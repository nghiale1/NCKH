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3BE5" w:rsidRPr="00B41112" w:rsidRDefault="003A3BE5" w:rsidP="003A3BE5">
      <w:pPr>
        <w:jc w:val="center"/>
        <w:rPr>
          <w:sz w:val="26"/>
          <w:szCs w:val="26"/>
          <w:rPrChange w:id="0" w:author="Le Minh Nghia" w:date="2019-10-09T10:56:00Z">
            <w:rPr>
              <w:sz w:val="28"/>
              <w:szCs w:val="28"/>
            </w:rPr>
          </w:rPrChange>
        </w:rPr>
      </w:pPr>
    </w:p>
    <w:p w:rsidR="000F4865" w:rsidRPr="00B41112" w:rsidRDefault="000F4865" w:rsidP="000F4865">
      <w:pPr>
        <w:spacing w:after="0"/>
        <w:jc w:val="center"/>
        <w:rPr>
          <w:sz w:val="26"/>
          <w:szCs w:val="26"/>
          <w:rPrChange w:id="1" w:author="Le Minh Nghia" w:date="2019-10-09T10:56:00Z">
            <w:rPr>
              <w:sz w:val="28"/>
              <w:szCs w:val="28"/>
            </w:rPr>
          </w:rPrChange>
        </w:rPr>
      </w:pPr>
      <w:r w:rsidRPr="00B41112">
        <w:rPr>
          <w:sz w:val="26"/>
          <w:szCs w:val="26"/>
          <w:rPrChange w:id="2" w:author="Le Minh Nghia" w:date="2019-10-09T10:56:00Z">
            <w:rPr>
              <w:sz w:val="28"/>
              <w:szCs w:val="28"/>
            </w:rPr>
          </w:rPrChange>
        </w:rPr>
        <w:t>BỘ GIÁO DỤC VÀ ĐÀO TẠO</w:t>
      </w:r>
    </w:p>
    <w:p w:rsidR="000F4865" w:rsidRPr="00B41112" w:rsidRDefault="000F4865" w:rsidP="000F4865">
      <w:pPr>
        <w:spacing w:after="0"/>
        <w:jc w:val="center"/>
        <w:rPr>
          <w:b/>
          <w:sz w:val="26"/>
          <w:szCs w:val="26"/>
          <w:rPrChange w:id="3" w:author="Le Minh Nghia" w:date="2019-10-09T10:56:00Z">
            <w:rPr>
              <w:b/>
              <w:sz w:val="28"/>
              <w:szCs w:val="28"/>
            </w:rPr>
          </w:rPrChange>
        </w:rPr>
      </w:pPr>
      <w:r w:rsidRPr="00B41112">
        <w:rPr>
          <w:b/>
          <w:sz w:val="26"/>
          <w:szCs w:val="26"/>
          <w:rPrChange w:id="4" w:author="Le Minh Nghia" w:date="2019-10-09T10:56:00Z">
            <w:rPr>
              <w:b/>
              <w:sz w:val="28"/>
              <w:szCs w:val="28"/>
            </w:rPr>
          </w:rPrChange>
        </w:rPr>
        <w:t>TRƯỜNG ĐẠI HỌC CẦN THƠ</w:t>
      </w:r>
    </w:p>
    <w:p w:rsidR="000F4865" w:rsidRPr="00B41112" w:rsidRDefault="000F4865" w:rsidP="003A3BE5">
      <w:pPr>
        <w:jc w:val="center"/>
        <w:rPr>
          <w:b/>
          <w:sz w:val="26"/>
          <w:szCs w:val="26"/>
          <w:rPrChange w:id="5" w:author="Le Minh Nghia" w:date="2019-10-09T10:56:00Z">
            <w:rPr>
              <w:b/>
              <w:sz w:val="24"/>
              <w:szCs w:val="24"/>
            </w:rPr>
          </w:rPrChange>
        </w:rPr>
      </w:pPr>
    </w:p>
    <w:p w:rsidR="000F4865" w:rsidRPr="00B41112" w:rsidRDefault="000F4865" w:rsidP="003A3BE5">
      <w:pPr>
        <w:jc w:val="center"/>
        <w:rPr>
          <w:b/>
          <w:sz w:val="26"/>
          <w:szCs w:val="26"/>
          <w:rPrChange w:id="6" w:author="Le Minh Nghia" w:date="2019-10-09T10:56:00Z">
            <w:rPr>
              <w:b/>
              <w:sz w:val="24"/>
              <w:szCs w:val="24"/>
            </w:rPr>
          </w:rPrChange>
        </w:rPr>
      </w:pPr>
    </w:p>
    <w:p w:rsidR="000F4865" w:rsidRPr="00B41112" w:rsidRDefault="000F4865" w:rsidP="003A3BE5">
      <w:pPr>
        <w:jc w:val="center"/>
        <w:rPr>
          <w:b/>
          <w:sz w:val="26"/>
          <w:szCs w:val="26"/>
          <w:rPrChange w:id="7" w:author="Le Minh Nghia" w:date="2019-10-09T10:56:00Z">
            <w:rPr>
              <w:b/>
              <w:sz w:val="24"/>
              <w:szCs w:val="24"/>
            </w:rPr>
          </w:rPrChange>
        </w:rPr>
      </w:pPr>
    </w:p>
    <w:p w:rsidR="000F4865" w:rsidRPr="00B41112" w:rsidRDefault="000F4865" w:rsidP="000F4865">
      <w:pPr>
        <w:rPr>
          <w:b/>
          <w:sz w:val="26"/>
          <w:szCs w:val="26"/>
          <w:rPrChange w:id="8" w:author="Le Minh Nghia" w:date="2019-10-09T10:56:00Z">
            <w:rPr>
              <w:b/>
              <w:sz w:val="24"/>
              <w:szCs w:val="24"/>
            </w:rPr>
          </w:rPrChange>
        </w:rPr>
      </w:pPr>
      <w:r w:rsidRPr="00B41112">
        <w:rPr>
          <w:b/>
          <w:sz w:val="26"/>
          <w:szCs w:val="26"/>
          <w:rPrChange w:id="9" w:author="Le Minh Nghia" w:date="2019-10-09T10:56:00Z">
            <w:rPr>
              <w:b/>
              <w:sz w:val="28"/>
              <w:szCs w:val="28"/>
            </w:rPr>
          </w:rPrChange>
        </w:rPr>
        <w:tab/>
      </w:r>
    </w:p>
    <w:p w:rsidR="000F4865" w:rsidRPr="00B41112" w:rsidRDefault="000F4865" w:rsidP="003A3BE5">
      <w:pPr>
        <w:jc w:val="center"/>
        <w:rPr>
          <w:b/>
          <w:sz w:val="26"/>
          <w:szCs w:val="26"/>
          <w:rPrChange w:id="10" w:author="Le Minh Nghia" w:date="2019-10-09T10:56:00Z">
            <w:rPr>
              <w:b/>
              <w:sz w:val="28"/>
              <w:szCs w:val="28"/>
            </w:rPr>
          </w:rPrChange>
        </w:rPr>
      </w:pPr>
    </w:p>
    <w:p w:rsidR="003A3BE5" w:rsidRPr="00B41112" w:rsidRDefault="003A3BE5" w:rsidP="000F4865">
      <w:pPr>
        <w:spacing w:after="0"/>
        <w:jc w:val="center"/>
        <w:rPr>
          <w:b/>
          <w:sz w:val="26"/>
          <w:szCs w:val="26"/>
          <w:rPrChange w:id="11" w:author="Le Minh Nghia" w:date="2019-10-09T10:56:00Z">
            <w:rPr>
              <w:b/>
              <w:sz w:val="36"/>
              <w:szCs w:val="36"/>
            </w:rPr>
          </w:rPrChange>
        </w:rPr>
      </w:pPr>
      <w:r w:rsidRPr="00B41112">
        <w:rPr>
          <w:b/>
          <w:sz w:val="26"/>
          <w:szCs w:val="26"/>
          <w:rPrChange w:id="12" w:author="Le Minh Nghia" w:date="2019-10-09T10:56:00Z">
            <w:rPr>
              <w:b/>
              <w:sz w:val="36"/>
              <w:szCs w:val="36"/>
            </w:rPr>
          </w:rPrChange>
        </w:rPr>
        <w:t>BÁO CÁO TỔNG KẾ</w:t>
      </w:r>
      <w:r w:rsidR="000F4865" w:rsidRPr="00B41112">
        <w:rPr>
          <w:b/>
          <w:sz w:val="26"/>
          <w:szCs w:val="26"/>
          <w:rPrChange w:id="13" w:author="Le Minh Nghia" w:date="2019-10-09T10:56:00Z">
            <w:rPr>
              <w:b/>
              <w:sz w:val="36"/>
              <w:szCs w:val="36"/>
            </w:rPr>
          </w:rPrChange>
        </w:rPr>
        <w:t>T</w:t>
      </w:r>
    </w:p>
    <w:p w:rsidR="000F4865" w:rsidRPr="00B41112" w:rsidRDefault="000F4865" w:rsidP="000F4865">
      <w:pPr>
        <w:spacing w:after="0"/>
        <w:jc w:val="center"/>
        <w:rPr>
          <w:b/>
          <w:sz w:val="26"/>
          <w:szCs w:val="26"/>
          <w:rPrChange w:id="14" w:author="Le Minh Nghia" w:date="2019-10-09T10:56:00Z">
            <w:rPr>
              <w:b/>
              <w:sz w:val="24"/>
              <w:szCs w:val="24"/>
            </w:rPr>
          </w:rPrChange>
        </w:rPr>
      </w:pPr>
    </w:p>
    <w:p w:rsidR="003A3BE5" w:rsidRPr="00B41112" w:rsidRDefault="003A3BE5" w:rsidP="000F4865">
      <w:pPr>
        <w:spacing w:after="0"/>
        <w:jc w:val="center"/>
        <w:rPr>
          <w:b/>
          <w:sz w:val="26"/>
          <w:szCs w:val="26"/>
          <w:rPrChange w:id="15" w:author="Le Minh Nghia" w:date="2019-10-09T10:56:00Z">
            <w:rPr>
              <w:b/>
              <w:sz w:val="26"/>
              <w:szCs w:val="26"/>
            </w:rPr>
          </w:rPrChange>
        </w:rPr>
      </w:pPr>
      <w:r w:rsidRPr="00B41112">
        <w:rPr>
          <w:b/>
          <w:sz w:val="26"/>
          <w:szCs w:val="26"/>
          <w:rPrChange w:id="16" w:author="Le Minh Nghia" w:date="2019-10-09T10:56:00Z">
            <w:rPr>
              <w:b/>
              <w:sz w:val="26"/>
              <w:szCs w:val="26"/>
            </w:rPr>
          </w:rPrChange>
        </w:rPr>
        <w:t>ĐỀ TÀI NGHIÊN CỨU KHOA HỌC CỦA SINH VIÊN</w:t>
      </w:r>
    </w:p>
    <w:p w:rsidR="003A3BE5" w:rsidRPr="00B41112" w:rsidRDefault="003A3BE5" w:rsidP="003A3BE5">
      <w:pPr>
        <w:jc w:val="center"/>
        <w:rPr>
          <w:b/>
          <w:sz w:val="26"/>
          <w:szCs w:val="26"/>
          <w:rPrChange w:id="17" w:author="Le Minh Nghia" w:date="2019-10-09T10:56:00Z">
            <w:rPr>
              <w:b/>
              <w:sz w:val="26"/>
              <w:szCs w:val="26"/>
            </w:rPr>
          </w:rPrChange>
        </w:rPr>
      </w:pPr>
    </w:p>
    <w:p w:rsidR="000F4865" w:rsidRPr="00B41112" w:rsidRDefault="000F4865" w:rsidP="003A3BE5">
      <w:pPr>
        <w:jc w:val="center"/>
        <w:rPr>
          <w:b/>
          <w:sz w:val="26"/>
          <w:szCs w:val="26"/>
          <w:rPrChange w:id="18" w:author="Le Minh Nghia" w:date="2019-10-09T10:56:00Z">
            <w:rPr>
              <w:b/>
              <w:sz w:val="26"/>
              <w:szCs w:val="26"/>
            </w:rPr>
          </w:rPrChange>
        </w:rPr>
      </w:pPr>
    </w:p>
    <w:p w:rsidR="007E319C" w:rsidRPr="00B41112" w:rsidRDefault="007E319C" w:rsidP="003A3BE5">
      <w:pPr>
        <w:jc w:val="center"/>
        <w:rPr>
          <w:b/>
          <w:sz w:val="26"/>
          <w:szCs w:val="26"/>
          <w:rPrChange w:id="19" w:author="Le Minh Nghia" w:date="2019-10-09T10:56:00Z">
            <w:rPr>
              <w:b/>
            </w:rPr>
          </w:rPrChange>
        </w:rPr>
      </w:pPr>
      <w:r w:rsidRPr="00B41112">
        <w:rPr>
          <w:b/>
          <w:sz w:val="26"/>
          <w:szCs w:val="26"/>
          <w:rPrChange w:id="20" w:author="Le Minh Nghia" w:date="2019-10-09T10:56:00Z">
            <w:rPr>
              <w:b/>
            </w:rPr>
          </w:rPrChange>
        </w:rPr>
        <w:t xml:space="preserve">ĐỀ TÀI XÂY DỰNG WEBSITE QUẢN LÝ CỰU SINH VIÊN CỦA KHOA </w:t>
      </w:r>
      <w:del w:id="21" w:author="Le Minh Nghia" w:date="2019-10-09T10:04:00Z">
        <w:r w:rsidRPr="00B41112" w:rsidDel="00E70C55">
          <w:rPr>
            <w:b/>
            <w:sz w:val="26"/>
            <w:szCs w:val="26"/>
            <w:rPrChange w:id="22" w:author="Le Minh Nghia" w:date="2019-10-09T10:56:00Z">
              <w:rPr>
                <w:b/>
              </w:rPr>
            </w:rPrChange>
          </w:rPr>
          <w:delText>CÔNG NGHỆ THÔNG TIN VÀ TRUYỀN THÔNG</w:delText>
        </w:r>
      </w:del>
      <w:ins w:id="23" w:author="Le Minh Nghia" w:date="2019-10-09T10:04:00Z">
        <w:r w:rsidR="00E70C55" w:rsidRPr="00B41112">
          <w:rPr>
            <w:b/>
            <w:sz w:val="26"/>
            <w:szCs w:val="26"/>
            <w:rPrChange w:id="24" w:author="Le Minh Nghia" w:date="2019-10-09T10:56:00Z">
              <w:rPr>
                <w:b/>
              </w:rPr>
            </w:rPrChange>
          </w:rPr>
          <w:t>CÔNG NGHỆ THÔNG TIN VÀ TRUYỀN THÔNG</w:t>
        </w:r>
      </w:ins>
      <w:r w:rsidRPr="00B41112">
        <w:rPr>
          <w:b/>
          <w:sz w:val="26"/>
          <w:szCs w:val="26"/>
          <w:rPrChange w:id="25" w:author="Le Minh Nghia" w:date="2019-10-09T10:56:00Z">
            <w:rPr>
              <w:b/>
            </w:rPr>
          </w:rPrChange>
        </w:rPr>
        <w:t xml:space="preserve"> </w:t>
      </w:r>
    </w:p>
    <w:p w:rsidR="003A3BE5" w:rsidRPr="00B41112" w:rsidRDefault="007E319C" w:rsidP="003A3BE5">
      <w:pPr>
        <w:jc w:val="center"/>
        <w:rPr>
          <w:b/>
          <w:sz w:val="26"/>
          <w:szCs w:val="26"/>
          <w:rPrChange w:id="26" w:author="Le Minh Nghia" w:date="2019-10-09T10:56:00Z">
            <w:rPr>
              <w:b/>
            </w:rPr>
          </w:rPrChange>
        </w:rPr>
      </w:pPr>
      <w:r w:rsidRPr="00B41112">
        <w:rPr>
          <w:b/>
          <w:sz w:val="26"/>
          <w:szCs w:val="26"/>
          <w:rPrChange w:id="27" w:author="Le Minh Nghia" w:date="2019-10-09T10:56:00Z">
            <w:rPr>
              <w:b/>
            </w:rPr>
          </w:rPrChange>
        </w:rPr>
        <w:t>TSV2019-27</w:t>
      </w:r>
    </w:p>
    <w:p w:rsidR="007E319C" w:rsidRPr="00B41112" w:rsidRDefault="007E319C" w:rsidP="003A3BE5">
      <w:pPr>
        <w:jc w:val="center"/>
        <w:rPr>
          <w:b/>
          <w:sz w:val="26"/>
          <w:szCs w:val="26"/>
          <w:rPrChange w:id="28" w:author="Le Minh Nghia" w:date="2019-10-09T10:56:00Z">
            <w:rPr>
              <w:b/>
              <w:sz w:val="24"/>
              <w:szCs w:val="24"/>
            </w:rPr>
          </w:rPrChange>
        </w:rPr>
      </w:pPr>
    </w:p>
    <w:p w:rsidR="000F4865" w:rsidRPr="00B41112" w:rsidRDefault="000F4865" w:rsidP="003A3BE5">
      <w:pPr>
        <w:jc w:val="center"/>
        <w:rPr>
          <w:b/>
          <w:sz w:val="26"/>
          <w:szCs w:val="26"/>
          <w:rPrChange w:id="29" w:author="Le Minh Nghia" w:date="2019-10-09T10:56:00Z">
            <w:rPr>
              <w:b/>
              <w:sz w:val="24"/>
              <w:szCs w:val="24"/>
            </w:rPr>
          </w:rPrChange>
        </w:rPr>
      </w:pPr>
    </w:p>
    <w:p w:rsidR="000F4865" w:rsidRPr="00B41112" w:rsidRDefault="000F4865" w:rsidP="003A3BE5">
      <w:pPr>
        <w:jc w:val="center"/>
        <w:rPr>
          <w:b/>
          <w:sz w:val="26"/>
          <w:szCs w:val="26"/>
          <w:rPrChange w:id="30" w:author="Le Minh Nghia" w:date="2019-10-09T10:56:00Z">
            <w:rPr>
              <w:b/>
              <w:sz w:val="24"/>
              <w:szCs w:val="24"/>
            </w:rPr>
          </w:rPrChange>
        </w:rPr>
      </w:pPr>
    </w:p>
    <w:p w:rsidR="000F4865" w:rsidRPr="00B41112" w:rsidRDefault="000F4865" w:rsidP="003A3BE5">
      <w:pPr>
        <w:jc w:val="center"/>
        <w:rPr>
          <w:b/>
          <w:sz w:val="26"/>
          <w:szCs w:val="26"/>
          <w:rPrChange w:id="31" w:author="Le Minh Nghia" w:date="2019-10-09T10:56:00Z">
            <w:rPr>
              <w:b/>
              <w:sz w:val="24"/>
              <w:szCs w:val="24"/>
            </w:rPr>
          </w:rPrChange>
        </w:rPr>
      </w:pPr>
    </w:p>
    <w:p w:rsidR="000F4865" w:rsidRPr="00B41112" w:rsidRDefault="000F4865" w:rsidP="003A3BE5">
      <w:pPr>
        <w:jc w:val="center"/>
        <w:rPr>
          <w:b/>
          <w:sz w:val="26"/>
          <w:szCs w:val="26"/>
          <w:rPrChange w:id="32" w:author="Le Minh Nghia" w:date="2019-10-09T10:56:00Z">
            <w:rPr>
              <w:b/>
              <w:sz w:val="24"/>
              <w:szCs w:val="24"/>
            </w:rPr>
          </w:rPrChange>
        </w:rPr>
      </w:pPr>
    </w:p>
    <w:p w:rsidR="000F4865" w:rsidRPr="00B41112" w:rsidRDefault="000F4865" w:rsidP="003A3BE5">
      <w:pPr>
        <w:jc w:val="center"/>
        <w:rPr>
          <w:b/>
          <w:sz w:val="26"/>
          <w:szCs w:val="26"/>
          <w:rPrChange w:id="33" w:author="Le Minh Nghia" w:date="2019-10-09T10:56:00Z">
            <w:rPr>
              <w:b/>
              <w:sz w:val="24"/>
              <w:szCs w:val="24"/>
            </w:rPr>
          </w:rPrChange>
        </w:rPr>
      </w:pPr>
    </w:p>
    <w:p w:rsidR="000F4865" w:rsidRPr="00B41112" w:rsidRDefault="000F4865" w:rsidP="003A3BE5">
      <w:pPr>
        <w:jc w:val="center"/>
        <w:rPr>
          <w:b/>
          <w:sz w:val="26"/>
          <w:szCs w:val="26"/>
          <w:rPrChange w:id="34" w:author="Le Minh Nghia" w:date="2019-10-09T10:56:00Z">
            <w:rPr>
              <w:b/>
              <w:sz w:val="24"/>
              <w:szCs w:val="24"/>
            </w:rPr>
          </w:rPrChange>
        </w:rPr>
      </w:pPr>
    </w:p>
    <w:p w:rsidR="000F4865" w:rsidRPr="00B41112" w:rsidRDefault="000F4865" w:rsidP="003A3BE5">
      <w:pPr>
        <w:jc w:val="center"/>
        <w:rPr>
          <w:b/>
          <w:sz w:val="26"/>
          <w:szCs w:val="26"/>
          <w:rPrChange w:id="35" w:author="Le Minh Nghia" w:date="2019-10-09T10:56:00Z">
            <w:rPr>
              <w:b/>
              <w:sz w:val="24"/>
              <w:szCs w:val="24"/>
            </w:rPr>
          </w:rPrChange>
        </w:rPr>
      </w:pPr>
    </w:p>
    <w:p w:rsidR="000F4865" w:rsidRPr="00B41112" w:rsidRDefault="000F4865" w:rsidP="003A3BE5">
      <w:pPr>
        <w:jc w:val="center"/>
        <w:rPr>
          <w:b/>
          <w:sz w:val="26"/>
          <w:szCs w:val="26"/>
          <w:rPrChange w:id="36" w:author="Le Minh Nghia" w:date="2019-10-09T10:56:00Z">
            <w:rPr>
              <w:b/>
              <w:sz w:val="24"/>
              <w:szCs w:val="24"/>
            </w:rPr>
          </w:rPrChange>
        </w:rPr>
      </w:pPr>
    </w:p>
    <w:p w:rsidR="007E319C" w:rsidRPr="00B41112" w:rsidRDefault="007E319C" w:rsidP="003A3BE5">
      <w:pPr>
        <w:jc w:val="center"/>
        <w:rPr>
          <w:b/>
          <w:sz w:val="26"/>
          <w:szCs w:val="26"/>
          <w:rPrChange w:id="37" w:author="Le Minh Nghia" w:date="2019-10-09T10:56:00Z">
            <w:rPr>
              <w:b/>
              <w:sz w:val="28"/>
              <w:szCs w:val="28"/>
            </w:rPr>
          </w:rPrChange>
        </w:rPr>
      </w:pPr>
      <w:proofErr w:type="spellStart"/>
      <w:r w:rsidRPr="00B41112">
        <w:rPr>
          <w:b/>
          <w:sz w:val="26"/>
          <w:szCs w:val="26"/>
          <w:rPrChange w:id="38" w:author="Le Minh Nghia" w:date="2019-10-09T10:56:00Z">
            <w:rPr>
              <w:b/>
              <w:sz w:val="28"/>
              <w:szCs w:val="28"/>
            </w:rPr>
          </w:rPrChange>
        </w:rPr>
        <w:t>Cần</w:t>
      </w:r>
      <w:proofErr w:type="spellEnd"/>
      <w:r w:rsidRPr="00B41112">
        <w:rPr>
          <w:b/>
          <w:sz w:val="26"/>
          <w:szCs w:val="26"/>
          <w:rPrChange w:id="39" w:author="Le Minh Nghia" w:date="2019-10-09T10:56:00Z">
            <w:rPr>
              <w:b/>
              <w:sz w:val="28"/>
              <w:szCs w:val="28"/>
            </w:rPr>
          </w:rPrChange>
        </w:rPr>
        <w:t xml:space="preserve"> </w:t>
      </w:r>
      <w:proofErr w:type="spellStart"/>
      <w:r w:rsidRPr="00B41112">
        <w:rPr>
          <w:b/>
          <w:sz w:val="26"/>
          <w:szCs w:val="26"/>
          <w:rPrChange w:id="40" w:author="Le Minh Nghia" w:date="2019-10-09T10:56:00Z">
            <w:rPr>
              <w:b/>
              <w:sz w:val="28"/>
              <w:szCs w:val="28"/>
            </w:rPr>
          </w:rPrChange>
        </w:rPr>
        <w:t>Thơ</w:t>
      </w:r>
      <w:proofErr w:type="spellEnd"/>
      <w:r w:rsidRPr="00B41112">
        <w:rPr>
          <w:b/>
          <w:sz w:val="26"/>
          <w:szCs w:val="26"/>
          <w:rPrChange w:id="41" w:author="Le Minh Nghia" w:date="2019-10-09T10:56:00Z">
            <w:rPr>
              <w:b/>
              <w:sz w:val="28"/>
              <w:szCs w:val="28"/>
            </w:rPr>
          </w:rPrChange>
        </w:rPr>
        <w:t xml:space="preserve">, </w:t>
      </w:r>
      <w:proofErr w:type="spellStart"/>
      <w:r w:rsidRPr="00B41112">
        <w:rPr>
          <w:b/>
          <w:sz w:val="26"/>
          <w:szCs w:val="26"/>
          <w:rPrChange w:id="42" w:author="Le Minh Nghia" w:date="2019-10-09T10:56:00Z">
            <w:rPr>
              <w:b/>
              <w:sz w:val="28"/>
              <w:szCs w:val="28"/>
            </w:rPr>
          </w:rPrChange>
        </w:rPr>
        <w:t>Ngày</w:t>
      </w:r>
      <w:proofErr w:type="spellEnd"/>
      <w:r w:rsidRPr="00B41112">
        <w:rPr>
          <w:b/>
          <w:sz w:val="26"/>
          <w:szCs w:val="26"/>
          <w:rPrChange w:id="43" w:author="Le Minh Nghia" w:date="2019-10-09T10:56:00Z">
            <w:rPr>
              <w:b/>
              <w:sz w:val="28"/>
              <w:szCs w:val="28"/>
            </w:rPr>
          </w:rPrChange>
        </w:rPr>
        <w:t xml:space="preserve"> </w:t>
      </w:r>
      <w:proofErr w:type="spellStart"/>
      <w:r w:rsidRPr="00B41112">
        <w:rPr>
          <w:b/>
          <w:sz w:val="26"/>
          <w:szCs w:val="26"/>
          <w:rPrChange w:id="44" w:author="Le Minh Nghia" w:date="2019-10-09T10:56:00Z">
            <w:rPr>
              <w:b/>
              <w:sz w:val="28"/>
              <w:szCs w:val="28"/>
            </w:rPr>
          </w:rPrChange>
        </w:rPr>
        <w:t>tháng</w:t>
      </w:r>
      <w:proofErr w:type="spellEnd"/>
      <w:r w:rsidRPr="00B41112">
        <w:rPr>
          <w:b/>
          <w:sz w:val="26"/>
          <w:szCs w:val="26"/>
          <w:rPrChange w:id="45" w:author="Le Minh Nghia" w:date="2019-10-09T10:56:00Z">
            <w:rPr>
              <w:b/>
              <w:sz w:val="28"/>
              <w:szCs w:val="28"/>
            </w:rPr>
          </w:rPrChange>
        </w:rPr>
        <w:t xml:space="preserve"> 10 </w:t>
      </w:r>
      <w:proofErr w:type="spellStart"/>
      <w:r w:rsidRPr="00B41112">
        <w:rPr>
          <w:b/>
          <w:sz w:val="26"/>
          <w:szCs w:val="26"/>
          <w:rPrChange w:id="46" w:author="Le Minh Nghia" w:date="2019-10-09T10:56:00Z">
            <w:rPr>
              <w:b/>
              <w:sz w:val="28"/>
              <w:szCs w:val="28"/>
            </w:rPr>
          </w:rPrChange>
        </w:rPr>
        <w:t>năm</w:t>
      </w:r>
      <w:proofErr w:type="spellEnd"/>
      <w:r w:rsidRPr="00B41112">
        <w:rPr>
          <w:b/>
          <w:sz w:val="26"/>
          <w:szCs w:val="26"/>
          <w:rPrChange w:id="47" w:author="Le Minh Nghia" w:date="2019-10-09T10:56:00Z">
            <w:rPr>
              <w:b/>
              <w:sz w:val="28"/>
              <w:szCs w:val="28"/>
            </w:rPr>
          </w:rPrChange>
        </w:rPr>
        <w:t xml:space="preserve"> 2019</w:t>
      </w:r>
    </w:p>
    <w:p w:rsidR="007E319C" w:rsidRPr="00B41112" w:rsidRDefault="007E319C">
      <w:pPr>
        <w:rPr>
          <w:b/>
          <w:sz w:val="26"/>
          <w:szCs w:val="26"/>
          <w:rPrChange w:id="48" w:author="Le Minh Nghia" w:date="2019-10-09T10:56:00Z">
            <w:rPr>
              <w:b/>
              <w:sz w:val="24"/>
              <w:szCs w:val="24"/>
            </w:rPr>
          </w:rPrChange>
        </w:rPr>
      </w:pPr>
      <w:r w:rsidRPr="00B41112">
        <w:rPr>
          <w:b/>
          <w:sz w:val="26"/>
          <w:szCs w:val="26"/>
          <w:rPrChange w:id="49" w:author="Le Minh Nghia" w:date="2019-10-09T10:56:00Z">
            <w:rPr>
              <w:b/>
              <w:sz w:val="24"/>
              <w:szCs w:val="24"/>
            </w:rPr>
          </w:rPrChange>
        </w:rPr>
        <w:br w:type="page"/>
      </w:r>
    </w:p>
    <w:p w:rsidR="00D96661" w:rsidRPr="00B41112" w:rsidRDefault="000F4865" w:rsidP="000F4865">
      <w:pPr>
        <w:rPr>
          <w:b/>
          <w:sz w:val="26"/>
          <w:szCs w:val="26"/>
          <w:rPrChange w:id="50" w:author="Le Minh Nghia" w:date="2019-10-09T10:56:00Z">
            <w:rPr>
              <w:b/>
              <w:sz w:val="24"/>
              <w:szCs w:val="24"/>
            </w:rPr>
          </w:rPrChange>
        </w:rPr>
      </w:pPr>
      <w:r w:rsidRPr="00B41112">
        <w:rPr>
          <w:b/>
          <w:noProof/>
          <w:sz w:val="26"/>
          <w:szCs w:val="26"/>
          <w:rPrChange w:id="51" w:author="Le Minh Nghia" w:date="2019-10-09T10:56:00Z">
            <w:rPr>
              <w:b/>
              <w:noProof/>
              <w:sz w:val="24"/>
              <w:szCs w:val="24"/>
            </w:rPr>
          </w:rPrChange>
        </w:rPr>
        <w:lastRenderedPageBreak/>
        <mc:AlternateContent>
          <mc:Choice Requires="wps">
            <w:drawing>
              <wp:anchor distT="0" distB="0" distL="114300" distR="114300" simplePos="0" relativeHeight="251668480" behindDoc="0" locked="0" layoutInCell="1" allowOverlap="1">
                <wp:simplePos x="0" y="0"/>
                <wp:positionH relativeFrom="column">
                  <wp:posOffset>24765</wp:posOffset>
                </wp:positionH>
                <wp:positionV relativeFrom="paragraph">
                  <wp:posOffset>80010</wp:posOffset>
                </wp:positionV>
                <wp:extent cx="5928360" cy="8572500"/>
                <wp:effectExtent l="0" t="0" r="0" b="0"/>
                <wp:wrapNone/>
                <wp:docPr id="9" name="Text Box 9"/>
                <wp:cNvGraphicFramePr/>
                <a:graphic xmlns:a="http://schemas.openxmlformats.org/drawingml/2006/main">
                  <a:graphicData uri="http://schemas.microsoft.com/office/word/2010/wordprocessingShape">
                    <wps:wsp>
                      <wps:cNvSpPr txBox="1"/>
                      <wps:spPr>
                        <a:xfrm>
                          <a:off x="0" y="0"/>
                          <a:ext cx="5928360" cy="85725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B41112" w:rsidRPr="00D600A7" w:rsidRDefault="00B41112" w:rsidP="00D600A7">
                            <w:pPr>
                              <w:spacing w:after="0"/>
                              <w:jc w:val="center"/>
                              <w:rPr>
                                <w:sz w:val="24"/>
                                <w:szCs w:val="24"/>
                              </w:rPr>
                            </w:pPr>
                          </w:p>
                          <w:p w:rsidR="00B41112" w:rsidRPr="00D600A7" w:rsidRDefault="00B41112" w:rsidP="00D600A7">
                            <w:pPr>
                              <w:spacing w:after="0"/>
                              <w:jc w:val="center"/>
                              <w:rPr>
                                <w:sz w:val="28"/>
                                <w:szCs w:val="28"/>
                              </w:rPr>
                            </w:pPr>
                            <w:r w:rsidRPr="00D600A7">
                              <w:rPr>
                                <w:sz w:val="28"/>
                                <w:szCs w:val="28"/>
                              </w:rPr>
                              <w:t>BỘ GIÁO DỤC VÀ ĐÀO TẠO</w:t>
                            </w:r>
                          </w:p>
                          <w:p w:rsidR="00B41112" w:rsidRPr="00D600A7" w:rsidRDefault="00B41112" w:rsidP="00D600A7">
                            <w:pPr>
                              <w:spacing w:after="0"/>
                              <w:jc w:val="center"/>
                              <w:rPr>
                                <w:b/>
                                <w:sz w:val="28"/>
                                <w:szCs w:val="28"/>
                              </w:rPr>
                            </w:pPr>
                            <w:r w:rsidRPr="00D600A7">
                              <w:rPr>
                                <w:b/>
                                <w:sz w:val="28"/>
                                <w:szCs w:val="28"/>
                              </w:rPr>
                              <w:t>TRƯỜNG ĐẠI HỌC CẦN THƠ</w:t>
                            </w:r>
                          </w:p>
                          <w:p w:rsidR="00B41112" w:rsidRPr="00D600A7" w:rsidRDefault="00B41112" w:rsidP="00D600A7">
                            <w:pPr>
                              <w:jc w:val="center"/>
                              <w:rPr>
                                <w:b/>
                                <w:sz w:val="24"/>
                                <w:szCs w:val="24"/>
                              </w:rPr>
                            </w:pPr>
                          </w:p>
                          <w:p w:rsidR="00B41112" w:rsidRPr="00D600A7" w:rsidRDefault="00B41112" w:rsidP="00D600A7">
                            <w:pP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Default="00B41112" w:rsidP="00D600A7">
                            <w:pPr>
                              <w:spacing w:after="120"/>
                              <w:jc w:val="center"/>
                              <w:rPr>
                                <w:b/>
                                <w:sz w:val="36"/>
                                <w:szCs w:val="36"/>
                              </w:rPr>
                            </w:pPr>
                            <w:r w:rsidRPr="00D600A7">
                              <w:rPr>
                                <w:b/>
                                <w:sz w:val="36"/>
                                <w:szCs w:val="36"/>
                              </w:rPr>
                              <w:t>BÁO CÁO TỔNG KẾ</w:t>
                            </w:r>
                            <w:r>
                              <w:rPr>
                                <w:b/>
                                <w:sz w:val="36"/>
                                <w:szCs w:val="36"/>
                              </w:rPr>
                              <w:t>T</w:t>
                            </w:r>
                          </w:p>
                          <w:p w:rsidR="00B41112" w:rsidRPr="00D600A7" w:rsidRDefault="00B41112" w:rsidP="00D600A7">
                            <w:pPr>
                              <w:spacing w:after="120"/>
                              <w:jc w:val="center"/>
                              <w:rPr>
                                <w:b/>
                                <w:sz w:val="24"/>
                                <w:szCs w:val="24"/>
                              </w:rPr>
                            </w:pPr>
                          </w:p>
                          <w:p w:rsidR="00B41112" w:rsidRDefault="00B41112" w:rsidP="00D600A7">
                            <w:pPr>
                              <w:spacing w:after="120"/>
                              <w:jc w:val="center"/>
                              <w:rPr>
                                <w:b/>
                                <w:sz w:val="24"/>
                                <w:szCs w:val="24"/>
                              </w:rPr>
                            </w:pPr>
                            <w:r w:rsidRPr="00D600A7">
                              <w:rPr>
                                <w:b/>
                                <w:sz w:val="24"/>
                                <w:szCs w:val="24"/>
                              </w:rPr>
                              <w:t>ĐỀ TÀI NGHIÊN CỨU KHOA HỌC CỦA SINH VIÊN</w:t>
                            </w:r>
                          </w:p>
                          <w:p w:rsidR="00B41112" w:rsidRPr="00D600A7" w:rsidRDefault="00B41112" w:rsidP="00D600A7">
                            <w:pPr>
                              <w:spacing w:after="120"/>
                              <w:jc w:val="center"/>
                              <w:rPr>
                                <w:b/>
                                <w:sz w:val="24"/>
                                <w:szCs w:val="24"/>
                              </w:rPr>
                            </w:pPr>
                          </w:p>
                          <w:p w:rsidR="00B41112" w:rsidRPr="00D600A7" w:rsidRDefault="00B41112" w:rsidP="00D600A7">
                            <w:pPr>
                              <w:jc w:val="center"/>
                              <w:rPr>
                                <w:b/>
                                <w:sz w:val="36"/>
                                <w:szCs w:val="36"/>
                              </w:rPr>
                            </w:pPr>
                            <w:r w:rsidRPr="00D600A7">
                              <w:rPr>
                                <w:b/>
                                <w:sz w:val="36"/>
                                <w:szCs w:val="36"/>
                              </w:rPr>
                              <w:t>ĐỀ TÀI XÂY DỰNG WEBSITE QUẢN LÝ CỰU SINH VIÊN CỦA KHOA CÔNG NGHỆ THÔNG TIN VÀ TRUYỀN THÔNG</w:t>
                            </w:r>
                          </w:p>
                          <w:p w:rsidR="00B41112" w:rsidRDefault="00B41112" w:rsidP="00D600A7">
                            <w:pPr>
                              <w:ind w:firstLine="720"/>
                              <w:jc w:val="center"/>
                              <w:rPr>
                                <w:b/>
                                <w:sz w:val="36"/>
                                <w:szCs w:val="36"/>
                              </w:rPr>
                            </w:pPr>
                            <w:r w:rsidRPr="00D600A7">
                              <w:rPr>
                                <w:b/>
                                <w:sz w:val="36"/>
                                <w:szCs w:val="36"/>
                              </w:rPr>
                              <w:t>TSV2019-27</w:t>
                            </w:r>
                          </w:p>
                          <w:p w:rsidR="00B41112" w:rsidRPr="00D600A7" w:rsidRDefault="00B41112" w:rsidP="00D600A7">
                            <w:pPr>
                              <w:ind w:firstLine="720"/>
                              <w:jc w:val="center"/>
                              <w:rPr>
                                <w:sz w:val="36"/>
                                <w:szCs w:val="36"/>
                              </w:rPr>
                            </w:pPr>
                          </w:p>
                          <w:p w:rsidR="00B41112" w:rsidRPr="00D600A7" w:rsidRDefault="00B41112" w:rsidP="00D600A7">
                            <w:pPr>
                              <w:ind w:firstLine="720"/>
                              <w:jc w:val="both"/>
                              <w:rPr>
                                <w:sz w:val="24"/>
                                <w:szCs w:val="24"/>
                              </w:rPr>
                            </w:pPr>
                            <w:proofErr w:type="spellStart"/>
                            <w:r w:rsidRPr="00D600A7">
                              <w:rPr>
                                <w:sz w:val="24"/>
                                <w:szCs w:val="24"/>
                              </w:rPr>
                              <w:t>Sinh</w:t>
                            </w:r>
                            <w:proofErr w:type="spellEnd"/>
                            <w:r w:rsidRPr="00D600A7">
                              <w:rPr>
                                <w:sz w:val="24"/>
                                <w:szCs w:val="24"/>
                              </w:rPr>
                              <w:t xml:space="preserve"> </w:t>
                            </w:r>
                            <w:proofErr w:type="spellStart"/>
                            <w:r w:rsidRPr="00D600A7">
                              <w:rPr>
                                <w:sz w:val="24"/>
                                <w:szCs w:val="24"/>
                              </w:rPr>
                              <w:t>viên</w:t>
                            </w:r>
                            <w:proofErr w:type="spellEnd"/>
                            <w:r w:rsidRPr="00D600A7">
                              <w:rPr>
                                <w:sz w:val="24"/>
                                <w:szCs w:val="24"/>
                              </w:rPr>
                              <w:t xml:space="preserve"> </w:t>
                            </w:r>
                            <w:proofErr w:type="spellStart"/>
                            <w:r w:rsidRPr="00D600A7">
                              <w:rPr>
                                <w:sz w:val="24"/>
                                <w:szCs w:val="24"/>
                              </w:rPr>
                              <w:t>thực</w:t>
                            </w:r>
                            <w:proofErr w:type="spellEnd"/>
                            <w:r w:rsidRPr="00D600A7">
                              <w:rPr>
                                <w:sz w:val="24"/>
                                <w:szCs w:val="24"/>
                              </w:rPr>
                              <w:t xml:space="preserve"> </w:t>
                            </w:r>
                            <w:proofErr w:type="spellStart"/>
                            <w:r w:rsidRPr="00D600A7">
                              <w:rPr>
                                <w:sz w:val="24"/>
                                <w:szCs w:val="24"/>
                              </w:rPr>
                              <w:t>hiện</w:t>
                            </w:r>
                            <w:proofErr w:type="spellEnd"/>
                            <w:r w:rsidRPr="00D600A7">
                              <w:rPr>
                                <w:sz w:val="24"/>
                                <w:szCs w:val="24"/>
                              </w:rPr>
                              <w:t>:</w:t>
                            </w:r>
                            <w:r w:rsidRPr="00D600A7">
                              <w:rPr>
                                <w:sz w:val="24"/>
                                <w:szCs w:val="24"/>
                              </w:rPr>
                              <w:tab/>
                            </w:r>
                            <w:proofErr w:type="spellStart"/>
                            <w:r>
                              <w:rPr>
                                <w:sz w:val="24"/>
                                <w:szCs w:val="24"/>
                              </w:rPr>
                              <w:t>Hồ</w:t>
                            </w:r>
                            <w:proofErr w:type="spellEnd"/>
                            <w:r>
                              <w:rPr>
                                <w:sz w:val="24"/>
                                <w:szCs w:val="24"/>
                              </w:rPr>
                              <w:t xml:space="preserve"> </w:t>
                            </w:r>
                            <w:proofErr w:type="spellStart"/>
                            <w:r>
                              <w:rPr>
                                <w:sz w:val="24"/>
                                <w:szCs w:val="24"/>
                              </w:rPr>
                              <w:t>Hửu</w:t>
                            </w:r>
                            <w:proofErr w:type="spellEnd"/>
                            <w:r>
                              <w:rPr>
                                <w:sz w:val="24"/>
                                <w:szCs w:val="24"/>
                              </w:rPr>
                              <w:t xml:space="preserve"> </w:t>
                            </w:r>
                            <w:proofErr w:type="spellStart"/>
                            <w:r>
                              <w:rPr>
                                <w:sz w:val="24"/>
                                <w:szCs w:val="24"/>
                              </w:rPr>
                              <w:t>Khánh</w:t>
                            </w:r>
                            <w:proofErr w:type="spellEnd"/>
                            <w:r w:rsidRPr="00D600A7">
                              <w:rPr>
                                <w:sz w:val="24"/>
                                <w:szCs w:val="24"/>
                              </w:rPr>
                              <w:tab/>
                            </w:r>
                            <w:proofErr w:type="spellStart"/>
                            <w:r>
                              <w:rPr>
                                <w:sz w:val="24"/>
                                <w:szCs w:val="24"/>
                              </w:rPr>
                              <w:t>Giới</w:t>
                            </w:r>
                            <w:proofErr w:type="spellEnd"/>
                            <w:r>
                              <w:rPr>
                                <w:sz w:val="24"/>
                                <w:szCs w:val="24"/>
                              </w:rPr>
                              <w:t xml:space="preserve"> </w:t>
                            </w:r>
                            <w:proofErr w:type="spellStart"/>
                            <w:r>
                              <w:rPr>
                                <w:sz w:val="24"/>
                                <w:szCs w:val="24"/>
                              </w:rPr>
                              <w:t>tính</w:t>
                            </w:r>
                            <w:proofErr w:type="spellEnd"/>
                            <w:r>
                              <w:rPr>
                                <w:sz w:val="24"/>
                                <w:szCs w:val="24"/>
                              </w:rPr>
                              <w:t>: Nam</w:t>
                            </w:r>
                          </w:p>
                          <w:p w:rsidR="00B41112" w:rsidRPr="00D600A7" w:rsidRDefault="00B41112" w:rsidP="00D600A7">
                            <w:pPr>
                              <w:ind w:firstLine="720"/>
                              <w:jc w:val="both"/>
                              <w:rPr>
                                <w:sz w:val="24"/>
                                <w:szCs w:val="24"/>
                              </w:rPr>
                            </w:pPr>
                            <w:proofErr w:type="spellStart"/>
                            <w:r w:rsidRPr="00D600A7">
                              <w:rPr>
                                <w:sz w:val="24"/>
                                <w:szCs w:val="24"/>
                              </w:rPr>
                              <w:t>Dân</w:t>
                            </w:r>
                            <w:proofErr w:type="spellEnd"/>
                            <w:r w:rsidRPr="00D600A7">
                              <w:rPr>
                                <w:sz w:val="24"/>
                                <w:szCs w:val="24"/>
                              </w:rPr>
                              <w:t xml:space="preserve"> </w:t>
                            </w:r>
                            <w:proofErr w:type="spellStart"/>
                            <w:r w:rsidRPr="00D600A7">
                              <w:rPr>
                                <w:sz w:val="24"/>
                                <w:szCs w:val="24"/>
                              </w:rPr>
                              <w:t>tộc</w:t>
                            </w:r>
                            <w:proofErr w:type="spellEnd"/>
                            <w:r w:rsidRPr="00D600A7">
                              <w:rPr>
                                <w:sz w:val="24"/>
                                <w:szCs w:val="24"/>
                              </w:rPr>
                              <w:t>:</w:t>
                            </w:r>
                            <w:r>
                              <w:rPr>
                                <w:sz w:val="24"/>
                                <w:szCs w:val="24"/>
                              </w:rPr>
                              <w:t xml:space="preserve"> </w:t>
                            </w:r>
                            <w:proofErr w:type="spellStart"/>
                            <w:r>
                              <w:rPr>
                                <w:sz w:val="24"/>
                                <w:szCs w:val="24"/>
                              </w:rPr>
                              <w:t>Kinh</w:t>
                            </w:r>
                            <w:proofErr w:type="spellEnd"/>
                          </w:p>
                          <w:p w:rsidR="00B41112" w:rsidRPr="00D600A7" w:rsidRDefault="00B41112" w:rsidP="00D600A7">
                            <w:pPr>
                              <w:ind w:firstLine="720"/>
                              <w:jc w:val="both"/>
                              <w:rPr>
                                <w:sz w:val="24"/>
                                <w:szCs w:val="24"/>
                              </w:rPr>
                            </w:pPr>
                            <w:proofErr w:type="spellStart"/>
                            <w:r w:rsidRPr="00D600A7">
                              <w:rPr>
                                <w:sz w:val="24"/>
                                <w:szCs w:val="24"/>
                              </w:rPr>
                              <w:t>Lớp</w:t>
                            </w:r>
                            <w:proofErr w:type="spellEnd"/>
                            <w:r w:rsidRPr="00D600A7">
                              <w:rPr>
                                <w:sz w:val="24"/>
                                <w:szCs w:val="24"/>
                              </w:rPr>
                              <w:t>, khoa:</w:t>
                            </w:r>
                            <w:r>
                              <w:rPr>
                                <w:sz w:val="24"/>
                                <w:szCs w:val="24"/>
                              </w:rPr>
                              <w:t xml:space="preserve"> </w:t>
                            </w: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 xml:space="preserve"> </w:t>
                            </w:r>
                            <w:proofErr w:type="spellStart"/>
                            <w:r>
                              <w:rPr>
                                <w:sz w:val="24"/>
                                <w:szCs w:val="24"/>
                              </w:rPr>
                              <w:t>thông</w:t>
                            </w:r>
                            <w:proofErr w:type="spellEnd"/>
                            <w:r>
                              <w:rPr>
                                <w:sz w:val="24"/>
                                <w:szCs w:val="24"/>
                              </w:rPr>
                              <w:t xml:space="preserve"> tin </w:t>
                            </w:r>
                            <w:ins w:id="52" w:author="Le Minh Nghia" w:date="2019-10-09T10:50:00Z">
                              <w:r>
                                <w:rPr>
                                  <w:sz w:val="24"/>
                                  <w:szCs w:val="24"/>
                                </w:rPr>
                                <w:t>A</w:t>
                              </w:r>
                            </w:ins>
                            <w:r>
                              <w:rPr>
                                <w:sz w:val="24"/>
                                <w:szCs w:val="24"/>
                              </w:rPr>
                              <w:t xml:space="preserve">1 – Khoa </w:t>
                            </w:r>
                            <w:proofErr w:type="spellStart"/>
                            <w:r>
                              <w:rPr>
                                <w:sz w:val="24"/>
                                <w:szCs w:val="24"/>
                              </w:rPr>
                              <w:t>Công</w:t>
                            </w:r>
                            <w:proofErr w:type="spellEnd"/>
                            <w:r>
                              <w:rPr>
                                <w:sz w:val="24"/>
                                <w:szCs w:val="24"/>
                              </w:rPr>
                              <w:t xml:space="preserve"> </w:t>
                            </w:r>
                            <w:proofErr w:type="spellStart"/>
                            <w:r>
                              <w:rPr>
                                <w:sz w:val="24"/>
                                <w:szCs w:val="24"/>
                              </w:rPr>
                              <w:t>nghệ</w:t>
                            </w:r>
                            <w:proofErr w:type="spellEnd"/>
                            <w:r>
                              <w:rPr>
                                <w:sz w:val="24"/>
                                <w:szCs w:val="24"/>
                              </w:rPr>
                              <w:t xml:space="preserve"> </w:t>
                            </w:r>
                            <w:proofErr w:type="spellStart"/>
                            <w:r>
                              <w:rPr>
                                <w:sz w:val="24"/>
                                <w:szCs w:val="24"/>
                              </w:rPr>
                              <w:t>Thông</w:t>
                            </w:r>
                            <w:proofErr w:type="spellEnd"/>
                            <w:r>
                              <w:rPr>
                                <w:sz w:val="24"/>
                                <w:szCs w:val="24"/>
                              </w:rPr>
                              <w:t xml:space="preserve"> tin &amp; </w:t>
                            </w:r>
                            <w:proofErr w:type="spellStart"/>
                            <w:r>
                              <w:rPr>
                                <w:sz w:val="24"/>
                                <w:szCs w:val="24"/>
                              </w:rPr>
                              <w:t>Truyền</w:t>
                            </w:r>
                            <w:proofErr w:type="spellEnd"/>
                            <w:r>
                              <w:rPr>
                                <w:sz w:val="24"/>
                                <w:szCs w:val="24"/>
                              </w:rPr>
                              <w:t xml:space="preserve"> </w:t>
                            </w:r>
                            <w:proofErr w:type="spellStart"/>
                            <w:r>
                              <w:rPr>
                                <w:sz w:val="24"/>
                                <w:szCs w:val="24"/>
                              </w:rPr>
                              <w:t>thông</w:t>
                            </w:r>
                            <w:proofErr w:type="spellEnd"/>
                            <w:r>
                              <w:rPr>
                                <w:sz w:val="24"/>
                                <w:szCs w:val="24"/>
                              </w:rPr>
                              <w:tab/>
                            </w:r>
                            <w:r>
                              <w:rPr>
                                <w:sz w:val="24"/>
                                <w:szCs w:val="24"/>
                              </w:rPr>
                              <w:tab/>
                            </w:r>
                            <w:proofErr w:type="spellStart"/>
                            <w:r w:rsidRPr="00D600A7">
                              <w:rPr>
                                <w:sz w:val="24"/>
                                <w:szCs w:val="24"/>
                              </w:rPr>
                              <w:t>Năm</w:t>
                            </w:r>
                            <w:proofErr w:type="spellEnd"/>
                            <w:r w:rsidRPr="00D600A7">
                              <w:rPr>
                                <w:sz w:val="24"/>
                                <w:szCs w:val="24"/>
                              </w:rPr>
                              <w:t xml:space="preserve"> </w:t>
                            </w:r>
                            <w:proofErr w:type="spellStart"/>
                            <w:r w:rsidRPr="00D600A7">
                              <w:rPr>
                                <w:sz w:val="24"/>
                                <w:szCs w:val="24"/>
                              </w:rPr>
                              <w:t>thứ</w:t>
                            </w:r>
                            <w:proofErr w:type="spellEnd"/>
                            <w:r w:rsidRPr="00D600A7">
                              <w:rPr>
                                <w:sz w:val="24"/>
                                <w:szCs w:val="24"/>
                              </w:rPr>
                              <w:t>:</w:t>
                            </w:r>
                            <w:r>
                              <w:rPr>
                                <w:sz w:val="24"/>
                                <w:szCs w:val="24"/>
                              </w:rPr>
                              <w:t xml:space="preserve"> </w:t>
                            </w:r>
                            <w:del w:id="53" w:author="Le Minh Nghia" w:date="2019-10-09T10:50:00Z">
                              <w:r w:rsidDel="00414E5B">
                                <w:rPr>
                                  <w:sz w:val="24"/>
                                  <w:szCs w:val="24"/>
                                </w:rPr>
                                <w:delText>3</w:delText>
                              </w:r>
                            </w:del>
                            <w:ins w:id="54" w:author="Le Minh Nghia" w:date="2019-10-09T10:50:00Z">
                              <w:r>
                                <w:rPr>
                                  <w:sz w:val="24"/>
                                  <w:szCs w:val="24"/>
                                </w:rPr>
                                <w:t>4</w:t>
                              </w:r>
                            </w:ins>
                            <w:r w:rsidRPr="00D600A7">
                              <w:rPr>
                                <w:sz w:val="24"/>
                                <w:szCs w:val="24"/>
                              </w:rPr>
                              <w:t>/</w:t>
                            </w:r>
                            <w:proofErr w:type="spellStart"/>
                            <w:r w:rsidRPr="00D600A7">
                              <w:rPr>
                                <w:sz w:val="24"/>
                                <w:szCs w:val="24"/>
                              </w:rPr>
                              <w:t>Số</w:t>
                            </w:r>
                            <w:proofErr w:type="spellEnd"/>
                            <w:r w:rsidRPr="00D600A7">
                              <w:rPr>
                                <w:sz w:val="24"/>
                                <w:szCs w:val="24"/>
                              </w:rPr>
                              <w:t xml:space="preserve"> </w:t>
                            </w:r>
                            <w:proofErr w:type="spellStart"/>
                            <w:r w:rsidRPr="00D600A7">
                              <w:rPr>
                                <w:sz w:val="24"/>
                                <w:szCs w:val="24"/>
                              </w:rPr>
                              <w:t>năm</w:t>
                            </w:r>
                            <w:proofErr w:type="spellEnd"/>
                            <w:r w:rsidRPr="00D600A7">
                              <w:rPr>
                                <w:sz w:val="24"/>
                                <w:szCs w:val="24"/>
                              </w:rPr>
                              <w:t xml:space="preserve"> </w:t>
                            </w:r>
                            <w:proofErr w:type="spellStart"/>
                            <w:r w:rsidRPr="00D600A7">
                              <w:rPr>
                                <w:sz w:val="24"/>
                                <w:szCs w:val="24"/>
                              </w:rPr>
                              <w:t>đào</w:t>
                            </w:r>
                            <w:proofErr w:type="spellEnd"/>
                            <w:r w:rsidRPr="00D600A7">
                              <w:rPr>
                                <w:sz w:val="24"/>
                                <w:szCs w:val="24"/>
                              </w:rPr>
                              <w:t xml:space="preserve"> </w:t>
                            </w:r>
                            <w:proofErr w:type="spellStart"/>
                            <w:r w:rsidRPr="00D600A7">
                              <w:rPr>
                                <w:sz w:val="24"/>
                                <w:szCs w:val="24"/>
                              </w:rPr>
                              <w:t>tạo</w:t>
                            </w:r>
                            <w:proofErr w:type="spellEnd"/>
                            <w:r w:rsidRPr="00D600A7">
                              <w:rPr>
                                <w:sz w:val="24"/>
                                <w:szCs w:val="24"/>
                              </w:rPr>
                              <w:t>:</w:t>
                            </w:r>
                            <w:r>
                              <w:rPr>
                                <w:sz w:val="24"/>
                                <w:szCs w:val="24"/>
                              </w:rPr>
                              <w:t xml:space="preserve"> 4,5</w:t>
                            </w:r>
                          </w:p>
                          <w:p w:rsidR="00B41112" w:rsidRDefault="00B41112" w:rsidP="00D600A7">
                            <w:pPr>
                              <w:ind w:firstLine="720"/>
                              <w:jc w:val="both"/>
                              <w:rPr>
                                <w:sz w:val="24"/>
                                <w:szCs w:val="24"/>
                              </w:rPr>
                            </w:pPr>
                            <w:proofErr w:type="spellStart"/>
                            <w:r w:rsidRPr="00D600A7">
                              <w:rPr>
                                <w:sz w:val="24"/>
                                <w:szCs w:val="24"/>
                              </w:rPr>
                              <w:t>Ngành</w:t>
                            </w:r>
                            <w:proofErr w:type="spellEnd"/>
                            <w:r w:rsidRPr="00D600A7">
                              <w:rPr>
                                <w:sz w:val="24"/>
                                <w:szCs w:val="24"/>
                              </w:rPr>
                              <w:t xml:space="preserve"> </w:t>
                            </w:r>
                            <w:proofErr w:type="spellStart"/>
                            <w:r w:rsidRPr="00D600A7">
                              <w:rPr>
                                <w:sz w:val="24"/>
                                <w:szCs w:val="24"/>
                              </w:rPr>
                              <w:t>học</w:t>
                            </w:r>
                            <w:proofErr w:type="spellEnd"/>
                            <w:r w:rsidRPr="00D600A7">
                              <w:rPr>
                                <w:sz w:val="24"/>
                                <w:szCs w:val="24"/>
                              </w:rPr>
                              <w:t>:</w:t>
                            </w:r>
                            <w:r>
                              <w:rPr>
                                <w:sz w:val="24"/>
                                <w:szCs w:val="24"/>
                              </w:rPr>
                              <w:t xml:space="preserve"> </w:t>
                            </w: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 xml:space="preserve"> </w:t>
                            </w:r>
                            <w:proofErr w:type="spellStart"/>
                            <w:r>
                              <w:rPr>
                                <w:sz w:val="24"/>
                                <w:szCs w:val="24"/>
                              </w:rPr>
                              <w:t>thông</w:t>
                            </w:r>
                            <w:proofErr w:type="spellEnd"/>
                            <w:r>
                              <w:rPr>
                                <w:sz w:val="24"/>
                                <w:szCs w:val="24"/>
                              </w:rPr>
                              <w:t xml:space="preserve"> tin</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B41112" w:rsidRPr="00D600A7" w:rsidRDefault="00B41112" w:rsidP="00D600A7">
                            <w:pPr>
                              <w:ind w:firstLine="720"/>
                              <w:jc w:val="both"/>
                              <w:rPr>
                                <w:sz w:val="24"/>
                                <w:szCs w:val="24"/>
                              </w:rPr>
                            </w:pPr>
                          </w:p>
                          <w:p w:rsidR="00B41112" w:rsidRPr="00D600A7" w:rsidRDefault="00B41112" w:rsidP="00D600A7">
                            <w:pPr>
                              <w:ind w:firstLine="720"/>
                              <w:jc w:val="both"/>
                              <w:rPr>
                                <w:bCs/>
                                <w:iCs/>
                                <w:sz w:val="24"/>
                                <w:szCs w:val="24"/>
                              </w:rPr>
                            </w:pPr>
                            <w:proofErr w:type="spellStart"/>
                            <w:r w:rsidRPr="00D600A7">
                              <w:rPr>
                                <w:sz w:val="24"/>
                                <w:szCs w:val="24"/>
                              </w:rPr>
                              <w:t>Người</w:t>
                            </w:r>
                            <w:proofErr w:type="spellEnd"/>
                            <w:r w:rsidRPr="00D600A7">
                              <w:rPr>
                                <w:sz w:val="24"/>
                                <w:szCs w:val="24"/>
                              </w:rPr>
                              <w:t xml:space="preserve"> </w:t>
                            </w:r>
                            <w:proofErr w:type="spellStart"/>
                            <w:r w:rsidRPr="00D600A7">
                              <w:rPr>
                                <w:sz w:val="24"/>
                                <w:szCs w:val="24"/>
                              </w:rPr>
                              <w:t>hướng</w:t>
                            </w:r>
                            <w:proofErr w:type="spellEnd"/>
                            <w:r w:rsidRPr="00D600A7">
                              <w:rPr>
                                <w:sz w:val="24"/>
                                <w:szCs w:val="24"/>
                              </w:rPr>
                              <w:t xml:space="preserve"> </w:t>
                            </w:r>
                            <w:proofErr w:type="spellStart"/>
                            <w:r w:rsidRPr="00D600A7">
                              <w:rPr>
                                <w:sz w:val="24"/>
                                <w:szCs w:val="24"/>
                              </w:rPr>
                              <w:t>dẫn</w:t>
                            </w:r>
                            <w:proofErr w:type="spellEnd"/>
                            <w:r w:rsidRPr="00D600A7">
                              <w:rPr>
                                <w:sz w:val="24"/>
                                <w:szCs w:val="24"/>
                              </w:rPr>
                              <w:t>:</w:t>
                            </w:r>
                            <w:r w:rsidRPr="00D600A7">
                              <w:rPr>
                                <w:bCs/>
                                <w:iCs/>
                                <w:sz w:val="24"/>
                                <w:szCs w:val="24"/>
                              </w:rPr>
                              <w:t xml:space="preserve"> </w:t>
                            </w:r>
                            <w:proofErr w:type="spellStart"/>
                            <w:r>
                              <w:rPr>
                                <w:bCs/>
                                <w:iCs/>
                                <w:sz w:val="24"/>
                                <w:szCs w:val="24"/>
                              </w:rPr>
                              <w:t>Ths</w:t>
                            </w:r>
                            <w:proofErr w:type="spellEnd"/>
                            <w:r>
                              <w:rPr>
                                <w:bCs/>
                                <w:iCs/>
                                <w:sz w:val="24"/>
                                <w:szCs w:val="24"/>
                              </w:rPr>
                              <w:t xml:space="preserve">. </w:t>
                            </w:r>
                            <w:proofErr w:type="spellStart"/>
                            <w:r>
                              <w:rPr>
                                <w:bCs/>
                                <w:iCs/>
                                <w:sz w:val="24"/>
                                <w:szCs w:val="24"/>
                              </w:rPr>
                              <w:t>Trương</w:t>
                            </w:r>
                            <w:proofErr w:type="spellEnd"/>
                            <w:r>
                              <w:rPr>
                                <w:bCs/>
                                <w:iCs/>
                                <w:sz w:val="24"/>
                                <w:szCs w:val="24"/>
                              </w:rPr>
                              <w:t xml:space="preserve"> </w:t>
                            </w:r>
                            <w:proofErr w:type="spellStart"/>
                            <w:r>
                              <w:rPr>
                                <w:bCs/>
                                <w:iCs/>
                                <w:sz w:val="24"/>
                                <w:szCs w:val="24"/>
                              </w:rPr>
                              <w:t>Thị</w:t>
                            </w:r>
                            <w:proofErr w:type="spellEnd"/>
                            <w:r>
                              <w:rPr>
                                <w:bCs/>
                                <w:iCs/>
                                <w:sz w:val="24"/>
                                <w:szCs w:val="24"/>
                              </w:rPr>
                              <w:t xml:space="preserve"> Thanh </w:t>
                            </w:r>
                            <w:proofErr w:type="spellStart"/>
                            <w:r>
                              <w:rPr>
                                <w:bCs/>
                                <w:iCs/>
                                <w:sz w:val="24"/>
                                <w:szCs w:val="24"/>
                              </w:rPr>
                              <w:t>Tuyền</w:t>
                            </w:r>
                            <w:proofErr w:type="spellEnd"/>
                          </w:p>
                          <w:p w:rsidR="00B41112" w:rsidRDefault="00B41112" w:rsidP="00D600A7">
                            <w:pPr>
                              <w:jc w:val="center"/>
                              <w:rPr>
                                <w:sz w:val="24"/>
                                <w:szCs w:val="24"/>
                              </w:rPr>
                            </w:pPr>
                          </w:p>
                          <w:p w:rsidR="00B41112" w:rsidRDefault="00B41112" w:rsidP="00D600A7">
                            <w:pPr>
                              <w:jc w:val="center"/>
                              <w:rPr>
                                <w:sz w:val="24"/>
                                <w:szCs w:val="24"/>
                              </w:rPr>
                            </w:pPr>
                          </w:p>
                          <w:p w:rsidR="00B41112"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roofErr w:type="spellStart"/>
                            <w:r w:rsidRPr="00D600A7">
                              <w:rPr>
                                <w:b/>
                                <w:sz w:val="24"/>
                                <w:szCs w:val="24"/>
                              </w:rPr>
                              <w:t>Cần</w:t>
                            </w:r>
                            <w:proofErr w:type="spellEnd"/>
                            <w:r w:rsidRPr="00D600A7">
                              <w:rPr>
                                <w:b/>
                                <w:sz w:val="24"/>
                                <w:szCs w:val="24"/>
                              </w:rPr>
                              <w:t xml:space="preserve"> </w:t>
                            </w:r>
                            <w:proofErr w:type="spellStart"/>
                            <w:r w:rsidRPr="00D600A7">
                              <w:rPr>
                                <w:b/>
                                <w:sz w:val="24"/>
                                <w:szCs w:val="24"/>
                              </w:rPr>
                              <w:t>Thơ</w:t>
                            </w:r>
                            <w:proofErr w:type="spellEnd"/>
                            <w:r w:rsidRPr="00D600A7">
                              <w:rPr>
                                <w:b/>
                                <w:sz w:val="24"/>
                                <w:szCs w:val="24"/>
                              </w:rPr>
                              <w:t xml:space="preserve">, </w:t>
                            </w:r>
                            <w:proofErr w:type="spellStart"/>
                            <w:proofErr w:type="gramStart"/>
                            <w:r>
                              <w:rPr>
                                <w:b/>
                                <w:sz w:val="24"/>
                                <w:szCs w:val="24"/>
                              </w:rPr>
                              <w:t>Ngày</w:t>
                            </w:r>
                            <w:proofErr w:type="spellEnd"/>
                            <w:r>
                              <w:rPr>
                                <w:b/>
                                <w:sz w:val="24"/>
                                <w:szCs w:val="24"/>
                              </w:rPr>
                              <w:t xml:space="preserve">  </w:t>
                            </w:r>
                            <w:proofErr w:type="spellStart"/>
                            <w:r>
                              <w:rPr>
                                <w:b/>
                                <w:sz w:val="24"/>
                                <w:szCs w:val="24"/>
                              </w:rPr>
                              <w:t>tháng</w:t>
                            </w:r>
                            <w:proofErr w:type="spellEnd"/>
                            <w:proofErr w:type="gramEnd"/>
                            <w:r>
                              <w:rPr>
                                <w:b/>
                                <w:sz w:val="24"/>
                                <w:szCs w:val="24"/>
                              </w:rPr>
                              <w:t xml:space="preserve"> 10 </w:t>
                            </w:r>
                            <w:proofErr w:type="spellStart"/>
                            <w:r>
                              <w:rPr>
                                <w:b/>
                                <w:sz w:val="24"/>
                                <w:szCs w:val="24"/>
                              </w:rPr>
                              <w:t>năm</w:t>
                            </w:r>
                            <w:proofErr w:type="spellEnd"/>
                            <w:r>
                              <w:rPr>
                                <w:b/>
                                <w:sz w:val="24"/>
                                <w:szCs w:val="24"/>
                              </w:rPr>
                              <w:t xml:space="preserve"> 2019</w:t>
                            </w: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ind w:firstLine="720"/>
                              <w:jc w:val="both"/>
                              <w:rPr>
                                <w:sz w:val="24"/>
                                <w:szCs w:val="24"/>
                              </w:rPr>
                            </w:pPr>
                          </w:p>
                          <w:p w:rsidR="00B41112" w:rsidRPr="00D600A7" w:rsidRDefault="00B41112" w:rsidP="00D600A7">
                            <w:pPr>
                              <w:ind w:firstLine="720"/>
                              <w:jc w:val="both"/>
                              <w:rPr>
                                <w:sz w:val="24"/>
                                <w:szCs w:val="24"/>
                              </w:rPr>
                            </w:pPr>
                          </w:p>
                          <w:p w:rsidR="00B41112" w:rsidRPr="00D600A7" w:rsidRDefault="00B41112" w:rsidP="00D600A7">
                            <w:pPr>
                              <w:ind w:firstLine="720"/>
                              <w:jc w:val="both"/>
                              <w:rPr>
                                <w:sz w:val="24"/>
                                <w:szCs w:val="24"/>
                              </w:rPr>
                            </w:pPr>
                          </w:p>
                          <w:p w:rsidR="00B41112" w:rsidRPr="00D600A7" w:rsidRDefault="00B41112" w:rsidP="00D600A7">
                            <w:pPr>
                              <w:ind w:firstLine="720"/>
                              <w:jc w:val="both"/>
                              <w:rPr>
                                <w:sz w:val="24"/>
                                <w:szCs w:val="24"/>
                              </w:rPr>
                            </w:pPr>
                            <w:proofErr w:type="spellStart"/>
                            <w:r w:rsidRPr="00D600A7">
                              <w:rPr>
                                <w:sz w:val="24"/>
                                <w:szCs w:val="24"/>
                              </w:rPr>
                              <w:t>Sinh</w:t>
                            </w:r>
                            <w:proofErr w:type="spellEnd"/>
                            <w:r w:rsidRPr="00D600A7">
                              <w:rPr>
                                <w:sz w:val="24"/>
                                <w:szCs w:val="24"/>
                              </w:rPr>
                              <w:t xml:space="preserve"> </w:t>
                            </w:r>
                            <w:proofErr w:type="spellStart"/>
                            <w:r w:rsidRPr="00D600A7">
                              <w:rPr>
                                <w:sz w:val="24"/>
                                <w:szCs w:val="24"/>
                              </w:rPr>
                              <w:t>viên</w:t>
                            </w:r>
                            <w:proofErr w:type="spellEnd"/>
                            <w:r w:rsidRPr="00D600A7">
                              <w:rPr>
                                <w:sz w:val="24"/>
                                <w:szCs w:val="24"/>
                              </w:rPr>
                              <w:t xml:space="preserve"> </w:t>
                            </w:r>
                            <w:proofErr w:type="spellStart"/>
                            <w:r w:rsidRPr="00D600A7">
                              <w:rPr>
                                <w:sz w:val="24"/>
                                <w:szCs w:val="24"/>
                              </w:rPr>
                              <w:t>thực</w:t>
                            </w:r>
                            <w:proofErr w:type="spellEnd"/>
                            <w:r w:rsidRPr="00D600A7">
                              <w:rPr>
                                <w:sz w:val="24"/>
                                <w:szCs w:val="24"/>
                              </w:rPr>
                              <w:t xml:space="preserve"> </w:t>
                            </w:r>
                            <w:proofErr w:type="spellStart"/>
                            <w:r w:rsidRPr="00D600A7">
                              <w:rPr>
                                <w:sz w:val="24"/>
                                <w:szCs w:val="24"/>
                              </w:rPr>
                              <w:t>hiện</w:t>
                            </w:r>
                            <w:proofErr w:type="spellEnd"/>
                            <w:r w:rsidRPr="00D600A7">
                              <w:rPr>
                                <w:sz w:val="24"/>
                                <w:szCs w:val="24"/>
                              </w:rPr>
                              <w:t>:</w:t>
                            </w:r>
                            <w:r w:rsidRPr="00D600A7">
                              <w:rPr>
                                <w:sz w:val="24"/>
                                <w:szCs w:val="24"/>
                              </w:rPr>
                              <w:tab/>
                              <w:t>&lt;</w:t>
                            </w:r>
                            <w:proofErr w:type="spellStart"/>
                            <w:r w:rsidRPr="00D600A7">
                              <w:rPr>
                                <w:sz w:val="24"/>
                                <w:szCs w:val="24"/>
                              </w:rPr>
                              <w:t>họ</w:t>
                            </w:r>
                            <w:proofErr w:type="spellEnd"/>
                            <w:r w:rsidRPr="00D600A7">
                              <w:rPr>
                                <w:sz w:val="24"/>
                                <w:szCs w:val="24"/>
                              </w:rPr>
                              <w:t xml:space="preserve"> </w:t>
                            </w:r>
                            <w:proofErr w:type="spellStart"/>
                            <w:r w:rsidRPr="00D600A7">
                              <w:rPr>
                                <w:sz w:val="24"/>
                                <w:szCs w:val="24"/>
                              </w:rPr>
                              <w:t>và</w:t>
                            </w:r>
                            <w:proofErr w:type="spellEnd"/>
                            <w:r w:rsidRPr="00D600A7">
                              <w:rPr>
                                <w:sz w:val="24"/>
                                <w:szCs w:val="24"/>
                              </w:rPr>
                              <w:t xml:space="preserve"> </w:t>
                            </w:r>
                            <w:proofErr w:type="spellStart"/>
                            <w:r w:rsidRPr="00D600A7">
                              <w:rPr>
                                <w:sz w:val="24"/>
                                <w:szCs w:val="24"/>
                              </w:rPr>
                              <w:t>tên</w:t>
                            </w:r>
                            <w:proofErr w:type="spellEnd"/>
                            <w:r w:rsidRPr="00D600A7">
                              <w:rPr>
                                <w:sz w:val="24"/>
                                <w:szCs w:val="24"/>
                              </w:rPr>
                              <w:t xml:space="preserve"> </w:t>
                            </w:r>
                            <w:proofErr w:type="spellStart"/>
                            <w:r w:rsidRPr="00D600A7">
                              <w:rPr>
                                <w:sz w:val="24"/>
                                <w:szCs w:val="24"/>
                              </w:rPr>
                              <w:t>sinh</w:t>
                            </w:r>
                            <w:proofErr w:type="spellEnd"/>
                            <w:r w:rsidRPr="00D600A7">
                              <w:rPr>
                                <w:sz w:val="24"/>
                                <w:szCs w:val="24"/>
                              </w:rPr>
                              <w:t xml:space="preserve"> </w:t>
                            </w:r>
                            <w:proofErr w:type="spellStart"/>
                            <w:r w:rsidRPr="00D600A7">
                              <w:rPr>
                                <w:sz w:val="24"/>
                                <w:szCs w:val="24"/>
                              </w:rPr>
                              <w:t>viên</w:t>
                            </w:r>
                            <w:proofErr w:type="spellEnd"/>
                            <w:r w:rsidRPr="00D600A7">
                              <w:rPr>
                                <w:sz w:val="24"/>
                                <w:szCs w:val="24"/>
                              </w:rPr>
                              <w:t>&gt;</w:t>
                            </w:r>
                            <w:r w:rsidRPr="00D600A7">
                              <w:rPr>
                                <w:sz w:val="24"/>
                                <w:szCs w:val="24"/>
                              </w:rPr>
                              <w:tab/>
                              <w:t xml:space="preserve">Nam, </w:t>
                            </w:r>
                            <w:proofErr w:type="spellStart"/>
                            <w:r w:rsidRPr="00D600A7">
                              <w:rPr>
                                <w:sz w:val="24"/>
                                <w:szCs w:val="24"/>
                              </w:rPr>
                              <w:t>Nữ</w:t>
                            </w:r>
                            <w:proofErr w:type="spellEnd"/>
                            <w:r w:rsidRPr="00D600A7">
                              <w:rPr>
                                <w:sz w:val="24"/>
                                <w:szCs w:val="24"/>
                              </w:rPr>
                              <w:t>:</w:t>
                            </w:r>
                            <w:r w:rsidRPr="00D600A7">
                              <w:rPr>
                                <w:sz w:val="24"/>
                                <w:szCs w:val="24"/>
                              </w:rPr>
                              <w:tab/>
                            </w:r>
                          </w:p>
                          <w:p w:rsidR="00B41112" w:rsidRPr="00D600A7" w:rsidRDefault="00B41112" w:rsidP="00D600A7">
                            <w:pPr>
                              <w:ind w:firstLine="720"/>
                              <w:jc w:val="both"/>
                              <w:rPr>
                                <w:sz w:val="24"/>
                                <w:szCs w:val="24"/>
                              </w:rPr>
                            </w:pPr>
                            <w:proofErr w:type="spellStart"/>
                            <w:r w:rsidRPr="00D600A7">
                              <w:rPr>
                                <w:sz w:val="24"/>
                                <w:szCs w:val="24"/>
                              </w:rPr>
                              <w:t>Dân</w:t>
                            </w:r>
                            <w:proofErr w:type="spellEnd"/>
                            <w:r w:rsidRPr="00D600A7">
                              <w:rPr>
                                <w:sz w:val="24"/>
                                <w:szCs w:val="24"/>
                              </w:rPr>
                              <w:t xml:space="preserve"> </w:t>
                            </w:r>
                            <w:proofErr w:type="spellStart"/>
                            <w:r w:rsidRPr="00D600A7">
                              <w:rPr>
                                <w:sz w:val="24"/>
                                <w:szCs w:val="24"/>
                              </w:rPr>
                              <w:t>tộc</w:t>
                            </w:r>
                            <w:proofErr w:type="spellEnd"/>
                            <w:r w:rsidRPr="00D600A7">
                              <w:rPr>
                                <w:sz w:val="24"/>
                                <w:szCs w:val="24"/>
                              </w:rPr>
                              <w:t>:</w:t>
                            </w:r>
                          </w:p>
                          <w:p w:rsidR="00B41112" w:rsidRPr="00D600A7" w:rsidRDefault="00B41112" w:rsidP="00D600A7">
                            <w:pPr>
                              <w:ind w:firstLine="720"/>
                              <w:jc w:val="both"/>
                              <w:rPr>
                                <w:sz w:val="24"/>
                                <w:szCs w:val="24"/>
                              </w:rPr>
                            </w:pPr>
                            <w:proofErr w:type="spellStart"/>
                            <w:r w:rsidRPr="00D600A7">
                              <w:rPr>
                                <w:sz w:val="24"/>
                                <w:szCs w:val="24"/>
                              </w:rPr>
                              <w:t>Lớp</w:t>
                            </w:r>
                            <w:proofErr w:type="spellEnd"/>
                            <w:r w:rsidRPr="00D600A7">
                              <w:rPr>
                                <w:sz w:val="24"/>
                                <w:szCs w:val="24"/>
                              </w:rPr>
                              <w:t>, khoa:</w:t>
                            </w:r>
                            <w:r w:rsidRPr="00D600A7">
                              <w:rPr>
                                <w:sz w:val="24"/>
                                <w:szCs w:val="24"/>
                              </w:rPr>
                              <w:tab/>
                            </w:r>
                            <w:r w:rsidRPr="00D600A7">
                              <w:rPr>
                                <w:sz w:val="24"/>
                                <w:szCs w:val="24"/>
                              </w:rPr>
                              <w:tab/>
                            </w:r>
                            <w:r w:rsidRPr="00D600A7">
                              <w:rPr>
                                <w:sz w:val="24"/>
                                <w:szCs w:val="24"/>
                              </w:rPr>
                              <w:tab/>
                            </w:r>
                            <w:r w:rsidRPr="00D600A7">
                              <w:rPr>
                                <w:sz w:val="24"/>
                                <w:szCs w:val="24"/>
                              </w:rPr>
                              <w:tab/>
                            </w:r>
                            <w:r w:rsidRPr="00D600A7">
                              <w:rPr>
                                <w:sz w:val="24"/>
                                <w:szCs w:val="24"/>
                              </w:rPr>
                              <w:tab/>
                            </w:r>
                            <w:r w:rsidRPr="00D600A7">
                              <w:rPr>
                                <w:sz w:val="24"/>
                                <w:szCs w:val="24"/>
                              </w:rPr>
                              <w:tab/>
                            </w:r>
                            <w:proofErr w:type="spellStart"/>
                            <w:r w:rsidRPr="00D600A7">
                              <w:rPr>
                                <w:sz w:val="24"/>
                                <w:szCs w:val="24"/>
                              </w:rPr>
                              <w:t>Năm</w:t>
                            </w:r>
                            <w:proofErr w:type="spellEnd"/>
                            <w:r w:rsidRPr="00D600A7">
                              <w:rPr>
                                <w:sz w:val="24"/>
                                <w:szCs w:val="24"/>
                              </w:rPr>
                              <w:t xml:space="preserve"> </w:t>
                            </w:r>
                            <w:proofErr w:type="spellStart"/>
                            <w:r w:rsidRPr="00D600A7">
                              <w:rPr>
                                <w:sz w:val="24"/>
                                <w:szCs w:val="24"/>
                              </w:rPr>
                              <w:t>thứ</w:t>
                            </w:r>
                            <w:proofErr w:type="spellEnd"/>
                            <w:r w:rsidRPr="00D600A7">
                              <w:rPr>
                                <w:sz w:val="24"/>
                                <w:szCs w:val="24"/>
                              </w:rPr>
                              <w:t>:        /</w:t>
                            </w:r>
                            <w:proofErr w:type="spellStart"/>
                            <w:r w:rsidRPr="00D600A7">
                              <w:rPr>
                                <w:sz w:val="24"/>
                                <w:szCs w:val="24"/>
                              </w:rPr>
                              <w:t>Số</w:t>
                            </w:r>
                            <w:proofErr w:type="spellEnd"/>
                            <w:r w:rsidRPr="00D600A7">
                              <w:rPr>
                                <w:sz w:val="24"/>
                                <w:szCs w:val="24"/>
                              </w:rPr>
                              <w:t xml:space="preserve"> </w:t>
                            </w:r>
                            <w:proofErr w:type="spellStart"/>
                            <w:r w:rsidRPr="00D600A7">
                              <w:rPr>
                                <w:sz w:val="24"/>
                                <w:szCs w:val="24"/>
                              </w:rPr>
                              <w:t>năm</w:t>
                            </w:r>
                            <w:proofErr w:type="spellEnd"/>
                            <w:r w:rsidRPr="00D600A7">
                              <w:rPr>
                                <w:sz w:val="24"/>
                                <w:szCs w:val="24"/>
                              </w:rPr>
                              <w:t xml:space="preserve"> </w:t>
                            </w:r>
                            <w:proofErr w:type="spellStart"/>
                            <w:r w:rsidRPr="00D600A7">
                              <w:rPr>
                                <w:sz w:val="24"/>
                                <w:szCs w:val="24"/>
                              </w:rPr>
                              <w:t>đào</w:t>
                            </w:r>
                            <w:proofErr w:type="spellEnd"/>
                            <w:r w:rsidRPr="00D600A7">
                              <w:rPr>
                                <w:sz w:val="24"/>
                                <w:szCs w:val="24"/>
                              </w:rPr>
                              <w:t xml:space="preserve"> </w:t>
                            </w:r>
                            <w:proofErr w:type="spellStart"/>
                            <w:r w:rsidRPr="00D600A7">
                              <w:rPr>
                                <w:sz w:val="24"/>
                                <w:szCs w:val="24"/>
                              </w:rPr>
                              <w:t>tạo</w:t>
                            </w:r>
                            <w:proofErr w:type="spellEnd"/>
                            <w:r w:rsidRPr="00D600A7">
                              <w:rPr>
                                <w:sz w:val="24"/>
                                <w:szCs w:val="24"/>
                              </w:rPr>
                              <w:t>:</w:t>
                            </w:r>
                          </w:p>
                          <w:p w:rsidR="00B41112" w:rsidRPr="00D600A7" w:rsidRDefault="00B41112" w:rsidP="00D600A7">
                            <w:pPr>
                              <w:ind w:firstLine="720"/>
                              <w:jc w:val="both"/>
                              <w:rPr>
                                <w:sz w:val="24"/>
                                <w:szCs w:val="24"/>
                              </w:rPr>
                            </w:pPr>
                            <w:proofErr w:type="spellStart"/>
                            <w:r w:rsidRPr="00D600A7">
                              <w:rPr>
                                <w:sz w:val="24"/>
                                <w:szCs w:val="24"/>
                              </w:rPr>
                              <w:t>Ngành</w:t>
                            </w:r>
                            <w:proofErr w:type="spellEnd"/>
                            <w:r w:rsidRPr="00D600A7">
                              <w:rPr>
                                <w:sz w:val="24"/>
                                <w:szCs w:val="24"/>
                              </w:rPr>
                              <w:t xml:space="preserve"> </w:t>
                            </w:r>
                            <w:proofErr w:type="spellStart"/>
                            <w:r w:rsidRPr="00D600A7">
                              <w:rPr>
                                <w:sz w:val="24"/>
                                <w:szCs w:val="24"/>
                              </w:rPr>
                              <w:t>học</w:t>
                            </w:r>
                            <w:proofErr w:type="spellEnd"/>
                            <w:r w:rsidRPr="00D600A7">
                              <w:rPr>
                                <w:sz w:val="24"/>
                                <w:szCs w:val="24"/>
                              </w:rPr>
                              <w:t>:</w:t>
                            </w:r>
                            <w:r w:rsidRPr="00D600A7">
                              <w:rPr>
                                <w:sz w:val="24"/>
                                <w:szCs w:val="24"/>
                              </w:rPr>
                              <w:tab/>
                            </w:r>
                            <w:r w:rsidRPr="00D600A7">
                              <w:rPr>
                                <w:sz w:val="24"/>
                                <w:szCs w:val="24"/>
                              </w:rPr>
                              <w:tab/>
                            </w:r>
                            <w:r w:rsidRPr="00D600A7">
                              <w:rPr>
                                <w:sz w:val="24"/>
                                <w:szCs w:val="24"/>
                              </w:rPr>
                              <w:tab/>
                            </w:r>
                            <w:r w:rsidRPr="00D600A7">
                              <w:rPr>
                                <w:sz w:val="24"/>
                                <w:szCs w:val="24"/>
                              </w:rPr>
                              <w:tab/>
                            </w:r>
                            <w:r w:rsidRPr="00D600A7">
                              <w:rPr>
                                <w:sz w:val="24"/>
                                <w:szCs w:val="24"/>
                              </w:rPr>
                              <w:tab/>
                            </w:r>
                            <w:r w:rsidRPr="00D600A7">
                              <w:rPr>
                                <w:sz w:val="24"/>
                                <w:szCs w:val="24"/>
                              </w:rPr>
                              <w:tab/>
                            </w:r>
                          </w:p>
                          <w:p w:rsidR="00B41112" w:rsidRPr="00D600A7" w:rsidRDefault="00B41112" w:rsidP="00D600A7">
                            <w:pPr>
                              <w:ind w:firstLine="720"/>
                              <w:jc w:val="both"/>
                              <w:rPr>
                                <w:b/>
                                <w:i/>
                                <w:sz w:val="24"/>
                                <w:szCs w:val="24"/>
                              </w:rPr>
                            </w:pPr>
                          </w:p>
                          <w:p w:rsidR="00B41112" w:rsidRPr="00D600A7" w:rsidRDefault="00B41112" w:rsidP="00D600A7">
                            <w:pPr>
                              <w:ind w:firstLine="720"/>
                              <w:jc w:val="both"/>
                              <w:rPr>
                                <w:b/>
                                <w:i/>
                                <w:sz w:val="24"/>
                                <w:szCs w:val="24"/>
                              </w:rPr>
                            </w:pPr>
                            <w:r w:rsidRPr="00D600A7">
                              <w:rPr>
                                <w:b/>
                                <w:i/>
                                <w:sz w:val="24"/>
                                <w:szCs w:val="24"/>
                              </w:rPr>
                              <w:t>(</w:t>
                            </w:r>
                            <w:proofErr w:type="spellStart"/>
                            <w:r w:rsidRPr="00D600A7">
                              <w:rPr>
                                <w:b/>
                                <w:i/>
                                <w:sz w:val="24"/>
                                <w:szCs w:val="24"/>
                              </w:rPr>
                              <w:t>Ghi</w:t>
                            </w:r>
                            <w:proofErr w:type="spellEnd"/>
                            <w:r w:rsidRPr="00D600A7">
                              <w:rPr>
                                <w:b/>
                                <w:i/>
                                <w:sz w:val="24"/>
                                <w:szCs w:val="24"/>
                              </w:rPr>
                              <w:t xml:space="preserve"> </w:t>
                            </w:r>
                            <w:proofErr w:type="spellStart"/>
                            <w:r w:rsidRPr="00D600A7">
                              <w:rPr>
                                <w:b/>
                                <w:i/>
                                <w:sz w:val="24"/>
                                <w:szCs w:val="24"/>
                              </w:rPr>
                              <w:t>rõ</w:t>
                            </w:r>
                            <w:proofErr w:type="spellEnd"/>
                            <w:r w:rsidRPr="00D600A7">
                              <w:rPr>
                                <w:b/>
                                <w:i/>
                                <w:sz w:val="24"/>
                                <w:szCs w:val="24"/>
                              </w:rPr>
                              <w:t xml:space="preserve"> </w:t>
                            </w:r>
                            <w:proofErr w:type="spellStart"/>
                            <w:r w:rsidRPr="00D600A7">
                              <w:rPr>
                                <w:b/>
                                <w:i/>
                                <w:sz w:val="24"/>
                                <w:szCs w:val="24"/>
                              </w:rPr>
                              <w:t>họ</w:t>
                            </w:r>
                            <w:proofErr w:type="spellEnd"/>
                            <w:r w:rsidRPr="00D600A7">
                              <w:rPr>
                                <w:b/>
                                <w:i/>
                                <w:sz w:val="24"/>
                                <w:szCs w:val="24"/>
                              </w:rPr>
                              <w:t xml:space="preserve"> </w:t>
                            </w:r>
                            <w:proofErr w:type="spellStart"/>
                            <w:r w:rsidRPr="00D600A7">
                              <w:rPr>
                                <w:b/>
                                <w:i/>
                                <w:sz w:val="24"/>
                                <w:szCs w:val="24"/>
                              </w:rPr>
                              <w:t>và</w:t>
                            </w:r>
                            <w:proofErr w:type="spellEnd"/>
                            <w:r w:rsidRPr="00D600A7">
                              <w:rPr>
                                <w:b/>
                                <w:i/>
                                <w:sz w:val="24"/>
                                <w:szCs w:val="24"/>
                              </w:rPr>
                              <w:t xml:space="preserve"> </w:t>
                            </w:r>
                            <w:proofErr w:type="spellStart"/>
                            <w:r w:rsidRPr="00D600A7">
                              <w:rPr>
                                <w:b/>
                                <w:i/>
                                <w:sz w:val="24"/>
                                <w:szCs w:val="24"/>
                              </w:rPr>
                              <w:t>tên</w:t>
                            </w:r>
                            <w:proofErr w:type="spellEnd"/>
                            <w:r w:rsidRPr="00D600A7">
                              <w:rPr>
                                <w:b/>
                                <w:i/>
                                <w:sz w:val="24"/>
                                <w:szCs w:val="24"/>
                              </w:rPr>
                              <w:t xml:space="preserve"> </w:t>
                            </w:r>
                            <w:proofErr w:type="spellStart"/>
                            <w:r w:rsidRPr="00D600A7">
                              <w:rPr>
                                <w:b/>
                                <w:i/>
                                <w:sz w:val="24"/>
                                <w:szCs w:val="24"/>
                              </w:rPr>
                              <w:t>sinh</w:t>
                            </w:r>
                            <w:proofErr w:type="spellEnd"/>
                            <w:r w:rsidRPr="00D600A7">
                              <w:rPr>
                                <w:b/>
                                <w:i/>
                                <w:sz w:val="24"/>
                                <w:szCs w:val="24"/>
                              </w:rPr>
                              <w:t xml:space="preserve"> </w:t>
                            </w:r>
                            <w:proofErr w:type="spellStart"/>
                            <w:r w:rsidRPr="00D600A7">
                              <w:rPr>
                                <w:b/>
                                <w:i/>
                                <w:sz w:val="24"/>
                                <w:szCs w:val="24"/>
                              </w:rPr>
                              <w:t>viên</w:t>
                            </w:r>
                            <w:proofErr w:type="spellEnd"/>
                            <w:r w:rsidRPr="00D600A7">
                              <w:rPr>
                                <w:b/>
                                <w:i/>
                                <w:sz w:val="24"/>
                                <w:szCs w:val="24"/>
                              </w:rPr>
                              <w:t xml:space="preserve"> </w:t>
                            </w:r>
                            <w:proofErr w:type="spellStart"/>
                            <w:r w:rsidRPr="00D600A7">
                              <w:rPr>
                                <w:b/>
                                <w:i/>
                                <w:sz w:val="24"/>
                                <w:szCs w:val="24"/>
                              </w:rPr>
                              <w:t>chịu</w:t>
                            </w:r>
                            <w:proofErr w:type="spellEnd"/>
                            <w:r w:rsidRPr="00D600A7">
                              <w:rPr>
                                <w:b/>
                                <w:i/>
                                <w:sz w:val="24"/>
                                <w:szCs w:val="24"/>
                              </w:rPr>
                              <w:t xml:space="preserve"> </w:t>
                            </w:r>
                            <w:proofErr w:type="spellStart"/>
                            <w:r w:rsidRPr="00D600A7">
                              <w:rPr>
                                <w:b/>
                                <w:i/>
                                <w:sz w:val="24"/>
                                <w:szCs w:val="24"/>
                              </w:rPr>
                              <w:t>trách</w:t>
                            </w:r>
                            <w:proofErr w:type="spellEnd"/>
                            <w:r w:rsidRPr="00D600A7">
                              <w:rPr>
                                <w:b/>
                                <w:i/>
                                <w:sz w:val="24"/>
                                <w:szCs w:val="24"/>
                              </w:rPr>
                              <w:t xml:space="preserve"> </w:t>
                            </w:r>
                            <w:proofErr w:type="spellStart"/>
                            <w:r w:rsidRPr="00D600A7">
                              <w:rPr>
                                <w:b/>
                                <w:i/>
                                <w:sz w:val="24"/>
                                <w:szCs w:val="24"/>
                              </w:rPr>
                              <w:t>nhiệm</w:t>
                            </w:r>
                            <w:proofErr w:type="spellEnd"/>
                            <w:r w:rsidRPr="00D600A7">
                              <w:rPr>
                                <w:b/>
                                <w:i/>
                                <w:sz w:val="24"/>
                                <w:szCs w:val="24"/>
                              </w:rPr>
                              <w:t xml:space="preserve"> </w:t>
                            </w:r>
                            <w:proofErr w:type="spellStart"/>
                            <w:r w:rsidRPr="00D600A7">
                              <w:rPr>
                                <w:b/>
                                <w:i/>
                                <w:sz w:val="24"/>
                                <w:szCs w:val="24"/>
                              </w:rPr>
                              <w:t>chính</w:t>
                            </w:r>
                            <w:proofErr w:type="spellEnd"/>
                            <w:r w:rsidRPr="00D600A7">
                              <w:rPr>
                                <w:b/>
                                <w:i/>
                                <w:sz w:val="24"/>
                                <w:szCs w:val="24"/>
                              </w:rPr>
                              <w:t xml:space="preserve"> </w:t>
                            </w:r>
                            <w:proofErr w:type="spellStart"/>
                            <w:r w:rsidRPr="00D600A7">
                              <w:rPr>
                                <w:b/>
                                <w:i/>
                                <w:sz w:val="24"/>
                                <w:szCs w:val="24"/>
                              </w:rPr>
                              <w:t>thực</w:t>
                            </w:r>
                            <w:proofErr w:type="spellEnd"/>
                            <w:r w:rsidRPr="00D600A7">
                              <w:rPr>
                                <w:b/>
                                <w:i/>
                                <w:sz w:val="24"/>
                                <w:szCs w:val="24"/>
                              </w:rPr>
                              <w:t xml:space="preserve"> </w:t>
                            </w:r>
                            <w:proofErr w:type="spellStart"/>
                            <w:r w:rsidRPr="00D600A7">
                              <w:rPr>
                                <w:b/>
                                <w:i/>
                                <w:sz w:val="24"/>
                                <w:szCs w:val="24"/>
                              </w:rPr>
                              <w:t>hiện</w:t>
                            </w:r>
                            <w:proofErr w:type="spellEnd"/>
                            <w:r w:rsidRPr="00D600A7">
                              <w:rPr>
                                <w:b/>
                                <w:i/>
                                <w:sz w:val="24"/>
                                <w:szCs w:val="24"/>
                              </w:rPr>
                              <w:t xml:space="preserve"> </w:t>
                            </w:r>
                            <w:proofErr w:type="spellStart"/>
                            <w:r w:rsidRPr="00D600A7">
                              <w:rPr>
                                <w:b/>
                                <w:i/>
                                <w:sz w:val="24"/>
                                <w:szCs w:val="24"/>
                              </w:rPr>
                              <w:t>đề</w:t>
                            </w:r>
                            <w:proofErr w:type="spellEnd"/>
                            <w:r w:rsidRPr="00D600A7">
                              <w:rPr>
                                <w:b/>
                                <w:i/>
                                <w:sz w:val="24"/>
                                <w:szCs w:val="24"/>
                              </w:rPr>
                              <w:t xml:space="preserve"> </w:t>
                            </w:r>
                            <w:proofErr w:type="spellStart"/>
                            <w:r w:rsidRPr="00D600A7">
                              <w:rPr>
                                <w:b/>
                                <w:i/>
                                <w:sz w:val="24"/>
                                <w:szCs w:val="24"/>
                              </w:rPr>
                              <w:t>tài</w:t>
                            </w:r>
                            <w:proofErr w:type="spellEnd"/>
                            <w:r w:rsidRPr="00D600A7">
                              <w:rPr>
                                <w:b/>
                                <w:i/>
                                <w:sz w:val="24"/>
                                <w:szCs w:val="24"/>
                              </w:rPr>
                              <w:t>)</w:t>
                            </w:r>
                          </w:p>
                          <w:p w:rsidR="00B41112" w:rsidRPr="00D600A7" w:rsidRDefault="00B41112" w:rsidP="00D600A7">
                            <w:pPr>
                              <w:ind w:firstLine="720"/>
                              <w:jc w:val="both"/>
                              <w:rPr>
                                <w:sz w:val="24"/>
                                <w:szCs w:val="24"/>
                              </w:rPr>
                            </w:pPr>
                          </w:p>
                          <w:p w:rsidR="00B41112" w:rsidRPr="00D600A7" w:rsidRDefault="00B41112" w:rsidP="00D600A7">
                            <w:pPr>
                              <w:ind w:firstLine="720"/>
                              <w:jc w:val="both"/>
                              <w:rPr>
                                <w:bCs/>
                                <w:iCs/>
                                <w:sz w:val="24"/>
                                <w:szCs w:val="24"/>
                              </w:rPr>
                            </w:pPr>
                            <w:proofErr w:type="spellStart"/>
                            <w:r w:rsidRPr="00D600A7">
                              <w:rPr>
                                <w:sz w:val="24"/>
                                <w:szCs w:val="24"/>
                              </w:rPr>
                              <w:t>Người</w:t>
                            </w:r>
                            <w:proofErr w:type="spellEnd"/>
                            <w:r w:rsidRPr="00D600A7">
                              <w:rPr>
                                <w:sz w:val="24"/>
                                <w:szCs w:val="24"/>
                              </w:rPr>
                              <w:t xml:space="preserve"> </w:t>
                            </w:r>
                            <w:proofErr w:type="spellStart"/>
                            <w:r w:rsidRPr="00D600A7">
                              <w:rPr>
                                <w:sz w:val="24"/>
                                <w:szCs w:val="24"/>
                              </w:rPr>
                              <w:t>hướng</w:t>
                            </w:r>
                            <w:proofErr w:type="spellEnd"/>
                            <w:r w:rsidRPr="00D600A7">
                              <w:rPr>
                                <w:sz w:val="24"/>
                                <w:szCs w:val="24"/>
                              </w:rPr>
                              <w:t xml:space="preserve"> </w:t>
                            </w:r>
                            <w:proofErr w:type="spellStart"/>
                            <w:r w:rsidRPr="00D600A7">
                              <w:rPr>
                                <w:sz w:val="24"/>
                                <w:szCs w:val="24"/>
                              </w:rPr>
                              <w:t>dẫn</w:t>
                            </w:r>
                            <w:proofErr w:type="spellEnd"/>
                            <w:r w:rsidRPr="00D600A7">
                              <w:rPr>
                                <w:sz w:val="24"/>
                                <w:szCs w:val="24"/>
                              </w:rPr>
                              <w:t>:</w:t>
                            </w:r>
                            <w:r w:rsidRPr="00D600A7">
                              <w:rPr>
                                <w:bCs/>
                                <w:iCs/>
                                <w:sz w:val="24"/>
                                <w:szCs w:val="24"/>
                              </w:rPr>
                              <w:t xml:space="preserve"> &lt;</w:t>
                            </w:r>
                            <w:proofErr w:type="spellStart"/>
                            <w:r w:rsidRPr="00D600A7">
                              <w:rPr>
                                <w:bCs/>
                                <w:iCs/>
                                <w:sz w:val="24"/>
                                <w:szCs w:val="24"/>
                              </w:rPr>
                              <w:t>Chức</w:t>
                            </w:r>
                            <w:proofErr w:type="spellEnd"/>
                            <w:r w:rsidRPr="00D600A7">
                              <w:rPr>
                                <w:bCs/>
                                <w:iCs/>
                                <w:sz w:val="24"/>
                                <w:szCs w:val="24"/>
                              </w:rPr>
                              <w:t xml:space="preserve"> </w:t>
                            </w:r>
                            <w:proofErr w:type="spellStart"/>
                            <w:r w:rsidRPr="00D600A7">
                              <w:rPr>
                                <w:bCs/>
                                <w:iCs/>
                                <w:sz w:val="24"/>
                                <w:szCs w:val="24"/>
                              </w:rPr>
                              <w:t>danh</w:t>
                            </w:r>
                            <w:proofErr w:type="spellEnd"/>
                            <w:r w:rsidRPr="00D600A7">
                              <w:rPr>
                                <w:bCs/>
                                <w:iCs/>
                                <w:sz w:val="24"/>
                                <w:szCs w:val="24"/>
                              </w:rPr>
                              <w:t xml:space="preserve"> khoa </w:t>
                            </w:r>
                            <w:proofErr w:type="spellStart"/>
                            <w:r w:rsidRPr="00D600A7">
                              <w:rPr>
                                <w:bCs/>
                                <w:iCs/>
                                <w:sz w:val="24"/>
                                <w:szCs w:val="24"/>
                              </w:rPr>
                              <w:t>học</w:t>
                            </w:r>
                            <w:proofErr w:type="spellEnd"/>
                            <w:r w:rsidRPr="00D600A7">
                              <w:rPr>
                                <w:bCs/>
                                <w:iCs/>
                                <w:sz w:val="24"/>
                                <w:szCs w:val="24"/>
                              </w:rPr>
                              <w:t xml:space="preserve">, </w:t>
                            </w:r>
                            <w:proofErr w:type="spellStart"/>
                            <w:r w:rsidRPr="00D600A7">
                              <w:rPr>
                                <w:bCs/>
                                <w:iCs/>
                                <w:sz w:val="24"/>
                                <w:szCs w:val="24"/>
                              </w:rPr>
                              <w:t>học</w:t>
                            </w:r>
                            <w:proofErr w:type="spellEnd"/>
                            <w:r w:rsidRPr="00D600A7">
                              <w:rPr>
                                <w:bCs/>
                                <w:iCs/>
                                <w:sz w:val="24"/>
                                <w:szCs w:val="24"/>
                              </w:rPr>
                              <w:t xml:space="preserve"> </w:t>
                            </w:r>
                            <w:proofErr w:type="spellStart"/>
                            <w:r w:rsidRPr="00D600A7">
                              <w:rPr>
                                <w:bCs/>
                                <w:iCs/>
                                <w:sz w:val="24"/>
                                <w:szCs w:val="24"/>
                              </w:rPr>
                              <w:t>vị</w:t>
                            </w:r>
                            <w:proofErr w:type="spellEnd"/>
                            <w:r w:rsidRPr="00D600A7">
                              <w:rPr>
                                <w:bCs/>
                                <w:iCs/>
                                <w:sz w:val="24"/>
                                <w:szCs w:val="24"/>
                              </w:rPr>
                              <w:t xml:space="preserve">, </w:t>
                            </w:r>
                            <w:proofErr w:type="spellStart"/>
                            <w:r w:rsidRPr="00D600A7">
                              <w:rPr>
                                <w:bCs/>
                                <w:iCs/>
                                <w:sz w:val="24"/>
                                <w:szCs w:val="24"/>
                              </w:rPr>
                              <w:t>họ</w:t>
                            </w:r>
                            <w:proofErr w:type="spellEnd"/>
                            <w:r w:rsidRPr="00D600A7">
                              <w:rPr>
                                <w:bCs/>
                                <w:iCs/>
                                <w:sz w:val="24"/>
                                <w:szCs w:val="24"/>
                              </w:rPr>
                              <w:t xml:space="preserve"> </w:t>
                            </w:r>
                            <w:proofErr w:type="spellStart"/>
                            <w:r w:rsidRPr="00D600A7">
                              <w:rPr>
                                <w:bCs/>
                                <w:iCs/>
                                <w:sz w:val="24"/>
                                <w:szCs w:val="24"/>
                              </w:rPr>
                              <w:t>và</w:t>
                            </w:r>
                            <w:proofErr w:type="spellEnd"/>
                            <w:r w:rsidRPr="00D600A7">
                              <w:rPr>
                                <w:bCs/>
                                <w:iCs/>
                                <w:sz w:val="24"/>
                                <w:szCs w:val="24"/>
                              </w:rPr>
                              <w:t xml:space="preserve"> </w:t>
                            </w:r>
                            <w:proofErr w:type="spellStart"/>
                            <w:r w:rsidRPr="00D600A7">
                              <w:rPr>
                                <w:bCs/>
                                <w:iCs/>
                                <w:sz w:val="24"/>
                                <w:szCs w:val="24"/>
                              </w:rPr>
                              <w:t>tên</w:t>
                            </w:r>
                            <w:proofErr w:type="spellEnd"/>
                            <w:r w:rsidRPr="00D600A7">
                              <w:rPr>
                                <w:bCs/>
                                <w:iCs/>
                                <w:sz w:val="24"/>
                                <w:szCs w:val="24"/>
                              </w:rPr>
                              <w:t xml:space="preserve"> </w:t>
                            </w:r>
                            <w:proofErr w:type="spellStart"/>
                            <w:r w:rsidRPr="00D600A7">
                              <w:rPr>
                                <w:bCs/>
                                <w:iCs/>
                                <w:sz w:val="24"/>
                                <w:szCs w:val="24"/>
                              </w:rPr>
                              <w:t>của</w:t>
                            </w:r>
                            <w:proofErr w:type="spellEnd"/>
                            <w:r w:rsidRPr="00D600A7">
                              <w:rPr>
                                <w:bCs/>
                                <w:iCs/>
                                <w:sz w:val="24"/>
                                <w:szCs w:val="24"/>
                              </w:rPr>
                              <w:t xml:space="preserve"> </w:t>
                            </w:r>
                            <w:proofErr w:type="spellStart"/>
                            <w:r w:rsidRPr="00D600A7">
                              <w:rPr>
                                <w:bCs/>
                                <w:iCs/>
                                <w:sz w:val="24"/>
                                <w:szCs w:val="24"/>
                              </w:rPr>
                              <w:t>n</w:t>
                            </w:r>
                            <w:r w:rsidRPr="00D600A7">
                              <w:rPr>
                                <w:sz w:val="24"/>
                                <w:szCs w:val="24"/>
                              </w:rPr>
                              <w:t>gười</w:t>
                            </w:r>
                            <w:proofErr w:type="spellEnd"/>
                            <w:r w:rsidRPr="00D600A7">
                              <w:rPr>
                                <w:sz w:val="24"/>
                                <w:szCs w:val="24"/>
                              </w:rPr>
                              <w:t xml:space="preserve"> </w:t>
                            </w:r>
                            <w:proofErr w:type="spellStart"/>
                            <w:r w:rsidRPr="00D600A7">
                              <w:rPr>
                                <w:sz w:val="24"/>
                                <w:szCs w:val="24"/>
                              </w:rPr>
                              <w:t>hướng</w:t>
                            </w:r>
                            <w:proofErr w:type="spellEnd"/>
                            <w:r w:rsidRPr="00D600A7">
                              <w:rPr>
                                <w:sz w:val="24"/>
                                <w:szCs w:val="24"/>
                              </w:rPr>
                              <w:t xml:space="preserve"> </w:t>
                            </w:r>
                            <w:proofErr w:type="spellStart"/>
                            <w:r w:rsidRPr="00D600A7">
                              <w:rPr>
                                <w:sz w:val="24"/>
                                <w:szCs w:val="24"/>
                              </w:rPr>
                              <w:t>dẫn</w:t>
                            </w:r>
                            <w:proofErr w:type="spellEnd"/>
                            <w:r w:rsidRPr="00D600A7">
                              <w:rPr>
                                <w:bCs/>
                                <w:iCs/>
                                <w:sz w:val="24"/>
                                <w:szCs w:val="24"/>
                              </w:rPr>
                              <w:t>&gt;</w:t>
                            </w: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b/>
                                <w:bCs/>
                                <w:i/>
                                <w:iCs/>
                                <w:sz w:val="24"/>
                                <w:szCs w:val="24"/>
                              </w:rPr>
                            </w:pPr>
                          </w:p>
                          <w:p w:rsidR="00B41112" w:rsidRPr="00D600A7" w:rsidRDefault="00B41112" w:rsidP="00D600A7">
                            <w:pPr>
                              <w:jc w:val="center"/>
                              <w:rPr>
                                <w:b/>
                                <w:bCs/>
                                <w:i/>
                                <w:iCs/>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roofErr w:type="spellStart"/>
                            <w:r w:rsidRPr="00D600A7">
                              <w:rPr>
                                <w:b/>
                                <w:sz w:val="24"/>
                                <w:szCs w:val="24"/>
                              </w:rPr>
                              <w:t>Cần</w:t>
                            </w:r>
                            <w:proofErr w:type="spellEnd"/>
                            <w:r w:rsidRPr="00D600A7">
                              <w:rPr>
                                <w:b/>
                                <w:sz w:val="24"/>
                                <w:szCs w:val="24"/>
                              </w:rPr>
                              <w:t xml:space="preserve"> </w:t>
                            </w:r>
                            <w:proofErr w:type="spellStart"/>
                            <w:r w:rsidRPr="00D600A7">
                              <w:rPr>
                                <w:b/>
                                <w:sz w:val="24"/>
                                <w:szCs w:val="24"/>
                              </w:rPr>
                              <w:t>Thơ</w:t>
                            </w:r>
                            <w:proofErr w:type="spellEnd"/>
                            <w:r w:rsidRPr="00D600A7">
                              <w:rPr>
                                <w:b/>
                                <w:sz w:val="24"/>
                                <w:szCs w:val="24"/>
                              </w:rPr>
                              <w:t>, &lt;</w:t>
                            </w:r>
                            <w:proofErr w:type="spellStart"/>
                            <w:r w:rsidRPr="00D600A7">
                              <w:rPr>
                                <w:b/>
                                <w:sz w:val="24"/>
                                <w:szCs w:val="24"/>
                              </w:rPr>
                              <w:t>Tháng</w:t>
                            </w:r>
                            <w:proofErr w:type="spellEnd"/>
                            <w:r w:rsidRPr="00D600A7">
                              <w:rPr>
                                <w:b/>
                                <w:sz w:val="24"/>
                                <w:szCs w:val="24"/>
                              </w:rPr>
                              <w:t>&gt;/&lt;</w:t>
                            </w:r>
                            <w:proofErr w:type="spellStart"/>
                            <w:r w:rsidRPr="00D600A7">
                              <w:rPr>
                                <w:b/>
                                <w:sz w:val="24"/>
                                <w:szCs w:val="24"/>
                              </w:rPr>
                              <w:t>Năm</w:t>
                            </w:r>
                            <w:proofErr w:type="spellEnd"/>
                            <w:r w:rsidRPr="00D600A7">
                              <w:rPr>
                                <w:b/>
                                <w:sz w:val="24"/>
                                <w:szCs w:val="24"/>
                              </w:rPr>
                              <w:t>&gt;</w:t>
                            </w:r>
                          </w:p>
                          <w:p w:rsidR="00B41112" w:rsidRPr="00D600A7" w:rsidRDefault="00B41112">
                            <w:pPr>
                              <w:rPr>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1.95pt;margin-top:6.3pt;width:466.8pt;height:67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" filled="f" stroked="f">
                <v:textbox>
                  <w:txbxContent>
                    <w:p w:rsidR="00B41112" w:rsidRPr="00D600A7" w:rsidRDefault="00B41112" w:rsidP="00D600A7">
                      <w:pPr>
                        <w:spacing w:after="0"/>
                        <w:jc w:val="center"/>
                        <w:rPr>
                          <w:sz w:val="24"/>
                          <w:szCs w:val="24"/>
                        </w:rPr>
                      </w:pPr>
                    </w:p>
                    <w:p w:rsidR="00B41112" w:rsidRPr="00D600A7" w:rsidRDefault="00B41112" w:rsidP="00D600A7">
                      <w:pPr>
                        <w:spacing w:after="0"/>
                        <w:jc w:val="center"/>
                        <w:rPr>
                          <w:sz w:val="28"/>
                          <w:szCs w:val="28"/>
                        </w:rPr>
                      </w:pPr>
                      <w:r w:rsidRPr="00D600A7">
                        <w:rPr>
                          <w:sz w:val="28"/>
                          <w:szCs w:val="28"/>
                        </w:rPr>
                        <w:t>BỘ GIÁO DỤC VÀ ĐÀO TẠO</w:t>
                      </w:r>
                    </w:p>
                    <w:p w:rsidR="00B41112" w:rsidRPr="00D600A7" w:rsidRDefault="00B41112" w:rsidP="00D600A7">
                      <w:pPr>
                        <w:spacing w:after="0"/>
                        <w:jc w:val="center"/>
                        <w:rPr>
                          <w:b/>
                          <w:sz w:val="28"/>
                          <w:szCs w:val="28"/>
                        </w:rPr>
                      </w:pPr>
                      <w:r w:rsidRPr="00D600A7">
                        <w:rPr>
                          <w:b/>
                          <w:sz w:val="28"/>
                          <w:szCs w:val="28"/>
                        </w:rPr>
                        <w:t>TRƯỜNG ĐẠI HỌC CẦN THƠ</w:t>
                      </w:r>
                    </w:p>
                    <w:p w:rsidR="00B41112" w:rsidRPr="00D600A7" w:rsidRDefault="00B41112" w:rsidP="00D600A7">
                      <w:pPr>
                        <w:jc w:val="center"/>
                        <w:rPr>
                          <w:b/>
                          <w:sz w:val="24"/>
                          <w:szCs w:val="24"/>
                        </w:rPr>
                      </w:pPr>
                    </w:p>
                    <w:p w:rsidR="00B41112" w:rsidRPr="00D600A7" w:rsidRDefault="00B41112" w:rsidP="00D600A7">
                      <w:pP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Default="00B41112" w:rsidP="00D600A7">
                      <w:pPr>
                        <w:spacing w:after="120"/>
                        <w:jc w:val="center"/>
                        <w:rPr>
                          <w:b/>
                          <w:sz w:val="36"/>
                          <w:szCs w:val="36"/>
                        </w:rPr>
                      </w:pPr>
                      <w:r w:rsidRPr="00D600A7">
                        <w:rPr>
                          <w:b/>
                          <w:sz w:val="36"/>
                          <w:szCs w:val="36"/>
                        </w:rPr>
                        <w:t>BÁO CÁO TỔNG KẾ</w:t>
                      </w:r>
                      <w:r>
                        <w:rPr>
                          <w:b/>
                          <w:sz w:val="36"/>
                          <w:szCs w:val="36"/>
                        </w:rPr>
                        <w:t>T</w:t>
                      </w:r>
                    </w:p>
                    <w:p w:rsidR="00B41112" w:rsidRPr="00D600A7" w:rsidRDefault="00B41112" w:rsidP="00D600A7">
                      <w:pPr>
                        <w:spacing w:after="120"/>
                        <w:jc w:val="center"/>
                        <w:rPr>
                          <w:b/>
                          <w:sz w:val="24"/>
                          <w:szCs w:val="24"/>
                        </w:rPr>
                      </w:pPr>
                    </w:p>
                    <w:p w:rsidR="00B41112" w:rsidRDefault="00B41112" w:rsidP="00D600A7">
                      <w:pPr>
                        <w:spacing w:after="120"/>
                        <w:jc w:val="center"/>
                        <w:rPr>
                          <w:b/>
                          <w:sz w:val="24"/>
                          <w:szCs w:val="24"/>
                        </w:rPr>
                      </w:pPr>
                      <w:r w:rsidRPr="00D600A7">
                        <w:rPr>
                          <w:b/>
                          <w:sz w:val="24"/>
                          <w:szCs w:val="24"/>
                        </w:rPr>
                        <w:t>ĐỀ TÀI NGHIÊN CỨU KHOA HỌC CỦA SINH VIÊN</w:t>
                      </w:r>
                    </w:p>
                    <w:p w:rsidR="00B41112" w:rsidRPr="00D600A7" w:rsidRDefault="00B41112" w:rsidP="00D600A7">
                      <w:pPr>
                        <w:spacing w:after="120"/>
                        <w:jc w:val="center"/>
                        <w:rPr>
                          <w:b/>
                          <w:sz w:val="24"/>
                          <w:szCs w:val="24"/>
                        </w:rPr>
                      </w:pPr>
                    </w:p>
                    <w:p w:rsidR="00B41112" w:rsidRPr="00D600A7" w:rsidRDefault="00B41112" w:rsidP="00D600A7">
                      <w:pPr>
                        <w:jc w:val="center"/>
                        <w:rPr>
                          <w:b/>
                          <w:sz w:val="36"/>
                          <w:szCs w:val="36"/>
                        </w:rPr>
                      </w:pPr>
                      <w:r w:rsidRPr="00D600A7">
                        <w:rPr>
                          <w:b/>
                          <w:sz w:val="36"/>
                          <w:szCs w:val="36"/>
                        </w:rPr>
                        <w:t>ĐỀ TÀI XÂY DỰNG WEBSITE QUẢN LÝ CỰU SINH VIÊN CỦA KHOA CÔNG NGHỆ THÔNG TIN VÀ TRUYỀN THÔNG</w:t>
                      </w:r>
                    </w:p>
                    <w:p w:rsidR="00B41112" w:rsidRDefault="00B41112" w:rsidP="00D600A7">
                      <w:pPr>
                        <w:ind w:firstLine="720"/>
                        <w:jc w:val="center"/>
                        <w:rPr>
                          <w:b/>
                          <w:sz w:val="36"/>
                          <w:szCs w:val="36"/>
                        </w:rPr>
                      </w:pPr>
                      <w:r w:rsidRPr="00D600A7">
                        <w:rPr>
                          <w:b/>
                          <w:sz w:val="36"/>
                          <w:szCs w:val="36"/>
                        </w:rPr>
                        <w:t>TSV2019-27</w:t>
                      </w:r>
                    </w:p>
                    <w:p w:rsidR="00B41112" w:rsidRPr="00D600A7" w:rsidRDefault="00B41112" w:rsidP="00D600A7">
                      <w:pPr>
                        <w:ind w:firstLine="720"/>
                        <w:jc w:val="center"/>
                        <w:rPr>
                          <w:sz w:val="36"/>
                          <w:szCs w:val="36"/>
                        </w:rPr>
                      </w:pPr>
                    </w:p>
                    <w:p w:rsidR="00B41112" w:rsidRPr="00D600A7" w:rsidRDefault="00B41112" w:rsidP="00D600A7">
                      <w:pPr>
                        <w:ind w:firstLine="720"/>
                        <w:jc w:val="both"/>
                        <w:rPr>
                          <w:sz w:val="24"/>
                          <w:szCs w:val="24"/>
                        </w:rPr>
                      </w:pPr>
                      <w:proofErr w:type="spellStart"/>
                      <w:r w:rsidRPr="00D600A7">
                        <w:rPr>
                          <w:sz w:val="24"/>
                          <w:szCs w:val="24"/>
                        </w:rPr>
                        <w:t>Sinh</w:t>
                      </w:r>
                      <w:proofErr w:type="spellEnd"/>
                      <w:r w:rsidRPr="00D600A7">
                        <w:rPr>
                          <w:sz w:val="24"/>
                          <w:szCs w:val="24"/>
                        </w:rPr>
                        <w:t xml:space="preserve"> </w:t>
                      </w:r>
                      <w:proofErr w:type="spellStart"/>
                      <w:r w:rsidRPr="00D600A7">
                        <w:rPr>
                          <w:sz w:val="24"/>
                          <w:szCs w:val="24"/>
                        </w:rPr>
                        <w:t>viên</w:t>
                      </w:r>
                      <w:proofErr w:type="spellEnd"/>
                      <w:r w:rsidRPr="00D600A7">
                        <w:rPr>
                          <w:sz w:val="24"/>
                          <w:szCs w:val="24"/>
                        </w:rPr>
                        <w:t xml:space="preserve"> </w:t>
                      </w:r>
                      <w:proofErr w:type="spellStart"/>
                      <w:r w:rsidRPr="00D600A7">
                        <w:rPr>
                          <w:sz w:val="24"/>
                          <w:szCs w:val="24"/>
                        </w:rPr>
                        <w:t>thực</w:t>
                      </w:r>
                      <w:proofErr w:type="spellEnd"/>
                      <w:r w:rsidRPr="00D600A7">
                        <w:rPr>
                          <w:sz w:val="24"/>
                          <w:szCs w:val="24"/>
                        </w:rPr>
                        <w:t xml:space="preserve"> </w:t>
                      </w:r>
                      <w:proofErr w:type="spellStart"/>
                      <w:r w:rsidRPr="00D600A7">
                        <w:rPr>
                          <w:sz w:val="24"/>
                          <w:szCs w:val="24"/>
                        </w:rPr>
                        <w:t>hiện</w:t>
                      </w:r>
                      <w:proofErr w:type="spellEnd"/>
                      <w:r w:rsidRPr="00D600A7">
                        <w:rPr>
                          <w:sz w:val="24"/>
                          <w:szCs w:val="24"/>
                        </w:rPr>
                        <w:t>:</w:t>
                      </w:r>
                      <w:r w:rsidRPr="00D600A7">
                        <w:rPr>
                          <w:sz w:val="24"/>
                          <w:szCs w:val="24"/>
                        </w:rPr>
                        <w:tab/>
                      </w:r>
                      <w:proofErr w:type="spellStart"/>
                      <w:r>
                        <w:rPr>
                          <w:sz w:val="24"/>
                          <w:szCs w:val="24"/>
                        </w:rPr>
                        <w:t>Hồ</w:t>
                      </w:r>
                      <w:proofErr w:type="spellEnd"/>
                      <w:r>
                        <w:rPr>
                          <w:sz w:val="24"/>
                          <w:szCs w:val="24"/>
                        </w:rPr>
                        <w:t xml:space="preserve"> </w:t>
                      </w:r>
                      <w:proofErr w:type="spellStart"/>
                      <w:r>
                        <w:rPr>
                          <w:sz w:val="24"/>
                          <w:szCs w:val="24"/>
                        </w:rPr>
                        <w:t>Hửu</w:t>
                      </w:r>
                      <w:proofErr w:type="spellEnd"/>
                      <w:r>
                        <w:rPr>
                          <w:sz w:val="24"/>
                          <w:szCs w:val="24"/>
                        </w:rPr>
                        <w:t xml:space="preserve"> </w:t>
                      </w:r>
                      <w:proofErr w:type="spellStart"/>
                      <w:r>
                        <w:rPr>
                          <w:sz w:val="24"/>
                          <w:szCs w:val="24"/>
                        </w:rPr>
                        <w:t>Khánh</w:t>
                      </w:r>
                      <w:proofErr w:type="spellEnd"/>
                      <w:r w:rsidRPr="00D600A7">
                        <w:rPr>
                          <w:sz w:val="24"/>
                          <w:szCs w:val="24"/>
                        </w:rPr>
                        <w:tab/>
                      </w:r>
                      <w:proofErr w:type="spellStart"/>
                      <w:r>
                        <w:rPr>
                          <w:sz w:val="24"/>
                          <w:szCs w:val="24"/>
                        </w:rPr>
                        <w:t>Giới</w:t>
                      </w:r>
                      <w:proofErr w:type="spellEnd"/>
                      <w:r>
                        <w:rPr>
                          <w:sz w:val="24"/>
                          <w:szCs w:val="24"/>
                        </w:rPr>
                        <w:t xml:space="preserve"> </w:t>
                      </w:r>
                      <w:proofErr w:type="spellStart"/>
                      <w:r>
                        <w:rPr>
                          <w:sz w:val="24"/>
                          <w:szCs w:val="24"/>
                        </w:rPr>
                        <w:t>tính</w:t>
                      </w:r>
                      <w:proofErr w:type="spellEnd"/>
                      <w:r>
                        <w:rPr>
                          <w:sz w:val="24"/>
                          <w:szCs w:val="24"/>
                        </w:rPr>
                        <w:t>: Nam</w:t>
                      </w:r>
                    </w:p>
                    <w:p w:rsidR="00B41112" w:rsidRPr="00D600A7" w:rsidRDefault="00B41112" w:rsidP="00D600A7">
                      <w:pPr>
                        <w:ind w:firstLine="720"/>
                        <w:jc w:val="both"/>
                        <w:rPr>
                          <w:sz w:val="24"/>
                          <w:szCs w:val="24"/>
                        </w:rPr>
                      </w:pPr>
                      <w:proofErr w:type="spellStart"/>
                      <w:r w:rsidRPr="00D600A7">
                        <w:rPr>
                          <w:sz w:val="24"/>
                          <w:szCs w:val="24"/>
                        </w:rPr>
                        <w:t>Dân</w:t>
                      </w:r>
                      <w:proofErr w:type="spellEnd"/>
                      <w:r w:rsidRPr="00D600A7">
                        <w:rPr>
                          <w:sz w:val="24"/>
                          <w:szCs w:val="24"/>
                        </w:rPr>
                        <w:t xml:space="preserve"> </w:t>
                      </w:r>
                      <w:proofErr w:type="spellStart"/>
                      <w:r w:rsidRPr="00D600A7">
                        <w:rPr>
                          <w:sz w:val="24"/>
                          <w:szCs w:val="24"/>
                        </w:rPr>
                        <w:t>tộc</w:t>
                      </w:r>
                      <w:proofErr w:type="spellEnd"/>
                      <w:r w:rsidRPr="00D600A7">
                        <w:rPr>
                          <w:sz w:val="24"/>
                          <w:szCs w:val="24"/>
                        </w:rPr>
                        <w:t>:</w:t>
                      </w:r>
                      <w:r>
                        <w:rPr>
                          <w:sz w:val="24"/>
                          <w:szCs w:val="24"/>
                        </w:rPr>
                        <w:t xml:space="preserve"> </w:t>
                      </w:r>
                      <w:proofErr w:type="spellStart"/>
                      <w:r>
                        <w:rPr>
                          <w:sz w:val="24"/>
                          <w:szCs w:val="24"/>
                        </w:rPr>
                        <w:t>Kinh</w:t>
                      </w:r>
                      <w:proofErr w:type="spellEnd"/>
                    </w:p>
                    <w:p w:rsidR="00B41112" w:rsidRPr="00D600A7" w:rsidRDefault="00B41112" w:rsidP="00D600A7">
                      <w:pPr>
                        <w:ind w:firstLine="720"/>
                        <w:jc w:val="both"/>
                        <w:rPr>
                          <w:sz w:val="24"/>
                          <w:szCs w:val="24"/>
                        </w:rPr>
                      </w:pPr>
                      <w:proofErr w:type="spellStart"/>
                      <w:r w:rsidRPr="00D600A7">
                        <w:rPr>
                          <w:sz w:val="24"/>
                          <w:szCs w:val="24"/>
                        </w:rPr>
                        <w:t>Lớp</w:t>
                      </w:r>
                      <w:proofErr w:type="spellEnd"/>
                      <w:r w:rsidRPr="00D600A7">
                        <w:rPr>
                          <w:sz w:val="24"/>
                          <w:szCs w:val="24"/>
                        </w:rPr>
                        <w:t>, khoa:</w:t>
                      </w:r>
                      <w:r>
                        <w:rPr>
                          <w:sz w:val="24"/>
                          <w:szCs w:val="24"/>
                        </w:rPr>
                        <w:t xml:space="preserve"> </w:t>
                      </w: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 xml:space="preserve"> </w:t>
                      </w:r>
                      <w:proofErr w:type="spellStart"/>
                      <w:r>
                        <w:rPr>
                          <w:sz w:val="24"/>
                          <w:szCs w:val="24"/>
                        </w:rPr>
                        <w:t>thông</w:t>
                      </w:r>
                      <w:proofErr w:type="spellEnd"/>
                      <w:r>
                        <w:rPr>
                          <w:sz w:val="24"/>
                          <w:szCs w:val="24"/>
                        </w:rPr>
                        <w:t xml:space="preserve"> tin </w:t>
                      </w:r>
                      <w:ins w:id="55" w:author="Le Minh Nghia" w:date="2019-10-09T10:50:00Z">
                        <w:r>
                          <w:rPr>
                            <w:sz w:val="24"/>
                            <w:szCs w:val="24"/>
                          </w:rPr>
                          <w:t>A</w:t>
                        </w:r>
                      </w:ins>
                      <w:r>
                        <w:rPr>
                          <w:sz w:val="24"/>
                          <w:szCs w:val="24"/>
                        </w:rPr>
                        <w:t xml:space="preserve">1 – Khoa </w:t>
                      </w:r>
                      <w:proofErr w:type="spellStart"/>
                      <w:r>
                        <w:rPr>
                          <w:sz w:val="24"/>
                          <w:szCs w:val="24"/>
                        </w:rPr>
                        <w:t>Công</w:t>
                      </w:r>
                      <w:proofErr w:type="spellEnd"/>
                      <w:r>
                        <w:rPr>
                          <w:sz w:val="24"/>
                          <w:szCs w:val="24"/>
                        </w:rPr>
                        <w:t xml:space="preserve"> </w:t>
                      </w:r>
                      <w:proofErr w:type="spellStart"/>
                      <w:r>
                        <w:rPr>
                          <w:sz w:val="24"/>
                          <w:szCs w:val="24"/>
                        </w:rPr>
                        <w:t>nghệ</w:t>
                      </w:r>
                      <w:proofErr w:type="spellEnd"/>
                      <w:r>
                        <w:rPr>
                          <w:sz w:val="24"/>
                          <w:szCs w:val="24"/>
                        </w:rPr>
                        <w:t xml:space="preserve"> </w:t>
                      </w:r>
                      <w:proofErr w:type="spellStart"/>
                      <w:r>
                        <w:rPr>
                          <w:sz w:val="24"/>
                          <w:szCs w:val="24"/>
                        </w:rPr>
                        <w:t>Thông</w:t>
                      </w:r>
                      <w:proofErr w:type="spellEnd"/>
                      <w:r>
                        <w:rPr>
                          <w:sz w:val="24"/>
                          <w:szCs w:val="24"/>
                        </w:rPr>
                        <w:t xml:space="preserve"> tin &amp; </w:t>
                      </w:r>
                      <w:proofErr w:type="spellStart"/>
                      <w:r>
                        <w:rPr>
                          <w:sz w:val="24"/>
                          <w:szCs w:val="24"/>
                        </w:rPr>
                        <w:t>Truyền</w:t>
                      </w:r>
                      <w:proofErr w:type="spellEnd"/>
                      <w:r>
                        <w:rPr>
                          <w:sz w:val="24"/>
                          <w:szCs w:val="24"/>
                        </w:rPr>
                        <w:t xml:space="preserve"> </w:t>
                      </w:r>
                      <w:proofErr w:type="spellStart"/>
                      <w:r>
                        <w:rPr>
                          <w:sz w:val="24"/>
                          <w:szCs w:val="24"/>
                        </w:rPr>
                        <w:t>thông</w:t>
                      </w:r>
                      <w:proofErr w:type="spellEnd"/>
                      <w:r>
                        <w:rPr>
                          <w:sz w:val="24"/>
                          <w:szCs w:val="24"/>
                        </w:rPr>
                        <w:tab/>
                      </w:r>
                      <w:r>
                        <w:rPr>
                          <w:sz w:val="24"/>
                          <w:szCs w:val="24"/>
                        </w:rPr>
                        <w:tab/>
                      </w:r>
                      <w:proofErr w:type="spellStart"/>
                      <w:r w:rsidRPr="00D600A7">
                        <w:rPr>
                          <w:sz w:val="24"/>
                          <w:szCs w:val="24"/>
                        </w:rPr>
                        <w:t>Năm</w:t>
                      </w:r>
                      <w:proofErr w:type="spellEnd"/>
                      <w:r w:rsidRPr="00D600A7">
                        <w:rPr>
                          <w:sz w:val="24"/>
                          <w:szCs w:val="24"/>
                        </w:rPr>
                        <w:t xml:space="preserve"> </w:t>
                      </w:r>
                      <w:proofErr w:type="spellStart"/>
                      <w:r w:rsidRPr="00D600A7">
                        <w:rPr>
                          <w:sz w:val="24"/>
                          <w:szCs w:val="24"/>
                        </w:rPr>
                        <w:t>thứ</w:t>
                      </w:r>
                      <w:proofErr w:type="spellEnd"/>
                      <w:r w:rsidRPr="00D600A7">
                        <w:rPr>
                          <w:sz w:val="24"/>
                          <w:szCs w:val="24"/>
                        </w:rPr>
                        <w:t>:</w:t>
                      </w:r>
                      <w:r>
                        <w:rPr>
                          <w:sz w:val="24"/>
                          <w:szCs w:val="24"/>
                        </w:rPr>
                        <w:t xml:space="preserve"> </w:t>
                      </w:r>
                      <w:del w:id="56" w:author="Le Minh Nghia" w:date="2019-10-09T10:50:00Z">
                        <w:r w:rsidDel="00414E5B">
                          <w:rPr>
                            <w:sz w:val="24"/>
                            <w:szCs w:val="24"/>
                          </w:rPr>
                          <w:delText>3</w:delText>
                        </w:r>
                      </w:del>
                      <w:ins w:id="57" w:author="Le Minh Nghia" w:date="2019-10-09T10:50:00Z">
                        <w:r>
                          <w:rPr>
                            <w:sz w:val="24"/>
                            <w:szCs w:val="24"/>
                          </w:rPr>
                          <w:t>4</w:t>
                        </w:r>
                      </w:ins>
                      <w:r w:rsidRPr="00D600A7">
                        <w:rPr>
                          <w:sz w:val="24"/>
                          <w:szCs w:val="24"/>
                        </w:rPr>
                        <w:t>/</w:t>
                      </w:r>
                      <w:proofErr w:type="spellStart"/>
                      <w:r w:rsidRPr="00D600A7">
                        <w:rPr>
                          <w:sz w:val="24"/>
                          <w:szCs w:val="24"/>
                        </w:rPr>
                        <w:t>Số</w:t>
                      </w:r>
                      <w:proofErr w:type="spellEnd"/>
                      <w:r w:rsidRPr="00D600A7">
                        <w:rPr>
                          <w:sz w:val="24"/>
                          <w:szCs w:val="24"/>
                        </w:rPr>
                        <w:t xml:space="preserve"> </w:t>
                      </w:r>
                      <w:proofErr w:type="spellStart"/>
                      <w:r w:rsidRPr="00D600A7">
                        <w:rPr>
                          <w:sz w:val="24"/>
                          <w:szCs w:val="24"/>
                        </w:rPr>
                        <w:t>năm</w:t>
                      </w:r>
                      <w:proofErr w:type="spellEnd"/>
                      <w:r w:rsidRPr="00D600A7">
                        <w:rPr>
                          <w:sz w:val="24"/>
                          <w:szCs w:val="24"/>
                        </w:rPr>
                        <w:t xml:space="preserve"> </w:t>
                      </w:r>
                      <w:proofErr w:type="spellStart"/>
                      <w:r w:rsidRPr="00D600A7">
                        <w:rPr>
                          <w:sz w:val="24"/>
                          <w:szCs w:val="24"/>
                        </w:rPr>
                        <w:t>đào</w:t>
                      </w:r>
                      <w:proofErr w:type="spellEnd"/>
                      <w:r w:rsidRPr="00D600A7">
                        <w:rPr>
                          <w:sz w:val="24"/>
                          <w:szCs w:val="24"/>
                        </w:rPr>
                        <w:t xml:space="preserve"> </w:t>
                      </w:r>
                      <w:proofErr w:type="spellStart"/>
                      <w:r w:rsidRPr="00D600A7">
                        <w:rPr>
                          <w:sz w:val="24"/>
                          <w:szCs w:val="24"/>
                        </w:rPr>
                        <w:t>tạo</w:t>
                      </w:r>
                      <w:proofErr w:type="spellEnd"/>
                      <w:r w:rsidRPr="00D600A7">
                        <w:rPr>
                          <w:sz w:val="24"/>
                          <w:szCs w:val="24"/>
                        </w:rPr>
                        <w:t>:</w:t>
                      </w:r>
                      <w:r>
                        <w:rPr>
                          <w:sz w:val="24"/>
                          <w:szCs w:val="24"/>
                        </w:rPr>
                        <w:t xml:space="preserve"> 4,5</w:t>
                      </w:r>
                    </w:p>
                    <w:p w:rsidR="00B41112" w:rsidRDefault="00B41112" w:rsidP="00D600A7">
                      <w:pPr>
                        <w:ind w:firstLine="720"/>
                        <w:jc w:val="both"/>
                        <w:rPr>
                          <w:sz w:val="24"/>
                          <w:szCs w:val="24"/>
                        </w:rPr>
                      </w:pPr>
                      <w:proofErr w:type="spellStart"/>
                      <w:r w:rsidRPr="00D600A7">
                        <w:rPr>
                          <w:sz w:val="24"/>
                          <w:szCs w:val="24"/>
                        </w:rPr>
                        <w:t>Ngành</w:t>
                      </w:r>
                      <w:proofErr w:type="spellEnd"/>
                      <w:r w:rsidRPr="00D600A7">
                        <w:rPr>
                          <w:sz w:val="24"/>
                          <w:szCs w:val="24"/>
                        </w:rPr>
                        <w:t xml:space="preserve"> </w:t>
                      </w:r>
                      <w:proofErr w:type="spellStart"/>
                      <w:r w:rsidRPr="00D600A7">
                        <w:rPr>
                          <w:sz w:val="24"/>
                          <w:szCs w:val="24"/>
                        </w:rPr>
                        <w:t>học</w:t>
                      </w:r>
                      <w:proofErr w:type="spellEnd"/>
                      <w:r w:rsidRPr="00D600A7">
                        <w:rPr>
                          <w:sz w:val="24"/>
                          <w:szCs w:val="24"/>
                        </w:rPr>
                        <w:t>:</w:t>
                      </w:r>
                      <w:r>
                        <w:rPr>
                          <w:sz w:val="24"/>
                          <w:szCs w:val="24"/>
                        </w:rPr>
                        <w:t xml:space="preserve"> </w:t>
                      </w:r>
                      <w:proofErr w:type="spellStart"/>
                      <w:r>
                        <w:rPr>
                          <w:sz w:val="24"/>
                          <w:szCs w:val="24"/>
                        </w:rPr>
                        <w:t>Hệ</w:t>
                      </w:r>
                      <w:proofErr w:type="spellEnd"/>
                      <w:r>
                        <w:rPr>
                          <w:sz w:val="24"/>
                          <w:szCs w:val="24"/>
                        </w:rPr>
                        <w:t xml:space="preserve"> </w:t>
                      </w:r>
                      <w:proofErr w:type="spellStart"/>
                      <w:r>
                        <w:rPr>
                          <w:sz w:val="24"/>
                          <w:szCs w:val="24"/>
                        </w:rPr>
                        <w:t>thống</w:t>
                      </w:r>
                      <w:proofErr w:type="spellEnd"/>
                      <w:r>
                        <w:rPr>
                          <w:sz w:val="24"/>
                          <w:szCs w:val="24"/>
                        </w:rPr>
                        <w:t xml:space="preserve"> </w:t>
                      </w:r>
                      <w:proofErr w:type="spellStart"/>
                      <w:r>
                        <w:rPr>
                          <w:sz w:val="24"/>
                          <w:szCs w:val="24"/>
                        </w:rPr>
                        <w:t>thông</w:t>
                      </w:r>
                      <w:proofErr w:type="spellEnd"/>
                      <w:r>
                        <w:rPr>
                          <w:sz w:val="24"/>
                          <w:szCs w:val="24"/>
                        </w:rPr>
                        <w:t xml:space="preserve"> tin</w:t>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rsidR="00B41112" w:rsidRPr="00D600A7" w:rsidRDefault="00B41112" w:rsidP="00D600A7">
                      <w:pPr>
                        <w:ind w:firstLine="720"/>
                        <w:jc w:val="both"/>
                        <w:rPr>
                          <w:sz w:val="24"/>
                          <w:szCs w:val="24"/>
                        </w:rPr>
                      </w:pPr>
                    </w:p>
                    <w:p w:rsidR="00B41112" w:rsidRPr="00D600A7" w:rsidRDefault="00B41112" w:rsidP="00D600A7">
                      <w:pPr>
                        <w:ind w:firstLine="720"/>
                        <w:jc w:val="both"/>
                        <w:rPr>
                          <w:bCs/>
                          <w:iCs/>
                          <w:sz w:val="24"/>
                          <w:szCs w:val="24"/>
                        </w:rPr>
                      </w:pPr>
                      <w:proofErr w:type="spellStart"/>
                      <w:r w:rsidRPr="00D600A7">
                        <w:rPr>
                          <w:sz w:val="24"/>
                          <w:szCs w:val="24"/>
                        </w:rPr>
                        <w:t>Người</w:t>
                      </w:r>
                      <w:proofErr w:type="spellEnd"/>
                      <w:r w:rsidRPr="00D600A7">
                        <w:rPr>
                          <w:sz w:val="24"/>
                          <w:szCs w:val="24"/>
                        </w:rPr>
                        <w:t xml:space="preserve"> </w:t>
                      </w:r>
                      <w:proofErr w:type="spellStart"/>
                      <w:r w:rsidRPr="00D600A7">
                        <w:rPr>
                          <w:sz w:val="24"/>
                          <w:szCs w:val="24"/>
                        </w:rPr>
                        <w:t>hướng</w:t>
                      </w:r>
                      <w:proofErr w:type="spellEnd"/>
                      <w:r w:rsidRPr="00D600A7">
                        <w:rPr>
                          <w:sz w:val="24"/>
                          <w:szCs w:val="24"/>
                        </w:rPr>
                        <w:t xml:space="preserve"> </w:t>
                      </w:r>
                      <w:proofErr w:type="spellStart"/>
                      <w:r w:rsidRPr="00D600A7">
                        <w:rPr>
                          <w:sz w:val="24"/>
                          <w:szCs w:val="24"/>
                        </w:rPr>
                        <w:t>dẫn</w:t>
                      </w:r>
                      <w:proofErr w:type="spellEnd"/>
                      <w:r w:rsidRPr="00D600A7">
                        <w:rPr>
                          <w:sz w:val="24"/>
                          <w:szCs w:val="24"/>
                        </w:rPr>
                        <w:t>:</w:t>
                      </w:r>
                      <w:r w:rsidRPr="00D600A7">
                        <w:rPr>
                          <w:bCs/>
                          <w:iCs/>
                          <w:sz w:val="24"/>
                          <w:szCs w:val="24"/>
                        </w:rPr>
                        <w:t xml:space="preserve"> </w:t>
                      </w:r>
                      <w:proofErr w:type="spellStart"/>
                      <w:r>
                        <w:rPr>
                          <w:bCs/>
                          <w:iCs/>
                          <w:sz w:val="24"/>
                          <w:szCs w:val="24"/>
                        </w:rPr>
                        <w:t>Ths</w:t>
                      </w:r>
                      <w:proofErr w:type="spellEnd"/>
                      <w:r>
                        <w:rPr>
                          <w:bCs/>
                          <w:iCs/>
                          <w:sz w:val="24"/>
                          <w:szCs w:val="24"/>
                        </w:rPr>
                        <w:t xml:space="preserve">. </w:t>
                      </w:r>
                      <w:proofErr w:type="spellStart"/>
                      <w:r>
                        <w:rPr>
                          <w:bCs/>
                          <w:iCs/>
                          <w:sz w:val="24"/>
                          <w:szCs w:val="24"/>
                        </w:rPr>
                        <w:t>Trương</w:t>
                      </w:r>
                      <w:proofErr w:type="spellEnd"/>
                      <w:r>
                        <w:rPr>
                          <w:bCs/>
                          <w:iCs/>
                          <w:sz w:val="24"/>
                          <w:szCs w:val="24"/>
                        </w:rPr>
                        <w:t xml:space="preserve"> </w:t>
                      </w:r>
                      <w:proofErr w:type="spellStart"/>
                      <w:r>
                        <w:rPr>
                          <w:bCs/>
                          <w:iCs/>
                          <w:sz w:val="24"/>
                          <w:szCs w:val="24"/>
                        </w:rPr>
                        <w:t>Thị</w:t>
                      </w:r>
                      <w:proofErr w:type="spellEnd"/>
                      <w:r>
                        <w:rPr>
                          <w:bCs/>
                          <w:iCs/>
                          <w:sz w:val="24"/>
                          <w:szCs w:val="24"/>
                        </w:rPr>
                        <w:t xml:space="preserve"> Thanh </w:t>
                      </w:r>
                      <w:proofErr w:type="spellStart"/>
                      <w:r>
                        <w:rPr>
                          <w:bCs/>
                          <w:iCs/>
                          <w:sz w:val="24"/>
                          <w:szCs w:val="24"/>
                        </w:rPr>
                        <w:t>Tuyền</w:t>
                      </w:r>
                      <w:proofErr w:type="spellEnd"/>
                    </w:p>
                    <w:p w:rsidR="00B41112" w:rsidRDefault="00B41112" w:rsidP="00D600A7">
                      <w:pPr>
                        <w:jc w:val="center"/>
                        <w:rPr>
                          <w:sz w:val="24"/>
                          <w:szCs w:val="24"/>
                        </w:rPr>
                      </w:pPr>
                    </w:p>
                    <w:p w:rsidR="00B41112" w:rsidRDefault="00B41112" w:rsidP="00D600A7">
                      <w:pPr>
                        <w:jc w:val="center"/>
                        <w:rPr>
                          <w:sz w:val="24"/>
                          <w:szCs w:val="24"/>
                        </w:rPr>
                      </w:pPr>
                    </w:p>
                    <w:p w:rsidR="00B41112"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roofErr w:type="spellStart"/>
                      <w:r w:rsidRPr="00D600A7">
                        <w:rPr>
                          <w:b/>
                          <w:sz w:val="24"/>
                          <w:szCs w:val="24"/>
                        </w:rPr>
                        <w:t>Cần</w:t>
                      </w:r>
                      <w:proofErr w:type="spellEnd"/>
                      <w:r w:rsidRPr="00D600A7">
                        <w:rPr>
                          <w:b/>
                          <w:sz w:val="24"/>
                          <w:szCs w:val="24"/>
                        </w:rPr>
                        <w:t xml:space="preserve"> </w:t>
                      </w:r>
                      <w:proofErr w:type="spellStart"/>
                      <w:r w:rsidRPr="00D600A7">
                        <w:rPr>
                          <w:b/>
                          <w:sz w:val="24"/>
                          <w:szCs w:val="24"/>
                        </w:rPr>
                        <w:t>Thơ</w:t>
                      </w:r>
                      <w:proofErr w:type="spellEnd"/>
                      <w:r w:rsidRPr="00D600A7">
                        <w:rPr>
                          <w:b/>
                          <w:sz w:val="24"/>
                          <w:szCs w:val="24"/>
                        </w:rPr>
                        <w:t xml:space="preserve">, </w:t>
                      </w:r>
                      <w:proofErr w:type="spellStart"/>
                      <w:proofErr w:type="gramStart"/>
                      <w:r>
                        <w:rPr>
                          <w:b/>
                          <w:sz w:val="24"/>
                          <w:szCs w:val="24"/>
                        </w:rPr>
                        <w:t>Ngày</w:t>
                      </w:r>
                      <w:proofErr w:type="spellEnd"/>
                      <w:r>
                        <w:rPr>
                          <w:b/>
                          <w:sz w:val="24"/>
                          <w:szCs w:val="24"/>
                        </w:rPr>
                        <w:t xml:space="preserve">  </w:t>
                      </w:r>
                      <w:proofErr w:type="spellStart"/>
                      <w:r>
                        <w:rPr>
                          <w:b/>
                          <w:sz w:val="24"/>
                          <w:szCs w:val="24"/>
                        </w:rPr>
                        <w:t>tháng</w:t>
                      </w:r>
                      <w:proofErr w:type="spellEnd"/>
                      <w:proofErr w:type="gramEnd"/>
                      <w:r>
                        <w:rPr>
                          <w:b/>
                          <w:sz w:val="24"/>
                          <w:szCs w:val="24"/>
                        </w:rPr>
                        <w:t xml:space="preserve"> 10 </w:t>
                      </w:r>
                      <w:proofErr w:type="spellStart"/>
                      <w:r>
                        <w:rPr>
                          <w:b/>
                          <w:sz w:val="24"/>
                          <w:szCs w:val="24"/>
                        </w:rPr>
                        <w:t>năm</w:t>
                      </w:r>
                      <w:proofErr w:type="spellEnd"/>
                      <w:r>
                        <w:rPr>
                          <w:b/>
                          <w:sz w:val="24"/>
                          <w:szCs w:val="24"/>
                        </w:rPr>
                        <w:t xml:space="preserve"> 2019</w:t>
                      </w: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ind w:firstLine="720"/>
                        <w:jc w:val="both"/>
                        <w:rPr>
                          <w:sz w:val="24"/>
                          <w:szCs w:val="24"/>
                        </w:rPr>
                      </w:pPr>
                    </w:p>
                    <w:p w:rsidR="00B41112" w:rsidRPr="00D600A7" w:rsidRDefault="00B41112" w:rsidP="00D600A7">
                      <w:pPr>
                        <w:ind w:firstLine="720"/>
                        <w:jc w:val="both"/>
                        <w:rPr>
                          <w:sz w:val="24"/>
                          <w:szCs w:val="24"/>
                        </w:rPr>
                      </w:pPr>
                    </w:p>
                    <w:p w:rsidR="00B41112" w:rsidRPr="00D600A7" w:rsidRDefault="00B41112" w:rsidP="00D600A7">
                      <w:pPr>
                        <w:ind w:firstLine="720"/>
                        <w:jc w:val="both"/>
                        <w:rPr>
                          <w:sz w:val="24"/>
                          <w:szCs w:val="24"/>
                        </w:rPr>
                      </w:pPr>
                    </w:p>
                    <w:p w:rsidR="00B41112" w:rsidRPr="00D600A7" w:rsidRDefault="00B41112" w:rsidP="00D600A7">
                      <w:pPr>
                        <w:ind w:firstLine="720"/>
                        <w:jc w:val="both"/>
                        <w:rPr>
                          <w:sz w:val="24"/>
                          <w:szCs w:val="24"/>
                        </w:rPr>
                      </w:pPr>
                      <w:proofErr w:type="spellStart"/>
                      <w:r w:rsidRPr="00D600A7">
                        <w:rPr>
                          <w:sz w:val="24"/>
                          <w:szCs w:val="24"/>
                        </w:rPr>
                        <w:t>Sinh</w:t>
                      </w:r>
                      <w:proofErr w:type="spellEnd"/>
                      <w:r w:rsidRPr="00D600A7">
                        <w:rPr>
                          <w:sz w:val="24"/>
                          <w:szCs w:val="24"/>
                        </w:rPr>
                        <w:t xml:space="preserve"> </w:t>
                      </w:r>
                      <w:proofErr w:type="spellStart"/>
                      <w:r w:rsidRPr="00D600A7">
                        <w:rPr>
                          <w:sz w:val="24"/>
                          <w:szCs w:val="24"/>
                        </w:rPr>
                        <w:t>viên</w:t>
                      </w:r>
                      <w:proofErr w:type="spellEnd"/>
                      <w:r w:rsidRPr="00D600A7">
                        <w:rPr>
                          <w:sz w:val="24"/>
                          <w:szCs w:val="24"/>
                        </w:rPr>
                        <w:t xml:space="preserve"> </w:t>
                      </w:r>
                      <w:proofErr w:type="spellStart"/>
                      <w:r w:rsidRPr="00D600A7">
                        <w:rPr>
                          <w:sz w:val="24"/>
                          <w:szCs w:val="24"/>
                        </w:rPr>
                        <w:t>thực</w:t>
                      </w:r>
                      <w:proofErr w:type="spellEnd"/>
                      <w:r w:rsidRPr="00D600A7">
                        <w:rPr>
                          <w:sz w:val="24"/>
                          <w:szCs w:val="24"/>
                        </w:rPr>
                        <w:t xml:space="preserve"> </w:t>
                      </w:r>
                      <w:proofErr w:type="spellStart"/>
                      <w:r w:rsidRPr="00D600A7">
                        <w:rPr>
                          <w:sz w:val="24"/>
                          <w:szCs w:val="24"/>
                        </w:rPr>
                        <w:t>hiện</w:t>
                      </w:r>
                      <w:proofErr w:type="spellEnd"/>
                      <w:r w:rsidRPr="00D600A7">
                        <w:rPr>
                          <w:sz w:val="24"/>
                          <w:szCs w:val="24"/>
                        </w:rPr>
                        <w:t>:</w:t>
                      </w:r>
                      <w:r w:rsidRPr="00D600A7">
                        <w:rPr>
                          <w:sz w:val="24"/>
                          <w:szCs w:val="24"/>
                        </w:rPr>
                        <w:tab/>
                        <w:t>&lt;</w:t>
                      </w:r>
                      <w:proofErr w:type="spellStart"/>
                      <w:r w:rsidRPr="00D600A7">
                        <w:rPr>
                          <w:sz w:val="24"/>
                          <w:szCs w:val="24"/>
                        </w:rPr>
                        <w:t>họ</w:t>
                      </w:r>
                      <w:proofErr w:type="spellEnd"/>
                      <w:r w:rsidRPr="00D600A7">
                        <w:rPr>
                          <w:sz w:val="24"/>
                          <w:szCs w:val="24"/>
                        </w:rPr>
                        <w:t xml:space="preserve"> </w:t>
                      </w:r>
                      <w:proofErr w:type="spellStart"/>
                      <w:r w:rsidRPr="00D600A7">
                        <w:rPr>
                          <w:sz w:val="24"/>
                          <w:szCs w:val="24"/>
                        </w:rPr>
                        <w:t>và</w:t>
                      </w:r>
                      <w:proofErr w:type="spellEnd"/>
                      <w:r w:rsidRPr="00D600A7">
                        <w:rPr>
                          <w:sz w:val="24"/>
                          <w:szCs w:val="24"/>
                        </w:rPr>
                        <w:t xml:space="preserve"> </w:t>
                      </w:r>
                      <w:proofErr w:type="spellStart"/>
                      <w:r w:rsidRPr="00D600A7">
                        <w:rPr>
                          <w:sz w:val="24"/>
                          <w:szCs w:val="24"/>
                        </w:rPr>
                        <w:t>tên</w:t>
                      </w:r>
                      <w:proofErr w:type="spellEnd"/>
                      <w:r w:rsidRPr="00D600A7">
                        <w:rPr>
                          <w:sz w:val="24"/>
                          <w:szCs w:val="24"/>
                        </w:rPr>
                        <w:t xml:space="preserve"> </w:t>
                      </w:r>
                      <w:proofErr w:type="spellStart"/>
                      <w:r w:rsidRPr="00D600A7">
                        <w:rPr>
                          <w:sz w:val="24"/>
                          <w:szCs w:val="24"/>
                        </w:rPr>
                        <w:t>sinh</w:t>
                      </w:r>
                      <w:proofErr w:type="spellEnd"/>
                      <w:r w:rsidRPr="00D600A7">
                        <w:rPr>
                          <w:sz w:val="24"/>
                          <w:szCs w:val="24"/>
                        </w:rPr>
                        <w:t xml:space="preserve"> </w:t>
                      </w:r>
                      <w:proofErr w:type="spellStart"/>
                      <w:r w:rsidRPr="00D600A7">
                        <w:rPr>
                          <w:sz w:val="24"/>
                          <w:szCs w:val="24"/>
                        </w:rPr>
                        <w:t>viên</w:t>
                      </w:r>
                      <w:proofErr w:type="spellEnd"/>
                      <w:r w:rsidRPr="00D600A7">
                        <w:rPr>
                          <w:sz w:val="24"/>
                          <w:szCs w:val="24"/>
                        </w:rPr>
                        <w:t>&gt;</w:t>
                      </w:r>
                      <w:r w:rsidRPr="00D600A7">
                        <w:rPr>
                          <w:sz w:val="24"/>
                          <w:szCs w:val="24"/>
                        </w:rPr>
                        <w:tab/>
                        <w:t xml:space="preserve">Nam, </w:t>
                      </w:r>
                      <w:proofErr w:type="spellStart"/>
                      <w:r w:rsidRPr="00D600A7">
                        <w:rPr>
                          <w:sz w:val="24"/>
                          <w:szCs w:val="24"/>
                        </w:rPr>
                        <w:t>Nữ</w:t>
                      </w:r>
                      <w:proofErr w:type="spellEnd"/>
                      <w:r w:rsidRPr="00D600A7">
                        <w:rPr>
                          <w:sz w:val="24"/>
                          <w:szCs w:val="24"/>
                        </w:rPr>
                        <w:t>:</w:t>
                      </w:r>
                      <w:r w:rsidRPr="00D600A7">
                        <w:rPr>
                          <w:sz w:val="24"/>
                          <w:szCs w:val="24"/>
                        </w:rPr>
                        <w:tab/>
                      </w:r>
                    </w:p>
                    <w:p w:rsidR="00B41112" w:rsidRPr="00D600A7" w:rsidRDefault="00B41112" w:rsidP="00D600A7">
                      <w:pPr>
                        <w:ind w:firstLine="720"/>
                        <w:jc w:val="both"/>
                        <w:rPr>
                          <w:sz w:val="24"/>
                          <w:szCs w:val="24"/>
                        </w:rPr>
                      </w:pPr>
                      <w:proofErr w:type="spellStart"/>
                      <w:r w:rsidRPr="00D600A7">
                        <w:rPr>
                          <w:sz w:val="24"/>
                          <w:szCs w:val="24"/>
                        </w:rPr>
                        <w:t>Dân</w:t>
                      </w:r>
                      <w:proofErr w:type="spellEnd"/>
                      <w:r w:rsidRPr="00D600A7">
                        <w:rPr>
                          <w:sz w:val="24"/>
                          <w:szCs w:val="24"/>
                        </w:rPr>
                        <w:t xml:space="preserve"> </w:t>
                      </w:r>
                      <w:proofErr w:type="spellStart"/>
                      <w:r w:rsidRPr="00D600A7">
                        <w:rPr>
                          <w:sz w:val="24"/>
                          <w:szCs w:val="24"/>
                        </w:rPr>
                        <w:t>tộc</w:t>
                      </w:r>
                      <w:proofErr w:type="spellEnd"/>
                      <w:r w:rsidRPr="00D600A7">
                        <w:rPr>
                          <w:sz w:val="24"/>
                          <w:szCs w:val="24"/>
                        </w:rPr>
                        <w:t>:</w:t>
                      </w:r>
                    </w:p>
                    <w:p w:rsidR="00B41112" w:rsidRPr="00D600A7" w:rsidRDefault="00B41112" w:rsidP="00D600A7">
                      <w:pPr>
                        <w:ind w:firstLine="720"/>
                        <w:jc w:val="both"/>
                        <w:rPr>
                          <w:sz w:val="24"/>
                          <w:szCs w:val="24"/>
                        </w:rPr>
                      </w:pPr>
                      <w:proofErr w:type="spellStart"/>
                      <w:r w:rsidRPr="00D600A7">
                        <w:rPr>
                          <w:sz w:val="24"/>
                          <w:szCs w:val="24"/>
                        </w:rPr>
                        <w:t>Lớp</w:t>
                      </w:r>
                      <w:proofErr w:type="spellEnd"/>
                      <w:r w:rsidRPr="00D600A7">
                        <w:rPr>
                          <w:sz w:val="24"/>
                          <w:szCs w:val="24"/>
                        </w:rPr>
                        <w:t>, khoa:</w:t>
                      </w:r>
                      <w:r w:rsidRPr="00D600A7">
                        <w:rPr>
                          <w:sz w:val="24"/>
                          <w:szCs w:val="24"/>
                        </w:rPr>
                        <w:tab/>
                      </w:r>
                      <w:r w:rsidRPr="00D600A7">
                        <w:rPr>
                          <w:sz w:val="24"/>
                          <w:szCs w:val="24"/>
                        </w:rPr>
                        <w:tab/>
                      </w:r>
                      <w:r w:rsidRPr="00D600A7">
                        <w:rPr>
                          <w:sz w:val="24"/>
                          <w:szCs w:val="24"/>
                        </w:rPr>
                        <w:tab/>
                      </w:r>
                      <w:r w:rsidRPr="00D600A7">
                        <w:rPr>
                          <w:sz w:val="24"/>
                          <w:szCs w:val="24"/>
                        </w:rPr>
                        <w:tab/>
                      </w:r>
                      <w:r w:rsidRPr="00D600A7">
                        <w:rPr>
                          <w:sz w:val="24"/>
                          <w:szCs w:val="24"/>
                        </w:rPr>
                        <w:tab/>
                      </w:r>
                      <w:r w:rsidRPr="00D600A7">
                        <w:rPr>
                          <w:sz w:val="24"/>
                          <w:szCs w:val="24"/>
                        </w:rPr>
                        <w:tab/>
                      </w:r>
                      <w:proofErr w:type="spellStart"/>
                      <w:r w:rsidRPr="00D600A7">
                        <w:rPr>
                          <w:sz w:val="24"/>
                          <w:szCs w:val="24"/>
                        </w:rPr>
                        <w:t>Năm</w:t>
                      </w:r>
                      <w:proofErr w:type="spellEnd"/>
                      <w:r w:rsidRPr="00D600A7">
                        <w:rPr>
                          <w:sz w:val="24"/>
                          <w:szCs w:val="24"/>
                        </w:rPr>
                        <w:t xml:space="preserve"> </w:t>
                      </w:r>
                      <w:proofErr w:type="spellStart"/>
                      <w:r w:rsidRPr="00D600A7">
                        <w:rPr>
                          <w:sz w:val="24"/>
                          <w:szCs w:val="24"/>
                        </w:rPr>
                        <w:t>thứ</w:t>
                      </w:r>
                      <w:proofErr w:type="spellEnd"/>
                      <w:r w:rsidRPr="00D600A7">
                        <w:rPr>
                          <w:sz w:val="24"/>
                          <w:szCs w:val="24"/>
                        </w:rPr>
                        <w:t>:        /</w:t>
                      </w:r>
                      <w:proofErr w:type="spellStart"/>
                      <w:r w:rsidRPr="00D600A7">
                        <w:rPr>
                          <w:sz w:val="24"/>
                          <w:szCs w:val="24"/>
                        </w:rPr>
                        <w:t>Số</w:t>
                      </w:r>
                      <w:proofErr w:type="spellEnd"/>
                      <w:r w:rsidRPr="00D600A7">
                        <w:rPr>
                          <w:sz w:val="24"/>
                          <w:szCs w:val="24"/>
                        </w:rPr>
                        <w:t xml:space="preserve"> </w:t>
                      </w:r>
                      <w:proofErr w:type="spellStart"/>
                      <w:r w:rsidRPr="00D600A7">
                        <w:rPr>
                          <w:sz w:val="24"/>
                          <w:szCs w:val="24"/>
                        </w:rPr>
                        <w:t>năm</w:t>
                      </w:r>
                      <w:proofErr w:type="spellEnd"/>
                      <w:r w:rsidRPr="00D600A7">
                        <w:rPr>
                          <w:sz w:val="24"/>
                          <w:szCs w:val="24"/>
                        </w:rPr>
                        <w:t xml:space="preserve"> </w:t>
                      </w:r>
                      <w:proofErr w:type="spellStart"/>
                      <w:r w:rsidRPr="00D600A7">
                        <w:rPr>
                          <w:sz w:val="24"/>
                          <w:szCs w:val="24"/>
                        </w:rPr>
                        <w:t>đào</w:t>
                      </w:r>
                      <w:proofErr w:type="spellEnd"/>
                      <w:r w:rsidRPr="00D600A7">
                        <w:rPr>
                          <w:sz w:val="24"/>
                          <w:szCs w:val="24"/>
                        </w:rPr>
                        <w:t xml:space="preserve"> </w:t>
                      </w:r>
                      <w:proofErr w:type="spellStart"/>
                      <w:r w:rsidRPr="00D600A7">
                        <w:rPr>
                          <w:sz w:val="24"/>
                          <w:szCs w:val="24"/>
                        </w:rPr>
                        <w:t>tạo</w:t>
                      </w:r>
                      <w:proofErr w:type="spellEnd"/>
                      <w:r w:rsidRPr="00D600A7">
                        <w:rPr>
                          <w:sz w:val="24"/>
                          <w:szCs w:val="24"/>
                        </w:rPr>
                        <w:t>:</w:t>
                      </w:r>
                    </w:p>
                    <w:p w:rsidR="00B41112" w:rsidRPr="00D600A7" w:rsidRDefault="00B41112" w:rsidP="00D600A7">
                      <w:pPr>
                        <w:ind w:firstLine="720"/>
                        <w:jc w:val="both"/>
                        <w:rPr>
                          <w:sz w:val="24"/>
                          <w:szCs w:val="24"/>
                        </w:rPr>
                      </w:pPr>
                      <w:proofErr w:type="spellStart"/>
                      <w:r w:rsidRPr="00D600A7">
                        <w:rPr>
                          <w:sz w:val="24"/>
                          <w:szCs w:val="24"/>
                        </w:rPr>
                        <w:t>Ngành</w:t>
                      </w:r>
                      <w:proofErr w:type="spellEnd"/>
                      <w:r w:rsidRPr="00D600A7">
                        <w:rPr>
                          <w:sz w:val="24"/>
                          <w:szCs w:val="24"/>
                        </w:rPr>
                        <w:t xml:space="preserve"> </w:t>
                      </w:r>
                      <w:proofErr w:type="spellStart"/>
                      <w:r w:rsidRPr="00D600A7">
                        <w:rPr>
                          <w:sz w:val="24"/>
                          <w:szCs w:val="24"/>
                        </w:rPr>
                        <w:t>học</w:t>
                      </w:r>
                      <w:proofErr w:type="spellEnd"/>
                      <w:r w:rsidRPr="00D600A7">
                        <w:rPr>
                          <w:sz w:val="24"/>
                          <w:szCs w:val="24"/>
                        </w:rPr>
                        <w:t>:</w:t>
                      </w:r>
                      <w:r w:rsidRPr="00D600A7">
                        <w:rPr>
                          <w:sz w:val="24"/>
                          <w:szCs w:val="24"/>
                        </w:rPr>
                        <w:tab/>
                      </w:r>
                      <w:r w:rsidRPr="00D600A7">
                        <w:rPr>
                          <w:sz w:val="24"/>
                          <w:szCs w:val="24"/>
                        </w:rPr>
                        <w:tab/>
                      </w:r>
                      <w:r w:rsidRPr="00D600A7">
                        <w:rPr>
                          <w:sz w:val="24"/>
                          <w:szCs w:val="24"/>
                        </w:rPr>
                        <w:tab/>
                      </w:r>
                      <w:r w:rsidRPr="00D600A7">
                        <w:rPr>
                          <w:sz w:val="24"/>
                          <w:szCs w:val="24"/>
                        </w:rPr>
                        <w:tab/>
                      </w:r>
                      <w:r w:rsidRPr="00D600A7">
                        <w:rPr>
                          <w:sz w:val="24"/>
                          <w:szCs w:val="24"/>
                        </w:rPr>
                        <w:tab/>
                      </w:r>
                      <w:r w:rsidRPr="00D600A7">
                        <w:rPr>
                          <w:sz w:val="24"/>
                          <w:szCs w:val="24"/>
                        </w:rPr>
                        <w:tab/>
                      </w:r>
                    </w:p>
                    <w:p w:rsidR="00B41112" w:rsidRPr="00D600A7" w:rsidRDefault="00B41112" w:rsidP="00D600A7">
                      <w:pPr>
                        <w:ind w:firstLine="720"/>
                        <w:jc w:val="both"/>
                        <w:rPr>
                          <w:b/>
                          <w:i/>
                          <w:sz w:val="24"/>
                          <w:szCs w:val="24"/>
                        </w:rPr>
                      </w:pPr>
                    </w:p>
                    <w:p w:rsidR="00B41112" w:rsidRPr="00D600A7" w:rsidRDefault="00B41112" w:rsidP="00D600A7">
                      <w:pPr>
                        <w:ind w:firstLine="720"/>
                        <w:jc w:val="both"/>
                        <w:rPr>
                          <w:b/>
                          <w:i/>
                          <w:sz w:val="24"/>
                          <w:szCs w:val="24"/>
                        </w:rPr>
                      </w:pPr>
                      <w:r w:rsidRPr="00D600A7">
                        <w:rPr>
                          <w:b/>
                          <w:i/>
                          <w:sz w:val="24"/>
                          <w:szCs w:val="24"/>
                        </w:rPr>
                        <w:t>(</w:t>
                      </w:r>
                      <w:proofErr w:type="spellStart"/>
                      <w:r w:rsidRPr="00D600A7">
                        <w:rPr>
                          <w:b/>
                          <w:i/>
                          <w:sz w:val="24"/>
                          <w:szCs w:val="24"/>
                        </w:rPr>
                        <w:t>Ghi</w:t>
                      </w:r>
                      <w:proofErr w:type="spellEnd"/>
                      <w:r w:rsidRPr="00D600A7">
                        <w:rPr>
                          <w:b/>
                          <w:i/>
                          <w:sz w:val="24"/>
                          <w:szCs w:val="24"/>
                        </w:rPr>
                        <w:t xml:space="preserve"> </w:t>
                      </w:r>
                      <w:proofErr w:type="spellStart"/>
                      <w:r w:rsidRPr="00D600A7">
                        <w:rPr>
                          <w:b/>
                          <w:i/>
                          <w:sz w:val="24"/>
                          <w:szCs w:val="24"/>
                        </w:rPr>
                        <w:t>rõ</w:t>
                      </w:r>
                      <w:proofErr w:type="spellEnd"/>
                      <w:r w:rsidRPr="00D600A7">
                        <w:rPr>
                          <w:b/>
                          <w:i/>
                          <w:sz w:val="24"/>
                          <w:szCs w:val="24"/>
                        </w:rPr>
                        <w:t xml:space="preserve"> </w:t>
                      </w:r>
                      <w:proofErr w:type="spellStart"/>
                      <w:r w:rsidRPr="00D600A7">
                        <w:rPr>
                          <w:b/>
                          <w:i/>
                          <w:sz w:val="24"/>
                          <w:szCs w:val="24"/>
                        </w:rPr>
                        <w:t>họ</w:t>
                      </w:r>
                      <w:proofErr w:type="spellEnd"/>
                      <w:r w:rsidRPr="00D600A7">
                        <w:rPr>
                          <w:b/>
                          <w:i/>
                          <w:sz w:val="24"/>
                          <w:szCs w:val="24"/>
                        </w:rPr>
                        <w:t xml:space="preserve"> </w:t>
                      </w:r>
                      <w:proofErr w:type="spellStart"/>
                      <w:r w:rsidRPr="00D600A7">
                        <w:rPr>
                          <w:b/>
                          <w:i/>
                          <w:sz w:val="24"/>
                          <w:szCs w:val="24"/>
                        </w:rPr>
                        <w:t>và</w:t>
                      </w:r>
                      <w:proofErr w:type="spellEnd"/>
                      <w:r w:rsidRPr="00D600A7">
                        <w:rPr>
                          <w:b/>
                          <w:i/>
                          <w:sz w:val="24"/>
                          <w:szCs w:val="24"/>
                        </w:rPr>
                        <w:t xml:space="preserve"> </w:t>
                      </w:r>
                      <w:proofErr w:type="spellStart"/>
                      <w:r w:rsidRPr="00D600A7">
                        <w:rPr>
                          <w:b/>
                          <w:i/>
                          <w:sz w:val="24"/>
                          <w:szCs w:val="24"/>
                        </w:rPr>
                        <w:t>tên</w:t>
                      </w:r>
                      <w:proofErr w:type="spellEnd"/>
                      <w:r w:rsidRPr="00D600A7">
                        <w:rPr>
                          <w:b/>
                          <w:i/>
                          <w:sz w:val="24"/>
                          <w:szCs w:val="24"/>
                        </w:rPr>
                        <w:t xml:space="preserve"> </w:t>
                      </w:r>
                      <w:proofErr w:type="spellStart"/>
                      <w:r w:rsidRPr="00D600A7">
                        <w:rPr>
                          <w:b/>
                          <w:i/>
                          <w:sz w:val="24"/>
                          <w:szCs w:val="24"/>
                        </w:rPr>
                        <w:t>sinh</w:t>
                      </w:r>
                      <w:proofErr w:type="spellEnd"/>
                      <w:r w:rsidRPr="00D600A7">
                        <w:rPr>
                          <w:b/>
                          <w:i/>
                          <w:sz w:val="24"/>
                          <w:szCs w:val="24"/>
                        </w:rPr>
                        <w:t xml:space="preserve"> </w:t>
                      </w:r>
                      <w:proofErr w:type="spellStart"/>
                      <w:r w:rsidRPr="00D600A7">
                        <w:rPr>
                          <w:b/>
                          <w:i/>
                          <w:sz w:val="24"/>
                          <w:szCs w:val="24"/>
                        </w:rPr>
                        <w:t>viên</w:t>
                      </w:r>
                      <w:proofErr w:type="spellEnd"/>
                      <w:r w:rsidRPr="00D600A7">
                        <w:rPr>
                          <w:b/>
                          <w:i/>
                          <w:sz w:val="24"/>
                          <w:szCs w:val="24"/>
                        </w:rPr>
                        <w:t xml:space="preserve"> </w:t>
                      </w:r>
                      <w:proofErr w:type="spellStart"/>
                      <w:r w:rsidRPr="00D600A7">
                        <w:rPr>
                          <w:b/>
                          <w:i/>
                          <w:sz w:val="24"/>
                          <w:szCs w:val="24"/>
                        </w:rPr>
                        <w:t>chịu</w:t>
                      </w:r>
                      <w:proofErr w:type="spellEnd"/>
                      <w:r w:rsidRPr="00D600A7">
                        <w:rPr>
                          <w:b/>
                          <w:i/>
                          <w:sz w:val="24"/>
                          <w:szCs w:val="24"/>
                        </w:rPr>
                        <w:t xml:space="preserve"> </w:t>
                      </w:r>
                      <w:proofErr w:type="spellStart"/>
                      <w:r w:rsidRPr="00D600A7">
                        <w:rPr>
                          <w:b/>
                          <w:i/>
                          <w:sz w:val="24"/>
                          <w:szCs w:val="24"/>
                        </w:rPr>
                        <w:t>trách</w:t>
                      </w:r>
                      <w:proofErr w:type="spellEnd"/>
                      <w:r w:rsidRPr="00D600A7">
                        <w:rPr>
                          <w:b/>
                          <w:i/>
                          <w:sz w:val="24"/>
                          <w:szCs w:val="24"/>
                        </w:rPr>
                        <w:t xml:space="preserve"> </w:t>
                      </w:r>
                      <w:proofErr w:type="spellStart"/>
                      <w:r w:rsidRPr="00D600A7">
                        <w:rPr>
                          <w:b/>
                          <w:i/>
                          <w:sz w:val="24"/>
                          <w:szCs w:val="24"/>
                        </w:rPr>
                        <w:t>nhiệm</w:t>
                      </w:r>
                      <w:proofErr w:type="spellEnd"/>
                      <w:r w:rsidRPr="00D600A7">
                        <w:rPr>
                          <w:b/>
                          <w:i/>
                          <w:sz w:val="24"/>
                          <w:szCs w:val="24"/>
                        </w:rPr>
                        <w:t xml:space="preserve"> </w:t>
                      </w:r>
                      <w:proofErr w:type="spellStart"/>
                      <w:r w:rsidRPr="00D600A7">
                        <w:rPr>
                          <w:b/>
                          <w:i/>
                          <w:sz w:val="24"/>
                          <w:szCs w:val="24"/>
                        </w:rPr>
                        <w:t>chính</w:t>
                      </w:r>
                      <w:proofErr w:type="spellEnd"/>
                      <w:r w:rsidRPr="00D600A7">
                        <w:rPr>
                          <w:b/>
                          <w:i/>
                          <w:sz w:val="24"/>
                          <w:szCs w:val="24"/>
                        </w:rPr>
                        <w:t xml:space="preserve"> </w:t>
                      </w:r>
                      <w:proofErr w:type="spellStart"/>
                      <w:r w:rsidRPr="00D600A7">
                        <w:rPr>
                          <w:b/>
                          <w:i/>
                          <w:sz w:val="24"/>
                          <w:szCs w:val="24"/>
                        </w:rPr>
                        <w:t>thực</w:t>
                      </w:r>
                      <w:proofErr w:type="spellEnd"/>
                      <w:r w:rsidRPr="00D600A7">
                        <w:rPr>
                          <w:b/>
                          <w:i/>
                          <w:sz w:val="24"/>
                          <w:szCs w:val="24"/>
                        </w:rPr>
                        <w:t xml:space="preserve"> </w:t>
                      </w:r>
                      <w:proofErr w:type="spellStart"/>
                      <w:r w:rsidRPr="00D600A7">
                        <w:rPr>
                          <w:b/>
                          <w:i/>
                          <w:sz w:val="24"/>
                          <w:szCs w:val="24"/>
                        </w:rPr>
                        <w:t>hiện</w:t>
                      </w:r>
                      <w:proofErr w:type="spellEnd"/>
                      <w:r w:rsidRPr="00D600A7">
                        <w:rPr>
                          <w:b/>
                          <w:i/>
                          <w:sz w:val="24"/>
                          <w:szCs w:val="24"/>
                        </w:rPr>
                        <w:t xml:space="preserve"> </w:t>
                      </w:r>
                      <w:proofErr w:type="spellStart"/>
                      <w:r w:rsidRPr="00D600A7">
                        <w:rPr>
                          <w:b/>
                          <w:i/>
                          <w:sz w:val="24"/>
                          <w:szCs w:val="24"/>
                        </w:rPr>
                        <w:t>đề</w:t>
                      </w:r>
                      <w:proofErr w:type="spellEnd"/>
                      <w:r w:rsidRPr="00D600A7">
                        <w:rPr>
                          <w:b/>
                          <w:i/>
                          <w:sz w:val="24"/>
                          <w:szCs w:val="24"/>
                        </w:rPr>
                        <w:t xml:space="preserve"> </w:t>
                      </w:r>
                      <w:proofErr w:type="spellStart"/>
                      <w:r w:rsidRPr="00D600A7">
                        <w:rPr>
                          <w:b/>
                          <w:i/>
                          <w:sz w:val="24"/>
                          <w:szCs w:val="24"/>
                        </w:rPr>
                        <w:t>tài</w:t>
                      </w:r>
                      <w:proofErr w:type="spellEnd"/>
                      <w:r w:rsidRPr="00D600A7">
                        <w:rPr>
                          <w:b/>
                          <w:i/>
                          <w:sz w:val="24"/>
                          <w:szCs w:val="24"/>
                        </w:rPr>
                        <w:t>)</w:t>
                      </w:r>
                    </w:p>
                    <w:p w:rsidR="00B41112" w:rsidRPr="00D600A7" w:rsidRDefault="00B41112" w:rsidP="00D600A7">
                      <w:pPr>
                        <w:ind w:firstLine="720"/>
                        <w:jc w:val="both"/>
                        <w:rPr>
                          <w:sz w:val="24"/>
                          <w:szCs w:val="24"/>
                        </w:rPr>
                      </w:pPr>
                    </w:p>
                    <w:p w:rsidR="00B41112" w:rsidRPr="00D600A7" w:rsidRDefault="00B41112" w:rsidP="00D600A7">
                      <w:pPr>
                        <w:ind w:firstLine="720"/>
                        <w:jc w:val="both"/>
                        <w:rPr>
                          <w:bCs/>
                          <w:iCs/>
                          <w:sz w:val="24"/>
                          <w:szCs w:val="24"/>
                        </w:rPr>
                      </w:pPr>
                      <w:proofErr w:type="spellStart"/>
                      <w:r w:rsidRPr="00D600A7">
                        <w:rPr>
                          <w:sz w:val="24"/>
                          <w:szCs w:val="24"/>
                        </w:rPr>
                        <w:t>Người</w:t>
                      </w:r>
                      <w:proofErr w:type="spellEnd"/>
                      <w:r w:rsidRPr="00D600A7">
                        <w:rPr>
                          <w:sz w:val="24"/>
                          <w:szCs w:val="24"/>
                        </w:rPr>
                        <w:t xml:space="preserve"> </w:t>
                      </w:r>
                      <w:proofErr w:type="spellStart"/>
                      <w:r w:rsidRPr="00D600A7">
                        <w:rPr>
                          <w:sz w:val="24"/>
                          <w:szCs w:val="24"/>
                        </w:rPr>
                        <w:t>hướng</w:t>
                      </w:r>
                      <w:proofErr w:type="spellEnd"/>
                      <w:r w:rsidRPr="00D600A7">
                        <w:rPr>
                          <w:sz w:val="24"/>
                          <w:szCs w:val="24"/>
                        </w:rPr>
                        <w:t xml:space="preserve"> </w:t>
                      </w:r>
                      <w:proofErr w:type="spellStart"/>
                      <w:r w:rsidRPr="00D600A7">
                        <w:rPr>
                          <w:sz w:val="24"/>
                          <w:szCs w:val="24"/>
                        </w:rPr>
                        <w:t>dẫn</w:t>
                      </w:r>
                      <w:proofErr w:type="spellEnd"/>
                      <w:r w:rsidRPr="00D600A7">
                        <w:rPr>
                          <w:sz w:val="24"/>
                          <w:szCs w:val="24"/>
                        </w:rPr>
                        <w:t>:</w:t>
                      </w:r>
                      <w:r w:rsidRPr="00D600A7">
                        <w:rPr>
                          <w:bCs/>
                          <w:iCs/>
                          <w:sz w:val="24"/>
                          <w:szCs w:val="24"/>
                        </w:rPr>
                        <w:t xml:space="preserve"> &lt;</w:t>
                      </w:r>
                      <w:proofErr w:type="spellStart"/>
                      <w:r w:rsidRPr="00D600A7">
                        <w:rPr>
                          <w:bCs/>
                          <w:iCs/>
                          <w:sz w:val="24"/>
                          <w:szCs w:val="24"/>
                        </w:rPr>
                        <w:t>Chức</w:t>
                      </w:r>
                      <w:proofErr w:type="spellEnd"/>
                      <w:r w:rsidRPr="00D600A7">
                        <w:rPr>
                          <w:bCs/>
                          <w:iCs/>
                          <w:sz w:val="24"/>
                          <w:szCs w:val="24"/>
                        </w:rPr>
                        <w:t xml:space="preserve"> </w:t>
                      </w:r>
                      <w:proofErr w:type="spellStart"/>
                      <w:r w:rsidRPr="00D600A7">
                        <w:rPr>
                          <w:bCs/>
                          <w:iCs/>
                          <w:sz w:val="24"/>
                          <w:szCs w:val="24"/>
                        </w:rPr>
                        <w:t>danh</w:t>
                      </w:r>
                      <w:proofErr w:type="spellEnd"/>
                      <w:r w:rsidRPr="00D600A7">
                        <w:rPr>
                          <w:bCs/>
                          <w:iCs/>
                          <w:sz w:val="24"/>
                          <w:szCs w:val="24"/>
                        </w:rPr>
                        <w:t xml:space="preserve"> khoa </w:t>
                      </w:r>
                      <w:proofErr w:type="spellStart"/>
                      <w:r w:rsidRPr="00D600A7">
                        <w:rPr>
                          <w:bCs/>
                          <w:iCs/>
                          <w:sz w:val="24"/>
                          <w:szCs w:val="24"/>
                        </w:rPr>
                        <w:t>học</w:t>
                      </w:r>
                      <w:proofErr w:type="spellEnd"/>
                      <w:r w:rsidRPr="00D600A7">
                        <w:rPr>
                          <w:bCs/>
                          <w:iCs/>
                          <w:sz w:val="24"/>
                          <w:szCs w:val="24"/>
                        </w:rPr>
                        <w:t xml:space="preserve">, </w:t>
                      </w:r>
                      <w:proofErr w:type="spellStart"/>
                      <w:r w:rsidRPr="00D600A7">
                        <w:rPr>
                          <w:bCs/>
                          <w:iCs/>
                          <w:sz w:val="24"/>
                          <w:szCs w:val="24"/>
                        </w:rPr>
                        <w:t>học</w:t>
                      </w:r>
                      <w:proofErr w:type="spellEnd"/>
                      <w:r w:rsidRPr="00D600A7">
                        <w:rPr>
                          <w:bCs/>
                          <w:iCs/>
                          <w:sz w:val="24"/>
                          <w:szCs w:val="24"/>
                        </w:rPr>
                        <w:t xml:space="preserve"> </w:t>
                      </w:r>
                      <w:proofErr w:type="spellStart"/>
                      <w:r w:rsidRPr="00D600A7">
                        <w:rPr>
                          <w:bCs/>
                          <w:iCs/>
                          <w:sz w:val="24"/>
                          <w:szCs w:val="24"/>
                        </w:rPr>
                        <w:t>vị</w:t>
                      </w:r>
                      <w:proofErr w:type="spellEnd"/>
                      <w:r w:rsidRPr="00D600A7">
                        <w:rPr>
                          <w:bCs/>
                          <w:iCs/>
                          <w:sz w:val="24"/>
                          <w:szCs w:val="24"/>
                        </w:rPr>
                        <w:t xml:space="preserve">, </w:t>
                      </w:r>
                      <w:proofErr w:type="spellStart"/>
                      <w:r w:rsidRPr="00D600A7">
                        <w:rPr>
                          <w:bCs/>
                          <w:iCs/>
                          <w:sz w:val="24"/>
                          <w:szCs w:val="24"/>
                        </w:rPr>
                        <w:t>họ</w:t>
                      </w:r>
                      <w:proofErr w:type="spellEnd"/>
                      <w:r w:rsidRPr="00D600A7">
                        <w:rPr>
                          <w:bCs/>
                          <w:iCs/>
                          <w:sz w:val="24"/>
                          <w:szCs w:val="24"/>
                        </w:rPr>
                        <w:t xml:space="preserve"> </w:t>
                      </w:r>
                      <w:proofErr w:type="spellStart"/>
                      <w:r w:rsidRPr="00D600A7">
                        <w:rPr>
                          <w:bCs/>
                          <w:iCs/>
                          <w:sz w:val="24"/>
                          <w:szCs w:val="24"/>
                        </w:rPr>
                        <w:t>và</w:t>
                      </w:r>
                      <w:proofErr w:type="spellEnd"/>
                      <w:r w:rsidRPr="00D600A7">
                        <w:rPr>
                          <w:bCs/>
                          <w:iCs/>
                          <w:sz w:val="24"/>
                          <w:szCs w:val="24"/>
                        </w:rPr>
                        <w:t xml:space="preserve"> </w:t>
                      </w:r>
                      <w:proofErr w:type="spellStart"/>
                      <w:r w:rsidRPr="00D600A7">
                        <w:rPr>
                          <w:bCs/>
                          <w:iCs/>
                          <w:sz w:val="24"/>
                          <w:szCs w:val="24"/>
                        </w:rPr>
                        <w:t>tên</w:t>
                      </w:r>
                      <w:proofErr w:type="spellEnd"/>
                      <w:r w:rsidRPr="00D600A7">
                        <w:rPr>
                          <w:bCs/>
                          <w:iCs/>
                          <w:sz w:val="24"/>
                          <w:szCs w:val="24"/>
                        </w:rPr>
                        <w:t xml:space="preserve"> </w:t>
                      </w:r>
                      <w:proofErr w:type="spellStart"/>
                      <w:r w:rsidRPr="00D600A7">
                        <w:rPr>
                          <w:bCs/>
                          <w:iCs/>
                          <w:sz w:val="24"/>
                          <w:szCs w:val="24"/>
                        </w:rPr>
                        <w:t>của</w:t>
                      </w:r>
                      <w:proofErr w:type="spellEnd"/>
                      <w:r w:rsidRPr="00D600A7">
                        <w:rPr>
                          <w:bCs/>
                          <w:iCs/>
                          <w:sz w:val="24"/>
                          <w:szCs w:val="24"/>
                        </w:rPr>
                        <w:t xml:space="preserve"> </w:t>
                      </w:r>
                      <w:proofErr w:type="spellStart"/>
                      <w:r w:rsidRPr="00D600A7">
                        <w:rPr>
                          <w:bCs/>
                          <w:iCs/>
                          <w:sz w:val="24"/>
                          <w:szCs w:val="24"/>
                        </w:rPr>
                        <w:t>n</w:t>
                      </w:r>
                      <w:r w:rsidRPr="00D600A7">
                        <w:rPr>
                          <w:sz w:val="24"/>
                          <w:szCs w:val="24"/>
                        </w:rPr>
                        <w:t>gười</w:t>
                      </w:r>
                      <w:proofErr w:type="spellEnd"/>
                      <w:r w:rsidRPr="00D600A7">
                        <w:rPr>
                          <w:sz w:val="24"/>
                          <w:szCs w:val="24"/>
                        </w:rPr>
                        <w:t xml:space="preserve"> </w:t>
                      </w:r>
                      <w:proofErr w:type="spellStart"/>
                      <w:r w:rsidRPr="00D600A7">
                        <w:rPr>
                          <w:sz w:val="24"/>
                          <w:szCs w:val="24"/>
                        </w:rPr>
                        <w:t>hướng</w:t>
                      </w:r>
                      <w:proofErr w:type="spellEnd"/>
                      <w:r w:rsidRPr="00D600A7">
                        <w:rPr>
                          <w:sz w:val="24"/>
                          <w:szCs w:val="24"/>
                        </w:rPr>
                        <w:t xml:space="preserve"> </w:t>
                      </w:r>
                      <w:proofErr w:type="spellStart"/>
                      <w:r w:rsidRPr="00D600A7">
                        <w:rPr>
                          <w:sz w:val="24"/>
                          <w:szCs w:val="24"/>
                        </w:rPr>
                        <w:t>dẫn</w:t>
                      </w:r>
                      <w:proofErr w:type="spellEnd"/>
                      <w:r w:rsidRPr="00D600A7">
                        <w:rPr>
                          <w:bCs/>
                          <w:iCs/>
                          <w:sz w:val="24"/>
                          <w:szCs w:val="24"/>
                        </w:rPr>
                        <w:t>&gt;</w:t>
                      </w: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
                    <w:p w:rsidR="00B41112" w:rsidRPr="00D600A7" w:rsidRDefault="00B41112" w:rsidP="00D600A7">
                      <w:pPr>
                        <w:jc w:val="center"/>
                        <w:rPr>
                          <w:b/>
                          <w:bCs/>
                          <w:i/>
                          <w:iCs/>
                          <w:sz w:val="24"/>
                          <w:szCs w:val="24"/>
                        </w:rPr>
                      </w:pPr>
                    </w:p>
                    <w:p w:rsidR="00B41112" w:rsidRPr="00D600A7" w:rsidRDefault="00B41112" w:rsidP="00D600A7">
                      <w:pPr>
                        <w:jc w:val="center"/>
                        <w:rPr>
                          <w:b/>
                          <w:bCs/>
                          <w:i/>
                          <w:iCs/>
                          <w:sz w:val="24"/>
                          <w:szCs w:val="24"/>
                        </w:rPr>
                      </w:pPr>
                    </w:p>
                    <w:p w:rsidR="00B41112" w:rsidRPr="00D600A7" w:rsidRDefault="00B41112" w:rsidP="00D600A7">
                      <w:pPr>
                        <w:jc w:val="center"/>
                        <w:rPr>
                          <w:sz w:val="24"/>
                          <w:szCs w:val="24"/>
                        </w:rPr>
                      </w:pPr>
                    </w:p>
                    <w:p w:rsidR="00B41112" w:rsidRPr="00D600A7" w:rsidRDefault="00B41112" w:rsidP="00D600A7">
                      <w:pPr>
                        <w:jc w:val="center"/>
                        <w:rPr>
                          <w:sz w:val="24"/>
                          <w:szCs w:val="24"/>
                        </w:rPr>
                      </w:pPr>
                      <w:proofErr w:type="spellStart"/>
                      <w:r w:rsidRPr="00D600A7">
                        <w:rPr>
                          <w:b/>
                          <w:sz w:val="24"/>
                          <w:szCs w:val="24"/>
                        </w:rPr>
                        <w:t>Cần</w:t>
                      </w:r>
                      <w:proofErr w:type="spellEnd"/>
                      <w:r w:rsidRPr="00D600A7">
                        <w:rPr>
                          <w:b/>
                          <w:sz w:val="24"/>
                          <w:szCs w:val="24"/>
                        </w:rPr>
                        <w:t xml:space="preserve"> </w:t>
                      </w:r>
                      <w:proofErr w:type="spellStart"/>
                      <w:r w:rsidRPr="00D600A7">
                        <w:rPr>
                          <w:b/>
                          <w:sz w:val="24"/>
                          <w:szCs w:val="24"/>
                        </w:rPr>
                        <w:t>Thơ</w:t>
                      </w:r>
                      <w:proofErr w:type="spellEnd"/>
                      <w:r w:rsidRPr="00D600A7">
                        <w:rPr>
                          <w:b/>
                          <w:sz w:val="24"/>
                          <w:szCs w:val="24"/>
                        </w:rPr>
                        <w:t>, &lt;</w:t>
                      </w:r>
                      <w:proofErr w:type="spellStart"/>
                      <w:r w:rsidRPr="00D600A7">
                        <w:rPr>
                          <w:b/>
                          <w:sz w:val="24"/>
                          <w:szCs w:val="24"/>
                        </w:rPr>
                        <w:t>Tháng</w:t>
                      </w:r>
                      <w:proofErr w:type="spellEnd"/>
                      <w:r w:rsidRPr="00D600A7">
                        <w:rPr>
                          <w:b/>
                          <w:sz w:val="24"/>
                          <w:szCs w:val="24"/>
                        </w:rPr>
                        <w:t>&gt;/&lt;</w:t>
                      </w:r>
                      <w:proofErr w:type="spellStart"/>
                      <w:r w:rsidRPr="00D600A7">
                        <w:rPr>
                          <w:b/>
                          <w:sz w:val="24"/>
                          <w:szCs w:val="24"/>
                        </w:rPr>
                        <w:t>Năm</w:t>
                      </w:r>
                      <w:proofErr w:type="spellEnd"/>
                      <w:r w:rsidRPr="00D600A7">
                        <w:rPr>
                          <w:b/>
                          <w:sz w:val="24"/>
                          <w:szCs w:val="24"/>
                        </w:rPr>
                        <w:t>&gt;</w:t>
                      </w:r>
                    </w:p>
                    <w:p w:rsidR="00B41112" w:rsidRPr="00D600A7" w:rsidRDefault="00B41112">
                      <w:pPr>
                        <w:rPr>
                          <w:sz w:val="24"/>
                          <w:szCs w:val="24"/>
                        </w:rPr>
                      </w:pPr>
                    </w:p>
                  </w:txbxContent>
                </v:textbox>
              </v:shape>
            </w:pict>
          </mc:Fallback>
        </mc:AlternateContent>
      </w:r>
      <w:r w:rsidRPr="00B41112">
        <w:rPr>
          <w:b/>
          <w:noProof/>
          <w:sz w:val="26"/>
          <w:szCs w:val="26"/>
          <w:rPrChange w:id="58" w:author="Le Minh Nghia" w:date="2019-10-09T10:56:00Z">
            <w:rPr>
              <w:b/>
              <w:noProof/>
              <w:sz w:val="24"/>
              <w:szCs w:val="24"/>
            </w:rPr>
          </w:rPrChange>
        </w:rPr>
        <mc:AlternateContent>
          <mc:Choice Requires="wps">
            <w:drawing>
              <wp:inline distT="0" distB="0" distL="0" distR="0">
                <wp:extent cx="5982970" cy="8688070"/>
                <wp:effectExtent l="19050" t="19050" r="17780" b="17780"/>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82970" cy="8688070"/>
                        </a:xfrm>
                        <a:prstGeom prst="rect">
                          <a:avLst/>
                        </a:prstGeom>
                        <a:solidFill>
                          <a:srgbClr val="FFFFFF"/>
                        </a:solidFill>
                        <a:ln w="38100" cmpd="dbl">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w:pict>
              <v:rect w14:anchorId="70C82AE8" id="Rectangle 8" o:spid="_x0000_s1026" style="width:471.1pt;height:68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" strokeweight="3pt">
                <v:stroke linestyle="thinThin"/>
                <w10:anchorlock/>
              </v:rect>
            </w:pict>
          </mc:Fallback>
        </mc:AlternateContent>
      </w:r>
      <w:r w:rsidR="00D96661" w:rsidRPr="00B41112">
        <w:rPr>
          <w:b/>
          <w:sz w:val="26"/>
          <w:szCs w:val="26"/>
          <w:rPrChange w:id="59" w:author="Le Minh Nghia" w:date="2019-10-09T10:56:00Z">
            <w:rPr>
              <w:b/>
              <w:sz w:val="24"/>
              <w:szCs w:val="24"/>
            </w:rPr>
          </w:rPrChange>
        </w:rPr>
        <w:br w:type="page"/>
      </w:r>
    </w:p>
    <w:p w:rsidR="007E319C" w:rsidRPr="00B41112" w:rsidRDefault="00DF22D9" w:rsidP="00D96661">
      <w:pPr>
        <w:rPr>
          <w:b/>
          <w:sz w:val="26"/>
          <w:szCs w:val="26"/>
          <w:rPrChange w:id="60" w:author="Le Minh Nghia" w:date="2019-10-09T10:56:00Z">
            <w:rPr>
              <w:b/>
              <w:sz w:val="24"/>
              <w:szCs w:val="24"/>
            </w:rPr>
          </w:rPrChange>
        </w:rPr>
      </w:pPr>
      <w:proofErr w:type="spellStart"/>
      <w:r w:rsidRPr="00B41112">
        <w:rPr>
          <w:b/>
          <w:sz w:val="26"/>
          <w:szCs w:val="26"/>
          <w:rPrChange w:id="61" w:author="Le Minh Nghia" w:date="2019-10-09T10:56:00Z">
            <w:rPr>
              <w:b/>
              <w:sz w:val="24"/>
              <w:szCs w:val="24"/>
            </w:rPr>
          </w:rPrChange>
        </w:rPr>
        <w:lastRenderedPageBreak/>
        <w:t>Những</w:t>
      </w:r>
      <w:proofErr w:type="spellEnd"/>
      <w:r w:rsidRPr="00B41112">
        <w:rPr>
          <w:b/>
          <w:sz w:val="26"/>
          <w:szCs w:val="26"/>
          <w:rPrChange w:id="62" w:author="Le Minh Nghia" w:date="2019-10-09T10:56:00Z">
            <w:rPr>
              <w:b/>
              <w:sz w:val="24"/>
              <w:szCs w:val="24"/>
            </w:rPr>
          </w:rPrChange>
        </w:rPr>
        <w:t xml:space="preserve"> </w:t>
      </w:r>
      <w:proofErr w:type="spellStart"/>
      <w:r w:rsidRPr="00B41112">
        <w:rPr>
          <w:b/>
          <w:sz w:val="26"/>
          <w:szCs w:val="26"/>
          <w:rPrChange w:id="63" w:author="Le Minh Nghia" w:date="2019-10-09T10:56:00Z">
            <w:rPr>
              <w:b/>
              <w:sz w:val="24"/>
              <w:szCs w:val="24"/>
            </w:rPr>
          </w:rPrChange>
        </w:rPr>
        <w:t>thành</w:t>
      </w:r>
      <w:proofErr w:type="spellEnd"/>
      <w:r w:rsidRPr="00B41112">
        <w:rPr>
          <w:b/>
          <w:sz w:val="26"/>
          <w:szCs w:val="26"/>
          <w:rPrChange w:id="64" w:author="Le Minh Nghia" w:date="2019-10-09T10:56:00Z">
            <w:rPr>
              <w:b/>
              <w:sz w:val="24"/>
              <w:szCs w:val="24"/>
            </w:rPr>
          </w:rPrChange>
        </w:rPr>
        <w:t xml:space="preserve"> </w:t>
      </w:r>
      <w:proofErr w:type="spellStart"/>
      <w:r w:rsidRPr="00B41112">
        <w:rPr>
          <w:b/>
          <w:sz w:val="26"/>
          <w:szCs w:val="26"/>
          <w:rPrChange w:id="65" w:author="Le Minh Nghia" w:date="2019-10-09T10:56:00Z">
            <w:rPr>
              <w:b/>
              <w:sz w:val="24"/>
              <w:szCs w:val="24"/>
            </w:rPr>
          </w:rPrChange>
        </w:rPr>
        <w:t>viên</w:t>
      </w:r>
      <w:proofErr w:type="spellEnd"/>
      <w:r w:rsidRPr="00B41112">
        <w:rPr>
          <w:b/>
          <w:sz w:val="26"/>
          <w:szCs w:val="26"/>
          <w:rPrChange w:id="66" w:author="Le Minh Nghia" w:date="2019-10-09T10:56:00Z">
            <w:rPr>
              <w:b/>
              <w:sz w:val="24"/>
              <w:szCs w:val="24"/>
            </w:rPr>
          </w:rPrChange>
        </w:rPr>
        <w:t xml:space="preserve"> </w:t>
      </w:r>
      <w:proofErr w:type="spellStart"/>
      <w:r w:rsidRPr="00B41112">
        <w:rPr>
          <w:b/>
          <w:sz w:val="26"/>
          <w:szCs w:val="26"/>
          <w:rPrChange w:id="67" w:author="Le Minh Nghia" w:date="2019-10-09T10:56:00Z">
            <w:rPr>
              <w:b/>
              <w:sz w:val="24"/>
              <w:szCs w:val="24"/>
            </w:rPr>
          </w:rPrChange>
        </w:rPr>
        <w:t>tham</w:t>
      </w:r>
      <w:proofErr w:type="spellEnd"/>
      <w:r w:rsidRPr="00B41112">
        <w:rPr>
          <w:b/>
          <w:sz w:val="26"/>
          <w:szCs w:val="26"/>
          <w:rPrChange w:id="68" w:author="Le Minh Nghia" w:date="2019-10-09T10:56:00Z">
            <w:rPr>
              <w:b/>
              <w:sz w:val="24"/>
              <w:szCs w:val="24"/>
            </w:rPr>
          </w:rPrChange>
        </w:rPr>
        <w:t xml:space="preserve"> </w:t>
      </w:r>
      <w:proofErr w:type="spellStart"/>
      <w:r w:rsidRPr="00B41112">
        <w:rPr>
          <w:b/>
          <w:sz w:val="26"/>
          <w:szCs w:val="26"/>
          <w:rPrChange w:id="69" w:author="Le Minh Nghia" w:date="2019-10-09T10:56:00Z">
            <w:rPr>
              <w:b/>
              <w:sz w:val="24"/>
              <w:szCs w:val="24"/>
            </w:rPr>
          </w:rPrChange>
        </w:rPr>
        <w:t>gia</w:t>
      </w:r>
      <w:proofErr w:type="spellEnd"/>
      <w:r w:rsidRPr="00B41112">
        <w:rPr>
          <w:b/>
          <w:sz w:val="26"/>
          <w:szCs w:val="26"/>
          <w:rPrChange w:id="70" w:author="Le Minh Nghia" w:date="2019-10-09T10:56:00Z">
            <w:rPr>
              <w:b/>
              <w:sz w:val="24"/>
              <w:szCs w:val="24"/>
            </w:rPr>
          </w:rPrChange>
        </w:rPr>
        <w:t xml:space="preserve"> </w:t>
      </w:r>
      <w:proofErr w:type="spellStart"/>
      <w:r w:rsidRPr="00B41112">
        <w:rPr>
          <w:b/>
          <w:sz w:val="26"/>
          <w:szCs w:val="26"/>
          <w:rPrChange w:id="71" w:author="Le Minh Nghia" w:date="2019-10-09T10:56:00Z">
            <w:rPr>
              <w:b/>
              <w:sz w:val="24"/>
              <w:szCs w:val="24"/>
            </w:rPr>
          </w:rPrChange>
        </w:rPr>
        <w:t>nghiên</w:t>
      </w:r>
      <w:proofErr w:type="spellEnd"/>
      <w:r w:rsidRPr="00B41112">
        <w:rPr>
          <w:b/>
          <w:sz w:val="26"/>
          <w:szCs w:val="26"/>
          <w:rPrChange w:id="72" w:author="Le Minh Nghia" w:date="2019-10-09T10:56:00Z">
            <w:rPr>
              <w:b/>
              <w:sz w:val="24"/>
              <w:szCs w:val="24"/>
            </w:rPr>
          </w:rPrChange>
        </w:rPr>
        <w:t xml:space="preserve"> </w:t>
      </w:r>
      <w:proofErr w:type="spellStart"/>
      <w:r w:rsidRPr="00B41112">
        <w:rPr>
          <w:b/>
          <w:sz w:val="26"/>
          <w:szCs w:val="26"/>
          <w:rPrChange w:id="73" w:author="Le Minh Nghia" w:date="2019-10-09T10:56:00Z">
            <w:rPr>
              <w:b/>
              <w:sz w:val="24"/>
              <w:szCs w:val="24"/>
            </w:rPr>
          </w:rPrChange>
        </w:rPr>
        <w:t>cứu</w:t>
      </w:r>
      <w:proofErr w:type="spellEnd"/>
      <w:r w:rsidRPr="00B41112">
        <w:rPr>
          <w:b/>
          <w:sz w:val="26"/>
          <w:szCs w:val="26"/>
          <w:rPrChange w:id="74" w:author="Le Minh Nghia" w:date="2019-10-09T10:56:00Z">
            <w:rPr>
              <w:b/>
              <w:sz w:val="24"/>
              <w:szCs w:val="24"/>
            </w:rPr>
          </w:rPrChange>
        </w:rPr>
        <w:t xml:space="preserve"> </w:t>
      </w:r>
      <w:proofErr w:type="spellStart"/>
      <w:r w:rsidRPr="00B41112">
        <w:rPr>
          <w:b/>
          <w:sz w:val="26"/>
          <w:szCs w:val="26"/>
          <w:rPrChange w:id="75" w:author="Le Minh Nghia" w:date="2019-10-09T10:56:00Z">
            <w:rPr>
              <w:b/>
              <w:sz w:val="24"/>
              <w:szCs w:val="24"/>
            </w:rPr>
          </w:rPrChange>
        </w:rPr>
        <w:t>đề</w:t>
      </w:r>
      <w:proofErr w:type="spellEnd"/>
      <w:r w:rsidRPr="00B41112">
        <w:rPr>
          <w:b/>
          <w:sz w:val="26"/>
          <w:szCs w:val="26"/>
          <w:rPrChange w:id="76" w:author="Le Minh Nghia" w:date="2019-10-09T10:56:00Z">
            <w:rPr>
              <w:b/>
              <w:sz w:val="24"/>
              <w:szCs w:val="24"/>
            </w:rPr>
          </w:rPrChange>
        </w:rPr>
        <w:t xml:space="preserve"> </w:t>
      </w:r>
      <w:proofErr w:type="spellStart"/>
      <w:r w:rsidRPr="00B41112">
        <w:rPr>
          <w:b/>
          <w:sz w:val="26"/>
          <w:szCs w:val="26"/>
          <w:rPrChange w:id="77" w:author="Le Minh Nghia" w:date="2019-10-09T10:56:00Z">
            <w:rPr>
              <w:b/>
              <w:sz w:val="24"/>
              <w:szCs w:val="24"/>
            </w:rPr>
          </w:rPrChange>
        </w:rPr>
        <w:t>tài</w:t>
      </w:r>
      <w:proofErr w:type="spellEnd"/>
      <w:r w:rsidRPr="00B41112">
        <w:rPr>
          <w:b/>
          <w:sz w:val="26"/>
          <w:szCs w:val="26"/>
          <w:rPrChange w:id="78" w:author="Le Minh Nghia" w:date="2019-10-09T10:56:00Z">
            <w:rPr>
              <w:b/>
              <w:sz w:val="24"/>
              <w:szCs w:val="24"/>
            </w:rPr>
          </w:rPrChange>
        </w:rPr>
        <w:t xml:space="preserve"> </w:t>
      </w:r>
      <w:proofErr w:type="spellStart"/>
      <w:r w:rsidRPr="00B41112">
        <w:rPr>
          <w:b/>
          <w:sz w:val="26"/>
          <w:szCs w:val="26"/>
          <w:rPrChange w:id="79" w:author="Le Minh Nghia" w:date="2019-10-09T10:56:00Z">
            <w:rPr>
              <w:b/>
              <w:sz w:val="24"/>
              <w:szCs w:val="24"/>
            </w:rPr>
          </w:rPrChange>
        </w:rPr>
        <w:t>và</w:t>
      </w:r>
      <w:proofErr w:type="spellEnd"/>
      <w:r w:rsidRPr="00B41112">
        <w:rPr>
          <w:b/>
          <w:sz w:val="26"/>
          <w:szCs w:val="26"/>
          <w:rPrChange w:id="80" w:author="Le Minh Nghia" w:date="2019-10-09T10:56:00Z">
            <w:rPr>
              <w:b/>
              <w:sz w:val="24"/>
              <w:szCs w:val="24"/>
            </w:rPr>
          </w:rPrChange>
        </w:rPr>
        <w:t xml:space="preserve"> </w:t>
      </w:r>
      <w:proofErr w:type="spellStart"/>
      <w:r w:rsidRPr="00B41112">
        <w:rPr>
          <w:b/>
          <w:sz w:val="26"/>
          <w:szCs w:val="26"/>
          <w:rPrChange w:id="81" w:author="Le Minh Nghia" w:date="2019-10-09T10:56:00Z">
            <w:rPr>
              <w:b/>
              <w:sz w:val="24"/>
              <w:szCs w:val="24"/>
            </w:rPr>
          </w:rPrChange>
        </w:rPr>
        <w:t>đơn</w:t>
      </w:r>
      <w:proofErr w:type="spellEnd"/>
      <w:r w:rsidRPr="00B41112">
        <w:rPr>
          <w:b/>
          <w:sz w:val="26"/>
          <w:szCs w:val="26"/>
          <w:rPrChange w:id="82" w:author="Le Minh Nghia" w:date="2019-10-09T10:56:00Z">
            <w:rPr>
              <w:b/>
              <w:sz w:val="24"/>
              <w:szCs w:val="24"/>
            </w:rPr>
          </w:rPrChange>
        </w:rPr>
        <w:t xml:space="preserve"> </w:t>
      </w:r>
      <w:proofErr w:type="spellStart"/>
      <w:r w:rsidRPr="00B41112">
        <w:rPr>
          <w:b/>
          <w:sz w:val="26"/>
          <w:szCs w:val="26"/>
          <w:rPrChange w:id="83" w:author="Le Minh Nghia" w:date="2019-10-09T10:56:00Z">
            <w:rPr>
              <w:b/>
              <w:sz w:val="24"/>
              <w:szCs w:val="24"/>
            </w:rPr>
          </w:rPrChange>
        </w:rPr>
        <w:t>vị</w:t>
      </w:r>
      <w:proofErr w:type="spellEnd"/>
      <w:r w:rsidRPr="00B41112">
        <w:rPr>
          <w:b/>
          <w:sz w:val="26"/>
          <w:szCs w:val="26"/>
          <w:rPrChange w:id="84" w:author="Le Minh Nghia" w:date="2019-10-09T10:56:00Z">
            <w:rPr>
              <w:b/>
              <w:sz w:val="24"/>
              <w:szCs w:val="24"/>
            </w:rPr>
          </w:rPrChange>
        </w:rPr>
        <w:t xml:space="preserve"> </w:t>
      </w:r>
      <w:proofErr w:type="spellStart"/>
      <w:r w:rsidRPr="00B41112">
        <w:rPr>
          <w:b/>
          <w:sz w:val="26"/>
          <w:szCs w:val="26"/>
          <w:rPrChange w:id="85" w:author="Le Minh Nghia" w:date="2019-10-09T10:56:00Z">
            <w:rPr>
              <w:b/>
              <w:sz w:val="24"/>
              <w:szCs w:val="24"/>
            </w:rPr>
          </w:rPrChange>
        </w:rPr>
        <w:t>phối</w:t>
      </w:r>
      <w:proofErr w:type="spellEnd"/>
      <w:r w:rsidRPr="00B41112">
        <w:rPr>
          <w:b/>
          <w:sz w:val="26"/>
          <w:szCs w:val="26"/>
          <w:rPrChange w:id="86" w:author="Le Minh Nghia" w:date="2019-10-09T10:56:00Z">
            <w:rPr>
              <w:b/>
              <w:sz w:val="24"/>
              <w:szCs w:val="24"/>
            </w:rPr>
          </w:rPrChange>
        </w:rPr>
        <w:t xml:space="preserve"> </w:t>
      </w:r>
      <w:proofErr w:type="spellStart"/>
      <w:r w:rsidRPr="00B41112">
        <w:rPr>
          <w:b/>
          <w:sz w:val="26"/>
          <w:szCs w:val="26"/>
          <w:rPrChange w:id="87" w:author="Le Minh Nghia" w:date="2019-10-09T10:56:00Z">
            <w:rPr>
              <w:b/>
              <w:sz w:val="24"/>
              <w:szCs w:val="24"/>
            </w:rPr>
          </w:rPrChange>
        </w:rPr>
        <w:t>hợp</w:t>
      </w:r>
      <w:proofErr w:type="spellEnd"/>
      <w:r w:rsidRPr="00B41112">
        <w:rPr>
          <w:b/>
          <w:sz w:val="26"/>
          <w:szCs w:val="26"/>
          <w:rPrChange w:id="88" w:author="Le Minh Nghia" w:date="2019-10-09T10:56:00Z">
            <w:rPr>
              <w:b/>
              <w:sz w:val="24"/>
              <w:szCs w:val="24"/>
            </w:rPr>
          </w:rPrChange>
        </w:rPr>
        <w:t xml:space="preserve"> </w:t>
      </w:r>
      <w:proofErr w:type="spellStart"/>
      <w:r w:rsidRPr="00B41112">
        <w:rPr>
          <w:b/>
          <w:sz w:val="26"/>
          <w:szCs w:val="26"/>
          <w:rPrChange w:id="89" w:author="Le Minh Nghia" w:date="2019-10-09T10:56:00Z">
            <w:rPr>
              <w:b/>
              <w:sz w:val="24"/>
              <w:szCs w:val="24"/>
            </w:rPr>
          </w:rPrChange>
        </w:rPr>
        <w:t>chính</w:t>
      </w:r>
      <w:proofErr w:type="spellEnd"/>
    </w:p>
    <w:p w:rsidR="00592B6D" w:rsidRPr="00B41112" w:rsidRDefault="00DF22D9" w:rsidP="00C45958">
      <w:pPr>
        <w:pStyle w:val="ListParagraph"/>
        <w:numPr>
          <w:ilvl w:val="0"/>
          <w:numId w:val="41"/>
        </w:numPr>
        <w:ind w:left="426"/>
        <w:rPr>
          <w:b/>
          <w:sz w:val="26"/>
          <w:szCs w:val="26"/>
          <w:rPrChange w:id="90" w:author="Le Minh Nghia" w:date="2019-10-09T10:56:00Z">
            <w:rPr>
              <w:b/>
              <w:sz w:val="24"/>
              <w:szCs w:val="24"/>
            </w:rPr>
          </w:rPrChange>
        </w:rPr>
      </w:pPr>
      <w:proofErr w:type="spellStart"/>
      <w:r w:rsidRPr="00B41112">
        <w:rPr>
          <w:b/>
          <w:sz w:val="26"/>
          <w:szCs w:val="26"/>
          <w:rPrChange w:id="91" w:author="Le Minh Nghia" w:date="2019-10-09T10:56:00Z">
            <w:rPr>
              <w:b/>
              <w:sz w:val="24"/>
              <w:szCs w:val="24"/>
            </w:rPr>
          </w:rPrChange>
        </w:rPr>
        <w:t>Những</w:t>
      </w:r>
      <w:proofErr w:type="spellEnd"/>
      <w:r w:rsidRPr="00B41112">
        <w:rPr>
          <w:b/>
          <w:sz w:val="26"/>
          <w:szCs w:val="26"/>
          <w:rPrChange w:id="92" w:author="Le Minh Nghia" w:date="2019-10-09T10:56:00Z">
            <w:rPr>
              <w:b/>
              <w:sz w:val="24"/>
              <w:szCs w:val="24"/>
            </w:rPr>
          </w:rPrChange>
        </w:rPr>
        <w:t xml:space="preserve"> </w:t>
      </w:r>
      <w:proofErr w:type="spellStart"/>
      <w:r w:rsidRPr="00B41112">
        <w:rPr>
          <w:b/>
          <w:sz w:val="26"/>
          <w:szCs w:val="26"/>
          <w:rPrChange w:id="93" w:author="Le Minh Nghia" w:date="2019-10-09T10:56:00Z">
            <w:rPr>
              <w:b/>
              <w:sz w:val="24"/>
              <w:szCs w:val="24"/>
            </w:rPr>
          </w:rPrChange>
        </w:rPr>
        <w:t>thành</w:t>
      </w:r>
      <w:proofErr w:type="spellEnd"/>
      <w:r w:rsidRPr="00B41112">
        <w:rPr>
          <w:b/>
          <w:sz w:val="26"/>
          <w:szCs w:val="26"/>
          <w:rPrChange w:id="94" w:author="Le Minh Nghia" w:date="2019-10-09T10:56:00Z">
            <w:rPr>
              <w:b/>
              <w:sz w:val="24"/>
              <w:szCs w:val="24"/>
            </w:rPr>
          </w:rPrChange>
        </w:rPr>
        <w:t xml:space="preserve"> </w:t>
      </w:r>
      <w:proofErr w:type="spellStart"/>
      <w:r w:rsidRPr="00B41112">
        <w:rPr>
          <w:b/>
          <w:sz w:val="26"/>
          <w:szCs w:val="26"/>
          <w:rPrChange w:id="95" w:author="Le Minh Nghia" w:date="2019-10-09T10:56:00Z">
            <w:rPr>
              <w:b/>
              <w:sz w:val="24"/>
              <w:szCs w:val="24"/>
            </w:rPr>
          </w:rPrChange>
        </w:rPr>
        <w:t>viên</w:t>
      </w:r>
      <w:proofErr w:type="spellEnd"/>
      <w:r w:rsidRPr="00B41112">
        <w:rPr>
          <w:b/>
          <w:sz w:val="26"/>
          <w:szCs w:val="26"/>
          <w:rPrChange w:id="96" w:author="Le Minh Nghia" w:date="2019-10-09T10:56:00Z">
            <w:rPr>
              <w:b/>
              <w:sz w:val="24"/>
              <w:szCs w:val="24"/>
            </w:rPr>
          </w:rPrChange>
        </w:rPr>
        <w:t xml:space="preserve"> </w:t>
      </w:r>
      <w:proofErr w:type="spellStart"/>
      <w:r w:rsidRPr="00B41112">
        <w:rPr>
          <w:b/>
          <w:sz w:val="26"/>
          <w:szCs w:val="26"/>
          <w:rPrChange w:id="97" w:author="Le Minh Nghia" w:date="2019-10-09T10:56:00Z">
            <w:rPr>
              <w:b/>
              <w:sz w:val="24"/>
              <w:szCs w:val="24"/>
            </w:rPr>
          </w:rPrChange>
        </w:rPr>
        <w:t>tham</w:t>
      </w:r>
      <w:proofErr w:type="spellEnd"/>
      <w:r w:rsidRPr="00B41112">
        <w:rPr>
          <w:b/>
          <w:sz w:val="26"/>
          <w:szCs w:val="26"/>
          <w:rPrChange w:id="98" w:author="Le Minh Nghia" w:date="2019-10-09T10:56:00Z">
            <w:rPr>
              <w:b/>
              <w:sz w:val="24"/>
              <w:szCs w:val="24"/>
            </w:rPr>
          </w:rPrChange>
        </w:rPr>
        <w:t xml:space="preserve"> </w:t>
      </w:r>
      <w:proofErr w:type="spellStart"/>
      <w:r w:rsidRPr="00B41112">
        <w:rPr>
          <w:b/>
          <w:sz w:val="26"/>
          <w:szCs w:val="26"/>
          <w:rPrChange w:id="99" w:author="Le Minh Nghia" w:date="2019-10-09T10:56:00Z">
            <w:rPr>
              <w:b/>
              <w:sz w:val="24"/>
              <w:szCs w:val="24"/>
            </w:rPr>
          </w:rPrChange>
        </w:rPr>
        <w:t>gia</w:t>
      </w:r>
      <w:proofErr w:type="spellEnd"/>
      <w:r w:rsidRPr="00B41112">
        <w:rPr>
          <w:b/>
          <w:sz w:val="26"/>
          <w:szCs w:val="26"/>
          <w:rPrChange w:id="100" w:author="Le Minh Nghia" w:date="2019-10-09T10:56:00Z">
            <w:rPr>
              <w:b/>
              <w:sz w:val="24"/>
              <w:szCs w:val="24"/>
            </w:rPr>
          </w:rPrChange>
        </w:rPr>
        <w:t xml:space="preserve"> </w:t>
      </w:r>
      <w:proofErr w:type="spellStart"/>
      <w:r w:rsidRPr="00B41112">
        <w:rPr>
          <w:b/>
          <w:sz w:val="26"/>
          <w:szCs w:val="26"/>
          <w:rPrChange w:id="101" w:author="Le Minh Nghia" w:date="2019-10-09T10:56:00Z">
            <w:rPr>
              <w:b/>
              <w:sz w:val="24"/>
              <w:szCs w:val="24"/>
            </w:rPr>
          </w:rPrChange>
        </w:rPr>
        <w:t>nghiên</w:t>
      </w:r>
      <w:proofErr w:type="spellEnd"/>
      <w:r w:rsidRPr="00B41112">
        <w:rPr>
          <w:b/>
          <w:sz w:val="26"/>
          <w:szCs w:val="26"/>
          <w:rPrChange w:id="102" w:author="Le Minh Nghia" w:date="2019-10-09T10:56:00Z">
            <w:rPr>
              <w:b/>
              <w:sz w:val="24"/>
              <w:szCs w:val="24"/>
            </w:rPr>
          </w:rPrChange>
        </w:rPr>
        <w:t xml:space="preserve"> </w:t>
      </w:r>
      <w:proofErr w:type="spellStart"/>
      <w:r w:rsidRPr="00B41112">
        <w:rPr>
          <w:b/>
          <w:sz w:val="26"/>
          <w:szCs w:val="26"/>
          <w:rPrChange w:id="103" w:author="Le Minh Nghia" w:date="2019-10-09T10:56:00Z">
            <w:rPr>
              <w:b/>
              <w:sz w:val="24"/>
              <w:szCs w:val="24"/>
            </w:rPr>
          </w:rPrChange>
        </w:rPr>
        <w:t>cứu</w:t>
      </w:r>
      <w:proofErr w:type="spellEnd"/>
    </w:p>
    <w:tbl>
      <w:tblPr>
        <w:tblStyle w:val="TableGrid"/>
        <w:tblW w:w="0" w:type="auto"/>
        <w:tblInd w:w="-5" w:type="dxa"/>
        <w:tblLook w:val="04A0" w:firstRow="1" w:lastRow="0" w:firstColumn="1" w:lastColumn="0" w:noHBand="0" w:noVBand="1"/>
      </w:tblPr>
      <w:tblGrid>
        <w:gridCol w:w="2136"/>
        <w:gridCol w:w="2163"/>
        <w:gridCol w:w="2160"/>
        <w:gridCol w:w="2216"/>
      </w:tblGrid>
      <w:tr w:rsidR="00C45958" w:rsidRPr="00B41112" w:rsidTr="00C45958">
        <w:tc>
          <w:tcPr>
            <w:tcW w:w="2136" w:type="dxa"/>
          </w:tcPr>
          <w:p w:rsidR="00DF22D9" w:rsidRPr="00B41112" w:rsidRDefault="00DF22D9" w:rsidP="00DF22D9">
            <w:pPr>
              <w:pStyle w:val="ListParagraph"/>
              <w:ind w:left="0"/>
              <w:rPr>
                <w:sz w:val="26"/>
                <w:szCs w:val="26"/>
                <w:rPrChange w:id="104" w:author="Le Minh Nghia" w:date="2019-10-09T10:56:00Z">
                  <w:rPr>
                    <w:sz w:val="24"/>
                    <w:szCs w:val="24"/>
                  </w:rPr>
                </w:rPrChange>
              </w:rPr>
            </w:pPr>
            <w:r w:rsidRPr="00B41112">
              <w:rPr>
                <w:sz w:val="26"/>
                <w:szCs w:val="26"/>
                <w:rPrChange w:id="105" w:author="Le Minh Nghia" w:date="2019-10-09T10:56:00Z">
                  <w:rPr>
                    <w:sz w:val="24"/>
                    <w:szCs w:val="24"/>
                  </w:rPr>
                </w:rPrChange>
              </w:rPr>
              <w:t>STT</w:t>
            </w:r>
          </w:p>
        </w:tc>
        <w:tc>
          <w:tcPr>
            <w:tcW w:w="2163" w:type="dxa"/>
          </w:tcPr>
          <w:p w:rsidR="00DF22D9" w:rsidRPr="00B41112" w:rsidRDefault="00DF22D9" w:rsidP="00DF22D9">
            <w:pPr>
              <w:pStyle w:val="ListParagraph"/>
              <w:ind w:left="0"/>
              <w:rPr>
                <w:sz w:val="26"/>
                <w:szCs w:val="26"/>
                <w:rPrChange w:id="106" w:author="Le Minh Nghia" w:date="2019-10-09T10:56:00Z">
                  <w:rPr>
                    <w:sz w:val="24"/>
                    <w:szCs w:val="24"/>
                  </w:rPr>
                </w:rPrChange>
              </w:rPr>
            </w:pPr>
            <w:proofErr w:type="spellStart"/>
            <w:r w:rsidRPr="00B41112">
              <w:rPr>
                <w:sz w:val="26"/>
                <w:szCs w:val="26"/>
                <w:rPrChange w:id="107" w:author="Le Minh Nghia" w:date="2019-10-09T10:56:00Z">
                  <w:rPr>
                    <w:sz w:val="24"/>
                    <w:szCs w:val="24"/>
                  </w:rPr>
                </w:rPrChange>
              </w:rPr>
              <w:t>Họ</w:t>
            </w:r>
            <w:proofErr w:type="spellEnd"/>
            <w:r w:rsidRPr="00B41112">
              <w:rPr>
                <w:sz w:val="26"/>
                <w:szCs w:val="26"/>
                <w:rPrChange w:id="108" w:author="Le Minh Nghia" w:date="2019-10-09T10:56:00Z">
                  <w:rPr>
                    <w:sz w:val="24"/>
                    <w:szCs w:val="24"/>
                  </w:rPr>
                </w:rPrChange>
              </w:rPr>
              <w:t xml:space="preserve"> </w:t>
            </w:r>
            <w:proofErr w:type="spellStart"/>
            <w:r w:rsidRPr="00B41112">
              <w:rPr>
                <w:sz w:val="26"/>
                <w:szCs w:val="26"/>
                <w:rPrChange w:id="109" w:author="Le Minh Nghia" w:date="2019-10-09T10:56:00Z">
                  <w:rPr>
                    <w:sz w:val="24"/>
                    <w:szCs w:val="24"/>
                  </w:rPr>
                </w:rPrChange>
              </w:rPr>
              <w:t>và</w:t>
            </w:r>
            <w:proofErr w:type="spellEnd"/>
            <w:r w:rsidRPr="00B41112">
              <w:rPr>
                <w:sz w:val="26"/>
                <w:szCs w:val="26"/>
                <w:rPrChange w:id="110" w:author="Le Minh Nghia" w:date="2019-10-09T10:56:00Z">
                  <w:rPr>
                    <w:sz w:val="24"/>
                    <w:szCs w:val="24"/>
                  </w:rPr>
                </w:rPrChange>
              </w:rPr>
              <w:t xml:space="preserve"> </w:t>
            </w:r>
            <w:proofErr w:type="spellStart"/>
            <w:r w:rsidRPr="00B41112">
              <w:rPr>
                <w:sz w:val="26"/>
                <w:szCs w:val="26"/>
                <w:rPrChange w:id="111" w:author="Le Minh Nghia" w:date="2019-10-09T10:56:00Z">
                  <w:rPr>
                    <w:sz w:val="24"/>
                    <w:szCs w:val="24"/>
                  </w:rPr>
                </w:rPrChange>
              </w:rPr>
              <w:t>tên</w:t>
            </w:r>
            <w:proofErr w:type="spellEnd"/>
          </w:p>
        </w:tc>
        <w:tc>
          <w:tcPr>
            <w:tcW w:w="2160" w:type="dxa"/>
          </w:tcPr>
          <w:p w:rsidR="00DF22D9" w:rsidRPr="00B41112" w:rsidRDefault="00DF22D9" w:rsidP="00DF22D9">
            <w:pPr>
              <w:pStyle w:val="ListParagraph"/>
              <w:ind w:left="0"/>
              <w:rPr>
                <w:sz w:val="26"/>
                <w:szCs w:val="26"/>
                <w:rPrChange w:id="112" w:author="Le Minh Nghia" w:date="2019-10-09T10:56:00Z">
                  <w:rPr>
                    <w:sz w:val="24"/>
                    <w:szCs w:val="24"/>
                  </w:rPr>
                </w:rPrChange>
              </w:rPr>
            </w:pPr>
            <w:proofErr w:type="spellStart"/>
            <w:r w:rsidRPr="00B41112">
              <w:rPr>
                <w:sz w:val="26"/>
                <w:szCs w:val="26"/>
                <w:rPrChange w:id="113" w:author="Le Minh Nghia" w:date="2019-10-09T10:56:00Z">
                  <w:rPr>
                    <w:sz w:val="24"/>
                    <w:szCs w:val="24"/>
                  </w:rPr>
                </w:rPrChange>
              </w:rPr>
              <w:t>Vai</w:t>
            </w:r>
            <w:proofErr w:type="spellEnd"/>
            <w:r w:rsidRPr="00B41112">
              <w:rPr>
                <w:sz w:val="26"/>
                <w:szCs w:val="26"/>
                <w:rPrChange w:id="114" w:author="Le Minh Nghia" w:date="2019-10-09T10:56:00Z">
                  <w:rPr>
                    <w:sz w:val="24"/>
                    <w:szCs w:val="24"/>
                  </w:rPr>
                </w:rPrChange>
              </w:rPr>
              <w:t xml:space="preserve"> </w:t>
            </w:r>
            <w:proofErr w:type="spellStart"/>
            <w:r w:rsidRPr="00B41112">
              <w:rPr>
                <w:sz w:val="26"/>
                <w:szCs w:val="26"/>
                <w:rPrChange w:id="115" w:author="Le Minh Nghia" w:date="2019-10-09T10:56:00Z">
                  <w:rPr>
                    <w:sz w:val="24"/>
                    <w:szCs w:val="24"/>
                  </w:rPr>
                </w:rPrChange>
              </w:rPr>
              <w:t>trò</w:t>
            </w:r>
            <w:proofErr w:type="spellEnd"/>
          </w:p>
        </w:tc>
        <w:tc>
          <w:tcPr>
            <w:tcW w:w="2216" w:type="dxa"/>
          </w:tcPr>
          <w:p w:rsidR="00DF22D9" w:rsidRPr="00B41112" w:rsidRDefault="00DF22D9" w:rsidP="00DF22D9">
            <w:pPr>
              <w:pStyle w:val="ListParagraph"/>
              <w:ind w:left="0"/>
              <w:rPr>
                <w:sz w:val="26"/>
                <w:szCs w:val="26"/>
                <w:rPrChange w:id="116" w:author="Le Minh Nghia" w:date="2019-10-09T10:56:00Z">
                  <w:rPr>
                    <w:sz w:val="24"/>
                    <w:szCs w:val="24"/>
                  </w:rPr>
                </w:rPrChange>
              </w:rPr>
            </w:pPr>
            <w:r w:rsidRPr="00B41112">
              <w:rPr>
                <w:sz w:val="26"/>
                <w:szCs w:val="26"/>
                <w:rPrChange w:id="117" w:author="Le Minh Nghia" w:date="2019-10-09T10:56:00Z">
                  <w:rPr>
                    <w:sz w:val="24"/>
                    <w:szCs w:val="24"/>
                  </w:rPr>
                </w:rPrChange>
              </w:rPr>
              <w:t xml:space="preserve">MSSV, </w:t>
            </w:r>
            <w:proofErr w:type="spellStart"/>
            <w:r w:rsidRPr="00B41112">
              <w:rPr>
                <w:sz w:val="26"/>
                <w:szCs w:val="26"/>
                <w:rPrChange w:id="118" w:author="Le Minh Nghia" w:date="2019-10-09T10:56:00Z">
                  <w:rPr>
                    <w:sz w:val="24"/>
                    <w:szCs w:val="24"/>
                  </w:rPr>
                </w:rPrChange>
              </w:rPr>
              <w:t>Lớp</w:t>
            </w:r>
            <w:proofErr w:type="spellEnd"/>
          </w:p>
        </w:tc>
      </w:tr>
      <w:tr w:rsidR="00C45958" w:rsidRPr="00B41112" w:rsidTr="00C45958">
        <w:tc>
          <w:tcPr>
            <w:tcW w:w="2136" w:type="dxa"/>
          </w:tcPr>
          <w:p w:rsidR="00DF22D9" w:rsidRPr="00B41112" w:rsidRDefault="00DF22D9" w:rsidP="00DF22D9">
            <w:pPr>
              <w:pStyle w:val="ListParagraph"/>
              <w:ind w:left="0"/>
              <w:rPr>
                <w:sz w:val="26"/>
                <w:szCs w:val="26"/>
                <w:rPrChange w:id="119" w:author="Le Minh Nghia" w:date="2019-10-09T10:56:00Z">
                  <w:rPr>
                    <w:sz w:val="24"/>
                    <w:szCs w:val="24"/>
                  </w:rPr>
                </w:rPrChange>
              </w:rPr>
            </w:pPr>
            <w:r w:rsidRPr="00B41112">
              <w:rPr>
                <w:sz w:val="26"/>
                <w:szCs w:val="26"/>
                <w:rPrChange w:id="120" w:author="Le Minh Nghia" w:date="2019-10-09T10:56:00Z">
                  <w:rPr>
                    <w:sz w:val="24"/>
                    <w:szCs w:val="24"/>
                  </w:rPr>
                </w:rPrChange>
              </w:rPr>
              <w:t>1</w:t>
            </w:r>
          </w:p>
        </w:tc>
        <w:tc>
          <w:tcPr>
            <w:tcW w:w="2163" w:type="dxa"/>
          </w:tcPr>
          <w:p w:rsidR="00DF22D9" w:rsidRPr="00B41112" w:rsidRDefault="00DF22D9" w:rsidP="00DF22D9">
            <w:pPr>
              <w:pStyle w:val="ListParagraph"/>
              <w:ind w:left="0"/>
              <w:rPr>
                <w:sz w:val="26"/>
                <w:szCs w:val="26"/>
                <w:rPrChange w:id="121" w:author="Le Minh Nghia" w:date="2019-10-09T10:56:00Z">
                  <w:rPr>
                    <w:sz w:val="24"/>
                    <w:szCs w:val="24"/>
                  </w:rPr>
                </w:rPrChange>
              </w:rPr>
            </w:pPr>
            <w:proofErr w:type="spellStart"/>
            <w:r w:rsidRPr="00B41112">
              <w:rPr>
                <w:sz w:val="26"/>
                <w:szCs w:val="26"/>
                <w:rPrChange w:id="122" w:author="Le Minh Nghia" w:date="2019-10-09T10:56:00Z">
                  <w:rPr>
                    <w:sz w:val="24"/>
                    <w:szCs w:val="24"/>
                  </w:rPr>
                </w:rPrChange>
              </w:rPr>
              <w:t>Hồ</w:t>
            </w:r>
            <w:proofErr w:type="spellEnd"/>
            <w:r w:rsidRPr="00B41112">
              <w:rPr>
                <w:sz w:val="26"/>
                <w:szCs w:val="26"/>
                <w:rPrChange w:id="123" w:author="Le Minh Nghia" w:date="2019-10-09T10:56:00Z">
                  <w:rPr>
                    <w:sz w:val="24"/>
                    <w:szCs w:val="24"/>
                  </w:rPr>
                </w:rPrChange>
              </w:rPr>
              <w:t xml:space="preserve"> </w:t>
            </w:r>
            <w:proofErr w:type="spellStart"/>
            <w:r w:rsidRPr="00B41112">
              <w:rPr>
                <w:sz w:val="26"/>
                <w:szCs w:val="26"/>
                <w:rPrChange w:id="124" w:author="Le Minh Nghia" w:date="2019-10-09T10:56:00Z">
                  <w:rPr>
                    <w:sz w:val="24"/>
                    <w:szCs w:val="24"/>
                  </w:rPr>
                </w:rPrChange>
              </w:rPr>
              <w:t>Hửu</w:t>
            </w:r>
            <w:proofErr w:type="spellEnd"/>
            <w:r w:rsidRPr="00B41112">
              <w:rPr>
                <w:sz w:val="26"/>
                <w:szCs w:val="26"/>
                <w:rPrChange w:id="125" w:author="Le Minh Nghia" w:date="2019-10-09T10:56:00Z">
                  <w:rPr>
                    <w:sz w:val="24"/>
                    <w:szCs w:val="24"/>
                  </w:rPr>
                </w:rPrChange>
              </w:rPr>
              <w:t xml:space="preserve"> </w:t>
            </w:r>
            <w:proofErr w:type="spellStart"/>
            <w:r w:rsidRPr="00B41112">
              <w:rPr>
                <w:sz w:val="26"/>
                <w:szCs w:val="26"/>
                <w:rPrChange w:id="126" w:author="Le Minh Nghia" w:date="2019-10-09T10:56:00Z">
                  <w:rPr>
                    <w:sz w:val="24"/>
                    <w:szCs w:val="24"/>
                  </w:rPr>
                </w:rPrChange>
              </w:rPr>
              <w:t>Khánh</w:t>
            </w:r>
            <w:proofErr w:type="spellEnd"/>
          </w:p>
        </w:tc>
        <w:tc>
          <w:tcPr>
            <w:tcW w:w="2160" w:type="dxa"/>
          </w:tcPr>
          <w:p w:rsidR="00DF22D9" w:rsidRPr="00B41112" w:rsidRDefault="00DF22D9" w:rsidP="00DF22D9">
            <w:pPr>
              <w:pStyle w:val="ListParagraph"/>
              <w:ind w:left="0"/>
              <w:rPr>
                <w:sz w:val="26"/>
                <w:szCs w:val="26"/>
                <w:rPrChange w:id="127" w:author="Le Minh Nghia" w:date="2019-10-09T10:56:00Z">
                  <w:rPr>
                    <w:sz w:val="24"/>
                    <w:szCs w:val="24"/>
                  </w:rPr>
                </w:rPrChange>
              </w:rPr>
            </w:pPr>
            <w:proofErr w:type="spellStart"/>
            <w:r w:rsidRPr="00B41112">
              <w:rPr>
                <w:sz w:val="26"/>
                <w:szCs w:val="26"/>
                <w:rPrChange w:id="128" w:author="Le Minh Nghia" w:date="2019-10-09T10:56:00Z">
                  <w:rPr>
                    <w:sz w:val="24"/>
                    <w:szCs w:val="24"/>
                  </w:rPr>
                </w:rPrChange>
              </w:rPr>
              <w:t>Chủ</w:t>
            </w:r>
            <w:proofErr w:type="spellEnd"/>
            <w:r w:rsidRPr="00B41112">
              <w:rPr>
                <w:sz w:val="26"/>
                <w:szCs w:val="26"/>
                <w:rPrChange w:id="129" w:author="Le Minh Nghia" w:date="2019-10-09T10:56:00Z">
                  <w:rPr>
                    <w:sz w:val="24"/>
                    <w:szCs w:val="24"/>
                  </w:rPr>
                </w:rPrChange>
              </w:rPr>
              <w:t xml:space="preserve"> </w:t>
            </w:r>
            <w:proofErr w:type="spellStart"/>
            <w:r w:rsidRPr="00B41112">
              <w:rPr>
                <w:sz w:val="26"/>
                <w:szCs w:val="26"/>
                <w:rPrChange w:id="130" w:author="Le Minh Nghia" w:date="2019-10-09T10:56:00Z">
                  <w:rPr>
                    <w:sz w:val="24"/>
                    <w:szCs w:val="24"/>
                  </w:rPr>
                </w:rPrChange>
              </w:rPr>
              <w:t>nhiệm</w:t>
            </w:r>
            <w:proofErr w:type="spellEnd"/>
            <w:r w:rsidRPr="00B41112">
              <w:rPr>
                <w:sz w:val="26"/>
                <w:szCs w:val="26"/>
                <w:rPrChange w:id="131" w:author="Le Minh Nghia" w:date="2019-10-09T10:56:00Z">
                  <w:rPr>
                    <w:sz w:val="24"/>
                    <w:szCs w:val="24"/>
                  </w:rPr>
                </w:rPrChange>
              </w:rPr>
              <w:t xml:space="preserve"> </w:t>
            </w:r>
            <w:proofErr w:type="spellStart"/>
            <w:r w:rsidRPr="00B41112">
              <w:rPr>
                <w:sz w:val="26"/>
                <w:szCs w:val="26"/>
                <w:rPrChange w:id="132" w:author="Le Minh Nghia" w:date="2019-10-09T10:56:00Z">
                  <w:rPr>
                    <w:sz w:val="24"/>
                    <w:szCs w:val="24"/>
                  </w:rPr>
                </w:rPrChange>
              </w:rPr>
              <w:t>đề</w:t>
            </w:r>
            <w:proofErr w:type="spellEnd"/>
            <w:r w:rsidRPr="00B41112">
              <w:rPr>
                <w:sz w:val="26"/>
                <w:szCs w:val="26"/>
                <w:rPrChange w:id="133" w:author="Le Minh Nghia" w:date="2019-10-09T10:56:00Z">
                  <w:rPr>
                    <w:sz w:val="24"/>
                    <w:szCs w:val="24"/>
                  </w:rPr>
                </w:rPrChange>
              </w:rPr>
              <w:t xml:space="preserve"> </w:t>
            </w:r>
            <w:proofErr w:type="spellStart"/>
            <w:r w:rsidRPr="00B41112">
              <w:rPr>
                <w:sz w:val="26"/>
                <w:szCs w:val="26"/>
                <w:rPrChange w:id="134" w:author="Le Minh Nghia" w:date="2019-10-09T10:56:00Z">
                  <w:rPr>
                    <w:sz w:val="24"/>
                    <w:szCs w:val="24"/>
                  </w:rPr>
                </w:rPrChange>
              </w:rPr>
              <w:t>tài</w:t>
            </w:r>
            <w:proofErr w:type="spellEnd"/>
            <w:r w:rsidRPr="00B41112">
              <w:rPr>
                <w:sz w:val="26"/>
                <w:szCs w:val="26"/>
                <w:rPrChange w:id="135" w:author="Le Minh Nghia" w:date="2019-10-09T10:56:00Z">
                  <w:rPr>
                    <w:sz w:val="24"/>
                    <w:szCs w:val="24"/>
                  </w:rPr>
                </w:rPrChange>
              </w:rPr>
              <w:t xml:space="preserve"> </w:t>
            </w:r>
          </w:p>
        </w:tc>
        <w:tc>
          <w:tcPr>
            <w:tcW w:w="2216" w:type="dxa"/>
          </w:tcPr>
          <w:p w:rsidR="00DF22D9" w:rsidRPr="00B41112" w:rsidRDefault="00DF22D9" w:rsidP="00DF22D9">
            <w:pPr>
              <w:pStyle w:val="ListParagraph"/>
              <w:ind w:left="0"/>
              <w:rPr>
                <w:sz w:val="26"/>
                <w:szCs w:val="26"/>
                <w:rPrChange w:id="136" w:author="Le Minh Nghia" w:date="2019-10-09T10:56:00Z">
                  <w:rPr>
                    <w:sz w:val="24"/>
                    <w:szCs w:val="24"/>
                  </w:rPr>
                </w:rPrChange>
              </w:rPr>
            </w:pPr>
            <w:r w:rsidRPr="00B41112">
              <w:rPr>
                <w:sz w:val="26"/>
                <w:szCs w:val="26"/>
                <w:rPrChange w:id="137" w:author="Le Minh Nghia" w:date="2019-10-09T10:56:00Z">
                  <w:rPr>
                    <w:sz w:val="24"/>
                    <w:szCs w:val="24"/>
                  </w:rPr>
                </w:rPrChange>
              </w:rPr>
              <w:t xml:space="preserve">B1605219, </w:t>
            </w:r>
            <w:proofErr w:type="spellStart"/>
            <w:r w:rsidRPr="00B41112">
              <w:rPr>
                <w:sz w:val="26"/>
                <w:szCs w:val="26"/>
                <w:rPrChange w:id="138" w:author="Le Minh Nghia" w:date="2019-10-09T10:56:00Z">
                  <w:rPr>
                    <w:sz w:val="24"/>
                    <w:szCs w:val="24"/>
                  </w:rPr>
                </w:rPrChange>
              </w:rPr>
              <w:t>Hệ</w:t>
            </w:r>
            <w:proofErr w:type="spellEnd"/>
            <w:r w:rsidRPr="00B41112">
              <w:rPr>
                <w:sz w:val="26"/>
                <w:szCs w:val="26"/>
                <w:rPrChange w:id="139" w:author="Le Minh Nghia" w:date="2019-10-09T10:56:00Z">
                  <w:rPr>
                    <w:sz w:val="24"/>
                    <w:szCs w:val="24"/>
                  </w:rPr>
                </w:rPrChange>
              </w:rPr>
              <w:t xml:space="preserve"> </w:t>
            </w:r>
            <w:proofErr w:type="spellStart"/>
            <w:r w:rsidRPr="00B41112">
              <w:rPr>
                <w:sz w:val="26"/>
                <w:szCs w:val="26"/>
                <w:rPrChange w:id="140" w:author="Le Minh Nghia" w:date="2019-10-09T10:56:00Z">
                  <w:rPr>
                    <w:sz w:val="24"/>
                    <w:szCs w:val="24"/>
                  </w:rPr>
                </w:rPrChange>
              </w:rPr>
              <w:t>thống</w:t>
            </w:r>
            <w:proofErr w:type="spellEnd"/>
            <w:r w:rsidRPr="00B41112">
              <w:rPr>
                <w:sz w:val="26"/>
                <w:szCs w:val="26"/>
                <w:rPrChange w:id="141" w:author="Le Minh Nghia" w:date="2019-10-09T10:56:00Z">
                  <w:rPr>
                    <w:sz w:val="24"/>
                    <w:szCs w:val="24"/>
                  </w:rPr>
                </w:rPrChange>
              </w:rPr>
              <w:t xml:space="preserve"> </w:t>
            </w:r>
            <w:proofErr w:type="spellStart"/>
            <w:r w:rsidRPr="00B41112">
              <w:rPr>
                <w:sz w:val="26"/>
                <w:szCs w:val="26"/>
                <w:rPrChange w:id="142" w:author="Le Minh Nghia" w:date="2019-10-09T10:56:00Z">
                  <w:rPr>
                    <w:sz w:val="24"/>
                    <w:szCs w:val="24"/>
                  </w:rPr>
                </w:rPrChange>
              </w:rPr>
              <w:t>thông</w:t>
            </w:r>
            <w:proofErr w:type="spellEnd"/>
            <w:r w:rsidRPr="00B41112">
              <w:rPr>
                <w:sz w:val="26"/>
                <w:szCs w:val="26"/>
                <w:rPrChange w:id="143" w:author="Le Minh Nghia" w:date="2019-10-09T10:56:00Z">
                  <w:rPr>
                    <w:sz w:val="24"/>
                    <w:szCs w:val="24"/>
                  </w:rPr>
                </w:rPrChange>
              </w:rPr>
              <w:t xml:space="preserve"> tin 1</w:t>
            </w:r>
          </w:p>
        </w:tc>
      </w:tr>
      <w:tr w:rsidR="00C45958" w:rsidRPr="00B41112" w:rsidTr="00C45958">
        <w:tc>
          <w:tcPr>
            <w:tcW w:w="2136" w:type="dxa"/>
          </w:tcPr>
          <w:p w:rsidR="00DF22D9" w:rsidRPr="00B41112" w:rsidRDefault="00DF22D9" w:rsidP="00DF22D9">
            <w:pPr>
              <w:pStyle w:val="ListParagraph"/>
              <w:ind w:left="0"/>
              <w:rPr>
                <w:sz w:val="26"/>
                <w:szCs w:val="26"/>
                <w:rPrChange w:id="144" w:author="Le Minh Nghia" w:date="2019-10-09T10:56:00Z">
                  <w:rPr>
                    <w:sz w:val="24"/>
                    <w:szCs w:val="24"/>
                  </w:rPr>
                </w:rPrChange>
              </w:rPr>
            </w:pPr>
            <w:r w:rsidRPr="00B41112">
              <w:rPr>
                <w:sz w:val="26"/>
                <w:szCs w:val="26"/>
                <w:rPrChange w:id="145" w:author="Le Minh Nghia" w:date="2019-10-09T10:56:00Z">
                  <w:rPr>
                    <w:sz w:val="24"/>
                    <w:szCs w:val="24"/>
                  </w:rPr>
                </w:rPrChange>
              </w:rPr>
              <w:t>2</w:t>
            </w:r>
          </w:p>
        </w:tc>
        <w:tc>
          <w:tcPr>
            <w:tcW w:w="2163" w:type="dxa"/>
          </w:tcPr>
          <w:p w:rsidR="00DF22D9" w:rsidRPr="00B41112" w:rsidRDefault="00DF22D9" w:rsidP="00DF22D9">
            <w:pPr>
              <w:pStyle w:val="ListParagraph"/>
              <w:ind w:left="0"/>
              <w:rPr>
                <w:sz w:val="26"/>
                <w:szCs w:val="26"/>
                <w:rPrChange w:id="146" w:author="Le Minh Nghia" w:date="2019-10-09T10:56:00Z">
                  <w:rPr>
                    <w:sz w:val="24"/>
                    <w:szCs w:val="24"/>
                  </w:rPr>
                </w:rPrChange>
              </w:rPr>
            </w:pPr>
            <w:r w:rsidRPr="00B41112">
              <w:rPr>
                <w:sz w:val="26"/>
                <w:szCs w:val="26"/>
                <w:rPrChange w:id="147" w:author="Le Minh Nghia" w:date="2019-10-09T10:56:00Z">
                  <w:rPr>
                    <w:sz w:val="24"/>
                    <w:szCs w:val="24"/>
                  </w:rPr>
                </w:rPrChange>
              </w:rPr>
              <w:t xml:space="preserve">Lê Minh </w:t>
            </w:r>
            <w:proofErr w:type="spellStart"/>
            <w:r w:rsidRPr="00B41112">
              <w:rPr>
                <w:sz w:val="26"/>
                <w:szCs w:val="26"/>
                <w:rPrChange w:id="148" w:author="Le Minh Nghia" w:date="2019-10-09T10:56:00Z">
                  <w:rPr>
                    <w:sz w:val="24"/>
                    <w:szCs w:val="24"/>
                  </w:rPr>
                </w:rPrChange>
              </w:rPr>
              <w:t>Nghĩa</w:t>
            </w:r>
            <w:proofErr w:type="spellEnd"/>
          </w:p>
        </w:tc>
        <w:tc>
          <w:tcPr>
            <w:tcW w:w="2160" w:type="dxa"/>
          </w:tcPr>
          <w:p w:rsidR="00DF22D9" w:rsidRPr="00B41112" w:rsidRDefault="00DF22D9" w:rsidP="00DF22D9">
            <w:pPr>
              <w:pStyle w:val="ListParagraph"/>
              <w:ind w:left="0"/>
              <w:rPr>
                <w:sz w:val="26"/>
                <w:szCs w:val="26"/>
                <w:rPrChange w:id="149" w:author="Le Minh Nghia" w:date="2019-10-09T10:56:00Z">
                  <w:rPr>
                    <w:sz w:val="24"/>
                    <w:szCs w:val="24"/>
                  </w:rPr>
                </w:rPrChange>
              </w:rPr>
            </w:pPr>
            <w:proofErr w:type="spellStart"/>
            <w:r w:rsidRPr="00B41112">
              <w:rPr>
                <w:sz w:val="26"/>
                <w:szCs w:val="26"/>
                <w:rPrChange w:id="150" w:author="Le Minh Nghia" w:date="2019-10-09T10:56:00Z">
                  <w:rPr>
                    <w:sz w:val="24"/>
                    <w:szCs w:val="24"/>
                  </w:rPr>
                </w:rPrChange>
              </w:rPr>
              <w:t>Thành</w:t>
            </w:r>
            <w:proofErr w:type="spellEnd"/>
            <w:r w:rsidRPr="00B41112">
              <w:rPr>
                <w:sz w:val="26"/>
                <w:szCs w:val="26"/>
                <w:rPrChange w:id="151" w:author="Le Minh Nghia" w:date="2019-10-09T10:56:00Z">
                  <w:rPr>
                    <w:sz w:val="24"/>
                    <w:szCs w:val="24"/>
                  </w:rPr>
                </w:rPrChange>
              </w:rPr>
              <w:t xml:space="preserve"> </w:t>
            </w:r>
            <w:proofErr w:type="spellStart"/>
            <w:r w:rsidRPr="00B41112">
              <w:rPr>
                <w:sz w:val="26"/>
                <w:szCs w:val="26"/>
                <w:rPrChange w:id="152" w:author="Le Minh Nghia" w:date="2019-10-09T10:56:00Z">
                  <w:rPr>
                    <w:sz w:val="24"/>
                    <w:szCs w:val="24"/>
                  </w:rPr>
                </w:rPrChange>
              </w:rPr>
              <w:t>viên</w:t>
            </w:r>
            <w:proofErr w:type="spellEnd"/>
            <w:r w:rsidRPr="00B41112">
              <w:rPr>
                <w:sz w:val="26"/>
                <w:szCs w:val="26"/>
                <w:rPrChange w:id="153" w:author="Le Minh Nghia" w:date="2019-10-09T10:56:00Z">
                  <w:rPr>
                    <w:sz w:val="24"/>
                    <w:szCs w:val="24"/>
                  </w:rPr>
                </w:rPrChange>
              </w:rPr>
              <w:t xml:space="preserve"> </w:t>
            </w:r>
            <w:proofErr w:type="spellStart"/>
            <w:r w:rsidRPr="00B41112">
              <w:rPr>
                <w:sz w:val="26"/>
                <w:szCs w:val="26"/>
                <w:rPrChange w:id="154" w:author="Le Minh Nghia" w:date="2019-10-09T10:56:00Z">
                  <w:rPr>
                    <w:sz w:val="24"/>
                    <w:szCs w:val="24"/>
                  </w:rPr>
                </w:rPrChange>
              </w:rPr>
              <w:t>chính</w:t>
            </w:r>
            <w:proofErr w:type="spellEnd"/>
          </w:p>
        </w:tc>
        <w:tc>
          <w:tcPr>
            <w:tcW w:w="2216" w:type="dxa"/>
          </w:tcPr>
          <w:p w:rsidR="00DF22D9" w:rsidRPr="00B41112" w:rsidRDefault="00DF22D9" w:rsidP="00DF22D9">
            <w:pPr>
              <w:pStyle w:val="ListParagraph"/>
              <w:ind w:left="0"/>
              <w:rPr>
                <w:sz w:val="26"/>
                <w:szCs w:val="26"/>
                <w:rPrChange w:id="155" w:author="Le Minh Nghia" w:date="2019-10-09T10:56:00Z">
                  <w:rPr>
                    <w:sz w:val="24"/>
                    <w:szCs w:val="24"/>
                  </w:rPr>
                </w:rPrChange>
              </w:rPr>
            </w:pPr>
            <w:proofErr w:type="spellStart"/>
            <w:r w:rsidRPr="00B41112">
              <w:rPr>
                <w:sz w:val="26"/>
                <w:szCs w:val="26"/>
                <w:rPrChange w:id="156" w:author="Le Minh Nghia" w:date="2019-10-09T10:56:00Z">
                  <w:rPr>
                    <w:sz w:val="24"/>
                    <w:szCs w:val="24"/>
                  </w:rPr>
                </w:rPrChange>
              </w:rPr>
              <w:t>Hệ</w:t>
            </w:r>
            <w:proofErr w:type="spellEnd"/>
            <w:r w:rsidRPr="00B41112">
              <w:rPr>
                <w:sz w:val="26"/>
                <w:szCs w:val="26"/>
                <w:rPrChange w:id="157" w:author="Le Minh Nghia" w:date="2019-10-09T10:56:00Z">
                  <w:rPr>
                    <w:sz w:val="24"/>
                    <w:szCs w:val="24"/>
                  </w:rPr>
                </w:rPrChange>
              </w:rPr>
              <w:t xml:space="preserve"> </w:t>
            </w:r>
            <w:proofErr w:type="spellStart"/>
            <w:r w:rsidRPr="00B41112">
              <w:rPr>
                <w:sz w:val="26"/>
                <w:szCs w:val="26"/>
                <w:rPrChange w:id="158" w:author="Le Minh Nghia" w:date="2019-10-09T10:56:00Z">
                  <w:rPr>
                    <w:sz w:val="24"/>
                    <w:szCs w:val="24"/>
                  </w:rPr>
                </w:rPrChange>
              </w:rPr>
              <w:t>thống</w:t>
            </w:r>
            <w:proofErr w:type="spellEnd"/>
            <w:r w:rsidRPr="00B41112">
              <w:rPr>
                <w:sz w:val="26"/>
                <w:szCs w:val="26"/>
                <w:rPrChange w:id="159" w:author="Le Minh Nghia" w:date="2019-10-09T10:56:00Z">
                  <w:rPr>
                    <w:sz w:val="24"/>
                    <w:szCs w:val="24"/>
                  </w:rPr>
                </w:rPrChange>
              </w:rPr>
              <w:t xml:space="preserve"> </w:t>
            </w:r>
            <w:proofErr w:type="spellStart"/>
            <w:r w:rsidRPr="00B41112">
              <w:rPr>
                <w:sz w:val="26"/>
                <w:szCs w:val="26"/>
                <w:rPrChange w:id="160" w:author="Le Minh Nghia" w:date="2019-10-09T10:56:00Z">
                  <w:rPr>
                    <w:sz w:val="24"/>
                    <w:szCs w:val="24"/>
                  </w:rPr>
                </w:rPrChange>
              </w:rPr>
              <w:t>thông</w:t>
            </w:r>
            <w:proofErr w:type="spellEnd"/>
            <w:r w:rsidRPr="00B41112">
              <w:rPr>
                <w:sz w:val="26"/>
                <w:szCs w:val="26"/>
                <w:rPrChange w:id="161" w:author="Le Minh Nghia" w:date="2019-10-09T10:56:00Z">
                  <w:rPr>
                    <w:sz w:val="24"/>
                    <w:szCs w:val="24"/>
                  </w:rPr>
                </w:rPrChange>
              </w:rPr>
              <w:t xml:space="preserve"> tin 1</w:t>
            </w:r>
          </w:p>
        </w:tc>
      </w:tr>
      <w:tr w:rsidR="00C45958" w:rsidRPr="00B41112" w:rsidTr="00C45958">
        <w:tc>
          <w:tcPr>
            <w:tcW w:w="2136" w:type="dxa"/>
          </w:tcPr>
          <w:p w:rsidR="00DF22D9" w:rsidRPr="00B41112" w:rsidRDefault="00DF22D9" w:rsidP="00DF22D9">
            <w:pPr>
              <w:pStyle w:val="ListParagraph"/>
              <w:ind w:left="0"/>
              <w:rPr>
                <w:sz w:val="26"/>
                <w:szCs w:val="26"/>
                <w:rPrChange w:id="162" w:author="Le Minh Nghia" w:date="2019-10-09T10:56:00Z">
                  <w:rPr>
                    <w:sz w:val="24"/>
                    <w:szCs w:val="24"/>
                  </w:rPr>
                </w:rPrChange>
              </w:rPr>
            </w:pPr>
            <w:r w:rsidRPr="00B41112">
              <w:rPr>
                <w:sz w:val="26"/>
                <w:szCs w:val="26"/>
                <w:rPrChange w:id="163" w:author="Le Minh Nghia" w:date="2019-10-09T10:56:00Z">
                  <w:rPr>
                    <w:sz w:val="24"/>
                    <w:szCs w:val="24"/>
                  </w:rPr>
                </w:rPrChange>
              </w:rPr>
              <w:t>3</w:t>
            </w:r>
          </w:p>
        </w:tc>
        <w:tc>
          <w:tcPr>
            <w:tcW w:w="2163" w:type="dxa"/>
          </w:tcPr>
          <w:p w:rsidR="00DF22D9" w:rsidRPr="00B41112" w:rsidRDefault="00DF22D9" w:rsidP="00DF22D9">
            <w:pPr>
              <w:pStyle w:val="ListParagraph"/>
              <w:ind w:left="0"/>
              <w:rPr>
                <w:sz w:val="26"/>
                <w:szCs w:val="26"/>
                <w:rPrChange w:id="164" w:author="Le Minh Nghia" w:date="2019-10-09T10:56:00Z">
                  <w:rPr>
                    <w:sz w:val="24"/>
                    <w:szCs w:val="24"/>
                  </w:rPr>
                </w:rPrChange>
              </w:rPr>
            </w:pPr>
            <w:proofErr w:type="spellStart"/>
            <w:r w:rsidRPr="00B41112">
              <w:rPr>
                <w:sz w:val="26"/>
                <w:szCs w:val="26"/>
                <w:rPrChange w:id="165" w:author="Le Minh Nghia" w:date="2019-10-09T10:56:00Z">
                  <w:rPr>
                    <w:sz w:val="24"/>
                    <w:szCs w:val="24"/>
                  </w:rPr>
                </w:rPrChange>
              </w:rPr>
              <w:t>Đỗ</w:t>
            </w:r>
            <w:proofErr w:type="spellEnd"/>
            <w:r w:rsidRPr="00B41112">
              <w:rPr>
                <w:sz w:val="26"/>
                <w:szCs w:val="26"/>
                <w:rPrChange w:id="166" w:author="Le Minh Nghia" w:date="2019-10-09T10:56:00Z">
                  <w:rPr>
                    <w:sz w:val="24"/>
                    <w:szCs w:val="24"/>
                  </w:rPr>
                </w:rPrChange>
              </w:rPr>
              <w:t xml:space="preserve"> </w:t>
            </w:r>
            <w:proofErr w:type="spellStart"/>
            <w:r w:rsidRPr="00B41112">
              <w:rPr>
                <w:sz w:val="26"/>
                <w:szCs w:val="26"/>
                <w:rPrChange w:id="167" w:author="Le Minh Nghia" w:date="2019-10-09T10:56:00Z">
                  <w:rPr>
                    <w:sz w:val="24"/>
                    <w:szCs w:val="24"/>
                  </w:rPr>
                </w:rPrChange>
              </w:rPr>
              <w:t>Chí</w:t>
            </w:r>
            <w:proofErr w:type="spellEnd"/>
            <w:r w:rsidRPr="00B41112">
              <w:rPr>
                <w:sz w:val="26"/>
                <w:szCs w:val="26"/>
                <w:rPrChange w:id="168" w:author="Le Minh Nghia" w:date="2019-10-09T10:56:00Z">
                  <w:rPr>
                    <w:sz w:val="24"/>
                    <w:szCs w:val="24"/>
                  </w:rPr>
                </w:rPrChange>
              </w:rPr>
              <w:t xml:space="preserve"> Khoa</w:t>
            </w:r>
          </w:p>
        </w:tc>
        <w:tc>
          <w:tcPr>
            <w:tcW w:w="2160" w:type="dxa"/>
          </w:tcPr>
          <w:p w:rsidR="00DF22D9" w:rsidRPr="00B41112" w:rsidRDefault="00DF22D9" w:rsidP="00DF22D9">
            <w:pPr>
              <w:pStyle w:val="ListParagraph"/>
              <w:ind w:left="0"/>
              <w:rPr>
                <w:sz w:val="26"/>
                <w:szCs w:val="26"/>
                <w:rPrChange w:id="169" w:author="Le Minh Nghia" w:date="2019-10-09T10:56:00Z">
                  <w:rPr>
                    <w:sz w:val="24"/>
                    <w:szCs w:val="24"/>
                  </w:rPr>
                </w:rPrChange>
              </w:rPr>
            </w:pPr>
            <w:proofErr w:type="spellStart"/>
            <w:r w:rsidRPr="00B41112">
              <w:rPr>
                <w:sz w:val="26"/>
                <w:szCs w:val="26"/>
                <w:rPrChange w:id="170" w:author="Le Minh Nghia" w:date="2019-10-09T10:56:00Z">
                  <w:rPr>
                    <w:sz w:val="24"/>
                    <w:szCs w:val="24"/>
                  </w:rPr>
                </w:rPrChange>
              </w:rPr>
              <w:t>Thành</w:t>
            </w:r>
            <w:proofErr w:type="spellEnd"/>
            <w:r w:rsidRPr="00B41112">
              <w:rPr>
                <w:sz w:val="26"/>
                <w:szCs w:val="26"/>
                <w:rPrChange w:id="171" w:author="Le Minh Nghia" w:date="2019-10-09T10:56:00Z">
                  <w:rPr>
                    <w:sz w:val="24"/>
                    <w:szCs w:val="24"/>
                  </w:rPr>
                </w:rPrChange>
              </w:rPr>
              <w:t xml:space="preserve"> </w:t>
            </w:r>
            <w:proofErr w:type="spellStart"/>
            <w:r w:rsidRPr="00B41112">
              <w:rPr>
                <w:sz w:val="26"/>
                <w:szCs w:val="26"/>
                <w:rPrChange w:id="172" w:author="Le Minh Nghia" w:date="2019-10-09T10:56:00Z">
                  <w:rPr>
                    <w:sz w:val="24"/>
                    <w:szCs w:val="24"/>
                  </w:rPr>
                </w:rPrChange>
              </w:rPr>
              <w:t>viên</w:t>
            </w:r>
            <w:proofErr w:type="spellEnd"/>
            <w:r w:rsidRPr="00B41112">
              <w:rPr>
                <w:sz w:val="26"/>
                <w:szCs w:val="26"/>
                <w:rPrChange w:id="173" w:author="Le Minh Nghia" w:date="2019-10-09T10:56:00Z">
                  <w:rPr>
                    <w:sz w:val="24"/>
                    <w:szCs w:val="24"/>
                  </w:rPr>
                </w:rPrChange>
              </w:rPr>
              <w:t xml:space="preserve"> </w:t>
            </w:r>
            <w:proofErr w:type="spellStart"/>
            <w:r w:rsidRPr="00B41112">
              <w:rPr>
                <w:sz w:val="26"/>
                <w:szCs w:val="26"/>
                <w:rPrChange w:id="174" w:author="Le Minh Nghia" w:date="2019-10-09T10:56:00Z">
                  <w:rPr>
                    <w:sz w:val="24"/>
                    <w:szCs w:val="24"/>
                  </w:rPr>
                </w:rPrChange>
              </w:rPr>
              <w:t>chính</w:t>
            </w:r>
            <w:proofErr w:type="spellEnd"/>
          </w:p>
        </w:tc>
        <w:tc>
          <w:tcPr>
            <w:tcW w:w="2216" w:type="dxa"/>
          </w:tcPr>
          <w:p w:rsidR="00DF22D9" w:rsidRPr="00B41112" w:rsidRDefault="00DF22D9" w:rsidP="00DF22D9">
            <w:pPr>
              <w:pStyle w:val="ListParagraph"/>
              <w:ind w:left="0"/>
              <w:rPr>
                <w:sz w:val="26"/>
                <w:szCs w:val="26"/>
                <w:rPrChange w:id="175" w:author="Le Minh Nghia" w:date="2019-10-09T10:56:00Z">
                  <w:rPr>
                    <w:sz w:val="24"/>
                    <w:szCs w:val="24"/>
                  </w:rPr>
                </w:rPrChange>
              </w:rPr>
            </w:pPr>
            <w:proofErr w:type="spellStart"/>
            <w:r w:rsidRPr="00B41112">
              <w:rPr>
                <w:sz w:val="26"/>
                <w:szCs w:val="26"/>
                <w:rPrChange w:id="176" w:author="Le Minh Nghia" w:date="2019-10-09T10:56:00Z">
                  <w:rPr>
                    <w:sz w:val="24"/>
                    <w:szCs w:val="24"/>
                  </w:rPr>
                </w:rPrChange>
              </w:rPr>
              <w:t>Hệ</w:t>
            </w:r>
            <w:proofErr w:type="spellEnd"/>
            <w:r w:rsidRPr="00B41112">
              <w:rPr>
                <w:sz w:val="26"/>
                <w:szCs w:val="26"/>
                <w:rPrChange w:id="177" w:author="Le Minh Nghia" w:date="2019-10-09T10:56:00Z">
                  <w:rPr>
                    <w:sz w:val="24"/>
                    <w:szCs w:val="24"/>
                  </w:rPr>
                </w:rPrChange>
              </w:rPr>
              <w:t xml:space="preserve"> </w:t>
            </w:r>
            <w:proofErr w:type="spellStart"/>
            <w:r w:rsidRPr="00B41112">
              <w:rPr>
                <w:sz w:val="26"/>
                <w:szCs w:val="26"/>
                <w:rPrChange w:id="178" w:author="Le Minh Nghia" w:date="2019-10-09T10:56:00Z">
                  <w:rPr>
                    <w:sz w:val="24"/>
                    <w:szCs w:val="24"/>
                  </w:rPr>
                </w:rPrChange>
              </w:rPr>
              <w:t>thống</w:t>
            </w:r>
            <w:proofErr w:type="spellEnd"/>
            <w:r w:rsidRPr="00B41112">
              <w:rPr>
                <w:sz w:val="26"/>
                <w:szCs w:val="26"/>
                <w:rPrChange w:id="179" w:author="Le Minh Nghia" w:date="2019-10-09T10:56:00Z">
                  <w:rPr>
                    <w:sz w:val="24"/>
                    <w:szCs w:val="24"/>
                  </w:rPr>
                </w:rPrChange>
              </w:rPr>
              <w:t xml:space="preserve"> </w:t>
            </w:r>
            <w:proofErr w:type="spellStart"/>
            <w:r w:rsidRPr="00B41112">
              <w:rPr>
                <w:sz w:val="26"/>
                <w:szCs w:val="26"/>
                <w:rPrChange w:id="180" w:author="Le Minh Nghia" w:date="2019-10-09T10:56:00Z">
                  <w:rPr>
                    <w:sz w:val="24"/>
                    <w:szCs w:val="24"/>
                  </w:rPr>
                </w:rPrChange>
              </w:rPr>
              <w:t>thông</w:t>
            </w:r>
            <w:proofErr w:type="spellEnd"/>
            <w:r w:rsidRPr="00B41112">
              <w:rPr>
                <w:sz w:val="26"/>
                <w:szCs w:val="26"/>
                <w:rPrChange w:id="181" w:author="Le Minh Nghia" w:date="2019-10-09T10:56:00Z">
                  <w:rPr>
                    <w:sz w:val="24"/>
                    <w:szCs w:val="24"/>
                  </w:rPr>
                </w:rPrChange>
              </w:rPr>
              <w:t xml:space="preserve"> tin 2</w:t>
            </w:r>
          </w:p>
        </w:tc>
      </w:tr>
      <w:tr w:rsidR="00C45958" w:rsidRPr="00B41112" w:rsidTr="00C45958">
        <w:tc>
          <w:tcPr>
            <w:tcW w:w="2136" w:type="dxa"/>
          </w:tcPr>
          <w:p w:rsidR="00DF22D9" w:rsidRPr="00B41112" w:rsidRDefault="00DF22D9" w:rsidP="00DF22D9">
            <w:pPr>
              <w:pStyle w:val="ListParagraph"/>
              <w:ind w:left="0"/>
              <w:rPr>
                <w:sz w:val="26"/>
                <w:szCs w:val="26"/>
                <w:rPrChange w:id="182" w:author="Le Minh Nghia" w:date="2019-10-09T10:56:00Z">
                  <w:rPr>
                    <w:sz w:val="24"/>
                    <w:szCs w:val="24"/>
                  </w:rPr>
                </w:rPrChange>
              </w:rPr>
            </w:pPr>
            <w:r w:rsidRPr="00B41112">
              <w:rPr>
                <w:sz w:val="26"/>
                <w:szCs w:val="26"/>
                <w:rPrChange w:id="183" w:author="Le Minh Nghia" w:date="2019-10-09T10:56:00Z">
                  <w:rPr>
                    <w:sz w:val="24"/>
                    <w:szCs w:val="24"/>
                  </w:rPr>
                </w:rPrChange>
              </w:rPr>
              <w:t>4</w:t>
            </w:r>
          </w:p>
        </w:tc>
        <w:tc>
          <w:tcPr>
            <w:tcW w:w="2163" w:type="dxa"/>
          </w:tcPr>
          <w:p w:rsidR="00DF22D9" w:rsidRPr="00B41112" w:rsidRDefault="00DF22D9" w:rsidP="00DF22D9">
            <w:pPr>
              <w:pStyle w:val="ListParagraph"/>
              <w:ind w:left="0"/>
              <w:rPr>
                <w:sz w:val="26"/>
                <w:szCs w:val="26"/>
                <w:rPrChange w:id="184" w:author="Le Minh Nghia" w:date="2019-10-09T10:56:00Z">
                  <w:rPr>
                    <w:sz w:val="24"/>
                    <w:szCs w:val="24"/>
                  </w:rPr>
                </w:rPrChange>
              </w:rPr>
            </w:pPr>
            <w:r w:rsidRPr="00B41112">
              <w:rPr>
                <w:sz w:val="26"/>
                <w:szCs w:val="26"/>
                <w:rPrChange w:id="185" w:author="Le Minh Nghia" w:date="2019-10-09T10:56:00Z">
                  <w:rPr>
                    <w:sz w:val="24"/>
                    <w:szCs w:val="24"/>
                  </w:rPr>
                </w:rPrChange>
              </w:rPr>
              <w:t xml:space="preserve">Phan </w:t>
            </w:r>
            <w:proofErr w:type="spellStart"/>
            <w:r w:rsidRPr="00B41112">
              <w:rPr>
                <w:sz w:val="26"/>
                <w:szCs w:val="26"/>
                <w:rPrChange w:id="186" w:author="Le Minh Nghia" w:date="2019-10-09T10:56:00Z">
                  <w:rPr>
                    <w:sz w:val="24"/>
                    <w:szCs w:val="24"/>
                  </w:rPr>
                </w:rPrChange>
              </w:rPr>
              <w:t>Lạc</w:t>
            </w:r>
            <w:proofErr w:type="spellEnd"/>
            <w:r w:rsidRPr="00B41112">
              <w:rPr>
                <w:sz w:val="26"/>
                <w:szCs w:val="26"/>
                <w:rPrChange w:id="187" w:author="Le Minh Nghia" w:date="2019-10-09T10:56:00Z">
                  <w:rPr>
                    <w:sz w:val="24"/>
                    <w:szCs w:val="24"/>
                  </w:rPr>
                </w:rPrChange>
              </w:rPr>
              <w:t xml:space="preserve"> </w:t>
            </w:r>
            <w:proofErr w:type="spellStart"/>
            <w:r w:rsidRPr="00B41112">
              <w:rPr>
                <w:sz w:val="26"/>
                <w:szCs w:val="26"/>
                <w:rPrChange w:id="188" w:author="Le Minh Nghia" w:date="2019-10-09T10:56:00Z">
                  <w:rPr>
                    <w:sz w:val="24"/>
                    <w:szCs w:val="24"/>
                  </w:rPr>
                </w:rPrChange>
              </w:rPr>
              <w:t>Em</w:t>
            </w:r>
            <w:proofErr w:type="spellEnd"/>
          </w:p>
        </w:tc>
        <w:tc>
          <w:tcPr>
            <w:tcW w:w="2160" w:type="dxa"/>
          </w:tcPr>
          <w:p w:rsidR="00DF22D9" w:rsidRPr="00B41112" w:rsidRDefault="00DF22D9" w:rsidP="00DF22D9">
            <w:pPr>
              <w:pStyle w:val="ListParagraph"/>
              <w:ind w:left="0"/>
              <w:rPr>
                <w:sz w:val="26"/>
                <w:szCs w:val="26"/>
                <w:rPrChange w:id="189" w:author="Le Minh Nghia" w:date="2019-10-09T10:56:00Z">
                  <w:rPr>
                    <w:sz w:val="24"/>
                    <w:szCs w:val="24"/>
                  </w:rPr>
                </w:rPrChange>
              </w:rPr>
            </w:pPr>
            <w:proofErr w:type="spellStart"/>
            <w:r w:rsidRPr="00B41112">
              <w:rPr>
                <w:sz w:val="26"/>
                <w:szCs w:val="26"/>
                <w:rPrChange w:id="190" w:author="Le Minh Nghia" w:date="2019-10-09T10:56:00Z">
                  <w:rPr>
                    <w:sz w:val="24"/>
                    <w:szCs w:val="24"/>
                  </w:rPr>
                </w:rPrChange>
              </w:rPr>
              <w:t>Thành</w:t>
            </w:r>
            <w:proofErr w:type="spellEnd"/>
            <w:r w:rsidRPr="00B41112">
              <w:rPr>
                <w:sz w:val="26"/>
                <w:szCs w:val="26"/>
                <w:rPrChange w:id="191" w:author="Le Minh Nghia" w:date="2019-10-09T10:56:00Z">
                  <w:rPr>
                    <w:sz w:val="24"/>
                    <w:szCs w:val="24"/>
                  </w:rPr>
                </w:rPrChange>
              </w:rPr>
              <w:t xml:space="preserve"> </w:t>
            </w:r>
            <w:proofErr w:type="spellStart"/>
            <w:r w:rsidRPr="00B41112">
              <w:rPr>
                <w:sz w:val="26"/>
                <w:szCs w:val="26"/>
                <w:rPrChange w:id="192" w:author="Le Minh Nghia" w:date="2019-10-09T10:56:00Z">
                  <w:rPr>
                    <w:sz w:val="24"/>
                    <w:szCs w:val="24"/>
                  </w:rPr>
                </w:rPrChange>
              </w:rPr>
              <w:t>viên</w:t>
            </w:r>
            <w:proofErr w:type="spellEnd"/>
            <w:r w:rsidRPr="00B41112">
              <w:rPr>
                <w:sz w:val="26"/>
                <w:szCs w:val="26"/>
                <w:rPrChange w:id="193" w:author="Le Minh Nghia" w:date="2019-10-09T10:56:00Z">
                  <w:rPr>
                    <w:sz w:val="24"/>
                    <w:szCs w:val="24"/>
                  </w:rPr>
                </w:rPrChange>
              </w:rPr>
              <w:t xml:space="preserve"> </w:t>
            </w:r>
            <w:proofErr w:type="spellStart"/>
            <w:r w:rsidRPr="00B41112">
              <w:rPr>
                <w:sz w:val="26"/>
                <w:szCs w:val="26"/>
                <w:rPrChange w:id="194" w:author="Le Minh Nghia" w:date="2019-10-09T10:56:00Z">
                  <w:rPr>
                    <w:sz w:val="24"/>
                    <w:szCs w:val="24"/>
                  </w:rPr>
                </w:rPrChange>
              </w:rPr>
              <w:t>chính</w:t>
            </w:r>
            <w:proofErr w:type="spellEnd"/>
            <w:r w:rsidRPr="00B41112">
              <w:rPr>
                <w:sz w:val="26"/>
                <w:szCs w:val="26"/>
                <w:rPrChange w:id="195" w:author="Le Minh Nghia" w:date="2019-10-09T10:56:00Z">
                  <w:rPr>
                    <w:sz w:val="24"/>
                    <w:szCs w:val="24"/>
                  </w:rPr>
                </w:rPrChange>
              </w:rPr>
              <w:t xml:space="preserve"> </w:t>
            </w:r>
          </w:p>
        </w:tc>
        <w:tc>
          <w:tcPr>
            <w:tcW w:w="2216" w:type="dxa"/>
          </w:tcPr>
          <w:p w:rsidR="00DF22D9" w:rsidRPr="00B41112" w:rsidRDefault="00DF22D9" w:rsidP="00DF22D9">
            <w:pPr>
              <w:pStyle w:val="ListParagraph"/>
              <w:ind w:left="0"/>
              <w:rPr>
                <w:sz w:val="26"/>
                <w:szCs w:val="26"/>
                <w:rPrChange w:id="196" w:author="Le Minh Nghia" w:date="2019-10-09T10:56:00Z">
                  <w:rPr>
                    <w:sz w:val="24"/>
                    <w:szCs w:val="24"/>
                  </w:rPr>
                </w:rPrChange>
              </w:rPr>
            </w:pPr>
            <w:proofErr w:type="spellStart"/>
            <w:r w:rsidRPr="00B41112">
              <w:rPr>
                <w:sz w:val="26"/>
                <w:szCs w:val="26"/>
                <w:rPrChange w:id="197" w:author="Le Minh Nghia" w:date="2019-10-09T10:56:00Z">
                  <w:rPr>
                    <w:sz w:val="24"/>
                    <w:szCs w:val="24"/>
                  </w:rPr>
                </w:rPrChange>
              </w:rPr>
              <w:t>Hệ</w:t>
            </w:r>
            <w:proofErr w:type="spellEnd"/>
            <w:r w:rsidRPr="00B41112">
              <w:rPr>
                <w:sz w:val="26"/>
                <w:szCs w:val="26"/>
                <w:rPrChange w:id="198" w:author="Le Minh Nghia" w:date="2019-10-09T10:56:00Z">
                  <w:rPr>
                    <w:sz w:val="24"/>
                    <w:szCs w:val="24"/>
                  </w:rPr>
                </w:rPrChange>
              </w:rPr>
              <w:t xml:space="preserve"> </w:t>
            </w:r>
            <w:proofErr w:type="spellStart"/>
            <w:r w:rsidRPr="00B41112">
              <w:rPr>
                <w:sz w:val="26"/>
                <w:szCs w:val="26"/>
                <w:rPrChange w:id="199" w:author="Le Minh Nghia" w:date="2019-10-09T10:56:00Z">
                  <w:rPr>
                    <w:sz w:val="24"/>
                    <w:szCs w:val="24"/>
                  </w:rPr>
                </w:rPrChange>
              </w:rPr>
              <w:t>thống</w:t>
            </w:r>
            <w:proofErr w:type="spellEnd"/>
            <w:r w:rsidRPr="00B41112">
              <w:rPr>
                <w:sz w:val="26"/>
                <w:szCs w:val="26"/>
                <w:rPrChange w:id="200" w:author="Le Minh Nghia" w:date="2019-10-09T10:56:00Z">
                  <w:rPr>
                    <w:sz w:val="24"/>
                    <w:szCs w:val="24"/>
                  </w:rPr>
                </w:rPrChange>
              </w:rPr>
              <w:t xml:space="preserve"> </w:t>
            </w:r>
            <w:proofErr w:type="spellStart"/>
            <w:r w:rsidRPr="00B41112">
              <w:rPr>
                <w:sz w:val="26"/>
                <w:szCs w:val="26"/>
                <w:rPrChange w:id="201" w:author="Le Minh Nghia" w:date="2019-10-09T10:56:00Z">
                  <w:rPr>
                    <w:sz w:val="24"/>
                    <w:szCs w:val="24"/>
                  </w:rPr>
                </w:rPrChange>
              </w:rPr>
              <w:t>thông</w:t>
            </w:r>
            <w:proofErr w:type="spellEnd"/>
            <w:r w:rsidRPr="00B41112">
              <w:rPr>
                <w:sz w:val="26"/>
                <w:szCs w:val="26"/>
                <w:rPrChange w:id="202" w:author="Le Minh Nghia" w:date="2019-10-09T10:56:00Z">
                  <w:rPr>
                    <w:sz w:val="24"/>
                    <w:szCs w:val="24"/>
                  </w:rPr>
                </w:rPrChange>
              </w:rPr>
              <w:t xml:space="preserve"> tin 2</w:t>
            </w:r>
          </w:p>
        </w:tc>
      </w:tr>
    </w:tbl>
    <w:p w:rsidR="00DF22D9" w:rsidRPr="00B41112" w:rsidRDefault="00DF22D9" w:rsidP="00DF22D9">
      <w:pPr>
        <w:pStyle w:val="ListParagraph"/>
        <w:rPr>
          <w:b/>
          <w:sz w:val="26"/>
          <w:szCs w:val="26"/>
          <w:rPrChange w:id="203" w:author="Le Minh Nghia" w:date="2019-10-09T10:56:00Z">
            <w:rPr>
              <w:b/>
              <w:sz w:val="24"/>
              <w:szCs w:val="24"/>
            </w:rPr>
          </w:rPrChange>
        </w:rPr>
      </w:pPr>
    </w:p>
    <w:p w:rsidR="00DF22D9" w:rsidRPr="00B41112" w:rsidRDefault="00DF22D9" w:rsidP="00C45958">
      <w:pPr>
        <w:pStyle w:val="ListParagraph"/>
        <w:numPr>
          <w:ilvl w:val="0"/>
          <w:numId w:val="41"/>
        </w:numPr>
        <w:ind w:left="426"/>
        <w:rPr>
          <w:b/>
          <w:sz w:val="26"/>
          <w:szCs w:val="26"/>
          <w:rPrChange w:id="204" w:author="Le Minh Nghia" w:date="2019-10-09T10:56:00Z">
            <w:rPr>
              <w:b/>
              <w:sz w:val="24"/>
              <w:szCs w:val="24"/>
            </w:rPr>
          </w:rPrChange>
        </w:rPr>
      </w:pPr>
      <w:proofErr w:type="spellStart"/>
      <w:r w:rsidRPr="00B41112">
        <w:rPr>
          <w:b/>
          <w:sz w:val="26"/>
          <w:szCs w:val="26"/>
          <w:rPrChange w:id="205" w:author="Le Minh Nghia" w:date="2019-10-09T10:56:00Z">
            <w:rPr>
              <w:b/>
              <w:sz w:val="24"/>
              <w:szCs w:val="24"/>
            </w:rPr>
          </w:rPrChange>
        </w:rPr>
        <w:t>Đơn</w:t>
      </w:r>
      <w:proofErr w:type="spellEnd"/>
      <w:r w:rsidRPr="00B41112">
        <w:rPr>
          <w:b/>
          <w:sz w:val="26"/>
          <w:szCs w:val="26"/>
          <w:rPrChange w:id="206" w:author="Le Minh Nghia" w:date="2019-10-09T10:56:00Z">
            <w:rPr>
              <w:b/>
              <w:sz w:val="24"/>
              <w:szCs w:val="24"/>
            </w:rPr>
          </w:rPrChange>
        </w:rPr>
        <w:t xml:space="preserve"> </w:t>
      </w:r>
      <w:proofErr w:type="spellStart"/>
      <w:r w:rsidRPr="00B41112">
        <w:rPr>
          <w:b/>
          <w:sz w:val="26"/>
          <w:szCs w:val="26"/>
          <w:rPrChange w:id="207" w:author="Le Minh Nghia" w:date="2019-10-09T10:56:00Z">
            <w:rPr>
              <w:b/>
              <w:sz w:val="24"/>
              <w:szCs w:val="24"/>
            </w:rPr>
          </w:rPrChange>
        </w:rPr>
        <w:t>vị</w:t>
      </w:r>
      <w:proofErr w:type="spellEnd"/>
      <w:r w:rsidRPr="00B41112">
        <w:rPr>
          <w:b/>
          <w:sz w:val="26"/>
          <w:szCs w:val="26"/>
          <w:rPrChange w:id="208" w:author="Le Minh Nghia" w:date="2019-10-09T10:56:00Z">
            <w:rPr>
              <w:b/>
              <w:sz w:val="24"/>
              <w:szCs w:val="24"/>
            </w:rPr>
          </w:rPrChange>
        </w:rPr>
        <w:t xml:space="preserve"> </w:t>
      </w:r>
      <w:proofErr w:type="spellStart"/>
      <w:r w:rsidRPr="00B41112">
        <w:rPr>
          <w:b/>
          <w:sz w:val="26"/>
          <w:szCs w:val="26"/>
          <w:rPrChange w:id="209" w:author="Le Minh Nghia" w:date="2019-10-09T10:56:00Z">
            <w:rPr>
              <w:b/>
              <w:sz w:val="24"/>
              <w:szCs w:val="24"/>
            </w:rPr>
          </w:rPrChange>
        </w:rPr>
        <w:t>phối</w:t>
      </w:r>
      <w:proofErr w:type="spellEnd"/>
      <w:r w:rsidRPr="00B41112">
        <w:rPr>
          <w:b/>
          <w:sz w:val="26"/>
          <w:szCs w:val="26"/>
          <w:rPrChange w:id="210" w:author="Le Minh Nghia" w:date="2019-10-09T10:56:00Z">
            <w:rPr>
              <w:b/>
              <w:sz w:val="24"/>
              <w:szCs w:val="24"/>
            </w:rPr>
          </w:rPrChange>
        </w:rPr>
        <w:t xml:space="preserve"> </w:t>
      </w:r>
      <w:proofErr w:type="spellStart"/>
      <w:r w:rsidRPr="00B41112">
        <w:rPr>
          <w:b/>
          <w:sz w:val="26"/>
          <w:szCs w:val="26"/>
          <w:rPrChange w:id="211" w:author="Le Minh Nghia" w:date="2019-10-09T10:56:00Z">
            <w:rPr>
              <w:b/>
              <w:sz w:val="24"/>
              <w:szCs w:val="24"/>
            </w:rPr>
          </w:rPrChange>
        </w:rPr>
        <w:t>hợp</w:t>
      </w:r>
      <w:proofErr w:type="spellEnd"/>
      <w:r w:rsidRPr="00B41112">
        <w:rPr>
          <w:b/>
          <w:sz w:val="26"/>
          <w:szCs w:val="26"/>
          <w:rPrChange w:id="212" w:author="Le Minh Nghia" w:date="2019-10-09T10:56:00Z">
            <w:rPr>
              <w:b/>
              <w:sz w:val="24"/>
              <w:szCs w:val="24"/>
            </w:rPr>
          </w:rPrChange>
        </w:rPr>
        <w:t xml:space="preserve"> </w:t>
      </w:r>
      <w:proofErr w:type="spellStart"/>
      <w:r w:rsidRPr="00B41112">
        <w:rPr>
          <w:b/>
          <w:sz w:val="26"/>
          <w:szCs w:val="26"/>
          <w:rPrChange w:id="213" w:author="Le Minh Nghia" w:date="2019-10-09T10:56:00Z">
            <w:rPr>
              <w:b/>
              <w:sz w:val="24"/>
              <w:szCs w:val="24"/>
            </w:rPr>
          </w:rPrChange>
        </w:rPr>
        <w:t>chính</w:t>
      </w:r>
      <w:proofErr w:type="spellEnd"/>
    </w:p>
    <w:tbl>
      <w:tblPr>
        <w:tblStyle w:val="TableGrid"/>
        <w:tblW w:w="9395" w:type="dxa"/>
        <w:tblInd w:w="-5" w:type="dxa"/>
        <w:tblLook w:val="04A0" w:firstRow="1" w:lastRow="0" w:firstColumn="1" w:lastColumn="0" w:noHBand="0" w:noVBand="1"/>
      </w:tblPr>
      <w:tblGrid>
        <w:gridCol w:w="3131"/>
        <w:gridCol w:w="3132"/>
        <w:gridCol w:w="3132"/>
      </w:tblGrid>
      <w:tr w:rsidR="00DF22D9" w:rsidRPr="00B41112" w:rsidTr="00C45958">
        <w:tc>
          <w:tcPr>
            <w:tcW w:w="9395" w:type="dxa"/>
            <w:gridSpan w:val="3"/>
          </w:tcPr>
          <w:p w:rsidR="00DF22D9" w:rsidRPr="00B41112" w:rsidRDefault="00DF22D9" w:rsidP="00592B6D">
            <w:pPr>
              <w:rPr>
                <w:sz w:val="26"/>
                <w:szCs w:val="26"/>
                <w:rPrChange w:id="214" w:author="Le Minh Nghia" w:date="2019-10-09T10:56:00Z">
                  <w:rPr>
                    <w:sz w:val="24"/>
                    <w:szCs w:val="24"/>
                  </w:rPr>
                </w:rPrChange>
              </w:rPr>
            </w:pPr>
            <w:proofErr w:type="spellStart"/>
            <w:r w:rsidRPr="00B41112">
              <w:rPr>
                <w:sz w:val="26"/>
                <w:szCs w:val="26"/>
                <w:rPrChange w:id="215" w:author="Le Minh Nghia" w:date="2019-10-09T10:56:00Z">
                  <w:rPr>
                    <w:sz w:val="24"/>
                    <w:szCs w:val="24"/>
                  </w:rPr>
                </w:rPrChange>
              </w:rPr>
              <w:t>Cán</w:t>
            </w:r>
            <w:proofErr w:type="spellEnd"/>
            <w:r w:rsidRPr="00B41112">
              <w:rPr>
                <w:sz w:val="26"/>
                <w:szCs w:val="26"/>
                <w:rPrChange w:id="216" w:author="Le Minh Nghia" w:date="2019-10-09T10:56:00Z">
                  <w:rPr>
                    <w:sz w:val="24"/>
                    <w:szCs w:val="24"/>
                  </w:rPr>
                </w:rPrChange>
              </w:rPr>
              <w:t xml:space="preserve"> </w:t>
            </w:r>
            <w:proofErr w:type="spellStart"/>
            <w:r w:rsidRPr="00B41112">
              <w:rPr>
                <w:sz w:val="26"/>
                <w:szCs w:val="26"/>
                <w:rPrChange w:id="217" w:author="Le Minh Nghia" w:date="2019-10-09T10:56:00Z">
                  <w:rPr>
                    <w:sz w:val="24"/>
                    <w:szCs w:val="24"/>
                  </w:rPr>
                </w:rPrChange>
              </w:rPr>
              <w:t>bộ</w:t>
            </w:r>
            <w:proofErr w:type="spellEnd"/>
            <w:r w:rsidRPr="00B41112">
              <w:rPr>
                <w:sz w:val="26"/>
                <w:szCs w:val="26"/>
                <w:rPrChange w:id="218" w:author="Le Minh Nghia" w:date="2019-10-09T10:56:00Z">
                  <w:rPr>
                    <w:sz w:val="24"/>
                    <w:szCs w:val="24"/>
                  </w:rPr>
                </w:rPrChange>
              </w:rPr>
              <w:t xml:space="preserve"> </w:t>
            </w:r>
            <w:proofErr w:type="spellStart"/>
            <w:r w:rsidRPr="00B41112">
              <w:rPr>
                <w:sz w:val="26"/>
                <w:szCs w:val="26"/>
                <w:rPrChange w:id="219" w:author="Le Minh Nghia" w:date="2019-10-09T10:56:00Z">
                  <w:rPr>
                    <w:sz w:val="24"/>
                    <w:szCs w:val="24"/>
                  </w:rPr>
                </w:rPrChange>
              </w:rPr>
              <w:t>hướng</w:t>
            </w:r>
            <w:proofErr w:type="spellEnd"/>
            <w:r w:rsidRPr="00B41112">
              <w:rPr>
                <w:sz w:val="26"/>
                <w:szCs w:val="26"/>
                <w:rPrChange w:id="220" w:author="Le Minh Nghia" w:date="2019-10-09T10:56:00Z">
                  <w:rPr>
                    <w:sz w:val="24"/>
                    <w:szCs w:val="24"/>
                  </w:rPr>
                </w:rPrChange>
              </w:rPr>
              <w:t xml:space="preserve"> </w:t>
            </w:r>
            <w:proofErr w:type="spellStart"/>
            <w:r w:rsidRPr="00B41112">
              <w:rPr>
                <w:sz w:val="26"/>
                <w:szCs w:val="26"/>
                <w:rPrChange w:id="221" w:author="Le Minh Nghia" w:date="2019-10-09T10:56:00Z">
                  <w:rPr>
                    <w:sz w:val="24"/>
                    <w:szCs w:val="24"/>
                  </w:rPr>
                </w:rPrChange>
              </w:rPr>
              <w:t>dẫn</w:t>
            </w:r>
            <w:proofErr w:type="spellEnd"/>
            <w:r w:rsidRPr="00B41112">
              <w:rPr>
                <w:sz w:val="26"/>
                <w:szCs w:val="26"/>
                <w:rPrChange w:id="222" w:author="Le Minh Nghia" w:date="2019-10-09T10:56:00Z">
                  <w:rPr>
                    <w:sz w:val="24"/>
                    <w:szCs w:val="24"/>
                  </w:rPr>
                </w:rPrChange>
              </w:rPr>
              <w:t xml:space="preserve"> </w:t>
            </w:r>
            <w:proofErr w:type="spellStart"/>
            <w:r w:rsidRPr="00B41112">
              <w:rPr>
                <w:sz w:val="26"/>
                <w:szCs w:val="26"/>
                <w:rPrChange w:id="223" w:author="Le Minh Nghia" w:date="2019-10-09T10:56:00Z">
                  <w:rPr>
                    <w:sz w:val="24"/>
                    <w:szCs w:val="24"/>
                  </w:rPr>
                </w:rPrChange>
              </w:rPr>
              <w:t>sinh</w:t>
            </w:r>
            <w:proofErr w:type="spellEnd"/>
            <w:r w:rsidRPr="00B41112">
              <w:rPr>
                <w:sz w:val="26"/>
                <w:szCs w:val="26"/>
                <w:rPrChange w:id="224" w:author="Le Minh Nghia" w:date="2019-10-09T10:56:00Z">
                  <w:rPr>
                    <w:sz w:val="24"/>
                    <w:szCs w:val="24"/>
                  </w:rPr>
                </w:rPrChange>
              </w:rPr>
              <w:t xml:space="preserve"> </w:t>
            </w:r>
            <w:proofErr w:type="spellStart"/>
            <w:r w:rsidRPr="00B41112">
              <w:rPr>
                <w:sz w:val="26"/>
                <w:szCs w:val="26"/>
                <w:rPrChange w:id="225" w:author="Le Minh Nghia" w:date="2019-10-09T10:56:00Z">
                  <w:rPr>
                    <w:sz w:val="24"/>
                    <w:szCs w:val="24"/>
                  </w:rPr>
                </w:rPrChange>
              </w:rPr>
              <w:t>viên</w:t>
            </w:r>
            <w:proofErr w:type="spellEnd"/>
            <w:r w:rsidRPr="00B41112">
              <w:rPr>
                <w:sz w:val="26"/>
                <w:szCs w:val="26"/>
                <w:rPrChange w:id="226" w:author="Le Minh Nghia" w:date="2019-10-09T10:56:00Z">
                  <w:rPr>
                    <w:sz w:val="24"/>
                    <w:szCs w:val="24"/>
                  </w:rPr>
                </w:rPrChange>
              </w:rPr>
              <w:t xml:space="preserve"> </w:t>
            </w:r>
            <w:proofErr w:type="spellStart"/>
            <w:r w:rsidRPr="00B41112">
              <w:rPr>
                <w:sz w:val="26"/>
                <w:szCs w:val="26"/>
                <w:rPrChange w:id="227" w:author="Le Minh Nghia" w:date="2019-10-09T10:56:00Z">
                  <w:rPr>
                    <w:sz w:val="24"/>
                    <w:szCs w:val="24"/>
                  </w:rPr>
                </w:rPrChange>
              </w:rPr>
              <w:t>thực</w:t>
            </w:r>
            <w:proofErr w:type="spellEnd"/>
            <w:r w:rsidRPr="00B41112">
              <w:rPr>
                <w:sz w:val="26"/>
                <w:szCs w:val="26"/>
                <w:rPrChange w:id="228" w:author="Le Minh Nghia" w:date="2019-10-09T10:56:00Z">
                  <w:rPr>
                    <w:sz w:val="24"/>
                    <w:szCs w:val="24"/>
                  </w:rPr>
                </w:rPrChange>
              </w:rPr>
              <w:t xml:space="preserve"> </w:t>
            </w:r>
            <w:proofErr w:type="spellStart"/>
            <w:r w:rsidRPr="00B41112">
              <w:rPr>
                <w:sz w:val="26"/>
                <w:szCs w:val="26"/>
                <w:rPrChange w:id="229" w:author="Le Minh Nghia" w:date="2019-10-09T10:56:00Z">
                  <w:rPr>
                    <w:sz w:val="24"/>
                    <w:szCs w:val="24"/>
                  </w:rPr>
                </w:rPrChange>
              </w:rPr>
              <w:t>hiện</w:t>
            </w:r>
            <w:proofErr w:type="spellEnd"/>
            <w:r w:rsidRPr="00B41112">
              <w:rPr>
                <w:sz w:val="26"/>
                <w:szCs w:val="26"/>
                <w:rPrChange w:id="230" w:author="Le Minh Nghia" w:date="2019-10-09T10:56:00Z">
                  <w:rPr>
                    <w:sz w:val="24"/>
                    <w:szCs w:val="24"/>
                  </w:rPr>
                </w:rPrChange>
              </w:rPr>
              <w:t xml:space="preserve"> </w:t>
            </w:r>
            <w:proofErr w:type="spellStart"/>
            <w:r w:rsidRPr="00B41112">
              <w:rPr>
                <w:sz w:val="26"/>
                <w:szCs w:val="26"/>
                <w:rPrChange w:id="231" w:author="Le Minh Nghia" w:date="2019-10-09T10:56:00Z">
                  <w:rPr>
                    <w:sz w:val="24"/>
                    <w:szCs w:val="24"/>
                  </w:rPr>
                </w:rPrChange>
              </w:rPr>
              <w:t>đề</w:t>
            </w:r>
            <w:proofErr w:type="spellEnd"/>
            <w:r w:rsidRPr="00B41112">
              <w:rPr>
                <w:sz w:val="26"/>
                <w:szCs w:val="26"/>
                <w:rPrChange w:id="232" w:author="Le Minh Nghia" w:date="2019-10-09T10:56:00Z">
                  <w:rPr>
                    <w:sz w:val="24"/>
                    <w:szCs w:val="24"/>
                  </w:rPr>
                </w:rPrChange>
              </w:rPr>
              <w:t xml:space="preserve"> </w:t>
            </w:r>
            <w:proofErr w:type="spellStart"/>
            <w:r w:rsidRPr="00B41112">
              <w:rPr>
                <w:sz w:val="26"/>
                <w:szCs w:val="26"/>
                <w:rPrChange w:id="233" w:author="Le Minh Nghia" w:date="2019-10-09T10:56:00Z">
                  <w:rPr>
                    <w:sz w:val="24"/>
                    <w:szCs w:val="24"/>
                  </w:rPr>
                </w:rPrChange>
              </w:rPr>
              <w:t>tài</w:t>
            </w:r>
            <w:proofErr w:type="spellEnd"/>
          </w:p>
        </w:tc>
      </w:tr>
      <w:tr w:rsidR="00DF22D9" w:rsidRPr="00B41112" w:rsidTr="00C45958">
        <w:tc>
          <w:tcPr>
            <w:tcW w:w="3131" w:type="dxa"/>
          </w:tcPr>
          <w:p w:rsidR="00DF22D9" w:rsidRPr="00B41112" w:rsidRDefault="00C45958" w:rsidP="00592B6D">
            <w:pPr>
              <w:rPr>
                <w:sz w:val="26"/>
                <w:szCs w:val="26"/>
                <w:rPrChange w:id="234" w:author="Le Minh Nghia" w:date="2019-10-09T10:56:00Z">
                  <w:rPr>
                    <w:sz w:val="24"/>
                    <w:szCs w:val="24"/>
                  </w:rPr>
                </w:rPrChange>
              </w:rPr>
            </w:pPr>
            <w:proofErr w:type="spellStart"/>
            <w:r w:rsidRPr="00B41112">
              <w:rPr>
                <w:sz w:val="26"/>
                <w:szCs w:val="26"/>
                <w:rPrChange w:id="235" w:author="Le Minh Nghia" w:date="2019-10-09T10:56:00Z">
                  <w:rPr>
                    <w:sz w:val="24"/>
                    <w:szCs w:val="24"/>
                  </w:rPr>
                </w:rPrChange>
              </w:rPr>
              <w:t>Họ</w:t>
            </w:r>
            <w:proofErr w:type="spellEnd"/>
            <w:r w:rsidRPr="00B41112">
              <w:rPr>
                <w:sz w:val="26"/>
                <w:szCs w:val="26"/>
                <w:rPrChange w:id="236" w:author="Le Minh Nghia" w:date="2019-10-09T10:56:00Z">
                  <w:rPr>
                    <w:sz w:val="24"/>
                    <w:szCs w:val="24"/>
                  </w:rPr>
                </w:rPrChange>
              </w:rPr>
              <w:t xml:space="preserve"> </w:t>
            </w:r>
            <w:proofErr w:type="spellStart"/>
            <w:r w:rsidRPr="00B41112">
              <w:rPr>
                <w:sz w:val="26"/>
                <w:szCs w:val="26"/>
                <w:rPrChange w:id="237" w:author="Le Minh Nghia" w:date="2019-10-09T10:56:00Z">
                  <w:rPr>
                    <w:sz w:val="24"/>
                    <w:szCs w:val="24"/>
                  </w:rPr>
                </w:rPrChange>
              </w:rPr>
              <w:t>và</w:t>
            </w:r>
            <w:proofErr w:type="spellEnd"/>
            <w:r w:rsidRPr="00B41112">
              <w:rPr>
                <w:sz w:val="26"/>
                <w:szCs w:val="26"/>
                <w:rPrChange w:id="238" w:author="Le Minh Nghia" w:date="2019-10-09T10:56:00Z">
                  <w:rPr>
                    <w:sz w:val="24"/>
                    <w:szCs w:val="24"/>
                  </w:rPr>
                </w:rPrChange>
              </w:rPr>
              <w:t xml:space="preserve"> </w:t>
            </w:r>
            <w:proofErr w:type="spellStart"/>
            <w:r w:rsidRPr="00B41112">
              <w:rPr>
                <w:sz w:val="26"/>
                <w:szCs w:val="26"/>
                <w:rPrChange w:id="239" w:author="Le Minh Nghia" w:date="2019-10-09T10:56:00Z">
                  <w:rPr>
                    <w:sz w:val="24"/>
                    <w:szCs w:val="24"/>
                  </w:rPr>
                </w:rPrChange>
              </w:rPr>
              <w:t>tên</w:t>
            </w:r>
            <w:proofErr w:type="spellEnd"/>
          </w:p>
        </w:tc>
        <w:tc>
          <w:tcPr>
            <w:tcW w:w="3132" w:type="dxa"/>
          </w:tcPr>
          <w:p w:rsidR="00DF22D9" w:rsidRPr="00B41112" w:rsidRDefault="00C45958" w:rsidP="00592B6D">
            <w:pPr>
              <w:rPr>
                <w:sz w:val="26"/>
                <w:szCs w:val="26"/>
                <w:rPrChange w:id="240" w:author="Le Minh Nghia" w:date="2019-10-09T10:56:00Z">
                  <w:rPr>
                    <w:sz w:val="24"/>
                    <w:szCs w:val="24"/>
                  </w:rPr>
                </w:rPrChange>
              </w:rPr>
            </w:pPr>
            <w:proofErr w:type="spellStart"/>
            <w:r w:rsidRPr="00B41112">
              <w:rPr>
                <w:sz w:val="26"/>
                <w:szCs w:val="26"/>
                <w:rPrChange w:id="241" w:author="Le Minh Nghia" w:date="2019-10-09T10:56:00Z">
                  <w:rPr>
                    <w:sz w:val="24"/>
                    <w:szCs w:val="24"/>
                  </w:rPr>
                </w:rPrChange>
              </w:rPr>
              <w:t>Đơn</w:t>
            </w:r>
            <w:proofErr w:type="spellEnd"/>
            <w:r w:rsidRPr="00B41112">
              <w:rPr>
                <w:sz w:val="26"/>
                <w:szCs w:val="26"/>
                <w:rPrChange w:id="242" w:author="Le Minh Nghia" w:date="2019-10-09T10:56:00Z">
                  <w:rPr>
                    <w:sz w:val="24"/>
                    <w:szCs w:val="24"/>
                  </w:rPr>
                </w:rPrChange>
              </w:rPr>
              <w:t xml:space="preserve"> </w:t>
            </w:r>
            <w:proofErr w:type="spellStart"/>
            <w:r w:rsidRPr="00B41112">
              <w:rPr>
                <w:sz w:val="26"/>
                <w:szCs w:val="26"/>
                <w:rPrChange w:id="243" w:author="Le Minh Nghia" w:date="2019-10-09T10:56:00Z">
                  <w:rPr>
                    <w:sz w:val="24"/>
                    <w:szCs w:val="24"/>
                  </w:rPr>
                </w:rPrChange>
              </w:rPr>
              <w:t>vị</w:t>
            </w:r>
            <w:proofErr w:type="spellEnd"/>
            <w:r w:rsidRPr="00B41112">
              <w:rPr>
                <w:sz w:val="26"/>
                <w:szCs w:val="26"/>
                <w:rPrChange w:id="244" w:author="Le Minh Nghia" w:date="2019-10-09T10:56:00Z">
                  <w:rPr>
                    <w:sz w:val="24"/>
                    <w:szCs w:val="24"/>
                  </w:rPr>
                </w:rPrChange>
              </w:rPr>
              <w:t xml:space="preserve"> </w:t>
            </w:r>
            <w:proofErr w:type="spellStart"/>
            <w:r w:rsidRPr="00B41112">
              <w:rPr>
                <w:sz w:val="26"/>
                <w:szCs w:val="26"/>
                <w:rPrChange w:id="245" w:author="Le Minh Nghia" w:date="2019-10-09T10:56:00Z">
                  <w:rPr>
                    <w:sz w:val="24"/>
                    <w:szCs w:val="24"/>
                  </w:rPr>
                </w:rPrChange>
              </w:rPr>
              <w:t>công</w:t>
            </w:r>
            <w:proofErr w:type="spellEnd"/>
            <w:r w:rsidRPr="00B41112">
              <w:rPr>
                <w:sz w:val="26"/>
                <w:szCs w:val="26"/>
                <w:rPrChange w:id="246" w:author="Le Minh Nghia" w:date="2019-10-09T10:56:00Z">
                  <w:rPr>
                    <w:sz w:val="24"/>
                    <w:szCs w:val="24"/>
                  </w:rPr>
                </w:rPrChange>
              </w:rPr>
              <w:t xml:space="preserve"> </w:t>
            </w:r>
            <w:proofErr w:type="spellStart"/>
            <w:r w:rsidRPr="00B41112">
              <w:rPr>
                <w:sz w:val="26"/>
                <w:szCs w:val="26"/>
                <w:rPrChange w:id="247" w:author="Le Minh Nghia" w:date="2019-10-09T10:56:00Z">
                  <w:rPr>
                    <w:sz w:val="24"/>
                    <w:szCs w:val="24"/>
                  </w:rPr>
                </w:rPrChange>
              </w:rPr>
              <w:t>tác</w:t>
            </w:r>
            <w:proofErr w:type="spellEnd"/>
            <w:r w:rsidRPr="00B41112">
              <w:rPr>
                <w:sz w:val="26"/>
                <w:szCs w:val="26"/>
                <w:rPrChange w:id="248" w:author="Le Minh Nghia" w:date="2019-10-09T10:56:00Z">
                  <w:rPr>
                    <w:sz w:val="24"/>
                    <w:szCs w:val="24"/>
                  </w:rPr>
                </w:rPrChange>
              </w:rPr>
              <w:t xml:space="preserve"> </w:t>
            </w:r>
            <w:proofErr w:type="spellStart"/>
            <w:r w:rsidRPr="00B41112">
              <w:rPr>
                <w:sz w:val="26"/>
                <w:szCs w:val="26"/>
                <w:rPrChange w:id="249" w:author="Le Minh Nghia" w:date="2019-10-09T10:56:00Z">
                  <w:rPr>
                    <w:sz w:val="24"/>
                    <w:szCs w:val="24"/>
                  </w:rPr>
                </w:rPrChange>
              </w:rPr>
              <w:t>và</w:t>
            </w:r>
            <w:proofErr w:type="spellEnd"/>
            <w:r w:rsidRPr="00B41112">
              <w:rPr>
                <w:sz w:val="26"/>
                <w:szCs w:val="26"/>
                <w:rPrChange w:id="250" w:author="Le Minh Nghia" w:date="2019-10-09T10:56:00Z">
                  <w:rPr>
                    <w:sz w:val="24"/>
                    <w:szCs w:val="24"/>
                  </w:rPr>
                </w:rPrChange>
              </w:rPr>
              <w:t xml:space="preserve"> </w:t>
            </w:r>
            <w:proofErr w:type="spellStart"/>
            <w:r w:rsidRPr="00B41112">
              <w:rPr>
                <w:sz w:val="26"/>
                <w:szCs w:val="26"/>
                <w:rPrChange w:id="251" w:author="Le Minh Nghia" w:date="2019-10-09T10:56:00Z">
                  <w:rPr>
                    <w:sz w:val="24"/>
                    <w:szCs w:val="24"/>
                  </w:rPr>
                </w:rPrChange>
              </w:rPr>
              <w:t>lĩnh</w:t>
            </w:r>
            <w:proofErr w:type="spellEnd"/>
            <w:r w:rsidRPr="00B41112">
              <w:rPr>
                <w:sz w:val="26"/>
                <w:szCs w:val="26"/>
                <w:rPrChange w:id="252" w:author="Le Minh Nghia" w:date="2019-10-09T10:56:00Z">
                  <w:rPr>
                    <w:sz w:val="24"/>
                    <w:szCs w:val="24"/>
                  </w:rPr>
                </w:rPrChange>
              </w:rPr>
              <w:t xml:space="preserve"> </w:t>
            </w:r>
            <w:proofErr w:type="spellStart"/>
            <w:r w:rsidRPr="00B41112">
              <w:rPr>
                <w:sz w:val="26"/>
                <w:szCs w:val="26"/>
                <w:rPrChange w:id="253" w:author="Le Minh Nghia" w:date="2019-10-09T10:56:00Z">
                  <w:rPr>
                    <w:sz w:val="24"/>
                    <w:szCs w:val="24"/>
                  </w:rPr>
                </w:rPrChange>
              </w:rPr>
              <w:t>vực</w:t>
            </w:r>
            <w:proofErr w:type="spellEnd"/>
            <w:r w:rsidRPr="00B41112">
              <w:rPr>
                <w:sz w:val="26"/>
                <w:szCs w:val="26"/>
                <w:rPrChange w:id="254" w:author="Le Minh Nghia" w:date="2019-10-09T10:56:00Z">
                  <w:rPr>
                    <w:sz w:val="24"/>
                    <w:szCs w:val="24"/>
                  </w:rPr>
                </w:rPrChange>
              </w:rPr>
              <w:t xml:space="preserve"> </w:t>
            </w:r>
            <w:proofErr w:type="spellStart"/>
            <w:r w:rsidRPr="00B41112">
              <w:rPr>
                <w:sz w:val="26"/>
                <w:szCs w:val="26"/>
                <w:rPrChange w:id="255" w:author="Le Minh Nghia" w:date="2019-10-09T10:56:00Z">
                  <w:rPr>
                    <w:sz w:val="24"/>
                    <w:szCs w:val="24"/>
                  </w:rPr>
                </w:rPrChange>
              </w:rPr>
              <w:t>chuyên</w:t>
            </w:r>
            <w:proofErr w:type="spellEnd"/>
            <w:r w:rsidRPr="00B41112">
              <w:rPr>
                <w:sz w:val="26"/>
                <w:szCs w:val="26"/>
                <w:rPrChange w:id="256" w:author="Le Minh Nghia" w:date="2019-10-09T10:56:00Z">
                  <w:rPr>
                    <w:sz w:val="24"/>
                    <w:szCs w:val="24"/>
                  </w:rPr>
                </w:rPrChange>
              </w:rPr>
              <w:t xml:space="preserve"> </w:t>
            </w:r>
            <w:proofErr w:type="spellStart"/>
            <w:r w:rsidRPr="00B41112">
              <w:rPr>
                <w:sz w:val="26"/>
                <w:szCs w:val="26"/>
                <w:rPrChange w:id="257" w:author="Le Minh Nghia" w:date="2019-10-09T10:56:00Z">
                  <w:rPr>
                    <w:sz w:val="24"/>
                    <w:szCs w:val="24"/>
                  </w:rPr>
                </w:rPrChange>
              </w:rPr>
              <w:t>môn</w:t>
            </w:r>
            <w:proofErr w:type="spellEnd"/>
          </w:p>
        </w:tc>
        <w:tc>
          <w:tcPr>
            <w:tcW w:w="3132" w:type="dxa"/>
          </w:tcPr>
          <w:p w:rsidR="00DF22D9" w:rsidRPr="00B41112" w:rsidRDefault="00C45958" w:rsidP="00592B6D">
            <w:pPr>
              <w:rPr>
                <w:sz w:val="26"/>
                <w:szCs w:val="26"/>
                <w:rPrChange w:id="258" w:author="Le Minh Nghia" w:date="2019-10-09T10:56:00Z">
                  <w:rPr>
                    <w:sz w:val="24"/>
                    <w:szCs w:val="24"/>
                  </w:rPr>
                </w:rPrChange>
              </w:rPr>
            </w:pPr>
            <w:proofErr w:type="spellStart"/>
            <w:r w:rsidRPr="00B41112">
              <w:rPr>
                <w:sz w:val="26"/>
                <w:szCs w:val="26"/>
                <w:rPrChange w:id="259" w:author="Le Minh Nghia" w:date="2019-10-09T10:56:00Z">
                  <w:rPr>
                    <w:sz w:val="24"/>
                    <w:szCs w:val="24"/>
                  </w:rPr>
                </w:rPrChange>
              </w:rPr>
              <w:t>Nhiệm</w:t>
            </w:r>
            <w:proofErr w:type="spellEnd"/>
            <w:r w:rsidRPr="00B41112">
              <w:rPr>
                <w:sz w:val="26"/>
                <w:szCs w:val="26"/>
                <w:rPrChange w:id="260" w:author="Le Minh Nghia" w:date="2019-10-09T10:56:00Z">
                  <w:rPr>
                    <w:sz w:val="24"/>
                    <w:szCs w:val="24"/>
                  </w:rPr>
                </w:rPrChange>
              </w:rPr>
              <w:t xml:space="preserve"> </w:t>
            </w:r>
            <w:proofErr w:type="spellStart"/>
            <w:r w:rsidRPr="00B41112">
              <w:rPr>
                <w:sz w:val="26"/>
                <w:szCs w:val="26"/>
                <w:rPrChange w:id="261" w:author="Le Minh Nghia" w:date="2019-10-09T10:56:00Z">
                  <w:rPr>
                    <w:sz w:val="24"/>
                    <w:szCs w:val="24"/>
                  </w:rPr>
                </w:rPrChange>
              </w:rPr>
              <w:t>vụ</w:t>
            </w:r>
            <w:proofErr w:type="spellEnd"/>
          </w:p>
        </w:tc>
      </w:tr>
      <w:tr w:rsidR="00DF22D9" w:rsidRPr="00B41112" w:rsidTr="00C45958">
        <w:tc>
          <w:tcPr>
            <w:tcW w:w="3131" w:type="dxa"/>
          </w:tcPr>
          <w:p w:rsidR="00DF22D9" w:rsidRPr="00B41112" w:rsidRDefault="00C45958" w:rsidP="00592B6D">
            <w:pPr>
              <w:rPr>
                <w:sz w:val="26"/>
                <w:szCs w:val="26"/>
                <w:rPrChange w:id="262" w:author="Le Minh Nghia" w:date="2019-10-09T10:56:00Z">
                  <w:rPr>
                    <w:sz w:val="24"/>
                    <w:szCs w:val="24"/>
                  </w:rPr>
                </w:rPrChange>
              </w:rPr>
            </w:pPr>
            <w:proofErr w:type="spellStart"/>
            <w:r w:rsidRPr="00B41112">
              <w:rPr>
                <w:sz w:val="26"/>
                <w:szCs w:val="26"/>
                <w:rPrChange w:id="263" w:author="Le Minh Nghia" w:date="2019-10-09T10:56:00Z">
                  <w:rPr>
                    <w:sz w:val="24"/>
                    <w:szCs w:val="24"/>
                  </w:rPr>
                </w:rPrChange>
              </w:rPr>
              <w:t>Trương</w:t>
            </w:r>
            <w:proofErr w:type="spellEnd"/>
            <w:r w:rsidRPr="00B41112">
              <w:rPr>
                <w:sz w:val="26"/>
                <w:szCs w:val="26"/>
                <w:rPrChange w:id="264" w:author="Le Minh Nghia" w:date="2019-10-09T10:56:00Z">
                  <w:rPr>
                    <w:sz w:val="24"/>
                    <w:szCs w:val="24"/>
                  </w:rPr>
                </w:rPrChange>
              </w:rPr>
              <w:t xml:space="preserve"> </w:t>
            </w:r>
            <w:proofErr w:type="spellStart"/>
            <w:r w:rsidRPr="00B41112">
              <w:rPr>
                <w:sz w:val="26"/>
                <w:szCs w:val="26"/>
                <w:rPrChange w:id="265" w:author="Le Minh Nghia" w:date="2019-10-09T10:56:00Z">
                  <w:rPr>
                    <w:sz w:val="24"/>
                    <w:szCs w:val="24"/>
                  </w:rPr>
                </w:rPrChange>
              </w:rPr>
              <w:t>Thị</w:t>
            </w:r>
            <w:proofErr w:type="spellEnd"/>
            <w:r w:rsidRPr="00B41112">
              <w:rPr>
                <w:sz w:val="26"/>
                <w:szCs w:val="26"/>
                <w:rPrChange w:id="266" w:author="Le Minh Nghia" w:date="2019-10-09T10:56:00Z">
                  <w:rPr>
                    <w:sz w:val="24"/>
                    <w:szCs w:val="24"/>
                  </w:rPr>
                </w:rPrChange>
              </w:rPr>
              <w:t xml:space="preserve"> Thanh </w:t>
            </w:r>
            <w:proofErr w:type="spellStart"/>
            <w:r w:rsidRPr="00B41112">
              <w:rPr>
                <w:sz w:val="26"/>
                <w:szCs w:val="26"/>
                <w:rPrChange w:id="267" w:author="Le Minh Nghia" w:date="2019-10-09T10:56:00Z">
                  <w:rPr>
                    <w:sz w:val="24"/>
                    <w:szCs w:val="24"/>
                  </w:rPr>
                </w:rPrChange>
              </w:rPr>
              <w:t>Tuyền</w:t>
            </w:r>
            <w:proofErr w:type="spellEnd"/>
          </w:p>
        </w:tc>
        <w:tc>
          <w:tcPr>
            <w:tcW w:w="3132" w:type="dxa"/>
          </w:tcPr>
          <w:p w:rsidR="00C45958" w:rsidRPr="00B41112" w:rsidRDefault="00C45958" w:rsidP="00592B6D">
            <w:pPr>
              <w:rPr>
                <w:sz w:val="26"/>
                <w:szCs w:val="26"/>
                <w:rPrChange w:id="268" w:author="Le Minh Nghia" w:date="2019-10-09T10:56:00Z">
                  <w:rPr>
                    <w:sz w:val="24"/>
                    <w:szCs w:val="24"/>
                  </w:rPr>
                </w:rPrChange>
              </w:rPr>
            </w:pPr>
            <w:r w:rsidRPr="00B41112">
              <w:rPr>
                <w:sz w:val="26"/>
                <w:szCs w:val="26"/>
                <w:rPrChange w:id="269" w:author="Le Minh Nghia" w:date="2019-10-09T10:56:00Z">
                  <w:rPr>
                    <w:sz w:val="24"/>
                    <w:szCs w:val="24"/>
                  </w:rPr>
                </w:rPrChange>
              </w:rPr>
              <w:t xml:space="preserve">Khoa </w:t>
            </w:r>
            <w:proofErr w:type="spellStart"/>
            <w:r w:rsidRPr="00B41112">
              <w:rPr>
                <w:sz w:val="26"/>
                <w:szCs w:val="26"/>
                <w:rPrChange w:id="270" w:author="Le Minh Nghia" w:date="2019-10-09T10:56:00Z">
                  <w:rPr>
                    <w:sz w:val="24"/>
                    <w:szCs w:val="24"/>
                  </w:rPr>
                </w:rPrChange>
              </w:rPr>
              <w:t>Công</w:t>
            </w:r>
            <w:proofErr w:type="spellEnd"/>
            <w:r w:rsidRPr="00B41112">
              <w:rPr>
                <w:sz w:val="26"/>
                <w:szCs w:val="26"/>
                <w:rPrChange w:id="271" w:author="Le Minh Nghia" w:date="2019-10-09T10:56:00Z">
                  <w:rPr>
                    <w:sz w:val="24"/>
                    <w:szCs w:val="24"/>
                  </w:rPr>
                </w:rPrChange>
              </w:rPr>
              <w:t xml:space="preserve"> </w:t>
            </w:r>
            <w:proofErr w:type="spellStart"/>
            <w:r w:rsidRPr="00B41112">
              <w:rPr>
                <w:sz w:val="26"/>
                <w:szCs w:val="26"/>
                <w:rPrChange w:id="272" w:author="Le Minh Nghia" w:date="2019-10-09T10:56:00Z">
                  <w:rPr>
                    <w:sz w:val="24"/>
                    <w:szCs w:val="24"/>
                  </w:rPr>
                </w:rPrChange>
              </w:rPr>
              <w:t>nghệ</w:t>
            </w:r>
            <w:proofErr w:type="spellEnd"/>
            <w:r w:rsidRPr="00B41112">
              <w:rPr>
                <w:sz w:val="26"/>
                <w:szCs w:val="26"/>
                <w:rPrChange w:id="273" w:author="Le Minh Nghia" w:date="2019-10-09T10:56:00Z">
                  <w:rPr>
                    <w:sz w:val="24"/>
                    <w:szCs w:val="24"/>
                  </w:rPr>
                </w:rPrChange>
              </w:rPr>
              <w:t xml:space="preserve"> </w:t>
            </w:r>
            <w:proofErr w:type="spellStart"/>
            <w:r w:rsidRPr="00B41112">
              <w:rPr>
                <w:sz w:val="26"/>
                <w:szCs w:val="26"/>
                <w:rPrChange w:id="274" w:author="Le Minh Nghia" w:date="2019-10-09T10:56:00Z">
                  <w:rPr>
                    <w:sz w:val="24"/>
                    <w:szCs w:val="24"/>
                  </w:rPr>
                </w:rPrChange>
              </w:rPr>
              <w:t>Thông</w:t>
            </w:r>
            <w:proofErr w:type="spellEnd"/>
            <w:r w:rsidRPr="00B41112">
              <w:rPr>
                <w:sz w:val="26"/>
                <w:szCs w:val="26"/>
                <w:rPrChange w:id="275" w:author="Le Minh Nghia" w:date="2019-10-09T10:56:00Z">
                  <w:rPr>
                    <w:sz w:val="24"/>
                    <w:szCs w:val="24"/>
                  </w:rPr>
                </w:rPrChange>
              </w:rPr>
              <w:t xml:space="preserve"> tin &amp; </w:t>
            </w:r>
            <w:proofErr w:type="spellStart"/>
            <w:r w:rsidRPr="00B41112">
              <w:rPr>
                <w:sz w:val="26"/>
                <w:szCs w:val="26"/>
                <w:rPrChange w:id="276" w:author="Le Minh Nghia" w:date="2019-10-09T10:56:00Z">
                  <w:rPr>
                    <w:sz w:val="24"/>
                    <w:szCs w:val="24"/>
                  </w:rPr>
                </w:rPrChange>
              </w:rPr>
              <w:t>Truyền</w:t>
            </w:r>
            <w:proofErr w:type="spellEnd"/>
            <w:r w:rsidRPr="00B41112">
              <w:rPr>
                <w:sz w:val="26"/>
                <w:szCs w:val="26"/>
                <w:rPrChange w:id="277" w:author="Le Minh Nghia" w:date="2019-10-09T10:56:00Z">
                  <w:rPr>
                    <w:sz w:val="24"/>
                    <w:szCs w:val="24"/>
                  </w:rPr>
                </w:rPrChange>
              </w:rPr>
              <w:t xml:space="preserve"> </w:t>
            </w:r>
            <w:proofErr w:type="spellStart"/>
            <w:r w:rsidRPr="00B41112">
              <w:rPr>
                <w:sz w:val="26"/>
                <w:szCs w:val="26"/>
                <w:rPrChange w:id="278" w:author="Le Minh Nghia" w:date="2019-10-09T10:56:00Z">
                  <w:rPr>
                    <w:sz w:val="24"/>
                    <w:szCs w:val="24"/>
                  </w:rPr>
                </w:rPrChange>
              </w:rPr>
              <w:t>thông</w:t>
            </w:r>
            <w:proofErr w:type="spellEnd"/>
            <w:r w:rsidRPr="00B41112">
              <w:rPr>
                <w:sz w:val="26"/>
                <w:szCs w:val="26"/>
                <w:rPrChange w:id="279" w:author="Le Minh Nghia" w:date="2019-10-09T10:56:00Z">
                  <w:rPr>
                    <w:sz w:val="24"/>
                    <w:szCs w:val="24"/>
                  </w:rPr>
                </w:rPrChange>
              </w:rPr>
              <w:t>.</w:t>
            </w:r>
          </w:p>
          <w:p w:rsidR="00C45958" w:rsidRPr="00B41112" w:rsidRDefault="00C45958" w:rsidP="00592B6D">
            <w:pPr>
              <w:rPr>
                <w:sz w:val="26"/>
                <w:szCs w:val="26"/>
                <w:rPrChange w:id="280" w:author="Le Minh Nghia" w:date="2019-10-09T10:56:00Z">
                  <w:rPr>
                    <w:sz w:val="24"/>
                    <w:szCs w:val="24"/>
                  </w:rPr>
                </w:rPrChange>
              </w:rPr>
            </w:pPr>
            <w:proofErr w:type="spellStart"/>
            <w:r w:rsidRPr="00B41112">
              <w:rPr>
                <w:sz w:val="26"/>
                <w:szCs w:val="26"/>
                <w:rPrChange w:id="281" w:author="Le Minh Nghia" w:date="2019-10-09T10:56:00Z">
                  <w:rPr>
                    <w:sz w:val="24"/>
                    <w:szCs w:val="24"/>
                  </w:rPr>
                </w:rPrChange>
              </w:rPr>
              <w:t>Ths</w:t>
            </w:r>
            <w:proofErr w:type="spellEnd"/>
            <w:r w:rsidRPr="00B41112">
              <w:rPr>
                <w:sz w:val="26"/>
                <w:szCs w:val="26"/>
                <w:rPrChange w:id="282" w:author="Le Minh Nghia" w:date="2019-10-09T10:56:00Z">
                  <w:rPr>
                    <w:sz w:val="24"/>
                    <w:szCs w:val="24"/>
                  </w:rPr>
                </w:rPrChange>
              </w:rPr>
              <w:t xml:space="preserve">. </w:t>
            </w:r>
            <w:proofErr w:type="spellStart"/>
            <w:r w:rsidRPr="00B41112">
              <w:rPr>
                <w:sz w:val="26"/>
                <w:szCs w:val="26"/>
                <w:rPrChange w:id="283" w:author="Le Minh Nghia" w:date="2019-10-09T10:56:00Z">
                  <w:rPr>
                    <w:sz w:val="24"/>
                    <w:szCs w:val="24"/>
                  </w:rPr>
                </w:rPrChange>
              </w:rPr>
              <w:t>Hệ</w:t>
            </w:r>
            <w:proofErr w:type="spellEnd"/>
            <w:r w:rsidRPr="00B41112">
              <w:rPr>
                <w:sz w:val="26"/>
                <w:szCs w:val="26"/>
                <w:rPrChange w:id="284" w:author="Le Minh Nghia" w:date="2019-10-09T10:56:00Z">
                  <w:rPr>
                    <w:sz w:val="24"/>
                    <w:szCs w:val="24"/>
                  </w:rPr>
                </w:rPrChange>
              </w:rPr>
              <w:t xml:space="preserve"> </w:t>
            </w:r>
            <w:proofErr w:type="spellStart"/>
            <w:r w:rsidRPr="00B41112">
              <w:rPr>
                <w:sz w:val="26"/>
                <w:szCs w:val="26"/>
                <w:rPrChange w:id="285" w:author="Le Minh Nghia" w:date="2019-10-09T10:56:00Z">
                  <w:rPr>
                    <w:sz w:val="24"/>
                    <w:szCs w:val="24"/>
                  </w:rPr>
                </w:rPrChange>
              </w:rPr>
              <w:t>thống</w:t>
            </w:r>
            <w:proofErr w:type="spellEnd"/>
            <w:r w:rsidRPr="00B41112">
              <w:rPr>
                <w:sz w:val="26"/>
                <w:szCs w:val="26"/>
                <w:rPrChange w:id="286" w:author="Le Minh Nghia" w:date="2019-10-09T10:56:00Z">
                  <w:rPr>
                    <w:sz w:val="24"/>
                    <w:szCs w:val="24"/>
                  </w:rPr>
                </w:rPrChange>
              </w:rPr>
              <w:t xml:space="preserve"> </w:t>
            </w:r>
            <w:proofErr w:type="spellStart"/>
            <w:r w:rsidRPr="00B41112">
              <w:rPr>
                <w:sz w:val="26"/>
                <w:szCs w:val="26"/>
                <w:rPrChange w:id="287" w:author="Le Minh Nghia" w:date="2019-10-09T10:56:00Z">
                  <w:rPr>
                    <w:sz w:val="24"/>
                    <w:szCs w:val="24"/>
                  </w:rPr>
                </w:rPrChange>
              </w:rPr>
              <w:t>thông</w:t>
            </w:r>
            <w:proofErr w:type="spellEnd"/>
            <w:r w:rsidRPr="00B41112">
              <w:rPr>
                <w:sz w:val="26"/>
                <w:szCs w:val="26"/>
                <w:rPrChange w:id="288" w:author="Le Minh Nghia" w:date="2019-10-09T10:56:00Z">
                  <w:rPr>
                    <w:sz w:val="24"/>
                    <w:szCs w:val="24"/>
                  </w:rPr>
                </w:rPrChange>
              </w:rPr>
              <w:t xml:space="preserve"> tin</w:t>
            </w:r>
          </w:p>
          <w:p w:rsidR="00C45958" w:rsidRPr="00B41112" w:rsidRDefault="00C45958" w:rsidP="00592B6D">
            <w:pPr>
              <w:rPr>
                <w:sz w:val="26"/>
                <w:szCs w:val="26"/>
                <w:rPrChange w:id="289" w:author="Le Minh Nghia" w:date="2019-10-09T10:56:00Z">
                  <w:rPr>
                    <w:sz w:val="24"/>
                    <w:szCs w:val="24"/>
                  </w:rPr>
                </w:rPrChange>
              </w:rPr>
            </w:pPr>
          </w:p>
        </w:tc>
        <w:tc>
          <w:tcPr>
            <w:tcW w:w="3132" w:type="dxa"/>
          </w:tcPr>
          <w:p w:rsidR="00DF22D9" w:rsidRPr="00B41112" w:rsidRDefault="00C45958" w:rsidP="00592B6D">
            <w:pPr>
              <w:rPr>
                <w:sz w:val="26"/>
                <w:szCs w:val="26"/>
                <w:rPrChange w:id="290" w:author="Le Minh Nghia" w:date="2019-10-09T10:56:00Z">
                  <w:rPr>
                    <w:sz w:val="24"/>
                    <w:szCs w:val="24"/>
                  </w:rPr>
                </w:rPrChange>
              </w:rPr>
            </w:pPr>
            <w:proofErr w:type="spellStart"/>
            <w:r w:rsidRPr="00B41112">
              <w:rPr>
                <w:sz w:val="26"/>
                <w:szCs w:val="26"/>
                <w:rPrChange w:id="291" w:author="Le Minh Nghia" w:date="2019-10-09T10:56:00Z">
                  <w:rPr>
                    <w:sz w:val="24"/>
                    <w:szCs w:val="24"/>
                  </w:rPr>
                </w:rPrChange>
              </w:rPr>
              <w:t>Hướng</w:t>
            </w:r>
            <w:proofErr w:type="spellEnd"/>
            <w:r w:rsidRPr="00B41112">
              <w:rPr>
                <w:sz w:val="26"/>
                <w:szCs w:val="26"/>
                <w:rPrChange w:id="292" w:author="Le Minh Nghia" w:date="2019-10-09T10:56:00Z">
                  <w:rPr>
                    <w:sz w:val="24"/>
                    <w:szCs w:val="24"/>
                  </w:rPr>
                </w:rPrChange>
              </w:rPr>
              <w:t xml:space="preserve"> </w:t>
            </w:r>
            <w:proofErr w:type="spellStart"/>
            <w:r w:rsidRPr="00B41112">
              <w:rPr>
                <w:sz w:val="26"/>
                <w:szCs w:val="26"/>
                <w:rPrChange w:id="293" w:author="Le Minh Nghia" w:date="2019-10-09T10:56:00Z">
                  <w:rPr>
                    <w:sz w:val="24"/>
                    <w:szCs w:val="24"/>
                  </w:rPr>
                </w:rPrChange>
              </w:rPr>
              <w:t>dẫn</w:t>
            </w:r>
            <w:proofErr w:type="spellEnd"/>
            <w:r w:rsidRPr="00B41112">
              <w:rPr>
                <w:sz w:val="26"/>
                <w:szCs w:val="26"/>
                <w:rPrChange w:id="294" w:author="Le Minh Nghia" w:date="2019-10-09T10:56:00Z">
                  <w:rPr>
                    <w:sz w:val="24"/>
                    <w:szCs w:val="24"/>
                  </w:rPr>
                </w:rPrChange>
              </w:rPr>
              <w:t xml:space="preserve"> </w:t>
            </w:r>
            <w:proofErr w:type="spellStart"/>
            <w:r w:rsidRPr="00B41112">
              <w:rPr>
                <w:sz w:val="26"/>
                <w:szCs w:val="26"/>
                <w:rPrChange w:id="295" w:author="Le Minh Nghia" w:date="2019-10-09T10:56:00Z">
                  <w:rPr>
                    <w:sz w:val="24"/>
                    <w:szCs w:val="24"/>
                  </w:rPr>
                </w:rPrChange>
              </w:rPr>
              <w:t>nội</w:t>
            </w:r>
            <w:proofErr w:type="spellEnd"/>
            <w:r w:rsidRPr="00B41112">
              <w:rPr>
                <w:sz w:val="26"/>
                <w:szCs w:val="26"/>
                <w:rPrChange w:id="296" w:author="Le Minh Nghia" w:date="2019-10-09T10:56:00Z">
                  <w:rPr>
                    <w:sz w:val="24"/>
                    <w:szCs w:val="24"/>
                  </w:rPr>
                </w:rPrChange>
              </w:rPr>
              <w:t xml:space="preserve"> dung </w:t>
            </w:r>
            <w:proofErr w:type="spellStart"/>
            <w:r w:rsidRPr="00B41112">
              <w:rPr>
                <w:sz w:val="26"/>
                <w:szCs w:val="26"/>
                <w:rPrChange w:id="297" w:author="Le Minh Nghia" w:date="2019-10-09T10:56:00Z">
                  <w:rPr>
                    <w:sz w:val="24"/>
                    <w:szCs w:val="24"/>
                  </w:rPr>
                </w:rPrChange>
              </w:rPr>
              <w:t>nghiên</w:t>
            </w:r>
            <w:proofErr w:type="spellEnd"/>
            <w:r w:rsidRPr="00B41112">
              <w:rPr>
                <w:sz w:val="26"/>
                <w:szCs w:val="26"/>
                <w:rPrChange w:id="298" w:author="Le Minh Nghia" w:date="2019-10-09T10:56:00Z">
                  <w:rPr>
                    <w:sz w:val="24"/>
                    <w:szCs w:val="24"/>
                  </w:rPr>
                </w:rPrChange>
              </w:rPr>
              <w:t xml:space="preserve"> </w:t>
            </w:r>
            <w:proofErr w:type="spellStart"/>
            <w:r w:rsidRPr="00B41112">
              <w:rPr>
                <w:sz w:val="26"/>
                <w:szCs w:val="26"/>
                <w:rPrChange w:id="299" w:author="Le Minh Nghia" w:date="2019-10-09T10:56:00Z">
                  <w:rPr>
                    <w:sz w:val="24"/>
                    <w:szCs w:val="24"/>
                  </w:rPr>
                </w:rPrChange>
              </w:rPr>
              <w:t>cứu</w:t>
            </w:r>
            <w:proofErr w:type="spellEnd"/>
            <w:r w:rsidRPr="00B41112">
              <w:rPr>
                <w:sz w:val="26"/>
                <w:szCs w:val="26"/>
                <w:rPrChange w:id="300" w:author="Le Minh Nghia" w:date="2019-10-09T10:56:00Z">
                  <w:rPr>
                    <w:sz w:val="24"/>
                    <w:szCs w:val="24"/>
                  </w:rPr>
                </w:rPrChange>
              </w:rPr>
              <w:t xml:space="preserve"> khoa </w:t>
            </w:r>
            <w:proofErr w:type="spellStart"/>
            <w:r w:rsidRPr="00B41112">
              <w:rPr>
                <w:sz w:val="26"/>
                <w:szCs w:val="26"/>
                <w:rPrChange w:id="301" w:author="Le Minh Nghia" w:date="2019-10-09T10:56:00Z">
                  <w:rPr>
                    <w:sz w:val="24"/>
                    <w:szCs w:val="24"/>
                  </w:rPr>
                </w:rPrChange>
              </w:rPr>
              <w:t>học</w:t>
            </w:r>
            <w:proofErr w:type="spellEnd"/>
            <w:r w:rsidRPr="00B41112">
              <w:rPr>
                <w:sz w:val="26"/>
                <w:szCs w:val="26"/>
                <w:rPrChange w:id="302" w:author="Le Minh Nghia" w:date="2019-10-09T10:56:00Z">
                  <w:rPr>
                    <w:sz w:val="24"/>
                    <w:szCs w:val="24"/>
                  </w:rPr>
                </w:rPrChange>
              </w:rPr>
              <w:t xml:space="preserve"> </w:t>
            </w:r>
            <w:proofErr w:type="spellStart"/>
            <w:r w:rsidRPr="00B41112">
              <w:rPr>
                <w:sz w:val="26"/>
                <w:szCs w:val="26"/>
                <w:rPrChange w:id="303" w:author="Le Minh Nghia" w:date="2019-10-09T10:56:00Z">
                  <w:rPr>
                    <w:sz w:val="24"/>
                    <w:szCs w:val="24"/>
                  </w:rPr>
                </w:rPrChange>
              </w:rPr>
              <w:t>và</w:t>
            </w:r>
            <w:proofErr w:type="spellEnd"/>
            <w:r w:rsidRPr="00B41112">
              <w:rPr>
                <w:sz w:val="26"/>
                <w:szCs w:val="26"/>
                <w:rPrChange w:id="304" w:author="Le Minh Nghia" w:date="2019-10-09T10:56:00Z">
                  <w:rPr>
                    <w:sz w:val="24"/>
                    <w:szCs w:val="24"/>
                  </w:rPr>
                </w:rPrChange>
              </w:rPr>
              <w:t xml:space="preserve"> </w:t>
            </w:r>
            <w:proofErr w:type="spellStart"/>
            <w:r w:rsidRPr="00B41112">
              <w:rPr>
                <w:sz w:val="26"/>
                <w:szCs w:val="26"/>
                <w:rPrChange w:id="305" w:author="Le Minh Nghia" w:date="2019-10-09T10:56:00Z">
                  <w:rPr>
                    <w:sz w:val="24"/>
                    <w:szCs w:val="24"/>
                  </w:rPr>
                </w:rPrChange>
              </w:rPr>
              <w:t>hướng</w:t>
            </w:r>
            <w:proofErr w:type="spellEnd"/>
            <w:r w:rsidRPr="00B41112">
              <w:rPr>
                <w:sz w:val="26"/>
                <w:szCs w:val="26"/>
                <w:rPrChange w:id="306" w:author="Le Minh Nghia" w:date="2019-10-09T10:56:00Z">
                  <w:rPr>
                    <w:sz w:val="24"/>
                    <w:szCs w:val="24"/>
                  </w:rPr>
                </w:rPrChange>
              </w:rPr>
              <w:t xml:space="preserve"> </w:t>
            </w:r>
            <w:proofErr w:type="spellStart"/>
            <w:r w:rsidRPr="00B41112">
              <w:rPr>
                <w:sz w:val="26"/>
                <w:szCs w:val="26"/>
                <w:rPrChange w:id="307" w:author="Le Minh Nghia" w:date="2019-10-09T10:56:00Z">
                  <w:rPr>
                    <w:sz w:val="24"/>
                    <w:szCs w:val="24"/>
                  </w:rPr>
                </w:rPrChange>
              </w:rPr>
              <w:t>dẫn</w:t>
            </w:r>
            <w:proofErr w:type="spellEnd"/>
            <w:r w:rsidRPr="00B41112">
              <w:rPr>
                <w:sz w:val="26"/>
                <w:szCs w:val="26"/>
                <w:rPrChange w:id="308" w:author="Le Minh Nghia" w:date="2019-10-09T10:56:00Z">
                  <w:rPr>
                    <w:sz w:val="24"/>
                    <w:szCs w:val="24"/>
                  </w:rPr>
                </w:rPrChange>
              </w:rPr>
              <w:t xml:space="preserve"> </w:t>
            </w:r>
            <w:proofErr w:type="spellStart"/>
            <w:r w:rsidRPr="00B41112">
              <w:rPr>
                <w:sz w:val="26"/>
                <w:szCs w:val="26"/>
                <w:rPrChange w:id="309" w:author="Le Minh Nghia" w:date="2019-10-09T10:56:00Z">
                  <w:rPr>
                    <w:sz w:val="24"/>
                    <w:szCs w:val="24"/>
                  </w:rPr>
                </w:rPrChange>
              </w:rPr>
              <w:t>lập</w:t>
            </w:r>
            <w:proofErr w:type="spellEnd"/>
            <w:r w:rsidRPr="00B41112">
              <w:rPr>
                <w:sz w:val="26"/>
                <w:szCs w:val="26"/>
                <w:rPrChange w:id="310" w:author="Le Minh Nghia" w:date="2019-10-09T10:56:00Z">
                  <w:rPr>
                    <w:sz w:val="24"/>
                    <w:szCs w:val="24"/>
                  </w:rPr>
                </w:rPrChange>
              </w:rPr>
              <w:t xml:space="preserve"> </w:t>
            </w:r>
            <w:proofErr w:type="spellStart"/>
            <w:r w:rsidRPr="00B41112">
              <w:rPr>
                <w:sz w:val="26"/>
                <w:szCs w:val="26"/>
                <w:rPrChange w:id="311" w:author="Le Minh Nghia" w:date="2019-10-09T10:56:00Z">
                  <w:rPr>
                    <w:sz w:val="24"/>
                    <w:szCs w:val="24"/>
                  </w:rPr>
                </w:rPrChange>
              </w:rPr>
              <w:t>dự</w:t>
            </w:r>
            <w:proofErr w:type="spellEnd"/>
            <w:r w:rsidRPr="00B41112">
              <w:rPr>
                <w:sz w:val="26"/>
                <w:szCs w:val="26"/>
                <w:rPrChange w:id="312" w:author="Le Minh Nghia" w:date="2019-10-09T10:56:00Z">
                  <w:rPr>
                    <w:sz w:val="24"/>
                    <w:szCs w:val="24"/>
                  </w:rPr>
                </w:rPrChange>
              </w:rPr>
              <w:t xml:space="preserve"> </w:t>
            </w:r>
            <w:proofErr w:type="spellStart"/>
            <w:r w:rsidRPr="00B41112">
              <w:rPr>
                <w:sz w:val="26"/>
                <w:szCs w:val="26"/>
                <w:rPrChange w:id="313" w:author="Le Minh Nghia" w:date="2019-10-09T10:56:00Z">
                  <w:rPr>
                    <w:sz w:val="24"/>
                    <w:szCs w:val="24"/>
                  </w:rPr>
                </w:rPrChange>
              </w:rPr>
              <w:t>toán</w:t>
            </w:r>
            <w:proofErr w:type="spellEnd"/>
            <w:r w:rsidRPr="00B41112">
              <w:rPr>
                <w:sz w:val="26"/>
                <w:szCs w:val="26"/>
                <w:rPrChange w:id="314" w:author="Le Minh Nghia" w:date="2019-10-09T10:56:00Z">
                  <w:rPr>
                    <w:sz w:val="24"/>
                    <w:szCs w:val="24"/>
                  </w:rPr>
                </w:rPrChange>
              </w:rPr>
              <w:t xml:space="preserve"> </w:t>
            </w:r>
            <w:proofErr w:type="spellStart"/>
            <w:r w:rsidRPr="00B41112">
              <w:rPr>
                <w:sz w:val="26"/>
                <w:szCs w:val="26"/>
                <w:rPrChange w:id="315" w:author="Le Minh Nghia" w:date="2019-10-09T10:56:00Z">
                  <w:rPr>
                    <w:sz w:val="24"/>
                    <w:szCs w:val="24"/>
                  </w:rPr>
                </w:rPrChange>
              </w:rPr>
              <w:t>kinh</w:t>
            </w:r>
            <w:proofErr w:type="spellEnd"/>
            <w:r w:rsidRPr="00B41112">
              <w:rPr>
                <w:sz w:val="26"/>
                <w:szCs w:val="26"/>
                <w:rPrChange w:id="316" w:author="Le Minh Nghia" w:date="2019-10-09T10:56:00Z">
                  <w:rPr>
                    <w:sz w:val="24"/>
                    <w:szCs w:val="24"/>
                  </w:rPr>
                </w:rPrChange>
              </w:rPr>
              <w:t xml:space="preserve"> </w:t>
            </w:r>
            <w:proofErr w:type="spellStart"/>
            <w:r w:rsidRPr="00B41112">
              <w:rPr>
                <w:sz w:val="26"/>
                <w:szCs w:val="26"/>
                <w:rPrChange w:id="317" w:author="Le Minh Nghia" w:date="2019-10-09T10:56:00Z">
                  <w:rPr>
                    <w:sz w:val="24"/>
                    <w:szCs w:val="24"/>
                  </w:rPr>
                </w:rPrChange>
              </w:rPr>
              <w:t>phí</w:t>
            </w:r>
            <w:proofErr w:type="spellEnd"/>
            <w:r w:rsidRPr="00B41112">
              <w:rPr>
                <w:sz w:val="26"/>
                <w:szCs w:val="26"/>
                <w:rPrChange w:id="318" w:author="Le Minh Nghia" w:date="2019-10-09T10:56:00Z">
                  <w:rPr>
                    <w:sz w:val="24"/>
                    <w:szCs w:val="24"/>
                  </w:rPr>
                </w:rPrChange>
              </w:rPr>
              <w:t xml:space="preserve"> </w:t>
            </w:r>
            <w:proofErr w:type="spellStart"/>
            <w:r w:rsidRPr="00B41112">
              <w:rPr>
                <w:sz w:val="26"/>
                <w:szCs w:val="26"/>
                <w:rPrChange w:id="319" w:author="Le Minh Nghia" w:date="2019-10-09T10:56:00Z">
                  <w:rPr>
                    <w:sz w:val="24"/>
                    <w:szCs w:val="24"/>
                  </w:rPr>
                </w:rPrChange>
              </w:rPr>
              <w:t>đề</w:t>
            </w:r>
            <w:proofErr w:type="spellEnd"/>
            <w:r w:rsidRPr="00B41112">
              <w:rPr>
                <w:sz w:val="26"/>
                <w:szCs w:val="26"/>
                <w:rPrChange w:id="320" w:author="Le Minh Nghia" w:date="2019-10-09T10:56:00Z">
                  <w:rPr>
                    <w:sz w:val="24"/>
                    <w:szCs w:val="24"/>
                  </w:rPr>
                </w:rPrChange>
              </w:rPr>
              <w:t xml:space="preserve"> </w:t>
            </w:r>
            <w:proofErr w:type="spellStart"/>
            <w:r w:rsidRPr="00B41112">
              <w:rPr>
                <w:sz w:val="26"/>
                <w:szCs w:val="26"/>
                <w:rPrChange w:id="321" w:author="Le Minh Nghia" w:date="2019-10-09T10:56:00Z">
                  <w:rPr>
                    <w:sz w:val="24"/>
                    <w:szCs w:val="24"/>
                  </w:rPr>
                </w:rPrChange>
              </w:rPr>
              <w:t>tài</w:t>
            </w:r>
            <w:proofErr w:type="spellEnd"/>
          </w:p>
        </w:tc>
      </w:tr>
      <w:tr w:rsidR="00C45958" w:rsidRPr="00B41112" w:rsidTr="00C45958">
        <w:tc>
          <w:tcPr>
            <w:tcW w:w="9395" w:type="dxa"/>
            <w:gridSpan w:val="3"/>
          </w:tcPr>
          <w:p w:rsidR="00C45958" w:rsidRPr="00B41112" w:rsidRDefault="00C45958" w:rsidP="00592B6D">
            <w:pPr>
              <w:rPr>
                <w:sz w:val="26"/>
                <w:szCs w:val="26"/>
                <w:rPrChange w:id="322" w:author="Le Minh Nghia" w:date="2019-10-09T10:56:00Z">
                  <w:rPr>
                    <w:sz w:val="24"/>
                    <w:szCs w:val="24"/>
                  </w:rPr>
                </w:rPrChange>
              </w:rPr>
            </w:pPr>
            <w:proofErr w:type="spellStart"/>
            <w:r w:rsidRPr="00B41112">
              <w:rPr>
                <w:sz w:val="26"/>
                <w:szCs w:val="26"/>
                <w:rPrChange w:id="323" w:author="Le Minh Nghia" w:date="2019-10-09T10:56:00Z">
                  <w:rPr>
                    <w:sz w:val="24"/>
                    <w:szCs w:val="24"/>
                  </w:rPr>
                </w:rPrChange>
              </w:rPr>
              <w:t>Đơn</w:t>
            </w:r>
            <w:proofErr w:type="spellEnd"/>
            <w:r w:rsidRPr="00B41112">
              <w:rPr>
                <w:sz w:val="26"/>
                <w:szCs w:val="26"/>
                <w:rPrChange w:id="324" w:author="Le Minh Nghia" w:date="2019-10-09T10:56:00Z">
                  <w:rPr>
                    <w:sz w:val="24"/>
                    <w:szCs w:val="24"/>
                  </w:rPr>
                </w:rPrChange>
              </w:rPr>
              <w:t xml:space="preserve"> </w:t>
            </w:r>
            <w:proofErr w:type="spellStart"/>
            <w:r w:rsidRPr="00B41112">
              <w:rPr>
                <w:sz w:val="26"/>
                <w:szCs w:val="26"/>
                <w:rPrChange w:id="325" w:author="Le Minh Nghia" w:date="2019-10-09T10:56:00Z">
                  <w:rPr>
                    <w:sz w:val="24"/>
                    <w:szCs w:val="24"/>
                  </w:rPr>
                </w:rPrChange>
              </w:rPr>
              <w:t>vị</w:t>
            </w:r>
            <w:proofErr w:type="spellEnd"/>
            <w:r w:rsidRPr="00B41112">
              <w:rPr>
                <w:sz w:val="26"/>
                <w:szCs w:val="26"/>
                <w:rPrChange w:id="326" w:author="Le Minh Nghia" w:date="2019-10-09T10:56:00Z">
                  <w:rPr>
                    <w:sz w:val="24"/>
                    <w:szCs w:val="24"/>
                  </w:rPr>
                </w:rPrChange>
              </w:rPr>
              <w:t xml:space="preserve"> </w:t>
            </w:r>
            <w:proofErr w:type="spellStart"/>
            <w:r w:rsidRPr="00B41112">
              <w:rPr>
                <w:sz w:val="26"/>
                <w:szCs w:val="26"/>
                <w:rPrChange w:id="327" w:author="Le Minh Nghia" w:date="2019-10-09T10:56:00Z">
                  <w:rPr>
                    <w:sz w:val="24"/>
                    <w:szCs w:val="24"/>
                  </w:rPr>
                </w:rPrChange>
              </w:rPr>
              <w:t>phối</w:t>
            </w:r>
            <w:proofErr w:type="spellEnd"/>
            <w:r w:rsidRPr="00B41112">
              <w:rPr>
                <w:sz w:val="26"/>
                <w:szCs w:val="26"/>
                <w:rPrChange w:id="328" w:author="Le Minh Nghia" w:date="2019-10-09T10:56:00Z">
                  <w:rPr>
                    <w:sz w:val="24"/>
                    <w:szCs w:val="24"/>
                  </w:rPr>
                </w:rPrChange>
              </w:rPr>
              <w:t xml:space="preserve"> </w:t>
            </w:r>
            <w:proofErr w:type="spellStart"/>
            <w:r w:rsidRPr="00B41112">
              <w:rPr>
                <w:sz w:val="26"/>
                <w:szCs w:val="26"/>
                <w:rPrChange w:id="329" w:author="Le Minh Nghia" w:date="2019-10-09T10:56:00Z">
                  <w:rPr>
                    <w:sz w:val="24"/>
                    <w:szCs w:val="24"/>
                  </w:rPr>
                </w:rPrChange>
              </w:rPr>
              <w:t>hợp</w:t>
            </w:r>
            <w:proofErr w:type="spellEnd"/>
            <w:r w:rsidRPr="00B41112">
              <w:rPr>
                <w:sz w:val="26"/>
                <w:szCs w:val="26"/>
                <w:rPrChange w:id="330" w:author="Le Minh Nghia" w:date="2019-10-09T10:56:00Z">
                  <w:rPr>
                    <w:sz w:val="24"/>
                    <w:szCs w:val="24"/>
                  </w:rPr>
                </w:rPrChange>
              </w:rPr>
              <w:t xml:space="preserve"> </w:t>
            </w:r>
            <w:proofErr w:type="spellStart"/>
            <w:r w:rsidRPr="00B41112">
              <w:rPr>
                <w:sz w:val="26"/>
                <w:szCs w:val="26"/>
                <w:rPrChange w:id="331" w:author="Le Minh Nghia" w:date="2019-10-09T10:56:00Z">
                  <w:rPr>
                    <w:sz w:val="24"/>
                    <w:szCs w:val="24"/>
                  </w:rPr>
                </w:rPrChange>
              </w:rPr>
              <w:t>chính</w:t>
            </w:r>
            <w:proofErr w:type="spellEnd"/>
          </w:p>
        </w:tc>
      </w:tr>
      <w:tr w:rsidR="00C45958" w:rsidRPr="00B41112" w:rsidTr="00C45958">
        <w:tc>
          <w:tcPr>
            <w:tcW w:w="3131" w:type="dxa"/>
          </w:tcPr>
          <w:p w:rsidR="00C45958" w:rsidRPr="00B41112" w:rsidRDefault="00C45958" w:rsidP="00592B6D">
            <w:pPr>
              <w:rPr>
                <w:sz w:val="26"/>
                <w:szCs w:val="26"/>
                <w:rPrChange w:id="332" w:author="Le Minh Nghia" w:date="2019-10-09T10:56:00Z">
                  <w:rPr>
                    <w:sz w:val="24"/>
                    <w:szCs w:val="24"/>
                  </w:rPr>
                </w:rPrChange>
              </w:rPr>
            </w:pPr>
            <w:proofErr w:type="spellStart"/>
            <w:r w:rsidRPr="00B41112">
              <w:rPr>
                <w:sz w:val="26"/>
                <w:szCs w:val="26"/>
                <w:rPrChange w:id="333" w:author="Le Minh Nghia" w:date="2019-10-09T10:56:00Z">
                  <w:rPr>
                    <w:sz w:val="24"/>
                    <w:szCs w:val="24"/>
                  </w:rPr>
                </w:rPrChange>
              </w:rPr>
              <w:t>Tên</w:t>
            </w:r>
            <w:proofErr w:type="spellEnd"/>
            <w:r w:rsidRPr="00B41112">
              <w:rPr>
                <w:sz w:val="26"/>
                <w:szCs w:val="26"/>
                <w:rPrChange w:id="334" w:author="Le Minh Nghia" w:date="2019-10-09T10:56:00Z">
                  <w:rPr>
                    <w:sz w:val="24"/>
                    <w:szCs w:val="24"/>
                  </w:rPr>
                </w:rPrChange>
              </w:rPr>
              <w:t xml:space="preserve"> </w:t>
            </w:r>
            <w:proofErr w:type="spellStart"/>
            <w:r w:rsidRPr="00B41112">
              <w:rPr>
                <w:sz w:val="26"/>
                <w:szCs w:val="26"/>
                <w:rPrChange w:id="335" w:author="Le Minh Nghia" w:date="2019-10-09T10:56:00Z">
                  <w:rPr>
                    <w:sz w:val="24"/>
                    <w:szCs w:val="24"/>
                  </w:rPr>
                </w:rPrChange>
              </w:rPr>
              <w:t>đơn</w:t>
            </w:r>
            <w:proofErr w:type="spellEnd"/>
            <w:r w:rsidRPr="00B41112">
              <w:rPr>
                <w:sz w:val="26"/>
                <w:szCs w:val="26"/>
                <w:rPrChange w:id="336" w:author="Le Minh Nghia" w:date="2019-10-09T10:56:00Z">
                  <w:rPr>
                    <w:sz w:val="24"/>
                    <w:szCs w:val="24"/>
                  </w:rPr>
                </w:rPrChange>
              </w:rPr>
              <w:t xml:space="preserve"> </w:t>
            </w:r>
            <w:proofErr w:type="spellStart"/>
            <w:r w:rsidRPr="00B41112">
              <w:rPr>
                <w:sz w:val="26"/>
                <w:szCs w:val="26"/>
                <w:rPrChange w:id="337" w:author="Le Minh Nghia" w:date="2019-10-09T10:56:00Z">
                  <w:rPr>
                    <w:sz w:val="24"/>
                    <w:szCs w:val="24"/>
                  </w:rPr>
                </w:rPrChange>
              </w:rPr>
              <w:t>vị</w:t>
            </w:r>
            <w:proofErr w:type="spellEnd"/>
            <w:r w:rsidRPr="00B41112">
              <w:rPr>
                <w:sz w:val="26"/>
                <w:szCs w:val="26"/>
                <w:rPrChange w:id="338" w:author="Le Minh Nghia" w:date="2019-10-09T10:56:00Z">
                  <w:rPr>
                    <w:sz w:val="24"/>
                    <w:szCs w:val="24"/>
                  </w:rPr>
                </w:rPrChange>
              </w:rPr>
              <w:t xml:space="preserve"> </w:t>
            </w:r>
            <w:proofErr w:type="spellStart"/>
            <w:r w:rsidRPr="00B41112">
              <w:rPr>
                <w:sz w:val="26"/>
                <w:szCs w:val="26"/>
                <w:rPrChange w:id="339" w:author="Le Minh Nghia" w:date="2019-10-09T10:56:00Z">
                  <w:rPr>
                    <w:sz w:val="24"/>
                    <w:szCs w:val="24"/>
                  </w:rPr>
                </w:rPrChange>
              </w:rPr>
              <w:t>trong</w:t>
            </w:r>
            <w:proofErr w:type="spellEnd"/>
            <w:r w:rsidRPr="00B41112">
              <w:rPr>
                <w:sz w:val="26"/>
                <w:szCs w:val="26"/>
                <w:rPrChange w:id="340" w:author="Le Minh Nghia" w:date="2019-10-09T10:56:00Z">
                  <w:rPr>
                    <w:sz w:val="24"/>
                    <w:szCs w:val="24"/>
                  </w:rPr>
                </w:rPrChange>
              </w:rPr>
              <w:t xml:space="preserve"> </w:t>
            </w:r>
          </w:p>
        </w:tc>
        <w:tc>
          <w:tcPr>
            <w:tcW w:w="3132" w:type="dxa"/>
          </w:tcPr>
          <w:p w:rsidR="00C45958" w:rsidRPr="00B41112" w:rsidRDefault="00C45958" w:rsidP="00592B6D">
            <w:pPr>
              <w:rPr>
                <w:sz w:val="26"/>
                <w:szCs w:val="26"/>
                <w:rPrChange w:id="341" w:author="Le Minh Nghia" w:date="2019-10-09T10:56:00Z">
                  <w:rPr>
                    <w:sz w:val="24"/>
                    <w:szCs w:val="24"/>
                  </w:rPr>
                </w:rPrChange>
              </w:rPr>
            </w:pPr>
            <w:proofErr w:type="spellStart"/>
            <w:r w:rsidRPr="00B41112">
              <w:rPr>
                <w:sz w:val="26"/>
                <w:szCs w:val="26"/>
                <w:rPrChange w:id="342" w:author="Le Minh Nghia" w:date="2019-10-09T10:56:00Z">
                  <w:rPr>
                    <w:sz w:val="24"/>
                    <w:szCs w:val="24"/>
                  </w:rPr>
                </w:rPrChange>
              </w:rPr>
              <w:t>Nội</w:t>
            </w:r>
            <w:proofErr w:type="spellEnd"/>
            <w:r w:rsidRPr="00B41112">
              <w:rPr>
                <w:sz w:val="26"/>
                <w:szCs w:val="26"/>
                <w:rPrChange w:id="343" w:author="Le Minh Nghia" w:date="2019-10-09T10:56:00Z">
                  <w:rPr>
                    <w:sz w:val="24"/>
                    <w:szCs w:val="24"/>
                  </w:rPr>
                </w:rPrChange>
              </w:rPr>
              <w:t xml:space="preserve"> dung </w:t>
            </w:r>
            <w:proofErr w:type="spellStart"/>
            <w:r w:rsidRPr="00B41112">
              <w:rPr>
                <w:sz w:val="26"/>
                <w:szCs w:val="26"/>
                <w:rPrChange w:id="344" w:author="Le Minh Nghia" w:date="2019-10-09T10:56:00Z">
                  <w:rPr>
                    <w:sz w:val="24"/>
                    <w:szCs w:val="24"/>
                  </w:rPr>
                </w:rPrChange>
              </w:rPr>
              <w:t>phối</w:t>
            </w:r>
            <w:proofErr w:type="spellEnd"/>
            <w:r w:rsidRPr="00B41112">
              <w:rPr>
                <w:sz w:val="26"/>
                <w:szCs w:val="26"/>
                <w:rPrChange w:id="345" w:author="Le Minh Nghia" w:date="2019-10-09T10:56:00Z">
                  <w:rPr>
                    <w:sz w:val="24"/>
                    <w:szCs w:val="24"/>
                  </w:rPr>
                </w:rPrChange>
              </w:rPr>
              <w:t xml:space="preserve"> </w:t>
            </w:r>
            <w:proofErr w:type="spellStart"/>
            <w:r w:rsidRPr="00B41112">
              <w:rPr>
                <w:sz w:val="26"/>
                <w:szCs w:val="26"/>
                <w:rPrChange w:id="346" w:author="Le Minh Nghia" w:date="2019-10-09T10:56:00Z">
                  <w:rPr>
                    <w:sz w:val="24"/>
                    <w:szCs w:val="24"/>
                  </w:rPr>
                </w:rPrChange>
              </w:rPr>
              <w:t>hợp</w:t>
            </w:r>
            <w:proofErr w:type="spellEnd"/>
            <w:r w:rsidRPr="00B41112">
              <w:rPr>
                <w:sz w:val="26"/>
                <w:szCs w:val="26"/>
                <w:rPrChange w:id="347" w:author="Le Minh Nghia" w:date="2019-10-09T10:56:00Z">
                  <w:rPr>
                    <w:sz w:val="24"/>
                    <w:szCs w:val="24"/>
                  </w:rPr>
                </w:rPrChange>
              </w:rPr>
              <w:t xml:space="preserve"> </w:t>
            </w:r>
            <w:proofErr w:type="spellStart"/>
            <w:r w:rsidRPr="00B41112">
              <w:rPr>
                <w:sz w:val="26"/>
                <w:szCs w:val="26"/>
                <w:rPrChange w:id="348" w:author="Le Minh Nghia" w:date="2019-10-09T10:56:00Z">
                  <w:rPr>
                    <w:sz w:val="24"/>
                    <w:szCs w:val="24"/>
                  </w:rPr>
                </w:rPrChange>
              </w:rPr>
              <w:t>nghiên</w:t>
            </w:r>
            <w:proofErr w:type="spellEnd"/>
            <w:r w:rsidRPr="00B41112">
              <w:rPr>
                <w:sz w:val="26"/>
                <w:szCs w:val="26"/>
                <w:rPrChange w:id="349" w:author="Le Minh Nghia" w:date="2019-10-09T10:56:00Z">
                  <w:rPr>
                    <w:sz w:val="24"/>
                    <w:szCs w:val="24"/>
                  </w:rPr>
                </w:rPrChange>
              </w:rPr>
              <w:t xml:space="preserve"> </w:t>
            </w:r>
            <w:proofErr w:type="spellStart"/>
            <w:r w:rsidRPr="00B41112">
              <w:rPr>
                <w:sz w:val="26"/>
                <w:szCs w:val="26"/>
                <w:rPrChange w:id="350" w:author="Le Minh Nghia" w:date="2019-10-09T10:56:00Z">
                  <w:rPr>
                    <w:sz w:val="24"/>
                    <w:szCs w:val="24"/>
                  </w:rPr>
                </w:rPrChange>
              </w:rPr>
              <w:t>cứu</w:t>
            </w:r>
            <w:proofErr w:type="spellEnd"/>
          </w:p>
        </w:tc>
        <w:tc>
          <w:tcPr>
            <w:tcW w:w="3132" w:type="dxa"/>
          </w:tcPr>
          <w:p w:rsidR="00C45958" w:rsidRPr="00B41112" w:rsidRDefault="00C45958" w:rsidP="00592B6D">
            <w:pPr>
              <w:rPr>
                <w:sz w:val="26"/>
                <w:szCs w:val="26"/>
                <w:rPrChange w:id="351" w:author="Le Minh Nghia" w:date="2019-10-09T10:56:00Z">
                  <w:rPr>
                    <w:sz w:val="24"/>
                    <w:szCs w:val="24"/>
                  </w:rPr>
                </w:rPrChange>
              </w:rPr>
            </w:pPr>
            <w:proofErr w:type="spellStart"/>
            <w:r w:rsidRPr="00B41112">
              <w:rPr>
                <w:sz w:val="26"/>
                <w:szCs w:val="26"/>
                <w:rPrChange w:id="352" w:author="Le Minh Nghia" w:date="2019-10-09T10:56:00Z">
                  <w:rPr>
                    <w:sz w:val="24"/>
                    <w:szCs w:val="24"/>
                  </w:rPr>
                </w:rPrChange>
              </w:rPr>
              <w:t>Họ</w:t>
            </w:r>
            <w:proofErr w:type="spellEnd"/>
            <w:r w:rsidRPr="00B41112">
              <w:rPr>
                <w:sz w:val="26"/>
                <w:szCs w:val="26"/>
                <w:rPrChange w:id="353" w:author="Le Minh Nghia" w:date="2019-10-09T10:56:00Z">
                  <w:rPr>
                    <w:sz w:val="24"/>
                    <w:szCs w:val="24"/>
                  </w:rPr>
                </w:rPrChange>
              </w:rPr>
              <w:t xml:space="preserve"> </w:t>
            </w:r>
            <w:proofErr w:type="spellStart"/>
            <w:r w:rsidRPr="00B41112">
              <w:rPr>
                <w:sz w:val="26"/>
                <w:szCs w:val="26"/>
                <w:rPrChange w:id="354" w:author="Le Minh Nghia" w:date="2019-10-09T10:56:00Z">
                  <w:rPr>
                    <w:sz w:val="24"/>
                    <w:szCs w:val="24"/>
                  </w:rPr>
                </w:rPrChange>
              </w:rPr>
              <w:t>và</w:t>
            </w:r>
            <w:proofErr w:type="spellEnd"/>
            <w:r w:rsidRPr="00B41112">
              <w:rPr>
                <w:sz w:val="26"/>
                <w:szCs w:val="26"/>
                <w:rPrChange w:id="355" w:author="Le Minh Nghia" w:date="2019-10-09T10:56:00Z">
                  <w:rPr>
                    <w:sz w:val="24"/>
                    <w:szCs w:val="24"/>
                  </w:rPr>
                </w:rPrChange>
              </w:rPr>
              <w:t xml:space="preserve"> </w:t>
            </w:r>
            <w:proofErr w:type="spellStart"/>
            <w:r w:rsidRPr="00B41112">
              <w:rPr>
                <w:sz w:val="26"/>
                <w:szCs w:val="26"/>
                <w:rPrChange w:id="356" w:author="Le Minh Nghia" w:date="2019-10-09T10:56:00Z">
                  <w:rPr>
                    <w:sz w:val="24"/>
                    <w:szCs w:val="24"/>
                  </w:rPr>
                </w:rPrChange>
              </w:rPr>
              <w:t>tên</w:t>
            </w:r>
            <w:proofErr w:type="spellEnd"/>
            <w:r w:rsidRPr="00B41112">
              <w:rPr>
                <w:sz w:val="26"/>
                <w:szCs w:val="26"/>
                <w:rPrChange w:id="357" w:author="Le Minh Nghia" w:date="2019-10-09T10:56:00Z">
                  <w:rPr>
                    <w:sz w:val="24"/>
                    <w:szCs w:val="24"/>
                  </w:rPr>
                </w:rPrChange>
              </w:rPr>
              <w:t xml:space="preserve"> </w:t>
            </w:r>
            <w:proofErr w:type="spellStart"/>
            <w:r w:rsidRPr="00B41112">
              <w:rPr>
                <w:sz w:val="26"/>
                <w:szCs w:val="26"/>
                <w:rPrChange w:id="358" w:author="Le Minh Nghia" w:date="2019-10-09T10:56:00Z">
                  <w:rPr>
                    <w:sz w:val="24"/>
                    <w:szCs w:val="24"/>
                  </w:rPr>
                </w:rPrChange>
              </w:rPr>
              <w:t>người</w:t>
            </w:r>
            <w:proofErr w:type="spellEnd"/>
            <w:r w:rsidRPr="00B41112">
              <w:rPr>
                <w:sz w:val="26"/>
                <w:szCs w:val="26"/>
                <w:rPrChange w:id="359" w:author="Le Minh Nghia" w:date="2019-10-09T10:56:00Z">
                  <w:rPr>
                    <w:sz w:val="24"/>
                    <w:szCs w:val="24"/>
                  </w:rPr>
                </w:rPrChange>
              </w:rPr>
              <w:t xml:space="preserve"> </w:t>
            </w:r>
            <w:proofErr w:type="spellStart"/>
            <w:r w:rsidRPr="00B41112">
              <w:rPr>
                <w:sz w:val="26"/>
                <w:szCs w:val="26"/>
                <w:rPrChange w:id="360" w:author="Le Minh Nghia" w:date="2019-10-09T10:56:00Z">
                  <w:rPr>
                    <w:sz w:val="24"/>
                    <w:szCs w:val="24"/>
                  </w:rPr>
                </w:rPrChange>
              </w:rPr>
              <w:t>đại</w:t>
            </w:r>
            <w:proofErr w:type="spellEnd"/>
            <w:r w:rsidRPr="00B41112">
              <w:rPr>
                <w:sz w:val="26"/>
                <w:szCs w:val="26"/>
                <w:rPrChange w:id="361" w:author="Le Minh Nghia" w:date="2019-10-09T10:56:00Z">
                  <w:rPr>
                    <w:sz w:val="24"/>
                    <w:szCs w:val="24"/>
                  </w:rPr>
                </w:rPrChange>
              </w:rPr>
              <w:t xml:space="preserve"> </w:t>
            </w:r>
            <w:proofErr w:type="spellStart"/>
            <w:r w:rsidRPr="00B41112">
              <w:rPr>
                <w:sz w:val="26"/>
                <w:szCs w:val="26"/>
                <w:rPrChange w:id="362" w:author="Le Minh Nghia" w:date="2019-10-09T10:56:00Z">
                  <w:rPr>
                    <w:sz w:val="24"/>
                    <w:szCs w:val="24"/>
                  </w:rPr>
                </w:rPrChange>
              </w:rPr>
              <w:t>diện</w:t>
            </w:r>
            <w:proofErr w:type="spellEnd"/>
            <w:r w:rsidRPr="00B41112">
              <w:rPr>
                <w:sz w:val="26"/>
                <w:szCs w:val="26"/>
                <w:rPrChange w:id="363" w:author="Le Minh Nghia" w:date="2019-10-09T10:56:00Z">
                  <w:rPr>
                    <w:sz w:val="24"/>
                    <w:szCs w:val="24"/>
                  </w:rPr>
                </w:rPrChange>
              </w:rPr>
              <w:t xml:space="preserve"> </w:t>
            </w:r>
            <w:proofErr w:type="spellStart"/>
            <w:r w:rsidRPr="00B41112">
              <w:rPr>
                <w:sz w:val="26"/>
                <w:szCs w:val="26"/>
                <w:rPrChange w:id="364" w:author="Le Minh Nghia" w:date="2019-10-09T10:56:00Z">
                  <w:rPr>
                    <w:sz w:val="24"/>
                    <w:szCs w:val="24"/>
                  </w:rPr>
                </w:rPrChange>
              </w:rPr>
              <w:t>đơn</w:t>
            </w:r>
            <w:proofErr w:type="spellEnd"/>
            <w:r w:rsidRPr="00B41112">
              <w:rPr>
                <w:sz w:val="26"/>
                <w:szCs w:val="26"/>
                <w:rPrChange w:id="365" w:author="Le Minh Nghia" w:date="2019-10-09T10:56:00Z">
                  <w:rPr>
                    <w:sz w:val="24"/>
                    <w:szCs w:val="24"/>
                  </w:rPr>
                </w:rPrChange>
              </w:rPr>
              <w:t xml:space="preserve"> </w:t>
            </w:r>
            <w:proofErr w:type="spellStart"/>
            <w:r w:rsidRPr="00B41112">
              <w:rPr>
                <w:sz w:val="26"/>
                <w:szCs w:val="26"/>
                <w:rPrChange w:id="366" w:author="Le Minh Nghia" w:date="2019-10-09T10:56:00Z">
                  <w:rPr>
                    <w:sz w:val="24"/>
                    <w:szCs w:val="24"/>
                  </w:rPr>
                </w:rPrChange>
              </w:rPr>
              <w:t>vị</w:t>
            </w:r>
            <w:proofErr w:type="spellEnd"/>
          </w:p>
        </w:tc>
      </w:tr>
      <w:tr w:rsidR="00C45958" w:rsidRPr="00B41112" w:rsidTr="00C45958">
        <w:tc>
          <w:tcPr>
            <w:tcW w:w="3131" w:type="dxa"/>
          </w:tcPr>
          <w:p w:rsidR="00C45958" w:rsidRPr="00B41112" w:rsidRDefault="00C45958" w:rsidP="00592B6D">
            <w:pPr>
              <w:rPr>
                <w:sz w:val="26"/>
                <w:szCs w:val="26"/>
                <w:rPrChange w:id="367" w:author="Le Minh Nghia" w:date="2019-10-09T10:56:00Z">
                  <w:rPr>
                    <w:sz w:val="24"/>
                    <w:szCs w:val="24"/>
                  </w:rPr>
                </w:rPrChange>
              </w:rPr>
            </w:pPr>
            <w:proofErr w:type="spellStart"/>
            <w:r w:rsidRPr="00B41112">
              <w:rPr>
                <w:sz w:val="26"/>
                <w:szCs w:val="26"/>
                <w:rPrChange w:id="368" w:author="Le Minh Nghia" w:date="2019-10-09T10:56:00Z">
                  <w:rPr>
                    <w:sz w:val="24"/>
                    <w:szCs w:val="24"/>
                  </w:rPr>
                </w:rPrChange>
              </w:rPr>
              <w:t>Nguyễn</w:t>
            </w:r>
            <w:proofErr w:type="spellEnd"/>
            <w:r w:rsidRPr="00B41112">
              <w:rPr>
                <w:sz w:val="26"/>
                <w:szCs w:val="26"/>
                <w:rPrChange w:id="369" w:author="Le Minh Nghia" w:date="2019-10-09T10:56:00Z">
                  <w:rPr>
                    <w:sz w:val="24"/>
                    <w:szCs w:val="24"/>
                  </w:rPr>
                </w:rPrChange>
              </w:rPr>
              <w:t xml:space="preserve"> </w:t>
            </w:r>
            <w:proofErr w:type="spellStart"/>
            <w:r w:rsidRPr="00B41112">
              <w:rPr>
                <w:sz w:val="26"/>
                <w:szCs w:val="26"/>
                <w:rPrChange w:id="370" w:author="Le Minh Nghia" w:date="2019-10-09T10:56:00Z">
                  <w:rPr>
                    <w:sz w:val="24"/>
                    <w:szCs w:val="24"/>
                  </w:rPr>
                </w:rPrChange>
              </w:rPr>
              <w:t>Thị</w:t>
            </w:r>
            <w:proofErr w:type="spellEnd"/>
            <w:r w:rsidRPr="00B41112">
              <w:rPr>
                <w:sz w:val="26"/>
                <w:szCs w:val="26"/>
                <w:rPrChange w:id="371" w:author="Le Minh Nghia" w:date="2019-10-09T10:56:00Z">
                  <w:rPr>
                    <w:sz w:val="24"/>
                    <w:szCs w:val="24"/>
                  </w:rPr>
                </w:rPrChange>
              </w:rPr>
              <w:t xml:space="preserve"> </w:t>
            </w:r>
            <w:proofErr w:type="spellStart"/>
            <w:r w:rsidRPr="00B41112">
              <w:rPr>
                <w:sz w:val="26"/>
                <w:szCs w:val="26"/>
                <w:rPrChange w:id="372" w:author="Le Minh Nghia" w:date="2019-10-09T10:56:00Z">
                  <w:rPr>
                    <w:sz w:val="24"/>
                    <w:szCs w:val="24"/>
                  </w:rPr>
                </w:rPrChange>
              </w:rPr>
              <w:t>Thủy</w:t>
            </w:r>
            <w:proofErr w:type="spellEnd"/>
            <w:r w:rsidRPr="00B41112">
              <w:rPr>
                <w:sz w:val="26"/>
                <w:szCs w:val="26"/>
                <w:rPrChange w:id="373" w:author="Le Minh Nghia" w:date="2019-10-09T10:56:00Z">
                  <w:rPr>
                    <w:sz w:val="24"/>
                    <w:szCs w:val="24"/>
                  </w:rPr>
                </w:rPrChange>
              </w:rPr>
              <w:t xml:space="preserve"> Chung</w:t>
            </w:r>
          </w:p>
        </w:tc>
        <w:tc>
          <w:tcPr>
            <w:tcW w:w="3132" w:type="dxa"/>
          </w:tcPr>
          <w:p w:rsidR="00C45958" w:rsidRPr="00B41112" w:rsidRDefault="00C45958" w:rsidP="00592B6D">
            <w:pPr>
              <w:rPr>
                <w:sz w:val="26"/>
                <w:szCs w:val="26"/>
                <w:rPrChange w:id="374" w:author="Le Minh Nghia" w:date="2019-10-09T10:56:00Z">
                  <w:rPr>
                    <w:sz w:val="24"/>
                    <w:szCs w:val="24"/>
                  </w:rPr>
                </w:rPrChange>
              </w:rPr>
            </w:pPr>
            <w:proofErr w:type="spellStart"/>
            <w:r w:rsidRPr="00B41112">
              <w:rPr>
                <w:sz w:val="26"/>
                <w:szCs w:val="26"/>
                <w:rPrChange w:id="375" w:author="Le Minh Nghia" w:date="2019-10-09T10:56:00Z">
                  <w:rPr>
                    <w:sz w:val="24"/>
                    <w:szCs w:val="24"/>
                  </w:rPr>
                </w:rPrChange>
              </w:rPr>
              <w:t>Cung</w:t>
            </w:r>
            <w:proofErr w:type="spellEnd"/>
            <w:r w:rsidRPr="00B41112">
              <w:rPr>
                <w:sz w:val="26"/>
                <w:szCs w:val="26"/>
                <w:rPrChange w:id="376" w:author="Le Minh Nghia" w:date="2019-10-09T10:56:00Z">
                  <w:rPr>
                    <w:sz w:val="24"/>
                    <w:szCs w:val="24"/>
                  </w:rPr>
                </w:rPrChange>
              </w:rPr>
              <w:t xml:space="preserve"> </w:t>
            </w:r>
            <w:proofErr w:type="spellStart"/>
            <w:r w:rsidRPr="00B41112">
              <w:rPr>
                <w:sz w:val="26"/>
                <w:szCs w:val="26"/>
                <w:rPrChange w:id="377" w:author="Le Minh Nghia" w:date="2019-10-09T10:56:00Z">
                  <w:rPr>
                    <w:sz w:val="24"/>
                    <w:szCs w:val="24"/>
                  </w:rPr>
                </w:rPrChange>
              </w:rPr>
              <w:t>cấp</w:t>
            </w:r>
            <w:proofErr w:type="spellEnd"/>
            <w:r w:rsidRPr="00B41112">
              <w:rPr>
                <w:sz w:val="26"/>
                <w:szCs w:val="26"/>
                <w:rPrChange w:id="378" w:author="Le Minh Nghia" w:date="2019-10-09T10:56:00Z">
                  <w:rPr>
                    <w:sz w:val="24"/>
                    <w:szCs w:val="24"/>
                  </w:rPr>
                </w:rPrChange>
              </w:rPr>
              <w:t xml:space="preserve"> </w:t>
            </w:r>
            <w:proofErr w:type="spellStart"/>
            <w:r w:rsidRPr="00B41112">
              <w:rPr>
                <w:sz w:val="26"/>
                <w:szCs w:val="26"/>
                <w:rPrChange w:id="379" w:author="Le Minh Nghia" w:date="2019-10-09T10:56:00Z">
                  <w:rPr>
                    <w:sz w:val="24"/>
                    <w:szCs w:val="24"/>
                  </w:rPr>
                </w:rPrChange>
              </w:rPr>
              <w:t>yêu</w:t>
            </w:r>
            <w:proofErr w:type="spellEnd"/>
            <w:r w:rsidRPr="00B41112">
              <w:rPr>
                <w:sz w:val="26"/>
                <w:szCs w:val="26"/>
                <w:rPrChange w:id="380" w:author="Le Minh Nghia" w:date="2019-10-09T10:56:00Z">
                  <w:rPr>
                    <w:sz w:val="24"/>
                    <w:szCs w:val="24"/>
                  </w:rPr>
                </w:rPrChange>
              </w:rPr>
              <w:t xml:space="preserve"> </w:t>
            </w:r>
            <w:proofErr w:type="spellStart"/>
            <w:r w:rsidRPr="00B41112">
              <w:rPr>
                <w:sz w:val="26"/>
                <w:szCs w:val="26"/>
                <w:rPrChange w:id="381" w:author="Le Minh Nghia" w:date="2019-10-09T10:56:00Z">
                  <w:rPr>
                    <w:sz w:val="24"/>
                    <w:szCs w:val="24"/>
                  </w:rPr>
                </w:rPrChange>
              </w:rPr>
              <w:t>cầu</w:t>
            </w:r>
            <w:proofErr w:type="spellEnd"/>
            <w:r w:rsidRPr="00B41112">
              <w:rPr>
                <w:sz w:val="26"/>
                <w:szCs w:val="26"/>
                <w:rPrChange w:id="382" w:author="Le Minh Nghia" w:date="2019-10-09T10:56:00Z">
                  <w:rPr>
                    <w:sz w:val="24"/>
                    <w:szCs w:val="24"/>
                  </w:rPr>
                </w:rPrChange>
              </w:rPr>
              <w:t xml:space="preserve"> </w:t>
            </w:r>
            <w:proofErr w:type="spellStart"/>
            <w:r w:rsidRPr="00B41112">
              <w:rPr>
                <w:sz w:val="26"/>
                <w:szCs w:val="26"/>
                <w:rPrChange w:id="383" w:author="Le Minh Nghia" w:date="2019-10-09T10:56:00Z">
                  <w:rPr>
                    <w:sz w:val="24"/>
                    <w:szCs w:val="24"/>
                  </w:rPr>
                </w:rPrChange>
              </w:rPr>
              <w:t>chức</w:t>
            </w:r>
            <w:proofErr w:type="spellEnd"/>
            <w:r w:rsidRPr="00B41112">
              <w:rPr>
                <w:sz w:val="26"/>
                <w:szCs w:val="26"/>
                <w:rPrChange w:id="384" w:author="Le Minh Nghia" w:date="2019-10-09T10:56:00Z">
                  <w:rPr>
                    <w:sz w:val="24"/>
                    <w:szCs w:val="24"/>
                  </w:rPr>
                </w:rPrChange>
              </w:rPr>
              <w:t xml:space="preserve"> </w:t>
            </w:r>
            <w:proofErr w:type="spellStart"/>
            <w:r w:rsidRPr="00B41112">
              <w:rPr>
                <w:sz w:val="26"/>
                <w:szCs w:val="26"/>
                <w:rPrChange w:id="385" w:author="Le Minh Nghia" w:date="2019-10-09T10:56:00Z">
                  <w:rPr>
                    <w:sz w:val="24"/>
                    <w:szCs w:val="24"/>
                  </w:rPr>
                </w:rPrChange>
              </w:rPr>
              <w:t>năng</w:t>
            </w:r>
            <w:proofErr w:type="spellEnd"/>
            <w:r w:rsidRPr="00B41112">
              <w:rPr>
                <w:sz w:val="26"/>
                <w:szCs w:val="26"/>
                <w:rPrChange w:id="386" w:author="Le Minh Nghia" w:date="2019-10-09T10:56:00Z">
                  <w:rPr>
                    <w:sz w:val="24"/>
                    <w:szCs w:val="24"/>
                  </w:rPr>
                </w:rPrChange>
              </w:rPr>
              <w:t xml:space="preserve">, </w:t>
            </w:r>
            <w:proofErr w:type="spellStart"/>
            <w:r w:rsidRPr="00B41112">
              <w:rPr>
                <w:sz w:val="26"/>
                <w:szCs w:val="26"/>
                <w:rPrChange w:id="387" w:author="Le Minh Nghia" w:date="2019-10-09T10:56:00Z">
                  <w:rPr>
                    <w:sz w:val="24"/>
                    <w:szCs w:val="24"/>
                  </w:rPr>
                </w:rPrChange>
              </w:rPr>
              <w:t>dữ</w:t>
            </w:r>
            <w:proofErr w:type="spellEnd"/>
            <w:r w:rsidRPr="00B41112">
              <w:rPr>
                <w:sz w:val="26"/>
                <w:szCs w:val="26"/>
                <w:rPrChange w:id="388" w:author="Le Minh Nghia" w:date="2019-10-09T10:56:00Z">
                  <w:rPr>
                    <w:sz w:val="24"/>
                    <w:szCs w:val="24"/>
                  </w:rPr>
                </w:rPrChange>
              </w:rPr>
              <w:t xml:space="preserve"> </w:t>
            </w:r>
            <w:proofErr w:type="spellStart"/>
            <w:r w:rsidRPr="00B41112">
              <w:rPr>
                <w:sz w:val="26"/>
                <w:szCs w:val="26"/>
                <w:rPrChange w:id="389" w:author="Le Minh Nghia" w:date="2019-10-09T10:56:00Z">
                  <w:rPr>
                    <w:sz w:val="24"/>
                    <w:szCs w:val="24"/>
                  </w:rPr>
                </w:rPrChange>
              </w:rPr>
              <w:t>liệu</w:t>
            </w:r>
            <w:proofErr w:type="spellEnd"/>
            <w:r w:rsidRPr="00B41112">
              <w:rPr>
                <w:sz w:val="26"/>
                <w:szCs w:val="26"/>
                <w:rPrChange w:id="390" w:author="Le Minh Nghia" w:date="2019-10-09T10:56:00Z">
                  <w:rPr>
                    <w:sz w:val="24"/>
                    <w:szCs w:val="24"/>
                  </w:rPr>
                </w:rPrChange>
              </w:rPr>
              <w:t xml:space="preserve">, </w:t>
            </w:r>
            <w:proofErr w:type="spellStart"/>
            <w:r w:rsidRPr="00B41112">
              <w:rPr>
                <w:sz w:val="26"/>
                <w:szCs w:val="26"/>
                <w:rPrChange w:id="391" w:author="Le Minh Nghia" w:date="2019-10-09T10:56:00Z">
                  <w:rPr>
                    <w:sz w:val="24"/>
                    <w:szCs w:val="24"/>
                  </w:rPr>
                </w:rPrChange>
              </w:rPr>
              <w:t>thông</w:t>
            </w:r>
            <w:proofErr w:type="spellEnd"/>
            <w:r w:rsidRPr="00B41112">
              <w:rPr>
                <w:sz w:val="26"/>
                <w:szCs w:val="26"/>
                <w:rPrChange w:id="392" w:author="Le Minh Nghia" w:date="2019-10-09T10:56:00Z">
                  <w:rPr>
                    <w:sz w:val="24"/>
                    <w:szCs w:val="24"/>
                  </w:rPr>
                </w:rPrChange>
              </w:rPr>
              <w:t xml:space="preserve"> tin </w:t>
            </w:r>
            <w:proofErr w:type="spellStart"/>
            <w:r w:rsidRPr="00B41112">
              <w:rPr>
                <w:sz w:val="26"/>
                <w:szCs w:val="26"/>
                <w:rPrChange w:id="393" w:author="Le Minh Nghia" w:date="2019-10-09T10:56:00Z">
                  <w:rPr>
                    <w:sz w:val="24"/>
                    <w:szCs w:val="24"/>
                  </w:rPr>
                </w:rPrChange>
              </w:rPr>
              <w:t>và</w:t>
            </w:r>
            <w:proofErr w:type="spellEnd"/>
            <w:r w:rsidRPr="00B41112">
              <w:rPr>
                <w:sz w:val="26"/>
                <w:szCs w:val="26"/>
                <w:rPrChange w:id="394" w:author="Le Minh Nghia" w:date="2019-10-09T10:56:00Z">
                  <w:rPr>
                    <w:sz w:val="24"/>
                    <w:szCs w:val="24"/>
                  </w:rPr>
                </w:rPrChange>
              </w:rPr>
              <w:t xml:space="preserve"> </w:t>
            </w:r>
            <w:proofErr w:type="spellStart"/>
            <w:r w:rsidRPr="00B41112">
              <w:rPr>
                <w:sz w:val="26"/>
                <w:szCs w:val="26"/>
                <w:rPrChange w:id="395" w:author="Le Minh Nghia" w:date="2019-10-09T10:56:00Z">
                  <w:rPr>
                    <w:sz w:val="24"/>
                    <w:szCs w:val="24"/>
                  </w:rPr>
                </w:rPrChange>
              </w:rPr>
              <w:t>kiểm</w:t>
            </w:r>
            <w:proofErr w:type="spellEnd"/>
            <w:r w:rsidRPr="00B41112">
              <w:rPr>
                <w:sz w:val="26"/>
                <w:szCs w:val="26"/>
                <w:rPrChange w:id="396" w:author="Le Minh Nghia" w:date="2019-10-09T10:56:00Z">
                  <w:rPr>
                    <w:sz w:val="24"/>
                    <w:szCs w:val="24"/>
                  </w:rPr>
                </w:rPrChange>
              </w:rPr>
              <w:t xml:space="preserve"> </w:t>
            </w:r>
            <w:proofErr w:type="spellStart"/>
            <w:r w:rsidRPr="00B41112">
              <w:rPr>
                <w:sz w:val="26"/>
                <w:szCs w:val="26"/>
                <w:rPrChange w:id="397" w:author="Le Minh Nghia" w:date="2019-10-09T10:56:00Z">
                  <w:rPr>
                    <w:sz w:val="24"/>
                    <w:szCs w:val="24"/>
                  </w:rPr>
                </w:rPrChange>
              </w:rPr>
              <w:t>thử</w:t>
            </w:r>
            <w:proofErr w:type="spellEnd"/>
            <w:r w:rsidRPr="00B41112">
              <w:rPr>
                <w:sz w:val="26"/>
                <w:szCs w:val="26"/>
                <w:rPrChange w:id="398" w:author="Le Minh Nghia" w:date="2019-10-09T10:56:00Z">
                  <w:rPr>
                    <w:sz w:val="24"/>
                    <w:szCs w:val="24"/>
                  </w:rPr>
                </w:rPrChange>
              </w:rPr>
              <w:t xml:space="preserve"> </w:t>
            </w:r>
            <w:proofErr w:type="spellStart"/>
            <w:r w:rsidRPr="00B41112">
              <w:rPr>
                <w:sz w:val="26"/>
                <w:szCs w:val="26"/>
                <w:rPrChange w:id="399" w:author="Le Minh Nghia" w:date="2019-10-09T10:56:00Z">
                  <w:rPr>
                    <w:sz w:val="24"/>
                    <w:szCs w:val="24"/>
                  </w:rPr>
                </w:rPrChange>
              </w:rPr>
              <w:t>hệ</w:t>
            </w:r>
            <w:proofErr w:type="spellEnd"/>
            <w:r w:rsidRPr="00B41112">
              <w:rPr>
                <w:sz w:val="26"/>
                <w:szCs w:val="26"/>
                <w:rPrChange w:id="400" w:author="Le Minh Nghia" w:date="2019-10-09T10:56:00Z">
                  <w:rPr>
                    <w:sz w:val="24"/>
                    <w:szCs w:val="24"/>
                  </w:rPr>
                </w:rPrChange>
              </w:rPr>
              <w:t xml:space="preserve"> </w:t>
            </w:r>
            <w:proofErr w:type="spellStart"/>
            <w:r w:rsidRPr="00B41112">
              <w:rPr>
                <w:sz w:val="26"/>
                <w:szCs w:val="26"/>
                <w:rPrChange w:id="401" w:author="Le Minh Nghia" w:date="2019-10-09T10:56:00Z">
                  <w:rPr>
                    <w:sz w:val="24"/>
                    <w:szCs w:val="24"/>
                  </w:rPr>
                </w:rPrChange>
              </w:rPr>
              <w:t>thống</w:t>
            </w:r>
            <w:proofErr w:type="spellEnd"/>
          </w:p>
        </w:tc>
        <w:tc>
          <w:tcPr>
            <w:tcW w:w="3132" w:type="dxa"/>
          </w:tcPr>
          <w:p w:rsidR="00C45958" w:rsidRPr="00B41112" w:rsidRDefault="00C45958" w:rsidP="00592B6D">
            <w:pPr>
              <w:rPr>
                <w:sz w:val="26"/>
                <w:szCs w:val="26"/>
                <w:rPrChange w:id="402" w:author="Le Minh Nghia" w:date="2019-10-09T10:56:00Z">
                  <w:rPr>
                    <w:sz w:val="24"/>
                    <w:szCs w:val="24"/>
                  </w:rPr>
                </w:rPrChange>
              </w:rPr>
            </w:pPr>
          </w:p>
        </w:tc>
      </w:tr>
    </w:tbl>
    <w:p w:rsidR="00592B6D" w:rsidRPr="00B41112" w:rsidRDefault="00592B6D" w:rsidP="00592B6D">
      <w:pPr>
        <w:rPr>
          <w:sz w:val="26"/>
          <w:szCs w:val="26"/>
          <w:rPrChange w:id="403" w:author="Le Minh Nghia" w:date="2019-10-09T10:56:00Z">
            <w:rPr>
              <w:sz w:val="24"/>
              <w:szCs w:val="24"/>
            </w:rPr>
          </w:rPrChange>
        </w:rPr>
      </w:pPr>
    </w:p>
    <w:p w:rsidR="00592B6D" w:rsidRPr="00B41112" w:rsidRDefault="00592B6D" w:rsidP="00592B6D">
      <w:pPr>
        <w:rPr>
          <w:sz w:val="26"/>
          <w:szCs w:val="26"/>
          <w:rPrChange w:id="404" w:author="Le Minh Nghia" w:date="2019-10-09T10:56:00Z">
            <w:rPr>
              <w:sz w:val="24"/>
              <w:szCs w:val="24"/>
            </w:rPr>
          </w:rPrChange>
        </w:rPr>
      </w:pPr>
    </w:p>
    <w:p w:rsidR="00592B6D" w:rsidRPr="00B41112" w:rsidRDefault="00592B6D" w:rsidP="00592B6D">
      <w:pPr>
        <w:tabs>
          <w:tab w:val="left" w:pos="3709"/>
        </w:tabs>
        <w:rPr>
          <w:sz w:val="26"/>
          <w:szCs w:val="26"/>
          <w:rPrChange w:id="405" w:author="Le Minh Nghia" w:date="2019-10-09T10:56:00Z">
            <w:rPr>
              <w:sz w:val="24"/>
              <w:szCs w:val="24"/>
            </w:rPr>
          </w:rPrChange>
        </w:rPr>
      </w:pPr>
      <w:r w:rsidRPr="00B41112">
        <w:rPr>
          <w:sz w:val="26"/>
          <w:szCs w:val="26"/>
          <w:rPrChange w:id="406" w:author="Le Minh Nghia" w:date="2019-10-09T10:56:00Z">
            <w:rPr>
              <w:sz w:val="24"/>
              <w:szCs w:val="24"/>
            </w:rPr>
          </w:rPrChange>
        </w:rPr>
        <w:tab/>
      </w:r>
    </w:p>
    <w:p w:rsidR="00592B6D" w:rsidRPr="00B41112" w:rsidRDefault="00592B6D">
      <w:pPr>
        <w:rPr>
          <w:sz w:val="26"/>
          <w:szCs w:val="26"/>
          <w:rPrChange w:id="407" w:author="Le Minh Nghia" w:date="2019-10-09T10:56:00Z">
            <w:rPr>
              <w:sz w:val="24"/>
              <w:szCs w:val="24"/>
            </w:rPr>
          </w:rPrChange>
        </w:rPr>
      </w:pPr>
      <w:r w:rsidRPr="00B41112">
        <w:rPr>
          <w:sz w:val="26"/>
          <w:szCs w:val="26"/>
          <w:rPrChange w:id="408" w:author="Le Minh Nghia" w:date="2019-10-09T10:56:00Z">
            <w:rPr>
              <w:sz w:val="24"/>
              <w:szCs w:val="24"/>
            </w:rPr>
          </w:rPrChange>
        </w:rPr>
        <w:br w:type="page"/>
      </w:r>
    </w:p>
    <w:p w:rsidR="00833C9A" w:rsidRPr="00B41112" w:rsidRDefault="00592B6D" w:rsidP="00592B6D">
      <w:pPr>
        <w:tabs>
          <w:tab w:val="left" w:pos="3709"/>
        </w:tabs>
        <w:jc w:val="center"/>
        <w:rPr>
          <w:b/>
          <w:sz w:val="26"/>
          <w:szCs w:val="26"/>
          <w:rPrChange w:id="409" w:author="Le Minh Nghia" w:date="2019-10-09T10:56:00Z">
            <w:rPr>
              <w:b/>
              <w:sz w:val="36"/>
              <w:szCs w:val="36"/>
            </w:rPr>
          </w:rPrChange>
        </w:rPr>
      </w:pPr>
      <w:r w:rsidRPr="00B41112">
        <w:rPr>
          <w:b/>
          <w:sz w:val="26"/>
          <w:szCs w:val="26"/>
          <w:rPrChange w:id="410" w:author="Le Minh Nghia" w:date="2019-10-09T10:56:00Z">
            <w:rPr>
              <w:b/>
              <w:sz w:val="36"/>
              <w:szCs w:val="36"/>
            </w:rPr>
          </w:rPrChange>
        </w:rPr>
        <w:lastRenderedPageBreak/>
        <w:t>MỤC LỤC</w:t>
      </w:r>
    </w:p>
    <w:p w:rsidR="00833C9A" w:rsidRPr="00B41112" w:rsidRDefault="00833C9A">
      <w:pPr>
        <w:rPr>
          <w:b/>
          <w:sz w:val="26"/>
          <w:szCs w:val="26"/>
          <w:rPrChange w:id="411" w:author="Le Minh Nghia" w:date="2019-10-09T10:56:00Z">
            <w:rPr>
              <w:b/>
              <w:sz w:val="36"/>
              <w:szCs w:val="36"/>
            </w:rPr>
          </w:rPrChange>
        </w:rPr>
      </w:pPr>
      <w:r w:rsidRPr="00B41112">
        <w:rPr>
          <w:b/>
          <w:sz w:val="26"/>
          <w:szCs w:val="26"/>
          <w:rPrChange w:id="412" w:author="Le Minh Nghia" w:date="2019-10-09T10:56:00Z">
            <w:rPr>
              <w:b/>
              <w:sz w:val="36"/>
              <w:szCs w:val="36"/>
            </w:rPr>
          </w:rPrChange>
        </w:rPr>
        <w:br w:type="page"/>
      </w:r>
    </w:p>
    <w:p w:rsidR="00833C9A" w:rsidRPr="00B41112" w:rsidRDefault="00833C9A" w:rsidP="00592B6D">
      <w:pPr>
        <w:tabs>
          <w:tab w:val="left" w:pos="3709"/>
        </w:tabs>
        <w:jc w:val="center"/>
        <w:rPr>
          <w:b/>
          <w:sz w:val="26"/>
          <w:szCs w:val="26"/>
          <w:rPrChange w:id="413" w:author="Le Minh Nghia" w:date="2019-10-09T10:56:00Z">
            <w:rPr>
              <w:b/>
              <w:sz w:val="36"/>
              <w:szCs w:val="36"/>
            </w:rPr>
          </w:rPrChange>
        </w:rPr>
      </w:pPr>
      <w:r w:rsidRPr="00B41112">
        <w:rPr>
          <w:b/>
          <w:sz w:val="26"/>
          <w:szCs w:val="26"/>
          <w:rPrChange w:id="414" w:author="Le Minh Nghia" w:date="2019-10-09T10:56:00Z">
            <w:rPr>
              <w:b/>
              <w:sz w:val="36"/>
              <w:szCs w:val="36"/>
            </w:rPr>
          </w:rPrChange>
        </w:rPr>
        <w:lastRenderedPageBreak/>
        <w:t>DANH MỤC BẢNG BIỂU</w:t>
      </w:r>
    </w:p>
    <w:p w:rsidR="00833C9A" w:rsidRPr="00B41112" w:rsidRDefault="00833C9A">
      <w:pPr>
        <w:rPr>
          <w:b/>
          <w:sz w:val="26"/>
          <w:szCs w:val="26"/>
          <w:rPrChange w:id="415" w:author="Le Minh Nghia" w:date="2019-10-09T10:56:00Z">
            <w:rPr>
              <w:b/>
              <w:sz w:val="36"/>
              <w:szCs w:val="36"/>
            </w:rPr>
          </w:rPrChange>
        </w:rPr>
      </w:pPr>
      <w:r w:rsidRPr="00B41112">
        <w:rPr>
          <w:b/>
          <w:sz w:val="26"/>
          <w:szCs w:val="26"/>
          <w:rPrChange w:id="416" w:author="Le Minh Nghia" w:date="2019-10-09T10:56:00Z">
            <w:rPr>
              <w:b/>
              <w:sz w:val="36"/>
              <w:szCs w:val="36"/>
            </w:rPr>
          </w:rPrChange>
        </w:rPr>
        <w:br w:type="page"/>
      </w:r>
    </w:p>
    <w:p w:rsidR="00592B6D" w:rsidRPr="00B41112" w:rsidRDefault="00833C9A" w:rsidP="00592B6D">
      <w:pPr>
        <w:tabs>
          <w:tab w:val="left" w:pos="3709"/>
        </w:tabs>
        <w:jc w:val="center"/>
        <w:rPr>
          <w:b/>
          <w:sz w:val="26"/>
          <w:szCs w:val="26"/>
          <w:rPrChange w:id="417" w:author="Le Minh Nghia" w:date="2019-10-09T10:56:00Z">
            <w:rPr>
              <w:b/>
              <w:sz w:val="36"/>
              <w:szCs w:val="36"/>
            </w:rPr>
          </w:rPrChange>
        </w:rPr>
      </w:pPr>
      <w:r w:rsidRPr="00B41112">
        <w:rPr>
          <w:b/>
          <w:sz w:val="26"/>
          <w:szCs w:val="26"/>
          <w:rPrChange w:id="418" w:author="Le Minh Nghia" w:date="2019-10-09T10:56:00Z">
            <w:rPr>
              <w:b/>
              <w:sz w:val="36"/>
              <w:szCs w:val="36"/>
            </w:rPr>
          </w:rPrChange>
        </w:rPr>
        <w:lastRenderedPageBreak/>
        <w:t>DANH MỤC NHỮNG TỪ VIẾT TẮT</w:t>
      </w:r>
    </w:p>
    <w:p w:rsidR="00833C9A" w:rsidRPr="00B41112" w:rsidRDefault="00592B6D" w:rsidP="00833C9A">
      <w:pPr>
        <w:ind w:firstLine="142"/>
        <w:rPr>
          <w:sz w:val="26"/>
          <w:szCs w:val="26"/>
          <w:rPrChange w:id="419" w:author="Le Minh Nghia" w:date="2019-10-09T10:56:00Z">
            <w:rPr>
              <w:sz w:val="24"/>
              <w:szCs w:val="24"/>
            </w:rPr>
          </w:rPrChange>
        </w:rPr>
      </w:pPr>
      <w:r w:rsidRPr="00B41112">
        <w:rPr>
          <w:sz w:val="26"/>
          <w:szCs w:val="26"/>
          <w:rPrChange w:id="420" w:author="Le Minh Nghia" w:date="2019-10-09T10:56:00Z">
            <w:rPr>
              <w:sz w:val="24"/>
              <w:szCs w:val="24"/>
            </w:rPr>
          </w:rPrChange>
        </w:rPr>
        <w:br w:type="page"/>
      </w:r>
      <w:r w:rsidR="00833C9A" w:rsidRPr="00B41112">
        <w:rPr>
          <w:sz w:val="26"/>
          <w:szCs w:val="26"/>
          <w:rPrChange w:id="421" w:author="Le Minh Nghia" w:date="2019-10-09T10:56:00Z">
            <w:rPr>
              <w:sz w:val="24"/>
              <w:szCs w:val="24"/>
            </w:rPr>
          </w:rPrChange>
        </w:rPr>
        <w:lastRenderedPageBreak/>
        <w:t>BỘ GIÁO DỤC VÀ ĐÀO TẠO</w:t>
      </w:r>
    </w:p>
    <w:p w:rsidR="00833C9A" w:rsidRPr="00B41112" w:rsidRDefault="00833C9A" w:rsidP="00833C9A">
      <w:pPr>
        <w:rPr>
          <w:sz w:val="26"/>
          <w:szCs w:val="26"/>
          <w:rPrChange w:id="422" w:author="Le Minh Nghia" w:date="2019-10-09T10:56:00Z">
            <w:rPr>
              <w:sz w:val="24"/>
              <w:szCs w:val="24"/>
            </w:rPr>
          </w:rPrChange>
        </w:rPr>
      </w:pPr>
      <w:r w:rsidRPr="00B41112">
        <w:rPr>
          <w:b/>
          <w:sz w:val="26"/>
          <w:szCs w:val="26"/>
          <w:rPrChange w:id="423" w:author="Le Minh Nghia" w:date="2019-10-09T10:56:00Z">
            <w:rPr>
              <w:b/>
              <w:sz w:val="24"/>
              <w:szCs w:val="24"/>
            </w:rPr>
          </w:rPrChange>
        </w:rPr>
        <w:t>TRƯỜNG ĐẠI HỌC CẦN THƠ</w:t>
      </w:r>
    </w:p>
    <w:p w:rsidR="00592B6D" w:rsidRPr="00B41112" w:rsidRDefault="00833C9A" w:rsidP="00833C9A">
      <w:pPr>
        <w:tabs>
          <w:tab w:val="center" w:pos="1890"/>
        </w:tabs>
        <w:rPr>
          <w:b/>
          <w:sz w:val="26"/>
          <w:szCs w:val="26"/>
          <w:rPrChange w:id="424" w:author="Le Minh Nghia" w:date="2019-10-09T10:56:00Z">
            <w:rPr>
              <w:b/>
              <w:sz w:val="24"/>
              <w:szCs w:val="24"/>
            </w:rPr>
          </w:rPrChange>
        </w:rPr>
      </w:pPr>
      <w:r w:rsidRPr="00B41112">
        <w:rPr>
          <w:b/>
          <w:noProof/>
          <w:sz w:val="26"/>
          <w:szCs w:val="26"/>
          <w:rPrChange w:id="425" w:author="Le Minh Nghia" w:date="2019-10-09T10:56:00Z">
            <w:rPr>
              <w:b/>
              <w:noProof/>
              <w:sz w:val="24"/>
              <w:szCs w:val="24"/>
            </w:rPr>
          </w:rPrChange>
        </w:rPr>
        <mc:AlternateContent>
          <mc:Choice Requires="wps">
            <w:drawing>
              <wp:anchor distT="0" distB="0" distL="114300" distR="114300" simplePos="0" relativeHeight="251664384" behindDoc="0" locked="0" layoutInCell="1" allowOverlap="1">
                <wp:simplePos x="0" y="0"/>
                <wp:positionH relativeFrom="column">
                  <wp:posOffset>526415</wp:posOffset>
                </wp:positionH>
                <wp:positionV relativeFrom="paragraph">
                  <wp:posOffset>33655</wp:posOffset>
                </wp:positionV>
                <wp:extent cx="1154430" cy="0"/>
                <wp:effectExtent l="12065" t="5080" r="5080" b="13970"/>
                <wp:wrapNone/>
                <wp:docPr id="5"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1A9046" id="Straight Connector 5"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1.45pt,2.65pt" to="132.35pt,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"/>
            </w:pict>
          </mc:Fallback>
        </mc:AlternateContent>
      </w:r>
      <w:r w:rsidRPr="00B41112">
        <w:rPr>
          <w:b/>
          <w:sz w:val="26"/>
          <w:szCs w:val="26"/>
          <w:rPrChange w:id="426" w:author="Le Minh Nghia" w:date="2019-10-09T10:56:00Z">
            <w:rPr>
              <w:b/>
              <w:sz w:val="24"/>
              <w:szCs w:val="24"/>
            </w:rPr>
          </w:rPrChange>
        </w:rPr>
        <w:tab/>
      </w:r>
    </w:p>
    <w:p w:rsidR="00592B6D" w:rsidRPr="00B41112" w:rsidRDefault="00592B6D" w:rsidP="00833C9A">
      <w:pPr>
        <w:tabs>
          <w:tab w:val="left" w:pos="3709"/>
        </w:tabs>
        <w:jc w:val="center"/>
        <w:rPr>
          <w:b/>
          <w:sz w:val="26"/>
          <w:szCs w:val="26"/>
          <w:rPrChange w:id="427" w:author="Le Minh Nghia" w:date="2019-10-09T10:56:00Z">
            <w:rPr>
              <w:b/>
              <w:sz w:val="28"/>
              <w:szCs w:val="28"/>
            </w:rPr>
          </w:rPrChange>
        </w:rPr>
      </w:pPr>
      <w:r w:rsidRPr="00B41112">
        <w:rPr>
          <w:b/>
          <w:sz w:val="26"/>
          <w:szCs w:val="26"/>
          <w:rPrChange w:id="428" w:author="Le Minh Nghia" w:date="2019-10-09T10:56:00Z">
            <w:rPr>
              <w:b/>
              <w:sz w:val="28"/>
              <w:szCs w:val="28"/>
            </w:rPr>
          </w:rPrChange>
        </w:rPr>
        <w:t>THÔNG TIN KẾT QUẢ NGHIÊN CỨU CỦA ĐỀ TÀI</w:t>
      </w:r>
    </w:p>
    <w:p w:rsidR="00592B6D" w:rsidRPr="00B41112" w:rsidRDefault="00592B6D" w:rsidP="00833C9A">
      <w:pPr>
        <w:pStyle w:val="ListParagraph"/>
        <w:numPr>
          <w:ilvl w:val="0"/>
          <w:numId w:val="1"/>
        </w:numPr>
        <w:tabs>
          <w:tab w:val="left" w:pos="3709"/>
        </w:tabs>
        <w:ind w:left="426"/>
        <w:rPr>
          <w:b/>
          <w:sz w:val="26"/>
          <w:szCs w:val="26"/>
          <w:rPrChange w:id="429" w:author="Le Minh Nghia" w:date="2019-10-09T10:56:00Z">
            <w:rPr>
              <w:b/>
              <w:sz w:val="24"/>
              <w:szCs w:val="24"/>
            </w:rPr>
          </w:rPrChange>
        </w:rPr>
      </w:pPr>
      <w:proofErr w:type="spellStart"/>
      <w:r w:rsidRPr="00B41112">
        <w:rPr>
          <w:b/>
          <w:sz w:val="26"/>
          <w:szCs w:val="26"/>
          <w:rPrChange w:id="430" w:author="Le Minh Nghia" w:date="2019-10-09T10:56:00Z">
            <w:rPr>
              <w:b/>
              <w:sz w:val="24"/>
              <w:szCs w:val="24"/>
            </w:rPr>
          </w:rPrChange>
        </w:rPr>
        <w:t>Thông</w:t>
      </w:r>
      <w:proofErr w:type="spellEnd"/>
      <w:r w:rsidRPr="00B41112">
        <w:rPr>
          <w:b/>
          <w:sz w:val="26"/>
          <w:szCs w:val="26"/>
          <w:rPrChange w:id="431" w:author="Le Minh Nghia" w:date="2019-10-09T10:56:00Z">
            <w:rPr>
              <w:b/>
              <w:sz w:val="24"/>
              <w:szCs w:val="24"/>
            </w:rPr>
          </w:rPrChange>
        </w:rPr>
        <w:t xml:space="preserve"> tin </w:t>
      </w:r>
      <w:proofErr w:type="spellStart"/>
      <w:r w:rsidRPr="00B41112">
        <w:rPr>
          <w:b/>
          <w:sz w:val="26"/>
          <w:szCs w:val="26"/>
          <w:rPrChange w:id="432" w:author="Le Minh Nghia" w:date="2019-10-09T10:56:00Z">
            <w:rPr>
              <w:b/>
              <w:sz w:val="24"/>
              <w:szCs w:val="24"/>
            </w:rPr>
          </w:rPrChange>
        </w:rPr>
        <w:t>chung</w:t>
      </w:r>
      <w:proofErr w:type="spellEnd"/>
      <w:r w:rsidRPr="00B41112">
        <w:rPr>
          <w:b/>
          <w:sz w:val="26"/>
          <w:szCs w:val="26"/>
          <w:rPrChange w:id="433" w:author="Le Minh Nghia" w:date="2019-10-09T10:56:00Z">
            <w:rPr>
              <w:b/>
              <w:sz w:val="24"/>
              <w:szCs w:val="24"/>
            </w:rPr>
          </w:rPrChange>
        </w:rPr>
        <w:t>:</w:t>
      </w:r>
    </w:p>
    <w:p w:rsidR="008C0C1E" w:rsidRPr="00B41112" w:rsidRDefault="008C0C1E" w:rsidP="00833C9A">
      <w:pPr>
        <w:pStyle w:val="ListParagraph"/>
        <w:numPr>
          <w:ilvl w:val="0"/>
          <w:numId w:val="3"/>
        </w:numPr>
        <w:tabs>
          <w:tab w:val="left" w:pos="3709"/>
        </w:tabs>
        <w:ind w:left="426"/>
        <w:rPr>
          <w:b/>
          <w:sz w:val="26"/>
          <w:szCs w:val="26"/>
          <w:rPrChange w:id="434" w:author="Le Minh Nghia" w:date="2019-10-09T10:56:00Z">
            <w:rPr>
              <w:b/>
              <w:sz w:val="24"/>
              <w:szCs w:val="24"/>
            </w:rPr>
          </w:rPrChange>
        </w:rPr>
      </w:pPr>
      <w:proofErr w:type="spellStart"/>
      <w:r w:rsidRPr="00B41112">
        <w:rPr>
          <w:sz w:val="26"/>
          <w:szCs w:val="26"/>
          <w:rPrChange w:id="435" w:author="Le Minh Nghia" w:date="2019-10-09T10:56:00Z">
            <w:rPr>
              <w:sz w:val="24"/>
              <w:szCs w:val="24"/>
            </w:rPr>
          </w:rPrChange>
        </w:rPr>
        <w:t>Tên</w:t>
      </w:r>
      <w:proofErr w:type="spellEnd"/>
      <w:r w:rsidRPr="00B41112">
        <w:rPr>
          <w:sz w:val="26"/>
          <w:szCs w:val="26"/>
          <w:rPrChange w:id="436" w:author="Le Minh Nghia" w:date="2019-10-09T10:56:00Z">
            <w:rPr>
              <w:sz w:val="24"/>
              <w:szCs w:val="24"/>
            </w:rPr>
          </w:rPrChange>
        </w:rPr>
        <w:t xml:space="preserve"> </w:t>
      </w:r>
      <w:proofErr w:type="spellStart"/>
      <w:r w:rsidRPr="00B41112">
        <w:rPr>
          <w:sz w:val="26"/>
          <w:szCs w:val="26"/>
          <w:rPrChange w:id="437" w:author="Le Minh Nghia" w:date="2019-10-09T10:56:00Z">
            <w:rPr>
              <w:sz w:val="24"/>
              <w:szCs w:val="24"/>
            </w:rPr>
          </w:rPrChange>
        </w:rPr>
        <w:t>đề</w:t>
      </w:r>
      <w:proofErr w:type="spellEnd"/>
      <w:r w:rsidRPr="00B41112">
        <w:rPr>
          <w:sz w:val="26"/>
          <w:szCs w:val="26"/>
          <w:rPrChange w:id="438" w:author="Le Minh Nghia" w:date="2019-10-09T10:56:00Z">
            <w:rPr>
              <w:sz w:val="24"/>
              <w:szCs w:val="24"/>
            </w:rPr>
          </w:rPrChange>
        </w:rPr>
        <w:t xml:space="preserve"> </w:t>
      </w:r>
      <w:proofErr w:type="spellStart"/>
      <w:r w:rsidRPr="00B41112">
        <w:rPr>
          <w:sz w:val="26"/>
          <w:szCs w:val="26"/>
          <w:rPrChange w:id="439" w:author="Le Minh Nghia" w:date="2019-10-09T10:56:00Z">
            <w:rPr>
              <w:sz w:val="24"/>
              <w:szCs w:val="24"/>
            </w:rPr>
          </w:rPrChange>
        </w:rPr>
        <w:t>tài</w:t>
      </w:r>
      <w:proofErr w:type="spellEnd"/>
      <w:r w:rsidRPr="00B41112">
        <w:rPr>
          <w:sz w:val="26"/>
          <w:szCs w:val="26"/>
          <w:rPrChange w:id="440" w:author="Le Minh Nghia" w:date="2019-10-09T10:56:00Z">
            <w:rPr>
              <w:sz w:val="24"/>
              <w:szCs w:val="24"/>
            </w:rPr>
          </w:rPrChange>
        </w:rPr>
        <w:t xml:space="preserve">: </w:t>
      </w:r>
      <w:proofErr w:type="spellStart"/>
      <w:r w:rsidRPr="00B41112">
        <w:rPr>
          <w:sz w:val="26"/>
          <w:szCs w:val="26"/>
          <w:rPrChange w:id="441" w:author="Le Minh Nghia" w:date="2019-10-09T10:56:00Z">
            <w:rPr>
              <w:sz w:val="24"/>
              <w:szCs w:val="24"/>
            </w:rPr>
          </w:rPrChange>
        </w:rPr>
        <w:t>Xây</w:t>
      </w:r>
      <w:proofErr w:type="spellEnd"/>
      <w:r w:rsidRPr="00B41112">
        <w:rPr>
          <w:sz w:val="26"/>
          <w:szCs w:val="26"/>
          <w:rPrChange w:id="442" w:author="Le Minh Nghia" w:date="2019-10-09T10:56:00Z">
            <w:rPr>
              <w:sz w:val="24"/>
              <w:szCs w:val="24"/>
            </w:rPr>
          </w:rPrChange>
        </w:rPr>
        <w:t xml:space="preserve"> </w:t>
      </w:r>
      <w:proofErr w:type="spellStart"/>
      <w:r w:rsidRPr="00B41112">
        <w:rPr>
          <w:sz w:val="26"/>
          <w:szCs w:val="26"/>
          <w:rPrChange w:id="443" w:author="Le Minh Nghia" w:date="2019-10-09T10:56:00Z">
            <w:rPr>
              <w:sz w:val="24"/>
              <w:szCs w:val="24"/>
            </w:rPr>
          </w:rPrChange>
        </w:rPr>
        <w:t>dựng</w:t>
      </w:r>
      <w:proofErr w:type="spellEnd"/>
      <w:r w:rsidRPr="00B41112">
        <w:rPr>
          <w:sz w:val="26"/>
          <w:szCs w:val="26"/>
          <w:rPrChange w:id="444" w:author="Le Minh Nghia" w:date="2019-10-09T10:56:00Z">
            <w:rPr>
              <w:sz w:val="24"/>
              <w:szCs w:val="24"/>
            </w:rPr>
          </w:rPrChange>
        </w:rPr>
        <w:t xml:space="preserve"> website </w:t>
      </w:r>
      <w:proofErr w:type="spellStart"/>
      <w:r w:rsidRPr="00B41112">
        <w:rPr>
          <w:sz w:val="26"/>
          <w:szCs w:val="26"/>
          <w:rPrChange w:id="445" w:author="Le Minh Nghia" w:date="2019-10-09T10:56:00Z">
            <w:rPr>
              <w:sz w:val="24"/>
              <w:szCs w:val="24"/>
            </w:rPr>
          </w:rPrChange>
        </w:rPr>
        <w:t>quản</w:t>
      </w:r>
      <w:proofErr w:type="spellEnd"/>
      <w:r w:rsidRPr="00B41112">
        <w:rPr>
          <w:sz w:val="26"/>
          <w:szCs w:val="26"/>
          <w:rPrChange w:id="446" w:author="Le Minh Nghia" w:date="2019-10-09T10:56:00Z">
            <w:rPr>
              <w:sz w:val="24"/>
              <w:szCs w:val="24"/>
            </w:rPr>
          </w:rPrChange>
        </w:rPr>
        <w:t xml:space="preserve"> </w:t>
      </w:r>
      <w:proofErr w:type="spellStart"/>
      <w:r w:rsidRPr="00B41112">
        <w:rPr>
          <w:sz w:val="26"/>
          <w:szCs w:val="26"/>
          <w:rPrChange w:id="447" w:author="Le Minh Nghia" w:date="2019-10-09T10:56:00Z">
            <w:rPr>
              <w:sz w:val="24"/>
              <w:szCs w:val="24"/>
            </w:rPr>
          </w:rPrChange>
        </w:rPr>
        <w:t>lý</w:t>
      </w:r>
      <w:proofErr w:type="spellEnd"/>
      <w:r w:rsidRPr="00B41112">
        <w:rPr>
          <w:sz w:val="26"/>
          <w:szCs w:val="26"/>
          <w:rPrChange w:id="448" w:author="Le Minh Nghia" w:date="2019-10-09T10:56:00Z">
            <w:rPr>
              <w:sz w:val="24"/>
              <w:szCs w:val="24"/>
            </w:rPr>
          </w:rPrChange>
        </w:rPr>
        <w:t xml:space="preserve"> </w:t>
      </w:r>
      <w:proofErr w:type="spellStart"/>
      <w:r w:rsidRPr="00B41112">
        <w:rPr>
          <w:sz w:val="26"/>
          <w:szCs w:val="26"/>
          <w:rPrChange w:id="449" w:author="Le Minh Nghia" w:date="2019-10-09T10:56:00Z">
            <w:rPr>
              <w:sz w:val="24"/>
              <w:szCs w:val="24"/>
            </w:rPr>
          </w:rPrChange>
        </w:rPr>
        <w:t>cựu</w:t>
      </w:r>
      <w:proofErr w:type="spellEnd"/>
      <w:r w:rsidRPr="00B41112">
        <w:rPr>
          <w:sz w:val="26"/>
          <w:szCs w:val="26"/>
          <w:rPrChange w:id="450" w:author="Le Minh Nghia" w:date="2019-10-09T10:56:00Z">
            <w:rPr>
              <w:sz w:val="24"/>
              <w:szCs w:val="24"/>
            </w:rPr>
          </w:rPrChange>
        </w:rPr>
        <w:t xml:space="preserve"> </w:t>
      </w:r>
      <w:proofErr w:type="spellStart"/>
      <w:r w:rsidRPr="00B41112">
        <w:rPr>
          <w:sz w:val="26"/>
          <w:szCs w:val="26"/>
          <w:rPrChange w:id="451" w:author="Le Minh Nghia" w:date="2019-10-09T10:56:00Z">
            <w:rPr>
              <w:sz w:val="24"/>
              <w:szCs w:val="24"/>
            </w:rPr>
          </w:rPrChange>
        </w:rPr>
        <w:t>sinh</w:t>
      </w:r>
      <w:proofErr w:type="spellEnd"/>
      <w:r w:rsidRPr="00B41112">
        <w:rPr>
          <w:sz w:val="26"/>
          <w:szCs w:val="26"/>
          <w:rPrChange w:id="452" w:author="Le Minh Nghia" w:date="2019-10-09T10:56:00Z">
            <w:rPr>
              <w:sz w:val="24"/>
              <w:szCs w:val="24"/>
            </w:rPr>
          </w:rPrChange>
        </w:rPr>
        <w:t xml:space="preserve"> </w:t>
      </w:r>
      <w:proofErr w:type="spellStart"/>
      <w:r w:rsidRPr="00B41112">
        <w:rPr>
          <w:sz w:val="26"/>
          <w:szCs w:val="26"/>
          <w:rPrChange w:id="453" w:author="Le Minh Nghia" w:date="2019-10-09T10:56:00Z">
            <w:rPr>
              <w:sz w:val="24"/>
              <w:szCs w:val="24"/>
            </w:rPr>
          </w:rPrChange>
        </w:rPr>
        <w:t>viên</w:t>
      </w:r>
      <w:proofErr w:type="spellEnd"/>
      <w:r w:rsidRPr="00B41112">
        <w:rPr>
          <w:sz w:val="26"/>
          <w:szCs w:val="26"/>
          <w:rPrChange w:id="454" w:author="Le Minh Nghia" w:date="2019-10-09T10:56:00Z">
            <w:rPr>
              <w:sz w:val="24"/>
              <w:szCs w:val="24"/>
            </w:rPr>
          </w:rPrChange>
        </w:rPr>
        <w:t xml:space="preserve"> </w:t>
      </w:r>
      <w:proofErr w:type="spellStart"/>
      <w:r w:rsidRPr="00B41112">
        <w:rPr>
          <w:sz w:val="26"/>
          <w:szCs w:val="26"/>
          <w:rPrChange w:id="455" w:author="Le Minh Nghia" w:date="2019-10-09T10:56:00Z">
            <w:rPr>
              <w:sz w:val="24"/>
              <w:szCs w:val="24"/>
            </w:rPr>
          </w:rPrChange>
        </w:rPr>
        <w:t>của</w:t>
      </w:r>
      <w:proofErr w:type="spellEnd"/>
      <w:r w:rsidRPr="00B41112">
        <w:rPr>
          <w:sz w:val="26"/>
          <w:szCs w:val="26"/>
          <w:rPrChange w:id="456" w:author="Le Minh Nghia" w:date="2019-10-09T10:56:00Z">
            <w:rPr>
              <w:sz w:val="24"/>
              <w:szCs w:val="24"/>
            </w:rPr>
          </w:rPrChange>
        </w:rPr>
        <w:t xml:space="preserve"> khoa </w:t>
      </w:r>
      <w:del w:id="457" w:author="Le Minh Nghia" w:date="2019-10-09T10:04:00Z">
        <w:r w:rsidRPr="00B41112" w:rsidDel="00E70C55">
          <w:rPr>
            <w:sz w:val="26"/>
            <w:szCs w:val="26"/>
            <w:rPrChange w:id="458" w:author="Le Minh Nghia" w:date="2019-10-09T10:56:00Z">
              <w:rPr>
                <w:sz w:val="24"/>
                <w:szCs w:val="24"/>
              </w:rPr>
            </w:rPrChange>
          </w:rPr>
          <w:delText>Công nghệ Thông tin và Truyền thông</w:delText>
        </w:r>
      </w:del>
      <w:proofErr w:type="spellStart"/>
      <w:ins w:id="459" w:author="Le Minh Nghia" w:date="2019-10-09T10:04:00Z">
        <w:r w:rsidR="00E70C55" w:rsidRPr="00B41112">
          <w:rPr>
            <w:sz w:val="26"/>
            <w:szCs w:val="26"/>
            <w:rPrChange w:id="460" w:author="Le Minh Nghia" w:date="2019-10-09T10:56:00Z">
              <w:rPr>
                <w:sz w:val="24"/>
                <w:szCs w:val="24"/>
              </w:rPr>
            </w:rPrChange>
          </w:rPr>
          <w:t>Công</w:t>
        </w:r>
        <w:proofErr w:type="spellEnd"/>
        <w:r w:rsidR="00E70C55" w:rsidRPr="00B41112">
          <w:rPr>
            <w:sz w:val="26"/>
            <w:szCs w:val="26"/>
            <w:rPrChange w:id="461" w:author="Le Minh Nghia" w:date="2019-10-09T10:56:00Z">
              <w:rPr>
                <w:sz w:val="24"/>
                <w:szCs w:val="24"/>
              </w:rPr>
            </w:rPrChange>
          </w:rPr>
          <w:t xml:space="preserve"> </w:t>
        </w:r>
        <w:proofErr w:type="spellStart"/>
        <w:r w:rsidR="00E70C55" w:rsidRPr="00B41112">
          <w:rPr>
            <w:sz w:val="26"/>
            <w:szCs w:val="26"/>
            <w:rPrChange w:id="462" w:author="Le Minh Nghia" w:date="2019-10-09T10:56:00Z">
              <w:rPr>
                <w:sz w:val="24"/>
                <w:szCs w:val="24"/>
              </w:rPr>
            </w:rPrChange>
          </w:rPr>
          <w:t>nghệ</w:t>
        </w:r>
        <w:proofErr w:type="spellEnd"/>
        <w:r w:rsidR="00E70C55" w:rsidRPr="00B41112">
          <w:rPr>
            <w:sz w:val="26"/>
            <w:szCs w:val="26"/>
            <w:rPrChange w:id="463" w:author="Le Minh Nghia" w:date="2019-10-09T10:56:00Z">
              <w:rPr>
                <w:sz w:val="24"/>
                <w:szCs w:val="24"/>
              </w:rPr>
            </w:rPrChange>
          </w:rPr>
          <w:t xml:space="preserve"> </w:t>
        </w:r>
        <w:proofErr w:type="spellStart"/>
        <w:r w:rsidR="00E70C55" w:rsidRPr="00B41112">
          <w:rPr>
            <w:sz w:val="26"/>
            <w:szCs w:val="26"/>
            <w:rPrChange w:id="464" w:author="Le Minh Nghia" w:date="2019-10-09T10:56:00Z">
              <w:rPr>
                <w:sz w:val="24"/>
                <w:szCs w:val="24"/>
              </w:rPr>
            </w:rPrChange>
          </w:rPr>
          <w:t>Thông</w:t>
        </w:r>
        <w:proofErr w:type="spellEnd"/>
        <w:r w:rsidR="00E70C55" w:rsidRPr="00B41112">
          <w:rPr>
            <w:sz w:val="26"/>
            <w:szCs w:val="26"/>
            <w:rPrChange w:id="465" w:author="Le Minh Nghia" w:date="2019-10-09T10:56:00Z">
              <w:rPr>
                <w:sz w:val="24"/>
                <w:szCs w:val="24"/>
              </w:rPr>
            </w:rPrChange>
          </w:rPr>
          <w:t xml:space="preserve"> tin </w:t>
        </w:r>
        <w:proofErr w:type="spellStart"/>
        <w:r w:rsidR="00E70C55" w:rsidRPr="00B41112">
          <w:rPr>
            <w:sz w:val="26"/>
            <w:szCs w:val="26"/>
            <w:rPrChange w:id="466" w:author="Le Minh Nghia" w:date="2019-10-09T10:56:00Z">
              <w:rPr>
                <w:sz w:val="24"/>
                <w:szCs w:val="24"/>
              </w:rPr>
            </w:rPrChange>
          </w:rPr>
          <w:t>và</w:t>
        </w:r>
        <w:proofErr w:type="spellEnd"/>
        <w:r w:rsidR="00E70C55" w:rsidRPr="00B41112">
          <w:rPr>
            <w:sz w:val="26"/>
            <w:szCs w:val="26"/>
            <w:rPrChange w:id="467" w:author="Le Minh Nghia" w:date="2019-10-09T10:56:00Z">
              <w:rPr>
                <w:sz w:val="24"/>
                <w:szCs w:val="24"/>
              </w:rPr>
            </w:rPrChange>
          </w:rPr>
          <w:t xml:space="preserve"> </w:t>
        </w:r>
        <w:proofErr w:type="spellStart"/>
        <w:r w:rsidR="00E70C55" w:rsidRPr="00B41112">
          <w:rPr>
            <w:sz w:val="26"/>
            <w:szCs w:val="26"/>
            <w:rPrChange w:id="468" w:author="Le Minh Nghia" w:date="2019-10-09T10:56:00Z">
              <w:rPr>
                <w:sz w:val="24"/>
                <w:szCs w:val="24"/>
              </w:rPr>
            </w:rPrChange>
          </w:rPr>
          <w:t>Truyền</w:t>
        </w:r>
        <w:proofErr w:type="spellEnd"/>
        <w:r w:rsidR="00E70C55" w:rsidRPr="00B41112">
          <w:rPr>
            <w:sz w:val="26"/>
            <w:szCs w:val="26"/>
            <w:rPrChange w:id="469" w:author="Le Minh Nghia" w:date="2019-10-09T10:56:00Z">
              <w:rPr>
                <w:sz w:val="24"/>
                <w:szCs w:val="24"/>
              </w:rPr>
            </w:rPrChange>
          </w:rPr>
          <w:t xml:space="preserve"> </w:t>
        </w:r>
        <w:proofErr w:type="spellStart"/>
        <w:r w:rsidR="00E70C55" w:rsidRPr="00B41112">
          <w:rPr>
            <w:sz w:val="26"/>
            <w:szCs w:val="26"/>
            <w:rPrChange w:id="470" w:author="Le Minh Nghia" w:date="2019-10-09T10:56:00Z">
              <w:rPr>
                <w:sz w:val="24"/>
                <w:szCs w:val="24"/>
              </w:rPr>
            </w:rPrChange>
          </w:rPr>
          <w:t>thông</w:t>
        </w:r>
      </w:ins>
      <w:proofErr w:type="spellEnd"/>
      <w:r w:rsidRPr="00B41112">
        <w:rPr>
          <w:sz w:val="26"/>
          <w:szCs w:val="26"/>
          <w:rPrChange w:id="471" w:author="Le Minh Nghia" w:date="2019-10-09T10:56:00Z">
            <w:rPr>
              <w:sz w:val="24"/>
              <w:szCs w:val="24"/>
            </w:rPr>
          </w:rPrChange>
        </w:rPr>
        <w:t>.</w:t>
      </w:r>
    </w:p>
    <w:p w:rsidR="008C0C1E" w:rsidRPr="00B41112" w:rsidRDefault="008C0C1E" w:rsidP="00833C9A">
      <w:pPr>
        <w:pStyle w:val="ListParagraph"/>
        <w:numPr>
          <w:ilvl w:val="0"/>
          <w:numId w:val="3"/>
        </w:numPr>
        <w:tabs>
          <w:tab w:val="left" w:pos="3709"/>
        </w:tabs>
        <w:ind w:left="426"/>
        <w:rPr>
          <w:b/>
          <w:sz w:val="26"/>
          <w:szCs w:val="26"/>
          <w:rPrChange w:id="472" w:author="Le Minh Nghia" w:date="2019-10-09T10:56:00Z">
            <w:rPr>
              <w:b/>
              <w:sz w:val="24"/>
              <w:szCs w:val="24"/>
            </w:rPr>
          </w:rPrChange>
        </w:rPr>
      </w:pPr>
      <w:proofErr w:type="spellStart"/>
      <w:r w:rsidRPr="00B41112">
        <w:rPr>
          <w:sz w:val="26"/>
          <w:szCs w:val="26"/>
          <w:rPrChange w:id="473" w:author="Le Minh Nghia" w:date="2019-10-09T10:56:00Z">
            <w:rPr>
              <w:sz w:val="24"/>
              <w:szCs w:val="24"/>
            </w:rPr>
          </w:rPrChange>
        </w:rPr>
        <w:t>Sinh</w:t>
      </w:r>
      <w:proofErr w:type="spellEnd"/>
      <w:r w:rsidRPr="00B41112">
        <w:rPr>
          <w:sz w:val="26"/>
          <w:szCs w:val="26"/>
          <w:rPrChange w:id="474" w:author="Le Minh Nghia" w:date="2019-10-09T10:56:00Z">
            <w:rPr>
              <w:sz w:val="24"/>
              <w:szCs w:val="24"/>
            </w:rPr>
          </w:rPrChange>
        </w:rPr>
        <w:t xml:space="preserve"> </w:t>
      </w:r>
      <w:proofErr w:type="spellStart"/>
      <w:r w:rsidRPr="00B41112">
        <w:rPr>
          <w:sz w:val="26"/>
          <w:szCs w:val="26"/>
          <w:rPrChange w:id="475" w:author="Le Minh Nghia" w:date="2019-10-09T10:56:00Z">
            <w:rPr>
              <w:sz w:val="24"/>
              <w:szCs w:val="24"/>
            </w:rPr>
          </w:rPrChange>
        </w:rPr>
        <w:t>viên</w:t>
      </w:r>
      <w:proofErr w:type="spellEnd"/>
      <w:r w:rsidRPr="00B41112">
        <w:rPr>
          <w:sz w:val="26"/>
          <w:szCs w:val="26"/>
          <w:rPrChange w:id="476" w:author="Le Minh Nghia" w:date="2019-10-09T10:56:00Z">
            <w:rPr>
              <w:sz w:val="24"/>
              <w:szCs w:val="24"/>
            </w:rPr>
          </w:rPrChange>
        </w:rPr>
        <w:t xml:space="preserve"> </w:t>
      </w:r>
      <w:proofErr w:type="spellStart"/>
      <w:r w:rsidRPr="00B41112">
        <w:rPr>
          <w:sz w:val="26"/>
          <w:szCs w:val="26"/>
          <w:rPrChange w:id="477" w:author="Le Minh Nghia" w:date="2019-10-09T10:56:00Z">
            <w:rPr>
              <w:sz w:val="24"/>
              <w:szCs w:val="24"/>
            </w:rPr>
          </w:rPrChange>
        </w:rPr>
        <w:t>thực</w:t>
      </w:r>
      <w:proofErr w:type="spellEnd"/>
      <w:r w:rsidRPr="00B41112">
        <w:rPr>
          <w:sz w:val="26"/>
          <w:szCs w:val="26"/>
          <w:rPrChange w:id="478" w:author="Le Minh Nghia" w:date="2019-10-09T10:56:00Z">
            <w:rPr>
              <w:sz w:val="24"/>
              <w:szCs w:val="24"/>
            </w:rPr>
          </w:rPrChange>
        </w:rPr>
        <w:t xml:space="preserve"> </w:t>
      </w:r>
      <w:proofErr w:type="spellStart"/>
      <w:r w:rsidRPr="00B41112">
        <w:rPr>
          <w:sz w:val="26"/>
          <w:szCs w:val="26"/>
          <w:rPrChange w:id="479" w:author="Le Minh Nghia" w:date="2019-10-09T10:56:00Z">
            <w:rPr>
              <w:sz w:val="24"/>
              <w:szCs w:val="24"/>
            </w:rPr>
          </w:rPrChange>
        </w:rPr>
        <w:t>hiện</w:t>
      </w:r>
      <w:proofErr w:type="spellEnd"/>
      <w:r w:rsidRPr="00B41112">
        <w:rPr>
          <w:sz w:val="26"/>
          <w:szCs w:val="26"/>
          <w:rPrChange w:id="480" w:author="Le Minh Nghia" w:date="2019-10-09T10:56:00Z">
            <w:rPr>
              <w:sz w:val="24"/>
              <w:szCs w:val="24"/>
            </w:rPr>
          </w:rPrChange>
        </w:rPr>
        <w:t xml:space="preserve">: </w:t>
      </w:r>
      <w:proofErr w:type="spellStart"/>
      <w:r w:rsidRPr="00B41112">
        <w:rPr>
          <w:sz w:val="26"/>
          <w:szCs w:val="26"/>
          <w:rPrChange w:id="481" w:author="Le Minh Nghia" w:date="2019-10-09T10:56:00Z">
            <w:rPr>
              <w:sz w:val="24"/>
              <w:szCs w:val="24"/>
            </w:rPr>
          </w:rPrChange>
        </w:rPr>
        <w:t>Hồ</w:t>
      </w:r>
      <w:proofErr w:type="spellEnd"/>
      <w:r w:rsidRPr="00B41112">
        <w:rPr>
          <w:sz w:val="26"/>
          <w:szCs w:val="26"/>
          <w:rPrChange w:id="482" w:author="Le Minh Nghia" w:date="2019-10-09T10:56:00Z">
            <w:rPr>
              <w:sz w:val="24"/>
              <w:szCs w:val="24"/>
            </w:rPr>
          </w:rPrChange>
        </w:rPr>
        <w:t xml:space="preserve"> </w:t>
      </w:r>
      <w:proofErr w:type="spellStart"/>
      <w:r w:rsidRPr="00B41112">
        <w:rPr>
          <w:sz w:val="26"/>
          <w:szCs w:val="26"/>
          <w:rPrChange w:id="483" w:author="Le Minh Nghia" w:date="2019-10-09T10:56:00Z">
            <w:rPr>
              <w:sz w:val="24"/>
              <w:szCs w:val="24"/>
            </w:rPr>
          </w:rPrChange>
        </w:rPr>
        <w:t>Hửu</w:t>
      </w:r>
      <w:proofErr w:type="spellEnd"/>
      <w:r w:rsidRPr="00B41112">
        <w:rPr>
          <w:sz w:val="26"/>
          <w:szCs w:val="26"/>
          <w:rPrChange w:id="484" w:author="Le Minh Nghia" w:date="2019-10-09T10:56:00Z">
            <w:rPr>
              <w:sz w:val="24"/>
              <w:szCs w:val="24"/>
            </w:rPr>
          </w:rPrChange>
        </w:rPr>
        <w:t xml:space="preserve"> </w:t>
      </w:r>
      <w:proofErr w:type="spellStart"/>
      <w:r w:rsidRPr="00B41112">
        <w:rPr>
          <w:sz w:val="26"/>
          <w:szCs w:val="26"/>
          <w:rPrChange w:id="485" w:author="Le Minh Nghia" w:date="2019-10-09T10:56:00Z">
            <w:rPr>
              <w:sz w:val="24"/>
              <w:szCs w:val="24"/>
            </w:rPr>
          </w:rPrChange>
        </w:rPr>
        <w:t>Khánh</w:t>
      </w:r>
      <w:proofErr w:type="spellEnd"/>
    </w:p>
    <w:p w:rsidR="008C0C1E" w:rsidRPr="00B41112" w:rsidRDefault="008C0C1E" w:rsidP="00833C9A">
      <w:pPr>
        <w:pStyle w:val="ListParagraph"/>
        <w:numPr>
          <w:ilvl w:val="0"/>
          <w:numId w:val="3"/>
        </w:numPr>
        <w:tabs>
          <w:tab w:val="left" w:pos="3709"/>
        </w:tabs>
        <w:ind w:left="426"/>
        <w:rPr>
          <w:b/>
          <w:sz w:val="26"/>
          <w:szCs w:val="26"/>
          <w:rPrChange w:id="486" w:author="Le Minh Nghia" w:date="2019-10-09T10:56:00Z">
            <w:rPr>
              <w:b/>
              <w:sz w:val="24"/>
              <w:szCs w:val="24"/>
            </w:rPr>
          </w:rPrChange>
        </w:rPr>
      </w:pPr>
      <w:proofErr w:type="spellStart"/>
      <w:r w:rsidRPr="00B41112">
        <w:rPr>
          <w:sz w:val="26"/>
          <w:szCs w:val="26"/>
          <w:rPrChange w:id="487" w:author="Le Minh Nghia" w:date="2019-10-09T10:56:00Z">
            <w:rPr>
              <w:sz w:val="24"/>
              <w:szCs w:val="24"/>
            </w:rPr>
          </w:rPrChange>
        </w:rPr>
        <w:t>Lớp</w:t>
      </w:r>
      <w:proofErr w:type="spellEnd"/>
      <w:r w:rsidRPr="00B41112">
        <w:rPr>
          <w:sz w:val="26"/>
          <w:szCs w:val="26"/>
          <w:rPrChange w:id="488" w:author="Le Minh Nghia" w:date="2019-10-09T10:56:00Z">
            <w:rPr>
              <w:sz w:val="24"/>
              <w:szCs w:val="24"/>
            </w:rPr>
          </w:rPrChange>
        </w:rPr>
        <w:t xml:space="preserve">: </w:t>
      </w:r>
      <w:proofErr w:type="spellStart"/>
      <w:r w:rsidRPr="00B41112">
        <w:rPr>
          <w:sz w:val="26"/>
          <w:szCs w:val="26"/>
          <w:rPrChange w:id="489" w:author="Le Minh Nghia" w:date="2019-10-09T10:56:00Z">
            <w:rPr>
              <w:sz w:val="24"/>
              <w:szCs w:val="24"/>
            </w:rPr>
          </w:rPrChange>
        </w:rPr>
        <w:t>Hệ</w:t>
      </w:r>
      <w:proofErr w:type="spellEnd"/>
      <w:r w:rsidRPr="00B41112">
        <w:rPr>
          <w:sz w:val="26"/>
          <w:szCs w:val="26"/>
          <w:rPrChange w:id="490" w:author="Le Minh Nghia" w:date="2019-10-09T10:56:00Z">
            <w:rPr>
              <w:sz w:val="24"/>
              <w:szCs w:val="24"/>
            </w:rPr>
          </w:rPrChange>
        </w:rPr>
        <w:t xml:space="preserve"> </w:t>
      </w:r>
      <w:proofErr w:type="spellStart"/>
      <w:r w:rsidRPr="00B41112">
        <w:rPr>
          <w:sz w:val="26"/>
          <w:szCs w:val="26"/>
          <w:rPrChange w:id="491" w:author="Le Minh Nghia" w:date="2019-10-09T10:56:00Z">
            <w:rPr>
              <w:sz w:val="24"/>
              <w:szCs w:val="24"/>
            </w:rPr>
          </w:rPrChange>
        </w:rPr>
        <w:t>thống</w:t>
      </w:r>
      <w:proofErr w:type="spellEnd"/>
      <w:r w:rsidRPr="00B41112">
        <w:rPr>
          <w:sz w:val="26"/>
          <w:szCs w:val="26"/>
          <w:rPrChange w:id="492" w:author="Le Minh Nghia" w:date="2019-10-09T10:56:00Z">
            <w:rPr>
              <w:sz w:val="24"/>
              <w:szCs w:val="24"/>
            </w:rPr>
          </w:rPrChange>
        </w:rPr>
        <w:t xml:space="preserve"> </w:t>
      </w:r>
      <w:proofErr w:type="spellStart"/>
      <w:r w:rsidRPr="00B41112">
        <w:rPr>
          <w:sz w:val="26"/>
          <w:szCs w:val="26"/>
          <w:rPrChange w:id="493" w:author="Le Minh Nghia" w:date="2019-10-09T10:56:00Z">
            <w:rPr>
              <w:sz w:val="24"/>
              <w:szCs w:val="24"/>
            </w:rPr>
          </w:rPrChange>
        </w:rPr>
        <w:t>thông</w:t>
      </w:r>
      <w:proofErr w:type="spellEnd"/>
      <w:r w:rsidRPr="00B41112">
        <w:rPr>
          <w:sz w:val="26"/>
          <w:szCs w:val="26"/>
          <w:rPrChange w:id="494" w:author="Le Minh Nghia" w:date="2019-10-09T10:56:00Z">
            <w:rPr>
              <w:sz w:val="24"/>
              <w:szCs w:val="24"/>
            </w:rPr>
          </w:rPrChange>
        </w:rPr>
        <w:t xml:space="preserve"> tin </w:t>
      </w:r>
      <w:ins w:id="495" w:author="Le Minh Nghia" w:date="2019-10-09T09:57:00Z">
        <w:r w:rsidR="00E70C55" w:rsidRPr="00B41112">
          <w:rPr>
            <w:sz w:val="26"/>
            <w:szCs w:val="26"/>
            <w:rPrChange w:id="496" w:author="Le Minh Nghia" w:date="2019-10-09T10:56:00Z">
              <w:rPr>
                <w:sz w:val="24"/>
                <w:szCs w:val="24"/>
              </w:rPr>
            </w:rPrChange>
          </w:rPr>
          <w:t>A</w:t>
        </w:r>
      </w:ins>
      <w:r w:rsidRPr="00B41112">
        <w:rPr>
          <w:sz w:val="26"/>
          <w:szCs w:val="26"/>
          <w:rPrChange w:id="497" w:author="Le Minh Nghia" w:date="2019-10-09T10:56:00Z">
            <w:rPr>
              <w:sz w:val="24"/>
              <w:szCs w:val="24"/>
            </w:rPr>
          </w:rPrChange>
        </w:rPr>
        <w:t>1</w:t>
      </w:r>
      <w:ins w:id="498" w:author="Le Minh Nghia" w:date="2019-10-09T09:57:00Z">
        <w:r w:rsidR="00E70C55" w:rsidRPr="00B41112">
          <w:rPr>
            <w:sz w:val="26"/>
            <w:szCs w:val="26"/>
            <w:rPrChange w:id="499" w:author="Le Minh Nghia" w:date="2019-10-09T10:56:00Z">
              <w:rPr>
                <w:sz w:val="24"/>
                <w:szCs w:val="24"/>
              </w:rPr>
            </w:rPrChange>
          </w:rPr>
          <w:t xml:space="preserve"> K42</w:t>
        </w:r>
      </w:ins>
    </w:p>
    <w:p w:rsidR="008C0C1E" w:rsidRPr="00B41112" w:rsidRDefault="008C0C1E" w:rsidP="00833C9A">
      <w:pPr>
        <w:pStyle w:val="ListParagraph"/>
        <w:numPr>
          <w:ilvl w:val="0"/>
          <w:numId w:val="3"/>
        </w:numPr>
        <w:tabs>
          <w:tab w:val="left" w:pos="3709"/>
        </w:tabs>
        <w:ind w:left="426"/>
        <w:rPr>
          <w:b/>
          <w:sz w:val="26"/>
          <w:szCs w:val="26"/>
          <w:rPrChange w:id="500" w:author="Le Minh Nghia" w:date="2019-10-09T10:56:00Z">
            <w:rPr>
              <w:b/>
              <w:sz w:val="24"/>
              <w:szCs w:val="24"/>
            </w:rPr>
          </w:rPrChange>
        </w:rPr>
      </w:pPr>
      <w:r w:rsidRPr="00B41112">
        <w:rPr>
          <w:sz w:val="26"/>
          <w:szCs w:val="26"/>
          <w:rPrChange w:id="501" w:author="Le Minh Nghia" w:date="2019-10-09T10:56:00Z">
            <w:rPr>
              <w:sz w:val="24"/>
              <w:szCs w:val="24"/>
            </w:rPr>
          </w:rPrChange>
        </w:rPr>
        <w:t xml:space="preserve">Khoa: </w:t>
      </w:r>
      <w:del w:id="502" w:author="Le Minh Nghia" w:date="2019-10-09T10:04:00Z">
        <w:r w:rsidRPr="00B41112" w:rsidDel="00E70C55">
          <w:rPr>
            <w:sz w:val="26"/>
            <w:szCs w:val="26"/>
            <w:rPrChange w:id="503" w:author="Le Minh Nghia" w:date="2019-10-09T10:56:00Z">
              <w:rPr>
                <w:sz w:val="24"/>
                <w:szCs w:val="24"/>
              </w:rPr>
            </w:rPrChange>
          </w:rPr>
          <w:delText>Công nghệ Thông tin và Truyền thông</w:delText>
        </w:r>
      </w:del>
      <w:proofErr w:type="spellStart"/>
      <w:ins w:id="504" w:author="Le Minh Nghia" w:date="2019-10-09T10:04:00Z">
        <w:r w:rsidR="00E70C55" w:rsidRPr="00B41112">
          <w:rPr>
            <w:sz w:val="26"/>
            <w:szCs w:val="26"/>
            <w:rPrChange w:id="505" w:author="Le Minh Nghia" w:date="2019-10-09T10:56:00Z">
              <w:rPr>
                <w:sz w:val="24"/>
                <w:szCs w:val="24"/>
              </w:rPr>
            </w:rPrChange>
          </w:rPr>
          <w:t>Công</w:t>
        </w:r>
        <w:proofErr w:type="spellEnd"/>
        <w:r w:rsidR="00E70C55" w:rsidRPr="00B41112">
          <w:rPr>
            <w:sz w:val="26"/>
            <w:szCs w:val="26"/>
            <w:rPrChange w:id="506" w:author="Le Minh Nghia" w:date="2019-10-09T10:56:00Z">
              <w:rPr>
                <w:sz w:val="24"/>
                <w:szCs w:val="24"/>
              </w:rPr>
            </w:rPrChange>
          </w:rPr>
          <w:t xml:space="preserve"> </w:t>
        </w:r>
        <w:proofErr w:type="spellStart"/>
        <w:r w:rsidR="00E70C55" w:rsidRPr="00B41112">
          <w:rPr>
            <w:sz w:val="26"/>
            <w:szCs w:val="26"/>
            <w:rPrChange w:id="507" w:author="Le Minh Nghia" w:date="2019-10-09T10:56:00Z">
              <w:rPr>
                <w:sz w:val="24"/>
                <w:szCs w:val="24"/>
              </w:rPr>
            </w:rPrChange>
          </w:rPr>
          <w:t>nghệ</w:t>
        </w:r>
        <w:proofErr w:type="spellEnd"/>
        <w:r w:rsidR="00E70C55" w:rsidRPr="00B41112">
          <w:rPr>
            <w:sz w:val="26"/>
            <w:szCs w:val="26"/>
            <w:rPrChange w:id="508" w:author="Le Minh Nghia" w:date="2019-10-09T10:56:00Z">
              <w:rPr>
                <w:sz w:val="24"/>
                <w:szCs w:val="24"/>
              </w:rPr>
            </w:rPrChange>
          </w:rPr>
          <w:t xml:space="preserve"> </w:t>
        </w:r>
        <w:proofErr w:type="spellStart"/>
        <w:r w:rsidR="00E70C55" w:rsidRPr="00B41112">
          <w:rPr>
            <w:sz w:val="26"/>
            <w:szCs w:val="26"/>
            <w:rPrChange w:id="509" w:author="Le Minh Nghia" w:date="2019-10-09T10:56:00Z">
              <w:rPr>
                <w:sz w:val="24"/>
                <w:szCs w:val="24"/>
              </w:rPr>
            </w:rPrChange>
          </w:rPr>
          <w:t>Thông</w:t>
        </w:r>
        <w:proofErr w:type="spellEnd"/>
        <w:r w:rsidR="00E70C55" w:rsidRPr="00B41112">
          <w:rPr>
            <w:sz w:val="26"/>
            <w:szCs w:val="26"/>
            <w:rPrChange w:id="510" w:author="Le Minh Nghia" w:date="2019-10-09T10:56:00Z">
              <w:rPr>
                <w:sz w:val="24"/>
                <w:szCs w:val="24"/>
              </w:rPr>
            </w:rPrChange>
          </w:rPr>
          <w:t xml:space="preserve"> tin </w:t>
        </w:r>
        <w:proofErr w:type="spellStart"/>
        <w:r w:rsidR="00E70C55" w:rsidRPr="00B41112">
          <w:rPr>
            <w:sz w:val="26"/>
            <w:szCs w:val="26"/>
            <w:rPrChange w:id="511" w:author="Le Minh Nghia" w:date="2019-10-09T10:56:00Z">
              <w:rPr>
                <w:sz w:val="24"/>
                <w:szCs w:val="24"/>
              </w:rPr>
            </w:rPrChange>
          </w:rPr>
          <w:t>và</w:t>
        </w:r>
        <w:proofErr w:type="spellEnd"/>
        <w:r w:rsidR="00E70C55" w:rsidRPr="00B41112">
          <w:rPr>
            <w:sz w:val="26"/>
            <w:szCs w:val="26"/>
            <w:rPrChange w:id="512" w:author="Le Minh Nghia" w:date="2019-10-09T10:56:00Z">
              <w:rPr>
                <w:sz w:val="24"/>
                <w:szCs w:val="24"/>
              </w:rPr>
            </w:rPrChange>
          </w:rPr>
          <w:t xml:space="preserve"> </w:t>
        </w:r>
        <w:proofErr w:type="spellStart"/>
        <w:r w:rsidR="00E70C55" w:rsidRPr="00B41112">
          <w:rPr>
            <w:sz w:val="26"/>
            <w:szCs w:val="26"/>
            <w:rPrChange w:id="513" w:author="Le Minh Nghia" w:date="2019-10-09T10:56:00Z">
              <w:rPr>
                <w:sz w:val="24"/>
                <w:szCs w:val="24"/>
              </w:rPr>
            </w:rPrChange>
          </w:rPr>
          <w:t>Truyền</w:t>
        </w:r>
        <w:proofErr w:type="spellEnd"/>
        <w:r w:rsidR="00E70C55" w:rsidRPr="00B41112">
          <w:rPr>
            <w:sz w:val="26"/>
            <w:szCs w:val="26"/>
            <w:rPrChange w:id="514" w:author="Le Minh Nghia" w:date="2019-10-09T10:56:00Z">
              <w:rPr>
                <w:sz w:val="24"/>
                <w:szCs w:val="24"/>
              </w:rPr>
            </w:rPrChange>
          </w:rPr>
          <w:t xml:space="preserve"> </w:t>
        </w:r>
        <w:proofErr w:type="spellStart"/>
        <w:r w:rsidR="00E70C55" w:rsidRPr="00B41112">
          <w:rPr>
            <w:sz w:val="26"/>
            <w:szCs w:val="26"/>
            <w:rPrChange w:id="515" w:author="Le Minh Nghia" w:date="2019-10-09T10:56:00Z">
              <w:rPr>
                <w:sz w:val="24"/>
                <w:szCs w:val="24"/>
              </w:rPr>
            </w:rPrChange>
          </w:rPr>
          <w:t>thông</w:t>
        </w:r>
      </w:ins>
      <w:proofErr w:type="spellEnd"/>
      <w:r w:rsidRPr="00B41112">
        <w:rPr>
          <w:sz w:val="26"/>
          <w:szCs w:val="26"/>
          <w:rPrChange w:id="516" w:author="Le Minh Nghia" w:date="2019-10-09T10:56:00Z">
            <w:rPr>
              <w:sz w:val="24"/>
              <w:szCs w:val="24"/>
            </w:rPr>
          </w:rPrChange>
        </w:rPr>
        <w:t xml:space="preserve"> </w:t>
      </w:r>
      <w:r w:rsidRPr="00B41112">
        <w:rPr>
          <w:sz w:val="26"/>
          <w:szCs w:val="26"/>
          <w:rPrChange w:id="517" w:author="Le Minh Nghia" w:date="2019-10-09T10:56:00Z">
            <w:rPr>
              <w:sz w:val="24"/>
              <w:szCs w:val="24"/>
            </w:rPr>
          </w:rPrChange>
        </w:rPr>
        <w:tab/>
      </w:r>
      <w:proofErr w:type="spellStart"/>
      <w:r w:rsidRPr="00B41112">
        <w:rPr>
          <w:sz w:val="26"/>
          <w:szCs w:val="26"/>
          <w:rPrChange w:id="518" w:author="Le Minh Nghia" w:date="2019-10-09T10:56:00Z">
            <w:rPr>
              <w:sz w:val="24"/>
              <w:szCs w:val="24"/>
            </w:rPr>
          </w:rPrChange>
        </w:rPr>
        <w:t>Năm</w:t>
      </w:r>
      <w:proofErr w:type="spellEnd"/>
      <w:r w:rsidRPr="00B41112">
        <w:rPr>
          <w:sz w:val="26"/>
          <w:szCs w:val="26"/>
          <w:rPrChange w:id="519" w:author="Le Minh Nghia" w:date="2019-10-09T10:56:00Z">
            <w:rPr>
              <w:sz w:val="24"/>
              <w:szCs w:val="24"/>
            </w:rPr>
          </w:rPrChange>
        </w:rPr>
        <w:t xml:space="preserve"> </w:t>
      </w:r>
      <w:proofErr w:type="spellStart"/>
      <w:r w:rsidRPr="00B41112">
        <w:rPr>
          <w:sz w:val="26"/>
          <w:szCs w:val="26"/>
          <w:rPrChange w:id="520" w:author="Le Minh Nghia" w:date="2019-10-09T10:56:00Z">
            <w:rPr>
              <w:sz w:val="24"/>
              <w:szCs w:val="24"/>
            </w:rPr>
          </w:rPrChange>
        </w:rPr>
        <w:t>thứ</w:t>
      </w:r>
      <w:proofErr w:type="spellEnd"/>
      <w:r w:rsidRPr="00B41112">
        <w:rPr>
          <w:sz w:val="26"/>
          <w:szCs w:val="26"/>
          <w:rPrChange w:id="521" w:author="Le Minh Nghia" w:date="2019-10-09T10:56:00Z">
            <w:rPr>
              <w:sz w:val="24"/>
              <w:szCs w:val="24"/>
            </w:rPr>
          </w:rPrChange>
        </w:rPr>
        <w:t xml:space="preserve">: </w:t>
      </w:r>
      <w:del w:id="522" w:author="Le Minh Nghia" w:date="2019-10-09T09:58:00Z">
        <w:r w:rsidRPr="00B41112" w:rsidDel="00E70C55">
          <w:rPr>
            <w:sz w:val="26"/>
            <w:szCs w:val="26"/>
            <w:rPrChange w:id="523" w:author="Le Minh Nghia" w:date="2019-10-09T10:56:00Z">
              <w:rPr>
                <w:sz w:val="24"/>
                <w:szCs w:val="24"/>
              </w:rPr>
            </w:rPrChange>
          </w:rPr>
          <w:delText>3</w:delText>
        </w:r>
      </w:del>
      <w:ins w:id="524" w:author="Le Minh Nghia" w:date="2019-10-09T09:58:00Z">
        <w:r w:rsidR="00E70C55" w:rsidRPr="00B41112">
          <w:rPr>
            <w:sz w:val="26"/>
            <w:szCs w:val="26"/>
            <w:rPrChange w:id="525" w:author="Le Minh Nghia" w:date="2019-10-09T10:56:00Z">
              <w:rPr>
                <w:sz w:val="24"/>
                <w:szCs w:val="24"/>
              </w:rPr>
            </w:rPrChange>
          </w:rPr>
          <w:t>4</w:t>
        </w:r>
      </w:ins>
      <w:r w:rsidRPr="00B41112">
        <w:rPr>
          <w:sz w:val="26"/>
          <w:szCs w:val="26"/>
          <w:rPrChange w:id="526" w:author="Le Minh Nghia" w:date="2019-10-09T10:56:00Z">
            <w:rPr>
              <w:sz w:val="24"/>
              <w:szCs w:val="24"/>
            </w:rPr>
          </w:rPrChange>
        </w:rPr>
        <w:tab/>
      </w:r>
      <w:proofErr w:type="spellStart"/>
      <w:r w:rsidRPr="00B41112">
        <w:rPr>
          <w:sz w:val="26"/>
          <w:szCs w:val="26"/>
          <w:rPrChange w:id="527" w:author="Le Minh Nghia" w:date="2019-10-09T10:56:00Z">
            <w:rPr>
              <w:sz w:val="24"/>
              <w:szCs w:val="24"/>
            </w:rPr>
          </w:rPrChange>
        </w:rPr>
        <w:t>Số</w:t>
      </w:r>
      <w:proofErr w:type="spellEnd"/>
      <w:r w:rsidRPr="00B41112">
        <w:rPr>
          <w:sz w:val="26"/>
          <w:szCs w:val="26"/>
          <w:rPrChange w:id="528" w:author="Le Minh Nghia" w:date="2019-10-09T10:56:00Z">
            <w:rPr>
              <w:sz w:val="24"/>
              <w:szCs w:val="24"/>
            </w:rPr>
          </w:rPrChange>
        </w:rPr>
        <w:t xml:space="preserve"> </w:t>
      </w:r>
      <w:proofErr w:type="spellStart"/>
      <w:r w:rsidRPr="00B41112">
        <w:rPr>
          <w:sz w:val="26"/>
          <w:szCs w:val="26"/>
          <w:rPrChange w:id="529" w:author="Le Minh Nghia" w:date="2019-10-09T10:56:00Z">
            <w:rPr>
              <w:sz w:val="24"/>
              <w:szCs w:val="24"/>
            </w:rPr>
          </w:rPrChange>
        </w:rPr>
        <w:t>năm</w:t>
      </w:r>
      <w:proofErr w:type="spellEnd"/>
      <w:r w:rsidRPr="00B41112">
        <w:rPr>
          <w:sz w:val="26"/>
          <w:szCs w:val="26"/>
          <w:rPrChange w:id="530" w:author="Le Minh Nghia" w:date="2019-10-09T10:56:00Z">
            <w:rPr>
              <w:sz w:val="24"/>
              <w:szCs w:val="24"/>
            </w:rPr>
          </w:rPrChange>
        </w:rPr>
        <w:t xml:space="preserve"> </w:t>
      </w:r>
      <w:proofErr w:type="spellStart"/>
      <w:r w:rsidRPr="00B41112">
        <w:rPr>
          <w:sz w:val="26"/>
          <w:szCs w:val="26"/>
          <w:rPrChange w:id="531" w:author="Le Minh Nghia" w:date="2019-10-09T10:56:00Z">
            <w:rPr>
              <w:sz w:val="24"/>
              <w:szCs w:val="24"/>
            </w:rPr>
          </w:rPrChange>
        </w:rPr>
        <w:t>đào</w:t>
      </w:r>
      <w:proofErr w:type="spellEnd"/>
      <w:r w:rsidRPr="00B41112">
        <w:rPr>
          <w:sz w:val="26"/>
          <w:szCs w:val="26"/>
          <w:rPrChange w:id="532" w:author="Le Minh Nghia" w:date="2019-10-09T10:56:00Z">
            <w:rPr>
              <w:sz w:val="24"/>
              <w:szCs w:val="24"/>
            </w:rPr>
          </w:rPrChange>
        </w:rPr>
        <w:t xml:space="preserve"> </w:t>
      </w:r>
      <w:proofErr w:type="spellStart"/>
      <w:r w:rsidRPr="00B41112">
        <w:rPr>
          <w:sz w:val="26"/>
          <w:szCs w:val="26"/>
          <w:rPrChange w:id="533" w:author="Le Minh Nghia" w:date="2019-10-09T10:56:00Z">
            <w:rPr>
              <w:sz w:val="24"/>
              <w:szCs w:val="24"/>
            </w:rPr>
          </w:rPrChange>
        </w:rPr>
        <w:t>tạo</w:t>
      </w:r>
      <w:proofErr w:type="spellEnd"/>
      <w:r w:rsidRPr="00B41112">
        <w:rPr>
          <w:sz w:val="26"/>
          <w:szCs w:val="26"/>
          <w:rPrChange w:id="534" w:author="Le Minh Nghia" w:date="2019-10-09T10:56:00Z">
            <w:rPr>
              <w:sz w:val="24"/>
              <w:szCs w:val="24"/>
            </w:rPr>
          </w:rPrChange>
        </w:rPr>
        <w:t>: 4,5</w:t>
      </w:r>
    </w:p>
    <w:p w:rsidR="008C0C1E" w:rsidRPr="00B41112" w:rsidRDefault="008C0C1E" w:rsidP="00833C9A">
      <w:pPr>
        <w:pStyle w:val="ListParagraph"/>
        <w:numPr>
          <w:ilvl w:val="0"/>
          <w:numId w:val="3"/>
        </w:numPr>
        <w:tabs>
          <w:tab w:val="left" w:pos="3709"/>
        </w:tabs>
        <w:ind w:left="426"/>
        <w:rPr>
          <w:b/>
          <w:sz w:val="26"/>
          <w:szCs w:val="26"/>
          <w:rPrChange w:id="535" w:author="Le Minh Nghia" w:date="2019-10-09T10:56:00Z">
            <w:rPr>
              <w:b/>
              <w:sz w:val="24"/>
              <w:szCs w:val="24"/>
            </w:rPr>
          </w:rPrChange>
        </w:rPr>
      </w:pPr>
      <w:proofErr w:type="spellStart"/>
      <w:r w:rsidRPr="00B41112">
        <w:rPr>
          <w:sz w:val="26"/>
          <w:szCs w:val="26"/>
          <w:rPrChange w:id="536" w:author="Le Minh Nghia" w:date="2019-10-09T10:56:00Z">
            <w:rPr>
              <w:sz w:val="24"/>
              <w:szCs w:val="24"/>
            </w:rPr>
          </w:rPrChange>
        </w:rPr>
        <w:t>Người</w:t>
      </w:r>
      <w:proofErr w:type="spellEnd"/>
      <w:r w:rsidRPr="00B41112">
        <w:rPr>
          <w:sz w:val="26"/>
          <w:szCs w:val="26"/>
          <w:rPrChange w:id="537" w:author="Le Minh Nghia" w:date="2019-10-09T10:56:00Z">
            <w:rPr>
              <w:sz w:val="24"/>
              <w:szCs w:val="24"/>
            </w:rPr>
          </w:rPrChange>
        </w:rPr>
        <w:t xml:space="preserve"> </w:t>
      </w:r>
      <w:proofErr w:type="spellStart"/>
      <w:r w:rsidRPr="00B41112">
        <w:rPr>
          <w:sz w:val="26"/>
          <w:szCs w:val="26"/>
          <w:rPrChange w:id="538" w:author="Le Minh Nghia" w:date="2019-10-09T10:56:00Z">
            <w:rPr>
              <w:sz w:val="24"/>
              <w:szCs w:val="24"/>
            </w:rPr>
          </w:rPrChange>
        </w:rPr>
        <w:t>hướng</w:t>
      </w:r>
      <w:proofErr w:type="spellEnd"/>
      <w:r w:rsidRPr="00B41112">
        <w:rPr>
          <w:sz w:val="26"/>
          <w:szCs w:val="26"/>
          <w:rPrChange w:id="539" w:author="Le Minh Nghia" w:date="2019-10-09T10:56:00Z">
            <w:rPr>
              <w:sz w:val="24"/>
              <w:szCs w:val="24"/>
            </w:rPr>
          </w:rPrChange>
        </w:rPr>
        <w:t xml:space="preserve"> </w:t>
      </w:r>
      <w:proofErr w:type="spellStart"/>
      <w:r w:rsidRPr="00B41112">
        <w:rPr>
          <w:sz w:val="26"/>
          <w:szCs w:val="26"/>
          <w:rPrChange w:id="540" w:author="Le Minh Nghia" w:date="2019-10-09T10:56:00Z">
            <w:rPr>
              <w:sz w:val="24"/>
              <w:szCs w:val="24"/>
            </w:rPr>
          </w:rPrChange>
        </w:rPr>
        <w:t>dẫn</w:t>
      </w:r>
      <w:proofErr w:type="spellEnd"/>
      <w:r w:rsidRPr="00B41112">
        <w:rPr>
          <w:sz w:val="26"/>
          <w:szCs w:val="26"/>
          <w:rPrChange w:id="541" w:author="Le Minh Nghia" w:date="2019-10-09T10:56:00Z">
            <w:rPr>
              <w:sz w:val="24"/>
              <w:szCs w:val="24"/>
            </w:rPr>
          </w:rPrChange>
        </w:rPr>
        <w:t xml:space="preserve">: </w:t>
      </w:r>
      <w:proofErr w:type="spellStart"/>
      <w:r w:rsidRPr="00B41112">
        <w:rPr>
          <w:sz w:val="26"/>
          <w:szCs w:val="26"/>
          <w:rPrChange w:id="542" w:author="Le Minh Nghia" w:date="2019-10-09T10:56:00Z">
            <w:rPr>
              <w:sz w:val="24"/>
              <w:szCs w:val="24"/>
            </w:rPr>
          </w:rPrChange>
        </w:rPr>
        <w:t>Trương</w:t>
      </w:r>
      <w:proofErr w:type="spellEnd"/>
      <w:r w:rsidRPr="00B41112">
        <w:rPr>
          <w:sz w:val="26"/>
          <w:szCs w:val="26"/>
          <w:rPrChange w:id="543" w:author="Le Minh Nghia" w:date="2019-10-09T10:56:00Z">
            <w:rPr>
              <w:sz w:val="24"/>
              <w:szCs w:val="24"/>
            </w:rPr>
          </w:rPrChange>
        </w:rPr>
        <w:t xml:space="preserve"> </w:t>
      </w:r>
      <w:proofErr w:type="spellStart"/>
      <w:r w:rsidRPr="00B41112">
        <w:rPr>
          <w:sz w:val="26"/>
          <w:szCs w:val="26"/>
          <w:rPrChange w:id="544" w:author="Le Minh Nghia" w:date="2019-10-09T10:56:00Z">
            <w:rPr>
              <w:sz w:val="24"/>
              <w:szCs w:val="24"/>
            </w:rPr>
          </w:rPrChange>
        </w:rPr>
        <w:t>Thị</w:t>
      </w:r>
      <w:proofErr w:type="spellEnd"/>
      <w:r w:rsidRPr="00B41112">
        <w:rPr>
          <w:sz w:val="26"/>
          <w:szCs w:val="26"/>
          <w:rPrChange w:id="545" w:author="Le Minh Nghia" w:date="2019-10-09T10:56:00Z">
            <w:rPr>
              <w:sz w:val="24"/>
              <w:szCs w:val="24"/>
            </w:rPr>
          </w:rPrChange>
        </w:rPr>
        <w:t xml:space="preserve"> Thanh </w:t>
      </w:r>
      <w:proofErr w:type="spellStart"/>
      <w:r w:rsidRPr="00B41112">
        <w:rPr>
          <w:sz w:val="26"/>
          <w:szCs w:val="26"/>
          <w:rPrChange w:id="546" w:author="Le Minh Nghia" w:date="2019-10-09T10:56:00Z">
            <w:rPr>
              <w:sz w:val="24"/>
              <w:szCs w:val="24"/>
            </w:rPr>
          </w:rPrChange>
        </w:rPr>
        <w:t>Tuyền</w:t>
      </w:r>
      <w:proofErr w:type="spellEnd"/>
      <w:r w:rsidRPr="00B41112">
        <w:rPr>
          <w:sz w:val="26"/>
          <w:szCs w:val="26"/>
          <w:rPrChange w:id="547" w:author="Le Minh Nghia" w:date="2019-10-09T10:56:00Z">
            <w:rPr>
              <w:sz w:val="24"/>
              <w:szCs w:val="24"/>
            </w:rPr>
          </w:rPrChange>
        </w:rPr>
        <w:t>.</w:t>
      </w:r>
    </w:p>
    <w:p w:rsidR="00592B6D" w:rsidRPr="00B41112" w:rsidRDefault="00592B6D" w:rsidP="00833C9A">
      <w:pPr>
        <w:pStyle w:val="ListParagraph"/>
        <w:numPr>
          <w:ilvl w:val="0"/>
          <w:numId w:val="1"/>
        </w:numPr>
        <w:tabs>
          <w:tab w:val="left" w:pos="3709"/>
        </w:tabs>
        <w:ind w:left="426"/>
        <w:rPr>
          <w:b/>
          <w:sz w:val="26"/>
          <w:szCs w:val="26"/>
          <w:rPrChange w:id="548" w:author="Le Minh Nghia" w:date="2019-10-09T10:56:00Z">
            <w:rPr>
              <w:b/>
              <w:sz w:val="24"/>
              <w:szCs w:val="24"/>
            </w:rPr>
          </w:rPrChange>
        </w:rPr>
      </w:pPr>
      <w:proofErr w:type="spellStart"/>
      <w:r w:rsidRPr="00B41112">
        <w:rPr>
          <w:b/>
          <w:sz w:val="26"/>
          <w:szCs w:val="26"/>
          <w:rPrChange w:id="549" w:author="Le Minh Nghia" w:date="2019-10-09T10:56:00Z">
            <w:rPr>
              <w:b/>
              <w:sz w:val="24"/>
              <w:szCs w:val="24"/>
            </w:rPr>
          </w:rPrChange>
        </w:rPr>
        <w:t>Mục</w:t>
      </w:r>
      <w:proofErr w:type="spellEnd"/>
      <w:r w:rsidRPr="00B41112">
        <w:rPr>
          <w:b/>
          <w:sz w:val="26"/>
          <w:szCs w:val="26"/>
          <w:rPrChange w:id="550" w:author="Le Minh Nghia" w:date="2019-10-09T10:56:00Z">
            <w:rPr>
              <w:b/>
              <w:sz w:val="24"/>
              <w:szCs w:val="24"/>
            </w:rPr>
          </w:rPrChange>
        </w:rPr>
        <w:t xml:space="preserve"> </w:t>
      </w:r>
      <w:proofErr w:type="spellStart"/>
      <w:r w:rsidRPr="00B41112">
        <w:rPr>
          <w:b/>
          <w:sz w:val="26"/>
          <w:szCs w:val="26"/>
          <w:rPrChange w:id="551" w:author="Le Minh Nghia" w:date="2019-10-09T10:56:00Z">
            <w:rPr>
              <w:b/>
              <w:sz w:val="24"/>
              <w:szCs w:val="24"/>
            </w:rPr>
          </w:rPrChange>
        </w:rPr>
        <w:t>tiêu</w:t>
      </w:r>
      <w:proofErr w:type="spellEnd"/>
      <w:r w:rsidRPr="00B41112">
        <w:rPr>
          <w:b/>
          <w:sz w:val="26"/>
          <w:szCs w:val="26"/>
          <w:rPrChange w:id="552" w:author="Le Minh Nghia" w:date="2019-10-09T10:56:00Z">
            <w:rPr>
              <w:b/>
              <w:sz w:val="24"/>
              <w:szCs w:val="24"/>
            </w:rPr>
          </w:rPrChange>
        </w:rPr>
        <w:t xml:space="preserve"> </w:t>
      </w:r>
      <w:proofErr w:type="spellStart"/>
      <w:r w:rsidRPr="00B41112">
        <w:rPr>
          <w:b/>
          <w:sz w:val="26"/>
          <w:szCs w:val="26"/>
          <w:rPrChange w:id="553" w:author="Le Minh Nghia" w:date="2019-10-09T10:56:00Z">
            <w:rPr>
              <w:b/>
              <w:sz w:val="24"/>
              <w:szCs w:val="24"/>
            </w:rPr>
          </w:rPrChange>
        </w:rPr>
        <w:t>đề</w:t>
      </w:r>
      <w:proofErr w:type="spellEnd"/>
      <w:r w:rsidRPr="00B41112">
        <w:rPr>
          <w:b/>
          <w:sz w:val="26"/>
          <w:szCs w:val="26"/>
          <w:rPrChange w:id="554" w:author="Le Minh Nghia" w:date="2019-10-09T10:56:00Z">
            <w:rPr>
              <w:b/>
              <w:sz w:val="24"/>
              <w:szCs w:val="24"/>
            </w:rPr>
          </w:rPrChange>
        </w:rPr>
        <w:t xml:space="preserve"> </w:t>
      </w:r>
      <w:proofErr w:type="spellStart"/>
      <w:r w:rsidRPr="00B41112">
        <w:rPr>
          <w:b/>
          <w:sz w:val="26"/>
          <w:szCs w:val="26"/>
          <w:rPrChange w:id="555" w:author="Le Minh Nghia" w:date="2019-10-09T10:56:00Z">
            <w:rPr>
              <w:b/>
              <w:sz w:val="24"/>
              <w:szCs w:val="24"/>
            </w:rPr>
          </w:rPrChange>
        </w:rPr>
        <w:t>tài</w:t>
      </w:r>
      <w:proofErr w:type="spellEnd"/>
      <w:r w:rsidRPr="00B41112">
        <w:rPr>
          <w:b/>
          <w:sz w:val="26"/>
          <w:szCs w:val="26"/>
          <w:rPrChange w:id="556" w:author="Le Minh Nghia" w:date="2019-10-09T10:56:00Z">
            <w:rPr>
              <w:b/>
              <w:sz w:val="24"/>
              <w:szCs w:val="24"/>
            </w:rPr>
          </w:rPrChange>
        </w:rPr>
        <w:t>:</w:t>
      </w:r>
    </w:p>
    <w:p w:rsidR="008C0C1E" w:rsidRPr="00B41112" w:rsidRDefault="008C0C1E" w:rsidP="00833C9A">
      <w:pPr>
        <w:pStyle w:val="ListParagraph"/>
        <w:tabs>
          <w:tab w:val="left" w:pos="3709"/>
        </w:tabs>
        <w:ind w:left="426"/>
        <w:rPr>
          <w:sz w:val="26"/>
          <w:szCs w:val="26"/>
          <w:rPrChange w:id="557" w:author="Le Minh Nghia" w:date="2019-10-09T10:56:00Z">
            <w:rPr>
              <w:sz w:val="24"/>
              <w:szCs w:val="24"/>
            </w:rPr>
          </w:rPrChange>
        </w:rPr>
      </w:pPr>
      <w:proofErr w:type="spellStart"/>
      <w:r w:rsidRPr="00B41112">
        <w:rPr>
          <w:sz w:val="26"/>
          <w:szCs w:val="26"/>
          <w:rPrChange w:id="558" w:author="Le Minh Nghia" w:date="2019-10-09T10:56:00Z">
            <w:rPr>
              <w:sz w:val="24"/>
              <w:szCs w:val="24"/>
            </w:rPr>
          </w:rPrChange>
        </w:rPr>
        <w:t>Tổng</w:t>
      </w:r>
      <w:proofErr w:type="spellEnd"/>
      <w:r w:rsidRPr="00B41112">
        <w:rPr>
          <w:sz w:val="26"/>
          <w:szCs w:val="26"/>
          <w:rPrChange w:id="559" w:author="Le Minh Nghia" w:date="2019-10-09T10:56:00Z">
            <w:rPr>
              <w:sz w:val="24"/>
              <w:szCs w:val="24"/>
            </w:rPr>
          </w:rPrChange>
        </w:rPr>
        <w:t xml:space="preserve"> </w:t>
      </w:r>
      <w:proofErr w:type="spellStart"/>
      <w:r w:rsidRPr="00B41112">
        <w:rPr>
          <w:sz w:val="26"/>
          <w:szCs w:val="26"/>
          <w:rPrChange w:id="560" w:author="Le Minh Nghia" w:date="2019-10-09T10:56:00Z">
            <w:rPr>
              <w:sz w:val="24"/>
              <w:szCs w:val="24"/>
            </w:rPr>
          </w:rPrChange>
        </w:rPr>
        <w:t>quan</w:t>
      </w:r>
      <w:proofErr w:type="spellEnd"/>
      <w:r w:rsidRPr="00B41112">
        <w:rPr>
          <w:sz w:val="26"/>
          <w:szCs w:val="26"/>
          <w:rPrChange w:id="561" w:author="Le Minh Nghia" w:date="2019-10-09T10:56:00Z">
            <w:rPr>
              <w:sz w:val="24"/>
              <w:szCs w:val="24"/>
            </w:rPr>
          </w:rPrChange>
        </w:rPr>
        <w:t>:</w:t>
      </w:r>
    </w:p>
    <w:p w:rsidR="008C0C1E" w:rsidRPr="00B41112" w:rsidDel="00E70C55" w:rsidRDefault="008C0C1E">
      <w:pPr>
        <w:pStyle w:val="ListParagraph"/>
        <w:numPr>
          <w:ilvl w:val="0"/>
          <w:numId w:val="4"/>
        </w:numPr>
        <w:tabs>
          <w:tab w:val="left" w:pos="3709"/>
        </w:tabs>
        <w:ind w:left="426"/>
        <w:rPr>
          <w:del w:id="562" w:author="Le Minh Nghia" w:date="2019-10-09T09:58:00Z"/>
          <w:sz w:val="26"/>
          <w:szCs w:val="26"/>
          <w:rPrChange w:id="563" w:author="Le Minh Nghia" w:date="2019-10-09T10:56:00Z">
            <w:rPr>
              <w:del w:id="564" w:author="Le Minh Nghia" w:date="2019-10-09T09:58:00Z"/>
              <w:sz w:val="24"/>
              <w:szCs w:val="24"/>
            </w:rPr>
          </w:rPrChange>
        </w:rPr>
      </w:pPr>
      <w:proofErr w:type="spellStart"/>
      <w:r w:rsidRPr="00B41112">
        <w:rPr>
          <w:sz w:val="26"/>
          <w:szCs w:val="26"/>
          <w:rPrChange w:id="565" w:author="Le Minh Nghia" w:date="2019-10-09T10:56:00Z">
            <w:rPr>
              <w:sz w:val="24"/>
              <w:szCs w:val="24"/>
            </w:rPr>
          </w:rPrChange>
        </w:rPr>
        <w:t>Giúp</w:t>
      </w:r>
      <w:proofErr w:type="spellEnd"/>
      <w:r w:rsidRPr="00B41112">
        <w:rPr>
          <w:sz w:val="26"/>
          <w:szCs w:val="26"/>
          <w:rPrChange w:id="566" w:author="Le Minh Nghia" w:date="2019-10-09T10:56:00Z">
            <w:rPr>
              <w:sz w:val="24"/>
              <w:szCs w:val="24"/>
            </w:rPr>
          </w:rPrChange>
        </w:rPr>
        <w:t xml:space="preserve"> </w:t>
      </w:r>
      <w:proofErr w:type="spellStart"/>
      <w:r w:rsidRPr="00B41112">
        <w:rPr>
          <w:sz w:val="26"/>
          <w:szCs w:val="26"/>
          <w:rPrChange w:id="567" w:author="Le Minh Nghia" w:date="2019-10-09T10:56:00Z">
            <w:rPr>
              <w:sz w:val="24"/>
              <w:szCs w:val="24"/>
            </w:rPr>
          </w:rPrChange>
        </w:rPr>
        <w:t>quản</w:t>
      </w:r>
      <w:proofErr w:type="spellEnd"/>
      <w:r w:rsidRPr="00B41112">
        <w:rPr>
          <w:sz w:val="26"/>
          <w:szCs w:val="26"/>
          <w:rPrChange w:id="568" w:author="Le Minh Nghia" w:date="2019-10-09T10:56:00Z">
            <w:rPr>
              <w:sz w:val="24"/>
              <w:szCs w:val="24"/>
            </w:rPr>
          </w:rPrChange>
        </w:rPr>
        <w:t xml:space="preserve"> </w:t>
      </w:r>
      <w:proofErr w:type="spellStart"/>
      <w:r w:rsidRPr="00B41112">
        <w:rPr>
          <w:sz w:val="26"/>
          <w:szCs w:val="26"/>
          <w:rPrChange w:id="569" w:author="Le Minh Nghia" w:date="2019-10-09T10:56:00Z">
            <w:rPr>
              <w:sz w:val="24"/>
              <w:szCs w:val="24"/>
            </w:rPr>
          </w:rPrChange>
        </w:rPr>
        <w:t>lý</w:t>
      </w:r>
      <w:proofErr w:type="spellEnd"/>
      <w:r w:rsidRPr="00B41112">
        <w:rPr>
          <w:sz w:val="26"/>
          <w:szCs w:val="26"/>
          <w:rPrChange w:id="570" w:author="Le Minh Nghia" w:date="2019-10-09T10:56:00Z">
            <w:rPr>
              <w:sz w:val="24"/>
              <w:szCs w:val="24"/>
            </w:rPr>
          </w:rPrChange>
        </w:rPr>
        <w:t xml:space="preserve"> </w:t>
      </w:r>
      <w:proofErr w:type="spellStart"/>
      <w:r w:rsidRPr="00B41112">
        <w:rPr>
          <w:sz w:val="26"/>
          <w:szCs w:val="26"/>
          <w:rPrChange w:id="571" w:author="Le Minh Nghia" w:date="2019-10-09T10:56:00Z">
            <w:rPr>
              <w:sz w:val="24"/>
              <w:szCs w:val="24"/>
            </w:rPr>
          </w:rPrChange>
        </w:rPr>
        <w:t>đầy</w:t>
      </w:r>
      <w:proofErr w:type="spellEnd"/>
      <w:r w:rsidRPr="00B41112">
        <w:rPr>
          <w:sz w:val="26"/>
          <w:szCs w:val="26"/>
          <w:rPrChange w:id="572" w:author="Le Minh Nghia" w:date="2019-10-09T10:56:00Z">
            <w:rPr>
              <w:sz w:val="24"/>
              <w:szCs w:val="24"/>
            </w:rPr>
          </w:rPrChange>
        </w:rPr>
        <w:t xml:space="preserve"> </w:t>
      </w:r>
      <w:proofErr w:type="spellStart"/>
      <w:r w:rsidRPr="00B41112">
        <w:rPr>
          <w:sz w:val="26"/>
          <w:szCs w:val="26"/>
          <w:rPrChange w:id="573" w:author="Le Minh Nghia" w:date="2019-10-09T10:56:00Z">
            <w:rPr>
              <w:sz w:val="24"/>
              <w:szCs w:val="24"/>
            </w:rPr>
          </w:rPrChange>
        </w:rPr>
        <w:t>đủ</w:t>
      </w:r>
      <w:proofErr w:type="spellEnd"/>
      <w:r w:rsidRPr="00B41112">
        <w:rPr>
          <w:sz w:val="26"/>
          <w:szCs w:val="26"/>
          <w:rPrChange w:id="574" w:author="Le Minh Nghia" w:date="2019-10-09T10:56:00Z">
            <w:rPr>
              <w:sz w:val="24"/>
              <w:szCs w:val="24"/>
            </w:rPr>
          </w:rPrChange>
        </w:rPr>
        <w:t xml:space="preserve"> </w:t>
      </w:r>
      <w:proofErr w:type="spellStart"/>
      <w:r w:rsidRPr="00B41112">
        <w:rPr>
          <w:sz w:val="26"/>
          <w:szCs w:val="26"/>
          <w:rPrChange w:id="575" w:author="Le Minh Nghia" w:date="2019-10-09T10:56:00Z">
            <w:rPr>
              <w:sz w:val="24"/>
              <w:szCs w:val="24"/>
            </w:rPr>
          </w:rPrChange>
        </w:rPr>
        <w:t>thông</w:t>
      </w:r>
      <w:proofErr w:type="spellEnd"/>
      <w:r w:rsidRPr="00B41112">
        <w:rPr>
          <w:sz w:val="26"/>
          <w:szCs w:val="26"/>
          <w:rPrChange w:id="576" w:author="Le Minh Nghia" w:date="2019-10-09T10:56:00Z">
            <w:rPr>
              <w:sz w:val="24"/>
              <w:szCs w:val="24"/>
            </w:rPr>
          </w:rPrChange>
        </w:rPr>
        <w:t xml:space="preserve"> tin </w:t>
      </w:r>
      <w:proofErr w:type="spellStart"/>
      <w:r w:rsidRPr="00B41112">
        <w:rPr>
          <w:sz w:val="26"/>
          <w:szCs w:val="26"/>
          <w:rPrChange w:id="577" w:author="Le Minh Nghia" w:date="2019-10-09T10:56:00Z">
            <w:rPr>
              <w:sz w:val="24"/>
              <w:szCs w:val="24"/>
            </w:rPr>
          </w:rPrChange>
        </w:rPr>
        <w:t>về</w:t>
      </w:r>
      <w:proofErr w:type="spellEnd"/>
      <w:r w:rsidRPr="00B41112">
        <w:rPr>
          <w:sz w:val="26"/>
          <w:szCs w:val="26"/>
          <w:rPrChange w:id="578" w:author="Le Minh Nghia" w:date="2019-10-09T10:56:00Z">
            <w:rPr>
              <w:sz w:val="24"/>
              <w:szCs w:val="24"/>
            </w:rPr>
          </w:rPrChange>
        </w:rPr>
        <w:t xml:space="preserve"> </w:t>
      </w:r>
      <w:proofErr w:type="spellStart"/>
      <w:r w:rsidRPr="00B41112">
        <w:rPr>
          <w:sz w:val="26"/>
          <w:szCs w:val="26"/>
          <w:rPrChange w:id="579" w:author="Le Minh Nghia" w:date="2019-10-09T10:56:00Z">
            <w:rPr>
              <w:sz w:val="24"/>
              <w:szCs w:val="24"/>
            </w:rPr>
          </w:rPrChange>
        </w:rPr>
        <w:t>cựu</w:t>
      </w:r>
      <w:proofErr w:type="spellEnd"/>
      <w:r w:rsidRPr="00B41112">
        <w:rPr>
          <w:sz w:val="26"/>
          <w:szCs w:val="26"/>
          <w:rPrChange w:id="580" w:author="Le Minh Nghia" w:date="2019-10-09T10:56:00Z">
            <w:rPr>
              <w:sz w:val="24"/>
              <w:szCs w:val="24"/>
            </w:rPr>
          </w:rPrChange>
        </w:rPr>
        <w:t xml:space="preserve"> </w:t>
      </w:r>
      <w:proofErr w:type="spellStart"/>
      <w:r w:rsidRPr="00B41112">
        <w:rPr>
          <w:sz w:val="26"/>
          <w:szCs w:val="26"/>
          <w:rPrChange w:id="581" w:author="Le Minh Nghia" w:date="2019-10-09T10:56:00Z">
            <w:rPr>
              <w:sz w:val="24"/>
              <w:szCs w:val="24"/>
            </w:rPr>
          </w:rPrChange>
        </w:rPr>
        <w:t>sinh</w:t>
      </w:r>
      <w:proofErr w:type="spellEnd"/>
      <w:r w:rsidRPr="00B41112">
        <w:rPr>
          <w:sz w:val="26"/>
          <w:szCs w:val="26"/>
          <w:rPrChange w:id="582" w:author="Le Minh Nghia" w:date="2019-10-09T10:56:00Z">
            <w:rPr>
              <w:sz w:val="24"/>
              <w:szCs w:val="24"/>
            </w:rPr>
          </w:rPrChange>
        </w:rPr>
        <w:t xml:space="preserve"> </w:t>
      </w:r>
      <w:proofErr w:type="spellStart"/>
      <w:r w:rsidRPr="00B41112">
        <w:rPr>
          <w:sz w:val="26"/>
          <w:szCs w:val="26"/>
          <w:rPrChange w:id="583" w:author="Le Minh Nghia" w:date="2019-10-09T10:56:00Z">
            <w:rPr>
              <w:sz w:val="24"/>
              <w:szCs w:val="24"/>
            </w:rPr>
          </w:rPrChange>
        </w:rPr>
        <w:t>viên</w:t>
      </w:r>
      <w:proofErr w:type="spellEnd"/>
      <w:r w:rsidRPr="00B41112">
        <w:rPr>
          <w:sz w:val="26"/>
          <w:szCs w:val="26"/>
          <w:rPrChange w:id="584" w:author="Le Minh Nghia" w:date="2019-10-09T10:56:00Z">
            <w:rPr>
              <w:sz w:val="24"/>
              <w:szCs w:val="24"/>
            </w:rPr>
          </w:rPrChange>
        </w:rPr>
        <w:t xml:space="preserve"> </w:t>
      </w:r>
      <w:proofErr w:type="spellStart"/>
      <w:r w:rsidRPr="00B41112">
        <w:rPr>
          <w:sz w:val="26"/>
          <w:szCs w:val="26"/>
          <w:rPrChange w:id="585" w:author="Le Minh Nghia" w:date="2019-10-09T10:56:00Z">
            <w:rPr>
              <w:sz w:val="24"/>
              <w:szCs w:val="24"/>
            </w:rPr>
          </w:rPrChange>
        </w:rPr>
        <w:t>của</w:t>
      </w:r>
      <w:proofErr w:type="spellEnd"/>
      <w:r w:rsidRPr="00B41112">
        <w:rPr>
          <w:sz w:val="26"/>
          <w:szCs w:val="26"/>
          <w:rPrChange w:id="586" w:author="Le Minh Nghia" w:date="2019-10-09T10:56:00Z">
            <w:rPr>
              <w:sz w:val="24"/>
              <w:szCs w:val="24"/>
            </w:rPr>
          </w:rPrChange>
        </w:rPr>
        <w:t xml:space="preserve"> </w:t>
      </w:r>
      <w:proofErr w:type="spellStart"/>
      <w:r w:rsidRPr="00B41112">
        <w:rPr>
          <w:sz w:val="26"/>
          <w:szCs w:val="26"/>
          <w:rPrChange w:id="587" w:author="Le Minh Nghia" w:date="2019-10-09T10:56:00Z">
            <w:rPr>
              <w:sz w:val="24"/>
              <w:szCs w:val="24"/>
            </w:rPr>
          </w:rPrChange>
        </w:rPr>
        <w:t>các</w:t>
      </w:r>
      <w:proofErr w:type="spellEnd"/>
      <w:r w:rsidRPr="00B41112">
        <w:rPr>
          <w:sz w:val="26"/>
          <w:szCs w:val="26"/>
          <w:rPrChange w:id="588" w:author="Le Minh Nghia" w:date="2019-10-09T10:56:00Z">
            <w:rPr>
              <w:sz w:val="24"/>
              <w:szCs w:val="24"/>
            </w:rPr>
          </w:rPrChange>
        </w:rPr>
        <w:t xml:space="preserve"> Khoa </w:t>
      </w:r>
      <w:proofErr w:type="spellStart"/>
      <w:r w:rsidRPr="00B41112">
        <w:rPr>
          <w:sz w:val="26"/>
          <w:szCs w:val="26"/>
          <w:rPrChange w:id="589" w:author="Le Minh Nghia" w:date="2019-10-09T10:56:00Z">
            <w:rPr>
              <w:sz w:val="24"/>
              <w:szCs w:val="24"/>
            </w:rPr>
          </w:rPrChange>
        </w:rPr>
        <w:t>Công</w:t>
      </w:r>
      <w:proofErr w:type="spellEnd"/>
      <w:r w:rsidRPr="00B41112">
        <w:rPr>
          <w:sz w:val="26"/>
          <w:szCs w:val="26"/>
          <w:rPrChange w:id="590" w:author="Le Minh Nghia" w:date="2019-10-09T10:56:00Z">
            <w:rPr>
              <w:sz w:val="24"/>
              <w:szCs w:val="24"/>
            </w:rPr>
          </w:rPrChange>
        </w:rPr>
        <w:t xml:space="preserve"> </w:t>
      </w:r>
      <w:proofErr w:type="spellStart"/>
      <w:r w:rsidRPr="00B41112">
        <w:rPr>
          <w:sz w:val="26"/>
          <w:szCs w:val="26"/>
          <w:rPrChange w:id="591" w:author="Le Minh Nghia" w:date="2019-10-09T10:56:00Z">
            <w:rPr>
              <w:sz w:val="24"/>
              <w:szCs w:val="24"/>
            </w:rPr>
          </w:rPrChange>
        </w:rPr>
        <w:t>nghệ</w:t>
      </w:r>
      <w:proofErr w:type="spellEnd"/>
      <w:r w:rsidRPr="00B41112">
        <w:rPr>
          <w:sz w:val="26"/>
          <w:szCs w:val="26"/>
          <w:rPrChange w:id="592" w:author="Le Minh Nghia" w:date="2019-10-09T10:56:00Z">
            <w:rPr>
              <w:sz w:val="24"/>
              <w:szCs w:val="24"/>
            </w:rPr>
          </w:rPrChange>
        </w:rPr>
        <w:t xml:space="preserve"> </w:t>
      </w:r>
      <w:del w:id="593" w:author="Le Minh Nghia" w:date="2019-10-09T09:58:00Z">
        <w:r w:rsidRPr="00B41112" w:rsidDel="00E70C55">
          <w:rPr>
            <w:sz w:val="26"/>
            <w:szCs w:val="26"/>
            <w:rPrChange w:id="594" w:author="Le Minh Nghia" w:date="2019-10-09T10:56:00Z">
              <w:rPr>
                <w:sz w:val="24"/>
                <w:szCs w:val="24"/>
              </w:rPr>
            </w:rPrChange>
          </w:rPr>
          <w:delText xml:space="preserve">thông </w:delText>
        </w:r>
      </w:del>
      <w:proofErr w:type="spellStart"/>
      <w:ins w:id="595" w:author="Le Minh Nghia" w:date="2019-10-09T09:58:00Z">
        <w:r w:rsidR="00E70C55" w:rsidRPr="00B41112">
          <w:rPr>
            <w:sz w:val="26"/>
            <w:szCs w:val="26"/>
            <w:rPrChange w:id="596" w:author="Le Minh Nghia" w:date="2019-10-09T10:56:00Z">
              <w:rPr>
                <w:sz w:val="24"/>
                <w:szCs w:val="24"/>
              </w:rPr>
            </w:rPrChange>
          </w:rPr>
          <w:t>Thông</w:t>
        </w:r>
        <w:proofErr w:type="spellEnd"/>
        <w:r w:rsidR="00E70C55" w:rsidRPr="00B41112">
          <w:rPr>
            <w:sz w:val="26"/>
            <w:szCs w:val="26"/>
            <w:rPrChange w:id="597" w:author="Le Minh Nghia" w:date="2019-10-09T10:56:00Z">
              <w:rPr>
                <w:sz w:val="24"/>
                <w:szCs w:val="24"/>
              </w:rPr>
            </w:rPrChange>
          </w:rPr>
          <w:t xml:space="preserve"> </w:t>
        </w:r>
      </w:ins>
      <w:r w:rsidRPr="00B41112">
        <w:rPr>
          <w:sz w:val="26"/>
          <w:szCs w:val="26"/>
          <w:rPrChange w:id="598" w:author="Le Minh Nghia" w:date="2019-10-09T10:56:00Z">
            <w:rPr>
              <w:sz w:val="24"/>
              <w:szCs w:val="24"/>
            </w:rPr>
          </w:rPrChange>
        </w:rPr>
        <w:t xml:space="preserve">tin </w:t>
      </w:r>
      <w:proofErr w:type="spellStart"/>
      <w:r w:rsidRPr="00B41112">
        <w:rPr>
          <w:sz w:val="26"/>
          <w:szCs w:val="26"/>
          <w:rPrChange w:id="599" w:author="Le Minh Nghia" w:date="2019-10-09T10:56:00Z">
            <w:rPr>
              <w:sz w:val="24"/>
              <w:szCs w:val="24"/>
            </w:rPr>
          </w:rPrChange>
        </w:rPr>
        <w:t>và</w:t>
      </w:r>
      <w:proofErr w:type="spellEnd"/>
      <w:r w:rsidRPr="00B41112">
        <w:rPr>
          <w:sz w:val="26"/>
          <w:szCs w:val="26"/>
          <w:rPrChange w:id="600" w:author="Le Minh Nghia" w:date="2019-10-09T10:56:00Z">
            <w:rPr>
              <w:sz w:val="24"/>
              <w:szCs w:val="24"/>
            </w:rPr>
          </w:rPrChange>
        </w:rPr>
        <w:t xml:space="preserve"> </w:t>
      </w:r>
      <w:del w:id="601" w:author="Le Minh Nghia" w:date="2019-10-09T09:58:00Z">
        <w:r w:rsidRPr="00B41112" w:rsidDel="00E70C55">
          <w:rPr>
            <w:sz w:val="26"/>
            <w:szCs w:val="26"/>
            <w:rPrChange w:id="602" w:author="Le Minh Nghia" w:date="2019-10-09T10:56:00Z">
              <w:rPr>
                <w:sz w:val="24"/>
                <w:szCs w:val="24"/>
              </w:rPr>
            </w:rPrChange>
          </w:rPr>
          <w:delText xml:space="preserve">truyền </w:delText>
        </w:r>
      </w:del>
      <w:proofErr w:type="spellStart"/>
      <w:ins w:id="603" w:author="Le Minh Nghia" w:date="2019-10-09T09:58:00Z">
        <w:r w:rsidR="00E70C55" w:rsidRPr="00B41112">
          <w:rPr>
            <w:sz w:val="26"/>
            <w:szCs w:val="26"/>
            <w:rPrChange w:id="604" w:author="Le Minh Nghia" w:date="2019-10-09T10:56:00Z">
              <w:rPr>
                <w:sz w:val="24"/>
                <w:szCs w:val="24"/>
              </w:rPr>
            </w:rPrChange>
          </w:rPr>
          <w:t>Truyền</w:t>
        </w:r>
        <w:proofErr w:type="spellEnd"/>
        <w:r w:rsidR="00E70C55" w:rsidRPr="00B41112">
          <w:rPr>
            <w:sz w:val="26"/>
            <w:szCs w:val="26"/>
            <w:rPrChange w:id="605" w:author="Le Minh Nghia" w:date="2019-10-09T10:56:00Z">
              <w:rPr>
                <w:sz w:val="24"/>
                <w:szCs w:val="24"/>
              </w:rPr>
            </w:rPrChange>
          </w:rPr>
          <w:t xml:space="preserve"> </w:t>
        </w:r>
      </w:ins>
      <w:proofErr w:type="spellStart"/>
      <w:r w:rsidRPr="00B41112">
        <w:rPr>
          <w:sz w:val="26"/>
          <w:szCs w:val="26"/>
          <w:rPrChange w:id="606" w:author="Le Minh Nghia" w:date="2019-10-09T10:56:00Z">
            <w:rPr>
              <w:sz w:val="24"/>
              <w:szCs w:val="24"/>
            </w:rPr>
          </w:rPrChange>
        </w:rPr>
        <w:t>thông</w:t>
      </w:r>
      <w:proofErr w:type="spellEnd"/>
      <w:r w:rsidRPr="00B41112">
        <w:rPr>
          <w:sz w:val="26"/>
          <w:szCs w:val="26"/>
          <w:rPrChange w:id="607" w:author="Le Minh Nghia" w:date="2019-10-09T10:56:00Z">
            <w:rPr>
              <w:sz w:val="24"/>
              <w:szCs w:val="24"/>
            </w:rPr>
          </w:rPrChange>
        </w:rPr>
        <w:t xml:space="preserve"> </w:t>
      </w:r>
      <w:proofErr w:type="spellStart"/>
      <w:r w:rsidRPr="00B41112">
        <w:rPr>
          <w:sz w:val="26"/>
          <w:szCs w:val="26"/>
          <w:rPrChange w:id="608" w:author="Le Minh Nghia" w:date="2019-10-09T10:56:00Z">
            <w:rPr>
              <w:sz w:val="24"/>
              <w:szCs w:val="24"/>
            </w:rPr>
          </w:rPrChange>
        </w:rPr>
        <w:t>Trường</w:t>
      </w:r>
      <w:proofErr w:type="spellEnd"/>
      <w:r w:rsidRPr="00B41112">
        <w:rPr>
          <w:sz w:val="26"/>
          <w:szCs w:val="26"/>
          <w:rPrChange w:id="609" w:author="Le Minh Nghia" w:date="2019-10-09T10:56:00Z">
            <w:rPr>
              <w:sz w:val="24"/>
              <w:szCs w:val="24"/>
            </w:rPr>
          </w:rPrChange>
        </w:rPr>
        <w:t xml:space="preserve"> </w:t>
      </w:r>
      <w:proofErr w:type="spellStart"/>
      <w:r w:rsidRPr="00B41112">
        <w:rPr>
          <w:sz w:val="26"/>
          <w:szCs w:val="26"/>
          <w:rPrChange w:id="610" w:author="Le Minh Nghia" w:date="2019-10-09T10:56:00Z">
            <w:rPr>
              <w:sz w:val="24"/>
              <w:szCs w:val="24"/>
            </w:rPr>
          </w:rPrChange>
        </w:rPr>
        <w:t>Đại</w:t>
      </w:r>
      <w:proofErr w:type="spellEnd"/>
      <w:r w:rsidRPr="00B41112">
        <w:rPr>
          <w:sz w:val="26"/>
          <w:szCs w:val="26"/>
          <w:rPrChange w:id="611" w:author="Le Minh Nghia" w:date="2019-10-09T10:56:00Z">
            <w:rPr>
              <w:sz w:val="24"/>
              <w:szCs w:val="24"/>
            </w:rPr>
          </w:rPrChange>
        </w:rPr>
        <w:t xml:space="preserve"> </w:t>
      </w:r>
      <w:proofErr w:type="spellStart"/>
      <w:r w:rsidRPr="00B41112">
        <w:rPr>
          <w:sz w:val="26"/>
          <w:szCs w:val="26"/>
          <w:rPrChange w:id="612" w:author="Le Minh Nghia" w:date="2019-10-09T10:56:00Z">
            <w:rPr>
              <w:sz w:val="24"/>
              <w:szCs w:val="24"/>
            </w:rPr>
          </w:rPrChange>
        </w:rPr>
        <w:t>học</w:t>
      </w:r>
      <w:proofErr w:type="spellEnd"/>
      <w:r w:rsidRPr="00B41112">
        <w:rPr>
          <w:sz w:val="26"/>
          <w:szCs w:val="26"/>
          <w:rPrChange w:id="613" w:author="Le Minh Nghia" w:date="2019-10-09T10:56:00Z">
            <w:rPr>
              <w:sz w:val="24"/>
              <w:szCs w:val="24"/>
            </w:rPr>
          </w:rPrChange>
        </w:rPr>
        <w:t xml:space="preserve"> </w:t>
      </w:r>
      <w:proofErr w:type="spellStart"/>
      <w:r w:rsidRPr="00B41112">
        <w:rPr>
          <w:sz w:val="26"/>
          <w:szCs w:val="26"/>
          <w:rPrChange w:id="614" w:author="Le Minh Nghia" w:date="2019-10-09T10:56:00Z">
            <w:rPr>
              <w:sz w:val="24"/>
              <w:szCs w:val="24"/>
            </w:rPr>
          </w:rPrChange>
        </w:rPr>
        <w:t>Cần</w:t>
      </w:r>
      <w:proofErr w:type="spellEnd"/>
      <w:r w:rsidRPr="00B41112">
        <w:rPr>
          <w:sz w:val="26"/>
          <w:szCs w:val="26"/>
          <w:rPrChange w:id="615" w:author="Le Minh Nghia" w:date="2019-10-09T10:56:00Z">
            <w:rPr>
              <w:sz w:val="24"/>
              <w:szCs w:val="24"/>
            </w:rPr>
          </w:rPrChange>
        </w:rPr>
        <w:t xml:space="preserve"> </w:t>
      </w:r>
      <w:proofErr w:type="spellStart"/>
      <w:r w:rsidRPr="00B41112">
        <w:rPr>
          <w:sz w:val="26"/>
          <w:szCs w:val="26"/>
          <w:rPrChange w:id="616" w:author="Le Minh Nghia" w:date="2019-10-09T10:56:00Z">
            <w:rPr>
              <w:sz w:val="24"/>
              <w:szCs w:val="24"/>
            </w:rPr>
          </w:rPrChange>
        </w:rPr>
        <w:t>Thơ</w:t>
      </w:r>
      <w:proofErr w:type="spellEnd"/>
      <w:r w:rsidRPr="00B41112">
        <w:rPr>
          <w:sz w:val="26"/>
          <w:szCs w:val="26"/>
          <w:rPrChange w:id="617" w:author="Le Minh Nghia" w:date="2019-10-09T10:56:00Z">
            <w:rPr>
              <w:sz w:val="24"/>
              <w:szCs w:val="24"/>
            </w:rPr>
          </w:rPrChange>
        </w:rPr>
        <w:t xml:space="preserve"> </w:t>
      </w:r>
      <w:proofErr w:type="spellStart"/>
      <w:r w:rsidRPr="00B41112">
        <w:rPr>
          <w:sz w:val="26"/>
          <w:szCs w:val="26"/>
          <w:rPrChange w:id="618" w:author="Le Minh Nghia" w:date="2019-10-09T10:56:00Z">
            <w:rPr>
              <w:sz w:val="24"/>
              <w:szCs w:val="24"/>
            </w:rPr>
          </w:rPrChange>
        </w:rPr>
        <w:t>từ</w:t>
      </w:r>
      <w:proofErr w:type="spellEnd"/>
      <w:r w:rsidRPr="00B41112">
        <w:rPr>
          <w:sz w:val="26"/>
          <w:szCs w:val="26"/>
          <w:rPrChange w:id="619" w:author="Le Minh Nghia" w:date="2019-10-09T10:56:00Z">
            <w:rPr>
              <w:sz w:val="24"/>
              <w:szCs w:val="24"/>
            </w:rPr>
          </w:rPrChange>
        </w:rPr>
        <w:t xml:space="preserve"> </w:t>
      </w:r>
      <w:proofErr w:type="spellStart"/>
      <w:r w:rsidRPr="00B41112">
        <w:rPr>
          <w:sz w:val="26"/>
          <w:szCs w:val="26"/>
          <w:rPrChange w:id="620" w:author="Le Minh Nghia" w:date="2019-10-09T10:56:00Z">
            <w:rPr>
              <w:sz w:val="24"/>
              <w:szCs w:val="24"/>
            </w:rPr>
          </w:rPrChange>
        </w:rPr>
        <w:t>thông</w:t>
      </w:r>
      <w:proofErr w:type="spellEnd"/>
    </w:p>
    <w:p w:rsidR="008C0C1E" w:rsidRPr="00B41112" w:rsidRDefault="00E70C55">
      <w:pPr>
        <w:pStyle w:val="ListParagraph"/>
        <w:numPr>
          <w:ilvl w:val="0"/>
          <w:numId w:val="4"/>
        </w:numPr>
        <w:tabs>
          <w:tab w:val="left" w:pos="3709"/>
        </w:tabs>
        <w:ind w:left="426"/>
        <w:rPr>
          <w:sz w:val="26"/>
          <w:szCs w:val="26"/>
          <w:rPrChange w:id="621" w:author="Le Minh Nghia" w:date="2019-10-09T10:56:00Z">
            <w:rPr>
              <w:sz w:val="24"/>
              <w:szCs w:val="24"/>
            </w:rPr>
          </w:rPrChange>
        </w:rPr>
        <w:pPrChange w:id="622" w:author="Le Minh Nghia" w:date="2019-10-09T09:58:00Z">
          <w:pPr>
            <w:pStyle w:val="ListParagraph"/>
            <w:tabs>
              <w:tab w:val="left" w:pos="3709"/>
            </w:tabs>
            <w:ind w:left="426"/>
          </w:pPr>
        </w:pPrChange>
      </w:pPr>
      <w:ins w:id="623" w:author="Le Minh Nghia" w:date="2019-10-09T09:58:00Z">
        <w:r w:rsidRPr="00B41112">
          <w:rPr>
            <w:sz w:val="26"/>
            <w:szCs w:val="26"/>
            <w:rPrChange w:id="624" w:author="Le Minh Nghia" w:date="2019-10-09T10:56:00Z">
              <w:rPr>
                <w:sz w:val="24"/>
                <w:szCs w:val="24"/>
              </w:rPr>
            </w:rPrChange>
          </w:rPr>
          <w:t xml:space="preserve"> </w:t>
        </w:r>
      </w:ins>
      <w:r w:rsidR="008C0C1E" w:rsidRPr="00B41112">
        <w:rPr>
          <w:sz w:val="26"/>
          <w:szCs w:val="26"/>
          <w:rPrChange w:id="625" w:author="Le Minh Nghia" w:date="2019-10-09T10:56:00Z">
            <w:rPr>
              <w:sz w:val="24"/>
              <w:szCs w:val="24"/>
            </w:rPr>
          </w:rPrChange>
        </w:rPr>
        <w:t xml:space="preserve">tin </w:t>
      </w:r>
      <w:proofErr w:type="spellStart"/>
      <w:r w:rsidR="008C0C1E" w:rsidRPr="00B41112">
        <w:rPr>
          <w:sz w:val="26"/>
          <w:szCs w:val="26"/>
          <w:rPrChange w:id="626" w:author="Le Minh Nghia" w:date="2019-10-09T10:56:00Z">
            <w:rPr>
              <w:sz w:val="24"/>
              <w:szCs w:val="24"/>
            </w:rPr>
          </w:rPrChange>
        </w:rPr>
        <w:t>cá</w:t>
      </w:r>
      <w:proofErr w:type="spellEnd"/>
      <w:r w:rsidR="008C0C1E" w:rsidRPr="00B41112">
        <w:rPr>
          <w:sz w:val="26"/>
          <w:szCs w:val="26"/>
          <w:rPrChange w:id="627" w:author="Le Minh Nghia" w:date="2019-10-09T10:56:00Z">
            <w:rPr>
              <w:sz w:val="24"/>
              <w:szCs w:val="24"/>
            </w:rPr>
          </w:rPrChange>
        </w:rPr>
        <w:t xml:space="preserve"> </w:t>
      </w:r>
      <w:proofErr w:type="spellStart"/>
      <w:r w:rsidR="008C0C1E" w:rsidRPr="00B41112">
        <w:rPr>
          <w:sz w:val="26"/>
          <w:szCs w:val="26"/>
          <w:rPrChange w:id="628" w:author="Le Minh Nghia" w:date="2019-10-09T10:56:00Z">
            <w:rPr>
              <w:sz w:val="24"/>
              <w:szCs w:val="24"/>
            </w:rPr>
          </w:rPrChange>
        </w:rPr>
        <w:t>nhân</w:t>
      </w:r>
      <w:proofErr w:type="spellEnd"/>
      <w:r w:rsidR="008C0C1E" w:rsidRPr="00B41112">
        <w:rPr>
          <w:sz w:val="26"/>
          <w:szCs w:val="26"/>
          <w:rPrChange w:id="629" w:author="Le Minh Nghia" w:date="2019-10-09T10:56:00Z">
            <w:rPr>
              <w:sz w:val="24"/>
              <w:szCs w:val="24"/>
            </w:rPr>
          </w:rPrChange>
        </w:rPr>
        <w:t xml:space="preserve"> </w:t>
      </w:r>
      <w:proofErr w:type="spellStart"/>
      <w:r w:rsidR="008C0C1E" w:rsidRPr="00B41112">
        <w:rPr>
          <w:sz w:val="26"/>
          <w:szCs w:val="26"/>
          <w:rPrChange w:id="630" w:author="Le Minh Nghia" w:date="2019-10-09T10:56:00Z">
            <w:rPr>
              <w:sz w:val="24"/>
              <w:szCs w:val="24"/>
            </w:rPr>
          </w:rPrChange>
        </w:rPr>
        <w:t>đến</w:t>
      </w:r>
      <w:proofErr w:type="spellEnd"/>
      <w:r w:rsidR="008C0C1E" w:rsidRPr="00B41112">
        <w:rPr>
          <w:sz w:val="26"/>
          <w:szCs w:val="26"/>
          <w:rPrChange w:id="631" w:author="Le Minh Nghia" w:date="2019-10-09T10:56:00Z">
            <w:rPr>
              <w:sz w:val="24"/>
              <w:szCs w:val="24"/>
            </w:rPr>
          </w:rPrChange>
        </w:rPr>
        <w:t xml:space="preserve"> </w:t>
      </w:r>
      <w:proofErr w:type="spellStart"/>
      <w:r w:rsidR="008C0C1E" w:rsidRPr="00B41112">
        <w:rPr>
          <w:sz w:val="26"/>
          <w:szCs w:val="26"/>
          <w:rPrChange w:id="632" w:author="Le Minh Nghia" w:date="2019-10-09T10:56:00Z">
            <w:rPr>
              <w:sz w:val="24"/>
              <w:szCs w:val="24"/>
            </w:rPr>
          </w:rPrChange>
        </w:rPr>
        <w:t>lịch</w:t>
      </w:r>
      <w:proofErr w:type="spellEnd"/>
      <w:r w:rsidR="008C0C1E" w:rsidRPr="00B41112">
        <w:rPr>
          <w:sz w:val="26"/>
          <w:szCs w:val="26"/>
          <w:rPrChange w:id="633" w:author="Le Minh Nghia" w:date="2019-10-09T10:56:00Z">
            <w:rPr>
              <w:sz w:val="24"/>
              <w:szCs w:val="24"/>
            </w:rPr>
          </w:rPrChange>
        </w:rPr>
        <w:t xml:space="preserve"> </w:t>
      </w:r>
      <w:proofErr w:type="spellStart"/>
      <w:r w:rsidR="008C0C1E" w:rsidRPr="00B41112">
        <w:rPr>
          <w:sz w:val="26"/>
          <w:szCs w:val="26"/>
          <w:rPrChange w:id="634" w:author="Le Minh Nghia" w:date="2019-10-09T10:56:00Z">
            <w:rPr>
              <w:sz w:val="24"/>
              <w:szCs w:val="24"/>
            </w:rPr>
          </w:rPrChange>
        </w:rPr>
        <w:t>sử</w:t>
      </w:r>
      <w:proofErr w:type="spellEnd"/>
      <w:r w:rsidR="008C0C1E" w:rsidRPr="00B41112">
        <w:rPr>
          <w:sz w:val="26"/>
          <w:szCs w:val="26"/>
          <w:rPrChange w:id="635" w:author="Le Minh Nghia" w:date="2019-10-09T10:56:00Z">
            <w:rPr>
              <w:sz w:val="24"/>
              <w:szCs w:val="24"/>
            </w:rPr>
          </w:rPrChange>
        </w:rPr>
        <w:t xml:space="preserve"> </w:t>
      </w:r>
      <w:proofErr w:type="spellStart"/>
      <w:r w:rsidR="008C0C1E" w:rsidRPr="00B41112">
        <w:rPr>
          <w:sz w:val="26"/>
          <w:szCs w:val="26"/>
          <w:rPrChange w:id="636" w:author="Le Minh Nghia" w:date="2019-10-09T10:56:00Z">
            <w:rPr>
              <w:sz w:val="24"/>
              <w:szCs w:val="24"/>
            </w:rPr>
          </w:rPrChange>
        </w:rPr>
        <w:t>việc</w:t>
      </w:r>
      <w:proofErr w:type="spellEnd"/>
      <w:r w:rsidR="008C0C1E" w:rsidRPr="00B41112">
        <w:rPr>
          <w:sz w:val="26"/>
          <w:szCs w:val="26"/>
          <w:rPrChange w:id="637" w:author="Le Minh Nghia" w:date="2019-10-09T10:56:00Z">
            <w:rPr>
              <w:sz w:val="24"/>
              <w:szCs w:val="24"/>
            </w:rPr>
          </w:rPrChange>
        </w:rPr>
        <w:t xml:space="preserve"> </w:t>
      </w:r>
      <w:proofErr w:type="spellStart"/>
      <w:r w:rsidR="008C0C1E" w:rsidRPr="00B41112">
        <w:rPr>
          <w:sz w:val="26"/>
          <w:szCs w:val="26"/>
          <w:rPrChange w:id="638" w:author="Le Minh Nghia" w:date="2019-10-09T10:56:00Z">
            <w:rPr>
              <w:sz w:val="24"/>
              <w:szCs w:val="24"/>
            </w:rPr>
          </w:rPrChange>
        </w:rPr>
        <w:t>làm</w:t>
      </w:r>
      <w:proofErr w:type="spellEnd"/>
      <w:r w:rsidR="008C0C1E" w:rsidRPr="00B41112">
        <w:rPr>
          <w:sz w:val="26"/>
          <w:szCs w:val="26"/>
          <w:rPrChange w:id="639" w:author="Le Minh Nghia" w:date="2019-10-09T10:56:00Z">
            <w:rPr>
              <w:sz w:val="24"/>
              <w:szCs w:val="24"/>
            </w:rPr>
          </w:rPrChange>
        </w:rPr>
        <w:t xml:space="preserve">, </w:t>
      </w:r>
      <w:proofErr w:type="spellStart"/>
      <w:r w:rsidR="008C0C1E" w:rsidRPr="00B41112">
        <w:rPr>
          <w:sz w:val="26"/>
          <w:szCs w:val="26"/>
          <w:rPrChange w:id="640" w:author="Le Minh Nghia" w:date="2019-10-09T10:56:00Z">
            <w:rPr>
              <w:sz w:val="24"/>
              <w:szCs w:val="24"/>
            </w:rPr>
          </w:rPrChange>
        </w:rPr>
        <w:t>tài</w:t>
      </w:r>
      <w:proofErr w:type="spellEnd"/>
      <w:r w:rsidR="008C0C1E" w:rsidRPr="00B41112">
        <w:rPr>
          <w:sz w:val="26"/>
          <w:szCs w:val="26"/>
          <w:rPrChange w:id="641" w:author="Le Minh Nghia" w:date="2019-10-09T10:56:00Z">
            <w:rPr>
              <w:sz w:val="24"/>
              <w:szCs w:val="24"/>
            </w:rPr>
          </w:rPrChange>
        </w:rPr>
        <w:t xml:space="preserve"> </w:t>
      </w:r>
      <w:proofErr w:type="spellStart"/>
      <w:r w:rsidR="008C0C1E" w:rsidRPr="00B41112">
        <w:rPr>
          <w:sz w:val="26"/>
          <w:szCs w:val="26"/>
          <w:rPrChange w:id="642" w:author="Le Minh Nghia" w:date="2019-10-09T10:56:00Z">
            <w:rPr>
              <w:sz w:val="24"/>
              <w:szCs w:val="24"/>
            </w:rPr>
          </w:rPrChange>
        </w:rPr>
        <w:t>trợ</w:t>
      </w:r>
      <w:proofErr w:type="spellEnd"/>
      <w:r w:rsidR="008C0C1E" w:rsidRPr="00B41112">
        <w:rPr>
          <w:sz w:val="26"/>
          <w:szCs w:val="26"/>
          <w:rPrChange w:id="643" w:author="Le Minh Nghia" w:date="2019-10-09T10:56:00Z">
            <w:rPr>
              <w:sz w:val="24"/>
              <w:szCs w:val="24"/>
            </w:rPr>
          </w:rPrChange>
        </w:rPr>
        <w:t xml:space="preserve"> </w:t>
      </w:r>
      <w:proofErr w:type="spellStart"/>
      <w:r w:rsidR="008C0C1E" w:rsidRPr="00B41112">
        <w:rPr>
          <w:sz w:val="26"/>
          <w:szCs w:val="26"/>
          <w:rPrChange w:id="644" w:author="Le Minh Nghia" w:date="2019-10-09T10:56:00Z">
            <w:rPr>
              <w:sz w:val="24"/>
              <w:szCs w:val="24"/>
            </w:rPr>
          </w:rPrChange>
        </w:rPr>
        <w:t>của</w:t>
      </w:r>
      <w:proofErr w:type="spellEnd"/>
      <w:r w:rsidR="008C0C1E" w:rsidRPr="00B41112">
        <w:rPr>
          <w:sz w:val="26"/>
          <w:szCs w:val="26"/>
          <w:rPrChange w:id="645" w:author="Le Minh Nghia" w:date="2019-10-09T10:56:00Z">
            <w:rPr>
              <w:sz w:val="24"/>
              <w:szCs w:val="24"/>
            </w:rPr>
          </w:rPrChange>
        </w:rPr>
        <w:t xml:space="preserve"> </w:t>
      </w:r>
      <w:proofErr w:type="spellStart"/>
      <w:r w:rsidR="008C0C1E" w:rsidRPr="00B41112">
        <w:rPr>
          <w:sz w:val="26"/>
          <w:szCs w:val="26"/>
          <w:rPrChange w:id="646" w:author="Le Minh Nghia" w:date="2019-10-09T10:56:00Z">
            <w:rPr>
              <w:sz w:val="24"/>
              <w:szCs w:val="24"/>
            </w:rPr>
          </w:rPrChange>
        </w:rPr>
        <w:t>các</w:t>
      </w:r>
      <w:proofErr w:type="spellEnd"/>
      <w:r w:rsidR="008C0C1E" w:rsidRPr="00B41112">
        <w:rPr>
          <w:sz w:val="26"/>
          <w:szCs w:val="26"/>
          <w:rPrChange w:id="647" w:author="Le Minh Nghia" w:date="2019-10-09T10:56:00Z">
            <w:rPr>
              <w:sz w:val="24"/>
              <w:szCs w:val="24"/>
            </w:rPr>
          </w:rPrChange>
        </w:rPr>
        <w:t xml:space="preserve"> </w:t>
      </w:r>
      <w:proofErr w:type="spellStart"/>
      <w:r w:rsidR="008C0C1E" w:rsidRPr="00B41112">
        <w:rPr>
          <w:sz w:val="26"/>
          <w:szCs w:val="26"/>
          <w:rPrChange w:id="648" w:author="Le Minh Nghia" w:date="2019-10-09T10:56:00Z">
            <w:rPr>
              <w:sz w:val="24"/>
              <w:szCs w:val="24"/>
            </w:rPr>
          </w:rPrChange>
        </w:rPr>
        <w:t>cựu</w:t>
      </w:r>
      <w:proofErr w:type="spellEnd"/>
      <w:r w:rsidR="008C0C1E" w:rsidRPr="00B41112">
        <w:rPr>
          <w:sz w:val="26"/>
          <w:szCs w:val="26"/>
          <w:rPrChange w:id="649" w:author="Le Minh Nghia" w:date="2019-10-09T10:56:00Z">
            <w:rPr>
              <w:sz w:val="24"/>
              <w:szCs w:val="24"/>
            </w:rPr>
          </w:rPrChange>
        </w:rPr>
        <w:t xml:space="preserve"> </w:t>
      </w:r>
      <w:proofErr w:type="spellStart"/>
      <w:r w:rsidR="008C0C1E" w:rsidRPr="00B41112">
        <w:rPr>
          <w:sz w:val="26"/>
          <w:szCs w:val="26"/>
          <w:rPrChange w:id="650" w:author="Le Minh Nghia" w:date="2019-10-09T10:56:00Z">
            <w:rPr>
              <w:sz w:val="24"/>
              <w:szCs w:val="24"/>
            </w:rPr>
          </w:rPrChange>
        </w:rPr>
        <w:t>sinh</w:t>
      </w:r>
      <w:proofErr w:type="spellEnd"/>
      <w:r w:rsidR="008C0C1E" w:rsidRPr="00B41112">
        <w:rPr>
          <w:sz w:val="26"/>
          <w:szCs w:val="26"/>
          <w:rPrChange w:id="651" w:author="Le Minh Nghia" w:date="2019-10-09T10:56:00Z">
            <w:rPr>
              <w:sz w:val="24"/>
              <w:szCs w:val="24"/>
            </w:rPr>
          </w:rPrChange>
        </w:rPr>
        <w:t xml:space="preserve"> </w:t>
      </w:r>
      <w:proofErr w:type="spellStart"/>
      <w:r w:rsidR="008C0C1E" w:rsidRPr="00B41112">
        <w:rPr>
          <w:sz w:val="26"/>
          <w:szCs w:val="26"/>
          <w:rPrChange w:id="652" w:author="Le Minh Nghia" w:date="2019-10-09T10:56:00Z">
            <w:rPr>
              <w:sz w:val="24"/>
              <w:szCs w:val="24"/>
            </w:rPr>
          </w:rPrChange>
        </w:rPr>
        <w:t>viên</w:t>
      </w:r>
      <w:proofErr w:type="spellEnd"/>
      <w:r w:rsidR="008C0C1E" w:rsidRPr="00B41112">
        <w:rPr>
          <w:sz w:val="26"/>
          <w:szCs w:val="26"/>
          <w:rPrChange w:id="653" w:author="Le Minh Nghia" w:date="2019-10-09T10:56:00Z">
            <w:rPr>
              <w:sz w:val="24"/>
              <w:szCs w:val="24"/>
            </w:rPr>
          </w:rPrChange>
        </w:rPr>
        <w:t>.</w:t>
      </w:r>
    </w:p>
    <w:p w:rsidR="008C0C1E" w:rsidRPr="00B41112" w:rsidRDefault="008C0C1E" w:rsidP="00833C9A">
      <w:pPr>
        <w:pStyle w:val="ListParagraph"/>
        <w:numPr>
          <w:ilvl w:val="0"/>
          <w:numId w:val="4"/>
        </w:numPr>
        <w:tabs>
          <w:tab w:val="left" w:pos="3709"/>
        </w:tabs>
        <w:ind w:left="426"/>
        <w:rPr>
          <w:sz w:val="26"/>
          <w:szCs w:val="26"/>
          <w:rPrChange w:id="654" w:author="Le Minh Nghia" w:date="2019-10-09T10:56:00Z">
            <w:rPr>
              <w:sz w:val="24"/>
              <w:szCs w:val="24"/>
            </w:rPr>
          </w:rPrChange>
        </w:rPr>
      </w:pPr>
      <w:proofErr w:type="spellStart"/>
      <w:r w:rsidRPr="00B41112">
        <w:rPr>
          <w:sz w:val="26"/>
          <w:szCs w:val="26"/>
          <w:rPrChange w:id="655" w:author="Le Minh Nghia" w:date="2019-10-09T10:56:00Z">
            <w:rPr>
              <w:sz w:val="24"/>
              <w:szCs w:val="24"/>
            </w:rPr>
          </w:rPrChange>
        </w:rPr>
        <w:t>Mục</w:t>
      </w:r>
      <w:proofErr w:type="spellEnd"/>
      <w:r w:rsidRPr="00B41112">
        <w:rPr>
          <w:sz w:val="26"/>
          <w:szCs w:val="26"/>
          <w:rPrChange w:id="656" w:author="Le Minh Nghia" w:date="2019-10-09T10:56:00Z">
            <w:rPr>
              <w:sz w:val="24"/>
              <w:szCs w:val="24"/>
            </w:rPr>
          </w:rPrChange>
        </w:rPr>
        <w:t xml:space="preserve"> </w:t>
      </w:r>
      <w:proofErr w:type="spellStart"/>
      <w:r w:rsidRPr="00B41112">
        <w:rPr>
          <w:sz w:val="26"/>
          <w:szCs w:val="26"/>
          <w:rPrChange w:id="657" w:author="Le Minh Nghia" w:date="2019-10-09T10:56:00Z">
            <w:rPr>
              <w:sz w:val="24"/>
              <w:szCs w:val="24"/>
            </w:rPr>
          </w:rPrChange>
        </w:rPr>
        <w:t>tiêu</w:t>
      </w:r>
      <w:proofErr w:type="spellEnd"/>
      <w:r w:rsidRPr="00B41112">
        <w:rPr>
          <w:sz w:val="26"/>
          <w:szCs w:val="26"/>
          <w:rPrChange w:id="658" w:author="Le Minh Nghia" w:date="2019-10-09T10:56:00Z">
            <w:rPr>
              <w:sz w:val="24"/>
              <w:szCs w:val="24"/>
            </w:rPr>
          </w:rPrChange>
        </w:rPr>
        <w:t xml:space="preserve"> </w:t>
      </w:r>
      <w:proofErr w:type="spellStart"/>
      <w:r w:rsidRPr="00B41112">
        <w:rPr>
          <w:sz w:val="26"/>
          <w:szCs w:val="26"/>
          <w:rPrChange w:id="659" w:author="Le Minh Nghia" w:date="2019-10-09T10:56:00Z">
            <w:rPr>
              <w:sz w:val="24"/>
              <w:szCs w:val="24"/>
            </w:rPr>
          </w:rPrChange>
        </w:rPr>
        <w:t>cụ</w:t>
      </w:r>
      <w:proofErr w:type="spellEnd"/>
      <w:r w:rsidRPr="00B41112">
        <w:rPr>
          <w:sz w:val="26"/>
          <w:szCs w:val="26"/>
          <w:rPrChange w:id="660" w:author="Le Minh Nghia" w:date="2019-10-09T10:56:00Z">
            <w:rPr>
              <w:sz w:val="24"/>
              <w:szCs w:val="24"/>
            </w:rPr>
          </w:rPrChange>
        </w:rPr>
        <w:t xml:space="preserve"> </w:t>
      </w:r>
      <w:proofErr w:type="spellStart"/>
      <w:r w:rsidRPr="00B41112">
        <w:rPr>
          <w:sz w:val="26"/>
          <w:szCs w:val="26"/>
          <w:rPrChange w:id="661" w:author="Le Minh Nghia" w:date="2019-10-09T10:56:00Z">
            <w:rPr>
              <w:sz w:val="24"/>
              <w:szCs w:val="24"/>
            </w:rPr>
          </w:rPrChange>
        </w:rPr>
        <w:t>thể</w:t>
      </w:r>
      <w:proofErr w:type="spellEnd"/>
      <w:r w:rsidRPr="00B41112">
        <w:rPr>
          <w:sz w:val="26"/>
          <w:szCs w:val="26"/>
          <w:rPrChange w:id="662" w:author="Le Minh Nghia" w:date="2019-10-09T10:56:00Z">
            <w:rPr>
              <w:sz w:val="24"/>
              <w:szCs w:val="24"/>
            </w:rPr>
          </w:rPrChange>
        </w:rPr>
        <w:t>:</w:t>
      </w:r>
    </w:p>
    <w:p w:rsidR="008C0C1E" w:rsidRPr="00B41112" w:rsidRDefault="008C0C1E" w:rsidP="00833C9A">
      <w:pPr>
        <w:pStyle w:val="ListParagraph"/>
        <w:tabs>
          <w:tab w:val="left" w:pos="3709"/>
        </w:tabs>
        <w:ind w:left="426"/>
        <w:rPr>
          <w:sz w:val="26"/>
          <w:szCs w:val="26"/>
          <w:rPrChange w:id="663" w:author="Le Minh Nghia" w:date="2019-10-09T10:56:00Z">
            <w:rPr>
              <w:sz w:val="24"/>
              <w:szCs w:val="24"/>
            </w:rPr>
          </w:rPrChange>
        </w:rPr>
      </w:pPr>
      <w:r w:rsidRPr="00B41112">
        <w:rPr>
          <w:sz w:val="26"/>
          <w:szCs w:val="26"/>
          <w:rPrChange w:id="664" w:author="Le Minh Nghia" w:date="2019-10-09T10:56:00Z">
            <w:rPr>
              <w:sz w:val="24"/>
              <w:szCs w:val="24"/>
            </w:rPr>
          </w:rPrChange>
        </w:rPr>
        <w:t xml:space="preserve">1. </w:t>
      </w:r>
      <w:proofErr w:type="spellStart"/>
      <w:r w:rsidRPr="00B41112">
        <w:rPr>
          <w:sz w:val="26"/>
          <w:szCs w:val="26"/>
          <w:rPrChange w:id="665" w:author="Le Minh Nghia" w:date="2019-10-09T10:56:00Z">
            <w:rPr>
              <w:sz w:val="24"/>
              <w:szCs w:val="24"/>
            </w:rPr>
          </w:rPrChange>
        </w:rPr>
        <w:t>Xây</w:t>
      </w:r>
      <w:proofErr w:type="spellEnd"/>
      <w:r w:rsidRPr="00B41112">
        <w:rPr>
          <w:sz w:val="26"/>
          <w:szCs w:val="26"/>
          <w:rPrChange w:id="666" w:author="Le Minh Nghia" w:date="2019-10-09T10:56:00Z">
            <w:rPr>
              <w:sz w:val="24"/>
              <w:szCs w:val="24"/>
            </w:rPr>
          </w:rPrChange>
        </w:rPr>
        <w:t xml:space="preserve"> </w:t>
      </w:r>
      <w:proofErr w:type="spellStart"/>
      <w:r w:rsidRPr="00B41112">
        <w:rPr>
          <w:sz w:val="26"/>
          <w:szCs w:val="26"/>
          <w:rPrChange w:id="667" w:author="Le Minh Nghia" w:date="2019-10-09T10:56:00Z">
            <w:rPr>
              <w:sz w:val="24"/>
              <w:szCs w:val="24"/>
            </w:rPr>
          </w:rPrChange>
        </w:rPr>
        <w:t>dựng</w:t>
      </w:r>
      <w:proofErr w:type="spellEnd"/>
      <w:r w:rsidRPr="00B41112">
        <w:rPr>
          <w:sz w:val="26"/>
          <w:szCs w:val="26"/>
          <w:rPrChange w:id="668" w:author="Le Minh Nghia" w:date="2019-10-09T10:56:00Z">
            <w:rPr>
              <w:sz w:val="24"/>
              <w:szCs w:val="24"/>
            </w:rPr>
          </w:rPrChange>
        </w:rPr>
        <w:t xml:space="preserve"> </w:t>
      </w:r>
      <w:proofErr w:type="spellStart"/>
      <w:r w:rsidRPr="00B41112">
        <w:rPr>
          <w:sz w:val="26"/>
          <w:szCs w:val="26"/>
          <w:rPrChange w:id="669" w:author="Le Minh Nghia" w:date="2019-10-09T10:56:00Z">
            <w:rPr>
              <w:sz w:val="24"/>
              <w:szCs w:val="24"/>
            </w:rPr>
          </w:rPrChange>
        </w:rPr>
        <w:t>một</w:t>
      </w:r>
      <w:proofErr w:type="spellEnd"/>
      <w:r w:rsidRPr="00B41112">
        <w:rPr>
          <w:sz w:val="26"/>
          <w:szCs w:val="26"/>
          <w:rPrChange w:id="670" w:author="Le Minh Nghia" w:date="2019-10-09T10:56:00Z">
            <w:rPr>
              <w:sz w:val="24"/>
              <w:szCs w:val="24"/>
            </w:rPr>
          </w:rPrChange>
        </w:rPr>
        <w:t xml:space="preserve"> </w:t>
      </w:r>
      <w:proofErr w:type="spellStart"/>
      <w:r w:rsidRPr="00B41112">
        <w:rPr>
          <w:sz w:val="26"/>
          <w:szCs w:val="26"/>
          <w:rPrChange w:id="671" w:author="Le Minh Nghia" w:date="2019-10-09T10:56:00Z">
            <w:rPr>
              <w:sz w:val="24"/>
              <w:szCs w:val="24"/>
            </w:rPr>
          </w:rPrChange>
        </w:rPr>
        <w:t>trang</w:t>
      </w:r>
      <w:proofErr w:type="spellEnd"/>
      <w:r w:rsidRPr="00B41112">
        <w:rPr>
          <w:sz w:val="26"/>
          <w:szCs w:val="26"/>
          <w:rPrChange w:id="672" w:author="Le Minh Nghia" w:date="2019-10-09T10:56:00Z">
            <w:rPr>
              <w:sz w:val="24"/>
              <w:szCs w:val="24"/>
            </w:rPr>
          </w:rPrChange>
        </w:rPr>
        <w:t xml:space="preserve"> </w:t>
      </w:r>
      <w:proofErr w:type="spellStart"/>
      <w:r w:rsidRPr="00B41112">
        <w:rPr>
          <w:sz w:val="26"/>
          <w:szCs w:val="26"/>
          <w:rPrChange w:id="673" w:author="Le Minh Nghia" w:date="2019-10-09T10:56:00Z">
            <w:rPr>
              <w:sz w:val="24"/>
              <w:szCs w:val="24"/>
            </w:rPr>
          </w:rPrChange>
        </w:rPr>
        <w:t>riêng</w:t>
      </w:r>
      <w:proofErr w:type="spellEnd"/>
      <w:r w:rsidRPr="00B41112">
        <w:rPr>
          <w:sz w:val="26"/>
          <w:szCs w:val="26"/>
          <w:rPrChange w:id="674" w:author="Le Minh Nghia" w:date="2019-10-09T10:56:00Z">
            <w:rPr>
              <w:sz w:val="24"/>
              <w:szCs w:val="24"/>
            </w:rPr>
          </w:rPrChange>
        </w:rPr>
        <w:t xml:space="preserve"> </w:t>
      </w:r>
      <w:proofErr w:type="spellStart"/>
      <w:r w:rsidRPr="00B41112">
        <w:rPr>
          <w:sz w:val="26"/>
          <w:szCs w:val="26"/>
          <w:rPrChange w:id="675" w:author="Le Minh Nghia" w:date="2019-10-09T10:56:00Z">
            <w:rPr>
              <w:sz w:val="24"/>
              <w:szCs w:val="24"/>
            </w:rPr>
          </w:rPrChange>
        </w:rPr>
        <w:t>để</w:t>
      </w:r>
      <w:proofErr w:type="spellEnd"/>
      <w:r w:rsidRPr="00B41112">
        <w:rPr>
          <w:sz w:val="26"/>
          <w:szCs w:val="26"/>
          <w:rPrChange w:id="676" w:author="Le Minh Nghia" w:date="2019-10-09T10:56:00Z">
            <w:rPr>
              <w:sz w:val="24"/>
              <w:szCs w:val="24"/>
            </w:rPr>
          </w:rPrChange>
        </w:rPr>
        <w:t xml:space="preserve"> </w:t>
      </w:r>
      <w:proofErr w:type="spellStart"/>
      <w:r w:rsidRPr="00B41112">
        <w:rPr>
          <w:sz w:val="26"/>
          <w:szCs w:val="26"/>
          <w:rPrChange w:id="677" w:author="Le Minh Nghia" w:date="2019-10-09T10:56:00Z">
            <w:rPr>
              <w:sz w:val="24"/>
              <w:szCs w:val="24"/>
            </w:rPr>
          </w:rPrChange>
        </w:rPr>
        <w:t>thực</w:t>
      </w:r>
      <w:proofErr w:type="spellEnd"/>
      <w:r w:rsidRPr="00B41112">
        <w:rPr>
          <w:sz w:val="26"/>
          <w:szCs w:val="26"/>
          <w:rPrChange w:id="678" w:author="Le Minh Nghia" w:date="2019-10-09T10:56:00Z">
            <w:rPr>
              <w:sz w:val="24"/>
              <w:szCs w:val="24"/>
            </w:rPr>
          </w:rPrChange>
        </w:rPr>
        <w:t xml:space="preserve"> </w:t>
      </w:r>
      <w:proofErr w:type="spellStart"/>
      <w:r w:rsidRPr="00B41112">
        <w:rPr>
          <w:sz w:val="26"/>
          <w:szCs w:val="26"/>
          <w:rPrChange w:id="679" w:author="Le Minh Nghia" w:date="2019-10-09T10:56:00Z">
            <w:rPr>
              <w:sz w:val="24"/>
              <w:szCs w:val="24"/>
            </w:rPr>
          </w:rPrChange>
        </w:rPr>
        <w:t>hiện</w:t>
      </w:r>
      <w:proofErr w:type="spellEnd"/>
      <w:r w:rsidRPr="00B41112">
        <w:rPr>
          <w:sz w:val="26"/>
          <w:szCs w:val="26"/>
          <w:rPrChange w:id="680" w:author="Le Minh Nghia" w:date="2019-10-09T10:56:00Z">
            <w:rPr>
              <w:sz w:val="24"/>
              <w:szCs w:val="24"/>
            </w:rPr>
          </w:rPrChange>
        </w:rPr>
        <w:t xml:space="preserve"> </w:t>
      </w:r>
      <w:proofErr w:type="spellStart"/>
      <w:r w:rsidRPr="00B41112">
        <w:rPr>
          <w:sz w:val="26"/>
          <w:szCs w:val="26"/>
          <w:rPrChange w:id="681" w:author="Le Minh Nghia" w:date="2019-10-09T10:56:00Z">
            <w:rPr>
              <w:sz w:val="24"/>
              <w:szCs w:val="24"/>
            </w:rPr>
          </w:rPrChange>
        </w:rPr>
        <w:t>các</w:t>
      </w:r>
      <w:proofErr w:type="spellEnd"/>
      <w:r w:rsidRPr="00B41112">
        <w:rPr>
          <w:sz w:val="26"/>
          <w:szCs w:val="26"/>
          <w:rPrChange w:id="682" w:author="Le Minh Nghia" w:date="2019-10-09T10:56:00Z">
            <w:rPr>
              <w:sz w:val="24"/>
              <w:szCs w:val="24"/>
            </w:rPr>
          </w:rPrChange>
        </w:rPr>
        <w:t xml:space="preserve"> </w:t>
      </w:r>
      <w:proofErr w:type="spellStart"/>
      <w:r w:rsidRPr="00B41112">
        <w:rPr>
          <w:sz w:val="26"/>
          <w:szCs w:val="26"/>
          <w:rPrChange w:id="683" w:author="Le Minh Nghia" w:date="2019-10-09T10:56:00Z">
            <w:rPr>
              <w:sz w:val="24"/>
              <w:szCs w:val="24"/>
            </w:rPr>
          </w:rPrChange>
        </w:rPr>
        <w:t>chức</w:t>
      </w:r>
      <w:proofErr w:type="spellEnd"/>
      <w:r w:rsidRPr="00B41112">
        <w:rPr>
          <w:sz w:val="26"/>
          <w:szCs w:val="26"/>
          <w:rPrChange w:id="684" w:author="Le Minh Nghia" w:date="2019-10-09T10:56:00Z">
            <w:rPr>
              <w:sz w:val="24"/>
              <w:szCs w:val="24"/>
            </w:rPr>
          </w:rPrChange>
        </w:rPr>
        <w:t xml:space="preserve"> </w:t>
      </w:r>
      <w:proofErr w:type="spellStart"/>
      <w:r w:rsidRPr="00B41112">
        <w:rPr>
          <w:sz w:val="26"/>
          <w:szCs w:val="26"/>
          <w:rPrChange w:id="685" w:author="Le Minh Nghia" w:date="2019-10-09T10:56:00Z">
            <w:rPr>
              <w:sz w:val="24"/>
              <w:szCs w:val="24"/>
            </w:rPr>
          </w:rPrChange>
        </w:rPr>
        <w:t>năng</w:t>
      </w:r>
      <w:proofErr w:type="spellEnd"/>
      <w:r w:rsidRPr="00B41112">
        <w:rPr>
          <w:sz w:val="26"/>
          <w:szCs w:val="26"/>
          <w:rPrChange w:id="686" w:author="Le Minh Nghia" w:date="2019-10-09T10:56:00Z">
            <w:rPr>
              <w:sz w:val="24"/>
              <w:szCs w:val="24"/>
            </w:rPr>
          </w:rPrChange>
        </w:rPr>
        <w:t xml:space="preserve"> </w:t>
      </w:r>
      <w:proofErr w:type="spellStart"/>
      <w:r w:rsidRPr="00B41112">
        <w:rPr>
          <w:sz w:val="26"/>
          <w:szCs w:val="26"/>
          <w:rPrChange w:id="687" w:author="Le Minh Nghia" w:date="2019-10-09T10:56:00Z">
            <w:rPr>
              <w:sz w:val="24"/>
              <w:szCs w:val="24"/>
            </w:rPr>
          </w:rPrChange>
        </w:rPr>
        <w:t>cho</w:t>
      </w:r>
      <w:proofErr w:type="spellEnd"/>
      <w:r w:rsidRPr="00B41112">
        <w:rPr>
          <w:sz w:val="26"/>
          <w:szCs w:val="26"/>
          <w:rPrChange w:id="688" w:author="Le Minh Nghia" w:date="2019-10-09T10:56:00Z">
            <w:rPr>
              <w:sz w:val="24"/>
              <w:szCs w:val="24"/>
            </w:rPr>
          </w:rPrChange>
        </w:rPr>
        <w:t xml:space="preserve"> </w:t>
      </w:r>
      <w:proofErr w:type="spellStart"/>
      <w:r w:rsidRPr="00B41112">
        <w:rPr>
          <w:sz w:val="26"/>
          <w:szCs w:val="26"/>
          <w:rPrChange w:id="689" w:author="Le Minh Nghia" w:date="2019-10-09T10:56:00Z">
            <w:rPr>
              <w:sz w:val="24"/>
              <w:szCs w:val="24"/>
            </w:rPr>
          </w:rPrChange>
        </w:rPr>
        <w:t>phân</w:t>
      </w:r>
      <w:proofErr w:type="spellEnd"/>
      <w:r w:rsidRPr="00B41112">
        <w:rPr>
          <w:sz w:val="26"/>
          <w:szCs w:val="26"/>
          <w:rPrChange w:id="690" w:author="Le Minh Nghia" w:date="2019-10-09T10:56:00Z">
            <w:rPr>
              <w:sz w:val="24"/>
              <w:szCs w:val="24"/>
            </w:rPr>
          </w:rPrChange>
        </w:rPr>
        <w:t xml:space="preserve"> </w:t>
      </w:r>
      <w:proofErr w:type="spellStart"/>
      <w:r w:rsidRPr="00B41112">
        <w:rPr>
          <w:sz w:val="26"/>
          <w:szCs w:val="26"/>
          <w:rPrChange w:id="691" w:author="Le Minh Nghia" w:date="2019-10-09T10:56:00Z">
            <w:rPr>
              <w:sz w:val="24"/>
              <w:szCs w:val="24"/>
            </w:rPr>
          </w:rPrChange>
        </w:rPr>
        <w:t>hệ</w:t>
      </w:r>
      <w:proofErr w:type="spellEnd"/>
      <w:r w:rsidRPr="00B41112">
        <w:rPr>
          <w:sz w:val="26"/>
          <w:szCs w:val="26"/>
          <w:rPrChange w:id="692" w:author="Le Minh Nghia" w:date="2019-10-09T10:56:00Z">
            <w:rPr>
              <w:sz w:val="24"/>
              <w:szCs w:val="24"/>
            </w:rPr>
          </w:rPrChange>
        </w:rPr>
        <w:t xml:space="preserve"> </w:t>
      </w:r>
      <w:proofErr w:type="spellStart"/>
      <w:r w:rsidRPr="00B41112">
        <w:rPr>
          <w:sz w:val="26"/>
          <w:szCs w:val="26"/>
          <w:rPrChange w:id="693" w:author="Le Minh Nghia" w:date="2019-10-09T10:56:00Z">
            <w:rPr>
              <w:sz w:val="24"/>
              <w:szCs w:val="24"/>
            </w:rPr>
          </w:rPrChange>
        </w:rPr>
        <w:t>quản</w:t>
      </w:r>
      <w:proofErr w:type="spellEnd"/>
      <w:r w:rsidRPr="00B41112">
        <w:rPr>
          <w:sz w:val="26"/>
          <w:szCs w:val="26"/>
          <w:rPrChange w:id="694" w:author="Le Minh Nghia" w:date="2019-10-09T10:56:00Z">
            <w:rPr>
              <w:sz w:val="24"/>
              <w:szCs w:val="24"/>
            </w:rPr>
          </w:rPrChange>
        </w:rPr>
        <w:t xml:space="preserve"> </w:t>
      </w:r>
      <w:proofErr w:type="spellStart"/>
      <w:r w:rsidRPr="00B41112">
        <w:rPr>
          <w:sz w:val="26"/>
          <w:szCs w:val="26"/>
          <w:rPrChange w:id="695" w:author="Le Minh Nghia" w:date="2019-10-09T10:56:00Z">
            <w:rPr>
              <w:sz w:val="24"/>
              <w:szCs w:val="24"/>
            </w:rPr>
          </w:rPrChange>
        </w:rPr>
        <w:t>trị</w:t>
      </w:r>
      <w:proofErr w:type="spellEnd"/>
      <w:r w:rsidRPr="00B41112">
        <w:rPr>
          <w:sz w:val="26"/>
          <w:szCs w:val="26"/>
          <w:rPrChange w:id="696" w:author="Le Minh Nghia" w:date="2019-10-09T10:56:00Z">
            <w:rPr>
              <w:sz w:val="24"/>
              <w:szCs w:val="24"/>
            </w:rPr>
          </w:rPrChange>
        </w:rPr>
        <w:t xml:space="preserve"> </w:t>
      </w:r>
      <w:proofErr w:type="spellStart"/>
      <w:r w:rsidRPr="00B41112">
        <w:rPr>
          <w:sz w:val="26"/>
          <w:szCs w:val="26"/>
          <w:rPrChange w:id="697" w:author="Le Minh Nghia" w:date="2019-10-09T10:56:00Z">
            <w:rPr>
              <w:sz w:val="24"/>
              <w:szCs w:val="24"/>
            </w:rPr>
          </w:rPrChange>
        </w:rPr>
        <w:t>viên</w:t>
      </w:r>
      <w:proofErr w:type="spellEnd"/>
      <w:r w:rsidRPr="00B41112">
        <w:rPr>
          <w:sz w:val="26"/>
          <w:szCs w:val="26"/>
          <w:rPrChange w:id="698" w:author="Le Minh Nghia" w:date="2019-10-09T10:56:00Z">
            <w:rPr>
              <w:sz w:val="24"/>
              <w:szCs w:val="24"/>
            </w:rPr>
          </w:rPrChange>
        </w:rPr>
        <w:t xml:space="preserve"> </w:t>
      </w:r>
      <w:proofErr w:type="spellStart"/>
      <w:r w:rsidRPr="00B41112">
        <w:rPr>
          <w:sz w:val="26"/>
          <w:szCs w:val="26"/>
          <w:rPrChange w:id="699" w:author="Le Minh Nghia" w:date="2019-10-09T10:56:00Z">
            <w:rPr>
              <w:sz w:val="24"/>
              <w:szCs w:val="24"/>
            </w:rPr>
          </w:rPrChange>
        </w:rPr>
        <w:t>của</w:t>
      </w:r>
      <w:proofErr w:type="spellEnd"/>
      <w:r w:rsidRPr="00B41112">
        <w:rPr>
          <w:sz w:val="26"/>
          <w:szCs w:val="26"/>
          <w:rPrChange w:id="700" w:author="Le Minh Nghia" w:date="2019-10-09T10:56:00Z">
            <w:rPr>
              <w:sz w:val="24"/>
              <w:szCs w:val="24"/>
            </w:rPr>
          </w:rPrChange>
        </w:rPr>
        <w:t xml:space="preserve"> </w:t>
      </w:r>
      <w:proofErr w:type="spellStart"/>
      <w:r w:rsidRPr="00B41112">
        <w:rPr>
          <w:sz w:val="26"/>
          <w:szCs w:val="26"/>
          <w:rPrChange w:id="701" w:author="Le Minh Nghia" w:date="2019-10-09T10:56:00Z">
            <w:rPr>
              <w:sz w:val="24"/>
              <w:szCs w:val="24"/>
            </w:rPr>
          </w:rPrChange>
        </w:rPr>
        <w:t>hệ</w:t>
      </w:r>
      <w:proofErr w:type="spellEnd"/>
      <w:r w:rsidRPr="00B41112">
        <w:rPr>
          <w:sz w:val="26"/>
          <w:szCs w:val="26"/>
          <w:rPrChange w:id="702" w:author="Le Minh Nghia" w:date="2019-10-09T10:56:00Z">
            <w:rPr>
              <w:sz w:val="24"/>
              <w:szCs w:val="24"/>
            </w:rPr>
          </w:rPrChange>
        </w:rPr>
        <w:t xml:space="preserve"> </w:t>
      </w:r>
      <w:proofErr w:type="spellStart"/>
      <w:r w:rsidRPr="00B41112">
        <w:rPr>
          <w:sz w:val="26"/>
          <w:szCs w:val="26"/>
          <w:rPrChange w:id="703" w:author="Le Minh Nghia" w:date="2019-10-09T10:56:00Z">
            <w:rPr>
              <w:sz w:val="24"/>
              <w:szCs w:val="24"/>
            </w:rPr>
          </w:rPrChange>
        </w:rPr>
        <w:t>thống</w:t>
      </w:r>
      <w:proofErr w:type="spellEnd"/>
      <w:del w:id="704" w:author="Le Minh Nghia" w:date="2019-10-09T09:58:00Z">
        <w:r w:rsidRPr="00B41112" w:rsidDel="00E70C55">
          <w:rPr>
            <w:sz w:val="26"/>
            <w:szCs w:val="26"/>
            <w:rPrChange w:id="705" w:author="Le Minh Nghia" w:date="2019-10-09T10:56:00Z">
              <w:rPr>
                <w:sz w:val="24"/>
                <w:szCs w:val="24"/>
              </w:rPr>
            </w:rPrChange>
          </w:rPr>
          <w:delText xml:space="preserve"> </w:delText>
        </w:r>
      </w:del>
      <w:r w:rsidRPr="00B41112">
        <w:rPr>
          <w:sz w:val="26"/>
          <w:szCs w:val="26"/>
          <w:rPrChange w:id="706" w:author="Le Minh Nghia" w:date="2019-10-09T10:56:00Z">
            <w:rPr>
              <w:sz w:val="24"/>
              <w:szCs w:val="24"/>
            </w:rPr>
          </w:rPrChange>
        </w:rPr>
        <w:t>.</w:t>
      </w:r>
    </w:p>
    <w:p w:rsidR="008C0C1E" w:rsidRPr="00B41112" w:rsidRDefault="008C0C1E" w:rsidP="00833C9A">
      <w:pPr>
        <w:pStyle w:val="ListParagraph"/>
        <w:tabs>
          <w:tab w:val="left" w:pos="3709"/>
        </w:tabs>
        <w:ind w:left="426"/>
        <w:rPr>
          <w:sz w:val="26"/>
          <w:szCs w:val="26"/>
          <w:rPrChange w:id="707" w:author="Le Minh Nghia" w:date="2019-10-09T10:56:00Z">
            <w:rPr>
              <w:sz w:val="24"/>
              <w:szCs w:val="24"/>
            </w:rPr>
          </w:rPrChange>
        </w:rPr>
      </w:pPr>
      <w:r w:rsidRPr="00B41112">
        <w:rPr>
          <w:sz w:val="26"/>
          <w:szCs w:val="26"/>
          <w:rPrChange w:id="708" w:author="Le Minh Nghia" w:date="2019-10-09T10:56:00Z">
            <w:rPr>
              <w:sz w:val="24"/>
              <w:szCs w:val="24"/>
            </w:rPr>
          </w:rPrChange>
        </w:rPr>
        <w:t xml:space="preserve">2. </w:t>
      </w:r>
      <w:proofErr w:type="spellStart"/>
      <w:r w:rsidRPr="00B41112">
        <w:rPr>
          <w:sz w:val="26"/>
          <w:szCs w:val="26"/>
          <w:rPrChange w:id="709" w:author="Le Minh Nghia" w:date="2019-10-09T10:56:00Z">
            <w:rPr>
              <w:sz w:val="24"/>
              <w:szCs w:val="24"/>
            </w:rPr>
          </w:rPrChange>
        </w:rPr>
        <w:t>Xây</w:t>
      </w:r>
      <w:proofErr w:type="spellEnd"/>
      <w:r w:rsidRPr="00B41112">
        <w:rPr>
          <w:sz w:val="26"/>
          <w:szCs w:val="26"/>
          <w:rPrChange w:id="710" w:author="Le Minh Nghia" w:date="2019-10-09T10:56:00Z">
            <w:rPr>
              <w:sz w:val="24"/>
              <w:szCs w:val="24"/>
            </w:rPr>
          </w:rPrChange>
        </w:rPr>
        <w:t xml:space="preserve"> </w:t>
      </w:r>
      <w:proofErr w:type="spellStart"/>
      <w:r w:rsidRPr="00B41112">
        <w:rPr>
          <w:sz w:val="26"/>
          <w:szCs w:val="26"/>
          <w:rPrChange w:id="711" w:author="Le Minh Nghia" w:date="2019-10-09T10:56:00Z">
            <w:rPr>
              <w:sz w:val="24"/>
              <w:szCs w:val="24"/>
            </w:rPr>
          </w:rPrChange>
        </w:rPr>
        <w:t>dựng</w:t>
      </w:r>
      <w:proofErr w:type="spellEnd"/>
      <w:r w:rsidRPr="00B41112">
        <w:rPr>
          <w:sz w:val="26"/>
          <w:szCs w:val="26"/>
          <w:rPrChange w:id="712" w:author="Le Minh Nghia" w:date="2019-10-09T10:56:00Z">
            <w:rPr>
              <w:sz w:val="24"/>
              <w:szCs w:val="24"/>
            </w:rPr>
          </w:rPrChange>
        </w:rPr>
        <w:t xml:space="preserve"> </w:t>
      </w:r>
      <w:proofErr w:type="spellStart"/>
      <w:r w:rsidRPr="00B41112">
        <w:rPr>
          <w:sz w:val="26"/>
          <w:szCs w:val="26"/>
          <w:rPrChange w:id="713" w:author="Le Minh Nghia" w:date="2019-10-09T10:56:00Z">
            <w:rPr>
              <w:sz w:val="24"/>
              <w:szCs w:val="24"/>
            </w:rPr>
          </w:rPrChange>
        </w:rPr>
        <w:t>một</w:t>
      </w:r>
      <w:proofErr w:type="spellEnd"/>
      <w:r w:rsidRPr="00B41112">
        <w:rPr>
          <w:sz w:val="26"/>
          <w:szCs w:val="26"/>
          <w:rPrChange w:id="714" w:author="Le Minh Nghia" w:date="2019-10-09T10:56:00Z">
            <w:rPr>
              <w:sz w:val="24"/>
              <w:szCs w:val="24"/>
            </w:rPr>
          </w:rPrChange>
        </w:rPr>
        <w:t xml:space="preserve"> </w:t>
      </w:r>
      <w:proofErr w:type="spellStart"/>
      <w:r w:rsidRPr="00B41112">
        <w:rPr>
          <w:sz w:val="26"/>
          <w:szCs w:val="26"/>
          <w:rPrChange w:id="715" w:author="Le Minh Nghia" w:date="2019-10-09T10:56:00Z">
            <w:rPr>
              <w:sz w:val="24"/>
              <w:szCs w:val="24"/>
            </w:rPr>
          </w:rPrChange>
        </w:rPr>
        <w:t>trang</w:t>
      </w:r>
      <w:proofErr w:type="spellEnd"/>
      <w:r w:rsidRPr="00B41112">
        <w:rPr>
          <w:sz w:val="26"/>
          <w:szCs w:val="26"/>
          <w:rPrChange w:id="716" w:author="Le Minh Nghia" w:date="2019-10-09T10:56:00Z">
            <w:rPr>
              <w:sz w:val="24"/>
              <w:szCs w:val="24"/>
            </w:rPr>
          </w:rPrChange>
        </w:rPr>
        <w:t xml:space="preserve"> </w:t>
      </w:r>
      <w:proofErr w:type="spellStart"/>
      <w:r w:rsidRPr="00B41112">
        <w:rPr>
          <w:sz w:val="26"/>
          <w:szCs w:val="26"/>
          <w:rPrChange w:id="717" w:author="Le Minh Nghia" w:date="2019-10-09T10:56:00Z">
            <w:rPr>
              <w:sz w:val="24"/>
              <w:szCs w:val="24"/>
            </w:rPr>
          </w:rPrChange>
        </w:rPr>
        <w:t>riêng</w:t>
      </w:r>
      <w:proofErr w:type="spellEnd"/>
      <w:r w:rsidRPr="00B41112">
        <w:rPr>
          <w:sz w:val="26"/>
          <w:szCs w:val="26"/>
          <w:rPrChange w:id="718" w:author="Le Minh Nghia" w:date="2019-10-09T10:56:00Z">
            <w:rPr>
              <w:sz w:val="24"/>
              <w:szCs w:val="24"/>
            </w:rPr>
          </w:rPrChange>
        </w:rPr>
        <w:t xml:space="preserve"> </w:t>
      </w:r>
      <w:proofErr w:type="spellStart"/>
      <w:r w:rsidRPr="00B41112">
        <w:rPr>
          <w:sz w:val="26"/>
          <w:szCs w:val="26"/>
          <w:rPrChange w:id="719" w:author="Le Minh Nghia" w:date="2019-10-09T10:56:00Z">
            <w:rPr>
              <w:sz w:val="24"/>
              <w:szCs w:val="24"/>
            </w:rPr>
          </w:rPrChange>
        </w:rPr>
        <w:t>để</w:t>
      </w:r>
      <w:proofErr w:type="spellEnd"/>
      <w:r w:rsidRPr="00B41112">
        <w:rPr>
          <w:sz w:val="26"/>
          <w:szCs w:val="26"/>
          <w:rPrChange w:id="720" w:author="Le Minh Nghia" w:date="2019-10-09T10:56:00Z">
            <w:rPr>
              <w:sz w:val="24"/>
              <w:szCs w:val="24"/>
            </w:rPr>
          </w:rPrChange>
        </w:rPr>
        <w:t xml:space="preserve"> </w:t>
      </w:r>
      <w:proofErr w:type="spellStart"/>
      <w:r w:rsidRPr="00B41112">
        <w:rPr>
          <w:sz w:val="26"/>
          <w:szCs w:val="26"/>
          <w:rPrChange w:id="721" w:author="Le Minh Nghia" w:date="2019-10-09T10:56:00Z">
            <w:rPr>
              <w:sz w:val="24"/>
              <w:szCs w:val="24"/>
            </w:rPr>
          </w:rPrChange>
        </w:rPr>
        <w:t>thực</w:t>
      </w:r>
      <w:proofErr w:type="spellEnd"/>
      <w:r w:rsidRPr="00B41112">
        <w:rPr>
          <w:sz w:val="26"/>
          <w:szCs w:val="26"/>
          <w:rPrChange w:id="722" w:author="Le Minh Nghia" w:date="2019-10-09T10:56:00Z">
            <w:rPr>
              <w:sz w:val="24"/>
              <w:szCs w:val="24"/>
            </w:rPr>
          </w:rPrChange>
        </w:rPr>
        <w:t xml:space="preserve"> </w:t>
      </w:r>
      <w:proofErr w:type="spellStart"/>
      <w:r w:rsidRPr="00B41112">
        <w:rPr>
          <w:sz w:val="26"/>
          <w:szCs w:val="26"/>
          <w:rPrChange w:id="723" w:author="Le Minh Nghia" w:date="2019-10-09T10:56:00Z">
            <w:rPr>
              <w:sz w:val="24"/>
              <w:szCs w:val="24"/>
            </w:rPr>
          </w:rPrChange>
        </w:rPr>
        <w:t>hiện</w:t>
      </w:r>
      <w:proofErr w:type="spellEnd"/>
      <w:r w:rsidRPr="00B41112">
        <w:rPr>
          <w:sz w:val="26"/>
          <w:szCs w:val="26"/>
          <w:rPrChange w:id="724" w:author="Le Minh Nghia" w:date="2019-10-09T10:56:00Z">
            <w:rPr>
              <w:sz w:val="24"/>
              <w:szCs w:val="24"/>
            </w:rPr>
          </w:rPrChange>
        </w:rPr>
        <w:t xml:space="preserve"> </w:t>
      </w:r>
      <w:proofErr w:type="spellStart"/>
      <w:r w:rsidRPr="00B41112">
        <w:rPr>
          <w:sz w:val="26"/>
          <w:szCs w:val="26"/>
          <w:rPrChange w:id="725" w:author="Le Minh Nghia" w:date="2019-10-09T10:56:00Z">
            <w:rPr>
              <w:sz w:val="24"/>
              <w:szCs w:val="24"/>
            </w:rPr>
          </w:rPrChange>
        </w:rPr>
        <w:t>các</w:t>
      </w:r>
      <w:proofErr w:type="spellEnd"/>
      <w:r w:rsidRPr="00B41112">
        <w:rPr>
          <w:sz w:val="26"/>
          <w:szCs w:val="26"/>
          <w:rPrChange w:id="726" w:author="Le Minh Nghia" w:date="2019-10-09T10:56:00Z">
            <w:rPr>
              <w:sz w:val="24"/>
              <w:szCs w:val="24"/>
            </w:rPr>
          </w:rPrChange>
        </w:rPr>
        <w:t xml:space="preserve"> </w:t>
      </w:r>
      <w:proofErr w:type="spellStart"/>
      <w:r w:rsidRPr="00B41112">
        <w:rPr>
          <w:sz w:val="26"/>
          <w:szCs w:val="26"/>
          <w:rPrChange w:id="727" w:author="Le Minh Nghia" w:date="2019-10-09T10:56:00Z">
            <w:rPr>
              <w:sz w:val="24"/>
              <w:szCs w:val="24"/>
            </w:rPr>
          </w:rPrChange>
        </w:rPr>
        <w:t>chức</w:t>
      </w:r>
      <w:proofErr w:type="spellEnd"/>
      <w:r w:rsidRPr="00B41112">
        <w:rPr>
          <w:sz w:val="26"/>
          <w:szCs w:val="26"/>
          <w:rPrChange w:id="728" w:author="Le Minh Nghia" w:date="2019-10-09T10:56:00Z">
            <w:rPr>
              <w:sz w:val="24"/>
              <w:szCs w:val="24"/>
            </w:rPr>
          </w:rPrChange>
        </w:rPr>
        <w:t xml:space="preserve"> </w:t>
      </w:r>
      <w:proofErr w:type="spellStart"/>
      <w:r w:rsidRPr="00B41112">
        <w:rPr>
          <w:sz w:val="26"/>
          <w:szCs w:val="26"/>
          <w:rPrChange w:id="729" w:author="Le Minh Nghia" w:date="2019-10-09T10:56:00Z">
            <w:rPr>
              <w:sz w:val="24"/>
              <w:szCs w:val="24"/>
            </w:rPr>
          </w:rPrChange>
        </w:rPr>
        <w:t>năng</w:t>
      </w:r>
      <w:proofErr w:type="spellEnd"/>
      <w:r w:rsidRPr="00B41112">
        <w:rPr>
          <w:sz w:val="26"/>
          <w:szCs w:val="26"/>
          <w:rPrChange w:id="730" w:author="Le Minh Nghia" w:date="2019-10-09T10:56:00Z">
            <w:rPr>
              <w:sz w:val="24"/>
              <w:szCs w:val="24"/>
            </w:rPr>
          </w:rPrChange>
        </w:rPr>
        <w:t xml:space="preserve"> </w:t>
      </w:r>
      <w:proofErr w:type="spellStart"/>
      <w:r w:rsidRPr="00B41112">
        <w:rPr>
          <w:sz w:val="26"/>
          <w:szCs w:val="26"/>
          <w:rPrChange w:id="731" w:author="Le Minh Nghia" w:date="2019-10-09T10:56:00Z">
            <w:rPr>
              <w:sz w:val="24"/>
              <w:szCs w:val="24"/>
            </w:rPr>
          </w:rPrChange>
        </w:rPr>
        <w:t>cho</w:t>
      </w:r>
      <w:proofErr w:type="spellEnd"/>
      <w:r w:rsidRPr="00B41112">
        <w:rPr>
          <w:sz w:val="26"/>
          <w:szCs w:val="26"/>
          <w:rPrChange w:id="732" w:author="Le Minh Nghia" w:date="2019-10-09T10:56:00Z">
            <w:rPr>
              <w:sz w:val="24"/>
              <w:szCs w:val="24"/>
            </w:rPr>
          </w:rPrChange>
        </w:rPr>
        <w:t xml:space="preserve"> </w:t>
      </w:r>
      <w:proofErr w:type="spellStart"/>
      <w:r w:rsidRPr="00B41112">
        <w:rPr>
          <w:sz w:val="26"/>
          <w:szCs w:val="26"/>
          <w:rPrChange w:id="733" w:author="Le Minh Nghia" w:date="2019-10-09T10:56:00Z">
            <w:rPr>
              <w:sz w:val="24"/>
              <w:szCs w:val="24"/>
            </w:rPr>
          </w:rPrChange>
        </w:rPr>
        <w:t>phân</w:t>
      </w:r>
      <w:proofErr w:type="spellEnd"/>
      <w:r w:rsidRPr="00B41112">
        <w:rPr>
          <w:sz w:val="26"/>
          <w:szCs w:val="26"/>
          <w:rPrChange w:id="734" w:author="Le Minh Nghia" w:date="2019-10-09T10:56:00Z">
            <w:rPr>
              <w:sz w:val="24"/>
              <w:szCs w:val="24"/>
            </w:rPr>
          </w:rPrChange>
        </w:rPr>
        <w:t xml:space="preserve"> </w:t>
      </w:r>
      <w:proofErr w:type="spellStart"/>
      <w:r w:rsidRPr="00B41112">
        <w:rPr>
          <w:sz w:val="26"/>
          <w:szCs w:val="26"/>
          <w:rPrChange w:id="735" w:author="Le Minh Nghia" w:date="2019-10-09T10:56:00Z">
            <w:rPr>
              <w:sz w:val="24"/>
              <w:szCs w:val="24"/>
            </w:rPr>
          </w:rPrChange>
        </w:rPr>
        <w:t>hệ</w:t>
      </w:r>
      <w:proofErr w:type="spellEnd"/>
      <w:r w:rsidRPr="00B41112">
        <w:rPr>
          <w:sz w:val="26"/>
          <w:szCs w:val="26"/>
          <w:rPrChange w:id="736" w:author="Le Minh Nghia" w:date="2019-10-09T10:56:00Z">
            <w:rPr>
              <w:sz w:val="24"/>
              <w:szCs w:val="24"/>
            </w:rPr>
          </w:rPrChange>
        </w:rPr>
        <w:t xml:space="preserve"> </w:t>
      </w:r>
      <w:proofErr w:type="spellStart"/>
      <w:r w:rsidRPr="00B41112">
        <w:rPr>
          <w:sz w:val="26"/>
          <w:szCs w:val="26"/>
          <w:rPrChange w:id="737" w:author="Le Minh Nghia" w:date="2019-10-09T10:56:00Z">
            <w:rPr>
              <w:sz w:val="24"/>
              <w:szCs w:val="24"/>
            </w:rPr>
          </w:rPrChange>
        </w:rPr>
        <w:t>cựu</w:t>
      </w:r>
      <w:proofErr w:type="spellEnd"/>
      <w:r w:rsidRPr="00B41112">
        <w:rPr>
          <w:sz w:val="26"/>
          <w:szCs w:val="26"/>
          <w:rPrChange w:id="738" w:author="Le Minh Nghia" w:date="2019-10-09T10:56:00Z">
            <w:rPr>
              <w:sz w:val="24"/>
              <w:szCs w:val="24"/>
            </w:rPr>
          </w:rPrChange>
        </w:rPr>
        <w:t xml:space="preserve"> </w:t>
      </w:r>
      <w:proofErr w:type="spellStart"/>
      <w:r w:rsidRPr="00B41112">
        <w:rPr>
          <w:sz w:val="26"/>
          <w:szCs w:val="26"/>
          <w:rPrChange w:id="739" w:author="Le Minh Nghia" w:date="2019-10-09T10:56:00Z">
            <w:rPr>
              <w:sz w:val="24"/>
              <w:szCs w:val="24"/>
            </w:rPr>
          </w:rPrChange>
        </w:rPr>
        <w:t>sinh</w:t>
      </w:r>
      <w:proofErr w:type="spellEnd"/>
      <w:r w:rsidRPr="00B41112">
        <w:rPr>
          <w:sz w:val="26"/>
          <w:szCs w:val="26"/>
          <w:rPrChange w:id="740" w:author="Le Minh Nghia" w:date="2019-10-09T10:56:00Z">
            <w:rPr>
              <w:sz w:val="24"/>
              <w:szCs w:val="24"/>
            </w:rPr>
          </w:rPrChange>
        </w:rPr>
        <w:t xml:space="preserve"> </w:t>
      </w:r>
      <w:proofErr w:type="spellStart"/>
      <w:r w:rsidRPr="00B41112">
        <w:rPr>
          <w:sz w:val="26"/>
          <w:szCs w:val="26"/>
          <w:rPrChange w:id="741" w:author="Le Minh Nghia" w:date="2019-10-09T10:56:00Z">
            <w:rPr>
              <w:sz w:val="24"/>
              <w:szCs w:val="24"/>
            </w:rPr>
          </w:rPrChange>
        </w:rPr>
        <w:t>viên</w:t>
      </w:r>
      <w:proofErr w:type="spellEnd"/>
      <w:r w:rsidRPr="00B41112">
        <w:rPr>
          <w:sz w:val="26"/>
          <w:szCs w:val="26"/>
          <w:rPrChange w:id="742" w:author="Le Minh Nghia" w:date="2019-10-09T10:56:00Z">
            <w:rPr>
              <w:sz w:val="24"/>
              <w:szCs w:val="24"/>
            </w:rPr>
          </w:rPrChange>
        </w:rPr>
        <w:t xml:space="preserve"> </w:t>
      </w:r>
      <w:proofErr w:type="spellStart"/>
      <w:r w:rsidRPr="00B41112">
        <w:rPr>
          <w:sz w:val="26"/>
          <w:szCs w:val="26"/>
          <w:rPrChange w:id="743" w:author="Le Minh Nghia" w:date="2019-10-09T10:56:00Z">
            <w:rPr>
              <w:sz w:val="24"/>
              <w:szCs w:val="24"/>
            </w:rPr>
          </w:rPrChange>
        </w:rPr>
        <w:t>của</w:t>
      </w:r>
      <w:proofErr w:type="spellEnd"/>
      <w:r w:rsidRPr="00B41112">
        <w:rPr>
          <w:sz w:val="26"/>
          <w:szCs w:val="26"/>
          <w:rPrChange w:id="744" w:author="Le Minh Nghia" w:date="2019-10-09T10:56:00Z">
            <w:rPr>
              <w:sz w:val="24"/>
              <w:szCs w:val="24"/>
            </w:rPr>
          </w:rPrChange>
        </w:rPr>
        <w:t xml:space="preserve"> </w:t>
      </w:r>
      <w:proofErr w:type="spellStart"/>
      <w:r w:rsidRPr="00B41112">
        <w:rPr>
          <w:sz w:val="26"/>
          <w:szCs w:val="26"/>
          <w:rPrChange w:id="745" w:author="Le Minh Nghia" w:date="2019-10-09T10:56:00Z">
            <w:rPr>
              <w:sz w:val="24"/>
              <w:szCs w:val="24"/>
            </w:rPr>
          </w:rPrChange>
        </w:rPr>
        <w:t>hệ</w:t>
      </w:r>
      <w:proofErr w:type="spellEnd"/>
      <w:r w:rsidRPr="00B41112">
        <w:rPr>
          <w:sz w:val="26"/>
          <w:szCs w:val="26"/>
          <w:rPrChange w:id="746" w:author="Le Minh Nghia" w:date="2019-10-09T10:56:00Z">
            <w:rPr>
              <w:sz w:val="24"/>
              <w:szCs w:val="24"/>
            </w:rPr>
          </w:rPrChange>
        </w:rPr>
        <w:t xml:space="preserve"> </w:t>
      </w:r>
      <w:proofErr w:type="spellStart"/>
      <w:r w:rsidRPr="00B41112">
        <w:rPr>
          <w:sz w:val="26"/>
          <w:szCs w:val="26"/>
          <w:rPrChange w:id="747" w:author="Le Minh Nghia" w:date="2019-10-09T10:56:00Z">
            <w:rPr>
              <w:sz w:val="24"/>
              <w:szCs w:val="24"/>
            </w:rPr>
          </w:rPrChange>
        </w:rPr>
        <w:t>thống</w:t>
      </w:r>
      <w:proofErr w:type="spellEnd"/>
      <w:r w:rsidRPr="00B41112">
        <w:rPr>
          <w:sz w:val="26"/>
          <w:szCs w:val="26"/>
          <w:rPrChange w:id="748" w:author="Le Minh Nghia" w:date="2019-10-09T10:56:00Z">
            <w:rPr>
              <w:sz w:val="24"/>
              <w:szCs w:val="24"/>
            </w:rPr>
          </w:rPrChange>
        </w:rPr>
        <w:t>.</w:t>
      </w:r>
    </w:p>
    <w:p w:rsidR="008C0C1E" w:rsidRPr="00B41112" w:rsidRDefault="008C0C1E" w:rsidP="00833C9A">
      <w:pPr>
        <w:pStyle w:val="ListParagraph"/>
        <w:tabs>
          <w:tab w:val="left" w:pos="3709"/>
        </w:tabs>
        <w:ind w:left="426"/>
        <w:rPr>
          <w:sz w:val="26"/>
          <w:szCs w:val="26"/>
          <w:rPrChange w:id="749" w:author="Le Minh Nghia" w:date="2019-10-09T10:56:00Z">
            <w:rPr>
              <w:sz w:val="24"/>
              <w:szCs w:val="24"/>
            </w:rPr>
          </w:rPrChange>
        </w:rPr>
      </w:pPr>
      <w:r w:rsidRPr="00B41112">
        <w:rPr>
          <w:sz w:val="26"/>
          <w:szCs w:val="26"/>
          <w:rPrChange w:id="750" w:author="Le Minh Nghia" w:date="2019-10-09T10:56:00Z">
            <w:rPr>
              <w:sz w:val="24"/>
              <w:szCs w:val="24"/>
            </w:rPr>
          </w:rPrChange>
        </w:rPr>
        <w:t xml:space="preserve">3. </w:t>
      </w:r>
      <w:proofErr w:type="spellStart"/>
      <w:r w:rsidRPr="00B41112">
        <w:rPr>
          <w:sz w:val="26"/>
          <w:szCs w:val="26"/>
          <w:rPrChange w:id="751" w:author="Le Minh Nghia" w:date="2019-10-09T10:56:00Z">
            <w:rPr>
              <w:sz w:val="24"/>
              <w:szCs w:val="24"/>
            </w:rPr>
          </w:rPrChange>
        </w:rPr>
        <w:t>Thí</w:t>
      </w:r>
      <w:proofErr w:type="spellEnd"/>
      <w:r w:rsidRPr="00B41112">
        <w:rPr>
          <w:sz w:val="26"/>
          <w:szCs w:val="26"/>
          <w:rPrChange w:id="752" w:author="Le Minh Nghia" w:date="2019-10-09T10:56:00Z">
            <w:rPr>
              <w:sz w:val="24"/>
              <w:szCs w:val="24"/>
            </w:rPr>
          </w:rPrChange>
        </w:rPr>
        <w:t xml:space="preserve"> </w:t>
      </w:r>
      <w:proofErr w:type="spellStart"/>
      <w:r w:rsidRPr="00B41112">
        <w:rPr>
          <w:sz w:val="26"/>
          <w:szCs w:val="26"/>
          <w:rPrChange w:id="753" w:author="Le Minh Nghia" w:date="2019-10-09T10:56:00Z">
            <w:rPr>
              <w:sz w:val="24"/>
              <w:szCs w:val="24"/>
            </w:rPr>
          </w:rPrChange>
        </w:rPr>
        <w:t>điểm</w:t>
      </w:r>
      <w:proofErr w:type="spellEnd"/>
      <w:r w:rsidRPr="00B41112">
        <w:rPr>
          <w:sz w:val="26"/>
          <w:szCs w:val="26"/>
          <w:rPrChange w:id="754" w:author="Le Minh Nghia" w:date="2019-10-09T10:56:00Z">
            <w:rPr>
              <w:sz w:val="24"/>
              <w:szCs w:val="24"/>
            </w:rPr>
          </w:rPrChange>
        </w:rPr>
        <w:t xml:space="preserve"> </w:t>
      </w:r>
      <w:proofErr w:type="spellStart"/>
      <w:r w:rsidRPr="00B41112">
        <w:rPr>
          <w:sz w:val="26"/>
          <w:szCs w:val="26"/>
          <w:rPrChange w:id="755" w:author="Le Minh Nghia" w:date="2019-10-09T10:56:00Z">
            <w:rPr>
              <w:sz w:val="24"/>
              <w:szCs w:val="24"/>
            </w:rPr>
          </w:rPrChange>
        </w:rPr>
        <w:t>thành</w:t>
      </w:r>
      <w:proofErr w:type="spellEnd"/>
      <w:r w:rsidRPr="00B41112">
        <w:rPr>
          <w:sz w:val="26"/>
          <w:szCs w:val="26"/>
          <w:rPrChange w:id="756" w:author="Le Minh Nghia" w:date="2019-10-09T10:56:00Z">
            <w:rPr>
              <w:sz w:val="24"/>
              <w:szCs w:val="24"/>
            </w:rPr>
          </w:rPrChange>
        </w:rPr>
        <w:t xml:space="preserve"> </w:t>
      </w:r>
      <w:proofErr w:type="spellStart"/>
      <w:r w:rsidRPr="00B41112">
        <w:rPr>
          <w:sz w:val="26"/>
          <w:szCs w:val="26"/>
          <w:rPrChange w:id="757" w:author="Le Minh Nghia" w:date="2019-10-09T10:56:00Z">
            <w:rPr>
              <w:sz w:val="24"/>
              <w:szCs w:val="24"/>
            </w:rPr>
          </w:rPrChange>
        </w:rPr>
        <w:t>công</w:t>
      </w:r>
      <w:proofErr w:type="spellEnd"/>
      <w:r w:rsidRPr="00B41112">
        <w:rPr>
          <w:sz w:val="26"/>
          <w:szCs w:val="26"/>
          <w:rPrChange w:id="758" w:author="Le Minh Nghia" w:date="2019-10-09T10:56:00Z">
            <w:rPr>
              <w:sz w:val="24"/>
              <w:szCs w:val="24"/>
            </w:rPr>
          </w:rPrChange>
        </w:rPr>
        <w:t xml:space="preserve"> </w:t>
      </w:r>
      <w:proofErr w:type="spellStart"/>
      <w:r w:rsidRPr="00B41112">
        <w:rPr>
          <w:sz w:val="26"/>
          <w:szCs w:val="26"/>
          <w:rPrChange w:id="759" w:author="Le Minh Nghia" w:date="2019-10-09T10:56:00Z">
            <w:rPr>
              <w:sz w:val="24"/>
              <w:szCs w:val="24"/>
            </w:rPr>
          </w:rPrChange>
        </w:rPr>
        <w:t>trong</w:t>
      </w:r>
      <w:proofErr w:type="spellEnd"/>
      <w:r w:rsidRPr="00B41112">
        <w:rPr>
          <w:sz w:val="26"/>
          <w:szCs w:val="26"/>
          <w:rPrChange w:id="760" w:author="Le Minh Nghia" w:date="2019-10-09T10:56:00Z">
            <w:rPr>
              <w:sz w:val="24"/>
              <w:szCs w:val="24"/>
            </w:rPr>
          </w:rPrChange>
        </w:rPr>
        <w:t xml:space="preserve"> </w:t>
      </w:r>
      <w:proofErr w:type="spellStart"/>
      <w:r w:rsidRPr="00B41112">
        <w:rPr>
          <w:sz w:val="26"/>
          <w:szCs w:val="26"/>
          <w:rPrChange w:id="761" w:author="Le Minh Nghia" w:date="2019-10-09T10:56:00Z">
            <w:rPr>
              <w:sz w:val="24"/>
              <w:szCs w:val="24"/>
            </w:rPr>
          </w:rPrChange>
        </w:rPr>
        <w:t>phạm</w:t>
      </w:r>
      <w:proofErr w:type="spellEnd"/>
      <w:r w:rsidRPr="00B41112">
        <w:rPr>
          <w:sz w:val="26"/>
          <w:szCs w:val="26"/>
          <w:rPrChange w:id="762" w:author="Le Minh Nghia" w:date="2019-10-09T10:56:00Z">
            <w:rPr>
              <w:sz w:val="24"/>
              <w:szCs w:val="24"/>
            </w:rPr>
          </w:rPrChange>
        </w:rPr>
        <w:t xml:space="preserve"> vi Khoa </w:t>
      </w:r>
      <w:proofErr w:type="spellStart"/>
      <w:r w:rsidRPr="00B41112">
        <w:rPr>
          <w:sz w:val="26"/>
          <w:szCs w:val="26"/>
          <w:rPrChange w:id="763" w:author="Le Minh Nghia" w:date="2019-10-09T10:56:00Z">
            <w:rPr>
              <w:sz w:val="24"/>
              <w:szCs w:val="24"/>
            </w:rPr>
          </w:rPrChange>
        </w:rPr>
        <w:t>Công</w:t>
      </w:r>
      <w:proofErr w:type="spellEnd"/>
      <w:r w:rsidRPr="00B41112">
        <w:rPr>
          <w:sz w:val="26"/>
          <w:szCs w:val="26"/>
          <w:rPrChange w:id="764" w:author="Le Minh Nghia" w:date="2019-10-09T10:56:00Z">
            <w:rPr>
              <w:sz w:val="24"/>
              <w:szCs w:val="24"/>
            </w:rPr>
          </w:rPrChange>
        </w:rPr>
        <w:t xml:space="preserve"> </w:t>
      </w:r>
      <w:proofErr w:type="spellStart"/>
      <w:r w:rsidRPr="00B41112">
        <w:rPr>
          <w:sz w:val="26"/>
          <w:szCs w:val="26"/>
          <w:rPrChange w:id="765" w:author="Le Minh Nghia" w:date="2019-10-09T10:56:00Z">
            <w:rPr>
              <w:sz w:val="24"/>
              <w:szCs w:val="24"/>
            </w:rPr>
          </w:rPrChange>
        </w:rPr>
        <w:t>nghệ</w:t>
      </w:r>
      <w:proofErr w:type="spellEnd"/>
      <w:r w:rsidRPr="00B41112">
        <w:rPr>
          <w:sz w:val="26"/>
          <w:szCs w:val="26"/>
          <w:rPrChange w:id="766" w:author="Le Minh Nghia" w:date="2019-10-09T10:56:00Z">
            <w:rPr>
              <w:sz w:val="24"/>
              <w:szCs w:val="24"/>
            </w:rPr>
          </w:rPrChange>
        </w:rPr>
        <w:t xml:space="preserve"> </w:t>
      </w:r>
      <w:proofErr w:type="spellStart"/>
      <w:ins w:id="767" w:author="Le Minh Nghia" w:date="2019-10-09T09:58:00Z">
        <w:r w:rsidR="00E70C55" w:rsidRPr="00B41112">
          <w:rPr>
            <w:sz w:val="26"/>
            <w:szCs w:val="26"/>
            <w:rPrChange w:id="768" w:author="Le Minh Nghia" w:date="2019-10-09T10:56:00Z">
              <w:rPr>
                <w:sz w:val="24"/>
                <w:szCs w:val="24"/>
              </w:rPr>
            </w:rPrChange>
          </w:rPr>
          <w:t>T</w:t>
        </w:r>
      </w:ins>
      <w:del w:id="769" w:author="Le Minh Nghia" w:date="2019-10-09T09:58:00Z">
        <w:r w:rsidRPr="00B41112" w:rsidDel="00E70C55">
          <w:rPr>
            <w:sz w:val="26"/>
            <w:szCs w:val="26"/>
            <w:rPrChange w:id="770" w:author="Le Minh Nghia" w:date="2019-10-09T10:56:00Z">
              <w:rPr>
                <w:sz w:val="24"/>
                <w:szCs w:val="24"/>
              </w:rPr>
            </w:rPrChange>
          </w:rPr>
          <w:delText>t</w:delText>
        </w:r>
      </w:del>
      <w:r w:rsidRPr="00B41112">
        <w:rPr>
          <w:sz w:val="26"/>
          <w:szCs w:val="26"/>
          <w:rPrChange w:id="771" w:author="Le Minh Nghia" w:date="2019-10-09T10:56:00Z">
            <w:rPr>
              <w:sz w:val="24"/>
              <w:szCs w:val="24"/>
            </w:rPr>
          </w:rPrChange>
        </w:rPr>
        <w:t>hông</w:t>
      </w:r>
      <w:proofErr w:type="spellEnd"/>
      <w:r w:rsidRPr="00B41112">
        <w:rPr>
          <w:sz w:val="26"/>
          <w:szCs w:val="26"/>
          <w:rPrChange w:id="772" w:author="Le Minh Nghia" w:date="2019-10-09T10:56:00Z">
            <w:rPr>
              <w:sz w:val="24"/>
              <w:szCs w:val="24"/>
            </w:rPr>
          </w:rPrChange>
        </w:rPr>
        <w:t xml:space="preserve"> tin </w:t>
      </w:r>
      <w:proofErr w:type="spellStart"/>
      <w:r w:rsidRPr="00B41112">
        <w:rPr>
          <w:sz w:val="26"/>
          <w:szCs w:val="26"/>
          <w:rPrChange w:id="773" w:author="Le Minh Nghia" w:date="2019-10-09T10:56:00Z">
            <w:rPr>
              <w:sz w:val="24"/>
              <w:szCs w:val="24"/>
            </w:rPr>
          </w:rPrChange>
        </w:rPr>
        <w:t>và</w:t>
      </w:r>
      <w:proofErr w:type="spellEnd"/>
      <w:r w:rsidRPr="00B41112">
        <w:rPr>
          <w:sz w:val="26"/>
          <w:szCs w:val="26"/>
          <w:rPrChange w:id="774" w:author="Le Minh Nghia" w:date="2019-10-09T10:56:00Z">
            <w:rPr>
              <w:sz w:val="24"/>
              <w:szCs w:val="24"/>
            </w:rPr>
          </w:rPrChange>
        </w:rPr>
        <w:t xml:space="preserve"> </w:t>
      </w:r>
      <w:del w:id="775" w:author="Le Minh Nghia" w:date="2019-10-09T09:59:00Z">
        <w:r w:rsidRPr="00B41112" w:rsidDel="00E70C55">
          <w:rPr>
            <w:sz w:val="26"/>
            <w:szCs w:val="26"/>
            <w:rPrChange w:id="776" w:author="Le Minh Nghia" w:date="2019-10-09T10:56:00Z">
              <w:rPr>
                <w:sz w:val="24"/>
                <w:szCs w:val="24"/>
              </w:rPr>
            </w:rPrChange>
          </w:rPr>
          <w:delText xml:space="preserve">truyền </w:delText>
        </w:r>
      </w:del>
      <w:proofErr w:type="spellStart"/>
      <w:ins w:id="777" w:author="Le Minh Nghia" w:date="2019-10-09T09:59:00Z">
        <w:r w:rsidR="00E70C55" w:rsidRPr="00B41112">
          <w:rPr>
            <w:sz w:val="26"/>
            <w:szCs w:val="26"/>
            <w:rPrChange w:id="778" w:author="Le Minh Nghia" w:date="2019-10-09T10:56:00Z">
              <w:rPr>
                <w:sz w:val="24"/>
                <w:szCs w:val="24"/>
              </w:rPr>
            </w:rPrChange>
          </w:rPr>
          <w:t>Truyền</w:t>
        </w:r>
        <w:proofErr w:type="spellEnd"/>
        <w:r w:rsidR="00E70C55" w:rsidRPr="00B41112">
          <w:rPr>
            <w:sz w:val="26"/>
            <w:szCs w:val="26"/>
            <w:rPrChange w:id="779" w:author="Le Minh Nghia" w:date="2019-10-09T10:56:00Z">
              <w:rPr>
                <w:sz w:val="24"/>
                <w:szCs w:val="24"/>
              </w:rPr>
            </w:rPrChange>
          </w:rPr>
          <w:t xml:space="preserve"> </w:t>
        </w:r>
      </w:ins>
      <w:proofErr w:type="spellStart"/>
      <w:r w:rsidRPr="00B41112">
        <w:rPr>
          <w:sz w:val="26"/>
          <w:szCs w:val="26"/>
          <w:rPrChange w:id="780" w:author="Le Minh Nghia" w:date="2019-10-09T10:56:00Z">
            <w:rPr>
              <w:sz w:val="24"/>
              <w:szCs w:val="24"/>
            </w:rPr>
          </w:rPrChange>
        </w:rPr>
        <w:t>thông</w:t>
      </w:r>
      <w:proofErr w:type="spellEnd"/>
      <w:r w:rsidRPr="00B41112">
        <w:rPr>
          <w:sz w:val="26"/>
          <w:szCs w:val="26"/>
          <w:rPrChange w:id="781" w:author="Le Minh Nghia" w:date="2019-10-09T10:56:00Z">
            <w:rPr>
              <w:sz w:val="24"/>
              <w:szCs w:val="24"/>
            </w:rPr>
          </w:rPrChange>
        </w:rPr>
        <w:t>.</w:t>
      </w:r>
    </w:p>
    <w:p w:rsidR="008C0C1E" w:rsidRPr="00B41112" w:rsidDel="00E70C55" w:rsidRDefault="008C0C1E" w:rsidP="00833C9A">
      <w:pPr>
        <w:pStyle w:val="ListParagraph"/>
        <w:tabs>
          <w:tab w:val="left" w:pos="3709"/>
        </w:tabs>
        <w:ind w:left="426"/>
        <w:rPr>
          <w:del w:id="782" w:author="Le Minh Nghia" w:date="2019-10-09T09:59:00Z"/>
          <w:sz w:val="26"/>
          <w:szCs w:val="26"/>
          <w:rPrChange w:id="783" w:author="Le Minh Nghia" w:date="2019-10-09T10:56:00Z">
            <w:rPr>
              <w:del w:id="784" w:author="Le Minh Nghia" w:date="2019-10-09T09:59:00Z"/>
              <w:sz w:val="24"/>
              <w:szCs w:val="24"/>
            </w:rPr>
          </w:rPrChange>
        </w:rPr>
      </w:pPr>
      <w:r w:rsidRPr="00B41112">
        <w:rPr>
          <w:sz w:val="26"/>
          <w:szCs w:val="26"/>
          <w:rPrChange w:id="785" w:author="Le Minh Nghia" w:date="2019-10-09T10:56:00Z">
            <w:rPr>
              <w:sz w:val="24"/>
              <w:szCs w:val="24"/>
            </w:rPr>
          </w:rPrChange>
        </w:rPr>
        <w:t xml:space="preserve">- </w:t>
      </w:r>
      <w:proofErr w:type="spellStart"/>
      <w:r w:rsidRPr="00B41112">
        <w:rPr>
          <w:sz w:val="26"/>
          <w:szCs w:val="26"/>
          <w:rPrChange w:id="786" w:author="Le Minh Nghia" w:date="2019-10-09T10:56:00Z">
            <w:rPr>
              <w:sz w:val="24"/>
              <w:szCs w:val="24"/>
            </w:rPr>
          </w:rPrChange>
        </w:rPr>
        <w:t>Với</w:t>
      </w:r>
      <w:proofErr w:type="spellEnd"/>
      <w:r w:rsidRPr="00B41112">
        <w:rPr>
          <w:sz w:val="26"/>
          <w:szCs w:val="26"/>
          <w:rPrChange w:id="787" w:author="Le Minh Nghia" w:date="2019-10-09T10:56:00Z">
            <w:rPr>
              <w:sz w:val="24"/>
              <w:szCs w:val="24"/>
            </w:rPr>
          </w:rPrChange>
        </w:rPr>
        <w:t xml:space="preserve"> </w:t>
      </w:r>
      <w:proofErr w:type="spellStart"/>
      <w:r w:rsidRPr="00B41112">
        <w:rPr>
          <w:sz w:val="26"/>
          <w:szCs w:val="26"/>
          <w:rPrChange w:id="788" w:author="Le Minh Nghia" w:date="2019-10-09T10:56:00Z">
            <w:rPr>
              <w:sz w:val="24"/>
              <w:szCs w:val="24"/>
            </w:rPr>
          </w:rPrChange>
        </w:rPr>
        <w:t>những</w:t>
      </w:r>
      <w:proofErr w:type="spellEnd"/>
      <w:r w:rsidRPr="00B41112">
        <w:rPr>
          <w:sz w:val="26"/>
          <w:szCs w:val="26"/>
          <w:rPrChange w:id="789" w:author="Le Minh Nghia" w:date="2019-10-09T10:56:00Z">
            <w:rPr>
              <w:sz w:val="24"/>
              <w:szCs w:val="24"/>
            </w:rPr>
          </w:rPrChange>
        </w:rPr>
        <w:t xml:space="preserve"> </w:t>
      </w:r>
      <w:proofErr w:type="spellStart"/>
      <w:r w:rsidRPr="00B41112">
        <w:rPr>
          <w:sz w:val="26"/>
          <w:szCs w:val="26"/>
          <w:rPrChange w:id="790" w:author="Le Minh Nghia" w:date="2019-10-09T10:56:00Z">
            <w:rPr>
              <w:sz w:val="24"/>
              <w:szCs w:val="24"/>
            </w:rPr>
          </w:rPrChange>
        </w:rPr>
        <w:t>tính</w:t>
      </w:r>
      <w:proofErr w:type="spellEnd"/>
      <w:r w:rsidRPr="00B41112">
        <w:rPr>
          <w:sz w:val="26"/>
          <w:szCs w:val="26"/>
          <w:rPrChange w:id="791" w:author="Le Minh Nghia" w:date="2019-10-09T10:56:00Z">
            <w:rPr>
              <w:sz w:val="24"/>
              <w:szCs w:val="24"/>
            </w:rPr>
          </w:rPrChange>
        </w:rPr>
        <w:t xml:space="preserve"> </w:t>
      </w:r>
      <w:proofErr w:type="spellStart"/>
      <w:r w:rsidRPr="00B41112">
        <w:rPr>
          <w:sz w:val="26"/>
          <w:szCs w:val="26"/>
          <w:rPrChange w:id="792" w:author="Le Minh Nghia" w:date="2019-10-09T10:56:00Z">
            <w:rPr>
              <w:sz w:val="24"/>
              <w:szCs w:val="24"/>
            </w:rPr>
          </w:rPrChange>
        </w:rPr>
        <w:t>năng</w:t>
      </w:r>
      <w:proofErr w:type="spellEnd"/>
      <w:r w:rsidRPr="00B41112">
        <w:rPr>
          <w:sz w:val="26"/>
          <w:szCs w:val="26"/>
          <w:rPrChange w:id="793" w:author="Le Minh Nghia" w:date="2019-10-09T10:56:00Z">
            <w:rPr>
              <w:sz w:val="24"/>
              <w:szCs w:val="24"/>
            </w:rPr>
          </w:rPrChange>
        </w:rPr>
        <w:t xml:space="preserve"> </w:t>
      </w:r>
      <w:proofErr w:type="spellStart"/>
      <w:r w:rsidRPr="00B41112">
        <w:rPr>
          <w:sz w:val="26"/>
          <w:szCs w:val="26"/>
          <w:rPrChange w:id="794" w:author="Le Minh Nghia" w:date="2019-10-09T10:56:00Z">
            <w:rPr>
              <w:sz w:val="24"/>
              <w:szCs w:val="24"/>
            </w:rPr>
          </w:rPrChange>
        </w:rPr>
        <w:t>như</w:t>
      </w:r>
      <w:proofErr w:type="spellEnd"/>
      <w:r w:rsidRPr="00B41112">
        <w:rPr>
          <w:sz w:val="26"/>
          <w:szCs w:val="26"/>
          <w:rPrChange w:id="795" w:author="Le Minh Nghia" w:date="2019-10-09T10:56:00Z">
            <w:rPr>
              <w:sz w:val="24"/>
              <w:szCs w:val="24"/>
            </w:rPr>
          </w:rPrChange>
        </w:rPr>
        <w:t xml:space="preserve"> </w:t>
      </w:r>
      <w:proofErr w:type="spellStart"/>
      <w:r w:rsidRPr="00B41112">
        <w:rPr>
          <w:sz w:val="26"/>
          <w:szCs w:val="26"/>
          <w:rPrChange w:id="796" w:author="Le Minh Nghia" w:date="2019-10-09T10:56:00Z">
            <w:rPr>
              <w:sz w:val="24"/>
              <w:szCs w:val="24"/>
            </w:rPr>
          </w:rPrChange>
        </w:rPr>
        <w:t>trên</w:t>
      </w:r>
      <w:proofErr w:type="spellEnd"/>
      <w:del w:id="797" w:author="Le Minh Nghia" w:date="2019-10-09T09:59:00Z">
        <w:r w:rsidRPr="00B41112" w:rsidDel="00E70C55">
          <w:rPr>
            <w:sz w:val="26"/>
            <w:szCs w:val="26"/>
            <w:rPrChange w:id="798" w:author="Le Minh Nghia" w:date="2019-10-09T10:56:00Z">
              <w:rPr>
                <w:sz w:val="24"/>
                <w:szCs w:val="24"/>
              </w:rPr>
            </w:rPrChange>
          </w:rPr>
          <w:delText xml:space="preserve"> </w:delText>
        </w:r>
      </w:del>
      <w:r w:rsidRPr="00B41112">
        <w:rPr>
          <w:sz w:val="26"/>
          <w:szCs w:val="26"/>
          <w:rPrChange w:id="799" w:author="Le Minh Nghia" w:date="2019-10-09T10:56:00Z">
            <w:rPr>
              <w:sz w:val="24"/>
              <w:szCs w:val="24"/>
            </w:rPr>
          </w:rPrChange>
        </w:rPr>
        <w:t xml:space="preserve">, </w:t>
      </w:r>
      <w:proofErr w:type="spellStart"/>
      <w:r w:rsidRPr="00B41112">
        <w:rPr>
          <w:sz w:val="26"/>
          <w:szCs w:val="26"/>
          <w:rPrChange w:id="800" w:author="Le Minh Nghia" w:date="2019-10-09T10:56:00Z">
            <w:rPr>
              <w:sz w:val="24"/>
              <w:szCs w:val="24"/>
            </w:rPr>
          </w:rPrChange>
        </w:rPr>
        <w:t>hệ</w:t>
      </w:r>
      <w:proofErr w:type="spellEnd"/>
      <w:r w:rsidRPr="00B41112">
        <w:rPr>
          <w:sz w:val="26"/>
          <w:szCs w:val="26"/>
          <w:rPrChange w:id="801" w:author="Le Minh Nghia" w:date="2019-10-09T10:56:00Z">
            <w:rPr>
              <w:sz w:val="24"/>
              <w:szCs w:val="24"/>
            </w:rPr>
          </w:rPrChange>
        </w:rPr>
        <w:t xml:space="preserve"> </w:t>
      </w:r>
      <w:proofErr w:type="spellStart"/>
      <w:r w:rsidRPr="00B41112">
        <w:rPr>
          <w:sz w:val="26"/>
          <w:szCs w:val="26"/>
          <w:rPrChange w:id="802" w:author="Le Minh Nghia" w:date="2019-10-09T10:56:00Z">
            <w:rPr>
              <w:sz w:val="24"/>
              <w:szCs w:val="24"/>
            </w:rPr>
          </w:rPrChange>
        </w:rPr>
        <w:t>thống</w:t>
      </w:r>
      <w:proofErr w:type="spellEnd"/>
      <w:r w:rsidRPr="00B41112">
        <w:rPr>
          <w:sz w:val="26"/>
          <w:szCs w:val="26"/>
          <w:rPrChange w:id="803" w:author="Le Minh Nghia" w:date="2019-10-09T10:56:00Z">
            <w:rPr>
              <w:sz w:val="24"/>
              <w:szCs w:val="24"/>
            </w:rPr>
          </w:rPrChange>
        </w:rPr>
        <w:t xml:space="preserve"> </w:t>
      </w:r>
      <w:proofErr w:type="spellStart"/>
      <w:r w:rsidRPr="00B41112">
        <w:rPr>
          <w:sz w:val="26"/>
          <w:szCs w:val="26"/>
          <w:rPrChange w:id="804" w:author="Le Minh Nghia" w:date="2019-10-09T10:56:00Z">
            <w:rPr>
              <w:sz w:val="24"/>
              <w:szCs w:val="24"/>
            </w:rPr>
          </w:rPrChange>
        </w:rPr>
        <w:t>được</w:t>
      </w:r>
      <w:proofErr w:type="spellEnd"/>
      <w:r w:rsidRPr="00B41112">
        <w:rPr>
          <w:sz w:val="26"/>
          <w:szCs w:val="26"/>
          <w:rPrChange w:id="805" w:author="Le Minh Nghia" w:date="2019-10-09T10:56:00Z">
            <w:rPr>
              <w:sz w:val="24"/>
              <w:szCs w:val="24"/>
            </w:rPr>
          </w:rPrChange>
        </w:rPr>
        <w:t xml:space="preserve"> </w:t>
      </w:r>
      <w:proofErr w:type="spellStart"/>
      <w:r w:rsidRPr="00B41112">
        <w:rPr>
          <w:sz w:val="26"/>
          <w:szCs w:val="26"/>
          <w:rPrChange w:id="806" w:author="Le Minh Nghia" w:date="2019-10-09T10:56:00Z">
            <w:rPr>
              <w:sz w:val="24"/>
              <w:szCs w:val="24"/>
            </w:rPr>
          </w:rPrChange>
        </w:rPr>
        <w:t>phát</w:t>
      </w:r>
      <w:proofErr w:type="spellEnd"/>
      <w:r w:rsidRPr="00B41112">
        <w:rPr>
          <w:sz w:val="26"/>
          <w:szCs w:val="26"/>
          <w:rPrChange w:id="807" w:author="Le Minh Nghia" w:date="2019-10-09T10:56:00Z">
            <w:rPr>
              <w:sz w:val="24"/>
              <w:szCs w:val="24"/>
            </w:rPr>
          </w:rPrChange>
        </w:rPr>
        <w:t xml:space="preserve"> </w:t>
      </w:r>
      <w:proofErr w:type="spellStart"/>
      <w:r w:rsidRPr="00B41112">
        <w:rPr>
          <w:sz w:val="26"/>
          <w:szCs w:val="26"/>
          <w:rPrChange w:id="808" w:author="Le Minh Nghia" w:date="2019-10-09T10:56:00Z">
            <w:rPr>
              <w:sz w:val="24"/>
              <w:szCs w:val="24"/>
            </w:rPr>
          </w:rPrChange>
        </w:rPr>
        <w:t>triển</w:t>
      </w:r>
      <w:proofErr w:type="spellEnd"/>
      <w:r w:rsidRPr="00B41112">
        <w:rPr>
          <w:sz w:val="26"/>
          <w:szCs w:val="26"/>
          <w:rPrChange w:id="809" w:author="Le Minh Nghia" w:date="2019-10-09T10:56:00Z">
            <w:rPr>
              <w:sz w:val="24"/>
              <w:szCs w:val="24"/>
            </w:rPr>
          </w:rPrChange>
        </w:rPr>
        <w:t xml:space="preserve"> </w:t>
      </w:r>
      <w:proofErr w:type="spellStart"/>
      <w:r w:rsidRPr="00B41112">
        <w:rPr>
          <w:sz w:val="26"/>
          <w:szCs w:val="26"/>
          <w:rPrChange w:id="810" w:author="Le Minh Nghia" w:date="2019-10-09T10:56:00Z">
            <w:rPr>
              <w:sz w:val="24"/>
              <w:szCs w:val="24"/>
            </w:rPr>
          </w:rPrChange>
        </w:rPr>
        <w:t>với</w:t>
      </w:r>
      <w:proofErr w:type="spellEnd"/>
      <w:r w:rsidRPr="00B41112">
        <w:rPr>
          <w:sz w:val="26"/>
          <w:szCs w:val="26"/>
          <w:rPrChange w:id="811" w:author="Le Minh Nghia" w:date="2019-10-09T10:56:00Z">
            <w:rPr>
              <w:sz w:val="24"/>
              <w:szCs w:val="24"/>
            </w:rPr>
          </w:rPrChange>
        </w:rPr>
        <w:t xml:space="preserve"> </w:t>
      </w:r>
      <w:proofErr w:type="spellStart"/>
      <w:r w:rsidRPr="00B41112">
        <w:rPr>
          <w:sz w:val="26"/>
          <w:szCs w:val="26"/>
          <w:rPrChange w:id="812" w:author="Le Minh Nghia" w:date="2019-10-09T10:56:00Z">
            <w:rPr>
              <w:sz w:val="24"/>
              <w:szCs w:val="24"/>
            </w:rPr>
          </w:rPrChange>
        </w:rPr>
        <w:t>kỳ</w:t>
      </w:r>
      <w:proofErr w:type="spellEnd"/>
      <w:r w:rsidRPr="00B41112">
        <w:rPr>
          <w:sz w:val="26"/>
          <w:szCs w:val="26"/>
          <w:rPrChange w:id="813" w:author="Le Minh Nghia" w:date="2019-10-09T10:56:00Z">
            <w:rPr>
              <w:sz w:val="24"/>
              <w:szCs w:val="24"/>
            </w:rPr>
          </w:rPrChange>
        </w:rPr>
        <w:t xml:space="preserve"> </w:t>
      </w:r>
      <w:proofErr w:type="spellStart"/>
      <w:r w:rsidRPr="00B41112">
        <w:rPr>
          <w:sz w:val="26"/>
          <w:szCs w:val="26"/>
          <w:rPrChange w:id="814" w:author="Le Minh Nghia" w:date="2019-10-09T10:56:00Z">
            <w:rPr>
              <w:sz w:val="24"/>
              <w:szCs w:val="24"/>
            </w:rPr>
          </w:rPrChange>
        </w:rPr>
        <w:t>vọng</w:t>
      </w:r>
      <w:proofErr w:type="spellEnd"/>
      <w:r w:rsidRPr="00B41112">
        <w:rPr>
          <w:sz w:val="26"/>
          <w:szCs w:val="26"/>
          <w:rPrChange w:id="815" w:author="Le Minh Nghia" w:date="2019-10-09T10:56:00Z">
            <w:rPr>
              <w:sz w:val="24"/>
              <w:szCs w:val="24"/>
            </w:rPr>
          </w:rPrChange>
        </w:rPr>
        <w:t xml:space="preserve"> </w:t>
      </w:r>
      <w:proofErr w:type="spellStart"/>
      <w:r w:rsidRPr="00B41112">
        <w:rPr>
          <w:sz w:val="26"/>
          <w:szCs w:val="26"/>
          <w:rPrChange w:id="816" w:author="Le Minh Nghia" w:date="2019-10-09T10:56:00Z">
            <w:rPr>
              <w:sz w:val="24"/>
              <w:szCs w:val="24"/>
            </w:rPr>
          </w:rPrChange>
        </w:rPr>
        <w:t>giúp</w:t>
      </w:r>
      <w:proofErr w:type="spellEnd"/>
      <w:r w:rsidRPr="00B41112">
        <w:rPr>
          <w:sz w:val="26"/>
          <w:szCs w:val="26"/>
          <w:rPrChange w:id="817" w:author="Le Minh Nghia" w:date="2019-10-09T10:56:00Z">
            <w:rPr>
              <w:sz w:val="24"/>
              <w:szCs w:val="24"/>
            </w:rPr>
          </w:rPrChange>
        </w:rPr>
        <w:t xml:space="preserve"> </w:t>
      </w:r>
      <w:proofErr w:type="spellStart"/>
      <w:r w:rsidRPr="00B41112">
        <w:rPr>
          <w:sz w:val="26"/>
          <w:szCs w:val="26"/>
          <w:rPrChange w:id="818" w:author="Le Minh Nghia" w:date="2019-10-09T10:56:00Z">
            <w:rPr>
              <w:sz w:val="24"/>
              <w:szCs w:val="24"/>
            </w:rPr>
          </w:rPrChange>
        </w:rPr>
        <w:t>cho</w:t>
      </w:r>
      <w:proofErr w:type="spellEnd"/>
      <w:r w:rsidRPr="00B41112">
        <w:rPr>
          <w:sz w:val="26"/>
          <w:szCs w:val="26"/>
          <w:rPrChange w:id="819" w:author="Le Minh Nghia" w:date="2019-10-09T10:56:00Z">
            <w:rPr>
              <w:sz w:val="24"/>
              <w:szCs w:val="24"/>
            </w:rPr>
          </w:rPrChange>
        </w:rPr>
        <w:t xml:space="preserve"> khoa </w:t>
      </w:r>
      <w:proofErr w:type="spellStart"/>
      <w:r w:rsidRPr="00B41112">
        <w:rPr>
          <w:sz w:val="26"/>
          <w:szCs w:val="26"/>
          <w:rPrChange w:id="820" w:author="Le Minh Nghia" w:date="2019-10-09T10:56:00Z">
            <w:rPr>
              <w:sz w:val="24"/>
              <w:szCs w:val="24"/>
            </w:rPr>
          </w:rPrChange>
        </w:rPr>
        <w:t>quản</w:t>
      </w:r>
      <w:proofErr w:type="spellEnd"/>
      <w:r w:rsidRPr="00B41112">
        <w:rPr>
          <w:sz w:val="26"/>
          <w:szCs w:val="26"/>
          <w:rPrChange w:id="821" w:author="Le Minh Nghia" w:date="2019-10-09T10:56:00Z">
            <w:rPr>
              <w:sz w:val="24"/>
              <w:szCs w:val="24"/>
            </w:rPr>
          </w:rPrChange>
        </w:rPr>
        <w:t xml:space="preserve"> </w:t>
      </w:r>
      <w:proofErr w:type="spellStart"/>
      <w:r w:rsidRPr="00B41112">
        <w:rPr>
          <w:sz w:val="26"/>
          <w:szCs w:val="26"/>
          <w:rPrChange w:id="822" w:author="Le Minh Nghia" w:date="2019-10-09T10:56:00Z">
            <w:rPr>
              <w:sz w:val="24"/>
              <w:szCs w:val="24"/>
            </w:rPr>
          </w:rPrChange>
        </w:rPr>
        <w:t>lý</w:t>
      </w:r>
      <w:proofErr w:type="spellEnd"/>
      <w:r w:rsidRPr="00B41112">
        <w:rPr>
          <w:sz w:val="26"/>
          <w:szCs w:val="26"/>
          <w:rPrChange w:id="823" w:author="Le Minh Nghia" w:date="2019-10-09T10:56:00Z">
            <w:rPr>
              <w:sz w:val="24"/>
              <w:szCs w:val="24"/>
            </w:rPr>
          </w:rPrChange>
        </w:rPr>
        <w:t xml:space="preserve"> </w:t>
      </w:r>
      <w:proofErr w:type="spellStart"/>
      <w:r w:rsidRPr="00B41112">
        <w:rPr>
          <w:sz w:val="26"/>
          <w:szCs w:val="26"/>
          <w:rPrChange w:id="824" w:author="Le Minh Nghia" w:date="2019-10-09T10:56:00Z">
            <w:rPr>
              <w:sz w:val="24"/>
              <w:szCs w:val="24"/>
            </w:rPr>
          </w:rPrChange>
        </w:rPr>
        <w:t>thông</w:t>
      </w:r>
      <w:proofErr w:type="spellEnd"/>
      <w:r w:rsidRPr="00B41112">
        <w:rPr>
          <w:sz w:val="26"/>
          <w:szCs w:val="26"/>
          <w:rPrChange w:id="825" w:author="Le Minh Nghia" w:date="2019-10-09T10:56:00Z">
            <w:rPr>
              <w:sz w:val="24"/>
              <w:szCs w:val="24"/>
            </w:rPr>
          </w:rPrChange>
        </w:rPr>
        <w:t xml:space="preserve"> tin </w:t>
      </w:r>
      <w:proofErr w:type="spellStart"/>
      <w:r w:rsidRPr="00B41112">
        <w:rPr>
          <w:sz w:val="26"/>
          <w:szCs w:val="26"/>
          <w:rPrChange w:id="826" w:author="Le Minh Nghia" w:date="2019-10-09T10:56:00Z">
            <w:rPr>
              <w:sz w:val="24"/>
              <w:szCs w:val="24"/>
            </w:rPr>
          </w:rPrChange>
        </w:rPr>
        <w:t>được</w:t>
      </w:r>
      <w:proofErr w:type="spellEnd"/>
      <w:r w:rsidRPr="00B41112">
        <w:rPr>
          <w:sz w:val="26"/>
          <w:szCs w:val="26"/>
          <w:rPrChange w:id="827" w:author="Le Minh Nghia" w:date="2019-10-09T10:56:00Z">
            <w:rPr>
              <w:sz w:val="24"/>
              <w:szCs w:val="24"/>
            </w:rPr>
          </w:rPrChange>
        </w:rPr>
        <w:t xml:space="preserve"> </w:t>
      </w:r>
      <w:proofErr w:type="spellStart"/>
      <w:r w:rsidRPr="00B41112">
        <w:rPr>
          <w:sz w:val="26"/>
          <w:szCs w:val="26"/>
          <w:rPrChange w:id="828" w:author="Le Minh Nghia" w:date="2019-10-09T10:56:00Z">
            <w:rPr>
              <w:sz w:val="24"/>
              <w:szCs w:val="24"/>
            </w:rPr>
          </w:rPrChange>
        </w:rPr>
        <w:t>tốt</w:t>
      </w:r>
      <w:proofErr w:type="spellEnd"/>
      <w:r w:rsidRPr="00B41112">
        <w:rPr>
          <w:sz w:val="26"/>
          <w:szCs w:val="26"/>
          <w:rPrChange w:id="829" w:author="Le Minh Nghia" w:date="2019-10-09T10:56:00Z">
            <w:rPr>
              <w:sz w:val="24"/>
              <w:szCs w:val="24"/>
            </w:rPr>
          </w:rPrChange>
        </w:rPr>
        <w:t xml:space="preserve"> </w:t>
      </w:r>
      <w:proofErr w:type="spellStart"/>
      <w:r w:rsidRPr="00B41112">
        <w:rPr>
          <w:sz w:val="26"/>
          <w:szCs w:val="26"/>
          <w:rPrChange w:id="830" w:author="Le Minh Nghia" w:date="2019-10-09T10:56:00Z">
            <w:rPr>
              <w:sz w:val="24"/>
              <w:szCs w:val="24"/>
            </w:rPr>
          </w:rPrChange>
        </w:rPr>
        <w:t>hơn</w:t>
      </w:r>
      <w:proofErr w:type="spellEnd"/>
      <w:r w:rsidRPr="00B41112">
        <w:rPr>
          <w:sz w:val="26"/>
          <w:szCs w:val="26"/>
          <w:rPrChange w:id="831" w:author="Le Minh Nghia" w:date="2019-10-09T10:56:00Z">
            <w:rPr>
              <w:sz w:val="24"/>
              <w:szCs w:val="24"/>
            </w:rPr>
          </w:rPrChange>
        </w:rPr>
        <w:t xml:space="preserve">, chi </w:t>
      </w:r>
      <w:proofErr w:type="spellStart"/>
      <w:r w:rsidRPr="00B41112">
        <w:rPr>
          <w:sz w:val="26"/>
          <w:szCs w:val="26"/>
          <w:rPrChange w:id="832" w:author="Le Minh Nghia" w:date="2019-10-09T10:56:00Z">
            <w:rPr>
              <w:sz w:val="24"/>
              <w:szCs w:val="24"/>
            </w:rPr>
          </w:rPrChange>
        </w:rPr>
        <w:t>tiết</w:t>
      </w:r>
      <w:proofErr w:type="spellEnd"/>
      <w:r w:rsidRPr="00B41112">
        <w:rPr>
          <w:sz w:val="26"/>
          <w:szCs w:val="26"/>
          <w:rPrChange w:id="833" w:author="Le Minh Nghia" w:date="2019-10-09T10:56:00Z">
            <w:rPr>
              <w:sz w:val="24"/>
              <w:szCs w:val="24"/>
            </w:rPr>
          </w:rPrChange>
        </w:rPr>
        <w:t xml:space="preserve"> </w:t>
      </w:r>
      <w:proofErr w:type="spellStart"/>
      <w:r w:rsidRPr="00B41112">
        <w:rPr>
          <w:sz w:val="26"/>
          <w:szCs w:val="26"/>
          <w:rPrChange w:id="834" w:author="Le Minh Nghia" w:date="2019-10-09T10:56:00Z">
            <w:rPr>
              <w:sz w:val="24"/>
              <w:szCs w:val="24"/>
            </w:rPr>
          </w:rPrChange>
        </w:rPr>
        <w:t>hơn</w:t>
      </w:r>
      <w:proofErr w:type="spellEnd"/>
      <w:r w:rsidRPr="00B41112">
        <w:rPr>
          <w:sz w:val="26"/>
          <w:szCs w:val="26"/>
          <w:rPrChange w:id="835" w:author="Le Minh Nghia" w:date="2019-10-09T10:56:00Z">
            <w:rPr>
              <w:sz w:val="24"/>
              <w:szCs w:val="24"/>
            </w:rPr>
          </w:rPrChange>
        </w:rPr>
        <w:t xml:space="preserve">, </w:t>
      </w:r>
      <w:proofErr w:type="spellStart"/>
      <w:r w:rsidRPr="00B41112">
        <w:rPr>
          <w:sz w:val="26"/>
          <w:szCs w:val="26"/>
          <w:rPrChange w:id="836" w:author="Le Minh Nghia" w:date="2019-10-09T10:56:00Z">
            <w:rPr>
              <w:sz w:val="24"/>
              <w:szCs w:val="24"/>
            </w:rPr>
          </w:rPrChange>
        </w:rPr>
        <w:t>đầy</w:t>
      </w:r>
      <w:proofErr w:type="spellEnd"/>
      <w:r w:rsidRPr="00B41112">
        <w:rPr>
          <w:sz w:val="26"/>
          <w:szCs w:val="26"/>
          <w:rPrChange w:id="837" w:author="Le Minh Nghia" w:date="2019-10-09T10:56:00Z">
            <w:rPr>
              <w:sz w:val="24"/>
              <w:szCs w:val="24"/>
            </w:rPr>
          </w:rPrChange>
        </w:rPr>
        <w:t xml:space="preserve"> </w:t>
      </w:r>
      <w:proofErr w:type="spellStart"/>
      <w:r w:rsidRPr="00B41112">
        <w:rPr>
          <w:sz w:val="26"/>
          <w:szCs w:val="26"/>
          <w:rPrChange w:id="838" w:author="Le Minh Nghia" w:date="2019-10-09T10:56:00Z">
            <w:rPr>
              <w:sz w:val="24"/>
              <w:szCs w:val="24"/>
            </w:rPr>
          </w:rPrChange>
        </w:rPr>
        <w:t>đủ</w:t>
      </w:r>
      <w:proofErr w:type="spellEnd"/>
    </w:p>
    <w:p w:rsidR="008C0C1E" w:rsidRPr="00B41112" w:rsidRDefault="00E70C55" w:rsidP="00833C9A">
      <w:pPr>
        <w:pStyle w:val="ListParagraph"/>
        <w:tabs>
          <w:tab w:val="left" w:pos="3709"/>
        </w:tabs>
        <w:ind w:left="426"/>
        <w:rPr>
          <w:sz w:val="26"/>
          <w:szCs w:val="26"/>
          <w:rPrChange w:id="839" w:author="Le Minh Nghia" w:date="2019-10-09T10:56:00Z">
            <w:rPr>
              <w:sz w:val="24"/>
              <w:szCs w:val="24"/>
            </w:rPr>
          </w:rPrChange>
        </w:rPr>
      </w:pPr>
      <w:ins w:id="840" w:author="Le Minh Nghia" w:date="2019-10-09T09:59:00Z">
        <w:r w:rsidRPr="00B41112">
          <w:rPr>
            <w:sz w:val="26"/>
            <w:szCs w:val="26"/>
            <w:rPrChange w:id="841" w:author="Le Minh Nghia" w:date="2019-10-09T10:56:00Z">
              <w:rPr>
                <w:sz w:val="24"/>
                <w:szCs w:val="24"/>
              </w:rPr>
            </w:rPrChange>
          </w:rPr>
          <w:t xml:space="preserve"> </w:t>
        </w:r>
      </w:ins>
      <w:proofErr w:type="spellStart"/>
      <w:r w:rsidR="008C0C1E" w:rsidRPr="00B41112">
        <w:rPr>
          <w:sz w:val="26"/>
          <w:szCs w:val="26"/>
          <w:rPrChange w:id="842" w:author="Le Minh Nghia" w:date="2019-10-09T10:56:00Z">
            <w:rPr>
              <w:sz w:val="24"/>
              <w:szCs w:val="24"/>
            </w:rPr>
          </w:rPrChange>
        </w:rPr>
        <w:t>hơn</w:t>
      </w:r>
      <w:proofErr w:type="spellEnd"/>
      <w:r w:rsidR="008C0C1E" w:rsidRPr="00B41112">
        <w:rPr>
          <w:sz w:val="26"/>
          <w:szCs w:val="26"/>
          <w:rPrChange w:id="843" w:author="Le Minh Nghia" w:date="2019-10-09T10:56:00Z">
            <w:rPr>
              <w:sz w:val="24"/>
              <w:szCs w:val="24"/>
            </w:rPr>
          </w:rPrChange>
        </w:rPr>
        <w:t xml:space="preserve"> </w:t>
      </w:r>
      <w:proofErr w:type="spellStart"/>
      <w:r w:rsidR="008C0C1E" w:rsidRPr="00B41112">
        <w:rPr>
          <w:sz w:val="26"/>
          <w:szCs w:val="26"/>
          <w:rPrChange w:id="844" w:author="Le Minh Nghia" w:date="2019-10-09T10:56:00Z">
            <w:rPr>
              <w:sz w:val="24"/>
              <w:szCs w:val="24"/>
            </w:rPr>
          </w:rPrChange>
        </w:rPr>
        <w:t>về</w:t>
      </w:r>
      <w:proofErr w:type="spellEnd"/>
      <w:r w:rsidR="008C0C1E" w:rsidRPr="00B41112">
        <w:rPr>
          <w:sz w:val="26"/>
          <w:szCs w:val="26"/>
          <w:rPrChange w:id="845" w:author="Le Minh Nghia" w:date="2019-10-09T10:56:00Z">
            <w:rPr>
              <w:sz w:val="24"/>
              <w:szCs w:val="24"/>
            </w:rPr>
          </w:rPrChange>
        </w:rPr>
        <w:t xml:space="preserve"> </w:t>
      </w:r>
      <w:proofErr w:type="spellStart"/>
      <w:r w:rsidR="008C0C1E" w:rsidRPr="00B41112">
        <w:rPr>
          <w:sz w:val="26"/>
          <w:szCs w:val="26"/>
          <w:rPrChange w:id="846" w:author="Le Minh Nghia" w:date="2019-10-09T10:56:00Z">
            <w:rPr>
              <w:sz w:val="24"/>
              <w:szCs w:val="24"/>
            </w:rPr>
          </w:rPrChange>
        </w:rPr>
        <w:t>cựu</w:t>
      </w:r>
      <w:proofErr w:type="spellEnd"/>
      <w:r w:rsidR="008C0C1E" w:rsidRPr="00B41112">
        <w:rPr>
          <w:sz w:val="26"/>
          <w:szCs w:val="26"/>
          <w:rPrChange w:id="847" w:author="Le Minh Nghia" w:date="2019-10-09T10:56:00Z">
            <w:rPr>
              <w:sz w:val="24"/>
              <w:szCs w:val="24"/>
            </w:rPr>
          </w:rPrChange>
        </w:rPr>
        <w:t xml:space="preserve"> </w:t>
      </w:r>
      <w:proofErr w:type="spellStart"/>
      <w:r w:rsidR="008C0C1E" w:rsidRPr="00B41112">
        <w:rPr>
          <w:sz w:val="26"/>
          <w:szCs w:val="26"/>
          <w:rPrChange w:id="848" w:author="Le Minh Nghia" w:date="2019-10-09T10:56:00Z">
            <w:rPr>
              <w:sz w:val="24"/>
              <w:szCs w:val="24"/>
            </w:rPr>
          </w:rPrChange>
        </w:rPr>
        <w:t>sinh</w:t>
      </w:r>
      <w:proofErr w:type="spellEnd"/>
      <w:r w:rsidR="008C0C1E" w:rsidRPr="00B41112">
        <w:rPr>
          <w:sz w:val="26"/>
          <w:szCs w:val="26"/>
          <w:rPrChange w:id="849" w:author="Le Minh Nghia" w:date="2019-10-09T10:56:00Z">
            <w:rPr>
              <w:sz w:val="24"/>
              <w:szCs w:val="24"/>
            </w:rPr>
          </w:rPrChange>
        </w:rPr>
        <w:t xml:space="preserve"> </w:t>
      </w:r>
      <w:proofErr w:type="spellStart"/>
      <w:r w:rsidR="008C0C1E" w:rsidRPr="00B41112">
        <w:rPr>
          <w:sz w:val="26"/>
          <w:szCs w:val="26"/>
          <w:rPrChange w:id="850" w:author="Le Minh Nghia" w:date="2019-10-09T10:56:00Z">
            <w:rPr>
              <w:sz w:val="24"/>
              <w:szCs w:val="24"/>
            </w:rPr>
          </w:rPrChange>
        </w:rPr>
        <w:t>viên</w:t>
      </w:r>
      <w:proofErr w:type="spellEnd"/>
      <w:del w:id="851" w:author="Le Minh Nghia" w:date="2019-10-09T09:59:00Z">
        <w:r w:rsidR="008C0C1E" w:rsidRPr="00B41112" w:rsidDel="00E70C55">
          <w:rPr>
            <w:sz w:val="26"/>
            <w:szCs w:val="26"/>
            <w:rPrChange w:id="852" w:author="Le Minh Nghia" w:date="2019-10-09T10:56:00Z">
              <w:rPr>
                <w:sz w:val="24"/>
                <w:szCs w:val="24"/>
              </w:rPr>
            </w:rPrChange>
          </w:rPr>
          <w:delText xml:space="preserve"> </w:delText>
        </w:r>
      </w:del>
      <w:r w:rsidR="008C0C1E" w:rsidRPr="00B41112">
        <w:rPr>
          <w:sz w:val="26"/>
          <w:szCs w:val="26"/>
          <w:rPrChange w:id="853" w:author="Le Minh Nghia" w:date="2019-10-09T10:56:00Z">
            <w:rPr>
              <w:sz w:val="24"/>
              <w:szCs w:val="24"/>
            </w:rPr>
          </w:rPrChange>
        </w:rPr>
        <w:t>.</w:t>
      </w:r>
    </w:p>
    <w:p w:rsidR="00833C9A" w:rsidRPr="00B41112" w:rsidRDefault="00833C9A" w:rsidP="00833C9A">
      <w:pPr>
        <w:pStyle w:val="ListParagraph"/>
        <w:numPr>
          <w:ilvl w:val="0"/>
          <w:numId w:val="1"/>
        </w:numPr>
        <w:tabs>
          <w:tab w:val="left" w:pos="3709"/>
        </w:tabs>
        <w:ind w:left="426"/>
        <w:rPr>
          <w:b/>
          <w:sz w:val="26"/>
          <w:szCs w:val="26"/>
          <w:rPrChange w:id="854" w:author="Le Minh Nghia" w:date="2019-10-09T10:56:00Z">
            <w:rPr>
              <w:b/>
              <w:sz w:val="24"/>
              <w:szCs w:val="24"/>
            </w:rPr>
          </w:rPrChange>
        </w:rPr>
      </w:pPr>
      <w:proofErr w:type="spellStart"/>
      <w:r w:rsidRPr="00B41112">
        <w:rPr>
          <w:b/>
          <w:sz w:val="26"/>
          <w:szCs w:val="26"/>
          <w:rPrChange w:id="855" w:author="Le Minh Nghia" w:date="2019-10-09T10:56:00Z">
            <w:rPr>
              <w:b/>
              <w:sz w:val="24"/>
              <w:szCs w:val="24"/>
            </w:rPr>
          </w:rPrChange>
        </w:rPr>
        <w:t>Tính</w:t>
      </w:r>
      <w:proofErr w:type="spellEnd"/>
      <w:r w:rsidRPr="00B41112">
        <w:rPr>
          <w:b/>
          <w:sz w:val="26"/>
          <w:szCs w:val="26"/>
          <w:rPrChange w:id="856" w:author="Le Minh Nghia" w:date="2019-10-09T10:56:00Z">
            <w:rPr>
              <w:b/>
              <w:sz w:val="24"/>
              <w:szCs w:val="24"/>
            </w:rPr>
          </w:rPrChange>
        </w:rPr>
        <w:t xml:space="preserve"> </w:t>
      </w:r>
      <w:proofErr w:type="spellStart"/>
      <w:r w:rsidRPr="00B41112">
        <w:rPr>
          <w:b/>
          <w:sz w:val="26"/>
          <w:szCs w:val="26"/>
          <w:rPrChange w:id="857" w:author="Le Minh Nghia" w:date="2019-10-09T10:56:00Z">
            <w:rPr>
              <w:b/>
              <w:sz w:val="24"/>
              <w:szCs w:val="24"/>
            </w:rPr>
          </w:rPrChange>
        </w:rPr>
        <w:t>mới</w:t>
      </w:r>
      <w:proofErr w:type="spellEnd"/>
      <w:r w:rsidRPr="00B41112">
        <w:rPr>
          <w:b/>
          <w:sz w:val="26"/>
          <w:szCs w:val="26"/>
          <w:rPrChange w:id="858" w:author="Le Minh Nghia" w:date="2019-10-09T10:56:00Z">
            <w:rPr>
              <w:b/>
              <w:sz w:val="24"/>
              <w:szCs w:val="24"/>
            </w:rPr>
          </w:rPrChange>
        </w:rPr>
        <w:t xml:space="preserve"> </w:t>
      </w:r>
      <w:proofErr w:type="spellStart"/>
      <w:r w:rsidRPr="00B41112">
        <w:rPr>
          <w:b/>
          <w:sz w:val="26"/>
          <w:szCs w:val="26"/>
          <w:rPrChange w:id="859" w:author="Le Minh Nghia" w:date="2019-10-09T10:56:00Z">
            <w:rPr>
              <w:b/>
              <w:sz w:val="24"/>
              <w:szCs w:val="24"/>
            </w:rPr>
          </w:rPrChange>
        </w:rPr>
        <w:t>và</w:t>
      </w:r>
      <w:proofErr w:type="spellEnd"/>
      <w:r w:rsidRPr="00B41112">
        <w:rPr>
          <w:b/>
          <w:sz w:val="26"/>
          <w:szCs w:val="26"/>
          <w:rPrChange w:id="860" w:author="Le Minh Nghia" w:date="2019-10-09T10:56:00Z">
            <w:rPr>
              <w:b/>
              <w:sz w:val="24"/>
              <w:szCs w:val="24"/>
            </w:rPr>
          </w:rPrChange>
        </w:rPr>
        <w:t xml:space="preserve"> </w:t>
      </w:r>
      <w:proofErr w:type="spellStart"/>
      <w:r w:rsidRPr="00B41112">
        <w:rPr>
          <w:b/>
          <w:sz w:val="26"/>
          <w:szCs w:val="26"/>
          <w:rPrChange w:id="861" w:author="Le Minh Nghia" w:date="2019-10-09T10:56:00Z">
            <w:rPr>
              <w:b/>
              <w:sz w:val="24"/>
              <w:szCs w:val="24"/>
            </w:rPr>
          </w:rPrChange>
        </w:rPr>
        <w:t>sáng</w:t>
      </w:r>
      <w:proofErr w:type="spellEnd"/>
      <w:r w:rsidRPr="00B41112">
        <w:rPr>
          <w:b/>
          <w:sz w:val="26"/>
          <w:szCs w:val="26"/>
          <w:rPrChange w:id="862" w:author="Le Minh Nghia" w:date="2019-10-09T10:56:00Z">
            <w:rPr>
              <w:b/>
              <w:sz w:val="24"/>
              <w:szCs w:val="24"/>
            </w:rPr>
          </w:rPrChange>
        </w:rPr>
        <w:t xml:space="preserve"> </w:t>
      </w:r>
      <w:proofErr w:type="spellStart"/>
      <w:r w:rsidRPr="00B41112">
        <w:rPr>
          <w:b/>
          <w:sz w:val="26"/>
          <w:szCs w:val="26"/>
          <w:rPrChange w:id="863" w:author="Le Minh Nghia" w:date="2019-10-09T10:56:00Z">
            <w:rPr>
              <w:b/>
              <w:sz w:val="24"/>
              <w:szCs w:val="24"/>
            </w:rPr>
          </w:rPrChange>
        </w:rPr>
        <w:t>tạo</w:t>
      </w:r>
      <w:proofErr w:type="spellEnd"/>
      <w:r w:rsidRPr="00B41112">
        <w:rPr>
          <w:b/>
          <w:sz w:val="26"/>
          <w:szCs w:val="26"/>
          <w:rPrChange w:id="864" w:author="Le Minh Nghia" w:date="2019-10-09T10:56:00Z">
            <w:rPr>
              <w:b/>
              <w:sz w:val="24"/>
              <w:szCs w:val="24"/>
            </w:rPr>
          </w:rPrChange>
        </w:rPr>
        <w:t>:</w:t>
      </w:r>
    </w:p>
    <w:p w:rsidR="00592B6D" w:rsidRPr="00B41112" w:rsidRDefault="00592B6D" w:rsidP="00833C9A">
      <w:pPr>
        <w:pStyle w:val="ListParagraph"/>
        <w:numPr>
          <w:ilvl w:val="0"/>
          <w:numId w:val="1"/>
        </w:numPr>
        <w:tabs>
          <w:tab w:val="left" w:pos="3709"/>
        </w:tabs>
        <w:ind w:left="426"/>
        <w:rPr>
          <w:b/>
          <w:sz w:val="26"/>
          <w:szCs w:val="26"/>
          <w:rPrChange w:id="865" w:author="Le Minh Nghia" w:date="2019-10-09T10:56:00Z">
            <w:rPr>
              <w:b/>
              <w:sz w:val="24"/>
              <w:szCs w:val="24"/>
            </w:rPr>
          </w:rPrChange>
        </w:rPr>
      </w:pPr>
      <w:proofErr w:type="spellStart"/>
      <w:r w:rsidRPr="00B41112">
        <w:rPr>
          <w:b/>
          <w:sz w:val="26"/>
          <w:szCs w:val="26"/>
          <w:rPrChange w:id="866" w:author="Le Minh Nghia" w:date="2019-10-09T10:56:00Z">
            <w:rPr>
              <w:b/>
              <w:sz w:val="24"/>
              <w:szCs w:val="24"/>
            </w:rPr>
          </w:rPrChange>
        </w:rPr>
        <w:t>Kết</w:t>
      </w:r>
      <w:proofErr w:type="spellEnd"/>
      <w:r w:rsidRPr="00B41112">
        <w:rPr>
          <w:b/>
          <w:sz w:val="26"/>
          <w:szCs w:val="26"/>
          <w:rPrChange w:id="867" w:author="Le Minh Nghia" w:date="2019-10-09T10:56:00Z">
            <w:rPr>
              <w:b/>
              <w:sz w:val="24"/>
              <w:szCs w:val="24"/>
            </w:rPr>
          </w:rPrChange>
        </w:rPr>
        <w:t xml:space="preserve"> </w:t>
      </w:r>
      <w:proofErr w:type="spellStart"/>
      <w:r w:rsidRPr="00B41112">
        <w:rPr>
          <w:b/>
          <w:sz w:val="26"/>
          <w:szCs w:val="26"/>
          <w:rPrChange w:id="868" w:author="Le Minh Nghia" w:date="2019-10-09T10:56:00Z">
            <w:rPr>
              <w:b/>
              <w:sz w:val="24"/>
              <w:szCs w:val="24"/>
            </w:rPr>
          </w:rPrChange>
        </w:rPr>
        <w:t>quả</w:t>
      </w:r>
      <w:proofErr w:type="spellEnd"/>
      <w:r w:rsidRPr="00B41112">
        <w:rPr>
          <w:b/>
          <w:sz w:val="26"/>
          <w:szCs w:val="26"/>
          <w:rPrChange w:id="869" w:author="Le Minh Nghia" w:date="2019-10-09T10:56:00Z">
            <w:rPr>
              <w:b/>
              <w:sz w:val="24"/>
              <w:szCs w:val="24"/>
            </w:rPr>
          </w:rPrChange>
        </w:rPr>
        <w:t xml:space="preserve"> </w:t>
      </w:r>
      <w:proofErr w:type="spellStart"/>
      <w:r w:rsidRPr="00B41112">
        <w:rPr>
          <w:b/>
          <w:sz w:val="26"/>
          <w:szCs w:val="26"/>
          <w:rPrChange w:id="870" w:author="Le Minh Nghia" w:date="2019-10-09T10:56:00Z">
            <w:rPr>
              <w:b/>
              <w:sz w:val="24"/>
              <w:szCs w:val="24"/>
            </w:rPr>
          </w:rPrChange>
        </w:rPr>
        <w:t>nghiên</w:t>
      </w:r>
      <w:proofErr w:type="spellEnd"/>
      <w:r w:rsidRPr="00B41112">
        <w:rPr>
          <w:b/>
          <w:sz w:val="26"/>
          <w:szCs w:val="26"/>
          <w:rPrChange w:id="871" w:author="Le Minh Nghia" w:date="2019-10-09T10:56:00Z">
            <w:rPr>
              <w:b/>
              <w:sz w:val="24"/>
              <w:szCs w:val="24"/>
            </w:rPr>
          </w:rPrChange>
        </w:rPr>
        <w:t xml:space="preserve"> </w:t>
      </w:r>
      <w:proofErr w:type="spellStart"/>
      <w:r w:rsidRPr="00B41112">
        <w:rPr>
          <w:b/>
          <w:sz w:val="26"/>
          <w:szCs w:val="26"/>
          <w:rPrChange w:id="872" w:author="Le Minh Nghia" w:date="2019-10-09T10:56:00Z">
            <w:rPr>
              <w:b/>
              <w:sz w:val="24"/>
              <w:szCs w:val="24"/>
            </w:rPr>
          </w:rPrChange>
        </w:rPr>
        <w:t>cứu</w:t>
      </w:r>
      <w:proofErr w:type="spellEnd"/>
      <w:ins w:id="873" w:author="Le Minh Nghia" w:date="2019-10-09T09:59:00Z">
        <w:r w:rsidR="00E70C55" w:rsidRPr="00B41112">
          <w:rPr>
            <w:b/>
            <w:sz w:val="26"/>
            <w:szCs w:val="26"/>
            <w:rPrChange w:id="874" w:author="Le Minh Nghia" w:date="2019-10-09T10:56:00Z">
              <w:rPr>
                <w:b/>
                <w:sz w:val="24"/>
                <w:szCs w:val="24"/>
              </w:rPr>
            </w:rPrChange>
          </w:rPr>
          <w:t>:</w:t>
        </w:r>
      </w:ins>
    </w:p>
    <w:p w:rsidR="00D14ED4" w:rsidRPr="00B41112" w:rsidRDefault="00D14ED4" w:rsidP="00833C9A">
      <w:pPr>
        <w:pStyle w:val="ListParagraph"/>
        <w:tabs>
          <w:tab w:val="left" w:pos="3709"/>
        </w:tabs>
        <w:ind w:left="426"/>
        <w:rPr>
          <w:sz w:val="26"/>
          <w:szCs w:val="26"/>
          <w:rPrChange w:id="875" w:author="Le Minh Nghia" w:date="2019-10-09T10:56:00Z">
            <w:rPr>
              <w:sz w:val="24"/>
              <w:szCs w:val="24"/>
            </w:rPr>
          </w:rPrChange>
        </w:rPr>
      </w:pPr>
      <w:proofErr w:type="spellStart"/>
      <w:r w:rsidRPr="00B41112">
        <w:rPr>
          <w:sz w:val="26"/>
          <w:szCs w:val="26"/>
          <w:rPrChange w:id="876" w:author="Le Minh Nghia" w:date="2019-10-09T10:56:00Z">
            <w:rPr>
              <w:sz w:val="24"/>
              <w:szCs w:val="24"/>
            </w:rPr>
          </w:rPrChange>
        </w:rPr>
        <w:t>Xây</w:t>
      </w:r>
      <w:proofErr w:type="spellEnd"/>
      <w:r w:rsidRPr="00B41112">
        <w:rPr>
          <w:sz w:val="26"/>
          <w:szCs w:val="26"/>
          <w:rPrChange w:id="877" w:author="Le Minh Nghia" w:date="2019-10-09T10:56:00Z">
            <w:rPr>
              <w:sz w:val="24"/>
              <w:szCs w:val="24"/>
            </w:rPr>
          </w:rPrChange>
        </w:rPr>
        <w:t xml:space="preserve"> </w:t>
      </w:r>
      <w:proofErr w:type="spellStart"/>
      <w:r w:rsidRPr="00B41112">
        <w:rPr>
          <w:sz w:val="26"/>
          <w:szCs w:val="26"/>
          <w:rPrChange w:id="878" w:author="Le Minh Nghia" w:date="2019-10-09T10:56:00Z">
            <w:rPr>
              <w:sz w:val="24"/>
              <w:szCs w:val="24"/>
            </w:rPr>
          </w:rPrChange>
        </w:rPr>
        <w:t>dựng</w:t>
      </w:r>
      <w:proofErr w:type="spellEnd"/>
      <w:r w:rsidRPr="00B41112">
        <w:rPr>
          <w:sz w:val="26"/>
          <w:szCs w:val="26"/>
          <w:rPrChange w:id="879" w:author="Le Minh Nghia" w:date="2019-10-09T10:56:00Z">
            <w:rPr>
              <w:sz w:val="24"/>
              <w:szCs w:val="24"/>
            </w:rPr>
          </w:rPrChange>
        </w:rPr>
        <w:t xml:space="preserve"> </w:t>
      </w:r>
      <w:proofErr w:type="spellStart"/>
      <w:r w:rsidRPr="00B41112">
        <w:rPr>
          <w:sz w:val="26"/>
          <w:szCs w:val="26"/>
          <w:rPrChange w:id="880" w:author="Le Minh Nghia" w:date="2019-10-09T10:56:00Z">
            <w:rPr>
              <w:sz w:val="24"/>
              <w:szCs w:val="24"/>
            </w:rPr>
          </w:rPrChange>
        </w:rPr>
        <w:t>thành</w:t>
      </w:r>
      <w:proofErr w:type="spellEnd"/>
      <w:r w:rsidRPr="00B41112">
        <w:rPr>
          <w:sz w:val="26"/>
          <w:szCs w:val="26"/>
          <w:rPrChange w:id="881" w:author="Le Minh Nghia" w:date="2019-10-09T10:56:00Z">
            <w:rPr>
              <w:sz w:val="24"/>
              <w:szCs w:val="24"/>
            </w:rPr>
          </w:rPrChange>
        </w:rPr>
        <w:t xml:space="preserve"> </w:t>
      </w:r>
      <w:proofErr w:type="spellStart"/>
      <w:r w:rsidRPr="00B41112">
        <w:rPr>
          <w:sz w:val="26"/>
          <w:szCs w:val="26"/>
          <w:rPrChange w:id="882" w:author="Le Minh Nghia" w:date="2019-10-09T10:56:00Z">
            <w:rPr>
              <w:sz w:val="24"/>
              <w:szCs w:val="24"/>
            </w:rPr>
          </w:rPrChange>
        </w:rPr>
        <w:t>công</w:t>
      </w:r>
      <w:proofErr w:type="spellEnd"/>
      <w:r w:rsidRPr="00B41112">
        <w:rPr>
          <w:sz w:val="26"/>
          <w:szCs w:val="26"/>
          <w:rPrChange w:id="883" w:author="Le Minh Nghia" w:date="2019-10-09T10:56:00Z">
            <w:rPr>
              <w:sz w:val="24"/>
              <w:szCs w:val="24"/>
            </w:rPr>
          </w:rPrChange>
        </w:rPr>
        <w:t xml:space="preserve"> </w:t>
      </w:r>
      <w:proofErr w:type="spellStart"/>
      <w:r w:rsidRPr="00B41112">
        <w:rPr>
          <w:sz w:val="26"/>
          <w:szCs w:val="26"/>
          <w:rPrChange w:id="884" w:author="Le Minh Nghia" w:date="2019-10-09T10:56:00Z">
            <w:rPr>
              <w:sz w:val="24"/>
              <w:szCs w:val="24"/>
            </w:rPr>
          </w:rPrChange>
        </w:rPr>
        <w:t>hệ</w:t>
      </w:r>
      <w:proofErr w:type="spellEnd"/>
      <w:r w:rsidRPr="00B41112">
        <w:rPr>
          <w:sz w:val="26"/>
          <w:szCs w:val="26"/>
          <w:rPrChange w:id="885" w:author="Le Minh Nghia" w:date="2019-10-09T10:56:00Z">
            <w:rPr>
              <w:sz w:val="24"/>
              <w:szCs w:val="24"/>
            </w:rPr>
          </w:rPrChange>
        </w:rPr>
        <w:t xml:space="preserve"> </w:t>
      </w:r>
      <w:proofErr w:type="spellStart"/>
      <w:r w:rsidRPr="00B41112">
        <w:rPr>
          <w:sz w:val="26"/>
          <w:szCs w:val="26"/>
          <w:rPrChange w:id="886" w:author="Le Minh Nghia" w:date="2019-10-09T10:56:00Z">
            <w:rPr>
              <w:sz w:val="24"/>
              <w:szCs w:val="24"/>
            </w:rPr>
          </w:rPrChange>
        </w:rPr>
        <w:t>thống</w:t>
      </w:r>
      <w:proofErr w:type="spellEnd"/>
      <w:r w:rsidRPr="00B41112">
        <w:rPr>
          <w:sz w:val="26"/>
          <w:szCs w:val="26"/>
          <w:rPrChange w:id="887" w:author="Le Minh Nghia" w:date="2019-10-09T10:56:00Z">
            <w:rPr>
              <w:sz w:val="24"/>
              <w:szCs w:val="24"/>
            </w:rPr>
          </w:rPrChange>
        </w:rPr>
        <w:t xml:space="preserve"> </w:t>
      </w:r>
      <w:proofErr w:type="spellStart"/>
      <w:r w:rsidRPr="00B41112">
        <w:rPr>
          <w:sz w:val="26"/>
          <w:szCs w:val="26"/>
          <w:rPrChange w:id="888" w:author="Le Minh Nghia" w:date="2019-10-09T10:56:00Z">
            <w:rPr>
              <w:sz w:val="24"/>
              <w:szCs w:val="24"/>
            </w:rPr>
          </w:rPrChange>
        </w:rPr>
        <w:t>quản</w:t>
      </w:r>
      <w:proofErr w:type="spellEnd"/>
      <w:r w:rsidRPr="00B41112">
        <w:rPr>
          <w:sz w:val="26"/>
          <w:szCs w:val="26"/>
          <w:rPrChange w:id="889" w:author="Le Minh Nghia" w:date="2019-10-09T10:56:00Z">
            <w:rPr>
              <w:sz w:val="24"/>
              <w:szCs w:val="24"/>
            </w:rPr>
          </w:rPrChange>
        </w:rPr>
        <w:t xml:space="preserve"> </w:t>
      </w:r>
      <w:proofErr w:type="spellStart"/>
      <w:r w:rsidRPr="00B41112">
        <w:rPr>
          <w:sz w:val="26"/>
          <w:szCs w:val="26"/>
          <w:rPrChange w:id="890" w:author="Le Minh Nghia" w:date="2019-10-09T10:56:00Z">
            <w:rPr>
              <w:sz w:val="24"/>
              <w:szCs w:val="24"/>
            </w:rPr>
          </w:rPrChange>
        </w:rPr>
        <w:t>lý</w:t>
      </w:r>
      <w:proofErr w:type="spellEnd"/>
      <w:r w:rsidRPr="00B41112">
        <w:rPr>
          <w:sz w:val="26"/>
          <w:szCs w:val="26"/>
          <w:rPrChange w:id="891" w:author="Le Minh Nghia" w:date="2019-10-09T10:56:00Z">
            <w:rPr>
              <w:sz w:val="24"/>
              <w:szCs w:val="24"/>
            </w:rPr>
          </w:rPrChange>
        </w:rPr>
        <w:t xml:space="preserve"> </w:t>
      </w:r>
      <w:proofErr w:type="spellStart"/>
      <w:r w:rsidRPr="00B41112">
        <w:rPr>
          <w:sz w:val="26"/>
          <w:szCs w:val="26"/>
          <w:rPrChange w:id="892" w:author="Le Minh Nghia" w:date="2019-10-09T10:56:00Z">
            <w:rPr>
              <w:sz w:val="24"/>
              <w:szCs w:val="24"/>
            </w:rPr>
          </w:rPrChange>
        </w:rPr>
        <w:t>cựu</w:t>
      </w:r>
      <w:proofErr w:type="spellEnd"/>
      <w:r w:rsidRPr="00B41112">
        <w:rPr>
          <w:sz w:val="26"/>
          <w:szCs w:val="26"/>
          <w:rPrChange w:id="893" w:author="Le Minh Nghia" w:date="2019-10-09T10:56:00Z">
            <w:rPr>
              <w:sz w:val="24"/>
              <w:szCs w:val="24"/>
            </w:rPr>
          </w:rPrChange>
        </w:rPr>
        <w:t xml:space="preserve"> </w:t>
      </w:r>
      <w:proofErr w:type="spellStart"/>
      <w:r w:rsidRPr="00B41112">
        <w:rPr>
          <w:sz w:val="26"/>
          <w:szCs w:val="26"/>
          <w:rPrChange w:id="894" w:author="Le Minh Nghia" w:date="2019-10-09T10:56:00Z">
            <w:rPr>
              <w:sz w:val="24"/>
              <w:szCs w:val="24"/>
            </w:rPr>
          </w:rPrChange>
        </w:rPr>
        <w:t>sinh</w:t>
      </w:r>
      <w:proofErr w:type="spellEnd"/>
      <w:r w:rsidRPr="00B41112">
        <w:rPr>
          <w:sz w:val="26"/>
          <w:szCs w:val="26"/>
          <w:rPrChange w:id="895" w:author="Le Minh Nghia" w:date="2019-10-09T10:56:00Z">
            <w:rPr>
              <w:sz w:val="24"/>
              <w:szCs w:val="24"/>
            </w:rPr>
          </w:rPrChange>
        </w:rPr>
        <w:t xml:space="preserve"> </w:t>
      </w:r>
      <w:proofErr w:type="spellStart"/>
      <w:r w:rsidRPr="00B41112">
        <w:rPr>
          <w:sz w:val="26"/>
          <w:szCs w:val="26"/>
          <w:rPrChange w:id="896" w:author="Le Minh Nghia" w:date="2019-10-09T10:56:00Z">
            <w:rPr>
              <w:sz w:val="24"/>
              <w:szCs w:val="24"/>
            </w:rPr>
          </w:rPrChange>
        </w:rPr>
        <w:t>viên</w:t>
      </w:r>
      <w:proofErr w:type="spellEnd"/>
      <w:r w:rsidRPr="00B41112">
        <w:rPr>
          <w:sz w:val="26"/>
          <w:szCs w:val="26"/>
          <w:rPrChange w:id="897" w:author="Le Minh Nghia" w:date="2019-10-09T10:56:00Z">
            <w:rPr>
              <w:sz w:val="24"/>
              <w:szCs w:val="24"/>
            </w:rPr>
          </w:rPrChange>
        </w:rPr>
        <w:t xml:space="preserve"> </w:t>
      </w:r>
      <w:proofErr w:type="spellStart"/>
      <w:r w:rsidRPr="00B41112">
        <w:rPr>
          <w:sz w:val="26"/>
          <w:szCs w:val="26"/>
          <w:rPrChange w:id="898" w:author="Le Minh Nghia" w:date="2019-10-09T10:56:00Z">
            <w:rPr>
              <w:sz w:val="24"/>
              <w:szCs w:val="24"/>
            </w:rPr>
          </w:rPrChange>
        </w:rPr>
        <w:t>của</w:t>
      </w:r>
      <w:proofErr w:type="spellEnd"/>
      <w:r w:rsidRPr="00B41112">
        <w:rPr>
          <w:sz w:val="26"/>
          <w:szCs w:val="26"/>
          <w:rPrChange w:id="899" w:author="Le Minh Nghia" w:date="2019-10-09T10:56:00Z">
            <w:rPr>
              <w:sz w:val="24"/>
              <w:szCs w:val="24"/>
            </w:rPr>
          </w:rPrChange>
        </w:rPr>
        <w:t xml:space="preserve"> khoa </w:t>
      </w:r>
      <w:del w:id="900" w:author="Le Minh Nghia" w:date="2019-10-09T10:04:00Z">
        <w:r w:rsidRPr="00B41112" w:rsidDel="00E70C55">
          <w:rPr>
            <w:sz w:val="26"/>
            <w:szCs w:val="26"/>
            <w:rPrChange w:id="901" w:author="Le Minh Nghia" w:date="2019-10-09T10:56:00Z">
              <w:rPr>
                <w:sz w:val="24"/>
                <w:szCs w:val="24"/>
              </w:rPr>
            </w:rPrChange>
          </w:rPr>
          <w:delText>Công nghệ Thông tin và Truyền thông</w:delText>
        </w:r>
      </w:del>
      <w:proofErr w:type="spellStart"/>
      <w:ins w:id="902" w:author="Le Minh Nghia" w:date="2019-10-09T10:04:00Z">
        <w:r w:rsidR="00E70C55" w:rsidRPr="00B41112">
          <w:rPr>
            <w:sz w:val="26"/>
            <w:szCs w:val="26"/>
            <w:rPrChange w:id="903" w:author="Le Minh Nghia" w:date="2019-10-09T10:56:00Z">
              <w:rPr>
                <w:sz w:val="24"/>
                <w:szCs w:val="24"/>
              </w:rPr>
            </w:rPrChange>
          </w:rPr>
          <w:t>Công</w:t>
        </w:r>
        <w:proofErr w:type="spellEnd"/>
        <w:r w:rsidR="00E70C55" w:rsidRPr="00B41112">
          <w:rPr>
            <w:sz w:val="26"/>
            <w:szCs w:val="26"/>
            <w:rPrChange w:id="904" w:author="Le Minh Nghia" w:date="2019-10-09T10:56:00Z">
              <w:rPr>
                <w:sz w:val="24"/>
                <w:szCs w:val="24"/>
              </w:rPr>
            </w:rPrChange>
          </w:rPr>
          <w:t xml:space="preserve"> </w:t>
        </w:r>
        <w:proofErr w:type="spellStart"/>
        <w:r w:rsidR="00E70C55" w:rsidRPr="00B41112">
          <w:rPr>
            <w:sz w:val="26"/>
            <w:szCs w:val="26"/>
            <w:rPrChange w:id="905" w:author="Le Minh Nghia" w:date="2019-10-09T10:56:00Z">
              <w:rPr>
                <w:sz w:val="24"/>
                <w:szCs w:val="24"/>
              </w:rPr>
            </w:rPrChange>
          </w:rPr>
          <w:t>nghệ</w:t>
        </w:r>
        <w:proofErr w:type="spellEnd"/>
        <w:r w:rsidR="00E70C55" w:rsidRPr="00B41112">
          <w:rPr>
            <w:sz w:val="26"/>
            <w:szCs w:val="26"/>
            <w:rPrChange w:id="906" w:author="Le Minh Nghia" w:date="2019-10-09T10:56:00Z">
              <w:rPr>
                <w:sz w:val="24"/>
                <w:szCs w:val="24"/>
              </w:rPr>
            </w:rPrChange>
          </w:rPr>
          <w:t xml:space="preserve"> </w:t>
        </w:r>
        <w:proofErr w:type="spellStart"/>
        <w:r w:rsidR="00E70C55" w:rsidRPr="00B41112">
          <w:rPr>
            <w:sz w:val="26"/>
            <w:szCs w:val="26"/>
            <w:rPrChange w:id="907" w:author="Le Minh Nghia" w:date="2019-10-09T10:56:00Z">
              <w:rPr>
                <w:sz w:val="24"/>
                <w:szCs w:val="24"/>
              </w:rPr>
            </w:rPrChange>
          </w:rPr>
          <w:t>Thông</w:t>
        </w:r>
        <w:proofErr w:type="spellEnd"/>
        <w:r w:rsidR="00E70C55" w:rsidRPr="00B41112">
          <w:rPr>
            <w:sz w:val="26"/>
            <w:szCs w:val="26"/>
            <w:rPrChange w:id="908" w:author="Le Minh Nghia" w:date="2019-10-09T10:56:00Z">
              <w:rPr>
                <w:sz w:val="24"/>
                <w:szCs w:val="24"/>
              </w:rPr>
            </w:rPrChange>
          </w:rPr>
          <w:t xml:space="preserve"> tin </w:t>
        </w:r>
        <w:proofErr w:type="spellStart"/>
        <w:r w:rsidR="00E70C55" w:rsidRPr="00B41112">
          <w:rPr>
            <w:sz w:val="26"/>
            <w:szCs w:val="26"/>
            <w:rPrChange w:id="909" w:author="Le Minh Nghia" w:date="2019-10-09T10:56:00Z">
              <w:rPr>
                <w:sz w:val="24"/>
                <w:szCs w:val="24"/>
              </w:rPr>
            </w:rPrChange>
          </w:rPr>
          <w:t>và</w:t>
        </w:r>
        <w:proofErr w:type="spellEnd"/>
        <w:r w:rsidR="00E70C55" w:rsidRPr="00B41112">
          <w:rPr>
            <w:sz w:val="26"/>
            <w:szCs w:val="26"/>
            <w:rPrChange w:id="910" w:author="Le Minh Nghia" w:date="2019-10-09T10:56:00Z">
              <w:rPr>
                <w:sz w:val="24"/>
                <w:szCs w:val="24"/>
              </w:rPr>
            </w:rPrChange>
          </w:rPr>
          <w:t xml:space="preserve"> </w:t>
        </w:r>
        <w:proofErr w:type="spellStart"/>
        <w:r w:rsidR="00E70C55" w:rsidRPr="00B41112">
          <w:rPr>
            <w:sz w:val="26"/>
            <w:szCs w:val="26"/>
            <w:rPrChange w:id="911" w:author="Le Minh Nghia" w:date="2019-10-09T10:56:00Z">
              <w:rPr>
                <w:sz w:val="24"/>
                <w:szCs w:val="24"/>
              </w:rPr>
            </w:rPrChange>
          </w:rPr>
          <w:t>Truyền</w:t>
        </w:r>
        <w:proofErr w:type="spellEnd"/>
        <w:r w:rsidR="00E70C55" w:rsidRPr="00B41112">
          <w:rPr>
            <w:sz w:val="26"/>
            <w:szCs w:val="26"/>
            <w:rPrChange w:id="912" w:author="Le Minh Nghia" w:date="2019-10-09T10:56:00Z">
              <w:rPr>
                <w:sz w:val="24"/>
                <w:szCs w:val="24"/>
              </w:rPr>
            </w:rPrChange>
          </w:rPr>
          <w:t xml:space="preserve"> </w:t>
        </w:r>
        <w:proofErr w:type="spellStart"/>
        <w:r w:rsidR="00E70C55" w:rsidRPr="00B41112">
          <w:rPr>
            <w:sz w:val="26"/>
            <w:szCs w:val="26"/>
            <w:rPrChange w:id="913" w:author="Le Minh Nghia" w:date="2019-10-09T10:56:00Z">
              <w:rPr>
                <w:sz w:val="24"/>
                <w:szCs w:val="24"/>
              </w:rPr>
            </w:rPrChange>
          </w:rPr>
          <w:t>thông</w:t>
        </w:r>
      </w:ins>
      <w:proofErr w:type="spellEnd"/>
      <w:r w:rsidRPr="00B41112">
        <w:rPr>
          <w:sz w:val="26"/>
          <w:szCs w:val="26"/>
          <w:rPrChange w:id="914" w:author="Le Minh Nghia" w:date="2019-10-09T10:56:00Z">
            <w:rPr>
              <w:sz w:val="24"/>
              <w:szCs w:val="24"/>
            </w:rPr>
          </w:rPrChange>
        </w:rPr>
        <w:t>.</w:t>
      </w:r>
    </w:p>
    <w:p w:rsidR="00592B6D" w:rsidRPr="00B41112" w:rsidRDefault="00592B6D" w:rsidP="00833C9A">
      <w:pPr>
        <w:pStyle w:val="ListParagraph"/>
        <w:numPr>
          <w:ilvl w:val="0"/>
          <w:numId w:val="1"/>
        </w:numPr>
        <w:tabs>
          <w:tab w:val="left" w:pos="3709"/>
        </w:tabs>
        <w:ind w:left="426"/>
        <w:rPr>
          <w:b/>
          <w:sz w:val="26"/>
          <w:szCs w:val="26"/>
          <w:rPrChange w:id="915" w:author="Le Minh Nghia" w:date="2019-10-09T10:56:00Z">
            <w:rPr>
              <w:b/>
              <w:sz w:val="24"/>
              <w:szCs w:val="24"/>
            </w:rPr>
          </w:rPrChange>
        </w:rPr>
      </w:pPr>
      <w:proofErr w:type="spellStart"/>
      <w:r w:rsidRPr="00B41112">
        <w:rPr>
          <w:b/>
          <w:sz w:val="26"/>
          <w:szCs w:val="26"/>
          <w:rPrChange w:id="916" w:author="Le Minh Nghia" w:date="2019-10-09T10:56:00Z">
            <w:rPr>
              <w:b/>
              <w:sz w:val="24"/>
              <w:szCs w:val="24"/>
            </w:rPr>
          </w:rPrChange>
        </w:rPr>
        <w:t>Đóng</w:t>
      </w:r>
      <w:proofErr w:type="spellEnd"/>
      <w:r w:rsidRPr="00B41112">
        <w:rPr>
          <w:b/>
          <w:sz w:val="26"/>
          <w:szCs w:val="26"/>
          <w:rPrChange w:id="917" w:author="Le Minh Nghia" w:date="2019-10-09T10:56:00Z">
            <w:rPr>
              <w:b/>
              <w:sz w:val="24"/>
              <w:szCs w:val="24"/>
            </w:rPr>
          </w:rPrChange>
        </w:rPr>
        <w:t xml:space="preserve"> </w:t>
      </w:r>
      <w:proofErr w:type="spellStart"/>
      <w:r w:rsidRPr="00B41112">
        <w:rPr>
          <w:b/>
          <w:sz w:val="26"/>
          <w:szCs w:val="26"/>
          <w:rPrChange w:id="918" w:author="Le Minh Nghia" w:date="2019-10-09T10:56:00Z">
            <w:rPr>
              <w:b/>
              <w:sz w:val="24"/>
              <w:szCs w:val="24"/>
            </w:rPr>
          </w:rPrChange>
        </w:rPr>
        <w:t>góp</w:t>
      </w:r>
      <w:proofErr w:type="spellEnd"/>
      <w:r w:rsidRPr="00B41112">
        <w:rPr>
          <w:b/>
          <w:sz w:val="26"/>
          <w:szCs w:val="26"/>
          <w:rPrChange w:id="919" w:author="Le Minh Nghia" w:date="2019-10-09T10:56:00Z">
            <w:rPr>
              <w:b/>
              <w:sz w:val="24"/>
              <w:szCs w:val="24"/>
            </w:rPr>
          </w:rPrChange>
        </w:rPr>
        <w:t xml:space="preserve"> </w:t>
      </w:r>
      <w:proofErr w:type="spellStart"/>
      <w:r w:rsidRPr="00B41112">
        <w:rPr>
          <w:b/>
          <w:sz w:val="26"/>
          <w:szCs w:val="26"/>
          <w:rPrChange w:id="920" w:author="Le Minh Nghia" w:date="2019-10-09T10:56:00Z">
            <w:rPr>
              <w:b/>
              <w:sz w:val="24"/>
              <w:szCs w:val="24"/>
            </w:rPr>
          </w:rPrChange>
        </w:rPr>
        <w:t>về</w:t>
      </w:r>
      <w:proofErr w:type="spellEnd"/>
      <w:r w:rsidRPr="00B41112">
        <w:rPr>
          <w:b/>
          <w:sz w:val="26"/>
          <w:szCs w:val="26"/>
          <w:rPrChange w:id="921" w:author="Le Minh Nghia" w:date="2019-10-09T10:56:00Z">
            <w:rPr>
              <w:b/>
              <w:sz w:val="24"/>
              <w:szCs w:val="24"/>
            </w:rPr>
          </w:rPrChange>
        </w:rPr>
        <w:t xml:space="preserve"> </w:t>
      </w:r>
      <w:proofErr w:type="spellStart"/>
      <w:r w:rsidRPr="00B41112">
        <w:rPr>
          <w:b/>
          <w:sz w:val="26"/>
          <w:szCs w:val="26"/>
          <w:rPrChange w:id="922" w:author="Le Minh Nghia" w:date="2019-10-09T10:56:00Z">
            <w:rPr>
              <w:b/>
              <w:sz w:val="24"/>
              <w:szCs w:val="24"/>
            </w:rPr>
          </w:rPrChange>
        </w:rPr>
        <w:t>mặt</w:t>
      </w:r>
      <w:proofErr w:type="spellEnd"/>
      <w:r w:rsidRPr="00B41112">
        <w:rPr>
          <w:b/>
          <w:sz w:val="26"/>
          <w:szCs w:val="26"/>
          <w:rPrChange w:id="923" w:author="Le Minh Nghia" w:date="2019-10-09T10:56:00Z">
            <w:rPr>
              <w:b/>
              <w:sz w:val="24"/>
              <w:szCs w:val="24"/>
            </w:rPr>
          </w:rPrChange>
        </w:rPr>
        <w:t xml:space="preserve"> </w:t>
      </w:r>
      <w:proofErr w:type="spellStart"/>
      <w:r w:rsidRPr="00B41112">
        <w:rPr>
          <w:b/>
          <w:sz w:val="26"/>
          <w:szCs w:val="26"/>
          <w:rPrChange w:id="924" w:author="Le Minh Nghia" w:date="2019-10-09T10:56:00Z">
            <w:rPr>
              <w:b/>
              <w:sz w:val="24"/>
              <w:szCs w:val="24"/>
            </w:rPr>
          </w:rPrChange>
        </w:rPr>
        <w:t>kinh</w:t>
      </w:r>
      <w:proofErr w:type="spellEnd"/>
      <w:r w:rsidRPr="00B41112">
        <w:rPr>
          <w:b/>
          <w:sz w:val="26"/>
          <w:szCs w:val="26"/>
          <w:rPrChange w:id="925" w:author="Le Minh Nghia" w:date="2019-10-09T10:56:00Z">
            <w:rPr>
              <w:b/>
              <w:sz w:val="24"/>
              <w:szCs w:val="24"/>
            </w:rPr>
          </w:rPrChange>
        </w:rPr>
        <w:t xml:space="preserve"> </w:t>
      </w:r>
      <w:proofErr w:type="spellStart"/>
      <w:r w:rsidRPr="00B41112">
        <w:rPr>
          <w:b/>
          <w:sz w:val="26"/>
          <w:szCs w:val="26"/>
          <w:rPrChange w:id="926" w:author="Le Minh Nghia" w:date="2019-10-09T10:56:00Z">
            <w:rPr>
              <w:b/>
              <w:sz w:val="24"/>
              <w:szCs w:val="24"/>
            </w:rPr>
          </w:rPrChange>
        </w:rPr>
        <w:t>tế</w:t>
      </w:r>
      <w:proofErr w:type="spellEnd"/>
      <w:r w:rsidRPr="00B41112">
        <w:rPr>
          <w:b/>
          <w:sz w:val="26"/>
          <w:szCs w:val="26"/>
          <w:rPrChange w:id="927" w:author="Le Minh Nghia" w:date="2019-10-09T10:56:00Z">
            <w:rPr>
              <w:b/>
              <w:sz w:val="24"/>
              <w:szCs w:val="24"/>
            </w:rPr>
          </w:rPrChange>
        </w:rPr>
        <w:t xml:space="preserve"> - </w:t>
      </w:r>
      <w:proofErr w:type="spellStart"/>
      <w:r w:rsidRPr="00B41112">
        <w:rPr>
          <w:b/>
          <w:sz w:val="26"/>
          <w:szCs w:val="26"/>
          <w:rPrChange w:id="928" w:author="Le Minh Nghia" w:date="2019-10-09T10:56:00Z">
            <w:rPr>
              <w:b/>
              <w:sz w:val="24"/>
              <w:szCs w:val="24"/>
            </w:rPr>
          </w:rPrChange>
        </w:rPr>
        <w:t>xã</w:t>
      </w:r>
      <w:proofErr w:type="spellEnd"/>
      <w:r w:rsidRPr="00B41112">
        <w:rPr>
          <w:b/>
          <w:sz w:val="26"/>
          <w:szCs w:val="26"/>
          <w:rPrChange w:id="929" w:author="Le Minh Nghia" w:date="2019-10-09T10:56:00Z">
            <w:rPr>
              <w:b/>
              <w:sz w:val="24"/>
              <w:szCs w:val="24"/>
            </w:rPr>
          </w:rPrChange>
        </w:rPr>
        <w:t xml:space="preserve"> </w:t>
      </w:r>
      <w:proofErr w:type="spellStart"/>
      <w:r w:rsidRPr="00B41112">
        <w:rPr>
          <w:b/>
          <w:sz w:val="26"/>
          <w:szCs w:val="26"/>
          <w:rPrChange w:id="930" w:author="Le Minh Nghia" w:date="2019-10-09T10:56:00Z">
            <w:rPr>
              <w:b/>
              <w:sz w:val="24"/>
              <w:szCs w:val="24"/>
            </w:rPr>
          </w:rPrChange>
        </w:rPr>
        <w:t>hội</w:t>
      </w:r>
      <w:proofErr w:type="spellEnd"/>
      <w:r w:rsidRPr="00B41112">
        <w:rPr>
          <w:b/>
          <w:sz w:val="26"/>
          <w:szCs w:val="26"/>
          <w:rPrChange w:id="931" w:author="Le Minh Nghia" w:date="2019-10-09T10:56:00Z">
            <w:rPr>
              <w:b/>
              <w:sz w:val="24"/>
              <w:szCs w:val="24"/>
            </w:rPr>
          </w:rPrChange>
        </w:rPr>
        <w:t xml:space="preserve">, </w:t>
      </w:r>
      <w:proofErr w:type="spellStart"/>
      <w:r w:rsidRPr="00B41112">
        <w:rPr>
          <w:b/>
          <w:sz w:val="26"/>
          <w:szCs w:val="26"/>
          <w:rPrChange w:id="932" w:author="Le Minh Nghia" w:date="2019-10-09T10:56:00Z">
            <w:rPr>
              <w:b/>
              <w:sz w:val="24"/>
              <w:szCs w:val="24"/>
            </w:rPr>
          </w:rPrChange>
        </w:rPr>
        <w:t>giáo</w:t>
      </w:r>
      <w:proofErr w:type="spellEnd"/>
      <w:r w:rsidRPr="00B41112">
        <w:rPr>
          <w:b/>
          <w:sz w:val="26"/>
          <w:szCs w:val="26"/>
          <w:rPrChange w:id="933" w:author="Le Minh Nghia" w:date="2019-10-09T10:56:00Z">
            <w:rPr>
              <w:b/>
              <w:sz w:val="24"/>
              <w:szCs w:val="24"/>
            </w:rPr>
          </w:rPrChange>
        </w:rPr>
        <w:t xml:space="preserve"> </w:t>
      </w:r>
      <w:proofErr w:type="spellStart"/>
      <w:r w:rsidRPr="00B41112">
        <w:rPr>
          <w:b/>
          <w:sz w:val="26"/>
          <w:szCs w:val="26"/>
          <w:rPrChange w:id="934" w:author="Le Minh Nghia" w:date="2019-10-09T10:56:00Z">
            <w:rPr>
              <w:b/>
              <w:sz w:val="24"/>
              <w:szCs w:val="24"/>
            </w:rPr>
          </w:rPrChange>
        </w:rPr>
        <w:t>dục</w:t>
      </w:r>
      <w:proofErr w:type="spellEnd"/>
      <w:r w:rsidR="00833C9A" w:rsidRPr="00B41112">
        <w:rPr>
          <w:b/>
          <w:sz w:val="26"/>
          <w:szCs w:val="26"/>
          <w:rPrChange w:id="935" w:author="Le Minh Nghia" w:date="2019-10-09T10:56:00Z">
            <w:rPr>
              <w:b/>
              <w:sz w:val="24"/>
              <w:szCs w:val="24"/>
            </w:rPr>
          </w:rPrChange>
        </w:rPr>
        <w:t xml:space="preserve"> </w:t>
      </w:r>
      <w:proofErr w:type="spellStart"/>
      <w:r w:rsidR="00833C9A" w:rsidRPr="00B41112">
        <w:rPr>
          <w:b/>
          <w:sz w:val="26"/>
          <w:szCs w:val="26"/>
          <w:rPrChange w:id="936" w:author="Le Minh Nghia" w:date="2019-10-09T10:56:00Z">
            <w:rPr>
              <w:b/>
              <w:sz w:val="24"/>
              <w:szCs w:val="24"/>
            </w:rPr>
          </w:rPrChange>
        </w:rPr>
        <w:t>và</w:t>
      </w:r>
      <w:proofErr w:type="spellEnd"/>
      <w:r w:rsidR="00FF6435" w:rsidRPr="00B41112">
        <w:rPr>
          <w:b/>
          <w:sz w:val="26"/>
          <w:szCs w:val="26"/>
          <w:rPrChange w:id="937" w:author="Le Minh Nghia" w:date="2019-10-09T10:56:00Z">
            <w:rPr>
              <w:b/>
              <w:sz w:val="24"/>
              <w:szCs w:val="24"/>
            </w:rPr>
          </w:rPrChange>
        </w:rPr>
        <w:t xml:space="preserve"> </w:t>
      </w:r>
      <w:proofErr w:type="spellStart"/>
      <w:r w:rsidR="00FF6435" w:rsidRPr="00B41112">
        <w:rPr>
          <w:b/>
          <w:sz w:val="26"/>
          <w:szCs w:val="26"/>
          <w:rPrChange w:id="938" w:author="Le Minh Nghia" w:date="2019-10-09T10:56:00Z">
            <w:rPr>
              <w:b/>
              <w:sz w:val="24"/>
              <w:szCs w:val="24"/>
            </w:rPr>
          </w:rPrChange>
        </w:rPr>
        <w:t>đào</w:t>
      </w:r>
      <w:proofErr w:type="spellEnd"/>
      <w:r w:rsidR="00FF6435" w:rsidRPr="00B41112">
        <w:rPr>
          <w:b/>
          <w:sz w:val="26"/>
          <w:szCs w:val="26"/>
          <w:rPrChange w:id="939" w:author="Le Minh Nghia" w:date="2019-10-09T10:56:00Z">
            <w:rPr>
              <w:b/>
              <w:sz w:val="24"/>
              <w:szCs w:val="24"/>
            </w:rPr>
          </w:rPrChange>
        </w:rPr>
        <w:t xml:space="preserve"> </w:t>
      </w:r>
      <w:proofErr w:type="spellStart"/>
      <w:r w:rsidR="00FF6435" w:rsidRPr="00B41112">
        <w:rPr>
          <w:b/>
          <w:sz w:val="26"/>
          <w:szCs w:val="26"/>
          <w:rPrChange w:id="940" w:author="Le Minh Nghia" w:date="2019-10-09T10:56:00Z">
            <w:rPr>
              <w:b/>
              <w:sz w:val="24"/>
              <w:szCs w:val="24"/>
            </w:rPr>
          </w:rPrChange>
        </w:rPr>
        <w:t>tạo</w:t>
      </w:r>
      <w:proofErr w:type="spellEnd"/>
      <w:r w:rsidR="00833C9A" w:rsidRPr="00B41112">
        <w:rPr>
          <w:b/>
          <w:sz w:val="26"/>
          <w:szCs w:val="26"/>
          <w:rPrChange w:id="941" w:author="Le Minh Nghia" w:date="2019-10-09T10:56:00Z">
            <w:rPr>
              <w:b/>
              <w:sz w:val="24"/>
              <w:szCs w:val="24"/>
            </w:rPr>
          </w:rPrChange>
        </w:rPr>
        <w:t xml:space="preserve">, </w:t>
      </w:r>
      <w:proofErr w:type="gramStart"/>
      <w:r w:rsidR="00833C9A" w:rsidRPr="00B41112">
        <w:rPr>
          <w:b/>
          <w:sz w:val="26"/>
          <w:szCs w:val="26"/>
          <w:rPrChange w:id="942" w:author="Le Minh Nghia" w:date="2019-10-09T10:56:00Z">
            <w:rPr>
              <w:b/>
              <w:sz w:val="24"/>
              <w:szCs w:val="24"/>
            </w:rPr>
          </w:rPrChange>
        </w:rPr>
        <w:t>an</w:t>
      </w:r>
      <w:proofErr w:type="gramEnd"/>
      <w:r w:rsidR="00833C9A" w:rsidRPr="00B41112">
        <w:rPr>
          <w:b/>
          <w:sz w:val="26"/>
          <w:szCs w:val="26"/>
          <w:rPrChange w:id="943" w:author="Le Minh Nghia" w:date="2019-10-09T10:56:00Z">
            <w:rPr>
              <w:b/>
              <w:sz w:val="24"/>
              <w:szCs w:val="24"/>
            </w:rPr>
          </w:rPrChange>
        </w:rPr>
        <w:t xml:space="preserve"> </w:t>
      </w:r>
      <w:proofErr w:type="spellStart"/>
      <w:r w:rsidR="00833C9A" w:rsidRPr="00B41112">
        <w:rPr>
          <w:b/>
          <w:sz w:val="26"/>
          <w:szCs w:val="26"/>
          <w:rPrChange w:id="944" w:author="Le Minh Nghia" w:date="2019-10-09T10:56:00Z">
            <w:rPr>
              <w:b/>
              <w:sz w:val="24"/>
              <w:szCs w:val="24"/>
            </w:rPr>
          </w:rPrChange>
        </w:rPr>
        <w:t>ninh</w:t>
      </w:r>
      <w:proofErr w:type="spellEnd"/>
      <w:r w:rsidR="00833C9A" w:rsidRPr="00B41112">
        <w:rPr>
          <w:b/>
          <w:sz w:val="26"/>
          <w:szCs w:val="26"/>
          <w:rPrChange w:id="945" w:author="Le Minh Nghia" w:date="2019-10-09T10:56:00Z">
            <w:rPr>
              <w:b/>
              <w:sz w:val="24"/>
              <w:szCs w:val="24"/>
            </w:rPr>
          </w:rPrChange>
        </w:rPr>
        <w:t xml:space="preserve">, </w:t>
      </w:r>
      <w:proofErr w:type="spellStart"/>
      <w:r w:rsidR="00833C9A" w:rsidRPr="00B41112">
        <w:rPr>
          <w:b/>
          <w:sz w:val="26"/>
          <w:szCs w:val="26"/>
          <w:rPrChange w:id="946" w:author="Le Minh Nghia" w:date="2019-10-09T10:56:00Z">
            <w:rPr>
              <w:b/>
              <w:sz w:val="24"/>
              <w:szCs w:val="24"/>
            </w:rPr>
          </w:rPrChange>
        </w:rPr>
        <w:t>quốc</w:t>
      </w:r>
      <w:proofErr w:type="spellEnd"/>
      <w:r w:rsidR="00833C9A" w:rsidRPr="00B41112">
        <w:rPr>
          <w:b/>
          <w:sz w:val="26"/>
          <w:szCs w:val="26"/>
          <w:rPrChange w:id="947" w:author="Le Minh Nghia" w:date="2019-10-09T10:56:00Z">
            <w:rPr>
              <w:b/>
              <w:sz w:val="24"/>
              <w:szCs w:val="24"/>
            </w:rPr>
          </w:rPrChange>
        </w:rPr>
        <w:t xml:space="preserve"> </w:t>
      </w:r>
      <w:proofErr w:type="spellStart"/>
      <w:r w:rsidR="00833C9A" w:rsidRPr="00B41112">
        <w:rPr>
          <w:b/>
          <w:sz w:val="26"/>
          <w:szCs w:val="26"/>
          <w:rPrChange w:id="948" w:author="Le Minh Nghia" w:date="2019-10-09T10:56:00Z">
            <w:rPr>
              <w:b/>
              <w:sz w:val="24"/>
              <w:szCs w:val="24"/>
            </w:rPr>
          </w:rPrChange>
        </w:rPr>
        <w:t>phòng</w:t>
      </w:r>
      <w:proofErr w:type="spellEnd"/>
      <w:r w:rsidR="00833C9A" w:rsidRPr="00B41112">
        <w:rPr>
          <w:b/>
          <w:sz w:val="26"/>
          <w:szCs w:val="26"/>
          <w:rPrChange w:id="949" w:author="Le Minh Nghia" w:date="2019-10-09T10:56:00Z">
            <w:rPr>
              <w:b/>
              <w:sz w:val="24"/>
              <w:szCs w:val="24"/>
            </w:rPr>
          </w:rPrChange>
        </w:rPr>
        <w:t xml:space="preserve"> </w:t>
      </w:r>
      <w:proofErr w:type="spellStart"/>
      <w:r w:rsidR="00833C9A" w:rsidRPr="00B41112">
        <w:rPr>
          <w:b/>
          <w:sz w:val="26"/>
          <w:szCs w:val="26"/>
          <w:rPrChange w:id="950" w:author="Le Minh Nghia" w:date="2019-10-09T10:56:00Z">
            <w:rPr>
              <w:b/>
              <w:sz w:val="24"/>
              <w:szCs w:val="24"/>
            </w:rPr>
          </w:rPrChange>
        </w:rPr>
        <w:t>và</w:t>
      </w:r>
      <w:proofErr w:type="spellEnd"/>
      <w:r w:rsidR="00833C9A" w:rsidRPr="00B41112">
        <w:rPr>
          <w:b/>
          <w:sz w:val="26"/>
          <w:szCs w:val="26"/>
          <w:rPrChange w:id="951" w:author="Le Minh Nghia" w:date="2019-10-09T10:56:00Z">
            <w:rPr>
              <w:b/>
              <w:sz w:val="24"/>
              <w:szCs w:val="24"/>
            </w:rPr>
          </w:rPrChange>
        </w:rPr>
        <w:t xml:space="preserve"> </w:t>
      </w:r>
      <w:proofErr w:type="spellStart"/>
      <w:r w:rsidR="00833C9A" w:rsidRPr="00B41112">
        <w:rPr>
          <w:b/>
          <w:sz w:val="26"/>
          <w:szCs w:val="26"/>
          <w:rPrChange w:id="952" w:author="Le Minh Nghia" w:date="2019-10-09T10:56:00Z">
            <w:rPr>
              <w:b/>
              <w:sz w:val="24"/>
              <w:szCs w:val="24"/>
            </w:rPr>
          </w:rPrChange>
        </w:rPr>
        <w:t>khả</w:t>
      </w:r>
      <w:proofErr w:type="spellEnd"/>
      <w:r w:rsidR="00833C9A" w:rsidRPr="00B41112">
        <w:rPr>
          <w:b/>
          <w:sz w:val="26"/>
          <w:szCs w:val="26"/>
          <w:rPrChange w:id="953" w:author="Le Minh Nghia" w:date="2019-10-09T10:56:00Z">
            <w:rPr>
              <w:b/>
              <w:sz w:val="24"/>
              <w:szCs w:val="24"/>
            </w:rPr>
          </w:rPrChange>
        </w:rPr>
        <w:t xml:space="preserve"> </w:t>
      </w:r>
      <w:proofErr w:type="spellStart"/>
      <w:r w:rsidR="00833C9A" w:rsidRPr="00B41112">
        <w:rPr>
          <w:b/>
          <w:sz w:val="26"/>
          <w:szCs w:val="26"/>
          <w:rPrChange w:id="954" w:author="Le Minh Nghia" w:date="2019-10-09T10:56:00Z">
            <w:rPr>
              <w:b/>
              <w:sz w:val="24"/>
              <w:szCs w:val="24"/>
            </w:rPr>
          </w:rPrChange>
        </w:rPr>
        <w:t>năng</w:t>
      </w:r>
      <w:proofErr w:type="spellEnd"/>
      <w:r w:rsidR="00833C9A" w:rsidRPr="00B41112">
        <w:rPr>
          <w:b/>
          <w:sz w:val="26"/>
          <w:szCs w:val="26"/>
          <w:rPrChange w:id="955" w:author="Le Minh Nghia" w:date="2019-10-09T10:56:00Z">
            <w:rPr>
              <w:b/>
              <w:sz w:val="24"/>
              <w:szCs w:val="24"/>
            </w:rPr>
          </w:rPrChange>
        </w:rPr>
        <w:t xml:space="preserve"> </w:t>
      </w:r>
      <w:proofErr w:type="spellStart"/>
      <w:r w:rsidR="00833C9A" w:rsidRPr="00B41112">
        <w:rPr>
          <w:b/>
          <w:sz w:val="26"/>
          <w:szCs w:val="26"/>
          <w:rPrChange w:id="956" w:author="Le Minh Nghia" w:date="2019-10-09T10:56:00Z">
            <w:rPr>
              <w:b/>
              <w:sz w:val="24"/>
              <w:szCs w:val="24"/>
            </w:rPr>
          </w:rPrChange>
        </w:rPr>
        <w:t>áp</w:t>
      </w:r>
      <w:proofErr w:type="spellEnd"/>
      <w:r w:rsidR="00833C9A" w:rsidRPr="00B41112">
        <w:rPr>
          <w:b/>
          <w:sz w:val="26"/>
          <w:szCs w:val="26"/>
          <w:rPrChange w:id="957" w:author="Le Minh Nghia" w:date="2019-10-09T10:56:00Z">
            <w:rPr>
              <w:b/>
              <w:sz w:val="24"/>
              <w:szCs w:val="24"/>
            </w:rPr>
          </w:rPrChange>
        </w:rPr>
        <w:t xml:space="preserve"> </w:t>
      </w:r>
      <w:proofErr w:type="spellStart"/>
      <w:r w:rsidR="00833C9A" w:rsidRPr="00B41112">
        <w:rPr>
          <w:b/>
          <w:sz w:val="26"/>
          <w:szCs w:val="26"/>
          <w:rPrChange w:id="958" w:author="Le Minh Nghia" w:date="2019-10-09T10:56:00Z">
            <w:rPr>
              <w:b/>
              <w:sz w:val="24"/>
              <w:szCs w:val="24"/>
            </w:rPr>
          </w:rPrChange>
        </w:rPr>
        <w:t>dụng</w:t>
      </w:r>
      <w:proofErr w:type="spellEnd"/>
      <w:r w:rsidR="00833C9A" w:rsidRPr="00B41112">
        <w:rPr>
          <w:b/>
          <w:sz w:val="26"/>
          <w:szCs w:val="26"/>
          <w:rPrChange w:id="959" w:author="Le Minh Nghia" w:date="2019-10-09T10:56:00Z">
            <w:rPr>
              <w:b/>
              <w:sz w:val="24"/>
              <w:szCs w:val="24"/>
            </w:rPr>
          </w:rPrChange>
        </w:rPr>
        <w:t xml:space="preserve"> </w:t>
      </w:r>
      <w:proofErr w:type="spellStart"/>
      <w:r w:rsidR="00833C9A" w:rsidRPr="00B41112">
        <w:rPr>
          <w:b/>
          <w:sz w:val="26"/>
          <w:szCs w:val="26"/>
          <w:rPrChange w:id="960" w:author="Le Minh Nghia" w:date="2019-10-09T10:56:00Z">
            <w:rPr>
              <w:b/>
              <w:sz w:val="24"/>
              <w:szCs w:val="24"/>
            </w:rPr>
          </w:rPrChange>
        </w:rPr>
        <w:t>của</w:t>
      </w:r>
      <w:proofErr w:type="spellEnd"/>
      <w:r w:rsidR="00833C9A" w:rsidRPr="00B41112">
        <w:rPr>
          <w:b/>
          <w:sz w:val="26"/>
          <w:szCs w:val="26"/>
          <w:rPrChange w:id="961" w:author="Le Minh Nghia" w:date="2019-10-09T10:56:00Z">
            <w:rPr>
              <w:b/>
              <w:sz w:val="24"/>
              <w:szCs w:val="24"/>
            </w:rPr>
          </w:rPrChange>
        </w:rPr>
        <w:t xml:space="preserve"> </w:t>
      </w:r>
      <w:proofErr w:type="spellStart"/>
      <w:r w:rsidR="00833C9A" w:rsidRPr="00B41112">
        <w:rPr>
          <w:b/>
          <w:sz w:val="26"/>
          <w:szCs w:val="26"/>
          <w:rPrChange w:id="962" w:author="Le Minh Nghia" w:date="2019-10-09T10:56:00Z">
            <w:rPr>
              <w:b/>
              <w:sz w:val="24"/>
              <w:szCs w:val="24"/>
            </w:rPr>
          </w:rPrChange>
        </w:rPr>
        <w:t>đề</w:t>
      </w:r>
      <w:proofErr w:type="spellEnd"/>
      <w:r w:rsidR="00833C9A" w:rsidRPr="00B41112">
        <w:rPr>
          <w:b/>
          <w:sz w:val="26"/>
          <w:szCs w:val="26"/>
          <w:rPrChange w:id="963" w:author="Le Minh Nghia" w:date="2019-10-09T10:56:00Z">
            <w:rPr>
              <w:b/>
              <w:sz w:val="24"/>
              <w:szCs w:val="24"/>
            </w:rPr>
          </w:rPrChange>
        </w:rPr>
        <w:t xml:space="preserve"> </w:t>
      </w:r>
      <w:proofErr w:type="spellStart"/>
      <w:r w:rsidR="00833C9A" w:rsidRPr="00B41112">
        <w:rPr>
          <w:b/>
          <w:sz w:val="26"/>
          <w:szCs w:val="26"/>
          <w:rPrChange w:id="964" w:author="Le Minh Nghia" w:date="2019-10-09T10:56:00Z">
            <w:rPr>
              <w:b/>
              <w:sz w:val="24"/>
              <w:szCs w:val="24"/>
            </w:rPr>
          </w:rPrChange>
        </w:rPr>
        <w:t>tài</w:t>
      </w:r>
      <w:proofErr w:type="spellEnd"/>
      <w:r w:rsidR="00833C9A" w:rsidRPr="00B41112">
        <w:rPr>
          <w:b/>
          <w:sz w:val="26"/>
          <w:szCs w:val="26"/>
          <w:rPrChange w:id="965" w:author="Le Minh Nghia" w:date="2019-10-09T10:56:00Z">
            <w:rPr>
              <w:b/>
              <w:sz w:val="24"/>
              <w:szCs w:val="24"/>
            </w:rPr>
          </w:rPrChange>
        </w:rPr>
        <w:t>:</w:t>
      </w:r>
    </w:p>
    <w:p w:rsidR="00D14ED4" w:rsidRPr="00B41112" w:rsidRDefault="00D14ED4" w:rsidP="00833C9A">
      <w:pPr>
        <w:pStyle w:val="ListParagraph"/>
        <w:numPr>
          <w:ilvl w:val="0"/>
          <w:numId w:val="5"/>
        </w:numPr>
        <w:tabs>
          <w:tab w:val="left" w:pos="3709"/>
        </w:tabs>
        <w:ind w:left="709"/>
        <w:rPr>
          <w:sz w:val="26"/>
          <w:szCs w:val="26"/>
          <w:rPrChange w:id="966" w:author="Le Minh Nghia" w:date="2019-10-09T10:56:00Z">
            <w:rPr>
              <w:sz w:val="24"/>
              <w:szCs w:val="24"/>
            </w:rPr>
          </w:rPrChange>
        </w:rPr>
      </w:pPr>
      <w:proofErr w:type="spellStart"/>
      <w:r w:rsidRPr="00B41112">
        <w:rPr>
          <w:sz w:val="26"/>
          <w:szCs w:val="26"/>
          <w:rPrChange w:id="967" w:author="Le Minh Nghia" w:date="2019-10-09T10:56:00Z">
            <w:rPr>
              <w:sz w:val="24"/>
              <w:szCs w:val="24"/>
            </w:rPr>
          </w:rPrChange>
        </w:rPr>
        <w:t>Đối</w:t>
      </w:r>
      <w:proofErr w:type="spellEnd"/>
      <w:r w:rsidRPr="00B41112">
        <w:rPr>
          <w:sz w:val="26"/>
          <w:szCs w:val="26"/>
          <w:rPrChange w:id="968" w:author="Le Minh Nghia" w:date="2019-10-09T10:56:00Z">
            <w:rPr>
              <w:sz w:val="24"/>
              <w:szCs w:val="24"/>
            </w:rPr>
          </w:rPrChange>
        </w:rPr>
        <w:t xml:space="preserve"> </w:t>
      </w:r>
      <w:proofErr w:type="spellStart"/>
      <w:r w:rsidRPr="00B41112">
        <w:rPr>
          <w:sz w:val="26"/>
          <w:szCs w:val="26"/>
          <w:rPrChange w:id="969" w:author="Le Minh Nghia" w:date="2019-10-09T10:56:00Z">
            <w:rPr>
              <w:sz w:val="24"/>
              <w:szCs w:val="24"/>
            </w:rPr>
          </w:rPrChange>
        </w:rPr>
        <w:t>với</w:t>
      </w:r>
      <w:proofErr w:type="spellEnd"/>
      <w:r w:rsidRPr="00B41112">
        <w:rPr>
          <w:sz w:val="26"/>
          <w:szCs w:val="26"/>
          <w:rPrChange w:id="970" w:author="Le Minh Nghia" w:date="2019-10-09T10:56:00Z">
            <w:rPr>
              <w:sz w:val="24"/>
              <w:szCs w:val="24"/>
            </w:rPr>
          </w:rPrChange>
        </w:rPr>
        <w:t xml:space="preserve"> </w:t>
      </w:r>
      <w:proofErr w:type="spellStart"/>
      <w:r w:rsidRPr="00B41112">
        <w:rPr>
          <w:sz w:val="26"/>
          <w:szCs w:val="26"/>
          <w:rPrChange w:id="971" w:author="Le Minh Nghia" w:date="2019-10-09T10:56:00Z">
            <w:rPr>
              <w:sz w:val="24"/>
              <w:szCs w:val="24"/>
            </w:rPr>
          </w:rPrChange>
        </w:rPr>
        <w:t>lĩnh</w:t>
      </w:r>
      <w:proofErr w:type="spellEnd"/>
      <w:r w:rsidRPr="00B41112">
        <w:rPr>
          <w:sz w:val="26"/>
          <w:szCs w:val="26"/>
          <w:rPrChange w:id="972" w:author="Le Minh Nghia" w:date="2019-10-09T10:56:00Z">
            <w:rPr>
              <w:sz w:val="24"/>
              <w:szCs w:val="24"/>
            </w:rPr>
          </w:rPrChange>
        </w:rPr>
        <w:t xml:space="preserve"> </w:t>
      </w:r>
      <w:proofErr w:type="spellStart"/>
      <w:r w:rsidRPr="00B41112">
        <w:rPr>
          <w:sz w:val="26"/>
          <w:szCs w:val="26"/>
          <w:rPrChange w:id="973" w:author="Le Minh Nghia" w:date="2019-10-09T10:56:00Z">
            <w:rPr>
              <w:sz w:val="24"/>
              <w:szCs w:val="24"/>
            </w:rPr>
          </w:rPrChange>
        </w:rPr>
        <w:t>vực</w:t>
      </w:r>
      <w:proofErr w:type="spellEnd"/>
      <w:r w:rsidRPr="00B41112">
        <w:rPr>
          <w:sz w:val="26"/>
          <w:szCs w:val="26"/>
          <w:rPrChange w:id="974" w:author="Le Minh Nghia" w:date="2019-10-09T10:56:00Z">
            <w:rPr>
              <w:sz w:val="24"/>
              <w:szCs w:val="24"/>
            </w:rPr>
          </w:rPrChange>
        </w:rPr>
        <w:t xml:space="preserve"> </w:t>
      </w:r>
      <w:proofErr w:type="spellStart"/>
      <w:r w:rsidRPr="00B41112">
        <w:rPr>
          <w:sz w:val="26"/>
          <w:szCs w:val="26"/>
          <w:rPrChange w:id="975" w:author="Le Minh Nghia" w:date="2019-10-09T10:56:00Z">
            <w:rPr>
              <w:sz w:val="24"/>
              <w:szCs w:val="24"/>
            </w:rPr>
          </w:rPrChange>
        </w:rPr>
        <w:t>giáo</w:t>
      </w:r>
      <w:proofErr w:type="spellEnd"/>
      <w:r w:rsidRPr="00B41112">
        <w:rPr>
          <w:sz w:val="26"/>
          <w:szCs w:val="26"/>
          <w:rPrChange w:id="976" w:author="Le Minh Nghia" w:date="2019-10-09T10:56:00Z">
            <w:rPr>
              <w:sz w:val="24"/>
              <w:szCs w:val="24"/>
            </w:rPr>
          </w:rPrChange>
        </w:rPr>
        <w:t xml:space="preserve"> </w:t>
      </w:r>
      <w:proofErr w:type="spellStart"/>
      <w:r w:rsidRPr="00B41112">
        <w:rPr>
          <w:sz w:val="26"/>
          <w:szCs w:val="26"/>
          <w:rPrChange w:id="977" w:author="Le Minh Nghia" w:date="2019-10-09T10:56:00Z">
            <w:rPr>
              <w:sz w:val="24"/>
              <w:szCs w:val="24"/>
            </w:rPr>
          </w:rPrChange>
        </w:rPr>
        <w:t>dục</w:t>
      </w:r>
      <w:proofErr w:type="spellEnd"/>
      <w:r w:rsidRPr="00B41112">
        <w:rPr>
          <w:sz w:val="26"/>
          <w:szCs w:val="26"/>
          <w:rPrChange w:id="978" w:author="Le Minh Nghia" w:date="2019-10-09T10:56:00Z">
            <w:rPr>
              <w:sz w:val="24"/>
              <w:szCs w:val="24"/>
            </w:rPr>
          </w:rPrChange>
        </w:rPr>
        <w:t xml:space="preserve"> </w:t>
      </w:r>
      <w:proofErr w:type="spellStart"/>
      <w:r w:rsidRPr="00B41112">
        <w:rPr>
          <w:sz w:val="26"/>
          <w:szCs w:val="26"/>
          <w:rPrChange w:id="979" w:author="Le Minh Nghia" w:date="2019-10-09T10:56:00Z">
            <w:rPr>
              <w:sz w:val="24"/>
              <w:szCs w:val="24"/>
            </w:rPr>
          </w:rPrChange>
        </w:rPr>
        <w:t>và</w:t>
      </w:r>
      <w:proofErr w:type="spellEnd"/>
      <w:r w:rsidRPr="00B41112">
        <w:rPr>
          <w:sz w:val="26"/>
          <w:szCs w:val="26"/>
          <w:rPrChange w:id="980" w:author="Le Minh Nghia" w:date="2019-10-09T10:56:00Z">
            <w:rPr>
              <w:sz w:val="24"/>
              <w:szCs w:val="24"/>
            </w:rPr>
          </w:rPrChange>
        </w:rPr>
        <w:t xml:space="preserve"> </w:t>
      </w:r>
      <w:proofErr w:type="spellStart"/>
      <w:r w:rsidRPr="00B41112">
        <w:rPr>
          <w:sz w:val="26"/>
          <w:szCs w:val="26"/>
          <w:rPrChange w:id="981" w:author="Le Minh Nghia" w:date="2019-10-09T10:56:00Z">
            <w:rPr>
              <w:sz w:val="24"/>
              <w:szCs w:val="24"/>
            </w:rPr>
          </w:rPrChange>
        </w:rPr>
        <w:t>đào</w:t>
      </w:r>
      <w:proofErr w:type="spellEnd"/>
      <w:r w:rsidRPr="00B41112">
        <w:rPr>
          <w:sz w:val="26"/>
          <w:szCs w:val="26"/>
          <w:rPrChange w:id="982" w:author="Le Minh Nghia" w:date="2019-10-09T10:56:00Z">
            <w:rPr>
              <w:sz w:val="24"/>
              <w:szCs w:val="24"/>
            </w:rPr>
          </w:rPrChange>
        </w:rPr>
        <w:t xml:space="preserve"> </w:t>
      </w:r>
      <w:proofErr w:type="spellStart"/>
      <w:r w:rsidRPr="00B41112">
        <w:rPr>
          <w:sz w:val="26"/>
          <w:szCs w:val="26"/>
          <w:rPrChange w:id="983" w:author="Le Minh Nghia" w:date="2019-10-09T10:56:00Z">
            <w:rPr>
              <w:sz w:val="24"/>
              <w:szCs w:val="24"/>
            </w:rPr>
          </w:rPrChange>
        </w:rPr>
        <w:t>tạo</w:t>
      </w:r>
      <w:proofErr w:type="spellEnd"/>
      <w:ins w:id="984" w:author="Le Minh Nghia" w:date="2019-10-09T09:59:00Z">
        <w:r w:rsidR="00E70C55" w:rsidRPr="00B41112">
          <w:rPr>
            <w:sz w:val="26"/>
            <w:szCs w:val="26"/>
            <w:rPrChange w:id="985" w:author="Le Minh Nghia" w:date="2019-10-09T10:56:00Z">
              <w:rPr>
                <w:sz w:val="24"/>
                <w:szCs w:val="24"/>
              </w:rPr>
            </w:rPrChange>
          </w:rPr>
          <w:t>:</w:t>
        </w:r>
      </w:ins>
    </w:p>
    <w:p w:rsidR="00D14ED4" w:rsidRPr="00B41112" w:rsidRDefault="00D14ED4" w:rsidP="00833C9A">
      <w:pPr>
        <w:pStyle w:val="ListParagraph"/>
        <w:tabs>
          <w:tab w:val="left" w:pos="3709"/>
        </w:tabs>
        <w:ind w:left="709"/>
        <w:rPr>
          <w:sz w:val="26"/>
          <w:szCs w:val="26"/>
          <w:rPrChange w:id="986" w:author="Le Minh Nghia" w:date="2019-10-09T10:56:00Z">
            <w:rPr>
              <w:sz w:val="24"/>
              <w:szCs w:val="24"/>
            </w:rPr>
          </w:rPrChange>
        </w:rPr>
      </w:pPr>
      <w:proofErr w:type="spellStart"/>
      <w:r w:rsidRPr="00B41112">
        <w:rPr>
          <w:sz w:val="26"/>
          <w:szCs w:val="26"/>
          <w:rPrChange w:id="987" w:author="Le Minh Nghia" w:date="2019-10-09T10:56:00Z">
            <w:rPr>
              <w:sz w:val="24"/>
              <w:szCs w:val="24"/>
            </w:rPr>
          </w:rPrChange>
        </w:rPr>
        <w:t>Nâng</w:t>
      </w:r>
      <w:proofErr w:type="spellEnd"/>
      <w:r w:rsidRPr="00B41112">
        <w:rPr>
          <w:sz w:val="26"/>
          <w:szCs w:val="26"/>
          <w:rPrChange w:id="988" w:author="Le Minh Nghia" w:date="2019-10-09T10:56:00Z">
            <w:rPr>
              <w:sz w:val="24"/>
              <w:szCs w:val="24"/>
            </w:rPr>
          </w:rPrChange>
        </w:rPr>
        <w:t xml:space="preserve"> </w:t>
      </w:r>
      <w:proofErr w:type="spellStart"/>
      <w:r w:rsidRPr="00B41112">
        <w:rPr>
          <w:sz w:val="26"/>
          <w:szCs w:val="26"/>
          <w:rPrChange w:id="989" w:author="Le Minh Nghia" w:date="2019-10-09T10:56:00Z">
            <w:rPr>
              <w:sz w:val="24"/>
              <w:szCs w:val="24"/>
            </w:rPr>
          </w:rPrChange>
        </w:rPr>
        <w:t>cao</w:t>
      </w:r>
      <w:proofErr w:type="spellEnd"/>
      <w:r w:rsidRPr="00B41112">
        <w:rPr>
          <w:sz w:val="26"/>
          <w:szCs w:val="26"/>
          <w:rPrChange w:id="990" w:author="Le Minh Nghia" w:date="2019-10-09T10:56:00Z">
            <w:rPr>
              <w:sz w:val="24"/>
              <w:szCs w:val="24"/>
            </w:rPr>
          </w:rPrChange>
        </w:rPr>
        <w:t xml:space="preserve"> </w:t>
      </w:r>
      <w:proofErr w:type="spellStart"/>
      <w:r w:rsidRPr="00B41112">
        <w:rPr>
          <w:sz w:val="26"/>
          <w:szCs w:val="26"/>
          <w:rPrChange w:id="991" w:author="Le Minh Nghia" w:date="2019-10-09T10:56:00Z">
            <w:rPr>
              <w:sz w:val="24"/>
              <w:szCs w:val="24"/>
            </w:rPr>
          </w:rPrChange>
        </w:rPr>
        <w:t>chất</w:t>
      </w:r>
      <w:proofErr w:type="spellEnd"/>
      <w:r w:rsidRPr="00B41112">
        <w:rPr>
          <w:sz w:val="26"/>
          <w:szCs w:val="26"/>
          <w:rPrChange w:id="992" w:author="Le Minh Nghia" w:date="2019-10-09T10:56:00Z">
            <w:rPr>
              <w:sz w:val="24"/>
              <w:szCs w:val="24"/>
            </w:rPr>
          </w:rPrChange>
        </w:rPr>
        <w:t xml:space="preserve"> </w:t>
      </w:r>
      <w:proofErr w:type="spellStart"/>
      <w:r w:rsidRPr="00B41112">
        <w:rPr>
          <w:sz w:val="26"/>
          <w:szCs w:val="26"/>
          <w:rPrChange w:id="993" w:author="Le Minh Nghia" w:date="2019-10-09T10:56:00Z">
            <w:rPr>
              <w:sz w:val="24"/>
              <w:szCs w:val="24"/>
            </w:rPr>
          </w:rPrChange>
        </w:rPr>
        <w:t>lượng</w:t>
      </w:r>
      <w:proofErr w:type="spellEnd"/>
      <w:r w:rsidRPr="00B41112">
        <w:rPr>
          <w:sz w:val="26"/>
          <w:szCs w:val="26"/>
          <w:rPrChange w:id="994" w:author="Le Minh Nghia" w:date="2019-10-09T10:56:00Z">
            <w:rPr>
              <w:sz w:val="24"/>
              <w:szCs w:val="24"/>
            </w:rPr>
          </w:rPrChange>
        </w:rPr>
        <w:t xml:space="preserve"> </w:t>
      </w:r>
      <w:proofErr w:type="spellStart"/>
      <w:r w:rsidRPr="00B41112">
        <w:rPr>
          <w:sz w:val="26"/>
          <w:szCs w:val="26"/>
          <w:rPrChange w:id="995" w:author="Le Minh Nghia" w:date="2019-10-09T10:56:00Z">
            <w:rPr>
              <w:sz w:val="24"/>
              <w:szCs w:val="24"/>
            </w:rPr>
          </w:rPrChange>
        </w:rPr>
        <w:t>giáo</w:t>
      </w:r>
      <w:proofErr w:type="spellEnd"/>
      <w:r w:rsidRPr="00B41112">
        <w:rPr>
          <w:sz w:val="26"/>
          <w:szCs w:val="26"/>
          <w:rPrChange w:id="996" w:author="Le Minh Nghia" w:date="2019-10-09T10:56:00Z">
            <w:rPr>
              <w:sz w:val="24"/>
              <w:szCs w:val="24"/>
            </w:rPr>
          </w:rPrChange>
        </w:rPr>
        <w:t xml:space="preserve"> </w:t>
      </w:r>
      <w:proofErr w:type="spellStart"/>
      <w:r w:rsidRPr="00B41112">
        <w:rPr>
          <w:sz w:val="26"/>
          <w:szCs w:val="26"/>
          <w:rPrChange w:id="997" w:author="Le Minh Nghia" w:date="2019-10-09T10:56:00Z">
            <w:rPr>
              <w:sz w:val="24"/>
              <w:szCs w:val="24"/>
            </w:rPr>
          </w:rPrChange>
        </w:rPr>
        <w:t>dục</w:t>
      </w:r>
      <w:proofErr w:type="spellEnd"/>
      <w:r w:rsidRPr="00B41112">
        <w:rPr>
          <w:sz w:val="26"/>
          <w:szCs w:val="26"/>
          <w:rPrChange w:id="998" w:author="Le Minh Nghia" w:date="2019-10-09T10:56:00Z">
            <w:rPr>
              <w:sz w:val="24"/>
              <w:szCs w:val="24"/>
            </w:rPr>
          </w:rPrChange>
        </w:rPr>
        <w:t xml:space="preserve"> </w:t>
      </w:r>
      <w:proofErr w:type="spellStart"/>
      <w:r w:rsidRPr="00B41112">
        <w:rPr>
          <w:sz w:val="26"/>
          <w:szCs w:val="26"/>
          <w:rPrChange w:id="999" w:author="Le Minh Nghia" w:date="2019-10-09T10:56:00Z">
            <w:rPr>
              <w:sz w:val="24"/>
              <w:szCs w:val="24"/>
            </w:rPr>
          </w:rPrChange>
        </w:rPr>
        <w:t>đào</w:t>
      </w:r>
      <w:proofErr w:type="spellEnd"/>
      <w:r w:rsidRPr="00B41112">
        <w:rPr>
          <w:sz w:val="26"/>
          <w:szCs w:val="26"/>
          <w:rPrChange w:id="1000" w:author="Le Minh Nghia" w:date="2019-10-09T10:56:00Z">
            <w:rPr>
              <w:sz w:val="24"/>
              <w:szCs w:val="24"/>
            </w:rPr>
          </w:rPrChange>
        </w:rPr>
        <w:t xml:space="preserve"> </w:t>
      </w:r>
      <w:proofErr w:type="spellStart"/>
      <w:r w:rsidRPr="00B41112">
        <w:rPr>
          <w:sz w:val="26"/>
          <w:szCs w:val="26"/>
          <w:rPrChange w:id="1001" w:author="Le Minh Nghia" w:date="2019-10-09T10:56:00Z">
            <w:rPr>
              <w:sz w:val="24"/>
              <w:szCs w:val="24"/>
            </w:rPr>
          </w:rPrChange>
        </w:rPr>
        <w:t>tạo</w:t>
      </w:r>
      <w:proofErr w:type="spellEnd"/>
    </w:p>
    <w:p w:rsidR="00D14ED4" w:rsidRPr="00B41112" w:rsidRDefault="00D14ED4" w:rsidP="00833C9A">
      <w:pPr>
        <w:pStyle w:val="ListParagraph"/>
        <w:numPr>
          <w:ilvl w:val="0"/>
          <w:numId w:val="5"/>
        </w:numPr>
        <w:tabs>
          <w:tab w:val="left" w:pos="3709"/>
        </w:tabs>
        <w:ind w:left="709"/>
        <w:rPr>
          <w:sz w:val="26"/>
          <w:szCs w:val="26"/>
          <w:rPrChange w:id="1002" w:author="Le Minh Nghia" w:date="2019-10-09T10:56:00Z">
            <w:rPr>
              <w:sz w:val="24"/>
              <w:szCs w:val="24"/>
            </w:rPr>
          </w:rPrChange>
        </w:rPr>
      </w:pPr>
      <w:proofErr w:type="spellStart"/>
      <w:r w:rsidRPr="00B41112">
        <w:rPr>
          <w:sz w:val="26"/>
          <w:szCs w:val="26"/>
          <w:rPrChange w:id="1003" w:author="Le Minh Nghia" w:date="2019-10-09T10:56:00Z">
            <w:rPr>
              <w:sz w:val="24"/>
              <w:szCs w:val="24"/>
            </w:rPr>
          </w:rPrChange>
        </w:rPr>
        <w:t>Đối</w:t>
      </w:r>
      <w:proofErr w:type="spellEnd"/>
      <w:r w:rsidRPr="00B41112">
        <w:rPr>
          <w:sz w:val="26"/>
          <w:szCs w:val="26"/>
          <w:rPrChange w:id="1004" w:author="Le Minh Nghia" w:date="2019-10-09T10:56:00Z">
            <w:rPr>
              <w:sz w:val="24"/>
              <w:szCs w:val="24"/>
            </w:rPr>
          </w:rPrChange>
        </w:rPr>
        <w:t xml:space="preserve"> </w:t>
      </w:r>
      <w:proofErr w:type="spellStart"/>
      <w:r w:rsidRPr="00B41112">
        <w:rPr>
          <w:sz w:val="26"/>
          <w:szCs w:val="26"/>
          <w:rPrChange w:id="1005" w:author="Le Minh Nghia" w:date="2019-10-09T10:56:00Z">
            <w:rPr>
              <w:sz w:val="24"/>
              <w:szCs w:val="24"/>
            </w:rPr>
          </w:rPrChange>
        </w:rPr>
        <w:t>với</w:t>
      </w:r>
      <w:proofErr w:type="spellEnd"/>
      <w:r w:rsidRPr="00B41112">
        <w:rPr>
          <w:sz w:val="26"/>
          <w:szCs w:val="26"/>
          <w:rPrChange w:id="1006" w:author="Le Minh Nghia" w:date="2019-10-09T10:56:00Z">
            <w:rPr>
              <w:sz w:val="24"/>
              <w:szCs w:val="24"/>
            </w:rPr>
          </w:rPrChange>
        </w:rPr>
        <w:t xml:space="preserve"> </w:t>
      </w:r>
      <w:proofErr w:type="spellStart"/>
      <w:r w:rsidRPr="00B41112">
        <w:rPr>
          <w:sz w:val="26"/>
          <w:szCs w:val="26"/>
          <w:rPrChange w:id="1007" w:author="Le Minh Nghia" w:date="2019-10-09T10:56:00Z">
            <w:rPr>
              <w:sz w:val="24"/>
              <w:szCs w:val="24"/>
            </w:rPr>
          </w:rPrChange>
        </w:rPr>
        <w:t>lĩnh</w:t>
      </w:r>
      <w:proofErr w:type="spellEnd"/>
      <w:r w:rsidRPr="00B41112">
        <w:rPr>
          <w:sz w:val="26"/>
          <w:szCs w:val="26"/>
          <w:rPrChange w:id="1008" w:author="Le Minh Nghia" w:date="2019-10-09T10:56:00Z">
            <w:rPr>
              <w:sz w:val="24"/>
              <w:szCs w:val="24"/>
            </w:rPr>
          </w:rPrChange>
        </w:rPr>
        <w:t xml:space="preserve"> </w:t>
      </w:r>
      <w:proofErr w:type="spellStart"/>
      <w:r w:rsidRPr="00B41112">
        <w:rPr>
          <w:sz w:val="26"/>
          <w:szCs w:val="26"/>
          <w:rPrChange w:id="1009" w:author="Le Minh Nghia" w:date="2019-10-09T10:56:00Z">
            <w:rPr>
              <w:sz w:val="24"/>
              <w:szCs w:val="24"/>
            </w:rPr>
          </w:rPrChange>
        </w:rPr>
        <w:t>vực</w:t>
      </w:r>
      <w:proofErr w:type="spellEnd"/>
      <w:r w:rsidRPr="00B41112">
        <w:rPr>
          <w:sz w:val="26"/>
          <w:szCs w:val="26"/>
          <w:rPrChange w:id="1010" w:author="Le Minh Nghia" w:date="2019-10-09T10:56:00Z">
            <w:rPr>
              <w:sz w:val="24"/>
              <w:szCs w:val="24"/>
            </w:rPr>
          </w:rPrChange>
        </w:rPr>
        <w:t xml:space="preserve"> khoa </w:t>
      </w:r>
      <w:proofErr w:type="spellStart"/>
      <w:r w:rsidRPr="00B41112">
        <w:rPr>
          <w:sz w:val="26"/>
          <w:szCs w:val="26"/>
          <w:rPrChange w:id="1011" w:author="Le Minh Nghia" w:date="2019-10-09T10:56:00Z">
            <w:rPr>
              <w:sz w:val="24"/>
              <w:szCs w:val="24"/>
            </w:rPr>
          </w:rPrChange>
        </w:rPr>
        <w:t>học</w:t>
      </w:r>
      <w:proofErr w:type="spellEnd"/>
      <w:r w:rsidRPr="00B41112">
        <w:rPr>
          <w:sz w:val="26"/>
          <w:szCs w:val="26"/>
          <w:rPrChange w:id="1012" w:author="Le Minh Nghia" w:date="2019-10-09T10:56:00Z">
            <w:rPr>
              <w:sz w:val="24"/>
              <w:szCs w:val="24"/>
            </w:rPr>
          </w:rPrChange>
        </w:rPr>
        <w:t xml:space="preserve"> </w:t>
      </w:r>
      <w:proofErr w:type="spellStart"/>
      <w:r w:rsidRPr="00B41112">
        <w:rPr>
          <w:sz w:val="26"/>
          <w:szCs w:val="26"/>
          <w:rPrChange w:id="1013" w:author="Le Minh Nghia" w:date="2019-10-09T10:56:00Z">
            <w:rPr>
              <w:sz w:val="24"/>
              <w:szCs w:val="24"/>
            </w:rPr>
          </w:rPrChange>
        </w:rPr>
        <w:t>và</w:t>
      </w:r>
      <w:proofErr w:type="spellEnd"/>
      <w:r w:rsidRPr="00B41112">
        <w:rPr>
          <w:sz w:val="26"/>
          <w:szCs w:val="26"/>
          <w:rPrChange w:id="1014" w:author="Le Minh Nghia" w:date="2019-10-09T10:56:00Z">
            <w:rPr>
              <w:sz w:val="24"/>
              <w:szCs w:val="24"/>
            </w:rPr>
          </w:rPrChange>
        </w:rPr>
        <w:t xml:space="preserve"> </w:t>
      </w:r>
      <w:proofErr w:type="spellStart"/>
      <w:r w:rsidRPr="00B41112">
        <w:rPr>
          <w:sz w:val="26"/>
          <w:szCs w:val="26"/>
          <w:rPrChange w:id="1015" w:author="Le Minh Nghia" w:date="2019-10-09T10:56:00Z">
            <w:rPr>
              <w:sz w:val="24"/>
              <w:szCs w:val="24"/>
            </w:rPr>
          </w:rPrChange>
        </w:rPr>
        <w:t>công</w:t>
      </w:r>
      <w:proofErr w:type="spellEnd"/>
      <w:r w:rsidRPr="00B41112">
        <w:rPr>
          <w:sz w:val="26"/>
          <w:szCs w:val="26"/>
          <w:rPrChange w:id="1016" w:author="Le Minh Nghia" w:date="2019-10-09T10:56:00Z">
            <w:rPr>
              <w:sz w:val="24"/>
              <w:szCs w:val="24"/>
            </w:rPr>
          </w:rPrChange>
        </w:rPr>
        <w:t xml:space="preserve"> </w:t>
      </w:r>
      <w:proofErr w:type="spellStart"/>
      <w:r w:rsidRPr="00B41112">
        <w:rPr>
          <w:sz w:val="26"/>
          <w:szCs w:val="26"/>
          <w:rPrChange w:id="1017" w:author="Le Minh Nghia" w:date="2019-10-09T10:56:00Z">
            <w:rPr>
              <w:sz w:val="24"/>
              <w:szCs w:val="24"/>
            </w:rPr>
          </w:rPrChange>
        </w:rPr>
        <w:t>nghệ</w:t>
      </w:r>
      <w:proofErr w:type="spellEnd"/>
      <w:r w:rsidRPr="00B41112">
        <w:rPr>
          <w:sz w:val="26"/>
          <w:szCs w:val="26"/>
          <w:rPrChange w:id="1018" w:author="Le Minh Nghia" w:date="2019-10-09T10:56:00Z">
            <w:rPr>
              <w:sz w:val="24"/>
              <w:szCs w:val="24"/>
            </w:rPr>
          </w:rPrChange>
        </w:rPr>
        <w:t xml:space="preserve"> </w:t>
      </w:r>
      <w:proofErr w:type="spellStart"/>
      <w:r w:rsidRPr="00B41112">
        <w:rPr>
          <w:sz w:val="26"/>
          <w:szCs w:val="26"/>
          <w:rPrChange w:id="1019" w:author="Le Minh Nghia" w:date="2019-10-09T10:56:00Z">
            <w:rPr>
              <w:sz w:val="24"/>
              <w:szCs w:val="24"/>
            </w:rPr>
          </w:rPrChange>
        </w:rPr>
        <w:t>có</w:t>
      </w:r>
      <w:proofErr w:type="spellEnd"/>
      <w:r w:rsidRPr="00B41112">
        <w:rPr>
          <w:sz w:val="26"/>
          <w:szCs w:val="26"/>
          <w:rPrChange w:id="1020" w:author="Le Minh Nghia" w:date="2019-10-09T10:56:00Z">
            <w:rPr>
              <w:sz w:val="24"/>
              <w:szCs w:val="24"/>
            </w:rPr>
          </w:rPrChange>
        </w:rPr>
        <w:t xml:space="preserve"> </w:t>
      </w:r>
      <w:proofErr w:type="spellStart"/>
      <w:r w:rsidRPr="00B41112">
        <w:rPr>
          <w:sz w:val="26"/>
          <w:szCs w:val="26"/>
          <w:rPrChange w:id="1021" w:author="Le Minh Nghia" w:date="2019-10-09T10:56:00Z">
            <w:rPr>
              <w:sz w:val="24"/>
              <w:szCs w:val="24"/>
            </w:rPr>
          </w:rPrChange>
        </w:rPr>
        <w:t>liên</w:t>
      </w:r>
      <w:proofErr w:type="spellEnd"/>
      <w:r w:rsidRPr="00B41112">
        <w:rPr>
          <w:sz w:val="26"/>
          <w:szCs w:val="26"/>
          <w:rPrChange w:id="1022" w:author="Le Minh Nghia" w:date="2019-10-09T10:56:00Z">
            <w:rPr>
              <w:sz w:val="24"/>
              <w:szCs w:val="24"/>
            </w:rPr>
          </w:rPrChange>
        </w:rPr>
        <w:t xml:space="preserve"> </w:t>
      </w:r>
      <w:proofErr w:type="spellStart"/>
      <w:r w:rsidRPr="00B41112">
        <w:rPr>
          <w:sz w:val="26"/>
          <w:szCs w:val="26"/>
          <w:rPrChange w:id="1023" w:author="Le Minh Nghia" w:date="2019-10-09T10:56:00Z">
            <w:rPr>
              <w:sz w:val="24"/>
              <w:szCs w:val="24"/>
            </w:rPr>
          </w:rPrChange>
        </w:rPr>
        <w:t>quan</w:t>
      </w:r>
      <w:proofErr w:type="spellEnd"/>
      <w:ins w:id="1024" w:author="Le Minh Nghia" w:date="2019-10-09T09:59:00Z">
        <w:r w:rsidR="00E70C55" w:rsidRPr="00B41112">
          <w:rPr>
            <w:sz w:val="26"/>
            <w:szCs w:val="26"/>
            <w:rPrChange w:id="1025" w:author="Le Minh Nghia" w:date="2019-10-09T10:56:00Z">
              <w:rPr>
                <w:sz w:val="24"/>
                <w:szCs w:val="24"/>
              </w:rPr>
            </w:rPrChange>
          </w:rPr>
          <w:t>:</w:t>
        </w:r>
      </w:ins>
    </w:p>
    <w:p w:rsidR="00D14ED4" w:rsidRPr="00B41112" w:rsidRDefault="00FF6435" w:rsidP="00833C9A">
      <w:pPr>
        <w:pStyle w:val="ListParagraph"/>
        <w:tabs>
          <w:tab w:val="left" w:pos="3709"/>
        </w:tabs>
        <w:ind w:left="709"/>
        <w:rPr>
          <w:sz w:val="26"/>
          <w:szCs w:val="26"/>
          <w:rPrChange w:id="1026" w:author="Le Minh Nghia" w:date="2019-10-09T10:56:00Z">
            <w:rPr>
              <w:sz w:val="24"/>
              <w:szCs w:val="24"/>
            </w:rPr>
          </w:rPrChange>
        </w:rPr>
      </w:pPr>
      <w:r w:rsidRPr="00B41112">
        <w:rPr>
          <w:sz w:val="26"/>
          <w:szCs w:val="26"/>
          <w:rPrChange w:id="1027" w:author="Le Minh Nghia" w:date="2019-10-09T10:56:00Z">
            <w:rPr>
              <w:sz w:val="24"/>
              <w:szCs w:val="24"/>
            </w:rPr>
          </w:rPrChange>
        </w:rPr>
        <w:t xml:space="preserve">+ </w:t>
      </w:r>
      <w:proofErr w:type="spellStart"/>
      <w:r w:rsidR="00D14ED4" w:rsidRPr="00B41112">
        <w:rPr>
          <w:sz w:val="26"/>
          <w:szCs w:val="26"/>
          <w:rPrChange w:id="1028" w:author="Le Minh Nghia" w:date="2019-10-09T10:56:00Z">
            <w:rPr>
              <w:sz w:val="24"/>
              <w:szCs w:val="24"/>
            </w:rPr>
          </w:rPrChange>
        </w:rPr>
        <w:t>Góp</w:t>
      </w:r>
      <w:proofErr w:type="spellEnd"/>
      <w:r w:rsidR="00D14ED4" w:rsidRPr="00B41112">
        <w:rPr>
          <w:sz w:val="26"/>
          <w:szCs w:val="26"/>
          <w:rPrChange w:id="1029" w:author="Le Minh Nghia" w:date="2019-10-09T10:56:00Z">
            <w:rPr>
              <w:sz w:val="24"/>
              <w:szCs w:val="24"/>
            </w:rPr>
          </w:rPrChange>
        </w:rPr>
        <w:t xml:space="preserve"> </w:t>
      </w:r>
      <w:proofErr w:type="spellStart"/>
      <w:r w:rsidR="00D14ED4" w:rsidRPr="00B41112">
        <w:rPr>
          <w:sz w:val="26"/>
          <w:szCs w:val="26"/>
          <w:rPrChange w:id="1030" w:author="Le Minh Nghia" w:date="2019-10-09T10:56:00Z">
            <w:rPr>
              <w:sz w:val="24"/>
              <w:szCs w:val="24"/>
            </w:rPr>
          </w:rPrChange>
        </w:rPr>
        <w:t>phần</w:t>
      </w:r>
      <w:proofErr w:type="spellEnd"/>
      <w:r w:rsidR="00D14ED4" w:rsidRPr="00B41112">
        <w:rPr>
          <w:sz w:val="26"/>
          <w:szCs w:val="26"/>
          <w:rPrChange w:id="1031" w:author="Le Minh Nghia" w:date="2019-10-09T10:56:00Z">
            <w:rPr>
              <w:sz w:val="24"/>
              <w:szCs w:val="24"/>
            </w:rPr>
          </w:rPrChange>
        </w:rPr>
        <w:t xml:space="preserve"> </w:t>
      </w:r>
      <w:proofErr w:type="spellStart"/>
      <w:r w:rsidR="00D14ED4" w:rsidRPr="00B41112">
        <w:rPr>
          <w:sz w:val="26"/>
          <w:szCs w:val="26"/>
          <w:rPrChange w:id="1032" w:author="Le Minh Nghia" w:date="2019-10-09T10:56:00Z">
            <w:rPr>
              <w:sz w:val="24"/>
              <w:szCs w:val="24"/>
            </w:rPr>
          </w:rPrChange>
        </w:rPr>
        <w:t>nghiên</w:t>
      </w:r>
      <w:proofErr w:type="spellEnd"/>
      <w:r w:rsidR="00D14ED4" w:rsidRPr="00B41112">
        <w:rPr>
          <w:sz w:val="26"/>
          <w:szCs w:val="26"/>
          <w:rPrChange w:id="1033" w:author="Le Minh Nghia" w:date="2019-10-09T10:56:00Z">
            <w:rPr>
              <w:sz w:val="24"/>
              <w:szCs w:val="24"/>
            </w:rPr>
          </w:rPrChange>
        </w:rPr>
        <w:t xml:space="preserve"> </w:t>
      </w:r>
      <w:proofErr w:type="spellStart"/>
      <w:r w:rsidR="00D14ED4" w:rsidRPr="00B41112">
        <w:rPr>
          <w:sz w:val="26"/>
          <w:szCs w:val="26"/>
          <w:rPrChange w:id="1034" w:author="Le Minh Nghia" w:date="2019-10-09T10:56:00Z">
            <w:rPr>
              <w:sz w:val="24"/>
              <w:szCs w:val="24"/>
            </w:rPr>
          </w:rPrChange>
        </w:rPr>
        <w:t>cứu</w:t>
      </w:r>
      <w:proofErr w:type="spellEnd"/>
      <w:r w:rsidR="00D14ED4" w:rsidRPr="00B41112">
        <w:rPr>
          <w:sz w:val="26"/>
          <w:szCs w:val="26"/>
          <w:rPrChange w:id="1035" w:author="Le Minh Nghia" w:date="2019-10-09T10:56:00Z">
            <w:rPr>
              <w:sz w:val="24"/>
              <w:szCs w:val="24"/>
            </w:rPr>
          </w:rPrChange>
        </w:rPr>
        <w:t xml:space="preserve"> </w:t>
      </w:r>
      <w:proofErr w:type="spellStart"/>
      <w:r w:rsidR="00D14ED4" w:rsidRPr="00B41112">
        <w:rPr>
          <w:sz w:val="26"/>
          <w:szCs w:val="26"/>
          <w:rPrChange w:id="1036" w:author="Le Minh Nghia" w:date="2019-10-09T10:56:00Z">
            <w:rPr>
              <w:sz w:val="24"/>
              <w:szCs w:val="24"/>
            </w:rPr>
          </w:rPrChange>
        </w:rPr>
        <w:t>triển</w:t>
      </w:r>
      <w:proofErr w:type="spellEnd"/>
      <w:r w:rsidR="00D14ED4" w:rsidRPr="00B41112">
        <w:rPr>
          <w:sz w:val="26"/>
          <w:szCs w:val="26"/>
          <w:rPrChange w:id="1037" w:author="Le Minh Nghia" w:date="2019-10-09T10:56:00Z">
            <w:rPr>
              <w:sz w:val="24"/>
              <w:szCs w:val="24"/>
            </w:rPr>
          </w:rPrChange>
        </w:rPr>
        <w:t xml:space="preserve"> </w:t>
      </w:r>
      <w:proofErr w:type="spellStart"/>
      <w:r w:rsidR="00D14ED4" w:rsidRPr="00B41112">
        <w:rPr>
          <w:sz w:val="26"/>
          <w:szCs w:val="26"/>
          <w:rPrChange w:id="1038" w:author="Le Minh Nghia" w:date="2019-10-09T10:56:00Z">
            <w:rPr>
              <w:sz w:val="24"/>
              <w:szCs w:val="24"/>
            </w:rPr>
          </w:rPrChange>
        </w:rPr>
        <w:t>khai</w:t>
      </w:r>
      <w:proofErr w:type="spellEnd"/>
      <w:r w:rsidR="00D14ED4" w:rsidRPr="00B41112">
        <w:rPr>
          <w:sz w:val="26"/>
          <w:szCs w:val="26"/>
          <w:rPrChange w:id="1039" w:author="Le Minh Nghia" w:date="2019-10-09T10:56:00Z">
            <w:rPr>
              <w:sz w:val="24"/>
              <w:szCs w:val="24"/>
            </w:rPr>
          </w:rPrChange>
        </w:rPr>
        <w:t xml:space="preserve"> </w:t>
      </w:r>
      <w:proofErr w:type="spellStart"/>
      <w:r w:rsidR="00D14ED4" w:rsidRPr="00B41112">
        <w:rPr>
          <w:sz w:val="26"/>
          <w:szCs w:val="26"/>
          <w:rPrChange w:id="1040" w:author="Le Minh Nghia" w:date="2019-10-09T10:56:00Z">
            <w:rPr>
              <w:sz w:val="24"/>
              <w:szCs w:val="24"/>
            </w:rPr>
          </w:rPrChange>
        </w:rPr>
        <w:t>ứng</w:t>
      </w:r>
      <w:proofErr w:type="spellEnd"/>
      <w:r w:rsidR="00D14ED4" w:rsidRPr="00B41112">
        <w:rPr>
          <w:sz w:val="26"/>
          <w:szCs w:val="26"/>
          <w:rPrChange w:id="1041" w:author="Le Minh Nghia" w:date="2019-10-09T10:56:00Z">
            <w:rPr>
              <w:sz w:val="24"/>
              <w:szCs w:val="24"/>
            </w:rPr>
          </w:rPrChange>
        </w:rPr>
        <w:t xml:space="preserve"> </w:t>
      </w:r>
      <w:proofErr w:type="spellStart"/>
      <w:r w:rsidR="00D14ED4" w:rsidRPr="00B41112">
        <w:rPr>
          <w:sz w:val="26"/>
          <w:szCs w:val="26"/>
          <w:rPrChange w:id="1042" w:author="Le Minh Nghia" w:date="2019-10-09T10:56:00Z">
            <w:rPr>
              <w:sz w:val="24"/>
              <w:szCs w:val="24"/>
            </w:rPr>
          </w:rPrChange>
        </w:rPr>
        <w:t>dụng</w:t>
      </w:r>
      <w:proofErr w:type="spellEnd"/>
      <w:r w:rsidR="00D14ED4" w:rsidRPr="00B41112">
        <w:rPr>
          <w:sz w:val="26"/>
          <w:szCs w:val="26"/>
          <w:rPrChange w:id="1043" w:author="Le Minh Nghia" w:date="2019-10-09T10:56:00Z">
            <w:rPr>
              <w:sz w:val="24"/>
              <w:szCs w:val="24"/>
            </w:rPr>
          </w:rPrChange>
        </w:rPr>
        <w:t xml:space="preserve"> </w:t>
      </w:r>
      <w:proofErr w:type="spellStart"/>
      <w:r w:rsidR="00D14ED4" w:rsidRPr="00B41112">
        <w:rPr>
          <w:sz w:val="26"/>
          <w:szCs w:val="26"/>
          <w:rPrChange w:id="1044" w:author="Le Minh Nghia" w:date="2019-10-09T10:56:00Z">
            <w:rPr>
              <w:sz w:val="24"/>
              <w:szCs w:val="24"/>
            </w:rPr>
          </w:rPrChange>
        </w:rPr>
        <w:t>công</w:t>
      </w:r>
      <w:proofErr w:type="spellEnd"/>
      <w:r w:rsidR="00D14ED4" w:rsidRPr="00B41112">
        <w:rPr>
          <w:sz w:val="26"/>
          <w:szCs w:val="26"/>
          <w:rPrChange w:id="1045" w:author="Le Minh Nghia" w:date="2019-10-09T10:56:00Z">
            <w:rPr>
              <w:sz w:val="24"/>
              <w:szCs w:val="24"/>
            </w:rPr>
          </w:rPrChange>
        </w:rPr>
        <w:t xml:space="preserve"> </w:t>
      </w:r>
      <w:proofErr w:type="spellStart"/>
      <w:r w:rsidR="00D14ED4" w:rsidRPr="00B41112">
        <w:rPr>
          <w:sz w:val="26"/>
          <w:szCs w:val="26"/>
          <w:rPrChange w:id="1046" w:author="Le Minh Nghia" w:date="2019-10-09T10:56:00Z">
            <w:rPr>
              <w:sz w:val="24"/>
              <w:szCs w:val="24"/>
            </w:rPr>
          </w:rPrChange>
        </w:rPr>
        <w:t>nghệ</w:t>
      </w:r>
      <w:proofErr w:type="spellEnd"/>
      <w:r w:rsidR="00D14ED4" w:rsidRPr="00B41112">
        <w:rPr>
          <w:sz w:val="26"/>
          <w:szCs w:val="26"/>
          <w:rPrChange w:id="1047" w:author="Le Minh Nghia" w:date="2019-10-09T10:56:00Z">
            <w:rPr>
              <w:sz w:val="24"/>
              <w:szCs w:val="24"/>
            </w:rPr>
          </w:rPrChange>
        </w:rPr>
        <w:t xml:space="preserve"> </w:t>
      </w:r>
      <w:proofErr w:type="spellStart"/>
      <w:r w:rsidR="00D14ED4" w:rsidRPr="00B41112">
        <w:rPr>
          <w:sz w:val="26"/>
          <w:szCs w:val="26"/>
          <w:rPrChange w:id="1048" w:author="Le Minh Nghia" w:date="2019-10-09T10:56:00Z">
            <w:rPr>
              <w:sz w:val="24"/>
              <w:szCs w:val="24"/>
            </w:rPr>
          </w:rPrChange>
        </w:rPr>
        <w:t>hóa</w:t>
      </w:r>
      <w:proofErr w:type="spellEnd"/>
      <w:r w:rsidR="00D14ED4" w:rsidRPr="00B41112">
        <w:rPr>
          <w:sz w:val="26"/>
          <w:szCs w:val="26"/>
          <w:rPrChange w:id="1049" w:author="Le Minh Nghia" w:date="2019-10-09T10:56:00Z">
            <w:rPr>
              <w:sz w:val="24"/>
              <w:szCs w:val="24"/>
            </w:rPr>
          </w:rPrChange>
        </w:rPr>
        <w:t xml:space="preserve">, tin </w:t>
      </w:r>
      <w:proofErr w:type="spellStart"/>
      <w:r w:rsidR="00D14ED4" w:rsidRPr="00B41112">
        <w:rPr>
          <w:sz w:val="26"/>
          <w:szCs w:val="26"/>
          <w:rPrChange w:id="1050" w:author="Le Minh Nghia" w:date="2019-10-09T10:56:00Z">
            <w:rPr>
              <w:sz w:val="24"/>
              <w:szCs w:val="24"/>
            </w:rPr>
          </w:rPrChange>
        </w:rPr>
        <w:t>học</w:t>
      </w:r>
      <w:proofErr w:type="spellEnd"/>
      <w:r w:rsidR="00D14ED4" w:rsidRPr="00B41112">
        <w:rPr>
          <w:sz w:val="26"/>
          <w:szCs w:val="26"/>
          <w:rPrChange w:id="1051" w:author="Le Minh Nghia" w:date="2019-10-09T10:56:00Z">
            <w:rPr>
              <w:sz w:val="24"/>
              <w:szCs w:val="24"/>
            </w:rPr>
          </w:rPrChange>
        </w:rPr>
        <w:t xml:space="preserve"> </w:t>
      </w:r>
      <w:proofErr w:type="spellStart"/>
      <w:r w:rsidR="00D14ED4" w:rsidRPr="00B41112">
        <w:rPr>
          <w:sz w:val="26"/>
          <w:szCs w:val="26"/>
          <w:rPrChange w:id="1052" w:author="Le Minh Nghia" w:date="2019-10-09T10:56:00Z">
            <w:rPr>
              <w:sz w:val="24"/>
              <w:szCs w:val="24"/>
            </w:rPr>
          </w:rPrChange>
        </w:rPr>
        <w:t>hóa</w:t>
      </w:r>
      <w:proofErr w:type="spellEnd"/>
    </w:p>
    <w:p w:rsidR="00D14ED4" w:rsidRPr="00B41112" w:rsidRDefault="00FF6435" w:rsidP="00833C9A">
      <w:pPr>
        <w:pStyle w:val="ListParagraph"/>
        <w:tabs>
          <w:tab w:val="left" w:pos="3709"/>
        </w:tabs>
        <w:ind w:left="709"/>
        <w:rPr>
          <w:sz w:val="26"/>
          <w:szCs w:val="26"/>
          <w:rPrChange w:id="1053" w:author="Le Minh Nghia" w:date="2019-10-09T10:56:00Z">
            <w:rPr>
              <w:sz w:val="24"/>
              <w:szCs w:val="24"/>
            </w:rPr>
          </w:rPrChange>
        </w:rPr>
      </w:pPr>
      <w:r w:rsidRPr="00B41112">
        <w:rPr>
          <w:sz w:val="26"/>
          <w:szCs w:val="26"/>
          <w:rPrChange w:id="1054" w:author="Le Minh Nghia" w:date="2019-10-09T10:56:00Z">
            <w:rPr>
              <w:sz w:val="24"/>
              <w:szCs w:val="24"/>
            </w:rPr>
          </w:rPrChange>
        </w:rPr>
        <w:t>+</w:t>
      </w:r>
      <w:r w:rsidR="00D14ED4" w:rsidRPr="00B41112">
        <w:rPr>
          <w:sz w:val="26"/>
          <w:szCs w:val="26"/>
          <w:rPrChange w:id="1055" w:author="Le Minh Nghia" w:date="2019-10-09T10:56:00Z">
            <w:rPr>
              <w:sz w:val="24"/>
              <w:szCs w:val="24"/>
            </w:rPr>
          </w:rPrChange>
        </w:rPr>
        <w:t xml:space="preserve"> </w:t>
      </w:r>
      <w:proofErr w:type="spellStart"/>
      <w:r w:rsidR="00D14ED4" w:rsidRPr="00B41112">
        <w:rPr>
          <w:sz w:val="26"/>
          <w:szCs w:val="26"/>
          <w:rPrChange w:id="1056" w:author="Le Minh Nghia" w:date="2019-10-09T10:56:00Z">
            <w:rPr>
              <w:sz w:val="24"/>
              <w:szCs w:val="24"/>
            </w:rPr>
          </w:rPrChange>
        </w:rPr>
        <w:t>Tạo</w:t>
      </w:r>
      <w:proofErr w:type="spellEnd"/>
      <w:r w:rsidR="00D14ED4" w:rsidRPr="00B41112">
        <w:rPr>
          <w:sz w:val="26"/>
          <w:szCs w:val="26"/>
          <w:rPrChange w:id="1057" w:author="Le Minh Nghia" w:date="2019-10-09T10:56:00Z">
            <w:rPr>
              <w:sz w:val="24"/>
              <w:szCs w:val="24"/>
            </w:rPr>
          </w:rPrChange>
        </w:rPr>
        <w:t xml:space="preserve"> </w:t>
      </w:r>
      <w:proofErr w:type="spellStart"/>
      <w:r w:rsidR="00D14ED4" w:rsidRPr="00B41112">
        <w:rPr>
          <w:sz w:val="26"/>
          <w:szCs w:val="26"/>
          <w:rPrChange w:id="1058" w:author="Le Minh Nghia" w:date="2019-10-09T10:56:00Z">
            <w:rPr>
              <w:sz w:val="24"/>
              <w:szCs w:val="24"/>
            </w:rPr>
          </w:rPrChange>
        </w:rPr>
        <w:t>tiền</w:t>
      </w:r>
      <w:proofErr w:type="spellEnd"/>
      <w:r w:rsidR="00D14ED4" w:rsidRPr="00B41112">
        <w:rPr>
          <w:sz w:val="26"/>
          <w:szCs w:val="26"/>
          <w:rPrChange w:id="1059" w:author="Le Minh Nghia" w:date="2019-10-09T10:56:00Z">
            <w:rPr>
              <w:sz w:val="24"/>
              <w:szCs w:val="24"/>
            </w:rPr>
          </w:rPrChange>
        </w:rPr>
        <w:t xml:space="preserve"> </w:t>
      </w:r>
      <w:proofErr w:type="spellStart"/>
      <w:r w:rsidR="00D14ED4" w:rsidRPr="00B41112">
        <w:rPr>
          <w:sz w:val="26"/>
          <w:szCs w:val="26"/>
          <w:rPrChange w:id="1060" w:author="Le Minh Nghia" w:date="2019-10-09T10:56:00Z">
            <w:rPr>
              <w:sz w:val="24"/>
              <w:szCs w:val="24"/>
            </w:rPr>
          </w:rPrChange>
        </w:rPr>
        <w:t>đề</w:t>
      </w:r>
      <w:proofErr w:type="spellEnd"/>
      <w:r w:rsidR="00D14ED4" w:rsidRPr="00B41112">
        <w:rPr>
          <w:sz w:val="26"/>
          <w:szCs w:val="26"/>
          <w:rPrChange w:id="1061" w:author="Le Minh Nghia" w:date="2019-10-09T10:56:00Z">
            <w:rPr>
              <w:sz w:val="24"/>
              <w:szCs w:val="24"/>
            </w:rPr>
          </w:rPrChange>
        </w:rPr>
        <w:t xml:space="preserve"> </w:t>
      </w:r>
      <w:proofErr w:type="spellStart"/>
      <w:r w:rsidR="00D14ED4" w:rsidRPr="00B41112">
        <w:rPr>
          <w:sz w:val="26"/>
          <w:szCs w:val="26"/>
          <w:rPrChange w:id="1062" w:author="Le Minh Nghia" w:date="2019-10-09T10:56:00Z">
            <w:rPr>
              <w:sz w:val="24"/>
              <w:szCs w:val="24"/>
            </w:rPr>
          </w:rPrChange>
        </w:rPr>
        <w:t>cho</w:t>
      </w:r>
      <w:proofErr w:type="spellEnd"/>
      <w:r w:rsidR="00D14ED4" w:rsidRPr="00B41112">
        <w:rPr>
          <w:sz w:val="26"/>
          <w:szCs w:val="26"/>
          <w:rPrChange w:id="1063" w:author="Le Minh Nghia" w:date="2019-10-09T10:56:00Z">
            <w:rPr>
              <w:sz w:val="24"/>
              <w:szCs w:val="24"/>
            </w:rPr>
          </w:rPrChange>
        </w:rPr>
        <w:t xml:space="preserve"> </w:t>
      </w:r>
      <w:proofErr w:type="spellStart"/>
      <w:r w:rsidR="00D14ED4" w:rsidRPr="00B41112">
        <w:rPr>
          <w:sz w:val="26"/>
          <w:szCs w:val="26"/>
          <w:rPrChange w:id="1064" w:author="Le Minh Nghia" w:date="2019-10-09T10:56:00Z">
            <w:rPr>
              <w:sz w:val="24"/>
              <w:szCs w:val="24"/>
            </w:rPr>
          </w:rPrChange>
        </w:rPr>
        <w:t>các</w:t>
      </w:r>
      <w:proofErr w:type="spellEnd"/>
      <w:r w:rsidR="00D14ED4" w:rsidRPr="00B41112">
        <w:rPr>
          <w:sz w:val="26"/>
          <w:szCs w:val="26"/>
          <w:rPrChange w:id="1065" w:author="Le Minh Nghia" w:date="2019-10-09T10:56:00Z">
            <w:rPr>
              <w:sz w:val="24"/>
              <w:szCs w:val="24"/>
            </w:rPr>
          </w:rPrChange>
        </w:rPr>
        <w:t xml:space="preserve"> </w:t>
      </w:r>
      <w:proofErr w:type="spellStart"/>
      <w:r w:rsidR="00D14ED4" w:rsidRPr="00B41112">
        <w:rPr>
          <w:sz w:val="26"/>
          <w:szCs w:val="26"/>
          <w:rPrChange w:id="1066" w:author="Le Minh Nghia" w:date="2019-10-09T10:56:00Z">
            <w:rPr>
              <w:sz w:val="24"/>
              <w:szCs w:val="24"/>
            </w:rPr>
          </w:rPrChange>
        </w:rPr>
        <w:t>hệ</w:t>
      </w:r>
      <w:proofErr w:type="spellEnd"/>
      <w:r w:rsidR="00D14ED4" w:rsidRPr="00B41112">
        <w:rPr>
          <w:sz w:val="26"/>
          <w:szCs w:val="26"/>
          <w:rPrChange w:id="1067" w:author="Le Minh Nghia" w:date="2019-10-09T10:56:00Z">
            <w:rPr>
              <w:sz w:val="24"/>
              <w:szCs w:val="24"/>
            </w:rPr>
          </w:rPrChange>
        </w:rPr>
        <w:t xml:space="preserve"> </w:t>
      </w:r>
      <w:proofErr w:type="spellStart"/>
      <w:r w:rsidR="00D14ED4" w:rsidRPr="00B41112">
        <w:rPr>
          <w:sz w:val="26"/>
          <w:szCs w:val="26"/>
          <w:rPrChange w:id="1068" w:author="Le Minh Nghia" w:date="2019-10-09T10:56:00Z">
            <w:rPr>
              <w:sz w:val="24"/>
              <w:szCs w:val="24"/>
            </w:rPr>
          </w:rPrChange>
        </w:rPr>
        <w:t>thống</w:t>
      </w:r>
      <w:proofErr w:type="spellEnd"/>
      <w:r w:rsidR="00D14ED4" w:rsidRPr="00B41112">
        <w:rPr>
          <w:sz w:val="26"/>
          <w:szCs w:val="26"/>
          <w:rPrChange w:id="1069" w:author="Le Minh Nghia" w:date="2019-10-09T10:56:00Z">
            <w:rPr>
              <w:sz w:val="24"/>
              <w:szCs w:val="24"/>
            </w:rPr>
          </w:rPrChange>
        </w:rPr>
        <w:t xml:space="preserve"> </w:t>
      </w:r>
      <w:proofErr w:type="spellStart"/>
      <w:r w:rsidR="00D14ED4" w:rsidRPr="00B41112">
        <w:rPr>
          <w:sz w:val="26"/>
          <w:szCs w:val="26"/>
          <w:rPrChange w:id="1070" w:author="Le Minh Nghia" w:date="2019-10-09T10:56:00Z">
            <w:rPr>
              <w:sz w:val="24"/>
              <w:szCs w:val="24"/>
            </w:rPr>
          </w:rPrChange>
        </w:rPr>
        <w:t>cải</w:t>
      </w:r>
      <w:proofErr w:type="spellEnd"/>
      <w:r w:rsidR="00D14ED4" w:rsidRPr="00B41112">
        <w:rPr>
          <w:sz w:val="26"/>
          <w:szCs w:val="26"/>
          <w:rPrChange w:id="1071" w:author="Le Minh Nghia" w:date="2019-10-09T10:56:00Z">
            <w:rPr>
              <w:sz w:val="24"/>
              <w:szCs w:val="24"/>
            </w:rPr>
          </w:rPrChange>
        </w:rPr>
        <w:t xml:space="preserve"> </w:t>
      </w:r>
      <w:proofErr w:type="spellStart"/>
      <w:r w:rsidR="00D14ED4" w:rsidRPr="00B41112">
        <w:rPr>
          <w:sz w:val="26"/>
          <w:szCs w:val="26"/>
          <w:rPrChange w:id="1072" w:author="Le Minh Nghia" w:date="2019-10-09T10:56:00Z">
            <w:rPr>
              <w:sz w:val="24"/>
              <w:szCs w:val="24"/>
            </w:rPr>
          </w:rPrChange>
        </w:rPr>
        <w:t>tiến</w:t>
      </w:r>
      <w:proofErr w:type="spellEnd"/>
      <w:r w:rsidR="00D14ED4" w:rsidRPr="00B41112">
        <w:rPr>
          <w:sz w:val="26"/>
          <w:szCs w:val="26"/>
          <w:rPrChange w:id="1073" w:author="Le Minh Nghia" w:date="2019-10-09T10:56:00Z">
            <w:rPr>
              <w:sz w:val="24"/>
              <w:szCs w:val="24"/>
            </w:rPr>
          </w:rPrChange>
        </w:rPr>
        <w:t xml:space="preserve"> </w:t>
      </w:r>
      <w:proofErr w:type="spellStart"/>
      <w:r w:rsidR="00D14ED4" w:rsidRPr="00B41112">
        <w:rPr>
          <w:sz w:val="26"/>
          <w:szCs w:val="26"/>
          <w:rPrChange w:id="1074" w:author="Le Minh Nghia" w:date="2019-10-09T10:56:00Z">
            <w:rPr>
              <w:sz w:val="24"/>
              <w:szCs w:val="24"/>
            </w:rPr>
          </w:rPrChange>
        </w:rPr>
        <w:t>nâng</w:t>
      </w:r>
      <w:proofErr w:type="spellEnd"/>
      <w:r w:rsidR="00D14ED4" w:rsidRPr="00B41112">
        <w:rPr>
          <w:sz w:val="26"/>
          <w:szCs w:val="26"/>
          <w:rPrChange w:id="1075" w:author="Le Minh Nghia" w:date="2019-10-09T10:56:00Z">
            <w:rPr>
              <w:sz w:val="24"/>
              <w:szCs w:val="24"/>
            </w:rPr>
          </w:rPrChange>
        </w:rPr>
        <w:t xml:space="preserve"> </w:t>
      </w:r>
      <w:proofErr w:type="spellStart"/>
      <w:r w:rsidR="00D14ED4" w:rsidRPr="00B41112">
        <w:rPr>
          <w:sz w:val="26"/>
          <w:szCs w:val="26"/>
          <w:rPrChange w:id="1076" w:author="Le Minh Nghia" w:date="2019-10-09T10:56:00Z">
            <w:rPr>
              <w:sz w:val="24"/>
              <w:szCs w:val="24"/>
            </w:rPr>
          </w:rPrChange>
        </w:rPr>
        <w:t>cấp</w:t>
      </w:r>
      <w:proofErr w:type="spellEnd"/>
      <w:r w:rsidR="00D14ED4" w:rsidRPr="00B41112">
        <w:rPr>
          <w:sz w:val="26"/>
          <w:szCs w:val="26"/>
          <w:rPrChange w:id="1077" w:author="Le Minh Nghia" w:date="2019-10-09T10:56:00Z">
            <w:rPr>
              <w:sz w:val="24"/>
              <w:szCs w:val="24"/>
            </w:rPr>
          </w:rPrChange>
        </w:rPr>
        <w:t xml:space="preserve"> </w:t>
      </w:r>
      <w:proofErr w:type="spellStart"/>
      <w:r w:rsidR="00D14ED4" w:rsidRPr="00B41112">
        <w:rPr>
          <w:sz w:val="26"/>
          <w:szCs w:val="26"/>
          <w:rPrChange w:id="1078" w:author="Le Minh Nghia" w:date="2019-10-09T10:56:00Z">
            <w:rPr>
              <w:sz w:val="24"/>
              <w:szCs w:val="24"/>
            </w:rPr>
          </w:rPrChange>
        </w:rPr>
        <w:t>về</w:t>
      </w:r>
      <w:proofErr w:type="spellEnd"/>
      <w:r w:rsidR="00D14ED4" w:rsidRPr="00B41112">
        <w:rPr>
          <w:sz w:val="26"/>
          <w:szCs w:val="26"/>
          <w:rPrChange w:id="1079" w:author="Le Minh Nghia" w:date="2019-10-09T10:56:00Z">
            <w:rPr>
              <w:sz w:val="24"/>
              <w:szCs w:val="24"/>
            </w:rPr>
          </w:rPrChange>
        </w:rPr>
        <w:t xml:space="preserve"> </w:t>
      </w:r>
      <w:proofErr w:type="spellStart"/>
      <w:r w:rsidR="00D14ED4" w:rsidRPr="00B41112">
        <w:rPr>
          <w:sz w:val="26"/>
          <w:szCs w:val="26"/>
          <w:rPrChange w:id="1080" w:author="Le Minh Nghia" w:date="2019-10-09T10:56:00Z">
            <w:rPr>
              <w:sz w:val="24"/>
              <w:szCs w:val="24"/>
            </w:rPr>
          </w:rPrChange>
        </w:rPr>
        <w:t>sau</w:t>
      </w:r>
      <w:proofErr w:type="spellEnd"/>
    </w:p>
    <w:p w:rsidR="00D14ED4" w:rsidRPr="00B41112" w:rsidRDefault="00FF6435" w:rsidP="00833C9A">
      <w:pPr>
        <w:pStyle w:val="ListParagraph"/>
        <w:tabs>
          <w:tab w:val="left" w:pos="3709"/>
        </w:tabs>
        <w:ind w:left="709"/>
        <w:rPr>
          <w:sz w:val="26"/>
          <w:szCs w:val="26"/>
          <w:rPrChange w:id="1081" w:author="Le Minh Nghia" w:date="2019-10-09T10:56:00Z">
            <w:rPr>
              <w:sz w:val="24"/>
              <w:szCs w:val="24"/>
            </w:rPr>
          </w:rPrChange>
        </w:rPr>
      </w:pPr>
      <w:r w:rsidRPr="00B41112">
        <w:rPr>
          <w:sz w:val="26"/>
          <w:szCs w:val="26"/>
          <w:rPrChange w:id="1082" w:author="Le Minh Nghia" w:date="2019-10-09T10:56:00Z">
            <w:rPr>
              <w:sz w:val="24"/>
              <w:szCs w:val="24"/>
            </w:rPr>
          </w:rPrChange>
        </w:rPr>
        <w:t>+</w:t>
      </w:r>
      <w:r w:rsidR="00D14ED4" w:rsidRPr="00B41112">
        <w:rPr>
          <w:sz w:val="26"/>
          <w:szCs w:val="26"/>
          <w:rPrChange w:id="1083" w:author="Le Minh Nghia" w:date="2019-10-09T10:56:00Z">
            <w:rPr>
              <w:sz w:val="24"/>
              <w:szCs w:val="24"/>
            </w:rPr>
          </w:rPrChange>
        </w:rPr>
        <w:t xml:space="preserve"> </w:t>
      </w:r>
      <w:proofErr w:type="spellStart"/>
      <w:r w:rsidR="00D14ED4" w:rsidRPr="00B41112">
        <w:rPr>
          <w:sz w:val="26"/>
          <w:szCs w:val="26"/>
          <w:rPrChange w:id="1084" w:author="Le Minh Nghia" w:date="2019-10-09T10:56:00Z">
            <w:rPr>
              <w:sz w:val="24"/>
              <w:szCs w:val="24"/>
            </w:rPr>
          </w:rPrChange>
        </w:rPr>
        <w:t>Kế</w:t>
      </w:r>
      <w:proofErr w:type="spellEnd"/>
      <w:r w:rsidR="00D14ED4" w:rsidRPr="00B41112">
        <w:rPr>
          <w:sz w:val="26"/>
          <w:szCs w:val="26"/>
          <w:rPrChange w:id="1085" w:author="Le Minh Nghia" w:date="2019-10-09T10:56:00Z">
            <w:rPr>
              <w:sz w:val="24"/>
              <w:szCs w:val="24"/>
            </w:rPr>
          </w:rPrChange>
        </w:rPr>
        <w:t xml:space="preserve"> </w:t>
      </w:r>
      <w:proofErr w:type="spellStart"/>
      <w:r w:rsidR="00D14ED4" w:rsidRPr="00B41112">
        <w:rPr>
          <w:sz w:val="26"/>
          <w:szCs w:val="26"/>
          <w:rPrChange w:id="1086" w:author="Le Minh Nghia" w:date="2019-10-09T10:56:00Z">
            <w:rPr>
              <w:sz w:val="24"/>
              <w:szCs w:val="24"/>
            </w:rPr>
          </w:rPrChange>
        </w:rPr>
        <w:t>thừa</w:t>
      </w:r>
      <w:proofErr w:type="spellEnd"/>
      <w:r w:rsidR="00D14ED4" w:rsidRPr="00B41112">
        <w:rPr>
          <w:sz w:val="26"/>
          <w:szCs w:val="26"/>
          <w:rPrChange w:id="1087" w:author="Le Minh Nghia" w:date="2019-10-09T10:56:00Z">
            <w:rPr>
              <w:sz w:val="24"/>
              <w:szCs w:val="24"/>
            </w:rPr>
          </w:rPrChange>
        </w:rPr>
        <w:t xml:space="preserve"> </w:t>
      </w:r>
      <w:proofErr w:type="spellStart"/>
      <w:r w:rsidR="00D14ED4" w:rsidRPr="00B41112">
        <w:rPr>
          <w:sz w:val="26"/>
          <w:szCs w:val="26"/>
          <w:rPrChange w:id="1088" w:author="Le Minh Nghia" w:date="2019-10-09T10:56:00Z">
            <w:rPr>
              <w:sz w:val="24"/>
              <w:szCs w:val="24"/>
            </w:rPr>
          </w:rPrChange>
        </w:rPr>
        <w:t>sự</w:t>
      </w:r>
      <w:proofErr w:type="spellEnd"/>
      <w:r w:rsidR="00D14ED4" w:rsidRPr="00B41112">
        <w:rPr>
          <w:sz w:val="26"/>
          <w:szCs w:val="26"/>
          <w:rPrChange w:id="1089" w:author="Le Minh Nghia" w:date="2019-10-09T10:56:00Z">
            <w:rPr>
              <w:sz w:val="24"/>
              <w:szCs w:val="24"/>
            </w:rPr>
          </w:rPrChange>
        </w:rPr>
        <w:t xml:space="preserve"> </w:t>
      </w:r>
      <w:proofErr w:type="spellStart"/>
      <w:r w:rsidR="00D14ED4" w:rsidRPr="00B41112">
        <w:rPr>
          <w:sz w:val="26"/>
          <w:szCs w:val="26"/>
          <w:rPrChange w:id="1090" w:author="Le Minh Nghia" w:date="2019-10-09T10:56:00Z">
            <w:rPr>
              <w:sz w:val="24"/>
              <w:szCs w:val="24"/>
            </w:rPr>
          </w:rPrChange>
        </w:rPr>
        <w:t>tiên</w:t>
      </w:r>
      <w:proofErr w:type="spellEnd"/>
      <w:r w:rsidR="00D14ED4" w:rsidRPr="00B41112">
        <w:rPr>
          <w:sz w:val="26"/>
          <w:szCs w:val="26"/>
          <w:rPrChange w:id="1091" w:author="Le Minh Nghia" w:date="2019-10-09T10:56:00Z">
            <w:rPr>
              <w:sz w:val="24"/>
              <w:szCs w:val="24"/>
            </w:rPr>
          </w:rPrChange>
        </w:rPr>
        <w:t xml:space="preserve"> </w:t>
      </w:r>
      <w:proofErr w:type="spellStart"/>
      <w:r w:rsidR="00D14ED4" w:rsidRPr="00B41112">
        <w:rPr>
          <w:sz w:val="26"/>
          <w:szCs w:val="26"/>
          <w:rPrChange w:id="1092" w:author="Le Minh Nghia" w:date="2019-10-09T10:56:00Z">
            <w:rPr>
              <w:sz w:val="24"/>
              <w:szCs w:val="24"/>
            </w:rPr>
          </w:rPrChange>
        </w:rPr>
        <w:t>bộ</w:t>
      </w:r>
      <w:proofErr w:type="spellEnd"/>
      <w:del w:id="1093" w:author="Le Minh Nghia" w:date="2019-10-09T09:59:00Z">
        <w:r w:rsidR="00D14ED4" w:rsidRPr="00B41112" w:rsidDel="00E70C55">
          <w:rPr>
            <w:sz w:val="26"/>
            <w:szCs w:val="26"/>
            <w:rPrChange w:id="1094" w:author="Le Minh Nghia" w:date="2019-10-09T10:56:00Z">
              <w:rPr>
                <w:sz w:val="24"/>
                <w:szCs w:val="24"/>
              </w:rPr>
            </w:rPrChange>
          </w:rPr>
          <w:delText xml:space="preserve"> </w:delText>
        </w:r>
      </w:del>
      <w:r w:rsidR="00D14ED4" w:rsidRPr="00B41112">
        <w:rPr>
          <w:sz w:val="26"/>
          <w:szCs w:val="26"/>
          <w:rPrChange w:id="1095" w:author="Le Minh Nghia" w:date="2019-10-09T10:56:00Z">
            <w:rPr>
              <w:sz w:val="24"/>
              <w:szCs w:val="24"/>
            </w:rPr>
          </w:rPrChange>
        </w:rPr>
        <w:t xml:space="preserve">, </w:t>
      </w:r>
      <w:proofErr w:type="spellStart"/>
      <w:r w:rsidR="00D14ED4" w:rsidRPr="00B41112">
        <w:rPr>
          <w:sz w:val="26"/>
          <w:szCs w:val="26"/>
          <w:rPrChange w:id="1096" w:author="Le Minh Nghia" w:date="2019-10-09T10:56:00Z">
            <w:rPr>
              <w:sz w:val="24"/>
              <w:szCs w:val="24"/>
            </w:rPr>
          </w:rPrChange>
        </w:rPr>
        <w:t>kỹ</w:t>
      </w:r>
      <w:proofErr w:type="spellEnd"/>
      <w:r w:rsidR="00D14ED4" w:rsidRPr="00B41112">
        <w:rPr>
          <w:sz w:val="26"/>
          <w:szCs w:val="26"/>
          <w:rPrChange w:id="1097" w:author="Le Minh Nghia" w:date="2019-10-09T10:56:00Z">
            <w:rPr>
              <w:sz w:val="24"/>
              <w:szCs w:val="24"/>
            </w:rPr>
          </w:rPrChange>
        </w:rPr>
        <w:t xml:space="preserve"> </w:t>
      </w:r>
      <w:proofErr w:type="spellStart"/>
      <w:r w:rsidR="00D14ED4" w:rsidRPr="00B41112">
        <w:rPr>
          <w:sz w:val="26"/>
          <w:szCs w:val="26"/>
          <w:rPrChange w:id="1098" w:author="Le Minh Nghia" w:date="2019-10-09T10:56:00Z">
            <w:rPr>
              <w:sz w:val="24"/>
              <w:szCs w:val="24"/>
            </w:rPr>
          </w:rPrChange>
        </w:rPr>
        <w:t>thuật</w:t>
      </w:r>
      <w:proofErr w:type="spellEnd"/>
      <w:r w:rsidR="00D14ED4" w:rsidRPr="00B41112">
        <w:rPr>
          <w:sz w:val="26"/>
          <w:szCs w:val="26"/>
          <w:rPrChange w:id="1099" w:author="Le Minh Nghia" w:date="2019-10-09T10:56:00Z">
            <w:rPr>
              <w:sz w:val="24"/>
              <w:szCs w:val="24"/>
            </w:rPr>
          </w:rPrChange>
        </w:rPr>
        <w:t xml:space="preserve"> </w:t>
      </w:r>
      <w:proofErr w:type="spellStart"/>
      <w:r w:rsidR="00D14ED4" w:rsidRPr="00B41112">
        <w:rPr>
          <w:sz w:val="26"/>
          <w:szCs w:val="26"/>
          <w:rPrChange w:id="1100" w:author="Le Minh Nghia" w:date="2019-10-09T10:56:00Z">
            <w:rPr>
              <w:sz w:val="24"/>
              <w:szCs w:val="24"/>
            </w:rPr>
          </w:rPrChange>
        </w:rPr>
        <w:t>thiết</w:t>
      </w:r>
      <w:proofErr w:type="spellEnd"/>
      <w:r w:rsidR="00D14ED4" w:rsidRPr="00B41112">
        <w:rPr>
          <w:sz w:val="26"/>
          <w:szCs w:val="26"/>
          <w:rPrChange w:id="1101" w:author="Le Minh Nghia" w:date="2019-10-09T10:56:00Z">
            <w:rPr>
              <w:sz w:val="24"/>
              <w:szCs w:val="24"/>
            </w:rPr>
          </w:rPrChange>
        </w:rPr>
        <w:t xml:space="preserve"> </w:t>
      </w:r>
      <w:proofErr w:type="spellStart"/>
      <w:r w:rsidR="00D14ED4" w:rsidRPr="00B41112">
        <w:rPr>
          <w:sz w:val="26"/>
          <w:szCs w:val="26"/>
          <w:rPrChange w:id="1102" w:author="Le Minh Nghia" w:date="2019-10-09T10:56:00Z">
            <w:rPr>
              <w:sz w:val="24"/>
              <w:szCs w:val="24"/>
            </w:rPr>
          </w:rPrChange>
        </w:rPr>
        <w:t>kế</w:t>
      </w:r>
      <w:proofErr w:type="spellEnd"/>
      <w:r w:rsidR="00D14ED4" w:rsidRPr="00B41112">
        <w:rPr>
          <w:sz w:val="26"/>
          <w:szCs w:val="26"/>
          <w:rPrChange w:id="1103" w:author="Le Minh Nghia" w:date="2019-10-09T10:56:00Z">
            <w:rPr>
              <w:sz w:val="24"/>
              <w:szCs w:val="24"/>
            </w:rPr>
          </w:rPrChange>
        </w:rPr>
        <w:t xml:space="preserve"> </w:t>
      </w:r>
      <w:proofErr w:type="spellStart"/>
      <w:r w:rsidR="00D14ED4" w:rsidRPr="00B41112">
        <w:rPr>
          <w:sz w:val="26"/>
          <w:szCs w:val="26"/>
          <w:rPrChange w:id="1104" w:author="Le Minh Nghia" w:date="2019-10-09T10:56:00Z">
            <w:rPr>
              <w:sz w:val="24"/>
              <w:szCs w:val="24"/>
            </w:rPr>
          </w:rPrChange>
        </w:rPr>
        <w:t>dữ</w:t>
      </w:r>
      <w:proofErr w:type="spellEnd"/>
      <w:r w:rsidR="00D14ED4" w:rsidRPr="00B41112">
        <w:rPr>
          <w:sz w:val="26"/>
          <w:szCs w:val="26"/>
          <w:rPrChange w:id="1105" w:author="Le Minh Nghia" w:date="2019-10-09T10:56:00Z">
            <w:rPr>
              <w:sz w:val="24"/>
              <w:szCs w:val="24"/>
            </w:rPr>
          </w:rPrChange>
        </w:rPr>
        <w:t xml:space="preserve"> </w:t>
      </w:r>
      <w:proofErr w:type="spellStart"/>
      <w:r w:rsidR="00D14ED4" w:rsidRPr="00B41112">
        <w:rPr>
          <w:sz w:val="26"/>
          <w:szCs w:val="26"/>
          <w:rPrChange w:id="1106" w:author="Le Minh Nghia" w:date="2019-10-09T10:56:00Z">
            <w:rPr>
              <w:sz w:val="24"/>
              <w:szCs w:val="24"/>
            </w:rPr>
          </w:rPrChange>
        </w:rPr>
        <w:t>liệu</w:t>
      </w:r>
      <w:proofErr w:type="spellEnd"/>
      <w:r w:rsidR="00D14ED4" w:rsidRPr="00B41112">
        <w:rPr>
          <w:sz w:val="26"/>
          <w:szCs w:val="26"/>
          <w:rPrChange w:id="1107" w:author="Le Minh Nghia" w:date="2019-10-09T10:56:00Z">
            <w:rPr>
              <w:sz w:val="24"/>
              <w:szCs w:val="24"/>
            </w:rPr>
          </w:rPrChange>
        </w:rPr>
        <w:t xml:space="preserve"> </w:t>
      </w:r>
      <w:proofErr w:type="spellStart"/>
      <w:r w:rsidR="00D14ED4" w:rsidRPr="00B41112">
        <w:rPr>
          <w:sz w:val="26"/>
          <w:szCs w:val="26"/>
          <w:rPrChange w:id="1108" w:author="Le Minh Nghia" w:date="2019-10-09T10:56:00Z">
            <w:rPr>
              <w:sz w:val="24"/>
              <w:szCs w:val="24"/>
            </w:rPr>
          </w:rPrChange>
        </w:rPr>
        <w:t>trong</w:t>
      </w:r>
      <w:proofErr w:type="spellEnd"/>
      <w:r w:rsidR="00D14ED4" w:rsidRPr="00B41112">
        <w:rPr>
          <w:sz w:val="26"/>
          <w:szCs w:val="26"/>
          <w:rPrChange w:id="1109" w:author="Le Minh Nghia" w:date="2019-10-09T10:56:00Z">
            <w:rPr>
              <w:sz w:val="24"/>
              <w:szCs w:val="24"/>
            </w:rPr>
          </w:rPrChange>
        </w:rPr>
        <w:t xml:space="preserve"> </w:t>
      </w:r>
      <w:proofErr w:type="spellStart"/>
      <w:r w:rsidR="00D14ED4" w:rsidRPr="00B41112">
        <w:rPr>
          <w:sz w:val="26"/>
          <w:szCs w:val="26"/>
          <w:rPrChange w:id="1110" w:author="Le Minh Nghia" w:date="2019-10-09T10:56:00Z">
            <w:rPr>
              <w:sz w:val="24"/>
              <w:szCs w:val="24"/>
            </w:rPr>
          </w:rPrChange>
        </w:rPr>
        <w:t>lĩnh</w:t>
      </w:r>
      <w:proofErr w:type="spellEnd"/>
      <w:r w:rsidR="00D14ED4" w:rsidRPr="00B41112">
        <w:rPr>
          <w:sz w:val="26"/>
          <w:szCs w:val="26"/>
          <w:rPrChange w:id="1111" w:author="Le Minh Nghia" w:date="2019-10-09T10:56:00Z">
            <w:rPr>
              <w:sz w:val="24"/>
              <w:szCs w:val="24"/>
            </w:rPr>
          </w:rPrChange>
        </w:rPr>
        <w:t xml:space="preserve"> </w:t>
      </w:r>
      <w:proofErr w:type="spellStart"/>
      <w:r w:rsidR="00D14ED4" w:rsidRPr="00B41112">
        <w:rPr>
          <w:sz w:val="26"/>
          <w:szCs w:val="26"/>
          <w:rPrChange w:id="1112" w:author="Le Minh Nghia" w:date="2019-10-09T10:56:00Z">
            <w:rPr>
              <w:sz w:val="24"/>
              <w:szCs w:val="24"/>
            </w:rPr>
          </w:rPrChange>
        </w:rPr>
        <w:t>vực</w:t>
      </w:r>
      <w:proofErr w:type="spellEnd"/>
      <w:r w:rsidR="00D14ED4" w:rsidRPr="00B41112">
        <w:rPr>
          <w:sz w:val="26"/>
          <w:szCs w:val="26"/>
          <w:rPrChange w:id="1113" w:author="Le Minh Nghia" w:date="2019-10-09T10:56:00Z">
            <w:rPr>
              <w:sz w:val="24"/>
              <w:szCs w:val="24"/>
            </w:rPr>
          </w:rPrChange>
        </w:rPr>
        <w:t xml:space="preserve"> tin </w:t>
      </w:r>
      <w:proofErr w:type="spellStart"/>
      <w:r w:rsidR="00D14ED4" w:rsidRPr="00B41112">
        <w:rPr>
          <w:sz w:val="26"/>
          <w:szCs w:val="26"/>
          <w:rPrChange w:id="1114" w:author="Le Minh Nghia" w:date="2019-10-09T10:56:00Z">
            <w:rPr>
              <w:sz w:val="24"/>
              <w:szCs w:val="24"/>
            </w:rPr>
          </w:rPrChange>
        </w:rPr>
        <w:t>học</w:t>
      </w:r>
      <w:proofErr w:type="spellEnd"/>
      <w:r w:rsidR="00D14ED4" w:rsidRPr="00B41112">
        <w:rPr>
          <w:sz w:val="26"/>
          <w:szCs w:val="26"/>
          <w:rPrChange w:id="1115" w:author="Le Minh Nghia" w:date="2019-10-09T10:56:00Z">
            <w:rPr>
              <w:sz w:val="24"/>
              <w:szCs w:val="24"/>
            </w:rPr>
          </w:rPrChange>
        </w:rPr>
        <w:t xml:space="preserve"> </w:t>
      </w:r>
      <w:proofErr w:type="spellStart"/>
      <w:r w:rsidR="00D14ED4" w:rsidRPr="00B41112">
        <w:rPr>
          <w:sz w:val="26"/>
          <w:szCs w:val="26"/>
          <w:rPrChange w:id="1116" w:author="Le Minh Nghia" w:date="2019-10-09T10:56:00Z">
            <w:rPr>
              <w:sz w:val="24"/>
              <w:szCs w:val="24"/>
            </w:rPr>
          </w:rPrChange>
        </w:rPr>
        <w:t>của</w:t>
      </w:r>
      <w:proofErr w:type="spellEnd"/>
      <w:r w:rsidR="00D14ED4" w:rsidRPr="00B41112">
        <w:rPr>
          <w:sz w:val="26"/>
          <w:szCs w:val="26"/>
          <w:rPrChange w:id="1117" w:author="Le Minh Nghia" w:date="2019-10-09T10:56:00Z">
            <w:rPr>
              <w:sz w:val="24"/>
              <w:szCs w:val="24"/>
            </w:rPr>
          </w:rPrChange>
        </w:rPr>
        <w:t xml:space="preserve"> </w:t>
      </w:r>
      <w:proofErr w:type="spellStart"/>
      <w:r w:rsidR="00D14ED4" w:rsidRPr="00B41112">
        <w:rPr>
          <w:sz w:val="26"/>
          <w:szCs w:val="26"/>
          <w:rPrChange w:id="1118" w:author="Le Minh Nghia" w:date="2019-10-09T10:56:00Z">
            <w:rPr>
              <w:sz w:val="24"/>
              <w:szCs w:val="24"/>
            </w:rPr>
          </w:rPrChange>
        </w:rPr>
        <w:t>nhà</w:t>
      </w:r>
      <w:proofErr w:type="spellEnd"/>
      <w:r w:rsidR="00D14ED4" w:rsidRPr="00B41112">
        <w:rPr>
          <w:sz w:val="26"/>
          <w:szCs w:val="26"/>
          <w:rPrChange w:id="1119" w:author="Le Minh Nghia" w:date="2019-10-09T10:56:00Z">
            <w:rPr>
              <w:sz w:val="24"/>
              <w:szCs w:val="24"/>
            </w:rPr>
          </w:rPrChange>
        </w:rPr>
        <w:t xml:space="preserve"> </w:t>
      </w:r>
      <w:proofErr w:type="spellStart"/>
      <w:r w:rsidR="00D14ED4" w:rsidRPr="00B41112">
        <w:rPr>
          <w:sz w:val="26"/>
          <w:szCs w:val="26"/>
          <w:rPrChange w:id="1120" w:author="Le Minh Nghia" w:date="2019-10-09T10:56:00Z">
            <w:rPr>
              <w:sz w:val="24"/>
              <w:szCs w:val="24"/>
            </w:rPr>
          </w:rPrChange>
        </w:rPr>
        <w:t>trường</w:t>
      </w:r>
      <w:proofErr w:type="spellEnd"/>
      <w:r w:rsidR="00D14ED4" w:rsidRPr="00B41112">
        <w:rPr>
          <w:sz w:val="26"/>
          <w:szCs w:val="26"/>
          <w:rPrChange w:id="1121" w:author="Le Minh Nghia" w:date="2019-10-09T10:56:00Z">
            <w:rPr>
              <w:sz w:val="24"/>
              <w:szCs w:val="24"/>
            </w:rPr>
          </w:rPrChange>
        </w:rPr>
        <w:t xml:space="preserve"> </w:t>
      </w:r>
      <w:proofErr w:type="spellStart"/>
      <w:r w:rsidR="00D14ED4" w:rsidRPr="00B41112">
        <w:rPr>
          <w:sz w:val="26"/>
          <w:szCs w:val="26"/>
          <w:rPrChange w:id="1122" w:author="Le Minh Nghia" w:date="2019-10-09T10:56:00Z">
            <w:rPr>
              <w:sz w:val="24"/>
              <w:szCs w:val="24"/>
            </w:rPr>
          </w:rPrChange>
        </w:rPr>
        <w:t>đã</w:t>
      </w:r>
      <w:proofErr w:type="spellEnd"/>
      <w:r w:rsidR="00D14ED4" w:rsidRPr="00B41112">
        <w:rPr>
          <w:sz w:val="26"/>
          <w:szCs w:val="26"/>
          <w:rPrChange w:id="1123" w:author="Le Minh Nghia" w:date="2019-10-09T10:56:00Z">
            <w:rPr>
              <w:sz w:val="24"/>
              <w:szCs w:val="24"/>
            </w:rPr>
          </w:rPrChange>
        </w:rPr>
        <w:t xml:space="preserve"> </w:t>
      </w:r>
      <w:proofErr w:type="spellStart"/>
      <w:r w:rsidR="00D14ED4" w:rsidRPr="00B41112">
        <w:rPr>
          <w:sz w:val="26"/>
          <w:szCs w:val="26"/>
          <w:rPrChange w:id="1124" w:author="Le Minh Nghia" w:date="2019-10-09T10:56:00Z">
            <w:rPr>
              <w:sz w:val="24"/>
              <w:szCs w:val="24"/>
            </w:rPr>
          </w:rPrChange>
        </w:rPr>
        <w:t>có</w:t>
      </w:r>
      <w:proofErr w:type="spellEnd"/>
      <w:r w:rsidR="00D14ED4" w:rsidRPr="00B41112">
        <w:rPr>
          <w:sz w:val="26"/>
          <w:szCs w:val="26"/>
          <w:rPrChange w:id="1125" w:author="Le Minh Nghia" w:date="2019-10-09T10:56:00Z">
            <w:rPr>
              <w:sz w:val="24"/>
              <w:szCs w:val="24"/>
            </w:rPr>
          </w:rPrChange>
        </w:rPr>
        <w:t xml:space="preserve"> </w:t>
      </w:r>
      <w:proofErr w:type="spellStart"/>
      <w:r w:rsidR="00D14ED4" w:rsidRPr="00B41112">
        <w:rPr>
          <w:sz w:val="26"/>
          <w:szCs w:val="26"/>
          <w:rPrChange w:id="1126" w:author="Le Minh Nghia" w:date="2019-10-09T10:56:00Z">
            <w:rPr>
              <w:sz w:val="24"/>
              <w:szCs w:val="24"/>
            </w:rPr>
          </w:rPrChange>
        </w:rPr>
        <w:t>từ</w:t>
      </w:r>
      <w:proofErr w:type="spellEnd"/>
      <w:r w:rsidR="00D14ED4" w:rsidRPr="00B41112">
        <w:rPr>
          <w:sz w:val="26"/>
          <w:szCs w:val="26"/>
          <w:rPrChange w:id="1127" w:author="Le Minh Nghia" w:date="2019-10-09T10:56:00Z">
            <w:rPr>
              <w:sz w:val="24"/>
              <w:szCs w:val="24"/>
            </w:rPr>
          </w:rPrChange>
        </w:rPr>
        <w:t xml:space="preserve"> </w:t>
      </w:r>
      <w:proofErr w:type="spellStart"/>
      <w:r w:rsidR="00D14ED4" w:rsidRPr="00B41112">
        <w:rPr>
          <w:sz w:val="26"/>
          <w:szCs w:val="26"/>
          <w:rPrChange w:id="1128" w:author="Le Minh Nghia" w:date="2019-10-09T10:56:00Z">
            <w:rPr>
              <w:sz w:val="24"/>
              <w:szCs w:val="24"/>
            </w:rPr>
          </w:rPrChange>
        </w:rPr>
        <w:t>nhiều</w:t>
      </w:r>
      <w:proofErr w:type="spellEnd"/>
      <w:r w:rsidR="00D14ED4" w:rsidRPr="00B41112">
        <w:rPr>
          <w:sz w:val="26"/>
          <w:szCs w:val="26"/>
          <w:rPrChange w:id="1129" w:author="Le Minh Nghia" w:date="2019-10-09T10:56:00Z">
            <w:rPr>
              <w:sz w:val="24"/>
              <w:szCs w:val="24"/>
            </w:rPr>
          </w:rPrChange>
        </w:rPr>
        <w:t xml:space="preserve"> </w:t>
      </w:r>
      <w:proofErr w:type="spellStart"/>
      <w:r w:rsidR="00D14ED4" w:rsidRPr="00B41112">
        <w:rPr>
          <w:sz w:val="26"/>
          <w:szCs w:val="26"/>
          <w:rPrChange w:id="1130" w:author="Le Minh Nghia" w:date="2019-10-09T10:56:00Z">
            <w:rPr>
              <w:sz w:val="24"/>
              <w:szCs w:val="24"/>
            </w:rPr>
          </w:rPrChange>
        </w:rPr>
        <w:t>ứng</w:t>
      </w:r>
      <w:proofErr w:type="spellEnd"/>
      <w:r w:rsidR="00D14ED4" w:rsidRPr="00B41112">
        <w:rPr>
          <w:sz w:val="26"/>
          <w:szCs w:val="26"/>
          <w:rPrChange w:id="1131" w:author="Le Minh Nghia" w:date="2019-10-09T10:56:00Z">
            <w:rPr>
              <w:sz w:val="24"/>
              <w:szCs w:val="24"/>
            </w:rPr>
          </w:rPrChange>
        </w:rPr>
        <w:t xml:space="preserve"> </w:t>
      </w:r>
      <w:proofErr w:type="spellStart"/>
      <w:r w:rsidR="00D14ED4" w:rsidRPr="00B41112">
        <w:rPr>
          <w:sz w:val="26"/>
          <w:szCs w:val="26"/>
          <w:rPrChange w:id="1132" w:author="Le Minh Nghia" w:date="2019-10-09T10:56:00Z">
            <w:rPr>
              <w:sz w:val="24"/>
              <w:szCs w:val="24"/>
            </w:rPr>
          </w:rPrChange>
        </w:rPr>
        <w:t>dụng</w:t>
      </w:r>
      <w:proofErr w:type="spellEnd"/>
      <w:r w:rsidR="00D14ED4" w:rsidRPr="00B41112">
        <w:rPr>
          <w:sz w:val="26"/>
          <w:szCs w:val="26"/>
          <w:rPrChange w:id="1133" w:author="Le Minh Nghia" w:date="2019-10-09T10:56:00Z">
            <w:rPr>
              <w:sz w:val="24"/>
              <w:szCs w:val="24"/>
            </w:rPr>
          </w:rPrChange>
        </w:rPr>
        <w:t xml:space="preserve">, </w:t>
      </w:r>
      <w:proofErr w:type="spellStart"/>
      <w:r w:rsidR="00D14ED4" w:rsidRPr="00B41112">
        <w:rPr>
          <w:sz w:val="26"/>
          <w:szCs w:val="26"/>
          <w:rPrChange w:id="1134" w:author="Le Minh Nghia" w:date="2019-10-09T10:56:00Z">
            <w:rPr>
              <w:sz w:val="24"/>
              <w:szCs w:val="24"/>
            </w:rPr>
          </w:rPrChange>
        </w:rPr>
        <w:t>trang</w:t>
      </w:r>
      <w:proofErr w:type="spellEnd"/>
      <w:r w:rsidR="00D14ED4" w:rsidRPr="00B41112">
        <w:rPr>
          <w:sz w:val="26"/>
          <w:szCs w:val="26"/>
          <w:rPrChange w:id="1135" w:author="Le Minh Nghia" w:date="2019-10-09T10:56:00Z">
            <w:rPr>
              <w:sz w:val="24"/>
              <w:szCs w:val="24"/>
            </w:rPr>
          </w:rPrChange>
        </w:rPr>
        <w:t xml:space="preserve"> web </w:t>
      </w:r>
      <w:proofErr w:type="spellStart"/>
      <w:r w:rsidR="00D14ED4" w:rsidRPr="00B41112">
        <w:rPr>
          <w:sz w:val="26"/>
          <w:szCs w:val="26"/>
          <w:rPrChange w:id="1136" w:author="Le Minh Nghia" w:date="2019-10-09T10:56:00Z">
            <w:rPr>
              <w:sz w:val="24"/>
              <w:szCs w:val="24"/>
            </w:rPr>
          </w:rPrChange>
        </w:rPr>
        <w:t>đã</w:t>
      </w:r>
      <w:proofErr w:type="spellEnd"/>
      <w:r w:rsidR="00D14ED4" w:rsidRPr="00B41112">
        <w:rPr>
          <w:sz w:val="26"/>
          <w:szCs w:val="26"/>
          <w:rPrChange w:id="1137" w:author="Le Minh Nghia" w:date="2019-10-09T10:56:00Z">
            <w:rPr>
              <w:sz w:val="24"/>
              <w:szCs w:val="24"/>
            </w:rPr>
          </w:rPrChange>
        </w:rPr>
        <w:t xml:space="preserve"> </w:t>
      </w:r>
      <w:proofErr w:type="spellStart"/>
      <w:r w:rsidR="00D14ED4" w:rsidRPr="00B41112">
        <w:rPr>
          <w:sz w:val="26"/>
          <w:szCs w:val="26"/>
          <w:rPrChange w:id="1138" w:author="Le Minh Nghia" w:date="2019-10-09T10:56:00Z">
            <w:rPr>
              <w:sz w:val="24"/>
              <w:szCs w:val="24"/>
            </w:rPr>
          </w:rPrChange>
        </w:rPr>
        <w:t>có</w:t>
      </w:r>
      <w:proofErr w:type="spellEnd"/>
      <w:r w:rsidR="00D14ED4" w:rsidRPr="00B41112">
        <w:rPr>
          <w:sz w:val="26"/>
          <w:szCs w:val="26"/>
          <w:rPrChange w:id="1139" w:author="Le Minh Nghia" w:date="2019-10-09T10:56:00Z">
            <w:rPr>
              <w:sz w:val="24"/>
              <w:szCs w:val="24"/>
            </w:rPr>
          </w:rPrChange>
        </w:rPr>
        <w:t xml:space="preserve"> </w:t>
      </w:r>
      <w:proofErr w:type="spellStart"/>
      <w:r w:rsidR="00D14ED4" w:rsidRPr="00B41112">
        <w:rPr>
          <w:sz w:val="26"/>
          <w:szCs w:val="26"/>
          <w:rPrChange w:id="1140" w:author="Le Minh Nghia" w:date="2019-10-09T10:56:00Z">
            <w:rPr>
              <w:sz w:val="24"/>
              <w:szCs w:val="24"/>
            </w:rPr>
          </w:rPrChange>
        </w:rPr>
        <w:t>từ</w:t>
      </w:r>
      <w:proofErr w:type="spellEnd"/>
      <w:r w:rsidR="00D14ED4" w:rsidRPr="00B41112">
        <w:rPr>
          <w:sz w:val="26"/>
          <w:szCs w:val="26"/>
          <w:rPrChange w:id="1141" w:author="Le Minh Nghia" w:date="2019-10-09T10:56:00Z">
            <w:rPr>
              <w:sz w:val="24"/>
              <w:szCs w:val="24"/>
            </w:rPr>
          </w:rPrChange>
        </w:rPr>
        <w:t xml:space="preserve"> </w:t>
      </w:r>
      <w:proofErr w:type="spellStart"/>
      <w:r w:rsidR="00D14ED4" w:rsidRPr="00B41112">
        <w:rPr>
          <w:sz w:val="26"/>
          <w:szCs w:val="26"/>
          <w:rPrChange w:id="1142" w:author="Le Minh Nghia" w:date="2019-10-09T10:56:00Z">
            <w:rPr>
              <w:sz w:val="24"/>
              <w:szCs w:val="24"/>
            </w:rPr>
          </w:rPrChange>
        </w:rPr>
        <w:t>trước</w:t>
      </w:r>
      <w:proofErr w:type="spellEnd"/>
      <w:r w:rsidR="00D14ED4" w:rsidRPr="00B41112">
        <w:rPr>
          <w:sz w:val="26"/>
          <w:szCs w:val="26"/>
          <w:rPrChange w:id="1143" w:author="Le Minh Nghia" w:date="2019-10-09T10:56:00Z">
            <w:rPr>
              <w:sz w:val="24"/>
              <w:szCs w:val="24"/>
            </w:rPr>
          </w:rPrChange>
        </w:rPr>
        <w:t>.</w:t>
      </w:r>
    </w:p>
    <w:p w:rsidR="00E70C55" w:rsidRPr="00B41112" w:rsidRDefault="00E70C55">
      <w:pPr>
        <w:rPr>
          <w:ins w:id="1144" w:author="Le Minh Nghia" w:date="2019-10-09T09:59:00Z"/>
          <w:sz w:val="26"/>
          <w:szCs w:val="26"/>
          <w:rPrChange w:id="1145" w:author="Le Minh Nghia" w:date="2019-10-09T10:56:00Z">
            <w:rPr>
              <w:ins w:id="1146" w:author="Le Minh Nghia" w:date="2019-10-09T09:59:00Z"/>
              <w:sz w:val="24"/>
              <w:szCs w:val="24"/>
            </w:rPr>
          </w:rPrChange>
        </w:rPr>
      </w:pPr>
      <w:ins w:id="1147" w:author="Le Minh Nghia" w:date="2019-10-09T09:59:00Z">
        <w:r w:rsidRPr="00B41112">
          <w:rPr>
            <w:sz w:val="26"/>
            <w:szCs w:val="26"/>
            <w:rPrChange w:id="1148" w:author="Le Minh Nghia" w:date="2019-10-09T10:56:00Z">
              <w:rPr>
                <w:sz w:val="24"/>
                <w:szCs w:val="24"/>
              </w:rPr>
            </w:rPrChange>
          </w:rPr>
          <w:br w:type="page"/>
        </w:r>
      </w:ins>
    </w:p>
    <w:p w:rsidR="00D14ED4" w:rsidRPr="00B41112" w:rsidDel="00E70C55" w:rsidRDefault="00D14ED4" w:rsidP="00833C9A">
      <w:pPr>
        <w:pStyle w:val="ListParagraph"/>
        <w:tabs>
          <w:tab w:val="left" w:pos="3709"/>
        </w:tabs>
        <w:ind w:left="709"/>
        <w:rPr>
          <w:del w:id="1149" w:author="Le Minh Nghia" w:date="2019-10-09T10:00:00Z"/>
          <w:sz w:val="26"/>
          <w:szCs w:val="26"/>
          <w:rPrChange w:id="1150" w:author="Le Minh Nghia" w:date="2019-10-09T10:56:00Z">
            <w:rPr>
              <w:del w:id="1151" w:author="Le Minh Nghia" w:date="2019-10-09T10:00:00Z"/>
              <w:sz w:val="24"/>
              <w:szCs w:val="24"/>
            </w:rPr>
          </w:rPrChange>
        </w:rPr>
      </w:pPr>
    </w:p>
    <w:p w:rsidR="00D14ED4" w:rsidRPr="00B41112" w:rsidRDefault="00D14ED4" w:rsidP="00833C9A">
      <w:pPr>
        <w:pStyle w:val="ListParagraph"/>
        <w:numPr>
          <w:ilvl w:val="0"/>
          <w:numId w:val="5"/>
        </w:numPr>
        <w:tabs>
          <w:tab w:val="left" w:pos="3709"/>
        </w:tabs>
        <w:ind w:left="709"/>
        <w:rPr>
          <w:sz w:val="26"/>
          <w:szCs w:val="26"/>
          <w:rPrChange w:id="1152" w:author="Le Minh Nghia" w:date="2019-10-09T10:56:00Z">
            <w:rPr>
              <w:sz w:val="24"/>
              <w:szCs w:val="24"/>
            </w:rPr>
          </w:rPrChange>
        </w:rPr>
      </w:pPr>
      <w:proofErr w:type="spellStart"/>
      <w:r w:rsidRPr="00B41112">
        <w:rPr>
          <w:sz w:val="26"/>
          <w:szCs w:val="26"/>
          <w:rPrChange w:id="1153" w:author="Le Minh Nghia" w:date="2019-10-09T10:56:00Z">
            <w:rPr>
              <w:sz w:val="24"/>
              <w:szCs w:val="24"/>
            </w:rPr>
          </w:rPrChange>
        </w:rPr>
        <w:t>Đối</w:t>
      </w:r>
      <w:proofErr w:type="spellEnd"/>
      <w:r w:rsidRPr="00B41112">
        <w:rPr>
          <w:sz w:val="26"/>
          <w:szCs w:val="26"/>
          <w:rPrChange w:id="1154" w:author="Le Minh Nghia" w:date="2019-10-09T10:56:00Z">
            <w:rPr>
              <w:sz w:val="24"/>
              <w:szCs w:val="24"/>
            </w:rPr>
          </w:rPrChange>
        </w:rPr>
        <w:t xml:space="preserve"> </w:t>
      </w:r>
      <w:proofErr w:type="spellStart"/>
      <w:r w:rsidRPr="00B41112">
        <w:rPr>
          <w:sz w:val="26"/>
          <w:szCs w:val="26"/>
          <w:rPrChange w:id="1155" w:author="Le Minh Nghia" w:date="2019-10-09T10:56:00Z">
            <w:rPr>
              <w:sz w:val="24"/>
              <w:szCs w:val="24"/>
            </w:rPr>
          </w:rPrChange>
        </w:rPr>
        <w:t>với</w:t>
      </w:r>
      <w:proofErr w:type="spellEnd"/>
      <w:r w:rsidRPr="00B41112">
        <w:rPr>
          <w:sz w:val="26"/>
          <w:szCs w:val="26"/>
          <w:rPrChange w:id="1156" w:author="Le Minh Nghia" w:date="2019-10-09T10:56:00Z">
            <w:rPr>
              <w:sz w:val="24"/>
              <w:szCs w:val="24"/>
            </w:rPr>
          </w:rPrChange>
        </w:rPr>
        <w:t xml:space="preserve"> </w:t>
      </w:r>
      <w:proofErr w:type="spellStart"/>
      <w:r w:rsidRPr="00B41112">
        <w:rPr>
          <w:sz w:val="26"/>
          <w:szCs w:val="26"/>
          <w:rPrChange w:id="1157" w:author="Le Minh Nghia" w:date="2019-10-09T10:56:00Z">
            <w:rPr>
              <w:sz w:val="24"/>
              <w:szCs w:val="24"/>
            </w:rPr>
          </w:rPrChange>
        </w:rPr>
        <w:t>phát</w:t>
      </w:r>
      <w:proofErr w:type="spellEnd"/>
      <w:r w:rsidRPr="00B41112">
        <w:rPr>
          <w:sz w:val="26"/>
          <w:szCs w:val="26"/>
          <w:rPrChange w:id="1158" w:author="Le Minh Nghia" w:date="2019-10-09T10:56:00Z">
            <w:rPr>
              <w:sz w:val="24"/>
              <w:szCs w:val="24"/>
            </w:rPr>
          </w:rPrChange>
        </w:rPr>
        <w:t xml:space="preserve"> </w:t>
      </w:r>
      <w:proofErr w:type="spellStart"/>
      <w:r w:rsidRPr="00B41112">
        <w:rPr>
          <w:sz w:val="26"/>
          <w:szCs w:val="26"/>
          <w:rPrChange w:id="1159" w:author="Le Minh Nghia" w:date="2019-10-09T10:56:00Z">
            <w:rPr>
              <w:sz w:val="24"/>
              <w:szCs w:val="24"/>
            </w:rPr>
          </w:rPrChange>
        </w:rPr>
        <w:t>triển</w:t>
      </w:r>
      <w:proofErr w:type="spellEnd"/>
      <w:r w:rsidRPr="00B41112">
        <w:rPr>
          <w:sz w:val="26"/>
          <w:szCs w:val="26"/>
          <w:rPrChange w:id="1160" w:author="Le Minh Nghia" w:date="2019-10-09T10:56:00Z">
            <w:rPr>
              <w:sz w:val="24"/>
              <w:szCs w:val="24"/>
            </w:rPr>
          </w:rPrChange>
        </w:rPr>
        <w:t xml:space="preserve"> </w:t>
      </w:r>
      <w:proofErr w:type="spellStart"/>
      <w:r w:rsidRPr="00B41112">
        <w:rPr>
          <w:sz w:val="26"/>
          <w:szCs w:val="26"/>
          <w:rPrChange w:id="1161" w:author="Le Minh Nghia" w:date="2019-10-09T10:56:00Z">
            <w:rPr>
              <w:sz w:val="24"/>
              <w:szCs w:val="24"/>
            </w:rPr>
          </w:rPrChange>
        </w:rPr>
        <w:t>kinh</w:t>
      </w:r>
      <w:proofErr w:type="spellEnd"/>
      <w:r w:rsidRPr="00B41112">
        <w:rPr>
          <w:sz w:val="26"/>
          <w:szCs w:val="26"/>
          <w:rPrChange w:id="1162" w:author="Le Minh Nghia" w:date="2019-10-09T10:56:00Z">
            <w:rPr>
              <w:sz w:val="24"/>
              <w:szCs w:val="24"/>
            </w:rPr>
          </w:rPrChange>
        </w:rPr>
        <w:t xml:space="preserve"> </w:t>
      </w:r>
      <w:proofErr w:type="spellStart"/>
      <w:r w:rsidRPr="00B41112">
        <w:rPr>
          <w:sz w:val="26"/>
          <w:szCs w:val="26"/>
          <w:rPrChange w:id="1163" w:author="Le Minh Nghia" w:date="2019-10-09T10:56:00Z">
            <w:rPr>
              <w:sz w:val="24"/>
              <w:szCs w:val="24"/>
            </w:rPr>
          </w:rPrChange>
        </w:rPr>
        <w:t>tế-xã</w:t>
      </w:r>
      <w:proofErr w:type="spellEnd"/>
      <w:r w:rsidRPr="00B41112">
        <w:rPr>
          <w:sz w:val="26"/>
          <w:szCs w:val="26"/>
          <w:rPrChange w:id="1164" w:author="Le Minh Nghia" w:date="2019-10-09T10:56:00Z">
            <w:rPr>
              <w:sz w:val="24"/>
              <w:szCs w:val="24"/>
            </w:rPr>
          </w:rPrChange>
        </w:rPr>
        <w:t xml:space="preserve"> </w:t>
      </w:r>
      <w:proofErr w:type="spellStart"/>
      <w:r w:rsidRPr="00B41112">
        <w:rPr>
          <w:sz w:val="26"/>
          <w:szCs w:val="26"/>
          <w:rPrChange w:id="1165" w:author="Le Minh Nghia" w:date="2019-10-09T10:56:00Z">
            <w:rPr>
              <w:sz w:val="24"/>
              <w:szCs w:val="24"/>
            </w:rPr>
          </w:rPrChange>
        </w:rPr>
        <w:t>hội</w:t>
      </w:r>
      <w:proofErr w:type="spellEnd"/>
      <w:ins w:id="1166" w:author="Le Minh Nghia" w:date="2019-10-09T09:59:00Z">
        <w:r w:rsidR="00E70C55" w:rsidRPr="00B41112">
          <w:rPr>
            <w:sz w:val="26"/>
            <w:szCs w:val="26"/>
            <w:rPrChange w:id="1167" w:author="Le Minh Nghia" w:date="2019-10-09T10:56:00Z">
              <w:rPr>
                <w:sz w:val="24"/>
                <w:szCs w:val="24"/>
              </w:rPr>
            </w:rPrChange>
          </w:rPr>
          <w:t>:</w:t>
        </w:r>
      </w:ins>
    </w:p>
    <w:p w:rsidR="00D14ED4" w:rsidRPr="00B41112" w:rsidRDefault="00D14ED4" w:rsidP="00833C9A">
      <w:pPr>
        <w:pStyle w:val="ListParagraph"/>
        <w:tabs>
          <w:tab w:val="left" w:pos="3709"/>
        </w:tabs>
        <w:ind w:left="709"/>
        <w:rPr>
          <w:sz w:val="26"/>
          <w:szCs w:val="26"/>
          <w:rPrChange w:id="1168" w:author="Le Minh Nghia" w:date="2019-10-09T10:56:00Z">
            <w:rPr>
              <w:sz w:val="24"/>
              <w:szCs w:val="24"/>
            </w:rPr>
          </w:rPrChange>
        </w:rPr>
      </w:pPr>
      <w:proofErr w:type="spellStart"/>
      <w:r w:rsidRPr="00B41112">
        <w:rPr>
          <w:sz w:val="26"/>
          <w:szCs w:val="26"/>
          <w:rPrChange w:id="1169" w:author="Le Minh Nghia" w:date="2019-10-09T10:56:00Z">
            <w:rPr>
              <w:sz w:val="24"/>
              <w:szCs w:val="24"/>
            </w:rPr>
          </w:rPrChange>
        </w:rPr>
        <w:t>Góp</w:t>
      </w:r>
      <w:proofErr w:type="spellEnd"/>
      <w:r w:rsidRPr="00B41112">
        <w:rPr>
          <w:sz w:val="26"/>
          <w:szCs w:val="26"/>
          <w:rPrChange w:id="1170" w:author="Le Minh Nghia" w:date="2019-10-09T10:56:00Z">
            <w:rPr>
              <w:sz w:val="24"/>
              <w:szCs w:val="24"/>
            </w:rPr>
          </w:rPrChange>
        </w:rPr>
        <w:t xml:space="preserve"> </w:t>
      </w:r>
      <w:proofErr w:type="spellStart"/>
      <w:r w:rsidRPr="00B41112">
        <w:rPr>
          <w:sz w:val="26"/>
          <w:szCs w:val="26"/>
          <w:rPrChange w:id="1171" w:author="Le Minh Nghia" w:date="2019-10-09T10:56:00Z">
            <w:rPr>
              <w:sz w:val="24"/>
              <w:szCs w:val="24"/>
            </w:rPr>
          </w:rPrChange>
        </w:rPr>
        <w:t>phần</w:t>
      </w:r>
      <w:proofErr w:type="spellEnd"/>
      <w:r w:rsidRPr="00B41112">
        <w:rPr>
          <w:sz w:val="26"/>
          <w:szCs w:val="26"/>
          <w:rPrChange w:id="1172" w:author="Le Minh Nghia" w:date="2019-10-09T10:56:00Z">
            <w:rPr>
              <w:sz w:val="24"/>
              <w:szCs w:val="24"/>
            </w:rPr>
          </w:rPrChange>
        </w:rPr>
        <w:t>:</w:t>
      </w:r>
    </w:p>
    <w:p w:rsidR="00D14ED4" w:rsidRPr="00B41112" w:rsidRDefault="00FF6435" w:rsidP="00833C9A">
      <w:pPr>
        <w:pStyle w:val="ListParagraph"/>
        <w:tabs>
          <w:tab w:val="left" w:pos="3709"/>
        </w:tabs>
        <w:ind w:left="709"/>
        <w:rPr>
          <w:sz w:val="26"/>
          <w:szCs w:val="26"/>
          <w:rPrChange w:id="1173" w:author="Le Minh Nghia" w:date="2019-10-09T10:56:00Z">
            <w:rPr>
              <w:sz w:val="24"/>
              <w:szCs w:val="24"/>
            </w:rPr>
          </w:rPrChange>
        </w:rPr>
      </w:pPr>
      <w:r w:rsidRPr="00B41112">
        <w:rPr>
          <w:sz w:val="26"/>
          <w:szCs w:val="26"/>
          <w:rPrChange w:id="1174" w:author="Le Minh Nghia" w:date="2019-10-09T10:56:00Z">
            <w:rPr>
              <w:sz w:val="24"/>
              <w:szCs w:val="24"/>
            </w:rPr>
          </w:rPrChange>
        </w:rPr>
        <w:t>+</w:t>
      </w:r>
      <w:r w:rsidR="00D14ED4" w:rsidRPr="00B41112">
        <w:rPr>
          <w:sz w:val="26"/>
          <w:szCs w:val="26"/>
          <w:rPrChange w:id="1175" w:author="Le Minh Nghia" w:date="2019-10-09T10:56:00Z">
            <w:rPr>
              <w:sz w:val="24"/>
              <w:szCs w:val="24"/>
            </w:rPr>
          </w:rPrChange>
        </w:rPr>
        <w:t xml:space="preserve"> </w:t>
      </w:r>
      <w:proofErr w:type="spellStart"/>
      <w:r w:rsidR="00D14ED4" w:rsidRPr="00B41112">
        <w:rPr>
          <w:sz w:val="26"/>
          <w:szCs w:val="26"/>
          <w:rPrChange w:id="1176" w:author="Le Minh Nghia" w:date="2019-10-09T10:56:00Z">
            <w:rPr>
              <w:sz w:val="24"/>
              <w:szCs w:val="24"/>
            </w:rPr>
          </w:rPrChange>
        </w:rPr>
        <w:t>Tiết</w:t>
      </w:r>
      <w:proofErr w:type="spellEnd"/>
      <w:r w:rsidR="00D14ED4" w:rsidRPr="00B41112">
        <w:rPr>
          <w:sz w:val="26"/>
          <w:szCs w:val="26"/>
          <w:rPrChange w:id="1177" w:author="Le Minh Nghia" w:date="2019-10-09T10:56:00Z">
            <w:rPr>
              <w:sz w:val="24"/>
              <w:szCs w:val="24"/>
            </w:rPr>
          </w:rPrChange>
        </w:rPr>
        <w:t xml:space="preserve"> </w:t>
      </w:r>
      <w:proofErr w:type="spellStart"/>
      <w:r w:rsidR="00D14ED4" w:rsidRPr="00B41112">
        <w:rPr>
          <w:sz w:val="26"/>
          <w:szCs w:val="26"/>
          <w:rPrChange w:id="1178" w:author="Le Minh Nghia" w:date="2019-10-09T10:56:00Z">
            <w:rPr>
              <w:sz w:val="24"/>
              <w:szCs w:val="24"/>
            </w:rPr>
          </w:rPrChange>
        </w:rPr>
        <w:t>kiệm</w:t>
      </w:r>
      <w:proofErr w:type="spellEnd"/>
      <w:r w:rsidR="00D14ED4" w:rsidRPr="00B41112">
        <w:rPr>
          <w:sz w:val="26"/>
          <w:szCs w:val="26"/>
          <w:rPrChange w:id="1179" w:author="Le Minh Nghia" w:date="2019-10-09T10:56:00Z">
            <w:rPr>
              <w:sz w:val="24"/>
              <w:szCs w:val="24"/>
            </w:rPr>
          </w:rPrChange>
        </w:rPr>
        <w:t xml:space="preserve"> </w:t>
      </w:r>
      <w:proofErr w:type="spellStart"/>
      <w:r w:rsidR="00D14ED4" w:rsidRPr="00B41112">
        <w:rPr>
          <w:sz w:val="26"/>
          <w:szCs w:val="26"/>
          <w:rPrChange w:id="1180" w:author="Le Minh Nghia" w:date="2019-10-09T10:56:00Z">
            <w:rPr>
              <w:sz w:val="24"/>
              <w:szCs w:val="24"/>
            </w:rPr>
          </w:rPrChange>
        </w:rPr>
        <w:t>kinh</w:t>
      </w:r>
      <w:proofErr w:type="spellEnd"/>
      <w:r w:rsidR="00D14ED4" w:rsidRPr="00B41112">
        <w:rPr>
          <w:sz w:val="26"/>
          <w:szCs w:val="26"/>
          <w:rPrChange w:id="1181" w:author="Le Minh Nghia" w:date="2019-10-09T10:56:00Z">
            <w:rPr>
              <w:sz w:val="24"/>
              <w:szCs w:val="24"/>
            </w:rPr>
          </w:rPrChange>
        </w:rPr>
        <w:t xml:space="preserve"> </w:t>
      </w:r>
      <w:proofErr w:type="spellStart"/>
      <w:r w:rsidR="00D14ED4" w:rsidRPr="00B41112">
        <w:rPr>
          <w:sz w:val="26"/>
          <w:szCs w:val="26"/>
          <w:rPrChange w:id="1182" w:author="Le Minh Nghia" w:date="2019-10-09T10:56:00Z">
            <w:rPr>
              <w:sz w:val="24"/>
              <w:szCs w:val="24"/>
            </w:rPr>
          </w:rPrChange>
        </w:rPr>
        <w:t>phí</w:t>
      </w:r>
      <w:proofErr w:type="spellEnd"/>
      <w:r w:rsidR="00D14ED4" w:rsidRPr="00B41112">
        <w:rPr>
          <w:sz w:val="26"/>
          <w:szCs w:val="26"/>
          <w:rPrChange w:id="1183" w:author="Le Minh Nghia" w:date="2019-10-09T10:56:00Z">
            <w:rPr>
              <w:sz w:val="24"/>
              <w:szCs w:val="24"/>
            </w:rPr>
          </w:rPrChange>
        </w:rPr>
        <w:t xml:space="preserve"> </w:t>
      </w:r>
      <w:proofErr w:type="spellStart"/>
      <w:r w:rsidR="00D14ED4" w:rsidRPr="00B41112">
        <w:rPr>
          <w:sz w:val="26"/>
          <w:szCs w:val="26"/>
          <w:rPrChange w:id="1184" w:author="Le Minh Nghia" w:date="2019-10-09T10:56:00Z">
            <w:rPr>
              <w:sz w:val="24"/>
              <w:szCs w:val="24"/>
            </w:rPr>
          </w:rPrChange>
        </w:rPr>
        <w:t>và</w:t>
      </w:r>
      <w:proofErr w:type="spellEnd"/>
      <w:r w:rsidR="00D14ED4" w:rsidRPr="00B41112">
        <w:rPr>
          <w:sz w:val="26"/>
          <w:szCs w:val="26"/>
          <w:rPrChange w:id="1185" w:author="Le Minh Nghia" w:date="2019-10-09T10:56:00Z">
            <w:rPr>
              <w:sz w:val="24"/>
              <w:szCs w:val="24"/>
            </w:rPr>
          </w:rPrChange>
        </w:rPr>
        <w:t xml:space="preserve"> </w:t>
      </w:r>
      <w:proofErr w:type="spellStart"/>
      <w:r w:rsidR="00D14ED4" w:rsidRPr="00B41112">
        <w:rPr>
          <w:sz w:val="26"/>
          <w:szCs w:val="26"/>
          <w:rPrChange w:id="1186" w:author="Le Minh Nghia" w:date="2019-10-09T10:56:00Z">
            <w:rPr>
              <w:sz w:val="24"/>
              <w:szCs w:val="24"/>
            </w:rPr>
          </w:rPrChange>
        </w:rPr>
        <w:t>thời</w:t>
      </w:r>
      <w:proofErr w:type="spellEnd"/>
      <w:r w:rsidR="00D14ED4" w:rsidRPr="00B41112">
        <w:rPr>
          <w:sz w:val="26"/>
          <w:szCs w:val="26"/>
          <w:rPrChange w:id="1187" w:author="Le Minh Nghia" w:date="2019-10-09T10:56:00Z">
            <w:rPr>
              <w:sz w:val="24"/>
              <w:szCs w:val="24"/>
            </w:rPr>
          </w:rPrChange>
        </w:rPr>
        <w:t xml:space="preserve"> </w:t>
      </w:r>
      <w:proofErr w:type="spellStart"/>
      <w:r w:rsidR="00D14ED4" w:rsidRPr="00B41112">
        <w:rPr>
          <w:sz w:val="26"/>
          <w:szCs w:val="26"/>
          <w:rPrChange w:id="1188" w:author="Le Minh Nghia" w:date="2019-10-09T10:56:00Z">
            <w:rPr>
              <w:sz w:val="24"/>
              <w:szCs w:val="24"/>
            </w:rPr>
          </w:rPrChange>
        </w:rPr>
        <w:t>gian</w:t>
      </w:r>
      <w:proofErr w:type="spellEnd"/>
      <w:r w:rsidR="00D14ED4" w:rsidRPr="00B41112">
        <w:rPr>
          <w:sz w:val="26"/>
          <w:szCs w:val="26"/>
          <w:rPrChange w:id="1189" w:author="Le Minh Nghia" w:date="2019-10-09T10:56:00Z">
            <w:rPr>
              <w:sz w:val="24"/>
              <w:szCs w:val="24"/>
            </w:rPr>
          </w:rPrChange>
        </w:rPr>
        <w:t xml:space="preserve"> </w:t>
      </w:r>
      <w:proofErr w:type="spellStart"/>
      <w:r w:rsidR="00D14ED4" w:rsidRPr="00B41112">
        <w:rPr>
          <w:sz w:val="26"/>
          <w:szCs w:val="26"/>
          <w:rPrChange w:id="1190" w:author="Le Minh Nghia" w:date="2019-10-09T10:56:00Z">
            <w:rPr>
              <w:sz w:val="24"/>
              <w:szCs w:val="24"/>
            </w:rPr>
          </w:rPrChange>
        </w:rPr>
        <w:t>trong</w:t>
      </w:r>
      <w:proofErr w:type="spellEnd"/>
      <w:r w:rsidR="00D14ED4" w:rsidRPr="00B41112">
        <w:rPr>
          <w:sz w:val="26"/>
          <w:szCs w:val="26"/>
          <w:rPrChange w:id="1191" w:author="Le Minh Nghia" w:date="2019-10-09T10:56:00Z">
            <w:rPr>
              <w:sz w:val="24"/>
              <w:szCs w:val="24"/>
            </w:rPr>
          </w:rPrChange>
        </w:rPr>
        <w:t xml:space="preserve"> </w:t>
      </w:r>
      <w:proofErr w:type="spellStart"/>
      <w:r w:rsidR="00D14ED4" w:rsidRPr="00B41112">
        <w:rPr>
          <w:sz w:val="26"/>
          <w:szCs w:val="26"/>
          <w:rPrChange w:id="1192" w:author="Le Minh Nghia" w:date="2019-10-09T10:56:00Z">
            <w:rPr>
              <w:sz w:val="24"/>
              <w:szCs w:val="24"/>
            </w:rPr>
          </w:rPrChange>
        </w:rPr>
        <w:t>liên</w:t>
      </w:r>
      <w:proofErr w:type="spellEnd"/>
      <w:r w:rsidR="00D14ED4" w:rsidRPr="00B41112">
        <w:rPr>
          <w:sz w:val="26"/>
          <w:szCs w:val="26"/>
          <w:rPrChange w:id="1193" w:author="Le Minh Nghia" w:date="2019-10-09T10:56:00Z">
            <w:rPr>
              <w:sz w:val="24"/>
              <w:szCs w:val="24"/>
            </w:rPr>
          </w:rPrChange>
        </w:rPr>
        <w:t xml:space="preserve"> </w:t>
      </w:r>
      <w:proofErr w:type="spellStart"/>
      <w:r w:rsidR="00D14ED4" w:rsidRPr="00B41112">
        <w:rPr>
          <w:sz w:val="26"/>
          <w:szCs w:val="26"/>
          <w:rPrChange w:id="1194" w:author="Le Minh Nghia" w:date="2019-10-09T10:56:00Z">
            <w:rPr>
              <w:sz w:val="24"/>
              <w:szCs w:val="24"/>
            </w:rPr>
          </w:rPrChange>
        </w:rPr>
        <w:t>lạc</w:t>
      </w:r>
      <w:proofErr w:type="spellEnd"/>
      <w:r w:rsidR="00D14ED4" w:rsidRPr="00B41112">
        <w:rPr>
          <w:sz w:val="26"/>
          <w:szCs w:val="26"/>
          <w:rPrChange w:id="1195" w:author="Le Minh Nghia" w:date="2019-10-09T10:56:00Z">
            <w:rPr>
              <w:sz w:val="24"/>
              <w:szCs w:val="24"/>
            </w:rPr>
          </w:rPrChange>
        </w:rPr>
        <w:t xml:space="preserve">, </w:t>
      </w:r>
      <w:proofErr w:type="spellStart"/>
      <w:r w:rsidR="00D14ED4" w:rsidRPr="00B41112">
        <w:rPr>
          <w:sz w:val="26"/>
          <w:szCs w:val="26"/>
          <w:rPrChange w:id="1196" w:author="Le Minh Nghia" w:date="2019-10-09T10:56:00Z">
            <w:rPr>
              <w:sz w:val="24"/>
              <w:szCs w:val="24"/>
            </w:rPr>
          </w:rPrChange>
        </w:rPr>
        <w:t>thông</w:t>
      </w:r>
      <w:proofErr w:type="spellEnd"/>
      <w:r w:rsidR="00D14ED4" w:rsidRPr="00B41112">
        <w:rPr>
          <w:sz w:val="26"/>
          <w:szCs w:val="26"/>
          <w:rPrChange w:id="1197" w:author="Le Minh Nghia" w:date="2019-10-09T10:56:00Z">
            <w:rPr>
              <w:sz w:val="24"/>
              <w:szCs w:val="24"/>
            </w:rPr>
          </w:rPrChange>
        </w:rPr>
        <w:t xml:space="preserve"> </w:t>
      </w:r>
      <w:proofErr w:type="spellStart"/>
      <w:r w:rsidR="00D14ED4" w:rsidRPr="00B41112">
        <w:rPr>
          <w:sz w:val="26"/>
          <w:szCs w:val="26"/>
          <w:rPrChange w:id="1198" w:author="Le Minh Nghia" w:date="2019-10-09T10:56:00Z">
            <w:rPr>
              <w:sz w:val="24"/>
              <w:szCs w:val="24"/>
            </w:rPr>
          </w:rPrChange>
        </w:rPr>
        <w:t>báo</w:t>
      </w:r>
      <w:proofErr w:type="spellEnd"/>
      <w:r w:rsidR="00D14ED4" w:rsidRPr="00B41112">
        <w:rPr>
          <w:sz w:val="26"/>
          <w:szCs w:val="26"/>
          <w:rPrChange w:id="1199" w:author="Le Minh Nghia" w:date="2019-10-09T10:56:00Z">
            <w:rPr>
              <w:sz w:val="24"/>
              <w:szCs w:val="24"/>
            </w:rPr>
          </w:rPrChange>
        </w:rPr>
        <w:t xml:space="preserve">, </w:t>
      </w:r>
      <w:proofErr w:type="spellStart"/>
      <w:r w:rsidR="00D14ED4" w:rsidRPr="00B41112">
        <w:rPr>
          <w:sz w:val="26"/>
          <w:szCs w:val="26"/>
          <w:rPrChange w:id="1200" w:author="Le Minh Nghia" w:date="2019-10-09T10:56:00Z">
            <w:rPr>
              <w:sz w:val="24"/>
              <w:szCs w:val="24"/>
            </w:rPr>
          </w:rPrChange>
        </w:rPr>
        <w:t>thống</w:t>
      </w:r>
      <w:proofErr w:type="spellEnd"/>
      <w:r w:rsidR="00D14ED4" w:rsidRPr="00B41112">
        <w:rPr>
          <w:sz w:val="26"/>
          <w:szCs w:val="26"/>
          <w:rPrChange w:id="1201" w:author="Le Minh Nghia" w:date="2019-10-09T10:56:00Z">
            <w:rPr>
              <w:sz w:val="24"/>
              <w:szCs w:val="24"/>
            </w:rPr>
          </w:rPrChange>
        </w:rPr>
        <w:t xml:space="preserve"> </w:t>
      </w:r>
      <w:proofErr w:type="spellStart"/>
      <w:r w:rsidR="00D14ED4" w:rsidRPr="00B41112">
        <w:rPr>
          <w:sz w:val="26"/>
          <w:szCs w:val="26"/>
          <w:rPrChange w:id="1202" w:author="Le Minh Nghia" w:date="2019-10-09T10:56:00Z">
            <w:rPr>
              <w:sz w:val="24"/>
              <w:szCs w:val="24"/>
            </w:rPr>
          </w:rPrChange>
        </w:rPr>
        <w:t>kê</w:t>
      </w:r>
      <w:proofErr w:type="spellEnd"/>
      <w:r w:rsidR="00D14ED4" w:rsidRPr="00B41112">
        <w:rPr>
          <w:sz w:val="26"/>
          <w:szCs w:val="26"/>
          <w:rPrChange w:id="1203" w:author="Le Minh Nghia" w:date="2019-10-09T10:56:00Z">
            <w:rPr>
              <w:sz w:val="24"/>
              <w:szCs w:val="24"/>
            </w:rPr>
          </w:rPrChange>
        </w:rPr>
        <w:t xml:space="preserve">, </w:t>
      </w:r>
      <w:proofErr w:type="spellStart"/>
      <w:r w:rsidR="00D14ED4" w:rsidRPr="00B41112">
        <w:rPr>
          <w:sz w:val="26"/>
          <w:szCs w:val="26"/>
          <w:rPrChange w:id="1204" w:author="Le Minh Nghia" w:date="2019-10-09T10:56:00Z">
            <w:rPr>
              <w:sz w:val="24"/>
              <w:szCs w:val="24"/>
            </w:rPr>
          </w:rPrChange>
        </w:rPr>
        <w:t>kêu</w:t>
      </w:r>
      <w:proofErr w:type="spellEnd"/>
      <w:r w:rsidR="00D14ED4" w:rsidRPr="00B41112">
        <w:rPr>
          <w:sz w:val="26"/>
          <w:szCs w:val="26"/>
          <w:rPrChange w:id="1205" w:author="Le Minh Nghia" w:date="2019-10-09T10:56:00Z">
            <w:rPr>
              <w:sz w:val="24"/>
              <w:szCs w:val="24"/>
            </w:rPr>
          </w:rPrChange>
        </w:rPr>
        <w:t xml:space="preserve"> </w:t>
      </w:r>
      <w:proofErr w:type="spellStart"/>
      <w:r w:rsidR="00D14ED4" w:rsidRPr="00B41112">
        <w:rPr>
          <w:sz w:val="26"/>
          <w:szCs w:val="26"/>
          <w:rPrChange w:id="1206" w:author="Le Minh Nghia" w:date="2019-10-09T10:56:00Z">
            <w:rPr>
              <w:sz w:val="24"/>
              <w:szCs w:val="24"/>
            </w:rPr>
          </w:rPrChange>
        </w:rPr>
        <w:t>gọi</w:t>
      </w:r>
      <w:proofErr w:type="spellEnd"/>
      <w:r w:rsidR="00D14ED4" w:rsidRPr="00B41112">
        <w:rPr>
          <w:sz w:val="26"/>
          <w:szCs w:val="26"/>
          <w:rPrChange w:id="1207" w:author="Le Minh Nghia" w:date="2019-10-09T10:56:00Z">
            <w:rPr>
              <w:sz w:val="24"/>
              <w:szCs w:val="24"/>
            </w:rPr>
          </w:rPrChange>
        </w:rPr>
        <w:t xml:space="preserve"> </w:t>
      </w:r>
      <w:proofErr w:type="spellStart"/>
      <w:r w:rsidR="00D14ED4" w:rsidRPr="00B41112">
        <w:rPr>
          <w:sz w:val="26"/>
          <w:szCs w:val="26"/>
          <w:rPrChange w:id="1208" w:author="Le Minh Nghia" w:date="2019-10-09T10:56:00Z">
            <w:rPr>
              <w:sz w:val="24"/>
              <w:szCs w:val="24"/>
            </w:rPr>
          </w:rPrChange>
        </w:rPr>
        <w:t>được</w:t>
      </w:r>
      <w:proofErr w:type="spellEnd"/>
      <w:r w:rsidR="00D14ED4" w:rsidRPr="00B41112">
        <w:rPr>
          <w:sz w:val="26"/>
          <w:szCs w:val="26"/>
          <w:rPrChange w:id="1209" w:author="Le Minh Nghia" w:date="2019-10-09T10:56:00Z">
            <w:rPr>
              <w:sz w:val="24"/>
              <w:szCs w:val="24"/>
            </w:rPr>
          </w:rPrChange>
        </w:rPr>
        <w:t xml:space="preserve"> </w:t>
      </w:r>
      <w:proofErr w:type="spellStart"/>
      <w:r w:rsidR="00D14ED4" w:rsidRPr="00B41112">
        <w:rPr>
          <w:sz w:val="26"/>
          <w:szCs w:val="26"/>
          <w:rPrChange w:id="1210" w:author="Le Minh Nghia" w:date="2019-10-09T10:56:00Z">
            <w:rPr>
              <w:sz w:val="24"/>
              <w:szCs w:val="24"/>
            </w:rPr>
          </w:rPrChange>
        </w:rPr>
        <w:t>sự</w:t>
      </w:r>
      <w:proofErr w:type="spellEnd"/>
      <w:r w:rsidR="00D14ED4" w:rsidRPr="00B41112">
        <w:rPr>
          <w:sz w:val="26"/>
          <w:szCs w:val="26"/>
          <w:rPrChange w:id="1211" w:author="Le Minh Nghia" w:date="2019-10-09T10:56:00Z">
            <w:rPr>
              <w:sz w:val="24"/>
              <w:szCs w:val="24"/>
            </w:rPr>
          </w:rPrChange>
        </w:rPr>
        <w:t xml:space="preserve"> </w:t>
      </w:r>
      <w:proofErr w:type="spellStart"/>
      <w:r w:rsidR="00D14ED4" w:rsidRPr="00B41112">
        <w:rPr>
          <w:sz w:val="26"/>
          <w:szCs w:val="26"/>
          <w:rPrChange w:id="1212" w:author="Le Minh Nghia" w:date="2019-10-09T10:56:00Z">
            <w:rPr>
              <w:sz w:val="24"/>
              <w:szCs w:val="24"/>
            </w:rPr>
          </w:rPrChange>
        </w:rPr>
        <w:t>hỗ</w:t>
      </w:r>
      <w:proofErr w:type="spellEnd"/>
      <w:r w:rsidR="00D14ED4" w:rsidRPr="00B41112">
        <w:rPr>
          <w:sz w:val="26"/>
          <w:szCs w:val="26"/>
          <w:rPrChange w:id="1213" w:author="Le Minh Nghia" w:date="2019-10-09T10:56:00Z">
            <w:rPr>
              <w:sz w:val="24"/>
              <w:szCs w:val="24"/>
            </w:rPr>
          </w:rPrChange>
        </w:rPr>
        <w:t xml:space="preserve"> </w:t>
      </w:r>
      <w:proofErr w:type="spellStart"/>
      <w:r w:rsidR="00D14ED4" w:rsidRPr="00B41112">
        <w:rPr>
          <w:sz w:val="26"/>
          <w:szCs w:val="26"/>
          <w:rPrChange w:id="1214" w:author="Le Minh Nghia" w:date="2019-10-09T10:56:00Z">
            <w:rPr>
              <w:sz w:val="24"/>
              <w:szCs w:val="24"/>
            </w:rPr>
          </w:rPrChange>
        </w:rPr>
        <w:t>trợ</w:t>
      </w:r>
      <w:proofErr w:type="spellEnd"/>
      <w:r w:rsidR="00D14ED4" w:rsidRPr="00B41112">
        <w:rPr>
          <w:sz w:val="26"/>
          <w:szCs w:val="26"/>
          <w:rPrChange w:id="1215" w:author="Le Minh Nghia" w:date="2019-10-09T10:56:00Z">
            <w:rPr>
              <w:sz w:val="24"/>
              <w:szCs w:val="24"/>
            </w:rPr>
          </w:rPrChange>
        </w:rPr>
        <w:t xml:space="preserve"> </w:t>
      </w:r>
      <w:proofErr w:type="spellStart"/>
      <w:r w:rsidR="00D14ED4" w:rsidRPr="00B41112">
        <w:rPr>
          <w:sz w:val="26"/>
          <w:szCs w:val="26"/>
          <w:rPrChange w:id="1216" w:author="Le Minh Nghia" w:date="2019-10-09T10:56:00Z">
            <w:rPr>
              <w:sz w:val="24"/>
              <w:szCs w:val="24"/>
            </w:rPr>
          </w:rPrChange>
        </w:rPr>
        <w:t>từ</w:t>
      </w:r>
      <w:proofErr w:type="spellEnd"/>
      <w:r w:rsidR="00D14ED4" w:rsidRPr="00B41112">
        <w:rPr>
          <w:sz w:val="26"/>
          <w:szCs w:val="26"/>
          <w:rPrChange w:id="1217" w:author="Le Minh Nghia" w:date="2019-10-09T10:56:00Z">
            <w:rPr>
              <w:sz w:val="24"/>
              <w:szCs w:val="24"/>
            </w:rPr>
          </w:rPrChange>
        </w:rPr>
        <w:t xml:space="preserve"> </w:t>
      </w:r>
      <w:proofErr w:type="spellStart"/>
      <w:r w:rsidR="00D14ED4" w:rsidRPr="00B41112">
        <w:rPr>
          <w:sz w:val="26"/>
          <w:szCs w:val="26"/>
          <w:rPrChange w:id="1218" w:author="Le Minh Nghia" w:date="2019-10-09T10:56:00Z">
            <w:rPr>
              <w:sz w:val="24"/>
              <w:szCs w:val="24"/>
            </w:rPr>
          </w:rPrChange>
        </w:rPr>
        <w:t>hội</w:t>
      </w:r>
      <w:proofErr w:type="spellEnd"/>
      <w:r w:rsidR="00D14ED4" w:rsidRPr="00B41112">
        <w:rPr>
          <w:sz w:val="26"/>
          <w:szCs w:val="26"/>
          <w:rPrChange w:id="1219" w:author="Le Minh Nghia" w:date="2019-10-09T10:56:00Z">
            <w:rPr>
              <w:sz w:val="24"/>
              <w:szCs w:val="24"/>
            </w:rPr>
          </w:rPrChange>
        </w:rPr>
        <w:t xml:space="preserve"> </w:t>
      </w:r>
      <w:proofErr w:type="spellStart"/>
      <w:r w:rsidR="00D14ED4" w:rsidRPr="00B41112">
        <w:rPr>
          <w:sz w:val="26"/>
          <w:szCs w:val="26"/>
          <w:rPrChange w:id="1220" w:author="Le Minh Nghia" w:date="2019-10-09T10:56:00Z">
            <w:rPr>
              <w:sz w:val="24"/>
              <w:szCs w:val="24"/>
            </w:rPr>
          </w:rPrChange>
        </w:rPr>
        <w:t>cựu</w:t>
      </w:r>
      <w:proofErr w:type="spellEnd"/>
      <w:r w:rsidR="00D14ED4" w:rsidRPr="00B41112">
        <w:rPr>
          <w:sz w:val="26"/>
          <w:szCs w:val="26"/>
          <w:rPrChange w:id="1221" w:author="Le Minh Nghia" w:date="2019-10-09T10:56:00Z">
            <w:rPr>
              <w:sz w:val="24"/>
              <w:szCs w:val="24"/>
            </w:rPr>
          </w:rPrChange>
        </w:rPr>
        <w:t xml:space="preserve"> </w:t>
      </w:r>
      <w:proofErr w:type="spellStart"/>
      <w:r w:rsidR="00D14ED4" w:rsidRPr="00B41112">
        <w:rPr>
          <w:sz w:val="26"/>
          <w:szCs w:val="26"/>
          <w:rPrChange w:id="1222" w:author="Le Minh Nghia" w:date="2019-10-09T10:56:00Z">
            <w:rPr>
              <w:sz w:val="24"/>
              <w:szCs w:val="24"/>
            </w:rPr>
          </w:rPrChange>
        </w:rPr>
        <w:t>sinh</w:t>
      </w:r>
      <w:proofErr w:type="spellEnd"/>
      <w:r w:rsidR="00D14ED4" w:rsidRPr="00B41112">
        <w:rPr>
          <w:sz w:val="26"/>
          <w:szCs w:val="26"/>
          <w:rPrChange w:id="1223" w:author="Le Minh Nghia" w:date="2019-10-09T10:56:00Z">
            <w:rPr>
              <w:sz w:val="24"/>
              <w:szCs w:val="24"/>
            </w:rPr>
          </w:rPrChange>
        </w:rPr>
        <w:t xml:space="preserve"> </w:t>
      </w:r>
      <w:proofErr w:type="spellStart"/>
      <w:r w:rsidR="00D14ED4" w:rsidRPr="00B41112">
        <w:rPr>
          <w:sz w:val="26"/>
          <w:szCs w:val="26"/>
          <w:rPrChange w:id="1224" w:author="Le Minh Nghia" w:date="2019-10-09T10:56:00Z">
            <w:rPr>
              <w:sz w:val="24"/>
              <w:szCs w:val="24"/>
            </w:rPr>
          </w:rPrChange>
        </w:rPr>
        <w:t>viên</w:t>
      </w:r>
      <w:proofErr w:type="spellEnd"/>
      <w:r w:rsidR="00D14ED4" w:rsidRPr="00B41112">
        <w:rPr>
          <w:sz w:val="26"/>
          <w:szCs w:val="26"/>
          <w:rPrChange w:id="1225" w:author="Le Minh Nghia" w:date="2019-10-09T10:56:00Z">
            <w:rPr>
              <w:sz w:val="24"/>
              <w:szCs w:val="24"/>
            </w:rPr>
          </w:rPrChange>
        </w:rPr>
        <w:t xml:space="preserve"> </w:t>
      </w:r>
      <w:proofErr w:type="spellStart"/>
      <w:r w:rsidR="00D14ED4" w:rsidRPr="00B41112">
        <w:rPr>
          <w:sz w:val="26"/>
          <w:szCs w:val="26"/>
          <w:rPrChange w:id="1226" w:author="Le Minh Nghia" w:date="2019-10-09T10:56:00Z">
            <w:rPr>
              <w:sz w:val="24"/>
              <w:szCs w:val="24"/>
            </w:rPr>
          </w:rPrChange>
        </w:rPr>
        <w:t>một</w:t>
      </w:r>
      <w:proofErr w:type="spellEnd"/>
      <w:r w:rsidR="00D14ED4" w:rsidRPr="00B41112">
        <w:rPr>
          <w:sz w:val="26"/>
          <w:szCs w:val="26"/>
          <w:rPrChange w:id="1227" w:author="Le Minh Nghia" w:date="2019-10-09T10:56:00Z">
            <w:rPr>
              <w:sz w:val="24"/>
              <w:szCs w:val="24"/>
            </w:rPr>
          </w:rPrChange>
        </w:rPr>
        <w:t xml:space="preserve"> </w:t>
      </w:r>
      <w:proofErr w:type="spellStart"/>
      <w:r w:rsidR="00D14ED4" w:rsidRPr="00B41112">
        <w:rPr>
          <w:sz w:val="26"/>
          <w:szCs w:val="26"/>
          <w:rPrChange w:id="1228" w:author="Le Minh Nghia" w:date="2019-10-09T10:56:00Z">
            <w:rPr>
              <w:sz w:val="24"/>
              <w:szCs w:val="24"/>
            </w:rPr>
          </w:rPrChange>
        </w:rPr>
        <w:t>cách</w:t>
      </w:r>
      <w:proofErr w:type="spellEnd"/>
      <w:r w:rsidR="00D14ED4" w:rsidRPr="00B41112">
        <w:rPr>
          <w:sz w:val="26"/>
          <w:szCs w:val="26"/>
          <w:rPrChange w:id="1229" w:author="Le Minh Nghia" w:date="2019-10-09T10:56:00Z">
            <w:rPr>
              <w:sz w:val="24"/>
              <w:szCs w:val="24"/>
            </w:rPr>
          </w:rPrChange>
        </w:rPr>
        <w:t xml:space="preserve"> </w:t>
      </w:r>
      <w:proofErr w:type="spellStart"/>
      <w:r w:rsidR="00D14ED4" w:rsidRPr="00B41112">
        <w:rPr>
          <w:sz w:val="26"/>
          <w:szCs w:val="26"/>
          <w:rPrChange w:id="1230" w:author="Le Minh Nghia" w:date="2019-10-09T10:56:00Z">
            <w:rPr>
              <w:sz w:val="24"/>
              <w:szCs w:val="24"/>
            </w:rPr>
          </w:rPrChange>
        </w:rPr>
        <w:t>nhanh</w:t>
      </w:r>
      <w:proofErr w:type="spellEnd"/>
      <w:r w:rsidR="00D14ED4" w:rsidRPr="00B41112">
        <w:rPr>
          <w:sz w:val="26"/>
          <w:szCs w:val="26"/>
          <w:rPrChange w:id="1231" w:author="Le Minh Nghia" w:date="2019-10-09T10:56:00Z">
            <w:rPr>
              <w:sz w:val="24"/>
              <w:szCs w:val="24"/>
            </w:rPr>
          </w:rPrChange>
        </w:rPr>
        <w:t xml:space="preserve"> </w:t>
      </w:r>
      <w:proofErr w:type="spellStart"/>
      <w:r w:rsidR="00D14ED4" w:rsidRPr="00B41112">
        <w:rPr>
          <w:sz w:val="26"/>
          <w:szCs w:val="26"/>
          <w:rPrChange w:id="1232" w:author="Le Minh Nghia" w:date="2019-10-09T10:56:00Z">
            <w:rPr>
              <w:sz w:val="24"/>
              <w:szCs w:val="24"/>
            </w:rPr>
          </w:rPrChange>
        </w:rPr>
        <w:t>chóng</w:t>
      </w:r>
      <w:proofErr w:type="spellEnd"/>
      <w:r w:rsidR="00D14ED4" w:rsidRPr="00B41112">
        <w:rPr>
          <w:sz w:val="26"/>
          <w:szCs w:val="26"/>
          <w:rPrChange w:id="1233" w:author="Le Minh Nghia" w:date="2019-10-09T10:56:00Z">
            <w:rPr>
              <w:sz w:val="24"/>
              <w:szCs w:val="24"/>
            </w:rPr>
          </w:rPrChange>
        </w:rPr>
        <w:t>.</w:t>
      </w:r>
    </w:p>
    <w:p w:rsidR="00D14ED4" w:rsidRPr="00B41112" w:rsidRDefault="00FF6435" w:rsidP="00833C9A">
      <w:pPr>
        <w:pStyle w:val="ListParagraph"/>
        <w:tabs>
          <w:tab w:val="left" w:pos="3709"/>
        </w:tabs>
        <w:ind w:left="709"/>
        <w:rPr>
          <w:sz w:val="26"/>
          <w:szCs w:val="26"/>
          <w:rPrChange w:id="1234" w:author="Le Minh Nghia" w:date="2019-10-09T10:56:00Z">
            <w:rPr>
              <w:sz w:val="24"/>
              <w:szCs w:val="24"/>
            </w:rPr>
          </w:rPrChange>
        </w:rPr>
      </w:pPr>
      <w:r w:rsidRPr="00B41112">
        <w:rPr>
          <w:sz w:val="26"/>
          <w:szCs w:val="26"/>
          <w:rPrChange w:id="1235" w:author="Le Minh Nghia" w:date="2019-10-09T10:56:00Z">
            <w:rPr>
              <w:sz w:val="24"/>
              <w:szCs w:val="24"/>
            </w:rPr>
          </w:rPrChange>
        </w:rPr>
        <w:t>+</w:t>
      </w:r>
      <w:r w:rsidR="00D14ED4" w:rsidRPr="00B41112">
        <w:rPr>
          <w:sz w:val="26"/>
          <w:szCs w:val="26"/>
          <w:rPrChange w:id="1236" w:author="Le Minh Nghia" w:date="2019-10-09T10:56:00Z">
            <w:rPr>
              <w:sz w:val="24"/>
              <w:szCs w:val="24"/>
            </w:rPr>
          </w:rPrChange>
        </w:rPr>
        <w:t xml:space="preserve"> </w:t>
      </w:r>
      <w:proofErr w:type="spellStart"/>
      <w:r w:rsidR="00D14ED4" w:rsidRPr="00B41112">
        <w:rPr>
          <w:sz w:val="26"/>
          <w:szCs w:val="26"/>
          <w:rPrChange w:id="1237" w:author="Le Minh Nghia" w:date="2019-10-09T10:56:00Z">
            <w:rPr>
              <w:sz w:val="24"/>
              <w:szCs w:val="24"/>
            </w:rPr>
          </w:rPrChange>
        </w:rPr>
        <w:t>Giúp</w:t>
      </w:r>
      <w:proofErr w:type="spellEnd"/>
      <w:r w:rsidR="00D14ED4" w:rsidRPr="00B41112">
        <w:rPr>
          <w:sz w:val="26"/>
          <w:szCs w:val="26"/>
          <w:rPrChange w:id="1238" w:author="Le Minh Nghia" w:date="2019-10-09T10:56:00Z">
            <w:rPr>
              <w:sz w:val="24"/>
              <w:szCs w:val="24"/>
            </w:rPr>
          </w:rPrChange>
        </w:rPr>
        <w:t xml:space="preserve"> </w:t>
      </w:r>
      <w:proofErr w:type="spellStart"/>
      <w:r w:rsidR="00D14ED4" w:rsidRPr="00B41112">
        <w:rPr>
          <w:sz w:val="26"/>
          <w:szCs w:val="26"/>
          <w:rPrChange w:id="1239" w:author="Le Minh Nghia" w:date="2019-10-09T10:56:00Z">
            <w:rPr>
              <w:sz w:val="24"/>
              <w:szCs w:val="24"/>
            </w:rPr>
          </w:rPrChange>
        </w:rPr>
        <w:t>quản</w:t>
      </w:r>
      <w:proofErr w:type="spellEnd"/>
      <w:r w:rsidR="00D14ED4" w:rsidRPr="00B41112">
        <w:rPr>
          <w:sz w:val="26"/>
          <w:szCs w:val="26"/>
          <w:rPrChange w:id="1240" w:author="Le Minh Nghia" w:date="2019-10-09T10:56:00Z">
            <w:rPr>
              <w:sz w:val="24"/>
              <w:szCs w:val="24"/>
            </w:rPr>
          </w:rPrChange>
        </w:rPr>
        <w:t xml:space="preserve"> </w:t>
      </w:r>
      <w:proofErr w:type="spellStart"/>
      <w:r w:rsidR="00D14ED4" w:rsidRPr="00B41112">
        <w:rPr>
          <w:sz w:val="26"/>
          <w:szCs w:val="26"/>
          <w:rPrChange w:id="1241" w:author="Le Minh Nghia" w:date="2019-10-09T10:56:00Z">
            <w:rPr>
              <w:sz w:val="24"/>
              <w:szCs w:val="24"/>
            </w:rPr>
          </w:rPrChange>
        </w:rPr>
        <w:t>lý</w:t>
      </w:r>
      <w:proofErr w:type="spellEnd"/>
      <w:r w:rsidR="00D14ED4" w:rsidRPr="00B41112">
        <w:rPr>
          <w:sz w:val="26"/>
          <w:szCs w:val="26"/>
          <w:rPrChange w:id="1242" w:author="Le Minh Nghia" w:date="2019-10-09T10:56:00Z">
            <w:rPr>
              <w:sz w:val="24"/>
              <w:szCs w:val="24"/>
            </w:rPr>
          </w:rPrChange>
        </w:rPr>
        <w:t xml:space="preserve"> </w:t>
      </w:r>
      <w:proofErr w:type="spellStart"/>
      <w:r w:rsidR="00D14ED4" w:rsidRPr="00B41112">
        <w:rPr>
          <w:sz w:val="26"/>
          <w:szCs w:val="26"/>
          <w:rPrChange w:id="1243" w:author="Le Minh Nghia" w:date="2019-10-09T10:56:00Z">
            <w:rPr>
              <w:sz w:val="24"/>
              <w:szCs w:val="24"/>
            </w:rPr>
          </w:rPrChange>
        </w:rPr>
        <w:t>thông</w:t>
      </w:r>
      <w:proofErr w:type="spellEnd"/>
      <w:r w:rsidR="00D14ED4" w:rsidRPr="00B41112">
        <w:rPr>
          <w:sz w:val="26"/>
          <w:szCs w:val="26"/>
          <w:rPrChange w:id="1244" w:author="Le Minh Nghia" w:date="2019-10-09T10:56:00Z">
            <w:rPr>
              <w:sz w:val="24"/>
              <w:szCs w:val="24"/>
            </w:rPr>
          </w:rPrChange>
        </w:rPr>
        <w:t xml:space="preserve"> tin </w:t>
      </w:r>
      <w:proofErr w:type="spellStart"/>
      <w:r w:rsidR="00D14ED4" w:rsidRPr="00B41112">
        <w:rPr>
          <w:sz w:val="26"/>
          <w:szCs w:val="26"/>
          <w:rPrChange w:id="1245" w:author="Le Minh Nghia" w:date="2019-10-09T10:56:00Z">
            <w:rPr>
              <w:sz w:val="24"/>
              <w:szCs w:val="24"/>
            </w:rPr>
          </w:rPrChange>
        </w:rPr>
        <w:t>cựu</w:t>
      </w:r>
      <w:proofErr w:type="spellEnd"/>
      <w:r w:rsidR="00D14ED4" w:rsidRPr="00B41112">
        <w:rPr>
          <w:sz w:val="26"/>
          <w:szCs w:val="26"/>
          <w:rPrChange w:id="1246" w:author="Le Minh Nghia" w:date="2019-10-09T10:56:00Z">
            <w:rPr>
              <w:sz w:val="24"/>
              <w:szCs w:val="24"/>
            </w:rPr>
          </w:rPrChange>
        </w:rPr>
        <w:t xml:space="preserve"> </w:t>
      </w:r>
      <w:proofErr w:type="spellStart"/>
      <w:r w:rsidR="00D14ED4" w:rsidRPr="00B41112">
        <w:rPr>
          <w:sz w:val="26"/>
          <w:szCs w:val="26"/>
          <w:rPrChange w:id="1247" w:author="Le Minh Nghia" w:date="2019-10-09T10:56:00Z">
            <w:rPr>
              <w:sz w:val="24"/>
              <w:szCs w:val="24"/>
            </w:rPr>
          </w:rPrChange>
        </w:rPr>
        <w:t>sinh</w:t>
      </w:r>
      <w:proofErr w:type="spellEnd"/>
      <w:r w:rsidR="00D14ED4" w:rsidRPr="00B41112">
        <w:rPr>
          <w:sz w:val="26"/>
          <w:szCs w:val="26"/>
          <w:rPrChange w:id="1248" w:author="Le Minh Nghia" w:date="2019-10-09T10:56:00Z">
            <w:rPr>
              <w:sz w:val="24"/>
              <w:szCs w:val="24"/>
            </w:rPr>
          </w:rPrChange>
        </w:rPr>
        <w:t xml:space="preserve"> </w:t>
      </w:r>
      <w:proofErr w:type="spellStart"/>
      <w:r w:rsidR="00D14ED4" w:rsidRPr="00B41112">
        <w:rPr>
          <w:sz w:val="26"/>
          <w:szCs w:val="26"/>
          <w:rPrChange w:id="1249" w:author="Le Minh Nghia" w:date="2019-10-09T10:56:00Z">
            <w:rPr>
              <w:sz w:val="24"/>
              <w:szCs w:val="24"/>
            </w:rPr>
          </w:rPrChange>
        </w:rPr>
        <w:t>viên</w:t>
      </w:r>
      <w:proofErr w:type="spellEnd"/>
      <w:r w:rsidR="00D14ED4" w:rsidRPr="00B41112">
        <w:rPr>
          <w:sz w:val="26"/>
          <w:szCs w:val="26"/>
          <w:rPrChange w:id="1250" w:author="Le Minh Nghia" w:date="2019-10-09T10:56:00Z">
            <w:rPr>
              <w:sz w:val="24"/>
              <w:szCs w:val="24"/>
            </w:rPr>
          </w:rPrChange>
        </w:rPr>
        <w:t xml:space="preserve"> </w:t>
      </w:r>
      <w:proofErr w:type="spellStart"/>
      <w:r w:rsidR="00D14ED4" w:rsidRPr="00B41112">
        <w:rPr>
          <w:sz w:val="26"/>
          <w:szCs w:val="26"/>
          <w:rPrChange w:id="1251" w:author="Le Minh Nghia" w:date="2019-10-09T10:56:00Z">
            <w:rPr>
              <w:sz w:val="24"/>
              <w:szCs w:val="24"/>
            </w:rPr>
          </w:rPrChange>
        </w:rPr>
        <w:t>một</w:t>
      </w:r>
      <w:proofErr w:type="spellEnd"/>
      <w:r w:rsidR="00D14ED4" w:rsidRPr="00B41112">
        <w:rPr>
          <w:sz w:val="26"/>
          <w:szCs w:val="26"/>
          <w:rPrChange w:id="1252" w:author="Le Minh Nghia" w:date="2019-10-09T10:56:00Z">
            <w:rPr>
              <w:sz w:val="24"/>
              <w:szCs w:val="24"/>
            </w:rPr>
          </w:rPrChange>
        </w:rPr>
        <w:t xml:space="preserve"> </w:t>
      </w:r>
      <w:proofErr w:type="spellStart"/>
      <w:r w:rsidR="00D14ED4" w:rsidRPr="00B41112">
        <w:rPr>
          <w:sz w:val="26"/>
          <w:szCs w:val="26"/>
          <w:rPrChange w:id="1253" w:author="Le Minh Nghia" w:date="2019-10-09T10:56:00Z">
            <w:rPr>
              <w:sz w:val="24"/>
              <w:szCs w:val="24"/>
            </w:rPr>
          </w:rPrChange>
        </w:rPr>
        <w:t>cách</w:t>
      </w:r>
      <w:proofErr w:type="spellEnd"/>
      <w:r w:rsidR="00D14ED4" w:rsidRPr="00B41112">
        <w:rPr>
          <w:sz w:val="26"/>
          <w:szCs w:val="26"/>
          <w:rPrChange w:id="1254" w:author="Le Minh Nghia" w:date="2019-10-09T10:56:00Z">
            <w:rPr>
              <w:sz w:val="24"/>
              <w:szCs w:val="24"/>
            </w:rPr>
          </w:rPrChange>
        </w:rPr>
        <w:t xml:space="preserve"> </w:t>
      </w:r>
      <w:proofErr w:type="spellStart"/>
      <w:r w:rsidR="00D14ED4" w:rsidRPr="00B41112">
        <w:rPr>
          <w:sz w:val="26"/>
          <w:szCs w:val="26"/>
          <w:rPrChange w:id="1255" w:author="Le Minh Nghia" w:date="2019-10-09T10:56:00Z">
            <w:rPr>
              <w:sz w:val="24"/>
              <w:szCs w:val="24"/>
            </w:rPr>
          </w:rPrChange>
        </w:rPr>
        <w:t>đầy</w:t>
      </w:r>
      <w:proofErr w:type="spellEnd"/>
      <w:r w:rsidR="00D14ED4" w:rsidRPr="00B41112">
        <w:rPr>
          <w:sz w:val="26"/>
          <w:szCs w:val="26"/>
          <w:rPrChange w:id="1256" w:author="Le Minh Nghia" w:date="2019-10-09T10:56:00Z">
            <w:rPr>
              <w:sz w:val="24"/>
              <w:szCs w:val="24"/>
            </w:rPr>
          </w:rPrChange>
        </w:rPr>
        <w:t xml:space="preserve"> </w:t>
      </w:r>
      <w:proofErr w:type="spellStart"/>
      <w:r w:rsidR="00D14ED4" w:rsidRPr="00B41112">
        <w:rPr>
          <w:sz w:val="26"/>
          <w:szCs w:val="26"/>
          <w:rPrChange w:id="1257" w:author="Le Minh Nghia" w:date="2019-10-09T10:56:00Z">
            <w:rPr>
              <w:sz w:val="24"/>
              <w:szCs w:val="24"/>
            </w:rPr>
          </w:rPrChange>
        </w:rPr>
        <w:t>đủ</w:t>
      </w:r>
      <w:proofErr w:type="spellEnd"/>
      <w:r w:rsidR="00D14ED4" w:rsidRPr="00B41112">
        <w:rPr>
          <w:sz w:val="26"/>
          <w:szCs w:val="26"/>
          <w:rPrChange w:id="1258" w:author="Le Minh Nghia" w:date="2019-10-09T10:56:00Z">
            <w:rPr>
              <w:sz w:val="24"/>
              <w:szCs w:val="24"/>
            </w:rPr>
          </w:rPrChange>
        </w:rPr>
        <w:t xml:space="preserve">, </w:t>
      </w:r>
      <w:proofErr w:type="spellStart"/>
      <w:r w:rsidR="00D14ED4" w:rsidRPr="00B41112">
        <w:rPr>
          <w:sz w:val="26"/>
          <w:szCs w:val="26"/>
          <w:rPrChange w:id="1259" w:author="Le Minh Nghia" w:date="2019-10-09T10:56:00Z">
            <w:rPr>
              <w:sz w:val="24"/>
              <w:szCs w:val="24"/>
            </w:rPr>
          </w:rPrChange>
        </w:rPr>
        <w:t>thống</w:t>
      </w:r>
      <w:proofErr w:type="spellEnd"/>
      <w:r w:rsidR="00D14ED4" w:rsidRPr="00B41112">
        <w:rPr>
          <w:sz w:val="26"/>
          <w:szCs w:val="26"/>
          <w:rPrChange w:id="1260" w:author="Le Minh Nghia" w:date="2019-10-09T10:56:00Z">
            <w:rPr>
              <w:sz w:val="24"/>
              <w:szCs w:val="24"/>
            </w:rPr>
          </w:rPrChange>
        </w:rPr>
        <w:t xml:space="preserve"> </w:t>
      </w:r>
      <w:proofErr w:type="spellStart"/>
      <w:r w:rsidR="00D14ED4" w:rsidRPr="00B41112">
        <w:rPr>
          <w:sz w:val="26"/>
          <w:szCs w:val="26"/>
          <w:rPrChange w:id="1261" w:author="Le Minh Nghia" w:date="2019-10-09T10:56:00Z">
            <w:rPr>
              <w:sz w:val="24"/>
              <w:szCs w:val="24"/>
            </w:rPr>
          </w:rPrChange>
        </w:rPr>
        <w:t>nhất</w:t>
      </w:r>
      <w:proofErr w:type="spellEnd"/>
      <w:r w:rsidR="00D14ED4" w:rsidRPr="00B41112">
        <w:rPr>
          <w:sz w:val="26"/>
          <w:szCs w:val="26"/>
          <w:rPrChange w:id="1262" w:author="Le Minh Nghia" w:date="2019-10-09T10:56:00Z">
            <w:rPr>
              <w:sz w:val="24"/>
              <w:szCs w:val="24"/>
            </w:rPr>
          </w:rPrChange>
        </w:rPr>
        <w:t xml:space="preserve"> </w:t>
      </w:r>
      <w:proofErr w:type="spellStart"/>
      <w:r w:rsidR="00D14ED4" w:rsidRPr="00B41112">
        <w:rPr>
          <w:sz w:val="26"/>
          <w:szCs w:val="26"/>
          <w:rPrChange w:id="1263" w:author="Le Minh Nghia" w:date="2019-10-09T10:56:00Z">
            <w:rPr>
              <w:sz w:val="24"/>
              <w:szCs w:val="24"/>
            </w:rPr>
          </w:rPrChange>
        </w:rPr>
        <w:t>và</w:t>
      </w:r>
      <w:proofErr w:type="spellEnd"/>
      <w:r w:rsidR="00D14ED4" w:rsidRPr="00B41112">
        <w:rPr>
          <w:sz w:val="26"/>
          <w:szCs w:val="26"/>
          <w:rPrChange w:id="1264" w:author="Le Minh Nghia" w:date="2019-10-09T10:56:00Z">
            <w:rPr>
              <w:sz w:val="24"/>
              <w:szCs w:val="24"/>
            </w:rPr>
          </w:rPrChange>
        </w:rPr>
        <w:t xml:space="preserve"> </w:t>
      </w:r>
      <w:proofErr w:type="spellStart"/>
      <w:r w:rsidR="00D14ED4" w:rsidRPr="00B41112">
        <w:rPr>
          <w:sz w:val="26"/>
          <w:szCs w:val="26"/>
          <w:rPrChange w:id="1265" w:author="Le Minh Nghia" w:date="2019-10-09T10:56:00Z">
            <w:rPr>
              <w:sz w:val="24"/>
              <w:szCs w:val="24"/>
            </w:rPr>
          </w:rPrChange>
        </w:rPr>
        <w:t>chính</w:t>
      </w:r>
      <w:proofErr w:type="spellEnd"/>
      <w:r w:rsidR="00D14ED4" w:rsidRPr="00B41112">
        <w:rPr>
          <w:sz w:val="26"/>
          <w:szCs w:val="26"/>
          <w:rPrChange w:id="1266" w:author="Le Minh Nghia" w:date="2019-10-09T10:56:00Z">
            <w:rPr>
              <w:sz w:val="24"/>
              <w:szCs w:val="24"/>
            </w:rPr>
          </w:rPrChange>
        </w:rPr>
        <w:t xml:space="preserve"> </w:t>
      </w:r>
      <w:proofErr w:type="spellStart"/>
      <w:r w:rsidR="00D14ED4" w:rsidRPr="00B41112">
        <w:rPr>
          <w:sz w:val="26"/>
          <w:szCs w:val="26"/>
          <w:rPrChange w:id="1267" w:author="Le Minh Nghia" w:date="2019-10-09T10:56:00Z">
            <w:rPr>
              <w:sz w:val="24"/>
              <w:szCs w:val="24"/>
            </w:rPr>
          </w:rPrChange>
        </w:rPr>
        <w:t>xác</w:t>
      </w:r>
      <w:proofErr w:type="spellEnd"/>
    </w:p>
    <w:p w:rsidR="00FF6435" w:rsidRPr="00B41112" w:rsidRDefault="00FF6435" w:rsidP="00833C9A">
      <w:pPr>
        <w:pStyle w:val="ListParagraph"/>
        <w:tabs>
          <w:tab w:val="left" w:pos="3709"/>
        </w:tabs>
        <w:ind w:left="709"/>
        <w:rPr>
          <w:sz w:val="26"/>
          <w:szCs w:val="26"/>
          <w:rPrChange w:id="1268" w:author="Le Minh Nghia" w:date="2019-10-09T10:56:00Z">
            <w:rPr>
              <w:sz w:val="24"/>
              <w:szCs w:val="24"/>
            </w:rPr>
          </w:rPrChange>
        </w:rPr>
      </w:pPr>
    </w:p>
    <w:p w:rsidR="00D14ED4" w:rsidRPr="00B41112" w:rsidRDefault="00D14ED4" w:rsidP="00833C9A">
      <w:pPr>
        <w:pStyle w:val="ListParagraph"/>
        <w:numPr>
          <w:ilvl w:val="0"/>
          <w:numId w:val="5"/>
        </w:numPr>
        <w:tabs>
          <w:tab w:val="left" w:pos="3709"/>
        </w:tabs>
        <w:ind w:left="709"/>
        <w:rPr>
          <w:sz w:val="26"/>
          <w:szCs w:val="26"/>
          <w:rPrChange w:id="1269" w:author="Le Minh Nghia" w:date="2019-10-09T10:56:00Z">
            <w:rPr>
              <w:sz w:val="24"/>
              <w:szCs w:val="24"/>
            </w:rPr>
          </w:rPrChange>
        </w:rPr>
      </w:pPr>
      <w:proofErr w:type="spellStart"/>
      <w:r w:rsidRPr="00B41112">
        <w:rPr>
          <w:sz w:val="26"/>
          <w:szCs w:val="26"/>
          <w:rPrChange w:id="1270" w:author="Le Minh Nghia" w:date="2019-10-09T10:56:00Z">
            <w:rPr>
              <w:sz w:val="24"/>
              <w:szCs w:val="24"/>
            </w:rPr>
          </w:rPrChange>
        </w:rPr>
        <w:t>Đối</w:t>
      </w:r>
      <w:proofErr w:type="spellEnd"/>
      <w:r w:rsidRPr="00B41112">
        <w:rPr>
          <w:sz w:val="26"/>
          <w:szCs w:val="26"/>
          <w:rPrChange w:id="1271" w:author="Le Minh Nghia" w:date="2019-10-09T10:56:00Z">
            <w:rPr>
              <w:sz w:val="24"/>
              <w:szCs w:val="24"/>
            </w:rPr>
          </w:rPrChange>
        </w:rPr>
        <w:t xml:space="preserve"> </w:t>
      </w:r>
      <w:proofErr w:type="spellStart"/>
      <w:r w:rsidRPr="00B41112">
        <w:rPr>
          <w:sz w:val="26"/>
          <w:szCs w:val="26"/>
          <w:rPrChange w:id="1272" w:author="Le Minh Nghia" w:date="2019-10-09T10:56:00Z">
            <w:rPr>
              <w:sz w:val="24"/>
              <w:szCs w:val="24"/>
            </w:rPr>
          </w:rPrChange>
        </w:rPr>
        <w:t>với</w:t>
      </w:r>
      <w:proofErr w:type="spellEnd"/>
      <w:r w:rsidRPr="00B41112">
        <w:rPr>
          <w:sz w:val="26"/>
          <w:szCs w:val="26"/>
          <w:rPrChange w:id="1273" w:author="Le Minh Nghia" w:date="2019-10-09T10:56:00Z">
            <w:rPr>
              <w:sz w:val="24"/>
              <w:szCs w:val="24"/>
            </w:rPr>
          </w:rPrChange>
        </w:rPr>
        <w:t xml:space="preserve"> </w:t>
      </w:r>
      <w:proofErr w:type="spellStart"/>
      <w:r w:rsidRPr="00B41112">
        <w:rPr>
          <w:sz w:val="26"/>
          <w:szCs w:val="26"/>
          <w:rPrChange w:id="1274" w:author="Le Minh Nghia" w:date="2019-10-09T10:56:00Z">
            <w:rPr>
              <w:sz w:val="24"/>
              <w:szCs w:val="24"/>
            </w:rPr>
          </w:rPrChange>
        </w:rPr>
        <w:t>tổ</w:t>
      </w:r>
      <w:proofErr w:type="spellEnd"/>
      <w:r w:rsidRPr="00B41112">
        <w:rPr>
          <w:sz w:val="26"/>
          <w:szCs w:val="26"/>
          <w:rPrChange w:id="1275" w:author="Le Minh Nghia" w:date="2019-10-09T10:56:00Z">
            <w:rPr>
              <w:sz w:val="24"/>
              <w:szCs w:val="24"/>
            </w:rPr>
          </w:rPrChange>
        </w:rPr>
        <w:t xml:space="preserve"> </w:t>
      </w:r>
      <w:proofErr w:type="spellStart"/>
      <w:r w:rsidRPr="00B41112">
        <w:rPr>
          <w:sz w:val="26"/>
          <w:szCs w:val="26"/>
          <w:rPrChange w:id="1276" w:author="Le Minh Nghia" w:date="2019-10-09T10:56:00Z">
            <w:rPr>
              <w:sz w:val="24"/>
              <w:szCs w:val="24"/>
            </w:rPr>
          </w:rPrChange>
        </w:rPr>
        <w:t>chức</w:t>
      </w:r>
      <w:proofErr w:type="spellEnd"/>
      <w:r w:rsidRPr="00B41112">
        <w:rPr>
          <w:sz w:val="26"/>
          <w:szCs w:val="26"/>
          <w:rPrChange w:id="1277" w:author="Le Minh Nghia" w:date="2019-10-09T10:56:00Z">
            <w:rPr>
              <w:sz w:val="24"/>
              <w:szCs w:val="24"/>
            </w:rPr>
          </w:rPrChange>
        </w:rPr>
        <w:t xml:space="preserve"> </w:t>
      </w:r>
      <w:proofErr w:type="spellStart"/>
      <w:r w:rsidRPr="00B41112">
        <w:rPr>
          <w:sz w:val="26"/>
          <w:szCs w:val="26"/>
          <w:rPrChange w:id="1278" w:author="Le Minh Nghia" w:date="2019-10-09T10:56:00Z">
            <w:rPr>
              <w:sz w:val="24"/>
              <w:szCs w:val="24"/>
            </w:rPr>
          </w:rPrChange>
        </w:rPr>
        <w:t>chủ</w:t>
      </w:r>
      <w:proofErr w:type="spellEnd"/>
      <w:r w:rsidRPr="00B41112">
        <w:rPr>
          <w:sz w:val="26"/>
          <w:szCs w:val="26"/>
          <w:rPrChange w:id="1279" w:author="Le Minh Nghia" w:date="2019-10-09T10:56:00Z">
            <w:rPr>
              <w:sz w:val="24"/>
              <w:szCs w:val="24"/>
            </w:rPr>
          </w:rPrChange>
        </w:rPr>
        <w:t xml:space="preserve"> </w:t>
      </w:r>
      <w:proofErr w:type="spellStart"/>
      <w:r w:rsidRPr="00B41112">
        <w:rPr>
          <w:sz w:val="26"/>
          <w:szCs w:val="26"/>
          <w:rPrChange w:id="1280" w:author="Le Minh Nghia" w:date="2019-10-09T10:56:00Z">
            <w:rPr>
              <w:sz w:val="24"/>
              <w:szCs w:val="24"/>
            </w:rPr>
          </w:rPrChange>
        </w:rPr>
        <w:t>trì</w:t>
      </w:r>
      <w:proofErr w:type="spellEnd"/>
      <w:r w:rsidRPr="00B41112">
        <w:rPr>
          <w:sz w:val="26"/>
          <w:szCs w:val="26"/>
          <w:rPrChange w:id="1281" w:author="Le Minh Nghia" w:date="2019-10-09T10:56:00Z">
            <w:rPr>
              <w:sz w:val="24"/>
              <w:szCs w:val="24"/>
            </w:rPr>
          </w:rPrChange>
        </w:rPr>
        <w:t xml:space="preserve"> </w:t>
      </w:r>
      <w:proofErr w:type="spellStart"/>
      <w:r w:rsidRPr="00B41112">
        <w:rPr>
          <w:sz w:val="26"/>
          <w:szCs w:val="26"/>
          <w:rPrChange w:id="1282" w:author="Le Minh Nghia" w:date="2019-10-09T10:56:00Z">
            <w:rPr>
              <w:sz w:val="24"/>
              <w:szCs w:val="24"/>
            </w:rPr>
          </w:rPrChange>
        </w:rPr>
        <w:t>và</w:t>
      </w:r>
      <w:proofErr w:type="spellEnd"/>
      <w:r w:rsidRPr="00B41112">
        <w:rPr>
          <w:sz w:val="26"/>
          <w:szCs w:val="26"/>
          <w:rPrChange w:id="1283" w:author="Le Minh Nghia" w:date="2019-10-09T10:56:00Z">
            <w:rPr>
              <w:sz w:val="24"/>
              <w:szCs w:val="24"/>
            </w:rPr>
          </w:rPrChange>
        </w:rPr>
        <w:t xml:space="preserve"> </w:t>
      </w:r>
      <w:proofErr w:type="spellStart"/>
      <w:r w:rsidRPr="00B41112">
        <w:rPr>
          <w:sz w:val="26"/>
          <w:szCs w:val="26"/>
          <w:rPrChange w:id="1284" w:author="Le Minh Nghia" w:date="2019-10-09T10:56:00Z">
            <w:rPr>
              <w:sz w:val="24"/>
              <w:szCs w:val="24"/>
            </w:rPr>
          </w:rPrChange>
        </w:rPr>
        <w:t>các</w:t>
      </w:r>
      <w:proofErr w:type="spellEnd"/>
      <w:r w:rsidRPr="00B41112">
        <w:rPr>
          <w:sz w:val="26"/>
          <w:szCs w:val="26"/>
          <w:rPrChange w:id="1285" w:author="Le Minh Nghia" w:date="2019-10-09T10:56:00Z">
            <w:rPr>
              <w:sz w:val="24"/>
              <w:szCs w:val="24"/>
            </w:rPr>
          </w:rPrChange>
        </w:rPr>
        <w:t xml:space="preserve"> </w:t>
      </w:r>
      <w:proofErr w:type="spellStart"/>
      <w:r w:rsidRPr="00B41112">
        <w:rPr>
          <w:sz w:val="26"/>
          <w:szCs w:val="26"/>
          <w:rPrChange w:id="1286" w:author="Le Minh Nghia" w:date="2019-10-09T10:56:00Z">
            <w:rPr>
              <w:sz w:val="24"/>
              <w:szCs w:val="24"/>
            </w:rPr>
          </w:rPrChange>
        </w:rPr>
        <w:t>cơ</w:t>
      </w:r>
      <w:proofErr w:type="spellEnd"/>
      <w:r w:rsidRPr="00B41112">
        <w:rPr>
          <w:sz w:val="26"/>
          <w:szCs w:val="26"/>
          <w:rPrChange w:id="1287" w:author="Le Minh Nghia" w:date="2019-10-09T10:56:00Z">
            <w:rPr>
              <w:sz w:val="24"/>
              <w:szCs w:val="24"/>
            </w:rPr>
          </w:rPrChange>
        </w:rPr>
        <w:t xml:space="preserve"> </w:t>
      </w:r>
      <w:proofErr w:type="spellStart"/>
      <w:r w:rsidRPr="00B41112">
        <w:rPr>
          <w:sz w:val="26"/>
          <w:szCs w:val="26"/>
          <w:rPrChange w:id="1288" w:author="Le Minh Nghia" w:date="2019-10-09T10:56:00Z">
            <w:rPr>
              <w:sz w:val="24"/>
              <w:szCs w:val="24"/>
            </w:rPr>
          </w:rPrChange>
        </w:rPr>
        <w:t>sở</w:t>
      </w:r>
      <w:proofErr w:type="spellEnd"/>
      <w:r w:rsidRPr="00B41112">
        <w:rPr>
          <w:sz w:val="26"/>
          <w:szCs w:val="26"/>
          <w:rPrChange w:id="1289" w:author="Le Minh Nghia" w:date="2019-10-09T10:56:00Z">
            <w:rPr>
              <w:sz w:val="24"/>
              <w:szCs w:val="24"/>
            </w:rPr>
          </w:rPrChange>
        </w:rPr>
        <w:t xml:space="preserve"> </w:t>
      </w:r>
      <w:proofErr w:type="spellStart"/>
      <w:r w:rsidRPr="00B41112">
        <w:rPr>
          <w:sz w:val="26"/>
          <w:szCs w:val="26"/>
          <w:rPrChange w:id="1290" w:author="Le Minh Nghia" w:date="2019-10-09T10:56:00Z">
            <w:rPr>
              <w:sz w:val="24"/>
              <w:szCs w:val="24"/>
            </w:rPr>
          </w:rPrChange>
        </w:rPr>
        <w:t>ứng</w:t>
      </w:r>
      <w:proofErr w:type="spellEnd"/>
      <w:r w:rsidRPr="00B41112">
        <w:rPr>
          <w:sz w:val="26"/>
          <w:szCs w:val="26"/>
          <w:rPrChange w:id="1291" w:author="Le Minh Nghia" w:date="2019-10-09T10:56:00Z">
            <w:rPr>
              <w:sz w:val="24"/>
              <w:szCs w:val="24"/>
            </w:rPr>
          </w:rPrChange>
        </w:rPr>
        <w:t xml:space="preserve"> </w:t>
      </w:r>
      <w:proofErr w:type="spellStart"/>
      <w:r w:rsidRPr="00B41112">
        <w:rPr>
          <w:sz w:val="26"/>
          <w:szCs w:val="26"/>
          <w:rPrChange w:id="1292" w:author="Le Minh Nghia" w:date="2019-10-09T10:56:00Z">
            <w:rPr>
              <w:sz w:val="24"/>
              <w:szCs w:val="24"/>
            </w:rPr>
          </w:rPrChange>
        </w:rPr>
        <w:t>dụng</w:t>
      </w:r>
      <w:proofErr w:type="spellEnd"/>
      <w:r w:rsidRPr="00B41112">
        <w:rPr>
          <w:sz w:val="26"/>
          <w:szCs w:val="26"/>
          <w:rPrChange w:id="1293" w:author="Le Minh Nghia" w:date="2019-10-09T10:56:00Z">
            <w:rPr>
              <w:sz w:val="24"/>
              <w:szCs w:val="24"/>
            </w:rPr>
          </w:rPrChange>
        </w:rPr>
        <w:t xml:space="preserve"> </w:t>
      </w:r>
      <w:proofErr w:type="spellStart"/>
      <w:r w:rsidRPr="00B41112">
        <w:rPr>
          <w:sz w:val="26"/>
          <w:szCs w:val="26"/>
          <w:rPrChange w:id="1294" w:author="Le Minh Nghia" w:date="2019-10-09T10:56:00Z">
            <w:rPr>
              <w:sz w:val="24"/>
              <w:szCs w:val="24"/>
            </w:rPr>
          </w:rPrChange>
        </w:rPr>
        <w:t>kết</w:t>
      </w:r>
      <w:proofErr w:type="spellEnd"/>
      <w:r w:rsidRPr="00B41112">
        <w:rPr>
          <w:sz w:val="26"/>
          <w:szCs w:val="26"/>
          <w:rPrChange w:id="1295" w:author="Le Minh Nghia" w:date="2019-10-09T10:56:00Z">
            <w:rPr>
              <w:sz w:val="24"/>
              <w:szCs w:val="24"/>
            </w:rPr>
          </w:rPrChange>
        </w:rPr>
        <w:t xml:space="preserve"> </w:t>
      </w:r>
      <w:proofErr w:type="spellStart"/>
      <w:r w:rsidRPr="00B41112">
        <w:rPr>
          <w:sz w:val="26"/>
          <w:szCs w:val="26"/>
          <w:rPrChange w:id="1296" w:author="Le Minh Nghia" w:date="2019-10-09T10:56:00Z">
            <w:rPr>
              <w:sz w:val="24"/>
              <w:szCs w:val="24"/>
            </w:rPr>
          </w:rPrChange>
        </w:rPr>
        <w:t>quả</w:t>
      </w:r>
      <w:proofErr w:type="spellEnd"/>
      <w:r w:rsidRPr="00B41112">
        <w:rPr>
          <w:sz w:val="26"/>
          <w:szCs w:val="26"/>
          <w:rPrChange w:id="1297" w:author="Le Minh Nghia" w:date="2019-10-09T10:56:00Z">
            <w:rPr>
              <w:sz w:val="24"/>
              <w:szCs w:val="24"/>
            </w:rPr>
          </w:rPrChange>
        </w:rPr>
        <w:t xml:space="preserve"> </w:t>
      </w:r>
      <w:proofErr w:type="spellStart"/>
      <w:r w:rsidRPr="00B41112">
        <w:rPr>
          <w:sz w:val="26"/>
          <w:szCs w:val="26"/>
          <w:rPrChange w:id="1298" w:author="Le Minh Nghia" w:date="2019-10-09T10:56:00Z">
            <w:rPr>
              <w:sz w:val="24"/>
              <w:szCs w:val="24"/>
            </w:rPr>
          </w:rPrChange>
        </w:rPr>
        <w:t>nghiên</w:t>
      </w:r>
      <w:proofErr w:type="spellEnd"/>
      <w:r w:rsidRPr="00B41112">
        <w:rPr>
          <w:sz w:val="26"/>
          <w:szCs w:val="26"/>
          <w:rPrChange w:id="1299" w:author="Le Minh Nghia" w:date="2019-10-09T10:56:00Z">
            <w:rPr>
              <w:sz w:val="24"/>
              <w:szCs w:val="24"/>
            </w:rPr>
          </w:rPrChange>
        </w:rPr>
        <w:t xml:space="preserve"> </w:t>
      </w:r>
      <w:proofErr w:type="spellStart"/>
      <w:r w:rsidRPr="00B41112">
        <w:rPr>
          <w:sz w:val="26"/>
          <w:szCs w:val="26"/>
          <w:rPrChange w:id="1300" w:author="Le Minh Nghia" w:date="2019-10-09T10:56:00Z">
            <w:rPr>
              <w:sz w:val="24"/>
              <w:szCs w:val="24"/>
            </w:rPr>
          </w:rPrChange>
        </w:rPr>
        <w:t>cứu</w:t>
      </w:r>
      <w:proofErr w:type="spellEnd"/>
      <w:ins w:id="1301" w:author="Le Minh Nghia" w:date="2019-10-09T10:00:00Z">
        <w:r w:rsidR="00E70C55" w:rsidRPr="00B41112">
          <w:rPr>
            <w:sz w:val="26"/>
            <w:szCs w:val="26"/>
            <w:rPrChange w:id="1302" w:author="Le Minh Nghia" w:date="2019-10-09T10:56:00Z">
              <w:rPr>
                <w:sz w:val="24"/>
                <w:szCs w:val="24"/>
              </w:rPr>
            </w:rPrChange>
          </w:rPr>
          <w:t>:</w:t>
        </w:r>
      </w:ins>
    </w:p>
    <w:p w:rsidR="00D14ED4" w:rsidRPr="00B41112" w:rsidRDefault="00FF6435" w:rsidP="00833C9A">
      <w:pPr>
        <w:pStyle w:val="ListParagraph"/>
        <w:tabs>
          <w:tab w:val="left" w:pos="3709"/>
        </w:tabs>
        <w:ind w:left="709"/>
        <w:rPr>
          <w:sz w:val="26"/>
          <w:szCs w:val="26"/>
          <w:rPrChange w:id="1303" w:author="Le Minh Nghia" w:date="2019-10-09T10:56:00Z">
            <w:rPr>
              <w:sz w:val="24"/>
              <w:szCs w:val="24"/>
            </w:rPr>
          </w:rPrChange>
        </w:rPr>
      </w:pPr>
      <w:r w:rsidRPr="00B41112">
        <w:rPr>
          <w:sz w:val="26"/>
          <w:szCs w:val="26"/>
          <w:rPrChange w:id="1304" w:author="Le Minh Nghia" w:date="2019-10-09T10:56:00Z">
            <w:rPr>
              <w:sz w:val="24"/>
              <w:szCs w:val="24"/>
            </w:rPr>
          </w:rPrChange>
        </w:rPr>
        <w:t>+</w:t>
      </w:r>
      <w:r w:rsidR="00D14ED4" w:rsidRPr="00B41112">
        <w:rPr>
          <w:sz w:val="26"/>
          <w:szCs w:val="26"/>
          <w:rPrChange w:id="1305" w:author="Le Minh Nghia" w:date="2019-10-09T10:56:00Z">
            <w:rPr>
              <w:sz w:val="24"/>
              <w:szCs w:val="24"/>
            </w:rPr>
          </w:rPrChange>
        </w:rPr>
        <w:t xml:space="preserve"> </w:t>
      </w:r>
      <w:proofErr w:type="spellStart"/>
      <w:r w:rsidR="00D14ED4" w:rsidRPr="00B41112">
        <w:rPr>
          <w:sz w:val="26"/>
          <w:szCs w:val="26"/>
          <w:rPrChange w:id="1306" w:author="Le Minh Nghia" w:date="2019-10-09T10:56:00Z">
            <w:rPr>
              <w:sz w:val="24"/>
              <w:szCs w:val="24"/>
            </w:rPr>
          </w:rPrChange>
        </w:rPr>
        <w:t>Tăng</w:t>
      </w:r>
      <w:proofErr w:type="spellEnd"/>
      <w:r w:rsidR="00D14ED4" w:rsidRPr="00B41112">
        <w:rPr>
          <w:sz w:val="26"/>
          <w:szCs w:val="26"/>
          <w:rPrChange w:id="1307" w:author="Le Minh Nghia" w:date="2019-10-09T10:56:00Z">
            <w:rPr>
              <w:sz w:val="24"/>
              <w:szCs w:val="24"/>
            </w:rPr>
          </w:rPrChange>
        </w:rPr>
        <w:t xml:space="preserve"> </w:t>
      </w:r>
      <w:proofErr w:type="spellStart"/>
      <w:r w:rsidR="00D14ED4" w:rsidRPr="00B41112">
        <w:rPr>
          <w:sz w:val="26"/>
          <w:szCs w:val="26"/>
          <w:rPrChange w:id="1308" w:author="Le Minh Nghia" w:date="2019-10-09T10:56:00Z">
            <w:rPr>
              <w:sz w:val="24"/>
              <w:szCs w:val="24"/>
            </w:rPr>
          </w:rPrChange>
        </w:rPr>
        <w:t>tính</w:t>
      </w:r>
      <w:proofErr w:type="spellEnd"/>
      <w:r w:rsidR="00D14ED4" w:rsidRPr="00B41112">
        <w:rPr>
          <w:sz w:val="26"/>
          <w:szCs w:val="26"/>
          <w:rPrChange w:id="1309" w:author="Le Minh Nghia" w:date="2019-10-09T10:56:00Z">
            <w:rPr>
              <w:sz w:val="24"/>
              <w:szCs w:val="24"/>
            </w:rPr>
          </w:rPrChange>
        </w:rPr>
        <w:t xml:space="preserve"> </w:t>
      </w:r>
      <w:proofErr w:type="spellStart"/>
      <w:r w:rsidR="00D14ED4" w:rsidRPr="00B41112">
        <w:rPr>
          <w:sz w:val="26"/>
          <w:szCs w:val="26"/>
          <w:rPrChange w:id="1310" w:author="Le Minh Nghia" w:date="2019-10-09T10:56:00Z">
            <w:rPr>
              <w:sz w:val="24"/>
              <w:szCs w:val="24"/>
            </w:rPr>
          </w:rPrChange>
        </w:rPr>
        <w:t>tiện</w:t>
      </w:r>
      <w:proofErr w:type="spellEnd"/>
      <w:r w:rsidR="00D14ED4" w:rsidRPr="00B41112">
        <w:rPr>
          <w:sz w:val="26"/>
          <w:szCs w:val="26"/>
          <w:rPrChange w:id="1311" w:author="Le Minh Nghia" w:date="2019-10-09T10:56:00Z">
            <w:rPr>
              <w:sz w:val="24"/>
              <w:szCs w:val="24"/>
            </w:rPr>
          </w:rPrChange>
        </w:rPr>
        <w:t xml:space="preserve"> </w:t>
      </w:r>
      <w:proofErr w:type="spellStart"/>
      <w:r w:rsidR="00D14ED4" w:rsidRPr="00B41112">
        <w:rPr>
          <w:sz w:val="26"/>
          <w:szCs w:val="26"/>
          <w:rPrChange w:id="1312" w:author="Le Minh Nghia" w:date="2019-10-09T10:56:00Z">
            <w:rPr>
              <w:sz w:val="24"/>
              <w:szCs w:val="24"/>
            </w:rPr>
          </w:rPrChange>
        </w:rPr>
        <w:t>lợi</w:t>
      </w:r>
      <w:proofErr w:type="spellEnd"/>
      <w:r w:rsidR="00D14ED4" w:rsidRPr="00B41112">
        <w:rPr>
          <w:sz w:val="26"/>
          <w:szCs w:val="26"/>
          <w:rPrChange w:id="1313" w:author="Le Minh Nghia" w:date="2019-10-09T10:56:00Z">
            <w:rPr>
              <w:sz w:val="24"/>
              <w:szCs w:val="24"/>
            </w:rPr>
          </w:rPrChange>
        </w:rPr>
        <w:t xml:space="preserve"> </w:t>
      </w:r>
      <w:proofErr w:type="spellStart"/>
      <w:r w:rsidR="00D14ED4" w:rsidRPr="00B41112">
        <w:rPr>
          <w:sz w:val="26"/>
          <w:szCs w:val="26"/>
          <w:rPrChange w:id="1314" w:author="Le Minh Nghia" w:date="2019-10-09T10:56:00Z">
            <w:rPr>
              <w:sz w:val="24"/>
              <w:szCs w:val="24"/>
            </w:rPr>
          </w:rPrChange>
        </w:rPr>
        <w:t>của</w:t>
      </w:r>
      <w:proofErr w:type="spellEnd"/>
      <w:r w:rsidR="00D14ED4" w:rsidRPr="00B41112">
        <w:rPr>
          <w:sz w:val="26"/>
          <w:szCs w:val="26"/>
          <w:rPrChange w:id="1315" w:author="Le Minh Nghia" w:date="2019-10-09T10:56:00Z">
            <w:rPr>
              <w:sz w:val="24"/>
              <w:szCs w:val="24"/>
            </w:rPr>
          </w:rPrChange>
        </w:rPr>
        <w:t xml:space="preserve"> </w:t>
      </w:r>
      <w:proofErr w:type="spellStart"/>
      <w:r w:rsidR="00D14ED4" w:rsidRPr="00B41112">
        <w:rPr>
          <w:sz w:val="26"/>
          <w:szCs w:val="26"/>
          <w:rPrChange w:id="1316" w:author="Le Minh Nghia" w:date="2019-10-09T10:56:00Z">
            <w:rPr>
              <w:sz w:val="24"/>
              <w:szCs w:val="24"/>
            </w:rPr>
          </w:rPrChange>
        </w:rPr>
        <w:t>việc</w:t>
      </w:r>
      <w:proofErr w:type="spellEnd"/>
      <w:r w:rsidR="00D14ED4" w:rsidRPr="00B41112">
        <w:rPr>
          <w:sz w:val="26"/>
          <w:szCs w:val="26"/>
          <w:rPrChange w:id="1317" w:author="Le Minh Nghia" w:date="2019-10-09T10:56:00Z">
            <w:rPr>
              <w:sz w:val="24"/>
              <w:szCs w:val="24"/>
            </w:rPr>
          </w:rPrChange>
        </w:rPr>
        <w:t xml:space="preserve"> </w:t>
      </w:r>
      <w:proofErr w:type="spellStart"/>
      <w:r w:rsidR="00D14ED4" w:rsidRPr="00B41112">
        <w:rPr>
          <w:sz w:val="26"/>
          <w:szCs w:val="26"/>
          <w:rPrChange w:id="1318" w:author="Le Minh Nghia" w:date="2019-10-09T10:56:00Z">
            <w:rPr>
              <w:sz w:val="24"/>
              <w:szCs w:val="24"/>
            </w:rPr>
          </w:rPrChange>
        </w:rPr>
        <w:t>quản</w:t>
      </w:r>
      <w:proofErr w:type="spellEnd"/>
      <w:r w:rsidR="00D14ED4" w:rsidRPr="00B41112">
        <w:rPr>
          <w:sz w:val="26"/>
          <w:szCs w:val="26"/>
          <w:rPrChange w:id="1319" w:author="Le Minh Nghia" w:date="2019-10-09T10:56:00Z">
            <w:rPr>
              <w:sz w:val="24"/>
              <w:szCs w:val="24"/>
            </w:rPr>
          </w:rPrChange>
        </w:rPr>
        <w:t xml:space="preserve"> </w:t>
      </w:r>
      <w:proofErr w:type="spellStart"/>
      <w:r w:rsidR="00D14ED4" w:rsidRPr="00B41112">
        <w:rPr>
          <w:sz w:val="26"/>
          <w:szCs w:val="26"/>
          <w:rPrChange w:id="1320" w:author="Le Minh Nghia" w:date="2019-10-09T10:56:00Z">
            <w:rPr>
              <w:sz w:val="24"/>
              <w:szCs w:val="24"/>
            </w:rPr>
          </w:rPrChange>
        </w:rPr>
        <w:t>lý</w:t>
      </w:r>
      <w:proofErr w:type="spellEnd"/>
      <w:r w:rsidR="00D14ED4" w:rsidRPr="00B41112">
        <w:rPr>
          <w:sz w:val="26"/>
          <w:szCs w:val="26"/>
          <w:rPrChange w:id="1321" w:author="Le Minh Nghia" w:date="2019-10-09T10:56:00Z">
            <w:rPr>
              <w:sz w:val="24"/>
              <w:szCs w:val="24"/>
            </w:rPr>
          </w:rPrChange>
        </w:rPr>
        <w:t xml:space="preserve"> </w:t>
      </w:r>
      <w:proofErr w:type="spellStart"/>
      <w:r w:rsidR="00D14ED4" w:rsidRPr="00B41112">
        <w:rPr>
          <w:sz w:val="26"/>
          <w:szCs w:val="26"/>
          <w:rPrChange w:id="1322" w:author="Le Minh Nghia" w:date="2019-10-09T10:56:00Z">
            <w:rPr>
              <w:sz w:val="24"/>
              <w:szCs w:val="24"/>
            </w:rPr>
          </w:rPrChange>
        </w:rPr>
        <w:t>thông</w:t>
      </w:r>
      <w:proofErr w:type="spellEnd"/>
      <w:r w:rsidR="00D14ED4" w:rsidRPr="00B41112">
        <w:rPr>
          <w:sz w:val="26"/>
          <w:szCs w:val="26"/>
          <w:rPrChange w:id="1323" w:author="Le Minh Nghia" w:date="2019-10-09T10:56:00Z">
            <w:rPr>
              <w:sz w:val="24"/>
              <w:szCs w:val="24"/>
            </w:rPr>
          </w:rPrChange>
        </w:rPr>
        <w:t xml:space="preserve"> tin </w:t>
      </w:r>
      <w:proofErr w:type="spellStart"/>
      <w:r w:rsidR="00D14ED4" w:rsidRPr="00B41112">
        <w:rPr>
          <w:sz w:val="26"/>
          <w:szCs w:val="26"/>
          <w:rPrChange w:id="1324" w:author="Le Minh Nghia" w:date="2019-10-09T10:56:00Z">
            <w:rPr>
              <w:sz w:val="24"/>
              <w:szCs w:val="24"/>
            </w:rPr>
          </w:rPrChange>
        </w:rPr>
        <w:t>của</w:t>
      </w:r>
      <w:proofErr w:type="spellEnd"/>
      <w:r w:rsidR="00D14ED4" w:rsidRPr="00B41112">
        <w:rPr>
          <w:sz w:val="26"/>
          <w:szCs w:val="26"/>
          <w:rPrChange w:id="1325" w:author="Le Minh Nghia" w:date="2019-10-09T10:56:00Z">
            <w:rPr>
              <w:sz w:val="24"/>
              <w:szCs w:val="24"/>
            </w:rPr>
          </w:rPrChange>
        </w:rPr>
        <w:t xml:space="preserve"> </w:t>
      </w:r>
      <w:proofErr w:type="spellStart"/>
      <w:r w:rsidR="00D14ED4" w:rsidRPr="00B41112">
        <w:rPr>
          <w:sz w:val="26"/>
          <w:szCs w:val="26"/>
          <w:rPrChange w:id="1326" w:author="Le Minh Nghia" w:date="2019-10-09T10:56:00Z">
            <w:rPr>
              <w:sz w:val="24"/>
              <w:szCs w:val="24"/>
            </w:rPr>
          </w:rPrChange>
        </w:rPr>
        <w:t>cựu</w:t>
      </w:r>
      <w:proofErr w:type="spellEnd"/>
      <w:r w:rsidR="00D14ED4" w:rsidRPr="00B41112">
        <w:rPr>
          <w:sz w:val="26"/>
          <w:szCs w:val="26"/>
          <w:rPrChange w:id="1327" w:author="Le Minh Nghia" w:date="2019-10-09T10:56:00Z">
            <w:rPr>
              <w:sz w:val="24"/>
              <w:szCs w:val="24"/>
            </w:rPr>
          </w:rPrChange>
        </w:rPr>
        <w:t xml:space="preserve"> </w:t>
      </w:r>
      <w:proofErr w:type="spellStart"/>
      <w:r w:rsidR="00D14ED4" w:rsidRPr="00B41112">
        <w:rPr>
          <w:sz w:val="26"/>
          <w:szCs w:val="26"/>
          <w:rPrChange w:id="1328" w:author="Le Minh Nghia" w:date="2019-10-09T10:56:00Z">
            <w:rPr>
              <w:sz w:val="24"/>
              <w:szCs w:val="24"/>
            </w:rPr>
          </w:rPrChange>
        </w:rPr>
        <w:t>sinh</w:t>
      </w:r>
      <w:proofErr w:type="spellEnd"/>
      <w:r w:rsidR="00D14ED4" w:rsidRPr="00B41112">
        <w:rPr>
          <w:sz w:val="26"/>
          <w:szCs w:val="26"/>
          <w:rPrChange w:id="1329" w:author="Le Minh Nghia" w:date="2019-10-09T10:56:00Z">
            <w:rPr>
              <w:sz w:val="24"/>
              <w:szCs w:val="24"/>
            </w:rPr>
          </w:rPrChange>
        </w:rPr>
        <w:t xml:space="preserve"> </w:t>
      </w:r>
      <w:proofErr w:type="spellStart"/>
      <w:r w:rsidR="00D14ED4" w:rsidRPr="00B41112">
        <w:rPr>
          <w:sz w:val="26"/>
          <w:szCs w:val="26"/>
          <w:rPrChange w:id="1330" w:author="Le Minh Nghia" w:date="2019-10-09T10:56:00Z">
            <w:rPr>
              <w:sz w:val="24"/>
              <w:szCs w:val="24"/>
            </w:rPr>
          </w:rPrChange>
        </w:rPr>
        <w:t>viên</w:t>
      </w:r>
      <w:proofErr w:type="spellEnd"/>
      <w:r w:rsidR="00D14ED4" w:rsidRPr="00B41112">
        <w:rPr>
          <w:sz w:val="26"/>
          <w:szCs w:val="26"/>
          <w:rPrChange w:id="1331" w:author="Le Minh Nghia" w:date="2019-10-09T10:56:00Z">
            <w:rPr>
              <w:sz w:val="24"/>
              <w:szCs w:val="24"/>
            </w:rPr>
          </w:rPrChange>
        </w:rPr>
        <w:t>.</w:t>
      </w:r>
    </w:p>
    <w:p w:rsidR="00D14ED4" w:rsidRPr="00B41112" w:rsidRDefault="00FF6435" w:rsidP="00833C9A">
      <w:pPr>
        <w:pStyle w:val="ListParagraph"/>
        <w:tabs>
          <w:tab w:val="left" w:pos="3709"/>
        </w:tabs>
        <w:ind w:left="709"/>
        <w:rPr>
          <w:sz w:val="26"/>
          <w:szCs w:val="26"/>
          <w:rPrChange w:id="1332" w:author="Le Minh Nghia" w:date="2019-10-09T10:56:00Z">
            <w:rPr>
              <w:sz w:val="24"/>
              <w:szCs w:val="24"/>
            </w:rPr>
          </w:rPrChange>
        </w:rPr>
      </w:pPr>
      <w:r w:rsidRPr="00B41112">
        <w:rPr>
          <w:sz w:val="26"/>
          <w:szCs w:val="26"/>
          <w:rPrChange w:id="1333" w:author="Le Minh Nghia" w:date="2019-10-09T10:56:00Z">
            <w:rPr>
              <w:sz w:val="24"/>
              <w:szCs w:val="24"/>
            </w:rPr>
          </w:rPrChange>
        </w:rPr>
        <w:t>+</w:t>
      </w:r>
      <w:r w:rsidR="00D14ED4" w:rsidRPr="00B41112">
        <w:rPr>
          <w:sz w:val="26"/>
          <w:szCs w:val="26"/>
          <w:rPrChange w:id="1334" w:author="Le Minh Nghia" w:date="2019-10-09T10:56:00Z">
            <w:rPr>
              <w:sz w:val="24"/>
              <w:szCs w:val="24"/>
            </w:rPr>
          </w:rPrChange>
        </w:rPr>
        <w:t xml:space="preserve"> </w:t>
      </w:r>
      <w:proofErr w:type="spellStart"/>
      <w:r w:rsidR="00D14ED4" w:rsidRPr="00B41112">
        <w:rPr>
          <w:sz w:val="26"/>
          <w:szCs w:val="26"/>
          <w:rPrChange w:id="1335" w:author="Le Minh Nghia" w:date="2019-10-09T10:56:00Z">
            <w:rPr>
              <w:sz w:val="24"/>
              <w:szCs w:val="24"/>
            </w:rPr>
          </w:rPrChange>
        </w:rPr>
        <w:t>Hỗ</w:t>
      </w:r>
      <w:proofErr w:type="spellEnd"/>
      <w:r w:rsidR="00D14ED4" w:rsidRPr="00B41112">
        <w:rPr>
          <w:sz w:val="26"/>
          <w:szCs w:val="26"/>
          <w:rPrChange w:id="1336" w:author="Le Minh Nghia" w:date="2019-10-09T10:56:00Z">
            <w:rPr>
              <w:sz w:val="24"/>
              <w:szCs w:val="24"/>
            </w:rPr>
          </w:rPrChange>
        </w:rPr>
        <w:t xml:space="preserve"> </w:t>
      </w:r>
      <w:proofErr w:type="spellStart"/>
      <w:r w:rsidR="00D14ED4" w:rsidRPr="00B41112">
        <w:rPr>
          <w:sz w:val="26"/>
          <w:szCs w:val="26"/>
          <w:rPrChange w:id="1337" w:author="Le Minh Nghia" w:date="2019-10-09T10:56:00Z">
            <w:rPr>
              <w:sz w:val="24"/>
              <w:szCs w:val="24"/>
            </w:rPr>
          </w:rPrChange>
        </w:rPr>
        <w:t>trợ</w:t>
      </w:r>
      <w:proofErr w:type="spellEnd"/>
      <w:r w:rsidR="00D14ED4" w:rsidRPr="00B41112">
        <w:rPr>
          <w:sz w:val="26"/>
          <w:szCs w:val="26"/>
          <w:rPrChange w:id="1338" w:author="Le Minh Nghia" w:date="2019-10-09T10:56:00Z">
            <w:rPr>
              <w:sz w:val="24"/>
              <w:szCs w:val="24"/>
            </w:rPr>
          </w:rPrChange>
        </w:rPr>
        <w:t xml:space="preserve"> </w:t>
      </w:r>
      <w:proofErr w:type="spellStart"/>
      <w:r w:rsidR="00D14ED4" w:rsidRPr="00B41112">
        <w:rPr>
          <w:sz w:val="26"/>
          <w:szCs w:val="26"/>
          <w:rPrChange w:id="1339" w:author="Le Minh Nghia" w:date="2019-10-09T10:56:00Z">
            <w:rPr>
              <w:sz w:val="24"/>
              <w:szCs w:val="24"/>
            </w:rPr>
          </w:rPrChange>
        </w:rPr>
        <w:t>lưu</w:t>
      </w:r>
      <w:proofErr w:type="spellEnd"/>
      <w:r w:rsidR="00D14ED4" w:rsidRPr="00B41112">
        <w:rPr>
          <w:sz w:val="26"/>
          <w:szCs w:val="26"/>
          <w:rPrChange w:id="1340" w:author="Le Minh Nghia" w:date="2019-10-09T10:56:00Z">
            <w:rPr>
              <w:sz w:val="24"/>
              <w:szCs w:val="24"/>
            </w:rPr>
          </w:rPrChange>
        </w:rPr>
        <w:t xml:space="preserve"> </w:t>
      </w:r>
      <w:proofErr w:type="spellStart"/>
      <w:r w:rsidR="00D14ED4" w:rsidRPr="00B41112">
        <w:rPr>
          <w:sz w:val="26"/>
          <w:szCs w:val="26"/>
          <w:rPrChange w:id="1341" w:author="Le Minh Nghia" w:date="2019-10-09T10:56:00Z">
            <w:rPr>
              <w:sz w:val="24"/>
              <w:szCs w:val="24"/>
            </w:rPr>
          </w:rPrChange>
        </w:rPr>
        <w:t>trữ</w:t>
      </w:r>
      <w:proofErr w:type="spellEnd"/>
      <w:r w:rsidR="00D14ED4" w:rsidRPr="00B41112">
        <w:rPr>
          <w:sz w:val="26"/>
          <w:szCs w:val="26"/>
          <w:rPrChange w:id="1342" w:author="Le Minh Nghia" w:date="2019-10-09T10:56:00Z">
            <w:rPr>
              <w:sz w:val="24"/>
              <w:szCs w:val="24"/>
            </w:rPr>
          </w:rPrChange>
        </w:rPr>
        <w:t xml:space="preserve"> </w:t>
      </w:r>
      <w:proofErr w:type="spellStart"/>
      <w:r w:rsidR="00D14ED4" w:rsidRPr="00B41112">
        <w:rPr>
          <w:sz w:val="26"/>
          <w:szCs w:val="26"/>
          <w:rPrChange w:id="1343" w:author="Le Minh Nghia" w:date="2019-10-09T10:56:00Z">
            <w:rPr>
              <w:sz w:val="24"/>
              <w:szCs w:val="24"/>
            </w:rPr>
          </w:rPrChange>
        </w:rPr>
        <w:t>lâu</w:t>
      </w:r>
      <w:proofErr w:type="spellEnd"/>
      <w:r w:rsidR="00D14ED4" w:rsidRPr="00B41112">
        <w:rPr>
          <w:sz w:val="26"/>
          <w:szCs w:val="26"/>
          <w:rPrChange w:id="1344" w:author="Le Minh Nghia" w:date="2019-10-09T10:56:00Z">
            <w:rPr>
              <w:sz w:val="24"/>
              <w:szCs w:val="24"/>
            </w:rPr>
          </w:rPrChange>
        </w:rPr>
        <w:t xml:space="preserve"> </w:t>
      </w:r>
      <w:proofErr w:type="spellStart"/>
      <w:r w:rsidR="00D14ED4" w:rsidRPr="00B41112">
        <w:rPr>
          <w:sz w:val="26"/>
          <w:szCs w:val="26"/>
          <w:rPrChange w:id="1345" w:author="Le Minh Nghia" w:date="2019-10-09T10:56:00Z">
            <w:rPr>
              <w:sz w:val="24"/>
              <w:szCs w:val="24"/>
            </w:rPr>
          </w:rPrChange>
        </w:rPr>
        <w:t>dài</w:t>
      </w:r>
      <w:proofErr w:type="spellEnd"/>
      <w:r w:rsidR="00D14ED4" w:rsidRPr="00B41112">
        <w:rPr>
          <w:sz w:val="26"/>
          <w:szCs w:val="26"/>
          <w:rPrChange w:id="1346" w:author="Le Minh Nghia" w:date="2019-10-09T10:56:00Z">
            <w:rPr>
              <w:sz w:val="24"/>
              <w:szCs w:val="24"/>
            </w:rPr>
          </w:rPrChange>
        </w:rPr>
        <w:t xml:space="preserve">, </w:t>
      </w:r>
      <w:proofErr w:type="spellStart"/>
      <w:r w:rsidR="00D14ED4" w:rsidRPr="00B41112">
        <w:rPr>
          <w:sz w:val="26"/>
          <w:szCs w:val="26"/>
          <w:rPrChange w:id="1347" w:author="Le Minh Nghia" w:date="2019-10-09T10:56:00Z">
            <w:rPr>
              <w:sz w:val="24"/>
              <w:szCs w:val="24"/>
            </w:rPr>
          </w:rPrChange>
        </w:rPr>
        <w:t>tránh</w:t>
      </w:r>
      <w:proofErr w:type="spellEnd"/>
      <w:r w:rsidR="00D14ED4" w:rsidRPr="00B41112">
        <w:rPr>
          <w:sz w:val="26"/>
          <w:szCs w:val="26"/>
          <w:rPrChange w:id="1348" w:author="Le Minh Nghia" w:date="2019-10-09T10:56:00Z">
            <w:rPr>
              <w:sz w:val="24"/>
              <w:szCs w:val="24"/>
            </w:rPr>
          </w:rPrChange>
        </w:rPr>
        <w:t xml:space="preserve"> </w:t>
      </w:r>
      <w:proofErr w:type="spellStart"/>
      <w:r w:rsidR="00D14ED4" w:rsidRPr="00B41112">
        <w:rPr>
          <w:sz w:val="26"/>
          <w:szCs w:val="26"/>
          <w:rPrChange w:id="1349" w:author="Le Minh Nghia" w:date="2019-10-09T10:56:00Z">
            <w:rPr>
              <w:sz w:val="24"/>
              <w:szCs w:val="24"/>
            </w:rPr>
          </w:rPrChange>
        </w:rPr>
        <w:t>mất</w:t>
      </w:r>
      <w:proofErr w:type="spellEnd"/>
      <w:r w:rsidR="00D14ED4" w:rsidRPr="00B41112">
        <w:rPr>
          <w:sz w:val="26"/>
          <w:szCs w:val="26"/>
          <w:rPrChange w:id="1350" w:author="Le Minh Nghia" w:date="2019-10-09T10:56:00Z">
            <w:rPr>
              <w:sz w:val="24"/>
              <w:szCs w:val="24"/>
            </w:rPr>
          </w:rPrChange>
        </w:rPr>
        <w:t xml:space="preserve"> </w:t>
      </w:r>
      <w:proofErr w:type="spellStart"/>
      <w:r w:rsidR="00D14ED4" w:rsidRPr="00B41112">
        <w:rPr>
          <w:sz w:val="26"/>
          <w:szCs w:val="26"/>
          <w:rPrChange w:id="1351" w:author="Le Minh Nghia" w:date="2019-10-09T10:56:00Z">
            <w:rPr>
              <w:sz w:val="24"/>
              <w:szCs w:val="24"/>
            </w:rPr>
          </w:rPrChange>
        </w:rPr>
        <w:t>mát</w:t>
      </w:r>
      <w:proofErr w:type="spellEnd"/>
      <w:r w:rsidR="00D14ED4" w:rsidRPr="00B41112">
        <w:rPr>
          <w:sz w:val="26"/>
          <w:szCs w:val="26"/>
          <w:rPrChange w:id="1352" w:author="Le Minh Nghia" w:date="2019-10-09T10:56:00Z">
            <w:rPr>
              <w:sz w:val="24"/>
              <w:szCs w:val="24"/>
            </w:rPr>
          </w:rPrChange>
        </w:rPr>
        <w:t xml:space="preserve"> </w:t>
      </w:r>
      <w:proofErr w:type="spellStart"/>
      <w:r w:rsidR="00D14ED4" w:rsidRPr="00B41112">
        <w:rPr>
          <w:sz w:val="26"/>
          <w:szCs w:val="26"/>
          <w:rPrChange w:id="1353" w:author="Le Minh Nghia" w:date="2019-10-09T10:56:00Z">
            <w:rPr>
              <w:sz w:val="24"/>
              <w:szCs w:val="24"/>
            </w:rPr>
          </w:rPrChange>
        </w:rPr>
        <w:t>sai</w:t>
      </w:r>
      <w:proofErr w:type="spellEnd"/>
      <w:r w:rsidR="00D14ED4" w:rsidRPr="00B41112">
        <w:rPr>
          <w:sz w:val="26"/>
          <w:szCs w:val="26"/>
          <w:rPrChange w:id="1354" w:author="Le Minh Nghia" w:date="2019-10-09T10:56:00Z">
            <w:rPr>
              <w:sz w:val="24"/>
              <w:szCs w:val="24"/>
            </w:rPr>
          </w:rPrChange>
        </w:rPr>
        <w:t xml:space="preserve"> </w:t>
      </w:r>
      <w:proofErr w:type="spellStart"/>
      <w:r w:rsidR="00D14ED4" w:rsidRPr="00B41112">
        <w:rPr>
          <w:sz w:val="26"/>
          <w:szCs w:val="26"/>
          <w:rPrChange w:id="1355" w:author="Le Minh Nghia" w:date="2019-10-09T10:56:00Z">
            <w:rPr>
              <w:sz w:val="24"/>
              <w:szCs w:val="24"/>
            </w:rPr>
          </w:rPrChange>
        </w:rPr>
        <w:t>lệnh</w:t>
      </w:r>
      <w:proofErr w:type="spellEnd"/>
      <w:del w:id="1356" w:author="Le Minh Nghia" w:date="2019-10-09T10:00:00Z">
        <w:r w:rsidR="00D14ED4" w:rsidRPr="00B41112" w:rsidDel="00E70C55">
          <w:rPr>
            <w:sz w:val="26"/>
            <w:szCs w:val="26"/>
            <w:rPrChange w:id="1357" w:author="Le Minh Nghia" w:date="2019-10-09T10:56:00Z">
              <w:rPr>
                <w:sz w:val="24"/>
                <w:szCs w:val="24"/>
              </w:rPr>
            </w:rPrChange>
          </w:rPr>
          <w:delText xml:space="preserve"> </w:delText>
        </w:r>
      </w:del>
      <w:r w:rsidR="00D14ED4" w:rsidRPr="00B41112">
        <w:rPr>
          <w:sz w:val="26"/>
          <w:szCs w:val="26"/>
          <w:rPrChange w:id="1358" w:author="Le Minh Nghia" w:date="2019-10-09T10:56:00Z">
            <w:rPr>
              <w:sz w:val="24"/>
              <w:szCs w:val="24"/>
            </w:rPr>
          </w:rPrChange>
        </w:rPr>
        <w:t xml:space="preserve">, </w:t>
      </w:r>
      <w:proofErr w:type="spellStart"/>
      <w:r w:rsidR="00D14ED4" w:rsidRPr="00B41112">
        <w:rPr>
          <w:sz w:val="26"/>
          <w:szCs w:val="26"/>
          <w:rPrChange w:id="1359" w:author="Le Minh Nghia" w:date="2019-10-09T10:56:00Z">
            <w:rPr>
              <w:sz w:val="24"/>
              <w:szCs w:val="24"/>
            </w:rPr>
          </w:rPrChange>
        </w:rPr>
        <w:t>hư</w:t>
      </w:r>
      <w:proofErr w:type="spellEnd"/>
      <w:r w:rsidR="00D14ED4" w:rsidRPr="00B41112">
        <w:rPr>
          <w:sz w:val="26"/>
          <w:szCs w:val="26"/>
          <w:rPrChange w:id="1360" w:author="Le Minh Nghia" w:date="2019-10-09T10:56:00Z">
            <w:rPr>
              <w:sz w:val="24"/>
              <w:szCs w:val="24"/>
            </w:rPr>
          </w:rPrChange>
        </w:rPr>
        <w:t xml:space="preserve"> </w:t>
      </w:r>
      <w:proofErr w:type="spellStart"/>
      <w:r w:rsidR="00D14ED4" w:rsidRPr="00B41112">
        <w:rPr>
          <w:sz w:val="26"/>
          <w:szCs w:val="26"/>
          <w:rPrChange w:id="1361" w:author="Le Minh Nghia" w:date="2019-10-09T10:56:00Z">
            <w:rPr>
              <w:sz w:val="24"/>
              <w:szCs w:val="24"/>
            </w:rPr>
          </w:rPrChange>
        </w:rPr>
        <w:t>hỏng</w:t>
      </w:r>
      <w:proofErr w:type="spellEnd"/>
      <w:r w:rsidR="00D14ED4" w:rsidRPr="00B41112">
        <w:rPr>
          <w:sz w:val="26"/>
          <w:szCs w:val="26"/>
          <w:rPrChange w:id="1362" w:author="Le Minh Nghia" w:date="2019-10-09T10:56:00Z">
            <w:rPr>
              <w:sz w:val="24"/>
              <w:szCs w:val="24"/>
            </w:rPr>
          </w:rPrChange>
        </w:rPr>
        <w:t xml:space="preserve"> </w:t>
      </w:r>
      <w:proofErr w:type="spellStart"/>
      <w:r w:rsidR="00D14ED4" w:rsidRPr="00B41112">
        <w:rPr>
          <w:sz w:val="26"/>
          <w:szCs w:val="26"/>
          <w:rPrChange w:id="1363" w:author="Le Minh Nghia" w:date="2019-10-09T10:56:00Z">
            <w:rPr>
              <w:sz w:val="24"/>
              <w:szCs w:val="24"/>
            </w:rPr>
          </w:rPrChange>
        </w:rPr>
        <w:t>tài</w:t>
      </w:r>
      <w:proofErr w:type="spellEnd"/>
      <w:r w:rsidR="00D14ED4" w:rsidRPr="00B41112">
        <w:rPr>
          <w:sz w:val="26"/>
          <w:szCs w:val="26"/>
          <w:rPrChange w:id="1364" w:author="Le Minh Nghia" w:date="2019-10-09T10:56:00Z">
            <w:rPr>
              <w:sz w:val="24"/>
              <w:szCs w:val="24"/>
            </w:rPr>
          </w:rPrChange>
        </w:rPr>
        <w:t xml:space="preserve"> </w:t>
      </w:r>
      <w:proofErr w:type="spellStart"/>
      <w:r w:rsidR="00D14ED4" w:rsidRPr="00B41112">
        <w:rPr>
          <w:sz w:val="26"/>
          <w:szCs w:val="26"/>
          <w:rPrChange w:id="1365" w:author="Le Minh Nghia" w:date="2019-10-09T10:56:00Z">
            <w:rPr>
              <w:sz w:val="24"/>
              <w:szCs w:val="24"/>
            </w:rPr>
          </w:rPrChange>
        </w:rPr>
        <w:t>liệu</w:t>
      </w:r>
      <w:proofErr w:type="spellEnd"/>
      <w:r w:rsidR="00D14ED4" w:rsidRPr="00B41112">
        <w:rPr>
          <w:sz w:val="26"/>
          <w:szCs w:val="26"/>
          <w:rPrChange w:id="1366" w:author="Le Minh Nghia" w:date="2019-10-09T10:56:00Z">
            <w:rPr>
              <w:sz w:val="24"/>
              <w:szCs w:val="24"/>
            </w:rPr>
          </w:rPrChange>
        </w:rPr>
        <w:t>.</w:t>
      </w:r>
    </w:p>
    <w:p w:rsidR="00FF6435" w:rsidRPr="00B41112" w:rsidDel="00E70C55" w:rsidRDefault="00FF6435" w:rsidP="00833C9A">
      <w:pPr>
        <w:pStyle w:val="ListParagraph"/>
        <w:tabs>
          <w:tab w:val="left" w:pos="3709"/>
        </w:tabs>
        <w:ind w:left="709"/>
        <w:rPr>
          <w:del w:id="1367" w:author="Le Minh Nghia" w:date="2019-10-09T10:00:00Z"/>
          <w:sz w:val="26"/>
          <w:szCs w:val="26"/>
          <w:rPrChange w:id="1368" w:author="Le Minh Nghia" w:date="2019-10-09T10:56:00Z">
            <w:rPr>
              <w:del w:id="1369" w:author="Le Minh Nghia" w:date="2019-10-09T10:00:00Z"/>
              <w:sz w:val="24"/>
              <w:szCs w:val="24"/>
            </w:rPr>
          </w:rPrChange>
        </w:rPr>
      </w:pPr>
      <w:r w:rsidRPr="00B41112">
        <w:rPr>
          <w:sz w:val="26"/>
          <w:szCs w:val="26"/>
          <w:rPrChange w:id="1370" w:author="Le Minh Nghia" w:date="2019-10-09T10:56:00Z">
            <w:rPr>
              <w:sz w:val="24"/>
              <w:szCs w:val="24"/>
            </w:rPr>
          </w:rPrChange>
        </w:rPr>
        <w:t>+</w:t>
      </w:r>
      <w:r w:rsidR="00D14ED4" w:rsidRPr="00B41112">
        <w:rPr>
          <w:sz w:val="26"/>
          <w:szCs w:val="26"/>
          <w:rPrChange w:id="1371" w:author="Le Minh Nghia" w:date="2019-10-09T10:56:00Z">
            <w:rPr>
              <w:sz w:val="24"/>
              <w:szCs w:val="24"/>
            </w:rPr>
          </w:rPrChange>
        </w:rPr>
        <w:t xml:space="preserve"> </w:t>
      </w:r>
      <w:proofErr w:type="spellStart"/>
      <w:r w:rsidR="00D14ED4" w:rsidRPr="00B41112">
        <w:rPr>
          <w:sz w:val="26"/>
          <w:szCs w:val="26"/>
          <w:rPrChange w:id="1372" w:author="Le Minh Nghia" w:date="2019-10-09T10:56:00Z">
            <w:rPr>
              <w:sz w:val="24"/>
              <w:szCs w:val="24"/>
            </w:rPr>
          </w:rPrChange>
        </w:rPr>
        <w:t>Tạo</w:t>
      </w:r>
      <w:proofErr w:type="spellEnd"/>
      <w:r w:rsidR="00D14ED4" w:rsidRPr="00B41112">
        <w:rPr>
          <w:sz w:val="26"/>
          <w:szCs w:val="26"/>
          <w:rPrChange w:id="1373" w:author="Le Minh Nghia" w:date="2019-10-09T10:56:00Z">
            <w:rPr>
              <w:sz w:val="24"/>
              <w:szCs w:val="24"/>
            </w:rPr>
          </w:rPrChange>
        </w:rPr>
        <w:t xml:space="preserve"> </w:t>
      </w:r>
      <w:proofErr w:type="spellStart"/>
      <w:r w:rsidR="00D14ED4" w:rsidRPr="00B41112">
        <w:rPr>
          <w:sz w:val="26"/>
          <w:szCs w:val="26"/>
          <w:rPrChange w:id="1374" w:author="Le Minh Nghia" w:date="2019-10-09T10:56:00Z">
            <w:rPr>
              <w:sz w:val="24"/>
              <w:szCs w:val="24"/>
            </w:rPr>
          </w:rPrChange>
        </w:rPr>
        <w:t>sự</w:t>
      </w:r>
      <w:proofErr w:type="spellEnd"/>
      <w:r w:rsidR="00D14ED4" w:rsidRPr="00B41112">
        <w:rPr>
          <w:sz w:val="26"/>
          <w:szCs w:val="26"/>
          <w:rPrChange w:id="1375" w:author="Le Minh Nghia" w:date="2019-10-09T10:56:00Z">
            <w:rPr>
              <w:sz w:val="24"/>
              <w:szCs w:val="24"/>
            </w:rPr>
          </w:rPrChange>
        </w:rPr>
        <w:t xml:space="preserve"> </w:t>
      </w:r>
      <w:proofErr w:type="spellStart"/>
      <w:r w:rsidR="00D14ED4" w:rsidRPr="00B41112">
        <w:rPr>
          <w:sz w:val="26"/>
          <w:szCs w:val="26"/>
          <w:rPrChange w:id="1376" w:author="Le Minh Nghia" w:date="2019-10-09T10:56:00Z">
            <w:rPr>
              <w:sz w:val="24"/>
              <w:szCs w:val="24"/>
            </w:rPr>
          </w:rPrChange>
        </w:rPr>
        <w:t>thống</w:t>
      </w:r>
      <w:proofErr w:type="spellEnd"/>
      <w:r w:rsidR="00D14ED4" w:rsidRPr="00B41112">
        <w:rPr>
          <w:sz w:val="26"/>
          <w:szCs w:val="26"/>
          <w:rPrChange w:id="1377" w:author="Le Minh Nghia" w:date="2019-10-09T10:56:00Z">
            <w:rPr>
              <w:sz w:val="24"/>
              <w:szCs w:val="24"/>
            </w:rPr>
          </w:rPrChange>
        </w:rPr>
        <w:t xml:space="preserve"> </w:t>
      </w:r>
      <w:proofErr w:type="spellStart"/>
      <w:r w:rsidR="00D14ED4" w:rsidRPr="00B41112">
        <w:rPr>
          <w:sz w:val="26"/>
          <w:szCs w:val="26"/>
          <w:rPrChange w:id="1378" w:author="Le Minh Nghia" w:date="2019-10-09T10:56:00Z">
            <w:rPr>
              <w:sz w:val="24"/>
              <w:szCs w:val="24"/>
            </w:rPr>
          </w:rPrChange>
        </w:rPr>
        <w:t>nhất</w:t>
      </w:r>
      <w:proofErr w:type="spellEnd"/>
      <w:r w:rsidR="00D14ED4" w:rsidRPr="00B41112">
        <w:rPr>
          <w:sz w:val="26"/>
          <w:szCs w:val="26"/>
          <w:rPrChange w:id="1379" w:author="Le Minh Nghia" w:date="2019-10-09T10:56:00Z">
            <w:rPr>
              <w:sz w:val="24"/>
              <w:szCs w:val="24"/>
            </w:rPr>
          </w:rPrChange>
        </w:rPr>
        <w:t xml:space="preserve"> </w:t>
      </w:r>
      <w:proofErr w:type="spellStart"/>
      <w:r w:rsidR="00D14ED4" w:rsidRPr="00B41112">
        <w:rPr>
          <w:sz w:val="26"/>
          <w:szCs w:val="26"/>
          <w:rPrChange w:id="1380" w:author="Le Minh Nghia" w:date="2019-10-09T10:56:00Z">
            <w:rPr>
              <w:sz w:val="24"/>
              <w:szCs w:val="24"/>
            </w:rPr>
          </w:rPrChange>
        </w:rPr>
        <w:t>trong</w:t>
      </w:r>
      <w:proofErr w:type="spellEnd"/>
      <w:r w:rsidR="00D14ED4" w:rsidRPr="00B41112">
        <w:rPr>
          <w:sz w:val="26"/>
          <w:szCs w:val="26"/>
          <w:rPrChange w:id="1381" w:author="Le Minh Nghia" w:date="2019-10-09T10:56:00Z">
            <w:rPr>
              <w:sz w:val="24"/>
              <w:szCs w:val="24"/>
            </w:rPr>
          </w:rPrChange>
        </w:rPr>
        <w:t xml:space="preserve"> </w:t>
      </w:r>
      <w:proofErr w:type="spellStart"/>
      <w:r w:rsidR="00D14ED4" w:rsidRPr="00B41112">
        <w:rPr>
          <w:sz w:val="26"/>
          <w:szCs w:val="26"/>
          <w:rPrChange w:id="1382" w:author="Le Minh Nghia" w:date="2019-10-09T10:56:00Z">
            <w:rPr>
              <w:sz w:val="24"/>
              <w:szCs w:val="24"/>
            </w:rPr>
          </w:rPrChange>
        </w:rPr>
        <w:t>việc</w:t>
      </w:r>
      <w:proofErr w:type="spellEnd"/>
      <w:r w:rsidR="00D14ED4" w:rsidRPr="00B41112">
        <w:rPr>
          <w:sz w:val="26"/>
          <w:szCs w:val="26"/>
          <w:rPrChange w:id="1383" w:author="Le Minh Nghia" w:date="2019-10-09T10:56:00Z">
            <w:rPr>
              <w:sz w:val="24"/>
              <w:szCs w:val="24"/>
            </w:rPr>
          </w:rPrChange>
        </w:rPr>
        <w:t xml:space="preserve"> </w:t>
      </w:r>
      <w:proofErr w:type="spellStart"/>
      <w:r w:rsidR="00D14ED4" w:rsidRPr="00B41112">
        <w:rPr>
          <w:sz w:val="26"/>
          <w:szCs w:val="26"/>
          <w:rPrChange w:id="1384" w:author="Le Minh Nghia" w:date="2019-10-09T10:56:00Z">
            <w:rPr>
              <w:sz w:val="24"/>
              <w:szCs w:val="24"/>
            </w:rPr>
          </w:rPrChange>
        </w:rPr>
        <w:t>quản</w:t>
      </w:r>
      <w:proofErr w:type="spellEnd"/>
      <w:r w:rsidR="00D14ED4" w:rsidRPr="00B41112">
        <w:rPr>
          <w:sz w:val="26"/>
          <w:szCs w:val="26"/>
          <w:rPrChange w:id="1385" w:author="Le Minh Nghia" w:date="2019-10-09T10:56:00Z">
            <w:rPr>
              <w:sz w:val="24"/>
              <w:szCs w:val="24"/>
            </w:rPr>
          </w:rPrChange>
        </w:rPr>
        <w:t xml:space="preserve"> </w:t>
      </w:r>
      <w:proofErr w:type="spellStart"/>
      <w:r w:rsidR="00D14ED4" w:rsidRPr="00B41112">
        <w:rPr>
          <w:sz w:val="26"/>
          <w:szCs w:val="26"/>
          <w:rPrChange w:id="1386" w:author="Le Minh Nghia" w:date="2019-10-09T10:56:00Z">
            <w:rPr>
              <w:sz w:val="24"/>
              <w:szCs w:val="24"/>
            </w:rPr>
          </w:rPrChange>
        </w:rPr>
        <w:t>lý</w:t>
      </w:r>
      <w:proofErr w:type="spellEnd"/>
      <w:r w:rsidR="00D14ED4" w:rsidRPr="00B41112">
        <w:rPr>
          <w:sz w:val="26"/>
          <w:szCs w:val="26"/>
          <w:rPrChange w:id="1387" w:author="Le Minh Nghia" w:date="2019-10-09T10:56:00Z">
            <w:rPr>
              <w:sz w:val="24"/>
              <w:szCs w:val="24"/>
            </w:rPr>
          </w:rPrChange>
        </w:rPr>
        <w:t xml:space="preserve"> </w:t>
      </w:r>
      <w:proofErr w:type="spellStart"/>
      <w:r w:rsidR="00D14ED4" w:rsidRPr="00B41112">
        <w:rPr>
          <w:sz w:val="26"/>
          <w:szCs w:val="26"/>
          <w:rPrChange w:id="1388" w:author="Le Minh Nghia" w:date="2019-10-09T10:56:00Z">
            <w:rPr>
              <w:sz w:val="24"/>
              <w:szCs w:val="24"/>
            </w:rPr>
          </w:rPrChange>
        </w:rPr>
        <w:t>thông</w:t>
      </w:r>
      <w:proofErr w:type="spellEnd"/>
      <w:r w:rsidR="00D14ED4" w:rsidRPr="00B41112">
        <w:rPr>
          <w:sz w:val="26"/>
          <w:szCs w:val="26"/>
          <w:rPrChange w:id="1389" w:author="Le Minh Nghia" w:date="2019-10-09T10:56:00Z">
            <w:rPr>
              <w:sz w:val="24"/>
              <w:szCs w:val="24"/>
            </w:rPr>
          </w:rPrChange>
        </w:rPr>
        <w:t xml:space="preserve"> tin </w:t>
      </w:r>
      <w:proofErr w:type="spellStart"/>
      <w:r w:rsidR="00D14ED4" w:rsidRPr="00B41112">
        <w:rPr>
          <w:sz w:val="26"/>
          <w:szCs w:val="26"/>
          <w:rPrChange w:id="1390" w:author="Le Minh Nghia" w:date="2019-10-09T10:56:00Z">
            <w:rPr>
              <w:sz w:val="24"/>
              <w:szCs w:val="24"/>
            </w:rPr>
          </w:rPrChange>
        </w:rPr>
        <w:t>giữa</w:t>
      </w:r>
      <w:proofErr w:type="spellEnd"/>
      <w:r w:rsidR="00D14ED4" w:rsidRPr="00B41112">
        <w:rPr>
          <w:sz w:val="26"/>
          <w:szCs w:val="26"/>
          <w:rPrChange w:id="1391" w:author="Le Minh Nghia" w:date="2019-10-09T10:56:00Z">
            <w:rPr>
              <w:sz w:val="24"/>
              <w:szCs w:val="24"/>
            </w:rPr>
          </w:rPrChange>
        </w:rPr>
        <w:t xml:space="preserve"> </w:t>
      </w:r>
      <w:proofErr w:type="spellStart"/>
      <w:r w:rsidR="00D14ED4" w:rsidRPr="00B41112">
        <w:rPr>
          <w:sz w:val="26"/>
          <w:szCs w:val="26"/>
          <w:rPrChange w:id="1392" w:author="Le Minh Nghia" w:date="2019-10-09T10:56:00Z">
            <w:rPr>
              <w:sz w:val="24"/>
              <w:szCs w:val="24"/>
            </w:rPr>
          </w:rPrChange>
        </w:rPr>
        <w:t>các</w:t>
      </w:r>
      <w:proofErr w:type="spellEnd"/>
      <w:r w:rsidR="00D14ED4" w:rsidRPr="00B41112">
        <w:rPr>
          <w:sz w:val="26"/>
          <w:szCs w:val="26"/>
          <w:rPrChange w:id="1393" w:author="Le Minh Nghia" w:date="2019-10-09T10:56:00Z">
            <w:rPr>
              <w:sz w:val="24"/>
              <w:szCs w:val="24"/>
            </w:rPr>
          </w:rPrChange>
        </w:rPr>
        <w:t xml:space="preserve"> khoa </w:t>
      </w:r>
      <w:proofErr w:type="spellStart"/>
      <w:r w:rsidR="00D14ED4" w:rsidRPr="00B41112">
        <w:rPr>
          <w:sz w:val="26"/>
          <w:szCs w:val="26"/>
          <w:rPrChange w:id="1394" w:author="Le Minh Nghia" w:date="2019-10-09T10:56:00Z">
            <w:rPr>
              <w:sz w:val="24"/>
              <w:szCs w:val="24"/>
            </w:rPr>
          </w:rPrChange>
        </w:rPr>
        <w:t>viện</w:t>
      </w:r>
      <w:proofErr w:type="spellEnd"/>
      <w:r w:rsidR="00D14ED4" w:rsidRPr="00B41112">
        <w:rPr>
          <w:sz w:val="26"/>
          <w:szCs w:val="26"/>
          <w:rPrChange w:id="1395" w:author="Le Minh Nghia" w:date="2019-10-09T10:56:00Z">
            <w:rPr>
              <w:sz w:val="24"/>
              <w:szCs w:val="24"/>
            </w:rPr>
          </w:rPrChange>
        </w:rPr>
        <w:t xml:space="preserve">, </w:t>
      </w:r>
      <w:proofErr w:type="spellStart"/>
      <w:r w:rsidR="00D14ED4" w:rsidRPr="00B41112">
        <w:rPr>
          <w:sz w:val="26"/>
          <w:szCs w:val="26"/>
          <w:rPrChange w:id="1396" w:author="Le Minh Nghia" w:date="2019-10-09T10:56:00Z">
            <w:rPr>
              <w:sz w:val="24"/>
              <w:szCs w:val="24"/>
            </w:rPr>
          </w:rPrChange>
        </w:rPr>
        <w:t>đơn</w:t>
      </w:r>
      <w:proofErr w:type="spellEnd"/>
      <w:r w:rsidR="00D14ED4" w:rsidRPr="00B41112">
        <w:rPr>
          <w:sz w:val="26"/>
          <w:szCs w:val="26"/>
          <w:rPrChange w:id="1397" w:author="Le Minh Nghia" w:date="2019-10-09T10:56:00Z">
            <w:rPr>
              <w:sz w:val="24"/>
              <w:szCs w:val="24"/>
            </w:rPr>
          </w:rPrChange>
        </w:rPr>
        <w:t xml:space="preserve"> </w:t>
      </w:r>
      <w:proofErr w:type="spellStart"/>
      <w:r w:rsidR="00D14ED4" w:rsidRPr="00B41112">
        <w:rPr>
          <w:sz w:val="26"/>
          <w:szCs w:val="26"/>
          <w:rPrChange w:id="1398" w:author="Le Minh Nghia" w:date="2019-10-09T10:56:00Z">
            <w:rPr>
              <w:sz w:val="24"/>
              <w:szCs w:val="24"/>
            </w:rPr>
          </w:rPrChange>
        </w:rPr>
        <w:t>vị</w:t>
      </w:r>
      <w:proofErr w:type="spellEnd"/>
      <w:r w:rsidR="00D14ED4" w:rsidRPr="00B41112">
        <w:rPr>
          <w:sz w:val="26"/>
          <w:szCs w:val="26"/>
          <w:rPrChange w:id="1399" w:author="Le Minh Nghia" w:date="2019-10-09T10:56:00Z">
            <w:rPr>
              <w:sz w:val="24"/>
              <w:szCs w:val="24"/>
            </w:rPr>
          </w:rPrChange>
        </w:rPr>
        <w:t xml:space="preserve"> </w:t>
      </w:r>
      <w:proofErr w:type="spellStart"/>
      <w:r w:rsidR="00D14ED4" w:rsidRPr="00B41112">
        <w:rPr>
          <w:sz w:val="26"/>
          <w:szCs w:val="26"/>
          <w:rPrChange w:id="1400" w:author="Le Minh Nghia" w:date="2019-10-09T10:56:00Z">
            <w:rPr>
              <w:sz w:val="24"/>
              <w:szCs w:val="24"/>
            </w:rPr>
          </w:rPrChange>
        </w:rPr>
        <w:t>trong</w:t>
      </w:r>
      <w:proofErr w:type="spellEnd"/>
      <w:r w:rsidR="00D14ED4" w:rsidRPr="00B41112">
        <w:rPr>
          <w:sz w:val="26"/>
          <w:szCs w:val="26"/>
          <w:rPrChange w:id="1401" w:author="Le Minh Nghia" w:date="2019-10-09T10:56:00Z">
            <w:rPr>
              <w:sz w:val="24"/>
              <w:szCs w:val="24"/>
            </w:rPr>
          </w:rPrChange>
        </w:rPr>
        <w:t xml:space="preserve"> </w:t>
      </w:r>
      <w:proofErr w:type="spellStart"/>
      <w:r w:rsidR="00D14ED4" w:rsidRPr="00B41112">
        <w:rPr>
          <w:sz w:val="26"/>
          <w:szCs w:val="26"/>
          <w:rPrChange w:id="1402" w:author="Le Minh Nghia" w:date="2019-10-09T10:56:00Z">
            <w:rPr>
              <w:sz w:val="24"/>
              <w:szCs w:val="24"/>
            </w:rPr>
          </w:rPrChange>
        </w:rPr>
        <w:t>nhà</w:t>
      </w:r>
      <w:proofErr w:type="spellEnd"/>
      <w:r w:rsidR="00D14ED4" w:rsidRPr="00B41112">
        <w:rPr>
          <w:sz w:val="26"/>
          <w:szCs w:val="26"/>
          <w:rPrChange w:id="1403" w:author="Le Minh Nghia" w:date="2019-10-09T10:56:00Z">
            <w:rPr>
              <w:sz w:val="24"/>
              <w:szCs w:val="24"/>
            </w:rPr>
          </w:rPrChange>
        </w:rPr>
        <w:t xml:space="preserve"> </w:t>
      </w:r>
      <w:proofErr w:type="spellStart"/>
      <w:r w:rsidR="00D14ED4" w:rsidRPr="00B41112">
        <w:rPr>
          <w:sz w:val="26"/>
          <w:szCs w:val="26"/>
          <w:rPrChange w:id="1404" w:author="Le Minh Nghia" w:date="2019-10-09T10:56:00Z">
            <w:rPr>
              <w:sz w:val="24"/>
              <w:szCs w:val="24"/>
            </w:rPr>
          </w:rPrChange>
        </w:rPr>
        <w:t>trường</w:t>
      </w:r>
      <w:proofErr w:type="spellEnd"/>
      <w:r w:rsidR="00D14ED4" w:rsidRPr="00B41112">
        <w:rPr>
          <w:sz w:val="26"/>
          <w:szCs w:val="26"/>
          <w:rPrChange w:id="1405" w:author="Le Minh Nghia" w:date="2019-10-09T10:56:00Z">
            <w:rPr>
              <w:sz w:val="24"/>
              <w:szCs w:val="24"/>
            </w:rPr>
          </w:rPrChange>
        </w:rPr>
        <w:t>.</w:t>
      </w:r>
    </w:p>
    <w:p w:rsidR="00BE046C" w:rsidRPr="00B41112" w:rsidRDefault="00BE046C">
      <w:pPr>
        <w:pStyle w:val="ListParagraph"/>
        <w:tabs>
          <w:tab w:val="left" w:pos="3709"/>
        </w:tabs>
        <w:ind w:left="709"/>
        <w:rPr>
          <w:sz w:val="26"/>
          <w:szCs w:val="26"/>
          <w:rPrChange w:id="1406" w:author="Le Minh Nghia" w:date="2019-10-09T10:56:00Z">
            <w:rPr/>
          </w:rPrChange>
        </w:rPr>
        <w:pPrChange w:id="1407" w:author="Le Minh Nghia" w:date="2019-10-09T10:00:00Z">
          <w:pPr>
            <w:tabs>
              <w:tab w:val="left" w:pos="3709"/>
            </w:tabs>
          </w:pPr>
        </w:pPrChange>
      </w:pPr>
    </w:p>
    <w:p w:rsidR="00BE046C" w:rsidRPr="00B41112" w:rsidRDefault="00BE046C" w:rsidP="00FF6435">
      <w:pPr>
        <w:tabs>
          <w:tab w:val="left" w:pos="3709"/>
        </w:tabs>
        <w:rPr>
          <w:sz w:val="26"/>
          <w:szCs w:val="26"/>
          <w:rPrChange w:id="1408" w:author="Le Minh Nghia" w:date="2019-10-09T10:56:00Z">
            <w:rPr>
              <w:sz w:val="24"/>
              <w:szCs w:val="24"/>
            </w:rPr>
          </w:rPrChange>
        </w:rPr>
      </w:pPr>
    </w:p>
    <w:p w:rsidR="00FF6435" w:rsidRPr="00B41112" w:rsidRDefault="00FF6435" w:rsidP="00FF6435">
      <w:pPr>
        <w:tabs>
          <w:tab w:val="left" w:pos="3709"/>
        </w:tabs>
        <w:ind w:left="5760"/>
        <w:jc w:val="center"/>
        <w:rPr>
          <w:sz w:val="26"/>
          <w:szCs w:val="26"/>
          <w:rPrChange w:id="1409" w:author="Le Minh Nghia" w:date="2019-10-09T10:56:00Z">
            <w:rPr>
              <w:sz w:val="24"/>
              <w:szCs w:val="24"/>
            </w:rPr>
          </w:rPrChange>
        </w:rPr>
      </w:pPr>
      <w:proofErr w:type="spellStart"/>
      <w:r w:rsidRPr="00B41112">
        <w:rPr>
          <w:sz w:val="26"/>
          <w:szCs w:val="26"/>
          <w:rPrChange w:id="1410" w:author="Le Minh Nghia" w:date="2019-10-09T10:56:00Z">
            <w:rPr>
              <w:sz w:val="24"/>
              <w:szCs w:val="24"/>
            </w:rPr>
          </w:rPrChange>
        </w:rPr>
        <w:t>Ngày</w:t>
      </w:r>
      <w:proofErr w:type="spellEnd"/>
      <w:r w:rsidRPr="00B41112">
        <w:rPr>
          <w:sz w:val="26"/>
          <w:szCs w:val="26"/>
          <w:rPrChange w:id="1411" w:author="Le Minh Nghia" w:date="2019-10-09T10:56:00Z">
            <w:rPr>
              <w:sz w:val="24"/>
              <w:szCs w:val="24"/>
            </w:rPr>
          </w:rPrChange>
        </w:rPr>
        <w:t xml:space="preserve"> </w:t>
      </w:r>
      <w:proofErr w:type="spellStart"/>
      <w:r w:rsidRPr="00B41112">
        <w:rPr>
          <w:sz w:val="26"/>
          <w:szCs w:val="26"/>
          <w:rPrChange w:id="1412" w:author="Le Minh Nghia" w:date="2019-10-09T10:56:00Z">
            <w:rPr>
              <w:sz w:val="24"/>
              <w:szCs w:val="24"/>
            </w:rPr>
          </w:rPrChange>
        </w:rPr>
        <w:t>tháng</w:t>
      </w:r>
      <w:proofErr w:type="spellEnd"/>
      <w:r w:rsidRPr="00B41112">
        <w:rPr>
          <w:sz w:val="26"/>
          <w:szCs w:val="26"/>
          <w:rPrChange w:id="1413" w:author="Le Minh Nghia" w:date="2019-10-09T10:56:00Z">
            <w:rPr>
              <w:sz w:val="24"/>
              <w:szCs w:val="24"/>
            </w:rPr>
          </w:rPrChange>
        </w:rPr>
        <w:t xml:space="preserve"> 10 </w:t>
      </w:r>
      <w:proofErr w:type="spellStart"/>
      <w:r w:rsidRPr="00B41112">
        <w:rPr>
          <w:sz w:val="26"/>
          <w:szCs w:val="26"/>
          <w:rPrChange w:id="1414" w:author="Le Minh Nghia" w:date="2019-10-09T10:56:00Z">
            <w:rPr>
              <w:sz w:val="24"/>
              <w:szCs w:val="24"/>
            </w:rPr>
          </w:rPrChange>
        </w:rPr>
        <w:t>năm</w:t>
      </w:r>
      <w:proofErr w:type="spellEnd"/>
      <w:r w:rsidRPr="00B41112">
        <w:rPr>
          <w:sz w:val="26"/>
          <w:szCs w:val="26"/>
          <w:rPrChange w:id="1415" w:author="Le Minh Nghia" w:date="2019-10-09T10:56:00Z">
            <w:rPr>
              <w:sz w:val="24"/>
              <w:szCs w:val="24"/>
            </w:rPr>
          </w:rPrChange>
        </w:rPr>
        <w:t xml:space="preserve"> 2019</w:t>
      </w:r>
    </w:p>
    <w:p w:rsidR="00FF6435" w:rsidRPr="00B41112" w:rsidRDefault="00FF6435" w:rsidP="00FF6435">
      <w:pPr>
        <w:tabs>
          <w:tab w:val="left" w:pos="3709"/>
        </w:tabs>
        <w:ind w:left="5760"/>
        <w:jc w:val="center"/>
        <w:rPr>
          <w:b/>
          <w:sz w:val="26"/>
          <w:szCs w:val="26"/>
          <w:rPrChange w:id="1416" w:author="Le Minh Nghia" w:date="2019-10-09T10:56:00Z">
            <w:rPr>
              <w:b/>
              <w:sz w:val="24"/>
              <w:szCs w:val="24"/>
            </w:rPr>
          </w:rPrChange>
        </w:rPr>
      </w:pPr>
      <w:proofErr w:type="spellStart"/>
      <w:r w:rsidRPr="00B41112">
        <w:rPr>
          <w:b/>
          <w:sz w:val="26"/>
          <w:szCs w:val="26"/>
          <w:rPrChange w:id="1417" w:author="Le Minh Nghia" w:date="2019-10-09T10:56:00Z">
            <w:rPr>
              <w:b/>
              <w:sz w:val="24"/>
              <w:szCs w:val="24"/>
            </w:rPr>
          </w:rPrChange>
        </w:rPr>
        <w:t>Sinh</w:t>
      </w:r>
      <w:proofErr w:type="spellEnd"/>
      <w:r w:rsidRPr="00B41112">
        <w:rPr>
          <w:b/>
          <w:sz w:val="26"/>
          <w:szCs w:val="26"/>
          <w:rPrChange w:id="1418" w:author="Le Minh Nghia" w:date="2019-10-09T10:56:00Z">
            <w:rPr>
              <w:b/>
              <w:sz w:val="24"/>
              <w:szCs w:val="24"/>
            </w:rPr>
          </w:rPrChange>
        </w:rPr>
        <w:t xml:space="preserve"> </w:t>
      </w:r>
      <w:proofErr w:type="spellStart"/>
      <w:r w:rsidRPr="00B41112">
        <w:rPr>
          <w:b/>
          <w:sz w:val="26"/>
          <w:szCs w:val="26"/>
          <w:rPrChange w:id="1419" w:author="Le Minh Nghia" w:date="2019-10-09T10:56:00Z">
            <w:rPr>
              <w:b/>
              <w:sz w:val="24"/>
              <w:szCs w:val="24"/>
            </w:rPr>
          </w:rPrChange>
        </w:rPr>
        <w:t>viên</w:t>
      </w:r>
      <w:proofErr w:type="spellEnd"/>
      <w:r w:rsidRPr="00B41112">
        <w:rPr>
          <w:b/>
          <w:sz w:val="26"/>
          <w:szCs w:val="26"/>
          <w:rPrChange w:id="1420" w:author="Le Minh Nghia" w:date="2019-10-09T10:56:00Z">
            <w:rPr>
              <w:b/>
              <w:sz w:val="24"/>
              <w:szCs w:val="24"/>
            </w:rPr>
          </w:rPrChange>
        </w:rPr>
        <w:t xml:space="preserve"> </w:t>
      </w:r>
      <w:proofErr w:type="spellStart"/>
      <w:r w:rsidRPr="00B41112">
        <w:rPr>
          <w:b/>
          <w:sz w:val="26"/>
          <w:szCs w:val="26"/>
          <w:rPrChange w:id="1421" w:author="Le Minh Nghia" w:date="2019-10-09T10:56:00Z">
            <w:rPr>
              <w:b/>
              <w:sz w:val="24"/>
              <w:szCs w:val="24"/>
            </w:rPr>
          </w:rPrChange>
        </w:rPr>
        <w:t>chịu</w:t>
      </w:r>
      <w:proofErr w:type="spellEnd"/>
      <w:r w:rsidRPr="00B41112">
        <w:rPr>
          <w:b/>
          <w:sz w:val="26"/>
          <w:szCs w:val="26"/>
          <w:rPrChange w:id="1422" w:author="Le Minh Nghia" w:date="2019-10-09T10:56:00Z">
            <w:rPr>
              <w:b/>
              <w:sz w:val="24"/>
              <w:szCs w:val="24"/>
            </w:rPr>
          </w:rPrChange>
        </w:rPr>
        <w:t xml:space="preserve"> </w:t>
      </w:r>
      <w:proofErr w:type="spellStart"/>
      <w:r w:rsidRPr="00B41112">
        <w:rPr>
          <w:b/>
          <w:sz w:val="26"/>
          <w:szCs w:val="26"/>
          <w:rPrChange w:id="1423" w:author="Le Minh Nghia" w:date="2019-10-09T10:56:00Z">
            <w:rPr>
              <w:b/>
              <w:sz w:val="24"/>
              <w:szCs w:val="24"/>
            </w:rPr>
          </w:rPrChange>
        </w:rPr>
        <w:t>trách</w:t>
      </w:r>
      <w:proofErr w:type="spellEnd"/>
      <w:r w:rsidRPr="00B41112">
        <w:rPr>
          <w:b/>
          <w:sz w:val="26"/>
          <w:szCs w:val="26"/>
          <w:rPrChange w:id="1424" w:author="Le Minh Nghia" w:date="2019-10-09T10:56:00Z">
            <w:rPr>
              <w:b/>
              <w:sz w:val="24"/>
              <w:szCs w:val="24"/>
            </w:rPr>
          </w:rPrChange>
        </w:rPr>
        <w:t xml:space="preserve"> </w:t>
      </w:r>
      <w:proofErr w:type="spellStart"/>
      <w:r w:rsidRPr="00B41112">
        <w:rPr>
          <w:b/>
          <w:sz w:val="26"/>
          <w:szCs w:val="26"/>
          <w:rPrChange w:id="1425" w:author="Le Minh Nghia" w:date="2019-10-09T10:56:00Z">
            <w:rPr>
              <w:b/>
              <w:sz w:val="24"/>
              <w:szCs w:val="24"/>
            </w:rPr>
          </w:rPrChange>
        </w:rPr>
        <w:t>nhiệm</w:t>
      </w:r>
      <w:proofErr w:type="spellEnd"/>
      <w:r w:rsidRPr="00B41112">
        <w:rPr>
          <w:b/>
          <w:sz w:val="26"/>
          <w:szCs w:val="26"/>
          <w:rPrChange w:id="1426" w:author="Le Minh Nghia" w:date="2019-10-09T10:56:00Z">
            <w:rPr>
              <w:b/>
              <w:sz w:val="24"/>
              <w:szCs w:val="24"/>
            </w:rPr>
          </w:rPrChange>
        </w:rPr>
        <w:t xml:space="preserve"> </w:t>
      </w:r>
      <w:proofErr w:type="spellStart"/>
      <w:r w:rsidRPr="00B41112">
        <w:rPr>
          <w:b/>
          <w:sz w:val="26"/>
          <w:szCs w:val="26"/>
          <w:rPrChange w:id="1427" w:author="Le Minh Nghia" w:date="2019-10-09T10:56:00Z">
            <w:rPr>
              <w:b/>
              <w:sz w:val="24"/>
              <w:szCs w:val="24"/>
            </w:rPr>
          </w:rPrChange>
        </w:rPr>
        <w:t>chính</w:t>
      </w:r>
      <w:proofErr w:type="spellEnd"/>
    </w:p>
    <w:p w:rsidR="00FF6435" w:rsidRPr="00B41112" w:rsidRDefault="00FF6435" w:rsidP="00FF6435">
      <w:pPr>
        <w:tabs>
          <w:tab w:val="left" w:pos="3709"/>
        </w:tabs>
        <w:ind w:left="5760"/>
        <w:jc w:val="center"/>
        <w:rPr>
          <w:b/>
          <w:sz w:val="26"/>
          <w:szCs w:val="26"/>
          <w:rPrChange w:id="1428" w:author="Le Minh Nghia" w:date="2019-10-09T10:56:00Z">
            <w:rPr>
              <w:b/>
              <w:sz w:val="24"/>
              <w:szCs w:val="24"/>
            </w:rPr>
          </w:rPrChange>
        </w:rPr>
      </w:pPr>
      <w:proofErr w:type="spellStart"/>
      <w:r w:rsidRPr="00B41112">
        <w:rPr>
          <w:b/>
          <w:sz w:val="26"/>
          <w:szCs w:val="26"/>
          <w:rPrChange w:id="1429" w:author="Le Minh Nghia" w:date="2019-10-09T10:56:00Z">
            <w:rPr>
              <w:b/>
              <w:sz w:val="24"/>
              <w:szCs w:val="24"/>
            </w:rPr>
          </w:rPrChange>
        </w:rPr>
        <w:t>thực</w:t>
      </w:r>
      <w:proofErr w:type="spellEnd"/>
      <w:r w:rsidRPr="00B41112">
        <w:rPr>
          <w:b/>
          <w:sz w:val="26"/>
          <w:szCs w:val="26"/>
          <w:rPrChange w:id="1430" w:author="Le Minh Nghia" w:date="2019-10-09T10:56:00Z">
            <w:rPr>
              <w:b/>
              <w:sz w:val="24"/>
              <w:szCs w:val="24"/>
            </w:rPr>
          </w:rPrChange>
        </w:rPr>
        <w:t xml:space="preserve"> </w:t>
      </w:r>
      <w:proofErr w:type="spellStart"/>
      <w:r w:rsidRPr="00B41112">
        <w:rPr>
          <w:b/>
          <w:sz w:val="26"/>
          <w:szCs w:val="26"/>
          <w:rPrChange w:id="1431" w:author="Le Minh Nghia" w:date="2019-10-09T10:56:00Z">
            <w:rPr>
              <w:b/>
              <w:sz w:val="24"/>
              <w:szCs w:val="24"/>
            </w:rPr>
          </w:rPrChange>
        </w:rPr>
        <w:t>hiện</w:t>
      </w:r>
      <w:proofErr w:type="spellEnd"/>
      <w:r w:rsidRPr="00B41112">
        <w:rPr>
          <w:b/>
          <w:sz w:val="26"/>
          <w:szCs w:val="26"/>
          <w:rPrChange w:id="1432" w:author="Le Minh Nghia" w:date="2019-10-09T10:56:00Z">
            <w:rPr>
              <w:b/>
              <w:sz w:val="24"/>
              <w:szCs w:val="24"/>
            </w:rPr>
          </w:rPrChange>
        </w:rPr>
        <w:t xml:space="preserve"> </w:t>
      </w:r>
      <w:proofErr w:type="spellStart"/>
      <w:r w:rsidRPr="00B41112">
        <w:rPr>
          <w:b/>
          <w:sz w:val="26"/>
          <w:szCs w:val="26"/>
          <w:rPrChange w:id="1433" w:author="Le Minh Nghia" w:date="2019-10-09T10:56:00Z">
            <w:rPr>
              <w:b/>
              <w:sz w:val="24"/>
              <w:szCs w:val="24"/>
            </w:rPr>
          </w:rPrChange>
        </w:rPr>
        <w:t>đề</w:t>
      </w:r>
      <w:proofErr w:type="spellEnd"/>
      <w:r w:rsidRPr="00B41112">
        <w:rPr>
          <w:b/>
          <w:sz w:val="26"/>
          <w:szCs w:val="26"/>
          <w:rPrChange w:id="1434" w:author="Le Minh Nghia" w:date="2019-10-09T10:56:00Z">
            <w:rPr>
              <w:b/>
              <w:sz w:val="24"/>
              <w:szCs w:val="24"/>
            </w:rPr>
          </w:rPrChange>
        </w:rPr>
        <w:t xml:space="preserve"> </w:t>
      </w:r>
      <w:proofErr w:type="spellStart"/>
      <w:r w:rsidRPr="00B41112">
        <w:rPr>
          <w:b/>
          <w:sz w:val="26"/>
          <w:szCs w:val="26"/>
          <w:rPrChange w:id="1435" w:author="Le Minh Nghia" w:date="2019-10-09T10:56:00Z">
            <w:rPr>
              <w:b/>
              <w:sz w:val="24"/>
              <w:szCs w:val="24"/>
            </w:rPr>
          </w:rPrChange>
        </w:rPr>
        <w:t>tài</w:t>
      </w:r>
      <w:proofErr w:type="spellEnd"/>
    </w:p>
    <w:p w:rsidR="00FF6435" w:rsidRPr="00B41112" w:rsidRDefault="00FF6435" w:rsidP="00FF6435">
      <w:pPr>
        <w:tabs>
          <w:tab w:val="left" w:pos="3709"/>
        </w:tabs>
        <w:ind w:left="5760"/>
        <w:jc w:val="center"/>
        <w:rPr>
          <w:i/>
          <w:sz w:val="26"/>
          <w:szCs w:val="26"/>
          <w:rPrChange w:id="1436" w:author="Le Minh Nghia" w:date="2019-10-09T10:56:00Z">
            <w:rPr>
              <w:i/>
              <w:sz w:val="24"/>
              <w:szCs w:val="24"/>
            </w:rPr>
          </w:rPrChange>
        </w:rPr>
      </w:pPr>
      <w:r w:rsidRPr="00B41112">
        <w:rPr>
          <w:i/>
          <w:sz w:val="26"/>
          <w:szCs w:val="26"/>
          <w:rPrChange w:id="1437" w:author="Le Minh Nghia" w:date="2019-10-09T10:56:00Z">
            <w:rPr>
              <w:i/>
              <w:sz w:val="24"/>
              <w:szCs w:val="24"/>
            </w:rPr>
          </w:rPrChange>
        </w:rPr>
        <w:t>(</w:t>
      </w:r>
      <w:proofErr w:type="spellStart"/>
      <w:r w:rsidRPr="00B41112">
        <w:rPr>
          <w:i/>
          <w:sz w:val="26"/>
          <w:szCs w:val="26"/>
          <w:rPrChange w:id="1438" w:author="Le Minh Nghia" w:date="2019-10-09T10:56:00Z">
            <w:rPr>
              <w:i/>
              <w:sz w:val="24"/>
              <w:szCs w:val="24"/>
            </w:rPr>
          </w:rPrChange>
        </w:rPr>
        <w:t>ký</w:t>
      </w:r>
      <w:proofErr w:type="spellEnd"/>
      <w:r w:rsidRPr="00B41112">
        <w:rPr>
          <w:i/>
          <w:sz w:val="26"/>
          <w:szCs w:val="26"/>
          <w:rPrChange w:id="1439" w:author="Le Minh Nghia" w:date="2019-10-09T10:56:00Z">
            <w:rPr>
              <w:i/>
              <w:sz w:val="24"/>
              <w:szCs w:val="24"/>
            </w:rPr>
          </w:rPrChange>
        </w:rPr>
        <w:t xml:space="preserve">, </w:t>
      </w:r>
      <w:proofErr w:type="spellStart"/>
      <w:r w:rsidRPr="00B41112">
        <w:rPr>
          <w:i/>
          <w:sz w:val="26"/>
          <w:szCs w:val="26"/>
          <w:rPrChange w:id="1440" w:author="Le Minh Nghia" w:date="2019-10-09T10:56:00Z">
            <w:rPr>
              <w:i/>
              <w:sz w:val="24"/>
              <w:szCs w:val="24"/>
            </w:rPr>
          </w:rPrChange>
        </w:rPr>
        <w:t>họ</w:t>
      </w:r>
      <w:proofErr w:type="spellEnd"/>
      <w:r w:rsidRPr="00B41112">
        <w:rPr>
          <w:i/>
          <w:sz w:val="26"/>
          <w:szCs w:val="26"/>
          <w:rPrChange w:id="1441" w:author="Le Minh Nghia" w:date="2019-10-09T10:56:00Z">
            <w:rPr>
              <w:i/>
              <w:sz w:val="24"/>
              <w:szCs w:val="24"/>
            </w:rPr>
          </w:rPrChange>
        </w:rPr>
        <w:t xml:space="preserve"> </w:t>
      </w:r>
      <w:proofErr w:type="spellStart"/>
      <w:r w:rsidRPr="00B41112">
        <w:rPr>
          <w:i/>
          <w:sz w:val="26"/>
          <w:szCs w:val="26"/>
          <w:rPrChange w:id="1442" w:author="Le Minh Nghia" w:date="2019-10-09T10:56:00Z">
            <w:rPr>
              <w:i/>
              <w:sz w:val="24"/>
              <w:szCs w:val="24"/>
            </w:rPr>
          </w:rPrChange>
        </w:rPr>
        <w:t>và</w:t>
      </w:r>
      <w:proofErr w:type="spellEnd"/>
      <w:r w:rsidRPr="00B41112">
        <w:rPr>
          <w:i/>
          <w:sz w:val="26"/>
          <w:szCs w:val="26"/>
          <w:rPrChange w:id="1443" w:author="Le Minh Nghia" w:date="2019-10-09T10:56:00Z">
            <w:rPr>
              <w:i/>
              <w:sz w:val="24"/>
              <w:szCs w:val="24"/>
            </w:rPr>
          </w:rPrChange>
        </w:rPr>
        <w:t xml:space="preserve"> </w:t>
      </w:r>
      <w:proofErr w:type="spellStart"/>
      <w:r w:rsidRPr="00B41112">
        <w:rPr>
          <w:i/>
          <w:sz w:val="26"/>
          <w:szCs w:val="26"/>
          <w:rPrChange w:id="1444" w:author="Le Minh Nghia" w:date="2019-10-09T10:56:00Z">
            <w:rPr>
              <w:i/>
              <w:sz w:val="24"/>
              <w:szCs w:val="24"/>
            </w:rPr>
          </w:rPrChange>
        </w:rPr>
        <w:t>tên</w:t>
      </w:r>
      <w:proofErr w:type="spellEnd"/>
      <w:r w:rsidRPr="00B41112">
        <w:rPr>
          <w:i/>
          <w:sz w:val="26"/>
          <w:szCs w:val="26"/>
          <w:rPrChange w:id="1445" w:author="Le Minh Nghia" w:date="2019-10-09T10:56:00Z">
            <w:rPr>
              <w:i/>
              <w:sz w:val="24"/>
              <w:szCs w:val="24"/>
            </w:rPr>
          </w:rPrChange>
        </w:rPr>
        <w:t>)</w:t>
      </w:r>
    </w:p>
    <w:p w:rsidR="00FF6435" w:rsidRPr="00B41112" w:rsidRDefault="00FF6435" w:rsidP="00FF6435">
      <w:pPr>
        <w:tabs>
          <w:tab w:val="left" w:pos="3709"/>
        </w:tabs>
        <w:ind w:left="5760"/>
        <w:jc w:val="center"/>
        <w:rPr>
          <w:sz w:val="26"/>
          <w:szCs w:val="26"/>
          <w:rPrChange w:id="1446" w:author="Le Minh Nghia" w:date="2019-10-09T10:56:00Z">
            <w:rPr>
              <w:sz w:val="24"/>
              <w:szCs w:val="24"/>
            </w:rPr>
          </w:rPrChange>
        </w:rPr>
      </w:pPr>
    </w:p>
    <w:p w:rsidR="00FF6435" w:rsidRPr="00B41112" w:rsidRDefault="00FF6435" w:rsidP="00FF6435">
      <w:pPr>
        <w:tabs>
          <w:tab w:val="left" w:pos="3709"/>
        </w:tabs>
        <w:ind w:left="5760"/>
        <w:jc w:val="center"/>
        <w:rPr>
          <w:sz w:val="26"/>
          <w:szCs w:val="26"/>
          <w:rPrChange w:id="1447" w:author="Le Minh Nghia" w:date="2019-10-09T10:56:00Z">
            <w:rPr>
              <w:sz w:val="24"/>
              <w:szCs w:val="24"/>
            </w:rPr>
          </w:rPrChange>
        </w:rPr>
      </w:pPr>
    </w:p>
    <w:p w:rsidR="00FF6435" w:rsidRPr="00B41112" w:rsidRDefault="00FF6435" w:rsidP="00FF6435">
      <w:pPr>
        <w:tabs>
          <w:tab w:val="left" w:pos="3709"/>
        </w:tabs>
        <w:ind w:left="5760"/>
        <w:jc w:val="center"/>
        <w:rPr>
          <w:b/>
          <w:sz w:val="26"/>
          <w:szCs w:val="26"/>
          <w:rPrChange w:id="1448" w:author="Le Minh Nghia" w:date="2019-10-09T10:56:00Z">
            <w:rPr>
              <w:b/>
              <w:sz w:val="24"/>
              <w:szCs w:val="24"/>
            </w:rPr>
          </w:rPrChange>
        </w:rPr>
      </w:pPr>
      <w:proofErr w:type="spellStart"/>
      <w:r w:rsidRPr="00B41112">
        <w:rPr>
          <w:b/>
          <w:sz w:val="26"/>
          <w:szCs w:val="26"/>
          <w:rPrChange w:id="1449" w:author="Le Minh Nghia" w:date="2019-10-09T10:56:00Z">
            <w:rPr>
              <w:b/>
              <w:sz w:val="24"/>
              <w:szCs w:val="24"/>
            </w:rPr>
          </w:rPrChange>
        </w:rPr>
        <w:t>Hồ</w:t>
      </w:r>
      <w:proofErr w:type="spellEnd"/>
      <w:r w:rsidRPr="00B41112">
        <w:rPr>
          <w:b/>
          <w:sz w:val="26"/>
          <w:szCs w:val="26"/>
          <w:rPrChange w:id="1450" w:author="Le Minh Nghia" w:date="2019-10-09T10:56:00Z">
            <w:rPr>
              <w:b/>
              <w:sz w:val="24"/>
              <w:szCs w:val="24"/>
            </w:rPr>
          </w:rPrChange>
        </w:rPr>
        <w:t xml:space="preserve"> </w:t>
      </w:r>
      <w:proofErr w:type="spellStart"/>
      <w:r w:rsidRPr="00B41112">
        <w:rPr>
          <w:b/>
          <w:sz w:val="26"/>
          <w:szCs w:val="26"/>
          <w:rPrChange w:id="1451" w:author="Le Minh Nghia" w:date="2019-10-09T10:56:00Z">
            <w:rPr>
              <w:b/>
              <w:sz w:val="24"/>
              <w:szCs w:val="24"/>
            </w:rPr>
          </w:rPrChange>
        </w:rPr>
        <w:t>Hửu</w:t>
      </w:r>
      <w:proofErr w:type="spellEnd"/>
      <w:r w:rsidRPr="00B41112">
        <w:rPr>
          <w:b/>
          <w:sz w:val="26"/>
          <w:szCs w:val="26"/>
          <w:rPrChange w:id="1452" w:author="Le Minh Nghia" w:date="2019-10-09T10:56:00Z">
            <w:rPr>
              <w:b/>
              <w:sz w:val="24"/>
              <w:szCs w:val="24"/>
            </w:rPr>
          </w:rPrChange>
        </w:rPr>
        <w:t xml:space="preserve"> </w:t>
      </w:r>
      <w:proofErr w:type="spellStart"/>
      <w:r w:rsidRPr="00B41112">
        <w:rPr>
          <w:b/>
          <w:sz w:val="26"/>
          <w:szCs w:val="26"/>
          <w:rPrChange w:id="1453" w:author="Le Minh Nghia" w:date="2019-10-09T10:56:00Z">
            <w:rPr>
              <w:b/>
              <w:sz w:val="24"/>
              <w:szCs w:val="24"/>
            </w:rPr>
          </w:rPrChange>
        </w:rPr>
        <w:t>Khánh</w:t>
      </w:r>
      <w:proofErr w:type="spellEnd"/>
    </w:p>
    <w:p w:rsidR="00FF6435" w:rsidRPr="00B41112" w:rsidRDefault="00FF6435" w:rsidP="00FF6435">
      <w:pPr>
        <w:rPr>
          <w:b/>
          <w:sz w:val="26"/>
          <w:szCs w:val="26"/>
          <w:rPrChange w:id="1454" w:author="Le Minh Nghia" w:date="2019-10-09T10:56:00Z">
            <w:rPr>
              <w:b/>
              <w:sz w:val="24"/>
              <w:szCs w:val="24"/>
            </w:rPr>
          </w:rPrChange>
        </w:rPr>
      </w:pPr>
      <w:proofErr w:type="spellStart"/>
      <w:r w:rsidRPr="00B41112">
        <w:rPr>
          <w:b/>
          <w:sz w:val="26"/>
          <w:szCs w:val="26"/>
          <w:rPrChange w:id="1455" w:author="Le Minh Nghia" w:date="2019-10-09T10:56:00Z">
            <w:rPr>
              <w:b/>
              <w:sz w:val="24"/>
              <w:szCs w:val="24"/>
            </w:rPr>
          </w:rPrChange>
        </w:rPr>
        <w:t>Nhận</w:t>
      </w:r>
      <w:proofErr w:type="spellEnd"/>
      <w:r w:rsidRPr="00B41112">
        <w:rPr>
          <w:b/>
          <w:sz w:val="26"/>
          <w:szCs w:val="26"/>
          <w:rPrChange w:id="1456" w:author="Le Minh Nghia" w:date="2019-10-09T10:56:00Z">
            <w:rPr>
              <w:b/>
              <w:sz w:val="24"/>
              <w:szCs w:val="24"/>
            </w:rPr>
          </w:rPrChange>
        </w:rPr>
        <w:t xml:space="preserve"> </w:t>
      </w:r>
      <w:proofErr w:type="spellStart"/>
      <w:r w:rsidRPr="00B41112">
        <w:rPr>
          <w:b/>
          <w:sz w:val="26"/>
          <w:szCs w:val="26"/>
          <w:rPrChange w:id="1457" w:author="Le Minh Nghia" w:date="2019-10-09T10:56:00Z">
            <w:rPr>
              <w:b/>
              <w:sz w:val="24"/>
              <w:szCs w:val="24"/>
            </w:rPr>
          </w:rPrChange>
        </w:rPr>
        <w:t>xét</w:t>
      </w:r>
      <w:proofErr w:type="spellEnd"/>
      <w:r w:rsidRPr="00B41112">
        <w:rPr>
          <w:b/>
          <w:sz w:val="26"/>
          <w:szCs w:val="26"/>
          <w:rPrChange w:id="1458" w:author="Le Minh Nghia" w:date="2019-10-09T10:56:00Z">
            <w:rPr>
              <w:b/>
              <w:sz w:val="24"/>
              <w:szCs w:val="24"/>
            </w:rPr>
          </w:rPrChange>
        </w:rPr>
        <w:t xml:space="preserve"> </w:t>
      </w:r>
      <w:proofErr w:type="spellStart"/>
      <w:r w:rsidRPr="00B41112">
        <w:rPr>
          <w:b/>
          <w:sz w:val="26"/>
          <w:szCs w:val="26"/>
          <w:rPrChange w:id="1459" w:author="Le Minh Nghia" w:date="2019-10-09T10:56:00Z">
            <w:rPr>
              <w:b/>
              <w:sz w:val="24"/>
              <w:szCs w:val="24"/>
            </w:rPr>
          </w:rPrChange>
        </w:rPr>
        <w:t>của</w:t>
      </w:r>
      <w:proofErr w:type="spellEnd"/>
      <w:r w:rsidRPr="00B41112">
        <w:rPr>
          <w:b/>
          <w:sz w:val="26"/>
          <w:szCs w:val="26"/>
          <w:rPrChange w:id="1460" w:author="Le Minh Nghia" w:date="2019-10-09T10:56:00Z">
            <w:rPr>
              <w:b/>
              <w:sz w:val="24"/>
              <w:szCs w:val="24"/>
            </w:rPr>
          </w:rPrChange>
        </w:rPr>
        <w:t xml:space="preserve"> </w:t>
      </w:r>
      <w:proofErr w:type="spellStart"/>
      <w:r w:rsidRPr="00B41112">
        <w:rPr>
          <w:b/>
          <w:sz w:val="26"/>
          <w:szCs w:val="26"/>
          <w:rPrChange w:id="1461" w:author="Le Minh Nghia" w:date="2019-10-09T10:56:00Z">
            <w:rPr>
              <w:b/>
              <w:sz w:val="24"/>
              <w:szCs w:val="24"/>
            </w:rPr>
          </w:rPrChange>
        </w:rPr>
        <w:t>người</w:t>
      </w:r>
      <w:proofErr w:type="spellEnd"/>
      <w:r w:rsidRPr="00B41112">
        <w:rPr>
          <w:b/>
          <w:sz w:val="26"/>
          <w:szCs w:val="26"/>
          <w:rPrChange w:id="1462" w:author="Le Minh Nghia" w:date="2019-10-09T10:56:00Z">
            <w:rPr>
              <w:b/>
              <w:sz w:val="24"/>
              <w:szCs w:val="24"/>
            </w:rPr>
          </w:rPrChange>
        </w:rPr>
        <w:t xml:space="preserve"> </w:t>
      </w:r>
      <w:proofErr w:type="spellStart"/>
      <w:r w:rsidRPr="00B41112">
        <w:rPr>
          <w:b/>
          <w:sz w:val="26"/>
          <w:szCs w:val="26"/>
          <w:rPrChange w:id="1463" w:author="Le Minh Nghia" w:date="2019-10-09T10:56:00Z">
            <w:rPr>
              <w:b/>
              <w:sz w:val="24"/>
              <w:szCs w:val="24"/>
            </w:rPr>
          </w:rPrChange>
        </w:rPr>
        <w:t>hướng</w:t>
      </w:r>
      <w:proofErr w:type="spellEnd"/>
      <w:r w:rsidRPr="00B41112">
        <w:rPr>
          <w:b/>
          <w:sz w:val="26"/>
          <w:szCs w:val="26"/>
          <w:rPrChange w:id="1464" w:author="Le Minh Nghia" w:date="2019-10-09T10:56:00Z">
            <w:rPr>
              <w:b/>
              <w:sz w:val="24"/>
              <w:szCs w:val="24"/>
            </w:rPr>
          </w:rPrChange>
        </w:rPr>
        <w:t xml:space="preserve"> </w:t>
      </w:r>
      <w:proofErr w:type="spellStart"/>
      <w:r w:rsidRPr="00B41112">
        <w:rPr>
          <w:b/>
          <w:sz w:val="26"/>
          <w:szCs w:val="26"/>
          <w:rPrChange w:id="1465" w:author="Le Minh Nghia" w:date="2019-10-09T10:56:00Z">
            <w:rPr>
              <w:b/>
              <w:sz w:val="24"/>
              <w:szCs w:val="24"/>
            </w:rPr>
          </w:rPrChange>
        </w:rPr>
        <w:t>dẫn</w:t>
      </w:r>
      <w:proofErr w:type="spellEnd"/>
      <w:r w:rsidRPr="00B41112">
        <w:rPr>
          <w:b/>
          <w:sz w:val="26"/>
          <w:szCs w:val="26"/>
          <w:rPrChange w:id="1466" w:author="Le Minh Nghia" w:date="2019-10-09T10:56:00Z">
            <w:rPr>
              <w:b/>
              <w:sz w:val="24"/>
              <w:szCs w:val="24"/>
            </w:rPr>
          </w:rPrChange>
        </w:rPr>
        <w:t xml:space="preserve"> </w:t>
      </w:r>
      <w:proofErr w:type="spellStart"/>
      <w:r w:rsidRPr="00B41112">
        <w:rPr>
          <w:b/>
          <w:sz w:val="26"/>
          <w:szCs w:val="26"/>
          <w:rPrChange w:id="1467" w:author="Le Minh Nghia" w:date="2019-10-09T10:56:00Z">
            <w:rPr>
              <w:b/>
              <w:sz w:val="24"/>
              <w:szCs w:val="24"/>
            </w:rPr>
          </w:rPrChange>
        </w:rPr>
        <w:t>về</w:t>
      </w:r>
      <w:proofErr w:type="spellEnd"/>
      <w:r w:rsidRPr="00B41112">
        <w:rPr>
          <w:b/>
          <w:sz w:val="26"/>
          <w:szCs w:val="26"/>
          <w:rPrChange w:id="1468" w:author="Le Minh Nghia" w:date="2019-10-09T10:56:00Z">
            <w:rPr>
              <w:b/>
              <w:sz w:val="24"/>
              <w:szCs w:val="24"/>
            </w:rPr>
          </w:rPrChange>
        </w:rPr>
        <w:t xml:space="preserve"> </w:t>
      </w:r>
      <w:proofErr w:type="spellStart"/>
      <w:r w:rsidRPr="00B41112">
        <w:rPr>
          <w:b/>
          <w:sz w:val="26"/>
          <w:szCs w:val="26"/>
          <w:rPrChange w:id="1469" w:author="Le Minh Nghia" w:date="2019-10-09T10:56:00Z">
            <w:rPr>
              <w:b/>
              <w:sz w:val="24"/>
              <w:szCs w:val="24"/>
            </w:rPr>
          </w:rPrChange>
        </w:rPr>
        <w:t>những</w:t>
      </w:r>
      <w:proofErr w:type="spellEnd"/>
      <w:r w:rsidRPr="00B41112">
        <w:rPr>
          <w:b/>
          <w:sz w:val="26"/>
          <w:szCs w:val="26"/>
          <w:rPrChange w:id="1470" w:author="Le Minh Nghia" w:date="2019-10-09T10:56:00Z">
            <w:rPr>
              <w:b/>
              <w:sz w:val="24"/>
              <w:szCs w:val="24"/>
            </w:rPr>
          </w:rPrChange>
        </w:rPr>
        <w:t xml:space="preserve"> </w:t>
      </w:r>
      <w:proofErr w:type="spellStart"/>
      <w:r w:rsidRPr="00B41112">
        <w:rPr>
          <w:b/>
          <w:sz w:val="26"/>
          <w:szCs w:val="26"/>
          <w:rPrChange w:id="1471" w:author="Le Minh Nghia" w:date="2019-10-09T10:56:00Z">
            <w:rPr>
              <w:b/>
              <w:sz w:val="24"/>
              <w:szCs w:val="24"/>
            </w:rPr>
          </w:rPrChange>
        </w:rPr>
        <w:t>đóng</w:t>
      </w:r>
      <w:proofErr w:type="spellEnd"/>
      <w:r w:rsidRPr="00B41112">
        <w:rPr>
          <w:b/>
          <w:sz w:val="26"/>
          <w:szCs w:val="26"/>
          <w:rPrChange w:id="1472" w:author="Le Minh Nghia" w:date="2019-10-09T10:56:00Z">
            <w:rPr>
              <w:b/>
              <w:sz w:val="24"/>
              <w:szCs w:val="24"/>
            </w:rPr>
          </w:rPrChange>
        </w:rPr>
        <w:t xml:space="preserve"> </w:t>
      </w:r>
      <w:proofErr w:type="spellStart"/>
      <w:r w:rsidRPr="00B41112">
        <w:rPr>
          <w:b/>
          <w:sz w:val="26"/>
          <w:szCs w:val="26"/>
          <w:rPrChange w:id="1473" w:author="Le Minh Nghia" w:date="2019-10-09T10:56:00Z">
            <w:rPr>
              <w:b/>
              <w:sz w:val="24"/>
              <w:szCs w:val="24"/>
            </w:rPr>
          </w:rPrChange>
        </w:rPr>
        <w:t>góp</w:t>
      </w:r>
      <w:proofErr w:type="spellEnd"/>
      <w:r w:rsidRPr="00B41112">
        <w:rPr>
          <w:b/>
          <w:sz w:val="26"/>
          <w:szCs w:val="26"/>
          <w:rPrChange w:id="1474" w:author="Le Minh Nghia" w:date="2019-10-09T10:56:00Z">
            <w:rPr>
              <w:b/>
              <w:sz w:val="24"/>
              <w:szCs w:val="24"/>
            </w:rPr>
          </w:rPrChange>
        </w:rPr>
        <w:t xml:space="preserve"> khoa </w:t>
      </w:r>
      <w:proofErr w:type="spellStart"/>
      <w:r w:rsidRPr="00B41112">
        <w:rPr>
          <w:b/>
          <w:sz w:val="26"/>
          <w:szCs w:val="26"/>
          <w:rPrChange w:id="1475" w:author="Le Minh Nghia" w:date="2019-10-09T10:56:00Z">
            <w:rPr>
              <w:b/>
              <w:sz w:val="24"/>
              <w:szCs w:val="24"/>
            </w:rPr>
          </w:rPrChange>
        </w:rPr>
        <w:t>học</w:t>
      </w:r>
      <w:proofErr w:type="spellEnd"/>
      <w:r w:rsidRPr="00B41112">
        <w:rPr>
          <w:b/>
          <w:sz w:val="26"/>
          <w:szCs w:val="26"/>
          <w:rPrChange w:id="1476" w:author="Le Minh Nghia" w:date="2019-10-09T10:56:00Z">
            <w:rPr>
              <w:b/>
              <w:sz w:val="24"/>
              <w:szCs w:val="24"/>
            </w:rPr>
          </w:rPrChange>
        </w:rPr>
        <w:t xml:space="preserve"> </w:t>
      </w:r>
      <w:proofErr w:type="spellStart"/>
      <w:r w:rsidRPr="00B41112">
        <w:rPr>
          <w:b/>
          <w:sz w:val="26"/>
          <w:szCs w:val="26"/>
          <w:rPrChange w:id="1477" w:author="Le Minh Nghia" w:date="2019-10-09T10:56:00Z">
            <w:rPr>
              <w:b/>
              <w:sz w:val="24"/>
              <w:szCs w:val="24"/>
            </w:rPr>
          </w:rPrChange>
        </w:rPr>
        <w:t>của</w:t>
      </w:r>
      <w:proofErr w:type="spellEnd"/>
      <w:r w:rsidRPr="00B41112">
        <w:rPr>
          <w:b/>
          <w:sz w:val="26"/>
          <w:szCs w:val="26"/>
          <w:rPrChange w:id="1478" w:author="Le Minh Nghia" w:date="2019-10-09T10:56:00Z">
            <w:rPr>
              <w:b/>
              <w:sz w:val="24"/>
              <w:szCs w:val="24"/>
            </w:rPr>
          </w:rPrChange>
        </w:rPr>
        <w:t xml:space="preserve"> </w:t>
      </w:r>
      <w:proofErr w:type="spellStart"/>
      <w:r w:rsidRPr="00B41112">
        <w:rPr>
          <w:b/>
          <w:sz w:val="26"/>
          <w:szCs w:val="26"/>
          <w:rPrChange w:id="1479" w:author="Le Minh Nghia" w:date="2019-10-09T10:56:00Z">
            <w:rPr>
              <w:b/>
              <w:sz w:val="24"/>
              <w:szCs w:val="24"/>
            </w:rPr>
          </w:rPrChange>
        </w:rPr>
        <w:t>sinh</w:t>
      </w:r>
      <w:proofErr w:type="spellEnd"/>
      <w:r w:rsidRPr="00B41112">
        <w:rPr>
          <w:b/>
          <w:sz w:val="26"/>
          <w:szCs w:val="26"/>
          <w:rPrChange w:id="1480" w:author="Le Minh Nghia" w:date="2019-10-09T10:56:00Z">
            <w:rPr>
              <w:b/>
              <w:sz w:val="24"/>
              <w:szCs w:val="24"/>
            </w:rPr>
          </w:rPrChange>
        </w:rPr>
        <w:t xml:space="preserve"> </w:t>
      </w:r>
      <w:proofErr w:type="spellStart"/>
      <w:r w:rsidRPr="00B41112">
        <w:rPr>
          <w:b/>
          <w:sz w:val="26"/>
          <w:szCs w:val="26"/>
          <w:rPrChange w:id="1481" w:author="Le Minh Nghia" w:date="2019-10-09T10:56:00Z">
            <w:rPr>
              <w:b/>
              <w:sz w:val="24"/>
              <w:szCs w:val="24"/>
            </w:rPr>
          </w:rPrChange>
        </w:rPr>
        <w:t>viên</w:t>
      </w:r>
      <w:proofErr w:type="spellEnd"/>
      <w:r w:rsidRPr="00B41112">
        <w:rPr>
          <w:b/>
          <w:sz w:val="26"/>
          <w:szCs w:val="26"/>
          <w:rPrChange w:id="1482" w:author="Le Minh Nghia" w:date="2019-10-09T10:56:00Z">
            <w:rPr>
              <w:b/>
              <w:sz w:val="24"/>
              <w:szCs w:val="24"/>
            </w:rPr>
          </w:rPrChange>
        </w:rPr>
        <w:t xml:space="preserve"> </w:t>
      </w:r>
      <w:proofErr w:type="spellStart"/>
      <w:r w:rsidRPr="00B41112">
        <w:rPr>
          <w:b/>
          <w:sz w:val="26"/>
          <w:szCs w:val="26"/>
          <w:rPrChange w:id="1483" w:author="Le Minh Nghia" w:date="2019-10-09T10:56:00Z">
            <w:rPr>
              <w:b/>
              <w:sz w:val="24"/>
              <w:szCs w:val="24"/>
            </w:rPr>
          </w:rPrChange>
        </w:rPr>
        <w:t>thực</w:t>
      </w:r>
      <w:proofErr w:type="spellEnd"/>
      <w:r w:rsidRPr="00B41112">
        <w:rPr>
          <w:b/>
          <w:sz w:val="26"/>
          <w:szCs w:val="26"/>
          <w:rPrChange w:id="1484" w:author="Le Minh Nghia" w:date="2019-10-09T10:56:00Z">
            <w:rPr>
              <w:b/>
              <w:sz w:val="24"/>
              <w:szCs w:val="24"/>
            </w:rPr>
          </w:rPrChange>
        </w:rPr>
        <w:t xml:space="preserve"> </w:t>
      </w:r>
      <w:proofErr w:type="spellStart"/>
      <w:r w:rsidRPr="00B41112">
        <w:rPr>
          <w:b/>
          <w:sz w:val="26"/>
          <w:szCs w:val="26"/>
          <w:rPrChange w:id="1485" w:author="Le Minh Nghia" w:date="2019-10-09T10:56:00Z">
            <w:rPr>
              <w:b/>
              <w:sz w:val="24"/>
              <w:szCs w:val="24"/>
            </w:rPr>
          </w:rPrChange>
        </w:rPr>
        <w:t>hiện</w:t>
      </w:r>
      <w:proofErr w:type="spellEnd"/>
      <w:r w:rsidRPr="00B41112">
        <w:rPr>
          <w:b/>
          <w:sz w:val="26"/>
          <w:szCs w:val="26"/>
          <w:rPrChange w:id="1486" w:author="Le Minh Nghia" w:date="2019-10-09T10:56:00Z">
            <w:rPr>
              <w:b/>
              <w:sz w:val="24"/>
              <w:szCs w:val="24"/>
            </w:rPr>
          </w:rPrChange>
        </w:rPr>
        <w:t xml:space="preserve"> </w:t>
      </w:r>
      <w:proofErr w:type="spellStart"/>
      <w:r w:rsidRPr="00B41112">
        <w:rPr>
          <w:b/>
          <w:sz w:val="26"/>
          <w:szCs w:val="26"/>
          <w:rPrChange w:id="1487" w:author="Le Minh Nghia" w:date="2019-10-09T10:56:00Z">
            <w:rPr>
              <w:b/>
              <w:sz w:val="24"/>
              <w:szCs w:val="24"/>
            </w:rPr>
          </w:rPrChange>
        </w:rPr>
        <w:t>đề</w:t>
      </w:r>
      <w:proofErr w:type="spellEnd"/>
      <w:r w:rsidRPr="00B41112">
        <w:rPr>
          <w:b/>
          <w:sz w:val="26"/>
          <w:szCs w:val="26"/>
          <w:rPrChange w:id="1488" w:author="Le Minh Nghia" w:date="2019-10-09T10:56:00Z">
            <w:rPr>
              <w:b/>
              <w:sz w:val="24"/>
              <w:szCs w:val="24"/>
            </w:rPr>
          </w:rPrChange>
        </w:rPr>
        <w:t xml:space="preserve"> </w:t>
      </w:r>
      <w:proofErr w:type="spellStart"/>
      <w:r w:rsidRPr="00B41112">
        <w:rPr>
          <w:b/>
          <w:sz w:val="26"/>
          <w:szCs w:val="26"/>
          <w:rPrChange w:id="1489" w:author="Le Minh Nghia" w:date="2019-10-09T10:56:00Z">
            <w:rPr>
              <w:b/>
              <w:sz w:val="24"/>
              <w:szCs w:val="24"/>
            </w:rPr>
          </w:rPrChange>
        </w:rPr>
        <w:t>tài</w:t>
      </w:r>
      <w:proofErr w:type="spellEnd"/>
    </w:p>
    <w:p w:rsidR="00FF6435" w:rsidRPr="00B41112" w:rsidRDefault="00FF6435" w:rsidP="00FF6435">
      <w:pPr>
        <w:rPr>
          <w:i/>
          <w:sz w:val="26"/>
          <w:szCs w:val="26"/>
          <w:rPrChange w:id="1490" w:author="Le Minh Nghia" w:date="2019-10-09T10:56:00Z">
            <w:rPr>
              <w:i/>
              <w:sz w:val="24"/>
              <w:szCs w:val="24"/>
            </w:rPr>
          </w:rPrChange>
        </w:rPr>
      </w:pPr>
      <w:r w:rsidRPr="00B41112">
        <w:rPr>
          <w:i/>
          <w:sz w:val="26"/>
          <w:szCs w:val="26"/>
          <w:rPrChange w:id="1491" w:author="Le Minh Nghia" w:date="2019-10-09T10:56:00Z">
            <w:rPr>
              <w:i/>
              <w:sz w:val="24"/>
              <w:szCs w:val="24"/>
            </w:rPr>
          </w:rPrChange>
        </w:rPr>
        <w:t>(</w:t>
      </w:r>
      <w:proofErr w:type="spellStart"/>
      <w:r w:rsidRPr="00B41112">
        <w:rPr>
          <w:i/>
          <w:sz w:val="26"/>
          <w:szCs w:val="26"/>
          <w:rPrChange w:id="1492" w:author="Le Minh Nghia" w:date="2019-10-09T10:56:00Z">
            <w:rPr>
              <w:i/>
              <w:sz w:val="24"/>
              <w:szCs w:val="24"/>
            </w:rPr>
          </w:rPrChange>
        </w:rPr>
        <w:t>phần</w:t>
      </w:r>
      <w:proofErr w:type="spellEnd"/>
      <w:r w:rsidRPr="00B41112">
        <w:rPr>
          <w:i/>
          <w:sz w:val="26"/>
          <w:szCs w:val="26"/>
          <w:rPrChange w:id="1493" w:author="Le Minh Nghia" w:date="2019-10-09T10:56:00Z">
            <w:rPr>
              <w:i/>
              <w:sz w:val="24"/>
              <w:szCs w:val="24"/>
            </w:rPr>
          </w:rPrChange>
        </w:rPr>
        <w:t xml:space="preserve"> </w:t>
      </w:r>
      <w:proofErr w:type="spellStart"/>
      <w:r w:rsidRPr="00B41112">
        <w:rPr>
          <w:i/>
          <w:sz w:val="26"/>
          <w:szCs w:val="26"/>
          <w:rPrChange w:id="1494" w:author="Le Minh Nghia" w:date="2019-10-09T10:56:00Z">
            <w:rPr>
              <w:i/>
              <w:sz w:val="24"/>
              <w:szCs w:val="24"/>
            </w:rPr>
          </w:rPrChange>
        </w:rPr>
        <w:t>này</w:t>
      </w:r>
      <w:proofErr w:type="spellEnd"/>
      <w:r w:rsidRPr="00B41112">
        <w:rPr>
          <w:i/>
          <w:sz w:val="26"/>
          <w:szCs w:val="26"/>
          <w:rPrChange w:id="1495" w:author="Le Minh Nghia" w:date="2019-10-09T10:56:00Z">
            <w:rPr>
              <w:i/>
              <w:sz w:val="24"/>
              <w:szCs w:val="24"/>
            </w:rPr>
          </w:rPrChange>
        </w:rPr>
        <w:t xml:space="preserve"> do </w:t>
      </w:r>
      <w:proofErr w:type="spellStart"/>
      <w:r w:rsidRPr="00B41112">
        <w:rPr>
          <w:i/>
          <w:sz w:val="26"/>
          <w:szCs w:val="26"/>
          <w:rPrChange w:id="1496" w:author="Le Minh Nghia" w:date="2019-10-09T10:56:00Z">
            <w:rPr>
              <w:i/>
              <w:sz w:val="24"/>
              <w:szCs w:val="24"/>
            </w:rPr>
          </w:rPrChange>
        </w:rPr>
        <w:t>người</w:t>
      </w:r>
      <w:proofErr w:type="spellEnd"/>
      <w:r w:rsidRPr="00B41112">
        <w:rPr>
          <w:i/>
          <w:sz w:val="26"/>
          <w:szCs w:val="26"/>
          <w:rPrChange w:id="1497" w:author="Le Minh Nghia" w:date="2019-10-09T10:56:00Z">
            <w:rPr>
              <w:i/>
              <w:sz w:val="24"/>
              <w:szCs w:val="24"/>
            </w:rPr>
          </w:rPrChange>
        </w:rPr>
        <w:t xml:space="preserve"> </w:t>
      </w:r>
      <w:proofErr w:type="spellStart"/>
      <w:r w:rsidRPr="00B41112">
        <w:rPr>
          <w:i/>
          <w:sz w:val="26"/>
          <w:szCs w:val="26"/>
          <w:rPrChange w:id="1498" w:author="Le Minh Nghia" w:date="2019-10-09T10:56:00Z">
            <w:rPr>
              <w:i/>
              <w:sz w:val="24"/>
              <w:szCs w:val="24"/>
            </w:rPr>
          </w:rPrChange>
        </w:rPr>
        <w:t>hướng</w:t>
      </w:r>
      <w:proofErr w:type="spellEnd"/>
      <w:r w:rsidRPr="00B41112">
        <w:rPr>
          <w:i/>
          <w:sz w:val="26"/>
          <w:szCs w:val="26"/>
          <w:rPrChange w:id="1499" w:author="Le Minh Nghia" w:date="2019-10-09T10:56:00Z">
            <w:rPr>
              <w:i/>
              <w:sz w:val="24"/>
              <w:szCs w:val="24"/>
            </w:rPr>
          </w:rPrChange>
        </w:rPr>
        <w:t xml:space="preserve"> </w:t>
      </w:r>
      <w:proofErr w:type="spellStart"/>
      <w:r w:rsidRPr="00B41112">
        <w:rPr>
          <w:i/>
          <w:sz w:val="26"/>
          <w:szCs w:val="26"/>
          <w:rPrChange w:id="1500" w:author="Le Minh Nghia" w:date="2019-10-09T10:56:00Z">
            <w:rPr>
              <w:i/>
              <w:sz w:val="24"/>
              <w:szCs w:val="24"/>
            </w:rPr>
          </w:rPrChange>
        </w:rPr>
        <w:t>dẫn</w:t>
      </w:r>
      <w:proofErr w:type="spellEnd"/>
      <w:r w:rsidRPr="00B41112">
        <w:rPr>
          <w:i/>
          <w:sz w:val="26"/>
          <w:szCs w:val="26"/>
          <w:rPrChange w:id="1501" w:author="Le Minh Nghia" w:date="2019-10-09T10:56:00Z">
            <w:rPr>
              <w:i/>
              <w:sz w:val="24"/>
              <w:szCs w:val="24"/>
            </w:rPr>
          </w:rPrChange>
        </w:rPr>
        <w:t xml:space="preserve"> </w:t>
      </w:r>
      <w:proofErr w:type="spellStart"/>
      <w:r w:rsidRPr="00B41112">
        <w:rPr>
          <w:i/>
          <w:sz w:val="26"/>
          <w:szCs w:val="26"/>
          <w:rPrChange w:id="1502" w:author="Le Minh Nghia" w:date="2019-10-09T10:56:00Z">
            <w:rPr>
              <w:i/>
              <w:sz w:val="24"/>
              <w:szCs w:val="24"/>
            </w:rPr>
          </w:rPrChange>
        </w:rPr>
        <w:t>ghi</w:t>
      </w:r>
      <w:proofErr w:type="spellEnd"/>
      <w:r w:rsidRPr="00B41112">
        <w:rPr>
          <w:i/>
          <w:sz w:val="26"/>
          <w:szCs w:val="26"/>
          <w:rPrChange w:id="1503" w:author="Le Minh Nghia" w:date="2019-10-09T10:56:00Z">
            <w:rPr>
              <w:i/>
              <w:sz w:val="24"/>
              <w:szCs w:val="24"/>
            </w:rPr>
          </w:rPrChange>
        </w:rPr>
        <w:t>)</w:t>
      </w:r>
    </w:p>
    <w:p w:rsidR="00BE046C" w:rsidRPr="00B41112" w:rsidRDefault="00BE046C" w:rsidP="00FF6435">
      <w:pPr>
        <w:rPr>
          <w:i/>
          <w:sz w:val="26"/>
          <w:szCs w:val="26"/>
          <w:rPrChange w:id="1504" w:author="Le Minh Nghia" w:date="2019-10-09T10:56:00Z">
            <w:rPr>
              <w:i/>
              <w:sz w:val="24"/>
              <w:szCs w:val="24"/>
            </w:rPr>
          </w:rPrChange>
        </w:rPr>
      </w:pPr>
    </w:p>
    <w:p w:rsidR="00BE046C" w:rsidRPr="00B41112" w:rsidRDefault="00BE046C" w:rsidP="00FF6435">
      <w:pPr>
        <w:rPr>
          <w:i/>
          <w:sz w:val="26"/>
          <w:szCs w:val="26"/>
          <w:rPrChange w:id="1505" w:author="Le Minh Nghia" w:date="2019-10-09T10:56:00Z">
            <w:rPr>
              <w:i/>
              <w:sz w:val="24"/>
              <w:szCs w:val="24"/>
            </w:rPr>
          </w:rPrChange>
        </w:rPr>
      </w:pPr>
    </w:p>
    <w:p w:rsidR="00BE046C" w:rsidRPr="00B41112" w:rsidRDefault="00BE046C" w:rsidP="00FF6435">
      <w:pPr>
        <w:rPr>
          <w:i/>
          <w:sz w:val="26"/>
          <w:szCs w:val="26"/>
          <w:rPrChange w:id="1506" w:author="Le Minh Nghia" w:date="2019-10-09T10:56:00Z">
            <w:rPr>
              <w:i/>
              <w:sz w:val="24"/>
              <w:szCs w:val="24"/>
            </w:rPr>
          </w:rPrChange>
        </w:rPr>
      </w:pPr>
    </w:p>
    <w:p w:rsidR="00BE046C" w:rsidRPr="00B41112" w:rsidDel="00E70C55" w:rsidRDefault="00BE046C" w:rsidP="00FF6435">
      <w:pPr>
        <w:rPr>
          <w:del w:id="1507" w:author="Le Minh Nghia" w:date="2019-10-09T10:00:00Z"/>
          <w:i/>
          <w:sz w:val="26"/>
          <w:szCs w:val="26"/>
          <w:rPrChange w:id="1508" w:author="Le Minh Nghia" w:date="2019-10-09T10:56:00Z">
            <w:rPr>
              <w:del w:id="1509" w:author="Le Minh Nghia" w:date="2019-10-09T10:00:00Z"/>
              <w:i/>
              <w:sz w:val="24"/>
              <w:szCs w:val="24"/>
            </w:rPr>
          </w:rPrChange>
        </w:rPr>
      </w:pPr>
    </w:p>
    <w:p w:rsidR="00BE046C" w:rsidRPr="00B41112" w:rsidRDefault="00BE046C" w:rsidP="00FF6435">
      <w:pPr>
        <w:rPr>
          <w:i/>
          <w:sz w:val="26"/>
          <w:szCs w:val="26"/>
          <w:rPrChange w:id="1510" w:author="Le Minh Nghia" w:date="2019-10-09T10:56:00Z">
            <w:rPr>
              <w:i/>
              <w:sz w:val="24"/>
              <w:szCs w:val="24"/>
            </w:rPr>
          </w:rPrChange>
        </w:rPr>
      </w:pPr>
    </w:p>
    <w:p w:rsidR="00BE046C" w:rsidRPr="00B41112" w:rsidRDefault="00BE046C" w:rsidP="00FF6435">
      <w:pPr>
        <w:rPr>
          <w:i/>
          <w:sz w:val="26"/>
          <w:szCs w:val="26"/>
          <w:rPrChange w:id="1511" w:author="Le Minh Nghia" w:date="2019-10-09T10:56:00Z">
            <w:rPr>
              <w:i/>
              <w:sz w:val="24"/>
              <w:szCs w:val="24"/>
            </w:rPr>
          </w:rPrChange>
        </w:rPr>
      </w:pPr>
    </w:p>
    <w:p w:rsidR="00BE046C" w:rsidRPr="00B41112" w:rsidRDefault="00FF6435" w:rsidP="00FF6435">
      <w:pPr>
        <w:rPr>
          <w:sz w:val="26"/>
          <w:szCs w:val="26"/>
          <w:rPrChange w:id="1512" w:author="Le Minh Nghia" w:date="2019-10-09T10:56:00Z">
            <w:rPr>
              <w:sz w:val="24"/>
              <w:szCs w:val="24"/>
            </w:rPr>
          </w:rPrChange>
        </w:rPr>
      </w:pPr>
      <w:proofErr w:type="spellStart"/>
      <w:r w:rsidRPr="00B41112">
        <w:rPr>
          <w:b/>
          <w:sz w:val="26"/>
          <w:szCs w:val="26"/>
          <w:rPrChange w:id="1513" w:author="Le Minh Nghia" w:date="2019-10-09T10:56:00Z">
            <w:rPr>
              <w:b/>
              <w:sz w:val="24"/>
              <w:szCs w:val="24"/>
            </w:rPr>
          </w:rPrChange>
        </w:rPr>
        <w:t>Xác</w:t>
      </w:r>
      <w:proofErr w:type="spellEnd"/>
      <w:r w:rsidRPr="00B41112">
        <w:rPr>
          <w:b/>
          <w:sz w:val="26"/>
          <w:szCs w:val="26"/>
          <w:rPrChange w:id="1514" w:author="Le Minh Nghia" w:date="2019-10-09T10:56:00Z">
            <w:rPr>
              <w:b/>
              <w:sz w:val="24"/>
              <w:szCs w:val="24"/>
            </w:rPr>
          </w:rPrChange>
        </w:rPr>
        <w:t xml:space="preserve"> </w:t>
      </w:r>
      <w:proofErr w:type="spellStart"/>
      <w:r w:rsidRPr="00B41112">
        <w:rPr>
          <w:b/>
          <w:sz w:val="26"/>
          <w:szCs w:val="26"/>
          <w:rPrChange w:id="1515" w:author="Le Minh Nghia" w:date="2019-10-09T10:56:00Z">
            <w:rPr>
              <w:b/>
              <w:sz w:val="24"/>
              <w:szCs w:val="24"/>
            </w:rPr>
          </w:rPrChange>
        </w:rPr>
        <w:t>nhận</w:t>
      </w:r>
      <w:proofErr w:type="spellEnd"/>
      <w:r w:rsidRPr="00B41112">
        <w:rPr>
          <w:b/>
          <w:sz w:val="26"/>
          <w:szCs w:val="26"/>
          <w:rPrChange w:id="1516" w:author="Le Minh Nghia" w:date="2019-10-09T10:56:00Z">
            <w:rPr>
              <w:b/>
              <w:sz w:val="24"/>
              <w:szCs w:val="24"/>
            </w:rPr>
          </w:rPrChange>
        </w:rPr>
        <w:t xml:space="preserve"> </w:t>
      </w:r>
      <w:proofErr w:type="spellStart"/>
      <w:r w:rsidRPr="00B41112">
        <w:rPr>
          <w:b/>
          <w:sz w:val="26"/>
          <w:szCs w:val="26"/>
          <w:rPrChange w:id="1517" w:author="Le Minh Nghia" w:date="2019-10-09T10:56:00Z">
            <w:rPr>
              <w:b/>
              <w:sz w:val="24"/>
              <w:szCs w:val="24"/>
            </w:rPr>
          </w:rPrChange>
        </w:rPr>
        <w:t>của</w:t>
      </w:r>
      <w:proofErr w:type="spellEnd"/>
      <w:r w:rsidRPr="00B41112">
        <w:rPr>
          <w:b/>
          <w:sz w:val="26"/>
          <w:szCs w:val="26"/>
          <w:rPrChange w:id="1518" w:author="Le Minh Nghia" w:date="2019-10-09T10:56:00Z">
            <w:rPr>
              <w:b/>
              <w:sz w:val="24"/>
              <w:szCs w:val="24"/>
            </w:rPr>
          </w:rPrChange>
        </w:rPr>
        <w:t xml:space="preserve"> </w:t>
      </w:r>
      <w:proofErr w:type="spellStart"/>
      <w:r w:rsidRPr="00B41112">
        <w:rPr>
          <w:b/>
          <w:sz w:val="26"/>
          <w:szCs w:val="26"/>
          <w:rPrChange w:id="1519" w:author="Le Minh Nghia" w:date="2019-10-09T10:56:00Z">
            <w:rPr>
              <w:b/>
              <w:sz w:val="24"/>
              <w:szCs w:val="24"/>
            </w:rPr>
          </w:rPrChange>
        </w:rPr>
        <w:t>Trường</w:t>
      </w:r>
      <w:proofErr w:type="spellEnd"/>
      <w:r w:rsidRPr="00B41112">
        <w:rPr>
          <w:b/>
          <w:sz w:val="26"/>
          <w:szCs w:val="26"/>
          <w:rPrChange w:id="1520" w:author="Le Minh Nghia" w:date="2019-10-09T10:56:00Z">
            <w:rPr>
              <w:b/>
              <w:sz w:val="24"/>
              <w:szCs w:val="24"/>
            </w:rPr>
          </w:rPrChange>
        </w:rPr>
        <w:t xml:space="preserve"> </w:t>
      </w:r>
      <w:proofErr w:type="spellStart"/>
      <w:r w:rsidRPr="00B41112">
        <w:rPr>
          <w:b/>
          <w:sz w:val="26"/>
          <w:szCs w:val="26"/>
          <w:rPrChange w:id="1521" w:author="Le Minh Nghia" w:date="2019-10-09T10:56:00Z">
            <w:rPr>
              <w:b/>
              <w:sz w:val="24"/>
              <w:szCs w:val="24"/>
            </w:rPr>
          </w:rPrChange>
        </w:rPr>
        <w:t>Đại</w:t>
      </w:r>
      <w:proofErr w:type="spellEnd"/>
      <w:r w:rsidRPr="00B41112">
        <w:rPr>
          <w:b/>
          <w:sz w:val="26"/>
          <w:szCs w:val="26"/>
          <w:rPrChange w:id="1522" w:author="Le Minh Nghia" w:date="2019-10-09T10:56:00Z">
            <w:rPr>
              <w:b/>
              <w:sz w:val="24"/>
              <w:szCs w:val="24"/>
            </w:rPr>
          </w:rPrChange>
        </w:rPr>
        <w:t xml:space="preserve"> </w:t>
      </w:r>
      <w:proofErr w:type="spellStart"/>
      <w:r w:rsidRPr="00B41112">
        <w:rPr>
          <w:b/>
          <w:sz w:val="26"/>
          <w:szCs w:val="26"/>
          <w:rPrChange w:id="1523" w:author="Le Minh Nghia" w:date="2019-10-09T10:56:00Z">
            <w:rPr>
              <w:b/>
              <w:sz w:val="24"/>
              <w:szCs w:val="24"/>
            </w:rPr>
          </w:rPrChange>
        </w:rPr>
        <w:t>học</w:t>
      </w:r>
      <w:proofErr w:type="spellEnd"/>
      <w:r w:rsidRPr="00B41112">
        <w:rPr>
          <w:b/>
          <w:sz w:val="26"/>
          <w:szCs w:val="26"/>
          <w:rPrChange w:id="1524" w:author="Le Minh Nghia" w:date="2019-10-09T10:56:00Z">
            <w:rPr>
              <w:b/>
              <w:sz w:val="24"/>
              <w:szCs w:val="24"/>
            </w:rPr>
          </w:rPrChange>
        </w:rPr>
        <w:t xml:space="preserve"> </w:t>
      </w:r>
      <w:proofErr w:type="spellStart"/>
      <w:r w:rsidRPr="00B41112">
        <w:rPr>
          <w:b/>
          <w:sz w:val="26"/>
          <w:szCs w:val="26"/>
          <w:rPrChange w:id="1525" w:author="Le Minh Nghia" w:date="2019-10-09T10:56:00Z">
            <w:rPr>
              <w:b/>
              <w:sz w:val="24"/>
              <w:szCs w:val="24"/>
            </w:rPr>
          </w:rPrChange>
        </w:rPr>
        <w:t>Cần</w:t>
      </w:r>
      <w:proofErr w:type="spellEnd"/>
      <w:r w:rsidRPr="00B41112">
        <w:rPr>
          <w:b/>
          <w:sz w:val="26"/>
          <w:szCs w:val="26"/>
          <w:rPrChange w:id="1526" w:author="Le Minh Nghia" w:date="2019-10-09T10:56:00Z">
            <w:rPr>
              <w:b/>
              <w:sz w:val="24"/>
              <w:szCs w:val="24"/>
            </w:rPr>
          </w:rPrChange>
        </w:rPr>
        <w:t xml:space="preserve"> </w:t>
      </w:r>
      <w:proofErr w:type="spellStart"/>
      <w:r w:rsidRPr="00B41112">
        <w:rPr>
          <w:b/>
          <w:sz w:val="26"/>
          <w:szCs w:val="26"/>
          <w:rPrChange w:id="1527" w:author="Le Minh Nghia" w:date="2019-10-09T10:56:00Z">
            <w:rPr>
              <w:b/>
              <w:sz w:val="24"/>
              <w:szCs w:val="24"/>
            </w:rPr>
          </w:rPrChange>
        </w:rPr>
        <w:t>Thơ</w:t>
      </w:r>
      <w:proofErr w:type="spellEnd"/>
      <w:r w:rsidR="00BE046C" w:rsidRPr="00B41112">
        <w:rPr>
          <w:b/>
          <w:sz w:val="26"/>
          <w:szCs w:val="26"/>
          <w:rPrChange w:id="1528" w:author="Le Minh Nghia" w:date="2019-10-09T10:56:00Z">
            <w:rPr>
              <w:b/>
              <w:sz w:val="24"/>
              <w:szCs w:val="24"/>
            </w:rPr>
          </w:rPrChange>
        </w:rPr>
        <w:tab/>
      </w:r>
      <w:r w:rsidR="00BE046C" w:rsidRPr="00B41112">
        <w:rPr>
          <w:b/>
          <w:sz w:val="26"/>
          <w:szCs w:val="26"/>
          <w:rPrChange w:id="1529" w:author="Le Minh Nghia" w:date="2019-10-09T10:56:00Z">
            <w:rPr>
              <w:b/>
              <w:sz w:val="24"/>
              <w:szCs w:val="24"/>
            </w:rPr>
          </w:rPrChange>
        </w:rPr>
        <w:tab/>
      </w:r>
      <w:r w:rsidR="00BE046C" w:rsidRPr="00B41112">
        <w:rPr>
          <w:b/>
          <w:sz w:val="26"/>
          <w:szCs w:val="26"/>
          <w:rPrChange w:id="1530" w:author="Le Minh Nghia" w:date="2019-10-09T10:56:00Z">
            <w:rPr>
              <w:b/>
              <w:sz w:val="24"/>
              <w:szCs w:val="24"/>
            </w:rPr>
          </w:rPrChange>
        </w:rPr>
        <w:tab/>
      </w:r>
      <w:r w:rsidR="00BE046C" w:rsidRPr="00B41112">
        <w:rPr>
          <w:b/>
          <w:sz w:val="26"/>
          <w:szCs w:val="26"/>
          <w:rPrChange w:id="1531" w:author="Le Minh Nghia" w:date="2019-10-09T10:56:00Z">
            <w:rPr>
              <w:b/>
              <w:sz w:val="24"/>
              <w:szCs w:val="24"/>
            </w:rPr>
          </w:rPrChange>
        </w:rPr>
        <w:tab/>
      </w:r>
      <w:proofErr w:type="spellStart"/>
      <w:proofErr w:type="gramStart"/>
      <w:r w:rsidR="00BE046C" w:rsidRPr="00B41112">
        <w:rPr>
          <w:sz w:val="26"/>
          <w:szCs w:val="26"/>
          <w:rPrChange w:id="1532" w:author="Le Minh Nghia" w:date="2019-10-09T10:56:00Z">
            <w:rPr>
              <w:sz w:val="24"/>
              <w:szCs w:val="24"/>
            </w:rPr>
          </w:rPrChange>
        </w:rPr>
        <w:t>Ngày</w:t>
      </w:r>
      <w:proofErr w:type="spellEnd"/>
      <w:r w:rsidR="00BE046C" w:rsidRPr="00B41112">
        <w:rPr>
          <w:sz w:val="26"/>
          <w:szCs w:val="26"/>
          <w:rPrChange w:id="1533" w:author="Le Minh Nghia" w:date="2019-10-09T10:56:00Z">
            <w:rPr>
              <w:sz w:val="24"/>
              <w:szCs w:val="24"/>
            </w:rPr>
          </w:rPrChange>
        </w:rPr>
        <w:t xml:space="preserve">  </w:t>
      </w:r>
      <w:proofErr w:type="spellStart"/>
      <w:r w:rsidR="00BE046C" w:rsidRPr="00B41112">
        <w:rPr>
          <w:sz w:val="26"/>
          <w:szCs w:val="26"/>
          <w:rPrChange w:id="1534" w:author="Le Minh Nghia" w:date="2019-10-09T10:56:00Z">
            <w:rPr>
              <w:sz w:val="24"/>
              <w:szCs w:val="24"/>
            </w:rPr>
          </w:rPrChange>
        </w:rPr>
        <w:t>tháng</w:t>
      </w:r>
      <w:proofErr w:type="spellEnd"/>
      <w:proofErr w:type="gramEnd"/>
      <w:r w:rsidR="00BE046C" w:rsidRPr="00B41112">
        <w:rPr>
          <w:sz w:val="26"/>
          <w:szCs w:val="26"/>
          <w:rPrChange w:id="1535" w:author="Le Minh Nghia" w:date="2019-10-09T10:56:00Z">
            <w:rPr>
              <w:sz w:val="24"/>
              <w:szCs w:val="24"/>
            </w:rPr>
          </w:rPrChange>
        </w:rPr>
        <w:t xml:space="preserve"> 10 </w:t>
      </w:r>
      <w:proofErr w:type="spellStart"/>
      <w:r w:rsidR="00BE046C" w:rsidRPr="00B41112">
        <w:rPr>
          <w:sz w:val="26"/>
          <w:szCs w:val="26"/>
          <w:rPrChange w:id="1536" w:author="Le Minh Nghia" w:date="2019-10-09T10:56:00Z">
            <w:rPr>
              <w:sz w:val="24"/>
              <w:szCs w:val="24"/>
            </w:rPr>
          </w:rPrChange>
        </w:rPr>
        <w:t>năm</w:t>
      </w:r>
      <w:proofErr w:type="spellEnd"/>
      <w:r w:rsidR="00BE046C" w:rsidRPr="00B41112">
        <w:rPr>
          <w:sz w:val="26"/>
          <w:szCs w:val="26"/>
          <w:rPrChange w:id="1537" w:author="Le Minh Nghia" w:date="2019-10-09T10:56:00Z">
            <w:rPr>
              <w:sz w:val="24"/>
              <w:szCs w:val="24"/>
            </w:rPr>
          </w:rPrChange>
        </w:rPr>
        <w:t xml:space="preserve"> 2019</w:t>
      </w:r>
    </w:p>
    <w:p w:rsidR="00BE046C" w:rsidRPr="00B41112" w:rsidRDefault="00BE046C" w:rsidP="00FF6435">
      <w:pPr>
        <w:rPr>
          <w:b/>
          <w:sz w:val="26"/>
          <w:szCs w:val="26"/>
          <w:rPrChange w:id="1538" w:author="Le Minh Nghia" w:date="2019-10-09T10:56:00Z">
            <w:rPr>
              <w:b/>
              <w:sz w:val="24"/>
              <w:szCs w:val="24"/>
            </w:rPr>
          </w:rPrChange>
        </w:rPr>
      </w:pPr>
      <w:r w:rsidRPr="00B41112">
        <w:rPr>
          <w:i/>
          <w:sz w:val="26"/>
          <w:szCs w:val="26"/>
          <w:rPrChange w:id="1539" w:author="Le Minh Nghia" w:date="2019-10-09T10:56:00Z">
            <w:rPr>
              <w:i/>
              <w:sz w:val="24"/>
              <w:szCs w:val="24"/>
            </w:rPr>
          </w:rPrChange>
        </w:rPr>
        <w:t>(</w:t>
      </w:r>
      <w:proofErr w:type="spellStart"/>
      <w:r w:rsidRPr="00B41112">
        <w:rPr>
          <w:i/>
          <w:sz w:val="26"/>
          <w:szCs w:val="26"/>
          <w:rPrChange w:id="1540" w:author="Le Minh Nghia" w:date="2019-10-09T10:56:00Z">
            <w:rPr>
              <w:i/>
              <w:sz w:val="24"/>
              <w:szCs w:val="24"/>
            </w:rPr>
          </w:rPrChange>
        </w:rPr>
        <w:t>ký</w:t>
      </w:r>
      <w:proofErr w:type="spellEnd"/>
      <w:r w:rsidRPr="00B41112">
        <w:rPr>
          <w:i/>
          <w:sz w:val="26"/>
          <w:szCs w:val="26"/>
          <w:rPrChange w:id="1541" w:author="Le Minh Nghia" w:date="2019-10-09T10:56:00Z">
            <w:rPr>
              <w:i/>
              <w:sz w:val="24"/>
              <w:szCs w:val="24"/>
            </w:rPr>
          </w:rPrChange>
        </w:rPr>
        <w:t xml:space="preserve"> </w:t>
      </w:r>
      <w:proofErr w:type="spellStart"/>
      <w:r w:rsidRPr="00B41112">
        <w:rPr>
          <w:i/>
          <w:sz w:val="26"/>
          <w:szCs w:val="26"/>
          <w:rPrChange w:id="1542" w:author="Le Minh Nghia" w:date="2019-10-09T10:56:00Z">
            <w:rPr>
              <w:i/>
              <w:sz w:val="24"/>
              <w:szCs w:val="24"/>
            </w:rPr>
          </w:rPrChange>
        </w:rPr>
        <w:t>tên</w:t>
      </w:r>
      <w:proofErr w:type="spellEnd"/>
      <w:r w:rsidRPr="00B41112">
        <w:rPr>
          <w:i/>
          <w:sz w:val="26"/>
          <w:szCs w:val="26"/>
          <w:rPrChange w:id="1543" w:author="Le Minh Nghia" w:date="2019-10-09T10:56:00Z">
            <w:rPr>
              <w:i/>
              <w:sz w:val="24"/>
              <w:szCs w:val="24"/>
            </w:rPr>
          </w:rPrChange>
        </w:rPr>
        <w:t xml:space="preserve"> </w:t>
      </w:r>
      <w:proofErr w:type="spellStart"/>
      <w:r w:rsidRPr="00B41112">
        <w:rPr>
          <w:i/>
          <w:sz w:val="26"/>
          <w:szCs w:val="26"/>
          <w:rPrChange w:id="1544" w:author="Le Minh Nghia" w:date="2019-10-09T10:56:00Z">
            <w:rPr>
              <w:i/>
              <w:sz w:val="24"/>
              <w:szCs w:val="24"/>
            </w:rPr>
          </w:rPrChange>
        </w:rPr>
        <w:t>và</w:t>
      </w:r>
      <w:proofErr w:type="spellEnd"/>
      <w:r w:rsidRPr="00B41112">
        <w:rPr>
          <w:i/>
          <w:sz w:val="26"/>
          <w:szCs w:val="26"/>
          <w:rPrChange w:id="1545" w:author="Le Minh Nghia" w:date="2019-10-09T10:56:00Z">
            <w:rPr>
              <w:i/>
              <w:sz w:val="24"/>
              <w:szCs w:val="24"/>
            </w:rPr>
          </w:rPrChange>
        </w:rPr>
        <w:t xml:space="preserve"> </w:t>
      </w:r>
      <w:proofErr w:type="spellStart"/>
      <w:r w:rsidRPr="00B41112">
        <w:rPr>
          <w:i/>
          <w:sz w:val="26"/>
          <w:szCs w:val="26"/>
          <w:rPrChange w:id="1546" w:author="Le Minh Nghia" w:date="2019-10-09T10:56:00Z">
            <w:rPr>
              <w:i/>
              <w:sz w:val="24"/>
              <w:szCs w:val="24"/>
            </w:rPr>
          </w:rPrChange>
        </w:rPr>
        <w:t>đóng</w:t>
      </w:r>
      <w:proofErr w:type="spellEnd"/>
      <w:r w:rsidRPr="00B41112">
        <w:rPr>
          <w:i/>
          <w:sz w:val="26"/>
          <w:szCs w:val="26"/>
          <w:rPrChange w:id="1547" w:author="Le Minh Nghia" w:date="2019-10-09T10:56:00Z">
            <w:rPr>
              <w:i/>
              <w:sz w:val="24"/>
              <w:szCs w:val="24"/>
            </w:rPr>
          </w:rPrChange>
        </w:rPr>
        <w:t xml:space="preserve"> </w:t>
      </w:r>
      <w:proofErr w:type="spellStart"/>
      <w:r w:rsidRPr="00B41112">
        <w:rPr>
          <w:i/>
          <w:sz w:val="26"/>
          <w:szCs w:val="26"/>
          <w:rPrChange w:id="1548" w:author="Le Minh Nghia" w:date="2019-10-09T10:56:00Z">
            <w:rPr>
              <w:i/>
              <w:sz w:val="24"/>
              <w:szCs w:val="24"/>
            </w:rPr>
          </w:rPrChange>
        </w:rPr>
        <w:t>dấu</w:t>
      </w:r>
      <w:proofErr w:type="spellEnd"/>
      <w:r w:rsidRPr="00B41112">
        <w:rPr>
          <w:i/>
          <w:sz w:val="26"/>
          <w:szCs w:val="26"/>
          <w:rPrChange w:id="1549" w:author="Le Minh Nghia" w:date="2019-10-09T10:56:00Z">
            <w:rPr>
              <w:i/>
              <w:sz w:val="24"/>
              <w:szCs w:val="24"/>
            </w:rPr>
          </w:rPrChange>
        </w:rPr>
        <w:t>)</w:t>
      </w:r>
      <w:r w:rsidRPr="00B41112">
        <w:rPr>
          <w:i/>
          <w:sz w:val="26"/>
          <w:szCs w:val="26"/>
          <w:rPrChange w:id="1550" w:author="Le Minh Nghia" w:date="2019-10-09T10:56:00Z">
            <w:rPr>
              <w:i/>
              <w:sz w:val="24"/>
              <w:szCs w:val="24"/>
            </w:rPr>
          </w:rPrChange>
        </w:rPr>
        <w:tab/>
      </w:r>
      <w:r w:rsidRPr="00B41112">
        <w:rPr>
          <w:i/>
          <w:sz w:val="26"/>
          <w:szCs w:val="26"/>
          <w:rPrChange w:id="1551" w:author="Le Minh Nghia" w:date="2019-10-09T10:56:00Z">
            <w:rPr>
              <w:i/>
              <w:sz w:val="24"/>
              <w:szCs w:val="24"/>
            </w:rPr>
          </w:rPrChange>
        </w:rPr>
        <w:tab/>
      </w:r>
      <w:r w:rsidRPr="00B41112">
        <w:rPr>
          <w:i/>
          <w:sz w:val="26"/>
          <w:szCs w:val="26"/>
          <w:rPrChange w:id="1552" w:author="Le Minh Nghia" w:date="2019-10-09T10:56:00Z">
            <w:rPr>
              <w:i/>
              <w:sz w:val="24"/>
              <w:szCs w:val="24"/>
            </w:rPr>
          </w:rPrChange>
        </w:rPr>
        <w:tab/>
      </w:r>
      <w:r w:rsidRPr="00B41112">
        <w:rPr>
          <w:i/>
          <w:sz w:val="26"/>
          <w:szCs w:val="26"/>
          <w:rPrChange w:id="1553" w:author="Le Minh Nghia" w:date="2019-10-09T10:56:00Z">
            <w:rPr>
              <w:i/>
              <w:sz w:val="24"/>
              <w:szCs w:val="24"/>
            </w:rPr>
          </w:rPrChange>
        </w:rPr>
        <w:tab/>
      </w:r>
      <w:r w:rsidRPr="00B41112">
        <w:rPr>
          <w:i/>
          <w:sz w:val="26"/>
          <w:szCs w:val="26"/>
          <w:rPrChange w:id="1554" w:author="Le Minh Nghia" w:date="2019-10-09T10:56:00Z">
            <w:rPr>
              <w:i/>
              <w:sz w:val="24"/>
              <w:szCs w:val="24"/>
            </w:rPr>
          </w:rPrChange>
        </w:rPr>
        <w:tab/>
      </w:r>
      <w:r w:rsidRPr="00B41112">
        <w:rPr>
          <w:i/>
          <w:sz w:val="26"/>
          <w:szCs w:val="26"/>
          <w:rPrChange w:id="1555" w:author="Le Minh Nghia" w:date="2019-10-09T10:56:00Z">
            <w:rPr>
              <w:i/>
              <w:sz w:val="24"/>
              <w:szCs w:val="24"/>
            </w:rPr>
          </w:rPrChange>
        </w:rPr>
        <w:tab/>
      </w:r>
      <w:r w:rsidRPr="00B41112">
        <w:rPr>
          <w:i/>
          <w:sz w:val="26"/>
          <w:szCs w:val="26"/>
          <w:rPrChange w:id="1556" w:author="Le Minh Nghia" w:date="2019-10-09T10:56:00Z">
            <w:rPr>
              <w:i/>
              <w:sz w:val="24"/>
              <w:szCs w:val="24"/>
            </w:rPr>
          </w:rPrChange>
        </w:rPr>
        <w:tab/>
        <w:t xml:space="preserve">      </w:t>
      </w:r>
      <w:proofErr w:type="spellStart"/>
      <w:r w:rsidRPr="00B41112">
        <w:rPr>
          <w:b/>
          <w:sz w:val="26"/>
          <w:szCs w:val="26"/>
          <w:rPrChange w:id="1557" w:author="Le Minh Nghia" w:date="2019-10-09T10:56:00Z">
            <w:rPr>
              <w:b/>
              <w:sz w:val="24"/>
              <w:szCs w:val="24"/>
            </w:rPr>
          </w:rPrChange>
        </w:rPr>
        <w:t>Người</w:t>
      </w:r>
      <w:proofErr w:type="spellEnd"/>
      <w:r w:rsidRPr="00B41112">
        <w:rPr>
          <w:b/>
          <w:sz w:val="26"/>
          <w:szCs w:val="26"/>
          <w:rPrChange w:id="1558" w:author="Le Minh Nghia" w:date="2019-10-09T10:56:00Z">
            <w:rPr>
              <w:b/>
              <w:sz w:val="24"/>
              <w:szCs w:val="24"/>
            </w:rPr>
          </w:rPrChange>
        </w:rPr>
        <w:t xml:space="preserve"> </w:t>
      </w:r>
      <w:proofErr w:type="spellStart"/>
      <w:r w:rsidRPr="00B41112">
        <w:rPr>
          <w:b/>
          <w:sz w:val="26"/>
          <w:szCs w:val="26"/>
          <w:rPrChange w:id="1559" w:author="Le Minh Nghia" w:date="2019-10-09T10:56:00Z">
            <w:rPr>
              <w:b/>
              <w:sz w:val="24"/>
              <w:szCs w:val="24"/>
            </w:rPr>
          </w:rPrChange>
        </w:rPr>
        <w:t>hướng</w:t>
      </w:r>
      <w:proofErr w:type="spellEnd"/>
      <w:r w:rsidRPr="00B41112">
        <w:rPr>
          <w:b/>
          <w:sz w:val="26"/>
          <w:szCs w:val="26"/>
          <w:rPrChange w:id="1560" w:author="Le Minh Nghia" w:date="2019-10-09T10:56:00Z">
            <w:rPr>
              <w:b/>
              <w:sz w:val="24"/>
              <w:szCs w:val="24"/>
            </w:rPr>
          </w:rPrChange>
        </w:rPr>
        <w:t xml:space="preserve"> </w:t>
      </w:r>
      <w:proofErr w:type="spellStart"/>
      <w:r w:rsidRPr="00B41112">
        <w:rPr>
          <w:b/>
          <w:sz w:val="26"/>
          <w:szCs w:val="26"/>
          <w:rPrChange w:id="1561" w:author="Le Minh Nghia" w:date="2019-10-09T10:56:00Z">
            <w:rPr>
              <w:b/>
              <w:sz w:val="24"/>
              <w:szCs w:val="24"/>
            </w:rPr>
          </w:rPrChange>
        </w:rPr>
        <w:t>dẫn</w:t>
      </w:r>
      <w:proofErr w:type="spellEnd"/>
    </w:p>
    <w:p w:rsidR="00BE046C" w:rsidRPr="00B41112" w:rsidRDefault="00BE046C" w:rsidP="00FF6435">
      <w:pPr>
        <w:rPr>
          <w:i/>
          <w:sz w:val="26"/>
          <w:szCs w:val="26"/>
          <w:rPrChange w:id="1562" w:author="Le Minh Nghia" w:date="2019-10-09T10:56:00Z">
            <w:rPr>
              <w:i/>
              <w:sz w:val="24"/>
              <w:szCs w:val="24"/>
            </w:rPr>
          </w:rPrChange>
        </w:rPr>
      </w:pPr>
      <w:r w:rsidRPr="00B41112">
        <w:rPr>
          <w:b/>
          <w:sz w:val="26"/>
          <w:szCs w:val="26"/>
          <w:rPrChange w:id="1563" w:author="Le Minh Nghia" w:date="2019-10-09T10:56:00Z">
            <w:rPr>
              <w:b/>
              <w:sz w:val="24"/>
              <w:szCs w:val="24"/>
            </w:rPr>
          </w:rPrChange>
        </w:rPr>
        <w:lastRenderedPageBreak/>
        <w:tab/>
      </w:r>
      <w:r w:rsidRPr="00B41112">
        <w:rPr>
          <w:b/>
          <w:sz w:val="26"/>
          <w:szCs w:val="26"/>
          <w:rPrChange w:id="1564" w:author="Le Minh Nghia" w:date="2019-10-09T10:56:00Z">
            <w:rPr>
              <w:b/>
              <w:sz w:val="24"/>
              <w:szCs w:val="24"/>
            </w:rPr>
          </w:rPrChange>
        </w:rPr>
        <w:tab/>
      </w:r>
      <w:r w:rsidRPr="00B41112">
        <w:rPr>
          <w:b/>
          <w:sz w:val="26"/>
          <w:szCs w:val="26"/>
          <w:rPrChange w:id="1565" w:author="Le Minh Nghia" w:date="2019-10-09T10:56:00Z">
            <w:rPr>
              <w:b/>
              <w:sz w:val="24"/>
              <w:szCs w:val="24"/>
            </w:rPr>
          </w:rPrChange>
        </w:rPr>
        <w:tab/>
      </w:r>
      <w:r w:rsidRPr="00B41112">
        <w:rPr>
          <w:b/>
          <w:sz w:val="26"/>
          <w:szCs w:val="26"/>
          <w:rPrChange w:id="1566" w:author="Le Minh Nghia" w:date="2019-10-09T10:56:00Z">
            <w:rPr>
              <w:b/>
              <w:sz w:val="24"/>
              <w:szCs w:val="24"/>
            </w:rPr>
          </w:rPrChange>
        </w:rPr>
        <w:tab/>
      </w:r>
      <w:r w:rsidRPr="00B41112">
        <w:rPr>
          <w:b/>
          <w:sz w:val="26"/>
          <w:szCs w:val="26"/>
          <w:rPrChange w:id="1567" w:author="Le Minh Nghia" w:date="2019-10-09T10:56:00Z">
            <w:rPr>
              <w:b/>
              <w:sz w:val="24"/>
              <w:szCs w:val="24"/>
            </w:rPr>
          </w:rPrChange>
        </w:rPr>
        <w:tab/>
      </w:r>
      <w:r w:rsidRPr="00B41112">
        <w:rPr>
          <w:b/>
          <w:sz w:val="26"/>
          <w:szCs w:val="26"/>
          <w:rPrChange w:id="1568" w:author="Le Minh Nghia" w:date="2019-10-09T10:56:00Z">
            <w:rPr>
              <w:b/>
              <w:sz w:val="24"/>
              <w:szCs w:val="24"/>
            </w:rPr>
          </w:rPrChange>
        </w:rPr>
        <w:tab/>
      </w:r>
      <w:r w:rsidRPr="00B41112">
        <w:rPr>
          <w:b/>
          <w:sz w:val="26"/>
          <w:szCs w:val="26"/>
          <w:rPrChange w:id="1569" w:author="Le Minh Nghia" w:date="2019-10-09T10:56:00Z">
            <w:rPr>
              <w:b/>
              <w:sz w:val="24"/>
              <w:szCs w:val="24"/>
            </w:rPr>
          </w:rPrChange>
        </w:rPr>
        <w:tab/>
      </w:r>
      <w:r w:rsidRPr="00B41112">
        <w:rPr>
          <w:b/>
          <w:sz w:val="26"/>
          <w:szCs w:val="26"/>
          <w:rPrChange w:id="1570" w:author="Le Minh Nghia" w:date="2019-10-09T10:56:00Z">
            <w:rPr>
              <w:b/>
              <w:sz w:val="24"/>
              <w:szCs w:val="24"/>
            </w:rPr>
          </w:rPrChange>
        </w:rPr>
        <w:tab/>
      </w:r>
      <w:r w:rsidRPr="00B41112">
        <w:rPr>
          <w:b/>
          <w:sz w:val="26"/>
          <w:szCs w:val="26"/>
          <w:rPrChange w:id="1571" w:author="Le Minh Nghia" w:date="2019-10-09T10:56:00Z">
            <w:rPr>
              <w:b/>
              <w:sz w:val="24"/>
              <w:szCs w:val="24"/>
            </w:rPr>
          </w:rPrChange>
        </w:rPr>
        <w:tab/>
        <w:t xml:space="preserve">           </w:t>
      </w:r>
      <w:r w:rsidRPr="00B41112">
        <w:rPr>
          <w:i/>
          <w:sz w:val="26"/>
          <w:szCs w:val="26"/>
          <w:rPrChange w:id="1572" w:author="Le Minh Nghia" w:date="2019-10-09T10:56:00Z">
            <w:rPr>
              <w:i/>
              <w:sz w:val="24"/>
              <w:szCs w:val="24"/>
            </w:rPr>
          </w:rPrChange>
        </w:rPr>
        <w:t>(</w:t>
      </w:r>
      <w:proofErr w:type="spellStart"/>
      <w:r w:rsidRPr="00B41112">
        <w:rPr>
          <w:i/>
          <w:sz w:val="26"/>
          <w:szCs w:val="26"/>
          <w:rPrChange w:id="1573" w:author="Le Minh Nghia" w:date="2019-10-09T10:56:00Z">
            <w:rPr>
              <w:i/>
              <w:sz w:val="24"/>
              <w:szCs w:val="24"/>
            </w:rPr>
          </w:rPrChange>
        </w:rPr>
        <w:t>ký</w:t>
      </w:r>
      <w:proofErr w:type="spellEnd"/>
      <w:r w:rsidRPr="00B41112">
        <w:rPr>
          <w:i/>
          <w:sz w:val="26"/>
          <w:szCs w:val="26"/>
          <w:rPrChange w:id="1574" w:author="Le Minh Nghia" w:date="2019-10-09T10:56:00Z">
            <w:rPr>
              <w:i/>
              <w:sz w:val="24"/>
              <w:szCs w:val="24"/>
            </w:rPr>
          </w:rPrChange>
        </w:rPr>
        <w:t xml:space="preserve">, </w:t>
      </w:r>
      <w:proofErr w:type="spellStart"/>
      <w:r w:rsidRPr="00B41112">
        <w:rPr>
          <w:i/>
          <w:sz w:val="26"/>
          <w:szCs w:val="26"/>
          <w:rPrChange w:id="1575" w:author="Le Minh Nghia" w:date="2019-10-09T10:56:00Z">
            <w:rPr>
              <w:i/>
              <w:sz w:val="24"/>
              <w:szCs w:val="24"/>
            </w:rPr>
          </w:rPrChange>
        </w:rPr>
        <w:t>họ</w:t>
      </w:r>
      <w:proofErr w:type="spellEnd"/>
      <w:r w:rsidRPr="00B41112">
        <w:rPr>
          <w:i/>
          <w:sz w:val="26"/>
          <w:szCs w:val="26"/>
          <w:rPrChange w:id="1576" w:author="Le Minh Nghia" w:date="2019-10-09T10:56:00Z">
            <w:rPr>
              <w:i/>
              <w:sz w:val="24"/>
              <w:szCs w:val="24"/>
            </w:rPr>
          </w:rPrChange>
        </w:rPr>
        <w:t xml:space="preserve"> </w:t>
      </w:r>
      <w:proofErr w:type="spellStart"/>
      <w:r w:rsidRPr="00B41112">
        <w:rPr>
          <w:i/>
          <w:sz w:val="26"/>
          <w:szCs w:val="26"/>
          <w:rPrChange w:id="1577" w:author="Le Minh Nghia" w:date="2019-10-09T10:56:00Z">
            <w:rPr>
              <w:i/>
              <w:sz w:val="24"/>
              <w:szCs w:val="24"/>
            </w:rPr>
          </w:rPrChange>
        </w:rPr>
        <w:t>và</w:t>
      </w:r>
      <w:proofErr w:type="spellEnd"/>
      <w:r w:rsidRPr="00B41112">
        <w:rPr>
          <w:i/>
          <w:sz w:val="26"/>
          <w:szCs w:val="26"/>
          <w:rPrChange w:id="1578" w:author="Le Minh Nghia" w:date="2019-10-09T10:56:00Z">
            <w:rPr>
              <w:i/>
              <w:sz w:val="24"/>
              <w:szCs w:val="24"/>
            </w:rPr>
          </w:rPrChange>
        </w:rPr>
        <w:t xml:space="preserve"> </w:t>
      </w:r>
      <w:proofErr w:type="spellStart"/>
      <w:r w:rsidRPr="00B41112">
        <w:rPr>
          <w:i/>
          <w:sz w:val="26"/>
          <w:szCs w:val="26"/>
          <w:rPrChange w:id="1579" w:author="Le Minh Nghia" w:date="2019-10-09T10:56:00Z">
            <w:rPr>
              <w:i/>
              <w:sz w:val="24"/>
              <w:szCs w:val="24"/>
            </w:rPr>
          </w:rPrChange>
        </w:rPr>
        <w:t>tên</w:t>
      </w:r>
      <w:proofErr w:type="spellEnd"/>
      <w:r w:rsidRPr="00B41112">
        <w:rPr>
          <w:i/>
          <w:sz w:val="26"/>
          <w:szCs w:val="26"/>
          <w:rPrChange w:id="1580" w:author="Le Minh Nghia" w:date="2019-10-09T10:56:00Z">
            <w:rPr>
              <w:i/>
              <w:sz w:val="24"/>
              <w:szCs w:val="24"/>
            </w:rPr>
          </w:rPrChange>
        </w:rPr>
        <w:t>)</w:t>
      </w:r>
    </w:p>
    <w:p w:rsidR="00BE046C" w:rsidRPr="00B41112" w:rsidRDefault="00BE046C" w:rsidP="00FF6435">
      <w:pPr>
        <w:rPr>
          <w:i/>
          <w:sz w:val="26"/>
          <w:szCs w:val="26"/>
          <w:rPrChange w:id="1581" w:author="Le Minh Nghia" w:date="2019-10-09T10:56:00Z">
            <w:rPr>
              <w:i/>
              <w:sz w:val="24"/>
              <w:szCs w:val="24"/>
            </w:rPr>
          </w:rPrChange>
        </w:rPr>
      </w:pPr>
      <w:r w:rsidRPr="00B41112">
        <w:rPr>
          <w:i/>
          <w:sz w:val="26"/>
          <w:szCs w:val="26"/>
          <w:rPrChange w:id="1582" w:author="Le Minh Nghia" w:date="2019-10-09T10:56:00Z">
            <w:rPr>
              <w:i/>
              <w:sz w:val="24"/>
              <w:szCs w:val="24"/>
            </w:rPr>
          </w:rPrChange>
        </w:rPr>
        <w:tab/>
      </w:r>
      <w:r w:rsidRPr="00B41112">
        <w:rPr>
          <w:i/>
          <w:sz w:val="26"/>
          <w:szCs w:val="26"/>
          <w:rPrChange w:id="1583" w:author="Le Minh Nghia" w:date="2019-10-09T10:56:00Z">
            <w:rPr>
              <w:i/>
              <w:sz w:val="24"/>
              <w:szCs w:val="24"/>
            </w:rPr>
          </w:rPrChange>
        </w:rPr>
        <w:tab/>
      </w:r>
      <w:r w:rsidRPr="00B41112">
        <w:rPr>
          <w:i/>
          <w:sz w:val="26"/>
          <w:szCs w:val="26"/>
          <w:rPrChange w:id="1584" w:author="Le Minh Nghia" w:date="2019-10-09T10:56:00Z">
            <w:rPr>
              <w:i/>
              <w:sz w:val="24"/>
              <w:szCs w:val="24"/>
            </w:rPr>
          </w:rPrChange>
        </w:rPr>
        <w:tab/>
      </w:r>
      <w:r w:rsidRPr="00B41112">
        <w:rPr>
          <w:i/>
          <w:sz w:val="26"/>
          <w:szCs w:val="26"/>
          <w:rPrChange w:id="1585" w:author="Le Minh Nghia" w:date="2019-10-09T10:56:00Z">
            <w:rPr>
              <w:i/>
              <w:sz w:val="24"/>
              <w:szCs w:val="24"/>
            </w:rPr>
          </w:rPrChange>
        </w:rPr>
        <w:tab/>
      </w:r>
      <w:r w:rsidRPr="00B41112">
        <w:rPr>
          <w:i/>
          <w:sz w:val="26"/>
          <w:szCs w:val="26"/>
          <w:rPrChange w:id="1586" w:author="Le Minh Nghia" w:date="2019-10-09T10:56:00Z">
            <w:rPr>
              <w:i/>
              <w:sz w:val="24"/>
              <w:szCs w:val="24"/>
            </w:rPr>
          </w:rPrChange>
        </w:rPr>
        <w:tab/>
      </w:r>
      <w:r w:rsidRPr="00B41112">
        <w:rPr>
          <w:i/>
          <w:sz w:val="26"/>
          <w:szCs w:val="26"/>
          <w:rPrChange w:id="1587" w:author="Le Minh Nghia" w:date="2019-10-09T10:56:00Z">
            <w:rPr>
              <w:i/>
              <w:sz w:val="24"/>
              <w:szCs w:val="24"/>
            </w:rPr>
          </w:rPrChange>
        </w:rPr>
        <w:tab/>
      </w:r>
    </w:p>
    <w:p w:rsidR="00BE046C" w:rsidRPr="00B41112" w:rsidRDefault="00BE046C" w:rsidP="00FF6435">
      <w:pPr>
        <w:rPr>
          <w:i/>
          <w:sz w:val="26"/>
          <w:szCs w:val="26"/>
          <w:rPrChange w:id="1588" w:author="Le Minh Nghia" w:date="2019-10-09T10:56:00Z">
            <w:rPr>
              <w:i/>
              <w:sz w:val="24"/>
              <w:szCs w:val="24"/>
            </w:rPr>
          </w:rPrChange>
        </w:rPr>
      </w:pPr>
    </w:p>
    <w:p w:rsidR="00BE046C" w:rsidRPr="00B41112" w:rsidRDefault="00BE046C" w:rsidP="00FF6435">
      <w:pPr>
        <w:rPr>
          <w:b/>
          <w:sz w:val="26"/>
          <w:szCs w:val="26"/>
          <w:rPrChange w:id="1589" w:author="Le Minh Nghia" w:date="2019-10-09T10:56:00Z">
            <w:rPr>
              <w:b/>
              <w:sz w:val="24"/>
              <w:szCs w:val="24"/>
            </w:rPr>
          </w:rPrChange>
        </w:rPr>
      </w:pPr>
      <w:r w:rsidRPr="00B41112">
        <w:rPr>
          <w:i/>
          <w:sz w:val="26"/>
          <w:szCs w:val="26"/>
          <w:rPrChange w:id="1590" w:author="Le Minh Nghia" w:date="2019-10-09T10:56:00Z">
            <w:rPr>
              <w:i/>
              <w:sz w:val="24"/>
              <w:szCs w:val="24"/>
            </w:rPr>
          </w:rPrChange>
        </w:rPr>
        <w:tab/>
      </w:r>
      <w:r w:rsidRPr="00B41112">
        <w:rPr>
          <w:i/>
          <w:sz w:val="26"/>
          <w:szCs w:val="26"/>
          <w:rPrChange w:id="1591" w:author="Le Minh Nghia" w:date="2019-10-09T10:56:00Z">
            <w:rPr>
              <w:i/>
              <w:sz w:val="24"/>
              <w:szCs w:val="24"/>
            </w:rPr>
          </w:rPrChange>
        </w:rPr>
        <w:tab/>
      </w:r>
      <w:r w:rsidRPr="00B41112">
        <w:rPr>
          <w:i/>
          <w:sz w:val="26"/>
          <w:szCs w:val="26"/>
          <w:rPrChange w:id="1592" w:author="Le Minh Nghia" w:date="2019-10-09T10:56:00Z">
            <w:rPr>
              <w:i/>
              <w:sz w:val="24"/>
              <w:szCs w:val="24"/>
            </w:rPr>
          </w:rPrChange>
        </w:rPr>
        <w:tab/>
      </w:r>
      <w:r w:rsidRPr="00B41112">
        <w:rPr>
          <w:i/>
          <w:sz w:val="26"/>
          <w:szCs w:val="26"/>
          <w:rPrChange w:id="1593" w:author="Le Minh Nghia" w:date="2019-10-09T10:56:00Z">
            <w:rPr>
              <w:i/>
              <w:sz w:val="24"/>
              <w:szCs w:val="24"/>
            </w:rPr>
          </w:rPrChange>
        </w:rPr>
        <w:tab/>
      </w:r>
      <w:r w:rsidRPr="00B41112">
        <w:rPr>
          <w:i/>
          <w:sz w:val="26"/>
          <w:szCs w:val="26"/>
          <w:rPrChange w:id="1594" w:author="Le Minh Nghia" w:date="2019-10-09T10:56:00Z">
            <w:rPr>
              <w:i/>
              <w:sz w:val="24"/>
              <w:szCs w:val="24"/>
            </w:rPr>
          </w:rPrChange>
        </w:rPr>
        <w:tab/>
      </w:r>
      <w:r w:rsidRPr="00B41112">
        <w:rPr>
          <w:i/>
          <w:sz w:val="26"/>
          <w:szCs w:val="26"/>
          <w:rPrChange w:id="1595" w:author="Le Minh Nghia" w:date="2019-10-09T10:56:00Z">
            <w:rPr>
              <w:i/>
              <w:sz w:val="24"/>
              <w:szCs w:val="24"/>
            </w:rPr>
          </w:rPrChange>
        </w:rPr>
        <w:tab/>
      </w:r>
      <w:r w:rsidRPr="00B41112">
        <w:rPr>
          <w:i/>
          <w:sz w:val="26"/>
          <w:szCs w:val="26"/>
          <w:rPrChange w:id="1596" w:author="Le Minh Nghia" w:date="2019-10-09T10:56:00Z">
            <w:rPr>
              <w:i/>
              <w:sz w:val="24"/>
              <w:szCs w:val="24"/>
            </w:rPr>
          </w:rPrChange>
        </w:rPr>
        <w:tab/>
      </w:r>
      <w:r w:rsidRPr="00B41112">
        <w:rPr>
          <w:i/>
          <w:sz w:val="26"/>
          <w:szCs w:val="26"/>
          <w:rPrChange w:id="1597" w:author="Le Minh Nghia" w:date="2019-10-09T10:56:00Z">
            <w:rPr>
              <w:i/>
              <w:sz w:val="24"/>
              <w:szCs w:val="24"/>
            </w:rPr>
          </w:rPrChange>
        </w:rPr>
        <w:tab/>
        <w:t xml:space="preserve">             </w:t>
      </w:r>
      <w:proofErr w:type="spellStart"/>
      <w:r w:rsidRPr="00B41112">
        <w:rPr>
          <w:b/>
          <w:sz w:val="26"/>
          <w:szCs w:val="26"/>
          <w:rPrChange w:id="1598" w:author="Le Minh Nghia" w:date="2019-10-09T10:56:00Z">
            <w:rPr>
              <w:b/>
              <w:sz w:val="24"/>
              <w:szCs w:val="24"/>
            </w:rPr>
          </w:rPrChange>
        </w:rPr>
        <w:t>Trương</w:t>
      </w:r>
      <w:proofErr w:type="spellEnd"/>
      <w:r w:rsidRPr="00B41112">
        <w:rPr>
          <w:b/>
          <w:sz w:val="26"/>
          <w:szCs w:val="26"/>
          <w:rPrChange w:id="1599" w:author="Le Minh Nghia" w:date="2019-10-09T10:56:00Z">
            <w:rPr>
              <w:b/>
              <w:sz w:val="24"/>
              <w:szCs w:val="24"/>
            </w:rPr>
          </w:rPrChange>
        </w:rPr>
        <w:t xml:space="preserve"> </w:t>
      </w:r>
      <w:proofErr w:type="spellStart"/>
      <w:r w:rsidRPr="00B41112">
        <w:rPr>
          <w:b/>
          <w:sz w:val="26"/>
          <w:szCs w:val="26"/>
          <w:rPrChange w:id="1600" w:author="Le Minh Nghia" w:date="2019-10-09T10:56:00Z">
            <w:rPr>
              <w:b/>
              <w:sz w:val="24"/>
              <w:szCs w:val="24"/>
            </w:rPr>
          </w:rPrChange>
        </w:rPr>
        <w:t>Thị</w:t>
      </w:r>
      <w:proofErr w:type="spellEnd"/>
      <w:r w:rsidRPr="00B41112">
        <w:rPr>
          <w:b/>
          <w:sz w:val="26"/>
          <w:szCs w:val="26"/>
          <w:rPrChange w:id="1601" w:author="Le Minh Nghia" w:date="2019-10-09T10:56:00Z">
            <w:rPr>
              <w:b/>
              <w:sz w:val="24"/>
              <w:szCs w:val="24"/>
            </w:rPr>
          </w:rPrChange>
        </w:rPr>
        <w:t xml:space="preserve"> Thanh </w:t>
      </w:r>
      <w:proofErr w:type="spellStart"/>
      <w:r w:rsidRPr="00B41112">
        <w:rPr>
          <w:b/>
          <w:sz w:val="26"/>
          <w:szCs w:val="26"/>
          <w:rPrChange w:id="1602" w:author="Le Minh Nghia" w:date="2019-10-09T10:56:00Z">
            <w:rPr>
              <w:b/>
              <w:sz w:val="24"/>
              <w:szCs w:val="24"/>
            </w:rPr>
          </w:rPrChange>
        </w:rPr>
        <w:t>Tuyền</w:t>
      </w:r>
      <w:proofErr w:type="spellEnd"/>
    </w:p>
    <w:p w:rsidR="00BE046C" w:rsidRPr="00B41112" w:rsidDel="00E70C55" w:rsidRDefault="00BE046C">
      <w:pPr>
        <w:rPr>
          <w:del w:id="1603" w:author="Le Minh Nghia" w:date="2019-10-09T10:01:00Z"/>
          <w:b/>
          <w:sz w:val="26"/>
          <w:szCs w:val="26"/>
          <w:rPrChange w:id="1604" w:author="Le Minh Nghia" w:date="2019-10-09T10:56:00Z">
            <w:rPr>
              <w:del w:id="1605" w:author="Le Minh Nghia" w:date="2019-10-09T10:01:00Z"/>
              <w:b/>
              <w:sz w:val="24"/>
              <w:szCs w:val="24"/>
            </w:rPr>
          </w:rPrChange>
        </w:rPr>
      </w:pPr>
      <w:del w:id="1606" w:author="Le Minh Nghia" w:date="2019-10-09T10:01:00Z">
        <w:r w:rsidRPr="00B41112" w:rsidDel="00E70C55">
          <w:rPr>
            <w:b/>
            <w:sz w:val="26"/>
            <w:szCs w:val="26"/>
            <w:rPrChange w:id="1607" w:author="Le Minh Nghia" w:date="2019-10-09T10:56:00Z">
              <w:rPr>
                <w:b/>
                <w:sz w:val="24"/>
                <w:szCs w:val="24"/>
              </w:rPr>
            </w:rPrChange>
          </w:rPr>
          <w:br w:type="page"/>
        </w:r>
      </w:del>
    </w:p>
    <w:p w:rsidR="000F4865" w:rsidRPr="00B41112" w:rsidRDefault="000F4865">
      <w:pPr>
        <w:rPr>
          <w:sz w:val="26"/>
          <w:szCs w:val="26"/>
          <w:rPrChange w:id="1608" w:author="Le Minh Nghia" w:date="2019-10-09T10:56:00Z">
            <w:rPr>
              <w:sz w:val="24"/>
              <w:szCs w:val="24"/>
            </w:rPr>
          </w:rPrChange>
        </w:rPr>
        <w:pPrChange w:id="1609" w:author="Le Minh Nghia" w:date="2019-10-09T10:01:00Z">
          <w:pPr>
            <w:tabs>
              <w:tab w:val="center" w:pos="1710"/>
            </w:tabs>
          </w:pPr>
        </w:pPrChange>
      </w:pPr>
      <w:r w:rsidRPr="00B41112">
        <w:rPr>
          <w:sz w:val="26"/>
          <w:szCs w:val="26"/>
          <w:rPrChange w:id="1610" w:author="Le Minh Nghia" w:date="2019-10-09T10:56:00Z">
            <w:rPr>
              <w:sz w:val="24"/>
              <w:szCs w:val="24"/>
            </w:rPr>
          </w:rPrChange>
        </w:rPr>
        <w:t>BỘ GIÁO DỤC VÀ ĐÀO TẠO</w:t>
      </w:r>
    </w:p>
    <w:p w:rsidR="000F4865" w:rsidRPr="00B41112" w:rsidRDefault="000F4865" w:rsidP="000F4865">
      <w:pPr>
        <w:tabs>
          <w:tab w:val="center" w:pos="1710"/>
        </w:tabs>
        <w:rPr>
          <w:b/>
          <w:sz w:val="26"/>
          <w:szCs w:val="26"/>
          <w:rPrChange w:id="1611" w:author="Le Minh Nghia" w:date="2019-10-09T10:56:00Z">
            <w:rPr>
              <w:b/>
              <w:sz w:val="24"/>
              <w:szCs w:val="24"/>
            </w:rPr>
          </w:rPrChange>
        </w:rPr>
      </w:pPr>
      <w:r w:rsidRPr="00B41112">
        <w:rPr>
          <w:b/>
          <w:sz w:val="26"/>
          <w:szCs w:val="26"/>
          <w:rPrChange w:id="1612" w:author="Le Minh Nghia" w:date="2019-10-09T10:56:00Z">
            <w:rPr>
              <w:b/>
              <w:sz w:val="24"/>
              <w:szCs w:val="24"/>
            </w:rPr>
          </w:rPrChange>
        </w:rPr>
        <w:tab/>
        <w:t>TRƯỜNG ĐẠI HỌC CẦN THƠ</w:t>
      </w:r>
    </w:p>
    <w:p w:rsidR="000F4865" w:rsidRPr="00B41112" w:rsidRDefault="000F4865" w:rsidP="000F4865">
      <w:pPr>
        <w:tabs>
          <w:tab w:val="left" w:pos="-3060"/>
          <w:tab w:val="left" w:pos="0"/>
        </w:tabs>
        <w:jc w:val="center"/>
        <w:rPr>
          <w:b/>
          <w:sz w:val="26"/>
          <w:szCs w:val="26"/>
          <w:lang w:val="fr-FR"/>
          <w:rPrChange w:id="1613" w:author="Le Minh Nghia" w:date="2019-10-09T10:56:00Z">
            <w:rPr>
              <w:b/>
              <w:sz w:val="24"/>
              <w:szCs w:val="24"/>
              <w:lang w:val="fr-FR"/>
            </w:rPr>
          </w:rPrChange>
        </w:rPr>
      </w:pPr>
      <w:r w:rsidRPr="00B41112">
        <w:rPr>
          <w:b/>
          <w:noProof/>
          <w:sz w:val="26"/>
          <w:szCs w:val="26"/>
          <w:rPrChange w:id="1614" w:author="Le Minh Nghia" w:date="2019-10-09T10:56:00Z">
            <w:rPr>
              <w:b/>
              <w:noProof/>
              <w:sz w:val="24"/>
              <w:szCs w:val="24"/>
            </w:rPr>
          </w:rPrChange>
        </w:rPr>
        <mc:AlternateContent>
          <mc:Choice Requires="wps">
            <w:drawing>
              <wp:anchor distT="0" distB="0" distL="114300" distR="114300" simplePos="0" relativeHeight="251667456" behindDoc="0" locked="0" layoutInCell="1" allowOverlap="1">
                <wp:simplePos x="0" y="0"/>
                <wp:positionH relativeFrom="column">
                  <wp:posOffset>507365</wp:posOffset>
                </wp:positionH>
                <wp:positionV relativeFrom="paragraph">
                  <wp:posOffset>38100</wp:posOffset>
                </wp:positionV>
                <wp:extent cx="1154430" cy="0"/>
                <wp:effectExtent l="12065" t="9525" r="5080" b="9525"/>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443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2B299" id="Straight Connector 7"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5pt,3pt" to="130.85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"/>
            </w:pict>
          </mc:Fallback>
        </mc:AlternateContent>
      </w:r>
    </w:p>
    <w:p w:rsidR="000F4865" w:rsidRPr="00B41112" w:rsidRDefault="000F4865" w:rsidP="000F4865">
      <w:pPr>
        <w:tabs>
          <w:tab w:val="left" w:pos="-3060"/>
          <w:tab w:val="left" w:pos="0"/>
        </w:tabs>
        <w:spacing w:before="240"/>
        <w:jc w:val="center"/>
        <w:rPr>
          <w:b/>
          <w:sz w:val="26"/>
          <w:szCs w:val="26"/>
          <w:lang w:val="fr-FR"/>
          <w:rPrChange w:id="1615" w:author="Le Minh Nghia" w:date="2019-10-09T10:56:00Z">
            <w:rPr>
              <w:b/>
              <w:sz w:val="28"/>
              <w:szCs w:val="28"/>
              <w:lang w:val="fr-FR"/>
            </w:rPr>
          </w:rPrChange>
        </w:rPr>
      </w:pPr>
      <w:r w:rsidRPr="00B41112">
        <w:rPr>
          <w:b/>
          <w:sz w:val="26"/>
          <w:szCs w:val="26"/>
          <w:lang w:val="fr-FR"/>
          <w:rPrChange w:id="1616" w:author="Le Minh Nghia" w:date="2019-10-09T10:56:00Z">
            <w:rPr>
              <w:b/>
              <w:sz w:val="28"/>
              <w:szCs w:val="28"/>
              <w:lang w:val="fr-FR"/>
            </w:rPr>
          </w:rPrChange>
        </w:rPr>
        <w:t xml:space="preserve">THÔNG TIN VỀ SINH VIÊN </w:t>
      </w:r>
    </w:p>
    <w:p w:rsidR="000F4865" w:rsidRPr="00B41112" w:rsidRDefault="000F4865" w:rsidP="000F4865">
      <w:pPr>
        <w:tabs>
          <w:tab w:val="left" w:pos="-3060"/>
          <w:tab w:val="left" w:pos="0"/>
        </w:tabs>
        <w:jc w:val="center"/>
        <w:rPr>
          <w:b/>
          <w:sz w:val="26"/>
          <w:szCs w:val="26"/>
          <w:lang w:val="fr-FR"/>
          <w:rPrChange w:id="1617" w:author="Le Minh Nghia" w:date="2019-10-09T10:56:00Z">
            <w:rPr>
              <w:b/>
              <w:sz w:val="28"/>
              <w:szCs w:val="28"/>
              <w:lang w:val="fr-FR"/>
            </w:rPr>
          </w:rPrChange>
        </w:rPr>
      </w:pPr>
      <w:r w:rsidRPr="00B41112">
        <w:rPr>
          <w:b/>
          <w:sz w:val="26"/>
          <w:szCs w:val="26"/>
          <w:lang w:val="fr-FR"/>
          <w:rPrChange w:id="1618" w:author="Le Minh Nghia" w:date="2019-10-09T10:56:00Z">
            <w:rPr>
              <w:b/>
              <w:sz w:val="28"/>
              <w:szCs w:val="28"/>
              <w:lang w:val="fr-FR"/>
            </w:rPr>
          </w:rPrChange>
        </w:rPr>
        <w:t xml:space="preserve">CHỊU TRÁCH NHIỆM CHÍNH THỰC HIỆN ĐỀ TÀI </w:t>
      </w:r>
    </w:p>
    <w:p w:rsidR="000F4865" w:rsidRPr="00B41112" w:rsidRDefault="000F4865" w:rsidP="000F4865">
      <w:pPr>
        <w:tabs>
          <w:tab w:val="left" w:pos="-3060"/>
          <w:tab w:val="left" w:pos="540"/>
        </w:tabs>
        <w:jc w:val="center"/>
        <w:rPr>
          <w:b/>
          <w:sz w:val="26"/>
          <w:szCs w:val="26"/>
          <w:lang w:val="fr-FR"/>
          <w:rPrChange w:id="1619" w:author="Le Minh Nghia" w:date="2019-10-09T10:56:00Z">
            <w:rPr>
              <w:b/>
              <w:sz w:val="24"/>
              <w:szCs w:val="24"/>
              <w:lang w:val="fr-FR"/>
            </w:rPr>
          </w:rPrChange>
        </w:rPr>
      </w:pPr>
    </w:p>
    <w:p w:rsidR="000F4865" w:rsidRPr="00B41112" w:rsidRDefault="000F4865" w:rsidP="000F4865">
      <w:pPr>
        <w:tabs>
          <w:tab w:val="left" w:pos="-3060"/>
          <w:tab w:val="left" w:pos="540"/>
        </w:tabs>
        <w:spacing w:before="80" w:after="80" w:line="400" w:lineRule="exact"/>
        <w:jc w:val="both"/>
        <w:rPr>
          <w:b/>
          <w:sz w:val="26"/>
          <w:szCs w:val="26"/>
          <w:lang w:val="fr-FR"/>
          <w:rPrChange w:id="1620" w:author="Le Minh Nghia" w:date="2019-10-09T10:56:00Z">
            <w:rPr>
              <w:b/>
              <w:sz w:val="24"/>
              <w:szCs w:val="24"/>
              <w:lang w:val="fr-FR"/>
            </w:rPr>
          </w:rPrChange>
        </w:rPr>
      </w:pPr>
      <w:r w:rsidRPr="00B41112">
        <w:rPr>
          <w:b/>
          <w:noProof/>
          <w:sz w:val="26"/>
          <w:szCs w:val="26"/>
          <w:rPrChange w:id="1621" w:author="Le Minh Nghia" w:date="2019-10-09T10:56:00Z">
            <w:rPr>
              <w:b/>
              <w:noProof/>
              <w:sz w:val="24"/>
              <w:szCs w:val="24"/>
            </w:rPr>
          </w:rPrChange>
        </w:rPr>
        <mc:AlternateContent>
          <mc:Choice Requires="wps">
            <w:drawing>
              <wp:anchor distT="0" distB="0" distL="114300" distR="114300" simplePos="0" relativeHeight="251666432" behindDoc="0" locked="0" layoutInCell="1" allowOverlap="1">
                <wp:simplePos x="0" y="0"/>
                <wp:positionH relativeFrom="column">
                  <wp:posOffset>4665345</wp:posOffset>
                </wp:positionH>
                <wp:positionV relativeFrom="paragraph">
                  <wp:posOffset>175895</wp:posOffset>
                </wp:positionV>
                <wp:extent cx="800100" cy="938530"/>
                <wp:effectExtent l="7620" t="13970" r="11430" b="9525"/>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headEnd/>
                          <a:tailEnd/>
                        </a:ln>
                      </wps:spPr>
                      <wps:txbx>
                        <w:txbxContent>
                          <w:p w:rsidR="00B41112" w:rsidRPr="000F4865" w:rsidRDefault="00B41112" w:rsidP="000F4865">
                            <w:pPr>
                              <w:jc w:val="center"/>
                              <w:rPr>
                                <w:sz w:val="24"/>
                                <w:szCs w:val="24"/>
                              </w:rPr>
                            </w:pPr>
                            <w:proofErr w:type="spellStart"/>
                            <w:r w:rsidRPr="000F4865">
                              <w:rPr>
                                <w:sz w:val="24"/>
                                <w:szCs w:val="24"/>
                              </w:rPr>
                              <w:t>Ảnh</w:t>
                            </w:r>
                            <w:proofErr w:type="spellEnd"/>
                            <w:r w:rsidRPr="000F4865">
                              <w:rPr>
                                <w:sz w:val="24"/>
                                <w:szCs w:val="24"/>
                              </w:rPr>
                              <w:t xml:space="preserve"> 4x6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 o:spid="_x0000_s1027" style="position:absolute;left:0;text-align:left;margin-left:367.35pt;margin-top:13.85pt;width:63pt;height:73.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">
                <v:textbox>
                  <w:txbxContent>
                    <w:p w:rsidR="00B41112" w:rsidRPr="000F4865" w:rsidRDefault="00B41112" w:rsidP="000F4865">
                      <w:pPr>
                        <w:jc w:val="center"/>
                        <w:rPr>
                          <w:sz w:val="24"/>
                          <w:szCs w:val="24"/>
                        </w:rPr>
                      </w:pPr>
                      <w:proofErr w:type="spellStart"/>
                      <w:r w:rsidRPr="000F4865">
                        <w:rPr>
                          <w:sz w:val="24"/>
                          <w:szCs w:val="24"/>
                        </w:rPr>
                        <w:t>Ảnh</w:t>
                      </w:r>
                      <w:proofErr w:type="spellEnd"/>
                      <w:r w:rsidRPr="000F4865">
                        <w:rPr>
                          <w:sz w:val="24"/>
                          <w:szCs w:val="24"/>
                        </w:rPr>
                        <w:t xml:space="preserve"> 4x6</w:t>
                      </w:r>
                    </w:p>
                  </w:txbxContent>
                </v:textbox>
              </v:rect>
            </w:pict>
          </mc:Fallback>
        </mc:AlternateContent>
      </w:r>
      <w:r w:rsidRPr="00B41112">
        <w:rPr>
          <w:b/>
          <w:sz w:val="26"/>
          <w:szCs w:val="26"/>
          <w:lang w:val="fr-FR"/>
          <w:rPrChange w:id="1622" w:author="Le Minh Nghia" w:date="2019-10-09T10:56:00Z">
            <w:rPr>
              <w:b/>
              <w:sz w:val="24"/>
              <w:szCs w:val="24"/>
              <w:lang w:val="fr-FR"/>
            </w:rPr>
          </w:rPrChange>
        </w:rPr>
        <w:t xml:space="preserve">I. SƠ LƯỢC VỀ SINH </w:t>
      </w:r>
      <w:proofErr w:type="gramStart"/>
      <w:r w:rsidRPr="00B41112">
        <w:rPr>
          <w:b/>
          <w:sz w:val="26"/>
          <w:szCs w:val="26"/>
          <w:lang w:val="fr-FR"/>
          <w:rPrChange w:id="1623" w:author="Le Minh Nghia" w:date="2019-10-09T10:56:00Z">
            <w:rPr>
              <w:b/>
              <w:sz w:val="24"/>
              <w:szCs w:val="24"/>
              <w:lang w:val="fr-FR"/>
            </w:rPr>
          </w:rPrChange>
        </w:rPr>
        <w:t>VIÊN:</w:t>
      </w:r>
      <w:proofErr w:type="gramEnd"/>
      <w:r w:rsidRPr="00B41112">
        <w:rPr>
          <w:b/>
          <w:sz w:val="26"/>
          <w:szCs w:val="26"/>
          <w:lang w:val="fr-FR"/>
          <w:rPrChange w:id="1624" w:author="Le Minh Nghia" w:date="2019-10-09T10:56:00Z">
            <w:rPr>
              <w:b/>
              <w:sz w:val="24"/>
              <w:szCs w:val="24"/>
              <w:lang w:val="fr-FR"/>
            </w:rPr>
          </w:rPrChange>
        </w:rPr>
        <w:t xml:space="preserve"> </w:t>
      </w:r>
    </w:p>
    <w:p w:rsidR="000F4865" w:rsidRPr="00B41112" w:rsidRDefault="000F4865" w:rsidP="000F4865">
      <w:pPr>
        <w:tabs>
          <w:tab w:val="left" w:pos="-3060"/>
          <w:tab w:val="left" w:pos="540"/>
        </w:tabs>
        <w:spacing w:before="80" w:after="80" w:line="320" w:lineRule="exact"/>
        <w:jc w:val="both"/>
        <w:rPr>
          <w:sz w:val="26"/>
          <w:szCs w:val="26"/>
          <w:lang w:val="fr-FR"/>
          <w:rPrChange w:id="1625" w:author="Le Minh Nghia" w:date="2019-10-09T10:56:00Z">
            <w:rPr>
              <w:sz w:val="24"/>
              <w:szCs w:val="24"/>
              <w:lang w:val="fr-FR"/>
            </w:rPr>
          </w:rPrChange>
        </w:rPr>
      </w:pPr>
      <w:proofErr w:type="spellStart"/>
      <w:r w:rsidRPr="00B41112">
        <w:rPr>
          <w:sz w:val="26"/>
          <w:szCs w:val="26"/>
          <w:lang w:val="fr-FR"/>
          <w:rPrChange w:id="1626" w:author="Le Minh Nghia" w:date="2019-10-09T10:56:00Z">
            <w:rPr>
              <w:sz w:val="24"/>
              <w:szCs w:val="24"/>
              <w:lang w:val="fr-FR"/>
            </w:rPr>
          </w:rPrChange>
        </w:rPr>
        <w:t>Họ</w:t>
      </w:r>
      <w:proofErr w:type="spellEnd"/>
      <w:r w:rsidRPr="00B41112">
        <w:rPr>
          <w:sz w:val="26"/>
          <w:szCs w:val="26"/>
          <w:lang w:val="fr-FR"/>
          <w:rPrChange w:id="1627" w:author="Le Minh Nghia" w:date="2019-10-09T10:56:00Z">
            <w:rPr>
              <w:sz w:val="24"/>
              <w:szCs w:val="24"/>
              <w:lang w:val="fr-FR"/>
            </w:rPr>
          </w:rPrChange>
        </w:rPr>
        <w:t xml:space="preserve"> </w:t>
      </w:r>
      <w:proofErr w:type="spellStart"/>
      <w:r w:rsidRPr="00B41112">
        <w:rPr>
          <w:sz w:val="26"/>
          <w:szCs w:val="26"/>
          <w:lang w:val="fr-FR"/>
          <w:rPrChange w:id="1628" w:author="Le Minh Nghia" w:date="2019-10-09T10:56:00Z">
            <w:rPr>
              <w:sz w:val="24"/>
              <w:szCs w:val="24"/>
              <w:lang w:val="fr-FR"/>
            </w:rPr>
          </w:rPrChange>
        </w:rPr>
        <w:t>và</w:t>
      </w:r>
      <w:proofErr w:type="spellEnd"/>
      <w:r w:rsidRPr="00B41112">
        <w:rPr>
          <w:sz w:val="26"/>
          <w:szCs w:val="26"/>
          <w:lang w:val="fr-FR"/>
          <w:rPrChange w:id="1629" w:author="Le Minh Nghia" w:date="2019-10-09T10:56:00Z">
            <w:rPr>
              <w:sz w:val="24"/>
              <w:szCs w:val="24"/>
              <w:lang w:val="fr-FR"/>
            </w:rPr>
          </w:rPrChange>
        </w:rPr>
        <w:t xml:space="preserve"> </w:t>
      </w:r>
      <w:proofErr w:type="spellStart"/>
      <w:proofErr w:type="gramStart"/>
      <w:r w:rsidRPr="00B41112">
        <w:rPr>
          <w:sz w:val="26"/>
          <w:szCs w:val="26"/>
          <w:lang w:val="fr-FR"/>
          <w:rPrChange w:id="1630" w:author="Le Minh Nghia" w:date="2019-10-09T10:56:00Z">
            <w:rPr>
              <w:sz w:val="24"/>
              <w:szCs w:val="24"/>
              <w:lang w:val="fr-FR"/>
            </w:rPr>
          </w:rPrChange>
        </w:rPr>
        <w:t>tên</w:t>
      </w:r>
      <w:proofErr w:type="spellEnd"/>
      <w:r w:rsidRPr="00B41112">
        <w:rPr>
          <w:sz w:val="26"/>
          <w:szCs w:val="26"/>
          <w:lang w:val="fr-FR"/>
          <w:rPrChange w:id="1631" w:author="Le Minh Nghia" w:date="2019-10-09T10:56:00Z">
            <w:rPr>
              <w:sz w:val="24"/>
              <w:szCs w:val="24"/>
              <w:lang w:val="fr-FR"/>
            </w:rPr>
          </w:rPrChange>
        </w:rPr>
        <w:t>:</w:t>
      </w:r>
      <w:proofErr w:type="gramEnd"/>
      <w:r w:rsidRPr="00B41112">
        <w:rPr>
          <w:sz w:val="26"/>
          <w:szCs w:val="26"/>
          <w:lang w:val="fr-FR"/>
          <w:rPrChange w:id="1632" w:author="Le Minh Nghia" w:date="2019-10-09T10:56:00Z">
            <w:rPr>
              <w:sz w:val="24"/>
              <w:szCs w:val="24"/>
              <w:lang w:val="fr-FR"/>
            </w:rPr>
          </w:rPrChange>
        </w:rPr>
        <w:t xml:space="preserve"> </w:t>
      </w:r>
      <w:proofErr w:type="spellStart"/>
      <w:r w:rsidR="00C45958" w:rsidRPr="00B41112">
        <w:rPr>
          <w:sz w:val="26"/>
          <w:szCs w:val="26"/>
          <w:lang w:val="fr-FR"/>
          <w:rPrChange w:id="1633" w:author="Le Minh Nghia" w:date="2019-10-09T10:56:00Z">
            <w:rPr>
              <w:sz w:val="24"/>
              <w:szCs w:val="24"/>
              <w:lang w:val="fr-FR"/>
            </w:rPr>
          </w:rPrChange>
        </w:rPr>
        <w:t>Hồ</w:t>
      </w:r>
      <w:proofErr w:type="spellEnd"/>
      <w:r w:rsidR="00C45958" w:rsidRPr="00B41112">
        <w:rPr>
          <w:sz w:val="26"/>
          <w:szCs w:val="26"/>
          <w:lang w:val="fr-FR"/>
          <w:rPrChange w:id="1634" w:author="Le Minh Nghia" w:date="2019-10-09T10:56:00Z">
            <w:rPr>
              <w:sz w:val="24"/>
              <w:szCs w:val="24"/>
              <w:lang w:val="fr-FR"/>
            </w:rPr>
          </w:rPrChange>
        </w:rPr>
        <w:t xml:space="preserve"> </w:t>
      </w:r>
      <w:proofErr w:type="spellStart"/>
      <w:r w:rsidR="00C45958" w:rsidRPr="00B41112">
        <w:rPr>
          <w:sz w:val="26"/>
          <w:szCs w:val="26"/>
          <w:lang w:val="fr-FR"/>
          <w:rPrChange w:id="1635" w:author="Le Minh Nghia" w:date="2019-10-09T10:56:00Z">
            <w:rPr>
              <w:sz w:val="24"/>
              <w:szCs w:val="24"/>
              <w:lang w:val="fr-FR"/>
            </w:rPr>
          </w:rPrChange>
        </w:rPr>
        <w:t>Hửu</w:t>
      </w:r>
      <w:proofErr w:type="spellEnd"/>
      <w:r w:rsidR="00C45958" w:rsidRPr="00B41112">
        <w:rPr>
          <w:sz w:val="26"/>
          <w:szCs w:val="26"/>
          <w:lang w:val="fr-FR"/>
          <w:rPrChange w:id="1636" w:author="Le Minh Nghia" w:date="2019-10-09T10:56:00Z">
            <w:rPr>
              <w:sz w:val="24"/>
              <w:szCs w:val="24"/>
              <w:lang w:val="fr-FR"/>
            </w:rPr>
          </w:rPrChange>
        </w:rPr>
        <w:t xml:space="preserve"> </w:t>
      </w:r>
      <w:proofErr w:type="spellStart"/>
      <w:r w:rsidR="00C45958" w:rsidRPr="00B41112">
        <w:rPr>
          <w:sz w:val="26"/>
          <w:szCs w:val="26"/>
          <w:lang w:val="fr-FR"/>
          <w:rPrChange w:id="1637" w:author="Le Minh Nghia" w:date="2019-10-09T10:56:00Z">
            <w:rPr>
              <w:sz w:val="24"/>
              <w:szCs w:val="24"/>
              <w:lang w:val="fr-FR"/>
            </w:rPr>
          </w:rPrChange>
        </w:rPr>
        <w:t>Khánh</w:t>
      </w:r>
      <w:proofErr w:type="spellEnd"/>
    </w:p>
    <w:p w:rsidR="000F4865" w:rsidRPr="00B41112" w:rsidRDefault="00C45958" w:rsidP="000F4865">
      <w:pPr>
        <w:tabs>
          <w:tab w:val="left" w:pos="-3060"/>
          <w:tab w:val="left" w:pos="540"/>
        </w:tabs>
        <w:spacing w:before="80" w:after="80" w:line="320" w:lineRule="exact"/>
        <w:jc w:val="both"/>
        <w:rPr>
          <w:sz w:val="26"/>
          <w:szCs w:val="26"/>
          <w:lang w:val="fr-FR"/>
          <w:rPrChange w:id="1638" w:author="Le Minh Nghia" w:date="2019-10-09T10:56:00Z">
            <w:rPr>
              <w:sz w:val="24"/>
              <w:szCs w:val="24"/>
              <w:lang w:val="fr-FR"/>
            </w:rPr>
          </w:rPrChange>
        </w:rPr>
      </w:pPr>
      <w:r w:rsidRPr="00B41112">
        <w:rPr>
          <w:sz w:val="26"/>
          <w:szCs w:val="26"/>
          <w:lang w:val="fr-FR"/>
          <w:rPrChange w:id="1639" w:author="Le Minh Nghia" w:date="2019-10-09T10:56:00Z">
            <w:rPr>
              <w:sz w:val="24"/>
              <w:szCs w:val="24"/>
              <w:lang w:val="fr-FR"/>
            </w:rPr>
          </w:rPrChange>
        </w:rPr>
        <w:t xml:space="preserve">Sinh </w:t>
      </w:r>
      <w:proofErr w:type="spellStart"/>
      <w:proofErr w:type="gramStart"/>
      <w:r w:rsidRPr="00B41112">
        <w:rPr>
          <w:sz w:val="26"/>
          <w:szCs w:val="26"/>
          <w:lang w:val="fr-FR"/>
          <w:rPrChange w:id="1640" w:author="Le Minh Nghia" w:date="2019-10-09T10:56:00Z">
            <w:rPr>
              <w:sz w:val="24"/>
              <w:szCs w:val="24"/>
              <w:lang w:val="fr-FR"/>
            </w:rPr>
          </w:rPrChange>
        </w:rPr>
        <w:t>ngày</w:t>
      </w:r>
      <w:proofErr w:type="spellEnd"/>
      <w:r w:rsidRPr="00B41112">
        <w:rPr>
          <w:sz w:val="26"/>
          <w:szCs w:val="26"/>
          <w:lang w:val="fr-FR"/>
          <w:rPrChange w:id="1641" w:author="Le Minh Nghia" w:date="2019-10-09T10:56:00Z">
            <w:rPr>
              <w:sz w:val="24"/>
              <w:szCs w:val="24"/>
              <w:lang w:val="fr-FR"/>
            </w:rPr>
          </w:rPrChange>
        </w:rPr>
        <w:t>:</w:t>
      </w:r>
      <w:proofErr w:type="gramEnd"/>
      <w:r w:rsidRPr="00B41112">
        <w:rPr>
          <w:sz w:val="26"/>
          <w:szCs w:val="26"/>
          <w:lang w:val="fr-FR"/>
          <w:rPrChange w:id="1642" w:author="Le Minh Nghia" w:date="2019-10-09T10:56:00Z">
            <w:rPr>
              <w:sz w:val="24"/>
              <w:szCs w:val="24"/>
              <w:lang w:val="fr-FR"/>
            </w:rPr>
          </w:rPrChange>
        </w:rPr>
        <w:t xml:space="preserve"> 09     </w:t>
      </w:r>
      <w:r w:rsidR="000F4865" w:rsidRPr="00B41112">
        <w:rPr>
          <w:sz w:val="26"/>
          <w:szCs w:val="26"/>
          <w:lang w:val="fr-FR"/>
          <w:rPrChange w:id="1643" w:author="Le Minh Nghia" w:date="2019-10-09T10:56:00Z">
            <w:rPr>
              <w:sz w:val="24"/>
              <w:szCs w:val="24"/>
              <w:lang w:val="fr-FR"/>
            </w:rPr>
          </w:rPrChange>
        </w:rPr>
        <w:t xml:space="preserve"> </w:t>
      </w:r>
      <w:proofErr w:type="spellStart"/>
      <w:r w:rsidR="000F4865" w:rsidRPr="00B41112">
        <w:rPr>
          <w:sz w:val="26"/>
          <w:szCs w:val="26"/>
          <w:lang w:val="fr-FR"/>
          <w:rPrChange w:id="1644" w:author="Le Minh Nghia" w:date="2019-10-09T10:56:00Z">
            <w:rPr>
              <w:sz w:val="24"/>
              <w:szCs w:val="24"/>
              <w:lang w:val="fr-FR"/>
            </w:rPr>
          </w:rPrChange>
        </w:rPr>
        <w:t>tháng</w:t>
      </w:r>
      <w:proofErr w:type="spellEnd"/>
      <w:r w:rsidRPr="00B41112">
        <w:rPr>
          <w:sz w:val="26"/>
          <w:szCs w:val="26"/>
          <w:lang w:val="fr-FR"/>
          <w:rPrChange w:id="1645" w:author="Le Minh Nghia" w:date="2019-10-09T10:56:00Z">
            <w:rPr>
              <w:sz w:val="24"/>
              <w:szCs w:val="24"/>
              <w:lang w:val="fr-FR"/>
            </w:rPr>
          </w:rPrChange>
        </w:rPr>
        <w:t xml:space="preserve">  04</w:t>
      </w:r>
      <w:r w:rsidR="000F4865" w:rsidRPr="00B41112">
        <w:rPr>
          <w:sz w:val="26"/>
          <w:szCs w:val="26"/>
          <w:lang w:val="fr-FR"/>
          <w:rPrChange w:id="1646" w:author="Le Minh Nghia" w:date="2019-10-09T10:56:00Z">
            <w:rPr>
              <w:sz w:val="24"/>
              <w:szCs w:val="24"/>
              <w:lang w:val="fr-FR"/>
            </w:rPr>
          </w:rPrChange>
        </w:rPr>
        <w:t xml:space="preserve">            </w:t>
      </w:r>
      <w:proofErr w:type="spellStart"/>
      <w:r w:rsidR="000F4865" w:rsidRPr="00B41112">
        <w:rPr>
          <w:sz w:val="26"/>
          <w:szCs w:val="26"/>
          <w:lang w:val="fr-FR"/>
          <w:rPrChange w:id="1647" w:author="Le Minh Nghia" w:date="2019-10-09T10:56:00Z">
            <w:rPr>
              <w:sz w:val="24"/>
              <w:szCs w:val="24"/>
              <w:lang w:val="fr-FR"/>
            </w:rPr>
          </w:rPrChange>
        </w:rPr>
        <w:t>năm</w:t>
      </w:r>
      <w:proofErr w:type="spellEnd"/>
      <w:r w:rsidRPr="00B41112">
        <w:rPr>
          <w:sz w:val="26"/>
          <w:szCs w:val="26"/>
          <w:lang w:val="fr-FR"/>
          <w:rPrChange w:id="1648" w:author="Le Minh Nghia" w:date="2019-10-09T10:56:00Z">
            <w:rPr>
              <w:sz w:val="24"/>
              <w:szCs w:val="24"/>
              <w:lang w:val="fr-FR"/>
            </w:rPr>
          </w:rPrChange>
        </w:rPr>
        <w:t xml:space="preserve"> 1998</w:t>
      </w:r>
    </w:p>
    <w:p w:rsidR="000F4865" w:rsidRPr="00B41112" w:rsidRDefault="000F4865" w:rsidP="000F4865">
      <w:pPr>
        <w:tabs>
          <w:tab w:val="left" w:pos="-3060"/>
          <w:tab w:val="left" w:pos="540"/>
        </w:tabs>
        <w:spacing w:before="80" w:after="80" w:line="320" w:lineRule="exact"/>
        <w:jc w:val="both"/>
        <w:rPr>
          <w:sz w:val="26"/>
          <w:szCs w:val="26"/>
          <w:lang w:val="fr-FR"/>
          <w:rPrChange w:id="1649" w:author="Le Minh Nghia" w:date="2019-10-09T10:56:00Z">
            <w:rPr>
              <w:sz w:val="24"/>
              <w:szCs w:val="24"/>
              <w:lang w:val="fr-FR"/>
            </w:rPr>
          </w:rPrChange>
        </w:rPr>
      </w:pPr>
      <w:proofErr w:type="spellStart"/>
      <w:r w:rsidRPr="00B41112">
        <w:rPr>
          <w:sz w:val="26"/>
          <w:szCs w:val="26"/>
          <w:lang w:val="fr-FR"/>
          <w:rPrChange w:id="1650" w:author="Le Minh Nghia" w:date="2019-10-09T10:56:00Z">
            <w:rPr>
              <w:sz w:val="24"/>
              <w:szCs w:val="24"/>
              <w:lang w:val="fr-FR"/>
            </w:rPr>
          </w:rPrChange>
        </w:rPr>
        <w:t>Nơi</w:t>
      </w:r>
      <w:proofErr w:type="spellEnd"/>
      <w:r w:rsidRPr="00B41112">
        <w:rPr>
          <w:sz w:val="26"/>
          <w:szCs w:val="26"/>
          <w:lang w:val="fr-FR"/>
          <w:rPrChange w:id="1651" w:author="Le Minh Nghia" w:date="2019-10-09T10:56:00Z">
            <w:rPr>
              <w:sz w:val="24"/>
              <w:szCs w:val="24"/>
              <w:lang w:val="fr-FR"/>
            </w:rPr>
          </w:rPrChange>
        </w:rPr>
        <w:t xml:space="preserve"> </w:t>
      </w:r>
      <w:proofErr w:type="spellStart"/>
      <w:proofErr w:type="gramStart"/>
      <w:r w:rsidRPr="00B41112">
        <w:rPr>
          <w:sz w:val="26"/>
          <w:szCs w:val="26"/>
          <w:lang w:val="fr-FR"/>
          <w:rPrChange w:id="1652" w:author="Le Minh Nghia" w:date="2019-10-09T10:56:00Z">
            <w:rPr>
              <w:sz w:val="24"/>
              <w:szCs w:val="24"/>
              <w:lang w:val="fr-FR"/>
            </w:rPr>
          </w:rPrChange>
        </w:rPr>
        <w:t>sinh</w:t>
      </w:r>
      <w:proofErr w:type="spellEnd"/>
      <w:r w:rsidRPr="00B41112">
        <w:rPr>
          <w:sz w:val="26"/>
          <w:szCs w:val="26"/>
          <w:lang w:val="fr-FR"/>
          <w:rPrChange w:id="1653" w:author="Le Minh Nghia" w:date="2019-10-09T10:56:00Z">
            <w:rPr>
              <w:sz w:val="24"/>
              <w:szCs w:val="24"/>
              <w:lang w:val="fr-FR"/>
            </w:rPr>
          </w:rPrChange>
        </w:rPr>
        <w:t>:</w:t>
      </w:r>
      <w:proofErr w:type="gramEnd"/>
      <w:r w:rsidR="00C45958" w:rsidRPr="00B41112">
        <w:rPr>
          <w:sz w:val="26"/>
          <w:szCs w:val="26"/>
          <w:lang w:val="fr-FR"/>
          <w:rPrChange w:id="1654" w:author="Le Minh Nghia" w:date="2019-10-09T10:56:00Z">
            <w:rPr>
              <w:sz w:val="24"/>
              <w:szCs w:val="24"/>
              <w:lang w:val="fr-FR"/>
            </w:rPr>
          </w:rPrChange>
        </w:rPr>
        <w:t xml:space="preserve"> An </w:t>
      </w:r>
      <w:proofErr w:type="spellStart"/>
      <w:r w:rsidR="00C45958" w:rsidRPr="00B41112">
        <w:rPr>
          <w:sz w:val="26"/>
          <w:szCs w:val="26"/>
          <w:lang w:val="fr-FR"/>
          <w:rPrChange w:id="1655" w:author="Le Minh Nghia" w:date="2019-10-09T10:56:00Z">
            <w:rPr>
              <w:sz w:val="24"/>
              <w:szCs w:val="24"/>
              <w:lang w:val="fr-FR"/>
            </w:rPr>
          </w:rPrChange>
        </w:rPr>
        <w:t>Giang</w:t>
      </w:r>
      <w:proofErr w:type="spellEnd"/>
    </w:p>
    <w:p w:rsidR="000F4865" w:rsidRPr="00B41112" w:rsidRDefault="000F4865" w:rsidP="000F4865">
      <w:pPr>
        <w:tabs>
          <w:tab w:val="left" w:pos="-3060"/>
          <w:tab w:val="left" w:pos="540"/>
        </w:tabs>
        <w:spacing w:before="80" w:after="80" w:line="320" w:lineRule="exact"/>
        <w:jc w:val="both"/>
        <w:rPr>
          <w:sz w:val="26"/>
          <w:szCs w:val="26"/>
          <w:lang w:val="fr-FR"/>
          <w:rPrChange w:id="1656" w:author="Le Minh Nghia" w:date="2019-10-09T10:56:00Z">
            <w:rPr>
              <w:sz w:val="24"/>
              <w:szCs w:val="24"/>
              <w:lang w:val="fr-FR"/>
            </w:rPr>
          </w:rPrChange>
        </w:rPr>
      </w:pPr>
      <w:proofErr w:type="spellStart"/>
      <w:proofErr w:type="gramStart"/>
      <w:r w:rsidRPr="00B41112">
        <w:rPr>
          <w:sz w:val="26"/>
          <w:szCs w:val="26"/>
          <w:lang w:val="fr-FR"/>
          <w:rPrChange w:id="1657" w:author="Le Minh Nghia" w:date="2019-10-09T10:56:00Z">
            <w:rPr>
              <w:sz w:val="24"/>
              <w:szCs w:val="24"/>
              <w:lang w:val="fr-FR"/>
            </w:rPr>
          </w:rPrChange>
        </w:rPr>
        <w:t>Lớp</w:t>
      </w:r>
      <w:proofErr w:type="spellEnd"/>
      <w:r w:rsidR="00C45958" w:rsidRPr="00B41112">
        <w:rPr>
          <w:sz w:val="26"/>
          <w:szCs w:val="26"/>
          <w:lang w:val="fr-FR"/>
          <w:rPrChange w:id="1658" w:author="Le Minh Nghia" w:date="2019-10-09T10:56:00Z">
            <w:rPr>
              <w:sz w:val="24"/>
              <w:szCs w:val="24"/>
              <w:lang w:val="fr-FR"/>
            </w:rPr>
          </w:rPrChange>
        </w:rPr>
        <w:t>:</w:t>
      </w:r>
      <w:proofErr w:type="gramEnd"/>
      <w:r w:rsidR="00C45958" w:rsidRPr="00B41112">
        <w:rPr>
          <w:sz w:val="26"/>
          <w:szCs w:val="26"/>
          <w:lang w:val="fr-FR"/>
          <w:rPrChange w:id="1659" w:author="Le Minh Nghia" w:date="2019-10-09T10:56:00Z">
            <w:rPr>
              <w:sz w:val="24"/>
              <w:szCs w:val="24"/>
              <w:lang w:val="fr-FR"/>
            </w:rPr>
          </w:rPrChange>
        </w:rPr>
        <w:t xml:space="preserve"> </w:t>
      </w:r>
      <w:proofErr w:type="spellStart"/>
      <w:r w:rsidR="00C45958" w:rsidRPr="00B41112">
        <w:rPr>
          <w:sz w:val="26"/>
          <w:szCs w:val="26"/>
          <w:lang w:val="fr-FR"/>
          <w:rPrChange w:id="1660" w:author="Le Minh Nghia" w:date="2019-10-09T10:56:00Z">
            <w:rPr>
              <w:sz w:val="24"/>
              <w:szCs w:val="24"/>
              <w:lang w:val="fr-FR"/>
            </w:rPr>
          </w:rPrChange>
        </w:rPr>
        <w:t>Hệ</w:t>
      </w:r>
      <w:proofErr w:type="spellEnd"/>
      <w:r w:rsidR="00C45958" w:rsidRPr="00B41112">
        <w:rPr>
          <w:sz w:val="26"/>
          <w:szCs w:val="26"/>
          <w:lang w:val="fr-FR"/>
          <w:rPrChange w:id="1661" w:author="Le Minh Nghia" w:date="2019-10-09T10:56:00Z">
            <w:rPr>
              <w:sz w:val="24"/>
              <w:szCs w:val="24"/>
              <w:lang w:val="fr-FR"/>
            </w:rPr>
          </w:rPrChange>
        </w:rPr>
        <w:t xml:space="preserve"> </w:t>
      </w:r>
      <w:proofErr w:type="spellStart"/>
      <w:r w:rsidR="00C45958" w:rsidRPr="00B41112">
        <w:rPr>
          <w:sz w:val="26"/>
          <w:szCs w:val="26"/>
          <w:lang w:val="fr-FR"/>
          <w:rPrChange w:id="1662" w:author="Le Minh Nghia" w:date="2019-10-09T10:56:00Z">
            <w:rPr>
              <w:sz w:val="24"/>
              <w:szCs w:val="24"/>
              <w:lang w:val="fr-FR"/>
            </w:rPr>
          </w:rPrChange>
        </w:rPr>
        <w:t>thống</w:t>
      </w:r>
      <w:proofErr w:type="spellEnd"/>
      <w:r w:rsidR="00C45958" w:rsidRPr="00B41112">
        <w:rPr>
          <w:sz w:val="26"/>
          <w:szCs w:val="26"/>
          <w:lang w:val="fr-FR"/>
          <w:rPrChange w:id="1663" w:author="Le Minh Nghia" w:date="2019-10-09T10:56:00Z">
            <w:rPr>
              <w:sz w:val="24"/>
              <w:szCs w:val="24"/>
              <w:lang w:val="fr-FR"/>
            </w:rPr>
          </w:rPrChange>
        </w:rPr>
        <w:t xml:space="preserve"> </w:t>
      </w:r>
      <w:proofErr w:type="spellStart"/>
      <w:r w:rsidR="00C45958" w:rsidRPr="00B41112">
        <w:rPr>
          <w:sz w:val="26"/>
          <w:szCs w:val="26"/>
          <w:lang w:val="fr-FR"/>
          <w:rPrChange w:id="1664" w:author="Le Minh Nghia" w:date="2019-10-09T10:56:00Z">
            <w:rPr>
              <w:sz w:val="24"/>
              <w:szCs w:val="24"/>
              <w:lang w:val="fr-FR"/>
            </w:rPr>
          </w:rPrChange>
        </w:rPr>
        <w:t>thông</w:t>
      </w:r>
      <w:proofErr w:type="spellEnd"/>
      <w:r w:rsidR="00C45958" w:rsidRPr="00B41112">
        <w:rPr>
          <w:sz w:val="26"/>
          <w:szCs w:val="26"/>
          <w:lang w:val="fr-FR"/>
          <w:rPrChange w:id="1665" w:author="Le Minh Nghia" w:date="2019-10-09T10:56:00Z">
            <w:rPr>
              <w:sz w:val="24"/>
              <w:szCs w:val="24"/>
              <w:lang w:val="fr-FR"/>
            </w:rPr>
          </w:rPrChange>
        </w:rPr>
        <w:t xml:space="preserve"> </w:t>
      </w:r>
      <w:ins w:id="1666" w:author="Le Minh Nghia" w:date="2019-10-09T10:01:00Z">
        <w:r w:rsidR="00E70C55" w:rsidRPr="00B41112">
          <w:rPr>
            <w:sz w:val="26"/>
            <w:szCs w:val="26"/>
            <w:lang w:val="fr-FR"/>
            <w:rPrChange w:id="1667" w:author="Le Minh Nghia" w:date="2019-10-09T10:56:00Z">
              <w:rPr>
                <w:sz w:val="24"/>
                <w:szCs w:val="24"/>
                <w:lang w:val="fr-FR"/>
              </w:rPr>
            </w:rPrChange>
          </w:rPr>
          <w:t>tin A1</w:t>
        </w:r>
      </w:ins>
      <w:r w:rsidR="00C45958" w:rsidRPr="00B41112">
        <w:rPr>
          <w:sz w:val="26"/>
          <w:szCs w:val="26"/>
          <w:lang w:val="fr-FR"/>
          <w:rPrChange w:id="1668" w:author="Le Minh Nghia" w:date="2019-10-09T10:56:00Z">
            <w:rPr>
              <w:sz w:val="24"/>
              <w:szCs w:val="24"/>
              <w:lang w:val="fr-FR"/>
            </w:rPr>
          </w:rPrChange>
        </w:rPr>
        <w:tab/>
        <w:t xml:space="preserve">  </w:t>
      </w:r>
      <w:r w:rsidRPr="00B41112">
        <w:rPr>
          <w:sz w:val="26"/>
          <w:szCs w:val="26"/>
          <w:lang w:val="fr-FR"/>
          <w:rPrChange w:id="1669" w:author="Le Minh Nghia" w:date="2019-10-09T10:56:00Z">
            <w:rPr>
              <w:sz w:val="24"/>
              <w:szCs w:val="24"/>
              <w:lang w:val="fr-FR"/>
            </w:rPr>
          </w:rPrChange>
        </w:rPr>
        <w:t xml:space="preserve">                      </w:t>
      </w:r>
      <w:proofErr w:type="spellStart"/>
      <w:r w:rsidRPr="00B41112">
        <w:rPr>
          <w:sz w:val="26"/>
          <w:szCs w:val="26"/>
          <w:lang w:val="fr-FR"/>
          <w:rPrChange w:id="1670" w:author="Le Minh Nghia" w:date="2019-10-09T10:56:00Z">
            <w:rPr>
              <w:sz w:val="24"/>
              <w:szCs w:val="24"/>
              <w:lang w:val="fr-FR"/>
            </w:rPr>
          </w:rPrChange>
        </w:rPr>
        <w:t>Khóa</w:t>
      </w:r>
      <w:proofErr w:type="spellEnd"/>
      <w:r w:rsidRPr="00B41112">
        <w:rPr>
          <w:sz w:val="26"/>
          <w:szCs w:val="26"/>
          <w:lang w:val="fr-FR"/>
          <w:rPrChange w:id="1671" w:author="Le Minh Nghia" w:date="2019-10-09T10:56:00Z">
            <w:rPr>
              <w:sz w:val="24"/>
              <w:szCs w:val="24"/>
              <w:lang w:val="fr-FR"/>
            </w:rPr>
          </w:rPrChange>
        </w:rPr>
        <w:t>:</w:t>
      </w:r>
      <w:r w:rsidR="00C45958" w:rsidRPr="00B41112">
        <w:rPr>
          <w:sz w:val="26"/>
          <w:szCs w:val="26"/>
          <w:lang w:val="fr-FR"/>
          <w:rPrChange w:id="1672" w:author="Le Minh Nghia" w:date="2019-10-09T10:56:00Z">
            <w:rPr>
              <w:sz w:val="24"/>
              <w:szCs w:val="24"/>
              <w:lang w:val="fr-FR"/>
            </w:rPr>
          </w:rPrChange>
        </w:rPr>
        <w:t xml:space="preserve"> 42</w:t>
      </w:r>
    </w:p>
    <w:p w:rsidR="000F4865" w:rsidRPr="00B41112" w:rsidRDefault="000F4865" w:rsidP="000F4865">
      <w:pPr>
        <w:tabs>
          <w:tab w:val="left" w:pos="-3060"/>
          <w:tab w:val="left" w:pos="540"/>
        </w:tabs>
        <w:spacing w:before="80" w:after="80" w:line="320" w:lineRule="exact"/>
        <w:jc w:val="both"/>
        <w:rPr>
          <w:sz w:val="26"/>
          <w:szCs w:val="26"/>
          <w:lang w:val="fr-FR"/>
          <w:rPrChange w:id="1673" w:author="Le Minh Nghia" w:date="2019-10-09T10:56:00Z">
            <w:rPr>
              <w:sz w:val="24"/>
              <w:szCs w:val="24"/>
              <w:lang w:val="fr-FR"/>
            </w:rPr>
          </w:rPrChange>
        </w:rPr>
      </w:pPr>
      <w:proofErr w:type="spellStart"/>
      <w:proofErr w:type="gramStart"/>
      <w:r w:rsidRPr="00B41112">
        <w:rPr>
          <w:sz w:val="26"/>
          <w:szCs w:val="26"/>
          <w:lang w:val="fr-FR"/>
          <w:rPrChange w:id="1674" w:author="Le Minh Nghia" w:date="2019-10-09T10:56:00Z">
            <w:rPr>
              <w:sz w:val="24"/>
              <w:szCs w:val="24"/>
              <w:lang w:val="fr-FR"/>
            </w:rPr>
          </w:rPrChange>
        </w:rPr>
        <w:t>Khoa</w:t>
      </w:r>
      <w:proofErr w:type="spellEnd"/>
      <w:r w:rsidRPr="00B41112">
        <w:rPr>
          <w:sz w:val="26"/>
          <w:szCs w:val="26"/>
          <w:lang w:val="fr-FR"/>
          <w:rPrChange w:id="1675" w:author="Le Minh Nghia" w:date="2019-10-09T10:56:00Z">
            <w:rPr>
              <w:sz w:val="24"/>
              <w:szCs w:val="24"/>
              <w:lang w:val="fr-FR"/>
            </w:rPr>
          </w:rPrChange>
        </w:rPr>
        <w:t>:</w:t>
      </w:r>
      <w:proofErr w:type="gramEnd"/>
      <w:r w:rsidR="00C45958" w:rsidRPr="00B41112">
        <w:rPr>
          <w:sz w:val="26"/>
          <w:szCs w:val="26"/>
          <w:lang w:val="fr-FR"/>
          <w:rPrChange w:id="1676" w:author="Le Minh Nghia" w:date="2019-10-09T10:56:00Z">
            <w:rPr>
              <w:sz w:val="24"/>
              <w:szCs w:val="24"/>
              <w:lang w:val="fr-FR"/>
            </w:rPr>
          </w:rPrChange>
        </w:rPr>
        <w:t xml:space="preserve"> </w:t>
      </w:r>
      <w:del w:id="1677" w:author="Le Minh Nghia" w:date="2019-10-09T10:04:00Z">
        <w:r w:rsidR="00C45958" w:rsidRPr="00B41112" w:rsidDel="00E70C55">
          <w:rPr>
            <w:sz w:val="26"/>
            <w:szCs w:val="26"/>
            <w:lang w:val="fr-FR"/>
            <w:rPrChange w:id="1678" w:author="Le Minh Nghia" w:date="2019-10-09T10:56:00Z">
              <w:rPr>
                <w:sz w:val="24"/>
                <w:szCs w:val="24"/>
                <w:lang w:val="fr-FR"/>
              </w:rPr>
            </w:rPrChange>
          </w:rPr>
          <w:delText>Công nghệ Thông tin và Truyền thông</w:delText>
        </w:r>
      </w:del>
      <w:proofErr w:type="spellStart"/>
      <w:ins w:id="1679" w:author="Le Minh Nghia" w:date="2019-10-09T10:04:00Z">
        <w:r w:rsidR="00E70C55" w:rsidRPr="00B41112">
          <w:rPr>
            <w:sz w:val="26"/>
            <w:szCs w:val="26"/>
            <w:lang w:val="fr-FR"/>
            <w:rPrChange w:id="1680" w:author="Le Minh Nghia" w:date="2019-10-09T10:56:00Z">
              <w:rPr>
                <w:sz w:val="24"/>
                <w:szCs w:val="24"/>
                <w:lang w:val="fr-FR"/>
              </w:rPr>
            </w:rPrChange>
          </w:rPr>
          <w:t>Công</w:t>
        </w:r>
        <w:proofErr w:type="spellEnd"/>
        <w:r w:rsidR="00E70C55" w:rsidRPr="00B41112">
          <w:rPr>
            <w:sz w:val="26"/>
            <w:szCs w:val="26"/>
            <w:lang w:val="fr-FR"/>
            <w:rPrChange w:id="1681" w:author="Le Minh Nghia" w:date="2019-10-09T10:56:00Z">
              <w:rPr>
                <w:sz w:val="24"/>
                <w:szCs w:val="24"/>
                <w:lang w:val="fr-FR"/>
              </w:rPr>
            </w:rPrChange>
          </w:rPr>
          <w:t xml:space="preserve"> </w:t>
        </w:r>
        <w:proofErr w:type="spellStart"/>
        <w:r w:rsidR="00E70C55" w:rsidRPr="00B41112">
          <w:rPr>
            <w:sz w:val="26"/>
            <w:szCs w:val="26"/>
            <w:lang w:val="fr-FR"/>
            <w:rPrChange w:id="1682" w:author="Le Minh Nghia" w:date="2019-10-09T10:56:00Z">
              <w:rPr>
                <w:sz w:val="24"/>
                <w:szCs w:val="24"/>
                <w:lang w:val="fr-FR"/>
              </w:rPr>
            </w:rPrChange>
          </w:rPr>
          <w:t>nghệ</w:t>
        </w:r>
        <w:proofErr w:type="spellEnd"/>
        <w:r w:rsidR="00E70C55" w:rsidRPr="00B41112">
          <w:rPr>
            <w:sz w:val="26"/>
            <w:szCs w:val="26"/>
            <w:lang w:val="fr-FR"/>
            <w:rPrChange w:id="1683" w:author="Le Minh Nghia" w:date="2019-10-09T10:56:00Z">
              <w:rPr>
                <w:sz w:val="24"/>
                <w:szCs w:val="24"/>
                <w:lang w:val="fr-FR"/>
              </w:rPr>
            </w:rPrChange>
          </w:rPr>
          <w:t xml:space="preserve"> </w:t>
        </w:r>
        <w:proofErr w:type="spellStart"/>
        <w:r w:rsidR="00E70C55" w:rsidRPr="00B41112">
          <w:rPr>
            <w:sz w:val="26"/>
            <w:szCs w:val="26"/>
            <w:lang w:val="fr-FR"/>
            <w:rPrChange w:id="1684" w:author="Le Minh Nghia" w:date="2019-10-09T10:56:00Z">
              <w:rPr>
                <w:sz w:val="24"/>
                <w:szCs w:val="24"/>
                <w:lang w:val="fr-FR"/>
              </w:rPr>
            </w:rPrChange>
          </w:rPr>
          <w:t>Thông</w:t>
        </w:r>
        <w:proofErr w:type="spellEnd"/>
        <w:r w:rsidR="00E70C55" w:rsidRPr="00B41112">
          <w:rPr>
            <w:sz w:val="26"/>
            <w:szCs w:val="26"/>
            <w:lang w:val="fr-FR"/>
            <w:rPrChange w:id="1685" w:author="Le Minh Nghia" w:date="2019-10-09T10:56:00Z">
              <w:rPr>
                <w:sz w:val="24"/>
                <w:szCs w:val="24"/>
                <w:lang w:val="fr-FR"/>
              </w:rPr>
            </w:rPrChange>
          </w:rPr>
          <w:t xml:space="preserve"> tin </w:t>
        </w:r>
        <w:proofErr w:type="spellStart"/>
        <w:r w:rsidR="00E70C55" w:rsidRPr="00B41112">
          <w:rPr>
            <w:sz w:val="26"/>
            <w:szCs w:val="26"/>
            <w:lang w:val="fr-FR"/>
            <w:rPrChange w:id="1686" w:author="Le Minh Nghia" w:date="2019-10-09T10:56:00Z">
              <w:rPr>
                <w:sz w:val="24"/>
                <w:szCs w:val="24"/>
                <w:lang w:val="fr-FR"/>
              </w:rPr>
            </w:rPrChange>
          </w:rPr>
          <w:t>và</w:t>
        </w:r>
        <w:proofErr w:type="spellEnd"/>
        <w:r w:rsidR="00E70C55" w:rsidRPr="00B41112">
          <w:rPr>
            <w:sz w:val="26"/>
            <w:szCs w:val="26"/>
            <w:lang w:val="fr-FR"/>
            <w:rPrChange w:id="1687" w:author="Le Minh Nghia" w:date="2019-10-09T10:56:00Z">
              <w:rPr>
                <w:sz w:val="24"/>
                <w:szCs w:val="24"/>
                <w:lang w:val="fr-FR"/>
              </w:rPr>
            </w:rPrChange>
          </w:rPr>
          <w:t xml:space="preserve"> </w:t>
        </w:r>
        <w:proofErr w:type="spellStart"/>
        <w:r w:rsidR="00E70C55" w:rsidRPr="00B41112">
          <w:rPr>
            <w:sz w:val="26"/>
            <w:szCs w:val="26"/>
            <w:lang w:val="fr-FR"/>
            <w:rPrChange w:id="1688" w:author="Le Minh Nghia" w:date="2019-10-09T10:56:00Z">
              <w:rPr>
                <w:sz w:val="24"/>
                <w:szCs w:val="24"/>
                <w:lang w:val="fr-FR"/>
              </w:rPr>
            </w:rPrChange>
          </w:rPr>
          <w:t>Truyền</w:t>
        </w:r>
        <w:proofErr w:type="spellEnd"/>
        <w:r w:rsidR="00E70C55" w:rsidRPr="00B41112">
          <w:rPr>
            <w:sz w:val="26"/>
            <w:szCs w:val="26"/>
            <w:lang w:val="fr-FR"/>
            <w:rPrChange w:id="1689" w:author="Le Minh Nghia" w:date="2019-10-09T10:56:00Z">
              <w:rPr>
                <w:sz w:val="24"/>
                <w:szCs w:val="24"/>
                <w:lang w:val="fr-FR"/>
              </w:rPr>
            </w:rPrChange>
          </w:rPr>
          <w:t xml:space="preserve"> </w:t>
        </w:r>
        <w:proofErr w:type="spellStart"/>
        <w:r w:rsidR="00E70C55" w:rsidRPr="00B41112">
          <w:rPr>
            <w:sz w:val="26"/>
            <w:szCs w:val="26"/>
            <w:lang w:val="fr-FR"/>
            <w:rPrChange w:id="1690" w:author="Le Minh Nghia" w:date="2019-10-09T10:56:00Z">
              <w:rPr>
                <w:sz w:val="24"/>
                <w:szCs w:val="24"/>
                <w:lang w:val="fr-FR"/>
              </w:rPr>
            </w:rPrChange>
          </w:rPr>
          <w:t>thông</w:t>
        </w:r>
      </w:ins>
      <w:proofErr w:type="spellEnd"/>
    </w:p>
    <w:p w:rsidR="000F4865" w:rsidRPr="00B41112" w:rsidRDefault="000F4865" w:rsidP="000F4865">
      <w:pPr>
        <w:tabs>
          <w:tab w:val="left" w:pos="-3060"/>
          <w:tab w:val="left" w:pos="540"/>
        </w:tabs>
        <w:spacing w:before="80" w:after="80" w:line="320" w:lineRule="exact"/>
        <w:jc w:val="both"/>
        <w:rPr>
          <w:sz w:val="26"/>
          <w:szCs w:val="26"/>
          <w:lang w:val="fr-FR"/>
          <w:rPrChange w:id="1691" w:author="Le Minh Nghia" w:date="2019-10-09T10:56:00Z">
            <w:rPr>
              <w:sz w:val="24"/>
              <w:szCs w:val="24"/>
              <w:lang w:val="fr-FR"/>
            </w:rPr>
          </w:rPrChange>
        </w:rPr>
      </w:pPr>
      <w:proofErr w:type="spellStart"/>
      <w:r w:rsidRPr="00B41112">
        <w:rPr>
          <w:sz w:val="26"/>
          <w:szCs w:val="26"/>
          <w:lang w:val="fr-FR"/>
          <w:rPrChange w:id="1692" w:author="Le Minh Nghia" w:date="2019-10-09T10:56:00Z">
            <w:rPr>
              <w:sz w:val="24"/>
              <w:szCs w:val="24"/>
              <w:lang w:val="fr-FR"/>
            </w:rPr>
          </w:rPrChange>
        </w:rPr>
        <w:t>Địa</w:t>
      </w:r>
      <w:proofErr w:type="spellEnd"/>
      <w:r w:rsidRPr="00B41112">
        <w:rPr>
          <w:sz w:val="26"/>
          <w:szCs w:val="26"/>
          <w:lang w:val="fr-FR"/>
          <w:rPrChange w:id="1693" w:author="Le Minh Nghia" w:date="2019-10-09T10:56:00Z">
            <w:rPr>
              <w:sz w:val="24"/>
              <w:szCs w:val="24"/>
              <w:lang w:val="fr-FR"/>
            </w:rPr>
          </w:rPrChange>
        </w:rPr>
        <w:t xml:space="preserve"> </w:t>
      </w:r>
      <w:proofErr w:type="spellStart"/>
      <w:r w:rsidRPr="00B41112">
        <w:rPr>
          <w:sz w:val="26"/>
          <w:szCs w:val="26"/>
          <w:lang w:val="fr-FR"/>
          <w:rPrChange w:id="1694" w:author="Le Minh Nghia" w:date="2019-10-09T10:56:00Z">
            <w:rPr>
              <w:sz w:val="24"/>
              <w:szCs w:val="24"/>
              <w:lang w:val="fr-FR"/>
            </w:rPr>
          </w:rPrChange>
        </w:rPr>
        <w:t>chỉ</w:t>
      </w:r>
      <w:proofErr w:type="spellEnd"/>
      <w:r w:rsidRPr="00B41112">
        <w:rPr>
          <w:sz w:val="26"/>
          <w:szCs w:val="26"/>
          <w:lang w:val="fr-FR"/>
          <w:rPrChange w:id="1695" w:author="Le Minh Nghia" w:date="2019-10-09T10:56:00Z">
            <w:rPr>
              <w:sz w:val="24"/>
              <w:szCs w:val="24"/>
              <w:lang w:val="fr-FR"/>
            </w:rPr>
          </w:rPrChange>
        </w:rPr>
        <w:t xml:space="preserve"> </w:t>
      </w:r>
      <w:proofErr w:type="spellStart"/>
      <w:r w:rsidRPr="00B41112">
        <w:rPr>
          <w:sz w:val="26"/>
          <w:szCs w:val="26"/>
          <w:lang w:val="fr-FR"/>
          <w:rPrChange w:id="1696" w:author="Le Minh Nghia" w:date="2019-10-09T10:56:00Z">
            <w:rPr>
              <w:sz w:val="24"/>
              <w:szCs w:val="24"/>
              <w:lang w:val="fr-FR"/>
            </w:rPr>
          </w:rPrChange>
        </w:rPr>
        <w:t>liên</w:t>
      </w:r>
      <w:proofErr w:type="spellEnd"/>
      <w:r w:rsidRPr="00B41112">
        <w:rPr>
          <w:sz w:val="26"/>
          <w:szCs w:val="26"/>
          <w:lang w:val="fr-FR"/>
          <w:rPrChange w:id="1697" w:author="Le Minh Nghia" w:date="2019-10-09T10:56:00Z">
            <w:rPr>
              <w:sz w:val="24"/>
              <w:szCs w:val="24"/>
              <w:lang w:val="fr-FR"/>
            </w:rPr>
          </w:rPrChange>
        </w:rPr>
        <w:t xml:space="preserve"> </w:t>
      </w:r>
      <w:proofErr w:type="spellStart"/>
      <w:proofErr w:type="gramStart"/>
      <w:r w:rsidRPr="00B41112">
        <w:rPr>
          <w:sz w:val="26"/>
          <w:szCs w:val="26"/>
          <w:lang w:val="fr-FR"/>
          <w:rPrChange w:id="1698" w:author="Le Minh Nghia" w:date="2019-10-09T10:56:00Z">
            <w:rPr>
              <w:sz w:val="24"/>
              <w:szCs w:val="24"/>
              <w:lang w:val="fr-FR"/>
            </w:rPr>
          </w:rPrChange>
        </w:rPr>
        <w:t>hệ</w:t>
      </w:r>
      <w:proofErr w:type="spellEnd"/>
      <w:r w:rsidRPr="00B41112">
        <w:rPr>
          <w:sz w:val="26"/>
          <w:szCs w:val="26"/>
          <w:lang w:val="fr-FR"/>
          <w:rPrChange w:id="1699" w:author="Le Minh Nghia" w:date="2019-10-09T10:56:00Z">
            <w:rPr>
              <w:sz w:val="24"/>
              <w:szCs w:val="24"/>
              <w:lang w:val="fr-FR"/>
            </w:rPr>
          </w:rPrChange>
        </w:rPr>
        <w:t>:</w:t>
      </w:r>
      <w:proofErr w:type="gramEnd"/>
      <w:r w:rsidR="00C45958" w:rsidRPr="00B41112">
        <w:rPr>
          <w:sz w:val="26"/>
          <w:szCs w:val="26"/>
          <w:lang w:val="fr-FR"/>
          <w:rPrChange w:id="1700" w:author="Le Minh Nghia" w:date="2019-10-09T10:56:00Z">
            <w:rPr>
              <w:sz w:val="24"/>
              <w:szCs w:val="24"/>
              <w:lang w:val="fr-FR"/>
            </w:rPr>
          </w:rPrChange>
        </w:rPr>
        <w:t xml:space="preserve"> Khu </w:t>
      </w:r>
      <w:proofErr w:type="spellStart"/>
      <w:r w:rsidR="00C45958" w:rsidRPr="00B41112">
        <w:rPr>
          <w:sz w:val="26"/>
          <w:szCs w:val="26"/>
          <w:lang w:val="fr-FR"/>
          <w:rPrChange w:id="1701" w:author="Le Minh Nghia" w:date="2019-10-09T10:56:00Z">
            <w:rPr>
              <w:sz w:val="24"/>
              <w:szCs w:val="24"/>
              <w:lang w:val="fr-FR"/>
            </w:rPr>
          </w:rPrChange>
        </w:rPr>
        <w:t>dân</w:t>
      </w:r>
      <w:proofErr w:type="spellEnd"/>
      <w:r w:rsidR="00C45958" w:rsidRPr="00B41112">
        <w:rPr>
          <w:sz w:val="26"/>
          <w:szCs w:val="26"/>
          <w:lang w:val="fr-FR"/>
          <w:rPrChange w:id="1702" w:author="Le Minh Nghia" w:date="2019-10-09T10:56:00Z">
            <w:rPr>
              <w:sz w:val="24"/>
              <w:szCs w:val="24"/>
              <w:lang w:val="fr-FR"/>
            </w:rPr>
          </w:rPrChange>
        </w:rPr>
        <w:t xml:space="preserve"> </w:t>
      </w:r>
      <w:proofErr w:type="spellStart"/>
      <w:r w:rsidR="00C45958" w:rsidRPr="00B41112">
        <w:rPr>
          <w:sz w:val="26"/>
          <w:szCs w:val="26"/>
          <w:lang w:val="fr-FR"/>
          <w:rPrChange w:id="1703" w:author="Le Minh Nghia" w:date="2019-10-09T10:56:00Z">
            <w:rPr>
              <w:sz w:val="24"/>
              <w:szCs w:val="24"/>
              <w:lang w:val="fr-FR"/>
            </w:rPr>
          </w:rPrChange>
        </w:rPr>
        <w:t>cư</w:t>
      </w:r>
      <w:proofErr w:type="spellEnd"/>
      <w:r w:rsidR="00C45958" w:rsidRPr="00B41112">
        <w:rPr>
          <w:sz w:val="26"/>
          <w:szCs w:val="26"/>
          <w:lang w:val="fr-FR"/>
          <w:rPrChange w:id="1704" w:author="Le Minh Nghia" w:date="2019-10-09T10:56:00Z">
            <w:rPr>
              <w:sz w:val="24"/>
              <w:szCs w:val="24"/>
              <w:lang w:val="fr-FR"/>
            </w:rPr>
          </w:rPrChange>
        </w:rPr>
        <w:t xml:space="preserve"> Metro, </w:t>
      </w:r>
      <w:proofErr w:type="spellStart"/>
      <w:r w:rsidR="00C45958" w:rsidRPr="00B41112">
        <w:rPr>
          <w:sz w:val="26"/>
          <w:szCs w:val="26"/>
          <w:lang w:val="fr-FR"/>
          <w:rPrChange w:id="1705" w:author="Le Minh Nghia" w:date="2019-10-09T10:56:00Z">
            <w:rPr>
              <w:sz w:val="24"/>
              <w:szCs w:val="24"/>
              <w:lang w:val="fr-FR"/>
            </w:rPr>
          </w:rPrChange>
        </w:rPr>
        <w:t>P.Hưng</w:t>
      </w:r>
      <w:proofErr w:type="spellEnd"/>
      <w:r w:rsidR="00C45958" w:rsidRPr="00B41112">
        <w:rPr>
          <w:sz w:val="26"/>
          <w:szCs w:val="26"/>
          <w:lang w:val="fr-FR"/>
          <w:rPrChange w:id="1706" w:author="Le Minh Nghia" w:date="2019-10-09T10:56:00Z">
            <w:rPr>
              <w:sz w:val="24"/>
              <w:szCs w:val="24"/>
              <w:lang w:val="fr-FR"/>
            </w:rPr>
          </w:rPrChange>
        </w:rPr>
        <w:t xml:space="preserve"> </w:t>
      </w:r>
      <w:proofErr w:type="spellStart"/>
      <w:r w:rsidR="00C45958" w:rsidRPr="00B41112">
        <w:rPr>
          <w:sz w:val="26"/>
          <w:szCs w:val="26"/>
          <w:lang w:val="fr-FR"/>
          <w:rPrChange w:id="1707" w:author="Le Minh Nghia" w:date="2019-10-09T10:56:00Z">
            <w:rPr>
              <w:sz w:val="24"/>
              <w:szCs w:val="24"/>
              <w:lang w:val="fr-FR"/>
            </w:rPr>
          </w:rPrChange>
        </w:rPr>
        <w:t>Lợi</w:t>
      </w:r>
      <w:proofErr w:type="spellEnd"/>
      <w:r w:rsidR="00C45958" w:rsidRPr="00B41112">
        <w:rPr>
          <w:sz w:val="26"/>
          <w:szCs w:val="26"/>
          <w:lang w:val="fr-FR"/>
          <w:rPrChange w:id="1708" w:author="Le Minh Nghia" w:date="2019-10-09T10:56:00Z">
            <w:rPr>
              <w:sz w:val="24"/>
              <w:szCs w:val="24"/>
              <w:lang w:val="fr-FR"/>
            </w:rPr>
          </w:rPrChange>
        </w:rPr>
        <w:t xml:space="preserve">, </w:t>
      </w:r>
      <w:proofErr w:type="spellStart"/>
      <w:r w:rsidR="00C45958" w:rsidRPr="00B41112">
        <w:rPr>
          <w:sz w:val="26"/>
          <w:szCs w:val="26"/>
          <w:lang w:val="fr-FR"/>
          <w:rPrChange w:id="1709" w:author="Le Minh Nghia" w:date="2019-10-09T10:56:00Z">
            <w:rPr>
              <w:sz w:val="24"/>
              <w:szCs w:val="24"/>
              <w:lang w:val="fr-FR"/>
            </w:rPr>
          </w:rPrChange>
        </w:rPr>
        <w:t>Q.Ninh</w:t>
      </w:r>
      <w:proofErr w:type="spellEnd"/>
      <w:r w:rsidR="00C45958" w:rsidRPr="00B41112">
        <w:rPr>
          <w:sz w:val="26"/>
          <w:szCs w:val="26"/>
          <w:lang w:val="fr-FR"/>
          <w:rPrChange w:id="1710" w:author="Le Minh Nghia" w:date="2019-10-09T10:56:00Z">
            <w:rPr>
              <w:sz w:val="24"/>
              <w:szCs w:val="24"/>
              <w:lang w:val="fr-FR"/>
            </w:rPr>
          </w:rPrChange>
        </w:rPr>
        <w:t xml:space="preserve"> </w:t>
      </w:r>
      <w:proofErr w:type="spellStart"/>
      <w:r w:rsidR="00C45958" w:rsidRPr="00B41112">
        <w:rPr>
          <w:sz w:val="26"/>
          <w:szCs w:val="26"/>
          <w:lang w:val="fr-FR"/>
          <w:rPrChange w:id="1711" w:author="Le Minh Nghia" w:date="2019-10-09T10:56:00Z">
            <w:rPr>
              <w:sz w:val="24"/>
              <w:szCs w:val="24"/>
              <w:lang w:val="fr-FR"/>
            </w:rPr>
          </w:rPrChange>
        </w:rPr>
        <w:t>Kiều</w:t>
      </w:r>
      <w:proofErr w:type="spellEnd"/>
      <w:r w:rsidR="00C45958" w:rsidRPr="00B41112">
        <w:rPr>
          <w:sz w:val="26"/>
          <w:szCs w:val="26"/>
          <w:lang w:val="fr-FR"/>
          <w:rPrChange w:id="1712" w:author="Le Minh Nghia" w:date="2019-10-09T10:56:00Z">
            <w:rPr>
              <w:sz w:val="24"/>
              <w:szCs w:val="24"/>
              <w:lang w:val="fr-FR"/>
            </w:rPr>
          </w:rPrChange>
        </w:rPr>
        <w:t xml:space="preserve">, TP. </w:t>
      </w:r>
      <w:proofErr w:type="spellStart"/>
      <w:r w:rsidR="00C45958" w:rsidRPr="00B41112">
        <w:rPr>
          <w:sz w:val="26"/>
          <w:szCs w:val="26"/>
          <w:lang w:val="fr-FR"/>
          <w:rPrChange w:id="1713" w:author="Le Minh Nghia" w:date="2019-10-09T10:56:00Z">
            <w:rPr>
              <w:sz w:val="24"/>
              <w:szCs w:val="24"/>
              <w:lang w:val="fr-FR"/>
            </w:rPr>
          </w:rPrChange>
        </w:rPr>
        <w:t>Cần</w:t>
      </w:r>
      <w:proofErr w:type="spellEnd"/>
      <w:r w:rsidR="00C45958" w:rsidRPr="00B41112">
        <w:rPr>
          <w:sz w:val="26"/>
          <w:szCs w:val="26"/>
          <w:lang w:val="fr-FR"/>
          <w:rPrChange w:id="1714" w:author="Le Minh Nghia" w:date="2019-10-09T10:56:00Z">
            <w:rPr>
              <w:sz w:val="24"/>
              <w:szCs w:val="24"/>
              <w:lang w:val="fr-FR"/>
            </w:rPr>
          </w:rPrChange>
        </w:rPr>
        <w:t xml:space="preserve"> </w:t>
      </w:r>
      <w:proofErr w:type="spellStart"/>
      <w:r w:rsidR="00C45958" w:rsidRPr="00B41112">
        <w:rPr>
          <w:sz w:val="26"/>
          <w:szCs w:val="26"/>
          <w:lang w:val="fr-FR"/>
          <w:rPrChange w:id="1715" w:author="Le Minh Nghia" w:date="2019-10-09T10:56:00Z">
            <w:rPr>
              <w:sz w:val="24"/>
              <w:szCs w:val="24"/>
              <w:lang w:val="fr-FR"/>
            </w:rPr>
          </w:rPrChange>
        </w:rPr>
        <w:t>Thơ</w:t>
      </w:r>
      <w:proofErr w:type="spellEnd"/>
    </w:p>
    <w:p w:rsidR="000F4865" w:rsidRPr="00B41112" w:rsidRDefault="000F4865" w:rsidP="000F4865">
      <w:pPr>
        <w:tabs>
          <w:tab w:val="left" w:pos="-3060"/>
          <w:tab w:val="left" w:pos="540"/>
        </w:tabs>
        <w:spacing w:before="80" w:after="80" w:line="320" w:lineRule="exact"/>
        <w:jc w:val="both"/>
        <w:rPr>
          <w:sz w:val="26"/>
          <w:szCs w:val="26"/>
          <w:lang w:val="fr-FR"/>
          <w:rPrChange w:id="1716" w:author="Le Minh Nghia" w:date="2019-10-09T10:56:00Z">
            <w:rPr>
              <w:sz w:val="24"/>
              <w:szCs w:val="24"/>
              <w:lang w:val="fr-FR"/>
            </w:rPr>
          </w:rPrChange>
        </w:rPr>
      </w:pPr>
      <w:proofErr w:type="spellStart"/>
      <w:r w:rsidRPr="00B41112">
        <w:rPr>
          <w:sz w:val="26"/>
          <w:szCs w:val="26"/>
          <w:lang w:val="fr-FR"/>
          <w:rPrChange w:id="1717" w:author="Le Minh Nghia" w:date="2019-10-09T10:56:00Z">
            <w:rPr>
              <w:sz w:val="24"/>
              <w:szCs w:val="24"/>
              <w:lang w:val="fr-FR"/>
            </w:rPr>
          </w:rPrChange>
        </w:rPr>
        <w:t>Điện</w:t>
      </w:r>
      <w:proofErr w:type="spellEnd"/>
      <w:r w:rsidRPr="00B41112">
        <w:rPr>
          <w:sz w:val="26"/>
          <w:szCs w:val="26"/>
          <w:lang w:val="fr-FR"/>
          <w:rPrChange w:id="1718" w:author="Le Minh Nghia" w:date="2019-10-09T10:56:00Z">
            <w:rPr>
              <w:sz w:val="24"/>
              <w:szCs w:val="24"/>
              <w:lang w:val="fr-FR"/>
            </w:rPr>
          </w:rPrChange>
        </w:rPr>
        <w:t xml:space="preserve"> </w:t>
      </w:r>
      <w:proofErr w:type="spellStart"/>
      <w:proofErr w:type="gramStart"/>
      <w:r w:rsidRPr="00B41112">
        <w:rPr>
          <w:sz w:val="26"/>
          <w:szCs w:val="26"/>
          <w:lang w:val="fr-FR"/>
          <w:rPrChange w:id="1719" w:author="Le Minh Nghia" w:date="2019-10-09T10:56:00Z">
            <w:rPr>
              <w:sz w:val="24"/>
              <w:szCs w:val="24"/>
              <w:lang w:val="fr-FR"/>
            </w:rPr>
          </w:rPrChange>
        </w:rPr>
        <w:t>thoại</w:t>
      </w:r>
      <w:proofErr w:type="spellEnd"/>
      <w:r w:rsidRPr="00B41112">
        <w:rPr>
          <w:sz w:val="26"/>
          <w:szCs w:val="26"/>
          <w:lang w:val="fr-FR"/>
          <w:rPrChange w:id="1720" w:author="Le Minh Nghia" w:date="2019-10-09T10:56:00Z">
            <w:rPr>
              <w:sz w:val="24"/>
              <w:szCs w:val="24"/>
              <w:lang w:val="fr-FR"/>
            </w:rPr>
          </w:rPrChange>
        </w:rPr>
        <w:t>:</w:t>
      </w:r>
      <w:proofErr w:type="gramEnd"/>
      <w:r w:rsidRPr="00B41112">
        <w:rPr>
          <w:sz w:val="26"/>
          <w:szCs w:val="26"/>
          <w:lang w:val="fr-FR"/>
          <w:rPrChange w:id="1721" w:author="Le Minh Nghia" w:date="2019-10-09T10:56:00Z">
            <w:rPr>
              <w:sz w:val="24"/>
              <w:szCs w:val="24"/>
              <w:lang w:val="fr-FR"/>
            </w:rPr>
          </w:rPrChange>
        </w:rPr>
        <w:t xml:space="preserve"> </w:t>
      </w:r>
      <w:r w:rsidR="00C45958" w:rsidRPr="00B41112">
        <w:rPr>
          <w:sz w:val="26"/>
          <w:szCs w:val="26"/>
          <w:lang w:val="fr-FR"/>
          <w:rPrChange w:id="1722" w:author="Le Minh Nghia" w:date="2019-10-09T10:56:00Z">
            <w:rPr>
              <w:sz w:val="24"/>
              <w:szCs w:val="24"/>
              <w:lang w:val="fr-FR"/>
            </w:rPr>
          </w:rPrChange>
        </w:rPr>
        <w:t>0333405912</w:t>
      </w:r>
      <w:r w:rsidRPr="00B41112">
        <w:rPr>
          <w:sz w:val="26"/>
          <w:szCs w:val="26"/>
          <w:lang w:val="fr-FR"/>
          <w:rPrChange w:id="1723" w:author="Le Minh Nghia" w:date="2019-10-09T10:56:00Z">
            <w:rPr>
              <w:sz w:val="24"/>
              <w:szCs w:val="24"/>
              <w:lang w:val="fr-FR"/>
            </w:rPr>
          </w:rPrChange>
        </w:rPr>
        <w:t xml:space="preserve">         </w:t>
      </w:r>
      <w:r w:rsidR="00C45958" w:rsidRPr="00B41112">
        <w:rPr>
          <w:sz w:val="26"/>
          <w:szCs w:val="26"/>
          <w:lang w:val="fr-FR"/>
          <w:rPrChange w:id="1724" w:author="Le Minh Nghia" w:date="2019-10-09T10:56:00Z">
            <w:rPr>
              <w:sz w:val="24"/>
              <w:szCs w:val="24"/>
              <w:lang w:val="fr-FR"/>
            </w:rPr>
          </w:rPrChange>
        </w:rPr>
        <w:t xml:space="preserve">            </w:t>
      </w:r>
      <w:r w:rsidRPr="00B41112">
        <w:rPr>
          <w:sz w:val="26"/>
          <w:szCs w:val="26"/>
          <w:lang w:val="fr-FR"/>
          <w:rPrChange w:id="1725" w:author="Le Minh Nghia" w:date="2019-10-09T10:56:00Z">
            <w:rPr>
              <w:sz w:val="24"/>
              <w:szCs w:val="24"/>
              <w:lang w:val="fr-FR"/>
            </w:rPr>
          </w:rPrChange>
        </w:rPr>
        <w:t>Email:</w:t>
      </w:r>
      <w:r w:rsidR="00C45958" w:rsidRPr="00B41112">
        <w:rPr>
          <w:sz w:val="26"/>
          <w:szCs w:val="26"/>
          <w:lang w:val="fr-FR"/>
          <w:rPrChange w:id="1726" w:author="Le Minh Nghia" w:date="2019-10-09T10:56:00Z">
            <w:rPr>
              <w:sz w:val="24"/>
              <w:szCs w:val="24"/>
              <w:lang w:val="fr-FR"/>
            </w:rPr>
          </w:rPrChange>
        </w:rPr>
        <w:t xml:space="preserve"> khanhb1605219@student.ctu.edu.vn</w:t>
      </w:r>
    </w:p>
    <w:p w:rsidR="000F4865" w:rsidRPr="00B41112" w:rsidRDefault="000F4865" w:rsidP="000F4865">
      <w:pPr>
        <w:tabs>
          <w:tab w:val="left" w:pos="-3060"/>
          <w:tab w:val="left" w:pos="540"/>
        </w:tabs>
        <w:spacing w:before="240" w:after="80" w:line="400" w:lineRule="exact"/>
        <w:jc w:val="both"/>
        <w:rPr>
          <w:sz w:val="26"/>
          <w:szCs w:val="26"/>
          <w:lang w:val="fr-FR"/>
          <w:rPrChange w:id="1727" w:author="Le Minh Nghia" w:date="2019-10-09T10:56:00Z">
            <w:rPr>
              <w:sz w:val="24"/>
              <w:szCs w:val="24"/>
              <w:lang w:val="fr-FR"/>
            </w:rPr>
          </w:rPrChange>
        </w:rPr>
      </w:pPr>
      <w:r w:rsidRPr="00B41112">
        <w:rPr>
          <w:b/>
          <w:sz w:val="26"/>
          <w:szCs w:val="26"/>
          <w:lang w:val="fr-FR"/>
          <w:rPrChange w:id="1728" w:author="Le Minh Nghia" w:date="2019-10-09T10:56:00Z">
            <w:rPr>
              <w:b/>
              <w:sz w:val="24"/>
              <w:szCs w:val="24"/>
              <w:lang w:val="fr-FR"/>
            </w:rPr>
          </w:rPrChange>
        </w:rPr>
        <w:t xml:space="preserve">II. QUÁ TRÌNH HỌC TẬP </w:t>
      </w:r>
      <w:r w:rsidRPr="00B41112">
        <w:rPr>
          <w:sz w:val="26"/>
          <w:szCs w:val="26"/>
          <w:lang w:val="fr-FR"/>
          <w:rPrChange w:id="1729" w:author="Le Minh Nghia" w:date="2019-10-09T10:56:00Z">
            <w:rPr>
              <w:sz w:val="24"/>
              <w:szCs w:val="24"/>
              <w:lang w:val="fr-FR"/>
            </w:rPr>
          </w:rPrChange>
        </w:rPr>
        <w:t>(</w:t>
      </w:r>
      <w:proofErr w:type="spellStart"/>
      <w:r w:rsidRPr="00B41112">
        <w:rPr>
          <w:sz w:val="26"/>
          <w:szCs w:val="26"/>
          <w:lang w:val="fr-FR"/>
          <w:rPrChange w:id="1730" w:author="Le Minh Nghia" w:date="2019-10-09T10:56:00Z">
            <w:rPr>
              <w:sz w:val="24"/>
              <w:szCs w:val="24"/>
              <w:lang w:val="fr-FR"/>
            </w:rPr>
          </w:rPrChange>
        </w:rPr>
        <w:t>kê</w:t>
      </w:r>
      <w:proofErr w:type="spellEnd"/>
      <w:r w:rsidRPr="00B41112">
        <w:rPr>
          <w:sz w:val="26"/>
          <w:szCs w:val="26"/>
          <w:lang w:val="fr-FR"/>
          <w:rPrChange w:id="1731" w:author="Le Minh Nghia" w:date="2019-10-09T10:56:00Z">
            <w:rPr>
              <w:sz w:val="24"/>
              <w:szCs w:val="24"/>
              <w:lang w:val="fr-FR"/>
            </w:rPr>
          </w:rPrChange>
        </w:rPr>
        <w:t xml:space="preserve"> </w:t>
      </w:r>
      <w:proofErr w:type="spellStart"/>
      <w:r w:rsidRPr="00B41112">
        <w:rPr>
          <w:sz w:val="26"/>
          <w:szCs w:val="26"/>
          <w:lang w:val="fr-FR"/>
          <w:rPrChange w:id="1732" w:author="Le Minh Nghia" w:date="2019-10-09T10:56:00Z">
            <w:rPr>
              <w:sz w:val="24"/>
              <w:szCs w:val="24"/>
              <w:lang w:val="fr-FR"/>
            </w:rPr>
          </w:rPrChange>
        </w:rPr>
        <w:t>khai</w:t>
      </w:r>
      <w:proofErr w:type="spellEnd"/>
      <w:r w:rsidRPr="00B41112">
        <w:rPr>
          <w:sz w:val="26"/>
          <w:szCs w:val="26"/>
          <w:lang w:val="fr-FR"/>
          <w:rPrChange w:id="1733" w:author="Le Minh Nghia" w:date="2019-10-09T10:56:00Z">
            <w:rPr>
              <w:sz w:val="24"/>
              <w:szCs w:val="24"/>
              <w:lang w:val="fr-FR"/>
            </w:rPr>
          </w:rPrChange>
        </w:rPr>
        <w:t xml:space="preserve"> </w:t>
      </w:r>
      <w:proofErr w:type="spellStart"/>
      <w:r w:rsidRPr="00B41112">
        <w:rPr>
          <w:sz w:val="26"/>
          <w:szCs w:val="26"/>
          <w:lang w:val="fr-FR"/>
          <w:rPrChange w:id="1734" w:author="Le Minh Nghia" w:date="2019-10-09T10:56:00Z">
            <w:rPr>
              <w:sz w:val="24"/>
              <w:szCs w:val="24"/>
              <w:lang w:val="fr-FR"/>
            </w:rPr>
          </w:rPrChange>
        </w:rPr>
        <w:t>thành</w:t>
      </w:r>
      <w:proofErr w:type="spellEnd"/>
      <w:r w:rsidRPr="00B41112">
        <w:rPr>
          <w:sz w:val="26"/>
          <w:szCs w:val="26"/>
          <w:lang w:val="fr-FR"/>
          <w:rPrChange w:id="1735" w:author="Le Minh Nghia" w:date="2019-10-09T10:56:00Z">
            <w:rPr>
              <w:sz w:val="24"/>
              <w:szCs w:val="24"/>
              <w:lang w:val="fr-FR"/>
            </w:rPr>
          </w:rPrChange>
        </w:rPr>
        <w:t xml:space="preserve"> </w:t>
      </w:r>
      <w:proofErr w:type="spellStart"/>
      <w:r w:rsidRPr="00B41112">
        <w:rPr>
          <w:sz w:val="26"/>
          <w:szCs w:val="26"/>
          <w:lang w:val="fr-FR"/>
          <w:rPrChange w:id="1736" w:author="Le Minh Nghia" w:date="2019-10-09T10:56:00Z">
            <w:rPr>
              <w:sz w:val="24"/>
              <w:szCs w:val="24"/>
              <w:lang w:val="fr-FR"/>
            </w:rPr>
          </w:rPrChange>
        </w:rPr>
        <w:t>tích</w:t>
      </w:r>
      <w:proofErr w:type="spellEnd"/>
      <w:r w:rsidRPr="00B41112">
        <w:rPr>
          <w:sz w:val="26"/>
          <w:szCs w:val="26"/>
          <w:lang w:val="fr-FR"/>
          <w:rPrChange w:id="1737" w:author="Le Minh Nghia" w:date="2019-10-09T10:56:00Z">
            <w:rPr>
              <w:sz w:val="24"/>
              <w:szCs w:val="24"/>
              <w:lang w:val="fr-FR"/>
            </w:rPr>
          </w:rPrChange>
        </w:rPr>
        <w:t xml:space="preserve"> </w:t>
      </w:r>
      <w:proofErr w:type="spellStart"/>
      <w:r w:rsidRPr="00B41112">
        <w:rPr>
          <w:sz w:val="26"/>
          <w:szCs w:val="26"/>
          <w:lang w:val="fr-FR"/>
          <w:rPrChange w:id="1738" w:author="Le Minh Nghia" w:date="2019-10-09T10:56:00Z">
            <w:rPr>
              <w:sz w:val="24"/>
              <w:szCs w:val="24"/>
              <w:lang w:val="fr-FR"/>
            </w:rPr>
          </w:rPrChange>
        </w:rPr>
        <w:t>của</w:t>
      </w:r>
      <w:proofErr w:type="spellEnd"/>
      <w:r w:rsidRPr="00B41112">
        <w:rPr>
          <w:sz w:val="26"/>
          <w:szCs w:val="26"/>
          <w:lang w:val="fr-FR"/>
          <w:rPrChange w:id="1739" w:author="Le Minh Nghia" w:date="2019-10-09T10:56:00Z">
            <w:rPr>
              <w:sz w:val="24"/>
              <w:szCs w:val="24"/>
              <w:lang w:val="fr-FR"/>
            </w:rPr>
          </w:rPrChange>
        </w:rPr>
        <w:t xml:space="preserve"> </w:t>
      </w:r>
      <w:proofErr w:type="spellStart"/>
      <w:r w:rsidRPr="00B41112">
        <w:rPr>
          <w:sz w:val="26"/>
          <w:szCs w:val="26"/>
          <w:lang w:val="fr-FR"/>
          <w:rPrChange w:id="1740" w:author="Le Minh Nghia" w:date="2019-10-09T10:56:00Z">
            <w:rPr>
              <w:sz w:val="24"/>
              <w:szCs w:val="24"/>
              <w:lang w:val="fr-FR"/>
            </w:rPr>
          </w:rPrChange>
        </w:rPr>
        <w:t>sinh</w:t>
      </w:r>
      <w:proofErr w:type="spellEnd"/>
      <w:r w:rsidRPr="00B41112">
        <w:rPr>
          <w:sz w:val="26"/>
          <w:szCs w:val="26"/>
          <w:lang w:val="fr-FR"/>
          <w:rPrChange w:id="1741" w:author="Le Minh Nghia" w:date="2019-10-09T10:56:00Z">
            <w:rPr>
              <w:sz w:val="24"/>
              <w:szCs w:val="24"/>
              <w:lang w:val="fr-FR"/>
            </w:rPr>
          </w:rPrChange>
        </w:rPr>
        <w:t xml:space="preserve"> </w:t>
      </w:r>
      <w:proofErr w:type="spellStart"/>
      <w:r w:rsidRPr="00B41112">
        <w:rPr>
          <w:sz w:val="26"/>
          <w:szCs w:val="26"/>
          <w:lang w:val="fr-FR"/>
          <w:rPrChange w:id="1742" w:author="Le Minh Nghia" w:date="2019-10-09T10:56:00Z">
            <w:rPr>
              <w:sz w:val="24"/>
              <w:szCs w:val="24"/>
              <w:lang w:val="fr-FR"/>
            </w:rPr>
          </w:rPrChange>
        </w:rPr>
        <w:t>viên</w:t>
      </w:r>
      <w:proofErr w:type="spellEnd"/>
      <w:r w:rsidRPr="00B41112">
        <w:rPr>
          <w:sz w:val="26"/>
          <w:szCs w:val="26"/>
          <w:lang w:val="fr-FR"/>
          <w:rPrChange w:id="1743" w:author="Le Minh Nghia" w:date="2019-10-09T10:56:00Z">
            <w:rPr>
              <w:sz w:val="24"/>
              <w:szCs w:val="24"/>
              <w:lang w:val="fr-FR"/>
            </w:rPr>
          </w:rPrChange>
        </w:rPr>
        <w:t xml:space="preserve"> </w:t>
      </w:r>
      <w:proofErr w:type="spellStart"/>
      <w:r w:rsidRPr="00B41112">
        <w:rPr>
          <w:sz w:val="26"/>
          <w:szCs w:val="26"/>
          <w:lang w:val="fr-FR"/>
          <w:rPrChange w:id="1744" w:author="Le Minh Nghia" w:date="2019-10-09T10:56:00Z">
            <w:rPr>
              <w:sz w:val="24"/>
              <w:szCs w:val="24"/>
              <w:lang w:val="fr-FR"/>
            </w:rPr>
          </w:rPrChange>
        </w:rPr>
        <w:t>từ</w:t>
      </w:r>
      <w:proofErr w:type="spellEnd"/>
      <w:r w:rsidRPr="00B41112">
        <w:rPr>
          <w:sz w:val="26"/>
          <w:szCs w:val="26"/>
          <w:lang w:val="fr-FR"/>
          <w:rPrChange w:id="1745" w:author="Le Minh Nghia" w:date="2019-10-09T10:56:00Z">
            <w:rPr>
              <w:sz w:val="24"/>
              <w:szCs w:val="24"/>
              <w:lang w:val="fr-FR"/>
            </w:rPr>
          </w:rPrChange>
        </w:rPr>
        <w:t xml:space="preserve"> </w:t>
      </w:r>
      <w:proofErr w:type="spellStart"/>
      <w:r w:rsidRPr="00B41112">
        <w:rPr>
          <w:sz w:val="26"/>
          <w:szCs w:val="26"/>
          <w:lang w:val="fr-FR"/>
          <w:rPrChange w:id="1746" w:author="Le Minh Nghia" w:date="2019-10-09T10:56:00Z">
            <w:rPr>
              <w:sz w:val="24"/>
              <w:szCs w:val="24"/>
              <w:lang w:val="fr-FR"/>
            </w:rPr>
          </w:rPrChange>
        </w:rPr>
        <w:t>năm</w:t>
      </w:r>
      <w:proofErr w:type="spellEnd"/>
      <w:r w:rsidRPr="00B41112">
        <w:rPr>
          <w:sz w:val="26"/>
          <w:szCs w:val="26"/>
          <w:lang w:val="fr-FR"/>
          <w:rPrChange w:id="1747" w:author="Le Minh Nghia" w:date="2019-10-09T10:56:00Z">
            <w:rPr>
              <w:sz w:val="24"/>
              <w:szCs w:val="24"/>
              <w:lang w:val="fr-FR"/>
            </w:rPr>
          </w:rPrChange>
        </w:rPr>
        <w:t xml:space="preserve"> </w:t>
      </w:r>
      <w:proofErr w:type="spellStart"/>
      <w:r w:rsidRPr="00B41112">
        <w:rPr>
          <w:sz w:val="26"/>
          <w:szCs w:val="26"/>
          <w:lang w:val="fr-FR"/>
          <w:rPrChange w:id="1748" w:author="Le Minh Nghia" w:date="2019-10-09T10:56:00Z">
            <w:rPr>
              <w:sz w:val="24"/>
              <w:szCs w:val="24"/>
              <w:lang w:val="fr-FR"/>
            </w:rPr>
          </w:rPrChange>
        </w:rPr>
        <w:t>thứ</w:t>
      </w:r>
      <w:proofErr w:type="spellEnd"/>
      <w:r w:rsidRPr="00B41112">
        <w:rPr>
          <w:sz w:val="26"/>
          <w:szCs w:val="26"/>
          <w:lang w:val="fr-FR"/>
          <w:rPrChange w:id="1749" w:author="Le Minh Nghia" w:date="2019-10-09T10:56:00Z">
            <w:rPr>
              <w:sz w:val="24"/>
              <w:szCs w:val="24"/>
              <w:lang w:val="fr-FR"/>
            </w:rPr>
          </w:rPrChange>
        </w:rPr>
        <w:t xml:space="preserve"> 1 </w:t>
      </w:r>
      <w:proofErr w:type="spellStart"/>
      <w:r w:rsidRPr="00B41112">
        <w:rPr>
          <w:sz w:val="26"/>
          <w:szCs w:val="26"/>
          <w:lang w:val="fr-FR"/>
          <w:rPrChange w:id="1750" w:author="Le Minh Nghia" w:date="2019-10-09T10:56:00Z">
            <w:rPr>
              <w:sz w:val="24"/>
              <w:szCs w:val="24"/>
              <w:lang w:val="fr-FR"/>
            </w:rPr>
          </w:rPrChange>
        </w:rPr>
        <w:t>đến</w:t>
      </w:r>
      <w:proofErr w:type="spellEnd"/>
      <w:r w:rsidRPr="00B41112">
        <w:rPr>
          <w:sz w:val="26"/>
          <w:szCs w:val="26"/>
          <w:lang w:val="fr-FR"/>
          <w:rPrChange w:id="1751" w:author="Le Minh Nghia" w:date="2019-10-09T10:56:00Z">
            <w:rPr>
              <w:sz w:val="24"/>
              <w:szCs w:val="24"/>
              <w:lang w:val="fr-FR"/>
            </w:rPr>
          </w:rPrChange>
        </w:rPr>
        <w:t xml:space="preserve"> </w:t>
      </w:r>
      <w:proofErr w:type="spellStart"/>
      <w:r w:rsidRPr="00B41112">
        <w:rPr>
          <w:sz w:val="26"/>
          <w:szCs w:val="26"/>
          <w:lang w:val="fr-FR"/>
          <w:rPrChange w:id="1752" w:author="Le Minh Nghia" w:date="2019-10-09T10:56:00Z">
            <w:rPr>
              <w:sz w:val="24"/>
              <w:szCs w:val="24"/>
              <w:lang w:val="fr-FR"/>
            </w:rPr>
          </w:rPrChange>
        </w:rPr>
        <w:t>năm</w:t>
      </w:r>
      <w:proofErr w:type="spellEnd"/>
      <w:r w:rsidRPr="00B41112">
        <w:rPr>
          <w:sz w:val="26"/>
          <w:szCs w:val="26"/>
          <w:lang w:val="fr-FR"/>
          <w:rPrChange w:id="1753" w:author="Le Minh Nghia" w:date="2019-10-09T10:56:00Z">
            <w:rPr>
              <w:sz w:val="24"/>
              <w:szCs w:val="24"/>
              <w:lang w:val="fr-FR"/>
            </w:rPr>
          </w:rPrChange>
        </w:rPr>
        <w:t xml:space="preserve"> </w:t>
      </w:r>
      <w:proofErr w:type="spellStart"/>
      <w:r w:rsidRPr="00B41112">
        <w:rPr>
          <w:sz w:val="26"/>
          <w:szCs w:val="26"/>
          <w:lang w:val="fr-FR"/>
          <w:rPrChange w:id="1754" w:author="Le Minh Nghia" w:date="2019-10-09T10:56:00Z">
            <w:rPr>
              <w:sz w:val="24"/>
              <w:szCs w:val="24"/>
              <w:lang w:val="fr-FR"/>
            </w:rPr>
          </w:rPrChange>
        </w:rPr>
        <w:t>đang</w:t>
      </w:r>
      <w:proofErr w:type="spellEnd"/>
      <w:r w:rsidRPr="00B41112">
        <w:rPr>
          <w:sz w:val="26"/>
          <w:szCs w:val="26"/>
          <w:lang w:val="fr-FR"/>
          <w:rPrChange w:id="1755" w:author="Le Minh Nghia" w:date="2019-10-09T10:56:00Z">
            <w:rPr>
              <w:sz w:val="24"/>
              <w:szCs w:val="24"/>
              <w:lang w:val="fr-FR"/>
            </w:rPr>
          </w:rPrChange>
        </w:rPr>
        <w:t xml:space="preserve"> </w:t>
      </w:r>
      <w:proofErr w:type="spellStart"/>
      <w:r w:rsidRPr="00B41112">
        <w:rPr>
          <w:sz w:val="26"/>
          <w:szCs w:val="26"/>
          <w:lang w:val="fr-FR"/>
          <w:rPrChange w:id="1756" w:author="Le Minh Nghia" w:date="2019-10-09T10:56:00Z">
            <w:rPr>
              <w:sz w:val="24"/>
              <w:szCs w:val="24"/>
              <w:lang w:val="fr-FR"/>
            </w:rPr>
          </w:rPrChange>
        </w:rPr>
        <w:t>học</w:t>
      </w:r>
      <w:proofErr w:type="spellEnd"/>
      <w:proofErr w:type="gramStart"/>
      <w:r w:rsidRPr="00B41112">
        <w:rPr>
          <w:sz w:val="26"/>
          <w:szCs w:val="26"/>
          <w:lang w:val="fr-FR"/>
          <w:rPrChange w:id="1757" w:author="Le Minh Nghia" w:date="2019-10-09T10:56:00Z">
            <w:rPr>
              <w:sz w:val="24"/>
              <w:szCs w:val="24"/>
              <w:lang w:val="fr-FR"/>
            </w:rPr>
          </w:rPrChange>
        </w:rPr>
        <w:t>):</w:t>
      </w:r>
      <w:proofErr w:type="gramEnd"/>
    </w:p>
    <w:p w:rsidR="000F4865" w:rsidRPr="00B41112" w:rsidRDefault="000F4865" w:rsidP="000F4865">
      <w:pPr>
        <w:tabs>
          <w:tab w:val="left" w:pos="-3060"/>
          <w:tab w:val="left" w:pos="540"/>
        </w:tabs>
        <w:spacing w:before="80" w:after="80" w:line="320" w:lineRule="exact"/>
        <w:jc w:val="both"/>
        <w:rPr>
          <w:b/>
          <w:i/>
          <w:sz w:val="26"/>
          <w:szCs w:val="26"/>
          <w:lang w:val="fr-FR"/>
          <w:rPrChange w:id="1758" w:author="Le Minh Nghia" w:date="2019-10-09T10:56:00Z">
            <w:rPr>
              <w:b/>
              <w:i/>
              <w:sz w:val="24"/>
              <w:szCs w:val="24"/>
              <w:lang w:val="fr-FR"/>
            </w:rPr>
          </w:rPrChange>
        </w:rPr>
      </w:pPr>
      <w:r w:rsidRPr="00B41112">
        <w:rPr>
          <w:b/>
          <w:i/>
          <w:sz w:val="26"/>
          <w:szCs w:val="26"/>
          <w:lang w:val="fr-FR"/>
          <w:rPrChange w:id="1759" w:author="Le Minh Nghia" w:date="2019-10-09T10:56:00Z">
            <w:rPr>
              <w:b/>
              <w:i/>
              <w:sz w:val="24"/>
              <w:szCs w:val="24"/>
              <w:lang w:val="fr-FR"/>
            </w:rPr>
          </w:rPrChange>
        </w:rPr>
        <w:t xml:space="preserve">* </w:t>
      </w:r>
      <w:proofErr w:type="spellStart"/>
      <w:r w:rsidRPr="00B41112">
        <w:rPr>
          <w:b/>
          <w:i/>
          <w:sz w:val="26"/>
          <w:szCs w:val="26"/>
          <w:lang w:val="fr-FR"/>
          <w:rPrChange w:id="1760" w:author="Le Minh Nghia" w:date="2019-10-09T10:56:00Z">
            <w:rPr>
              <w:b/>
              <w:i/>
              <w:sz w:val="24"/>
              <w:szCs w:val="24"/>
              <w:lang w:val="fr-FR"/>
            </w:rPr>
          </w:rPrChange>
        </w:rPr>
        <w:t>Năm</w:t>
      </w:r>
      <w:proofErr w:type="spellEnd"/>
      <w:r w:rsidRPr="00B41112">
        <w:rPr>
          <w:b/>
          <w:i/>
          <w:sz w:val="26"/>
          <w:szCs w:val="26"/>
          <w:lang w:val="fr-FR"/>
          <w:rPrChange w:id="1761" w:author="Le Minh Nghia" w:date="2019-10-09T10:56:00Z">
            <w:rPr>
              <w:b/>
              <w:i/>
              <w:sz w:val="24"/>
              <w:szCs w:val="24"/>
              <w:lang w:val="fr-FR"/>
            </w:rPr>
          </w:rPrChange>
        </w:rPr>
        <w:t xml:space="preserve"> </w:t>
      </w:r>
      <w:proofErr w:type="spellStart"/>
      <w:r w:rsidRPr="00B41112">
        <w:rPr>
          <w:b/>
          <w:i/>
          <w:sz w:val="26"/>
          <w:szCs w:val="26"/>
          <w:lang w:val="fr-FR"/>
          <w:rPrChange w:id="1762" w:author="Le Minh Nghia" w:date="2019-10-09T10:56:00Z">
            <w:rPr>
              <w:b/>
              <w:i/>
              <w:sz w:val="24"/>
              <w:szCs w:val="24"/>
              <w:lang w:val="fr-FR"/>
            </w:rPr>
          </w:rPrChange>
        </w:rPr>
        <w:t>thứ</w:t>
      </w:r>
      <w:proofErr w:type="spellEnd"/>
      <w:r w:rsidRPr="00B41112">
        <w:rPr>
          <w:b/>
          <w:i/>
          <w:sz w:val="26"/>
          <w:szCs w:val="26"/>
          <w:lang w:val="fr-FR"/>
          <w:rPrChange w:id="1763" w:author="Le Minh Nghia" w:date="2019-10-09T10:56:00Z">
            <w:rPr>
              <w:b/>
              <w:i/>
              <w:sz w:val="24"/>
              <w:szCs w:val="24"/>
              <w:lang w:val="fr-FR"/>
            </w:rPr>
          </w:rPrChange>
        </w:rPr>
        <w:t xml:space="preserve"> </w:t>
      </w:r>
      <w:proofErr w:type="gramStart"/>
      <w:r w:rsidRPr="00B41112">
        <w:rPr>
          <w:b/>
          <w:i/>
          <w:sz w:val="26"/>
          <w:szCs w:val="26"/>
          <w:lang w:val="fr-FR"/>
          <w:rPrChange w:id="1764" w:author="Le Minh Nghia" w:date="2019-10-09T10:56:00Z">
            <w:rPr>
              <w:b/>
              <w:i/>
              <w:sz w:val="24"/>
              <w:szCs w:val="24"/>
              <w:lang w:val="fr-FR"/>
            </w:rPr>
          </w:rPrChange>
        </w:rPr>
        <w:t>1:</w:t>
      </w:r>
      <w:proofErr w:type="gramEnd"/>
    </w:p>
    <w:p w:rsidR="000F4865" w:rsidRPr="00B41112" w:rsidRDefault="000F4865" w:rsidP="000F4865">
      <w:pPr>
        <w:tabs>
          <w:tab w:val="left" w:pos="-3060"/>
          <w:tab w:val="left" w:pos="540"/>
        </w:tabs>
        <w:spacing w:before="80" w:after="80" w:line="320" w:lineRule="exact"/>
        <w:jc w:val="both"/>
        <w:rPr>
          <w:sz w:val="26"/>
          <w:szCs w:val="26"/>
          <w:lang w:val="fr-FR"/>
          <w:rPrChange w:id="1765" w:author="Le Minh Nghia" w:date="2019-10-09T10:56:00Z">
            <w:rPr>
              <w:sz w:val="24"/>
              <w:szCs w:val="24"/>
              <w:lang w:val="fr-FR"/>
            </w:rPr>
          </w:rPrChange>
        </w:rPr>
      </w:pPr>
      <w:r w:rsidRPr="00B41112">
        <w:rPr>
          <w:sz w:val="26"/>
          <w:szCs w:val="26"/>
          <w:lang w:val="fr-FR"/>
          <w:rPrChange w:id="1766" w:author="Le Minh Nghia" w:date="2019-10-09T10:56:00Z">
            <w:rPr>
              <w:sz w:val="24"/>
              <w:szCs w:val="24"/>
              <w:lang w:val="fr-FR"/>
            </w:rPr>
          </w:rPrChange>
        </w:rPr>
        <w:t xml:space="preserve">    </w:t>
      </w:r>
      <w:proofErr w:type="spellStart"/>
      <w:r w:rsidRPr="00B41112">
        <w:rPr>
          <w:sz w:val="26"/>
          <w:szCs w:val="26"/>
          <w:lang w:val="fr-FR"/>
          <w:rPrChange w:id="1767" w:author="Le Minh Nghia" w:date="2019-10-09T10:56:00Z">
            <w:rPr>
              <w:sz w:val="24"/>
              <w:szCs w:val="24"/>
              <w:lang w:val="fr-FR"/>
            </w:rPr>
          </w:rPrChange>
        </w:rPr>
        <w:t>Ngành</w:t>
      </w:r>
      <w:proofErr w:type="spellEnd"/>
      <w:r w:rsidRPr="00B41112">
        <w:rPr>
          <w:sz w:val="26"/>
          <w:szCs w:val="26"/>
          <w:lang w:val="fr-FR"/>
          <w:rPrChange w:id="1768" w:author="Le Minh Nghia" w:date="2019-10-09T10:56:00Z">
            <w:rPr>
              <w:sz w:val="24"/>
              <w:szCs w:val="24"/>
              <w:lang w:val="fr-FR"/>
            </w:rPr>
          </w:rPrChange>
        </w:rPr>
        <w:t xml:space="preserve"> </w:t>
      </w:r>
      <w:proofErr w:type="spellStart"/>
      <w:proofErr w:type="gramStart"/>
      <w:r w:rsidRPr="00B41112">
        <w:rPr>
          <w:sz w:val="26"/>
          <w:szCs w:val="26"/>
          <w:lang w:val="fr-FR"/>
          <w:rPrChange w:id="1769" w:author="Le Minh Nghia" w:date="2019-10-09T10:56:00Z">
            <w:rPr>
              <w:sz w:val="24"/>
              <w:szCs w:val="24"/>
              <w:lang w:val="fr-FR"/>
            </w:rPr>
          </w:rPrChange>
        </w:rPr>
        <w:t>học</w:t>
      </w:r>
      <w:proofErr w:type="spellEnd"/>
      <w:r w:rsidRPr="00B41112">
        <w:rPr>
          <w:sz w:val="26"/>
          <w:szCs w:val="26"/>
          <w:lang w:val="fr-FR"/>
          <w:rPrChange w:id="1770" w:author="Le Minh Nghia" w:date="2019-10-09T10:56:00Z">
            <w:rPr>
              <w:sz w:val="24"/>
              <w:szCs w:val="24"/>
              <w:lang w:val="fr-FR"/>
            </w:rPr>
          </w:rPrChange>
        </w:rPr>
        <w:t>:</w:t>
      </w:r>
      <w:proofErr w:type="gramEnd"/>
      <w:r w:rsidRPr="00B41112">
        <w:rPr>
          <w:sz w:val="26"/>
          <w:szCs w:val="26"/>
          <w:lang w:val="fr-FR"/>
          <w:rPrChange w:id="1771" w:author="Le Minh Nghia" w:date="2019-10-09T10:56:00Z">
            <w:rPr>
              <w:sz w:val="24"/>
              <w:szCs w:val="24"/>
              <w:lang w:val="fr-FR"/>
            </w:rPr>
          </w:rPrChange>
        </w:rPr>
        <w:t xml:space="preserve"> </w:t>
      </w:r>
      <w:proofErr w:type="spellStart"/>
      <w:r w:rsidR="00917EF7" w:rsidRPr="00B41112">
        <w:rPr>
          <w:sz w:val="26"/>
          <w:szCs w:val="26"/>
          <w:lang w:val="fr-FR"/>
          <w:rPrChange w:id="1772" w:author="Le Minh Nghia" w:date="2019-10-09T10:56:00Z">
            <w:rPr>
              <w:sz w:val="24"/>
              <w:szCs w:val="24"/>
              <w:lang w:val="fr-FR"/>
            </w:rPr>
          </w:rPrChange>
        </w:rPr>
        <w:t>Hệ</w:t>
      </w:r>
      <w:proofErr w:type="spellEnd"/>
      <w:r w:rsidR="00917EF7" w:rsidRPr="00B41112">
        <w:rPr>
          <w:sz w:val="26"/>
          <w:szCs w:val="26"/>
          <w:lang w:val="fr-FR"/>
          <w:rPrChange w:id="1773" w:author="Le Minh Nghia" w:date="2019-10-09T10:56:00Z">
            <w:rPr>
              <w:sz w:val="24"/>
              <w:szCs w:val="24"/>
              <w:lang w:val="fr-FR"/>
            </w:rPr>
          </w:rPrChange>
        </w:rPr>
        <w:t xml:space="preserve"> </w:t>
      </w:r>
      <w:proofErr w:type="spellStart"/>
      <w:r w:rsidR="00917EF7" w:rsidRPr="00B41112">
        <w:rPr>
          <w:sz w:val="26"/>
          <w:szCs w:val="26"/>
          <w:lang w:val="fr-FR"/>
          <w:rPrChange w:id="1774" w:author="Le Minh Nghia" w:date="2019-10-09T10:56:00Z">
            <w:rPr>
              <w:sz w:val="24"/>
              <w:szCs w:val="24"/>
              <w:lang w:val="fr-FR"/>
            </w:rPr>
          </w:rPrChange>
        </w:rPr>
        <w:t>thống</w:t>
      </w:r>
      <w:proofErr w:type="spellEnd"/>
      <w:r w:rsidR="00917EF7" w:rsidRPr="00B41112">
        <w:rPr>
          <w:sz w:val="26"/>
          <w:szCs w:val="26"/>
          <w:lang w:val="fr-FR"/>
          <w:rPrChange w:id="1775" w:author="Le Minh Nghia" w:date="2019-10-09T10:56:00Z">
            <w:rPr>
              <w:sz w:val="24"/>
              <w:szCs w:val="24"/>
              <w:lang w:val="fr-FR"/>
            </w:rPr>
          </w:rPrChange>
        </w:rPr>
        <w:t xml:space="preserve"> </w:t>
      </w:r>
      <w:proofErr w:type="spellStart"/>
      <w:r w:rsidR="00917EF7" w:rsidRPr="00B41112">
        <w:rPr>
          <w:sz w:val="26"/>
          <w:szCs w:val="26"/>
          <w:lang w:val="fr-FR"/>
          <w:rPrChange w:id="1776" w:author="Le Minh Nghia" w:date="2019-10-09T10:56:00Z">
            <w:rPr>
              <w:sz w:val="24"/>
              <w:szCs w:val="24"/>
              <w:lang w:val="fr-FR"/>
            </w:rPr>
          </w:rPrChange>
        </w:rPr>
        <w:t>thông</w:t>
      </w:r>
      <w:proofErr w:type="spellEnd"/>
      <w:r w:rsidR="00917EF7" w:rsidRPr="00B41112">
        <w:rPr>
          <w:sz w:val="26"/>
          <w:szCs w:val="26"/>
          <w:lang w:val="fr-FR"/>
          <w:rPrChange w:id="1777" w:author="Le Minh Nghia" w:date="2019-10-09T10:56:00Z">
            <w:rPr>
              <w:sz w:val="24"/>
              <w:szCs w:val="24"/>
              <w:lang w:val="fr-FR"/>
            </w:rPr>
          </w:rPrChange>
        </w:rPr>
        <w:t xml:space="preserve"> tin</w:t>
      </w:r>
      <w:r w:rsidRPr="00B41112">
        <w:rPr>
          <w:sz w:val="26"/>
          <w:szCs w:val="26"/>
          <w:lang w:val="fr-FR"/>
          <w:rPrChange w:id="1778" w:author="Le Minh Nghia" w:date="2019-10-09T10:56:00Z">
            <w:rPr>
              <w:sz w:val="24"/>
              <w:szCs w:val="24"/>
              <w:lang w:val="fr-FR"/>
            </w:rPr>
          </w:rPrChange>
        </w:rPr>
        <w:t xml:space="preserve">      </w:t>
      </w:r>
      <w:r w:rsidR="00917EF7" w:rsidRPr="00B41112">
        <w:rPr>
          <w:sz w:val="26"/>
          <w:szCs w:val="26"/>
          <w:lang w:val="fr-FR"/>
          <w:rPrChange w:id="1779" w:author="Le Minh Nghia" w:date="2019-10-09T10:56:00Z">
            <w:rPr>
              <w:sz w:val="24"/>
              <w:szCs w:val="24"/>
              <w:lang w:val="fr-FR"/>
            </w:rPr>
          </w:rPrChange>
        </w:rPr>
        <w:t xml:space="preserve"> </w:t>
      </w:r>
      <w:proofErr w:type="spellStart"/>
      <w:r w:rsidRPr="00B41112">
        <w:rPr>
          <w:sz w:val="26"/>
          <w:szCs w:val="26"/>
          <w:lang w:val="fr-FR"/>
          <w:rPrChange w:id="1780" w:author="Le Minh Nghia" w:date="2019-10-09T10:56:00Z">
            <w:rPr>
              <w:sz w:val="24"/>
              <w:szCs w:val="24"/>
              <w:lang w:val="fr-FR"/>
            </w:rPr>
          </w:rPrChange>
        </w:rPr>
        <w:t>Khoa</w:t>
      </w:r>
      <w:proofErr w:type="spellEnd"/>
      <w:r w:rsidRPr="00B41112">
        <w:rPr>
          <w:sz w:val="26"/>
          <w:szCs w:val="26"/>
          <w:lang w:val="fr-FR"/>
          <w:rPrChange w:id="1781" w:author="Le Minh Nghia" w:date="2019-10-09T10:56:00Z">
            <w:rPr>
              <w:sz w:val="24"/>
              <w:szCs w:val="24"/>
              <w:lang w:val="fr-FR"/>
            </w:rPr>
          </w:rPrChange>
        </w:rPr>
        <w:t>:</w:t>
      </w:r>
      <w:r w:rsidR="00917EF7" w:rsidRPr="00B41112">
        <w:rPr>
          <w:sz w:val="26"/>
          <w:szCs w:val="26"/>
          <w:lang w:val="fr-FR"/>
          <w:rPrChange w:id="1782" w:author="Le Minh Nghia" w:date="2019-10-09T10:56:00Z">
            <w:rPr>
              <w:sz w:val="24"/>
              <w:szCs w:val="24"/>
              <w:lang w:val="fr-FR"/>
            </w:rPr>
          </w:rPrChange>
        </w:rPr>
        <w:t xml:space="preserve"> </w:t>
      </w:r>
      <w:del w:id="1783" w:author="Le Minh Nghia" w:date="2019-10-09T10:04:00Z">
        <w:r w:rsidR="00917EF7" w:rsidRPr="00B41112" w:rsidDel="00E70C55">
          <w:rPr>
            <w:sz w:val="26"/>
            <w:szCs w:val="26"/>
            <w:lang w:val="fr-FR"/>
            <w:rPrChange w:id="1784" w:author="Le Minh Nghia" w:date="2019-10-09T10:56:00Z">
              <w:rPr>
                <w:sz w:val="24"/>
                <w:szCs w:val="24"/>
                <w:lang w:val="fr-FR"/>
              </w:rPr>
            </w:rPrChange>
          </w:rPr>
          <w:delText>Công nghệ thông tin và truyền thông</w:delText>
        </w:r>
      </w:del>
      <w:proofErr w:type="spellStart"/>
      <w:ins w:id="1785" w:author="Le Minh Nghia" w:date="2019-10-09T10:04:00Z">
        <w:r w:rsidR="00E70C55" w:rsidRPr="00B41112">
          <w:rPr>
            <w:sz w:val="26"/>
            <w:szCs w:val="26"/>
            <w:lang w:val="fr-FR"/>
            <w:rPrChange w:id="1786" w:author="Le Minh Nghia" w:date="2019-10-09T10:56:00Z">
              <w:rPr>
                <w:sz w:val="24"/>
                <w:szCs w:val="24"/>
                <w:lang w:val="fr-FR"/>
              </w:rPr>
            </w:rPrChange>
          </w:rPr>
          <w:t>Công</w:t>
        </w:r>
        <w:proofErr w:type="spellEnd"/>
        <w:r w:rsidR="00E70C55" w:rsidRPr="00B41112">
          <w:rPr>
            <w:sz w:val="26"/>
            <w:szCs w:val="26"/>
            <w:lang w:val="fr-FR"/>
            <w:rPrChange w:id="1787" w:author="Le Minh Nghia" w:date="2019-10-09T10:56:00Z">
              <w:rPr>
                <w:sz w:val="24"/>
                <w:szCs w:val="24"/>
                <w:lang w:val="fr-FR"/>
              </w:rPr>
            </w:rPrChange>
          </w:rPr>
          <w:t xml:space="preserve"> </w:t>
        </w:r>
        <w:proofErr w:type="spellStart"/>
        <w:r w:rsidR="00E70C55" w:rsidRPr="00B41112">
          <w:rPr>
            <w:sz w:val="26"/>
            <w:szCs w:val="26"/>
            <w:lang w:val="fr-FR"/>
            <w:rPrChange w:id="1788" w:author="Le Minh Nghia" w:date="2019-10-09T10:56:00Z">
              <w:rPr>
                <w:sz w:val="24"/>
                <w:szCs w:val="24"/>
                <w:lang w:val="fr-FR"/>
              </w:rPr>
            </w:rPrChange>
          </w:rPr>
          <w:t>nghệ</w:t>
        </w:r>
        <w:proofErr w:type="spellEnd"/>
        <w:r w:rsidR="00E70C55" w:rsidRPr="00B41112">
          <w:rPr>
            <w:sz w:val="26"/>
            <w:szCs w:val="26"/>
            <w:lang w:val="fr-FR"/>
            <w:rPrChange w:id="1789" w:author="Le Minh Nghia" w:date="2019-10-09T10:56:00Z">
              <w:rPr>
                <w:sz w:val="24"/>
                <w:szCs w:val="24"/>
                <w:lang w:val="fr-FR"/>
              </w:rPr>
            </w:rPrChange>
          </w:rPr>
          <w:t xml:space="preserve"> </w:t>
        </w:r>
        <w:proofErr w:type="spellStart"/>
        <w:r w:rsidR="00E70C55" w:rsidRPr="00B41112">
          <w:rPr>
            <w:sz w:val="26"/>
            <w:szCs w:val="26"/>
            <w:lang w:val="fr-FR"/>
            <w:rPrChange w:id="1790" w:author="Le Minh Nghia" w:date="2019-10-09T10:56:00Z">
              <w:rPr>
                <w:sz w:val="24"/>
                <w:szCs w:val="24"/>
                <w:lang w:val="fr-FR"/>
              </w:rPr>
            </w:rPrChange>
          </w:rPr>
          <w:t>Thông</w:t>
        </w:r>
        <w:proofErr w:type="spellEnd"/>
        <w:r w:rsidR="00E70C55" w:rsidRPr="00B41112">
          <w:rPr>
            <w:sz w:val="26"/>
            <w:szCs w:val="26"/>
            <w:lang w:val="fr-FR"/>
            <w:rPrChange w:id="1791" w:author="Le Minh Nghia" w:date="2019-10-09T10:56:00Z">
              <w:rPr>
                <w:sz w:val="24"/>
                <w:szCs w:val="24"/>
                <w:lang w:val="fr-FR"/>
              </w:rPr>
            </w:rPrChange>
          </w:rPr>
          <w:t xml:space="preserve"> tin </w:t>
        </w:r>
        <w:proofErr w:type="spellStart"/>
        <w:r w:rsidR="00E70C55" w:rsidRPr="00B41112">
          <w:rPr>
            <w:sz w:val="26"/>
            <w:szCs w:val="26"/>
            <w:lang w:val="fr-FR"/>
            <w:rPrChange w:id="1792" w:author="Le Minh Nghia" w:date="2019-10-09T10:56:00Z">
              <w:rPr>
                <w:sz w:val="24"/>
                <w:szCs w:val="24"/>
                <w:lang w:val="fr-FR"/>
              </w:rPr>
            </w:rPrChange>
          </w:rPr>
          <w:t>và</w:t>
        </w:r>
        <w:proofErr w:type="spellEnd"/>
        <w:r w:rsidR="00E70C55" w:rsidRPr="00B41112">
          <w:rPr>
            <w:sz w:val="26"/>
            <w:szCs w:val="26"/>
            <w:lang w:val="fr-FR"/>
            <w:rPrChange w:id="1793" w:author="Le Minh Nghia" w:date="2019-10-09T10:56:00Z">
              <w:rPr>
                <w:sz w:val="24"/>
                <w:szCs w:val="24"/>
                <w:lang w:val="fr-FR"/>
              </w:rPr>
            </w:rPrChange>
          </w:rPr>
          <w:t xml:space="preserve"> </w:t>
        </w:r>
        <w:proofErr w:type="spellStart"/>
        <w:r w:rsidR="00E70C55" w:rsidRPr="00B41112">
          <w:rPr>
            <w:sz w:val="26"/>
            <w:szCs w:val="26"/>
            <w:lang w:val="fr-FR"/>
            <w:rPrChange w:id="1794" w:author="Le Minh Nghia" w:date="2019-10-09T10:56:00Z">
              <w:rPr>
                <w:sz w:val="24"/>
                <w:szCs w:val="24"/>
                <w:lang w:val="fr-FR"/>
              </w:rPr>
            </w:rPrChange>
          </w:rPr>
          <w:t>Truyền</w:t>
        </w:r>
        <w:proofErr w:type="spellEnd"/>
        <w:r w:rsidR="00E70C55" w:rsidRPr="00B41112">
          <w:rPr>
            <w:sz w:val="26"/>
            <w:szCs w:val="26"/>
            <w:lang w:val="fr-FR"/>
            <w:rPrChange w:id="1795" w:author="Le Minh Nghia" w:date="2019-10-09T10:56:00Z">
              <w:rPr>
                <w:sz w:val="24"/>
                <w:szCs w:val="24"/>
                <w:lang w:val="fr-FR"/>
              </w:rPr>
            </w:rPrChange>
          </w:rPr>
          <w:t xml:space="preserve"> </w:t>
        </w:r>
        <w:proofErr w:type="spellStart"/>
        <w:r w:rsidR="00E70C55" w:rsidRPr="00B41112">
          <w:rPr>
            <w:sz w:val="26"/>
            <w:szCs w:val="26"/>
            <w:lang w:val="fr-FR"/>
            <w:rPrChange w:id="1796" w:author="Le Minh Nghia" w:date="2019-10-09T10:56:00Z">
              <w:rPr>
                <w:sz w:val="24"/>
                <w:szCs w:val="24"/>
                <w:lang w:val="fr-FR"/>
              </w:rPr>
            </w:rPrChange>
          </w:rPr>
          <w:t>thông</w:t>
        </w:r>
      </w:ins>
      <w:proofErr w:type="spellEnd"/>
    </w:p>
    <w:p w:rsidR="000F4865" w:rsidRPr="00B41112" w:rsidRDefault="000F4865" w:rsidP="000F4865">
      <w:pPr>
        <w:tabs>
          <w:tab w:val="left" w:pos="-3060"/>
          <w:tab w:val="left" w:pos="540"/>
        </w:tabs>
        <w:spacing w:before="80" w:after="80" w:line="320" w:lineRule="exact"/>
        <w:jc w:val="both"/>
        <w:rPr>
          <w:sz w:val="26"/>
          <w:szCs w:val="26"/>
          <w:lang w:val="fr-FR"/>
          <w:rPrChange w:id="1797" w:author="Le Minh Nghia" w:date="2019-10-09T10:56:00Z">
            <w:rPr>
              <w:sz w:val="24"/>
              <w:szCs w:val="24"/>
              <w:lang w:val="fr-FR"/>
            </w:rPr>
          </w:rPrChange>
        </w:rPr>
      </w:pPr>
      <w:r w:rsidRPr="00B41112">
        <w:rPr>
          <w:sz w:val="26"/>
          <w:szCs w:val="26"/>
          <w:lang w:val="fr-FR"/>
          <w:rPrChange w:id="1798" w:author="Le Minh Nghia" w:date="2019-10-09T10:56:00Z">
            <w:rPr>
              <w:sz w:val="24"/>
              <w:szCs w:val="24"/>
              <w:lang w:val="fr-FR"/>
            </w:rPr>
          </w:rPrChange>
        </w:rPr>
        <w:t xml:space="preserve">    </w:t>
      </w:r>
      <w:proofErr w:type="spellStart"/>
      <w:r w:rsidRPr="00B41112">
        <w:rPr>
          <w:sz w:val="26"/>
          <w:szCs w:val="26"/>
          <w:lang w:val="fr-FR"/>
          <w:rPrChange w:id="1799" w:author="Le Minh Nghia" w:date="2019-10-09T10:56:00Z">
            <w:rPr>
              <w:sz w:val="24"/>
              <w:szCs w:val="24"/>
              <w:lang w:val="fr-FR"/>
            </w:rPr>
          </w:rPrChange>
        </w:rPr>
        <w:t>Kết</w:t>
      </w:r>
      <w:proofErr w:type="spellEnd"/>
      <w:r w:rsidRPr="00B41112">
        <w:rPr>
          <w:sz w:val="26"/>
          <w:szCs w:val="26"/>
          <w:lang w:val="fr-FR"/>
          <w:rPrChange w:id="1800" w:author="Le Minh Nghia" w:date="2019-10-09T10:56:00Z">
            <w:rPr>
              <w:sz w:val="24"/>
              <w:szCs w:val="24"/>
              <w:lang w:val="fr-FR"/>
            </w:rPr>
          </w:rPrChange>
        </w:rPr>
        <w:t xml:space="preserve"> </w:t>
      </w:r>
      <w:proofErr w:type="spellStart"/>
      <w:r w:rsidRPr="00B41112">
        <w:rPr>
          <w:sz w:val="26"/>
          <w:szCs w:val="26"/>
          <w:lang w:val="fr-FR"/>
          <w:rPrChange w:id="1801" w:author="Le Minh Nghia" w:date="2019-10-09T10:56:00Z">
            <w:rPr>
              <w:sz w:val="24"/>
              <w:szCs w:val="24"/>
              <w:lang w:val="fr-FR"/>
            </w:rPr>
          </w:rPrChange>
        </w:rPr>
        <w:t>quả</w:t>
      </w:r>
      <w:proofErr w:type="spellEnd"/>
      <w:r w:rsidRPr="00B41112">
        <w:rPr>
          <w:sz w:val="26"/>
          <w:szCs w:val="26"/>
          <w:lang w:val="fr-FR"/>
          <w:rPrChange w:id="1802" w:author="Le Minh Nghia" w:date="2019-10-09T10:56:00Z">
            <w:rPr>
              <w:sz w:val="24"/>
              <w:szCs w:val="24"/>
              <w:lang w:val="fr-FR"/>
            </w:rPr>
          </w:rPrChange>
        </w:rPr>
        <w:t xml:space="preserve"> </w:t>
      </w:r>
      <w:proofErr w:type="spellStart"/>
      <w:r w:rsidRPr="00B41112">
        <w:rPr>
          <w:sz w:val="26"/>
          <w:szCs w:val="26"/>
          <w:lang w:val="fr-FR"/>
          <w:rPrChange w:id="1803" w:author="Le Minh Nghia" w:date="2019-10-09T10:56:00Z">
            <w:rPr>
              <w:sz w:val="24"/>
              <w:szCs w:val="24"/>
              <w:lang w:val="fr-FR"/>
            </w:rPr>
          </w:rPrChange>
        </w:rPr>
        <w:t>xếp</w:t>
      </w:r>
      <w:proofErr w:type="spellEnd"/>
      <w:r w:rsidRPr="00B41112">
        <w:rPr>
          <w:sz w:val="26"/>
          <w:szCs w:val="26"/>
          <w:lang w:val="fr-FR"/>
          <w:rPrChange w:id="1804" w:author="Le Minh Nghia" w:date="2019-10-09T10:56:00Z">
            <w:rPr>
              <w:sz w:val="24"/>
              <w:szCs w:val="24"/>
              <w:lang w:val="fr-FR"/>
            </w:rPr>
          </w:rPrChange>
        </w:rPr>
        <w:t xml:space="preserve"> </w:t>
      </w:r>
      <w:proofErr w:type="spellStart"/>
      <w:r w:rsidRPr="00B41112">
        <w:rPr>
          <w:sz w:val="26"/>
          <w:szCs w:val="26"/>
          <w:lang w:val="fr-FR"/>
          <w:rPrChange w:id="1805" w:author="Le Minh Nghia" w:date="2019-10-09T10:56:00Z">
            <w:rPr>
              <w:sz w:val="24"/>
              <w:szCs w:val="24"/>
              <w:lang w:val="fr-FR"/>
            </w:rPr>
          </w:rPrChange>
        </w:rPr>
        <w:t>loại</w:t>
      </w:r>
      <w:proofErr w:type="spellEnd"/>
      <w:r w:rsidRPr="00B41112">
        <w:rPr>
          <w:sz w:val="26"/>
          <w:szCs w:val="26"/>
          <w:lang w:val="fr-FR"/>
          <w:rPrChange w:id="1806" w:author="Le Minh Nghia" w:date="2019-10-09T10:56:00Z">
            <w:rPr>
              <w:sz w:val="24"/>
              <w:szCs w:val="24"/>
              <w:lang w:val="fr-FR"/>
            </w:rPr>
          </w:rPrChange>
        </w:rPr>
        <w:t xml:space="preserve"> </w:t>
      </w:r>
      <w:proofErr w:type="spellStart"/>
      <w:r w:rsidRPr="00B41112">
        <w:rPr>
          <w:sz w:val="26"/>
          <w:szCs w:val="26"/>
          <w:lang w:val="fr-FR"/>
          <w:rPrChange w:id="1807" w:author="Le Minh Nghia" w:date="2019-10-09T10:56:00Z">
            <w:rPr>
              <w:sz w:val="24"/>
              <w:szCs w:val="24"/>
              <w:lang w:val="fr-FR"/>
            </w:rPr>
          </w:rPrChange>
        </w:rPr>
        <w:t>học</w:t>
      </w:r>
      <w:proofErr w:type="spellEnd"/>
      <w:r w:rsidRPr="00B41112">
        <w:rPr>
          <w:sz w:val="26"/>
          <w:szCs w:val="26"/>
          <w:lang w:val="fr-FR"/>
          <w:rPrChange w:id="1808" w:author="Le Minh Nghia" w:date="2019-10-09T10:56:00Z">
            <w:rPr>
              <w:sz w:val="24"/>
              <w:szCs w:val="24"/>
              <w:lang w:val="fr-FR"/>
            </w:rPr>
          </w:rPrChange>
        </w:rPr>
        <w:t xml:space="preserve"> </w:t>
      </w:r>
      <w:proofErr w:type="spellStart"/>
      <w:proofErr w:type="gramStart"/>
      <w:r w:rsidRPr="00B41112">
        <w:rPr>
          <w:sz w:val="26"/>
          <w:szCs w:val="26"/>
          <w:lang w:val="fr-FR"/>
          <w:rPrChange w:id="1809" w:author="Le Minh Nghia" w:date="2019-10-09T10:56:00Z">
            <w:rPr>
              <w:sz w:val="24"/>
              <w:szCs w:val="24"/>
              <w:lang w:val="fr-FR"/>
            </w:rPr>
          </w:rPrChange>
        </w:rPr>
        <w:t>tập</w:t>
      </w:r>
      <w:proofErr w:type="spellEnd"/>
      <w:r w:rsidRPr="00B41112">
        <w:rPr>
          <w:sz w:val="26"/>
          <w:szCs w:val="26"/>
          <w:lang w:val="fr-FR"/>
          <w:rPrChange w:id="1810" w:author="Le Minh Nghia" w:date="2019-10-09T10:56:00Z">
            <w:rPr>
              <w:sz w:val="24"/>
              <w:szCs w:val="24"/>
              <w:lang w:val="fr-FR"/>
            </w:rPr>
          </w:rPrChange>
        </w:rPr>
        <w:t>:</w:t>
      </w:r>
      <w:proofErr w:type="gramEnd"/>
      <w:r w:rsidR="00917EF7" w:rsidRPr="00B41112">
        <w:rPr>
          <w:sz w:val="26"/>
          <w:szCs w:val="26"/>
          <w:lang w:val="fr-FR"/>
          <w:rPrChange w:id="1811" w:author="Le Minh Nghia" w:date="2019-10-09T10:56:00Z">
            <w:rPr>
              <w:sz w:val="24"/>
              <w:szCs w:val="24"/>
              <w:lang w:val="fr-FR"/>
            </w:rPr>
          </w:rPrChange>
        </w:rPr>
        <w:t xml:space="preserve"> </w:t>
      </w:r>
      <w:proofErr w:type="spellStart"/>
      <w:r w:rsidR="00917EF7" w:rsidRPr="00B41112">
        <w:rPr>
          <w:sz w:val="26"/>
          <w:szCs w:val="26"/>
          <w:lang w:val="fr-FR"/>
          <w:rPrChange w:id="1812" w:author="Le Minh Nghia" w:date="2019-10-09T10:56:00Z">
            <w:rPr>
              <w:sz w:val="24"/>
              <w:szCs w:val="24"/>
              <w:lang w:val="fr-FR"/>
            </w:rPr>
          </w:rPrChange>
        </w:rPr>
        <w:t>Xếp</w:t>
      </w:r>
      <w:proofErr w:type="spellEnd"/>
      <w:r w:rsidR="00917EF7" w:rsidRPr="00B41112">
        <w:rPr>
          <w:sz w:val="26"/>
          <w:szCs w:val="26"/>
          <w:lang w:val="fr-FR"/>
          <w:rPrChange w:id="1813" w:author="Le Minh Nghia" w:date="2019-10-09T10:56:00Z">
            <w:rPr>
              <w:sz w:val="24"/>
              <w:szCs w:val="24"/>
              <w:lang w:val="fr-FR"/>
            </w:rPr>
          </w:rPrChange>
        </w:rPr>
        <w:t xml:space="preserve"> </w:t>
      </w:r>
      <w:proofErr w:type="spellStart"/>
      <w:r w:rsidR="00917EF7" w:rsidRPr="00B41112">
        <w:rPr>
          <w:sz w:val="26"/>
          <w:szCs w:val="26"/>
          <w:lang w:val="fr-FR"/>
          <w:rPrChange w:id="1814" w:author="Le Minh Nghia" w:date="2019-10-09T10:56:00Z">
            <w:rPr>
              <w:sz w:val="24"/>
              <w:szCs w:val="24"/>
              <w:lang w:val="fr-FR"/>
            </w:rPr>
          </w:rPrChange>
        </w:rPr>
        <w:t>loại</w:t>
      </w:r>
      <w:proofErr w:type="spellEnd"/>
      <w:r w:rsidR="00917EF7" w:rsidRPr="00B41112">
        <w:rPr>
          <w:sz w:val="26"/>
          <w:szCs w:val="26"/>
          <w:lang w:val="fr-FR"/>
          <w:rPrChange w:id="1815" w:author="Le Minh Nghia" w:date="2019-10-09T10:56:00Z">
            <w:rPr>
              <w:sz w:val="24"/>
              <w:szCs w:val="24"/>
              <w:lang w:val="fr-FR"/>
            </w:rPr>
          </w:rPrChange>
        </w:rPr>
        <w:t xml:space="preserve"> </w:t>
      </w:r>
      <w:proofErr w:type="spellStart"/>
      <w:r w:rsidR="00917EF7" w:rsidRPr="00B41112">
        <w:rPr>
          <w:sz w:val="26"/>
          <w:szCs w:val="26"/>
          <w:lang w:val="fr-FR"/>
          <w:rPrChange w:id="1816" w:author="Le Minh Nghia" w:date="2019-10-09T10:56:00Z">
            <w:rPr>
              <w:sz w:val="24"/>
              <w:szCs w:val="24"/>
              <w:lang w:val="fr-FR"/>
            </w:rPr>
          </w:rPrChange>
        </w:rPr>
        <w:t>khá</w:t>
      </w:r>
      <w:proofErr w:type="spellEnd"/>
    </w:p>
    <w:p w:rsidR="000F4865" w:rsidRPr="00B41112" w:rsidRDefault="000F4865" w:rsidP="000F4865">
      <w:pPr>
        <w:tabs>
          <w:tab w:val="left" w:pos="-3060"/>
          <w:tab w:val="left" w:pos="540"/>
        </w:tabs>
        <w:spacing w:before="80" w:after="80" w:line="320" w:lineRule="exact"/>
        <w:jc w:val="both"/>
        <w:rPr>
          <w:sz w:val="26"/>
          <w:szCs w:val="26"/>
          <w:lang w:val="fr-FR"/>
          <w:rPrChange w:id="1817" w:author="Le Minh Nghia" w:date="2019-10-09T10:56:00Z">
            <w:rPr>
              <w:sz w:val="24"/>
              <w:szCs w:val="24"/>
              <w:lang w:val="fr-FR"/>
            </w:rPr>
          </w:rPrChange>
        </w:rPr>
      </w:pPr>
      <w:r w:rsidRPr="00B41112">
        <w:rPr>
          <w:sz w:val="26"/>
          <w:szCs w:val="26"/>
          <w:lang w:val="fr-FR"/>
          <w:rPrChange w:id="1818" w:author="Le Minh Nghia" w:date="2019-10-09T10:56:00Z">
            <w:rPr>
              <w:sz w:val="24"/>
              <w:szCs w:val="24"/>
              <w:lang w:val="fr-FR"/>
            </w:rPr>
          </w:rPrChange>
        </w:rPr>
        <w:t xml:space="preserve">    </w:t>
      </w:r>
      <w:proofErr w:type="spellStart"/>
      <w:r w:rsidRPr="00B41112">
        <w:rPr>
          <w:sz w:val="26"/>
          <w:szCs w:val="26"/>
          <w:lang w:val="fr-FR"/>
          <w:rPrChange w:id="1819" w:author="Le Minh Nghia" w:date="2019-10-09T10:56:00Z">
            <w:rPr>
              <w:sz w:val="24"/>
              <w:szCs w:val="24"/>
              <w:lang w:val="fr-FR"/>
            </w:rPr>
          </w:rPrChange>
        </w:rPr>
        <w:t>Sơ</w:t>
      </w:r>
      <w:proofErr w:type="spellEnd"/>
      <w:r w:rsidRPr="00B41112">
        <w:rPr>
          <w:sz w:val="26"/>
          <w:szCs w:val="26"/>
          <w:lang w:val="fr-FR"/>
          <w:rPrChange w:id="1820" w:author="Le Minh Nghia" w:date="2019-10-09T10:56:00Z">
            <w:rPr>
              <w:sz w:val="24"/>
              <w:szCs w:val="24"/>
              <w:lang w:val="fr-FR"/>
            </w:rPr>
          </w:rPrChange>
        </w:rPr>
        <w:t xml:space="preserve"> </w:t>
      </w:r>
      <w:proofErr w:type="spellStart"/>
      <w:r w:rsidRPr="00B41112">
        <w:rPr>
          <w:sz w:val="26"/>
          <w:szCs w:val="26"/>
          <w:lang w:val="fr-FR"/>
          <w:rPrChange w:id="1821" w:author="Le Minh Nghia" w:date="2019-10-09T10:56:00Z">
            <w:rPr>
              <w:sz w:val="24"/>
              <w:szCs w:val="24"/>
              <w:lang w:val="fr-FR"/>
            </w:rPr>
          </w:rPrChange>
        </w:rPr>
        <w:t>lược</w:t>
      </w:r>
      <w:proofErr w:type="spellEnd"/>
      <w:r w:rsidRPr="00B41112">
        <w:rPr>
          <w:sz w:val="26"/>
          <w:szCs w:val="26"/>
          <w:lang w:val="fr-FR"/>
          <w:rPrChange w:id="1822" w:author="Le Minh Nghia" w:date="2019-10-09T10:56:00Z">
            <w:rPr>
              <w:sz w:val="24"/>
              <w:szCs w:val="24"/>
              <w:lang w:val="fr-FR"/>
            </w:rPr>
          </w:rPrChange>
        </w:rPr>
        <w:t xml:space="preserve"> </w:t>
      </w:r>
      <w:proofErr w:type="spellStart"/>
      <w:r w:rsidRPr="00B41112">
        <w:rPr>
          <w:sz w:val="26"/>
          <w:szCs w:val="26"/>
          <w:lang w:val="fr-FR"/>
          <w:rPrChange w:id="1823" w:author="Le Minh Nghia" w:date="2019-10-09T10:56:00Z">
            <w:rPr>
              <w:sz w:val="24"/>
              <w:szCs w:val="24"/>
              <w:lang w:val="fr-FR"/>
            </w:rPr>
          </w:rPrChange>
        </w:rPr>
        <w:t>thành</w:t>
      </w:r>
      <w:proofErr w:type="spellEnd"/>
      <w:r w:rsidRPr="00B41112">
        <w:rPr>
          <w:sz w:val="26"/>
          <w:szCs w:val="26"/>
          <w:lang w:val="fr-FR"/>
          <w:rPrChange w:id="1824" w:author="Le Minh Nghia" w:date="2019-10-09T10:56:00Z">
            <w:rPr>
              <w:sz w:val="24"/>
              <w:szCs w:val="24"/>
              <w:lang w:val="fr-FR"/>
            </w:rPr>
          </w:rPrChange>
        </w:rPr>
        <w:t xml:space="preserve"> </w:t>
      </w:r>
      <w:proofErr w:type="spellStart"/>
      <w:proofErr w:type="gramStart"/>
      <w:r w:rsidRPr="00B41112">
        <w:rPr>
          <w:sz w:val="26"/>
          <w:szCs w:val="26"/>
          <w:lang w:val="fr-FR"/>
          <w:rPrChange w:id="1825" w:author="Le Minh Nghia" w:date="2019-10-09T10:56:00Z">
            <w:rPr>
              <w:sz w:val="24"/>
              <w:szCs w:val="24"/>
              <w:lang w:val="fr-FR"/>
            </w:rPr>
          </w:rPrChange>
        </w:rPr>
        <w:t>tích</w:t>
      </w:r>
      <w:proofErr w:type="spellEnd"/>
      <w:r w:rsidRPr="00B41112">
        <w:rPr>
          <w:sz w:val="26"/>
          <w:szCs w:val="26"/>
          <w:lang w:val="fr-FR"/>
          <w:rPrChange w:id="1826" w:author="Le Minh Nghia" w:date="2019-10-09T10:56:00Z">
            <w:rPr>
              <w:sz w:val="24"/>
              <w:szCs w:val="24"/>
              <w:lang w:val="fr-FR"/>
            </w:rPr>
          </w:rPrChange>
        </w:rPr>
        <w:t>:</w:t>
      </w:r>
      <w:proofErr w:type="gramEnd"/>
    </w:p>
    <w:p w:rsidR="000F4865" w:rsidRPr="00B41112" w:rsidRDefault="000F4865" w:rsidP="000F4865">
      <w:pPr>
        <w:tabs>
          <w:tab w:val="left" w:pos="-3060"/>
          <w:tab w:val="left" w:pos="540"/>
        </w:tabs>
        <w:spacing w:before="80" w:after="80" w:line="320" w:lineRule="exact"/>
        <w:jc w:val="both"/>
        <w:rPr>
          <w:b/>
          <w:i/>
          <w:sz w:val="26"/>
          <w:szCs w:val="26"/>
          <w:lang w:val="fr-FR"/>
          <w:rPrChange w:id="1827" w:author="Le Minh Nghia" w:date="2019-10-09T10:56:00Z">
            <w:rPr>
              <w:b/>
              <w:i/>
              <w:sz w:val="24"/>
              <w:szCs w:val="24"/>
              <w:lang w:val="fr-FR"/>
            </w:rPr>
          </w:rPrChange>
        </w:rPr>
      </w:pPr>
      <w:r w:rsidRPr="00B41112">
        <w:rPr>
          <w:b/>
          <w:i/>
          <w:sz w:val="26"/>
          <w:szCs w:val="26"/>
          <w:lang w:val="fr-FR"/>
          <w:rPrChange w:id="1828" w:author="Le Minh Nghia" w:date="2019-10-09T10:56:00Z">
            <w:rPr>
              <w:b/>
              <w:i/>
              <w:sz w:val="24"/>
              <w:szCs w:val="24"/>
              <w:lang w:val="fr-FR"/>
            </w:rPr>
          </w:rPrChange>
        </w:rPr>
        <w:t xml:space="preserve">* </w:t>
      </w:r>
      <w:proofErr w:type="spellStart"/>
      <w:r w:rsidRPr="00B41112">
        <w:rPr>
          <w:b/>
          <w:i/>
          <w:sz w:val="26"/>
          <w:szCs w:val="26"/>
          <w:lang w:val="fr-FR"/>
          <w:rPrChange w:id="1829" w:author="Le Minh Nghia" w:date="2019-10-09T10:56:00Z">
            <w:rPr>
              <w:b/>
              <w:i/>
              <w:sz w:val="24"/>
              <w:szCs w:val="24"/>
              <w:lang w:val="fr-FR"/>
            </w:rPr>
          </w:rPrChange>
        </w:rPr>
        <w:t>Năm</w:t>
      </w:r>
      <w:proofErr w:type="spellEnd"/>
      <w:r w:rsidRPr="00B41112">
        <w:rPr>
          <w:b/>
          <w:i/>
          <w:sz w:val="26"/>
          <w:szCs w:val="26"/>
          <w:lang w:val="fr-FR"/>
          <w:rPrChange w:id="1830" w:author="Le Minh Nghia" w:date="2019-10-09T10:56:00Z">
            <w:rPr>
              <w:b/>
              <w:i/>
              <w:sz w:val="24"/>
              <w:szCs w:val="24"/>
              <w:lang w:val="fr-FR"/>
            </w:rPr>
          </w:rPrChange>
        </w:rPr>
        <w:t xml:space="preserve"> </w:t>
      </w:r>
      <w:proofErr w:type="spellStart"/>
      <w:r w:rsidRPr="00B41112">
        <w:rPr>
          <w:b/>
          <w:i/>
          <w:sz w:val="26"/>
          <w:szCs w:val="26"/>
          <w:lang w:val="fr-FR"/>
          <w:rPrChange w:id="1831" w:author="Le Minh Nghia" w:date="2019-10-09T10:56:00Z">
            <w:rPr>
              <w:b/>
              <w:i/>
              <w:sz w:val="24"/>
              <w:szCs w:val="24"/>
              <w:lang w:val="fr-FR"/>
            </w:rPr>
          </w:rPrChange>
        </w:rPr>
        <w:t>thứ</w:t>
      </w:r>
      <w:proofErr w:type="spellEnd"/>
      <w:r w:rsidRPr="00B41112">
        <w:rPr>
          <w:b/>
          <w:i/>
          <w:sz w:val="26"/>
          <w:szCs w:val="26"/>
          <w:lang w:val="fr-FR"/>
          <w:rPrChange w:id="1832" w:author="Le Minh Nghia" w:date="2019-10-09T10:56:00Z">
            <w:rPr>
              <w:b/>
              <w:i/>
              <w:sz w:val="24"/>
              <w:szCs w:val="24"/>
              <w:lang w:val="fr-FR"/>
            </w:rPr>
          </w:rPrChange>
        </w:rPr>
        <w:t xml:space="preserve"> </w:t>
      </w:r>
      <w:proofErr w:type="gramStart"/>
      <w:r w:rsidRPr="00B41112">
        <w:rPr>
          <w:b/>
          <w:i/>
          <w:sz w:val="26"/>
          <w:szCs w:val="26"/>
          <w:lang w:val="fr-FR"/>
          <w:rPrChange w:id="1833" w:author="Le Minh Nghia" w:date="2019-10-09T10:56:00Z">
            <w:rPr>
              <w:b/>
              <w:i/>
              <w:sz w:val="24"/>
              <w:szCs w:val="24"/>
              <w:lang w:val="fr-FR"/>
            </w:rPr>
          </w:rPrChange>
        </w:rPr>
        <w:t>2:</w:t>
      </w:r>
      <w:proofErr w:type="gramEnd"/>
    </w:p>
    <w:p w:rsidR="00917EF7" w:rsidRPr="00B41112" w:rsidRDefault="000F4865" w:rsidP="00917EF7">
      <w:pPr>
        <w:tabs>
          <w:tab w:val="left" w:pos="-3060"/>
          <w:tab w:val="left" w:pos="540"/>
        </w:tabs>
        <w:spacing w:before="80" w:after="80" w:line="320" w:lineRule="exact"/>
        <w:jc w:val="both"/>
        <w:rPr>
          <w:sz w:val="26"/>
          <w:szCs w:val="26"/>
          <w:lang w:val="fr-FR"/>
          <w:rPrChange w:id="1834" w:author="Le Minh Nghia" w:date="2019-10-09T10:56:00Z">
            <w:rPr>
              <w:sz w:val="24"/>
              <w:szCs w:val="24"/>
              <w:lang w:val="fr-FR"/>
            </w:rPr>
          </w:rPrChange>
        </w:rPr>
      </w:pPr>
      <w:r w:rsidRPr="00B41112">
        <w:rPr>
          <w:sz w:val="26"/>
          <w:szCs w:val="26"/>
          <w:lang w:val="fr-FR"/>
          <w:rPrChange w:id="1835" w:author="Le Minh Nghia" w:date="2019-10-09T10:56:00Z">
            <w:rPr>
              <w:sz w:val="24"/>
              <w:szCs w:val="24"/>
              <w:lang w:val="fr-FR"/>
            </w:rPr>
          </w:rPrChange>
        </w:rPr>
        <w:t xml:space="preserve">    </w:t>
      </w:r>
      <w:proofErr w:type="spellStart"/>
      <w:r w:rsidR="00917EF7" w:rsidRPr="00B41112">
        <w:rPr>
          <w:sz w:val="26"/>
          <w:szCs w:val="26"/>
          <w:lang w:val="fr-FR"/>
          <w:rPrChange w:id="1836" w:author="Le Minh Nghia" w:date="2019-10-09T10:56:00Z">
            <w:rPr>
              <w:sz w:val="24"/>
              <w:szCs w:val="24"/>
              <w:lang w:val="fr-FR"/>
            </w:rPr>
          </w:rPrChange>
        </w:rPr>
        <w:t>Ngành</w:t>
      </w:r>
      <w:proofErr w:type="spellEnd"/>
      <w:r w:rsidR="00917EF7" w:rsidRPr="00B41112">
        <w:rPr>
          <w:sz w:val="26"/>
          <w:szCs w:val="26"/>
          <w:lang w:val="fr-FR"/>
          <w:rPrChange w:id="1837" w:author="Le Minh Nghia" w:date="2019-10-09T10:56:00Z">
            <w:rPr>
              <w:sz w:val="24"/>
              <w:szCs w:val="24"/>
              <w:lang w:val="fr-FR"/>
            </w:rPr>
          </w:rPrChange>
        </w:rPr>
        <w:t xml:space="preserve"> </w:t>
      </w:r>
      <w:proofErr w:type="spellStart"/>
      <w:proofErr w:type="gramStart"/>
      <w:r w:rsidR="00917EF7" w:rsidRPr="00B41112">
        <w:rPr>
          <w:sz w:val="26"/>
          <w:szCs w:val="26"/>
          <w:lang w:val="fr-FR"/>
          <w:rPrChange w:id="1838" w:author="Le Minh Nghia" w:date="2019-10-09T10:56:00Z">
            <w:rPr>
              <w:sz w:val="24"/>
              <w:szCs w:val="24"/>
              <w:lang w:val="fr-FR"/>
            </w:rPr>
          </w:rPrChange>
        </w:rPr>
        <w:t>học</w:t>
      </w:r>
      <w:proofErr w:type="spellEnd"/>
      <w:r w:rsidR="00917EF7" w:rsidRPr="00B41112">
        <w:rPr>
          <w:sz w:val="26"/>
          <w:szCs w:val="26"/>
          <w:lang w:val="fr-FR"/>
          <w:rPrChange w:id="1839" w:author="Le Minh Nghia" w:date="2019-10-09T10:56:00Z">
            <w:rPr>
              <w:sz w:val="24"/>
              <w:szCs w:val="24"/>
              <w:lang w:val="fr-FR"/>
            </w:rPr>
          </w:rPrChange>
        </w:rPr>
        <w:t>:</w:t>
      </w:r>
      <w:proofErr w:type="gramEnd"/>
      <w:r w:rsidR="00917EF7" w:rsidRPr="00B41112">
        <w:rPr>
          <w:sz w:val="26"/>
          <w:szCs w:val="26"/>
          <w:lang w:val="fr-FR"/>
          <w:rPrChange w:id="1840" w:author="Le Minh Nghia" w:date="2019-10-09T10:56:00Z">
            <w:rPr>
              <w:sz w:val="24"/>
              <w:szCs w:val="24"/>
              <w:lang w:val="fr-FR"/>
            </w:rPr>
          </w:rPrChange>
        </w:rPr>
        <w:t xml:space="preserve"> </w:t>
      </w:r>
      <w:proofErr w:type="spellStart"/>
      <w:r w:rsidR="00917EF7" w:rsidRPr="00B41112">
        <w:rPr>
          <w:sz w:val="26"/>
          <w:szCs w:val="26"/>
          <w:lang w:val="fr-FR"/>
          <w:rPrChange w:id="1841" w:author="Le Minh Nghia" w:date="2019-10-09T10:56:00Z">
            <w:rPr>
              <w:sz w:val="24"/>
              <w:szCs w:val="24"/>
              <w:lang w:val="fr-FR"/>
            </w:rPr>
          </w:rPrChange>
        </w:rPr>
        <w:t>Hệ</w:t>
      </w:r>
      <w:proofErr w:type="spellEnd"/>
      <w:r w:rsidR="00917EF7" w:rsidRPr="00B41112">
        <w:rPr>
          <w:sz w:val="26"/>
          <w:szCs w:val="26"/>
          <w:lang w:val="fr-FR"/>
          <w:rPrChange w:id="1842" w:author="Le Minh Nghia" w:date="2019-10-09T10:56:00Z">
            <w:rPr>
              <w:sz w:val="24"/>
              <w:szCs w:val="24"/>
              <w:lang w:val="fr-FR"/>
            </w:rPr>
          </w:rPrChange>
        </w:rPr>
        <w:t xml:space="preserve"> </w:t>
      </w:r>
      <w:proofErr w:type="spellStart"/>
      <w:r w:rsidR="00917EF7" w:rsidRPr="00B41112">
        <w:rPr>
          <w:sz w:val="26"/>
          <w:szCs w:val="26"/>
          <w:lang w:val="fr-FR"/>
          <w:rPrChange w:id="1843" w:author="Le Minh Nghia" w:date="2019-10-09T10:56:00Z">
            <w:rPr>
              <w:sz w:val="24"/>
              <w:szCs w:val="24"/>
              <w:lang w:val="fr-FR"/>
            </w:rPr>
          </w:rPrChange>
        </w:rPr>
        <w:t>thống</w:t>
      </w:r>
      <w:proofErr w:type="spellEnd"/>
      <w:r w:rsidR="00917EF7" w:rsidRPr="00B41112">
        <w:rPr>
          <w:sz w:val="26"/>
          <w:szCs w:val="26"/>
          <w:lang w:val="fr-FR"/>
          <w:rPrChange w:id="1844" w:author="Le Minh Nghia" w:date="2019-10-09T10:56:00Z">
            <w:rPr>
              <w:sz w:val="24"/>
              <w:szCs w:val="24"/>
              <w:lang w:val="fr-FR"/>
            </w:rPr>
          </w:rPrChange>
        </w:rPr>
        <w:t xml:space="preserve"> </w:t>
      </w:r>
      <w:proofErr w:type="spellStart"/>
      <w:r w:rsidR="00917EF7" w:rsidRPr="00B41112">
        <w:rPr>
          <w:sz w:val="26"/>
          <w:szCs w:val="26"/>
          <w:lang w:val="fr-FR"/>
          <w:rPrChange w:id="1845" w:author="Le Minh Nghia" w:date="2019-10-09T10:56:00Z">
            <w:rPr>
              <w:sz w:val="24"/>
              <w:szCs w:val="24"/>
              <w:lang w:val="fr-FR"/>
            </w:rPr>
          </w:rPrChange>
        </w:rPr>
        <w:t>thông</w:t>
      </w:r>
      <w:proofErr w:type="spellEnd"/>
      <w:r w:rsidR="00917EF7" w:rsidRPr="00B41112">
        <w:rPr>
          <w:sz w:val="26"/>
          <w:szCs w:val="26"/>
          <w:lang w:val="fr-FR"/>
          <w:rPrChange w:id="1846" w:author="Le Minh Nghia" w:date="2019-10-09T10:56:00Z">
            <w:rPr>
              <w:sz w:val="24"/>
              <w:szCs w:val="24"/>
              <w:lang w:val="fr-FR"/>
            </w:rPr>
          </w:rPrChange>
        </w:rPr>
        <w:t xml:space="preserve"> tin       </w:t>
      </w:r>
      <w:proofErr w:type="spellStart"/>
      <w:r w:rsidR="00917EF7" w:rsidRPr="00B41112">
        <w:rPr>
          <w:sz w:val="26"/>
          <w:szCs w:val="26"/>
          <w:lang w:val="fr-FR"/>
          <w:rPrChange w:id="1847" w:author="Le Minh Nghia" w:date="2019-10-09T10:56:00Z">
            <w:rPr>
              <w:sz w:val="24"/>
              <w:szCs w:val="24"/>
              <w:lang w:val="fr-FR"/>
            </w:rPr>
          </w:rPrChange>
        </w:rPr>
        <w:t>Khoa</w:t>
      </w:r>
      <w:proofErr w:type="spellEnd"/>
      <w:r w:rsidR="00917EF7" w:rsidRPr="00B41112">
        <w:rPr>
          <w:sz w:val="26"/>
          <w:szCs w:val="26"/>
          <w:lang w:val="fr-FR"/>
          <w:rPrChange w:id="1848" w:author="Le Minh Nghia" w:date="2019-10-09T10:56:00Z">
            <w:rPr>
              <w:sz w:val="24"/>
              <w:szCs w:val="24"/>
              <w:lang w:val="fr-FR"/>
            </w:rPr>
          </w:rPrChange>
        </w:rPr>
        <w:t xml:space="preserve">: </w:t>
      </w:r>
      <w:del w:id="1849" w:author="Le Minh Nghia" w:date="2019-10-09T10:04:00Z">
        <w:r w:rsidR="00917EF7" w:rsidRPr="00B41112" w:rsidDel="00E70C55">
          <w:rPr>
            <w:sz w:val="26"/>
            <w:szCs w:val="26"/>
            <w:lang w:val="fr-FR"/>
            <w:rPrChange w:id="1850" w:author="Le Minh Nghia" w:date="2019-10-09T10:56:00Z">
              <w:rPr>
                <w:sz w:val="24"/>
                <w:szCs w:val="24"/>
                <w:lang w:val="fr-FR"/>
              </w:rPr>
            </w:rPrChange>
          </w:rPr>
          <w:delText>Công nghệ thông tin và truyền thông</w:delText>
        </w:r>
      </w:del>
      <w:proofErr w:type="spellStart"/>
      <w:ins w:id="1851" w:author="Le Minh Nghia" w:date="2019-10-09T10:04:00Z">
        <w:r w:rsidR="00E70C55" w:rsidRPr="00B41112">
          <w:rPr>
            <w:sz w:val="26"/>
            <w:szCs w:val="26"/>
            <w:lang w:val="fr-FR"/>
            <w:rPrChange w:id="1852" w:author="Le Minh Nghia" w:date="2019-10-09T10:56:00Z">
              <w:rPr>
                <w:sz w:val="24"/>
                <w:szCs w:val="24"/>
                <w:lang w:val="fr-FR"/>
              </w:rPr>
            </w:rPrChange>
          </w:rPr>
          <w:t>Công</w:t>
        </w:r>
        <w:proofErr w:type="spellEnd"/>
        <w:r w:rsidR="00E70C55" w:rsidRPr="00B41112">
          <w:rPr>
            <w:sz w:val="26"/>
            <w:szCs w:val="26"/>
            <w:lang w:val="fr-FR"/>
            <w:rPrChange w:id="1853" w:author="Le Minh Nghia" w:date="2019-10-09T10:56:00Z">
              <w:rPr>
                <w:sz w:val="24"/>
                <w:szCs w:val="24"/>
                <w:lang w:val="fr-FR"/>
              </w:rPr>
            </w:rPrChange>
          </w:rPr>
          <w:t xml:space="preserve"> </w:t>
        </w:r>
        <w:proofErr w:type="spellStart"/>
        <w:r w:rsidR="00E70C55" w:rsidRPr="00B41112">
          <w:rPr>
            <w:sz w:val="26"/>
            <w:szCs w:val="26"/>
            <w:lang w:val="fr-FR"/>
            <w:rPrChange w:id="1854" w:author="Le Minh Nghia" w:date="2019-10-09T10:56:00Z">
              <w:rPr>
                <w:sz w:val="24"/>
                <w:szCs w:val="24"/>
                <w:lang w:val="fr-FR"/>
              </w:rPr>
            </w:rPrChange>
          </w:rPr>
          <w:t>nghệ</w:t>
        </w:r>
        <w:proofErr w:type="spellEnd"/>
        <w:r w:rsidR="00E70C55" w:rsidRPr="00B41112">
          <w:rPr>
            <w:sz w:val="26"/>
            <w:szCs w:val="26"/>
            <w:lang w:val="fr-FR"/>
            <w:rPrChange w:id="1855" w:author="Le Minh Nghia" w:date="2019-10-09T10:56:00Z">
              <w:rPr>
                <w:sz w:val="24"/>
                <w:szCs w:val="24"/>
                <w:lang w:val="fr-FR"/>
              </w:rPr>
            </w:rPrChange>
          </w:rPr>
          <w:t xml:space="preserve"> </w:t>
        </w:r>
        <w:proofErr w:type="spellStart"/>
        <w:r w:rsidR="00E70C55" w:rsidRPr="00B41112">
          <w:rPr>
            <w:sz w:val="26"/>
            <w:szCs w:val="26"/>
            <w:lang w:val="fr-FR"/>
            <w:rPrChange w:id="1856" w:author="Le Minh Nghia" w:date="2019-10-09T10:56:00Z">
              <w:rPr>
                <w:sz w:val="24"/>
                <w:szCs w:val="24"/>
                <w:lang w:val="fr-FR"/>
              </w:rPr>
            </w:rPrChange>
          </w:rPr>
          <w:t>Thông</w:t>
        </w:r>
        <w:proofErr w:type="spellEnd"/>
        <w:r w:rsidR="00E70C55" w:rsidRPr="00B41112">
          <w:rPr>
            <w:sz w:val="26"/>
            <w:szCs w:val="26"/>
            <w:lang w:val="fr-FR"/>
            <w:rPrChange w:id="1857" w:author="Le Minh Nghia" w:date="2019-10-09T10:56:00Z">
              <w:rPr>
                <w:sz w:val="24"/>
                <w:szCs w:val="24"/>
                <w:lang w:val="fr-FR"/>
              </w:rPr>
            </w:rPrChange>
          </w:rPr>
          <w:t xml:space="preserve"> tin </w:t>
        </w:r>
        <w:proofErr w:type="spellStart"/>
        <w:r w:rsidR="00E70C55" w:rsidRPr="00B41112">
          <w:rPr>
            <w:sz w:val="26"/>
            <w:szCs w:val="26"/>
            <w:lang w:val="fr-FR"/>
            <w:rPrChange w:id="1858" w:author="Le Minh Nghia" w:date="2019-10-09T10:56:00Z">
              <w:rPr>
                <w:sz w:val="24"/>
                <w:szCs w:val="24"/>
                <w:lang w:val="fr-FR"/>
              </w:rPr>
            </w:rPrChange>
          </w:rPr>
          <w:t>và</w:t>
        </w:r>
        <w:proofErr w:type="spellEnd"/>
        <w:r w:rsidR="00E70C55" w:rsidRPr="00B41112">
          <w:rPr>
            <w:sz w:val="26"/>
            <w:szCs w:val="26"/>
            <w:lang w:val="fr-FR"/>
            <w:rPrChange w:id="1859" w:author="Le Minh Nghia" w:date="2019-10-09T10:56:00Z">
              <w:rPr>
                <w:sz w:val="24"/>
                <w:szCs w:val="24"/>
                <w:lang w:val="fr-FR"/>
              </w:rPr>
            </w:rPrChange>
          </w:rPr>
          <w:t xml:space="preserve"> </w:t>
        </w:r>
        <w:proofErr w:type="spellStart"/>
        <w:r w:rsidR="00E70C55" w:rsidRPr="00B41112">
          <w:rPr>
            <w:sz w:val="26"/>
            <w:szCs w:val="26"/>
            <w:lang w:val="fr-FR"/>
            <w:rPrChange w:id="1860" w:author="Le Minh Nghia" w:date="2019-10-09T10:56:00Z">
              <w:rPr>
                <w:sz w:val="24"/>
                <w:szCs w:val="24"/>
                <w:lang w:val="fr-FR"/>
              </w:rPr>
            </w:rPrChange>
          </w:rPr>
          <w:t>Truyền</w:t>
        </w:r>
        <w:proofErr w:type="spellEnd"/>
        <w:r w:rsidR="00E70C55" w:rsidRPr="00B41112">
          <w:rPr>
            <w:sz w:val="26"/>
            <w:szCs w:val="26"/>
            <w:lang w:val="fr-FR"/>
            <w:rPrChange w:id="1861" w:author="Le Minh Nghia" w:date="2019-10-09T10:56:00Z">
              <w:rPr>
                <w:sz w:val="24"/>
                <w:szCs w:val="24"/>
                <w:lang w:val="fr-FR"/>
              </w:rPr>
            </w:rPrChange>
          </w:rPr>
          <w:t xml:space="preserve"> </w:t>
        </w:r>
        <w:proofErr w:type="spellStart"/>
        <w:r w:rsidR="00E70C55" w:rsidRPr="00B41112">
          <w:rPr>
            <w:sz w:val="26"/>
            <w:szCs w:val="26"/>
            <w:lang w:val="fr-FR"/>
            <w:rPrChange w:id="1862" w:author="Le Minh Nghia" w:date="2019-10-09T10:56:00Z">
              <w:rPr>
                <w:sz w:val="24"/>
                <w:szCs w:val="24"/>
                <w:lang w:val="fr-FR"/>
              </w:rPr>
            </w:rPrChange>
          </w:rPr>
          <w:t>thông</w:t>
        </w:r>
      </w:ins>
      <w:proofErr w:type="spellEnd"/>
    </w:p>
    <w:p w:rsidR="000F4865" w:rsidRPr="00B41112" w:rsidRDefault="000F4865" w:rsidP="000F4865">
      <w:pPr>
        <w:tabs>
          <w:tab w:val="left" w:pos="-3060"/>
          <w:tab w:val="left" w:pos="540"/>
        </w:tabs>
        <w:spacing w:before="80" w:after="80" w:line="320" w:lineRule="exact"/>
        <w:jc w:val="both"/>
        <w:rPr>
          <w:sz w:val="26"/>
          <w:szCs w:val="26"/>
          <w:lang w:val="fr-FR"/>
          <w:rPrChange w:id="1863" w:author="Le Minh Nghia" w:date="2019-10-09T10:56:00Z">
            <w:rPr>
              <w:sz w:val="24"/>
              <w:szCs w:val="24"/>
              <w:lang w:val="fr-FR"/>
            </w:rPr>
          </w:rPrChange>
        </w:rPr>
      </w:pPr>
      <w:r w:rsidRPr="00B41112">
        <w:rPr>
          <w:sz w:val="26"/>
          <w:szCs w:val="26"/>
          <w:lang w:val="fr-FR"/>
          <w:rPrChange w:id="1864" w:author="Le Minh Nghia" w:date="2019-10-09T10:56:00Z">
            <w:rPr>
              <w:sz w:val="24"/>
              <w:szCs w:val="24"/>
              <w:lang w:val="fr-FR"/>
            </w:rPr>
          </w:rPrChange>
        </w:rPr>
        <w:t xml:space="preserve">    </w:t>
      </w:r>
      <w:proofErr w:type="spellStart"/>
      <w:r w:rsidRPr="00B41112">
        <w:rPr>
          <w:sz w:val="26"/>
          <w:szCs w:val="26"/>
          <w:lang w:val="fr-FR"/>
          <w:rPrChange w:id="1865" w:author="Le Minh Nghia" w:date="2019-10-09T10:56:00Z">
            <w:rPr>
              <w:sz w:val="24"/>
              <w:szCs w:val="24"/>
              <w:lang w:val="fr-FR"/>
            </w:rPr>
          </w:rPrChange>
        </w:rPr>
        <w:t>Kết</w:t>
      </w:r>
      <w:proofErr w:type="spellEnd"/>
      <w:r w:rsidRPr="00B41112">
        <w:rPr>
          <w:sz w:val="26"/>
          <w:szCs w:val="26"/>
          <w:lang w:val="fr-FR"/>
          <w:rPrChange w:id="1866" w:author="Le Minh Nghia" w:date="2019-10-09T10:56:00Z">
            <w:rPr>
              <w:sz w:val="24"/>
              <w:szCs w:val="24"/>
              <w:lang w:val="fr-FR"/>
            </w:rPr>
          </w:rPrChange>
        </w:rPr>
        <w:t xml:space="preserve"> </w:t>
      </w:r>
      <w:proofErr w:type="spellStart"/>
      <w:r w:rsidRPr="00B41112">
        <w:rPr>
          <w:sz w:val="26"/>
          <w:szCs w:val="26"/>
          <w:lang w:val="fr-FR"/>
          <w:rPrChange w:id="1867" w:author="Le Minh Nghia" w:date="2019-10-09T10:56:00Z">
            <w:rPr>
              <w:sz w:val="24"/>
              <w:szCs w:val="24"/>
              <w:lang w:val="fr-FR"/>
            </w:rPr>
          </w:rPrChange>
        </w:rPr>
        <w:t>quả</w:t>
      </w:r>
      <w:proofErr w:type="spellEnd"/>
      <w:r w:rsidRPr="00B41112">
        <w:rPr>
          <w:sz w:val="26"/>
          <w:szCs w:val="26"/>
          <w:lang w:val="fr-FR"/>
          <w:rPrChange w:id="1868" w:author="Le Minh Nghia" w:date="2019-10-09T10:56:00Z">
            <w:rPr>
              <w:sz w:val="24"/>
              <w:szCs w:val="24"/>
              <w:lang w:val="fr-FR"/>
            </w:rPr>
          </w:rPrChange>
        </w:rPr>
        <w:t xml:space="preserve"> </w:t>
      </w:r>
      <w:proofErr w:type="spellStart"/>
      <w:r w:rsidRPr="00B41112">
        <w:rPr>
          <w:sz w:val="26"/>
          <w:szCs w:val="26"/>
          <w:lang w:val="fr-FR"/>
          <w:rPrChange w:id="1869" w:author="Le Minh Nghia" w:date="2019-10-09T10:56:00Z">
            <w:rPr>
              <w:sz w:val="24"/>
              <w:szCs w:val="24"/>
              <w:lang w:val="fr-FR"/>
            </w:rPr>
          </w:rPrChange>
        </w:rPr>
        <w:t>xếp</w:t>
      </w:r>
      <w:proofErr w:type="spellEnd"/>
      <w:r w:rsidRPr="00B41112">
        <w:rPr>
          <w:sz w:val="26"/>
          <w:szCs w:val="26"/>
          <w:lang w:val="fr-FR"/>
          <w:rPrChange w:id="1870" w:author="Le Minh Nghia" w:date="2019-10-09T10:56:00Z">
            <w:rPr>
              <w:sz w:val="24"/>
              <w:szCs w:val="24"/>
              <w:lang w:val="fr-FR"/>
            </w:rPr>
          </w:rPrChange>
        </w:rPr>
        <w:t xml:space="preserve"> </w:t>
      </w:r>
      <w:proofErr w:type="spellStart"/>
      <w:r w:rsidRPr="00B41112">
        <w:rPr>
          <w:sz w:val="26"/>
          <w:szCs w:val="26"/>
          <w:lang w:val="fr-FR"/>
          <w:rPrChange w:id="1871" w:author="Le Minh Nghia" w:date="2019-10-09T10:56:00Z">
            <w:rPr>
              <w:sz w:val="24"/>
              <w:szCs w:val="24"/>
              <w:lang w:val="fr-FR"/>
            </w:rPr>
          </w:rPrChange>
        </w:rPr>
        <w:t>loại</w:t>
      </w:r>
      <w:proofErr w:type="spellEnd"/>
      <w:r w:rsidRPr="00B41112">
        <w:rPr>
          <w:sz w:val="26"/>
          <w:szCs w:val="26"/>
          <w:lang w:val="fr-FR"/>
          <w:rPrChange w:id="1872" w:author="Le Minh Nghia" w:date="2019-10-09T10:56:00Z">
            <w:rPr>
              <w:sz w:val="24"/>
              <w:szCs w:val="24"/>
              <w:lang w:val="fr-FR"/>
            </w:rPr>
          </w:rPrChange>
        </w:rPr>
        <w:t xml:space="preserve"> </w:t>
      </w:r>
      <w:proofErr w:type="spellStart"/>
      <w:r w:rsidRPr="00B41112">
        <w:rPr>
          <w:sz w:val="26"/>
          <w:szCs w:val="26"/>
          <w:lang w:val="fr-FR"/>
          <w:rPrChange w:id="1873" w:author="Le Minh Nghia" w:date="2019-10-09T10:56:00Z">
            <w:rPr>
              <w:sz w:val="24"/>
              <w:szCs w:val="24"/>
              <w:lang w:val="fr-FR"/>
            </w:rPr>
          </w:rPrChange>
        </w:rPr>
        <w:t>học</w:t>
      </w:r>
      <w:proofErr w:type="spellEnd"/>
      <w:r w:rsidRPr="00B41112">
        <w:rPr>
          <w:sz w:val="26"/>
          <w:szCs w:val="26"/>
          <w:lang w:val="fr-FR"/>
          <w:rPrChange w:id="1874" w:author="Le Minh Nghia" w:date="2019-10-09T10:56:00Z">
            <w:rPr>
              <w:sz w:val="24"/>
              <w:szCs w:val="24"/>
              <w:lang w:val="fr-FR"/>
            </w:rPr>
          </w:rPrChange>
        </w:rPr>
        <w:t xml:space="preserve"> </w:t>
      </w:r>
      <w:proofErr w:type="spellStart"/>
      <w:proofErr w:type="gramStart"/>
      <w:r w:rsidRPr="00B41112">
        <w:rPr>
          <w:sz w:val="26"/>
          <w:szCs w:val="26"/>
          <w:lang w:val="fr-FR"/>
          <w:rPrChange w:id="1875" w:author="Le Minh Nghia" w:date="2019-10-09T10:56:00Z">
            <w:rPr>
              <w:sz w:val="24"/>
              <w:szCs w:val="24"/>
              <w:lang w:val="fr-FR"/>
            </w:rPr>
          </w:rPrChange>
        </w:rPr>
        <w:t>tập</w:t>
      </w:r>
      <w:proofErr w:type="spellEnd"/>
      <w:r w:rsidRPr="00B41112">
        <w:rPr>
          <w:sz w:val="26"/>
          <w:szCs w:val="26"/>
          <w:lang w:val="fr-FR"/>
          <w:rPrChange w:id="1876" w:author="Le Minh Nghia" w:date="2019-10-09T10:56:00Z">
            <w:rPr>
              <w:sz w:val="24"/>
              <w:szCs w:val="24"/>
              <w:lang w:val="fr-FR"/>
            </w:rPr>
          </w:rPrChange>
        </w:rPr>
        <w:t>:</w:t>
      </w:r>
      <w:proofErr w:type="gramEnd"/>
    </w:p>
    <w:p w:rsidR="000F4865" w:rsidRPr="00B41112" w:rsidRDefault="000F4865" w:rsidP="000F4865">
      <w:pPr>
        <w:tabs>
          <w:tab w:val="left" w:pos="-3060"/>
          <w:tab w:val="left" w:pos="540"/>
        </w:tabs>
        <w:spacing w:before="80" w:after="80" w:line="320" w:lineRule="exact"/>
        <w:jc w:val="both"/>
        <w:rPr>
          <w:sz w:val="26"/>
          <w:szCs w:val="26"/>
          <w:lang w:val="fr-FR"/>
          <w:rPrChange w:id="1877" w:author="Le Minh Nghia" w:date="2019-10-09T10:56:00Z">
            <w:rPr>
              <w:sz w:val="24"/>
              <w:szCs w:val="24"/>
              <w:lang w:val="fr-FR"/>
            </w:rPr>
          </w:rPrChange>
        </w:rPr>
      </w:pPr>
      <w:r w:rsidRPr="00B41112">
        <w:rPr>
          <w:sz w:val="26"/>
          <w:szCs w:val="26"/>
          <w:lang w:val="fr-FR"/>
          <w:rPrChange w:id="1878" w:author="Le Minh Nghia" w:date="2019-10-09T10:56:00Z">
            <w:rPr>
              <w:sz w:val="24"/>
              <w:szCs w:val="24"/>
              <w:lang w:val="fr-FR"/>
            </w:rPr>
          </w:rPrChange>
        </w:rPr>
        <w:t xml:space="preserve">    </w:t>
      </w:r>
      <w:proofErr w:type="spellStart"/>
      <w:r w:rsidRPr="00B41112">
        <w:rPr>
          <w:sz w:val="26"/>
          <w:szCs w:val="26"/>
          <w:lang w:val="fr-FR"/>
          <w:rPrChange w:id="1879" w:author="Le Minh Nghia" w:date="2019-10-09T10:56:00Z">
            <w:rPr>
              <w:sz w:val="24"/>
              <w:szCs w:val="24"/>
              <w:lang w:val="fr-FR"/>
            </w:rPr>
          </w:rPrChange>
        </w:rPr>
        <w:t>Sơ</w:t>
      </w:r>
      <w:proofErr w:type="spellEnd"/>
      <w:r w:rsidRPr="00B41112">
        <w:rPr>
          <w:sz w:val="26"/>
          <w:szCs w:val="26"/>
          <w:lang w:val="fr-FR"/>
          <w:rPrChange w:id="1880" w:author="Le Minh Nghia" w:date="2019-10-09T10:56:00Z">
            <w:rPr>
              <w:sz w:val="24"/>
              <w:szCs w:val="24"/>
              <w:lang w:val="fr-FR"/>
            </w:rPr>
          </w:rPrChange>
        </w:rPr>
        <w:t xml:space="preserve"> </w:t>
      </w:r>
      <w:proofErr w:type="spellStart"/>
      <w:r w:rsidRPr="00B41112">
        <w:rPr>
          <w:sz w:val="26"/>
          <w:szCs w:val="26"/>
          <w:lang w:val="fr-FR"/>
          <w:rPrChange w:id="1881" w:author="Le Minh Nghia" w:date="2019-10-09T10:56:00Z">
            <w:rPr>
              <w:sz w:val="24"/>
              <w:szCs w:val="24"/>
              <w:lang w:val="fr-FR"/>
            </w:rPr>
          </w:rPrChange>
        </w:rPr>
        <w:t>lược</w:t>
      </w:r>
      <w:proofErr w:type="spellEnd"/>
      <w:r w:rsidRPr="00B41112">
        <w:rPr>
          <w:sz w:val="26"/>
          <w:szCs w:val="26"/>
          <w:lang w:val="fr-FR"/>
          <w:rPrChange w:id="1882" w:author="Le Minh Nghia" w:date="2019-10-09T10:56:00Z">
            <w:rPr>
              <w:sz w:val="24"/>
              <w:szCs w:val="24"/>
              <w:lang w:val="fr-FR"/>
            </w:rPr>
          </w:rPrChange>
        </w:rPr>
        <w:t xml:space="preserve"> </w:t>
      </w:r>
      <w:proofErr w:type="spellStart"/>
      <w:r w:rsidRPr="00B41112">
        <w:rPr>
          <w:sz w:val="26"/>
          <w:szCs w:val="26"/>
          <w:lang w:val="fr-FR"/>
          <w:rPrChange w:id="1883" w:author="Le Minh Nghia" w:date="2019-10-09T10:56:00Z">
            <w:rPr>
              <w:sz w:val="24"/>
              <w:szCs w:val="24"/>
              <w:lang w:val="fr-FR"/>
            </w:rPr>
          </w:rPrChange>
        </w:rPr>
        <w:t>thành</w:t>
      </w:r>
      <w:proofErr w:type="spellEnd"/>
      <w:r w:rsidRPr="00B41112">
        <w:rPr>
          <w:sz w:val="26"/>
          <w:szCs w:val="26"/>
          <w:lang w:val="fr-FR"/>
          <w:rPrChange w:id="1884" w:author="Le Minh Nghia" w:date="2019-10-09T10:56:00Z">
            <w:rPr>
              <w:sz w:val="24"/>
              <w:szCs w:val="24"/>
              <w:lang w:val="fr-FR"/>
            </w:rPr>
          </w:rPrChange>
        </w:rPr>
        <w:t xml:space="preserve"> </w:t>
      </w:r>
      <w:proofErr w:type="spellStart"/>
      <w:proofErr w:type="gramStart"/>
      <w:r w:rsidRPr="00B41112">
        <w:rPr>
          <w:sz w:val="26"/>
          <w:szCs w:val="26"/>
          <w:lang w:val="fr-FR"/>
          <w:rPrChange w:id="1885" w:author="Le Minh Nghia" w:date="2019-10-09T10:56:00Z">
            <w:rPr>
              <w:sz w:val="24"/>
              <w:szCs w:val="24"/>
              <w:lang w:val="fr-FR"/>
            </w:rPr>
          </w:rPrChange>
        </w:rPr>
        <w:t>tích</w:t>
      </w:r>
      <w:proofErr w:type="spellEnd"/>
      <w:r w:rsidRPr="00B41112">
        <w:rPr>
          <w:sz w:val="26"/>
          <w:szCs w:val="26"/>
          <w:lang w:val="fr-FR"/>
          <w:rPrChange w:id="1886" w:author="Le Minh Nghia" w:date="2019-10-09T10:56:00Z">
            <w:rPr>
              <w:sz w:val="24"/>
              <w:szCs w:val="24"/>
              <w:lang w:val="fr-FR"/>
            </w:rPr>
          </w:rPrChange>
        </w:rPr>
        <w:t>:</w:t>
      </w:r>
      <w:proofErr w:type="gramEnd"/>
    </w:p>
    <w:p w:rsidR="00917EF7" w:rsidRPr="00B41112" w:rsidRDefault="00917EF7" w:rsidP="00917EF7">
      <w:pPr>
        <w:tabs>
          <w:tab w:val="left" w:pos="-3060"/>
          <w:tab w:val="left" w:pos="540"/>
        </w:tabs>
        <w:spacing w:before="80" w:after="80" w:line="320" w:lineRule="exact"/>
        <w:jc w:val="both"/>
        <w:rPr>
          <w:b/>
          <w:i/>
          <w:sz w:val="26"/>
          <w:szCs w:val="26"/>
          <w:lang w:val="fr-FR"/>
          <w:rPrChange w:id="1887" w:author="Le Minh Nghia" w:date="2019-10-09T10:56:00Z">
            <w:rPr>
              <w:b/>
              <w:i/>
              <w:sz w:val="24"/>
              <w:szCs w:val="24"/>
              <w:lang w:val="fr-FR"/>
            </w:rPr>
          </w:rPrChange>
        </w:rPr>
      </w:pPr>
      <w:r w:rsidRPr="00B41112">
        <w:rPr>
          <w:b/>
          <w:i/>
          <w:sz w:val="26"/>
          <w:szCs w:val="26"/>
          <w:lang w:val="fr-FR"/>
          <w:rPrChange w:id="1888" w:author="Le Minh Nghia" w:date="2019-10-09T10:56:00Z">
            <w:rPr>
              <w:b/>
              <w:i/>
              <w:sz w:val="24"/>
              <w:szCs w:val="24"/>
              <w:lang w:val="fr-FR"/>
            </w:rPr>
          </w:rPrChange>
        </w:rPr>
        <w:lastRenderedPageBreak/>
        <w:t xml:space="preserve">* </w:t>
      </w:r>
      <w:proofErr w:type="spellStart"/>
      <w:r w:rsidRPr="00B41112">
        <w:rPr>
          <w:b/>
          <w:i/>
          <w:sz w:val="26"/>
          <w:szCs w:val="26"/>
          <w:lang w:val="fr-FR"/>
          <w:rPrChange w:id="1889" w:author="Le Minh Nghia" w:date="2019-10-09T10:56:00Z">
            <w:rPr>
              <w:b/>
              <w:i/>
              <w:sz w:val="24"/>
              <w:szCs w:val="24"/>
              <w:lang w:val="fr-FR"/>
            </w:rPr>
          </w:rPrChange>
        </w:rPr>
        <w:t>Năm</w:t>
      </w:r>
      <w:proofErr w:type="spellEnd"/>
      <w:r w:rsidRPr="00B41112">
        <w:rPr>
          <w:b/>
          <w:i/>
          <w:sz w:val="26"/>
          <w:szCs w:val="26"/>
          <w:lang w:val="fr-FR"/>
          <w:rPrChange w:id="1890" w:author="Le Minh Nghia" w:date="2019-10-09T10:56:00Z">
            <w:rPr>
              <w:b/>
              <w:i/>
              <w:sz w:val="24"/>
              <w:szCs w:val="24"/>
              <w:lang w:val="fr-FR"/>
            </w:rPr>
          </w:rPrChange>
        </w:rPr>
        <w:t xml:space="preserve"> </w:t>
      </w:r>
      <w:proofErr w:type="spellStart"/>
      <w:r w:rsidRPr="00B41112">
        <w:rPr>
          <w:b/>
          <w:i/>
          <w:sz w:val="26"/>
          <w:szCs w:val="26"/>
          <w:lang w:val="fr-FR"/>
          <w:rPrChange w:id="1891" w:author="Le Minh Nghia" w:date="2019-10-09T10:56:00Z">
            <w:rPr>
              <w:b/>
              <w:i/>
              <w:sz w:val="24"/>
              <w:szCs w:val="24"/>
              <w:lang w:val="fr-FR"/>
            </w:rPr>
          </w:rPrChange>
        </w:rPr>
        <w:t>thứ</w:t>
      </w:r>
      <w:proofErr w:type="spellEnd"/>
      <w:r w:rsidRPr="00B41112">
        <w:rPr>
          <w:b/>
          <w:i/>
          <w:sz w:val="26"/>
          <w:szCs w:val="26"/>
          <w:lang w:val="fr-FR"/>
          <w:rPrChange w:id="1892" w:author="Le Minh Nghia" w:date="2019-10-09T10:56:00Z">
            <w:rPr>
              <w:b/>
              <w:i/>
              <w:sz w:val="24"/>
              <w:szCs w:val="24"/>
              <w:lang w:val="fr-FR"/>
            </w:rPr>
          </w:rPrChange>
        </w:rPr>
        <w:t xml:space="preserve"> </w:t>
      </w:r>
      <w:proofErr w:type="gramStart"/>
      <w:r w:rsidRPr="00B41112">
        <w:rPr>
          <w:b/>
          <w:i/>
          <w:sz w:val="26"/>
          <w:szCs w:val="26"/>
          <w:lang w:val="fr-FR"/>
          <w:rPrChange w:id="1893" w:author="Le Minh Nghia" w:date="2019-10-09T10:56:00Z">
            <w:rPr>
              <w:b/>
              <w:i/>
              <w:sz w:val="24"/>
              <w:szCs w:val="24"/>
              <w:lang w:val="fr-FR"/>
            </w:rPr>
          </w:rPrChange>
        </w:rPr>
        <w:t>3:</w:t>
      </w:r>
      <w:proofErr w:type="gramEnd"/>
    </w:p>
    <w:p w:rsidR="000F4865" w:rsidRPr="00B41112" w:rsidRDefault="000F4865" w:rsidP="000F4865">
      <w:pPr>
        <w:tabs>
          <w:tab w:val="left" w:pos="-3060"/>
          <w:tab w:val="left" w:pos="540"/>
        </w:tabs>
        <w:spacing w:before="80" w:after="80" w:line="320" w:lineRule="exact"/>
        <w:jc w:val="both"/>
        <w:rPr>
          <w:sz w:val="26"/>
          <w:szCs w:val="26"/>
          <w:lang w:val="fr-FR"/>
          <w:rPrChange w:id="1894" w:author="Le Minh Nghia" w:date="2019-10-09T10:56:00Z">
            <w:rPr>
              <w:sz w:val="24"/>
              <w:szCs w:val="24"/>
              <w:lang w:val="fr-FR"/>
            </w:rPr>
          </w:rPrChange>
        </w:rPr>
      </w:pPr>
    </w:p>
    <w:p w:rsidR="00E70C55" w:rsidRPr="00B41112" w:rsidRDefault="000F4865" w:rsidP="000F4865">
      <w:pPr>
        <w:rPr>
          <w:ins w:id="1895" w:author="Le Minh Nghia" w:date="2019-10-09T10:02:00Z"/>
          <w:sz w:val="26"/>
          <w:szCs w:val="26"/>
          <w:lang w:val="fr-FR"/>
          <w:rPrChange w:id="1896" w:author="Le Minh Nghia" w:date="2019-10-09T10:56:00Z">
            <w:rPr>
              <w:ins w:id="1897" w:author="Le Minh Nghia" w:date="2019-10-09T10:02:00Z"/>
              <w:sz w:val="24"/>
              <w:szCs w:val="24"/>
              <w:lang w:val="fr-FR"/>
            </w:rPr>
          </w:rPrChange>
        </w:rPr>
      </w:pPr>
      <w:r w:rsidRPr="00B41112">
        <w:rPr>
          <w:sz w:val="26"/>
          <w:szCs w:val="26"/>
          <w:lang w:val="fr-FR"/>
          <w:rPrChange w:id="1898" w:author="Le Minh Nghia" w:date="2019-10-09T10:56:00Z">
            <w:rPr>
              <w:sz w:val="24"/>
              <w:szCs w:val="24"/>
              <w:lang w:val="fr-FR"/>
            </w:rPr>
          </w:rPrChange>
        </w:rPr>
        <w:t xml:space="preserve">                                            </w:t>
      </w:r>
    </w:p>
    <w:p w:rsidR="00E70C55" w:rsidRPr="00B41112" w:rsidRDefault="00E70C55">
      <w:pPr>
        <w:rPr>
          <w:ins w:id="1899" w:author="Le Minh Nghia" w:date="2019-10-09T10:02:00Z"/>
          <w:sz w:val="26"/>
          <w:szCs w:val="26"/>
          <w:lang w:val="fr-FR"/>
          <w:rPrChange w:id="1900" w:author="Le Minh Nghia" w:date="2019-10-09T10:56:00Z">
            <w:rPr>
              <w:ins w:id="1901" w:author="Le Minh Nghia" w:date="2019-10-09T10:02:00Z"/>
              <w:sz w:val="24"/>
              <w:szCs w:val="24"/>
              <w:lang w:val="fr-FR"/>
            </w:rPr>
          </w:rPrChange>
        </w:rPr>
      </w:pPr>
      <w:ins w:id="1902" w:author="Le Minh Nghia" w:date="2019-10-09T10:02:00Z">
        <w:r w:rsidRPr="00B41112">
          <w:rPr>
            <w:sz w:val="26"/>
            <w:szCs w:val="26"/>
            <w:lang w:val="fr-FR"/>
            <w:rPrChange w:id="1903" w:author="Le Minh Nghia" w:date="2019-10-09T10:56:00Z">
              <w:rPr>
                <w:sz w:val="24"/>
                <w:szCs w:val="24"/>
                <w:lang w:val="fr-FR"/>
              </w:rPr>
            </w:rPrChange>
          </w:rPr>
          <w:br w:type="page"/>
        </w:r>
      </w:ins>
    </w:p>
    <w:p w:rsidR="000F4865" w:rsidRPr="00B41112" w:rsidRDefault="000F4865" w:rsidP="000F4865">
      <w:pPr>
        <w:rPr>
          <w:sz w:val="26"/>
          <w:szCs w:val="26"/>
          <w:lang w:val="fr-FR"/>
          <w:rPrChange w:id="1904" w:author="Le Minh Nghia" w:date="2019-10-09T10:56:00Z">
            <w:rPr>
              <w:sz w:val="24"/>
              <w:szCs w:val="24"/>
              <w:lang w:val="fr-FR"/>
            </w:rPr>
          </w:rPrChange>
        </w:rPr>
      </w:pPr>
      <w:r w:rsidRPr="00B41112">
        <w:rPr>
          <w:sz w:val="26"/>
          <w:szCs w:val="26"/>
          <w:lang w:val="fr-FR"/>
          <w:rPrChange w:id="1905" w:author="Le Minh Nghia" w:date="2019-10-09T10:56:00Z">
            <w:rPr>
              <w:sz w:val="24"/>
              <w:szCs w:val="24"/>
              <w:lang w:val="fr-FR"/>
            </w:rPr>
          </w:rPrChange>
        </w:rPr>
        <w:lastRenderedPageBreak/>
        <w:t xml:space="preserve">                                            </w:t>
      </w:r>
    </w:p>
    <w:tbl>
      <w:tblPr>
        <w:tblW w:w="0" w:type="auto"/>
        <w:tblLook w:val="0000" w:firstRow="0" w:lastRow="0" w:firstColumn="0" w:lastColumn="0" w:noHBand="0" w:noVBand="0"/>
      </w:tblPr>
      <w:tblGrid>
        <w:gridCol w:w="4704"/>
        <w:gridCol w:w="4701"/>
      </w:tblGrid>
      <w:tr w:rsidR="000F4865" w:rsidRPr="00B41112" w:rsidTr="0028370D">
        <w:tc>
          <w:tcPr>
            <w:tcW w:w="4785" w:type="dxa"/>
          </w:tcPr>
          <w:p w:rsidR="000F4865" w:rsidRPr="00B41112" w:rsidRDefault="000F4865" w:rsidP="0028370D">
            <w:pPr>
              <w:jc w:val="center"/>
              <w:rPr>
                <w:b/>
                <w:iCs/>
                <w:sz w:val="26"/>
                <w:szCs w:val="26"/>
                <w:lang w:val="fr-FR"/>
                <w:rPrChange w:id="1906" w:author="Le Minh Nghia" w:date="2019-10-09T10:56:00Z">
                  <w:rPr>
                    <w:b/>
                    <w:iCs/>
                    <w:sz w:val="24"/>
                    <w:szCs w:val="24"/>
                    <w:lang w:val="fr-FR"/>
                  </w:rPr>
                </w:rPrChange>
              </w:rPr>
            </w:pPr>
          </w:p>
          <w:p w:rsidR="000F4865" w:rsidRPr="00B41112" w:rsidRDefault="000F4865" w:rsidP="0028370D">
            <w:pPr>
              <w:jc w:val="center"/>
              <w:rPr>
                <w:b/>
                <w:iCs/>
                <w:sz w:val="26"/>
                <w:szCs w:val="26"/>
                <w:lang w:val="fr-FR"/>
                <w:rPrChange w:id="1907" w:author="Le Minh Nghia" w:date="2019-10-09T10:56:00Z">
                  <w:rPr>
                    <w:b/>
                    <w:iCs/>
                    <w:sz w:val="24"/>
                    <w:szCs w:val="24"/>
                    <w:lang w:val="fr-FR"/>
                  </w:rPr>
                </w:rPrChange>
              </w:rPr>
            </w:pPr>
            <w:proofErr w:type="spellStart"/>
            <w:r w:rsidRPr="00B41112">
              <w:rPr>
                <w:b/>
                <w:iCs/>
                <w:sz w:val="26"/>
                <w:szCs w:val="26"/>
                <w:lang w:val="fr-FR"/>
                <w:rPrChange w:id="1908" w:author="Le Minh Nghia" w:date="2019-10-09T10:56:00Z">
                  <w:rPr>
                    <w:b/>
                    <w:iCs/>
                    <w:sz w:val="24"/>
                    <w:szCs w:val="24"/>
                    <w:lang w:val="fr-FR"/>
                  </w:rPr>
                </w:rPrChange>
              </w:rPr>
              <w:t>Xác</w:t>
            </w:r>
            <w:proofErr w:type="spellEnd"/>
            <w:r w:rsidRPr="00B41112">
              <w:rPr>
                <w:b/>
                <w:iCs/>
                <w:sz w:val="26"/>
                <w:szCs w:val="26"/>
                <w:lang w:val="fr-FR"/>
                <w:rPrChange w:id="1909" w:author="Le Minh Nghia" w:date="2019-10-09T10:56:00Z">
                  <w:rPr>
                    <w:b/>
                    <w:iCs/>
                    <w:sz w:val="24"/>
                    <w:szCs w:val="24"/>
                    <w:lang w:val="fr-FR"/>
                  </w:rPr>
                </w:rPrChange>
              </w:rPr>
              <w:t xml:space="preserve"> </w:t>
            </w:r>
            <w:proofErr w:type="spellStart"/>
            <w:r w:rsidRPr="00B41112">
              <w:rPr>
                <w:b/>
                <w:iCs/>
                <w:sz w:val="26"/>
                <w:szCs w:val="26"/>
                <w:lang w:val="fr-FR"/>
                <w:rPrChange w:id="1910" w:author="Le Minh Nghia" w:date="2019-10-09T10:56:00Z">
                  <w:rPr>
                    <w:b/>
                    <w:iCs/>
                    <w:sz w:val="24"/>
                    <w:szCs w:val="24"/>
                    <w:lang w:val="fr-FR"/>
                  </w:rPr>
                </w:rPrChange>
              </w:rPr>
              <w:t>nhận</w:t>
            </w:r>
            <w:proofErr w:type="spellEnd"/>
            <w:r w:rsidRPr="00B41112">
              <w:rPr>
                <w:b/>
                <w:iCs/>
                <w:sz w:val="26"/>
                <w:szCs w:val="26"/>
                <w:lang w:val="fr-FR"/>
                <w:rPrChange w:id="1911" w:author="Le Minh Nghia" w:date="2019-10-09T10:56:00Z">
                  <w:rPr>
                    <w:b/>
                    <w:iCs/>
                    <w:sz w:val="24"/>
                    <w:szCs w:val="24"/>
                    <w:lang w:val="fr-FR"/>
                  </w:rPr>
                </w:rPrChange>
              </w:rPr>
              <w:t xml:space="preserve"> </w:t>
            </w:r>
            <w:proofErr w:type="spellStart"/>
            <w:r w:rsidRPr="00B41112">
              <w:rPr>
                <w:b/>
                <w:iCs/>
                <w:sz w:val="26"/>
                <w:szCs w:val="26"/>
                <w:lang w:val="fr-FR"/>
                <w:rPrChange w:id="1912" w:author="Le Minh Nghia" w:date="2019-10-09T10:56:00Z">
                  <w:rPr>
                    <w:b/>
                    <w:iCs/>
                    <w:sz w:val="24"/>
                    <w:szCs w:val="24"/>
                    <w:lang w:val="fr-FR"/>
                  </w:rPr>
                </w:rPrChange>
              </w:rPr>
              <w:t>của</w:t>
            </w:r>
            <w:proofErr w:type="spellEnd"/>
            <w:r w:rsidRPr="00B41112">
              <w:rPr>
                <w:b/>
                <w:iCs/>
                <w:sz w:val="26"/>
                <w:szCs w:val="26"/>
                <w:lang w:val="fr-FR"/>
                <w:rPrChange w:id="1913" w:author="Le Minh Nghia" w:date="2019-10-09T10:56:00Z">
                  <w:rPr>
                    <w:b/>
                    <w:iCs/>
                    <w:sz w:val="24"/>
                    <w:szCs w:val="24"/>
                    <w:lang w:val="fr-FR"/>
                  </w:rPr>
                </w:rPrChange>
              </w:rPr>
              <w:t xml:space="preserve"> </w:t>
            </w:r>
            <w:proofErr w:type="spellStart"/>
            <w:r w:rsidRPr="00B41112">
              <w:rPr>
                <w:b/>
                <w:iCs/>
                <w:sz w:val="26"/>
                <w:szCs w:val="26"/>
                <w:lang w:val="fr-FR"/>
                <w:rPrChange w:id="1914" w:author="Le Minh Nghia" w:date="2019-10-09T10:56:00Z">
                  <w:rPr>
                    <w:b/>
                    <w:iCs/>
                    <w:sz w:val="24"/>
                    <w:szCs w:val="24"/>
                    <w:lang w:val="fr-FR"/>
                  </w:rPr>
                </w:rPrChange>
              </w:rPr>
              <w:t>Trường</w:t>
            </w:r>
            <w:proofErr w:type="spellEnd"/>
            <w:r w:rsidRPr="00B41112">
              <w:rPr>
                <w:b/>
                <w:iCs/>
                <w:sz w:val="26"/>
                <w:szCs w:val="26"/>
                <w:lang w:val="fr-FR"/>
                <w:rPrChange w:id="1915" w:author="Le Minh Nghia" w:date="2019-10-09T10:56:00Z">
                  <w:rPr>
                    <w:b/>
                    <w:iCs/>
                    <w:sz w:val="24"/>
                    <w:szCs w:val="24"/>
                    <w:lang w:val="fr-FR"/>
                  </w:rPr>
                </w:rPrChange>
              </w:rPr>
              <w:t xml:space="preserve"> </w:t>
            </w:r>
            <w:proofErr w:type="spellStart"/>
            <w:r w:rsidRPr="00B41112">
              <w:rPr>
                <w:b/>
                <w:iCs/>
                <w:sz w:val="26"/>
                <w:szCs w:val="26"/>
                <w:lang w:val="fr-FR"/>
                <w:rPrChange w:id="1916" w:author="Le Minh Nghia" w:date="2019-10-09T10:56:00Z">
                  <w:rPr>
                    <w:b/>
                    <w:iCs/>
                    <w:sz w:val="24"/>
                    <w:szCs w:val="24"/>
                    <w:lang w:val="fr-FR"/>
                  </w:rPr>
                </w:rPrChange>
              </w:rPr>
              <w:t>Đại</w:t>
            </w:r>
            <w:proofErr w:type="spellEnd"/>
            <w:r w:rsidRPr="00B41112">
              <w:rPr>
                <w:b/>
                <w:iCs/>
                <w:sz w:val="26"/>
                <w:szCs w:val="26"/>
                <w:lang w:val="fr-FR"/>
                <w:rPrChange w:id="1917" w:author="Le Minh Nghia" w:date="2019-10-09T10:56:00Z">
                  <w:rPr>
                    <w:b/>
                    <w:iCs/>
                    <w:sz w:val="24"/>
                    <w:szCs w:val="24"/>
                    <w:lang w:val="fr-FR"/>
                  </w:rPr>
                </w:rPrChange>
              </w:rPr>
              <w:t xml:space="preserve"> </w:t>
            </w:r>
            <w:proofErr w:type="spellStart"/>
            <w:r w:rsidRPr="00B41112">
              <w:rPr>
                <w:b/>
                <w:iCs/>
                <w:sz w:val="26"/>
                <w:szCs w:val="26"/>
                <w:lang w:val="fr-FR"/>
                <w:rPrChange w:id="1918" w:author="Le Minh Nghia" w:date="2019-10-09T10:56:00Z">
                  <w:rPr>
                    <w:b/>
                    <w:iCs/>
                    <w:sz w:val="24"/>
                    <w:szCs w:val="24"/>
                    <w:lang w:val="fr-FR"/>
                  </w:rPr>
                </w:rPrChange>
              </w:rPr>
              <w:t>học</w:t>
            </w:r>
            <w:proofErr w:type="spellEnd"/>
            <w:r w:rsidRPr="00B41112">
              <w:rPr>
                <w:b/>
                <w:iCs/>
                <w:sz w:val="26"/>
                <w:szCs w:val="26"/>
                <w:lang w:val="fr-FR"/>
                <w:rPrChange w:id="1919" w:author="Le Minh Nghia" w:date="2019-10-09T10:56:00Z">
                  <w:rPr>
                    <w:b/>
                    <w:iCs/>
                    <w:sz w:val="24"/>
                    <w:szCs w:val="24"/>
                    <w:lang w:val="fr-FR"/>
                  </w:rPr>
                </w:rPrChange>
              </w:rPr>
              <w:t xml:space="preserve"> </w:t>
            </w:r>
            <w:proofErr w:type="spellStart"/>
            <w:r w:rsidRPr="00B41112">
              <w:rPr>
                <w:b/>
                <w:iCs/>
                <w:sz w:val="26"/>
                <w:szCs w:val="26"/>
                <w:lang w:val="fr-FR"/>
                <w:rPrChange w:id="1920" w:author="Le Minh Nghia" w:date="2019-10-09T10:56:00Z">
                  <w:rPr>
                    <w:b/>
                    <w:iCs/>
                    <w:sz w:val="24"/>
                    <w:szCs w:val="24"/>
                    <w:lang w:val="fr-FR"/>
                  </w:rPr>
                </w:rPrChange>
              </w:rPr>
              <w:t>Cần</w:t>
            </w:r>
            <w:proofErr w:type="spellEnd"/>
            <w:r w:rsidRPr="00B41112">
              <w:rPr>
                <w:b/>
                <w:iCs/>
                <w:sz w:val="26"/>
                <w:szCs w:val="26"/>
                <w:lang w:val="fr-FR"/>
                <w:rPrChange w:id="1921" w:author="Le Minh Nghia" w:date="2019-10-09T10:56:00Z">
                  <w:rPr>
                    <w:b/>
                    <w:iCs/>
                    <w:sz w:val="24"/>
                    <w:szCs w:val="24"/>
                    <w:lang w:val="fr-FR"/>
                  </w:rPr>
                </w:rPrChange>
              </w:rPr>
              <w:t xml:space="preserve"> </w:t>
            </w:r>
            <w:proofErr w:type="spellStart"/>
            <w:r w:rsidRPr="00B41112">
              <w:rPr>
                <w:b/>
                <w:iCs/>
                <w:sz w:val="26"/>
                <w:szCs w:val="26"/>
                <w:lang w:val="fr-FR"/>
                <w:rPrChange w:id="1922" w:author="Le Minh Nghia" w:date="2019-10-09T10:56:00Z">
                  <w:rPr>
                    <w:b/>
                    <w:iCs/>
                    <w:sz w:val="24"/>
                    <w:szCs w:val="24"/>
                    <w:lang w:val="fr-FR"/>
                  </w:rPr>
                </w:rPrChange>
              </w:rPr>
              <w:t>Thơ</w:t>
            </w:r>
            <w:proofErr w:type="spellEnd"/>
          </w:p>
          <w:p w:rsidR="000F4865" w:rsidRPr="00B41112" w:rsidRDefault="000F4865" w:rsidP="0028370D">
            <w:pPr>
              <w:jc w:val="center"/>
              <w:rPr>
                <w:i/>
                <w:iCs/>
                <w:sz w:val="26"/>
                <w:szCs w:val="26"/>
                <w:lang w:val="fr-FR"/>
                <w:rPrChange w:id="1923" w:author="Le Minh Nghia" w:date="2019-10-09T10:56:00Z">
                  <w:rPr>
                    <w:i/>
                    <w:iCs/>
                    <w:sz w:val="24"/>
                    <w:szCs w:val="24"/>
                    <w:lang w:val="fr-FR"/>
                  </w:rPr>
                </w:rPrChange>
              </w:rPr>
            </w:pPr>
            <w:r w:rsidRPr="00B41112">
              <w:rPr>
                <w:i/>
                <w:sz w:val="26"/>
                <w:szCs w:val="26"/>
                <w:rPrChange w:id="1924" w:author="Le Minh Nghia" w:date="2019-10-09T10:56:00Z">
                  <w:rPr>
                    <w:i/>
                    <w:sz w:val="24"/>
                    <w:szCs w:val="24"/>
                  </w:rPr>
                </w:rPrChange>
              </w:rPr>
              <w:t>(</w:t>
            </w:r>
            <w:proofErr w:type="spellStart"/>
            <w:r w:rsidRPr="00B41112">
              <w:rPr>
                <w:i/>
                <w:sz w:val="26"/>
                <w:szCs w:val="26"/>
                <w:rPrChange w:id="1925" w:author="Le Minh Nghia" w:date="2019-10-09T10:56:00Z">
                  <w:rPr>
                    <w:i/>
                    <w:sz w:val="24"/>
                    <w:szCs w:val="24"/>
                  </w:rPr>
                </w:rPrChange>
              </w:rPr>
              <w:t>ký</w:t>
            </w:r>
            <w:proofErr w:type="spellEnd"/>
            <w:r w:rsidRPr="00B41112">
              <w:rPr>
                <w:i/>
                <w:sz w:val="26"/>
                <w:szCs w:val="26"/>
                <w:rPrChange w:id="1926" w:author="Le Minh Nghia" w:date="2019-10-09T10:56:00Z">
                  <w:rPr>
                    <w:i/>
                    <w:sz w:val="24"/>
                    <w:szCs w:val="24"/>
                  </w:rPr>
                </w:rPrChange>
              </w:rPr>
              <w:t xml:space="preserve"> </w:t>
            </w:r>
            <w:proofErr w:type="spellStart"/>
            <w:r w:rsidRPr="00B41112">
              <w:rPr>
                <w:i/>
                <w:sz w:val="26"/>
                <w:szCs w:val="26"/>
                <w:rPrChange w:id="1927" w:author="Le Minh Nghia" w:date="2019-10-09T10:56:00Z">
                  <w:rPr>
                    <w:i/>
                    <w:sz w:val="24"/>
                    <w:szCs w:val="24"/>
                  </w:rPr>
                </w:rPrChange>
              </w:rPr>
              <w:t>tên</w:t>
            </w:r>
            <w:proofErr w:type="spellEnd"/>
            <w:r w:rsidRPr="00B41112">
              <w:rPr>
                <w:i/>
                <w:sz w:val="26"/>
                <w:szCs w:val="26"/>
                <w:rPrChange w:id="1928" w:author="Le Minh Nghia" w:date="2019-10-09T10:56:00Z">
                  <w:rPr>
                    <w:i/>
                    <w:sz w:val="24"/>
                    <w:szCs w:val="24"/>
                  </w:rPr>
                </w:rPrChange>
              </w:rPr>
              <w:t xml:space="preserve"> </w:t>
            </w:r>
            <w:proofErr w:type="spellStart"/>
            <w:r w:rsidRPr="00B41112">
              <w:rPr>
                <w:i/>
                <w:sz w:val="26"/>
                <w:szCs w:val="26"/>
                <w:rPrChange w:id="1929" w:author="Le Minh Nghia" w:date="2019-10-09T10:56:00Z">
                  <w:rPr>
                    <w:i/>
                    <w:sz w:val="24"/>
                    <w:szCs w:val="24"/>
                  </w:rPr>
                </w:rPrChange>
              </w:rPr>
              <w:t>và</w:t>
            </w:r>
            <w:proofErr w:type="spellEnd"/>
            <w:r w:rsidRPr="00B41112">
              <w:rPr>
                <w:i/>
                <w:sz w:val="26"/>
                <w:szCs w:val="26"/>
                <w:rPrChange w:id="1930" w:author="Le Minh Nghia" w:date="2019-10-09T10:56:00Z">
                  <w:rPr>
                    <w:i/>
                    <w:sz w:val="24"/>
                    <w:szCs w:val="24"/>
                  </w:rPr>
                </w:rPrChange>
              </w:rPr>
              <w:t xml:space="preserve"> </w:t>
            </w:r>
            <w:proofErr w:type="spellStart"/>
            <w:r w:rsidRPr="00B41112">
              <w:rPr>
                <w:i/>
                <w:sz w:val="26"/>
                <w:szCs w:val="26"/>
                <w:rPrChange w:id="1931" w:author="Le Minh Nghia" w:date="2019-10-09T10:56:00Z">
                  <w:rPr>
                    <w:i/>
                    <w:sz w:val="24"/>
                    <w:szCs w:val="24"/>
                  </w:rPr>
                </w:rPrChange>
              </w:rPr>
              <w:t>đóng</w:t>
            </w:r>
            <w:proofErr w:type="spellEnd"/>
            <w:r w:rsidRPr="00B41112">
              <w:rPr>
                <w:i/>
                <w:sz w:val="26"/>
                <w:szCs w:val="26"/>
                <w:rPrChange w:id="1932" w:author="Le Minh Nghia" w:date="2019-10-09T10:56:00Z">
                  <w:rPr>
                    <w:i/>
                    <w:sz w:val="24"/>
                    <w:szCs w:val="24"/>
                  </w:rPr>
                </w:rPrChange>
              </w:rPr>
              <w:t xml:space="preserve"> </w:t>
            </w:r>
            <w:proofErr w:type="spellStart"/>
            <w:r w:rsidRPr="00B41112">
              <w:rPr>
                <w:i/>
                <w:sz w:val="26"/>
                <w:szCs w:val="26"/>
                <w:rPrChange w:id="1933" w:author="Le Minh Nghia" w:date="2019-10-09T10:56:00Z">
                  <w:rPr>
                    <w:i/>
                    <w:sz w:val="24"/>
                    <w:szCs w:val="24"/>
                  </w:rPr>
                </w:rPrChange>
              </w:rPr>
              <w:t>dấu</w:t>
            </w:r>
            <w:proofErr w:type="spellEnd"/>
            <w:r w:rsidRPr="00B41112">
              <w:rPr>
                <w:i/>
                <w:sz w:val="26"/>
                <w:szCs w:val="26"/>
                <w:rPrChange w:id="1934" w:author="Le Minh Nghia" w:date="2019-10-09T10:56:00Z">
                  <w:rPr>
                    <w:i/>
                    <w:sz w:val="24"/>
                    <w:szCs w:val="24"/>
                  </w:rPr>
                </w:rPrChange>
              </w:rPr>
              <w:t>)</w:t>
            </w:r>
          </w:p>
        </w:tc>
        <w:tc>
          <w:tcPr>
            <w:tcW w:w="4786" w:type="dxa"/>
          </w:tcPr>
          <w:p w:rsidR="000F4865" w:rsidRPr="00B41112" w:rsidRDefault="000F4865" w:rsidP="0028370D">
            <w:pPr>
              <w:jc w:val="center"/>
              <w:rPr>
                <w:b/>
                <w:sz w:val="26"/>
                <w:szCs w:val="26"/>
                <w:lang w:val="fr-FR"/>
                <w:rPrChange w:id="1935" w:author="Le Minh Nghia" w:date="2019-10-09T10:56:00Z">
                  <w:rPr>
                    <w:b/>
                    <w:sz w:val="24"/>
                    <w:szCs w:val="24"/>
                    <w:lang w:val="fr-FR"/>
                  </w:rPr>
                </w:rPrChange>
              </w:rPr>
            </w:pPr>
            <w:proofErr w:type="spellStart"/>
            <w:r w:rsidRPr="00B41112">
              <w:rPr>
                <w:sz w:val="26"/>
                <w:szCs w:val="26"/>
                <w:lang w:val="fr-FR"/>
                <w:rPrChange w:id="1936" w:author="Le Minh Nghia" w:date="2019-10-09T10:56:00Z">
                  <w:rPr>
                    <w:sz w:val="24"/>
                    <w:szCs w:val="24"/>
                    <w:lang w:val="fr-FR"/>
                  </w:rPr>
                </w:rPrChange>
              </w:rPr>
              <w:t>Ngày</w:t>
            </w:r>
            <w:proofErr w:type="spellEnd"/>
            <w:r w:rsidRPr="00B41112">
              <w:rPr>
                <w:sz w:val="26"/>
                <w:szCs w:val="26"/>
                <w:lang w:val="fr-FR"/>
                <w:rPrChange w:id="1937" w:author="Le Minh Nghia" w:date="2019-10-09T10:56:00Z">
                  <w:rPr>
                    <w:sz w:val="24"/>
                    <w:szCs w:val="24"/>
                    <w:lang w:val="fr-FR"/>
                  </w:rPr>
                </w:rPrChange>
              </w:rPr>
              <w:t xml:space="preserve">        </w:t>
            </w:r>
            <w:proofErr w:type="spellStart"/>
            <w:r w:rsidRPr="00B41112">
              <w:rPr>
                <w:sz w:val="26"/>
                <w:szCs w:val="26"/>
                <w:lang w:val="fr-FR"/>
                <w:rPrChange w:id="1938" w:author="Le Minh Nghia" w:date="2019-10-09T10:56:00Z">
                  <w:rPr>
                    <w:sz w:val="24"/>
                    <w:szCs w:val="24"/>
                    <w:lang w:val="fr-FR"/>
                  </w:rPr>
                </w:rPrChange>
              </w:rPr>
              <w:t>tháng</w:t>
            </w:r>
            <w:proofErr w:type="spellEnd"/>
            <w:r w:rsidRPr="00B41112">
              <w:rPr>
                <w:sz w:val="26"/>
                <w:szCs w:val="26"/>
                <w:lang w:val="fr-FR"/>
                <w:rPrChange w:id="1939" w:author="Le Minh Nghia" w:date="2019-10-09T10:56:00Z">
                  <w:rPr>
                    <w:sz w:val="24"/>
                    <w:szCs w:val="24"/>
                    <w:lang w:val="fr-FR"/>
                  </w:rPr>
                </w:rPrChange>
              </w:rPr>
              <w:t xml:space="preserve">        </w:t>
            </w:r>
            <w:proofErr w:type="spellStart"/>
            <w:r w:rsidRPr="00B41112">
              <w:rPr>
                <w:sz w:val="26"/>
                <w:szCs w:val="26"/>
                <w:lang w:val="fr-FR"/>
                <w:rPrChange w:id="1940" w:author="Le Minh Nghia" w:date="2019-10-09T10:56:00Z">
                  <w:rPr>
                    <w:sz w:val="24"/>
                    <w:szCs w:val="24"/>
                    <w:lang w:val="fr-FR"/>
                  </w:rPr>
                </w:rPrChange>
              </w:rPr>
              <w:t>năm</w:t>
            </w:r>
            <w:proofErr w:type="spellEnd"/>
            <w:r w:rsidRPr="00B41112">
              <w:rPr>
                <w:sz w:val="26"/>
                <w:szCs w:val="26"/>
                <w:lang w:val="fr-FR"/>
                <w:rPrChange w:id="1941" w:author="Le Minh Nghia" w:date="2019-10-09T10:56:00Z">
                  <w:rPr>
                    <w:sz w:val="24"/>
                    <w:szCs w:val="24"/>
                    <w:lang w:val="fr-FR"/>
                  </w:rPr>
                </w:rPrChange>
              </w:rPr>
              <w:t xml:space="preserve">  </w:t>
            </w:r>
          </w:p>
          <w:p w:rsidR="000F4865" w:rsidRPr="00B41112" w:rsidRDefault="000F4865" w:rsidP="0028370D">
            <w:pPr>
              <w:jc w:val="center"/>
              <w:rPr>
                <w:b/>
                <w:sz w:val="26"/>
                <w:szCs w:val="26"/>
                <w:lang w:val="fr-FR"/>
                <w:rPrChange w:id="1942" w:author="Le Minh Nghia" w:date="2019-10-09T10:56:00Z">
                  <w:rPr>
                    <w:b/>
                    <w:sz w:val="24"/>
                    <w:szCs w:val="24"/>
                    <w:lang w:val="fr-FR"/>
                  </w:rPr>
                </w:rPrChange>
              </w:rPr>
            </w:pPr>
            <w:r w:rsidRPr="00B41112">
              <w:rPr>
                <w:b/>
                <w:sz w:val="26"/>
                <w:szCs w:val="26"/>
                <w:lang w:val="fr-FR"/>
                <w:rPrChange w:id="1943" w:author="Le Minh Nghia" w:date="2019-10-09T10:56:00Z">
                  <w:rPr>
                    <w:b/>
                    <w:sz w:val="24"/>
                    <w:szCs w:val="24"/>
                    <w:lang w:val="fr-FR"/>
                  </w:rPr>
                </w:rPrChange>
              </w:rPr>
              <w:t xml:space="preserve">Sinh </w:t>
            </w:r>
            <w:proofErr w:type="spellStart"/>
            <w:r w:rsidRPr="00B41112">
              <w:rPr>
                <w:b/>
                <w:sz w:val="26"/>
                <w:szCs w:val="26"/>
                <w:lang w:val="fr-FR"/>
                <w:rPrChange w:id="1944" w:author="Le Minh Nghia" w:date="2019-10-09T10:56:00Z">
                  <w:rPr>
                    <w:b/>
                    <w:sz w:val="24"/>
                    <w:szCs w:val="24"/>
                    <w:lang w:val="fr-FR"/>
                  </w:rPr>
                </w:rPrChange>
              </w:rPr>
              <w:t>viên</w:t>
            </w:r>
            <w:proofErr w:type="spellEnd"/>
            <w:r w:rsidRPr="00B41112">
              <w:rPr>
                <w:b/>
                <w:sz w:val="26"/>
                <w:szCs w:val="26"/>
                <w:lang w:val="fr-FR"/>
                <w:rPrChange w:id="1945" w:author="Le Minh Nghia" w:date="2019-10-09T10:56:00Z">
                  <w:rPr>
                    <w:b/>
                    <w:sz w:val="24"/>
                    <w:szCs w:val="24"/>
                    <w:lang w:val="fr-FR"/>
                  </w:rPr>
                </w:rPrChange>
              </w:rPr>
              <w:t xml:space="preserve"> </w:t>
            </w:r>
            <w:proofErr w:type="spellStart"/>
            <w:r w:rsidRPr="00B41112">
              <w:rPr>
                <w:b/>
                <w:sz w:val="26"/>
                <w:szCs w:val="26"/>
                <w:lang w:val="fr-FR"/>
                <w:rPrChange w:id="1946" w:author="Le Minh Nghia" w:date="2019-10-09T10:56:00Z">
                  <w:rPr>
                    <w:b/>
                    <w:sz w:val="24"/>
                    <w:szCs w:val="24"/>
                    <w:lang w:val="fr-FR"/>
                  </w:rPr>
                </w:rPrChange>
              </w:rPr>
              <w:t>chịu</w:t>
            </w:r>
            <w:proofErr w:type="spellEnd"/>
            <w:r w:rsidRPr="00B41112">
              <w:rPr>
                <w:b/>
                <w:sz w:val="26"/>
                <w:szCs w:val="26"/>
                <w:lang w:val="fr-FR"/>
                <w:rPrChange w:id="1947" w:author="Le Minh Nghia" w:date="2019-10-09T10:56:00Z">
                  <w:rPr>
                    <w:b/>
                    <w:sz w:val="24"/>
                    <w:szCs w:val="24"/>
                    <w:lang w:val="fr-FR"/>
                  </w:rPr>
                </w:rPrChange>
              </w:rPr>
              <w:t xml:space="preserve"> </w:t>
            </w:r>
            <w:proofErr w:type="spellStart"/>
            <w:r w:rsidRPr="00B41112">
              <w:rPr>
                <w:b/>
                <w:sz w:val="26"/>
                <w:szCs w:val="26"/>
                <w:lang w:val="fr-FR"/>
                <w:rPrChange w:id="1948" w:author="Le Minh Nghia" w:date="2019-10-09T10:56:00Z">
                  <w:rPr>
                    <w:b/>
                    <w:sz w:val="24"/>
                    <w:szCs w:val="24"/>
                    <w:lang w:val="fr-FR"/>
                  </w:rPr>
                </w:rPrChange>
              </w:rPr>
              <w:t>trách</w:t>
            </w:r>
            <w:proofErr w:type="spellEnd"/>
            <w:r w:rsidRPr="00B41112">
              <w:rPr>
                <w:b/>
                <w:sz w:val="26"/>
                <w:szCs w:val="26"/>
                <w:lang w:val="fr-FR"/>
                <w:rPrChange w:id="1949" w:author="Le Minh Nghia" w:date="2019-10-09T10:56:00Z">
                  <w:rPr>
                    <w:b/>
                    <w:sz w:val="24"/>
                    <w:szCs w:val="24"/>
                    <w:lang w:val="fr-FR"/>
                  </w:rPr>
                </w:rPrChange>
              </w:rPr>
              <w:t xml:space="preserve"> </w:t>
            </w:r>
            <w:proofErr w:type="spellStart"/>
            <w:r w:rsidRPr="00B41112">
              <w:rPr>
                <w:b/>
                <w:sz w:val="26"/>
                <w:szCs w:val="26"/>
                <w:lang w:val="fr-FR"/>
                <w:rPrChange w:id="1950" w:author="Le Minh Nghia" w:date="2019-10-09T10:56:00Z">
                  <w:rPr>
                    <w:b/>
                    <w:sz w:val="24"/>
                    <w:szCs w:val="24"/>
                    <w:lang w:val="fr-FR"/>
                  </w:rPr>
                </w:rPrChange>
              </w:rPr>
              <w:t>nhiệm</w:t>
            </w:r>
            <w:proofErr w:type="spellEnd"/>
            <w:r w:rsidRPr="00B41112">
              <w:rPr>
                <w:b/>
                <w:sz w:val="26"/>
                <w:szCs w:val="26"/>
                <w:lang w:val="fr-FR"/>
                <w:rPrChange w:id="1951" w:author="Le Minh Nghia" w:date="2019-10-09T10:56:00Z">
                  <w:rPr>
                    <w:b/>
                    <w:sz w:val="24"/>
                    <w:szCs w:val="24"/>
                    <w:lang w:val="fr-FR"/>
                  </w:rPr>
                </w:rPrChange>
              </w:rPr>
              <w:t xml:space="preserve"> </w:t>
            </w:r>
            <w:proofErr w:type="spellStart"/>
            <w:r w:rsidRPr="00B41112">
              <w:rPr>
                <w:b/>
                <w:sz w:val="26"/>
                <w:szCs w:val="26"/>
                <w:lang w:val="fr-FR"/>
                <w:rPrChange w:id="1952" w:author="Le Minh Nghia" w:date="2019-10-09T10:56:00Z">
                  <w:rPr>
                    <w:b/>
                    <w:sz w:val="24"/>
                    <w:szCs w:val="24"/>
                    <w:lang w:val="fr-FR"/>
                  </w:rPr>
                </w:rPrChange>
              </w:rPr>
              <w:t>chính</w:t>
            </w:r>
            <w:proofErr w:type="spellEnd"/>
          </w:p>
          <w:p w:rsidR="000F4865" w:rsidRPr="00B41112" w:rsidRDefault="000F4865" w:rsidP="0028370D">
            <w:pPr>
              <w:jc w:val="center"/>
              <w:rPr>
                <w:b/>
                <w:sz w:val="26"/>
                <w:szCs w:val="26"/>
                <w:rPrChange w:id="1953" w:author="Le Minh Nghia" w:date="2019-10-09T10:56:00Z">
                  <w:rPr>
                    <w:b/>
                    <w:sz w:val="24"/>
                    <w:szCs w:val="24"/>
                  </w:rPr>
                </w:rPrChange>
              </w:rPr>
            </w:pPr>
            <w:proofErr w:type="spellStart"/>
            <w:r w:rsidRPr="00B41112">
              <w:rPr>
                <w:b/>
                <w:sz w:val="26"/>
                <w:szCs w:val="26"/>
                <w:rPrChange w:id="1954" w:author="Le Minh Nghia" w:date="2019-10-09T10:56:00Z">
                  <w:rPr>
                    <w:b/>
                    <w:sz w:val="24"/>
                    <w:szCs w:val="24"/>
                  </w:rPr>
                </w:rPrChange>
              </w:rPr>
              <w:t>thực</w:t>
            </w:r>
            <w:proofErr w:type="spellEnd"/>
            <w:r w:rsidRPr="00B41112">
              <w:rPr>
                <w:b/>
                <w:sz w:val="26"/>
                <w:szCs w:val="26"/>
                <w:rPrChange w:id="1955" w:author="Le Minh Nghia" w:date="2019-10-09T10:56:00Z">
                  <w:rPr>
                    <w:b/>
                    <w:sz w:val="24"/>
                    <w:szCs w:val="24"/>
                  </w:rPr>
                </w:rPrChange>
              </w:rPr>
              <w:t xml:space="preserve"> </w:t>
            </w:r>
            <w:proofErr w:type="spellStart"/>
            <w:r w:rsidRPr="00B41112">
              <w:rPr>
                <w:b/>
                <w:sz w:val="26"/>
                <w:szCs w:val="26"/>
                <w:rPrChange w:id="1956" w:author="Le Minh Nghia" w:date="2019-10-09T10:56:00Z">
                  <w:rPr>
                    <w:b/>
                    <w:sz w:val="24"/>
                    <w:szCs w:val="24"/>
                  </w:rPr>
                </w:rPrChange>
              </w:rPr>
              <w:t>hiện</w:t>
            </w:r>
            <w:proofErr w:type="spellEnd"/>
            <w:r w:rsidRPr="00B41112">
              <w:rPr>
                <w:b/>
                <w:sz w:val="26"/>
                <w:szCs w:val="26"/>
                <w:rPrChange w:id="1957" w:author="Le Minh Nghia" w:date="2019-10-09T10:56:00Z">
                  <w:rPr>
                    <w:b/>
                    <w:sz w:val="24"/>
                    <w:szCs w:val="24"/>
                  </w:rPr>
                </w:rPrChange>
              </w:rPr>
              <w:t xml:space="preserve"> </w:t>
            </w:r>
            <w:proofErr w:type="spellStart"/>
            <w:r w:rsidRPr="00B41112">
              <w:rPr>
                <w:b/>
                <w:sz w:val="26"/>
                <w:szCs w:val="26"/>
                <w:rPrChange w:id="1958" w:author="Le Minh Nghia" w:date="2019-10-09T10:56:00Z">
                  <w:rPr>
                    <w:b/>
                    <w:sz w:val="24"/>
                    <w:szCs w:val="24"/>
                  </w:rPr>
                </w:rPrChange>
              </w:rPr>
              <w:t>đề</w:t>
            </w:r>
            <w:proofErr w:type="spellEnd"/>
            <w:r w:rsidRPr="00B41112">
              <w:rPr>
                <w:b/>
                <w:sz w:val="26"/>
                <w:szCs w:val="26"/>
                <w:rPrChange w:id="1959" w:author="Le Minh Nghia" w:date="2019-10-09T10:56:00Z">
                  <w:rPr>
                    <w:b/>
                    <w:sz w:val="24"/>
                    <w:szCs w:val="24"/>
                  </w:rPr>
                </w:rPrChange>
              </w:rPr>
              <w:t xml:space="preserve"> </w:t>
            </w:r>
            <w:proofErr w:type="spellStart"/>
            <w:r w:rsidRPr="00B41112">
              <w:rPr>
                <w:b/>
                <w:sz w:val="26"/>
                <w:szCs w:val="26"/>
                <w:rPrChange w:id="1960" w:author="Le Minh Nghia" w:date="2019-10-09T10:56:00Z">
                  <w:rPr>
                    <w:b/>
                    <w:sz w:val="24"/>
                    <w:szCs w:val="24"/>
                  </w:rPr>
                </w:rPrChange>
              </w:rPr>
              <w:t>tài</w:t>
            </w:r>
            <w:proofErr w:type="spellEnd"/>
          </w:p>
          <w:p w:rsidR="000F4865" w:rsidRPr="00B41112" w:rsidRDefault="000F4865" w:rsidP="0028370D">
            <w:pPr>
              <w:jc w:val="center"/>
              <w:rPr>
                <w:b/>
                <w:bCs/>
                <w:i/>
                <w:iCs/>
                <w:sz w:val="26"/>
                <w:szCs w:val="26"/>
                <w:lang w:val="fr-FR"/>
                <w:rPrChange w:id="1961" w:author="Le Minh Nghia" w:date="2019-10-09T10:56:00Z">
                  <w:rPr>
                    <w:b/>
                    <w:bCs/>
                    <w:i/>
                    <w:iCs/>
                    <w:sz w:val="24"/>
                    <w:szCs w:val="24"/>
                    <w:lang w:val="fr-FR"/>
                  </w:rPr>
                </w:rPrChange>
              </w:rPr>
            </w:pPr>
            <w:r w:rsidRPr="00B41112">
              <w:rPr>
                <w:i/>
                <w:iCs/>
                <w:sz w:val="26"/>
                <w:szCs w:val="26"/>
                <w:rPrChange w:id="1962" w:author="Le Minh Nghia" w:date="2019-10-09T10:56:00Z">
                  <w:rPr>
                    <w:i/>
                    <w:iCs/>
                    <w:sz w:val="24"/>
                    <w:szCs w:val="24"/>
                  </w:rPr>
                </w:rPrChange>
              </w:rPr>
              <w:t>(</w:t>
            </w:r>
            <w:proofErr w:type="spellStart"/>
            <w:r w:rsidRPr="00B41112">
              <w:rPr>
                <w:i/>
                <w:iCs/>
                <w:sz w:val="26"/>
                <w:szCs w:val="26"/>
                <w:rPrChange w:id="1963" w:author="Le Minh Nghia" w:date="2019-10-09T10:56:00Z">
                  <w:rPr>
                    <w:i/>
                    <w:iCs/>
                    <w:sz w:val="24"/>
                    <w:szCs w:val="24"/>
                  </w:rPr>
                </w:rPrChange>
              </w:rPr>
              <w:t>ký</w:t>
            </w:r>
            <w:proofErr w:type="spellEnd"/>
            <w:r w:rsidRPr="00B41112">
              <w:rPr>
                <w:i/>
                <w:iCs/>
                <w:sz w:val="26"/>
                <w:szCs w:val="26"/>
                <w:rPrChange w:id="1964" w:author="Le Minh Nghia" w:date="2019-10-09T10:56:00Z">
                  <w:rPr>
                    <w:i/>
                    <w:iCs/>
                    <w:sz w:val="24"/>
                    <w:szCs w:val="24"/>
                  </w:rPr>
                </w:rPrChange>
              </w:rPr>
              <w:t xml:space="preserve">, </w:t>
            </w:r>
            <w:proofErr w:type="spellStart"/>
            <w:r w:rsidRPr="00B41112">
              <w:rPr>
                <w:i/>
                <w:iCs/>
                <w:sz w:val="26"/>
                <w:szCs w:val="26"/>
                <w:rPrChange w:id="1965" w:author="Le Minh Nghia" w:date="2019-10-09T10:56:00Z">
                  <w:rPr>
                    <w:i/>
                    <w:iCs/>
                    <w:sz w:val="24"/>
                    <w:szCs w:val="24"/>
                  </w:rPr>
                </w:rPrChange>
              </w:rPr>
              <w:t>họ</w:t>
            </w:r>
            <w:proofErr w:type="spellEnd"/>
            <w:r w:rsidRPr="00B41112">
              <w:rPr>
                <w:i/>
                <w:iCs/>
                <w:sz w:val="26"/>
                <w:szCs w:val="26"/>
                <w:rPrChange w:id="1966" w:author="Le Minh Nghia" w:date="2019-10-09T10:56:00Z">
                  <w:rPr>
                    <w:i/>
                    <w:iCs/>
                    <w:sz w:val="24"/>
                    <w:szCs w:val="24"/>
                  </w:rPr>
                </w:rPrChange>
              </w:rPr>
              <w:t xml:space="preserve"> </w:t>
            </w:r>
            <w:proofErr w:type="spellStart"/>
            <w:r w:rsidRPr="00B41112">
              <w:rPr>
                <w:i/>
                <w:iCs/>
                <w:sz w:val="26"/>
                <w:szCs w:val="26"/>
                <w:rPrChange w:id="1967" w:author="Le Minh Nghia" w:date="2019-10-09T10:56:00Z">
                  <w:rPr>
                    <w:i/>
                    <w:iCs/>
                    <w:sz w:val="24"/>
                    <w:szCs w:val="24"/>
                  </w:rPr>
                </w:rPrChange>
              </w:rPr>
              <w:t>và</w:t>
            </w:r>
            <w:proofErr w:type="spellEnd"/>
            <w:r w:rsidRPr="00B41112">
              <w:rPr>
                <w:i/>
                <w:iCs/>
                <w:sz w:val="26"/>
                <w:szCs w:val="26"/>
                <w:rPrChange w:id="1968" w:author="Le Minh Nghia" w:date="2019-10-09T10:56:00Z">
                  <w:rPr>
                    <w:i/>
                    <w:iCs/>
                    <w:sz w:val="24"/>
                    <w:szCs w:val="24"/>
                  </w:rPr>
                </w:rPrChange>
              </w:rPr>
              <w:t xml:space="preserve"> </w:t>
            </w:r>
            <w:proofErr w:type="spellStart"/>
            <w:r w:rsidRPr="00B41112">
              <w:rPr>
                <w:i/>
                <w:iCs/>
                <w:sz w:val="26"/>
                <w:szCs w:val="26"/>
                <w:rPrChange w:id="1969" w:author="Le Minh Nghia" w:date="2019-10-09T10:56:00Z">
                  <w:rPr>
                    <w:i/>
                    <w:iCs/>
                    <w:sz w:val="24"/>
                    <w:szCs w:val="24"/>
                  </w:rPr>
                </w:rPrChange>
              </w:rPr>
              <w:t>tên</w:t>
            </w:r>
            <w:proofErr w:type="spellEnd"/>
            <w:r w:rsidRPr="00B41112">
              <w:rPr>
                <w:i/>
                <w:iCs/>
                <w:sz w:val="26"/>
                <w:szCs w:val="26"/>
                <w:rPrChange w:id="1970" w:author="Le Minh Nghia" w:date="2019-10-09T10:56:00Z">
                  <w:rPr>
                    <w:i/>
                    <w:iCs/>
                    <w:sz w:val="24"/>
                    <w:szCs w:val="24"/>
                  </w:rPr>
                </w:rPrChange>
              </w:rPr>
              <w:t>)</w:t>
            </w:r>
          </w:p>
        </w:tc>
      </w:tr>
    </w:tbl>
    <w:p w:rsidR="003906A3" w:rsidRPr="00B41112" w:rsidRDefault="003906A3" w:rsidP="00FF6435">
      <w:pPr>
        <w:rPr>
          <w:b/>
          <w:sz w:val="26"/>
          <w:szCs w:val="26"/>
          <w:rPrChange w:id="1971" w:author="Le Minh Nghia" w:date="2019-10-09T10:56:00Z">
            <w:rPr>
              <w:b/>
              <w:sz w:val="24"/>
              <w:szCs w:val="24"/>
            </w:rPr>
          </w:rPrChange>
        </w:rPr>
      </w:pPr>
    </w:p>
    <w:p w:rsidR="003906A3" w:rsidRPr="00B41112" w:rsidRDefault="003906A3">
      <w:pPr>
        <w:rPr>
          <w:b/>
          <w:sz w:val="26"/>
          <w:szCs w:val="26"/>
          <w:rPrChange w:id="1972" w:author="Le Minh Nghia" w:date="2019-10-09T10:56:00Z">
            <w:rPr>
              <w:b/>
              <w:sz w:val="24"/>
              <w:szCs w:val="24"/>
            </w:rPr>
          </w:rPrChange>
        </w:rPr>
      </w:pPr>
      <w:r w:rsidRPr="00B41112">
        <w:rPr>
          <w:b/>
          <w:sz w:val="26"/>
          <w:szCs w:val="26"/>
          <w:rPrChange w:id="1973" w:author="Le Minh Nghia" w:date="2019-10-09T10:56:00Z">
            <w:rPr>
              <w:b/>
              <w:sz w:val="24"/>
              <w:szCs w:val="24"/>
            </w:rPr>
          </w:rPrChange>
        </w:rPr>
        <w:br w:type="page"/>
      </w:r>
    </w:p>
    <w:p w:rsidR="00BE046C" w:rsidRPr="00B41112" w:rsidRDefault="004400CA" w:rsidP="00F8419E">
      <w:pPr>
        <w:jc w:val="center"/>
        <w:rPr>
          <w:b/>
          <w:sz w:val="26"/>
          <w:szCs w:val="26"/>
          <w:rPrChange w:id="1974" w:author="Le Minh Nghia" w:date="2019-10-09T10:56:00Z">
            <w:rPr>
              <w:b/>
              <w:sz w:val="36"/>
              <w:szCs w:val="36"/>
            </w:rPr>
          </w:rPrChange>
        </w:rPr>
      </w:pPr>
      <w:r w:rsidRPr="00B41112">
        <w:rPr>
          <w:b/>
          <w:sz w:val="26"/>
          <w:szCs w:val="26"/>
          <w:rPrChange w:id="1975" w:author="Le Minh Nghia" w:date="2019-10-09T10:56:00Z">
            <w:rPr>
              <w:b/>
              <w:sz w:val="36"/>
              <w:szCs w:val="36"/>
            </w:rPr>
          </w:rPrChange>
        </w:rPr>
        <w:lastRenderedPageBreak/>
        <w:t>MỞ ĐẦU</w:t>
      </w:r>
    </w:p>
    <w:p w:rsidR="003906A3" w:rsidRPr="00B41112" w:rsidRDefault="003906A3" w:rsidP="00A22430">
      <w:pPr>
        <w:pStyle w:val="ListParagraph"/>
        <w:numPr>
          <w:ilvl w:val="0"/>
          <w:numId w:val="6"/>
        </w:numPr>
        <w:spacing w:line="360" w:lineRule="auto"/>
        <w:rPr>
          <w:b/>
          <w:sz w:val="26"/>
          <w:szCs w:val="26"/>
          <w:rPrChange w:id="1976" w:author="Le Minh Nghia" w:date="2019-10-09T10:56:00Z">
            <w:rPr>
              <w:b/>
              <w:sz w:val="32"/>
              <w:szCs w:val="32"/>
            </w:rPr>
          </w:rPrChange>
        </w:rPr>
      </w:pPr>
      <w:r w:rsidRPr="00B41112">
        <w:rPr>
          <w:b/>
          <w:sz w:val="26"/>
          <w:szCs w:val="26"/>
          <w:rPrChange w:id="1977" w:author="Le Minh Nghia" w:date="2019-10-09T10:56:00Z">
            <w:rPr>
              <w:b/>
              <w:sz w:val="32"/>
              <w:szCs w:val="32"/>
            </w:rPr>
          </w:rPrChange>
        </w:rPr>
        <w:t>TỔNG QUAN TÌNH HÌNH NGHIÊN CỨU THUỘC LĨNH VỰC CỦA ĐỀ TÀI Ở TRONG VÀ NGOÀI NƯỚC</w:t>
      </w:r>
    </w:p>
    <w:p w:rsidR="003906A3" w:rsidRPr="00B41112" w:rsidRDefault="003906A3" w:rsidP="00A22430">
      <w:pPr>
        <w:pStyle w:val="ListParagraph"/>
        <w:numPr>
          <w:ilvl w:val="0"/>
          <w:numId w:val="7"/>
        </w:numPr>
        <w:spacing w:line="360" w:lineRule="auto"/>
        <w:rPr>
          <w:b/>
          <w:sz w:val="26"/>
          <w:szCs w:val="26"/>
          <w:rPrChange w:id="1978" w:author="Le Minh Nghia" w:date="2019-10-09T10:56:00Z">
            <w:rPr>
              <w:b/>
              <w:sz w:val="28"/>
              <w:szCs w:val="28"/>
            </w:rPr>
          </w:rPrChange>
        </w:rPr>
      </w:pPr>
      <w:proofErr w:type="spellStart"/>
      <w:r w:rsidRPr="00B41112">
        <w:rPr>
          <w:b/>
          <w:sz w:val="26"/>
          <w:szCs w:val="26"/>
          <w:rPrChange w:id="1979" w:author="Le Minh Nghia" w:date="2019-10-09T10:56:00Z">
            <w:rPr>
              <w:b/>
              <w:sz w:val="28"/>
              <w:szCs w:val="28"/>
            </w:rPr>
          </w:rPrChange>
        </w:rPr>
        <w:t>Trong</w:t>
      </w:r>
      <w:proofErr w:type="spellEnd"/>
      <w:r w:rsidRPr="00B41112">
        <w:rPr>
          <w:b/>
          <w:sz w:val="26"/>
          <w:szCs w:val="26"/>
          <w:rPrChange w:id="1980" w:author="Le Minh Nghia" w:date="2019-10-09T10:56:00Z">
            <w:rPr>
              <w:b/>
              <w:sz w:val="28"/>
              <w:szCs w:val="28"/>
            </w:rPr>
          </w:rPrChange>
        </w:rPr>
        <w:t xml:space="preserve"> </w:t>
      </w:r>
      <w:proofErr w:type="spellStart"/>
      <w:r w:rsidRPr="00B41112">
        <w:rPr>
          <w:b/>
          <w:sz w:val="26"/>
          <w:szCs w:val="26"/>
          <w:rPrChange w:id="1981" w:author="Le Minh Nghia" w:date="2019-10-09T10:56:00Z">
            <w:rPr>
              <w:b/>
              <w:sz w:val="28"/>
              <w:szCs w:val="28"/>
            </w:rPr>
          </w:rPrChange>
        </w:rPr>
        <w:t>nước</w:t>
      </w:r>
      <w:proofErr w:type="spellEnd"/>
    </w:p>
    <w:p w:rsidR="00F8419E" w:rsidRPr="00B41112" w:rsidRDefault="00F8419E" w:rsidP="007D736C">
      <w:pPr>
        <w:pStyle w:val="ListParagraph"/>
        <w:spacing w:line="360" w:lineRule="auto"/>
        <w:ind w:left="1077" w:firstLine="720"/>
        <w:rPr>
          <w:sz w:val="26"/>
          <w:szCs w:val="26"/>
          <w:rPrChange w:id="1982" w:author="Le Minh Nghia" w:date="2019-10-09T10:56:00Z">
            <w:rPr>
              <w:sz w:val="26"/>
              <w:szCs w:val="26"/>
            </w:rPr>
          </w:rPrChange>
        </w:rPr>
      </w:pPr>
      <w:proofErr w:type="spellStart"/>
      <w:r w:rsidRPr="00B41112">
        <w:rPr>
          <w:sz w:val="26"/>
          <w:szCs w:val="26"/>
          <w:rPrChange w:id="1983" w:author="Le Minh Nghia" w:date="2019-10-09T10:56:00Z">
            <w:rPr>
              <w:sz w:val="26"/>
              <w:szCs w:val="26"/>
            </w:rPr>
          </w:rPrChange>
        </w:rPr>
        <w:t>Hiện</w:t>
      </w:r>
      <w:proofErr w:type="spellEnd"/>
      <w:r w:rsidRPr="00B41112">
        <w:rPr>
          <w:sz w:val="26"/>
          <w:szCs w:val="26"/>
          <w:rPrChange w:id="1984" w:author="Le Minh Nghia" w:date="2019-10-09T10:56:00Z">
            <w:rPr>
              <w:sz w:val="26"/>
              <w:szCs w:val="26"/>
            </w:rPr>
          </w:rPrChange>
        </w:rPr>
        <w:t xml:space="preserve"> </w:t>
      </w:r>
      <w:proofErr w:type="spellStart"/>
      <w:r w:rsidRPr="00B41112">
        <w:rPr>
          <w:sz w:val="26"/>
          <w:szCs w:val="26"/>
          <w:rPrChange w:id="1985" w:author="Le Minh Nghia" w:date="2019-10-09T10:56:00Z">
            <w:rPr>
              <w:sz w:val="26"/>
              <w:szCs w:val="26"/>
            </w:rPr>
          </w:rPrChange>
        </w:rPr>
        <w:t>tại</w:t>
      </w:r>
      <w:proofErr w:type="spellEnd"/>
      <w:r w:rsidRPr="00B41112">
        <w:rPr>
          <w:sz w:val="26"/>
          <w:szCs w:val="26"/>
          <w:rPrChange w:id="1986" w:author="Le Minh Nghia" w:date="2019-10-09T10:56:00Z">
            <w:rPr>
              <w:sz w:val="26"/>
              <w:szCs w:val="26"/>
            </w:rPr>
          </w:rPrChange>
        </w:rPr>
        <w:t xml:space="preserve"> </w:t>
      </w:r>
      <w:proofErr w:type="spellStart"/>
      <w:r w:rsidRPr="00B41112">
        <w:rPr>
          <w:sz w:val="26"/>
          <w:szCs w:val="26"/>
          <w:rPrChange w:id="1987" w:author="Le Minh Nghia" w:date="2019-10-09T10:56:00Z">
            <w:rPr>
              <w:sz w:val="26"/>
              <w:szCs w:val="26"/>
            </w:rPr>
          </w:rPrChange>
        </w:rPr>
        <w:t>có</w:t>
      </w:r>
      <w:proofErr w:type="spellEnd"/>
      <w:r w:rsidRPr="00B41112">
        <w:rPr>
          <w:sz w:val="26"/>
          <w:szCs w:val="26"/>
          <w:rPrChange w:id="1988" w:author="Le Minh Nghia" w:date="2019-10-09T10:56:00Z">
            <w:rPr>
              <w:sz w:val="26"/>
              <w:szCs w:val="26"/>
            </w:rPr>
          </w:rPrChange>
        </w:rPr>
        <w:t xml:space="preserve"> </w:t>
      </w:r>
      <w:proofErr w:type="spellStart"/>
      <w:r w:rsidRPr="00B41112">
        <w:rPr>
          <w:sz w:val="26"/>
          <w:szCs w:val="26"/>
          <w:rPrChange w:id="1989" w:author="Le Minh Nghia" w:date="2019-10-09T10:56:00Z">
            <w:rPr>
              <w:sz w:val="26"/>
              <w:szCs w:val="26"/>
            </w:rPr>
          </w:rPrChange>
        </w:rPr>
        <w:t>một</w:t>
      </w:r>
      <w:proofErr w:type="spellEnd"/>
      <w:r w:rsidRPr="00B41112">
        <w:rPr>
          <w:sz w:val="26"/>
          <w:szCs w:val="26"/>
          <w:rPrChange w:id="1990" w:author="Le Minh Nghia" w:date="2019-10-09T10:56:00Z">
            <w:rPr>
              <w:sz w:val="26"/>
              <w:szCs w:val="26"/>
            </w:rPr>
          </w:rPrChange>
        </w:rPr>
        <w:t xml:space="preserve"> </w:t>
      </w:r>
      <w:proofErr w:type="spellStart"/>
      <w:r w:rsidRPr="00B41112">
        <w:rPr>
          <w:sz w:val="26"/>
          <w:szCs w:val="26"/>
          <w:rPrChange w:id="1991" w:author="Le Minh Nghia" w:date="2019-10-09T10:56:00Z">
            <w:rPr>
              <w:sz w:val="26"/>
              <w:szCs w:val="26"/>
            </w:rPr>
          </w:rPrChange>
        </w:rPr>
        <w:t>số</w:t>
      </w:r>
      <w:proofErr w:type="spellEnd"/>
      <w:r w:rsidRPr="00B41112">
        <w:rPr>
          <w:sz w:val="26"/>
          <w:szCs w:val="26"/>
          <w:rPrChange w:id="1992" w:author="Le Minh Nghia" w:date="2019-10-09T10:56:00Z">
            <w:rPr>
              <w:sz w:val="26"/>
              <w:szCs w:val="26"/>
            </w:rPr>
          </w:rPrChange>
        </w:rPr>
        <w:t xml:space="preserve"> khoa </w:t>
      </w:r>
      <w:proofErr w:type="spellStart"/>
      <w:r w:rsidRPr="00B41112">
        <w:rPr>
          <w:sz w:val="26"/>
          <w:szCs w:val="26"/>
          <w:rPrChange w:id="1993" w:author="Le Minh Nghia" w:date="2019-10-09T10:56:00Z">
            <w:rPr>
              <w:sz w:val="26"/>
              <w:szCs w:val="26"/>
            </w:rPr>
          </w:rPrChange>
        </w:rPr>
        <w:t>của</w:t>
      </w:r>
      <w:proofErr w:type="spellEnd"/>
      <w:r w:rsidRPr="00B41112">
        <w:rPr>
          <w:sz w:val="26"/>
          <w:szCs w:val="26"/>
          <w:rPrChange w:id="1994" w:author="Le Minh Nghia" w:date="2019-10-09T10:56:00Z">
            <w:rPr>
              <w:sz w:val="26"/>
              <w:szCs w:val="26"/>
            </w:rPr>
          </w:rPrChange>
        </w:rPr>
        <w:t xml:space="preserve"> </w:t>
      </w:r>
      <w:proofErr w:type="spellStart"/>
      <w:r w:rsidRPr="00B41112">
        <w:rPr>
          <w:sz w:val="26"/>
          <w:szCs w:val="26"/>
          <w:rPrChange w:id="1995" w:author="Le Minh Nghia" w:date="2019-10-09T10:56:00Z">
            <w:rPr>
              <w:sz w:val="26"/>
              <w:szCs w:val="26"/>
            </w:rPr>
          </w:rPrChange>
        </w:rPr>
        <w:t>các</w:t>
      </w:r>
      <w:proofErr w:type="spellEnd"/>
      <w:r w:rsidRPr="00B41112">
        <w:rPr>
          <w:sz w:val="26"/>
          <w:szCs w:val="26"/>
          <w:rPrChange w:id="1996" w:author="Le Minh Nghia" w:date="2019-10-09T10:56:00Z">
            <w:rPr>
              <w:sz w:val="26"/>
              <w:szCs w:val="26"/>
            </w:rPr>
          </w:rPrChange>
        </w:rPr>
        <w:t xml:space="preserve"> </w:t>
      </w:r>
      <w:proofErr w:type="spellStart"/>
      <w:r w:rsidRPr="00B41112">
        <w:rPr>
          <w:sz w:val="26"/>
          <w:szCs w:val="26"/>
          <w:rPrChange w:id="1997" w:author="Le Minh Nghia" w:date="2019-10-09T10:56:00Z">
            <w:rPr>
              <w:sz w:val="26"/>
              <w:szCs w:val="26"/>
            </w:rPr>
          </w:rPrChange>
        </w:rPr>
        <w:t>trường</w:t>
      </w:r>
      <w:proofErr w:type="spellEnd"/>
      <w:r w:rsidRPr="00B41112">
        <w:rPr>
          <w:sz w:val="26"/>
          <w:szCs w:val="26"/>
          <w:rPrChange w:id="1998" w:author="Le Minh Nghia" w:date="2019-10-09T10:56:00Z">
            <w:rPr>
              <w:sz w:val="26"/>
              <w:szCs w:val="26"/>
            </w:rPr>
          </w:rPrChange>
        </w:rPr>
        <w:t xml:space="preserve"> </w:t>
      </w:r>
      <w:proofErr w:type="spellStart"/>
      <w:r w:rsidRPr="00B41112">
        <w:rPr>
          <w:sz w:val="26"/>
          <w:szCs w:val="26"/>
          <w:rPrChange w:id="1999" w:author="Le Minh Nghia" w:date="2019-10-09T10:56:00Z">
            <w:rPr>
              <w:sz w:val="26"/>
              <w:szCs w:val="26"/>
            </w:rPr>
          </w:rPrChange>
        </w:rPr>
        <w:t>đại</w:t>
      </w:r>
      <w:proofErr w:type="spellEnd"/>
      <w:r w:rsidRPr="00B41112">
        <w:rPr>
          <w:sz w:val="26"/>
          <w:szCs w:val="26"/>
          <w:rPrChange w:id="2000" w:author="Le Minh Nghia" w:date="2019-10-09T10:56:00Z">
            <w:rPr>
              <w:sz w:val="26"/>
              <w:szCs w:val="26"/>
            </w:rPr>
          </w:rPrChange>
        </w:rPr>
        <w:t xml:space="preserve"> </w:t>
      </w:r>
      <w:proofErr w:type="spellStart"/>
      <w:r w:rsidRPr="00B41112">
        <w:rPr>
          <w:sz w:val="26"/>
          <w:szCs w:val="26"/>
          <w:rPrChange w:id="2001" w:author="Le Minh Nghia" w:date="2019-10-09T10:56:00Z">
            <w:rPr>
              <w:sz w:val="26"/>
              <w:szCs w:val="26"/>
            </w:rPr>
          </w:rPrChange>
        </w:rPr>
        <w:t>học</w:t>
      </w:r>
      <w:proofErr w:type="spellEnd"/>
      <w:r w:rsidRPr="00B41112">
        <w:rPr>
          <w:sz w:val="26"/>
          <w:szCs w:val="26"/>
          <w:rPrChange w:id="2002" w:author="Le Minh Nghia" w:date="2019-10-09T10:56:00Z">
            <w:rPr>
              <w:sz w:val="26"/>
              <w:szCs w:val="26"/>
            </w:rPr>
          </w:rPrChange>
        </w:rPr>
        <w:t xml:space="preserve"> </w:t>
      </w:r>
      <w:proofErr w:type="spellStart"/>
      <w:r w:rsidRPr="00B41112">
        <w:rPr>
          <w:sz w:val="26"/>
          <w:szCs w:val="26"/>
          <w:rPrChange w:id="2003" w:author="Le Minh Nghia" w:date="2019-10-09T10:56:00Z">
            <w:rPr>
              <w:sz w:val="26"/>
              <w:szCs w:val="26"/>
            </w:rPr>
          </w:rPrChange>
        </w:rPr>
        <w:t>có</w:t>
      </w:r>
      <w:proofErr w:type="spellEnd"/>
      <w:r w:rsidRPr="00B41112">
        <w:rPr>
          <w:sz w:val="26"/>
          <w:szCs w:val="26"/>
          <w:rPrChange w:id="2004" w:author="Le Minh Nghia" w:date="2019-10-09T10:56:00Z">
            <w:rPr>
              <w:sz w:val="26"/>
              <w:szCs w:val="26"/>
            </w:rPr>
          </w:rPrChange>
        </w:rPr>
        <w:t xml:space="preserve"> </w:t>
      </w:r>
      <w:proofErr w:type="spellStart"/>
      <w:r w:rsidRPr="00B41112">
        <w:rPr>
          <w:sz w:val="26"/>
          <w:szCs w:val="26"/>
          <w:rPrChange w:id="2005" w:author="Le Minh Nghia" w:date="2019-10-09T10:56:00Z">
            <w:rPr>
              <w:sz w:val="26"/>
              <w:szCs w:val="26"/>
            </w:rPr>
          </w:rPrChange>
        </w:rPr>
        <w:t>quản</w:t>
      </w:r>
      <w:proofErr w:type="spellEnd"/>
      <w:r w:rsidRPr="00B41112">
        <w:rPr>
          <w:sz w:val="26"/>
          <w:szCs w:val="26"/>
          <w:rPrChange w:id="2006" w:author="Le Minh Nghia" w:date="2019-10-09T10:56:00Z">
            <w:rPr>
              <w:sz w:val="26"/>
              <w:szCs w:val="26"/>
            </w:rPr>
          </w:rPrChange>
        </w:rPr>
        <w:t xml:space="preserve"> </w:t>
      </w:r>
      <w:proofErr w:type="spellStart"/>
      <w:r w:rsidRPr="00B41112">
        <w:rPr>
          <w:sz w:val="26"/>
          <w:szCs w:val="26"/>
          <w:rPrChange w:id="2007" w:author="Le Minh Nghia" w:date="2019-10-09T10:56:00Z">
            <w:rPr>
              <w:sz w:val="26"/>
              <w:szCs w:val="26"/>
            </w:rPr>
          </w:rPrChange>
        </w:rPr>
        <w:t>lý</w:t>
      </w:r>
      <w:proofErr w:type="spellEnd"/>
      <w:r w:rsidRPr="00B41112">
        <w:rPr>
          <w:sz w:val="26"/>
          <w:szCs w:val="26"/>
          <w:rPrChange w:id="2008" w:author="Le Minh Nghia" w:date="2019-10-09T10:56:00Z">
            <w:rPr>
              <w:sz w:val="26"/>
              <w:szCs w:val="26"/>
            </w:rPr>
          </w:rPrChange>
        </w:rPr>
        <w:t xml:space="preserve"> </w:t>
      </w:r>
      <w:proofErr w:type="spellStart"/>
      <w:r w:rsidRPr="00B41112">
        <w:rPr>
          <w:sz w:val="26"/>
          <w:szCs w:val="26"/>
          <w:rPrChange w:id="2009" w:author="Le Minh Nghia" w:date="2019-10-09T10:56:00Z">
            <w:rPr>
              <w:sz w:val="26"/>
              <w:szCs w:val="26"/>
            </w:rPr>
          </w:rPrChange>
        </w:rPr>
        <w:t>thông</w:t>
      </w:r>
      <w:proofErr w:type="spellEnd"/>
      <w:r w:rsidRPr="00B41112">
        <w:rPr>
          <w:sz w:val="26"/>
          <w:szCs w:val="26"/>
          <w:rPrChange w:id="2010" w:author="Le Minh Nghia" w:date="2019-10-09T10:56:00Z">
            <w:rPr>
              <w:sz w:val="26"/>
              <w:szCs w:val="26"/>
            </w:rPr>
          </w:rPrChange>
        </w:rPr>
        <w:t xml:space="preserve"> tin </w:t>
      </w:r>
      <w:proofErr w:type="spellStart"/>
      <w:r w:rsidRPr="00B41112">
        <w:rPr>
          <w:sz w:val="26"/>
          <w:szCs w:val="26"/>
          <w:rPrChange w:id="2011" w:author="Le Minh Nghia" w:date="2019-10-09T10:56:00Z">
            <w:rPr>
              <w:sz w:val="26"/>
              <w:szCs w:val="26"/>
            </w:rPr>
          </w:rPrChange>
        </w:rPr>
        <w:t>về</w:t>
      </w:r>
      <w:proofErr w:type="spellEnd"/>
      <w:r w:rsidRPr="00B41112">
        <w:rPr>
          <w:sz w:val="26"/>
          <w:szCs w:val="26"/>
          <w:rPrChange w:id="2012" w:author="Le Minh Nghia" w:date="2019-10-09T10:56:00Z">
            <w:rPr>
              <w:sz w:val="26"/>
              <w:szCs w:val="26"/>
            </w:rPr>
          </w:rPrChange>
        </w:rPr>
        <w:t xml:space="preserve"> </w:t>
      </w:r>
      <w:proofErr w:type="spellStart"/>
      <w:r w:rsidRPr="00B41112">
        <w:rPr>
          <w:sz w:val="26"/>
          <w:szCs w:val="26"/>
          <w:rPrChange w:id="2013" w:author="Le Minh Nghia" w:date="2019-10-09T10:56:00Z">
            <w:rPr>
              <w:sz w:val="26"/>
              <w:szCs w:val="26"/>
            </w:rPr>
          </w:rPrChange>
        </w:rPr>
        <w:t>cựu</w:t>
      </w:r>
      <w:proofErr w:type="spellEnd"/>
      <w:r w:rsidRPr="00B41112">
        <w:rPr>
          <w:sz w:val="26"/>
          <w:szCs w:val="26"/>
          <w:rPrChange w:id="2014" w:author="Le Minh Nghia" w:date="2019-10-09T10:56:00Z">
            <w:rPr>
              <w:sz w:val="26"/>
              <w:szCs w:val="26"/>
            </w:rPr>
          </w:rPrChange>
        </w:rPr>
        <w:t xml:space="preserve"> </w:t>
      </w:r>
      <w:proofErr w:type="spellStart"/>
      <w:r w:rsidRPr="00B41112">
        <w:rPr>
          <w:sz w:val="26"/>
          <w:szCs w:val="26"/>
          <w:rPrChange w:id="2015" w:author="Le Minh Nghia" w:date="2019-10-09T10:56:00Z">
            <w:rPr>
              <w:sz w:val="26"/>
              <w:szCs w:val="26"/>
            </w:rPr>
          </w:rPrChange>
        </w:rPr>
        <w:t>sinh</w:t>
      </w:r>
      <w:proofErr w:type="spellEnd"/>
      <w:r w:rsidRPr="00B41112">
        <w:rPr>
          <w:sz w:val="26"/>
          <w:szCs w:val="26"/>
          <w:rPrChange w:id="2016" w:author="Le Minh Nghia" w:date="2019-10-09T10:56:00Z">
            <w:rPr>
              <w:sz w:val="26"/>
              <w:szCs w:val="26"/>
            </w:rPr>
          </w:rPrChange>
        </w:rPr>
        <w:t xml:space="preserve"> </w:t>
      </w:r>
      <w:proofErr w:type="spellStart"/>
      <w:r w:rsidRPr="00B41112">
        <w:rPr>
          <w:sz w:val="26"/>
          <w:szCs w:val="26"/>
          <w:rPrChange w:id="2017" w:author="Le Minh Nghia" w:date="2019-10-09T10:56:00Z">
            <w:rPr>
              <w:sz w:val="26"/>
              <w:szCs w:val="26"/>
            </w:rPr>
          </w:rPrChange>
        </w:rPr>
        <w:t>viên</w:t>
      </w:r>
      <w:proofErr w:type="spellEnd"/>
      <w:r w:rsidRPr="00B41112">
        <w:rPr>
          <w:sz w:val="26"/>
          <w:szCs w:val="26"/>
          <w:rPrChange w:id="2018" w:author="Le Minh Nghia" w:date="2019-10-09T10:56:00Z">
            <w:rPr>
              <w:sz w:val="26"/>
              <w:szCs w:val="26"/>
            </w:rPr>
          </w:rPrChange>
        </w:rPr>
        <w:t xml:space="preserve"> </w:t>
      </w:r>
      <w:proofErr w:type="spellStart"/>
      <w:r w:rsidRPr="00B41112">
        <w:rPr>
          <w:sz w:val="26"/>
          <w:szCs w:val="26"/>
          <w:rPrChange w:id="2019" w:author="Le Minh Nghia" w:date="2019-10-09T10:56:00Z">
            <w:rPr>
              <w:sz w:val="26"/>
              <w:szCs w:val="26"/>
            </w:rPr>
          </w:rPrChange>
        </w:rPr>
        <w:t>trong</w:t>
      </w:r>
      <w:proofErr w:type="spellEnd"/>
      <w:r w:rsidRPr="00B41112">
        <w:rPr>
          <w:sz w:val="26"/>
          <w:szCs w:val="26"/>
          <w:rPrChange w:id="2020" w:author="Le Minh Nghia" w:date="2019-10-09T10:56:00Z">
            <w:rPr>
              <w:sz w:val="26"/>
              <w:szCs w:val="26"/>
            </w:rPr>
          </w:rPrChange>
        </w:rPr>
        <w:t xml:space="preserve"> </w:t>
      </w:r>
      <w:proofErr w:type="spellStart"/>
      <w:r w:rsidRPr="00B41112">
        <w:rPr>
          <w:sz w:val="26"/>
          <w:szCs w:val="26"/>
          <w:rPrChange w:id="2021" w:author="Le Minh Nghia" w:date="2019-10-09T10:56:00Z">
            <w:rPr>
              <w:sz w:val="26"/>
              <w:szCs w:val="26"/>
            </w:rPr>
          </w:rPrChange>
        </w:rPr>
        <w:t>nướ</w:t>
      </w:r>
      <w:r w:rsidR="00917EF7" w:rsidRPr="00B41112">
        <w:rPr>
          <w:sz w:val="26"/>
          <w:szCs w:val="26"/>
          <w:rPrChange w:id="2022" w:author="Le Minh Nghia" w:date="2019-10-09T10:56:00Z">
            <w:rPr>
              <w:sz w:val="26"/>
              <w:szCs w:val="26"/>
            </w:rPr>
          </w:rPrChange>
        </w:rPr>
        <w:t>c</w:t>
      </w:r>
      <w:proofErr w:type="spellEnd"/>
      <w:r w:rsidR="00917EF7" w:rsidRPr="00B41112">
        <w:rPr>
          <w:sz w:val="26"/>
          <w:szCs w:val="26"/>
          <w:rPrChange w:id="2023" w:author="Le Minh Nghia" w:date="2019-10-09T10:56:00Z">
            <w:rPr>
              <w:sz w:val="26"/>
              <w:szCs w:val="26"/>
            </w:rPr>
          </w:rPrChange>
        </w:rPr>
        <w:t xml:space="preserve"> </w:t>
      </w:r>
      <w:proofErr w:type="spellStart"/>
      <w:r w:rsidR="00917EF7" w:rsidRPr="00B41112">
        <w:rPr>
          <w:sz w:val="26"/>
          <w:szCs w:val="26"/>
          <w:rPrChange w:id="2024" w:author="Le Minh Nghia" w:date="2019-10-09T10:56:00Z">
            <w:rPr>
              <w:sz w:val="26"/>
              <w:szCs w:val="26"/>
            </w:rPr>
          </w:rPrChange>
        </w:rPr>
        <w:t>như</w:t>
      </w:r>
      <w:proofErr w:type="spellEnd"/>
      <w:r w:rsidRPr="00B41112">
        <w:rPr>
          <w:sz w:val="26"/>
          <w:szCs w:val="26"/>
          <w:rPrChange w:id="2025"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2026" w:author="Le Minh Nghia" w:date="2019-10-09T10:56:00Z">
            <w:rPr>
              <w:sz w:val="26"/>
              <w:szCs w:val="26"/>
            </w:rPr>
          </w:rPrChange>
        </w:rPr>
      </w:pPr>
      <w:r w:rsidRPr="00B41112">
        <w:rPr>
          <w:sz w:val="26"/>
          <w:szCs w:val="26"/>
          <w:rPrChange w:id="2027" w:author="Le Minh Nghia" w:date="2019-10-09T10:56:00Z">
            <w:rPr>
              <w:sz w:val="26"/>
              <w:szCs w:val="26"/>
            </w:rPr>
          </w:rPrChange>
        </w:rPr>
        <w:t xml:space="preserve">Khoa </w:t>
      </w:r>
      <w:proofErr w:type="spellStart"/>
      <w:r w:rsidRPr="00B41112">
        <w:rPr>
          <w:sz w:val="26"/>
          <w:szCs w:val="26"/>
          <w:rPrChange w:id="2028" w:author="Le Minh Nghia" w:date="2019-10-09T10:56:00Z">
            <w:rPr>
              <w:sz w:val="26"/>
              <w:szCs w:val="26"/>
            </w:rPr>
          </w:rPrChange>
        </w:rPr>
        <w:t>Kinh</w:t>
      </w:r>
      <w:proofErr w:type="spellEnd"/>
      <w:r w:rsidRPr="00B41112">
        <w:rPr>
          <w:sz w:val="26"/>
          <w:szCs w:val="26"/>
          <w:rPrChange w:id="2029" w:author="Le Minh Nghia" w:date="2019-10-09T10:56:00Z">
            <w:rPr>
              <w:sz w:val="26"/>
              <w:szCs w:val="26"/>
            </w:rPr>
          </w:rPrChange>
        </w:rPr>
        <w:t xml:space="preserve"> </w:t>
      </w:r>
      <w:proofErr w:type="spellStart"/>
      <w:r w:rsidRPr="00B41112">
        <w:rPr>
          <w:sz w:val="26"/>
          <w:szCs w:val="26"/>
          <w:rPrChange w:id="2030" w:author="Le Minh Nghia" w:date="2019-10-09T10:56:00Z">
            <w:rPr>
              <w:sz w:val="26"/>
              <w:szCs w:val="26"/>
            </w:rPr>
          </w:rPrChange>
        </w:rPr>
        <w:t>tế</w:t>
      </w:r>
      <w:proofErr w:type="spellEnd"/>
      <w:r w:rsidRPr="00B41112">
        <w:rPr>
          <w:sz w:val="26"/>
          <w:szCs w:val="26"/>
          <w:rPrChange w:id="2031" w:author="Le Minh Nghia" w:date="2019-10-09T10:56:00Z">
            <w:rPr>
              <w:sz w:val="26"/>
              <w:szCs w:val="26"/>
            </w:rPr>
          </w:rPrChange>
        </w:rPr>
        <w:t xml:space="preserve"> </w:t>
      </w:r>
      <w:proofErr w:type="spellStart"/>
      <w:r w:rsidRPr="00B41112">
        <w:rPr>
          <w:sz w:val="26"/>
          <w:szCs w:val="26"/>
          <w:rPrChange w:id="2032" w:author="Le Minh Nghia" w:date="2019-10-09T10:56:00Z">
            <w:rPr>
              <w:sz w:val="26"/>
              <w:szCs w:val="26"/>
            </w:rPr>
          </w:rPrChange>
        </w:rPr>
        <w:t>của</w:t>
      </w:r>
      <w:proofErr w:type="spellEnd"/>
      <w:r w:rsidRPr="00B41112">
        <w:rPr>
          <w:sz w:val="26"/>
          <w:szCs w:val="26"/>
          <w:rPrChange w:id="2033" w:author="Le Minh Nghia" w:date="2019-10-09T10:56:00Z">
            <w:rPr>
              <w:sz w:val="26"/>
              <w:szCs w:val="26"/>
            </w:rPr>
          </w:rPrChange>
        </w:rPr>
        <w:t xml:space="preserve"> </w:t>
      </w:r>
      <w:proofErr w:type="spellStart"/>
      <w:r w:rsidRPr="00B41112">
        <w:rPr>
          <w:sz w:val="26"/>
          <w:szCs w:val="26"/>
          <w:rPrChange w:id="2034" w:author="Le Minh Nghia" w:date="2019-10-09T10:56:00Z">
            <w:rPr>
              <w:sz w:val="26"/>
              <w:szCs w:val="26"/>
            </w:rPr>
          </w:rPrChange>
        </w:rPr>
        <w:t>đại</w:t>
      </w:r>
      <w:proofErr w:type="spellEnd"/>
      <w:r w:rsidRPr="00B41112">
        <w:rPr>
          <w:sz w:val="26"/>
          <w:szCs w:val="26"/>
          <w:rPrChange w:id="2035" w:author="Le Minh Nghia" w:date="2019-10-09T10:56:00Z">
            <w:rPr>
              <w:sz w:val="26"/>
              <w:szCs w:val="26"/>
            </w:rPr>
          </w:rPrChange>
        </w:rPr>
        <w:t xml:space="preserve"> </w:t>
      </w:r>
      <w:proofErr w:type="spellStart"/>
      <w:r w:rsidRPr="00B41112">
        <w:rPr>
          <w:sz w:val="26"/>
          <w:szCs w:val="26"/>
          <w:rPrChange w:id="2036" w:author="Le Minh Nghia" w:date="2019-10-09T10:56:00Z">
            <w:rPr>
              <w:sz w:val="26"/>
              <w:szCs w:val="26"/>
            </w:rPr>
          </w:rPrChange>
        </w:rPr>
        <w:t>học</w:t>
      </w:r>
      <w:proofErr w:type="spellEnd"/>
      <w:r w:rsidRPr="00B41112">
        <w:rPr>
          <w:sz w:val="26"/>
          <w:szCs w:val="26"/>
          <w:rPrChange w:id="2037" w:author="Le Minh Nghia" w:date="2019-10-09T10:56:00Z">
            <w:rPr>
              <w:sz w:val="26"/>
              <w:szCs w:val="26"/>
            </w:rPr>
          </w:rPrChange>
        </w:rPr>
        <w:t xml:space="preserve"> </w:t>
      </w:r>
      <w:proofErr w:type="spellStart"/>
      <w:r w:rsidRPr="00B41112">
        <w:rPr>
          <w:sz w:val="26"/>
          <w:szCs w:val="26"/>
          <w:rPrChange w:id="2038" w:author="Le Minh Nghia" w:date="2019-10-09T10:56:00Z">
            <w:rPr>
              <w:sz w:val="26"/>
              <w:szCs w:val="26"/>
            </w:rPr>
          </w:rPrChange>
        </w:rPr>
        <w:t>Cầ</w:t>
      </w:r>
      <w:r w:rsidR="00917EF7" w:rsidRPr="00B41112">
        <w:rPr>
          <w:sz w:val="26"/>
          <w:szCs w:val="26"/>
          <w:rPrChange w:id="2039" w:author="Le Minh Nghia" w:date="2019-10-09T10:56:00Z">
            <w:rPr>
              <w:sz w:val="26"/>
              <w:szCs w:val="26"/>
            </w:rPr>
          </w:rPrChange>
        </w:rPr>
        <w:t>n</w:t>
      </w:r>
      <w:proofErr w:type="spellEnd"/>
      <w:r w:rsidR="00917EF7" w:rsidRPr="00B41112">
        <w:rPr>
          <w:sz w:val="26"/>
          <w:szCs w:val="26"/>
          <w:rPrChange w:id="2040" w:author="Le Minh Nghia" w:date="2019-10-09T10:56:00Z">
            <w:rPr>
              <w:sz w:val="26"/>
              <w:szCs w:val="26"/>
            </w:rPr>
          </w:rPrChange>
        </w:rPr>
        <w:t xml:space="preserve"> </w:t>
      </w:r>
      <w:proofErr w:type="spellStart"/>
      <w:r w:rsidR="00917EF7" w:rsidRPr="00B41112">
        <w:rPr>
          <w:sz w:val="26"/>
          <w:szCs w:val="26"/>
          <w:rPrChange w:id="2041" w:author="Le Minh Nghia" w:date="2019-10-09T10:56:00Z">
            <w:rPr>
              <w:sz w:val="26"/>
              <w:szCs w:val="26"/>
            </w:rPr>
          </w:rPrChange>
        </w:rPr>
        <w:t>Thơ</w:t>
      </w:r>
      <w:proofErr w:type="spellEnd"/>
      <w:r w:rsidRPr="00B41112">
        <w:rPr>
          <w:sz w:val="26"/>
          <w:szCs w:val="26"/>
          <w:rPrChange w:id="2042" w:author="Le Minh Nghia" w:date="2019-10-09T10:56:00Z">
            <w:rPr>
              <w:sz w:val="26"/>
              <w:szCs w:val="26"/>
            </w:rPr>
          </w:rPrChange>
        </w:rPr>
        <w:t xml:space="preserve">: </w:t>
      </w:r>
      <w:proofErr w:type="spellStart"/>
      <w:r w:rsidRPr="00B41112">
        <w:rPr>
          <w:sz w:val="26"/>
          <w:szCs w:val="26"/>
          <w:rPrChange w:id="2043" w:author="Le Minh Nghia" w:date="2019-10-09T10:56:00Z">
            <w:rPr>
              <w:sz w:val="26"/>
              <w:szCs w:val="26"/>
            </w:rPr>
          </w:rPrChange>
        </w:rPr>
        <w:t>Nêu</w:t>
      </w:r>
      <w:proofErr w:type="spellEnd"/>
      <w:r w:rsidRPr="00B41112">
        <w:rPr>
          <w:sz w:val="26"/>
          <w:szCs w:val="26"/>
          <w:rPrChange w:id="2044" w:author="Le Minh Nghia" w:date="2019-10-09T10:56:00Z">
            <w:rPr>
              <w:sz w:val="26"/>
              <w:szCs w:val="26"/>
            </w:rPr>
          </w:rPrChange>
        </w:rPr>
        <w:t xml:space="preserve"> </w:t>
      </w:r>
      <w:proofErr w:type="spellStart"/>
      <w:r w:rsidRPr="00B41112">
        <w:rPr>
          <w:sz w:val="26"/>
          <w:szCs w:val="26"/>
          <w:rPrChange w:id="2045" w:author="Le Minh Nghia" w:date="2019-10-09T10:56:00Z">
            <w:rPr>
              <w:sz w:val="26"/>
              <w:szCs w:val="26"/>
            </w:rPr>
          </w:rPrChange>
        </w:rPr>
        <w:t>được</w:t>
      </w:r>
      <w:proofErr w:type="spellEnd"/>
      <w:r w:rsidRPr="00B41112">
        <w:rPr>
          <w:sz w:val="26"/>
          <w:szCs w:val="26"/>
          <w:rPrChange w:id="2046" w:author="Le Minh Nghia" w:date="2019-10-09T10:56:00Z">
            <w:rPr>
              <w:sz w:val="26"/>
              <w:szCs w:val="26"/>
            </w:rPr>
          </w:rPrChange>
        </w:rPr>
        <w:t xml:space="preserve"> </w:t>
      </w:r>
      <w:proofErr w:type="spellStart"/>
      <w:r w:rsidRPr="00B41112">
        <w:rPr>
          <w:sz w:val="26"/>
          <w:szCs w:val="26"/>
          <w:rPrChange w:id="2047" w:author="Le Minh Nghia" w:date="2019-10-09T10:56:00Z">
            <w:rPr>
              <w:sz w:val="26"/>
              <w:szCs w:val="26"/>
            </w:rPr>
          </w:rPrChange>
        </w:rPr>
        <w:t>thông</w:t>
      </w:r>
      <w:proofErr w:type="spellEnd"/>
      <w:r w:rsidRPr="00B41112">
        <w:rPr>
          <w:sz w:val="26"/>
          <w:szCs w:val="26"/>
          <w:rPrChange w:id="2048" w:author="Le Minh Nghia" w:date="2019-10-09T10:56:00Z">
            <w:rPr>
              <w:sz w:val="26"/>
              <w:szCs w:val="26"/>
            </w:rPr>
          </w:rPrChange>
        </w:rPr>
        <w:t xml:space="preserve"> tin </w:t>
      </w:r>
      <w:proofErr w:type="spellStart"/>
      <w:r w:rsidRPr="00B41112">
        <w:rPr>
          <w:sz w:val="26"/>
          <w:szCs w:val="26"/>
          <w:rPrChange w:id="2049" w:author="Le Minh Nghia" w:date="2019-10-09T10:56:00Z">
            <w:rPr>
              <w:sz w:val="26"/>
              <w:szCs w:val="26"/>
            </w:rPr>
          </w:rPrChange>
        </w:rPr>
        <w:t>của</w:t>
      </w:r>
      <w:proofErr w:type="spellEnd"/>
      <w:r w:rsidRPr="00B41112">
        <w:rPr>
          <w:sz w:val="26"/>
          <w:szCs w:val="26"/>
          <w:rPrChange w:id="2050" w:author="Le Minh Nghia" w:date="2019-10-09T10:56:00Z">
            <w:rPr>
              <w:sz w:val="26"/>
              <w:szCs w:val="26"/>
            </w:rPr>
          </w:rPrChange>
        </w:rPr>
        <w:t xml:space="preserve"> </w:t>
      </w:r>
      <w:proofErr w:type="spellStart"/>
      <w:r w:rsidRPr="00B41112">
        <w:rPr>
          <w:sz w:val="26"/>
          <w:szCs w:val="26"/>
          <w:rPrChange w:id="2051" w:author="Le Minh Nghia" w:date="2019-10-09T10:56:00Z">
            <w:rPr>
              <w:sz w:val="26"/>
              <w:szCs w:val="26"/>
            </w:rPr>
          </w:rPrChange>
        </w:rPr>
        <w:t>sinh</w:t>
      </w:r>
      <w:proofErr w:type="spellEnd"/>
      <w:r w:rsidRPr="00B41112">
        <w:rPr>
          <w:sz w:val="26"/>
          <w:szCs w:val="26"/>
          <w:rPrChange w:id="2052" w:author="Le Minh Nghia" w:date="2019-10-09T10:56:00Z">
            <w:rPr>
              <w:sz w:val="26"/>
              <w:szCs w:val="26"/>
            </w:rPr>
          </w:rPrChange>
        </w:rPr>
        <w:t xml:space="preserve"> </w:t>
      </w:r>
      <w:proofErr w:type="spellStart"/>
      <w:r w:rsidRPr="00B41112">
        <w:rPr>
          <w:sz w:val="26"/>
          <w:szCs w:val="26"/>
          <w:rPrChange w:id="2053" w:author="Le Minh Nghia" w:date="2019-10-09T10:56:00Z">
            <w:rPr>
              <w:sz w:val="26"/>
              <w:szCs w:val="26"/>
            </w:rPr>
          </w:rPrChange>
        </w:rPr>
        <w:t>viên</w:t>
      </w:r>
      <w:proofErr w:type="spellEnd"/>
      <w:r w:rsidRPr="00B41112">
        <w:rPr>
          <w:sz w:val="26"/>
          <w:szCs w:val="26"/>
          <w:rPrChange w:id="2054" w:author="Le Minh Nghia" w:date="2019-10-09T10:56:00Z">
            <w:rPr>
              <w:sz w:val="26"/>
              <w:szCs w:val="26"/>
            </w:rPr>
          </w:rPrChange>
        </w:rPr>
        <w:t xml:space="preserve"> </w:t>
      </w:r>
      <w:proofErr w:type="spellStart"/>
      <w:r w:rsidRPr="00B41112">
        <w:rPr>
          <w:sz w:val="26"/>
          <w:szCs w:val="26"/>
          <w:rPrChange w:id="2055" w:author="Le Minh Nghia" w:date="2019-10-09T10:56:00Z">
            <w:rPr>
              <w:sz w:val="26"/>
              <w:szCs w:val="26"/>
            </w:rPr>
          </w:rPrChange>
        </w:rPr>
        <w:t>tốt</w:t>
      </w:r>
      <w:proofErr w:type="spellEnd"/>
      <w:r w:rsidRPr="00B41112">
        <w:rPr>
          <w:sz w:val="26"/>
          <w:szCs w:val="26"/>
          <w:rPrChange w:id="2056" w:author="Le Minh Nghia" w:date="2019-10-09T10:56:00Z">
            <w:rPr>
              <w:sz w:val="26"/>
              <w:szCs w:val="26"/>
            </w:rPr>
          </w:rPrChange>
        </w:rPr>
        <w:t xml:space="preserve"> </w:t>
      </w:r>
      <w:proofErr w:type="spellStart"/>
      <w:r w:rsidRPr="00B41112">
        <w:rPr>
          <w:sz w:val="26"/>
          <w:szCs w:val="26"/>
          <w:rPrChange w:id="2057" w:author="Le Minh Nghia" w:date="2019-10-09T10:56:00Z">
            <w:rPr>
              <w:sz w:val="26"/>
              <w:szCs w:val="26"/>
            </w:rPr>
          </w:rPrChange>
        </w:rPr>
        <w:t>nghiệp</w:t>
      </w:r>
      <w:proofErr w:type="spellEnd"/>
      <w:r w:rsidRPr="00B41112">
        <w:rPr>
          <w:sz w:val="26"/>
          <w:szCs w:val="26"/>
          <w:rPrChange w:id="2058" w:author="Le Minh Nghia" w:date="2019-10-09T10:56:00Z">
            <w:rPr>
              <w:sz w:val="26"/>
              <w:szCs w:val="26"/>
            </w:rPr>
          </w:rPrChange>
        </w:rPr>
        <w:t xml:space="preserve"> qua </w:t>
      </w:r>
      <w:proofErr w:type="spellStart"/>
      <w:r w:rsidRPr="00B41112">
        <w:rPr>
          <w:sz w:val="26"/>
          <w:szCs w:val="26"/>
          <w:rPrChange w:id="2059" w:author="Le Minh Nghia" w:date="2019-10-09T10:56:00Z">
            <w:rPr>
              <w:sz w:val="26"/>
              <w:szCs w:val="26"/>
            </w:rPr>
          </w:rPrChange>
        </w:rPr>
        <w:t>các</w:t>
      </w:r>
      <w:proofErr w:type="spellEnd"/>
      <w:r w:rsidRPr="00B41112">
        <w:rPr>
          <w:sz w:val="26"/>
          <w:szCs w:val="26"/>
          <w:rPrChange w:id="2060" w:author="Le Minh Nghia" w:date="2019-10-09T10:56:00Z">
            <w:rPr>
              <w:sz w:val="26"/>
              <w:szCs w:val="26"/>
            </w:rPr>
          </w:rPrChange>
        </w:rPr>
        <w:t xml:space="preserve"> </w:t>
      </w:r>
      <w:proofErr w:type="spellStart"/>
      <w:r w:rsidRPr="00B41112">
        <w:rPr>
          <w:sz w:val="26"/>
          <w:szCs w:val="26"/>
          <w:rPrChange w:id="2061" w:author="Le Minh Nghia" w:date="2019-10-09T10:56:00Z">
            <w:rPr>
              <w:sz w:val="26"/>
              <w:szCs w:val="26"/>
            </w:rPr>
          </w:rPrChange>
        </w:rPr>
        <w:t>khóa</w:t>
      </w:r>
      <w:proofErr w:type="spellEnd"/>
      <w:r w:rsidRPr="00B41112">
        <w:rPr>
          <w:sz w:val="26"/>
          <w:szCs w:val="26"/>
          <w:rPrChange w:id="2062" w:author="Le Minh Nghia" w:date="2019-10-09T10:56:00Z">
            <w:rPr>
              <w:sz w:val="26"/>
              <w:szCs w:val="26"/>
            </w:rPr>
          </w:rPrChange>
        </w:rPr>
        <w:t xml:space="preserve"> </w:t>
      </w:r>
      <w:proofErr w:type="spellStart"/>
      <w:r w:rsidRPr="00B41112">
        <w:rPr>
          <w:sz w:val="26"/>
          <w:szCs w:val="26"/>
          <w:rPrChange w:id="2063" w:author="Le Minh Nghia" w:date="2019-10-09T10:56:00Z">
            <w:rPr>
              <w:sz w:val="26"/>
              <w:szCs w:val="26"/>
            </w:rPr>
          </w:rPrChange>
        </w:rPr>
        <w:t>và</w:t>
      </w:r>
      <w:proofErr w:type="spellEnd"/>
      <w:r w:rsidRPr="00B41112">
        <w:rPr>
          <w:sz w:val="26"/>
          <w:szCs w:val="26"/>
          <w:rPrChange w:id="2064" w:author="Le Minh Nghia" w:date="2019-10-09T10:56:00Z">
            <w:rPr>
              <w:sz w:val="26"/>
              <w:szCs w:val="26"/>
            </w:rPr>
          </w:rPrChange>
        </w:rPr>
        <w:t xml:space="preserve"> </w:t>
      </w:r>
      <w:proofErr w:type="spellStart"/>
      <w:r w:rsidRPr="00B41112">
        <w:rPr>
          <w:sz w:val="26"/>
          <w:szCs w:val="26"/>
          <w:rPrChange w:id="2065" w:author="Le Minh Nghia" w:date="2019-10-09T10:56:00Z">
            <w:rPr>
              <w:sz w:val="26"/>
              <w:szCs w:val="26"/>
            </w:rPr>
          </w:rPrChange>
        </w:rPr>
        <w:t>năm</w:t>
      </w:r>
      <w:proofErr w:type="spellEnd"/>
      <w:r w:rsidRPr="00B41112">
        <w:rPr>
          <w:sz w:val="26"/>
          <w:szCs w:val="26"/>
          <w:rPrChange w:id="2066" w:author="Le Minh Nghia" w:date="2019-10-09T10:56:00Z">
            <w:rPr>
              <w:sz w:val="26"/>
              <w:szCs w:val="26"/>
            </w:rPr>
          </w:rPrChange>
        </w:rPr>
        <w:t xml:space="preserve">, ban </w:t>
      </w:r>
      <w:proofErr w:type="spellStart"/>
      <w:r w:rsidRPr="00B41112">
        <w:rPr>
          <w:sz w:val="26"/>
          <w:szCs w:val="26"/>
          <w:rPrChange w:id="2067" w:author="Le Minh Nghia" w:date="2019-10-09T10:56:00Z">
            <w:rPr>
              <w:sz w:val="26"/>
              <w:szCs w:val="26"/>
            </w:rPr>
          </w:rPrChange>
        </w:rPr>
        <w:t>liên</w:t>
      </w:r>
      <w:proofErr w:type="spellEnd"/>
      <w:r w:rsidRPr="00B41112">
        <w:rPr>
          <w:sz w:val="26"/>
          <w:szCs w:val="26"/>
          <w:rPrChange w:id="2068" w:author="Le Minh Nghia" w:date="2019-10-09T10:56:00Z">
            <w:rPr>
              <w:sz w:val="26"/>
              <w:szCs w:val="26"/>
            </w:rPr>
          </w:rPrChange>
        </w:rPr>
        <w:t xml:space="preserve"> </w:t>
      </w:r>
      <w:proofErr w:type="spellStart"/>
      <w:r w:rsidRPr="00B41112">
        <w:rPr>
          <w:sz w:val="26"/>
          <w:szCs w:val="26"/>
          <w:rPrChange w:id="2069" w:author="Le Minh Nghia" w:date="2019-10-09T10:56:00Z">
            <w:rPr>
              <w:sz w:val="26"/>
              <w:szCs w:val="26"/>
            </w:rPr>
          </w:rPrChange>
        </w:rPr>
        <w:t>lạc</w:t>
      </w:r>
      <w:proofErr w:type="spellEnd"/>
      <w:r w:rsidRPr="00B41112">
        <w:rPr>
          <w:sz w:val="26"/>
          <w:szCs w:val="26"/>
          <w:rPrChange w:id="2070" w:author="Le Minh Nghia" w:date="2019-10-09T10:56:00Z">
            <w:rPr>
              <w:sz w:val="26"/>
              <w:szCs w:val="26"/>
            </w:rPr>
          </w:rPrChange>
        </w:rPr>
        <w:t xml:space="preserve"> </w:t>
      </w:r>
      <w:proofErr w:type="spellStart"/>
      <w:r w:rsidRPr="00B41112">
        <w:rPr>
          <w:sz w:val="26"/>
          <w:szCs w:val="26"/>
          <w:rPrChange w:id="2071" w:author="Le Minh Nghia" w:date="2019-10-09T10:56:00Z">
            <w:rPr>
              <w:sz w:val="26"/>
              <w:szCs w:val="26"/>
            </w:rPr>
          </w:rPrChange>
        </w:rPr>
        <w:t>của</w:t>
      </w:r>
      <w:proofErr w:type="spellEnd"/>
      <w:r w:rsidRPr="00B41112">
        <w:rPr>
          <w:sz w:val="26"/>
          <w:szCs w:val="26"/>
          <w:rPrChange w:id="2072" w:author="Le Minh Nghia" w:date="2019-10-09T10:56:00Z">
            <w:rPr>
              <w:sz w:val="26"/>
              <w:szCs w:val="26"/>
            </w:rPr>
          </w:rPrChange>
        </w:rPr>
        <w:t xml:space="preserve"> </w:t>
      </w:r>
      <w:proofErr w:type="spellStart"/>
      <w:r w:rsidRPr="00B41112">
        <w:rPr>
          <w:sz w:val="26"/>
          <w:szCs w:val="26"/>
          <w:rPrChange w:id="2073" w:author="Le Minh Nghia" w:date="2019-10-09T10:56:00Z">
            <w:rPr>
              <w:sz w:val="26"/>
              <w:szCs w:val="26"/>
            </w:rPr>
          </w:rPrChange>
        </w:rPr>
        <w:t>cựu</w:t>
      </w:r>
      <w:proofErr w:type="spellEnd"/>
      <w:r w:rsidRPr="00B41112">
        <w:rPr>
          <w:sz w:val="26"/>
          <w:szCs w:val="26"/>
          <w:rPrChange w:id="2074" w:author="Le Minh Nghia" w:date="2019-10-09T10:56:00Z">
            <w:rPr>
              <w:sz w:val="26"/>
              <w:szCs w:val="26"/>
            </w:rPr>
          </w:rPrChange>
        </w:rPr>
        <w:t xml:space="preserve"> </w:t>
      </w:r>
      <w:proofErr w:type="spellStart"/>
      <w:r w:rsidRPr="00B41112">
        <w:rPr>
          <w:sz w:val="26"/>
          <w:szCs w:val="26"/>
          <w:rPrChange w:id="2075" w:author="Le Minh Nghia" w:date="2019-10-09T10:56:00Z">
            <w:rPr>
              <w:sz w:val="26"/>
              <w:szCs w:val="26"/>
            </w:rPr>
          </w:rPrChange>
        </w:rPr>
        <w:t>sinh</w:t>
      </w:r>
      <w:proofErr w:type="spellEnd"/>
      <w:r w:rsidRPr="00B41112">
        <w:rPr>
          <w:sz w:val="26"/>
          <w:szCs w:val="26"/>
          <w:rPrChange w:id="2076" w:author="Le Minh Nghia" w:date="2019-10-09T10:56:00Z">
            <w:rPr>
              <w:sz w:val="26"/>
              <w:szCs w:val="26"/>
            </w:rPr>
          </w:rPrChange>
        </w:rPr>
        <w:t xml:space="preserve"> </w:t>
      </w:r>
      <w:proofErr w:type="spellStart"/>
      <w:r w:rsidRPr="00B41112">
        <w:rPr>
          <w:sz w:val="26"/>
          <w:szCs w:val="26"/>
          <w:rPrChange w:id="2077" w:author="Le Minh Nghia" w:date="2019-10-09T10:56:00Z">
            <w:rPr>
              <w:sz w:val="26"/>
              <w:szCs w:val="26"/>
            </w:rPr>
          </w:rPrChange>
        </w:rPr>
        <w:t>viên</w:t>
      </w:r>
      <w:proofErr w:type="spellEnd"/>
      <w:r w:rsidRPr="00B41112">
        <w:rPr>
          <w:sz w:val="26"/>
          <w:szCs w:val="26"/>
          <w:rPrChange w:id="2078" w:author="Le Minh Nghia" w:date="2019-10-09T10:56:00Z">
            <w:rPr>
              <w:sz w:val="26"/>
              <w:szCs w:val="26"/>
            </w:rPr>
          </w:rPrChange>
        </w:rPr>
        <w:t xml:space="preserve"> </w:t>
      </w:r>
      <w:proofErr w:type="spellStart"/>
      <w:r w:rsidRPr="00B41112">
        <w:rPr>
          <w:sz w:val="26"/>
          <w:szCs w:val="26"/>
          <w:rPrChange w:id="2079" w:author="Le Minh Nghia" w:date="2019-10-09T10:56:00Z">
            <w:rPr>
              <w:sz w:val="26"/>
              <w:szCs w:val="26"/>
            </w:rPr>
          </w:rPrChange>
        </w:rPr>
        <w:t>các</w:t>
      </w:r>
      <w:proofErr w:type="spellEnd"/>
      <w:r w:rsidR="007D736C" w:rsidRPr="00B41112">
        <w:rPr>
          <w:sz w:val="26"/>
          <w:szCs w:val="26"/>
          <w:rPrChange w:id="2080" w:author="Le Minh Nghia" w:date="2019-10-09T10:56:00Z">
            <w:rPr>
              <w:sz w:val="26"/>
              <w:szCs w:val="26"/>
            </w:rPr>
          </w:rPrChange>
        </w:rPr>
        <w:t xml:space="preserve"> </w:t>
      </w:r>
      <w:proofErr w:type="spellStart"/>
      <w:r w:rsidRPr="00B41112">
        <w:rPr>
          <w:sz w:val="26"/>
          <w:szCs w:val="26"/>
          <w:rPrChange w:id="2081" w:author="Le Minh Nghia" w:date="2019-10-09T10:56:00Z">
            <w:rPr>
              <w:sz w:val="26"/>
              <w:szCs w:val="26"/>
            </w:rPr>
          </w:rPrChange>
        </w:rPr>
        <w:t>khóa</w:t>
      </w:r>
      <w:proofErr w:type="spellEnd"/>
      <w:r w:rsidRPr="00B41112">
        <w:rPr>
          <w:sz w:val="26"/>
          <w:szCs w:val="26"/>
          <w:rPrChange w:id="2082" w:author="Le Minh Nghia" w:date="2019-10-09T10:56:00Z">
            <w:rPr>
              <w:sz w:val="26"/>
              <w:szCs w:val="26"/>
            </w:rPr>
          </w:rPrChange>
        </w:rPr>
        <w:t xml:space="preserve">, </w:t>
      </w:r>
      <w:proofErr w:type="spellStart"/>
      <w:r w:rsidRPr="00B41112">
        <w:rPr>
          <w:sz w:val="26"/>
          <w:szCs w:val="26"/>
          <w:rPrChange w:id="2083" w:author="Le Minh Nghia" w:date="2019-10-09T10:56:00Z">
            <w:rPr>
              <w:sz w:val="26"/>
              <w:szCs w:val="26"/>
            </w:rPr>
          </w:rPrChange>
        </w:rPr>
        <w:t>thông</w:t>
      </w:r>
      <w:proofErr w:type="spellEnd"/>
      <w:r w:rsidRPr="00B41112">
        <w:rPr>
          <w:sz w:val="26"/>
          <w:szCs w:val="26"/>
          <w:rPrChange w:id="2084" w:author="Le Minh Nghia" w:date="2019-10-09T10:56:00Z">
            <w:rPr>
              <w:sz w:val="26"/>
              <w:szCs w:val="26"/>
            </w:rPr>
          </w:rPrChange>
        </w:rPr>
        <w:t xml:space="preserve"> tin </w:t>
      </w:r>
      <w:proofErr w:type="spellStart"/>
      <w:r w:rsidRPr="00B41112">
        <w:rPr>
          <w:sz w:val="26"/>
          <w:szCs w:val="26"/>
          <w:rPrChange w:id="2085" w:author="Le Minh Nghia" w:date="2019-10-09T10:56:00Z">
            <w:rPr>
              <w:sz w:val="26"/>
              <w:szCs w:val="26"/>
            </w:rPr>
          </w:rPrChange>
        </w:rPr>
        <w:t>sinh</w:t>
      </w:r>
      <w:proofErr w:type="spellEnd"/>
      <w:r w:rsidRPr="00B41112">
        <w:rPr>
          <w:sz w:val="26"/>
          <w:szCs w:val="26"/>
          <w:rPrChange w:id="2086" w:author="Le Minh Nghia" w:date="2019-10-09T10:56:00Z">
            <w:rPr>
              <w:sz w:val="26"/>
              <w:szCs w:val="26"/>
            </w:rPr>
          </w:rPrChange>
        </w:rPr>
        <w:t xml:space="preserve"> </w:t>
      </w:r>
      <w:proofErr w:type="spellStart"/>
      <w:r w:rsidRPr="00B41112">
        <w:rPr>
          <w:sz w:val="26"/>
          <w:szCs w:val="26"/>
          <w:rPrChange w:id="2087" w:author="Le Minh Nghia" w:date="2019-10-09T10:56:00Z">
            <w:rPr>
              <w:sz w:val="26"/>
              <w:szCs w:val="26"/>
            </w:rPr>
          </w:rPrChange>
        </w:rPr>
        <w:t>viên</w:t>
      </w:r>
      <w:proofErr w:type="spellEnd"/>
      <w:r w:rsidRPr="00B41112">
        <w:rPr>
          <w:sz w:val="26"/>
          <w:szCs w:val="26"/>
          <w:rPrChange w:id="2088" w:author="Le Minh Nghia" w:date="2019-10-09T10:56:00Z">
            <w:rPr>
              <w:sz w:val="26"/>
              <w:szCs w:val="26"/>
            </w:rPr>
          </w:rPrChange>
        </w:rPr>
        <w:t xml:space="preserve"> </w:t>
      </w:r>
      <w:proofErr w:type="spellStart"/>
      <w:r w:rsidRPr="00B41112">
        <w:rPr>
          <w:sz w:val="26"/>
          <w:szCs w:val="26"/>
          <w:rPrChange w:id="2089" w:author="Le Minh Nghia" w:date="2019-10-09T10:56:00Z">
            <w:rPr>
              <w:sz w:val="26"/>
              <w:szCs w:val="26"/>
            </w:rPr>
          </w:rPrChange>
        </w:rPr>
        <w:t>học</w:t>
      </w:r>
      <w:proofErr w:type="spellEnd"/>
      <w:r w:rsidRPr="00B41112">
        <w:rPr>
          <w:sz w:val="26"/>
          <w:szCs w:val="26"/>
          <w:rPrChange w:id="2090" w:author="Le Minh Nghia" w:date="2019-10-09T10:56:00Z">
            <w:rPr>
              <w:sz w:val="26"/>
              <w:szCs w:val="26"/>
            </w:rPr>
          </w:rPrChange>
        </w:rPr>
        <w:t xml:space="preserve"> </w:t>
      </w:r>
      <w:proofErr w:type="spellStart"/>
      <w:r w:rsidRPr="00B41112">
        <w:rPr>
          <w:sz w:val="26"/>
          <w:szCs w:val="26"/>
          <w:rPrChange w:id="2091" w:author="Le Minh Nghia" w:date="2019-10-09T10:56:00Z">
            <w:rPr>
              <w:sz w:val="26"/>
              <w:szCs w:val="26"/>
            </w:rPr>
          </w:rPrChange>
        </w:rPr>
        <w:t>văn</w:t>
      </w:r>
      <w:proofErr w:type="spellEnd"/>
      <w:r w:rsidRPr="00B41112">
        <w:rPr>
          <w:sz w:val="26"/>
          <w:szCs w:val="26"/>
          <w:rPrChange w:id="2092" w:author="Le Minh Nghia" w:date="2019-10-09T10:56:00Z">
            <w:rPr>
              <w:sz w:val="26"/>
              <w:szCs w:val="26"/>
            </w:rPr>
          </w:rPrChange>
        </w:rPr>
        <w:t xml:space="preserve"> </w:t>
      </w:r>
      <w:proofErr w:type="spellStart"/>
      <w:r w:rsidRPr="00B41112">
        <w:rPr>
          <w:sz w:val="26"/>
          <w:szCs w:val="26"/>
          <w:rPrChange w:id="2093" w:author="Le Minh Nghia" w:date="2019-10-09T10:56:00Z">
            <w:rPr>
              <w:sz w:val="26"/>
              <w:szCs w:val="26"/>
            </w:rPr>
          </w:rPrChange>
        </w:rPr>
        <w:t>bằng</w:t>
      </w:r>
      <w:proofErr w:type="spellEnd"/>
      <w:r w:rsidRPr="00B41112">
        <w:rPr>
          <w:sz w:val="26"/>
          <w:szCs w:val="26"/>
          <w:rPrChange w:id="2094" w:author="Le Minh Nghia" w:date="2019-10-09T10:56:00Z">
            <w:rPr>
              <w:sz w:val="26"/>
              <w:szCs w:val="26"/>
            </w:rPr>
          </w:rPrChange>
        </w:rPr>
        <w:t xml:space="preserve"> 2 ở </w:t>
      </w:r>
      <w:proofErr w:type="spellStart"/>
      <w:r w:rsidRPr="00B41112">
        <w:rPr>
          <w:sz w:val="26"/>
          <w:szCs w:val="26"/>
          <w:rPrChange w:id="2095" w:author="Le Minh Nghia" w:date="2019-10-09T10:56:00Z">
            <w:rPr>
              <w:sz w:val="26"/>
              <w:szCs w:val="26"/>
            </w:rPr>
          </w:rPrChange>
        </w:rPr>
        <w:t>xa</w:t>
      </w:r>
      <w:proofErr w:type="spellEnd"/>
      <w:r w:rsidRPr="00B41112">
        <w:rPr>
          <w:sz w:val="26"/>
          <w:szCs w:val="26"/>
          <w:rPrChange w:id="2096" w:author="Le Minh Nghia" w:date="2019-10-09T10:56:00Z">
            <w:rPr>
              <w:sz w:val="26"/>
              <w:szCs w:val="26"/>
            </w:rPr>
          </w:rPrChange>
        </w:rPr>
        <w:t xml:space="preserve">, </w:t>
      </w:r>
      <w:proofErr w:type="spellStart"/>
      <w:r w:rsidRPr="00B41112">
        <w:rPr>
          <w:sz w:val="26"/>
          <w:szCs w:val="26"/>
          <w:rPrChange w:id="2097" w:author="Le Minh Nghia" w:date="2019-10-09T10:56:00Z">
            <w:rPr>
              <w:sz w:val="26"/>
              <w:szCs w:val="26"/>
            </w:rPr>
          </w:rPrChange>
        </w:rPr>
        <w:t>các</w:t>
      </w:r>
      <w:proofErr w:type="spellEnd"/>
      <w:r w:rsidRPr="00B41112">
        <w:rPr>
          <w:sz w:val="26"/>
          <w:szCs w:val="26"/>
          <w:rPrChange w:id="2098" w:author="Le Minh Nghia" w:date="2019-10-09T10:56:00Z">
            <w:rPr>
              <w:sz w:val="26"/>
              <w:szCs w:val="26"/>
            </w:rPr>
          </w:rPrChange>
        </w:rPr>
        <w:t xml:space="preserve"> </w:t>
      </w:r>
      <w:proofErr w:type="spellStart"/>
      <w:r w:rsidRPr="00B41112">
        <w:rPr>
          <w:sz w:val="26"/>
          <w:szCs w:val="26"/>
          <w:rPrChange w:id="2099" w:author="Le Minh Nghia" w:date="2019-10-09T10:56:00Z">
            <w:rPr>
              <w:sz w:val="26"/>
              <w:szCs w:val="26"/>
            </w:rPr>
          </w:rPrChange>
        </w:rPr>
        <w:t>sinh</w:t>
      </w:r>
      <w:proofErr w:type="spellEnd"/>
      <w:r w:rsidRPr="00B41112">
        <w:rPr>
          <w:sz w:val="26"/>
          <w:szCs w:val="26"/>
          <w:rPrChange w:id="2100" w:author="Le Minh Nghia" w:date="2019-10-09T10:56:00Z">
            <w:rPr>
              <w:sz w:val="26"/>
              <w:szCs w:val="26"/>
            </w:rPr>
          </w:rPrChange>
        </w:rPr>
        <w:t xml:space="preserve"> </w:t>
      </w:r>
      <w:proofErr w:type="spellStart"/>
      <w:r w:rsidRPr="00B41112">
        <w:rPr>
          <w:sz w:val="26"/>
          <w:szCs w:val="26"/>
          <w:rPrChange w:id="2101" w:author="Le Minh Nghia" w:date="2019-10-09T10:56:00Z">
            <w:rPr>
              <w:sz w:val="26"/>
              <w:szCs w:val="26"/>
            </w:rPr>
          </w:rPrChange>
        </w:rPr>
        <w:t>viên</w:t>
      </w:r>
      <w:proofErr w:type="spellEnd"/>
      <w:r w:rsidRPr="00B41112">
        <w:rPr>
          <w:sz w:val="26"/>
          <w:szCs w:val="26"/>
          <w:rPrChange w:id="2102" w:author="Le Minh Nghia" w:date="2019-10-09T10:56:00Z">
            <w:rPr>
              <w:sz w:val="26"/>
              <w:szCs w:val="26"/>
            </w:rPr>
          </w:rPrChange>
        </w:rPr>
        <w:t xml:space="preserve"> </w:t>
      </w:r>
      <w:proofErr w:type="spellStart"/>
      <w:r w:rsidRPr="00B41112">
        <w:rPr>
          <w:sz w:val="26"/>
          <w:szCs w:val="26"/>
          <w:rPrChange w:id="2103" w:author="Le Minh Nghia" w:date="2019-10-09T10:56:00Z">
            <w:rPr>
              <w:sz w:val="26"/>
              <w:szCs w:val="26"/>
            </w:rPr>
          </w:rPrChange>
        </w:rPr>
        <w:t>có</w:t>
      </w:r>
      <w:proofErr w:type="spellEnd"/>
      <w:r w:rsidRPr="00B41112">
        <w:rPr>
          <w:sz w:val="26"/>
          <w:szCs w:val="26"/>
          <w:rPrChange w:id="2104" w:author="Le Minh Nghia" w:date="2019-10-09T10:56:00Z">
            <w:rPr>
              <w:sz w:val="26"/>
              <w:szCs w:val="26"/>
            </w:rPr>
          </w:rPrChange>
        </w:rPr>
        <w:t xml:space="preserve"> </w:t>
      </w:r>
      <w:proofErr w:type="spellStart"/>
      <w:r w:rsidRPr="00B41112">
        <w:rPr>
          <w:sz w:val="26"/>
          <w:szCs w:val="26"/>
          <w:rPrChange w:id="2105" w:author="Le Minh Nghia" w:date="2019-10-09T10:56:00Z">
            <w:rPr>
              <w:sz w:val="26"/>
              <w:szCs w:val="26"/>
            </w:rPr>
          </w:rPrChange>
        </w:rPr>
        <w:t>công</w:t>
      </w:r>
      <w:proofErr w:type="spellEnd"/>
      <w:r w:rsidRPr="00B41112">
        <w:rPr>
          <w:sz w:val="26"/>
          <w:szCs w:val="26"/>
          <w:rPrChange w:id="2106" w:author="Le Minh Nghia" w:date="2019-10-09T10:56:00Z">
            <w:rPr>
              <w:sz w:val="26"/>
              <w:szCs w:val="26"/>
            </w:rPr>
          </w:rPrChange>
        </w:rPr>
        <w:t xml:space="preserve"> </w:t>
      </w:r>
      <w:proofErr w:type="spellStart"/>
      <w:r w:rsidRPr="00B41112">
        <w:rPr>
          <w:sz w:val="26"/>
          <w:szCs w:val="26"/>
          <w:rPrChange w:id="2107" w:author="Le Minh Nghia" w:date="2019-10-09T10:56:00Z">
            <w:rPr>
              <w:sz w:val="26"/>
              <w:szCs w:val="26"/>
            </w:rPr>
          </w:rPrChange>
        </w:rPr>
        <w:t>việc</w:t>
      </w:r>
      <w:proofErr w:type="spellEnd"/>
      <w:r w:rsidRPr="00B41112">
        <w:rPr>
          <w:sz w:val="26"/>
          <w:szCs w:val="26"/>
          <w:rPrChange w:id="2108" w:author="Le Minh Nghia" w:date="2019-10-09T10:56:00Z">
            <w:rPr>
              <w:sz w:val="26"/>
              <w:szCs w:val="26"/>
            </w:rPr>
          </w:rPrChange>
        </w:rPr>
        <w:t xml:space="preserve"> </w:t>
      </w:r>
      <w:proofErr w:type="spellStart"/>
      <w:r w:rsidRPr="00B41112">
        <w:rPr>
          <w:sz w:val="26"/>
          <w:szCs w:val="26"/>
          <w:rPrChange w:id="2109" w:author="Le Minh Nghia" w:date="2019-10-09T10:56:00Z">
            <w:rPr>
              <w:sz w:val="26"/>
              <w:szCs w:val="26"/>
            </w:rPr>
          </w:rPrChange>
        </w:rPr>
        <w:t>hiện</w:t>
      </w:r>
      <w:proofErr w:type="spellEnd"/>
      <w:r w:rsidRPr="00B41112">
        <w:rPr>
          <w:sz w:val="26"/>
          <w:szCs w:val="26"/>
          <w:rPrChange w:id="2110" w:author="Le Minh Nghia" w:date="2019-10-09T10:56:00Z">
            <w:rPr>
              <w:sz w:val="26"/>
              <w:szCs w:val="26"/>
            </w:rPr>
          </w:rPrChange>
        </w:rPr>
        <w:t xml:space="preserve"> </w:t>
      </w:r>
      <w:proofErr w:type="spellStart"/>
      <w:r w:rsidRPr="00B41112">
        <w:rPr>
          <w:sz w:val="26"/>
          <w:szCs w:val="26"/>
          <w:rPrChange w:id="2111" w:author="Le Minh Nghia" w:date="2019-10-09T10:56:00Z">
            <w:rPr>
              <w:sz w:val="26"/>
              <w:szCs w:val="26"/>
            </w:rPr>
          </w:rPrChange>
        </w:rPr>
        <w:t>tại</w:t>
      </w:r>
      <w:proofErr w:type="spellEnd"/>
      <w:r w:rsidRPr="00B41112">
        <w:rPr>
          <w:sz w:val="26"/>
          <w:szCs w:val="26"/>
          <w:rPrChange w:id="2112" w:author="Le Minh Nghia" w:date="2019-10-09T10:56:00Z">
            <w:rPr>
              <w:sz w:val="26"/>
              <w:szCs w:val="26"/>
            </w:rPr>
          </w:rPrChange>
        </w:rPr>
        <w:t xml:space="preserve">, </w:t>
      </w:r>
      <w:proofErr w:type="spellStart"/>
      <w:r w:rsidRPr="00B41112">
        <w:rPr>
          <w:sz w:val="26"/>
          <w:szCs w:val="26"/>
          <w:rPrChange w:id="2113" w:author="Le Minh Nghia" w:date="2019-10-09T10:56:00Z">
            <w:rPr>
              <w:sz w:val="26"/>
              <w:szCs w:val="26"/>
            </w:rPr>
          </w:rPrChange>
        </w:rPr>
        <w:t>cao</w:t>
      </w:r>
      <w:proofErr w:type="spellEnd"/>
      <w:r w:rsidRPr="00B41112">
        <w:rPr>
          <w:sz w:val="26"/>
          <w:szCs w:val="26"/>
          <w:rPrChange w:id="2114" w:author="Le Minh Nghia" w:date="2019-10-09T10:56:00Z">
            <w:rPr>
              <w:sz w:val="26"/>
              <w:szCs w:val="26"/>
            </w:rPr>
          </w:rPrChange>
        </w:rPr>
        <w:t xml:space="preserve"> </w:t>
      </w:r>
      <w:proofErr w:type="spellStart"/>
      <w:r w:rsidRPr="00B41112">
        <w:rPr>
          <w:sz w:val="26"/>
          <w:szCs w:val="26"/>
          <w:rPrChange w:id="2115" w:author="Le Minh Nghia" w:date="2019-10-09T10:56:00Z">
            <w:rPr>
              <w:sz w:val="26"/>
              <w:szCs w:val="26"/>
            </w:rPr>
          </w:rPrChange>
        </w:rPr>
        <w:t>họ</w:t>
      </w:r>
      <w:r w:rsidR="007D736C" w:rsidRPr="00B41112">
        <w:rPr>
          <w:sz w:val="26"/>
          <w:szCs w:val="26"/>
          <w:rPrChange w:id="2116" w:author="Le Minh Nghia" w:date="2019-10-09T10:56:00Z">
            <w:rPr>
              <w:sz w:val="26"/>
              <w:szCs w:val="26"/>
            </w:rPr>
          </w:rPrChange>
        </w:rPr>
        <w:t>c</w:t>
      </w:r>
      <w:proofErr w:type="spellEnd"/>
      <w:r w:rsidR="007D736C" w:rsidRPr="00B41112">
        <w:rPr>
          <w:sz w:val="26"/>
          <w:szCs w:val="26"/>
          <w:rPrChange w:id="2117" w:author="Le Minh Nghia" w:date="2019-10-09T10:56:00Z">
            <w:rPr>
              <w:sz w:val="26"/>
              <w:szCs w:val="26"/>
            </w:rPr>
          </w:rPrChange>
        </w:rPr>
        <w:t xml:space="preserve">, </w:t>
      </w:r>
      <w:proofErr w:type="spellStart"/>
      <w:r w:rsidRPr="00B41112">
        <w:rPr>
          <w:sz w:val="26"/>
          <w:szCs w:val="26"/>
          <w:rPrChange w:id="2118" w:author="Le Minh Nghia" w:date="2019-10-09T10:56:00Z">
            <w:rPr>
              <w:sz w:val="26"/>
              <w:szCs w:val="26"/>
            </w:rPr>
          </w:rPrChange>
        </w:rPr>
        <w:t>nghiên</w:t>
      </w:r>
      <w:proofErr w:type="spellEnd"/>
      <w:r w:rsidRPr="00B41112">
        <w:rPr>
          <w:sz w:val="26"/>
          <w:szCs w:val="26"/>
          <w:rPrChange w:id="2119" w:author="Le Minh Nghia" w:date="2019-10-09T10:56:00Z">
            <w:rPr>
              <w:sz w:val="26"/>
              <w:szCs w:val="26"/>
            </w:rPr>
          </w:rPrChange>
        </w:rPr>
        <w:t xml:space="preserve"> </w:t>
      </w:r>
      <w:proofErr w:type="spellStart"/>
      <w:r w:rsidRPr="00B41112">
        <w:rPr>
          <w:sz w:val="26"/>
          <w:szCs w:val="26"/>
          <w:rPrChange w:id="2120" w:author="Le Minh Nghia" w:date="2019-10-09T10:56:00Z">
            <w:rPr>
              <w:sz w:val="26"/>
              <w:szCs w:val="26"/>
            </w:rPr>
          </w:rPrChange>
        </w:rPr>
        <w:t>cứu</w:t>
      </w:r>
      <w:proofErr w:type="spellEnd"/>
      <w:r w:rsidRPr="00B41112">
        <w:rPr>
          <w:sz w:val="26"/>
          <w:szCs w:val="26"/>
          <w:rPrChange w:id="2121" w:author="Le Minh Nghia" w:date="2019-10-09T10:56:00Z">
            <w:rPr>
              <w:sz w:val="26"/>
              <w:szCs w:val="26"/>
            </w:rPr>
          </w:rPrChange>
        </w:rPr>
        <w:t xml:space="preserve"> </w:t>
      </w:r>
      <w:proofErr w:type="spellStart"/>
      <w:r w:rsidRPr="00B41112">
        <w:rPr>
          <w:sz w:val="26"/>
          <w:szCs w:val="26"/>
          <w:rPrChange w:id="2122" w:author="Le Minh Nghia" w:date="2019-10-09T10:56:00Z">
            <w:rPr>
              <w:sz w:val="26"/>
              <w:szCs w:val="26"/>
            </w:rPr>
          </w:rPrChange>
        </w:rPr>
        <w:t>sinh</w:t>
      </w:r>
      <w:proofErr w:type="spellEnd"/>
      <w:r w:rsidRPr="00B41112">
        <w:rPr>
          <w:sz w:val="26"/>
          <w:szCs w:val="26"/>
          <w:rPrChange w:id="2123" w:author="Le Minh Nghia" w:date="2019-10-09T10:56:00Z">
            <w:rPr>
              <w:sz w:val="26"/>
              <w:szCs w:val="26"/>
            </w:rPr>
          </w:rPrChange>
        </w:rPr>
        <w:t xml:space="preserve">. </w:t>
      </w:r>
      <w:proofErr w:type="spellStart"/>
      <w:r w:rsidRPr="00B41112">
        <w:rPr>
          <w:sz w:val="26"/>
          <w:szCs w:val="26"/>
          <w:rPrChange w:id="2124" w:author="Le Minh Nghia" w:date="2019-10-09T10:56:00Z">
            <w:rPr>
              <w:sz w:val="26"/>
              <w:szCs w:val="26"/>
            </w:rPr>
          </w:rPrChange>
        </w:rPr>
        <w:t>Chưa</w:t>
      </w:r>
      <w:proofErr w:type="spellEnd"/>
      <w:r w:rsidRPr="00B41112">
        <w:rPr>
          <w:sz w:val="26"/>
          <w:szCs w:val="26"/>
          <w:rPrChange w:id="2125" w:author="Le Minh Nghia" w:date="2019-10-09T10:56:00Z">
            <w:rPr>
              <w:sz w:val="26"/>
              <w:szCs w:val="26"/>
            </w:rPr>
          </w:rPrChange>
        </w:rPr>
        <w:t xml:space="preserve"> </w:t>
      </w:r>
      <w:proofErr w:type="spellStart"/>
      <w:r w:rsidRPr="00B41112">
        <w:rPr>
          <w:sz w:val="26"/>
          <w:szCs w:val="26"/>
          <w:rPrChange w:id="2126" w:author="Le Minh Nghia" w:date="2019-10-09T10:56:00Z">
            <w:rPr>
              <w:sz w:val="26"/>
              <w:szCs w:val="26"/>
            </w:rPr>
          </w:rPrChange>
        </w:rPr>
        <w:t>nêu</w:t>
      </w:r>
      <w:proofErr w:type="spellEnd"/>
      <w:r w:rsidRPr="00B41112">
        <w:rPr>
          <w:sz w:val="26"/>
          <w:szCs w:val="26"/>
          <w:rPrChange w:id="2127" w:author="Le Minh Nghia" w:date="2019-10-09T10:56:00Z">
            <w:rPr>
              <w:sz w:val="26"/>
              <w:szCs w:val="26"/>
            </w:rPr>
          </w:rPrChange>
        </w:rPr>
        <w:t xml:space="preserve"> </w:t>
      </w:r>
      <w:proofErr w:type="spellStart"/>
      <w:r w:rsidRPr="00B41112">
        <w:rPr>
          <w:sz w:val="26"/>
          <w:szCs w:val="26"/>
          <w:rPrChange w:id="2128" w:author="Le Minh Nghia" w:date="2019-10-09T10:56:00Z">
            <w:rPr>
              <w:sz w:val="26"/>
              <w:szCs w:val="26"/>
            </w:rPr>
          </w:rPrChange>
        </w:rPr>
        <w:t>được</w:t>
      </w:r>
      <w:proofErr w:type="spellEnd"/>
      <w:r w:rsidRPr="00B41112">
        <w:rPr>
          <w:sz w:val="26"/>
          <w:szCs w:val="26"/>
          <w:rPrChange w:id="2129" w:author="Le Minh Nghia" w:date="2019-10-09T10:56:00Z">
            <w:rPr>
              <w:sz w:val="26"/>
              <w:szCs w:val="26"/>
            </w:rPr>
          </w:rPrChange>
        </w:rPr>
        <w:t xml:space="preserve"> </w:t>
      </w:r>
      <w:proofErr w:type="spellStart"/>
      <w:r w:rsidRPr="00B41112">
        <w:rPr>
          <w:sz w:val="26"/>
          <w:szCs w:val="26"/>
          <w:rPrChange w:id="2130" w:author="Le Minh Nghia" w:date="2019-10-09T10:56:00Z">
            <w:rPr>
              <w:sz w:val="26"/>
              <w:szCs w:val="26"/>
            </w:rPr>
          </w:rPrChange>
        </w:rPr>
        <w:t>các</w:t>
      </w:r>
      <w:proofErr w:type="spellEnd"/>
      <w:r w:rsidRPr="00B41112">
        <w:rPr>
          <w:sz w:val="26"/>
          <w:szCs w:val="26"/>
          <w:rPrChange w:id="2131" w:author="Le Minh Nghia" w:date="2019-10-09T10:56:00Z">
            <w:rPr>
              <w:sz w:val="26"/>
              <w:szCs w:val="26"/>
            </w:rPr>
          </w:rPrChange>
        </w:rPr>
        <w:t xml:space="preserve"> </w:t>
      </w:r>
      <w:proofErr w:type="spellStart"/>
      <w:r w:rsidRPr="00B41112">
        <w:rPr>
          <w:sz w:val="26"/>
          <w:szCs w:val="26"/>
          <w:rPrChange w:id="2132" w:author="Le Minh Nghia" w:date="2019-10-09T10:56:00Z">
            <w:rPr>
              <w:sz w:val="26"/>
              <w:szCs w:val="26"/>
            </w:rPr>
          </w:rPrChange>
        </w:rPr>
        <w:t>thông</w:t>
      </w:r>
      <w:proofErr w:type="spellEnd"/>
      <w:r w:rsidRPr="00B41112">
        <w:rPr>
          <w:sz w:val="26"/>
          <w:szCs w:val="26"/>
          <w:rPrChange w:id="2133" w:author="Le Minh Nghia" w:date="2019-10-09T10:56:00Z">
            <w:rPr>
              <w:sz w:val="26"/>
              <w:szCs w:val="26"/>
            </w:rPr>
          </w:rPrChange>
        </w:rPr>
        <w:t xml:space="preserve"> tin </w:t>
      </w:r>
      <w:proofErr w:type="spellStart"/>
      <w:r w:rsidRPr="00B41112">
        <w:rPr>
          <w:sz w:val="26"/>
          <w:szCs w:val="26"/>
          <w:rPrChange w:id="2134" w:author="Le Minh Nghia" w:date="2019-10-09T10:56:00Z">
            <w:rPr>
              <w:sz w:val="26"/>
              <w:szCs w:val="26"/>
            </w:rPr>
          </w:rPrChange>
        </w:rPr>
        <w:t>cần</w:t>
      </w:r>
      <w:proofErr w:type="spellEnd"/>
      <w:r w:rsidR="007D736C" w:rsidRPr="00B41112">
        <w:rPr>
          <w:sz w:val="26"/>
          <w:szCs w:val="26"/>
          <w:rPrChange w:id="2135" w:author="Le Minh Nghia" w:date="2019-10-09T10:56:00Z">
            <w:rPr>
              <w:sz w:val="26"/>
              <w:szCs w:val="26"/>
            </w:rPr>
          </w:rPrChange>
        </w:rPr>
        <w:t xml:space="preserve"> </w:t>
      </w:r>
      <w:proofErr w:type="spellStart"/>
      <w:r w:rsidRPr="00B41112">
        <w:rPr>
          <w:sz w:val="26"/>
          <w:szCs w:val="26"/>
          <w:rPrChange w:id="2136" w:author="Le Minh Nghia" w:date="2019-10-09T10:56:00Z">
            <w:rPr>
              <w:sz w:val="26"/>
              <w:szCs w:val="26"/>
            </w:rPr>
          </w:rPrChange>
        </w:rPr>
        <w:t>thiế</w:t>
      </w:r>
      <w:r w:rsidR="00917EF7" w:rsidRPr="00B41112">
        <w:rPr>
          <w:sz w:val="26"/>
          <w:szCs w:val="26"/>
          <w:rPrChange w:id="2137" w:author="Le Minh Nghia" w:date="2019-10-09T10:56:00Z">
            <w:rPr>
              <w:sz w:val="26"/>
              <w:szCs w:val="26"/>
            </w:rPr>
          </w:rPrChange>
        </w:rPr>
        <w:t>t</w:t>
      </w:r>
      <w:proofErr w:type="spellEnd"/>
      <w:r w:rsidR="00917EF7" w:rsidRPr="00B41112">
        <w:rPr>
          <w:sz w:val="26"/>
          <w:szCs w:val="26"/>
          <w:rPrChange w:id="2138" w:author="Le Minh Nghia" w:date="2019-10-09T10:56:00Z">
            <w:rPr>
              <w:sz w:val="26"/>
              <w:szCs w:val="26"/>
            </w:rPr>
          </w:rPrChange>
        </w:rPr>
        <w:t xml:space="preserve"> </w:t>
      </w:r>
      <w:proofErr w:type="spellStart"/>
      <w:r w:rsidR="00917EF7" w:rsidRPr="00B41112">
        <w:rPr>
          <w:sz w:val="26"/>
          <w:szCs w:val="26"/>
          <w:rPrChange w:id="2139" w:author="Le Minh Nghia" w:date="2019-10-09T10:56:00Z">
            <w:rPr>
              <w:sz w:val="26"/>
              <w:szCs w:val="26"/>
            </w:rPr>
          </w:rPrChange>
        </w:rPr>
        <w:t>như</w:t>
      </w:r>
      <w:proofErr w:type="spellEnd"/>
      <w:r w:rsidRPr="00B41112">
        <w:rPr>
          <w:sz w:val="26"/>
          <w:szCs w:val="26"/>
          <w:rPrChange w:id="2140" w:author="Le Minh Nghia" w:date="2019-10-09T10:56:00Z">
            <w:rPr>
              <w:sz w:val="26"/>
              <w:szCs w:val="26"/>
            </w:rPr>
          </w:rPrChange>
        </w:rPr>
        <w:t xml:space="preserve">: </w:t>
      </w:r>
      <w:proofErr w:type="spellStart"/>
      <w:r w:rsidRPr="00B41112">
        <w:rPr>
          <w:sz w:val="26"/>
          <w:szCs w:val="26"/>
          <w:rPrChange w:id="2141" w:author="Le Minh Nghia" w:date="2019-10-09T10:56:00Z">
            <w:rPr>
              <w:sz w:val="26"/>
              <w:szCs w:val="26"/>
            </w:rPr>
          </w:rPrChange>
        </w:rPr>
        <w:t>thành</w:t>
      </w:r>
      <w:proofErr w:type="spellEnd"/>
      <w:r w:rsidRPr="00B41112">
        <w:rPr>
          <w:sz w:val="26"/>
          <w:szCs w:val="26"/>
          <w:rPrChange w:id="2142" w:author="Le Minh Nghia" w:date="2019-10-09T10:56:00Z">
            <w:rPr>
              <w:sz w:val="26"/>
              <w:szCs w:val="26"/>
            </w:rPr>
          </w:rPrChange>
        </w:rPr>
        <w:t xml:space="preserve"> </w:t>
      </w:r>
      <w:proofErr w:type="spellStart"/>
      <w:r w:rsidRPr="00B41112">
        <w:rPr>
          <w:sz w:val="26"/>
          <w:szCs w:val="26"/>
          <w:rPrChange w:id="2143" w:author="Le Minh Nghia" w:date="2019-10-09T10:56:00Z">
            <w:rPr>
              <w:sz w:val="26"/>
              <w:szCs w:val="26"/>
            </w:rPr>
          </w:rPrChange>
        </w:rPr>
        <w:t>tích</w:t>
      </w:r>
      <w:proofErr w:type="spellEnd"/>
      <w:r w:rsidRPr="00B41112">
        <w:rPr>
          <w:sz w:val="26"/>
          <w:szCs w:val="26"/>
          <w:rPrChange w:id="2144" w:author="Le Minh Nghia" w:date="2019-10-09T10:56:00Z">
            <w:rPr>
              <w:sz w:val="26"/>
              <w:szCs w:val="26"/>
            </w:rPr>
          </w:rPrChange>
        </w:rPr>
        <w:t xml:space="preserve"> </w:t>
      </w:r>
      <w:proofErr w:type="spellStart"/>
      <w:r w:rsidRPr="00B41112">
        <w:rPr>
          <w:sz w:val="26"/>
          <w:szCs w:val="26"/>
          <w:rPrChange w:id="2145" w:author="Le Minh Nghia" w:date="2019-10-09T10:56:00Z">
            <w:rPr>
              <w:sz w:val="26"/>
              <w:szCs w:val="26"/>
            </w:rPr>
          </w:rPrChange>
        </w:rPr>
        <w:t>tốt</w:t>
      </w:r>
      <w:proofErr w:type="spellEnd"/>
      <w:r w:rsidRPr="00B41112">
        <w:rPr>
          <w:sz w:val="26"/>
          <w:szCs w:val="26"/>
          <w:rPrChange w:id="2146" w:author="Le Minh Nghia" w:date="2019-10-09T10:56:00Z">
            <w:rPr>
              <w:sz w:val="26"/>
              <w:szCs w:val="26"/>
            </w:rPr>
          </w:rPrChange>
        </w:rPr>
        <w:t xml:space="preserve"> </w:t>
      </w:r>
      <w:proofErr w:type="spellStart"/>
      <w:r w:rsidRPr="00B41112">
        <w:rPr>
          <w:sz w:val="26"/>
          <w:szCs w:val="26"/>
          <w:rPrChange w:id="2147" w:author="Le Minh Nghia" w:date="2019-10-09T10:56:00Z">
            <w:rPr>
              <w:sz w:val="26"/>
              <w:szCs w:val="26"/>
            </w:rPr>
          </w:rPrChange>
        </w:rPr>
        <w:t>nghiệp</w:t>
      </w:r>
      <w:proofErr w:type="spellEnd"/>
      <w:r w:rsidRPr="00B41112">
        <w:rPr>
          <w:sz w:val="26"/>
          <w:szCs w:val="26"/>
          <w:rPrChange w:id="2148" w:author="Le Minh Nghia" w:date="2019-10-09T10:56:00Z">
            <w:rPr>
              <w:sz w:val="26"/>
              <w:szCs w:val="26"/>
            </w:rPr>
          </w:rPrChange>
        </w:rPr>
        <w:t xml:space="preserve"> </w:t>
      </w:r>
      <w:proofErr w:type="spellStart"/>
      <w:r w:rsidRPr="00B41112">
        <w:rPr>
          <w:sz w:val="26"/>
          <w:szCs w:val="26"/>
          <w:rPrChange w:id="2149" w:author="Le Minh Nghia" w:date="2019-10-09T10:56:00Z">
            <w:rPr>
              <w:sz w:val="26"/>
              <w:szCs w:val="26"/>
            </w:rPr>
          </w:rPrChange>
        </w:rPr>
        <w:t>của</w:t>
      </w:r>
      <w:proofErr w:type="spellEnd"/>
      <w:r w:rsidRPr="00B41112">
        <w:rPr>
          <w:sz w:val="26"/>
          <w:szCs w:val="26"/>
          <w:rPrChange w:id="2150" w:author="Le Minh Nghia" w:date="2019-10-09T10:56:00Z">
            <w:rPr>
              <w:sz w:val="26"/>
              <w:szCs w:val="26"/>
            </w:rPr>
          </w:rPrChange>
        </w:rPr>
        <w:t xml:space="preserve"> </w:t>
      </w:r>
      <w:proofErr w:type="spellStart"/>
      <w:r w:rsidRPr="00B41112">
        <w:rPr>
          <w:sz w:val="26"/>
          <w:szCs w:val="26"/>
          <w:rPrChange w:id="2151" w:author="Le Minh Nghia" w:date="2019-10-09T10:56:00Z">
            <w:rPr>
              <w:sz w:val="26"/>
              <w:szCs w:val="26"/>
            </w:rPr>
          </w:rPrChange>
        </w:rPr>
        <w:t>cựu</w:t>
      </w:r>
      <w:proofErr w:type="spellEnd"/>
      <w:r w:rsidRPr="00B41112">
        <w:rPr>
          <w:sz w:val="26"/>
          <w:szCs w:val="26"/>
          <w:rPrChange w:id="2152" w:author="Le Minh Nghia" w:date="2019-10-09T10:56:00Z">
            <w:rPr>
              <w:sz w:val="26"/>
              <w:szCs w:val="26"/>
            </w:rPr>
          </w:rPrChange>
        </w:rPr>
        <w:t xml:space="preserve"> </w:t>
      </w:r>
      <w:proofErr w:type="spellStart"/>
      <w:r w:rsidRPr="00B41112">
        <w:rPr>
          <w:sz w:val="26"/>
          <w:szCs w:val="26"/>
          <w:rPrChange w:id="2153" w:author="Le Minh Nghia" w:date="2019-10-09T10:56:00Z">
            <w:rPr>
              <w:sz w:val="26"/>
              <w:szCs w:val="26"/>
            </w:rPr>
          </w:rPrChange>
        </w:rPr>
        <w:t>sinh</w:t>
      </w:r>
      <w:proofErr w:type="spellEnd"/>
      <w:r w:rsidRPr="00B41112">
        <w:rPr>
          <w:sz w:val="26"/>
          <w:szCs w:val="26"/>
          <w:rPrChange w:id="2154" w:author="Le Minh Nghia" w:date="2019-10-09T10:56:00Z">
            <w:rPr>
              <w:sz w:val="26"/>
              <w:szCs w:val="26"/>
            </w:rPr>
          </w:rPrChange>
        </w:rPr>
        <w:t xml:space="preserve"> </w:t>
      </w:r>
      <w:proofErr w:type="spellStart"/>
      <w:r w:rsidRPr="00B41112">
        <w:rPr>
          <w:sz w:val="26"/>
          <w:szCs w:val="26"/>
          <w:rPrChange w:id="2155" w:author="Le Minh Nghia" w:date="2019-10-09T10:56:00Z">
            <w:rPr>
              <w:sz w:val="26"/>
              <w:szCs w:val="26"/>
            </w:rPr>
          </w:rPrChange>
        </w:rPr>
        <w:t>viên</w:t>
      </w:r>
      <w:proofErr w:type="spellEnd"/>
      <w:r w:rsidRPr="00B41112">
        <w:rPr>
          <w:sz w:val="26"/>
          <w:szCs w:val="26"/>
          <w:rPrChange w:id="2156" w:author="Le Minh Nghia" w:date="2019-10-09T10:56:00Z">
            <w:rPr>
              <w:sz w:val="26"/>
              <w:szCs w:val="26"/>
            </w:rPr>
          </w:rPrChange>
        </w:rPr>
        <w:t xml:space="preserve">, </w:t>
      </w:r>
      <w:proofErr w:type="spellStart"/>
      <w:r w:rsidRPr="00B41112">
        <w:rPr>
          <w:sz w:val="26"/>
          <w:szCs w:val="26"/>
          <w:rPrChange w:id="2157" w:author="Le Minh Nghia" w:date="2019-10-09T10:56:00Z">
            <w:rPr>
              <w:sz w:val="26"/>
              <w:szCs w:val="26"/>
            </w:rPr>
          </w:rPrChange>
        </w:rPr>
        <w:t>thống</w:t>
      </w:r>
      <w:proofErr w:type="spellEnd"/>
      <w:r w:rsidRPr="00B41112">
        <w:rPr>
          <w:sz w:val="26"/>
          <w:szCs w:val="26"/>
          <w:rPrChange w:id="2158" w:author="Le Minh Nghia" w:date="2019-10-09T10:56:00Z">
            <w:rPr>
              <w:sz w:val="26"/>
              <w:szCs w:val="26"/>
            </w:rPr>
          </w:rPrChange>
        </w:rPr>
        <w:t xml:space="preserve"> </w:t>
      </w:r>
      <w:proofErr w:type="spellStart"/>
      <w:r w:rsidRPr="00B41112">
        <w:rPr>
          <w:sz w:val="26"/>
          <w:szCs w:val="26"/>
          <w:rPrChange w:id="2159" w:author="Le Minh Nghia" w:date="2019-10-09T10:56:00Z">
            <w:rPr>
              <w:sz w:val="26"/>
              <w:szCs w:val="26"/>
            </w:rPr>
          </w:rPrChange>
        </w:rPr>
        <w:t>kê</w:t>
      </w:r>
      <w:proofErr w:type="spellEnd"/>
      <w:r w:rsidRPr="00B41112">
        <w:rPr>
          <w:sz w:val="26"/>
          <w:szCs w:val="26"/>
          <w:rPrChange w:id="2160" w:author="Le Minh Nghia" w:date="2019-10-09T10:56:00Z">
            <w:rPr>
              <w:sz w:val="26"/>
              <w:szCs w:val="26"/>
            </w:rPr>
          </w:rPrChange>
        </w:rPr>
        <w:t xml:space="preserve"> </w:t>
      </w:r>
      <w:proofErr w:type="spellStart"/>
      <w:r w:rsidRPr="00B41112">
        <w:rPr>
          <w:sz w:val="26"/>
          <w:szCs w:val="26"/>
          <w:rPrChange w:id="2161" w:author="Le Minh Nghia" w:date="2019-10-09T10:56:00Z">
            <w:rPr>
              <w:sz w:val="26"/>
              <w:szCs w:val="26"/>
            </w:rPr>
          </w:rPrChange>
        </w:rPr>
        <w:t>việc</w:t>
      </w:r>
      <w:proofErr w:type="spellEnd"/>
      <w:r w:rsidRPr="00B41112">
        <w:rPr>
          <w:sz w:val="26"/>
          <w:szCs w:val="26"/>
          <w:rPrChange w:id="2162" w:author="Le Minh Nghia" w:date="2019-10-09T10:56:00Z">
            <w:rPr>
              <w:sz w:val="26"/>
              <w:szCs w:val="26"/>
            </w:rPr>
          </w:rPrChange>
        </w:rPr>
        <w:t xml:space="preserve"> </w:t>
      </w:r>
      <w:proofErr w:type="spellStart"/>
      <w:r w:rsidRPr="00B41112">
        <w:rPr>
          <w:sz w:val="26"/>
          <w:szCs w:val="26"/>
          <w:rPrChange w:id="2163" w:author="Le Minh Nghia" w:date="2019-10-09T10:56:00Z">
            <w:rPr>
              <w:sz w:val="26"/>
              <w:szCs w:val="26"/>
            </w:rPr>
          </w:rPrChange>
        </w:rPr>
        <w:t>làm</w:t>
      </w:r>
      <w:proofErr w:type="spellEnd"/>
      <w:r w:rsidRPr="00B41112">
        <w:rPr>
          <w:sz w:val="26"/>
          <w:szCs w:val="26"/>
          <w:rPrChange w:id="2164" w:author="Le Minh Nghia" w:date="2019-10-09T10:56:00Z">
            <w:rPr>
              <w:sz w:val="26"/>
              <w:szCs w:val="26"/>
            </w:rPr>
          </w:rPrChange>
        </w:rPr>
        <w:t xml:space="preserve"> </w:t>
      </w:r>
      <w:proofErr w:type="spellStart"/>
      <w:r w:rsidRPr="00B41112">
        <w:rPr>
          <w:sz w:val="26"/>
          <w:szCs w:val="26"/>
          <w:rPrChange w:id="2165" w:author="Le Minh Nghia" w:date="2019-10-09T10:56:00Z">
            <w:rPr>
              <w:sz w:val="26"/>
              <w:szCs w:val="26"/>
            </w:rPr>
          </w:rPrChange>
        </w:rPr>
        <w:t>sau</w:t>
      </w:r>
      <w:proofErr w:type="spellEnd"/>
      <w:r w:rsidRPr="00B41112">
        <w:rPr>
          <w:sz w:val="26"/>
          <w:szCs w:val="26"/>
          <w:rPrChange w:id="2166" w:author="Le Minh Nghia" w:date="2019-10-09T10:56:00Z">
            <w:rPr>
              <w:sz w:val="26"/>
              <w:szCs w:val="26"/>
            </w:rPr>
          </w:rPrChange>
        </w:rPr>
        <w:t xml:space="preserve"> </w:t>
      </w:r>
      <w:proofErr w:type="spellStart"/>
      <w:r w:rsidRPr="00B41112">
        <w:rPr>
          <w:sz w:val="26"/>
          <w:szCs w:val="26"/>
          <w:rPrChange w:id="2167" w:author="Le Minh Nghia" w:date="2019-10-09T10:56:00Z">
            <w:rPr>
              <w:sz w:val="26"/>
              <w:szCs w:val="26"/>
            </w:rPr>
          </w:rPrChange>
        </w:rPr>
        <w:t>khi</w:t>
      </w:r>
      <w:proofErr w:type="spellEnd"/>
      <w:r w:rsidRPr="00B41112">
        <w:rPr>
          <w:sz w:val="26"/>
          <w:szCs w:val="26"/>
          <w:rPrChange w:id="2168" w:author="Le Minh Nghia" w:date="2019-10-09T10:56:00Z">
            <w:rPr>
              <w:sz w:val="26"/>
              <w:szCs w:val="26"/>
            </w:rPr>
          </w:rPrChange>
        </w:rPr>
        <w:t xml:space="preserve"> ra </w:t>
      </w:r>
      <w:proofErr w:type="spellStart"/>
      <w:r w:rsidRPr="00B41112">
        <w:rPr>
          <w:sz w:val="26"/>
          <w:szCs w:val="26"/>
          <w:rPrChange w:id="2169" w:author="Le Minh Nghia" w:date="2019-10-09T10:56:00Z">
            <w:rPr>
              <w:sz w:val="26"/>
              <w:szCs w:val="26"/>
            </w:rPr>
          </w:rPrChange>
        </w:rPr>
        <w:t>trường</w:t>
      </w:r>
      <w:proofErr w:type="spellEnd"/>
      <w:r w:rsidRPr="00B41112">
        <w:rPr>
          <w:sz w:val="26"/>
          <w:szCs w:val="26"/>
          <w:rPrChange w:id="2170" w:author="Le Minh Nghia" w:date="2019-10-09T10:56:00Z">
            <w:rPr>
              <w:sz w:val="26"/>
              <w:szCs w:val="26"/>
            </w:rPr>
          </w:rPrChange>
        </w:rPr>
        <w:t xml:space="preserve"> </w:t>
      </w:r>
      <w:proofErr w:type="spellStart"/>
      <w:r w:rsidRPr="00B41112">
        <w:rPr>
          <w:sz w:val="26"/>
          <w:szCs w:val="26"/>
          <w:rPrChange w:id="2171" w:author="Le Minh Nghia" w:date="2019-10-09T10:56:00Z">
            <w:rPr>
              <w:sz w:val="26"/>
              <w:szCs w:val="26"/>
            </w:rPr>
          </w:rPrChange>
        </w:rPr>
        <w:t>của</w:t>
      </w:r>
      <w:proofErr w:type="spellEnd"/>
      <w:r w:rsidRPr="00B41112">
        <w:rPr>
          <w:sz w:val="26"/>
          <w:szCs w:val="26"/>
          <w:rPrChange w:id="2172" w:author="Le Minh Nghia" w:date="2019-10-09T10:56:00Z">
            <w:rPr>
              <w:sz w:val="26"/>
              <w:szCs w:val="26"/>
            </w:rPr>
          </w:rPrChange>
        </w:rPr>
        <w:t xml:space="preserve"> </w:t>
      </w:r>
      <w:proofErr w:type="spellStart"/>
      <w:r w:rsidRPr="00B41112">
        <w:rPr>
          <w:sz w:val="26"/>
          <w:szCs w:val="26"/>
          <w:rPrChange w:id="2173" w:author="Le Minh Nghia" w:date="2019-10-09T10:56:00Z">
            <w:rPr>
              <w:sz w:val="26"/>
              <w:szCs w:val="26"/>
            </w:rPr>
          </w:rPrChange>
        </w:rPr>
        <w:t>sinh</w:t>
      </w:r>
      <w:proofErr w:type="spellEnd"/>
      <w:r w:rsidRPr="00B41112">
        <w:rPr>
          <w:sz w:val="26"/>
          <w:szCs w:val="26"/>
          <w:rPrChange w:id="2174" w:author="Le Minh Nghia" w:date="2019-10-09T10:56:00Z">
            <w:rPr>
              <w:sz w:val="26"/>
              <w:szCs w:val="26"/>
            </w:rPr>
          </w:rPrChange>
        </w:rPr>
        <w:t xml:space="preserve"> </w:t>
      </w:r>
      <w:proofErr w:type="spellStart"/>
      <w:r w:rsidRPr="00B41112">
        <w:rPr>
          <w:sz w:val="26"/>
          <w:szCs w:val="26"/>
          <w:rPrChange w:id="2175" w:author="Le Minh Nghia" w:date="2019-10-09T10:56:00Z">
            <w:rPr>
              <w:sz w:val="26"/>
              <w:szCs w:val="26"/>
            </w:rPr>
          </w:rPrChange>
        </w:rPr>
        <w:t>viên</w:t>
      </w:r>
      <w:proofErr w:type="spellEnd"/>
      <w:r w:rsidRPr="00B41112">
        <w:rPr>
          <w:sz w:val="26"/>
          <w:szCs w:val="26"/>
          <w:rPrChange w:id="2176" w:author="Le Minh Nghia" w:date="2019-10-09T10:56:00Z">
            <w:rPr>
              <w:sz w:val="26"/>
              <w:szCs w:val="26"/>
            </w:rPr>
          </w:rPrChange>
        </w:rPr>
        <w:t xml:space="preserve">, </w:t>
      </w:r>
      <w:proofErr w:type="spellStart"/>
      <w:r w:rsidRPr="00B41112">
        <w:rPr>
          <w:sz w:val="26"/>
          <w:szCs w:val="26"/>
          <w:rPrChange w:id="2177" w:author="Le Minh Nghia" w:date="2019-10-09T10:56:00Z">
            <w:rPr>
              <w:sz w:val="26"/>
              <w:szCs w:val="26"/>
            </w:rPr>
          </w:rPrChange>
        </w:rPr>
        <w:t>thông</w:t>
      </w:r>
      <w:proofErr w:type="spellEnd"/>
      <w:r w:rsidRPr="00B41112">
        <w:rPr>
          <w:sz w:val="26"/>
          <w:szCs w:val="26"/>
          <w:rPrChange w:id="2178" w:author="Le Minh Nghia" w:date="2019-10-09T10:56:00Z">
            <w:rPr>
              <w:sz w:val="26"/>
              <w:szCs w:val="26"/>
            </w:rPr>
          </w:rPrChange>
        </w:rPr>
        <w:t xml:space="preserve"> tin </w:t>
      </w:r>
      <w:proofErr w:type="spellStart"/>
      <w:r w:rsidRPr="00B41112">
        <w:rPr>
          <w:sz w:val="26"/>
          <w:szCs w:val="26"/>
          <w:rPrChange w:id="2179" w:author="Le Minh Nghia" w:date="2019-10-09T10:56:00Z">
            <w:rPr>
              <w:sz w:val="26"/>
              <w:szCs w:val="26"/>
            </w:rPr>
          </w:rPrChange>
        </w:rPr>
        <w:t>về</w:t>
      </w:r>
      <w:proofErr w:type="spellEnd"/>
      <w:r w:rsidRPr="00B41112">
        <w:rPr>
          <w:sz w:val="26"/>
          <w:szCs w:val="26"/>
          <w:rPrChange w:id="2180" w:author="Le Minh Nghia" w:date="2019-10-09T10:56:00Z">
            <w:rPr>
              <w:sz w:val="26"/>
              <w:szCs w:val="26"/>
            </w:rPr>
          </w:rPrChange>
        </w:rPr>
        <w:t xml:space="preserve"> </w:t>
      </w:r>
      <w:proofErr w:type="spellStart"/>
      <w:r w:rsidRPr="00B41112">
        <w:rPr>
          <w:sz w:val="26"/>
          <w:szCs w:val="26"/>
          <w:rPrChange w:id="2181" w:author="Le Minh Nghia" w:date="2019-10-09T10:56:00Z">
            <w:rPr>
              <w:sz w:val="26"/>
              <w:szCs w:val="26"/>
            </w:rPr>
          </w:rPrChange>
        </w:rPr>
        <w:t>công</w:t>
      </w:r>
      <w:proofErr w:type="spellEnd"/>
      <w:r w:rsidRPr="00B41112">
        <w:rPr>
          <w:sz w:val="26"/>
          <w:szCs w:val="26"/>
          <w:rPrChange w:id="2182" w:author="Le Minh Nghia" w:date="2019-10-09T10:56:00Z">
            <w:rPr>
              <w:sz w:val="26"/>
              <w:szCs w:val="26"/>
            </w:rPr>
          </w:rPrChange>
        </w:rPr>
        <w:t xml:space="preserve"> ty </w:t>
      </w:r>
      <w:proofErr w:type="spellStart"/>
      <w:r w:rsidRPr="00B41112">
        <w:rPr>
          <w:sz w:val="26"/>
          <w:szCs w:val="26"/>
          <w:rPrChange w:id="2183" w:author="Le Minh Nghia" w:date="2019-10-09T10:56:00Z">
            <w:rPr>
              <w:sz w:val="26"/>
              <w:szCs w:val="26"/>
            </w:rPr>
          </w:rPrChange>
        </w:rPr>
        <w:t>các</w:t>
      </w:r>
      <w:proofErr w:type="spellEnd"/>
      <w:r w:rsidRPr="00B41112">
        <w:rPr>
          <w:sz w:val="26"/>
          <w:szCs w:val="26"/>
          <w:rPrChange w:id="2184" w:author="Le Minh Nghia" w:date="2019-10-09T10:56:00Z">
            <w:rPr>
              <w:sz w:val="26"/>
              <w:szCs w:val="26"/>
            </w:rPr>
          </w:rPrChange>
        </w:rPr>
        <w:t xml:space="preserve"> </w:t>
      </w:r>
      <w:proofErr w:type="spellStart"/>
      <w:r w:rsidRPr="00B41112">
        <w:rPr>
          <w:sz w:val="26"/>
          <w:szCs w:val="26"/>
          <w:rPrChange w:id="2185" w:author="Le Minh Nghia" w:date="2019-10-09T10:56:00Z">
            <w:rPr>
              <w:sz w:val="26"/>
              <w:szCs w:val="26"/>
            </w:rPr>
          </w:rPrChange>
        </w:rPr>
        <w:t>cựu</w:t>
      </w:r>
      <w:proofErr w:type="spellEnd"/>
      <w:r w:rsidRPr="00B41112">
        <w:rPr>
          <w:sz w:val="26"/>
          <w:szCs w:val="26"/>
          <w:rPrChange w:id="2186" w:author="Le Minh Nghia" w:date="2019-10-09T10:56:00Z">
            <w:rPr>
              <w:sz w:val="26"/>
              <w:szCs w:val="26"/>
            </w:rPr>
          </w:rPrChange>
        </w:rPr>
        <w:t xml:space="preserve"> </w:t>
      </w:r>
      <w:proofErr w:type="spellStart"/>
      <w:r w:rsidRPr="00B41112">
        <w:rPr>
          <w:sz w:val="26"/>
          <w:szCs w:val="26"/>
          <w:rPrChange w:id="2187" w:author="Le Minh Nghia" w:date="2019-10-09T10:56:00Z">
            <w:rPr>
              <w:sz w:val="26"/>
              <w:szCs w:val="26"/>
            </w:rPr>
          </w:rPrChange>
        </w:rPr>
        <w:t>sinh</w:t>
      </w:r>
      <w:proofErr w:type="spellEnd"/>
      <w:r w:rsidRPr="00B41112">
        <w:rPr>
          <w:sz w:val="26"/>
          <w:szCs w:val="26"/>
          <w:rPrChange w:id="2188" w:author="Le Minh Nghia" w:date="2019-10-09T10:56:00Z">
            <w:rPr>
              <w:sz w:val="26"/>
              <w:szCs w:val="26"/>
            </w:rPr>
          </w:rPrChange>
        </w:rPr>
        <w:t xml:space="preserve"> </w:t>
      </w:r>
      <w:proofErr w:type="spellStart"/>
      <w:r w:rsidRPr="00B41112">
        <w:rPr>
          <w:sz w:val="26"/>
          <w:szCs w:val="26"/>
          <w:rPrChange w:id="2189" w:author="Le Minh Nghia" w:date="2019-10-09T10:56:00Z">
            <w:rPr>
              <w:sz w:val="26"/>
              <w:szCs w:val="26"/>
            </w:rPr>
          </w:rPrChange>
        </w:rPr>
        <w:t>viên</w:t>
      </w:r>
      <w:proofErr w:type="spellEnd"/>
      <w:r w:rsidR="007D736C" w:rsidRPr="00B41112">
        <w:rPr>
          <w:sz w:val="26"/>
          <w:szCs w:val="26"/>
          <w:rPrChange w:id="2190" w:author="Le Minh Nghia" w:date="2019-10-09T10:56:00Z">
            <w:rPr>
              <w:sz w:val="26"/>
              <w:szCs w:val="26"/>
            </w:rPr>
          </w:rPrChange>
        </w:rPr>
        <w:t xml:space="preserve"> </w:t>
      </w:r>
      <w:proofErr w:type="spellStart"/>
      <w:r w:rsidRPr="00B41112">
        <w:rPr>
          <w:sz w:val="26"/>
          <w:szCs w:val="26"/>
          <w:rPrChange w:id="2191" w:author="Le Minh Nghia" w:date="2019-10-09T10:56:00Z">
            <w:rPr>
              <w:sz w:val="26"/>
              <w:szCs w:val="26"/>
            </w:rPr>
          </w:rPrChange>
        </w:rPr>
        <w:t>đang</w:t>
      </w:r>
      <w:proofErr w:type="spellEnd"/>
      <w:r w:rsidRPr="00B41112">
        <w:rPr>
          <w:sz w:val="26"/>
          <w:szCs w:val="26"/>
          <w:rPrChange w:id="2192" w:author="Le Minh Nghia" w:date="2019-10-09T10:56:00Z">
            <w:rPr>
              <w:sz w:val="26"/>
              <w:szCs w:val="26"/>
            </w:rPr>
          </w:rPrChange>
        </w:rPr>
        <w:t xml:space="preserve"> </w:t>
      </w:r>
      <w:proofErr w:type="spellStart"/>
      <w:r w:rsidRPr="00B41112">
        <w:rPr>
          <w:sz w:val="26"/>
          <w:szCs w:val="26"/>
          <w:rPrChange w:id="2193" w:author="Le Minh Nghia" w:date="2019-10-09T10:56:00Z">
            <w:rPr>
              <w:sz w:val="26"/>
              <w:szCs w:val="26"/>
            </w:rPr>
          </w:rPrChange>
        </w:rPr>
        <w:t>làm</w:t>
      </w:r>
      <w:proofErr w:type="spellEnd"/>
      <w:r w:rsidRPr="00B41112">
        <w:rPr>
          <w:sz w:val="26"/>
          <w:szCs w:val="26"/>
          <w:rPrChange w:id="2194" w:author="Le Minh Nghia" w:date="2019-10-09T10:56:00Z">
            <w:rPr>
              <w:sz w:val="26"/>
              <w:szCs w:val="26"/>
            </w:rPr>
          </w:rPrChange>
        </w:rPr>
        <w:t xml:space="preserve"> </w:t>
      </w:r>
      <w:proofErr w:type="spellStart"/>
      <w:r w:rsidRPr="00B41112">
        <w:rPr>
          <w:sz w:val="26"/>
          <w:szCs w:val="26"/>
          <w:rPrChange w:id="2195" w:author="Le Minh Nghia" w:date="2019-10-09T10:56:00Z">
            <w:rPr>
              <w:sz w:val="26"/>
              <w:szCs w:val="26"/>
            </w:rPr>
          </w:rPrChange>
        </w:rPr>
        <w:t>việc</w:t>
      </w:r>
      <w:proofErr w:type="spellEnd"/>
      <w:r w:rsidRPr="00B41112">
        <w:rPr>
          <w:sz w:val="26"/>
          <w:szCs w:val="26"/>
          <w:rPrChange w:id="2196" w:author="Le Minh Nghia" w:date="2019-10-09T10:56:00Z">
            <w:rPr>
              <w:sz w:val="26"/>
              <w:szCs w:val="26"/>
            </w:rPr>
          </w:rPrChange>
        </w:rPr>
        <w:t xml:space="preserve">, </w:t>
      </w:r>
      <w:proofErr w:type="spellStart"/>
      <w:r w:rsidRPr="00B41112">
        <w:rPr>
          <w:sz w:val="26"/>
          <w:szCs w:val="26"/>
          <w:rPrChange w:id="2197" w:author="Le Minh Nghia" w:date="2019-10-09T10:56:00Z">
            <w:rPr>
              <w:sz w:val="26"/>
              <w:szCs w:val="26"/>
            </w:rPr>
          </w:rPrChange>
        </w:rPr>
        <w:t>nơi</w:t>
      </w:r>
      <w:proofErr w:type="spellEnd"/>
      <w:r w:rsidRPr="00B41112">
        <w:rPr>
          <w:sz w:val="26"/>
          <w:szCs w:val="26"/>
          <w:rPrChange w:id="2198" w:author="Le Minh Nghia" w:date="2019-10-09T10:56:00Z">
            <w:rPr>
              <w:sz w:val="26"/>
              <w:szCs w:val="26"/>
            </w:rPr>
          </w:rPrChange>
        </w:rPr>
        <w:t xml:space="preserve"> </w:t>
      </w:r>
      <w:proofErr w:type="spellStart"/>
      <w:r w:rsidRPr="00B41112">
        <w:rPr>
          <w:sz w:val="26"/>
          <w:szCs w:val="26"/>
          <w:rPrChange w:id="2199" w:author="Le Minh Nghia" w:date="2019-10-09T10:56:00Z">
            <w:rPr>
              <w:sz w:val="26"/>
              <w:szCs w:val="26"/>
            </w:rPr>
          </w:rPrChange>
        </w:rPr>
        <w:t>để</w:t>
      </w:r>
      <w:proofErr w:type="spellEnd"/>
      <w:r w:rsidRPr="00B41112">
        <w:rPr>
          <w:sz w:val="26"/>
          <w:szCs w:val="26"/>
          <w:rPrChange w:id="2200" w:author="Le Minh Nghia" w:date="2019-10-09T10:56:00Z">
            <w:rPr>
              <w:sz w:val="26"/>
              <w:szCs w:val="26"/>
            </w:rPr>
          </w:rPrChange>
        </w:rPr>
        <w:t xml:space="preserve"> </w:t>
      </w:r>
      <w:proofErr w:type="spellStart"/>
      <w:r w:rsidRPr="00B41112">
        <w:rPr>
          <w:sz w:val="26"/>
          <w:szCs w:val="26"/>
          <w:rPrChange w:id="2201" w:author="Le Minh Nghia" w:date="2019-10-09T10:56:00Z">
            <w:rPr>
              <w:sz w:val="26"/>
              <w:szCs w:val="26"/>
            </w:rPr>
          </w:rPrChange>
        </w:rPr>
        <w:t>giáo</w:t>
      </w:r>
      <w:proofErr w:type="spellEnd"/>
      <w:r w:rsidRPr="00B41112">
        <w:rPr>
          <w:sz w:val="26"/>
          <w:szCs w:val="26"/>
          <w:rPrChange w:id="2202" w:author="Le Minh Nghia" w:date="2019-10-09T10:56:00Z">
            <w:rPr>
              <w:sz w:val="26"/>
              <w:szCs w:val="26"/>
            </w:rPr>
          </w:rPrChange>
        </w:rPr>
        <w:t xml:space="preserve"> </w:t>
      </w:r>
      <w:proofErr w:type="spellStart"/>
      <w:r w:rsidRPr="00B41112">
        <w:rPr>
          <w:sz w:val="26"/>
          <w:szCs w:val="26"/>
          <w:rPrChange w:id="2203" w:author="Le Minh Nghia" w:date="2019-10-09T10:56:00Z">
            <w:rPr>
              <w:sz w:val="26"/>
              <w:szCs w:val="26"/>
            </w:rPr>
          </w:rPrChange>
        </w:rPr>
        <w:t>vụ</w:t>
      </w:r>
      <w:proofErr w:type="spellEnd"/>
      <w:r w:rsidRPr="00B41112">
        <w:rPr>
          <w:sz w:val="26"/>
          <w:szCs w:val="26"/>
          <w:rPrChange w:id="2204" w:author="Le Minh Nghia" w:date="2019-10-09T10:56:00Z">
            <w:rPr>
              <w:sz w:val="26"/>
              <w:szCs w:val="26"/>
            </w:rPr>
          </w:rPrChange>
        </w:rPr>
        <w:t xml:space="preserve"> khoa </w:t>
      </w:r>
      <w:proofErr w:type="spellStart"/>
      <w:r w:rsidRPr="00B41112">
        <w:rPr>
          <w:sz w:val="26"/>
          <w:szCs w:val="26"/>
          <w:rPrChange w:id="2205" w:author="Le Minh Nghia" w:date="2019-10-09T10:56:00Z">
            <w:rPr>
              <w:sz w:val="26"/>
              <w:szCs w:val="26"/>
            </w:rPr>
          </w:rPrChange>
        </w:rPr>
        <w:t>có</w:t>
      </w:r>
      <w:proofErr w:type="spellEnd"/>
      <w:r w:rsidRPr="00B41112">
        <w:rPr>
          <w:sz w:val="26"/>
          <w:szCs w:val="26"/>
          <w:rPrChange w:id="2206" w:author="Le Minh Nghia" w:date="2019-10-09T10:56:00Z">
            <w:rPr>
              <w:sz w:val="26"/>
              <w:szCs w:val="26"/>
            </w:rPr>
          </w:rPrChange>
        </w:rPr>
        <w:t xml:space="preserve"> </w:t>
      </w:r>
      <w:proofErr w:type="spellStart"/>
      <w:r w:rsidRPr="00B41112">
        <w:rPr>
          <w:sz w:val="26"/>
          <w:szCs w:val="26"/>
          <w:rPrChange w:id="2207" w:author="Le Minh Nghia" w:date="2019-10-09T10:56:00Z">
            <w:rPr>
              <w:sz w:val="26"/>
              <w:szCs w:val="26"/>
            </w:rPr>
          </w:rPrChange>
        </w:rPr>
        <w:t>thể</w:t>
      </w:r>
      <w:proofErr w:type="spellEnd"/>
      <w:r w:rsidRPr="00B41112">
        <w:rPr>
          <w:sz w:val="26"/>
          <w:szCs w:val="26"/>
          <w:rPrChange w:id="2208" w:author="Le Minh Nghia" w:date="2019-10-09T10:56:00Z">
            <w:rPr>
              <w:sz w:val="26"/>
              <w:szCs w:val="26"/>
            </w:rPr>
          </w:rPrChange>
        </w:rPr>
        <w:t xml:space="preserve"> </w:t>
      </w:r>
      <w:proofErr w:type="spellStart"/>
      <w:r w:rsidRPr="00B41112">
        <w:rPr>
          <w:sz w:val="26"/>
          <w:szCs w:val="26"/>
          <w:rPrChange w:id="2209" w:author="Le Minh Nghia" w:date="2019-10-09T10:56:00Z">
            <w:rPr>
              <w:sz w:val="26"/>
              <w:szCs w:val="26"/>
            </w:rPr>
          </w:rPrChange>
        </w:rPr>
        <w:t>liên</w:t>
      </w:r>
      <w:proofErr w:type="spellEnd"/>
      <w:r w:rsidRPr="00B41112">
        <w:rPr>
          <w:sz w:val="26"/>
          <w:szCs w:val="26"/>
          <w:rPrChange w:id="2210" w:author="Le Minh Nghia" w:date="2019-10-09T10:56:00Z">
            <w:rPr>
              <w:sz w:val="26"/>
              <w:szCs w:val="26"/>
            </w:rPr>
          </w:rPrChange>
        </w:rPr>
        <w:t xml:space="preserve"> </w:t>
      </w:r>
      <w:proofErr w:type="spellStart"/>
      <w:r w:rsidRPr="00B41112">
        <w:rPr>
          <w:sz w:val="26"/>
          <w:szCs w:val="26"/>
          <w:rPrChange w:id="2211" w:author="Le Minh Nghia" w:date="2019-10-09T10:56:00Z">
            <w:rPr>
              <w:sz w:val="26"/>
              <w:szCs w:val="26"/>
            </w:rPr>
          </w:rPrChange>
        </w:rPr>
        <w:t>lạc</w:t>
      </w:r>
      <w:proofErr w:type="spellEnd"/>
      <w:r w:rsidRPr="00B41112">
        <w:rPr>
          <w:sz w:val="26"/>
          <w:szCs w:val="26"/>
          <w:rPrChange w:id="2212" w:author="Le Minh Nghia" w:date="2019-10-09T10:56:00Z">
            <w:rPr>
              <w:sz w:val="26"/>
              <w:szCs w:val="26"/>
            </w:rPr>
          </w:rPrChange>
        </w:rPr>
        <w:t xml:space="preserve"> </w:t>
      </w:r>
      <w:proofErr w:type="spellStart"/>
      <w:r w:rsidRPr="00B41112">
        <w:rPr>
          <w:sz w:val="26"/>
          <w:szCs w:val="26"/>
          <w:rPrChange w:id="2213" w:author="Le Minh Nghia" w:date="2019-10-09T10:56:00Z">
            <w:rPr>
              <w:sz w:val="26"/>
              <w:szCs w:val="26"/>
            </w:rPr>
          </w:rPrChange>
        </w:rPr>
        <w:t>với</w:t>
      </w:r>
      <w:proofErr w:type="spellEnd"/>
      <w:r w:rsidRPr="00B41112">
        <w:rPr>
          <w:sz w:val="26"/>
          <w:szCs w:val="26"/>
          <w:rPrChange w:id="2214" w:author="Le Minh Nghia" w:date="2019-10-09T10:56:00Z">
            <w:rPr>
              <w:sz w:val="26"/>
              <w:szCs w:val="26"/>
            </w:rPr>
          </w:rPrChange>
        </w:rPr>
        <w:t xml:space="preserve"> </w:t>
      </w:r>
      <w:proofErr w:type="spellStart"/>
      <w:r w:rsidRPr="00B41112">
        <w:rPr>
          <w:sz w:val="26"/>
          <w:szCs w:val="26"/>
          <w:rPrChange w:id="2215" w:author="Le Minh Nghia" w:date="2019-10-09T10:56:00Z">
            <w:rPr>
              <w:sz w:val="26"/>
              <w:szCs w:val="26"/>
            </w:rPr>
          </w:rPrChange>
        </w:rPr>
        <w:t>cựu</w:t>
      </w:r>
      <w:proofErr w:type="spellEnd"/>
      <w:r w:rsidRPr="00B41112">
        <w:rPr>
          <w:sz w:val="26"/>
          <w:szCs w:val="26"/>
          <w:rPrChange w:id="2216" w:author="Le Minh Nghia" w:date="2019-10-09T10:56:00Z">
            <w:rPr>
              <w:sz w:val="26"/>
              <w:szCs w:val="26"/>
            </w:rPr>
          </w:rPrChange>
        </w:rPr>
        <w:t xml:space="preserve"> </w:t>
      </w:r>
      <w:proofErr w:type="spellStart"/>
      <w:r w:rsidRPr="00B41112">
        <w:rPr>
          <w:sz w:val="26"/>
          <w:szCs w:val="26"/>
          <w:rPrChange w:id="2217" w:author="Le Minh Nghia" w:date="2019-10-09T10:56:00Z">
            <w:rPr>
              <w:sz w:val="26"/>
              <w:szCs w:val="26"/>
            </w:rPr>
          </w:rPrChange>
        </w:rPr>
        <w:t>sinh</w:t>
      </w:r>
      <w:proofErr w:type="spellEnd"/>
      <w:r w:rsidRPr="00B41112">
        <w:rPr>
          <w:sz w:val="26"/>
          <w:szCs w:val="26"/>
          <w:rPrChange w:id="2218" w:author="Le Minh Nghia" w:date="2019-10-09T10:56:00Z">
            <w:rPr>
              <w:sz w:val="26"/>
              <w:szCs w:val="26"/>
            </w:rPr>
          </w:rPrChange>
        </w:rPr>
        <w:t xml:space="preserve"> </w:t>
      </w:r>
      <w:proofErr w:type="spellStart"/>
      <w:r w:rsidRPr="00B41112">
        <w:rPr>
          <w:sz w:val="26"/>
          <w:szCs w:val="26"/>
          <w:rPrChange w:id="2219" w:author="Le Minh Nghia" w:date="2019-10-09T10:56:00Z">
            <w:rPr>
              <w:sz w:val="26"/>
              <w:szCs w:val="26"/>
            </w:rPr>
          </w:rPrChange>
        </w:rPr>
        <w:t>viên</w:t>
      </w:r>
      <w:proofErr w:type="spellEnd"/>
      <w:r w:rsidRPr="00B41112">
        <w:rPr>
          <w:sz w:val="26"/>
          <w:szCs w:val="26"/>
          <w:rPrChange w:id="2220" w:author="Le Minh Nghia" w:date="2019-10-09T10:56:00Z">
            <w:rPr>
              <w:sz w:val="26"/>
              <w:szCs w:val="26"/>
            </w:rPr>
          </w:rPrChange>
        </w:rPr>
        <w:t xml:space="preserve"> </w:t>
      </w:r>
      <w:proofErr w:type="spellStart"/>
      <w:r w:rsidRPr="00B41112">
        <w:rPr>
          <w:sz w:val="26"/>
          <w:szCs w:val="26"/>
          <w:rPrChange w:id="2221" w:author="Le Minh Nghia" w:date="2019-10-09T10:56:00Z">
            <w:rPr>
              <w:sz w:val="26"/>
              <w:szCs w:val="26"/>
            </w:rPr>
          </w:rPrChange>
        </w:rPr>
        <w:t>nhằm</w:t>
      </w:r>
      <w:proofErr w:type="spellEnd"/>
      <w:r w:rsidRPr="00B41112">
        <w:rPr>
          <w:sz w:val="26"/>
          <w:szCs w:val="26"/>
          <w:rPrChange w:id="2222" w:author="Le Minh Nghia" w:date="2019-10-09T10:56:00Z">
            <w:rPr>
              <w:sz w:val="26"/>
              <w:szCs w:val="26"/>
            </w:rPr>
          </w:rPrChange>
        </w:rPr>
        <w:t xml:space="preserve"> </w:t>
      </w:r>
      <w:proofErr w:type="spellStart"/>
      <w:r w:rsidRPr="00B41112">
        <w:rPr>
          <w:sz w:val="26"/>
          <w:szCs w:val="26"/>
          <w:rPrChange w:id="2223" w:author="Le Minh Nghia" w:date="2019-10-09T10:56:00Z">
            <w:rPr>
              <w:sz w:val="26"/>
              <w:szCs w:val="26"/>
            </w:rPr>
          </w:rPrChange>
        </w:rPr>
        <w:t>kêu</w:t>
      </w:r>
      <w:proofErr w:type="spellEnd"/>
      <w:r w:rsidRPr="00B41112">
        <w:rPr>
          <w:sz w:val="26"/>
          <w:szCs w:val="26"/>
          <w:rPrChange w:id="2224" w:author="Le Minh Nghia" w:date="2019-10-09T10:56:00Z">
            <w:rPr>
              <w:sz w:val="26"/>
              <w:szCs w:val="26"/>
            </w:rPr>
          </w:rPrChange>
        </w:rPr>
        <w:t xml:space="preserve"> </w:t>
      </w:r>
      <w:proofErr w:type="spellStart"/>
      <w:r w:rsidRPr="00B41112">
        <w:rPr>
          <w:sz w:val="26"/>
          <w:szCs w:val="26"/>
          <w:rPrChange w:id="2225" w:author="Le Minh Nghia" w:date="2019-10-09T10:56:00Z">
            <w:rPr>
              <w:sz w:val="26"/>
              <w:szCs w:val="26"/>
            </w:rPr>
          </w:rPrChange>
        </w:rPr>
        <w:t>gọi</w:t>
      </w:r>
      <w:proofErr w:type="spellEnd"/>
      <w:r w:rsidRPr="00B41112">
        <w:rPr>
          <w:sz w:val="26"/>
          <w:szCs w:val="26"/>
          <w:rPrChange w:id="2226" w:author="Le Minh Nghia" w:date="2019-10-09T10:56:00Z">
            <w:rPr>
              <w:sz w:val="26"/>
              <w:szCs w:val="26"/>
            </w:rPr>
          </w:rPrChange>
        </w:rPr>
        <w:t xml:space="preserve"> </w:t>
      </w:r>
      <w:proofErr w:type="spellStart"/>
      <w:r w:rsidRPr="00B41112">
        <w:rPr>
          <w:sz w:val="26"/>
          <w:szCs w:val="26"/>
          <w:rPrChange w:id="2227" w:author="Le Minh Nghia" w:date="2019-10-09T10:56:00Z">
            <w:rPr>
              <w:sz w:val="26"/>
              <w:szCs w:val="26"/>
            </w:rPr>
          </w:rPrChange>
        </w:rPr>
        <w:t>về</w:t>
      </w:r>
      <w:proofErr w:type="spellEnd"/>
      <w:r w:rsidRPr="00B41112">
        <w:rPr>
          <w:sz w:val="26"/>
          <w:szCs w:val="26"/>
          <w:rPrChange w:id="2228" w:author="Le Minh Nghia" w:date="2019-10-09T10:56:00Z">
            <w:rPr>
              <w:sz w:val="26"/>
              <w:szCs w:val="26"/>
            </w:rPr>
          </w:rPrChange>
        </w:rPr>
        <w:t xml:space="preserve"> khoa </w:t>
      </w:r>
      <w:proofErr w:type="spellStart"/>
      <w:r w:rsidRPr="00B41112">
        <w:rPr>
          <w:sz w:val="26"/>
          <w:szCs w:val="26"/>
          <w:rPrChange w:id="2229" w:author="Le Minh Nghia" w:date="2019-10-09T10:56:00Z">
            <w:rPr>
              <w:sz w:val="26"/>
              <w:szCs w:val="26"/>
            </w:rPr>
          </w:rPrChange>
        </w:rPr>
        <w:t>tham</w:t>
      </w:r>
      <w:proofErr w:type="spellEnd"/>
      <w:r w:rsidRPr="00B41112">
        <w:rPr>
          <w:sz w:val="26"/>
          <w:szCs w:val="26"/>
          <w:rPrChange w:id="2230" w:author="Le Minh Nghia" w:date="2019-10-09T10:56:00Z">
            <w:rPr>
              <w:sz w:val="26"/>
              <w:szCs w:val="26"/>
            </w:rPr>
          </w:rPrChange>
        </w:rPr>
        <w:t xml:space="preserve"> </w:t>
      </w:r>
      <w:proofErr w:type="spellStart"/>
      <w:r w:rsidRPr="00B41112">
        <w:rPr>
          <w:sz w:val="26"/>
          <w:szCs w:val="26"/>
          <w:rPrChange w:id="2231" w:author="Le Minh Nghia" w:date="2019-10-09T10:56:00Z">
            <w:rPr>
              <w:sz w:val="26"/>
              <w:szCs w:val="26"/>
            </w:rPr>
          </w:rPrChange>
        </w:rPr>
        <w:t>dự</w:t>
      </w:r>
      <w:proofErr w:type="spellEnd"/>
      <w:r w:rsidRPr="00B41112">
        <w:rPr>
          <w:sz w:val="26"/>
          <w:szCs w:val="26"/>
          <w:rPrChange w:id="2232" w:author="Le Minh Nghia" w:date="2019-10-09T10:56:00Z">
            <w:rPr>
              <w:sz w:val="26"/>
              <w:szCs w:val="26"/>
            </w:rPr>
          </w:rPrChange>
        </w:rPr>
        <w:t xml:space="preserve"> </w:t>
      </w:r>
      <w:proofErr w:type="spellStart"/>
      <w:r w:rsidRPr="00B41112">
        <w:rPr>
          <w:sz w:val="26"/>
          <w:szCs w:val="26"/>
          <w:rPrChange w:id="2233" w:author="Le Minh Nghia" w:date="2019-10-09T10:56:00Z">
            <w:rPr>
              <w:sz w:val="26"/>
              <w:szCs w:val="26"/>
            </w:rPr>
          </w:rPrChange>
        </w:rPr>
        <w:t>sự</w:t>
      </w:r>
      <w:proofErr w:type="spellEnd"/>
      <w:r w:rsidRPr="00B41112">
        <w:rPr>
          <w:sz w:val="26"/>
          <w:szCs w:val="26"/>
          <w:rPrChange w:id="2234" w:author="Le Minh Nghia" w:date="2019-10-09T10:56:00Z">
            <w:rPr>
              <w:sz w:val="26"/>
              <w:szCs w:val="26"/>
            </w:rPr>
          </w:rPrChange>
        </w:rPr>
        <w:t xml:space="preserve"> </w:t>
      </w:r>
      <w:proofErr w:type="spellStart"/>
      <w:r w:rsidRPr="00B41112">
        <w:rPr>
          <w:sz w:val="26"/>
          <w:szCs w:val="26"/>
          <w:rPrChange w:id="2235" w:author="Le Minh Nghia" w:date="2019-10-09T10:56:00Z">
            <w:rPr>
              <w:sz w:val="26"/>
              <w:szCs w:val="26"/>
            </w:rPr>
          </w:rPrChange>
        </w:rPr>
        <w:t>kiện</w:t>
      </w:r>
      <w:proofErr w:type="spellEnd"/>
      <w:r w:rsidRPr="00B41112">
        <w:rPr>
          <w:sz w:val="26"/>
          <w:szCs w:val="26"/>
          <w:rPrChange w:id="2236" w:author="Le Minh Nghia" w:date="2019-10-09T10:56:00Z">
            <w:rPr>
              <w:sz w:val="26"/>
              <w:szCs w:val="26"/>
            </w:rPr>
          </w:rPrChange>
        </w:rPr>
        <w:t xml:space="preserve"> </w:t>
      </w:r>
      <w:proofErr w:type="spellStart"/>
      <w:r w:rsidRPr="00B41112">
        <w:rPr>
          <w:sz w:val="26"/>
          <w:szCs w:val="26"/>
          <w:rPrChange w:id="2237" w:author="Le Minh Nghia" w:date="2019-10-09T10:56:00Z">
            <w:rPr>
              <w:sz w:val="26"/>
              <w:szCs w:val="26"/>
            </w:rPr>
          </w:rPrChange>
        </w:rPr>
        <w:t>hoặc</w:t>
      </w:r>
      <w:proofErr w:type="spellEnd"/>
      <w:r w:rsidRPr="00B41112">
        <w:rPr>
          <w:sz w:val="26"/>
          <w:szCs w:val="26"/>
          <w:rPrChange w:id="2238" w:author="Le Minh Nghia" w:date="2019-10-09T10:56:00Z">
            <w:rPr>
              <w:sz w:val="26"/>
              <w:szCs w:val="26"/>
            </w:rPr>
          </w:rPrChange>
        </w:rPr>
        <w:t xml:space="preserve"> </w:t>
      </w:r>
      <w:proofErr w:type="spellStart"/>
      <w:r w:rsidRPr="00B41112">
        <w:rPr>
          <w:sz w:val="26"/>
          <w:szCs w:val="26"/>
          <w:rPrChange w:id="2239" w:author="Le Minh Nghia" w:date="2019-10-09T10:56:00Z">
            <w:rPr>
              <w:sz w:val="26"/>
              <w:szCs w:val="26"/>
            </w:rPr>
          </w:rPrChange>
        </w:rPr>
        <w:t>ủng</w:t>
      </w:r>
      <w:proofErr w:type="spellEnd"/>
      <w:r w:rsidRPr="00B41112">
        <w:rPr>
          <w:sz w:val="26"/>
          <w:szCs w:val="26"/>
          <w:rPrChange w:id="2240" w:author="Le Minh Nghia" w:date="2019-10-09T10:56:00Z">
            <w:rPr>
              <w:sz w:val="26"/>
              <w:szCs w:val="26"/>
            </w:rPr>
          </w:rPrChange>
        </w:rPr>
        <w:t xml:space="preserve"> </w:t>
      </w:r>
      <w:proofErr w:type="spellStart"/>
      <w:r w:rsidRPr="00B41112">
        <w:rPr>
          <w:sz w:val="26"/>
          <w:szCs w:val="26"/>
          <w:rPrChange w:id="2241" w:author="Le Minh Nghia" w:date="2019-10-09T10:56:00Z">
            <w:rPr>
              <w:sz w:val="26"/>
              <w:szCs w:val="26"/>
            </w:rPr>
          </w:rPrChange>
        </w:rPr>
        <w:t>hộ</w:t>
      </w:r>
      <w:proofErr w:type="spellEnd"/>
      <w:r w:rsidRPr="00B41112">
        <w:rPr>
          <w:sz w:val="26"/>
          <w:szCs w:val="26"/>
          <w:rPrChange w:id="2242" w:author="Le Minh Nghia" w:date="2019-10-09T10:56:00Z">
            <w:rPr>
              <w:sz w:val="26"/>
              <w:szCs w:val="26"/>
            </w:rPr>
          </w:rPrChange>
        </w:rPr>
        <w:t xml:space="preserve"> </w:t>
      </w:r>
      <w:proofErr w:type="spellStart"/>
      <w:r w:rsidRPr="00B41112">
        <w:rPr>
          <w:sz w:val="26"/>
          <w:szCs w:val="26"/>
          <w:rPrChange w:id="2243" w:author="Le Minh Nghia" w:date="2019-10-09T10:56:00Z">
            <w:rPr>
              <w:sz w:val="26"/>
              <w:szCs w:val="26"/>
            </w:rPr>
          </w:rPrChange>
        </w:rPr>
        <w:t>học</w:t>
      </w:r>
      <w:proofErr w:type="spellEnd"/>
      <w:r w:rsidRPr="00B41112">
        <w:rPr>
          <w:sz w:val="26"/>
          <w:szCs w:val="26"/>
          <w:rPrChange w:id="2244" w:author="Le Minh Nghia" w:date="2019-10-09T10:56:00Z">
            <w:rPr>
              <w:sz w:val="26"/>
              <w:szCs w:val="26"/>
            </w:rPr>
          </w:rPrChange>
        </w:rPr>
        <w:t xml:space="preserve"> </w:t>
      </w:r>
      <w:proofErr w:type="spellStart"/>
      <w:r w:rsidRPr="00B41112">
        <w:rPr>
          <w:sz w:val="26"/>
          <w:szCs w:val="26"/>
          <w:rPrChange w:id="2245" w:author="Le Minh Nghia" w:date="2019-10-09T10:56:00Z">
            <w:rPr>
              <w:sz w:val="26"/>
              <w:szCs w:val="26"/>
            </w:rPr>
          </w:rPrChange>
        </w:rPr>
        <w:t>bổng</w:t>
      </w:r>
      <w:proofErr w:type="spellEnd"/>
      <w:r w:rsidRPr="00B41112">
        <w:rPr>
          <w:sz w:val="26"/>
          <w:szCs w:val="26"/>
          <w:rPrChange w:id="2246" w:author="Le Minh Nghia" w:date="2019-10-09T10:56:00Z">
            <w:rPr>
              <w:sz w:val="26"/>
              <w:szCs w:val="26"/>
            </w:rPr>
          </w:rPrChange>
        </w:rPr>
        <w:t xml:space="preserve"> </w:t>
      </w:r>
      <w:proofErr w:type="spellStart"/>
      <w:r w:rsidRPr="00B41112">
        <w:rPr>
          <w:sz w:val="26"/>
          <w:szCs w:val="26"/>
          <w:rPrChange w:id="2247" w:author="Le Minh Nghia" w:date="2019-10-09T10:56:00Z">
            <w:rPr>
              <w:sz w:val="26"/>
              <w:szCs w:val="26"/>
            </w:rPr>
          </w:rPrChange>
        </w:rPr>
        <w:t>cho</w:t>
      </w:r>
      <w:proofErr w:type="spellEnd"/>
      <w:r w:rsidRPr="00B41112">
        <w:rPr>
          <w:sz w:val="26"/>
          <w:szCs w:val="26"/>
          <w:rPrChange w:id="2248" w:author="Le Minh Nghia" w:date="2019-10-09T10:56:00Z">
            <w:rPr>
              <w:sz w:val="26"/>
              <w:szCs w:val="26"/>
            </w:rPr>
          </w:rPrChange>
        </w:rPr>
        <w:t xml:space="preserve"> </w:t>
      </w:r>
      <w:proofErr w:type="spellStart"/>
      <w:r w:rsidRPr="00B41112">
        <w:rPr>
          <w:sz w:val="26"/>
          <w:szCs w:val="26"/>
          <w:rPrChange w:id="2249" w:author="Le Minh Nghia" w:date="2019-10-09T10:56:00Z">
            <w:rPr>
              <w:sz w:val="26"/>
              <w:szCs w:val="26"/>
            </w:rPr>
          </w:rPrChange>
        </w:rPr>
        <w:t>sinh</w:t>
      </w:r>
      <w:proofErr w:type="spellEnd"/>
      <w:r w:rsidR="007D736C" w:rsidRPr="00B41112">
        <w:rPr>
          <w:sz w:val="26"/>
          <w:szCs w:val="26"/>
          <w:rPrChange w:id="2250" w:author="Le Minh Nghia" w:date="2019-10-09T10:56:00Z">
            <w:rPr>
              <w:sz w:val="26"/>
              <w:szCs w:val="26"/>
            </w:rPr>
          </w:rPrChange>
        </w:rPr>
        <w:t xml:space="preserve"> </w:t>
      </w:r>
      <w:proofErr w:type="spellStart"/>
      <w:r w:rsidRPr="00B41112">
        <w:rPr>
          <w:sz w:val="26"/>
          <w:szCs w:val="26"/>
          <w:rPrChange w:id="2251" w:author="Le Minh Nghia" w:date="2019-10-09T10:56:00Z">
            <w:rPr>
              <w:sz w:val="26"/>
              <w:szCs w:val="26"/>
            </w:rPr>
          </w:rPrChange>
        </w:rPr>
        <w:t>viên</w:t>
      </w:r>
      <w:proofErr w:type="spellEnd"/>
      <w:r w:rsidRPr="00B41112">
        <w:rPr>
          <w:sz w:val="26"/>
          <w:szCs w:val="26"/>
          <w:rPrChange w:id="2252" w:author="Le Minh Nghia" w:date="2019-10-09T10:56:00Z">
            <w:rPr>
              <w:sz w:val="26"/>
              <w:szCs w:val="26"/>
            </w:rPr>
          </w:rPrChange>
        </w:rPr>
        <w:t xml:space="preserve"> </w:t>
      </w:r>
      <w:proofErr w:type="spellStart"/>
      <w:r w:rsidRPr="00B41112">
        <w:rPr>
          <w:sz w:val="26"/>
          <w:szCs w:val="26"/>
          <w:rPrChange w:id="2253" w:author="Le Minh Nghia" w:date="2019-10-09T10:56:00Z">
            <w:rPr>
              <w:sz w:val="26"/>
              <w:szCs w:val="26"/>
            </w:rPr>
          </w:rPrChange>
        </w:rPr>
        <w:t>hiện</w:t>
      </w:r>
      <w:proofErr w:type="spellEnd"/>
      <w:r w:rsidRPr="00B41112">
        <w:rPr>
          <w:sz w:val="26"/>
          <w:szCs w:val="26"/>
          <w:rPrChange w:id="2254" w:author="Le Minh Nghia" w:date="2019-10-09T10:56:00Z">
            <w:rPr>
              <w:sz w:val="26"/>
              <w:szCs w:val="26"/>
            </w:rPr>
          </w:rPrChange>
        </w:rPr>
        <w:t xml:space="preserve"> </w:t>
      </w:r>
      <w:proofErr w:type="spellStart"/>
      <w:r w:rsidRPr="00B41112">
        <w:rPr>
          <w:sz w:val="26"/>
          <w:szCs w:val="26"/>
          <w:rPrChange w:id="2255" w:author="Le Minh Nghia" w:date="2019-10-09T10:56:00Z">
            <w:rPr>
              <w:sz w:val="26"/>
              <w:szCs w:val="26"/>
            </w:rPr>
          </w:rPrChange>
        </w:rPr>
        <w:t>đang</w:t>
      </w:r>
      <w:proofErr w:type="spellEnd"/>
      <w:r w:rsidRPr="00B41112">
        <w:rPr>
          <w:sz w:val="26"/>
          <w:szCs w:val="26"/>
          <w:rPrChange w:id="2256" w:author="Le Minh Nghia" w:date="2019-10-09T10:56:00Z">
            <w:rPr>
              <w:sz w:val="26"/>
              <w:szCs w:val="26"/>
            </w:rPr>
          </w:rPrChange>
        </w:rPr>
        <w:t xml:space="preserve"> </w:t>
      </w:r>
      <w:proofErr w:type="spellStart"/>
      <w:r w:rsidRPr="00B41112">
        <w:rPr>
          <w:sz w:val="26"/>
          <w:szCs w:val="26"/>
          <w:rPrChange w:id="2257" w:author="Le Minh Nghia" w:date="2019-10-09T10:56:00Z">
            <w:rPr>
              <w:sz w:val="26"/>
              <w:szCs w:val="26"/>
            </w:rPr>
          </w:rPrChange>
        </w:rPr>
        <w:t>họ</w:t>
      </w:r>
      <w:r w:rsidR="00917EF7" w:rsidRPr="00B41112">
        <w:rPr>
          <w:sz w:val="26"/>
          <w:szCs w:val="26"/>
          <w:rPrChange w:id="2258" w:author="Le Minh Nghia" w:date="2019-10-09T10:56:00Z">
            <w:rPr>
              <w:sz w:val="26"/>
              <w:szCs w:val="26"/>
            </w:rPr>
          </w:rPrChange>
        </w:rPr>
        <w:t>c</w:t>
      </w:r>
      <w:proofErr w:type="spellEnd"/>
      <w:r w:rsidR="00917EF7" w:rsidRPr="00B41112">
        <w:rPr>
          <w:sz w:val="26"/>
          <w:szCs w:val="26"/>
          <w:rPrChange w:id="2259" w:author="Le Minh Nghia" w:date="2019-10-09T10:56:00Z">
            <w:rPr>
              <w:sz w:val="26"/>
              <w:szCs w:val="26"/>
            </w:rPr>
          </w:rPrChange>
        </w:rPr>
        <w:t xml:space="preserve"> </w:t>
      </w:r>
      <w:proofErr w:type="spellStart"/>
      <w:r w:rsidR="00917EF7" w:rsidRPr="00B41112">
        <w:rPr>
          <w:sz w:val="26"/>
          <w:szCs w:val="26"/>
          <w:rPrChange w:id="2260" w:author="Le Minh Nghia" w:date="2019-10-09T10:56:00Z">
            <w:rPr>
              <w:sz w:val="26"/>
              <w:szCs w:val="26"/>
            </w:rPr>
          </w:rPrChange>
        </w:rPr>
        <w:t>trong</w:t>
      </w:r>
      <w:proofErr w:type="spellEnd"/>
      <w:r w:rsidR="00917EF7" w:rsidRPr="00B41112">
        <w:rPr>
          <w:sz w:val="26"/>
          <w:szCs w:val="26"/>
          <w:rPrChange w:id="2261" w:author="Le Minh Nghia" w:date="2019-10-09T10:56:00Z">
            <w:rPr>
              <w:sz w:val="26"/>
              <w:szCs w:val="26"/>
            </w:rPr>
          </w:rPrChange>
        </w:rPr>
        <w:t xml:space="preserve"> khoa</w:t>
      </w:r>
      <w:r w:rsidRPr="00B41112">
        <w:rPr>
          <w:sz w:val="26"/>
          <w:szCs w:val="26"/>
          <w:rPrChange w:id="2262"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2263" w:author="Le Minh Nghia" w:date="2019-10-09T10:56:00Z">
            <w:rPr>
              <w:sz w:val="26"/>
              <w:szCs w:val="26"/>
            </w:rPr>
          </w:rPrChange>
        </w:rPr>
      </w:pPr>
      <w:r w:rsidRPr="00B41112">
        <w:rPr>
          <w:sz w:val="26"/>
          <w:szCs w:val="26"/>
          <w:rPrChange w:id="2264" w:author="Le Minh Nghia" w:date="2019-10-09T10:56:00Z">
            <w:rPr>
              <w:sz w:val="26"/>
              <w:szCs w:val="26"/>
            </w:rPr>
          </w:rPrChange>
        </w:rPr>
        <w:t xml:space="preserve">Khoa </w:t>
      </w:r>
      <w:proofErr w:type="spellStart"/>
      <w:r w:rsidRPr="00B41112">
        <w:rPr>
          <w:sz w:val="26"/>
          <w:szCs w:val="26"/>
          <w:rPrChange w:id="2265" w:author="Le Minh Nghia" w:date="2019-10-09T10:56:00Z">
            <w:rPr>
              <w:sz w:val="26"/>
              <w:szCs w:val="26"/>
            </w:rPr>
          </w:rPrChange>
        </w:rPr>
        <w:t>Công</w:t>
      </w:r>
      <w:proofErr w:type="spellEnd"/>
      <w:r w:rsidRPr="00B41112">
        <w:rPr>
          <w:sz w:val="26"/>
          <w:szCs w:val="26"/>
          <w:rPrChange w:id="2266" w:author="Le Minh Nghia" w:date="2019-10-09T10:56:00Z">
            <w:rPr>
              <w:sz w:val="26"/>
              <w:szCs w:val="26"/>
            </w:rPr>
          </w:rPrChange>
        </w:rPr>
        <w:t xml:space="preserve"> </w:t>
      </w:r>
      <w:proofErr w:type="spellStart"/>
      <w:r w:rsidRPr="00B41112">
        <w:rPr>
          <w:sz w:val="26"/>
          <w:szCs w:val="26"/>
          <w:rPrChange w:id="2267" w:author="Le Minh Nghia" w:date="2019-10-09T10:56:00Z">
            <w:rPr>
              <w:sz w:val="26"/>
              <w:szCs w:val="26"/>
            </w:rPr>
          </w:rPrChange>
        </w:rPr>
        <w:t>nghệ</w:t>
      </w:r>
      <w:proofErr w:type="spellEnd"/>
      <w:r w:rsidRPr="00B41112">
        <w:rPr>
          <w:sz w:val="26"/>
          <w:szCs w:val="26"/>
          <w:rPrChange w:id="2268" w:author="Le Minh Nghia" w:date="2019-10-09T10:56:00Z">
            <w:rPr>
              <w:sz w:val="26"/>
              <w:szCs w:val="26"/>
            </w:rPr>
          </w:rPrChange>
        </w:rPr>
        <w:t xml:space="preserve"> </w:t>
      </w:r>
      <w:proofErr w:type="spellStart"/>
      <w:ins w:id="2269" w:author="Le Minh Nghia" w:date="2019-10-09T10:02:00Z">
        <w:r w:rsidR="00E70C55" w:rsidRPr="00B41112">
          <w:rPr>
            <w:sz w:val="26"/>
            <w:szCs w:val="26"/>
            <w:rPrChange w:id="2270" w:author="Le Minh Nghia" w:date="2019-10-09T10:56:00Z">
              <w:rPr>
                <w:sz w:val="26"/>
                <w:szCs w:val="26"/>
              </w:rPr>
            </w:rPrChange>
          </w:rPr>
          <w:t>T</w:t>
        </w:r>
      </w:ins>
      <w:del w:id="2271" w:author="Le Minh Nghia" w:date="2019-10-09T10:02:00Z">
        <w:r w:rsidRPr="00B41112" w:rsidDel="00E70C55">
          <w:rPr>
            <w:sz w:val="26"/>
            <w:szCs w:val="26"/>
            <w:rPrChange w:id="2272" w:author="Le Minh Nghia" w:date="2019-10-09T10:56:00Z">
              <w:rPr>
                <w:sz w:val="26"/>
                <w:szCs w:val="26"/>
              </w:rPr>
            </w:rPrChange>
          </w:rPr>
          <w:delText>t</w:delText>
        </w:r>
      </w:del>
      <w:r w:rsidRPr="00B41112">
        <w:rPr>
          <w:sz w:val="26"/>
          <w:szCs w:val="26"/>
          <w:rPrChange w:id="2273" w:author="Le Minh Nghia" w:date="2019-10-09T10:56:00Z">
            <w:rPr>
              <w:sz w:val="26"/>
              <w:szCs w:val="26"/>
            </w:rPr>
          </w:rPrChange>
        </w:rPr>
        <w:t>hông</w:t>
      </w:r>
      <w:proofErr w:type="spellEnd"/>
      <w:r w:rsidRPr="00B41112">
        <w:rPr>
          <w:sz w:val="26"/>
          <w:szCs w:val="26"/>
          <w:rPrChange w:id="2274" w:author="Le Minh Nghia" w:date="2019-10-09T10:56:00Z">
            <w:rPr>
              <w:sz w:val="26"/>
              <w:szCs w:val="26"/>
            </w:rPr>
          </w:rPrChange>
        </w:rPr>
        <w:t xml:space="preserve"> tin &amp;</w:t>
      </w:r>
      <w:del w:id="2275" w:author="Le Minh Nghia" w:date="2019-10-09T10:02:00Z">
        <w:r w:rsidRPr="00B41112" w:rsidDel="00E70C55">
          <w:rPr>
            <w:sz w:val="26"/>
            <w:szCs w:val="26"/>
            <w:rPrChange w:id="2276" w:author="Le Minh Nghia" w:date="2019-10-09T10:56:00Z">
              <w:rPr>
                <w:sz w:val="26"/>
                <w:szCs w:val="26"/>
              </w:rPr>
            </w:rPrChange>
          </w:rPr>
          <w:delText>amp;</w:delText>
        </w:r>
      </w:del>
      <w:r w:rsidRPr="00B41112">
        <w:rPr>
          <w:sz w:val="26"/>
          <w:szCs w:val="26"/>
          <w:rPrChange w:id="2277" w:author="Le Minh Nghia" w:date="2019-10-09T10:56:00Z">
            <w:rPr>
              <w:sz w:val="26"/>
              <w:szCs w:val="26"/>
            </w:rPr>
          </w:rPrChange>
        </w:rPr>
        <w:t xml:space="preserve"> </w:t>
      </w:r>
      <w:del w:id="2278" w:author="Le Minh Nghia" w:date="2019-10-09T10:02:00Z">
        <w:r w:rsidRPr="00B41112" w:rsidDel="00E70C55">
          <w:rPr>
            <w:sz w:val="26"/>
            <w:szCs w:val="26"/>
            <w:rPrChange w:id="2279" w:author="Le Minh Nghia" w:date="2019-10-09T10:56:00Z">
              <w:rPr>
                <w:sz w:val="26"/>
                <w:szCs w:val="26"/>
              </w:rPr>
            </w:rPrChange>
          </w:rPr>
          <w:delText xml:space="preserve">TT </w:delText>
        </w:r>
      </w:del>
      <w:proofErr w:type="spellStart"/>
      <w:ins w:id="2280" w:author="Le Minh Nghia" w:date="2019-10-09T10:02:00Z">
        <w:r w:rsidR="00E70C55" w:rsidRPr="00B41112">
          <w:rPr>
            <w:sz w:val="26"/>
            <w:szCs w:val="26"/>
            <w:rPrChange w:id="2281" w:author="Le Minh Nghia" w:date="2019-10-09T10:56:00Z">
              <w:rPr>
                <w:sz w:val="26"/>
                <w:szCs w:val="26"/>
              </w:rPr>
            </w:rPrChange>
          </w:rPr>
          <w:t>Truyền</w:t>
        </w:r>
        <w:proofErr w:type="spellEnd"/>
        <w:r w:rsidR="00E70C55" w:rsidRPr="00B41112">
          <w:rPr>
            <w:sz w:val="26"/>
            <w:szCs w:val="26"/>
            <w:rPrChange w:id="2282" w:author="Le Minh Nghia" w:date="2019-10-09T10:56:00Z">
              <w:rPr>
                <w:sz w:val="26"/>
                <w:szCs w:val="26"/>
              </w:rPr>
            </w:rPrChange>
          </w:rPr>
          <w:t xml:space="preserve"> </w:t>
        </w:r>
        <w:proofErr w:type="spellStart"/>
        <w:r w:rsidR="00E70C55" w:rsidRPr="00B41112">
          <w:rPr>
            <w:sz w:val="26"/>
            <w:szCs w:val="26"/>
            <w:rPrChange w:id="2283" w:author="Le Minh Nghia" w:date="2019-10-09T10:56:00Z">
              <w:rPr>
                <w:sz w:val="26"/>
                <w:szCs w:val="26"/>
              </w:rPr>
            </w:rPrChange>
          </w:rPr>
          <w:t>thông</w:t>
        </w:r>
        <w:proofErr w:type="spellEnd"/>
        <w:r w:rsidR="00E70C55" w:rsidRPr="00B41112">
          <w:rPr>
            <w:sz w:val="26"/>
            <w:szCs w:val="26"/>
            <w:rPrChange w:id="2284" w:author="Le Minh Nghia" w:date="2019-10-09T10:56:00Z">
              <w:rPr>
                <w:sz w:val="26"/>
                <w:szCs w:val="26"/>
              </w:rPr>
            </w:rPrChange>
          </w:rPr>
          <w:t xml:space="preserve"> </w:t>
        </w:r>
      </w:ins>
      <w:proofErr w:type="spellStart"/>
      <w:r w:rsidRPr="00B41112">
        <w:rPr>
          <w:sz w:val="26"/>
          <w:szCs w:val="26"/>
          <w:rPrChange w:id="2285" w:author="Le Minh Nghia" w:date="2019-10-09T10:56:00Z">
            <w:rPr>
              <w:sz w:val="26"/>
              <w:szCs w:val="26"/>
            </w:rPr>
          </w:rPrChange>
        </w:rPr>
        <w:t>của</w:t>
      </w:r>
      <w:proofErr w:type="spellEnd"/>
      <w:r w:rsidRPr="00B41112">
        <w:rPr>
          <w:sz w:val="26"/>
          <w:szCs w:val="26"/>
          <w:rPrChange w:id="2286" w:author="Le Minh Nghia" w:date="2019-10-09T10:56:00Z">
            <w:rPr>
              <w:sz w:val="26"/>
              <w:szCs w:val="26"/>
            </w:rPr>
          </w:rPrChange>
        </w:rPr>
        <w:t xml:space="preserve"> </w:t>
      </w:r>
      <w:del w:id="2287" w:author="Le Minh Nghia" w:date="2019-10-09T10:03:00Z">
        <w:r w:rsidRPr="00B41112" w:rsidDel="00E70C55">
          <w:rPr>
            <w:sz w:val="26"/>
            <w:szCs w:val="26"/>
            <w:rPrChange w:id="2288" w:author="Le Minh Nghia" w:date="2019-10-09T10:56:00Z">
              <w:rPr>
                <w:sz w:val="26"/>
                <w:szCs w:val="26"/>
              </w:rPr>
            </w:rPrChange>
          </w:rPr>
          <w:delText xml:space="preserve">đại </w:delText>
        </w:r>
      </w:del>
      <w:proofErr w:type="spellStart"/>
      <w:ins w:id="2289" w:author="Le Minh Nghia" w:date="2019-10-09T10:03:00Z">
        <w:r w:rsidR="00E70C55" w:rsidRPr="00B41112">
          <w:rPr>
            <w:sz w:val="26"/>
            <w:szCs w:val="26"/>
            <w:rPrChange w:id="2290" w:author="Le Minh Nghia" w:date="2019-10-09T10:56:00Z">
              <w:rPr>
                <w:sz w:val="26"/>
                <w:szCs w:val="26"/>
              </w:rPr>
            </w:rPrChange>
          </w:rPr>
          <w:t>Đại</w:t>
        </w:r>
        <w:proofErr w:type="spellEnd"/>
        <w:r w:rsidR="00E70C55" w:rsidRPr="00B41112">
          <w:rPr>
            <w:sz w:val="26"/>
            <w:szCs w:val="26"/>
            <w:rPrChange w:id="2291" w:author="Le Minh Nghia" w:date="2019-10-09T10:56:00Z">
              <w:rPr>
                <w:sz w:val="26"/>
                <w:szCs w:val="26"/>
              </w:rPr>
            </w:rPrChange>
          </w:rPr>
          <w:t xml:space="preserve"> </w:t>
        </w:r>
      </w:ins>
      <w:proofErr w:type="spellStart"/>
      <w:r w:rsidRPr="00B41112">
        <w:rPr>
          <w:sz w:val="26"/>
          <w:szCs w:val="26"/>
          <w:rPrChange w:id="2292" w:author="Le Minh Nghia" w:date="2019-10-09T10:56:00Z">
            <w:rPr>
              <w:sz w:val="26"/>
              <w:szCs w:val="26"/>
            </w:rPr>
          </w:rPrChange>
        </w:rPr>
        <w:t>học</w:t>
      </w:r>
      <w:proofErr w:type="spellEnd"/>
      <w:r w:rsidRPr="00B41112">
        <w:rPr>
          <w:sz w:val="26"/>
          <w:szCs w:val="26"/>
          <w:rPrChange w:id="2293" w:author="Le Minh Nghia" w:date="2019-10-09T10:56:00Z">
            <w:rPr>
              <w:sz w:val="26"/>
              <w:szCs w:val="26"/>
            </w:rPr>
          </w:rPrChange>
        </w:rPr>
        <w:t xml:space="preserve"> </w:t>
      </w:r>
      <w:proofErr w:type="spellStart"/>
      <w:r w:rsidRPr="00B41112">
        <w:rPr>
          <w:sz w:val="26"/>
          <w:szCs w:val="26"/>
          <w:rPrChange w:id="2294" w:author="Le Minh Nghia" w:date="2019-10-09T10:56:00Z">
            <w:rPr>
              <w:sz w:val="26"/>
              <w:szCs w:val="26"/>
            </w:rPr>
          </w:rPrChange>
        </w:rPr>
        <w:t>Cầ</w:t>
      </w:r>
      <w:r w:rsidR="00917EF7" w:rsidRPr="00B41112">
        <w:rPr>
          <w:sz w:val="26"/>
          <w:szCs w:val="26"/>
          <w:rPrChange w:id="2295" w:author="Le Minh Nghia" w:date="2019-10-09T10:56:00Z">
            <w:rPr>
              <w:sz w:val="26"/>
              <w:szCs w:val="26"/>
            </w:rPr>
          </w:rPrChange>
        </w:rPr>
        <w:t>n</w:t>
      </w:r>
      <w:proofErr w:type="spellEnd"/>
      <w:r w:rsidR="00917EF7" w:rsidRPr="00B41112">
        <w:rPr>
          <w:sz w:val="26"/>
          <w:szCs w:val="26"/>
          <w:rPrChange w:id="2296" w:author="Le Minh Nghia" w:date="2019-10-09T10:56:00Z">
            <w:rPr>
              <w:sz w:val="26"/>
              <w:szCs w:val="26"/>
            </w:rPr>
          </w:rPrChange>
        </w:rPr>
        <w:t xml:space="preserve"> </w:t>
      </w:r>
      <w:proofErr w:type="spellStart"/>
      <w:r w:rsidR="00917EF7" w:rsidRPr="00B41112">
        <w:rPr>
          <w:sz w:val="26"/>
          <w:szCs w:val="26"/>
          <w:rPrChange w:id="2297" w:author="Le Minh Nghia" w:date="2019-10-09T10:56:00Z">
            <w:rPr>
              <w:sz w:val="26"/>
              <w:szCs w:val="26"/>
            </w:rPr>
          </w:rPrChange>
        </w:rPr>
        <w:t>Thơ</w:t>
      </w:r>
      <w:proofErr w:type="spellEnd"/>
      <w:r w:rsidRPr="00B41112">
        <w:rPr>
          <w:sz w:val="26"/>
          <w:szCs w:val="26"/>
          <w:rPrChange w:id="2298" w:author="Le Minh Nghia" w:date="2019-10-09T10:56:00Z">
            <w:rPr>
              <w:sz w:val="26"/>
              <w:szCs w:val="26"/>
            </w:rPr>
          </w:rPrChange>
        </w:rPr>
        <w:t xml:space="preserve">: </w:t>
      </w:r>
      <w:proofErr w:type="spellStart"/>
      <w:r w:rsidRPr="00B41112">
        <w:rPr>
          <w:sz w:val="26"/>
          <w:szCs w:val="26"/>
          <w:rPrChange w:id="2299" w:author="Le Minh Nghia" w:date="2019-10-09T10:56:00Z">
            <w:rPr>
              <w:sz w:val="26"/>
              <w:szCs w:val="26"/>
            </w:rPr>
          </w:rPrChange>
        </w:rPr>
        <w:t>Nêu</w:t>
      </w:r>
      <w:proofErr w:type="spellEnd"/>
      <w:r w:rsidRPr="00B41112">
        <w:rPr>
          <w:sz w:val="26"/>
          <w:szCs w:val="26"/>
          <w:rPrChange w:id="2300" w:author="Le Minh Nghia" w:date="2019-10-09T10:56:00Z">
            <w:rPr>
              <w:sz w:val="26"/>
              <w:szCs w:val="26"/>
            </w:rPr>
          </w:rPrChange>
        </w:rPr>
        <w:t xml:space="preserve"> </w:t>
      </w:r>
      <w:proofErr w:type="spellStart"/>
      <w:r w:rsidRPr="00B41112">
        <w:rPr>
          <w:sz w:val="26"/>
          <w:szCs w:val="26"/>
          <w:rPrChange w:id="2301" w:author="Le Minh Nghia" w:date="2019-10-09T10:56:00Z">
            <w:rPr>
              <w:sz w:val="26"/>
              <w:szCs w:val="26"/>
            </w:rPr>
          </w:rPrChange>
        </w:rPr>
        <w:t>được</w:t>
      </w:r>
      <w:proofErr w:type="spellEnd"/>
      <w:r w:rsidRPr="00B41112">
        <w:rPr>
          <w:sz w:val="26"/>
          <w:szCs w:val="26"/>
          <w:rPrChange w:id="2302" w:author="Le Minh Nghia" w:date="2019-10-09T10:56:00Z">
            <w:rPr>
              <w:sz w:val="26"/>
              <w:szCs w:val="26"/>
            </w:rPr>
          </w:rPrChange>
        </w:rPr>
        <w:t xml:space="preserve"> </w:t>
      </w:r>
      <w:proofErr w:type="spellStart"/>
      <w:r w:rsidRPr="00B41112">
        <w:rPr>
          <w:sz w:val="26"/>
          <w:szCs w:val="26"/>
          <w:rPrChange w:id="2303" w:author="Le Minh Nghia" w:date="2019-10-09T10:56:00Z">
            <w:rPr>
              <w:sz w:val="26"/>
              <w:szCs w:val="26"/>
            </w:rPr>
          </w:rPrChange>
        </w:rPr>
        <w:t>thông</w:t>
      </w:r>
      <w:proofErr w:type="spellEnd"/>
      <w:r w:rsidRPr="00B41112">
        <w:rPr>
          <w:sz w:val="26"/>
          <w:szCs w:val="26"/>
          <w:rPrChange w:id="2304" w:author="Le Minh Nghia" w:date="2019-10-09T10:56:00Z">
            <w:rPr>
              <w:sz w:val="26"/>
              <w:szCs w:val="26"/>
            </w:rPr>
          </w:rPrChange>
        </w:rPr>
        <w:t xml:space="preserve"> tin </w:t>
      </w:r>
      <w:proofErr w:type="spellStart"/>
      <w:r w:rsidRPr="00B41112">
        <w:rPr>
          <w:sz w:val="26"/>
          <w:szCs w:val="26"/>
          <w:rPrChange w:id="2305" w:author="Le Minh Nghia" w:date="2019-10-09T10:56:00Z">
            <w:rPr>
              <w:sz w:val="26"/>
              <w:szCs w:val="26"/>
            </w:rPr>
          </w:rPrChange>
        </w:rPr>
        <w:t>của</w:t>
      </w:r>
      <w:proofErr w:type="spellEnd"/>
      <w:r w:rsidRPr="00B41112">
        <w:rPr>
          <w:sz w:val="26"/>
          <w:szCs w:val="26"/>
          <w:rPrChange w:id="2306" w:author="Le Minh Nghia" w:date="2019-10-09T10:56:00Z">
            <w:rPr>
              <w:sz w:val="26"/>
              <w:szCs w:val="26"/>
            </w:rPr>
          </w:rPrChange>
        </w:rPr>
        <w:t xml:space="preserve"> </w:t>
      </w:r>
      <w:proofErr w:type="spellStart"/>
      <w:r w:rsidRPr="00B41112">
        <w:rPr>
          <w:sz w:val="26"/>
          <w:szCs w:val="26"/>
          <w:rPrChange w:id="2307" w:author="Le Minh Nghia" w:date="2019-10-09T10:56:00Z">
            <w:rPr>
              <w:sz w:val="26"/>
              <w:szCs w:val="26"/>
            </w:rPr>
          </w:rPrChange>
        </w:rPr>
        <w:t>các</w:t>
      </w:r>
      <w:proofErr w:type="spellEnd"/>
      <w:r w:rsidRPr="00B41112">
        <w:rPr>
          <w:sz w:val="26"/>
          <w:szCs w:val="26"/>
          <w:rPrChange w:id="2308" w:author="Le Minh Nghia" w:date="2019-10-09T10:56:00Z">
            <w:rPr>
              <w:sz w:val="26"/>
              <w:szCs w:val="26"/>
            </w:rPr>
          </w:rPrChange>
        </w:rPr>
        <w:t xml:space="preserve"> </w:t>
      </w:r>
      <w:proofErr w:type="spellStart"/>
      <w:r w:rsidRPr="00B41112">
        <w:rPr>
          <w:sz w:val="26"/>
          <w:szCs w:val="26"/>
          <w:rPrChange w:id="2309" w:author="Le Minh Nghia" w:date="2019-10-09T10:56:00Z">
            <w:rPr>
              <w:sz w:val="26"/>
              <w:szCs w:val="26"/>
            </w:rPr>
          </w:rPrChange>
        </w:rPr>
        <w:t>hội</w:t>
      </w:r>
      <w:proofErr w:type="spellEnd"/>
      <w:r w:rsidRPr="00B41112">
        <w:rPr>
          <w:sz w:val="26"/>
          <w:szCs w:val="26"/>
          <w:rPrChange w:id="2310" w:author="Le Minh Nghia" w:date="2019-10-09T10:56:00Z">
            <w:rPr>
              <w:sz w:val="26"/>
              <w:szCs w:val="26"/>
            </w:rPr>
          </w:rPrChange>
        </w:rPr>
        <w:t xml:space="preserve"> </w:t>
      </w:r>
      <w:proofErr w:type="spellStart"/>
      <w:r w:rsidRPr="00B41112">
        <w:rPr>
          <w:sz w:val="26"/>
          <w:szCs w:val="26"/>
          <w:rPrChange w:id="2311" w:author="Le Minh Nghia" w:date="2019-10-09T10:56:00Z">
            <w:rPr>
              <w:sz w:val="26"/>
              <w:szCs w:val="26"/>
            </w:rPr>
          </w:rPrChange>
        </w:rPr>
        <w:t>cựu</w:t>
      </w:r>
      <w:proofErr w:type="spellEnd"/>
      <w:r w:rsidRPr="00B41112">
        <w:rPr>
          <w:sz w:val="26"/>
          <w:szCs w:val="26"/>
          <w:rPrChange w:id="2312" w:author="Le Minh Nghia" w:date="2019-10-09T10:56:00Z">
            <w:rPr>
              <w:sz w:val="26"/>
              <w:szCs w:val="26"/>
            </w:rPr>
          </w:rPrChange>
        </w:rPr>
        <w:t xml:space="preserve"> </w:t>
      </w:r>
      <w:proofErr w:type="spellStart"/>
      <w:r w:rsidRPr="00B41112">
        <w:rPr>
          <w:sz w:val="26"/>
          <w:szCs w:val="26"/>
          <w:rPrChange w:id="2313" w:author="Le Minh Nghia" w:date="2019-10-09T10:56:00Z">
            <w:rPr>
              <w:sz w:val="26"/>
              <w:szCs w:val="26"/>
            </w:rPr>
          </w:rPrChange>
        </w:rPr>
        <w:t>sinh</w:t>
      </w:r>
      <w:proofErr w:type="spellEnd"/>
      <w:r w:rsidRPr="00B41112">
        <w:rPr>
          <w:sz w:val="26"/>
          <w:szCs w:val="26"/>
          <w:rPrChange w:id="2314" w:author="Le Minh Nghia" w:date="2019-10-09T10:56:00Z">
            <w:rPr>
              <w:sz w:val="26"/>
              <w:szCs w:val="26"/>
            </w:rPr>
          </w:rPrChange>
        </w:rPr>
        <w:t xml:space="preserve"> </w:t>
      </w:r>
      <w:proofErr w:type="spellStart"/>
      <w:r w:rsidRPr="00B41112">
        <w:rPr>
          <w:sz w:val="26"/>
          <w:szCs w:val="26"/>
          <w:rPrChange w:id="2315" w:author="Le Minh Nghia" w:date="2019-10-09T10:56:00Z">
            <w:rPr>
              <w:sz w:val="26"/>
              <w:szCs w:val="26"/>
            </w:rPr>
          </w:rPrChange>
        </w:rPr>
        <w:t>viên</w:t>
      </w:r>
      <w:proofErr w:type="spellEnd"/>
      <w:r w:rsidRPr="00B41112">
        <w:rPr>
          <w:sz w:val="26"/>
          <w:szCs w:val="26"/>
          <w:rPrChange w:id="2316" w:author="Le Minh Nghia" w:date="2019-10-09T10:56:00Z">
            <w:rPr>
              <w:sz w:val="26"/>
              <w:szCs w:val="26"/>
            </w:rPr>
          </w:rPrChange>
        </w:rPr>
        <w:t xml:space="preserve">, </w:t>
      </w:r>
      <w:proofErr w:type="spellStart"/>
      <w:r w:rsidRPr="00B41112">
        <w:rPr>
          <w:sz w:val="26"/>
          <w:szCs w:val="26"/>
          <w:rPrChange w:id="2317" w:author="Le Minh Nghia" w:date="2019-10-09T10:56:00Z">
            <w:rPr>
              <w:sz w:val="26"/>
              <w:szCs w:val="26"/>
            </w:rPr>
          </w:rPrChange>
        </w:rPr>
        <w:t>có</w:t>
      </w:r>
      <w:proofErr w:type="spellEnd"/>
      <w:r w:rsidRPr="00B41112">
        <w:rPr>
          <w:sz w:val="26"/>
          <w:szCs w:val="26"/>
          <w:rPrChange w:id="2318" w:author="Le Minh Nghia" w:date="2019-10-09T10:56:00Z">
            <w:rPr>
              <w:sz w:val="26"/>
              <w:szCs w:val="26"/>
            </w:rPr>
          </w:rPrChange>
        </w:rPr>
        <w:t xml:space="preserve"> </w:t>
      </w:r>
      <w:proofErr w:type="spellStart"/>
      <w:r w:rsidRPr="00B41112">
        <w:rPr>
          <w:sz w:val="26"/>
          <w:szCs w:val="26"/>
          <w:rPrChange w:id="2319" w:author="Le Minh Nghia" w:date="2019-10-09T10:56:00Z">
            <w:rPr>
              <w:sz w:val="26"/>
              <w:szCs w:val="26"/>
            </w:rPr>
          </w:rPrChange>
        </w:rPr>
        <w:t>mục</w:t>
      </w:r>
      <w:proofErr w:type="spellEnd"/>
      <w:r w:rsidRPr="00B41112">
        <w:rPr>
          <w:sz w:val="26"/>
          <w:szCs w:val="26"/>
          <w:rPrChange w:id="2320" w:author="Le Minh Nghia" w:date="2019-10-09T10:56:00Z">
            <w:rPr>
              <w:sz w:val="26"/>
              <w:szCs w:val="26"/>
            </w:rPr>
          </w:rPrChange>
        </w:rPr>
        <w:t xml:space="preserve"> </w:t>
      </w:r>
      <w:proofErr w:type="spellStart"/>
      <w:r w:rsidRPr="00B41112">
        <w:rPr>
          <w:sz w:val="26"/>
          <w:szCs w:val="26"/>
          <w:rPrChange w:id="2321" w:author="Le Minh Nghia" w:date="2019-10-09T10:56:00Z">
            <w:rPr>
              <w:sz w:val="26"/>
              <w:szCs w:val="26"/>
            </w:rPr>
          </w:rPrChange>
        </w:rPr>
        <w:t>việc</w:t>
      </w:r>
      <w:proofErr w:type="spellEnd"/>
      <w:r w:rsidRPr="00B41112">
        <w:rPr>
          <w:sz w:val="26"/>
          <w:szCs w:val="26"/>
          <w:rPrChange w:id="2322" w:author="Le Minh Nghia" w:date="2019-10-09T10:56:00Z">
            <w:rPr>
              <w:sz w:val="26"/>
              <w:szCs w:val="26"/>
            </w:rPr>
          </w:rPrChange>
        </w:rPr>
        <w:t xml:space="preserve"> </w:t>
      </w:r>
      <w:proofErr w:type="spellStart"/>
      <w:r w:rsidRPr="00B41112">
        <w:rPr>
          <w:sz w:val="26"/>
          <w:szCs w:val="26"/>
          <w:rPrChange w:id="2323" w:author="Le Minh Nghia" w:date="2019-10-09T10:56:00Z">
            <w:rPr>
              <w:sz w:val="26"/>
              <w:szCs w:val="26"/>
            </w:rPr>
          </w:rPrChange>
        </w:rPr>
        <w:t>làm</w:t>
      </w:r>
      <w:proofErr w:type="spellEnd"/>
      <w:r w:rsidRPr="00B41112">
        <w:rPr>
          <w:sz w:val="26"/>
          <w:szCs w:val="26"/>
          <w:rPrChange w:id="2324" w:author="Le Minh Nghia" w:date="2019-10-09T10:56:00Z">
            <w:rPr>
              <w:sz w:val="26"/>
              <w:szCs w:val="26"/>
            </w:rPr>
          </w:rPrChange>
        </w:rPr>
        <w:t xml:space="preserve"> </w:t>
      </w:r>
      <w:proofErr w:type="spellStart"/>
      <w:r w:rsidRPr="00B41112">
        <w:rPr>
          <w:sz w:val="26"/>
          <w:szCs w:val="26"/>
          <w:rPrChange w:id="2325" w:author="Le Minh Nghia" w:date="2019-10-09T10:56:00Z">
            <w:rPr>
              <w:sz w:val="26"/>
              <w:szCs w:val="26"/>
            </w:rPr>
          </w:rPrChange>
        </w:rPr>
        <w:t>để</w:t>
      </w:r>
      <w:proofErr w:type="spellEnd"/>
      <w:r w:rsidRPr="00B41112">
        <w:rPr>
          <w:sz w:val="26"/>
          <w:szCs w:val="26"/>
          <w:rPrChange w:id="2326" w:author="Le Minh Nghia" w:date="2019-10-09T10:56:00Z">
            <w:rPr>
              <w:sz w:val="26"/>
              <w:szCs w:val="26"/>
            </w:rPr>
          </w:rPrChange>
        </w:rPr>
        <w:t xml:space="preserve"> </w:t>
      </w:r>
      <w:proofErr w:type="spellStart"/>
      <w:r w:rsidRPr="00B41112">
        <w:rPr>
          <w:sz w:val="26"/>
          <w:szCs w:val="26"/>
          <w:rPrChange w:id="2327" w:author="Le Minh Nghia" w:date="2019-10-09T10:56:00Z">
            <w:rPr>
              <w:sz w:val="26"/>
              <w:szCs w:val="26"/>
            </w:rPr>
          </w:rPrChange>
        </w:rPr>
        <w:t>cho</w:t>
      </w:r>
      <w:proofErr w:type="spellEnd"/>
      <w:r w:rsidRPr="00B41112">
        <w:rPr>
          <w:sz w:val="26"/>
          <w:szCs w:val="26"/>
          <w:rPrChange w:id="2328" w:author="Le Minh Nghia" w:date="2019-10-09T10:56:00Z">
            <w:rPr>
              <w:sz w:val="26"/>
              <w:szCs w:val="26"/>
            </w:rPr>
          </w:rPrChange>
        </w:rPr>
        <w:t xml:space="preserve"> </w:t>
      </w:r>
      <w:proofErr w:type="spellStart"/>
      <w:r w:rsidRPr="00B41112">
        <w:rPr>
          <w:sz w:val="26"/>
          <w:szCs w:val="26"/>
          <w:rPrChange w:id="2329" w:author="Le Minh Nghia" w:date="2019-10-09T10:56:00Z">
            <w:rPr>
              <w:sz w:val="26"/>
              <w:szCs w:val="26"/>
            </w:rPr>
          </w:rPrChange>
        </w:rPr>
        <w:t>các</w:t>
      </w:r>
      <w:proofErr w:type="spellEnd"/>
      <w:r w:rsidRPr="00B41112">
        <w:rPr>
          <w:sz w:val="26"/>
          <w:szCs w:val="26"/>
          <w:rPrChange w:id="2330" w:author="Le Minh Nghia" w:date="2019-10-09T10:56:00Z">
            <w:rPr>
              <w:sz w:val="26"/>
              <w:szCs w:val="26"/>
            </w:rPr>
          </w:rPrChange>
        </w:rPr>
        <w:t xml:space="preserve"> </w:t>
      </w:r>
      <w:proofErr w:type="spellStart"/>
      <w:r w:rsidRPr="00B41112">
        <w:rPr>
          <w:sz w:val="26"/>
          <w:szCs w:val="26"/>
          <w:rPrChange w:id="2331" w:author="Le Minh Nghia" w:date="2019-10-09T10:56:00Z">
            <w:rPr>
              <w:sz w:val="26"/>
              <w:szCs w:val="26"/>
            </w:rPr>
          </w:rPrChange>
        </w:rPr>
        <w:t>cựu</w:t>
      </w:r>
      <w:proofErr w:type="spellEnd"/>
      <w:r w:rsidRPr="00B41112">
        <w:rPr>
          <w:sz w:val="26"/>
          <w:szCs w:val="26"/>
          <w:rPrChange w:id="2332" w:author="Le Minh Nghia" w:date="2019-10-09T10:56:00Z">
            <w:rPr>
              <w:sz w:val="26"/>
              <w:szCs w:val="26"/>
            </w:rPr>
          </w:rPrChange>
        </w:rPr>
        <w:t xml:space="preserve"> </w:t>
      </w:r>
      <w:proofErr w:type="spellStart"/>
      <w:r w:rsidRPr="00B41112">
        <w:rPr>
          <w:sz w:val="26"/>
          <w:szCs w:val="26"/>
          <w:rPrChange w:id="2333" w:author="Le Minh Nghia" w:date="2019-10-09T10:56:00Z">
            <w:rPr>
              <w:sz w:val="26"/>
              <w:szCs w:val="26"/>
            </w:rPr>
          </w:rPrChange>
        </w:rPr>
        <w:t>sinh</w:t>
      </w:r>
      <w:proofErr w:type="spellEnd"/>
      <w:r w:rsidR="007D736C" w:rsidRPr="00B41112">
        <w:rPr>
          <w:sz w:val="26"/>
          <w:szCs w:val="26"/>
          <w:rPrChange w:id="2334" w:author="Le Minh Nghia" w:date="2019-10-09T10:56:00Z">
            <w:rPr>
              <w:sz w:val="26"/>
              <w:szCs w:val="26"/>
            </w:rPr>
          </w:rPrChange>
        </w:rPr>
        <w:t xml:space="preserve"> </w:t>
      </w:r>
      <w:proofErr w:type="spellStart"/>
      <w:r w:rsidRPr="00B41112">
        <w:rPr>
          <w:sz w:val="26"/>
          <w:szCs w:val="26"/>
          <w:rPrChange w:id="2335" w:author="Le Minh Nghia" w:date="2019-10-09T10:56:00Z">
            <w:rPr>
              <w:sz w:val="26"/>
              <w:szCs w:val="26"/>
            </w:rPr>
          </w:rPrChange>
        </w:rPr>
        <w:t>viên</w:t>
      </w:r>
      <w:proofErr w:type="spellEnd"/>
      <w:r w:rsidRPr="00B41112">
        <w:rPr>
          <w:sz w:val="26"/>
          <w:szCs w:val="26"/>
          <w:rPrChange w:id="2336" w:author="Le Minh Nghia" w:date="2019-10-09T10:56:00Z">
            <w:rPr>
              <w:sz w:val="26"/>
              <w:szCs w:val="26"/>
            </w:rPr>
          </w:rPrChange>
        </w:rPr>
        <w:t xml:space="preserve"> </w:t>
      </w:r>
      <w:proofErr w:type="spellStart"/>
      <w:r w:rsidRPr="00B41112">
        <w:rPr>
          <w:sz w:val="26"/>
          <w:szCs w:val="26"/>
          <w:rPrChange w:id="2337" w:author="Le Minh Nghia" w:date="2019-10-09T10:56:00Z">
            <w:rPr>
              <w:sz w:val="26"/>
              <w:szCs w:val="26"/>
            </w:rPr>
          </w:rPrChange>
        </w:rPr>
        <w:t>sau</w:t>
      </w:r>
      <w:proofErr w:type="spellEnd"/>
      <w:r w:rsidRPr="00B41112">
        <w:rPr>
          <w:sz w:val="26"/>
          <w:szCs w:val="26"/>
          <w:rPrChange w:id="2338" w:author="Le Minh Nghia" w:date="2019-10-09T10:56:00Z">
            <w:rPr>
              <w:sz w:val="26"/>
              <w:szCs w:val="26"/>
            </w:rPr>
          </w:rPrChange>
        </w:rPr>
        <w:t xml:space="preserve"> </w:t>
      </w:r>
      <w:proofErr w:type="spellStart"/>
      <w:r w:rsidRPr="00B41112">
        <w:rPr>
          <w:sz w:val="26"/>
          <w:szCs w:val="26"/>
          <w:rPrChange w:id="2339" w:author="Le Minh Nghia" w:date="2019-10-09T10:56:00Z">
            <w:rPr>
              <w:sz w:val="26"/>
              <w:szCs w:val="26"/>
            </w:rPr>
          </w:rPrChange>
        </w:rPr>
        <w:t>khi</w:t>
      </w:r>
      <w:proofErr w:type="spellEnd"/>
      <w:r w:rsidRPr="00B41112">
        <w:rPr>
          <w:sz w:val="26"/>
          <w:szCs w:val="26"/>
          <w:rPrChange w:id="2340" w:author="Le Minh Nghia" w:date="2019-10-09T10:56:00Z">
            <w:rPr>
              <w:sz w:val="26"/>
              <w:szCs w:val="26"/>
            </w:rPr>
          </w:rPrChange>
        </w:rPr>
        <w:t xml:space="preserve"> </w:t>
      </w:r>
      <w:proofErr w:type="spellStart"/>
      <w:r w:rsidRPr="00B41112">
        <w:rPr>
          <w:sz w:val="26"/>
          <w:szCs w:val="26"/>
          <w:rPrChange w:id="2341" w:author="Le Minh Nghia" w:date="2019-10-09T10:56:00Z">
            <w:rPr>
              <w:sz w:val="26"/>
              <w:szCs w:val="26"/>
            </w:rPr>
          </w:rPrChange>
        </w:rPr>
        <w:t>tốt</w:t>
      </w:r>
      <w:proofErr w:type="spellEnd"/>
      <w:r w:rsidRPr="00B41112">
        <w:rPr>
          <w:sz w:val="26"/>
          <w:szCs w:val="26"/>
          <w:rPrChange w:id="2342" w:author="Le Minh Nghia" w:date="2019-10-09T10:56:00Z">
            <w:rPr>
              <w:sz w:val="26"/>
              <w:szCs w:val="26"/>
            </w:rPr>
          </w:rPrChange>
        </w:rPr>
        <w:t xml:space="preserve"> </w:t>
      </w:r>
      <w:proofErr w:type="spellStart"/>
      <w:r w:rsidRPr="00B41112">
        <w:rPr>
          <w:sz w:val="26"/>
          <w:szCs w:val="26"/>
          <w:rPrChange w:id="2343" w:author="Le Minh Nghia" w:date="2019-10-09T10:56:00Z">
            <w:rPr>
              <w:sz w:val="26"/>
              <w:szCs w:val="26"/>
            </w:rPr>
          </w:rPrChange>
        </w:rPr>
        <w:t>nghiệp</w:t>
      </w:r>
      <w:proofErr w:type="spellEnd"/>
      <w:r w:rsidRPr="00B41112">
        <w:rPr>
          <w:sz w:val="26"/>
          <w:szCs w:val="26"/>
          <w:rPrChange w:id="2344" w:author="Le Minh Nghia" w:date="2019-10-09T10:56:00Z">
            <w:rPr>
              <w:sz w:val="26"/>
              <w:szCs w:val="26"/>
            </w:rPr>
          </w:rPrChange>
        </w:rPr>
        <w:t xml:space="preserve"> </w:t>
      </w:r>
      <w:proofErr w:type="spellStart"/>
      <w:r w:rsidRPr="00B41112">
        <w:rPr>
          <w:sz w:val="26"/>
          <w:szCs w:val="26"/>
          <w:rPrChange w:id="2345" w:author="Le Minh Nghia" w:date="2019-10-09T10:56:00Z">
            <w:rPr>
              <w:sz w:val="26"/>
              <w:szCs w:val="26"/>
            </w:rPr>
          </w:rPrChange>
        </w:rPr>
        <w:t>có</w:t>
      </w:r>
      <w:proofErr w:type="spellEnd"/>
      <w:r w:rsidRPr="00B41112">
        <w:rPr>
          <w:sz w:val="26"/>
          <w:szCs w:val="26"/>
          <w:rPrChange w:id="2346" w:author="Le Minh Nghia" w:date="2019-10-09T10:56:00Z">
            <w:rPr>
              <w:sz w:val="26"/>
              <w:szCs w:val="26"/>
            </w:rPr>
          </w:rPrChange>
        </w:rPr>
        <w:t xml:space="preserve"> </w:t>
      </w:r>
      <w:proofErr w:type="spellStart"/>
      <w:r w:rsidRPr="00B41112">
        <w:rPr>
          <w:sz w:val="26"/>
          <w:szCs w:val="26"/>
          <w:rPrChange w:id="2347" w:author="Le Minh Nghia" w:date="2019-10-09T10:56:00Z">
            <w:rPr>
              <w:sz w:val="26"/>
              <w:szCs w:val="26"/>
            </w:rPr>
          </w:rPrChange>
        </w:rPr>
        <w:t>thể</w:t>
      </w:r>
      <w:proofErr w:type="spellEnd"/>
      <w:r w:rsidRPr="00B41112">
        <w:rPr>
          <w:sz w:val="26"/>
          <w:szCs w:val="26"/>
          <w:rPrChange w:id="2348" w:author="Le Minh Nghia" w:date="2019-10-09T10:56:00Z">
            <w:rPr>
              <w:sz w:val="26"/>
              <w:szCs w:val="26"/>
            </w:rPr>
          </w:rPrChange>
        </w:rPr>
        <w:t xml:space="preserve"> </w:t>
      </w:r>
      <w:proofErr w:type="spellStart"/>
      <w:r w:rsidRPr="00B41112">
        <w:rPr>
          <w:sz w:val="26"/>
          <w:szCs w:val="26"/>
          <w:rPrChange w:id="2349" w:author="Le Minh Nghia" w:date="2019-10-09T10:56:00Z">
            <w:rPr>
              <w:sz w:val="26"/>
              <w:szCs w:val="26"/>
            </w:rPr>
          </w:rPrChange>
        </w:rPr>
        <w:t>tìm</w:t>
      </w:r>
      <w:proofErr w:type="spellEnd"/>
      <w:r w:rsidRPr="00B41112">
        <w:rPr>
          <w:sz w:val="26"/>
          <w:szCs w:val="26"/>
          <w:rPrChange w:id="2350" w:author="Le Minh Nghia" w:date="2019-10-09T10:56:00Z">
            <w:rPr>
              <w:sz w:val="26"/>
              <w:szCs w:val="26"/>
            </w:rPr>
          </w:rPrChange>
        </w:rPr>
        <w:t xml:space="preserve"> </w:t>
      </w:r>
      <w:proofErr w:type="spellStart"/>
      <w:r w:rsidRPr="00B41112">
        <w:rPr>
          <w:sz w:val="26"/>
          <w:szCs w:val="26"/>
          <w:rPrChange w:id="2351" w:author="Le Minh Nghia" w:date="2019-10-09T10:56:00Z">
            <w:rPr>
              <w:sz w:val="26"/>
              <w:szCs w:val="26"/>
            </w:rPr>
          </w:rPrChange>
        </w:rPr>
        <w:t>kiếm</w:t>
      </w:r>
      <w:proofErr w:type="spellEnd"/>
      <w:r w:rsidRPr="00B41112">
        <w:rPr>
          <w:sz w:val="26"/>
          <w:szCs w:val="26"/>
          <w:rPrChange w:id="2352" w:author="Le Minh Nghia" w:date="2019-10-09T10:56:00Z">
            <w:rPr>
              <w:sz w:val="26"/>
              <w:szCs w:val="26"/>
            </w:rPr>
          </w:rPrChange>
        </w:rPr>
        <w:t xml:space="preserve"> </w:t>
      </w:r>
      <w:proofErr w:type="spellStart"/>
      <w:r w:rsidRPr="00B41112">
        <w:rPr>
          <w:sz w:val="26"/>
          <w:szCs w:val="26"/>
          <w:rPrChange w:id="2353" w:author="Le Minh Nghia" w:date="2019-10-09T10:56:00Z">
            <w:rPr>
              <w:sz w:val="26"/>
              <w:szCs w:val="26"/>
            </w:rPr>
          </w:rPrChange>
        </w:rPr>
        <w:t>việc</w:t>
      </w:r>
      <w:proofErr w:type="spellEnd"/>
      <w:r w:rsidRPr="00B41112">
        <w:rPr>
          <w:sz w:val="26"/>
          <w:szCs w:val="26"/>
          <w:rPrChange w:id="2354" w:author="Le Minh Nghia" w:date="2019-10-09T10:56:00Z">
            <w:rPr>
              <w:sz w:val="26"/>
              <w:szCs w:val="26"/>
            </w:rPr>
          </w:rPrChange>
        </w:rPr>
        <w:t xml:space="preserve"> </w:t>
      </w:r>
      <w:proofErr w:type="spellStart"/>
      <w:r w:rsidRPr="00B41112">
        <w:rPr>
          <w:sz w:val="26"/>
          <w:szCs w:val="26"/>
          <w:rPrChange w:id="2355" w:author="Le Minh Nghia" w:date="2019-10-09T10:56:00Z">
            <w:rPr>
              <w:sz w:val="26"/>
              <w:szCs w:val="26"/>
            </w:rPr>
          </w:rPrChange>
        </w:rPr>
        <w:t>làm</w:t>
      </w:r>
      <w:proofErr w:type="spellEnd"/>
      <w:r w:rsidRPr="00B41112">
        <w:rPr>
          <w:sz w:val="26"/>
          <w:szCs w:val="26"/>
          <w:rPrChange w:id="2356" w:author="Le Minh Nghia" w:date="2019-10-09T10:56:00Z">
            <w:rPr>
              <w:sz w:val="26"/>
              <w:szCs w:val="26"/>
            </w:rPr>
          </w:rPrChange>
        </w:rPr>
        <w:t xml:space="preserve">. </w:t>
      </w:r>
      <w:proofErr w:type="spellStart"/>
      <w:r w:rsidRPr="00B41112">
        <w:rPr>
          <w:sz w:val="26"/>
          <w:szCs w:val="26"/>
          <w:rPrChange w:id="2357" w:author="Le Minh Nghia" w:date="2019-10-09T10:56:00Z">
            <w:rPr>
              <w:sz w:val="26"/>
              <w:szCs w:val="26"/>
            </w:rPr>
          </w:rPrChange>
        </w:rPr>
        <w:t>Chưa</w:t>
      </w:r>
      <w:proofErr w:type="spellEnd"/>
      <w:r w:rsidRPr="00B41112">
        <w:rPr>
          <w:sz w:val="26"/>
          <w:szCs w:val="26"/>
          <w:rPrChange w:id="2358" w:author="Le Minh Nghia" w:date="2019-10-09T10:56:00Z">
            <w:rPr>
              <w:sz w:val="26"/>
              <w:szCs w:val="26"/>
            </w:rPr>
          </w:rPrChange>
        </w:rPr>
        <w:t xml:space="preserve"> </w:t>
      </w:r>
      <w:proofErr w:type="spellStart"/>
      <w:r w:rsidRPr="00B41112">
        <w:rPr>
          <w:sz w:val="26"/>
          <w:szCs w:val="26"/>
          <w:rPrChange w:id="2359" w:author="Le Minh Nghia" w:date="2019-10-09T10:56:00Z">
            <w:rPr>
              <w:sz w:val="26"/>
              <w:szCs w:val="26"/>
            </w:rPr>
          </w:rPrChange>
        </w:rPr>
        <w:t>nêu</w:t>
      </w:r>
      <w:proofErr w:type="spellEnd"/>
      <w:r w:rsidRPr="00B41112">
        <w:rPr>
          <w:sz w:val="26"/>
          <w:szCs w:val="26"/>
          <w:rPrChange w:id="2360" w:author="Le Minh Nghia" w:date="2019-10-09T10:56:00Z">
            <w:rPr>
              <w:sz w:val="26"/>
              <w:szCs w:val="26"/>
            </w:rPr>
          </w:rPrChange>
        </w:rPr>
        <w:t xml:space="preserve"> </w:t>
      </w:r>
      <w:proofErr w:type="spellStart"/>
      <w:r w:rsidRPr="00B41112">
        <w:rPr>
          <w:sz w:val="26"/>
          <w:szCs w:val="26"/>
          <w:rPrChange w:id="2361" w:author="Le Minh Nghia" w:date="2019-10-09T10:56:00Z">
            <w:rPr>
              <w:sz w:val="26"/>
              <w:szCs w:val="26"/>
            </w:rPr>
          </w:rPrChange>
        </w:rPr>
        <w:t>được</w:t>
      </w:r>
      <w:proofErr w:type="spellEnd"/>
      <w:r w:rsidRPr="00B41112">
        <w:rPr>
          <w:sz w:val="26"/>
          <w:szCs w:val="26"/>
          <w:rPrChange w:id="2362" w:author="Le Minh Nghia" w:date="2019-10-09T10:56:00Z">
            <w:rPr>
              <w:sz w:val="26"/>
              <w:szCs w:val="26"/>
            </w:rPr>
          </w:rPrChange>
        </w:rPr>
        <w:t xml:space="preserve"> </w:t>
      </w:r>
      <w:proofErr w:type="spellStart"/>
      <w:r w:rsidRPr="00B41112">
        <w:rPr>
          <w:sz w:val="26"/>
          <w:szCs w:val="26"/>
          <w:rPrChange w:id="2363" w:author="Le Minh Nghia" w:date="2019-10-09T10:56:00Z">
            <w:rPr>
              <w:sz w:val="26"/>
              <w:szCs w:val="26"/>
            </w:rPr>
          </w:rPrChange>
        </w:rPr>
        <w:t>nhiều</w:t>
      </w:r>
      <w:proofErr w:type="spellEnd"/>
      <w:r w:rsidRPr="00B41112">
        <w:rPr>
          <w:sz w:val="26"/>
          <w:szCs w:val="26"/>
          <w:rPrChange w:id="2364" w:author="Le Minh Nghia" w:date="2019-10-09T10:56:00Z">
            <w:rPr>
              <w:sz w:val="26"/>
              <w:szCs w:val="26"/>
            </w:rPr>
          </w:rPrChange>
        </w:rPr>
        <w:t xml:space="preserve"> </w:t>
      </w:r>
      <w:proofErr w:type="spellStart"/>
      <w:r w:rsidRPr="00B41112">
        <w:rPr>
          <w:sz w:val="26"/>
          <w:szCs w:val="26"/>
          <w:rPrChange w:id="2365" w:author="Le Minh Nghia" w:date="2019-10-09T10:56:00Z">
            <w:rPr>
              <w:sz w:val="26"/>
              <w:szCs w:val="26"/>
            </w:rPr>
          </w:rPrChange>
        </w:rPr>
        <w:t>những</w:t>
      </w:r>
      <w:proofErr w:type="spellEnd"/>
      <w:r w:rsidRPr="00B41112">
        <w:rPr>
          <w:sz w:val="26"/>
          <w:szCs w:val="26"/>
          <w:rPrChange w:id="2366" w:author="Le Minh Nghia" w:date="2019-10-09T10:56:00Z">
            <w:rPr>
              <w:sz w:val="26"/>
              <w:szCs w:val="26"/>
            </w:rPr>
          </w:rPrChange>
        </w:rPr>
        <w:t xml:space="preserve"> </w:t>
      </w:r>
      <w:proofErr w:type="spellStart"/>
      <w:r w:rsidRPr="00B41112">
        <w:rPr>
          <w:sz w:val="26"/>
          <w:szCs w:val="26"/>
          <w:rPrChange w:id="2367" w:author="Le Minh Nghia" w:date="2019-10-09T10:56:00Z">
            <w:rPr>
              <w:sz w:val="26"/>
              <w:szCs w:val="26"/>
            </w:rPr>
          </w:rPrChange>
        </w:rPr>
        <w:t>thông</w:t>
      </w:r>
      <w:proofErr w:type="spellEnd"/>
      <w:r w:rsidRPr="00B41112">
        <w:rPr>
          <w:sz w:val="26"/>
          <w:szCs w:val="26"/>
          <w:rPrChange w:id="2368" w:author="Le Minh Nghia" w:date="2019-10-09T10:56:00Z">
            <w:rPr>
              <w:sz w:val="26"/>
              <w:szCs w:val="26"/>
            </w:rPr>
          </w:rPrChange>
        </w:rPr>
        <w:t xml:space="preserve"> tin </w:t>
      </w:r>
      <w:proofErr w:type="spellStart"/>
      <w:r w:rsidRPr="00B41112">
        <w:rPr>
          <w:sz w:val="26"/>
          <w:szCs w:val="26"/>
          <w:rPrChange w:id="2369" w:author="Le Minh Nghia" w:date="2019-10-09T10:56:00Z">
            <w:rPr>
              <w:sz w:val="26"/>
              <w:szCs w:val="26"/>
            </w:rPr>
          </w:rPrChange>
        </w:rPr>
        <w:t>cần</w:t>
      </w:r>
      <w:proofErr w:type="spellEnd"/>
      <w:r w:rsidRPr="00B41112">
        <w:rPr>
          <w:sz w:val="26"/>
          <w:szCs w:val="26"/>
          <w:rPrChange w:id="2370" w:author="Le Minh Nghia" w:date="2019-10-09T10:56:00Z">
            <w:rPr>
              <w:sz w:val="26"/>
              <w:szCs w:val="26"/>
            </w:rPr>
          </w:rPrChange>
        </w:rPr>
        <w:t xml:space="preserve"> </w:t>
      </w:r>
      <w:proofErr w:type="spellStart"/>
      <w:r w:rsidRPr="00B41112">
        <w:rPr>
          <w:sz w:val="26"/>
          <w:szCs w:val="26"/>
          <w:rPrChange w:id="2371" w:author="Le Minh Nghia" w:date="2019-10-09T10:56:00Z">
            <w:rPr>
              <w:sz w:val="26"/>
              <w:szCs w:val="26"/>
            </w:rPr>
          </w:rPrChange>
        </w:rPr>
        <w:t>thiết</w:t>
      </w:r>
      <w:proofErr w:type="spellEnd"/>
      <w:r w:rsidRPr="00B41112">
        <w:rPr>
          <w:sz w:val="26"/>
          <w:szCs w:val="26"/>
          <w:rPrChange w:id="2372" w:author="Le Minh Nghia" w:date="2019-10-09T10:56:00Z">
            <w:rPr>
              <w:sz w:val="26"/>
              <w:szCs w:val="26"/>
            </w:rPr>
          </w:rPrChange>
        </w:rPr>
        <w:t xml:space="preserve"> </w:t>
      </w:r>
      <w:proofErr w:type="spellStart"/>
      <w:r w:rsidRPr="00B41112">
        <w:rPr>
          <w:sz w:val="26"/>
          <w:szCs w:val="26"/>
          <w:rPrChange w:id="2373" w:author="Le Minh Nghia" w:date="2019-10-09T10:56:00Z">
            <w:rPr>
              <w:sz w:val="26"/>
              <w:szCs w:val="26"/>
            </w:rPr>
          </w:rPrChange>
        </w:rPr>
        <w:t>để</w:t>
      </w:r>
      <w:proofErr w:type="spellEnd"/>
      <w:r w:rsidRPr="00B41112">
        <w:rPr>
          <w:sz w:val="26"/>
          <w:szCs w:val="26"/>
          <w:rPrChange w:id="2374" w:author="Le Minh Nghia" w:date="2019-10-09T10:56:00Z">
            <w:rPr>
              <w:sz w:val="26"/>
              <w:szCs w:val="26"/>
            </w:rPr>
          </w:rPrChange>
        </w:rPr>
        <w:t xml:space="preserve"> </w:t>
      </w:r>
      <w:proofErr w:type="spellStart"/>
      <w:r w:rsidRPr="00B41112">
        <w:rPr>
          <w:sz w:val="26"/>
          <w:szCs w:val="26"/>
          <w:rPrChange w:id="2375" w:author="Le Minh Nghia" w:date="2019-10-09T10:56:00Z">
            <w:rPr>
              <w:sz w:val="26"/>
              <w:szCs w:val="26"/>
            </w:rPr>
          </w:rPrChange>
        </w:rPr>
        <w:t>quản</w:t>
      </w:r>
      <w:proofErr w:type="spellEnd"/>
      <w:r w:rsidRPr="00B41112">
        <w:rPr>
          <w:sz w:val="26"/>
          <w:szCs w:val="26"/>
          <w:rPrChange w:id="2376" w:author="Le Minh Nghia" w:date="2019-10-09T10:56:00Z">
            <w:rPr>
              <w:sz w:val="26"/>
              <w:szCs w:val="26"/>
            </w:rPr>
          </w:rPrChange>
        </w:rPr>
        <w:t xml:space="preserve"> </w:t>
      </w:r>
      <w:proofErr w:type="spellStart"/>
      <w:r w:rsidRPr="00B41112">
        <w:rPr>
          <w:sz w:val="26"/>
          <w:szCs w:val="26"/>
          <w:rPrChange w:id="2377" w:author="Le Minh Nghia" w:date="2019-10-09T10:56:00Z">
            <w:rPr>
              <w:sz w:val="26"/>
              <w:szCs w:val="26"/>
            </w:rPr>
          </w:rPrChange>
        </w:rPr>
        <w:t>lý</w:t>
      </w:r>
      <w:proofErr w:type="spellEnd"/>
      <w:r w:rsidRPr="00B41112">
        <w:rPr>
          <w:sz w:val="26"/>
          <w:szCs w:val="26"/>
          <w:rPrChange w:id="2378" w:author="Le Minh Nghia" w:date="2019-10-09T10:56:00Z">
            <w:rPr>
              <w:sz w:val="26"/>
              <w:szCs w:val="26"/>
            </w:rPr>
          </w:rPrChange>
        </w:rPr>
        <w:t xml:space="preserve"> </w:t>
      </w:r>
      <w:proofErr w:type="spellStart"/>
      <w:r w:rsidRPr="00B41112">
        <w:rPr>
          <w:sz w:val="26"/>
          <w:szCs w:val="26"/>
          <w:rPrChange w:id="2379" w:author="Le Minh Nghia" w:date="2019-10-09T10:56:00Z">
            <w:rPr>
              <w:sz w:val="26"/>
              <w:szCs w:val="26"/>
            </w:rPr>
          </w:rPrChange>
        </w:rPr>
        <w:t>thông</w:t>
      </w:r>
      <w:proofErr w:type="spellEnd"/>
      <w:r w:rsidRPr="00B41112">
        <w:rPr>
          <w:sz w:val="26"/>
          <w:szCs w:val="26"/>
          <w:rPrChange w:id="2380" w:author="Le Minh Nghia" w:date="2019-10-09T10:56:00Z">
            <w:rPr>
              <w:sz w:val="26"/>
              <w:szCs w:val="26"/>
            </w:rPr>
          </w:rPrChange>
        </w:rPr>
        <w:t xml:space="preserve"> tin </w:t>
      </w:r>
      <w:proofErr w:type="spellStart"/>
      <w:r w:rsidRPr="00B41112">
        <w:rPr>
          <w:sz w:val="26"/>
          <w:szCs w:val="26"/>
          <w:rPrChange w:id="2381" w:author="Le Minh Nghia" w:date="2019-10-09T10:56:00Z">
            <w:rPr>
              <w:sz w:val="26"/>
              <w:szCs w:val="26"/>
            </w:rPr>
          </w:rPrChange>
        </w:rPr>
        <w:t>của</w:t>
      </w:r>
      <w:proofErr w:type="spellEnd"/>
      <w:r w:rsidRPr="00B41112">
        <w:rPr>
          <w:sz w:val="26"/>
          <w:szCs w:val="26"/>
          <w:rPrChange w:id="2382" w:author="Le Minh Nghia" w:date="2019-10-09T10:56:00Z">
            <w:rPr>
              <w:sz w:val="26"/>
              <w:szCs w:val="26"/>
            </w:rPr>
          </w:rPrChange>
        </w:rPr>
        <w:t xml:space="preserve"> </w:t>
      </w:r>
      <w:proofErr w:type="spellStart"/>
      <w:r w:rsidRPr="00B41112">
        <w:rPr>
          <w:sz w:val="26"/>
          <w:szCs w:val="26"/>
          <w:rPrChange w:id="2383" w:author="Le Minh Nghia" w:date="2019-10-09T10:56:00Z">
            <w:rPr>
              <w:sz w:val="26"/>
              <w:szCs w:val="26"/>
            </w:rPr>
          </w:rPrChange>
        </w:rPr>
        <w:t>một</w:t>
      </w:r>
      <w:proofErr w:type="spellEnd"/>
      <w:r w:rsidRPr="00B41112">
        <w:rPr>
          <w:sz w:val="26"/>
          <w:szCs w:val="26"/>
          <w:rPrChange w:id="2384" w:author="Le Minh Nghia" w:date="2019-10-09T10:56:00Z">
            <w:rPr>
              <w:sz w:val="26"/>
              <w:szCs w:val="26"/>
            </w:rPr>
          </w:rPrChange>
        </w:rPr>
        <w:t xml:space="preserve"> </w:t>
      </w:r>
      <w:proofErr w:type="spellStart"/>
      <w:r w:rsidRPr="00B41112">
        <w:rPr>
          <w:sz w:val="26"/>
          <w:szCs w:val="26"/>
          <w:rPrChange w:id="2385" w:author="Le Minh Nghia" w:date="2019-10-09T10:56:00Z">
            <w:rPr>
              <w:sz w:val="26"/>
              <w:szCs w:val="26"/>
            </w:rPr>
          </w:rPrChange>
        </w:rPr>
        <w:t>cựu</w:t>
      </w:r>
      <w:proofErr w:type="spellEnd"/>
      <w:r w:rsidRPr="00B41112">
        <w:rPr>
          <w:sz w:val="26"/>
          <w:szCs w:val="26"/>
          <w:rPrChange w:id="2386" w:author="Le Minh Nghia" w:date="2019-10-09T10:56:00Z">
            <w:rPr>
              <w:sz w:val="26"/>
              <w:szCs w:val="26"/>
            </w:rPr>
          </w:rPrChange>
        </w:rPr>
        <w:t xml:space="preserve"> </w:t>
      </w:r>
      <w:proofErr w:type="spellStart"/>
      <w:r w:rsidRPr="00B41112">
        <w:rPr>
          <w:sz w:val="26"/>
          <w:szCs w:val="26"/>
          <w:rPrChange w:id="2387" w:author="Le Minh Nghia" w:date="2019-10-09T10:56:00Z">
            <w:rPr>
              <w:sz w:val="26"/>
              <w:szCs w:val="26"/>
            </w:rPr>
          </w:rPrChange>
        </w:rPr>
        <w:t>sinh</w:t>
      </w:r>
      <w:proofErr w:type="spellEnd"/>
      <w:r w:rsidRPr="00B41112">
        <w:rPr>
          <w:sz w:val="26"/>
          <w:szCs w:val="26"/>
          <w:rPrChange w:id="2388" w:author="Le Minh Nghia" w:date="2019-10-09T10:56:00Z">
            <w:rPr>
              <w:sz w:val="26"/>
              <w:szCs w:val="26"/>
            </w:rPr>
          </w:rPrChange>
        </w:rPr>
        <w:t xml:space="preserve"> </w:t>
      </w:r>
      <w:proofErr w:type="spellStart"/>
      <w:r w:rsidRPr="00B41112">
        <w:rPr>
          <w:sz w:val="26"/>
          <w:szCs w:val="26"/>
          <w:rPrChange w:id="2389" w:author="Le Minh Nghia" w:date="2019-10-09T10:56:00Z">
            <w:rPr>
              <w:sz w:val="26"/>
              <w:szCs w:val="26"/>
            </w:rPr>
          </w:rPrChange>
        </w:rPr>
        <w:t>viên</w:t>
      </w:r>
      <w:proofErr w:type="spellEnd"/>
      <w:r w:rsidR="007D736C" w:rsidRPr="00B41112">
        <w:rPr>
          <w:sz w:val="26"/>
          <w:szCs w:val="26"/>
          <w:rPrChange w:id="2390" w:author="Le Minh Nghia" w:date="2019-10-09T10:56:00Z">
            <w:rPr>
              <w:sz w:val="26"/>
              <w:szCs w:val="26"/>
            </w:rPr>
          </w:rPrChange>
        </w:rPr>
        <w:t xml:space="preserve"> </w:t>
      </w:r>
      <w:proofErr w:type="spellStart"/>
      <w:r w:rsidR="00917EF7" w:rsidRPr="00B41112">
        <w:rPr>
          <w:sz w:val="26"/>
          <w:szCs w:val="26"/>
          <w:rPrChange w:id="2391" w:author="Le Minh Nghia" w:date="2019-10-09T10:56:00Z">
            <w:rPr>
              <w:sz w:val="26"/>
              <w:szCs w:val="26"/>
            </w:rPr>
          </w:rPrChange>
        </w:rPr>
        <w:t>như</w:t>
      </w:r>
      <w:proofErr w:type="spellEnd"/>
      <w:r w:rsidRPr="00B41112">
        <w:rPr>
          <w:sz w:val="26"/>
          <w:szCs w:val="26"/>
          <w:rPrChange w:id="2392" w:author="Le Minh Nghia" w:date="2019-10-09T10:56:00Z">
            <w:rPr>
              <w:sz w:val="26"/>
              <w:szCs w:val="26"/>
            </w:rPr>
          </w:rPrChange>
        </w:rPr>
        <w:t xml:space="preserve">: </w:t>
      </w:r>
      <w:proofErr w:type="spellStart"/>
      <w:r w:rsidRPr="00B41112">
        <w:rPr>
          <w:sz w:val="26"/>
          <w:szCs w:val="26"/>
          <w:rPrChange w:id="2393" w:author="Le Minh Nghia" w:date="2019-10-09T10:56:00Z">
            <w:rPr>
              <w:sz w:val="26"/>
              <w:szCs w:val="26"/>
            </w:rPr>
          </w:rPrChange>
        </w:rPr>
        <w:t>danh</w:t>
      </w:r>
      <w:proofErr w:type="spellEnd"/>
      <w:r w:rsidRPr="00B41112">
        <w:rPr>
          <w:sz w:val="26"/>
          <w:szCs w:val="26"/>
          <w:rPrChange w:id="2394" w:author="Le Minh Nghia" w:date="2019-10-09T10:56:00Z">
            <w:rPr>
              <w:sz w:val="26"/>
              <w:szCs w:val="26"/>
            </w:rPr>
          </w:rPrChange>
        </w:rPr>
        <w:t xml:space="preserve"> </w:t>
      </w:r>
      <w:proofErr w:type="spellStart"/>
      <w:r w:rsidRPr="00B41112">
        <w:rPr>
          <w:sz w:val="26"/>
          <w:szCs w:val="26"/>
          <w:rPrChange w:id="2395" w:author="Le Minh Nghia" w:date="2019-10-09T10:56:00Z">
            <w:rPr>
              <w:sz w:val="26"/>
              <w:szCs w:val="26"/>
            </w:rPr>
          </w:rPrChange>
        </w:rPr>
        <w:t>sách</w:t>
      </w:r>
      <w:proofErr w:type="spellEnd"/>
      <w:r w:rsidRPr="00B41112">
        <w:rPr>
          <w:sz w:val="26"/>
          <w:szCs w:val="26"/>
          <w:rPrChange w:id="2396" w:author="Le Minh Nghia" w:date="2019-10-09T10:56:00Z">
            <w:rPr>
              <w:sz w:val="26"/>
              <w:szCs w:val="26"/>
            </w:rPr>
          </w:rPrChange>
        </w:rPr>
        <w:t xml:space="preserve"> </w:t>
      </w:r>
      <w:proofErr w:type="spellStart"/>
      <w:r w:rsidRPr="00B41112">
        <w:rPr>
          <w:sz w:val="26"/>
          <w:szCs w:val="26"/>
          <w:rPrChange w:id="2397" w:author="Le Minh Nghia" w:date="2019-10-09T10:56:00Z">
            <w:rPr>
              <w:sz w:val="26"/>
              <w:szCs w:val="26"/>
            </w:rPr>
          </w:rPrChange>
        </w:rPr>
        <w:t>tốt</w:t>
      </w:r>
      <w:proofErr w:type="spellEnd"/>
      <w:r w:rsidRPr="00B41112">
        <w:rPr>
          <w:sz w:val="26"/>
          <w:szCs w:val="26"/>
          <w:rPrChange w:id="2398" w:author="Le Minh Nghia" w:date="2019-10-09T10:56:00Z">
            <w:rPr>
              <w:sz w:val="26"/>
              <w:szCs w:val="26"/>
            </w:rPr>
          </w:rPrChange>
        </w:rPr>
        <w:t xml:space="preserve"> </w:t>
      </w:r>
      <w:proofErr w:type="spellStart"/>
      <w:r w:rsidRPr="00B41112">
        <w:rPr>
          <w:sz w:val="26"/>
          <w:szCs w:val="26"/>
          <w:rPrChange w:id="2399" w:author="Le Minh Nghia" w:date="2019-10-09T10:56:00Z">
            <w:rPr>
              <w:sz w:val="26"/>
              <w:szCs w:val="26"/>
            </w:rPr>
          </w:rPrChange>
        </w:rPr>
        <w:t>nghiệp</w:t>
      </w:r>
      <w:proofErr w:type="spellEnd"/>
      <w:r w:rsidRPr="00B41112">
        <w:rPr>
          <w:sz w:val="26"/>
          <w:szCs w:val="26"/>
          <w:rPrChange w:id="2400" w:author="Le Minh Nghia" w:date="2019-10-09T10:56:00Z">
            <w:rPr>
              <w:sz w:val="26"/>
              <w:szCs w:val="26"/>
            </w:rPr>
          </w:rPrChange>
        </w:rPr>
        <w:t xml:space="preserve"> </w:t>
      </w:r>
      <w:proofErr w:type="spellStart"/>
      <w:r w:rsidRPr="00B41112">
        <w:rPr>
          <w:sz w:val="26"/>
          <w:szCs w:val="26"/>
          <w:rPrChange w:id="2401" w:author="Le Minh Nghia" w:date="2019-10-09T10:56:00Z">
            <w:rPr>
              <w:sz w:val="26"/>
              <w:szCs w:val="26"/>
            </w:rPr>
          </w:rPrChange>
        </w:rPr>
        <w:t>theo</w:t>
      </w:r>
      <w:proofErr w:type="spellEnd"/>
      <w:r w:rsidRPr="00B41112">
        <w:rPr>
          <w:sz w:val="26"/>
          <w:szCs w:val="26"/>
          <w:rPrChange w:id="2402" w:author="Le Minh Nghia" w:date="2019-10-09T10:56:00Z">
            <w:rPr>
              <w:sz w:val="26"/>
              <w:szCs w:val="26"/>
            </w:rPr>
          </w:rPrChange>
        </w:rPr>
        <w:t xml:space="preserve"> </w:t>
      </w:r>
      <w:proofErr w:type="spellStart"/>
      <w:r w:rsidRPr="00B41112">
        <w:rPr>
          <w:sz w:val="26"/>
          <w:szCs w:val="26"/>
          <w:rPrChange w:id="2403" w:author="Le Minh Nghia" w:date="2019-10-09T10:56:00Z">
            <w:rPr>
              <w:sz w:val="26"/>
              <w:szCs w:val="26"/>
            </w:rPr>
          </w:rPrChange>
        </w:rPr>
        <w:t>khóa</w:t>
      </w:r>
      <w:proofErr w:type="spellEnd"/>
      <w:r w:rsidRPr="00B41112">
        <w:rPr>
          <w:sz w:val="26"/>
          <w:szCs w:val="26"/>
          <w:rPrChange w:id="2404" w:author="Le Minh Nghia" w:date="2019-10-09T10:56:00Z">
            <w:rPr>
              <w:sz w:val="26"/>
              <w:szCs w:val="26"/>
            </w:rPr>
          </w:rPrChange>
        </w:rPr>
        <w:t xml:space="preserve">, </w:t>
      </w:r>
      <w:proofErr w:type="spellStart"/>
      <w:r w:rsidRPr="00B41112">
        <w:rPr>
          <w:sz w:val="26"/>
          <w:szCs w:val="26"/>
          <w:rPrChange w:id="2405" w:author="Le Minh Nghia" w:date="2019-10-09T10:56:00Z">
            <w:rPr>
              <w:sz w:val="26"/>
              <w:szCs w:val="26"/>
            </w:rPr>
          </w:rPrChange>
        </w:rPr>
        <w:t>thành</w:t>
      </w:r>
      <w:proofErr w:type="spellEnd"/>
      <w:r w:rsidRPr="00B41112">
        <w:rPr>
          <w:sz w:val="26"/>
          <w:szCs w:val="26"/>
          <w:rPrChange w:id="2406" w:author="Le Minh Nghia" w:date="2019-10-09T10:56:00Z">
            <w:rPr>
              <w:sz w:val="26"/>
              <w:szCs w:val="26"/>
            </w:rPr>
          </w:rPrChange>
        </w:rPr>
        <w:t xml:space="preserve"> </w:t>
      </w:r>
      <w:proofErr w:type="spellStart"/>
      <w:r w:rsidRPr="00B41112">
        <w:rPr>
          <w:sz w:val="26"/>
          <w:szCs w:val="26"/>
          <w:rPrChange w:id="2407" w:author="Le Minh Nghia" w:date="2019-10-09T10:56:00Z">
            <w:rPr>
              <w:sz w:val="26"/>
              <w:szCs w:val="26"/>
            </w:rPr>
          </w:rPrChange>
        </w:rPr>
        <w:t>tích</w:t>
      </w:r>
      <w:proofErr w:type="spellEnd"/>
      <w:r w:rsidRPr="00B41112">
        <w:rPr>
          <w:sz w:val="26"/>
          <w:szCs w:val="26"/>
          <w:rPrChange w:id="2408" w:author="Le Minh Nghia" w:date="2019-10-09T10:56:00Z">
            <w:rPr>
              <w:sz w:val="26"/>
              <w:szCs w:val="26"/>
            </w:rPr>
          </w:rPrChange>
        </w:rPr>
        <w:t xml:space="preserve"> </w:t>
      </w:r>
      <w:proofErr w:type="spellStart"/>
      <w:r w:rsidRPr="00B41112">
        <w:rPr>
          <w:sz w:val="26"/>
          <w:szCs w:val="26"/>
          <w:rPrChange w:id="2409" w:author="Le Minh Nghia" w:date="2019-10-09T10:56:00Z">
            <w:rPr>
              <w:sz w:val="26"/>
              <w:szCs w:val="26"/>
            </w:rPr>
          </w:rPrChange>
        </w:rPr>
        <w:t>tốt</w:t>
      </w:r>
      <w:proofErr w:type="spellEnd"/>
      <w:r w:rsidRPr="00B41112">
        <w:rPr>
          <w:sz w:val="26"/>
          <w:szCs w:val="26"/>
          <w:rPrChange w:id="2410" w:author="Le Minh Nghia" w:date="2019-10-09T10:56:00Z">
            <w:rPr>
              <w:sz w:val="26"/>
              <w:szCs w:val="26"/>
            </w:rPr>
          </w:rPrChange>
        </w:rPr>
        <w:t xml:space="preserve"> </w:t>
      </w:r>
      <w:proofErr w:type="spellStart"/>
      <w:r w:rsidRPr="00B41112">
        <w:rPr>
          <w:sz w:val="26"/>
          <w:szCs w:val="26"/>
          <w:rPrChange w:id="2411" w:author="Le Minh Nghia" w:date="2019-10-09T10:56:00Z">
            <w:rPr>
              <w:sz w:val="26"/>
              <w:szCs w:val="26"/>
            </w:rPr>
          </w:rPrChange>
        </w:rPr>
        <w:t>nghiệp</w:t>
      </w:r>
      <w:proofErr w:type="spellEnd"/>
      <w:r w:rsidRPr="00B41112">
        <w:rPr>
          <w:sz w:val="26"/>
          <w:szCs w:val="26"/>
          <w:rPrChange w:id="2412" w:author="Le Minh Nghia" w:date="2019-10-09T10:56:00Z">
            <w:rPr>
              <w:sz w:val="26"/>
              <w:szCs w:val="26"/>
            </w:rPr>
          </w:rPrChange>
        </w:rPr>
        <w:t xml:space="preserve"> </w:t>
      </w:r>
      <w:proofErr w:type="spellStart"/>
      <w:r w:rsidRPr="00B41112">
        <w:rPr>
          <w:sz w:val="26"/>
          <w:szCs w:val="26"/>
          <w:rPrChange w:id="2413" w:author="Le Minh Nghia" w:date="2019-10-09T10:56:00Z">
            <w:rPr>
              <w:sz w:val="26"/>
              <w:szCs w:val="26"/>
            </w:rPr>
          </w:rPrChange>
        </w:rPr>
        <w:t>của</w:t>
      </w:r>
      <w:proofErr w:type="spellEnd"/>
      <w:r w:rsidRPr="00B41112">
        <w:rPr>
          <w:sz w:val="26"/>
          <w:szCs w:val="26"/>
          <w:rPrChange w:id="2414" w:author="Le Minh Nghia" w:date="2019-10-09T10:56:00Z">
            <w:rPr>
              <w:sz w:val="26"/>
              <w:szCs w:val="26"/>
            </w:rPr>
          </w:rPrChange>
        </w:rPr>
        <w:t xml:space="preserve"> </w:t>
      </w:r>
      <w:proofErr w:type="spellStart"/>
      <w:r w:rsidRPr="00B41112">
        <w:rPr>
          <w:sz w:val="26"/>
          <w:szCs w:val="26"/>
          <w:rPrChange w:id="2415" w:author="Le Minh Nghia" w:date="2019-10-09T10:56:00Z">
            <w:rPr>
              <w:sz w:val="26"/>
              <w:szCs w:val="26"/>
            </w:rPr>
          </w:rPrChange>
        </w:rPr>
        <w:t>cựu</w:t>
      </w:r>
      <w:proofErr w:type="spellEnd"/>
      <w:r w:rsidRPr="00B41112">
        <w:rPr>
          <w:sz w:val="26"/>
          <w:szCs w:val="26"/>
          <w:rPrChange w:id="2416" w:author="Le Minh Nghia" w:date="2019-10-09T10:56:00Z">
            <w:rPr>
              <w:sz w:val="26"/>
              <w:szCs w:val="26"/>
            </w:rPr>
          </w:rPrChange>
        </w:rPr>
        <w:t xml:space="preserve"> </w:t>
      </w:r>
      <w:proofErr w:type="spellStart"/>
      <w:r w:rsidRPr="00B41112">
        <w:rPr>
          <w:sz w:val="26"/>
          <w:szCs w:val="26"/>
          <w:rPrChange w:id="2417" w:author="Le Minh Nghia" w:date="2019-10-09T10:56:00Z">
            <w:rPr>
              <w:sz w:val="26"/>
              <w:szCs w:val="26"/>
            </w:rPr>
          </w:rPrChange>
        </w:rPr>
        <w:t>sinh</w:t>
      </w:r>
      <w:proofErr w:type="spellEnd"/>
      <w:r w:rsidRPr="00B41112">
        <w:rPr>
          <w:sz w:val="26"/>
          <w:szCs w:val="26"/>
          <w:rPrChange w:id="2418" w:author="Le Minh Nghia" w:date="2019-10-09T10:56:00Z">
            <w:rPr>
              <w:sz w:val="26"/>
              <w:szCs w:val="26"/>
            </w:rPr>
          </w:rPrChange>
        </w:rPr>
        <w:t xml:space="preserve"> </w:t>
      </w:r>
      <w:proofErr w:type="spellStart"/>
      <w:r w:rsidRPr="00B41112">
        <w:rPr>
          <w:sz w:val="26"/>
          <w:szCs w:val="26"/>
          <w:rPrChange w:id="2419" w:author="Le Minh Nghia" w:date="2019-10-09T10:56:00Z">
            <w:rPr>
              <w:sz w:val="26"/>
              <w:szCs w:val="26"/>
            </w:rPr>
          </w:rPrChange>
        </w:rPr>
        <w:t>viên</w:t>
      </w:r>
      <w:proofErr w:type="spellEnd"/>
      <w:r w:rsidRPr="00B41112">
        <w:rPr>
          <w:sz w:val="26"/>
          <w:szCs w:val="26"/>
          <w:rPrChange w:id="2420" w:author="Le Minh Nghia" w:date="2019-10-09T10:56:00Z">
            <w:rPr>
              <w:sz w:val="26"/>
              <w:szCs w:val="26"/>
            </w:rPr>
          </w:rPrChange>
        </w:rPr>
        <w:t xml:space="preserve">, </w:t>
      </w:r>
      <w:proofErr w:type="spellStart"/>
      <w:r w:rsidRPr="00B41112">
        <w:rPr>
          <w:sz w:val="26"/>
          <w:szCs w:val="26"/>
          <w:rPrChange w:id="2421" w:author="Le Minh Nghia" w:date="2019-10-09T10:56:00Z">
            <w:rPr>
              <w:sz w:val="26"/>
              <w:szCs w:val="26"/>
            </w:rPr>
          </w:rPrChange>
        </w:rPr>
        <w:t>thống</w:t>
      </w:r>
      <w:proofErr w:type="spellEnd"/>
      <w:r w:rsidRPr="00B41112">
        <w:rPr>
          <w:sz w:val="26"/>
          <w:szCs w:val="26"/>
          <w:rPrChange w:id="2422" w:author="Le Minh Nghia" w:date="2019-10-09T10:56:00Z">
            <w:rPr>
              <w:sz w:val="26"/>
              <w:szCs w:val="26"/>
            </w:rPr>
          </w:rPrChange>
        </w:rPr>
        <w:t xml:space="preserve"> </w:t>
      </w:r>
      <w:proofErr w:type="spellStart"/>
      <w:r w:rsidRPr="00B41112">
        <w:rPr>
          <w:sz w:val="26"/>
          <w:szCs w:val="26"/>
          <w:rPrChange w:id="2423" w:author="Le Minh Nghia" w:date="2019-10-09T10:56:00Z">
            <w:rPr>
              <w:sz w:val="26"/>
              <w:szCs w:val="26"/>
            </w:rPr>
          </w:rPrChange>
        </w:rPr>
        <w:t>kê</w:t>
      </w:r>
      <w:proofErr w:type="spellEnd"/>
      <w:r w:rsidRPr="00B41112">
        <w:rPr>
          <w:sz w:val="26"/>
          <w:szCs w:val="26"/>
          <w:rPrChange w:id="2424" w:author="Le Minh Nghia" w:date="2019-10-09T10:56:00Z">
            <w:rPr>
              <w:sz w:val="26"/>
              <w:szCs w:val="26"/>
            </w:rPr>
          </w:rPrChange>
        </w:rPr>
        <w:t xml:space="preserve"> </w:t>
      </w:r>
      <w:proofErr w:type="spellStart"/>
      <w:r w:rsidRPr="00B41112">
        <w:rPr>
          <w:sz w:val="26"/>
          <w:szCs w:val="26"/>
          <w:rPrChange w:id="2425" w:author="Le Minh Nghia" w:date="2019-10-09T10:56:00Z">
            <w:rPr>
              <w:sz w:val="26"/>
              <w:szCs w:val="26"/>
            </w:rPr>
          </w:rPrChange>
        </w:rPr>
        <w:t>việc</w:t>
      </w:r>
      <w:proofErr w:type="spellEnd"/>
      <w:r w:rsidRPr="00B41112">
        <w:rPr>
          <w:sz w:val="26"/>
          <w:szCs w:val="26"/>
          <w:rPrChange w:id="2426" w:author="Le Minh Nghia" w:date="2019-10-09T10:56:00Z">
            <w:rPr>
              <w:sz w:val="26"/>
              <w:szCs w:val="26"/>
            </w:rPr>
          </w:rPrChange>
        </w:rPr>
        <w:t xml:space="preserve"> </w:t>
      </w:r>
      <w:proofErr w:type="spellStart"/>
      <w:r w:rsidRPr="00B41112">
        <w:rPr>
          <w:sz w:val="26"/>
          <w:szCs w:val="26"/>
          <w:rPrChange w:id="2427" w:author="Le Minh Nghia" w:date="2019-10-09T10:56:00Z">
            <w:rPr>
              <w:sz w:val="26"/>
              <w:szCs w:val="26"/>
            </w:rPr>
          </w:rPrChange>
        </w:rPr>
        <w:t>làm</w:t>
      </w:r>
      <w:proofErr w:type="spellEnd"/>
      <w:r w:rsidRPr="00B41112">
        <w:rPr>
          <w:sz w:val="26"/>
          <w:szCs w:val="26"/>
          <w:rPrChange w:id="2428" w:author="Le Minh Nghia" w:date="2019-10-09T10:56:00Z">
            <w:rPr>
              <w:sz w:val="26"/>
              <w:szCs w:val="26"/>
            </w:rPr>
          </w:rPrChange>
        </w:rPr>
        <w:t xml:space="preserve"> </w:t>
      </w:r>
      <w:proofErr w:type="spellStart"/>
      <w:r w:rsidRPr="00B41112">
        <w:rPr>
          <w:sz w:val="26"/>
          <w:szCs w:val="26"/>
          <w:rPrChange w:id="2429" w:author="Le Minh Nghia" w:date="2019-10-09T10:56:00Z">
            <w:rPr>
              <w:sz w:val="26"/>
              <w:szCs w:val="26"/>
            </w:rPr>
          </w:rPrChange>
        </w:rPr>
        <w:t>của</w:t>
      </w:r>
      <w:proofErr w:type="spellEnd"/>
      <w:r w:rsidRPr="00B41112">
        <w:rPr>
          <w:sz w:val="26"/>
          <w:szCs w:val="26"/>
          <w:rPrChange w:id="2430" w:author="Le Minh Nghia" w:date="2019-10-09T10:56:00Z">
            <w:rPr>
              <w:sz w:val="26"/>
              <w:szCs w:val="26"/>
            </w:rPr>
          </w:rPrChange>
        </w:rPr>
        <w:t xml:space="preserve"> </w:t>
      </w:r>
      <w:proofErr w:type="spellStart"/>
      <w:r w:rsidRPr="00B41112">
        <w:rPr>
          <w:sz w:val="26"/>
          <w:szCs w:val="26"/>
          <w:rPrChange w:id="2431" w:author="Le Minh Nghia" w:date="2019-10-09T10:56:00Z">
            <w:rPr>
              <w:sz w:val="26"/>
              <w:szCs w:val="26"/>
            </w:rPr>
          </w:rPrChange>
        </w:rPr>
        <w:t>cựu</w:t>
      </w:r>
      <w:proofErr w:type="spellEnd"/>
      <w:r w:rsidRPr="00B41112">
        <w:rPr>
          <w:sz w:val="26"/>
          <w:szCs w:val="26"/>
          <w:rPrChange w:id="2432" w:author="Le Minh Nghia" w:date="2019-10-09T10:56:00Z">
            <w:rPr>
              <w:sz w:val="26"/>
              <w:szCs w:val="26"/>
            </w:rPr>
          </w:rPrChange>
        </w:rPr>
        <w:t xml:space="preserve"> </w:t>
      </w:r>
      <w:proofErr w:type="spellStart"/>
      <w:r w:rsidRPr="00B41112">
        <w:rPr>
          <w:sz w:val="26"/>
          <w:szCs w:val="26"/>
          <w:rPrChange w:id="2433" w:author="Le Minh Nghia" w:date="2019-10-09T10:56:00Z">
            <w:rPr>
              <w:sz w:val="26"/>
              <w:szCs w:val="26"/>
            </w:rPr>
          </w:rPrChange>
        </w:rPr>
        <w:t>sinh</w:t>
      </w:r>
      <w:proofErr w:type="spellEnd"/>
      <w:r w:rsidRPr="00B41112">
        <w:rPr>
          <w:sz w:val="26"/>
          <w:szCs w:val="26"/>
          <w:rPrChange w:id="2434" w:author="Le Minh Nghia" w:date="2019-10-09T10:56:00Z">
            <w:rPr>
              <w:sz w:val="26"/>
              <w:szCs w:val="26"/>
            </w:rPr>
          </w:rPrChange>
        </w:rPr>
        <w:t xml:space="preserve"> </w:t>
      </w:r>
      <w:proofErr w:type="spellStart"/>
      <w:r w:rsidRPr="00B41112">
        <w:rPr>
          <w:sz w:val="26"/>
          <w:szCs w:val="26"/>
          <w:rPrChange w:id="2435" w:author="Le Minh Nghia" w:date="2019-10-09T10:56:00Z">
            <w:rPr>
              <w:sz w:val="26"/>
              <w:szCs w:val="26"/>
            </w:rPr>
          </w:rPrChange>
        </w:rPr>
        <w:t>viên</w:t>
      </w:r>
      <w:proofErr w:type="spellEnd"/>
      <w:r w:rsidRPr="00B41112">
        <w:rPr>
          <w:sz w:val="26"/>
          <w:szCs w:val="26"/>
          <w:rPrChange w:id="2436" w:author="Le Minh Nghia" w:date="2019-10-09T10:56:00Z">
            <w:rPr>
              <w:sz w:val="26"/>
              <w:szCs w:val="26"/>
            </w:rPr>
          </w:rPrChange>
        </w:rPr>
        <w:t xml:space="preserve">, </w:t>
      </w:r>
      <w:proofErr w:type="spellStart"/>
      <w:r w:rsidRPr="00B41112">
        <w:rPr>
          <w:sz w:val="26"/>
          <w:szCs w:val="26"/>
          <w:rPrChange w:id="2437" w:author="Le Minh Nghia" w:date="2019-10-09T10:56:00Z">
            <w:rPr>
              <w:sz w:val="26"/>
              <w:szCs w:val="26"/>
            </w:rPr>
          </w:rPrChange>
        </w:rPr>
        <w:t>công</w:t>
      </w:r>
      <w:proofErr w:type="spellEnd"/>
      <w:r w:rsidRPr="00B41112">
        <w:rPr>
          <w:sz w:val="26"/>
          <w:szCs w:val="26"/>
          <w:rPrChange w:id="2438" w:author="Le Minh Nghia" w:date="2019-10-09T10:56:00Z">
            <w:rPr>
              <w:sz w:val="26"/>
              <w:szCs w:val="26"/>
            </w:rPr>
          </w:rPrChange>
        </w:rPr>
        <w:t xml:space="preserve"> ty </w:t>
      </w:r>
      <w:proofErr w:type="spellStart"/>
      <w:r w:rsidRPr="00B41112">
        <w:rPr>
          <w:sz w:val="26"/>
          <w:szCs w:val="26"/>
          <w:rPrChange w:id="2439" w:author="Le Minh Nghia" w:date="2019-10-09T10:56:00Z">
            <w:rPr>
              <w:sz w:val="26"/>
              <w:szCs w:val="26"/>
            </w:rPr>
          </w:rPrChange>
        </w:rPr>
        <w:t>hiện</w:t>
      </w:r>
      <w:proofErr w:type="spellEnd"/>
      <w:r w:rsidRPr="00B41112">
        <w:rPr>
          <w:sz w:val="26"/>
          <w:szCs w:val="26"/>
          <w:rPrChange w:id="2440" w:author="Le Minh Nghia" w:date="2019-10-09T10:56:00Z">
            <w:rPr>
              <w:sz w:val="26"/>
              <w:szCs w:val="26"/>
            </w:rPr>
          </w:rPrChange>
        </w:rPr>
        <w:t xml:space="preserve"> </w:t>
      </w:r>
      <w:proofErr w:type="spellStart"/>
      <w:r w:rsidRPr="00B41112">
        <w:rPr>
          <w:sz w:val="26"/>
          <w:szCs w:val="26"/>
          <w:rPrChange w:id="2441" w:author="Le Minh Nghia" w:date="2019-10-09T10:56:00Z">
            <w:rPr>
              <w:sz w:val="26"/>
              <w:szCs w:val="26"/>
            </w:rPr>
          </w:rPrChange>
        </w:rPr>
        <w:t>tại</w:t>
      </w:r>
      <w:proofErr w:type="spellEnd"/>
      <w:r w:rsidRPr="00B41112">
        <w:rPr>
          <w:sz w:val="26"/>
          <w:szCs w:val="26"/>
          <w:rPrChange w:id="2442" w:author="Le Minh Nghia" w:date="2019-10-09T10:56:00Z">
            <w:rPr>
              <w:sz w:val="26"/>
              <w:szCs w:val="26"/>
            </w:rPr>
          </w:rPrChange>
        </w:rPr>
        <w:t xml:space="preserve"> </w:t>
      </w:r>
      <w:proofErr w:type="spellStart"/>
      <w:r w:rsidRPr="00B41112">
        <w:rPr>
          <w:sz w:val="26"/>
          <w:szCs w:val="26"/>
          <w:rPrChange w:id="2443" w:author="Le Minh Nghia" w:date="2019-10-09T10:56:00Z">
            <w:rPr>
              <w:sz w:val="26"/>
              <w:szCs w:val="26"/>
            </w:rPr>
          </w:rPrChange>
        </w:rPr>
        <w:t>cựu</w:t>
      </w:r>
      <w:proofErr w:type="spellEnd"/>
      <w:r w:rsidRPr="00B41112">
        <w:rPr>
          <w:sz w:val="26"/>
          <w:szCs w:val="26"/>
          <w:rPrChange w:id="2444" w:author="Le Minh Nghia" w:date="2019-10-09T10:56:00Z">
            <w:rPr>
              <w:sz w:val="26"/>
              <w:szCs w:val="26"/>
            </w:rPr>
          </w:rPrChange>
        </w:rPr>
        <w:t xml:space="preserve"> </w:t>
      </w:r>
      <w:proofErr w:type="spellStart"/>
      <w:r w:rsidRPr="00B41112">
        <w:rPr>
          <w:sz w:val="26"/>
          <w:szCs w:val="26"/>
          <w:rPrChange w:id="2445" w:author="Le Minh Nghia" w:date="2019-10-09T10:56:00Z">
            <w:rPr>
              <w:sz w:val="26"/>
              <w:szCs w:val="26"/>
            </w:rPr>
          </w:rPrChange>
        </w:rPr>
        <w:t>sinh</w:t>
      </w:r>
      <w:proofErr w:type="spellEnd"/>
      <w:r w:rsidR="007D736C" w:rsidRPr="00B41112">
        <w:rPr>
          <w:sz w:val="26"/>
          <w:szCs w:val="26"/>
          <w:rPrChange w:id="2446" w:author="Le Minh Nghia" w:date="2019-10-09T10:56:00Z">
            <w:rPr>
              <w:sz w:val="26"/>
              <w:szCs w:val="26"/>
            </w:rPr>
          </w:rPrChange>
        </w:rPr>
        <w:t xml:space="preserve"> </w:t>
      </w:r>
      <w:proofErr w:type="spellStart"/>
      <w:r w:rsidRPr="00B41112">
        <w:rPr>
          <w:sz w:val="26"/>
          <w:szCs w:val="26"/>
          <w:rPrChange w:id="2447" w:author="Le Minh Nghia" w:date="2019-10-09T10:56:00Z">
            <w:rPr>
              <w:sz w:val="26"/>
              <w:szCs w:val="26"/>
            </w:rPr>
          </w:rPrChange>
        </w:rPr>
        <w:t>viên</w:t>
      </w:r>
      <w:proofErr w:type="spellEnd"/>
      <w:r w:rsidRPr="00B41112">
        <w:rPr>
          <w:sz w:val="26"/>
          <w:szCs w:val="26"/>
          <w:rPrChange w:id="2448" w:author="Le Minh Nghia" w:date="2019-10-09T10:56:00Z">
            <w:rPr>
              <w:sz w:val="26"/>
              <w:szCs w:val="26"/>
            </w:rPr>
          </w:rPrChange>
        </w:rPr>
        <w:t xml:space="preserve"> </w:t>
      </w:r>
      <w:proofErr w:type="spellStart"/>
      <w:r w:rsidRPr="00B41112">
        <w:rPr>
          <w:sz w:val="26"/>
          <w:szCs w:val="26"/>
          <w:rPrChange w:id="2449" w:author="Le Minh Nghia" w:date="2019-10-09T10:56:00Z">
            <w:rPr>
              <w:sz w:val="26"/>
              <w:szCs w:val="26"/>
            </w:rPr>
          </w:rPrChange>
        </w:rPr>
        <w:t>đang</w:t>
      </w:r>
      <w:proofErr w:type="spellEnd"/>
      <w:r w:rsidRPr="00B41112">
        <w:rPr>
          <w:sz w:val="26"/>
          <w:szCs w:val="26"/>
          <w:rPrChange w:id="2450" w:author="Le Minh Nghia" w:date="2019-10-09T10:56:00Z">
            <w:rPr>
              <w:sz w:val="26"/>
              <w:szCs w:val="26"/>
            </w:rPr>
          </w:rPrChange>
        </w:rPr>
        <w:t xml:space="preserve"> </w:t>
      </w:r>
      <w:proofErr w:type="spellStart"/>
      <w:r w:rsidRPr="00B41112">
        <w:rPr>
          <w:sz w:val="26"/>
          <w:szCs w:val="26"/>
          <w:rPrChange w:id="2451" w:author="Le Minh Nghia" w:date="2019-10-09T10:56:00Z">
            <w:rPr>
              <w:sz w:val="26"/>
              <w:szCs w:val="26"/>
            </w:rPr>
          </w:rPrChange>
        </w:rPr>
        <w:t>theo</w:t>
      </w:r>
      <w:proofErr w:type="spellEnd"/>
      <w:r w:rsidRPr="00B41112">
        <w:rPr>
          <w:sz w:val="26"/>
          <w:szCs w:val="26"/>
          <w:rPrChange w:id="2452" w:author="Le Minh Nghia" w:date="2019-10-09T10:56:00Z">
            <w:rPr>
              <w:sz w:val="26"/>
              <w:szCs w:val="26"/>
            </w:rPr>
          </w:rPrChange>
        </w:rPr>
        <w:t xml:space="preserve"> </w:t>
      </w:r>
      <w:proofErr w:type="spellStart"/>
      <w:r w:rsidRPr="00B41112">
        <w:rPr>
          <w:sz w:val="26"/>
          <w:szCs w:val="26"/>
          <w:rPrChange w:id="2453" w:author="Le Minh Nghia" w:date="2019-10-09T10:56:00Z">
            <w:rPr>
              <w:sz w:val="26"/>
              <w:szCs w:val="26"/>
            </w:rPr>
          </w:rPrChange>
        </w:rPr>
        <w:t>làm</w:t>
      </w:r>
      <w:proofErr w:type="spellEnd"/>
      <w:r w:rsidRPr="00B41112">
        <w:rPr>
          <w:sz w:val="26"/>
          <w:szCs w:val="26"/>
          <w:rPrChange w:id="2454" w:author="Le Minh Nghia" w:date="2019-10-09T10:56:00Z">
            <w:rPr>
              <w:sz w:val="26"/>
              <w:szCs w:val="26"/>
            </w:rPr>
          </w:rPrChange>
        </w:rPr>
        <w:t xml:space="preserve">, </w:t>
      </w:r>
      <w:proofErr w:type="spellStart"/>
      <w:r w:rsidRPr="00B41112">
        <w:rPr>
          <w:sz w:val="26"/>
          <w:szCs w:val="26"/>
          <w:rPrChange w:id="2455" w:author="Le Minh Nghia" w:date="2019-10-09T10:56:00Z">
            <w:rPr>
              <w:sz w:val="26"/>
              <w:szCs w:val="26"/>
            </w:rPr>
          </w:rPrChange>
        </w:rPr>
        <w:t>nơi</w:t>
      </w:r>
      <w:proofErr w:type="spellEnd"/>
      <w:r w:rsidRPr="00B41112">
        <w:rPr>
          <w:sz w:val="26"/>
          <w:szCs w:val="26"/>
          <w:rPrChange w:id="2456" w:author="Le Minh Nghia" w:date="2019-10-09T10:56:00Z">
            <w:rPr>
              <w:sz w:val="26"/>
              <w:szCs w:val="26"/>
            </w:rPr>
          </w:rPrChange>
        </w:rPr>
        <w:t xml:space="preserve"> </w:t>
      </w:r>
      <w:proofErr w:type="spellStart"/>
      <w:r w:rsidRPr="00B41112">
        <w:rPr>
          <w:sz w:val="26"/>
          <w:szCs w:val="26"/>
          <w:rPrChange w:id="2457" w:author="Le Minh Nghia" w:date="2019-10-09T10:56:00Z">
            <w:rPr>
              <w:sz w:val="26"/>
              <w:szCs w:val="26"/>
            </w:rPr>
          </w:rPrChange>
        </w:rPr>
        <w:t>để</w:t>
      </w:r>
      <w:proofErr w:type="spellEnd"/>
      <w:r w:rsidRPr="00B41112">
        <w:rPr>
          <w:sz w:val="26"/>
          <w:szCs w:val="26"/>
          <w:rPrChange w:id="2458" w:author="Le Minh Nghia" w:date="2019-10-09T10:56:00Z">
            <w:rPr>
              <w:sz w:val="26"/>
              <w:szCs w:val="26"/>
            </w:rPr>
          </w:rPrChange>
        </w:rPr>
        <w:t xml:space="preserve"> </w:t>
      </w:r>
      <w:proofErr w:type="spellStart"/>
      <w:r w:rsidRPr="00B41112">
        <w:rPr>
          <w:sz w:val="26"/>
          <w:szCs w:val="26"/>
          <w:rPrChange w:id="2459" w:author="Le Minh Nghia" w:date="2019-10-09T10:56:00Z">
            <w:rPr>
              <w:sz w:val="26"/>
              <w:szCs w:val="26"/>
            </w:rPr>
          </w:rPrChange>
        </w:rPr>
        <w:t>giáo</w:t>
      </w:r>
      <w:proofErr w:type="spellEnd"/>
      <w:r w:rsidRPr="00B41112">
        <w:rPr>
          <w:sz w:val="26"/>
          <w:szCs w:val="26"/>
          <w:rPrChange w:id="2460" w:author="Le Minh Nghia" w:date="2019-10-09T10:56:00Z">
            <w:rPr>
              <w:sz w:val="26"/>
              <w:szCs w:val="26"/>
            </w:rPr>
          </w:rPrChange>
        </w:rPr>
        <w:t xml:space="preserve"> </w:t>
      </w:r>
      <w:proofErr w:type="spellStart"/>
      <w:r w:rsidRPr="00B41112">
        <w:rPr>
          <w:sz w:val="26"/>
          <w:szCs w:val="26"/>
          <w:rPrChange w:id="2461" w:author="Le Minh Nghia" w:date="2019-10-09T10:56:00Z">
            <w:rPr>
              <w:sz w:val="26"/>
              <w:szCs w:val="26"/>
            </w:rPr>
          </w:rPrChange>
        </w:rPr>
        <w:t>vụ</w:t>
      </w:r>
      <w:proofErr w:type="spellEnd"/>
      <w:r w:rsidRPr="00B41112">
        <w:rPr>
          <w:sz w:val="26"/>
          <w:szCs w:val="26"/>
          <w:rPrChange w:id="2462" w:author="Le Minh Nghia" w:date="2019-10-09T10:56:00Z">
            <w:rPr>
              <w:sz w:val="26"/>
              <w:szCs w:val="26"/>
            </w:rPr>
          </w:rPrChange>
        </w:rPr>
        <w:t xml:space="preserve"> khoa </w:t>
      </w:r>
      <w:proofErr w:type="spellStart"/>
      <w:r w:rsidRPr="00B41112">
        <w:rPr>
          <w:sz w:val="26"/>
          <w:szCs w:val="26"/>
          <w:rPrChange w:id="2463" w:author="Le Minh Nghia" w:date="2019-10-09T10:56:00Z">
            <w:rPr>
              <w:sz w:val="26"/>
              <w:szCs w:val="26"/>
            </w:rPr>
          </w:rPrChange>
        </w:rPr>
        <w:t>có</w:t>
      </w:r>
      <w:proofErr w:type="spellEnd"/>
      <w:r w:rsidRPr="00B41112">
        <w:rPr>
          <w:sz w:val="26"/>
          <w:szCs w:val="26"/>
          <w:rPrChange w:id="2464" w:author="Le Minh Nghia" w:date="2019-10-09T10:56:00Z">
            <w:rPr>
              <w:sz w:val="26"/>
              <w:szCs w:val="26"/>
            </w:rPr>
          </w:rPrChange>
        </w:rPr>
        <w:t xml:space="preserve"> </w:t>
      </w:r>
      <w:proofErr w:type="spellStart"/>
      <w:r w:rsidRPr="00B41112">
        <w:rPr>
          <w:sz w:val="26"/>
          <w:szCs w:val="26"/>
          <w:rPrChange w:id="2465" w:author="Le Minh Nghia" w:date="2019-10-09T10:56:00Z">
            <w:rPr>
              <w:sz w:val="26"/>
              <w:szCs w:val="26"/>
            </w:rPr>
          </w:rPrChange>
        </w:rPr>
        <w:t>thể</w:t>
      </w:r>
      <w:proofErr w:type="spellEnd"/>
      <w:r w:rsidRPr="00B41112">
        <w:rPr>
          <w:sz w:val="26"/>
          <w:szCs w:val="26"/>
          <w:rPrChange w:id="2466" w:author="Le Minh Nghia" w:date="2019-10-09T10:56:00Z">
            <w:rPr>
              <w:sz w:val="26"/>
              <w:szCs w:val="26"/>
            </w:rPr>
          </w:rPrChange>
        </w:rPr>
        <w:t xml:space="preserve"> </w:t>
      </w:r>
      <w:proofErr w:type="spellStart"/>
      <w:r w:rsidRPr="00B41112">
        <w:rPr>
          <w:sz w:val="26"/>
          <w:szCs w:val="26"/>
          <w:rPrChange w:id="2467" w:author="Le Minh Nghia" w:date="2019-10-09T10:56:00Z">
            <w:rPr>
              <w:sz w:val="26"/>
              <w:szCs w:val="26"/>
            </w:rPr>
          </w:rPrChange>
        </w:rPr>
        <w:t>liên</w:t>
      </w:r>
      <w:proofErr w:type="spellEnd"/>
      <w:r w:rsidRPr="00B41112">
        <w:rPr>
          <w:sz w:val="26"/>
          <w:szCs w:val="26"/>
          <w:rPrChange w:id="2468" w:author="Le Minh Nghia" w:date="2019-10-09T10:56:00Z">
            <w:rPr>
              <w:sz w:val="26"/>
              <w:szCs w:val="26"/>
            </w:rPr>
          </w:rPrChange>
        </w:rPr>
        <w:t xml:space="preserve"> </w:t>
      </w:r>
      <w:proofErr w:type="spellStart"/>
      <w:r w:rsidRPr="00B41112">
        <w:rPr>
          <w:sz w:val="26"/>
          <w:szCs w:val="26"/>
          <w:rPrChange w:id="2469" w:author="Le Minh Nghia" w:date="2019-10-09T10:56:00Z">
            <w:rPr>
              <w:sz w:val="26"/>
              <w:szCs w:val="26"/>
            </w:rPr>
          </w:rPrChange>
        </w:rPr>
        <w:t>lạc</w:t>
      </w:r>
      <w:proofErr w:type="spellEnd"/>
      <w:r w:rsidRPr="00B41112">
        <w:rPr>
          <w:sz w:val="26"/>
          <w:szCs w:val="26"/>
          <w:rPrChange w:id="2470" w:author="Le Minh Nghia" w:date="2019-10-09T10:56:00Z">
            <w:rPr>
              <w:sz w:val="26"/>
              <w:szCs w:val="26"/>
            </w:rPr>
          </w:rPrChange>
        </w:rPr>
        <w:t xml:space="preserve"> </w:t>
      </w:r>
      <w:proofErr w:type="spellStart"/>
      <w:r w:rsidRPr="00B41112">
        <w:rPr>
          <w:sz w:val="26"/>
          <w:szCs w:val="26"/>
          <w:rPrChange w:id="2471" w:author="Le Minh Nghia" w:date="2019-10-09T10:56:00Z">
            <w:rPr>
              <w:sz w:val="26"/>
              <w:szCs w:val="26"/>
            </w:rPr>
          </w:rPrChange>
        </w:rPr>
        <w:t>với</w:t>
      </w:r>
      <w:proofErr w:type="spellEnd"/>
      <w:r w:rsidRPr="00B41112">
        <w:rPr>
          <w:sz w:val="26"/>
          <w:szCs w:val="26"/>
          <w:rPrChange w:id="2472" w:author="Le Minh Nghia" w:date="2019-10-09T10:56:00Z">
            <w:rPr>
              <w:sz w:val="26"/>
              <w:szCs w:val="26"/>
            </w:rPr>
          </w:rPrChange>
        </w:rPr>
        <w:t xml:space="preserve"> </w:t>
      </w:r>
      <w:proofErr w:type="spellStart"/>
      <w:r w:rsidRPr="00B41112">
        <w:rPr>
          <w:sz w:val="26"/>
          <w:szCs w:val="26"/>
          <w:rPrChange w:id="2473" w:author="Le Minh Nghia" w:date="2019-10-09T10:56:00Z">
            <w:rPr>
              <w:sz w:val="26"/>
              <w:szCs w:val="26"/>
            </w:rPr>
          </w:rPrChange>
        </w:rPr>
        <w:t>cựu</w:t>
      </w:r>
      <w:proofErr w:type="spellEnd"/>
      <w:r w:rsidRPr="00B41112">
        <w:rPr>
          <w:sz w:val="26"/>
          <w:szCs w:val="26"/>
          <w:rPrChange w:id="2474" w:author="Le Minh Nghia" w:date="2019-10-09T10:56:00Z">
            <w:rPr>
              <w:sz w:val="26"/>
              <w:szCs w:val="26"/>
            </w:rPr>
          </w:rPrChange>
        </w:rPr>
        <w:t xml:space="preserve"> </w:t>
      </w:r>
      <w:proofErr w:type="spellStart"/>
      <w:r w:rsidRPr="00B41112">
        <w:rPr>
          <w:sz w:val="26"/>
          <w:szCs w:val="26"/>
          <w:rPrChange w:id="2475" w:author="Le Minh Nghia" w:date="2019-10-09T10:56:00Z">
            <w:rPr>
              <w:sz w:val="26"/>
              <w:szCs w:val="26"/>
            </w:rPr>
          </w:rPrChange>
        </w:rPr>
        <w:t>sinh</w:t>
      </w:r>
      <w:proofErr w:type="spellEnd"/>
      <w:r w:rsidRPr="00B41112">
        <w:rPr>
          <w:sz w:val="26"/>
          <w:szCs w:val="26"/>
          <w:rPrChange w:id="2476" w:author="Le Minh Nghia" w:date="2019-10-09T10:56:00Z">
            <w:rPr>
              <w:sz w:val="26"/>
              <w:szCs w:val="26"/>
            </w:rPr>
          </w:rPrChange>
        </w:rPr>
        <w:t xml:space="preserve"> </w:t>
      </w:r>
      <w:proofErr w:type="spellStart"/>
      <w:r w:rsidRPr="00B41112">
        <w:rPr>
          <w:sz w:val="26"/>
          <w:szCs w:val="26"/>
          <w:rPrChange w:id="2477" w:author="Le Minh Nghia" w:date="2019-10-09T10:56:00Z">
            <w:rPr>
              <w:sz w:val="26"/>
              <w:szCs w:val="26"/>
            </w:rPr>
          </w:rPrChange>
        </w:rPr>
        <w:t>viên</w:t>
      </w:r>
      <w:proofErr w:type="spellEnd"/>
      <w:r w:rsidRPr="00B41112">
        <w:rPr>
          <w:sz w:val="26"/>
          <w:szCs w:val="26"/>
          <w:rPrChange w:id="2478" w:author="Le Minh Nghia" w:date="2019-10-09T10:56:00Z">
            <w:rPr>
              <w:sz w:val="26"/>
              <w:szCs w:val="26"/>
            </w:rPr>
          </w:rPrChange>
        </w:rPr>
        <w:t xml:space="preserve"> </w:t>
      </w:r>
      <w:proofErr w:type="spellStart"/>
      <w:r w:rsidRPr="00B41112">
        <w:rPr>
          <w:sz w:val="26"/>
          <w:szCs w:val="26"/>
          <w:rPrChange w:id="2479" w:author="Le Minh Nghia" w:date="2019-10-09T10:56:00Z">
            <w:rPr>
              <w:sz w:val="26"/>
              <w:szCs w:val="26"/>
            </w:rPr>
          </w:rPrChange>
        </w:rPr>
        <w:t>nhằm</w:t>
      </w:r>
      <w:proofErr w:type="spellEnd"/>
      <w:r w:rsidRPr="00B41112">
        <w:rPr>
          <w:sz w:val="26"/>
          <w:szCs w:val="26"/>
          <w:rPrChange w:id="2480" w:author="Le Minh Nghia" w:date="2019-10-09T10:56:00Z">
            <w:rPr>
              <w:sz w:val="26"/>
              <w:szCs w:val="26"/>
            </w:rPr>
          </w:rPrChange>
        </w:rPr>
        <w:t xml:space="preserve"> </w:t>
      </w:r>
      <w:proofErr w:type="spellStart"/>
      <w:r w:rsidRPr="00B41112">
        <w:rPr>
          <w:sz w:val="26"/>
          <w:szCs w:val="26"/>
          <w:rPrChange w:id="2481" w:author="Le Minh Nghia" w:date="2019-10-09T10:56:00Z">
            <w:rPr>
              <w:sz w:val="26"/>
              <w:szCs w:val="26"/>
            </w:rPr>
          </w:rPrChange>
        </w:rPr>
        <w:t>kêu</w:t>
      </w:r>
      <w:proofErr w:type="spellEnd"/>
      <w:r w:rsidRPr="00B41112">
        <w:rPr>
          <w:sz w:val="26"/>
          <w:szCs w:val="26"/>
          <w:rPrChange w:id="2482" w:author="Le Minh Nghia" w:date="2019-10-09T10:56:00Z">
            <w:rPr>
              <w:sz w:val="26"/>
              <w:szCs w:val="26"/>
            </w:rPr>
          </w:rPrChange>
        </w:rPr>
        <w:t xml:space="preserve"> </w:t>
      </w:r>
      <w:proofErr w:type="spellStart"/>
      <w:r w:rsidRPr="00B41112">
        <w:rPr>
          <w:sz w:val="26"/>
          <w:szCs w:val="26"/>
          <w:rPrChange w:id="2483" w:author="Le Minh Nghia" w:date="2019-10-09T10:56:00Z">
            <w:rPr>
              <w:sz w:val="26"/>
              <w:szCs w:val="26"/>
            </w:rPr>
          </w:rPrChange>
        </w:rPr>
        <w:t>gọi</w:t>
      </w:r>
      <w:proofErr w:type="spellEnd"/>
      <w:r w:rsidRPr="00B41112">
        <w:rPr>
          <w:sz w:val="26"/>
          <w:szCs w:val="26"/>
          <w:rPrChange w:id="2484" w:author="Le Minh Nghia" w:date="2019-10-09T10:56:00Z">
            <w:rPr>
              <w:sz w:val="26"/>
              <w:szCs w:val="26"/>
            </w:rPr>
          </w:rPrChange>
        </w:rPr>
        <w:t xml:space="preserve"> </w:t>
      </w:r>
      <w:proofErr w:type="spellStart"/>
      <w:r w:rsidRPr="00B41112">
        <w:rPr>
          <w:sz w:val="26"/>
          <w:szCs w:val="26"/>
          <w:rPrChange w:id="2485" w:author="Le Minh Nghia" w:date="2019-10-09T10:56:00Z">
            <w:rPr>
              <w:sz w:val="26"/>
              <w:szCs w:val="26"/>
            </w:rPr>
          </w:rPrChange>
        </w:rPr>
        <w:t>về</w:t>
      </w:r>
      <w:proofErr w:type="spellEnd"/>
      <w:r w:rsidRPr="00B41112">
        <w:rPr>
          <w:sz w:val="26"/>
          <w:szCs w:val="26"/>
          <w:rPrChange w:id="2486" w:author="Le Minh Nghia" w:date="2019-10-09T10:56:00Z">
            <w:rPr>
              <w:sz w:val="26"/>
              <w:szCs w:val="26"/>
            </w:rPr>
          </w:rPrChange>
        </w:rPr>
        <w:t xml:space="preserve"> khoa </w:t>
      </w:r>
      <w:proofErr w:type="spellStart"/>
      <w:r w:rsidRPr="00B41112">
        <w:rPr>
          <w:sz w:val="26"/>
          <w:szCs w:val="26"/>
          <w:rPrChange w:id="2487" w:author="Le Minh Nghia" w:date="2019-10-09T10:56:00Z">
            <w:rPr>
              <w:sz w:val="26"/>
              <w:szCs w:val="26"/>
            </w:rPr>
          </w:rPrChange>
        </w:rPr>
        <w:t>tham</w:t>
      </w:r>
      <w:proofErr w:type="spellEnd"/>
      <w:r w:rsidRPr="00B41112">
        <w:rPr>
          <w:sz w:val="26"/>
          <w:szCs w:val="26"/>
          <w:rPrChange w:id="2488" w:author="Le Minh Nghia" w:date="2019-10-09T10:56:00Z">
            <w:rPr>
              <w:sz w:val="26"/>
              <w:szCs w:val="26"/>
            </w:rPr>
          </w:rPrChange>
        </w:rPr>
        <w:t xml:space="preserve"> </w:t>
      </w:r>
      <w:proofErr w:type="spellStart"/>
      <w:r w:rsidRPr="00B41112">
        <w:rPr>
          <w:sz w:val="26"/>
          <w:szCs w:val="26"/>
          <w:rPrChange w:id="2489" w:author="Le Minh Nghia" w:date="2019-10-09T10:56:00Z">
            <w:rPr>
              <w:sz w:val="26"/>
              <w:szCs w:val="26"/>
            </w:rPr>
          </w:rPrChange>
        </w:rPr>
        <w:t>dự</w:t>
      </w:r>
      <w:proofErr w:type="spellEnd"/>
      <w:r w:rsidRPr="00B41112">
        <w:rPr>
          <w:sz w:val="26"/>
          <w:szCs w:val="26"/>
          <w:rPrChange w:id="2490" w:author="Le Minh Nghia" w:date="2019-10-09T10:56:00Z">
            <w:rPr>
              <w:sz w:val="26"/>
              <w:szCs w:val="26"/>
            </w:rPr>
          </w:rPrChange>
        </w:rPr>
        <w:t xml:space="preserve"> </w:t>
      </w:r>
      <w:proofErr w:type="spellStart"/>
      <w:r w:rsidRPr="00B41112">
        <w:rPr>
          <w:sz w:val="26"/>
          <w:szCs w:val="26"/>
          <w:rPrChange w:id="2491" w:author="Le Minh Nghia" w:date="2019-10-09T10:56:00Z">
            <w:rPr>
              <w:sz w:val="26"/>
              <w:szCs w:val="26"/>
            </w:rPr>
          </w:rPrChange>
        </w:rPr>
        <w:t>sự</w:t>
      </w:r>
      <w:proofErr w:type="spellEnd"/>
      <w:r w:rsidRPr="00B41112">
        <w:rPr>
          <w:sz w:val="26"/>
          <w:szCs w:val="26"/>
          <w:rPrChange w:id="2492" w:author="Le Minh Nghia" w:date="2019-10-09T10:56:00Z">
            <w:rPr>
              <w:sz w:val="26"/>
              <w:szCs w:val="26"/>
            </w:rPr>
          </w:rPrChange>
        </w:rPr>
        <w:t xml:space="preserve"> </w:t>
      </w:r>
      <w:proofErr w:type="spellStart"/>
      <w:r w:rsidRPr="00B41112">
        <w:rPr>
          <w:sz w:val="26"/>
          <w:szCs w:val="26"/>
          <w:rPrChange w:id="2493" w:author="Le Minh Nghia" w:date="2019-10-09T10:56:00Z">
            <w:rPr>
              <w:sz w:val="26"/>
              <w:szCs w:val="26"/>
            </w:rPr>
          </w:rPrChange>
        </w:rPr>
        <w:t>kiện</w:t>
      </w:r>
      <w:proofErr w:type="spellEnd"/>
      <w:r w:rsidRPr="00B41112">
        <w:rPr>
          <w:sz w:val="26"/>
          <w:szCs w:val="26"/>
          <w:rPrChange w:id="2494" w:author="Le Minh Nghia" w:date="2019-10-09T10:56:00Z">
            <w:rPr>
              <w:sz w:val="26"/>
              <w:szCs w:val="26"/>
            </w:rPr>
          </w:rPrChange>
        </w:rPr>
        <w:t xml:space="preserve"> </w:t>
      </w:r>
      <w:proofErr w:type="spellStart"/>
      <w:r w:rsidRPr="00B41112">
        <w:rPr>
          <w:sz w:val="26"/>
          <w:szCs w:val="26"/>
          <w:rPrChange w:id="2495" w:author="Le Minh Nghia" w:date="2019-10-09T10:56:00Z">
            <w:rPr>
              <w:sz w:val="26"/>
              <w:szCs w:val="26"/>
            </w:rPr>
          </w:rPrChange>
        </w:rPr>
        <w:t>hoặc</w:t>
      </w:r>
      <w:proofErr w:type="spellEnd"/>
      <w:r w:rsidRPr="00B41112">
        <w:rPr>
          <w:sz w:val="26"/>
          <w:szCs w:val="26"/>
          <w:rPrChange w:id="2496" w:author="Le Minh Nghia" w:date="2019-10-09T10:56:00Z">
            <w:rPr>
              <w:sz w:val="26"/>
              <w:szCs w:val="26"/>
            </w:rPr>
          </w:rPrChange>
        </w:rPr>
        <w:t xml:space="preserve"> </w:t>
      </w:r>
      <w:proofErr w:type="spellStart"/>
      <w:r w:rsidRPr="00B41112">
        <w:rPr>
          <w:sz w:val="26"/>
          <w:szCs w:val="26"/>
          <w:rPrChange w:id="2497" w:author="Le Minh Nghia" w:date="2019-10-09T10:56:00Z">
            <w:rPr>
              <w:sz w:val="26"/>
              <w:szCs w:val="26"/>
            </w:rPr>
          </w:rPrChange>
        </w:rPr>
        <w:t>ủng</w:t>
      </w:r>
      <w:proofErr w:type="spellEnd"/>
      <w:r w:rsidRPr="00B41112">
        <w:rPr>
          <w:sz w:val="26"/>
          <w:szCs w:val="26"/>
          <w:rPrChange w:id="2498" w:author="Le Minh Nghia" w:date="2019-10-09T10:56:00Z">
            <w:rPr>
              <w:sz w:val="26"/>
              <w:szCs w:val="26"/>
            </w:rPr>
          </w:rPrChange>
        </w:rPr>
        <w:t xml:space="preserve"> </w:t>
      </w:r>
      <w:proofErr w:type="spellStart"/>
      <w:r w:rsidRPr="00B41112">
        <w:rPr>
          <w:sz w:val="26"/>
          <w:szCs w:val="26"/>
          <w:rPrChange w:id="2499" w:author="Le Minh Nghia" w:date="2019-10-09T10:56:00Z">
            <w:rPr>
              <w:sz w:val="26"/>
              <w:szCs w:val="26"/>
            </w:rPr>
          </w:rPrChange>
        </w:rPr>
        <w:t>hộ</w:t>
      </w:r>
      <w:proofErr w:type="spellEnd"/>
      <w:r w:rsidRPr="00B41112">
        <w:rPr>
          <w:sz w:val="26"/>
          <w:szCs w:val="26"/>
          <w:rPrChange w:id="2500" w:author="Le Minh Nghia" w:date="2019-10-09T10:56:00Z">
            <w:rPr>
              <w:sz w:val="26"/>
              <w:szCs w:val="26"/>
            </w:rPr>
          </w:rPrChange>
        </w:rPr>
        <w:t xml:space="preserve"> </w:t>
      </w:r>
      <w:proofErr w:type="spellStart"/>
      <w:r w:rsidRPr="00B41112">
        <w:rPr>
          <w:sz w:val="26"/>
          <w:szCs w:val="26"/>
          <w:rPrChange w:id="2501" w:author="Le Minh Nghia" w:date="2019-10-09T10:56:00Z">
            <w:rPr>
              <w:sz w:val="26"/>
              <w:szCs w:val="26"/>
            </w:rPr>
          </w:rPrChange>
        </w:rPr>
        <w:t>học</w:t>
      </w:r>
      <w:proofErr w:type="spellEnd"/>
      <w:r w:rsidRPr="00B41112">
        <w:rPr>
          <w:sz w:val="26"/>
          <w:szCs w:val="26"/>
          <w:rPrChange w:id="2502" w:author="Le Minh Nghia" w:date="2019-10-09T10:56:00Z">
            <w:rPr>
              <w:sz w:val="26"/>
              <w:szCs w:val="26"/>
            </w:rPr>
          </w:rPrChange>
        </w:rPr>
        <w:t xml:space="preserve"> </w:t>
      </w:r>
      <w:proofErr w:type="spellStart"/>
      <w:r w:rsidRPr="00B41112">
        <w:rPr>
          <w:sz w:val="26"/>
          <w:szCs w:val="26"/>
          <w:rPrChange w:id="2503" w:author="Le Minh Nghia" w:date="2019-10-09T10:56:00Z">
            <w:rPr>
              <w:sz w:val="26"/>
              <w:szCs w:val="26"/>
            </w:rPr>
          </w:rPrChange>
        </w:rPr>
        <w:t>bổng</w:t>
      </w:r>
      <w:proofErr w:type="spellEnd"/>
      <w:r w:rsidRPr="00B41112">
        <w:rPr>
          <w:sz w:val="26"/>
          <w:szCs w:val="26"/>
          <w:rPrChange w:id="2504" w:author="Le Minh Nghia" w:date="2019-10-09T10:56:00Z">
            <w:rPr>
              <w:sz w:val="26"/>
              <w:szCs w:val="26"/>
            </w:rPr>
          </w:rPrChange>
        </w:rPr>
        <w:t xml:space="preserve"> </w:t>
      </w:r>
      <w:proofErr w:type="spellStart"/>
      <w:r w:rsidRPr="00B41112">
        <w:rPr>
          <w:sz w:val="26"/>
          <w:szCs w:val="26"/>
          <w:rPrChange w:id="2505" w:author="Le Minh Nghia" w:date="2019-10-09T10:56:00Z">
            <w:rPr>
              <w:sz w:val="26"/>
              <w:szCs w:val="26"/>
            </w:rPr>
          </w:rPrChange>
        </w:rPr>
        <w:t>cho</w:t>
      </w:r>
      <w:proofErr w:type="spellEnd"/>
      <w:r w:rsidR="007D736C" w:rsidRPr="00B41112">
        <w:rPr>
          <w:sz w:val="26"/>
          <w:szCs w:val="26"/>
          <w:rPrChange w:id="2506" w:author="Le Minh Nghia" w:date="2019-10-09T10:56:00Z">
            <w:rPr>
              <w:sz w:val="26"/>
              <w:szCs w:val="26"/>
            </w:rPr>
          </w:rPrChange>
        </w:rPr>
        <w:t xml:space="preserve"> </w:t>
      </w:r>
      <w:proofErr w:type="spellStart"/>
      <w:r w:rsidRPr="00B41112">
        <w:rPr>
          <w:sz w:val="26"/>
          <w:szCs w:val="26"/>
          <w:rPrChange w:id="2507" w:author="Le Minh Nghia" w:date="2019-10-09T10:56:00Z">
            <w:rPr>
              <w:sz w:val="26"/>
              <w:szCs w:val="26"/>
            </w:rPr>
          </w:rPrChange>
        </w:rPr>
        <w:t>sinh</w:t>
      </w:r>
      <w:proofErr w:type="spellEnd"/>
      <w:r w:rsidRPr="00B41112">
        <w:rPr>
          <w:sz w:val="26"/>
          <w:szCs w:val="26"/>
          <w:rPrChange w:id="2508" w:author="Le Minh Nghia" w:date="2019-10-09T10:56:00Z">
            <w:rPr>
              <w:sz w:val="26"/>
              <w:szCs w:val="26"/>
            </w:rPr>
          </w:rPrChange>
        </w:rPr>
        <w:t xml:space="preserve"> </w:t>
      </w:r>
      <w:proofErr w:type="spellStart"/>
      <w:r w:rsidRPr="00B41112">
        <w:rPr>
          <w:sz w:val="26"/>
          <w:szCs w:val="26"/>
          <w:rPrChange w:id="2509" w:author="Le Minh Nghia" w:date="2019-10-09T10:56:00Z">
            <w:rPr>
              <w:sz w:val="26"/>
              <w:szCs w:val="26"/>
            </w:rPr>
          </w:rPrChange>
        </w:rPr>
        <w:t>viên</w:t>
      </w:r>
      <w:proofErr w:type="spellEnd"/>
      <w:r w:rsidRPr="00B41112">
        <w:rPr>
          <w:sz w:val="26"/>
          <w:szCs w:val="26"/>
          <w:rPrChange w:id="2510" w:author="Le Minh Nghia" w:date="2019-10-09T10:56:00Z">
            <w:rPr>
              <w:sz w:val="26"/>
              <w:szCs w:val="26"/>
            </w:rPr>
          </w:rPrChange>
        </w:rPr>
        <w:t xml:space="preserve"> </w:t>
      </w:r>
      <w:proofErr w:type="spellStart"/>
      <w:r w:rsidRPr="00B41112">
        <w:rPr>
          <w:sz w:val="26"/>
          <w:szCs w:val="26"/>
          <w:rPrChange w:id="2511" w:author="Le Minh Nghia" w:date="2019-10-09T10:56:00Z">
            <w:rPr>
              <w:sz w:val="26"/>
              <w:szCs w:val="26"/>
            </w:rPr>
          </w:rPrChange>
        </w:rPr>
        <w:t>hiện</w:t>
      </w:r>
      <w:proofErr w:type="spellEnd"/>
      <w:r w:rsidRPr="00B41112">
        <w:rPr>
          <w:sz w:val="26"/>
          <w:szCs w:val="26"/>
          <w:rPrChange w:id="2512" w:author="Le Minh Nghia" w:date="2019-10-09T10:56:00Z">
            <w:rPr>
              <w:sz w:val="26"/>
              <w:szCs w:val="26"/>
            </w:rPr>
          </w:rPrChange>
        </w:rPr>
        <w:t xml:space="preserve"> </w:t>
      </w:r>
      <w:proofErr w:type="spellStart"/>
      <w:r w:rsidRPr="00B41112">
        <w:rPr>
          <w:sz w:val="26"/>
          <w:szCs w:val="26"/>
          <w:rPrChange w:id="2513" w:author="Le Minh Nghia" w:date="2019-10-09T10:56:00Z">
            <w:rPr>
              <w:sz w:val="26"/>
              <w:szCs w:val="26"/>
            </w:rPr>
          </w:rPrChange>
        </w:rPr>
        <w:t>đang</w:t>
      </w:r>
      <w:proofErr w:type="spellEnd"/>
      <w:r w:rsidRPr="00B41112">
        <w:rPr>
          <w:sz w:val="26"/>
          <w:szCs w:val="26"/>
          <w:rPrChange w:id="2514" w:author="Le Minh Nghia" w:date="2019-10-09T10:56:00Z">
            <w:rPr>
              <w:sz w:val="26"/>
              <w:szCs w:val="26"/>
            </w:rPr>
          </w:rPrChange>
        </w:rPr>
        <w:t xml:space="preserve"> </w:t>
      </w:r>
      <w:proofErr w:type="spellStart"/>
      <w:r w:rsidRPr="00B41112">
        <w:rPr>
          <w:sz w:val="26"/>
          <w:szCs w:val="26"/>
          <w:rPrChange w:id="2515" w:author="Le Minh Nghia" w:date="2019-10-09T10:56:00Z">
            <w:rPr>
              <w:sz w:val="26"/>
              <w:szCs w:val="26"/>
            </w:rPr>
          </w:rPrChange>
        </w:rPr>
        <w:t>họ</w:t>
      </w:r>
      <w:r w:rsidR="00917EF7" w:rsidRPr="00B41112">
        <w:rPr>
          <w:sz w:val="26"/>
          <w:szCs w:val="26"/>
          <w:rPrChange w:id="2516" w:author="Le Minh Nghia" w:date="2019-10-09T10:56:00Z">
            <w:rPr>
              <w:sz w:val="26"/>
              <w:szCs w:val="26"/>
            </w:rPr>
          </w:rPrChange>
        </w:rPr>
        <w:t>c</w:t>
      </w:r>
      <w:proofErr w:type="spellEnd"/>
      <w:r w:rsidR="00917EF7" w:rsidRPr="00B41112">
        <w:rPr>
          <w:sz w:val="26"/>
          <w:szCs w:val="26"/>
          <w:rPrChange w:id="2517" w:author="Le Minh Nghia" w:date="2019-10-09T10:56:00Z">
            <w:rPr>
              <w:sz w:val="26"/>
              <w:szCs w:val="26"/>
            </w:rPr>
          </w:rPrChange>
        </w:rPr>
        <w:t xml:space="preserve"> </w:t>
      </w:r>
      <w:proofErr w:type="spellStart"/>
      <w:r w:rsidR="00917EF7" w:rsidRPr="00B41112">
        <w:rPr>
          <w:sz w:val="26"/>
          <w:szCs w:val="26"/>
          <w:rPrChange w:id="2518" w:author="Le Minh Nghia" w:date="2019-10-09T10:56:00Z">
            <w:rPr>
              <w:sz w:val="26"/>
              <w:szCs w:val="26"/>
            </w:rPr>
          </w:rPrChange>
        </w:rPr>
        <w:t>trong</w:t>
      </w:r>
      <w:proofErr w:type="spellEnd"/>
      <w:r w:rsidR="00917EF7" w:rsidRPr="00B41112">
        <w:rPr>
          <w:sz w:val="26"/>
          <w:szCs w:val="26"/>
          <w:rPrChange w:id="2519" w:author="Le Minh Nghia" w:date="2019-10-09T10:56:00Z">
            <w:rPr>
              <w:sz w:val="26"/>
              <w:szCs w:val="26"/>
            </w:rPr>
          </w:rPrChange>
        </w:rPr>
        <w:t xml:space="preserve"> khoa</w:t>
      </w:r>
      <w:r w:rsidRPr="00B41112">
        <w:rPr>
          <w:sz w:val="26"/>
          <w:szCs w:val="26"/>
          <w:rPrChange w:id="2520"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2521" w:author="Le Minh Nghia" w:date="2019-10-09T10:56:00Z">
            <w:rPr>
              <w:sz w:val="26"/>
              <w:szCs w:val="26"/>
            </w:rPr>
          </w:rPrChange>
        </w:rPr>
      </w:pPr>
      <w:r w:rsidRPr="00B41112">
        <w:rPr>
          <w:sz w:val="26"/>
          <w:szCs w:val="26"/>
          <w:rPrChange w:id="2522" w:author="Le Minh Nghia" w:date="2019-10-09T10:56:00Z">
            <w:rPr>
              <w:sz w:val="26"/>
              <w:szCs w:val="26"/>
            </w:rPr>
          </w:rPrChange>
        </w:rPr>
        <w:t xml:space="preserve">Khoa </w:t>
      </w:r>
      <w:proofErr w:type="spellStart"/>
      <w:r w:rsidRPr="00B41112">
        <w:rPr>
          <w:sz w:val="26"/>
          <w:szCs w:val="26"/>
          <w:rPrChange w:id="2523" w:author="Le Minh Nghia" w:date="2019-10-09T10:56:00Z">
            <w:rPr>
              <w:sz w:val="26"/>
              <w:szCs w:val="26"/>
            </w:rPr>
          </w:rPrChange>
        </w:rPr>
        <w:t>Khoa</w:t>
      </w:r>
      <w:proofErr w:type="spellEnd"/>
      <w:r w:rsidRPr="00B41112">
        <w:rPr>
          <w:sz w:val="26"/>
          <w:szCs w:val="26"/>
          <w:rPrChange w:id="2524" w:author="Le Minh Nghia" w:date="2019-10-09T10:56:00Z">
            <w:rPr>
              <w:sz w:val="26"/>
              <w:szCs w:val="26"/>
            </w:rPr>
          </w:rPrChange>
        </w:rPr>
        <w:t xml:space="preserve"> </w:t>
      </w:r>
      <w:proofErr w:type="spellStart"/>
      <w:r w:rsidRPr="00B41112">
        <w:rPr>
          <w:sz w:val="26"/>
          <w:szCs w:val="26"/>
          <w:rPrChange w:id="2525" w:author="Le Minh Nghia" w:date="2019-10-09T10:56:00Z">
            <w:rPr>
              <w:sz w:val="26"/>
              <w:szCs w:val="26"/>
            </w:rPr>
          </w:rPrChange>
        </w:rPr>
        <w:t>học</w:t>
      </w:r>
      <w:proofErr w:type="spellEnd"/>
      <w:r w:rsidRPr="00B41112">
        <w:rPr>
          <w:sz w:val="26"/>
          <w:szCs w:val="26"/>
          <w:rPrChange w:id="2526" w:author="Le Minh Nghia" w:date="2019-10-09T10:56:00Z">
            <w:rPr>
              <w:sz w:val="26"/>
              <w:szCs w:val="26"/>
            </w:rPr>
          </w:rPrChange>
        </w:rPr>
        <w:t xml:space="preserve"> </w:t>
      </w:r>
      <w:proofErr w:type="spellStart"/>
      <w:r w:rsidRPr="00B41112">
        <w:rPr>
          <w:sz w:val="26"/>
          <w:szCs w:val="26"/>
          <w:rPrChange w:id="2527" w:author="Le Minh Nghia" w:date="2019-10-09T10:56:00Z">
            <w:rPr>
              <w:sz w:val="26"/>
              <w:szCs w:val="26"/>
            </w:rPr>
          </w:rPrChange>
        </w:rPr>
        <w:t>tự</w:t>
      </w:r>
      <w:proofErr w:type="spellEnd"/>
      <w:r w:rsidRPr="00B41112">
        <w:rPr>
          <w:sz w:val="26"/>
          <w:szCs w:val="26"/>
          <w:rPrChange w:id="2528" w:author="Le Minh Nghia" w:date="2019-10-09T10:56:00Z">
            <w:rPr>
              <w:sz w:val="26"/>
              <w:szCs w:val="26"/>
            </w:rPr>
          </w:rPrChange>
        </w:rPr>
        <w:t xml:space="preserve"> </w:t>
      </w:r>
      <w:proofErr w:type="spellStart"/>
      <w:r w:rsidRPr="00B41112">
        <w:rPr>
          <w:sz w:val="26"/>
          <w:szCs w:val="26"/>
          <w:rPrChange w:id="2529" w:author="Le Minh Nghia" w:date="2019-10-09T10:56:00Z">
            <w:rPr>
              <w:sz w:val="26"/>
              <w:szCs w:val="26"/>
            </w:rPr>
          </w:rPrChange>
        </w:rPr>
        <w:t>nhiên</w:t>
      </w:r>
      <w:proofErr w:type="spellEnd"/>
      <w:r w:rsidRPr="00B41112">
        <w:rPr>
          <w:sz w:val="26"/>
          <w:szCs w:val="26"/>
          <w:rPrChange w:id="2530" w:author="Le Minh Nghia" w:date="2019-10-09T10:56:00Z">
            <w:rPr>
              <w:sz w:val="26"/>
              <w:szCs w:val="26"/>
            </w:rPr>
          </w:rPrChange>
        </w:rPr>
        <w:t xml:space="preserve"> </w:t>
      </w:r>
      <w:proofErr w:type="spellStart"/>
      <w:r w:rsidRPr="00B41112">
        <w:rPr>
          <w:sz w:val="26"/>
          <w:szCs w:val="26"/>
          <w:rPrChange w:id="2531" w:author="Le Minh Nghia" w:date="2019-10-09T10:56:00Z">
            <w:rPr>
              <w:sz w:val="26"/>
              <w:szCs w:val="26"/>
            </w:rPr>
          </w:rPrChange>
        </w:rPr>
        <w:t>của</w:t>
      </w:r>
      <w:proofErr w:type="spellEnd"/>
      <w:r w:rsidRPr="00B41112">
        <w:rPr>
          <w:sz w:val="26"/>
          <w:szCs w:val="26"/>
          <w:rPrChange w:id="2532" w:author="Le Minh Nghia" w:date="2019-10-09T10:56:00Z">
            <w:rPr>
              <w:sz w:val="26"/>
              <w:szCs w:val="26"/>
            </w:rPr>
          </w:rPrChange>
        </w:rPr>
        <w:t xml:space="preserve"> </w:t>
      </w:r>
      <w:proofErr w:type="spellStart"/>
      <w:r w:rsidRPr="00B41112">
        <w:rPr>
          <w:sz w:val="26"/>
          <w:szCs w:val="26"/>
          <w:rPrChange w:id="2533" w:author="Le Minh Nghia" w:date="2019-10-09T10:56:00Z">
            <w:rPr>
              <w:sz w:val="26"/>
              <w:szCs w:val="26"/>
            </w:rPr>
          </w:rPrChange>
        </w:rPr>
        <w:t>Đại</w:t>
      </w:r>
      <w:proofErr w:type="spellEnd"/>
      <w:r w:rsidRPr="00B41112">
        <w:rPr>
          <w:sz w:val="26"/>
          <w:szCs w:val="26"/>
          <w:rPrChange w:id="2534" w:author="Le Minh Nghia" w:date="2019-10-09T10:56:00Z">
            <w:rPr>
              <w:sz w:val="26"/>
              <w:szCs w:val="26"/>
            </w:rPr>
          </w:rPrChange>
        </w:rPr>
        <w:t xml:space="preserve"> </w:t>
      </w:r>
      <w:proofErr w:type="spellStart"/>
      <w:r w:rsidRPr="00B41112">
        <w:rPr>
          <w:sz w:val="26"/>
          <w:szCs w:val="26"/>
          <w:rPrChange w:id="2535" w:author="Le Minh Nghia" w:date="2019-10-09T10:56:00Z">
            <w:rPr>
              <w:sz w:val="26"/>
              <w:szCs w:val="26"/>
            </w:rPr>
          </w:rPrChange>
        </w:rPr>
        <w:t>học</w:t>
      </w:r>
      <w:proofErr w:type="spellEnd"/>
      <w:r w:rsidRPr="00B41112">
        <w:rPr>
          <w:sz w:val="26"/>
          <w:szCs w:val="26"/>
          <w:rPrChange w:id="2536" w:author="Le Minh Nghia" w:date="2019-10-09T10:56:00Z">
            <w:rPr>
              <w:sz w:val="26"/>
              <w:szCs w:val="26"/>
            </w:rPr>
          </w:rPrChange>
        </w:rPr>
        <w:t xml:space="preserve"> </w:t>
      </w:r>
      <w:proofErr w:type="spellStart"/>
      <w:r w:rsidRPr="00B41112">
        <w:rPr>
          <w:sz w:val="26"/>
          <w:szCs w:val="26"/>
          <w:rPrChange w:id="2537" w:author="Le Minh Nghia" w:date="2019-10-09T10:56:00Z">
            <w:rPr>
              <w:sz w:val="26"/>
              <w:szCs w:val="26"/>
            </w:rPr>
          </w:rPrChange>
        </w:rPr>
        <w:t>Cầ</w:t>
      </w:r>
      <w:r w:rsidR="00917EF7" w:rsidRPr="00B41112">
        <w:rPr>
          <w:sz w:val="26"/>
          <w:szCs w:val="26"/>
          <w:rPrChange w:id="2538" w:author="Le Minh Nghia" w:date="2019-10-09T10:56:00Z">
            <w:rPr>
              <w:sz w:val="26"/>
              <w:szCs w:val="26"/>
            </w:rPr>
          </w:rPrChange>
        </w:rPr>
        <w:t>n</w:t>
      </w:r>
      <w:proofErr w:type="spellEnd"/>
      <w:r w:rsidR="00917EF7" w:rsidRPr="00B41112">
        <w:rPr>
          <w:sz w:val="26"/>
          <w:szCs w:val="26"/>
          <w:rPrChange w:id="2539" w:author="Le Minh Nghia" w:date="2019-10-09T10:56:00Z">
            <w:rPr>
              <w:sz w:val="26"/>
              <w:szCs w:val="26"/>
            </w:rPr>
          </w:rPrChange>
        </w:rPr>
        <w:t xml:space="preserve"> </w:t>
      </w:r>
      <w:proofErr w:type="spellStart"/>
      <w:r w:rsidR="00917EF7" w:rsidRPr="00B41112">
        <w:rPr>
          <w:sz w:val="26"/>
          <w:szCs w:val="26"/>
          <w:rPrChange w:id="2540" w:author="Le Minh Nghia" w:date="2019-10-09T10:56:00Z">
            <w:rPr>
              <w:sz w:val="26"/>
              <w:szCs w:val="26"/>
            </w:rPr>
          </w:rPrChange>
        </w:rPr>
        <w:t>Thơ</w:t>
      </w:r>
      <w:proofErr w:type="spellEnd"/>
      <w:r w:rsidR="00917EF7" w:rsidRPr="00B41112">
        <w:rPr>
          <w:sz w:val="26"/>
          <w:szCs w:val="26"/>
          <w:rPrChange w:id="2541" w:author="Le Minh Nghia" w:date="2019-10-09T10:56:00Z">
            <w:rPr>
              <w:sz w:val="26"/>
              <w:szCs w:val="26"/>
            </w:rPr>
          </w:rPrChange>
        </w:rPr>
        <w:t>:</w:t>
      </w:r>
      <w:r w:rsidRPr="00B41112">
        <w:rPr>
          <w:sz w:val="26"/>
          <w:szCs w:val="26"/>
          <w:rPrChange w:id="2542" w:author="Le Minh Nghia" w:date="2019-10-09T10:56:00Z">
            <w:rPr>
              <w:sz w:val="26"/>
              <w:szCs w:val="26"/>
            </w:rPr>
          </w:rPrChange>
        </w:rPr>
        <w:t xml:space="preserve"> </w:t>
      </w:r>
      <w:proofErr w:type="spellStart"/>
      <w:r w:rsidRPr="00B41112">
        <w:rPr>
          <w:sz w:val="26"/>
          <w:szCs w:val="26"/>
          <w:rPrChange w:id="2543" w:author="Le Minh Nghia" w:date="2019-10-09T10:56:00Z">
            <w:rPr>
              <w:sz w:val="26"/>
              <w:szCs w:val="26"/>
            </w:rPr>
          </w:rPrChange>
        </w:rPr>
        <w:t>Nêu</w:t>
      </w:r>
      <w:proofErr w:type="spellEnd"/>
      <w:r w:rsidRPr="00B41112">
        <w:rPr>
          <w:sz w:val="26"/>
          <w:szCs w:val="26"/>
          <w:rPrChange w:id="2544" w:author="Le Minh Nghia" w:date="2019-10-09T10:56:00Z">
            <w:rPr>
              <w:sz w:val="26"/>
              <w:szCs w:val="26"/>
            </w:rPr>
          </w:rPrChange>
        </w:rPr>
        <w:t xml:space="preserve"> </w:t>
      </w:r>
      <w:proofErr w:type="spellStart"/>
      <w:r w:rsidRPr="00B41112">
        <w:rPr>
          <w:sz w:val="26"/>
          <w:szCs w:val="26"/>
          <w:rPrChange w:id="2545" w:author="Le Minh Nghia" w:date="2019-10-09T10:56:00Z">
            <w:rPr>
              <w:sz w:val="26"/>
              <w:szCs w:val="26"/>
            </w:rPr>
          </w:rPrChange>
        </w:rPr>
        <w:t>được</w:t>
      </w:r>
      <w:proofErr w:type="spellEnd"/>
      <w:r w:rsidRPr="00B41112">
        <w:rPr>
          <w:sz w:val="26"/>
          <w:szCs w:val="26"/>
          <w:rPrChange w:id="2546" w:author="Le Minh Nghia" w:date="2019-10-09T10:56:00Z">
            <w:rPr>
              <w:sz w:val="26"/>
              <w:szCs w:val="26"/>
            </w:rPr>
          </w:rPrChange>
        </w:rPr>
        <w:t xml:space="preserve"> </w:t>
      </w:r>
      <w:proofErr w:type="spellStart"/>
      <w:r w:rsidRPr="00B41112">
        <w:rPr>
          <w:sz w:val="26"/>
          <w:szCs w:val="26"/>
          <w:rPrChange w:id="2547" w:author="Le Minh Nghia" w:date="2019-10-09T10:56:00Z">
            <w:rPr>
              <w:sz w:val="26"/>
              <w:szCs w:val="26"/>
            </w:rPr>
          </w:rPrChange>
        </w:rPr>
        <w:t>thông</w:t>
      </w:r>
      <w:proofErr w:type="spellEnd"/>
      <w:r w:rsidRPr="00B41112">
        <w:rPr>
          <w:sz w:val="26"/>
          <w:szCs w:val="26"/>
          <w:rPrChange w:id="2548" w:author="Le Minh Nghia" w:date="2019-10-09T10:56:00Z">
            <w:rPr>
              <w:sz w:val="26"/>
              <w:szCs w:val="26"/>
            </w:rPr>
          </w:rPrChange>
        </w:rPr>
        <w:t xml:space="preserve"> tin </w:t>
      </w:r>
      <w:proofErr w:type="spellStart"/>
      <w:r w:rsidRPr="00B41112">
        <w:rPr>
          <w:sz w:val="26"/>
          <w:szCs w:val="26"/>
          <w:rPrChange w:id="2549" w:author="Le Minh Nghia" w:date="2019-10-09T10:56:00Z">
            <w:rPr>
              <w:sz w:val="26"/>
              <w:szCs w:val="26"/>
            </w:rPr>
          </w:rPrChange>
        </w:rPr>
        <w:t>về</w:t>
      </w:r>
      <w:proofErr w:type="spellEnd"/>
      <w:r w:rsidRPr="00B41112">
        <w:rPr>
          <w:sz w:val="26"/>
          <w:szCs w:val="26"/>
          <w:rPrChange w:id="2550" w:author="Le Minh Nghia" w:date="2019-10-09T10:56:00Z">
            <w:rPr>
              <w:sz w:val="26"/>
              <w:szCs w:val="26"/>
            </w:rPr>
          </w:rPrChange>
        </w:rPr>
        <w:t xml:space="preserve"> </w:t>
      </w:r>
      <w:proofErr w:type="spellStart"/>
      <w:r w:rsidRPr="00B41112">
        <w:rPr>
          <w:sz w:val="26"/>
          <w:szCs w:val="26"/>
          <w:rPrChange w:id="2551" w:author="Le Minh Nghia" w:date="2019-10-09T10:56:00Z">
            <w:rPr>
              <w:sz w:val="26"/>
              <w:szCs w:val="26"/>
            </w:rPr>
          </w:rPrChange>
        </w:rPr>
        <w:t>các</w:t>
      </w:r>
      <w:proofErr w:type="spellEnd"/>
      <w:r w:rsidRPr="00B41112">
        <w:rPr>
          <w:sz w:val="26"/>
          <w:szCs w:val="26"/>
          <w:rPrChange w:id="2552" w:author="Le Minh Nghia" w:date="2019-10-09T10:56:00Z">
            <w:rPr>
              <w:sz w:val="26"/>
              <w:szCs w:val="26"/>
            </w:rPr>
          </w:rPrChange>
        </w:rPr>
        <w:t xml:space="preserve"> </w:t>
      </w:r>
      <w:proofErr w:type="spellStart"/>
      <w:r w:rsidRPr="00B41112">
        <w:rPr>
          <w:sz w:val="26"/>
          <w:szCs w:val="26"/>
          <w:rPrChange w:id="2553" w:author="Le Minh Nghia" w:date="2019-10-09T10:56:00Z">
            <w:rPr>
              <w:sz w:val="26"/>
              <w:szCs w:val="26"/>
            </w:rPr>
          </w:rPrChange>
        </w:rPr>
        <w:t>hội</w:t>
      </w:r>
      <w:proofErr w:type="spellEnd"/>
      <w:r w:rsidRPr="00B41112">
        <w:rPr>
          <w:sz w:val="26"/>
          <w:szCs w:val="26"/>
          <w:rPrChange w:id="2554" w:author="Le Minh Nghia" w:date="2019-10-09T10:56:00Z">
            <w:rPr>
              <w:sz w:val="26"/>
              <w:szCs w:val="26"/>
            </w:rPr>
          </w:rPrChange>
        </w:rPr>
        <w:t xml:space="preserve"> </w:t>
      </w:r>
      <w:proofErr w:type="spellStart"/>
      <w:r w:rsidRPr="00B41112">
        <w:rPr>
          <w:sz w:val="26"/>
          <w:szCs w:val="26"/>
          <w:rPrChange w:id="2555" w:author="Le Minh Nghia" w:date="2019-10-09T10:56:00Z">
            <w:rPr>
              <w:sz w:val="26"/>
              <w:szCs w:val="26"/>
            </w:rPr>
          </w:rPrChange>
        </w:rPr>
        <w:t>cựu</w:t>
      </w:r>
      <w:proofErr w:type="spellEnd"/>
      <w:r w:rsidRPr="00B41112">
        <w:rPr>
          <w:sz w:val="26"/>
          <w:szCs w:val="26"/>
          <w:rPrChange w:id="2556" w:author="Le Minh Nghia" w:date="2019-10-09T10:56:00Z">
            <w:rPr>
              <w:sz w:val="26"/>
              <w:szCs w:val="26"/>
            </w:rPr>
          </w:rPrChange>
        </w:rPr>
        <w:t xml:space="preserve"> </w:t>
      </w:r>
      <w:proofErr w:type="spellStart"/>
      <w:r w:rsidRPr="00B41112">
        <w:rPr>
          <w:sz w:val="26"/>
          <w:szCs w:val="26"/>
          <w:rPrChange w:id="2557" w:author="Le Minh Nghia" w:date="2019-10-09T10:56:00Z">
            <w:rPr>
              <w:sz w:val="26"/>
              <w:szCs w:val="26"/>
            </w:rPr>
          </w:rPrChange>
        </w:rPr>
        <w:t>sinh</w:t>
      </w:r>
      <w:proofErr w:type="spellEnd"/>
      <w:r w:rsidRPr="00B41112">
        <w:rPr>
          <w:sz w:val="26"/>
          <w:szCs w:val="26"/>
          <w:rPrChange w:id="2558" w:author="Le Minh Nghia" w:date="2019-10-09T10:56:00Z">
            <w:rPr>
              <w:sz w:val="26"/>
              <w:szCs w:val="26"/>
            </w:rPr>
          </w:rPrChange>
        </w:rPr>
        <w:t xml:space="preserve"> </w:t>
      </w:r>
      <w:proofErr w:type="spellStart"/>
      <w:r w:rsidRPr="00B41112">
        <w:rPr>
          <w:sz w:val="26"/>
          <w:szCs w:val="26"/>
          <w:rPrChange w:id="2559" w:author="Le Minh Nghia" w:date="2019-10-09T10:56:00Z">
            <w:rPr>
              <w:sz w:val="26"/>
              <w:szCs w:val="26"/>
            </w:rPr>
          </w:rPrChange>
        </w:rPr>
        <w:t>viên</w:t>
      </w:r>
      <w:proofErr w:type="spellEnd"/>
      <w:r w:rsidRPr="00B41112">
        <w:rPr>
          <w:sz w:val="26"/>
          <w:szCs w:val="26"/>
          <w:rPrChange w:id="2560" w:author="Le Minh Nghia" w:date="2019-10-09T10:56:00Z">
            <w:rPr>
              <w:sz w:val="26"/>
              <w:szCs w:val="26"/>
            </w:rPr>
          </w:rPrChange>
        </w:rPr>
        <w:t xml:space="preserve"> </w:t>
      </w:r>
      <w:proofErr w:type="spellStart"/>
      <w:r w:rsidRPr="00B41112">
        <w:rPr>
          <w:sz w:val="26"/>
          <w:szCs w:val="26"/>
          <w:rPrChange w:id="2561" w:author="Le Minh Nghia" w:date="2019-10-09T10:56:00Z">
            <w:rPr>
              <w:sz w:val="26"/>
              <w:szCs w:val="26"/>
            </w:rPr>
          </w:rPrChange>
        </w:rPr>
        <w:t>của</w:t>
      </w:r>
      <w:proofErr w:type="spellEnd"/>
      <w:r w:rsidRPr="00B41112">
        <w:rPr>
          <w:sz w:val="26"/>
          <w:szCs w:val="26"/>
          <w:rPrChange w:id="2562" w:author="Le Minh Nghia" w:date="2019-10-09T10:56:00Z">
            <w:rPr>
              <w:sz w:val="26"/>
              <w:szCs w:val="26"/>
            </w:rPr>
          </w:rPrChange>
        </w:rPr>
        <w:t xml:space="preserve"> </w:t>
      </w:r>
      <w:proofErr w:type="spellStart"/>
      <w:r w:rsidRPr="00B41112">
        <w:rPr>
          <w:sz w:val="26"/>
          <w:szCs w:val="26"/>
          <w:rPrChange w:id="2563" w:author="Le Minh Nghia" w:date="2019-10-09T10:56:00Z">
            <w:rPr>
              <w:sz w:val="26"/>
              <w:szCs w:val="26"/>
            </w:rPr>
          </w:rPrChange>
        </w:rPr>
        <w:t>bộ</w:t>
      </w:r>
      <w:proofErr w:type="spellEnd"/>
      <w:r w:rsidRPr="00B41112">
        <w:rPr>
          <w:sz w:val="26"/>
          <w:szCs w:val="26"/>
          <w:rPrChange w:id="2564" w:author="Le Minh Nghia" w:date="2019-10-09T10:56:00Z">
            <w:rPr>
              <w:sz w:val="26"/>
              <w:szCs w:val="26"/>
            </w:rPr>
          </w:rPrChange>
        </w:rPr>
        <w:t xml:space="preserve"> </w:t>
      </w:r>
      <w:proofErr w:type="spellStart"/>
      <w:r w:rsidRPr="00B41112">
        <w:rPr>
          <w:sz w:val="26"/>
          <w:szCs w:val="26"/>
          <w:rPrChange w:id="2565" w:author="Le Minh Nghia" w:date="2019-10-09T10:56:00Z">
            <w:rPr>
              <w:sz w:val="26"/>
              <w:szCs w:val="26"/>
            </w:rPr>
          </w:rPrChange>
        </w:rPr>
        <w:t>môn</w:t>
      </w:r>
      <w:proofErr w:type="spellEnd"/>
      <w:r w:rsidRPr="00B41112">
        <w:rPr>
          <w:sz w:val="26"/>
          <w:szCs w:val="26"/>
          <w:rPrChange w:id="2566" w:author="Le Minh Nghia" w:date="2019-10-09T10:56:00Z">
            <w:rPr>
              <w:sz w:val="26"/>
              <w:szCs w:val="26"/>
            </w:rPr>
          </w:rPrChange>
        </w:rPr>
        <w:t xml:space="preserve">, </w:t>
      </w:r>
      <w:proofErr w:type="spellStart"/>
      <w:r w:rsidRPr="00B41112">
        <w:rPr>
          <w:sz w:val="26"/>
          <w:szCs w:val="26"/>
          <w:rPrChange w:id="2567" w:author="Le Minh Nghia" w:date="2019-10-09T10:56:00Z">
            <w:rPr>
              <w:sz w:val="26"/>
              <w:szCs w:val="26"/>
            </w:rPr>
          </w:rPrChange>
        </w:rPr>
        <w:t>lời</w:t>
      </w:r>
      <w:proofErr w:type="spellEnd"/>
      <w:r w:rsidRPr="00B41112">
        <w:rPr>
          <w:sz w:val="26"/>
          <w:szCs w:val="26"/>
          <w:rPrChange w:id="2568" w:author="Le Minh Nghia" w:date="2019-10-09T10:56:00Z">
            <w:rPr>
              <w:sz w:val="26"/>
              <w:szCs w:val="26"/>
            </w:rPr>
          </w:rPrChange>
        </w:rPr>
        <w:t xml:space="preserve"> </w:t>
      </w:r>
      <w:proofErr w:type="spellStart"/>
      <w:r w:rsidRPr="00B41112">
        <w:rPr>
          <w:sz w:val="26"/>
          <w:szCs w:val="26"/>
          <w:rPrChange w:id="2569" w:author="Le Minh Nghia" w:date="2019-10-09T10:56:00Z">
            <w:rPr>
              <w:sz w:val="26"/>
              <w:szCs w:val="26"/>
            </w:rPr>
          </w:rPrChange>
        </w:rPr>
        <w:t>mời</w:t>
      </w:r>
      <w:proofErr w:type="spellEnd"/>
      <w:r w:rsidRPr="00B41112">
        <w:rPr>
          <w:sz w:val="26"/>
          <w:szCs w:val="26"/>
          <w:rPrChange w:id="2570" w:author="Le Minh Nghia" w:date="2019-10-09T10:56:00Z">
            <w:rPr>
              <w:sz w:val="26"/>
              <w:szCs w:val="26"/>
            </w:rPr>
          </w:rPrChange>
        </w:rPr>
        <w:t xml:space="preserve"> </w:t>
      </w:r>
      <w:proofErr w:type="spellStart"/>
      <w:r w:rsidRPr="00B41112">
        <w:rPr>
          <w:sz w:val="26"/>
          <w:szCs w:val="26"/>
          <w:rPrChange w:id="2571" w:author="Le Minh Nghia" w:date="2019-10-09T10:56:00Z">
            <w:rPr>
              <w:sz w:val="26"/>
              <w:szCs w:val="26"/>
            </w:rPr>
          </w:rPrChange>
        </w:rPr>
        <w:t>tham</w:t>
      </w:r>
      <w:proofErr w:type="spellEnd"/>
      <w:r w:rsidRPr="00B41112">
        <w:rPr>
          <w:sz w:val="26"/>
          <w:szCs w:val="26"/>
          <w:rPrChange w:id="2572" w:author="Le Minh Nghia" w:date="2019-10-09T10:56:00Z">
            <w:rPr>
              <w:sz w:val="26"/>
              <w:szCs w:val="26"/>
            </w:rPr>
          </w:rPrChange>
        </w:rPr>
        <w:t xml:space="preserve"> </w:t>
      </w:r>
      <w:proofErr w:type="spellStart"/>
      <w:r w:rsidRPr="00B41112">
        <w:rPr>
          <w:sz w:val="26"/>
          <w:szCs w:val="26"/>
          <w:rPrChange w:id="2573" w:author="Le Minh Nghia" w:date="2019-10-09T10:56:00Z">
            <w:rPr>
              <w:sz w:val="26"/>
              <w:szCs w:val="26"/>
            </w:rPr>
          </w:rPrChange>
        </w:rPr>
        <w:t>gia</w:t>
      </w:r>
      <w:proofErr w:type="spellEnd"/>
      <w:r w:rsidRPr="00B41112">
        <w:rPr>
          <w:sz w:val="26"/>
          <w:szCs w:val="26"/>
          <w:rPrChange w:id="2574" w:author="Le Minh Nghia" w:date="2019-10-09T10:56:00Z">
            <w:rPr>
              <w:sz w:val="26"/>
              <w:szCs w:val="26"/>
            </w:rPr>
          </w:rPrChange>
        </w:rPr>
        <w:t xml:space="preserve"> </w:t>
      </w:r>
      <w:proofErr w:type="spellStart"/>
      <w:r w:rsidRPr="00B41112">
        <w:rPr>
          <w:sz w:val="26"/>
          <w:szCs w:val="26"/>
          <w:rPrChange w:id="2575" w:author="Le Minh Nghia" w:date="2019-10-09T10:56:00Z">
            <w:rPr>
              <w:sz w:val="26"/>
              <w:szCs w:val="26"/>
            </w:rPr>
          </w:rPrChange>
        </w:rPr>
        <w:t>sự</w:t>
      </w:r>
      <w:proofErr w:type="spellEnd"/>
      <w:r w:rsidRPr="00B41112">
        <w:rPr>
          <w:sz w:val="26"/>
          <w:szCs w:val="26"/>
          <w:rPrChange w:id="2576" w:author="Le Minh Nghia" w:date="2019-10-09T10:56:00Z">
            <w:rPr>
              <w:sz w:val="26"/>
              <w:szCs w:val="26"/>
            </w:rPr>
          </w:rPrChange>
        </w:rPr>
        <w:t xml:space="preserve"> </w:t>
      </w:r>
      <w:proofErr w:type="spellStart"/>
      <w:r w:rsidRPr="00B41112">
        <w:rPr>
          <w:sz w:val="26"/>
          <w:szCs w:val="26"/>
          <w:rPrChange w:id="2577" w:author="Le Minh Nghia" w:date="2019-10-09T10:56:00Z">
            <w:rPr>
              <w:sz w:val="26"/>
              <w:szCs w:val="26"/>
            </w:rPr>
          </w:rPrChange>
        </w:rPr>
        <w:t>kiện</w:t>
      </w:r>
      <w:proofErr w:type="spellEnd"/>
      <w:r w:rsidRPr="00B41112">
        <w:rPr>
          <w:sz w:val="26"/>
          <w:szCs w:val="26"/>
          <w:rPrChange w:id="2578" w:author="Le Minh Nghia" w:date="2019-10-09T10:56:00Z">
            <w:rPr>
              <w:sz w:val="26"/>
              <w:szCs w:val="26"/>
            </w:rPr>
          </w:rPrChange>
        </w:rPr>
        <w:t xml:space="preserve"> </w:t>
      </w:r>
      <w:proofErr w:type="spellStart"/>
      <w:r w:rsidRPr="00B41112">
        <w:rPr>
          <w:sz w:val="26"/>
          <w:szCs w:val="26"/>
          <w:rPrChange w:id="2579" w:author="Le Minh Nghia" w:date="2019-10-09T10:56:00Z">
            <w:rPr>
              <w:sz w:val="26"/>
              <w:szCs w:val="26"/>
            </w:rPr>
          </w:rPrChange>
        </w:rPr>
        <w:t>để</w:t>
      </w:r>
      <w:proofErr w:type="spellEnd"/>
      <w:r w:rsidRPr="00B41112">
        <w:rPr>
          <w:sz w:val="26"/>
          <w:szCs w:val="26"/>
          <w:rPrChange w:id="2580" w:author="Le Minh Nghia" w:date="2019-10-09T10:56:00Z">
            <w:rPr>
              <w:sz w:val="26"/>
              <w:szCs w:val="26"/>
            </w:rPr>
          </w:rPrChange>
        </w:rPr>
        <w:t xml:space="preserve"> </w:t>
      </w:r>
      <w:proofErr w:type="spellStart"/>
      <w:r w:rsidRPr="00B41112">
        <w:rPr>
          <w:sz w:val="26"/>
          <w:szCs w:val="26"/>
          <w:rPrChange w:id="2581" w:author="Le Minh Nghia" w:date="2019-10-09T10:56:00Z">
            <w:rPr>
              <w:sz w:val="26"/>
              <w:szCs w:val="26"/>
            </w:rPr>
          </w:rPrChange>
        </w:rPr>
        <w:t>ủng</w:t>
      </w:r>
      <w:proofErr w:type="spellEnd"/>
      <w:r w:rsidRPr="00B41112">
        <w:rPr>
          <w:sz w:val="26"/>
          <w:szCs w:val="26"/>
          <w:rPrChange w:id="2582" w:author="Le Minh Nghia" w:date="2019-10-09T10:56:00Z">
            <w:rPr>
              <w:sz w:val="26"/>
              <w:szCs w:val="26"/>
            </w:rPr>
          </w:rPrChange>
        </w:rPr>
        <w:t xml:space="preserve"> </w:t>
      </w:r>
      <w:proofErr w:type="spellStart"/>
      <w:r w:rsidRPr="00B41112">
        <w:rPr>
          <w:sz w:val="26"/>
          <w:szCs w:val="26"/>
          <w:rPrChange w:id="2583" w:author="Le Minh Nghia" w:date="2019-10-09T10:56:00Z">
            <w:rPr>
              <w:sz w:val="26"/>
              <w:szCs w:val="26"/>
            </w:rPr>
          </w:rPrChange>
        </w:rPr>
        <w:t>hộ</w:t>
      </w:r>
      <w:proofErr w:type="spellEnd"/>
      <w:r w:rsidR="007D736C" w:rsidRPr="00B41112">
        <w:rPr>
          <w:sz w:val="26"/>
          <w:szCs w:val="26"/>
          <w:rPrChange w:id="2584" w:author="Le Minh Nghia" w:date="2019-10-09T10:56:00Z">
            <w:rPr>
              <w:sz w:val="26"/>
              <w:szCs w:val="26"/>
            </w:rPr>
          </w:rPrChange>
        </w:rPr>
        <w:t xml:space="preserve"> </w:t>
      </w:r>
      <w:proofErr w:type="spellStart"/>
      <w:r w:rsidRPr="00B41112">
        <w:rPr>
          <w:sz w:val="26"/>
          <w:szCs w:val="26"/>
          <w:rPrChange w:id="2585" w:author="Le Minh Nghia" w:date="2019-10-09T10:56:00Z">
            <w:rPr>
              <w:sz w:val="26"/>
              <w:szCs w:val="26"/>
            </w:rPr>
          </w:rPrChange>
        </w:rPr>
        <w:t>học</w:t>
      </w:r>
      <w:proofErr w:type="spellEnd"/>
      <w:r w:rsidRPr="00B41112">
        <w:rPr>
          <w:sz w:val="26"/>
          <w:szCs w:val="26"/>
          <w:rPrChange w:id="2586" w:author="Le Minh Nghia" w:date="2019-10-09T10:56:00Z">
            <w:rPr>
              <w:sz w:val="26"/>
              <w:szCs w:val="26"/>
            </w:rPr>
          </w:rPrChange>
        </w:rPr>
        <w:t xml:space="preserve"> </w:t>
      </w:r>
      <w:proofErr w:type="spellStart"/>
      <w:r w:rsidRPr="00B41112">
        <w:rPr>
          <w:sz w:val="26"/>
          <w:szCs w:val="26"/>
          <w:rPrChange w:id="2587" w:author="Le Minh Nghia" w:date="2019-10-09T10:56:00Z">
            <w:rPr>
              <w:sz w:val="26"/>
              <w:szCs w:val="26"/>
            </w:rPr>
          </w:rPrChange>
        </w:rPr>
        <w:t>bổng</w:t>
      </w:r>
      <w:proofErr w:type="spellEnd"/>
      <w:r w:rsidRPr="00B41112">
        <w:rPr>
          <w:sz w:val="26"/>
          <w:szCs w:val="26"/>
          <w:rPrChange w:id="2588" w:author="Le Minh Nghia" w:date="2019-10-09T10:56:00Z">
            <w:rPr>
              <w:sz w:val="26"/>
              <w:szCs w:val="26"/>
            </w:rPr>
          </w:rPrChange>
        </w:rPr>
        <w:t xml:space="preserve"> </w:t>
      </w:r>
      <w:proofErr w:type="spellStart"/>
      <w:r w:rsidRPr="00B41112">
        <w:rPr>
          <w:sz w:val="26"/>
          <w:szCs w:val="26"/>
          <w:rPrChange w:id="2589" w:author="Le Minh Nghia" w:date="2019-10-09T10:56:00Z">
            <w:rPr>
              <w:sz w:val="26"/>
              <w:szCs w:val="26"/>
            </w:rPr>
          </w:rPrChange>
        </w:rPr>
        <w:t>cho</w:t>
      </w:r>
      <w:proofErr w:type="spellEnd"/>
      <w:r w:rsidRPr="00B41112">
        <w:rPr>
          <w:sz w:val="26"/>
          <w:szCs w:val="26"/>
          <w:rPrChange w:id="2590" w:author="Le Minh Nghia" w:date="2019-10-09T10:56:00Z">
            <w:rPr>
              <w:sz w:val="26"/>
              <w:szCs w:val="26"/>
            </w:rPr>
          </w:rPrChange>
        </w:rPr>
        <w:t xml:space="preserve"> </w:t>
      </w:r>
      <w:proofErr w:type="spellStart"/>
      <w:r w:rsidRPr="00B41112">
        <w:rPr>
          <w:sz w:val="26"/>
          <w:szCs w:val="26"/>
          <w:rPrChange w:id="2591" w:author="Le Minh Nghia" w:date="2019-10-09T10:56:00Z">
            <w:rPr>
              <w:sz w:val="26"/>
              <w:szCs w:val="26"/>
            </w:rPr>
          </w:rPrChange>
        </w:rPr>
        <w:t>sinh</w:t>
      </w:r>
      <w:proofErr w:type="spellEnd"/>
      <w:r w:rsidRPr="00B41112">
        <w:rPr>
          <w:sz w:val="26"/>
          <w:szCs w:val="26"/>
          <w:rPrChange w:id="2592" w:author="Le Minh Nghia" w:date="2019-10-09T10:56:00Z">
            <w:rPr>
              <w:sz w:val="26"/>
              <w:szCs w:val="26"/>
            </w:rPr>
          </w:rPrChange>
        </w:rPr>
        <w:t xml:space="preserve"> </w:t>
      </w:r>
      <w:proofErr w:type="spellStart"/>
      <w:r w:rsidRPr="00B41112">
        <w:rPr>
          <w:sz w:val="26"/>
          <w:szCs w:val="26"/>
          <w:rPrChange w:id="2593" w:author="Le Minh Nghia" w:date="2019-10-09T10:56:00Z">
            <w:rPr>
              <w:sz w:val="26"/>
              <w:szCs w:val="26"/>
            </w:rPr>
          </w:rPrChange>
        </w:rPr>
        <w:t>viên</w:t>
      </w:r>
      <w:proofErr w:type="spellEnd"/>
      <w:r w:rsidRPr="00B41112">
        <w:rPr>
          <w:sz w:val="26"/>
          <w:szCs w:val="26"/>
          <w:rPrChange w:id="2594" w:author="Le Minh Nghia" w:date="2019-10-09T10:56:00Z">
            <w:rPr>
              <w:sz w:val="26"/>
              <w:szCs w:val="26"/>
            </w:rPr>
          </w:rPrChange>
        </w:rPr>
        <w:t xml:space="preserve"> </w:t>
      </w:r>
      <w:proofErr w:type="spellStart"/>
      <w:r w:rsidRPr="00B41112">
        <w:rPr>
          <w:sz w:val="26"/>
          <w:szCs w:val="26"/>
          <w:rPrChange w:id="2595" w:author="Le Minh Nghia" w:date="2019-10-09T10:56:00Z">
            <w:rPr>
              <w:sz w:val="26"/>
              <w:szCs w:val="26"/>
            </w:rPr>
          </w:rPrChange>
        </w:rPr>
        <w:t>củ</w:t>
      </w:r>
      <w:r w:rsidR="00917EF7" w:rsidRPr="00B41112">
        <w:rPr>
          <w:sz w:val="26"/>
          <w:szCs w:val="26"/>
          <w:rPrChange w:id="2596" w:author="Le Minh Nghia" w:date="2019-10-09T10:56:00Z">
            <w:rPr>
              <w:sz w:val="26"/>
              <w:szCs w:val="26"/>
            </w:rPr>
          </w:rPrChange>
        </w:rPr>
        <w:t>a</w:t>
      </w:r>
      <w:proofErr w:type="spellEnd"/>
      <w:r w:rsidR="00917EF7" w:rsidRPr="00B41112">
        <w:rPr>
          <w:sz w:val="26"/>
          <w:szCs w:val="26"/>
          <w:rPrChange w:id="2597" w:author="Le Minh Nghia" w:date="2019-10-09T10:56:00Z">
            <w:rPr>
              <w:sz w:val="26"/>
              <w:szCs w:val="26"/>
            </w:rPr>
          </w:rPrChange>
        </w:rPr>
        <w:t xml:space="preserve"> khoa</w:t>
      </w:r>
      <w:r w:rsidRPr="00B41112">
        <w:rPr>
          <w:sz w:val="26"/>
          <w:szCs w:val="26"/>
          <w:rPrChange w:id="2598" w:author="Le Minh Nghia" w:date="2019-10-09T10:56:00Z">
            <w:rPr>
              <w:sz w:val="26"/>
              <w:szCs w:val="26"/>
            </w:rPr>
          </w:rPrChange>
        </w:rPr>
        <w:t xml:space="preserve">. </w:t>
      </w:r>
      <w:proofErr w:type="spellStart"/>
      <w:r w:rsidRPr="00B41112">
        <w:rPr>
          <w:sz w:val="26"/>
          <w:szCs w:val="26"/>
          <w:rPrChange w:id="2599" w:author="Le Minh Nghia" w:date="2019-10-09T10:56:00Z">
            <w:rPr>
              <w:sz w:val="26"/>
              <w:szCs w:val="26"/>
            </w:rPr>
          </w:rPrChange>
        </w:rPr>
        <w:t>Ngoài</w:t>
      </w:r>
      <w:proofErr w:type="spellEnd"/>
      <w:r w:rsidRPr="00B41112">
        <w:rPr>
          <w:sz w:val="26"/>
          <w:szCs w:val="26"/>
          <w:rPrChange w:id="2600" w:author="Le Minh Nghia" w:date="2019-10-09T10:56:00Z">
            <w:rPr>
              <w:sz w:val="26"/>
              <w:szCs w:val="26"/>
            </w:rPr>
          </w:rPrChange>
        </w:rPr>
        <w:t xml:space="preserve"> ra </w:t>
      </w:r>
      <w:proofErr w:type="spellStart"/>
      <w:r w:rsidRPr="00B41112">
        <w:rPr>
          <w:sz w:val="26"/>
          <w:szCs w:val="26"/>
          <w:rPrChange w:id="2601" w:author="Le Minh Nghia" w:date="2019-10-09T10:56:00Z">
            <w:rPr>
              <w:sz w:val="26"/>
              <w:szCs w:val="26"/>
            </w:rPr>
          </w:rPrChange>
        </w:rPr>
        <w:t>vẫn</w:t>
      </w:r>
      <w:proofErr w:type="spellEnd"/>
      <w:r w:rsidRPr="00B41112">
        <w:rPr>
          <w:sz w:val="26"/>
          <w:szCs w:val="26"/>
          <w:rPrChange w:id="2602" w:author="Le Minh Nghia" w:date="2019-10-09T10:56:00Z">
            <w:rPr>
              <w:sz w:val="26"/>
              <w:szCs w:val="26"/>
            </w:rPr>
          </w:rPrChange>
        </w:rPr>
        <w:t xml:space="preserve"> </w:t>
      </w:r>
      <w:proofErr w:type="spellStart"/>
      <w:r w:rsidRPr="00B41112">
        <w:rPr>
          <w:sz w:val="26"/>
          <w:szCs w:val="26"/>
          <w:rPrChange w:id="2603" w:author="Le Minh Nghia" w:date="2019-10-09T10:56:00Z">
            <w:rPr>
              <w:sz w:val="26"/>
              <w:szCs w:val="26"/>
            </w:rPr>
          </w:rPrChange>
        </w:rPr>
        <w:t>chưa</w:t>
      </w:r>
      <w:proofErr w:type="spellEnd"/>
      <w:r w:rsidRPr="00B41112">
        <w:rPr>
          <w:sz w:val="26"/>
          <w:szCs w:val="26"/>
          <w:rPrChange w:id="2604" w:author="Le Minh Nghia" w:date="2019-10-09T10:56:00Z">
            <w:rPr>
              <w:sz w:val="26"/>
              <w:szCs w:val="26"/>
            </w:rPr>
          </w:rPrChange>
        </w:rPr>
        <w:t xml:space="preserve"> </w:t>
      </w:r>
      <w:proofErr w:type="spellStart"/>
      <w:r w:rsidRPr="00B41112">
        <w:rPr>
          <w:sz w:val="26"/>
          <w:szCs w:val="26"/>
          <w:rPrChange w:id="2605" w:author="Le Minh Nghia" w:date="2019-10-09T10:56:00Z">
            <w:rPr>
              <w:sz w:val="26"/>
              <w:szCs w:val="26"/>
            </w:rPr>
          </w:rPrChange>
        </w:rPr>
        <w:t>nêu</w:t>
      </w:r>
      <w:proofErr w:type="spellEnd"/>
      <w:r w:rsidRPr="00B41112">
        <w:rPr>
          <w:sz w:val="26"/>
          <w:szCs w:val="26"/>
          <w:rPrChange w:id="2606" w:author="Le Minh Nghia" w:date="2019-10-09T10:56:00Z">
            <w:rPr>
              <w:sz w:val="26"/>
              <w:szCs w:val="26"/>
            </w:rPr>
          </w:rPrChange>
        </w:rPr>
        <w:t xml:space="preserve"> </w:t>
      </w:r>
      <w:proofErr w:type="spellStart"/>
      <w:r w:rsidRPr="00B41112">
        <w:rPr>
          <w:sz w:val="26"/>
          <w:szCs w:val="26"/>
          <w:rPrChange w:id="2607" w:author="Le Minh Nghia" w:date="2019-10-09T10:56:00Z">
            <w:rPr>
              <w:sz w:val="26"/>
              <w:szCs w:val="26"/>
            </w:rPr>
          </w:rPrChange>
        </w:rPr>
        <w:t>được</w:t>
      </w:r>
      <w:proofErr w:type="spellEnd"/>
      <w:r w:rsidRPr="00B41112">
        <w:rPr>
          <w:sz w:val="26"/>
          <w:szCs w:val="26"/>
          <w:rPrChange w:id="2608" w:author="Le Minh Nghia" w:date="2019-10-09T10:56:00Z">
            <w:rPr>
              <w:sz w:val="26"/>
              <w:szCs w:val="26"/>
            </w:rPr>
          </w:rPrChange>
        </w:rPr>
        <w:t xml:space="preserve"> </w:t>
      </w:r>
      <w:proofErr w:type="spellStart"/>
      <w:r w:rsidRPr="00B41112">
        <w:rPr>
          <w:sz w:val="26"/>
          <w:szCs w:val="26"/>
          <w:rPrChange w:id="2609" w:author="Le Minh Nghia" w:date="2019-10-09T10:56:00Z">
            <w:rPr>
              <w:sz w:val="26"/>
              <w:szCs w:val="26"/>
            </w:rPr>
          </w:rPrChange>
        </w:rPr>
        <w:t>những</w:t>
      </w:r>
      <w:proofErr w:type="spellEnd"/>
      <w:r w:rsidRPr="00B41112">
        <w:rPr>
          <w:sz w:val="26"/>
          <w:szCs w:val="26"/>
          <w:rPrChange w:id="2610" w:author="Le Minh Nghia" w:date="2019-10-09T10:56:00Z">
            <w:rPr>
              <w:sz w:val="26"/>
              <w:szCs w:val="26"/>
            </w:rPr>
          </w:rPrChange>
        </w:rPr>
        <w:t xml:space="preserve"> </w:t>
      </w:r>
      <w:proofErr w:type="spellStart"/>
      <w:r w:rsidRPr="00B41112">
        <w:rPr>
          <w:sz w:val="26"/>
          <w:szCs w:val="26"/>
          <w:rPrChange w:id="2611" w:author="Le Minh Nghia" w:date="2019-10-09T10:56:00Z">
            <w:rPr>
              <w:sz w:val="26"/>
              <w:szCs w:val="26"/>
            </w:rPr>
          </w:rPrChange>
        </w:rPr>
        <w:t>thông</w:t>
      </w:r>
      <w:proofErr w:type="spellEnd"/>
      <w:r w:rsidRPr="00B41112">
        <w:rPr>
          <w:sz w:val="26"/>
          <w:szCs w:val="26"/>
          <w:rPrChange w:id="2612" w:author="Le Minh Nghia" w:date="2019-10-09T10:56:00Z">
            <w:rPr>
              <w:sz w:val="26"/>
              <w:szCs w:val="26"/>
            </w:rPr>
          </w:rPrChange>
        </w:rPr>
        <w:t xml:space="preserve"> tin </w:t>
      </w:r>
      <w:proofErr w:type="spellStart"/>
      <w:r w:rsidRPr="00B41112">
        <w:rPr>
          <w:sz w:val="26"/>
          <w:szCs w:val="26"/>
          <w:rPrChange w:id="2613" w:author="Le Minh Nghia" w:date="2019-10-09T10:56:00Z">
            <w:rPr>
              <w:sz w:val="26"/>
              <w:szCs w:val="26"/>
            </w:rPr>
          </w:rPrChange>
        </w:rPr>
        <w:t>cần</w:t>
      </w:r>
      <w:proofErr w:type="spellEnd"/>
      <w:r w:rsidRPr="00B41112">
        <w:rPr>
          <w:sz w:val="26"/>
          <w:szCs w:val="26"/>
          <w:rPrChange w:id="2614" w:author="Le Minh Nghia" w:date="2019-10-09T10:56:00Z">
            <w:rPr>
              <w:sz w:val="26"/>
              <w:szCs w:val="26"/>
            </w:rPr>
          </w:rPrChange>
        </w:rPr>
        <w:t xml:space="preserve"> </w:t>
      </w:r>
      <w:proofErr w:type="spellStart"/>
      <w:r w:rsidRPr="00B41112">
        <w:rPr>
          <w:sz w:val="26"/>
          <w:szCs w:val="26"/>
          <w:rPrChange w:id="2615" w:author="Le Minh Nghia" w:date="2019-10-09T10:56:00Z">
            <w:rPr>
              <w:sz w:val="26"/>
              <w:szCs w:val="26"/>
            </w:rPr>
          </w:rPrChange>
        </w:rPr>
        <w:t>thiết</w:t>
      </w:r>
      <w:proofErr w:type="spellEnd"/>
      <w:r w:rsidRPr="00B41112">
        <w:rPr>
          <w:sz w:val="26"/>
          <w:szCs w:val="26"/>
          <w:rPrChange w:id="2616" w:author="Le Minh Nghia" w:date="2019-10-09T10:56:00Z">
            <w:rPr>
              <w:sz w:val="26"/>
              <w:szCs w:val="26"/>
            </w:rPr>
          </w:rPrChange>
        </w:rPr>
        <w:t xml:space="preserve"> </w:t>
      </w:r>
      <w:proofErr w:type="spellStart"/>
      <w:r w:rsidRPr="00B41112">
        <w:rPr>
          <w:sz w:val="26"/>
          <w:szCs w:val="26"/>
          <w:rPrChange w:id="2617" w:author="Le Minh Nghia" w:date="2019-10-09T10:56:00Z">
            <w:rPr>
              <w:sz w:val="26"/>
              <w:szCs w:val="26"/>
            </w:rPr>
          </w:rPrChange>
        </w:rPr>
        <w:t>của</w:t>
      </w:r>
      <w:proofErr w:type="spellEnd"/>
      <w:r w:rsidRPr="00B41112">
        <w:rPr>
          <w:sz w:val="26"/>
          <w:szCs w:val="26"/>
          <w:rPrChange w:id="2618" w:author="Le Minh Nghia" w:date="2019-10-09T10:56:00Z">
            <w:rPr>
              <w:sz w:val="26"/>
              <w:szCs w:val="26"/>
            </w:rPr>
          </w:rPrChange>
        </w:rPr>
        <w:t xml:space="preserve"> </w:t>
      </w:r>
      <w:proofErr w:type="spellStart"/>
      <w:r w:rsidRPr="00B41112">
        <w:rPr>
          <w:sz w:val="26"/>
          <w:szCs w:val="26"/>
          <w:rPrChange w:id="2619" w:author="Le Minh Nghia" w:date="2019-10-09T10:56:00Z">
            <w:rPr>
              <w:sz w:val="26"/>
              <w:szCs w:val="26"/>
            </w:rPr>
          </w:rPrChange>
        </w:rPr>
        <w:t>một</w:t>
      </w:r>
      <w:proofErr w:type="spellEnd"/>
      <w:r w:rsidRPr="00B41112">
        <w:rPr>
          <w:sz w:val="26"/>
          <w:szCs w:val="26"/>
          <w:rPrChange w:id="2620" w:author="Le Minh Nghia" w:date="2019-10-09T10:56:00Z">
            <w:rPr>
              <w:sz w:val="26"/>
              <w:szCs w:val="26"/>
            </w:rPr>
          </w:rPrChange>
        </w:rPr>
        <w:t xml:space="preserve"> </w:t>
      </w:r>
      <w:proofErr w:type="spellStart"/>
      <w:r w:rsidRPr="00B41112">
        <w:rPr>
          <w:sz w:val="26"/>
          <w:szCs w:val="26"/>
          <w:rPrChange w:id="2621" w:author="Le Minh Nghia" w:date="2019-10-09T10:56:00Z">
            <w:rPr>
              <w:sz w:val="26"/>
              <w:szCs w:val="26"/>
            </w:rPr>
          </w:rPrChange>
        </w:rPr>
        <w:t>cự</w:t>
      </w:r>
      <w:r w:rsidR="00917EF7" w:rsidRPr="00B41112">
        <w:rPr>
          <w:sz w:val="26"/>
          <w:szCs w:val="26"/>
          <w:rPrChange w:id="2622" w:author="Le Minh Nghia" w:date="2019-10-09T10:56:00Z">
            <w:rPr>
              <w:sz w:val="26"/>
              <w:szCs w:val="26"/>
            </w:rPr>
          </w:rPrChange>
        </w:rPr>
        <w:t>u</w:t>
      </w:r>
      <w:proofErr w:type="spellEnd"/>
      <w:r w:rsidR="00917EF7" w:rsidRPr="00B41112">
        <w:rPr>
          <w:sz w:val="26"/>
          <w:szCs w:val="26"/>
          <w:rPrChange w:id="2623" w:author="Le Minh Nghia" w:date="2019-10-09T10:56:00Z">
            <w:rPr>
              <w:sz w:val="26"/>
              <w:szCs w:val="26"/>
            </w:rPr>
          </w:rPrChange>
        </w:rPr>
        <w:t xml:space="preserve"> </w:t>
      </w:r>
      <w:proofErr w:type="spellStart"/>
      <w:r w:rsidR="00917EF7" w:rsidRPr="00B41112">
        <w:rPr>
          <w:sz w:val="26"/>
          <w:szCs w:val="26"/>
          <w:rPrChange w:id="2624" w:author="Le Minh Nghia" w:date="2019-10-09T10:56:00Z">
            <w:rPr>
              <w:sz w:val="26"/>
              <w:szCs w:val="26"/>
            </w:rPr>
          </w:rPrChange>
        </w:rPr>
        <w:t>sinh</w:t>
      </w:r>
      <w:proofErr w:type="spellEnd"/>
      <w:r w:rsidR="00917EF7" w:rsidRPr="00B41112">
        <w:rPr>
          <w:sz w:val="26"/>
          <w:szCs w:val="26"/>
          <w:rPrChange w:id="2625" w:author="Le Minh Nghia" w:date="2019-10-09T10:56:00Z">
            <w:rPr>
              <w:sz w:val="26"/>
              <w:szCs w:val="26"/>
            </w:rPr>
          </w:rPrChange>
        </w:rPr>
        <w:t xml:space="preserve"> </w:t>
      </w:r>
      <w:proofErr w:type="spellStart"/>
      <w:r w:rsidR="00917EF7" w:rsidRPr="00B41112">
        <w:rPr>
          <w:sz w:val="26"/>
          <w:szCs w:val="26"/>
          <w:rPrChange w:id="2626" w:author="Le Minh Nghia" w:date="2019-10-09T10:56:00Z">
            <w:rPr>
              <w:sz w:val="26"/>
              <w:szCs w:val="26"/>
            </w:rPr>
          </w:rPrChange>
        </w:rPr>
        <w:t>viên</w:t>
      </w:r>
      <w:proofErr w:type="spellEnd"/>
      <w:r w:rsidR="00917EF7" w:rsidRPr="00B41112">
        <w:rPr>
          <w:sz w:val="26"/>
          <w:szCs w:val="26"/>
          <w:rPrChange w:id="2627" w:author="Le Minh Nghia" w:date="2019-10-09T10:56:00Z">
            <w:rPr>
              <w:sz w:val="26"/>
              <w:szCs w:val="26"/>
            </w:rPr>
          </w:rPrChange>
        </w:rPr>
        <w:t xml:space="preserve"> </w:t>
      </w:r>
      <w:proofErr w:type="spellStart"/>
      <w:r w:rsidR="00917EF7" w:rsidRPr="00B41112">
        <w:rPr>
          <w:sz w:val="26"/>
          <w:szCs w:val="26"/>
          <w:rPrChange w:id="2628" w:author="Le Minh Nghia" w:date="2019-10-09T10:56:00Z">
            <w:rPr>
              <w:sz w:val="26"/>
              <w:szCs w:val="26"/>
            </w:rPr>
          </w:rPrChange>
        </w:rPr>
        <w:t>như</w:t>
      </w:r>
      <w:proofErr w:type="spellEnd"/>
      <w:r w:rsidRPr="00B41112">
        <w:rPr>
          <w:sz w:val="26"/>
          <w:szCs w:val="26"/>
          <w:rPrChange w:id="2629" w:author="Le Minh Nghia" w:date="2019-10-09T10:56:00Z">
            <w:rPr>
              <w:sz w:val="26"/>
              <w:szCs w:val="26"/>
            </w:rPr>
          </w:rPrChange>
        </w:rPr>
        <w:t xml:space="preserve">: </w:t>
      </w:r>
      <w:proofErr w:type="spellStart"/>
      <w:r w:rsidRPr="00B41112">
        <w:rPr>
          <w:sz w:val="26"/>
          <w:szCs w:val="26"/>
          <w:rPrChange w:id="2630" w:author="Le Minh Nghia" w:date="2019-10-09T10:56:00Z">
            <w:rPr>
              <w:sz w:val="26"/>
              <w:szCs w:val="26"/>
            </w:rPr>
          </w:rPrChange>
        </w:rPr>
        <w:t>danh</w:t>
      </w:r>
      <w:proofErr w:type="spellEnd"/>
      <w:r w:rsidRPr="00B41112">
        <w:rPr>
          <w:sz w:val="26"/>
          <w:szCs w:val="26"/>
          <w:rPrChange w:id="2631" w:author="Le Minh Nghia" w:date="2019-10-09T10:56:00Z">
            <w:rPr>
              <w:sz w:val="26"/>
              <w:szCs w:val="26"/>
            </w:rPr>
          </w:rPrChange>
        </w:rPr>
        <w:t xml:space="preserve"> </w:t>
      </w:r>
      <w:proofErr w:type="spellStart"/>
      <w:r w:rsidRPr="00B41112">
        <w:rPr>
          <w:sz w:val="26"/>
          <w:szCs w:val="26"/>
          <w:rPrChange w:id="2632" w:author="Le Minh Nghia" w:date="2019-10-09T10:56:00Z">
            <w:rPr>
              <w:sz w:val="26"/>
              <w:szCs w:val="26"/>
            </w:rPr>
          </w:rPrChange>
        </w:rPr>
        <w:t>sách</w:t>
      </w:r>
      <w:proofErr w:type="spellEnd"/>
      <w:r w:rsidRPr="00B41112">
        <w:rPr>
          <w:sz w:val="26"/>
          <w:szCs w:val="26"/>
          <w:rPrChange w:id="2633" w:author="Le Minh Nghia" w:date="2019-10-09T10:56:00Z">
            <w:rPr>
              <w:sz w:val="26"/>
              <w:szCs w:val="26"/>
            </w:rPr>
          </w:rPrChange>
        </w:rPr>
        <w:t xml:space="preserve"> </w:t>
      </w:r>
      <w:proofErr w:type="spellStart"/>
      <w:r w:rsidRPr="00B41112">
        <w:rPr>
          <w:sz w:val="26"/>
          <w:szCs w:val="26"/>
          <w:rPrChange w:id="2634" w:author="Le Minh Nghia" w:date="2019-10-09T10:56:00Z">
            <w:rPr>
              <w:sz w:val="26"/>
              <w:szCs w:val="26"/>
            </w:rPr>
          </w:rPrChange>
        </w:rPr>
        <w:t>tốt</w:t>
      </w:r>
      <w:proofErr w:type="spellEnd"/>
      <w:r w:rsidRPr="00B41112">
        <w:rPr>
          <w:sz w:val="26"/>
          <w:szCs w:val="26"/>
          <w:rPrChange w:id="2635" w:author="Le Minh Nghia" w:date="2019-10-09T10:56:00Z">
            <w:rPr>
              <w:sz w:val="26"/>
              <w:szCs w:val="26"/>
            </w:rPr>
          </w:rPrChange>
        </w:rPr>
        <w:t xml:space="preserve"> </w:t>
      </w:r>
      <w:proofErr w:type="spellStart"/>
      <w:r w:rsidRPr="00B41112">
        <w:rPr>
          <w:sz w:val="26"/>
          <w:szCs w:val="26"/>
          <w:rPrChange w:id="2636" w:author="Le Minh Nghia" w:date="2019-10-09T10:56:00Z">
            <w:rPr>
              <w:sz w:val="26"/>
              <w:szCs w:val="26"/>
            </w:rPr>
          </w:rPrChange>
        </w:rPr>
        <w:t>nghiệp</w:t>
      </w:r>
      <w:proofErr w:type="spellEnd"/>
      <w:r w:rsidRPr="00B41112">
        <w:rPr>
          <w:sz w:val="26"/>
          <w:szCs w:val="26"/>
          <w:rPrChange w:id="2637" w:author="Le Minh Nghia" w:date="2019-10-09T10:56:00Z">
            <w:rPr>
              <w:sz w:val="26"/>
              <w:szCs w:val="26"/>
            </w:rPr>
          </w:rPrChange>
        </w:rPr>
        <w:t xml:space="preserve"> </w:t>
      </w:r>
      <w:proofErr w:type="spellStart"/>
      <w:r w:rsidRPr="00B41112">
        <w:rPr>
          <w:sz w:val="26"/>
          <w:szCs w:val="26"/>
          <w:rPrChange w:id="2638" w:author="Le Minh Nghia" w:date="2019-10-09T10:56:00Z">
            <w:rPr>
              <w:sz w:val="26"/>
              <w:szCs w:val="26"/>
            </w:rPr>
          </w:rPrChange>
        </w:rPr>
        <w:t>theo</w:t>
      </w:r>
      <w:proofErr w:type="spellEnd"/>
      <w:r w:rsidR="007D736C" w:rsidRPr="00B41112">
        <w:rPr>
          <w:sz w:val="26"/>
          <w:szCs w:val="26"/>
          <w:rPrChange w:id="2639" w:author="Le Minh Nghia" w:date="2019-10-09T10:56:00Z">
            <w:rPr>
              <w:sz w:val="26"/>
              <w:szCs w:val="26"/>
            </w:rPr>
          </w:rPrChange>
        </w:rPr>
        <w:t xml:space="preserve"> </w:t>
      </w:r>
      <w:proofErr w:type="spellStart"/>
      <w:r w:rsidRPr="00B41112">
        <w:rPr>
          <w:sz w:val="26"/>
          <w:szCs w:val="26"/>
          <w:rPrChange w:id="2640" w:author="Le Minh Nghia" w:date="2019-10-09T10:56:00Z">
            <w:rPr>
              <w:sz w:val="26"/>
              <w:szCs w:val="26"/>
            </w:rPr>
          </w:rPrChange>
        </w:rPr>
        <w:t>khóa</w:t>
      </w:r>
      <w:proofErr w:type="spellEnd"/>
      <w:r w:rsidRPr="00B41112">
        <w:rPr>
          <w:sz w:val="26"/>
          <w:szCs w:val="26"/>
          <w:rPrChange w:id="2641" w:author="Le Minh Nghia" w:date="2019-10-09T10:56:00Z">
            <w:rPr>
              <w:sz w:val="26"/>
              <w:szCs w:val="26"/>
            </w:rPr>
          </w:rPrChange>
        </w:rPr>
        <w:t xml:space="preserve">, </w:t>
      </w:r>
      <w:proofErr w:type="spellStart"/>
      <w:r w:rsidRPr="00B41112">
        <w:rPr>
          <w:sz w:val="26"/>
          <w:szCs w:val="26"/>
          <w:rPrChange w:id="2642" w:author="Le Minh Nghia" w:date="2019-10-09T10:56:00Z">
            <w:rPr>
              <w:sz w:val="26"/>
              <w:szCs w:val="26"/>
            </w:rPr>
          </w:rPrChange>
        </w:rPr>
        <w:t>thành</w:t>
      </w:r>
      <w:proofErr w:type="spellEnd"/>
      <w:r w:rsidRPr="00B41112">
        <w:rPr>
          <w:sz w:val="26"/>
          <w:szCs w:val="26"/>
          <w:rPrChange w:id="2643" w:author="Le Minh Nghia" w:date="2019-10-09T10:56:00Z">
            <w:rPr>
              <w:sz w:val="26"/>
              <w:szCs w:val="26"/>
            </w:rPr>
          </w:rPrChange>
        </w:rPr>
        <w:t xml:space="preserve"> </w:t>
      </w:r>
      <w:proofErr w:type="spellStart"/>
      <w:r w:rsidRPr="00B41112">
        <w:rPr>
          <w:sz w:val="26"/>
          <w:szCs w:val="26"/>
          <w:rPrChange w:id="2644" w:author="Le Minh Nghia" w:date="2019-10-09T10:56:00Z">
            <w:rPr>
              <w:sz w:val="26"/>
              <w:szCs w:val="26"/>
            </w:rPr>
          </w:rPrChange>
        </w:rPr>
        <w:t>tích</w:t>
      </w:r>
      <w:proofErr w:type="spellEnd"/>
      <w:r w:rsidRPr="00B41112">
        <w:rPr>
          <w:sz w:val="26"/>
          <w:szCs w:val="26"/>
          <w:rPrChange w:id="2645" w:author="Le Minh Nghia" w:date="2019-10-09T10:56:00Z">
            <w:rPr>
              <w:sz w:val="26"/>
              <w:szCs w:val="26"/>
            </w:rPr>
          </w:rPrChange>
        </w:rPr>
        <w:t xml:space="preserve"> </w:t>
      </w:r>
      <w:proofErr w:type="spellStart"/>
      <w:r w:rsidRPr="00B41112">
        <w:rPr>
          <w:sz w:val="26"/>
          <w:szCs w:val="26"/>
          <w:rPrChange w:id="2646" w:author="Le Minh Nghia" w:date="2019-10-09T10:56:00Z">
            <w:rPr>
              <w:sz w:val="26"/>
              <w:szCs w:val="26"/>
            </w:rPr>
          </w:rPrChange>
        </w:rPr>
        <w:t>tốt</w:t>
      </w:r>
      <w:proofErr w:type="spellEnd"/>
      <w:r w:rsidRPr="00B41112">
        <w:rPr>
          <w:sz w:val="26"/>
          <w:szCs w:val="26"/>
          <w:rPrChange w:id="2647" w:author="Le Minh Nghia" w:date="2019-10-09T10:56:00Z">
            <w:rPr>
              <w:sz w:val="26"/>
              <w:szCs w:val="26"/>
            </w:rPr>
          </w:rPrChange>
        </w:rPr>
        <w:t xml:space="preserve"> </w:t>
      </w:r>
      <w:proofErr w:type="spellStart"/>
      <w:r w:rsidRPr="00B41112">
        <w:rPr>
          <w:sz w:val="26"/>
          <w:szCs w:val="26"/>
          <w:rPrChange w:id="2648" w:author="Le Minh Nghia" w:date="2019-10-09T10:56:00Z">
            <w:rPr>
              <w:sz w:val="26"/>
              <w:szCs w:val="26"/>
            </w:rPr>
          </w:rPrChange>
        </w:rPr>
        <w:t>nghiệp</w:t>
      </w:r>
      <w:proofErr w:type="spellEnd"/>
      <w:r w:rsidRPr="00B41112">
        <w:rPr>
          <w:sz w:val="26"/>
          <w:szCs w:val="26"/>
          <w:rPrChange w:id="2649" w:author="Le Minh Nghia" w:date="2019-10-09T10:56:00Z">
            <w:rPr>
              <w:sz w:val="26"/>
              <w:szCs w:val="26"/>
            </w:rPr>
          </w:rPrChange>
        </w:rPr>
        <w:t xml:space="preserve"> </w:t>
      </w:r>
      <w:proofErr w:type="spellStart"/>
      <w:r w:rsidRPr="00B41112">
        <w:rPr>
          <w:sz w:val="26"/>
          <w:szCs w:val="26"/>
          <w:rPrChange w:id="2650" w:author="Le Minh Nghia" w:date="2019-10-09T10:56:00Z">
            <w:rPr>
              <w:sz w:val="26"/>
              <w:szCs w:val="26"/>
            </w:rPr>
          </w:rPrChange>
        </w:rPr>
        <w:t>của</w:t>
      </w:r>
      <w:proofErr w:type="spellEnd"/>
      <w:r w:rsidRPr="00B41112">
        <w:rPr>
          <w:sz w:val="26"/>
          <w:szCs w:val="26"/>
          <w:rPrChange w:id="2651" w:author="Le Minh Nghia" w:date="2019-10-09T10:56:00Z">
            <w:rPr>
              <w:sz w:val="26"/>
              <w:szCs w:val="26"/>
            </w:rPr>
          </w:rPrChange>
        </w:rPr>
        <w:t xml:space="preserve"> </w:t>
      </w:r>
      <w:proofErr w:type="spellStart"/>
      <w:r w:rsidRPr="00B41112">
        <w:rPr>
          <w:sz w:val="26"/>
          <w:szCs w:val="26"/>
          <w:rPrChange w:id="2652" w:author="Le Minh Nghia" w:date="2019-10-09T10:56:00Z">
            <w:rPr>
              <w:sz w:val="26"/>
              <w:szCs w:val="26"/>
            </w:rPr>
          </w:rPrChange>
        </w:rPr>
        <w:t>cựu</w:t>
      </w:r>
      <w:proofErr w:type="spellEnd"/>
      <w:r w:rsidRPr="00B41112">
        <w:rPr>
          <w:sz w:val="26"/>
          <w:szCs w:val="26"/>
          <w:rPrChange w:id="2653" w:author="Le Minh Nghia" w:date="2019-10-09T10:56:00Z">
            <w:rPr>
              <w:sz w:val="26"/>
              <w:szCs w:val="26"/>
            </w:rPr>
          </w:rPrChange>
        </w:rPr>
        <w:t xml:space="preserve"> </w:t>
      </w:r>
      <w:proofErr w:type="spellStart"/>
      <w:r w:rsidRPr="00B41112">
        <w:rPr>
          <w:sz w:val="26"/>
          <w:szCs w:val="26"/>
          <w:rPrChange w:id="2654" w:author="Le Minh Nghia" w:date="2019-10-09T10:56:00Z">
            <w:rPr>
              <w:sz w:val="26"/>
              <w:szCs w:val="26"/>
            </w:rPr>
          </w:rPrChange>
        </w:rPr>
        <w:t>sinh</w:t>
      </w:r>
      <w:proofErr w:type="spellEnd"/>
      <w:r w:rsidRPr="00B41112">
        <w:rPr>
          <w:sz w:val="26"/>
          <w:szCs w:val="26"/>
          <w:rPrChange w:id="2655" w:author="Le Minh Nghia" w:date="2019-10-09T10:56:00Z">
            <w:rPr>
              <w:sz w:val="26"/>
              <w:szCs w:val="26"/>
            </w:rPr>
          </w:rPrChange>
        </w:rPr>
        <w:t xml:space="preserve"> </w:t>
      </w:r>
      <w:proofErr w:type="spellStart"/>
      <w:r w:rsidRPr="00B41112">
        <w:rPr>
          <w:sz w:val="26"/>
          <w:szCs w:val="26"/>
          <w:rPrChange w:id="2656" w:author="Le Minh Nghia" w:date="2019-10-09T10:56:00Z">
            <w:rPr>
              <w:sz w:val="26"/>
              <w:szCs w:val="26"/>
            </w:rPr>
          </w:rPrChange>
        </w:rPr>
        <w:t>viên</w:t>
      </w:r>
      <w:proofErr w:type="spellEnd"/>
      <w:r w:rsidRPr="00B41112">
        <w:rPr>
          <w:sz w:val="26"/>
          <w:szCs w:val="26"/>
          <w:rPrChange w:id="2657" w:author="Le Minh Nghia" w:date="2019-10-09T10:56:00Z">
            <w:rPr>
              <w:sz w:val="26"/>
              <w:szCs w:val="26"/>
            </w:rPr>
          </w:rPrChange>
        </w:rPr>
        <w:t xml:space="preserve">, </w:t>
      </w:r>
      <w:proofErr w:type="spellStart"/>
      <w:r w:rsidRPr="00B41112">
        <w:rPr>
          <w:sz w:val="26"/>
          <w:szCs w:val="26"/>
          <w:rPrChange w:id="2658" w:author="Le Minh Nghia" w:date="2019-10-09T10:56:00Z">
            <w:rPr>
              <w:sz w:val="26"/>
              <w:szCs w:val="26"/>
            </w:rPr>
          </w:rPrChange>
        </w:rPr>
        <w:t>thống</w:t>
      </w:r>
      <w:proofErr w:type="spellEnd"/>
      <w:r w:rsidRPr="00B41112">
        <w:rPr>
          <w:sz w:val="26"/>
          <w:szCs w:val="26"/>
          <w:rPrChange w:id="2659" w:author="Le Minh Nghia" w:date="2019-10-09T10:56:00Z">
            <w:rPr>
              <w:sz w:val="26"/>
              <w:szCs w:val="26"/>
            </w:rPr>
          </w:rPrChange>
        </w:rPr>
        <w:t xml:space="preserve"> </w:t>
      </w:r>
      <w:proofErr w:type="spellStart"/>
      <w:r w:rsidRPr="00B41112">
        <w:rPr>
          <w:sz w:val="26"/>
          <w:szCs w:val="26"/>
          <w:rPrChange w:id="2660" w:author="Le Minh Nghia" w:date="2019-10-09T10:56:00Z">
            <w:rPr>
              <w:sz w:val="26"/>
              <w:szCs w:val="26"/>
            </w:rPr>
          </w:rPrChange>
        </w:rPr>
        <w:t>kê</w:t>
      </w:r>
      <w:proofErr w:type="spellEnd"/>
      <w:r w:rsidRPr="00B41112">
        <w:rPr>
          <w:sz w:val="26"/>
          <w:szCs w:val="26"/>
          <w:rPrChange w:id="2661" w:author="Le Minh Nghia" w:date="2019-10-09T10:56:00Z">
            <w:rPr>
              <w:sz w:val="26"/>
              <w:szCs w:val="26"/>
            </w:rPr>
          </w:rPrChange>
        </w:rPr>
        <w:t xml:space="preserve"> </w:t>
      </w:r>
      <w:proofErr w:type="spellStart"/>
      <w:r w:rsidRPr="00B41112">
        <w:rPr>
          <w:sz w:val="26"/>
          <w:szCs w:val="26"/>
          <w:rPrChange w:id="2662" w:author="Le Minh Nghia" w:date="2019-10-09T10:56:00Z">
            <w:rPr>
              <w:sz w:val="26"/>
              <w:szCs w:val="26"/>
            </w:rPr>
          </w:rPrChange>
        </w:rPr>
        <w:t>việc</w:t>
      </w:r>
      <w:proofErr w:type="spellEnd"/>
      <w:r w:rsidRPr="00B41112">
        <w:rPr>
          <w:sz w:val="26"/>
          <w:szCs w:val="26"/>
          <w:rPrChange w:id="2663" w:author="Le Minh Nghia" w:date="2019-10-09T10:56:00Z">
            <w:rPr>
              <w:sz w:val="26"/>
              <w:szCs w:val="26"/>
            </w:rPr>
          </w:rPrChange>
        </w:rPr>
        <w:t xml:space="preserve"> </w:t>
      </w:r>
      <w:proofErr w:type="spellStart"/>
      <w:r w:rsidRPr="00B41112">
        <w:rPr>
          <w:sz w:val="26"/>
          <w:szCs w:val="26"/>
          <w:rPrChange w:id="2664" w:author="Le Minh Nghia" w:date="2019-10-09T10:56:00Z">
            <w:rPr>
              <w:sz w:val="26"/>
              <w:szCs w:val="26"/>
            </w:rPr>
          </w:rPrChange>
        </w:rPr>
        <w:t>làm</w:t>
      </w:r>
      <w:proofErr w:type="spellEnd"/>
      <w:r w:rsidRPr="00B41112">
        <w:rPr>
          <w:sz w:val="26"/>
          <w:szCs w:val="26"/>
          <w:rPrChange w:id="2665" w:author="Le Minh Nghia" w:date="2019-10-09T10:56:00Z">
            <w:rPr>
              <w:sz w:val="26"/>
              <w:szCs w:val="26"/>
            </w:rPr>
          </w:rPrChange>
        </w:rPr>
        <w:t xml:space="preserve"> </w:t>
      </w:r>
      <w:proofErr w:type="spellStart"/>
      <w:r w:rsidRPr="00B41112">
        <w:rPr>
          <w:sz w:val="26"/>
          <w:szCs w:val="26"/>
          <w:rPrChange w:id="2666" w:author="Le Minh Nghia" w:date="2019-10-09T10:56:00Z">
            <w:rPr>
              <w:sz w:val="26"/>
              <w:szCs w:val="26"/>
            </w:rPr>
          </w:rPrChange>
        </w:rPr>
        <w:t>của</w:t>
      </w:r>
      <w:proofErr w:type="spellEnd"/>
      <w:r w:rsidRPr="00B41112">
        <w:rPr>
          <w:sz w:val="26"/>
          <w:szCs w:val="26"/>
          <w:rPrChange w:id="2667" w:author="Le Minh Nghia" w:date="2019-10-09T10:56:00Z">
            <w:rPr>
              <w:sz w:val="26"/>
              <w:szCs w:val="26"/>
            </w:rPr>
          </w:rPrChange>
        </w:rPr>
        <w:t xml:space="preserve"> </w:t>
      </w:r>
      <w:proofErr w:type="spellStart"/>
      <w:r w:rsidRPr="00B41112">
        <w:rPr>
          <w:sz w:val="26"/>
          <w:szCs w:val="26"/>
          <w:rPrChange w:id="2668" w:author="Le Minh Nghia" w:date="2019-10-09T10:56:00Z">
            <w:rPr>
              <w:sz w:val="26"/>
              <w:szCs w:val="26"/>
            </w:rPr>
          </w:rPrChange>
        </w:rPr>
        <w:t>cựu</w:t>
      </w:r>
      <w:proofErr w:type="spellEnd"/>
      <w:r w:rsidRPr="00B41112">
        <w:rPr>
          <w:sz w:val="26"/>
          <w:szCs w:val="26"/>
          <w:rPrChange w:id="2669" w:author="Le Minh Nghia" w:date="2019-10-09T10:56:00Z">
            <w:rPr>
              <w:sz w:val="26"/>
              <w:szCs w:val="26"/>
            </w:rPr>
          </w:rPrChange>
        </w:rPr>
        <w:t xml:space="preserve"> </w:t>
      </w:r>
      <w:proofErr w:type="spellStart"/>
      <w:r w:rsidRPr="00B41112">
        <w:rPr>
          <w:sz w:val="26"/>
          <w:szCs w:val="26"/>
          <w:rPrChange w:id="2670" w:author="Le Minh Nghia" w:date="2019-10-09T10:56:00Z">
            <w:rPr>
              <w:sz w:val="26"/>
              <w:szCs w:val="26"/>
            </w:rPr>
          </w:rPrChange>
        </w:rPr>
        <w:t>sinh</w:t>
      </w:r>
      <w:proofErr w:type="spellEnd"/>
      <w:r w:rsidRPr="00B41112">
        <w:rPr>
          <w:sz w:val="26"/>
          <w:szCs w:val="26"/>
          <w:rPrChange w:id="2671" w:author="Le Minh Nghia" w:date="2019-10-09T10:56:00Z">
            <w:rPr>
              <w:sz w:val="26"/>
              <w:szCs w:val="26"/>
            </w:rPr>
          </w:rPrChange>
        </w:rPr>
        <w:t xml:space="preserve"> </w:t>
      </w:r>
      <w:proofErr w:type="spellStart"/>
      <w:r w:rsidRPr="00B41112">
        <w:rPr>
          <w:sz w:val="26"/>
          <w:szCs w:val="26"/>
          <w:rPrChange w:id="2672" w:author="Le Minh Nghia" w:date="2019-10-09T10:56:00Z">
            <w:rPr>
              <w:sz w:val="26"/>
              <w:szCs w:val="26"/>
            </w:rPr>
          </w:rPrChange>
        </w:rPr>
        <w:t>viên</w:t>
      </w:r>
      <w:proofErr w:type="spellEnd"/>
      <w:r w:rsidRPr="00B41112">
        <w:rPr>
          <w:sz w:val="26"/>
          <w:szCs w:val="26"/>
          <w:rPrChange w:id="2673" w:author="Le Minh Nghia" w:date="2019-10-09T10:56:00Z">
            <w:rPr>
              <w:sz w:val="26"/>
              <w:szCs w:val="26"/>
            </w:rPr>
          </w:rPrChange>
        </w:rPr>
        <w:t xml:space="preserve">, </w:t>
      </w:r>
      <w:proofErr w:type="spellStart"/>
      <w:r w:rsidRPr="00B41112">
        <w:rPr>
          <w:sz w:val="26"/>
          <w:szCs w:val="26"/>
          <w:rPrChange w:id="2674" w:author="Le Minh Nghia" w:date="2019-10-09T10:56:00Z">
            <w:rPr>
              <w:sz w:val="26"/>
              <w:szCs w:val="26"/>
            </w:rPr>
          </w:rPrChange>
        </w:rPr>
        <w:t>công</w:t>
      </w:r>
      <w:proofErr w:type="spellEnd"/>
      <w:r w:rsidRPr="00B41112">
        <w:rPr>
          <w:sz w:val="26"/>
          <w:szCs w:val="26"/>
          <w:rPrChange w:id="2675" w:author="Le Minh Nghia" w:date="2019-10-09T10:56:00Z">
            <w:rPr>
              <w:sz w:val="26"/>
              <w:szCs w:val="26"/>
            </w:rPr>
          </w:rPrChange>
        </w:rPr>
        <w:t xml:space="preserve"> ty </w:t>
      </w:r>
      <w:proofErr w:type="spellStart"/>
      <w:r w:rsidRPr="00B41112">
        <w:rPr>
          <w:sz w:val="26"/>
          <w:szCs w:val="26"/>
          <w:rPrChange w:id="2676" w:author="Le Minh Nghia" w:date="2019-10-09T10:56:00Z">
            <w:rPr>
              <w:sz w:val="26"/>
              <w:szCs w:val="26"/>
            </w:rPr>
          </w:rPrChange>
        </w:rPr>
        <w:t>hiện</w:t>
      </w:r>
      <w:proofErr w:type="spellEnd"/>
      <w:r w:rsidRPr="00B41112">
        <w:rPr>
          <w:sz w:val="26"/>
          <w:szCs w:val="26"/>
          <w:rPrChange w:id="2677" w:author="Le Minh Nghia" w:date="2019-10-09T10:56:00Z">
            <w:rPr>
              <w:sz w:val="26"/>
              <w:szCs w:val="26"/>
            </w:rPr>
          </w:rPrChange>
        </w:rPr>
        <w:t xml:space="preserve"> </w:t>
      </w:r>
      <w:proofErr w:type="spellStart"/>
      <w:r w:rsidRPr="00B41112">
        <w:rPr>
          <w:sz w:val="26"/>
          <w:szCs w:val="26"/>
          <w:rPrChange w:id="2678" w:author="Le Minh Nghia" w:date="2019-10-09T10:56:00Z">
            <w:rPr>
              <w:sz w:val="26"/>
              <w:szCs w:val="26"/>
            </w:rPr>
          </w:rPrChange>
        </w:rPr>
        <w:t>tại</w:t>
      </w:r>
      <w:proofErr w:type="spellEnd"/>
      <w:r w:rsidRPr="00B41112">
        <w:rPr>
          <w:sz w:val="26"/>
          <w:szCs w:val="26"/>
          <w:rPrChange w:id="2679" w:author="Le Minh Nghia" w:date="2019-10-09T10:56:00Z">
            <w:rPr>
              <w:sz w:val="26"/>
              <w:szCs w:val="26"/>
            </w:rPr>
          </w:rPrChange>
        </w:rPr>
        <w:t xml:space="preserve"> </w:t>
      </w:r>
      <w:proofErr w:type="spellStart"/>
      <w:r w:rsidRPr="00B41112">
        <w:rPr>
          <w:sz w:val="26"/>
          <w:szCs w:val="26"/>
          <w:rPrChange w:id="2680" w:author="Le Minh Nghia" w:date="2019-10-09T10:56:00Z">
            <w:rPr>
              <w:sz w:val="26"/>
              <w:szCs w:val="26"/>
            </w:rPr>
          </w:rPrChange>
        </w:rPr>
        <w:t>cựu</w:t>
      </w:r>
      <w:proofErr w:type="spellEnd"/>
      <w:r w:rsidRPr="00B41112">
        <w:rPr>
          <w:sz w:val="26"/>
          <w:szCs w:val="26"/>
          <w:rPrChange w:id="2681" w:author="Le Minh Nghia" w:date="2019-10-09T10:56:00Z">
            <w:rPr>
              <w:sz w:val="26"/>
              <w:szCs w:val="26"/>
            </w:rPr>
          </w:rPrChange>
        </w:rPr>
        <w:t xml:space="preserve"> </w:t>
      </w:r>
      <w:proofErr w:type="spellStart"/>
      <w:r w:rsidRPr="00B41112">
        <w:rPr>
          <w:sz w:val="26"/>
          <w:szCs w:val="26"/>
          <w:rPrChange w:id="2682" w:author="Le Minh Nghia" w:date="2019-10-09T10:56:00Z">
            <w:rPr>
              <w:sz w:val="26"/>
              <w:szCs w:val="26"/>
            </w:rPr>
          </w:rPrChange>
        </w:rPr>
        <w:t>sinh</w:t>
      </w:r>
      <w:proofErr w:type="spellEnd"/>
      <w:r w:rsidRPr="00B41112">
        <w:rPr>
          <w:sz w:val="26"/>
          <w:szCs w:val="26"/>
          <w:rPrChange w:id="2683" w:author="Le Minh Nghia" w:date="2019-10-09T10:56:00Z">
            <w:rPr>
              <w:sz w:val="26"/>
              <w:szCs w:val="26"/>
            </w:rPr>
          </w:rPrChange>
        </w:rPr>
        <w:t xml:space="preserve"> </w:t>
      </w:r>
      <w:proofErr w:type="spellStart"/>
      <w:r w:rsidRPr="00B41112">
        <w:rPr>
          <w:sz w:val="26"/>
          <w:szCs w:val="26"/>
          <w:rPrChange w:id="2684" w:author="Le Minh Nghia" w:date="2019-10-09T10:56:00Z">
            <w:rPr>
              <w:sz w:val="26"/>
              <w:szCs w:val="26"/>
            </w:rPr>
          </w:rPrChange>
        </w:rPr>
        <w:t>viên</w:t>
      </w:r>
      <w:proofErr w:type="spellEnd"/>
      <w:r w:rsidRPr="00B41112">
        <w:rPr>
          <w:sz w:val="26"/>
          <w:szCs w:val="26"/>
          <w:rPrChange w:id="2685" w:author="Le Minh Nghia" w:date="2019-10-09T10:56:00Z">
            <w:rPr>
              <w:sz w:val="26"/>
              <w:szCs w:val="26"/>
            </w:rPr>
          </w:rPrChange>
        </w:rPr>
        <w:t xml:space="preserve"> </w:t>
      </w:r>
      <w:proofErr w:type="spellStart"/>
      <w:r w:rsidRPr="00B41112">
        <w:rPr>
          <w:sz w:val="26"/>
          <w:szCs w:val="26"/>
          <w:rPrChange w:id="2686" w:author="Le Minh Nghia" w:date="2019-10-09T10:56:00Z">
            <w:rPr>
              <w:sz w:val="26"/>
              <w:szCs w:val="26"/>
            </w:rPr>
          </w:rPrChange>
        </w:rPr>
        <w:t>đang</w:t>
      </w:r>
      <w:proofErr w:type="spellEnd"/>
      <w:r w:rsidRPr="00B41112">
        <w:rPr>
          <w:sz w:val="26"/>
          <w:szCs w:val="26"/>
          <w:rPrChange w:id="2687" w:author="Le Minh Nghia" w:date="2019-10-09T10:56:00Z">
            <w:rPr>
              <w:sz w:val="26"/>
              <w:szCs w:val="26"/>
            </w:rPr>
          </w:rPrChange>
        </w:rPr>
        <w:t xml:space="preserve"> </w:t>
      </w:r>
      <w:proofErr w:type="spellStart"/>
      <w:r w:rsidRPr="00B41112">
        <w:rPr>
          <w:sz w:val="26"/>
          <w:szCs w:val="26"/>
          <w:rPrChange w:id="2688" w:author="Le Minh Nghia" w:date="2019-10-09T10:56:00Z">
            <w:rPr>
              <w:sz w:val="26"/>
              <w:szCs w:val="26"/>
            </w:rPr>
          </w:rPrChange>
        </w:rPr>
        <w:t>theo</w:t>
      </w:r>
      <w:proofErr w:type="spellEnd"/>
      <w:r w:rsidRPr="00B41112">
        <w:rPr>
          <w:sz w:val="26"/>
          <w:szCs w:val="26"/>
          <w:rPrChange w:id="2689" w:author="Le Minh Nghia" w:date="2019-10-09T10:56:00Z">
            <w:rPr>
              <w:sz w:val="26"/>
              <w:szCs w:val="26"/>
            </w:rPr>
          </w:rPrChange>
        </w:rPr>
        <w:t xml:space="preserve"> </w:t>
      </w:r>
      <w:proofErr w:type="spellStart"/>
      <w:r w:rsidRPr="00B41112">
        <w:rPr>
          <w:sz w:val="26"/>
          <w:szCs w:val="26"/>
          <w:rPrChange w:id="2690" w:author="Le Minh Nghia" w:date="2019-10-09T10:56:00Z">
            <w:rPr>
              <w:sz w:val="26"/>
              <w:szCs w:val="26"/>
            </w:rPr>
          </w:rPrChange>
        </w:rPr>
        <w:t>làm</w:t>
      </w:r>
      <w:proofErr w:type="spellEnd"/>
      <w:r w:rsidRPr="00B41112">
        <w:rPr>
          <w:sz w:val="26"/>
          <w:szCs w:val="26"/>
          <w:rPrChange w:id="2691" w:author="Le Minh Nghia" w:date="2019-10-09T10:56:00Z">
            <w:rPr>
              <w:sz w:val="26"/>
              <w:szCs w:val="26"/>
            </w:rPr>
          </w:rPrChange>
        </w:rPr>
        <w:t xml:space="preserve">, </w:t>
      </w:r>
      <w:proofErr w:type="spellStart"/>
      <w:r w:rsidRPr="00B41112">
        <w:rPr>
          <w:sz w:val="26"/>
          <w:szCs w:val="26"/>
          <w:rPrChange w:id="2692" w:author="Le Minh Nghia" w:date="2019-10-09T10:56:00Z">
            <w:rPr>
              <w:sz w:val="26"/>
              <w:szCs w:val="26"/>
            </w:rPr>
          </w:rPrChange>
        </w:rPr>
        <w:t>nơi</w:t>
      </w:r>
      <w:proofErr w:type="spellEnd"/>
      <w:r w:rsidRPr="00B41112">
        <w:rPr>
          <w:sz w:val="26"/>
          <w:szCs w:val="26"/>
          <w:rPrChange w:id="2693" w:author="Le Minh Nghia" w:date="2019-10-09T10:56:00Z">
            <w:rPr>
              <w:sz w:val="26"/>
              <w:szCs w:val="26"/>
            </w:rPr>
          </w:rPrChange>
        </w:rPr>
        <w:t xml:space="preserve"> </w:t>
      </w:r>
      <w:proofErr w:type="spellStart"/>
      <w:r w:rsidRPr="00B41112">
        <w:rPr>
          <w:sz w:val="26"/>
          <w:szCs w:val="26"/>
          <w:rPrChange w:id="2694" w:author="Le Minh Nghia" w:date="2019-10-09T10:56:00Z">
            <w:rPr>
              <w:sz w:val="26"/>
              <w:szCs w:val="26"/>
            </w:rPr>
          </w:rPrChange>
        </w:rPr>
        <w:t>để</w:t>
      </w:r>
      <w:proofErr w:type="spellEnd"/>
      <w:r w:rsidRPr="00B41112">
        <w:rPr>
          <w:sz w:val="26"/>
          <w:szCs w:val="26"/>
          <w:rPrChange w:id="2695" w:author="Le Minh Nghia" w:date="2019-10-09T10:56:00Z">
            <w:rPr>
              <w:sz w:val="26"/>
              <w:szCs w:val="26"/>
            </w:rPr>
          </w:rPrChange>
        </w:rPr>
        <w:t xml:space="preserve"> </w:t>
      </w:r>
      <w:proofErr w:type="spellStart"/>
      <w:r w:rsidRPr="00B41112">
        <w:rPr>
          <w:sz w:val="26"/>
          <w:szCs w:val="26"/>
          <w:rPrChange w:id="2696" w:author="Le Minh Nghia" w:date="2019-10-09T10:56:00Z">
            <w:rPr>
              <w:sz w:val="26"/>
              <w:szCs w:val="26"/>
            </w:rPr>
          </w:rPrChange>
        </w:rPr>
        <w:t>giáo</w:t>
      </w:r>
      <w:proofErr w:type="spellEnd"/>
      <w:r w:rsidRPr="00B41112">
        <w:rPr>
          <w:sz w:val="26"/>
          <w:szCs w:val="26"/>
          <w:rPrChange w:id="2697" w:author="Le Minh Nghia" w:date="2019-10-09T10:56:00Z">
            <w:rPr>
              <w:sz w:val="26"/>
              <w:szCs w:val="26"/>
            </w:rPr>
          </w:rPrChange>
        </w:rPr>
        <w:t xml:space="preserve"> </w:t>
      </w:r>
      <w:proofErr w:type="spellStart"/>
      <w:r w:rsidRPr="00B41112">
        <w:rPr>
          <w:sz w:val="26"/>
          <w:szCs w:val="26"/>
          <w:rPrChange w:id="2698" w:author="Le Minh Nghia" w:date="2019-10-09T10:56:00Z">
            <w:rPr>
              <w:sz w:val="26"/>
              <w:szCs w:val="26"/>
            </w:rPr>
          </w:rPrChange>
        </w:rPr>
        <w:t>vụ</w:t>
      </w:r>
      <w:proofErr w:type="spellEnd"/>
      <w:r w:rsidR="007D736C" w:rsidRPr="00B41112">
        <w:rPr>
          <w:sz w:val="26"/>
          <w:szCs w:val="26"/>
          <w:rPrChange w:id="2699" w:author="Le Minh Nghia" w:date="2019-10-09T10:56:00Z">
            <w:rPr>
              <w:sz w:val="26"/>
              <w:szCs w:val="26"/>
            </w:rPr>
          </w:rPrChange>
        </w:rPr>
        <w:t xml:space="preserve"> </w:t>
      </w:r>
      <w:r w:rsidRPr="00B41112">
        <w:rPr>
          <w:sz w:val="26"/>
          <w:szCs w:val="26"/>
          <w:rPrChange w:id="2700" w:author="Le Minh Nghia" w:date="2019-10-09T10:56:00Z">
            <w:rPr>
              <w:sz w:val="26"/>
              <w:szCs w:val="26"/>
            </w:rPr>
          </w:rPrChange>
        </w:rPr>
        <w:t xml:space="preserve">khoa </w:t>
      </w:r>
      <w:proofErr w:type="spellStart"/>
      <w:r w:rsidRPr="00B41112">
        <w:rPr>
          <w:sz w:val="26"/>
          <w:szCs w:val="26"/>
          <w:rPrChange w:id="2701" w:author="Le Minh Nghia" w:date="2019-10-09T10:56:00Z">
            <w:rPr>
              <w:sz w:val="26"/>
              <w:szCs w:val="26"/>
            </w:rPr>
          </w:rPrChange>
        </w:rPr>
        <w:t>có</w:t>
      </w:r>
      <w:proofErr w:type="spellEnd"/>
      <w:r w:rsidRPr="00B41112">
        <w:rPr>
          <w:sz w:val="26"/>
          <w:szCs w:val="26"/>
          <w:rPrChange w:id="2702" w:author="Le Minh Nghia" w:date="2019-10-09T10:56:00Z">
            <w:rPr>
              <w:sz w:val="26"/>
              <w:szCs w:val="26"/>
            </w:rPr>
          </w:rPrChange>
        </w:rPr>
        <w:t xml:space="preserve"> </w:t>
      </w:r>
      <w:proofErr w:type="spellStart"/>
      <w:r w:rsidRPr="00B41112">
        <w:rPr>
          <w:sz w:val="26"/>
          <w:szCs w:val="26"/>
          <w:rPrChange w:id="2703" w:author="Le Minh Nghia" w:date="2019-10-09T10:56:00Z">
            <w:rPr>
              <w:sz w:val="26"/>
              <w:szCs w:val="26"/>
            </w:rPr>
          </w:rPrChange>
        </w:rPr>
        <w:t>thể</w:t>
      </w:r>
      <w:proofErr w:type="spellEnd"/>
      <w:r w:rsidRPr="00B41112">
        <w:rPr>
          <w:sz w:val="26"/>
          <w:szCs w:val="26"/>
          <w:rPrChange w:id="2704" w:author="Le Minh Nghia" w:date="2019-10-09T10:56:00Z">
            <w:rPr>
              <w:sz w:val="26"/>
              <w:szCs w:val="26"/>
            </w:rPr>
          </w:rPrChange>
        </w:rPr>
        <w:t xml:space="preserve"> </w:t>
      </w:r>
      <w:proofErr w:type="spellStart"/>
      <w:r w:rsidRPr="00B41112">
        <w:rPr>
          <w:sz w:val="26"/>
          <w:szCs w:val="26"/>
          <w:rPrChange w:id="2705" w:author="Le Minh Nghia" w:date="2019-10-09T10:56:00Z">
            <w:rPr>
              <w:sz w:val="26"/>
              <w:szCs w:val="26"/>
            </w:rPr>
          </w:rPrChange>
        </w:rPr>
        <w:t>liên</w:t>
      </w:r>
      <w:proofErr w:type="spellEnd"/>
      <w:r w:rsidRPr="00B41112">
        <w:rPr>
          <w:sz w:val="26"/>
          <w:szCs w:val="26"/>
          <w:rPrChange w:id="2706" w:author="Le Minh Nghia" w:date="2019-10-09T10:56:00Z">
            <w:rPr>
              <w:sz w:val="26"/>
              <w:szCs w:val="26"/>
            </w:rPr>
          </w:rPrChange>
        </w:rPr>
        <w:t xml:space="preserve"> </w:t>
      </w:r>
      <w:proofErr w:type="spellStart"/>
      <w:r w:rsidRPr="00B41112">
        <w:rPr>
          <w:sz w:val="26"/>
          <w:szCs w:val="26"/>
          <w:rPrChange w:id="2707" w:author="Le Minh Nghia" w:date="2019-10-09T10:56:00Z">
            <w:rPr>
              <w:sz w:val="26"/>
              <w:szCs w:val="26"/>
            </w:rPr>
          </w:rPrChange>
        </w:rPr>
        <w:t>lạc</w:t>
      </w:r>
      <w:proofErr w:type="spellEnd"/>
      <w:r w:rsidRPr="00B41112">
        <w:rPr>
          <w:sz w:val="26"/>
          <w:szCs w:val="26"/>
          <w:rPrChange w:id="2708" w:author="Le Minh Nghia" w:date="2019-10-09T10:56:00Z">
            <w:rPr>
              <w:sz w:val="26"/>
              <w:szCs w:val="26"/>
            </w:rPr>
          </w:rPrChange>
        </w:rPr>
        <w:t xml:space="preserve"> </w:t>
      </w:r>
      <w:proofErr w:type="spellStart"/>
      <w:r w:rsidRPr="00B41112">
        <w:rPr>
          <w:sz w:val="26"/>
          <w:szCs w:val="26"/>
          <w:rPrChange w:id="2709" w:author="Le Minh Nghia" w:date="2019-10-09T10:56:00Z">
            <w:rPr>
              <w:sz w:val="26"/>
              <w:szCs w:val="26"/>
            </w:rPr>
          </w:rPrChange>
        </w:rPr>
        <w:t>với</w:t>
      </w:r>
      <w:proofErr w:type="spellEnd"/>
      <w:r w:rsidRPr="00B41112">
        <w:rPr>
          <w:sz w:val="26"/>
          <w:szCs w:val="26"/>
          <w:rPrChange w:id="2710" w:author="Le Minh Nghia" w:date="2019-10-09T10:56:00Z">
            <w:rPr>
              <w:sz w:val="26"/>
              <w:szCs w:val="26"/>
            </w:rPr>
          </w:rPrChange>
        </w:rPr>
        <w:t xml:space="preserve"> </w:t>
      </w:r>
      <w:proofErr w:type="spellStart"/>
      <w:r w:rsidRPr="00B41112">
        <w:rPr>
          <w:sz w:val="26"/>
          <w:szCs w:val="26"/>
          <w:rPrChange w:id="2711" w:author="Le Minh Nghia" w:date="2019-10-09T10:56:00Z">
            <w:rPr>
              <w:sz w:val="26"/>
              <w:szCs w:val="26"/>
            </w:rPr>
          </w:rPrChange>
        </w:rPr>
        <w:t>cựu</w:t>
      </w:r>
      <w:proofErr w:type="spellEnd"/>
      <w:r w:rsidRPr="00B41112">
        <w:rPr>
          <w:sz w:val="26"/>
          <w:szCs w:val="26"/>
          <w:rPrChange w:id="2712" w:author="Le Minh Nghia" w:date="2019-10-09T10:56:00Z">
            <w:rPr>
              <w:sz w:val="26"/>
              <w:szCs w:val="26"/>
            </w:rPr>
          </w:rPrChange>
        </w:rPr>
        <w:t xml:space="preserve"> </w:t>
      </w:r>
      <w:proofErr w:type="spellStart"/>
      <w:r w:rsidRPr="00B41112">
        <w:rPr>
          <w:sz w:val="26"/>
          <w:szCs w:val="26"/>
          <w:rPrChange w:id="2713" w:author="Le Minh Nghia" w:date="2019-10-09T10:56:00Z">
            <w:rPr>
              <w:sz w:val="26"/>
              <w:szCs w:val="26"/>
            </w:rPr>
          </w:rPrChange>
        </w:rPr>
        <w:t>sinh</w:t>
      </w:r>
      <w:proofErr w:type="spellEnd"/>
      <w:r w:rsidRPr="00B41112">
        <w:rPr>
          <w:sz w:val="26"/>
          <w:szCs w:val="26"/>
          <w:rPrChange w:id="2714" w:author="Le Minh Nghia" w:date="2019-10-09T10:56:00Z">
            <w:rPr>
              <w:sz w:val="26"/>
              <w:szCs w:val="26"/>
            </w:rPr>
          </w:rPrChange>
        </w:rPr>
        <w:t xml:space="preserve"> </w:t>
      </w:r>
      <w:proofErr w:type="spellStart"/>
      <w:r w:rsidRPr="00B41112">
        <w:rPr>
          <w:sz w:val="26"/>
          <w:szCs w:val="26"/>
          <w:rPrChange w:id="2715" w:author="Le Minh Nghia" w:date="2019-10-09T10:56:00Z">
            <w:rPr>
              <w:sz w:val="26"/>
              <w:szCs w:val="26"/>
            </w:rPr>
          </w:rPrChange>
        </w:rPr>
        <w:lastRenderedPageBreak/>
        <w:t>viên</w:t>
      </w:r>
      <w:proofErr w:type="spellEnd"/>
      <w:r w:rsidRPr="00B41112">
        <w:rPr>
          <w:sz w:val="26"/>
          <w:szCs w:val="26"/>
          <w:rPrChange w:id="2716" w:author="Le Minh Nghia" w:date="2019-10-09T10:56:00Z">
            <w:rPr>
              <w:sz w:val="26"/>
              <w:szCs w:val="26"/>
            </w:rPr>
          </w:rPrChange>
        </w:rPr>
        <w:t xml:space="preserve"> </w:t>
      </w:r>
      <w:proofErr w:type="spellStart"/>
      <w:r w:rsidRPr="00B41112">
        <w:rPr>
          <w:sz w:val="26"/>
          <w:szCs w:val="26"/>
          <w:rPrChange w:id="2717" w:author="Le Minh Nghia" w:date="2019-10-09T10:56:00Z">
            <w:rPr>
              <w:sz w:val="26"/>
              <w:szCs w:val="26"/>
            </w:rPr>
          </w:rPrChange>
        </w:rPr>
        <w:t>nhằm</w:t>
      </w:r>
      <w:proofErr w:type="spellEnd"/>
      <w:r w:rsidRPr="00B41112">
        <w:rPr>
          <w:sz w:val="26"/>
          <w:szCs w:val="26"/>
          <w:rPrChange w:id="2718" w:author="Le Minh Nghia" w:date="2019-10-09T10:56:00Z">
            <w:rPr>
              <w:sz w:val="26"/>
              <w:szCs w:val="26"/>
            </w:rPr>
          </w:rPrChange>
        </w:rPr>
        <w:t xml:space="preserve"> </w:t>
      </w:r>
      <w:proofErr w:type="spellStart"/>
      <w:r w:rsidRPr="00B41112">
        <w:rPr>
          <w:sz w:val="26"/>
          <w:szCs w:val="26"/>
          <w:rPrChange w:id="2719" w:author="Le Minh Nghia" w:date="2019-10-09T10:56:00Z">
            <w:rPr>
              <w:sz w:val="26"/>
              <w:szCs w:val="26"/>
            </w:rPr>
          </w:rPrChange>
        </w:rPr>
        <w:t>kêu</w:t>
      </w:r>
      <w:proofErr w:type="spellEnd"/>
      <w:r w:rsidRPr="00B41112">
        <w:rPr>
          <w:sz w:val="26"/>
          <w:szCs w:val="26"/>
          <w:rPrChange w:id="2720" w:author="Le Minh Nghia" w:date="2019-10-09T10:56:00Z">
            <w:rPr>
              <w:sz w:val="26"/>
              <w:szCs w:val="26"/>
            </w:rPr>
          </w:rPrChange>
        </w:rPr>
        <w:t xml:space="preserve"> </w:t>
      </w:r>
      <w:proofErr w:type="spellStart"/>
      <w:r w:rsidRPr="00B41112">
        <w:rPr>
          <w:sz w:val="26"/>
          <w:szCs w:val="26"/>
          <w:rPrChange w:id="2721" w:author="Le Minh Nghia" w:date="2019-10-09T10:56:00Z">
            <w:rPr>
              <w:sz w:val="26"/>
              <w:szCs w:val="26"/>
            </w:rPr>
          </w:rPrChange>
        </w:rPr>
        <w:t>gọi</w:t>
      </w:r>
      <w:proofErr w:type="spellEnd"/>
      <w:r w:rsidRPr="00B41112">
        <w:rPr>
          <w:sz w:val="26"/>
          <w:szCs w:val="26"/>
          <w:rPrChange w:id="2722" w:author="Le Minh Nghia" w:date="2019-10-09T10:56:00Z">
            <w:rPr>
              <w:sz w:val="26"/>
              <w:szCs w:val="26"/>
            </w:rPr>
          </w:rPrChange>
        </w:rPr>
        <w:t xml:space="preserve"> </w:t>
      </w:r>
      <w:proofErr w:type="spellStart"/>
      <w:r w:rsidRPr="00B41112">
        <w:rPr>
          <w:sz w:val="26"/>
          <w:szCs w:val="26"/>
          <w:rPrChange w:id="2723" w:author="Le Minh Nghia" w:date="2019-10-09T10:56:00Z">
            <w:rPr>
              <w:sz w:val="26"/>
              <w:szCs w:val="26"/>
            </w:rPr>
          </w:rPrChange>
        </w:rPr>
        <w:t>về</w:t>
      </w:r>
      <w:proofErr w:type="spellEnd"/>
      <w:r w:rsidRPr="00B41112">
        <w:rPr>
          <w:sz w:val="26"/>
          <w:szCs w:val="26"/>
          <w:rPrChange w:id="2724" w:author="Le Minh Nghia" w:date="2019-10-09T10:56:00Z">
            <w:rPr>
              <w:sz w:val="26"/>
              <w:szCs w:val="26"/>
            </w:rPr>
          </w:rPrChange>
        </w:rPr>
        <w:t xml:space="preserve"> khoa </w:t>
      </w:r>
      <w:proofErr w:type="spellStart"/>
      <w:r w:rsidRPr="00B41112">
        <w:rPr>
          <w:sz w:val="26"/>
          <w:szCs w:val="26"/>
          <w:rPrChange w:id="2725" w:author="Le Minh Nghia" w:date="2019-10-09T10:56:00Z">
            <w:rPr>
              <w:sz w:val="26"/>
              <w:szCs w:val="26"/>
            </w:rPr>
          </w:rPrChange>
        </w:rPr>
        <w:t>tham</w:t>
      </w:r>
      <w:proofErr w:type="spellEnd"/>
      <w:r w:rsidRPr="00B41112">
        <w:rPr>
          <w:sz w:val="26"/>
          <w:szCs w:val="26"/>
          <w:rPrChange w:id="2726" w:author="Le Minh Nghia" w:date="2019-10-09T10:56:00Z">
            <w:rPr>
              <w:sz w:val="26"/>
              <w:szCs w:val="26"/>
            </w:rPr>
          </w:rPrChange>
        </w:rPr>
        <w:t xml:space="preserve"> </w:t>
      </w:r>
      <w:proofErr w:type="spellStart"/>
      <w:r w:rsidRPr="00B41112">
        <w:rPr>
          <w:sz w:val="26"/>
          <w:szCs w:val="26"/>
          <w:rPrChange w:id="2727" w:author="Le Minh Nghia" w:date="2019-10-09T10:56:00Z">
            <w:rPr>
              <w:sz w:val="26"/>
              <w:szCs w:val="26"/>
            </w:rPr>
          </w:rPrChange>
        </w:rPr>
        <w:t>dự</w:t>
      </w:r>
      <w:proofErr w:type="spellEnd"/>
      <w:r w:rsidRPr="00B41112">
        <w:rPr>
          <w:sz w:val="26"/>
          <w:szCs w:val="26"/>
          <w:rPrChange w:id="2728" w:author="Le Minh Nghia" w:date="2019-10-09T10:56:00Z">
            <w:rPr>
              <w:sz w:val="26"/>
              <w:szCs w:val="26"/>
            </w:rPr>
          </w:rPrChange>
        </w:rPr>
        <w:t xml:space="preserve"> </w:t>
      </w:r>
      <w:proofErr w:type="spellStart"/>
      <w:r w:rsidRPr="00B41112">
        <w:rPr>
          <w:sz w:val="26"/>
          <w:szCs w:val="26"/>
          <w:rPrChange w:id="2729" w:author="Le Minh Nghia" w:date="2019-10-09T10:56:00Z">
            <w:rPr>
              <w:sz w:val="26"/>
              <w:szCs w:val="26"/>
            </w:rPr>
          </w:rPrChange>
        </w:rPr>
        <w:t>sự</w:t>
      </w:r>
      <w:proofErr w:type="spellEnd"/>
      <w:r w:rsidRPr="00B41112">
        <w:rPr>
          <w:sz w:val="26"/>
          <w:szCs w:val="26"/>
          <w:rPrChange w:id="2730" w:author="Le Minh Nghia" w:date="2019-10-09T10:56:00Z">
            <w:rPr>
              <w:sz w:val="26"/>
              <w:szCs w:val="26"/>
            </w:rPr>
          </w:rPrChange>
        </w:rPr>
        <w:t xml:space="preserve"> </w:t>
      </w:r>
      <w:proofErr w:type="spellStart"/>
      <w:r w:rsidRPr="00B41112">
        <w:rPr>
          <w:sz w:val="26"/>
          <w:szCs w:val="26"/>
          <w:rPrChange w:id="2731" w:author="Le Minh Nghia" w:date="2019-10-09T10:56:00Z">
            <w:rPr>
              <w:sz w:val="26"/>
              <w:szCs w:val="26"/>
            </w:rPr>
          </w:rPrChange>
        </w:rPr>
        <w:t>kiện</w:t>
      </w:r>
      <w:proofErr w:type="spellEnd"/>
      <w:r w:rsidRPr="00B41112">
        <w:rPr>
          <w:sz w:val="26"/>
          <w:szCs w:val="26"/>
          <w:rPrChange w:id="2732" w:author="Le Minh Nghia" w:date="2019-10-09T10:56:00Z">
            <w:rPr>
              <w:sz w:val="26"/>
              <w:szCs w:val="26"/>
            </w:rPr>
          </w:rPrChange>
        </w:rPr>
        <w:t xml:space="preserve"> </w:t>
      </w:r>
      <w:proofErr w:type="spellStart"/>
      <w:r w:rsidRPr="00B41112">
        <w:rPr>
          <w:sz w:val="26"/>
          <w:szCs w:val="26"/>
          <w:rPrChange w:id="2733" w:author="Le Minh Nghia" w:date="2019-10-09T10:56:00Z">
            <w:rPr>
              <w:sz w:val="26"/>
              <w:szCs w:val="26"/>
            </w:rPr>
          </w:rPrChange>
        </w:rPr>
        <w:t>hoặc</w:t>
      </w:r>
      <w:proofErr w:type="spellEnd"/>
      <w:r w:rsidRPr="00B41112">
        <w:rPr>
          <w:sz w:val="26"/>
          <w:szCs w:val="26"/>
          <w:rPrChange w:id="2734" w:author="Le Minh Nghia" w:date="2019-10-09T10:56:00Z">
            <w:rPr>
              <w:sz w:val="26"/>
              <w:szCs w:val="26"/>
            </w:rPr>
          </w:rPrChange>
        </w:rPr>
        <w:t xml:space="preserve"> </w:t>
      </w:r>
      <w:proofErr w:type="spellStart"/>
      <w:r w:rsidRPr="00B41112">
        <w:rPr>
          <w:sz w:val="26"/>
          <w:szCs w:val="26"/>
          <w:rPrChange w:id="2735" w:author="Le Minh Nghia" w:date="2019-10-09T10:56:00Z">
            <w:rPr>
              <w:sz w:val="26"/>
              <w:szCs w:val="26"/>
            </w:rPr>
          </w:rPrChange>
        </w:rPr>
        <w:t>ủng</w:t>
      </w:r>
      <w:proofErr w:type="spellEnd"/>
      <w:r w:rsidRPr="00B41112">
        <w:rPr>
          <w:sz w:val="26"/>
          <w:szCs w:val="26"/>
          <w:rPrChange w:id="2736" w:author="Le Minh Nghia" w:date="2019-10-09T10:56:00Z">
            <w:rPr>
              <w:sz w:val="26"/>
              <w:szCs w:val="26"/>
            </w:rPr>
          </w:rPrChange>
        </w:rPr>
        <w:t xml:space="preserve"> </w:t>
      </w:r>
      <w:proofErr w:type="spellStart"/>
      <w:r w:rsidRPr="00B41112">
        <w:rPr>
          <w:sz w:val="26"/>
          <w:szCs w:val="26"/>
          <w:rPrChange w:id="2737" w:author="Le Minh Nghia" w:date="2019-10-09T10:56:00Z">
            <w:rPr>
              <w:sz w:val="26"/>
              <w:szCs w:val="26"/>
            </w:rPr>
          </w:rPrChange>
        </w:rPr>
        <w:t>hộ</w:t>
      </w:r>
      <w:proofErr w:type="spellEnd"/>
      <w:r w:rsidRPr="00B41112">
        <w:rPr>
          <w:sz w:val="26"/>
          <w:szCs w:val="26"/>
          <w:rPrChange w:id="2738" w:author="Le Minh Nghia" w:date="2019-10-09T10:56:00Z">
            <w:rPr>
              <w:sz w:val="26"/>
              <w:szCs w:val="26"/>
            </w:rPr>
          </w:rPrChange>
        </w:rPr>
        <w:t xml:space="preserve"> </w:t>
      </w:r>
      <w:proofErr w:type="spellStart"/>
      <w:r w:rsidRPr="00B41112">
        <w:rPr>
          <w:sz w:val="26"/>
          <w:szCs w:val="26"/>
          <w:rPrChange w:id="2739" w:author="Le Minh Nghia" w:date="2019-10-09T10:56:00Z">
            <w:rPr>
              <w:sz w:val="26"/>
              <w:szCs w:val="26"/>
            </w:rPr>
          </w:rPrChange>
        </w:rPr>
        <w:t>học</w:t>
      </w:r>
      <w:proofErr w:type="spellEnd"/>
      <w:r w:rsidRPr="00B41112">
        <w:rPr>
          <w:sz w:val="26"/>
          <w:szCs w:val="26"/>
          <w:rPrChange w:id="2740" w:author="Le Minh Nghia" w:date="2019-10-09T10:56:00Z">
            <w:rPr>
              <w:sz w:val="26"/>
              <w:szCs w:val="26"/>
            </w:rPr>
          </w:rPrChange>
        </w:rPr>
        <w:t xml:space="preserve"> </w:t>
      </w:r>
      <w:proofErr w:type="spellStart"/>
      <w:r w:rsidRPr="00B41112">
        <w:rPr>
          <w:sz w:val="26"/>
          <w:szCs w:val="26"/>
          <w:rPrChange w:id="2741" w:author="Le Minh Nghia" w:date="2019-10-09T10:56:00Z">
            <w:rPr>
              <w:sz w:val="26"/>
              <w:szCs w:val="26"/>
            </w:rPr>
          </w:rPrChange>
        </w:rPr>
        <w:t>bổng</w:t>
      </w:r>
      <w:proofErr w:type="spellEnd"/>
      <w:r w:rsidRPr="00B41112">
        <w:rPr>
          <w:sz w:val="26"/>
          <w:szCs w:val="26"/>
          <w:rPrChange w:id="2742" w:author="Le Minh Nghia" w:date="2019-10-09T10:56:00Z">
            <w:rPr>
              <w:sz w:val="26"/>
              <w:szCs w:val="26"/>
            </w:rPr>
          </w:rPrChange>
        </w:rPr>
        <w:t xml:space="preserve"> </w:t>
      </w:r>
      <w:proofErr w:type="spellStart"/>
      <w:r w:rsidRPr="00B41112">
        <w:rPr>
          <w:sz w:val="26"/>
          <w:szCs w:val="26"/>
          <w:rPrChange w:id="2743" w:author="Le Minh Nghia" w:date="2019-10-09T10:56:00Z">
            <w:rPr>
              <w:sz w:val="26"/>
              <w:szCs w:val="26"/>
            </w:rPr>
          </w:rPrChange>
        </w:rPr>
        <w:t>cho</w:t>
      </w:r>
      <w:proofErr w:type="spellEnd"/>
      <w:r w:rsidRPr="00B41112">
        <w:rPr>
          <w:sz w:val="26"/>
          <w:szCs w:val="26"/>
          <w:rPrChange w:id="2744" w:author="Le Minh Nghia" w:date="2019-10-09T10:56:00Z">
            <w:rPr>
              <w:sz w:val="26"/>
              <w:szCs w:val="26"/>
            </w:rPr>
          </w:rPrChange>
        </w:rPr>
        <w:t xml:space="preserve"> </w:t>
      </w:r>
      <w:proofErr w:type="spellStart"/>
      <w:r w:rsidRPr="00B41112">
        <w:rPr>
          <w:sz w:val="26"/>
          <w:szCs w:val="26"/>
          <w:rPrChange w:id="2745" w:author="Le Minh Nghia" w:date="2019-10-09T10:56:00Z">
            <w:rPr>
              <w:sz w:val="26"/>
              <w:szCs w:val="26"/>
            </w:rPr>
          </w:rPrChange>
        </w:rPr>
        <w:t>sinh</w:t>
      </w:r>
      <w:proofErr w:type="spellEnd"/>
      <w:r w:rsidRPr="00B41112">
        <w:rPr>
          <w:sz w:val="26"/>
          <w:szCs w:val="26"/>
          <w:rPrChange w:id="2746" w:author="Le Minh Nghia" w:date="2019-10-09T10:56:00Z">
            <w:rPr>
              <w:sz w:val="26"/>
              <w:szCs w:val="26"/>
            </w:rPr>
          </w:rPrChange>
        </w:rPr>
        <w:t xml:space="preserve"> </w:t>
      </w:r>
      <w:proofErr w:type="spellStart"/>
      <w:r w:rsidRPr="00B41112">
        <w:rPr>
          <w:sz w:val="26"/>
          <w:szCs w:val="26"/>
          <w:rPrChange w:id="2747" w:author="Le Minh Nghia" w:date="2019-10-09T10:56:00Z">
            <w:rPr>
              <w:sz w:val="26"/>
              <w:szCs w:val="26"/>
            </w:rPr>
          </w:rPrChange>
        </w:rPr>
        <w:t>viên</w:t>
      </w:r>
      <w:proofErr w:type="spellEnd"/>
      <w:r w:rsidRPr="00B41112">
        <w:rPr>
          <w:sz w:val="26"/>
          <w:szCs w:val="26"/>
          <w:rPrChange w:id="2748" w:author="Le Minh Nghia" w:date="2019-10-09T10:56:00Z">
            <w:rPr>
              <w:sz w:val="26"/>
              <w:szCs w:val="26"/>
            </w:rPr>
          </w:rPrChange>
        </w:rPr>
        <w:t xml:space="preserve"> </w:t>
      </w:r>
      <w:proofErr w:type="spellStart"/>
      <w:r w:rsidRPr="00B41112">
        <w:rPr>
          <w:sz w:val="26"/>
          <w:szCs w:val="26"/>
          <w:rPrChange w:id="2749" w:author="Le Minh Nghia" w:date="2019-10-09T10:56:00Z">
            <w:rPr>
              <w:sz w:val="26"/>
              <w:szCs w:val="26"/>
            </w:rPr>
          </w:rPrChange>
        </w:rPr>
        <w:t>hiện</w:t>
      </w:r>
      <w:proofErr w:type="spellEnd"/>
      <w:r w:rsidRPr="00B41112">
        <w:rPr>
          <w:sz w:val="26"/>
          <w:szCs w:val="26"/>
          <w:rPrChange w:id="2750" w:author="Le Minh Nghia" w:date="2019-10-09T10:56:00Z">
            <w:rPr>
              <w:sz w:val="26"/>
              <w:szCs w:val="26"/>
            </w:rPr>
          </w:rPrChange>
        </w:rPr>
        <w:t xml:space="preserve"> </w:t>
      </w:r>
      <w:proofErr w:type="spellStart"/>
      <w:r w:rsidRPr="00B41112">
        <w:rPr>
          <w:sz w:val="26"/>
          <w:szCs w:val="26"/>
          <w:rPrChange w:id="2751" w:author="Le Minh Nghia" w:date="2019-10-09T10:56:00Z">
            <w:rPr>
              <w:sz w:val="26"/>
              <w:szCs w:val="26"/>
            </w:rPr>
          </w:rPrChange>
        </w:rPr>
        <w:t>đang</w:t>
      </w:r>
      <w:proofErr w:type="spellEnd"/>
      <w:r w:rsidRPr="00B41112">
        <w:rPr>
          <w:sz w:val="26"/>
          <w:szCs w:val="26"/>
          <w:rPrChange w:id="2752" w:author="Le Minh Nghia" w:date="2019-10-09T10:56:00Z">
            <w:rPr>
              <w:sz w:val="26"/>
              <w:szCs w:val="26"/>
            </w:rPr>
          </w:rPrChange>
        </w:rPr>
        <w:t xml:space="preserve"> </w:t>
      </w:r>
      <w:proofErr w:type="spellStart"/>
      <w:r w:rsidRPr="00B41112">
        <w:rPr>
          <w:sz w:val="26"/>
          <w:szCs w:val="26"/>
          <w:rPrChange w:id="2753" w:author="Le Minh Nghia" w:date="2019-10-09T10:56:00Z">
            <w:rPr>
              <w:sz w:val="26"/>
              <w:szCs w:val="26"/>
            </w:rPr>
          </w:rPrChange>
        </w:rPr>
        <w:t>họ</w:t>
      </w:r>
      <w:r w:rsidR="00917EF7" w:rsidRPr="00B41112">
        <w:rPr>
          <w:sz w:val="26"/>
          <w:szCs w:val="26"/>
          <w:rPrChange w:id="2754" w:author="Le Minh Nghia" w:date="2019-10-09T10:56:00Z">
            <w:rPr>
              <w:sz w:val="26"/>
              <w:szCs w:val="26"/>
            </w:rPr>
          </w:rPrChange>
        </w:rPr>
        <w:t>c</w:t>
      </w:r>
      <w:proofErr w:type="spellEnd"/>
      <w:r w:rsidR="00917EF7" w:rsidRPr="00B41112">
        <w:rPr>
          <w:sz w:val="26"/>
          <w:szCs w:val="26"/>
          <w:rPrChange w:id="2755" w:author="Le Minh Nghia" w:date="2019-10-09T10:56:00Z">
            <w:rPr>
              <w:sz w:val="26"/>
              <w:szCs w:val="26"/>
            </w:rPr>
          </w:rPrChange>
        </w:rPr>
        <w:t xml:space="preserve"> </w:t>
      </w:r>
      <w:proofErr w:type="spellStart"/>
      <w:r w:rsidR="00917EF7" w:rsidRPr="00B41112">
        <w:rPr>
          <w:sz w:val="26"/>
          <w:szCs w:val="26"/>
          <w:rPrChange w:id="2756" w:author="Le Minh Nghia" w:date="2019-10-09T10:56:00Z">
            <w:rPr>
              <w:sz w:val="26"/>
              <w:szCs w:val="26"/>
            </w:rPr>
          </w:rPrChange>
        </w:rPr>
        <w:t>trong</w:t>
      </w:r>
      <w:proofErr w:type="spellEnd"/>
      <w:r w:rsidR="00917EF7" w:rsidRPr="00B41112">
        <w:rPr>
          <w:sz w:val="26"/>
          <w:szCs w:val="26"/>
          <w:rPrChange w:id="2757" w:author="Le Minh Nghia" w:date="2019-10-09T10:56:00Z">
            <w:rPr>
              <w:sz w:val="26"/>
              <w:szCs w:val="26"/>
            </w:rPr>
          </w:rPrChange>
        </w:rPr>
        <w:t xml:space="preserve"> khoa</w:t>
      </w:r>
      <w:r w:rsidRPr="00B41112">
        <w:rPr>
          <w:sz w:val="26"/>
          <w:szCs w:val="26"/>
          <w:rPrChange w:id="2758"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2759" w:author="Le Minh Nghia" w:date="2019-10-09T10:56:00Z">
            <w:rPr>
              <w:sz w:val="26"/>
              <w:szCs w:val="26"/>
            </w:rPr>
          </w:rPrChange>
        </w:rPr>
      </w:pPr>
      <w:r w:rsidRPr="00B41112">
        <w:rPr>
          <w:sz w:val="26"/>
          <w:szCs w:val="26"/>
          <w:rPrChange w:id="2760" w:author="Le Minh Nghia" w:date="2019-10-09T10:56:00Z">
            <w:rPr>
              <w:sz w:val="26"/>
              <w:szCs w:val="26"/>
            </w:rPr>
          </w:rPrChange>
        </w:rPr>
        <w:t xml:space="preserve">Khoa </w:t>
      </w:r>
      <w:del w:id="2761" w:author="Le Minh Nghia" w:date="2019-10-09T10:04:00Z">
        <w:r w:rsidRPr="00B41112" w:rsidDel="00E70C55">
          <w:rPr>
            <w:sz w:val="26"/>
            <w:szCs w:val="26"/>
            <w:rPrChange w:id="2762" w:author="Le Minh Nghia" w:date="2019-10-09T10:56:00Z">
              <w:rPr>
                <w:sz w:val="26"/>
                <w:szCs w:val="26"/>
              </w:rPr>
            </w:rPrChange>
          </w:rPr>
          <w:delText xml:space="preserve">Công nghệ thông tin </w:delText>
        </w:r>
        <w:r w:rsidR="007D736C" w:rsidRPr="00B41112" w:rsidDel="00E70C55">
          <w:rPr>
            <w:sz w:val="26"/>
            <w:szCs w:val="26"/>
            <w:rPrChange w:id="2763" w:author="Le Minh Nghia" w:date="2019-10-09T10:56:00Z">
              <w:rPr>
                <w:sz w:val="26"/>
                <w:szCs w:val="26"/>
              </w:rPr>
            </w:rPrChange>
          </w:rPr>
          <w:delText xml:space="preserve">và </w:delText>
        </w:r>
        <w:r w:rsidRPr="00B41112" w:rsidDel="00E70C55">
          <w:rPr>
            <w:sz w:val="26"/>
            <w:szCs w:val="26"/>
            <w:rPrChange w:id="2764" w:author="Le Minh Nghia" w:date="2019-10-09T10:56:00Z">
              <w:rPr>
                <w:sz w:val="26"/>
                <w:szCs w:val="26"/>
              </w:rPr>
            </w:rPrChange>
          </w:rPr>
          <w:delText>truyền thông</w:delText>
        </w:r>
      </w:del>
      <w:proofErr w:type="spellStart"/>
      <w:ins w:id="2765" w:author="Le Minh Nghia" w:date="2019-10-09T10:04:00Z">
        <w:r w:rsidR="00E70C55" w:rsidRPr="00B41112">
          <w:rPr>
            <w:sz w:val="26"/>
            <w:szCs w:val="26"/>
            <w:rPrChange w:id="2766" w:author="Le Minh Nghia" w:date="2019-10-09T10:56:00Z">
              <w:rPr>
                <w:sz w:val="26"/>
                <w:szCs w:val="26"/>
              </w:rPr>
            </w:rPrChange>
          </w:rPr>
          <w:t>Công</w:t>
        </w:r>
        <w:proofErr w:type="spellEnd"/>
        <w:r w:rsidR="00E70C55" w:rsidRPr="00B41112">
          <w:rPr>
            <w:sz w:val="26"/>
            <w:szCs w:val="26"/>
            <w:rPrChange w:id="2767" w:author="Le Minh Nghia" w:date="2019-10-09T10:56:00Z">
              <w:rPr>
                <w:sz w:val="26"/>
                <w:szCs w:val="26"/>
              </w:rPr>
            </w:rPrChange>
          </w:rPr>
          <w:t xml:space="preserve"> </w:t>
        </w:r>
        <w:proofErr w:type="spellStart"/>
        <w:r w:rsidR="00E70C55" w:rsidRPr="00B41112">
          <w:rPr>
            <w:sz w:val="26"/>
            <w:szCs w:val="26"/>
            <w:rPrChange w:id="2768" w:author="Le Minh Nghia" w:date="2019-10-09T10:56:00Z">
              <w:rPr>
                <w:sz w:val="26"/>
                <w:szCs w:val="26"/>
              </w:rPr>
            </w:rPrChange>
          </w:rPr>
          <w:t>nghệ</w:t>
        </w:r>
        <w:proofErr w:type="spellEnd"/>
        <w:r w:rsidR="00E70C55" w:rsidRPr="00B41112">
          <w:rPr>
            <w:sz w:val="26"/>
            <w:szCs w:val="26"/>
            <w:rPrChange w:id="2769" w:author="Le Minh Nghia" w:date="2019-10-09T10:56:00Z">
              <w:rPr>
                <w:sz w:val="26"/>
                <w:szCs w:val="26"/>
              </w:rPr>
            </w:rPrChange>
          </w:rPr>
          <w:t xml:space="preserve"> </w:t>
        </w:r>
        <w:proofErr w:type="spellStart"/>
        <w:r w:rsidR="00E70C55" w:rsidRPr="00B41112">
          <w:rPr>
            <w:sz w:val="26"/>
            <w:szCs w:val="26"/>
            <w:rPrChange w:id="2770" w:author="Le Minh Nghia" w:date="2019-10-09T10:56:00Z">
              <w:rPr>
                <w:sz w:val="26"/>
                <w:szCs w:val="26"/>
              </w:rPr>
            </w:rPrChange>
          </w:rPr>
          <w:t>Thông</w:t>
        </w:r>
        <w:proofErr w:type="spellEnd"/>
        <w:r w:rsidR="00E70C55" w:rsidRPr="00B41112">
          <w:rPr>
            <w:sz w:val="26"/>
            <w:szCs w:val="26"/>
            <w:rPrChange w:id="2771" w:author="Le Minh Nghia" w:date="2019-10-09T10:56:00Z">
              <w:rPr>
                <w:sz w:val="26"/>
                <w:szCs w:val="26"/>
              </w:rPr>
            </w:rPrChange>
          </w:rPr>
          <w:t xml:space="preserve"> tin </w:t>
        </w:r>
        <w:proofErr w:type="spellStart"/>
        <w:r w:rsidR="00E70C55" w:rsidRPr="00B41112">
          <w:rPr>
            <w:sz w:val="26"/>
            <w:szCs w:val="26"/>
            <w:rPrChange w:id="2772" w:author="Le Minh Nghia" w:date="2019-10-09T10:56:00Z">
              <w:rPr>
                <w:sz w:val="26"/>
                <w:szCs w:val="26"/>
              </w:rPr>
            </w:rPrChange>
          </w:rPr>
          <w:t>và</w:t>
        </w:r>
        <w:proofErr w:type="spellEnd"/>
        <w:r w:rsidR="00E70C55" w:rsidRPr="00B41112">
          <w:rPr>
            <w:sz w:val="26"/>
            <w:szCs w:val="26"/>
            <w:rPrChange w:id="2773" w:author="Le Minh Nghia" w:date="2019-10-09T10:56:00Z">
              <w:rPr>
                <w:sz w:val="26"/>
                <w:szCs w:val="26"/>
              </w:rPr>
            </w:rPrChange>
          </w:rPr>
          <w:t xml:space="preserve"> </w:t>
        </w:r>
        <w:proofErr w:type="spellStart"/>
        <w:r w:rsidR="00E70C55" w:rsidRPr="00B41112">
          <w:rPr>
            <w:sz w:val="26"/>
            <w:szCs w:val="26"/>
            <w:rPrChange w:id="2774" w:author="Le Minh Nghia" w:date="2019-10-09T10:56:00Z">
              <w:rPr>
                <w:sz w:val="26"/>
                <w:szCs w:val="26"/>
              </w:rPr>
            </w:rPrChange>
          </w:rPr>
          <w:t>Truyền</w:t>
        </w:r>
        <w:proofErr w:type="spellEnd"/>
        <w:r w:rsidR="00E70C55" w:rsidRPr="00B41112">
          <w:rPr>
            <w:sz w:val="26"/>
            <w:szCs w:val="26"/>
            <w:rPrChange w:id="2775" w:author="Le Minh Nghia" w:date="2019-10-09T10:56:00Z">
              <w:rPr>
                <w:sz w:val="26"/>
                <w:szCs w:val="26"/>
              </w:rPr>
            </w:rPrChange>
          </w:rPr>
          <w:t xml:space="preserve"> </w:t>
        </w:r>
        <w:proofErr w:type="spellStart"/>
        <w:r w:rsidR="00E70C55" w:rsidRPr="00B41112">
          <w:rPr>
            <w:sz w:val="26"/>
            <w:szCs w:val="26"/>
            <w:rPrChange w:id="2776" w:author="Le Minh Nghia" w:date="2019-10-09T10:56:00Z">
              <w:rPr>
                <w:sz w:val="26"/>
                <w:szCs w:val="26"/>
              </w:rPr>
            </w:rPrChange>
          </w:rPr>
          <w:t>thông</w:t>
        </w:r>
      </w:ins>
      <w:proofErr w:type="spellEnd"/>
      <w:r w:rsidRPr="00B41112">
        <w:rPr>
          <w:sz w:val="26"/>
          <w:szCs w:val="26"/>
          <w:rPrChange w:id="2777" w:author="Le Minh Nghia" w:date="2019-10-09T10:56:00Z">
            <w:rPr>
              <w:sz w:val="26"/>
              <w:szCs w:val="26"/>
            </w:rPr>
          </w:rPrChange>
        </w:rPr>
        <w:t xml:space="preserve"> </w:t>
      </w:r>
      <w:proofErr w:type="spellStart"/>
      <w:r w:rsidRPr="00B41112">
        <w:rPr>
          <w:sz w:val="26"/>
          <w:szCs w:val="26"/>
          <w:rPrChange w:id="2778" w:author="Le Minh Nghia" w:date="2019-10-09T10:56:00Z">
            <w:rPr>
              <w:sz w:val="26"/>
              <w:szCs w:val="26"/>
            </w:rPr>
          </w:rPrChange>
        </w:rPr>
        <w:t>của</w:t>
      </w:r>
      <w:proofErr w:type="spellEnd"/>
      <w:r w:rsidRPr="00B41112">
        <w:rPr>
          <w:sz w:val="26"/>
          <w:szCs w:val="26"/>
          <w:rPrChange w:id="2779" w:author="Le Minh Nghia" w:date="2019-10-09T10:56:00Z">
            <w:rPr>
              <w:sz w:val="26"/>
              <w:szCs w:val="26"/>
            </w:rPr>
          </w:rPrChange>
        </w:rPr>
        <w:t xml:space="preserve"> </w:t>
      </w:r>
      <w:proofErr w:type="spellStart"/>
      <w:r w:rsidRPr="00B41112">
        <w:rPr>
          <w:sz w:val="26"/>
          <w:szCs w:val="26"/>
          <w:rPrChange w:id="2780" w:author="Le Minh Nghia" w:date="2019-10-09T10:56:00Z">
            <w:rPr>
              <w:sz w:val="26"/>
              <w:szCs w:val="26"/>
            </w:rPr>
          </w:rPrChange>
        </w:rPr>
        <w:t>trường</w:t>
      </w:r>
      <w:proofErr w:type="spellEnd"/>
      <w:r w:rsidRPr="00B41112">
        <w:rPr>
          <w:sz w:val="26"/>
          <w:szCs w:val="26"/>
          <w:rPrChange w:id="2781" w:author="Le Minh Nghia" w:date="2019-10-09T10:56:00Z">
            <w:rPr>
              <w:sz w:val="26"/>
              <w:szCs w:val="26"/>
            </w:rPr>
          </w:rPrChange>
        </w:rPr>
        <w:t xml:space="preserve"> </w:t>
      </w:r>
      <w:proofErr w:type="spellStart"/>
      <w:r w:rsidRPr="00B41112">
        <w:rPr>
          <w:sz w:val="26"/>
          <w:szCs w:val="26"/>
          <w:rPrChange w:id="2782" w:author="Le Minh Nghia" w:date="2019-10-09T10:56:00Z">
            <w:rPr>
              <w:sz w:val="26"/>
              <w:szCs w:val="26"/>
            </w:rPr>
          </w:rPrChange>
        </w:rPr>
        <w:t>Đại</w:t>
      </w:r>
      <w:proofErr w:type="spellEnd"/>
      <w:r w:rsidRPr="00B41112">
        <w:rPr>
          <w:sz w:val="26"/>
          <w:szCs w:val="26"/>
          <w:rPrChange w:id="2783" w:author="Le Minh Nghia" w:date="2019-10-09T10:56:00Z">
            <w:rPr>
              <w:sz w:val="26"/>
              <w:szCs w:val="26"/>
            </w:rPr>
          </w:rPrChange>
        </w:rPr>
        <w:t xml:space="preserve"> </w:t>
      </w:r>
      <w:proofErr w:type="spellStart"/>
      <w:r w:rsidRPr="00B41112">
        <w:rPr>
          <w:sz w:val="26"/>
          <w:szCs w:val="26"/>
          <w:rPrChange w:id="2784" w:author="Le Minh Nghia" w:date="2019-10-09T10:56:00Z">
            <w:rPr>
              <w:sz w:val="26"/>
              <w:szCs w:val="26"/>
            </w:rPr>
          </w:rPrChange>
        </w:rPr>
        <w:t>học</w:t>
      </w:r>
      <w:proofErr w:type="spellEnd"/>
      <w:r w:rsidRPr="00B41112">
        <w:rPr>
          <w:sz w:val="26"/>
          <w:szCs w:val="26"/>
          <w:rPrChange w:id="2785" w:author="Le Minh Nghia" w:date="2019-10-09T10:56:00Z">
            <w:rPr>
              <w:sz w:val="26"/>
              <w:szCs w:val="26"/>
            </w:rPr>
          </w:rPrChange>
        </w:rPr>
        <w:t xml:space="preserve"> </w:t>
      </w:r>
      <w:proofErr w:type="spellStart"/>
      <w:r w:rsidRPr="00B41112">
        <w:rPr>
          <w:sz w:val="26"/>
          <w:szCs w:val="26"/>
          <w:rPrChange w:id="2786" w:author="Le Minh Nghia" w:date="2019-10-09T10:56:00Z">
            <w:rPr>
              <w:sz w:val="26"/>
              <w:szCs w:val="26"/>
            </w:rPr>
          </w:rPrChange>
        </w:rPr>
        <w:t>Đạ</w:t>
      </w:r>
      <w:r w:rsidR="00917EF7" w:rsidRPr="00B41112">
        <w:rPr>
          <w:sz w:val="26"/>
          <w:szCs w:val="26"/>
          <w:rPrChange w:id="2787" w:author="Le Minh Nghia" w:date="2019-10-09T10:56:00Z">
            <w:rPr>
              <w:sz w:val="26"/>
              <w:szCs w:val="26"/>
            </w:rPr>
          </w:rPrChange>
        </w:rPr>
        <w:t>i</w:t>
      </w:r>
      <w:proofErr w:type="spellEnd"/>
      <w:r w:rsidR="00917EF7" w:rsidRPr="00B41112">
        <w:rPr>
          <w:sz w:val="26"/>
          <w:szCs w:val="26"/>
          <w:rPrChange w:id="2788" w:author="Le Minh Nghia" w:date="2019-10-09T10:56:00Z">
            <w:rPr>
              <w:sz w:val="26"/>
              <w:szCs w:val="26"/>
            </w:rPr>
          </w:rPrChange>
        </w:rPr>
        <w:t xml:space="preserve"> Nam</w:t>
      </w:r>
      <w:r w:rsidRPr="00B41112">
        <w:rPr>
          <w:sz w:val="26"/>
          <w:szCs w:val="26"/>
          <w:rPrChange w:id="2789" w:author="Le Minh Nghia" w:date="2019-10-09T10:56:00Z">
            <w:rPr>
              <w:sz w:val="26"/>
              <w:szCs w:val="26"/>
            </w:rPr>
          </w:rPrChange>
        </w:rPr>
        <w:t xml:space="preserve">: </w:t>
      </w:r>
      <w:proofErr w:type="spellStart"/>
      <w:r w:rsidRPr="00B41112">
        <w:rPr>
          <w:sz w:val="26"/>
          <w:szCs w:val="26"/>
          <w:rPrChange w:id="2790" w:author="Le Minh Nghia" w:date="2019-10-09T10:56:00Z">
            <w:rPr>
              <w:sz w:val="26"/>
              <w:szCs w:val="26"/>
            </w:rPr>
          </w:rPrChange>
        </w:rPr>
        <w:t>Nêu</w:t>
      </w:r>
      <w:proofErr w:type="spellEnd"/>
      <w:r w:rsidRPr="00B41112">
        <w:rPr>
          <w:sz w:val="26"/>
          <w:szCs w:val="26"/>
          <w:rPrChange w:id="2791" w:author="Le Minh Nghia" w:date="2019-10-09T10:56:00Z">
            <w:rPr>
              <w:sz w:val="26"/>
              <w:szCs w:val="26"/>
            </w:rPr>
          </w:rPrChange>
        </w:rPr>
        <w:t xml:space="preserve"> </w:t>
      </w:r>
      <w:proofErr w:type="spellStart"/>
      <w:r w:rsidRPr="00B41112">
        <w:rPr>
          <w:sz w:val="26"/>
          <w:szCs w:val="26"/>
          <w:rPrChange w:id="2792" w:author="Le Minh Nghia" w:date="2019-10-09T10:56:00Z">
            <w:rPr>
              <w:sz w:val="26"/>
              <w:szCs w:val="26"/>
            </w:rPr>
          </w:rPrChange>
        </w:rPr>
        <w:t>được</w:t>
      </w:r>
      <w:proofErr w:type="spellEnd"/>
      <w:r w:rsidRPr="00B41112">
        <w:rPr>
          <w:sz w:val="26"/>
          <w:szCs w:val="26"/>
          <w:rPrChange w:id="2793" w:author="Le Minh Nghia" w:date="2019-10-09T10:56:00Z">
            <w:rPr>
              <w:sz w:val="26"/>
              <w:szCs w:val="26"/>
            </w:rPr>
          </w:rPrChange>
        </w:rPr>
        <w:t xml:space="preserve"> </w:t>
      </w:r>
      <w:proofErr w:type="spellStart"/>
      <w:r w:rsidRPr="00B41112">
        <w:rPr>
          <w:sz w:val="26"/>
          <w:szCs w:val="26"/>
          <w:rPrChange w:id="2794" w:author="Le Minh Nghia" w:date="2019-10-09T10:56:00Z">
            <w:rPr>
              <w:sz w:val="26"/>
              <w:szCs w:val="26"/>
            </w:rPr>
          </w:rPrChange>
        </w:rPr>
        <w:t>thành</w:t>
      </w:r>
      <w:proofErr w:type="spellEnd"/>
      <w:r w:rsidRPr="00B41112">
        <w:rPr>
          <w:sz w:val="26"/>
          <w:szCs w:val="26"/>
          <w:rPrChange w:id="2795" w:author="Le Minh Nghia" w:date="2019-10-09T10:56:00Z">
            <w:rPr>
              <w:sz w:val="26"/>
              <w:szCs w:val="26"/>
            </w:rPr>
          </w:rPrChange>
        </w:rPr>
        <w:t xml:space="preserve"> </w:t>
      </w:r>
      <w:proofErr w:type="spellStart"/>
      <w:r w:rsidRPr="00B41112">
        <w:rPr>
          <w:sz w:val="26"/>
          <w:szCs w:val="26"/>
          <w:rPrChange w:id="2796" w:author="Le Minh Nghia" w:date="2019-10-09T10:56:00Z">
            <w:rPr>
              <w:sz w:val="26"/>
              <w:szCs w:val="26"/>
            </w:rPr>
          </w:rPrChange>
        </w:rPr>
        <w:t>tích</w:t>
      </w:r>
      <w:proofErr w:type="spellEnd"/>
      <w:r w:rsidRPr="00B41112">
        <w:rPr>
          <w:sz w:val="26"/>
          <w:szCs w:val="26"/>
          <w:rPrChange w:id="2797" w:author="Le Minh Nghia" w:date="2019-10-09T10:56:00Z">
            <w:rPr>
              <w:sz w:val="26"/>
              <w:szCs w:val="26"/>
            </w:rPr>
          </w:rPrChange>
        </w:rPr>
        <w:t xml:space="preserve"> </w:t>
      </w:r>
      <w:proofErr w:type="spellStart"/>
      <w:r w:rsidRPr="00B41112">
        <w:rPr>
          <w:sz w:val="26"/>
          <w:szCs w:val="26"/>
          <w:rPrChange w:id="2798" w:author="Le Minh Nghia" w:date="2019-10-09T10:56:00Z">
            <w:rPr>
              <w:sz w:val="26"/>
              <w:szCs w:val="26"/>
            </w:rPr>
          </w:rPrChange>
        </w:rPr>
        <w:t>tốt</w:t>
      </w:r>
      <w:proofErr w:type="spellEnd"/>
      <w:r w:rsidRPr="00B41112">
        <w:rPr>
          <w:sz w:val="26"/>
          <w:szCs w:val="26"/>
          <w:rPrChange w:id="2799" w:author="Le Minh Nghia" w:date="2019-10-09T10:56:00Z">
            <w:rPr>
              <w:sz w:val="26"/>
              <w:szCs w:val="26"/>
            </w:rPr>
          </w:rPrChange>
        </w:rPr>
        <w:t xml:space="preserve"> </w:t>
      </w:r>
      <w:proofErr w:type="spellStart"/>
      <w:r w:rsidRPr="00B41112">
        <w:rPr>
          <w:sz w:val="26"/>
          <w:szCs w:val="26"/>
          <w:rPrChange w:id="2800" w:author="Le Minh Nghia" w:date="2019-10-09T10:56:00Z">
            <w:rPr>
              <w:sz w:val="26"/>
              <w:szCs w:val="26"/>
            </w:rPr>
          </w:rPrChange>
        </w:rPr>
        <w:t>nghiệp</w:t>
      </w:r>
      <w:proofErr w:type="spellEnd"/>
      <w:r w:rsidRPr="00B41112">
        <w:rPr>
          <w:sz w:val="26"/>
          <w:szCs w:val="26"/>
          <w:rPrChange w:id="2801" w:author="Le Minh Nghia" w:date="2019-10-09T10:56:00Z">
            <w:rPr>
              <w:sz w:val="26"/>
              <w:szCs w:val="26"/>
            </w:rPr>
          </w:rPrChange>
        </w:rPr>
        <w:t xml:space="preserve"> </w:t>
      </w:r>
      <w:proofErr w:type="spellStart"/>
      <w:r w:rsidRPr="00B41112">
        <w:rPr>
          <w:sz w:val="26"/>
          <w:szCs w:val="26"/>
          <w:rPrChange w:id="2802" w:author="Le Minh Nghia" w:date="2019-10-09T10:56:00Z">
            <w:rPr>
              <w:sz w:val="26"/>
              <w:szCs w:val="26"/>
            </w:rPr>
          </w:rPrChange>
        </w:rPr>
        <w:t>của</w:t>
      </w:r>
      <w:proofErr w:type="spellEnd"/>
      <w:r w:rsidRPr="00B41112">
        <w:rPr>
          <w:sz w:val="26"/>
          <w:szCs w:val="26"/>
          <w:rPrChange w:id="2803" w:author="Le Minh Nghia" w:date="2019-10-09T10:56:00Z">
            <w:rPr>
              <w:sz w:val="26"/>
              <w:szCs w:val="26"/>
            </w:rPr>
          </w:rPrChange>
        </w:rPr>
        <w:t xml:space="preserve"> </w:t>
      </w:r>
      <w:proofErr w:type="spellStart"/>
      <w:r w:rsidRPr="00B41112">
        <w:rPr>
          <w:sz w:val="26"/>
          <w:szCs w:val="26"/>
          <w:rPrChange w:id="2804" w:author="Le Minh Nghia" w:date="2019-10-09T10:56:00Z">
            <w:rPr>
              <w:sz w:val="26"/>
              <w:szCs w:val="26"/>
            </w:rPr>
          </w:rPrChange>
        </w:rPr>
        <w:t>cựu</w:t>
      </w:r>
      <w:proofErr w:type="spellEnd"/>
      <w:r w:rsidRPr="00B41112">
        <w:rPr>
          <w:sz w:val="26"/>
          <w:szCs w:val="26"/>
          <w:rPrChange w:id="2805" w:author="Le Minh Nghia" w:date="2019-10-09T10:56:00Z">
            <w:rPr>
              <w:sz w:val="26"/>
              <w:szCs w:val="26"/>
            </w:rPr>
          </w:rPrChange>
        </w:rPr>
        <w:t xml:space="preserve"> </w:t>
      </w:r>
      <w:proofErr w:type="spellStart"/>
      <w:r w:rsidRPr="00B41112">
        <w:rPr>
          <w:sz w:val="26"/>
          <w:szCs w:val="26"/>
          <w:rPrChange w:id="2806" w:author="Le Minh Nghia" w:date="2019-10-09T10:56:00Z">
            <w:rPr>
              <w:sz w:val="26"/>
              <w:szCs w:val="26"/>
            </w:rPr>
          </w:rPrChange>
        </w:rPr>
        <w:t>sinh</w:t>
      </w:r>
      <w:proofErr w:type="spellEnd"/>
      <w:r w:rsidRPr="00B41112">
        <w:rPr>
          <w:sz w:val="26"/>
          <w:szCs w:val="26"/>
          <w:rPrChange w:id="2807" w:author="Le Minh Nghia" w:date="2019-10-09T10:56:00Z">
            <w:rPr>
              <w:sz w:val="26"/>
              <w:szCs w:val="26"/>
            </w:rPr>
          </w:rPrChange>
        </w:rPr>
        <w:t xml:space="preserve"> </w:t>
      </w:r>
      <w:proofErr w:type="spellStart"/>
      <w:r w:rsidRPr="00B41112">
        <w:rPr>
          <w:sz w:val="26"/>
          <w:szCs w:val="26"/>
          <w:rPrChange w:id="2808" w:author="Le Minh Nghia" w:date="2019-10-09T10:56:00Z">
            <w:rPr>
              <w:sz w:val="26"/>
              <w:szCs w:val="26"/>
            </w:rPr>
          </w:rPrChange>
        </w:rPr>
        <w:t>viên</w:t>
      </w:r>
      <w:proofErr w:type="spellEnd"/>
      <w:r w:rsidRPr="00B41112">
        <w:rPr>
          <w:sz w:val="26"/>
          <w:szCs w:val="26"/>
          <w:rPrChange w:id="2809" w:author="Le Minh Nghia" w:date="2019-10-09T10:56:00Z">
            <w:rPr>
              <w:sz w:val="26"/>
              <w:szCs w:val="26"/>
            </w:rPr>
          </w:rPrChange>
        </w:rPr>
        <w:t xml:space="preserve">, </w:t>
      </w:r>
      <w:proofErr w:type="spellStart"/>
      <w:r w:rsidRPr="00B41112">
        <w:rPr>
          <w:sz w:val="26"/>
          <w:szCs w:val="26"/>
          <w:rPrChange w:id="2810" w:author="Le Minh Nghia" w:date="2019-10-09T10:56:00Z">
            <w:rPr>
              <w:sz w:val="26"/>
              <w:szCs w:val="26"/>
            </w:rPr>
          </w:rPrChange>
        </w:rPr>
        <w:t>việc</w:t>
      </w:r>
      <w:proofErr w:type="spellEnd"/>
      <w:r w:rsidRPr="00B41112">
        <w:rPr>
          <w:sz w:val="26"/>
          <w:szCs w:val="26"/>
          <w:rPrChange w:id="2811" w:author="Le Minh Nghia" w:date="2019-10-09T10:56:00Z">
            <w:rPr>
              <w:sz w:val="26"/>
              <w:szCs w:val="26"/>
            </w:rPr>
          </w:rPrChange>
        </w:rPr>
        <w:t xml:space="preserve"> </w:t>
      </w:r>
      <w:proofErr w:type="spellStart"/>
      <w:r w:rsidRPr="00B41112">
        <w:rPr>
          <w:sz w:val="26"/>
          <w:szCs w:val="26"/>
          <w:rPrChange w:id="2812" w:author="Le Minh Nghia" w:date="2019-10-09T10:56:00Z">
            <w:rPr>
              <w:sz w:val="26"/>
              <w:szCs w:val="26"/>
            </w:rPr>
          </w:rPrChange>
        </w:rPr>
        <w:t>làm</w:t>
      </w:r>
      <w:proofErr w:type="spellEnd"/>
      <w:r w:rsidRPr="00B41112">
        <w:rPr>
          <w:sz w:val="26"/>
          <w:szCs w:val="26"/>
          <w:rPrChange w:id="2813" w:author="Le Minh Nghia" w:date="2019-10-09T10:56:00Z">
            <w:rPr>
              <w:sz w:val="26"/>
              <w:szCs w:val="26"/>
            </w:rPr>
          </w:rPrChange>
        </w:rPr>
        <w:t xml:space="preserve"> </w:t>
      </w:r>
      <w:proofErr w:type="spellStart"/>
      <w:r w:rsidRPr="00B41112">
        <w:rPr>
          <w:sz w:val="26"/>
          <w:szCs w:val="26"/>
          <w:rPrChange w:id="2814" w:author="Le Minh Nghia" w:date="2019-10-09T10:56:00Z">
            <w:rPr>
              <w:sz w:val="26"/>
              <w:szCs w:val="26"/>
            </w:rPr>
          </w:rPrChange>
        </w:rPr>
        <w:t>hiện</w:t>
      </w:r>
      <w:proofErr w:type="spellEnd"/>
      <w:r w:rsidRPr="00B41112">
        <w:rPr>
          <w:sz w:val="26"/>
          <w:szCs w:val="26"/>
          <w:rPrChange w:id="2815" w:author="Le Minh Nghia" w:date="2019-10-09T10:56:00Z">
            <w:rPr>
              <w:sz w:val="26"/>
              <w:szCs w:val="26"/>
            </w:rPr>
          </w:rPrChange>
        </w:rPr>
        <w:t xml:space="preserve"> </w:t>
      </w:r>
      <w:proofErr w:type="spellStart"/>
      <w:r w:rsidRPr="00B41112">
        <w:rPr>
          <w:sz w:val="26"/>
          <w:szCs w:val="26"/>
          <w:rPrChange w:id="2816" w:author="Le Minh Nghia" w:date="2019-10-09T10:56:00Z">
            <w:rPr>
              <w:sz w:val="26"/>
              <w:szCs w:val="26"/>
            </w:rPr>
          </w:rPrChange>
        </w:rPr>
        <w:t>tại</w:t>
      </w:r>
      <w:proofErr w:type="spellEnd"/>
      <w:r w:rsidR="007D736C" w:rsidRPr="00B41112">
        <w:rPr>
          <w:sz w:val="26"/>
          <w:szCs w:val="26"/>
          <w:rPrChange w:id="2817" w:author="Le Minh Nghia" w:date="2019-10-09T10:56:00Z">
            <w:rPr>
              <w:sz w:val="26"/>
              <w:szCs w:val="26"/>
            </w:rPr>
          </w:rPrChange>
        </w:rPr>
        <w:t xml:space="preserve"> </w:t>
      </w:r>
      <w:proofErr w:type="spellStart"/>
      <w:r w:rsidRPr="00B41112">
        <w:rPr>
          <w:sz w:val="26"/>
          <w:szCs w:val="26"/>
          <w:rPrChange w:id="2818" w:author="Le Minh Nghia" w:date="2019-10-09T10:56:00Z">
            <w:rPr>
              <w:sz w:val="26"/>
              <w:szCs w:val="26"/>
            </w:rPr>
          </w:rPrChange>
        </w:rPr>
        <w:t>của</w:t>
      </w:r>
      <w:proofErr w:type="spellEnd"/>
      <w:r w:rsidRPr="00B41112">
        <w:rPr>
          <w:sz w:val="26"/>
          <w:szCs w:val="26"/>
          <w:rPrChange w:id="2819" w:author="Le Minh Nghia" w:date="2019-10-09T10:56:00Z">
            <w:rPr>
              <w:sz w:val="26"/>
              <w:szCs w:val="26"/>
            </w:rPr>
          </w:rPrChange>
        </w:rPr>
        <w:t xml:space="preserve"> </w:t>
      </w:r>
      <w:proofErr w:type="spellStart"/>
      <w:r w:rsidRPr="00B41112">
        <w:rPr>
          <w:sz w:val="26"/>
          <w:szCs w:val="26"/>
          <w:rPrChange w:id="2820" w:author="Le Minh Nghia" w:date="2019-10-09T10:56:00Z">
            <w:rPr>
              <w:sz w:val="26"/>
              <w:szCs w:val="26"/>
            </w:rPr>
          </w:rPrChange>
        </w:rPr>
        <w:t>cựu</w:t>
      </w:r>
      <w:proofErr w:type="spellEnd"/>
      <w:r w:rsidRPr="00B41112">
        <w:rPr>
          <w:sz w:val="26"/>
          <w:szCs w:val="26"/>
          <w:rPrChange w:id="2821" w:author="Le Minh Nghia" w:date="2019-10-09T10:56:00Z">
            <w:rPr>
              <w:sz w:val="26"/>
              <w:szCs w:val="26"/>
            </w:rPr>
          </w:rPrChange>
        </w:rPr>
        <w:t xml:space="preserve"> </w:t>
      </w:r>
      <w:proofErr w:type="spellStart"/>
      <w:r w:rsidRPr="00B41112">
        <w:rPr>
          <w:sz w:val="26"/>
          <w:szCs w:val="26"/>
          <w:rPrChange w:id="2822" w:author="Le Minh Nghia" w:date="2019-10-09T10:56:00Z">
            <w:rPr>
              <w:sz w:val="26"/>
              <w:szCs w:val="26"/>
            </w:rPr>
          </w:rPrChange>
        </w:rPr>
        <w:t>sinh</w:t>
      </w:r>
      <w:proofErr w:type="spellEnd"/>
      <w:r w:rsidRPr="00B41112">
        <w:rPr>
          <w:sz w:val="26"/>
          <w:szCs w:val="26"/>
          <w:rPrChange w:id="2823" w:author="Le Minh Nghia" w:date="2019-10-09T10:56:00Z">
            <w:rPr>
              <w:sz w:val="26"/>
              <w:szCs w:val="26"/>
            </w:rPr>
          </w:rPrChange>
        </w:rPr>
        <w:t xml:space="preserve"> </w:t>
      </w:r>
      <w:proofErr w:type="spellStart"/>
      <w:r w:rsidRPr="00B41112">
        <w:rPr>
          <w:sz w:val="26"/>
          <w:szCs w:val="26"/>
          <w:rPrChange w:id="2824" w:author="Le Minh Nghia" w:date="2019-10-09T10:56:00Z">
            <w:rPr>
              <w:sz w:val="26"/>
              <w:szCs w:val="26"/>
            </w:rPr>
          </w:rPrChange>
        </w:rPr>
        <w:t>viên</w:t>
      </w:r>
      <w:proofErr w:type="spellEnd"/>
      <w:r w:rsidRPr="00B41112">
        <w:rPr>
          <w:sz w:val="26"/>
          <w:szCs w:val="26"/>
          <w:rPrChange w:id="2825" w:author="Le Minh Nghia" w:date="2019-10-09T10:56:00Z">
            <w:rPr>
              <w:sz w:val="26"/>
              <w:szCs w:val="26"/>
            </w:rPr>
          </w:rPrChange>
        </w:rPr>
        <w:t xml:space="preserve">. </w:t>
      </w:r>
      <w:proofErr w:type="spellStart"/>
      <w:r w:rsidRPr="00B41112">
        <w:rPr>
          <w:sz w:val="26"/>
          <w:szCs w:val="26"/>
          <w:rPrChange w:id="2826" w:author="Le Minh Nghia" w:date="2019-10-09T10:56:00Z">
            <w:rPr>
              <w:sz w:val="26"/>
              <w:szCs w:val="26"/>
            </w:rPr>
          </w:rPrChange>
        </w:rPr>
        <w:t>Chưa</w:t>
      </w:r>
      <w:proofErr w:type="spellEnd"/>
      <w:r w:rsidRPr="00B41112">
        <w:rPr>
          <w:sz w:val="26"/>
          <w:szCs w:val="26"/>
          <w:rPrChange w:id="2827" w:author="Le Minh Nghia" w:date="2019-10-09T10:56:00Z">
            <w:rPr>
              <w:sz w:val="26"/>
              <w:szCs w:val="26"/>
            </w:rPr>
          </w:rPrChange>
        </w:rPr>
        <w:t xml:space="preserve"> </w:t>
      </w:r>
      <w:proofErr w:type="spellStart"/>
      <w:r w:rsidRPr="00B41112">
        <w:rPr>
          <w:sz w:val="26"/>
          <w:szCs w:val="26"/>
          <w:rPrChange w:id="2828" w:author="Le Minh Nghia" w:date="2019-10-09T10:56:00Z">
            <w:rPr>
              <w:sz w:val="26"/>
              <w:szCs w:val="26"/>
            </w:rPr>
          </w:rPrChange>
        </w:rPr>
        <w:t>nêu</w:t>
      </w:r>
      <w:proofErr w:type="spellEnd"/>
      <w:r w:rsidRPr="00B41112">
        <w:rPr>
          <w:sz w:val="26"/>
          <w:szCs w:val="26"/>
          <w:rPrChange w:id="2829" w:author="Le Minh Nghia" w:date="2019-10-09T10:56:00Z">
            <w:rPr>
              <w:sz w:val="26"/>
              <w:szCs w:val="26"/>
            </w:rPr>
          </w:rPrChange>
        </w:rPr>
        <w:t xml:space="preserve"> </w:t>
      </w:r>
      <w:proofErr w:type="spellStart"/>
      <w:r w:rsidRPr="00B41112">
        <w:rPr>
          <w:sz w:val="26"/>
          <w:szCs w:val="26"/>
          <w:rPrChange w:id="2830" w:author="Le Minh Nghia" w:date="2019-10-09T10:56:00Z">
            <w:rPr>
              <w:sz w:val="26"/>
              <w:szCs w:val="26"/>
            </w:rPr>
          </w:rPrChange>
        </w:rPr>
        <w:t>được</w:t>
      </w:r>
      <w:proofErr w:type="spellEnd"/>
      <w:r w:rsidRPr="00B41112">
        <w:rPr>
          <w:sz w:val="26"/>
          <w:szCs w:val="26"/>
          <w:rPrChange w:id="2831" w:author="Le Minh Nghia" w:date="2019-10-09T10:56:00Z">
            <w:rPr>
              <w:sz w:val="26"/>
              <w:szCs w:val="26"/>
            </w:rPr>
          </w:rPrChange>
        </w:rPr>
        <w:t xml:space="preserve"> </w:t>
      </w:r>
      <w:proofErr w:type="spellStart"/>
      <w:r w:rsidRPr="00B41112">
        <w:rPr>
          <w:sz w:val="26"/>
          <w:szCs w:val="26"/>
          <w:rPrChange w:id="2832" w:author="Le Minh Nghia" w:date="2019-10-09T10:56:00Z">
            <w:rPr>
              <w:sz w:val="26"/>
              <w:szCs w:val="26"/>
            </w:rPr>
          </w:rPrChange>
        </w:rPr>
        <w:t>nhiều</w:t>
      </w:r>
      <w:proofErr w:type="spellEnd"/>
      <w:r w:rsidRPr="00B41112">
        <w:rPr>
          <w:sz w:val="26"/>
          <w:szCs w:val="26"/>
          <w:rPrChange w:id="2833" w:author="Le Minh Nghia" w:date="2019-10-09T10:56:00Z">
            <w:rPr>
              <w:sz w:val="26"/>
              <w:szCs w:val="26"/>
            </w:rPr>
          </w:rPrChange>
        </w:rPr>
        <w:t xml:space="preserve"> </w:t>
      </w:r>
      <w:proofErr w:type="spellStart"/>
      <w:r w:rsidRPr="00B41112">
        <w:rPr>
          <w:sz w:val="26"/>
          <w:szCs w:val="26"/>
          <w:rPrChange w:id="2834" w:author="Le Minh Nghia" w:date="2019-10-09T10:56:00Z">
            <w:rPr>
              <w:sz w:val="26"/>
              <w:szCs w:val="26"/>
            </w:rPr>
          </w:rPrChange>
        </w:rPr>
        <w:t>những</w:t>
      </w:r>
      <w:proofErr w:type="spellEnd"/>
      <w:r w:rsidRPr="00B41112">
        <w:rPr>
          <w:sz w:val="26"/>
          <w:szCs w:val="26"/>
          <w:rPrChange w:id="2835" w:author="Le Minh Nghia" w:date="2019-10-09T10:56:00Z">
            <w:rPr>
              <w:sz w:val="26"/>
              <w:szCs w:val="26"/>
            </w:rPr>
          </w:rPrChange>
        </w:rPr>
        <w:t xml:space="preserve"> </w:t>
      </w:r>
      <w:proofErr w:type="spellStart"/>
      <w:r w:rsidRPr="00B41112">
        <w:rPr>
          <w:sz w:val="26"/>
          <w:szCs w:val="26"/>
          <w:rPrChange w:id="2836" w:author="Le Minh Nghia" w:date="2019-10-09T10:56:00Z">
            <w:rPr>
              <w:sz w:val="26"/>
              <w:szCs w:val="26"/>
            </w:rPr>
          </w:rPrChange>
        </w:rPr>
        <w:t>thông</w:t>
      </w:r>
      <w:proofErr w:type="spellEnd"/>
      <w:r w:rsidRPr="00B41112">
        <w:rPr>
          <w:sz w:val="26"/>
          <w:szCs w:val="26"/>
          <w:rPrChange w:id="2837" w:author="Le Minh Nghia" w:date="2019-10-09T10:56:00Z">
            <w:rPr>
              <w:sz w:val="26"/>
              <w:szCs w:val="26"/>
            </w:rPr>
          </w:rPrChange>
        </w:rPr>
        <w:t xml:space="preserve"> tin </w:t>
      </w:r>
      <w:proofErr w:type="spellStart"/>
      <w:r w:rsidRPr="00B41112">
        <w:rPr>
          <w:sz w:val="26"/>
          <w:szCs w:val="26"/>
          <w:rPrChange w:id="2838" w:author="Le Minh Nghia" w:date="2019-10-09T10:56:00Z">
            <w:rPr>
              <w:sz w:val="26"/>
              <w:szCs w:val="26"/>
            </w:rPr>
          </w:rPrChange>
        </w:rPr>
        <w:t>cần</w:t>
      </w:r>
      <w:proofErr w:type="spellEnd"/>
      <w:r w:rsidRPr="00B41112">
        <w:rPr>
          <w:sz w:val="26"/>
          <w:szCs w:val="26"/>
          <w:rPrChange w:id="2839" w:author="Le Minh Nghia" w:date="2019-10-09T10:56:00Z">
            <w:rPr>
              <w:sz w:val="26"/>
              <w:szCs w:val="26"/>
            </w:rPr>
          </w:rPrChange>
        </w:rPr>
        <w:t xml:space="preserve"> </w:t>
      </w:r>
      <w:proofErr w:type="spellStart"/>
      <w:r w:rsidRPr="00B41112">
        <w:rPr>
          <w:sz w:val="26"/>
          <w:szCs w:val="26"/>
          <w:rPrChange w:id="2840" w:author="Le Minh Nghia" w:date="2019-10-09T10:56:00Z">
            <w:rPr>
              <w:sz w:val="26"/>
              <w:szCs w:val="26"/>
            </w:rPr>
          </w:rPrChange>
        </w:rPr>
        <w:t>thiết</w:t>
      </w:r>
      <w:proofErr w:type="spellEnd"/>
      <w:r w:rsidRPr="00B41112">
        <w:rPr>
          <w:sz w:val="26"/>
          <w:szCs w:val="26"/>
          <w:rPrChange w:id="2841" w:author="Le Minh Nghia" w:date="2019-10-09T10:56:00Z">
            <w:rPr>
              <w:sz w:val="26"/>
              <w:szCs w:val="26"/>
            </w:rPr>
          </w:rPrChange>
        </w:rPr>
        <w:t xml:space="preserve"> </w:t>
      </w:r>
      <w:proofErr w:type="spellStart"/>
      <w:r w:rsidRPr="00B41112">
        <w:rPr>
          <w:sz w:val="26"/>
          <w:szCs w:val="26"/>
          <w:rPrChange w:id="2842" w:author="Le Minh Nghia" w:date="2019-10-09T10:56:00Z">
            <w:rPr>
              <w:sz w:val="26"/>
              <w:szCs w:val="26"/>
            </w:rPr>
          </w:rPrChange>
        </w:rPr>
        <w:t>để</w:t>
      </w:r>
      <w:proofErr w:type="spellEnd"/>
      <w:r w:rsidRPr="00B41112">
        <w:rPr>
          <w:sz w:val="26"/>
          <w:szCs w:val="26"/>
          <w:rPrChange w:id="2843" w:author="Le Minh Nghia" w:date="2019-10-09T10:56:00Z">
            <w:rPr>
              <w:sz w:val="26"/>
              <w:szCs w:val="26"/>
            </w:rPr>
          </w:rPrChange>
        </w:rPr>
        <w:t xml:space="preserve"> </w:t>
      </w:r>
      <w:proofErr w:type="spellStart"/>
      <w:r w:rsidRPr="00B41112">
        <w:rPr>
          <w:sz w:val="26"/>
          <w:szCs w:val="26"/>
          <w:rPrChange w:id="2844" w:author="Le Minh Nghia" w:date="2019-10-09T10:56:00Z">
            <w:rPr>
              <w:sz w:val="26"/>
              <w:szCs w:val="26"/>
            </w:rPr>
          </w:rPrChange>
        </w:rPr>
        <w:t>quản</w:t>
      </w:r>
      <w:proofErr w:type="spellEnd"/>
      <w:r w:rsidRPr="00B41112">
        <w:rPr>
          <w:sz w:val="26"/>
          <w:szCs w:val="26"/>
          <w:rPrChange w:id="2845" w:author="Le Minh Nghia" w:date="2019-10-09T10:56:00Z">
            <w:rPr>
              <w:sz w:val="26"/>
              <w:szCs w:val="26"/>
            </w:rPr>
          </w:rPrChange>
        </w:rPr>
        <w:t xml:space="preserve"> </w:t>
      </w:r>
      <w:proofErr w:type="spellStart"/>
      <w:r w:rsidRPr="00B41112">
        <w:rPr>
          <w:sz w:val="26"/>
          <w:szCs w:val="26"/>
          <w:rPrChange w:id="2846" w:author="Le Minh Nghia" w:date="2019-10-09T10:56:00Z">
            <w:rPr>
              <w:sz w:val="26"/>
              <w:szCs w:val="26"/>
            </w:rPr>
          </w:rPrChange>
        </w:rPr>
        <w:t>lý</w:t>
      </w:r>
      <w:proofErr w:type="spellEnd"/>
      <w:r w:rsidRPr="00B41112">
        <w:rPr>
          <w:sz w:val="26"/>
          <w:szCs w:val="26"/>
          <w:rPrChange w:id="2847" w:author="Le Minh Nghia" w:date="2019-10-09T10:56:00Z">
            <w:rPr>
              <w:sz w:val="26"/>
              <w:szCs w:val="26"/>
            </w:rPr>
          </w:rPrChange>
        </w:rPr>
        <w:t xml:space="preserve"> </w:t>
      </w:r>
      <w:proofErr w:type="spellStart"/>
      <w:r w:rsidRPr="00B41112">
        <w:rPr>
          <w:sz w:val="26"/>
          <w:szCs w:val="26"/>
          <w:rPrChange w:id="2848" w:author="Le Minh Nghia" w:date="2019-10-09T10:56:00Z">
            <w:rPr>
              <w:sz w:val="26"/>
              <w:szCs w:val="26"/>
            </w:rPr>
          </w:rPrChange>
        </w:rPr>
        <w:t>thông</w:t>
      </w:r>
      <w:proofErr w:type="spellEnd"/>
      <w:r w:rsidRPr="00B41112">
        <w:rPr>
          <w:sz w:val="26"/>
          <w:szCs w:val="26"/>
          <w:rPrChange w:id="2849" w:author="Le Minh Nghia" w:date="2019-10-09T10:56:00Z">
            <w:rPr>
              <w:sz w:val="26"/>
              <w:szCs w:val="26"/>
            </w:rPr>
          </w:rPrChange>
        </w:rPr>
        <w:t xml:space="preserve"> tin </w:t>
      </w:r>
      <w:proofErr w:type="spellStart"/>
      <w:r w:rsidRPr="00B41112">
        <w:rPr>
          <w:sz w:val="26"/>
          <w:szCs w:val="26"/>
          <w:rPrChange w:id="2850" w:author="Le Minh Nghia" w:date="2019-10-09T10:56:00Z">
            <w:rPr>
              <w:sz w:val="26"/>
              <w:szCs w:val="26"/>
            </w:rPr>
          </w:rPrChange>
        </w:rPr>
        <w:t>của</w:t>
      </w:r>
      <w:proofErr w:type="spellEnd"/>
      <w:r w:rsidRPr="00B41112">
        <w:rPr>
          <w:sz w:val="26"/>
          <w:szCs w:val="26"/>
          <w:rPrChange w:id="2851" w:author="Le Minh Nghia" w:date="2019-10-09T10:56:00Z">
            <w:rPr>
              <w:sz w:val="26"/>
              <w:szCs w:val="26"/>
            </w:rPr>
          </w:rPrChange>
        </w:rPr>
        <w:t xml:space="preserve"> </w:t>
      </w:r>
      <w:proofErr w:type="spellStart"/>
      <w:r w:rsidRPr="00B41112">
        <w:rPr>
          <w:sz w:val="26"/>
          <w:szCs w:val="26"/>
          <w:rPrChange w:id="2852" w:author="Le Minh Nghia" w:date="2019-10-09T10:56:00Z">
            <w:rPr>
              <w:sz w:val="26"/>
              <w:szCs w:val="26"/>
            </w:rPr>
          </w:rPrChange>
        </w:rPr>
        <w:t>một</w:t>
      </w:r>
      <w:proofErr w:type="spellEnd"/>
      <w:r w:rsidRPr="00B41112">
        <w:rPr>
          <w:sz w:val="26"/>
          <w:szCs w:val="26"/>
          <w:rPrChange w:id="2853" w:author="Le Minh Nghia" w:date="2019-10-09T10:56:00Z">
            <w:rPr>
              <w:sz w:val="26"/>
              <w:szCs w:val="26"/>
            </w:rPr>
          </w:rPrChange>
        </w:rPr>
        <w:t xml:space="preserve"> </w:t>
      </w:r>
      <w:proofErr w:type="spellStart"/>
      <w:r w:rsidRPr="00B41112">
        <w:rPr>
          <w:sz w:val="26"/>
          <w:szCs w:val="26"/>
          <w:rPrChange w:id="2854" w:author="Le Minh Nghia" w:date="2019-10-09T10:56:00Z">
            <w:rPr>
              <w:sz w:val="26"/>
              <w:szCs w:val="26"/>
            </w:rPr>
          </w:rPrChange>
        </w:rPr>
        <w:t>cự</w:t>
      </w:r>
      <w:r w:rsidR="00917EF7" w:rsidRPr="00B41112">
        <w:rPr>
          <w:sz w:val="26"/>
          <w:szCs w:val="26"/>
          <w:rPrChange w:id="2855" w:author="Le Minh Nghia" w:date="2019-10-09T10:56:00Z">
            <w:rPr>
              <w:sz w:val="26"/>
              <w:szCs w:val="26"/>
            </w:rPr>
          </w:rPrChange>
        </w:rPr>
        <w:t>u</w:t>
      </w:r>
      <w:proofErr w:type="spellEnd"/>
      <w:r w:rsidR="00917EF7" w:rsidRPr="00B41112">
        <w:rPr>
          <w:sz w:val="26"/>
          <w:szCs w:val="26"/>
          <w:rPrChange w:id="2856" w:author="Le Minh Nghia" w:date="2019-10-09T10:56:00Z">
            <w:rPr>
              <w:sz w:val="26"/>
              <w:szCs w:val="26"/>
            </w:rPr>
          </w:rPrChange>
        </w:rPr>
        <w:t xml:space="preserve"> </w:t>
      </w:r>
      <w:proofErr w:type="spellStart"/>
      <w:r w:rsidR="00917EF7" w:rsidRPr="00B41112">
        <w:rPr>
          <w:sz w:val="26"/>
          <w:szCs w:val="26"/>
          <w:rPrChange w:id="2857" w:author="Le Minh Nghia" w:date="2019-10-09T10:56:00Z">
            <w:rPr>
              <w:sz w:val="26"/>
              <w:szCs w:val="26"/>
            </w:rPr>
          </w:rPrChange>
        </w:rPr>
        <w:t>sinh</w:t>
      </w:r>
      <w:proofErr w:type="spellEnd"/>
      <w:r w:rsidR="00917EF7" w:rsidRPr="00B41112">
        <w:rPr>
          <w:sz w:val="26"/>
          <w:szCs w:val="26"/>
          <w:rPrChange w:id="2858" w:author="Le Minh Nghia" w:date="2019-10-09T10:56:00Z">
            <w:rPr>
              <w:sz w:val="26"/>
              <w:szCs w:val="26"/>
            </w:rPr>
          </w:rPrChange>
        </w:rPr>
        <w:t xml:space="preserve"> </w:t>
      </w:r>
      <w:proofErr w:type="spellStart"/>
      <w:r w:rsidR="00917EF7" w:rsidRPr="00B41112">
        <w:rPr>
          <w:sz w:val="26"/>
          <w:szCs w:val="26"/>
          <w:rPrChange w:id="2859" w:author="Le Minh Nghia" w:date="2019-10-09T10:56:00Z">
            <w:rPr>
              <w:sz w:val="26"/>
              <w:szCs w:val="26"/>
            </w:rPr>
          </w:rPrChange>
        </w:rPr>
        <w:t>viên</w:t>
      </w:r>
      <w:proofErr w:type="spellEnd"/>
      <w:r w:rsidR="00917EF7" w:rsidRPr="00B41112">
        <w:rPr>
          <w:sz w:val="26"/>
          <w:szCs w:val="26"/>
          <w:rPrChange w:id="2860" w:author="Le Minh Nghia" w:date="2019-10-09T10:56:00Z">
            <w:rPr>
              <w:sz w:val="26"/>
              <w:szCs w:val="26"/>
            </w:rPr>
          </w:rPrChange>
        </w:rPr>
        <w:t xml:space="preserve"> </w:t>
      </w:r>
      <w:proofErr w:type="spellStart"/>
      <w:r w:rsidR="00917EF7" w:rsidRPr="00B41112">
        <w:rPr>
          <w:sz w:val="26"/>
          <w:szCs w:val="26"/>
          <w:rPrChange w:id="2861" w:author="Le Minh Nghia" w:date="2019-10-09T10:56:00Z">
            <w:rPr>
              <w:sz w:val="26"/>
              <w:szCs w:val="26"/>
            </w:rPr>
          </w:rPrChange>
        </w:rPr>
        <w:t>như</w:t>
      </w:r>
      <w:proofErr w:type="spellEnd"/>
      <w:r w:rsidRPr="00B41112">
        <w:rPr>
          <w:sz w:val="26"/>
          <w:szCs w:val="26"/>
          <w:rPrChange w:id="2862" w:author="Le Minh Nghia" w:date="2019-10-09T10:56:00Z">
            <w:rPr>
              <w:sz w:val="26"/>
              <w:szCs w:val="26"/>
            </w:rPr>
          </w:rPrChange>
        </w:rPr>
        <w:t xml:space="preserve">: </w:t>
      </w:r>
      <w:proofErr w:type="spellStart"/>
      <w:r w:rsidRPr="00B41112">
        <w:rPr>
          <w:sz w:val="26"/>
          <w:szCs w:val="26"/>
          <w:rPrChange w:id="2863" w:author="Le Minh Nghia" w:date="2019-10-09T10:56:00Z">
            <w:rPr>
              <w:sz w:val="26"/>
              <w:szCs w:val="26"/>
            </w:rPr>
          </w:rPrChange>
        </w:rPr>
        <w:t>danh</w:t>
      </w:r>
      <w:proofErr w:type="spellEnd"/>
      <w:r w:rsidRPr="00B41112">
        <w:rPr>
          <w:sz w:val="26"/>
          <w:szCs w:val="26"/>
          <w:rPrChange w:id="2864" w:author="Le Minh Nghia" w:date="2019-10-09T10:56:00Z">
            <w:rPr>
              <w:sz w:val="26"/>
              <w:szCs w:val="26"/>
            </w:rPr>
          </w:rPrChange>
        </w:rPr>
        <w:t xml:space="preserve"> </w:t>
      </w:r>
      <w:proofErr w:type="spellStart"/>
      <w:r w:rsidRPr="00B41112">
        <w:rPr>
          <w:sz w:val="26"/>
          <w:szCs w:val="26"/>
          <w:rPrChange w:id="2865" w:author="Le Minh Nghia" w:date="2019-10-09T10:56:00Z">
            <w:rPr>
              <w:sz w:val="26"/>
              <w:szCs w:val="26"/>
            </w:rPr>
          </w:rPrChange>
        </w:rPr>
        <w:t>sách</w:t>
      </w:r>
      <w:proofErr w:type="spellEnd"/>
      <w:r w:rsidRPr="00B41112">
        <w:rPr>
          <w:sz w:val="26"/>
          <w:szCs w:val="26"/>
          <w:rPrChange w:id="2866" w:author="Le Minh Nghia" w:date="2019-10-09T10:56:00Z">
            <w:rPr>
              <w:sz w:val="26"/>
              <w:szCs w:val="26"/>
            </w:rPr>
          </w:rPrChange>
        </w:rPr>
        <w:t xml:space="preserve"> </w:t>
      </w:r>
      <w:proofErr w:type="spellStart"/>
      <w:r w:rsidRPr="00B41112">
        <w:rPr>
          <w:sz w:val="26"/>
          <w:szCs w:val="26"/>
          <w:rPrChange w:id="2867" w:author="Le Minh Nghia" w:date="2019-10-09T10:56:00Z">
            <w:rPr>
              <w:sz w:val="26"/>
              <w:szCs w:val="26"/>
            </w:rPr>
          </w:rPrChange>
        </w:rPr>
        <w:t>tốt</w:t>
      </w:r>
      <w:proofErr w:type="spellEnd"/>
      <w:r w:rsidRPr="00B41112">
        <w:rPr>
          <w:sz w:val="26"/>
          <w:szCs w:val="26"/>
          <w:rPrChange w:id="2868" w:author="Le Minh Nghia" w:date="2019-10-09T10:56:00Z">
            <w:rPr>
              <w:sz w:val="26"/>
              <w:szCs w:val="26"/>
            </w:rPr>
          </w:rPrChange>
        </w:rPr>
        <w:t xml:space="preserve"> </w:t>
      </w:r>
      <w:proofErr w:type="spellStart"/>
      <w:r w:rsidRPr="00B41112">
        <w:rPr>
          <w:sz w:val="26"/>
          <w:szCs w:val="26"/>
          <w:rPrChange w:id="2869" w:author="Le Minh Nghia" w:date="2019-10-09T10:56:00Z">
            <w:rPr>
              <w:sz w:val="26"/>
              <w:szCs w:val="26"/>
            </w:rPr>
          </w:rPrChange>
        </w:rPr>
        <w:t>nghiệp</w:t>
      </w:r>
      <w:proofErr w:type="spellEnd"/>
      <w:r w:rsidRPr="00B41112">
        <w:rPr>
          <w:sz w:val="26"/>
          <w:szCs w:val="26"/>
          <w:rPrChange w:id="2870" w:author="Le Minh Nghia" w:date="2019-10-09T10:56:00Z">
            <w:rPr>
              <w:sz w:val="26"/>
              <w:szCs w:val="26"/>
            </w:rPr>
          </w:rPrChange>
        </w:rPr>
        <w:t xml:space="preserve"> </w:t>
      </w:r>
      <w:proofErr w:type="spellStart"/>
      <w:r w:rsidRPr="00B41112">
        <w:rPr>
          <w:sz w:val="26"/>
          <w:szCs w:val="26"/>
          <w:rPrChange w:id="2871" w:author="Le Minh Nghia" w:date="2019-10-09T10:56:00Z">
            <w:rPr>
              <w:sz w:val="26"/>
              <w:szCs w:val="26"/>
            </w:rPr>
          </w:rPrChange>
        </w:rPr>
        <w:t>theo</w:t>
      </w:r>
      <w:proofErr w:type="spellEnd"/>
      <w:r w:rsidR="007D736C" w:rsidRPr="00B41112">
        <w:rPr>
          <w:sz w:val="26"/>
          <w:szCs w:val="26"/>
          <w:rPrChange w:id="2872" w:author="Le Minh Nghia" w:date="2019-10-09T10:56:00Z">
            <w:rPr>
              <w:sz w:val="26"/>
              <w:szCs w:val="26"/>
            </w:rPr>
          </w:rPrChange>
        </w:rPr>
        <w:t xml:space="preserve"> </w:t>
      </w:r>
      <w:proofErr w:type="spellStart"/>
      <w:r w:rsidRPr="00B41112">
        <w:rPr>
          <w:sz w:val="26"/>
          <w:szCs w:val="26"/>
          <w:rPrChange w:id="2873" w:author="Le Minh Nghia" w:date="2019-10-09T10:56:00Z">
            <w:rPr>
              <w:sz w:val="26"/>
              <w:szCs w:val="26"/>
            </w:rPr>
          </w:rPrChange>
        </w:rPr>
        <w:t>khóa</w:t>
      </w:r>
      <w:proofErr w:type="spellEnd"/>
      <w:r w:rsidRPr="00B41112">
        <w:rPr>
          <w:sz w:val="26"/>
          <w:szCs w:val="26"/>
          <w:rPrChange w:id="2874" w:author="Le Minh Nghia" w:date="2019-10-09T10:56:00Z">
            <w:rPr>
              <w:sz w:val="26"/>
              <w:szCs w:val="26"/>
            </w:rPr>
          </w:rPrChange>
        </w:rPr>
        <w:t xml:space="preserve">, </w:t>
      </w:r>
      <w:proofErr w:type="spellStart"/>
      <w:r w:rsidRPr="00B41112">
        <w:rPr>
          <w:sz w:val="26"/>
          <w:szCs w:val="26"/>
          <w:rPrChange w:id="2875" w:author="Le Minh Nghia" w:date="2019-10-09T10:56:00Z">
            <w:rPr>
              <w:sz w:val="26"/>
              <w:szCs w:val="26"/>
            </w:rPr>
          </w:rPrChange>
        </w:rPr>
        <w:t>thành</w:t>
      </w:r>
      <w:proofErr w:type="spellEnd"/>
      <w:r w:rsidRPr="00B41112">
        <w:rPr>
          <w:sz w:val="26"/>
          <w:szCs w:val="26"/>
          <w:rPrChange w:id="2876" w:author="Le Minh Nghia" w:date="2019-10-09T10:56:00Z">
            <w:rPr>
              <w:sz w:val="26"/>
              <w:szCs w:val="26"/>
            </w:rPr>
          </w:rPrChange>
        </w:rPr>
        <w:t xml:space="preserve"> </w:t>
      </w:r>
      <w:proofErr w:type="spellStart"/>
      <w:r w:rsidRPr="00B41112">
        <w:rPr>
          <w:sz w:val="26"/>
          <w:szCs w:val="26"/>
          <w:rPrChange w:id="2877" w:author="Le Minh Nghia" w:date="2019-10-09T10:56:00Z">
            <w:rPr>
              <w:sz w:val="26"/>
              <w:szCs w:val="26"/>
            </w:rPr>
          </w:rPrChange>
        </w:rPr>
        <w:t>tích</w:t>
      </w:r>
      <w:proofErr w:type="spellEnd"/>
      <w:r w:rsidRPr="00B41112">
        <w:rPr>
          <w:sz w:val="26"/>
          <w:szCs w:val="26"/>
          <w:rPrChange w:id="2878" w:author="Le Minh Nghia" w:date="2019-10-09T10:56:00Z">
            <w:rPr>
              <w:sz w:val="26"/>
              <w:szCs w:val="26"/>
            </w:rPr>
          </w:rPrChange>
        </w:rPr>
        <w:t xml:space="preserve"> </w:t>
      </w:r>
      <w:proofErr w:type="spellStart"/>
      <w:r w:rsidRPr="00B41112">
        <w:rPr>
          <w:sz w:val="26"/>
          <w:szCs w:val="26"/>
          <w:rPrChange w:id="2879" w:author="Le Minh Nghia" w:date="2019-10-09T10:56:00Z">
            <w:rPr>
              <w:sz w:val="26"/>
              <w:szCs w:val="26"/>
            </w:rPr>
          </w:rPrChange>
        </w:rPr>
        <w:t>tốt</w:t>
      </w:r>
      <w:proofErr w:type="spellEnd"/>
      <w:r w:rsidRPr="00B41112">
        <w:rPr>
          <w:sz w:val="26"/>
          <w:szCs w:val="26"/>
          <w:rPrChange w:id="2880" w:author="Le Minh Nghia" w:date="2019-10-09T10:56:00Z">
            <w:rPr>
              <w:sz w:val="26"/>
              <w:szCs w:val="26"/>
            </w:rPr>
          </w:rPrChange>
        </w:rPr>
        <w:t xml:space="preserve"> </w:t>
      </w:r>
      <w:proofErr w:type="spellStart"/>
      <w:r w:rsidRPr="00B41112">
        <w:rPr>
          <w:sz w:val="26"/>
          <w:szCs w:val="26"/>
          <w:rPrChange w:id="2881" w:author="Le Minh Nghia" w:date="2019-10-09T10:56:00Z">
            <w:rPr>
              <w:sz w:val="26"/>
              <w:szCs w:val="26"/>
            </w:rPr>
          </w:rPrChange>
        </w:rPr>
        <w:t>nghiệp</w:t>
      </w:r>
      <w:proofErr w:type="spellEnd"/>
      <w:r w:rsidRPr="00B41112">
        <w:rPr>
          <w:sz w:val="26"/>
          <w:szCs w:val="26"/>
          <w:rPrChange w:id="2882" w:author="Le Minh Nghia" w:date="2019-10-09T10:56:00Z">
            <w:rPr>
              <w:sz w:val="26"/>
              <w:szCs w:val="26"/>
            </w:rPr>
          </w:rPrChange>
        </w:rPr>
        <w:t xml:space="preserve"> </w:t>
      </w:r>
      <w:proofErr w:type="spellStart"/>
      <w:r w:rsidRPr="00B41112">
        <w:rPr>
          <w:sz w:val="26"/>
          <w:szCs w:val="26"/>
          <w:rPrChange w:id="2883" w:author="Le Minh Nghia" w:date="2019-10-09T10:56:00Z">
            <w:rPr>
              <w:sz w:val="26"/>
              <w:szCs w:val="26"/>
            </w:rPr>
          </w:rPrChange>
        </w:rPr>
        <w:t>của</w:t>
      </w:r>
      <w:proofErr w:type="spellEnd"/>
      <w:r w:rsidRPr="00B41112">
        <w:rPr>
          <w:sz w:val="26"/>
          <w:szCs w:val="26"/>
          <w:rPrChange w:id="2884" w:author="Le Minh Nghia" w:date="2019-10-09T10:56:00Z">
            <w:rPr>
              <w:sz w:val="26"/>
              <w:szCs w:val="26"/>
            </w:rPr>
          </w:rPrChange>
        </w:rPr>
        <w:t xml:space="preserve"> </w:t>
      </w:r>
      <w:proofErr w:type="spellStart"/>
      <w:r w:rsidRPr="00B41112">
        <w:rPr>
          <w:sz w:val="26"/>
          <w:szCs w:val="26"/>
          <w:rPrChange w:id="2885" w:author="Le Minh Nghia" w:date="2019-10-09T10:56:00Z">
            <w:rPr>
              <w:sz w:val="26"/>
              <w:szCs w:val="26"/>
            </w:rPr>
          </w:rPrChange>
        </w:rPr>
        <w:t>cựu</w:t>
      </w:r>
      <w:proofErr w:type="spellEnd"/>
      <w:r w:rsidRPr="00B41112">
        <w:rPr>
          <w:sz w:val="26"/>
          <w:szCs w:val="26"/>
          <w:rPrChange w:id="2886" w:author="Le Minh Nghia" w:date="2019-10-09T10:56:00Z">
            <w:rPr>
              <w:sz w:val="26"/>
              <w:szCs w:val="26"/>
            </w:rPr>
          </w:rPrChange>
        </w:rPr>
        <w:t xml:space="preserve"> </w:t>
      </w:r>
      <w:proofErr w:type="spellStart"/>
      <w:r w:rsidRPr="00B41112">
        <w:rPr>
          <w:sz w:val="26"/>
          <w:szCs w:val="26"/>
          <w:rPrChange w:id="2887" w:author="Le Minh Nghia" w:date="2019-10-09T10:56:00Z">
            <w:rPr>
              <w:sz w:val="26"/>
              <w:szCs w:val="26"/>
            </w:rPr>
          </w:rPrChange>
        </w:rPr>
        <w:t>sinh</w:t>
      </w:r>
      <w:proofErr w:type="spellEnd"/>
      <w:r w:rsidRPr="00B41112">
        <w:rPr>
          <w:sz w:val="26"/>
          <w:szCs w:val="26"/>
          <w:rPrChange w:id="2888" w:author="Le Minh Nghia" w:date="2019-10-09T10:56:00Z">
            <w:rPr>
              <w:sz w:val="26"/>
              <w:szCs w:val="26"/>
            </w:rPr>
          </w:rPrChange>
        </w:rPr>
        <w:t xml:space="preserve"> </w:t>
      </w:r>
      <w:proofErr w:type="spellStart"/>
      <w:r w:rsidRPr="00B41112">
        <w:rPr>
          <w:sz w:val="26"/>
          <w:szCs w:val="26"/>
          <w:rPrChange w:id="2889" w:author="Le Minh Nghia" w:date="2019-10-09T10:56:00Z">
            <w:rPr>
              <w:sz w:val="26"/>
              <w:szCs w:val="26"/>
            </w:rPr>
          </w:rPrChange>
        </w:rPr>
        <w:t>viên</w:t>
      </w:r>
      <w:proofErr w:type="spellEnd"/>
      <w:r w:rsidRPr="00B41112">
        <w:rPr>
          <w:sz w:val="26"/>
          <w:szCs w:val="26"/>
          <w:rPrChange w:id="2890" w:author="Le Minh Nghia" w:date="2019-10-09T10:56:00Z">
            <w:rPr>
              <w:sz w:val="26"/>
              <w:szCs w:val="26"/>
            </w:rPr>
          </w:rPrChange>
        </w:rPr>
        <w:t xml:space="preserve">, </w:t>
      </w:r>
      <w:proofErr w:type="spellStart"/>
      <w:r w:rsidRPr="00B41112">
        <w:rPr>
          <w:sz w:val="26"/>
          <w:szCs w:val="26"/>
          <w:rPrChange w:id="2891" w:author="Le Minh Nghia" w:date="2019-10-09T10:56:00Z">
            <w:rPr>
              <w:sz w:val="26"/>
              <w:szCs w:val="26"/>
            </w:rPr>
          </w:rPrChange>
        </w:rPr>
        <w:t>thống</w:t>
      </w:r>
      <w:proofErr w:type="spellEnd"/>
      <w:r w:rsidRPr="00B41112">
        <w:rPr>
          <w:sz w:val="26"/>
          <w:szCs w:val="26"/>
          <w:rPrChange w:id="2892" w:author="Le Minh Nghia" w:date="2019-10-09T10:56:00Z">
            <w:rPr>
              <w:sz w:val="26"/>
              <w:szCs w:val="26"/>
            </w:rPr>
          </w:rPrChange>
        </w:rPr>
        <w:t xml:space="preserve"> </w:t>
      </w:r>
      <w:proofErr w:type="spellStart"/>
      <w:r w:rsidRPr="00B41112">
        <w:rPr>
          <w:sz w:val="26"/>
          <w:szCs w:val="26"/>
          <w:rPrChange w:id="2893" w:author="Le Minh Nghia" w:date="2019-10-09T10:56:00Z">
            <w:rPr>
              <w:sz w:val="26"/>
              <w:szCs w:val="26"/>
            </w:rPr>
          </w:rPrChange>
        </w:rPr>
        <w:t>kê</w:t>
      </w:r>
      <w:proofErr w:type="spellEnd"/>
      <w:r w:rsidRPr="00B41112">
        <w:rPr>
          <w:sz w:val="26"/>
          <w:szCs w:val="26"/>
          <w:rPrChange w:id="2894" w:author="Le Minh Nghia" w:date="2019-10-09T10:56:00Z">
            <w:rPr>
              <w:sz w:val="26"/>
              <w:szCs w:val="26"/>
            </w:rPr>
          </w:rPrChange>
        </w:rPr>
        <w:t xml:space="preserve"> </w:t>
      </w:r>
      <w:proofErr w:type="spellStart"/>
      <w:r w:rsidRPr="00B41112">
        <w:rPr>
          <w:sz w:val="26"/>
          <w:szCs w:val="26"/>
          <w:rPrChange w:id="2895" w:author="Le Minh Nghia" w:date="2019-10-09T10:56:00Z">
            <w:rPr>
              <w:sz w:val="26"/>
              <w:szCs w:val="26"/>
            </w:rPr>
          </w:rPrChange>
        </w:rPr>
        <w:t>việc</w:t>
      </w:r>
      <w:proofErr w:type="spellEnd"/>
      <w:r w:rsidRPr="00B41112">
        <w:rPr>
          <w:sz w:val="26"/>
          <w:szCs w:val="26"/>
          <w:rPrChange w:id="2896" w:author="Le Minh Nghia" w:date="2019-10-09T10:56:00Z">
            <w:rPr>
              <w:sz w:val="26"/>
              <w:szCs w:val="26"/>
            </w:rPr>
          </w:rPrChange>
        </w:rPr>
        <w:t xml:space="preserve"> </w:t>
      </w:r>
      <w:proofErr w:type="spellStart"/>
      <w:r w:rsidRPr="00B41112">
        <w:rPr>
          <w:sz w:val="26"/>
          <w:szCs w:val="26"/>
          <w:rPrChange w:id="2897" w:author="Le Minh Nghia" w:date="2019-10-09T10:56:00Z">
            <w:rPr>
              <w:sz w:val="26"/>
              <w:szCs w:val="26"/>
            </w:rPr>
          </w:rPrChange>
        </w:rPr>
        <w:t>làm</w:t>
      </w:r>
      <w:proofErr w:type="spellEnd"/>
      <w:r w:rsidRPr="00B41112">
        <w:rPr>
          <w:sz w:val="26"/>
          <w:szCs w:val="26"/>
          <w:rPrChange w:id="2898" w:author="Le Minh Nghia" w:date="2019-10-09T10:56:00Z">
            <w:rPr>
              <w:sz w:val="26"/>
              <w:szCs w:val="26"/>
            </w:rPr>
          </w:rPrChange>
        </w:rPr>
        <w:t xml:space="preserve"> </w:t>
      </w:r>
      <w:proofErr w:type="spellStart"/>
      <w:r w:rsidRPr="00B41112">
        <w:rPr>
          <w:sz w:val="26"/>
          <w:szCs w:val="26"/>
          <w:rPrChange w:id="2899" w:author="Le Minh Nghia" w:date="2019-10-09T10:56:00Z">
            <w:rPr>
              <w:sz w:val="26"/>
              <w:szCs w:val="26"/>
            </w:rPr>
          </w:rPrChange>
        </w:rPr>
        <w:t>của</w:t>
      </w:r>
      <w:proofErr w:type="spellEnd"/>
      <w:r w:rsidRPr="00B41112">
        <w:rPr>
          <w:sz w:val="26"/>
          <w:szCs w:val="26"/>
          <w:rPrChange w:id="2900" w:author="Le Minh Nghia" w:date="2019-10-09T10:56:00Z">
            <w:rPr>
              <w:sz w:val="26"/>
              <w:szCs w:val="26"/>
            </w:rPr>
          </w:rPrChange>
        </w:rPr>
        <w:t xml:space="preserve"> </w:t>
      </w:r>
      <w:proofErr w:type="spellStart"/>
      <w:r w:rsidRPr="00B41112">
        <w:rPr>
          <w:sz w:val="26"/>
          <w:szCs w:val="26"/>
          <w:rPrChange w:id="2901" w:author="Le Minh Nghia" w:date="2019-10-09T10:56:00Z">
            <w:rPr>
              <w:sz w:val="26"/>
              <w:szCs w:val="26"/>
            </w:rPr>
          </w:rPrChange>
        </w:rPr>
        <w:t>cựu</w:t>
      </w:r>
      <w:proofErr w:type="spellEnd"/>
      <w:r w:rsidRPr="00B41112">
        <w:rPr>
          <w:sz w:val="26"/>
          <w:szCs w:val="26"/>
          <w:rPrChange w:id="2902" w:author="Le Minh Nghia" w:date="2019-10-09T10:56:00Z">
            <w:rPr>
              <w:sz w:val="26"/>
              <w:szCs w:val="26"/>
            </w:rPr>
          </w:rPrChange>
        </w:rPr>
        <w:t xml:space="preserve"> </w:t>
      </w:r>
      <w:proofErr w:type="spellStart"/>
      <w:r w:rsidRPr="00B41112">
        <w:rPr>
          <w:sz w:val="26"/>
          <w:szCs w:val="26"/>
          <w:rPrChange w:id="2903" w:author="Le Minh Nghia" w:date="2019-10-09T10:56:00Z">
            <w:rPr>
              <w:sz w:val="26"/>
              <w:szCs w:val="26"/>
            </w:rPr>
          </w:rPrChange>
        </w:rPr>
        <w:t>sinh</w:t>
      </w:r>
      <w:proofErr w:type="spellEnd"/>
      <w:r w:rsidRPr="00B41112">
        <w:rPr>
          <w:sz w:val="26"/>
          <w:szCs w:val="26"/>
          <w:rPrChange w:id="2904" w:author="Le Minh Nghia" w:date="2019-10-09T10:56:00Z">
            <w:rPr>
              <w:sz w:val="26"/>
              <w:szCs w:val="26"/>
            </w:rPr>
          </w:rPrChange>
        </w:rPr>
        <w:t xml:space="preserve"> </w:t>
      </w:r>
      <w:proofErr w:type="spellStart"/>
      <w:r w:rsidRPr="00B41112">
        <w:rPr>
          <w:sz w:val="26"/>
          <w:szCs w:val="26"/>
          <w:rPrChange w:id="2905" w:author="Le Minh Nghia" w:date="2019-10-09T10:56:00Z">
            <w:rPr>
              <w:sz w:val="26"/>
              <w:szCs w:val="26"/>
            </w:rPr>
          </w:rPrChange>
        </w:rPr>
        <w:t>viên</w:t>
      </w:r>
      <w:proofErr w:type="spellEnd"/>
      <w:r w:rsidRPr="00B41112">
        <w:rPr>
          <w:sz w:val="26"/>
          <w:szCs w:val="26"/>
          <w:rPrChange w:id="2906" w:author="Le Minh Nghia" w:date="2019-10-09T10:56:00Z">
            <w:rPr>
              <w:sz w:val="26"/>
              <w:szCs w:val="26"/>
            </w:rPr>
          </w:rPrChange>
        </w:rPr>
        <w:t xml:space="preserve">, </w:t>
      </w:r>
      <w:proofErr w:type="spellStart"/>
      <w:r w:rsidRPr="00B41112">
        <w:rPr>
          <w:sz w:val="26"/>
          <w:szCs w:val="26"/>
          <w:rPrChange w:id="2907" w:author="Le Minh Nghia" w:date="2019-10-09T10:56:00Z">
            <w:rPr>
              <w:sz w:val="26"/>
              <w:szCs w:val="26"/>
            </w:rPr>
          </w:rPrChange>
        </w:rPr>
        <w:t>công</w:t>
      </w:r>
      <w:proofErr w:type="spellEnd"/>
      <w:r w:rsidRPr="00B41112">
        <w:rPr>
          <w:sz w:val="26"/>
          <w:szCs w:val="26"/>
          <w:rPrChange w:id="2908" w:author="Le Minh Nghia" w:date="2019-10-09T10:56:00Z">
            <w:rPr>
              <w:sz w:val="26"/>
              <w:szCs w:val="26"/>
            </w:rPr>
          </w:rPrChange>
        </w:rPr>
        <w:t xml:space="preserve"> ty </w:t>
      </w:r>
      <w:proofErr w:type="spellStart"/>
      <w:r w:rsidRPr="00B41112">
        <w:rPr>
          <w:sz w:val="26"/>
          <w:szCs w:val="26"/>
          <w:rPrChange w:id="2909" w:author="Le Minh Nghia" w:date="2019-10-09T10:56:00Z">
            <w:rPr>
              <w:sz w:val="26"/>
              <w:szCs w:val="26"/>
            </w:rPr>
          </w:rPrChange>
        </w:rPr>
        <w:t>hiện</w:t>
      </w:r>
      <w:proofErr w:type="spellEnd"/>
      <w:r w:rsidRPr="00B41112">
        <w:rPr>
          <w:sz w:val="26"/>
          <w:szCs w:val="26"/>
          <w:rPrChange w:id="2910" w:author="Le Minh Nghia" w:date="2019-10-09T10:56:00Z">
            <w:rPr>
              <w:sz w:val="26"/>
              <w:szCs w:val="26"/>
            </w:rPr>
          </w:rPrChange>
        </w:rPr>
        <w:t xml:space="preserve"> </w:t>
      </w:r>
      <w:proofErr w:type="spellStart"/>
      <w:r w:rsidRPr="00B41112">
        <w:rPr>
          <w:sz w:val="26"/>
          <w:szCs w:val="26"/>
          <w:rPrChange w:id="2911" w:author="Le Minh Nghia" w:date="2019-10-09T10:56:00Z">
            <w:rPr>
              <w:sz w:val="26"/>
              <w:szCs w:val="26"/>
            </w:rPr>
          </w:rPrChange>
        </w:rPr>
        <w:t>tại</w:t>
      </w:r>
      <w:proofErr w:type="spellEnd"/>
      <w:r w:rsidRPr="00B41112">
        <w:rPr>
          <w:sz w:val="26"/>
          <w:szCs w:val="26"/>
          <w:rPrChange w:id="2912" w:author="Le Minh Nghia" w:date="2019-10-09T10:56:00Z">
            <w:rPr>
              <w:sz w:val="26"/>
              <w:szCs w:val="26"/>
            </w:rPr>
          </w:rPrChange>
        </w:rPr>
        <w:t xml:space="preserve"> </w:t>
      </w:r>
      <w:proofErr w:type="spellStart"/>
      <w:r w:rsidRPr="00B41112">
        <w:rPr>
          <w:sz w:val="26"/>
          <w:szCs w:val="26"/>
          <w:rPrChange w:id="2913" w:author="Le Minh Nghia" w:date="2019-10-09T10:56:00Z">
            <w:rPr>
              <w:sz w:val="26"/>
              <w:szCs w:val="26"/>
            </w:rPr>
          </w:rPrChange>
        </w:rPr>
        <w:t>cựu</w:t>
      </w:r>
      <w:proofErr w:type="spellEnd"/>
      <w:r w:rsidRPr="00B41112">
        <w:rPr>
          <w:sz w:val="26"/>
          <w:szCs w:val="26"/>
          <w:rPrChange w:id="2914" w:author="Le Minh Nghia" w:date="2019-10-09T10:56:00Z">
            <w:rPr>
              <w:sz w:val="26"/>
              <w:szCs w:val="26"/>
            </w:rPr>
          </w:rPrChange>
        </w:rPr>
        <w:t xml:space="preserve"> </w:t>
      </w:r>
      <w:proofErr w:type="spellStart"/>
      <w:r w:rsidRPr="00B41112">
        <w:rPr>
          <w:sz w:val="26"/>
          <w:szCs w:val="26"/>
          <w:rPrChange w:id="2915" w:author="Le Minh Nghia" w:date="2019-10-09T10:56:00Z">
            <w:rPr>
              <w:sz w:val="26"/>
              <w:szCs w:val="26"/>
            </w:rPr>
          </w:rPrChange>
        </w:rPr>
        <w:t>sinh</w:t>
      </w:r>
      <w:proofErr w:type="spellEnd"/>
      <w:r w:rsidRPr="00B41112">
        <w:rPr>
          <w:sz w:val="26"/>
          <w:szCs w:val="26"/>
          <w:rPrChange w:id="2916" w:author="Le Minh Nghia" w:date="2019-10-09T10:56:00Z">
            <w:rPr>
              <w:sz w:val="26"/>
              <w:szCs w:val="26"/>
            </w:rPr>
          </w:rPrChange>
        </w:rPr>
        <w:t xml:space="preserve"> </w:t>
      </w:r>
      <w:proofErr w:type="spellStart"/>
      <w:r w:rsidRPr="00B41112">
        <w:rPr>
          <w:sz w:val="26"/>
          <w:szCs w:val="26"/>
          <w:rPrChange w:id="2917" w:author="Le Minh Nghia" w:date="2019-10-09T10:56:00Z">
            <w:rPr>
              <w:sz w:val="26"/>
              <w:szCs w:val="26"/>
            </w:rPr>
          </w:rPrChange>
        </w:rPr>
        <w:t>viên</w:t>
      </w:r>
      <w:proofErr w:type="spellEnd"/>
      <w:r w:rsidRPr="00B41112">
        <w:rPr>
          <w:sz w:val="26"/>
          <w:szCs w:val="26"/>
          <w:rPrChange w:id="2918" w:author="Le Minh Nghia" w:date="2019-10-09T10:56:00Z">
            <w:rPr>
              <w:sz w:val="26"/>
              <w:szCs w:val="26"/>
            </w:rPr>
          </w:rPrChange>
        </w:rPr>
        <w:t xml:space="preserve"> </w:t>
      </w:r>
      <w:proofErr w:type="spellStart"/>
      <w:r w:rsidRPr="00B41112">
        <w:rPr>
          <w:sz w:val="26"/>
          <w:szCs w:val="26"/>
          <w:rPrChange w:id="2919" w:author="Le Minh Nghia" w:date="2019-10-09T10:56:00Z">
            <w:rPr>
              <w:sz w:val="26"/>
              <w:szCs w:val="26"/>
            </w:rPr>
          </w:rPrChange>
        </w:rPr>
        <w:t>đang</w:t>
      </w:r>
      <w:proofErr w:type="spellEnd"/>
      <w:r w:rsidRPr="00B41112">
        <w:rPr>
          <w:sz w:val="26"/>
          <w:szCs w:val="26"/>
          <w:rPrChange w:id="2920" w:author="Le Minh Nghia" w:date="2019-10-09T10:56:00Z">
            <w:rPr>
              <w:sz w:val="26"/>
              <w:szCs w:val="26"/>
            </w:rPr>
          </w:rPrChange>
        </w:rPr>
        <w:t xml:space="preserve"> </w:t>
      </w:r>
      <w:proofErr w:type="spellStart"/>
      <w:r w:rsidRPr="00B41112">
        <w:rPr>
          <w:sz w:val="26"/>
          <w:szCs w:val="26"/>
          <w:rPrChange w:id="2921" w:author="Le Minh Nghia" w:date="2019-10-09T10:56:00Z">
            <w:rPr>
              <w:sz w:val="26"/>
              <w:szCs w:val="26"/>
            </w:rPr>
          </w:rPrChange>
        </w:rPr>
        <w:t>theo</w:t>
      </w:r>
      <w:proofErr w:type="spellEnd"/>
      <w:r w:rsidRPr="00B41112">
        <w:rPr>
          <w:sz w:val="26"/>
          <w:szCs w:val="26"/>
          <w:rPrChange w:id="2922" w:author="Le Minh Nghia" w:date="2019-10-09T10:56:00Z">
            <w:rPr>
              <w:sz w:val="26"/>
              <w:szCs w:val="26"/>
            </w:rPr>
          </w:rPrChange>
        </w:rPr>
        <w:t xml:space="preserve"> </w:t>
      </w:r>
      <w:proofErr w:type="spellStart"/>
      <w:r w:rsidRPr="00B41112">
        <w:rPr>
          <w:sz w:val="26"/>
          <w:szCs w:val="26"/>
          <w:rPrChange w:id="2923" w:author="Le Minh Nghia" w:date="2019-10-09T10:56:00Z">
            <w:rPr>
              <w:sz w:val="26"/>
              <w:szCs w:val="26"/>
            </w:rPr>
          </w:rPrChange>
        </w:rPr>
        <w:t>làm</w:t>
      </w:r>
      <w:proofErr w:type="spellEnd"/>
      <w:r w:rsidRPr="00B41112">
        <w:rPr>
          <w:sz w:val="26"/>
          <w:szCs w:val="26"/>
          <w:rPrChange w:id="2924" w:author="Le Minh Nghia" w:date="2019-10-09T10:56:00Z">
            <w:rPr>
              <w:sz w:val="26"/>
              <w:szCs w:val="26"/>
            </w:rPr>
          </w:rPrChange>
        </w:rPr>
        <w:t xml:space="preserve">, </w:t>
      </w:r>
      <w:proofErr w:type="spellStart"/>
      <w:r w:rsidRPr="00B41112">
        <w:rPr>
          <w:sz w:val="26"/>
          <w:szCs w:val="26"/>
          <w:rPrChange w:id="2925" w:author="Le Minh Nghia" w:date="2019-10-09T10:56:00Z">
            <w:rPr>
              <w:sz w:val="26"/>
              <w:szCs w:val="26"/>
            </w:rPr>
          </w:rPrChange>
        </w:rPr>
        <w:t>nơi</w:t>
      </w:r>
      <w:proofErr w:type="spellEnd"/>
      <w:r w:rsidRPr="00B41112">
        <w:rPr>
          <w:sz w:val="26"/>
          <w:szCs w:val="26"/>
          <w:rPrChange w:id="2926" w:author="Le Minh Nghia" w:date="2019-10-09T10:56:00Z">
            <w:rPr>
              <w:sz w:val="26"/>
              <w:szCs w:val="26"/>
            </w:rPr>
          </w:rPrChange>
        </w:rPr>
        <w:t xml:space="preserve"> </w:t>
      </w:r>
      <w:proofErr w:type="spellStart"/>
      <w:r w:rsidRPr="00B41112">
        <w:rPr>
          <w:sz w:val="26"/>
          <w:szCs w:val="26"/>
          <w:rPrChange w:id="2927" w:author="Le Minh Nghia" w:date="2019-10-09T10:56:00Z">
            <w:rPr>
              <w:sz w:val="26"/>
              <w:szCs w:val="26"/>
            </w:rPr>
          </w:rPrChange>
        </w:rPr>
        <w:t>để</w:t>
      </w:r>
      <w:proofErr w:type="spellEnd"/>
      <w:r w:rsidRPr="00B41112">
        <w:rPr>
          <w:sz w:val="26"/>
          <w:szCs w:val="26"/>
          <w:rPrChange w:id="2928" w:author="Le Minh Nghia" w:date="2019-10-09T10:56:00Z">
            <w:rPr>
              <w:sz w:val="26"/>
              <w:szCs w:val="26"/>
            </w:rPr>
          </w:rPrChange>
        </w:rPr>
        <w:t xml:space="preserve"> </w:t>
      </w:r>
      <w:proofErr w:type="spellStart"/>
      <w:r w:rsidRPr="00B41112">
        <w:rPr>
          <w:sz w:val="26"/>
          <w:szCs w:val="26"/>
          <w:rPrChange w:id="2929" w:author="Le Minh Nghia" w:date="2019-10-09T10:56:00Z">
            <w:rPr>
              <w:sz w:val="26"/>
              <w:szCs w:val="26"/>
            </w:rPr>
          </w:rPrChange>
        </w:rPr>
        <w:t>giáo</w:t>
      </w:r>
      <w:proofErr w:type="spellEnd"/>
      <w:r w:rsidRPr="00B41112">
        <w:rPr>
          <w:sz w:val="26"/>
          <w:szCs w:val="26"/>
          <w:rPrChange w:id="2930" w:author="Le Minh Nghia" w:date="2019-10-09T10:56:00Z">
            <w:rPr>
              <w:sz w:val="26"/>
              <w:szCs w:val="26"/>
            </w:rPr>
          </w:rPrChange>
        </w:rPr>
        <w:t xml:space="preserve"> </w:t>
      </w:r>
      <w:proofErr w:type="spellStart"/>
      <w:r w:rsidRPr="00B41112">
        <w:rPr>
          <w:sz w:val="26"/>
          <w:szCs w:val="26"/>
          <w:rPrChange w:id="2931" w:author="Le Minh Nghia" w:date="2019-10-09T10:56:00Z">
            <w:rPr>
              <w:sz w:val="26"/>
              <w:szCs w:val="26"/>
            </w:rPr>
          </w:rPrChange>
        </w:rPr>
        <w:t>vụ</w:t>
      </w:r>
      <w:proofErr w:type="spellEnd"/>
      <w:r w:rsidR="007D736C" w:rsidRPr="00B41112">
        <w:rPr>
          <w:sz w:val="26"/>
          <w:szCs w:val="26"/>
          <w:rPrChange w:id="2932" w:author="Le Minh Nghia" w:date="2019-10-09T10:56:00Z">
            <w:rPr>
              <w:sz w:val="26"/>
              <w:szCs w:val="26"/>
            </w:rPr>
          </w:rPrChange>
        </w:rPr>
        <w:t xml:space="preserve"> </w:t>
      </w:r>
      <w:r w:rsidRPr="00B41112">
        <w:rPr>
          <w:sz w:val="26"/>
          <w:szCs w:val="26"/>
          <w:rPrChange w:id="2933" w:author="Le Minh Nghia" w:date="2019-10-09T10:56:00Z">
            <w:rPr>
              <w:sz w:val="26"/>
              <w:szCs w:val="26"/>
            </w:rPr>
          </w:rPrChange>
        </w:rPr>
        <w:t xml:space="preserve">khoa </w:t>
      </w:r>
      <w:proofErr w:type="spellStart"/>
      <w:r w:rsidRPr="00B41112">
        <w:rPr>
          <w:sz w:val="26"/>
          <w:szCs w:val="26"/>
          <w:rPrChange w:id="2934" w:author="Le Minh Nghia" w:date="2019-10-09T10:56:00Z">
            <w:rPr>
              <w:sz w:val="26"/>
              <w:szCs w:val="26"/>
            </w:rPr>
          </w:rPrChange>
        </w:rPr>
        <w:t>có</w:t>
      </w:r>
      <w:proofErr w:type="spellEnd"/>
      <w:r w:rsidRPr="00B41112">
        <w:rPr>
          <w:sz w:val="26"/>
          <w:szCs w:val="26"/>
          <w:rPrChange w:id="2935" w:author="Le Minh Nghia" w:date="2019-10-09T10:56:00Z">
            <w:rPr>
              <w:sz w:val="26"/>
              <w:szCs w:val="26"/>
            </w:rPr>
          </w:rPrChange>
        </w:rPr>
        <w:t xml:space="preserve"> </w:t>
      </w:r>
      <w:proofErr w:type="spellStart"/>
      <w:r w:rsidRPr="00B41112">
        <w:rPr>
          <w:sz w:val="26"/>
          <w:szCs w:val="26"/>
          <w:rPrChange w:id="2936" w:author="Le Minh Nghia" w:date="2019-10-09T10:56:00Z">
            <w:rPr>
              <w:sz w:val="26"/>
              <w:szCs w:val="26"/>
            </w:rPr>
          </w:rPrChange>
        </w:rPr>
        <w:t>thể</w:t>
      </w:r>
      <w:proofErr w:type="spellEnd"/>
      <w:r w:rsidRPr="00B41112">
        <w:rPr>
          <w:sz w:val="26"/>
          <w:szCs w:val="26"/>
          <w:rPrChange w:id="2937" w:author="Le Minh Nghia" w:date="2019-10-09T10:56:00Z">
            <w:rPr>
              <w:sz w:val="26"/>
              <w:szCs w:val="26"/>
            </w:rPr>
          </w:rPrChange>
        </w:rPr>
        <w:t xml:space="preserve"> </w:t>
      </w:r>
      <w:proofErr w:type="spellStart"/>
      <w:r w:rsidRPr="00B41112">
        <w:rPr>
          <w:sz w:val="26"/>
          <w:szCs w:val="26"/>
          <w:rPrChange w:id="2938" w:author="Le Minh Nghia" w:date="2019-10-09T10:56:00Z">
            <w:rPr>
              <w:sz w:val="26"/>
              <w:szCs w:val="26"/>
            </w:rPr>
          </w:rPrChange>
        </w:rPr>
        <w:t>liên</w:t>
      </w:r>
      <w:proofErr w:type="spellEnd"/>
      <w:r w:rsidRPr="00B41112">
        <w:rPr>
          <w:sz w:val="26"/>
          <w:szCs w:val="26"/>
          <w:rPrChange w:id="2939" w:author="Le Minh Nghia" w:date="2019-10-09T10:56:00Z">
            <w:rPr>
              <w:sz w:val="26"/>
              <w:szCs w:val="26"/>
            </w:rPr>
          </w:rPrChange>
        </w:rPr>
        <w:t xml:space="preserve"> </w:t>
      </w:r>
      <w:proofErr w:type="spellStart"/>
      <w:r w:rsidRPr="00B41112">
        <w:rPr>
          <w:sz w:val="26"/>
          <w:szCs w:val="26"/>
          <w:rPrChange w:id="2940" w:author="Le Minh Nghia" w:date="2019-10-09T10:56:00Z">
            <w:rPr>
              <w:sz w:val="26"/>
              <w:szCs w:val="26"/>
            </w:rPr>
          </w:rPrChange>
        </w:rPr>
        <w:t>lạc</w:t>
      </w:r>
      <w:proofErr w:type="spellEnd"/>
      <w:r w:rsidRPr="00B41112">
        <w:rPr>
          <w:sz w:val="26"/>
          <w:szCs w:val="26"/>
          <w:rPrChange w:id="2941" w:author="Le Minh Nghia" w:date="2019-10-09T10:56:00Z">
            <w:rPr>
              <w:sz w:val="26"/>
              <w:szCs w:val="26"/>
            </w:rPr>
          </w:rPrChange>
        </w:rPr>
        <w:t xml:space="preserve"> </w:t>
      </w:r>
      <w:proofErr w:type="spellStart"/>
      <w:r w:rsidRPr="00B41112">
        <w:rPr>
          <w:sz w:val="26"/>
          <w:szCs w:val="26"/>
          <w:rPrChange w:id="2942" w:author="Le Minh Nghia" w:date="2019-10-09T10:56:00Z">
            <w:rPr>
              <w:sz w:val="26"/>
              <w:szCs w:val="26"/>
            </w:rPr>
          </w:rPrChange>
        </w:rPr>
        <w:t>với</w:t>
      </w:r>
      <w:proofErr w:type="spellEnd"/>
      <w:r w:rsidRPr="00B41112">
        <w:rPr>
          <w:sz w:val="26"/>
          <w:szCs w:val="26"/>
          <w:rPrChange w:id="2943" w:author="Le Minh Nghia" w:date="2019-10-09T10:56:00Z">
            <w:rPr>
              <w:sz w:val="26"/>
              <w:szCs w:val="26"/>
            </w:rPr>
          </w:rPrChange>
        </w:rPr>
        <w:t xml:space="preserve"> </w:t>
      </w:r>
      <w:proofErr w:type="spellStart"/>
      <w:r w:rsidRPr="00B41112">
        <w:rPr>
          <w:sz w:val="26"/>
          <w:szCs w:val="26"/>
          <w:rPrChange w:id="2944" w:author="Le Minh Nghia" w:date="2019-10-09T10:56:00Z">
            <w:rPr>
              <w:sz w:val="26"/>
              <w:szCs w:val="26"/>
            </w:rPr>
          </w:rPrChange>
        </w:rPr>
        <w:t>cựu</w:t>
      </w:r>
      <w:proofErr w:type="spellEnd"/>
      <w:r w:rsidRPr="00B41112">
        <w:rPr>
          <w:sz w:val="26"/>
          <w:szCs w:val="26"/>
          <w:rPrChange w:id="2945" w:author="Le Minh Nghia" w:date="2019-10-09T10:56:00Z">
            <w:rPr>
              <w:sz w:val="26"/>
              <w:szCs w:val="26"/>
            </w:rPr>
          </w:rPrChange>
        </w:rPr>
        <w:t xml:space="preserve"> </w:t>
      </w:r>
      <w:proofErr w:type="spellStart"/>
      <w:r w:rsidRPr="00B41112">
        <w:rPr>
          <w:sz w:val="26"/>
          <w:szCs w:val="26"/>
          <w:rPrChange w:id="2946" w:author="Le Minh Nghia" w:date="2019-10-09T10:56:00Z">
            <w:rPr>
              <w:sz w:val="26"/>
              <w:szCs w:val="26"/>
            </w:rPr>
          </w:rPrChange>
        </w:rPr>
        <w:t>sinh</w:t>
      </w:r>
      <w:proofErr w:type="spellEnd"/>
      <w:r w:rsidRPr="00B41112">
        <w:rPr>
          <w:sz w:val="26"/>
          <w:szCs w:val="26"/>
          <w:rPrChange w:id="2947" w:author="Le Minh Nghia" w:date="2019-10-09T10:56:00Z">
            <w:rPr>
              <w:sz w:val="26"/>
              <w:szCs w:val="26"/>
            </w:rPr>
          </w:rPrChange>
        </w:rPr>
        <w:t xml:space="preserve"> </w:t>
      </w:r>
      <w:proofErr w:type="spellStart"/>
      <w:r w:rsidRPr="00B41112">
        <w:rPr>
          <w:sz w:val="26"/>
          <w:szCs w:val="26"/>
          <w:rPrChange w:id="2948" w:author="Le Minh Nghia" w:date="2019-10-09T10:56:00Z">
            <w:rPr>
              <w:sz w:val="26"/>
              <w:szCs w:val="26"/>
            </w:rPr>
          </w:rPrChange>
        </w:rPr>
        <w:t>viên</w:t>
      </w:r>
      <w:proofErr w:type="spellEnd"/>
      <w:r w:rsidRPr="00B41112">
        <w:rPr>
          <w:sz w:val="26"/>
          <w:szCs w:val="26"/>
          <w:rPrChange w:id="2949" w:author="Le Minh Nghia" w:date="2019-10-09T10:56:00Z">
            <w:rPr>
              <w:sz w:val="26"/>
              <w:szCs w:val="26"/>
            </w:rPr>
          </w:rPrChange>
        </w:rPr>
        <w:t xml:space="preserve"> </w:t>
      </w:r>
      <w:proofErr w:type="spellStart"/>
      <w:r w:rsidRPr="00B41112">
        <w:rPr>
          <w:sz w:val="26"/>
          <w:szCs w:val="26"/>
          <w:rPrChange w:id="2950" w:author="Le Minh Nghia" w:date="2019-10-09T10:56:00Z">
            <w:rPr>
              <w:sz w:val="26"/>
              <w:szCs w:val="26"/>
            </w:rPr>
          </w:rPrChange>
        </w:rPr>
        <w:t>nhằm</w:t>
      </w:r>
      <w:proofErr w:type="spellEnd"/>
      <w:r w:rsidRPr="00B41112">
        <w:rPr>
          <w:sz w:val="26"/>
          <w:szCs w:val="26"/>
          <w:rPrChange w:id="2951" w:author="Le Minh Nghia" w:date="2019-10-09T10:56:00Z">
            <w:rPr>
              <w:sz w:val="26"/>
              <w:szCs w:val="26"/>
            </w:rPr>
          </w:rPrChange>
        </w:rPr>
        <w:t xml:space="preserve"> </w:t>
      </w:r>
      <w:proofErr w:type="spellStart"/>
      <w:r w:rsidRPr="00B41112">
        <w:rPr>
          <w:sz w:val="26"/>
          <w:szCs w:val="26"/>
          <w:rPrChange w:id="2952" w:author="Le Minh Nghia" w:date="2019-10-09T10:56:00Z">
            <w:rPr>
              <w:sz w:val="26"/>
              <w:szCs w:val="26"/>
            </w:rPr>
          </w:rPrChange>
        </w:rPr>
        <w:t>kêu</w:t>
      </w:r>
      <w:proofErr w:type="spellEnd"/>
      <w:r w:rsidRPr="00B41112">
        <w:rPr>
          <w:sz w:val="26"/>
          <w:szCs w:val="26"/>
          <w:rPrChange w:id="2953" w:author="Le Minh Nghia" w:date="2019-10-09T10:56:00Z">
            <w:rPr>
              <w:sz w:val="26"/>
              <w:szCs w:val="26"/>
            </w:rPr>
          </w:rPrChange>
        </w:rPr>
        <w:t xml:space="preserve"> </w:t>
      </w:r>
      <w:proofErr w:type="spellStart"/>
      <w:r w:rsidRPr="00B41112">
        <w:rPr>
          <w:sz w:val="26"/>
          <w:szCs w:val="26"/>
          <w:rPrChange w:id="2954" w:author="Le Minh Nghia" w:date="2019-10-09T10:56:00Z">
            <w:rPr>
              <w:sz w:val="26"/>
              <w:szCs w:val="26"/>
            </w:rPr>
          </w:rPrChange>
        </w:rPr>
        <w:t>gọi</w:t>
      </w:r>
      <w:proofErr w:type="spellEnd"/>
      <w:r w:rsidRPr="00B41112">
        <w:rPr>
          <w:sz w:val="26"/>
          <w:szCs w:val="26"/>
          <w:rPrChange w:id="2955" w:author="Le Minh Nghia" w:date="2019-10-09T10:56:00Z">
            <w:rPr>
              <w:sz w:val="26"/>
              <w:szCs w:val="26"/>
            </w:rPr>
          </w:rPrChange>
        </w:rPr>
        <w:t xml:space="preserve"> </w:t>
      </w:r>
      <w:proofErr w:type="spellStart"/>
      <w:r w:rsidRPr="00B41112">
        <w:rPr>
          <w:sz w:val="26"/>
          <w:szCs w:val="26"/>
          <w:rPrChange w:id="2956" w:author="Le Minh Nghia" w:date="2019-10-09T10:56:00Z">
            <w:rPr>
              <w:sz w:val="26"/>
              <w:szCs w:val="26"/>
            </w:rPr>
          </w:rPrChange>
        </w:rPr>
        <w:t>về</w:t>
      </w:r>
      <w:proofErr w:type="spellEnd"/>
      <w:r w:rsidRPr="00B41112">
        <w:rPr>
          <w:sz w:val="26"/>
          <w:szCs w:val="26"/>
          <w:rPrChange w:id="2957" w:author="Le Minh Nghia" w:date="2019-10-09T10:56:00Z">
            <w:rPr>
              <w:sz w:val="26"/>
              <w:szCs w:val="26"/>
            </w:rPr>
          </w:rPrChange>
        </w:rPr>
        <w:t xml:space="preserve"> khoa </w:t>
      </w:r>
      <w:proofErr w:type="spellStart"/>
      <w:r w:rsidRPr="00B41112">
        <w:rPr>
          <w:sz w:val="26"/>
          <w:szCs w:val="26"/>
          <w:rPrChange w:id="2958" w:author="Le Minh Nghia" w:date="2019-10-09T10:56:00Z">
            <w:rPr>
              <w:sz w:val="26"/>
              <w:szCs w:val="26"/>
            </w:rPr>
          </w:rPrChange>
        </w:rPr>
        <w:t>tham</w:t>
      </w:r>
      <w:proofErr w:type="spellEnd"/>
      <w:r w:rsidRPr="00B41112">
        <w:rPr>
          <w:sz w:val="26"/>
          <w:szCs w:val="26"/>
          <w:rPrChange w:id="2959" w:author="Le Minh Nghia" w:date="2019-10-09T10:56:00Z">
            <w:rPr>
              <w:sz w:val="26"/>
              <w:szCs w:val="26"/>
            </w:rPr>
          </w:rPrChange>
        </w:rPr>
        <w:t xml:space="preserve"> </w:t>
      </w:r>
      <w:proofErr w:type="spellStart"/>
      <w:r w:rsidRPr="00B41112">
        <w:rPr>
          <w:sz w:val="26"/>
          <w:szCs w:val="26"/>
          <w:rPrChange w:id="2960" w:author="Le Minh Nghia" w:date="2019-10-09T10:56:00Z">
            <w:rPr>
              <w:sz w:val="26"/>
              <w:szCs w:val="26"/>
            </w:rPr>
          </w:rPrChange>
        </w:rPr>
        <w:t>dự</w:t>
      </w:r>
      <w:proofErr w:type="spellEnd"/>
      <w:r w:rsidRPr="00B41112">
        <w:rPr>
          <w:sz w:val="26"/>
          <w:szCs w:val="26"/>
          <w:rPrChange w:id="2961" w:author="Le Minh Nghia" w:date="2019-10-09T10:56:00Z">
            <w:rPr>
              <w:sz w:val="26"/>
              <w:szCs w:val="26"/>
            </w:rPr>
          </w:rPrChange>
        </w:rPr>
        <w:t xml:space="preserve"> </w:t>
      </w:r>
      <w:proofErr w:type="spellStart"/>
      <w:r w:rsidRPr="00B41112">
        <w:rPr>
          <w:sz w:val="26"/>
          <w:szCs w:val="26"/>
          <w:rPrChange w:id="2962" w:author="Le Minh Nghia" w:date="2019-10-09T10:56:00Z">
            <w:rPr>
              <w:sz w:val="26"/>
              <w:szCs w:val="26"/>
            </w:rPr>
          </w:rPrChange>
        </w:rPr>
        <w:t>sự</w:t>
      </w:r>
      <w:proofErr w:type="spellEnd"/>
      <w:r w:rsidRPr="00B41112">
        <w:rPr>
          <w:sz w:val="26"/>
          <w:szCs w:val="26"/>
          <w:rPrChange w:id="2963" w:author="Le Minh Nghia" w:date="2019-10-09T10:56:00Z">
            <w:rPr>
              <w:sz w:val="26"/>
              <w:szCs w:val="26"/>
            </w:rPr>
          </w:rPrChange>
        </w:rPr>
        <w:t xml:space="preserve"> </w:t>
      </w:r>
      <w:proofErr w:type="spellStart"/>
      <w:r w:rsidRPr="00B41112">
        <w:rPr>
          <w:sz w:val="26"/>
          <w:szCs w:val="26"/>
          <w:rPrChange w:id="2964" w:author="Le Minh Nghia" w:date="2019-10-09T10:56:00Z">
            <w:rPr>
              <w:sz w:val="26"/>
              <w:szCs w:val="26"/>
            </w:rPr>
          </w:rPrChange>
        </w:rPr>
        <w:t>kiện</w:t>
      </w:r>
      <w:proofErr w:type="spellEnd"/>
      <w:r w:rsidRPr="00B41112">
        <w:rPr>
          <w:sz w:val="26"/>
          <w:szCs w:val="26"/>
          <w:rPrChange w:id="2965" w:author="Le Minh Nghia" w:date="2019-10-09T10:56:00Z">
            <w:rPr>
              <w:sz w:val="26"/>
              <w:szCs w:val="26"/>
            </w:rPr>
          </w:rPrChange>
        </w:rPr>
        <w:t xml:space="preserve"> </w:t>
      </w:r>
      <w:proofErr w:type="spellStart"/>
      <w:r w:rsidRPr="00B41112">
        <w:rPr>
          <w:sz w:val="26"/>
          <w:szCs w:val="26"/>
          <w:rPrChange w:id="2966" w:author="Le Minh Nghia" w:date="2019-10-09T10:56:00Z">
            <w:rPr>
              <w:sz w:val="26"/>
              <w:szCs w:val="26"/>
            </w:rPr>
          </w:rPrChange>
        </w:rPr>
        <w:t>hoặc</w:t>
      </w:r>
      <w:proofErr w:type="spellEnd"/>
      <w:r w:rsidRPr="00B41112">
        <w:rPr>
          <w:sz w:val="26"/>
          <w:szCs w:val="26"/>
          <w:rPrChange w:id="2967" w:author="Le Minh Nghia" w:date="2019-10-09T10:56:00Z">
            <w:rPr>
              <w:sz w:val="26"/>
              <w:szCs w:val="26"/>
            </w:rPr>
          </w:rPrChange>
        </w:rPr>
        <w:t xml:space="preserve"> </w:t>
      </w:r>
      <w:proofErr w:type="spellStart"/>
      <w:r w:rsidRPr="00B41112">
        <w:rPr>
          <w:sz w:val="26"/>
          <w:szCs w:val="26"/>
          <w:rPrChange w:id="2968" w:author="Le Minh Nghia" w:date="2019-10-09T10:56:00Z">
            <w:rPr>
              <w:sz w:val="26"/>
              <w:szCs w:val="26"/>
            </w:rPr>
          </w:rPrChange>
        </w:rPr>
        <w:t>ủng</w:t>
      </w:r>
      <w:proofErr w:type="spellEnd"/>
      <w:r w:rsidRPr="00B41112">
        <w:rPr>
          <w:sz w:val="26"/>
          <w:szCs w:val="26"/>
          <w:rPrChange w:id="2969" w:author="Le Minh Nghia" w:date="2019-10-09T10:56:00Z">
            <w:rPr>
              <w:sz w:val="26"/>
              <w:szCs w:val="26"/>
            </w:rPr>
          </w:rPrChange>
        </w:rPr>
        <w:t xml:space="preserve"> </w:t>
      </w:r>
      <w:proofErr w:type="spellStart"/>
      <w:r w:rsidRPr="00B41112">
        <w:rPr>
          <w:sz w:val="26"/>
          <w:szCs w:val="26"/>
          <w:rPrChange w:id="2970" w:author="Le Minh Nghia" w:date="2019-10-09T10:56:00Z">
            <w:rPr>
              <w:sz w:val="26"/>
              <w:szCs w:val="26"/>
            </w:rPr>
          </w:rPrChange>
        </w:rPr>
        <w:t>hộ</w:t>
      </w:r>
      <w:proofErr w:type="spellEnd"/>
      <w:r w:rsidRPr="00B41112">
        <w:rPr>
          <w:sz w:val="26"/>
          <w:szCs w:val="26"/>
          <w:rPrChange w:id="2971" w:author="Le Minh Nghia" w:date="2019-10-09T10:56:00Z">
            <w:rPr>
              <w:sz w:val="26"/>
              <w:szCs w:val="26"/>
            </w:rPr>
          </w:rPrChange>
        </w:rPr>
        <w:t xml:space="preserve"> </w:t>
      </w:r>
      <w:proofErr w:type="spellStart"/>
      <w:r w:rsidRPr="00B41112">
        <w:rPr>
          <w:sz w:val="26"/>
          <w:szCs w:val="26"/>
          <w:rPrChange w:id="2972" w:author="Le Minh Nghia" w:date="2019-10-09T10:56:00Z">
            <w:rPr>
              <w:sz w:val="26"/>
              <w:szCs w:val="26"/>
            </w:rPr>
          </w:rPrChange>
        </w:rPr>
        <w:t>học</w:t>
      </w:r>
      <w:proofErr w:type="spellEnd"/>
      <w:r w:rsidRPr="00B41112">
        <w:rPr>
          <w:sz w:val="26"/>
          <w:szCs w:val="26"/>
          <w:rPrChange w:id="2973" w:author="Le Minh Nghia" w:date="2019-10-09T10:56:00Z">
            <w:rPr>
              <w:sz w:val="26"/>
              <w:szCs w:val="26"/>
            </w:rPr>
          </w:rPrChange>
        </w:rPr>
        <w:t xml:space="preserve"> </w:t>
      </w:r>
      <w:proofErr w:type="spellStart"/>
      <w:r w:rsidRPr="00B41112">
        <w:rPr>
          <w:sz w:val="26"/>
          <w:szCs w:val="26"/>
          <w:rPrChange w:id="2974" w:author="Le Minh Nghia" w:date="2019-10-09T10:56:00Z">
            <w:rPr>
              <w:sz w:val="26"/>
              <w:szCs w:val="26"/>
            </w:rPr>
          </w:rPrChange>
        </w:rPr>
        <w:t>bổng</w:t>
      </w:r>
      <w:proofErr w:type="spellEnd"/>
      <w:r w:rsidRPr="00B41112">
        <w:rPr>
          <w:sz w:val="26"/>
          <w:szCs w:val="26"/>
          <w:rPrChange w:id="2975" w:author="Le Minh Nghia" w:date="2019-10-09T10:56:00Z">
            <w:rPr>
              <w:sz w:val="26"/>
              <w:szCs w:val="26"/>
            </w:rPr>
          </w:rPrChange>
        </w:rPr>
        <w:t xml:space="preserve"> </w:t>
      </w:r>
      <w:proofErr w:type="spellStart"/>
      <w:r w:rsidRPr="00B41112">
        <w:rPr>
          <w:sz w:val="26"/>
          <w:szCs w:val="26"/>
          <w:rPrChange w:id="2976" w:author="Le Minh Nghia" w:date="2019-10-09T10:56:00Z">
            <w:rPr>
              <w:sz w:val="26"/>
              <w:szCs w:val="26"/>
            </w:rPr>
          </w:rPrChange>
        </w:rPr>
        <w:t>cho</w:t>
      </w:r>
      <w:proofErr w:type="spellEnd"/>
      <w:r w:rsidRPr="00B41112">
        <w:rPr>
          <w:sz w:val="26"/>
          <w:szCs w:val="26"/>
          <w:rPrChange w:id="2977" w:author="Le Minh Nghia" w:date="2019-10-09T10:56:00Z">
            <w:rPr>
              <w:sz w:val="26"/>
              <w:szCs w:val="26"/>
            </w:rPr>
          </w:rPrChange>
        </w:rPr>
        <w:t xml:space="preserve"> </w:t>
      </w:r>
      <w:proofErr w:type="spellStart"/>
      <w:r w:rsidRPr="00B41112">
        <w:rPr>
          <w:sz w:val="26"/>
          <w:szCs w:val="26"/>
          <w:rPrChange w:id="2978" w:author="Le Minh Nghia" w:date="2019-10-09T10:56:00Z">
            <w:rPr>
              <w:sz w:val="26"/>
              <w:szCs w:val="26"/>
            </w:rPr>
          </w:rPrChange>
        </w:rPr>
        <w:t>sinh</w:t>
      </w:r>
      <w:proofErr w:type="spellEnd"/>
      <w:r w:rsidRPr="00B41112">
        <w:rPr>
          <w:sz w:val="26"/>
          <w:szCs w:val="26"/>
          <w:rPrChange w:id="2979" w:author="Le Minh Nghia" w:date="2019-10-09T10:56:00Z">
            <w:rPr>
              <w:sz w:val="26"/>
              <w:szCs w:val="26"/>
            </w:rPr>
          </w:rPrChange>
        </w:rPr>
        <w:t xml:space="preserve"> </w:t>
      </w:r>
      <w:proofErr w:type="spellStart"/>
      <w:r w:rsidRPr="00B41112">
        <w:rPr>
          <w:sz w:val="26"/>
          <w:szCs w:val="26"/>
          <w:rPrChange w:id="2980" w:author="Le Minh Nghia" w:date="2019-10-09T10:56:00Z">
            <w:rPr>
              <w:sz w:val="26"/>
              <w:szCs w:val="26"/>
            </w:rPr>
          </w:rPrChange>
        </w:rPr>
        <w:t>viên</w:t>
      </w:r>
      <w:proofErr w:type="spellEnd"/>
      <w:r w:rsidRPr="00B41112">
        <w:rPr>
          <w:sz w:val="26"/>
          <w:szCs w:val="26"/>
          <w:rPrChange w:id="2981" w:author="Le Minh Nghia" w:date="2019-10-09T10:56:00Z">
            <w:rPr>
              <w:sz w:val="26"/>
              <w:szCs w:val="26"/>
            </w:rPr>
          </w:rPrChange>
        </w:rPr>
        <w:t xml:space="preserve"> </w:t>
      </w:r>
      <w:proofErr w:type="spellStart"/>
      <w:r w:rsidRPr="00B41112">
        <w:rPr>
          <w:sz w:val="26"/>
          <w:szCs w:val="26"/>
          <w:rPrChange w:id="2982" w:author="Le Minh Nghia" w:date="2019-10-09T10:56:00Z">
            <w:rPr>
              <w:sz w:val="26"/>
              <w:szCs w:val="26"/>
            </w:rPr>
          </w:rPrChange>
        </w:rPr>
        <w:t>hiện</w:t>
      </w:r>
      <w:proofErr w:type="spellEnd"/>
      <w:r w:rsidRPr="00B41112">
        <w:rPr>
          <w:sz w:val="26"/>
          <w:szCs w:val="26"/>
          <w:rPrChange w:id="2983" w:author="Le Minh Nghia" w:date="2019-10-09T10:56:00Z">
            <w:rPr>
              <w:sz w:val="26"/>
              <w:szCs w:val="26"/>
            </w:rPr>
          </w:rPrChange>
        </w:rPr>
        <w:t xml:space="preserve"> </w:t>
      </w:r>
      <w:proofErr w:type="spellStart"/>
      <w:r w:rsidRPr="00B41112">
        <w:rPr>
          <w:sz w:val="26"/>
          <w:szCs w:val="26"/>
          <w:rPrChange w:id="2984" w:author="Le Minh Nghia" w:date="2019-10-09T10:56:00Z">
            <w:rPr>
              <w:sz w:val="26"/>
              <w:szCs w:val="26"/>
            </w:rPr>
          </w:rPrChange>
        </w:rPr>
        <w:t>đang</w:t>
      </w:r>
      <w:proofErr w:type="spellEnd"/>
      <w:r w:rsidRPr="00B41112">
        <w:rPr>
          <w:sz w:val="26"/>
          <w:szCs w:val="26"/>
          <w:rPrChange w:id="2985" w:author="Le Minh Nghia" w:date="2019-10-09T10:56:00Z">
            <w:rPr>
              <w:sz w:val="26"/>
              <w:szCs w:val="26"/>
            </w:rPr>
          </w:rPrChange>
        </w:rPr>
        <w:t xml:space="preserve"> </w:t>
      </w:r>
      <w:proofErr w:type="spellStart"/>
      <w:r w:rsidRPr="00B41112">
        <w:rPr>
          <w:sz w:val="26"/>
          <w:szCs w:val="26"/>
          <w:rPrChange w:id="2986" w:author="Le Minh Nghia" w:date="2019-10-09T10:56:00Z">
            <w:rPr>
              <w:sz w:val="26"/>
              <w:szCs w:val="26"/>
            </w:rPr>
          </w:rPrChange>
        </w:rPr>
        <w:t>họ</w:t>
      </w:r>
      <w:r w:rsidR="00917EF7" w:rsidRPr="00B41112">
        <w:rPr>
          <w:sz w:val="26"/>
          <w:szCs w:val="26"/>
          <w:rPrChange w:id="2987" w:author="Le Minh Nghia" w:date="2019-10-09T10:56:00Z">
            <w:rPr>
              <w:sz w:val="26"/>
              <w:szCs w:val="26"/>
            </w:rPr>
          </w:rPrChange>
        </w:rPr>
        <w:t>c</w:t>
      </w:r>
      <w:proofErr w:type="spellEnd"/>
      <w:r w:rsidR="00917EF7" w:rsidRPr="00B41112">
        <w:rPr>
          <w:sz w:val="26"/>
          <w:szCs w:val="26"/>
          <w:rPrChange w:id="2988" w:author="Le Minh Nghia" w:date="2019-10-09T10:56:00Z">
            <w:rPr>
              <w:sz w:val="26"/>
              <w:szCs w:val="26"/>
            </w:rPr>
          </w:rPrChange>
        </w:rPr>
        <w:t xml:space="preserve"> </w:t>
      </w:r>
      <w:proofErr w:type="spellStart"/>
      <w:r w:rsidR="00917EF7" w:rsidRPr="00B41112">
        <w:rPr>
          <w:sz w:val="26"/>
          <w:szCs w:val="26"/>
          <w:rPrChange w:id="2989" w:author="Le Minh Nghia" w:date="2019-10-09T10:56:00Z">
            <w:rPr>
              <w:sz w:val="26"/>
              <w:szCs w:val="26"/>
            </w:rPr>
          </w:rPrChange>
        </w:rPr>
        <w:t>trong</w:t>
      </w:r>
      <w:proofErr w:type="spellEnd"/>
      <w:r w:rsidR="00917EF7" w:rsidRPr="00B41112">
        <w:rPr>
          <w:sz w:val="26"/>
          <w:szCs w:val="26"/>
          <w:rPrChange w:id="2990" w:author="Le Minh Nghia" w:date="2019-10-09T10:56:00Z">
            <w:rPr>
              <w:sz w:val="26"/>
              <w:szCs w:val="26"/>
            </w:rPr>
          </w:rPrChange>
        </w:rPr>
        <w:t xml:space="preserve"> khoa</w:t>
      </w:r>
      <w:r w:rsidRPr="00B41112">
        <w:rPr>
          <w:sz w:val="26"/>
          <w:szCs w:val="26"/>
          <w:rPrChange w:id="2991"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2992" w:author="Le Minh Nghia" w:date="2019-10-09T10:56:00Z">
            <w:rPr>
              <w:sz w:val="26"/>
              <w:szCs w:val="26"/>
            </w:rPr>
          </w:rPrChange>
        </w:rPr>
      </w:pPr>
      <w:proofErr w:type="spellStart"/>
      <w:r w:rsidRPr="00B41112">
        <w:rPr>
          <w:sz w:val="26"/>
          <w:szCs w:val="26"/>
          <w:rPrChange w:id="2993" w:author="Le Minh Nghia" w:date="2019-10-09T10:56:00Z">
            <w:rPr>
              <w:sz w:val="26"/>
              <w:szCs w:val="26"/>
            </w:rPr>
          </w:rPrChange>
        </w:rPr>
        <w:t>Đại</w:t>
      </w:r>
      <w:proofErr w:type="spellEnd"/>
      <w:r w:rsidRPr="00B41112">
        <w:rPr>
          <w:sz w:val="26"/>
          <w:szCs w:val="26"/>
          <w:rPrChange w:id="2994" w:author="Le Minh Nghia" w:date="2019-10-09T10:56:00Z">
            <w:rPr>
              <w:sz w:val="26"/>
              <w:szCs w:val="26"/>
            </w:rPr>
          </w:rPrChange>
        </w:rPr>
        <w:t xml:space="preserve"> </w:t>
      </w:r>
      <w:proofErr w:type="spellStart"/>
      <w:r w:rsidRPr="00B41112">
        <w:rPr>
          <w:sz w:val="26"/>
          <w:szCs w:val="26"/>
          <w:rPrChange w:id="2995" w:author="Le Minh Nghia" w:date="2019-10-09T10:56:00Z">
            <w:rPr>
              <w:sz w:val="26"/>
              <w:szCs w:val="26"/>
            </w:rPr>
          </w:rPrChange>
        </w:rPr>
        <w:t>học</w:t>
      </w:r>
      <w:proofErr w:type="spellEnd"/>
      <w:r w:rsidRPr="00B41112">
        <w:rPr>
          <w:sz w:val="26"/>
          <w:szCs w:val="26"/>
          <w:rPrChange w:id="2996" w:author="Le Minh Nghia" w:date="2019-10-09T10:56:00Z">
            <w:rPr>
              <w:sz w:val="26"/>
              <w:szCs w:val="26"/>
            </w:rPr>
          </w:rPrChange>
        </w:rPr>
        <w:t xml:space="preserve"> </w:t>
      </w:r>
      <w:proofErr w:type="spellStart"/>
      <w:r w:rsidRPr="00B41112">
        <w:rPr>
          <w:sz w:val="26"/>
          <w:szCs w:val="26"/>
          <w:rPrChange w:id="2997" w:author="Le Minh Nghia" w:date="2019-10-09T10:56:00Z">
            <w:rPr>
              <w:sz w:val="26"/>
              <w:szCs w:val="26"/>
            </w:rPr>
          </w:rPrChange>
        </w:rPr>
        <w:t>Công</w:t>
      </w:r>
      <w:proofErr w:type="spellEnd"/>
      <w:r w:rsidRPr="00B41112">
        <w:rPr>
          <w:sz w:val="26"/>
          <w:szCs w:val="26"/>
          <w:rPrChange w:id="2998" w:author="Le Minh Nghia" w:date="2019-10-09T10:56:00Z">
            <w:rPr>
              <w:sz w:val="26"/>
              <w:szCs w:val="26"/>
            </w:rPr>
          </w:rPrChange>
        </w:rPr>
        <w:t xml:space="preserve"> </w:t>
      </w:r>
      <w:proofErr w:type="spellStart"/>
      <w:r w:rsidRPr="00B41112">
        <w:rPr>
          <w:sz w:val="26"/>
          <w:szCs w:val="26"/>
          <w:rPrChange w:id="2999" w:author="Le Minh Nghia" w:date="2019-10-09T10:56:00Z">
            <w:rPr>
              <w:sz w:val="26"/>
              <w:szCs w:val="26"/>
            </w:rPr>
          </w:rPrChange>
        </w:rPr>
        <w:t>nghệ</w:t>
      </w:r>
      <w:proofErr w:type="spellEnd"/>
      <w:r w:rsidR="00917EF7" w:rsidRPr="00B41112">
        <w:rPr>
          <w:sz w:val="26"/>
          <w:szCs w:val="26"/>
          <w:rPrChange w:id="3000" w:author="Le Minh Nghia" w:date="2019-10-09T10:56:00Z">
            <w:rPr>
              <w:sz w:val="26"/>
              <w:szCs w:val="26"/>
            </w:rPr>
          </w:rPrChange>
        </w:rPr>
        <w:t xml:space="preserve"> </w:t>
      </w:r>
      <w:proofErr w:type="spellStart"/>
      <w:r w:rsidR="00917EF7" w:rsidRPr="00B41112">
        <w:rPr>
          <w:sz w:val="26"/>
          <w:szCs w:val="26"/>
          <w:rPrChange w:id="3001" w:author="Le Minh Nghia" w:date="2019-10-09T10:56:00Z">
            <w:rPr>
              <w:sz w:val="26"/>
              <w:szCs w:val="26"/>
            </w:rPr>
          </w:rPrChange>
        </w:rPr>
        <w:t>thông</w:t>
      </w:r>
      <w:proofErr w:type="spellEnd"/>
      <w:r w:rsidR="00917EF7" w:rsidRPr="00B41112">
        <w:rPr>
          <w:sz w:val="26"/>
          <w:szCs w:val="26"/>
          <w:rPrChange w:id="3002" w:author="Le Minh Nghia" w:date="2019-10-09T10:56:00Z">
            <w:rPr>
              <w:sz w:val="26"/>
              <w:szCs w:val="26"/>
            </w:rPr>
          </w:rPrChange>
        </w:rPr>
        <w:t xml:space="preserve"> tin UIT-HCM</w:t>
      </w:r>
      <w:r w:rsidRPr="00B41112">
        <w:rPr>
          <w:sz w:val="26"/>
          <w:szCs w:val="26"/>
          <w:rPrChange w:id="3003" w:author="Le Minh Nghia" w:date="2019-10-09T10:56:00Z">
            <w:rPr>
              <w:sz w:val="26"/>
              <w:szCs w:val="26"/>
            </w:rPr>
          </w:rPrChange>
        </w:rPr>
        <w:t xml:space="preserve">: </w:t>
      </w:r>
      <w:proofErr w:type="spellStart"/>
      <w:r w:rsidRPr="00B41112">
        <w:rPr>
          <w:sz w:val="26"/>
          <w:szCs w:val="26"/>
          <w:rPrChange w:id="3004" w:author="Le Minh Nghia" w:date="2019-10-09T10:56:00Z">
            <w:rPr>
              <w:sz w:val="26"/>
              <w:szCs w:val="26"/>
            </w:rPr>
          </w:rPrChange>
        </w:rPr>
        <w:t>Chỉ</w:t>
      </w:r>
      <w:proofErr w:type="spellEnd"/>
      <w:r w:rsidRPr="00B41112">
        <w:rPr>
          <w:sz w:val="26"/>
          <w:szCs w:val="26"/>
          <w:rPrChange w:id="3005" w:author="Le Minh Nghia" w:date="2019-10-09T10:56:00Z">
            <w:rPr>
              <w:sz w:val="26"/>
              <w:szCs w:val="26"/>
            </w:rPr>
          </w:rPrChange>
        </w:rPr>
        <w:t xml:space="preserve"> </w:t>
      </w:r>
      <w:proofErr w:type="spellStart"/>
      <w:r w:rsidRPr="00B41112">
        <w:rPr>
          <w:sz w:val="26"/>
          <w:szCs w:val="26"/>
          <w:rPrChange w:id="3006" w:author="Le Minh Nghia" w:date="2019-10-09T10:56:00Z">
            <w:rPr>
              <w:sz w:val="26"/>
              <w:szCs w:val="26"/>
            </w:rPr>
          </w:rPrChange>
        </w:rPr>
        <w:t>có</w:t>
      </w:r>
      <w:proofErr w:type="spellEnd"/>
      <w:r w:rsidRPr="00B41112">
        <w:rPr>
          <w:sz w:val="26"/>
          <w:szCs w:val="26"/>
          <w:rPrChange w:id="3007" w:author="Le Minh Nghia" w:date="2019-10-09T10:56:00Z">
            <w:rPr>
              <w:sz w:val="26"/>
              <w:szCs w:val="26"/>
            </w:rPr>
          </w:rPrChange>
        </w:rPr>
        <w:t xml:space="preserve"> </w:t>
      </w:r>
      <w:proofErr w:type="spellStart"/>
      <w:r w:rsidRPr="00B41112">
        <w:rPr>
          <w:sz w:val="26"/>
          <w:szCs w:val="26"/>
          <w:rPrChange w:id="3008" w:author="Le Minh Nghia" w:date="2019-10-09T10:56:00Z">
            <w:rPr>
              <w:sz w:val="26"/>
              <w:szCs w:val="26"/>
            </w:rPr>
          </w:rPrChange>
        </w:rPr>
        <w:t>gửi</w:t>
      </w:r>
      <w:proofErr w:type="spellEnd"/>
      <w:r w:rsidRPr="00B41112">
        <w:rPr>
          <w:sz w:val="26"/>
          <w:szCs w:val="26"/>
          <w:rPrChange w:id="3009" w:author="Le Minh Nghia" w:date="2019-10-09T10:56:00Z">
            <w:rPr>
              <w:sz w:val="26"/>
              <w:szCs w:val="26"/>
            </w:rPr>
          </w:rPrChange>
        </w:rPr>
        <w:t xml:space="preserve"> </w:t>
      </w:r>
      <w:proofErr w:type="spellStart"/>
      <w:r w:rsidRPr="00B41112">
        <w:rPr>
          <w:sz w:val="26"/>
          <w:szCs w:val="26"/>
          <w:rPrChange w:id="3010" w:author="Le Minh Nghia" w:date="2019-10-09T10:56:00Z">
            <w:rPr>
              <w:sz w:val="26"/>
              <w:szCs w:val="26"/>
            </w:rPr>
          </w:rPrChange>
        </w:rPr>
        <w:t>thư</w:t>
      </w:r>
      <w:proofErr w:type="spellEnd"/>
      <w:r w:rsidRPr="00B41112">
        <w:rPr>
          <w:sz w:val="26"/>
          <w:szCs w:val="26"/>
          <w:rPrChange w:id="3011" w:author="Le Minh Nghia" w:date="2019-10-09T10:56:00Z">
            <w:rPr>
              <w:sz w:val="26"/>
              <w:szCs w:val="26"/>
            </w:rPr>
          </w:rPrChange>
        </w:rPr>
        <w:t xml:space="preserve"> </w:t>
      </w:r>
      <w:proofErr w:type="spellStart"/>
      <w:r w:rsidRPr="00B41112">
        <w:rPr>
          <w:sz w:val="26"/>
          <w:szCs w:val="26"/>
          <w:rPrChange w:id="3012" w:author="Le Minh Nghia" w:date="2019-10-09T10:56:00Z">
            <w:rPr>
              <w:sz w:val="26"/>
              <w:szCs w:val="26"/>
            </w:rPr>
          </w:rPrChange>
        </w:rPr>
        <w:t>ngỏ</w:t>
      </w:r>
      <w:proofErr w:type="spellEnd"/>
      <w:r w:rsidRPr="00B41112">
        <w:rPr>
          <w:sz w:val="26"/>
          <w:szCs w:val="26"/>
          <w:rPrChange w:id="3013" w:author="Le Minh Nghia" w:date="2019-10-09T10:56:00Z">
            <w:rPr>
              <w:sz w:val="26"/>
              <w:szCs w:val="26"/>
            </w:rPr>
          </w:rPrChange>
        </w:rPr>
        <w:t xml:space="preserve"> </w:t>
      </w:r>
      <w:proofErr w:type="spellStart"/>
      <w:r w:rsidRPr="00B41112">
        <w:rPr>
          <w:sz w:val="26"/>
          <w:szCs w:val="26"/>
          <w:rPrChange w:id="3014" w:author="Le Minh Nghia" w:date="2019-10-09T10:56:00Z">
            <w:rPr>
              <w:sz w:val="26"/>
              <w:szCs w:val="26"/>
            </w:rPr>
          </w:rPrChange>
        </w:rPr>
        <w:t>mời</w:t>
      </w:r>
      <w:proofErr w:type="spellEnd"/>
      <w:r w:rsidRPr="00B41112">
        <w:rPr>
          <w:sz w:val="26"/>
          <w:szCs w:val="26"/>
          <w:rPrChange w:id="3015" w:author="Le Minh Nghia" w:date="2019-10-09T10:56:00Z">
            <w:rPr>
              <w:sz w:val="26"/>
              <w:szCs w:val="26"/>
            </w:rPr>
          </w:rPrChange>
        </w:rPr>
        <w:t xml:space="preserve"> </w:t>
      </w:r>
      <w:proofErr w:type="spellStart"/>
      <w:r w:rsidRPr="00B41112">
        <w:rPr>
          <w:sz w:val="26"/>
          <w:szCs w:val="26"/>
          <w:rPrChange w:id="3016" w:author="Le Minh Nghia" w:date="2019-10-09T10:56:00Z">
            <w:rPr>
              <w:sz w:val="26"/>
              <w:szCs w:val="26"/>
            </w:rPr>
          </w:rPrChange>
        </w:rPr>
        <w:t>Cựu</w:t>
      </w:r>
      <w:proofErr w:type="spellEnd"/>
      <w:r w:rsidRPr="00B41112">
        <w:rPr>
          <w:sz w:val="26"/>
          <w:szCs w:val="26"/>
          <w:rPrChange w:id="3017" w:author="Le Minh Nghia" w:date="2019-10-09T10:56:00Z">
            <w:rPr>
              <w:sz w:val="26"/>
              <w:szCs w:val="26"/>
            </w:rPr>
          </w:rPrChange>
        </w:rPr>
        <w:t xml:space="preserve"> </w:t>
      </w:r>
      <w:proofErr w:type="spellStart"/>
      <w:r w:rsidRPr="00B41112">
        <w:rPr>
          <w:sz w:val="26"/>
          <w:szCs w:val="26"/>
          <w:rPrChange w:id="3018" w:author="Le Minh Nghia" w:date="2019-10-09T10:56:00Z">
            <w:rPr>
              <w:sz w:val="26"/>
              <w:szCs w:val="26"/>
            </w:rPr>
          </w:rPrChange>
        </w:rPr>
        <w:t>sinh</w:t>
      </w:r>
      <w:proofErr w:type="spellEnd"/>
      <w:r w:rsidRPr="00B41112">
        <w:rPr>
          <w:sz w:val="26"/>
          <w:szCs w:val="26"/>
          <w:rPrChange w:id="3019" w:author="Le Minh Nghia" w:date="2019-10-09T10:56:00Z">
            <w:rPr>
              <w:sz w:val="26"/>
              <w:szCs w:val="26"/>
            </w:rPr>
          </w:rPrChange>
        </w:rPr>
        <w:t xml:space="preserve"> </w:t>
      </w:r>
      <w:proofErr w:type="spellStart"/>
      <w:r w:rsidRPr="00B41112">
        <w:rPr>
          <w:sz w:val="26"/>
          <w:szCs w:val="26"/>
          <w:rPrChange w:id="3020" w:author="Le Minh Nghia" w:date="2019-10-09T10:56:00Z">
            <w:rPr>
              <w:sz w:val="26"/>
              <w:szCs w:val="26"/>
            </w:rPr>
          </w:rPrChange>
        </w:rPr>
        <w:t>viên</w:t>
      </w:r>
      <w:proofErr w:type="spellEnd"/>
      <w:r w:rsidRPr="00B41112">
        <w:rPr>
          <w:sz w:val="26"/>
          <w:szCs w:val="26"/>
          <w:rPrChange w:id="3021" w:author="Le Minh Nghia" w:date="2019-10-09T10:56:00Z">
            <w:rPr>
              <w:sz w:val="26"/>
              <w:szCs w:val="26"/>
            </w:rPr>
          </w:rPrChange>
        </w:rPr>
        <w:t xml:space="preserve"> </w:t>
      </w:r>
      <w:proofErr w:type="spellStart"/>
      <w:r w:rsidRPr="00B41112">
        <w:rPr>
          <w:sz w:val="26"/>
          <w:szCs w:val="26"/>
          <w:rPrChange w:id="3022" w:author="Le Minh Nghia" w:date="2019-10-09T10:56:00Z">
            <w:rPr>
              <w:sz w:val="26"/>
              <w:szCs w:val="26"/>
            </w:rPr>
          </w:rPrChange>
        </w:rPr>
        <w:t>tham</w:t>
      </w:r>
      <w:proofErr w:type="spellEnd"/>
      <w:r w:rsidRPr="00B41112">
        <w:rPr>
          <w:sz w:val="26"/>
          <w:szCs w:val="26"/>
          <w:rPrChange w:id="3023" w:author="Le Minh Nghia" w:date="2019-10-09T10:56:00Z">
            <w:rPr>
              <w:sz w:val="26"/>
              <w:szCs w:val="26"/>
            </w:rPr>
          </w:rPrChange>
        </w:rPr>
        <w:t xml:space="preserve"> </w:t>
      </w:r>
      <w:proofErr w:type="spellStart"/>
      <w:r w:rsidRPr="00B41112">
        <w:rPr>
          <w:sz w:val="26"/>
          <w:szCs w:val="26"/>
          <w:rPrChange w:id="3024" w:author="Le Minh Nghia" w:date="2019-10-09T10:56:00Z">
            <w:rPr>
              <w:sz w:val="26"/>
              <w:szCs w:val="26"/>
            </w:rPr>
          </w:rPrChange>
        </w:rPr>
        <w:t>gia</w:t>
      </w:r>
      <w:proofErr w:type="spellEnd"/>
      <w:r w:rsidRPr="00B41112">
        <w:rPr>
          <w:sz w:val="26"/>
          <w:szCs w:val="26"/>
          <w:rPrChange w:id="3025" w:author="Le Minh Nghia" w:date="2019-10-09T10:56:00Z">
            <w:rPr>
              <w:sz w:val="26"/>
              <w:szCs w:val="26"/>
            </w:rPr>
          </w:rPrChange>
        </w:rPr>
        <w:t xml:space="preserve"> </w:t>
      </w:r>
      <w:proofErr w:type="spellStart"/>
      <w:r w:rsidRPr="00B41112">
        <w:rPr>
          <w:sz w:val="26"/>
          <w:szCs w:val="26"/>
          <w:rPrChange w:id="3026" w:author="Le Minh Nghia" w:date="2019-10-09T10:56:00Z">
            <w:rPr>
              <w:sz w:val="26"/>
              <w:szCs w:val="26"/>
            </w:rPr>
          </w:rPrChange>
        </w:rPr>
        <w:t>khảo</w:t>
      </w:r>
      <w:proofErr w:type="spellEnd"/>
      <w:r w:rsidRPr="00B41112">
        <w:rPr>
          <w:sz w:val="26"/>
          <w:szCs w:val="26"/>
          <w:rPrChange w:id="3027" w:author="Le Minh Nghia" w:date="2019-10-09T10:56:00Z">
            <w:rPr>
              <w:sz w:val="26"/>
              <w:szCs w:val="26"/>
            </w:rPr>
          </w:rPrChange>
        </w:rPr>
        <w:t xml:space="preserve"> </w:t>
      </w:r>
      <w:proofErr w:type="spellStart"/>
      <w:r w:rsidRPr="00B41112">
        <w:rPr>
          <w:sz w:val="26"/>
          <w:szCs w:val="26"/>
          <w:rPrChange w:id="3028" w:author="Le Minh Nghia" w:date="2019-10-09T10:56:00Z">
            <w:rPr>
              <w:sz w:val="26"/>
              <w:szCs w:val="26"/>
            </w:rPr>
          </w:rPrChange>
        </w:rPr>
        <w:t>sát</w:t>
      </w:r>
      <w:proofErr w:type="spellEnd"/>
      <w:r w:rsidRPr="00B41112">
        <w:rPr>
          <w:sz w:val="26"/>
          <w:szCs w:val="26"/>
          <w:rPrChange w:id="3029" w:author="Le Minh Nghia" w:date="2019-10-09T10:56:00Z">
            <w:rPr>
              <w:sz w:val="26"/>
              <w:szCs w:val="26"/>
            </w:rPr>
          </w:rPrChange>
        </w:rPr>
        <w:t xml:space="preserve"> </w:t>
      </w:r>
      <w:proofErr w:type="spellStart"/>
      <w:r w:rsidRPr="00B41112">
        <w:rPr>
          <w:sz w:val="26"/>
          <w:szCs w:val="26"/>
          <w:rPrChange w:id="3030" w:author="Le Minh Nghia" w:date="2019-10-09T10:56:00Z">
            <w:rPr>
              <w:sz w:val="26"/>
              <w:szCs w:val="26"/>
            </w:rPr>
          </w:rPrChange>
        </w:rPr>
        <w:t>về</w:t>
      </w:r>
      <w:proofErr w:type="spellEnd"/>
      <w:r w:rsidRPr="00B41112">
        <w:rPr>
          <w:sz w:val="26"/>
          <w:szCs w:val="26"/>
          <w:rPrChange w:id="3031" w:author="Le Minh Nghia" w:date="2019-10-09T10:56:00Z">
            <w:rPr>
              <w:sz w:val="26"/>
              <w:szCs w:val="26"/>
            </w:rPr>
          </w:rPrChange>
        </w:rPr>
        <w:t xml:space="preserve"> </w:t>
      </w:r>
      <w:proofErr w:type="spellStart"/>
      <w:r w:rsidRPr="00B41112">
        <w:rPr>
          <w:sz w:val="26"/>
          <w:szCs w:val="26"/>
          <w:rPrChange w:id="3032" w:author="Le Minh Nghia" w:date="2019-10-09T10:56:00Z">
            <w:rPr>
              <w:sz w:val="26"/>
              <w:szCs w:val="26"/>
            </w:rPr>
          </w:rPrChange>
        </w:rPr>
        <w:t>tình</w:t>
      </w:r>
      <w:proofErr w:type="spellEnd"/>
      <w:r w:rsidRPr="00B41112">
        <w:rPr>
          <w:sz w:val="26"/>
          <w:szCs w:val="26"/>
          <w:rPrChange w:id="3033" w:author="Le Minh Nghia" w:date="2019-10-09T10:56:00Z">
            <w:rPr>
              <w:sz w:val="26"/>
              <w:szCs w:val="26"/>
            </w:rPr>
          </w:rPrChange>
        </w:rPr>
        <w:t xml:space="preserve"> </w:t>
      </w:r>
      <w:proofErr w:type="spellStart"/>
      <w:r w:rsidRPr="00B41112">
        <w:rPr>
          <w:sz w:val="26"/>
          <w:szCs w:val="26"/>
          <w:rPrChange w:id="3034" w:author="Le Minh Nghia" w:date="2019-10-09T10:56:00Z">
            <w:rPr>
              <w:sz w:val="26"/>
              <w:szCs w:val="26"/>
            </w:rPr>
          </w:rPrChange>
        </w:rPr>
        <w:t>hình</w:t>
      </w:r>
      <w:proofErr w:type="spellEnd"/>
      <w:r w:rsidRPr="00B41112">
        <w:rPr>
          <w:sz w:val="26"/>
          <w:szCs w:val="26"/>
          <w:rPrChange w:id="3035" w:author="Le Minh Nghia" w:date="2019-10-09T10:56:00Z">
            <w:rPr>
              <w:sz w:val="26"/>
              <w:szCs w:val="26"/>
            </w:rPr>
          </w:rPrChange>
        </w:rPr>
        <w:t xml:space="preserve"> </w:t>
      </w:r>
      <w:proofErr w:type="spellStart"/>
      <w:r w:rsidRPr="00B41112">
        <w:rPr>
          <w:sz w:val="26"/>
          <w:szCs w:val="26"/>
          <w:rPrChange w:id="3036" w:author="Le Minh Nghia" w:date="2019-10-09T10:56:00Z">
            <w:rPr>
              <w:sz w:val="26"/>
              <w:szCs w:val="26"/>
            </w:rPr>
          </w:rPrChange>
        </w:rPr>
        <w:t>làm</w:t>
      </w:r>
      <w:proofErr w:type="spellEnd"/>
      <w:r w:rsidRPr="00B41112">
        <w:rPr>
          <w:sz w:val="26"/>
          <w:szCs w:val="26"/>
          <w:rPrChange w:id="3037" w:author="Le Minh Nghia" w:date="2019-10-09T10:56:00Z">
            <w:rPr>
              <w:sz w:val="26"/>
              <w:szCs w:val="26"/>
            </w:rPr>
          </w:rPrChange>
        </w:rPr>
        <w:t xml:space="preserve"> </w:t>
      </w:r>
      <w:proofErr w:type="spellStart"/>
      <w:r w:rsidRPr="00B41112">
        <w:rPr>
          <w:sz w:val="26"/>
          <w:szCs w:val="26"/>
          <w:rPrChange w:id="3038" w:author="Le Minh Nghia" w:date="2019-10-09T10:56:00Z">
            <w:rPr>
              <w:sz w:val="26"/>
              <w:szCs w:val="26"/>
            </w:rPr>
          </w:rPrChange>
        </w:rPr>
        <w:t>việ</w:t>
      </w:r>
      <w:r w:rsidR="007D736C" w:rsidRPr="00B41112">
        <w:rPr>
          <w:sz w:val="26"/>
          <w:szCs w:val="26"/>
          <w:rPrChange w:id="3039" w:author="Le Minh Nghia" w:date="2019-10-09T10:56:00Z">
            <w:rPr>
              <w:sz w:val="26"/>
              <w:szCs w:val="26"/>
            </w:rPr>
          </w:rPrChange>
        </w:rPr>
        <w:t>c</w:t>
      </w:r>
      <w:proofErr w:type="spellEnd"/>
      <w:r w:rsidR="007D736C" w:rsidRPr="00B41112">
        <w:rPr>
          <w:sz w:val="26"/>
          <w:szCs w:val="26"/>
          <w:rPrChange w:id="3040" w:author="Le Minh Nghia" w:date="2019-10-09T10:56:00Z">
            <w:rPr>
              <w:sz w:val="26"/>
              <w:szCs w:val="26"/>
            </w:rPr>
          </w:rPrChange>
        </w:rPr>
        <w:t xml:space="preserve"> </w:t>
      </w:r>
      <w:proofErr w:type="spellStart"/>
      <w:r w:rsidR="007D736C" w:rsidRPr="00B41112">
        <w:rPr>
          <w:sz w:val="26"/>
          <w:szCs w:val="26"/>
          <w:rPrChange w:id="3041" w:author="Le Minh Nghia" w:date="2019-10-09T10:56:00Z">
            <w:rPr>
              <w:sz w:val="26"/>
              <w:szCs w:val="26"/>
            </w:rPr>
          </w:rPrChange>
        </w:rPr>
        <w:t>trong</w:t>
      </w:r>
      <w:proofErr w:type="spellEnd"/>
      <w:r w:rsidR="007D736C" w:rsidRPr="00B41112">
        <w:rPr>
          <w:sz w:val="26"/>
          <w:szCs w:val="26"/>
          <w:rPrChange w:id="3042" w:author="Le Minh Nghia" w:date="2019-10-09T10:56:00Z">
            <w:rPr>
              <w:sz w:val="26"/>
              <w:szCs w:val="26"/>
            </w:rPr>
          </w:rPrChange>
        </w:rPr>
        <w:t xml:space="preserve"> </w:t>
      </w:r>
      <w:proofErr w:type="spellStart"/>
      <w:r w:rsidR="007D736C" w:rsidRPr="00B41112">
        <w:rPr>
          <w:sz w:val="26"/>
          <w:szCs w:val="26"/>
          <w:rPrChange w:id="3043" w:author="Le Minh Nghia" w:date="2019-10-09T10:56:00Z">
            <w:rPr>
              <w:sz w:val="26"/>
              <w:szCs w:val="26"/>
            </w:rPr>
          </w:rPrChange>
        </w:rPr>
        <w:t>năm</w:t>
      </w:r>
      <w:proofErr w:type="spellEnd"/>
      <w:r w:rsidR="007D736C" w:rsidRPr="00B41112">
        <w:rPr>
          <w:sz w:val="26"/>
          <w:szCs w:val="26"/>
          <w:rPrChange w:id="3044" w:author="Le Minh Nghia" w:date="2019-10-09T10:56:00Z">
            <w:rPr>
              <w:sz w:val="26"/>
              <w:szCs w:val="26"/>
            </w:rPr>
          </w:rPrChange>
        </w:rPr>
        <w:t xml:space="preserve"> 2018. </w:t>
      </w:r>
      <w:proofErr w:type="spellStart"/>
      <w:r w:rsidRPr="00B41112">
        <w:rPr>
          <w:sz w:val="26"/>
          <w:szCs w:val="26"/>
          <w:rPrChange w:id="3045" w:author="Le Minh Nghia" w:date="2019-10-09T10:56:00Z">
            <w:rPr>
              <w:sz w:val="26"/>
              <w:szCs w:val="26"/>
            </w:rPr>
          </w:rPrChange>
        </w:rPr>
        <w:t>Chưa</w:t>
      </w:r>
      <w:proofErr w:type="spellEnd"/>
      <w:r w:rsidRPr="00B41112">
        <w:rPr>
          <w:sz w:val="26"/>
          <w:szCs w:val="26"/>
          <w:rPrChange w:id="3046" w:author="Le Minh Nghia" w:date="2019-10-09T10:56:00Z">
            <w:rPr>
              <w:sz w:val="26"/>
              <w:szCs w:val="26"/>
            </w:rPr>
          </w:rPrChange>
        </w:rPr>
        <w:t xml:space="preserve"> </w:t>
      </w:r>
      <w:proofErr w:type="spellStart"/>
      <w:r w:rsidRPr="00B41112">
        <w:rPr>
          <w:sz w:val="26"/>
          <w:szCs w:val="26"/>
          <w:rPrChange w:id="3047" w:author="Le Minh Nghia" w:date="2019-10-09T10:56:00Z">
            <w:rPr>
              <w:sz w:val="26"/>
              <w:szCs w:val="26"/>
            </w:rPr>
          </w:rPrChange>
        </w:rPr>
        <w:t>nêu</w:t>
      </w:r>
      <w:proofErr w:type="spellEnd"/>
      <w:r w:rsidRPr="00B41112">
        <w:rPr>
          <w:sz w:val="26"/>
          <w:szCs w:val="26"/>
          <w:rPrChange w:id="3048" w:author="Le Minh Nghia" w:date="2019-10-09T10:56:00Z">
            <w:rPr>
              <w:sz w:val="26"/>
              <w:szCs w:val="26"/>
            </w:rPr>
          </w:rPrChange>
        </w:rPr>
        <w:t xml:space="preserve"> </w:t>
      </w:r>
      <w:proofErr w:type="spellStart"/>
      <w:r w:rsidRPr="00B41112">
        <w:rPr>
          <w:sz w:val="26"/>
          <w:szCs w:val="26"/>
          <w:rPrChange w:id="3049" w:author="Le Minh Nghia" w:date="2019-10-09T10:56:00Z">
            <w:rPr>
              <w:sz w:val="26"/>
              <w:szCs w:val="26"/>
            </w:rPr>
          </w:rPrChange>
        </w:rPr>
        <w:t>được</w:t>
      </w:r>
      <w:proofErr w:type="spellEnd"/>
      <w:r w:rsidRPr="00B41112">
        <w:rPr>
          <w:sz w:val="26"/>
          <w:szCs w:val="26"/>
          <w:rPrChange w:id="3050" w:author="Le Minh Nghia" w:date="2019-10-09T10:56:00Z">
            <w:rPr>
              <w:sz w:val="26"/>
              <w:szCs w:val="26"/>
            </w:rPr>
          </w:rPrChange>
        </w:rPr>
        <w:t xml:space="preserve"> </w:t>
      </w:r>
      <w:proofErr w:type="spellStart"/>
      <w:r w:rsidRPr="00B41112">
        <w:rPr>
          <w:sz w:val="26"/>
          <w:szCs w:val="26"/>
          <w:rPrChange w:id="3051" w:author="Le Minh Nghia" w:date="2019-10-09T10:56:00Z">
            <w:rPr>
              <w:sz w:val="26"/>
              <w:szCs w:val="26"/>
            </w:rPr>
          </w:rPrChange>
        </w:rPr>
        <w:t>nhiều</w:t>
      </w:r>
      <w:proofErr w:type="spellEnd"/>
      <w:r w:rsidRPr="00B41112">
        <w:rPr>
          <w:sz w:val="26"/>
          <w:szCs w:val="26"/>
          <w:rPrChange w:id="3052" w:author="Le Minh Nghia" w:date="2019-10-09T10:56:00Z">
            <w:rPr>
              <w:sz w:val="26"/>
              <w:szCs w:val="26"/>
            </w:rPr>
          </w:rPrChange>
        </w:rPr>
        <w:t xml:space="preserve"> </w:t>
      </w:r>
      <w:proofErr w:type="spellStart"/>
      <w:r w:rsidRPr="00B41112">
        <w:rPr>
          <w:sz w:val="26"/>
          <w:szCs w:val="26"/>
          <w:rPrChange w:id="3053" w:author="Le Minh Nghia" w:date="2019-10-09T10:56:00Z">
            <w:rPr>
              <w:sz w:val="26"/>
              <w:szCs w:val="26"/>
            </w:rPr>
          </w:rPrChange>
        </w:rPr>
        <w:t>những</w:t>
      </w:r>
      <w:proofErr w:type="spellEnd"/>
      <w:r w:rsidRPr="00B41112">
        <w:rPr>
          <w:sz w:val="26"/>
          <w:szCs w:val="26"/>
          <w:rPrChange w:id="3054" w:author="Le Minh Nghia" w:date="2019-10-09T10:56:00Z">
            <w:rPr>
              <w:sz w:val="26"/>
              <w:szCs w:val="26"/>
            </w:rPr>
          </w:rPrChange>
        </w:rPr>
        <w:t xml:space="preserve"> </w:t>
      </w:r>
      <w:proofErr w:type="spellStart"/>
      <w:r w:rsidRPr="00B41112">
        <w:rPr>
          <w:sz w:val="26"/>
          <w:szCs w:val="26"/>
          <w:rPrChange w:id="3055" w:author="Le Minh Nghia" w:date="2019-10-09T10:56:00Z">
            <w:rPr>
              <w:sz w:val="26"/>
              <w:szCs w:val="26"/>
            </w:rPr>
          </w:rPrChange>
        </w:rPr>
        <w:t>thông</w:t>
      </w:r>
      <w:proofErr w:type="spellEnd"/>
      <w:r w:rsidRPr="00B41112">
        <w:rPr>
          <w:sz w:val="26"/>
          <w:szCs w:val="26"/>
          <w:rPrChange w:id="3056" w:author="Le Minh Nghia" w:date="2019-10-09T10:56:00Z">
            <w:rPr>
              <w:sz w:val="26"/>
              <w:szCs w:val="26"/>
            </w:rPr>
          </w:rPrChange>
        </w:rPr>
        <w:t xml:space="preserve"> tin </w:t>
      </w:r>
      <w:proofErr w:type="spellStart"/>
      <w:r w:rsidRPr="00B41112">
        <w:rPr>
          <w:sz w:val="26"/>
          <w:szCs w:val="26"/>
          <w:rPrChange w:id="3057" w:author="Le Minh Nghia" w:date="2019-10-09T10:56:00Z">
            <w:rPr>
              <w:sz w:val="26"/>
              <w:szCs w:val="26"/>
            </w:rPr>
          </w:rPrChange>
        </w:rPr>
        <w:t>cần</w:t>
      </w:r>
      <w:proofErr w:type="spellEnd"/>
      <w:r w:rsidRPr="00B41112">
        <w:rPr>
          <w:sz w:val="26"/>
          <w:szCs w:val="26"/>
          <w:rPrChange w:id="3058" w:author="Le Minh Nghia" w:date="2019-10-09T10:56:00Z">
            <w:rPr>
              <w:sz w:val="26"/>
              <w:szCs w:val="26"/>
            </w:rPr>
          </w:rPrChange>
        </w:rPr>
        <w:t xml:space="preserve"> </w:t>
      </w:r>
      <w:proofErr w:type="spellStart"/>
      <w:r w:rsidRPr="00B41112">
        <w:rPr>
          <w:sz w:val="26"/>
          <w:szCs w:val="26"/>
          <w:rPrChange w:id="3059" w:author="Le Minh Nghia" w:date="2019-10-09T10:56:00Z">
            <w:rPr>
              <w:sz w:val="26"/>
              <w:szCs w:val="26"/>
            </w:rPr>
          </w:rPrChange>
        </w:rPr>
        <w:t>thiết</w:t>
      </w:r>
      <w:proofErr w:type="spellEnd"/>
      <w:r w:rsidRPr="00B41112">
        <w:rPr>
          <w:sz w:val="26"/>
          <w:szCs w:val="26"/>
          <w:rPrChange w:id="3060" w:author="Le Minh Nghia" w:date="2019-10-09T10:56:00Z">
            <w:rPr>
              <w:sz w:val="26"/>
              <w:szCs w:val="26"/>
            </w:rPr>
          </w:rPrChange>
        </w:rPr>
        <w:t xml:space="preserve"> </w:t>
      </w:r>
      <w:proofErr w:type="spellStart"/>
      <w:r w:rsidRPr="00B41112">
        <w:rPr>
          <w:sz w:val="26"/>
          <w:szCs w:val="26"/>
          <w:rPrChange w:id="3061" w:author="Le Minh Nghia" w:date="2019-10-09T10:56:00Z">
            <w:rPr>
              <w:sz w:val="26"/>
              <w:szCs w:val="26"/>
            </w:rPr>
          </w:rPrChange>
        </w:rPr>
        <w:t>để</w:t>
      </w:r>
      <w:proofErr w:type="spellEnd"/>
      <w:r w:rsidRPr="00B41112">
        <w:rPr>
          <w:sz w:val="26"/>
          <w:szCs w:val="26"/>
          <w:rPrChange w:id="3062" w:author="Le Minh Nghia" w:date="2019-10-09T10:56:00Z">
            <w:rPr>
              <w:sz w:val="26"/>
              <w:szCs w:val="26"/>
            </w:rPr>
          </w:rPrChange>
        </w:rPr>
        <w:t xml:space="preserve"> </w:t>
      </w:r>
      <w:proofErr w:type="spellStart"/>
      <w:r w:rsidRPr="00B41112">
        <w:rPr>
          <w:sz w:val="26"/>
          <w:szCs w:val="26"/>
          <w:rPrChange w:id="3063" w:author="Le Minh Nghia" w:date="2019-10-09T10:56:00Z">
            <w:rPr>
              <w:sz w:val="26"/>
              <w:szCs w:val="26"/>
            </w:rPr>
          </w:rPrChange>
        </w:rPr>
        <w:t>quản</w:t>
      </w:r>
      <w:proofErr w:type="spellEnd"/>
      <w:r w:rsidRPr="00B41112">
        <w:rPr>
          <w:sz w:val="26"/>
          <w:szCs w:val="26"/>
          <w:rPrChange w:id="3064" w:author="Le Minh Nghia" w:date="2019-10-09T10:56:00Z">
            <w:rPr>
              <w:sz w:val="26"/>
              <w:szCs w:val="26"/>
            </w:rPr>
          </w:rPrChange>
        </w:rPr>
        <w:t xml:space="preserve"> </w:t>
      </w:r>
      <w:proofErr w:type="spellStart"/>
      <w:r w:rsidRPr="00B41112">
        <w:rPr>
          <w:sz w:val="26"/>
          <w:szCs w:val="26"/>
          <w:rPrChange w:id="3065" w:author="Le Minh Nghia" w:date="2019-10-09T10:56:00Z">
            <w:rPr>
              <w:sz w:val="26"/>
              <w:szCs w:val="26"/>
            </w:rPr>
          </w:rPrChange>
        </w:rPr>
        <w:t>lý</w:t>
      </w:r>
      <w:proofErr w:type="spellEnd"/>
      <w:r w:rsidRPr="00B41112">
        <w:rPr>
          <w:sz w:val="26"/>
          <w:szCs w:val="26"/>
          <w:rPrChange w:id="3066" w:author="Le Minh Nghia" w:date="2019-10-09T10:56:00Z">
            <w:rPr>
              <w:sz w:val="26"/>
              <w:szCs w:val="26"/>
            </w:rPr>
          </w:rPrChange>
        </w:rPr>
        <w:t xml:space="preserve"> </w:t>
      </w:r>
      <w:proofErr w:type="spellStart"/>
      <w:r w:rsidRPr="00B41112">
        <w:rPr>
          <w:sz w:val="26"/>
          <w:szCs w:val="26"/>
          <w:rPrChange w:id="3067" w:author="Le Minh Nghia" w:date="2019-10-09T10:56:00Z">
            <w:rPr>
              <w:sz w:val="26"/>
              <w:szCs w:val="26"/>
            </w:rPr>
          </w:rPrChange>
        </w:rPr>
        <w:t>thông</w:t>
      </w:r>
      <w:proofErr w:type="spellEnd"/>
      <w:r w:rsidRPr="00B41112">
        <w:rPr>
          <w:sz w:val="26"/>
          <w:szCs w:val="26"/>
          <w:rPrChange w:id="3068" w:author="Le Minh Nghia" w:date="2019-10-09T10:56:00Z">
            <w:rPr>
              <w:sz w:val="26"/>
              <w:szCs w:val="26"/>
            </w:rPr>
          </w:rPrChange>
        </w:rPr>
        <w:t xml:space="preserve"> tin </w:t>
      </w:r>
      <w:proofErr w:type="spellStart"/>
      <w:r w:rsidRPr="00B41112">
        <w:rPr>
          <w:sz w:val="26"/>
          <w:szCs w:val="26"/>
          <w:rPrChange w:id="3069" w:author="Le Minh Nghia" w:date="2019-10-09T10:56:00Z">
            <w:rPr>
              <w:sz w:val="26"/>
              <w:szCs w:val="26"/>
            </w:rPr>
          </w:rPrChange>
        </w:rPr>
        <w:t>của</w:t>
      </w:r>
      <w:proofErr w:type="spellEnd"/>
      <w:r w:rsidRPr="00B41112">
        <w:rPr>
          <w:sz w:val="26"/>
          <w:szCs w:val="26"/>
          <w:rPrChange w:id="3070" w:author="Le Minh Nghia" w:date="2019-10-09T10:56:00Z">
            <w:rPr>
              <w:sz w:val="26"/>
              <w:szCs w:val="26"/>
            </w:rPr>
          </w:rPrChange>
        </w:rPr>
        <w:t xml:space="preserve"> </w:t>
      </w:r>
      <w:proofErr w:type="spellStart"/>
      <w:r w:rsidRPr="00B41112">
        <w:rPr>
          <w:sz w:val="26"/>
          <w:szCs w:val="26"/>
          <w:rPrChange w:id="3071" w:author="Le Minh Nghia" w:date="2019-10-09T10:56:00Z">
            <w:rPr>
              <w:sz w:val="26"/>
              <w:szCs w:val="26"/>
            </w:rPr>
          </w:rPrChange>
        </w:rPr>
        <w:t>một</w:t>
      </w:r>
      <w:proofErr w:type="spellEnd"/>
      <w:r w:rsidRPr="00B41112">
        <w:rPr>
          <w:sz w:val="26"/>
          <w:szCs w:val="26"/>
          <w:rPrChange w:id="3072" w:author="Le Minh Nghia" w:date="2019-10-09T10:56:00Z">
            <w:rPr>
              <w:sz w:val="26"/>
              <w:szCs w:val="26"/>
            </w:rPr>
          </w:rPrChange>
        </w:rPr>
        <w:t xml:space="preserve"> </w:t>
      </w:r>
      <w:proofErr w:type="spellStart"/>
      <w:r w:rsidRPr="00B41112">
        <w:rPr>
          <w:sz w:val="26"/>
          <w:szCs w:val="26"/>
          <w:rPrChange w:id="3073" w:author="Le Minh Nghia" w:date="2019-10-09T10:56:00Z">
            <w:rPr>
              <w:sz w:val="26"/>
              <w:szCs w:val="26"/>
            </w:rPr>
          </w:rPrChange>
        </w:rPr>
        <w:t>cự</w:t>
      </w:r>
      <w:r w:rsidR="00917EF7" w:rsidRPr="00B41112">
        <w:rPr>
          <w:sz w:val="26"/>
          <w:szCs w:val="26"/>
          <w:rPrChange w:id="3074" w:author="Le Minh Nghia" w:date="2019-10-09T10:56:00Z">
            <w:rPr>
              <w:sz w:val="26"/>
              <w:szCs w:val="26"/>
            </w:rPr>
          </w:rPrChange>
        </w:rPr>
        <w:t>u</w:t>
      </w:r>
      <w:proofErr w:type="spellEnd"/>
      <w:r w:rsidR="00917EF7" w:rsidRPr="00B41112">
        <w:rPr>
          <w:sz w:val="26"/>
          <w:szCs w:val="26"/>
          <w:rPrChange w:id="3075" w:author="Le Minh Nghia" w:date="2019-10-09T10:56:00Z">
            <w:rPr>
              <w:sz w:val="26"/>
              <w:szCs w:val="26"/>
            </w:rPr>
          </w:rPrChange>
        </w:rPr>
        <w:t xml:space="preserve"> </w:t>
      </w:r>
      <w:proofErr w:type="spellStart"/>
      <w:r w:rsidR="00917EF7" w:rsidRPr="00B41112">
        <w:rPr>
          <w:sz w:val="26"/>
          <w:szCs w:val="26"/>
          <w:rPrChange w:id="3076" w:author="Le Minh Nghia" w:date="2019-10-09T10:56:00Z">
            <w:rPr>
              <w:sz w:val="26"/>
              <w:szCs w:val="26"/>
            </w:rPr>
          </w:rPrChange>
        </w:rPr>
        <w:t>sinh</w:t>
      </w:r>
      <w:proofErr w:type="spellEnd"/>
      <w:r w:rsidR="00917EF7" w:rsidRPr="00B41112">
        <w:rPr>
          <w:sz w:val="26"/>
          <w:szCs w:val="26"/>
          <w:rPrChange w:id="3077" w:author="Le Minh Nghia" w:date="2019-10-09T10:56:00Z">
            <w:rPr>
              <w:sz w:val="26"/>
              <w:szCs w:val="26"/>
            </w:rPr>
          </w:rPrChange>
        </w:rPr>
        <w:t xml:space="preserve"> </w:t>
      </w:r>
      <w:proofErr w:type="spellStart"/>
      <w:r w:rsidR="00917EF7" w:rsidRPr="00B41112">
        <w:rPr>
          <w:sz w:val="26"/>
          <w:szCs w:val="26"/>
          <w:rPrChange w:id="3078" w:author="Le Minh Nghia" w:date="2019-10-09T10:56:00Z">
            <w:rPr>
              <w:sz w:val="26"/>
              <w:szCs w:val="26"/>
            </w:rPr>
          </w:rPrChange>
        </w:rPr>
        <w:t>viên</w:t>
      </w:r>
      <w:proofErr w:type="spellEnd"/>
      <w:r w:rsidR="00917EF7" w:rsidRPr="00B41112">
        <w:rPr>
          <w:sz w:val="26"/>
          <w:szCs w:val="26"/>
          <w:rPrChange w:id="3079" w:author="Le Minh Nghia" w:date="2019-10-09T10:56:00Z">
            <w:rPr>
              <w:sz w:val="26"/>
              <w:szCs w:val="26"/>
            </w:rPr>
          </w:rPrChange>
        </w:rPr>
        <w:t xml:space="preserve"> </w:t>
      </w:r>
      <w:proofErr w:type="spellStart"/>
      <w:r w:rsidR="00917EF7" w:rsidRPr="00B41112">
        <w:rPr>
          <w:sz w:val="26"/>
          <w:szCs w:val="26"/>
          <w:rPrChange w:id="3080" w:author="Le Minh Nghia" w:date="2019-10-09T10:56:00Z">
            <w:rPr>
              <w:sz w:val="26"/>
              <w:szCs w:val="26"/>
            </w:rPr>
          </w:rPrChange>
        </w:rPr>
        <w:t>như</w:t>
      </w:r>
      <w:proofErr w:type="spellEnd"/>
      <w:r w:rsidRPr="00B41112">
        <w:rPr>
          <w:sz w:val="26"/>
          <w:szCs w:val="26"/>
          <w:rPrChange w:id="3081" w:author="Le Minh Nghia" w:date="2019-10-09T10:56:00Z">
            <w:rPr>
              <w:sz w:val="26"/>
              <w:szCs w:val="26"/>
            </w:rPr>
          </w:rPrChange>
        </w:rPr>
        <w:t xml:space="preserve">: </w:t>
      </w:r>
      <w:proofErr w:type="spellStart"/>
      <w:r w:rsidRPr="00B41112">
        <w:rPr>
          <w:sz w:val="26"/>
          <w:szCs w:val="26"/>
          <w:rPrChange w:id="3082" w:author="Le Minh Nghia" w:date="2019-10-09T10:56:00Z">
            <w:rPr>
              <w:sz w:val="26"/>
              <w:szCs w:val="26"/>
            </w:rPr>
          </w:rPrChange>
        </w:rPr>
        <w:t>danh</w:t>
      </w:r>
      <w:proofErr w:type="spellEnd"/>
      <w:r w:rsidRPr="00B41112">
        <w:rPr>
          <w:sz w:val="26"/>
          <w:szCs w:val="26"/>
          <w:rPrChange w:id="3083" w:author="Le Minh Nghia" w:date="2019-10-09T10:56:00Z">
            <w:rPr>
              <w:sz w:val="26"/>
              <w:szCs w:val="26"/>
            </w:rPr>
          </w:rPrChange>
        </w:rPr>
        <w:t xml:space="preserve"> </w:t>
      </w:r>
      <w:proofErr w:type="spellStart"/>
      <w:r w:rsidRPr="00B41112">
        <w:rPr>
          <w:sz w:val="26"/>
          <w:szCs w:val="26"/>
          <w:rPrChange w:id="3084" w:author="Le Minh Nghia" w:date="2019-10-09T10:56:00Z">
            <w:rPr>
              <w:sz w:val="26"/>
              <w:szCs w:val="26"/>
            </w:rPr>
          </w:rPrChange>
        </w:rPr>
        <w:t>sách</w:t>
      </w:r>
      <w:proofErr w:type="spellEnd"/>
      <w:r w:rsidRPr="00B41112">
        <w:rPr>
          <w:sz w:val="26"/>
          <w:szCs w:val="26"/>
          <w:rPrChange w:id="3085" w:author="Le Minh Nghia" w:date="2019-10-09T10:56:00Z">
            <w:rPr>
              <w:sz w:val="26"/>
              <w:szCs w:val="26"/>
            </w:rPr>
          </w:rPrChange>
        </w:rPr>
        <w:t xml:space="preserve"> </w:t>
      </w:r>
      <w:proofErr w:type="spellStart"/>
      <w:r w:rsidRPr="00B41112">
        <w:rPr>
          <w:sz w:val="26"/>
          <w:szCs w:val="26"/>
          <w:rPrChange w:id="3086" w:author="Le Minh Nghia" w:date="2019-10-09T10:56:00Z">
            <w:rPr>
              <w:sz w:val="26"/>
              <w:szCs w:val="26"/>
            </w:rPr>
          </w:rPrChange>
        </w:rPr>
        <w:t>tốt</w:t>
      </w:r>
      <w:proofErr w:type="spellEnd"/>
      <w:r w:rsidRPr="00B41112">
        <w:rPr>
          <w:sz w:val="26"/>
          <w:szCs w:val="26"/>
          <w:rPrChange w:id="3087" w:author="Le Minh Nghia" w:date="2019-10-09T10:56:00Z">
            <w:rPr>
              <w:sz w:val="26"/>
              <w:szCs w:val="26"/>
            </w:rPr>
          </w:rPrChange>
        </w:rPr>
        <w:t xml:space="preserve"> </w:t>
      </w:r>
      <w:proofErr w:type="spellStart"/>
      <w:r w:rsidRPr="00B41112">
        <w:rPr>
          <w:sz w:val="26"/>
          <w:szCs w:val="26"/>
          <w:rPrChange w:id="3088" w:author="Le Minh Nghia" w:date="2019-10-09T10:56:00Z">
            <w:rPr>
              <w:sz w:val="26"/>
              <w:szCs w:val="26"/>
            </w:rPr>
          </w:rPrChange>
        </w:rPr>
        <w:t>nghiệp</w:t>
      </w:r>
      <w:proofErr w:type="spellEnd"/>
      <w:r w:rsidRPr="00B41112">
        <w:rPr>
          <w:sz w:val="26"/>
          <w:szCs w:val="26"/>
          <w:rPrChange w:id="3089" w:author="Le Minh Nghia" w:date="2019-10-09T10:56:00Z">
            <w:rPr>
              <w:sz w:val="26"/>
              <w:szCs w:val="26"/>
            </w:rPr>
          </w:rPrChange>
        </w:rPr>
        <w:t xml:space="preserve"> </w:t>
      </w:r>
      <w:proofErr w:type="spellStart"/>
      <w:r w:rsidRPr="00B41112">
        <w:rPr>
          <w:sz w:val="26"/>
          <w:szCs w:val="26"/>
          <w:rPrChange w:id="3090" w:author="Le Minh Nghia" w:date="2019-10-09T10:56:00Z">
            <w:rPr>
              <w:sz w:val="26"/>
              <w:szCs w:val="26"/>
            </w:rPr>
          </w:rPrChange>
        </w:rPr>
        <w:t>theo</w:t>
      </w:r>
      <w:proofErr w:type="spellEnd"/>
      <w:r w:rsidRPr="00B41112">
        <w:rPr>
          <w:sz w:val="26"/>
          <w:szCs w:val="26"/>
          <w:rPrChange w:id="3091" w:author="Le Minh Nghia" w:date="2019-10-09T10:56:00Z">
            <w:rPr>
              <w:sz w:val="26"/>
              <w:szCs w:val="26"/>
            </w:rPr>
          </w:rPrChange>
        </w:rPr>
        <w:t xml:space="preserve"> </w:t>
      </w:r>
      <w:proofErr w:type="spellStart"/>
      <w:r w:rsidRPr="00B41112">
        <w:rPr>
          <w:sz w:val="26"/>
          <w:szCs w:val="26"/>
          <w:rPrChange w:id="3092" w:author="Le Minh Nghia" w:date="2019-10-09T10:56:00Z">
            <w:rPr>
              <w:sz w:val="26"/>
              <w:szCs w:val="26"/>
            </w:rPr>
          </w:rPrChange>
        </w:rPr>
        <w:t>khóa</w:t>
      </w:r>
      <w:proofErr w:type="spellEnd"/>
      <w:r w:rsidRPr="00B41112">
        <w:rPr>
          <w:sz w:val="26"/>
          <w:szCs w:val="26"/>
          <w:rPrChange w:id="3093" w:author="Le Minh Nghia" w:date="2019-10-09T10:56:00Z">
            <w:rPr>
              <w:sz w:val="26"/>
              <w:szCs w:val="26"/>
            </w:rPr>
          </w:rPrChange>
        </w:rPr>
        <w:t xml:space="preserve">, </w:t>
      </w:r>
      <w:proofErr w:type="spellStart"/>
      <w:r w:rsidRPr="00B41112">
        <w:rPr>
          <w:sz w:val="26"/>
          <w:szCs w:val="26"/>
          <w:rPrChange w:id="3094" w:author="Le Minh Nghia" w:date="2019-10-09T10:56:00Z">
            <w:rPr>
              <w:sz w:val="26"/>
              <w:szCs w:val="26"/>
            </w:rPr>
          </w:rPrChange>
        </w:rPr>
        <w:t>thành</w:t>
      </w:r>
      <w:proofErr w:type="spellEnd"/>
      <w:r w:rsidRPr="00B41112">
        <w:rPr>
          <w:sz w:val="26"/>
          <w:szCs w:val="26"/>
          <w:rPrChange w:id="3095" w:author="Le Minh Nghia" w:date="2019-10-09T10:56:00Z">
            <w:rPr>
              <w:sz w:val="26"/>
              <w:szCs w:val="26"/>
            </w:rPr>
          </w:rPrChange>
        </w:rPr>
        <w:t xml:space="preserve"> </w:t>
      </w:r>
      <w:proofErr w:type="spellStart"/>
      <w:r w:rsidRPr="00B41112">
        <w:rPr>
          <w:sz w:val="26"/>
          <w:szCs w:val="26"/>
          <w:rPrChange w:id="3096" w:author="Le Minh Nghia" w:date="2019-10-09T10:56:00Z">
            <w:rPr>
              <w:sz w:val="26"/>
              <w:szCs w:val="26"/>
            </w:rPr>
          </w:rPrChange>
        </w:rPr>
        <w:t>tích</w:t>
      </w:r>
      <w:proofErr w:type="spellEnd"/>
      <w:r w:rsidRPr="00B41112">
        <w:rPr>
          <w:sz w:val="26"/>
          <w:szCs w:val="26"/>
          <w:rPrChange w:id="3097" w:author="Le Minh Nghia" w:date="2019-10-09T10:56:00Z">
            <w:rPr>
              <w:sz w:val="26"/>
              <w:szCs w:val="26"/>
            </w:rPr>
          </w:rPrChange>
        </w:rPr>
        <w:t xml:space="preserve"> </w:t>
      </w:r>
      <w:proofErr w:type="spellStart"/>
      <w:r w:rsidRPr="00B41112">
        <w:rPr>
          <w:sz w:val="26"/>
          <w:szCs w:val="26"/>
          <w:rPrChange w:id="3098" w:author="Le Minh Nghia" w:date="2019-10-09T10:56:00Z">
            <w:rPr>
              <w:sz w:val="26"/>
              <w:szCs w:val="26"/>
            </w:rPr>
          </w:rPrChange>
        </w:rPr>
        <w:t>tốt</w:t>
      </w:r>
      <w:proofErr w:type="spellEnd"/>
      <w:r w:rsidR="007D736C" w:rsidRPr="00B41112">
        <w:rPr>
          <w:sz w:val="26"/>
          <w:szCs w:val="26"/>
          <w:rPrChange w:id="3099" w:author="Le Minh Nghia" w:date="2019-10-09T10:56:00Z">
            <w:rPr>
              <w:sz w:val="26"/>
              <w:szCs w:val="26"/>
            </w:rPr>
          </w:rPrChange>
        </w:rPr>
        <w:t xml:space="preserve"> </w:t>
      </w:r>
      <w:proofErr w:type="spellStart"/>
      <w:r w:rsidRPr="00B41112">
        <w:rPr>
          <w:sz w:val="26"/>
          <w:szCs w:val="26"/>
          <w:rPrChange w:id="3100" w:author="Le Minh Nghia" w:date="2019-10-09T10:56:00Z">
            <w:rPr>
              <w:sz w:val="26"/>
              <w:szCs w:val="26"/>
            </w:rPr>
          </w:rPrChange>
        </w:rPr>
        <w:t>nghiệp</w:t>
      </w:r>
      <w:proofErr w:type="spellEnd"/>
      <w:r w:rsidRPr="00B41112">
        <w:rPr>
          <w:sz w:val="26"/>
          <w:szCs w:val="26"/>
          <w:rPrChange w:id="3101" w:author="Le Minh Nghia" w:date="2019-10-09T10:56:00Z">
            <w:rPr>
              <w:sz w:val="26"/>
              <w:szCs w:val="26"/>
            </w:rPr>
          </w:rPrChange>
        </w:rPr>
        <w:t xml:space="preserve"> </w:t>
      </w:r>
      <w:proofErr w:type="spellStart"/>
      <w:r w:rsidRPr="00B41112">
        <w:rPr>
          <w:sz w:val="26"/>
          <w:szCs w:val="26"/>
          <w:rPrChange w:id="3102" w:author="Le Minh Nghia" w:date="2019-10-09T10:56:00Z">
            <w:rPr>
              <w:sz w:val="26"/>
              <w:szCs w:val="26"/>
            </w:rPr>
          </w:rPrChange>
        </w:rPr>
        <w:t>của</w:t>
      </w:r>
      <w:proofErr w:type="spellEnd"/>
      <w:r w:rsidRPr="00B41112">
        <w:rPr>
          <w:sz w:val="26"/>
          <w:szCs w:val="26"/>
          <w:rPrChange w:id="3103" w:author="Le Minh Nghia" w:date="2019-10-09T10:56:00Z">
            <w:rPr>
              <w:sz w:val="26"/>
              <w:szCs w:val="26"/>
            </w:rPr>
          </w:rPrChange>
        </w:rPr>
        <w:t xml:space="preserve"> </w:t>
      </w:r>
      <w:proofErr w:type="spellStart"/>
      <w:r w:rsidRPr="00B41112">
        <w:rPr>
          <w:sz w:val="26"/>
          <w:szCs w:val="26"/>
          <w:rPrChange w:id="3104" w:author="Le Minh Nghia" w:date="2019-10-09T10:56:00Z">
            <w:rPr>
              <w:sz w:val="26"/>
              <w:szCs w:val="26"/>
            </w:rPr>
          </w:rPrChange>
        </w:rPr>
        <w:t>cựu</w:t>
      </w:r>
      <w:proofErr w:type="spellEnd"/>
      <w:r w:rsidRPr="00B41112">
        <w:rPr>
          <w:sz w:val="26"/>
          <w:szCs w:val="26"/>
          <w:rPrChange w:id="3105" w:author="Le Minh Nghia" w:date="2019-10-09T10:56:00Z">
            <w:rPr>
              <w:sz w:val="26"/>
              <w:szCs w:val="26"/>
            </w:rPr>
          </w:rPrChange>
        </w:rPr>
        <w:t xml:space="preserve"> </w:t>
      </w:r>
      <w:proofErr w:type="spellStart"/>
      <w:r w:rsidRPr="00B41112">
        <w:rPr>
          <w:sz w:val="26"/>
          <w:szCs w:val="26"/>
          <w:rPrChange w:id="3106" w:author="Le Minh Nghia" w:date="2019-10-09T10:56:00Z">
            <w:rPr>
              <w:sz w:val="26"/>
              <w:szCs w:val="26"/>
            </w:rPr>
          </w:rPrChange>
        </w:rPr>
        <w:t>sinh</w:t>
      </w:r>
      <w:proofErr w:type="spellEnd"/>
      <w:r w:rsidRPr="00B41112">
        <w:rPr>
          <w:sz w:val="26"/>
          <w:szCs w:val="26"/>
          <w:rPrChange w:id="3107" w:author="Le Minh Nghia" w:date="2019-10-09T10:56:00Z">
            <w:rPr>
              <w:sz w:val="26"/>
              <w:szCs w:val="26"/>
            </w:rPr>
          </w:rPrChange>
        </w:rPr>
        <w:t xml:space="preserve"> </w:t>
      </w:r>
      <w:proofErr w:type="spellStart"/>
      <w:r w:rsidRPr="00B41112">
        <w:rPr>
          <w:sz w:val="26"/>
          <w:szCs w:val="26"/>
          <w:rPrChange w:id="3108" w:author="Le Minh Nghia" w:date="2019-10-09T10:56:00Z">
            <w:rPr>
              <w:sz w:val="26"/>
              <w:szCs w:val="26"/>
            </w:rPr>
          </w:rPrChange>
        </w:rPr>
        <w:t>viên</w:t>
      </w:r>
      <w:proofErr w:type="spellEnd"/>
      <w:r w:rsidRPr="00B41112">
        <w:rPr>
          <w:sz w:val="26"/>
          <w:szCs w:val="26"/>
          <w:rPrChange w:id="3109" w:author="Le Minh Nghia" w:date="2019-10-09T10:56:00Z">
            <w:rPr>
              <w:sz w:val="26"/>
              <w:szCs w:val="26"/>
            </w:rPr>
          </w:rPrChange>
        </w:rPr>
        <w:t xml:space="preserve">, </w:t>
      </w:r>
      <w:proofErr w:type="spellStart"/>
      <w:r w:rsidRPr="00B41112">
        <w:rPr>
          <w:sz w:val="26"/>
          <w:szCs w:val="26"/>
          <w:rPrChange w:id="3110" w:author="Le Minh Nghia" w:date="2019-10-09T10:56:00Z">
            <w:rPr>
              <w:sz w:val="26"/>
              <w:szCs w:val="26"/>
            </w:rPr>
          </w:rPrChange>
        </w:rPr>
        <w:t>thống</w:t>
      </w:r>
      <w:proofErr w:type="spellEnd"/>
      <w:r w:rsidRPr="00B41112">
        <w:rPr>
          <w:sz w:val="26"/>
          <w:szCs w:val="26"/>
          <w:rPrChange w:id="3111" w:author="Le Minh Nghia" w:date="2019-10-09T10:56:00Z">
            <w:rPr>
              <w:sz w:val="26"/>
              <w:szCs w:val="26"/>
            </w:rPr>
          </w:rPrChange>
        </w:rPr>
        <w:t xml:space="preserve"> </w:t>
      </w:r>
      <w:proofErr w:type="spellStart"/>
      <w:r w:rsidRPr="00B41112">
        <w:rPr>
          <w:sz w:val="26"/>
          <w:szCs w:val="26"/>
          <w:rPrChange w:id="3112" w:author="Le Minh Nghia" w:date="2019-10-09T10:56:00Z">
            <w:rPr>
              <w:sz w:val="26"/>
              <w:szCs w:val="26"/>
            </w:rPr>
          </w:rPrChange>
        </w:rPr>
        <w:t>kê</w:t>
      </w:r>
      <w:proofErr w:type="spellEnd"/>
      <w:r w:rsidRPr="00B41112">
        <w:rPr>
          <w:sz w:val="26"/>
          <w:szCs w:val="26"/>
          <w:rPrChange w:id="3113" w:author="Le Minh Nghia" w:date="2019-10-09T10:56:00Z">
            <w:rPr>
              <w:sz w:val="26"/>
              <w:szCs w:val="26"/>
            </w:rPr>
          </w:rPrChange>
        </w:rPr>
        <w:t xml:space="preserve"> </w:t>
      </w:r>
      <w:proofErr w:type="spellStart"/>
      <w:r w:rsidRPr="00B41112">
        <w:rPr>
          <w:sz w:val="26"/>
          <w:szCs w:val="26"/>
          <w:rPrChange w:id="3114" w:author="Le Minh Nghia" w:date="2019-10-09T10:56:00Z">
            <w:rPr>
              <w:sz w:val="26"/>
              <w:szCs w:val="26"/>
            </w:rPr>
          </w:rPrChange>
        </w:rPr>
        <w:t>việc</w:t>
      </w:r>
      <w:proofErr w:type="spellEnd"/>
      <w:r w:rsidRPr="00B41112">
        <w:rPr>
          <w:sz w:val="26"/>
          <w:szCs w:val="26"/>
          <w:rPrChange w:id="3115" w:author="Le Minh Nghia" w:date="2019-10-09T10:56:00Z">
            <w:rPr>
              <w:sz w:val="26"/>
              <w:szCs w:val="26"/>
            </w:rPr>
          </w:rPrChange>
        </w:rPr>
        <w:t xml:space="preserve"> </w:t>
      </w:r>
      <w:proofErr w:type="spellStart"/>
      <w:r w:rsidRPr="00B41112">
        <w:rPr>
          <w:sz w:val="26"/>
          <w:szCs w:val="26"/>
          <w:rPrChange w:id="3116" w:author="Le Minh Nghia" w:date="2019-10-09T10:56:00Z">
            <w:rPr>
              <w:sz w:val="26"/>
              <w:szCs w:val="26"/>
            </w:rPr>
          </w:rPrChange>
        </w:rPr>
        <w:t>làm</w:t>
      </w:r>
      <w:proofErr w:type="spellEnd"/>
      <w:r w:rsidRPr="00B41112">
        <w:rPr>
          <w:sz w:val="26"/>
          <w:szCs w:val="26"/>
          <w:rPrChange w:id="3117" w:author="Le Minh Nghia" w:date="2019-10-09T10:56:00Z">
            <w:rPr>
              <w:sz w:val="26"/>
              <w:szCs w:val="26"/>
            </w:rPr>
          </w:rPrChange>
        </w:rPr>
        <w:t xml:space="preserve"> </w:t>
      </w:r>
      <w:proofErr w:type="spellStart"/>
      <w:r w:rsidRPr="00B41112">
        <w:rPr>
          <w:sz w:val="26"/>
          <w:szCs w:val="26"/>
          <w:rPrChange w:id="3118" w:author="Le Minh Nghia" w:date="2019-10-09T10:56:00Z">
            <w:rPr>
              <w:sz w:val="26"/>
              <w:szCs w:val="26"/>
            </w:rPr>
          </w:rPrChange>
        </w:rPr>
        <w:t>của</w:t>
      </w:r>
      <w:proofErr w:type="spellEnd"/>
      <w:r w:rsidRPr="00B41112">
        <w:rPr>
          <w:sz w:val="26"/>
          <w:szCs w:val="26"/>
          <w:rPrChange w:id="3119" w:author="Le Minh Nghia" w:date="2019-10-09T10:56:00Z">
            <w:rPr>
              <w:sz w:val="26"/>
              <w:szCs w:val="26"/>
            </w:rPr>
          </w:rPrChange>
        </w:rPr>
        <w:t xml:space="preserve"> </w:t>
      </w:r>
      <w:proofErr w:type="spellStart"/>
      <w:r w:rsidRPr="00B41112">
        <w:rPr>
          <w:sz w:val="26"/>
          <w:szCs w:val="26"/>
          <w:rPrChange w:id="3120" w:author="Le Minh Nghia" w:date="2019-10-09T10:56:00Z">
            <w:rPr>
              <w:sz w:val="26"/>
              <w:szCs w:val="26"/>
            </w:rPr>
          </w:rPrChange>
        </w:rPr>
        <w:t>cựu</w:t>
      </w:r>
      <w:proofErr w:type="spellEnd"/>
      <w:r w:rsidRPr="00B41112">
        <w:rPr>
          <w:sz w:val="26"/>
          <w:szCs w:val="26"/>
          <w:rPrChange w:id="3121" w:author="Le Minh Nghia" w:date="2019-10-09T10:56:00Z">
            <w:rPr>
              <w:sz w:val="26"/>
              <w:szCs w:val="26"/>
            </w:rPr>
          </w:rPrChange>
        </w:rPr>
        <w:t xml:space="preserve"> </w:t>
      </w:r>
      <w:proofErr w:type="spellStart"/>
      <w:r w:rsidRPr="00B41112">
        <w:rPr>
          <w:sz w:val="26"/>
          <w:szCs w:val="26"/>
          <w:rPrChange w:id="3122" w:author="Le Minh Nghia" w:date="2019-10-09T10:56:00Z">
            <w:rPr>
              <w:sz w:val="26"/>
              <w:szCs w:val="26"/>
            </w:rPr>
          </w:rPrChange>
        </w:rPr>
        <w:t>sinh</w:t>
      </w:r>
      <w:proofErr w:type="spellEnd"/>
      <w:r w:rsidRPr="00B41112">
        <w:rPr>
          <w:sz w:val="26"/>
          <w:szCs w:val="26"/>
          <w:rPrChange w:id="3123" w:author="Le Minh Nghia" w:date="2019-10-09T10:56:00Z">
            <w:rPr>
              <w:sz w:val="26"/>
              <w:szCs w:val="26"/>
            </w:rPr>
          </w:rPrChange>
        </w:rPr>
        <w:t xml:space="preserve"> </w:t>
      </w:r>
      <w:proofErr w:type="spellStart"/>
      <w:r w:rsidRPr="00B41112">
        <w:rPr>
          <w:sz w:val="26"/>
          <w:szCs w:val="26"/>
          <w:rPrChange w:id="3124" w:author="Le Minh Nghia" w:date="2019-10-09T10:56:00Z">
            <w:rPr>
              <w:sz w:val="26"/>
              <w:szCs w:val="26"/>
            </w:rPr>
          </w:rPrChange>
        </w:rPr>
        <w:t>viên</w:t>
      </w:r>
      <w:proofErr w:type="spellEnd"/>
      <w:r w:rsidRPr="00B41112">
        <w:rPr>
          <w:sz w:val="26"/>
          <w:szCs w:val="26"/>
          <w:rPrChange w:id="3125" w:author="Le Minh Nghia" w:date="2019-10-09T10:56:00Z">
            <w:rPr>
              <w:sz w:val="26"/>
              <w:szCs w:val="26"/>
            </w:rPr>
          </w:rPrChange>
        </w:rPr>
        <w:t xml:space="preserve">, </w:t>
      </w:r>
      <w:proofErr w:type="spellStart"/>
      <w:r w:rsidRPr="00B41112">
        <w:rPr>
          <w:sz w:val="26"/>
          <w:szCs w:val="26"/>
          <w:rPrChange w:id="3126" w:author="Le Minh Nghia" w:date="2019-10-09T10:56:00Z">
            <w:rPr>
              <w:sz w:val="26"/>
              <w:szCs w:val="26"/>
            </w:rPr>
          </w:rPrChange>
        </w:rPr>
        <w:t>công</w:t>
      </w:r>
      <w:proofErr w:type="spellEnd"/>
      <w:r w:rsidRPr="00B41112">
        <w:rPr>
          <w:sz w:val="26"/>
          <w:szCs w:val="26"/>
          <w:rPrChange w:id="3127" w:author="Le Minh Nghia" w:date="2019-10-09T10:56:00Z">
            <w:rPr>
              <w:sz w:val="26"/>
              <w:szCs w:val="26"/>
            </w:rPr>
          </w:rPrChange>
        </w:rPr>
        <w:t xml:space="preserve"> ty </w:t>
      </w:r>
      <w:proofErr w:type="spellStart"/>
      <w:r w:rsidRPr="00B41112">
        <w:rPr>
          <w:sz w:val="26"/>
          <w:szCs w:val="26"/>
          <w:rPrChange w:id="3128" w:author="Le Minh Nghia" w:date="2019-10-09T10:56:00Z">
            <w:rPr>
              <w:sz w:val="26"/>
              <w:szCs w:val="26"/>
            </w:rPr>
          </w:rPrChange>
        </w:rPr>
        <w:t>hiện</w:t>
      </w:r>
      <w:proofErr w:type="spellEnd"/>
      <w:r w:rsidRPr="00B41112">
        <w:rPr>
          <w:sz w:val="26"/>
          <w:szCs w:val="26"/>
          <w:rPrChange w:id="3129" w:author="Le Minh Nghia" w:date="2019-10-09T10:56:00Z">
            <w:rPr>
              <w:sz w:val="26"/>
              <w:szCs w:val="26"/>
            </w:rPr>
          </w:rPrChange>
        </w:rPr>
        <w:t xml:space="preserve"> </w:t>
      </w:r>
      <w:proofErr w:type="spellStart"/>
      <w:r w:rsidRPr="00B41112">
        <w:rPr>
          <w:sz w:val="26"/>
          <w:szCs w:val="26"/>
          <w:rPrChange w:id="3130" w:author="Le Minh Nghia" w:date="2019-10-09T10:56:00Z">
            <w:rPr>
              <w:sz w:val="26"/>
              <w:szCs w:val="26"/>
            </w:rPr>
          </w:rPrChange>
        </w:rPr>
        <w:t>tại</w:t>
      </w:r>
      <w:proofErr w:type="spellEnd"/>
      <w:r w:rsidRPr="00B41112">
        <w:rPr>
          <w:sz w:val="26"/>
          <w:szCs w:val="26"/>
          <w:rPrChange w:id="3131" w:author="Le Minh Nghia" w:date="2019-10-09T10:56:00Z">
            <w:rPr>
              <w:sz w:val="26"/>
              <w:szCs w:val="26"/>
            </w:rPr>
          </w:rPrChange>
        </w:rPr>
        <w:t xml:space="preserve"> </w:t>
      </w:r>
      <w:proofErr w:type="spellStart"/>
      <w:r w:rsidRPr="00B41112">
        <w:rPr>
          <w:sz w:val="26"/>
          <w:szCs w:val="26"/>
          <w:rPrChange w:id="3132" w:author="Le Minh Nghia" w:date="2019-10-09T10:56:00Z">
            <w:rPr>
              <w:sz w:val="26"/>
              <w:szCs w:val="26"/>
            </w:rPr>
          </w:rPrChange>
        </w:rPr>
        <w:t>cựu</w:t>
      </w:r>
      <w:proofErr w:type="spellEnd"/>
      <w:r w:rsidRPr="00B41112">
        <w:rPr>
          <w:sz w:val="26"/>
          <w:szCs w:val="26"/>
          <w:rPrChange w:id="3133" w:author="Le Minh Nghia" w:date="2019-10-09T10:56:00Z">
            <w:rPr>
              <w:sz w:val="26"/>
              <w:szCs w:val="26"/>
            </w:rPr>
          </w:rPrChange>
        </w:rPr>
        <w:t xml:space="preserve"> </w:t>
      </w:r>
      <w:proofErr w:type="spellStart"/>
      <w:r w:rsidRPr="00B41112">
        <w:rPr>
          <w:sz w:val="26"/>
          <w:szCs w:val="26"/>
          <w:rPrChange w:id="3134" w:author="Le Minh Nghia" w:date="2019-10-09T10:56:00Z">
            <w:rPr>
              <w:sz w:val="26"/>
              <w:szCs w:val="26"/>
            </w:rPr>
          </w:rPrChange>
        </w:rPr>
        <w:t>sinh</w:t>
      </w:r>
      <w:proofErr w:type="spellEnd"/>
      <w:r w:rsidRPr="00B41112">
        <w:rPr>
          <w:sz w:val="26"/>
          <w:szCs w:val="26"/>
          <w:rPrChange w:id="3135" w:author="Le Minh Nghia" w:date="2019-10-09T10:56:00Z">
            <w:rPr>
              <w:sz w:val="26"/>
              <w:szCs w:val="26"/>
            </w:rPr>
          </w:rPrChange>
        </w:rPr>
        <w:t xml:space="preserve"> </w:t>
      </w:r>
      <w:proofErr w:type="spellStart"/>
      <w:r w:rsidRPr="00B41112">
        <w:rPr>
          <w:sz w:val="26"/>
          <w:szCs w:val="26"/>
          <w:rPrChange w:id="3136" w:author="Le Minh Nghia" w:date="2019-10-09T10:56:00Z">
            <w:rPr>
              <w:sz w:val="26"/>
              <w:szCs w:val="26"/>
            </w:rPr>
          </w:rPrChange>
        </w:rPr>
        <w:t>viên</w:t>
      </w:r>
      <w:proofErr w:type="spellEnd"/>
      <w:r w:rsidRPr="00B41112">
        <w:rPr>
          <w:sz w:val="26"/>
          <w:szCs w:val="26"/>
          <w:rPrChange w:id="3137" w:author="Le Minh Nghia" w:date="2019-10-09T10:56:00Z">
            <w:rPr>
              <w:sz w:val="26"/>
              <w:szCs w:val="26"/>
            </w:rPr>
          </w:rPrChange>
        </w:rPr>
        <w:t xml:space="preserve"> </w:t>
      </w:r>
      <w:proofErr w:type="spellStart"/>
      <w:r w:rsidRPr="00B41112">
        <w:rPr>
          <w:sz w:val="26"/>
          <w:szCs w:val="26"/>
          <w:rPrChange w:id="3138" w:author="Le Minh Nghia" w:date="2019-10-09T10:56:00Z">
            <w:rPr>
              <w:sz w:val="26"/>
              <w:szCs w:val="26"/>
            </w:rPr>
          </w:rPrChange>
        </w:rPr>
        <w:t>đang</w:t>
      </w:r>
      <w:proofErr w:type="spellEnd"/>
      <w:r w:rsidRPr="00B41112">
        <w:rPr>
          <w:sz w:val="26"/>
          <w:szCs w:val="26"/>
          <w:rPrChange w:id="3139" w:author="Le Minh Nghia" w:date="2019-10-09T10:56:00Z">
            <w:rPr>
              <w:sz w:val="26"/>
              <w:szCs w:val="26"/>
            </w:rPr>
          </w:rPrChange>
        </w:rPr>
        <w:t xml:space="preserve"> </w:t>
      </w:r>
      <w:proofErr w:type="spellStart"/>
      <w:r w:rsidRPr="00B41112">
        <w:rPr>
          <w:sz w:val="26"/>
          <w:szCs w:val="26"/>
          <w:rPrChange w:id="3140" w:author="Le Minh Nghia" w:date="2019-10-09T10:56:00Z">
            <w:rPr>
              <w:sz w:val="26"/>
              <w:szCs w:val="26"/>
            </w:rPr>
          </w:rPrChange>
        </w:rPr>
        <w:t>theo</w:t>
      </w:r>
      <w:proofErr w:type="spellEnd"/>
      <w:r w:rsidRPr="00B41112">
        <w:rPr>
          <w:sz w:val="26"/>
          <w:szCs w:val="26"/>
          <w:rPrChange w:id="3141" w:author="Le Minh Nghia" w:date="2019-10-09T10:56:00Z">
            <w:rPr>
              <w:sz w:val="26"/>
              <w:szCs w:val="26"/>
            </w:rPr>
          </w:rPrChange>
        </w:rPr>
        <w:t xml:space="preserve"> </w:t>
      </w:r>
      <w:proofErr w:type="spellStart"/>
      <w:r w:rsidRPr="00B41112">
        <w:rPr>
          <w:sz w:val="26"/>
          <w:szCs w:val="26"/>
          <w:rPrChange w:id="3142" w:author="Le Minh Nghia" w:date="2019-10-09T10:56:00Z">
            <w:rPr>
              <w:sz w:val="26"/>
              <w:szCs w:val="26"/>
            </w:rPr>
          </w:rPrChange>
        </w:rPr>
        <w:t>làm</w:t>
      </w:r>
      <w:proofErr w:type="spellEnd"/>
      <w:r w:rsidRPr="00B41112">
        <w:rPr>
          <w:sz w:val="26"/>
          <w:szCs w:val="26"/>
          <w:rPrChange w:id="3143" w:author="Le Minh Nghia" w:date="2019-10-09T10:56:00Z">
            <w:rPr>
              <w:sz w:val="26"/>
              <w:szCs w:val="26"/>
            </w:rPr>
          </w:rPrChange>
        </w:rPr>
        <w:t xml:space="preserve">, </w:t>
      </w:r>
      <w:proofErr w:type="spellStart"/>
      <w:r w:rsidRPr="00B41112">
        <w:rPr>
          <w:sz w:val="26"/>
          <w:szCs w:val="26"/>
          <w:rPrChange w:id="3144" w:author="Le Minh Nghia" w:date="2019-10-09T10:56:00Z">
            <w:rPr>
              <w:sz w:val="26"/>
              <w:szCs w:val="26"/>
            </w:rPr>
          </w:rPrChange>
        </w:rPr>
        <w:t>nơi</w:t>
      </w:r>
      <w:proofErr w:type="spellEnd"/>
      <w:r w:rsidRPr="00B41112">
        <w:rPr>
          <w:sz w:val="26"/>
          <w:szCs w:val="26"/>
          <w:rPrChange w:id="3145" w:author="Le Minh Nghia" w:date="2019-10-09T10:56:00Z">
            <w:rPr>
              <w:sz w:val="26"/>
              <w:szCs w:val="26"/>
            </w:rPr>
          </w:rPrChange>
        </w:rPr>
        <w:t xml:space="preserve"> </w:t>
      </w:r>
      <w:proofErr w:type="spellStart"/>
      <w:r w:rsidRPr="00B41112">
        <w:rPr>
          <w:sz w:val="26"/>
          <w:szCs w:val="26"/>
          <w:rPrChange w:id="3146" w:author="Le Minh Nghia" w:date="2019-10-09T10:56:00Z">
            <w:rPr>
              <w:sz w:val="26"/>
              <w:szCs w:val="26"/>
            </w:rPr>
          </w:rPrChange>
        </w:rPr>
        <w:t>để</w:t>
      </w:r>
      <w:proofErr w:type="spellEnd"/>
      <w:r w:rsidRPr="00B41112">
        <w:rPr>
          <w:sz w:val="26"/>
          <w:szCs w:val="26"/>
          <w:rPrChange w:id="3147" w:author="Le Minh Nghia" w:date="2019-10-09T10:56:00Z">
            <w:rPr>
              <w:sz w:val="26"/>
              <w:szCs w:val="26"/>
            </w:rPr>
          </w:rPrChange>
        </w:rPr>
        <w:t xml:space="preserve"> </w:t>
      </w:r>
      <w:proofErr w:type="spellStart"/>
      <w:r w:rsidRPr="00B41112">
        <w:rPr>
          <w:sz w:val="26"/>
          <w:szCs w:val="26"/>
          <w:rPrChange w:id="3148" w:author="Le Minh Nghia" w:date="2019-10-09T10:56:00Z">
            <w:rPr>
              <w:sz w:val="26"/>
              <w:szCs w:val="26"/>
            </w:rPr>
          </w:rPrChange>
        </w:rPr>
        <w:t>giáo</w:t>
      </w:r>
      <w:proofErr w:type="spellEnd"/>
      <w:r w:rsidRPr="00B41112">
        <w:rPr>
          <w:sz w:val="26"/>
          <w:szCs w:val="26"/>
          <w:rPrChange w:id="3149" w:author="Le Minh Nghia" w:date="2019-10-09T10:56:00Z">
            <w:rPr>
              <w:sz w:val="26"/>
              <w:szCs w:val="26"/>
            </w:rPr>
          </w:rPrChange>
        </w:rPr>
        <w:t xml:space="preserve"> </w:t>
      </w:r>
      <w:proofErr w:type="spellStart"/>
      <w:r w:rsidRPr="00B41112">
        <w:rPr>
          <w:sz w:val="26"/>
          <w:szCs w:val="26"/>
          <w:rPrChange w:id="3150" w:author="Le Minh Nghia" w:date="2019-10-09T10:56:00Z">
            <w:rPr>
              <w:sz w:val="26"/>
              <w:szCs w:val="26"/>
            </w:rPr>
          </w:rPrChange>
        </w:rPr>
        <w:t>vụ</w:t>
      </w:r>
      <w:proofErr w:type="spellEnd"/>
      <w:r w:rsidRPr="00B41112">
        <w:rPr>
          <w:sz w:val="26"/>
          <w:szCs w:val="26"/>
          <w:rPrChange w:id="3151" w:author="Le Minh Nghia" w:date="2019-10-09T10:56:00Z">
            <w:rPr>
              <w:sz w:val="26"/>
              <w:szCs w:val="26"/>
            </w:rPr>
          </w:rPrChange>
        </w:rPr>
        <w:t xml:space="preserve"> khoa </w:t>
      </w:r>
      <w:proofErr w:type="spellStart"/>
      <w:r w:rsidRPr="00B41112">
        <w:rPr>
          <w:sz w:val="26"/>
          <w:szCs w:val="26"/>
          <w:rPrChange w:id="3152" w:author="Le Minh Nghia" w:date="2019-10-09T10:56:00Z">
            <w:rPr>
              <w:sz w:val="26"/>
              <w:szCs w:val="26"/>
            </w:rPr>
          </w:rPrChange>
        </w:rPr>
        <w:t>có</w:t>
      </w:r>
      <w:proofErr w:type="spellEnd"/>
      <w:r w:rsidRPr="00B41112">
        <w:rPr>
          <w:sz w:val="26"/>
          <w:szCs w:val="26"/>
          <w:rPrChange w:id="3153" w:author="Le Minh Nghia" w:date="2019-10-09T10:56:00Z">
            <w:rPr>
              <w:sz w:val="26"/>
              <w:szCs w:val="26"/>
            </w:rPr>
          </w:rPrChange>
        </w:rPr>
        <w:t xml:space="preserve"> </w:t>
      </w:r>
      <w:proofErr w:type="spellStart"/>
      <w:r w:rsidRPr="00B41112">
        <w:rPr>
          <w:sz w:val="26"/>
          <w:szCs w:val="26"/>
          <w:rPrChange w:id="3154" w:author="Le Minh Nghia" w:date="2019-10-09T10:56:00Z">
            <w:rPr>
              <w:sz w:val="26"/>
              <w:szCs w:val="26"/>
            </w:rPr>
          </w:rPrChange>
        </w:rPr>
        <w:t>thể</w:t>
      </w:r>
      <w:proofErr w:type="spellEnd"/>
      <w:r w:rsidRPr="00B41112">
        <w:rPr>
          <w:sz w:val="26"/>
          <w:szCs w:val="26"/>
          <w:rPrChange w:id="3155" w:author="Le Minh Nghia" w:date="2019-10-09T10:56:00Z">
            <w:rPr>
              <w:sz w:val="26"/>
              <w:szCs w:val="26"/>
            </w:rPr>
          </w:rPrChange>
        </w:rPr>
        <w:t xml:space="preserve"> </w:t>
      </w:r>
      <w:proofErr w:type="spellStart"/>
      <w:r w:rsidRPr="00B41112">
        <w:rPr>
          <w:sz w:val="26"/>
          <w:szCs w:val="26"/>
          <w:rPrChange w:id="3156" w:author="Le Minh Nghia" w:date="2019-10-09T10:56:00Z">
            <w:rPr>
              <w:sz w:val="26"/>
              <w:szCs w:val="26"/>
            </w:rPr>
          </w:rPrChange>
        </w:rPr>
        <w:t>liên</w:t>
      </w:r>
      <w:proofErr w:type="spellEnd"/>
      <w:r w:rsidRPr="00B41112">
        <w:rPr>
          <w:sz w:val="26"/>
          <w:szCs w:val="26"/>
          <w:rPrChange w:id="3157" w:author="Le Minh Nghia" w:date="2019-10-09T10:56:00Z">
            <w:rPr>
              <w:sz w:val="26"/>
              <w:szCs w:val="26"/>
            </w:rPr>
          </w:rPrChange>
        </w:rPr>
        <w:t xml:space="preserve"> </w:t>
      </w:r>
      <w:proofErr w:type="spellStart"/>
      <w:r w:rsidRPr="00B41112">
        <w:rPr>
          <w:sz w:val="26"/>
          <w:szCs w:val="26"/>
          <w:rPrChange w:id="3158" w:author="Le Minh Nghia" w:date="2019-10-09T10:56:00Z">
            <w:rPr>
              <w:sz w:val="26"/>
              <w:szCs w:val="26"/>
            </w:rPr>
          </w:rPrChange>
        </w:rPr>
        <w:t>lạc</w:t>
      </w:r>
      <w:proofErr w:type="spellEnd"/>
      <w:r w:rsidR="007D736C" w:rsidRPr="00B41112">
        <w:rPr>
          <w:sz w:val="26"/>
          <w:szCs w:val="26"/>
          <w:rPrChange w:id="3159" w:author="Le Minh Nghia" w:date="2019-10-09T10:56:00Z">
            <w:rPr>
              <w:sz w:val="26"/>
              <w:szCs w:val="26"/>
            </w:rPr>
          </w:rPrChange>
        </w:rPr>
        <w:t xml:space="preserve"> </w:t>
      </w:r>
      <w:proofErr w:type="spellStart"/>
      <w:r w:rsidRPr="00B41112">
        <w:rPr>
          <w:sz w:val="26"/>
          <w:szCs w:val="26"/>
          <w:rPrChange w:id="3160" w:author="Le Minh Nghia" w:date="2019-10-09T10:56:00Z">
            <w:rPr>
              <w:sz w:val="26"/>
              <w:szCs w:val="26"/>
            </w:rPr>
          </w:rPrChange>
        </w:rPr>
        <w:t>với</w:t>
      </w:r>
      <w:proofErr w:type="spellEnd"/>
      <w:r w:rsidRPr="00B41112">
        <w:rPr>
          <w:sz w:val="26"/>
          <w:szCs w:val="26"/>
          <w:rPrChange w:id="3161" w:author="Le Minh Nghia" w:date="2019-10-09T10:56:00Z">
            <w:rPr>
              <w:sz w:val="26"/>
              <w:szCs w:val="26"/>
            </w:rPr>
          </w:rPrChange>
        </w:rPr>
        <w:t xml:space="preserve"> </w:t>
      </w:r>
      <w:proofErr w:type="spellStart"/>
      <w:r w:rsidRPr="00B41112">
        <w:rPr>
          <w:sz w:val="26"/>
          <w:szCs w:val="26"/>
          <w:rPrChange w:id="3162" w:author="Le Minh Nghia" w:date="2019-10-09T10:56:00Z">
            <w:rPr>
              <w:sz w:val="26"/>
              <w:szCs w:val="26"/>
            </w:rPr>
          </w:rPrChange>
        </w:rPr>
        <w:t>cựu</w:t>
      </w:r>
      <w:proofErr w:type="spellEnd"/>
      <w:r w:rsidRPr="00B41112">
        <w:rPr>
          <w:sz w:val="26"/>
          <w:szCs w:val="26"/>
          <w:rPrChange w:id="3163" w:author="Le Minh Nghia" w:date="2019-10-09T10:56:00Z">
            <w:rPr>
              <w:sz w:val="26"/>
              <w:szCs w:val="26"/>
            </w:rPr>
          </w:rPrChange>
        </w:rPr>
        <w:t xml:space="preserve"> </w:t>
      </w:r>
      <w:proofErr w:type="spellStart"/>
      <w:r w:rsidRPr="00B41112">
        <w:rPr>
          <w:sz w:val="26"/>
          <w:szCs w:val="26"/>
          <w:rPrChange w:id="3164" w:author="Le Minh Nghia" w:date="2019-10-09T10:56:00Z">
            <w:rPr>
              <w:sz w:val="26"/>
              <w:szCs w:val="26"/>
            </w:rPr>
          </w:rPrChange>
        </w:rPr>
        <w:t>sinh</w:t>
      </w:r>
      <w:proofErr w:type="spellEnd"/>
      <w:r w:rsidRPr="00B41112">
        <w:rPr>
          <w:sz w:val="26"/>
          <w:szCs w:val="26"/>
          <w:rPrChange w:id="3165" w:author="Le Minh Nghia" w:date="2019-10-09T10:56:00Z">
            <w:rPr>
              <w:sz w:val="26"/>
              <w:szCs w:val="26"/>
            </w:rPr>
          </w:rPrChange>
        </w:rPr>
        <w:t xml:space="preserve"> </w:t>
      </w:r>
      <w:proofErr w:type="spellStart"/>
      <w:r w:rsidRPr="00B41112">
        <w:rPr>
          <w:sz w:val="26"/>
          <w:szCs w:val="26"/>
          <w:rPrChange w:id="3166" w:author="Le Minh Nghia" w:date="2019-10-09T10:56:00Z">
            <w:rPr>
              <w:sz w:val="26"/>
              <w:szCs w:val="26"/>
            </w:rPr>
          </w:rPrChange>
        </w:rPr>
        <w:t>viên</w:t>
      </w:r>
      <w:proofErr w:type="spellEnd"/>
      <w:r w:rsidRPr="00B41112">
        <w:rPr>
          <w:sz w:val="26"/>
          <w:szCs w:val="26"/>
          <w:rPrChange w:id="3167" w:author="Le Minh Nghia" w:date="2019-10-09T10:56:00Z">
            <w:rPr>
              <w:sz w:val="26"/>
              <w:szCs w:val="26"/>
            </w:rPr>
          </w:rPrChange>
        </w:rPr>
        <w:t xml:space="preserve"> </w:t>
      </w:r>
      <w:proofErr w:type="spellStart"/>
      <w:r w:rsidRPr="00B41112">
        <w:rPr>
          <w:sz w:val="26"/>
          <w:szCs w:val="26"/>
          <w:rPrChange w:id="3168" w:author="Le Minh Nghia" w:date="2019-10-09T10:56:00Z">
            <w:rPr>
              <w:sz w:val="26"/>
              <w:szCs w:val="26"/>
            </w:rPr>
          </w:rPrChange>
        </w:rPr>
        <w:t>nhằm</w:t>
      </w:r>
      <w:proofErr w:type="spellEnd"/>
      <w:r w:rsidRPr="00B41112">
        <w:rPr>
          <w:sz w:val="26"/>
          <w:szCs w:val="26"/>
          <w:rPrChange w:id="3169" w:author="Le Minh Nghia" w:date="2019-10-09T10:56:00Z">
            <w:rPr>
              <w:sz w:val="26"/>
              <w:szCs w:val="26"/>
            </w:rPr>
          </w:rPrChange>
        </w:rPr>
        <w:t xml:space="preserve"> </w:t>
      </w:r>
      <w:proofErr w:type="spellStart"/>
      <w:r w:rsidRPr="00B41112">
        <w:rPr>
          <w:sz w:val="26"/>
          <w:szCs w:val="26"/>
          <w:rPrChange w:id="3170" w:author="Le Minh Nghia" w:date="2019-10-09T10:56:00Z">
            <w:rPr>
              <w:sz w:val="26"/>
              <w:szCs w:val="26"/>
            </w:rPr>
          </w:rPrChange>
        </w:rPr>
        <w:t>kêu</w:t>
      </w:r>
      <w:proofErr w:type="spellEnd"/>
      <w:r w:rsidRPr="00B41112">
        <w:rPr>
          <w:sz w:val="26"/>
          <w:szCs w:val="26"/>
          <w:rPrChange w:id="3171" w:author="Le Minh Nghia" w:date="2019-10-09T10:56:00Z">
            <w:rPr>
              <w:sz w:val="26"/>
              <w:szCs w:val="26"/>
            </w:rPr>
          </w:rPrChange>
        </w:rPr>
        <w:t xml:space="preserve"> </w:t>
      </w:r>
      <w:proofErr w:type="spellStart"/>
      <w:r w:rsidRPr="00B41112">
        <w:rPr>
          <w:sz w:val="26"/>
          <w:szCs w:val="26"/>
          <w:rPrChange w:id="3172" w:author="Le Minh Nghia" w:date="2019-10-09T10:56:00Z">
            <w:rPr>
              <w:sz w:val="26"/>
              <w:szCs w:val="26"/>
            </w:rPr>
          </w:rPrChange>
        </w:rPr>
        <w:t>gọi</w:t>
      </w:r>
      <w:proofErr w:type="spellEnd"/>
      <w:r w:rsidRPr="00B41112">
        <w:rPr>
          <w:sz w:val="26"/>
          <w:szCs w:val="26"/>
          <w:rPrChange w:id="3173" w:author="Le Minh Nghia" w:date="2019-10-09T10:56:00Z">
            <w:rPr>
              <w:sz w:val="26"/>
              <w:szCs w:val="26"/>
            </w:rPr>
          </w:rPrChange>
        </w:rPr>
        <w:t xml:space="preserve"> </w:t>
      </w:r>
      <w:proofErr w:type="spellStart"/>
      <w:r w:rsidRPr="00B41112">
        <w:rPr>
          <w:sz w:val="26"/>
          <w:szCs w:val="26"/>
          <w:rPrChange w:id="3174" w:author="Le Minh Nghia" w:date="2019-10-09T10:56:00Z">
            <w:rPr>
              <w:sz w:val="26"/>
              <w:szCs w:val="26"/>
            </w:rPr>
          </w:rPrChange>
        </w:rPr>
        <w:t>về</w:t>
      </w:r>
      <w:proofErr w:type="spellEnd"/>
      <w:r w:rsidRPr="00B41112">
        <w:rPr>
          <w:sz w:val="26"/>
          <w:szCs w:val="26"/>
          <w:rPrChange w:id="3175" w:author="Le Minh Nghia" w:date="2019-10-09T10:56:00Z">
            <w:rPr>
              <w:sz w:val="26"/>
              <w:szCs w:val="26"/>
            </w:rPr>
          </w:rPrChange>
        </w:rPr>
        <w:t xml:space="preserve"> khoa </w:t>
      </w:r>
      <w:proofErr w:type="spellStart"/>
      <w:r w:rsidRPr="00B41112">
        <w:rPr>
          <w:sz w:val="26"/>
          <w:szCs w:val="26"/>
          <w:rPrChange w:id="3176" w:author="Le Minh Nghia" w:date="2019-10-09T10:56:00Z">
            <w:rPr>
              <w:sz w:val="26"/>
              <w:szCs w:val="26"/>
            </w:rPr>
          </w:rPrChange>
        </w:rPr>
        <w:t>tham</w:t>
      </w:r>
      <w:proofErr w:type="spellEnd"/>
      <w:r w:rsidRPr="00B41112">
        <w:rPr>
          <w:sz w:val="26"/>
          <w:szCs w:val="26"/>
          <w:rPrChange w:id="3177" w:author="Le Minh Nghia" w:date="2019-10-09T10:56:00Z">
            <w:rPr>
              <w:sz w:val="26"/>
              <w:szCs w:val="26"/>
            </w:rPr>
          </w:rPrChange>
        </w:rPr>
        <w:t xml:space="preserve"> </w:t>
      </w:r>
      <w:proofErr w:type="spellStart"/>
      <w:r w:rsidRPr="00B41112">
        <w:rPr>
          <w:sz w:val="26"/>
          <w:szCs w:val="26"/>
          <w:rPrChange w:id="3178" w:author="Le Minh Nghia" w:date="2019-10-09T10:56:00Z">
            <w:rPr>
              <w:sz w:val="26"/>
              <w:szCs w:val="26"/>
            </w:rPr>
          </w:rPrChange>
        </w:rPr>
        <w:t>dự</w:t>
      </w:r>
      <w:proofErr w:type="spellEnd"/>
      <w:r w:rsidRPr="00B41112">
        <w:rPr>
          <w:sz w:val="26"/>
          <w:szCs w:val="26"/>
          <w:rPrChange w:id="3179" w:author="Le Minh Nghia" w:date="2019-10-09T10:56:00Z">
            <w:rPr>
              <w:sz w:val="26"/>
              <w:szCs w:val="26"/>
            </w:rPr>
          </w:rPrChange>
        </w:rPr>
        <w:t xml:space="preserve"> </w:t>
      </w:r>
      <w:proofErr w:type="spellStart"/>
      <w:r w:rsidRPr="00B41112">
        <w:rPr>
          <w:sz w:val="26"/>
          <w:szCs w:val="26"/>
          <w:rPrChange w:id="3180" w:author="Le Minh Nghia" w:date="2019-10-09T10:56:00Z">
            <w:rPr>
              <w:sz w:val="26"/>
              <w:szCs w:val="26"/>
            </w:rPr>
          </w:rPrChange>
        </w:rPr>
        <w:t>sự</w:t>
      </w:r>
      <w:proofErr w:type="spellEnd"/>
      <w:r w:rsidRPr="00B41112">
        <w:rPr>
          <w:sz w:val="26"/>
          <w:szCs w:val="26"/>
          <w:rPrChange w:id="3181" w:author="Le Minh Nghia" w:date="2019-10-09T10:56:00Z">
            <w:rPr>
              <w:sz w:val="26"/>
              <w:szCs w:val="26"/>
            </w:rPr>
          </w:rPrChange>
        </w:rPr>
        <w:t xml:space="preserve"> </w:t>
      </w:r>
      <w:proofErr w:type="spellStart"/>
      <w:r w:rsidRPr="00B41112">
        <w:rPr>
          <w:sz w:val="26"/>
          <w:szCs w:val="26"/>
          <w:rPrChange w:id="3182" w:author="Le Minh Nghia" w:date="2019-10-09T10:56:00Z">
            <w:rPr>
              <w:sz w:val="26"/>
              <w:szCs w:val="26"/>
            </w:rPr>
          </w:rPrChange>
        </w:rPr>
        <w:t>kiện</w:t>
      </w:r>
      <w:proofErr w:type="spellEnd"/>
      <w:r w:rsidRPr="00B41112">
        <w:rPr>
          <w:sz w:val="26"/>
          <w:szCs w:val="26"/>
          <w:rPrChange w:id="3183" w:author="Le Minh Nghia" w:date="2019-10-09T10:56:00Z">
            <w:rPr>
              <w:sz w:val="26"/>
              <w:szCs w:val="26"/>
            </w:rPr>
          </w:rPrChange>
        </w:rPr>
        <w:t xml:space="preserve"> </w:t>
      </w:r>
      <w:proofErr w:type="spellStart"/>
      <w:r w:rsidRPr="00B41112">
        <w:rPr>
          <w:sz w:val="26"/>
          <w:szCs w:val="26"/>
          <w:rPrChange w:id="3184" w:author="Le Minh Nghia" w:date="2019-10-09T10:56:00Z">
            <w:rPr>
              <w:sz w:val="26"/>
              <w:szCs w:val="26"/>
            </w:rPr>
          </w:rPrChange>
        </w:rPr>
        <w:t>hoặc</w:t>
      </w:r>
      <w:proofErr w:type="spellEnd"/>
      <w:r w:rsidRPr="00B41112">
        <w:rPr>
          <w:sz w:val="26"/>
          <w:szCs w:val="26"/>
          <w:rPrChange w:id="3185" w:author="Le Minh Nghia" w:date="2019-10-09T10:56:00Z">
            <w:rPr>
              <w:sz w:val="26"/>
              <w:szCs w:val="26"/>
            </w:rPr>
          </w:rPrChange>
        </w:rPr>
        <w:t xml:space="preserve"> </w:t>
      </w:r>
      <w:proofErr w:type="spellStart"/>
      <w:r w:rsidRPr="00B41112">
        <w:rPr>
          <w:sz w:val="26"/>
          <w:szCs w:val="26"/>
          <w:rPrChange w:id="3186" w:author="Le Minh Nghia" w:date="2019-10-09T10:56:00Z">
            <w:rPr>
              <w:sz w:val="26"/>
              <w:szCs w:val="26"/>
            </w:rPr>
          </w:rPrChange>
        </w:rPr>
        <w:t>ủng</w:t>
      </w:r>
      <w:proofErr w:type="spellEnd"/>
      <w:r w:rsidRPr="00B41112">
        <w:rPr>
          <w:sz w:val="26"/>
          <w:szCs w:val="26"/>
          <w:rPrChange w:id="3187" w:author="Le Minh Nghia" w:date="2019-10-09T10:56:00Z">
            <w:rPr>
              <w:sz w:val="26"/>
              <w:szCs w:val="26"/>
            </w:rPr>
          </w:rPrChange>
        </w:rPr>
        <w:t xml:space="preserve"> </w:t>
      </w:r>
      <w:proofErr w:type="spellStart"/>
      <w:r w:rsidRPr="00B41112">
        <w:rPr>
          <w:sz w:val="26"/>
          <w:szCs w:val="26"/>
          <w:rPrChange w:id="3188" w:author="Le Minh Nghia" w:date="2019-10-09T10:56:00Z">
            <w:rPr>
              <w:sz w:val="26"/>
              <w:szCs w:val="26"/>
            </w:rPr>
          </w:rPrChange>
        </w:rPr>
        <w:t>hộ</w:t>
      </w:r>
      <w:proofErr w:type="spellEnd"/>
      <w:r w:rsidRPr="00B41112">
        <w:rPr>
          <w:sz w:val="26"/>
          <w:szCs w:val="26"/>
          <w:rPrChange w:id="3189" w:author="Le Minh Nghia" w:date="2019-10-09T10:56:00Z">
            <w:rPr>
              <w:sz w:val="26"/>
              <w:szCs w:val="26"/>
            </w:rPr>
          </w:rPrChange>
        </w:rPr>
        <w:t xml:space="preserve"> </w:t>
      </w:r>
      <w:proofErr w:type="spellStart"/>
      <w:r w:rsidRPr="00B41112">
        <w:rPr>
          <w:sz w:val="26"/>
          <w:szCs w:val="26"/>
          <w:rPrChange w:id="3190" w:author="Le Minh Nghia" w:date="2019-10-09T10:56:00Z">
            <w:rPr>
              <w:sz w:val="26"/>
              <w:szCs w:val="26"/>
            </w:rPr>
          </w:rPrChange>
        </w:rPr>
        <w:t>học</w:t>
      </w:r>
      <w:proofErr w:type="spellEnd"/>
      <w:r w:rsidRPr="00B41112">
        <w:rPr>
          <w:sz w:val="26"/>
          <w:szCs w:val="26"/>
          <w:rPrChange w:id="3191" w:author="Le Minh Nghia" w:date="2019-10-09T10:56:00Z">
            <w:rPr>
              <w:sz w:val="26"/>
              <w:szCs w:val="26"/>
            </w:rPr>
          </w:rPrChange>
        </w:rPr>
        <w:t xml:space="preserve"> </w:t>
      </w:r>
      <w:proofErr w:type="spellStart"/>
      <w:r w:rsidRPr="00B41112">
        <w:rPr>
          <w:sz w:val="26"/>
          <w:szCs w:val="26"/>
          <w:rPrChange w:id="3192" w:author="Le Minh Nghia" w:date="2019-10-09T10:56:00Z">
            <w:rPr>
              <w:sz w:val="26"/>
              <w:szCs w:val="26"/>
            </w:rPr>
          </w:rPrChange>
        </w:rPr>
        <w:t>bổng</w:t>
      </w:r>
      <w:proofErr w:type="spellEnd"/>
      <w:r w:rsidRPr="00B41112">
        <w:rPr>
          <w:sz w:val="26"/>
          <w:szCs w:val="26"/>
          <w:rPrChange w:id="3193" w:author="Le Minh Nghia" w:date="2019-10-09T10:56:00Z">
            <w:rPr>
              <w:sz w:val="26"/>
              <w:szCs w:val="26"/>
            </w:rPr>
          </w:rPrChange>
        </w:rPr>
        <w:t xml:space="preserve"> </w:t>
      </w:r>
      <w:proofErr w:type="spellStart"/>
      <w:r w:rsidRPr="00B41112">
        <w:rPr>
          <w:sz w:val="26"/>
          <w:szCs w:val="26"/>
          <w:rPrChange w:id="3194" w:author="Le Minh Nghia" w:date="2019-10-09T10:56:00Z">
            <w:rPr>
              <w:sz w:val="26"/>
              <w:szCs w:val="26"/>
            </w:rPr>
          </w:rPrChange>
        </w:rPr>
        <w:t>cho</w:t>
      </w:r>
      <w:proofErr w:type="spellEnd"/>
      <w:r w:rsidRPr="00B41112">
        <w:rPr>
          <w:sz w:val="26"/>
          <w:szCs w:val="26"/>
          <w:rPrChange w:id="3195" w:author="Le Minh Nghia" w:date="2019-10-09T10:56:00Z">
            <w:rPr>
              <w:sz w:val="26"/>
              <w:szCs w:val="26"/>
            </w:rPr>
          </w:rPrChange>
        </w:rPr>
        <w:t xml:space="preserve"> </w:t>
      </w:r>
      <w:proofErr w:type="spellStart"/>
      <w:r w:rsidRPr="00B41112">
        <w:rPr>
          <w:sz w:val="26"/>
          <w:szCs w:val="26"/>
          <w:rPrChange w:id="3196" w:author="Le Minh Nghia" w:date="2019-10-09T10:56:00Z">
            <w:rPr>
              <w:sz w:val="26"/>
              <w:szCs w:val="26"/>
            </w:rPr>
          </w:rPrChange>
        </w:rPr>
        <w:t>sinh</w:t>
      </w:r>
      <w:proofErr w:type="spellEnd"/>
      <w:r w:rsidRPr="00B41112">
        <w:rPr>
          <w:sz w:val="26"/>
          <w:szCs w:val="26"/>
          <w:rPrChange w:id="3197" w:author="Le Minh Nghia" w:date="2019-10-09T10:56:00Z">
            <w:rPr>
              <w:sz w:val="26"/>
              <w:szCs w:val="26"/>
            </w:rPr>
          </w:rPrChange>
        </w:rPr>
        <w:t xml:space="preserve"> </w:t>
      </w:r>
      <w:proofErr w:type="spellStart"/>
      <w:r w:rsidRPr="00B41112">
        <w:rPr>
          <w:sz w:val="26"/>
          <w:szCs w:val="26"/>
          <w:rPrChange w:id="3198" w:author="Le Minh Nghia" w:date="2019-10-09T10:56:00Z">
            <w:rPr>
              <w:sz w:val="26"/>
              <w:szCs w:val="26"/>
            </w:rPr>
          </w:rPrChange>
        </w:rPr>
        <w:t>viên</w:t>
      </w:r>
      <w:proofErr w:type="spellEnd"/>
      <w:r w:rsidRPr="00B41112">
        <w:rPr>
          <w:sz w:val="26"/>
          <w:szCs w:val="26"/>
          <w:rPrChange w:id="3199" w:author="Le Minh Nghia" w:date="2019-10-09T10:56:00Z">
            <w:rPr>
              <w:sz w:val="26"/>
              <w:szCs w:val="26"/>
            </w:rPr>
          </w:rPrChange>
        </w:rPr>
        <w:t xml:space="preserve"> </w:t>
      </w:r>
      <w:proofErr w:type="spellStart"/>
      <w:r w:rsidRPr="00B41112">
        <w:rPr>
          <w:sz w:val="26"/>
          <w:szCs w:val="26"/>
          <w:rPrChange w:id="3200" w:author="Le Minh Nghia" w:date="2019-10-09T10:56:00Z">
            <w:rPr>
              <w:sz w:val="26"/>
              <w:szCs w:val="26"/>
            </w:rPr>
          </w:rPrChange>
        </w:rPr>
        <w:t>hiện</w:t>
      </w:r>
      <w:proofErr w:type="spellEnd"/>
      <w:r w:rsidRPr="00B41112">
        <w:rPr>
          <w:sz w:val="26"/>
          <w:szCs w:val="26"/>
          <w:rPrChange w:id="3201" w:author="Le Minh Nghia" w:date="2019-10-09T10:56:00Z">
            <w:rPr>
              <w:sz w:val="26"/>
              <w:szCs w:val="26"/>
            </w:rPr>
          </w:rPrChange>
        </w:rPr>
        <w:t xml:space="preserve"> </w:t>
      </w:r>
      <w:proofErr w:type="spellStart"/>
      <w:r w:rsidRPr="00B41112">
        <w:rPr>
          <w:sz w:val="26"/>
          <w:szCs w:val="26"/>
          <w:rPrChange w:id="3202" w:author="Le Minh Nghia" w:date="2019-10-09T10:56:00Z">
            <w:rPr>
              <w:sz w:val="26"/>
              <w:szCs w:val="26"/>
            </w:rPr>
          </w:rPrChange>
        </w:rPr>
        <w:t>đang</w:t>
      </w:r>
      <w:proofErr w:type="spellEnd"/>
      <w:r w:rsidRPr="00B41112">
        <w:rPr>
          <w:sz w:val="26"/>
          <w:szCs w:val="26"/>
          <w:rPrChange w:id="3203" w:author="Le Minh Nghia" w:date="2019-10-09T10:56:00Z">
            <w:rPr>
              <w:sz w:val="26"/>
              <w:szCs w:val="26"/>
            </w:rPr>
          </w:rPrChange>
        </w:rPr>
        <w:t xml:space="preserve"> </w:t>
      </w:r>
      <w:proofErr w:type="spellStart"/>
      <w:r w:rsidRPr="00B41112">
        <w:rPr>
          <w:sz w:val="26"/>
          <w:szCs w:val="26"/>
          <w:rPrChange w:id="3204" w:author="Le Minh Nghia" w:date="2019-10-09T10:56:00Z">
            <w:rPr>
              <w:sz w:val="26"/>
              <w:szCs w:val="26"/>
            </w:rPr>
          </w:rPrChange>
        </w:rPr>
        <w:t>họ</w:t>
      </w:r>
      <w:r w:rsidR="00917EF7" w:rsidRPr="00B41112">
        <w:rPr>
          <w:sz w:val="26"/>
          <w:szCs w:val="26"/>
          <w:rPrChange w:id="3205" w:author="Le Minh Nghia" w:date="2019-10-09T10:56:00Z">
            <w:rPr>
              <w:sz w:val="26"/>
              <w:szCs w:val="26"/>
            </w:rPr>
          </w:rPrChange>
        </w:rPr>
        <w:t>c</w:t>
      </w:r>
      <w:proofErr w:type="spellEnd"/>
      <w:r w:rsidR="00917EF7" w:rsidRPr="00B41112">
        <w:rPr>
          <w:sz w:val="26"/>
          <w:szCs w:val="26"/>
          <w:rPrChange w:id="3206" w:author="Le Minh Nghia" w:date="2019-10-09T10:56:00Z">
            <w:rPr>
              <w:sz w:val="26"/>
              <w:szCs w:val="26"/>
            </w:rPr>
          </w:rPrChange>
        </w:rPr>
        <w:t xml:space="preserve"> </w:t>
      </w:r>
      <w:proofErr w:type="spellStart"/>
      <w:r w:rsidR="00917EF7" w:rsidRPr="00B41112">
        <w:rPr>
          <w:sz w:val="26"/>
          <w:szCs w:val="26"/>
          <w:rPrChange w:id="3207" w:author="Le Minh Nghia" w:date="2019-10-09T10:56:00Z">
            <w:rPr>
              <w:sz w:val="26"/>
              <w:szCs w:val="26"/>
            </w:rPr>
          </w:rPrChange>
        </w:rPr>
        <w:t>trong</w:t>
      </w:r>
      <w:proofErr w:type="spellEnd"/>
      <w:r w:rsidR="00917EF7" w:rsidRPr="00B41112">
        <w:rPr>
          <w:sz w:val="26"/>
          <w:szCs w:val="26"/>
          <w:rPrChange w:id="3208" w:author="Le Minh Nghia" w:date="2019-10-09T10:56:00Z">
            <w:rPr>
              <w:sz w:val="26"/>
              <w:szCs w:val="26"/>
            </w:rPr>
          </w:rPrChange>
        </w:rPr>
        <w:t xml:space="preserve"> khoa</w:t>
      </w:r>
      <w:r w:rsidRPr="00B41112">
        <w:rPr>
          <w:sz w:val="26"/>
          <w:szCs w:val="26"/>
          <w:rPrChange w:id="3209"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3210" w:author="Le Minh Nghia" w:date="2019-10-09T10:56:00Z">
            <w:rPr>
              <w:sz w:val="26"/>
              <w:szCs w:val="26"/>
            </w:rPr>
          </w:rPrChange>
        </w:rPr>
      </w:pPr>
      <w:r w:rsidRPr="00B41112">
        <w:rPr>
          <w:sz w:val="26"/>
          <w:szCs w:val="26"/>
          <w:rPrChange w:id="3211" w:author="Le Minh Nghia" w:date="2019-10-09T10:56:00Z">
            <w:rPr>
              <w:sz w:val="26"/>
              <w:szCs w:val="26"/>
            </w:rPr>
          </w:rPrChange>
        </w:rPr>
        <w:t xml:space="preserve">Khoa </w:t>
      </w:r>
      <w:proofErr w:type="spellStart"/>
      <w:r w:rsidRPr="00B41112">
        <w:rPr>
          <w:sz w:val="26"/>
          <w:szCs w:val="26"/>
          <w:rPrChange w:id="3212" w:author="Le Minh Nghia" w:date="2019-10-09T10:56:00Z">
            <w:rPr>
              <w:sz w:val="26"/>
              <w:szCs w:val="26"/>
            </w:rPr>
          </w:rPrChange>
        </w:rPr>
        <w:t>Công</w:t>
      </w:r>
      <w:proofErr w:type="spellEnd"/>
      <w:r w:rsidRPr="00B41112">
        <w:rPr>
          <w:sz w:val="26"/>
          <w:szCs w:val="26"/>
          <w:rPrChange w:id="3213" w:author="Le Minh Nghia" w:date="2019-10-09T10:56:00Z">
            <w:rPr>
              <w:sz w:val="26"/>
              <w:szCs w:val="26"/>
            </w:rPr>
          </w:rPrChange>
        </w:rPr>
        <w:t xml:space="preserve"> </w:t>
      </w:r>
      <w:proofErr w:type="spellStart"/>
      <w:r w:rsidRPr="00B41112">
        <w:rPr>
          <w:sz w:val="26"/>
          <w:szCs w:val="26"/>
          <w:rPrChange w:id="3214" w:author="Le Minh Nghia" w:date="2019-10-09T10:56:00Z">
            <w:rPr>
              <w:sz w:val="26"/>
              <w:szCs w:val="26"/>
            </w:rPr>
          </w:rPrChange>
        </w:rPr>
        <w:t>nghệ</w:t>
      </w:r>
      <w:proofErr w:type="spellEnd"/>
      <w:r w:rsidRPr="00B41112">
        <w:rPr>
          <w:sz w:val="26"/>
          <w:szCs w:val="26"/>
          <w:rPrChange w:id="3215" w:author="Le Minh Nghia" w:date="2019-10-09T10:56:00Z">
            <w:rPr>
              <w:sz w:val="26"/>
              <w:szCs w:val="26"/>
            </w:rPr>
          </w:rPrChange>
        </w:rPr>
        <w:t xml:space="preserve"> </w:t>
      </w:r>
      <w:proofErr w:type="spellStart"/>
      <w:r w:rsidRPr="00B41112">
        <w:rPr>
          <w:sz w:val="26"/>
          <w:szCs w:val="26"/>
          <w:rPrChange w:id="3216" w:author="Le Minh Nghia" w:date="2019-10-09T10:56:00Z">
            <w:rPr>
              <w:sz w:val="26"/>
              <w:szCs w:val="26"/>
            </w:rPr>
          </w:rPrChange>
        </w:rPr>
        <w:t>thông</w:t>
      </w:r>
      <w:proofErr w:type="spellEnd"/>
      <w:r w:rsidRPr="00B41112">
        <w:rPr>
          <w:sz w:val="26"/>
          <w:szCs w:val="26"/>
          <w:rPrChange w:id="3217" w:author="Le Minh Nghia" w:date="2019-10-09T10:56:00Z">
            <w:rPr>
              <w:sz w:val="26"/>
              <w:szCs w:val="26"/>
            </w:rPr>
          </w:rPrChange>
        </w:rPr>
        <w:t xml:space="preserve"> tin </w:t>
      </w:r>
      <w:proofErr w:type="spellStart"/>
      <w:r w:rsidRPr="00B41112">
        <w:rPr>
          <w:sz w:val="26"/>
          <w:szCs w:val="26"/>
          <w:rPrChange w:id="3218" w:author="Le Minh Nghia" w:date="2019-10-09T10:56:00Z">
            <w:rPr>
              <w:sz w:val="26"/>
              <w:szCs w:val="26"/>
            </w:rPr>
          </w:rPrChange>
        </w:rPr>
        <w:t>của</w:t>
      </w:r>
      <w:proofErr w:type="spellEnd"/>
      <w:r w:rsidRPr="00B41112">
        <w:rPr>
          <w:sz w:val="26"/>
          <w:szCs w:val="26"/>
          <w:rPrChange w:id="3219" w:author="Le Minh Nghia" w:date="2019-10-09T10:56:00Z">
            <w:rPr>
              <w:sz w:val="26"/>
              <w:szCs w:val="26"/>
            </w:rPr>
          </w:rPrChange>
        </w:rPr>
        <w:t xml:space="preserve"> </w:t>
      </w:r>
      <w:proofErr w:type="spellStart"/>
      <w:r w:rsidRPr="00B41112">
        <w:rPr>
          <w:sz w:val="26"/>
          <w:szCs w:val="26"/>
          <w:rPrChange w:id="3220" w:author="Le Minh Nghia" w:date="2019-10-09T10:56:00Z">
            <w:rPr>
              <w:sz w:val="26"/>
              <w:szCs w:val="26"/>
            </w:rPr>
          </w:rPrChange>
        </w:rPr>
        <w:t>Đại</w:t>
      </w:r>
      <w:proofErr w:type="spellEnd"/>
      <w:r w:rsidRPr="00B41112">
        <w:rPr>
          <w:sz w:val="26"/>
          <w:szCs w:val="26"/>
          <w:rPrChange w:id="3221" w:author="Le Minh Nghia" w:date="2019-10-09T10:56:00Z">
            <w:rPr>
              <w:sz w:val="26"/>
              <w:szCs w:val="26"/>
            </w:rPr>
          </w:rPrChange>
        </w:rPr>
        <w:t xml:space="preserve"> </w:t>
      </w:r>
      <w:proofErr w:type="spellStart"/>
      <w:r w:rsidRPr="00B41112">
        <w:rPr>
          <w:sz w:val="26"/>
          <w:szCs w:val="26"/>
          <w:rPrChange w:id="3222" w:author="Le Minh Nghia" w:date="2019-10-09T10:56:00Z">
            <w:rPr>
              <w:sz w:val="26"/>
              <w:szCs w:val="26"/>
            </w:rPr>
          </w:rPrChange>
        </w:rPr>
        <w:t>học</w:t>
      </w:r>
      <w:proofErr w:type="spellEnd"/>
      <w:r w:rsidRPr="00B41112">
        <w:rPr>
          <w:sz w:val="26"/>
          <w:szCs w:val="26"/>
          <w:rPrChange w:id="3223" w:author="Le Minh Nghia" w:date="2019-10-09T10:56:00Z">
            <w:rPr>
              <w:sz w:val="26"/>
              <w:szCs w:val="26"/>
            </w:rPr>
          </w:rPrChange>
        </w:rPr>
        <w:t xml:space="preserve"> </w:t>
      </w:r>
      <w:proofErr w:type="spellStart"/>
      <w:r w:rsidRPr="00B41112">
        <w:rPr>
          <w:sz w:val="26"/>
          <w:szCs w:val="26"/>
          <w:rPrChange w:id="3224" w:author="Le Minh Nghia" w:date="2019-10-09T10:56:00Z">
            <w:rPr>
              <w:sz w:val="26"/>
              <w:szCs w:val="26"/>
            </w:rPr>
          </w:rPrChange>
        </w:rPr>
        <w:t>Sư</w:t>
      </w:r>
      <w:proofErr w:type="spellEnd"/>
      <w:r w:rsidRPr="00B41112">
        <w:rPr>
          <w:sz w:val="26"/>
          <w:szCs w:val="26"/>
          <w:rPrChange w:id="3225" w:author="Le Minh Nghia" w:date="2019-10-09T10:56:00Z">
            <w:rPr>
              <w:sz w:val="26"/>
              <w:szCs w:val="26"/>
            </w:rPr>
          </w:rPrChange>
        </w:rPr>
        <w:t xml:space="preserve"> </w:t>
      </w:r>
      <w:proofErr w:type="spellStart"/>
      <w:r w:rsidRPr="00B41112">
        <w:rPr>
          <w:sz w:val="26"/>
          <w:szCs w:val="26"/>
          <w:rPrChange w:id="3226" w:author="Le Minh Nghia" w:date="2019-10-09T10:56:00Z">
            <w:rPr>
              <w:sz w:val="26"/>
              <w:szCs w:val="26"/>
            </w:rPr>
          </w:rPrChange>
        </w:rPr>
        <w:t>Phạm</w:t>
      </w:r>
      <w:proofErr w:type="spellEnd"/>
      <w:r w:rsidRPr="00B41112">
        <w:rPr>
          <w:sz w:val="26"/>
          <w:szCs w:val="26"/>
          <w:rPrChange w:id="3227" w:author="Le Minh Nghia" w:date="2019-10-09T10:56:00Z">
            <w:rPr>
              <w:sz w:val="26"/>
              <w:szCs w:val="26"/>
            </w:rPr>
          </w:rPrChange>
        </w:rPr>
        <w:t xml:space="preserve"> </w:t>
      </w:r>
      <w:proofErr w:type="spellStart"/>
      <w:r w:rsidRPr="00B41112">
        <w:rPr>
          <w:sz w:val="26"/>
          <w:szCs w:val="26"/>
          <w:rPrChange w:id="3228" w:author="Le Minh Nghia" w:date="2019-10-09T10:56:00Z">
            <w:rPr>
              <w:sz w:val="26"/>
              <w:szCs w:val="26"/>
            </w:rPr>
          </w:rPrChange>
        </w:rPr>
        <w:t>Thành</w:t>
      </w:r>
      <w:proofErr w:type="spellEnd"/>
      <w:r w:rsidRPr="00B41112">
        <w:rPr>
          <w:sz w:val="26"/>
          <w:szCs w:val="26"/>
          <w:rPrChange w:id="3229" w:author="Le Minh Nghia" w:date="2019-10-09T10:56:00Z">
            <w:rPr>
              <w:sz w:val="26"/>
              <w:szCs w:val="26"/>
            </w:rPr>
          </w:rPrChange>
        </w:rPr>
        <w:t xml:space="preserve"> </w:t>
      </w:r>
      <w:proofErr w:type="spellStart"/>
      <w:r w:rsidRPr="00B41112">
        <w:rPr>
          <w:sz w:val="26"/>
          <w:szCs w:val="26"/>
          <w:rPrChange w:id="3230" w:author="Le Minh Nghia" w:date="2019-10-09T10:56:00Z">
            <w:rPr>
              <w:sz w:val="26"/>
              <w:szCs w:val="26"/>
            </w:rPr>
          </w:rPrChange>
        </w:rPr>
        <w:t>Phố</w:t>
      </w:r>
      <w:proofErr w:type="spellEnd"/>
      <w:r w:rsidRPr="00B41112">
        <w:rPr>
          <w:sz w:val="26"/>
          <w:szCs w:val="26"/>
          <w:rPrChange w:id="3231" w:author="Le Minh Nghia" w:date="2019-10-09T10:56:00Z">
            <w:rPr>
              <w:sz w:val="26"/>
              <w:szCs w:val="26"/>
            </w:rPr>
          </w:rPrChange>
        </w:rPr>
        <w:t xml:space="preserve"> </w:t>
      </w:r>
      <w:proofErr w:type="spellStart"/>
      <w:r w:rsidRPr="00B41112">
        <w:rPr>
          <w:sz w:val="26"/>
          <w:szCs w:val="26"/>
          <w:rPrChange w:id="3232" w:author="Le Minh Nghia" w:date="2019-10-09T10:56:00Z">
            <w:rPr>
              <w:sz w:val="26"/>
              <w:szCs w:val="26"/>
            </w:rPr>
          </w:rPrChange>
        </w:rPr>
        <w:t>Hồ</w:t>
      </w:r>
      <w:proofErr w:type="spellEnd"/>
      <w:r w:rsidR="00917EF7" w:rsidRPr="00B41112">
        <w:rPr>
          <w:sz w:val="26"/>
          <w:szCs w:val="26"/>
          <w:rPrChange w:id="3233" w:author="Le Minh Nghia" w:date="2019-10-09T10:56:00Z">
            <w:rPr>
              <w:sz w:val="26"/>
              <w:szCs w:val="26"/>
            </w:rPr>
          </w:rPrChange>
        </w:rPr>
        <w:t xml:space="preserve"> </w:t>
      </w:r>
      <w:proofErr w:type="spellStart"/>
      <w:r w:rsidR="00917EF7" w:rsidRPr="00B41112">
        <w:rPr>
          <w:sz w:val="26"/>
          <w:szCs w:val="26"/>
          <w:rPrChange w:id="3234" w:author="Le Minh Nghia" w:date="2019-10-09T10:56:00Z">
            <w:rPr>
              <w:sz w:val="26"/>
              <w:szCs w:val="26"/>
            </w:rPr>
          </w:rPrChange>
        </w:rPr>
        <w:t>Chí</w:t>
      </w:r>
      <w:proofErr w:type="spellEnd"/>
      <w:r w:rsidR="00917EF7" w:rsidRPr="00B41112">
        <w:rPr>
          <w:sz w:val="26"/>
          <w:szCs w:val="26"/>
          <w:rPrChange w:id="3235" w:author="Le Minh Nghia" w:date="2019-10-09T10:56:00Z">
            <w:rPr>
              <w:sz w:val="26"/>
              <w:szCs w:val="26"/>
            </w:rPr>
          </w:rPrChange>
        </w:rPr>
        <w:t xml:space="preserve"> Minh</w:t>
      </w:r>
      <w:r w:rsidRPr="00B41112">
        <w:rPr>
          <w:sz w:val="26"/>
          <w:szCs w:val="26"/>
          <w:rPrChange w:id="3236" w:author="Le Minh Nghia" w:date="2019-10-09T10:56:00Z">
            <w:rPr>
              <w:sz w:val="26"/>
              <w:szCs w:val="26"/>
            </w:rPr>
          </w:rPrChange>
        </w:rPr>
        <w:t xml:space="preserve">: </w:t>
      </w:r>
      <w:proofErr w:type="spellStart"/>
      <w:r w:rsidRPr="00B41112">
        <w:rPr>
          <w:sz w:val="26"/>
          <w:szCs w:val="26"/>
          <w:rPrChange w:id="3237" w:author="Le Minh Nghia" w:date="2019-10-09T10:56:00Z">
            <w:rPr>
              <w:sz w:val="26"/>
              <w:szCs w:val="26"/>
            </w:rPr>
          </w:rPrChange>
        </w:rPr>
        <w:t>Lưu</w:t>
      </w:r>
      <w:proofErr w:type="spellEnd"/>
      <w:r w:rsidRPr="00B41112">
        <w:rPr>
          <w:sz w:val="26"/>
          <w:szCs w:val="26"/>
          <w:rPrChange w:id="3238" w:author="Le Minh Nghia" w:date="2019-10-09T10:56:00Z">
            <w:rPr>
              <w:sz w:val="26"/>
              <w:szCs w:val="26"/>
            </w:rPr>
          </w:rPrChange>
        </w:rPr>
        <w:t xml:space="preserve"> </w:t>
      </w:r>
      <w:proofErr w:type="spellStart"/>
      <w:r w:rsidRPr="00B41112">
        <w:rPr>
          <w:sz w:val="26"/>
          <w:szCs w:val="26"/>
          <w:rPrChange w:id="3239" w:author="Le Minh Nghia" w:date="2019-10-09T10:56:00Z">
            <w:rPr>
              <w:sz w:val="26"/>
              <w:szCs w:val="26"/>
            </w:rPr>
          </w:rPrChange>
        </w:rPr>
        <w:t>thống</w:t>
      </w:r>
      <w:proofErr w:type="spellEnd"/>
      <w:r w:rsidRPr="00B41112">
        <w:rPr>
          <w:sz w:val="26"/>
          <w:szCs w:val="26"/>
          <w:rPrChange w:id="3240" w:author="Le Minh Nghia" w:date="2019-10-09T10:56:00Z">
            <w:rPr>
              <w:sz w:val="26"/>
              <w:szCs w:val="26"/>
            </w:rPr>
          </w:rPrChange>
        </w:rPr>
        <w:t xml:space="preserve"> </w:t>
      </w:r>
      <w:proofErr w:type="spellStart"/>
      <w:r w:rsidRPr="00B41112">
        <w:rPr>
          <w:sz w:val="26"/>
          <w:szCs w:val="26"/>
          <w:rPrChange w:id="3241" w:author="Le Minh Nghia" w:date="2019-10-09T10:56:00Z">
            <w:rPr>
              <w:sz w:val="26"/>
              <w:szCs w:val="26"/>
            </w:rPr>
          </w:rPrChange>
        </w:rPr>
        <w:t>kê</w:t>
      </w:r>
      <w:proofErr w:type="spellEnd"/>
      <w:r w:rsidRPr="00B41112">
        <w:rPr>
          <w:sz w:val="26"/>
          <w:szCs w:val="26"/>
          <w:rPrChange w:id="3242" w:author="Le Minh Nghia" w:date="2019-10-09T10:56:00Z">
            <w:rPr>
              <w:sz w:val="26"/>
              <w:szCs w:val="26"/>
            </w:rPr>
          </w:rPrChange>
        </w:rPr>
        <w:t xml:space="preserve"> </w:t>
      </w:r>
      <w:proofErr w:type="spellStart"/>
      <w:r w:rsidRPr="00B41112">
        <w:rPr>
          <w:sz w:val="26"/>
          <w:szCs w:val="26"/>
          <w:rPrChange w:id="3243" w:author="Le Minh Nghia" w:date="2019-10-09T10:56:00Z">
            <w:rPr>
              <w:sz w:val="26"/>
              <w:szCs w:val="26"/>
            </w:rPr>
          </w:rPrChange>
        </w:rPr>
        <w:t>kết</w:t>
      </w:r>
      <w:proofErr w:type="spellEnd"/>
      <w:r w:rsidRPr="00B41112">
        <w:rPr>
          <w:sz w:val="26"/>
          <w:szCs w:val="26"/>
          <w:rPrChange w:id="3244" w:author="Le Minh Nghia" w:date="2019-10-09T10:56:00Z">
            <w:rPr>
              <w:sz w:val="26"/>
              <w:szCs w:val="26"/>
            </w:rPr>
          </w:rPrChange>
        </w:rPr>
        <w:t xml:space="preserve"> </w:t>
      </w:r>
      <w:proofErr w:type="spellStart"/>
      <w:r w:rsidRPr="00B41112">
        <w:rPr>
          <w:sz w:val="26"/>
          <w:szCs w:val="26"/>
          <w:rPrChange w:id="3245" w:author="Le Minh Nghia" w:date="2019-10-09T10:56:00Z">
            <w:rPr>
              <w:sz w:val="26"/>
              <w:szCs w:val="26"/>
            </w:rPr>
          </w:rPrChange>
        </w:rPr>
        <w:t>quả</w:t>
      </w:r>
      <w:proofErr w:type="spellEnd"/>
      <w:r w:rsidRPr="00B41112">
        <w:rPr>
          <w:sz w:val="26"/>
          <w:szCs w:val="26"/>
          <w:rPrChange w:id="3246" w:author="Le Minh Nghia" w:date="2019-10-09T10:56:00Z">
            <w:rPr>
              <w:sz w:val="26"/>
              <w:szCs w:val="26"/>
            </w:rPr>
          </w:rPrChange>
        </w:rPr>
        <w:t xml:space="preserve"> </w:t>
      </w:r>
      <w:proofErr w:type="spellStart"/>
      <w:r w:rsidRPr="00B41112">
        <w:rPr>
          <w:sz w:val="26"/>
          <w:szCs w:val="26"/>
          <w:rPrChange w:id="3247" w:author="Le Minh Nghia" w:date="2019-10-09T10:56:00Z">
            <w:rPr>
              <w:sz w:val="26"/>
              <w:szCs w:val="26"/>
            </w:rPr>
          </w:rPrChange>
        </w:rPr>
        <w:t>Tốt</w:t>
      </w:r>
      <w:proofErr w:type="spellEnd"/>
      <w:r w:rsidRPr="00B41112">
        <w:rPr>
          <w:sz w:val="26"/>
          <w:szCs w:val="26"/>
          <w:rPrChange w:id="3248" w:author="Le Minh Nghia" w:date="2019-10-09T10:56:00Z">
            <w:rPr>
              <w:sz w:val="26"/>
              <w:szCs w:val="26"/>
            </w:rPr>
          </w:rPrChange>
        </w:rPr>
        <w:t xml:space="preserve"> </w:t>
      </w:r>
      <w:proofErr w:type="spellStart"/>
      <w:r w:rsidRPr="00B41112">
        <w:rPr>
          <w:sz w:val="26"/>
          <w:szCs w:val="26"/>
          <w:rPrChange w:id="3249" w:author="Le Minh Nghia" w:date="2019-10-09T10:56:00Z">
            <w:rPr>
              <w:sz w:val="26"/>
              <w:szCs w:val="26"/>
            </w:rPr>
          </w:rPrChange>
        </w:rPr>
        <w:t>nghiệp</w:t>
      </w:r>
      <w:proofErr w:type="spellEnd"/>
      <w:r w:rsidRPr="00B41112">
        <w:rPr>
          <w:sz w:val="26"/>
          <w:szCs w:val="26"/>
          <w:rPrChange w:id="3250" w:author="Le Minh Nghia" w:date="2019-10-09T10:56:00Z">
            <w:rPr>
              <w:sz w:val="26"/>
              <w:szCs w:val="26"/>
            </w:rPr>
          </w:rPrChange>
        </w:rPr>
        <w:t xml:space="preserve"> </w:t>
      </w:r>
      <w:proofErr w:type="spellStart"/>
      <w:r w:rsidRPr="00B41112">
        <w:rPr>
          <w:sz w:val="26"/>
          <w:szCs w:val="26"/>
          <w:rPrChange w:id="3251" w:author="Le Minh Nghia" w:date="2019-10-09T10:56:00Z">
            <w:rPr>
              <w:sz w:val="26"/>
              <w:szCs w:val="26"/>
            </w:rPr>
          </w:rPrChange>
        </w:rPr>
        <w:t>củ</w:t>
      </w:r>
      <w:r w:rsidR="007D736C" w:rsidRPr="00B41112">
        <w:rPr>
          <w:sz w:val="26"/>
          <w:szCs w:val="26"/>
          <w:rPrChange w:id="3252" w:author="Le Minh Nghia" w:date="2019-10-09T10:56:00Z">
            <w:rPr>
              <w:sz w:val="26"/>
              <w:szCs w:val="26"/>
            </w:rPr>
          </w:rPrChange>
        </w:rPr>
        <w:t>a</w:t>
      </w:r>
      <w:proofErr w:type="spellEnd"/>
      <w:r w:rsidR="007D736C" w:rsidRPr="00B41112">
        <w:rPr>
          <w:sz w:val="26"/>
          <w:szCs w:val="26"/>
          <w:rPrChange w:id="3253" w:author="Le Minh Nghia" w:date="2019-10-09T10:56:00Z">
            <w:rPr>
              <w:sz w:val="26"/>
              <w:szCs w:val="26"/>
            </w:rPr>
          </w:rPrChange>
        </w:rPr>
        <w:t xml:space="preserve"> </w:t>
      </w:r>
      <w:proofErr w:type="spellStart"/>
      <w:r w:rsidR="007D736C" w:rsidRPr="00B41112">
        <w:rPr>
          <w:sz w:val="26"/>
          <w:szCs w:val="26"/>
          <w:rPrChange w:id="3254" w:author="Le Minh Nghia" w:date="2019-10-09T10:56:00Z">
            <w:rPr>
              <w:sz w:val="26"/>
              <w:szCs w:val="26"/>
            </w:rPr>
          </w:rPrChange>
        </w:rPr>
        <w:t>các</w:t>
      </w:r>
      <w:proofErr w:type="spellEnd"/>
      <w:r w:rsidR="007D736C" w:rsidRPr="00B41112">
        <w:rPr>
          <w:sz w:val="26"/>
          <w:szCs w:val="26"/>
          <w:rPrChange w:id="3255" w:author="Le Minh Nghia" w:date="2019-10-09T10:56:00Z">
            <w:rPr>
              <w:sz w:val="26"/>
              <w:szCs w:val="26"/>
            </w:rPr>
          </w:rPrChange>
        </w:rPr>
        <w:t xml:space="preserve"> </w:t>
      </w:r>
      <w:proofErr w:type="spellStart"/>
      <w:r w:rsidR="007D736C" w:rsidRPr="00B41112">
        <w:rPr>
          <w:sz w:val="26"/>
          <w:szCs w:val="26"/>
          <w:rPrChange w:id="3256" w:author="Le Minh Nghia" w:date="2019-10-09T10:56:00Z">
            <w:rPr>
              <w:sz w:val="26"/>
              <w:szCs w:val="26"/>
            </w:rPr>
          </w:rPrChange>
        </w:rPr>
        <w:t>khóa</w:t>
      </w:r>
      <w:proofErr w:type="spellEnd"/>
      <w:r w:rsidRPr="00B41112">
        <w:rPr>
          <w:sz w:val="26"/>
          <w:szCs w:val="26"/>
          <w:rPrChange w:id="3257" w:author="Le Minh Nghia" w:date="2019-10-09T10:56:00Z">
            <w:rPr>
              <w:sz w:val="26"/>
              <w:szCs w:val="26"/>
            </w:rPr>
          </w:rPrChange>
        </w:rPr>
        <w:t xml:space="preserve">, </w:t>
      </w:r>
      <w:proofErr w:type="spellStart"/>
      <w:r w:rsidRPr="00B41112">
        <w:rPr>
          <w:sz w:val="26"/>
          <w:szCs w:val="26"/>
          <w:rPrChange w:id="3258" w:author="Le Minh Nghia" w:date="2019-10-09T10:56:00Z">
            <w:rPr>
              <w:sz w:val="26"/>
              <w:szCs w:val="26"/>
            </w:rPr>
          </w:rPrChange>
        </w:rPr>
        <w:t>thành</w:t>
      </w:r>
      <w:proofErr w:type="spellEnd"/>
      <w:r w:rsidRPr="00B41112">
        <w:rPr>
          <w:sz w:val="26"/>
          <w:szCs w:val="26"/>
          <w:rPrChange w:id="3259" w:author="Le Minh Nghia" w:date="2019-10-09T10:56:00Z">
            <w:rPr>
              <w:sz w:val="26"/>
              <w:szCs w:val="26"/>
            </w:rPr>
          </w:rPrChange>
        </w:rPr>
        <w:t xml:space="preserve"> </w:t>
      </w:r>
      <w:proofErr w:type="spellStart"/>
      <w:r w:rsidRPr="00B41112">
        <w:rPr>
          <w:sz w:val="26"/>
          <w:szCs w:val="26"/>
          <w:rPrChange w:id="3260" w:author="Le Minh Nghia" w:date="2019-10-09T10:56:00Z">
            <w:rPr>
              <w:sz w:val="26"/>
              <w:szCs w:val="26"/>
            </w:rPr>
          </w:rPrChange>
        </w:rPr>
        <w:t>tích</w:t>
      </w:r>
      <w:proofErr w:type="spellEnd"/>
      <w:r w:rsidRPr="00B41112">
        <w:rPr>
          <w:sz w:val="26"/>
          <w:szCs w:val="26"/>
          <w:rPrChange w:id="3261" w:author="Le Minh Nghia" w:date="2019-10-09T10:56:00Z">
            <w:rPr>
              <w:sz w:val="26"/>
              <w:szCs w:val="26"/>
            </w:rPr>
          </w:rPrChange>
        </w:rPr>
        <w:t xml:space="preserve"> </w:t>
      </w:r>
      <w:proofErr w:type="spellStart"/>
      <w:r w:rsidRPr="00B41112">
        <w:rPr>
          <w:sz w:val="26"/>
          <w:szCs w:val="26"/>
          <w:rPrChange w:id="3262" w:author="Le Minh Nghia" w:date="2019-10-09T10:56:00Z">
            <w:rPr>
              <w:sz w:val="26"/>
              <w:szCs w:val="26"/>
            </w:rPr>
          </w:rPrChange>
        </w:rPr>
        <w:t>bảng</w:t>
      </w:r>
      <w:proofErr w:type="spellEnd"/>
      <w:r w:rsidR="007D736C" w:rsidRPr="00B41112">
        <w:rPr>
          <w:sz w:val="26"/>
          <w:szCs w:val="26"/>
          <w:rPrChange w:id="3263" w:author="Le Minh Nghia" w:date="2019-10-09T10:56:00Z">
            <w:rPr>
              <w:sz w:val="26"/>
              <w:szCs w:val="26"/>
            </w:rPr>
          </w:rPrChange>
        </w:rPr>
        <w:t xml:space="preserve"> </w:t>
      </w:r>
      <w:proofErr w:type="spellStart"/>
      <w:r w:rsidRPr="00B41112">
        <w:rPr>
          <w:sz w:val="26"/>
          <w:szCs w:val="26"/>
          <w:rPrChange w:id="3264" w:author="Le Minh Nghia" w:date="2019-10-09T10:56:00Z">
            <w:rPr>
              <w:sz w:val="26"/>
              <w:szCs w:val="26"/>
            </w:rPr>
          </w:rPrChange>
        </w:rPr>
        <w:t>vàng</w:t>
      </w:r>
      <w:proofErr w:type="spellEnd"/>
      <w:r w:rsidRPr="00B41112">
        <w:rPr>
          <w:sz w:val="26"/>
          <w:szCs w:val="26"/>
          <w:rPrChange w:id="3265" w:author="Le Minh Nghia" w:date="2019-10-09T10:56:00Z">
            <w:rPr>
              <w:sz w:val="26"/>
              <w:szCs w:val="26"/>
            </w:rPr>
          </w:rPrChange>
        </w:rPr>
        <w:t xml:space="preserve"> </w:t>
      </w:r>
      <w:proofErr w:type="spellStart"/>
      <w:r w:rsidRPr="00B41112">
        <w:rPr>
          <w:sz w:val="26"/>
          <w:szCs w:val="26"/>
          <w:rPrChange w:id="3266" w:author="Le Minh Nghia" w:date="2019-10-09T10:56:00Z">
            <w:rPr>
              <w:sz w:val="26"/>
              <w:szCs w:val="26"/>
            </w:rPr>
          </w:rPrChange>
        </w:rPr>
        <w:t>của</w:t>
      </w:r>
      <w:proofErr w:type="spellEnd"/>
      <w:r w:rsidRPr="00B41112">
        <w:rPr>
          <w:sz w:val="26"/>
          <w:szCs w:val="26"/>
          <w:rPrChange w:id="3267" w:author="Le Minh Nghia" w:date="2019-10-09T10:56:00Z">
            <w:rPr>
              <w:sz w:val="26"/>
              <w:szCs w:val="26"/>
            </w:rPr>
          </w:rPrChange>
        </w:rPr>
        <w:t xml:space="preserve"> </w:t>
      </w:r>
      <w:proofErr w:type="spellStart"/>
      <w:r w:rsidRPr="00B41112">
        <w:rPr>
          <w:sz w:val="26"/>
          <w:szCs w:val="26"/>
          <w:rPrChange w:id="3268" w:author="Le Minh Nghia" w:date="2019-10-09T10:56:00Z">
            <w:rPr>
              <w:sz w:val="26"/>
              <w:szCs w:val="26"/>
            </w:rPr>
          </w:rPrChange>
        </w:rPr>
        <w:t>sinh</w:t>
      </w:r>
      <w:proofErr w:type="spellEnd"/>
      <w:r w:rsidRPr="00B41112">
        <w:rPr>
          <w:sz w:val="26"/>
          <w:szCs w:val="26"/>
          <w:rPrChange w:id="3269" w:author="Le Minh Nghia" w:date="2019-10-09T10:56:00Z">
            <w:rPr>
              <w:sz w:val="26"/>
              <w:szCs w:val="26"/>
            </w:rPr>
          </w:rPrChange>
        </w:rPr>
        <w:t xml:space="preserve"> </w:t>
      </w:r>
      <w:proofErr w:type="spellStart"/>
      <w:r w:rsidR="00917EF7" w:rsidRPr="00B41112">
        <w:rPr>
          <w:sz w:val="26"/>
          <w:szCs w:val="26"/>
          <w:rPrChange w:id="3270" w:author="Le Minh Nghia" w:date="2019-10-09T10:56:00Z">
            <w:rPr>
              <w:sz w:val="26"/>
              <w:szCs w:val="26"/>
            </w:rPr>
          </w:rPrChange>
        </w:rPr>
        <w:t>viên</w:t>
      </w:r>
      <w:proofErr w:type="spellEnd"/>
      <w:r w:rsidRPr="00B41112">
        <w:rPr>
          <w:sz w:val="26"/>
          <w:szCs w:val="26"/>
          <w:rPrChange w:id="3271" w:author="Le Minh Nghia" w:date="2019-10-09T10:56:00Z">
            <w:rPr>
              <w:sz w:val="26"/>
              <w:szCs w:val="26"/>
            </w:rPr>
          </w:rPrChange>
        </w:rPr>
        <w:t xml:space="preserve">, </w:t>
      </w:r>
      <w:proofErr w:type="spellStart"/>
      <w:r w:rsidRPr="00B41112">
        <w:rPr>
          <w:sz w:val="26"/>
          <w:szCs w:val="26"/>
          <w:rPrChange w:id="3272" w:author="Le Minh Nghia" w:date="2019-10-09T10:56:00Z">
            <w:rPr>
              <w:sz w:val="26"/>
              <w:szCs w:val="26"/>
            </w:rPr>
          </w:rPrChange>
        </w:rPr>
        <w:t>thành</w:t>
      </w:r>
      <w:proofErr w:type="spellEnd"/>
      <w:r w:rsidRPr="00B41112">
        <w:rPr>
          <w:sz w:val="26"/>
          <w:szCs w:val="26"/>
          <w:rPrChange w:id="3273" w:author="Le Minh Nghia" w:date="2019-10-09T10:56:00Z">
            <w:rPr>
              <w:sz w:val="26"/>
              <w:szCs w:val="26"/>
            </w:rPr>
          </w:rPrChange>
        </w:rPr>
        <w:t xml:space="preserve"> </w:t>
      </w:r>
      <w:proofErr w:type="spellStart"/>
      <w:r w:rsidRPr="00B41112">
        <w:rPr>
          <w:sz w:val="26"/>
          <w:szCs w:val="26"/>
          <w:rPrChange w:id="3274" w:author="Le Minh Nghia" w:date="2019-10-09T10:56:00Z">
            <w:rPr>
              <w:sz w:val="26"/>
              <w:szCs w:val="26"/>
            </w:rPr>
          </w:rPrChange>
        </w:rPr>
        <w:t>tích</w:t>
      </w:r>
      <w:proofErr w:type="spellEnd"/>
      <w:r w:rsidRPr="00B41112">
        <w:rPr>
          <w:sz w:val="26"/>
          <w:szCs w:val="26"/>
          <w:rPrChange w:id="3275" w:author="Le Minh Nghia" w:date="2019-10-09T10:56:00Z">
            <w:rPr>
              <w:sz w:val="26"/>
              <w:szCs w:val="26"/>
            </w:rPr>
          </w:rPrChange>
        </w:rPr>
        <w:t xml:space="preserve"> </w:t>
      </w:r>
      <w:proofErr w:type="spellStart"/>
      <w:r w:rsidRPr="00B41112">
        <w:rPr>
          <w:sz w:val="26"/>
          <w:szCs w:val="26"/>
          <w:rPrChange w:id="3276" w:author="Le Minh Nghia" w:date="2019-10-09T10:56:00Z">
            <w:rPr>
              <w:sz w:val="26"/>
              <w:szCs w:val="26"/>
            </w:rPr>
          </w:rPrChange>
        </w:rPr>
        <w:t>đạt</w:t>
      </w:r>
      <w:proofErr w:type="spellEnd"/>
      <w:r w:rsidRPr="00B41112">
        <w:rPr>
          <w:sz w:val="26"/>
          <w:szCs w:val="26"/>
          <w:rPrChange w:id="3277" w:author="Le Minh Nghia" w:date="2019-10-09T10:56:00Z">
            <w:rPr>
              <w:sz w:val="26"/>
              <w:szCs w:val="26"/>
            </w:rPr>
          </w:rPrChange>
        </w:rPr>
        <w:t xml:space="preserve"> </w:t>
      </w:r>
      <w:proofErr w:type="spellStart"/>
      <w:r w:rsidRPr="00B41112">
        <w:rPr>
          <w:sz w:val="26"/>
          <w:szCs w:val="26"/>
          <w:rPrChange w:id="3278" w:author="Le Minh Nghia" w:date="2019-10-09T10:56:00Z">
            <w:rPr>
              <w:sz w:val="26"/>
              <w:szCs w:val="26"/>
            </w:rPr>
          </w:rPrChange>
        </w:rPr>
        <w:t>được</w:t>
      </w:r>
      <w:proofErr w:type="spellEnd"/>
      <w:r w:rsidRPr="00B41112">
        <w:rPr>
          <w:sz w:val="26"/>
          <w:szCs w:val="26"/>
          <w:rPrChange w:id="3279" w:author="Le Minh Nghia" w:date="2019-10-09T10:56:00Z">
            <w:rPr>
              <w:sz w:val="26"/>
              <w:szCs w:val="26"/>
            </w:rPr>
          </w:rPrChange>
        </w:rPr>
        <w:t xml:space="preserve"> </w:t>
      </w:r>
      <w:proofErr w:type="spellStart"/>
      <w:r w:rsidRPr="00B41112">
        <w:rPr>
          <w:sz w:val="26"/>
          <w:szCs w:val="26"/>
          <w:rPrChange w:id="3280" w:author="Le Minh Nghia" w:date="2019-10-09T10:56:00Z">
            <w:rPr>
              <w:sz w:val="26"/>
              <w:szCs w:val="26"/>
            </w:rPr>
          </w:rPrChange>
        </w:rPr>
        <w:t>của</w:t>
      </w:r>
      <w:proofErr w:type="spellEnd"/>
      <w:r w:rsidRPr="00B41112">
        <w:rPr>
          <w:sz w:val="26"/>
          <w:szCs w:val="26"/>
          <w:rPrChange w:id="3281" w:author="Le Minh Nghia" w:date="2019-10-09T10:56:00Z">
            <w:rPr>
              <w:sz w:val="26"/>
              <w:szCs w:val="26"/>
            </w:rPr>
          </w:rPrChange>
        </w:rPr>
        <w:t xml:space="preserve"> </w:t>
      </w:r>
      <w:proofErr w:type="spellStart"/>
      <w:r w:rsidRPr="00B41112">
        <w:rPr>
          <w:sz w:val="26"/>
          <w:szCs w:val="26"/>
          <w:rPrChange w:id="3282" w:author="Le Minh Nghia" w:date="2019-10-09T10:56:00Z">
            <w:rPr>
              <w:sz w:val="26"/>
              <w:szCs w:val="26"/>
            </w:rPr>
          </w:rPrChange>
        </w:rPr>
        <w:t>các</w:t>
      </w:r>
      <w:proofErr w:type="spellEnd"/>
      <w:r w:rsidRPr="00B41112">
        <w:rPr>
          <w:sz w:val="26"/>
          <w:szCs w:val="26"/>
          <w:rPrChange w:id="3283" w:author="Le Minh Nghia" w:date="2019-10-09T10:56:00Z">
            <w:rPr>
              <w:sz w:val="26"/>
              <w:szCs w:val="26"/>
            </w:rPr>
          </w:rPrChange>
        </w:rPr>
        <w:t xml:space="preserve"> </w:t>
      </w:r>
      <w:proofErr w:type="spellStart"/>
      <w:r w:rsidRPr="00B41112">
        <w:rPr>
          <w:sz w:val="26"/>
          <w:szCs w:val="26"/>
          <w:rPrChange w:id="3284" w:author="Le Minh Nghia" w:date="2019-10-09T10:56:00Z">
            <w:rPr>
              <w:sz w:val="26"/>
              <w:szCs w:val="26"/>
            </w:rPr>
          </w:rPrChange>
        </w:rPr>
        <w:t>sinh</w:t>
      </w:r>
      <w:proofErr w:type="spellEnd"/>
      <w:r w:rsidRPr="00B41112">
        <w:rPr>
          <w:sz w:val="26"/>
          <w:szCs w:val="26"/>
          <w:rPrChange w:id="3285" w:author="Le Minh Nghia" w:date="2019-10-09T10:56:00Z">
            <w:rPr>
              <w:sz w:val="26"/>
              <w:szCs w:val="26"/>
            </w:rPr>
          </w:rPrChange>
        </w:rPr>
        <w:t xml:space="preserve"> </w:t>
      </w:r>
      <w:proofErr w:type="spellStart"/>
      <w:r w:rsidRPr="00B41112">
        <w:rPr>
          <w:sz w:val="26"/>
          <w:szCs w:val="26"/>
          <w:rPrChange w:id="3286" w:author="Le Minh Nghia" w:date="2019-10-09T10:56:00Z">
            <w:rPr>
              <w:sz w:val="26"/>
              <w:szCs w:val="26"/>
            </w:rPr>
          </w:rPrChange>
        </w:rPr>
        <w:t>viên</w:t>
      </w:r>
      <w:proofErr w:type="spellEnd"/>
      <w:r w:rsidRPr="00B41112">
        <w:rPr>
          <w:sz w:val="26"/>
          <w:szCs w:val="26"/>
          <w:rPrChange w:id="3287" w:author="Le Minh Nghia" w:date="2019-10-09T10:56:00Z">
            <w:rPr>
              <w:sz w:val="26"/>
              <w:szCs w:val="26"/>
            </w:rPr>
          </w:rPrChange>
        </w:rPr>
        <w:t xml:space="preserve"> qua </w:t>
      </w:r>
      <w:proofErr w:type="spellStart"/>
      <w:r w:rsidRPr="00B41112">
        <w:rPr>
          <w:sz w:val="26"/>
          <w:szCs w:val="26"/>
          <w:rPrChange w:id="3288" w:author="Le Minh Nghia" w:date="2019-10-09T10:56:00Z">
            <w:rPr>
              <w:sz w:val="26"/>
              <w:szCs w:val="26"/>
            </w:rPr>
          </w:rPrChange>
        </w:rPr>
        <w:t>các</w:t>
      </w:r>
      <w:proofErr w:type="spellEnd"/>
      <w:r w:rsidRPr="00B41112">
        <w:rPr>
          <w:sz w:val="26"/>
          <w:szCs w:val="26"/>
          <w:rPrChange w:id="3289" w:author="Le Minh Nghia" w:date="2019-10-09T10:56:00Z">
            <w:rPr>
              <w:sz w:val="26"/>
              <w:szCs w:val="26"/>
            </w:rPr>
          </w:rPrChange>
        </w:rPr>
        <w:t xml:space="preserve"> </w:t>
      </w:r>
      <w:proofErr w:type="spellStart"/>
      <w:r w:rsidRPr="00B41112">
        <w:rPr>
          <w:sz w:val="26"/>
          <w:szCs w:val="26"/>
          <w:rPrChange w:id="3290" w:author="Le Minh Nghia" w:date="2019-10-09T10:56:00Z">
            <w:rPr>
              <w:sz w:val="26"/>
              <w:szCs w:val="26"/>
            </w:rPr>
          </w:rPrChange>
        </w:rPr>
        <w:t>năm</w:t>
      </w:r>
      <w:proofErr w:type="spellEnd"/>
      <w:r w:rsidRPr="00B41112">
        <w:rPr>
          <w:sz w:val="26"/>
          <w:szCs w:val="26"/>
          <w:rPrChange w:id="3291" w:author="Le Minh Nghia" w:date="2019-10-09T10:56:00Z">
            <w:rPr>
              <w:sz w:val="26"/>
              <w:szCs w:val="26"/>
            </w:rPr>
          </w:rPrChange>
        </w:rPr>
        <w:t xml:space="preserve">. </w:t>
      </w:r>
      <w:proofErr w:type="spellStart"/>
      <w:r w:rsidRPr="00B41112">
        <w:rPr>
          <w:sz w:val="26"/>
          <w:szCs w:val="26"/>
          <w:rPrChange w:id="3292" w:author="Le Minh Nghia" w:date="2019-10-09T10:56:00Z">
            <w:rPr>
              <w:sz w:val="26"/>
              <w:szCs w:val="26"/>
            </w:rPr>
          </w:rPrChange>
        </w:rPr>
        <w:t>Chưa</w:t>
      </w:r>
      <w:proofErr w:type="spellEnd"/>
      <w:r w:rsidRPr="00B41112">
        <w:rPr>
          <w:sz w:val="26"/>
          <w:szCs w:val="26"/>
          <w:rPrChange w:id="3293" w:author="Le Minh Nghia" w:date="2019-10-09T10:56:00Z">
            <w:rPr>
              <w:sz w:val="26"/>
              <w:szCs w:val="26"/>
            </w:rPr>
          </w:rPrChange>
        </w:rPr>
        <w:t xml:space="preserve"> </w:t>
      </w:r>
      <w:proofErr w:type="spellStart"/>
      <w:r w:rsidRPr="00B41112">
        <w:rPr>
          <w:sz w:val="26"/>
          <w:szCs w:val="26"/>
          <w:rPrChange w:id="3294" w:author="Le Minh Nghia" w:date="2019-10-09T10:56:00Z">
            <w:rPr>
              <w:sz w:val="26"/>
              <w:szCs w:val="26"/>
            </w:rPr>
          </w:rPrChange>
        </w:rPr>
        <w:t>nêu</w:t>
      </w:r>
      <w:proofErr w:type="spellEnd"/>
      <w:r w:rsidRPr="00B41112">
        <w:rPr>
          <w:sz w:val="26"/>
          <w:szCs w:val="26"/>
          <w:rPrChange w:id="3295" w:author="Le Minh Nghia" w:date="2019-10-09T10:56:00Z">
            <w:rPr>
              <w:sz w:val="26"/>
              <w:szCs w:val="26"/>
            </w:rPr>
          </w:rPrChange>
        </w:rPr>
        <w:t xml:space="preserve"> </w:t>
      </w:r>
      <w:proofErr w:type="spellStart"/>
      <w:r w:rsidRPr="00B41112">
        <w:rPr>
          <w:sz w:val="26"/>
          <w:szCs w:val="26"/>
          <w:rPrChange w:id="3296" w:author="Le Minh Nghia" w:date="2019-10-09T10:56:00Z">
            <w:rPr>
              <w:sz w:val="26"/>
              <w:szCs w:val="26"/>
            </w:rPr>
          </w:rPrChange>
        </w:rPr>
        <w:t>được</w:t>
      </w:r>
      <w:proofErr w:type="spellEnd"/>
      <w:r w:rsidRPr="00B41112">
        <w:rPr>
          <w:sz w:val="26"/>
          <w:szCs w:val="26"/>
          <w:rPrChange w:id="3297" w:author="Le Minh Nghia" w:date="2019-10-09T10:56:00Z">
            <w:rPr>
              <w:sz w:val="26"/>
              <w:szCs w:val="26"/>
            </w:rPr>
          </w:rPrChange>
        </w:rPr>
        <w:t xml:space="preserve"> </w:t>
      </w:r>
      <w:proofErr w:type="spellStart"/>
      <w:r w:rsidRPr="00B41112">
        <w:rPr>
          <w:sz w:val="26"/>
          <w:szCs w:val="26"/>
          <w:rPrChange w:id="3298" w:author="Le Minh Nghia" w:date="2019-10-09T10:56:00Z">
            <w:rPr>
              <w:sz w:val="26"/>
              <w:szCs w:val="26"/>
            </w:rPr>
          </w:rPrChange>
        </w:rPr>
        <w:t>nhiều</w:t>
      </w:r>
      <w:proofErr w:type="spellEnd"/>
      <w:r w:rsidRPr="00B41112">
        <w:rPr>
          <w:sz w:val="26"/>
          <w:szCs w:val="26"/>
          <w:rPrChange w:id="3299" w:author="Le Minh Nghia" w:date="2019-10-09T10:56:00Z">
            <w:rPr>
              <w:sz w:val="26"/>
              <w:szCs w:val="26"/>
            </w:rPr>
          </w:rPrChange>
        </w:rPr>
        <w:t xml:space="preserve"> </w:t>
      </w:r>
      <w:proofErr w:type="spellStart"/>
      <w:r w:rsidRPr="00B41112">
        <w:rPr>
          <w:sz w:val="26"/>
          <w:szCs w:val="26"/>
          <w:rPrChange w:id="3300" w:author="Le Minh Nghia" w:date="2019-10-09T10:56:00Z">
            <w:rPr>
              <w:sz w:val="26"/>
              <w:szCs w:val="26"/>
            </w:rPr>
          </w:rPrChange>
        </w:rPr>
        <w:t>những</w:t>
      </w:r>
      <w:proofErr w:type="spellEnd"/>
      <w:r w:rsidRPr="00B41112">
        <w:rPr>
          <w:sz w:val="26"/>
          <w:szCs w:val="26"/>
          <w:rPrChange w:id="3301" w:author="Le Minh Nghia" w:date="2019-10-09T10:56:00Z">
            <w:rPr>
              <w:sz w:val="26"/>
              <w:szCs w:val="26"/>
            </w:rPr>
          </w:rPrChange>
        </w:rPr>
        <w:t xml:space="preserve"> </w:t>
      </w:r>
      <w:proofErr w:type="spellStart"/>
      <w:r w:rsidRPr="00B41112">
        <w:rPr>
          <w:sz w:val="26"/>
          <w:szCs w:val="26"/>
          <w:rPrChange w:id="3302" w:author="Le Minh Nghia" w:date="2019-10-09T10:56:00Z">
            <w:rPr>
              <w:sz w:val="26"/>
              <w:szCs w:val="26"/>
            </w:rPr>
          </w:rPrChange>
        </w:rPr>
        <w:t>thông</w:t>
      </w:r>
      <w:proofErr w:type="spellEnd"/>
      <w:r w:rsidRPr="00B41112">
        <w:rPr>
          <w:sz w:val="26"/>
          <w:szCs w:val="26"/>
          <w:rPrChange w:id="3303" w:author="Le Minh Nghia" w:date="2019-10-09T10:56:00Z">
            <w:rPr>
              <w:sz w:val="26"/>
              <w:szCs w:val="26"/>
            </w:rPr>
          </w:rPrChange>
        </w:rPr>
        <w:t xml:space="preserve"> tin </w:t>
      </w:r>
      <w:proofErr w:type="spellStart"/>
      <w:r w:rsidRPr="00B41112">
        <w:rPr>
          <w:sz w:val="26"/>
          <w:szCs w:val="26"/>
          <w:rPrChange w:id="3304" w:author="Le Minh Nghia" w:date="2019-10-09T10:56:00Z">
            <w:rPr>
              <w:sz w:val="26"/>
              <w:szCs w:val="26"/>
            </w:rPr>
          </w:rPrChange>
        </w:rPr>
        <w:t>cần</w:t>
      </w:r>
      <w:proofErr w:type="spellEnd"/>
      <w:r w:rsidRPr="00B41112">
        <w:rPr>
          <w:sz w:val="26"/>
          <w:szCs w:val="26"/>
          <w:rPrChange w:id="3305" w:author="Le Minh Nghia" w:date="2019-10-09T10:56:00Z">
            <w:rPr>
              <w:sz w:val="26"/>
              <w:szCs w:val="26"/>
            </w:rPr>
          </w:rPrChange>
        </w:rPr>
        <w:t xml:space="preserve"> </w:t>
      </w:r>
      <w:proofErr w:type="spellStart"/>
      <w:r w:rsidRPr="00B41112">
        <w:rPr>
          <w:sz w:val="26"/>
          <w:szCs w:val="26"/>
          <w:rPrChange w:id="3306" w:author="Le Minh Nghia" w:date="2019-10-09T10:56:00Z">
            <w:rPr>
              <w:sz w:val="26"/>
              <w:szCs w:val="26"/>
            </w:rPr>
          </w:rPrChange>
        </w:rPr>
        <w:t>thiết</w:t>
      </w:r>
      <w:proofErr w:type="spellEnd"/>
      <w:r w:rsidRPr="00B41112">
        <w:rPr>
          <w:sz w:val="26"/>
          <w:szCs w:val="26"/>
          <w:rPrChange w:id="3307" w:author="Le Minh Nghia" w:date="2019-10-09T10:56:00Z">
            <w:rPr>
              <w:sz w:val="26"/>
              <w:szCs w:val="26"/>
            </w:rPr>
          </w:rPrChange>
        </w:rPr>
        <w:t xml:space="preserve"> </w:t>
      </w:r>
      <w:proofErr w:type="spellStart"/>
      <w:r w:rsidRPr="00B41112">
        <w:rPr>
          <w:sz w:val="26"/>
          <w:szCs w:val="26"/>
          <w:rPrChange w:id="3308" w:author="Le Minh Nghia" w:date="2019-10-09T10:56:00Z">
            <w:rPr>
              <w:sz w:val="26"/>
              <w:szCs w:val="26"/>
            </w:rPr>
          </w:rPrChange>
        </w:rPr>
        <w:t>để</w:t>
      </w:r>
      <w:proofErr w:type="spellEnd"/>
      <w:r w:rsidRPr="00B41112">
        <w:rPr>
          <w:sz w:val="26"/>
          <w:szCs w:val="26"/>
          <w:rPrChange w:id="3309" w:author="Le Minh Nghia" w:date="2019-10-09T10:56:00Z">
            <w:rPr>
              <w:sz w:val="26"/>
              <w:szCs w:val="26"/>
            </w:rPr>
          </w:rPrChange>
        </w:rPr>
        <w:t xml:space="preserve"> </w:t>
      </w:r>
      <w:proofErr w:type="spellStart"/>
      <w:r w:rsidRPr="00B41112">
        <w:rPr>
          <w:sz w:val="26"/>
          <w:szCs w:val="26"/>
          <w:rPrChange w:id="3310" w:author="Le Minh Nghia" w:date="2019-10-09T10:56:00Z">
            <w:rPr>
              <w:sz w:val="26"/>
              <w:szCs w:val="26"/>
            </w:rPr>
          </w:rPrChange>
        </w:rPr>
        <w:t>quản</w:t>
      </w:r>
      <w:proofErr w:type="spellEnd"/>
      <w:r w:rsidRPr="00B41112">
        <w:rPr>
          <w:sz w:val="26"/>
          <w:szCs w:val="26"/>
          <w:rPrChange w:id="3311" w:author="Le Minh Nghia" w:date="2019-10-09T10:56:00Z">
            <w:rPr>
              <w:sz w:val="26"/>
              <w:szCs w:val="26"/>
            </w:rPr>
          </w:rPrChange>
        </w:rPr>
        <w:t xml:space="preserve"> </w:t>
      </w:r>
      <w:proofErr w:type="spellStart"/>
      <w:r w:rsidRPr="00B41112">
        <w:rPr>
          <w:sz w:val="26"/>
          <w:szCs w:val="26"/>
          <w:rPrChange w:id="3312" w:author="Le Minh Nghia" w:date="2019-10-09T10:56:00Z">
            <w:rPr>
              <w:sz w:val="26"/>
              <w:szCs w:val="26"/>
            </w:rPr>
          </w:rPrChange>
        </w:rPr>
        <w:t>lý</w:t>
      </w:r>
      <w:proofErr w:type="spellEnd"/>
      <w:r w:rsidRPr="00B41112">
        <w:rPr>
          <w:sz w:val="26"/>
          <w:szCs w:val="26"/>
          <w:rPrChange w:id="3313" w:author="Le Minh Nghia" w:date="2019-10-09T10:56:00Z">
            <w:rPr>
              <w:sz w:val="26"/>
              <w:szCs w:val="26"/>
            </w:rPr>
          </w:rPrChange>
        </w:rPr>
        <w:t xml:space="preserve"> </w:t>
      </w:r>
      <w:proofErr w:type="spellStart"/>
      <w:r w:rsidRPr="00B41112">
        <w:rPr>
          <w:sz w:val="26"/>
          <w:szCs w:val="26"/>
          <w:rPrChange w:id="3314" w:author="Le Minh Nghia" w:date="2019-10-09T10:56:00Z">
            <w:rPr>
              <w:sz w:val="26"/>
              <w:szCs w:val="26"/>
            </w:rPr>
          </w:rPrChange>
        </w:rPr>
        <w:t>thông</w:t>
      </w:r>
      <w:proofErr w:type="spellEnd"/>
      <w:r w:rsidRPr="00B41112">
        <w:rPr>
          <w:sz w:val="26"/>
          <w:szCs w:val="26"/>
          <w:rPrChange w:id="3315" w:author="Le Minh Nghia" w:date="2019-10-09T10:56:00Z">
            <w:rPr>
              <w:sz w:val="26"/>
              <w:szCs w:val="26"/>
            </w:rPr>
          </w:rPrChange>
        </w:rPr>
        <w:t xml:space="preserve"> tin</w:t>
      </w:r>
      <w:r w:rsidR="007D736C" w:rsidRPr="00B41112">
        <w:rPr>
          <w:sz w:val="26"/>
          <w:szCs w:val="26"/>
          <w:rPrChange w:id="3316" w:author="Le Minh Nghia" w:date="2019-10-09T10:56:00Z">
            <w:rPr>
              <w:sz w:val="26"/>
              <w:szCs w:val="26"/>
            </w:rPr>
          </w:rPrChange>
        </w:rPr>
        <w:t xml:space="preserve"> </w:t>
      </w:r>
      <w:proofErr w:type="spellStart"/>
      <w:r w:rsidRPr="00B41112">
        <w:rPr>
          <w:sz w:val="26"/>
          <w:szCs w:val="26"/>
          <w:rPrChange w:id="3317" w:author="Le Minh Nghia" w:date="2019-10-09T10:56:00Z">
            <w:rPr>
              <w:sz w:val="26"/>
              <w:szCs w:val="26"/>
            </w:rPr>
          </w:rPrChange>
        </w:rPr>
        <w:t>của</w:t>
      </w:r>
      <w:proofErr w:type="spellEnd"/>
      <w:r w:rsidRPr="00B41112">
        <w:rPr>
          <w:sz w:val="26"/>
          <w:szCs w:val="26"/>
          <w:rPrChange w:id="3318" w:author="Le Minh Nghia" w:date="2019-10-09T10:56:00Z">
            <w:rPr>
              <w:sz w:val="26"/>
              <w:szCs w:val="26"/>
            </w:rPr>
          </w:rPrChange>
        </w:rPr>
        <w:t xml:space="preserve"> </w:t>
      </w:r>
      <w:proofErr w:type="spellStart"/>
      <w:r w:rsidRPr="00B41112">
        <w:rPr>
          <w:sz w:val="26"/>
          <w:szCs w:val="26"/>
          <w:rPrChange w:id="3319" w:author="Le Minh Nghia" w:date="2019-10-09T10:56:00Z">
            <w:rPr>
              <w:sz w:val="26"/>
              <w:szCs w:val="26"/>
            </w:rPr>
          </w:rPrChange>
        </w:rPr>
        <w:t>một</w:t>
      </w:r>
      <w:proofErr w:type="spellEnd"/>
      <w:r w:rsidRPr="00B41112">
        <w:rPr>
          <w:sz w:val="26"/>
          <w:szCs w:val="26"/>
          <w:rPrChange w:id="3320" w:author="Le Minh Nghia" w:date="2019-10-09T10:56:00Z">
            <w:rPr>
              <w:sz w:val="26"/>
              <w:szCs w:val="26"/>
            </w:rPr>
          </w:rPrChange>
        </w:rPr>
        <w:t xml:space="preserve"> </w:t>
      </w:r>
      <w:proofErr w:type="spellStart"/>
      <w:r w:rsidRPr="00B41112">
        <w:rPr>
          <w:sz w:val="26"/>
          <w:szCs w:val="26"/>
          <w:rPrChange w:id="3321" w:author="Le Minh Nghia" w:date="2019-10-09T10:56:00Z">
            <w:rPr>
              <w:sz w:val="26"/>
              <w:szCs w:val="26"/>
            </w:rPr>
          </w:rPrChange>
        </w:rPr>
        <w:t>cự</w:t>
      </w:r>
      <w:r w:rsidR="00917EF7" w:rsidRPr="00B41112">
        <w:rPr>
          <w:sz w:val="26"/>
          <w:szCs w:val="26"/>
          <w:rPrChange w:id="3322" w:author="Le Minh Nghia" w:date="2019-10-09T10:56:00Z">
            <w:rPr>
              <w:sz w:val="26"/>
              <w:szCs w:val="26"/>
            </w:rPr>
          </w:rPrChange>
        </w:rPr>
        <w:t>u</w:t>
      </w:r>
      <w:proofErr w:type="spellEnd"/>
      <w:r w:rsidR="00917EF7" w:rsidRPr="00B41112">
        <w:rPr>
          <w:sz w:val="26"/>
          <w:szCs w:val="26"/>
          <w:rPrChange w:id="3323" w:author="Le Minh Nghia" w:date="2019-10-09T10:56:00Z">
            <w:rPr>
              <w:sz w:val="26"/>
              <w:szCs w:val="26"/>
            </w:rPr>
          </w:rPrChange>
        </w:rPr>
        <w:t xml:space="preserve"> </w:t>
      </w:r>
      <w:proofErr w:type="spellStart"/>
      <w:r w:rsidR="00917EF7" w:rsidRPr="00B41112">
        <w:rPr>
          <w:sz w:val="26"/>
          <w:szCs w:val="26"/>
          <w:rPrChange w:id="3324" w:author="Le Minh Nghia" w:date="2019-10-09T10:56:00Z">
            <w:rPr>
              <w:sz w:val="26"/>
              <w:szCs w:val="26"/>
            </w:rPr>
          </w:rPrChange>
        </w:rPr>
        <w:t>sinh</w:t>
      </w:r>
      <w:proofErr w:type="spellEnd"/>
      <w:r w:rsidR="00917EF7" w:rsidRPr="00B41112">
        <w:rPr>
          <w:sz w:val="26"/>
          <w:szCs w:val="26"/>
          <w:rPrChange w:id="3325" w:author="Le Minh Nghia" w:date="2019-10-09T10:56:00Z">
            <w:rPr>
              <w:sz w:val="26"/>
              <w:szCs w:val="26"/>
            </w:rPr>
          </w:rPrChange>
        </w:rPr>
        <w:t xml:space="preserve"> </w:t>
      </w:r>
      <w:proofErr w:type="spellStart"/>
      <w:r w:rsidR="00917EF7" w:rsidRPr="00B41112">
        <w:rPr>
          <w:sz w:val="26"/>
          <w:szCs w:val="26"/>
          <w:rPrChange w:id="3326" w:author="Le Minh Nghia" w:date="2019-10-09T10:56:00Z">
            <w:rPr>
              <w:sz w:val="26"/>
              <w:szCs w:val="26"/>
            </w:rPr>
          </w:rPrChange>
        </w:rPr>
        <w:t>viên</w:t>
      </w:r>
      <w:proofErr w:type="spellEnd"/>
      <w:r w:rsidR="00917EF7" w:rsidRPr="00B41112">
        <w:rPr>
          <w:sz w:val="26"/>
          <w:szCs w:val="26"/>
          <w:rPrChange w:id="3327" w:author="Le Minh Nghia" w:date="2019-10-09T10:56:00Z">
            <w:rPr>
              <w:sz w:val="26"/>
              <w:szCs w:val="26"/>
            </w:rPr>
          </w:rPrChange>
        </w:rPr>
        <w:t xml:space="preserve"> </w:t>
      </w:r>
      <w:proofErr w:type="spellStart"/>
      <w:r w:rsidR="00917EF7" w:rsidRPr="00B41112">
        <w:rPr>
          <w:sz w:val="26"/>
          <w:szCs w:val="26"/>
          <w:rPrChange w:id="3328" w:author="Le Minh Nghia" w:date="2019-10-09T10:56:00Z">
            <w:rPr>
              <w:sz w:val="26"/>
              <w:szCs w:val="26"/>
            </w:rPr>
          </w:rPrChange>
        </w:rPr>
        <w:t>như</w:t>
      </w:r>
      <w:proofErr w:type="spellEnd"/>
      <w:r w:rsidRPr="00B41112">
        <w:rPr>
          <w:sz w:val="26"/>
          <w:szCs w:val="26"/>
          <w:rPrChange w:id="3329" w:author="Le Minh Nghia" w:date="2019-10-09T10:56:00Z">
            <w:rPr>
              <w:sz w:val="26"/>
              <w:szCs w:val="26"/>
            </w:rPr>
          </w:rPrChange>
        </w:rPr>
        <w:t xml:space="preserve">: </w:t>
      </w:r>
      <w:proofErr w:type="spellStart"/>
      <w:r w:rsidRPr="00B41112">
        <w:rPr>
          <w:sz w:val="26"/>
          <w:szCs w:val="26"/>
          <w:rPrChange w:id="3330" w:author="Le Minh Nghia" w:date="2019-10-09T10:56:00Z">
            <w:rPr>
              <w:sz w:val="26"/>
              <w:szCs w:val="26"/>
            </w:rPr>
          </w:rPrChange>
        </w:rPr>
        <w:t>danh</w:t>
      </w:r>
      <w:proofErr w:type="spellEnd"/>
      <w:r w:rsidRPr="00B41112">
        <w:rPr>
          <w:sz w:val="26"/>
          <w:szCs w:val="26"/>
          <w:rPrChange w:id="3331" w:author="Le Minh Nghia" w:date="2019-10-09T10:56:00Z">
            <w:rPr>
              <w:sz w:val="26"/>
              <w:szCs w:val="26"/>
            </w:rPr>
          </w:rPrChange>
        </w:rPr>
        <w:t xml:space="preserve"> </w:t>
      </w:r>
      <w:proofErr w:type="spellStart"/>
      <w:r w:rsidRPr="00B41112">
        <w:rPr>
          <w:sz w:val="26"/>
          <w:szCs w:val="26"/>
          <w:rPrChange w:id="3332" w:author="Le Minh Nghia" w:date="2019-10-09T10:56:00Z">
            <w:rPr>
              <w:sz w:val="26"/>
              <w:szCs w:val="26"/>
            </w:rPr>
          </w:rPrChange>
        </w:rPr>
        <w:t>sách</w:t>
      </w:r>
      <w:proofErr w:type="spellEnd"/>
      <w:r w:rsidRPr="00B41112">
        <w:rPr>
          <w:sz w:val="26"/>
          <w:szCs w:val="26"/>
          <w:rPrChange w:id="3333" w:author="Le Minh Nghia" w:date="2019-10-09T10:56:00Z">
            <w:rPr>
              <w:sz w:val="26"/>
              <w:szCs w:val="26"/>
            </w:rPr>
          </w:rPrChange>
        </w:rPr>
        <w:t xml:space="preserve"> </w:t>
      </w:r>
      <w:proofErr w:type="spellStart"/>
      <w:r w:rsidRPr="00B41112">
        <w:rPr>
          <w:sz w:val="26"/>
          <w:szCs w:val="26"/>
          <w:rPrChange w:id="3334" w:author="Le Minh Nghia" w:date="2019-10-09T10:56:00Z">
            <w:rPr>
              <w:sz w:val="26"/>
              <w:szCs w:val="26"/>
            </w:rPr>
          </w:rPrChange>
        </w:rPr>
        <w:t>tốt</w:t>
      </w:r>
      <w:proofErr w:type="spellEnd"/>
      <w:r w:rsidRPr="00B41112">
        <w:rPr>
          <w:sz w:val="26"/>
          <w:szCs w:val="26"/>
          <w:rPrChange w:id="3335" w:author="Le Minh Nghia" w:date="2019-10-09T10:56:00Z">
            <w:rPr>
              <w:sz w:val="26"/>
              <w:szCs w:val="26"/>
            </w:rPr>
          </w:rPrChange>
        </w:rPr>
        <w:t xml:space="preserve"> </w:t>
      </w:r>
      <w:proofErr w:type="spellStart"/>
      <w:r w:rsidRPr="00B41112">
        <w:rPr>
          <w:sz w:val="26"/>
          <w:szCs w:val="26"/>
          <w:rPrChange w:id="3336" w:author="Le Minh Nghia" w:date="2019-10-09T10:56:00Z">
            <w:rPr>
              <w:sz w:val="26"/>
              <w:szCs w:val="26"/>
            </w:rPr>
          </w:rPrChange>
        </w:rPr>
        <w:t>nghiệp</w:t>
      </w:r>
      <w:proofErr w:type="spellEnd"/>
      <w:r w:rsidRPr="00B41112">
        <w:rPr>
          <w:sz w:val="26"/>
          <w:szCs w:val="26"/>
          <w:rPrChange w:id="3337" w:author="Le Minh Nghia" w:date="2019-10-09T10:56:00Z">
            <w:rPr>
              <w:sz w:val="26"/>
              <w:szCs w:val="26"/>
            </w:rPr>
          </w:rPrChange>
        </w:rPr>
        <w:t xml:space="preserve"> </w:t>
      </w:r>
      <w:proofErr w:type="spellStart"/>
      <w:r w:rsidRPr="00B41112">
        <w:rPr>
          <w:sz w:val="26"/>
          <w:szCs w:val="26"/>
          <w:rPrChange w:id="3338" w:author="Le Minh Nghia" w:date="2019-10-09T10:56:00Z">
            <w:rPr>
              <w:sz w:val="26"/>
              <w:szCs w:val="26"/>
            </w:rPr>
          </w:rPrChange>
        </w:rPr>
        <w:t>theo</w:t>
      </w:r>
      <w:proofErr w:type="spellEnd"/>
      <w:r w:rsidRPr="00B41112">
        <w:rPr>
          <w:sz w:val="26"/>
          <w:szCs w:val="26"/>
          <w:rPrChange w:id="3339" w:author="Le Minh Nghia" w:date="2019-10-09T10:56:00Z">
            <w:rPr>
              <w:sz w:val="26"/>
              <w:szCs w:val="26"/>
            </w:rPr>
          </w:rPrChange>
        </w:rPr>
        <w:t xml:space="preserve"> </w:t>
      </w:r>
      <w:proofErr w:type="spellStart"/>
      <w:r w:rsidRPr="00B41112">
        <w:rPr>
          <w:sz w:val="26"/>
          <w:szCs w:val="26"/>
          <w:rPrChange w:id="3340" w:author="Le Minh Nghia" w:date="2019-10-09T10:56:00Z">
            <w:rPr>
              <w:sz w:val="26"/>
              <w:szCs w:val="26"/>
            </w:rPr>
          </w:rPrChange>
        </w:rPr>
        <w:t>khóa</w:t>
      </w:r>
      <w:proofErr w:type="spellEnd"/>
      <w:r w:rsidRPr="00B41112">
        <w:rPr>
          <w:sz w:val="26"/>
          <w:szCs w:val="26"/>
          <w:rPrChange w:id="3341" w:author="Le Minh Nghia" w:date="2019-10-09T10:56:00Z">
            <w:rPr>
              <w:sz w:val="26"/>
              <w:szCs w:val="26"/>
            </w:rPr>
          </w:rPrChange>
        </w:rPr>
        <w:t xml:space="preserve">, </w:t>
      </w:r>
      <w:proofErr w:type="spellStart"/>
      <w:r w:rsidRPr="00B41112">
        <w:rPr>
          <w:sz w:val="26"/>
          <w:szCs w:val="26"/>
          <w:rPrChange w:id="3342" w:author="Le Minh Nghia" w:date="2019-10-09T10:56:00Z">
            <w:rPr>
              <w:sz w:val="26"/>
              <w:szCs w:val="26"/>
            </w:rPr>
          </w:rPrChange>
        </w:rPr>
        <w:t>thành</w:t>
      </w:r>
      <w:proofErr w:type="spellEnd"/>
      <w:r w:rsidRPr="00B41112">
        <w:rPr>
          <w:sz w:val="26"/>
          <w:szCs w:val="26"/>
          <w:rPrChange w:id="3343" w:author="Le Minh Nghia" w:date="2019-10-09T10:56:00Z">
            <w:rPr>
              <w:sz w:val="26"/>
              <w:szCs w:val="26"/>
            </w:rPr>
          </w:rPrChange>
        </w:rPr>
        <w:t xml:space="preserve"> </w:t>
      </w:r>
      <w:proofErr w:type="spellStart"/>
      <w:r w:rsidRPr="00B41112">
        <w:rPr>
          <w:sz w:val="26"/>
          <w:szCs w:val="26"/>
          <w:rPrChange w:id="3344" w:author="Le Minh Nghia" w:date="2019-10-09T10:56:00Z">
            <w:rPr>
              <w:sz w:val="26"/>
              <w:szCs w:val="26"/>
            </w:rPr>
          </w:rPrChange>
        </w:rPr>
        <w:t>tích</w:t>
      </w:r>
      <w:proofErr w:type="spellEnd"/>
      <w:r w:rsidRPr="00B41112">
        <w:rPr>
          <w:sz w:val="26"/>
          <w:szCs w:val="26"/>
          <w:rPrChange w:id="3345" w:author="Le Minh Nghia" w:date="2019-10-09T10:56:00Z">
            <w:rPr>
              <w:sz w:val="26"/>
              <w:szCs w:val="26"/>
            </w:rPr>
          </w:rPrChange>
        </w:rPr>
        <w:t xml:space="preserve"> </w:t>
      </w:r>
      <w:proofErr w:type="spellStart"/>
      <w:r w:rsidRPr="00B41112">
        <w:rPr>
          <w:sz w:val="26"/>
          <w:szCs w:val="26"/>
          <w:rPrChange w:id="3346" w:author="Le Minh Nghia" w:date="2019-10-09T10:56:00Z">
            <w:rPr>
              <w:sz w:val="26"/>
              <w:szCs w:val="26"/>
            </w:rPr>
          </w:rPrChange>
        </w:rPr>
        <w:t>tốt</w:t>
      </w:r>
      <w:proofErr w:type="spellEnd"/>
      <w:r w:rsidRPr="00B41112">
        <w:rPr>
          <w:sz w:val="26"/>
          <w:szCs w:val="26"/>
          <w:rPrChange w:id="3347" w:author="Le Minh Nghia" w:date="2019-10-09T10:56:00Z">
            <w:rPr>
              <w:sz w:val="26"/>
              <w:szCs w:val="26"/>
            </w:rPr>
          </w:rPrChange>
        </w:rPr>
        <w:t xml:space="preserve"> </w:t>
      </w:r>
      <w:proofErr w:type="spellStart"/>
      <w:r w:rsidRPr="00B41112">
        <w:rPr>
          <w:sz w:val="26"/>
          <w:szCs w:val="26"/>
          <w:rPrChange w:id="3348" w:author="Le Minh Nghia" w:date="2019-10-09T10:56:00Z">
            <w:rPr>
              <w:sz w:val="26"/>
              <w:szCs w:val="26"/>
            </w:rPr>
          </w:rPrChange>
        </w:rPr>
        <w:t>nghiệp</w:t>
      </w:r>
      <w:proofErr w:type="spellEnd"/>
      <w:r w:rsidRPr="00B41112">
        <w:rPr>
          <w:sz w:val="26"/>
          <w:szCs w:val="26"/>
          <w:rPrChange w:id="3349" w:author="Le Minh Nghia" w:date="2019-10-09T10:56:00Z">
            <w:rPr>
              <w:sz w:val="26"/>
              <w:szCs w:val="26"/>
            </w:rPr>
          </w:rPrChange>
        </w:rPr>
        <w:t xml:space="preserve"> </w:t>
      </w:r>
      <w:proofErr w:type="spellStart"/>
      <w:r w:rsidRPr="00B41112">
        <w:rPr>
          <w:sz w:val="26"/>
          <w:szCs w:val="26"/>
          <w:rPrChange w:id="3350" w:author="Le Minh Nghia" w:date="2019-10-09T10:56:00Z">
            <w:rPr>
              <w:sz w:val="26"/>
              <w:szCs w:val="26"/>
            </w:rPr>
          </w:rPrChange>
        </w:rPr>
        <w:t>của</w:t>
      </w:r>
      <w:proofErr w:type="spellEnd"/>
      <w:r w:rsidRPr="00B41112">
        <w:rPr>
          <w:sz w:val="26"/>
          <w:szCs w:val="26"/>
          <w:rPrChange w:id="3351" w:author="Le Minh Nghia" w:date="2019-10-09T10:56:00Z">
            <w:rPr>
              <w:sz w:val="26"/>
              <w:szCs w:val="26"/>
            </w:rPr>
          </w:rPrChange>
        </w:rPr>
        <w:t xml:space="preserve"> </w:t>
      </w:r>
      <w:proofErr w:type="spellStart"/>
      <w:r w:rsidRPr="00B41112">
        <w:rPr>
          <w:sz w:val="26"/>
          <w:szCs w:val="26"/>
          <w:rPrChange w:id="3352" w:author="Le Minh Nghia" w:date="2019-10-09T10:56:00Z">
            <w:rPr>
              <w:sz w:val="26"/>
              <w:szCs w:val="26"/>
            </w:rPr>
          </w:rPrChange>
        </w:rPr>
        <w:t>cựu</w:t>
      </w:r>
      <w:proofErr w:type="spellEnd"/>
      <w:r w:rsidRPr="00B41112">
        <w:rPr>
          <w:sz w:val="26"/>
          <w:szCs w:val="26"/>
          <w:rPrChange w:id="3353" w:author="Le Minh Nghia" w:date="2019-10-09T10:56:00Z">
            <w:rPr>
              <w:sz w:val="26"/>
              <w:szCs w:val="26"/>
            </w:rPr>
          </w:rPrChange>
        </w:rPr>
        <w:t xml:space="preserve"> </w:t>
      </w:r>
      <w:proofErr w:type="spellStart"/>
      <w:r w:rsidRPr="00B41112">
        <w:rPr>
          <w:sz w:val="26"/>
          <w:szCs w:val="26"/>
          <w:rPrChange w:id="3354" w:author="Le Minh Nghia" w:date="2019-10-09T10:56:00Z">
            <w:rPr>
              <w:sz w:val="26"/>
              <w:szCs w:val="26"/>
            </w:rPr>
          </w:rPrChange>
        </w:rPr>
        <w:t>sinh</w:t>
      </w:r>
      <w:proofErr w:type="spellEnd"/>
      <w:r w:rsidRPr="00B41112">
        <w:rPr>
          <w:sz w:val="26"/>
          <w:szCs w:val="26"/>
          <w:rPrChange w:id="3355" w:author="Le Minh Nghia" w:date="2019-10-09T10:56:00Z">
            <w:rPr>
              <w:sz w:val="26"/>
              <w:szCs w:val="26"/>
            </w:rPr>
          </w:rPrChange>
        </w:rPr>
        <w:t xml:space="preserve"> </w:t>
      </w:r>
      <w:proofErr w:type="spellStart"/>
      <w:r w:rsidRPr="00B41112">
        <w:rPr>
          <w:sz w:val="26"/>
          <w:szCs w:val="26"/>
          <w:rPrChange w:id="3356" w:author="Le Minh Nghia" w:date="2019-10-09T10:56:00Z">
            <w:rPr>
              <w:sz w:val="26"/>
              <w:szCs w:val="26"/>
            </w:rPr>
          </w:rPrChange>
        </w:rPr>
        <w:t>viên</w:t>
      </w:r>
      <w:proofErr w:type="spellEnd"/>
      <w:r w:rsidRPr="00B41112">
        <w:rPr>
          <w:sz w:val="26"/>
          <w:szCs w:val="26"/>
          <w:rPrChange w:id="3357" w:author="Le Minh Nghia" w:date="2019-10-09T10:56:00Z">
            <w:rPr>
              <w:sz w:val="26"/>
              <w:szCs w:val="26"/>
            </w:rPr>
          </w:rPrChange>
        </w:rPr>
        <w:t xml:space="preserve">, </w:t>
      </w:r>
      <w:proofErr w:type="spellStart"/>
      <w:r w:rsidRPr="00B41112">
        <w:rPr>
          <w:sz w:val="26"/>
          <w:szCs w:val="26"/>
          <w:rPrChange w:id="3358" w:author="Le Minh Nghia" w:date="2019-10-09T10:56:00Z">
            <w:rPr>
              <w:sz w:val="26"/>
              <w:szCs w:val="26"/>
            </w:rPr>
          </w:rPrChange>
        </w:rPr>
        <w:t>thống</w:t>
      </w:r>
      <w:proofErr w:type="spellEnd"/>
      <w:r w:rsidRPr="00B41112">
        <w:rPr>
          <w:sz w:val="26"/>
          <w:szCs w:val="26"/>
          <w:rPrChange w:id="3359" w:author="Le Minh Nghia" w:date="2019-10-09T10:56:00Z">
            <w:rPr>
              <w:sz w:val="26"/>
              <w:szCs w:val="26"/>
            </w:rPr>
          </w:rPrChange>
        </w:rPr>
        <w:t xml:space="preserve"> </w:t>
      </w:r>
      <w:proofErr w:type="spellStart"/>
      <w:r w:rsidRPr="00B41112">
        <w:rPr>
          <w:sz w:val="26"/>
          <w:szCs w:val="26"/>
          <w:rPrChange w:id="3360" w:author="Le Minh Nghia" w:date="2019-10-09T10:56:00Z">
            <w:rPr>
              <w:sz w:val="26"/>
              <w:szCs w:val="26"/>
            </w:rPr>
          </w:rPrChange>
        </w:rPr>
        <w:t>kê</w:t>
      </w:r>
      <w:proofErr w:type="spellEnd"/>
      <w:r w:rsidRPr="00B41112">
        <w:rPr>
          <w:sz w:val="26"/>
          <w:szCs w:val="26"/>
          <w:rPrChange w:id="3361" w:author="Le Minh Nghia" w:date="2019-10-09T10:56:00Z">
            <w:rPr>
              <w:sz w:val="26"/>
              <w:szCs w:val="26"/>
            </w:rPr>
          </w:rPrChange>
        </w:rPr>
        <w:t xml:space="preserve"> </w:t>
      </w:r>
      <w:proofErr w:type="spellStart"/>
      <w:r w:rsidRPr="00B41112">
        <w:rPr>
          <w:sz w:val="26"/>
          <w:szCs w:val="26"/>
          <w:rPrChange w:id="3362" w:author="Le Minh Nghia" w:date="2019-10-09T10:56:00Z">
            <w:rPr>
              <w:sz w:val="26"/>
              <w:szCs w:val="26"/>
            </w:rPr>
          </w:rPrChange>
        </w:rPr>
        <w:t>việc</w:t>
      </w:r>
      <w:proofErr w:type="spellEnd"/>
      <w:r w:rsidRPr="00B41112">
        <w:rPr>
          <w:sz w:val="26"/>
          <w:szCs w:val="26"/>
          <w:rPrChange w:id="3363" w:author="Le Minh Nghia" w:date="2019-10-09T10:56:00Z">
            <w:rPr>
              <w:sz w:val="26"/>
              <w:szCs w:val="26"/>
            </w:rPr>
          </w:rPrChange>
        </w:rPr>
        <w:t xml:space="preserve"> </w:t>
      </w:r>
      <w:proofErr w:type="spellStart"/>
      <w:r w:rsidRPr="00B41112">
        <w:rPr>
          <w:sz w:val="26"/>
          <w:szCs w:val="26"/>
          <w:rPrChange w:id="3364" w:author="Le Minh Nghia" w:date="2019-10-09T10:56:00Z">
            <w:rPr>
              <w:sz w:val="26"/>
              <w:szCs w:val="26"/>
            </w:rPr>
          </w:rPrChange>
        </w:rPr>
        <w:t>làm</w:t>
      </w:r>
      <w:proofErr w:type="spellEnd"/>
      <w:r w:rsidRPr="00B41112">
        <w:rPr>
          <w:sz w:val="26"/>
          <w:szCs w:val="26"/>
          <w:rPrChange w:id="3365" w:author="Le Minh Nghia" w:date="2019-10-09T10:56:00Z">
            <w:rPr>
              <w:sz w:val="26"/>
              <w:szCs w:val="26"/>
            </w:rPr>
          </w:rPrChange>
        </w:rPr>
        <w:t xml:space="preserve"> </w:t>
      </w:r>
      <w:proofErr w:type="spellStart"/>
      <w:r w:rsidRPr="00B41112">
        <w:rPr>
          <w:sz w:val="26"/>
          <w:szCs w:val="26"/>
          <w:rPrChange w:id="3366" w:author="Le Minh Nghia" w:date="2019-10-09T10:56:00Z">
            <w:rPr>
              <w:sz w:val="26"/>
              <w:szCs w:val="26"/>
            </w:rPr>
          </w:rPrChange>
        </w:rPr>
        <w:t>của</w:t>
      </w:r>
      <w:proofErr w:type="spellEnd"/>
      <w:r w:rsidRPr="00B41112">
        <w:rPr>
          <w:sz w:val="26"/>
          <w:szCs w:val="26"/>
          <w:rPrChange w:id="3367" w:author="Le Minh Nghia" w:date="2019-10-09T10:56:00Z">
            <w:rPr>
              <w:sz w:val="26"/>
              <w:szCs w:val="26"/>
            </w:rPr>
          </w:rPrChange>
        </w:rPr>
        <w:t xml:space="preserve"> </w:t>
      </w:r>
      <w:proofErr w:type="spellStart"/>
      <w:r w:rsidRPr="00B41112">
        <w:rPr>
          <w:sz w:val="26"/>
          <w:szCs w:val="26"/>
          <w:rPrChange w:id="3368" w:author="Le Minh Nghia" w:date="2019-10-09T10:56:00Z">
            <w:rPr>
              <w:sz w:val="26"/>
              <w:szCs w:val="26"/>
            </w:rPr>
          </w:rPrChange>
        </w:rPr>
        <w:t>cựu</w:t>
      </w:r>
      <w:proofErr w:type="spellEnd"/>
      <w:r w:rsidRPr="00B41112">
        <w:rPr>
          <w:sz w:val="26"/>
          <w:szCs w:val="26"/>
          <w:rPrChange w:id="3369" w:author="Le Minh Nghia" w:date="2019-10-09T10:56:00Z">
            <w:rPr>
              <w:sz w:val="26"/>
              <w:szCs w:val="26"/>
            </w:rPr>
          </w:rPrChange>
        </w:rPr>
        <w:t xml:space="preserve"> </w:t>
      </w:r>
      <w:proofErr w:type="spellStart"/>
      <w:r w:rsidRPr="00B41112">
        <w:rPr>
          <w:sz w:val="26"/>
          <w:szCs w:val="26"/>
          <w:rPrChange w:id="3370" w:author="Le Minh Nghia" w:date="2019-10-09T10:56:00Z">
            <w:rPr>
              <w:sz w:val="26"/>
              <w:szCs w:val="26"/>
            </w:rPr>
          </w:rPrChange>
        </w:rPr>
        <w:t>sinh</w:t>
      </w:r>
      <w:proofErr w:type="spellEnd"/>
      <w:r w:rsidRPr="00B41112">
        <w:rPr>
          <w:sz w:val="26"/>
          <w:szCs w:val="26"/>
          <w:rPrChange w:id="3371" w:author="Le Minh Nghia" w:date="2019-10-09T10:56:00Z">
            <w:rPr>
              <w:sz w:val="26"/>
              <w:szCs w:val="26"/>
            </w:rPr>
          </w:rPrChange>
        </w:rPr>
        <w:t xml:space="preserve"> </w:t>
      </w:r>
      <w:proofErr w:type="spellStart"/>
      <w:r w:rsidRPr="00B41112">
        <w:rPr>
          <w:sz w:val="26"/>
          <w:szCs w:val="26"/>
          <w:rPrChange w:id="3372" w:author="Le Minh Nghia" w:date="2019-10-09T10:56:00Z">
            <w:rPr>
              <w:sz w:val="26"/>
              <w:szCs w:val="26"/>
            </w:rPr>
          </w:rPrChange>
        </w:rPr>
        <w:t>viên</w:t>
      </w:r>
      <w:proofErr w:type="spellEnd"/>
      <w:r w:rsidRPr="00B41112">
        <w:rPr>
          <w:sz w:val="26"/>
          <w:szCs w:val="26"/>
          <w:rPrChange w:id="3373" w:author="Le Minh Nghia" w:date="2019-10-09T10:56:00Z">
            <w:rPr>
              <w:sz w:val="26"/>
              <w:szCs w:val="26"/>
            </w:rPr>
          </w:rPrChange>
        </w:rPr>
        <w:t xml:space="preserve">, </w:t>
      </w:r>
      <w:proofErr w:type="spellStart"/>
      <w:r w:rsidRPr="00B41112">
        <w:rPr>
          <w:sz w:val="26"/>
          <w:szCs w:val="26"/>
          <w:rPrChange w:id="3374" w:author="Le Minh Nghia" w:date="2019-10-09T10:56:00Z">
            <w:rPr>
              <w:sz w:val="26"/>
              <w:szCs w:val="26"/>
            </w:rPr>
          </w:rPrChange>
        </w:rPr>
        <w:t>công</w:t>
      </w:r>
      <w:proofErr w:type="spellEnd"/>
      <w:r w:rsidR="007D736C" w:rsidRPr="00B41112">
        <w:rPr>
          <w:sz w:val="26"/>
          <w:szCs w:val="26"/>
          <w:rPrChange w:id="3375" w:author="Le Minh Nghia" w:date="2019-10-09T10:56:00Z">
            <w:rPr>
              <w:sz w:val="26"/>
              <w:szCs w:val="26"/>
            </w:rPr>
          </w:rPrChange>
        </w:rPr>
        <w:t xml:space="preserve"> </w:t>
      </w:r>
      <w:r w:rsidRPr="00B41112">
        <w:rPr>
          <w:sz w:val="26"/>
          <w:szCs w:val="26"/>
          <w:rPrChange w:id="3376" w:author="Le Minh Nghia" w:date="2019-10-09T10:56:00Z">
            <w:rPr>
              <w:sz w:val="26"/>
              <w:szCs w:val="26"/>
            </w:rPr>
          </w:rPrChange>
        </w:rPr>
        <w:t xml:space="preserve">ty </w:t>
      </w:r>
      <w:proofErr w:type="spellStart"/>
      <w:r w:rsidRPr="00B41112">
        <w:rPr>
          <w:sz w:val="26"/>
          <w:szCs w:val="26"/>
          <w:rPrChange w:id="3377" w:author="Le Minh Nghia" w:date="2019-10-09T10:56:00Z">
            <w:rPr>
              <w:sz w:val="26"/>
              <w:szCs w:val="26"/>
            </w:rPr>
          </w:rPrChange>
        </w:rPr>
        <w:t>hiện</w:t>
      </w:r>
      <w:proofErr w:type="spellEnd"/>
      <w:r w:rsidRPr="00B41112">
        <w:rPr>
          <w:sz w:val="26"/>
          <w:szCs w:val="26"/>
          <w:rPrChange w:id="3378" w:author="Le Minh Nghia" w:date="2019-10-09T10:56:00Z">
            <w:rPr>
              <w:sz w:val="26"/>
              <w:szCs w:val="26"/>
            </w:rPr>
          </w:rPrChange>
        </w:rPr>
        <w:t xml:space="preserve"> </w:t>
      </w:r>
      <w:proofErr w:type="spellStart"/>
      <w:r w:rsidRPr="00B41112">
        <w:rPr>
          <w:sz w:val="26"/>
          <w:szCs w:val="26"/>
          <w:rPrChange w:id="3379" w:author="Le Minh Nghia" w:date="2019-10-09T10:56:00Z">
            <w:rPr>
              <w:sz w:val="26"/>
              <w:szCs w:val="26"/>
            </w:rPr>
          </w:rPrChange>
        </w:rPr>
        <w:t>tại</w:t>
      </w:r>
      <w:proofErr w:type="spellEnd"/>
      <w:r w:rsidRPr="00B41112">
        <w:rPr>
          <w:sz w:val="26"/>
          <w:szCs w:val="26"/>
          <w:rPrChange w:id="3380" w:author="Le Minh Nghia" w:date="2019-10-09T10:56:00Z">
            <w:rPr>
              <w:sz w:val="26"/>
              <w:szCs w:val="26"/>
            </w:rPr>
          </w:rPrChange>
        </w:rPr>
        <w:t xml:space="preserve"> </w:t>
      </w:r>
      <w:proofErr w:type="spellStart"/>
      <w:r w:rsidRPr="00B41112">
        <w:rPr>
          <w:sz w:val="26"/>
          <w:szCs w:val="26"/>
          <w:rPrChange w:id="3381" w:author="Le Minh Nghia" w:date="2019-10-09T10:56:00Z">
            <w:rPr>
              <w:sz w:val="26"/>
              <w:szCs w:val="26"/>
            </w:rPr>
          </w:rPrChange>
        </w:rPr>
        <w:t>cựu</w:t>
      </w:r>
      <w:proofErr w:type="spellEnd"/>
      <w:r w:rsidRPr="00B41112">
        <w:rPr>
          <w:sz w:val="26"/>
          <w:szCs w:val="26"/>
          <w:rPrChange w:id="3382" w:author="Le Minh Nghia" w:date="2019-10-09T10:56:00Z">
            <w:rPr>
              <w:sz w:val="26"/>
              <w:szCs w:val="26"/>
            </w:rPr>
          </w:rPrChange>
        </w:rPr>
        <w:t xml:space="preserve"> </w:t>
      </w:r>
      <w:proofErr w:type="spellStart"/>
      <w:r w:rsidRPr="00B41112">
        <w:rPr>
          <w:sz w:val="26"/>
          <w:szCs w:val="26"/>
          <w:rPrChange w:id="3383" w:author="Le Minh Nghia" w:date="2019-10-09T10:56:00Z">
            <w:rPr>
              <w:sz w:val="26"/>
              <w:szCs w:val="26"/>
            </w:rPr>
          </w:rPrChange>
        </w:rPr>
        <w:t>sinh</w:t>
      </w:r>
      <w:proofErr w:type="spellEnd"/>
      <w:r w:rsidRPr="00B41112">
        <w:rPr>
          <w:sz w:val="26"/>
          <w:szCs w:val="26"/>
          <w:rPrChange w:id="3384" w:author="Le Minh Nghia" w:date="2019-10-09T10:56:00Z">
            <w:rPr>
              <w:sz w:val="26"/>
              <w:szCs w:val="26"/>
            </w:rPr>
          </w:rPrChange>
        </w:rPr>
        <w:t xml:space="preserve"> </w:t>
      </w:r>
      <w:proofErr w:type="spellStart"/>
      <w:r w:rsidRPr="00B41112">
        <w:rPr>
          <w:sz w:val="26"/>
          <w:szCs w:val="26"/>
          <w:rPrChange w:id="3385" w:author="Le Minh Nghia" w:date="2019-10-09T10:56:00Z">
            <w:rPr>
              <w:sz w:val="26"/>
              <w:szCs w:val="26"/>
            </w:rPr>
          </w:rPrChange>
        </w:rPr>
        <w:t>viên</w:t>
      </w:r>
      <w:proofErr w:type="spellEnd"/>
      <w:r w:rsidRPr="00B41112">
        <w:rPr>
          <w:sz w:val="26"/>
          <w:szCs w:val="26"/>
          <w:rPrChange w:id="3386" w:author="Le Minh Nghia" w:date="2019-10-09T10:56:00Z">
            <w:rPr>
              <w:sz w:val="26"/>
              <w:szCs w:val="26"/>
            </w:rPr>
          </w:rPrChange>
        </w:rPr>
        <w:t xml:space="preserve"> </w:t>
      </w:r>
      <w:proofErr w:type="spellStart"/>
      <w:r w:rsidRPr="00B41112">
        <w:rPr>
          <w:sz w:val="26"/>
          <w:szCs w:val="26"/>
          <w:rPrChange w:id="3387" w:author="Le Minh Nghia" w:date="2019-10-09T10:56:00Z">
            <w:rPr>
              <w:sz w:val="26"/>
              <w:szCs w:val="26"/>
            </w:rPr>
          </w:rPrChange>
        </w:rPr>
        <w:t>đang</w:t>
      </w:r>
      <w:proofErr w:type="spellEnd"/>
      <w:r w:rsidRPr="00B41112">
        <w:rPr>
          <w:sz w:val="26"/>
          <w:szCs w:val="26"/>
          <w:rPrChange w:id="3388" w:author="Le Minh Nghia" w:date="2019-10-09T10:56:00Z">
            <w:rPr>
              <w:sz w:val="26"/>
              <w:szCs w:val="26"/>
            </w:rPr>
          </w:rPrChange>
        </w:rPr>
        <w:t xml:space="preserve"> </w:t>
      </w:r>
      <w:proofErr w:type="spellStart"/>
      <w:r w:rsidRPr="00B41112">
        <w:rPr>
          <w:sz w:val="26"/>
          <w:szCs w:val="26"/>
          <w:rPrChange w:id="3389" w:author="Le Minh Nghia" w:date="2019-10-09T10:56:00Z">
            <w:rPr>
              <w:sz w:val="26"/>
              <w:szCs w:val="26"/>
            </w:rPr>
          </w:rPrChange>
        </w:rPr>
        <w:t>theo</w:t>
      </w:r>
      <w:proofErr w:type="spellEnd"/>
      <w:r w:rsidRPr="00B41112">
        <w:rPr>
          <w:sz w:val="26"/>
          <w:szCs w:val="26"/>
          <w:rPrChange w:id="3390" w:author="Le Minh Nghia" w:date="2019-10-09T10:56:00Z">
            <w:rPr>
              <w:sz w:val="26"/>
              <w:szCs w:val="26"/>
            </w:rPr>
          </w:rPrChange>
        </w:rPr>
        <w:t xml:space="preserve"> </w:t>
      </w:r>
      <w:proofErr w:type="spellStart"/>
      <w:r w:rsidRPr="00B41112">
        <w:rPr>
          <w:sz w:val="26"/>
          <w:szCs w:val="26"/>
          <w:rPrChange w:id="3391" w:author="Le Minh Nghia" w:date="2019-10-09T10:56:00Z">
            <w:rPr>
              <w:sz w:val="26"/>
              <w:szCs w:val="26"/>
            </w:rPr>
          </w:rPrChange>
        </w:rPr>
        <w:t>làm</w:t>
      </w:r>
      <w:proofErr w:type="spellEnd"/>
      <w:r w:rsidRPr="00B41112">
        <w:rPr>
          <w:sz w:val="26"/>
          <w:szCs w:val="26"/>
          <w:rPrChange w:id="3392" w:author="Le Minh Nghia" w:date="2019-10-09T10:56:00Z">
            <w:rPr>
              <w:sz w:val="26"/>
              <w:szCs w:val="26"/>
            </w:rPr>
          </w:rPrChange>
        </w:rPr>
        <w:t xml:space="preserve">, </w:t>
      </w:r>
      <w:proofErr w:type="spellStart"/>
      <w:r w:rsidRPr="00B41112">
        <w:rPr>
          <w:sz w:val="26"/>
          <w:szCs w:val="26"/>
          <w:rPrChange w:id="3393" w:author="Le Minh Nghia" w:date="2019-10-09T10:56:00Z">
            <w:rPr>
              <w:sz w:val="26"/>
              <w:szCs w:val="26"/>
            </w:rPr>
          </w:rPrChange>
        </w:rPr>
        <w:t>nơi</w:t>
      </w:r>
      <w:proofErr w:type="spellEnd"/>
      <w:r w:rsidRPr="00B41112">
        <w:rPr>
          <w:sz w:val="26"/>
          <w:szCs w:val="26"/>
          <w:rPrChange w:id="3394" w:author="Le Minh Nghia" w:date="2019-10-09T10:56:00Z">
            <w:rPr>
              <w:sz w:val="26"/>
              <w:szCs w:val="26"/>
            </w:rPr>
          </w:rPrChange>
        </w:rPr>
        <w:t xml:space="preserve"> </w:t>
      </w:r>
      <w:proofErr w:type="spellStart"/>
      <w:r w:rsidRPr="00B41112">
        <w:rPr>
          <w:sz w:val="26"/>
          <w:szCs w:val="26"/>
          <w:rPrChange w:id="3395" w:author="Le Minh Nghia" w:date="2019-10-09T10:56:00Z">
            <w:rPr>
              <w:sz w:val="26"/>
              <w:szCs w:val="26"/>
            </w:rPr>
          </w:rPrChange>
        </w:rPr>
        <w:t>để</w:t>
      </w:r>
      <w:proofErr w:type="spellEnd"/>
      <w:r w:rsidRPr="00B41112">
        <w:rPr>
          <w:sz w:val="26"/>
          <w:szCs w:val="26"/>
          <w:rPrChange w:id="3396" w:author="Le Minh Nghia" w:date="2019-10-09T10:56:00Z">
            <w:rPr>
              <w:sz w:val="26"/>
              <w:szCs w:val="26"/>
            </w:rPr>
          </w:rPrChange>
        </w:rPr>
        <w:t xml:space="preserve"> </w:t>
      </w:r>
      <w:proofErr w:type="spellStart"/>
      <w:r w:rsidRPr="00B41112">
        <w:rPr>
          <w:sz w:val="26"/>
          <w:szCs w:val="26"/>
          <w:rPrChange w:id="3397" w:author="Le Minh Nghia" w:date="2019-10-09T10:56:00Z">
            <w:rPr>
              <w:sz w:val="26"/>
              <w:szCs w:val="26"/>
            </w:rPr>
          </w:rPrChange>
        </w:rPr>
        <w:t>giáo</w:t>
      </w:r>
      <w:proofErr w:type="spellEnd"/>
      <w:r w:rsidRPr="00B41112">
        <w:rPr>
          <w:sz w:val="26"/>
          <w:szCs w:val="26"/>
          <w:rPrChange w:id="3398" w:author="Le Minh Nghia" w:date="2019-10-09T10:56:00Z">
            <w:rPr>
              <w:sz w:val="26"/>
              <w:szCs w:val="26"/>
            </w:rPr>
          </w:rPrChange>
        </w:rPr>
        <w:t xml:space="preserve"> </w:t>
      </w:r>
      <w:proofErr w:type="spellStart"/>
      <w:r w:rsidRPr="00B41112">
        <w:rPr>
          <w:sz w:val="26"/>
          <w:szCs w:val="26"/>
          <w:rPrChange w:id="3399" w:author="Le Minh Nghia" w:date="2019-10-09T10:56:00Z">
            <w:rPr>
              <w:sz w:val="26"/>
              <w:szCs w:val="26"/>
            </w:rPr>
          </w:rPrChange>
        </w:rPr>
        <w:t>vụ</w:t>
      </w:r>
      <w:proofErr w:type="spellEnd"/>
      <w:r w:rsidRPr="00B41112">
        <w:rPr>
          <w:sz w:val="26"/>
          <w:szCs w:val="26"/>
          <w:rPrChange w:id="3400" w:author="Le Minh Nghia" w:date="2019-10-09T10:56:00Z">
            <w:rPr>
              <w:sz w:val="26"/>
              <w:szCs w:val="26"/>
            </w:rPr>
          </w:rPrChange>
        </w:rPr>
        <w:t xml:space="preserve"> khoa </w:t>
      </w:r>
      <w:proofErr w:type="spellStart"/>
      <w:r w:rsidRPr="00B41112">
        <w:rPr>
          <w:sz w:val="26"/>
          <w:szCs w:val="26"/>
          <w:rPrChange w:id="3401" w:author="Le Minh Nghia" w:date="2019-10-09T10:56:00Z">
            <w:rPr>
              <w:sz w:val="26"/>
              <w:szCs w:val="26"/>
            </w:rPr>
          </w:rPrChange>
        </w:rPr>
        <w:t>có</w:t>
      </w:r>
      <w:proofErr w:type="spellEnd"/>
      <w:r w:rsidRPr="00B41112">
        <w:rPr>
          <w:sz w:val="26"/>
          <w:szCs w:val="26"/>
          <w:rPrChange w:id="3402" w:author="Le Minh Nghia" w:date="2019-10-09T10:56:00Z">
            <w:rPr>
              <w:sz w:val="26"/>
              <w:szCs w:val="26"/>
            </w:rPr>
          </w:rPrChange>
        </w:rPr>
        <w:t xml:space="preserve"> </w:t>
      </w:r>
      <w:proofErr w:type="spellStart"/>
      <w:r w:rsidRPr="00B41112">
        <w:rPr>
          <w:sz w:val="26"/>
          <w:szCs w:val="26"/>
          <w:rPrChange w:id="3403" w:author="Le Minh Nghia" w:date="2019-10-09T10:56:00Z">
            <w:rPr>
              <w:sz w:val="26"/>
              <w:szCs w:val="26"/>
            </w:rPr>
          </w:rPrChange>
        </w:rPr>
        <w:t>thể</w:t>
      </w:r>
      <w:proofErr w:type="spellEnd"/>
      <w:r w:rsidRPr="00B41112">
        <w:rPr>
          <w:sz w:val="26"/>
          <w:szCs w:val="26"/>
          <w:rPrChange w:id="3404" w:author="Le Minh Nghia" w:date="2019-10-09T10:56:00Z">
            <w:rPr>
              <w:sz w:val="26"/>
              <w:szCs w:val="26"/>
            </w:rPr>
          </w:rPrChange>
        </w:rPr>
        <w:t xml:space="preserve"> </w:t>
      </w:r>
      <w:proofErr w:type="spellStart"/>
      <w:r w:rsidRPr="00B41112">
        <w:rPr>
          <w:sz w:val="26"/>
          <w:szCs w:val="26"/>
          <w:rPrChange w:id="3405" w:author="Le Minh Nghia" w:date="2019-10-09T10:56:00Z">
            <w:rPr>
              <w:sz w:val="26"/>
              <w:szCs w:val="26"/>
            </w:rPr>
          </w:rPrChange>
        </w:rPr>
        <w:t>liên</w:t>
      </w:r>
      <w:proofErr w:type="spellEnd"/>
      <w:r w:rsidRPr="00B41112">
        <w:rPr>
          <w:sz w:val="26"/>
          <w:szCs w:val="26"/>
          <w:rPrChange w:id="3406" w:author="Le Minh Nghia" w:date="2019-10-09T10:56:00Z">
            <w:rPr>
              <w:sz w:val="26"/>
              <w:szCs w:val="26"/>
            </w:rPr>
          </w:rPrChange>
        </w:rPr>
        <w:t xml:space="preserve"> </w:t>
      </w:r>
      <w:proofErr w:type="spellStart"/>
      <w:r w:rsidRPr="00B41112">
        <w:rPr>
          <w:sz w:val="26"/>
          <w:szCs w:val="26"/>
          <w:rPrChange w:id="3407" w:author="Le Minh Nghia" w:date="2019-10-09T10:56:00Z">
            <w:rPr>
              <w:sz w:val="26"/>
              <w:szCs w:val="26"/>
            </w:rPr>
          </w:rPrChange>
        </w:rPr>
        <w:t>lạc</w:t>
      </w:r>
      <w:proofErr w:type="spellEnd"/>
      <w:r w:rsidRPr="00B41112">
        <w:rPr>
          <w:sz w:val="26"/>
          <w:szCs w:val="26"/>
          <w:rPrChange w:id="3408" w:author="Le Minh Nghia" w:date="2019-10-09T10:56:00Z">
            <w:rPr>
              <w:sz w:val="26"/>
              <w:szCs w:val="26"/>
            </w:rPr>
          </w:rPrChange>
        </w:rPr>
        <w:t xml:space="preserve"> </w:t>
      </w:r>
      <w:proofErr w:type="spellStart"/>
      <w:r w:rsidRPr="00B41112">
        <w:rPr>
          <w:sz w:val="26"/>
          <w:szCs w:val="26"/>
          <w:rPrChange w:id="3409" w:author="Le Minh Nghia" w:date="2019-10-09T10:56:00Z">
            <w:rPr>
              <w:sz w:val="26"/>
              <w:szCs w:val="26"/>
            </w:rPr>
          </w:rPrChange>
        </w:rPr>
        <w:t>với</w:t>
      </w:r>
      <w:proofErr w:type="spellEnd"/>
      <w:r w:rsidRPr="00B41112">
        <w:rPr>
          <w:sz w:val="26"/>
          <w:szCs w:val="26"/>
          <w:rPrChange w:id="3410" w:author="Le Minh Nghia" w:date="2019-10-09T10:56:00Z">
            <w:rPr>
              <w:sz w:val="26"/>
              <w:szCs w:val="26"/>
            </w:rPr>
          </w:rPrChange>
        </w:rPr>
        <w:t xml:space="preserve"> </w:t>
      </w:r>
      <w:proofErr w:type="spellStart"/>
      <w:r w:rsidRPr="00B41112">
        <w:rPr>
          <w:sz w:val="26"/>
          <w:szCs w:val="26"/>
          <w:rPrChange w:id="3411" w:author="Le Minh Nghia" w:date="2019-10-09T10:56:00Z">
            <w:rPr>
              <w:sz w:val="26"/>
              <w:szCs w:val="26"/>
            </w:rPr>
          </w:rPrChange>
        </w:rPr>
        <w:t>cựu</w:t>
      </w:r>
      <w:proofErr w:type="spellEnd"/>
      <w:r w:rsidRPr="00B41112">
        <w:rPr>
          <w:sz w:val="26"/>
          <w:szCs w:val="26"/>
          <w:rPrChange w:id="3412" w:author="Le Minh Nghia" w:date="2019-10-09T10:56:00Z">
            <w:rPr>
              <w:sz w:val="26"/>
              <w:szCs w:val="26"/>
            </w:rPr>
          </w:rPrChange>
        </w:rPr>
        <w:t xml:space="preserve"> </w:t>
      </w:r>
      <w:proofErr w:type="spellStart"/>
      <w:r w:rsidRPr="00B41112">
        <w:rPr>
          <w:sz w:val="26"/>
          <w:szCs w:val="26"/>
          <w:rPrChange w:id="3413" w:author="Le Minh Nghia" w:date="2019-10-09T10:56:00Z">
            <w:rPr>
              <w:sz w:val="26"/>
              <w:szCs w:val="26"/>
            </w:rPr>
          </w:rPrChange>
        </w:rPr>
        <w:t>sinh</w:t>
      </w:r>
      <w:proofErr w:type="spellEnd"/>
      <w:r w:rsidRPr="00B41112">
        <w:rPr>
          <w:sz w:val="26"/>
          <w:szCs w:val="26"/>
          <w:rPrChange w:id="3414" w:author="Le Minh Nghia" w:date="2019-10-09T10:56:00Z">
            <w:rPr>
              <w:sz w:val="26"/>
              <w:szCs w:val="26"/>
            </w:rPr>
          </w:rPrChange>
        </w:rPr>
        <w:t xml:space="preserve"> </w:t>
      </w:r>
      <w:proofErr w:type="spellStart"/>
      <w:r w:rsidRPr="00B41112">
        <w:rPr>
          <w:sz w:val="26"/>
          <w:szCs w:val="26"/>
          <w:rPrChange w:id="3415" w:author="Le Minh Nghia" w:date="2019-10-09T10:56:00Z">
            <w:rPr>
              <w:sz w:val="26"/>
              <w:szCs w:val="26"/>
            </w:rPr>
          </w:rPrChange>
        </w:rPr>
        <w:t>viên</w:t>
      </w:r>
      <w:proofErr w:type="spellEnd"/>
      <w:r w:rsidRPr="00B41112">
        <w:rPr>
          <w:sz w:val="26"/>
          <w:szCs w:val="26"/>
          <w:rPrChange w:id="3416" w:author="Le Minh Nghia" w:date="2019-10-09T10:56:00Z">
            <w:rPr>
              <w:sz w:val="26"/>
              <w:szCs w:val="26"/>
            </w:rPr>
          </w:rPrChange>
        </w:rPr>
        <w:t xml:space="preserve"> </w:t>
      </w:r>
      <w:proofErr w:type="spellStart"/>
      <w:r w:rsidRPr="00B41112">
        <w:rPr>
          <w:sz w:val="26"/>
          <w:szCs w:val="26"/>
          <w:rPrChange w:id="3417" w:author="Le Minh Nghia" w:date="2019-10-09T10:56:00Z">
            <w:rPr>
              <w:sz w:val="26"/>
              <w:szCs w:val="26"/>
            </w:rPr>
          </w:rPrChange>
        </w:rPr>
        <w:t>nhằm</w:t>
      </w:r>
      <w:proofErr w:type="spellEnd"/>
      <w:r w:rsidRPr="00B41112">
        <w:rPr>
          <w:sz w:val="26"/>
          <w:szCs w:val="26"/>
          <w:rPrChange w:id="3418" w:author="Le Minh Nghia" w:date="2019-10-09T10:56:00Z">
            <w:rPr>
              <w:sz w:val="26"/>
              <w:szCs w:val="26"/>
            </w:rPr>
          </w:rPrChange>
        </w:rPr>
        <w:t xml:space="preserve"> </w:t>
      </w:r>
      <w:proofErr w:type="spellStart"/>
      <w:r w:rsidRPr="00B41112">
        <w:rPr>
          <w:sz w:val="26"/>
          <w:szCs w:val="26"/>
          <w:rPrChange w:id="3419" w:author="Le Minh Nghia" w:date="2019-10-09T10:56:00Z">
            <w:rPr>
              <w:sz w:val="26"/>
              <w:szCs w:val="26"/>
            </w:rPr>
          </w:rPrChange>
        </w:rPr>
        <w:t>kêu</w:t>
      </w:r>
      <w:proofErr w:type="spellEnd"/>
      <w:r w:rsidRPr="00B41112">
        <w:rPr>
          <w:sz w:val="26"/>
          <w:szCs w:val="26"/>
          <w:rPrChange w:id="3420" w:author="Le Minh Nghia" w:date="2019-10-09T10:56:00Z">
            <w:rPr>
              <w:sz w:val="26"/>
              <w:szCs w:val="26"/>
            </w:rPr>
          </w:rPrChange>
        </w:rPr>
        <w:t xml:space="preserve"> </w:t>
      </w:r>
      <w:proofErr w:type="spellStart"/>
      <w:r w:rsidRPr="00B41112">
        <w:rPr>
          <w:sz w:val="26"/>
          <w:szCs w:val="26"/>
          <w:rPrChange w:id="3421" w:author="Le Minh Nghia" w:date="2019-10-09T10:56:00Z">
            <w:rPr>
              <w:sz w:val="26"/>
              <w:szCs w:val="26"/>
            </w:rPr>
          </w:rPrChange>
        </w:rPr>
        <w:t>gọi</w:t>
      </w:r>
      <w:proofErr w:type="spellEnd"/>
      <w:r w:rsidRPr="00B41112">
        <w:rPr>
          <w:sz w:val="26"/>
          <w:szCs w:val="26"/>
          <w:rPrChange w:id="3422" w:author="Le Minh Nghia" w:date="2019-10-09T10:56:00Z">
            <w:rPr>
              <w:sz w:val="26"/>
              <w:szCs w:val="26"/>
            </w:rPr>
          </w:rPrChange>
        </w:rPr>
        <w:t xml:space="preserve"> </w:t>
      </w:r>
      <w:proofErr w:type="spellStart"/>
      <w:r w:rsidRPr="00B41112">
        <w:rPr>
          <w:sz w:val="26"/>
          <w:szCs w:val="26"/>
          <w:rPrChange w:id="3423" w:author="Le Minh Nghia" w:date="2019-10-09T10:56:00Z">
            <w:rPr>
              <w:sz w:val="26"/>
              <w:szCs w:val="26"/>
            </w:rPr>
          </w:rPrChange>
        </w:rPr>
        <w:t>về</w:t>
      </w:r>
      <w:proofErr w:type="spellEnd"/>
      <w:r w:rsidRPr="00B41112">
        <w:rPr>
          <w:sz w:val="26"/>
          <w:szCs w:val="26"/>
          <w:rPrChange w:id="3424" w:author="Le Minh Nghia" w:date="2019-10-09T10:56:00Z">
            <w:rPr>
              <w:sz w:val="26"/>
              <w:szCs w:val="26"/>
            </w:rPr>
          </w:rPrChange>
        </w:rPr>
        <w:t xml:space="preserve"> khoa </w:t>
      </w:r>
      <w:proofErr w:type="spellStart"/>
      <w:r w:rsidRPr="00B41112">
        <w:rPr>
          <w:sz w:val="26"/>
          <w:szCs w:val="26"/>
          <w:rPrChange w:id="3425" w:author="Le Minh Nghia" w:date="2019-10-09T10:56:00Z">
            <w:rPr>
              <w:sz w:val="26"/>
              <w:szCs w:val="26"/>
            </w:rPr>
          </w:rPrChange>
        </w:rPr>
        <w:t>tham</w:t>
      </w:r>
      <w:proofErr w:type="spellEnd"/>
      <w:r w:rsidRPr="00B41112">
        <w:rPr>
          <w:sz w:val="26"/>
          <w:szCs w:val="26"/>
          <w:rPrChange w:id="3426" w:author="Le Minh Nghia" w:date="2019-10-09T10:56:00Z">
            <w:rPr>
              <w:sz w:val="26"/>
              <w:szCs w:val="26"/>
            </w:rPr>
          </w:rPrChange>
        </w:rPr>
        <w:t xml:space="preserve"> </w:t>
      </w:r>
      <w:proofErr w:type="spellStart"/>
      <w:r w:rsidRPr="00B41112">
        <w:rPr>
          <w:sz w:val="26"/>
          <w:szCs w:val="26"/>
          <w:rPrChange w:id="3427" w:author="Le Minh Nghia" w:date="2019-10-09T10:56:00Z">
            <w:rPr>
              <w:sz w:val="26"/>
              <w:szCs w:val="26"/>
            </w:rPr>
          </w:rPrChange>
        </w:rPr>
        <w:t>dự</w:t>
      </w:r>
      <w:proofErr w:type="spellEnd"/>
      <w:r w:rsidRPr="00B41112">
        <w:rPr>
          <w:sz w:val="26"/>
          <w:szCs w:val="26"/>
          <w:rPrChange w:id="3428" w:author="Le Minh Nghia" w:date="2019-10-09T10:56:00Z">
            <w:rPr>
              <w:sz w:val="26"/>
              <w:szCs w:val="26"/>
            </w:rPr>
          </w:rPrChange>
        </w:rPr>
        <w:t xml:space="preserve"> </w:t>
      </w:r>
      <w:proofErr w:type="spellStart"/>
      <w:r w:rsidRPr="00B41112">
        <w:rPr>
          <w:sz w:val="26"/>
          <w:szCs w:val="26"/>
          <w:rPrChange w:id="3429" w:author="Le Minh Nghia" w:date="2019-10-09T10:56:00Z">
            <w:rPr>
              <w:sz w:val="26"/>
              <w:szCs w:val="26"/>
            </w:rPr>
          </w:rPrChange>
        </w:rPr>
        <w:t>sự</w:t>
      </w:r>
      <w:proofErr w:type="spellEnd"/>
      <w:r w:rsidRPr="00B41112">
        <w:rPr>
          <w:sz w:val="26"/>
          <w:szCs w:val="26"/>
          <w:rPrChange w:id="3430" w:author="Le Minh Nghia" w:date="2019-10-09T10:56:00Z">
            <w:rPr>
              <w:sz w:val="26"/>
              <w:szCs w:val="26"/>
            </w:rPr>
          </w:rPrChange>
        </w:rPr>
        <w:t xml:space="preserve"> </w:t>
      </w:r>
      <w:proofErr w:type="spellStart"/>
      <w:r w:rsidRPr="00B41112">
        <w:rPr>
          <w:sz w:val="26"/>
          <w:szCs w:val="26"/>
          <w:rPrChange w:id="3431" w:author="Le Minh Nghia" w:date="2019-10-09T10:56:00Z">
            <w:rPr>
              <w:sz w:val="26"/>
              <w:szCs w:val="26"/>
            </w:rPr>
          </w:rPrChange>
        </w:rPr>
        <w:t>kiện</w:t>
      </w:r>
      <w:proofErr w:type="spellEnd"/>
      <w:r w:rsidRPr="00B41112">
        <w:rPr>
          <w:sz w:val="26"/>
          <w:szCs w:val="26"/>
          <w:rPrChange w:id="3432" w:author="Le Minh Nghia" w:date="2019-10-09T10:56:00Z">
            <w:rPr>
              <w:sz w:val="26"/>
              <w:szCs w:val="26"/>
            </w:rPr>
          </w:rPrChange>
        </w:rPr>
        <w:t xml:space="preserve"> </w:t>
      </w:r>
      <w:proofErr w:type="spellStart"/>
      <w:r w:rsidRPr="00B41112">
        <w:rPr>
          <w:sz w:val="26"/>
          <w:szCs w:val="26"/>
          <w:rPrChange w:id="3433" w:author="Le Minh Nghia" w:date="2019-10-09T10:56:00Z">
            <w:rPr>
              <w:sz w:val="26"/>
              <w:szCs w:val="26"/>
            </w:rPr>
          </w:rPrChange>
        </w:rPr>
        <w:t>hoặc</w:t>
      </w:r>
      <w:proofErr w:type="spellEnd"/>
      <w:r w:rsidRPr="00B41112">
        <w:rPr>
          <w:sz w:val="26"/>
          <w:szCs w:val="26"/>
          <w:rPrChange w:id="3434" w:author="Le Minh Nghia" w:date="2019-10-09T10:56:00Z">
            <w:rPr>
              <w:sz w:val="26"/>
              <w:szCs w:val="26"/>
            </w:rPr>
          </w:rPrChange>
        </w:rPr>
        <w:t xml:space="preserve"> </w:t>
      </w:r>
      <w:proofErr w:type="spellStart"/>
      <w:r w:rsidRPr="00B41112">
        <w:rPr>
          <w:sz w:val="26"/>
          <w:szCs w:val="26"/>
          <w:rPrChange w:id="3435" w:author="Le Minh Nghia" w:date="2019-10-09T10:56:00Z">
            <w:rPr>
              <w:sz w:val="26"/>
              <w:szCs w:val="26"/>
            </w:rPr>
          </w:rPrChange>
        </w:rPr>
        <w:t>ủng</w:t>
      </w:r>
      <w:proofErr w:type="spellEnd"/>
      <w:r w:rsidR="007D736C" w:rsidRPr="00B41112">
        <w:rPr>
          <w:sz w:val="26"/>
          <w:szCs w:val="26"/>
          <w:rPrChange w:id="3436" w:author="Le Minh Nghia" w:date="2019-10-09T10:56:00Z">
            <w:rPr>
              <w:sz w:val="26"/>
              <w:szCs w:val="26"/>
            </w:rPr>
          </w:rPrChange>
        </w:rPr>
        <w:t xml:space="preserve"> </w:t>
      </w:r>
      <w:proofErr w:type="spellStart"/>
      <w:r w:rsidRPr="00B41112">
        <w:rPr>
          <w:sz w:val="26"/>
          <w:szCs w:val="26"/>
          <w:rPrChange w:id="3437" w:author="Le Minh Nghia" w:date="2019-10-09T10:56:00Z">
            <w:rPr>
              <w:sz w:val="26"/>
              <w:szCs w:val="26"/>
            </w:rPr>
          </w:rPrChange>
        </w:rPr>
        <w:t>hộ</w:t>
      </w:r>
      <w:proofErr w:type="spellEnd"/>
      <w:r w:rsidRPr="00B41112">
        <w:rPr>
          <w:sz w:val="26"/>
          <w:szCs w:val="26"/>
          <w:rPrChange w:id="3438" w:author="Le Minh Nghia" w:date="2019-10-09T10:56:00Z">
            <w:rPr>
              <w:sz w:val="26"/>
              <w:szCs w:val="26"/>
            </w:rPr>
          </w:rPrChange>
        </w:rPr>
        <w:t xml:space="preserve"> </w:t>
      </w:r>
      <w:proofErr w:type="spellStart"/>
      <w:r w:rsidRPr="00B41112">
        <w:rPr>
          <w:sz w:val="26"/>
          <w:szCs w:val="26"/>
          <w:rPrChange w:id="3439" w:author="Le Minh Nghia" w:date="2019-10-09T10:56:00Z">
            <w:rPr>
              <w:sz w:val="26"/>
              <w:szCs w:val="26"/>
            </w:rPr>
          </w:rPrChange>
        </w:rPr>
        <w:t>học</w:t>
      </w:r>
      <w:proofErr w:type="spellEnd"/>
      <w:r w:rsidRPr="00B41112">
        <w:rPr>
          <w:sz w:val="26"/>
          <w:szCs w:val="26"/>
          <w:rPrChange w:id="3440" w:author="Le Minh Nghia" w:date="2019-10-09T10:56:00Z">
            <w:rPr>
              <w:sz w:val="26"/>
              <w:szCs w:val="26"/>
            </w:rPr>
          </w:rPrChange>
        </w:rPr>
        <w:t xml:space="preserve"> </w:t>
      </w:r>
      <w:proofErr w:type="spellStart"/>
      <w:r w:rsidRPr="00B41112">
        <w:rPr>
          <w:sz w:val="26"/>
          <w:szCs w:val="26"/>
          <w:rPrChange w:id="3441" w:author="Le Minh Nghia" w:date="2019-10-09T10:56:00Z">
            <w:rPr>
              <w:sz w:val="26"/>
              <w:szCs w:val="26"/>
            </w:rPr>
          </w:rPrChange>
        </w:rPr>
        <w:t>bổng</w:t>
      </w:r>
      <w:proofErr w:type="spellEnd"/>
      <w:r w:rsidRPr="00B41112">
        <w:rPr>
          <w:sz w:val="26"/>
          <w:szCs w:val="26"/>
          <w:rPrChange w:id="3442" w:author="Le Minh Nghia" w:date="2019-10-09T10:56:00Z">
            <w:rPr>
              <w:sz w:val="26"/>
              <w:szCs w:val="26"/>
            </w:rPr>
          </w:rPrChange>
        </w:rPr>
        <w:t xml:space="preserve"> </w:t>
      </w:r>
      <w:proofErr w:type="spellStart"/>
      <w:r w:rsidRPr="00B41112">
        <w:rPr>
          <w:sz w:val="26"/>
          <w:szCs w:val="26"/>
          <w:rPrChange w:id="3443" w:author="Le Minh Nghia" w:date="2019-10-09T10:56:00Z">
            <w:rPr>
              <w:sz w:val="26"/>
              <w:szCs w:val="26"/>
            </w:rPr>
          </w:rPrChange>
        </w:rPr>
        <w:t>cho</w:t>
      </w:r>
      <w:proofErr w:type="spellEnd"/>
      <w:r w:rsidRPr="00B41112">
        <w:rPr>
          <w:sz w:val="26"/>
          <w:szCs w:val="26"/>
          <w:rPrChange w:id="3444" w:author="Le Minh Nghia" w:date="2019-10-09T10:56:00Z">
            <w:rPr>
              <w:sz w:val="26"/>
              <w:szCs w:val="26"/>
            </w:rPr>
          </w:rPrChange>
        </w:rPr>
        <w:t xml:space="preserve"> </w:t>
      </w:r>
      <w:proofErr w:type="spellStart"/>
      <w:r w:rsidRPr="00B41112">
        <w:rPr>
          <w:sz w:val="26"/>
          <w:szCs w:val="26"/>
          <w:rPrChange w:id="3445" w:author="Le Minh Nghia" w:date="2019-10-09T10:56:00Z">
            <w:rPr>
              <w:sz w:val="26"/>
              <w:szCs w:val="26"/>
            </w:rPr>
          </w:rPrChange>
        </w:rPr>
        <w:t>sinh</w:t>
      </w:r>
      <w:proofErr w:type="spellEnd"/>
      <w:r w:rsidRPr="00B41112">
        <w:rPr>
          <w:sz w:val="26"/>
          <w:szCs w:val="26"/>
          <w:rPrChange w:id="3446" w:author="Le Minh Nghia" w:date="2019-10-09T10:56:00Z">
            <w:rPr>
              <w:sz w:val="26"/>
              <w:szCs w:val="26"/>
            </w:rPr>
          </w:rPrChange>
        </w:rPr>
        <w:t xml:space="preserve"> </w:t>
      </w:r>
      <w:proofErr w:type="spellStart"/>
      <w:r w:rsidRPr="00B41112">
        <w:rPr>
          <w:sz w:val="26"/>
          <w:szCs w:val="26"/>
          <w:rPrChange w:id="3447" w:author="Le Minh Nghia" w:date="2019-10-09T10:56:00Z">
            <w:rPr>
              <w:sz w:val="26"/>
              <w:szCs w:val="26"/>
            </w:rPr>
          </w:rPrChange>
        </w:rPr>
        <w:t>viên</w:t>
      </w:r>
      <w:proofErr w:type="spellEnd"/>
      <w:r w:rsidRPr="00B41112">
        <w:rPr>
          <w:sz w:val="26"/>
          <w:szCs w:val="26"/>
          <w:rPrChange w:id="3448" w:author="Le Minh Nghia" w:date="2019-10-09T10:56:00Z">
            <w:rPr>
              <w:sz w:val="26"/>
              <w:szCs w:val="26"/>
            </w:rPr>
          </w:rPrChange>
        </w:rPr>
        <w:t xml:space="preserve"> </w:t>
      </w:r>
      <w:proofErr w:type="spellStart"/>
      <w:r w:rsidRPr="00B41112">
        <w:rPr>
          <w:sz w:val="26"/>
          <w:szCs w:val="26"/>
          <w:rPrChange w:id="3449" w:author="Le Minh Nghia" w:date="2019-10-09T10:56:00Z">
            <w:rPr>
              <w:sz w:val="26"/>
              <w:szCs w:val="26"/>
            </w:rPr>
          </w:rPrChange>
        </w:rPr>
        <w:t>hiện</w:t>
      </w:r>
      <w:proofErr w:type="spellEnd"/>
      <w:r w:rsidRPr="00B41112">
        <w:rPr>
          <w:sz w:val="26"/>
          <w:szCs w:val="26"/>
          <w:rPrChange w:id="3450" w:author="Le Minh Nghia" w:date="2019-10-09T10:56:00Z">
            <w:rPr>
              <w:sz w:val="26"/>
              <w:szCs w:val="26"/>
            </w:rPr>
          </w:rPrChange>
        </w:rPr>
        <w:t xml:space="preserve"> </w:t>
      </w:r>
      <w:proofErr w:type="spellStart"/>
      <w:r w:rsidRPr="00B41112">
        <w:rPr>
          <w:sz w:val="26"/>
          <w:szCs w:val="26"/>
          <w:rPrChange w:id="3451" w:author="Le Minh Nghia" w:date="2019-10-09T10:56:00Z">
            <w:rPr>
              <w:sz w:val="26"/>
              <w:szCs w:val="26"/>
            </w:rPr>
          </w:rPrChange>
        </w:rPr>
        <w:t>đang</w:t>
      </w:r>
      <w:proofErr w:type="spellEnd"/>
      <w:r w:rsidRPr="00B41112">
        <w:rPr>
          <w:sz w:val="26"/>
          <w:szCs w:val="26"/>
          <w:rPrChange w:id="3452" w:author="Le Minh Nghia" w:date="2019-10-09T10:56:00Z">
            <w:rPr>
              <w:sz w:val="26"/>
              <w:szCs w:val="26"/>
            </w:rPr>
          </w:rPrChange>
        </w:rPr>
        <w:t xml:space="preserve"> </w:t>
      </w:r>
      <w:proofErr w:type="spellStart"/>
      <w:r w:rsidRPr="00B41112">
        <w:rPr>
          <w:sz w:val="26"/>
          <w:szCs w:val="26"/>
          <w:rPrChange w:id="3453" w:author="Le Minh Nghia" w:date="2019-10-09T10:56:00Z">
            <w:rPr>
              <w:sz w:val="26"/>
              <w:szCs w:val="26"/>
            </w:rPr>
          </w:rPrChange>
        </w:rPr>
        <w:t>họ</w:t>
      </w:r>
      <w:r w:rsidR="00917EF7" w:rsidRPr="00B41112">
        <w:rPr>
          <w:sz w:val="26"/>
          <w:szCs w:val="26"/>
          <w:rPrChange w:id="3454" w:author="Le Minh Nghia" w:date="2019-10-09T10:56:00Z">
            <w:rPr>
              <w:sz w:val="26"/>
              <w:szCs w:val="26"/>
            </w:rPr>
          </w:rPrChange>
        </w:rPr>
        <w:t>c</w:t>
      </w:r>
      <w:proofErr w:type="spellEnd"/>
      <w:r w:rsidR="00917EF7" w:rsidRPr="00B41112">
        <w:rPr>
          <w:sz w:val="26"/>
          <w:szCs w:val="26"/>
          <w:rPrChange w:id="3455" w:author="Le Minh Nghia" w:date="2019-10-09T10:56:00Z">
            <w:rPr>
              <w:sz w:val="26"/>
              <w:szCs w:val="26"/>
            </w:rPr>
          </w:rPrChange>
        </w:rPr>
        <w:t xml:space="preserve"> </w:t>
      </w:r>
      <w:proofErr w:type="spellStart"/>
      <w:r w:rsidR="00917EF7" w:rsidRPr="00B41112">
        <w:rPr>
          <w:sz w:val="26"/>
          <w:szCs w:val="26"/>
          <w:rPrChange w:id="3456" w:author="Le Minh Nghia" w:date="2019-10-09T10:56:00Z">
            <w:rPr>
              <w:sz w:val="26"/>
              <w:szCs w:val="26"/>
            </w:rPr>
          </w:rPrChange>
        </w:rPr>
        <w:t>trong</w:t>
      </w:r>
      <w:proofErr w:type="spellEnd"/>
      <w:r w:rsidR="00917EF7" w:rsidRPr="00B41112">
        <w:rPr>
          <w:sz w:val="26"/>
          <w:szCs w:val="26"/>
          <w:rPrChange w:id="3457" w:author="Le Minh Nghia" w:date="2019-10-09T10:56:00Z">
            <w:rPr>
              <w:sz w:val="26"/>
              <w:szCs w:val="26"/>
            </w:rPr>
          </w:rPrChange>
        </w:rPr>
        <w:t xml:space="preserve"> khoa</w:t>
      </w:r>
      <w:r w:rsidRPr="00B41112">
        <w:rPr>
          <w:sz w:val="26"/>
          <w:szCs w:val="26"/>
          <w:rPrChange w:id="3458"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3459" w:author="Le Minh Nghia" w:date="2019-10-09T10:56:00Z">
            <w:rPr>
              <w:sz w:val="26"/>
              <w:szCs w:val="26"/>
            </w:rPr>
          </w:rPrChange>
        </w:rPr>
      </w:pPr>
      <w:proofErr w:type="spellStart"/>
      <w:r w:rsidRPr="00B41112">
        <w:rPr>
          <w:sz w:val="26"/>
          <w:szCs w:val="26"/>
          <w:rPrChange w:id="3460" w:author="Le Minh Nghia" w:date="2019-10-09T10:56:00Z">
            <w:rPr>
              <w:sz w:val="26"/>
              <w:szCs w:val="26"/>
            </w:rPr>
          </w:rPrChange>
        </w:rPr>
        <w:t>Đại</w:t>
      </w:r>
      <w:proofErr w:type="spellEnd"/>
      <w:r w:rsidRPr="00B41112">
        <w:rPr>
          <w:sz w:val="26"/>
          <w:szCs w:val="26"/>
          <w:rPrChange w:id="3461" w:author="Le Minh Nghia" w:date="2019-10-09T10:56:00Z">
            <w:rPr>
              <w:sz w:val="26"/>
              <w:szCs w:val="26"/>
            </w:rPr>
          </w:rPrChange>
        </w:rPr>
        <w:t xml:space="preserve"> </w:t>
      </w:r>
      <w:proofErr w:type="spellStart"/>
      <w:r w:rsidRPr="00B41112">
        <w:rPr>
          <w:sz w:val="26"/>
          <w:szCs w:val="26"/>
          <w:rPrChange w:id="3462" w:author="Le Minh Nghia" w:date="2019-10-09T10:56:00Z">
            <w:rPr>
              <w:sz w:val="26"/>
              <w:szCs w:val="26"/>
            </w:rPr>
          </w:rPrChange>
        </w:rPr>
        <w:t>họ</w:t>
      </w:r>
      <w:r w:rsidR="00917EF7" w:rsidRPr="00B41112">
        <w:rPr>
          <w:sz w:val="26"/>
          <w:szCs w:val="26"/>
          <w:rPrChange w:id="3463" w:author="Le Minh Nghia" w:date="2019-10-09T10:56:00Z">
            <w:rPr>
              <w:sz w:val="26"/>
              <w:szCs w:val="26"/>
            </w:rPr>
          </w:rPrChange>
        </w:rPr>
        <w:t>c</w:t>
      </w:r>
      <w:proofErr w:type="spellEnd"/>
      <w:r w:rsidR="00917EF7" w:rsidRPr="00B41112">
        <w:rPr>
          <w:sz w:val="26"/>
          <w:szCs w:val="26"/>
          <w:rPrChange w:id="3464" w:author="Le Minh Nghia" w:date="2019-10-09T10:56:00Z">
            <w:rPr>
              <w:sz w:val="26"/>
              <w:szCs w:val="26"/>
            </w:rPr>
          </w:rPrChange>
        </w:rPr>
        <w:t xml:space="preserve"> FPT</w:t>
      </w:r>
      <w:r w:rsidRPr="00B41112">
        <w:rPr>
          <w:sz w:val="26"/>
          <w:szCs w:val="26"/>
          <w:rPrChange w:id="3465" w:author="Le Minh Nghia" w:date="2019-10-09T10:56:00Z">
            <w:rPr>
              <w:sz w:val="26"/>
              <w:szCs w:val="26"/>
            </w:rPr>
          </w:rPrChange>
        </w:rPr>
        <w:t xml:space="preserve">: </w:t>
      </w:r>
      <w:proofErr w:type="spellStart"/>
      <w:r w:rsidRPr="00B41112">
        <w:rPr>
          <w:sz w:val="26"/>
          <w:szCs w:val="26"/>
          <w:rPrChange w:id="3466" w:author="Le Minh Nghia" w:date="2019-10-09T10:56:00Z">
            <w:rPr>
              <w:sz w:val="26"/>
              <w:szCs w:val="26"/>
            </w:rPr>
          </w:rPrChange>
        </w:rPr>
        <w:t>nêu</w:t>
      </w:r>
      <w:proofErr w:type="spellEnd"/>
      <w:r w:rsidRPr="00B41112">
        <w:rPr>
          <w:sz w:val="26"/>
          <w:szCs w:val="26"/>
          <w:rPrChange w:id="3467" w:author="Le Minh Nghia" w:date="2019-10-09T10:56:00Z">
            <w:rPr>
              <w:sz w:val="26"/>
              <w:szCs w:val="26"/>
            </w:rPr>
          </w:rPrChange>
        </w:rPr>
        <w:t xml:space="preserve"> </w:t>
      </w:r>
      <w:proofErr w:type="spellStart"/>
      <w:r w:rsidRPr="00B41112">
        <w:rPr>
          <w:sz w:val="26"/>
          <w:szCs w:val="26"/>
          <w:rPrChange w:id="3468" w:author="Le Minh Nghia" w:date="2019-10-09T10:56:00Z">
            <w:rPr>
              <w:sz w:val="26"/>
              <w:szCs w:val="26"/>
            </w:rPr>
          </w:rPrChange>
        </w:rPr>
        <w:t>được</w:t>
      </w:r>
      <w:proofErr w:type="spellEnd"/>
      <w:r w:rsidRPr="00B41112">
        <w:rPr>
          <w:sz w:val="26"/>
          <w:szCs w:val="26"/>
          <w:rPrChange w:id="3469" w:author="Le Minh Nghia" w:date="2019-10-09T10:56:00Z">
            <w:rPr>
              <w:sz w:val="26"/>
              <w:szCs w:val="26"/>
            </w:rPr>
          </w:rPrChange>
        </w:rPr>
        <w:t xml:space="preserve"> </w:t>
      </w:r>
      <w:proofErr w:type="spellStart"/>
      <w:r w:rsidRPr="00B41112">
        <w:rPr>
          <w:sz w:val="26"/>
          <w:szCs w:val="26"/>
          <w:rPrChange w:id="3470" w:author="Le Minh Nghia" w:date="2019-10-09T10:56:00Z">
            <w:rPr>
              <w:sz w:val="26"/>
              <w:szCs w:val="26"/>
            </w:rPr>
          </w:rPrChange>
        </w:rPr>
        <w:t>khu</w:t>
      </w:r>
      <w:proofErr w:type="spellEnd"/>
      <w:r w:rsidRPr="00B41112">
        <w:rPr>
          <w:sz w:val="26"/>
          <w:szCs w:val="26"/>
          <w:rPrChange w:id="3471" w:author="Le Minh Nghia" w:date="2019-10-09T10:56:00Z">
            <w:rPr>
              <w:sz w:val="26"/>
              <w:szCs w:val="26"/>
            </w:rPr>
          </w:rPrChange>
        </w:rPr>
        <w:t xml:space="preserve"> </w:t>
      </w:r>
      <w:proofErr w:type="spellStart"/>
      <w:r w:rsidRPr="00B41112">
        <w:rPr>
          <w:sz w:val="26"/>
          <w:szCs w:val="26"/>
          <w:rPrChange w:id="3472" w:author="Le Minh Nghia" w:date="2019-10-09T10:56:00Z">
            <w:rPr>
              <w:sz w:val="26"/>
              <w:szCs w:val="26"/>
            </w:rPr>
          </w:rPrChange>
        </w:rPr>
        <w:t>vực</w:t>
      </w:r>
      <w:proofErr w:type="spellEnd"/>
      <w:r w:rsidRPr="00B41112">
        <w:rPr>
          <w:sz w:val="26"/>
          <w:szCs w:val="26"/>
          <w:rPrChange w:id="3473" w:author="Le Minh Nghia" w:date="2019-10-09T10:56:00Z">
            <w:rPr>
              <w:sz w:val="26"/>
              <w:szCs w:val="26"/>
            </w:rPr>
          </w:rPrChange>
        </w:rPr>
        <w:t xml:space="preserve"> </w:t>
      </w:r>
      <w:proofErr w:type="spellStart"/>
      <w:r w:rsidRPr="00B41112">
        <w:rPr>
          <w:sz w:val="26"/>
          <w:szCs w:val="26"/>
          <w:rPrChange w:id="3474" w:author="Le Minh Nghia" w:date="2019-10-09T10:56:00Z">
            <w:rPr>
              <w:sz w:val="26"/>
              <w:szCs w:val="26"/>
            </w:rPr>
          </w:rPrChange>
        </w:rPr>
        <w:t>và</w:t>
      </w:r>
      <w:proofErr w:type="spellEnd"/>
      <w:r w:rsidRPr="00B41112">
        <w:rPr>
          <w:sz w:val="26"/>
          <w:szCs w:val="26"/>
          <w:rPrChange w:id="3475" w:author="Le Minh Nghia" w:date="2019-10-09T10:56:00Z">
            <w:rPr>
              <w:sz w:val="26"/>
              <w:szCs w:val="26"/>
            </w:rPr>
          </w:rPrChange>
        </w:rPr>
        <w:t xml:space="preserve"> </w:t>
      </w:r>
      <w:proofErr w:type="spellStart"/>
      <w:r w:rsidRPr="00B41112">
        <w:rPr>
          <w:sz w:val="26"/>
          <w:szCs w:val="26"/>
          <w:rPrChange w:id="3476" w:author="Le Minh Nghia" w:date="2019-10-09T10:56:00Z">
            <w:rPr>
              <w:sz w:val="26"/>
              <w:szCs w:val="26"/>
            </w:rPr>
          </w:rPrChange>
        </w:rPr>
        <w:t>mạng</w:t>
      </w:r>
      <w:proofErr w:type="spellEnd"/>
      <w:r w:rsidRPr="00B41112">
        <w:rPr>
          <w:sz w:val="26"/>
          <w:szCs w:val="26"/>
          <w:rPrChange w:id="3477" w:author="Le Minh Nghia" w:date="2019-10-09T10:56:00Z">
            <w:rPr>
              <w:sz w:val="26"/>
              <w:szCs w:val="26"/>
            </w:rPr>
          </w:rPrChange>
        </w:rPr>
        <w:t xml:space="preserve"> </w:t>
      </w:r>
      <w:proofErr w:type="spellStart"/>
      <w:r w:rsidRPr="00B41112">
        <w:rPr>
          <w:sz w:val="26"/>
          <w:szCs w:val="26"/>
          <w:rPrChange w:id="3478" w:author="Le Minh Nghia" w:date="2019-10-09T10:56:00Z">
            <w:rPr>
              <w:sz w:val="26"/>
              <w:szCs w:val="26"/>
            </w:rPr>
          </w:rPrChange>
        </w:rPr>
        <w:t>lưới</w:t>
      </w:r>
      <w:proofErr w:type="spellEnd"/>
      <w:r w:rsidRPr="00B41112">
        <w:rPr>
          <w:sz w:val="26"/>
          <w:szCs w:val="26"/>
          <w:rPrChange w:id="3479" w:author="Le Minh Nghia" w:date="2019-10-09T10:56:00Z">
            <w:rPr>
              <w:sz w:val="26"/>
              <w:szCs w:val="26"/>
            </w:rPr>
          </w:rPrChange>
        </w:rPr>
        <w:t xml:space="preserve"> </w:t>
      </w:r>
      <w:proofErr w:type="spellStart"/>
      <w:r w:rsidRPr="00B41112">
        <w:rPr>
          <w:sz w:val="26"/>
          <w:szCs w:val="26"/>
          <w:rPrChange w:id="3480" w:author="Le Minh Nghia" w:date="2019-10-09T10:56:00Z">
            <w:rPr>
              <w:sz w:val="26"/>
              <w:szCs w:val="26"/>
            </w:rPr>
          </w:rPrChange>
        </w:rPr>
        <w:t>của</w:t>
      </w:r>
      <w:proofErr w:type="spellEnd"/>
      <w:r w:rsidRPr="00B41112">
        <w:rPr>
          <w:sz w:val="26"/>
          <w:szCs w:val="26"/>
          <w:rPrChange w:id="3481" w:author="Le Minh Nghia" w:date="2019-10-09T10:56:00Z">
            <w:rPr>
              <w:sz w:val="26"/>
              <w:szCs w:val="26"/>
            </w:rPr>
          </w:rPrChange>
        </w:rPr>
        <w:t xml:space="preserve"> </w:t>
      </w:r>
      <w:proofErr w:type="spellStart"/>
      <w:r w:rsidRPr="00B41112">
        <w:rPr>
          <w:sz w:val="26"/>
          <w:szCs w:val="26"/>
          <w:rPrChange w:id="3482" w:author="Le Minh Nghia" w:date="2019-10-09T10:56:00Z">
            <w:rPr>
              <w:sz w:val="26"/>
              <w:szCs w:val="26"/>
            </w:rPr>
          </w:rPrChange>
        </w:rPr>
        <w:t>cựu</w:t>
      </w:r>
      <w:proofErr w:type="spellEnd"/>
      <w:r w:rsidRPr="00B41112">
        <w:rPr>
          <w:sz w:val="26"/>
          <w:szCs w:val="26"/>
          <w:rPrChange w:id="3483" w:author="Le Minh Nghia" w:date="2019-10-09T10:56:00Z">
            <w:rPr>
              <w:sz w:val="26"/>
              <w:szCs w:val="26"/>
            </w:rPr>
          </w:rPrChange>
        </w:rPr>
        <w:t xml:space="preserve"> </w:t>
      </w:r>
      <w:proofErr w:type="spellStart"/>
      <w:r w:rsidRPr="00B41112">
        <w:rPr>
          <w:sz w:val="26"/>
          <w:szCs w:val="26"/>
          <w:rPrChange w:id="3484" w:author="Le Minh Nghia" w:date="2019-10-09T10:56:00Z">
            <w:rPr>
              <w:sz w:val="26"/>
              <w:szCs w:val="26"/>
            </w:rPr>
          </w:rPrChange>
        </w:rPr>
        <w:t>sinh</w:t>
      </w:r>
      <w:proofErr w:type="spellEnd"/>
      <w:r w:rsidRPr="00B41112">
        <w:rPr>
          <w:sz w:val="26"/>
          <w:szCs w:val="26"/>
          <w:rPrChange w:id="3485" w:author="Le Minh Nghia" w:date="2019-10-09T10:56:00Z">
            <w:rPr>
              <w:sz w:val="26"/>
              <w:szCs w:val="26"/>
            </w:rPr>
          </w:rPrChange>
        </w:rPr>
        <w:t xml:space="preserve"> </w:t>
      </w:r>
      <w:proofErr w:type="spellStart"/>
      <w:r w:rsidRPr="00B41112">
        <w:rPr>
          <w:sz w:val="26"/>
          <w:szCs w:val="26"/>
          <w:rPrChange w:id="3486" w:author="Le Minh Nghia" w:date="2019-10-09T10:56:00Z">
            <w:rPr>
              <w:sz w:val="26"/>
              <w:szCs w:val="26"/>
            </w:rPr>
          </w:rPrChange>
        </w:rPr>
        <w:t>viên</w:t>
      </w:r>
      <w:proofErr w:type="spellEnd"/>
      <w:r w:rsidRPr="00B41112">
        <w:rPr>
          <w:sz w:val="26"/>
          <w:szCs w:val="26"/>
          <w:rPrChange w:id="3487" w:author="Le Minh Nghia" w:date="2019-10-09T10:56:00Z">
            <w:rPr>
              <w:sz w:val="26"/>
              <w:szCs w:val="26"/>
            </w:rPr>
          </w:rPrChange>
        </w:rPr>
        <w:t xml:space="preserve">, </w:t>
      </w:r>
      <w:proofErr w:type="spellStart"/>
      <w:r w:rsidRPr="00B41112">
        <w:rPr>
          <w:sz w:val="26"/>
          <w:szCs w:val="26"/>
          <w:rPrChange w:id="3488" w:author="Le Minh Nghia" w:date="2019-10-09T10:56:00Z">
            <w:rPr>
              <w:sz w:val="26"/>
              <w:szCs w:val="26"/>
            </w:rPr>
          </w:rPrChange>
        </w:rPr>
        <w:t>các</w:t>
      </w:r>
      <w:proofErr w:type="spellEnd"/>
      <w:r w:rsidRPr="00B41112">
        <w:rPr>
          <w:sz w:val="26"/>
          <w:szCs w:val="26"/>
          <w:rPrChange w:id="3489" w:author="Le Minh Nghia" w:date="2019-10-09T10:56:00Z">
            <w:rPr>
              <w:sz w:val="26"/>
              <w:szCs w:val="26"/>
            </w:rPr>
          </w:rPrChange>
        </w:rPr>
        <w:t xml:space="preserve"> </w:t>
      </w:r>
      <w:proofErr w:type="spellStart"/>
      <w:r w:rsidRPr="00B41112">
        <w:rPr>
          <w:sz w:val="26"/>
          <w:szCs w:val="26"/>
          <w:rPrChange w:id="3490" w:author="Le Minh Nghia" w:date="2019-10-09T10:56:00Z">
            <w:rPr>
              <w:sz w:val="26"/>
              <w:szCs w:val="26"/>
            </w:rPr>
          </w:rPrChange>
        </w:rPr>
        <w:t>quyền</w:t>
      </w:r>
      <w:proofErr w:type="spellEnd"/>
      <w:r w:rsidRPr="00B41112">
        <w:rPr>
          <w:sz w:val="26"/>
          <w:szCs w:val="26"/>
          <w:rPrChange w:id="3491" w:author="Le Minh Nghia" w:date="2019-10-09T10:56:00Z">
            <w:rPr>
              <w:sz w:val="26"/>
              <w:szCs w:val="26"/>
            </w:rPr>
          </w:rPrChange>
        </w:rPr>
        <w:t xml:space="preserve"> </w:t>
      </w:r>
      <w:proofErr w:type="spellStart"/>
      <w:r w:rsidRPr="00B41112">
        <w:rPr>
          <w:sz w:val="26"/>
          <w:szCs w:val="26"/>
          <w:rPrChange w:id="3492" w:author="Le Minh Nghia" w:date="2019-10-09T10:56:00Z">
            <w:rPr>
              <w:sz w:val="26"/>
              <w:szCs w:val="26"/>
            </w:rPr>
          </w:rPrChange>
        </w:rPr>
        <w:t>lợi</w:t>
      </w:r>
      <w:proofErr w:type="spellEnd"/>
      <w:r w:rsidRPr="00B41112">
        <w:rPr>
          <w:sz w:val="26"/>
          <w:szCs w:val="26"/>
          <w:rPrChange w:id="3493" w:author="Le Minh Nghia" w:date="2019-10-09T10:56:00Z">
            <w:rPr>
              <w:sz w:val="26"/>
              <w:szCs w:val="26"/>
            </w:rPr>
          </w:rPrChange>
        </w:rPr>
        <w:t xml:space="preserve">, </w:t>
      </w:r>
      <w:proofErr w:type="spellStart"/>
      <w:r w:rsidRPr="00B41112">
        <w:rPr>
          <w:sz w:val="26"/>
          <w:szCs w:val="26"/>
          <w:rPrChange w:id="3494" w:author="Le Minh Nghia" w:date="2019-10-09T10:56:00Z">
            <w:rPr>
              <w:sz w:val="26"/>
              <w:szCs w:val="26"/>
            </w:rPr>
          </w:rPrChange>
        </w:rPr>
        <w:t>thống</w:t>
      </w:r>
      <w:proofErr w:type="spellEnd"/>
      <w:r w:rsidRPr="00B41112">
        <w:rPr>
          <w:sz w:val="26"/>
          <w:szCs w:val="26"/>
          <w:rPrChange w:id="3495" w:author="Le Minh Nghia" w:date="2019-10-09T10:56:00Z">
            <w:rPr>
              <w:sz w:val="26"/>
              <w:szCs w:val="26"/>
            </w:rPr>
          </w:rPrChange>
        </w:rPr>
        <w:t xml:space="preserve"> </w:t>
      </w:r>
      <w:proofErr w:type="spellStart"/>
      <w:r w:rsidRPr="00B41112">
        <w:rPr>
          <w:sz w:val="26"/>
          <w:szCs w:val="26"/>
          <w:rPrChange w:id="3496" w:author="Le Minh Nghia" w:date="2019-10-09T10:56:00Z">
            <w:rPr>
              <w:sz w:val="26"/>
              <w:szCs w:val="26"/>
            </w:rPr>
          </w:rPrChange>
        </w:rPr>
        <w:t>kê</w:t>
      </w:r>
      <w:proofErr w:type="spellEnd"/>
      <w:r w:rsidRPr="00B41112">
        <w:rPr>
          <w:sz w:val="26"/>
          <w:szCs w:val="26"/>
          <w:rPrChange w:id="3497" w:author="Le Minh Nghia" w:date="2019-10-09T10:56:00Z">
            <w:rPr>
              <w:sz w:val="26"/>
              <w:szCs w:val="26"/>
            </w:rPr>
          </w:rPrChange>
        </w:rPr>
        <w:t xml:space="preserve"> </w:t>
      </w:r>
      <w:proofErr w:type="spellStart"/>
      <w:r w:rsidRPr="00B41112">
        <w:rPr>
          <w:sz w:val="26"/>
          <w:szCs w:val="26"/>
          <w:rPrChange w:id="3498" w:author="Le Minh Nghia" w:date="2019-10-09T10:56:00Z">
            <w:rPr>
              <w:sz w:val="26"/>
              <w:szCs w:val="26"/>
            </w:rPr>
          </w:rPrChange>
        </w:rPr>
        <w:t>được</w:t>
      </w:r>
      <w:proofErr w:type="spellEnd"/>
      <w:r w:rsidRPr="00B41112">
        <w:rPr>
          <w:sz w:val="26"/>
          <w:szCs w:val="26"/>
          <w:rPrChange w:id="3499" w:author="Le Minh Nghia" w:date="2019-10-09T10:56:00Z">
            <w:rPr>
              <w:sz w:val="26"/>
              <w:szCs w:val="26"/>
            </w:rPr>
          </w:rPrChange>
        </w:rPr>
        <w:t xml:space="preserve"> </w:t>
      </w:r>
      <w:proofErr w:type="spellStart"/>
      <w:r w:rsidRPr="00B41112">
        <w:rPr>
          <w:sz w:val="26"/>
          <w:szCs w:val="26"/>
          <w:rPrChange w:id="3500" w:author="Le Minh Nghia" w:date="2019-10-09T10:56:00Z">
            <w:rPr>
              <w:sz w:val="26"/>
              <w:szCs w:val="26"/>
            </w:rPr>
          </w:rPrChange>
        </w:rPr>
        <w:t>những</w:t>
      </w:r>
      <w:proofErr w:type="spellEnd"/>
      <w:r w:rsidRPr="00B41112">
        <w:rPr>
          <w:sz w:val="26"/>
          <w:szCs w:val="26"/>
          <w:rPrChange w:id="3501" w:author="Le Minh Nghia" w:date="2019-10-09T10:56:00Z">
            <w:rPr>
              <w:sz w:val="26"/>
              <w:szCs w:val="26"/>
            </w:rPr>
          </w:rPrChange>
        </w:rPr>
        <w:t xml:space="preserve"> </w:t>
      </w:r>
      <w:proofErr w:type="spellStart"/>
      <w:r w:rsidRPr="00B41112">
        <w:rPr>
          <w:sz w:val="26"/>
          <w:szCs w:val="26"/>
          <w:rPrChange w:id="3502" w:author="Le Minh Nghia" w:date="2019-10-09T10:56:00Z">
            <w:rPr>
              <w:sz w:val="26"/>
              <w:szCs w:val="26"/>
            </w:rPr>
          </w:rPrChange>
        </w:rPr>
        <w:t>thành</w:t>
      </w:r>
      <w:proofErr w:type="spellEnd"/>
      <w:r w:rsidRPr="00B41112">
        <w:rPr>
          <w:sz w:val="26"/>
          <w:szCs w:val="26"/>
          <w:rPrChange w:id="3503" w:author="Le Minh Nghia" w:date="2019-10-09T10:56:00Z">
            <w:rPr>
              <w:sz w:val="26"/>
              <w:szCs w:val="26"/>
            </w:rPr>
          </w:rPrChange>
        </w:rPr>
        <w:t xml:space="preserve"> </w:t>
      </w:r>
      <w:proofErr w:type="spellStart"/>
      <w:r w:rsidRPr="00B41112">
        <w:rPr>
          <w:sz w:val="26"/>
          <w:szCs w:val="26"/>
          <w:rPrChange w:id="3504" w:author="Le Minh Nghia" w:date="2019-10-09T10:56:00Z">
            <w:rPr>
              <w:sz w:val="26"/>
              <w:szCs w:val="26"/>
            </w:rPr>
          </w:rPrChange>
        </w:rPr>
        <w:t>tích</w:t>
      </w:r>
      <w:proofErr w:type="spellEnd"/>
      <w:r w:rsidRPr="00B41112">
        <w:rPr>
          <w:sz w:val="26"/>
          <w:szCs w:val="26"/>
          <w:rPrChange w:id="3505" w:author="Le Minh Nghia" w:date="2019-10-09T10:56:00Z">
            <w:rPr>
              <w:sz w:val="26"/>
              <w:szCs w:val="26"/>
            </w:rPr>
          </w:rPrChange>
        </w:rPr>
        <w:t xml:space="preserve"> </w:t>
      </w:r>
      <w:proofErr w:type="spellStart"/>
      <w:r w:rsidRPr="00B41112">
        <w:rPr>
          <w:sz w:val="26"/>
          <w:szCs w:val="26"/>
          <w:rPrChange w:id="3506" w:author="Le Minh Nghia" w:date="2019-10-09T10:56:00Z">
            <w:rPr>
              <w:sz w:val="26"/>
              <w:szCs w:val="26"/>
            </w:rPr>
          </w:rPrChange>
        </w:rPr>
        <w:t>nổi</w:t>
      </w:r>
      <w:proofErr w:type="spellEnd"/>
      <w:r w:rsidRPr="00B41112">
        <w:rPr>
          <w:sz w:val="26"/>
          <w:szCs w:val="26"/>
          <w:rPrChange w:id="3507" w:author="Le Minh Nghia" w:date="2019-10-09T10:56:00Z">
            <w:rPr>
              <w:sz w:val="26"/>
              <w:szCs w:val="26"/>
            </w:rPr>
          </w:rPrChange>
        </w:rPr>
        <w:t xml:space="preserve"> </w:t>
      </w:r>
      <w:proofErr w:type="spellStart"/>
      <w:r w:rsidRPr="00B41112">
        <w:rPr>
          <w:sz w:val="26"/>
          <w:szCs w:val="26"/>
          <w:rPrChange w:id="3508" w:author="Le Minh Nghia" w:date="2019-10-09T10:56:00Z">
            <w:rPr>
              <w:sz w:val="26"/>
              <w:szCs w:val="26"/>
            </w:rPr>
          </w:rPrChange>
        </w:rPr>
        <w:t>bật</w:t>
      </w:r>
      <w:proofErr w:type="spellEnd"/>
      <w:r w:rsidRPr="00B41112">
        <w:rPr>
          <w:sz w:val="26"/>
          <w:szCs w:val="26"/>
          <w:rPrChange w:id="3509" w:author="Le Minh Nghia" w:date="2019-10-09T10:56:00Z">
            <w:rPr>
              <w:sz w:val="26"/>
              <w:szCs w:val="26"/>
            </w:rPr>
          </w:rPrChange>
        </w:rPr>
        <w:t xml:space="preserve"> </w:t>
      </w:r>
      <w:proofErr w:type="spellStart"/>
      <w:r w:rsidRPr="00B41112">
        <w:rPr>
          <w:sz w:val="26"/>
          <w:szCs w:val="26"/>
          <w:rPrChange w:id="3510" w:author="Le Minh Nghia" w:date="2019-10-09T10:56:00Z">
            <w:rPr>
              <w:sz w:val="26"/>
              <w:szCs w:val="26"/>
            </w:rPr>
          </w:rPrChange>
        </w:rPr>
        <w:t>của</w:t>
      </w:r>
      <w:proofErr w:type="spellEnd"/>
      <w:r w:rsidRPr="00B41112">
        <w:rPr>
          <w:sz w:val="26"/>
          <w:szCs w:val="26"/>
          <w:rPrChange w:id="3511" w:author="Le Minh Nghia" w:date="2019-10-09T10:56:00Z">
            <w:rPr>
              <w:sz w:val="26"/>
              <w:szCs w:val="26"/>
            </w:rPr>
          </w:rPrChange>
        </w:rPr>
        <w:t xml:space="preserve"> </w:t>
      </w:r>
      <w:proofErr w:type="spellStart"/>
      <w:r w:rsidRPr="00B41112">
        <w:rPr>
          <w:sz w:val="26"/>
          <w:szCs w:val="26"/>
          <w:rPrChange w:id="3512" w:author="Le Minh Nghia" w:date="2019-10-09T10:56:00Z">
            <w:rPr>
              <w:sz w:val="26"/>
              <w:szCs w:val="26"/>
            </w:rPr>
          </w:rPrChange>
        </w:rPr>
        <w:t>các</w:t>
      </w:r>
      <w:proofErr w:type="spellEnd"/>
      <w:r w:rsidRPr="00B41112">
        <w:rPr>
          <w:sz w:val="26"/>
          <w:szCs w:val="26"/>
          <w:rPrChange w:id="3513" w:author="Le Minh Nghia" w:date="2019-10-09T10:56:00Z">
            <w:rPr>
              <w:sz w:val="26"/>
              <w:szCs w:val="26"/>
            </w:rPr>
          </w:rPrChange>
        </w:rPr>
        <w:t xml:space="preserve"> </w:t>
      </w:r>
      <w:proofErr w:type="spellStart"/>
      <w:r w:rsidRPr="00B41112">
        <w:rPr>
          <w:sz w:val="26"/>
          <w:szCs w:val="26"/>
          <w:rPrChange w:id="3514" w:author="Le Minh Nghia" w:date="2019-10-09T10:56:00Z">
            <w:rPr>
              <w:sz w:val="26"/>
              <w:szCs w:val="26"/>
            </w:rPr>
          </w:rPrChange>
        </w:rPr>
        <w:t>cựu</w:t>
      </w:r>
      <w:proofErr w:type="spellEnd"/>
      <w:r w:rsidRPr="00B41112">
        <w:rPr>
          <w:sz w:val="26"/>
          <w:szCs w:val="26"/>
          <w:rPrChange w:id="3515" w:author="Le Minh Nghia" w:date="2019-10-09T10:56:00Z">
            <w:rPr>
              <w:sz w:val="26"/>
              <w:szCs w:val="26"/>
            </w:rPr>
          </w:rPrChange>
        </w:rPr>
        <w:t xml:space="preserve"> </w:t>
      </w:r>
      <w:proofErr w:type="spellStart"/>
      <w:r w:rsidRPr="00B41112">
        <w:rPr>
          <w:sz w:val="26"/>
          <w:szCs w:val="26"/>
          <w:rPrChange w:id="3516" w:author="Le Minh Nghia" w:date="2019-10-09T10:56:00Z">
            <w:rPr>
              <w:sz w:val="26"/>
              <w:szCs w:val="26"/>
            </w:rPr>
          </w:rPrChange>
        </w:rPr>
        <w:t>sinh</w:t>
      </w:r>
      <w:proofErr w:type="spellEnd"/>
      <w:r w:rsidR="007D736C" w:rsidRPr="00B41112">
        <w:rPr>
          <w:sz w:val="26"/>
          <w:szCs w:val="26"/>
          <w:rPrChange w:id="3517" w:author="Le Minh Nghia" w:date="2019-10-09T10:56:00Z">
            <w:rPr>
              <w:sz w:val="26"/>
              <w:szCs w:val="26"/>
            </w:rPr>
          </w:rPrChange>
        </w:rPr>
        <w:t xml:space="preserve"> </w:t>
      </w:r>
      <w:proofErr w:type="spellStart"/>
      <w:r w:rsidRPr="00B41112">
        <w:rPr>
          <w:sz w:val="26"/>
          <w:szCs w:val="26"/>
          <w:rPrChange w:id="3518" w:author="Le Minh Nghia" w:date="2019-10-09T10:56:00Z">
            <w:rPr>
              <w:sz w:val="26"/>
              <w:szCs w:val="26"/>
            </w:rPr>
          </w:rPrChange>
        </w:rPr>
        <w:t>viên</w:t>
      </w:r>
      <w:proofErr w:type="spellEnd"/>
      <w:r w:rsidRPr="00B41112">
        <w:rPr>
          <w:sz w:val="26"/>
          <w:szCs w:val="26"/>
          <w:rPrChange w:id="3519" w:author="Le Minh Nghia" w:date="2019-10-09T10:56:00Z">
            <w:rPr>
              <w:sz w:val="26"/>
              <w:szCs w:val="26"/>
            </w:rPr>
          </w:rPrChange>
        </w:rPr>
        <w:t xml:space="preserve">, </w:t>
      </w:r>
      <w:proofErr w:type="spellStart"/>
      <w:r w:rsidRPr="00B41112">
        <w:rPr>
          <w:sz w:val="26"/>
          <w:szCs w:val="26"/>
          <w:rPrChange w:id="3520" w:author="Le Minh Nghia" w:date="2019-10-09T10:56:00Z">
            <w:rPr>
              <w:sz w:val="26"/>
              <w:szCs w:val="26"/>
            </w:rPr>
          </w:rPrChange>
        </w:rPr>
        <w:t>nơi</w:t>
      </w:r>
      <w:proofErr w:type="spellEnd"/>
      <w:r w:rsidRPr="00B41112">
        <w:rPr>
          <w:sz w:val="26"/>
          <w:szCs w:val="26"/>
          <w:rPrChange w:id="3521" w:author="Le Minh Nghia" w:date="2019-10-09T10:56:00Z">
            <w:rPr>
              <w:sz w:val="26"/>
              <w:szCs w:val="26"/>
            </w:rPr>
          </w:rPrChange>
        </w:rPr>
        <w:t xml:space="preserve"> </w:t>
      </w:r>
      <w:proofErr w:type="spellStart"/>
      <w:r w:rsidRPr="00B41112">
        <w:rPr>
          <w:sz w:val="26"/>
          <w:szCs w:val="26"/>
          <w:rPrChange w:id="3522" w:author="Le Minh Nghia" w:date="2019-10-09T10:56:00Z">
            <w:rPr>
              <w:sz w:val="26"/>
              <w:szCs w:val="26"/>
            </w:rPr>
          </w:rPrChange>
        </w:rPr>
        <w:t>làm</w:t>
      </w:r>
      <w:proofErr w:type="spellEnd"/>
      <w:r w:rsidRPr="00B41112">
        <w:rPr>
          <w:sz w:val="26"/>
          <w:szCs w:val="26"/>
          <w:rPrChange w:id="3523" w:author="Le Minh Nghia" w:date="2019-10-09T10:56:00Z">
            <w:rPr>
              <w:sz w:val="26"/>
              <w:szCs w:val="26"/>
            </w:rPr>
          </w:rPrChange>
        </w:rPr>
        <w:t xml:space="preserve"> </w:t>
      </w:r>
      <w:proofErr w:type="spellStart"/>
      <w:r w:rsidRPr="00B41112">
        <w:rPr>
          <w:sz w:val="26"/>
          <w:szCs w:val="26"/>
          <w:rPrChange w:id="3524" w:author="Le Minh Nghia" w:date="2019-10-09T10:56:00Z">
            <w:rPr>
              <w:sz w:val="26"/>
              <w:szCs w:val="26"/>
            </w:rPr>
          </w:rPrChange>
        </w:rPr>
        <w:t>việc</w:t>
      </w:r>
      <w:proofErr w:type="spellEnd"/>
      <w:r w:rsidRPr="00B41112">
        <w:rPr>
          <w:sz w:val="26"/>
          <w:szCs w:val="26"/>
          <w:rPrChange w:id="3525" w:author="Le Minh Nghia" w:date="2019-10-09T10:56:00Z">
            <w:rPr>
              <w:sz w:val="26"/>
              <w:szCs w:val="26"/>
            </w:rPr>
          </w:rPrChange>
        </w:rPr>
        <w:t xml:space="preserve"> </w:t>
      </w:r>
      <w:proofErr w:type="spellStart"/>
      <w:r w:rsidRPr="00B41112">
        <w:rPr>
          <w:sz w:val="26"/>
          <w:szCs w:val="26"/>
          <w:rPrChange w:id="3526" w:author="Le Minh Nghia" w:date="2019-10-09T10:56:00Z">
            <w:rPr>
              <w:sz w:val="26"/>
              <w:szCs w:val="26"/>
            </w:rPr>
          </w:rPrChange>
        </w:rPr>
        <w:t>của</w:t>
      </w:r>
      <w:proofErr w:type="spellEnd"/>
      <w:r w:rsidRPr="00B41112">
        <w:rPr>
          <w:sz w:val="26"/>
          <w:szCs w:val="26"/>
          <w:rPrChange w:id="3527" w:author="Le Minh Nghia" w:date="2019-10-09T10:56:00Z">
            <w:rPr>
              <w:sz w:val="26"/>
              <w:szCs w:val="26"/>
            </w:rPr>
          </w:rPrChange>
        </w:rPr>
        <w:t xml:space="preserve"> </w:t>
      </w:r>
      <w:proofErr w:type="spellStart"/>
      <w:r w:rsidRPr="00B41112">
        <w:rPr>
          <w:sz w:val="26"/>
          <w:szCs w:val="26"/>
          <w:rPrChange w:id="3528" w:author="Le Minh Nghia" w:date="2019-10-09T10:56:00Z">
            <w:rPr>
              <w:sz w:val="26"/>
              <w:szCs w:val="26"/>
            </w:rPr>
          </w:rPrChange>
        </w:rPr>
        <w:t>các</w:t>
      </w:r>
      <w:proofErr w:type="spellEnd"/>
      <w:r w:rsidRPr="00B41112">
        <w:rPr>
          <w:sz w:val="26"/>
          <w:szCs w:val="26"/>
          <w:rPrChange w:id="3529" w:author="Le Minh Nghia" w:date="2019-10-09T10:56:00Z">
            <w:rPr>
              <w:sz w:val="26"/>
              <w:szCs w:val="26"/>
            </w:rPr>
          </w:rPrChange>
        </w:rPr>
        <w:t xml:space="preserve"> </w:t>
      </w:r>
      <w:proofErr w:type="spellStart"/>
      <w:r w:rsidRPr="00B41112">
        <w:rPr>
          <w:sz w:val="26"/>
          <w:szCs w:val="26"/>
          <w:rPrChange w:id="3530" w:author="Le Minh Nghia" w:date="2019-10-09T10:56:00Z">
            <w:rPr>
              <w:sz w:val="26"/>
              <w:szCs w:val="26"/>
            </w:rPr>
          </w:rPrChange>
        </w:rPr>
        <w:t>cựu</w:t>
      </w:r>
      <w:proofErr w:type="spellEnd"/>
      <w:r w:rsidRPr="00B41112">
        <w:rPr>
          <w:sz w:val="26"/>
          <w:szCs w:val="26"/>
          <w:rPrChange w:id="3531" w:author="Le Minh Nghia" w:date="2019-10-09T10:56:00Z">
            <w:rPr>
              <w:sz w:val="26"/>
              <w:szCs w:val="26"/>
            </w:rPr>
          </w:rPrChange>
        </w:rPr>
        <w:t xml:space="preserve"> </w:t>
      </w:r>
      <w:proofErr w:type="spellStart"/>
      <w:r w:rsidRPr="00B41112">
        <w:rPr>
          <w:sz w:val="26"/>
          <w:szCs w:val="26"/>
          <w:rPrChange w:id="3532" w:author="Le Minh Nghia" w:date="2019-10-09T10:56:00Z">
            <w:rPr>
              <w:sz w:val="26"/>
              <w:szCs w:val="26"/>
            </w:rPr>
          </w:rPrChange>
        </w:rPr>
        <w:t>sinh</w:t>
      </w:r>
      <w:proofErr w:type="spellEnd"/>
      <w:r w:rsidRPr="00B41112">
        <w:rPr>
          <w:sz w:val="26"/>
          <w:szCs w:val="26"/>
          <w:rPrChange w:id="3533" w:author="Le Minh Nghia" w:date="2019-10-09T10:56:00Z">
            <w:rPr>
              <w:sz w:val="26"/>
              <w:szCs w:val="26"/>
            </w:rPr>
          </w:rPrChange>
        </w:rPr>
        <w:t xml:space="preserve"> </w:t>
      </w:r>
      <w:proofErr w:type="spellStart"/>
      <w:r w:rsidRPr="00B41112">
        <w:rPr>
          <w:sz w:val="26"/>
          <w:szCs w:val="26"/>
          <w:rPrChange w:id="3534" w:author="Le Minh Nghia" w:date="2019-10-09T10:56:00Z">
            <w:rPr>
              <w:sz w:val="26"/>
              <w:szCs w:val="26"/>
            </w:rPr>
          </w:rPrChange>
        </w:rPr>
        <w:t>viên</w:t>
      </w:r>
      <w:proofErr w:type="spellEnd"/>
      <w:r w:rsidR="00917EF7" w:rsidRPr="00B41112">
        <w:rPr>
          <w:sz w:val="26"/>
          <w:szCs w:val="26"/>
          <w:rPrChange w:id="3535" w:author="Le Minh Nghia" w:date="2019-10-09T10:56:00Z">
            <w:rPr>
              <w:sz w:val="26"/>
              <w:szCs w:val="26"/>
            </w:rPr>
          </w:rPrChange>
        </w:rPr>
        <w:t xml:space="preserve"> </w:t>
      </w:r>
      <w:r w:rsidRPr="00B41112">
        <w:rPr>
          <w:sz w:val="26"/>
          <w:szCs w:val="26"/>
          <w:rPrChange w:id="3536" w:author="Le Minh Nghia" w:date="2019-10-09T10:56:00Z">
            <w:rPr>
              <w:sz w:val="26"/>
              <w:szCs w:val="26"/>
            </w:rPr>
          </w:rPrChange>
        </w:rPr>
        <w:t>(</w:t>
      </w:r>
      <w:proofErr w:type="spellStart"/>
      <w:r w:rsidRPr="00B41112">
        <w:rPr>
          <w:sz w:val="26"/>
          <w:szCs w:val="26"/>
          <w:rPrChange w:id="3537" w:author="Le Minh Nghia" w:date="2019-10-09T10:56:00Z">
            <w:rPr>
              <w:sz w:val="26"/>
              <w:szCs w:val="26"/>
            </w:rPr>
          </w:rPrChange>
        </w:rPr>
        <w:t>không</w:t>
      </w:r>
      <w:proofErr w:type="spellEnd"/>
      <w:r w:rsidRPr="00B41112">
        <w:rPr>
          <w:sz w:val="26"/>
          <w:szCs w:val="26"/>
          <w:rPrChange w:id="3538" w:author="Le Minh Nghia" w:date="2019-10-09T10:56:00Z">
            <w:rPr>
              <w:sz w:val="26"/>
              <w:szCs w:val="26"/>
            </w:rPr>
          </w:rPrChange>
        </w:rPr>
        <w:t xml:space="preserve"> </w:t>
      </w:r>
      <w:proofErr w:type="spellStart"/>
      <w:r w:rsidRPr="00B41112">
        <w:rPr>
          <w:sz w:val="26"/>
          <w:szCs w:val="26"/>
          <w:rPrChange w:id="3539" w:author="Le Minh Nghia" w:date="2019-10-09T10:56:00Z">
            <w:rPr>
              <w:sz w:val="26"/>
              <w:szCs w:val="26"/>
            </w:rPr>
          </w:rPrChange>
        </w:rPr>
        <w:t>nhiều</w:t>
      </w:r>
      <w:proofErr w:type="spellEnd"/>
      <w:r w:rsidRPr="00B41112">
        <w:rPr>
          <w:sz w:val="26"/>
          <w:szCs w:val="26"/>
          <w:rPrChange w:id="3540" w:author="Le Minh Nghia" w:date="2019-10-09T10:56:00Z">
            <w:rPr>
              <w:sz w:val="26"/>
              <w:szCs w:val="26"/>
            </w:rPr>
          </w:rPrChange>
        </w:rPr>
        <w:t xml:space="preserve">, </w:t>
      </w:r>
      <w:proofErr w:type="spellStart"/>
      <w:r w:rsidRPr="00B41112">
        <w:rPr>
          <w:sz w:val="26"/>
          <w:szCs w:val="26"/>
          <w:rPrChange w:id="3541" w:author="Le Minh Nghia" w:date="2019-10-09T10:56:00Z">
            <w:rPr>
              <w:sz w:val="26"/>
              <w:szCs w:val="26"/>
            </w:rPr>
          </w:rPrChange>
        </w:rPr>
        <w:t>đặc</w:t>
      </w:r>
      <w:proofErr w:type="spellEnd"/>
      <w:r w:rsidRPr="00B41112">
        <w:rPr>
          <w:sz w:val="26"/>
          <w:szCs w:val="26"/>
          <w:rPrChange w:id="3542" w:author="Le Minh Nghia" w:date="2019-10-09T10:56:00Z">
            <w:rPr>
              <w:sz w:val="26"/>
              <w:szCs w:val="26"/>
            </w:rPr>
          </w:rPrChange>
        </w:rPr>
        <w:t xml:space="preserve"> </w:t>
      </w:r>
      <w:proofErr w:type="spellStart"/>
      <w:r w:rsidRPr="00B41112">
        <w:rPr>
          <w:sz w:val="26"/>
          <w:szCs w:val="26"/>
          <w:rPrChange w:id="3543" w:author="Le Minh Nghia" w:date="2019-10-09T10:56:00Z">
            <w:rPr>
              <w:sz w:val="26"/>
              <w:szCs w:val="26"/>
            </w:rPr>
          </w:rPrChange>
        </w:rPr>
        <w:t>biệt</w:t>
      </w:r>
      <w:proofErr w:type="spellEnd"/>
      <w:r w:rsidRPr="00B41112">
        <w:rPr>
          <w:sz w:val="26"/>
          <w:szCs w:val="26"/>
          <w:rPrChange w:id="3544" w:author="Le Minh Nghia" w:date="2019-10-09T10:56:00Z">
            <w:rPr>
              <w:sz w:val="26"/>
              <w:szCs w:val="26"/>
            </w:rPr>
          </w:rPrChange>
        </w:rPr>
        <w:t xml:space="preserve"> </w:t>
      </w:r>
      <w:proofErr w:type="spellStart"/>
      <w:r w:rsidRPr="00B41112">
        <w:rPr>
          <w:sz w:val="26"/>
          <w:szCs w:val="26"/>
          <w:rPrChange w:id="3545" w:author="Le Minh Nghia" w:date="2019-10-09T10:56:00Z">
            <w:rPr>
              <w:sz w:val="26"/>
              <w:szCs w:val="26"/>
            </w:rPr>
          </w:rPrChange>
        </w:rPr>
        <w:t>là</w:t>
      </w:r>
      <w:proofErr w:type="spellEnd"/>
      <w:r w:rsidRPr="00B41112">
        <w:rPr>
          <w:sz w:val="26"/>
          <w:szCs w:val="26"/>
          <w:rPrChange w:id="3546" w:author="Le Minh Nghia" w:date="2019-10-09T10:56:00Z">
            <w:rPr>
              <w:sz w:val="26"/>
              <w:szCs w:val="26"/>
            </w:rPr>
          </w:rPrChange>
        </w:rPr>
        <w:t xml:space="preserve"> </w:t>
      </w:r>
      <w:proofErr w:type="spellStart"/>
      <w:r w:rsidRPr="00B41112">
        <w:rPr>
          <w:sz w:val="26"/>
          <w:szCs w:val="26"/>
          <w:rPrChange w:id="3547" w:author="Le Minh Nghia" w:date="2019-10-09T10:56:00Z">
            <w:rPr>
              <w:sz w:val="26"/>
              <w:szCs w:val="26"/>
            </w:rPr>
          </w:rPrChange>
        </w:rPr>
        <w:t>chỉ</w:t>
      </w:r>
      <w:proofErr w:type="spellEnd"/>
      <w:r w:rsidRPr="00B41112">
        <w:rPr>
          <w:sz w:val="26"/>
          <w:szCs w:val="26"/>
          <w:rPrChange w:id="3548" w:author="Le Minh Nghia" w:date="2019-10-09T10:56:00Z">
            <w:rPr>
              <w:sz w:val="26"/>
              <w:szCs w:val="26"/>
            </w:rPr>
          </w:rPrChange>
        </w:rPr>
        <w:t xml:space="preserve"> </w:t>
      </w:r>
      <w:proofErr w:type="spellStart"/>
      <w:r w:rsidRPr="00B41112">
        <w:rPr>
          <w:sz w:val="26"/>
          <w:szCs w:val="26"/>
          <w:rPrChange w:id="3549" w:author="Le Minh Nghia" w:date="2019-10-09T10:56:00Z">
            <w:rPr>
              <w:sz w:val="26"/>
              <w:szCs w:val="26"/>
            </w:rPr>
          </w:rPrChange>
        </w:rPr>
        <w:t>có</w:t>
      </w:r>
      <w:proofErr w:type="spellEnd"/>
      <w:r w:rsidRPr="00B41112">
        <w:rPr>
          <w:sz w:val="26"/>
          <w:szCs w:val="26"/>
          <w:rPrChange w:id="3550" w:author="Le Minh Nghia" w:date="2019-10-09T10:56:00Z">
            <w:rPr>
              <w:sz w:val="26"/>
              <w:szCs w:val="26"/>
            </w:rPr>
          </w:rPrChange>
        </w:rPr>
        <w:t xml:space="preserve"> </w:t>
      </w:r>
      <w:proofErr w:type="spellStart"/>
      <w:r w:rsidRPr="00B41112">
        <w:rPr>
          <w:sz w:val="26"/>
          <w:szCs w:val="26"/>
          <w:rPrChange w:id="3551" w:author="Le Minh Nghia" w:date="2019-10-09T10:56:00Z">
            <w:rPr>
              <w:sz w:val="26"/>
              <w:szCs w:val="26"/>
            </w:rPr>
          </w:rPrChange>
        </w:rPr>
        <w:t>những</w:t>
      </w:r>
      <w:proofErr w:type="spellEnd"/>
      <w:r w:rsidRPr="00B41112">
        <w:rPr>
          <w:sz w:val="26"/>
          <w:szCs w:val="26"/>
          <w:rPrChange w:id="3552" w:author="Le Minh Nghia" w:date="2019-10-09T10:56:00Z">
            <w:rPr>
              <w:sz w:val="26"/>
              <w:szCs w:val="26"/>
            </w:rPr>
          </w:rPrChange>
        </w:rPr>
        <w:t xml:space="preserve"> </w:t>
      </w:r>
      <w:proofErr w:type="spellStart"/>
      <w:r w:rsidRPr="00B41112">
        <w:rPr>
          <w:sz w:val="26"/>
          <w:szCs w:val="26"/>
          <w:rPrChange w:id="3553" w:author="Le Minh Nghia" w:date="2019-10-09T10:56:00Z">
            <w:rPr>
              <w:sz w:val="26"/>
              <w:szCs w:val="26"/>
            </w:rPr>
          </w:rPrChange>
        </w:rPr>
        <w:t>sinh</w:t>
      </w:r>
      <w:proofErr w:type="spellEnd"/>
      <w:r w:rsidRPr="00B41112">
        <w:rPr>
          <w:sz w:val="26"/>
          <w:szCs w:val="26"/>
          <w:rPrChange w:id="3554" w:author="Le Minh Nghia" w:date="2019-10-09T10:56:00Z">
            <w:rPr>
              <w:sz w:val="26"/>
              <w:szCs w:val="26"/>
            </w:rPr>
          </w:rPrChange>
        </w:rPr>
        <w:t xml:space="preserve"> </w:t>
      </w:r>
      <w:proofErr w:type="spellStart"/>
      <w:r w:rsidRPr="00B41112">
        <w:rPr>
          <w:sz w:val="26"/>
          <w:szCs w:val="26"/>
          <w:rPrChange w:id="3555" w:author="Le Minh Nghia" w:date="2019-10-09T10:56:00Z">
            <w:rPr>
              <w:sz w:val="26"/>
              <w:szCs w:val="26"/>
            </w:rPr>
          </w:rPrChange>
        </w:rPr>
        <w:t>viên</w:t>
      </w:r>
      <w:proofErr w:type="spellEnd"/>
      <w:r w:rsidRPr="00B41112">
        <w:rPr>
          <w:sz w:val="26"/>
          <w:szCs w:val="26"/>
          <w:rPrChange w:id="3556" w:author="Le Minh Nghia" w:date="2019-10-09T10:56:00Z">
            <w:rPr>
              <w:sz w:val="26"/>
              <w:szCs w:val="26"/>
            </w:rPr>
          </w:rPrChange>
        </w:rPr>
        <w:t xml:space="preserve"> </w:t>
      </w:r>
      <w:proofErr w:type="spellStart"/>
      <w:r w:rsidRPr="00B41112">
        <w:rPr>
          <w:sz w:val="26"/>
          <w:szCs w:val="26"/>
          <w:rPrChange w:id="3557" w:author="Le Minh Nghia" w:date="2019-10-09T10:56:00Z">
            <w:rPr>
              <w:sz w:val="26"/>
              <w:szCs w:val="26"/>
            </w:rPr>
          </w:rPrChange>
        </w:rPr>
        <w:lastRenderedPageBreak/>
        <w:t>nổi</w:t>
      </w:r>
      <w:proofErr w:type="spellEnd"/>
      <w:r w:rsidRPr="00B41112">
        <w:rPr>
          <w:sz w:val="26"/>
          <w:szCs w:val="26"/>
          <w:rPrChange w:id="3558" w:author="Le Minh Nghia" w:date="2019-10-09T10:56:00Z">
            <w:rPr>
              <w:sz w:val="26"/>
              <w:szCs w:val="26"/>
            </w:rPr>
          </w:rPrChange>
        </w:rPr>
        <w:t xml:space="preserve"> </w:t>
      </w:r>
      <w:proofErr w:type="spellStart"/>
      <w:r w:rsidRPr="00B41112">
        <w:rPr>
          <w:sz w:val="26"/>
          <w:szCs w:val="26"/>
          <w:rPrChange w:id="3559" w:author="Le Minh Nghia" w:date="2019-10-09T10:56:00Z">
            <w:rPr>
              <w:sz w:val="26"/>
              <w:szCs w:val="26"/>
            </w:rPr>
          </w:rPrChange>
        </w:rPr>
        <w:t>bật</w:t>
      </w:r>
      <w:proofErr w:type="spellEnd"/>
      <w:r w:rsidRPr="00B41112">
        <w:rPr>
          <w:sz w:val="26"/>
          <w:szCs w:val="26"/>
          <w:rPrChange w:id="3560" w:author="Le Minh Nghia" w:date="2019-10-09T10:56:00Z">
            <w:rPr>
              <w:sz w:val="26"/>
              <w:szCs w:val="26"/>
            </w:rPr>
          </w:rPrChange>
        </w:rPr>
        <w:t xml:space="preserve">), </w:t>
      </w:r>
      <w:proofErr w:type="spellStart"/>
      <w:r w:rsidRPr="00B41112">
        <w:rPr>
          <w:sz w:val="26"/>
          <w:szCs w:val="26"/>
          <w:rPrChange w:id="3561" w:author="Le Minh Nghia" w:date="2019-10-09T10:56:00Z">
            <w:rPr>
              <w:sz w:val="26"/>
              <w:szCs w:val="26"/>
            </w:rPr>
          </w:rPrChange>
        </w:rPr>
        <w:t>có</w:t>
      </w:r>
      <w:proofErr w:type="spellEnd"/>
      <w:r w:rsidRPr="00B41112">
        <w:rPr>
          <w:sz w:val="26"/>
          <w:szCs w:val="26"/>
          <w:rPrChange w:id="3562" w:author="Le Minh Nghia" w:date="2019-10-09T10:56:00Z">
            <w:rPr>
              <w:sz w:val="26"/>
              <w:szCs w:val="26"/>
            </w:rPr>
          </w:rPrChange>
        </w:rPr>
        <w:t xml:space="preserve"> </w:t>
      </w:r>
      <w:proofErr w:type="spellStart"/>
      <w:r w:rsidRPr="00B41112">
        <w:rPr>
          <w:sz w:val="26"/>
          <w:szCs w:val="26"/>
          <w:rPrChange w:id="3563" w:author="Le Minh Nghia" w:date="2019-10-09T10:56:00Z">
            <w:rPr>
              <w:sz w:val="26"/>
              <w:szCs w:val="26"/>
            </w:rPr>
          </w:rPrChange>
        </w:rPr>
        <w:t>chức</w:t>
      </w:r>
      <w:proofErr w:type="spellEnd"/>
      <w:r w:rsidRPr="00B41112">
        <w:rPr>
          <w:sz w:val="26"/>
          <w:szCs w:val="26"/>
          <w:rPrChange w:id="3564" w:author="Le Minh Nghia" w:date="2019-10-09T10:56:00Z">
            <w:rPr>
              <w:sz w:val="26"/>
              <w:szCs w:val="26"/>
            </w:rPr>
          </w:rPrChange>
        </w:rPr>
        <w:t xml:space="preserve"> </w:t>
      </w:r>
      <w:proofErr w:type="spellStart"/>
      <w:r w:rsidRPr="00B41112">
        <w:rPr>
          <w:sz w:val="26"/>
          <w:szCs w:val="26"/>
          <w:rPrChange w:id="3565" w:author="Le Minh Nghia" w:date="2019-10-09T10:56:00Z">
            <w:rPr>
              <w:sz w:val="26"/>
              <w:szCs w:val="26"/>
            </w:rPr>
          </w:rPrChange>
        </w:rPr>
        <w:t>năng</w:t>
      </w:r>
      <w:proofErr w:type="spellEnd"/>
      <w:r w:rsidRPr="00B41112">
        <w:rPr>
          <w:sz w:val="26"/>
          <w:szCs w:val="26"/>
          <w:rPrChange w:id="3566" w:author="Le Minh Nghia" w:date="2019-10-09T10:56:00Z">
            <w:rPr>
              <w:sz w:val="26"/>
              <w:szCs w:val="26"/>
            </w:rPr>
          </w:rPrChange>
        </w:rPr>
        <w:t xml:space="preserve"> </w:t>
      </w:r>
      <w:proofErr w:type="spellStart"/>
      <w:r w:rsidRPr="00B41112">
        <w:rPr>
          <w:sz w:val="26"/>
          <w:szCs w:val="26"/>
          <w:rPrChange w:id="3567" w:author="Le Minh Nghia" w:date="2019-10-09T10:56:00Z">
            <w:rPr>
              <w:sz w:val="26"/>
              <w:szCs w:val="26"/>
            </w:rPr>
          </w:rPrChange>
        </w:rPr>
        <w:t>cập</w:t>
      </w:r>
      <w:proofErr w:type="spellEnd"/>
      <w:r w:rsidRPr="00B41112">
        <w:rPr>
          <w:sz w:val="26"/>
          <w:szCs w:val="26"/>
          <w:rPrChange w:id="3568" w:author="Le Minh Nghia" w:date="2019-10-09T10:56:00Z">
            <w:rPr>
              <w:sz w:val="26"/>
              <w:szCs w:val="26"/>
            </w:rPr>
          </w:rPrChange>
        </w:rPr>
        <w:t xml:space="preserve"> </w:t>
      </w:r>
      <w:proofErr w:type="spellStart"/>
      <w:r w:rsidRPr="00B41112">
        <w:rPr>
          <w:sz w:val="26"/>
          <w:szCs w:val="26"/>
          <w:rPrChange w:id="3569" w:author="Le Minh Nghia" w:date="2019-10-09T10:56:00Z">
            <w:rPr>
              <w:sz w:val="26"/>
              <w:szCs w:val="26"/>
            </w:rPr>
          </w:rPrChange>
        </w:rPr>
        <w:t>nhật</w:t>
      </w:r>
      <w:proofErr w:type="spellEnd"/>
      <w:r w:rsidRPr="00B41112">
        <w:rPr>
          <w:sz w:val="26"/>
          <w:szCs w:val="26"/>
          <w:rPrChange w:id="3570" w:author="Le Minh Nghia" w:date="2019-10-09T10:56:00Z">
            <w:rPr>
              <w:sz w:val="26"/>
              <w:szCs w:val="26"/>
            </w:rPr>
          </w:rPrChange>
        </w:rPr>
        <w:t xml:space="preserve"> </w:t>
      </w:r>
      <w:proofErr w:type="spellStart"/>
      <w:r w:rsidRPr="00B41112">
        <w:rPr>
          <w:sz w:val="26"/>
          <w:szCs w:val="26"/>
          <w:rPrChange w:id="3571" w:author="Le Minh Nghia" w:date="2019-10-09T10:56:00Z">
            <w:rPr>
              <w:sz w:val="26"/>
              <w:szCs w:val="26"/>
            </w:rPr>
          </w:rPrChange>
        </w:rPr>
        <w:t>thông</w:t>
      </w:r>
      <w:proofErr w:type="spellEnd"/>
      <w:r w:rsidRPr="00B41112">
        <w:rPr>
          <w:sz w:val="26"/>
          <w:szCs w:val="26"/>
          <w:rPrChange w:id="3572" w:author="Le Minh Nghia" w:date="2019-10-09T10:56:00Z">
            <w:rPr>
              <w:sz w:val="26"/>
              <w:szCs w:val="26"/>
            </w:rPr>
          </w:rPrChange>
        </w:rPr>
        <w:t xml:space="preserve"> tin </w:t>
      </w:r>
      <w:proofErr w:type="spellStart"/>
      <w:r w:rsidRPr="00B41112">
        <w:rPr>
          <w:sz w:val="26"/>
          <w:szCs w:val="26"/>
          <w:rPrChange w:id="3573" w:author="Le Minh Nghia" w:date="2019-10-09T10:56:00Z">
            <w:rPr>
              <w:sz w:val="26"/>
              <w:szCs w:val="26"/>
            </w:rPr>
          </w:rPrChange>
        </w:rPr>
        <w:t>cho</w:t>
      </w:r>
      <w:proofErr w:type="spellEnd"/>
      <w:r w:rsidRPr="00B41112">
        <w:rPr>
          <w:sz w:val="26"/>
          <w:szCs w:val="26"/>
          <w:rPrChange w:id="3574" w:author="Le Minh Nghia" w:date="2019-10-09T10:56:00Z">
            <w:rPr>
              <w:sz w:val="26"/>
              <w:szCs w:val="26"/>
            </w:rPr>
          </w:rPrChange>
        </w:rPr>
        <w:t xml:space="preserve"> </w:t>
      </w:r>
      <w:proofErr w:type="spellStart"/>
      <w:r w:rsidRPr="00B41112">
        <w:rPr>
          <w:sz w:val="26"/>
          <w:szCs w:val="26"/>
          <w:rPrChange w:id="3575" w:author="Le Minh Nghia" w:date="2019-10-09T10:56:00Z">
            <w:rPr>
              <w:sz w:val="26"/>
              <w:szCs w:val="26"/>
            </w:rPr>
          </w:rPrChange>
        </w:rPr>
        <w:t>cựu</w:t>
      </w:r>
      <w:proofErr w:type="spellEnd"/>
      <w:r w:rsidRPr="00B41112">
        <w:rPr>
          <w:sz w:val="26"/>
          <w:szCs w:val="26"/>
          <w:rPrChange w:id="3576" w:author="Le Minh Nghia" w:date="2019-10-09T10:56:00Z">
            <w:rPr>
              <w:sz w:val="26"/>
              <w:szCs w:val="26"/>
            </w:rPr>
          </w:rPrChange>
        </w:rPr>
        <w:t xml:space="preserve"> </w:t>
      </w:r>
      <w:proofErr w:type="spellStart"/>
      <w:r w:rsidRPr="00B41112">
        <w:rPr>
          <w:sz w:val="26"/>
          <w:szCs w:val="26"/>
          <w:rPrChange w:id="3577" w:author="Le Minh Nghia" w:date="2019-10-09T10:56:00Z">
            <w:rPr>
              <w:sz w:val="26"/>
              <w:szCs w:val="26"/>
            </w:rPr>
          </w:rPrChange>
        </w:rPr>
        <w:t>sinh</w:t>
      </w:r>
      <w:proofErr w:type="spellEnd"/>
      <w:r w:rsidR="007D736C" w:rsidRPr="00B41112">
        <w:rPr>
          <w:sz w:val="26"/>
          <w:szCs w:val="26"/>
          <w:rPrChange w:id="3578" w:author="Le Minh Nghia" w:date="2019-10-09T10:56:00Z">
            <w:rPr>
              <w:sz w:val="26"/>
              <w:szCs w:val="26"/>
            </w:rPr>
          </w:rPrChange>
        </w:rPr>
        <w:t xml:space="preserve"> </w:t>
      </w:r>
      <w:proofErr w:type="spellStart"/>
      <w:r w:rsidRPr="00B41112">
        <w:rPr>
          <w:sz w:val="26"/>
          <w:szCs w:val="26"/>
          <w:rPrChange w:id="3579" w:author="Le Minh Nghia" w:date="2019-10-09T10:56:00Z">
            <w:rPr>
              <w:sz w:val="26"/>
              <w:szCs w:val="26"/>
            </w:rPr>
          </w:rPrChange>
        </w:rPr>
        <w:t>viên</w:t>
      </w:r>
      <w:proofErr w:type="spellEnd"/>
      <w:r w:rsidRPr="00B41112">
        <w:rPr>
          <w:sz w:val="26"/>
          <w:szCs w:val="26"/>
          <w:rPrChange w:id="3580" w:author="Le Minh Nghia" w:date="2019-10-09T10:56:00Z">
            <w:rPr>
              <w:sz w:val="26"/>
              <w:szCs w:val="26"/>
            </w:rPr>
          </w:rPrChange>
        </w:rPr>
        <w:t xml:space="preserve">, </w:t>
      </w:r>
      <w:proofErr w:type="spellStart"/>
      <w:r w:rsidRPr="00B41112">
        <w:rPr>
          <w:sz w:val="26"/>
          <w:szCs w:val="26"/>
          <w:rPrChange w:id="3581" w:author="Le Minh Nghia" w:date="2019-10-09T10:56:00Z">
            <w:rPr>
              <w:sz w:val="26"/>
              <w:szCs w:val="26"/>
            </w:rPr>
          </w:rPrChange>
        </w:rPr>
        <w:t>hồ</w:t>
      </w:r>
      <w:proofErr w:type="spellEnd"/>
      <w:r w:rsidRPr="00B41112">
        <w:rPr>
          <w:sz w:val="26"/>
          <w:szCs w:val="26"/>
          <w:rPrChange w:id="3582" w:author="Le Minh Nghia" w:date="2019-10-09T10:56:00Z">
            <w:rPr>
              <w:sz w:val="26"/>
              <w:szCs w:val="26"/>
            </w:rPr>
          </w:rPrChange>
        </w:rPr>
        <w:t xml:space="preserve"> </w:t>
      </w:r>
      <w:proofErr w:type="spellStart"/>
      <w:r w:rsidRPr="00B41112">
        <w:rPr>
          <w:sz w:val="26"/>
          <w:szCs w:val="26"/>
          <w:rPrChange w:id="3583" w:author="Le Minh Nghia" w:date="2019-10-09T10:56:00Z">
            <w:rPr>
              <w:sz w:val="26"/>
              <w:szCs w:val="26"/>
            </w:rPr>
          </w:rPrChange>
        </w:rPr>
        <w:t>sơ</w:t>
      </w:r>
      <w:proofErr w:type="spellEnd"/>
      <w:r w:rsidRPr="00B41112">
        <w:rPr>
          <w:sz w:val="26"/>
          <w:szCs w:val="26"/>
          <w:rPrChange w:id="3584" w:author="Le Minh Nghia" w:date="2019-10-09T10:56:00Z">
            <w:rPr>
              <w:sz w:val="26"/>
              <w:szCs w:val="26"/>
            </w:rPr>
          </w:rPrChange>
        </w:rPr>
        <w:t xml:space="preserve"> </w:t>
      </w:r>
      <w:proofErr w:type="spellStart"/>
      <w:r w:rsidRPr="00B41112">
        <w:rPr>
          <w:sz w:val="26"/>
          <w:szCs w:val="26"/>
          <w:rPrChange w:id="3585" w:author="Le Minh Nghia" w:date="2019-10-09T10:56:00Z">
            <w:rPr>
              <w:sz w:val="26"/>
              <w:szCs w:val="26"/>
            </w:rPr>
          </w:rPrChange>
        </w:rPr>
        <w:t>tốt</w:t>
      </w:r>
      <w:proofErr w:type="spellEnd"/>
      <w:r w:rsidRPr="00B41112">
        <w:rPr>
          <w:sz w:val="26"/>
          <w:szCs w:val="26"/>
          <w:rPrChange w:id="3586" w:author="Le Minh Nghia" w:date="2019-10-09T10:56:00Z">
            <w:rPr>
              <w:sz w:val="26"/>
              <w:szCs w:val="26"/>
            </w:rPr>
          </w:rPrChange>
        </w:rPr>
        <w:t xml:space="preserve"> </w:t>
      </w:r>
      <w:proofErr w:type="spellStart"/>
      <w:r w:rsidRPr="00B41112">
        <w:rPr>
          <w:sz w:val="26"/>
          <w:szCs w:val="26"/>
          <w:rPrChange w:id="3587" w:author="Le Minh Nghia" w:date="2019-10-09T10:56:00Z">
            <w:rPr>
              <w:sz w:val="26"/>
              <w:szCs w:val="26"/>
            </w:rPr>
          </w:rPrChange>
        </w:rPr>
        <w:t>nghiệp</w:t>
      </w:r>
      <w:proofErr w:type="spellEnd"/>
      <w:r w:rsidRPr="00B41112">
        <w:rPr>
          <w:sz w:val="26"/>
          <w:szCs w:val="26"/>
          <w:rPrChange w:id="3588" w:author="Le Minh Nghia" w:date="2019-10-09T10:56:00Z">
            <w:rPr>
              <w:sz w:val="26"/>
              <w:szCs w:val="26"/>
            </w:rPr>
          </w:rPrChange>
        </w:rPr>
        <w:t xml:space="preserve"> </w:t>
      </w:r>
      <w:proofErr w:type="spellStart"/>
      <w:r w:rsidRPr="00B41112">
        <w:rPr>
          <w:sz w:val="26"/>
          <w:szCs w:val="26"/>
          <w:rPrChange w:id="3589" w:author="Le Minh Nghia" w:date="2019-10-09T10:56:00Z">
            <w:rPr>
              <w:sz w:val="26"/>
              <w:szCs w:val="26"/>
            </w:rPr>
          </w:rPrChange>
        </w:rPr>
        <w:t>cho</w:t>
      </w:r>
      <w:proofErr w:type="spellEnd"/>
      <w:r w:rsidRPr="00B41112">
        <w:rPr>
          <w:sz w:val="26"/>
          <w:szCs w:val="26"/>
          <w:rPrChange w:id="3590" w:author="Le Minh Nghia" w:date="2019-10-09T10:56:00Z">
            <w:rPr>
              <w:sz w:val="26"/>
              <w:szCs w:val="26"/>
            </w:rPr>
          </w:rPrChange>
        </w:rPr>
        <w:t xml:space="preserve"> </w:t>
      </w:r>
      <w:proofErr w:type="spellStart"/>
      <w:r w:rsidRPr="00B41112">
        <w:rPr>
          <w:sz w:val="26"/>
          <w:szCs w:val="26"/>
          <w:rPrChange w:id="3591" w:author="Le Minh Nghia" w:date="2019-10-09T10:56:00Z">
            <w:rPr>
              <w:sz w:val="26"/>
              <w:szCs w:val="26"/>
            </w:rPr>
          </w:rPrChange>
        </w:rPr>
        <w:t>cựu</w:t>
      </w:r>
      <w:proofErr w:type="spellEnd"/>
      <w:r w:rsidRPr="00B41112">
        <w:rPr>
          <w:sz w:val="26"/>
          <w:szCs w:val="26"/>
          <w:rPrChange w:id="3592" w:author="Le Minh Nghia" w:date="2019-10-09T10:56:00Z">
            <w:rPr>
              <w:sz w:val="26"/>
              <w:szCs w:val="26"/>
            </w:rPr>
          </w:rPrChange>
        </w:rPr>
        <w:t xml:space="preserve"> </w:t>
      </w:r>
      <w:proofErr w:type="spellStart"/>
      <w:r w:rsidRPr="00B41112">
        <w:rPr>
          <w:sz w:val="26"/>
          <w:szCs w:val="26"/>
          <w:rPrChange w:id="3593" w:author="Le Minh Nghia" w:date="2019-10-09T10:56:00Z">
            <w:rPr>
              <w:sz w:val="26"/>
              <w:szCs w:val="26"/>
            </w:rPr>
          </w:rPrChange>
        </w:rPr>
        <w:t>sinh</w:t>
      </w:r>
      <w:proofErr w:type="spellEnd"/>
      <w:r w:rsidRPr="00B41112">
        <w:rPr>
          <w:sz w:val="26"/>
          <w:szCs w:val="26"/>
          <w:rPrChange w:id="3594" w:author="Le Minh Nghia" w:date="2019-10-09T10:56:00Z">
            <w:rPr>
              <w:sz w:val="26"/>
              <w:szCs w:val="26"/>
            </w:rPr>
          </w:rPrChange>
        </w:rPr>
        <w:t xml:space="preserve"> </w:t>
      </w:r>
      <w:proofErr w:type="spellStart"/>
      <w:r w:rsidRPr="00B41112">
        <w:rPr>
          <w:sz w:val="26"/>
          <w:szCs w:val="26"/>
          <w:rPrChange w:id="3595" w:author="Le Minh Nghia" w:date="2019-10-09T10:56:00Z">
            <w:rPr>
              <w:sz w:val="26"/>
              <w:szCs w:val="26"/>
            </w:rPr>
          </w:rPrChange>
        </w:rPr>
        <w:t>viên</w:t>
      </w:r>
      <w:proofErr w:type="spellEnd"/>
      <w:r w:rsidRPr="00B41112">
        <w:rPr>
          <w:sz w:val="26"/>
          <w:szCs w:val="26"/>
          <w:rPrChange w:id="3596" w:author="Le Minh Nghia" w:date="2019-10-09T10:56:00Z">
            <w:rPr>
              <w:sz w:val="26"/>
              <w:szCs w:val="26"/>
            </w:rPr>
          </w:rPrChange>
        </w:rPr>
        <w:t xml:space="preserve">. </w:t>
      </w:r>
      <w:proofErr w:type="spellStart"/>
      <w:r w:rsidRPr="00B41112">
        <w:rPr>
          <w:sz w:val="26"/>
          <w:szCs w:val="26"/>
          <w:rPrChange w:id="3597" w:author="Le Minh Nghia" w:date="2019-10-09T10:56:00Z">
            <w:rPr>
              <w:sz w:val="26"/>
              <w:szCs w:val="26"/>
            </w:rPr>
          </w:rPrChange>
        </w:rPr>
        <w:t>Chưa</w:t>
      </w:r>
      <w:proofErr w:type="spellEnd"/>
      <w:r w:rsidRPr="00B41112">
        <w:rPr>
          <w:sz w:val="26"/>
          <w:szCs w:val="26"/>
          <w:rPrChange w:id="3598" w:author="Le Minh Nghia" w:date="2019-10-09T10:56:00Z">
            <w:rPr>
              <w:sz w:val="26"/>
              <w:szCs w:val="26"/>
            </w:rPr>
          </w:rPrChange>
        </w:rPr>
        <w:t xml:space="preserve"> </w:t>
      </w:r>
      <w:proofErr w:type="spellStart"/>
      <w:r w:rsidRPr="00B41112">
        <w:rPr>
          <w:sz w:val="26"/>
          <w:szCs w:val="26"/>
          <w:rPrChange w:id="3599" w:author="Le Minh Nghia" w:date="2019-10-09T10:56:00Z">
            <w:rPr>
              <w:sz w:val="26"/>
              <w:szCs w:val="26"/>
            </w:rPr>
          </w:rPrChange>
        </w:rPr>
        <w:t>nêu</w:t>
      </w:r>
      <w:proofErr w:type="spellEnd"/>
      <w:r w:rsidRPr="00B41112">
        <w:rPr>
          <w:sz w:val="26"/>
          <w:szCs w:val="26"/>
          <w:rPrChange w:id="3600" w:author="Le Minh Nghia" w:date="2019-10-09T10:56:00Z">
            <w:rPr>
              <w:sz w:val="26"/>
              <w:szCs w:val="26"/>
            </w:rPr>
          </w:rPrChange>
        </w:rPr>
        <w:t xml:space="preserve"> </w:t>
      </w:r>
      <w:proofErr w:type="spellStart"/>
      <w:r w:rsidRPr="00B41112">
        <w:rPr>
          <w:sz w:val="26"/>
          <w:szCs w:val="26"/>
          <w:rPrChange w:id="3601" w:author="Le Minh Nghia" w:date="2019-10-09T10:56:00Z">
            <w:rPr>
              <w:sz w:val="26"/>
              <w:szCs w:val="26"/>
            </w:rPr>
          </w:rPrChange>
        </w:rPr>
        <w:t>được</w:t>
      </w:r>
      <w:proofErr w:type="spellEnd"/>
      <w:r w:rsidRPr="00B41112">
        <w:rPr>
          <w:sz w:val="26"/>
          <w:szCs w:val="26"/>
          <w:rPrChange w:id="3602" w:author="Le Minh Nghia" w:date="2019-10-09T10:56:00Z">
            <w:rPr>
              <w:sz w:val="26"/>
              <w:szCs w:val="26"/>
            </w:rPr>
          </w:rPrChange>
        </w:rPr>
        <w:t xml:space="preserve"> </w:t>
      </w:r>
      <w:proofErr w:type="spellStart"/>
      <w:r w:rsidRPr="00B41112">
        <w:rPr>
          <w:sz w:val="26"/>
          <w:szCs w:val="26"/>
          <w:rPrChange w:id="3603" w:author="Le Minh Nghia" w:date="2019-10-09T10:56:00Z">
            <w:rPr>
              <w:sz w:val="26"/>
              <w:szCs w:val="26"/>
            </w:rPr>
          </w:rPrChange>
        </w:rPr>
        <w:t>những</w:t>
      </w:r>
      <w:proofErr w:type="spellEnd"/>
      <w:r w:rsidRPr="00B41112">
        <w:rPr>
          <w:sz w:val="26"/>
          <w:szCs w:val="26"/>
          <w:rPrChange w:id="3604" w:author="Le Minh Nghia" w:date="2019-10-09T10:56:00Z">
            <w:rPr>
              <w:sz w:val="26"/>
              <w:szCs w:val="26"/>
            </w:rPr>
          </w:rPrChange>
        </w:rPr>
        <w:t xml:space="preserve"> </w:t>
      </w:r>
      <w:proofErr w:type="spellStart"/>
      <w:r w:rsidRPr="00B41112">
        <w:rPr>
          <w:sz w:val="26"/>
          <w:szCs w:val="26"/>
          <w:rPrChange w:id="3605" w:author="Le Minh Nghia" w:date="2019-10-09T10:56:00Z">
            <w:rPr>
              <w:sz w:val="26"/>
              <w:szCs w:val="26"/>
            </w:rPr>
          </w:rPrChange>
        </w:rPr>
        <w:t>yêu</w:t>
      </w:r>
      <w:proofErr w:type="spellEnd"/>
      <w:r w:rsidRPr="00B41112">
        <w:rPr>
          <w:sz w:val="26"/>
          <w:szCs w:val="26"/>
          <w:rPrChange w:id="3606" w:author="Le Minh Nghia" w:date="2019-10-09T10:56:00Z">
            <w:rPr>
              <w:sz w:val="26"/>
              <w:szCs w:val="26"/>
            </w:rPr>
          </w:rPrChange>
        </w:rPr>
        <w:t xml:space="preserve"> </w:t>
      </w:r>
      <w:proofErr w:type="spellStart"/>
      <w:r w:rsidRPr="00B41112">
        <w:rPr>
          <w:sz w:val="26"/>
          <w:szCs w:val="26"/>
          <w:rPrChange w:id="3607" w:author="Le Minh Nghia" w:date="2019-10-09T10:56:00Z">
            <w:rPr>
              <w:sz w:val="26"/>
              <w:szCs w:val="26"/>
            </w:rPr>
          </w:rPrChange>
        </w:rPr>
        <w:t>cầ</w:t>
      </w:r>
      <w:r w:rsidR="00917EF7" w:rsidRPr="00B41112">
        <w:rPr>
          <w:sz w:val="26"/>
          <w:szCs w:val="26"/>
          <w:rPrChange w:id="3608" w:author="Le Minh Nghia" w:date="2019-10-09T10:56:00Z">
            <w:rPr>
              <w:sz w:val="26"/>
              <w:szCs w:val="26"/>
            </w:rPr>
          </w:rPrChange>
        </w:rPr>
        <w:t>u</w:t>
      </w:r>
      <w:proofErr w:type="spellEnd"/>
      <w:r w:rsidR="00917EF7" w:rsidRPr="00B41112">
        <w:rPr>
          <w:sz w:val="26"/>
          <w:szCs w:val="26"/>
          <w:rPrChange w:id="3609" w:author="Le Minh Nghia" w:date="2019-10-09T10:56:00Z">
            <w:rPr>
              <w:sz w:val="26"/>
              <w:szCs w:val="26"/>
            </w:rPr>
          </w:rPrChange>
        </w:rPr>
        <w:t xml:space="preserve"> </w:t>
      </w:r>
      <w:proofErr w:type="spellStart"/>
      <w:r w:rsidR="00917EF7" w:rsidRPr="00B41112">
        <w:rPr>
          <w:sz w:val="26"/>
          <w:szCs w:val="26"/>
          <w:rPrChange w:id="3610" w:author="Le Minh Nghia" w:date="2019-10-09T10:56:00Z">
            <w:rPr>
              <w:sz w:val="26"/>
              <w:szCs w:val="26"/>
            </w:rPr>
          </w:rPrChange>
        </w:rPr>
        <w:t>như</w:t>
      </w:r>
      <w:proofErr w:type="spellEnd"/>
      <w:r w:rsidRPr="00B41112">
        <w:rPr>
          <w:sz w:val="26"/>
          <w:szCs w:val="26"/>
          <w:rPrChange w:id="3611" w:author="Le Minh Nghia" w:date="2019-10-09T10:56:00Z">
            <w:rPr>
              <w:sz w:val="26"/>
              <w:szCs w:val="26"/>
            </w:rPr>
          </w:rPrChange>
        </w:rPr>
        <w:t xml:space="preserve">: </w:t>
      </w:r>
      <w:proofErr w:type="spellStart"/>
      <w:r w:rsidRPr="00B41112">
        <w:rPr>
          <w:sz w:val="26"/>
          <w:szCs w:val="26"/>
          <w:rPrChange w:id="3612" w:author="Le Minh Nghia" w:date="2019-10-09T10:56:00Z">
            <w:rPr>
              <w:sz w:val="26"/>
              <w:szCs w:val="26"/>
            </w:rPr>
          </w:rPrChange>
        </w:rPr>
        <w:t>nơi</w:t>
      </w:r>
      <w:proofErr w:type="spellEnd"/>
      <w:r w:rsidRPr="00B41112">
        <w:rPr>
          <w:sz w:val="26"/>
          <w:szCs w:val="26"/>
          <w:rPrChange w:id="3613" w:author="Le Minh Nghia" w:date="2019-10-09T10:56:00Z">
            <w:rPr>
              <w:sz w:val="26"/>
              <w:szCs w:val="26"/>
            </w:rPr>
          </w:rPrChange>
        </w:rPr>
        <w:t xml:space="preserve"> </w:t>
      </w:r>
      <w:proofErr w:type="spellStart"/>
      <w:r w:rsidRPr="00B41112">
        <w:rPr>
          <w:sz w:val="26"/>
          <w:szCs w:val="26"/>
          <w:rPrChange w:id="3614" w:author="Le Minh Nghia" w:date="2019-10-09T10:56:00Z">
            <w:rPr>
              <w:sz w:val="26"/>
              <w:szCs w:val="26"/>
            </w:rPr>
          </w:rPrChange>
        </w:rPr>
        <w:t>để</w:t>
      </w:r>
      <w:proofErr w:type="spellEnd"/>
      <w:r w:rsidRPr="00B41112">
        <w:rPr>
          <w:sz w:val="26"/>
          <w:szCs w:val="26"/>
          <w:rPrChange w:id="3615" w:author="Le Minh Nghia" w:date="2019-10-09T10:56:00Z">
            <w:rPr>
              <w:sz w:val="26"/>
              <w:szCs w:val="26"/>
            </w:rPr>
          </w:rPrChange>
        </w:rPr>
        <w:t xml:space="preserve"> </w:t>
      </w:r>
      <w:proofErr w:type="spellStart"/>
      <w:r w:rsidRPr="00B41112">
        <w:rPr>
          <w:sz w:val="26"/>
          <w:szCs w:val="26"/>
          <w:rPrChange w:id="3616" w:author="Le Minh Nghia" w:date="2019-10-09T10:56:00Z">
            <w:rPr>
              <w:sz w:val="26"/>
              <w:szCs w:val="26"/>
            </w:rPr>
          </w:rPrChange>
        </w:rPr>
        <w:t>đăng</w:t>
      </w:r>
      <w:proofErr w:type="spellEnd"/>
      <w:r w:rsidRPr="00B41112">
        <w:rPr>
          <w:sz w:val="26"/>
          <w:szCs w:val="26"/>
          <w:rPrChange w:id="3617" w:author="Le Minh Nghia" w:date="2019-10-09T10:56:00Z">
            <w:rPr>
              <w:sz w:val="26"/>
              <w:szCs w:val="26"/>
            </w:rPr>
          </w:rPrChange>
        </w:rPr>
        <w:t xml:space="preserve"> </w:t>
      </w:r>
      <w:proofErr w:type="spellStart"/>
      <w:r w:rsidRPr="00B41112">
        <w:rPr>
          <w:sz w:val="26"/>
          <w:szCs w:val="26"/>
          <w:rPrChange w:id="3618" w:author="Le Minh Nghia" w:date="2019-10-09T10:56:00Z">
            <w:rPr>
              <w:sz w:val="26"/>
              <w:szCs w:val="26"/>
            </w:rPr>
          </w:rPrChange>
        </w:rPr>
        <w:t>bài</w:t>
      </w:r>
      <w:proofErr w:type="spellEnd"/>
      <w:r w:rsidRPr="00B41112">
        <w:rPr>
          <w:sz w:val="26"/>
          <w:szCs w:val="26"/>
          <w:rPrChange w:id="3619" w:author="Le Minh Nghia" w:date="2019-10-09T10:56:00Z">
            <w:rPr>
              <w:sz w:val="26"/>
              <w:szCs w:val="26"/>
            </w:rPr>
          </w:rPrChange>
        </w:rPr>
        <w:t xml:space="preserve"> </w:t>
      </w:r>
      <w:proofErr w:type="spellStart"/>
      <w:r w:rsidRPr="00B41112">
        <w:rPr>
          <w:sz w:val="26"/>
          <w:szCs w:val="26"/>
          <w:rPrChange w:id="3620" w:author="Le Minh Nghia" w:date="2019-10-09T10:56:00Z">
            <w:rPr>
              <w:sz w:val="26"/>
              <w:szCs w:val="26"/>
            </w:rPr>
          </w:rPrChange>
        </w:rPr>
        <w:t>kêu</w:t>
      </w:r>
      <w:proofErr w:type="spellEnd"/>
      <w:r w:rsidRPr="00B41112">
        <w:rPr>
          <w:sz w:val="26"/>
          <w:szCs w:val="26"/>
          <w:rPrChange w:id="3621" w:author="Le Minh Nghia" w:date="2019-10-09T10:56:00Z">
            <w:rPr>
              <w:sz w:val="26"/>
              <w:szCs w:val="26"/>
            </w:rPr>
          </w:rPrChange>
        </w:rPr>
        <w:t xml:space="preserve"> </w:t>
      </w:r>
      <w:proofErr w:type="spellStart"/>
      <w:r w:rsidRPr="00B41112">
        <w:rPr>
          <w:sz w:val="26"/>
          <w:szCs w:val="26"/>
          <w:rPrChange w:id="3622" w:author="Le Minh Nghia" w:date="2019-10-09T10:56:00Z">
            <w:rPr>
              <w:sz w:val="26"/>
              <w:szCs w:val="26"/>
            </w:rPr>
          </w:rPrChange>
        </w:rPr>
        <w:t>gọi</w:t>
      </w:r>
      <w:proofErr w:type="spellEnd"/>
      <w:r w:rsidRPr="00B41112">
        <w:rPr>
          <w:sz w:val="26"/>
          <w:szCs w:val="26"/>
          <w:rPrChange w:id="3623" w:author="Le Minh Nghia" w:date="2019-10-09T10:56:00Z">
            <w:rPr>
              <w:sz w:val="26"/>
              <w:szCs w:val="26"/>
            </w:rPr>
          </w:rPrChange>
        </w:rPr>
        <w:t xml:space="preserve"> </w:t>
      </w:r>
      <w:proofErr w:type="spellStart"/>
      <w:r w:rsidRPr="00B41112">
        <w:rPr>
          <w:sz w:val="26"/>
          <w:szCs w:val="26"/>
          <w:rPrChange w:id="3624" w:author="Le Minh Nghia" w:date="2019-10-09T10:56:00Z">
            <w:rPr>
              <w:sz w:val="26"/>
              <w:szCs w:val="26"/>
            </w:rPr>
          </w:rPrChange>
        </w:rPr>
        <w:t>cựu</w:t>
      </w:r>
      <w:proofErr w:type="spellEnd"/>
      <w:r w:rsidRPr="00B41112">
        <w:rPr>
          <w:sz w:val="26"/>
          <w:szCs w:val="26"/>
          <w:rPrChange w:id="3625" w:author="Le Minh Nghia" w:date="2019-10-09T10:56:00Z">
            <w:rPr>
              <w:sz w:val="26"/>
              <w:szCs w:val="26"/>
            </w:rPr>
          </w:rPrChange>
        </w:rPr>
        <w:t xml:space="preserve"> </w:t>
      </w:r>
      <w:proofErr w:type="spellStart"/>
      <w:r w:rsidRPr="00B41112">
        <w:rPr>
          <w:sz w:val="26"/>
          <w:szCs w:val="26"/>
          <w:rPrChange w:id="3626" w:author="Le Minh Nghia" w:date="2019-10-09T10:56:00Z">
            <w:rPr>
              <w:sz w:val="26"/>
              <w:szCs w:val="26"/>
            </w:rPr>
          </w:rPrChange>
        </w:rPr>
        <w:t>sinh</w:t>
      </w:r>
      <w:proofErr w:type="spellEnd"/>
      <w:r w:rsidRPr="00B41112">
        <w:rPr>
          <w:sz w:val="26"/>
          <w:szCs w:val="26"/>
          <w:rPrChange w:id="3627" w:author="Le Minh Nghia" w:date="2019-10-09T10:56:00Z">
            <w:rPr>
              <w:sz w:val="26"/>
              <w:szCs w:val="26"/>
            </w:rPr>
          </w:rPrChange>
        </w:rPr>
        <w:t xml:space="preserve"> </w:t>
      </w:r>
      <w:proofErr w:type="spellStart"/>
      <w:r w:rsidRPr="00B41112">
        <w:rPr>
          <w:sz w:val="26"/>
          <w:szCs w:val="26"/>
          <w:rPrChange w:id="3628" w:author="Le Minh Nghia" w:date="2019-10-09T10:56:00Z">
            <w:rPr>
              <w:sz w:val="26"/>
              <w:szCs w:val="26"/>
            </w:rPr>
          </w:rPrChange>
        </w:rPr>
        <w:t>viên</w:t>
      </w:r>
      <w:proofErr w:type="spellEnd"/>
      <w:r w:rsidRPr="00B41112">
        <w:rPr>
          <w:sz w:val="26"/>
          <w:szCs w:val="26"/>
          <w:rPrChange w:id="3629" w:author="Le Minh Nghia" w:date="2019-10-09T10:56:00Z">
            <w:rPr>
              <w:sz w:val="26"/>
              <w:szCs w:val="26"/>
            </w:rPr>
          </w:rPrChange>
        </w:rPr>
        <w:t xml:space="preserve"> </w:t>
      </w:r>
      <w:proofErr w:type="spellStart"/>
      <w:r w:rsidRPr="00B41112">
        <w:rPr>
          <w:sz w:val="26"/>
          <w:szCs w:val="26"/>
          <w:rPrChange w:id="3630" w:author="Le Minh Nghia" w:date="2019-10-09T10:56:00Z">
            <w:rPr>
              <w:sz w:val="26"/>
              <w:szCs w:val="26"/>
            </w:rPr>
          </w:rPrChange>
        </w:rPr>
        <w:t>tham</w:t>
      </w:r>
      <w:proofErr w:type="spellEnd"/>
      <w:r w:rsidRPr="00B41112">
        <w:rPr>
          <w:sz w:val="26"/>
          <w:szCs w:val="26"/>
          <w:rPrChange w:id="3631" w:author="Le Minh Nghia" w:date="2019-10-09T10:56:00Z">
            <w:rPr>
              <w:sz w:val="26"/>
              <w:szCs w:val="26"/>
            </w:rPr>
          </w:rPrChange>
        </w:rPr>
        <w:t xml:space="preserve"> </w:t>
      </w:r>
      <w:proofErr w:type="spellStart"/>
      <w:r w:rsidRPr="00B41112">
        <w:rPr>
          <w:sz w:val="26"/>
          <w:szCs w:val="26"/>
          <w:rPrChange w:id="3632" w:author="Le Minh Nghia" w:date="2019-10-09T10:56:00Z">
            <w:rPr>
              <w:sz w:val="26"/>
              <w:szCs w:val="26"/>
            </w:rPr>
          </w:rPrChange>
        </w:rPr>
        <w:t>dự</w:t>
      </w:r>
      <w:proofErr w:type="spellEnd"/>
      <w:r w:rsidRPr="00B41112">
        <w:rPr>
          <w:sz w:val="26"/>
          <w:szCs w:val="26"/>
          <w:rPrChange w:id="3633" w:author="Le Minh Nghia" w:date="2019-10-09T10:56:00Z">
            <w:rPr>
              <w:sz w:val="26"/>
              <w:szCs w:val="26"/>
            </w:rPr>
          </w:rPrChange>
        </w:rPr>
        <w:t xml:space="preserve"> </w:t>
      </w:r>
      <w:proofErr w:type="spellStart"/>
      <w:r w:rsidRPr="00B41112">
        <w:rPr>
          <w:sz w:val="26"/>
          <w:szCs w:val="26"/>
          <w:rPrChange w:id="3634" w:author="Le Minh Nghia" w:date="2019-10-09T10:56:00Z">
            <w:rPr>
              <w:sz w:val="26"/>
              <w:szCs w:val="26"/>
            </w:rPr>
          </w:rPrChange>
        </w:rPr>
        <w:t>ủng</w:t>
      </w:r>
      <w:proofErr w:type="spellEnd"/>
      <w:r w:rsidRPr="00B41112">
        <w:rPr>
          <w:sz w:val="26"/>
          <w:szCs w:val="26"/>
          <w:rPrChange w:id="3635" w:author="Le Minh Nghia" w:date="2019-10-09T10:56:00Z">
            <w:rPr>
              <w:sz w:val="26"/>
              <w:szCs w:val="26"/>
            </w:rPr>
          </w:rPrChange>
        </w:rPr>
        <w:t xml:space="preserve"> </w:t>
      </w:r>
      <w:proofErr w:type="spellStart"/>
      <w:r w:rsidRPr="00B41112">
        <w:rPr>
          <w:sz w:val="26"/>
          <w:szCs w:val="26"/>
          <w:rPrChange w:id="3636" w:author="Le Minh Nghia" w:date="2019-10-09T10:56:00Z">
            <w:rPr>
              <w:sz w:val="26"/>
              <w:szCs w:val="26"/>
            </w:rPr>
          </w:rPrChange>
        </w:rPr>
        <w:t>hộ</w:t>
      </w:r>
      <w:proofErr w:type="spellEnd"/>
      <w:r w:rsidRPr="00B41112">
        <w:rPr>
          <w:sz w:val="26"/>
          <w:szCs w:val="26"/>
          <w:rPrChange w:id="3637" w:author="Le Minh Nghia" w:date="2019-10-09T10:56:00Z">
            <w:rPr>
              <w:sz w:val="26"/>
              <w:szCs w:val="26"/>
            </w:rPr>
          </w:rPrChange>
        </w:rPr>
        <w:t xml:space="preserve"> </w:t>
      </w:r>
      <w:proofErr w:type="spellStart"/>
      <w:r w:rsidRPr="00B41112">
        <w:rPr>
          <w:sz w:val="26"/>
          <w:szCs w:val="26"/>
          <w:rPrChange w:id="3638" w:author="Le Minh Nghia" w:date="2019-10-09T10:56:00Z">
            <w:rPr>
              <w:sz w:val="26"/>
              <w:szCs w:val="26"/>
            </w:rPr>
          </w:rPrChange>
        </w:rPr>
        <w:t>học</w:t>
      </w:r>
      <w:proofErr w:type="spellEnd"/>
      <w:r w:rsidRPr="00B41112">
        <w:rPr>
          <w:sz w:val="26"/>
          <w:szCs w:val="26"/>
          <w:rPrChange w:id="3639" w:author="Le Minh Nghia" w:date="2019-10-09T10:56:00Z">
            <w:rPr>
              <w:sz w:val="26"/>
              <w:szCs w:val="26"/>
            </w:rPr>
          </w:rPrChange>
        </w:rPr>
        <w:t xml:space="preserve"> </w:t>
      </w:r>
      <w:proofErr w:type="spellStart"/>
      <w:r w:rsidRPr="00B41112">
        <w:rPr>
          <w:sz w:val="26"/>
          <w:szCs w:val="26"/>
          <w:rPrChange w:id="3640" w:author="Le Minh Nghia" w:date="2019-10-09T10:56:00Z">
            <w:rPr>
              <w:sz w:val="26"/>
              <w:szCs w:val="26"/>
            </w:rPr>
          </w:rPrChange>
        </w:rPr>
        <w:t>bổng</w:t>
      </w:r>
      <w:proofErr w:type="spellEnd"/>
      <w:r w:rsidR="007D736C" w:rsidRPr="00B41112">
        <w:rPr>
          <w:sz w:val="26"/>
          <w:szCs w:val="26"/>
          <w:rPrChange w:id="3641" w:author="Le Minh Nghia" w:date="2019-10-09T10:56:00Z">
            <w:rPr>
              <w:sz w:val="26"/>
              <w:szCs w:val="26"/>
            </w:rPr>
          </w:rPrChange>
        </w:rPr>
        <w:t xml:space="preserve"> </w:t>
      </w:r>
      <w:proofErr w:type="spellStart"/>
      <w:r w:rsidRPr="00B41112">
        <w:rPr>
          <w:sz w:val="26"/>
          <w:szCs w:val="26"/>
          <w:rPrChange w:id="3642" w:author="Le Minh Nghia" w:date="2019-10-09T10:56:00Z">
            <w:rPr>
              <w:sz w:val="26"/>
              <w:szCs w:val="26"/>
            </w:rPr>
          </w:rPrChange>
        </w:rPr>
        <w:t>cho</w:t>
      </w:r>
      <w:proofErr w:type="spellEnd"/>
      <w:r w:rsidRPr="00B41112">
        <w:rPr>
          <w:sz w:val="26"/>
          <w:szCs w:val="26"/>
          <w:rPrChange w:id="3643" w:author="Le Minh Nghia" w:date="2019-10-09T10:56:00Z">
            <w:rPr>
              <w:sz w:val="26"/>
              <w:szCs w:val="26"/>
            </w:rPr>
          </w:rPrChange>
        </w:rPr>
        <w:t xml:space="preserve"> </w:t>
      </w:r>
      <w:proofErr w:type="spellStart"/>
      <w:r w:rsidRPr="00B41112">
        <w:rPr>
          <w:sz w:val="26"/>
          <w:szCs w:val="26"/>
          <w:rPrChange w:id="3644" w:author="Le Minh Nghia" w:date="2019-10-09T10:56:00Z">
            <w:rPr>
              <w:sz w:val="26"/>
              <w:szCs w:val="26"/>
            </w:rPr>
          </w:rPrChange>
        </w:rPr>
        <w:t>sinh</w:t>
      </w:r>
      <w:proofErr w:type="spellEnd"/>
      <w:r w:rsidRPr="00B41112">
        <w:rPr>
          <w:sz w:val="26"/>
          <w:szCs w:val="26"/>
          <w:rPrChange w:id="3645" w:author="Le Minh Nghia" w:date="2019-10-09T10:56:00Z">
            <w:rPr>
              <w:sz w:val="26"/>
              <w:szCs w:val="26"/>
            </w:rPr>
          </w:rPrChange>
        </w:rPr>
        <w:t xml:space="preserve"> </w:t>
      </w:r>
      <w:proofErr w:type="spellStart"/>
      <w:r w:rsidRPr="00B41112">
        <w:rPr>
          <w:sz w:val="26"/>
          <w:szCs w:val="26"/>
          <w:rPrChange w:id="3646" w:author="Le Minh Nghia" w:date="2019-10-09T10:56:00Z">
            <w:rPr>
              <w:sz w:val="26"/>
              <w:szCs w:val="26"/>
            </w:rPr>
          </w:rPrChange>
        </w:rPr>
        <w:t>viên</w:t>
      </w:r>
      <w:proofErr w:type="spellEnd"/>
      <w:r w:rsidRPr="00B41112">
        <w:rPr>
          <w:sz w:val="26"/>
          <w:szCs w:val="26"/>
          <w:rPrChange w:id="3647" w:author="Le Minh Nghia" w:date="2019-10-09T10:56:00Z">
            <w:rPr>
              <w:sz w:val="26"/>
              <w:szCs w:val="26"/>
            </w:rPr>
          </w:rPrChange>
        </w:rPr>
        <w:t xml:space="preserve"> </w:t>
      </w:r>
      <w:proofErr w:type="spellStart"/>
      <w:r w:rsidRPr="00B41112">
        <w:rPr>
          <w:sz w:val="26"/>
          <w:szCs w:val="26"/>
          <w:rPrChange w:id="3648" w:author="Le Minh Nghia" w:date="2019-10-09T10:56:00Z">
            <w:rPr>
              <w:sz w:val="26"/>
              <w:szCs w:val="26"/>
            </w:rPr>
          </w:rPrChange>
        </w:rPr>
        <w:t>tại</w:t>
      </w:r>
      <w:proofErr w:type="spellEnd"/>
      <w:r w:rsidRPr="00B41112">
        <w:rPr>
          <w:sz w:val="26"/>
          <w:szCs w:val="26"/>
          <w:rPrChange w:id="3649" w:author="Le Minh Nghia" w:date="2019-10-09T10:56:00Z">
            <w:rPr>
              <w:sz w:val="26"/>
              <w:szCs w:val="26"/>
            </w:rPr>
          </w:rPrChange>
        </w:rPr>
        <w:t xml:space="preserve"> </w:t>
      </w:r>
      <w:proofErr w:type="spellStart"/>
      <w:r w:rsidRPr="00B41112">
        <w:rPr>
          <w:sz w:val="26"/>
          <w:szCs w:val="26"/>
          <w:rPrChange w:id="3650" w:author="Le Minh Nghia" w:date="2019-10-09T10:56:00Z">
            <w:rPr>
              <w:sz w:val="26"/>
              <w:szCs w:val="26"/>
            </w:rPr>
          </w:rPrChange>
        </w:rPr>
        <w:t>trường</w:t>
      </w:r>
      <w:proofErr w:type="spellEnd"/>
      <w:r w:rsidRPr="00B41112">
        <w:rPr>
          <w:sz w:val="26"/>
          <w:szCs w:val="26"/>
          <w:rPrChange w:id="3651" w:author="Le Minh Nghia" w:date="2019-10-09T10:56:00Z">
            <w:rPr>
              <w:sz w:val="26"/>
              <w:szCs w:val="26"/>
            </w:rPr>
          </w:rPrChange>
        </w:rPr>
        <w:t xml:space="preserve">, </w:t>
      </w:r>
      <w:proofErr w:type="spellStart"/>
      <w:r w:rsidRPr="00B41112">
        <w:rPr>
          <w:sz w:val="26"/>
          <w:szCs w:val="26"/>
          <w:rPrChange w:id="3652" w:author="Le Minh Nghia" w:date="2019-10-09T10:56:00Z">
            <w:rPr>
              <w:sz w:val="26"/>
              <w:szCs w:val="26"/>
            </w:rPr>
          </w:rPrChange>
        </w:rPr>
        <w:t>việc</w:t>
      </w:r>
      <w:proofErr w:type="spellEnd"/>
      <w:r w:rsidRPr="00B41112">
        <w:rPr>
          <w:sz w:val="26"/>
          <w:szCs w:val="26"/>
          <w:rPrChange w:id="3653" w:author="Le Minh Nghia" w:date="2019-10-09T10:56:00Z">
            <w:rPr>
              <w:sz w:val="26"/>
              <w:szCs w:val="26"/>
            </w:rPr>
          </w:rPrChange>
        </w:rPr>
        <w:t xml:space="preserve"> </w:t>
      </w:r>
      <w:proofErr w:type="spellStart"/>
      <w:r w:rsidRPr="00B41112">
        <w:rPr>
          <w:sz w:val="26"/>
          <w:szCs w:val="26"/>
          <w:rPrChange w:id="3654" w:author="Le Minh Nghia" w:date="2019-10-09T10:56:00Z">
            <w:rPr>
              <w:sz w:val="26"/>
              <w:szCs w:val="26"/>
            </w:rPr>
          </w:rPrChange>
        </w:rPr>
        <w:t>làm</w:t>
      </w:r>
      <w:proofErr w:type="spellEnd"/>
      <w:r w:rsidRPr="00B41112">
        <w:rPr>
          <w:sz w:val="26"/>
          <w:szCs w:val="26"/>
          <w:rPrChange w:id="3655" w:author="Le Minh Nghia" w:date="2019-10-09T10:56:00Z">
            <w:rPr>
              <w:sz w:val="26"/>
              <w:szCs w:val="26"/>
            </w:rPr>
          </w:rPrChange>
        </w:rPr>
        <w:t xml:space="preserve"> </w:t>
      </w:r>
      <w:proofErr w:type="spellStart"/>
      <w:r w:rsidRPr="00B41112">
        <w:rPr>
          <w:sz w:val="26"/>
          <w:szCs w:val="26"/>
          <w:rPrChange w:id="3656" w:author="Le Minh Nghia" w:date="2019-10-09T10:56:00Z">
            <w:rPr>
              <w:sz w:val="26"/>
              <w:szCs w:val="26"/>
            </w:rPr>
          </w:rPrChange>
        </w:rPr>
        <w:t>hiện</w:t>
      </w:r>
      <w:proofErr w:type="spellEnd"/>
      <w:r w:rsidRPr="00B41112">
        <w:rPr>
          <w:sz w:val="26"/>
          <w:szCs w:val="26"/>
          <w:rPrChange w:id="3657" w:author="Le Minh Nghia" w:date="2019-10-09T10:56:00Z">
            <w:rPr>
              <w:sz w:val="26"/>
              <w:szCs w:val="26"/>
            </w:rPr>
          </w:rPrChange>
        </w:rPr>
        <w:t xml:space="preserve"> </w:t>
      </w:r>
      <w:proofErr w:type="spellStart"/>
      <w:r w:rsidRPr="00B41112">
        <w:rPr>
          <w:sz w:val="26"/>
          <w:szCs w:val="26"/>
          <w:rPrChange w:id="3658" w:author="Le Minh Nghia" w:date="2019-10-09T10:56:00Z">
            <w:rPr>
              <w:sz w:val="26"/>
              <w:szCs w:val="26"/>
            </w:rPr>
          </w:rPrChange>
        </w:rPr>
        <w:t>tại</w:t>
      </w:r>
      <w:proofErr w:type="spellEnd"/>
      <w:r w:rsidRPr="00B41112">
        <w:rPr>
          <w:sz w:val="26"/>
          <w:szCs w:val="26"/>
          <w:rPrChange w:id="3659" w:author="Le Minh Nghia" w:date="2019-10-09T10:56:00Z">
            <w:rPr>
              <w:sz w:val="26"/>
              <w:szCs w:val="26"/>
            </w:rPr>
          </w:rPrChange>
        </w:rPr>
        <w:t xml:space="preserve"> </w:t>
      </w:r>
      <w:proofErr w:type="spellStart"/>
      <w:r w:rsidRPr="00B41112">
        <w:rPr>
          <w:sz w:val="26"/>
          <w:szCs w:val="26"/>
          <w:rPrChange w:id="3660" w:author="Le Minh Nghia" w:date="2019-10-09T10:56:00Z">
            <w:rPr>
              <w:sz w:val="26"/>
              <w:szCs w:val="26"/>
            </w:rPr>
          </w:rPrChange>
        </w:rPr>
        <w:t>chỉ</w:t>
      </w:r>
      <w:proofErr w:type="spellEnd"/>
      <w:r w:rsidRPr="00B41112">
        <w:rPr>
          <w:sz w:val="26"/>
          <w:szCs w:val="26"/>
          <w:rPrChange w:id="3661" w:author="Le Minh Nghia" w:date="2019-10-09T10:56:00Z">
            <w:rPr>
              <w:sz w:val="26"/>
              <w:szCs w:val="26"/>
            </w:rPr>
          </w:rPrChange>
        </w:rPr>
        <w:t xml:space="preserve"> </w:t>
      </w:r>
      <w:proofErr w:type="spellStart"/>
      <w:r w:rsidRPr="00B41112">
        <w:rPr>
          <w:sz w:val="26"/>
          <w:szCs w:val="26"/>
          <w:rPrChange w:id="3662" w:author="Le Minh Nghia" w:date="2019-10-09T10:56:00Z">
            <w:rPr>
              <w:sz w:val="26"/>
              <w:szCs w:val="26"/>
            </w:rPr>
          </w:rPrChange>
        </w:rPr>
        <w:t>nêu</w:t>
      </w:r>
      <w:proofErr w:type="spellEnd"/>
      <w:r w:rsidRPr="00B41112">
        <w:rPr>
          <w:sz w:val="26"/>
          <w:szCs w:val="26"/>
          <w:rPrChange w:id="3663" w:author="Le Minh Nghia" w:date="2019-10-09T10:56:00Z">
            <w:rPr>
              <w:sz w:val="26"/>
              <w:szCs w:val="26"/>
            </w:rPr>
          </w:rPrChange>
        </w:rPr>
        <w:t xml:space="preserve"> </w:t>
      </w:r>
      <w:proofErr w:type="spellStart"/>
      <w:r w:rsidRPr="00B41112">
        <w:rPr>
          <w:sz w:val="26"/>
          <w:szCs w:val="26"/>
          <w:rPrChange w:id="3664" w:author="Le Minh Nghia" w:date="2019-10-09T10:56:00Z">
            <w:rPr>
              <w:sz w:val="26"/>
              <w:szCs w:val="26"/>
            </w:rPr>
          </w:rPrChange>
        </w:rPr>
        <w:t>của</w:t>
      </w:r>
      <w:proofErr w:type="spellEnd"/>
      <w:r w:rsidRPr="00B41112">
        <w:rPr>
          <w:sz w:val="26"/>
          <w:szCs w:val="26"/>
          <w:rPrChange w:id="3665" w:author="Le Minh Nghia" w:date="2019-10-09T10:56:00Z">
            <w:rPr>
              <w:sz w:val="26"/>
              <w:szCs w:val="26"/>
            </w:rPr>
          </w:rPrChange>
        </w:rPr>
        <w:t xml:space="preserve"> </w:t>
      </w:r>
      <w:proofErr w:type="spellStart"/>
      <w:r w:rsidRPr="00B41112">
        <w:rPr>
          <w:sz w:val="26"/>
          <w:szCs w:val="26"/>
          <w:rPrChange w:id="3666" w:author="Le Minh Nghia" w:date="2019-10-09T10:56:00Z">
            <w:rPr>
              <w:sz w:val="26"/>
              <w:szCs w:val="26"/>
            </w:rPr>
          </w:rPrChange>
        </w:rPr>
        <w:t>một</w:t>
      </w:r>
      <w:proofErr w:type="spellEnd"/>
      <w:r w:rsidRPr="00B41112">
        <w:rPr>
          <w:sz w:val="26"/>
          <w:szCs w:val="26"/>
          <w:rPrChange w:id="3667" w:author="Le Minh Nghia" w:date="2019-10-09T10:56:00Z">
            <w:rPr>
              <w:sz w:val="26"/>
              <w:szCs w:val="26"/>
            </w:rPr>
          </w:rPrChange>
        </w:rPr>
        <w:t xml:space="preserve"> </w:t>
      </w:r>
      <w:proofErr w:type="spellStart"/>
      <w:r w:rsidRPr="00B41112">
        <w:rPr>
          <w:sz w:val="26"/>
          <w:szCs w:val="26"/>
          <w:rPrChange w:id="3668" w:author="Le Minh Nghia" w:date="2019-10-09T10:56:00Z">
            <w:rPr>
              <w:sz w:val="26"/>
              <w:szCs w:val="26"/>
            </w:rPr>
          </w:rPrChange>
        </w:rPr>
        <w:t>số</w:t>
      </w:r>
      <w:proofErr w:type="spellEnd"/>
      <w:r w:rsidRPr="00B41112">
        <w:rPr>
          <w:sz w:val="26"/>
          <w:szCs w:val="26"/>
          <w:rPrChange w:id="3669" w:author="Le Minh Nghia" w:date="2019-10-09T10:56:00Z">
            <w:rPr>
              <w:sz w:val="26"/>
              <w:szCs w:val="26"/>
            </w:rPr>
          </w:rPrChange>
        </w:rPr>
        <w:t xml:space="preserve"> </w:t>
      </w:r>
      <w:proofErr w:type="spellStart"/>
      <w:r w:rsidRPr="00B41112">
        <w:rPr>
          <w:sz w:val="26"/>
          <w:szCs w:val="26"/>
          <w:rPrChange w:id="3670" w:author="Le Minh Nghia" w:date="2019-10-09T10:56:00Z">
            <w:rPr>
              <w:sz w:val="26"/>
              <w:szCs w:val="26"/>
            </w:rPr>
          </w:rPrChange>
        </w:rPr>
        <w:t>cựu</w:t>
      </w:r>
      <w:proofErr w:type="spellEnd"/>
      <w:r w:rsidRPr="00B41112">
        <w:rPr>
          <w:sz w:val="26"/>
          <w:szCs w:val="26"/>
          <w:rPrChange w:id="3671" w:author="Le Minh Nghia" w:date="2019-10-09T10:56:00Z">
            <w:rPr>
              <w:sz w:val="26"/>
              <w:szCs w:val="26"/>
            </w:rPr>
          </w:rPrChange>
        </w:rPr>
        <w:t xml:space="preserve"> </w:t>
      </w:r>
      <w:proofErr w:type="spellStart"/>
      <w:r w:rsidRPr="00B41112">
        <w:rPr>
          <w:sz w:val="26"/>
          <w:szCs w:val="26"/>
          <w:rPrChange w:id="3672" w:author="Le Minh Nghia" w:date="2019-10-09T10:56:00Z">
            <w:rPr>
              <w:sz w:val="26"/>
              <w:szCs w:val="26"/>
            </w:rPr>
          </w:rPrChange>
        </w:rPr>
        <w:t>sinh</w:t>
      </w:r>
      <w:proofErr w:type="spellEnd"/>
      <w:r w:rsidRPr="00B41112">
        <w:rPr>
          <w:sz w:val="26"/>
          <w:szCs w:val="26"/>
          <w:rPrChange w:id="3673" w:author="Le Minh Nghia" w:date="2019-10-09T10:56:00Z">
            <w:rPr>
              <w:sz w:val="26"/>
              <w:szCs w:val="26"/>
            </w:rPr>
          </w:rPrChange>
        </w:rPr>
        <w:t xml:space="preserve"> </w:t>
      </w:r>
      <w:proofErr w:type="spellStart"/>
      <w:r w:rsidRPr="00B41112">
        <w:rPr>
          <w:sz w:val="26"/>
          <w:szCs w:val="26"/>
          <w:rPrChange w:id="3674" w:author="Le Minh Nghia" w:date="2019-10-09T10:56:00Z">
            <w:rPr>
              <w:sz w:val="26"/>
              <w:szCs w:val="26"/>
            </w:rPr>
          </w:rPrChange>
        </w:rPr>
        <w:t>viên</w:t>
      </w:r>
      <w:proofErr w:type="spellEnd"/>
      <w:r w:rsidRPr="00B41112">
        <w:rPr>
          <w:sz w:val="26"/>
          <w:szCs w:val="26"/>
          <w:rPrChange w:id="3675"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3676" w:author="Le Minh Nghia" w:date="2019-10-09T10:56:00Z">
            <w:rPr>
              <w:sz w:val="26"/>
              <w:szCs w:val="26"/>
            </w:rPr>
          </w:rPrChange>
        </w:rPr>
      </w:pPr>
      <w:proofErr w:type="spellStart"/>
      <w:r w:rsidRPr="00B41112">
        <w:rPr>
          <w:sz w:val="26"/>
          <w:szCs w:val="26"/>
          <w:rPrChange w:id="3677" w:author="Le Minh Nghia" w:date="2019-10-09T10:56:00Z">
            <w:rPr>
              <w:sz w:val="26"/>
              <w:szCs w:val="26"/>
            </w:rPr>
          </w:rPrChange>
        </w:rPr>
        <w:t>Đại</w:t>
      </w:r>
      <w:proofErr w:type="spellEnd"/>
      <w:r w:rsidRPr="00B41112">
        <w:rPr>
          <w:sz w:val="26"/>
          <w:szCs w:val="26"/>
          <w:rPrChange w:id="3678" w:author="Le Minh Nghia" w:date="2019-10-09T10:56:00Z">
            <w:rPr>
              <w:sz w:val="26"/>
              <w:szCs w:val="26"/>
            </w:rPr>
          </w:rPrChange>
        </w:rPr>
        <w:t xml:space="preserve"> </w:t>
      </w:r>
      <w:proofErr w:type="spellStart"/>
      <w:r w:rsidRPr="00B41112">
        <w:rPr>
          <w:sz w:val="26"/>
          <w:szCs w:val="26"/>
          <w:rPrChange w:id="3679" w:author="Le Minh Nghia" w:date="2019-10-09T10:56:00Z">
            <w:rPr>
              <w:sz w:val="26"/>
              <w:szCs w:val="26"/>
            </w:rPr>
          </w:rPrChange>
        </w:rPr>
        <w:t>học</w:t>
      </w:r>
      <w:proofErr w:type="spellEnd"/>
      <w:r w:rsidRPr="00B41112">
        <w:rPr>
          <w:sz w:val="26"/>
          <w:szCs w:val="26"/>
          <w:rPrChange w:id="3680" w:author="Le Minh Nghia" w:date="2019-10-09T10:56:00Z">
            <w:rPr>
              <w:sz w:val="26"/>
              <w:szCs w:val="26"/>
            </w:rPr>
          </w:rPrChange>
        </w:rPr>
        <w:t xml:space="preserve"> RMIT </w:t>
      </w:r>
      <w:proofErr w:type="spellStart"/>
      <w:r w:rsidRPr="00B41112">
        <w:rPr>
          <w:sz w:val="26"/>
          <w:szCs w:val="26"/>
          <w:rPrChange w:id="3681" w:author="Le Minh Nghia" w:date="2019-10-09T10:56:00Z">
            <w:rPr>
              <w:sz w:val="26"/>
              <w:szCs w:val="26"/>
            </w:rPr>
          </w:rPrChange>
        </w:rPr>
        <w:t>thành</w:t>
      </w:r>
      <w:proofErr w:type="spellEnd"/>
      <w:r w:rsidRPr="00B41112">
        <w:rPr>
          <w:sz w:val="26"/>
          <w:szCs w:val="26"/>
          <w:rPrChange w:id="3682" w:author="Le Minh Nghia" w:date="2019-10-09T10:56:00Z">
            <w:rPr>
              <w:sz w:val="26"/>
              <w:szCs w:val="26"/>
            </w:rPr>
          </w:rPrChange>
        </w:rPr>
        <w:t xml:space="preserve"> </w:t>
      </w:r>
      <w:proofErr w:type="spellStart"/>
      <w:r w:rsidRPr="00B41112">
        <w:rPr>
          <w:sz w:val="26"/>
          <w:szCs w:val="26"/>
          <w:rPrChange w:id="3683" w:author="Le Minh Nghia" w:date="2019-10-09T10:56:00Z">
            <w:rPr>
              <w:sz w:val="26"/>
              <w:szCs w:val="26"/>
            </w:rPr>
          </w:rPrChange>
        </w:rPr>
        <w:t>phố</w:t>
      </w:r>
      <w:proofErr w:type="spellEnd"/>
      <w:r w:rsidRPr="00B41112">
        <w:rPr>
          <w:sz w:val="26"/>
          <w:szCs w:val="26"/>
          <w:rPrChange w:id="3684" w:author="Le Minh Nghia" w:date="2019-10-09T10:56:00Z">
            <w:rPr>
              <w:sz w:val="26"/>
              <w:szCs w:val="26"/>
            </w:rPr>
          </w:rPrChange>
        </w:rPr>
        <w:t xml:space="preserve"> </w:t>
      </w:r>
      <w:proofErr w:type="spellStart"/>
      <w:r w:rsidRPr="00B41112">
        <w:rPr>
          <w:sz w:val="26"/>
          <w:szCs w:val="26"/>
          <w:rPrChange w:id="3685" w:author="Le Minh Nghia" w:date="2019-10-09T10:56:00Z">
            <w:rPr>
              <w:sz w:val="26"/>
              <w:szCs w:val="26"/>
            </w:rPr>
          </w:rPrChange>
        </w:rPr>
        <w:t>Hồ</w:t>
      </w:r>
      <w:proofErr w:type="spellEnd"/>
      <w:r w:rsidRPr="00B41112">
        <w:rPr>
          <w:sz w:val="26"/>
          <w:szCs w:val="26"/>
          <w:rPrChange w:id="3686" w:author="Le Minh Nghia" w:date="2019-10-09T10:56:00Z">
            <w:rPr>
              <w:sz w:val="26"/>
              <w:szCs w:val="26"/>
            </w:rPr>
          </w:rPrChange>
        </w:rPr>
        <w:t xml:space="preserve"> </w:t>
      </w:r>
      <w:proofErr w:type="spellStart"/>
      <w:r w:rsidRPr="00B41112">
        <w:rPr>
          <w:sz w:val="26"/>
          <w:szCs w:val="26"/>
          <w:rPrChange w:id="3687" w:author="Le Minh Nghia" w:date="2019-10-09T10:56:00Z">
            <w:rPr>
              <w:sz w:val="26"/>
              <w:szCs w:val="26"/>
            </w:rPr>
          </w:rPrChange>
        </w:rPr>
        <w:t>Chí</w:t>
      </w:r>
      <w:proofErr w:type="spellEnd"/>
      <w:r w:rsidRPr="00B41112">
        <w:rPr>
          <w:sz w:val="26"/>
          <w:szCs w:val="26"/>
          <w:rPrChange w:id="3688" w:author="Le Minh Nghia" w:date="2019-10-09T10:56:00Z">
            <w:rPr>
              <w:sz w:val="26"/>
              <w:szCs w:val="26"/>
            </w:rPr>
          </w:rPrChange>
        </w:rPr>
        <w:t xml:space="preserve"> Minh: </w:t>
      </w:r>
      <w:proofErr w:type="spellStart"/>
      <w:r w:rsidRPr="00B41112">
        <w:rPr>
          <w:sz w:val="26"/>
          <w:szCs w:val="26"/>
          <w:rPrChange w:id="3689" w:author="Le Minh Nghia" w:date="2019-10-09T10:56:00Z">
            <w:rPr>
              <w:sz w:val="26"/>
              <w:szCs w:val="26"/>
            </w:rPr>
          </w:rPrChange>
        </w:rPr>
        <w:t>nêu</w:t>
      </w:r>
      <w:proofErr w:type="spellEnd"/>
      <w:r w:rsidRPr="00B41112">
        <w:rPr>
          <w:sz w:val="26"/>
          <w:szCs w:val="26"/>
          <w:rPrChange w:id="3690" w:author="Le Minh Nghia" w:date="2019-10-09T10:56:00Z">
            <w:rPr>
              <w:sz w:val="26"/>
              <w:szCs w:val="26"/>
            </w:rPr>
          </w:rPrChange>
        </w:rPr>
        <w:t xml:space="preserve"> </w:t>
      </w:r>
      <w:proofErr w:type="spellStart"/>
      <w:r w:rsidRPr="00B41112">
        <w:rPr>
          <w:sz w:val="26"/>
          <w:szCs w:val="26"/>
          <w:rPrChange w:id="3691" w:author="Le Minh Nghia" w:date="2019-10-09T10:56:00Z">
            <w:rPr>
              <w:sz w:val="26"/>
              <w:szCs w:val="26"/>
            </w:rPr>
          </w:rPrChange>
        </w:rPr>
        <w:t>được</w:t>
      </w:r>
      <w:proofErr w:type="spellEnd"/>
      <w:r w:rsidRPr="00B41112">
        <w:rPr>
          <w:sz w:val="26"/>
          <w:szCs w:val="26"/>
          <w:rPrChange w:id="3692" w:author="Le Minh Nghia" w:date="2019-10-09T10:56:00Z">
            <w:rPr>
              <w:sz w:val="26"/>
              <w:szCs w:val="26"/>
            </w:rPr>
          </w:rPrChange>
        </w:rPr>
        <w:t xml:space="preserve"> </w:t>
      </w:r>
      <w:proofErr w:type="spellStart"/>
      <w:r w:rsidRPr="00B41112">
        <w:rPr>
          <w:sz w:val="26"/>
          <w:szCs w:val="26"/>
          <w:rPrChange w:id="3693" w:author="Le Minh Nghia" w:date="2019-10-09T10:56:00Z">
            <w:rPr>
              <w:sz w:val="26"/>
              <w:szCs w:val="26"/>
            </w:rPr>
          </w:rPrChange>
        </w:rPr>
        <w:t>quyền</w:t>
      </w:r>
      <w:proofErr w:type="spellEnd"/>
      <w:r w:rsidRPr="00B41112">
        <w:rPr>
          <w:sz w:val="26"/>
          <w:szCs w:val="26"/>
          <w:rPrChange w:id="3694" w:author="Le Minh Nghia" w:date="2019-10-09T10:56:00Z">
            <w:rPr>
              <w:sz w:val="26"/>
              <w:szCs w:val="26"/>
            </w:rPr>
          </w:rPrChange>
        </w:rPr>
        <w:t xml:space="preserve"> </w:t>
      </w:r>
      <w:proofErr w:type="spellStart"/>
      <w:r w:rsidRPr="00B41112">
        <w:rPr>
          <w:sz w:val="26"/>
          <w:szCs w:val="26"/>
          <w:rPrChange w:id="3695" w:author="Le Minh Nghia" w:date="2019-10-09T10:56:00Z">
            <w:rPr>
              <w:sz w:val="26"/>
              <w:szCs w:val="26"/>
            </w:rPr>
          </w:rPrChange>
        </w:rPr>
        <w:t>lợi</w:t>
      </w:r>
      <w:proofErr w:type="spellEnd"/>
      <w:r w:rsidRPr="00B41112">
        <w:rPr>
          <w:sz w:val="26"/>
          <w:szCs w:val="26"/>
          <w:rPrChange w:id="3696" w:author="Le Minh Nghia" w:date="2019-10-09T10:56:00Z">
            <w:rPr>
              <w:sz w:val="26"/>
              <w:szCs w:val="26"/>
            </w:rPr>
          </w:rPrChange>
        </w:rPr>
        <w:t xml:space="preserve"> </w:t>
      </w:r>
      <w:proofErr w:type="spellStart"/>
      <w:r w:rsidRPr="00B41112">
        <w:rPr>
          <w:sz w:val="26"/>
          <w:szCs w:val="26"/>
          <w:rPrChange w:id="3697" w:author="Le Minh Nghia" w:date="2019-10-09T10:56:00Z">
            <w:rPr>
              <w:sz w:val="26"/>
              <w:szCs w:val="26"/>
            </w:rPr>
          </w:rPrChange>
        </w:rPr>
        <w:t>cựu</w:t>
      </w:r>
      <w:proofErr w:type="spellEnd"/>
      <w:r w:rsidRPr="00B41112">
        <w:rPr>
          <w:sz w:val="26"/>
          <w:szCs w:val="26"/>
          <w:rPrChange w:id="3698" w:author="Le Minh Nghia" w:date="2019-10-09T10:56:00Z">
            <w:rPr>
              <w:sz w:val="26"/>
              <w:szCs w:val="26"/>
            </w:rPr>
          </w:rPrChange>
        </w:rPr>
        <w:t xml:space="preserve"> </w:t>
      </w:r>
      <w:proofErr w:type="spellStart"/>
      <w:r w:rsidRPr="00B41112">
        <w:rPr>
          <w:sz w:val="26"/>
          <w:szCs w:val="26"/>
          <w:rPrChange w:id="3699" w:author="Le Minh Nghia" w:date="2019-10-09T10:56:00Z">
            <w:rPr>
              <w:sz w:val="26"/>
              <w:szCs w:val="26"/>
            </w:rPr>
          </w:rPrChange>
        </w:rPr>
        <w:t>sinh</w:t>
      </w:r>
      <w:proofErr w:type="spellEnd"/>
      <w:r w:rsidRPr="00B41112">
        <w:rPr>
          <w:sz w:val="26"/>
          <w:szCs w:val="26"/>
          <w:rPrChange w:id="3700" w:author="Le Minh Nghia" w:date="2019-10-09T10:56:00Z">
            <w:rPr>
              <w:sz w:val="26"/>
              <w:szCs w:val="26"/>
            </w:rPr>
          </w:rPrChange>
        </w:rPr>
        <w:t xml:space="preserve"> </w:t>
      </w:r>
      <w:proofErr w:type="spellStart"/>
      <w:r w:rsidRPr="00B41112">
        <w:rPr>
          <w:sz w:val="26"/>
          <w:szCs w:val="26"/>
          <w:rPrChange w:id="3701" w:author="Le Minh Nghia" w:date="2019-10-09T10:56:00Z">
            <w:rPr>
              <w:sz w:val="26"/>
              <w:szCs w:val="26"/>
            </w:rPr>
          </w:rPrChange>
        </w:rPr>
        <w:t>viên</w:t>
      </w:r>
      <w:proofErr w:type="spellEnd"/>
      <w:r w:rsidRPr="00B41112">
        <w:rPr>
          <w:sz w:val="26"/>
          <w:szCs w:val="26"/>
          <w:rPrChange w:id="3702" w:author="Le Minh Nghia" w:date="2019-10-09T10:56:00Z">
            <w:rPr>
              <w:sz w:val="26"/>
              <w:szCs w:val="26"/>
            </w:rPr>
          </w:rPrChange>
        </w:rPr>
        <w:t xml:space="preserve">, </w:t>
      </w:r>
      <w:proofErr w:type="spellStart"/>
      <w:r w:rsidRPr="00B41112">
        <w:rPr>
          <w:sz w:val="26"/>
          <w:szCs w:val="26"/>
          <w:rPrChange w:id="3703" w:author="Le Minh Nghia" w:date="2019-10-09T10:56:00Z">
            <w:rPr>
              <w:sz w:val="26"/>
              <w:szCs w:val="26"/>
            </w:rPr>
          </w:rPrChange>
        </w:rPr>
        <w:t>mạng</w:t>
      </w:r>
      <w:proofErr w:type="spellEnd"/>
      <w:r w:rsidRPr="00B41112">
        <w:rPr>
          <w:sz w:val="26"/>
          <w:szCs w:val="26"/>
          <w:rPrChange w:id="3704" w:author="Le Minh Nghia" w:date="2019-10-09T10:56:00Z">
            <w:rPr>
              <w:sz w:val="26"/>
              <w:szCs w:val="26"/>
            </w:rPr>
          </w:rPrChange>
        </w:rPr>
        <w:t xml:space="preserve"> </w:t>
      </w:r>
      <w:proofErr w:type="spellStart"/>
      <w:r w:rsidRPr="00B41112">
        <w:rPr>
          <w:sz w:val="26"/>
          <w:szCs w:val="26"/>
          <w:rPrChange w:id="3705" w:author="Le Minh Nghia" w:date="2019-10-09T10:56:00Z">
            <w:rPr>
              <w:sz w:val="26"/>
              <w:szCs w:val="26"/>
            </w:rPr>
          </w:rPrChange>
        </w:rPr>
        <w:t>lưới</w:t>
      </w:r>
      <w:proofErr w:type="spellEnd"/>
      <w:r w:rsidRPr="00B41112">
        <w:rPr>
          <w:sz w:val="26"/>
          <w:szCs w:val="26"/>
          <w:rPrChange w:id="3706" w:author="Le Minh Nghia" w:date="2019-10-09T10:56:00Z">
            <w:rPr>
              <w:sz w:val="26"/>
              <w:szCs w:val="26"/>
            </w:rPr>
          </w:rPrChange>
        </w:rPr>
        <w:t xml:space="preserve"> </w:t>
      </w:r>
      <w:proofErr w:type="spellStart"/>
      <w:r w:rsidRPr="00B41112">
        <w:rPr>
          <w:sz w:val="26"/>
          <w:szCs w:val="26"/>
          <w:rPrChange w:id="3707" w:author="Le Minh Nghia" w:date="2019-10-09T10:56:00Z">
            <w:rPr>
              <w:sz w:val="26"/>
              <w:szCs w:val="26"/>
            </w:rPr>
          </w:rPrChange>
        </w:rPr>
        <w:t>đại</w:t>
      </w:r>
      <w:proofErr w:type="spellEnd"/>
      <w:r w:rsidRPr="00B41112">
        <w:rPr>
          <w:sz w:val="26"/>
          <w:szCs w:val="26"/>
          <w:rPrChange w:id="3708" w:author="Le Minh Nghia" w:date="2019-10-09T10:56:00Z">
            <w:rPr>
              <w:sz w:val="26"/>
              <w:szCs w:val="26"/>
            </w:rPr>
          </w:rPrChange>
        </w:rPr>
        <w:t xml:space="preserve"> </w:t>
      </w:r>
      <w:proofErr w:type="spellStart"/>
      <w:r w:rsidRPr="00B41112">
        <w:rPr>
          <w:sz w:val="26"/>
          <w:szCs w:val="26"/>
          <w:rPrChange w:id="3709" w:author="Le Minh Nghia" w:date="2019-10-09T10:56:00Z">
            <w:rPr>
              <w:sz w:val="26"/>
              <w:szCs w:val="26"/>
            </w:rPr>
          </w:rPrChange>
        </w:rPr>
        <w:t>diện</w:t>
      </w:r>
      <w:proofErr w:type="spellEnd"/>
      <w:r w:rsidRPr="00B41112">
        <w:rPr>
          <w:sz w:val="26"/>
          <w:szCs w:val="26"/>
          <w:rPrChange w:id="3710" w:author="Le Minh Nghia" w:date="2019-10-09T10:56:00Z">
            <w:rPr>
              <w:sz w:val="26"/>
              <w:szCs w:val="26"/>
            </w:rPr>
          </w:rPrChange>
        </w:rPr>
        <w:t xml:space="preserve"> </w:t>
      </w:r>
      <w:proofErr w:type="spellStart"/>
      <w:r w:rsidRPr="00B41112">
        <w:rPr>
          <w:sz w:val="26"/>
          <w:szCs w:val="26"/>
          <w:rPrChange w:id="3711" w:author="Le Minh Nghia" w:date="2019-10-09T10:56:00Z">
            <w:rPr>
              <w:sz w:val="26"/>
              <w:szCs w:val="26"/>
            </w:rPr>
          </w:rPrChange>
        </w:rPr>
        <w:t>cho</w:t>
      </w:r>
      <w:proofErr w:type="spellEnd"/>
      <w:r w:rsidRPr="00B41112">
        <w:rPr>
          <w:sz w:val="26"/>
          <w:szCs w:val="26"/>
          <w:rPrChange w:id="3712" w:author="Le Minh Nghia" w:date="2019-10-09T10:56:00Z">
            <w:rPr>
              <w:sz w:val="26"/>
              <w:szCs w:val="26"/>
            </w:rPr>
          </w:rPrChange>
        </w:rPr>
        <w:t xml:space="preserve"> </w:t>
      </w:r>
      <w:proofErr w:type="spellStart"/>
      <w:r w:rsidRPr="00B41112">
        <w:rPr>
          <w:sz w:val="26"/>
          <w:szCs w:val="26"/>
          <w:rPrChange w:id="3713" w:author="Le Minh Nghia" w:date="2019-10-09T10:56:00Z">
            <w:rPr>
              <w:sz w:val="26"/>
              <w:szCs w:val="26"/>
            </w:rPr>
          </w:rPrChange>
        </w:rPr>
        <w:t>các</w:t>
      </w:r>
      <w:proofErr w:type="spellEnd"/>
      <w:r w:rsidRPr="00B41112">
        <w:rPr>
          <w:sz w:val="26"/>
          <w:szCs w:val="26"/>
          <w:rPrChange w:id="3714" w:author="Le Minh Nghia" w:date="2019-10-09T10:56:00Z">
            <w:rPr>
              <w:sz w:val="26"/>
              <w:szCs w:val="26"/>
            </w:rPr>
          </w:rPrChange>
        </w:rPr>
        <w:t xml:space="preserve"> </w:t>
      </w:r>
      <w:proofErr w:type="spellStart"/>
      <w:r w:rsidRPr="00B41112">
        <w:rPr>
          <w:sz w:val="26"/>
          <w:szCs w:val="26"/>
          <w:rPrChange w:id="3715" w:author="Le Minh Nghia" w:date="2019-10-09T10:56:00Z">
            <w:rPr>
              <w:sz w:val="26"/>
              <w:szCs w:val="26"/>
            </w:rPr>
          </w:rPrChange>
        </w:rPr>
        <w:t>cựu</w:t>
      </w:r>
      <w:proofErr w:type="spellEnd"/>
      <w:r w:rsidRPr="00B41112">
        <w:rPr>
          <w:sz w:val="26"/>
          <w:szCs w:val="26"/>
          <w:rPrChange w:id="3716" w:author="Le Minh Nghia" w:date="2019-10-09T10:56:00Z">
            <w:rPr>
              <w:sz w:val="26"/>
              <w:szCs w:val="26"/>
            </w:rPr>
          </w:rPrChange>
        </w:rPr>
        <w:t xml:space="preserve"> </w:t>
      </w:r>
      <w:proofErr w:type="spellStart"/>
      <w:r w:rsidRPr="00B41112">
        <w:rPr>
          <w:sz w:val="26"/>
          <w:szCs w:val="26"/>
          <w:rPrChange w:id="3717" w:author="Le Minh Nghia" w:date="2019-10-09T10:56:00Z">
            <w:rPr>
              <w:sz w:val="26"/>
              <w:szCs w:val="26"/>
            </w:rPr>
          </w:rPrChange>
        </w:rPr>
        <w:t>sinh</w:t>
      </w:r>
      <w:proofErr w:type="spellEnd"/>
      <w:r w:rsidRPr="00B41112">
        <w:rPr>
          <w:sz w:val="26"/>
          <w:szCs w:val="26"/>
          <w:rPrChange w:id="3718" w:author="Le Minh Nghia" w:date="2019-10-09T10:56:00Z">
            <w:rPr>
              <w:sz w:val="26"/>
              <w:szCs w:val="26"/>
            </w:rPr>
          </w:rPrChange>
        </w:rPr>
        <w:t xml:space="preserve"> </w:t>
      </w:r>
      <w:proofErr w:type="spellStart"/>
      <w:r w:rsidRPr="00B41112">
        <w:rPr>
          <w:sz w:val="26"/>
          <w:szCs w:val="26"/>
          <w:rPrChange w:id="3719" w:author="Le Minh Nghia" w:date="2019-10-09T10:56:00Z">
            <w:rPr>
              <w:sz w:val="26"/>
              <w:szCs w:val="26"/>
            </w:rPr>
          </w:rPrChange>
        </w:rPr>
        <w:t>viên</w:t>
      </w:r>
      <w:proofErr w:type="spellEnd"/>
      <w:r w:rsidRPr="00B41112">
        <w:rPr>
          <w:sz w:val="26"/>
          <w:szCs w:val="26"/>
          <w:rPrChange w:id="3720" w:author="Le Minh Nghia" w:date="2019-10-09T10:56:00Z">
            <w:rPr>
              <w:sz w:val="26"/>
              <w:szCs w:val="26"/>
            </w:rPr>
          </w:rPrChange>
        </w:rPr>
        <w:t xml:space="preserve"> RMIT, chi </w:t>
      </w:r>
      <w:proofErr w:type="spellStart"/>
      <w:r w:rsidRPr="00B41112">
        <w:rPr>
          <w:sz w:val="26"/>
          <w:szCs w:val="26"/>
          <w:rPrChange w:id="3721" w:author="Le Minh Nghia" w:date="2019-10-09T10:56:00Z">
            <w:rPr>
              <w:sz w:val="26"/>
              <w:szCs w:val="26"/>
            </w:rPr>
          </w:rPrChange>
        </w:rPr>
        <w:t>hội</w:t>
      </w:r>
      <w:proofErr w:type="spellEnd"/>
      <w:r w:rsidRPr="00B41112">
        <w:rPr>
          <w:sz w:val="26"/>
          <w:szCs w:val="26"/>
          <w:rPrChange w:id="3722" w:author="Le Minh Nghia" w:date="2019-10-09T10:56:00Z">
            <w:rPr>
              <w:sz w:val="26"/>
              <w:szCs w:val="26"/>
            </w:rPr>
          </w:rPrChange>
        </w:rPr>
        <w:t xml:space="preserve"> </w:t>
      </w:r>
      <w:proofErr w:type="spellStart"/>
      <w:r w:rsidRPr="00B41112">
        <w:rPr>
          <w:sz w:val="26"/>
          <w:szCs w:val="26"/>
          <w:rPrChange w:id="3723" w:author="Le Minh Nghia" w:date="2019-10-09T10:56:00Z">
            <w:rPr>
              <w:sz w:val="26"/>
              <w:szCs w:val="26"/>
            </w:rPr>
          </w:rPrChange>
        </w:rPr>
        <w:t>cựu</w:t>
      </w:r>
      <w:proofErr w:type="spellEnd"/>
      <w:r w:rsidRPr="00B41112">
        <w:rPr>
          <w:sz w:val="26"/>
          <w:szCs w:val="26"/>
          <w:rPrChange w:id="3724" w:author="Le Minh Nghia" w:date="2019-10-09T10:56:00Z">
            <w:rPr>
              <w:sz w:val="26"/>
              <w:szCs w:val="26"/>
            </w:rPr>
          </w:rPrChange>
        </w:rPr>
        <w:t xml:space="preserve"> </w:t>
      </w:r>
      <w:proofErr w:type="spellStart"/>
      <w:r w:rsidRPr="00B41112">
        <w:rPr>
          <w:sz w:val="26"/>
          <w:szCs w:val="26"/>
          <w:rPrChange w:id="3725" w:author="Le Minh Nghia" w:date="2019-10-09T10:56:00Z">
            <w:rPr>
              <w:sz w:val="26"/>
              <w:szCs w:val="26"/>
            </w:rPr>
          </w:rPrChange>
        </w:rPr>
        <w:t>sinh</w:t>
      </w:r>
      <w:proofErr w:type="spellEnd"/>
      <w:r w:rsidR="007D736C" w:rsidRPr="00B41112">
        <w:rPr>
          <w:sz w:val="26"/>
          <w:szCs w:val="26"/>
          <w:rPrChange w:id="3726" w:author="Le Minh Nghia" w:date="2019-10-09T10:56:00Z">
            <w:rPr>
              <w:sz w:val="26"/>
              <w:szCs w:val="26"/>
            </w:rPr>
          </w:rPrChange>
        </w:rPr>
        <w:t xml:space="preserve"> </w:t>
      </w:r>
      <w:proofErr w:type="spellStart"/>
      <w:r w:rsidRPr="00B41112">
        <w:rPr>
          <w:sz w:val="26"/>
          <w:szCs w:val="26"/>
          <w:rPrChange w:id="3727" w:author="Le Minh Nghia" w:date="2019-10-09T10:56:00Z">
            <w:rPr>
              <w:sz w:val="26"/>
              <w:szCs w:val="26"/>
            </w:rPr>
          </w:rPrChange>
        </w:rPr>
        <w:t>viên</w:t>
      </w:r>
      <w:proofErr w:type="spellEnd"/>
      <w:r w:rsidRPr="00B41112">
        <w:rPr>
          <w:sz w:val="26"/>
          <w:szCs w:val="26"/>
          <w:rPrChange w:id="3728" w:author="Le Minh Nghia" w:date="2019-10-09T10:56:00Z">
            <w:rPr>
              <w:sz w:val="26"/>
              <w:szCs w:val="26"/>
            </w:rPr>
          </w:rPrChange>
        </w:rPr>
        <w:t xml:space="preserve">, </w:t>
      </w:r>
      <w:proofErr w:type="spellStart"/>
      <w:r w:rsidRPr="00B41112">
        <w:rPr>
          <w:sz w:val="26"/>
          <w:szCs w:val="26"/>
          <w:rPrChange w:id="3729" w:author="Le Minh Nghia" w:date="2019-10-09T10:56:00Z">
            <w:rPr>
              <w:sz w:val="26"/>
              <w:szCs w:val="26"/>
            </w:rPr>
          </w:rPrChange>
        </w:rPr>
        <w:t>quỹ</w:t>
      </w:r>
      <w:proofErr w:type="spellEnd"/>
      <w:r w:rsidRPr="00B41112">
        <w:rPr>
          <w:sz w:val="26"/>
          <w:szCs w:val="26"/>
          <w:rPrChange w:id="3730" w:author="Le Minh Nghia" w:date="2019-10-09T10:56:00Z">
            <w:rPr>
              <w:sz w:val="26"/>
              <w:szCs w:val="26"/>
            </w:rPr>
          </w:rPrChange>
        </w:rPr>
        <w:t xml:space="preserve"> “Pay it forward” </w:t>
      </w:r>
      <w:proofErr w:type="spellStart"/>
      <w:r w:rsidRPr="00B41112">
        <w:rPr>
          <w:sz w:val="26"/>
          <w:szCs w:val="26"/>
          <w:rPrChange w:id="3731" w:author="Le Minh Nghia" w:date="2019-10-09T10:56:00Z">
            <w:rPr>
              <w:sz w:val="26"/>
              <w:szCs w:val="26"/>
            </w:rPr>
          </w:rPrChange>
        </w:rPr>
        <w:t>để</w:t>
      </w:r>
      <w:proofErr w:type="spellEnd"/>
      <w:r w:rsidRPr="00B41112">
        <w:rPr>
          <w:sz w:val="26"/>
          <w:szCs w:val="26"/>
          <w:rPrChange w:id="3732" w:author="Le Minh Nghia" w:date="2019-10-09T10:56:00Z">
            <w:rPr>
              <w:sz w:val="26"/>
              <w:szCs w:val="26"/>
            </w:rPr>
          </w:rPrChange>
        </w:rPr>
        <w:t xml:space="preserve"> </w:t>
      </w:r>
      <w:proofErr w:type="spellStart"/>
      <w:r w:rsidRPr="00B41112">
        <w:rPr>
          <w:sz w:val="26"/>
          <w:szCs w:val="26"/>
          <w:rPrChange w:id="3733" w:author="Le Minh Nghia" w:date="2019-10-09T10:56:00Z">
            <w:rPr>
              <w:sz w:val="26"/>
              <w:szCs w:val="26"/>
            </w:rPr>
          </w:rPrChange>
        </w:rPr>
        <w:t>đóng</w:t>
      </w:r>
      <w:proofErr w:type="spellEnd"/>
      <w:r w:rsidRPr="00B41112">
        <w:rPr>
          <w:sz w:val="26"/>
          <w:szCs w:val="26"/>
          <w:rPrChange w:id="3734" w:author="Le Minh Nghia" w:date="2019-10-09T10:56:00Z">
            <w:rPr>
              <w:sz w:val="26"/>
              <w:szCs w:val="26"/>
            </w:rPr>
          </w:rPrChange>
        </w:rPr>
        <w:t xml:space="preserve"> </w:t>
      </w:r>
      <w:proofErr w:type="spellStart"/>
      <w:r w:rsidRPr="00B41112">
        <w:rPr>
          <w:sz w:val="26"/>
          <w:szCs w:val="26"/>
          <w:rPrChange w:id="3735" w:author="Le Minh Nghia" w:date="2019-10-09T10:56:00Z">
            <w:rPr>
              <w:sz w:val="26"/>
              <w:szCs w:val="26"/>
            </w:rPr>
          </w:rPrChange>
        </w:rPr>
        <w:t>góp</w:t>
      </w:r>
      <w:proofErr w:type="spellEnd"/>
      <w:r w:rsidRPr="00B41112">
        <w:rPr>
          <w:sz w:val="26"/>
          <w:szCs w:val="26"/>
          <w:rPrChange w:id="3736" w:author="Le Minh Nghia" w:date="2019-10-09T10:56:00Z">
            <w:rPr>
              <w:sz w:val="26"/>
              <w:szCs w:val="26"/>
            </w:rPr>
          </w:rPrChange>
        </w:rPr>
        <w:t xml:space="preserve">, </w:t>
      </w:r>
      <w:proofErr w:type="spellStart"/>
      <w:r w:rsidRPr="00B41112">
        <w:rPr>
          <w:sz w:val="26"/>
          <w:szCs w:val="26"/>
          <w:rPrChange w:id="3737" w:author="Le Minh Nghia" w:date="2019-10-09T10:56:00Z">
            <w:rPr>
              <w:sz w:val="26"/>
              <w:szCs w:val="26"/>
            </w:rPr>
          </w:rPrChange>
        </w:rPr>
        <w:t>quyên</w:t>
      </w:r>
      <w:proofErr w:type="spellEnd"/>
      <w:r w:rsidRPr="00B41112">
        <w:rPr>
          <w:sz w:val="26"/>
          <w:szCs w:val="26"/>
          <w:rPrChange w:id="3738" w:author="Le Minh Nghia" w:date="2019-10-09T10:56:00Z">
            <w:rPr>
              <w:sz w:val="26"/>
              <w:szCs w:val="26"/>
            </w:rPr>
          </w:rPrChange>
        </w:rPr>
        <w:t xml:space="preserve"> </w:t>
      </w:r>
      <w:proofErr w:type="spellStart"/>
      <w:r w:rsidRPr="00B41112">
        <w:rPr>
          <w:sz w:val="26"/>
          <w:szCs w:val="26"/>
          <w:rPrChange w:id="3739" w:author="Le Minh Nghia" w:date="2019-10-09T10:56:00Z">
            <w:rPr>
              <w:sz w:val="26"/>
              <w:szCs w:val="26"/>
            </w:rPr>
          </w:rPrChange>
        </w:rPr>
        <w:t>tặng</w:t>
      </w:r>
      <w:proofErr w:type="spellEnd"/>
      <w:r w:rsidRPr="00B41112">
        <w:rPr>
          <w:sz w:val="26"/>
          <w:szCs w:val="26"/>
          <w:rPrChange w:id="3740" w:author="Le Minh Nghia" w:date="2019-10-09T10:56:00Z">
            <w:rPr>
              <w:sz w:val="26"/>
              <w:szCs w:val="26"/>
            </w:rPr>
          </w:rPrChange>
        </w:rPr>
        <w:t xml:space="preserve"> </w:t>
      </w:r>
      <w:proofErr w:type="spellStart"/>
      <w:r w:rsidRPr="00B41112">
        <w:rPr>
          <w:sz w:val="26"/>
          <w:szCs w:val="26"/>
          <w:rPrChange w:id="3741" w:author="Le Minh Nghia" w:date="2019-10-09T10:56:00Z">
            <w:rPr>
              <w:sz w:val="26"/>
              <w:szCs w:val="26"/>
            </w:rPr>
          </w:rPrChange>
        </w:rPr>
        <w:t>và</w:t>
      </w:r>
      <w:proofErr w:type="spellEnd"/>
      <w:r w:rsidRPr="00B41112">
        <w:rPr>
          <w:sz w:val="26"/>
          <w:szCs w:val="26"/>
          <w:rPrChange w:id="3742" w:author="Le Minh Nghia" w:date="2019-10-09T10:56:00Z">
            <w:rPr>
              <w:sz w:val="26"/>
              <w:szCs w:val="26"/>
            </w:rPr>
          </w:rPrChange>
        </w:rPr>
        <w:t xml:space="preserve"> </w:t>
      </w:r>
      <w:proofErr w:type="spellStart"/>
      <w:r w:rsidRPr="00B41112">
        <w:rPr>
          <w:sz w:val="26"/>
          <w:szCs w:val="26"/>
          <w:rPrChange w:id="3743" w:author="Le Minh Nghia" w:date="2019-10-09T10:56:00Z">
            <w:rPr>
              <w:sz w:val="26"/>
              <w:szCs w:val="26"/>
            </w:rPr>
          </w:rPrChange>
        </w:rPr>
        <w:t>ủng</w:t>
      </w:r>
      <w:proofErr w:type="spellEnd"/>
      <w:r w:rsidRPr="00B41112">
        <w:rPr>
          <w:sz w:val="26"/>
          <w:szCs w:val="26"/>
          <w:rPrChange w:id="3744" w:author="Le Minh Nghia" w:date="2019-10-09T10:56:00Z">
            <w:rPr>
              <w:sz w:val="26"/>
              <w:szCs w:val="26"/>
            </w:rPr>
          </w:rPrChange>
        </w:rPr>
        <w:t xml:space="preserve"> </w:t>
      </w:r>
      <w:proofErr w:type="spellStart"/>
      <w:r w:rsidRPr="00B41112">
        <w:rPr>
          <w:sz w:val="26"/>
          <w:szCs w:val="26"/>
          <w:rPrChange w:id="3745" w:author="Le Minh Nghia" w:date="2019-10-09T10:56:00Z">
            <w:rPr>
              <w:sz w:val="26"/>
              <w:szCs w:val="26"/>
            </w:rPr>
          </w:rPrChange>
        </w:rPr>
        <w:t>hộ</w:t>
      </w:r>
      <w:proofErr w:type="spellEnd"/>
      <w:r w:rsidRPr="00B41112">
        <w:rPr>
          <w:sz w:val="26"/>
          <w:szCs w:val="26"/>
          <w:rPrChange w:id="3746" w:author="Le Minh Nghia" w:date="2019-10-09T10:56:00Z">
            <w:rPr>
              <w:sz w:val="26"/>
              <w:szCs w:val="26"/>
            </w:rPr>
          </w:rPrChange>
        </w:rPr>
        <w:t xml:space="preserve"> </w:t>
      </w:r>
      <w:proofErr w:type="spellStart"/>
      <w:r w:rsidRPr="00B41112">
        <w:rPr>
          <w:sz w:val="26"/>
          <w:szCs w:val="26"/>
          <w:rPrChange w:id="3747" w:author="Le Minh Nghia" w:date="2019-10-09T10:56:00Z">
            <w:rPr>
              <w:sz w:val="26"/>
              <w:szCs w:val="26"/>
            </w:rPr>
          </w:rPrChange>
        </w:rPr>
        <w:t>của</w:t>
      </w:r>
      <w:proofErr w:type="spellEnd"/>
      <w:r w:rsidRPr="00B41112">
        <w:rPr>
          <w:sz w:val="26"/>
          <w:szCs w:val="26"/>
          <w:rPrChange w:id="3748" w:author="Le Minh Nghia" w:date="2019-10-09T10:56:00Z">
            <w:rPr>
              <w:sz w:val="26"/>
              <w:szCs w:val="26"/>
            </w:rPr>
          </w:rPrChange>
        </w:rPr>
        <w:t xml:space="preserve"> </w:t>
      </w:r>
      <w:proofErr w:type="spellStart"/>
      <w:r w:rsidRPr="00B41112">
        <w:rPr>
          <w:sz w:val="26"/>
          <w:szCs w:val="26"/>
          <w:rPrChange w:id="3749" w:author="Le Minh Nghia" w:date="2019-10-09T10:56:00Z">
            <w:rPr>
              <w:sz w:val="26"/>
              <w:szCs w:val="26"/>
            </w:rPr>
          </w:rPrChange>
        </w:rPr>
        <w:t>các</w:t>
      </w:r>
      <w:proofErr w:type="spellEnd"/>
      <w:r w:rsidRPr="00B41112">
        <w:rPr>
          <w:sz w:val="26"/>
          <w:szCs w:val="26"/>
          <w:rPrChange w:id="3750" w:author="Le Minh Nghia" w:date="2019-10-09T10:56:00Z">
            <w:rPr>
              <w:sz w:val="26"/>
              <w:szCs w:val="26"/>
            </w:rPr>
          </w:rPrChange>
        </w:rPr>
        <w:t xml:space="preserve"> </w:t>
      </w:r>
      <w:proofErr w:type="spellStart"/>
      <w:r w:rsidRPr="00B41112">
        <w:rPr>
          <w:sz w:val="26"/>
          <w:szCs w:val="26"/>
          <w:rPrChange w:id="3751" w:author="Le Minh Nghia" w:date="2019-10-09T10:56:00Z">
            <w:rPr>
              <w:sz w:val="26"/>
              <w:szCs w:val="26"/>
            </w:rPr>
          </w:rPrChange>
        </w:rPr>
        <w:t>cựu</w:t>
      </w:r>
      <w:proofErr w:type="spellEnd"/>
      <w:r w:rsidRPr="00B41112">
        <w:rPr>
          <w:sz w:val="26"/>
          <w:szCs w:val="26"/>
          <w:rPrChange w:id="3752" w:author="Le Minh Nghia" w:date="2019-10-09T10:56:00Z">
            <w:rPr>
              <w:sz w:val="26"/>
              <w:szCs w:val="26"/>
            </w:rPr>
          </w:rPrChange>
        </w:rPr>
        <w:t xml:space="preserve"> </w:t>
      </w:r>
      <w:proofErr w:type="spellStart"/>
      <w:r w:rsidRPr="00B41112">
        <w:rPr>
          <w:sz w:val="26"/>
          <w:szCs w:val="26"/>
          <w:rPrChange w:id="3753" w:author="Le Minh Nghia" w:date="2019-10-09T10:56:00Z">
            <w:rPr>
              <w:sz w:val="26"/>
              <w:szCs w:val="26"/>
            </w:rPr>
          </w:rPrChange>
        </w:rPr>
        <w:t>sinh</w:t>
      </w:r>
      <w:proofErr w:type="spellEnd"/>
      <w:r w:rsidRPr="00B41112">
        <w:rPr>
          <w:sz w:val="26"/>
          <w:szCs w:val="26"/>
          <w:rPrChange w:id="3754" w:author="Le Minh Nghia" w:date="2019-10-09T10:56:00Z">
            <w:rPr>
              <w:sz w:val="26"/>
              <w:szCs w:val="26"/>
            </w:rPr>
          </w:rPrChange>
        </w:rPr>
        <w:t xml:space="preserve"> </w:t>
      </w:r>
      <w:proofErr w:type="spellStart"/>
      <w:r w:rsidRPr="00B41112">
        <w:rPr>
          <w:sz w:val="26"/>
          <w:szCs w:val="26"/>
          <w:rPrChange w:id="3755" w:author="Le Minh Nghia" w:date="2019-10-09T10:56:00Z">
            <w:rPr>
              <w:sz w:val="26"/>
              <w:szCs w:val="26"/>
            </w:rPr>
          </w:rPrChange>
        </w:rPr>
        <w:t>viên</w:t>
      </w:r>
      <w:proofErr w:type="spellEnd"/>
      <w:r w:rsidRPr="00B41112">
        <w:rPr>
          <w:sz w:val="26"/>
          <w:szCs w:val="26"/>
          <w:rPrChange w:id="3756" w:author="Le Minh Nghia" w:date="2019-10-09T10:56:00Z">
            <w:rPr>
              <w:sz w:val="26"/>
              <w:szCs w:val="26"/>
            </w:rPr>
          </w:rPrChange>
        </w:rPr>
        <w:t xml:space="preserve"> </w:t>
      </w:r>
      <w:proofErr w:type="spellStart"/>
      <w:r w:rsidRPr="00B41112">
        <w:rPr>
          <w:sz w:val="26"/>
          <w:szCs w:val="26"/>
          <w:rPrChange w:id="3757" w:author="Le Minh Nghia" w:date="2019-10-09T10:56:00Z">
            <w:rPr>
              <w:sz w:val="26"/>
              <w:szCs w:val="26"/>
            </w:rPr>
          </w:rPrChange>
        </w:rPr>
        <w:t>cho</w:t>
      </w:r>
      <w:proofErr w:type="spellEnd"/>
      <w:r w:rsidRPr="00B41112">
        <w:rPr>
          <w:sz w:val="26"/>
          <w:szCs w:val="26"/>
          <w:rPrChange w:id="3758" w:author="Le Minh Nghia" w:date="2019-10-09T10:56:00Z">
            <w:rPr>
              <w:sz w:val="26"/>
              <w:szCs w:val="26"/>
            </w:rPr>
          </w:rPrChange>
        </w:rPr>
        <w:t xml:space="preserve"> RMIT,</w:t>
      </w:r>
      <w:r w:rsidR="00917EF7" w:rsidRPr="00B41112">
        <w:rPr>
          <w:sz w:val="26"/>
          <w:szCs w:val="26"/>
          <w:rPrChange w:id="3759" w:author="Le Minh Nghia" w:date="2019-10-09T10:56:00Z">
            <w:rPr>
              <w:sz w:val="26"/>
              <w:szCs w:val="26"/>
            </w:rPr>
          </w:rPrChange>
        </w:rPr>
        <w:t xml:space="preserve"> </w:t>
      </w:r>
      <w:proofErr w:type="spellStart"/>
      <w:r w:rsidRPr="00B41112">
        <w:rPr>
          <w:sz w:val="26"/>
          <w:szCs w:val="26"/>
          <w:rPrChange w:id="3760" w:author="Le Minh Nghia" w:date="2019-10-09T10:56:00Z">
            <w:rPr>
              <w:sz w:val="26"/>
              <w:szCs w:val="26"/>
            </w:rPr>
          </w:rPrChange>
        </w:rPr>
        <w:t>tuyển</w:t>
      </w:r>
      <w:proofErr w:type="spellEnd"/>
      <w:r w:rsidRPr="00B41112">
        <w:rPr>
          <w:sz w:val="26"/>
          <w:szCs w:val="26"/>
          <w:rPrChange w:id="3761" w:author="Le Minh Nghia" w:date="2019-10-09T10:56:00Z">
            <w:rPr>
              <w:sz w:val="26"/>
              <w:szCs w:val="26"/>
            </w:rPr>
          </w:rPrChange>
        </w:rPr>
        <w:t xml:space="preserve"> </w:t>
      </w:r>
      <w:proofErr w:type="spellStart"/>
      <w:r w:rsidRPr="00B41112">
        <w:rPr>
          <w:sz w:val="26"/>
          <w:szCs w:val="26"/>
          <w:rPrChange w:id="3762" w:author="Le Minh Nghia" w:date="2019-10-09T10:56:00Z">
            <w:rPr>
              <w:sz w:val="26"/>
              <w:szCs w:val="26"/>
            </w:rPr>
          </w:rPrChange>
        </w:rPr>
        <w:t>dụng</w:t>
      </w:r>
      <w:proofErr w:type="spellEnd"/>
      <w:r w:rsidRPr="00B41112">
        <w:rPr>
          <w:sz w:val="26"/>
          <w:szCs w:val="26"/>
          <w:rPrChange w:id="3763" w:author="Le Minh Nghia" w:date="2019-10-09T10:56:00Z">
            <w:rPr>
              <w:sz w:val="26"/>
              <w:szCs w:val="26"/>
            </w:rPr>
          </w:rPrChange>
        </w:rPr>
        <w:t xml:space="preserve"> </w:t>
      </w:r>
      <w:proofErr w:type="spellStart"/>
      <w:r w:rsidRPr="00B41112">
        <w:rPr>
          <w:sz w:val="26"/>
          <w:szCs w:val="26"/>
          <w:rPrChange w:id="3764" w:author="Le Minh Nghia" w:date="2019-10-09T10:56:00Z">
            <w:rPr>
              <w:sz w:val="26"/>
              <w:szCs w:val="26"/>
            </w:rPr>
          </w:rPrChange>
        </w:rPr>
        <w:t>và</w:t>
      </w:r>
      <w:proofErr w:type="spellEnd"/>
      <w:r w:rsidRPr="00B41112">
        <w:rPr>
          <w:sz w:val="26"/>
          <w:szCs w:val="26"/>
          <w:rPrChange w:id="3765" w:author="Le Minh Nghia" w:date="2019-10-09T10:56:00Z">
            <w:rPr>
              <w:sz w:val="26"/>
              <w:szCs w:val="26"/>
            </w:rPr>
          </w:rPrChange>
        </w:rPr>
        <w:t xml:space="preserve"> </w:t>
      </w:r>
      <w:proofErr w:type="spellStart"/>
      <w:r w:rsidRPr="00B41112">
        <w:rPr>
          <w:sz w:val="26"/>
          <w:szCs w:val="26"/>
          <w:rPrChange w:id="3766" w:author="Le Minh Nghia" w:date="2019-10-09T10:56:00Z">
            <w:rPr>
              <w:sz w:val="26"/>
              <w:szCs w:val="26"/>
            </w:rPr>
          </w:rPrChange>
        </w:rPr>
        <w:t>cơ</w:t>
      </w:r>
      <w:proofErr w:type="spellEnd"/>
      <w:r w:rsidRPr="00B41112">
        <w:rPr>
          <w:sz w:val="26"/>
          <w:szCs w:val="26"/>
          <w:rPrChange w:id="3767" w:author="Le Minh Nghia" w:date="2019-10-09T10:56:00Z">
            <w:rPr>
              <w:sz w:val="26"/>
              <w:szCs w:val="26"/>
            </w:rPr>
          </w:rPrChange>
        </w:rPr>
        <w:t xml:space="preserve"> </w:t>
      </w:r>
      <w:proofErr w:type="spellStart"/>
      <w:r w:rsidRPr="00B41112">
        <w:rPr>
          <w:sz w:val="26"/>
          <w:szCs w:val="26"/>
          <w:rPrChange w:id="3768" w:author="Le Minh Nghia" w:date="2019-10-09T10:56:00Z">
            <w:rPr>
              <w:sz w:val="26"/>
              <w:szCs w:val="26"/>
            </w:rPr>
          </w:rPrChange>
        </w:rPr>
        <w:t>hội</w:t>
      </w:r>
      <w:proofErr w:type="spellEnd"/>
      <w:r w:rsidRPr="00B41112">
        <w:rPr>
          <w:sz w:val="26"/>
          <w:szCs w:val="26"/>
          <w:rPrChange w:id="3769" w:author="Le Minh Nghia" w:date="2019-10-09T10:56:00Z">
            <w:rPr>
              <w:sz w:val="26"/>
              <w:szCs w:val="26"/>
            </w:rPr>
          </w:rPrChange>
        </w:rPr>
        <w:t xml:space="preserve"> </w:t>
      </w:r>
      <w:proofErr w:type="spellStart"/>
      <w:r w:rsidRPr="00B41112">
        <w:rPr>
          <w:sz w:val="26"/>
          <w:szCs w:val="26"/>
          <w:rPrChange w:id="3770" w:author="Le Minh Nghia" w:date="2019-10-09T10:56:00Z">
            <w:rPr>
              <w:sz w:val="26"/>
              <w:szCs w:val="26"/>
            </w:rPr>
          </w:rPrChange>
        </w:rPr>
        <w:t>việc</w:t>
      </w:r>
      <w:proofErr w:type="spellEnd"/>
      <w:r w:rsidRPr="00B41112">
        <w:rPr>
          <w:sz w:val="26"/>
          <w:szCs w:val="26"/>
          <w:rPrChange w:id="3771" w:author="Le Minh Nghia" w:date="2019-10-09T10:56:00Z">
            <w:rPr>
              <w:sz w:val="26"/>
              <w:szCs w:val="26"/>
            </w:rPr>
          </w:rPrChange>
        </w:rPr>
        <w:t xml:space="preserve"> </w:t>
      </w:r>
      <w:proofErr w:type="spellStart"/>
      <w:r w:rsidRPr="00B41112">
        <w:rPr>
          <w:sz w:val="26"/>
          <w:szCs w:val="26"/>
          <w:rPrChange w:id="3772" w:author="Le Minh Nghia" w:date="2019-10-09T10:56:00Z">
            <w:rPr>
              <w:sz w:val="26"/>
              <w:szCs w:val="26"/>
            </w:rPr>
          </w:rPrChange>
        </w:rPr>
        <w:t>làm</w:t>
      </w:r>
      <w:proofErr w:type="spellEnd"/>
      <w:r w:rsidRPr="00B41112">
        <w:rPr>
          <w:sz w:val="26"/>
          <w:szCs w:val="26"/>
          <w:rPrChange w:id="3773" w:author="Le Minh Nghia" w:date="2019-10-09T10:56:00Z">
            <w:rPr>
              <w:sz w:val="26"/>
              <w:szCs w:val="26"/>
            </w:rPr>
          </w:rPrChange>
        </w:rPr>
        <w:t xml:space="preserve"> </w:t>
      </w:r>
      <w:proofErr w:type="spellStart"/>
      <w:r w:rsidRPr="00B41112">
        <w:rPr>
          <w:sz w:val="26"/>
          <w:szCs w:val="26"/>
          <w:rPrChange w:id="3774" w:author="Le Minh Nghia" w:date="2019-10-09T10:56:00Z">
            <w:rPr>
              <w:sz w:val="26"/>
              <w:szCs w:val="26"/>
            </w:rPr>
          </w:rPrChange>
        </w:rPr>
        <w:t>cho</w:t>
      </w:r>
      <w:proofErr w:type="spellEnd"/>
      <w:r w:rsidRPr="00B41112">
        <w:rPr>
          <w:sz w:val="26"/>
          <w:szCs w:val="26"/>
          <w:rPrChange w:id="3775" w:author="Le Minh Nghia" w:date="2019-10-09T10:56:00Z">
            <w:rPr>
              <w:sz w:val="26"/>
              <w:szCs w:val="26"/>
            </w:rPr>
          </w:rPrChange>
        </w:rPr>
        <w:t xml:space="preserve"> </w:t>
      </w:r>
      <w:proofErr w:type="spellStart"/>
      <w:r w:rsidRPr="00B41112">
        <w:rPr>
          <w:sz w:val="26"/>
          <w:szCs w:val="26"/>
          <w:rPrChange w:id="3776" w:author="Le Minh Nghia" w:date="2019-10-09T10:56:00Z">
            <w:rPr>
              <w:sz w:val="26"/>
              <w:szCs w:val="26"/>
            </w:rPr>
          </w:rPrChange>
        </w:rPr>
        <w:t>cựu</w:t>
      </w:r>
      <w:proofErr w:type="spellEnd"/>
      <w:r w:rsidRPr="00B41112">
        <w:rPr>
          <w:sz w:val="26"/>
          <w:szCs w:val="26"/>
          <w:rPrChange w:id="3777" w:author="Le Minh Nghia" w:date="2019-10-09T10:56:00Z">
            <w:rPr>
              <w:sz w:val="26"/>
              <w:szCs w:val="26"/>
            </w:rPr>
          </w:rPrChange>
        </w:rPr>
        <w:t xml:space="preserve"> </w:t>
      </w:r>
      <w:proofErr w:type="spellStart"/>
      <w:r w:rsidRPr="00B41112">
        <w:rPr>
          <w:sz w:val="26"/>
          <w:szCs w:val="26"/>
          <w:rPrChange w:id="3778" w:author="Le Minh Nghia" w:date="2019-10-09T10:56:00Z">
            <w:rPr>
              <w:sz w:val="26"/>
              <w:szCs w:val="26"/>
            </w:rPr>
          </w:rPrChange>
        </w:rPr>
        <w:t>sinh</w:t>
      </w:r>
      <w:proofErr w:type="spellEnd"/>
      <w:r w:rsidR="007D736C" w:rsidRPr="00B41112">
        <w:rPr>
          <w:sz w:val="26"/>
          <w:szCs w:val="26"/>
          <w:rPrChange w:id="3779" w:author="Le Minh Nghia" w:date="2019-10-09T10:56:00Z">
            <w:rPr>
              <w:sz w:val="26"/>
              <w:szCs w:val="26"/>
            </w:rPr>
          </w:rPrChange>
        </w:rPr>
        <w:t xml:space="preserve"> </w:t>
      </w:r>
      <w:proofErr w:type="spellStart"/>
      <w:r w:rsidRPr="00B41112">
        <w:rPr>
          <w:sz w:val="26"/>
          <w:szCs w:val="26"/>
          <w:rPrChange w:id="3780" w:author="Le Minh Nghia" w:date="2019-10-09T10:56:00Z">
            <w:rPr>
              <w:sz w:val="26"/>
              <w:szCs w:val="26"/>
            </w:rPr>
          </w:rPrChange>
        </w:rPr>
        <w:t>viên</w:t>
      </w:r>
      <w:proofErr w:type="spellEnd"/>
      <w:r w:rsidRPr="00B41112">
        <w:rPr>
          <w:sz w:val="26"/>
          <w:szCs w:val="26"/>
          <w:rPrChange w:id="3781" w:author="Le Minh Nghia" w:date="2019-10-09T10:56:00Z">
            <w:rPr>
              <w:sz w:val="26"/>
              <w:szCs w:val="26"/>
            </w:rPr>
          </w:rPrChange>
        </w:rPr>
        <w:t xml:space="preserve">, </w:t>
      </w:r>
      <w:proofErr w:type="spellStart"/>
      <w:r w:rsidRPr="00B41112">
        <w:rPr>
          <w:sz w:val="26"/>
          <w:szCs w:val="26"/>
          <w:rPrChange w:id="3782" w:author="Le Minh Nghia" w:date="2019-10-09T10:56:00Z">
            <w:rPr>
              <w:sz w:val="26"/>
              <w:szCs w:val="26"/>
            </w:rPr>
          </w:rPrChange>
        </w:rPr>
        <w:t>việc</w:t>
      </w:r>
      <w:proofErr w:type="spellEnd"/>
      <w:r w:rsidRPr="00B41112">
        <w:rPr>
          <w:sz w:val="26"/>
          <w:szCs w:val="26"/>
          <w:rPrChange w:id="3783" w:author="Le Minh Nghia" w:date="2019-10-09T10:56:00Z">
            <w:rPr>
              <w:sz w:val="26"/>
              <w:szCs w:val="26"/>
            </w:rPr>
          </w:rPrChange>
        </w:rPr>
        <w:t xml:space="preserve"> </w:t>
      </w:r>
      <w:proofErr w:type="spellStart"/>
      <w:r w:rsidRPr="00B41112">
        <w:rPr>
          <w:sz w:val="26"/>
          <w:szCs w:val="26"/>
          <w:rPrChange w:id="3784" w:author="Le Minh Nghia" w:date="2019-10-09T10:56:00Z">
            <w:rPr>
              <w:sz w:val="26"/>
              <w:szCs w:val="26"/>
            </w:rPr>
          </w:rPrChange>
        </w:rPr>
        <w:t>làm</w:t>
      </w:r>
      <w:proofErr w:type="spellEnd"/>
      <w:r w:rsidRPr="00B41112">
        <w:rPr>
          <w:sz w:val="26"/>
          <w:szCs w:val="26"/>
          <w:rPrChange w:id="3785" w:author="Le Minh Nghia" w:date="2019-10-09T10:56:00Z">
            <w:rPr>
              <w:sz w:val="26"/>
              <w:szCs w:val="26"/>
            </w:rPr>
          </w:rPrChange>
        </w:rPr>
        <w:t xml:space="preserve"> </w:t>
      </w:r>
      <w:proofErr w:type="spellStart"/>
      <w:r w:rsidRPr="00B41112">
        <w:rPr>
          <w:sz w:val="26"/>
          <w:szCs w:val="26"/>
          <w:rPrChange w:id="3786" w:author="Le Minh Nghia" w:date="2019-10-09T10:56:00Z">
            <w:rPr>
              <w:sz w:val="26"/>
              <w:szCs w:val="26"/>
            </w:rPr>
          </w:rPrChange>
        </w:rPr>
        <w:t>cho</w:t>
      </w:r>
      <w:proofErr w:type="spellEnd"/>
      <w:r w:rsidRPr="00B41112">
        <w:rPr>
          <w:sz w:val="26"/>
          <w:szCs w:val="26"/>
          <w:rPrChange w:id="3787" w:author="Le Minh Nghia" w:date="2019-10-09T10:56:00Z">
            <w:rPr>
              <w:sz w:val="26"/>
              <w:szCs w:val="26"/>
            </w:rPr>
          </w:rPrChange>
        </w:rPr>
        <w:t xml:space="preserve"> </w:t>
      </w:r>
      <w:proofErr w:type="spellStart"/>
      <w:r w:rsidRPr="00B41112">
        <w:rPr>
          <w:sz w:val="26"/>
          <w:szCs w:val="26"/>
          <w:rPrChange w:id="3788" w:author="Le Minh Nghia" w:date="2019-10-09T10:56:00Z">
            <w:rPr>
              <w:sz w:val="26"/>
              <w:szCs w:val="26"/>
            </w:rPr>
          </w:rPrChange>
        </w:rPr>
        <w:t>các</w:t>
      </w:r>
      <w:proofErr w:type="spellEnd"/>
      <w:r w:rsidRPr="00B41112">
        <w:rPr>
          <w:sz w:val="26"/>
          <w:szCs w:val="26"/>
          <w:rPrChange w:id="3789" w:author="Le Minh Nghia" w:date="2019-10-09T10:56:00Z">
            <w:rPr>
              <w:sz w:val="26"/>
              <w:szCs w:val="26"/>
            </w:rPr>
          </w:rPrChange>
        </w:rPr>
        <w:t xml:space="preserve"> </w:t>
      </w:r>
      <w:proofErr w:type="spellStart"/>
      <w:r w:rsidRPr="00B41112">
        <w:rPr>
          <w:sz w:val="26"/>
          <w:szCs w:val="26"/>
          <w:rPrChange w:id="3790" w:author="Le Minh Nghia" w:date="2019-10-09T10:56:00Z">
            <w:rPr>
              <w:sz w:val="26"/>
              <w:szCs w:val="26"/>
            </w:rPr>
          </w:rPrChange>
        </w:rPr>
        <w:t>cự</w:t>
      </w:r>
      <w:r w:rsidR="00917EF7" w:rsidRPr="00B41112">
        <w:rPr>
          <w:sz w:val="26"/>
          <w:szCs w:val="26"/>
          <w:rPrChange w:id="3791" w:author="Le Minh Nghia" w:date="2019-10-09T10:56:00Z">
            <w:rPr>
              <w:sz w:val="26"/>
              <w:szCs w:val="26"/>
            </w:rPr>
          </w:rPrChange>
        </w:rPr>
        <w:t>u</w:t>
      </w:r>
      <w:proofErr w:type="spellEnd"/>
      <w:r w:rsidR="00917EF7" w:rsidRPr="00B41112">
        <w:rPr>
          <w:sz w:val="26"/>
          <w:szCs w:val="26"/>
          <w:rPrChange w:id="3792" w:author="Le Minh Nghia" w:date="2019-10-09T10:56:00Z">
            <w:rPr>
              <w:sz w:val="26"/>
              <w:szCs w:val="26"/>
            </w:rPr>
          </w:rPrChange>
        </w:rPr>
        <w:t xml:space="preserve"> </w:t>
      </w:r>
      <w:proofErr w:type="spellStart"/>
      <w:r w:rsidR="00917EF7" w:rsidRPr="00B41112">
        <w:rPr>
          <w:sz w:val="26"/>
          <w:szCs w:val="26"/>
          <w:rPrChange w:id="3793" w:author="Le Minh Nghia" w:date="2019-10-09T10:56:00Z">
            <w:rPr>
              <w:sz w:val="26"/>
              <w:szCs w:val="26"/>
            </w:rPr>
          </w:rPrChange>
        </w:rPr>
        <w:t>sinh</w:t>
      </w:r>
      <w:proofErr w:type="spellEnd"/>
      <w:r w:rsidR="00917EF7" w:rsidRPr="00B41112">
        <w:rPr>
          <w:sz w:val="26"/>
          <w:szCs w:val="26"/>
          <w:rPrChange w:id="3794" w:author="Le Minh Nghia" w:date="2019-10-09T10:56:00Z">
            <w:rPr>
              <w:sz w:val="26"/>
              <w:szCs w:val="26"/>
            </w:rPr>
          </w:rPrChange>
        </w:rPr>
        <w:t xml:space="preserve"> </w:t>
      </w:r>
      <w:proofErr w:type="spellStart"/>
      <w:r w:rsidR="00917EF7" w:rsidRPr="00B41112">
        <w:rPr>
          <w:sz w:val="26"/>
          <w:szCs w:val="26"/>
          <w:rPrChange w:id="3795" w:author="Le Minh Nghia" w:date="2019-10-09T10:56:00Z">
            <w:rPr>
              <w:sz w:val="26"/>
              <w:szCs w:val="26"/>
            </w:rPr>
          </w:rPrChange>
        </w:rPr>
        <w:t>viên</w:t>
      </w:r>
      <w:proofErr w:type="spellEnd"/>
      <w:r w:rsidRPr="00B41112">
        <w:rPr>
          <w:sz w:val="26"/>
          <w:szCs w:val="26"/>
          <w:rPrChange w:id="3796" w:author="Le Minh Nghia" w:date="2019-10-09T10:56:00Z">
            <w:rPr>
              <w:sz w:val="26"/>
              <w:szCs w:val="26"/>
            </w:rPr>
          </w:rPrChange>
        </w:rPr>
        <w:t xml:space="preserve">. </w:t>
      </w:r>
      <w:proofErr w:type="spellStart"/>
      <w:r w:rsidRPr="00B41112">
        <w:rPr>
          <w:sz w:val="26"/>
          <w:szCs w:val="26"/>
          <w:rPrChange w:id="3797" w:author="Le Minh Nghia" w:date="2019-10-09T10:56:00Z">
            <w:rPr>
              <w:sz w:val="26"/>
              <w:szCs w:val="26"/>
            </w:rPr>
          </w:rPrChange>
        </w:rPr>
        <w:t>Chưa</w:t>
      </w:r>
      <w:proofErr w:type="spellEnd"/>
      <w:r w:rsidRPr="00B41112">
        <w:rPr>
          <w:sz w:val="26"/>
          <w:szCs w:val="26"/>
          <w:rPrChange w:id="3798" w:author="Le Minh Nghia" w:date="2019-10-09T10:56:00Z">
            <w:rPr>
              <w:sz w:val="26"/>
              <w:szCs w:val="26"/>
            </w:rPr>
          </w:rPrChange>
        </w:rPr>
        <w:t xml:space="preserve"> </w:t>
      </w:r>
      <w:proofErr w:type="spellStart"/>
      <w:r w:rsidRPr="00B41112">
        <w:rPr>
          <w:sz w:val="26"/>
          <w:szCs w:val="26"/>
          <w:rPrChange w:id="3799" w:author="Le Minh Nghia" w:date="2019-10-09T10:56:00Z">
            <w:rPr>
              <w:sz w:val="26"/>
              <w:szCs w:val="26"/>
            </w:rPr>
          </w:rPrChange>
        </w:rPr>
        <w:t>có</w:t>
      </w:r>
      <w:proofErr w:type="spellEnd"/>
      <w:r w:rsidRPr="00B41112">
        <w:rPr>
          <w:sz w:val="26"/>
          <w:szCs w:val="26"/>
          <w:rPrChange w:id="3800" w:author="Le Minh Nghia" w:date="2019-10-09T10:56:00Z">
            <w:rPr>
              <w:sz w:val="26"/>
              <w:szCs w:val="26"/>
            </w:rPr>
          </w:rPrChange>
        </w:rPr>
        <w:t xml:space="preserve"> </w:t>
      </w:r>
      <w:proofErr w:type="spellStart"/>
      <w:r w:rsidRPr="00B41112">
        <w:rPr>
          <w:sz w:val="26"/>
          <w:szCs w:val="26"/>
          <w:rPrChange w:id="3801" w:author="Le Minh Nghia" w:date="2019-10-09T10:56:00Z">
            <w:rPr>
              <w:sz w:val="26"/>
              <w:szCs w:val="26"/>
            </w:rPr>
          </w:rPrChange>
        </w:rPr>
        <w:t>chức</w:t>
      </w:r>
      <w:proofErr w:type="spellEnd"/>
      <w:r w:rsidRPr="00B41112">
        <w:rPr>
          <w:sz w:val="26"/>
          <w:szCs w:val="26"/>
          <w:rPrChange w:id="3802" w:author="Le Minh Nghia" w:date="2019-10-09T10:56:00Z">
            <w:rPr>
              <w:sz w:val="26"/>
              <w:szCs w:val="26"/>
            </w:rPr>
          </w:rPrChange>
        </w:rPr>
        <w:t xml:space="preserve"> </w:t>
      </w:r>
      <w:proofErr w:type="spellStart"/>
      <w:r w:rsidRPr="00B41112">
        <w:rPr>
          <w:sz w:val="26"/>
          <w:szCs w:val="26"/>
          <w:rPrChange w:id="3803" w:author="Le Minh Nghia" w:date="2019-10-09T10:56:00Z">
            <w:rPr>
              <w:sz w:val="26"/>
              <w:szCs w:val="26"/>
            </w:rPr>
          </w:rPrChange>
        </w:rPr>
        <w:t>năng</w:t>
      </w:r>
      <w:proofErr w:type="spellEnd"/>
      <w:r w:rsidRPr="00B41112">
        <w:rPr>
          <w:sz w:val="26"/>
          <w:szCs w:val="26"/>
          <w:rPrChange w:id="3804" w:author="Le Minh Nghia" w:date="2019-10-09T10:56:00Z">
            <w:rPr>
              <w:sz w:val="26"/>
              <w:szCs w:val="26"/>
            </w:rPr>
          </w:rPrChange>
        </w:rPr>
        <w:t xml:space="preserve"> </w:t>
      </w:r>
      <w:proofErr w:type="spellStart"/>
      <w:r w:rsidRPr="00B41112">
        <w:rPr>
          <w:sz w:val="26"/>
          <w:szCs w:val="26"/>
          <w:rPrChange w:id="3805" w:author="Le Minh Nghia" w:date="2019-10-09T10:56:00Z">
            <w:rPr>
              <w:sz w:val="26"/>
              <w:szCs w:val="26"/>
            </w:rPr>
          </w:rPrChange>
        </w:rPr>
        <w:t>cập</w:t>
      </w:r>
      <w:proofErr w:type="spellEnd"/>
      <w:r w:rsidRPr="00B41112">
        <w:rPr>
          <w:sz w:val="26"/>
          <w:szCs w:val="26"/>
          <w:rPrChange w:id="3806" w:author="Le Minh Nghia" w:date="2019-10-09T10:56:00Z">
            <w:rPr>
              <w:sz w:val="26"/>
              <w:szCs w:val="26"/>
            </w:rPr>
          </w:rPrChange>
        </w:rPr>
        <w:t xml:space="preserve"> </w:t>
      </w:r>
      <w:proofErr w:type="spellStart"/>
      <w:r w:rsidRPr="00B41112">
        <w:rPr>
          <w:sz w:val="26"/>
          <w:szCs w:val="26"/>
          <w:rPrChange w:id="3807" w:author="Le Minh Nghia" w:date="2019-10-09T10:56:00Z">
            <w:rPr>
              <w:sz w:val="26"/>
              <w:szCs w:val="26"/>
            </w:rPr>
          </w:rPrChange>
        </w:rPr>
        <w:t>nhật</w:t>
      </w:r>
      <w:proofErr w:type="spellEnd"/>
      <w:r w:rsidRPr="00B41112">
        <w:rPr>
          <w:sz w:val="26"/>
          <w:szCs w:val="26"/>
          <w:rPrChange w:id="3808" w:author="Le Minh Nghia" w:date="2019-10-09T10:56:00Z">
            <w:rPr>
              <w:sz w:val="26"/>
              <w:szCs w:val="26"/>
            </w:rPr>
          </w:rPrChange>
        </w:rPr>
        <w:t xml:space="preserve"> </w:t>
      </w:r>
      <w:proofErr w:type="spellStart"/>
      <w:r w:rsidRPr="00B41112">
        <w:rPr>
          <w:sz w:val="26"/>
          <w:szCs w:val="26"/>
          <w:rPrChange w:id="3809" w:author="Le Minh Nghia" w:date="2019-10-09T10:56:00Z">
            <w:rPr>
              <w:sz w:val="26"/>
              <w:szCs w:val="26"/>
            </w:rPr>
          </w:rPrChange>
        </w:rPr>
        <w:t>thông</w:t>
      </w:r>
      <w:proofErr w:type="spellEnd"/>
      <w:r w:rsidRPr="00B41112">
        <w:rPr>
          <w:sz w:val="26"/>
          <w:szCs w:val="26"/>
          <w:rPrChange w:id="3810" w:author="Le Minh Nghia" w:date="2019-10-09T10:56:00Z">
            <w:rPr>
              <w:sz w:val="26"/>
              <w:szCs w:val="26"/>
            </w:rPr>
          </w:rPrChange>
        </w:rPr>
        <w:t xml:space="preserve"> tin </w:t>
      </w:r>
      <w:proofErr w:type="spellStart"/>
      <w:r w:rsidRPr="00B41112">
        <w:rPr>
          <w:sz w:val="26"/>
          <w:szCs w:val="26"/>
          <w:rPrChange w:id="3811" w:author="Le Minh Nghia" w:date="2019-10-09T10:56:00Z">
            <w:rPr>
              <w:sz w:val="26"/>
              <w:szCs w:val="26"/>
            </w:rPr>
          </w:rPrChange>
        </w:rPr>
        <w:t>cá</w:t>
      </w:r>
      <w:proofErr w:type="spellEnd"/>
      <w:r w:rsidRPr="00B41112">
        <w:rPr>
          <w:sz w:val="26"/>
          <w:szCs w:val="26"/>
          <w:rPrChange w:id="3812" w:author="Le Minh Nghia" w:date="2019-10-09T10:56:00Z">
            <w:rPr>
              <w:sz w:val="26"/>
              <w:szCs w:val="26"/>
            </w:rPr>
          </w:rPrChange>
        </w:rPr>
        <w:t xml:space="preserve"> </w:t>
      </w:r>
      <w:proofErr w:type="spellStart"/>
      <w:r w:rsidRPr="00B41112">
        <w:rPr>
          <w:sz w:val="26"/>
          <w:szCs w:val="26"/>
          <w:rPrChange w:id="3813" w:author="Le Minh Nghia" w:date="2019-10-09T10:56:00Z">
            <w:rPr>
              <w:sz w:val="26"/>
              <w:szCs w:val="26"/>
            </w:rPr>
          </w:rPrChange>
        </w:rPr>
        <w:t>nhân</w:t>
      </w:r>
      <w:proofErr w:type="spellEnd"/>
      <w:r w:rsidRPr="00B41112">
        <w:rPr>
          <w:sz w:val="26"/>
          <w:szCs w:val="26"/>
          <w:rPrChange w:id="3814" w:author="Le Minh Nghia" w:date="2019-10-09T10:56:00Z">
            <w:rPr>
              <w:sz w:val="26"/>
              <w:szCs w:val="26"/>
            </w:rPr>
          </w:rPrChange>
        </w:rPr>
        <w:t xml:space="preserve">, </w:t>
      </w:r>
      <w:proofErr w:type="spellStart"/>
      <w:r w:rsidRPr="00B41112">
        <w:rPr>
          <w:sz w:val="26"/>
          <w:szCs w:val="26"/>
          <w:rPrChange w:id="3815" w:author="Le Minh Nghia" w:date="2019-10-09T10:56:00Z">
            <w:rPr>
              <w:sz w:val="26"/>
              <w:szCs w:val="26"/>
            </w:rPr>
          </w:rPrChange>
        </w:rPr>
        <w:t>việc</w:t>
      </w:r>
      <w:proofErr w:type="spellEnd"/>
      <w:r w:rsidRPr="00B41112">
        <w:rPr>
          <w:sz w:val="26"/>
          <w:szCs w:val="26"/>
          <w:rPrChange w:id="3816" w:author="Le Minh Nghia" w:date="2019-10-09T10:56:00Z">
            <w:rPr>
              <w:sz w:val="26"/>
              <w:szCs w:val="26"/>
            </w:rPr>
          </w:rPrChange>
        </w:rPr>
        <w:t xml:space="preserve"> </w:t>
      </w:r>
      <w:proofErr w:type="spellStart"/>
      <w:r w:rsidRPr="00B41112">
        <w:rPr>
          <w:sz w:val="26"/>
          <w:szCs w:val="26"/>
          <w:rPrChange w:id="3817" w:author="Le Minh Nghia" w:date="2019-10-09T10:56:00Z">
            <w:rPr>
              <w:sz w:val="26"/>
              <w:szCs w:val="26"/>
            </w:rPr>
          </w:rPrChange>
        </w:rPr>
        <w:t>làm</w:t>
      </w:r>
      <w:proofErr w:type="spellEnd"/>
      <w:r w:rsidRPr="00B41112">
        <w:rPr>
          <w:sz w:val="26"/>
          <w:szCs w:val="26"/>
          <w:rPrChange w:id="3818" w:author="Le Minh Nghia" w:date="2019-10-09T10:56:00Z">
            <w:rPr>
              <w:sz w:val="26"/>
              <w:szCs w:val="26"/>
            </w:rPr>
          </w:rPrChange>
        </w:rPr>
        <w:t xml:space="preserve"> </w:t>
      </w:r>
      <w:proofErr w:type="spellStart"/>
      <w:r w:rsidRPr="00B41112">
        <w:rPr>
          <w:sz w:val="26"/>
          <w:szCs w:val="26"/>
          <w:rPrChange w:id="3819" w:author="Le Minh Nghia" w:date="2019-10-09T10:56:00Z">
            <w:rPr>
              <w:sz w:val="26"/>
              <w:szCs w:val="26"/>
            </w:rPr>
          </w:rPrChange>
        </w:rPr>
        <w:t>cho</w:t>
      </w:r>
      <w:proofErr w:type="spellEnd"/>
      <w:r w:rsidRPr="00B41112">
        <w:rPr>
          <w:sz w:val="26"/>
          <w:szCs w:val="26"/>
          <w:rPrChange w:id="3820" w:author="Le Minh Nghia" w:date="2019-10-09T10:56:00Z">
            <w:rPr>
              <w:sz w:val="26"/>
              <w:szCs w:val="26"/>
            </w:rPr>
          </w:rPrChange>
        </w:rPr>
        <w:t xml:space="preserve"> </w:t>
      </w:r>
      <w:proofErr w:type="spellStart"/>
      <w:r w:rsidRPr="00B41112">
        <w:rPr>
          <w:sz w:val="26"/>
          <w:szCs w:val="26"/>
          <w:rPrChange w:id="3821" w:author="Le Minh Nghia" w:date="2019-10-09T10:56:00Z">
            <w:rPr>
              <w:sz w:val="26"/>
              <w:szCs w:val="26"/>
            </w:rPr>
          </w:rPrChange>
        </w:rPr>
        <w:t>cựu</w:t>
      </w:r>
      <w:proofErr w:type="spellEnd"/>
      <w:r w:rsidRPr="00B41112">
        <w:rPr>
          <w:sz w:val="26"/>
          <w:szCs w:val="26"/>
          <w:rPrChange w:id="3822" w:author="Le Minh Nghia" w:date="2019-10-09T10:56:00Z">
            <w:rPr>
              <w:sz w:val="26"/>
              <w:szCs w:val="26"/>
            </w:rPr>
          </w:rPrChange>
        </w:rPr>
        <w:t xml:space="preserve"> </w:t>
      </w:r>
      <w:proofErr w:type="spellStart"/>
      <w:r w:rsidRPr="00B41112">
        <w:rPr>
          <w:sz w:val="26"/>
          <w:szCs w:val="26"/>
          <w:rPrChange w:id="3823" w:author="Le Minh Nghia" w:date="2019-10-09T10:56:00Z">
            <w:rPr>
              <w:sz w:val="26"/>
              <w:szCs w:val="26"/>
            </w:rPr>
          </w:rPrChange>
        </w:rPr>
        <w:t>sinh</w:t>
      </w:r>
      <w:proofErr w:type="spellEnd"/>
      <w:r w:rsidRPr="00B41112">
        <w:rPr>
          <w:sz w:val="26"/>
          <w:szCs w:val="26"/>
          <w:rPrChange w:id="3824" w:author="Le Minh Nghia" w:date="2019-10-09T10:56:00Z">
            <w:rPr>
              <w:sz w:val="26"/>
              <w:szCs w:val="26"/>
            </w:rPr>
          </w:rPrChange>
        </w:rPr>
        <w:t xml:space="preserve"> </w:t>
      </w:r>
      <w:proofErr w:type="spellStart"/>
      <w:r w:rsidRPr="00B41112">
        <w:rPr>
          <w:sz w:val="26"/>
          <w:szCs w:val="26"/>
          <w:rPrChange w:id="3825" w:author="Le Minh Nghia" w:date="2019-10-09T10:56:00Z">
            <w:rPr>
              <w:sz w:val="26"/>
              <w:szCs w:val="26"/>
            </w:rPr>
          </w:rPrChange>
        </w:rPr>
        <w:t>viên</w:t>
      </w:r>
      <w:proofErr w:type="spellEnd"/>
      <w:r w:rsidRPr="00B41112">
        <w:rPr>
          <w:sz w:val="26"/>
          <w:szCs w:val="26"/>
          <w:rPrChange w:id="3826" w:author="Le Minh Nghia" w:date="2019-10-09T10:56:00Z">
            <w:rPr>
              <w:sz w:val="26"/>
              <w:szCs w:val="26"/>
            </w:rPr>
          </w:rPrChange>
        </w:rPr>
        <w:t xml:space="preserve">, </w:t>
      </w:r>
      <w:proofErr w:type="spellStart"/>
      <w:r w:rsidRPr="00B41112">
        <w:rPr>
          <w:sz w:val="26"/>
          <w:szCs w:val="26"/>
          <w:rPrChange w:id="3827" w:author="Le Minh Nghia" w:date="2019-10-09T10:56:00Z">
            <w:rPr>
              <w:sz w:val="26"/>
              <w:szCs w:val="26"/>
            </w:rPr>
          </w:rPrChange>
        </w:rPr>
        <w:t>chưa</w:t>
      </w:r>
      <w:proofErr w:type="spellEnd"/>
      <w:r w:rsidRPr="00B41112">
        <w:rPr>
          <w:sz w:val="26"/>
          <w:szCs w:val="26"/>
          <w:rPrChange w:id="3828" w:author="Le Minh Nghia" w:date="2019-10-09T10:56:00Z">
            <w:rPr>
              <w:sz w:val="26"/>
              <w:szCs w:val="26"/>
            </w:rPr>
          </w:rPrChange>
        </w:rPr>
        <w:t xml:space="preserve"> </w:t>
      </w:r>
      <w:proofErr w:type="spellStart"/>
      <w:r w:rsidRPr="00B41112">
        <w:rPr>
          <w:sz w:val="26"/>
          <w:szCs w:val="26"/>
          <w:rPrChange w:id="3829" w:author="Le Minh Nghia" w:date="2019-10-09T10:56:00Z">
            <w:rPr>
              <w:sz w:val="26"/>
              <w:szCs w:val="26"/>
            </w:rPr>
          </w:rPrChange>
        </w:rPr>
        <w:t>nêu</w:t>
      </w:r>
      <w:proofErr w:type="spellEnd"/>
      <w:r w:rsidRPr="00B41112">
        <w:rPr>
          <w:sz w:val="26"/>
          <w:szCs w:val="26"/>
          <w:rPrChange w:id="3830" w:author="Le Minh Nghia" w:date="2019-10-09T10:56:00Z">
            <w:rPr>
              <w:sz w:val="26"/>
              <w:szCs w:val="26"/>
            </w:rPr>
          </w:rPrChange>
        </w:rPr>
        <w:t xml:space="preserve"> </w:t>
      </w:r>
      <w:proofErr w:type="spellStart"/>
      <w:r w:rsidRPr="00B41112">
        <w:rPr>
          <w:sz w:val="26"/>
          <w:szCs w:val="26"/>
          <w:rPrChange w:id="3831" w:author="Le Minh Nghia" w:date="2019-10-09T10:56:00Z">
            <w:rPr>
              <w:sz w:val="26"/>
              <w:szCs w:val="26"/>
            </w:rPr>
          </w:rPrChange>
        </w:rPr>
        <w:t>được</w:t>
      </w:r>
      <w:proofErr w:type="spellEnd"/>
      <w:r w:rsidRPr="00B41112">
        <w:rPr>
          <w:sz w:val="26"/>
          <w:szCs w:val="26"/>
          <w:rPrChange w:id="3832" w:author="Le Minh Nghia" w:date="2019-10-09T10:56:00Z">
            <w:rPr>
              <w:sz w:val="26"/>
              <w:szCs w:val="26"/>
            </w:rPr>
          </w:rPrChange>
        </w:rPr>
        <w:t xml:space="preserve"> </w:t>
      </w:r>
      <w:proofErr w:type="spellStart"/>
      <w:r w:rsidRPr="00B41112">
        <w:rPr>
          <w:sz w:val="26"/>
          <w:szCs w:val="26"/>
          <w:rPrChange w:id="3833" w:author="Le Minh Nghia" w:date="2019-10-09T10:56:00Z">
            <w:rPr>
              <w:sz w:val="26"/>
              <w:szCs w:val="26"/>
            </w:rPr>
          </w:rPrChange>
        </w:rPr>
        <w:t>được</w:t>
      </w:r>
      <w:proofErr w:type="spellEnd"/>
      <w:r w:rsidRPr="00B41112">
        <w:rPr>
          <w:sz w:val="26"/>
          <w:szCs w:val="26"/>
          <w:rPrChange w:id="3834" w:author="Le Minh Nghia" w:date="2019-10-09T10:56:00Z">
            <w:rPr>
              <w:sz w:val="26"/>
              <w:szCs w:val="26"/>
            </w:rPr>
          </w:rPrChange>
        </w:rPr>
        <w:t xml:space="preserve"> </w:t>
      </w:r>
      <w:proofErr w:type="spellStart"/>
      <w:r w:rsidRPr="00B41112">
        <w:rPr>
          <w:sz w:val="26"/>
          <w:szCs w:val="26"/>
          <w:rPrChange w:id="3835" w:author="Le Minh Nghia" w:date="2019-10-09T10:56:00Z">
            <w:rPr>
              <w:sz w:val="26"/>
              <w:szCs w:val="26"/>
            </w:rPr>
          </w:rPrChange>
        </w:rPr>
        <w:t>năm</w:t>
      </w:r>
      <w:proofErr w:type="spellEnd"/>
      <w:r w:rsidRPr="00B41112">
        <w:rPr>
          <w:sz w:val="26"/>
          <w:szCs w:val="26"/>
          <w:rPrChange w:id="3836" w:author="Le Minh Nghia" w:date="2019-10-09T10:56:00Z">
            <w:rPr>
              <w:sz w:val="26"/>
              <w:szCs w:val="26"/>
            </w:rPr>
          </w:rPrChange>
        </w:rPr>
        <w:t xml:space="preserve"> </w:t>
      </w:r>
      <w:proofErr w:type="spellStart"/>
      <w:r w:rsidRPr="00B41112">
        <w:rPr>
          <w:sz w:val="26"/>
          <w:szCs w:val="26"/>
          <w:rPrChange w:id="3837" w:author="Le Minh Nghia" w:date="2019-10-09T10:56:00Z">
            <w:rPr>
              <w:sz w:val="26"/>
              <w:szCs w:val="26"/>
            </w:rPr>
          </w:rPrChange>
        </w:rPr>
        <w:t>tốt</w:t>
      </w:r>
      <w:proofErr w:type="spellEnd"/>
      <w:r w:rsidR="007D736C" w:rsidRPr="00B41112">
        <w:rPr>
          <w:sz w:val="26"/>
          <w:szCs w:val="26"/>
          <w:rPrChange w:id="3838" w:author="Le Minh Nghia" w:date="2019-10-09T10:56:00Z">
            <w:rPr>
              <w:sz w:val="26"/>
              <w:szCs w:val="26"/>
            </w:rPr>
          </w:rPrChange>
        </w:rPr>
        <w:t xml:space="preserve"> </w:t>
      </w:r>
      <w:proofErr w:type="spellStart"/>
      <w:r w:rsidRPr="00B41112">
        <w:rPr>
          <w:sz w:val="26"/>
          <w:szCs w:val="26"/>
          <w:rPrChange w:id="3839" w:author="Le Minh Nghia" w:date="2019-10-09T10:56:00Z">
            <w:rPr>
              <w:sz w:val="26"/>
              <w:szCs w:val="26"/>
            </w:rPr>
          </w:rPrChange>
        </w:rPr>
        <w:t>nghiệ</w:t>
      </w:r>
      <w:r w:rsidR="00917EF7" w:rsidRPr="00B41112">
        <w:rPr>
          <w:sz w:val="26"/>
          <w:szCs w:val="26"/>
          <w:rPrChange w:id="3840" w:author="Le Minh Nghia" w:date="2019-10-09T10:56:00Z">
            <w:rPr>
              <w:sz w:val="26"/>
              <w:szCs w:val="26"/>
            </w:rPr>
          </w:rPrChange>
        </w:rPr>
        <w:t>p</w:t>
      </w:r>
      <w:proofErr w:type="spellEnd"/>
      <w:r w:rsidRPr="00B41112">
        <w:rPr>
          <w:sz w:val="26"/>
          <w:szCs w:val="26"/>
          <w:rPrChange w:id="3841" w:author="Le Minh Nghia" w:date="2019-10-09T10:56:00Z">
            <w:rPr>
              <w:sz w:val="26"/>
              <w:szCs w:val="26"/>
            </w:rPr>
          </w:rPrChange>
        </w:rPr>
        <w:t xml:space="preserve">, </w:t>
      </w:r>
      <w:proofErr w:type="spellStart"/>
      <w:r w:rsidRPr="00B41112">
        <w:rPr>
          <w:sz w:val="26"/>
          <w:szCs w:val="26"/>
          <w:rPrChange w:id="3842" w:author="Le Minh Nghia" w:date="2019-10-09T10:56:00Z">
            <w:rPr>
              <w:sz w:val="26"/>
              <w:szCs w:val="26"/>
            </w:rPr>
          </w:rPrChange>
        </w:rPr>
        <w:t>bảng</w:t>
      </w:r>
      <w:proofErr w:type="spellEnd"/>
      <w:r w:rsidRPr="00B41112">
        <w:rPr>
          <w:sz w:val="26"/>
          <w:szCs w:val="26"/>
          <w:rPrChange w:id="3843" w:author="Le Minh Nghia" w:date="2019-10-09T10:56:00Z">
            <w:rPr>
              <w:sz w:val="26"/>
              <w:szCs w:val="26"/>
            </w:rPr>
          </w:rPrChange>
        </w:rPr>
        <w:t xml:space="preserve"> </w:t>
      </w:r>
      <w:proofErr w:type="spellStart"/>
      <w:r w:rsidRPr="00B41112">
        <w:rPr>
          <w:sz w:val="26"/>
          <w:szCs w:val="26"/>
          <w:rPrChange w:id="3844" w:author="Le Minh Nghia" w:date="2019-10-09T10:56:00Z">
            <w:rPr>
              <w:sz w:val="26"/>
              <w:szCs w:val="26"/>
            </w:rPr>
          </w:rPrChange>
        </w:rPr>
        <w:t>vàng</w:t>
      </w:r>
      <w:proofErr w:type="spellEnd"/>
      <w:r w:rsidRPr="00B41112">
        <w:rPr>
          <w:sz w:val="26"/>
          <w:szCs w:val="26"/>
          <w:rPrChange w:id="3845" w:author="Le Minh Nghia" w:date="2019-10-09T10:56:00Z">
            <w:rPr>
              <w:sz w:val="26"/>
              <w:szCs w:val="26"/>
            </w:rPr>
          </w:rPrChange>
        </w:rPr>
        <w:t xml:space="preserve"> </w:t>
      </w:r>
      <w:proofErr w:type="spellStart"/>
      <w:r w:rsidRPr="00B41112">
        <w:rPr>
          <w:sz w:val="26"/>
          <w:szCs w:val="26"/>
          <w:rPrChange w:id="3846" w:author="Le Minh Nghia" w:date="2019-10-09T10:56:00Z">
            <w:rPr>
              <w:sz w:val="26"/>
              <w:szCs w:val="26"/>
            </w:rPr>
          </w:rPrChange>
        </w:rPr>
        <w:t>thành</w:t>
      </w:r>
      <w:proofErr w:type="spellEnd"/>
      <w:r w:rsidRPr="00B41112">
        <w:rPr>
          <w:sz w:val="26"/>
          <w:szCs w:val="26"/>
          <w:rPrChange w:id="3847" w:author="Le Minh Nghia" w:date="2019-10-09T10:56:00Z">
            <w:rPr>
              <w:sz w:val="26"/>
              <w:szCs w:val="26"/>
            </w:rPr>
          </w:rPrChange>
        </w:rPr>
        <w:t xml:space="preserve"> </w:t>
      </w:r>
      <w:proofErr w:type="spellStart"/>
      <w:r w:rsidRPr="00B41112">
        <w:rPr>
          <w:sz w:val="26"/>
          <w:szCs w:val="26"/>
          <w:rPrChange w:id="3848" w:author="Le Minh Nghia" w:date="2019-10-09T10:56:00Z">
            <w:rPr>
              <w:sz w:val="26"/>
              <w:szCs w:val="26"/>
            </w:rPr>
          </w:rPrChange>
        </w:rPr>
        <w:t>tích</w:t>
      </w:r>
      <w:proofErr w:type="spellEnd"/>
      <w:r w:rsidRPr="00B41112">
        <w:rPr>
          <w:sz w:val="26"/>
          <w:szCs w:val="26"/>
          <w:rPrChange w:id="3849" w:author="Le Minh Nghia" w:date="2019-10-09T10:56:00Z">
            <w:rPr>
              <w:sz w:val="26"/>
              <w:szCs w:val="26"/>
            </w:rPr>
          </w:rPrChange>
        </w:rPr>
        <w:t xml:space="preserve"> </w:t>
      </w:r>
      <w:proofErr w:type="spellStart"/>
      <w:r w:rsidRPr="00B41112">
        <w:rPr>
          <w:sz w:val="26"/>
          <w:szCs w:val="26"/>
          <w:rPrChange w:id="3850" w:author="Le Minh Nghia" w:date="2019-10-09T10:56:00Z">
            <w:rPr>
              <w:sz w:val="26"/>
              <w:szCs w:val="26"/>
            </w:rPr>
          </w:rPrChange>
        </w:rPr>
        <w:t>của</w:t>
      </w:r>
      <w:proofErr w:type="spellEnd"/>
      <w:r w:rsidRPr="00B41112">
        <w:rPr>
          <w:sz w:val="26"/>
          <w:szCs w:val="26"/>
          <w:rPrChange w:id="3851" w:author="Le Minh Nghia" w:date="2019-10-09T10:56:00Z">
            <w:rPr>
              <w:sz w:val="26"/>
              <w:szCs w:val="26"/>
            </w:rPr>
          </w:rPrChange>
        </w:rPr>
        <w:t xml:space="preserve"> </w:t>
      </w:r>
      <w:proofErr w:type="spellStart"/>
      <w:r w:rsidRPr="00B41112">
        <w:rPr>
          <w:sz w:val="26"/>
          <w:szCs w:val="26"/>
          <w:rPrChange w:id="3852" w:author="Le Minh Nghia" w:date="2019-10-09T10:56:00Z">
            <w:rPr>
              <w:sz w:val="26"/>
              <w:szCs w:val="26"/>
            </w:rPr>
          </w:rPrChange>
        </w:rPr>
        <w:t>cựu</w:t>
      </w:r>
      <w:proofErr w:type="spellEnd"/>
      <w:r w:rsidRPr="00B41112">
        <w:rPr>
          <w:sz w:val="26"/>
          <w:szCs w:val="26"/>
          <w:rPrChange w:id="3853" w:author="Le Minh Nghia" w:date="2019-10-09T10:56:00Z">
            <w:rPr>
              <w:sz w:val="26"/>
              <w:szCs w:val="26"/>
            </w:rPr>
          </w:rPrChange>
        </w:rPr>
        <w:t xml:space="preserve"> </w:t>
      </w:r>
      <w:proofErr w:type="spellStart"/>
      <w:r w:rsidRPr="00B41112">
        <w:rPr>
          <w:sz w:val="26"/>
          <w:szCs w:val="26"/>
          <w:rPrChange w:id="3854" w:author="Le Minh Nghia" w:date="2019-10-09T10:56:00Z">
            <w:rPr>
              <w:sz w:val="26"/>
              <w:szCs w:val="26"/>
            </w:rPr>
          </w:rPrChange>
        </w:rPr>
        <w:t>sinh</w:t>
      </w:r>
      <w:proofErr w:type="spellEnd"/>
      <w:r w:rsidRPr="00B41112">
        <w:rPr>
          <w:sz w:val="26"/>
          <w:szCs w:val="26"/>
          <w:rPrChange w:id="3855" w:author="Le Minh Nghia" w:date="2019-10-09T10:56:00Z">
            <w:rPr>
              <w:sz w:val="26"/>
              <w:szCs w:val="26"/>
            </w:rPr>
          </w:rPrChange>
        </w:rPr>
        <w:t xml:space="preserve"> </w:t>
      </w:r>
      <w:proofErr w:type="spellStart"/>
      <w:r w:rsidRPr="00B41112">
        <w:rPr>
          <w:sz w:val="26"/>
          <w:szCs w:val="26"/>
          <w:rPrChange w:id="3856" w:author="Le Minh Nghia" w:date="2019-10-09T10:56:00Z">
            <w:rPr>
              <w:sz w:val="26"/>
              <w:szCs w:val="26"/>
            </w:rPr>
          </w:rPrChange>
        </w:rPr>
        <w:t>viên</w:t>
      </w:r>
      <w:proofErr w:type="spellEnd"/>
      <w:r w:rsidRPr="00B41112">
        <w:rPr>
          <w:sz w:val="26"/>
          <w:szCs w:val="26"/>
          <w:rPrChange w:id="3857" w:author="Le Minh Nghia" w:date="2019-10-09T10:56:00Z">
            <w:rPr>
              <w:sz w:val="26"/>
              <w:szCs w:val="26"/>
            </w:rPr>
          </w:rPrChange>
        </w:rPr>
        <w:t xml:space="preserve">, </w:t>
      </w:r>
      <w:proofErr w:type="spellStart"/>
      <w:r w:rsidRPr="00B41112">
        <w:rPr>
          <w:sz w:val="26"/>
          <w:szCs w:val="26"/>
          <w:rPrChange w:id="3858" w:author="Le Minh Nghia" w:date="2019-10-09T10:56:00Z">
            <w:rPr>
              <w:sz w:val="26"/>
              <w:szCs w:val="26"/>
            </w:rPr>
          </w:rPrChange>
        </w:rPr>
        <w:t>nơi</w:t>
      </w:r>
      <w:proofErr w:type="spellEnd"/>
      <w:r w:rsidRPr="00B41112">
        <w:rPr>
          <w:sz w:val="26"/>
          <w:szCs w:val="26"/>
          <w:rPrChange w:id="3859" w:author="Le Minh Nghia" w:date="2019-10-09T10:56:00Z">
            <w:rPr>
              <w:sz w:val="26"/>
              <w:szCs w:val="26"/>
            </w:rPr>
          </w:rPrChange>
        </w:rPr>
        <w:t xml:space="preserve"> </w:t>
      </w:r>
      <w:proofErr w:type="spellStart"/>
      <w:r w:rsidRPr="00B41112">
        <w:rPr>
          <w:sz w:val="26"/>
          <w:szCs w:val="26"/>
          <w:rPrChange w:id="3860" w:author="Le Minh Nghia" w:date="2019-10-09T10:56:00Z">
            <w:rPr>
              <w:sz w:val="26"/>
              <w:szCs w:val="26"/>
            </w:rPr>
          </w:rPrChange>
        </w:rPr>
        <w:t>làm</w:t>
      </w:r>
      <w:proofErr w:type="spellEnd"/>
      <w:r w:rsidRPr="00B41112">
        <w:rPr>
          <w:sz w:val="26"/>
          <w:szCs w:val="26"/>
          <w:rPrChange w:id="3861" w:author="Le Minh Nghia" w:date="2019-10-09T10:56:00Z">
            <w:rPr>
              <w:sz w:val="26"/>
              <w:szCs w:val="26"/>
            </w:rPr>
          </w:rPrChange>
        </w:rPr>
        <w:t xml:space="preserve"> </w:t>
      </w:r>
      <w:proofErr w:type="spellStart"/>
      <w:r w:rsidRPr="00B41112">
        <w:rPr>
          <w:sz w:val="26"/>
          <w:szCs w:val="26"/>
          <w:rPrChange w:id="3862" w:author="Le Minh Nghia" w:date="2019-10-09T10:56:00Z">
            <w:rPr>
              <w:sz w:val="26"/>
              <w:szCs w:val="26"/>
            </w:rPr>
          </w:rPrChange>
        </w:rPr>
        <w:t>việc</w:t>
      </w:r>
      <w:proofErr w:type="spellEnd"/>
      <w:r w:rsidRPr="00B41112">
        <w:rPr>
          <w:sz w:val="26"/>
          <w:szCs w:val="26"/>
          <w:rPrChange w:id="3863" w:author="Le Minh Nghia" w:date="2019-10-09T10:56:00Z">
            <w:rPr>
              <w:sz w:val="26"/>
              <w:szCs w:val="26"/>
            </w:rPr>
          </w:rPrChange>
        </w:rPr>
        <w:t xml:space="preserve"> </w:t>
      </w:r>
      <w:proofErr w:type="spellStart"/>
      <w:r w:rsidRPr="00B41112">
        <w:rPr>
          <w:sz w:val="26"/>
          <w:szCs w:val="26"/>
          <w:rPrChange w:id="3864" w:author="Le Minh Nghia" w:date="2019-10-09T10:56:00Z">
            <w:rPr>
              <w:sz w:val="26"/>
              <w:szCs w:val="26"/>
            </w:rPr>
          </w:rPrChange>
        </w:rPr>
        <w:t>của</w:t>
      </w:r>
      <w:proofErr w:type="spellEnd"/>
      <w:r w:rsidRPr="00B41112">
        <w:rPr>
          <w:sz w:val="26"/>
          <w:szCs w:val="26"/>
          <w:rPrChange w:id="3865" w:author="Le Minh Nghia" w:date="2019-10-09T10:56:00Z">
            <w:rPr>
              <w:sz w:val="26"/>
              <w:szCs w:val="26"/>
            </w:rPr>
          </w:rPrChange>
        </w:rPr>
        <w:t xml:space="preserve"> </w:t>
      </w:r>
      <w:proofErr w:type="spellStart"/>
      <w:r w:rsidRPr="00B41112">
        <w:rPr>
          <w:sz w:val="26"/>
          <w:szCs w:val="26"/>
          <w:rPrChange w:id="3866" w:author="Le Minh Nghia" w:date="2019-10-09T10:56:00Z">
            <w:rPr>
              <w:sz w:val="26"/>
              <w:szCs w:val="26"/>
            </w:rPr>
          </w:rPrChange>
        </w:rPr>
        <w:t>cựu</w:t>
      </w:r>
      <w:proofErr w:type="spellEnd"/>
      <w:r w:rsidRPr="00B41112">
        <w:rPr>
          <w:sz w:val="26"/>
          <w:szCs w:val="26"/>
          <w:rPrChange w:id="3867" w:author="Le Minh Nghia" w:date="2019-10-09T10:56:00Z">
            <w:rPr>
              <w:sz w:val="26"/>
              <w:szCs w:val="26"/>
            </w:rPr>
          </w:rPrChange>
        </w:rPr>
        <w:t xml:space="preserve"> </w:t>
      </w:r>
      <w:proofErr w:type="spellStart"/>
      <w:r w:rsidRPr="00B41112">
        <w:rPr>
          <w:sz w:val="26"/>
          <w:szCs w:val="26"/>
          <w:rPrChange w:id="3868" w:author="Le Minh Nghia" w:date="2019-10-09T10:56:00Z">
            <w:rPr>
              <w:sz w:val="26"/>
              <w:szCs w:val="26"/>
            </w:rPr>
          </w:rPrChange>
        </w:rPr>
        <w:t>sinh</w:t>
      </w:r>
      <w:proofErr w:type="spellEnd"/>
      <w:r w:rsidRPr="00B41112">
        <w:rPr>
          <w:sz w:val="26"/>
          <w:szCs w:val="26"/>
          <w:rPrChange w:id="3869" w:author="Le Minh Nghia" w:date="2019-10-09T10:56:00Z">
            <w:rPr>
              <w:sz w:val="26"/>
              <w:szCs w:val="26"/>
            </w:rPr>
          </w:rPrChange>
        </w:rPr>
        <w:t xml:space="preserve"> </w:t>
      </w:r>
      <w:proofErr w:type="spellStart"/>
      <w:r w:rsidRPr="00B41112">
        <w:rPr>
          <w:sz w:val="26"/>
          <w:szCs w:val="26"/>
          <w:rPrChange w:id="3870" w:author="Le Minh Nghia" w:date="2019-10-09T10:56:00Z">
            <w:rPr>
              <w:sz w:val="26"/>
              <w:szCs w:val="26"/>
            </w:rPr>
          </w:rPrChange>
        </w:rPr>
        <w:t>viên</w:t>
      </w:r>
      <w:proofErr w:type="spellEnd"/>
      <w:r w:rsidRPr="00B41112">
        <w:rPr>
          <w:sz w:val="26"/>
          <w:szCs w:val="26"/>
          <w:rPrChange w:id="3871" w:author="Le Minh Nghia" w:date="2019-10-09T10:56:00Z">
            <w:rPr>
              <w:sz w:val="26"/>
              <w:szCs w:val="26"/>
            </w:rPr>
          </w:rPrChange>
        </w:rPr>
        <w:t>.</w:t>
      </w:r>
    </w:p>
    <w:p w:rsidR="003906A3" w:rsidRPr="00B41112" w:rsidRDefault="003906A3" w:rsidP="00A22430">
      <w:pPr>
        <w:pStyle w:val="ListParagraph"/>
        <w:numPr>
          <w:ilvl w:val="0"/>
          <w:numId w:val="7"/>
        </w:numPr>
        <w:spacing w:line="360" w:lineRule="auto"/>
        <w:rPr>
          <w:b/>
          <w:sz w:val="26"/>
          <w:szCs w:val="26"/>
          <w:rPrChange w:id="3872" w:author="Le Minh Nghia" w:date="2019-10-09T10:56:00Z">
            <w:rPr>
              <w:b/>
              <w:sz w:val="28"/>
              <w:szCs w:val="28"/>
            </w:rPr>
          </w:rPrChange>
        </w:rPr>
      </w:pPr>
      <w:proofErr w:type="spellStart"/>
      <w:r w:rsidRPr="00B41112">
        <w:rPr>
          <w:b/>
          <w:sz w:val="26"/>
          <w:szCs w:val="26"/>
          <w:rPrChange w:id="3873" w:author="Le Minh Nghia" w:date="2019-10-09T10:56:00Z">
            <w:rPr>
              <w:b/>
              <w:sz w:val="28"/>
              <w:szCs w:val="28"/>
            </w:rPr>
          </w:rPrChange>
        </w:rPr>
        <w:t>Ngoài</w:t>
      </w:r>
      <w:proofErr w:type="spellEnd"/>
      <w:r w:rsidRPr="00B41112">
        <w:rPr>
          <w:b/>
          <w:sz w:val="26"/>
          <w:szCs w:val="26"/>
          <w:rPrChange w:id="3874" w:author="Le Minh Nghia" w:date="2019-10-09T10:56:00Z">
            <w:rPr>
              <w:b/>
              <w:sz w:val="28"/>
              <w:szCs w:val="28"/>
            </w:rPr>
          </w:rPrChange>
        </w:rPr>
        <w:t xml:space="preserve"> </w:t>
      </w:r>
      <w:proofErr w:type="spellStart"/>
      <w:r w:rsidRPr="00B41112">
        <w:rPr>
          <w:b/>
          <w:sz w:val="26"/>
          <w:szCs w:val="26"/>
          <w:rPrChange w:id="3875" w:author="Le Minh Nghia" w:date="2019-10-09T10:56:00Z">
            <w:rPr>
              <w:b/>
              <w:sz w:val="28"/>
              <w:szCs w:val="28"/>
            </w:rPr>
          </w:rPrChange>
        </w:rPr>
        <w:t>nước</w:t>
      </w:r>
      <w:proofErr w:type="spellEnd"/>
    </w:p>
    <w:p w:rsidR="00F8419E" w:rsidRPr="00B41112" w:rsidRDefault="00FF268F" w:rsidP="007D736C">
      <w:pPr>
        <w:pStyle w:val="ListParagraph"/>
        <w:spacing w:line="360" w:lineRule="auto"/>
        <w:ind w:left="1077" w:firstLine="720"/>
        <w:rPr>
          <w:sz w:val="26"/>
          <w:szCs w:val="26"/>
          <w:rPrChange w:id="3876" w:author="Le Minh Nghia" w:date="2019-10-09T10:56:00Z">
            <w:rPr>
              <w:sz w:val="26"/>
              <w:szCs w:val="26"/>
            </w:rPr>
          </w:rPrChange>
        </w:rPr>
      </w:pPr>
      <w:r w:rsidRPr="00B41112">
        <w:rPr>
          <w:sz w:val="26"/>
          <w:szCs w:val="26"/>
          <w:rPrChange w:id="3877" w:author="Le Minh Nghia" w:date="2019-10-09T10:56:00Z">
            <w:rPr>
              <w:sz w:val="26"/>
              <w:szCs w:val="26"/>
            </w:rPr>
          </w:rPrChange>
        </w:rPr>
        <w:t>The University Of  Sheffield</w:t>
      </w:r>
      <w:r w:rsidR="00F8419E" w:rsidRPr="00B41112">
        <w:rPr>
          <w:sz w:val="26"/>
          <w:szCs w:val="26"/>
          <w:rPrChange w:id="3878" w:author="Le Minh Nghia" w:date="2019-10-09T10:56:00Z">
            <w:rPr>
              <w:sz w:val="26"/>
              <w:szCs w:val="26"/>
            </w:rPr>
          </w:rPrChange>
        </w:rPr>
        <w:t xml:space="preserve">: </w:t>
      </w:r>
      <w:proofErr w:type="spellStart"/>
      <w:r w:rsidR="00F8419E" w:rsidRPr="00B41112">
        <w:rPr>
          <w:sz w:val="26"/>
          <w:szCs w:val="26"/>
          <w:rPrChange w:id="3879" w:author="Le Minh Nghia" w:date="2019-10-09T10:56:00Z">
            <w:rPr>
              <w:sz w:val="26"/>
              <w:szCs w:val="26"/>
            </w:rPr>
          </w:rPrChange>
        </w:rPr>
        <w:t>danh</w:t>
      </w:r>
      <w:proofErr w:type="spellEnd"/>
      <w:r w:rsidR="00F8419E" w:rsidRPr="00B41112">
        <w:rPr>
          <w:sz w:val="26"/>
          <w:szCs w:val="26"/>
          <w:rPrChange w:id="3880" w:author="Le Minh Nghia" w:date="2019-10-09T10:56:00Z">
            <w:rPr>
              <w:sz w:val="26"/>
              <w:szCs w:val="26"/>
            </w:rPr>
          </w:rPrChange>
        </w:rPr>
        <w:t xml:space="preserve"> </w:t>
      </w:r>
      <w:proofErr w:type="spellStart"/>
      <w:r w:rsidR="00F8419E" w:rsidRPr="00B41112">
        <w:rPr>
          <w:sz w:val="26"/>
          <w:szCs w:val="26"/>
          <w:rPrChange w:id="3881" w:author="Le Minh Nghia" w:date="2019-10-09T10:56:00Z">
            <w:rPr>
              <w:sz w:val="26"/>
              <w:szCs w:val="26"/>
            </w:rPr>
          </w:rPrChange>
        </w:rPr>
        <w:t>mục</w:t>
      </w:r>
      <w:proofErr w:type="spellEnd"/>
      <w:r w:rsidR="00F8419E" w:rsidRPr="00B41112">
        <w:rPr>
          <w:sz w:val="26"/>
          <w:szCs w:val="26"/>
          <w:rPrChange w:id="3882" w:author="Le Minh Nghia" w:date="2019-10-09T10:56:00Z">
            <w:rPr>
              <w:sz w:val="26"/>
              <w:szCs w:val="26"/>
            </w:rPr>
          </w:rPrChange>
        </w:rPr>
        <w:t xml:space="preserve"> </w:t>
      </w:r>
      <w:proofErr w:type="spellStart"/>
      <w:r w:rsidR="00F8419E" w:rsidRPr="00B41112">
        <w:rPr>
          <w:sz w:val="26"/>
          <w:szCs w:val="26"/>
          <w:rPrChange w:id="3883" w:author="Le Minh Nghia" w:date="2019-10-09T10:56:00Z">
            <w:rPr>
              <w:sz w:val="26"/>
              <w:szCs w:val="26"/>
            </w:rPr>
          </w:rPrChange>
        </w:rPr>
        <w:t>cựu</w:t>
      </w:r>
      <w:proofErr w:type="spellEnd"/>
      <w:r w:rsidR="00F8419E" w:rsidRPr="00B41112">
        <w:rPr>
          <w:sz w:val="26"/>
          <w:szCs w:val="26"/>
          <w:rPrChange w:id="3884" w:author="Le Minh Nghia" w:date="2019-10-09T10:56:00Z">
            <w:rPr>
              <w:sz w:val="26"/>
              <w:szCs w:val="26"/>
            </w:rPr>
          </w:rPrChange>
        </w:rPr>
        <w:t xml:space="preserve"> </w:t>
      </w:r>
      <w:proofErr w:type="spellStart"/>
      <w:r w:rsidR="00F8419E" w:rsidRPr="00B41112">
        <w:rPr>
          <w:sz w:val="26"/>
          <w:szCs w:val="26"/>
          <w:rPrChange w:id="3885" w:author="Le Minh Nghia" w:date="2019-10-09T10:56:00Z">
            <w:rPr>
              <w:sz w:val="26"/>
              <w:szCs w:val="26"/>
            </w:rPr>
          </w:rPrChange>
        </w:rPr>
        <w:t>sinh</w:t>
      </w:r>
      <w:proofErr w:type="spellEnd"/>
      <w:r w:rsidR="00F8419E" w:rsidRPr="00B41112">
        <w:rPr>
          <w:sz w:val="26"/>
          <w:szCs w:val="26"/>
          <w:rPrChange w:id="3886" w:author="Le Minh Nghia" w:date="2019-10-09T10:56:00Z">
            <w:rPr>
              <w:sz w:val="26"/>
              <w:szCs w:val="26"/>
            </w:rPr>
          </w:rPrChange>
        </w:rPr>
        <w:t xml:space="preserve"> </w:t>
      </w:r>
      <w:proofErr w:type="spellStart"/>
      <w:r w:rsidR="00F8419E" w:rsidRPr="00B41112">
        <w:rPr>
          <w:sz w:val="26"/>
          <w:szCs w:val="26"/>
          <w:rPrChange w:id="3887" w:author="Le Minh Nghia" w:date="2019-10-09T10:56:00Z">
            <w:rPr>
              <w:sz w:val="26"/>
              <w:szCs w:val="26"/>
            </w:rPr>
          </w:rPrChange>
        </w:rPr>
        <w:t>viên</w:t>
      </w:r>
      <w:proofErr w:type="spellEnd"/>
      <w:r w:rsidR="00F8419E" w:rsidRPr="00B41112">
        <w:rPr>
          <w:sz w:val="26"/>
          <w:szCs w:val="26"/>
          <w:rPrChange w:id="3888" w:author="Le Minh Nghia" w:date="2019-10-09T10:56:00Z">
            <w:rPr>
              <w:sz w:val="26"/>
              <w:szCs w:val="26"/>
            </w:rPr>
          </w:rPrChange>
        </w:rPr>
        <w:t xml:space="preserve"> </w:t>
      </w:r>
      <w:proofErr w:type="spellStart"/>
      <w:r w:rsidR="00F8419E" w:rsidRPr="00B41112">
        <w:rPr>
          <w:sz w:val="26"/>
          <w:szCs w:val="26"/>
          <w:rPrChange w:id="3889" w:author="Le Minh Nghia" w:date="2019-10-09T10:56:00Z">
            <w:rPr>
              <w:sz w:val="26"/>
              <w:szCs w:val="26"/>
            </w:rPr>
          </w:rPrChange>
        </w:rPr>
        <w:t>của</w:t>
      </w:r>
      <w:proofErr w:type="spellEnd"/>
      <w:r w:rsidR="00F8419E" w:rsidRPr="00B41112">
        <w:rPr>
          <w:sz w:val="26"/>
          <w:szCs w:val="26"/>
          <w:rPrChange w:id="3890" w:author="Le Minh Nghia" w:date="2019-10-09T10:56:00Z">
            <w:rPr>
              <w:sz w:val="26"/>
              <w:szCs w:val="26"/>
            </w:rPr>
          </w:rPrChange>
        </w:rPr>
        <w:t xml:space="preserve"> website </w:t>
      </w:r>
      <w:proofErr w:type="spellStart"/>
      <w:r w:rsidR="00F8419E" w:rsidRPr="00B41112">
        <w:rPr>
          <w:sz w:val="26"/>
          <w:szCs w:val="26"/>
          <w:rPrChange w:id="3891" w:author="Le Minh Nghia" w:date="2019-10-09T10:56:00Z">
            <w:rPr>
              <w:sz w:val="26"/>
              <w:szCs w:val="26"/>
            </w:rPr>
          </w:rPrChange>
        </w:rPr>
        <w:t>trường</w:t>
      </w:r>
      <w:proofErr w:type="spellEnd"/>
      <w:r w:rsidR="00F8419E" w:rsidRPr="00B41112">
        <w:rPr>
          <w:sz w:val="26"/>
          <w:szCs w:val="26"/>
          <w:rPrChange w:id="3892" w:author="Le Minh Nghia" w:date="2019-10-09T10:56:00Z">
            <w:rPr>
              <w:sz w:val="26"/>
              <w:szCs w:val="26"/>
            </w:rPr>
          </w:rPrChange>
        </w:rPr>
        <w:t xml:space="preserve"> </w:t>
      </w:r>
      <w:proofErr w:type="spellStart"/>
      <w:r w:rsidR="00F8419E" w:rsidRPr="00B41112">
        <w:rPr>
          <w:sz w:val="26"/>
          <w:szCs w:val="26"/>
          <w:rPrChange w:id="3893" w:author="Le Minh Nghia" w:date="2019-10-09T10:56:00Z">
            <w:rPr>
              <w:sz w:val="26"/>
              <w:szCs w:val="26"/>
            </w:rPr>
          </w:rPrChange>
        </w:rPr>
        <w:t>có</w:t>
      </w:r>
      <w:proofErr w:type="spellEnd"/>
      <w:r w:rsidR="00F8419E" w:rsidRPr="00B41112">
        <w:rPr>
          <w:sz w:val="26"/>
          <w:szCs w:val="26"/>
          <w:rPrChange w:id="3894" w:author="Le Minh Nghia" w:date="2019-10-09T10:56:00Z">
            <w:rPr>
              <w:sz w:val="26"/>
              <w:szCs w:val="26"/>
            </w:rPr>
          </w:rPrChange>
        </w:rPr>
        <w:t xml:space="preserve"> </w:t>
      </w:r>
      <w:proofErr w:type="spellStart"/>
      <w:r w:rsidR="00F8419E" w:rsidRPr="00B41112">
        <w:rPr>
          <w:sz w:val="26"/>
          <w:szCs w:val="26"/>
          <w:rPrChange w:id="3895" w:author="Le Minh Nghia" w:date="2019-10-09T10:56:00Z">
            <w:rPr>
              <w:sz w:val="26"/>
              <w:szCs w:val="26"/>
            </w:rPr>
          </w:rPrChange>
        </w:rPr>
        <w:t>nêu</w:t>
      </w:r>
      <w:proofErr w:type="spellEnd"/>
      <w:r w:rsidR="00F8419E" w:rsidRPr="00B41112">
        <w:rPr>
          <w:sz w:val="26"/>
          <w:szCs w:val="26"/>
          <w:rPrChange w:id="3896" w:author="Le Minh Nghia" w:date="2019-10-09T10:56:00Z">
            <w:rPr>
              <w:sz w:val="26"/>
              <w:szCs w:val="26"/>
            </w:rPr>
          </w:rPrChange>
        </w:rPr>
        <w:t xml:space="preserve"> </w:t>
      </w:r>
      <w:proofErr w:type="spellStart"/>
      <w:r w:rsidR="00F8419E" w:rsidRPr="00B41112">
        <w:rPr>
          <w:sz w:val="26"/>
          <w:szCs w:val="26"/>
          <w:rPrChange w:id="3897" w:author="Le Minh Nghia" w:date="2019-10-09T10:56:00Z">
            <w:rPr>
              <w:sz w:val="26"/>
              <w:szCs w:val="26"/>
            </w:rPr>
          </w:rPrChange>
        </w:rPr>
        <w:t>được</w:t>
      </w:r>
      <w:proofErr w:type="spellEnd"/>
      <w:r w:rsidR="00F8419E" w:rsidRPr="00B41112">
        <w:rPr>
          <w:sz w:val="26"/>
          <w:szCs w:val="26"/>
          <w:rPrChange w:id="3898" w:author="Le Minh Nghia" w:date="2019-10-09T10:56:00Z">
            <w:rPr>
              <w:sz w:val="26"/>
              <w:szCs w:val="26"/>
            </w:rPr>
          </w:rPrChange>
        </w:rPr>
        <w:t xml:space="preserve">: </w:t>
      </w:r>
      <w:proofErr w:type="spellStart"/>
      <w:r w:rsidR="00F8419E" w:rsidRPr="00B41112">
        <w:rPr>
          <w:sz w:val="26"/>
          <w:szCs w:val="26"/>
          <w:rPrChange w:id="3899" w:author="Le Minh Nghia" w:date="2019-10-09T10:56:00Z">
            <w:rPr>
              <w:sz w:val="26"/>
              <w:szCs w:val="26"/>
            </w:rPr>
          </w:rPrChange>
        </w:rPr>
        <w:t>cơ</w:t>
      </w:r>
      <w:proofErr w:type="spellEnd"/>
      <w:r w:rsidR="00F8419E" w:rsidRPr="00B41112">
        <w:rPr>
          <w:sz w:val="26"/>
          <w:szCs w:val="26"/>
          <w:rPrChange w:id="3900" w:author="Le Minh Nghia" w:date="2019-10-09T10:56:00Z">
            <w:rPr>
              <w:sz w:val="26"/>
              <w:szCs w:val="26"/>
            </w:rPr>
          </w:rPrChange>
        </w:rPr>
        <w:t xml:space="preserve"> </w:t>
      </w:r>
      <w:proofErr w:type="spellStart"/>
      <w:r w:rsidR="00F8419E" w:rsidRPr="00B41112">
        <w:rPr>
          <w:sz w:val="26"/>
          <w:szCs w:val="26"/>
          <w:rPrChange w:id="3901" w:author="Le Minh Nghia" w:date="2019-10-09T10:56:00Z">
            <w:rPr>
              <w:sz w:val="26"/>
              <w:szCs w:val="26"/>
            </w:rPr>
          </w:rPrChange>
        </w:rPr>
        <w:t>hội</w:t>
      </w:r>
      <w:proofErr w:type="spellEnd"/>
      <w:r w:rsidR="00F8419E" w:rsidRPr="00B41112">
        <w:rPr>
          <w:sz w:val="26"/>
          <w:szCs w:val="26"/>
          <w:rPrChange w:id="3902" w:author="Le Minh Nghia" w:date="2019-10-09T10:56:00Z">
            <w:rPr>
              <w:sz w:val="26"/>
              <w:szCs w:val="26"/>
            </w:rPr>
          </w:rPrChange>
        </w:rPr>
        <w:t xml:space="preserve"> </w:t>
      </w:r>
      <w:proofErr w:type="spellStart"/>
      <w:r w:rsidR="00F8419E" w:rsidRPr="00B41112">
        <w:rPr>
          <w:sz w:val="26"/>
          <w:szCs w:val="26"/>
          <w:rPrChange w:id="3903" w:author="Le Minh Nghia" w:date="2019-10-09T10:56:00Z">
            <w:rPr>
              <w:sz w:val="26"/>
              <w:szCs w:val="26"/>
            </w:rPr>
          </w:rPrChange>
        </w:rPr>
        <w:t>nghề</w:t>
      </w:r>
      <w:proofErr w:type="spellEnd"/>
      <w:r w:rsidR="00F8419E" w:rsidRPr="00B41112">
        <w:rPr>
          <w:sz w:val="26"/>
          <w:szCs w:val="26"/>
          <w:rPrChange w:id="3904" w:author="Le Minh Nghia" w:date="2019-10-09T10:56:00Z">
            <w:rPr>
              <w:sz w:val="26"/>
              <w:szCs w:val="26"/>
            </w:rPr>
          </w:rPrChange>
        </w:rPr>
        <w:t xml:space="preserve"> </w:t>
      </w:r>
      <w:proofErr w:type="spellStart"/>
      <w:r w:rsidR="00F8419E" w:rsidRPr="00B41112">
        <w:rPr>
          <w:sz w:val="26"/>
          <w:szCs w:val="26"/>
          <w:rPrChange w:id="3905" w:author="Le Minh Nghia" w:date="2019-10-09T10:56:00Z">
            <w:rPr>
              <w:sz w:val="26"/>
              <w:szCs w:val="26"/>
            </w:rPr>
          </w:rPrChange>
        </w:rPr>
        <w:t>nghiệp</w:t>
      </w:r>
      <w:proofErr w:type="spellEnd"/>
      <w:r w:rsidR="00F8419E" w:rsidRPr="00B41112">
        <w:rPr>
          <w:sz w:val="26"/>
          <w:szCs w:val="26"/>
          <w:rPrChange w:id="3906" w:author="Le Minh Nghia" w:date="2019-10-09T10:56:00Z">
            <w:rPr>
              <w:sz w:val="26"/>
              <w:szCs w:val="26"/>
            </w:rPr>
          </w:rPrChange>
        </w:rPr>
        <w:t xml:space="preserve"> </w:t>
      </w:r>
      <w:proofErr w:type="spellStart"/>
      <w:r w:rsidR="00F8419E" w:rsidRPr="00B41112">
        <w:rPr>
          <w:sz w:val="26"/>
          <w:szCs w:val="26"/>
          <w:rPrChange w:id="3907" w:author="Le Minh Nghia" w:date="2019-10-09T10:56:00Z">
            <w:rPr>
              <w:sz w:val="26"/>
              <w:szCs w:val="26"/>
            </w:rPr>
          </w:rPrChange>
        </w:rPr>
        <w:t>và</w:t>
      </w:r>
      <w:proofErr w:type="spellEnd"/>
      <w:r w:rsidR="00F8419E" w:rsidRPr="00B41112">
        <w:rPr>
          <w:sz w:val="26"/>
          <w:szCs w:val="26"/>
          <w:rPrChange w:id="3908" w:author="Le Minh Nghia" w:date="2019-10-09T10:56:00Z">
            <w:rPr>
              <w:sz w:val="26"/>
              <w:szCs w:val="26"/>
            </w:rPr>
          </w:rPrChange>
        </w:rPr>
        <w:t xml:space="preserve"> </w:t>
      </w:r>
      <w:proofErr w:type="spellStart"/>
      <w:r w:rsidR="00F8419E" w:rsidRPr="00B41112">
        <w:rPr>
          <w:sz w:val="26"/>
          <w:szCs w:val="26"/>
          <w:rPrChange w:id="3909" w:author="Le Minh Nghia" w:date="2019-10-09T10:56:00Z">
            <w:rPr>
              <w:sz w:val="26"/>
              <w:szCs w:val="26"/>
            </w:rPr>
          </w:rPrChange>
        </w:rPr>
        <w:t>dịch</w:t>
      </w:r>
      <w:proofErr w:type="spellEnd"/>
      <w:r w:rsidR="00F8419E" w:rsidRPr="00B41112">
        <w:rPr>
          <w:sz w:val="26"/>
          <w:szCs w:val="26"/>
          <w:rPrChange w:id="3910" w:author="Le Minh Nghia" w:date="2019-10-09T10:56:00Z">
            <w:rPr>
              <w:sz w:val="26"/>
              <w:szCs w:val="26"/>
            </w:rPr>
          </w:rPrChange>
        </w:rPr>
        <w:t xml:space="preserve"> </w:t>
      </w:r>
      <w:proofErr w:type="spellStart"/>
      <w:r w:rsidR="00F8419E" w:rsidRPr="00B41112">
        <w:rPr>
          <w:sz w:val="26"/>
          <w:szCs w:val="26"/>
          <w:rPrChange w:id="3911" w:author="Le Minh Nghia" w:date="2019-10-09T10:56:00Z">
            <w:rPr>
              <w:sz w:val="26"/>
              <w:szCs w:val="26"/>
            </w:rPr>
          </w:rPrChange>
        </w:rPr>
        <w:t>vụ</w:t>
      </w:r>
      <w:proofErr w:type="spellEnd"/>
      <w:r w:rsidR="00F8419E" w:rsidRPr="00B41112">
        <w:rPr>
          <w:sz w:val="26"/>
          <w:szCs w:val="26"/>
          <w:rPrChange w:id="3912" w:author="Le Minh Nghia" w:date="2019-10-09T10:56:00Z">
            <w:rPr>
              <w:sz w:val="26"/>
              <w:szCs w:val="26"/>
            </w:rPr>
          </w:rPrChange>
        </w:rPr>
        <w:t xml:space="preserve"> </w:t>
      </w:r>
      <w:proofErr w:type="spellStart"/>
      <w:r w:rsidR="00F8419E" w:rsidRPr="00B41112">
        <w:rPr>
          <w:sz w:val="26"/>
          <w:szCs w:val="26"/>
          <w:rPrChange w:id="3913" w:author="Le Minh Nghia" w:date="2019-10-09T10:56:00Z">
            <w:rPr>
              <w:sz w:val="26"/>
              <w:szCs w:val="26"/>
            </w:rPr>
          </w:rPrChange>
        </w:rPr>
        <w:t>cho</w:t>
      </w:r>
      <w:proofErr w:type="spellEnd"/>
      <w:r w:rsidR="00F8419E" w:rsidRPr="00B41112">
        <w:rPr>
          <w:sz w:val="26"/>
          <w:szCs w:val="26"/>
          <w:rPrChange w:id="3914" w:author="Le Minh Nghia" w:date="2019-10-09T10:56:00Z">
            <w:rPr>
              <w:sz w:val="26"/>
              <w:szCs w:val="26"/>
            </w:rPr>
          </w:rPrChange>
        </w:rPr>
        <w:t xml:space="preserve"> </w:t>
      </w:r>
      <w:proofErr w:type="spellStart"/>
      <w:r w:rsidR="00F8419E" w:rsidRPr="00B41112">
        <w:rPr>
          <w:sz w:val="26"/>
          <w:szCs w:val="26"/>
          <w:rPrChange w:id="3915" w:author="Le Minh Nghia" w:date="2019-10-09T10:56:00Z">
            <w:rPr>
              <w:sz w:val="26"/>
              <w:szCs w:val="26"/>
            </w:rPr>
          </w:rPrChange>
        </w:rPr>
        <w:t>cựu</w:t>
      </w:r>
      <w:proofErr w:type="spellEnd"/>
      <w:r w:rsidR="00F8419E" w:rsidRPr="00B41112">
        <w:rPr>
          <w:sz w:val="26"/>
          <w:szCs w:val="26"/>
          <w:rPrChange w:id="3916" w:author="Le Minh Nghia" w:date="2019-10-09T10:56:00Z">
            <w:rPr>
              <w:sz w:val="26"/>
              <w:szCs w:val="26"/>
            </w:rPr>
          </w:rPrChange>
        </w:rPr>
        <w:t xml:space="preserve"> </w:t>
      </w:r>
      <w:proofErr w:type="spellStart"/>
      <w:r w:rsidR="00F8419E" w:rsidRPr="00B41112">
        <w:rPr>
          <w:sz w:val="26"/>
          <w:szCs w:val="26"/>
          <w:rPrChange w:id="3917" w:author="Le Minh Nghia" w:date="2019-10-09T10:56:00Z">
            <w:rPr>
              <w:sz w:val="26"/>
              <w:szCs w:val="26"/>
            </w:rPr>
          </w:rPrChange>
        </w:rPr>
        <w:t>sinh</w:t>
      </w:r>
      <w:proofErr w:type="spellEnd"/>
      <w:r w:rsidR="00F8419E" w:rsidRPr="00B41112">
        <w:rPr>
          <w:sz w:val="26"/>
          <w:szCs w:val="26"/>
          <w:rPrChange w:id="3918" w:author="Le Minh Nghia" w:date="2019-10-09T10:56:00Z">
            <w:rPr>
              <w:sz w:val="26"/>
              <w:szCs w:val="26"/>
            </w:rPr>
          </w:rPrChange>
        </w:rPr>
        <w:t xml:space="preserve"> </w:t>
      </w:r>
      <w:proofErr w:type="spellStart"/>
      <w:r w:rsidR="00F8419E" w:rsidRPr="00B41112">
        <w:rPr>
          <w:sz w:val="26"/>
          <w:szCs w:val="26"/>
          <w:rPrChange w:id="3919" w:author="Le Minh Nghia" w:date="2019-10-09T10:56:00Z">
            <w:rPr>
              <w:sz w:val="26"/>
              <w:szCs w:val="26"/>
            </w:rPr>
          </w:rPrChange>
        </w:rPr>
        <w:t>viên</w:t>
      </w:r>
      <w:proofErr w:type="spellEnd"/>
      <w:r w:rsidR="00F8419E" w:rsidRPr="00B41112">
        <w:rPr>
          <w:sz w:val="26"/>
          <w:szCs w:val="26"/>
          <w:rPrChange w:id="3920" w:author="Le Minh Nghia" w:date="2019-10-09T10:56:00Z">
            <w:rPr>
              <w:sz w:val="26"/>
              <w:szCs w:val="26"/>
            </w:rPr>
          </w:rPrChange>
        </w:rPr>
        <w:t xml:space="preserve">, </w:t>
      </w:r>
      <w:proofErr w:type="spellStart"/>
      <w:r w:rsidR="00F8419E" w:rsidRPr="00B41112">
        <w:rPr>
          <w:sz w:val="26"/>
          <w:szCs w:val="26"/>
          <w:rPrChange w:id="3921" w:author="Le Minh Nghia" w:date="2019-10-09T10:56:00Z">
            <w:rPr>
              <w:sz w:val="26"/>
              <w:szCs w:val="26"/>
            </w:rPr>
          </w:rPrChange>
        </w:rPr>
        <w:t>ủng</w:t>
      </w:r>
      <w:proofErr w:type="spellEnd"/>
      <w:r w:rsidR="007D736C" w:rsidRPr="00B41112">
        <w:rPr>
          <w:sz w:val="26"/>
          <w:szCs w:val="26"/>
          <w:rPrChange w:id="3922" w:author="Le Minh Nghia" w:date="2019-10-09T10:56:00Z">
            <w:rPr>
              <w:sz w:val="26"/>
              <w:szCs w:val="26"/>
            </w:rPr>
          </w:rPrChange>
        </w:rPr>
        <w:t xml:space="preserve"> </w:t>
      </w:r>
      <w:proofErr w:type="spellStart"/>
      <w:r w:rsidR="00F8419E" w:rsidRPr="00B41112">
        <w:rPr>
          <w:sz w:val="26"/>
          <w:szCs w:val="26"/>
          <w:rPrChange w:id="3923" w:author="Le Minh Nghia" w:date="2019-10-09T10:56:00Z">
            <w:rPr>
              <w:sz w:val="26"/>
              <w:szCs w:val="26"/>
            </w:rPr>
          </w:rPrChange>
        </w:rPr>
        <w:t>hộ</w:t>
      </w:r>
      <w:proofErr w:type="spellEnd"/>
      <w:r w:rsidR="00F8419E" w:rsidRPr="00B41112">
        <w:rPr>
          <w:sz w:val="26"/>
          <w:szCs w:val="26"/>
          <w:rPrChange w:id="3924" w:author="Le Minh Nghia" w:date="2019-10-09T10:56:00Z">
            <w:rPr>
              <w:sz w:val="26"/>
              <w:szCs w:val="26"/>
            </w:rPr>
          </w:rPrChange>
        </w:rPr>
        <w:t xml:space="preserve"> </w:t>
      </w:r>
      <w:proofErr w:type="spellStart"/>
      <w:r w:rsidR="00F8419E" w:rsidRPr="00B41112">
        <w:rPr>
          <w:sz w:val="26"/>
          <w:szCs w:val="26"/>
          <w:rPrChange w:id="3925" w:author="Le Minh Nghia" w:date="2019-10-09T10:56:00Z">
            <w:rPr>
              <w:sz w:val="26"/>
              <w:szCs w:val="26"/>
            </w:rPr>
          </w:rPrChange>
        </w:rPr>
        <w:t>cho</w:t>
      </w:r>
      <w:proofErr w:type="spellEnd"/>
      <w:r w:rsidR="00F8419E" w:rsidRPr="00B41112">
        <w:rPr>
          <w:sz w:val="26"/>
          <w:szCs w:val="26"/>
          <w:rPrChange w:id="3926" w:author="Le Minh Nghia" w:date="2019-10-09T10:56:00Z">
            <w:rPr>
              <w:sz w:val="26"/>
              <w:szCs w:val="26"/>
            </w:rPr>
          </w:rPrChange>
        </w:rPr>
        <w:t xml:space="preserve"> </w:t>
      </w:r>
      <w:proofErr w:type="spellStart"/>
      <w:r w:rsidR="00F8419E" w:rsidRPr="00B41112">
        <w:rPr>
          <w:sz w:val="26"/>
          <w:szCs w:val="26"/>
          <w:rPrChange w:id="3927" w:author="Le Minh Nghia" w:date="2019-10-09T10:56:00Z">
            <w:rPr>
              <w:sz w:val="26"/>
              <w:szCs w:val="26"/>
            </w:rPr>
          </w:rPrChange>
        </w:rPr>
        <w:t>trường</w:t>
      </w:r>
      <w:proofErr w:type="spellEnd"/>
      <w:r w:rsidR="00F8419E" w:rsidRPr="00B41112">
        <w:rPr>
          <w:sz w:val="26"/>
          <w:szCs w:val="26"/>
          <w:rPrChange w:id="3928" w:author="Le Minh Nghia" w:date="2019-10-09T10:56:00Z">
            <w:rPr>
              <w:sz w:val="26"/>
              <w:szCs w:val="26"/>
            </w:rPr>
          </w:rPrChange>
        </w:rPr>
        <w:t xml:space="preserve">, </w:t>
      </w:r>
      <w:proofErr w:type="spellStart"/>
      <w:r w:rsidR="00F8419E" w:rsidRPr="00B41112">
        <w:rPr>
          <w:sz w:val="26"/>
          <w:szCs w:val="26"/>
          <w:rPrChange w:id="3929" w:author="Le Minh Nghia" w:date="2019-10-09T10:56:00Z">
            <w:rPr>
              <w:sz w:val="26"/>
              <w:szCs w:val="26"/>
            </w:rPr>
          </w:rPrChange>
        </w:rPr>
        <w:t>hội</w:t>
      </w:r>
      <w:proofErr w:type="spellEnd"/>
      <w:r w:rsidR="00F8419E" w:rsidRPr="00B41112">
        <w:rPr>
          <w:sz w:val="26"/>
          <w:szCs w:val="26"/>
          <w:rPrChange w:id="3930" w:author="Le Minh Nghia" w:date="2019-10-09T10:56:00Z">
            <w:rPr>
              <w:sz w:val="26"/>
              <w:szCs w:val="26"/>
            </w:rPr>
          </w:rPrChange>
        </w:rPr>
        <w:t xml:space="preserve"> </w:t>
      </w:r>
      <w:proofErr w:type="spellStart"/>
      <w:r w:rsidR="00F8419E" w:rsidRPr="00B41112">
        <w:rPr>
          <w:sz w:val="26"/>
          <w:szCs w:val="26"/>
          <w:rPrChange w:id="3931" w:author="Le Minh Nghia" w:date="2019-10-09T10:56:00Z">
            <w:rPr>
              <w:sz w:val="26"/>
              <w:szCs w:val="26"/>
            </w:rPr>
          </w:rPrChange>
        </w:rPr>
        <w:t>cựu</w:t>
      </w:r>
      <w:proofErr w:type="spellEnd"/>
      <w:r w:rsidR="00F8419E" w:rsidRPr="00B41112">
        <w:rPr>
          <w:sz w:val="26"/>
          <w:szCs w:val="26"/>
          <w:rPrChange w:id="3932" w:author="Le Minh Nghia" w:date="2019-10-09T10:56:00Z">
            <w:rPr>
              <w:sz w:val="26"/>
              <w:szCs w:val="26"/>
            </w:rPr>
          </w:rPrChange>
        </w:rPr>
        <w:t xml:space="preserve"> </w:t>
      </w:r>
      <w:proofErr w:type="spellStart"/>
      <w:r w:rsidR="00F8419E" w:rsidRPr="00B41112">
        <w:rPr>
          <w:sz w:val="26"/>
          <w:szCs w:val="26"/>
          <w:rPrChange w:id="3933" w:author="Le Minh Nghia" w:date="2019-10-09T10:56:00Z">
            <w:rPr>
              <w:sz w:val="26"/>
              <w:szCs w:val="26"/>
            </w:rPr>
          </w:rPrChange>
        </w:rPr>
        <w:t>sinh</w:t>
      </w:r>
      <w:proofErr w:type="spellEnd"/>
      <w:r w:rsidR="00F8419E" w:rsidRPr="00B41112">
        <w:rPr>
          <w:sz w:val="26"/>
          <w:szCs w:val="26"/>
          <w:rPrChange w:id="3934" w:author="Le Minh Nghia" w:date="2019-10-09T10:56:00Z">
            <w:rPr>
              <w:sz w:val="26"/>
              <w:szCs w:val="26"/>
            </w:rPr>
          </w:rPrChange>
        </w:rPr>
        <w:t xml:space="preserve"> </w:t>
      </w:r>
      <w:proofErr w:type="spellStart"/>
      <w:r w:rsidR="00F8419E" w:rsidRPr="00B41112">
        <w:rPr>
          <w:sz w:val="26"/>
          <w:szCs w:val="26"/>
          <w:rPrChange w:id="3935" w:author="Le Minh Nghia" w:date="2019-10-09T10:56:00Z">
            <w:rPr>
              <w:sz w:val="26"/>
              <w:szCs w:val="26"/>
            </w:rPr>
          </w:rPrChange>
        </w:rPr>
        <w:t>viên</w:t>
      </w:r>
      <w:proofErr w:type="spellEnd"/>
      <w:r w:rsidR="00F8419E" w:rsidRPr="00B41112">
        <w:rPr>
          <w:sz w:val="26"/>
          <w:szCs w:val="26"/>
          <w:rPrChange w:id="3936" w:author="Le Minh Nghia" w:date="2019-10-09T10:56:00Z">
            <w:rPr>
              <w:sz w:val="26"/>
              <w:szCs w:val="26"/>
            </w:rPr>
          </w:rPrChange>
        </w:rPr>
        <w:t xml:space="preserve"> </w:t>
      </w:r>
      <w:proofErr w:type="spellStart"/>
      <w:r w:rsidR="00F8419E" w:rsidRPr="00B41112">
        <w:rPr>
          <w:sz w:val="26"/>
          <w:szCs w:val="26"/>
          <w:rPrChange w:id="3937" w:author="Le Minh Nghia" w:date="2019-10-09T10:56:00Z">
            <w:rPr>
              <w:sz w:val="26"/>
              <w:szCs w:val="26"/>
            </w:rPr>
          </w:rPrChange>
        </w:rPr>
        <w:t>và</w:t>
      </w:r>
      <w:proofErr w:type="spellEnd"/>
      <w:r w:rsidR="00F8419E" w:rsidRPr="00B41112">
        <w:rPr>
          <w:sz w:val="26"/>
          <w:szCs w:val="26"/>
          <w:rPrChange w:id="3938" w:author="Le Minh Nghia" w:date="2019-10-09T10:56:00Z">
            <w:rPr>
              <w:sz w:val="26"/>
              <w:szCs w:val="26"/>
            </w:rPr>
          </w:rPrChange>
        </w:rPr>
        <w:t xml:space="preserve"> </w:t>
      </w:r>
      <w:proofErr w:type="spellStart"/>
      <w:r w:rsidR="00F8419E" w:rsidRPr="00B41112">
        <w:rPr>
          <w:sz w:val="26"/>
          <w:szCs w:val="26"/>
          <w:rPrChange w:id="3939" w:author="Le Minh Nghia" w:date="2019-10-09T10:56:00Z">
            <w:rPr>
              <w:sz w:val="26"/>
              <w:szCs w:val="26"/>
            </w:rPr>
          </w:rPrChange>
        </w:rPr>
        <w:t>các</w:t>
      </w:r>
      <w:proofErr w:type="spellEnd"/>
      <w:r w:rsidR="00F8419E" w:rsidRPr="00B41112">
        <w:rPr>
          <w:sz w:val="26"/>
          <w:szCs w:val="26"/>
          <w:rPrChange w:id="3940" w:author="Le Minh Nghia" w:date="2019-10-09T10:56:00Z">
            <w:rPr>
              <w:sz w:val="26"/>
              <w:szCs w:val="26"/>
            </w:rPr>
          </w:rPrChange>
        </w:rPr>
        <w:t xml:space="preserve"> </w:t>
      </w:r>
      <w:proofErr w:type="spellStart"/>
      <w:r w:rsidR="00F8419E" w:rsidRPr="00B41112">
        <w:rPr>
          <w:sz w:val="26"/>
          <w:szCs w:val="26"/>
          <w:rPrChange w:id="3941" w:author="Le Minh Nghia" w:date="2019-10-09T10:56:00Z">
            <w:rPr>
              <w:sz w:val="26"/>
              <w:szCs w:val="26"/>
            </w:rPr>
          </w:rPrChange>
        </w:rPr>
        <w:t>sự</w:t>
      </w:r>
      <w:proofErr w:type="spellEnd"/>
      <w:r w:rsidR="00F8419E" w:rsidRPr="00B41112">
        <w:rPr>
          <w:sz w:val="26"/>
          <w:szCs w:val="26"/>
          <w:rPrChange w:id="3942" w:author="Le Minh Nghia" w:date="2019-10-09T10:56:00Z">
            <w:rPr>
              <w:sz w:val="26"/>
              <w:szCs w:val="26"/>
            </w:rPr>
          </w:rPrChange>
        </w:rPr>
        <w:t xml:space="preserve"> </w:t>
      </w:r>
      <w:proofErr w:type="spellStart"/>
      <w:r w:rsidR="00F8419E" w:rsidRPr="00B41112">
        <w:rPr>
          <w:sz w:val="26"/>
          <w:szCs w:val="26"/>
          <w:rPrChange w:id="3943" w:author="Le Minh Nghia" w:date="2019-10-09T10:56:00Z">
            <w:rPr>
              <w:sz w:val="26"/>
              <w:szCs w:val="26"/>
            </w:rPr>
          </w:rPrChange>
        </w:rPr>
        <w:t>kiện</w:t>
      </w:r>
      <w:proofErr w:type="spellEnd"/>
      <w:r w:rsidR="00F8419E" w:rsidRPr="00B41112">
        <w:rPr>
          <w:sz w:val="26"/>
          <w:szCs w:val="26"/>
          <w:rPrChange w:id="3944" w:author="Le Minh Nghia" w:date="2019-10-09T10:56:00Z">
            <w:rPr>
              <w:sz w:val="26"/>
              <w:szCs w:val="26"/>
            </w:rPr>
          </w:rPrChange>
        </w:rPr>
        <w:t xml:space="preserve">, </w:t>
      </w:r>
      <w:proofErr w:type="spellStart"/>
      <w:r w:rsidR="00F8419E" w:rsidRPr="00B41112">
        <w:rPr>
          <w:sz w:val="26"/>
          <w:szCs w:val="26"/>
          <w:rPrChange w:id="3945" w:author="Le Minh Nghia" w:date="2019-10-09T10:56:00Z">
            <w:rPr>
              <w:sz w:val="26"/>
              <w:szCs w:val="26"/>
            </w:rPr>
          </w:rPrChange>
        </w:rPr>
        <w:t>các</w:t>
      </w:r>
      <w:proofErr w:type="spellEnd"/>
      <w:r w:rsidR="00F8419E" w:rsidRPr="00B41112">
        <w:rPr>
          <w:sz w:val="26"/>
          <w:szCs w:val="26"/>
          <w:rPrChange w:id="3946" w:author="Le Minh Nghia" w:date="2019-10-09T10:56:00Z">
            <w:rPr>
              <w:sz w:val="26"/>
              <w:szCs w:val="26"/>
            </w:rPr>
          </w:rPrChange>
        </w:rPr>
        <w:t xml:space="preserve"> </w:t>
      </w:r>
      <w:proofErr w:type="spellStart"/>
      <w:r w:rsidR="00F8419E" w:rsidRPr="00B41112">
        <w:rPr>
          <w:sz w:val="26"/>
          <w:szCs w:val="26"/>
          <w:rPrChange w:id="3947" w:author="Le Minh Nghia" w:date="2019-10-09T10:56:00Z">
            <w:rPr>
              <w:sz w:val="26"/>
              <w:szCs w:val="26"/>
            </w:rPr>
          </w:rPrChange>
        </w:rPr>
        <w:t>hoạt</w:t>
      </w:r>
      <w:proofErr w:type="spellEnd"/>
      <w:r w:rsidR="00F8419E" w:rsidRPr="00B41112">
        <w:rPr>
          <w:sz w:val="26"/>
          <w:szCs w:val="26"/>
          <w:rPrChange w:id="3948" w:author="Le Minh Nghia" w:date="2019-10-09T10:56:00Z">
            <w:rPr>
              <w:sz w:val="26"/>
              <w:szCs w:val="26"/>
            </w:rPr>
          </w:rPrChange>
        </w:rPr>
        <w:t xml:space="preserve"> </w:t>
      </w:r>
      <w:proofErr w:type="spellStart"/>
      <w:r w:rsidR="00F8419E" w:rsidRPr="00B41112">
        <w:rPr>
          <w:sz w:val="26"/>
          <w:szCs w:val="26"/>
          <w:rPrChange w:id="3949" w:author="Le Minh Nghia" w:date="2019-10-09T10:56:00Z">
            <w:rPr>
              <w:sz w:val="26"/>
              <w:szCs w:val="26"/>
            </w:rPr>
          </w:rPrChange>
        </w:rPr>
        <w:t>động</w:t>
      </w:r>
      <w:proofErr w:type="spellEnd"/>
      <w:r w:rsidR="00F8419E" w:rsidRPr="00B41112">
        <w:rPr>
          <w:sz w:val="26"/>
          <w:szCs w:val="26"/>
          <w:rPrChange w:id="3950" w:author="Le Minh Nghia" w:date="2019-10-09T10:56:00Z">
            <w:rPr>
              <w:sz w:val="26"/>
              <w:szCs w:val="26"/>
            </w:rPr>
          </w:rPrChange>
        </w:rPr>
        <w:t xml:space="preserve"> </w:t>
      </w:r>
      <w:proofErr w:type="spellStart"/>
      <w:r w:rsidR="00F8419E" w:rsidRPr="00B41112">
        <w:rPr>
          <w:sz w:val="26"/>
          <w:szCs w:val="26"/>
          <w:rPrChange w:id="3951" w:author="Le Minh Nghia" w:date="2019-10-09T10:56:00Z">
            <w:rPr>
              <w:sz w:val="26"/>
              <w:szCs w:val="26"/>
            </w:rPr>
          </w:rPrChange>
        </w:rPr>
        <w:t>tình</w:t>
      </w:r>
      <w:proofErr w:type="spellEnd"/>
      <w:r w:rsidR="00F8419E" w:rsidRPr="00B41112">
        <w:rPr>
          <w:sz w:val="26"/>
          <w:szCs w:val="26"/>
          <w:rPrChange w:id="3952" w:author="Le Minh Nghia" w:date="2019-10-09T10:56:00Z">
            <w:rPr>
              <w:sz w:val="26"/>
              <w:szCs w:val="26"/>
            </w:rPr>
          </w:rPrChange>
        </w:rPr>
        <w:t xml:space="preserve"> </w:t>
      </w:r>
      <w:proofErr w:type="spellStart"/>
      <w:r w:rsidR="00F8419E" w:rsidRPr="00B41112">
        <w:rPr>
          <w:sz w:val="26"/>
          <w:szCs w:val="26"/>
          <w:rPrChange w:id="3953" w:author="Le Minh Nghia" w:date="2019-10-09T10:56:00Z">
            <w:rPr>
              <w:sz w:val="26"/>
              <w:szCs w:val="26"/>
            </w:rPr>
          </w:rPrChange>
        </w:rPr>
        <w:t>nguyệt</w:t>
      </w:r>
      <w:proofErr w:type="spellEnd"/>
      <w:r w:rsidR="00F8419E" w:rsidRPr="00B41112">
        <w:rPr>
          <w:sz w:val="26"/>
          <w:szCs w:val="26"/>
          <w:rPrChange w:id="3954" w:author="Le Minh Nghia" w:date="2019-10-09T10:56:00Z">
            <w:rPr>
              <w:sz w:val="26"/>
              <w:szCs w:val="26"/>
            </w:rPr>
          </w:rPrChange>
        </w:rPr>
        <w:t xml:space="preserve"> </w:t>
      </w:r>
      <w:proofErr w:type="spellStart"/>
      <w:r w:rsidR="00F8419E" w:rsidRPr="00B41112">
        <w:rPr>
          <w:sz w:val="26"/>
          <w:szCs w:val="26"/>
          <w:rPrChange w:id="3955" w:author="Le Minh Nghia" w:date="2019-10-09T10:56:00Z">
            <w:rPr>
              <w:sz w:val="26"/>
              <w:szCs w:val="26"/>
            </w:rPr>
          </w:rPrChange>
        </w:rPr>
        <w:t>cho</w:t>
      </w:r>
      <w:proofErr w:type="spellEnd"/>
      <w:r w:rsidR="00F8419E" w:rsidRPr="00B41112">
        <w:rPr>
          <w:sz w:val="26"/>
          <w:szCs w:val="26"/>
          <w:rPrChange w:id="3956" w:author="Le Minh Nghia" w:date="2019-10-09T10:56:00Z">
            <w:rPr>
              <w:sz w:val="26"/>
              <w:szCs w:val="26"/>
            </w:rPr>
          </w:rPrChange>
        </w:rPr>
        <w:t xml:space="preserve"> </w:t>
      </w:r>
      <w:proofErr w:type="spellStart"/>
      <w:r w:rsidR="00F8419E" w:rsidRPr="00B41112">
        <w:rPr>
          <w:sz w:val="26"/>
          <w:szCs w:val="26"/>
          <w:rPrChange w:id="3957" w:author="Le Minh Nghia" w:date="2019-10-09T10:56:00Z">
            <w:rPr>
              <w:sz w:val="26"/>
              <w:szCs w:val="26"/>
            </w:rPr>
          </w:rPrChange>
        </w:rPr>
        <w:t>cựu</w:t>
      </w:r>
      <w:proofErr w:type="spellEnd"/>
      <w:r w:rsidR="00F8419E" w:rsidRPr="00B41112">
        <w:rPr>
          <w:sz w:val="26"/>
          <w:szCs w:val="26"/>
          <w:rPrChange w:id="3958" w:author="Le Minh Nghia" w:date="2019-10-09T10:56:00Z">
            <w:rPr>
              <w:sz w:val="26"/>
              <w:szCs w:val="26"/>
            </w:rPr>
          </w:rPrChange>
        </w:rPr>
        <w:t xml:space="preserve"> </w:t>
      </w:r>
      <w:proofErr w:type="spellStart"/>
      <w:r w:rsidR="00F8419E" w:rsidRPr="00B41112">
        <w:rPr>
          <w:sz w:val="26"/>
          <w:szCs w:val="26"/>
          <w:rPrChange w:id="3959" w:author="Le Minh Nghia" w:date="2019-10-09T10:56:00Z">
            <w:rPr>
              <w:sz w:val="26"/>
              <w:szCs w:val="26"/>
            </w:rPr>
          </w:rPrChange>
        </w:rPr>
        <w:t>sinh</w:t>
      </w:r>
      <w:proofErr w:type="spellEnd"/>
      <w:r w:rsidR="00F8419E" w:rsidRPr="00B41112">
        <w:rPr>
          <w:sz w:val="26"/>
          <w:szCs w:val="26"/>
          <w:rPrChange w:id="3960" w:author="Le Minh Nghia" w:date="2019-10-09T10:56:00Z">
            <w:rPr>
              <w:sz w:val="26"/>
              <w:szCs w:val="26"/>
            </w:rPr>
          </w:rPrChange>
        </w:rPr>
        <w:t xml:space="preserve"> </w:t>
      </w:r>
      <w:proofErr w:type="spellStart"/>
      <w:r w:rsidR="00F8419E" w:rsidRPr="00B41112">
        <w:rPr>
          <w:sz w:val="26"/>
          <w:szCs w:val="26"/>
          <w:rPrChange w:id="3961" w:author="Le Minh Nghia" w:date="2019-10-09T10:56:00Z">
            <w:rPr>
              <w:sz w:val="26"/>
              <w:szCs w:val="26"/>
            </w:rPr>
          </w:rPrChange>
        </w:rPr>
        <w:t>viên</w:t>
      </w:r>
      <w:proofErr w:type="spellEnd"/>
      <w:r w:rsidR="00F8419E" w:rsidRPr="00B41112">
        <w:rPr>
          <w:sz w:val="26"/>
          <w:szCs w:val="26"/>
          <w:rPrChange w:id="3962" w:author="Le Minh Nghia" w:date="2019-10-09T10:56:00Z">
            <w:rPr>
              <w:sz w:val="26"/>
              <w:szCs w:val="26"/>
            </w:rPr>
          </w:rPrChange>
        </w:rPr>
        <w:t xml:space="preserve">, </w:t>
      </w:r>
      <w:proofErr w:type="spellStart"/>
      <w:r w:rsidR="00F8419E" w:rsidRPr="00B41112">
        <w:rPr>
          <w:sz w:val="26"/>
          <w:szCs w:val="26"/>
          <w:rPrChange w:id="3963" w:author="Le Minh Nghia" w:date="2019-10-09T10:56:00Z">
            <w:rPr>
              <w:sz w:val="26"/>
              <w:szCs w:val="26"/>
            </w:rPr>
          </w:rPrChange>
        </w:rPr>
        <w:t>giữ</w:t>
      </w:r>
      <w:proofErr w:type="spellEnd"/>
      <w:r w:rsidR="00F8419E" w:rsidRPr="00B41112">
        <w:rPr>
          <w:sz w:val="26"/>
          <w:szCs w:val="26"/>
          <w:rPrChange w:id="3964" w:author="Le Minh Nghia" w:date="2019-10-09T10:56:00Z">
            <w:rPr>
              <w:sz w:val="26"/>
              <w:szCs w:val="26"/>
            </w:rPr>
          </w:rPrChange>
        </w:rPr>
        <w:t xml:space="preserve"> </w:t>
      </w:r>
      <w:proofErr w:type="spellStart"/>
      <w:r w:rsidR="00F8419E" w:rsidRPr="00B41112">
        <w:rPr>
          <w:sz w:val="26"/>
          <w:szCs w:val="26"/>
          <w:rPrChange w:id="3965" w:author="Le Minh Nghia" w:date="2019-10-09T10:56:00Z">
            <w:rPr>
              <w:sz w:val="26"/>
              <w:szCs w:val="26"/>
            </w:rPr>
          </w:rPrChange>
        </w:rPr>
        <w:t>liên</w:t>
      </w:r>
      <w:proofErr w:type="spellEnd"/>
      <w:r w:rsidR="00F8419E" w:rsidRPr="00B41112">
        <w:rPr>
          <w:sz w:val="26"/>
          <w:szCs w:val="26"/>
          <w:rPrChange w:id="3966" w:author="Le Minh Nghia" w:date="2019-10-09T10:56:00Z">
            <w:rPr>
              <w:sz w:val="26"/>
              <w:szCs w:val="26"/>
            </w:rPr>
          </w:rPrChange>
        </w:rPr>
        <w:t xml:space="preserve"> </w:t>
      </w:r>
      <w:proofErr w:type="spellStart"/>
      <w:r w:rsidR="00F8419E" w:rsidRPr="00B41112">
        <w:rPr>
          <w:sz w:val="26"/>
          <w:szCs w:val="26"/>
          <w:rPrChange w:id="3967" w:author="Le Minh Nghia" w:date="2019-10-09T10:56:00Z">
            <w:rPr>
              <w:sz w:val="26"/>
              <w:szCs w:val="26"/>
            </w:rPr>
          </w:rPrChange>
        </w:rPr>
        <w:t>lạc</w:t>
      </w:r>
      <w:proofErr w:type="spellEnd"/>
      <w:r w:rsidR="00F8419E" w:rsidRPr="00B41112">
        <w:rPr>
          <w:sz w:val="26"/>
          <w:szCs w:val="26"/>
          <w:rPrChange w:id="3968" w:author="Le Minh Nghia" w:date="2019-10-09T10:56:00Z">
            <w:rPr>
              <w:sz w:val="26"/>
              <w:szCs w:val="26"/>
            </w:rPr>
          </w:rPrChange>
        </w:rPr>
        <w:t xml:space="preserve"> </w:t>
      </w:r>
      <w:proofErr w:type="spellStart"/>
      <w:r w:rsidR="00F8419E" w:rsidRPr="00B41112">
        <w:rPr>
          <w:sz w:val="26"/>
          <w:szCs w:val="26"/>
          <w:rPrChange w:id="3969" w:author="Le Minh Nghia" w:date="2019-10-09T10:56:00Z">
            <w:rPr>
              <w:sz w:val="26"/>
              <w:szCs w:val="26"/>
            </w:rPr>
          </w:rPrChange>
        </w:rPr>
        <w:t>giữa</w:t>
      </w:r>
      <w:proofErr w:type="spellEnd"/>
      <w:r w:rsidR="00F8419E" w:rsidRPr="00B41112">
        <w:rPr>
          <w:sz w:val="26"/>
          <w:szCs w:val="26"/>
          <w:rPrChange w:id="3970" w:author="Le Minh Nghia" w:date="2019-10-09T10:56:00Z">
            <w:rPr>
              <w:sz w:val="26"/>
              <w:szCs w:val="26"/>
            </w:rPr>
          </w:rPrChange>
        </w:rPr>
        <w:t xml:space="preserve"> </w:t>
      </w:r>
      <w:proofErr w:type="spellStart"/>
      <w:r w:rsidR="00F8419E" w:rsidRPr="00B41112">
        <w:rPr>
          <w:sz w:val="26"/>
          <w:szCs w:val="26"/>
          <w:rPrChange w:id="3971" w:author="Le Minh Nghia" w:date="2019-10-09T10:56:00Z">
            <w:rPr>
              <w:sz w:val="26"/>
              <w:szCs w:val="26"/>
            </w:rPr>
          </w:rPrChange>
        </w:rPr>
        <w:t>cựu</w:t>
      </w:r>
      <w:proofErr w:type="spellEnd"/>
      <w:r w:rsidR="00F8419E" w:rsidRPr="00B41112">
        <w:rPr>
          <w:sz w:val="26"/>
          <w:szCs w:val="26"/>
          <w:rPrChange w:id="3972" w:author="Le Minh Nghia" w:date="2019-10-09T10:56:00Z">
            <w:rPr>
              <w:sz w:val="26"/>
              <w:szCs w:val="26"/>
            </w:rPr>
          </w:rPrChange>
        </w:rPr>
        <w:t xml:space="preserve"> </w:t>
      </w:r>
      <w:proofErr w:type="spellStart"/>
      <w:r w:rsidR="00F8419E" w:rsidRPr="00B41112">
        <w:rPr>
          <w:sz w:val="26"/>
          <w:szCs w:val="26"/>
          <w:rPrChange w:id="3973" w:author="Le Minh Nghia" w:date="2019-10-09T10:56:00Z">
            <w:rPr>
              <w:sz w:val="26"/>
              <w:szCs w:val="26"/>
            </w:rPr>
          </w:rPrChange>
        </w:rPr>
        <w:t>sinh</w:t>
      </w:r>
      <w:proofErr w:type="spellEnd"/>
      <w:r w:rsidR="00F8419E" w:rsidRPr="00B41112">
        <w:rPr>
          <w:sz w:val="26"/>
          <w:szCs w:val="26"/>
          <w:rPrChange w:id="3974" w:author="Le Minh Nghia" w:date="2019-10-09T10:56:00Z">
            <w:rPr>
              <w:sz w:val="26"/>
              <w:szCs w:val="26"/>
            </w:rPr>
          </w:rPrChange>
        </w:rPr>
        <w:t xml:space="preserve"> </w:t>
      </w:r>
      <w:proofErr w:type="spellStart"/>
      <w:r w:rsidR="00F8419E" w:rsidRPr="00B41112">
        <w:rPr>
          <w:sz w:val="26"/>
          <w:szCs w:val="26"/>
          <w:rPrChange w:id="3975" w:author="Le Minh Nghia" w:date="2019-10-09T10:56:00Z">
            <w:rPr>
              <w:sz w:val="26"/>
              <w:szCs w:val="26"/>
            </w:rPr>
          </w:rPrChange>
        </w:rPr>
        <w:t>viên</w:t>
      </w:r>
      <w:proofErr w:type="spellEnd"/>
      <w:r w:rsidR="00F8419E" w:rsidRPr="00B41112">
        <w:rPr>
          <w:sz w:val="26"/>
          <w:szCs w:val="26"/>
          <w:rPrChange w:id="3976" w:author="Le Minh Nghia" w:date="2019-10-09T10:56:00Z">
            <w:rPr>
              <w:sz w:val="26"/>
              <w:szCs w:val="26"/>
            </w:rPr>
          </w:rPrChange>
        </w:rPr>
        <w:t xml:space="preserve"> </w:t>
      </w:r>
      <w:proofErr w:type="spellStart"/>
      <w:r w:rsidR="00F8419E" w:rsidRPr="00B41112">
        <w:rPr>
          <w:sz w:val="26"/>
          <w:szCs w:val="26"/>
          <w:rPrChange w:id="3977" w:author="Le Minh Nghia" w:date="2019-10-09T10:56:00Z">
            <w:rPr>
              <w:sz w:val="26"/>
              <w:szCs w:val="26"/>
            </w:rPr>
          </w:rPrChange>
        </w:rPr>
        <w:t>với</w:t>
      </w:r>
      <w:proofErr w:type="spellEnd"/>
      <w:r w:rsidR="00F8419E" w:rsidRPr="00B41112">
        <w:rPr>
          <w:sz w:val="26"/>
          <w:szCs w:val="26"/>
          <w:rPrChange w:id="3978" w:author="Le Minh Nghia" w:date="2019-10-09T10:56:00Z">
            <w:rPr>
              <w:sz w:val="26"/>
              <w:szCs w:val="26"/>
            </w:rPr>
          </w:rPrChange>
        </w:rPr>
        <w:t xml:space="preserve"> </w:t>
      </w:r>
      <w:proofErr w:type="spellStart"/>
      <w:r w:rsidR="00F8419E" w:rsidRPr="00B41112">
        <w:rPr>
          <w:sz w:val="26"/>
          <w:szCs w:val="26"/>
          <w:rPrChange w:id="3979" w:author="Le Minh Nghia" w:date="2019-10-09T10:56:00Z">
            <w:rPr>
              <w:sz w:val="26"/>
              <w:szCs w:val="26"/>
            </w:rPr>
          </w:rPrChange>
        </w:rPr>
        <w:t>nhau</w:t>
      </w:r>
      <w:proofErr w:type="spellEnd"/>
      <w:r w:rsidR="00F8419E" w:rsidRPr="00B41112">
        <w:rPr>
          <w:sz w:val="26"/>
          <w:szCs w:val="26"/>
          <w:rPrChange w:id="3980" w:author="Le Minh Nghia" w:date="2019-10-09T10:56:00Z">
            <w:rPr>
              <w:sz w:val="26"/>
              <w:szCs w:val="26"/>
            </w:rPr>
          </w:rPrChange>
        </w:rPr>
        <w:t xml:space="preserve">, </w:t>
      </w:r>
      <w:proofErr w:type="spellStart"/>
      <w:r w:rsidR="00F8419E" w:rsidRPr="00B41112">
        <w:rPr>
          <w:sz w:val="26"/>
          <w:szCs w:val="26"/>
          <w:rPrChange w:id="3981" w:author="Le Minh Nghia" w:date="2019-10-09T10:56:00Z">
            <w:rPr>
              <w:sz w:val="26"/>
              <w:szCs w:val="26"/>
            </w:rPr>
          </w:rPrChange>
        </w:rPr>
        <w:t>cập</w:t>
      </w:r>
      <w:proofErr w:type="spellEnd"/>
      <w:r w:rsidR="00F8419E" w:rsidRPr="00B41112">
        <w:rPr>
          <w:sz w:val="26"/>
          <w:szCs w:val="26"/>
          <w:rPrChange w:id="3982" w:author="Le Minh Nghia" w:date="2019-10-09T10:56:00Z">
            <w:rPr>
              <w:sz w:val="26"/>
              <w:szCs w:val="26"/>
            </w:rPr>
          </w:rPrChange>
        </w:rPr>
        <w:t xml:space="preserve"> </w:t>
      </w:r>
      <w:proofErr w:type="spellStart"/>
      <w:r w:rsidR="00F8419E" w:rsidRPr="00B41112">
        <w:rPr>
          <w:sz w:val="26"/>
          <w:szCs w:val="26"/>
          <w:rPrChange w:id="3983" w:author="Le Minh Nghia" w:date="2019-10-09T10:56:00Z">
            <w:rPr>
              <w:sz w:val="26"/>
              <w:szCs w:val="26"/>
            </w:rPr>
          </w:rPrChange>
        </w:rPr>
        <w:t>nhật</w:t>
      </w:r>
      <w:proofErr w:type="spellEnd"/>
      <w:r w:rsidR="007D736C" w:rsidRPr="00B41112">
        <w:rPr>
          <w:sz w:val="26"/>
          <w:szCs w:val="26"/>
          <w:rPrChange w:id="3984" w:author="Le Minh Nghia" w:date="2019-10-09T10:56:00Z">
            <w:rPr>
              <w:sz w:val="26"/>
              <w:szCs w:val="26"/>
            </w:rPr>
          </w:rPrChange>
        </w:rPr>
        <w:t xml:space="preserve"> </w:t>
      </w:r>
      <w:proofErr w:type="spellStart"/>
      <w:r w:rsidR="00F8419E" w:rsidRPr="00B41112">
        <w:rPr>
          <w:sz w:val="26"/>
          <w:szCs w:val="26"/>
          <w:rPrChange w:id="3985" w:author="Le Minh Nghia" w:date="2019-10-09T10:56:00Z">
            <w:rPr>
              <w:sz w:val="26"/>
              <w:szCs w:val="26"/>
            </w:rPr>
          </w:rPrChange>
        </w:rPr>
        <w:t>thông</w:t>
      </w:r>
      <w:proofErr w:type="spellEnd"/>
      <w:r w:rsidR="00F8419E" w:rsidRPr="00B41112">
        <w:rPr>
          <w:sz w:val="26"/>
          <w:szCs w:val="26"/>
          <w:rPrChange w:id="3986" w:author="Le Minh Nghia" w:date="2019-10-09T10:56:00Z">
            <w:rPr>
              <w:sz w:val="26"/>
              <w:szCs w:val="26"/>
            </w:rPr>
          </w:rPrChange>
        </w:rPr>
        <w:t xml:space="preserve"> tin </w:t>
      </w:r>
      <w:proofErr w:type="spellStart"/>
      <w:r w:rsidR="00F8419E" w:rsidRPr="00B41112">
        <w:rPr>
          <w:sz w:val="26"/>
          <w:szCs w:val="26"/>
          <w:rPrChange w:id="3987" w:author="Le Minh Nghia" w:date="2019-10-09T10:56:00Z">
            <w:rPr>
              <w:sz w:val="26"/>
              <w:szCs w:val="26"/>
            </w:rPr>
          </w:rPrChange>
        </w:rPr>
        <w:t>của</w:t>
      </w:r>
      <w:proofErr w:type="spellEnd"/>
      <w:r w:rsidR="00F8419E" w:rsidRPr="00B41112">
        <w:rPr>
          <w:sz w:val="26"/>
          <w:szCs w:val="26"/>
          <w:rPrChange w:id="3988" w:author="Le Minh Nghia" w:date="2019-10-09T10:56:00Z">
            <w:rPr>
              <w:sz w:val="26"/>
              <w:szCs w:val="26"/>
            </w:rPr>
          </w:rPrChange>
        </w:rPr>
        <w:t xml:space="preserve"> </w:t>
      </w:r>
      <w:proofErr w:type="spellStart"/>
      <w:r w:rsidR="00F8419E" w:rsidRPr="00B41112">
        <w:rPr>
          <w:sz w:val="26"/>
          <w:szCs w:val="26"/>
          <w:rPrChange w:id="3989" w:author="Le Minh Nghia" w:date="2019-10-09T10:56:00Z">
            <w:rPr>
              <w:sz w:val="26"/>
              <w:szCs w:val="26"/>
            </w:rPr>
          </w:rPrChange>
        </w:rPr>
        <w:t>cựu</w:t>
      </w:r>
      <w:proofErr w:type="spellEnd"/>
      <w:r w:rsidR="00F8419E" w:rsidRPr="00B41112">
        <w:rPr>
          <w:sz w:val="26"/>
          <w:szCs w:val="26"/>
          <w:rPrChange w:id="3990" w:author="Le Minh Nghia" w:date="2019-10-09T10:56:00Z">
            <w:rPr>
              <w:sz w:val="26"/>
              <w:szCs w:val="26"/>
            </w:rPr>
          </w:rPrChange>
        </w:rPr>
        <w:t xml:space="preserve"> </w:t>
      </w:r>
      <w:proofErr w:type="spellStart"/>
      <w:r w:rsidR="00F8419E" w:rsidRPr="00B41112">
        <w:rPr>
          <w:sz w:val="26"/>
          <w:szCs w:val="26"/>
          <w:rPrChange w:id="3991" w:author="Le Minh Nghia" w:date="2019-10-09T10:56:00Z">
            <w:rPr>
              <w:sz w:val="26"/>
              <w:szCs w:val="26"/>
            </w:rPr>
          </w:rPrChange>
        </w:rPr>
        <w:t>sinh</w:t>
      </w:r>
      <w:proofErr w:type="spellEnd"/>
      <w:r w:rsidR="00F8419E" w:rsidRPr="00B41112">
        <w:rPr>
          <w:sz w:val="26"/>
          <w:szCs w:val="26"/>
          <w:rPrChange w:id="3992" w:author="Le Minh Nghia" w:date="2019-10-09T10:56:00Z">
            <w:rPr>
              <w:sz w:val="26"/>
              <w:szCs w:val="26"/>
            </w:rPr>
          </w:rPrChange>
        </w:rPr>
        <w:t xml:space="preserve"> </w:t>
      </w:r>
      <w:proofErr w:type="spellStart"/>
      <w:r w:rsidR="00F8419E" w:rsidRPr="00B41112">
        <w:rPr>
          <w:sz w:val="26"/>
          <w:szCs w:val="26"/>
          <w:rPrChange w:id="3993" w:author="Le Minh Nghia" w:date="2019-10-09T10:56:00Z">
            <w:rPr>
              <w:sz w:val="26"/>
              <w:szCs w:val="26"/>
            </w:rPr>
          </w:rPrChange>
        </w:rPr>
        <w:t>viên</w:t>
      </w:r>
      <w:proofErr w:type="spellEnd"/>
      <w:r w:rsidR="00F8419E" w:rsidRPr="00B41112">
        <w:rPr>
          <w:sz w:val="26"/>
          <w:szCs w:val="26"/>
          <w:rPrChange w:id="3994" w:author="Le Minh Nghia" w:date="2019-10-09T10:56:00Z">
            <w:rPr>
              <w:sz w:val="26"/>
              <w:szCs w:val="26"/>
            </w:rPr>
          </w:rPrChange>
        </w:rPr>
        <w:t>,</w:t>
      </w:r>
      <w:r w:rsidRPr="00B41112">
        <w:rPr>
          <w:sz w:val="26"/>
          <w:szCs w:val="26"/>
          <w:rPrChange w:id="3995" w:author="Le Minh Nghia" w:date="2019-10-09T10:56:00Z">
            <w:rPr>
              <w:sz w:val="26"/>
              <w:szCs w:val="26"/>
            </w:rPr>
          </w:rPrChange>
        </w:rPr>
        <w:t xml:space="preserve"> </w:t>
      </w:r>
      <w:proofErr w:type="spellStart"/>
      <w:r w:rsidR="00F8419E" w:rsidRPr="00B41112">
        <w:rPr>
          <w:sz w:val="26"/>
          <w:szCs w:val="26"/>
          <w:rPrChange w:id="3996" w:author="Le Minh Nghia" w:date="2019-10-09T10:56:00Z">
            <w:rPr>
              <w:sz w:val="26"/>
              <w:szCs w:val="26"/>
            </w:rPr>
          </w:rPrChange>
        </w:rPr>
        <w:t>tìm</w:t>
      </w:r>
      <w:proofErr w:type="spellEnd"/>
      <w:r w:rsidR="00F8419E" w:rsidRPr="00B41112">
        <w:rPr>
          <w:sz w:val="26"/>
          <w:szCs w:val="26"/>
          <w:rPrChange w:id="3997" w:author="Le Minh Nghia" w:date="2019-10-09T10:56:00Z">
            <w:rPr>
              <w:sz w:val="26"/>
              <w:szCs w:val="26"/>
            </w:rPr>
          </w:rPrChange>
        </w:rPr>
        <w:t xml:space="preserve"> </w:t>
      </w:r>
      <w:proofErr w:type="spellStart"/>
      <w:r w:rsidR="00F8419E" w:rsidRPr="00B41112">
        <w:rPr>
          <w:sz w:val="26"/>
          <w:szCs w:val="26"/>
          <w:rPrChange w:id="3998" w:author="Le Minh Nghia" w:date="2019-10-09T10:56:00Z">
            <w:rPr>
              <w:sz w:val="26"/>
              <w:szCs w:val="26"/>
            </w:rPr>
          </w:rPrChange>
        </w:rPr>
        <w:t>kiếm</w:t>
      </w:r>
      <w:proofErr w:type="spellEnd"/>
      <w:r w:rsidR="00F8419E" w:rsidRPr="00B41112">
        <w:rPr>
          <w:sz w:val="26"/>
          <w:szCs w:val="26"/>
          <w:rPrChange w:id="3999" w:author="Le Minh Nghia" w:date="2019-10-09T10:56:00Z">
            <w:rPr>
              <w:sz w:val="26"/>
              <w:szCs w:val="26"/>
            </w:rPr>
          </w:rPrChange>
        </w:rPr>
        <w:t xml:space="preserve"> </w:t>
      </w:r>
      <w:proofErr w:type="spellStart"/>
      <w:r w:rsidR="00F8419E" w:rsidRPr="00B41112">
        <w:rPr>
          <w:sz w:val="26"/>
          <w:szCs w:val="26"/>
          <w:rPrChange w:id="4000" w:author="Le Minh Nghia" w:date="2019-10-09T10:56:00Z">
            <w:rPr>
              <w:sz w:val="26"/>
              <w:szCs w:val="26"/>
            </w:rPr>
          </w:rPrChange>
        </w:rPr>
        <w:t>bạn</w:t>
      </w:r>
      <w:proofErr w:type="spellEnd"/>
      <w:r w:rsidR="00F8419E" w:rsidRPr="00B41112">
        <w:rPr>
          <w:sz w:val="26"/>
          <w:szCs w:val="26"/>
          <w:rPrChange w:id="4001" w:author="Le Minh Nghia" w:date="2019-10-09T10:56:00Z">
            <w:rPr>
              <w:sz w:val="26"/>
              <w:szCs w:val="26"/>
            </w:rPr>
          </w:rPrChange>
        </w:rPr>
        <w:t xml:space="preserve"> </w:t>
      </w:r>
      <w:proofErr w:type="spellStart"/>
      <w:r w:rsidR="00F8419E" w:rsidRPr="00B41112">
        <w:rPr>
          <w:sz w:val="26"/>
          <w:szCs w:val="26"/>
          <w:rPrChange w:id="4002" w:author="Le Minh Nghia" w:date="2019-10-09T10:56:00Z">
            <w:rPr>
              <w:sz w:val="26"/>
              <w:szCs w:val="26"/>
            </w:rPr>
          </w:rPrChange>
        </w:rPr>
        <w:t>bè</w:t>
      </w:r>
      <w:proofErr w:type="spellEnd"/>
      <w:r w:rsidR="00F8419E" w:rsidRPr="00B41112">
        <w:rPr>
          <w:sz w:val="26"/>
          <w:szCs w:val="26"/>
          <w:rPrChange w:id="4003" w:author="Le Minh Nghia" w:date="2019-10-09T10:56:00Z">
            <w:rPr>
              <w:sz w:val="26"/>
              <w:szCs w:val="26"/>
            </w:rPr>
          </w:rPrChange>
        </w:rPr>
        <w:t xml:space="preserve">, </w:t>
      </w:r>
      <w:proofErr w:type="spellStart"/>
      <w:r w:rsidR="00F8419E" w:rsidRPr="00B41112">
        <w:rPr>
          <w:sz w:val="26"/>
          <w:szCs w:val="26"/>
          <w:rPrChange w:id="4004" w:author="Le Minh Nghia" w:date="2019-10-09T10:56:00Z">
            <w:rPr>
              <w:sz w:val="26"/>
              <w:szCs w:val="26"/>
            </w:rPr>
          </w:rPrChange>
        </w:rPr>
        <w:t>tập</w:t>
      </w:r>
      <w:proofErr w:type="spellEnd"/>
      <w:r w:rsidR="00F8419E" w:rsidRPr="00B41112">
        <w:rPr>
          <w:sz w:val="26"/>
          <w:szCs w:val="26"/>
          <w:rPrChange w:id="4005" w:author="Le Minh Nghia" w:date="2019-10-09T10:56:00Z">
            <w:rPr>
              <w:sz w:val="26"/>
              <w:szCs w:val="26"/>
            </w:rPr>
          </w:rPrChange>
        </w:rPr>
        <w:t xml:space="preserve"> </w:t>
      </w:r>
      <w:proofErr w:type="spellStart"/>
      <w:r w:rsidR="00F8419E" w:rsidRPr="00B41112">
        <w:rPr>
          <w:sz w:val="26"/>
          <w:szCs w:val="26"/>
          <w:rPrChange w:id="4006" w:author="Le Minh Nghia" w:date="2019-10-09T10:56:00Z">
            <w:rPr>
              <w:sz w:val="26"/>
              <w:szCs w:val="26"/>
            </w:rPr>
          </w:rPrChange>
        </w:rPr>
        <w:t>chí</w:t>
      </w:r>
      <w:proofErr w:type="spellEnd"/>
      <w:r w:rsidR="00F8419E" w:rsidRPr="00B41112">
        <w:rPr>
          <w:sz w:val="26"/>
          <w:szCs w:val="26"/>
          <w:rPrChange w:id="4007" w:author="Le Minh Nghia" w:date="2019-10-09T10:56:00Z">
            <w:rPr>
              <w:sz w:val="26"/>
              <w:szCs w:val="26"/>
            </w:rPr>
          </w:rPrChange>
        </w:rPr>
        <w:t xml:space="preserve"> </w:t>
      </w:r>
      <w:proofErr w:type="spellStart"/>
      <w:r w:rsidR="00F8419E" w:rsidRPr="00B41112">
        <w:rPr>
          <w:sz w:val="26"/>
          <w:szCs w:val="26"/>
          <w:rPrChange w:id="4008" w:author="Le Minh Nghia" w:date="2019-10-09T10:56:00Z">
            <w:rPr>
              <w:sz w:val="26"/>
              <w:szCs w:val="26"/>
            </w:rPr>
          </w:rPrChange>
        </w:rPr>
        <w:t>cựu</w:t>
      </w:r>
      <w:proofErr w:type="spellEnd"/>
      <w:r w:rsidR="00F8419E" w:rsidRPr="00B41112">
        <w:rPr>
          <w:sz w:val="26"/>
          <w:szCs w:val="26"/>
          <w:rPrChange w:id="4009" w:author="Le Minh Nghia" w:date="2019-10-09T10:56:00Z">
            <w:rPr>
              <w:sz w:val="26"/>
              <w:szCs w:val="26"/>
            </w:rPr>
          </w:rPrChange>
        </w:rPr>
        <w:t xml:space="preserve"> </w:t>
      </w:r>
      <w:proofErr w:type="spellStart"/>
      <w:r w:rsidR="00F8419E" w:rsidRPr="00B41112">
        <w:rPr>
          <w:sz w:val="26"/>
          <w:szCs w:val="26"/>
          <w:rPrChange w:id="4010" w:author="Le Minh Nghia" w:date="2019-10-09T10:56:00Z">
            <w:rPr>
              <w:sz w:val="26"/>
              <w:szCs w:val="26"/>
            </w:rPr>
          </w:rPrChange>
        </w:rPr>
        <w:t>sinh</w:t>
      </w:r>
      <w:proofErr w:type="spellEnd"/>
      <w:r w:rsidR="00F8419E" w:rsidRPr="00B41112">
        <w:rPr>
          <w:sz w:val="26"/>
          <w:szCs w:val="26"/>
          <w:rPrChange w:id="4011" w:author="Le Minh Nghia" w:date="2019-10-09T10:56:00Z">
            <w:rPr>
              <w:sz w:val="26"/>
              <w:szCs w:val="26"/>
            </w:rPr>
          </w:rPrChange>
        </w:rPr>
        <w:t xml:space="preserve"> </w:t>
      </w:r>
      <w:proofErr w:type="spellStart"/>
      <w:r w:rsidR="00F8419E" w:rsidRPr="00B41112">
        <w:rPr>
          <w:sz w:val="26"/>
          <w:szCs w:val="26"/>
          <w:rPrChange w:id="4012" w:author="Le Minh Nghia" w:date="2019-10-09T10:56:00Z">
            <w:rPr>
              <w:sz w:val="26"/>
              <w:szCs w:val="26"/>
            </w:rPr>
          </w:rPrChange>
        </w:rPr>
        <w:t>viên</w:t>
      </w:r>
      <w:proofErr w:type="spellEnd"/>
      <w:r w:rsidR="00F8419E" w:rsidRPr="00B41112">
        <w:rPr>
          <w:sz w:val="26"/>
          <w:szCs w:val="26"/>
          <w:rPrChange w:id="4013" w:author="Le Minh Nghia" w:date="2019-10-09T10:56:00Z">
            <w:rPr>
              <w:sz w:val="26"/>
              <w:szCs w:val="26"/>
            </w:rPr>
          </w:rPrChange>
        </w:rPr>
        <w:t xml:space="preserve"> </w:t>
      </w:r>
      <w:proofErr w:type="spellStart"/>
      <w:r w:rsidR="00F8419E" w:rsidRPr="00B41112">
        <w:rPr>
          <w:sz w:val="26"/>
          <w:szCs w:val="26"/>
          <w:rPrChange w:id="4014" w:author="Le Minh Nghia" w:date="2019-10-09T10:56:00Z">
            <w:rPr>
              <w:sz w:val="26"/>
              <w:szCs w:val="26"/>
            </w:rPr>
          </w:rPrChange>
        </w:rPr>
        <w:t>và</w:t>
      </w:r>
      <w:proofErr w:type="spellEnd"/>
      <w:r w:rsidR="00F8419E" w:rsidRPr="00B41112">
        <w:rPr>
          <w:sz w:val="26"/>
          <w:szCs w:val="26"/>
          <w:rPrChange w:id="4015" w:author="Le Minh Nghia" w:date="2019-10-09T10:56:00Z">
            <w:rPr>
              <w:sz w:val="26"/>
              <w:szCs w:val="26"/>
            </w:rPr>
          </w:rPrChange>
        </w:rPr>
        <w:t xml:space="preserve"> </w:t>
      </w:r>
      <w:proofErr w:type="spellStart"/>
      <w:r w:rsidR="00F8419E" w:rsidRPr="00B41112">
        <w:rPr>
          <w:sz w:val="26"/>
          <w:szCs w:val="26"/>
          <w:rPrChange w:id="4016" w:author="Le Minh Nghia" w:date="2019-10-09T10:56:00Z">
            <w:rPr>
              <w:sz w:val="26"/>
              <w:szCs w:val="26"/>
            </w:rPr>
          </w:rPrChange>
        </w:rPr>
        <w:t>thông</w:t>
      </w:r>
      <w:proofErr w:type="spellEnd"/>
      <w:r w:rsidR="00F8419E" w:rsidRPr="00B41112">
        <w:rPr>
          <w:sz w:val="26"/>
          <w:szCs w:val="26"/>
          <w:rPrChange w:id="4017" w:author="Le Minh Nghia" w:date="2019-10-09T10:56:00Z">
            <w:rPr>
              <w:sz w:val="26"/>
              <w:szCs w:val="26"/>
            </w:rPr>
          </w:rPrChange>
        </w:rPr>
        <w:t xml:space="preserve"> tin </w:t>
      </w:r>
      <w:proofErr w:type="spellStart"/>
      <w:r w:rsidR="00F8419E" w:rsidRPr="00B41112">
        <w:rPr>
          <w:sz w:val="26"/>
          <w:szCs w:val="26"/>
          <w:rPrChange w:id="4018" w:author="Le Minh Nghia" w:date="2019-10-09T10:56:00Z">
            <w:rPr>
              <w:sz w:val="26"/>
              <w:szCs w:val="26"/>
            </w:rPr>
          </w:rPrChange>
        </w:rPr>
        <w:t>mới</w:t>
      </w:r>
      <w:proofErr w:type="spellEnd"/>
      <w:r w:rsidR="00F8419E" w:rsidRPr="00B41112">
        <w:rPr>
          <w:sz w:val="26"/>
          <w:szCs w:val="26"/>
          <w:rPrChange w:id="4019" w:author="Le Minh Nghia" w:date="2019-10-09T10:56:00Z">
            <w:rPr>
              <w:sz w:val="26"/>
              <w:szCs w:val="26"/>
            </w:rPr>
          </w:rPrChange>
        </w:rPr>
        <w:t xml:space="preserve"> </w:t>
      </w:r>
      <w:proofErr w:type="spellStart"/>
      <w:r w:rsidR="00F8419E" w:rsidRPr="00B41112">
        <w:rPr>
          <w:sz w:val="26"/>
          <w:szCs w:val="26"/>
          <w:rPrChange w:id="4020" w:author="Le Minh Nghia" w:date="2019-10-09T10:56:00Z">
            <w:rPr>
              <w:sz w:val="26"/>
              <w:szCs w:val="26"/>
            </w:rPr>
          </w:rPrChange>
        </w:rPr>
        <w:t>nhất</w:t>
      </w:r>
      <w:proofErr w:type="spellEnd"/>
      <w:r w:rsidR="00F8419E" w:rsidRPr="00B41112">
        <w:rPr>
          <w:sz w:val="26"/>
          <w:szCs w:val="26"/>
          <w:rPrChange w:id="4021" w:author="Le Minh Nghia" w:date="2019-10-09T10:56:00Z">
            <w:rPr>
              <w:sz w:val="26"/>
              <w:szCs w:val="26"/>
            </w:rPr>
          </w:rPrChange>
        </w:rPr>
        <w:t xml:space="preserve">, </w:t>
      </w:r>
      <w:proofErr w:type="spellStart"/>
      <w:r w:rsidR="00F8419E" w:rsidRPr="00B41112">
        <w:rPr>
          <w:sz w:val="26"/>
          <w:szCs w:val="26"/>
          <w:rPrChange w:id="4022" w:author="Le Minh Nghia" w:date="2019-10-09T10:56:00Z">
            <w:rPr>
              <w:sz w:val="26"/>
              <w:szCs w:val="26"/>
            </w:rPr>
          </w:rPrChange>
        </w:rPr>
        <w:t>cộng</w:t>
      </w:r>
      <w:proofErr w:type="spellEnd"/>
      <w:r w:rsidR="00F8419E" w:rsidRPr="00B41112">
        <w:rPr>
          <w:sz w:val="26"/>
          <w:szCs w:val="26"/>
          <w:rPrChange w:id="4023" w:author="Le Minh Nghia" w:date="2019-10-09T10:56:00Z">
            <w:rPr>
              <w:sz w:val="26"/>
              <w:szCs w:val="26"/>
            </w:rPr>
          </w:rPrChange>
        </w:rPr>
        <w:t xml:space="preserve"> </w:t>
      </w:r>
      <w:proofErr w:type="spellStart"/>
      <w:r w:rsidR="00F8419E" w:rsidRPr="00B41112">
        <w:rPr>
          <w:sz w:val="26"/>
          <w:szCs w:val="26"/>
          <w:rPrChange w:id="4024" w:author="Le Minh Nghia" w:date="2019-10-09T10:56:00Z">
            <w:rPr>
              <w:sz w:val="26"/>
              <w:szCs w:val="26"/>
            </w:rPr>
          </w:rPrChange>
        </w:rPr>
        <w:t>đồng</w:t>
      </w:r>
      <w:proofErr w:type="spellEnd"/>
      <w:r w:rsidR="00F8419E" w:rsidRPr="00B41112">
        <w:rPr>
          <w:sz w:val="26"/>
          <w:szCs w:val="26"/>
          <w:rPrChange w:id="4025" w:author="Le Minh Nghia" w:date="2019-10-09T10:56:00Z">
            <w:rPr>
              <w:sz w:val="26"/>
              <w:szCs w:val="26"/>
            </w:rPr>
          </w:rPrChange>
        </w:rPr>
        <w:t xml:space="preserve"> </w:t>
      </w:r>
      <w:proofErr w:type="spellStart"/>
      <w:r w:rsidR="00F8419E" w:rsidRPr="00B41112">
        <w:rPr>
          <w:sz w:val="26"/>
          <w:szCs w:val="26"/>
          <w:rPrChange w:id="4026" w:author="Le Minh Nghia" w:date="2019-10-09T10:56:00Z">
            <w:rPr>
              <w:sz w:val="26"/>
              <w:szCs w:val="26"/>
            </w:rPr>
          </w:rPrChange>
        </w:rPr>
        <w:t>cựu</w:t>
      </w:r>
      <w:proofErr w:type="spellEnd"/>
      <w:r w:rsidR="00F8419E" w:rsidRPr="00B41112">
        <w:rPr>
          <w:sz w:val="26"/>
          <w:szCs w:val="26"/>
          <w:rPrChange w:id="4027" w:author="Le Minh Nghia" w:date="2019-10-09T10:56:00Z">
            <w:rPr>
              <w:sz w:val="26"/>
              <w:szCs w:val="26"/>
            </w:rPr>
          </w:rPrChange>
        </w:rPr>
        <w:t xml:space="preserve"> </w:t>
      </w:r>
      <w:proofErr w:type="spellStart"/>
      <w:r w:rsidR="00F8419E" w:rsidRPr="00B41112">
        <w:rPr>
          <w:sz w:val="26"/>
          <w:szCs w:val="26"/>
          <w:rPrChange w:id="4028" w:author="Le Minh Nghia" w:date="2019-10-09T10:56:00Z">
            <w:rPr>
              <w:sz w:val="26"/>
              <w:szCs w:val="26"/>
            </w:rPr>
          </w:rPrChange>
        </w:rPr>
        <w:t>sinh</w:t>
      </w:r>
      <w:proofErr w:type="spellEnd"/>
      <w:r w:rsidR="00F8419E" w:rsidRPr="00B41112">
        <w:rPr>
          <w:sz w:val="26"/>
          <w:szCs w:val="26"/>
          <w:rPrChange w:id="4029" w:author="Le Minh Nghia" w:date="2019-10-09T10:56:00Z">
            <w:rPr>
              <w:sz w:val="26"/>
              <w:szCs w:val="26"/>
            </w:rPr>
          </w:rPrChange>
        </w:rPr>
        <w:t xml:space="preserve"> </w:t>
      </w:r>
      <w:proofErr w:type="spellStart"/>
      <w:r w:rsidR="00F8419E" w:rsidRPr="00B41112">
        <w:rPr>
          <w:sz w:val="26"/>
          <w:szCs w:val="26"/>
          <w:rPrChange w:id="4030" w:author="Le Minh Nghia" w:date="2019-10-09T10:56:00Z">
            <w:rPr>
              <w:sz w:val="26"/>
              <w:szCs w:val="26"/>
            </w:rPr>
          </w:rPrChange>
        </w:rPr>
        <w:t>viên</w:t>
      </w:r>
      <w:proofErr w:type="spellEnd"/>
      <w:r w:rsidR="00F8419E" w:rsidRPr="00B41112">
        <w:rPr>
          <w:sz w:val="26"/>
          <w:szCs w:val="26"/>
          <w:rPrChange w:id="4031" w:author="Le Minh Nghia" w:date="2019-10-09T10:56:00Z">
            <w:rPr>
              <w:sz w:val="26"/>
              <w:szCs w:val="26"/>
            </w:rPr>
          </w:rPrChange>
        </w:rPr>
        <w:t xml:space="preserve"> </w:t>
      </w:r>
      <w:proofErr w:type="spellStart"/>
      <w:r w:rsidR="00F8419E" w:rsidRPr="00B41112">
        <w:rPr>
          <w:sz w:val="26"/>
          <w:szCs w:val="26"/>
          <w:rPrChange w:id="4032" w:author="Le Minh Nghia" w:date="2019-10-09T10:56:00Z">
            <w:rPr>
              <w:sz w:val="26"/>
              <w:szCs w:val="26"/>
            </w:rPr>
          </w:rPrChange>
        </w:rPr>
        <w:t>của</w:t>
      </w:r>
      <w:proofErr w:type="spellEnd"/>
      <w:r w:rsidR="00F8419E" w:rsidRPr="00B41112">
        <w:rPr>
          <w:sz w:val="26"/>
          <w:szCs w:val="26"/>
          <w:rPrChange w:id="4033" w:author="Le Minh Nghia" w:date="2019-10-09T10:56:00Z">
            <w:rPr>
              <w:sz w:val="26"/>
              <w:szCs w:val="26"/>
            </w:rPr>
          </w:rPrChange>
        </w:rPr>
        <w:t xml:space="preserve"> </w:t>
      </w:r>
      <w:proofErr w:type="spellStart"/>
      <w:r w:rsidR="00F8419E" w:rsidRPr="00B41112">
        <w:rPr>
          <w:sz w:val="26"/>
          <w:szCs w:val="26"/>
          <w:rPrChange w:id="4034" w:author="Le Minh Nghia" w:date="2019-10-09T10:56:00Z">
            <w:rPr>
              <w:sz w:val="26"/>
              <w:szCs w:val="26"/>
            </w:rPr>
          </w:rPrChange>
        </w:rPr>
        <w:t>nhà</w:t>
      </w:r>
      <w:proofErr w:type="spellEnd"/>
      <w:r w:rsidR="00F8419E" w:rsidRPr="00B41112">
        <w:rPr>
          <w:sz w:val="26"/>
          <w:szCs w:val="26"/>
          <w:rPrChange w:id="4035" w:author="Le Minh Nghia" w:date="2019-10-09T10:56:00Z">
            <w:rPr>
              <w:sz w:val="26"/>
              <w:szCs w:val="26"/>
            </w:rPr>
          </w:rPrChange>
        </w:rPr>
        <w:t xml:space="preserve"> </w:t>
      </w:r>
      <w:proofErr w:type="spellStart"/>
      <w:r w:rsidR="00F8419E" w:rsidRPr="00B41112">
        <w:rPr>
          <w:sz w:val="26"/>
          <w:szCs w:val="26"/>
          <w:rPrChange w:id="4036" w:author="Le Minh Nghia" w:date="2019-10-09T10:56:00Z">
            <w:rPr>
              <w:sz w:val="26"/>
              <w:szCs w:val="26"/>
            </w:rPr>
          </w:rPrChange>
        </w:rPr>
        <w:t>trường</w:t>
      </w:r>
      <w:proofErr w:type="spellEnd"/>
      <w:r w:rsidR="00F8419E" w:rsidRPr="00B41112">
        <w:rPr>
          <w:sz w:val="26"/>
          <w:szCs w:val="26"/>
          <w:rPrChange w:id="4037"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4038" w:author="Le Minh Nghia" w:date="2019-10-09T10:56:00Z">
            <w:rPr>
              <w:sz w:val="26"/>
              <w:szCs w:val="26"/>
            </w:rPr>
          </w:rPrChange>
        </w:rPr>
      </w:pPr>
      <w:r w:rsidRPr="00B41112">
        <w:rPr>
          <w:sz w:val="26"/>
          <w:szCs w:val="26"/>
          <w:rPrChange w:id="4039" w:author="Le Minh Nghia" w:date="2019-10-09T10:56:00Z">
            <w:rPr>
              <w:sz w:val="26"/>
              <w:szCs w:val="26"/>
            </w:rPr>
          </w:rPrChange>
        </w:rPr>
        <w:t xml:space="preserve">McGill University: </w:t>
      </w:r>
      <w:proofErr w:type="spellStart"/>
      <w:r w:rsidRPr="00B41112">
        <w:rPr>
          <w:sz w:val="26"/>
          <w:szCs w:val="26"/>
          <w:rPrChange w:id="4040" w:author="Le Minh Nghia" w:date="2019-10-09T10:56:00Z">
            <w:rPr>
              <w:sz w:val="26"/>
              <w:szCs w:val="26"/>
            </w:rPr>
          </w:rPrChange>
        </w:rPr>
        <w:t>danh</w:t>
      </w:r>
      <w:proofErr w:type="spellEnd"/>
      <w:r w:rsidRPr="00B41112">
        <w:rPr>
          <w:sz w:val="26"/>
          <w:szCs w:val="26"/>
          <w:rPrChange w:id="4041" w:author="Le Minh Nghia" w:date="2019-10-09T10:56:00Z">
            <w:rPr>
              <w:sz w:val="26"/>
              <w:szCs w:val="26"/>
            </w:rPr>
          </w:rPrChange>
        </w:rPr>
        <w:t xml:space="preserve"> </w:t>
      </w:r>
      <w:proofErr w:type="spellStart"/>
      <w:r w:rsidRPr="00B41112">
        <w:rPr>
          <w:sz w:val="26"/>
          <w:szCs w:val="26"/>
          <w:rPrChange w:id="4042" w:author="Le Minh Nghia" w:date="2019-10-09T10:56:00Z">
            <w:rPr>
              <w:sz w:val="26"/>
              <w:szCs w:val="26"/>
            </w:rPr>
          </w:rPrChange>
        </w:rPr>
        <w:t>mục</w:t>
      </w:r>
      <w:proofErr w:type="spellEnd"/>
      <w:r w:rsidRPr="00B41112">
        <w:rPr>
          <w:sz w:val="26"/>
          <w:szCs w:val="26"/>
          <w:rPrChange w:id="4043" w:author="Le Minh Nghia" w:date="2019-10-09T10:56:00Z">
            <w:rPr>
              <w:sz w:val="26"/>
              <w:szCs w:val="26"/>
            </w:rPr>
          </w:rPrChange>
        </w:rPr>
        <w:t xml:space="preserve"> </w:t>
      </w:r>
      <w:proofErr w:type="spellStart"/>
      <w:r w:rsidRPr="00B41112">
        <w:rPr>
          <w:sz w:val="26"/>
          <w:szCs w:val="26"/>
          <w:rPrChange w:id="4044" w:author="Le Minh Nghia" w:date="2019-10-09T10:56:00Z">
            <w:rPr>
              <w:sz w:val="26"/>
              <w:szCs w:val="26"/>
            </w:rPr>
          </w:rPrChange>
        </w:rPr>
        <w:t>cựu</w:t>
      </w:r>
      <w:proofErr w:type="spellEnd"/>
      <w:r w:rsidRPr="00B41112">
        <w:rPr>
          <w:sz w:val="26"/>
          <w:szCs w:val="26"/>
          <w:rPrChange w:id="4045" w:author="Le Minh Nghia" w:date="2019-10-09T10:56:00Z">
            <w:rPr>
              <w:sz w:val="26"/>
              <w:szCs w:val="26"/>
            </w:rPr>
          </w:rPrChange>
        </w:rPr>
        <w:t xml:space="preserve"> </w:t>
      </w:r>
      <w:proofErr w:type="spellStart"/>
      <w:r w:rsidRPr="00B41112">
        <w:rPr>
          <w:sz w:val="26"/>
          <w:szCs w:val="26"/>
          <w:rPrChange w:id="4046" w:author="Le Minh Nghia" w:date="2019-10-09T10:56:00Z">
            <w:rPr>
              <w:sz w:val="26"/>
              <w:szCs w:val="26"/>
            </w:rPr>
          </w:rPrChange>
        </w:rPr>
        <w:t>sinh</w:t>
      </w:r>
      <w:proofErr w:type="spellEnd"/>
      <w:r w:rsidRPr="00B41112">
        <w:rPr>
          <w:sz w:val="26"/>
          <w:szCs w:val="26"/>
          <w:rPrChange w:id="4047" w:author="Le Minh Nghia" w:date="2019-10-09T10:56:00Z">
            <w:rPr>
              <w:sz w:val="26"/>
              <w:szCs w:val="26"/>
            </w:rPr>
          </w:rPrChange>
        </w:rPr>
        <w:t xml:space="preserve"> </w:t>
      </w:r>
      <w:proofErr w:type="spellStart"/>
      <w:r w:rsidRPr="00B41112">
        <w:rPr>
          <w:sz w:val="26"/>
          <w:szCs w:val="26"/>
          <w:rPrChange w:id="4048" w:author="Le Minh Nghia" w:date="2019-10-09T10:56:00Z">
            <w:rPr>
              <w:sz w:val="26"/>
              <w:szCs w:val="26"/>
            </w:rPr>
          </w:rPrChange>
        </w:rPr>
        <w:t>viên</w:t>
      </w:r>
      <w:proofErr w:type="spellEnd"/>
      <w:r w:rsidRPr="00B41112">
        <w:rPr>
          <w:sz w:val="26"/>
          <w:szCs w:val="26"/>
          <w:rPrChange w:id="4049" w:author="Le Minh Nghia" w:date="2019-10-09T10:56:00Z">
            <w:rPr>
              <w:sz w:val="26"/>
              <w:szCs w:val="26"/>
            </w:rPr>
          </w:rPrChange>
        </w:rPr>
        <w:t xml:space="preserve"> </w:t>
      </w:r>
      <w:proofErr w:type="spellStart"/>
      <w:r w:rsidRPr="00B41112">
        <w:rPr>
          <w:sz w:val="26"/>
          <w:szCs w:val="26"/>
          <w:rPrChange w:id="4050" w:author="Le Minh Nghia" w:date="2019-10-09T10:56:00Z">
            <w:rPr>
              <w:sz w:val="26"/>
              <w:szCs w:val="26"/>
            </w:rPr>
          </w:rPrChange>
        </w:rPr>
        <w:t>của</w:t>
      </w:r>
      <w:proofErr w:type="spellEnd"/>
      <w:r w:rsidRPr="00B41112">
        <w:rPr>
          <w:sz w:val="26"/>
          <w:szCs w:val="26"/>
          <w:rPrChange w:id="4051" w:author="Le Minh Nghia" w:date="2019-10-09T10:56:00Z">
            <w:rPr>
              <w:sz w:val="26"/>
              <w:szCs w:val="26"/>
            </w:rPr>
          </w:rPrChange>
        </w:rPr>
        <w:t xml:space="preserve"> website </w:t>
      </w:r>
      <w:proofErr w:type="spellStart"/>
      <w:r w:rsidRPr="00B41112">
        <w:rPr>
          <w:sz w:val="26"/>
          <w:szCs w:val="26"/>
          <w:rPrChange w:id="4052" w:author="Le Minh Nghia" w:date="2019-10-09T10:56:00Z">
            <w:rPr>
              <w:sz w:val="26"/>
              <w:szCs w:val="26"/>
            </w:rPr>
          </w:rPrChange>
        </w:rPr>
        <w:t>trường</w:t>
      </w:r>
      <w:proofErr w:type="spellEnd"/>
      <w:r w:rsidRPr="00B41112">
        <w:rPr>
          <w:sz w:val="26"/>
          <w:szCs w:val="26"/>
          <w:rPrChange w:id="4053" w:author="Le Minh Nghia" w:date="2019-10-09T10:56:00Z">
            <w:rPr>
              <w:sz w:val="26"/>
              <w:szCs w:val="26"/>
            </w:rPr>
          </w:rPrChange>
        </w:rPr>
        <w:t xml:space="preserve"> </w:t>
      </w:r>
      <w:proofErr w:type="spellStart"/>
      <w:r w:rsidRPr="00B41112">
        <w:rPr>
          <w:sz w:val="26"/>
          <w:szCs w:val="26"/>
          <w:rPrChange w:id="4054" w:author="Le Minh Nghia" w:date="2019-10-09T10:56:00Z">
            <w:rPr>
              <w:sz w:val="26"/>
              <w:szCs w:val="26"/>
            </w:rPr>
          </w:rPrChange>
        </w:rPr>
        <w:t>có</w:t>
      </w:r>
      <w:proofErr w:type="spellEnd"/>
      <w:r w:rsidRPr="00B41112">
        <w:rPr>
          <w:sz w:val="26"/>
          <w:szCs w:val="26"/>
          <w:rPrChange w:id="4055" w:author="Le Minh Nghia" w:date="2019-10-09T10:56:00Z">
            <w:rPr>
              <w:sz w:val="26"/>
              <w:szCs w:val="26"/>
            </w:rPr>
          </w:rPrChange>
        </w:rPr>
        <w:t xml:space="preserve"> </w:t>
      </w:r>
      <w:proofErr w:type="spellStart"/>
      <w:r w:rsidRPr="00B41112">
        <w:rPr>
          <w:sz w:val="26"/>
          <w:szCs w:val="26"/>
          <w:rPrChange w:id="4056" w:author="Le Minh Nghia" w:date="2019-10-09T10:56:00Z">
            <w:rPr>
              <w:sz w:val="26"/>
              <w:szCs w:val="26"/>
            </w:rPr>
          </w:rPrChange>
        </w:rPr>
        <w:t>nêu</w:t>
      </w:r>
      <w:proofErr w:type="spellEnd"/>
      <w:r w:rsidRPr="00B41112">
        <w:rPr>
          <w:sz w:val="26"/>
          <w:szCs w:val="26"/>
          <w:rPrChange w:id="4057" w:author="Le Minh Nghia" w:date="2019-10-09T10:56:00Z">
            <w:rPr>
              <w:sz w:val="26"/>
              <w:szCs w:val="26"/>
            </w:rPr>
          </w:rPrChange>
        </w:rPr>
        <w:t xml:space="preserve"> </w:t>
      </w:r>
      <w:proofErr w:type="spellStart"/>
      <w:r w:rsidRPr="00B41112">
        <w:rPr>
          <w:sz w:val="26"/>
          <w:szCs w:val="26"/>
          <w:rPrChange w:id="4058" w:author="Le Minh Nghia" w:date="2019-10-09T10:56:00Z">
            <w:rPr>
              <w:sz w:val="26"/>
              <w:szCs w:val="26"/>
            </w:rPr>
          </w:rPrChange>
        </w:rPr>
        <w:t>được</w:t>
      </w:r>
      <w:proofErr w:type="spellEnd"/>
      <w:r w:rsidRPr="00B41112">
        <w:rPr>
          <w:sz w:val="26"/>
          <w:szCs w:val="26"/>
          <w:rPrChange w:id="4059" w:author="Le Minh Nghia" w:date="2019-10-09T10:56:00Z">
            <w:rPr>
              <w:sz w:val="26"/>
              <w:szCs w:val="26"/>
            </w:rPr>
          </w:rPrChange>
        </w:rPr>
        <w:t xml:space="preserve"> </w:t>
      </w:r>
      <w:proofErr w:type="spellStart"/>
      <w:r w:rsidRPr="00B41112">
        <w:rPr>
          <w:sz w:val="26"/>
          <w:szCs w:val="26"/>
          <w:rPrChange w:id="4060" w:author="Le Minh Nghia" w:date="2019-10-09T10:56:00Z">
            <w:rPr>
              <w:sz w:val="26"/>
              <w:szCs w:val="26"/>
            </w:rPr>
          </w:rPrChange>
        </w:rPr>
        <w:t>những</w:t>
      </w:r>
      <w:proofErr w:type="spellEnd"/>
      <w:r w:rsidRPr="00B41112">
        <w:rPr>
          <w:sz w:val="26"/>
          <w:szCs w:val="26"/>
          <w:rPrChange w:id="4061" w:author="Le Minh Nghia" w:date="2019-10-09T10:56:00Z">
            <w:rPr>
              <w:sz w:val="26"/>
              <w:szCs w:val="26"/>
            </w:rPr>
          </w:rPrChange>
        </w:rPr>
        <w:t xml:space="preserve"> </w:t>
      </w:r>
      <w:proofErr w:type="spellStart"/>
      <w:r w:rsidRPr="00B41112">
        <w:rPr>
          <w:sz w:val="26"/>
          <w:szCs w:val="26"/>
          <w:rPrChange w:id="4062" w:author="Le Minh Nghia" w:date="2019-10-09T10:56:00Z">
            <w:rPr>
              <w:sz w:val="26"/>
              <w:szCs w:val="26"/>
            </w:rPr>
          </w:rPrChange>
        </w:rPr>
        <w:t>chức</w:t>
      </w:r>
      <w:proofErr w:type="spellEnd"/>
      <w:r w:rsidRPr="00B41112">
        <w:rPr>
          <w:sz w:val="26"/>
          <w:szCs w:val="26"/>
          <w:rPrChange w:id="4063" w:author="Le Minh Nghia" w:date="2019-10-09T10:56:00Z">
            <w:rPr>
              <w:sz w:val="26"/>
              <w:szCs w:val="26"/>
            </w:rPr>
          </w:rPrChange>
        </w:rPr>
        <w:t xml:space="preserve"> </w:t>
      </w:r>
      <w:proofErr w:type="spellStart"/>
      <w:r w:rsidRPr="00B41112">
        <w:rPr>
          <w:sz w:val="26"/>
          <w:szCs w:val="26"/>
          <w:rPrChange w:id="4064" w:author="Le Minh Nghia" w:date="2019-10-09T10:56:00Z">
            <w:rPr>
              <w:sz w:val="26"/>
              <w:szCs w:val="26"/>
            </w:rPr>
          </w:rPrChange>
        </w:rPr>
        <w:t>năng</w:t>
      </w:r>
      <w:proofErr w:type="spellEnd"/>
      <w:r w:rsidRPr="00B41112">
        <w:rPr>
          <w:sz w:val="26"/>
          <w:szCs w:val="26"/>
          <w:rPrChange w:id="4065" w:author="Le Minh Nghia" w:date="2019-10-09T10:56:00Z">
            <w:rPr>
              <w:sz w:val="26"/>
              <w:szCs w:val="26"/>
            </w:rPr>
          </w:rPrChange>
        </w:rPr>
        <w:t xml:space="preserve"> </w:t>
      </w:r>
      <w:proofErr w:type="spellStart"/>
      <w:r w:rsidRPr="00B41112">
        <w:rPr>
          <w:sz w:val="26"/>
          <w:szCs w:val="26"/>
          <w:rPrChange w:id="4066" w:author="Le Minh Nghia" w:date="2019-10-09T10:56:00Z">
            <w:rPr>
              <w:sz w:val="26"/>
              <w:szCs w:val="26"/>
            </w:rPr>
          </w:rPrChange>
        </w:rPr>
        <w:t>như</w:t>
      </w:r>
      <w:proofErr w:type="spellEnd"/>
      <w:r w:rsidRPr="00B41112">
        <w:rPr>
          <w:sz w:val="26"/>
          <w:szCs w:val="26"/>
          <w:rPrChange w:id="4067" w:author="Le Minh Nghia" w:date="2019-10-09T10:56:00Z">
            <w:rPr>
              <w:sz w:val="26"/>
              <w:szCs w:val="26"/>
            </w:rPr>
          </w:rPrChange>
        </w:rPr>
        <w:t xml:space="preserve">: </w:t>
      </w:r>
      <w:proofErr w:type="spellStart"/>
      <w:r w:rsidRPr="00B41112">
        <w:rPr>
          <w:sz w:val="26"/>
          <w:szCs w:val="26"/>
          <w:rPrChange w:id="4068" w:author="Le Minh Nghia" w:date="2019-10-09T10:56:00Z">
            <w:rPr>
              <w:sz w:val="26"/>
              <w:szCs w:val="26"/>
            </w:rPr>
          </w:rPrChange>
        </w:rPr>
        <w:t>tìm</w:t>
      </w:r>
      <w:proofErr w:type="spellEnd"/>
      <w:r w:rsidRPr="00B41112">
        <w:rPr>
          <w:sz w:val="26"/>
          <w:szCs w:val="26"/>
          <w:rPrChange w:id="4069" w:author="Le Minh Nghia" w:date="2019-10-09T10:56:00Z">
            <w:rPr>
              <w:sz w:val="26"/>
              <w:szCs w:val="26"/>
            </w:rPr>
          </w:rPrChange>
        </w:rPr>
        <w:t xml:space="preserve"> </w:t>
      </w:r>
      <w:proofErr w:type="spellStart"/>
      <w:r w:rsidRPr="00B41112">
        <w:rPr>
          <w:sz w:val="26"/>
          <w:szCs w:val="26"/>
          <w:rPrChange w:id="4070" w:author="Le Minh Nghia" w:date="2019-10-09T10:56:00Z">
            <w:rPr>
              <w:sz w:val="26"/>
              <w:szCs w:val="26"/>
            </w:rPr>
          </w:rPrChange>
        </w:rPr>
        <w:t>kiếm</w:t>
      </w:r>
      <w:proofErr w:type="spellEnd"/>
      <w:r w:rsidRPr="00B41112">
        <w:rPr>
          <w:sz w:val="26"/>
          <w:szCs w:val="26"/>
          <w:rPrChange w:id="4071" w:author="Le Minh Nghia" w:date="2019-10-09T10:56:00Z">
            <w:rPr>
              <w:sz w:val="26"/>
              <w:szCs w:val="26"/>
            </w:rPr>
          </w:rPrChange>
        </w:rPr>
        <w:t xml:space="preserve"> </w:t>
      </w:r>
      <w:proofErr w:type="spellStart"/>
      <w:r w:rsidRPr="00B41112">
        <w:rPr>
          <w:sz w:val="26"/>
          <w:szCs w:val="26"/>
          <w:rPrChange w:id="4072" w:author="Le Minh Nghia" w:date="2019-10-09T10:56:00Z">
            <w:rPr>
              <w:sz w:val="26"/>
              <w:szCs w:val="26"/>
            </w:rPr>
          </w:rPrChange>
        </w:rPr>
        <w:t>cựu</w:t>
      </w:r>
      <w:proofErr w:type="spellEnd"/>
      <w:r w:rsidRPr="00B41112">
        <w:rPr>
          <w:sz w:val="26"/>
          <w:szCs w:val="26"/>
          <w:rPrChange w:id="4073" w:author="Le Minh Nghia" w:date="2019-10-09T10:56:00Z">
            <w:rPr>
              <w:sz w:val="26"/>
              <w:szCs w:val="26"/>
            </w:rPr>
          </w:rPrChange>
        </w:rPr>
        <w:t xml:space="preserve"> </w:t>
      </w:r>
      <w:proofErr w:type="spellStart"/>
      <w:r w:rsidRPr="00B41112">
        <w:rPr>
          <w:sz w:val="26"/>
          <w:szCs w:val="26"/>
          <w:rPrChange w:id="4074" w:author="Le Minh Nghia" w:date="2019-10-09T10:56:00Z">
            <w:rPr>
              <w:sz w:val="26"/>
              <w:szCs w:val="26"/>
            </w:rPr>
          </w:rPrChange>
        </w:rPr>
        <w:t>sinh</w:t>
      </w:r>
      <w:proofErr w:type="spellEnd"/>
      <w:r w:rsidRPr="00B41112">
        <w:rPr>
          <w:sz w:val="26"/>
          <w:szCs w:val="26"/>
          <w:rPrChange w:id="4075" w:author="Le Minh Nghia" w:date="2019-10-09T10:56:00Z">
            <w:rPr>
              <w:sz w:val="26"/>
              <w:szCs w:val="26"/>
            </w:rPr>
          </w:rPrChange>
        </w:rPr>
        <w:t xml:space="preserve"> </w:t>
      </w:r>
      <w:proofErr w:type="spellStart"/>
      <w:r w:rsidRPr="00B41112">
        <w:rPr>
          <w:sz w:val="26"/>
          <w:szCs w:val="26"/>
          <w:rPrChange w:id="4076" w:author="Le Minh Nghia" w:date="2019-10-09T10:56:00Z">
            <w:rPr>
              <w:sz w:val="26"/>
              <w:szCs w:val="26"/>
            </w:rPr>
          </w:rPrChange>
        </w:rPr>
        <w:t>viên</w:t>
      </w:r>
      <w:proofErr w:type="spellEnd"/>
      <w:r w:rsidRPr="00B41112">
        <w:rPr>
          <w:sz w:val="26"/>
          <w:szCs w:val="26"/>
          <w:rPrChange w:id="4077" w:author="Le Minh Nghia" w:date="2019-10-09T10:56:00Z">
            <w:rPr>
              <w:sz w:val="26"/>
              <w:szCs w:val="26"/>
            </w:rPr>
          </w:rPrChange>
        </w:rPr>
        <w:t xml:space="preserve">, </w:t>
      </w:r>
      <w:proofErr w:type="spellStart"/>
      <w:r w:rsidRPr="00B41112">
        <w:rPr>
          <w:sz w:val="26"/>
          <w:szCs w:val="26"/>
          <w:rPrChange w:id="4078" w:author="Le Minh Nghia" w:date="2019-10-09T10:56:00Z">
            <w:rPr>
              <w:sz w:val="26"/>
              <w:szCs w:val="26"/>
            </w:rPr>
          </w:rPrChange>
        </w:rPr>
        <w:t>cập</w:t>
      </w:r>
      <w:proofErr w:type="spellEnd"/>
      <w:r w:rsidRPr="00B41112">
        <w:rPr>
          <w:sz w:val="26"/>
          <w:szCs w:val="26"/>
          <w:rPrChange w:id="4079" w:author="Le Minh Nghia" w:date="2019-10-09T10:56:00Z">
            <w:rPr>
              <w:sz w:val="26"/>
              <w:szCs w:val="26"/>
            </w:rPr>
          </w:rPrChange>
        </w:rPr>
        <w:t xml:space="preserve"> </w:t>
      </w:r>
      <w:proofErr w:type="spellStart"/>
      <w:r w:rsidRPr="00B41112">
        <w:rPr>
          <w:sz w:val="26"/>
          <w:szCs w:val="26"/>
          <w:rPrChange w:id="4080" w:author="Le Minh Nghia" w:date="2019-10-09T10:56:00Z">
            <w:rPr>
              <w:sz w:val="26"/>
              <w:szCs w:val="26"/>
            </w:rPr>
          </w:rPrChange>
        </w:rPr>
        <w:t>nhật</w:t>
      </w:r>
      <w:proofErr w:type="spellEnd"/>
      <w:r w:rsidRPr="00B41112">
        <w:rPr>
          <w:sz w:val="26"/>
          <w:szCs w:val="26"/>
          <w:rPrChange w:id="4081" w:author="Le Minh Nghia" w:date="2019-10-09T10:56:00Z">
            <w:rPr>
              <w:sz w:val="26"/>
              <w:szCs w:val="26"/>
            </w:rPr>
          </w:rPrChange>
        </w:rPr>
        <w:t xml:space="preserve"> </w:t>
      </w:r>
      <w:proofErr w:type="spellStart"/>
      <w:r w:rsidRPr="00B41112">
        <w:rPr>
          <w:sz w:val="26"/>
          <w:szCs w:val="26"/>
          <w:rPrChange w:id="4082" w:author="Le Minh Nghia" w:date="2019-10-09T10:56:00Z">
            <w:rPr>
              <w:sz w:val="26"/>
              <w:szCs w:val="26"/>
            </w:rPr>
          </w:rPrChange>
        </w:rPr>
        <w:t>thông</w:t>
      </w:r>
      <w:proofErr w:type="spellEnd"/>
      <w:r w:rsidR="007D736C" w:rsidRPr="00B41112">
        <w:rPr>
          <w:sz w:val="26"/>
          <w:szCs w:val="26"/>
          <w:rPrChange w:id="4083" w:author="Le Minh Nghia" w:date="2019-10-09T10:56:00Z">
            <w:rPr>
              <w:sz w:val="26"/>
              <w:szCs w:val="26"/>
            </w:rPr>
          </w:rPrChange>
        </w:rPr>
        <w:t xml:space="preserve"> </w:t>
      </w:r>
      <w:r w:rsidRPr="00B41112">
        <w:rPr>
          <w:sz w:val="26"/>
          <w:szCs w:val="26"/>
          <w:rPrChange w:id="4084" w:author="Le Minh Nghia" w:date="2019-10-09T10:56:00Z">
            <w:rPr>
              <w:sz w:val="26"/>
              <w:szCs w:val="26"/>
            </w:rPr>
          </w:rPrChange>
        </w:rPr>
        <w:t xml:space="preserve">tin </w:t>
      </w:r>
      <w:proofErr w:type="spellStart"/>
      <w:r w:rsidRPr="00B41112">
        <w:rPr>
          <w:sz w:val="26"/>
          <w:szCs w:val="26"/>
          <w:rPrChange w:id="4085" w:author="Le Minh Nghia" w:date="2019-10-09T10:56:00Z">
            <w:rPr>
              <w:sz w:val="26"/>
              <w:szCs w:val="26"/>
            </w:rPr>
          </w:rPrChange>
        </w:rPr>
        <w:t>cho</w:t>
      </w:r>
      <w:proofErr w:type="spellEnd"/>
      <w:r w:rsidRPr="00B41112">
        <w:rPr>
          <w:sz w:val="26"/>
          <w:szCs w:val="26"/>
          <w:rPrChange w:id="4086" w:author="Le Minh Nghia" w:date="2019-10-09T10:56:00Z">
            <w:rPr>
              <w:sz w:val="26"/>
              <w:szCs w:val="26"/>
            </w:rPr>
          </w:rPrChange>
        </w:rPr>
        <w:t xml:space="preserve"> </w:t>
      </w:r>
      <w:proofErr w:type="spellStart"/>
      <w:r w:rsidRPr="00B41112">
        <w:rPr>
          <w:sz w:val="26"/>
          <w:szCs w:val="26"/>
          <w:rPrChange w:id="4087" w:author="Le Minh Nghia" w:date="2019-10-09T10:56:00Z">
            <w:rPr>
              <w:sz w:val="26"/>
              <w:szCs w:val="26"/>
            </w:rPr>
          </w:rPrChange>
        </w:rPr>
        <w:t>cựu</w:t>
      </w:r>
      <w:proofErr w:type="spellEnd"/>
      <w:r w:rsidRPr="00B41112">
        <w:rPr>
          <w:sz w:val="26"/>
          <w:szCs w:val="26"/>
          <w:rPrChange w:id="4088" w:author="Le Minh Nghia" w:date="2019-10-09T10:56:00Z">
            <w:rPr>
              <w:sz w:val="26"/>
              <w:szCs w:val="26"/>
            </w:rPr>
          </w:rPrChange>
        </w:rPr>
        <w:t xml:space="preserve"> </w:t>
      </w:r>
      <w:proofErr w:type="spellStart"/>
      <w:r w:rsidRPr="00B41112">
        <w:rPr>
          <w:sz w:val="26"/>
          <w:szCs w:val="26"/>
          <w:rPrChange w:id="4089" w:author="Le Minh Nghia" w:date="2019-10-09T10:56:00Z">
            <w:rPr>
              <w:sz w:val="26"/>
              <w:szCs w:val="26"/>
            </w:rPr>
          </w:rPrChange>
        </w:rPr>
        <w:t>sinh</w:t>
      </w:r>
      <w:proofErr w:type="spellEnd"/>
      <w:r w:rsidRPr="00B41112">
        <w:rPr>
          <w:sz w:val="26"/>
          <w:szCs w:val="26"/>
          <w:rPrChange w:id="4090" w:author="Le Minh Nghia" w:date="2019-10-09T10:56:00Z">
            <w:rPr>
              <w:sz w:val="26"/>
              <w:szCs w:val="26"/>
            </w:rPr>
          </w:rPrChange>
        </w:rPr>
        <w:t xml:space="preserve"> </w:t>
      </w:r>
      <w:proofErr w:type="spellStart"/>
      <w:r w:rsidRPr="00B41112">
        <w:rPr>
          <w:sz w:val="26"/>
          <w:szCs w:val="26"/>
          <w:rPrChange w:id="4091" w:author="Le Minh Nghia" w:date="2019-10-09T10:56:00Z">
            <w:rPr>
              <w:sz w:val="26"/>
              <w:szCs w:val="26"/>
            </w:rPr>
          </w:rPrChange>
        </w:rPr>
        <w:t>viên</w:t>
      </w:r>
      <w:proofErr w:type="spellEnd"/>
      <w:r w:rsidRPr="00B41112">
        <w:rPr>
          <w:sz w:val="26"/>
          <w:szCs w:val="26"/>
          <w:rPrChange w:id="4092" w:author="Le Minh Nghia" w:date="2019-10-09T10:56:00Z">
            <w:rPr>
              <w:sz w:val="26"/>
              <w:szCs w:val="26"/>
            </w:rPr>
          </w:rPrChange>
        </w:rPr>
        <w:t xml:space="preserve">, </w:t>
      </w:r>
      <w:proofErr w:type="spellStart"/>
      <w:r w:rsidRPr="00B41112">
        <w:rPr>
          <w:sz w:val="26"/>
          <w:szCs w:val="26"/>
          <w:rPrChange w:id="4093" w:author="Le Minh Nghia" w:date="2019-10-09T10:56:00Z">
            <w:rPr>
              <w:sz w:val="26"/>
              <w:szCs w:val="26"/>
            </w:rPr>
          </w:rPrChange>
        </w:rPr>
        <w:t>kết</w:t>
      </w:r>
      <w:proofErr w:type="spellEnd"/>
      <w:r w:rsidRPr="00B41112">
        <w:rPr>
          <w:sz w:val="26"/>
          <w:szCs w:val="26"/>
          <w:rPrChange w:id="4094" w:author="Le Minh Nghia" w:date="2019-10-09T10:56:00Z">
            <w:rPr>
              <w:sz w:val="26"/>
              <w:szCs w:val="26"/>
            </w:rPr>
          </w:rPrChange>
        </w:rPr>
        <w:t xml:space="preserve"> </w:t>
      </w:r>
      <w:proofErr w:type="spellStart"/>
      <w:r w:rsidRPr="00B41112">
        <w:rPr>
          <w:sz w:val="26"/>
          <w:szCs w:val="26"/>
          <w:rPrChange w:id="4095" w:author="Le Minh Nghia" w:date="2019-10-09T10:56:00Z">
            <w:rPr>
              <w:sz w:val="26"/>
              <w:szCs w:val="26"/>
            </w:rPr>
          </w:rPrChange>
        </w:rPr>
        <w:t>nối</w:t>
      </w:r>
      <w:proofErr w:type="spellEnd"/>
      <w:r w:rsidRPr="00B41112">
        <w:rPr>
          <w:sz w:val="26"/>
          <w:szCs w:val="26"/>
          <w:rPrChange w:id="4096" w:author="Le Minh Nghia" w:date="2019-10-09T10:56:00Z">
            <w:rPr>
              <w:sz w:val="26"/>
              <w:szCs w:val="26"/>
            </w:rPr>
          </w:rPrChange>
        </w:rPr>
        <w:t xml:space="preserve"> </w:t>
      </w:r>
      <w:proofErr w:type="spellStart"/>
      <w:r w:rsidRPr="00B41112">
        <w:rPr>
          <w:sz w:val="26"/>
          <w:szCs w:val="26"/>
          <w:rPrChange w:id="4097" w:author="Le Minh Nghia" w:date="2019-10-09T10:56:00Z">
            <w:rPr>
              <w:sz w:val="26"/>
              <w:szCs w:val="26"/>
            </w:rPr>
          </w:rPrChange>
        </w:rPr>
        <w:t>giữa</w:t>
      </w:r>
      <w:proofErr w:type="spellEnd"/>
      <w:r w:rsidRPr="00B41112">
        <w:rPr>
          <w:sz w:val="26"/>
          <w:szCs w:val="26"/>
          <w:rPrChange w:id="4098" w:author="Le Minh Nghia" w:date="2019-10-09T10:56:00Z">
            <w:rPr>
              <w:sz w:val="26"/>
              <w:szCs w:val="26"/>
            </w:rPr>
          </w:rPrChange>
        </w:rPr>
        <w:t xml:space="preserve"> </w:t>
      </w:r>
      <w:proofErr w:type="spellStart"/>
      <w:r w:rsidRPr="00B41112">
        <w:rPr>
          <w:sz w:val="26"/>
          <w:szCs w:val="26"/>
          <w:rPrChange w:id="4099" w:author="Le Minh Nghia" w:date="2019-10-09T10:56:00Z">
            <w:rPr>
              <w:sz w:val="26"/>
              <w:szCs w:val="26"/>
            </w:rPr>
          </w:rPrChange>
        </w:rPr>
        <w:t>cựu</w:t>
      </w:r>
      <w:proofErr w:type="spellEnd"/>
      <w:r w:rsidRPr="00B41112">
        <w:rPr>
          <w:sz w:val="26"/>
          <w:szCs w:val="26"/>
          <w:rPrChange w:id="4100" w:author="Le Minh Nghia" w:date="2019-10-09T10:56:00Z">
            <w:rPr>
              <w:sz w:val="26"/>
              <w:szCs w:val="26"/>
            </w:rPr>
          </w:rPrChange>
        </w:rPr>
        <w:t xml:space="preserve"> </w:t>
      </w:r>
      <w:proofErr w:type="spellStart"/>
      <w:r w:rsidRPr="00B41112">
        <w:rPr>
          <w:sz w:val="26"/>
          <w:szCs w:val="26"/>
          <w:rPrChange w:id="4101" w:author="Le Minh Nghia" w:date="2019-10-09T10:56:00Z">
            <w:rPr>
              <w:sz w:val="26"/>
              <w:szCs w:val="26"/>
            </w:rPr>
          </w:rPrChange>
        </w:rPr>
        <w:t>sinh</w:t>
      </w:r>
      <w:proofErr w:type="spellEnd"/>
      <w:r w:rsidRPr="00B41112">
        <w:rPr>
          <w:sz w:val="26"/>
          <w:szCs w:val="26"/>
          <w:rPrChange w:id="4102" w:author="Le Minh Nghia" w:date="2019-10-09T10:56:00Z">
            <w:rPr>
              <w:sz w:val="26"/>
              <w:szCs w:val="26"/>
            </w:rPr>
          </w:rPrChange>
        </w:rPr>
        <w:t xml:space="preserve"> </w:t>
      </w:r>
      <w:proofErr w:type="spellStart"/>
      <w:r w:rsidRPr="00B41112">
        <w:rPr>
          <w:sz w:val="26"/>
          <w:szCs w:val="26"/>
          <w:rPrChange w:id="4103" w:author="Le Minh Nghia" w:date="2019-10-09T10:56:00Z">
            <w:rPr>
              <w:sz w:val="26"/>
              <w:szCs w:val="26"/>
            </w:rPr>
          </w:rPrChange>
        </w:rPr>
        <w:t>viên</w:t>
      </w:r>
      <w:proofErr w:type="spellEnd"/>
      <w:r w:rsidRPr="00B41112">
        <w:rPr>
          <w:sz w:val="26"/>
          <w:szCs w:val="26"/>
          <w:rPrChange w:id="4104" w:author="Le Minh Nghia" w:date="2019-10-09T10:56:00Z">
            <w:rPr>
              <w:sz w:val="26"/>
              <w:szCs w:val="26"/>
            </w:rPr>
          </w:rPrChange>
        </w:rPr>
        <w:t xml:space="preserve"> </w:t>
      </w:r>
      <w:proofErr w:type="spellStart"/>
      <w:r w:rsidRPr="00B41112">
        <w:rPr>
          <w:sz w:val="26"/>
          <w:szCs w:val="26"/>
          <w:rPrChange w:id="4105" w:author="Le Minh Nghia" w:date="2019-10-09T10:56:00Z">
            <w:rPr>
              <w:sz w:val="26"/>
              <w:szCs w:val="26"/>
            </w:rPr>
          </w:rPrChange>
        </w:rPr>
        <w:t>và</w:t>
      </w:r>
      <w:proofErr w:type="spellEnd"/>
      <w:r w:rsidRPr="00B41112">
        <w:rPr>
          <w:sz w:val="26"/>
          <w:szCs w:val="26"/>
          <w:rPrChange w:id="4106" w:author="Le Minh Nghia" w:date="2019-10-09T10:56:00Z">
            <w:rPr>
              <w:sz w:val="26"/>
              <w:szCs w:val="26"/>
            </w:rPr>
          </w:rPrChange>
        </w:rPr>
        <w:t xml:space="preserve"> </w:t>
      </w:r>
      <w:proofErr w:type="spellStart"/>
      <w:r w:rsidRPr="00B41112">
        <w:rPr>
          <w:sz w:val="26"/>
          <w:szCs w:val="26"/>
          <w:rPrChange w:id="4107" w:author="Le Minh Nghia" w:date="2019-10-09T10:56:00Z">
            <w:rPr>
              <w:sz w:val="26"/>
              <w:szCs w:val="26"/>
            </w:rPr>
          </w:rPrChange>
        </w:rPr>
        <w:t>nhà</w:t>
      </w:r>
      <w:proofErr w:type="spellEnd"/>
      <w:r w:rsidRPr="00B41112">
        <w:rPr>
          <w:sz w:val="26"/>
          <w:szCs w:val="26"/>
          <w:rPrChange w:id="4108" w:author="Le Minh Nghia" w:date="2019-10-09T10:56:00Z">
            <w:rPr>
              <w:sz w:val="26"/>
              <w:szCs w:val="26"/>
            </w:rPr>
          </w:rPrChange>
        </w:rPr>
        <w:t xml:space="preserve"> </w:t>
      </w:r>
      <w:proofErr w:type="spellStart"/>
      <w:r w:rsidRPr="00B41112">
        <w:rPr>
          <w:sz w:val="26"/>
          <w:szCs w:val="26"/>
          <w:rPrChange w:id="4109" w:author="Le Minh Nghia" w:date="2019-10-09T10:56:00Z">
            <w:rPr>
              <w:sz w:val="26"/>
              <w:szCs w:val="26"/>
            </w:rPr>
          </w:rPrChange>
        </w:rPr>
        <w:t>trường</w:t>
      </w:r>
      <w:proofErr w:type="spellEnd"/>
      <w:r w:rsidRPr="00B41112">
        <w:rPr>
          <w:sz w:val="26"/>
          <w:szCs w:val="26"/>
          <w:rPrChange w:id="4110" w:author="Le Minh Nghia" w:date="2019-10-09T10:56:00Z">
            <w:rPr>
              <w:sz w:val="26"/>
              <w:szCs w:val="26"/>
            </w:rPr>
          </w:rPrChange>
        </w:rPr>
        <w:t xml:space="preserve">, </w:t>
      </w:r>
      <w:proofErr w:type="spellStart"/>
      <w:r w:rsidRPr="00B41112">
        <w:rPr>
          <w:sz w:val="26"/>
          <w:szCs w:val="26"/>
          <w:rPrChange w:id="4111" w:author="Le Minh Nghia" w:date="2019-10-09T10:56:00Z">
            <w:rPr>
              <w:sz w:val="26"/>
              <w:szCs w:val="26"/>
            </w:rPr>
          </w:rPrChange>
        </w:rPr>
        <w:t>mạng</w:t>
      </w:r>
      <w:proofErr w:type="spellEnd"/>
      <w:r w:rsidRPr="00B41112">
        <w:rPr>
          <w:sz w:val="26"/>
          <w:szCs w:val="26"/>
          <w:rPrChange w:id="4112" w:author="Le Minh Nghia" w:date="2019-10-09T10:56:00Z">
            <w:rPr>
              <w:sz w:val="26"/>
              <w:szCs w:val="26"/>
            </w:rPr>
          </w:rPrChange>
        </w:rPr>
        <w:t xml:space="preserve"> </w:t>
      </w:r>
      <w:proofErr w:type="spellStart"/>
      <w:r w:rsidRPr="00B41112">
        <w:rPr>
          <w:sz w:val="26"/>
          <w:szCs w:val="26"/>
          <w:rPrChange w:id="4113" w:author="Le Minh Nghia" w:date="2019-10-09T10:56:00Z">
            <w:rPr>
              <w:sz w:val="26"/>
              <w:szCs w:val="26"/>
            </w:rPr>
          </w:rPrChange>
        </w:rPr>
        <w:t>lưới</w:t>
      </w:r>
      <w:proofErr w:type="spellEnd"/>
      <w:r w:rsidRPr="00B41112">
        <w:rPr>
          <w:sz w:val="26"/>
          <w:szCs w:val="26"/>
          <w:rPrChange w:id="4114" w:author="Le Minh Nghia" w:date="2019-10-09T10:56:00Z">
            <w:rPr>
              <w:sz w:val="26"/>
              <w:szCs w:val="26"/>
            </w:rPr>
          </w:rPrChange>
        </w:rPr>
        <w:t xml:space="preserve"> </w:t>
      </w:r>
      <w:proofErr w:type="spellStart"/>
      <w:r w:rsidRPr="00B41112">
        <w:rPr>
          <w:sz w:val="26"/>
          <w:szCs w:val="26"/>
          <w:rPrChange w:id="4115" w:author="Le Minh Nghia" w:date="2019-10-09T10:56:00Z">
            <w:rPr>
              <w:sz w:val="26"/>
              <w:szCs w:val="26"/>
            </w:rPr>
          </w:rPrChange>
        </w:rPr>
        <w:t>cục</w:t>
      </w:r>
      <w:proofErr w:type="spellEnd"/>
      <w:r w:rsidRPr="00B41112">
        <w:rPr>
          <w:sz w:val="26"/>
          <w:szCs w:val="26"/>
          <w:rPrChange w:id="4116" w:author="Le Minh Nghia" w:date="2019-10-09T10:56:00Z">
            <w:rPr>
              <w:sz w:val="26"/>
              <w:szCs w:val="26"/>
            </w:rPr>
          </w:rPrChange>
        </w:rPr>
        <w:t xml:space="preserve"> </w:t>
      </w:r>
      <w:proofErr w:type="spellStart"/>
      <w:r w:rsidRPr="00B41112">
        <w:rPr>
          <w:sz w:val="26"/>
          <w:szCs w:val="26"/>
          <w:rPrChange w:id="4117" w:author="Le Minh Nghia" w:date="2019-10-09T10:56:00Z">
            <w:rPr>
              <w:sz w:val="26"/>
              <w:szCs w:val="26"/>
            </w:rPr>
          </w:rPrChange>
        </w:rPr>
        <w:t>bộ</w:t>
      </w:r>
      <w:proofErr w:type="spellEnd"/>
      <w:r w:rsidRPr="00B41112">
        <w:rPr>
          <w:sz w:val="26"/>
          <w:szCs w:val="26"/>
          <w:rPrChange w:id="4118" w:author="Le Minh Nghia" w:date="2019-10-09T10:56:00Z">
            <w:rPr>
              <w:sz w:val="26"/>
              <w:szCs w:val="26"/>
            </w:rPr>
          </w:rPrChange>
        </w:rPr>
        <w:t xml:space="preserve">, </w:t>
      </w:r>
      <w:proofErr w:type="spellStart"/>
      <w:r w:rsidRPr="00B41112">
        <w:rPr>
          <w:sz w:val="26"/>
          <w:szCs w:val="26"/>
          <w:rPrChange w:id="4119" w:author="Le Minh Nghia" w:date="2019-10-09T10:56:00Z">
            <w:rPr>
              <w:sz w:val="26"/>
              <w:szCs w:val="26"/>
            </w:rPr>
          </w:rPrChange>
        </w:rPr>
        <w:t>trang</w:t>
      </w:r>
      <w:proofErr w:type="spellEnd"/>
      <w:r w:rsidRPr="00B41112">
        <w:rPr>
          <w:sz w:val="26"/>
          <w:szCs w:val="26"/>
          <w:rPrChange w:id="4120" w:author="Le Minh Nghia" w:date="2019-10-09T10:56:00Z">
            <w:rPr>
              <w:sz w:val="26"/>
              <w:szCs w:val="26"/>
            </w:rPr>
          </w:rPrChange>
        </w:rPr>
        <w:t xml:space="preserve"> </w:t>
      </w:r>
      <w:proofErr w:type="spellStart"/>
      <w:r w:rsidRPr="00B41112">
        <w:rPr>
          <w:sz w:val="26"/>
          <w:szCs w:val="26"/>
          <w:rPrChange w:id="4121" w:author="Le Minh Nghia" w:date="2019-10-09T10:56:00Z">
            <w:rPr>
              <w:sz w:val="26"/>
              <w:szCs w:val="26"/>
            </w:rPr>
          </w:rPrChange>
        </w:rPr>
        <w:t>thiết</w:t>
      </w:r>
      <w:proofErr w:type="spellEnd"/>
      <w:r w:rsidRPr="00B41112">
        <w:rPr>
          <w:sz w:val="26"/>
          <w:szCs w:val="26"/>
          <w:rPrChange w:id="4122" w:author="Le Minh Nghia" w:date="2019-10-09T10:56:00Z">
            <w:rPr>
              <w:sz w:val="26"/>
              <w:szCs w:val="26"/>
            </w:rPr>
          </w:rPrChange>
        </w:rPr>
        <w:t xml:space="preserve"> </w:t>
      </w:r>
      <w:proofErr w:type="spellStart"/>
      <w:r w:rsidRPr="00B41112">
        <w:rPr>
          <w:sz w:val="26"/>
          <w:szCs w:val="26"/>
          <w:rPrChange w:id="4123" w:author="Le Minh Nghia" w:date="2019-10-09T10:56:00Z">
            <w:rPr>
              <w:sz w:val="26"/>
              <w:szCs w:val="26"/>
            </w:rPr>
          </w:rPrChange>
        </w:rPr>
        <w:t>bị</w:t>
      </w:r>
      <w:proofErr w:type="spellEnd"/>
      <w:r w:rsidRPr="00B41112">
        <w:rPr>
          <w:sz w:val="26"/>
          <w:szCs w:val="26"/>
          <w:rPrChange w:id="4124" w:author="Le Minh Nghia" w:date="2019-10-09T10:56:00Z">
            <w:rPr>
              <w:sz w:val="26"/>
              <w:szCs w:val="26"/>
            </w:rPr>
          </w:rPrChange>
        </w:rPr>
        <w:t xml:space="preserve"> </w:t>
      </w:r>
      <w:proofErr w:type="spellStart"/>
      <w:r w:rsidRPr="00B41112">
        <w:rPr>
          <w:sz w:val="26"/>
          <w:szCs w:val="26"/>
          <w:rPrChange w:id="4125" w:author="Le Minh Nghia" w:date="2019-10-09T10:56:00Z">
            <w:rPr>
              <w:sz w:val="26"/>
              <w:szCs w:val="26"/>
            </w:rPr>
          </w:rPrChange>
        </w:rPr>
        <w:t>của</w:t>
      </w:r>
      <w:proofErr w:type="spellEnd"/>
      <w:r w:rsidRPr="00B41112">
        <w:rPr>
          <w:sz w:val="26"/>
          <w:szCs w:val="26"/>
          <w:rPrChange w:id="4126" w:author="Le Minh Nghia" w:date="2019-10-09T10:56:00Z">
            <w:rPr>
              <w:sz w:val="26"/>
              <w:szCs w:val="26"/>
            </w:rPr>
          </w:rPrChange>
        </w:rPr>
        <w:t xml:space="preserve"> </w:t>
      </w:r>
      <w:proofErr w:type="spellStart"/>
      <w:r w:rsidRPr="00B41112">
        <w:rPr>
          <w:sz w:val="26"/>
          <w:szCs w:val="26"/>
          <w:rPrChange w:id="4127" w:author="Le Minh Nghia" w:date="2019-10-09T10:56:00Z">
            <w:rPr>
              <w:sz w:val="26"/>
              <w:szCs w:val="26"/>
            </w:rPr>
          </w:rPrChange>
        </w:rPr>
        <w:t>trường</w:t>
      </w:r>
      <w:proofErr w:type="spellEnd"/>
      <w:r w:rsidRPr="00B41112">
        <w:rPr>
          <w:sz w:val="26"/>
          <w:szCs w:val="26"/>
          <w:rPrChange w:id="4128" w:author="Le Minh Nghia" w:date="2019-10-09T10:56:00Z">
            <w:rPr>
              <w:sz w:val="26"/>
              <w:szCs w:val="26"/>
            </w:rPr>
          </w:rPrChange>
        </w:rPr>
        <w:t xml:space="preserve"> </w:t>
      </w:r>
      <w:proofErr w:type="spellStart"/>
      <w:r w:rsidRPr="00B41112">
        <w:rPr>
          <w:sz w:val="26"/>
          <w:szCs w:val="26"/>
          <w:rPrChange w:id="4129" w:author="Le Minh Nghia" w:date="2019-10-09T10:56:00Z">
            <w:rPr>
              <w:sz w:val="26"/>
              <w:szCs w:val="26"/>
            </w:rPr>
          </w:rPrChange>
        </w:rPr>
        <w:t>để</w:t>
      </w:r>
      <w:proofErr w:type="spellEnd"/>
      <w:r w:rsidRPr="00B41112">
        <w:rPr>
          <w:sz w:val="26"/>
          <w:szCs w:val="26"/>
          <w:rPrChange w:id="4130" w:author="Le Minh Nghia" w:date="2019-10-09T10:56:00Z">
            <w:rPr>
              <w:sz w:val="26"/>
              <w:szCs w:val="26"/>
            </w:rPr>
          </w:rPrChange>
        </w:rPr>
        <w:t xml:space="preserve"> </w:t>
      </w:r>
      <w:proofErr w:type="spellStart"/>
      <w:r w:rsidRPr="00B41112">
        <w:rPr>
          <w:sz w:val="26"/>
          <w:szCs w:val="26"/>
          <w:rPrChange w:id="4131" w:author="Le Minh Nghia" w:date="2019-10-09T10:56:00Z">
            <w:rPr>
              <w:sz w:val="26"/>
              <w:szCs w:val="26"/>
            </w:rPr>
          </w:rPrChange>
        </w:rPr>
        <w:t>cựu</w:t>
      </w:r>
      <w:proofErr w:type="spellEnd"/>
      <w:r w:rsidRPr="00B41112">
        <w:rPr>
          <w:sz w:val="26"/>
          <w:szCs w:val="26"/>
          <w:rPrChange w:id="4132" w:author="Le Minh Nghia" w:date="2019-10-09T10:56:00Z">
            <w:rPr>
              <w:sz w:val="26"/>
              <w:szCs w:val="26"/>
            </w:rPr>
          </w:rPrChange>
        </w:rPr>
        <w:t xml:space="preserve"> </w:t>
      </w:r>
      <w:proofErr w:type="spellStart"/>
      <w:r w:rsidRPr="00B41112">
        <w:rPr>
          <w:sz w:val="26"/>
          <w:szCs w:val="26"/>
          <w:rPrChange w:id="4133" w:author="Le Minh Nghia" w:date="2019-10-09T10:56:00Z">
            <w:rPr>
              <w:sz w:val="26"/>
              <w:szCs w:val="26"/>
            </w:rPr>
          </w:rPrChange>
        </w:rPr>
        <w:t>sinh</w:t>
      </w:r>
      <w:proofErr w:type="spellEnd"/>
      <w:r w:rsidRPr="00B41112">
        <w:rPr>
          <w:sz w:val="26"/>
          <w:szCs w:val="26"/>
          <w:rPrChange w:id="4134" w:author="Le Minh Nghia" w:date="2019-10-09T10:56:00Z">
            <w:rPr>
              <w:sz w:val="26"/>
              <w:szCs w:val="26"/>
            </w:rPr>
          </w:rPrChange>
        </w:rPr>
        <w:t xml:space="preserve"> </w:t>
      </w:r>
      <w:proofErr w:type="spellStart"/>
      <w:r w:rsidRPr="00B41112">
        <w:rPr>
          <w:sz w:val="26"/>
          <w:szCs w:val="26"/>
          <w:rPrChange w:id="4135" w:author="Le Minh Nghia" w:date="2019-10-09T10:56:00Z">
            <w:rPr>
              <w:sz w:val="26"/>
              <w:szCs w:val="26"/>
            </w:rPr>
          </w:rPrChange>
        </w:rPr>
        <w:t>viên</w:t>
      </w:r>
      <w:proofErr w:type="spellEnd"/>
      <w:r w:rsidRPr="00B41112">
        <w:rPr>
          <w:sz w:val="26"/>
          <w:szCs w:val="26"/>
          <w:rPrChange w:id="4136" w:author="Le Minh Nghia" w:date="2019-10-09T10:56:00Z">
            <w:rPr>
              <w:sz w:val="26"/>
              <w:szCs w:val="26"/>
            </w:rPr>
          </w:rPrChange>
        </w:rPr>
        <w:t xml:space="preserve"> </w:t>
      </w:r>
      <w:proofErr w:type="spellStart"/>
      <w:r w:rsidRPr="00B41112">
        <w:rPr>
          <w:sz w:val="26"/>
          <w:szCs w:val="26"/>
          <w:rPrChange w:id="4137" w:author="Le Minh Nghia" w:date="2019-10-09T10:56:00Z">
            <w:rPr>
              <w:sz w:val="26"/>
              <w:szCs w:val="26"/>
            </w:rPr>
          </w:rPrChange>
        </w:rPr>
        <w:t>có</w:t>
      </w:r>
      <w:proofErr w:type="spellEnd"/>
      <w:r w:rsidRPr="00B41112">
        <w:rPr>
          <w:sz w:val="26"/>
          <w:szCs w:val="26"/>
          <w:rPrChange w:id="4138" w:author="Le Minh Nghia" w:date="2019-10-09T10:56:00Z">
            <w:rPr>
              <w:sz w:val="26"/>
              <w:szCs w:val="26"/>
            </w:rPr>
          </w:rPrChange>
        </w:rPr>
        <w:t xml:space="preserve"> </w:t>
      </w:r>
      <w:proofErr w:type="spellStart"/>
      <w:r w:rsidRPr="00B41112">
        <w:rPr>
          <w:sz w:val="26"/>
          <w:szCs w:val="26"/>
          <w:rPrChange w:id="4139" w:author="Le Minh Nghia" w:date="2019-10-09T10:56:00Z">
            <w:rPr>
              <w:sz w:val="26"/>
              <w:szCs w:val="26"/>
            </w:rPr>
          </w:rPrChange>
        </w:rPr>
        <w:t>thể</w:t>
      </w:r>
      <w:proofErr w:type="spellEnd"/>
      <w:r w:rsidRPr="00B41112">
        <w:rPr>
          <w:sz w:val="26"/>
          <w:szCs w:val="26"/>
          <w:rPrChange w:id="4140" w:author="Le Minh Nghia" w:date="2019-10-09T10:56:00Z">
            <w:rPr>
              <w:sz w:val="26"/>
              <w:szCs w:val="26"/>
            </w:rPr>
          </w:rPrChange>
        </w:rPr>
        <w:t xml:space="preserve"> </w:t>
      </w:r>
      <w:proofErr w:type="spellStart"/>
      <w:r w:rsidRPr="00B41112">
        <w:rPr>
          <w:sz w:val="26"/>
          <w:szCs w:val="26"/>
          <w:rPrChange w:id="4141" w:author="Le Minh Nghia" w:date="2019-10-09T10:56:00Z">
            <w:rPr>
              <w:sz w:val="26"/>
              <w:szCs w:val="26"/>
            </w:rPr>
          </w:rPrChange>
        </w:rPr>
        <w:t>nắm</w:t>
      </w:r>
      <w:proofErr w:type="spellEnd"/>
      <w:r w:rsidRPr="00B41112">
        <w:rPr>
          <w:sz w:val="26"/>
          <w:szCs w:val="26"/>
          <w:rPrChange w:id="4142" w:author="Le Minh Nghia" w:date="2019-10-09T10:56:00Z">
            <w:rPr>
              <w:sz w:val="26"/>
              <w:szCs w:val="26"/>
            </w:rPr>
          </w:rPrChange>
        </w:rPr>
        <w:t xml:space="preserve"> </w:t>
      </w:r>
      <w:proofErr w:type="spellStart"/>
      <w:r w:rsidRPr="00B41112">
        <w:rPr>
          <w:sz w:val="26"/>
          <w:szCs w:val="26"/>
          <w:rPrChange w:id="4143" w:author="Le Minh Nghia" w:date="2019-10-09T10:56:00Z">
            <w:rPr>
              <w:sz w:val="26"/>
              <w:szCs w:val="26"/>
            </w:rPr>
          </w:rPrChange>
        </w:rPr>
        <w:t>bắt</w:t>
      </w:r>
      <w:proofErr w:type="spellEnd"/>
      <w:r w:rsidR="007D736C" w:rsidRPr="00B41112">
        <w:rPr>
          <w:sz w:val="26"/>
          <w:szCs w:val="26"/>
          <w:rPrChange w:id="4144" w:author="Le Minh Nghia" w:date="2019-10-09T10:56:00Z">
            <w:rPr>
              <w:sz w:val="26"/>
              <w:szCs w:val="26"/>
            </w:rPr>
          </w:rPrChange>
        </w:rPr>
        <w:t xml:space="preserve"> </w:t>
      </w:r>
      <w:proofErr w:type="spellStart"/>
      <w:r w:rsidRPr="00B41112">
        <w:rPr>
          <w:sz w:val="26"/>
          <w:szCs w:val="26"/>
          <w:rPrChange w:id="4145" w:author="Le Minh Nghia" w:date="2019-10-09T10:56:00Z">
            <w:rPr>
              <w:sz w:val="26"/>
              <w:szCs w:val="26"/>
            </w:rPr>
          </w:rPrChange>
        </w:rPr>
        <w:t>được</w:t>
      </w:r>
      <w:proofErr w:type="spellEnd"/>
      <w:r w:rsidRPr="00B41112">
        <w:rPr>
          <w:sz w:val="26"/>
          <w:szCs w:val="26"/>
          <w:rPrChange w:id="4146" w:author="Le Minh Nghia" w:date="2019-10-09T10:56:00Z">
            <w:rPr>
              <w:sz w:val="26"/>
              <w:szCs w:val="26"/>
            </w:rPr>
          </w:rPrChange>
        </w:rPr>
        <w:t xml:space="preserve"> </w:t>
      </w:r>
      <w:proofErr w:type="spellStart"/>
      <w:r w:rsidRPr="00B41112">
        <w:rPr>
          <w:sz w:val="26"/>
          <w:szCs w:val="26"/>
          <w:rPrChange w:id="4147" w:author="Le Minh Nghia" w:date="2019-10-09T10:56:00Z">
            <w:rPr>
              <w:sz w:val="26"/>
              <w:szCs w:val="26"/>
            </w:rPr>
          </w:rPrChange>
        </w:rPr>
        <w:t>để</w:t>
      </w:r>
      <w:proofErr w:type="spellEnd"/>
      <w:r w:rsidRPr="00B41112">
        <w:rPr>
          <w:sz w:val="26"/>
          <w:szCs w:val="26"/>
          <w:rPrChange w:id="4148" w:author="Le Minh Nghia" w:date="2019-10-09T10:56:00Z">
            <w:rPr>
              <w:sz w:val="26"/>
              <w:szCs w:val="26"/>
            </w:rPr>
          </w:rPrChange>
        </w:rPr>
        <w:t xml:space="preserve"> </w:t>
      </w:r>
      <w:proofErr w:type="spellStart"/>
      <w:r w:rsidRPr="00B41112">
        <w:rPr>
          <w:sz w:val="26"/>
          <w:szCs w:val="26"/>
          <w:rPrChange w:id="4149" w:author="Le Minh Nghia" w:date="2019-10-09T10:56:00Z">
            <w:rPr>
              <w:sz w:val="26"/>
              <w:szCs w:val="26"/>
            </w:rPr>
          </w:rPrChange>
        </w:rPr>
        <w:t>có</w:t>
      </w:r>
      <w:proofErr w:type="spellEnd"/>
      <w:r w:rsidRPr="00B41112">
        <w:rPr>
          <w:sz w:val="26"/>
          <w:szCs w:val="26"/>
          <w:rPrChange w:id="4150" w:author="Le Minh Nghia" w:date="2019-10-09T10:56:00Z">
            <w:rPr>
              <w:sz w:val="26"/>
              <w:szCs w:val="26"/>
            </w:rPr>
          </w:rPrChange>
        </w:rPr>
        <w:t xml:space="preserve"> </w:t>
      </w:r>
      <w:proofErr w:type="spellStart"/>
      <w:r w:rsidRPr="00B41112">
        <w:rPr>
          <w:sz w:val="26"/>
          <w:szCs w:val="26"/>
          <w:rPrChange w:id="4151" w:author="Le Minh Nghia" w:date="2019-10-09T10:56:00Z">
            <w:rPr>
              <w:sz w:val="26"/>
              <w:szCs w:val="26"/>
            </w:rPr>
          </w:rPrChange>
        </w:rPr>
        <w:t>thể</w:t>
      </w:r>
      <w:proofErr w:type="spellEnd"/>
      <w:r w:rsidRPr="00B41112">
        <w:rPr>
          <w:sz w:val="26"/>
          <w:szCs w:val="26"/>
          <w:rPrChange w:id="4152" w:author="Le Minh Nghia" w:date="2019-10-09T10:56:00Z">
            <w:rPr>
              <w:sz w:val="26"/>
              <w:szCs w:val="26"/>
            </w:rPr>
          </w:rPrChange>
        </w:rPr>
        <w:t xml:space="preserve"> </w:t>
      </w:r>
      <w:proofErr w:type="spellStart"/>
      <w:r w:rsidRPr="00B41112">
        <w:rPr>
          <w:sz w:val="26"/>
          <w:szCs w:val="26"/>
          <w:rPrChange w:id="4153" w:author="Le Minh Nghia" w:date="2019-10-09T10:56:00Z">
            <w:rPr>
              <w:sz w:val="26"/>
              <w:szCs w:val="26"/>
            </w:rPr>
          </w:rPrChange>
        </w:rPr>
        <w:t>quyên</w:t>
      </w:r>
      <w:proofErr w:type="spellEnd"/>
      <w:r w:rsidRPr="00B41112">
        <w:rPr>
          <w:sz w:val="26"/>
          <w:szCs w:val="26"/>
          <w:rPrChange w:id="4154" w:author="Le Minh Nghia" w:date="2019-10-09T10:56:00Z">
            <w:rPr>
              <w:sz w:val="26"/>
              <w:szCs w:val="26"/>
            </w:rPr>
          </w:rPrChange>
        </w:rPr>
        <w:t xml:space="preserve"> </w:t>
      </w:r>
      <w:proofErr w:type="spellStart"/>
      <w:r w:rsidRPr="00B41112">
        <w:rPr>
          <w:sz w:val="26"/>
          <w:szCs w:val="26"/>
          <w:rPrChange w:id="4155" w:author="Le Minh Nghia" w:date="2019-10-09T10:56:00Z">
            <w:rPr>
              <w:sz w:val="26"/>
              <w:szCs w:val="26"/>
            </w:rPr>
          </w:rPrChange>
        </w:rPr>
        <w:t>góp</w:t>
      </w:r>
      <w:proofErr w:type="spellEnd"/>
      <w:r w:rsidRPr="00B41112">
        <w:rPr>
          <w:sz w:val="26"/>
          <w:szCs w:val="26"/>
          <w:rPrChange w:id="4156" w:author="Le Minh Nghia" w:date="2019-10-09T10:56:00Z">
            <w:rPr>
              <w:sz w:val="26"/>
              <w:szCs w:val="26"/>
            </w:rPr>
          </w:rPrChange>
        </w:rPr>
        <w:t xml:space="preserve"> </w:t>
      </w:r>
      <w:proofErr w:type="spellStart"/>
      <w:r w:rsidRPr="00B41112">
        <w:rPr>
          <w:sz w:val="26"/>
          <w:szCs w:val="26"/>
          <w:rPrChange w:id="4157" w:author="Le Minh Nghia" w:date="2019-10-09T10:56:00Z">
            <w:rPr>
              <w:sz w:val="26"/>
              <w:szCs w:val="26"/>
            </w:rPr>
          </w:rPrChange>
        </w:rPr>
        <w:t>và</w:t>
      </w:r>
      <w:proofErr w:type="spellEnd"/>
      <w:r w:rsidRPr="00B41112">
        <w:rPr>
          <w:sz w:val="26"/>
          <w:szCs w:val="26"/>
          <w:rPrChange w:id="4158" w:author="Le Minh Nghia" w:date="2019-10-09T10:56:00Z">
            <w:rPr>
              <w:sz w:val="26"/>
              <w:szCs w:val="26"/>
            </w:rPr>
          </w:rPrChange>
        </w:rPr>
        <w:t xml:space="preserve"> </w:t>
      </w:r>
      <w:proofErr w:type="spellStart"/>
      <w:r w:rsidRPr="00B41112">
        <w:rPr>
          <w:sz w:val="26"/>
          <w:szCs w:val="26"/>
          <w:rPrChange w:id="4159" w:author="Le Minh Nghia" w:date="2019-10-09T10:56:00Z">
            <w:rPr>
              <w:sz w:val="26"/>
              <w:szCs w:val="26"/>
            </w:rPr>
          </w:rPrChange>
        </w:rPr>
        <w:t>trao</w:t>
      </w:r>
      <w:proofErr w:type="spellEnd"/>
      <w:r w:rsidRPr="00B41112">
        <w:rPr>
          <w:sz w:val="26"/>
          <w:szCs w:val="26"/>
          <w:rPrChange w:id="4160" w:author="Le Minh Nghia" w:date="2019-10-09T10:56:00Z">
            <w:rPr>
              <w:sz w:val="26"/>
              <w:szCs w:val="26"/>
            </w:rPr>
          </w:rPrChange>
        </w:rPr>
        <w:t xml:space="preserve"> </w:t>
      </w:r>
      <w:proofErr w:type="spellStart"/>
      <w:r w:rsidRPr="00B41112">
        <w:rPr>
          <w:sz w:val="26"/>
          <w:szCs w:val="26"/>
          <w:rPrChange w:id="4161" w:author="Le Minh Nghia" w:date="2019-10-09T10:56:00Z">
            <w:rPr>
              <w:sz w:val="26"/>
              <w:szCs w:val="26"/>
            </w:rPr>
          </w:rPrChange>
        </w:rPr>
        <w:t>tặng</w:t>
      </w:r>
      <w:proofErr w:type="spellEnd"/>
      <w:r w:rsidRPr="00B41112">
        <w:rPr>
          <w:sz w:val="26"/>
          <w:szCs w:val="26"/>
          <w:rPrChange w:id="4162" w:author="Le Minh Nghia" w:date="2019-10-09T10:56:00Z">
            <w:rPr>
              <w:sz w:val="26"/>
              <w:szCs w:val="26"/>
            </w:rPr>
          </w:rPrChange>
        </w:rPr>
        <w:t xml:space="preserve"> </w:t>
      </w:r>
      <w:proofErr w:type="spellStart"/>
      <w:r w:rsidRPr="00B41112">
        <w:rPr>
          <w:sz w:val="26"/>
          <w:szCs w:val="26"/>
          <w:rPrChange w:id="4163" w:author="Le Minh Nghia" w:date="2019-10-09T10:56:00Z">
            <w:rPr>
              <w:sz w:val="26"/>
              <w:szCs w:val="26"/>
            </w:rPr>
          </w:rPrChange>
        </w:rPr>
        <w:t>thêm</w:t>
      </w:r>
      <w:proofErr w:type="spellEnd"/>
      <w:r w:rsidRPr="00B41112">
        <w:rPr>
          <w:sz w:val="26"/>
          <w:szCs w:val="26"/>
          <w:rPrChange w:id="4164" w:author="Le Minh Nghia" w:date="2019-10-09T10:56:00Z">
            <w:rPr>
              <w:sz w:val="26"/>
              <w:szCs w:val="26"/>
            </w:rPr>
          </w:rPrChange>
        </w:rPr>
        <w:t xml:space="preserve"> </w:t>
      </w:r>
      <w:proofErr w:type="spellStart"/>
      <w:r w:rsidRPr="00B41112">
        <w:rPr>
          <w:sz w:val="26"/>
          <w:szCs w:val="26"/>
          <w:rPrChange w:id="4165" w:author="Le Minh Nghia" w:date="2019-10-09T10:56:00Z">
            <w:rPr>
              <w:sz w:val="26"/>
              <w:szCs w:val="26"/>
            </w:rPr>
          </w:rPrChange>
        </w:rPr>
        <w:t>cho</w:t>
      </w:r>
      <w:proofErr w:type="spellEnd"/>
      <w:r w:rsidRPr="00B41112">
        <w:rPr>
          <w:sz w:val="26"/>
          <w:szCs w:val="26"/>
          <w:rPrChange w:id="4166" w:author="Le Minh Nghia" w:date="2019-10-09T10:56:00Z">
            <w:rPr>
              <w:sz w:val="26"/>
              <w:szCs w:val="26"/>
            </w:rPr>
          </w:rPrChange>
        </w:rPr>
        <w:t xml:space="preserve"> </w:t>
      </w:r>
      <w:proofErr w:type="spellStart"/>
      <w:r w:rsidRPr="00B41112">
        <w:rPr>
          <w:sz w:val="26"/>
          <w:szCs w:val="26"/>
          <w:rPrChange w:id="4167" w:author="Le Minh Nghia" w:date="2019-10-09T10:56:00Z">
            <w:rPr>
              <w:sz w:val="26"/>
              <w:szCs w:val="26"/>
            </w:rPr>
          </w:rPrChange>
        </w:rPr>
        <w:t>nhà</w:t>
      </w:r>
      <w:proofErr w:type="spellEnd"/>
      <w:r w:rsidRPr="00B41112">
        <w:rPr>
          <w:sz w:val="26"/>
          <w:szCs w:val="26"/>
          <w:rPrChange w:id="4168" w:author="Le Minh Nghia" w:date="2019-10-09T10:56:00Z">
            <w:rPr>
              <w:sz w:val="26"/>
              <w:szCs w:val="26"/>
            </w:rPr>
          </w:rPrChange>
        </w:rPr>
        <w:t xml:space="preserve"> </w:t>
      </w:r>
      <w:proofErr w:type="spellStart"/>
      <w:r w:rsidRPr="00B41112">
        <w:rPr>
          <w:sz w:val="26"/>
          <w:szCs w:val="26"/>
          <w:rPrChange w:id="4169" w:author="Le Minh Nghia" w:date="2019-10-09T10:56:00Z">
            <w:rPr>
              <w:sz w:val="26"/>
              <w:szCs w:val="26"/>
            </w:rPr>
          </w:rPrChange>
        </w:rPr>
        <w:t>trường</w:t>
      </w:r>
      <w:proofErr w:type="spellEnd"/>
      <w:r w:rsidRPr="00B41112">
        <w:rPr>
          <w:sz w:val="26"/>
          <w:szCs w:val="26"/>
          <w:rPrChange w:id="4170" w:author="Le Minh Nghia" w:date="2019-10-09T10:56:00Z">
            <w:rPr>
              <w:sz w:val="26"/>
              <w:szCs w:val="26"/>
            </w:rPr>
          </w:rPrChange>
        </w:rPr>
        <w:t xml:space="preserve">, </w:t>
      </w:r>
      <w:proofErr w:type="spellStart"/>
      <w:r w:rsidRPr="00B41112">
        <w:rPr>
          <w:sz w:val="26"/>
          <w:szCs w:val="26"/>
          <w:rPrChange w:id="4171" w:author="Le Minh Nghia" w:date="2019-10-09T10:56:00Z">
            <w:rPr>
              <w:sz w:val="26"/>
              <w:szCs w:val="26"/>
            </w:rPr>
          </w:rPrChange>
        </w:rPr>
        <w:t>nguồn</w:t>
      </w:r>
      <w:proofErr w:type="spellEnd"/>
      <w:r w:rsidRPr="00B41112">
        <w:rPr>
          <w:sz w:val="26"/>
          <w:szCs w:val="26"/>
          <w:rPrChange w:id="4172" w:author="Le Minh Nghia" w:date="2019-10-09T10:56:00Z">
            <w:rPr>
              <w:sz w:val="26"/>
              <w:szCs w:val="26"/>
            </w:rPr>
          </w:rPrChange>
        </w:rPr>
        <w:t xml:space="preserve"> </w:t>
      </w:r>
      <w:proofErr w:type="spellStart"/>
      <w:r w:rsidRPr="00B41112">
        <w:rPr>
          <w:sz w:val="26"/>
          <w:szCs w:val="26"/>
          <w:rPrChange w:id="4173" w:author="Le Minh Nghia" w:date="2019-10-09T10:56:00Z">
            <w:rPr>
              <w:sz w:val="26"/>
              <w:szCs w:val="26"/>
            </w:rPr>
          </w:rPrChange>
        </w:rPr>
        <w:t>lực</w:t>
      </w:r>
      <w:proofErr w:type="spellEnd"/>
      <w:r w:rsidRPr="00B41112">
        <w:rPr>
          <w:sz w:val="26"/>
          <w:szCs w:val="26"/>
          <w:rPrChange w:id="4174" w:author="Le Minh Nghia" w:date="2019-10-09T10:56:00Z">
            <w:rPr>
              <w:sz w:val="26"/>
              <w:szCs w:val="26"/>
            </w:rPr>
          </w:rPrChange>
        </w:rPr>
        <w:t xml:space="preserve"> </w:t>
      </w:r>
      <w:proofErr w:type="spellStart"/>
      <w:r w:rsidRPr="00B41112">
        <w:rPr>
          <w:sz w:val="26"/>
          <w:szCs w:val="26"/>
          <w:rPrChange w:id="4175" w:author="Le Minh Nghia" w:date="2019-10-09T10:56:00Z">
            <w:rPr>
              <w:sz w:val="26"/>
              <w:szCs w:val="26"/>
            </w:rPr>
          </w:rPrChange>
        </w:rPr>
        <w:t>về</w:t>
      </w:r>
      <w:proofErr w:type="spellEnd"/>
      <w:r w:rsidRPr="00B41112">
        <w:rPr>
          <w:sz w:val="26"/>
          <w:szCs w:val="26"/>
          <w:rPrChange w:id="4176" w:author="Le Minh Nghia" w:date="2019-10-09T10:56:00Z">
            <w:rPr>
              <w:sz w:val="26"/>
              <w:szCs w:val="26"/>
            </w:rPr>
          </w:rPrChange>
        </w:rPr>
        <w:t xml:space="preserve"> </w:t>
      </w:r>
      <w:proofErr w:type="spellStart"/>
      <w:r w:rsidRPr="00B41112">
        <w:rPr>
          <w:sz w:val="26"/>
          <w:szCs w:val="26"/>
          <w:rPrChange w:id="4177" w:author="Le Minh Nghia" w:date="2019-10-09T10:56:00Z">
            <w:rPr>
              <w:sz w:val="26"/>
              <w:szCs w:val="26"/>
            </w:rPr>
          </w:rPrChange>
        </w:rPr>
        <w:t>nghề</w:t>
      </w:r>
      <w:proofErr w:type="spellEnd"/>
      <w:r w:rsidRPr="00B41112">
        <w:rPr>
          <w:sz w:val="26"/>
          <w:szCs w:val="26"/>
          <w:rPrChange w:id="4178" w:author="Le Minh Nghia" w:date="2019-10-09T10:56:00Z">
            <w:rPr>
              <w:sz w:val="26"/>
              <w:szCs w:val="26"/>
            </w:rPr>
          </w:rPrChange>
        </w:rPr>
        <w:t xml:space="preserve"> </w:t>
      </w:r>
      <w:proofErr w:type="spellStart"/>
      <w:r w:rsidRPr="00B41112">
        <w:rPr>
          <w:sz w:val="26"/>
          <w:szCs w:val="26"/>
          <w:rPrChange w:id="4179" w:author="Le Minh Nghia" w:date="2019-10-09T10:56:00Z">
            <w:rPr>
              <w:sz w:val="26"/>
              <w:szCs w:val="26"/>
            </w:rPr>
          </w:rPrChange>
        </w:rPr>
        <w:t>nghiệp</w:t>
      </w:r>
      <w:proofErr w:type="spellEnd"/>
      <w:r w:rsidRPr="00B41112">
        <w:rPr>
          <w:sz w:val="26"/>
          <w:szCs w:val="26"/>
          <w:rPrChange w:id="4180" w:author="Le Minh Nghia" w:date="2019-10-09T10:56:00Z">
            <w:rPr>
              <w:sz w:val="26"/>
              <w:szCs w:val="26"/>
            </w:rPr>
          </w:rPrChange>
        </w:rPr>
        <w:t xml:space="preserve">, </w:t>
      </w:r>
      <w:proofErr w:type="spellStart"/>
      <w:r w:rsidRPr="00B41112">
        <w:rPr>
          <w:sz w:val="26"/>
          <w:szCs w:val="26"/>
          <w:rPrChange w:id="4181" w:author="Le Minh Nghia" w:date="2019-10-09T10:56:00Z">
            <w:rPr>
              <w:sz w:val="26"/>
              <w:szCs w:val="26"/>
            </w:rPr>
          </w:rPrChange>
        </w:rPr>
        <w:t>tham</w:t>
      </w:r>
      <w:proofErr w:type="spellEnd"/>
      <w:r w:rsidRPr="00B41112">
        <w:rPr>
          <w:sz w:val="26"/>
          <w:szCs w:val="26"/>
          <w:rPrChange w:id="4182" w:author="Le Minh Nghia" w:date="2019-10-09T10:56:00Z">
            <w:rPr>
              <w:sz w:val="26"/>
              <w:szCs w:val="26"/>
            </w:rPr>
          </w:rPrChange>
        </w:rPr>
        <w:t xml:space="preserve"> </w:t>
      </w:r>
      <w:proofErr w:type="spellStart"/>
      <w:r w:rsidRPr="00B41112">
        <w:rPr>
          <w:sz w:val="26"/>
          <w:szCs w:val="26"/>
          <w:rPrChange w:id="4183" w:author="Le Minh Nghia" w:date="2019-10-09T10:56:00Z">
            <w:rPr>
              <w:sz w:val="26"/>
              <w:szCs w:val="26"/>
            </w:rPr>
          </w:rPrChange>
        </w:rPr>
        <w:t>gia</w:t>
      </w:r>
      <w:proofErr w:type="spellEnd"/>
      <w:r w:rsidRPr="00B41112">
        <w:rPr>
          <w:sz w:val="26"/>
          <w:szCs w:val="26"/>
          <w:rPrChange w:id="4184" w:author="Le Minh Nghia" w:date="2019-10-09T10:56:00Z">
            <w:rPr>
              <w:sz w:val="26"/>
              <w:szCs w:val="26"/>
            </w:rPr>
          </w:rPrChange>
        </w:rPr>
        <w:t xml:space="preserve"> </w:t>
      </w:r>
      <w:proofErr w:type="spellStart"/>
      <w:r w:rsidRPr="00B41112">
        <w:rPr>
          <w:sz w:val="26"/>
          <w:szCs w:val="26"/>
          <w:rPrChange w:id="4185" w:author="Le Minh Nghia" w:date="2019-10-09T10:56:00Z">
            <w:rPr>
              <w:sz w:val="26"/>
              <w:szCs w:val="26"/>
            </w:rPr>
          </w:rPrChange>
        </w:rPr>
        <w:t>sự</w:t>
      </w:r>
      <w:proofErr w:type="spellEnd"/>
      <w:r w:rsidRPr="00B41112">
        <w:rPr>
          <w:sz w:val="26"/>
          <w:szCs w:val="26"/>
          <w:rPrChange w:id="4186" w:author="Le Minh Nghia" w:date="2019-10-09T10:56:00Z">
            <w:rPr>
              <w:sz w:val="26"/>
              <w:szCs w:val="26"/>
            </w:rPr>
          </w:rPrChange>
        </w:rPr>
        <w:t xml:space="preserve"> </w:t>
      </w:r>
      <w:proofErr w:type="spellStart"/>
      <w:r w:rsidRPr="00B41112">
        <w:rPr>
          <w:sz w:val="26"/>
          <w:szCs w:val="26"/>
          <w:rPrChange w:id="4187" w:author="Le Minh Nghia" w:date="2019-10-09T10:56:00Z">
            <w:rPr>
              <w:sz w:val="26"/>
              <w:szCs w:val="26"/>
            </w:rPr>
          </w:rPrChange>
        </w:rPr>
        <w:t>kiện</w:t>
      </w:r>
      <w:proofErr w:type="spellEnd"/>
      <w:r w:rsidRPr="00B41112">
        <w:rPr>
          <w:sz w:val="26"/>
          <w:szCs w:val="26"/>
          <w:rPrChange w:id="4188" w:author="Le Minh Nghia" w:date="2019-10-09T10:56:00Z">
            <w:rPr>
              <w:sz w:val="26"/>
              <w:szCs w:val="26"/>
            </w:rPr>
          </w:rPrChange>
        </w:rPr>
        <w:t xml:space="preserve"> </w:t>
      </w:r>
      <w:proofErr w:type="spellStart"/>
      <w:r w:rsidRPr="00B41112">
        <w:rPr>
          <w:sz w:val="26"/>
          <w:szCs w:val="26"/>
          <w:rPrChange w:id="4189" w:author="Le Minh Nghia" w:date="2019-10-09T10:56:00Z">
            <w:rPr>
              <w:sz w:val="26"/>
              <w:szCs w:val="26"/>
            </w:rPr>
          </w:rPrChange>
        </w:rPr>
        <w:t>hoặc</w:t>
      </w:r>
      <w:proofErr w:type="spellEnd"/>
      <w:r w:rsidRPr="00B41112">
        <w:rPr>
          <w:sz w:val="26"/>
          <w:szCs w:val="26"/>
          <w:rPrChange w:id="4190" w:author="Le Minh Nghia" w:date="2019-10-09T10:56:00Z">
            <w:rPr>
              <w:sz w:val="26"/>
              <w:szCs w:val="26"/>
            </w:rPr>
          </w:rPrChange>
        </w:rPr>
        <w:t xml:space="preserve"> </w:t>
      </w:r>
      <w:proofErr w:type="spellStart"/>
      <w:r w:rsidRPr="00B41112">
        <w:rPr>
          <w:sz w:val="26"/>
          <w:szCs w:val="26"/>
          <w:rPrChange w:id="4191" w:author="Le Minh Nghia" w:date="2019-10-09T10:56:00Z">
            <w:rPr>
              <w:sz w:val="26"/>
              <w:szCs w:val="26"/>
            </w:rPr>
          </w:rPrChange>
        </w:rPr>
        <w:t>họp</w:t>
      </w:r>
      <w:proofErr w:type="spellEnd"/>
      <w:r w:rsidRPr="00B41112">
        <w:rPr>
          <w:sz w:val="26"/>
          <w:szCs w:val="26"/>
          <w:rPrChange w:id="4192" w:author="Le Minh Nghia" w:date="2019-10-09T10:56:00Z">
            <w:rPr>
              <w:sz w:val="26"/>
              <w:szCs w:val="26"/>
            </w:rPr>
          </w:rPrChange>
        </w:rPr>
        <w:t xml:space="preserve"> </w:t>
      </w:r>
      <w:proofErr w:type="spellStart"/>
      <w:r w:rsidRPr="00B41112">
        <w:rPr>
          <w:sz w:val="26"/>
          <w:szCs w:val="26"/>
          <w:rPrChange w:id="4193" w:author="Le Minh Nghia" w:date="2019-10-09T10:56:00Z">
            <w:rPr>
              <w:sz w:val="26"/>
              <w:szCs w:val="26"/>
            </w:rPr>
          </w:rPrChange>
        </w:rPr>
        <w:t>mặt</w:t>
      </w:r>
      <w:proofErr w:type="spellEnd"/>
      <w:r w:rsidRPr="00B41112">
        <w:rPr>
          <w:sz w:val="26"/>
          <w:szCs w:val="26"/>
          <w:rPrChange w:id="4194" w:author="Le Minh Nghia" w:date="2019-10-09T10:56:00Z">
            <w:rPr>
              <w:sz w:val="26"/>
              <w:szCs w:val="26"/>
            </w:rPr>
          </w:rPrChange>
        </w:rPr>
        <w:t xml:space="preserve"> </w:t>
      </w:r>
      <w:proofErr w:type="spellStart"/>
      <w:r w:rsidRPr="00B41112">
        <w:rPr>
          <w:sz w:val="26"/>
          <w:szCs w:val="26"/>
          <w:rPrChange w:id="4195" w:author="Le Minh Nghia" w:date="2019-10-09T10:56:00Z">
            <w:rPr>
              <w:sz w:val="26"/>
              <w:szCs w:val="26"/>
            </w:rPr>
          </w:rPrChange>
        </w:rPr>
        <w:t>với</w:t>
      </w:r>
      <w:proofErr w:type="spellEnd"/>
      <w:r w:rsidRPr="00B41112">
        <w:rPr>
          <w:sz w:val="26"/>
          <w:szCs w:val="26"/>
          <w:rPrChange w:id="4196" w:author="Le Minh Nghia" w:date="2019-10-09T10:56:00Z">
            <w:rPr>
              <w:sz w:val="26"/>
              <w:szCs w:val="26"/>
            </w:rPr>
          </w:rPrChange>
        </w:rPr>
        <w:t xml:space="preserve"> </w:t>
      </w:r>
      <w:proofErr w:type="spellStart"/>
      <w:r w:rsidRPr="00B41112">
        <w:rPr>
          <w:sz w:val="26"/>
          <w:szCs w:val="26"/>
          <w:rPrChange w:id="4197" w:author="Le Minh Nghia" w:date="2019-10-09T10:56:00Z">
            <w:rPr>
              <w:sz w:val="26"/>
              <w:szCs w:val="26"/>
            </w:rPr>
          </w:rPrChange>
        </w:rPr>
        <w:t>nhau</w:t>
      </w:r>
      <w:proofErr w:type="spellEnd"/>
      <w:r w:rsidRPr="00B41112">
        <w:rPr>
          <w:sz w:val="26"/>
          <w:szCs w:val="26"/>
          <w:rPrChange w:id="4198" w:author="Le Minh Nghia" w:date="2019-10-09T10:56:00Z">
            <w:rPr>
              <w:sz w:val="26"/>
              <w:szCs w:val="26"/>
            </w:rPr>
          </w:rPrChange>
        </w:rPr>
        <w:t xml:space="preserve">, </w:t>
      </w:r>
      <w:proofErr w:type="spellStart"/>
      <w:r w:rsidRPr="00B41112">
        <w:rPr>
          <w:sz w:val="26"/>
          <w:szCs w:val="26"/>
          <w:rPrChange w:id="4199" w:author="Le Minh Nghia" w:date="2019-10-09T10:56:00Z">
            <w:rPr>
              <w:sz w:val="26"/>
              <w:szCs w:val="26"/>
            </w:rPr>
          </w:rPrChange>
        </w:rPr>
        <w:t>các</w:t>
      </w:r>
      <w:proofErr w:type="spellEnd"/>
      <w:r w:rsidRPr="00B41112">
        <w:rPr>
          <w:sz w:val="26"/>
          <w:szCs w:val="26"/>
          <w:rPrChange w:id="4200" w:author="Le Minh Nghia" w:date="2019-10-09T10:56:00Z">
            <w:rPr>
              <w:sz w:val="26"/>
              <w:szCs w:val="26"/>
            </w:rPr>
          </w:rPrChange>
        </w:rPr>
        <w:t xml:space="preserve"> </w:t>
      </w:r>
      <w:proofErr w:type="spellStart"/>
      <w:r w:rsidRPr="00B41112">
        <w:rPr>
          <w:sz w:val="26"/>
          <w:szCs w:val="26"/>
          <w:rPrChange w:id="4201" w:author="Le Minh Nghia" w:date="2019-10-09T10:56:00Z">
            <w:rPr>
              <w:sz w:val="26"/>
              <w:szCs w:val="26"/>
            </w:rPr>
          </w:rPrChange>
        </w:rPr>
        <w:t>hoạt</w:t>
      </w:r>
      <w:proofErr w:type="spellEnd"/>
      <w:r w:rsidRPr="00B41112">
        <w:rPr>
          <w:sz w:val="26"/>
          <w:szCs w:val="26"/>
          <w:rPrChange w:id="4202" w:author="Le Minh Nghia" w:date="2019-10-09T10:56:00Z">
            <w:rPr>
              <w:sz w:val="26"/>
              <w:szCs w:val="26"/>
            </w:rPr>
          </w:rPrChange>
        </w:rPr>
        <w:t xml:space="preserve"> </w:t>
      </w:r>
      <w:proofErr w:type="spellStart"/>
      <w:r w:rsidRPr="00B41112">
        <w:rPr>
          <w:sz w:val="26"/>
          <w:szCs w:val="26"/>
          <w:rPrChange w:id="4203" w:author="Le Minh Nghia" w:date="2019-10-09T10:56:00Z">
            <w:rPr>
              <w:sz w:val="26"/>
              <w:szCs w:val="26"/>
            </w:rPr>
          </w:rPrChange>
        </w:rPr>
        <w:t>động</w:t>
      </w:r>
      <w:proofErr w:type="spellEnd"/>
      <w:r w:rsidR="007D736C" w:rsidRPr="00B41112">
        <w:rPr>
          <w:sz w:val="26"/>
          <w:szCs w:val="26"/>
          <w:rPrChange w:id="4204" w:author="Le Minh Nghia" w:date="2019-10-09T10:56:00Z">
            <w:rPr>
              <w:sz w:val="26"/>
              <w:szCs w:val="26"/>
            </w:rPr>
          </w:rPrChange>
        </w:rPr>
        <w:t xml:space="preserve"> </w:t>
      </w:r>
      <w:proofErr w:type="spellStart"/>
      <w:r w:rsidRPr="00B41112">
        <w:rPr>
          <w:sz w:val="26"/>
          <w:szCs w:val="26"/>
          <w:rPrChange w:id="4205" w:author="Le Minh Nghia" w:date="2019-10-09T10:56:00Z">
            <w:rPr>
              <w:sz w:val="26"/>
              <w:szCs w:val="26"/>
            </w:rPr>
          </w:rPrChange>
        </w:rPr>
        <w:t>tình</w:t>
      </w:r>
      <w:proofErr w:type="spellEnd"/>
      <w:r w:rsidRPr="00B41112">
        <w:rPr>
          <w:sz w:val="26"/>
          <w:szCs w:val="26"/>
          <w:rPrChange w:id="4206" w:author="Le Minh Nghia" w:date="2019-10-09T10:56:00Z">
            <w:rPr>
              <w:sz w:val="26"/>
              <w:szCs w:val="26"/>
            </w:rPr>
          </w:rPrChange>
        </w:rPr>
        <w:t xml:space="preserve"> </w:t>
      </w:r>
      <w:proofErr w:type="spellStart"/>
      <w:r w:rsidRPr="00B41112">
        <w:rPr>
          <w:sz w:val="26"/>
          <w:szCs w:val="26"/>
          <w:rPrChange w:id="4207" w:author="Le Minh Nghia" w:date="2019-10-09T10:56:00Z">
            <w:rPr>
              <w:sz w:val="26"/>
              <w:szCs w:val="26"/>
            </w:rPr>
          </w:rPrChange>
        </w:rPr>
        <w:t>nguyện</w:t>
      </w:r>
      <w:proofErr w:type="spellEnd"/>
      <w:r w:rsidRPr="00B41112">
        <w:rPr>
          <w:sz w:val="26"/>
          <w:szCs w:val="26"/>
          <w:rPrChange w:id="4208" w:author="Le Minh Nghia" w:date="2019-10-09T10:56:00Z">
            <w:rPr>
              <w:sz w:val="26"/>
              <w:szCs w:val="26"/>
            </w:rPr>
          </w:rPrChange>
        </w:rPr>
        <w:t xml:space="preserve">, </w:t>
      </w:r>
      <w:proofErr w:type="spellStart"/>
      <w:r w:rsidRPr="00B41112">
        <w:rPr>
          <w:sz w:val="26"/>
          <w:szCs w:val="26"/>
          <w:rPrChange w:id="4209" w:author="Le Minh Nghia" w:date="2019-10-09T10:56:00Z">
            <w:rPr>
              <w:sz w:val="26"/>
              <w:szCs w:val="26"/>
            </w:rPr>
          </w:rPrChange>
        </w:rPr>
        <w:t>cơ</w:t>
      </w:r>
      <w:proofErr w:type="spellEnd"/>
      <w:r w:rsidRPr="00B41112">
        <w:rPr>
          <w:sz w:val="26"/>
          <w:szCs w:val="26"/>
          <w:rPrChange w:id="4210" w:author="Le Minh Nghia" w:date="2019-10-09T10:56:00Z">
            <w:rPr>
              <w:sz w:val="26"/>
              <w:szCs w:val="26"/>
            </w:rPr>
          </w:rPrChange>
        </w:rPr>
        <w:t xml:space="preserve"> </w:t>
      </w:r>
      <w:proofErr w:type="spellStart"/>
      <w:r w:rsidRPr="00B41112">
        <w:rPr>
          <w:sz w:val="26"/>
          <w:szCs w:val="26"/>
          <w:rPrChange w:id="4211" w:author="Le Minh Nghia" w:date="2019-10-09T10:56:00Z">
            <w:rPr>
              <w:sz w:val="26"/>
              <w:szCs w:val="26"/>
            </w:rPr>
          </w:rPrChange>
        </w:rPr>
        <w:t>hội</w:t>
      </w:r>
      <w:proofErr w:type="spellEnd"/>
      <w:r w:rsidRPr="00B41112">
        <w:rPr>
          <w:sz w:val="26"/>
          <w:szCs w:val="26"/>
          <w:rPrChange w:id="4212" w:author="Le Minh Nghia" w:date="2019-10-09T10:56:00Z">
            <w:rPr>
              <w:sz w:val="26"/>
              <w:szCs w:val="26"/>
            </w:rPr>
          </w:rPrChange>
        </w:rPr>
        <w:t xml:space="preserve"> </w:t>
      </w:r>
      <w:proofErr w:type="spellStart"/>
      <w:r w:rsidRPr="00B41112">
        <w:rPr>
          <w:sz w:val="26"/>
          <w:szCs w:val="26"/>
          <w:rPrChange w:id="4213" w:author="Le Minh Nghia" w:date="2019-10-09T10:56:00Z">
            <w:rPr>
              <w:sz w:val="26"/>
              <w:szCs w:val="26"/>
            </w:rPr>
          </w:rPrChange>
        </w:rPr>
        <w:t>nghề</w:t>
      </w:r>
      <w:proofErr w:type="spellEnd"/>
      <w:r w:rsidRPr="00B41112">
        <w:rPr>
          <w:sz w:val="26"/>
          <w:szCs w:val="26"/>
          <w:rPrChange w:id="4214" w:author="Le Minh Nghia" w:date="2019-10-09T10:56:00Z">
            <w:rPr>
              <w:sz w:val="26"/>
              <w:szCs w:val="26"/>
            </w:rPr>
          </w:rPrChange>
        </w:rPr>
        <w:t xml:space="preserve"> </w:t>
      </w:r>
      <w:proofErr w:type="spellStart"/>
      <w:r w:rsidRPr="00B41112">
        <w:rPr>
          <w:sz w:val="26"/>
          <w:szCs w:val="26"/>
          <w:rPrChange w:id="4215" w:author="Le Minh Nghia" w:date="2019-10-09T10:56:00Z">
            <w:rPr>
              <w:sz w:val="26"/>
              <w:szCs w:val="26"/>
            </w:rPr>
          </w:rPrChange>
        </w:rPr>
        <w:t>nghiệp</w:t>
      </w:r>
      <w:proofErr w:type="spellEnd"/>
      <w:r w:rsidRPr="00B41112">
        <w:rPr>
          <w:sz w:val="26"/>
          <w:szCs w:val="26"/>
          <w:rPrChange w:id="4216" w:author="Le Minh Nghia" w:date="2019-10-09T10:56:00Z">
            <w:rPr>
              <w:sz w:val="26"/>
              <w:szCs w:val="26"/>
            </w:rPr>
          </w:rPrChange>
        </w:rPr>
        <w:t xml:space="preserve"> </w:t>
      </w:r>
      <w:proofErr w:type="spellStart"/>
      <w:r w:rsidRPr="00B41112">
        <w:rPr>
          <w:sz w:val="26"/>
          <w:szCs w:val="26"/>
          <w:rPrChange w:id="4217" w:author="Le Minh Nghia" w:date="2019-10-09T10:56:00Z">
            <w:rPr>
              <w:sz w:val="26"/>
              <w:szCs w:val="26"/>
            </w:rPr>
          </w:rPrChange>
        </w:rPr>
        <w:t>cho</w:t>
      </w:r>
      <w:proofErr w:type="spellEnd"/>
      <w:r w:rsidRPr="00B41112">
        <w:rPr>
          <w:sz w:val="26"/>
          <w:szCs w:val="26"/>
          <w:rPrChange w:id="4218" w:author="Le Minh Nghia" w:date="2019-10-09T10:56:00Z">
            <w:rPr>
              <w:sz w:val="26"/>
              <w:szCs w:val="26"/>
            </w:rPr>
          </w:rPrChange>
        </w:rPr>
        <w:t xml:space="preserve"> </w:t>
      </w:r>
      <w:proofErr w:type="spellStart"/>
      <w:r w:rsidRPr="00B41112">
        <w:rPr>
          <w:sz w:val="26"/>
          <w:szCs w:val="26"/>
          <w:rPrChange w:id="4219" w:author="Le Minh Nghia" w:date="2019-10-09T10:56:00Z">
            <w:rPr>
              <w:sz w:val="26"/>
              <w:szCs w:val="26"/>
            </w:rPr>
          </w:rPrChange>
        </w:rPr>
        <w:t>sinh</w:t>
      </w:r>
      <w:proofErr w:type="spellEnd"/>
      <w:r w:rsidRPr="00B41112">
        <w:rPr>
          <w:sz w:val="26"/>
          <w:szCs w:val="26"/>
          <w:rPrChange w:id="4220" w:author="Le Minh Nghia" w:date="2019-10-09T10:56:00Z">
            <w:rPr>
              <w:sz w:val="26"/>
              <w:szCs w:val="26"/>
            </w:rPr>
          </w:rPrChange>
        </w:rPr>
        <w:t xml:space="preserve"> </w:t>
      </w:r>
      <w:proofErr w:type="spellStart"/>
      <w:r w:rsidRPr="00B41112">
        <w:rPr>
          <w:sz w:val="26"/>
          <w:szCs w:val="26"/>
          <w:rPrChange w:id="4221" w:author="Le Minh Nghia" w:date="2019-10-09T10:56:00Z">
            <w:rPr>
              <w:sz w:val="26"/>
              <w:szCs w:val="26"/>
            </w:rPr>
          </w:rPrChange>
        </w:rPr>
        <w:t>viên</w:t>
      </w:r>
      <w:proofErr w:type="spellEnd"/>
      <w:r w:rsidRPr="00B41112">
        <w:rPr>
          <w:sz w:val="26"/>
          <w:szCs w:val="26"/>
          <w:rPrChange w:id="4222" w:author="Le Minh Nghia" w:date="2019-10-09T10:56:00Z">
            <w:rPr>
              <w:sz w:val="26"/>
              <w:szCs w:val="26"/>
            </w:rPr>
          </w:rPrChange>
        </w:rPr>
        <w:t xml:space="preserve">, </w:t>
      </w:r>
      <w:proofErr w:type="spellStart"/>
      <w:r w:rsidRPr="00B41112">
        <w:rPr>
          <w:sz w:val="26"/>
          <w:szCs w:val="26"/>
          <w:rPrChange w:id="4223" w:author="Le Minh Nghia" w:date="2019-10-09T10:56:00Z">
            <w:rPr>
              <w:sz w:val="26"/>
              <w:szCs w:val="26"/>
            </w:rPr>
          </w:rPrChange>
        </w:rPr>
        <w:t>thông</w:t>
      </w:r>
      <w:proofErr w:type="spellEnd"/>
      <w:r w:rsidRPr="00B41112">
        <w:rPr>
          <w:sz w:val="26"/>
          <w:szCs w:val="26"/>
          <w:rPrChange w:id="4224" w:author="Le Minh Nghia" w:date="2019-10-09T10:56:00Z">
            <w:rPr>
              <w:sz w:val="26"/>
              <w:szCs w:val="26"/>
            </w:rPr>
          </w:rPrChange>
        </w:rPr>
        <w:t xml:space="preserve"> tin </w:t>
      </w:r>
      <w:proofErr w:type="spellStart"/>
      <w:r w:rsidRPr="00B41112">
        <w:rPr>
          <w:sz w:val="26"/>
          <w:szCs w:val="26"/>
          <w:rPrChange w:id="4225" w:author="Le Minh Nghia" w:date="2019-10-09T10:56:00Z">
            <w:rPr>
              <w:sz w:val="26"/>
              <w:szCs w:val="26"/>
            </w:rPr>
          </w:rPrChange>
        </w:rPr>
        <w:t>hình</w:t>
      </w:r>
      <w:proofErr w:type="spellEnd"/>
      <w:r w:rsidRPr="00B41112">
        <w:rPr>
          <w:sz w:val="26"/>
          <w:szCs w:val="26"/>
          <w:rPrChange w:id="4226" w:author="Le Minh Nghia" w:date="2019-10-09T10:56:00Z">
            <w:rPr>
              <w:sz w:val="26"/>
              <w:szCs w:val="26"/>
            </w:rPr>
          </w:rPrChange>
        </w:rPr>
        <w:t xml:space="preserve"> </w:t>
      </w:r>
      <w:proofErr w:type="spellStart"/>
      <w:r w:rsidRPr="00B41112">
        <w:rPr>
          <w:sz w:val="26"/>
          <w:szCs w:val="26"/>
          <w:rPrChange w:id="4227" w:author="Le Minh Nghia" w:date="2019-10-09T10:56:00Z">
            <w:rPr>
              <w:sz w:val="26"/>
              <w:szCs w:val="26"/>
            </w:rPr>
          </w:rPrChange>
        </w:rPr>
        <w:t>ảnh</w:t>
      </w:r>
      <w:proofErr w:type="spellEnd"/>
      <w:r w:rsidRPr="00B41112">
        <w:rPr>
          <w:sz w:val="26"/>
          <w:szCs w:val="26"/>
          <w:rPrChange w:id="4228" w:author="Le Minh Nghia" w:date="2019-10-09T10:56:00Z">
            <w:rPr>
              <w:sz w:val="26"/>
              <w:szCs w:val="26"/>
            </w:rPr>
          </w:rPrChange>
        </w:rPr>
        <w:t xml:space="preserve"> </w:t>
      </w:r>
      <w:proofErr w:type="spellStart"/>
      <w:r w:rsidRPr="00B41112">
        <w:rPr>
          <w:sz w:val="26"/>
          <w:szCs w:val="26"/>
          <w:rPrChange w:id="4229" w:author="Le Minh Nghia" w:date="2019-10-09T10:56:00Z">
            <w:rPr>
              <w:sz w:val="26"/>
              <w:szCs w:val="26"/>
            </w:rPr>
          </w:rPrChange>
        </w:rPr>
        <w:t>cựu</w:t>
      </w:r>
      <w:proofErr w:type="spellEnd"/>
      <w:r w:rsidRPr="00B41112">
        <w:rPr>
          <w:sz w:val="26"/>
          <w:szCs w:val="26"/>
          <w:rPrChange w:id="4230" w:author="Le Minh Nghia" w:date="2019-10-09T10:56:00Z">
            <w:rPr>
              <w:sz w:val="26"/>
              <w:szCs w:val="26"/>
            </w:rPr>
          </w:rPrChange>
        </w:rPr>
        <w:t xml:space="preserve"> </w:t>
      </w:r>
      <w:proofErr w:type="spellStart"/>
      <w:r w:rsidRPr="00B41112">
        <w:rPr>
          <w:sz w:val="26"/>
          <w:szCs w:val="26"/>
          <w:rPrChange w:id="4231" w:author="Le Minh Nghia" w:date="2019-10-09T10:56:00Z">
            <w:rPr>
              <w:sz w:val="26"/>
              <w:szCs w:val="26"/>
            </w:rPr>
          </w:rPrChange>
        </w:rPr>
        <w:t>sinh</w:t>
      </w:r>
      <w:proofErr w:type="spellEnd"/>
      <w:r w:rsidRPr="00B41112">
        <w:rPr>
          <w:sz w:val="26"/>
          <w:szCs w:val="26"/>
          <w:rPrChange w:id="4232" w:author="Le Minh Nghia" w:date="2019-10-09T10:56:00Z">
            <w:rPr>
              <w:sz w:val="26"/>
              <w:szCs w:val="26"/>
            </w:rPr>
          </w:rPrChange>
        </w:rPr>
        <w:t xml:space="preserve"> </w:t>
      </w:r>
      <w:proofErr w:type="spellStart"/>
      <w:r w:rsidRPr="00B41112">
        <w:rPr>
          <w:sz w:val="26"/>
          <w:szCs w:val="26"/>
          <w:rPrChange w:id="4233" w:author="Le Minh Nghia" w:date="2019-10-09T10:56:00Z">
            <w:rPr>
              <w:sz w:val="26"/>
              <w:szCs w:val="26"/>
            </w:rPr>
          </w:rPrChange>
        </w:rPr>
        <w:t>viên</w:t>
      </w:r>
      <w:proofErr w:type="spellEnd"/>
      <w:r w:rsidRPr="00B41112">
        <w:rPr>
          <w:sz w:val="26"/>
          <w:szCs w:val="26"/>
          <w:rPrChange w:id="4234" w:author="Le Minh Nghia" w:date="2019-10-09T10:56:00Z">
            <w:rPr>
              <w:sz w:val="26"/>
              <w:szCs w:val="26"/>
            </w:rPr>
          </w:rPrChange>
        </w:rPr>
        <w:t xml:space="preserve"> qua </w:t>
      </w:r>
      <w:proofErr w:type="spellStart"/>
      <w:r w:rsidRPr="00B41112">
        <w:rPr>
          <w:sz w:val="26"/>
          <w:szCs w:val="26"/>
          <w:rPrChange w:id="4235" w:author="Le Minh Nghia" w:date="2019-10-09T10:56:00Z">
            <w:rPr>
              <w:sz w:val="26"/>
              <w:szCs w:val="26"/>
            </w:rPr>
          </w:rPrChange>
        </w:rPr>
        <w:t>các</w:t>
      </w:r>
      <w:proofErr w:type="spellEnd"/>
      <w:r w:rsidRPr="00B41112">
        <w:rPr>
          <w:sz w:val="26"/>
          <w:szCs w:val="26"/>
          <w:rPrChange w:id="4236" w:author="Le Minh Nghia" w:date="2019-10-09T10:56:00Z">
            <w:rPr>
              <w:sz w:val="26"/>
              <w:szCs w:val="26"/>
            </w:rPr>
          </w:rPrChange>
        </w:rPr>
        <w:t xml:space="preserve"> </w:t>
      </w:r>
      <w:proofErr w:type="spellStart"/>
      <w:r w:rsidRPr="00B41112">
        <w:rPr>
          <w:sz w:val="26"/>
          <w:szCs w:val="26"/>
          <w:rPrChange w:id="4237" w:author="Le Minh Nghia" w:date="2019-10-09T10:56:00Z">
            <w:rPr>
              <w:sz w:val="26"/>
              <w:szCs w:val="26"/>
            </w:rPr>
          </w:rPrChange>
        </w:rPr>
        <w:t>diễn</w:t>
      </w:r>
      <w:proofErr w:type="spellEnd"/>
      <w:r w:rsidRPr="00B41112">
        <w:rPr>
          <w:sz w:val="26"/>
          <w:szCs w:val="26"/>
          <w:rPrChange w:id="4238" w:author="Le Minh Nghia" w:date="2019-10-09T10:56:00Z">
            <w:rPr>
              <w:sz w:val="26"/>
              <w:szCs w:val="26"/>
            </w:rPr>
          </w:rPrChange>
        </w:rPr>
        <w:t xml:space="preserve"> </w:t>
      </w:r>
      <w:proofErr w:type="spellStart"/>
      <w:r w:rsidRPr="00B41112">
        <w:rPr>
          <w:sz w:val="26"/>
          <w:szCs w:val="26"/>
          <w:rPrChange w:id="4239" w:author="Le Minh Nghia" w:date="2019-10-09T10:56:00Z">
            <w:rPr>
              <w:sz w:val="26"/>
              <w:szCs w:val="26"/>
            </w:rPr>
          </w:rPrChange>
        </w:rPr>
        <w:t>đàn</w:t>
      </w:r>
      <w:proofErr w:type="spellEnd"/>
      <w:r w:rsidRPr="00B41112">
        <w:rPr>
          <w:sz w:val="26"/>
          <w:szCs w:val="26"/>
          <w:rPrChange w:id="4240" w:author="Le Minh Nghia" w:date="2019-10-09T10:56:00Z">
            <w:rPr>
              <w:sz w:val="26"/>
              <w:szCs w:val="26"/>
            </w:rPr>
          </w:rPrChange>
        </w:rPr>
        <w:t xml:space="preserve">, </w:t>
      </w:r>
      <w:proofErr w:type="spellStart"/>
      <w:r w:rsidRPr="00B41112">
        <w:rPr>
          <w:sz w:val="26"/>
          <w:szCs w:val="26"/>
          <w:rPrChange w:id="4241" w:author="Le Minh Nghia" w:date="2019-10-09T10:56:00Z">
            <w:rPr>
              <w:sz w:val="26"/>
              <w:szCs w:val="26"/>
            </w:rPr>
          </w:rPrChange>
        </w:rPr>
        <w:t>sự</w:t>
      </w:r>
      <w:proofErr w:type="spellEnd"/>
      <w:r w:rsidRPr="00B41112">
        <w:rPr>
          <w:sz w:val="26"/>
          <w:szCs w:val="26"/>
          <w:rPrChange w:id="4242" w:author="Le Minh Nghia" w:date="2019-10-09T10:56:00Z">
            <w:rPr>
              <w:sz w:val="26"/>
              <w:szCs w:val="26"/>
            </w:rPr>
          </w:rPrChange>
        </w:rPr>
        <w:t xml:space="preserve"> </w:t>
      </w:r>
      <w:proofErr w:type="spellStart"/>
      <w:r w:rsidRPr="00B41112">
        <w:rPr>
          <w:sz w:val="26"/>
          <w:szCs w:val="26"/>
          <w:rPrChange w:id="4243" w:author="Le Minh Nghia" w:date="2019-10-09T10:56:00Z">
            <w:rPr>
              <w:sz w:val="26"/>
              <w:szCs w:val="26"/>
            </w:rPr>
          </w:rPrChange>
        </w:rPr>
        <w:t>kiện</w:t>
      </w:r>
      <w:proofErr w:type="spellEnd"/>
      <w:r w:rsidRPr="00B41112">
        <w:rPr>
          <w:sz w:val="26"/>
          <w:szCs w:val="26"/>
          <w:rPrChange w:id="4244" w:author="Le Minh Nghia" w:date="2019-10-09T10:56:00Z">
            <w:rPr>
              <w:sz w:val="26"/>
              <w:szCs w:val="26"/>
            </w:rPr>
          </w:rPrChange>
        </w:rPr>
        <w:t xml:space="preserve">. </w:t>
      </w:r>
      <w:proofErr w:type="spellStart"/>
      <w:r w:rsidRPr="00B41112">
        <w:rPr>
          <w:sz w:val="26"/>
          <w:szCs w:val="26"/>
          <w:rPrChange w:id="4245" w:author="Le Minh Nghia" w:date="2019-10-09T10:56:00Z">
            <w:rPr>
              <w:sz w:val="26"/>
              <w:szCs w:val="26"/>
            </w:rPr>
          </w:rPrChange>
        </w:rPr>
        <w:t>Nhìn</w:t>
      </w:r>
      <w:proofErr w:type="spellEnd"/>
      <w:r w:rsidRPr="00B41112">
        <w:rPr>
          <w:sz w:val="26"/>
          <w:szCs w:val="26"/>
          <w:rPrChange w:id="4246" w:author="Le Minh Nghia" w:date="2019-10-09T10:56:00Z">
            <w:rPr>
              <w:sz w:val="26"/>
              <w:szCs w:val="26"/>
            </w:rPr>
          </w:rPrChange>
        </w:rPr>
        <w:t xml:space="preserve"> </w:t>
      </w:r>
      <w:proofErr w:type="spellStart"/>
      <w:r w:rsidRPr="00B41112">
        <w:rPr>
          <w:sz w:val="26"/>
          <w:szCs w:val="26"/>
          <w:rPrChange w:id="4247" w:author="Le Minh Nghia" w:date="2019-10-09T10:56:00Z">
            <w:rPr>
              <w:sz w:val="26"/>
              <w:szCs w:val="26"/>
            </w:rPr>
          </w:rPrChange>
        </w:rPr>
        <w:t>chung</w:t>
      </w:r>
      <w:proofErr w:type="spellEnd"/>
      <w:r w:rsidRPr="00B41112">
        <w:rPr>
          <w:sz w:val="26"/>
          <w:szCs w:val="26"/>
          <w:rPrChange w:id="4248" w:author="Le Minh Nghia" w:date="2019-10-09T10:56:00Z">
            <w:rPr>
              <w:sz w:val="26"/>
              <w:szCs w:val="26"/>
            </w:rPr>
          </w:rPrChange>
        </w:rPr>
        <w:t xml:space="preserve"> </w:t>
      </w:r>
      <w:proofErr w:type="spellStart"/>
      <w:r w:rsidRPr="00B41112">
        <w:rPr>
          <w:sz w:val="26"/>
          <w:szCs w:val="26"/>
          <w:rPrChange w:id="4249" w:author="Le Minh Nghia" w:date="2019-10-09T10:56:00Z">
            <w:rPr>
              <w:sz w:val="26"/>
              <w:szCs w:val="26"/>
            </w:rPr>
          </w:rPrChange>
        </w:rPr>
        <w:t>trang</w:t>
      </w:r>
      <w:proofErr w:type="spellEnd"/>
      <w:r w:rsidRPr="00B41112">
        <w:rPr>
          <w:sz w:val="26"/>
          <w:szCs w:val="26"/>
          <w:rPrChange w:id="4250" w:author="Le Minh Nghia" w:date="2019-10-09T10:56:00Z">
            <w:rPr>
              <w:sz w:val="26"/>
              <w:szCs w:val="26"/>
            </w:rPr>
          </w:rPrChange>
        </w:rPr>
        <w:t xml:space="preserve"> web </w:t>
      </w:r>
      <w:proofErr w:type="spellStart"/>
      <w:r w:rsidRPr="00B41112">
        <w:rPr>
          <w:sz w:val="26"/>
          <w:szCs w:val="26"/>
          <w:rPrChange w:id="4251" w:author="Le Minh Nghia" w:date="2019-10-09T10:56:00Z">
            <w:rPr>
              <w:sz w:val="26"/>
              <w:szCs w:val="26"/>
            </w:rPr>
          </w:rPrChange>
        </w:rPr>
        <w:t>của</w:t>
      </w:r>
      <w:proofErr w:type="spellEnd"/>
      <w:r w:rsidRPr="00B41112">
        <w:rPr>
          <w:sz w:val="26"/>
          <w:szCs w:val="26"/>
          <w:rPrChange w:id="4252" w:author="Le Minh Nghia" w:date="2019-10-09T10:56:00Z">
            <w:rPr>
              <w:sz w:val="26"/>
              <w:szCs w:val="26"/>
            </w:rPr>
          </w:rPrChange>
        </w:rPr>
        <w:t xml:space="preserve"> McGill</w:t>
      </w:r>
      <w:r w:rsidR="007D736C" w:rsidRPr="00B41112">
        <w:rPr>
          <w:sz w:val="26"/>
          <w:szCs w:val="26"/>
          <w:rPrChange w:id="4253" w:author="Le Minh Nghia" w:date="2019-10-09T10:56:00Z">
            <w:rPr>
              <w:sz w:val="26"/>
              <w:szCs w:val="26"/>
            </w:rPr>
          </w:rPrChange>
        </w:rPr>
        <w:t xml:space="preserve"> </w:t>
      </w:r>
      <w:r w:rsidRPr="00B41112">
        <w:rPr>
          <w:sz w:val="26"/>
          <w:szCs w:val="26"/>
          <w:rPrChange w:id="4254" w:author="Le Minh Nghia" w:date="2019-10-09T10:56:00Z">
            <w:rPr>
              <w:sz w:val="26"/>
              <w:szCs w:val="26"/>
            </w:rPr>
          </w:rPrChange>
        </w:rPr>
        <w:t xml:space="preserve">University </w:t>
      </w:r>
      <w:proofErr w:type="spellStart"/>
      <w:r w:rsidRPr="00B41112">
        <w:rPr>
          <w:sz w:val="26"/>
          <w:szCs w:val="26"/>
          <w:rPrChange w:id="4255" w:author="Le Minh Nghia" w:date="2019-10-09T10:56:00Z">
            <w:rPr>
              <w:sz w:val="26"/>
              <w:szCs w:val="26"/>
            </w:rPr>
          </w:rPrChange>
        </w:rPr>
        <w:t>có</w:t>
      </w:r>
      <w:proofErr w:type="spellEnd"/>
      <w:r w:rsidRPr="00B41112">
        <w:rPr>
          <w:sz w:val="26"/>
          <w:szCs w:val="26"/>
          <w:rPrChange w:id="4256" w:author="Le Minh Nghia" w:date="2019-10-09T10:56:00Z">
            <w:rPr>
              <w:sz w:val="26"/>
              <w:szCs w:val="26"/>
            </w:rPr>
          </w:rPrChange>
        </w:rPr>
        <w:t xml:space="preserve"> </w:t>
      </w:r>
      <w:proofErr w:type="spellStart"/>
      <w:r w:rsidRPr="00B41112">
        <w:rPr>
          <w:sz w:val="26"/>
          <w:szCs w:val="26"/>
          <w:rPrChange w:id="4257" w:author="Le Minh Nghia" w:date="2019-10-09T10:56:00Z">
            <w:rPr>
              <w:sz w:val="26"/>
              <w:szCs w:val="26"/>
            </w:rPr>
          </w:rPrChange>
        </w:rPr>
        <w:t>một</w:t>
      </w:r>
      <w:proofErr w:type="spellEnd"/>
      <w:r w:rsidRPr="00B41112">
        <w:rPr>
          <w:sz w:val="26"/>
          <w:szCs w:val="26"/>
          <w:rPrChange w:id="4258" w:author="Le Minh Nghia" w:date="2019-10-09T10:56:00Z">
            <w:rPr>
              <w:sz w:val="26"/>
              <w:szCs w:val="26"/>
            </w:rPr>
          </w:rPrChange>
        </w:rPr>
        <w:t xml:space="preserve"> </w:t>
      </w:r>
      <w:proofErr w:type="spellStart"/>
      <w:r w:rsidRPr="00B41112">
        <w:rPr>
          <w:sz w:val="26"/>
          <w:szCs w:val="26"/>
          <w:rPrChange w:id="4259" w:author="Le Minh Nghia" w:date="2019-10-09T10:56:00Z">
            <w:rPr>
              <w:sz w:val="26"/>
              <w:szCs w:val="26"/>
            </w:rPr>
          </w:rPrChange>
        </w:rPr>
        <w:t>danh</w:t>
      </w:r>
      <w:proofErr w:type="spellEnd"/>
      <w:r w:rsidRPr="00B41112">
        <w:rPr>
          <w:sz w:val="26"/>
          <w:szCs w:val="26"/>
          <w:rPrChange w:id="4260" w:author="Le Minh Nghia" w:date="2019-10-09T10:56:00Z">
            <w:rPr>
              <w:sz w:val="26"/>
              <w:szCs w:val="26"/>
            </w:rPr>
          </w:rPrChange>
        </w:rPr>
        <w:t xml:space="preserve"> </w:t>
      </w:r>
      <w:proofErr w:type="spellStart"/>
      <w:r w:rsidRPr="00B41112">
        <w:rPr>
          <w:sz w:val="26"/>
          <w:szCs w:val="26"/>
          <w:rPrChange w:id="4261" w:author="Le Minh Nghia" w:date="2019-10-09T10:56:00Z">
            <w:rPr>
              <w:sz w:val="26"/>
              <w:szCs w:val="26"/>
            </w:rPr>
          </w:rPrChange>
        </w:rPr>
        <w:t>mục</w:t>
      </w:r>
      <w:proofErr w:type="spellEnd"/>
      <w:r w:rsidRPr="00B41112">
        <w:rPr>
          <w:sz w:val="26"/>
          <w:szCs w:val="26"/>
          <w:rPrChange w:id="4262" w:author="Le Minh Nghia" w:date="2019-10-09T10:56:00Z">
            <w:rPr>
              <w:sz w:val="26"/>
              <w:szCs w:val="26"/>
            </w:rPr>
          </w:rPrChange>
        </w:rPr>
        <w:t xml:space="preserve"> </w:t>
      </w:r>
      <w:proofErr w:type="spellStart"/>
      <w:r w:rsidRPr="00B41112">
        <w:rPr>
          <w:sz w:val="26"/>
          <w:szCs w:val="26"/>
          <w:rPrChange w:id="4263" w:author="Le Minh Nghia" w:date="2019-10-09T10:56:00Z">
            <w:rPr>
              <w:sz w:val="26"/>
              <w:szCs w:val="26"/>
            </w:rPr>
          </w:rPrChange>
        </w:rPr>
        <w:t>Cựu</w:t>
      </w:r>
      <w:proofErr w:type="spellEnd"/>
      <w:r w:rsidRPr="00B41112">
        <w:rPr>
          <w:sz w:val="26"/>
          <w:szCs w:val="26"/>
          <w:rPrChange w:id="4264" w:author="Le Minh Nghia" w:date="2019-10-09T10:56:00Z">
            <w:rPr>
              <w:sz w:val="26"/>
              <w:szCs w:val="26"/>
            </w:rPr>
          </w:rPrChange>
        </w:rPr>
        <w:t xml:space="preserve"> </w:t>
      </w:r>
      <w:proofErr w:type="spellStart"/>
      <w:r w:rsidRPr="00B41112">
        <w:rPr>
          <w:sz w:val="26"/>
          <w:szCs w:val="26"/>
          <w:rPrChange w:id="4265" w:author="Le Minh Nghia" w:date="2019-10-09T10:56:00Z">
            <w:rPr>
              <w:sz w:val="26"/>
              <w:szCs w:val="26"/>
            </w:rPr>
          </w:rPrChange>
        </w:rPr>
        <w:t>sinh</w:t>
      </w:r>
      <w:proofErr w:type="spellEnd"/>
      <w:r w:rsidRPr="00B41112">
        <w:rPr>
          <w:sz w:val="26"/>
          <w:szCs w:val="26"/>
          <w:rPrChange w:id="4266" w:author="Le Minh Nghia" w:date="2019-10-09T10:56:00Z">
            <w:rPr>
              <w:sz w:val="26"/>
              <w:szCs w:val="26"/>
            </w:rPr>
          </w:rPrChange>
        </w:rPr>
        <w:t xml:space="preserve"> </w:t>
      </w:r>
      <w:proofErr w:type="spellStart"/>
      <w:r w:rsidRPr="00B41112">
        <w:rPr>
          <w:sz w:val="26"/>
          <w:szCs w:val="26"/>
          <w:rPrChange w:id="4267" w:author="Le Minh Nghia" w:date="2019-10-09T10:56:00Z">
            <w:rPr>
              <w:sz w:val="26"/>
              <w:szCs w:val="26"/>
            </w:rPr>
          </w:rPrChange>
        </w:rPr>
        <w:t>viên</w:t>
      </w:r>
      <w:proofErr w:type="spellEnd"/>
      <w:r w:rsidRPr="00B41112">
        <w:rPr>
          <w:sz w:val="26"/>
          <w:szCs w:val="26"/>
          <w:rPrChange w:id="4268" w:author="Le Minh Nghia" w:date="2019-10-09T10:56:00Z">
            <w:rPr>
              <w:sz w:val="26"/>
              <w:szCs w:val="26"/>
            </w:rPr>
          </w:rPrChange>
        </w:rPr>
        <w:t xml:space="preserve"> </w:t>
      </w:r>
      <w:proofErr w:type="spellStart"/>
      <w:r w:rsidRPr="00B41112">
        <w:rPr>
          <w:sz w:val="26"/>
          <w:szCs w:val="26"/>
          <w:rPrChange w:id="4269" w:author="Le Minh Nghia" w:date="2019-10-09T10:56:00Z">
            <w:rPr>
              <w:sz w:val="26"/>
              <w:szCs w:val="26"/>
            </w:rPr>
          </w:rPrChange>
        </w:rPr>
        <w:t>dùng</w:t>
      </w:r>
      <w:proofErr w:type="spellEnd"/>
      <w:r w:rsidRPr="00B41112">
        <w:rPr>
          <w:sz w:val="26"/>
          <w:szCs w:val="26"/>
          <w:rPrChange w:id="4270" w:author="Le Minh Nghia" w:date="2019-10-09T10:56:00Z">
            <w:rPr>
              <w:sz w:val="26"/>
              <w:szCs w:val="26"/>
            </w:rPr>
          </w:rPrChange>
        </w:rPr>
        <w:t xml:space="preserve"> </w:t>
      </w:r>
      <w:proofErr w:type="spellStart"/>
      <w:r w:rsidRPr="00B41112">
        <w:rPr>
          <w:sz w:val="26"/>
          <w:szCs w:val="26"/>
          <w:rPrChange w:id="4271" w:author="Le Minh Nghia" w:date="2019-10-09T10:56:00Z">
            <w:rPr>
              <w:sz w:val="26"/>
              <w:szCs w:val="26"/>
            </w:rPr>
          </w:rPrChange>
        </w:rPr>
        <w:t>chung</w:t>
      </w:r>
      <w:proofErr w:type="spellEnd"/>
      <w:r w:rsidRPr="00B41112">
        <w:rPr>
          <w:sz w:val="26"/>
          <w:szCs w:val="26"/>
          <w:rPrChange w:id="4272" w:author="Le Minh Nghia" w:date="2019-10-09T10:56:00Z">
            <w:rPr>
              <w:sz w:val="26"/>
              <w:szCs w:val="26"/>
            </w:rPr>
          </w:rPrChange>
        </w:rPr>
        <w:t xml:space="preserve"> </w:t>
      </w:r>
      <w:proofErr w:type="spellStart"/>
      <w:r w:rsidRPr="00B41112">
        <w:rPr>
          <w:sz w:val="26"/>
          <w:szCs w:val="26"/>
          <w:rPrChange w:id="4273" w:author="Le Minh Nghia" w:date="2019-10-09T10:56:00Z">
            <w:rPr>
              <w:sz w:val="26"/>
              <w:szCs w:val="26"/>
            </w:rPr>
          </w:rPrChange>
        </w:rPr>
        <w:t>cho</w:t>
      </w:r>
      <w:proofErr w:type="spellEnd"/>
      <w:r w:rsidRPr="00B41112">
        <w:rPr>
          <w:sz w:val="26"/>
          <w:szCs w:val="26"/>
          <w:rPrChange w:id="4274" w:author="Le Minh Nghia" w:date="2019-10-09T10:56:00Z">
            <w:rPr>
              <w:sz w:val="26"/>
              <w:szCs w:val="26"/>
            </w:rPr>
          </w:rPrChange>
        </w:rPr>
        <w:t xml:space="preserve"> </w:t>
      </w:r>
      <w:proofErr w:type="spellStart"/>
      <w:r w:rsidRPr="00B41112">
        <w:rPr>
          <w:sz w:val="26"/>
          <w:szCs w:val="26"/>
          <w:rPrChange w:id="4275" w:author="Le Minh Nghia" w:date="2019-10-09T10:56:00Z">
            <w:rPr>
              <w:sz w:val="26"/>
              <w:szCs w:val="26"/>
            </w:rPr>
          </w:rPrChange>
        </w:rPr>
        <w:t>cả</w:t>
      </w:r>
      <w:proofErr w:type="spellEnd"/>
      <w:r w:rsidRPr="00B41112">
        <w:rPr>
          <w:sz w:val="26"/>
          <w:szCs w:val="26"/>
          <w:rPrChange w:id="4276" w:author="Le Minh Nghia" w:date="2019-10-09T10:56:00Z">
            <w:rPr>
              <w:sz w:val="26"/>
              <w:szCs w:val="26"/>
            </w:rPr>
          </w:rPrChange>
        </w:rPr>
        <w:t xml:space="preserve"> </w:t>
      </w:r>
      <w:proofErr w:type="spellStart"/>
      <w:r w:rsidRPr="00B41112">
        <w:rPr>
          <w:sz w:val="26"/>
          <w:szCs w:val="26"/>
          <w:rPrChange w:id="4277" w:author="Le Minh Nghia" w:date="2019-10-09T10:56:00Z">
            <w:rPr>
              <w:sz w:val="26"/>
              <w:szCs w:val="26"/>
            </w:rPr>
          </w:rPrChange>
        </w:rPr>
        <w:t>trường</w:t>
      </w:r>
      <w:proofErr w:type="spellEnd"/>
      <w:r w:rsidRPr="00B41112">
        <w:rPr>
          <w:sz w:val="26"/>
          <w:szCs w:val="26"/>
          <w:rPrChange w:id="4278" w:author="Le Minh Nghia" w:date="2019-10-09T10:56:00Z">
            <w:rPr>
              <w:sz w:val="26"/>
              <w:szCs w:val="26"/>
            </w:rPr>
          </w:rPrChange>
        </w:rPr>
        <w:t xml:space="preserve"> </w:t>
      </w:r>
      <w:proofErr w:type="spellStart"/>
      <w:r w:rsidRPr="00B41112">
        <w:rPr>
          <w:sz w:val="26"/>
          <w:szCs w:val="26"/>
          <w:rPrChange w:id="4279" w:author="Le Minh Nghia" w:date="2019-10-09T10:56:00Z">
            <w:rPr>
              <w:sz w:val="26"/>
              <w:szCs w:val="26"/>
            </w:rPr>
          </w:rPrChange>
        </w:rPr>
        <w:t>thì</w:t>
      </w:r>
      <w:proofErr w:type="spellEnd"/>
      <w:r w:rsidRPr="00B41112">
        <w:rPr>
          <w:sz w:val="26"/>
          <w:szCs w:val="26"/>
          <w:rPrChange w:id="4280" w:author="Le Minh Nghia" w:date="2019-10-09T10:56:00Z">
            <w:rPr>
              <w:sz w:val="26"/>
              <w:szCs w:val="26"/>
            </w:rPr>
          </w:rPrChange>
        </w:rPr>
        <w:t xml:space="preserve"> </w:t>
      </w:r>
      <w:proofErr w:type="spellStart"/>
      <w:r w:rsidRPr="00B41112">
        <w:rPr>
          <w:sz w:val="26"/>
          <w:szCs w:val="26"/>
          <w:rPrChange w:id="4281" w:author="Le Minh Nghia" w:date="2019-10-09T10:56:00Z">
            <w:rPr>
              <w:sz w:val="26"/>
              <w:szCs w:val="26"/>
            </w:rPr>
          </w:rPrChange>
        </w:rPr>
        <w:t>việc</w:t>
      </w:r>
      <w:proofErr w:type="spellEnd"/>
      <w:r w:rsidRPr="00B41112">
        <w:rPr>
          <w:sz w:val="26"/>
          <w:szCs w:val="26"/>
          <w:rPrChange w:id="4282" w:author="Le Minh Nghia" w:date="2019-10-09T10:56:00Z">
            <w:rPr>
              <w:sz w:val="26"/>
              <w:szCs w:val="26"/>
            </w:rPr>
          </w:rPrChange>
        </w:rPr>
        <w:t xml:space="preserve"> </w:t>
      </w:r>
      <w:proofErr w:type="spellStart"/>
      <w:r w:rsidRPr="00B41112">
        <w:rPr>
          <w:sz w:val="26"/>
          <w:szCs w:val="26"/>
          <w:rPrChange w:id="4283" w:author="Le Minh Nghia" w:date="2019-10-09T10:56:00Z">
            <w:rPr>
              <w:sz w:val="26"/>
              <w:szCs w:val="26"/>
            </w:rPr>
          </w:rPrChange>
        </w:rPr>
        <w:t>quản</w:t>
      </w:r>
      <w:proofErr w:type="spellEnd"/>
      <w:r w:rsidRPr="00B41112">
        <w:rPr>
          <w:sz w:val="26"/>
          <w:szCs w:val="26"/>
          <w:rPrChange w:id="4284" w:author="Le Minh Nghia" w:date="2019-10-09T10:56:00Z">
            <w:rPr>
              <w:sz w:val="26"/>
              <w:szCs w:val="26"/>
            </w:rPr>
          </w:rPrChange>
        </w:rPr>
        <w:t xml:space="preserve"> </w:t>
      </w:r>
      <w:proofErr w:type="spellStart"/>
      <w:r w:rsidRPr="00B41112">
        <w:rPr>
          <w:sz w:val="26"/>
          <w:szCs w:val="26"/>
          <w:rPrChange w:id="4285" w:author="Le Minh Nghia" w:date="2019-10-09T10:56:00Z">
            <w:rPr>
              <w:sz w:val="26"/>
              <w:szCs w:val="26"/>
            </w:rPr>
          </w:rPrChange>
        </w:rPr>
        <w:t>lý</w:t>
      </w:r>
      <w:proofErr w:type="spellEnd"/>
      <w:r w:rsidRPr="00B41112">
        <w:rPr>
          <w:sz w:val="26"/>
          <w:szCs w:val="26"/>
          <w:rPrChange w:id="4286" w:author="Le Minh Nghia" w:date="2019-10-09T10:56:00Z">
            <w:rPr>
              <w:sz w:val="26"/>
              <w:szCs w:val="26"/>
            </w:rPr>
          </w:rPrChange>
        </w:rPr>
        <w:t xml:space="preserve"> </w:t>
      </w:r>
      <w:proofErr w:type="spellStart"/>
      <w:r w:rsidRPr="00B41112">
        <w:rPr>
          <w:sz w:val="26"/>
          <w:szCs w:val="26"/>
          <w:rPrChange w:id="4287" w:author="Le Minh Nghia" w:date="2019-10-09T10:56:00Z">
            <w:rPr>
              <w:sz w:val="26"/>
              <w:szCs w:val="26"/>
            </w:rPr>
          </w:rPrChange>
        </w:rPr>
        <w:t>thông</w:t>
      </w:r>
      <w:proofErr w:type="spellEnd"/>
      <w:r w:rsidRPr="00B41112">
        <w:rPr>
          <w:sz w:val="26"/>
          <w:szCs w:val="26"/>
          <w:rPrChange w:id="4288" w:author="Le Minh Nghia" w:date="2019-10-09T10:56:00Z">
            <w:rPr>
              <w:sz w:val="26"/>
              <w:szCs w:val="26"/>
            </w:rPr>
          </w:rPrChange>
        </w:rPr>
        <w:t xml:space="preserve"> tin </w:t>
      </w:r>
      <w:proofErr w:type="spellStart"/>
      <w:r w:rsidRPr="00B41112">
        <w:rPr>
          <w:sz w:val="26"/>
          <w:szCs w:val="26"/>
          <w:rPrChange w:id="4289" w:author="Le Minh Nghia" w:date="2019-10-09T10:56:00Z">
            <w:rPr>
              <w:sz w:val="26"/>
              <w:szCs w:val="26"/>
            </w:rPr>
          </w:rPrChange>
        </w:rPr>
        <w:t>cựu</w:t>
      </w:r>
      <w:proofErr w:type="spellEnd"/>
      <w:r w:rsidRPr="00B41112">
        <w:rPr>
          <w:sz w:val="26"/>
          <w:szCs w:val="26"/>
          <w:rPrChange w:id="4290" w:author="Le Minh Nghia" w:date="2019-10-09T10:56:00Z">
            <w:rPr>
              <w:sz w:val="26"/>
              <w:szCs w:val="26"/>
            </w:rPr>
          </w:rPrChange>
        </w:rPr>
        <w:t xml:space="preserve"> </w:t>
      </w:r>
      <w:proofErr w:type="spellStart"/>
      <w:r w:rsidRPr="00B41112">
        <w:rPr>
          <w:sz w:val="26"/>
          <w:szCs w:val="26"/>
          <w:rPrChange w:id="4291" w:author="Le Minh Nghia" w:date="2019-10-09T10:56:00Z">
            <w:rPr>
              <w:sz w:val="26"/>
              <w:szCs w:val="26"/>
            </w:rPr>
          </w:rPrChange>
        </w:rPr>
        <w:t>sinh</w:t>
      </w:r>
      <w:proofErr w:type="spellEnd"/>
      <w:r w:rsidRPr="00B41112">
        <w:rPr>
          <w:sz w:val="26"/>
          <w:szCs w:val="26"/>
          <w:rPrChange w:id="4292" w:author="Le Minh Nghia" w:date="2019-10-09T10:56:00Z">
            <w:rPr>
              <w:sz w:val="26"/>
              <w:szCs w:val="26"/>
            </w:rPr>
          </w:rPrChange>
        </w:rPr>
        <w:t xml:space="preserve"> </w:t>
      </w:r>
      <w:proofErr w:type="spellStart"/>
      <w:r w:rsidRPr="00B41112">
        <w:rPr>
          <w:sz w:val="26"/>
          <w:szCs w:val="26"/>
          <w:rPrChange w:id="4293" w:author="Le Minh Nghia" w:date="2019-10-09T10:56:00Z">
            <w:rPr>
              <w:sz w:val="26"/>
              <w:szCs w:val="26"/>
            </w:rPr>
          </w:rPrChange>
        </w:rPr>
        <w:t>viên</w:t>
      </w:r>
      <w:proofErr w:type="spellEnd"/>
      <w:r w:rsidRPr="00B41112">
        <w:rPr>
          <w:sz w:val="26"/>
          <w:szCs w:val="26"/>
          <w:rPrChange w:id="4294" w:author="Le Minh Nghia" w:date="2019-10-09T10:56:00Z">
            <w:rPr>
              <w:sz w:val="26"/>
              <w:szCs w:val="26"/>
            </w:rPr>
          </w:rPrChange>
        </w:rPr>
        <w:t xml:space="preserve"> </w:t>
      </w:r>
      <w:proofErr w:type="spellStart"/>
      <w:r w:rsidRPr="00B41112">
        <w:rPr>
          <w:sz w:val="26"/>
          <w:szCs w:val="26"/>
          <w:rPrChange w:id="4295" w:author="Le Minh Nghia" w:date="2019-10-09T10:56:00Z">
            <w:rPr>
              <w:sz w:val="26"/>
              <w:szCs w:val="26"/>
            </w:rPr>
          </w:rPrChange>
        </w:rPr>
        <w:t>như</w:t>
      </w:r>
      <w:proofErr w:type="spellEnd"/>
      <w:r w:rsidRPr="00B41112">
        <w:rPr>
          <w:sz w:val="26"/>
          <w:szCs w:val="26"/>
          <w:rPrChange w:id="4296" w:author="Le Minh Nghia" w:date="2019-10-09T10:56:00Z">
            <w:rPr>
              <w:sz w:val="26"/>
              <w:szCs w:val="26"/>
            </w:rPr>
          </w:rPrChange>
        </w:rPr>
        <w:t xml:space="preserve"> </w:t>
      </w:r>
      <w:proofErr w:type="spellStart"/>
      <w:r w:rsidRPr="00B41112">
        <w:rPr>
          <w:sz w:val="26"/>
          <w:szCs w:val="26"/>
          <w:rPrChange w:id="4297" w:author="Le Minh Nghia" w:date="2019-10-09T10:56:00Z">
            <w:rPr>
              <w:sz w:val="26"/>
              <w:szCs w:val="26"/>
            </w:rPr>
          </w:rPrChange>
        </w:rPr>
        <w:t>vậy</w:t>
      </w:r>
      <w:proofErr w:type="spellEnd"/>
      <w:r w:rsidRPr="00B41112">
        <w:rPr>
          <w:sz w:val="26"/>
          <w:szCs w:val="26"/>
          <w:rPrChange w:id="4298" w:author="Le Minh Nghia" w:date="2019-10-09T10:56:00Z">
            <w:rPr>
              <w:sz w:val="26"/>
              <w:szCs w:val="26"/>
            </w:rPr>
          </w:rPrChange>
        </w:rPr>
        <w:t xml:space="preserve"> </w:t>
      </w:r>
      <w:proofErr w:type="spellStart"/>
      <w:r w:rsidRPr="00B41112">
        <w:rPr>
          <w:sz w:val="26"/>
          <w:szCs w:val="26"/>
          <w:rPrChange w:id="4299" w:author="Le Minh Nghia" w:date="2019-10-09T10:56:00Z">
            <w:rPr>
              <w:sz w:val="26"/>
              <w:szCs w:val="26"/>
            </w:rPr>
          </w:rPrChange>
        </w:rPr>
        <w:t>là</w:t>
      </w:r>
      <w:proofErr w:type="spellEnd"/>
      <w:r w:rsidRPr="00B41112">
        <w:rPr>
          <w:sz w:val="26"/>
          <w:szCs w:val="26"/>
          <w:rPrChange w:id="4300" w:author="Le Minh Nghia" w:date="2019-10-09T10:56:00Z">
            <w:rPr>
              <w:sz w:val="26"/>
              <w:szCs w:val="26"/>
            </w:rPr>
          </w:rPrChange>
        </w:rPr>
        <w:t xml:space="preserve"> </w:t>
      </w:r>
      <w:proofErr w:type="spellStart"/>
      <w:r w:rsidRPr="00B41112">
        <w:rPr>
          <w:sz w:val="26"/>
          <w:szCs w:val="26"/>
          <w:rPrChange w:id="4301" w:author="Le Minh Nghia" w:date="2019-10-09T10:56:00Z">
            <w:rPr>
              <w:sz w:val="26"/>
              <w:szCs w:val="26"/>
            </w:rPr>
          </w:rPrChange>
        </w:rPr>
        <w:t>quá</w:t>
      </w:r>
      <w:proofErr w:type="spellEnd"/>
      <w:r w:rsidRPr="00B41112">
        <w:rPr>
          <w:sz w:val="26"/>
          <w:szCs w:val="26"/>
          <w:rPrChange w:id="4302" w:author="Le Minh Nghia" w:date="2019-10-09T10:56:00Z">
            <w:rPr>
              <w:sz w:val="26"/>
              <w:szCs w:val="26"/>
            </w:rPr>
          </w:rPrChange>
        </w:rPr>
        <w:t xml:space="preserve"> </w:t>
      </w:r>
      <w:proofErr w:type="spellStart"/>
      <w:r w:rsidRPr="00B41112">
        <w:rPr>
          <w:sz w:val="26"/>
          <w:szCs w:val="26"/>
          <w:rPrChange w:id="4303" w:author="Le Minh Nghia" w:date="2019-10-09T10:56:00Z">
            <w:rPr>
              <w:sz w:val="26"/>
              <w:szCs w:val="26"/>
            </w:rPr>
          </w:rPrChange>
        </w:rPr>
        <w:t>đầy</w:t>
      </w:r>
      <w:proofErr w:type="spellEnd"/>
      <w:r w:rsidRPr="00B41112">
        <w:rPr>
          <w:sz w:val="26"/>
          <w:szCs w:val="26"/>
          <w:rPrChange w:id="4304" w:author="Le Minh Nghia" w:date="2019-10-09T10:56:00Z">
            <w:rPr>
              <w:sz w:val="26"/>
              <w:szCs w:val="26"/>
            </w:rPr>
          </w:rPrChange>
        </w:rPr>
        <w:t xml:space="preserve"> </w:t>
      </w:r>
      <w:proofErr w:type="spellStart"/>
      <w:r w:rsidRPr="00B41112">
        <w:rPr>
          <w:sz w:val="26"/>
          <w:szCs w:val="26"/>
          <w:rPrChange w:id="4305" w:author="Le Minh Nghia" w:date="2019-10-09T10:56:00Z">
            <w:rPr>
              <w:sz w:val="26"/>
              <w:szCs w:val="26"/>
            </w:rPr>
          </w:rPrChange>
        </w:rPr>
        <w:t>đủ</w:t>
      </w:r>
      <w:proofErr w:type="spellEnd"/>
      <w:r w:rsidRPr="00B41112">
        <w:rPr>
          <w:sz w:val="26"/>
          <w:szCs w:val="26"/>
          <w:rPrChange w:id="4306" w:author="Le Minh Nghia" w:date="2019-10-09T10:56:00Z">
            <w:rPr>
              <w:sz w:val="26"/>
              <w:szCs w:val="26"/>
            </w:rPr>
          </w:rPrChange>
        </w:rPr>
        <w:t xml:space="preserve"> </w:t>
      </w:r>
      <w:proofErr w:type="spellStart"/>
      <w:r w:rsidRPr="00B41112">
        <w:rPr>
          <w:sz w:val="26"/>
          <w:szCs w:val="26"/>
          <w:rPrChange w:id="4307" w:author="Le Minh Nghia" w:date="2019-10-09T10:56:00Z">
            <w:rPr>
              <w:sz w:val="26"/>
              <w:szCs w:val="26"/>
            </w:rPr>
          </w:rPrChange>
        </w:rPr>
        <w:t>và</w:t>
      </w:r>
      <w:proofErr w:type="spellEnd"/>
      <w:r w:rsidRPr="00B41112">
        <w:rPr>
          <w:sz w:val="26"/>
          <w:szCs w:val="26"/>
          <w:rPrChange w:id="4308" w:author="Le Minh Nghia" w:date="2019-10-09T10:56:00Z">
            <w:rPr>
              <w:sz w:val="26"/>
              <w:szCs w:val="26"/>
            </w:rPr>
          </w:rPrChange>
        </w:rPr>
        <w:t xml:space="preserve"> </w:t>
      </w:r>
      <w:proofErr w:type="spellStart"/>
      <w:r w:rsidRPr="00B41112">
        <w:rPr>
          <w:sz w:val="26"/>
          <w:szCs w:val="26"/>
          <w:rPrChange w:id="4309" w:author="Le Minh Nghia" w:date="2019-10-09T10:56:00Z">
            <w:rPr>
              <w:sz w:val="26"/>
              <w:szCs w:val="26"/>
            </w:rPr>
          </w:rPrChange>
        </w:rPr>
        <w:t>nhiều</w:t>
      </w:r>
      <w:proofErr w:type="spellEnd"/>
      <w:r w:rsidR="007D736C" w:rsidRPr="00B41112">
        <w:rPr>
          <w:sz w:val="26"/>
          <w:szCs w:val="26"/>
          <w:rPrChange w:id="4310" w:author="Le Minh Nghia" w:date="2019-10-09T10:56:00Z">
            <w:rPr>
              <w:sz w:val="26"/>
              <w:szCs w:val="26"/>
            </w:rPr>
          </w:rPrChange>
        </w:rPr>
        <w:t xml:space="preserve"> </w:t>
      </w:r>
      <w:proofErr w:type="spellStart"/>
      <w:r w:rsidRPr="00B41112">
        <w:rPr>
          <w:sz w:val="26"/>
          <w:szCs w:val="26"/>
          <w:rPrChange w:id="4311" w:author="Le Minh Nghia" w:date="2019-10-09T10:56:00Z">
            <w:rPr>
              <w:sz w:val="26"/>
              <w:szCs w:val="26"/>
            </w:rPr>
          </w:rPrChange>
        </w:rPr>
        <w:t>chức</w:t>
      </w:r>
      <w:proofErr w:type="spellEnd"/>
      <w:r w:rsidRPr="00B41112">
        <w:rPr>
          <w:sz w:val="26"/>
          <w:szCs w:val="26"/>
          <w:rPrChange w:id="4312" w:author="Le Minh Nghia" w:date="2019-10-09T10:56:00Z">
            <w:rPr>
              <w:sz w:val="26"/>
              <w:szCs w:val="26"/>
            </w:rPr>
          </w:rPrChange>
        </w:rPr>
        <w:t xml:space="preserve"> </w:t>
      </w:r>
      <w:proofErr w:type="spellStart"/>
      <w:r w:rsidRPr="00B41112">
        <w:rPr>
          <w:sz w:val="26"/>
          <w:szCs w:val="26"/>
          <w:rPrChange w:id="4313" w:author="Le Minh Nghia" w:date="2019-10-09T10:56:00Z">
            <w:rPr>
              <w:sz w:val="26"/>
              <w:szCs w:val="26"/>
            </w:rPr>
          </w:rPrChange>
        </w:rPr>
        <w:t>năng</w:t>
      </w:r>
      <w:proofErr w:type="spellEnd"/>
      <w:r w:rsidRPr="00B41112">
        <w:rPr>
          <w:sz w:val="26"/>
          <w:szCs w:val="26"/>
          <w:rPrChange w:id="4314" w:author="Le Minh Nghia" w:date="2019-10-09T10:56:00Z">
            <w:rPr>
              <w:sz w:val="26"/>
              <w:szCs w:val="26"/>
            </w:rPr>
          </w:rPrChange>
        </w:rPr>
        <w:t>.</w:t>
      </w:r>
    </w:p>
    <w:p w:rsidR="00F8419E" w:rsidRPr="00B41112" w:rsidRDefault="00F8419E" w:rsidP="007D736C">
      <w:pPr>
        <w:pStyle w:val="ListParagraph"/>
        <w:spacing w:line="360" w:lineRule="auto"/>
        <w:ind w:left="1077" w:firstLine="720"/>
        <w:rPr>
          <w:sz w:val="26"/>
          <w:szCs w:val="26"/>
          <w:rPrChange w:id="4315" w:author="Le Minh Nghia" w:date="2019-10-09T10:56:00Z">
            <w:rPr>
              <w:sz w:val="26"/>
              <w:szCs w:val="26"/>
            </w:rPr>
          </w:rPrChange>
        </w:rPr>
      </w:pPr>
      <w:r w:rsidRPr="00B41112">
        <w:rPr>
          <w:sz w:val="26"/>
          <w:szCs w:val="26"/>
          <w:rPrChange w:id="4316" w:author="Le Minh Nghia" w:date="2019-10-09T10:56:00Z">
            <w:rPr>
              <w:sz w:val="26"/>
              <w:szCs w:val="26"/>
            </w:rPr>
          </w:rPrChange>
        </w:rPr>
        <w:lastRenderedPageBreak/>
        <w:t xml:space="preserve">University </w:t>
      </w:r>
      <w:proofErr w:type="gramStart"/>
      <w:r w:rsidRPr="00B41112">
        <w:rPr>
          <w:sz w:val="26"/>
          <w:szCs w:val="26"/>
          <w:rPrChange w:id="4317" w:author="Le Minh Nghia" w:date="2019-10-09T10:56:00Z">
            <w:rPr>
              <w:sz w:val="26"/>
              <w:szCs w:val="26"/>
            </w:rPr>
          </w:rPrChange>
        </w:rPr>
        <w:t>Of</w:t>
      </w:r>
      <w:proofErr w:type="gramEnd"/>
      <w:r w:rsidRPr="00B41112">
        <w:rPr>
          <w:sz w:val="26"/>
          <w:szCs w:val="26"/>
          <w:rPrChange w:id="4318" w:author="Le Minh Nghia" w:date="2019-10-09T10:56:00Z">
            <w:rPr>
              <w:sz w:val="26"/>
              <w:szCs w:val="26"/>
            </w:rPr>
          </w:rPrChange>
        </w:rPr>
        <w:t xml:space="preserve"> Central Lancashire: </w:t>
      </w:r>
      <w:proofErr w:type="spellStart"/>
      <w:r w:rsidRPr="00B41112">
        <w:rPr>
          <w:sz w:val="26"/>
          <w:szCs w:val="26"/>
          <w:rPrChange w:id="4319" w:author="Le Minh Nghia" w:date="2019-10-09T10:56:00Z">
            <w:rPr>
              <w:sz w:val="26"/>
              <w:szCs w:val="26"/>
            </w:rPr>
          </w:rPrChange>
        </w:rPr>
        <w:t>danh</w:t>
      </w:r>
      <w:proofErr w:type="spellEnd"/>
      <w:r w:rsidRPr="00B41112">
        <w:rPr>
          <w:sz w:val="26"/>
          <w:szCs w:val="26"/>
          <w:rPrChange w:id="4320" w:author="Le Minh Nghia" w:date="2019-10-09T10:56:00Z">
            <w:rPr>
              <w:sz w:val="26"/>
              <w:szCs w:val="26"/>
            </w:rPr>
          </w:rPrChange>
        </w:rPr>
        <w:t xml:space="preserve"> </w:t>
      </w:r>
      <w:proofErr w:type="spellStart"/>
      <w:r w:rsidRPr="00B41112">
        <w:rPr>
          <w:sz w:val="26"/>
          <w:szCs w:val="26"/>
          <w:rPrChange w:id="4321" w:author="Le Minh Nghia" w:date="2019-10-09T10:56:00Z">
            <w:rPr>
              <w:sz w:val="26"/>
              <w:szCs w:val="26"/>
            </w:rPr>
          </w:rPrChange>
        </w:rPr>
        <w:t>mục</w:t>
      </w:r>
      <w:proofErr w:type="spellEnd"/>
      <w:r w:rsidRPr="00B41112">
        <w:rPr>
          <w:sz w:val="26"/>
          <w:szCs w:val="26"/>
          <w:rPrChange w:id="4322" w:author="Le Minh Nghia" w:date="2019-10-09T10:56:00Z">
            <w:rPr>
              <w:sz w:val="26"/>
              <w:szCs w:val="26"/>
            </w:rPr>
          </w:rPrChange>
        </w:rPr>
        <w:t xml:space="preserve"> </w:t>
      </w:r>
      <w:proofErr w:type="spellStart"/>
      <w:r w:rsidRPr="00B41112">
        <w:rPr>
          <w:sz w:val="26"/>
          <w:szCs w:val="26"/>
          <w:rPrChange w:id="4323" w:author="Le Minh Nghia" w:date="2019-10-09T10:56:00Z">
            <w:rPr>
              <w:sz w:val="26"/>
              <w:szCs w:val="26"/>
            </w:rPr>
          </w:rPrChange>
        </w:rPr>
        <w:t>cựu</w:t>
      </w:r>
      <w:proofErr w:type="spellEnd"/>
      <w:r w:rsidRPr="00B41112">
        <w:rPr>
          <w:sz w:val="26"/>
          <w:szCs w:val="26"/>
          <w:rPrChange w:id="4324" w:author="Le Minh Nghia" w:date="2019-10-09T10:56:00Z">
            <w:rPr>
              <w:sz w:val="26"/>
              <w:szCs w:val="26"/>
            </w:rPr>
          </w:rPrChange>
        </w:rPr>
        <w:t xml:space="preserve"> </w:t>
      </w:r>
      <w:proofErr w:type="spellStart"/>
      <w:r w:rsidRPr="00B41112">
        <w:rPr>
          <w:sz w:val="26"/>
          <w:szCs w:val="26"/>
          <w:rPrChange w:id="4325" w:author="Le Minh Nghia" w:date="2019-10-09T10:56:00Z">
            <w:rPr>
              <w:sz w:val="26"/>
              <w:szCs w:val="26"/>
            </w:rPr>
          </w:rPrChange>
        </w:rPr>
        <w:t>sinh</w:t>
      </w:r>
      <w:proofErr w:type="spellEnd"/>
      <w:r w:rsidRPr="00B41112">
        <w:rPr>
          <w:sz w:val="26"/>
          <w:szCs w:val="26"/>
          <w:rPrChange w:id="4326" w:author="Le Minh Nghia" w:date="2019-10-09T10:56:00Z">
            <w:rPr>
              <w:sz w:val="26"/>
              <w:szCs w:val="26"/>
            </w:rPr>
          </w:rPrChange>
        </w:rPr>
        <w:t xml:space="preserve"> </w:t>
      </w:r>
      <w:proofErr w:type="spellStart"/>
      <w:r w:rsidRPr="00B41112">
        <w:rPr>
          <w:sz w:val="26"/>
          <w:szCs w:val="26"/>
          <w:rPrChange w:id="4327" w:author="Le Minh Nghia" w:date="2019-10-09T10:56:00Z">
            <w:rPr>
              <w:sz w:val="26"/>
              <w:szCs w:val="26"/>
            </w:rPr>
          </w:rPrChange>
        </w:rPr>
        <w:t>viên</w:t>
      </w:r>
      <w:proofErr w:type="spellEnd"/>
      <w:r w:rsidRPr="00B41112">
        <w:rPr>
          <w:sz w:val="26"/>
          <w:szCs w:val="26"/>
          <w:rPrChange w:id="4328" w:author="Le Minh Nghia" w:date="2019-10-09T10:56:00Z">
            <w:rPr>
              <w:sz w:val="26"/>
              <w:szCs w:val="26"/>
            </w:rPr>
          </w:rPrChange>
        </w:rPr>
        <w:t xml:space="preserve"> </w:t>
      </w:r>
      <w:proofErr w:type="spellStart"/>
      <w:r w:rsidRPr="00B41112">
        <w:rPr>
          <w:sz w:val="26"/>
          <w:szCs w:val="26"/>
          <w:rPrChange w:id="4329" w:author="Le Minh Nghia" w:date="2019-10-09T10:56:00Z">
            <w:rPr>
              <w:sz w:val="26"/>
              <w:szCs w:val="26"/>
            </w:rPr>
          </w:rPrChange>
        </w:rPr>
        <w:t>của</w:t>
      </w:r>
      <w:proofErr w:type="spellEnd"/>
      <w:r w:rsidRPr="00B41112">
        <w:rPr>
          <w:sz w:val="26"/>
          <w:szCs w:val="26"/>
          <w:rPrChange w:id="4330" w:author="Le Minh Nghia" w:date="2019-10-09T10:56:00Z">
            <w:rPr>
              <w:sz w:val="26"/>
              <w:szCs w:val="26"/>
            </w:rPr>
          </w:rPrChange>
        </w:rPr>
        <w:t xml:space="preserve"> website </w:t>
      </w:r>
      <w:proofErr w:type="spellStart"/>
      <w:r w:rsidRPr="00B41112">
        <w:rPr>
          <w:sz w:val="26"/>
          <w:szCs w:val="26"/>
          <w:rPrChange w:id="4331" w:author="Le Minh Nghia" w:date="2019-10-09T10:56:00Z">
            <w:rPr>
              <w:sz w:val="26"/>
              <w:szCs w:val="26"/>
            </w:rPr>
          </w:rPrChange>
        </w:rPr>
        <w:t>trường</w:t>
      </w:r>
      <w:proofErr w:type="spellEnd"/>
      <w:r w:rsidRPr="00B41112">
        <w:rPr>
          <w:sz w:val="26"/>
          <w:szCs w:val="26"/>
          <w:rPrChange w:id="4332" w:author="Le Minh Nghia" w:date="2019-10-09T10:56:00Z">
            <w:rPr>
              <w:sz w:val="26"/>
              <w:szCs w:val="26"/>
            </w:rPr>
          </w:rPrChange>
        </w:rPr>
        <w:t xml:space="preserve"> </w:t>
      </w:r>
      <w:proofErr w:type="spellStart"/>
      <w:r w:rsidRPr="00B41112">
        <w:rPr>
          <w:sz w:val="26"/>
          <w:szCs w:val="26"/>
          <w:rPrChange w:id="4333" w:author="Le Minh Nghia" w:date="2019-10-09T10:56:00Z">
            <w:rPr>
              <w:sz w:val="26"/>
              <w:szCs w:val="26"/>
            </w:rPr>
          </w:rPrChange>
        </w:rPr>
        <w:t>có</w:t>
      </w:r>
      <w:proofErr w:type="spellEnd"/>
      <w:r w:rsidRPr="00B41112">
        <w:rPr>
          <w:sz w:val="26"/>
          <w:szCs w:val="26"/>
          <w:rPrChange w:id="4334" w:author="Le Minh Nghia" w:date="2019-10-09T10:56:00Z">
            <w:rPr>
              <w:sz w:val="26"/>
              <w:szCs w:val="26"/>
            </w:rPr>
          </w:rPrChange>
        </w:rPr>
        <w:t xml:space="preserve"> </w:t>
      </w:r>
      <w:proofErr w:type="spellStart"/>
      <w:r w:rsidRPr="00B41112">
        <w:rPr>
          <w:sz w:val="26"/>
          <w:szCs w:val="26"/>
          <w:rPrChange w:id="4335" w:author="Le Minh Nghia" w:date="2019-10-09T10:56:00Z">
            <w:rPr>
              <w:sz w:val="26"/>
              <w:szCs w:val="26"/>
            </w:rPr>
          </w:rPrChange>
        </w:rPr>
        <w:t>nêu</w:t>
      </w:r>
      <w:proofErr w:type="spellEnd"/>
      <w:r w:rsidRPr="00B41112">
        <w:rPr>
          <w:sz w:val="26"/>
          <w:szCs w:val="26"/>
          <w:rPrChange w:id="4336" w:author="Le Minh Nghia" w:date="2019-10-09T10:56:00Z">
            <w:rPr>
              <w:sz w:val="26"/>
              <w:szCs w:val="26"/>
            </w:rPr>
          </w:rPrChange>
        </w:rPr>
        <w:t xml:space="preserve"> </w:t>
      </w:r>
      <w:proofErr w:type="spellStart"/>
      <w:r w:rsidRPr="00B41112">
        <w:rPr>
          <w:sz w:val="26"/>
          <w:szCs w:val="26"/>
          <w:rPrChange w:id="4337" w:author="Le Minh Nghia" w:date="2019-10-09T10:56:00Z">
            <w:rPr>
              <w:sz w:val="26"/>
              <w:szCs w:val="26"/>
            </w:rPr>
          </w:rPrChange>
        </w:rPr>
        <w:t>được</w:t>
      </w:r>
      <w:proofErr w:type="spellEnd"/>
      <w:r w:rsidRPr="00B41112">
        <w:rPr>
          <w:sz w:val="26"/>
          <w:szCs w:val="26"/>
          <w:rPrChange w:id="4338" w:author="Le Minh Nghia" w:date="2019-10-09T10:56:00Z">
            <w:rPr>
              <w:sz w:val="26"/>
              <w:szCs w:val="26"/>
            </w:rPr>
          </w:rPrChange>
        </w:rPr>
        <w:t xml:space="preserve">: </w:t>
      </w:r>
      <w:proofErr w:type="spellStart"/>
      <w:r w:rsidRPr="00B41112">
        <w:rPr>
          <w:sz w:val="26"/>
          <w:szCs w:val="26"/>
          <w:rPrChange w:id="4339" w:author="Le Minh Nghia" w:date="2019-10-09T10:56:00Z">
            <w:rPr>
              <w:sz w:val="26"/>
              <w:szCs w:val="26"/>
            </w:rPr>
          </w:rPrChange>
        </w:rPr>
        <w:t>kết</w:t>
      </w:r>
      <w:proofErr w:type="spellEnd"/>
      <w:r w:rsidRPr="00B41112">
        <w:rPr>
          <w:sz w:val="26"/>
          <w:szCs w:val="26"/>
          <w:rPrChange w:id="4340" w:author="Le Minh Nghia" w:date="2019-10-09T10:56:00Z">
            <w:rPr>
              <w:sz w:val="26"/>
              <w:szCs w:val="26"/>
            </w:rPr>
          </w:rPrChange>
        </w:rPr>
        <w:t xml:space="preserve"> </w:t>
      </w:r>
      <w:proofErr w:type="spellStart"/>
      <w:r w:rsidRPr="00B41112">
        <w:rPr>
          <w:sz w:val="26"/>
          <w:szCs w:val="26"/>
          <w:rPrChange w:id="4341" w:author="Le Minh Nghia" w:date="2019-10-09T10:56:00Z">
            <w:rPr>
              <w:sz w:val="26"/>
              <w:szCs w:val="26"/>
            </w:rPr>
          </w:rPrChange>
        </w:rPr>
        <w:t>nối</w:t>
      </w:r>
      <w:proofErr w:type="spellEnd"/>
      <w:r w:rsidRPr="00B41112">
        <w:rPr>
          <w:sz w:val="26"/>
          <w:szCs w:val="26"/>
          <w:rPrChange w:id="4342" w:author="Le Minh Nghia" w:date="2019-10-09T10:56:00Z">
            <w:rPr>
              <w:sz w:val="26"/>
              <w:szCs w:val="26"/>
            </w:rPr>
          </w:rPrChange>
        </w:rPr>
        <w:t xml:space="preserve"> </w:t>
      </w:r>
      <w:proofErr w:type="spellStart"/>
      <w:r w:rsidRPr="00B41112">
        <w:rPr>
          <w:sz w:val="26"/>
          <w:szCs w:val="26"/>
          <w:rPrChange w:id="4343" w:author="Le Minh Nghia" w:date="2019-10-09T10:56:00Z">
            <w:rPr>
              <w:sz w:val="26"/>
              <w:szCs w:val="26"/>
            </w:rPr>
          </w:rPrChange>
        </w:rPr>
        <w:t>với</w:t>
      </w:r>
      <w:proofErr w:type="spellEnd"/>
      <w:r w:rsidRPr="00B41112">
        <w:rPr>
          <w:sz w:val="26"/>
          <w:szCs w:val="26"/>
          <w:rPrChange w:id="4344" w:author="Le Minh Nghia" w:date="2019-10-09T10:56:00Z">
            <w:rPr>
              <w:sz w:val="26"/>
              <w:szCs w:val="26"/>
            </w:rPr>
          </w:rPrChange>
        </w:rPr>
        <w:t xml:space="preserve"> </w:t>
      </w:r>
      <w:proofErr w:type="spellStart"/>
      <w:r w:rsidRPr="00B41112">
        <w:rPr>
          <w:sz w:val="26"/>
          <w:szCs w:val="26"/>
          <w:rPrChange w:id="4345" w:author="Le Minh Nghia" w:date="2019-10-09T10:56:00Z">
            <w:rPr>
              <w:sz w:val="26"/>
              <w:szCs w:val="26"/>
            </w:rPr>
          </w:rPrChange>
        </w:rPr>
        <w:t>nhà</w:t>
      </w:r>
      <w:proofErr w:type="spellEnd"/>
      <w:r w:rsidRPr="00B41112">
        <w:rPr>
          <w:sz w:val="26"/>
          <w:szCs w:val="26"/>
          <w:rPrChange w:id="4346" w:author="Le Minh Nghia" w:date="2019-10-09T10:56:00Z">
            <w:rPr>
              <w:sz w:val="26"/>
              <w:szCs w:val="26"/>
            </w:rPr>
          </w:rPrChange>
        </w:rPr>
        <w:t xml:space="preserve"> </w:t>
      </w:r>
      <w:proofErr w:type="spellStart"/>
      <w:r w:rsidRPr="00B41112">
        <w:rPr>
          <w:sz w:val="26"/>
          <w:szCs w:val="26"/>
          <w:rPrChange w:id="4347" w:author="Le Minh Nghia" w:date="2019-10-09T10:56:00Z">
            <w:rPr>
              <w:sz w:val="26"/>
              <w:szCs w:val="26"/>
            </w:rPr>
          </w:rPrChange>
        </w:rPr>
        <w:t>trường</w:t>
      </w:r>
      <w:proofErr w:type="spellEnd"/>
      <w:r w:rsidRPr="00B41112">
        <w:rPr>
          <w:sz w:val="26"/>
          <w:szCs w:val="26"/>
          <w:rPrChange w:id="4348" w:author="Le Minh Nghia" w:date="2019-10-09T10:56:00Z">
            <w:rPr>
              <w:sz w:val="26"/>
              <w:szCs w:val="26"/>
            </w:rPr>
          </w:rPrChange>
        </w:rPr>
        <w:t xml:space="preserve"> </w:t>
      </w:r>
      <w:proofErr w:type="spellStart"/>
      <w:r w:rsidRPr="00B41112">
        <w:rPr>
          <w:sz w:val="26"/>
          <w:szCs w:val="26"/>
          <w:rPrChange w:id="4349" w:author="Le Minh Nghia" w:date="2019-10-09T10:56:00Z">
            <w:rPr>
              <w:sz w:val="26"/>
              <w:szCs w:val="26"/>
            </w:rPr>
          </w:rPrChange>
        </w:rPr>
        <w:t>và</w:t>
      </w:r>
      <w:proofErr w:type="spellEnd"/>
      <w:r w:rsidRPr="00B41112">
        <w:rPr>
          <w:sz w:val="26"/>
          <w:szCs w:val="26"/>
          <w:rPrChange w:id="4350" w:author="Le Minh Nghia" w:date="2019-10-09T10:56:00Z">
            <w:rPr>
              <w:sz w:val="26"/>
              <w:szCs w:val="26"/>
            </w:rPr>
          </w:rPrChange>
        </w:rPr>
        <w:t xml:space="preserve"> </w:t>
      </w:r>
      <w:proofErr w:type="spellStart"/>
      <w:r w:rsidRPr="00B41112">
        <w:rPr>
          <w:sz w:val="26"/>
          <w:szCs w:val="26"/>
          <w:rPrChange w:id="4351" w:author="Le Minh Nghia" w:date="2019-10-09T10:56:00Z">
            <w:rPr>
              <w:sz w:val="26"/>
              <w:szCs w:val="26"/>
            </w:rPr>
          </w:rPrChange>
        </w:rPr>
        <w:t>cựu</w:t>
      </w:r>
      <w:proofErr w:type="spellEnd"/>
      <w:r w:rsidRPr="00B41112">
        <w:rPr>
          <w:sz w:val="26"/>
          <w:szCs w:val="26"/>
          <w:rPrChange w:id="4352" w:author="Le Minh Nghia" w:date="2019-10-09T10:56:00Z">
            <w:rPr>
              <w:sz w:val="26"/>
              <w:szCs w:val="26"/>
            </w:rPr>
          </w:rPrChange>
        </w:rPr>
        <w:t xml:space="preserve"> </w:t>
      </w:r>
      <w:proofErr w:type="spellStart"/>
      <w:r w:rsidRPr="00B41112">
        <w:rPr>
          <w:sz w:val="26"/>
          <w:szCs w:val="26"/>
          <w:rPrChange w:id="4353" w:author="Le Minh Nghia" w:date="2019-10-09T10:56:00Z">
            <w:rPr>
              <w:sz w:val="26"/>
              <w:szCs w:val="26"/>
            </w:rPr>
          </w:rPrChange>
        </w:rPr>
        <w:t>sinh</w:t>
      </w:r>
      <w:proofErr w:type="spellEnd"/>
      <w:r w:rsidRPr="00B41112">
        <w:rPr>
          <w:sz w:val="26"/>
          <w:szCs w:val="26"/>
          <w:rPrChange w:id="4354" w:author="Le Minh Nghia" w:date="2019-10-09T10:56:00Z">
            <w:rPr>
              <w:sz w:val="26"/>
              <w:szCs w:val="26"/>
            </w:rPr>
          </w:rPrChange>
        </w:rPr>
        <w:t xml:space="preserve"> </w:t>
      </w:r>
      <w:proofErr w:type="spellStart"/>
      <w:r w:rsidRPr="00B41112">
        <w:rPr>
          <w:sz w:val="26"/>
          <w:szCs w:val="26"/>
          <w:rPrChange w:id="4355" w:author="Le Minh Nghia" w:date="2019-10-09T10:56:00Z">
            <w:rPr>
              <w:sz w:val="26"/>
              <w:szCs w:val="26"/>
            </w:rPr>
          </w:rPrChange>
        </w:rPr>
        <w:t>viên</w:t>
      </w:r>
      <w:proofErr w:type="spellEnd"/>
      <w:r w:rsidRPr="00B41112">
        <w:rPr>
          <w:sz w:val="26"/>
          <w:szCs w:val="26"/>
          <w:rPrChange w:id="4356" w:author="Le Minh Nghia" w:date="2019-10-09T10:56:00Z">
            <w:rPr>
              <w:sz w:val="26"/>
              <w:szCs w:val="26"/>
            </w:rPr>
          </w:rPrChange>
        </w:rPr>
        <w:t xml:space="preserve">, </w:t>
      </w:r>
      <w:proofErr w:type="spellStart"/>
      <w:r w:rsidRPr="00B41112">
        <w:rPr>
          <w:sz w:val="26"/>
          <w:szCs w:val="26"/>
          <w:rPrChange w:id="4357" w:author="Le Minh Nghia" w:date="2019-10-09T10:56:00Z">
            <w:rPr>
              <w:sz w:val="26"/>
              <w:szCs w:val="26"/>
            </w:rPr>
          </w:rPrChange>
        </w:rPr>
        <w:t>cơ</w:t>
      </w:r>
      <w:proofErr w:type="spellEnd"/>
      <w:r w:rsidRPr="00B41112">
        <w:rPr>
          <w:sz w:val="26"/>
          <w:szCs w:val="26"/>
          <w:rPrChange w:id="4358" w:author="Le Minh Nghia" w:date="2019-10-09T10:56:00Z">
            <w:rPr>
              <w:sz w:val="26"/>
              <w:szCs w:val="26"/>
            </w:rPr>
          </w:rPrChange>
        </w:rPr>
        <w:t xml:space="preserve"> </w:t>
      </w:r>
      <w:proofErr w:type="spellStart"/>
      <w:r w:rsidRPr="00B41112">
        <w:rPr>
          <w:sz w:val="26"/>
          <w:szCs w:val="26"/>
          <w:rPrChange w:id="4359" w:author="Le Minh Nghia" w:date="2019-10-09T10:56:00Z">
            <w:rPr>
              <w:sz w:val="26"/>
              <w:szCs w:val="26"/>
            </w:rPr>
          </w:rPrChange>
        </w:rPr>
        <w:t>hội</w:t>
      </w:r>
      <w:proofErr w:type="spellEnd"/>
      <w:r w:rsidR="007D736C" w:rsidRPr="00B41112">
        <w:rPr>
          <w:sz w:val="26"/>
          <w:szCs w:val="26"/>
          <w:rPrChange w:id="4360" w:author="Le Minh Nghia" w:date="2019-10-09T10:56:00Z">
            <w:rPr>
              <w:sz w:val="26"/>
              <w:szCs w:val="26"/>
            </w:rPr>
          </w:rPrChange>
        </w:rPr>
        <w:t xml:space="preserve"> </w:t>
      </w:r>
      <w:proofErr w:type="spellStart"/>
      <w:r w:rsidRPr="00B41112">
        <w:rPr>
          <w:sz w:val="26"/>
          <w:szCs w:val="26"/>
          <w:rPrChange w:id="4361" w:author="Le Minh Nghia" w:date="2019-10-09T10:56:00Z">
            <w:rPr>
              <w:sz w:val="26"/>
              <w:szCs w:val="26"/>
            </w:rPr>
          </w:rPrChange>
        </w:rPr>
        <w:t>nghề</w:t>
      </w:r>
      <w:proofErr w:type="spellEnd"/>
      <w:r w:rsidRPr="00B41112">
        <w:rPr>
          <w:sz w:val="26"/>
          <w:szCs w:val="26"/>
          <w:rPrChange w:id="4362" w:author="Le Minh Nghia" w:date="2019-10-09T10:56:00Z">
            <w:rPr>
              <w:sz w:val="26"/>
              <w:szCs w:val="26"/>
            </w:rPr>
          </w:rPrChange>
        </w:rPr>
        <w:t xml:space="preserve"> </w:t>
      </w:r>
      <w:proofErr w:type="spellStart"/>
      <w:r w:rsidRPr="00B41112">
        <w:rPr>
          <w:sz w:val="26"/>
          <w:szCs w:val="26"/>
          <w:rPrChange w:id="4363" w:author="Le Minh Nghia" w:date="2019-10-09T10:56:00Z">
            <w:rPr>
              <w:sz w:val="26"/>
              <w:szCs w:val="26"/>
            </w:rPr>
          </w:rPrChange>
        </w:rPr>
        <w:t>nghiệp</w:t>
      </w:r>
      <w:proofErr w:type="spellEnd"/>
      <w:r w:rsidRPr="00B41112">
        <w:rPr>
          <w:sz w:val="26"/>
          <w:szCs w:val="26"/>
          <w:rPrChange w:id="4364" w:author="Le Minh Nghia" w:date="2019-10-09T10:56:00Z">
            <w:rPr>
              <w:sz w:val="26"/>
              <w:szCs w:val="26"/>
            </w:rPr>
          </w:rPrChange>
        </w:rPr>
        <w:t xml:space="preserve">, </w:t>
      </w:r>
      <w:proofErr w:type="spellStart"/>
      <w:r w:rsidRPr="00B41112">
        <w:rPr>
          <w:sz w:val="26"/>
          <w:szCs w:val="26"/>
          <w:rPrChange w:id="4365" w:author="Le Minh Nghia" w:date="2019-10-09T10:56:00Z">
            <w:rPr>
              <w:sz w:val="26"/>
              <w:szCs w:val="26"/>
            </w:rPr>
          </w:rPrChange>
        </w:rPr>
        <w:t>hỗ</w:t>
      </w:r>
      <w:proofErr w:type="spellEnd"/>
      <w:r w:rsidRPr="00B41112">
        <w:rPr>
          <w:sz w:val="26"/>
          <w:szCs w:val="26"/>
          <w:rPrChange w:id="4366" w:author="Le Minh Nghia" w:date="2019-10-09T10:56:00Z">
            <w:rPr>
              <w:sz w:val="26"/>
              <w:szCs w:val="26"/>
            </w:rPr>
          </w:rPrChange>
        </w:rPr>
        <w:t xml:space="preserve"> </w:t>
      </w:r>
      <w:proofErr w:type="spellStart"/>
      <w:r w:rsidRPr="00B41112">
        <w:rPr>
          <w:sz w:val="26"/>
          <w:szCs w:val="26"/>
          <w:rPrChange w:id="4367" w:author="Le Minh Nghia" w:date="2019-10-09T10:56:00Z">
            <w:rPr>
              <w:sz w:val="26"/>
              <w:szCs w:val="26"/>
            </w:rPr>
          </w:rPrChange>
        </w:rPr>
        <w:t>trợ</w:t>
      </w:r>
      <w:proofErr w:type="spellEnd"/>
      <w:r w:rsidRPr="00B41112">
        <w:rPr>
          <w:sz w:val="26"/>
          <w:szCs w:val="26"/>
          <w:rPrChange w:id="4368" w:author="Le Minh Nghia" w:date="2019-10-09T10:56:00Z">
            <w:rPr>
              <w:sz w:val="26"/>
              <w:szCs w:val="26"/>
            </w:rPr>
          </w:rPrChange>
        </w:rPr>
        <w:t xml:space="preserve"> </w:t>
      </w:r>
      <w:proofErr w:type="spellStart"/>
      <w:r w:rsidRPr="00B41112">
        <w:rPr>
          <w:sz w:val="26"/>
          <w:szCs w:val="26"/>
          <w:rPrChange w:id="4369" w:author="Le Minh Nghia" w:date="2019-10-09T10:56:00Z">
            <w:rPr>
              <w:sz w:val="26"/>
              <w:szCs w:val="26"/>
            </w:rPr>
          </w:rPrChange>
        </w:rPr>
        <w:t>kinh</w:t>
      </w:r>
      <w:proofErr w:type="spellEnd"/>
      <w:r w:rsidRPr="00B41112">
        <w:rPr>
          <w:sz w:val="26"/>
          <w:szCs w:val="26"/>
          <w:rPrChange w:id="4370" w:author="Le Minh Nghia" w:date="2019-10-09T10:56:00Z">
            <w:rPr>
              <w:sz w:val="26"/>
              <w:szCs w:val="26"/>
            </w:rPr>
          </w:rPrChange>
        </w:rPr>
        <w:t xml:space="preserve"> </w:t>
      </w:r>
      <w:proofErr w:type="spellStart"/>
      <w:r w:rsidRPr="00B41112">
        <w:rPr>
          <w:sz w:val="26"/>
          <w:szCs w:val="26"/>
          <w:rPrChange w:id="4371" w:author="Le Minh Nghia" w:date="2019-10-09T10:56:00Z">
            <w:rPr>
              <w:sz w:val="26"/>
              <w:szCs w:val="26"/>
            </w:rPr>
          </w:rPrChange>
        </w:rPr>
        <w:t>doanh</w:t>
      </w:r>
      <w:proofErr w:type="spellEnd"/>
      <w:r w:rsidRPr="00B41112">
        <w:rPr>
          <w:sz w:val="26"/>
          <w:szCs w:val="26"/>
          <w:rPrChange w:id="4372" w:author="Le Minh Nghia" w:date="2019-10-09T10:56:00Z">
            <w:rPr>
              <w:sz w:val="26"/>
              <w:szCs w:val="26"/>
            </w:rPr>
          </w:rPrChange>
        </w:rPr>
        <w:t xml:space="preserve">, </w:t>
      </w:r>
      <w:proofErr w:type="spellStart"/>
      <w:r w:rsidRPr="00B41112">
        <w:rPr>
          <w:sz w:val="26"/>
          <w:szCs w:val="26"/>
          <w:rPrChange w:id="4373" w:author="Le Minh Nghia" w:date="2019-10-09T10:56:00Z">
            <w:rPr>
              <w:sz w:val="26"/>
              <w:szCs w:val="26"/>
            </w:rPr>
          </w:rPrChange>
        </w:rPr>
        <w:t>sau</w:t>
      </w:r>
      <w:proofErr w:type="spellEnd"/>
      <w:r w:rsidRPr="00B41112">
        <w:rPr>
          <w:sz w:val="26"/>
          <w:szCs w:val="26"/>
          <w:rPrChange w:id="4374" w:author="Le Minh Nghia" w:date="2019-10-09T10:56:00Z">
            <w:rPr>
              <w:sz w:val="26"/>
              <w:szCs w:val="26"/>
            </w:rPr>
          </w:rPrChange>
        </w:rPr>
        <w:t xml:space="preserve"> </w:t>
      </w:r>
      <w:proofErr w:type="spellStart"/>
      <w:r w:rsidRPr="00B41112">
        <w:rPr>
          <w:sz w:val="26"/>
          <w:szCs w:val="26"/>
          <w:rPrChange w:id="4375" w:author="Le Minh Nghia" w:date="2019-10-09T10:56:00Z">
            <w:rPr>
              <w:sz w:val="26"/>
              <w:szCs w:val="26"/>
            </w:rPr>
          </w:rPrChange>
        </w:rPr>
        <w:t>đại</w:t>
      </w:r>
      <w:proofErr w:type="spellEnd"/>
      <w:r w:rsidRPr="00B41112">
        <w:rPr>
          <w:sz w:val="26"/>
          <w:szCs w:val="26"/>
          <w:rPrChange w:id="4376" w:author="Le Minh Nghia" w:date="2019-10-09T10:56:00Z">
            <w:rPr>
              <w:sz w:val="26"/>
              <w:szCs w:val="26"/>
            </w:rPr>
          </w:rPrChange>
        </w:rPr>
        <w:t xml:space="preserve"> </w:t>
      </w:r>
      <w:proofErr w:type="spellStart"/>
      <w:r w:rsidRPr="00B41112">
        <w:rPr>
          <w:sz w:val="26"/>
          <w:szCs w:val="26"/>
          <w:rPrChange w:id="4377" w:author="Le Minh Nghia" w:date="2019-10-09T10:56:00Z">
            <w:rPr>
              <w:sz w:val="26"/>
              <w:szCs w:val="26"/>
            </w:rPr>
          </w:rPrChange>
        </w:rPr>
        <w:t>học</w:t>
      </w:r>
      <w:proofErr w:type="spellEnd"/>
      <w:r w:rsidRPr="00B41112">
        <w:rPr>
          <w:sz w:val="26"/>
          <w:szCs w:val="26"/>
          <w:rPrChange w:id="4378" w:author="Le Minh Nghia" w:date="2019-10-09T10:56:00Z">
            <w:rPr>
              <w:sz w:val="26"/>
              <w:szCs w:val="26"/>
            </w:rPr>
          </w:rPrChange>
        </w:rPr>
        <w:t>,</w:t>
      </w:r>
      <w:r w:rsidR="00917EF7" w:rsidRPr="00B41112">
        <w:rPr>
          <w:sz w:val="26"/>
          <w:szCs w:val="26"/>
          <w:rPrChange w:id="4379" w:author="Le Minh Nghia" w:date="2019-10-09T10:56:00Z">
            <w:rPr>
              <w:sz w:val="26"/>
              <w:szCs w:val="26"/>
            </w:rPr>
          </w:rPrChange>
        </w:rPr>
        <w:t xml:space="preserve"> </w:t>
      </w:r>
      <w:proofErr w:type="spellStart"/>
      <w:r w:rsidRPr="00B41112">
        <w:rPr>
          <w:sz w:val="26"/>
          <w:szCs w:val="26"/>
          <w:rPrChange w:id="4380" w:author="Le Minh Nghia" w:date="2019-10-09T10:56:00Z">
            <w:rPr>
              <w:sz w:val="26"/>
              <w:szCs w:val="26"/>
            </w:rPr>
          </w:rPrChange>
        </w:rPr>
        <w:t>cập</w:t>
      </w:r>
      <w:proofErr w:type="spellEnd"/>
      <w:r w:rsidRPr="00B41112">
        <w:rPr>
          <w:sz w:val="26"/>
          <w:szCs w:val="26"/>
          <w:rPrChange w:id="4381" w:author="Le Minh Nghia" w:date="2019-10-09T10:56:00Z">
            <w:rPr>
              <w:sz w:val="26"/>
              <w:szCs w:val="26"/>
            </w:rPr>
          </w:rPrChange>
        </w:rPr>
        <w:t xml:space="preserve"> </w:t>
      </w:r>
      <w:proofErr w:type="spellStart"/>
      <w:r w:rsidRPr="00B41112">
        <w:rPr>
          <w:sz w:val="26"/>
          <w:szCs w:val="26"/>
          <w:rPrChange w:id="4382" w:author="Le Minh Nghia" w:date="2019-10-09T10:56:00Z">
            <w:rPr>
              <w:sz w:val="26"/>
              <w:szCs w:val="26"/>
            </w:rPr>
          </w:rPrChange>
        </w:rPr>
        <w:t>nhật</w:t>
      </w:r>
      <w:proofErr w:type="spellEnd"/>
      <w:r w:rsidRPr="00B41112">
        <w:rPr>
          <w:sz w:val="26"/>
          <w:szCs w:val="26"/>
          <w:rPrChange w:id="4383" w:author="Le Minh Nghia" w:date="2019-10-09T10:56:00Z">
            <w:rPr>
              <w:sz w:val="26"/>
              <w:szCs w:val="26"/>
            </w:rPr>
          </w:rPrChange>
        </w:rPr>
        <w:t xml:space="preserve"> </w:t>
      </w:r>
      <w:proofErr w:type="spellStart"/>
      <w:r w:rsidRPr="00B41112">
        <w:rPr>
          <w:sz w:val="26"/>
          <w:szCs w:val="26"/>
          <w:rPrChange w:id="4384" w:author="Le Minh Nghia" w:date="2019-10-09T10:56:00Z">
            <w:rPr>
              <w:sz w:val="26"/>
              <w:szCs w:val="26"/>
            </w:rPr>
          </w:rPrChange>
        </w:rPr>
        <w:t>thông</w:t>
      </w:r>
      <w:proofErr w:type="spellEnd"/>
      <w:r w:rsidRPr="00B41112">
        <w:rPr>
          <w:sz w:val="26"/>
          <w:szCs w:val="26"/>
          <w:rPrChange w:id="4385" w:author="Le Minh Nghia" w:date="2019-10-09T10:56:00Z">
            <w:rPr>
              <w:sz w:val="26"/>
              <w:szCs w:val="26"/>
            </w:rPr>
          </w:rPrChange>
        </w:rPr>
        <w:t xml:space="preserve"> tin </w:t>
      </w:r>
      <w:proofErr w:type="spellStart"/>
      <w:r w:rsidRPr="00B41112">
        <w:rPr>
          <w:sz w:val="26"/>
          <w:szCs w:val="26"/>
          <w:rPrChange w:id="4386" w:author="Le Minh Nghia" w:date="2019-10-09T10:56:00Z">
            <w:rPr>
              <w:sz w:val="26"/>
              <w:szCs w:val="26"/>
            </w:rPr>
          </w:rPrChange>
        </w:rPr>
        <w:t>cho</w:t>
      </w:r>
      <w:proofErr w:type="spellEnd"/>
      <w:r w:rsidRPr="00B41112">
        <w:rPr>
          <w:sz w:val="26"/>
          <w:szCs w:val="26"/>
          <w:rPrChange w:id="4387" w:author="Le Minh Nghia" w:date="2019-10-09T10:56:00Z">
            <w:rPr>
              <w:sz w:val="26"/>
              <w:szCs w:val="26"/>
            </w:rPr>
          </w:rPrChange>
        </w:rPr>
        <w:t xml:space="preserve"> </w:t>
      </w:r>
      <w:proofErr w:type="spellStart"/>
      <w:r w:rsidRPr="00B41112">
        <w:rPr>
          <w:sz w:val="26"/>
          <w:szCs w:val="26"/>
          <w:rPrChange w:id="4388" w:author="Le Minh Nghia" w:date="2019-10-09T10:56:00Z">
            <w:rPr>
              <w:sz w:val="26"/>
              <w:szCs w:val="26"/>
            </w:rPr>
          </w:rPrChange>
        </w:rPr>
        <w:t>cựu</w:t>
      </w:r>
      <w:proofErr w:type="spellEnd"/>
      <w:r w:rsidRPr="00B41112">
        <w:rPr>
          <w:sz w:val="26"/>
          <w:szCs w:val="26"/>
          <w:rPrChange w:id="4389" w:author="Le Minh Nghia" w:date="2019-10-09T10:56:00Z">
            <w:rPr>
              <w:sz w:val="26"/>
              <w:szCs w:val="26"/>
            </w:rPr>
          </w:rPrChange>
        </w:rPr>
        <w:t xml:space="preserve"> </w:t>
      </w:r>
      <w:proofErr w:type="spellStart"/>
      <w:r w:rsidRPr="00B41112">
        <w:rPr>
          <w:sz w:val="26"/>
          <w:szCs w:val="26"/>
          <w:rPrChange w:id="4390" w:author="Le Minh Nghia" w:date="2019-10-09T10:56:00Z">
            <w:rPr>
              <w:sz w:val="26"/>
              <w:szCs w:val="26"/>
            </w:rPr>
          </w:rPrChange>
        </w:rPr>
        <w:t>sinh</w:t>
      </w:r>
      <w:proofErr w:type="spellEnd"/>
      <w:r w:rsidRPr="00B41112">
        <w:rPr>
          <w:sz w:val="26"/>
          <w:szCs w:val="26"/>
          <w:rPrChange w:id="4391" w:author="Le Minh Nghia" w:date="2019-10-09T10:56:00Z">
            <w:rPr>
              <w:sz w:val="26"/>
              <w:szCs w:val="26"/>
            </w:rPr>
          </w:rPrChange>
        </w:rPr>
        <w:t xml:space="preserve"> </w:t>
      </w:r>
      <w:proofErr w:type="spellStart"/>
      <w:r w:rsidRPr="00B41112">
        <w:rPr>
          <w:sz w:val="26"/>
          <w:szCs w:val="26"/>
          <w:rPrChange w:id="4392" w:author="Le Minh Nghia" w:date="2019-10-09T10:56:00Z">
            <w:rPr>
              <w:sz w:val="26"/>
              <w:szCs w:val="26"/>
            </w:rPr>
          </w:rPrChange>
        </w:rPr>
        <w:t>viên</w:t>
      </w:r>
      <w:proofErr w:type="spellEnd"/>
      <w:r w:rsidRPr="00B41112">
        <w:rPr>
          <w:sz w:val="26"/>
          <w:szCs w:val="26"/>
          <w:rPrChange w:id="4393" w:author="Le Minh Nghia" w:date="2019-10-09T10:56:00Z">
            <w:rPr>
              <w:sz w:val="26"/>
              <w:szCs w:val="26"/>
            </w:rPr>
          </w:rPrChange>
        </w:rPr>
        <w:t xml:space="preserve">, </w:t>
      </w:r>
      <w:proofErr w:type="spellStart"/>
      <w:r w:rsidRPr="00B41112">
        <w:rPr>
          <w:sz w:val="26"/>
          <w:szCs w:val="26"/>
          <w:rPrChange w:id="4394" w:author="Le Minh Nghia" w:date="2019-10-09T10:56:00Z">
            <w:rPr>
              <w:sz w:val="26"/>
              <w:szCs w:val="26"/>
            </w:rPr>
          </w:rPrChange>
        </w:rPr>
        <w:t>gặp</w:t>
      </w:r>
      <w:proofErr w:type="spellEnd"/>
      <w:r w:rsidRPr="00B41112">
        <w:rPr>
          <w:sz w:val="26"/>
          <w:szCs w:val="26"/>
          <w:rPrChange w:id="4395" w:author="Le Minh Nghia" w:date="2019-10-09T10:56:00Z">
            <w:rPr>
              <w:sz w:val="26"/>
              <w:szCs w:val="26"/>
            </w:rPr>
          </w:rPrChange>
        </w:rPr>
        <w:t xml:space="preserve"> </w:t>
      </w:r>
      <w:proofErr w:type="spellStart"/>
      <w:r w:rsidRPr="00B41112">
        <w:rPr>
          <w:sz w:val="26"/>
          <w:szCs w:val="26"/>
          <w:rPrChange w:id="4396" w:author="Le Minh Nghia" w:date="2019-10-09T10:56:00Z">
            <w:rPr>
              <w:sz w:val="26"/>
              <w:szCs w:val="26"/>
            </w:rPr>
          </w:rPrChange>
        </w:rPr>
        <w:t>gỡ</w:t>
      </w:r>
      <w:proofErr w:type="spellEnd"/>
      <w:r w:rsidRPr="00B41112">
        <w:rPr>
          <w:sz w:val="26"/>
          <w:szCs w:val="26"/>
          <w:rPrChange w:id="4397" w:author="Le Minh Nghia" w:date="2019-10-09T10:56:00Z">
            <w:rPr>
              <w:sz w:val="26"/>
              <w:szCs w:val="26"/>
            </w:rPr>
          </w:rPrChange>
        </w:rPr>
        <w:t xml:space="preserve"> </w:t>
      </w:r>
      <w:proofErr w:type="spellStart"/>
      <w:r w:rsidRPr="00B41112">
        <w:rPr>
          <w:sz w:val="26"/>
          <w:szCs w:val="26"/>
          <w:rPrChange w:id="4398" w:author="Le Minh Nghia" w:date="2019-10-09T10:56:00Z">
            <w:rPr>
              <w:sz w:val="26"/>
              <w:szCs w:val="26"/>
            </w:rPr>
          </w:rPrChange>
        </w:rPr>
        <w:t>cựu</w:t>
      </w:r>
      <w:proofErr w:type="spellEnd"/>
      <w:r w:rsidRPr="00B41112">
        <w:rPr>
          <w:sz w:val="26"/>
          <w:szCs w:val="26"/>
          <w:rPrChange w:id="4399" w:author="Le Minh Nghia" w:date="2019-10-09T10:56:00Z">
            <w:rPr>
              <w:sz w:val="26"/>
              <w:szCs w:val="26"/>
            </w:rPr>
          </w:rPrChange>
        </w:rPr>
        <w:t xml:space="preserve"> </w:t>
      </w:r>
      <w:proofErr w:type="spellStart"/>
      <w:r w:rsidRPr="00B41112">
        <w:rPr>
          <w:sz w:val="26"/>
          <w:szCs w:val="26"/>
          <w:rPrChange w:id="4400" w:author="Le Minh Nghia" w:date="2019-10-09T10:56:00Z">
            <w:rPr>
              <w:sz w:val="26"/>
              <w:szCs w:val="26"/>
            </w:rPr>
          </w:rPrChange>
        </w:rPr>
        <w:t>sinh</w:t>
      </w:r>
      <w:proofErr w:type="spellEnd"/>
      <w:r w:rsidRPr="00B41112">
        <w:rPr>
          <w:sz w:val="26"/>
          <w:szCs w:val="26"/>
          <w:rPrChange w:id="4401" w:author="Le Minh Nghia" w:date="2019-10-09T10:56:00Z">
            <w:rPr>
              <w:sz w:val="26"/>
              <w:szCs w:val="26"/>
            </w:rPr>
          </w:rPrChange>
        </w:rPr>
        <w:t xml:space="preserve"> </w:t>
      </w:r>
      <w:proofErr w:type="spellStart"/>
      <w:r w:rsidRPr="00B41112">
        <w:rPr>
          <w:sz w:val="26"/>
          <w:szCs w:val="26"/>
          <w:rPrChange w:id="4402" w:author="Le Minh Nghia" w:date="2019-10-09T10:56:00Z">
            <w:rPr>
              <w:sz w:val="26"/>
              <w:szCs w:val="26"/>
            </w:rPr>
          </w:rPrChange>
        </w:rPr>
        <w:t>viên</w:t>
      </w:r>
      <w:proofErr w:type="spellEnd"/>
      <w:r w:rsidRPr="00B41112">
        <w:rPr>
          <w:sz w:val="26"/>
          <w:szCs w:val="26"/>
          <w:rPrChange w:id="4403" w:author="Le Minh Nghia" w:date="2019-10-09T10:56:00Z">
            <w:rPr>
              <w:sz w:val="26"/>
              <w:szCs w:val="26"/>
            </w:rPr>
          </w:rPrChange>
        </w:rPr>
        <w:t xml:space="preserve">, </w:t>
      </w:r>
      <w:proofErr w:type="spellStart"/>
      <w:r w:rsidRPr="00B41112">
        <w:rPr>
          <w:sz w:val="26"/>
          <w:szCs w:val="26"/>
          <w:rPrChange w:id="4404" w:author="Le Minh Nghia" w:date="2019-10-09T10:56:00Z">
            <w:rPr>
              <w:sz w:val="26"/>
              <w:szCs w:val="26"/>
            </w:rPr>
          </w:rPrChange>
        </w:rPr>
        <w:t>giấy</w:t>
      </w:r>
      <w:proofErr w:type="spellEnd"/>
      <w:r w:rsidRPr="00B41112">
        <w:rPr>
          <w:sz w:val="26"/>
          <w:szCs w:val="26"/>
          <w:rPrChange w:id="4405" w:author="Le Minh Nghia" w:date="2019-10-09T10:56:00Z">
            <w:rPr>
              <w:sz w:val="26"/>
              <w:szCs w:val="26"/>
            </w:rPr>
          </w:rPrChange>
        </w:rPr>
        <w:t xml:space="preserve"> </w:t>
      </w:r>
      <w:proofErr w:type="spellStart"/>
      <w:r w:rsidRPr="00B41112">
        <w:rPr>
          <w:sz w:val="26"/>
          <w:szCs w:val="26"/>
          <w:rPrChange w:id="4406" w:author="Le Minh Nghia" w:date="2019-10-09T10:56:00Z">
            <w:rPr>
              <w:sz w:val="26"/>
              <w:szCs w:val="26"/>
            </w:rPr>
          </w:rPrChange>
        </w:rPr>
        <w:t>chứng</w:t>
      </w:r>
      <w:proofErr w:type="spellEnd"/>
      <w:r w:rsidRPr="00B41112">
        <w:rPr>
          <w:sz w:val="26"/>
          <w:szCs w:val="26"/>
          <w:rPrChange w:id="4407" w:author="Le Minh Nghia" w:date="2019-10-09T10:56:00Z">
            <w:rPr>
              <w:sz w:val="26"/>
              <w:szCs w:val="26"/>
            </w:rPr>
          </w:rPrChange>
        </w:rPr>
        <w:t xml:space="preserve"> </w:t>
      </w:r>
      <w:proofErr w:type="spellStart"/>
      <w:r w:rsidRPr="00B41112">
        <w:rPr>
          <w:sz w:val="26"/>
          <w:szCs w:val="26"/>
          <w:rPrChange w:id="4408" w:author="Le Minh Nghia" w:date="2019-10-09T10:56:00Z">
            <w:rPr>
              <w:sz w:val="26"/>
              <w:szCs w:val="26"/>
            </w:rPr>
          </w:rPrChange>
        </w:rPr>
        <w:t>nhận</w:t>
      </w:r>
      <w:proofErr w:type="spellEnd"/>
      <w:r w:rsidRPr="00B41112">
        <w:rPr>
          <w:sz w:val="26"/>
          <w:szCs w:val="26"/>
          <w:rPrChange w:id="4409" w:author="Le Minh Nghia" w:date="2019-10-09T10:56:00Z">
            <w:rPr>
              <w:sz w:val="26"/>
              <w:szCs w:val="26"/>
            </w:rPr>
          </w:rPrChange>
        </w:rPr>
        <w:t xml:space="preserve"> </w:t>
      </w:r>
      <w:proofErr w:type="spellStart"/>
      <w:r w:rsidRPr="00B41112">
        <w:rPr>
          <w:sz w:val="26"/>
          <w:szCs w:val="26"/>
          <w:rPrChange w:id="4410" w:author="Le Minh Nghia" w:date="2019-10-09T10:56:00Z">
            <w:rPr>
              <w:sz w:val="26"/>
              <w:szCs w:val="26"/>
            </w:rPr>
          </w:rPrChange>
        </w:rPr>
        <w:t>và</w:t>
      </w:r>
      <w:proofErr w:type="spellEnd"/>
      <w:r w:rsidRPr="00B41112">
        <w:rPr>
          <w:sz w:val="26"/>
          <w:szCs w:val="26"/>
          <w:rPrChange w:id="4411" w:author="Le Minh Nghia" w:date="2019-10-09T10:56:00Z">
            <w:rPr>
              <w:sz w:val="26"/>
              <w:szCs w:val="26"/>
            </w:rPr>
          </w:rPrChange>
        </w:rPr>
        <w:t xml:space="preserve"> </w:t>
      </w:r>
      <w:proofErr w:type="spellStart"/>
      <w:r w:rsidRPr="00B41112">
        <w:rPr>
          <w:sz w:val="26"/>
          <w:szCs w:val="26"/>
          <w:rPrChange w:id="4412" w:author="Le Minh Nghia" w:date="2019-10-09T10:56:00Z">
            <w:rPr>
              <w:sz w:val="26"/>
              <w:szCs w:val="26"/>
            </w:rPr>
          </w:rPrChange>
        </w:rPr>
        <w:t>bảng</w:t>
      </w:r>
      <w:proofErr w:type="spellEnd"/>
      <w:r w:rsidRPr="00B41112">
        <w:rPr>
          <w:sz w:val="26"/>
          <w:szCs w:val="26"/>
          <w:rPrChange w:id="4413" w:author="Le Minh Nghia" w:date="2019-10-09T10:56:00Z">
            <w:rPr>
              <w:sz w:val="26"/>
              <w:szCs w:val="26"/>
            </w:rPr>
          </w:rPrChange>
        </w:rPr>
        <w:t xml:space="preserve"> </w:t>
      </w:r>
      <w:proofErr w:type="spellStart"/>
      <w:r w:rsidRPr="00B41112">
        <w:rPr>
          <w:sz w:val="26"/>
          <w:szCs w:val="26"/>
          <w:rPrChange w:id="4414" w:author="Le Minh Nghia" w:date="2019-10-09T10:56:00Z">
            <w:rPr>
              <w:sz w:val="26"/>
              <w:szCs w:val="26"/>
            </w:rPr>
          </w:rPrChange>
        </w:rPr>
        <w:t>điểm</w:t>
      </w:r>
      <w:proofErr w:type="spellEnd"/>
      <w:r w:rsidRPr="00B41112">
        <w:rPr>
          <w:sz w:val="26"/>
          <w:szCs w:val="26"/>
          <w:rPrChange w:id="4415" w:author="Le Minh Nghia" w:date="2019-10-09T10:56:00Z">
            <w:rPr>
              <w:sz w:val="26"/>
              <w:szCs w:val="26"/>
            </w:rPr>
          </w:rPrChange>
        </w:rPr>
        <w:t xml:space="preserve"> </w:t>
      </w:r>
      <w:proofErr w:type="spellStart"/>
      <w:r w:rsidRPr="00B41112">
        <w:rPr>
          <w:sz w:val="26"/>
          <w:szCs w:val="26"/>
          <w:rPrChange w:id="4416" w:author="Le Minh Nghia" w:date="2019-10-09T10:56:00Z">
            <w:rPr>
              <w:sz w:val="26"/>
              <w:szCs w:val="26"/>
            </w:rPr>
          </w:rPrChange>
        </w:rPr>
        <w:t>của</w:t>
      </w:r>
      <w:proofErr w:type="spellEnd"/>
      <w:r w:rsidR="007D736C" w:rsidRPr="00B41112">
        <w:rPr>
          <w:sz w:val="26"/>
          <w:szCs w:val="26"/>
          <w:rPrChange w:id="4417" w:author="Le Minh Nghia" w:date="2019-10-09T10:56:00Z">
            <w:rPr>
              <w:sz w:val="26"/>
              <w:szCs w:val="26"/>
            </w:rPr>
          </w:rPrChange>
        </w:rPr>
        <w:t xml:space="preserve"> </w:t>
      </w:r>
      <w:proofErr w:type="spellStart"/>
      <w:r w:rsidRPr="00B41112">
        <w:rPr>
          <w:sz w:val="26"/>
          <w:szCs w:val="26"/>
          <w:rPrChange w:id="4418" w:author="Le Minh Nghia" w:date="2019-10-09T10:56:00Z">
            <w:rPr>
              <w:sz w:val="26"/>
              <w:szCs w:val="26"/>
            </w:rPr>
          </w:rPrChange>
        </w:rPr>
        <w:t>sinh</w:t>
      </w:r>
      <w:proofErr w:type="spellEnd"/>
      <w:r w:rsidRPr="00B41112">
        <w:rPr>
          <w:sz w:val="26"/>
          <w:szCs w:val="26"/>
          <w:rPrChange w:id="4419" w:author="Le Minh Nghia" w:date="2019-10-09T10:56:00Z">
            <w:rPr>
              <w:sz w:val="26"/>
              <w:szCs w:val="26"/>
            </w:rPr>
          </w:rPrChange>
        </w:rPr>
        <w:t xml:space="preserve"> </w:t>
      </w:r>
      <w:proofErr w:type="spellStart"/>
      <w:r w:rsidRPr="00B41112">
        <w:rPr>
          <w:sz w:val="26"/>
          <w:szCs w:val="26"/>
          <w:rPrChange w:id="4420" w:author="Le Minh Nghia" w:date="2019-10-09T10:56:00Z">
            <w:rPr>
              <w:sz w:val="26"/>
              <w:szCs w:val="26"/>
            </w:rPr>
          </w:rPrChange>
        </w:rPr>
        <w:t>viên</w:t>
      </w:r>
      <w:proofErr w:type="spellEnd"/>
      <w:r w:rsidRPr="00B41112">
        <w:rPr>
          <w:sz w:val="26"/>
          <w:szCs w:val="26"/>
          <w:rPrChange w:id="4421" w:author="Le Minh Nghia" w:date="2019-10-09T10:56:00Z">
            <w:rPr>
              <w:sz w:val="26"/>
              <w:szCs w:val="26"/>
            </w:rPr>
          </w:rPrChange>
        </w:rPr>
        <w:t>.</w:t>
      </w:r>
    </w:p>
    <w:p w:rsidR="003906A3" w:rsidRPr="00B41112" w:rsidRDefault="004400CA" w:rsidP="00A22430">
      <w:pPr>
        <w:pStyle w:val="ListParagraph"/>
        <w:numPr>
          <w:ilvl w:val="0"/>
          <w:numId w:val="6"/>
        </w:numPr>
        <w:spacing w:line="360" w:lineRule="auto"/>
        <w:rPr>
          <w:b/>
          <w:sz w:val="26"/>
          <w:szCs w:val="26"/>
          <w:rPrChange w:id="4422" w:author="Le Minh Nghia" w:date="2019-10-09T10:56:00Z">
            <w:rPr>
              <w:b/>
              <w:sz w:val="32"/>
              <w:szCs w:val="32"/>
            </w:rPr>
          </w:rPrChange>
        </w:rPr>
      </w:pPr>
      <w:r w:rsidRPr="00B41112">
        <w:rPr>
          <w:b/>
          <w:sz w:val="26"/>
          <w:szCs w:val="26"/>
          <w:rPrChange w:id="4423" w:author="Le Minh Nghia" w:date="2019-10-09T10:56:00Z">
            <w:rPr>
              <w:b/>
              <w:sz w:val="32"/>
              <w:szCs w:val="32"/>
            </w:rPr>
          </w:rPrChange>
        </w:rPr>
        <w:t>LÝ DO CHỌN</w:t>
      </w:r>
      <w:r w:rsidR="003906A3" w:rsidRPr="00B41112">
        <w:rPr>
          <w:b/>
          <w:sz w:val="26"/>
          <w:szCs w:val="26"/>
          <w:rPrChange w:id="4424" w:author="Le Minh Nghia" w:date="2019-10-09T10:56:00Z">
            <w:rPr>
              <w:b/>
              <w:sz w:val="32"/>
              <w:szCs w:val="32"/>
            </w:rPr>
          </w:rPrChange>
        </w:rPr>
        <w:t xml:space="preserve"> ĐỀ TÀI</w:t>
      </w:r>
    </w:p>
    <w:p w:rsidR="008551E6" w:rsidRPr="00B41112" w:rsidRDefault="008551E6" w:rsidP="007D736C">
      <w:pPr>
        <w:pStyle w:val="ListParagraph"/>
        <w:spacing w:line="360" w:lineRule="auto"/>
        <w:ind w:firstLine="720"/>
        <w:rPr>
          <w:sz w:val="26"/>
          <w:szCs w:val="26"/>
          <w:rPrChange w:id="4425" w:author="Le Minh Nghia" w:date="2019-10-09T10:56:00Z">
            <w:rPr>
              <w:sz w:val="26"/>
              <w:szCs w:val="26"/>
            </w:rPr>
          </w:rPrChange>
        </w:rPr>
      </w:pPr>
      <w:proofErr w:type="spellStart"/>
      <w:r w:rsidRPr="00B41112">
        <w:rPr>
          <w:sz w:val="26"/>
          <w:szCs w:val="26"/>
          <w:rPrChange w:id="4426" w:author="Le Minh Nghia" w:date="2019-10-09T10:56:00Z">
            <w:rPr>
              <w:sz w:val="26"/>
              <w:szCs w:val="26"/>
            </w:rPr>
          </w:rPrChange>
        </w:rPr>
        <w:t>Hiện</w:t>
      </w:r>
      <w:proofErr w:type="spellEnd"/>
      <w:r w:rsidRPr="00B41112">
        <w:rPr>
          <w:sz w:val="26"/>
          <w:szCs w:val="26"/>
          <w:rPrChange w:id="4427" w:author="Le Minh Nghia" w:date="2019-10-09T10:56:00Z">
            <w:rPr>
              <w:sz w:val="26"/>
              <w:szCs w:val="26"/>
            </w:rPr>
          </w:rPrChange>
        </w:rPr>
        <w:t xml:space="preserve"> nay </w:t>
      </w:r>
      <w:proofErr w:type="spellStart"/>
      <w:r w:rsidRPr="00B41112">
        <w:rPr>
          <w:sz w:val="26"/>
          <w:szCs w:val="26"/>
          <w:rPrChange w:id="4428" w:author="Le Minh Nghia" w:date="2019-10-09T10:56:00Z">
            <w:rPr>
              <w:sz w:val="26"/>
              <w:szCs w:val="26"/>
            </w:rPr>
          </w:rPrChange>
        </w:rPr>
        <w:t>trên</w:t>
      </w:r>
      <w:proofErr w:type="spellEnd"/>
      <w:r w:rsidRPr="00B41112">
        <w:rPr>
          <w:sz w:val="26"/>
          <w:szCs w:val="26"/>
          <w:rPrChange w:id="4429" w:author="Le Minh Nghia" w:date="2019-10-09T10:56:00Z">
            <w:rPr>
              <w:sz w:val="26"/>
              <w:szCs w:val="26"/>
            </w:rPr>
          </w:rPrChange>
        </w:rPr>
        <w:t xml:space="preserve"> website </w:t>
      </w:r>
      <w:proofErr w:type="spellStart"/>
      <w:r w:rsidRPr="00B41112">
        <w:rPr>
          <w:sz w:val="26"/>
          <w:szCs w:val="26"/>
          <w:rPrChange w:id="4430" w:author="Le Minh Nghia" w:date="2019-10-09T10:56:00Z">
            <w:rPr>
              <w:sz w:val="26"/>
              <w:szCs w:val="26"/>
            </w:rPr>
          </w:rPrChange>
        </w:rPr>
        <w:t>của</w:t>
      </w:r>
      <w:proofErr w:type="spellEnd"/>
      <w:r w:rsidRPr="00B41112">
        <w:rPr>
          <w:sz w:val="26"/>
          <w:szCs w:val="26"/>
          <w:rPrChange w:id="4431" w:author="Le Minh Nghia" w:date="2019-10-09T10:56:00Z">
            <w:rPr>
              <w:sz w:val="26"/>
              <w:szCs w:val="26"/>
            </w:rPr>
          </w:rPrChange>
        </w:rPr>
        <w:t xml:space="preserve"> </w:t>
      </w:r>
      <w:proofErr w:type="spellStart"/>
      <w:r w:rsidRPr="00B41112">
        <w:rPr>
          <w:sz w:val="26"/>
          <w:szCs w:val="26"/>
          <w:rPrChange w:id="4432" w:author="Le Minh Nghia" w:date="2019-10-09T10:56:00Z">
            <w:rPr>
              <w:sz w:val="26"/>
              <w:szCs w:val="26"/>
            </w:rPr>
          </w:rPrChange>
        </w:rPr>
        <w:t>một</w:t>
      </w:r>
      <w:proofErr w:type="spellEnd"/>
      <w:r w:rsidRPr="00B41112">
        <w:rPr>
          <w:sz w:val="26"/>
          <w:szCs w:val="26"/>
          <w:rPrChange w:id="4433" w:author="Le Minh Nghia" w:date="2019-10-09T10:56:00Z">
            <w:rPr>
              <w:sz w:val="26"/>
              <w:szCs w:val="26"/>
            </w:rPr>
          </w:rPrChange>
        </w:rPr>
        <w:t xml:space="preserve"> </w:t>
      </w:r>
      <w:proofErr w:type="spellStart"/>
      <w:r w:rsidRPr="00B41112">
        <w:rPr>
          <w:sz w:val="26"/>
          <w:szCs w:val="26"/>
          <w:rPrChange w:id="4434" w:author="Le Minh Nghia" w:date="2019-10-09T10:56:00Z">
            <w:rPr>
              <w:sz w:val="26"/>
              <w:szCs w:val="26"/>
            </w:rPr>
          </w:rPrChange>
        </w:rPr>
        <w:t>số</w:t>
      </w:r>
      <w:proofErr w:type="spellEnd"/>
      <w:r w:rsidRPr="00B41112">
        <w:rPr>
          <w:sz w:val="26"/>
          <w:szCs w:val="26"/>
          <w:rPrChange w:id="4435" w:author="Le Minh Nghia" w:date="2019-10-09T10:56:00Z">
            <w:rPr>
              <w:sz w:val="26"/>
              <w:szCs w:val="26"/>
            </w:rPr>
          </w:rPrChange>
        </w:rPr>
        <w:t xml:space="preserve"> khoa </w:t>
      </w:r>
      <w:proofErr w:type="spellStart"/>
      <w:r w:rsidRPr="00B41112">
        <w:rPr>
          <w:sz w:val="26"/>
          <w:szCs w:val="26"/>
          <w:rPrChange w:id="4436" w:author="Le Minh Nghia" w:date="2019-10-09T10:56:00Z">
            <w:rPr>
              <w:sz w:val="26"/>
              <w:szCs w:val="26"/>
            </w:rPr>
          </w:rPrChange>
        </w:rPr>
        <w:t>của</w:t>
      </w:r>
      <w:proofErr w:type="spellEnd"/>
      <w:r w:rsidRPr="00B41112">
        <w:rPr>
          <w:sz w:val="26"/>
          <w:szCs w:val="26"/>
          <w:rPrChange w:id="4437" w:author="Le Minh Nghia" w:date="2019-10-09T10:56:00Z">
            <w:rPr>
              <w:sz w:val="26"/>
              <w:szCs w:val="26"/>
            </w:rPr>
          </w:rPrChange>
        </w:rPr>
        <w:t xml:space="preserve"> </w:t>
      </w:r>
      <w:proofErr w:type="spellStart"/>
      <w:r w:rsidRPr="00B41112">
        <w:rPr>
          <w:sz w:val="26"/>
          <w:szCs w:val="26"/>
          <w:rPrChange w:id="4438" w:author="Le Minh Nghia" w:date="2019-10-09T10:56:00Z">
            <w:rPr>
              <w:sz w:val="26"/>
              <w:szCs w:val="26"/>
            </w:rPr>
          </w:rPrChange>
        </w:rPr>
        <w:t>trường</w:t>
      </w:r>
      <w:proofErr w:type="spellEnd"/>
      <w:r w:rsidRPr="00B41112">
        <w:rPr>
          <w:sz w:val="26"/>
          <w:szCs w:val="26"/>
          <w:rPrChange w:id="4439" w:author="Le Minh Nghia" w:date="2019-10-09T10:56:00Z">
            <w:rPr>
              <w:sz w:val="26"/>
              <w:szCs w:val="26"/>
            </w:rPr>
          </w:rPrChange>
        </w:rPr>
        <w:t xml:space="preserve"> </w:t>
      </w:r>
      <w:proofErr w:type="spellStart"/>
      <w:r w:rsidRPr="00B41112">
        <w:rPr>
          <w:sz w:val="26"/>
          <w:szCs w:val="26"/>
          <w:rPrChange w:id="4440" w:author="Le Minh Nghia" w:date="2019-10-09T10:56:00Z">
            <w:rPr>
              <w:sz w:val="26"/>
              <w:szCs w:val="26"/>
            </w:rPr>
          </w:rPrChange>
        </w:rPr>
        <w:t>Đại</w:t>
      </w:r>
      <w:proofErr w:type="spellEnd"/>
      <w:r w:rsidRPr="00B41112">
        <w:rPr>
          <w:sz w:val="26"/>
          <w:szCs w:val="26"/>
          <w:rPrChange w:id="4441" w:author="Le Minh Nghia" w:date="2019-10-09T10:56:00Z">
            <w:rPr>
              <w:sz w:val="26"/>
              <w:szCs w:val="26"/>
            </w:rPr>
          </w:rPrChange>
        </w:rPr>
        <w:t xml:space="preserve"> </w:t>
      </w:r>
      <w:proofErr w:type="spellStart"/>
      <w:r w:rsidRPr="00B41112">
        <w:rPr>
          <w:sz w:val="26"/>
          <w:szCs w:val="26"/>
          <w:rPrChange w:id="4442" w:author="Le Minh Nghia" w:date="2019-10-09T10:56:00Z">
            <w:rPr>
              <w:sz w:val="26"/>
              <w:szCs w:val="26"/>
            </w:rPr>
          </w:rPrChange>
        </w:rPr>
        <w:t>học</w:t>
      </w:r>
      <w:proofErr w:type="spellEnd"/>
      <w:r w:rsidRPr="00B41112">
        <w:rPr>
          <w:sz w:val="26"/>
          <w:szCs w:val="26"/>
          <w:rPrChange w:id="4443" w:author="Le Minh Nghia" w:date="2019-10-09T10:56:00Z">
            <w:rPr>
              <w:sz w:val="26"/>
              <w:szCs w:val="26"/>
            </w:rPr>
          </w:rPrChange>
        </w:rPr>
        <w:t xml:space="preserve"> </w:t>
      </w:r>
      <w:proofErr w:type="spellStart"/>
      <w:r w:rsidRPr="00B41112">
        <w:rPr>
          <w:sz w:val="26"/>
          <w:szCs w:val="26"/>
          <w:rPrChange w:id="4444" w:author="Le Minh Nghia" w:date="2019-10-09T10:56:00Z">
            <w:rPr>
              <w:sz w:val="26"/>
              <w:szCs w:val="26"/>
            </w:rPr>
          </w:rPrChange>
        </w:rPr>
        <w:t>Cần</w:t>
      </w:r>
      <w:proofErr w:type="spellEnd"/>
      <w:r w:rsidRPr="00B41112">
        <w:rPr>
          <w:sz w:val="26"/>
          <w:szCs w:val="26"/>
          <w:rPrChange w:id="4445" w:author="Le Minh Nghia" w:date="2019-10-09T10:56:00Z">
            <w:rPr>
              <w:sz w:val="26"/>
              <w:szCs w:val="26"/>
            </w:rPr>
          </w:rPrChange>
        </w:rPr>
        <w:t xml:space="preserve"> </w:t>
      </w:r>
      <w:proofErr w:type="spellStart"/>
      <w:r w:rsidRPr="00B41112">
        <w:rPr>
          <w:sz w:val="26"/>
          <w:szCs w:val="26"/>
          <w:rPrChange w:id="4446" w:author="Le Minh Nghia" w:date="2019-10-09T10:56:00Z">
            <w:rPr>
              <w:sz w:val="26"/>
              <w:szCs w:val="26"/>
            </w:rPr>
          </w:rPrChange>
        </w:rPr>
        <w:t>Thơ</w:t>
      </w:r>
      <w:proofErr w:type="spellEnd"/>
      <w:r w:rsidRPr="00B41112">
        <w:rPr>
          <w:sz w:val="26"/>
          <w:szCs w:val="26"/>
          <w:rPrChange w:id="4447" w:author="Le Minh Nghia" w:date="2019-10-09T10:56:00Z">
            <w:rPr>
              <w:sz w:val="26"/>
              <w:szCs w:val="26"/>
            </w:rPr>
          </w:rPrChange>
        </w:rPr>
        <w:t xml:space="preserve"> </w:t>
      </w:r>
      <w:proofErr w:type="spellStart"/>
      <w:r w:rsidRPr="00B41112">
        <w:rPr>
          <w:sz w:val="26"/>
          <w:szCs w:val="26"/>
          <w:rPrChange w:id="4448" w:author="Le Minh Nghia" w:date="2019-10-09T10:56:00Z">
            <w:rPr>
              <w:sz w:val="26"/>
              <w:szCs w:val="26"/>
            </w:rPr>
          </w:rPrChange>
        </w:rPr>
        <w:t>đã</w:t>
      </w:r>
      <w:proofErr w:type="spellEnd"/>
      <w:r w:rsidRPr="00B41112">
        <w:rPr>
          <w:sz w:val="26"/>
          <w:szCs w:val="26"/>
          <w:rPrChange w:id="4449" w:author="Le Minh Nghia" w:date="2019-10-09T10:56:00Z">
            <w:rPr>
              <w:sz w:val="26"/>
              <w:szCs w:val="26"/>
            </w:rPr>
          </w:rPrChange>
        </w:rPr>
        <w:t xml:space="preserve"> </w:t>
      </w:r>
      <w:proofErr w:type="spellStart"/>
      <w:r w:rsidRPr="00B41112">
        <w:rPr>
          <w:sz w:val="26"/>
          <w:szCs w:val="26"/>
          <w:rPrChange w:id="4450" w:author="Le Minh Nghia" w:date="2019-10-09T10:56:00Z">
            <w:rPr>
              <w:sz w:val="26"/>
              <w:szCs w:val="26"/>
            </w:rPr>
          </w:rPrChange>
        </w:rPr>
        <w:t>có</w:t>
      </w:r>
      <w:proofErr w:type="spellEnd"/>
      <w:r w:rsidRPr="00B41112">
        <w:rPr>
          <w:sz w:val="26"/>
          <w:szCs w:val="26"/>
          <w:rPrChange w:id="4451" w:author="Le Minh Nghia" w:date="2019-10-09T10:56:00Z">
            <w:rPr>
              <w:sz w:val="26"/>
              <w:szCs w:val="26"/>
            </w:rPr>
          </w:rPrChange>
        </w:rPr>
        <w:t xml:space="preserve"> </w:t>
      </w:r>
      <w:proofErr w:type="spellStart"/>
      <w:r w:rsidRPr="00B41112">
        <w:rPr>
          <w:sz w:val="26"/>
          <w:szCs w:val="26"/>
          <w:rPrChange w:id="4452" w:author="Le Minh Nghia" w:date="2019-10-09T10:56:00Z">
            <w:rPr>
              <w:sz w:val="26"/>
              <w:szCs w:val="26"/>
            </w:rPr>
          </w:rPrChange>
        </w:rPr>
        <w:t>mục</w:t>
      </w:r>
      <w:proofErr w:type="spellEnd"/>
      <w:r w:rsidRPr="00B41112">
        <w:rPr>
          <w:sz w:val="26"/>
          <w:szCs w:val="26"/>
          <w:rPrChange w:id="4453" w:author="Le Minh Nghia" w:date="2019-10-09T10:56:00Z">
            <w:rPr>
              <w:sz w:val="26"/>
              <w:szCs w:val="26"/>
            </w:rPr>
          </w:rPrChange>
        </w:rPr>
        <w:t xml:space="preserve"> </w:t>
      </w:r>
      <w:proofErr w:type="spellStart"/>
      <w:r w:rsidRPr="00B41112">
        <w:rPr>
          <w:sz w:val="26"/>
          <w:szCs w:val="26"/>
          <w:rPrChange w:id="4454" w:author="Le Minh Nghia" w:date="2019-10-09T10:56:00Z">
            <w:rPr>
              <w:sz w:val="26"/>
              <w:szCs w:val="26"/>
            </w:rPr>
          </w:rPrChange>
        </w:rPr>
        <w:t>Cựu</w:t>
      </w:r>
      <w:proofErr w:type="spellEnd"/>
      <w:r w:rsidRPr="00B41112">
        <w:rPr>
          <w:sz w:val="26"/>
          <w:szCs w:val="26"/>
          <w:rPrChange w:id="4455" w:author="Le Minh Nghia" w:date="2019-10-09T10:56:00Z">
            <w:rPr>
              <w:sz w:val="26"/>
              <w:szCs w:val="26"/>
            </w:rPr>
          </w:rPrChange>
        </w:rPr>
        <w:t xml:space="preserve"> </w:t>
      </w:r>
      <w:proofErr w:type="spellStart"/>
      <w:r w:rsidRPr="00B41112">
        <w:rPr>
          <w:sz w:val="26"/>
          <w:szCs w:val="26"/>
          <w:rPrChange w:id="4456" w:author="Le Minh Nghia" w:date="2019-10-09T10:56:00Z">
            <w:rPr>
              <w:sz w:val="26"/>
              <w:szCs w:val="26"/>
            </w:rPr>
          </w:rPrChange>
        </w:rPr>
        <w:t>sinh</w:t>
      </w:r>
      <w:proofErr w:type="spellEnd"/>
      <w:r w:rsidRPr="00B41112">
        <w:rPr>
          <w:sz w:val="26"/>
          <w:szCs w:val="26"/>
          <w:rPrChange w:id="4457" w:author="Le Minh Nghia" w:date="2019-10-09T10:56:00Z">
            <w:rPr>
              <w:sz w:val="26"/>
              <w:szCs w:val="26"/>
            </w:rPr>
          </w:rPrChange>
        </w:rPr>
        <w:t xml:space="preserve"> </w:t>
      </w:r>
      <w:proofErr w:type="spellStart"/>
      <w:r w:rsidRPr="00B41112">
        <w:rPr>
          <w:sz w:val="26"/>
          <w:szCs w:val="26"/>
          <w:rPrChange w:id="4458" w:author="Le Minh Nghia" w:date="2019-10-09T10:56:00Z">
            <w:rPr>
              <w:sz w:val="26"/>
              <w:szCs w:val="26"/>
            </w:rPr>
          </w:rPrChange>
        </w:rPr>
        <w:t>viên</w:t>
      </w:r>
      <w:proofErr w:type="spellEnd"/>
      <w:r w:rsidRPr="00B41112">
        <w:rPr>
          <w:sz w:val="26"/>
          <w:szCs w:val="26"/>
          <w:rPrChange w:id="4459" w:author="Le Minh Nghia" w:date="2019-10-09T10:56:00Z">
            <w:rPr>
              <w:sz w:val="26"/>
              <w:szCs w:val="26"/>
            </w:rPr>
          </w:rPrChange>
        </w:rPr>
        <w:t xml:space="preserve"> </w:t>
      </w:r>
      <w:proofErr w:type="spellStart"/>
      <w:r w:rsidRPr="00B41112">
        <w:rPr>
          <w:sz w:val="26"/>
          <w:szCs w:val="26"/>
          <w:rPrChange w:id="4460" w:author="Le Minh Nghia" w:date="2019-10-09T10:56:00Z">
            <w:rPr>
              <w:sz w:val="26"/>
              <w:szCs w:val="26"/>
            </w:rPr>
          </w:rPrChange>
        </w:rPr>
        <w:t>để</w:t>
      </w:r>
      <w:proofErr w:type="spellEnd"/>
      <w:r w:rsidRPr="00B41112">
        <w:rPr>
          <w:sz w:val="26"/>
          <w:szCs w:val="26"/>
          <w:rPrChange w:id="4461" w:author="Le Minh Nghia" w:date="2019-10-09T10:56:00Z">
            <w:rPr>
              <w:sz w:val="26"/>
              <w:szCs w:val="26"/>
            </w:rPr>
          </w:rPrChange>
        </w:rPr>
        <w:t xml:space="preserve"> </w:t>
      </w:r>
      <w:proofErr w:type="spellStart"/>
      <w:r w:rsidRPr="00B41112">
        <w:rPr>
          <w:sz w:val="26"/>
          <w:szCs w:val="26"/>
          <w:rPrChange w:id="4462" w:author="Le Minh Nghia" w:date="2019-10-09T10:56:00Z">
            <w:rPr>
              <w:sz w:val="26"/>
              <w:szCs w:val="26"/>
            </w:rPr>
          </w:rPrChange>
        </w:rPr>
        <w:t>quản</w:t>
      </w:r>
      <w:proofErr w:type="spellEnd"/>
      <w:r w:rsidRPr="00B41112">
        <w:rPr>
          <w:sz w:val="26"/>
          <w:szCs w:val="26"/>
          <w:rPrChange w:id="4463" w:author="Le Minh Nghia" w:date="2019-10-09T10:56:00Z">
            <w:rPr>
              <w:sz w:val="26"/>
              <w:szCs w:val="26"/>
            </w:rPr>
          </w:rPrChange>
        </w:rPr>
        <w:t xml:space="preserve"> </w:t>
      </w:r>
      <w:proofErr w:type="spellStart"/>
      <w:r w:rsidRPr="00B41112">
        <w:rPr>
          <w:sz w:val="26"/>
          <w:szCs w:val="26"/>
          <w:rPrChange w:id="4464" w:author="Le Minh Nghia" w:date="2019-10-09T10:56:00Z">
            <w:rPr>
              <w:sz w:val="26"/>
              <w:szCs w:val="26"/>
            </w:rPr>
          </w:rPrChange>
        </w:rPr>
        <w:t>lý</w:t>
      </w:r>
      <w:proofErr w:type="spellEnd"/>
      <w:r w:rsidRPr="00B41112">
        <w:rPr>
          <w:sz w:val="26"/>
          <w:szCs w:val="26"/>
          <w:rPrChange w:id="4465" w:author="Le Minh Nghia" w:date="2019-10-09T10:56:00Z">
            <w:rPr>
              <w:sz w:val="26"/>
              <w:szCs w:val="26"/>
            </w:rPr>
          </w:rPrChange>
        </w:rPr>
        <w:t xml:space="preserve"> </w:t>
      </w:r>
      <w:proofErr w:type="spellStart"/>
      <w:r w:rsidRPr="00B41112">
        <w:rPr>
          <w:sz w:val="26"/>
          <w:szCs w:val="26"/>
          <w:rPrChange w:id="4466" w:author="Le Minh Nghia" w:date="2019-10-09T10:56:00Z">
            <w:rPr>
              <w:sz w:val="26"/>
              <w:szCs w:val="26"/>
            </w:rPr>
          </w:rPrChange>
        </w:rPr>
        <w:t>thông</w:t>
      </w:r>
      <w:proofErr w:type="spellEnd"/>
      <w:r w:rsidRPr="00B41112">
        <w:rPr>
          <w:sz w:val="26"/>
          <w:szCs w:val="26"/>
          <w:rPrChange w:id="4467" w:author="Le Minh Nghia" w:date="2019-10-09T10:56:00Z">
            <w:rPr>
              <w:sz w:val="26"/>
              <w:szCs w:val="26"/>
            </w:rPr>
          </w:rPrChange>
        </w:rPr>
        <w:t xml:space="preserve"> tin </w:t>
      </w:r>
      <w:proofErr w:type="spellStart"/>
      <w:r w:rsidRPr="00B41112">
        <w:rPr>
          <w:sz w:val="26"/>
          <w:szCs w:val="26"/>
          <w:rPrChange w:id="4468" w:author="Le Minh Nghia" w:date="2019-10-09T10:56:00Z">
            <w:rPr>
              <w:sz w:val="26"/>
              <w:szCs w:val="26"/>
            </w:rPr>
          </w:rPrChange>
        </w:rPr>
        <w:t>về</w:t>
      </w:r>
      <w:proofErr w:type="spellEnd"/>
      <w:r w:rsidRPr="00B41112">
        <w:rPr>
          <w:sz w:val="26"/>
          <w:szCs w:val="26"/>
          <w:rPrChange w:id="4469" w:author="Le Minh Nghia" w:date="2019-10-09T10:56:00Z">
            <w:rPr>
              <w:sz w:val="26"/>
              <w:szCs w:val="26"/>
            </w:rPr>
          </w:rPrChange>
        </w:rPr>
        <w:t xml:space="preserve"> </w:t>
      </w:r>
      <w:proofErr w:type="spellStart"/>
      <w:r w:rsidRPr="00B41112">
        <w:rPr>
          <w:sz w:val="26"/>
          <w:szCs w:val="26"/>
          <w:rPrChange w:id="4470" w:author="Le Minh Nghia" w:date="2019-10-09T10:56:00Z">
            <w:rPr>
              <w:sz w:val="26"/>
              <w:szCs w:val="26"/>
            </w:rPr>
          </w:rPrChange>
        </w:rPr>
        <w:t>cự</w:t>
      </w:r>
      <w:r w:rsidR="00AC27D6" w:rsidRPr="00B41112">
        <w:rPr>
          <w:sz w:val="26"/>
          <w:szCs w:val="26"/>
          <w:rPrChange w:id="4471" w:author="Le Minh Nghia" w:date="2019-10-09T10:56:00Z">
            <w:rPr>
              <w:sz w:val="26"/>
              <w:szCs w:val="26"/>
            </w:rPr>
          </w:rPrChange>
        </w:rPr>
        <w:t>u</w:t>
      </w:r>
      <w:proofErr w:type="spellEnd"/>
      <w:r w:rsidR="00AC27D6" w:rsidRPr="00B41112">
        <w:rPr>
          <w:sz w:val="26"/>
          <w:szCs w:val="26"/>
          <w:rPrChange w:id="4472" w:author="Le Minh Nghia" w:date="2019-10-09T10:56:00Z">
            <w:rPr>
              <w:sz w:val="26"/>
              <w:szCs w:val="26"/>
            </w:rPr>
          </w:rPrChange>
        </w:rPr>
        <w:t xml:space="preserve"> </w:t>
      </w:r>
      <w:proofErr w:type="spellStart"/>
      <w:r w:rsidR="00AC27D6" w:rsidRPr="00B41112">
        <w:rPr>
          <w:sz w:val="26"/>
          <w:szCs w:val="26"/>
          <w:rPrChange w:id="4473" w:author="Le Minh Nghia" w:date="2019-10-09T10:56:00Z">
            <w:rPr>
              <w:sz w:val="26"/>
              <w:szCs w:val="26"/>
            </w:rPr>
          </w:rPrChange>
        </w:rPr>
        <w:t>sinh</w:t>
      </w:r>
      <w:proofErr w:type="spellEnd"/>
      <w:r w:rsidR="00AC27D6" w:rsidRPr="00B41112">
        <w:rPr>
          <w:sz w:val="26"/>
          <w:szCs w:val="26"/>
          <w:rPrChange w:id="4474" w:author="Le Minh Nghia" w:date="2019-10-09T10:56:00Z">
            <w:rPr>
              <w:sz w:val="26"/>
              <w:szCs w:val="26"/>
            </w:rPr>
          </w:rPrChange>
        </w:rPr>
        <w:t xml:space="preserve"> </w:t>
      </w:r>
      <w:proofErr w:type="spellStart"/>
      <w:r w:rsidR="00AC27D6" w:rsidRPr="00B41112">
        <w:rPr>
          <w:sz w:val="26"/>
          <w:szCs w:val="26"/>
          <w:rPrChange w:id="4475" w:author="Le Minh Nghia" w:date="2019-10-09T10:56:00Z">
            <w:rPr>
              <w:sz w:val="26"/>
              <w:szCs w:val="26"/>
            </w:rPr>
          </w:rPrChange>
        </w:rPr>
        <w:t>viên</w:t>
      </w:r>
      <w:proofErr w:type="spellEnd"/>
      <w:r w:rsidRPr="00B41112">
        <w:rPr>
          <w:sz w:val="26"/>
          <w:szCs w:val="26"/>
          <w:rPrChange w:id="4476" w:author="Le Minh Nghia" w:date="2019-10-09T10:56:00Z">
            <w:rPr>
              <w:sz w:val="26"/>
              <w:szCs w:val="26"/>
            </w:rPr>
          </w:rPrChange>
        </w:rPr>
        <w:t xml:space="preserve">. </w:t>
      </w:r>
      <w:proofErr w:type="spellStart"/>
      <w:r w:rsidRPr="00B41112">
        <w:rPr>
          <w:sz w:val="26"/>
          <w:szCs w:val="26"/>
          <w:rPrChange w:id="4477" w:author="Le Minh Nghia" w:date="2019-10-09T10:56:00Z">
            <w:rPr>
              <w:sz w:val="26"/>
              <w:szCs w:val="26"/>
            </w:rPr>
          </w:rPrChange>
        </w:rPr>
        <w:t>Tuy</w:t>
      </w:r>
      <w:proofErr w:type="spellEnd"/>
      <w:r w:rsidRPr="00B41112">
        <w:rPr>
          <w:sz w:val="26"/>
          <w:szCs w:val="26"/>
          <w:rPrChange w:id="4478" w:author="Le Minh Nghia" w:date="2019-10-09T10:56:00Z">
            <w:rPr>
              <w:sz w:val="26"/>
              <w:szCs w:val="26"/>
            </w:rPr>
          </w:rPrChange>
        </w:rPr>
        <w:t xml:space="preserve"> </w:t>
      </w:r>
      <w:proofErr w:type="spellStart"/>
      <w:r w:rsidRPr="00B41112">
        <w:rPr>
          <w:sz w:val="26"/>
          <w:szCs w:val="26"/>
          <w:rPrChange w:id="4479" w:author="Le Minh Nghia" w:date="2019-10-09T10:56:00Z">
            <w:rPr>
              <w:sz w:val="26"/>
              <w:szCs w:val="26"/>
            </w:rPr>
          </w:rPrChange>
        </w:rPr>
        <w:t>vậy</w:t>
      </w:r>
      <w:proofErr w:type="spellEnd"/>
      <w:r w:rsidRPr="00B41112">
        <w:rPr>
          <w:sz w:val="26"/>
          <w:szCs w:val="26"/>
          <w:rPrChange w:id="4480" w:author="Le Minh Nghia" w:date="2019-10-09T10:56:00Z">
            <w:rPr>
              <w:sz w:val="26"/>
              <w:szCs w:val="26"/>
            </w:rPr>
          </w:rPrChange>
        </w:rPr>
        <w:t>,</w:t>
      </w:r>
      <w:r w:rsidR="007D736C" w:rsidRPr="00B41112">
        <w:rPr>
          <w:sz w:val="26"/>
          <w:szCs w:val="26"/>
          <w:rPrChange w:id="4481" w:author="Le Minh Nghia" w:date="2019-10-09T10:56:00Z">
            <w:rPr>
              <w:sz w:val="26"/>
              <w:szCs w:val="26"/>
            </w:rPr>
          </w:rPrChange>
        </w:rPr>
        <w:t xml:space="preserve"> </w:t>
      </w:r>
      <w:proofErr w:type="spellStart"/>
      <w:r w:rsidRPr="00B41112">
        <w:rPr>
          <w:sz w:val="26"/>
          <w:szCs w:val="26"/>
          <w:rPrChange w:id="4482" w:author="Le Minh Nghia" w:date="2019-10-09T10:56:00Z">
            <w:rPr>
              <w:sz w:val="26"/>
              <w:szCs w:val="26"/>
            </w:rPr>
          </w:rPrChange>
        </w:rPr>
        <w:t>nhiệm</w:t>
      </w:r>
      <w:proofErr w:type="spellEnd"/>
      <w:r w:rsidRPr="00B41112">
        <w:rPr>
          <w:sz w:val="26"/>
          <w:szCs w:val="26"/>
          <w:rPrChange w:id="4483" w:author="Le Minh Nghia" w:date="2019-10-09T10:56:00Z">
            <w:rPr>
              <w:sz w:val="26"/>
              <w:szCs w:val="26"/>
            </w:rPr>
          </w:rPrChange>
        </w:rPr>
        <w:t xml:space="preserve"> </w:t>
      </w:r>
      <w:proofErr w:type="spellStart"/>
      <w:r w:rsidRPr="00B41112">
        <w:rPr>
          <w:sz w:val="26"/>
          <w:szCs w:val="26"/>
          <w:rPrChange w:id="4484" w:author="Le Minh Nghia" w:date="2019-10-09T10:56:00Z">
            <w:rPr>
              <w:sz w:val="26"/>
              <w:szCs w:val="26"/>
            </w:rPr>
          </w:rPrChange>
        </w:rPr>
        <w:t>vụ</w:t>
      </w:r>
      <w:proofErr w:type="spellEnd"/>
      <w:r w:rsidRPr="00B41112">
        <w:rPr>
          <w:sz w:val="26"/>
          <w:szCs w:val="26"/>
          <w:rPrChange w:id="4485" w:author="Le Minh Nghia" w:date="2019-10-09T10:56:00Z">
            <w:rPr>
              <w:sz w:val="26"/>
              <w:szCs w:val="26"/>
            </w:rPr>
          </w:rPrChange>
        </w:rPr>
        <w:t xml:space="preserve"> </w:t>
      </w:r>
      <w:proofErr w:type="spellStart"/>
      <w:r w:rsidRPr="00B41112">
        <w:rPr>
          <w:sz w:val="26"/>
          <w:szCs w:val="26"/>
          <w:rPrChange w:id="4486" w:author="Le Minh Nghia" w:date="2019-10-09T10:56:00Z">
            <w:rPr>
              <w:sz w:val="26"/>
              <w:szCs w:val="26"/>
            </w:rPr>
          </w:rPrChange>
        </w:rPr>
        <w:t>chủ</w:t>
      </w:r>
      <w:proofErr w:type="spellEnd"/>
      <w:r w:rsidRPr="00B41112">
        <w:rPr>
          <w:sz w:val="26"/>
          <w:szCs w:val="26"/>
          <w:rPrChange w:id="4487" w:author="Le Minh Nghia" w:date="2019-10-09T10:56:00Z">
            <w:rPr>
              <w:sz w:val="26"/>
              <w:szCs w:val="26"/>
            </w:rPr>
          </w:rPrChange>
        </w:rPr>
        <w:t xml:space="preserve"> </w:t>
      </w:r>
      <w:proofErr w:type="spellStart"/>
      <w:r w:rsidRPr="00B41112">
        <w:rPr>
          <w:sz w:val="26"/>
          <w:szCs w:val="26"/>
          <w:rPrChange w:id="4488" w:author="Le Minh Nghia" w:date="2019-10-09T10:56:00Z">
            <w:rPr>
              <w:sz w:val="26"/>
              <w:szCs w:val="26"/>
            </w:rPr>
          </w:rPrChange>
        </w:rPr>
        <w:t>yếu</w:t>
      </w:r>
      <w:proofErr w:type="spellEnd"/>
      <w:r w:rsidRPr="00B41112">
        <w:rPr>
          <w:sz w:val="26"/>
          <w:szCs w:val="26"/>
          <w:rPrChange w:id="4489" w:author="Le Minh Nghia" w:date="2019-10-09T10:56:00Z">
            <w:rPr>
              <w:sz w:val="26"/>
              <w:szCs w:val="26"/>
            </w:rPr>
          </w:rPrChange>
        </w:rPr>
        <w:t xml:space="preserve"> </w:t>
      </w:r>
      <w:proofErr w:type="spellStart"/>
      <w:r w:rsidRPr="00B41112">
        <w:rPr>
          <w:sz w:val="26"/>
          <w:szCs w:val="26"/>
          <w:rPrChange w:id="4490" w:author="Le Minh Nghia" w:date="2019-10-09T10:56:00Z">
            <w:rPr>
              <w:sz w:val="26"/>
              <w:szCs w:val="26"/>
            </w:rPr>
          </w:rPrChange>
        </w:rPr>
        <w:t>cũng</w:t>
      </w:r>
      <w:proofErr w:type="spellEnd"/>
      <w:r w:rsidRPr="00B41112">
        <w:rPr>
          <w:sz w:val="26"/>
          <w:szCs w:val="26"/>
          <w:rPrChange w:id="4491" w:author="Le Minh Nghia" w:date="2019-10-09T10:56:00Z">
            <w:rPr>
              <w:sz w:val="26"/>
              <w:szCs w:val="26"/>
            </w:rPr>
          </w:rPrChange>
        </w:rPr>
        <w:t xml:space="preserve"> </w:t>
      </w:r>
      <w:proofErr w:type="spellStart"/>
      <w:r w:rsidRPr="00B41112">
        <w:rPr>
          <w:sz w:val="26"/>
          <w:szCs w:val="26"/>
          <w:rPrChange w:id="4492" w:author="Le Minh Nghia" w:date="2019-10-09T10:56:00Z">
            <w:rPr>
              <w:sz w:val="26"/>
              <w:szCs w:val="26"/>
            </w:rPr>
          </w:rPrChange>
        </w:rPr>
        <w:t>chỉ</w:t>
      </w:r>
      <w:proofErr w:type="spellEnd"/>
      <w:r w:rsidRPr="00B41112">
        <w:rPr>
          <w:sz w:val="26"/>
          <w:szCs w:val="26"/>
          <w:rPrChange w:id="4493" w:author="Le Minh Nghia" w:date="2019-10-09T10:56:00Z">
            <w:rPr>
              <w:sz w:val="26"/>
              <w:szCs w:val="26"/>
            </w:rPr>
          </w:rPrChange>
        </w:rPr>
        <w:t xml:space="preserve"> </w:t>
      </w:r>
      <w:proofErr w:type="spellStart"/>
      <w:r w:rsidRPr="00B41112">
        <w:rPr>
          <w:sz w:val="26"/>
          <w:szCs w:val="26"/>
          <w:rPrChange w:id="4494" w:author="Le Minh Nghia" w:date="2019-10-09T10:56:00Z">
            <w:rPr>
              <w:sz w:val="26"/>
              <w:szCs w:val="26"/>
            </w:rPr>
          </w:rPrChange>
        </w:rPr>
        <w:t>quản</w:t>
      </w:r>
      <w:proofErr w:type="spellEnd"/>
      <w:r w:rsidRPr="00B41112">
        <w:rPr>
          <w:sz w:val="26"/>
          <w:szCs w:val="26"/>
          <w:rPrChange w:id="4495" w:author="Le Minh Nghia" w:date="2019-10-09T10:56:00Z">
            <w:rPr>
              <w:sz w:val="26"/>
              <w:szCs w:val="26"/>
            </w:rPr>
          </w:rPrChange>
        </w:rPr>
        <w:t xml:space="preserve"> </w:t>
      </w:r>
      <w:proofErr w:type="spellStart"/>
      <w:r w:rsidRPr="00B41112">
        <w:rPr>
          <w:sz w:val="26"/>
          <w:szCs w:val="26"/>
          <w:rPrChange w:id="4496" w:author="Le Minh Nghia" w:date="2019-10-09T10:56:00Z">
            <w:rPr>
              <w:sz w:val="26"/>
              <w:szCs w:val="26"/>
            </w:rPr>
          </w:rPrChange>
        </w:rPr>
        <w:t>lý</w:t>
      </w:r>
      <w:proofErr w:type="spellEnd"/>
      <w:r w:rsidRPr="00B41112">
        <w:rPr>
          <w:sz w:val="26"/>
          <w:szCs w:val="26"/>
          <w:rPrChange w:id="4497" w:author="Le Minh Nghia" w:date="2019-10-09T10:56:00Z">
            <w:rPr>
              <w:sz w:val="26"/>
              <w:szCs w:val="26"/>
            </w:rPr>
          </w:rPrChange>
        </w:rPr>
        <w:t xml:space="preserve"> </w:t>
      </w:r>
      <w:proofErr w:type="spellStart"/>
      <w:r w:rsidRPr="00B41112">
        <w:rPr>
          <w:sz w:val="26"/>
          <w:szCs w:val="26"/>
          <w:rPrChange w:id="4498" w:author="Le Minh Nghia" w:date="2019-10-09T10:56:00Z">
            <w:rPr>
              <w:sz w:val="26"/>
              <w:szCs w:val="26"/>
            </w:rPr>
          </w:rPrChange>
        </w:rPr>
        <w:t>thông</w:t>
      </w:r>
      <w:proofErr w:type="spellEnd"/>
      <w:r w:rsidRPr="00B41112">
        <w:rPr>
          <w:sz w:val="26"/>
          <w:szCs w:val="26"/>
          <w:rPrChange w:id="4499" w:author="Le Minh Nghia" w:date="2019-10-09T10:56:00Z">
            <w:rPr>
              <w:sz w:val="26"/>
              <w:szCs w:val="26"/>
            </w:rPr>
          </w:rPrChange>
        </w:rPr>
        <w:t xml:space="preserve"> tin </w:t>
      </w:r>
      <w:proofErr w:type="spellStart"/>
      <w:r w:rsidRPr="00B41112">
        <w:rPr>
          <w:sz w:val="26"/>
          <w:szCs w:val="26"/>
          <w:rPrChange w:id="4500" w:author="Le Minh Nghia" w:date="2019-10-09T10:56:00Z">
            <w:rPr>
              <w:sz w:val="26"/>
              <w:szCs w:val="26"/>
            </w:rPr>
          </w:rPrChange>
        </w:rPr>
        <w:t>về</w:t>
      </w:r>
      <w:proofErr w:type="spellEnd"/>
      <w:r w:rsidRPr="00B41112">
        <w:rPr>
          <w:sz w:val="26"/>
          <w:szCs w:val="26"/>
          <w:rPrChange w:id="4501" w:author="Le Minh Nghia" w:date="2019-10-09T10:56:00Z">
            <w:rPr>
              <w:sz w:val="26"/>
              <w:szCs w:val="26"/>
            </w:rPr>
          </w:rPrChange>
        </w:rPr>
        <w:t xml:space="preserve"> </w:t>
      </w:r>
      <w:proofErr w:type="spellStart"/>
      <w:r w:rsidRPr="00B41112">
        <w:rPr>
          <w:sz w:val="26"/>
          <w:szCs w:val="26"/>
          <w:rPrChange w:id="4502" w:author="Le Minh Nghia" w:date="2019-10-09T10:56:00Z">
            <w:rPr>
              <w:sz w:val="26"/>
              <w:szCs w:val="26"/>
            </w:rPr>
          </w:rPrChange>
        </w:rPr>
        <w:t>các</w:t>
      </w:r>
      <w:proofErr w:type="spellEnd"/>
      <w:r w:rsidRPr="00B41112">
        <w:rPr>
          <w:sz w:val="26"/>
          <w:szCs w:val="26"/>
          <w:rPrChange w:id="4503" w:author="Le Minh Nghia" w:date="2019-10-09T10:56:00Z">
            <w:rPr>
              <w:sz w:val="26"/>
              <w:szCs w:val="26"/>
            </w:rPr>
          </w:rPrChange>
        </w:rPr>
        <w:t xml:space="preserve"> Chi </w:t>
      </w:r>
      <w:proofErr w:type="spellStart"/>
      <w:r w:rsidRPr="00B41112">
        <w:rPr>
          <w:sz w:val="26"/>
          <w:szCs w:val="26"/>
          <w:rPrChange w:id="4504" w:author="Le Minh Nghia" w:date="2019-10-09T10:56:00Z">
            <w:rPr>
              <w:sz w:val="26"/>
              <w:szCs w:val="26"/>
            </w:rPr>
          </w:rPrChange>
        </w:rPr>
        <w:t>hội</w:t>
      </w:r>
      <w:proofErr w:type="spellEnd"/>
      <w:r w:rsidRPr="00B41112">
        <w:rPr>
          <w:sz w:val="26"/>
          <w:szCs w:val="26"/>
          <w:rPrChange w:id="4505" w:author="Le Minh Nghia" w:date="2019-10-09T10:56:00Z">
            <w:rPr>
              <w:sz w:val="26"/>
              <w:szCs w:val="26"/>
            </w:rPr>
          </w:rPrChange>
        </w:rPr>
        <w:t xml:space="preserve"> </w:t>
      </w:r>
      <w:proofErr w:type="spellStart"/>
      <w:r w:rsidRPr="00B41112">
        <w:rPr>
          <w:sz w:val="26"/>
          <w:szCs w:val="26"/>
          <w:rPrChange w:id="4506" w:author="Le Minh Nghia" w:date="2019-10-09T10:56:00Z">
            <w:rPr>
              <w:sz w:val="26"/>
              <w:szCs w:val="26"/>
            </w:rPr>
          </w:rPrChange>
        </w:rPr>
        <w:t>cựu</w:t>
      </w:r>
      <w:proofErr w:type="spellEnd"/>
      <w:r w:rsidRPr="00B41112">
        <w:rPr>
          <w:sz w:val="26"/>
          <w:szCs w:val="26"/>
          <w:rPrChange w:id="4507" w:author="Le Minh Nghia" w:date="2019-10-09T10:56:00Z">
            <w:rPr>
              <w:sz w:val="26"/>
              <w:szCs w:val="26"/>
            </w:rPr>
          </w:rPrChange>
        </w:rPr>
        <w:t xml:space="preserve"> </w:t>
      </w:r>
      <w:proofErr w:type="spellStart"/>
      <w:r w:rsidRPr="00B41112">
        <w:rPr>
          <w:sz w:val="26"/>
          <w:szCs w:val="26"/>
          <w:rPrChange w:id="4508" w:author="Le Minh Nghia" w:date="2019-10-09T10:56:00Z">
            <w:rPr>
              <w:sz w:val="26"/>
              <w:szCs w:val="26"/>
            </w:rPr>
          </w:rPrChange>
        </w:rPr>
        <w:t>sinh</w:t>
      </w:r>
      <w:proofErr w:type="spellEnd"/>
      <w:r w:rsidRPr="00B41112">
        <w:rPr>
          <w:sz w:val="26"/>
          <w:szCs w:val="26"/>
          <w:rPrChange w:id="4509" w:author="Le Minh Nghia" w:date="2019-10-09T10:56:00Z">
            <w:rPr>
              <w:sz w:val="26"/>
              <w:szCs w:val="26"/>
            </w:rPr>
          </w:rPrChange>
        </w:rPr>
        <w:t xml:space="preserve"> </w:t>
      </w:r>
      <w:proofErr w:type="spellStart"/>
      <w:r w:rsidRPr="00B41112">
        <w:rPr>
          <w:sz w:val="26"/>
          <w:szCs w:val="26"/>
          <w:rPrChange w:id="4510" w:author="Le Minh Nghia" w:date="2019-10-09T10:56:00Z">
            <w:rPr>
              <w:sz w:val="26"/>
              <w:szCs w:val="26"/>
            </w:rPr>
          </w:rPrChange>
        </w:rPr>
        <w:t>viên</w:t>
      </w:r>
      <w:proofErr w:type="spellEnd"/>
      <w:r w:rsidRPr="00B41112">
        <w:rPr>
          <w:sz w:val="26"/>
          <w:szCs w:val="26"/>
          <w:rPrChange w:id="4511" w:author="Le Minh Nghia" w:date="2019-10-09T10:56:00Z">
            <w:rPr>
              <w:sz w:val="26"/>
              <w:szCs w:val="26"/>
            </w:rPr>
          </w:rPrChange>
        </w:rPr>
        <w:t>,</w:t>
      </w:r>
      <w:r w:rsidR="00AC27D6" w:rsidRPr="00B41112">
        <w:rPr>
          <w:sz w:val="26"/>
          <w:szCs w:val="26"/>
          <w:rPrChange w:id="4512" w:author="Le Minh Nghia" w:date="2019-10-09T10:56:00Z">
            <w:rPr>
              <w:sz w:val="26"/>
              <w:szCs w:val="26"/>
            </w:rPr>
          </w:rPrChange>
        </w:rPr>
        <w:t xml:space="preserve"> </w:t>
      </w:r>
      <w:proofErr w:type="spellStart"/>
      <w:r w:rsidRPr="00B41112">
        <w:rPr>
          <w:sz w:val="26"/>
          <w:szCs w:val="26"/>
          <w:rPrChange w:id="4513" w:author="Le Minh Nghia" w:date="2019-10-09T10:56:00Z">
            <w:rPr>
              <w:sz w:val="26"/>
              <w:szCs w:val="26"/>
            </w:rPr>
          </w:rPrChange>
        </w:rPr>
        <w:t>thông</w:t>
      </w:r>
      <w:proofErr w:type="spellEnd"/>
      <w:r w:rsidRPr="00B41112">
        <w:rPr>
          <w:sz w:val="26"/>
          <w:szCs w:val="26"/>
          <w:rPrChange w:id="4514" w:author="Le Minh Nghia" w:date="2019-10-09T10:56:00Z">
            <w:rPr>
              <w:sz w:val="26"/>
              <w:szCs w:val="26"/>
            </w:rPr>
          </w:rPrChange>
        </w:rPr>
        <w:t xml:space="preserve"> tin </w:t>
      </w:r>
      <w:proofErr w:type="spellStart"/>
      <w:r w:rsidRPr="00B41112">
        <w:rPr>
          <w:sz w:val="26"/>
          <w:szCs w:val="26"/>
          <w:rPrChange w:id="4515" w:author="Le Minh Nghia" w:date="2019-10-09T10:56:00Z">
            <w:rPr>
              <w:sz w:val="26"/>
              <w:szCs w:val="26"/>
            </w:rPr>
          </w:rPrChange>
        </w:rPr>
        <w:t>liên</w:t>
      </w:r>
      <w:proofErr w:type="spellEnd"/>
      <w:r w:rsidRPr="00B41112">
        <w:rPr>
          <w:sz w:val="26"/>
          <w:szCs w:val="26"/>
          <w:rPrChange w:id="4516" w:author="Le Minh Nghia" w:date="2019-10-09T10:56:00Z">
            <w:rPr>
              <w:sz w:val="26"/>
              <w:szCs w:val="26"/>
            </w:rPr>
          </w:rPrChange>
        </w:rPr>
        <w:t xml:space="preserve"> </w:t>
      </w:r>
      <w:proofErr w:type="spellStart"/>
      <w:r w:rsidRPr="00B41112">
        <w:rPr>
          <w:sz w:val="26"/>
          <w:szCs w:val="26"/>
          <w:rPrChange w:id="4517" w:author="Le Minh Nghia" w:date="2019-10-09T10:56:00Z">
            <w:rPr>
              <w:sz w:val="26"/>
              <w:szCs w:val="26"/>
            </w:rPr>
          </w:rPrChange>
        </w:rPr>
        <w:t>lạc</w:t>
      </w:r>
      <w:proofErr w:type="spellEnd"/>
      <w:r w:rsidRPr="00B41112">
        <w:rPr>
          <w:sz w:val="26"/>
          <w:szCs w:val="26"/>
          <w:rPrChange w:id="4518" w:author="Le Minh Nghia" w:date="2019-10-09T10:56:00Z">
            <w:rPr>
              <w:sz w:val="26"/>
              <w:szCs w:val="26"/>
            </w:rPr>
          </w:rPrChange>
        </w:rPr>
        <w:t xml:space="preserve">, </w:t>
      </w:r>
      <w:proofErr w:type="spellStart"/>
      <w:r w:rsidRPr="00B41112">
        <w:rPr>
          <w:sz w:val="26"/>
          <w:szCs w:val="26"/>
          <w:rPrChange w:id="4519" w:author="Le Minh Nghia" w:date="2019-10-09T10:56:00Z">
            <w:rPr>
              <w:sz w:val="26"/>
              <w:szCs w:val="26"/>
            </w:rPr>
          </w:rPrChange>
        </w:rPr>
        <w:t>năm</w:t>
      </w:r>
      <w:proofErr w:type="spellEnd"/>
      <w:r w:rsidRPr="00B41112">
        <w:rPr>
          <w:sz w:val="26"/>
          <w:szCs w:val="26"/>
          <w:rPrChange w:id="4520" w:author="Le Minh Nghia" w:date="2019-10-09T10:56:00Z">
            <w:rPr>
              <w:sz w:val="26"/>
              <w:szCs w:val="26"/>
            </w:rPr>
          </w:rPrChange>
        </w:rPr>
        <w:t xml:space="preserve"> </w:t>
      </w:r>
      <w:proofErr w:type="spellStart"/>
      <w:r w:rsidRPr="00B41112">
        <w:rPr>
          <w:sz w:val="26"/>
          <w:szCs w:val="26"/>
          <w:rPrChange w:id="4521" w:author="Le Minh Nghia" w:date="2019-10-09T10:56:00Z">
            <w:rPr>
              <w:sz w:val="26"/>
              <w:szCs w:val="26"/>
            </w:rPr>
          </w:rPrChange>
        </w:rPr>
        <w:t>tốt</w:t>
      </w:r>
      <w:proofErr w:type="spellEnd"/>
      <w:r w:rsidRPr="00B41112">
        <w:rPr>
          <w:sz w:val="26"/>
          <w:szCs w:val="26"/>
          <w:rPrChange w:id="4522" w:author="Le Minh Nghia" w:date="2019-10-09T10:56:00Z">
            <w:rPr>
              <w:sz w:val="26"/>
              <w:szCs w:val="26"/>
            </w:rPr>
          </w:rPrChange>
        </w:rPr>
        <w:t xml:space="preserve"> </w:t>
      </w:r>
      <w:proofErr w:type="spellStart"/>
      <w:r w:rsidRPr="00B41112">
        <w:rPr>
          <w:sz w:val="26"/>
          <w:szCs w:val="26"/>
          <w:rPrChange w:id="4523" w:author="Le Minh Nghia" w:date="2019-10-09T10:56:00Z">
            <w:rPr>
              <w:sz w:val="26"/>
              <w:szCs w:val="26"/>
            </w:rPr>
          </w:rPrChange>
        </w:rPr>
        <w:t>nghiệp</w:t>
      </w:r>
      <w:proofErr w:type="spellEnd"/>
      <w:r w:rsidRPr="00B41112">
        <w:rPr>
          <w:sz w:val="26"/>
          <w:szCs w:val="26"/>
          <w:rPrChange w:id="4524" w:author="Le Minh Nghia" w:date="2019-10-09T10:56:00Z">
            <w:rPr>
              <w:sz w:val="26"/>
              <w:szCs w:val="26"/>
            </w:rPr>
          </w:rPrChange>
        </w:rPr>
        <w:t xml:space="preserve"> </w:t>
      </w:r>
      <w:proofErr w:type="spellStart"/>
      <w:r w:rsidRPr="00B41112">
        <w:rPr>
          <w:sz w:val="26"/>
          <w:szCs w:val="26"/>
          <w:rPrChange w:id="4525" w:author="Le Minh Nghia" w:date="2019-10-09T10:56:00Z">
            <w:rPr>
              <w:sz w:val="26"/>
              <w:szCs w:val="26"/>
            </w:rPr>
          </w:rPrChange>
        </w:rPr>
        <w:t>của</w:t>
      </w:r>
      <w:proofErr w:type="spellEnd"/>
      <w:r w:rsidRPr="00B41112">
        <w:rPr>
          <w:sz w:val="26"/>
          <w:szCs w:val="26"/>
          <w:rPrChange w:id="4526" w:author="Le Minh Nghia" w:date="2019-10-09T10:56:00Z">
            <w:rPr>
              <w:sz w:val="26"/>
              <w:szCs w:val="26"/>
            </w:rPr>
          </w:rPrChange>
        </w:rPr>
        <w:t xml:space="preserve"> </w:t>
      </w:r>
      <w:proofErr w:type="spellStart"/>
      <w:r w:rsidRPr="00B41112">
        <w:rPr>
          <w:sz w:val="26"/>
          <w:szCs w:val="26"/>
          <w:rPrChange w:id="4527" w:author="Le Minh Nghia" w:date="2019-10-09T10:56:00Z">
            <w:rPr>
              <w:sz w:val="26"/>
              <w:szCs w:val="26"/>
            </w:rPr>
          </w:rPrChange>
        </w:rPr>
        <w:t>sinh</w:t>
      </w:r>
      <w:proofErr w:type="spellEnd"/>
      <w:r w:rsidRPr="00B41112">
        <w:rPr>
          <w:sz w:val="26"/>
          <w:szCs w:val="26"/>
          <w:rPrChange w:id="4528" w:author="Le Minh Nghia" w:date="2019-10-09T10:56:00Z">
            <w:rPr>
              <w:sz w:val="26"/>
              <w:szCs w:val="26"/>
            </w:rPr>
          </w:rPrChange>
        </w:rPr>
        <w:t xml:space="preserve"> </w:t>
      </w:r>
      <w:proofErr w:type="spellStart"/>
      <w:r w:rsidRPr="00B41112">
        <w:rPr>
          <w:sz w:val="26"/>
          <w:szCs w:val="26"/>
          <w:rPrChange w:id="4529" w:author="Le Minh Nghia" w:date="2019-10-09T10:56:00Z">
            <w:rPr>
              <w:sz w:val="26"/>
              <w:szCs w:val="26"/>
            </w:rPr>
          </w:rPrChange>
        </w:rPr>
        <w:t>viên</w:t>
      </w:r>
      <w:proofErr w:type="spellEnd"/>
      <w:r w:rsidRPr="00B41112">
        <w:rPr>
          <w:sz w:val="26"/>
          <w:szCs w:val="26"/>
          <w:rPrChange w:id="4530" w:author="Le Minh Nghia" w:date="2019-10-09T10:56:00Z">
            <w:rPr>
              <w:sz w:val="26"/>
              <w:szCs w:val="26"/>
            </w:rPr>
          </w:rPrChange>
        </w:rPr>
        <w:t xml:space="preserve"> qua </w:t>
      </w:r>
      <w:proofErr w:type="spellStart"/>
      <w:r w:rsidRPr="00B41112">
        <w:rPr>
          <w:sz w:val="26"/>
          <w:szCs w:val="26"/>
          <w:rPrChange w:id="4531" w:author="Le Minh Nghia" w:date="2019-10-09T10:56:00Z">
            <w:rPr>
              <w:sz w:val="26"/>
              <w:szCs w:val="26"/>
            </w:rPr>
          </w:rPrChange>
        </w:rPr>
        <w:t>các</w:t>
      </w:r>
      <w:proofErr w:type="spellEnd"/>
      <w:r w:rsidRPr="00B41112">
        <w:rPr>
          <w:sz w:val="26"/>
          <w:szCs w:val="26"/>
          <w:rPrChange w:id="4532" w:author="Le Minh Nghia" w:date="2019-10-09T10:56:00Z">
            <w:rPr>
              <w:sz w:val="26"/>
              <w:szCs w:val="26"/>
            </w:rPr>
          </w:rPrChange>
        </w:rPr>
        <w:t xml:space="preserve"> </w:t>
      </w:r>
      <w:proofErr w:type="spellStart"/>
      <w:r w:rsidRPr="00B41112">
        <w:rPr>
          <w:sz w:val="26"/>
          <w:szCs w:val="26"/>
          <w:rPrChange w:id="4533" w:author="Le Minh Nghia" w:date="2019-10-09T10:56:00Z">
            <w:rPr>
              <w:sz w:val="26"/>
              <w:szCs w:val="26"/>
            </w:rPr>
          </w:rPrChange>
        </w:rPr>
        <w:t>khóa</w:t>
      </w:r>
      <w:proofErr w:type="spellEnd"/>
      <w:r w:rsidRPr="00B41112">
        <w:rPr>
          <w:sz w:val="26"/>
          <w:szCs w:val="26"/>
          <w:rPrChange w:id="4534" w:author="Le Minh Nghia" w:date="2019-10-09T10:56:00Z">
            <w:rPr>
              <w:sz w:val="26"/>
              <w:szCs w:val="26"/>
            </w:rPr>
          </w:rPrChange>
        </w:rPr>
        <w:t xml:space="preserve">, </w:t>
      </w:r>
      <w:proofErr w:type="spellStart"/>
      <w:r w:rsidRPr="00B41112">
        <w:rPr>
          <w:sz w:val="26"/>
          <w:szCs w:val="26"/>
          <w:rPrChange w:id="4535" w:author="Le Minh Nghia" w:date="2019-10-09T10:56:00Z">
            <w:rPr>
              <w:sz w:val="26"/>
              <w:szCs w:val="26"/>
            </w:rPr>
          </w:rPrChange>
        </w:rPr>
        <w:t>thư</w:t>
      </w:r>
      <w:proofErr w:type="spellEnd"/>
      <w:r w:rsidR="007D736C" w:rsidRPr="00B41112">
        <w:rPr>
          <w:sz w:val="26"/>
          <w:szCs w:val="26"/>
          <w:rPrChange w:id="4536" w:author="Le Minh Nghia" w:date="2019-10-09T10:56:00Z">
            <w:rPr>
              <w:sz w:val="26"/>
              <w:szCs w:val="26"/>
            </w:rPr>
          </w:rPrChange>
        </w:rPr>
        <w:t xml:space="preserve"> </w:t>
      </w:r>
      <w:proofErr w:type="spellStart"/>
      <w:r w:rsidRPr="00B41112">
        <w:rPr>
          <w:sz w:val="26"/>
          <w:szCs w:val="26"/>
          <w:rPrChange w:id="4537" w:author="Le Minh Nghia" w:date="2019-10-09T10:56:00Z">
            <w:rPr>
              <w:sz w:val="26"/>
              <w:szCs w:val="26"/>
            </w:rPr>
          </w:rPrChange>
        </w:rPr>
        <w:t>mời</w:t>
      </w:r>
      <w:proofErr w:type="spellEnd"/>
      <w:r w:rsidRPr="00B41112">
        <w:rPr>
          <w:sz w:val="26"/>
          <w:szCs w:val="26"/>
          <w:rPrChange w:id="4538" w:author="Le Minh Nghia" w:date="2019-10-09T10:56:00Z">
            <w:rPr>
              <w:sz w:val="26"/>
              <w:szCs w:val="26"/>
            </w:rPr>
          </w:rPrChange>
        </w:rPr>
        <w:t xml:space="preserve"> </w:t>
      </w:r>
      <w:proofErr w:type="spellStart"/>
      <w:r w:rsidRPr="00B41112">
        <w:rPr>
          <w:sz w:val="26"/>
          <w:szCs w:val="26"/>
          <w:rPrChange w:id="4539" w:author="Le Minh Nghia" w:date="2019-10-09T10:56:00Z">
            <w:rPr>
              <w:sz w:val="26"/>
              <w:szCs w:val="26"/>
            </w:rPr>
          </w:rPrChange>
        </w:rPr>
        <w:t>tham</w:t>
      </w:r>
      <w:proofErr w:type="spellEnd"/>
      <w:r w:rsidRPr="00B41112">
        <w:rPr>
          <w:sz w:val="26"/>
          <w:szCs w:val="26"/>
          <w:rPrChange w:id="4540" w:author="Le Minh Nghia" w:date="2019-10-09T10:56:00Z">
            <w:rPr>
              <w:sz w:val="26"/>
              <w:szCs w:val="26"/>
            </w:rPr>
          </w:rPrChange>
        </w:rPr>
        <w:t xml:space="preserve"> </w:t>
      </w:r>
      <w:proofErr w:type="spellStart"/>
      <w:r w:rsidRPr="00B41112">
        <w:rPr>
          <w:sz w:val="26"/>
          <w:szCs w:val="26"/>
          <w:rPrChange w:id="4541" w:author="Le Minh Nghia" w:date="2019-10-09T10:56:00Z">
            <w:rPr>
              <w:sz w:val="26"/>
              <w:szCs w:val="26"/>
            </w:rPr>
          </w:rPrChange>
        </w:rPr>
        <w:t>gia</w:t>
      </w:r>
      <w:proofErr w:type="spellEnd"/>
      <w:r w:rsidRPr="00B41112">
        <w:rPr>
          <w:sz w:val="26"/>
          <w:szCs w:val="26"/>
          <w:rPrChange w:id="4542" w:author="Le Minh Nghia" w:date="2019-10-09T10:56:00Z">
            <w:rPr>
              <w:sz w:val="26"/>
              <w:szCs w:val="26"/>
            </w:rPr>
          </w:rPrChange>
        </w:rPr>
        <w:t xml:space="preserve"> </w:t>
      </w:r>
      <w:proofErr w:type="spellStart"/>
      <w:r w:rsidRPr="00B41112">
        <w:rPr>
          <w:sz w:val="26"/>
          <w:szCs w:val="26"/>
          <w:rPrChange w:id="4543" w:author="Le Minh Nghia" w:date="2019-10-09T10:56:00Z">
            <w:rPr>
              <w:sz w:val="26"/>
              <w:szCs w:val="26"/>
            </w:rPr>
          </w:rPrChange>
        </w:rPr>
        <w:t>sự</w:t>
      </w:r>
      <w:proofErr w:type="spellEnd"/>
      <w:r w:rsidRPr="00B41112">
        <w:rPr>
          <w:sz w:val="26"/>
          <w:szCs w:val="26"/>
          <w:rPrChange w:id="4544" w:author="Le Minh Nghia" w:date="2019-10-09T10:56:00Z">
            <w:rPr>
              <w:sz w:val="26"/>
              <w:szCs w:val="26"/>
            </w:rPr>
          </w:rPrChange>
        </w:rPr>
        <w:t xml:space="preserve"> </w:t>
      </w:r>
      <w:proofErr w:type="spellStart"/>
      <w:r w:rsidRPr="00B41112">
        <w:rPr>
          <w:sz w:val="26"/>
          <w:szCs w:val="26"/>
          <w:rPrChange w:id="4545" w:author="Le Minh Nghia" w:date="2019-10-09T10:56:00Z">
            <w:rPr>
              <w:sz w:val="26"/>
              <w:szCs w:val="26"/>
            </w:rPr>
          </w:rPrChange>
        </w:rPr>
        <w:t>kiên</w:t>
      </w:r>
      <w:proofErr w:type="spellEnd"/>
      <w:r w:rsidRPr="00B41112">
        <w:rPr>
          <w:sz w:val="26"/>
          <w:szCs w:val="26"/>
          <w:rPrChange w:id="4546" w:author="Le Minh Nghia" w:date="2019-10-09T10:56:00Z">
            <w:rPr>
              <w:sz w:val="26"/>
              <w:szCs w:val="26"/>
            </w:rPr>
          </w:rPrChange>
        </w:rPr>
        <w:t xml:space="preserve"> </w:t>
      </w:r>
      <w:proofErr w:type="spellStart"/>
      <w:r w:rsidRPr="00B41112">
        <w:rPr>
          <w:sz w:val="26"/>
          <w:szCs w:val="26"/>
          <w:rPrChange w:id="4547" w:author="Le Minh Nghia" w:date="2019-10-09T10:56:00Z">
            <w:rPr>
              <w:sz w:val="26"/>
              <w:szCs w:val="26"/>
            </w:rPr>
          </w:rPrChange>
        </w:rPr>
        <w:t>ủng</w:t>
      </w:r>
      <w:proofErr w:type="spellEnd"/>
      <w:r w:rsidRPr="00B41112">
        <w:rPr>
          <w:sz w:val="26"/>
          <w:szCs w:val="26"/>
          <w:rPrChange w:id="4548" w:author="Le Minh Nghia" w:date="2019-10-09T10:56:00Z">
            <w:rPr>
              <w:sz w:val="26"/>
              <w:szCs w:val="26"/>
            </w:rPr>
          </w:rPrChange>
        </w:rPr>
        <w:t xml:space="preserve"> </w:t>
      </w:r>
      <w:proofErr w:type="spellStart"/>
      <w:r w:rsidRPr="00B41112">
        <w:rPr>
          <w:sz w:val="26"/>
          <w:szCs w:val="26"/>
          <w:rPrChange w:id="4549" w:author="Le Minh Nghia" w:date="2019-10-09T10:56:00Z">
            <w:rPr>
              <w:sz w:val="26"/>
              <w:szCs w:val="26"/>
            </w:rPr>
          </w:rPrChange>
        </w:rPr>
        <w:t>hộ</w:t>
      </w:r>
      <w:proofErr w:type="spellEnd"/>
      <w:r w:rsidR="00AC27D6" w:rsidRPr="00B41112">
        <w:rPr>
          <w:sz w:val="26"/>
          <w:szCs w:val="26"/>
          <w:rPrChange w:id="4550" w:author="Le Minh Nghia" w:date="2019-10-09T10:56:00Z">
            <w:rPr>
              <w:sz w:val="26"/>
              <w:szCs w:val="26"/>
            </w:rPr>
          </w:rPrChange>
        </w:rPr>
        <w:t xml:space="preserve"> </w:t>
      </w:r>
      <w:proofErr w:type="spellStart"/>
      <w:r w:rsidR="00AC27D6" w:rsidRPr="00B41112">
        <w:rPr>
          <w:sz w:val="26"/>
          <w:szCs w:val="26"/>
          <w:rPrChange w:id="4551" w:author="Le Minh Nghia" w:date="2019-10-09T10:56:00Z">
            <w:rPr>
              <w:sz w:val="26"/>
              <w:szCs w:val="26"/>
            </w:rPr>
          </w:rPrChange>
        </w:rPr>
        <w:t>cho</w:t>
      </w:r>
      <w:proofErr w:type="spellEnd"/>
      <w:r w:rsidR="00AC27D6" w:rsidRPr="00B41112">
        <w:rPr>
          <w:sz w:val="26"/>
          <w:szCs w:val="26"/>
          <w:rPrChange w:id="4552" w:author="Le Minh Nghia" w:date="2019-10-09T10:56:00Z">
            <w:rPr>
              <w:sz w:val="26"/>
              <w:szCs w:val="26"/>
            </w:rPr>
          </w:rPrChange>
        </w:rPr>
        <w:t xml:space="preserve"> khoa</w:t>
      </w:r>
      <w:r w:rsidRPr="00B41112">
        <w:rPr>
          <w:sz w:val="26"/>
          <w:szCs w:val="26"/>
          <w:rPrChange w:id="4553" w:author="Le Minh Nghia" w:date="2019-10-09T10:56:00Z">
            <w:rPr>
              <w:sz w:val="26"/>
              <w:szCs w:val="26"/>
            </w:rPr>
          </w:rPrChange>
        </w:rPr>
        <w:t xml:space="preserve">. </w:t>
      </w:r>
      <w:proofErr w:type="spellStart"/>
      <w:r w:rsidRPr="00B41112">
        <w:rPr>
          <w:sz w:val="26"/>
          <w:szCs w:val="26"/>
          <w:rPrChange w:id="4554" w:author="Le Minh Nghia" w:date="2019-10-09T10:56:00Z">
            <w:rPr>
              <w:sz w:val="26"/>
              <w:szCs w:val="26"/>
            </w:rPr>
          </w:rPrChange>
        </w:rPr>
        <w:t>Phần</w:t>
      </w:r>
      <w:proofErr w:type="spellEnd"/>
      <w:r w:rsidRPr="00B41112">
        <w:rPr>
          <w:sz w:val="26"/>
          <w:szCs w:val="26"/>
          <w:rPrChange w:id="4555" w:author="Le Minh Nghia" w:date="2019-10-09T10:56:00Z">
            <w:rPr>
              <w:sz w:val="26"/>
              <w:szCs w:val="26"/>
            </w:rPr>
          </w:rPrChange>
        </w:rPr>
        <w:t xml:space="preserve"> </w:t>
      </w:r>
      <w:proofErr w:type="spellStart"/>
      <w:r w:rsidRPr="00B41112">
        <w:rPr>
          <w:sz w:val="26"/>
          <w:szCs w:val="26"/>
          <w:rPrChange w:id="4556" w:author="Le Minh Nghia" w:date="2019-10-09T10:56:00Z">
            <w:rPr>
              <w:sz w:val="26"/>
              <w:szCs w:val="26"/>
            </w:rPr>
          </w:rPrChange>
        </w:rPr>
        <w:t>này</w:t>
      </w:r>
      <w:proofErr w:type="spellEnd"/>
      <w:r w:rsidRPr="00B41112">
        <w:rPr>
          <w:sz w:val="26"/>
          <w:szCs w:val="26"/>
          <w:rPrChange w:id="4557" w:author="Le Minh Nghia" w:date="2019-10-09T10:56:00Z">
            <w:rPr>
              <w:sz w:val="26"/>
              <w:szCs w:val="26"/>
            </w:rPr>
          </w:rPrChange>
        </w:rPr>
        <w:t xml:space="preserve"> </w:t>
      </w:r>
      <w:proofErr w:type="spellStart"/>
      <w:r w:rsidRPr="00B41112">
        <w:rPr>
          <w:sz w:val="26"/>
          <w:szCs w:val="26"/>
          <w:rPrChange w:id="4558" w:author="Le Minh Nghia" w:date="2019-10-09T10:56:00Z">
            <w:rPr>
              <w:sz w:val="26"/>
              <w:szCs w:val="26"/>
            </w:rPr>
          </w:rPrChange>
        </w:rPr>
        <w:t>quản</w:t>
      </w:r>
      <w:proofErr w:type="spellEnd"/>
      <w:r w:rsidRPr="00B41112">
        <w:rPr>
          <w:sz w:val="26"/>
          <w:szCs w:val="26"/>
          <w:rPrChange w:id="4559" w:author="Le Minh Nghia" w:date="2019-10-09T10:56:00Z">
            <w:rPr>
              <w:sz w:val="26"/>
              <w:szCs w:val="26"/>
            </w:rPr>
          </w:rPrChange>
        </w:rPr>
        <w:t xml:space="preserve"> </w:t>
      </w:r>
      <w:proofErr w:type="spellStart"/>
      <w:r w:rsidRPr="00B41112">
        <w:rPr>
          <w:sz w:val="26"/>
          <w:szCs w:val="26"/>
          <w:rPrChange w:id="4560" w:author="Le Minh Nghia" w:date="2019-10-09T10:56:00Z">
            <w:rPr>
              <w:sz w:val="26"/>
              <w:szCs w:val="26"/>
            </w:rPr>
          </w:rPrChange>
        </w:rPr>
        <w:t>lý</w:t>
      </w:r>
      <w:proofErr w:type="spellEnd"/>
      <w:r w:rsidRPr="00B41112">
        <w:rPr>
          <w:sz w:val="26"/>
          <w:szCs w:val="26"/>
          <w:rPrChange w:id="4561" w:author="Le Minh Nghia" w:date="2019-10-09T10:56:00Z">
            <w:rPr>
              <w:sz w:val="26"/>
              <w:szCs w:val="26"/>
            </w:rPr>
          </w:rPrChange>
        </w:rPr>
        <w:t xml:space="preserve"> </w:t>
      </w:r>
      <w:proofErr w:type="spellStart"/>
      <w:r w:rsidRPr="00B41112">
        <w:rPr>
          <w:sz w:val="26"/>
          <w:szCs w:val="26"/>
          <w:rPrChange w:id="4562" w:author="Le Minh Nghia" w:date="2019-10-09T10:56:00Z">
            <w:rPr>
              <w:sz w:val="26"/>
              <w:szCs w:val="26"/>
            </w:rPr>
          </w:rPrChange>
        </w:rPr>
        <w:t>chưa</w:t>
      </w:r>
      <w:proofErr w:type="spellEnd"/>
      <w:r w:rsidRPr="00B41112">
        <w:rPr>
          <w:sz w:val="26"/>
          <w:szCs w:val="26"/>
          <w:rPrChange w:id="4563" w:author="Le Minh Nghia" w:date="2019-10-09T10:56:00Z">
            <w:rPr>
              <w:sz w:val="26"/>
              <w:szCs w:val="26"/>
            </w:rPr>
          </w:rPrChange>
        </w:rPr>
        <w:t xml:space="preserve"> </w:t>
      </w:r>
      <w:proofErr w:type="spellStart"/>
      <w:r w:rsidRPr="00B41112">
        <w:rPr>
          <w:sz w:val="26"/>
          <w:szCs w:val="26"/>
          <w:rPrChange w:id="4564" w:author="Le Minh Nghia" w:date="2019-10-09T10:56:00Z">
            <w:rPr>
              <w:sz w:val="26"/>
              <w:szCs w:val="26"/>
            </w:rPr>
          </w:rPrChange>
        </w:rPr>
        <w:t>lưu</w:t>
      </w:r>
      <w:proofErr w:type="spellEnd"/>
      <w:r w:rsidRPr="00B41112">
        <w:rPr>
          <w:sz w:val="26"/>
          <w:szCs w:val="26"/>
          <w:rPrChange w:id="4565" w:author="Le Minh Nghia" w:date="2019-10-09T10:56:00Z">
            <w:rPr>
              <w:sz w:val="26"/>
              <w:szCs w:val="26"/>
            </w:rPr>
          </w:rPrChange>
        </w:rPr>
        <w:t xml:space="preserve"> </w:t>
      </w:r>
      <w:proofErr w:type="spellStart"/>
      <w:r w:rsidRPr="00B41112">
        <w:rPr>
          <w:sz w:val="26"/>
          <w:szCs w:val="26"/>
          <w:rPrChange w:id="4566" w:author="Le Minh Nghia" w:date="2019-10-09T10:56:00Z">
            <w:rPr>
              <w:sz w:val="26"/>
              <w:szCs w:val="26"/>
            </w:rPr>
          </w:rPrChange>
        </w:rPr>
        <w:t>được</w:t>
      </w:r>
      <w:proofErr w:type="spellEnd"/>
      <w:r w:rsidRPr="00B41112">
        <w:rPr>
          <w:sz w:val="26"/>
          <w:szCs w:val="26"/>
          <w:rPrChange w:id="4567" w:author="Le Minh Nghia" w:date="2019-10-09T10:56:00Z">
            <w:rPr>
              <w:sz w:val="26"/>
              <w:szCs w:val="26"/>
            </w:rPr>
          </w:rPrChange>
        </w:rPr>
        <w:t xml:space="preserve"> </w:t>
      </w:r>
      <w:proofErr w:type="spellStart"/>
      <w:r w:rsidRPr="00B41112">
        <w:rPr>
          <w:sz w:val="26"/>
          <w:szCs w:val="26"/>
          <w:rPrChange w:id="4568" w:author="Le Minh Nghia" w:date="2019-10-09T10:56:00Z">
            <w:rPr>
              <w:sz w:val="26"/>
              <w:szCs w:val="26"/>
            </w:rPr>
          </w:rPrChange>
        </w:rPr>
        <w:t>nhiề</w:t>
      </w:r>
      <w:r w:rsidR="00AC27D6" w:rsidRPr="00B41112">
        <w:rPr>
          <w:sz w:val="26"/>
          <w:szCs w:val="26"/>
          <w:rPrChange w:id="4569" w:author="Le Minh Nghia" w:date="2019-10-09T10:56:00Z">
            <w:rPr>
              <w:sz w:val="26"/>
              <w:szCs w:val="26"/>
            </w:rPr>
          </w:rPrChange>
        </w:rPr>
        <w:t>u</w:t>
      </w:r>
      <w:proofErr w:type="spellEnd"/>
      <w:r w:rsidR="00AC27D6" w:rsidRPr="00B41112">
        <w:rPr>
          <w:sz w:val="26"/>
          <w:szCs w:val="26"/>
          <w:rPrChange w:id="4570" w:author="Le Minh Nghia" w:date="2019-10-09T10:56:00Z">
            <w:rPr>
              <w:sz w:val="26"/>
              <w:szCs w:val="26"/>
            </w:rPr>
          </w:rPrChange>
        </w:rPr>
        <w:t xml:space="preserve"> </w:t>
      </w:r>
      <w:proofErr w:type="spellStart"/>
      <w:r w:rsidR="00AC27D6" w:rsidRPr="00B41112">
        <w:rPr>
          <w:sz w:val="26"/>
          <w:szCs w:val="26"/>
          <w:rPrChange w:id="4571" w:author="Le Minh Nghia" w:date="2019-10-09T10:56:00Z">
            <w:rPr>
              <w:sz w:val="26"/>
              <w:szCs w:val="26"/>
            </w:rPr>
          </w:rPrChange>
        </w:rPr>
        <w:t>thông</w:t>
      </w:r>
      <w:proofErr w:type="spellEnd"/>
      <w:r w:rsidR="00AC27D6" w:rsidRPr="00B41112">
        <w:rPr>
          <w:sz w:val="26"/>
          <w:szCs w:val="26"/>
          <w:rPrChange w:id="4572" w:author="Le Minh Nghia" w:date="2019-10-09T10:56:00Z">
            <w:rPr>
              <w:sz w:val="26"/>
              <w:szCs w:val="26"/>
            </w:rPr>
          </w:rPrChange>
        </w:rPr>
        <w:t xml:space="preserve"> tin </w:t>
      </w:r>
      <w:proofErr w:type="spellStart"/>
      <w:r w:rsidR="00AC27D6" w:rsidRPr="00B41112">
        <w:rPr>
          <w:sz w:val="26"/>
          <w:szCs w:val="26"/>
          <w:rPrChange w:id="4573" w:author="Le Minh Nghia" w:date="2019-10-09T10:56:00Z">
            <w:rPr>
              <w:sz w:val="26"/>
              <w:szCs w:val="26"/>
            </w:rPr>
          </w:rPrChange>
        </w:rPr>
        <w:t>như</w:t>
      </w:r>
      <w:proofErr w:type="spellEnd"/>
      <w:r w:rsidRPr="00B41112">
        <w:rPr>
          <w:sz w:val="26"/>
          <w:szCs w:val="26"/>
          <w:rPrChange w:id="4574" w:author="Le Minh Nghia" w:date="2019-10-09T10:56:00Z">
            <w:rPr>
              <w:sz w:val="26"/>
              <w:szCs w:val="26"/>
            </w:rPr>
          </w:rPrChange>
        </w:rPr>
        <w:t xml:space="preserve">: </w:t>
      </w:r>
      <w:proofErr w:type="spellStart"/>
      <w:r w:rsidRPr="00B41112">
        <w:rPr>
          <w:sz w:val="26"/>
          <w:szCs w:val="26"/>
          <w:rPrChange w:id="4575" w:author="Le Minh Nghia" w:date="2019-10-09T10:56:00Z">
            <w:rPr>
              <w:sz w:val="26"/>
              <w:szCs w:val="26"/>
            </w:rPr>
          </w:rPrChange>
        </w:rPr>
        <w:t>lý</w:t>
      </w:r>
      <w:proofErr w:type="spellEnd"/>
      <w:r w:rsidRPr="00B41112">
        <w:rPr>
          <w:sz w:val="26"/>
          <w:szCs w:val="26"/>
          <w:rPrChange w:id="4576" w:author="Le Minh Nghia" w:date="2019-10-09T10:56:00Z">
            <w:rPr>
              <w:sz w:val="26"/>
              <w:szCs w:val="26"/>
            </w:rPr>
          </w:rPrChange>
        </w:rPr>
        <w:t xml:space="preserve"> </w:t>
      </w:r>
      <w:proofErr w:type="spellStart"/>
      <w:r w:rsidRPr="00B41112">
        <w:rPr>
          <w:sz w:val="26"/>
          <w:szCs w:val="26"/>
          <w:rPrChange w:id="4577" w:author="Le Minh Nghia" w:date="2019-10-09T10:56:00Z">
            <w:rPr>
              <w:sz w:val="26"/>
              <w:szCs w:val="26"/>
            </w:rPr>
          </w:rPrChange>
        </w:rPr>
        <w:t>lịch</w:t>
      </w:r>
      <w:proofErr w:type="spellEnd"/>
      <w:r w:rsidRPr="00B41112">
        <w:rPr>
          <w:sz w:val="26"/>
          <w:szCs w:val="26"/>
          <w:rPrChange w:id="4578" w:author="Le Minh Nghia" w:date="2019-10-09T10:56:00Z">
            <w:rPr>
              <w:sz w:val="26"/>
              <w:szCs w:val="26"/>
            </w:rPr>
          </w:rPrChange>
        </w:rPr>
        <w:t xml:space="preserve"> </w:t>
      </w:r>
      <w:proofErr w:type="spellStart"/>
      <w:r w:rsidRPr="00B41112">
        <w:rPr>
          <w:sz w:val="26"/>
          <w:szCs w:val="26"/>
          <w:rPrChange w:id="4579" w:author="Le Minh Nghia" w:date="2019-10-09T10:56:00Z">
            <w:rPr>
              <w:sz w:val="26"/>
              <w:szCs w:val="26"/>
            </w:rPr>
          </w:rPrChange>
        </w:rPr>
        <w:t>bản</w:t>
      </w:r>
      <w:proofErr w:type="spellEnd"/>
      <w:r w:rsidRPr="00B41112">
        <w:rPr>
          <w:sz w:val="26"/>
          <w:szCs w:val="26"/>
          <w:rPrChange w:id="4580" w:author="Le Minh Nghia" w:date="2019-10-09T10:56:00Z">
            <w:rPr>
              <w:sz w:val="26"/>
              <w:szCs w:val="26"/>
            </w:rPr>
          </w:rPrChange>
        </w:rPr>
        <w:t xml:space="preserve"> </w:t>
      </w:r>
      <w:proofErr w:type="spellStart"/>
      <w:r w:rsidRPr="00B41112">
        <w:rPr>
          <w:sz w:val="26"/>
          <w:szCs w:val="26"/>
          <w:rPrChange w:id="4581" w:author="Le Minh Nghia" w:date="2019-10-09T10:56:00Z">
            <w:rPr>
              <w:sz w:val="26"/>
              <w:szCs w:val="26"/>
            </w:rPr>
          </w:rPrChange>
        </w:rPr>
        <w:t>thân</w:t>
      </w:r>
      <w:proofErr w:type="spellEnd"/>
      <w:r w:rsidRPr="00B41112">
        <w:rPr>
          <w:sz w:val="26"/>
          <w:szCs w:val="26"/>
          <w:rPrChange w:id="4582" w:author="Le Minh Nghia" w:date="2019-10-09T10:56:00Z">
            <w:rPr>
              <w:sz w:val="26"/>
              <w:szCs w:val="26"/>
            </w:rPr>
          </w:rPrChange>
        </w:rPr>
        <w:t xml:space="preserve"> </w:t>
      </w:r>
      <w:proofErr w:type="spellStart"/>
      <w:r w:rsidRPr="00B41112">
        <w:rPr>
          <w:sz w:val="26"/>
          <w:szCs w:val="26"/>
          <w:rPrChange w:id="4583" w:author="Le Minh Nghia" w:date="2019-10-09T10:56:00Z">
            <w:rPr>
              <w:sz w:val="26"/>
              <w:szCs w:val="26"/>
            </w:rPr>
          </w:rPrChange>
        </w:rPr>
        <w:t>củ</w:t>
      </w:r>
      <w:r w:rsidR="007D736C" w:rsidRPr="00B41112">
        <w:rPr>
          <w:sz w:val="26"/>
          <w:szCs w:val="26"/>
          <w:rPrChange w:id="4584" w:author="Le Minh Nghia" w:date="2019-10-09T10:56:00Z">
            <w:rPr>
              <w:sz w:val="26"/>
              <w:szCs w:val="26"/>
            </w:rPr>
          </w:rPrChange>
        </w:rPr>
        <w:t>a</w:t>
      </w:r>
      <w:proofErr w:type="spellEnd"/>
      <w:r w:rsidR="007D736C" w:rsidRPr="00B41112">
        <w:rPr>
          <w:sz w:val="26"/>
          <w:szCs w:val="26"/>
          <w:rPrChange w:id="4585" w:author="Le Minh Nghia" w:date="2019-10-09T10:56:00Z">
            <w:rPr>
              <w:sz w:val="26"/>
              <w:szCs w:val="26"/>
            </w:rPr>
          </w:rPrChange>
        </w:rPr>
        <w:t xml:space="preserve"> </w:t>
      </w:r>
      <w:proofErr w:type="spellStart"/>
      <w:r w:rsidR="007D736C" w:rsidRPr="00B41112">
        <w:rPr>
          <w:sz w:val="26"/>
          <w:szCs w:val="26"/>
          <w:rPrChange w:id="4586" w:author="Le Minh Nghia" w:date="2019-10-09T10:56:00Z">
            <w:rPr>
              <w:sz w:val="26"/>
              <w:szCs w:val="26"/>
            </w:rPr>
          </w:rPrChange>
        </w:rPr>
        <w:t>sinh</w:t>
      </w:r>
      <w:proofErr w:type="spellEnd"/>
      <w:r w:rsidR="007D736C" w:rsidRPr="00B41112">
        <w:rPr>
          <w:sz w:val="26"/>
          <w:szCs w:val="26"/>
          <w:rPrChange w:id="4587" w:author="Le Minh Nghia" w:date="2019-10-09T10:56:00Z">
            <w:rPr>
              <w:sz w:val="26"/>
              <w:szCs w:val="26"/>
            </w:rPr>
          </w:rPrChange>
        </w:rPr>
        <w:t xml:space="preserve"> </w:t>
      </w:r>
      <w:proofErr w:type="spellStart"/>
      <w:r w:rsidRPr="00B41112">
        <w:rPr>
          <w:sz w:val="26"/>
          <w:szCs w:val="26"/>
          <w:rPrChange w:id="4588" w:author="Le Minh Nghia" w:date="2019-10-09T10:56:00Z">
            <w:rPr>
              <w:sz w:val="26"/>
              <w:szCs w:val="26"/>
            </w:rPr>
          </w:rPrChange>
        </w:rPr>
        <w:t>viên</w:t>
      </w:r>
      <w:proofErr w:type="spellEnd"/>
      <w:r w:rsidRPr="00B41112">
        <w:rPr>
          <w:sz w:val="26"/>
          <w:szCs w:val="26"/>
          <w:rPrChange w:id="4589" w:author="Le Minh Nghia" w:date="2019-10-09T10:56:00Z">
            <w:rPr>
              <w:sz w:val="26"/>
              <w:szCs w:val="26"/>
            </w:rPr>
          </w:rPrChange>
        </w:rPr>
        <w:t xml:space="preserve">, </w:t>
      </w:r>
      <w:proofErr w:type="spellStart"/>
      <w:r w:rsidRPr="00B41112">
        <w:rPr>
          <w:sz w:val="26"/>
          <w:szCs w:val="26"/>
          <w:rPrChange w:id="4590" w:author="Le Minh Nghia" w:date="2019-10-09T10:56:00Z">
            <w:rPr>
              <w:sz w:val="26"/>
              <w:szCs w:val="26"/>
            </w:rPr>
          </w:rPrChange>
        </w:rPr>
        <w:t>quê</w:t>
      </w:r>
      <w:proofErr w:type="spellEnd"/>
      <w:r w:rsidRPr="00B41112">
        <w:rPr>
          <w:sz w:val="26"/>
          <w:szCs w:val="26"/>
          <w:rPrChange w:id="4591" w:author="Le Minh Nghia" w:date="2019-10-09T10:56:00Z">
            <w:rPr>
              <w:sz w:val="26"/>
              <w:szCs w:val="26"/>
            </w:rPr>
          </w:rPrChange>
        </w:rPr>
        <w:t xml:space="preserve"> </w:t>
      </w:r>
      <w:proofErr w:type="spellStart"/>
      <w:r w:rsidRPr="00B41112">
        <w:rPr>
          <w:sz w:val="26"/>
          <w:szCs w:val="26"/>
          <w:rPrChange w:id="4592" w:author="Le Minh Nghia" w:date="2019-10-09T10:56:00Z">
            <w:rPr>
              <w:sz w:val="26"/>
              <w:szCs w:val="26"/>
            </w:rPr>
          </w:rPrChange>
        </w:rPr>
        <w:t>quán</w:t>
      </w:r>
      <w:proofErr w:type="spellEnd"/>
      <w:r w:rsidRPr="00B41112">
        <w:rPr>
          <w:sz w:val="26"/>
          <w:szCs w:val="26"/>
          <w:rPrChange w:id="4593" w:author="Le Minh Nghia" w:date="2019-10-09T10:56:00Z">
            <w:rPr>
              <w:sz w:val="26"/>
              <w:szCs w:val="26"/>
            </w:rPr>
          </w:rPrChange>
        </w:rPr>
        <w:t xml:space="preserve">, </w:t>
      </w:r>
      <w:proofErr w:type="spellStart"/>
      <w:r w:rsidRPr="00B41112">
        <w:rPr>
          <w:sz w:val="26"/>
          <w:szCs w:val="26"/>
          <w:rPrChange w:id="4594" w:author="Le Minh Nghia" w:date="2019-10-09T10:56:00Z">
            <w:rPr>
              <w:sz w:val="26"/>
              <w:szCs w:val="26"/>
            </w:rPr>
          </w:rPrChange>
        </w:rPr>
        <w:t>thành</w:t>
      </w:r>
      <w:proofErr w:type="spellEnd"/>
      <w:r w:rsidR="007D736C" w:rsidRPr="00B41112">
        <w:rPr>
          <w:sz w:val="26"/>
          <w:szCs w:val="26"/>
          <w:rPrChange w:id="4595" w:author="Le Minh Nghia" w:date="2019-10-09T10:56:00Z">
            <w:rPr>
              <w:sz w:val="26"/>
              <w:szCs w:val="26"/>
            </w:rPr>
          </w:rPrChange>
        </w:rPr>
        <w:t xml:space="preserve"> </w:t>
      </w:r>
      <w:proofErr w:type="spellStart"/>
      <w:r w:rsidRPr="00B41112">
        <w:rPr>
          <w:sz w:val="26"/>
          <w:szCs w:val="26"/>
          <w:rPrChange w:id="4596" w:author="Le Minh Nghia" w:date="2019-10-09T10:56:00Z">
            <w:rPr>
              <w:sz w:val="26"/>
              <w:szCs w:val="26"/>
            </w:rPr>
          </w:rPrChange>
        </w:rPr>
        <w:t>tích</w:t>
      </w:r>
      <w:proofErr w:type="spellEnd"/>
      <w:r w:rsidRPr="00B41112">
        <w:rPr>
          <w:sz w:val="26"/>
          <w:szCs w:val="26"/>
          <w:rPrChange w:id="4597" w:author="Le Minh Nghia" w:date="2019-10-09T10:56:00Z">
            <w:rPr>
              <w:sz w:val="26"/>
              <w:szCs w:val="26"/>
            </w:rPr>
          </w:rPrChange>
        </w:rPr>
        <w:t xml:space="preserve"> </w:t>
      </w:r>
      <w:proofErr w:type="spellStart"/>
      <w:r w:rsidRPr="00B41112">
        <w:rPr>
          <w:sz w:val="26"/>
          <w:szCs w:val="26"/>
          <w:rPrChange w:id="4598" w:author="Le Minh Nghia" w:date="2019-10-09T10:56:00Z">
            <w:rPr>
              <w:sz w:val="26"/>
              <w:szCs w:val="26"/>
            </w:rPr>
          </w:rPrChange>
        </w:rPr>
        <w:t>tốt</w:t>
      </w:r>
      <w:proofErr w:type="spellEnd"/>
      <w:r w:rsidRPr="00B41112">
        <w:rPr>
          <w:sz w:val="26"/>
          <w:szCs w:val="26"/>
          <w:rPrChange w:id="4599" w:author="Le Minh Nghia" w:date="2019-10-09T10:56:00Z">
            <w:rPr>
              <w:sz w:val="26"/>
              <w:szCs w:val="26"/>
            </w:rPr>
          </w:rPrChange>
        </w:rPr>
        <w:t xml:space="preserve"> </w:t>
      </w:r>
      <w:proofErr w:type="spellStart"/>
      <w:r w:rsidRPr="00B41112">
        <w:rPr>
          <w:sz w:val="26"/>
          <w:szCs w:val="26"/>
          <w:rPrChange w:id="4600" w:author="Le Minh Nghia" w:date="2019-10-09T10:56:00Z">
            <w:rPr>
              <w:sz w:val="26"/>
              <w:szCs w:val="26"/>
            </w:rPr>
          </w:rPrChange>
        </w:rPr>
        <w:t>nghiệp</w:t>
      </w:r>
      <w:proofErr w:type="spellEnd"/>
      <w:r w:rsidRPr="00B41112">
        <w:rPr>
          <w:sz w:val="26"/>
          <w:szCs w:val="26"/>
          <w:rPrChange w:id="4601" w:author="Le Minh Nghia" w:date="2019-10-09T10:56:00Z">
            <w:rPr>
              <w:sz w:val="26"/>
              <w:szCs w:val="26"/>
            </w:rPr>
          </w:rPrChange>
        </w:rPr>
        <w:t xml:space="preserve">, </w:t>
      </w:r>
      <w:proofErr w:type="spellStart"/>
      <w:r w:rsidRPr="00B41112">
        <w:rPr>
          <w:sz w:val="26"/>
          <w:szCs w:val="26"/>
          <w:rPrChange w:id="4602" w:author="Le Minh Nghia" w:date="2019-10-09T10:56:00Z">
            <w:rPr>
              <w:sz w:val="26"/>
              <w:szCs w:val="26"/>
            </w:rPr>
          </w:rPrChange>
        </w:rPr>
        <w:t>việc</w:t>
      </w:r>
      <w:proofErr w:type="spellEnd"/>
      <w:r w:rsidRPr="00B41112">
        <w:rPr>
          <w:sz w:val="26"/>
          <w:szCs w:val="26"/>
          <w:rPrChange w:id="4603" w:author="Le Minh Nghia" w:date="2019-10-09T10:56:00Z">
            <w:rPr>
              <w:sz w:val="26"/>
              <w:szCs w:val="26"/>
            </w:rPr>
          </w:rPrChange>
        </w:rPr>
        <w:t xml:space="preserve"> </w:t>
      </w:r>
      <w:proofErr w:type="spellStart"/>
      <w:r w:rsidRPr="00B41112">
        <w:rPr>
          <w:sz w:val="26"/>
          <w:szCs w:val="26"/>
          <w:rPrChange w:id="4604" w:author="Le Minh Nghia" w:date="2019-10-09T10:56:00Z">
            <w:rPr>
              <w:sz w:val="26"/>
              <w:szCs w:val="26"/>
            </w:rPr>
          </w:rPrChange>
        </w:rPr>
        <w:t>làm</w:t>
      </w:r>
      <w:proofErr w:type="spellEnd"/>
      <w:r w:rsidRPr="00B41112">
        <w:rPr>
          <w:sz w:val="26"/>
          <w:szCs w:val="26"/>
          <w:rPrChange w:id="4605" w:author="Le Minh Nghia" w:date="2019-10-09T10:56:00Z">
            <w:rPr>
              <w:sz w:val="26"/>
              <w:szCs w:val="26"/>
            </w:rPr>
          </w:rPrChange>
        </w:rPr>
        <w:t xml:space="preserve"> </w:t>
      </w:r>
      <w:proofErr w:type="spellStart"/>
      <w:r w:rsidRPr="00B41112">
        <w:rPr>
          <w:sz w:val="26"/>
          <w:szCs w:val="26"/>
          <w:rPrChange w:id="4606" w:author="Le Minh Nghia" w:date="2019-10-09T10:56:00Z">
            <w:rPr>
              <w:sz w:val="26"/>
              <w:szCs w:val="26"/>
            </w:rPr>
          </w:rPrChange>
        </w:rPr>
        <w:t>hiện</w:t>
      </w:r>
      <w:proofErr w:type="spellEnd"/>
      <w:r w:rsidRPr="00B41112">
        <w:rPr>
          <w:sz w:val="26"/>
          <w:szCs w:val="26"/>
          <w:rPrChange w:id="4607" w:author="Le Minh Nghia" w:date="2019-10-09T10:56:00Z">
            <w:rPr>
              <w:sz w:val="26"/>
              <w:szCs w:val="26"/>
            </w:rPr>
          </w:rPrChange>
        </w:rPr>
        <w:t xml:space="preserve"> </w:t>
      </w:r>
      <w:proofErr w:type="spellStart"/>
      <w:r w:rsidRPr="00B41112">
        <w:rPr>
          <w:sz w:val="26"/>
          <w:szCs w:val="26"/>
          <w:rPrChange w:id="4608" w:author="Le Minh Nghia" w:date="2019-10-09T10:56:00Z">
            <w:rPr>
              <w:sz w:val="26"/>
              <w:szCs w:val="26"/>
            </w:rPr>
          </w:rPrChange>
        </w:rPr>
        <w:t>tại</w:t>
      </w:r>
      <w:proofErr w:type="spellEnd"/>
      <w:r w:rsidRPr="00B41112">
        <w:rPr>
          <w:sz w:val="26"/>
          <w:szCs w:val="26"/>
          <w:rPrChange w:id="4609" w:author="Le Minh Nghia" w:date="2019-10-09T10:56:00Z">
            <w:rPr>
              <w:sz w:val="26"/>
              <w:szCs w:val="26"/>
            </w:rPr>
          </w:rPrChange>
        </w:rPr>
        <w:t>,</w:t>
      </w:r>
      <w:r w:rsidR="00AC27D6" w:rsidRPr="00B41112">
        <w:rPr>
          <w:sz w:val="26"/>
          <w:szCs w:val="26"/>
          <w:rPrChange w:id="4610" w:author="Le Minh Nghia" w:date="2019-10-09T10:56:00Z">
            <w:rPr>
              <w:sz w:val="26"/>
              <w:szCs w:val="26"/>
            </w:rPr>
          </w:rPrChange>
        </w:rPr>
        <w:t xml:space="preserve"> </w:t>
      </w:r>
      <w:proofErr w:type="spellStart"/>
      <w:r w:rsidRPr="00B41112">
        <w:rPr>
          <w:sz w:val="26"/>
          <w:szCs w:val="26"/>
          <w:rPrChange w:id="4611" w:author="Le Minh Nghia" w:date="2019-10-09T10:56:00Z">
            <w:rPr>
              <w:sz w:val="26"/>
              <w:szCs w:val="26"/>
            </w:rPr>
          </w:rPrChange>
        </w:rPr>
        <w:t>cơ</w:t>
      </w:r>
      <w:proofErr w:type="spellEnd"/>
      <w:r w:rsidRPr="00B41112">
        <w:rPr>
          <w:sz w:val="26"/>
          <w:szCs w:val="26"/>
          <w:rPrChange w:id="4612" w:author="Le Minh Nghia" w:date="2019-10-09T10:56:00Z">
            <w:rPr>
              <w:sz w:val="26"/>
              <w:szCs w:val="26"/>
            </w:rPr>
          </w:rPrChange>
        </w:rPr>
        <w:t xml:space="preserve"> </w:t>
      </w:r>
      <w:proofErr w:type="spellStart"/>
      <w:r w:rsidRPr="00B41112">
        <w:rPr>
          <w:sz w:val="26"/>
          <w:szCs w:val="26"/>
          <w:rPrChange w:id="4613" w:author="Le Minh Nghia" w:date="2019-10-09T10:56:00Z">
            <w:rPr>
              <w:sz w:val="26"/>
              <w:szCs w:val="26"/>
            </w:rPr>
          </w:rPrChange>
        </w:rPr>
        <w:t>hội</w:t>
      </w:r>
      <w:proofErr w:type="spellEnd"/>
      <w:r w:rsidRPr="00B41112">
        <w:rPr>
          <w:sz w:val="26"/>
          <w:szCs w:val="26"/>
          <w:rPrChange w:id="4614" w:author="Le Minh Nghia" w:date="2019-10-09T10:56:00Z">
            <w:rPr>
              <w:sz w:val="26"/>
              <w:szCs w:val="26"/>
            </w:rPr>
          </w:rPrChange>
        </w:rPr>
        <w:t xml:space="preserve"> </w:t>
      </w:r>
      <w:proofErr w:type="spellStart"/>
      <w:r w:rsidRPr="00B41112">
        <w:rPr>
          <w:sz w:val="26"/>
          <w:szCs w:val="26"/>
          <w:rPrChange w:id="4615" w:author="Le Minh Nghia" w:date="2019-10-09T10:56:00Z">
            <w:rPr>
              <w:sz w:val="26"/>
              <w:szCs w:val="26"/>
            </w:rPr>
          </w:rPrChange>
        </w:rPr>
        <w:t>và</w:t>
      </w:r>
      <w:proofErr w:type="spellEnd"/>
      <w:r w:rsidRPr="00B41112">
        <w:rPr>
          <w:sz w:val="26"/>
          <w:szCs w:val="26"/>
          <w:rPrChange w:id="4616" w:author="Le Minh Nghia" w:date="2019-10-09T10:56:00Z">
            <w:rPr>
              <w:sz w:val="26"/>
              <w:szCs w:val="26"/>
            </w:rPr>
          </w:rPrChange>
        </w:rPr>
        <w:t xml:space="preserve"> </w:t>
      </w:r>
      <w:proofErr w:type="spellStart"/>
      <w:r w:rsidRPr="00B41112">
        <w:rPr>
          <w:sz w:val="26"/>
          <w:szCs w:val="26"/>
          <w:rPrChange w:id="4617" w:author="Le Minh Nghia" w:date="2019-10-09T10:56:00Z">
            <w:rPr>
              <w:sz w:val="26"/>
              <w:szCs w:val="26"/>
            </w:rPr>
          </w:rPrChange>
        </w:rPr>
        <w:t>tìm</w:t>
      </w:r>
      <w:proofErr w:type="spellEnd"/>
      <w:r w:rsidRPr="00B41112">
        <w:rPr>
          <w:sz w:val="26"/>
          <w:szCs w:val="26"/>
          <w:rPrChange w:id="4618" w:author="Le Minh Nghia" w:date="2019-10-09T10:56:00Z">
            <w:rPr>
              <w:sz w:val="26"/>
              <w:szCs w:val="26"/>
            </w:rPr>
          </w:rPrChange>
        </w:rPr>
        <w:t xml:space="preserve"> </w:t>
      </w:r>
      <w:proofErr w:type="spellStart"/>
      <w:r w:rsidRPr="00B41112">
        <w:rPr>
          <w:sz w:val="26"/>
          <w:szCs w:val="26"/>
          <w:rPrChange w:id="4619" w:author="Le Minh Nghia" w:date="2019-10-09T10:56:00Z">
            <w:rPr>
              <w:sz w:val="26"/>
              <w:szCs w:val="26"/>
            </w:rPr>
          </w:rPrChange>
        </w:rPr>
        <w:t>kiếm</w:t>
      </w:r>
      <w:proofErr w:type="spellEnd"/>
      <w:r w:rsidRPr="00B41112">
        <w:rPr>
          <w:sz w:val="26"/>
          <w:szCs w:val="26"/>
          <w:rPrChange w:id="4620" w:author="Le Minh Nghia" w:date="2019-10-09T10:56:00Z">
            <w:rPr>
              <w:sz w:val="26"/>
              <w:szCs w:val="26"/>
            </w:rPr>
          </w:rPrChange>
        </w:rPr>
        <w:t xml:space="preserve"> </w:t>
      </w:r>
      <w:proofErr w:type="spellStart"/>
      <w:r w:rsidRPr="00B41112">
        <w:rPr>
          <w:sz w:val="26"/>
          <w:szCs w:val="26"/>
          <w:rPrChange w:id="4621" w:author="Le Minh Nghia" w:date="2019-10-09T10:56:00Z">
            <w:rPr>
              <w:sz w:val="26"/>
              <w:szCs w:val="26"/>
            </w:rPr>
          </w:rPrChange>
        </w:rPr>
        <w:t>việ</w:t>
      </w:r>
      <w:r w:rsidR="007D736C" w:rsidRPr="00B41112">
        <w:rPr>
          <w:sz w:val="26"/>
          <w:szCs w:val="26"/>
          <w:rPrChange w:id="4622" w:author="Le Minh Nghia" w:date="2019-10-09T10:56:00Z">
            <w:rPr>
              <w:sz w:val="26"/>
              <w:szCs w:val="26"/>
            </w:rPr>
          </w:rPrChange>
        </w:rPr>
        <w:t>c</w:t>
      </w:r>
      <w:proofErr w:type="spellEnd"/>
      <w:r w:rsidR="007D736C" w:rsidRPr="00B41112">
        <w:rPr>
          <w:sz w:val="26"/>
          <w:szCs w:val="26"/>
          <w:rPrChange w:id="4623" w:author="Le Minh Nghia" w:date="2019-10-09T10:56:00Z">
            <w:rPr>
              <w:sz w:val="26"/>
              <w:szCs w:val="26"/>
            </w:rPr>
          </w:rPrChange>
        </w:rPr>
        <w:t xml:space="preserve"> </w:t>
      </w:r>
      <w:proofErr w:type="spellStart"/>
      <w:r w:rsidRPr="00B41112">
        <w:rPr>
          <w:sz w:val="26"/>
          <w:szCs w:val="26"/>
          <w:rPrChange w:id="4624" w:author="Le Minh Nghia" w:date="2019-10-09T10:56:00Z">
            <w:rPr>
              <w:sz w:val="26"/>
              <w:szCs w:val="26"/>
            </w:rPr>
          </w:rPrChange>
        </w:rPr>
        <w:t>làm</w:t>
      </w:r>
      <w:proofErr w:type="spellEnd"/>
      <w:r w:rsidRPr="00B41112">
        <w:rPr>
          <w:sz w:val="26"/>
          <w:szCs w:val="26"/>
          <w:rPrChange w:id="4625" w:author="Le Minh Nghia" w:date="2019-10-09T10:56:00Z">
            <w:rPr>
              <w:sz w:val="26"/>
              <w:szCs w:val="26"/>
            </w:rPr>
          </w:rPrChange>
        </w:rPr>
        <w:t xml:space="preserve"> </w:t>
      </w:r>
      <w:proofErr w:type="spellStart"/>
      <w:r w:rsidRPr="00B41112">
        <w:rPr>
          <w:sz w:val="26"/>
          <w:szCs w:val="26"/>
          <w:rPrChange w:id="4626" w:author="Le Minh Nghia" w:date="2019-10-09T10:56:00Z">
            <w:rPr>
              <w:sz w:val="26"/>
              <w:szCs w:val="26"/>
            </w:rPr>
          </w:rPrChange>
        </w:rPr>
        <w:t>cho</w:t>
      </w:r>
      <w:proofErr w:type="spellEnd"/>
      <w:r w:rsidRPr="00B41112">
        <w:rPr>
          <w:sz w:val="26"/>
          <w:szCs w:val="26"/>
          <w:rPrChange w:id="4627" w:author="Le Minh Nghia" w:date="2019-10-09T10:56:00Z">
            <w:rPr>
              <w:sz w:val="26"/>
              <w:szCs w:val="26"/>
            </w:rPr>
          </w:rPrChange>
        </w:rPr>
        <w:t xml:space="preserve"> </w:t>
      </w:r>
      <w:proofErr w:type="spellStart"/>
      <w:r w:rsidRPr="00B41112">
        <w:rPr>
          <w:sz w:val="26"/>
          <w:szCs w:val="26"/>
          <w:rPrChange w:id="4628" w:author="Le Minh Nghia" w:date="2019-10-09T10:56:00Z">
            <w:rPr>
              <w:sz w:val="26"/>
              <w:szCs w:val="26"/>
            </w:rPr>
          </w:rPrChange>
        </w:rPr>
        <w:t>sinh</w:t>
      </w:r>
      <w:proofErr w:type="spellEnd"/>
      <w:r w:rsidRPr="00B41112">
        <w:rPr>
          <w:sz w:val="26"/>
          <w:szCs w:val="26"/>
          <w:rPrChange w:id="4629" w:author="Le Minh Nghia" w:date="2019-10-09T10:56:00Z">
            <w:rPr>
              <w:sz w:val="26"/>
              <w:szCs w:val="26"/>
            </w:rPr>
          </w:rPrChange>
        </w:rPr>
        <w:t xml:space="preserve"> </w:t>
      </w:r>
      <w:proofErr w:type="spellStart"/>
      <w:r w:rsidRPr="00B41112">
        <w:rPr>
          <w:sz w:val="26"/>
          <w:szCs w:val="26"/>
          <w:rPrChange w:id="4630" w:author="Le Minh Nghia" w:date="2019-10-09T10:56:00Z">
            <w:rPr>
              <w:sz w:val="26"/>
              <w:szCs w:val="26"/>
            </w:rPr>
          </w:rPrChange>
        </w:rPr>
        <w:t>viên</w:t>
      </w:r>
      <w:proofErr w:type="spellEnd"/>
      <w:r w:rsidRPr="00B41112">
        <w:rPr>
          <w:sz w:val="26"/>
          <w:szCs w:val="26"/>
          <w:rPrChange w:id="4631" w:author="Le Minh Nghia" w:date="2019-10-09T10:56:00Z">
            <w:rPr>
              <w:sz w:val="26"/>
              <w:szCs w:val="26"/>
            </w:rPr>
          </w:rPrChange>
        </w:rPr>
        <w:t xml:space="preserve"> </w:t>
      </w:r>
      <w:proofErr w:type="spellStart"/>
      <w:r w:rsidRPr="00B41112">
        <w:rPr>
          <w:sz w:val="26"/>
          <w:szCs w:val="26"/>
          <w:rPrChange w:id="4632" w:author="Le Minh Nghia" w:date="2019-10-09T10:56:00Z">
            <w:rPr>
              <w:sz w:val="26"/>
              <w:szCs w:val="26"/>
            </w:rPr>
          </w:rPrChange>
        </w:rPr>
        <w:t>sau</w:t>
      </w:r>
      <w:proofErr w:type="spellEnd"/>
      <w:r w:rsidRPr="00B41112">
        <w:rPr>
          <w:sz w:val="26"/>
          <w:szCs w:val="26"/>
          <w:rPrChange w:id="4633" w:author="Le Minh Nghia" w:date="2019-10-09T10:56:00Z">
            <w:rPr>
              <w:sz w:val="26"/>
              <w:szCs w:val="26"/>
            </w:rPr>
          </w:rPrChange>
        </w:rPr>
        <w:t xml:space="preserve"> </w:t>
      </w:r>
      <w:proofErr w:type="spellStart"/>
      <w:r w:rsidRPr="00B41112">
        <w:rPr>
          <w:sz w:val="26"/>
          <w:szCs w:val="26"/>
          <w:rPrChange w:id="4634" w:author="Le Minh Nghia" w:date="2019-10-09T10:56:00Z">
            <w:rPr>
              <w:sz w:val="26"/>
              <w:szCs w:val="26"/>
            </w:rPr>
          </w:rPrChange>
        </w:rPr>
        <w:t>khi</w:t>
      </w:r>
      <w:proofErr w:type="spellEnd"/>
      <w:r w:rsidRPr="00B41112">
        <w:rPr>
          <w:sz w:val="26"/>
          <w:szCs w:val="26"/>
          <w:rPrChange w:id="4635" w:author="Le Minh Nghia" w:date="2019-10-09T10:56:00Z">
            <w:rPr>
              <w:sz w:val="26"/>
              <w:szCs w:val="26"/>
            </w:rPr>
          </w:rPrChange>
        </w:rPr>
        <w:t xml:space="preserve"> </w:t>
      </w:r>
      <w:proofErr w:type="spellStart"/>
      <w:r w:rsidRPr="00B41112">
        <w:rPr>
          <w:sz w:val="26"/>
          <w:szCs w:val="26"/>
          <w:rPrChange w:id="4636" w:author="Le Minh Nghia" w:date="2019-10-09T10:56:00Z">
            <w:rPr>
              <w:sz w:val="26"/>
              <w:szCs w:val="26"/>
            </w:rPr>
          </w:rPrChange>
        </w:rPr>
        <w:t>tốt</w:t>
      </w:r>
      <w:proofErr w:type="spellEnd"/>
      <w:r w:rsidRPr="00B41112">
        <w:rPr>
          <w:sz w:val="26"/>
          <w:szCs w:val="26"/>
          <w:rPrChange w:id="4637" w:author="Le Minh Nghia" w:date="2019-10-09T10:56:00Z">
            <w:rPr>
              <w:sz w:val="26"/>
              <w:szCs w:val="26"/>
            </w:rPr>
          </w:rPrChange>
        </w:rPr>
        <w:t xml:space="preserve"> </w:t>
      </w:r>
      <w:proofErr w:type="spellStart"/>
      <w:r w:rsidRPr="00B41112">
        <w:rPr>
          <w:sz w:val="26"/>
          <w:szCs w:val="26"/>
          <w:rPrChange w:id="4638" w:author="Le Minh Nghia" w:date="2019-10-09T10:56:00Z">
            <w:rPr>
              <w:sz w:val="26"/>
              <w:szCs w:val="26"/>
            </w:rPr>
          </w:rPrChange>
        </w:rPr>
        <w:t>nghiệp</w:t>
      </w:r>
      <w:proofErr w:type="spellEnd"/>
      <w:r w:rsidRPr="00B41112">
        <w:rPr>
          <w:sz w:val="26"/>
          <w:szCs w:val="26"/>
          <w:rPrChange w:id="4639" w:author="Le Minh Nghia" w:date="2019-10-09T10:56:00Z">
            <w:rPr>
              <w:sz w:val="26"/>
              <w:szCs w:val="26"/>
            </w:rPr>
          </w:rPrChange>
        </w:rPr>
        <w:t xml:space="preserve">, </w:t>
      </w:r>
      <w:proofErr w:type="spellStart"/>
      <w:r w:rsidRPr="00B41112">
        <w:rPr>
          <w:sz w:val="26"/>
          <w:szCs w:val="26"/>
          <w:rPrChange w:id="4640" w:author="Le Minh Nghia" w:date="2019-10-09T10:56:00Z">
            <w:rPr>
              <w:sz w:val="26"/>
              <w:szCs w:val="26"/>
            </w:rPr>
          </w:rPrChange>
        </w:rPr>
        <w:t>nếu</w:t>
      </w:r>
      <w:proofErr w:type="spellEnd"/>
      <w:r w:rsidRPr="00B41112">
        <w:rPr>
          <w:sz w:val="26"/>
          <w:szCs w:val="26"/>
          <w:rPrChange w:id="4641" w:author="Le Minh Nghia" w:date="2019-10-09T10:56:00Z">
            <w:rPr>
              <w:sz w:val="26"/>
              <w:szCs w:val="26"/>
            </w:rPr>
          </w:rPrChange>
        </w:rPr>
        <w:t xml:space="preserve"> </w:t>
      </w:r>
      <w:proofErr w:type="spellStart"/>
      <w:r w:rsidRPr="00B41112">
        <w:rPr>
          <w:sz w:val="26"/>
          <w:szCs w:val="26"/>
          <w:rPrChange w:id="4642" w:author="Le Minh Nghia" w:date="2019-10-09T10:56:00Z">
            <w:rPr>
              <w:sz w:val="26"/>
              <w:szCs w:val="26"/>
            </w:rPr>
          </w:rPrChange>
        </w:rPr>
        <w:t>có</w:t>
      </w:r>
      <w:proofErr w:type="spellEnd"/>
      <w:r w:rsidRPr="00B41112">
        <w:rPr>
          <w:sz w:val="26"/>
          <w:szCs w:val="26"/>
          <w:rPrChange w:id="4643" w:author="Le Minh Nghia" w:date="2019-10-09T10:56:00Z">
            <w:rPr>
              <w:sz w:val="26"/>
              <w:szCs w:val="26"/>
            </w:rPr>
          </w:rPrChange>
        </w:rPr>
        <w:t xml:space="preserve"> </w:t>
      </w:r>
      <w:proofErr w:type="spellStart"/>
      <w:r w:rsidRPr="00B41112">
        <w:rPr>
          <w:sz w:val="26"/>
          <w:szCs w:val="26"/>
          <w:rPrChange w:id="4644" w:author="Le Minh Nghia" w:date="2019-10-09T10:56:00Z">
            <w:rPr>
              <w:sz w:val="26"/>
              <w:szCs w:val="26"/>
            </w:rPr>
          </w:rPrChange>
        </w:rPr>
        <w:t>đi</w:t>
      </w:r>
      <w:proofErr w:type="spellEnd"/>
      <w:r w:rsidRPr="00B41112">
        <w:rPr>
          <w:sz w:val="26"/>
          <w:szCs w:val="26"/>
          <w:rPrChange w:id="4645" w:author="Le Minh Nghia" w:date="2019-10-09T10:56:00Z">
            <w:rPr>
              <w:sz w:val="26"/>
              <w:szCs w:val="26"/>
            </w:rPr>
          </w:rPrChange>
        </w:rPr>
        <w:t xml:space="preserve"> </w:t>
      </w:r>
      <w:proofErr w:type="spellStart"/>
      <w:r w:rsidRPr="00B41112">
        <w:rPr>
          <w:sz w:val="26"/>
          <w:szCs w:val="26"/>
          <w:rPrChange w:id="4646" w:author="Le Minh Nghia" w:date="2019-10-09T10:56:00Z">
            <w:rPr>
              <w:sz w:val="26"/>
              <w:szCs w:val="26"/>
            </w:rPr>
          </w:rPrChange>
        </w:rPr>
        <w:t>làm</w:t>
      </w:r>
      <w:proofErr w:type="spellEnd"/>
      <w:r w:rsidRPr="00B41112">
        <w:rPr>
          <w:sz w:val="26"/>
          <w:szCs w:val="26"/>
          <w:rPrChange w:id="4647" w:author="Le Minh Nghia" w:date="2019-10-09T10:56:00Z">
            <w:rPr>
              <w:sz w:val="26"/>
              <w:szCs w:val="26"/>
            </w:rPr>
          </w:rPrChange>
        </w:rPr>
        <w:t xml:space="preserve"> </w:t>
      </w:r>
      <w:proofErr w:type="spellStart"/>
      <w:r w:rsidRPr="00B41112">
        <w:rPr>
          <w:sz w:val="26"/>
          <w:szCs w:val="26"/>
          <w:rPrChange w:id="4648" w:author="Le Minh Nghia" w:date="2019-10-09T10:56:00Z">
            <w:rPr>
              <w:sz w:val="26"/>
              <w:szCs w:val="26"/>
            </w:rPr>
          </w:rPrChange>
        </w:rPr>
        <w:t>thì</w:t>
      </w:r>
      <w:proofErr w:type="spellEnd"/>
      <w:r w:rsidRPr="00B41112">
        <w:rPr>
          <w:sz w:val="26"/>
          <w:szCs w:val="26"/>
          <w:rPrChange w:id="4649" w:author="Le Minh Nghia" w:date="2019-10-09T10:56:00Z">
            <w:rPr>
              <w:sz w:val="26"/>
              <w:szCs w:val="26"/>
            </w:rPr>
          </w:rPrChange>
        </w:rPr>
        <w:t xml:space="preserve"> </w:t>
      </w:r>
      <w:proofErr w:type="spellStart"/>
      <w:r w:rsidRPr="00B41112">
        <w:rPr>
          <w:sz w:val="26"/>
          <w:szCs w:val="26"/>
          <w:rPrChange w:id="4650" w:author="Le Minh Nghia" w:date="2019-10-09T10:56:00Z">
            <w:rPr>
              <w:sz w:val="26"/>
              <w:szCs w:val="26"/>
            </w:rPr>
          </w:rPrChange>
        </w:rPr>
        <w:t>cần</w:t>
      </w:r>
      <w:proofErr w:type="spellEnd"/>
      <w:r w:rsidRPr="00B41112">
        <w:rPr>
          <w:sz w:val="26"/>
          <w:szCs w:val="26"/>
          <w:rPrChange w:id="4651" w:author="Le Minh Nghia" w:date="2019-10-09T10:56:00Z">
            <w:rPr>
              <w:sz w:val="26"/>
              <w:szCs w:val="26"/>
            </w:rPr>
          </w:rPrChange>
        </w:rPr>
        <w:t xml:space="preserve"> </w:t>
      </w:r>
      <w:proofErr w:type="spellStart"/>
      <w:r w:rsidRPr="00B41112">
        <w:rPr>
          <w:sz w:val="26"/>
          <w:szCs w:val="26"/>
          <w:rPrChange w:id="4652" w:author="Le Minh Nghia" w:date="2019-10-09T10:56:00Z">
            <w:rPr>
              <w:sz w:val="26"/>
              <w:szCs w:val="26"/>
            </w:rPr>
          </w:rPrChange>
        </w:rPr>
        <w:t>nêu</w:t>
      </w:r>
      <w:proofErr w:type="spellEnd"/>
      <w:r w:rsidRPr="00B41112">
        <w:rPr>
          <w:sz w:val="26"/>
          <w:szCs w:val="26"/>
          <w:rPrChange w:id="4653" w:author="Le Minh Nghia" w:date="2019-10-09T10:56:00Z">
            <w:rPr>
              <w:sz w:val="26"/>
              <w:szCs w:val="26"/>
            </w:rPr>
          </w:rPrChange>
        </w:rPr>
        <w:t xml:space="preserve"> </w:t>
      </w:r>
      <w:proofErr w:type="spellStart"/>
      <w:r w:rsidRPr="00B41112">
        <w:rPr>
          <w:sz w:val="26"/>
          <w:szCs w:val="26"/>
          <w:rPrChange w:id="4654" w:author="Le Minh Nghia" w:date="2019-10-09T10:56:00Z">
            <w:rPr>
              <w:sz w:val="26"/>
              <w:szCs w:val="26"/>
            </w:rPr>
          </w:rPrChange>
        </w:rPr>
        <w:t>thêm</w:t>
      </w:r>
      <w:proofErr w:type="spellEnd"/>
      <w:r w:rsidRPr="00B41112">
        <w:rPr>
          <w:sz w:val="26"/>
          <w:szCs w:val="26"/>
          <w:rPrChange w:id="4655" w:author="Le Minh Nghia" w:date="2019-10-09T10:56:00Z">
            <w:rPr>
              <w:sz w:val="26"/>
              <w:szCs w:val="26"/>
            </w:rPr>
          </w:rPrChange>
        </w:rPr>
        <w:t xml:space="preserve"> </w:t>
      </w:r>
      <w:proofErr w:type="spellStart"/>
      <w:r w:rsidRPr="00B41112">
        <w:rPr>
          <w:sz w:val="26"/>
          <w:szCs w:val="26"/>
          <w:rPrChange w:id="4656" w:author="Le Minh Nghia" w:date="2019-10-09T10:56:00Z">
            <w:rPr>
              <w:sz w:val="26"/>
              <w:szCs w:val="26"/>
            </w:rPr>
          </w:rPrChange>
        </w:rPr>
        <w:t>thông</w:t>
      </w:r>
      <w:proofErr w:type="spellEnd"/>
      <w:r w:rsidRPr="00B41112">
        <w:rPr>
          <w:sz w:val="26"/>
          <w:szCs w:val="26"/>
          <w:rPrChange w:id="4657" w:author="Le Minh Nghia" w:date="2019-10-09T10:56:00Z">
            <w:rPr>
              <w:sz w:val="26"/>
              <w:szCs w:val="26"/>
            </w:rPr>
          </w:rPrChange>
        </w:rPr>
        <w:t xml:space="preserve"> tin </w:t>
      </w:r>
      <w:proofErr w:type="spellStart"/>
      <w:r w:rsidRPr="00B41112">
        <w:rPr>
          <w:sz w:val="26"/>
          <w:szCs w:val="26"/>
          <w:rPrChange w:id="4658" w:author="Le Minh Nghia" w:date="2019-10-09T10:56:00Z">
            <w:rPr>
              <w:sz w:val="26"/>
              <w:szCs w:val="26"/>
            </w:rPr>
          </w:rPrChange>
        </w:rPr>
        <w:t>của</w:t>
      </w:r>
      <w:proofErr w:type="spellEnd"/>
      <w:r w:rsidR="007D736C" w:rsidRPr="00B41112">
        <w:rPr>
          <w:sz w:val="26"/>
          <w:szCs w:val="26"/>
          <w:rPrChange w:id="4659" w:author="Le Minh Nghia" w:date="2019-10-09T10:56:00Z">
            <w:rPr>
              <w:sz w:val="26"/>
              <w:szCs w:val="26"/>
            </w:rPr>
          </w:rPrChange>
        </w:rPr>
        <w:t xml:space="preserve"> </w:t>
      </w:r>
      <w:proofErr w:type="spellStart"/>
      <w:r w:rsidRPr="00B41112">
        <w:rPr>
          <w:sz w:val="26"/>
          <w:szCs w:val="26"/>
          <w:rPrChange w:id="4660" w:author="Le Minh Nghia" w:date="2019-10-09T10:56:00Z">
            <w:rPr>
              <w:sz w:val="26"/>
              <w:szCs w:val="26"/>
            </w:rPr>
          </w:rPrChange>
        </w:rPr>
        <w:t>công</w:t>
      </w:r>
      <w:proofErr w:type="spellEnd"/>
      <w:r w:rsidRPr="00B41112">
        <w:rPr>
          <w:sz w:val="26"/>
          <w:szCs w:val="26"/>
          <w:rPrChange w:id="4661" w:author="Le Minh Nghia" w:date="2019-10-09T10:56:00Z">
            <w:rPr>
              <w:sz w:val="26"/>
              <w:szCs w:val="26"/>
            </w:rPr>
          </w:rPrChange>
        </w:rPr>
        <w:t xml:space="preserve"> ty </w:t>
      </w:r>
      <w:proofErr w:type="spellStart"/>
      <w:r w:rsidRPr="00B41112">
        <w:rPr>
          <w:sz w:val="26"/>
          <w:szCs w:val="26"/>
          <w:rPrChange w:id="4662" w:author="Le Minh Nghia" w:date="2019-10-09T10:56:00Z">
            <w:rPr>
              <w:sz w:val="26"/>
              <w:szCs w:val="26"/>
            </w:rPr>
          </w:rPrChange>
        </w:rPr>
        <w:t>đang</w:t>
      </w:r>
      <w:proofErr w:type="spellEnd"/>
      <w:r w:rsidRPr="00B41112">
        <w:rPr>
          <w:sz w:val="26"/>
          <w:szCs w:val="26"/>
          <w:rPrChange w:id="4663" w:author="Le Minh Nghia" w:date="2019-10-09T10:56:00Z">
            <w:rPr>
              <w:sz w:val="26"/>
              <w:szCs w:val="26"/>
            </w:rPr>
          </w:rPrChange>
        </w:rPr>
        <w:t xml:space="preserve"> </w:t>
      </w:r>
      <w:proofErr w:type="spellStart"/>
      <w:r w:rsidRPr="00B41112">
        <w:rPr>
          <w:sz w:val="26"/>
          <w:szCs w:val="26"/>
          <w:rPrChange w:id="4664" w:author="Le Minh Nghia" w:date="2019-10-09T10:56:00Z">
            <w:rPr>
              <w:sz w:val="26"/>
              <w:szCs w:val="26"/>
            </w:rPr>
          </w:rPrChange>
        </w:rPr>
        <w:t>làm</w:t>
      </w:r>
      <w:proofErr w:type="spellEnd"/>
      <w:r w:rsidRPr="00B41112">
        <w:rPr>
          <w:sz w:val="26"/>
          <w:szCs w:val="26"/>
          <w:rPrChange w:id="4665" w:author="Le Minh Nghia" w:date="2019-10-09T10:56:00Z">
            <w:rPr>
              <w:sz w:val="26"/>
              <w:szCs w:val="26"/>
            </w:rPr>
          </w:rPrChange>
        </w:rPr>
        <w:t xml:space="preserve"> </w:t>
      </w:r>
      <w:proofErr w:type="spellStart"/>
      <w:r w:rsidRPr="00B41112">
        <w:rPr>
          <w:sz w:val="26"/>
          <w:szCs w:val="26"/>
          <w:rPrChange w:id="4666" w:author="Le Minh Nghia" w:date="2019-10-09T10:56:00Z">
            <w:rPr>
              <w:sz w:val="26"/>
              <w:szCs w:val="26"/>
            </w:rPr>
          </w:rPrChange>
        </w:rPr>
        <w:t>việc</w:t>
      </w:r>
      <w:proofErr w:type="spellEnd"/>
      <w:r w:rsidRPr="00B41112">
        <w:rPr>
          <w:sz w:val="26"/>
          <w:szCs w:val="26"/>
          <w:rPrChange w:id="4667" w:author="Le Minh Nghia" w:date="2019-10-09T10:56:00Z">
            <w:rPr>
              <w:sz w:val="26"/>
              <w:szCs w:val="26"/>
            </w:rPr>
          </w:rPrChange>
        </w:rPr>
        <w:t xml:space="preserve">, </w:t>
      </w:r>
      <w:proofErr w:type="spellStart"/>
      <w:r w:rsidRPr="00B41112">
        <w:rPr>
          <w:sz w:val="26"/>
          <w:szCs w:val="26"/>
          <w:rPrChange w:id="4668" w:author="Le Minh Nghia" w:date="2019-10-09T10:56:00Z">
            <w:rPr>
              <w:sz w:val="26"/>
              <w:szCs w:val="26"/>
            </w:rPr>
          </w:rPrChange>
        </w:rPr>
        <w:t>tiến</w:t>
      </w:r>
      <w:proofErr w:type="spellEnd"/>
      <w:r w:rsidRPr="00B41112">
        <w:rPr>
          <w:sz w:val="26"/>
          <w:szCs w:val="26"/>
          <w:rPrChange w:id="4669" w:author="Le Minh Nghia" w:date="2019-10-09T10:56:00Z">
            <w:rPr>
              <w:sz w:val="26"/>
              <w:szCs w:val="26"/>
            </w:rPr>
          </w:rPrChange>
        </w:rPr>
        <w:t xml:space="preserve"> </w:t>
      </w:r>
      <w:proofErr w:type="spellStart"/>
      <w:r w:rsidRPr="00B41112">
        <w:rPr>
          <w:sz w:val="26"/>
          <w:szCs w:val="26"/>
          <w:rPrChange w:id="4670" w:author="Le Minh Nghia" w:date="2019-10-09T10:56:00Z">
            <w:rPr>
              <w:sz w:val="26"/>
              <w:szCs w:val="26"/>
            </w:rPr>
          </w:rPrChange>
        </w:rPr>
        <w:t>trình</w:t>
      </w:r>
      <w:proofErr w:type="spellEnd"/>
      <w:r w:rsidRPr="00B41112">
        <w:rPr>
          <w:sz w:val="26"/>
          <w:szCs w:val="26"/>
          <w:rPrChange w:id="4671" w:author="Le Minh Nghia" w:date="2019-10-09T10:56:00Z">
            <w:rPr>
              <w:sz w:val="26"/>
              <w:szCs w:val="26"/>
            </w:rPr>
          </w:rPrChange>
        </w:rPr>
        <w:t xml:space="preserve"> </w:t>
      </w:r>
      <w:proofErr w:type="spellStart"/>
      <w:r w:rsidRPr="00B41112">
        <w:rPr>
          <w:sz w:val="26"/>
          <w:szCs w:val="26"/>
          <w:rPrChange w:id="4672" w:author="Le Minh Nghia" w:date="2019-10-09T10:56:00Z">
            <w:rPr>
              <w:sz w:val="26"/>
              <w:szCs w:val="26"/>
            </w:rPr>
          </w:rPrChange>
        </w:rPr>
        <w:t>của</w:t>
      </w:r>
      <w:proofErr w:type="spellEnd"/>
      <w:r w:rsidRPr="00B41112">
        <w:rPr>
          <w:sz w:val="26"/>
          <w:szCs w:val="26"/>
          <w:rPrChange w:id="4673" w:author="Le Minh Nghia" w:date="2019-10-09T10:56:00Z">
            <w:rPr>
              <w:sz w:val="26"/>
              <w:szCs w:val="26"/>
            </w:rPr>
          </w:rPrChange>
        </w:rPr>
        <w:t xml:space="preserve"> </w:t>
      </w:r>
      <w:proofErr w:type="spellStart"/>
      <w:r w:rsidRPr="00B41112">
        <w:rPr>
          <w:sz w:val="26"/>
          <w:szCs w:val="26"/>
          <w:rPrChange w:id="4674" w:author="Le Minh Nghia" w:date="2019-10-09T10:56:00Z">
            <w:rPr>
              <w:sz w:val="26"/>
              <w:szCs w:val="26"/>
            </w:rPr>
          </w:rPrChange>
        </w:rPr>
        <w:t>công</w:t>
      </w:r>
      <w:proofErr w:type="spellEnd"/>
      <w:r w:rsidRPr="00B41112">
        <w:rPr>
          <w:sz w:val="26"/>
          <w:szCs w:val="26"/>
          <w:rPrChange w:id="4675" w:author="Le Minh Nghia" w:date="2019-10-09T10:56:00Z">
            <w:rPr>
              <w:sz w:val="26"/>
              <w:szCs w:val="26"/>
            </w:rPr>
          </w:rPrChange>
        </w:rPr>
        <w:t xml:space="preserve"> </w:t>
      </w:r>
      <w:proofErr w:type="spellStart"/>
      <w:r w:rsidRPr="00B41112">
        <w:rPr>
          <w:sz w:val="26"/>
          <w:szCs w:val="26"/>
          <w:rPrChange w:id="4676" w:author="Le Minh Nghia" w:date="2019-10-09T10:56:00Z">
            <w:rPr>
              <w:sz w:val="26"/>
              <w:szCs w:val="26"/>
            </w:rPr>
          </w:rPrChange>
        </w:rPr>
        <w:t>việc</w:t>
      </w:r>
      <w:proofErr w:type="spellEnd"/>
      <w:r w:rsidRPr="00B41112">
        <w:rPr>
          <w:sz w:val="26"/>
          <w:szCs w:val="26"/>
          <w:rPrChange w:id="4677" w:author="Le Minh Nghia" w:date="2019-10-09T10:56:00Z">
            <w:rPr>
              <w:sz w:val="26"/>
              <w:szCs w:val="26"/>
            </w:rPr>
          </w:rPrChange>
        </w:rPr>
        <w:t xml:space="preserve">, </w:t>
      </w:r>
      <w:proofErr w:type="spellStart"/>
      <w:r w:rsidRPr="00B41112">
        <w:rPr>
          <w:sz w:val="26"/>
          <w:szCs w:val="26"/>
          <w:rPrChange w:id="4678" w:author="Le Minh Nghia" w:date="2019-10-09T10:56:00Z">
            <w:rPr>
              <w:sz w:val="26"/>
              <w:szCs w:val="26"/>
            </w:rPr>
          </w:rPrChange>
        </w:rPr>
        <w:t>diễn</w:t>
      </w:r>
      <w:proofErr w:type="spellEnd"/>
      <w:r w:rsidRPr="00B41112">
        <w:rPr>
          <w:sz w:val="26"/>
          <w:szCs w:val="26"/>
          <w:rPrChange w:id="4679" w:author="Le Minh Nghia" w:date="2019-10-09T10:56:00Z">
            <w:rPr>
              <w:sz w:val="26"/>
              <w:szCs w:val="26"/>
            </w:rPr>
          </w:rPrChange>
        </w:rPr>
        <w:t xml:space="preserve"> </w:t>
      </w:r>
      <w:proofErr w:type="spellStart"/>
      <w:r w:rsidRPr="00B41112">
        <w:rPr>
          <w:sz w:val="26"/>
          <w:szCs w:val="26"/>
          <w:rPrChange w:id="4680" w:author="Le Minh Nghia" w:date="2019-10-09T10:56:00Z">
            <w:rPr>
              <w:sz w:val="26"/>
              <w:szCs w:val="26"/>
            </w:rPr>
          </w:rPrChange>
        </w:rPr>
        <w:t>biến</w:t>
      </w:r>
      <w:proofErr w:type="spellEnd"/>
      <w:r w:rsidRPr="00B41112">
        <w:rPr>
          <w:sz w:val="26"/>
          <w:szCs w:val="26"/>
          <w:rPrChange w:id="4681" w:author="Le Minh Nghia" w:date="2019-10-09T10:56:00Z">
            <w:rPr>
              <w:sz w:val="26"/>
              <w:szCs w:val="26"/>
            </w:rPr>
          </w:rPrChange>
        </w:rPr>
        <w:t xml:space="preserve"> </w:t>
      </w:r>
      <w:proofErr w:type="spellStart"/>
      <w:r w:rsidRPr="00B41112">
        <w:rPr>
          <w:sz w:val="26"/>
          <w:szCs w:val="26"/>
          <w:rPrChange w:id="4682" w:author="Le Minh Nghia" w:date="2019-10-09T10:56:00Z">
            <w:rPr>
              <w:sz w:val="26"/>
              <w:szCs w:val="26"/>
            </w:rPr>
          </w:rPrChange>
        </w:rPr>
        <w:t>và</w:t>
      </w:r>
      <w:proofErr w:type="spellEnd"/>
      <w:r w:rsidRPr="00B41112">
        <w:rPr>
          <w:sz w:val="26"/>
          <w:szCs w:val="26"/>
          <w:rPrChange w:id="4683" w:author="Le Minh Nghia" w:date="2019-10-09T10:56:00Z">
            <w:rPr>
              <w:sz w:val="26"/>
              <w:szCs w:val="26"/>
            </w:rPr>
          </w:rPrChange>
        </w:rPr>
        <w:t xml:space="preserve"> </w:t>
      </w:r>
      <w:proofErr w:type="spellStart"/>
      <w:r w:rsidRPr="00B41112">
        <w:rPr>
          <w:sz w:val="26"/>
          <w:szCs w:val="26"/>
          <w:rPrChange w:id="4684" w:author="Le Minh Nghia" w:date="2019-10-09T10:56:00Z">
            <w:rPr>
              <w:sz w:val="26"/>
              <w:szCs w:val="26"/>
            </w:rPr>
          </w:rPrChange>
        </w:rPr>
        <w:t>lịch</w:t>
      </w:r>
      <w:proofErr w:type="spellEnd"/>
      <w:r w:rsidRPr="00B41112">
        <w:rPr>
          <w:sz w:val="26"/>
          <w:szCs w:val="26"/>
          <w:rPrChange w:id="4685" w:author="Le Minh Nghia" w:date="2019-10-09T10:56:00Z">
            <w:rPr>
              <w:sz w:val="26"/>
              <w:szCs w:val="26"/>
            </w:rPr>
          </w:rPrChange>
        </w:rPr>
        <w:t xml:space="preserve"> </w:t>
      </w:r>
      <w:proofErr w:type="spellStart"/>
      <w:r w:rsidRPr="00B41112">
        <w:rPr>
          <w:sz w:val="26"/>
          <w:szCs w:val="26"/>
          <w:rPrChange w:id="4686" w:author="Le Minh Nghia" w:date="2019-10-09T10:56:00Z">
            <w:rPr>
              <w:sz w:val="26"/>
              <w:szCs w:val="26"/>
            </w:rPr>
          </w:rPrChange>
        </w:rPr>
        <w:t>sử</w:t>
      </w:r>
      <w:proofErr w:type="spellEnd"/>
      <w:r w:rsidRPr="00B41112">
        <w:rPr>
          <w:sz w:val="26"/>
          <w:szCs w:val="26"/>
          <w:rPrChange w:id="4687" w:author="Le Minh Nghia" w:date="2019-10-09T10:56:00Z">
            <w:rPr>
              <w:sz w:val="26"/>
              <w:szCs w:val="26"/>
            </w:rPr>
          </w:rPrChange>
        </w:rPr>
        <w:t xml:space="preserve"> </w:t>
      </w:r>
      <w:proofErr w:type="spellStart"/>
      <w:r w:rsidRPr="00B41112">
        <w:rPr>
          <w:sz w:val="26"/>
          <w:szCs w:val="26"/>
          <w:rPrChange w:id="4688" w:author="Le Minh Nghia" w:date="2019-10-09T10:56:00Z">
            <w:rPr>
              <w:sz w:val="26"/>
              <w:szCs w:val="26"/>
            </w:rPr>
          </w:rPrChange>
        </w:rPr>
        <w:t>làm</w:t>
      </w:r>
      <w:proofErr w:type="spellEnd"/>
      <w:r w:rsidRPr="00B41112">
        <w:rPr>
          <w:sz w:val="26"/>
          <w:szCs w:val="26"/>
          <w:rPrChange w:id="4689" w:author="Le Minh Nghia" w:date="2019-10-09T10:56:00Z">
            <w:rPr>
              <w:sz w:val="26"/>
              <w:szCs w:val="26"/>
            </w:rPr>
          </w:rPrChange>
        </w:rPr>
        <w:t xml:space="preserve"> </w:t>
      </w:r>
      <w:proofErr w:type="spellStart"/>
      <w:r w:rsidRPr="00B41112">
        <w:rPr>
          <w:sz w:val="26"/>
          <w:szCs w:val="26"/>
          <w:rPrChange w:id="4690" w:author="Le Minh Nghia" w:date="2019-10-09T10:56:00Z">
            <w:rPr>
              <w:sz w:val="26"/>
              <w:szCs w:val="26"/>
            </w:rPr>
          </w:rPrChange>
        </w:rPr>
        <w:t>việc</w:t>
      </w:r>
      <w:proofErr w:type="spellEnd"/>
      <w:r w:rsidRPr="00B41112">
        <w:rPr>
          <w:sz w:val="26"/>
          <w:szCs w:val="26"/>
          <w:rPrChange w:id="4691" w:author="Le Minh Nghia" w:date="2019-10-09T10:56:00Z">
            <w:rPr>
              <w:sz w:val="26"/>
              <w:szCs w:val="26"/>
            </w:rPr>
          </w:rPrChange>
        </w:rPr>
        <w:t xml:space="preserve"> </w:t>
      </w:r>
      <w:proofErr w:type="spellStart"/>
      <w:r w:rsidRPr="00B41112">
        <w:rPr>
          <w:sz w:val="26"/>
          <w:szCs w:val="26"/>
          <w:rPrChange w:id="4692" w:author="Le Minh Nghia" w:date="2019-10-09T10:56:00Z">
            <w:rPr>
              <w:sz w:val="26"/>
              <w:szCs w:val="26"/>
            </w:rPr>
          </w:rPrChange>
        </w:rPr>
        <w:t>của</w:t>
      </w:r>
      <w:proofErr w:type="spellEnd"/>
      <w:r w:rsidRPr="00B41112">
        <w:rPr>
          <w:sz w:val="26"/>
          <w:szCs w:val="26"/>
          <w:rPrChange w:id="4693" w:author="Le Minh Nghia" w:date="2019-10-09T10:56:00Z">
            <w:rPr>
              <w:sz w:val="26"/>
              <w:szCs w:val="26"/>
            </w:rPr>
          </w:rPrChange>
        </w:rPr>
        <w:t xml:space="preserve"> </w:t>
      </w:r>
      <w:proofErr w:type="spellStart"/>
      <w:r w:rsidRPr="00B41112">
        <w:rPr>
          <w:sz w:val="26"/>
          <w:szCs w:val="26"/>
          <w:rPrChange w:id="4694" w:author="Le Minh Nghia" w:date="2019-10-09T10:56:00Z">
            <w:rPr>
              <w:sz w:val="26"/>
              <w:szCs w:val="26"/>
            </w:rPr>
          </w:rPrChange>
        </w:rPr>
        <w:t>cựu</w:t>
      </w:r>
      <w:proofErr w:type="spellEnd"/>
      <w:r w:rsidRPr="00B41112">
        <w:rPr>
          <w:sz w:val="26"/>
          <w:szCs w:val="26"/>
          <w:rPrChange w:id="4695" w:author="Le Minh Nghia" w:date="2019-10-09T10:56:00Z">
            <w:rPr>
              <w:sz w:val="26"/>
              <w:szCs w:val="26"/>
            </w:rPr>
          </w:rPrChange>
        </w:rPr>
        <w:t xml:space="preserve"> </w:t>
      </w:r>
      <w:proofErr w:type="spellStart"/>
      <w:r w:rsidRPr="00B41112">
        <w:rPr>
          <w:sz w:val="26"/>
          <w:szCs w:val="26"/>
          <w:rPrChange w:id="4696" w:author="Le Minh Nghia" w:date="2019-10-09T10:56:00Z">
            <w:rPr>
              <w:sz w:val="26"/>
              <w:szCs w:val="26"/>
            </w:rPr>
          </w:rPrChange>
        </w:rPr>
        <w:t>sinh</w:t>
      </w:r>
      <w:proofErr w:type="spellEnd"/>
      <w:r w:rsidRPr="00B41112">
        <w:rPr>
          <w:sz w:val="26"/>
          <w:szCs w:val="26"/>
          <w:rPrChange w:id="4697" w:author="Le Minh Nghia" w:date="2019-10-09T10:56:00Z">
            <w:rPr>
              <w:sz w:val="26"/>
              <w:szCs w:val="26"/>
            </w:rPr>
          </w:rPrChange>
        </w:rPr>
        <w:t xml:space="preserve"> </w:t>
      </w:r>
      <w:proofErr w:type="spellStart"/>
      <w:r w:rsidRPr="00B41112">
        <w:rPr>
          <w:sz w:val="26"/>
          <w:szCs w:val="26"/>
          <w:rPrChange w:id="4698" w:author="Le Minh Nghia" w:date="2019-10-09T10:56:00Z">
            <w:rPr>
              <w:sz w:val="26"/>
              <w:szCs w:val="26"/>
            </w:rPr>
          </w:rPrChange>
        </w:rPr>
        <w:t>viên</w:t>
      </w:r>
      <w:proofErr w:type="spellEnd"/>
      <w:r w:rsidRPr="00B41112">
        <w:rPr>
          <w:sz w:val="26"/>
          <w:szCs w:val="26"/>
          <w:rPrChange w:id="4699" w:author="Le Minh Nghia" w:date="2019-10-09T10:56:00Z">
            <w:rPr>
              <w:sz w:val="26"/>
              <w:szCs w:val="26"/>
            </w:rPr>
          </w:rPrChange>
        </w:rPr>
        <w:t xml:space="preserve">, </w:t>
      </w:r>
      <w:proofErr w:type="spellStart"/>
      <w:r w:rsidRPr="00B41112">
        <w:rPr>
          <w:sz w:val="26"/>
          <w:szCs w:val="26"/>
          <w:rPrChange w:id="4700" w:author="Le Minh Nghia" w:date="2019-10-09T10:56:00Z">
            <w:rPr>
              <w:sz w:val="26"/>
              <w:szCs w:val="26"/>
            </w:rPr>
          </w:rPrChange>
        </w:rPr>
        <w:t>còn</w:t>
      </w:r>
      <w:proofErr w:type="spellEnd"/>
      <w:r w:rsidRPr="00B41112">
        <w:rPr>
          <w:sz w:val="26"/>
          <w:szCs w:val="26"/>
          <w:rPrChange w:id="4701" w:author="Le Minh Nghia" w:date="2019-10-09T10:56:00Z">
            <w:rPr>
              <w:sz w:val="26"/>
              <w:szCs w:val="26"/>
            </w:rPr>
          </w:rPrChange>
        </w:rPr>
        <w:t xml:space="preserve"> </w:t>
      </w:r>
      <w:proofErr w:type="spellStart"/>
      <w:r w:rsidRPr="00B41112">
        <w:rPr>
          <w:sz w:val="26"/>
          <w:szCs w:val="26"/>
          <w:rPrChange w:id="4702" w:author="Le Minh Nghia" w:date="2019-10-09T10:56:00Z">
            <w:rPr>
              <w:sz w:val="26"/>
              <w:szCs w:val="26"/>
            </w:rPr>
          </w:rPrChange>
        </w:rPr>
        <w:t>nếu</w:t>
      </w:r>
      <w:proofErr w:type="spellEnd"/>
      <w:r w:rsidRPr="00B41112">
        <w:rPr>
          <w:sz w:val="26"/>
          <w:szCs w:val="26"/>
          <w:rPrChange w:id="4703" w:author="Le Minh Nghia" w:date="2019-10-09T10:56:00Z">
            <w:rPr>
              <w:sz w:val="26"/>
              <w:szCs w:val="26"/>
            </w:rPr>
          </w:rPrChange>
        </w:rPr>
        <w:t xml:space="preserve"> </w:t>
      </w:r>
      <w:proofErr w:type="spellStart"/>
      <w:r w:rsidRPr="00B41112">
        <w:rPr>
          <w:sz w:val="26"/>
          <w:szCs w:val="26"/>
          <w:rPrChange w:id="4704" w:author="Le Minh Nghia" w:date="2019-10-09T10:56:00Z">
            <w:rPr>
              <w:sz w:val="26"/>
              <w:szCs w:val="26"/>
            </w:rPr>
          </w:rPrChange>
        </w:rPr>
        <w:t>nghỉ</w:t>
      </w:r>
      <w:proofErr w:type="spellEnd"/>
      <w:r w:rsidRPr="00B41112">
        <w:rPr>
          <w:sz w:val="26"/>
          <w:szCs w:val="26"/>
          <w:rPrChange w:id="4705" w:author="Le Minh Nghia" w:date="2019-10-09T10:56:00Z">
            <w:rPr>
              <w:sz w:val="26"/>
              <w:szCs w:val="26"/>
            </w:rPr>
          </w:rPrChange>
        </w:rPr>
        <w:t xml:space="preserve"> </w:t>
      </w:r>
      <w:proofErr w:type="spellStart"/>
      <w:r w:rsidRPr="00B41112">
        <w:rPr>
          <w:sz w:val="26"/>
          <w:szCs w:val="26"/>
          <w:rPrChange w:id="4706" w:author="Le Minh Nghia" w:date="2019-10-09T10:56:00Z">
            <w:rPr>
              <w:sz w:val="26"/>
              <w:szCs w:val="26"/>
            </w:rPr>
          </w:rPrChange>
        </w:rPr>
        <w:t>học</w:t>
      </w:r>
      <w:proofErr w:type="spellEnd"/>
      <w:r w:rsidRPr="00B41112">
        <w:rPr>
          <w:sz w:val="26"/>
          <w:szCs w:val="26"/>
          <w:rPrChange w:id="4707" w:author="Le Minh Nghia" w:date="2019-10-09T10:56:00Z">
            <w:rPr>
              <w:sz w:val="26"/>
              <w:szCs w:val="26"/>
            </w:rPr>
          </w:rPrChange>
        </w:rPr>
        <w:t xml:space="preserve"> </w:t>
      </w:r>
      <w:proofErr w:type="spellStart"/>
      <w:r w:rsidRPr="00B41112">
        <w:rPr>
          <w:sz w:val="26"/>
          <w:szCs w:val="26"/>
          <w:rPrChange w:id="4708" w:author="Le Minh Nghia" w:date="2019-10-09T10:56:00Z">
            <w:rPr>
              <w:sz w:val="26"/>
              <w:szCs w:val="26"/>
            </w:rPr>
          </w:rPrChange>
        </w:rPr>
        <w:t>giữa</w:t>
      </w:r>
      <w:proofErr w:type="spellEnd"/>
      <w:r w:rsidRPr="00B41112">
        <w:rPr>
          <w:sz w:val="26"/>
          <w:szCs w:val="26"/>
          <w:rPrChange w:id="4709" w:author="Le Minh Nghia" w:date="2019-10-09T10:56:00Z">
            <w:rPr>
              <w:sz w:val="26"/>
              <w:szCs w:val="26"/>
            </w:rPr>
          </w:rPrChange>
        </w:rPr>
        <w:t xml:space="preserve"> </w:t>
      </w:r>
      <w:proofErr w:type="spellStart"/>
      <w:r w:rsidRPr="00B41112">
        <w:rPr>
          <w:sz w:val="26"/>
          <w:szCs w:val="26"/>
          <w:rPrChange w:id="4710" w:author="Le Minh Nghia" w:date="2019-10-09T10:56:00Z">
            <w:rPr>
              <w:sz w:val="26"/>
              <w:szCs w:val="26"/>
            </w:rPr>
          </w:rPrChange>
        </w:rPr>
        <w:t>chừng</w:t>
      </w:r>
      <w:proofErr w:type="spellEnd"/>
      <w:r w:rsidRPr="00B41112">
        <w:rPr>
          <w:sz w:val="26"/>
          <w:szCs w:val="26"/>
          <w:rPrChange w:id="4711" w:author="Le Minh Nghia" w:date="2019-10-09T10:56:00Z">
            <w:rPr>
              <w:sz w:val="26"/>
              <w:szCs w:val="26"/>
            </w:rPr>
          </w:rPrChange>
        </w:rPr>
        <w:t xml:space="preserve"> </w:t>
      </w:r>
      <w:proofErr w:type="spellStart"/>
      <w:r w:rsidRPr="00B41112">
        <w:rPr>
          <w:sz w:val="26"/>
          <w:szCs w:val="26"/>
          <w:rPrChange w:id="4712" w:author="Le Minh Nghia" w:date="2019-10-09T10:56:00Z">
            <w:rPr>
              <w:sz w:val="26"/>
              <w:szCs w:val="26"/>
            </w:rPr>
          </w:rPrChange>
        </w:rPr>
        <w:t>thì</w:t>
      </w:r>
      <w:proofErr w:type="spellEnd"/>
      <w:r w:rsidRPr="00B41112">
        <w:rPr>
          <w:sz w:val="26"/>
          <w:szCs w:val="26"/>
          <w:rPrChange w:id="4713" w:author="Le Minh Nghia" w:date="2019-10-09T10:56:00Z">
            <w:rPr>
              <w:sz w:val="26"/>
              <w:szCs w:val="26"/>
            </w:rPr>
          </w:rPrChange>
        </w:rPr>
        <w:t xml:space="preserve"> </w:t>
      </w:r>
      <w:proofErr w:type="spellStart"/>
      <w:r w:rsidRPr="00B41112">
        <w:rPr>
          <w:sz w:val="26"/>
          <w:szCs w:val="26"/>
          <w:rPrChange w:id="4714" w:author="Le Minh Nghia" w:date="2019-10-09T10:56:00Z">
            <w:rPr>
              <w:sz w:val="26"/>
              <w:szCs w:val="26"/>
            </w:rPr>
          </w:rPrChange>
        </w:rPr>
        <w:t>cần</w:t>
      </w:r>
      <w:proofErr w:type="spellEnd"/>
      <w:r w:rsidRPr="00B41112">
        <w:rPr>
          <w:sz w:val="26"/>
          <w:szCs w:val="26"/>
          <w:rPrChange w:id="4715" w:author="Le Minh Nghia" w:date="2019-10-09T10:56:00Z">
            <w:rPr>
              <w:sz w:val="26"/>
              <w:szCs w:val="26"/>
            </w:rPr>
          </w:rPrChange>
        </w:rPr>
        <w:t xml:space="preserve"> </w:t>
      </w:r>
      <w:proofErr w:type="spellStart"/>
      <w:r w:rsidRPr="00B41112">
        <w:rPr>
          <w:sz w:val="26"/>
          <w:szCs w:val="26"/>
          <w:rPrChange w:id="4716" w:author="Le Minh Nghia" w:date="2019-10-09T10:56:00Z">
            <w:rPr>
              <w:sz w:val="26"/>
              <w:szCs w:val="26"/>
            </w:rPr>
          </w:rPrChange>
        </w:rPr>
        <w:t>liên</w:t>
      </w:r>
      <w:proofErr w:type="spellEnd"/>
      <w:r w:rsidRPr="00B41112">
        <w:rPr>
          <w:sz w:val="26"/>
          <w:szCs w:val="26"/>
          <w:rPrChange w:id="4717" w:author="Le Minh Nghia" w:date="2019-10-09T10:56:00Z">
            <w:rPr>
              <w:sz w:val="26"/>
              <w:szCs w:val="26"/>
            </w:rPr>
          </w:rPrChange>
        </w:rPr>
        <w:t xml:space="preserve"> </w:t>
      </w:r>
      <w:proofErr w:type="spellStart"/>
      <w:r w:rsidRPr="00B41112">
        <w:rPr>
          <w:sz w:val="26"/>
          <w:szCs w:val="26"/>
          <w:rPrChange w:id="4718" w:author="Le Minh Nghia" w:date="2019-10-09T10:56:00Z">
            <w:rPr>
              <w:sz w:val="26"/>
              <w:szCs w:val="26"/>
            </w:rPr>
          </w:rPrChange>
        </w:rPr>
        <w:t>hệ</w:t>
      </w:r>
      <w:proofErr w:type="spellEnd"/>
      <w:r w:rsidRPr="00B41112">
        <w:rPr>
          <w:sz w:val="26"/>
          <w:szCs w:val="26"/>
          <w:rPrChange w:id="4719" w:author="Le Minh Nghia" w:date="2019-10-09T10:56:00Z">
            <w:rPr>
              <w:sz w:val="26"/>
              <w:szCs w:val="26"/>
            </w:rPr>
          </w:rPrChange>
        </w:rPr>
        <w:t xml:space="preserve"> </w:t>
      </w:r>
      <w:proofErr w:type="spellStart"/>
      <w:r w:rsidRPr="00B41112">
        <w:rPr>
          <w:sz w:val="26"/>
          <w:szCs w:val="26"/>
          <w:rPrChange w:id="4720" w:author="Le Minh Nghia" w:date="2019-10-09T10:56:00Z">
            <w:rPr>
              <w:sz w:val="26"/>
              <w:szCs w:val="26"/>
            </w:rPr>
          </w:rPrChange>
        </w:rPr>
        <w:t>để</w:t>
      </w:r>
      <w:proofErr w:type="spellEnd"/>
      <w:r w:rsidR="007D736C" w:rsidRPr="00B41112">
        <w:rPr>
          <w:sz w:val="26"/>
          <w:szCs w:val="26"/>
          <w:rPrChange w:id="4721" w:author="Le Minh Nghia" w:date="2019-10-09T10:56:00Z">
            <w:rPr>
              <w:sz w:val="26"/>
              <w:szCs w:val="26"/>
            </w:rPr>
          </w:rPrChange>
        </w:rPr>
        <w:t xml:space="preserve"> </w:t>
      </w:r>
      <w:proofErr w:type="spellStart"/>
      <w:r w:rsidRPr="00B41112">
        <w:rPr>
          <w:sz w:val="26"/>
          <w:szCs w:val="26"/>
          <w:rPrChange w:id="4722" w:author="Le Minh Nghia" w:date="2019-10-09T10:56:00Z">
            <w:rPr>
              <w:sz w:val="26"/>
              <w:szCs w:val="26"/>
            </w:rPr>
          </w:rPrChange>
        </w:rPr>
        <w:t>xem</w:t>
      </w:r>
      <w:proofErr w:type="spellEnd"/>
      <w:r w:rsidRPr="00B41112">
        <w:rPr>
          <w:sz w:val="26"/>
          <w:szCs w:val="26"/>
          <w:rPrChange w:id="4723" w:author="Le Minh Nghia" w:date="2019-10-09T10:56:00Z">
            <w:rPr>
              <w:sz w:val="26"/>
              <w:szCs w:val="26"/>
            </w:rPr>
          </w:rPrChange>
        </w:rPr>
        <w:t xml:space="preserve"> </w:t>
      </w:r>
      <w:proofErr w:type="spellStart"/>
      <w:r w:rsidRPr="00B41112">
        <w:rPr>
          <w:sz w:val="26"/>
          <w:szCs w:val="26"/>
          <w:rPrChange w:id="4724" w:author="Le Minh Nghia" w:date="2019-10-09T10:56:00Z">
            <w:rPr>
              <w:sz w:val="26"/>
              <w:szCs w:val="26"/>
            </w:rPr>
          </w:rPrChange>
        </w:rPr>
        <w:t>xét</w:t>
      </w:r>
      <w:proofErr w:type="spellEnd"/>
      <w:r w:rsidRPr="00B41112">
        <w:rPr>
          <w:sz w:val="26"/>
          <w:szCs w:val="26"/>
          <w:rPrChange w:id="4725" w:author="Le Minh Nghia" w:date="2019-10-09T10:56:00Z">
            <w:rPr>
              <w:sz w:val="26"/>
              <w:szCs w:val="26"/>
            </w:rPr>
          </w:rPrChange>
        </w:rPr>
        <w:t xml:space="preserve"> </w:t>
      </w:r>
      <w:proofErr w:type="spellStart"/>
      <w:r w:rsidRPr="00B41112">
        <w:rPr>
          <w:sz w:val="26"/>
          <w:szCs w:val="26"/>
          <w:rPrChange w:id="4726" w:author="Le Minh Nghia" w:date="2019-10-09T10:56:00Z">
            <w:rPr>
              <w:sz w:val="26"/>
              <w:szCs w:val="26"/>
            </w:rPr>
          </w:rPrChange>
        </w:rPr>
        <w:t>hoàn</w:t>
      </w:r>
      <w:proofErr w:type="spellEnd"/>
      <w:r w:rsidRPr="00B41112">
        <w:rPr>
          <w:sz w:val="26"/>
          <w:szCs w:val="26"/>
          <w:rPrChange w:id="4727" w:author="Le Minh Nghia" w:date="2019-10-09T10:56:00Z">
            <w:rPr>
              <w:sz w:val="26"/>
              <w:szCs w:val="26"/>
            </w:rPr>
          </w:rPrChange>
        </w:rPr>
        <w:t xml:space="preserve"> </w:t>
      </w:r>
      <w:proofErr w:type="spellStart"/>
      <w:r w:rsidRPr="00B41112">
        <w:rPr>
          <w:sz w:val="26"/>
          <w:szCs w:val="26"/>
          <w:rPrChange w:id="4728" w:author="Le Minh Nghia" w:date="2019-10-09T10:56:00Z">
            <w:rPr>
              <w:sz w:val="26"/>
              <w:szCs w:val="26"/>
            </w:rPr>
          </w:rPrChange>
        </w:rPr>
        <w:t>cảnh</w:t>
      </w:r>
      <w:proofErr w:type="spellEnd"/>
      <w:r w:rsidRPr="00B41112">
        <w:rPr>
          <w:sz w:val="26"/>
          <w:szCs w:val="26"/>
          <w:rPrChange w:id="4729" w:author="Le Minh Nghia" w:date="2019-10-09T10:56:00Z">
            <w:rPr>
              <w:sz w:val="26"/>
              <w:szCs w:val="26"/>
            </w:rPr>
          </w:rPrChange>
        </w:rPr>
        <w:t xml:space="preserve"> </w:t>
      </w:r>
      <w:proofErr w:type="spellStart"/>
      <w:r w:rsidRPr="00B41112">
        <w:rPr>
          <w:sz w:val="26"/>
          <w:szCs w:val="26"/>
          <w:rPrChange w:id="4730" w:author="Le Minh Nghia" w:date="2019-10-09T10:56:00Z">
            <w:rPr>
              <w:sz w:val="26"/>
              <w:szCs w:val="26"/>
            </w:rPr>
          </w:rPrChange>
        </w:rPr>
        <w:t>như</w:t>
      </w:r>
      <w:proofErr w:type="spellEnd"/>
      <w:r w:rsidRPr="00B41112">
        <w:rPr>
          <w:sz w:val="26"/>
          <w:szCs w:val="26"/>
          <w:rPrChange w:id="4731" w:author="Le Minh Nghia" w:date="2019-10-09T10:56:00Z">
            <w:rPr>
              <w:sz w:val="26"/>
              <w:szCs w:val="26"/>
            </w:rPr>
          </w:rPrChange>
        </w:rPr>
        <w:t xml:space="preserve"> </w:t>
      </w:r>
      <w:proofErr w:type="spellStart"/>
      <w:r w:rsidRPr="00B41112">
        <w:rPr>
          <w:sz w:val="26"/>
          <w:szCs w:val="26"/>
          <w:rPrChange w:id="4732" w:author="Le Minh Nghia" w:date="2019-10-09T10:56:00Z">
            <w:rPr>
              <w:sz w:val="26"/>
              <w:szCs w:val="26"/>
            </w:rPr>
          </w:rPrChange>
        </w:rPr>
        <w:t>thế</w:t>
      </w:r>
      <w:proofErr w:type="spellEnd"/>
      <w:r w:rsidRPr="00B41112">
        <w:rPr>
          <w:sz w:val="26"/>
          <w:szCs w:val="26"/>
          <w:rPrChange w:id="4733" w:author="Le Minh Nghia" w:date="2019-10-09T10:56:00Z">
            <w:rPr>
              <w:sz w:val="26"/>
              <w:szCs w:val="26"/>
            </w:rPr>
          </w:rPrChange>
        </w:rPr>
        <w:t xml:space="preserve"> </w:t>
      </w:r>
      <w:proofErr w:type="spellStart"/>
      <w:r w:rsidRPr="00B41112">
        <w:rPr>
          <w:sz w:val="26"/>
          <w:szCs w:val="26"/>
          <w:rPrChange w:id="4734" w:author="Le Minh Nghia" w:date="2019-10-09T10:56:00Z">
            <w:rPr>
              <w:sz w:val="26"/>
              <w:szCs w:val="26"/>
            </w:rPr>
          </w:rPrChange>
        </w:rPr>
        <w:t>nào</w:t>
      </w:r>
      <w:proofErr w:type="spellEnd"/>
      <w:r w:rsidRPr="00B41112">
        <w:rPr>
          <w:sz w:val="26"/>
          <w:szCs w:val="26"/>
          <w:rPrChange w:id="4735" w:author="Le Minh Nghia" w:date="2019-10-09T10:56:00Z">
            <w:rPr>
              <w:sz w:val="26"/>
              <w:szCs w:val="26"/>
            </w:rPr>
          </w:rPrChange>
        </w:rPr>
        <w:t xml:space="preserve"> </w:t>
      </w:r>
      <w:proofErr w:type="spellStart"/>
      <w:r w:rsidRPr="00B41112">
        <w:rPr>
          <w:sz w:val="26"/>
          <w:szCs w:val="26"/>
          <w:rPrChange w:id="4736" w:author="Le Minh Nghia" w:date="2019-10-09T10:56:00Z">
            <w:rPr>
              <w:sz w:val="26"/>
              <w:szCs w:val="26"/>
            </w:rPr>
          </w:rPrChange>
        </w:rPr>
        <w:t>để</w:t>
      </w:r>
      <w:proofErr w:type="spellEnd"/>
      <w:r w:rsidRPr="00B41112">
        <w:rPr>
          <w:sz w:val="26"/>
          <w:szCs w:val="26"/>
          <w:rPrChange w:id="4737" w:author="Le Minh Nghia" w:date="2019-10-09T10:56:00Z">
            <w:rPr>
              <w:sz w:val="26"/>
              <w:szCs w:val="26"/>
            </w:rPr>
          </w:rPrChange>
        </w:rPr>
        <w:t xml:space="preserve"> </w:t>
      </w:r>
      <w:proofErr w:type="spellStart"/>
      <w:r w:rsidRPr="00B41112">
        <w:rPr>
          <w:sz w:val="26"/>
          <w:szCs w:val="26"/>
          <w:rPrChange w:id="4738" w:author="Le Minh Nghia" w:date="2019-10-09T10:56:00Z">
            <w:rPr>
              <w:sz w:val="26"/>
              <w:szCs w:val="26"/>
            </w:rPr>
          </w:rPrChange>
        </w:rPr>
        <w:t>quyên</w:t>
      </w:r>
      <w:proofErr w:type="spellEnd"/>
      <w:r w:rsidRPr="00B41112">
        <w:rPr>
          <w:sz w:val="26"/>
          <w:szCs w:val="26"/>
          <w:rPrChange w:id="4739" w:author="Le Minh Nghia" w:date="2019-10-09T10:56:00Z">
            <w:rPr>
              <w:sz w:val="26"/>
              <w:szCs w:val="26"/>
            </w:rPr>
          </w:rPrChange>
        </w:rPr>
        <w:t xml:space="preserve"> </w:t>
      </w:r>
      <w:proofErr w:type="spellStart"/>
      <w:r w:rsidRPr="00B41112">
        <w:rPr>
          <w:sz w:val="26"/>
          <w:szCs w:val="26"/>
          <w:rPrChange w:id="4740" w:author="Le Minh Nghia" w:date="2019-10-09T10:56:00Z">
            <w:rPr>
              <w:sz w:val="26"/>
              <w:szCs w:val="26"/>
            </w:rPr>
          </w:rPrChange>
        </w:rPr>
        <w:t>tặng</w:t>
      </w:r>
      <w:proofErr w:type="spellEnd"/>
      <w:r w:rsidRPr="00B41112">
        <w:rPr>
          <w:sz w:val="26"/>
          <w:szCs w:val="26"/>
          <w:rPrChange w:id="4741" w:author="Le Minh Nghia" w:date="2019-10-09T10:56:00Z">
            <w:rPr>
              <w:sz w:val="26"/>
              <w:szCs w:val="26"/>
            </w:rPr>
          </w:rPrChange>
        </w:rPr>
        <w:t xml:space="preserve"> </w:t>
      </w:r>
      <w:proofErr w:type="spellStart"/>
      <w:r w:rsidRPr="00B41112">
        <w:rPr>
          <w:sz w:val="26"/>
          <w:szCs w:val="26"/>
          <w:rPrChange w:id="4742" w:author="Le Minh Nghia" w:date="2019-10-09T10:56:00Z">
            <w:rPr>
              <w:sz w:val="26"/>
              <w:szCs w:val="26"/>
            </w:rPr>
          </w:rPrChange>
        </w:rPr>
        <w:t>học</w:t>
      </w:r>
      <w:proofErr w:type="spellEnd"/>
      <w:r w:rsidRPr="00B41112">
        <w:rPr>
          <w:sz w:val="26"/>
          <w:szCs w:val="26"/>
          <w:rPrChange w:id="4743" w:author="Le Minh Nghia" w:date="2019-10-09T10:56:00Z">
            <w:rPr>
              <w:sz w:val="26"/>
              <w:szCs w:val="26"/>
            </w:rPr>
          </w:rPrChange>
        </w:rPr>
        <w:t xml:space="preserve"> </w:t>
      </w:r>
      <w:proofErr w:type="spellStart"/>
      <w:r w:rsidRPr="00B41112">
        <w:rPr>
          <w:sz w:val="26"/>
          <w:szCs w:val="26"/>
          <w:rPrChange w:id="4744" w:author="Le Minh Nghia" w:date="2019-10-09T10:56:00Z">
            <w:rPr>
              <w:sz w:val="26"/>
              <w:szCs w:val="26"/>
            </w:rPr>
          </w:rPrChange>
        </w:rPr>
        <w:t>bổng</w:t>
      </w:r>
      <w:proofErr w:type="spellEnd"/>
      <w:r w:rsidRPr="00B41112">
        <w:rPr>
          <w:sz w:val="26"/>
          <w:szCs w:val="26"/>
          <w:rPrChange w:id="4745" w:author="Le Minh Nghia" w:date="2019-10-09T10:56:00Z">
            <w:rPr>
              <w:sz w:val="26"/>
              <w:szCs w:val="26"/>
            </w:rPr>
          </w:rPrChange>
        </w:rPr>
        <w:t xml:space="preserve"> </w:t>
      </w:r>
      <w:proofErr w:type="spellStart"/>
      <w:r w:rsidRPr="00B41112">
        <w:rPr>
          <w:sz w:val="26"/>
          <w:szCs w:val="26"/>
          <w:rPrChange w:id="4746" w:author="Le Minh Nghia" w:date="2019-10-09T10:56:00Z">
            <w:rPr>
              <w:sz w:val="26"/>
              <w:szCs w:val="26"/>
            </w:rPr>
          </w:rPrChange>
        </w:rPr>
        <w:t>để</w:t>
      </w:r>
      <w:proofErr w:type="spellEnd"/>
      <w:r w:rsidRPr="00B41112">
        <w:rPr>
          <w:sz w:val="26"/>
          <w:szCs w:val="26"/>
          <w:rPrChange w:id="4747" w:author="Le Minh Nghia" w:date="2019-10-09T10:56:00Z">
            <w:rPr>
              <w:sz w:val="26"/>
              <w:szCs w:val="26"/>
            </w:rPr>
          </w:rPrChange>
        </w:rPr>
        <w:t xml:space="preserve"> </w:t>
      </w:r>
      <w:proofErr w:type="spellStart"/>
      <w:r w:rsidRPr="00B41112">
        <w:rPr>
          <w:sz w:val="26"/>
          <w:szCs w:val="26"/>
          <w:rPrChange w:id="4748" w:author="Le Minh Nghia" w:date="2019-10-09T10:56:00Z">
            <w:rPr>
              <w:sz w:val="26"/>
              <w:szCs w:val="26"/>
            </w:rPr>
          </w:rPrChange>
        </w:rPr>
        <w:t>học</w:t>
      </w:r>
      <w:proofErr w:type="spellEnd"/>
      <w:r w:rsidRPr="00B41112">
        <w:rPr>
          <w:sz w:val="26"/>
          <w:szCs w:val="26"/>
          <w:rPrChange w:id="4749" w:author="Le Minh Nghia" w:date="2019-10-09T10:56:00Z">
            <w:rPr>
              <w:sz w:val="26"/>
              <w:szCs w:val="26"/>
            </w:rPr>
          </w:rPrChange>
        </w:rPr>
        <w:t xml:space="preserve"> </w:t>
      </w:r>
      <w:proofErr w:type="spellStart"/>
      <w:r w:rsidRPr="00B41112">
        <w:rPr>
          <w:sz w:val="26"/>
          <w:szCs w:val="26"/>
          <w:rPrChange w:id="4750" w:author="Le Minh Nghia" w:date="2019-10-09T10:56:00Z">
            <w:rPr>
              <w:sz w:val="26"/>
              <w:szCs w:val="26"/>
            </w:rPr>
          </w:rPrChange>
        </w:rPr>
        <w:t>tiếp</w:t>
      </w:r>
      <w:proofErr w:type="spellEnd"/>
      <w:r w:rsidRPr="00B41112">
        <w:rPr>
          <w:sz w:val="26"/>
          <w:szCs w:val="26"/>
          <w:rPrChange w:id="4751" w:author="Le Minh Nghia" w:date="2019-10-09T10:56:00Z">
            <w:rPr>
              <w:sz w:val="26"/>
              <w:szCs w:val="26"/>
            </w:rPr>
          </w:rPrChange>
        </w:rPr>
        <w:t>.</w:t>
      </w:r>
    </w:p>
    <w:p w:rsidR="00430A6D" w:rsidRPr="00B41112" w:rsidRDefault="008551E6" w:rsidP="007D736C">
      <w:pPr>
        <w:pStyle w:val="ListParagraph"/>
        <w:spacing w:line="360" w:lineRule="auto"/>
        <w:ind w:firstLine="720"/>
        <w:rPr>
          <w:sz w:val="26"/>
          <w:szCs w:val="26"/>
          <w:rPrChange w:id="4752" w:author="Le Minh Nghia" w:date="2019-10-09T10:56:00Z">
            <w:rPr>
              <w:sz w:val="26"/>
              <w:szCs w:val="26"/>
            </w:rPr>
          </w:rPrChange>
        </w:rPr>
      </w:pPr>
      <w:proofErr w:type="spellStart"/>
      <w:r w:rsidRPr="00B41112">
        <w:rPr>
          <w:sz w:val="26"/>
          <w:szCs w:val="26"/>
          <w:rPrChange w:id="4753" w:author="Le Minh Nghia" w:date="2019-10-09T10:56:00Z">
            <w:rPr>
              <w:sz w:val="26"/>
              <w:szCs w:val="26"/>
            </w:rPr>
          </w:rPrChange>
        </w:rPr>
        <w:t>Hơn</w:t>
      </w:r>
      <w:proofErr w:type="spellEnd"/>
      <w:r w:rsidRPr="00B41112">
        <w:rPr>
          <w:sz w:val="26"/>
          <w:szCs w:val="26"/>
          <w:rPrChange w:id="4754" w:author="Le Minh Nghia" w:date="2019-10-09T10:56:00Z">
            <w:rPr>
              <w:sz w:val="26"/>
              <w:szCs w:val="26"/>
            </w:rPr>
          </w:rPrChange>
        </w:rPr>
        <w:t xml:space="preserve"> </w:t>
      </w:r>
      <w:proofErr w:type="spellStart"/>
      <w:r w:rsidRPr="00B41112">
        <w:rPr>
          <w:sz w:val="26"/>
          <w:szCs w:val="26"/>
          <w:rPrChange w:id="4755" w:author="Le Minh Nghia" w:date="2019-10-09T10:56:00Z">
            <w:rPr>
              <w:sz w:val="26"/>
              <w:szCs w:val="26"/>
            </w:rPr>
          </w:rPrChange>
        </w:rPr>
        <w:t>nữa</w:t>
      </w:r>
      <w:proofErr w:type="spellEnd"/>
      <w:r w:rsidRPr="00B41112">
        <w:rPr>
          <w:sz w:val="26"/>
          <w:szCs w:val="26"/>
          <w:rPrChange w:id="4756" w:author="Le Minh Nghia" w:date="2019-10-09T10:56:00Z">
            <w:rPr>
              <w:sz w:val="26"/>
              <w:szCs w:val="26"/>
            </w:rPr>
          </w:rPrChange>
        </w:rPr>
        <w:t xml:space="preserve"> ta </w:t>
      </w:r>
      <w:proofErr w:type="spellStart"/>
      <w:r w:rsidRPr="00B41112">
        <w:rPr>
          <w:sz w:val="26"/>
          <w:szCs w:val="26"/>
          <w:rPrChange w:id="4757" w:author="Le Minh Nghia" w:date="2019-10-09T10:56:00Z">
            <w:rPr>
              <w:sz w:val="26"/>
              <w:szCs w:val="26"/>
            </w:rPr>
          </w:rPrChange>
        </w:rPr>
        <w:t>cần</w:t>
      </w:r>
      <w:proofErr w:type="spellEnd"/>
      <w:r w:rsidRPr="00B41112">
        <w:rPr>
          <w:sz w:val="26"/>
          <w:szCs w:val="26"/>
          <w:rPrChange w:id="4758" w:author="Le Minh Nghia" w:date="2019-10-09T10:56:00Z">
            <w:rPr>
              <w:sz w:val="26"/>
              <w:szCs w:val="26"/>
            </w:rPr>
          </w:rPrChange>
        </w:rPr>
        <w:t xml:space="preserve"> </w:t>
      </w:r>
      <w:proofErr w:type="spellStart"/>
      <w:r w:rsidRPr="00B41112">
        <w:rPr>
          <w:sz w:val="26"/>
          <w:szCs w:val="26"/>
          <w:rPrChange w:id="4759" w:author="Le Minh Nghia" w:date="2019-10-09T10:56:00Z">
            <w:rPr>
              <w:sz w:val="26"/>
              <w:szCs w:val="26"/>
            </w:rPr>
          </w:rPrChange>
        </w:rPr>
        <w:t>xây</w:t>
      </w:r>
      <w:proofErr w:type="spellEnd"/>
      <w:r w:rsidRPr="00B41112">
        <w:rPr>
          <w:sz w:val="26"/>
          <w:szCs w:val="26"/>
          <w:rPrChange w:id="4760" w:author="Le Minh Nghia" w:date="2019-10-09T10:56:00Z">
            <w:rPr>
              <w:sz w:val="26"/>
              <w:szCs w:val="26"/>
            </w:rPr>
          </w:rPrChange>
        </w:rPr>
        <w:t xml:space="preserve"> </w:t>
      </w:r>
      <w:proofErr w:type="spellStart"/>
      <w:r w:rsidRPr="00B41112">
        <w:rPr>
          <w:sz w:val="26"/>
          <w:szCs w:val="26"/>
          <w:rPrChange w:id="4761" w:author="Le Minh Nghia" w:date="2019-10-09T10:56:00Z">
            <w:rPr>
              <w:sz w:val="26"/>
              <w:szCs w:val="26"/>
            </w:rPr>
          </w:rPrChange>
        </w:rPr>
        <w:t>dựng</w:t>
      </w:r>
      <w:proofErr w:type="spellEnd"/>
      <w:r w:rsidRPr="00B41112">
        <w:rPr>
          <w:sz w:val="26"/>
          <w:szCs w:val="26"/>
          <w:rPrChange w:id="4762" w:author="Le Minh Nghia" w:date="2019-10-09T10:56:00Z">
            <w:rPr>
              <w:sz w:val="26"/>
              <w:szCs w:val="26"/>
            </w:rPr>
          </w:rPrChange>
        </w:rPr>
        <w:t xml:space="preserve"> </w:t>
      </w:r>
      <w:proofErr w:type="spellStart"/>
      <w:r w:rsidRPr="00B41112">
        <w:rPr>
          <w:sz w:val="26"/>
          <w:szCs w:val="26"/>
          <w:rPrChange w:id="4763" w:author="Le Minh Nghia" w:date="2019-10-09T10:56:00Z">
            <w:rPr>
              <w:sz w:val="26"/>
              <w:szCs w:val="26"/>
            </w:rPr>
          </w:rPrChange>
        </w:rPr>
        <w:t>thêm</w:t>
      </w:r>
      <w:proofErr w:type="spellEnd"/>
      <w:r w:rsidRPr="00B41112">
        <w:rPr>
          <w:sz w:val="26"/>
          <w:szCs w:val="26"/>
          <w:rPrChange w:id="4764" w:author="Le Minh Nghia" w:date="2019-10-09T10:56:00Z">
            <w:rPr>
              <w:sz w:val="26"/>
              <w:szCs w:val="26"/>
            </w:rPr>
          </w:rPrChange>
        </w:rPr>
        <w:t xml:space="preserve"> </w:t>
      </w:r>
      <w:proofErr w:type="spellStart"/>
      <w:r w:rsidRPr="00B41112">
        <w:rPr>
          <w:sz w:val="26"/>
          <w:szCs w:val="26"/>
          <w:rPrChange w:id="4765" w:author="Le Minh Nghia" w:date="2019-10-09T10:56:00Z">
            <w:rPr>
              <w:sz w:val="26"/>
              <w:szCs w:val="26"/>
            </w:rPr>
          </w:rPrChange>
        </w:rPr>
        <w:t>chứ</w:t>
      </w:r>
      <w:r w:rsidR="00AC27D6" w:rsidRPr="00B41112">
        <w:rPr>
          <w:sz w:val="26"/>
          <w:szCs w:val="26"/>
          <w:rPrChange w:id="4766" w:author="Le Minh Nghia" w:date="2019-10-09T10:56:00Z">
            <w:rPr>
              <w:sz w:val="26"/>
              <w:szCs w:val="26"/>
            </w:rPr>
          </w:rPrChange>
        </w:rPr>
        <w:t>c</w:t>
      </w:r>
      <w:proofErr w:type="spellEnd"/>
      <w:r w:rsidR="00AC27D6" w:rsidRPr="00B41112">
        <w:rPr>
          <w:sz w:val="26"/>
          <w:szCs w:val="26"/>
          <w:rPrChange w:id="4767" w:author="Le Minh Nghia" w:date="2019-10-09T10:56:00Z">
            <w:rPr>
              <w:sz w:val="26"/>
              <w:szCs w:val="26"/>
            </w:rPr>
          </w:rPrChange>
        </w:rPr>
        <w:t xml:space="preserve"> </w:t>
      </w:r>
      <w:proofErr w:type="spellStart"/>
      <w:r w:rsidR="00AC27D6" w:rsidRPr="00B41112">
        <w:rPr>
          <w:sz w:val="26"/>
          <w:szCs w:val="26"/>
          <w:rPrChange w:id="4768" w:author="Le Minh Nghia" w:date="2019-10-09T10:56:00Z">
            <w:rPr>
              <w:sz w:val="26"/>
              <w:szCs w:val="26"/>
            </w:rPr>
          </w:rPrChange>
        </w:rPr>
        <w:t>năng</w:t>
      </w:r>
      <w:proofErr w:type="spellEnd"/>
      <w:r w:rsidR="00AC27D6" w:rsidRPr="00B41112">
        <w:rPr>
          <w:sz w:val="26"/>
          <w:szCs w:val="26"/>
          <w:rPrChange w:id="4769" w:author="Le Minh Nghia" w:date="2019-10-09T10:56:00Z">
            <w:rPr>
              <w:sz w:val="26"/>
              <w:szCs w:val="26"/>
            </w:rPr>
          </w:rPrChange>
        </w:rPr>
        <w:t xml:space="preserve"> </w:t>
      </w:r>
      <w:proofErr w:type="spellStart"/>
      <w:r w:rsidR="00AC27D6" w:rsidRPr="00B41112">
        <w:rPr>
          <w:sz w:val="26"/>
          <w:szCs w:val="26"/>
          <w:rPrChange w:id="4770" w:author="Le Minh Nghia" w:date="2019-10-09T10:56:00Z">
            <w:rPr>
              <w:sz w:val="26"/>
              <w:szCs w:val="26"/>
            </w:rPr>
          </w:rPrChange>
        </w:rPr>
        <w:t>như</w:t>
      </w:r>
      <w:proofErr w:type="spellEnd"/>
      <w:r w:rsidRPr="00B41112">
        <w:rPr>
          <w:sz w:val="26"/>
          <w:szCs w:val="26"/>
          <w:rPrChange w:id="4771" w:author="Le Minh Nghia" w:date="2019-10-09T10:56:00Z">
            <w:rPr>
              <w:sz w:val="26"/>
              <w:szCs w:val="26"/>
            </w:rPr>
          </w:rPrChange>
        </w:rPr>
        <w:t xml:space="preserve">: </w:t>
      </w:r>
      <w:proofErr w:type="spellStart"/>
      <w:r w:rsidRPr="00B41112">
        <w:rPr>
          <w:sz w:val="26"/>
          <w:szCs w:val="26"/>
          <w:rPrChange w:id="4772" w:author="Le Minh Nghia" w:date="2019-10-09T10:56:00Z">
            <w:rPr>
              <w:sz w:val="26"/>
              <w:szCs w:val="26"/>
            </w:rPr>
          </w:rPrChange>
        </w:rPr>
        <w:t>thống</w:t>
      </w:r>
      <w:proofErr w:type="spellEnd"/>
      <w:r w:rsidRPr="00B41112">
        <w:rPr>
          <w:sz w:val="26"/>
          <w:szCs w:val="26"/>
          <w:rPrChange w:id="4773" w:author="Le Minh Nghia" w:date="2019-10-09T10:56:00Z">
            <w:rPr>
              <w:sz w:val="26"/>
              <w:szCs w:val="26"/>
            </w:rPr>
          </w:rPrChange>
        </w:rPr>
        <w:t xml:space="preserve"> </w:t>
      </w:r>
      <w:proofErr w:type="spellStart"/>
      <w:r w:rsidRPr="00B41112">
        <w:rPr>
          <w:sz w:val="26"/>
          <w:szCs w:val="26"/>
          <w:rPrChange w:id="4774" w:author="Le Minh Nghia" w:date="2019-10-09T10:56:00Z">
            <w:rPr>
              <w:sz w:val="26"/>
              <w:szCs w:val="26"/>
            </w:rPr>
          </w:rPrChange>
        </w:rPr>
        <w:t>kê</w:t>
      </w:r>
      <w:proofErr w:type="spellEnd"/>
      <w:r w:rsidRPr="00B41112">
        <w:rPr>
          <w:sz w:val="26"/>
          <w:szCs w:val="26"/>
          <w:rPrChange w:id="4775" w:author="Le Minh Nghia" w:date="2019-10-09T10:56:00Z">
            <w:rPr>
              <w:sz w:val="26"/>
              <w:szCs w:val="26"/>
            </w:rPr>
          </w:rPrChange>
        </w:rPr>
        <w:t xml:space="preserve"> </w:t>
      </w:r>
      <w:proofErr w:type="spellStart"/>
      <w:r w:rsidRPr="00B41112">
        <w:rPr>
          <w:sz w:val="26"/>
          <w:szCs w:val="26"/>
          <w:rPrChange w:id="4776" w:author="Le Minh Nghia" w:date="2019-10-09T10:56:00Z">
            <w:rPr>
              <w:sz w:val="26"/>
              <w:szCs w:val="26"/>
            </w:rPr>
          </w:rPrChange>
        </w:rPr>
        <w:t>tỷ</w:t>
      </w:r>
      <w:proofErr w:type="spellEnd"/>
      <w:r w:rsidRPr="00B41112">
        <w:rPr>
          <w:sz w:val="26"/>
          <w:szCs w:val="26"/>
          <w:rPrChange w:id="4777" w:author="Le Minh Nghia" w:date="2019-10-09T10:56:00Z">
            <w:rPr>
              <w:sz w:val="26"/>
              <w:szCs w:val="26"/>
            </w:rPr>
          </w:rPrChange>
        </w:rPr>
        <w:t xml:space="preserve"> </w:t>
      </w:r>
      <w:proofErr w:type="spellStart"/>
      <w:r w:rsidRPr="00B41112">
        <w:rPr>
          <w:sz w:val="26"/>
          <w:szCs w:val="26"/>
          <w:rPrChange w:id="4778" w:author="Le Minh Nghia" w:date="2019-10-09T10:56:00Z">
            <w:rPr>
              <w:sz w:val="26"/>
              <w:szCs w:val="26"/>
            </w:rPr>
          </w:rPrChange>
        </w:rPr>
        <w:t>lệ</w:t>
      </w:r>
      <w:proofErr w:type="spellEnd"/>
      <w:r w:rsidRPr="00B41112">
        <w:rPr>
          <w:sz w:val="26"/>
          <w:szCs w:val="26"/>
          <w:rPrChange w:id="4779" w:author="Le Minh Nghia" w:date="2019-10-09T10:56:00Z">
            <w:rPr>
              <w:sz w:val="26"/>
              <w:szCs w:val="26"/>
            </w:rPr>
          </w:rPrChange>
        </w:rPr>
        <w:t xml:space="preserve"> </w:t>
      </w:r>
      <w:proofErr w:type="spellStart"/>
      <w:r w:rsidRPr="00B41112">
        <w:rPr>
          <w:sz w:val="26"/>
          <w:szCs w:val="26"/>
          <w:rPrChange w:id="4780" w:author="Le Minh Nghia" w:date="2019-10-09T10:56:00Z">
            <w:rPr>
              <w:sz w:val="26"/>
              <w:szCs w:val="26"/>
            </w:rPr>
          </w:rPrChange>
        </w:rPr>
        <w:t>có</w:t>
      </w:r>
      <w:proofErr w:type="spellEnd"/>
      <w:r w:rsidRPr="00B41112">
        <w:rPr>
          <w:sz w:val="26"/>
          <w:szCs w:val="26"/>
          <w:rPrChange w:id="4781" w:author="Le Minh Nghia" w:date="2019-10-09T10:56:00Z">
            <w:rPr>
              <w:sz w:val="26"/>
              <w:szCs w:val="26"/>
            </w:rPr>
          </w:rPrChange>
        </w:rPr>
        <w:t xml:space="preserve"> </w:t>
      </w:r>
      <w:proofErr w:type="spellStart"/>
      <w:r w:rsidRPr="00B41112">
        <w:rPr>
          <w:sz w:val="26"/>
          <w:szCs w:val="26"/>
          <w:rPrChange w:id="4782" w:author="Le Minh Nghia" w:date="2019-10-09T10:56:00Z">
            <w:rPr>
              <w:sz w:val="26"/>
              <w:szCs w:val="26"/>
            </w:rPr>
          </w:rPrChange>
        </w:rPr>
        <w:t>việc</w:t>
      </w:r>
      <w:proofErr w:type="spellEnd"/>
      <w:r w:rsidRPr="00B41112">
        <w:rPr>
          <w:sz w:val="26"/>
          <w:szCs w:val="26"/>
          <w:rPrChange w:id="4783" w:author="Le Minh Nghia" w:date="2019-10-09T10:56:00Z">
            <w:rPr>
              <w:sz w:val="26"/>
              <w:szCs w:val="26"/>
            </w:rPr>
          </w:rPrChange>
        </w:rPr>
        <w:t xml:space="preserve"> </w:t>
      </w:r>
      <w:proofErr w:type="spellStart"/>
      <w:r w:rsidRPr="00B41112">
        <w:rPr>
          <w:sz w:val="26"/>
          <w:szCs w:val="26"/>
          <w:rPrChange w:id="4784" w:author="Le Minh Nghia" w:date="2019-10-09T10:56:00Z">
            <w:rPr>
              <w:sz w:val="26"/>
              <w:szCs w:val="26"/>
            </w:rPr>
          </w:rPrChange>
        </w:rPr>
        <w:t>làm</w:t>
      </w:r>
      <w:proofErr w:type="spellEnd"/>
      <w:r w:rsidRPr="00B41112">
        <w:rPr>
          <w:sz w:val="26"/>
          <w:szCs w:val="26"/>
          <w:rPrChange w:id="4785" w:author="Le Minh Nghia" w:date="2019-10-09T10:56:00Z">
            <w:rPr>
              <w:sz w:val="26"/>
              <w:szCs w:val="26"/>
            </w:rPr>
          </w:rPrChange>
        </w:rPr>
        <w:t xml:space="preserve"> </w:t>
      </w:r>
      <w:proofErr w:type="spellStart"/>
      <w:r w:rsidRPr="00B41112">
        <w:rPr>
          <w:sz w:val="26"/>
          <w:szCs w:val="26"/>
          <w:rPrChange w:id="4786" w:author="Le Minh Nghia" w:date="2019-10-09T10:56:00Z">
            <w:rPr>
              <w:sz w:val="26"/>
              <w:szCs w:val="26"/>
            </w:rPr>
          </w:rPrChange>
        </w:rPr>
        <w:t>sau</w:t>
      </w:r>
      <w:proofErr w:type="spellEnd"/>
      <w:r w:rsidRPr="00B41112">
        <w:rPr>
          <w:sz w:val="26"/>
          <w:szCs w:val="26"/>
          <w:rPrChange w:id="4787" w:author="Le Minh Nghia" w:date="2019-10-09T10:56:00Z">
            <w:rPr>
              <w:sz w:val="26"/>
              <w:szCs w:val="26"/>
            </w:rPr>
          </w:rPrChange>
        </w:rPr>
        <w:t xml:space="preserve"> </w:t>
      </w:r>
      <w:proofErr w:type="spellStart"/>
      <w:r w:rsidRPr="00B41112">
        <w:rPr>
          <w:sz w:val="26"/>
          <w:szCs w:val="26"/>
          <w:rPrChange w:id="4788" w:author="Le Minh Nghia" w:date="2019-10-09T10:56:00Z">
            <w:rPr>
              <w:sz w:val="26"/>
              <w:szCs w:val="26"/>
            </w:rPr>
          </w:rPrChange>
        </w:rPr>
        <w:t>khi</w:t>
      </w:r>
      <w:proofErr w:type="spellEnd"/>
      <w:r w:rsidRPr="00B41112">
        <w:rPr>
          <w:sz w:val="26"/>
          <w:szCs w:val="26"/>
          <w:rPrChange w:id="4789" w:author="Le Minh Nghia" w:date="2019-10-09T10:56:00Z">
            <w:rPr>
              <w:sz w:val="26"/>
              <w:szCs w:val="26"/>
            </w:rPr>
          </w:rPrChange>
        </w:rPr>
        <w:t xml:space="preserve"> </w:t>
      </w:r>
      <w:proofErr w:type="spellStart"/>
      <w:r w:rsidRPr="00B41112">
        <w:rPr>
          <w:sz w:val="26"/>
          <w:szCs w:val="26"/>
          <w:rPrChange w:id="4790" w:author="Le Minh Nghia" w:date="2019-10-09T10:56:00Z">
            <w:rPr>
              <w:sz w:val="26"/>
              <w:szCs w:val="26"/>
            </w:rPr>
          </w:rPrChange>
        </w:rPr>
        <w:t>tốt</w:t>
      </w:r>
      <w:proofErr w:type="spellEnd"/>
      <w:r w:rsidRPr="00B41112">
        <w:rPr>
          <w:sz w:val="26"/>
          <w:szCs w:val="26"/>
          <w:rPrChange w:id="4791" w:author="Le Minh Nghia" w:date="2019-10-09T10:56:00Z">
            <w:rPr>
              <w:sz w:val="26"/>
              <w:szCs w:val="26"/>
            </w:rPr>
          </w:rPrChange>
        </w:rPr>
        <w:t xml:space="preserve"> </w:t>
      </w:r>
      <w:proofErr w:type="spellStart"/>
      <w:r w:rsidRPr="00B41112">
        <w:rPr>
          <w:sz w:val="26"/>
          <w:szCs w:val="26"/>
          <w:rPrChange w:id="4792" w:author="Le Minh Nghia" w:date="2019-10-09T10:56:00Z">
            <w:rPr>
              <w:sz w:val="26"/>
              <w:szCs w:val="26"/>
            </w:rPr>
          </w:rPrChange>
        </w:rPr>
        <w:t>nghiệp</w:t>
      </w:r>
      <w:proofErr w:type="spellEnd"/>
      <w:r w:rsidRPr="00B41112">
        <w:rPr>
          <w:sz w:val="26"/>
          <w:szCs w:val="26"/>
          <w:rPrChange w:id="4793" w:author="Le Minh Nghia" w:date="2019-10-09T10:56:00Z">
            <w:rPr>
              <w:sz w:val="26"/>
              <w:szCs w:val="26"/>
            </w:rPr>
          </w:rPrChange>
        </w:rPr>
        <w:t xml:space="preserve"> </w:t>
      </w:r>
      <w:proofErr w:type="spellStart"/>
      <w:r w:rsidRPr="00B41112">
        <w:rPr>
          <w:sz w:val="26"/>
          <w:szCs w:val="26"/>
          <w:rPrChange w:id="4794" w:author="Le Minh Nghia" w:date="2019-10-09T10:56:00Z">
            <w:rPr>
              <w:sz w:val="26"/>
              <w:szCs w:val="26"/>
            </w:rPr>
          </w:rPrChange>
        </w:rPr>
        <w:t>để</w:t>
      </w:r>
      <w:proofErr w:type="spellEnd"/>
      <w:r w:rsidRPr="00B41112">
        <w:rPr>
          <w:sz w:val="26"/>
          <w:szCs w:val="26"/>
          <w:rPrChange w:id="4795" w:author="Le Minh Nghia" w:date="2019-10-09T10:56:00Z">
            <w:rPr>
              <w:sz w:val="26"/>
              <w:szCs w:val="26"/>
            </w:rPr>
          </w:rPrChange>
        </w:rPr>
        <w:t xml:space="preserve"> </w:t>
      </w:r>
      <w:proofErr w:type="spellStart"/>
      <w:r w:rsidRPr="00B41112">
        <w:rPr>
          <w:sz w:val="26"/>
          <w:szCs w:val="26"/>
          <w:rPrChange w:id="4796" w:author="Le Minh Nghia" w:date="2019-10-09T10:56:00Z">
            <w:rPr>
              <w:sz w:val="26"/>
              <w:szCs w:val="26"/>
            </w:rPr>
          </w:rPrChange>
        </w:rPr>
        <w:t>kêu</w:t>
      </w:r>
      <w:proofErr w:type="spellEnd"/>
      <w:r w:rsidRPr="00B41112">
        <w:rPr>
          <w:sz w:val="26"/>
          <w:szCs w:val="26"/>
          <w:rPrChange w:id="4797" w:author="Le Minh Nghia" w:date="2019-10-09T10:56:00Z">
            <w:rPr>
              <w:sz w:val="26"/>
              <w:szCs w:val="26"/>
            </w:rPr>
          </w:rPrChange>
        </w:rPr>
        <w:t xml:space="preserve"> </w:t>
      </w:r>
      <w:proofErr w:type="spellStart"/>
      <w:r w:rsidRPr="00B41112">
        <w:rPr>
          <w:sz w:val="26"/>
          <w:szCs w:val="26"/>
          <w:rPrChange w:id="4798" w:author="Le Minh Nghia" w:date="2019-10-09T10:56:00Z">
            <w:rPr>
              <w:sz w:val="26"/>
              <w:szCs w:val="26"/>
            </w:rPr>
          </w:rPrChange>
        </w:rPr>
        <w:t>gọi</w:t>
      </w:r>
      <w:proofErr w:type="spellEnd"/>
      <w:r w:rsidRPr="00B41112">
        <w:rPr>
          <w:sz w:val="26"/>
          <w:szCs w:val="26"/>
          <w:rPrChange w:id="4799" w:author="Le Minh Nghia" w:date="2019-10-09T10:56:00Z">
            <w:rPr>
              <w:sz w:val="26"/>
              <w:szCs w:val="26"/>
            </w:rPr>
          </w:rPrChange>
        </w:rPr>
        <w:t xml:space="preserve"> </w:t>
      </w:r>
      <w:proofErr w:type="spellStart"/>
      <w:r w:rsidRPr="00B41112">
        <w:rPr>
          <w:sz w:val="26"/>
          <w:szCs w:val="26"/>
          <w:rPrChange w:id="4800" w:author="Le Minh Nghia" w:date="2019-10-09T10:56:00Z">
            <w:rPr>
              <w:sz w:val="26"/>
              <w:szCs w:val="26"/>
            </w:rPr>
          </w:rPrChange>
        </w:rPr>
        <w:t>lực</w:t>
      </w:r>
      <w:proofErr w:type="spellEnd"/>
      <w:r w:rsidRPr="00B41112">
        <w:rPr>
          <w:sz w:val="26"/>
          <w:szCs w:val="26"/>
          <w:rPrChange w:id="4801" w:author="Le Minh Nghia" w:date="2019-10-09T10:56:00Z">
            <w:rPr>
              <w:sz w:val="26"/>
              <w:szCs w:val="26"/>
            </w:rPr>
          </w:rPrChange>
        </w:rPr>
        <w:t xml:space="preserve"> </w:t>
      </w:r>
      <w:proofErr w:type="spellStart"/>
      <w:r w:rsidRPr="00B41112">
        <w:rPr>
          <w:sz w:val="26"/>
          <w:szCs w:val="26"/>
          <w:rPrChange w:id="4802" w:author="Le Minh Nghia" w:date="2019-10-09T10:56:00Z">
            <w:rPr>
              <w:sz w:val="26"/>
              <w:szCs w:val="26"/>
            </w:rPr>
          </w:rPrChange>
        </w:rPr>
        <w:t>lượng</w:t>
      </w:r>
      <w:proofErr w:type="spellEnd"/>
      <w:r w:rsidRPr="00B41112">
        <w:rPr>
          <w:sz w:val="26"/>
          <w:szCs w:val="26"/>
          <w:rPrChange w:id="4803" w:author="Le Minh Nghia" w:date="2019-10-09T10:56:00Z">
            <w:rPr>
              <w:sz w:val="26"/>
              <w:szCs w:val="26"/>
            </w:rPr>
          </w:rPrChange>
        </w:rPr>
        <w:t xml:space="preserve"> </w:t>
      </w:r>
      <w:proofErr w:type="spellStart"/>
      <w:r w:rsidRPr="00B41112">
        <w:rPr>
          <w:sz w:val="26"/>
          <w:szCs w:val="26"/>
          <w:rPrChange w:id="4804" w:author="Le Minh Nghia" w:date="2019-10-09T10:56:00Z">
            <w:rPr>
              <w:sz w:val="26"/>
              <w:szCs w:val="26"/>
            </w:rPr>
          </w:rPrChange>
        </w:rPr>
        <w:t>sinh</w:t>
      </w:r>
      <w:proofErr w:type="spellEnd"/>
      <w:r w:rsidRPr="00B41112">
        <w:rPr>
          <w:sz w:val="26"/>
          <w:szCs w:val="26"/>
          <w:rPrChange w:id="4805" w:author="Le Minh Nghia" w:date="2019-10-09T10:56:00Z">
            <w:rPr>
              <w:sz w:val="26"/>
              <w:szCs w:val="26"/>
            </w:rPr>
          </w:rPrChange>
        </w:rPr>
        <w:t xml:space="preserve"> </w:t>
      </w:r>
      <w:proofErr w:type="spellStart"/>
      <w:r w:rsidRPr="00B41112">
        <w:rPr>
          <w:sz w:val="26"/>
          <w:szCs w:val="26"/>
          <w:rPrChange w:id="4806" w:author="Le Minh Nghia" w:date="2019-10-09T10:56:00Z">
            <w:rPr>
              <w:sz w:val="26"/>
              <w:szCs w:val="26"/>
            </w:rPr>
          </w:rPrChange>
        </w:rPr>
        <w:t>viên</w:t>
      </w:r>
      <w:proofErr w:type="spellEnd"/>
      <w:r w:rsidRPr="00B41112">
        <w:rPr>
          <w:sz w:val="26"/>
          <w:szCs w:val="26"/>
          <w:rPrChange w:id="4807" w:author="Le Minh Nghia" w:date="2019-10-09T10:56:00Z">
            <w:rPr>
              <w:sz w:val="26"/>
              <w:szCs w:val="26"/>
            </w:rPr>
          </w:rPrChange>
        </w:rPr>
        <w:t xml:space="preserve"> </w:t>
      </w:r>
      <w:proofErr w:type="spellStart"/>
      <w:r w:rsidRPr="00B41112">
        <w:rPr>
          <w:sz w:val="26"/>
          <w:szCs w:val="26"/>
          <w:rPrChange w:id="4808" w:author="Le Minh Nghia" w:date="2019-10-09T10:56:00Z">
            <w:rPr>
              <w:sz w:val="26"/>
              <w:szCs w:val="26"/>
            </w:rPr>
          </w:rPrChange>
        </w:rPr>
        <w:t>tiềm</w:t>
      </w:r>
      <w:proofErr w:type="spellEnd"/>
      <w:r w:rsidRPr="00B41112">
        <w:rPr>
          <w:sz w:val="26"/>
          <w:szCs w:val="26"/>
          <w:rPrChange w:id="4809" w:author="Le Minh Nghia" w:date="2019-10-09T10:56:00Z">
            <w:rPr>
              <w:sz w:val="26"/>
              <w:szCs w:val="26"/>
            </w:rPr>
          </w:rPrChange>
        </w:rPr>
        <w:t xml:space="preserve"> </w:t>
      </w:r>
      <w:proofErr w:type="spellStart"/>
      <w:r w:rsidRPr="00B41112">
        <w:rPr>
          <w:sz w:val="26"/>
          <w:szCs w:val="26"/>
          <w:rPrChange w:id="4810" w:author="Le Minh Nghia" w:date="2019-10-09T10:56:00Z">
            <w:rPr>
              <w:sz w:val="26"/>
              <w:szCs w:val="26"/>
            </w:rPr>
          </w:rPrChange>
        </w:rPr>
        <w:t>năng</w:t>
      </w:r>
      <w:proofErr w:type="spellEnd"/>
      <w:r w:rsidRPr="00B41112">
        <w:rPr>
          <w:sz w:val="26"/>
          <w:szCs w:val="26"/>
          <w:rPrChange w:id="4811" w:author="Le Minh Nghia" w:date="2019-10-09T10:56:00Z">
            <w:rPr>
              <w:sz w:val="26"/>
              <w:szCs w:val="26"/>
            </w:rPr>
          </w:rPrChange>
        </w:rPr>
        <w:t xml:space="preserve"> </w:t>
      </w:r>
      <w:proofErr w:type="spellStart"/>
      <w:r w:rsidRPr="00B41112">
        <w:rPr>
          <w:sz w:val="26"/>
          <w:szCs w:val="26"/>
          <w:rPrChange w:id="4812" w:author="Le Minh Nghia" w:date="2019-10-09T10:56:00Z">
            <w:rPr>
              <w:sz w:val="26"/>
              <w:szCs w:val="26"/>
            </w:rPr>
          </w:rPrChange>
        </w:rPr>
        <w:t>để</w:t>
      </w:r>
      <w:proofErr w:type="spellEnd"/>
      <w:r w:rsidR="00FF268F" w:rsidRPr="00B41112">
        <w:rPr>
          <w:sz w:val="26"/>
          <w:szCs w:val="26"/>
          <w:rPrChange w:id="4813" w:author="Le Minh Nghia" w:date="2019-10-09T10:56:00Z">
            <w:rPr>
              <w:sz w:val="26"/>
              <w:szCs w:val="26"/>
            </w:rPr>
          </w:rPrChange>
        </w:rPr>
        <w:t xml:space="preserve"> </w:t>
      </w:r>
      <w:proofErr w:type="spellStart"/>
      <w:r w:rsidR="00FF268F" w:rsidRPr="00B41112">
        <w:rPr>
          <w:sz w:val="26"/>
          <w:szCs w:val="26"/>
          <w:rPrChange w:id="4814" w:author="Le Minh Nghia" w:date="2019-10-09T10:56:00Z">
            <w:rPr>
              <w:sz w:val="26"/>
              <w:szCs w:val="26"/>
            </w:rPr>
          </w:rPrChange>
        </w:rPr>
        <w:t>tham</w:t>
      </w:r>
      <w:proofErr w:type="spellEnd"/>
      <w:r w:rsidR="00FF268F" w:rsidRPr="00B41112">
        <w:rPr>
          <w:sz w:val="26"/>
          <w:szCs w:val="26"/>
          <w:rPrChange w:id="4815" w:author="Le Minh Nghia" w:date="2019-10-09T10:56:00Z">
            <w:rPr>
              <w:sz w:val="26"/>
              <w:szCs w:val="26"/>
            </w:rPr>
          </w:rPrChange>
        </w:rPr>
        <w:t xml:space="preserve"> </w:t>
      </w:r>
      <w:proofErr w:type="spellStart"/>
      <w:r w:rsidR="00FF268F" w:rsidRPr="00B41112">
        <w:rPr>
          <w:sz w:val="26"/>
          <w:szCs w:val="26"/>
          <w:rPrChange w:id="4816" w:author="Le Minh Nghia" w:date="2019-10-09T10:56:00Z">
            <w:rPr>
              <w:sz w:val="26"/>
              <w:szCs w:val="26"/>
            </w:rPr>
          </w:rPrChange>
        </w:rPr>
        <w:t>gia</w:t>
      </w:r>
      <w:proofErr w:type="spellEnd"/>
      <w:r w:rsidRPr="00B41112">
        <w:rPr>
          <w:sz w:val="26"/>
          <w:szCs w:val="26"/>
          <w:rPrChange w:id="4817" w:author="Le Minh Nghia" w:date="2019-10-09T10:56:00Z">
            <w:rPr>
              <w:sz w:val="26"/>
              <w:szCs w:val="26"/>
            </w:rPr>
          </w:rPrChange>
        </w:rPr>
        <w:t>,</w:t>
      </w:r>
      <w:r w:rsidR="00AC27D6" w:rsidRPr="00B41112">
        <w:rPr>
          <w:sz w:val="26"/>
          <w:szCs w:val="26"/>
          <w:rPrChange w:id="4818" w:author="Le Minh Nghia" w:date="2019-10-09T10:56:00Z">
            <w:rPr>
              <w:sz w:val="26"/>
              <w:szCs w:val="26"/>
            </w:rPr>
          </w:rPrChange>
        </w:rPr>
        <w:t xml:space="preserve"> </w:t>
      </w:r>
      <w:proofErr w:type="spellStart"/>
      <w:r w:rsidRPr="00B41112">
        <w:rPr>
          <w:sz w:val="26"/>
          <w:szCs w:val="26"/>
          <w:rPrChange w:id="4819" w:author="Le Minh Nghia" w:date="2019-10-09T10:56:00Z">
            <w:rPr>
              <w:sz w:val="26"/>
              <w:szCs w:val="26"/>
            </w:rPr>
          </w:rPrChange>
        </w:rPr>
        <w:t>trao</w:t>
      </w:r>
      <w:proofErr w:type="spellEnd"/>
      <w:r w:rsidRPr="00B41112">
        <w:rPr>
          <w:sz w:val="26"/>
          <w:szCs w:val="26"/>
          <w:rPrChange w:id="4820" w:author="Le Minh Nghia" w:date="2019-10-09T10:56:00Z">
            <w:rPr>
              <w:sz w:val="26"/>
              <w:szCs w:val="26"/>
            </w:rPr>
          </w:rPrChange>
        </w:rPr>
        <w:t xml:space="preserve"> </w:t>
      </w:r>
      <w:proofErr w:type="spellStart"/>
      <w:r w:rsidRPr="00B41112">
        <w:rPr>
          <w:sz w:val="26"/>
          <w:szCs w:val="26"/>
          <w:rPrChange w:id="4821" w:author="Le Minh Nghia" w:date="2019-10-09T10:56:00Z">
            <w:rPr>
              <w:sz w:val="26"/>
              <w:szCs w:val="26"/>
            </w:rPr>
          </w:rPrChange>
        </w:rPr>
        <w:t>đổi</w:t>
      </w:r>
      <w:proofErr w:type="spellEnd"/>
      <w:r w:rsidRPr="00B41112">
        <w:rPr>
          <w:sz w:val="26"/>
          <w:szCs w:val="26"/>
          <w:rPrChange w:id="4822" w:author="Le Minh Nghia" w:date="2019-10-09T10:56:00Z">
            <w:rPr>
              <w:sz w:val="26"/>
              <w:szCs w:val="26"/>
            </w:rPr>
          </w:rPrChange>
        </w:rPr>
        <w:t xml:space="preserve"> </w:t>
      </w:r>
      <w:proofErr w:type="spellStart"/>
      <w:r w:rsidRPr="00B41112">
        <w:rPr>
          <w:sz w:val="26"/>
          <w:szCs w:val="26"/>
          <w:rPrChange w:id="4823" w:author="Le Minh Nghia" w:date="2019-10-09T10:56:00Z">
            <w:rPr>
              <w:sz w:val="26"/>
              <w:szCs w:val="26"/>
            </w:rPr>
          </w:rPrChange>
        </w:rPr>
        <w:t>thêm</w:t>
      </w:r>
      <w:proofErr w:type="spellEnd"/>
      <w:r w:rsidRPr="00B41112">
        <w:rPr>
          <w:sz w:val="26"/>
          <w:szCs w:val="26"/>
          <w:rPrChange w:id="4824" w:author="Le Minh Nghia" w:date="2019-10-09T10:56:00Z">
            <w:rPr>
              <w:sz w:val="26"/>
              <w:szCs w:val="26"/>
            </w:rPr>
          </w:rPrChange>
        </w:rPr>
        <w:t xml:space="preserve"> </w:t>
      </w:r>
      <w:proofErr w:type="spellStart"/>
      <w:r w:rsidRPr="00B41112">
        <w:rPr>
          <w:sz w:val="26"/>
          <w:szCs w:val="26"/>
          <w:rPrChange w:id="4825" w:author="Le Minh Nghia" w:date="2019-10-09T10:56:00Z">
            <w:rPr>
              <w:sz w:val="26"/>
              <w:szCs w:val="26"/>
            </w:rPr>
          </w:rPrChange>
        </w:rPr>
        <w:t>kiến</w:t>
      </w:r>
      <w:proofErr w:type="spellEnd"/>
      <w:r w:rsidRPr="00B41112">
        <w:rPr>
          <w:sz w:val="26"/>
          <w:szCs w:val="26"/>
          <w:rPrChange w:id="4826" w:author="Le Minh Nghia" w:date="2019-10-09T10:56:00Z">
            <w:rPr>
              <w:sz w:val="26"/>
              <w:szCs w:val="26"/>
            </w:rPr>
          </w:rPrChange>
        </w:rPr>
        <w:t xml:space="preserve"> </w:t>
      </w:r>
      <w:proofErr w:type="spellStart"/>
      <w:r w:rsidRPr="00B41112">
        <w:rPr>
          <w:sz w:val="26"/>
          <w:szCs w:val="26"/>
          <w:rPrChange w:id="4827" w:author="Le Minh Nghia" w:date="2019-10-09T10:56:00Z">
            <w:rPr>
              <w:sz w:val="26"/>
              <w:szCs w:val="26"/>
            </w:rPr>
          </w:rPrChange>
        </w:rPr>
        <w:t>thức</w:t>
      </w:r>
      <w:proofErr w:type="spellEnd"/>
      <w:r w:rsidRPr="00B41112">
        <w:rPr>
          <w:sz w:val="26"/>
          <w:szCs w:val="26"/>
          <w:rPrChange w:id="4828" w:author="Le Minh Nghia" w:date="2019-10-09T10:56:00Z">
            <w:rPr>
              <w:sz w:val="26"/>
              <w:szCs w:val="26"/>
            </w:rPr>
          </w:rPrChange>
        </w:rPr>
        <w:t xml:space="preserve"> </w:t>
      </w:r>
      <w:proofErr w:type="spellStart"/>
      <w:r w:rsidRPr="00B41112">
        <w:rPr>
          <w:sz w:val="26"/>
          <w:szCs w:val="26"/>
          <w:rPrChange w:id="4829" w:author="Le Minh Nghia" w:date="2019-10-09T10:56:00Z">
            <w:rPr>
              <w:sz w:val="26"/>
              <w:szCs w:val="26"/>
            </w:rPr>
          </w:rPrChange>
        </w:rPr>
        <w:t>cho</w:t>
      </w:r>
      <w:proofErr w:type="spellEnd"/>
      <w:r w:rsidRPr="00B41112">
        <w:rPr>
          <w:sz w:val="26"/>
          <w:szCs w:val="26"/>
          <w:rPrChange w:id="4830" w:author="Le Minh Nghia" w:date="2019-10-09T10:56:00Z">
            <w:rPr>
              <w:sz w:val="26"/>
              <w:szCs w:val="26"/>
            </w:rPr>
          </w:rPrChange>
        </w:rPr>
        <w:t xml:space="preserve"> </w:t>
      </w:r>
      <w:proofErr w:type="spellStart"/>
      <w:r w:rsidRPr="00B41112">
        <w:rPr>
          <w:sz w:val="26"/>
          <w:szCs w:val="26"/>
          <w:rPrChange w:id="4831" w:author="Le Minh Nghia" w:date="2019-10-09T10:56:00Z">
            <w:rPr>
              <w:sz w:val="26"/>
              <w:szCs w:val="26"/>
            </w:rPr>
          </w:rPrChange>
        </w:rPr>
        <w:t>sinh</w:t>
      </w:r>
      <w:proofErr w:type="spellEnd"/>
      <w:r w:rsidRPr="00B41112">
        <w:rPr>
          <w:sz w:val="26"/>
          <w:szCs w:val="26"/>
          <w:rPrChange w:id="4832" w:author="Le Minh Nghia" w:date="2019-10-09T10:56:00Z">
            <w:rPr>
              <w:sz w:val="26"/>
              <w:szCs w:val="26"/>
            </w:rPr>
          </w:rPrChange>
        </w:rPr>
        <w:t xml:space="preserve"> </w:t>
      </w:r>
      <w:proofErr w:type="spellStart"/>
      <w:r w:rsidRPr="00B41112">
        <w:rPr>
          <w:sz w:val="26"/>
          <w:szCs w:val="26"/>
          <w:rPrChange w:id="4833" w:author="Le Minh Nghia" w:date="2019-10-09T10:56:00Z">
            <w:rPr>
              <w:sz w:val="26"/>
              <w:szCs w:val="26"/>
            </w:rPr>
          </w:rPrChange>
        </w:rPr>
        <w:t>viên</w:t>
      </w:r>
      <w:proofErr w:type="spellEnd"/>
      <w:r w:rsidRPr="00B41112">
        <w:rPr>
          <w:sz w:val="26"/>
          <w:szCs w:val="26"/>
          <w:rPrChange w:id="4834" w:author="Le Minh Nghia" w:date="2019-10-09T10:56:00Z">
            <w:rPr>
              <w:sz w:val="26"/>
              <w:szCs w:val="26"/>
            </w:rPr>
          </w:rPrChange>
        </w:rPr>
        <w:t xml:space="preserve"> </w:t>
      </w:r>
      <w:proofErr w:type="spellStart"/>
      <w:r w:rsidRPr="00B41112">
        <w:rPr>
          <w:sz w:val="26"/>
          <w:szCs w:val="26"/>
          <w:rPrChange w:id="4835" w:author="Le Minh Nghia" w:date="2019-10-09T10:56:00Z">
            <w:rPr>
              <w:sz w:val="26"/>
              <w:szCs w:val="26"/>
            </w:rPr>
          </w:rPrChange>
        </w:rPr>
        <w:t>đang</w:t>
      </w:r>
      <w:proofErr w:type="spellEnd"/>
      <w:r w:rsidRPr="00B41112">
        <w:rPr>
          <w:sz w:val="26"/>
          <w:szCs w:val="26"/>
          <w:rPrChange w:id="4836" w:author="Le Minh Nghia" w:date="2019-10-09T10:56:00Z">
            <w:rPr>
              <w:sz w:val="26"/>
              <w:szCs w:val="26"/>
            </w:rPr>
          </w:rPrChange>
        </w:rPr>
        <w:t xml:space="preserve"> </w:t>
      </w:r>
      <w:proofErr w:type="spellStart"/>
      <w:r w:rsidRPr="00B41112">
        <w:rPr>
          <w:sz w:val="26"/>
          <w:szCs w:val="26"/>
          <w:rPrChange w:id="4837" w:author="Le Minh Nghia" w:date="2019-10-09T10:56:00Z">
            <w:rPr>
              <w:sz w:val="26"/>
              <w:szCs w:val="26"/>
            </w:rPr>
          </w:rPrChange>
        </w:rPr>
        <w:t>học</w:t>
      </w:r>
      <w:proofErr w:type="spellEnd"/>
      <w:r w:rsidRPr="00B41112">
        <w:rPr>
          <w:sz w:val="26"/>
          <w:szCs w:val="26"/>
          <w:rPrChange w:id="4838" w:author="Le Minh Nghia" w:date="2019-10-09T10:56:00Z">
            <w:rPr>
              <w:sz w:val="26"/>
              <w:szCs w:val="26"/>
            </w:rPr>
          </w:rPrChange>
        </w:rPr>
        <w:t xml:space="preserve"> </w:t>
      </w:r>
      <w:proofErr w:type="spellStart"/>
      <w:r w:rsidRPr="00B41112">
        <w:rPr>
          <w:sz w:val="26"/>
          <w:szCs w:val="26"/>
          <w:rPrChange w:id="4839" w:author="Le Minh Nghia" w:date="2019-10-09T10:56:00Z">
            <w:rPr>
              <w:sz w:val="26"/>
              <w:szCs w:val="26"/>
            </w:rPr>
          </w:rPrChange>
        </w:rPr>
        <w:t>tại</w:t>
      </w:r>
      <w:proofErr w:type="spellEnd"/>
      <w:r w:rsidRPr="00B41112">
        <w:rPr>
          <w:sz w:val="26"/>
          <w:szCs w:val="26"/>
          <w:rPrChange w:id="4840" w:author="Le Minh Nghia" w:date="2019-10-09T10:56:00Z">
            <w:rPr>
              <w:sz w:val="26"/>
              <w:szCs w:val="26"/>
            </w:rPr>
          </w:rPrChange>
        </w:rPr>
        <w:t xml:space="preserve"> khoa hay </w:t>
      </w:r>
      <w:proofErr w:type="spellStart"/>
      <w:r w:rsidRPr="00B41112">
        <w:rPr>
          <w:sz w:val="26"/>
          <w:szCs w:val="26"/>
          <w:rPrChange w:id="4841" w:author="Le Minh Nghia" w:date="2019-10-09T10:56:00Z">
            <w:rPr>
              <w:sz w:val="26"/>
              <w:szCs w:val="26"/>
            </w:rPr>
          </w:rPrChange>
        </w:rPr>
        <w:t>làm</w:t>
      </w:r>
      <w:proofErr w:type="spellEnd"/>
      <w:r w:rsidRPr="00B41112">
        <w:rPr>
          <w:sz w:val="26"/>
          <w:szCs w:val="26"/>
          <w:rPrChange w:id="4842" w:author="Le Minh Nghia" w:date="2019-10-09T10:56:00Z">
            <w:rPr>
              <w:sz w:val="26"/>
              <w:szCs w:val="26"/>
            </w:rPr>
          </w:rPrChange>
        </w:rPr>
        <w:t xml:space="preserve"> </w:t>
      </w:r>
      <w:proofErr w:type="spellStart"/>
      <w:r w:rsidRPr="00B41112">
        <w:rPr>
          <w:sz w:val="26"/>
          <w:szCs w:val="26"/>
          <w:rPrChange w:id="4843" w:author="Le Minh Nghia" w:date="2019-10-09T10:56:00Z">
            <w:rPr>
              <w:sz w:val="26"/>
              <w:szCs w:val="26"/>
            </w:rPr>
          </w:rPrChange>
        </w:rPr>
        <w:t>minh</w:t>
      </w:r>
      <w:proofErr w:type="spellEnd"/>
      <w:r w:rsidRPr="00B41112">
        <w:rPr>
          <w:sz w:val="26"/>
          <w:szCs w:val="26"/>
          <w:rPrChange w:id="4844" w:author="Le Minh Nghia" w:date="2019-10-09T10:56:00Z">
            <w:rPr>
              <w:sz w:val="26"/>
              <w:szCs w:val="26"/>
            </w:rPr>
          </w:rPrChange>
        </w:rPr>
        <w:t xml:space="preserve"> </w:t>
      </w:r>
      <w:proofErr w:type="spellStart"/>
      <w:r w:rsidRPr="00B41112">
        <w:rPr>
          <w:sz w:val="26"/>
          <w:szCs w:val="26"/>
          <w:rPrChange w:id="4845" w:author="Le Minh Nghia" w:date="2019-10-09T10:56:00Z">
            <w:rPr>
              <w:sz w:val="26"/>
              <w:szCs w:val="26"/>
            </w:rPr>
          </w:rPrChange>
        </w:rPr>
        <w:t>chứng</w:t>
      </w:r>
      <w:proofErr w:type="spellEnd"/>
      <w:r w:rsidRPr="00B41112">
        <w:rPr>
          <w:sz w:val="26"/>
          <w:szCs w:val="26"/>
          <w:rPrChange w:id="4846" w:author="Le Minh Nghia" w:date="2019-10-09T10:56:00Z">
            <w:rPr>
              <w:sz w:val="26"/>
              <w:szCs w:val="26"/>
            </w:rPr>
          </w:rPrChange>
        </w:rPr>
        <w:t xml:space="preserve"> </w:t>
      </w:r>
      <w:proofErr w:type="spellStart"/>
      <w:r w:rsidRPr="00B41112">
        <w:rPr>
          <w:sz w:val="26"/>
          <w:szCs w:val="26"/>
          <w:rPrChange w:id="4847" w:author="Le Minh Nghia" w:date="2019-10-09T10:56:00Z">
            <w:rPr>
              <w:sz w:val="26"/>
              <w:szCs w:val="26"/>
            </w:rPr>
          </w:rPrChange>
        </w:rPr>
        <w:t>cho</w:t>
      </w:r>
      <w:proofErr w:type="spellEnd"/>
      <w:r w:rsidRPr="00B41112">
        <w:rPr>
          <w:sz w:val="26"/>
          <w:szCs w:val="26"/>
          <w:rPrChange w:id="4848" w:author="Le Minh Nghia" w:date="2019-10-09T10:56:00Z">
            <w:rPr>
              <w:sz w:val="26"/>
              <w:szCs w:val="26"/>
            </w:rPr>
          </w:rPrChange>
        </w:rPr>
        <w:t xml:space="preserve"> </w:t>
      </w:r>
      <w:proofErr w:type="spellStart"/>
      <w:r w:rsidRPr="00B41112">
        <w:rPr>
          <w:sz w:val="26"/>
          <w:szCs w:val="26"/>
          <w:rPrChange w:id="4849" w:author="Le Minh Nghia" w:date="2019-10-09T10:56:00Z">
            <w:rPr>
              <w:sz w:val="26"/>
              <w:szCs w:val="26"/>
            </w:rPr>
          </w:rPrChange>
        </w:rPr>
        <w:t>các</w:t>
      </w:r>
      <w:proofErr w:type="spellEnd"/>
      <w:r w:rsidRPr="00B41112">
        <w:rPr>
          <w:sz w:val="26"/>
          <w:szCs w:val="26"/>
          <w:rPrChange w:id="4850" w:author="Le Minh Nghia" w:date="2019-10-09T10:56:00Z">
            <w:rPr>
              <w:sz w:val="26"/>
              <w:szCs w:val="26"/>
            </w:rPr>
          </w:rPrChange>
        </w:rPr>
        <w:t xml:space="preserve"> </w:t>
      </w:r>
      <w:proofErr w:type="spellStart"/>
      <w:r w:rsidRPr="00B41112">
        <w:rPr>
          <w:sz w:val="26"/>
          <w:szCs w:val="26"/>
          <w:rPrChange w:id="4851" w:author="Le Minh Nghia" w:date="2019-10-09T10:56:00Z">
            <w:rPr>
              <w:sz w:val="26"/>
              <w:szCs w:val="26"/>
            </w:rPr>
          </w:rPrChange>
        </w:rPr>
        <w:t>kiểm</w:t>
      </w:r>
      <w:proofErr w:type="spellEnd"/>
      <w:r w:rsidRPr="00B41112">
        <w:rPr>
          <w:sz w:val="26"/>
          <w:szCs w:val="26"/>
          <w:rPrChange w:id="4852" w:author="Le Minh Nghia" w:date="2019-10-09T10:56:00Z">
            <w:rPr>
              <w:sz w:val="26"/>
              <w:szCs w:val="26"/>
            </w:rPr>
          </w:rPrChange>
        </w:rPr>
        <w:t xml:space="preserve"> </w:t>
      </w:r>
      <w:proofErr w:type="spellStart"/>
      <w:r w:rsidRPr="00B41112">
        <w:rPr>
          <w:sz w:val="26"/>
          <w:szCs w:val="26"/>
          <w:rPrChange w:id="4853" w:author="Le Minh Nghia" w:date="2019-10-09T10:56:00Z">
            <w:rPr>
              <w:sz w:val="26"/>
              <w:szCs w:val="26"/>
            </w:rPr>
          </w:rPrChange>
        </w:rPr>
        <w:t>định</w:t>
      </w:r>
      <w:proofErr w:type="spellEnd"/>
      <w:r w:rsidRPr="00B41112">
        <w:rPr>
          <w:sz w:val="26"/>
          <w:szCs w:val="26"/>
          <w:rPrChange w:id="4854" w:author="Le Minh Nghia" w:date="2019-10-09T10:56:00Z">
            <w:rPr>
              <w:sz w:val="26"/>
              <w:szCs w:val="26"/>
            </w:rPr>
          </w:rPrChange>
        </w:rPr>
        <w:t xml:space="preserve"> </w:t>
      </w:r>
      <w:proofErr w:type="spellStart"/>
      <w:r w:rsidRPr="00B41112">
        <w:rPr>
          <w:sz w:val="26"/>
          <w:szCs w:val="26"/>
          <w:rPrChange w:id="4855" w:author="Le Minh Nghia" w:date="2019-10-09T10:56:00Z">
            <w:rPr>
              <w:sz w:val="26"/>
              <w:szCs w:val="26"/>
            </w:rPr>
          </w:rPrChange>
        </w:rPr>
        <w:t>về</w:t>
      </w:r>
      <w:proofErr w:type="spellEnd"/>
      <w:r w:rsidRPr="00B41112">
        <w:rPr>
          <w:sz w:val="26"/>
          <w:szCs w:val="26"/>
          <w:rPrChange w:id="4856" w:author="Le Minh Nghia" w:date="2019-10-09T10:56:00Z">
            <w:rPr>
              <w:sz w:val="26"/>
              <w:szCs w:val="26"/>
            </w:rPr>
          </w:rPrChange>
        </w:rPr>
        <w:t xml:space="preserve"> </w:t>
      </w:r>
      <w:proofErr w:type="spellStart"/>
      <w:r w:rsidRPr="00B41112">
        <w:rPr>
          <w:sz w:val="26"/>
          <w:szCs w:val="26"/>
          <w:rPrChange w:id="4857" w:author="Le Minh Nghia" w:date="2019-10-09T10:56:00Z">
            <w:rPr>
              <w:sz w:val="26"/>
              <w:szCs w:val="26"/>
            </w:rPr>
          </w:rPrChange>
        </w:rPr>
        <w:t>tỷ</w:t>
      </w:r>
      <w:proofErr w:type="spellEnd"/>
      <w:r w:rsidRPr="00B41112">
        <w:rPr>
          <w:sz w:val="26"/>
          <w:szCs w:val="26"/>
          <w:rPrChange w:id="4858" w:author="Le Minh Nghia" w:date="2019-10-09T10:56:00Z">
            <w:rPr>
              <w:sz w:val="26"/>
              <w:szCs w:val="26"/>
            </w:rPr>
          </w:rPrChange>
        </w:rPr>
        <w:t xml:space="preserve"> </w:t>
      </w:r>
      <w:proofErr w:type="spellStart"/>
      <w:r w:rsidRPr="00B41112">
        <w:rPr>
          <w:sz w:val="26"/>
          <w:szCs w:val="26"/>
          <w:rPrChange w:id="4859" w:author="Le Minh Nghia" w:date="2019-10-09T10:56:00Z">
            <w:rPr>
              <w:sz w:val="26"/>
              <w:szCs w:val="26"/>
            </w:rPr>
          </w:rPrChange>
        </w:rPr>
        <w:t>lệ</w:t>
      </w:r>
      <w:proofErr w:type="spellEnd"/>
      <w:r w:rsidRPr="00B41112">
        <w:rPr>
          <w:sz w:val="26"/>
          <w:szCs w:val="26"/>
          <w:rPrChange w:id="4860" w:author="Le Minh Nghia" w:date="2019-10-09T10:56:00Z">
            <w:rPr>
              <w:sz w:val="26"/>
              <w:szCs w:val="26"/>
            </w:rPr>
          </w:rPrChange>
        </w:rPr>
        <w:t xml:space="preserve"> </w:t>
      </w:r>
      <w:proofErr w:type="spellStart"/>
      <w:r w:rsidRPr="00B41112">
        <w:rPr>
          <w:sz w:val="26"/>
          <w:szCs w:val="26"/>
          <w:rPrChange w:id="4861" w:author="Le Minh Nghia" w:date="2019-10-09T10:56:00Z">
            <w:rPr>
              <w:sz w:val="26"/>
              <w:szCs w:val="26"/>
            </w:rPr>
          </w:rPrChange>
        </w:rPr>
        <w:t>có</w:t>
      </w:r>
      <w:proofErr w:type="spellEnd"/>
      <w:r w:rsidRPr="00B41112">
        <w:rPr>
          <w:sz w:val="26"/>
          <w:szCs w:val="26"/>
          <w:rPrChange w:id="4862" w:author="Le Minh Nghia" w:date="2019-10-09T10:56:00Z">
            <w:rPr>
              <w:sz w:val="26"/>
              <w:szCs w:val="26"/>
            </w:rPr>
          </w:rPrChange>
        </w:rPr>
        <w:t xml:space="preserve"> </w:t>
      </w:r>
      <w:proofErr w:type="spellStart"/>
      <w:r w:rsidRPr="00B41112">
        <w:rPr>
          <w:sz w:val="26"/>
          <w:szCs w:val="26"/>
          <w:rPrChange w:id="4863" w:author="Le Minh Nghia" w:date="2019-10-09T10:56:00Z">
            <w:rPr>
              <w:sz w:val="26"/>
              <w:szCs w:val="26"/>
            </w:rPr>
          </w:rPrChange>
        </w:rPr>
        <w:t>việc</w:t>
      </w:r>
      <w:proofErr w:type="spellEnd"/>
      <w:r w:rsidRPr="00B41112">
        <w:rPr>
          <w:sz w:val="26"/>
          <w:szCs w:val="26"/>
          <w:rPrChange w:id="4864" w:author="Le Minh Nghia" w:date="2019-10-09T10:56:00Z">
            <w:rPr>
              <w:sz w:val="26"/>
              <w:szCs w:val="26"/>
            </w:rPr>
          </w:rPrChange>
        </w:rPr>
        <w:t xml:space="preserve"> </w:t>
      </w:r>
      <w:proofErr w:type="spellStart"/>
      <w:r w:rsidRPr="00B41112">
        <w:rPr>
          <w:sz w:val="26"/>
          <w:szCs w:val="26"/>
          <w:rPrChange w:id="4865" w:author="Le Minh Nghia" w:date="2019-10-09T10:56:00Z">
            <w:rPr>
              <w:sz w:val="26"/>
              <w:szCs w:val="26"/>
            </w:rPr>
          </w:rPrChange>
        </w:rPr>
        <w:t>làm</w:t>
      </w:r>
      <w:proofErr w:type="spellEnd"/>
      <w:r w:rsidRPr="00B41112">
        <w:rPr>
          <w:sz w:val="26"/>
          <w:szCs w:val="26"/>
          <w:rPrChange w:id="4866" w:author="Le Minh Nghia" w:date="2019-10-09T10:56:00Z">
            <w:rPr>
              <w:sz w:val="26"/>
              <w:szCs w:val="26"/>
            </w:rPr>
          </w:rPrChange>
        </w:rPr>
        <w:t xml:space="preserve"> </w:t>
      </w:r>
      <w:proofErr w:type="spellStart"/>
      <w:r w:rsidRPr="00B41112">
        <w:rPr>
          <w:sz w:val="26"/>
          <w:szCs w:val="26"/>
          <w:rPrChange w:id="4867" w:author="Le Minh Nghia" w:date="2019-10-09T10:56:00Z">
            <w:rPr>
              <w:sz w:val="26"/>
              <w:szCs w:val="26"/>
            </w:rPr>
          </w:rPrChange>
        </w:rPr>
        <w:t>sau</w:t>
      </w:r>
      <w:proofErr w:type="spellEnd"/>
      <w:r w:rsidRPr="00B41112">
        <w:rPr>
          <w:sz w:val="26"/>
          <w:szCs w:val="26"/>
          <w:rPrChange w:id="4868" w:author="Le Minh Nghia" w:date="2019-10-09T10:56:00Z">
            <w:rPr>
              <w:sz w:val="26"/>
              <w:szCs w:val="26"/>
            </w:rPr>
          </w:rPrChange>
        </w:rPr>
        <w:t xml:space="preserve"> </w:t>
      </w:r>
      <w:proofErr w:type="spellStart"/>
      <w:r w:rsidRPr="00B41112">
        <w:rPr>
          <w:sz w:val="26"/>
          <w:szCs w:val="26"/>
          <w:rPrChange w:id="4869" w:author="Le Minh Nghia" w:date="2019-10-09T10:56:00Z">
            <w:rPr>
              <w:sz w:val="26"/>
              <w:szCs w:val="26"/>
            </w:rPr>
          </w:rPrChange>
        </w:rPr>
        <w:t>khi</w:t>
      </w:r>
      <w:proofErr w:type="spellEnd"/>
      <w:r w:rsidRPr="00B41112">
        <w:rPr>
          <w:sz w:val="26"/>
          <w:szCs w:val="26"/>
          <w:rPrChange w:id="4870" w:author="Le Minh Nghia" w:date="2019-10-09T10:56:00Z">
            <w:rPr>
              <w:sz w:val="26"/>
              <w:szCs w:val="26"/>
            </w:rPr>
          </w:rPrChange>
        </w:rPr>
        <w:t xml:space="preserve"> ra </w:t>
      </w:r>
      <w:proofErr w:type="spellStart"/>
      <w:r w:rsidRPr="00B41112">
        <w:rPr>
          <w:sz w:val="26"/>
          <w:szCs w:val="26"/>
          <w:rPrChange w:id="4871" w:author="Le Minh Nghia" w:date="2019-10-09T10:56:00Z">
            <w:rPr>
              <w:sz w:val="26"/>
              <w:szCs w:val="26"/>
            </w:rPr>
          </w:rPrChange>
        </w:rPr>
        <w:t>trường</w:t>
      </w:r>
      <w:proofErr w:type="spellEnd"/>
      <w:r w:rsidR="007D736C" w:rsidRPr="00B41112">
        <w:rPr>
          <w:sz w:val="26"/>
          <w:szCs w:val="26"/>
          <w:rPrChange w:id="4872" w:author="Le Minh Nghia" w:date="2019-10-09T10:56:00Z">
            <w:rPr>
              <w:sz w:val="26"/>
              <w:szCs w:val="26"/>
            </w:rPr>
          </w:rPrChange>
        </w:rPr>
        <w:t xml:space="preserve">. </w:t>
      </w:r>
      <w:proofErr w:type="spellStart"/>
      <w:r w:rsidRPr="00B41112">
        <w:rPr>
          <w:sz w:val="26"/>
          <w:szCs w:val="26"/>
          <w:rPrChange w:id="4873" w:author="Le Minh Nghia" w:date="2019-10-09T10:56:00Z">
            <w:rPr>
              <w:sz w:val="26"/>
              <w:szCs w:val="26"/>
            </w:rPr>
          </w:rPrChange>
        </w:rPr>
        <w:t>Nhận</w:t>
      </w:r>
      <w:proofErr w:type="spellEnd"/>
      <w:r w:rsidRPr="00B41112">
        <w:rPr>
          <w:sz w:val="26"/>
          <w:szCs w:val="26"/>
          <w:rPrChange w:id="4874" w:author="Le Minh Nghia" w:date="2019-10-09T10:56:00Z">
            <w:rPr>
              <w:sz w:val="26"/>
              <w:szCs w:val="26"/>
            </w:rPr>
          </w:rPrChange>
        </w:rPr>
        <w:t xml:space="preserve"> </w:t>
      </w:r>
      <w:proofErr w:type="spellStart"/>
      <w:r w:rsidRPr="00B41112">
        <w:rPr>
          <w:sz w:val="26"/>
          <w:szCs w:val="26"/>
          <w:rPrChange w:id="4875" w:author="Le Minh Nghia" w:date="2019-10-09T10:56:00Z">
            <w:rPr>
              <w:sz w:val="26"/>
              <w:szCs w:val="26"/>
            </w:rPr>
          </w:rPrChange>
        </w:rPr>
        <w:t>thấy</w:t>
      </w:r>
      <w:proofErr w:type="spellEnd"/>
      <w:r w:rsidRPr="00B41112">
        <w:rPr>
          <w:sz w:val="26"/>
          <w:szCs w:val="26"/>
          <w:rPrChange w:id="4876" w:author="Le Minh Nghia" w:date="2019-10-09T10:56:00Z">
            <w:rPr>
              <w:sz w:val="26"/>
              <w:szCs w:val="26"/>
            </w:rPr>
          </w:rPrChange>
        </w:rPr>
        <w:t xml:space="preserve"> </w:t>
      </w:r>
      <w:proofErr w:type="spellStart"/>
      <w:r w:rsidRPr="00B41112">
        <w:rPr>
          <w:sz w:val="26"/>
          <w:szCs w:val="26"/>
          <w:rPrChange w:id="4877" w:author="Le Minh Nghia" w:date="2019-10-09T10:56:00Z">
            <w:rPr>
              <w:sz w:val="26"/>
              <w:szCs w:val="26"/>
            </w:rPr>
          </w:rPrChange>
        </w:rPr>
        <w:t>được</w:t>
      </w:r>
      <w:proofErr w:type="spellEnd"/>
      <w:r w:rsidRPr="00B41112">
        <w:rPr>
          <w:sz w:val="26"/>
          <w:szCs w:val="26"/>
          <w:rPrChange w:id="4878" w:author="Le Minh Nghia" w:date="2019-10-09T10:56:00Z">
            <w:rPr>
              <w:sz w:val="26"/>
              <w:szCs w:val="26"/>
            </w:rPr>
          </w:rPrChange>
        </w:rPr>
        <w:t xml:space="preserve"> </w:t>
      </w:r>
      <w:proofErr w:type="spellStart"/>
      <w:r w:rsidRPr="00B41112">
        <w:rPr>
          <w:sz w:val="26"/>
          <w:szCs w:val="26"/>
          <w:rPrChange w:id="4879" w:author="Le Minh Nghia" w:date="2019-10-09T10:56:00Z">
            <w:rPr>
              <w:sz w:val="26"/>
              <w:szCs w:val="26"/>
            </w:rPr>
          </w:rPrChange>
        </w:rPr>
        <w:t>sự</w:t>
      </w:r>
      <w:proofErr w:type="spellEnd"/>
      <w:r w:rsidRPr="00B41112">
        <w:rPr>
          <w:sz w:val="26"/>
          <w:szCs w:val="26"/>
          <w:rPrChange w:id="4880" w:author="Le Minh Nghia" w:date="2019-10-09T10:56:00Z">
            <w:rPr>
              <w:sz w:val="26"/>
              <w:szCs w:val="26"/>
            </w:rPr>
          </w:rPrChange>
        </w:rPr>
        <w:t xml:space="preserve"> </w:t>
      </w:r>
      <w:proofErr w:type="spellStart"/>
      <w:r w:rsidRPr="00B41112">
        <w:rPr>
          <w:sz w:val="26"/>
          <w:szCs w:val="26"/>
          <w:rPrChange w:id="4881" w:author="Le Minh Nghia" w:date="2019-10-09T10:56:00Z">
            <w:rPr>
              <w:sz w:val="26"/>
              <w:szCs w:val="26"/>
            </w:rPr>
          </w:rPrChange>
        </w:rPr>
        <w:t>cần</w:t>
      </w:r>
      <w:proofErr w:type="spellEnd"/>
      <w:r w:rsidRPr="00B41112">
        <w:rPr>
          <w:sz w:val="26"/>
          <w:szCs w:val="26"/>
          <w:rPrChange w:id="4882" w:author="Le Minh Nghia" w:date="2019-10-09T10:56:00Z">
            <w:rPr>
              <w:sz w:val="26"/>
              <w:szCs w:val="26"/>
            </w:rPr>
          </w:rPrChange>
        </w:rPr>
        <w:t xml:space="preserve"> </w:t>
      </w:r>
      <w:proofErr w:type="spellStart"/>
      <w:r w:rsidRPr="00B41112">
        <w:rPr>
          <w:sz w:val="26"/>
          <w:szCs w:val="26"/>
          <w:rPrChange w:id="4883" w:author="Le Minh Nghia" w:date="2019-10-09T10:56:00Z">
            <w:rPr>
              <w:sz w:val="26"/>
              <w:szCs w:val="26"/>
            </w:rPr>
          </w:rPrChange>
        </w:rPr>
        <w:t>thiết</w:t>
      </w:r>
      <w:proofErr w:type="spellEnd"/>
      <w:r w:rsidRPr="00B41112">
        <w:rPr>
          <w:sz w:val="26"/>
          <w:szCs w:val="26"/>
          <w:rPrChange w:id="4884" w:author="Le Minh Nghia" w:date="2019-10-09T10:56:00Z">
            <w:rPr>
              <w:sz w:val="26"/>
              <w:szCs w:val="26"/>
            </w:rPr>
          </w:rPrChange>
        </w:rPr>
        <w:t xml:space="preserve"> </w:t>
      </w:r>
      <w:proofErr w:type="spellStart"/>
      <w:r w:rsidRPr="00B41112">
        <w:rPr>
          <w:sz w:val="26"/>
          <w:szCs w:val="26"/>
          <w:rPrChange w:id="4885" w:author="Le Minh Nghia" w:date="2019-10-09T10:56:00Z">
            <w:rPr>
              <w:sz w:val="26"/>
              <w:szCs w:val="26"/>
            </w:rPr>
          </w:rPrChange>
        </w:rPr>
        <w:t>về</w:t>
      </w:r>
      <w:proofErr w:type="spellEnd"/>
      <w:r w:rsidRPr="00B41112">
        <w:rPr>
          <w:sz w:val="26"/>
          <w:szCs w:val="26"/>
          <w:rPrChange w:id="4886" w:author="Le Minh Nghia" w:date="2019-10-09T10:56:00Z">
            <w:rPr>
              <w:sz w:val="26"/>
              <w:szCs w:val="26"/>
            </w:rPr>
          </w:rPrChange>
        </w:rPr>
        <w:t xml:space="preserve"> website </w:t>
      </w:r>
      <w:proofErr w:type="spellStart"/>
      <w:r w:rsidRPr="00B41112">
        <w:rPr>
          <w:sz w:val="26"/>
          <w:szCs w:val="26"/>
          <w:rPrChange w:id="4887" w:author="Le Minh Nghia" w:date="2019-10-09T10:56:00Z">
            <w:rPr>
              <w:sz w:val="26"/>
              <w:szCs w:val="26"/>
            </w:rPr>
          </w:rPrChange>
        </w:rPr>
        <w:t>quản</w:t>
      </w:r>
      <w:proofErr w:type="spellEnd"/>
      <w:r w:rsidRPr="00B41112">
        <w:rPr>
          <w:sz w:val="26"/>
          <w:szCs w:val="26"/>
          <w:rPrChange w:id="4888" w:author="Le Minh Nghia" w:date="2019-10-09T10:56:00Z">
            <w:rPr>
              <w:sz w:val="26"/>
              <w:szCs w:val="26"/>
            </w:rPr>
          </w:rPrChange>
        </w:rPr>
        <w:t xml:space="preserve"> </w:t>
      </w:r>
      <w:proofErr w:type="spellStart"/>
      <w:r w:rsidRPr="00B41112">
        <w:rPr>
          <w:sz w:val="26"/>
          <w:szCs w:val="26"/>
          <w:rPrChange w:id="4889" w:author="Le Minh Nghia" w:date="2019-10-09T10:56:00Z">
            <w:rPr>
              <w:sz w:val="26"/>
              <w:szCs w:val="26"/>
            </w:rPr>
          </w:rPrChange>
        </w:rPr>
        <w:t>lý</w:t>
      </w:r>
      <w:proofErr w:type="spellEnd"/>
      <w:r w:rsidRPr="00B41112">
        <w:rPr>
          <w:sz w:val="26"/>
          <w:szCs w:val="26"/>
          <w:rPrChange w:id="4890" w:author="Le Minh Nghia" w:date="2019-10-09T10:56:00Z">
            <w:rPr>
              <w:sz w:val="26"/>
              <w:szCs w:val="26"/>
            </w:rPr>
          </w:rPrChange>
        </w:rPr>
        <w:t xml:space="preserve"> </w:t>
      </w:r>
      <w:proofErr w:type="spellStart"/>
      <w:r w:rsidRPr="00B41112">
        <w:rPr>
          <w:sz w:val="26"/>
          <w:szCs w:val="26"/>
          <w:rPrChange w:id="4891" w:author="Le Minh Nghia" w:date="2019-10-09T10:56:00Z">
            <w:rPr>
              <w:sz w:val="26"/>
              <w:szCs w:val="26"/>
            </w:rPr>
          </w:rPrChange>
        </w:rPr>
        <w:t>thông</w:t>
      </w:r>
      <w:proofErr w:type="spellEnd"/>
      <w:r w:rsidRPr="00B41112">
        <w:rPr>
          <w:sz w:val="26"/>
          <w:szCs w:val="26"/>
          <w:rPrChange w:id="4892" w:author="Le Minh Nghia" w:date="2019-10-09T10:56:00Z">
            <w:rPr>
              <w:sz w:val="26"/>
              <w:szCs w:val="26"/>
            </w:rPr>
          </w:rPrChange>
        </w:rPr>
        <w:t xml:space="preserve"> tin </w:t>
      </w:r>
      <w:proofErr w:type="spellStart"/>
      <w:r w:rsidRPr="00B41112">
        <w:rPr>
          <w:sz w:val="26"/>
          <w:szCs w:val="26"/>
          <w:rPrChange w:id="4893" w:author="Le Minh Nghia" w:date="2019-10-09T10:56:00Z">
            <w:rPr>
              <w:sz w:val="26"/>
              <w:szCs w:val="26"/>
            </w:rPr>
          </w:rPrChange>
        </w:rPr>
        <w:t>cựu</w:t>
      </w:r>
      <w:proofErr w:type="spellEnd"/>
      <w:r w:rsidRPr="00B41112">
        <w:rPr>
          <w:sz w:val="26"/>
          <w:szCs w:val="26"/>
          <w:rPrChange w:id="4894" w:author="Le Minh Nghia" w:date="2019-10-09T10:56:00Z">
            <w:rPr>
              <w:sz w:val="26"/>
              <w:szCs w:val="26"/>
            </w:rPr>
          </w:rPrChange>
        </w:rPr>
        <w:t xml:space="preserve"> </w:t>
      </w:r>
      <w:proofErr w:type="spellStart"/>
      <w:r w:rsidRPr="00B41112">
        <w:rPr>
          <w:sz w:val="26"/>
          <w:szCs w:val="26"/>
          <w:rPrChange w:id="4895" w:author="Le Minh Nghia" w:date="2019-10-09T10:56:00Z">
            <w:rPr>
              <w:sz w:val="26"/>
              <w:szCs w:val="26"/>
            </w:rPr>
          </w:rPrChange>
        </w:rPr>
        <w:t>sinh</w:t>
      </w:r>
      <w:proofErr w:type="spellEnd"/>
      <w:r w:rsidRPr="00B41112">
        <w:rPr>
          <w:sz w:val="26"/>
          <w:szCs w:val="26"/>
          <w:rPrChange w:id="4896" w:author="Le Minh Nghia" w:date="2019-10-09T10:56:00Z">
            <w:rPr>
              <w:sz w:val="26"/>
              <w:szCs w:val="26"/>
            </w:rPr>
          </w:rPrChange>
        </w:rPr>
        <w:t xml:space="preserve"> </w:t>
      </w:r>
      <w:proofErr w:type="spellStart"/>
      <w:r w:rsidRPr="00B41112">
        <w:rPr>
          <w:sz w:val="26"/>
          <w:szCs w:val="26"/>
          <w:rPrChange w:id="4897" w:author="Le Minh Nghia" w:date="2019-10-09T10:56:00Z">
            <w:rPr>
              <w:sz w:val="26"/>
              <w:szCs w:val="26"/>
            </w:rPr>
          </w:rPrChange>
        </w:rPr>
        <w:t>viên</w:t>
      </w:r>
      <w:proofErr w:type="spellEnd"/>
      <w:r w:rsidRPr="00B41112">
        <w:rPr>
          <w:sz w:val="26"/>
          <w:szCs w:val="26"/>
          <w:rPrChange w:id="4898" w:author="Le Minh Nghia" w:date="2019-10-09T10:56:00Z">
            <w:rPr>
              <w:sz w:val="26"/>
              <w:szCs w:val="26"/>
            </w:rPr>
          </w:rPrChange>
        </w:rPr>
        <w:t xml:space="preserve"> </w:t>
      </w:r>
      <w:proofErr w:type="spellStart"/>
      <w:r w:rsidRPr="00B41112">
        <w:rPr>
          <w:sz w:val="26"/>
          <w:szCs w:val="26"/>
          <w:rPrChange w:id="4899" w:author="Le Minh Nghia" w:date="2019-10-09T10:56:00Z">
            <w:rPr>
              <w:sz w:val="26"/>
              <w:szCs w:val="26"/>
            </w:rPr>
          </w:rPrChange>
        </w:rPr>
        <w:t>cho</w:t>
      </w:r>
      <w:proofErr w:type="spellEnd"/>
      <w:r w:rsidRPr="00B41112">
        <w:rPr>
          <w:sz w:val="26"/>
          <w:szCs w:val="26"/>
          <w:rPrChange w:id="4900" w:author="Le Minh Nghia" w:date="2019-10-09T10:56:00Z">
            <w:rPr>
              <w:sz w:val="26"/>
              <w:szCs w:val="26"/>
            </w:rPr>
          </w:rPrChange>
        </w:rPr>
        <w:t xml:space="preserve"> </w:t>
      </w:r>
      <w:proofErr w:type="spellStart"/>
      <w:r w:rsidRPr="00B41112">
        <w:rPr>
          <w:sz w:val="26"/>
          <w:szCs w:val="26"/>
          <w:rPrChange w:id="4901" w:author="Le Minh Nghia" w:date="2019-10-09T10:56:00Z">
            <w:rPr>
              <w:sz w:val="26"/>
              <w:szCs w:val="26"/>
            </w:rPr>
          </w:rPrChange>
        </w:rPr>
        <w:t>các</w:t>
      </w:r>
      <w:proofErr w:type="spellEnd"/>
      <w:r w:rsidRPr="00B41112">
        <w:rPr>
          <w:sz w:val="26"/>
          <w:szCs w:val="26"/>
          <w:rPrChange w:id="4902" w:author="Le Minh Nghia" w:date="2019-10-09T10:56:00Z">
            <w:rPr>
              <w:sz w:val="26"/>
              <w:szCs w:val="26"/>
            </w:rPr>
          </w:rPrChange>
        </w:rPr>
        <w:t xml:space="preserve"> khoa </w:t>
      </w:r>
      <w:proofErr w:type="spellStart"/>
      <w:r w:rsidRPr="00B41112">
        <w:rPr>
          <w:sz w:val="26"/>
          <w:szCs w:val="26"/>
          <w:rPrChange w:id="4903" w:author="Le Minh Nghia" w:date="2019-10-09T10:56:00Z">
            <w:rPr>
              <w:sz w:val="26"/>
              <w:szCs w:val="26"/>
            </w:rPr>
          </w:rPrChange>
        </w:rPr>
        <w:t>thuộc</w:t>
      </w:r>
      <w:proofErr w:type="spellEnd"/>
      <w:r w:rsidRPr="00B41112">
        <w:rPr>
          <w:sz w:val="26"/>
          <w:szCs w:val="26"/>
          <w:rPrChange w:id="4904" w:author="Le Minh Nghia" w:date="2019-10-09T10:56:00Z">
            <w:rPr>
              <w:sz w:val="26"/>
              <w:szCs w:val="26"/>
            </w:rPr>
          </w:rPrChange>
        </w:rPr>
        <w:t xml:space="preserve"> </w:t>
      </w:r>
      <w:proofErr w:type="spellStart"/>
      <w:r w:rsidRPr="00B41112">
        <w:rPr>
          <w:sz w:val="26"/>
          <w:szCs w:val="26"/>
          <w:rPrChange w:id="4905" w:author="Le Minh Nghia" w:date="2019-10-09T10:56:00Z">
            <w:rPr>
              <w:sz w:val="26"/>
              <w:szCs w:val="26"/>
            </w:rPr>
          </w:rPrChange>
        </w:rPr>
        <w:t>trường</w:t>
      </w:r>
      <w:proofErr w:type="spellEnd"/>
      <w:r w:rsidRPr="00B41112">
        <w:rPr>
          <w:sz w:val="26"/>
          <w:szCs w:val="26"/>
          <w:rPrChange w:id="4906" w:author="Le Minh Nghia" w:date="2019-10-09T10:56:00Z">
            <w:rPr>
              <w:sz w:val="26"/>
              <w:szCs w:val="26"/>
            </w:rPr>
          </w:rPrChange>
        </w:rPr>
        <w:t xml:space="preserve"> </w:t>
      </w:r>
      <w:proofErr w:type="spellStart"/>
      <w:r w:rsidRPr="00B41112">
        <w:rPr>
          <w:sz w:val="26"/>
          <w:szCs w:val="26"/>
          <w:rPrChange w:id="4907" w:author="Le Minh Nghia" w:date="2019-10-09T10:56:00Z">
            <w:rPr>
              <w:sz w:val="26"/>
              <w:szCs w:val="26"/>
            </w:rPr>
          </w:rPrChange>
        </w:rPr>
        <w:t>đại</w:t>
      </w:r>
      <w:proofErr w:type="spellEnd"/>
      <w:r w:rsidRPr="00B41112">
        <w:rPr>
          <w:sz w:val="26"/>
          <w:szCs w:val="26"/>
          <w:rPrChange w:id="4908" w:author="Le Minh Nghia" w:date="2019-10-09T10:56:00Z">
            <w:rPr>
              <w:sz w:val="26"/>
              <w:szCs w:val="26"/>
            </w:rPr>
          </w:rPrChange>
        </w:rPr>
        <w:t xml:space="preserve"> </w:t>
      </w:r>
      <w:proofErr w:type="spellStart"/>
      <w:r w:rsidRPr="00B41112">
        <w:rPr>
          <w:sz w:val="26"/>
          <w:szCs w:val="26"/>
          <w:rPrChange w:id="4909" w:author="Le Minh Nghia" w:date="2019-10-09T10:56:00Z">
            <w:rPr>
              <w:sz w:val="26"/>
              <w:szCs w:val="26"/>
            </w:rPr>
          </w:rPrChange>
        </w:rPr>
        <w:t>học</w:t>
      </w:r>
      <w:proofErr w:type="spellEnd"/>
      <w:r w:rsidRPr="00B41112">
        <w:rPr>
          <w:sz w:val="26"/>
          <w:szCs w:val="26"/>
          <w:rPrChange w:id="4910" w:author="Le Minh Nghia" w:date="2019-10-09T10:56:00Z">
            <w:rPr>
              <w:sz w:val="26"/>
              <w:szCs w:val="26"/>
            </w:rPr>
          </w:rPrChange>
        </w:rPr>
        <w:t xml:space="preserve"> </w:t>
      </w:r>
      <w:proofErr w:type="spellStart"/>
      <w:r w:rsidRPr="00B41112">
        <w:rPr>
          <w:sz w:val="26"/>
          <w:szCs w:val="26"/>
          <w:rPrChange w:id="4911" w:author="Le Minh Nghia" w:date="2019-10-09T10:56:00Z">
            <w:rPr>
              <w:sz w:val="26"/>
              <w:szCs w:val="26"/>
            </w:rPr>
          </w:rPrChange>
        </w:rPr>
        <w:t>Cần</w:t>
      </w:r>
      <w:proofErr w:type="spellEnd"/>
      <w:r w:rsidRPr="00B41112">
        <w:rPr>
          <w:sz w:val="26"/>
          <w:szCs w:val="26"/>
          <w:rPrChange w:id="4912" w:author="Le Minh Nghia" w:date="2019-10-09T10:56:00Z">
            <w:rPr>
              <w:sz w:val="26"/>
              <w:szCs w:val="26"/>
            </w:rPr>
          </w:rPrChange>
        </w:rPr>
        <w:t xml:space="preserve"> </w:t>
      </w:r>
      <w:proofErr w:type="spellStart"/>
      <w:r w:rsidRPr="00B41112">
        <w:rPr>
          <w:sz w:val="26"/>
          <w:szCs w:val="26"/>
          <w:rPrChange w:id="4913" w:author="Le Minh Nghia" w:date="2019-10-09T10:56:00Z">
            <w:rPr>
              <w:sz w:val="26"/>
              <w:szCs w:val="26"/>
            </w:rPr>
          </w:rPrChange>
        </w:rPr>
        <w:t>Thơ</w:t>
      </w:r>
      <w:proofErr w:type="spellEnd"/>
      <w:r w:rsidRPr="00B41112">
        <w:rPr>
          <w:sz w:val="26"/>
          <w:szCs w:val="26"/>
          <w:rPrChange w:id="4914" w:author="Le Minh Nghia" w:date="2019-10-09T10:56:00Z">
            <w:rPr>
              <w:sz w:val="26"/>
              <w:szCs w:val="26"/>
            </w:rPr>
          </w:rPrChange>
        </w:rPr>
        <w:t xml:space="preserve"> </w:t>
      </w:r>
      <w:proofErr w:type="spellStart"/>
      <w:r w:rsidRPr="00B41112">
        <w:rPr>
          <w:sz w:val="26"/>
          <w:szCs w:val="26"/>
          <w:rPrChange w:id="4915" w:author="Le Minh Nghia" w:date="2019-10-09T10:56:00Z">
            <w:rPr>
              <w:sz w:val="26"/>
              <w:szCs w:val="26"/>
            </w:rPr>
          </w:rPrChange>
        </w:rPr>
        <w:t>nói</w:t>
      </w:r>
      <w:proofErr w:type="spellEnd"/>
      <w:r w:rsidRPr="00B41112">
        <w:rPr>
          <w:sz w:val="26"/>
          <w:szCs w:val="26"/>
          <w:rPrChange w:id="4916" w:author="Le Minh Nghia" w:date="2019-10-09T10:56:00Z">
            <w:rPr>
              <w:sz w:val="26"/>
              <w:szCs w:val="26"/>
            </w:rPr>
          </w:rPrChange>
        </w:rPr>
        <w:t xml:space="preserve"> </w:t>
      </w:r>
      <w:proofErr w:type="spellStart"/>
      <w:r w:rsidRPr="00B41112">
        <w:rPr>
          <w:sz w:val="26"/>
          <w:szCs w:val="26"/>
          <w:rPrChange w:id="4917" w:author="Le Minh Nghia" w:date="2019-10-09T10:56:00Z">
            <w:rPr>
              <w:sz w:val="26"/>
              <w:szCs w:val="26"/>
            </w:rPr>
          </w:rPrChange>
        </w:rPr>
        <w:t>chung</w:t>
      </w:r>
      <w:proofErr w:type="spellEnd"/>
      <w:r w:rsidRPr="00B41112">
        <w:rPr>
          <w:sz w:val="26"/>
          <w:szCs w:val="26"/>
          <w:rPrChange w:id="4918" w:author="Le Minh Nghia" w:date="2019-10-09T10:56:00Z">
            <w:rPr>
              <w:sz w:val="26"/>
              <w:szCs w:val="26"/>
            </w:rPr>
          </w:rPrChange>
        </w:rPr>
        <w:t xml:space="preserve"> </w:t>
      </w:r>
      <w:proofErr w:type="spellStart"/>
      <w:r w:rsidRPr="00B41112">
        <w:rPr>
          <w:sz w:val="26"/>
          <w:szCs w:val="26"/>
          <w:rPrChange w:id="4919" w:author="Le Minh Nghia" w:date="2019-10-09T10:56:00Z">
            <w:rPr>
              <w:sz w:val="26"/>
              <w:szCs w:val="26"/>
            </w:rPr>
          </w:rPrChange>
        </w:rPr>
        <w:t>và</w:t>
      </w:r>
      <w:proofErr w:type="spellEnd"/>
      <w:r w:rsidRPr="00B41112">
        <w:rPr>
          <w:sz w:val="26"/>
          <w:szCs w:val="26"/>
          <w:rPrChange w:id="4920" w:author="Le Minh Nghia" w:date="2019-10-09T10:56:00Z">
            <w:rPr>
              <w:sz w:val="26"/>
              <w:szCs w:val="26"/>
            </w:rPr>
          </w:rPrChange>
        </w:rPr>
        <w:t xml:space="preserve"> khoa </w:t>
      </w:r>
      <w:del w:id="4921" w:author="Le Minh Nghia" w:date="2019-10-09T10:04:00Z">
        <w:r w:rsidRPr="00B41112" w:rsidDel="00E70C55">
          <w:rPr>
            <w:sz w:val="26"/>
            <w:szCs w:val="26"/>
            <w:rPrChange w:id="4922" w:author="Le Minh Nghia" w:date="2019-10-09T10:56:00Z">
              <w:rPr>
                <w:sz w:val="26"/>
                <w:szCs w:val="26"/>
              </w:rPr>
            </w:rPrChange>
          </w:rPr>
          <w:delText>Công</w:delText>
        </w:r>
        <w:r w:rsidR="007D736C" w:rsidRPr="00B41112" w:rsidDel="00E70C55">
          <w:rPr>
            <w:sz w:val="26"/>
            <w:szCs w:val="26"/>
            <w:rPrChange w:id="4923" w:author="Le Minh Nghia" w:date="2019-10-09T10:56:00Z">
              <w:rPr>
                <w:sz w:val="26"/>
                <w:szCs w:val="26"/>
              </w:rPr>
            </w:rPrChange>
          </w:rPr>
          <w:delText xml:space="preserve"> </w:delText>
        </w:r>
        <w:r w:rsidRPr="00B41112" w:rsidDel="00E70C55">
          <w:rPr>
            <w:sz w:val="26"/>
            <w:szCs w:val="26"/>
            <w:rPrChange w:id="4924" w:author="Le Minh Nghia" w:date="2019-10-09T10:56:00Z">
              <w:rPr>
                <w:sz w:val="26"/>
                <w:szCs w:val="26"/>
              </w:rPr>
            </w:rPrChange>
          </w:rPr>
          <w:delText>nghệ thông tin và truyền thông</w:delText>
        </w:r>
      </w:del>
      <w:proofErr w:type="spellStart"/>
      <w:ins w:id="4925" w:author="Le Minh Nghia" w:date="2019-10-09T10:04:00Z">
        <w:r w:rsidR="00E70C55" w:rsidRPr="00B41112">
          <w:rPr>
            <w:sz w:val="26"/>
            <w:szCs w:val="26"/>
            <w:rPrChange w:id="4926" w:author="Le Minh Nghia" w:date="2019-10-09T10:56:00Z">
              <w:rPr>
                <w:sz w:val="26"/>
                <w:szCs w:val="26"/>
              </w:rPr>
            </w:rPrChange>
          </w:rPr>
          <w:t>Công</w:t>
        </w:r>
        <w:proofErr w:type="spellEnd"/>
        <w:r w:rsidR="00E70C55" w:rsidRPr="00B41112">
          <w:rPr>
            <w:sz w:val="26"/>
            <w:szCs w:val="26"/>
            <w:rPrChange w:id="4927" w:author="Le Minh Nghia" w:date="2019-10-09T10:56:00Z">
              <w:rPr>
                <w:sz w:val="26"/>
                <w:szCs w:val="26"/>
              </w:rPr>
            </w:rPrChange>
          </w:rPr>
          <w:t xml:space="preserve"> </w:t>
        </w:r>
        <w:proofErr w:type="spellStart"/>
        <w:r w:rsidR="00E70C55" w:rsidRPr="00B41112">
          <w:rPr>
            <w:sz w:val="26"/>
            <w:szCs w:val="26"/>
            <w:rPrChange w:id="4928" w:author="Le Minh Nghia" w:date="2019-10-09T10:56:00Z">
              <w:rPr>
                <w:sz w:val="26"/>
                <w:szCs w:val="26"/>
              </w:rPr>
            </w:rPrChange>
          </w:rPr>
          <w:t>nghệ</w:t>
        </w:r>
        <w:proofErr w:type="spellEnd"/>
        <w:r w:rsidR="00E70C55" w:rsidRPr="00B41112">
          <w:rPr>
            <w:sz w:val="26"/>
            <w:szCs w:val="26"/>
            <w:rPrChange w:id="4929" w:author="Le Minh Nghia" w:date="2019-10-09T10:56:00Z">
              <w:rPr>
                <w:sz w:val="26"/>
                <w:szCs w:val="26"/>
              </w:rPr>
            </w:rPrChange>
          </w:rPr>
          <w:t xml:space="preserve"> </w:t>
        </w:r>
        <w:proofErr w:type="spellStart"/>
        <w:r w:rsidR="00E70C55" w:rsidRPr="00B41112">
          <w:rPr>
            <w:sz w:val="26"/>
            <w:szCs w:val="26"/>
            <w:rPrChange w:id="4930" w:author="Le Minh Nghia" w:date="2019-10-09T10:56:00Z">
              <w:rPr>
                <w:sz w:val="26"/>
                <w:szCs w:val="26"/>
              </w:rPr>
            </w:rPrChange>
          </w:rPr>
          <w:t>Thông</w:t>
        </w:r>
        <w:proofErr w:type="spellEnd"/>
        <w:r w:rsidR="00E70C55" w:rsidRPr="00B41112">
          <w:rPr>
            <w:sz w:val="26"/>
            <w:szCs w:val="26"/>
            <w:rPrChange w:id="4931" w:author="Le Minh Nghia" w:date="2019-10-09T10:56:00Z">
              <w:rPr>
                <w:sz w:val="26"/>
                <w:szCs w:val="26"/>
              </w:rPr>
            </w:rPrChange>
          </w:rPr>
          <w:t xml:space="preserve"> tin </w:t>
        </w:r>
        <w:proofErr w:type="spellStart"/>
        <w:r w:rsidR="00E70C55" w:rsidRPr="00B41112">
          <w:rPr>
            <w:sz w:val="26"/>
            <w:szCs w:val="26"/>
            <w:rPrChange w:id="4932" w:author="Le Minh Nghia" w:date="2019-10-09T10:56:00Z">
              <w:rPr>
                <w:sz w:val="26"/>
                <w:szCs w:val="26"/>
              </w:rPr>
            </w:rPrChange>
          </w:rPr>
          <w:t>và</w:t>
        </w:r>
        <w:proofErr w:type="spellEnd"/>
        <w:r w:rsidR="00E70C55" w:rsidRPr="00B41112">
          <w:rPr>
            <w:sz w:val="26"/>
            <w:szCs w:val="26"/>
            <w:rPrChange w:id="4933" w:author="Le Minh Nghia" w:date="2019-10-09T10:56:00Z">
              <w:rPr>
                <w:sz w:val="26"/>
                <w:szCs w:val="26"/>
              </w:rPr>
            </w:rPrChange>
          </w:rPr>
          <w:t xml:space="preserve"> </w:t>
        </w:r>
        <w:proofErr w:type="spellStart"/>
        <w:r w:rsidR="00E70C55" w:rsidRPr="00B41112">
          <w:rPr>
            <w:sz w:val="26"/>
            <w:szCs w:val="26"/>
            <w:rPrChange w:id="4934" w:author="Le Minh Nghia" w:date="2019-10-09T10:56:00Z">
              <w:rPr>
                <w:sz w:val="26"/>
                <w:szCs w:val="26"/>
              </w:rPr>
            </w:rPrChange>
          </w:rPr>
          <w:t>Truyền</w:t>
        </w:r>
        <w:proofErr w:type="spellEnd"/>
        <w:r w:rsidR="00E70C55" w:rsidRPr="00B41112">
          <w:rPr>
            <w:sz w:val="26"/>
            <w:szCs w:val="26"/>
            <w:rPrChange w:id="4935" w:author="Le Minh Nghia" w:date="2019-10-09T10:56:00Z">
              <w:rPr>
                <w:sz w:val="26"/>
                <w:szCs w:val="26"/>
              </w:rPr>
            </w:rPrChange>
          </w:rPr>
          <w:t xml:space="preserve"> </w:t>
        </w:r>
        <w:proofErr w:type="spellStart"/>
        <w:r w:rsidR="00E70C55" w:rsidRPr="00B41112">
          <w:rPr>
            <w:sz w:val="26"/>
            <w:szCs w:val="26"/>
            <w:rPrChange w:id="4936" w:author="Le Minh Nghia" w:date="2019-10-09T10:56:00Z">
              <w:rPr>
                <w:sz w:val="26"/>
                <w:szCs w:val="26"/>
              </w:rPr>
            </w:rPrChange>
          </w:rPr>
          <w:t>thông</w:t>
        </w:r>
      </w:ins>
      <w:proofErr w:type="spellEnd"/>
      <w:r w:rsidRPr="00B41112">
        <w:rPr>
          <w:sz w:val="26"/>
          <w:szCs w:val="26"/>
          <w:rPrChange w:id="4937" w:author="Le Minh Nghia" w:date="2019-10-09T10:56:00Z">
            <w:rPr>
              <w:sz w:val="26"/>
              <w:szCs w:val="26"/>
            </w:rPr>
          </w:rPrChange>
        </w:rPr>
        <w:t xml:space="preserve"> </w:t>
      </w:r>
      <w:proofErr w:type="spellStart"/>
      <w:r w:rsidRPr="00B41112">
        <w:rPr>
          <w:sz w:val="26"/>
          <w:szCs w:val="26"/>
          <w:rPrChange w:id="4938" w:author="Le Minh Nghia" w:date="2019-10-09T10:56:00Z">
            <w:rPr>
              <w:sz w:val="26"/>
              <w:szCs w:val="26"/>
            </w:rPr>
          </w:rPrChange>
        </w:rPr>
        <w:t>nói</w:t>
      </w:r>
      <w:proofErr w:type="spellEnd"/>
      <w:r w:rsidRPr="00B41112">
        <w:rPr>
          <w:sz w:val="26"/>
          <w:szCs w:val="26"/>
          <w:rPrChange w:id="4939" w:author="Le Minh Nghia" w:date="2019-10-09T10:56:00Z">
            <w:rPr>
              <w:sz w:val="26"/>
              <w:szCs w:val="26"/>
            </w:rPr>
          </w:rPrChange>
        </w:rPr>
        <w:t xml:space="preserve"> </w:t>
      </w:r>
      <w:proofErr w:type="spellStart"/>
      <w:r w:rsidRPr="00B41112">
        <w:rPr>
          <w:sz w:val="26"/>
          <w:szCs w:val="26"/>
          <w:rPrChange w:id="4940" w:author="Le Minh Nghia" w:date="2019-10-09T10:56:00Z">
            <w:rPr>
              <w:sz w:val="26"/>
              <w:szCs w:val="26"/>
            </w:rPr>
          </w:rPrChange>
        </w:rPr>
        <w:t>riêng</w:t>
      </w:r>
      <w:proofErr w:type="spellEnd"/>
      <w:r w:rsidRPr="00B41112">
        <w:rPr>
          <w:sz w:val="26"/>
          <w:szCs w:val="26"/>
          <w:rPrChange w:id="4941" w:author="Le Minh Nghia" w:date="2019-10-09T10:56:00Z">
            <w:rPr>
              <w:sz w:val="26"/>
              <w:szCs w:val="26"/>
            </w:rPr>
          </w:rPrChange>
        </w:rPr>
        <w:t xml:space="preserve">, </w:t>
      </w:r>
      <w:proofErr w:type="spellStart"/>
      <w:r w:rsidRPr="00B41112">
        <w:rPr>
          <w:sz w:val="26"/>
          <w:szCs w:val="26"/>
          <w:rPrChange w:id="4942" w:author="Le Minh Nghia" w:date="2019-10-09T10:56:00Z">
            <w:rPr>
              <w:sz w:val="26"/>
              <w:szCs w:val="26"/>
            </w:rPr>
          </w:rPrChange>
        </w:rPr>
        <w:t>nhóm</w:t>
      </w:r>
      <w:proofErr w:type="spellEnd"/>
      <w:r w:rsidRPr="00B41112">
        <w:rPr>
          <w:sz w:val="26"/>
          <w:szCs w:val="26"/>
          <w:rPrChange w:id="4943" w:author="Le Minh Nghia" w:date="2019-10-09T10:56:00Z">
            <w:rPr>
              <w:sz w:val="26"/>
              <w:szCs w:val="26"/>
            </w:rPr>
          </w:rPrChange>
        </w:rPr>
        <w:t xml:space="preserve"> </w:t>
      </w:r>
      <w:proofErr w:type="spellStart"/>
      <w:r w:rsidRPr="00B41112">
        <w:rPr>
          <w:sz w:val="26"/>
          <w:szCs w:val="26"/>
          <w:rPrChange w:id="4944" w:author="Le Minh Nghia" w:date="2019-10-09T10:56:00Z">
            <w:rPr>
              <w:sz w:val="26"/>
              <w:szCs w:val="26"/>
            </w:rPr>
          </w:rPrChange>
        </w:rPr>
        <w:t>nghiên</w:t>
      </w:r>
      <w:proofErr w:type="spellEnd"/>
      <w:r w:rsidRPr="00B41112">
        <w:rPr>
          <w:sz w:val="26"/>
          <w:szCs w:val="26"/>
          <w:rPrChange w:id="4945" w:author="Le Minh Nghia" w:date="2019-10-09T10:56:00Z">
            <w:rPr>
              <w:sz w:val="26"/>
              <w:szCs w:val="26"/>
            </w:rPr>
          </w:rPrChange>
        </w:rPr>
        <w:t xml:space="preserve"> </w:t>
      </w:r>
      <w:proofErr w:type="spellStart"/>
      <w:r w:rsidRPr="00B41112">
        <w:rPr>
          <w:sz w:val="26"/>
          <w:szCs w:val="26"/>
          <w:rPrChange w:id="4946" w:author="Le Minh Nghia" w:date="2019-10-09T10:56:00Z">
            <w:rPr>
              <w:sz w:val="26"/>
              <w:szCs w:val="26"/>
            </w:rPr>
          </w:rPrChange>
        </w:rPr>
        <w:t>cứu</w:t>
      </w:r>
      <w:proofErr w:type="spellEnd"/>
      <w:r w:rsidRPr="00B41112">
        <w:rPr>
          <w:sz w:val="26"/>
          <w:szCs w:val="26"/>
          <w:rPrChange w:id="4947" w:author="Le Minh Nghia" w:date="2019-10-09T10:56:00Z">
            <w:rPr>
              <w:sz w:val="26"/>
              <w:szCs w:val="26"/>
            </w:rPr>
          </w:rPrChange>
        </w:rPr>
        <w:t xml:space="preserve"> </w:t>
      </w:r>
      <w:proofErr w:type="spellStart"/>
      <w:r w:rsidRPr="00B41112">
        <w:rPr>
          <w:sz w:val="26"/>
          <w:szCs w:val="26"/>
          <w:rPrChange w:id="4948" w:author="Le Minh Nghia" w:date="2019-10-09T10:56:00Z">
            <w:rPr>
              <w:sz w:val="26"/>
              <w:szCs w:val="26"/>
            </w:rPr>
          </w:rPrChange>
        </w:rPr>
        <w:t>đã</w:t>
      </w:r>
      <w:proofErr w:type="spellEnd"/>
      <w:r w:rsidRPr="00B41112">
        <w:rPr>
          <w:sz w:val="26"/>
          <w:szCs w:val="26"/>
          <w:rPrChange w:id="4949" w:author="Le Minh Nghia" w:date="2019-10-09T10:56:00Z">
            <w:rPr>
              <w:sz w:val="26"/>
              <w:szCs w:val="26"/>
            </w:rPr>
          </w:rPrChange>
        </w:rPr>
        <w:t xml:space="preserve"> </w:t>
      </w:r>
      <w:proofErr w:type="spellStart"/>
      <w:r w:rsidRPr="00B41112">
        <w:rPr>
          <w:sz w:val="26"/>
          <w:szCs w:val="26"/>
          <w:rPrChange w:id="4950" w:author="Le Minh Nghia" w:date="2019-10-09T10:56:00Z">
            <w:rPr>
              <w:sz w:val="26"/>
              <w:szCs w:val="26"/>
            </w:rPr>
          </w:rPrChange>
        </w:rPr>
        <w:t>thực</w:t>
      </w:r>
      <w:proofErr w:type="spellEnd"/>
      <w:r w:rsidRPr="00B41112">
        <w:rPr>
          <w:sz w:val="26"/>
          <w:szCs w:val="26"/>
          <w:rPrChange w:id="4951" w:author="Le Minh Nghia" w:date="2019-10-09T10:56:00Z">
            <w:rPr>
              <w:sz w:val="26"/>
              <w:szCs w:val="26"/>
            </w:rPr>
          </w:rPrChange>
        </w:rPr>
        <w:t xml:space="preserve"> </w:t>
      </w:r>
      <w:proofErr w:type="spellStart"/>
      <w:r w:rsidRPr="00B41112">
        <w:rPr>
          <w:sz w:val="26"/>
          <w:szCs w:val="26"/>
          <w:rPrChange w:id="4952" w:author="Le Minh Nghia" w:date="2019-10-09T10:56:00Z">
            <w:rPr>
              <w:sz w:val="26"/>
              <w:szCs w:val="26"/>
            </w:rPr>
          </w:rPrChange>
        </w:rPr>
        <w:t>hiện</w:t>
      </w:r>
      <w:proofErr w:type="spellEnd"/>
      <w:r w:rsidRPr="00B41112">
        <w:rPr>
          <w:sz w:val="26"/>
          <w:szCs w:val="26"/>
          <w:rPrChange w:id="4953" w:author="Le Minh Nghia" w:date="2019-10-09T10:56:00Z">
            <w:rPr>
              <w:sz w:val="26"/>
              <w:szCs w:val="26"/>
            </w:rPr>
          </w:rPrChange>
        </w:rPr>
        <w:t xml:space="preserve"> </w:t>
      </w:r>
      <w:proofErr w:type="spellStart"/>
      <w:r w:rsidRPr="00B41112">
        <w:rPr>
          <w:sz w:val="26"/>
          <w:szCs w:val="26"/>
          <w:rPrChange w:id="4954" w:author="Le Minh Nghia" w:date="2019-10-09T10:56:00Z">
            <w:rPr>
              <w:sz w:val="26"/>
              <w:szCs w:val="26"/>
            </w:rPr>
          </w:rPrChange>
        </w:rPr>
        <w:t>đề</w:t>
      </w:r>
      <w:proofErr w:type="spellEnd"/>
      <w:r w:rsidRPr="00B41112">
        <w:rPr>
          <w:sz w:val="26"/>
          <w:szCs w:val="26"/>
          <w:rPrChange w:id="4955" w:author="Le Minh Nghia" w:date="2019-10-09T10:56:00Z">
            <w:rPr>
              <w:sz w:val="26"/>
              <w:szCs w:val="26"/>
            </w:rPr>
          </w:rPrChange>
        </w:rPr>
        <w:t xml:space="preserve"> </w:t>
      </w:r>
      <w:proofErr w:type="spellStart"/>
      <w:r w:rsidRPr="00B41112">
        <w:rPr>
          <w:sz w:val="26"/>
          <w:szCs w:val="26"/>
          <w:rPrChange w:id="4956" w:author="Le Minh Nghia" w:date="2019-10-09T10:56:00Z">
            <w:rPr>
              <w:sz w:val="26"/>
              <w:szCs w:val="26"/>
            </w:rPr>
          </w:rPrChange>
        </w:rPr>
        <w:t>tài</w:t>
      </w:r>
      <w:proofErr w:type="spellEnd"/>
      <w:r w:rsidRPr="00B41112">
        <w:rPr>
          <w:sz w:val="26"/>
          <w:szCs w:val="26"/>
          <w:rPrChange w:id="4957" w:author="Le Minh Nghia" w:date="2019-10-09T10:56:00Z">
            <w:rPr>
              <w:sz w:val="26"/>
              <w:szCs w:val="26"/>
            </w:rPr>
          </w:rPrChange>
        </w:rPr>
        <w:t xml:space="preserve"> </w:t>
      </w:r>
      <w:proofErr w:type="spellStart"/>
      <w:r w:rsidRPr="00B41112">
        <w:rPr>
          <w:sz w:val="26"/>
          <w:szCs w:val="26"/>
          <w:rPrChange w:id="4958" w:author="Le Minh Nghia" w:date="2019-10-09T10:56:00Z">
            <w:rPr>
              <w:sz w:val="26"/>
              <w:szCs w:val="26"/>
            </w:rPr>
          </w:rPrChange>
        </w:rPr>
        <w:t>với</w:t>
      </w:r>
      <w:proofErr w:type="spellEnd"/>
      <w:r w:rsidRPr="00B41112">
        <w:rPr>
          <w:sz w:val="26"/>
          <w:szCs w:val="26"/>
          <w:rPrChange w:id="4959" w:author="Le Minh Nghia" w:date="2019-10-09T10:56:00Z">
            <w:rPr>
              <w:sz w:val="26"/>
              <w:szCs w:val="26"/>
            </w:rPr>
          </w:rPrChange>
        </w:rPr>
        <w:t xml:space="preserve"> </w:t>
      </w:r>
      <w:proofErr w:type="spellStart"/>
      <w:r w:rsidRPr="00B41112">
        <w:rPr>
          <w:sz w:val="26"/>
          <w:szCs w:val="26"/>
          <w:rPrChange w:id="4960" w:author="Le Minh Nghia" w:date="2019-10-09T10:56:00Z">
            <w:rPr>
              <w:sz w:val="26"/>
              <w:szCs w:val="26"/>
            </w:rPr>
          </w:rPrChange>
        </w:rPr>
        <w:t>mong</w:t>
      </w:r>
      <w:proofErr w:type="spellEnd"/>
      <w:r w:rsidRPr="00B41112">
        <w:rPr>
          <w:sz w:val="26"/>
          <w:szCs w:val="26"/>
          <w:rPrChange w:id="4961" w:author="Le Minh Nghia" w:date="2019-10-09T10:56:00Z">
            <w:rPr>
              <w:sz w:val="26"/>
              <w:szCs w:val="26"/>
            </w:rPr>
          </w:rPrChange>
        </w:rPr>
        <w:t xml:space="preserve"> </w:t>
      </w:r>
      <w:proofErr w:type="spellStart"/>
      <w:r w:rsidRPr="00B41112">
        <w:rPr>
          <w:sz w:val="26"/>
          <w:szCs w:val="26"/>
          <w:rPrChange w:id="4962" w:author="Le Minh Nghia" w:date="2019-10-09T10:56:00Z">
            <w:rPr>
              <w:sz w:val="26"/>
              <w:szCs w:val="26"/>
            </w:rPr>
          </w:rPrChange>
        </w:rPr>
        <w:t>muốn</w:t>
      </w:r>
      <w:proofErr w:type="spellEnd"/>
      <w:r w:rsidRPr="00B41112">
        <w:rPr>
          <w:sz w:val="26"/>
          <w:szCs w:val="26"/>
          <w:rPrChange w:id="4963" w:author="Le Minh Nghia" w:date="2019-10-09T10:56:00Z">
            <w:rPr>
              <w:sz w:val="26"/>
              <w:szCs w:val="26"/>
            </w:rPr>
          </w:rPrChange>
        </w:rPr>
        <w:t xml:space="preserve"> </w:t>
      </w:r>
      <w:proofErr w:type="spellStart"/>
      <w:r w:rsidRPr="00B41112">
        <w:rPr>
          <w:sz w:val="26"/>
          <w:szCs w:val="26"/>
          <w:rPrChange w:id="4964" w:author="Le Minh Nghia" w:date="2019-10-09T10:56:00Z">
            <w:rPr>
              <w:sz w:val="26"/>
              <w:szCs w:val="26"/>
            </w:rPr>
          </w:rPrChange>
        </w:rPr>
        <w:t>xây</w:t>
      </w:r>
      <w:proofErr w:type="spellEnd"/>
      <w:r w:rsidRPr="00B41112">
        <w:rPr>
          <w:sz w:val="26"/>
          <w:szCs w:val="26"/>
          <w:rPrChange w:id="4965" w:author="Le Minh Nghia" w:date="2019-10-09T10:56:00Z">
            <w:rPr>
              <w:sz w:val="26"/>
              <w:szCs w:val="26"/>
            </w:rPr>
          </w:rPrChange>
        </w:rPr>
        <w:t xml:space="preserve"> </w:t>
      </w:r>
      <w:proofErr w:type="spellStart"/>
      <w:r w:rsidRPr="00B41112">
        <w:rPr>
          <w:sz w:val="26"/>
          <w:szCs w:val="26"/>
          <w:rPrChange w:id="4966" w:author="Le Minh Nghia" w:date="2019-10-09T10:56:00Z">
            <w:rPr>
              <w:sz w:val="26"/>
              <w:szCs w:val="26"/>
            </w:rPr>
          </w:rPrChange>
        </w:rPr>
        <w:t>dựng</w:t>
      </w:r>
      <w:proofErr w:type="spellEnd"/>
      <w:r w:rsidRPr="00B41112">
        <w:rPr>
          <w:sz w:val="26"/>
          <w:szCs w:val="26"/>
          <w:rPrChange w:id="4967" w:author="Le Minh Nghia" w:date="2019-10-09T10:56:00Z">
            <w:rPr>
              <w:sz w:val="26"/>
              <w:szCs w:val="26"/>
            </w:rPr>
          </w:rPrChange>
        </w:rPr>
        <w:t xml:space="preserve"> </w:t>
      </w:r>
      <w:proofErr w:type="spellStart"/>
      <w:r w:rsidRPr="00B41112">
        <w:rPr>
          <w:sz w:val="26"/>
          <w:szCs w:val="26"/>
          <w:rPrChange w:id="4968" w:author="Le Minh Nghia" w:date="2019-10-09T10:56:00Z">
            <w:rPr>
              <w:sz w:val="26"/>
              <w:szCs w:val="26"/>
            </w:rPr>
          </w:rPrChange>
        </w:rPr>
        <w:t>một</w:t>
      </w:r>
      <w:proofErr w:type="spellEnd"/>
      <w:r w:rsidRPr="00B41112">
        <w:rPr>
          <w:sz w:val="26"/>
          <w:szCs w:val="26"/>
          <w:rPrChange w:id="4969" w:author="Le Minh Nghia" w:date="2019-10-09T10:56:00Z">
            <w:rPr>
              <w:sz w:val="26"/>
              <w:szCs w:val="26"/>
            </w:rPr>
          </w:rPrChange>
        </w:rPr>
        <w:t xml:space="preserve"> </w:t>
      </w:r>
      <w:proofErr w:type="spellStart"/>
      <w:r w:rsidRPr="00B41112">
        <w:rPr>
          <w:sz w:val="26"/>
          <w:szCs w:val="26"/>
          <w:rPrChange w:id="4970" w:author="Le Minh Nghia" w:date="2019-10-09T10:56:00Z">
            <w:rPr>
              <w:sz w:val="26"/>
              <w:szCs w:val="26"/>
            </w:rPr>
          </w:rPrChange>
        </w:rPr>
        <w:t>danh</w:t>
      </w:r>
      <w:proofErr w:type="spellEnd"/>
      <w:r w:rsidRPr="00B41112">
        <w:rPr>
          <w:sz w:val="26"/>
          <w:szCs w:val="26"/>
          <w:rPrChange w:id="4971" w:author="Le Minh Nghia" w:date="2019-10-09T10:56:00Z">
            <w:rPr>
              <w:sz w:val="26"/>
              <w:szCs w:val="26"/>
            </w:rPr>
          </w:rPrChange>
        </w:rPr>
        <w:t xml:space="preserve"> </w:t>
      </w:r>
      <w:proofErr w:type="spellStart"/>
      <w:r w:rsidRPr="00B41112">
        <w:rPr>
          <w:sz w:val="26"/>
          <w:szCs w:val="26"/>
          <w:rPrChange w:id="4972" w:author="Le Minh Nghia" w:date="2019-10-09T10:56:00Z">
            <w:rPr>
              <w:sz w:val="26"/>
              <w:szCs w:val="26"/>
            </w:rPr>
          </w:rPrChange>
        </w:rPr>
        <w:t>mục</w:t>
      </w:r>
      <w:proofErr w:type="spellEnd"/>
      <w:r w:rsidRPr="00B41112">
        <w:rPr>
          <w:sz w:val="26"/>
          <w:szCs w:val="26"/>
          <w:rPrChange w:id="4973" w:author="Le Minh Nghia" w:date="2019-10-09T10:56:00Z">
            <w:rPr>
              <w:sz w:val="26"/>
              <w:szCs w:val="26"/>
            </w:rPr>
          </w:rPrChange>
        </w:rPr>
        <w:t xml:space="preserve"> </w:t>
      </w:r>
      <w:proofErr w:type="spellStart"/>
      <w:r w:rsidRPr="00B41112">
        <w:rPr>
          <w:sz w:val="26"/>
          <w:szCs w:val="26"/>
          <w:rPrChange w:id="4974" w:author="Le Minh Nghia" w:date="2019-10-09T10:56:00Z">
            <w:rPr>
              <w:sz w:val="26"/>
              <w:szCs w:val="26"/>
            </w:rPr>
          </w:rPrChange>
        </w:rPr>
        <w:t>Cựu</w:t>
      </w:r>
      <w:proofErr w:type="spellEnd"/>
      <w:r w:rsidRPr="00B41112">
        <w:rPr>
          <w:sz w:val="26"/>
          <w:szCs w:val="26"/>
          <w:rPrChange w:id="4975" w:author="Le Minh Nghia" w:date="2019-10-09T10:56:00Z">
            <w:rPr>
              <w:sz w:val="26"/>
              <w:szCs w:val="26"/>
            </w:rPr>
          </w:rPrChange>
        </w:rPr>
        <w:t xml:space="preserve"> </w:t>
      </w:r>
      <w:proofErr w:type="spellStart"/>
      <w:r w:rsidRPr="00B41112">
        <w:rPr>
          <w:sz w:val="26"/>
          <w:szCs w:val="26"/>
          <w:rPrChange w:id="4976" w:author="Le Minh Nghia" w:date="2019-10-09T10:56:00Z">
            <w:rPr>
              <w:sz w:val="26"/>
              <w:szCs w:val="26"/>
            </w:rPr>
          </w:rPrChange>
        </w:rPr>
        <w:t>sinh</w:t>
      </w:r>
      <w:proofErr w:type="spellEnd"/>
      <w:r w:rsidRPr="00B41112">
        <w:rPr>
          <w:sz w:val="26"/>
          <w:szCs w:val="26"/>
          <w:rPrChange w:id="4977" w:author="Le Minh Nghia" w:date="2019-10-09T10:56:00Z">
            <w:rPr>
              <w:sz w:val="26"/>
              <w:szCs w:val="26"/>
            </w:rPr>
          </w:rPrChange>
        </w:rPr>
        <w:t xml:space="preserve"> </w:t>
      </w:r>
      <w:proofErr w:type="spellStart"/>
      <w:r w:rsidRPr="00B41112">
        <w:rPr>
          <w:sz w:val="26"/>
          <w:szCs w:val="26"/>
          <w:rPrChange w:id="4978" w:author="Le Minh Nghia" w:date="2019-10-09T10:56:00Z">
            <w:rPr>
              <w:sz w:val="26"/>
              <w:szCs w:val="26"/>
            </w:rPr>
          </w:rPrChange>
        </w:rPr>
        <w:t>viên</w:t>
      </w:r>
      <w:proofErr w:type="spellEnd"/>
      <w:r w:rsidRPr="00B41112">
        <w:rPr>
          <w:sz w:val="26"/>
          <w:szCs w:val="26"/>
          <w:rPrChange w:id="4979" w:author="Le Minh Nghia" w:date="2019-10-09T10:56:00Z">
            <w:rPr>
              <w:sz w:val="26"/>
              <w:szCs w:val="26"/>
            </w:rPr>
          </w:rPrChange>
        </w:rPr>
        <w:t xml:space="preserve"> </w:t>
      </w:r>
      <w:proofErr w:type="spellStart"/>
      <w:r w:rsidRPr="00B41112">
        <w:rPr>
          <w:sz w:val="26"/>
          <w:szCs w:val="26"/>
          <w:rPrChange w:id="4980" w:author="Le Minh Nghia" w:date="2019-10-09T10:56:00Z">
            <w:rPr>
              <w:sz w:val="26"/>
              <w:szCs w:val="26"/>
            </w:rPr>
          </w:rPrChange>
        </w:rPr>
        <w:t>trên</w:t>
      </w:r>
      <w:proofErr w:type="spellEnd"/>
      <w:r w:rsidR="007D736C" w:rsidRPr="00B41112">
        <w:rPr>
          <w:sz w:val="26"/>
          <w:szCs w:val="26"/>
          <w:rPrChange w:id="4981" w:author="Le Minh Nghia" w:date="2019-10-09T10:56:00Z">
            <w:rPr>
              <w:sz w:val="26"/>
              <w:szCs w:val="26"/>
            </w:rPr>
          </w:rPrChange>
        </w:rPr>
        <w:t xml:space="preserve"> </w:t>
      </w:r>
      <w:proofErr w:type="spellStart"/>
      <w:r w:rsidRPr="00B41112">
        <w:rPr>
          <w:sz w:val="26"/>
          <w:szCs w:val="26"/>
          <w:rPrChange w:id="4982" w:author="Le Minh Nghia" w:date="2019-10-09T10:56:00Z">
            <w:rPr>
              <w:sz w:val="26"/>
              <w:szCs w:val="26"/>
            </w:rPr>
          </w:rPrChange>
        </w:rPr>
        <w:t>trang</w:t>
      </w:r>
      <w:proofErr w:type="spellEnd"/>
      <w:r w:rsidRPr="00B41112">
        <w:rPr>
          <w:sz w:val="26"/>
          <w:szCs w:val="26"/>
          <w:rPrChange w:id="4983" w:author="Le Minh Nghia" w:date="2019-10-09T10:56:00Z">
            <w:rPr>
              <w:sz w:val="26"/>
              <w:szCs w:val="26"/>
            </w:rPr>
          </w:rPrChange>
        </w:rPr>
        <w:t xml:space="preserve"> web </w:t>
      </w:r>
      <w:proofErr w:type="spellStart"/>
      <w:r w:rsidRPr="00B41112">
        <w:rPr>
          <w:sz w:val="26"/>
          <w:szCs w:val="26"/>
          <w:rPrChange w:id="4984" w:author="Le Minh Nghia" w:date="2019-10-09T10:56:00Z">
            <w:rPr>
              <w:sz w:val="26"/>
              <w:szCs w:val="26"/>
            </w:rPr>
          </w:rPrChange>
        </w:rPr>
        <w:t>của</w:t>
      </w:r>
      <w:proofErr w:type="spellEnd"/>
      <w:r w:rsidRPr="00B41112">
        <w:rPr>
          <w:sz w:val="26"/>
          <w:szCs w:val="26"/>
          <w:rPrChange w:id="4985" w:author="Le Minh Nghia" w:date="2019-10-09T10:56:00Z">
            <w:rPr>
              <w:sz w:val="26"/>
              <w:szCs w:val="26"/>
            </w:rPr>
          </w:rPrChange>
        </w:rPr>
        <w:t xml:space="preserve"> </w:t>
      </w:r>
      <w:proofErr w:type="spellStart"/>
      <w:r w:rsidRPr="00B41112">
        <w:rPr>
          <w:sz w:val="26"/>
          <w:szCs w:val="26"/>
          <w:rPrChange w:id="4986" w:author="Le Minh Nghia" w:date="2019-10-09T10:56:00Z">
            <w:rPr>
              <w:sz w:val="26"/>
              <w:szCs w:val="26"/>
            </w:rPr>
          </w:rPrChange>
        </w:rPr>
        <w:t>các</w:t>
      </w:r>
      <w:proofErr w:type="spellEnd"/>
      <w:r w:rsidRPr="00B41112">
        <w:rPr>
          <w:sz w:val="26"/>
          <w:szCs w:val="26"/>
          <w:rPrChange w:id="4987" w:author="Le Minh Nghia" w:date="2019-10-09T10:56:00Z">
            <w:rPr>
              <w:sz w:val="26"/>
              <w:szCs w:val="26"/>
            </w:rPr>
          </w:rPrChange>
        </w:rPr>
        <w:t xml:space="preserve"> khoa </w:t>
      </w:r>
      <w:proofErr w:type="spellStart"/>
      <w:r w:rsidRPr="00B41112">
        <w:rPr>
          <w:sz w:val="26"/>
          <w:szCs w:val="26"/>
          <w:rPrChange w:id="4988" w:author="Le Minh Nghia" w:date="2019-10-09T10:56:00Z">
            <w:rPr>
              <w:sz w:val="26"/>
              <w:szCs w:val="26"/>
            </w:rPr>
          </w:rPrChange>
        </w:rPr>
        <w:t>nhằm</w:t>
      </w:r>
      <w:proofErr w:type="spellEnd"/>
      <w:r w:rsidRPr="00B41112">
        <w:rPr>
          <w:sz w:val="26"/>
          <w:szCs w:val="26"/>
          <w:rPrChange w:id="4989" w:author="Le Minh Nghia" w:date="2019-10-09T10:56:00Z">
            <w:rPr>
              <w:sz w:val="26"/>
              <w:szCs w:val="26"/>
            </w:rPr>
          </w:rPrChange>
        </w:rPr>
        <w:t xml:space="preserve"> </w:t>
      </w:r>
      <w:proofErr w:type="spellStart"/>
      <w:r w:rsidRPr="00B41112">
        <w:rPr>
          <w:sz w:val="26"/>
          <w:szCs w:val="26"/>
          <w:rPrChange w:id="4990" w:author="Le Minh Nghia" w:date="2019-10-09T10:56:00Z">
            <w:rPr>
              <w:sz w:val="26"/>
              <w:szCs w:val="26"/>
            </w:rPr>
          </w:rPrChange>
        </w:rPr>
        <w:t>giúp</w:t>
      </w:r>
      <w:proofErr w:type="spellEnd"/>
      <w:r w:rsidRPr="00B41112">
        <w:rPr>
          <w:sz w:val="26"/>
          <w:szCs w:val="26"/>
          <w:rPrChange w:id="4991" w:author="Le Minh Nghia" w:date="2019-10-09T10:56:00Z">
            <w:rPr>
              <w:sz w:val="26"/>
              <w:szCs w:val="26"/>
            </w:rPr>
          </w:rPrChange>
        </w:rPr>
        <w:t xml:space="preserve"> </w:t>
      </w:r>
      <w:proofErr w:type="spellStart"/>
      <w:r w:rsidRPr="00B41112">
        <w:rPr>
          <w:sz w:val="26"/>
          <w:szCs w:val="26"/>
          <w:rPrChange w:id="4992" w:author="Le Minh Nghia" w:date="2019-10-09T10:56:00Z">
            <w:rPr>
              <w:sz w:val="26"/>
              <w:szCs w:val="26"/>
            </w:rPr>
          </w:rPrChange>
        </w:rPr>
        <w:t>thuận</w:t>
      </w:r>
      <w:proofErr w:type="spellEnd"/>
      <w:r w:rsidRPr="00B41112">
        <w:rPr>
          <w:sz w:val="26"/>
          <w:szCs w:val="26"/>
          <w:rPrChange w:id="4993" w:author="Le Minh Nghia" w:date="2019-10-09T10:56:00Z">
            <w:rPr>
              <w:sz w:val="26"/>
              <w:szCs w:val="26"/>
            </w:rPr>
          </w:rPrChange>
        </w:rPr>
        <w:t xml:space="preserve"> </w:t>
      </w:r>
      <w:proofErr w:type="spellStart"/>
      <w:r w:rsidRPr="00B41112">
        <w:rPr>
          <w:sz w:val="26"/>
          <w:szCs w:val="26"/>
          <w:rPrChange w:id="4994" w:author="Le Minh Nghia" w:date="2019-10-09T10:56:00Z">
            <w:rPr>
              <w:sz w:val="26"/>
              <w:szCs w:val="26"/>
            </w:rPr>
          </w:rPrChange>
        </w:rPr>
        <w:t>tiện</w:t>
      </w:r>
      <w:proofErr w:type="spellEnd"/>
      <w:r w:rsidRPr="00B41112">
        <w:rPr>
          <w:sz w:val="26"/>
          <w:szCs w:val="26"/>
          <w:rPrChange w:id="4995" w:author="Le Minh Nghia" w:date="2019-10-09T10:56:00Z">
            <w:rPr>
              <w:sz w:val="26"/>
              <w:szCs w:val="26"/>
            </w:rPr>
          </w:rPrChange>
        </w:rPr>
        <w:t xml:space="preserve"> </w:t>
      </w:r>
      <w:proofErr w:type="spellStart"/>
      <w:r w:rsidRPr="00B41112">
        <w:rPr>
          <w:sz w:val="26"/>
          <w:szCs w:val="26"/>
          <w:rPrChange w:id="4996" w:author="Le Minh Nghia" w:date="2019-10-09T10:56:00Z">
            <w:rPr>
              <w:sz w:val="26"/>
              <w:szCs w:val="26"/>
            </w:rPr>
          </w:rPrChange>
        </w:rPr>
        <w:t>cho</w:t>
      </w:r>
      <w:proofErr w:type="spellEnd"/>
      <w:r w:rsidRPr="00B41112">
        <w:rPr>
          <w:sz w:val="26"/>
          <w:szCs w:val="26"/>
          <w:rPrChange w:id="4997" w:author="Le Minh Nghia" w:date="2019-10-09T10:56:00Z">
            <w:rPr>
              <w:sz w:val="26"/>
              <w:szCs w:val="26"/>
            </w:rPr>
          </w:rPrChange>
        </w:rPr>
        <w:t xml:space="preserve"> </w:t>
      </w:r>
      <w:proofErr w:type="spellStart"/>
      <w:r w:rsidRPr="00B41112">
        <w:rPr>
          <w:sz w:val="26"/>
          <w:szCs w:val="26"/>
          <w:rPrChange w:id="4998" w:author="Le Minh Nghia" w:date="2019-10-09T10:56:00Z">
            <w:rPr>
              <w:sz w:val="26"/>
              <w:szCs w:val="26"/>
            </w:rPr>
          </w:rPrChange>
        </w:rPr>
        <w:t>việc</w:t>
      </w:r>
      <w:proofErr w:type="spellEnd"/>
      <w:r w:rsidRPr="00B41112">
        <w:rPr>
          <w:sz w:val="26"/>
          <w:szCs w:val="26"/>
          <w:rPrChange w:id="4999" w:author="Le Minh Nghia" w:date="2019-10-09T10:56:00Z">
            <w:rPr>
              <w:sz w:val="26"/>
              <w:szCs w:val="26"/>
            </w:rPr>
          </w:rPrChange>
        </w:rPr>
        <w:t xml:space="preserve"> </w:t>
      </w:r>
      <w:proofErr w:type="spellStart"/>
      <w:r w:rsidRPr="00B41112">
        <w:rPr>
          <w:sz w:val="26"/>
          <w:szCs w:val="26"/>
          <w:rPrChange w:id="5000" w:author="Le Minh Nghia" w:date="2019-10-09T10:56:00Z">
            <w:rPr>
              <w:sz w:val="26"/>
              <w:szCs w:val="26"/>
            </w:rPr>
          </w:rPrChange>
        </w:rPr>
        <w:t>liên</w:t>
      </w:r>
      <w:proofErr w:type="spellEnd"/>
      <w:r w:rsidRPr="00B41112">
        <w:rPr>
          <w:sz w:val="26"/>
          <w:szCs w:val="26"/>
          <w:rPrChange w:id="5001" w:author="Le Minh Nghia" w:date="2019-10-09T10:56:00Z">
            <w:rPr>
              <w:sz w:val="26"/>
              <w:szCs w:val="26"/>
            </w:rPr>
          </w:rPrChange>
        </w:rPr>
        <w:t xml:space="preserve"> </w:t>
      </w:r>
      <w:proofErr w:type="spellStart"/>
      <w:r w:rsidRPr="00B41112">
        <w:rPr>
          <w:sz w:val="26"/>
          <w:szCs w:val="26"/>
          <w:rPrChange w:id="5002" w:author="Le Minh Nghia" w:date="2019-10-09T10:56:00Z">
            <w:rPr>
              <w:sz w:val="26"/>
              <w:szCs w:val="26"/>
            </w:rPr>
          </w:rPrChange>
        </w:rPr>
        <w:t>lạc</w:t>
      </w:r>
      <w:proofErr w:type="spellEnd"/>
      <w:r w:rsidRPr="00B41112">
        <w:rPr>
          <w:sz w:val="26"/>
          <w:szCs w:val="26"/>
          <w:rPrChange w:id="5003" w:author="Le Minh Nghia" w:date="2019-10-09T10:56:00Z">
            <w:rPr>
              <w:sz w:val="26"/>
              <w:szCs w:val="26"/>
            </w:rPr>
          </w:rPrChange>
        </w:rPr>
        <w:t xml:space="preserve"> </w:t>
      </w:r>
      <w:proofErr w:type="spellStart"/>
      <w:r w:rsidRPr="00B41112">
        <w:rPr>
          <w:sz w:val="26"/>
          <w:szCs w:val="26"/>
          <w:rPrChange w:id="5004" w:author="Le Minh Nghia" w:date="2019-10-09T10:56:00Z">
            <w:rPr>
              <w:sz w:val="26"/>
              <w:szCs w:val="26"/>
            </w:rPr>
          </w:rPrChange>
        </w:rPr>
        <w:t>để</w:t>
      </w:r>
      <w:proofErr w:type="spellEnd"/>
      <w:r w:rsidRPr="00B41112">
        <w:rPr>
          <w:sz w:val="26"/>
          <w:szCs w:val="26"/>
          <w:rPrChange w:id="5005" w:author="Le Minh Nghia" w:date="2019-10-09T10:56:00Z">
            <w:rPr>
              <w:sz w:val="26"/>
              <w:szCs w:val="26"/>
            </w:rPr>
          </w:rPrChange>
        </w:rPr>
        <w:t xml:space="preserve"> </w:t>
      </w:r>
      <w:proofErr w:type="spellStart"/>
      <w:r w:rsidRPr="00B41112">
        <w:rPr>
          <w:sz w:val="26"/>
          <w:szCs w:val="26"/>
          <w:rPrChange w:id="5006" w:author="Le Minh Nghia" w:date="2019-10-09T10:56:00Z">
            <w:rPr>
              <w:sz w:val="26"/>
              <w:szCs w:val="26"/>
            </w:rPr>
          </w:rPrChange>
        </w:rPr>
        <w:t>giáo</w:t>
      </w:r>
      <w:proofErr w:type="spellEnd"/>
      <w:r w:rsidRPr="00B41112">
        <w:rPr>
          <w:sz w:val="26"/>
          <w:szCs w:val="26"/>
          <w:rPrChange w:id="5007" w:author="Le Minh Nghia" w:date="2019-10-09T10:56:00Z">
            <w:rPr>
              <w:sz w:val="26"/>
              <w:szCs w:val="26"/>
            </w:rPr>
          </w:rPrChange>
        </w:rPr>
        <w:t xml:space="preserve"> </w:t>
      </w:r>
      <w:proofErr w:type="spellStart"/>
      <w:r w:rsidRPr="00B41112">
        <w:rPr>
          <w:sz w:val="26"/>
          <w:szCs w:val="26"/>
          <w:rPrChange w:id="5008" w:author="Le Minh Nghia" w:date="2019-10-09T10:56:00Z">
            <w:rPr>
              <w:sz w:val="26"/>
              <w:szCs w:val="26"/>
            </w:rPr>
          </w:rPrChange>
        </w:rPr>
        <w:t>vụ</w:t>
      </w:r>
      <w:proofErr w:type="spellEnd"/>
      <w:r w:rsidRPr="00B41112">
        <w:rPr>
          <w:sz w:val="26"/>
          <w:szCs w:val="26"/>
          <w:rPrChange w:id="5009" w:author="Le Minh Nghia" w:date="2019-10-09T10:56:00Z">
            <w:rPr>
              <w:sz w:val="26"/>
              <w:szCs w:val="26"/>
            </w:rPr>
          </w:rPrChange>
        </w:rPr>
        <w:t xml:space="preserve"> khoa </w:t>
      </w:r>
      <w:proofErr w:type="spellStart"/>
      <w:r w:rsidRPr="00B41112">
        <w:rPr>
          <w:sz w:val="26"/>
          <w:szCs w:val="26"/>
          <w:rPrChange w:id="5010" w:author="Le Minh Nghia" w:date="2019-10-09T10:56:00Z">
            <w:rPr>
              <w:sz w:val="26"/>
              <w:szCs w:val="26"/>
            </w:rPr>
          </w:rPrChange>
        </w:rPr>
        <w:t>có</w:t>
      </w:r>
      <w:proofErr w:type="spellEnd"/>
      <w:r w:rsidRPr="00B41112">
        <w:rPr>
          <w:sz w:val="26"/>
          <w:szCs w:val="26"/>
          <w:rPrChange w:id="5011" w:author="Le Minh Nghia" w:date="2019-10-09T10:56:00Z">
            <w:rPr>
              <w:sz w:val="26"/>
              <w:szCs w:val="26"/>
            </w:rPr>
          </w:rPrChange>
        </w:rPr>
        <w:t xml:space="preserve"> </w:t>
      </w:r>
      <w:proofErr w:type="spellStart"/>
      <w:r w:rsidRPr="00B41112">
        <w:rPr>
          <w:sz w:val="26"/>
          <w:szCs w:val="26"/>
          <w:rPrChange w:id="5012" w:author="Le Minh Nghia" w:date="2019-10-09T10:56:00Z">
            <w:rPr>
              <w:sz w:val="26"/>
              <w:szCs w:val="26"/>
            </w:rPr>
          </w:rPrChange>
        </w:rPr>
        <w:t>thể</w:t>
      </w:r>
      <w:proofErr w:type="spellEnd"/>
      <w:r w:rsidRPr="00B41112">
        <w:rPr>
          <w:sz w:val="26"/>
          <w:szCs w:val="26"/>
          <w:rPrChange w:id="5013" w:author="Le Minh Nghia" w:date="2019-10-09T10:56:00Z">
            <w:rPr>
              <w:sz w:val="26"/>
              <w:szCs w:val="26"/>
            </w:rPr>
          </w:rPrChange>
        </w:rPr>
        <w:t xml:space="preserve"> </w:t>
      </w:r>
      <w:proofErr w:type="spellStart"/>
      <w:r w:rsidRPr="00B41112">
        <w:rPr>
          <w:sz w:val="26"/>
          <w:szCs w:val="26"/>
          <w:rPrChange w:id="5014" w:author="Le Minh Nghia" w:date="2019-10-09T10:56:00Z">
            <w:rPr>
              <w:sz w:val="26"/>
              <w:szCs w:val="26"/>
            </w:rPr>
          </w:rPrChange>
        </w:rPr>
        <w:t>liên</w:t>
      </w:r>
      <w:proofErr w:type="spellEnd"/>
      <w:r w:rsidRPr="00B41112">
        <w:rPr>
          <w:sz w:val="26"/>
          <w:szCs w:val="26"/>
          <w:rPrChange w:id="5015" w:author="Le Minh Nghia" w:date="2019-10-09T10:56:00Z">
            <w:rPr>
              <w:sz w:val="26"/>
              <w:szCs w:val="26"/>
            </w:rPr>
          </w:rPrChange>
        </w:rPr>
        <w:t xml:space="preserve"> </w:t>
      </w:r>
      <w:proofErr w:type="spellStart"/>
      <w:r w:rsidRPr="00B41112">
        <w:rPr>
          <w:sz w:val="26"/>
          <w:szCs w:val="26"/>
          <w:rPrChange w:id="5016" w:author="Le Minh Nghia" w:date="2019-10-09T10:56:00Z">
            <w:rPr>
              <w:sz w:val="26"/>
              <w:szCs w:val="26"/>
            </w:rPr>
          </w:rPrChange>
        </w:rPr>
        <w:t>lạc</w:t>
      </w:r>
      <w:proofErr w:type="spellEnd"/>
      <w:r w:rsidRPr="00B41112">
        <w:rPr>
          <w:sz w:val="26"/>
          <w:szCs w:val="26"/>
          <w:rPrChange w:id="5017" w:author="Le Minh Nghia" w:date="2019-10-09T10:56:00Z">
            <w:rPr>
              <w:sz w:val="26"/>
              <w:szCs w:val="26"/>
            </w:rPr>
          </w:rPrChange>
        </w:rPr>
        <w:t xml:space="preserve"> </w:t>
      </w:r>
      <w:proofErr w:type="spellStart"/>
      <w:r w:rsidRPr="00B41112">
        <w:rPr>
          <w:sz w:val="26"/>
          <w:szCs w:val="26"/>
          <w:rPrChange w:id="5018" w:author="Le Minh Nghia" w:date="2019-10-09T10:56:00Z">
            <w:rPr>
              <w:sz w:val="26"/>
              <w:szCs w:val="26"/>
            </w:rPr>
          </w:rPrChange>
        </w:rPr>
        <w:t>với</w:t>
      </w:r>
      <w:proofErr w:type="spellEnd"/>
      <w:r w:rsidRPr="00B41112">
        <w:rPr>
          <w:sz w:val="26"/>
          <w:szCs w:val="26"/>
          <w:rPrChange w:id="5019" w:author="Le Minh Nghia" w:date="2019-10-09T10:56:00Z">
            <w:rPr>
              <w:sz w:val="26"/>
              <w:szCs w:val="26"/>
            </w:rPr>
          </w:rPrChange>
        </w:rPr>
        <w:t xml:space="preserve"> </w:t>
      </w:r>
      <w:proofErr w:type="spellStart"/>
      <w:r w:rsidRPr="00B41112">
        <w:rPr>
          <w:sz w:val="26"/>
          <w:szCs w:val="26"/>
          <w:rPrChange w:id="5020" w:author="Le Minh Nghia" w:date="2019-10-09T10:56:00Z">
            <w:rPr>
              <w:sz w:val="26"/>
              <w:szCs w:val="26"/>
            </w:rPr>
          </w:rPrChange>
        </w:rPr>
        <w:t>cựu</w:t>
      </w:r>
      <w:proofErr w:type="spellEnd"/>
      <w:r w:rsidRPr="00B41112">
        <w:rPr>
          <w:sz w:val="26"/>
          <w:szCs w:val="26"/>
          <w:rPrChange w:id="5021" w:author="Le Minh Nghia" w:date="2019-10-09T10:56:00Z">
            <w:rPr>
              <w:sz w:val="26"/>
              <w:szCs w:val="26"/>
            </w:rPr>
          </w:rPrChange>
        </w:rPr>
        <w:t xml:space="preserve"> </w:t>
      </w:r>
      <w:proofErr w:type="spellStart"/>
      <w:r w:rsidRPr="00B41112">
        <w:rPr>
          <w:sz w:val="26"/>
          <w:szCs w:val="26"/>
          <w:rPrChange w:id="5022" w:author="Le Minh Nghia" w:date="2019-10-09T10:56:00Z">
            <w:rPr>
              <w:sz w:val="26"/>
              <w:szCs w:val="26"/>
            </w:rPr>
          </w:rPrChange>
        </w:rPr>
        <w:t>sinh</w:t>
      </w:r>
      <w:proofErr w:type="spellEnd"/>
      <w:r w:rsidRPr="00B41112">
        <w:rPr>
          <w:sz w:val="26"/>
          <w:szCs w:val="26"/>
          <w:rPrChange w:id="5023" w:author="Le Minh Nghia" w:date="2019-10-09T10:56:00Z">
            <w:rPr>
              <w:sz w:val="26"/>
              <w:szCs w:val="26"/>
            </w:rPr>
          </w:rPrChange>
        </w:rPr>
        <w:t xml:space="preserve"> </w:t>
      </w:r>
      <w:proofErr w:type="spellStart"/>
      <w:r w:rsidRPr="00B41112">
        <w:rPr>
          <w:sz w:val="26"/>
          <w:szCs w:val="26"/>
          <w:rPrChange w:id="5024" w:author="Le Minh Nghia" w:date="2019-10-09T10:56:00Z">
            <w:rPr>
              <w:sz w:val="26"/>
              <w:szCs w:val="26"/>
            </w:rPr>
          </w:rPrChange>
        </w:rPr>
        <w:t>viên</w:t>
      </w:r>
      <w:proofErr w:type="spellEnd"/>
      <w:r w:rsidRPr="00B41112">
        <w:rPr>
          <w:sz w:val="26"/>
          <w:szCs w:val="26"/>
          <w:rPrChange w:id="5025" w:author="Le Minh Nghia" w:date="2019-10-09T10:56:00Z">
            <w:rPr>
              <w:sz w:val="26"/>
              <w:szCs w:val="26"/>
            </w:rPr>
          </w:rPrChange>
        </w:rPr>
        <w:t xml:space="preserve">, </w:t>
      </w:r>
      <w:proofErr w:type="spellStart"/>
      <w:r w:rsidRPr="00B41112">
        <w:rPr>
          <w:sz w:val="26"/>
          <w:szCs w:val="26"/>
          <w:rPrChange w:id="5026" w:author="Le Minh Nghia" w:date="2019-10-09T10:56:00Z">
            <w:rPr>
              <w:sz w:val="26"/>
              <w:szCs w:val="26"/>
            </w:rPr>
          </w:rPrChange>
        </w:rPr>
        <w:t>gửi</w:t>
      </w:r>
      <w:proofErr w:type="spellEnd"/>
      <w:r w:rsidRPr="00B41112">
        <w:rPr>
          <w:sz w:val="26"/>
          <w:szCs w:val="26"/>
          <w:rPrChange w:id="5027" w:author="Le Minh Nghia" w:date="2019-10-09T10:56:00Z">
            <w:rPr>
              <w:sz w:val="26"/>
              <w:szCs w:val="26"/>
            </w:rPr>
          </w:rPrChange>
        </w:rPr>
        <w:t xml:space="preserve"> </w:t>
      </w:r>
      <w:proofErr w:type="spellStart"/>
      <w:r w:rsidRPr="00B41112">
        <w:rPr>
          <w:sz w:val="26"/>
          <w:szCs w:val="26"/>
          <w:rPrChange w:id="5028" w:author="Le Minh Nghia" w:date="2019-10-09T10:56:00Z">
            <w:rPr>
              <w:sz w:val="26"/>
              <w:szCs w:val="26"/>
            </w:rPr>
          </w:rPrChange>
        </w:rPr>
        <w:t>lời</w:t>
      </w:r>
      <w:proofErr w:type="spellEnd"/>
      <w:r w:rsidRPr="00B41112">
        <w:rPr>
          <w:sz w:val="26"/>
          <w:szCs w:val="26"/>
          <w:rPrChange w:id="5029" w:author="Le Minh Nghia" w:date="2019-10-09T10:56:00Z">
            <w:rPr>
              <w:sz w:val="26"/>
              <w:szCs w:val="26"/>
            </w:rPr>
          </w:rPrChange>
        </w:rPr>
        <w:t xml:space="preserve"> </w:t>
      </w:r>
      <w:proofErr w:type="spellStart"/>
      <w:r w:rsidRPr="00B41112">
        <w:rPr>
          <w:sz w:val="26"/>
          <w:szCs w:val="26"/>
          <w:rPrChange w:id="5030" w:author="Le Minh Nghia" w:date="2019-10-09T10:56:00Z">
            <w:rPr>
              <w:sz w:val="26"/>
              <w:szCs w:val="26"/>
            </w:rPr>
          </w:rPrChange>
        </w:rPr>
        <w:t>mời</w:t>
      </w:r>
      <w:proofErr w:type="spellEnd"/>
      <w:r w:rsidRPr="00B41112">
        <w:rPr>
          <w:sz w:val="26"/>
          <w:szCs w:val="26"/>
          <w:rPrChange w:id="5031" w:author="Le Minh Nghia" w:date="2019-10-09T10:56:00Z">
            <w:rPr>
              <w:sz w:val="26"/>
              <w:szCs w:val="26"/>
            </w:rPr>
          </w:rPrChange>
        </w:rPr>
        <w:t xml:space="preserve"> </w:t>
      </w:r>
      <w:proofErr w:type="spellStart"/>
      <w:r w:rsidRPr="00B41112">
        <w:rPr>
          <w:sz w:val="26"/>
          <w:szCs w:val="26"/>
          <w:rPrChange w:id="5032" w:author="Le Minh Nghia" w:date="2019-10-09T10:56:00Z">
            <w:rPr>
              <w:sz w:val="26"/>
              <w:szCs w:val="26"/>
            </w:rPr>
          </w:rPrChange>
        </w:rPr>
        <w:t>tham</w:t>
      </w:r>
      <w:proofErr w:type="spellEnd"/>
      <w:r w:rsidRPr="00B41112">
        <w:rPr>
          <w:sz w:val="26"/>
          <w:szCs w:val="26"/>
          <w:rPrChange w:id="5033" w:author="Le Minh Nghia" w:date="2019-10-09T10:56:00Z">
            <w:rPr>
              <w:sz w:val="26"/>
              <w:szCs w:val="26"/>
            </w:rPr>
          </w:rPrChange>
        </w:rPr>
        <w:t xml:space="preserve"> </w:t>
      </w:r>
      <w:proofErr w:type="spellStart"/>
      <w:r w:rsidRPr="00B41112">
        <w:rPr>
          <w:sz w:val="26"/>
          <w:szCs w:val="26"/>
          <w:rPrChange w:id="5034" w:author="Le Minh Nghia" w:date="2019-10-09T10:56:00Z">
            <w:rPr>
              <w:sz w:val="26"/>
              <w:szCs w:val="26"/>
            </w:rPr>
          </w:rPrChange>
        </w:rPr>
        <w:t>gia</w:t>
      </w:r>
      <w:proofErr w:type="spellEnd"/>
      <w:r w:rsidRPr="00B41112">
        <w:rPr>
          <w:sz w:val="26"/>
          <w:szCs w:val="26"/>
          <w:rPrChange w:id="5035" w:author="Le Minh Nghia" w:date="2019-10-09T10:56:00Z">
            <w:rPr>
              <w:sz w:val="26"/>
              <w:szCs w:val="26"/>
            </w:rPr>
          </w:rPrChange>
        </w:rPr>
        <w:t xml:space="preserve"> </w:t>
      </w:r>
      <w:proofErr w:type="spellStart"/>
      <w:r w:rsidRPr="00B41112">
        <w:rPr>
          <w:sz w:val="26"/>
          <w:szCs w:val="26"/>
          <w:rPrChange w:id="5036" w:author="Le Minh Nghia" w:date="2019-10-09T10:56:00Z">
            <w:rPr>
              <w:sz w:val="26"/>
              <w:szCs w:val="26"/>
            </w:rPr>
          </w:rPrChange>
        </w:rPr>
        <w:t>họp</w:t>
      </w:r>
      <w:proofErr w:type="spellEnd"/>
      <w:r w:rsidRPr="00B41112">
        <w:rPr>
          <w:sz w:val="26"/>
          <w:szCs w:val="26"/>
          <w:rPrChange w:id="5037" w:author="Le Minh Nghia" w:date="2019-10-09T10:56:00Z">
            <w:rPr>
              <w:sz w:val="26"/>
              <w:szCs w:val="26"/>
            </w:rPr>
          </w:rPrChange>
        </w:rPr>
        <w:t xml:space="preserve"> </w:t>
      </w:r>
      <w:proofErr w:type="spellStart"/>
      <w:r w:rsidRPr="00B41112">
        <w:rPr>
          <w:sz w:val="26"/>
          <w:szCs w:val="26"/>
          <w:rPrChange w:id="5038" w:author="Le Minh Nghia" w:date="2019-10-09T10:56:00Z">
            <w:rPr>
              <w:sz w:val="26"/>
              <w:szCs w:val="26"/>
            </w:rPr>
          </w:rPrChange>
        </w:rPr>
        <w:t>mặt</w:t>
      </w:r>
      <w:proofErr w:type="spellEnd"/>
      <w:r w:rsidRPr="00B41112">
        <w:rPr>
          <w:sz w:val="26"/>
          <w:szCs w:val="26"/>
          <w:rPrChange w:id="5039" w:author="Le Minh Nghia" w:date="2019-10-09T10:56:00Z">
            <w:rPr>
              <w:sz w:val="26"/>
              <w:szCs w:val="26"/>
            </w:rPr>
          </w:rPrChange>
        </w:rPr>
        <w:t>,</w:t>
      </w:r>
      <w:r w:rsidR="007D736C" w:rsidRPr="00B41112">
        <w:rPr>
          <w:sz w:val="26"/>
          <w:szCs w:val="26"/>
          <w:rPrChange w:id="5040" w:author="Le Minh Nghia" w:date="2019-10-09T10:56:00Z">
            <w:rPr>
              <w:sz w:val="26"/>
              <w:szCs w:val="26"/>
            </w:rPr>
          </w:rPrChange>
        </w:rPr>
        <w:t xml:space="preserve"> </w:t>
      </w:r>
      <w:proofErr w:type="spellStart"/>
      <w:r w:rsidRPr="00B41112">
        <w:rPr>
          <w:sz w:val="26"/>
          <w:szCs w:val="26"/>
          <w:rPrChange w:id="5041" w:author="Le Minh Nghia" w:date="2019-10-09T10:56:00Z">
            <w:rPr>
              <w:sz w:val="26"/>
              <w:szCs w:val="26"/>
            </w:rPr>
          </w:rPrChange>
        </w:rPr>
        <w:t>sự</w:t>
      </w:r>
      <w:proofErr w:type="spellEnd"/>
      <w:r w:rsidRPr="00B41112">
        <w:rPr>
          <w:sz w:val="26"/>
          <w:szCs w:val="26"/>
          <w:rPrChange w:id="5042" w:author="Le Minh Nghia" w:date="2019-10-09T10:56:00Z">
            <w:rPr>
              <w:sz w:val="26"/>
              <w:szCs w:val="26"/>
            </w:rPr>
          </w:rPrChange>
        </w:rPr>
        <w:t xml:space="preserve"> </w:t>
      </w:r>
      <w:proofErr w:type="spellStart"/>
      <w:r w:rsidRPr="00B41112">
        <w:rPr>
          <w:sz w:val="26"/>
          <w:szCs w:val="26"/>
          <w:rPrChange w:id="5043" w:author="Le Minh Nghia" w:date="2019-10-09T10:56:00Z">
            <w:rPr>
              <w:sz w:val="26"/>
              <w:szCs w:val="26"/>
            </w:rPr>
          </w:rPrChange>
        </w:rPr>
        <w:t>kiện</w:t>
      </w:r>
      <w:proofErr w:type="spellEnd"/>
      <w:r w:rsidRPr="00B41112">
        <w:rPr>
          <w:sz w:val="26"/>
          <w:szCs w:val="26"/>
          <w:rPrChange w:id="5044" w:author="Le Minh Nghia" w:date="2019-10-09T10:56:00Z">
            <w:rPr>
              <w:sz w:val="26"/>
              <w:szCs w:val="26"/>
            </w:rPr>
          </w:rPrChange>
        </w:rPr>
        <w:t xml:space="preserve">, </w:t>
      </w:r>
      <w:proofErr w:type="spellStart"/>
      <w:r w:rsidRPr="00B41112">
        <w:rPr>
          <w:sz w:val="26"/>
          <w:szCs w:val="26"/>
          <w:rPrChange w:id="5045" w:author="Le Minh Nghia" w:date="2019-10-09T10:56:00Z">
            <w:rPr>
              <w:sz w:val="26"/>
              <w:szCs w:val="26"/>
            </w:rPr>
          </w:rPrChange>
        </w:rPr>
        <w:t>trao</w:t>
      </w:r>
      <w:proofErr w:type="spellEnd"/>
      <w:r w:rsidRPr="00B41112">
        <w:rPr>
          <w:sz w:val="26"/>
          <w:szCs w:val="26"/>
          <w:rPrChange w:id="5046" w:author="Le Minh Nghia" w:date="2019-10-09T10:56:00Z">
            <w:rPr>
              <w:sz w:val="26"/>
              <w:szCs w:val="26"/>
            </w:rPr>
          </w:rPrChange>
        </w:rPr>
        <w:t xml:space="preserve"> </w:t>
      </w:r>
      <w:proofErr w:type="spellStart"/>
      <w:r w:rsidRPr="00B41112">
        <w:rPr>
          <w:sz w:val="26"/>
          <w:szCs w:val="26"/>
          <w:rPrChange w:id="5047" w:author="Le Minh Nghia" w:date="2019-10-09T10:56:00Z">
            <w:rPr>
              <w:sz w:val="26"/>
              <w:szCs w:val="26"/>
            </w:rPr>
          </w:rPrChange>
        </w:rPr>
        <w:t>đổi</w:t>
      </w:r>
      <w:proofErr w:type="spellEnd"/>
      <w:r w:rsidRPr="00B41112">
        <w:rPr>
          <w:sz w:val="26"/>
          <w:szCs w:val="26"/>
          <w:rPrChange w:id="5048" w:author="Le Minh Nghia" w:date="2019-10-09T10:56:00Z">
            <w:rPr>
              <w:sz w:val="26"/>
              <w:szCs w:val="26"/>
            </w:rPr>
          </w:rPrChange>
        </w:rPr>
        <w:t xml:space="preserve"> </w:t>
      </w:r>
      <w:proofErr w:type="spellStart"/>
      <w:r w:rsidRPr="00B41112">
        <w:rPr>
          <w:sz w:val="26"/>
          <w:szCs w:val="26"/>
          <w:rPrChange w:id="5049" w:author="Le Minh Nghia" w:date="2019-10-09T10:56:00Z">
            <w:rPr>
              <w:sz w:val="26"/>
              <w:szCs w:val="26"/>
            </w:rPr>
          </w:rPrChange>
        </w:rPr>
        <w:t>kiến</w:t>
      </w:r>
      <w:proofErr w:type="spellEnd"/>
      <w:r w:rsidRPr="00B41112">
        <w:rPr>
          <w:sz w:val="26"/>
          <w:szCs w:val="26"/>
          <w:rPrChange w:id="5050" w:author="Le Minh Nghia" w:date="2019-10-09T10:56:00Z">
            <w:rPr>
              <w:sz w:val="26"/>
              <w:szCs w:val="26"/>
            </w:rPr>
          </w:rPrChange>
        </w:rPr>
        <w:t xml:space="preserve"> </w:t>
      </w:r>
      <w:proofErr w:type="spellStart"/>
      <w:r w:rsidRPr="00B41112">
        <w:rPr>
          <w:sz w:val="26"/>
          <w:szCs w:val="26"/>
          <w:rPrChange w:id="5051" w:author="Le Minh Nghia" w:date="2019-10-09T10:56:00Z">
            <w:rPr>
              <w:sz w:val="26"/>
              <w:szCs w:val="26"/>
            </w:rPr>
          </w:rPrChange>
        </w:rPr>
        <w:t>thức</w:t>
      </w:r>
      <w:proofErr w:type="spellEnd"/>
      <w:r w:rsidRPr="00B41112">
        <w:rPr>
          <w:sz w:val="26"/>
          <w:szCs w:val="26"/>
          <w:rPrChange w:id="5052" w:author="Le Minh Nghia" w:date="2019-10-09T10:56:00Z">
            <w:rPr>
              <w:sz w:val="26"/>
              <w:szCs w:val="26"/>
            </w:rPr>
          </w:rPrChange>
        </w:rPr>
        <w:t xml:space="preserve"> </w:t>
      </w:r>
      <w:proofErr w:type="spellStart"/>
      <w:r w:rsidRPr="00B41112">
        <w:rPr>
          <w:sz w:val="26"/>
          <w:szCs w:val="26"/>
          <w:rPrChange w:id="5053" w:author="Le Minh Nghia" w:date="2019-10-09T10:56:00Z">
            <w:rPr>
              <w:sz w:val="26"/>
              <w:szCs w:val="26"/>
            </w:rPr>
          </w:rPrChange>
        </w:rPr>
        <w:t>với</w:t>
      </w:r>
      <w:proofErr w:type="spellEnd"/>
      <w:r w:rsidRPr="00B41112">
        <w:rPr>
          <w:sz w:val="26"/>
          <w:szCs w:val="26"/>
          <w:rPrChange w:id="5054" w:author="Le Minh Nghia" w:date="2019-10-09T10:56:00Z">
            <w:rPr>
              <w:sz w:val="26"/>
              <w:szCs w:val="26"/>
            </w:rPr>
          </w:rPrChange>
        </w:rPr>
        <w:t xml:space="preserve"> </w:t>
      </w:r>
      <w:proofErr w:type="spellStart"/>
      <w:r w:rsidRPr="00B41112">
        <w:rPr>
          <w:sz w:val="26"/>
          <w:szCs w:val="26"/>
          <w:rPrChange w:id="5055" w:author="Le Minh Nghia" w:date="2019-10-09T10:56:00Z">
            <w:rPr>
              <w:sz w:val="26"/>
              <w:szCs w:val="26"/>
            </w:rPr>
          </w:rPrChange>
        </w:rPr>
        <w:t>sinh</w:t>
      </w:r>
      <w:proofErr w:type="spellEnd"/>
      <w:r w:rsidRPr="00B41112">
        <w:rPr>
          <w:sz w:val="26"/>
          <w:szCs w:val="26"/>
          <w:rPrChange w:id="5056" w:author="Le Minh Nghia" w:date="2019-10-09T10:56:00Z">
            <w:rPr>
              <w:sz w:val="26"/>
              <w:szCs w:val="26"/>
            </w:rPr>
          </w:rPrChange>
        </w:rPr>
        <w:t xml:space="preserve"> </w:t>
      </w:r>
      <w:proofErr w:type="spellStart"/>
      <w:r w:rsidRPr="00B41112">
        <w:rPr>
          <w:sz w:val="26"/>
          <w:szCs w:val="26"/>
          <w:rPrChange w:id="5057" w:author="Le Minh Nghia" w:date="2019-10-09T10:56:00Z">
            <w:rPr>
              <w:sz w:val="26"/>
              <w:szCs w:val="26"/>
            </w:rPr>
          </w:rPrChange>
        </w:rPr>
        <w:t>viên</w:t>
      </w:r>
      <w:proofErr w:type="spellEnd"/>
      <w:r w:rsidRPr="00B41112">
        <w:rPr>
          <w:sz w:val="26"/>
          <w:szCs w:val="26"/>
          <w:rPrChange w:id="5058" w:author="Le Minh Nghia" w:date="2019-10-09T10:56:00Z">
            <w:rPr>
              <w:sz w:val="26"/>
              <w:szCs w:val="26"/>
            </w:rPr>
          </w:rPrChange>
        </w:rPr>
        <w:t xml:space="preserve"> </w:t>
      </w:r>
      <w:proofErr w:type="spellStart"/>
      <w:r w:rsidRPr="00B41112">
        <w:rPr>
          <w:sz w:val="26"/>
          <w:szCs w:val="26"/>
          <w:rPrChange w:id="5059" w:author="Le Minh Nghia" w:date="2019-10-09T10:56:00Z">
            <w:rPr>
              <w:sz w:val="26"/>
              <w:szCs w:val="26"/>
            </w:rPr>
          </w:rPrChange>
        </w:rPr>
        <w:t>đang</w:t>
      </w:r>
      <w:proofErr w:type="spellEnd"/>
      <w:r w:rsidRPr="00B41112">
        <w:rPr>
          <w:sz w:val="26"/>
          <w:szCs w:val="26"/>
          <w:rPrChange w:id="5060" w:author="Le Minh Nghia" w:date="2019-10-09T10:56:00Z">
            <w:rPr>
              <w:sz w:val="26"/>
              <w:szCs w:val="26"/>
            </w:rPr>
          </w:rPrChange>
        </w:rPr>
        <w:t xml:space="preserve"> </w:t>
      </w:r>
      <w:proofErr w:type="spellStart"/>
      <w:r w:rsidRPr="00B41112">
        <w:rPr>
          <w:sz w:val="26"/>
          <w:szCs w:val="26"/>
          <w:rPrChange w:id="5061" w:author="Le Minh Nghia" w:date="2019-10-09T10:56:00Z">
            <w:rPr>
              <w:sz w:val="26"/>
              <w:szCs w:val="26"/>
            </w:rPr>
          </w:rPrChange>
        </w:rPr>
        <w:t>học</w:t>
      </w:r>
      <w:proofErr w:type="spellEnd"/>
      <w:r w:rsidRPr="00B41112">
        <w:rPr>
          <w:sz w:val="26"/>
          <w:szCs w:val="26"/>
          <w:rPrChange w:id="5062" w:author="Le Minh Nghia" w:date="2019-10-09T10:56:00Z">
            <w:rPr>
              <w:sz w:val="26"/>
              <w:szCs w:val="26"/>
            </w:rPr>
          </w:rPrChange>
        </w:rPr>
        <w:t xml:space="preserve"> </w:t>
      </w:r>
      <w:proofErr w:type="spellStart"/>
      <w:r w:rsidRPr="00B41112">
        <w:rPr>
          <w:sz w:val="26"/>
          <w:szCs w:val="26"/>
          <w:rPrChange w:id="5063" w:author="Le Minh Nghia" w:date="2019-10-09T10:56:00Z">
            <w:rPr>
              <w:sz w:val="26"/>
              <w:szCs w:val="26"/>
            </w:rPr>
          </w:rPrChange>
        </w:rPr>
        <w:t>tại</w:t>
      </w:r>
      <w:proofErr w:type="spellEnd"/>
      <w:r w:rsidRPr="00B41112">
        <w:rPr>
          <w:sz w:val="26"/>
          <w:szCs w:val="26"/>
          <w:rPrChange w:id="5064" w:author="Le Minh Nghia" w:date="2019-10-09T10:56:00Z">
            <w:rPr>
              <w:sz w:val="26"/>
              <w:szCs w:val="26"/>
            </w:rPr>
          </w:rPrChange>
        </w:rPr>
        <w:t xml:space="preserve"> </w:t>
      </w:r>
      <w:proofErr w:type="spellStart"/>
      <w:r w:rsidRPr="00B41112">
        <w:rPr>
          <w:sz w:val="26"/>
          <w:szCs w:val="26"/>
          <w:rPrChange w:id="5065" w:author="Le Minh Nghia" w:date="2019-10-09T10:56:00Z">
            <w:rPr>
              <w:sz w:val="26"/>
              <w:szCs w:val="26"/>
            </w:rPr>
          </w:rPrChange>
        </w:rPr>
        <w:t>trường</w:t>
      </w:r>
      <w:proofErr w:type="spellEnd"/>
      <w:r w:rsidRPr="00B41112">
        <w:rPr>
          <w:sz w:val="26"/>
          <w:szCs w:val="26"/>
          <w:rPrChange w:id="5066" w:author="Le Minh Nghia" w:date="2019-10-09T10:56:00Z">
            <w:rPr>
              <w:sz w:val="26"/>
              <w:szCs w:val="26"/>
            </w:rPr>
          </w:rPrChange>
        </w:rPr>
        <w:t xml:space="preserve">, </w:t>
      </w:r>
      <w:proofErr w:type="spellStart"/>
      <w:r w:rsidRPr="00B41112">
        <w:rPr>
          <w:sz w:val="26"/>
          <w:szCs w:val="26"/>
          <w:rPrChange w:id="5067" w:author="Le Minh Nghia" w:date="2019-10-09T10:56:00Z">
            <w:rPr>
              <w:sz w:val="26"/>
              <w:szCs w:val="26"/>
            </w:rPr>
          </w:rPrChange>
        </w:rPr>
        <w:t>thống</w:t>
      </w:r>
      <w:proofErr w:type="spellEnd"/>
      <w:r w:rsidRPr="00B41112">
        <w:rPr>
          <w:sz w:val="26"/>
          <w:szCs w:val="26"/>
          <w:rPrChange w:id="5068" w:author="Le Minh Nghia" w:date="2019-10-09T10:56:00Z">
            <w:rPr>
              <w:sz w:val="26"/>
              <w:szCs w:val="26"/>
            </w:rPr>
          </w:rPrChange>
        </w:rPr>
        <w:t xml:space="preserve"> </w:t>
      </w:r>
      <w:proofErr w:type="spellStart"/>
      <w:r w:rsidRPr="00B41112">
        <w:rPr>
          <w:sz w:val="26"/>
          <w:szCs w:val="26"/>
          <w:rPrChange w:id="5069" w:author="Le Minh Nghia" w:date="2019-10-09T10:56:00Z">
            <w:rPr>
              <w:sz w:val="26"/>
              <w:szCs w:val="26"/>
            </w:rPr>
          </w:rPrChange>
        </w:rPr>
        <w:t>kê</w:t>
      </w:r>
      <w:proofErr w:type="spellEnd"/>
      <w:r w:rsidRPr="00B41112">
        <w:rPr>
          <w:sz w:val="26"/>
          <w:szCs w:val="26"/>
          <w:rPrChange w:id="5070" w:author="Le Minh Nghia" w:date="2019-10-09T10:56:00Z">
            <w:rPr>
              <w:sz w:val="26"/>
              <w:szCs w:val="26"/>
            </w:rPr>
          </w:rPrChange>
        </w:rPr>
        <w:t xml:space="preserve"> </w:t>
      </w:r>
      <w:proofErr w:type="spellStart"/>
      <w:r w:rsidRPr="00B41112">
        <w:rPr>
          <w:sz w:val="26"/>
          <w:szCs w:val="26"/>
          <w:rPrChange w:id="5071" w:author="Le Minh Nghia" w:date="2019-10-09T10:56:00Z">
            <w:rPr>
              <w:sz w:val="26"/>
              <w:szCs w:val="26"/>
            </w:rPr>
          </w:rPrChange>
        </w:rPr>
        <w:t>tình</w:t>
      </w:r>
      <w:proofErr w:type="spellEnd"/>
      <w:r w:rsidRPr="00B41112">
        <w:rPr>
          <w:sz w:val="26"/>
          <w:szCs w:val="26"/>
          <w:rPrChange w:id="5072" w:author="Le Minh Nghia" w:date="2019-10-09T10:56:00Z">
            <w:rPr>
              <w:sz w:val="26"/>
              <w:szCs w:val="26"/>
            </w:rPr>
          </w:rPrChange>
        </w:rPr>
        <w:t xml:space="preserve"> </w:t>
      </w:r>
      <w:proofErr w:type="spellStart"/>
      <w:r w:rsidRPr="00B41112">
        <w:rPr>
          <w:sz w:val="26"/>
          <w:szCs w:val="26"/>
          <w:rPrChange w:id="5073" w:author="Le Minh Nghia" w:date="2019-10-09T10:56:00Z">
            <w:rPr>
              <w:sz w:val="26"/>
              <w:szCs w:val="26"/>
            </w:rPr>
          </w:rPrChange>
        </w:rPr>
        <w:t>hình</w:t>
      </w:r>
      <w:proofErr w:type="spellEnd"/>
      <w:r w:rsidRPr="00B41112">
        <w:rPr>
          <w:sz w:val="26"/>
          <w:szCs w:val="26"/>
          <w:rPrChange w:id="5074" w:author="Le Minh Nghia" w:date="2019-10-09T10:56:00Z">
            <w:rPr>
              <w:sz w:val="26"/>
              <w:szCs w:val="26"/>
            </w:rPr>
          </w:rPrChange>
        </w:rPr>
        <w:t xml:space="preserve"> </w:t>
      </w:r>
      <w:proofErr w:type="spellStart"/>
      <w:r w:rsidRPr="00B41112">
        <w:rPr>
          <w:sz w:val="26"/>
          <w:szCs w:val="26"/>
          <w:rPrChange w:id="5075" w:author="Le Minh Nghia" w:date="2019-10-09T10:56:00Z">
            <w:rPr>
              <w:sz w:val="26"/>
              <w:szCs w:val="26"/>
            </w:rPr>
          </w:rPrChange>
        </w:rPr>
        <w:t>việc</w:t>
      </w:r>
      <w:proofErr w:type="spellEnd"/>
      <w:r w:rsidRPr="00B41112">
        <w:rPr>
          <w:sz w:val="26"/>
          <w:szCs w:val="26"/>
          <w:rPrChange w:id="5076" w:author="Le Minh Nghia" w:date="2019-10-09T10:56:00Z">
            <w:rPr>
              <w:sz w:val="26"/>
              <w:szCs w:val="26"/>
            </w:rPr>
          </w:rPrChange>
        </w:rPr>
        <w:t xml:space="preserve"> </w:t>
      </w:r>
      <w:proofErr w:type="spellStart"/>
      <w:r w:rsidRPr="00B41112">
        <w:rPr>
          <w:sz w:val="26"/>
          <w:szCs w:val="26"/>
          <w:rPrChange w:id="5077" w:author="Le Minh Nghia" w:date="2019-10-09T10:56:00Z">
            <w:rPr>
              <w:sz w:val="26"/>
              <w:szCs w:val="26"/>
            </w:rPr>
          </w:rPrChange>
        </w:rPr>
        <w:t>làm</w:t>
      </w:r>
      <w:proofErr w:type="spellEnd"/>
      <w:r w:rsidRPr="00B41112">
        <w:rPr>
          <w:sz w:val="26"/>
          <w:szCs w:val="26"/>
          <w:rPrChange w:id="5078" w:author="Le Minh Nghia" w:date="2019-10-09T10:56:00Z">
            <w:rPr>
              <w:sz w:val="26"/>
              <w:szCs w:val="26"/>
            </w:rPr>
          </w:rPrChange>
        </w:rPr>
        <w:t xml:space="preserve"> </w:t>
      </w:r>
      <w:proofErr w:type="spellStart"/>
      <w:r w:rsidRPr="00B41112">
        <w:rPr>
          <w:sz w:val="26"/>
          <w:szCs w:val="26"/>
          <w:rPrChange w:id="5079" w:author="Le Minh Nghia" w:date="2019-10-09T10:56:00Z">
            <w:rPr>
              <w:sz w:val="26"/>
              <w:szCs w:val="26"/>
            </w:rPr>
          </w:rPrChange>
        </w:rPr>
        <w:t>của</w:t>
      </w:r>
      <w:proofErr w:type="spellEnd"/>
      <w:r w:rsidRPr="00B41112">
        <w:rPr>
          <w:sz w:val="26"/>
          <w:szCs w:val="26"/>
          <w:rPrChange w:id="5080" w:author="Le Minh Nghia" w:date="2019-10-09T10:56:00Z">
            <w:rPr>
              <w:sz w:val="26"/>
              <w:szCs w:val="26"/>
            </w:rPr>
          </w:rPrChange>
        </w:rPr>
        <w:t xml:space="preserve"> </w:t>
      </w:r>
      <w:proofErr w:type="spellStart"/>
      <w:r w:rsidRPr="00B41112">
        <w:rPr>
          <w:sz w:val="26"/>
          <w:szCs w:val="26"/>
          <w:rPrChange w:id="5081" w:author="Le Minh Nghia" w:date="2019-10-09T10:56:00Z">
            <w:rPr>
              <w:sz w:val="26"/>
              <w:szCs w:val="26"/>
            </w:rPr>
          </w:rPrChange>
        </w:rPr>
        <w:t>các</w:t>
      </w:r>
      <w:proofErr w:type="spellEnd"/>
      <w:r w:rsidRPr="00B41112">
        <w:rPr>
          <w:sz w:val="26"/>
          <w:szCs w:val="26"/>
          <w:rPrChange w:id="5082" w:author="Le Minh Nghia" w:date="2019-10-09T10:56:00Z">
            <w:rPr>
              <w:sz w:val="26"/>
              <w:szCs w:val="26"/>
            </w:rPr>
          </w:rPrChange>
        </w:rPr>
        <w:t xml:space="preserve"> </w:t>
      </w:r>
      <w:proofErr w:type="spellStart"/>
      <w:r w:rsidRPr="00B41112">
        <w:rPr>
          <w:sz w:val="26"/>
          <w:szCs w:val="26"/>
          <w:rPrChange w:id="5083" w:author="Le Minh Nghia" w:date="2019-10-09T10:56:00Z">
            <w:rPr>
              <w:sz w:val="26"/>
              <w:szCs w:val="26"/>
            </w:rPr>
          </w:rPrChange>
        </w:rPr>
        <w:t>sinh</w:t>
      </w:r>
      <w:proofErr w:type="spellEnd"/>
      <w:r w:rsidRPr="00B41112">
        <w:rPr>
          <w:sz w:val="26"/>
          <w:szCs w:val="26"/>
          <w:rPrChange w:id="5084" w:author="Le Minh Nghia" w:date="2019-10-09T10:56:00Z">
            <w:rPr>
              <w:sz w:val="26"/>
              <w:szCs w:val="26"/>
            </w:rPr>
          </w:rPrChange>
        </w:rPr>
        <w:t xml:space="preserve"> </w:t>
      </w:r>
      <w:proofErr w:type="spellStart"/>
      <w:r w:rsidRPr="00B41112">
        <w:rPr>
          <w:sz w:val="26"/>
          <w:szCs w:val="26"/>
          <w:rPrChange w:id="5085" w:author="Le Minh Nghia" w:date="2019-10-09T10:56:00Z">
            <w:rPr>
              <w:sz w:val="26"/>
              <w:szCs w:val="26"/>
            </w:rPr>
          </w:rPrChange>
        </w:rPr>
        <w:t>viên</w:t>
      </w:r>
      <w:proofErr w:type="spellEnd"/>
      <w:r w:rsidRPr="00B41112">
        <w:rPr>
          <w:sz w:val="26"/>
          <w:szCs w:val="26"/>
          <w:rPrChange w:id="5086" w:author="Le Minh Nghia" w:date="2019-10-09T10:56:00Z">
            <w:rPr>
              <w:sz w:val="26"/>
              <w:szCs w:val="26"/>
            </w:rPr>
          </w:rPrChange>
        </w:rPr>
        <w:t xml:space="preserve"> </w:t>
      </w:r>
      <w:proofErr w:type="spellStart"/>
      <w:r w:rsidRPr="00B41112">
        <w:rPr>
          <w:sz w:val="26"/>
          <w:szCs w:val="26"/>
          <w:rPrChange w:id="5087" w:author="Le Minh Nghia" w:date="2019-10-09T10:56:00Z">
            <w:rPr>
              <w:sz w:val="26"/>
              <w:szCs w:val="26"/>
            </w:rPr>
          </w:rPrChange>
        </w:rPr>
        <w:t>sau</w:t>
      </w:r>
      <w:proofErr w:type="spellEnd"/>
      <w:r w:rsidRPr="00B41112">
        <w:rPr>
          <w:sz w:val="26"/>
          <w:szCs w:val="26"/>
          <w:rPrChange w:id="5088" w:author="Le Minh Nghia" w:date="2019-10-09T10:56:00Z">
            <w:rPr>
              <w:sz w:val="26"/>
              <w:szCs w:val="26"/>
            </w:rPr>
          </w:rPrChange>
        </w:rPr>
        <w:t xml:space="preserve"> </w:t>
      </w:r>
      <w:proofErr w:type="spellStart"/>
      <w:r w:rsidRPr="00B41112">
        <w:rPr>
          <w:sz w:val="26"/>
          <w:szCs w:val="26"/>
          <w:rPrChange w:id="5089" w:author="Le Minh Nghia" w:date="2019-10-09T10:56:00Z">
            <w:rPr>
              <w:sz w:val="26"/>
              <w:szCs w:val="26"/>
            </w:rPr>
          </w:rPrChange>
        </w:rPr>
        <w:t>khi</w:t>
      </w:r>
      <w:proofErr w:type="spellEnd"/>
      <w:r w:rsidRPr="00B41112">
        <w:rPr>
          <w:sz w:val="26"/>
          <w:szCs w:val="26"/>
          <w:rPrChange w:id="5090" w:author="Le Minh Nghia" w:date="2019-10-09T10:56:00Z">
            <w:rPr>
              <w:sz w:val="26"/>
              <w:szCs w:val="26"/>
            </w:rPr>
          </w:rPrChange>
        </w:rPr>
        <w:t xml:space="preserve"> ra </w:t>
      </w:r>
      <w:proofErr w:type="spellStart"/>
      <w:r w:rsidRPr="00B41112">
        <w:rPr>
          <w:sz w:val="26"/>
          <w:szCs w:val="26"/>
          <w:rPrChange w:id="5091" w:author="Le Minh Nghia" w:date="2019-10-09T10:56:00Z">
            <w:rPr>
              <w:sz w:val="26"/>
              <w:szCs w:val="26"/>
            </w:rPr>
          </w:rPrChange>
        </w:rPr>
        <w:t>trường</w:t>
      </w:r>
      <w:proofErr w:type="spellEnd"/>
      <w:r w:rsidRPr="00B41112">
        <w:rPr>
          <w:sz w:val="26"/>
          <w:szCs w:val="26"/>
          <w:rPrChange w:id="5092" w:author="Le Minh Nghia" w:date="2019-10-09T10:56:00Z">
            <w:rPr>
              <w:sz w:val="26"/>
              <w:szCs w:val="26"/>
            </w:rPr>
          </w:rPrChange>
        </w:rPr>
        <w:t xml:space="preserve">, </w:t>
      </w:r>
      <w:proofErr w:type="spellStart"/>
      <w:r w:rsidRPr="00B41112">
        <w:rPr>
          <w:sz w:val="26"/>
          <w:szCs w:val="26"/>
          <w:rPrChange w:id="5093" w:author="Le Minh Nghia" w:date="2019-10-09T10:56:00Z">
            <w:rPr>
              <w:sz w:val="26"/>
              <w:szCs w:val="26"/>
            </w:rPr>
          </w:rPrChange>
        </w:rPr>
        <w:t>chức</w:t>
      </w:r>
      <w:proofErr w:type="spellEnd"/>
      <w:r w:rsidRPr="00B41112">
        <w:rPr>
          <w:sz w:val="26"/>
          <w:szCs w:val="26"/>
          <w:rPrChange w:id="5094" w:author="Le Minh Nghia" w:date="2019-10-09T10:56:00Z">
            <w:rPr>
              <w:sz w:val="26"/>
              <w:szCs w:val="26"/>
            </w:rPr>
          </w:rPrChange>
        </w:rPr>
        <w:t xml:space="preserve"> </w:t>
      </w:r>
      <w:proofErr w:type="spellStart"/>
      <w:r w:rsidRPr="00B41112">
        <w:rPr>
          <w:sz w:val="26"/>
          <w:szCs w:val="26"/>
          <w:rPrChange w:id="5095" w:author="Le Minh Nghia" w:date="2019-10-09T10:56:00Z">
            <w:rPr>
              <w:sz w:val="26"/>
              <w:szCs w:val="26"/>
            </w:rPr>
          </w:rPrChange>
        </w:rPr>
        <w:t>năng</w:t>
      </w:r>
      <w:proofErr w:type="spellEnd"/>
      <w:r w:rsidRPr="00B41112">
        <w:rPr>
          <w:sz w:val="26"/>
          <w:szCs w:val="26"/>
          <w:rPrChange w:id="5096" w:author="Le Minh Nghia" w:date="2019-10-09T10:56:00Z">
            <w:rPr>
              <w:sz w:val="26"/>
              <w:szCs w:val="26"/>
            </w:rPr>
          </w:rPrChange>
        </w:rPr>
        <w:t xml:space="preserve"> </w:t>
      </w:r>
      <w:proofErr w:type="spellStart"/>
      <w:r w:rsidRPr="00B41112">
        <w:rPr>
          <w:sz w:val="26"/>
          <w:szCs w:val="26"/>
          <w:rPrChange w:id="5097" w:author="Le Minh Nghia" w:date="2019-10-09T10:56:00Z">
            <w:rPr>
              <w:sz w:val="26"/>
              <w:szCs w:val="26"/>
            </w:rPr>
          </w:rPrChange>
        </w:rPr>
        <w:t>đăng</w:t>
      </w:r>
      <w:proofErr w:type="spellEnd"/>
      <w:r w:rsidR="007D736C" w:rsidRPr="00B41112">
        <w:rPr>
          <w:sz w:val="26"/>
          <w:szCs w:val="26"/>
          <w:rPrChange w:id="5098" w:author="Le Minh Nghia" w:date="2019-10-09T10:56:00Z">
            <w:rPr>
              <w:sz w:val="26"/>
              <w:szCs w:val="26"/>
            </w:rPr>
          </w:rPrChange>
        </w:rPr>
        <w:t xml:space="preserve"> </w:t>
      </w:r>
      <w:proofErr w:type="spellStart"/>
      <w:r w:rsidRPr="00B41112">
        <w:rPr>
          <w:sz w:val="26"/>
          <w:szCs w:val="26"/>
          <w:rPrChange w:id="5099" w:author="Le Minh Nghia" w:date="2019-10-09T10:56:00Z">
            <w:rPr>
              <w:sz w:val="26"/>
              <w:szCs w:val="26"/>
            </w:rPr>
          </w:rPrChange>
        </w:rPr>
        <w:t>ký</w:t>
      </w:r>
      <w:proofErr w:type="spellEnd"/>
      <w:r w:rsidRPr="00B41112">
        <w:rPr>
          <w:sz w:val="26"/>
          <w:szCs w:val="26"/>
          <w:rPrChange w:id="5100" w:author="Le Minh Nghia" w:date="2019-10-09T10:56:00Z">
            <w:rPr>
              <w:sz w:val="26"/>
              <w:szCs w:val="26"/>
            </w:rPr>
          </w:rPrChange>
        </w:rPr>
        <w:t xml:space="preserve"> </w:t>
      </w:r>
      <w:proofErr w:type="spellStart"/>
      <w:r w:rsidRPr="00B41112">
        <w:rPr>
          <w:sz w:val="26"/>
          <w:szCs w:val="26"/>
          <w:rPrChange w:id="5101" w:author="Le Minh Nghia" w:date="2019-10-09T10:56:00Z">
            <w:rPr>
              <w:sz w:val="26"/>
              <w:szCs w:val="26"/>
            </w:rPr>
          </w:rPrChange>
        </w:rPr>
        <w:t>tại</w:t>
      </w:r>
      <w:proofErr w:type="spellEnd"/>
      <w:r w:rsidRPr="00B41112">
        <w:rPr>
          <w:sz w:val="26"/>
          <w:szCs w:val="26"/>
          <w:rPrChange w:id="5102" w:author="Le Minh Nghia" w:date="2019-10-09T10:56:00Z">
            <w:rPr>
              <w:sz w:val="26"/>
              <w:szCs w:val="26"/>
            </w:rPr>
          </w:rPrChange>
        </w:rPr>
        <w:t xml:space="preserve"> </w:t>
      </w:r>
      <w:proofErr w:type="spellStart"/>
      <w:r w:rsidRPr="00B41112">
        <w:rPr>
          <w:sz w:val="26"/>
          <w:szCs w:val="26"/>
          <w:rPrChange w:id="5103" w:author="Le Minh Nghia" w:date="2019-10-09T10:56:00Z">
            <w:rPr>
              <w:sz w:val="26"/>
              <w:szCs w:val="26"/>
            </w:rPr>
          </w:rPrChange>
        </w:rPr>
        <w:t>khoản</w:t>
      </w:r>
      <w:proofErr w:type="spellEnd"/>
      <w:r w:rsidRPr="00B41112">
        <w:rPr>
          <w:sz w:val="26"/>
          <w:szCs w:val="26"/>
          <w:rPrChange w:id="5104" w:author="Le Minh Nghia" w:date="2019-10-09T10:56:00Z">
            <w:rPr>
              <w:sz w:val="26"/>
              <w:szCs w:val="26"/>
            </w:rPr>
          </w:rPrChange>
        </w:rPr>
        <w:t xml:space="preserve"> </w:t>
      </w:r>
      <w:proofErr w:type="spellStart"/>
      <w:r w:rsidRPr="00B41112">
        <w:rPr>
          <w:sz w:val="26"/>
          <w:szCs w:val="26"/>
          <w:rPrChange w:id="5105" w:author="Le Minh Nghia" w:date="2019-10-09T10:56:00Z">
            <w:rPr>
              <w:sz w:val="26"/>
              <w:szCs w:val="26"/>
            </w:rPr>
          </w:rPrChange>
        </w:rPr>
        <w:t>cho</w:t>
      </w:r>
      <w:proofErr w:type="spellEnd"/>
      <w:r w:rsidRPr="00B41112">
        <w:rPr>
          <w:sz w:val="26"/>
          <w:szCs w:val="26"/>
          <w:rPrChange w:id="5106" w:author="Le Minh Nghia" w:date="2019-10-09T10:56:00Z">
            <w:rPr>
              <w:sz w:val="26"/>
              <w:szCs w:val="26"/>
            </w:rPr>
          </w:rPrChange>
        </w:rPr>
        <w:t xml:space="preserve"> </w:t>
      </w:r>
      <w:proofErr w:type="spellStart"/>
      <w:r w:rsidRPr="00B41112">
        <w:rPr>
          <w:sz w:val="26"/>
          <w:szCs w:val="26"/>
          <w:rPrChange w:id="5107" w:author="Le Minh Nghia" w:date="2019-10-09T10:56:00Z">
            <w:rPr>
              <w:sz w:val="26"/>
              <w:szCs w:val="26"/>
            </w:rPr>
          </w:rPrChange>
        </w:rPr>
        <w:t>cựu</w:t>
      </w:r>
      <w:proofErr w:type="spellEnd"/>
      <w:r w:rsidRPr="00B41112">
        <w:rPr>
          <w:sz w:val="26"/>
          <w:szCs w:val="26"/>
          <w:rPrChange w:id="5108" w:author="Le Minh Nghia" w:date="2019-10-09T10:56:00Z">
            <w:rPr>
              <w:sz w:val="26"/>
              <w:szCs w:val="26"/>
            </w:rPr>
          </w:rPrChange>
        </w:rPr>
        <w:t xml:space="preserve"> </w:t>
      </w:r>
      <w:proofErr w:type="spellStart"/>
      <w:r w:rsidRPr="00B41112">
        <w:rPr>
          <w:sz w:val="26"/>
          <w:szCs w:val="26"/>
          <w:rPrChange w:id="5109" w:author="Le Minh Nghia" w:date="2019-10-09T10:56:00Z">
            <w:rPr>
              <w:sz w:val="26"/>
              <w:szCs w:val="26"/>
            </w:rPr>
          </w:rPrChange>
        </w:rPr>
        <w:t>sinh</w:t>
      </w:r>
      <w:proofErr w:type="spellEnd"/>
      <w:r w:rsidRPr="00B41112">
        <w:rPr>
          <w:sz w:val="26"/>
          <w:szCs w:val="26"/>
          <w:rPrChange w:id="5110" w:author="Le Minh Nghia" w:date="2019-10-09T10:56:00Z">
            <w:rPr>
              <w:sz w:val="26"/>
              <w:szCs w:val="26"/>
            </w:rPr>
          </w:rPrChange>
        </w:rPr>
        <w:t xml:space="preserve"> </w:t>
      </w:r>
      <w:proofErr w:type="spellStart"/>
      <w:r w:rsidRPr="00B41112">
        <w:rPr>
          <w:sz w:val="26"/>
          <w:szCs w:val="26"/>
          <w:rPrChange w:id="5111" w:author="Le Minh Nghia" w:date="2019-10-09T10:56:00Z">
            <w:rPr>
              <w:sz w:val="26"/>
              <w:szCs w:val="26"/>
            </w:rPr>
          </w:rPrChange>
        </w:rPr>
        <w:t>viên</w:t>
      </w:r>
      <w:proofErr w:type="spellEnd"/>
      <w:r w:rsidRPr="00B41112">
        <w:rPr>
          <w:sz w:val="26"/>
          <w:szCs w:val="26"/>
          <w:rPrChange w:id="5112" w:author="Le Minh Nghia" w:date="2019-10-09T10:56:00Z">
            <w:rPr>
              <w:sz w:val="26"/>
              <w:szCs w:val="26"/>
            </w:rPr>
          </w:rPrChange>
        </w:rPr>
        <w:t xml:space="preserve"> qua </w:t>
      </w:r>
      <w:proofErr w:type="spellStart"/>
      <w:r w:rsidRPr="00B41112">
        <w:rPr>
          <w:sz w:val="26"/>
          <w:szCs w:val="26"/>
          <w:rPrChange w:id="5113" w:author="Le Minh Nghia" w:date="2019-10-09T10:56:00Z">
            <w:rPr>
              <w:sz w:val="26"/>
              <w:szCs w:val="26"/>
            </w:rPr>
          </w:rPrChange>
        </w:rPr>
        <w:t>đó</w:t>
      </w:r>
      <w:proofErr w:type="spellEnd"/>
      <w:r w:rsidRPr="00B41112">
        <w:rPr>
          <w:sz w:val="26"/>
          <w:szCs w:val="26"/>
          <w:rPrChange w:id="5114" w:author="Le Minh Nghia" w:date="2019-10-09T10:56:00Z">
            <w:rPr>
              <w:sz w:val="26"/>
              <w:szCs w:val="26"/>
            </w:rPr>
          </w:rPrChange>
        </w:rPr>
        <w:t xml:space="preserve"> </w:t>
      </w:r>
      <w:proofErr w:type="spellStart"/>
      <w:r w:rsidRPr="00B41112">
        <w:rPr>
          <w:sz w:val="26"/>
          <w:szCs w:val="26"/>
          <w:rPrChange w:id="5115" w:author="Le Minh Nghia" w:date="2019-10-09T10:56:00Z">
            <w:rPr>
              <w:sz w:val="26"/>
              <w:szCs w:val="26"/>
            </w:rPr>
          </w:rPrChange>
        </w:rPr>
        <w:t>có</w:t>
      </w:r>
      <w:proofErr w:type="spellEnd"/>
      <w:r w:rsidRPr="00B41112">
        <w:rPr>
          <w:sz w:val="26"/>
          <w:szCs w:val="26"/>
          <w:rPrChange w:id="5116" w:author="Le Minh Nghia" w:date="2019-10-09T10:56:00Z">
            <w:rPr>
              <w:sz w:val="26"/>
              <w:szCs w:val="26"/>
            </w:rPr>
          </w:rPrChange>
        </w:rPr>
        <w:t xml:space="preserve"> </w:t>
      </w:r>
      <w:proofErr w:type="spellStart"/>
      <w:r w:rsidRPr="00B41112">
        <w:rPr>
          <w:sz w:val="26"/>
          <w:szCs w:val="26"/>
          <w:rPrChange w:id="5117" w:author="Le Minh Nghia" w:date="2019-10-09T10:56:00Z">
            <w:rPr>
              <w:sz w:val="26"/>
              <w:szCs w:val="26"/>
            </w:rPr>
          </w:rPrChange>
        </w:rPr>
        <w:t>thể</w:t>
      </w:r>
      <w:proofErr w:type="spellEnd"/>
      <w:r w:rsidRPr="00B41112">
        <w:rPr>
          <w:sz w:val="26"/>
          <w:szCs w:val="26"/>
          <w:rPrChange w:id="5118" w:author="Le Minh Nghia" w:date="2019-10-09T10:56:00Z">
            <w:rPr>
              <w:sz w:val="26"/>
              <w:szCs w:val="26"/>
            </w:rPr>
          </w:rPrChange>
        </w:rPr>
        <w:t xml:space="preserve"> </w:t>
      </w:r>
      <w:proofErr w:type="spellStart"/>
      <w:r w:rsidRPr="00B41112">
        <w:rPr>
          <w:sz w:val="26"/>
          <w:szCs w:val="26"/>
          <w:rPrChange w:id="5119" w:author="Le Minh Nghia" w:date="2019-10-09T10:56:00Z">
            <w:rPr>
              <w:sz w:val="26"/>
              <w:szCs w:val="26"/>
            </w:rPr>
          </w:rPrChange>
        </w:rPr>
        <w:t>đăng</w:t>
      </w:r>
      <w:proofErr w:type="spellEnd"/>
      <w:r w:rsidRPr="00B41112">
        <w:rPr>
          <w:sz w:val="26"/>
          <w:szCs w:val="26"/>
          <w:rPrChange w:id="5120" w:author="Le Minh Nghia" w:date="2019-10-09T10:56:00Z">
            <w:rPr>
              <w:sz w:val="26"/>
              <w:szCs w:val="26"/>
            </w:rPr>
          </w:rPrChange>
        </w:rPr>
        <w:t xml:space="preserve"> </w:t>
      </w:r>
      <w:proofErr w:type="spellStart"/>
      <w:r w:rsidRPr="00B41112">
        <w:rPr>
          <w:sz w:val="26"/>
          <w:szCs w:val="26"/>
          <w:rPrChange w:id="5121" w:author="Le Minh Nghia" w:date="2019-10-09T10:56:00Z">
            <w:rPr>
              <w:sz w:val="26"/>
              <w:szCs w:val="26"/>
            </w:rPr>
          </w:rPrChange>
        </w:rPr>
        <w:t>nhập</w:t>
      </w:r>
      <w:proofErr w:type="spellEnd"/>
      <w:r w:rsidRPr="00B41112">
        <w:rPr>
          <w:sz w:val="26"/>
          <w:szCs w:val="26"/>
          <w:rPrChange w:id="5122" w:author="Le Minh Nghia" w:date="2019-10-09T10:56:00Z">
            <w:rPr>
              <w:sz w:val="26"/>
              <w:szCs w:val="26"/>
            </w:rPr>
          </w:rPrChange>
        </w:rPr>
        <w:t xml:space="preserve"> </w:t>
      </w:r>
      <w:proofErr w:type="spellStart"/>
      <w:r w:rsidRPr="00B41112">
        <w:rPr>
          <w:sz w:val="26"/>
          <w:szCs w:val="26"/>
          <w:rPrChange w:id="5123" w:author="Le Minh Nghia" w:date="2019-10-09T10:56:00Z">
            <w:rPr>
              <w:sz w:val="26"/>
              <w:szCs w:val="26"/>
            </w:rPr>
          </w:rPrChange>
        </w:rPr>
        <w:t>vào</w:t>
      </w:r>
      <w:proofErr w:type="spellEnd"/>
      <w:r w:rsidRPr="00B41112">
        <w:rPr>
          <w:sz w:val="26"/>
          <w:szCs w:val="26"/>
          <w:rPrChange w:id="5124" w:author="Le Minh Nghia" w:date="2019-10-09T10:56:00Z">
            <w:rPr>
              <w:sz w:val="26"/>
              <w:szCs w:val="26"/>
            </w:rPr>
          </w:rPrChange>
        </w:rPr>
        <w:t xml:space="preserve"> website </w:t>
      </w:r>
      <w:proofErr w:type="spellStart"/>
      <w:r w:rsidRPr="00B41112">
        <w:rPr>
          <w:sz w:val="26"/>
          <w:szCs w:val="26"/>
          <w:rPrChange w:id="5125" w:author="Le Minh Nghia" w:date="2019-10-09T10:56:00Z">
            <w:rPr>
              <w:sz w:val="26"/>
              <w:szCs w:val="26"/>
            </w:rPr>
          </w:rPrChange>
        </w:rPr>
        <w:t>để</w:t>
      </w:r>
      <w:proofErr w:type="spellEnd"/>
      <w:r w:rsidRPr="00B41112">
        <w:rPr>
          <w:sz w:val="26"/>
          <w:szCs w:val="26"/>
          <w:rPrChange w:id="5126" w:author="Le Minh Nghia" w:date="2019-10-09T10:56:00Z">
            <w:rPr>
              <w:sz w:val="26"/>
              <w:szCs w:val="26"/>
            </w:rPr>
          </w:rPrChange>
        </w:rPr>
        <w:t xml:space="preserve"> </w:t>
      </w:r>
      <w:proofErr w:type="spellStart"/>
      <w:r w:rsidRPr="00B41112">
        <w:rPr>
          <w:sz w:val="26"/>
          <w:szCs w:val="26"/>
          <w:rPrChange w:id="5127" w:author="Le Minh Nghia" w:date="2019-10-09T10:56:00Z">
            <w:rPr>
              <w:sz w:val="26"/>
              <w:szCs w:val="26"/>
            </w:rPr>
          </w:rPrChange>
        </w:rPr>
        <w:t>liên</w:t>
      </w:r>
      <w:proofErr w:type="spellEnd"/>
      <w:r w:rsidRPr="00B41112">
        <w:rPr>
          <w:sz w:val="26"/>
          <w:szCs w:val="26"/>
          <w:rPrChange w:id="5128" w:author="Le Minh Nghia" w:date="2019-10-09T10:56:00Z">
            <w:rPr>
              <w:sz w:val="26"/>
              <w:szCs w:val="26"/>
            </w:rPr>
          </w:rPrChange>
        </w:rPr>
        <w:t xml:space="preserve"> </w:t>
      </w:r>
      <w:proofErr w:type="spellStart"/>
      <w:r w:rsidRPr="00B41112">
        <w:rPr>
          <w:sz w:val="26"/>
          <w:szCs w:val="26"/>
          <w:rPrChange w:id="5129" w:author="Le Minh Nghia" w:date="2019-10-09T10:56:00Z">
            <w:rPr>
              <w:sz w:val="26"/>
              <w:szCs w:val="26"/>
            </w:rPr>
          </w:rPrChange>
        </w:rPr>
        <w:t>lạc</w:t>
      </w:r>
      <w:proofErr w:type="spellEnd"/>
      <w:r w:rsidRPr="00B41112">
        <w:rPr>
          <w:sz w:val="26"/>
          <w:szCs w:val="26"/>
          <w:rPrChange w:id="5130" w:author="Le Minh Nghia" w:date="2019-10-09T10:56:00Z">
            <w:rPr>
              <w:sz w:val="26"/>
              <w:szCs w:val="26"/>
            </w:rPr>
          </w:rPrChange>
        </w:rPr>
        <w:t xml:space="preserve">, </w:t>
      </w:r>
      <w:proofErr w:type="spellStart"/>
      <w:r w:rsidRPr="00B41112">
        <w:rPr>
          <w:sz w:val="26"/>
          <w:szCs w:val="26"/>
          <w:rPrChange w:id="5131" w:author="Le Minh Nghia" w:date="2019-10-09T10:56:00Z">
            <w:rPr>
              <w:sz w:val="26"/>
              <w:szCs w:val="26"/>
            </w:rPr>
          </w:rPrChange>
        </w:rPr>
        <w:t>cập</w:t>
      </w:r>
      <w:proofErr w:type="spellEnd"/>
      <w:r w:rsidRPr="00B41112">
        <w:rPr>
          <w:sz w:val="26"/>
          <w:szCs w:val="26"/>
          <w:rPrChange w:id="5132" w:author="Le Minh Nghia" w:date="2019-10-09T10:56:00Z">
            <w:rPr>
              <w:sz w:val="26"/>
              <w:szCs w:val="26"/>
            </w:rPr>
          </w:rPrChange>
        </w:rPr>
        <w:t xml:space="preserve"> </w:t>
      </w:r>
      <w:proofErr w:type="spellStart"/>
      <w:r w:rsidRPr="00B41112">
        <w:rPr>
          <w:sz w:val="26"/>
          <w:szCs w:val="26"/>
          <w:rPrChange w:id="5133" w:author="Le Minh Nghia" w:date="2019-10-09T10:56:00Z">
            <w:rPr>
              <w:sz w:val="26"/>
              <w:szCs w:val="26"/>
            </w:rPr>
          </w:rPrChange>
        </w:rPr>
        <w:t>nhật</w:t>
      </w:r>
      <w:proofErr w:type="spellEnd"/>
      <w:r w:rsidRPr="00B41112">
        <w:rPr>
          <w:sz w:val="26"/>
          <w:szCs w:val="26"/>
          <w:rPrChange w:id="5134" w:author="Le Minh Nghia" w:date="2019-10-09T10:56:00Z">
            <w:rPr>
              <w:sz w:val="26"/>
              <w:szCs w:val="26"/>
            </w:rPr>
          </w:rPrChange>
        </w:rPr>
        <w:t xml:space="preserve"> </w:t>
      </w:r>
      <w:proofErr w:type="spellStart"/>
      <w:r w:rsidRPr="00B41112">
        <w:rPr>
          <w:sz w:val="26"/>
          <w:szCs w:val="26"/>
          <w:rPrChange w:id="5135" w:author="Le Minh Nghia" w:date="2019-10-09T10:56:00Z">
            <w:rPr>
              <w:sz w:val="26"/>
              <w:szCs w:val="26"/>
            </w:rPr>
          </w:rPrChange>
        </w:rPr>
        <w:t>thông</w:t>
      </w:r>
      <w:proofErr w:type="spellEnd"/>
      <w:r w:rsidRPr="00B41112">
        <w:rPr>
          <w:sz w:val="26"/>
          <w:szCs w:val="26"/>
          <w:rPrChange w:id="5136" w:author="Le Minh Nghia" w:date="2019-10-09T10:56:00Z">
            <w:rPr>
              <w:sz w:val="26"/>
              <w:szCs w:val="26"/>
            </w:rPr>
          </w:rPrChange>
        </w:rPr>
        <w:t xml:space="preserve"> tin </w:t>
      </w:r>
      <w:proofErr w:type="spellStart"/>
      <w:r w:rsidRPr="00B41112">
        <w:rPr>
          <w:sz w:val="26"/>
          <w:szCs w:val="26"/>
          <w:rPrChange w:id="5137" w:author="Le Minh Nghia" w:date="2019-10-09T10:56:00Z">
            <w:rPr>
              <w:sz w:val="26"/>
              <w:szCs w:val="26"/>
            </w:rPr>
          </w:rPrChange>
        </w:rPr>
        <w:t>cá</w:t>
      </w:r>
      <w:proofErr w:type="spellEnd"/>
      <w:r w:rsidRPr="00B41112">
        <w:rPr>
          <w:sz w:val="26"/>
          <w:szCs w:val="26"/>
          <w:rPrChange w:id="5138" w:author="Le Minh Nghia" w:date="2019-10-09T10:56:00Z">
            <w:rPr>
              <w:sz w:val="26"/>
              <w:szCs w:val="26"/>
            </w:rPr>
          </w:rPrChange>
        </w:rPr>
        <w:t xml:space="preserve"> </w:t>
      </w:r>
      <w:proofErr w:type="spellStart"/>
      <w:r w:rsidRPr="00B41112">
        <w:rPr>
          <w:sz w:val="26"/>
          <w:szCs w:val="26"/>
          <w:rPrChange w:id="5139" w:author="Le Minh Nghia" w:date="2019-10-09T10:56:00Z">
            <w:rPr>
              <w:sz w:val="26"/>
              <w:szCs w:val="26"/>
            </w:rPr>
          </w:rPrChange>
        </w:rPr>
        <w:t>nhân</w:t>
      </w:r>
      <w:proofErr w:type="spellEnd"/>
      <w:r w:rsidRPr="00B41112">
        <w:rPr>
          <w:sz w:val="26"/>
          <w:szCs w:val="26"/>
          <w:rPrChange w:id="5140" w:author="Le Minh Nghia" w:date="2019-10-09T10:56:00Z">
            <w:rPr>
              <w:sz w:val="26"/>
              <w:szCs w:val="26"/>
            </w:rPr>
          </w:rPrChange>
        </w:rPr>
        <w:t xml:space="preserve">, </w:t>
      </w:r>
      <w:proofErr w:type="spellStart"/>
      <w:r w:rsidRPr="00B41112">
        <w:rPr>
          <w:sz w:val="26"/>
          <w:szCs w:val="26"/>
          <w:rPrChange w:id="5141" w:author="Le Minh Nghia" w:date="2019-10-09T10:56:00Z">
            <w:rPr>
              <w:sz w:val="26"/>
              <w:szCs w:val="26"/>
            </w:rPr>
          </w:rPrChange>
        </w:rPr>
        <w:t>tình</w:t>
      </w:r>
      <w:proofErr w:type="spellEnd"/>
      <w:r w:rsidRPr="00B41112">
        <w:rPr>
          <w:sz w:val="26"/>
          <w:szCs w:val="26"/>
          <w:rPrChange w:id="5142" w:author="Le Minh Nghia" w:date="2019-10-09T10:56:00Z">
            <w:rPr>
              <w:sz w:val="26"/>
              <w:szCs w:val="26"/>
            </w:rPr>
          </w:rPrChange>
        </w:rPr>
        <w:t xml:space="preserve"> </w:t>
      </w:r>
      <w:proofErr w:type="spellStart"/>
      <w:r w:rsidRPr="00B41112">
        <w:rPr>
          <w:sz w:val="26"/>
          <w:szCs w:val="26"/>
          <w:rPrChange w:id="5143" w:author="Le Minh Nghia" w:date="2019-10-09T10:56:00Z">
            <w:rPr>
              <w:sz w:val="26"/>
              <w:szCs w:val="26"/>
            </w:rPr>
          </w:rPrChange>
        </w:rPr>
        <w:t>hình</w:t>
      </w:r>
      <w:proofErr w:type="spellEnd"/>
      <w:r w:rsidRPr="00B41112">
        <w:rPr>
          <w:sz w:val="26"/>
          <w:szCs w:val="26"/>
          <w:rPrChange w:id="5144" w:author="Le Minh Nghia" w:date="2019-10-09T10:56:00Z">
            <w:rPr>
              <w:sz w:val="26"/>
              <w:szCs w:val="26"/>
            </w:rPr>
          </w:rPrChange>
        </w:rPr>
        <w:t xml:space="preserve"> </w:t>
      </w:r>
      <w:proofErr w:type="spellStart"/>
      <w:r w:rsidRPr="00B41112">
        <w:rPr>
          <w:sz w:val="26"/>
          <w:szCs w:val="26"/>
          <w:rPrChange w:id="5145" w:author="Le Minh Nghia" w:date="2019-10-09T10:56:00Z">
            <w:rPr>
              <w:sz w:val="26"/>
              <w:szCs w:val="26"/>
            </w:rPr>
          </w:rPrChange>
        </w:rPr>
        <w:t>việc</w:t>
      </w:r>
      <w:proofErr w:type="spellEnd"/>
      <w:r w:rsidRPr="00B41112">
        <w:rPr>
          <w:sz w:val="26"/>
          <w:szCs w:val="26"/>
          <w:rPrChange w:id="5146" w:author="Le Minh Nghia" w:date="2019-10-09T10:56:00Z">
            <w:rPr>
              <w:sz w:val="26"/>
              <w:szCs w:val="26"/>
            </w:rPr>
          </w:rPrChange>
        </w:rPr>
        <w:t xml:space="preserve"> </w:t>
      </w:r>
      <w:proofErr w:type="spellStart"/>
      <w:r w:rsidRPr="00B41112">
        <w:rPr>
          <w:sz w:val="26"/>
          <w:szCs w:val="26"/>
          <w:rPrChange w:id="5147" w:author="Le Minh Nghia" w:date="2019-10-09T10:56:00Z">
            <w:rPr>
              <w:sz w:val="26"/>
              <w:szCs w:val="26"/>
            </w:rPr>
          </w:rPrChange>
        </w:rPr>
        <w:t>làm</w:t>
      </w:r>
      <w:proofErr w:type="spellEnd"/>
      <w:r w:rsidRPr="00B41112">
        <w:rPr>
          <w:sz w:val="26"/>
          <w:szCs w:val="26"/>
          <w:rPrChange w:id="5148" w:author="Le Minh Nghia" w:date="2019-10-09T10:56:00Z">
            <w:rPr>
              <w:sz w:val="26"/>
              <w:szCs w:val="26"/>
            </w:rPr>
          </w:rPrChange>
        </w:rPr>
        <w:t xml:space="preserve">, </w:t>
      </w:r>
      <w:proofErr w:type="spellStart"/>
      <w:r w:rsidRPr="00B41112">
        <w:rPr>
          <w:sz w:val="26"/>
          <w:szCs w:val="26"/>
          <w:rPrChange w:id="5149" w:author="Le Minh Nghia" w:date="2019-10-09T10:56:00Z">
            <w:rPr>
              <w:sz w:val="26"/>
              <w:szCs w:val="26"/>
            </w:rPr>
          </w:rPrChange>
        </w:rPr>
        <w:t>lịch</w:t>
      </w:r>
      <w:proofErr w:type="spellEnd"/>
      <w:r w:rsidRPr="00B41112">
        <w:rPr>
          <w:sz w:val="26"/>
          <w:szCs w:val="26"/>
          <w:rPrChange w:id="5150" w:author="Le Minh Nghia" w:date="2019-10-09T10:56:00Z">
            <w:rPr>
              <w:sz w:val="26"/>
              <w:szCs w:val="26"/>
            </w:rPr>
          </w:rPrChange>
        </w:rPr>
        <w:t xml:space="preserve"> </w:t>
      </w:r>
      <w:proofErr w:type="spellStart"/>
      <w:r w:rsidRPr="00B41112">
        <w:rPr>
          <w:sz w:val="26"/>
          <w:szCs w:val="26"/>
          <w:rPrChange w:id="5151" w:author="Le Minh Nghia" w:date="2019-10-09T10:56:00Z">
            <w:rPr>
              <w:sz w:val="26"/>
              <w:szCs w:val="26"/>
            </w:rPr>
          </w:rPrChange>
        </w:rPr>
        <w:t>sử</w:t>
      </w:r>
      <w:proofErr w:type="spellEnd"/>
      <w:r w:rsidRPr="00B41112">
        <w:rPr>
          <w:sz w:val="26"/>
          <w:szCs w:val="26"/>
          <w:rPrChange w:id="5152" w:author="Le Minh Nghia" w:date="2019-10-09T10:56:00Z">
            <w:rPr>
              <w:sz w:val="26"/>
              <w:szCs w:val="26"/>
            </w:rPr>
          </w:rPrChange>
        </w:rPr>
        <w:t xml:space="preserve"> </w:t>
      </w:r>
      <w:proofErr w:type="spellStart"/>
      <w:r w:rsidRPr="00B41112">
        <w:rPr>
          <w:sz w:val="26"/>
          <w:szCs w:val="26"/>
          <w:rPrChange w:id="5153" w:author="Le Minh Nghia" w:date="2019-10-09T10:56:00Z">
            <w:rPr>
              <w:sz w:val="26"/>
              <w:szCs w:val="26"/>
            </w:rPr>
          </w:rPrChange>
        </w:rPr>
        <w:t>công</w:t>
      </w:r>
      <w:proofErr w:type="spellEnd"/>
      <w:r w:rsidR="007D736C" w:rsidRPr="00B41112">
        <w:rPr>
          <w:sz w:val="26"/>
          <w:szCs w:val="26"/>
          <w:rPrChange w:id="5154" w:author="Le Minh Nghia" w:date="2019-10-09T10:56:00Z">
            <w:rPr>
              <w:sz w:val="26"/>
              <w:szCs w:val="26"/>
            </w:rPr>
          </w:rPrChange>
        </w:rPr>
        <w:t xml:space="preserve"> </w:t>
      </w:r>
      <w:proofErr w:type="spellStart"/>
      <w:r w:rsidRPr="00B41112">
        <w:rPr>
          <w:sz w:val="26"/>
          <w:szCs w:val="26"/>
          <w:rPrChange w:id="5155" w:author="Le Minh Nghia" w:date="2019-10-09T10:56:00Z">
            <w:rPr>
              <w:sz w:val="26"/>
              <w:szCs w:val="26"/>
            </w:rPr>
          </w:rPrChange>
        </w:rPr>
        <w:t>việc</w:t>
      </w:r>
      <w:proofErr w:type="spellEnd"/>
      <w:r w:rsidRPr="00B41112">
        <w:rPr>
          <w:sz w:val="26"/>
          <w:szCs w:val="26"/>
          <w:rPrChange w:id="5156" w:author="Le Minh Nghia" w:date="2019-10-09T10:56:00Z">
            <w:rPr>
              <w:sz w:val="26"/>
              <w:szCs w:val="26"/>
            </w:rPr>
          </w:rPrChange>
        </w:rPr>
        <w:t xml:space="preserve">. Qua </w:t>
      </w:r>
      <w:proofErr w:type="spellStart"/>
      <w:r w:rsidRPr="00B41112">
        <w:rPr>
          <w:sz w:val="26"/>
          <w:szCs w:val="26"/>
          <w:rPrChange w:id="5157" w:author="Le Minh Nghia" w:date="2019-10-09T10:56:00Z">
            <w:rPr>
              <w:sz w:val="26"/>
              <w:szCs w:val="26"/>
            </w:rPr>
          </w:rPrChange>
        </w:rPr>
        <w:t>đó</w:t>
      </w:r>
      <w:proofErr w:type="spellEnd"/>
      <w:r w:rsidRPr="00B41112">
        <w:rPr>
          <w:sz w:val="26"/>
          <w:szCs w:val="26"/>
          <w:rPrChange w:id="5158" w:author="Le Minh Nghia" w:date="2019-10-09T10:56:00Z">
            <w:rPr>
              <w:sz w:val="26"/>
              <w:szCs w:val="26"/>
            </w:rPr>
          </w:rPrChange>
        </w:rPr>
        <w:t xml:space="preserve"> </w:t>
      </w:r>
      <w:proofErr w:type="spellStart"/>
      <w:r w:rsidRPr="00B41112">
        <w:rPr>
          <w:sz w:val="26"/>
          <w:szCs w:val="26"/>
          <w:rPrChange w:id="5159" w:author="Le Minh Nghia" w:date="2019-10-09T10:56:00Z">
            <w:rPr>
              <w:sz w:val="26"/>
              <w:szCs w:val="26"/>
            </w:rPr>
          </w:rPrChange>
        </w:rPr>
        <w:t>có</w:t>
      </w:r>
      <w:proofErr w:type="spellEnd"/>
      <w:r w:rsidRPr="00B41112">
        <w:rPr>
          <w:sz w:val="26"/>
          <w:szCs w:val="26"/>
          <w:rPrChange w:id="5160" w:author="Le Minh Nghia" w:date="2019-10-09T10:56:00Z">
            <w:rPr>
              <w:sz w:val="26"/>
              <w:szCs w:val="26"/>
            </w:rPr>
          </w:rPrChange>
        </w:rPr>
        <w:t xml:space="preserve"> </w:t>
      </w:r>
      <w:proofErr w:type="spellStart"/>
      <w:r w:rsidRPr="00B41112">
        <w:rPr>
          <w:sz w:val="26"/>
          <w:szCs w:val="26"/>
          <w:rPrChange w:id="5161" w:author="Le Minh Nghia" w:date="2019-10-09T10:56:00Z">
            <w:rPr>
              <w:sz w:val="26"/>
              <w:szCs w:val="26"/>
            </w:rPr>
          </w:rPrChange>
        </w:rPr>
        <w:t>thể</w:t>
      </w:r>
      <w:proofErr w:type="spellEnd"/>
      <w:r w:rsidRPr="00B41112">
        <w:rPr>
          <w:sz w:val="26"/>
          <w:szCs w:val="26"/>
          <w:rPrChange w:id="5162" w:author="Le Minh Nghia" w:date="2019-10-09T10:56:00Z">
            <w:rPr>
              <w:sz w:val="26"/>
              <w:szCs w:val="26"/>
            </w:rPr>
          </w:rPrChange>
        </w:rPr>
        <w:t xml:space="preserve"> </w:t>
      </w:r>
      <w:proofErr w:type="spellStart"/>
      <w:r w:rsidRPr="00B41112">
        <w:rPr>
          <w:sz w:val="26"/>
          <w:szCs w:val="26"/>
          <w:rPrChange w:id="5163" w:author="Le Minh Nghia" w:date="2019-10-09T10:56:00Z">
            <w:rPr>
              <w:sz w:val="26"/>
              <w:szCs w:val="26"/>
            </w:rPr>
          </w:rPrChange>
        </w:rPr>
        <w:t>thống</w:t>
      </w:r>
      <w:proofErr w:type="spellEnd"/>
      <w:r w:rsidRPr="00B41112">
        <w:rPr>
          <w:sz w:val="26"/>
          <w:szCs w:val="26"/>
          <w:rPrChange w:id="5164" w:author="Le Minh Nghia" w:date="2019-10-09T10:56:00Z">
            <w:rPr>
              <w:sz w:val="26"/>
              <w:szCs w:val="26"/>
            </w:rPr>
          </w:rPrChange>
        </w:rPr>
        <w:t xml:space="preserve"> </w:t>
      </w:r>
      <w:proofErr w:type="spellStart"/>
      <w:r w:rsidRPr="00B41112">
        <w:rPr>
          <w:sz w:val="26"/>
          <w:szCs w:val="26"/>
          <w:rPrChange w:id="5165" w:author="Le Minh Nghia" w:date="2019-10-09T10:56:00Z">
            <w:rPr>
              <w:sz w:val="26"/>
              <w:szCs w:val="26"/>
            </w:rPr>
          </w:rPrChange>
        </w:rPr>
        <w:t>kê</w:t>
      </w:r>
      <w:proofErr w:type="spellEnd"/>
      <w:r w:rsidRPr="00B41112">
        <w:rPr>
          <w:sz w:val="26"/>
          <w:szCs w:val="26"/>
          <w:rPrChange w:id="5166" w:author="Le Minh Nghia" w:date="2019-10-09T10:56:00Z">
            <w:rPr>
              <w:sz w:val="26"/>
              <w:szCs w:val="26"/>
            </w:rPr>
          </w:rPrChange>
        </w:rPr>
        <w:t xml:space="preserve"> </w:t>
      </w:r>
      <w:proofErr w:type="spellStart"/>
      <w:r w:rsidRPr="00B41112">
        <w:rPr>
          <w:sz w:val="26"/>
          <w:szCs w:val="26"/>
          <w:rPrChange w:id="5167" w:author="Le Minh Nghia" w:date="2019-10-09T10:56:00Z">
            <w:rPr>
              <w:sz w:val="26"/>
              <w:szCs w:val="26"/>
            </w:rPr>
          </w:rPrChange>
        </w:rPr>
        <w:t>tỷ</w:t>
      </w:r>
      <w:proofErr w:type="spellEnd"/>
      <w:r w:rsidRPr="00B41112">
        <w:rPr>
          <w:sz w:val="26"/>
          <w:szCs w:val="26"/>
          <w:rPrChange w:id="5168" w:author="Le Minh Nghia" w:date="2019-10-09T10:56:00Z">
            <w:rPr>
              <w:sz w:val="26"/>
              <w:szCs w:val="26"/>
            </w:rPr>
          </w:rPrChange>
        </w:rPr>
        <w:t xml:space="preserve"> </w:t>
      </w:r>
      <w:proofErr w:type="spellStart"/>
      <w:r w:rsidRPr="00B41112">
        <w:rPr>
          <w:sz w:val="26"/>
          <w:szCs w:val="26"/>
          <w:rPrChange w:id="5169" w:author="Le Minh Nghia" w:date="2019-10-09T10:56:00Z">
            <w:rPr>
              <w:sz w:val="26"/>
              <w:szCs w:val="26"/>
            </w:rPr>
          </w:rPrChange>
        </w:rPr>
        <w:t>lệ</w:t>
      </w:r>
      <w:proofErr w:type="spellEnd"/>
      <w:r w:rsidRPr="00B41112">
        <w:rPr>
          <w:sz w:val="26"/>
          <w:szCs w:val="26"/>
          <w:rPrChange w:id="5170" w:author="Le Minh Nghia" w:date="2019-10-09T10:56:00Z">
            <w:rPr>
              <w:sz w:val="26"/>
              <w:szCs w:val="26"/>
            </w:rPr>
          </w:rPrChange>
        </w:rPr>
        <w:t xml:space="preserve"> </w:t>
      </w:r>
      <w:proofErr w:type="spellStart"/>
      <w:r w:rsidRPr="00B41112">
        <w:rPr>
          <w:sz w:val="26"/>
          <w:szCs w:val="26"/>
          <w:rPrChange w:id="5171" w:author="Le Minh Nghia" w:date="2019-10-09T10:56:00Z">
            <w:rPr>
              <w:sz w:val="26"/>
              <w:szCs w:val="26"/>
            </w:rPr>
          </w:rPrChange>
        </w:rPr>
        <w:t>có</w:t>
      </w:r>
      <w:proofErr w:type="spellEnd"/>
      <w:r w:rsidRPr="00B41112">
        <w:rPr>
          <w:sz w:val="26"/>
          <w:szCs w:val="26"/>
          <w:rPrChange w:id="5172" w:author="Le Minh Nghia" w:date="2019-10-09T10:56:00Z">
            <w:rPr>
              <w:sz w:val="26"/>
              <w:szCs w:val="26"/>
            </w:rPr>
          </w:rPrChange>
        </w:rPr>
        <w:t xml:space="preserve"> </w:t>
      </w:r>
      <w:proofErr w:type="spellStart"/>
      <w:r w:rsidRPr="00B41112">
        <w:rPr>
          <w:sz w:val="26"/>
          <w:szCs w:val="26"/>
          <w:rPrChange w:id="5173" w:author="Le Minh Nghia" w:date="2019-10-09T10:56:00Z">
            <w:rPr>
              <w:sz w:val="26"/>
              <w:szCs w:val="26"/>
            </w:rPr>
          </w:rPrChange>
        </w:rPr>
        <w:t>việc</w:t>
      </w:r>
      <w:proofErr w:type="spellEnd"/>
      <w:r w:rsidRPr="00B41112">
        <w:rPr>
          <w:sz w:val="26"/>
          <w:szCs w:val="26"/>
          <w:rPrChange w:id="5174" w:author="Le Minh Nghia" w:date="2019-10-09T10:56:00Z">
            <w:rPr>
              <w:sz w:val="26"/>
              <w:szCs w:val="26"/>
            </w:rPr>
          </w:rPrChange>
        </w:rPr>
        <w:t xml:space="preserve"> </w:t>
      </w:r>
      <w:proofErr w:type="spellStart"/>
      <w:r w:rsidRPr="00B41112">
        <w:rPr>
          <w:sz w:val="26"/>
          <w:szCs w:val="26"/>
          <w:rPrChange w:id="5175" w:author="Le Minh Nghia" w:date="2019-10-09T10:56:00Z">
            <w:rPr>
              <w:sz w:val="26"/>
              <w:szCs w:val="26"/>
            </w:rPr>
          </w:rPrChange>
        </w:rPr>
        <w:t>làm</w:t>
      </w:r>
      <w:proofErr w:type="spellEnd"/>
      <w:r w:rsidRPr="00B41112">
        <w:rPr>
          <w:sz w:val="26"/>
          <w:szCs w:val="26"/>
          <w:rPrChange w:id="5176" w:author="Le Minh Nghia" w:date="2019-10-09T10:56:00Z">
            <w:rPr>
              <w:sz w:val="26"/>
              <w:szCs w:val="26"/>
            </w:rPr>
          </w:rPrChange>
        </w:rPr>
        <w:t xml:space="preserve"> </w:t>
      </w:r>
      <w:proofErr w:type="spellStart"/>
      <w:r w:rsidRPr="00B41112">
        <w:rPr>
          <w:sz w:val="26"/>
          <w:szCs w:val="26"/>
          <w:rPrChange w:id="5177" w:author="Le Minh Nghia" w:date="2019-10-09T10:56:00Z">
            <w:rPr>
              <w:sz w:val="26"/>
              <w:szCs w:val="26"/>
            </w:rPr>
          </w:rPrChange>
        </w:rPr>
        <w:t>sau</w:t>
      </w:r>
      <w:proofErr w:type="spellEnd"/>
      <w:r w:rsidRPr="00B41112">
        <w:rPr>
          <w:sz w:val="26"/>
          <w:szCs w:val="26"/>
          <w:rPrChange w:id="5178" w:author="Le Minh Nghia" w:date="2019-10-09T10:56:00Z">
            <w:rPr>
              <w:sz w:val="26"/>
              <w:szCs w:val="26"/>
            </w:rPr>
          </w:rPrChange>
        </w:rPr>
        <w:t xml:space="preserve"> </w:t>
      </w:r>
      <w:proofErr w:type="spellStart"/>
      <w:r w:rsidRPr="00B41112">
        <w:rPr>
          <w:sz w:val="26"/>
          <w:szCs w:val="26"/>
          <w:rPrChange w:id="5179" w:author="Le Minh Nghia" w:date="2019-10-09T10:56:00Z">
            <w:rPr>
              <w:sz w:val="26"/>
              <w:szCs w:val="26"/>
            </w:rPr>
          </w:rPrChange>
        </w:rPr>
        <w:t>khi</w:t>
      </w:r>
      <w:proofErr w:type="spellEnd"/>
      <w:r w:rsidRPr="00B41112">
        <w:rPr>
          <w:sz w:val="26"/>
          <w:szCs w:val="26"/>
          <w:rPrChange w:id="5180" w:author="Le Minh Nghia" w:date="2019-10-09T10:56:00Z">
            <w:rPr>
              <w:sz w:val="26"/>
              <w:szCs w:val="26"/>
            </w:rPr>
          </w:rPrChange>
        </w:rPr>
        <w:t xml:space="preserve"> ra </w:t>
      </w:r>
      <w:proofErr w:type="spellStart"/>
      <w:r w:rsidRPr="00B41112">
        <w:rPr>
          <w:sz w:val="26"/>
          <w:szCs w:val="26"/>
          <w:rPrChange w:id="5181" w:author="Le Minh Nghia" w:date="2019-10-09T10:56:00Z">
            <w:rPr>
              <w:sz w:val="26"/>
              <w:szCs w:val="26"/>
            </w:rPr>
          </w:rPrChange>
        </w:rPr>
        <w:t>trường</w:t>
      </w:r>
      <w:proofErr w:type="spellEnd"/>
      <w:r w:rsidRPr="00B41112">
        <w:rPr>
          <w:sz w:val="26"/>
          <w:szCs w:val="26"/>
          <w:rPrChange w:id="5182" w:author="Le Minh Nghia" w:date="2019-10-09T10:56:00Z">
            <w:rPr>
              <w:sz w:val="26"/>
              <w:szCs w:val="26"/>
            </w:rPr>
          </w:rPrChange>
        </w:rPr>
        <w:t xml:space="preserve"> </w:t>
      </w:r>
      <w:proofErr w:type="spellStart"/>
      <w:r w:rsidRPr="00B41112">
        <w:rPr>
          <w:sz w:val="26"/>
          <w:szCs w:val="26"/>
          <w:rPrChange w:id="5183" w:author="Le Minh Nghia" w:date="2019-10-09T10:56:00Z">
            <w:rPr>
              <w:sz w:val="26"/>
              <w:szCs w:val="26"/>
            </w:rPr>
          </w:rPrChange>
        </w:rPr>
        <w:t>nhằm</w:t>
      </w:r>
      <w:proofErr w:type="spellEnd"/>
      <w:r w:rsidRPr="00B41112">
        <w:rPr>
          <w:sz w:val="26"/>
          <w:szCs w:val="26"/>
          <w:rPrChange w:id="5184" w:author="Le Minh Nghia" w:date="2019-10-09T10:56:00Z">
            <w:rPr>
              <w:sz w:val="26"/>
              <w:szCs w:val="26"/>
            </w:rPr>
          </w:rPrChange>
        </w:rPr>
        <w:t xml:space="preserve"> </w:t>
      </w:r>
      <w:proofErr w:type="spellStart"/>
      <w:r w:rsidRPr="00B41112">
        <w:rPr>
          <w:sz w:val="26"/>
          <w:szCs w:val="26"/>
          <w:rPrChange w:id="5185" w:author="Le Minh Nghia" w:date="2019-10-09T10:56:00Z">
            <w:rPr>
              <w:sz w:val="26"/>
              <w:szCs w:val="26"/>
            </w:rPr>
          </w:rPrChange>
        </w:rPr>
        <w:t>kêu</w:t>
      </w:r>
      <w:proofErr w:type="spellEnd"/>
      <w:r w:rsidRPr="00B41112">
        <w:rPr>
          <w:sz w:val="26"/>
          <w:szCs w:val="26"/>
          <w:rPrChange w:id="5186" w:author="Le Minh Nghia" w:date="2019-10-09T10:56:00Z">
            <w:rPr>
              <w:sz w:val="26"/>
              <w:szCs w:val="26"/>
            </w:rPr>
          </w:rPrChange>
        </w:rPr>
        <w:t xml:space="preserve"> </w:t>
      </w:r>
      <w:proofErr w:type="spellStart"/>
      <w:r w:rsidRPr="00B41112">
        <w:rPr>
          <w:sz w:val="26"/>
          <w:szCs w:val="26"/>
          <w:rPrChange w:id="5187" w:author="Le Minh Nghia" w:date="2019-10-09T10:56:00Z">
            <w:rPr>
              <w:sz w:val="26"/>
              <w:szCs w:val="26"/>
            </w:rPr>
          </w:rPrChange>
        </w:rPr>
        <w:t>gọi</w:t>
      </w:r>
      <w:proofErr w:type="spellEnd"/>
      <w:r w:rsidRPr="00B41112">
        <w:rPr>
          <w:sz w:val="26"/>
          <w:szCs w:val="26"/>
          <w:rPrChange w:id="5188" w:author="Le Minh Nghia" w:date="2019-10-09T10:56:00Z">
            <w:rPr>
              <w:sz w:val="26"/>
              <w:szCs w:val="26"/>
            </w:rPr>
          </w:rPrChange>
        </w:rPr>
        <w:t xml:space="preserve"> </w:t>
      </w:r>
      <w:proofErr w:type="spellStart"/>
      <w:r w:rsidRPr="00B41112">
        <w:rPr>
          <w:sz w:val="26"/>
          <w:szCs w:val="26"/>
          <w:rPrChange w:id="5189" w:author="Le Minh Nghia" w:date="2019-10-09T10:56:00Z">
            <w:rPr>
              <w:sz w:val="26"/>
              <w:szCs w:val="26"/>
            </w:rPr>
          </w:rPrChange>
        </w:rPr>
        <w:t>sự</w:t>
      </w:r>
      <w:proofErr w:type="spellEnd"/>
      <w:r w:rsidRPr="00B41112">
        <w:rPr>
          <w:sz w:val="26"/>
          <w:szCs w:val="26"/>
          <w:rPrChange w:id="5190" w:author="Le Minh Nghia" w:date="2019-10-09T10:56:00Z">
            <w:rPr>
              <w:sz w:val="26"/>
              <w:szCs w:val="26"/>
            </w:rPr>
          </w:rPrChange>
        </w:rPr>
        <w:t xml:space="preserve"> </w:t>
      </w:r>
      <w:proofErr w:type="spellStart"/>
      <w:r w:rsidRPr="00B41112">
        <w:rPr>
          <w:sz w:val="26"/>
          <w:szCs w:val="26"/>
          <w:rPrChange w:id="5191" w:author="Le Minh Nghia" w:date="2019-10-09T10:56:00Z">
            <w:rPr>
              <w:sz w:val="26"/>
              <w:szCs w:val="26"/>
            </w:rPr>
          </w:rPrChange>
        </w:rPr>
        <w:t>hỗ</w:t>
      </w:r>
      <w:proofErr w:type="spellEnd"/>
      <w:r w:rsidRPr="00B41112">
        <w:rPr>
          <w:sz w:val="26"/>
          <w:szCs w:val="26"/>
          <w:rPrChange w:id="5192" w:author="Le Minh Nghia" w:date="2019-10-09T10:56:00Z">
            <w:rPr>
              <w:sz w:val="26"/>
              <w:szCs w:val="26"/>
            </w:rPr>
          </w:rPrChange>
        </w:rPr>
        <w:t xml:space="preserve"> </w:t>
      </w:r>
      <w:proofErr w:type="spellStart"/>
      <w:r w:rsidRPr="00B41112">
        <w:rPr>
          <w:sz w:val="26"/>
          <w:szCs w:val="26"/>
          <w:rPrChange w:id="5193" w:author="Le Minh Nghia" w:date="2019-10-09T10:56:00Z">
            <w:rPr>
              <w:sz w:val="26"/>
              <w:szCs w:val="26"/>
            </w:rPr>
          </w:rPrChange>
        </w:rPr>
        <w:t>trợ</w:t>
      </w:r>
      <w:proofErr w:type="spellEnd"/>
      <w:r w:rsidRPr="00B41112">
        <w:rPr>
          <w:sz w:val="26"/>
          <w:szCs w:val="26"/>
          <w:rPrChange w:id="5194" w:author="Le Minh Nghia" w:date="2019-10-09T10:56:00Z">
            <w:rPr>
              <w:sz w:val="26"/>
              <w:szCs w:val="26"/>
            </w:rPr>
          </w:rPrChange>
        </w:rPr>
        <w:t xml:space="preserve"> </w:t>
      </w:r>
      <w:proofErr w:type="spellStart"/>
      <w:r w:rsidRPr="00B41112">
        <w:rPr>
          <w:sz w:val="26"/>
          <w:szCs w:val="26"/>
          <w:rPrChange w:id="5195" w:author="Le Minh Nghia" w:date="2019-10-09T10:56:00Z">
            <w:rPr>
              <w:sz w:val="26"/>
              <w:szCs w:val="26"/>
            </w:rPr>
          </w:rPrChange>
        </w:rPr>
        <w:t>một</w:t>
      </w:r>
      <w:proofErr w:type="spellEnd"/>
      <w:r w:rsidRPr="00B41112">
        <w:rPr>
          <w:sz w:val="26"/>
          <w:szCs w:val="26"/>
          <w:rPrChange w:id="5196" w:author="Le Minh Nghia" w:date="2019-10-09T10:56:00Z">
            <w:rPr>
              <w:sz w:val="26"/>
              <w:szCs w:val="26"/>
            </w:rPr>
          </w:rPrChange>
        </w:rPr>
        <w:t xml:space="preserve"> </w:t>
      </w:r>
      <w:proofErr w:type="spellStart"/>
      <w:r w:rsidRPr="00B41112">
        <w:rPr>
          <w:sz w:val="26"/>
          <w:szCs w:val="26"/>
          <w:rPrChange w:id="5197" w:author="Le Minh Nghia" w:date="2019-10-09T10:56:00Z">
            <w:rPr>
              <w:sz w:val="26"/>
              <w:szCs w:val="26"/>
            </w:rPr>
          </w:rPrChange>
        </w:rPr>
        <w:t>cách</w:t>
      </w:r>
      <w:proofErr w:type="spellEnd"/>
      <w:r w:rsidRPr="00B41112">
        <w:rPr>
          <w:sz w:val="26"/>
          <w:szCs w:val="26"/>
          <w:rPrChange w:id="5198" w:author="Le Minh Nghia" w:date="2019-10-09T10:56:00Z">
            <w:rPr>
              <w:sz w:val="26"/>
              <w:szCs w:val="26"/>
            </w:rPr>
          </w:rPrChange>
        </w:rPr>
        <w:t xml:space="preserve"> </w:t>
      </w:r>
      <w:proofErr w:type="spellStart"/>
      <w:r w:rsidRPr="00B41112">
        <w:rPr>
          <w:sz w:val="26"/>
          <w:szCs w:val="26"/>
          <w:rPrChange w:id="5199" w:author="Le Minh Nghia" w:date="2019-10-09T10:56:00Z">
            <w:rPr>
              <w:sz w:val="26"/>
              <w:szCs w:val="26"/>
            </w:rPr>
          </w:rPrChange>
        </w:rPr>
        <w:t>dễ</w:t>
      </w:r>
      <w:proofErr w:type="spellEnd"/>
      <w:r w:rsidRPr="00B41112">
        <w:rPr>
          <w:sz w:val="26"/>
          <w:szCs w:val="26"/>
          <w:rPrChange w:id="5200" w:author="Le Minh Nghia" w:date="2019-10-09T10:56:00Z">
            <w:rPr>
              <w:sz w:val="26"/>
              <w:szCs w:val="26"/>
            </w:rPr>
          </w:rPrChange>
        </w:rPr>
        <w:t xml:space="preserve"> </w:t>
      </w:r>
      <w:proofErr w:type="spellStart"/>
      <w:r w:rsidRPr="00B41112">
        <w:rPr>
          <w:sz w:val="26"/>
          <w:szCs w:val="26"/>
          <w:rPrChange w:id="5201" w:author="Le Minh Nghia" w:date="2019-10-09T10:56:00Z">
            <w:rPr>
              <w:sz w:val="26"/>
              <w:szCs w:val="26"/>
            </w:rPr>
          </w:rPrChange>
        </w:rPr>
        <w:t>dàng</w:t>
      </w:r>
      <w:proofErr w:type="spellEnd"/>
      <w:r w:rsidRPr="00B41112">
        <w:rPr>
          <w:sz w:val="26"/>
          <w:szCs w:val="26"/>
          <w:rPrChange w:id="5202" w:author="Le Minh Nghia" w:date="2019-10-09T10:56:00Z">
            <w:rPr>
              <w:sz w:val="26"/>
              <w:szCs w:val="26"/>
            </w:rPr>
          </w:rPrChange>
        </w:rPr>
        <w:t xml:space="preserve"> </w:t>
      </w:r>
      <w:proofErr w:type="spellStart"/>
      <w:r w:rsidRPr="00B41112">
        <w:rPr>
          <w:sz w:val="26"/>
          <w:szCs w:val="26"/>
          <w:rPrChange w:id="5203" w:author="Le Minh Nghia" w:date="2019-10-09T10:56:00Z">
            <w:rPr>
              <w:sz w:val="26"/>
              <w:szCs w:val="26"/>
            </w:rPr>
          </w:rPrChange>
        </w:rPr>
        <w:t>để</w:t>
      </w:r>
      <w:proofErr w:type="spellEnd"/>
      <w:r w:rsidRPr="00B41112">
        <w:rPr>
          <w:sz w:val="26"/>
          <w:szCs w:val="26"/>
          <w:rPrChange w:id="5204" w:author="Le Minh Nghia" w:date="2019-10-09T10:56:00Z">
            <w:rPr>
              <w:sz w:val="26"/>
              <w:szCs w:val="26"/>
            </w:rPr>
          </w:rPrChange>
        </w:rPr>
        <w:t xml:space="preserve"> </w:t>
      </w:r>
      <w:proofErr w:type="spellStart"/>
      <w:r w:rsidRPr="00B41112">
        <w:rPr>
          <w:sz w:val="26"/>
          <w:szCs w:val="26"/>
          <w:rPrChange w:id="5205" w:author="Le Minh Nghia" w:date="2019-10-09T10:56:00Z">
            <w:rPr>
              <w:sz w:val="26"/>
              <w:szCs w:val="26"/>
            </w:rPr>
          </w:rPrChange>
        </w:rPr>
        <w:t>tạo</w:t>
      </w:r>
      <w:proofErr w:type="spellEnd"/>
      <w:r w:rsidRPr="00B41112">
        <w:rPr>
          <w:sz w:val="26"/>
          <w:szCs w:val="26"/>
          <w:rPrChange w:id="5206" w:author="Le Minh Nghia" w:date="2019-10-09T10:56:00Z">
            <w:rPr>
              <w:sz w:val="26"/>
              <w:szCs w:val="26"/>
            </w:rPr>
          </w:rPrChange>
        </w:rPr>
        <w:t xml:space="preserve"> </w:t>
      </w:r>
      <w:proofErr w:type="spellStart"/>
      <w:r w:rsidRPr="00B41112">
        <w:rPr>
          <w:sz w:val="26"/>
          <w:szCs w:val="26"/>
          <w:rPrChange w:id="5207" w:author="Le Minh Nghia" w:date="2019-10-09T10:56:00Z">
            <w:rPr>
              <w:sz w:val="26"/>
              <w:szCs w:val="26"/>
            </w:rPr>
          </w:rPrChange>
        </w:rPr>
        <w:t>quỹ</w:t>
      </w:r>
      <w:proofErr w:type="spellEnd"/>
      <w:r w:rsidRPr="00B41112">
        <w:rPr>
          <w:sz w:val="26"/>
          <w:szCs w:val="26"/>
          <w:rPrChange w:id="5208" w:author="Le Minh Nghia" w:date="2019-10-09T10:56:00Z">
            <w:rPr>
              <w:sz w:val="26"/>
              <w:szCs w:val="26"/>
            </w:rPr>
          </w:rPrChange>
        </w:rPr>
        <w:t xml:space="preserve"> </w:t>
      </w:r>
      <w:proofErr w:type="spellStart"/>
      <w:r w:rsidRPr="00B41112">
        <w:rPr>
          <w:sz w:val="26"/>
          <w:szCs w:val="26"/>
          <w:rPrChange w:id="5209" w:author="Le Minh Nghia" w:date="2019-10-09T10:56:00Z">
            <w:rPr>
              <w:sz w:val="26"/>
              <w:szCs w:val="26"/>
            </w:rPr>
          </w:rPrChange>
        </w:rPr>
        <w:t>giúp</w:t>
      </w:r>
      <w:proofErr w:type="spellEnd"/>
      <w:r w:rsidRPr="00B41112">
        <w:rPr>
          <w:sz w:val="26"/>
          <w:szCs w:val="26"/>
          <w:rPrChange w:id="5210" w:author="Le Minh Nghia" w:date="2019-10-09T10:56:00Z">
            <w:rPr>
              <w:sz w:val="26"/>
              <w:szCs w:val="26"/>
            </w:rPr>
          </w:rPrChange>
        </w:rPr>
        <w:t xml:space="preserve"> </w:t>
      </w:r>
      <w:proofErr w:type="spellStart"/>
      <w:r w:rsidRPr="00B41112">
        <w:rPr>
          <w:sz w:val="26"/>
          <w:szCs w:val="26"/>
          <w:rPrChange w:id="5211" w:author="Le Minh Nghia" w:date="2019-10-09T10:56:00Z">
            <w:rPr>
              <w:sz w:val="26"/>
              <w:szCs w:val="26"/>
            </w:rPr>
          </w:rPrChange>
        </w:rPr>
        <w:t>đỡ</w:t>
      </w:r>
      <w:proofErr w:type="spellEnd"/>
      <w:r w:rsidRPr="00B41112">
        <w:rPr>
          <w:sz w:val="26"/>
          <w:szCs w:val="26"/>
          <w:rPrChange w:id="5212" w:author="Le Minh Nghia" w:date="2019-10-09T10:56:00Z">
            <w:rPr>
              <w:sz w:val="26"/>
              <w:szCs w:val="26"/>
            </w:rPr>
          </w:rPrChange>
        </w:rPr>
        <w:t xml:space="preserve"> </w:t>
      </w:r>
      <w:proofErr w:type="spellStart"/>
      <w:r w:rsidRPr="00B41112">
        <w:rPr>
          <w:sz w:val="26"/>
          <w:szCs w:val="26"/>
          <w:rPrChange w:id="5213" w:author="Le Minh Nghia" w:date="2019-10-09T10:56:00Z">
            <w:rPr>
              <w:sz w:val="26"/>
              <w:szCs w:val="26"/>
            </w:rPr>
          </w:rPrChange>
        </w:rPr>
        <w:t>cho</w:t>
      </w:r>
      <w:proofErr w:type="spellEnd"/>
      <w:r w:rsidRPr="00B41112">
        <w:rPr>
          <w:sz w:val="26"/>
          <w:szCs w:val="26"/>
          <w:rPrChange w:id="5214" w:author="Le Minh Nghia" w:date="2019-10-09T10:56:00Z">
            <w:rPr>
              <w:sz w:val="26"/>
              <w:szCs w:val="26"/>
            </w:rPr>
          </w:rPrChange>
        </w:rPr>
        <w:t xml:space="preserve"> </w:t>
      </w:r>
      <w:proofErr w:type="spellStart"/>
      <w:r w:rsidRPr="00B41112">
        <w:rPr>
          <w:sz w:val="26"/>
          <w:szCs w:val="26"/>
          <w:rPrChange w:id="5215" w:author="Le Minh Nghia" w:date="2019-10-09T10:56:00Z">
            <w:rPr>
              <w:sz w:val="26"/>
              <w:szCs w:val="26"/>
            </w:rPr>
          </w:rPrChange>
        </w:rPr>
        <w:t>sinh</w:t>
      </w:r>
      <w:proofErr w:type="spellEnd"/>
      <w:r w:rsidRPr="00B41112">
        <w:rPr>
          <w:sz w:val="26"/>
          <w:szCs w:val="26"/>
          <w:rPrChange w:id="5216" w:author="Le Minh Nghia" w:date="2019-10-09T10:56:00Z">
            <w:rPr>
              <w:sz w:val="26"/>
              <w:szCs w:val="26"/>
            </w:rPr>
          </w:rPrChange>
        </w:rPr>
        <w:t xml:space="preserve"> </w:t>
      </w:r>
      <w:proofErr w:type="spellStart"/>
      <w:r w:rsidRPr="00B41112">
        <w:rPr>
          <w:sz w:val="26"/>
          <w:szCs w:val="26"/>
          <w:rPrChange w:id="5217" w:author="Le Minh Nghia" w:date="2019-10-09T10:56:00Z">
            <w:rPr>
              <w:sz w:val="26"/>
              <w:szCs w:val="26"/>
            </w:rPr>
          </w:rPrChange>
        </w:rPr>
        <w:t>viên</w:t>
      </w:r>
      <w:proofErr w:type="spellEnd"/>
      <w:r w:rsidR="007D736C" w:rsidRPr="00B41112">
        <w:rPr>
          <w:sz w:val="26"/>
          <w:szCs w:val="26"/>
          <w:rPrChange w:id="5218" w:author="Le Minh Nghia" w:date="2019-10-09T10:56:00Z">
            <w:rPr>
              <w:sz w:val="26"/>
              <w:szCs w:val="26"/>
            </w:rPr>
          </w:rPrChange>
        </w:rPr>
        <w:t xml:space="preserve"> </w:t>
      </w:r>
      <w:proofErr w:type="spellStart"/>
      <w:r w:rsidRPr="00B41112">
        <w:rPr>
          <w:sz w:val="26"/>
          <w:szCs w:val="26"/>
          <w:rPrChange w:id="5219" w:author="Le Minh Nghia" w:date="2019-10-09T10:56:00Z">
            <w:rPr>
              <w:sz w:val="26"/>
              <w:szCs w:val="26"/>
            </w:rPr>
          </w:rPrChange>
        </w:rPr>
        <w:t>đang</w:t>
      </w:r>
      <w:proofErr w:type="spellEnd"/>
      <w:r w:rsidRPr="00B41112">
        <w:rPr>
          <w:sz w:val="26"/>
          <w:szCs w:val="26"/>
          <w:rPrChange w:id="5220" w:author="Le Minh Nghia" w:date="2019-10-09T10:56:00Z">
            <w:rPr>
              <w:sz w:val="26"/>
              <w:szCs w:val="26"/>
            </w:rPr>
          </w:rPrChange>
        </w:rPr>
        <w:t xml:space="preserve"> </w:t>
      </w:r>
      <w:proofErr w:type="spellStart"/>
      <w:r w:rsidRPr="00B41112">
        <w:rPr>
          <w:sz w:val="26"/>
          <w:szCs w:val="26"/>
          <w:rPrChange w:id="5221" w:author="Le Minh Nghia" w:date="2019-10-09T10:56:00Z">
            <w:rPr>
              <w:sz w:val="26"/>
              <w:szCs w:val="26"/>
            </w:rPr>
          </w:rPrChange>
        </w:rPr>
        <w:lastRenderedPageBreak/>
        <w:t>học</w:t>
      </w:r>
      <w:proofErr w:type="spellEnd"/>
      <w:r w:rsidRPr="00B41112">
        <w:rPr>
          <w:sz w:val="26"/>
          <w:szCs w:val="26"/>
          <w:rPrChange w:id="5222" w:author="Le Minh Nghia" w:date="2019-10-09T10:56:00Z">
            <w:rPr>
              <w:sz w:val="26"/>
              <w:szCs w:val="26"/>
            </w:rPr>
          </w:rPrChange>
        </w:rPr>
        <w:t xml:space="preserve">, </w:t>
      </w:r>
      <w:proofErr w:type="spellStart"/>
      <w:r w:rsidRPr="00B41112">
        <w:rPr>
          <w:sz w:val="26"/>
          <w:szCs w:val="26"/>
          <w:rPrChange w:id="5223" w:author="Le Minh Nghia" w:date="2019-10-09T10:56:00Z">
            <w:rPr>
              <w:sz w:val="26"/>
              <w:szCs w:val="26"/>
            </w:rPr>
          </w:rPrChange>
        </w:rPr>
        <w:t>giúp</w:t>
      </w:r>
      <w:proofErr w:type="spellEnd"/>
      <w:r w:rsidRPr="00B41112">
        <w:rPr>
          <w:sz w:val="26"/>
          <w:szCs w:val="26"/>
          <w:rPrChange w:id="5224" w:author="Le Minh Nghia" w:date="2019-10-09T10:56:00Z">
            <w:rPr>
              <w:sz w:val="26"/>
              <w:szCs w:val="26"/>
            </w:rPr>
          </w:rPrChange>
        </w:rPr>
        <w:t xml:space="preserve"> </w:t>
      </w:r>
      <w:proofErr w:type="spellStart"/>
      <w:r w:rsidRPr="00B41112">
        <w:rPr>
          <w:sz w:val="26"/>
          <w:szCs w:val="26"/>
          <w:rPrChange w:id="5225" w:author="Le Minh Nghia" w:date="2019-10-09T10:56:00Z">
            <w:rPr>
              <w:sz w:val="26"/>
              <w:szCs w:val="26"/>
            </w:rPr>
          </w:rPrChange>
        </w:rPr>
        <w:t>đở</w:t>
      </w:r>
      <w:proofErr w:type="spellEnd"/>
      <w:r w:rsidRPr="00B41112">
        <w:rPr>
          <w:sz w:val="26"/>
          <w:szCs w:val="26"/>
          <w:rPrChange w:id="5226" w:author="Le Minh Nghia" w:date="2019-10-09T10:56:00Z">
            <w:rPr>
              <w:sz w:val="26"/>
              <w:szCs w:val="26"/>
            </w:rPr>
          </w:rPrChange>
        </w:rPr>
        <w:t xml:space="preserve"> </w:t>
      </w:r>
      <w:proofErr w:type="spellStart"/>
      <w:r w:rsidRPr="00B41112">
        <w:rPr>
          <w:sz w:val="26"/>
          <w:szCs w:val="26"/>
          <w:rPrChange w:id="5227" w:author="Le Minh Nghia" w:date="2019-10-09T10:56:00Z">
            <w:rPr>
              <w:sz w:val="26"/>
              <w:szCs w:val="26"/>
            </w:rPr>
          </w:rPrChange>
        </w:rPr>
        <w:t>trang</w:t>
      </w:r>
      <w:proofErr w:type="spellEnd"/>
      <w:r w:rsidRPr="00B41112">
        <w:rPr>
          <w:sz w:val="26"/>
          <w:szCs w:val="26"/>
          <w:rPrChange w:id="5228" w:author="Le Minh Nghia" w:date="2019-10-09T10:56:00Z">
            <w:rPr>
              <w:sz w:val="26"/>
              <w:szCs w:val="26"/>
            </w:rPr>
          </w:rPrChange>
        </w:rPr>
        <w:t xml:space="preserve"> </w:t>
      </w:r>
      <w:proofErr w:type="spellStart"/>
      <w:r w:rsidRPr="00B41112">
        <w:rPr>
          <w:sz w:val="26"/>
          <w:szCs w:val="26"/>
          <w:rPrChange w:id="5229" w:author="Le Minh Nghia" w:date="2019-10-09T10:56:00Z">
            <w:rPr>
              <w:sz w:val="26"/>
              <w:szCs w:val="26"/>
            </w:rPr>
          </w:rPrChange>
        </w:rPr>
        <w:t>thiết</w:t>
      </w:r>
      <w:proofErr w:type="spellEnd"/>
      <w:r w:rsidRPr="00B41112">
        <w:rPr>
          <w:sz w:val="26"/>
          <w:szCs w:val="26"/>
          <w:rPrChange w:id="5230" w:author="Le Minh Nghia" w:date="2019-10-09T10:56:00Z">
            <w:rPr>
              <w:sz w:val="26"/>
              <w:szCs w:val="26"/>
            </w:rPr>
          </w:rPrChange>
        </w:rPr>
        <w:t xml:space="preserve"> </w:t>
      </w:r>
      <w:proofErr w:type="spellStart"/>
      <w:r w:rsidRPr="00B41112">
        <w:rPr>
          <w:sz w:val="26"/>
          <w:szCs w:val="26"/>
          <w:rPrChange w:id="5231" w:author="Le Minh Nghia" w:date="2019-10-09T10:56:00Z">
            <w:rPr>
              <w:sz w:val="26"/>
              <w:szCs w:val="26"/>
            </w:rPr>
          </w:rPrChange>
        </w:rPr>
        <w:t>bị</w:t>
      </w:r>
      <w:proofErr w:type="spellEnd"/>
      <w:r w:rsidRPr="00B41112">
        <w:rPr>
          <w:sz w:val="26"/>
          <w:szCs w:val="26"/>
          <w:rPrChange w:id="5232" w:author="Le Minh Nghia" w:date="2019-10-09T10:56:00Z">
            <w:rPr>
              <w:sz w:val="26"/>
              <w:szCs w:val="26"/>
            </w:rPr>
          </w:rPrChange>
        </w:rPr>
        <w:t xml:space="preserve"> </w:t>
      </w:r>
      <w:proofErr w:type="spellStart"/>
      <w:r w:rsidRPr="00B41112">
        <w:rPr>
          <w:sz w:val="26"/>
          <w:szCs w:val="26"/>
          <w:rPrChange w:id="5233" w:author="Le Minh Nghia" w:date="2019-10-09T10:56:00Z">
            <w:rPr>
              <w:sz w:val="26"/>
              <w:szCs w:val="26"/>
            </w:rPr>
          </w:rPrChange>
        </w:rPr>
        <w:t>cho</w:t>
      </w:r>
      <w:proofErr w:type="spellEnd"/>
      <w:r w:rsidRPr="00B41112">
        <w:rPr>
          <w:sz w:val="26"/>
          <w:szCs w:val="26"/>
          <w:rPrChange w:id="5234" w:author="Le Minh Nghia" w:date="2019-10-09T10:56:00Z">
            <w:rPr>
              <w:sz w:val="26"/>
              <w:szCs w:val="26"/>
            </w:rPr>
          </w:rPrChange>
        </w:rPr>
        <w:t xml:space="preserve"> khoa, </w:t>
      </w:r>
      <w:proofErr w:type="spellStart"/>
      <w:r w:rsidRPr="00B41112">
        <w:rPr>
          <w:sz w:val="26"/>
          <w:szCs w:val="26"/>
          <w:rPrChange w:id="5235" w:author="Le Minh Nghia" w:date="2019-10-09T10:56:00Z">
            <w:rPr>
              <w:sz w:val="26"/>
              <w:szCs w:val="26"/>
            </w:rPr>
          </w:rPrChange>
        </w:rPr>
        <w:t>tuyển</w:t>
      </w:r>
      <w:proofErr w:type="spellEnd"/>
      <w:r w:rsidRPr="00B41112">
        <w:rPr>
          <w:sz w:val="26"/>
          <w:szCs w:val="26"/>
          <w:rPrChange w:id="5236" w:author="Le Minh Nghia" w:date="2019-10-09T10:56:00Z">
            <w:rPr>
              <w:sz w:val="26"/>
              <w:szCs w:val="26"/>
            </w:rPr>
          </w:rPrChange>
        </w:rPr>
        <w:t xml:space="preserve"> </w:t>
      </w:r>
      <w:proofErr w:type="spellStart"/>
      <w:r w:rsidRPr="00B41112">
        <w:rPr>
          <w:sz w:val="26"/>
          <w:szCs w:val="26"/>
          <w:rPrChange w:id="5237" w:author="Le Minh Nghia" w:date="2019-10-09T10:56:00Z">
            <w:rPr>
              <w:sz w:val="26"/>
              <w:szCs w:val="26"/>
            </w:rPr>
          </w:rPrChange>
        </w:rPr>
        <w:t>dụng</w:t>
      </w:r>
      <w:proofErr w:type="spellEnd"/>
      <w:r w:rsidRPr="00B41112">
        <w:rPr>
          <w:sz w:val="26"/>
          <w:szCs w:val="26"/>
          <w:rPrChange w:id="5238" w:author="Le Minh Nghia" w:date="2019-10-09T10:56:00Z">
            <w:rPr>
              <w:sz w:val="26"/>
              <w:szCs w:val="26"/>
            </w:rPr>
          </w:rPrChange>
        </w:rPr>
        <w:t xml:space="preserve"> </w:t>
      </w:r>
      <w:proofErr w:type="spellStart"/>
      <w:r w:rsidRPr="00B41112">
        <w:rPr>
          <w:sz w:val="26"/>
          <w:szCs w:val="26"/>
          <w:rPrChange w:id="5239" w:author="Le Minh Nghia" w:date="2019-10-09T10:56:00Z">
            <w:rPr>
              <w:sz w:val="26"/>
              <w:szCs w:val="26"/>
            </w:rPr>
          </w:rPrChange>
        </w:rPr>
        <w:t>việc</w:t>
      </w:r>
      <w:proofErr w:type="spellEnd"/>
      <w:r w:rsidRPr="00B41112">
        <w:rPr>
          <w:sz w:val="26"/>
          <w:szCs w:val="26"/>
          <w:rPrChange w:id="5240" w:author="Le Minh Nghia" w:date="2019-10-09T10:56:00Z">
            <w:rPr>
              <w:sz w:val="26"/>
              <w:szCs w:val="26"/>
            </w:rPr>
          </w:rPrChange>
        </w:rPr>
        <w:t xml:space="preserve"> </w:t>
      </w:r>
      <w:proofErr w:type="spellStart"/>
      <w:r w:rsidRPr="00B41112">
        <w:rPr>
          <w:sz w:val="26"/>
          <w:szCs w:val="26"/>
          <w:rPrChange w:id="5241" w:author="Le Minh Nghia" w:date="2019-10-09T10:56:00Z">
            <w:rPr>
              <w:sz w:val="26"/>
              <w:szCs w:val="26"/>
            </w:rPr>
          </w:rPrChange>
        </w:rPr>
        <w:t>làm</w:t>
      </w:r>
      <w:proofErr w:type="spellEnd"/>
      <w:r w:rsidRPr="00B41112">
        <w:rPr>
          <w:sz w:val="26"/>
          <w:szCs w:val="26"/>
          <w:rPrChange w:id="5242" w:author="Le Minh Nghia" w:date="2019-10-09T10:56:00Z">
            <w:rPr>
              <w:sz w:val="26"/>
              <w:szCs w:val="26"/>
            </w:rPr>
          </w:rPrChange>
        </w:rPr>
        <w:t xml:space="preserve"> </w:t>
      </w:r>
      <w:proofErr w:type="spellStart"/>
      <w:r w:rsidRPr="00B41112">
        <w:rPr>
          <w:sz w:val="26"/>
          <w:szCs w:val="26"/>
          <w:rPrChange w:id="5243" w:author="Le Minh Nghia" w:date="2019-10-09T10:56:00Z">
            <w:rPr>
              <w:sz w:val="26"/>
              <w:szCs w:val="26"/>
            </w:rPr>
          </w:rPrChange>
        </w:rPr>
        <w:t>cho</w:t>
      </w:r>
      <w:proofErr w:type="spellEnd"/>
      <w:r w:rsidRPr="00B41112">
        <w:rPr>
          <w:sz w:val="26"/>
          <w:szCs w:val="26"/>
          <w:rPrChange w:id="5244" w:author="Le Minh Nghia" w:date="2019-10-09T10:56:00Z">
            <w:rPr>
              <w:sz w:val="26"/>
              <w:szCs w:val="26"/>
            </w:rPr>
          </w:rPrChange>
        </w:rPr>
        <w:t xml:space="preserve"> </w:t>
      </w:r>
      <w:proofErr w:type="spellStart"/>
      <w:r w:rsidRPr="00B41112">
        <w:rPr>
          <w:sz w:val="26"/>
          <w:szCs w:val="26"/>
          <w:rPrChange w:id="5245" w:author="Le Minh Nghia" w:date="2019-10-09T10:56:00Z">
            <w:rPr>
              <w:sz w:val="26"/>
              <w:szCs w:val="26"/>
            </w:rPr>
          </w:rPrChange>
        </w:rPr>
        <w:t>sinh</w:t>
      </w:r>
      <w:proofErr w:type="spellEnd"/>
      <w:r w:rsidRPr="00B41112">
        <w:rPr>
          <w:sz w:val="26"/>
          <w:szCs w:val="26"/>
          <w:rPrChange w:id="5246" w:author="Le Minh Nghia" w:date="2019-10-09T10:56:00Z">
            <w:rPr>
              <w:sz w:val="26"/>
              <w:szCs w:val="26"/>
            </w:rPr>
          </w:rPrChange>
        </w:rPr>
        <w:t xml:space="preserve"> </w:t>
      </w:r>
      <w:proofErr w:type="spellStart"/>
      <w:r w:rsidRPr="00B41112">
        <w:rPr>
          <w:sz w:val="26"/>
          <w:szCs w:val="26"/>
          <w:rPrChange w:id="5247" w:author="Le Minh Nghia" w:date="2019-10-09T10:56:00Z">
            <w:rPr>
              <w:sz w:val="26"/>
              <w:szCs w:val="26"/>
            </w:rPr>
          </w:rPrChange>
        </w:rPr>
        <w:t>viên</w:t>
      </w:r>
      <w:proofErr w:type="spellEnd"/>
      <w:r w:rsidRPr="00B41112">
        <w:rPr>
          <w:sz w:val="26"/>
          <w:szCs w:val="26"/>
          <w:rPrChange w:id="5248" w:author="Le Minh Nghia" w:date="2019-10-09T10:56:00Z">
            <w:rPr>
              <w:sz w:val="26"/>
              <w:szCs w:val="26"/>
            </w:rPr>
          </w:rPrChange>
        </w:rPr>
        <w:t xml:space="preserve">, </w:t>
      </w:r>
      <w:proofErr w:type="spellStart"/>
      <w:r w:rsidRPr="00B41112">
        <w:rPr>
          <w:sz w:val="26"/>
          <w:szCs w:val="26"/>
          <w:rPrChange w:id="5249" w:author="Le Minh Nghia" w:date="2019-10-09T10:56:00Z">
            <w:rPr>
              <w:sz w:val="26"/>
              <w:szCs w:val="26"/>
            </w:rPr>
          </w:rPrChange>
        </w:rPr>
        <w:t>hỗ</w:t>
      </w:r>
      <w:proofErr w:type="spellEnd"/>
      <w:r w:rsidRPr="00B41112">
        <w:rPr>
          <w:sz w:val="26"/>
          <w:szCs w:val="26"/>
          <w:rPrChange w:id="5250" w:author="Le Minh Nghia" w:date="2019-10-09T10:56:00Z">
            <w:rPr>
              <w:sz w:val="26"/>
              <w:szCs w:val="26"/>
            </w:rPr>
          </w:rPrChange>
        </w:rPr>
        <w:t xml:space="preserve"> </w:t>
      </w:r>
      <w:proofErr w:type="spellStart"/>
      <w:r w:rsidRPr="00B41112">
        <w:rPr>
          <w:sz w:val="26"/>
          <w:szCs w:val="26"/>
          <w:rPrChange w:id="5251" w:author="Le Minh Nghia" w:date="2019-10-09T10:56:00Z">
            <w:rPr>
              <w:sz w:val="26"/>
              <w:szCs w:val="26"/>
            </w:rPr>
          </w:rPrChange>
        </w:rPr>
        <w:t>trợ</w:t>
      </w:r>
      <w:proofErr w:type="spellEnd"/>
      <w:r w:rsidRPr="00B41112">
        <w:rPr>
          <w:sz w:val="26"/>
          <w:szCs w:val="26"/>
          <w:rPrChange w:id="5252" w:author="Le Minh Nghia" w:date="2019-10-09T10:56:00Z">
            <w:rPr>
              <w:sz w:val="26"/>
              <w:szCs w:val="26"/>
            </w:rPr>
          </w:rPrChange>
        </w:rPr>
        <w:t xml:space="preserve"> </w:t>
      </w:r>
      <w:proofErr w:type="spellStart"/>
      <w:r w:rsidRPr="00B41112">
        <w:rPr>
          <w:sz w:val="26"/>
          <w:szCs w:val="26"/>
          <w:rPrChange w:id="5253" w:author="Le Minh Nghia" w:date="2019-10-09T10:56:00Z">
            <w:rPr>
              <w:sz w:val="26"/>
              <w:szCs w:val="26"/>
            </w:rPr>
          </w:rPrChange>
        </w:rPr>
        <w:t>kinh</w:t>
      </w:r>
      <w:proofErr w:type="spellEnd"/>
      <w:r w:rsidRPr="00B41112">
        <w:rPr>
          <w:sz w:val="26"/>
          <w:szCs w:val="26"/>
          <w:rPrChange w:id="5254" w:author="Le Minh Nghia" w:date="2019-10-09T10:56:00Z">
            <w:rPr>
              <w:sz w:val="26"/>
              <w:szCs w:val="26"/>
            </w:rPr>
          </w:rPrChange>
        </w:rPr>
        <w:t xml:space="preserve"> </w:t>
      </w:r>
      <w:proofErr w:type="spellStart"/>
      <w:r w:rsidRPr="00B41112">
        <w:rPr>
          <w:sz w:val="26"/>
          <w:szCs w:val="26"/>
          <w:rPrChange w:id="5255" w:author="Le Minh Nghia" w:date="2019-10-09T10:56:00Z">
            <w:rPr>
              <w:sz w:val="26"/>
              <w:szCs w:val="26"/>
            </w:rPr>
          </w:rPrChange>
        </w:rPr>
        <w:t>doanh</w:t>
      </w:r>
      <w:proofErr w:type="spellEnd"/>
      <w:r w:rsidRPr="00B41112">
        <w:rPr>
          <w:sz w:val="26"/>
          <w:szCs w:val="26"/>
          <w:rPrChange w:id="5256" w:author="Le Minh Nghia" w:date="2019-10-09T10:56:00Z">
            <w:rPr>
              <w:sz w:val="26"/>
              <w:szCs w:val="26"/>
            </w:rPr>
          </w:rPrChange>
        </w:rPr>
        <w:t xml:space="preserve"> </w:t>
      </w:r>
      <w:proofErr w:type="spellStart"/>
      <w:r w:rsidRPr="00B41112">
        <w:rPr>
          <w:sz w:val="26"/>
          <w:szCs w:val="26"/>
          <w:rPrChange w:id="5257" w:author="Le Minh Nghia" w:date="2019-10-09T10:56:00Z">
            <w:rPr>
              <w:sz w:val="26"/>
              <w:szCs w:val="26"/>
            </w:rPr>
          </w:rPrChange>
        </w:rPr>
        <w:t>cho</w:t>
      </w:r>
      <w:proofErr w:type="spellEnd"/>
      <w:r w:rsidRPr="00B41112">
        <w:rPr>
          <w:sz w:val="26"/>
          <w:szCs w:val="26"/>
          <w:rPrChange w:id="5258" w:author="Le Minh Nghia" w:date="2019-10-09T10:56:00Z">
            <w:rPr>
              <w:sz w:val="26"/>
              <w:szCs w:val="26"/>
            </w:rPr>
          </w:rPrChange>
        </w:rPr>
        <w:t xml:space="preserve"> </w:t>
      </w:r>
      <w:proofErr w:type="spellStart"/>
      <w:r w:rsidRPr="00B41112">
        <w:rPr>
          <w:sz w:val="26"/>
          <w:szCs w:val="26"/>
          <w:rPrChange w:id="5259" w:author="Le Minh Nghia" w:date="2019-10-09T10:56:00Z">
            <w:rPr>
              <w:sz w:val="26"/>
              <w:szCs w:val="26"/>
            </w:rPr>
          </w:rPrChange>
        </w:rPr>
        <w:t>sinh</w:t>
      </w:r>
      <w:proofErr w:type="spellEnd"/>
      <w:r w:rsidRPr="00B41112">
        <w:rPr>
          <w:sz w:val="26"/>
          <w:szCs w:val="26"/>
          <w:rPrChange w:id="5260" w:author="Le Minh Nghia" w:date="2019-10-09T10:56:00Z">
            <w:rPr>
              <w:sz w:val="26"/>
              <w:szCs w:val="26"/>
            </w:rPr>
          </w:rPrChange>
        </w:rPr>
        <w:t xml:space="preserve"> </w:t>
      </w:r>
      <w:proofErr w:type="spellStart"/>
      <w:r w:rsidRPr="00B41112">
        <w:rPr>
          <w:sz w:val="26"/>
          <w:szCs w:val="26"/>
          <w:rPrChange w:id="5261" w:author="Le Minh Nghia" w:date="2019-10-09T10:56:00Z">
            <w:rPr>
              <w:sz w:val="26"/>
              <w:szCs w:val="26"/>
            </w:rPr>
          </w:rPrChange>
        </w:rPr>
        <w:t>viên</w:t>
      </w:r>
      <w:proofErr w:type="spellEnd"/>
      <w:r w:rsidRPr="00B41112">
        <w:rPr>
          <w:sz w:val="26"/>
          <w:szCs w:val="26"/>
          <w:rPrChange w:id="5262" w:author="Le Minh Nghia" w:date="2019-10-09T10:56:00Z">
            <w:rPr>
              <w:sz w:val="26"/>
              <w:szCs w:val="26"/>
            </w:rPr>
          </w:rPrChange>
        </w:rPr>
        <w:t xml:space="preserve"> </w:t>
      </w:r>
      <w:proofErr w:type="spellStart"/>
      <w:r w:rsidRPr="00B41112">
        <w:rPr>
          <w:sz w:val="26"/>
          <w:szCs w:val="26"/>
          <w:rPrChange w:id="5263" w:author="Le Minh Nghia" w:date="2019-10-09T10:56:00Z">
            <w:rPr>
              <w:sz w:val="26"/>
              <w:szCs w:val="26"/>
            </w:rPr>
          </w:rPrChange>
        </w:rPr>
        <w:t>khác</w:t>
      </w:r>
      <w:proofErr w:type="spellEnd"/>
      <w:r w:rsidRPr="00B41112">
        <w:rPr>
          <w:sz w:val="26"/>
          <w:szCs w:val="26"/>
          <w:rPrChange w:id="5264" w:author="Le Minh Nghia" w:date="2019-10-09T10:56:00Z">
            <w:rPr>
              <w:sz w:val="26"/>
              <w:szCs w:val="26"/>
            </w:rPr>
          </w:rPrChange>
        </w:rPr>
        <w:t>.</w:t>
      </w:r>
    </w:p>
    <w:p w:rsidR="00430A6D" w:rsidRPr="00B41112" w:rsidRDefault="008551E6" w:rsidP="007D736C">
      <w:pPr>
        <w:pStyle w:val="ListParagraph"/>
        <w:spacing w:line="360" w:lineRule="auto"/>
        <w:ind w:firstLine="720"/>
        <w:rPr>
          <w:sz w:val="26"/>
          <w:szCs w:val="26"/>
          <w:rPrChange w:id="5265" w:author="Le Minh Nghia" w:date="2019-10-09T10:56:00Z">
            <w:rPr>
              <w:sz w:val="26"/>
              <w:szCs w:val="26"/>
            </w:rPr>
          </w:rPrChange>
        </w:rPr>
      </w:pPr>
      <w:proofErr w:type="spellStart"/>
      <w:r w:rsidRPr="00B41112">
        <w:rPr>
          <w:sz w:val="26"/>
          <w:szCs w:val="26"/>
          <w:rPrChange w:id="5266" w:author="Le Minh Nghia" w:date="2019-10-09T10:56:00Z">
            <w:rPr>
              <w:sz w:val="26"/>
              <w:szCs w:val="26"/>
            </w:rPr>
          </w:rPrChange>
        </w:rPr>
        <w:t>Quản</w:t>
      </w:r>
      <w:proofErr w:type="spellEnd"/>
      <w:r w:rsidRPr="00B41112">
        <w:rPr>
          <w:sz w:val="26"/>
          <w:szCs w:val="26"/>
          <w:rPrChange w:id="5267" w:author="Le Minh Nghia" w:date="2019-10-09T10:56:00Z">
            <w:rPr>
              <w:sz w:val="26"/>
              <w:szCs w:val="26"/>
            </w:rPr>
          </w:rPrChange>
        </w:rPr>
        <w:t xml:space="preserve"> </w:t>
      </w:r>
      <w:proofErr w:type="spellStart"/>
      <w:r w:rsidRPr="00B41112">
        <w:rPr>
          <w:sz w:val="26"/>
          <w:szCs w:val="26"/>
          <w:rPrChange w:id="5268" w:author="Le Minh Nghia" w:date="2019-10-09T10:56:00Z">
            <w:rPr>
              <w:sz w:val="26"/>
              <w:szCs w:val="26"/>
            </w:rPr>
          </w:rPrChange>
        </w:rPr>
        <w:t>lý</w:t>
      </w:r>
      <w:proofErr w:type="spellEnd"/>
      <w:r w:rsidRPr="00B41112">
        <w:rPr>
          <w:sz w:val="26"/>
          <w:szCs w:val="26"/>
          <w:rPrChange w:id="5269" w:author="Le Minh Nghia" w:date="2019-10-09T10:56:00Z">
            <w:rPr>
              <w:sz w:val="26"/>
              <w:szCs w:val="26"/>
            </w:rPr>
          </w:rPrChange>
        </w:rPr>
        <w:t xml:space="preserve"> </w:t>
      </w:r>
      <w:proofErr w:type="spellStart"/>
      <w:r w:rsidRPr="00B41112">
        <w:rPr>
          <w:sz w:val="26"/>
          <w:szCs w:val="26"/>
          <w:rPrChange w:id="5270" w:author="Le Minh Nghia" w:date="2019-10-09T10:56:00Z">
            <w:rPr>
              <w:sz w:val="26"/>
              <w:szCs w:val="26"/>
            </w:rPr>
          </w:rPrChange>
        </w:rPr>
        <w:t>được</w:t>
      </w:r>
      <w:proofErr w:type="spellEnd"/>
      <w:r w:rsidRPr="00B41112">
        <w:rPr>
          <w:sz w:val="26"/>
          <w:szCs w:val="26"/>
          <w:rPrChange w:id="5271" w:author="Le Minh Nghia" w:date="2019-10-09T10:56:00Z">
            <w:rPr>
              <w:sz w:val="26"/>
              <w:szCs w:val="26"/>
            </w:rPr>
          </w:rPrChange>
        </w:rPr>
        <w:t xml:space="preserve"> </w:t>
      </w:r>
      <w:proofErr w:type="spellStart"/>
      <w:r w:rsidRPr="00B41112">
        <w:rPr>
          <w:sz w:val="26"/>
          <w:szCs w:val="26"/>
          <w:rPrChange w:id="5272" w:author="Le Minh Nghia" w:date="2019-10-09T10:56:00Z">
            <w:rPr>
              <w:sz w:val="26"/>
              <w:szCs w:val="26"/>
            </w:rPr>
          </w:rPrChange>
        </w:rPr>
        <w:t>một</w:t>
      </w:r>
      <w:proofErr w:type="spellEnd"/>
      <w:r w:rsidRPr="00B41112">
        <w:rPr>
          <w:sz w:val="26"/>
          <w:szCs w:val="26"/>
          <w:rPrChange w:id="5273" w:author="Le Minh Nghia" w:date="2019-10-09T10:56:00Z">
            <w:rPr>
              <w:sz w:val="26"/>
              <w:szCs w:val="26"/>
            </w:rPr>
          </w:rPrChange>
        </w:rPr>
        <w:t xml:space="preserve"> </w:t>
      </w:r>
      <w:proofErr w:type="spellStart"/>
      <w:r w:rsidRPr="00B41112">
        <w:rPr>
          <w:sz w:val="26"/>
          <w:szCs w:val="26"/>
          <w:rPrChange w:id="5274" w:author="Le Minh Nghia" w:date="2019-10-09T10:56:00Z">
            <w:rPr>
              <w:sz w:val="26"/>
              <w:szCs w:val="26"/>
            </w:rPr>
          </w:rPrChange>
        </w:rPr>
        <w:t>lực</w:t>
      </w:r>
      <w:proofErr w:type="spellEnd"/>
      <w:r w:rsidR="007D736C" w:rsidRPr="00B41112">
        <w:rPr>
          <w:sz w:val="26"/>
          <w:szCs w:val="26"/>
          <w:rPrChange w:id="5275" w:author="Le Minh Nghia" w:date="2019-10-09T10:56:00Z">
            <w:rPr>
              <w:sz w:val="26"/>
              <w:szCs w:val="26"/>
            </w:rPr>
          </w:rPrChange>
        </w:rPr>
        <w:t xml:space="preserve"> </w:t>
      </w:r>
      <w:proofErr w:type="spellStart"/>
      <w:r w:rsidRPr="00B41112">
        <w:rPr>
          <w:sz w:val="26"/>
          <w:szCs w:val="26"/>
          <w:rPrChange w:id="5276" w:author="Le Minh Nghia" w:date="2019-10-09T10:56:00Z">
            <w:rPr>
              <w:sz w:val="26"/>
              <w:szCs w:val="26"/>
            </w:rPr>
          </w:rPrChange>
        </w:rPr>
        <w:t>lượng</w:t>
      </w:r>
      <w:proofErr w:type="spellEnd"/>
      <w:r w:rsidRPr="00B41112">
        <w:rPr>
          <w:sz w:val="26"/>
          <w:szCs w:val="26"/>
          <w:rPrChange w:id="5277" w:author="Le Minh Nghia" w:date="2019-10-09T10:56:00Z">
            <w:rPr>
              <w:sz w:val="26"/>
              <w:szCs w:val="26"/>
            </w:rPr>
          </w:rPrChange>
        </w:rPr>
        <w:t xml:space="preserve"> </w:t>
      </w:r>
      <w:proofErr w:type="spellStart"/>
      <w:r w:rsidRPr="00B41112">
        <w:rPr>
          <w:sz w:val="26"/>
          <w:szCs w:val="26"/>
          <w:rPrChange w:id="5278" w:author="Le Minh Nghia" w:date="2019-10-09T10:56:00Z">
            <w:rPr>
              <w:sz w:val="26"/>
              <w:szCs w:val="26"/>
            </w:rPr>
          </w:rPrChange>
        </w:rPr>
        <w:t>cựu</w:t>
      </w:r>
      <w:proofErr w:type="spellEnd"/>
      <w:r w:rsidRPr="00B41112">
        <w:rPr>
          <w:sz w:val="26"/>
          <w:szCs w:val="26"/>
          <w:rPrChange w:id="5279" w:author="Le Minh Nghia" w:date="2019-10-09T10:56:00Z">
            <w:rPr>
              <w:sz w:val="26"/>
              <w:szCs w:val="26"/>
            </w:rPr>
          </w:rPrChange>
        </w:rPr>
        <w:t xml:space="preserve"> </w:t>
      </w:r>
      <w:proofErr w:type="spellStart"/>
      <w:r w:rsidRPr="00B41112">
        <w:rPr>
          <w:sz w:val="26"/>
          <w:szCs w:val="26"/>
          <w:rPrChange w:id="5280" w:author="Le Minh Nghia" w:date="2019-10-09T10:56:00Z">
            <w:rPr>
              <w:sz w:val="26"/>
              <w:szCs w:val="26"/>
            </w:rPr>
          </w:rPrChange>
        </w:rPr>
        <w:t>sinh</w:t>
      </w:r>
      <w:proofErr w:type="spellEnd"/>
      <w:r w:rsidRPr="00B41112">
        <w:rPr>
          <w:sz w:val="26"/>
          <w:szCs w:val="26"/>
          <w:rPrChange w:id="5281" w:author="Le Minh Nghia" w:date="2019-10-09T10:56:00Z">
            <w:rPr>
              <w:sz w:val="26"/>
              <w:szCs w:val="26"/>
            </w:rPr>
          </w:rPrChange>
        </w:rPr>
        <w:t xml:space="preserve"> </w:t>
      </w:r>
      <w:proofErr w:type="spellStart"/>
      <w:r w:rsidRPr="00B41112">
        <w:rPr>
          <w:sz w:val="26"/>
          <w:szCs w:val="26"/>
          <w:rPrChange w:id="5282" w:author="Le Minh Nghia" w:date="2019-10-09T10:56:00Z">
            <w:rPr>
              <w:sz w:val="26"/>
              <w:szCs w:val="26"/>
            </w:rPr>
          </w:rPrChange>
        </w:rPr>
        <w:t>viên</w:t>
      </w:r>
      <w:proofErr w:type="spellEnd"/>
      <w:r w:rsidRPr="00B41112">
        <w:rPr>
          <w:sz w:val="26"/>
          <w:szCs w:val="26"/>
          <w:rPrChange w:id="5283" w:author="Le Minh Nghia" w:date="2019-10-09T10:56:00Z">
            <w:rPr>
              <w:sz w:val="26"/>
              <w:szCs w:val="26"/>
            </w:rPr>
          </w:rPrChange>
        </w:rPr>
        <w:t xml:space="preserve"> </w:t>
      </w:r>
      <w:proofErr w:type="spellStart"/>
      <w:r w:rsidRPr="00B41112">
        <w:rPr>
          <w:sz w:val="26"/>
          <w:szCs w:val="26"/>
          <w:rPrChange w:id="5284" w:author="Le Minh Nghia" w:date="2019-10-09T10:56:00Z">
            <w:rPr>
              <w:sz w:val="26"/>
              <w:szCs w:val="26"/>
            </w:rPr>
          </w:rPrChange>
        </w:rPr>
        <w:t>nhằm</w:t>
      </w:r>
      <w:proofErr w:type="spellEnd"/>
      <w:r w:rsidRPr="00B41112">
        <w:rPr>
          <w:sz w:val="26"/>
          <w:szCs w:val="26"/>
          <w:rPrChange w:id="5285" w:author="Le Minh Nghia" w:date="2019-10-09T10:56:00Z">
            <w:rPr>
              <w:sz w:val="26"/>
              <w:szCs w:val="26"/>
            </w:rPr>
          </w:rPrChange>
        </w:rPr>
        <w:t xml:space="preserve"> </w:t>
      </w:r>
      <w:proofErr w:type="spellStart"/>
      <w:r w:rsidRPr="00B41112">
        <w:rPr>
          <w:sz w:val="26"/>
          <w:szCs w:val="26"/>
          <w:rPrChange w:id="5286" w:author="Le Minh Nghia" w:date="2019-10-09T10:56:00Z">
            <w:rPr>
              <w:sz w:val="26"/>
              <w:szCs w:val="26"/>
            </w:rPr>
          </w:rPrChange>
        </w:rPr>
        <w:t>dễ</w:t>
      </w:r>
      <w:proofErr w:type="spellEnd"/>
      <w:r w:rsidRPr="00B41112">
        <w:rPr>
          <w:sz w:val="26"/>
          <w:szCs w:val="26"/>
          <w:rPrChange w:id="5287" w:author="Le Minh Nghia" w:date="2019-10-09T10:56:00Z">
            <w:rPr>
              <w:sz w:val="26"/>
              <w:szCs w:val="26"/>
            </w:rPr>
          </w:rPrChange>
        </w:rPr>
        <w:t xml:space="preserve"> </w:t>
      </w:r>
      <w:proofErr w:type="spellStart"/>
      <w:r w:rsidRPr="00B41112">
        <w:rPr>
          <w:sz w:val="26"/>
          <w:szCs w:val="26"/>
          <w:rPrChange w:id="5288" w:author="Le Minh Nghia" w:date="2019-10-09T10:56:00Z">
            <w:rPr>
              <w:sz w:val="26"/>
              <w:szCs w:val="26"/>
            </w:rPr>
          </w:rPrChange>
        </w:rPr>
        <w:t>dàng</w:t>
      </w:r>
      <w:proofErr w:type="spellEnd"/>
      <w:r w:rsidRPr="00B41112">
        <w:rPr>
          <w:sz w:val="26"/>
          <w:szCs w:val="26"/>
          <w:rPrChange w:id="5289" w:author="Le Minh Nghia" w:date="2019-10-09T10:56:00Z">
            <w:rPr>
              <w:sz w:val="26"/>
              <w:szCs w:val="26"/>
            </w:rPr>
          </w:rPrChange>
        </w:rPr>
        <w:t xml:space="preserve"> </w:t>
      </w:r>
      <w:proofErr w:type="spellStart"/>
      <w:r w:rsidRPr="00B41112">
        <w:rPr>
          <w:sz w:val="26"/>
          <w:szCs w:val="26"/>
          <w:rPrChange w:id="5290" w:author="Le Minh Nghia" w:date="2019-10-09T10:56:00Z">
            <w:rPr>
              <w:sz w:val="26"/>
              <w:szCs w:val="26"/>
            </w:rPr>
          </w:rPrChange>
        </w:rPr>
        <w:t>tìm</w:t>
      </w:r>
      <w:proofErr w:type="spellEnd"/>
      <w:r w:rsidRPr="00B41112">
        <w:rPr>
          <w:sz w:val="26"/>
          <w:szCs w:val="26"/>
          <w:rPrChange w:id="5291" w:author="Le Minh Nghia" w:date="2019-10-09T10:56:00Z">
            <w:rPr>
              <w:sz w:val="26"/>
              <w:szCs w:val="26"/>
            </w:rPr>
          </w:rPrChange>
        </w:rPr>
        <w:t xml:space="preserve"> </w:t>
      </w:r>
      <w:proofErr w:type="spellStart"/>
      <w:r w:rsidRPr="00B41112">
        <w:rPr>
          <w:sz w:val="26"/>
          <w:szCs w:val="26"/>
          <w:rPrChange w:id="5292" w:author="Le Minh Nghia" w:date="2019-10-09T10:56:00Z">
            <w:rPr>
              <w:sz w:val="26"/>
              <w:szCs w:val="26"/>
            </w:rPr>
          </w:rPrChange>
        </w:rPr>
        <w:t>kiếm</w:t>
      </w:r>
      <w:proofErr w:type="spellEnd"/>
      <w:r w:rsidRPr="00B41112">
        <w:rPr>
          <w:sz w:val="26"/>
          <w:szCs w:val="26"/>
          <w:rPrChange w:id="5293" w:author="Le Minh Nghia" w:date="2019-10-09T10:56:00Z">
            <w:rPr>
              <w:sz w:val="26"/>
              <w:szCs w:val="26"/>
            </w:rPr>
          </w:rPrChange>
        </w:rPr>
        <w:t xml:space="preserve">, </w:t>
      </w:r>
      <w:proofErr w:type="spellStart"/>
      <w:r w:rsidRPr="00B41112">
        <w:rPr>
          <w:sz w:val="26"/>
          <w:szCs w:val="26"/>
          <w:rPrChange w:id="5294" w:author="Le Minh Nghia" w:date="2019-10-09T10:56:00Z">
            <w:rPr>
              <w:sz w:val="26"/>
              <w:szCs w:val="26"/>
            </w:rPr>
          </w:rPrChange>
        </w:rPr>
        <w:t>kêu</w:t>
      </w:r>
      <w:proofErr w:type="spellEnd"/>
      <w:r w:rsidRPr="00B41112">
        <w:rPr>
          <w:sz w:val="26"/>
          <w:szCs w:val="26"/>
          <w:rPrChange w:id="5295" w:author="Le Minh Nghia" w:date="2019-10-09T10:56:00Z">
            <w:rPr>
              <w:sz w:val="26"/>
              <w:szCs w:val="26"/>
            </w:rPr>
          </w:rPrChange>
        </w:rPr>
        <w:t xml:space="preserve"> </w:t>
      </w:r>
      <w:proofErr w:type="spellStart"/>
      <w:r w:rsidRPr="00B41112">
        <w:rPr>
          <w:sz w:val="26"/>
          <w:szCs w:val="26"/>
          <w:rPrChange w:id="5296" w:author="Le Minh Nghia" w:date="2019-10-09T10:56:00Z">
            <w:rPr>
              <w:sz w:val="26"/>
              <w:szCs w:val="26"/>
            </w:rPr>
          </w:rPrChange>
        </w:rPr>
        <w:t>gọi</w:t>
      </w:r>
      <w:proofErr w:type="spellEnd"/>
      <w:r w:rsidRPr="00B41112">
        <w:rPr>
          <w:sz w:val="26"/>
          <w:szCs w:val="26"/>
          <w:rPrChange w:id="5297" w:author="Le Minh Nghia" w:date="2019-10-09T10:56:00Z">
            <w:rPr>
              <w:sz w:val="26"/>
              <w:szCs w:val="26"/>
            </w:rPr>
          </w:rPrChange>
        </w:rPr>
        <w:t xml:space="preserve"> </w:t>
      </w:r>
      <w:proofErr w:type="spellStart"/>
      <w:r w:rsidRPr="00B41112">
        <w:rPr>
          <w:sz w:val="26"/>
          <w:szCs w:val="26"/>
          <w:rPrChange w:id="5298" w:author="Le Minh Nghia" w:date="2019-10-09T10:56:00Z">
            <w:rPr>
              <w:sz w:val="26"/>
              <w:szCs w:val="26"/>
            </w:rPr>
          </w:rPrChange>
        </w:rPr>
        <w:t>tài</w:t>
      </w:r>
      <w:proofErr w:type="spellEnd"/>
      <w:r w:rsidRPr="00B41112">
        <w:rPr>
          <w:sz w:val="26"/>
          <w:szCs w:val="26"/>
          <w:rPrChange w:id="5299" w:author="Le Minh Nghia" w:date="2019-10-09T10:56:00Z">
            <w:rPr>
              <w:sz w:val="26"/>
              <w:szCs w:val="26"/>
            </w:rPr>
          </w:rPrChange>
        </w:rPr>
        <w:t xml:space="preserve"> </w:t>
      </w:r>
      <w:proofErr w:type="spellStart"/>
      <w:r w:rsidRPr="00B41112">
        <w:rPr>
          <w:sz w:val="26"/>
          <w:szCs w:val="26"/>
          <w:rPrChange w:id="5300" w:author="Le Minh Nghia" w:date="2019-10-09T10:56:00Z">
            <w:rPr>
              <w:sz w:val="26"/>
              <w:szCs w:val="26"/>
            </w:rPr>
          </w:rPrChange>
        </w:rPr>
        <w:t>trợ</w:t>
      </w:r>
      <w:proofErr w:type="spellEnd"/>
      <w:r w:rsidRPr="00B41112">
        <w:rPr>
          <w:sz w:val="26"/>
          <w:szCs w:val="26"/>
          <w:rPrChange w:id="5301" w:author="Le Minh Nghia" w:date="2019-10-09T10:56:00Z">
            <w:rPr>
              <w:sz w:val="26"/>
              <w:szCs w:val="26"/>
            </w:rPr>
          </w:rPrChange>
        </w:rPr>
        <w:t xml:space="preserve">, </w:t>
      </w:r>
      <w:proofErr w:type="spellStart"/>
      <w:r w:rsidRPr="00B41112">
        <w:rPr>
          <w:sz w:val="26"/>
          <w:szCs w:val="26"/>
          <w:rPrChange w:id="5302" w:author="Le Minh Nghia" w:date="2019-10-09T10:56:00Z">
            <w:rPr>
              <w:sz w:val="26"/>
              <w:szCs w:val="26"/>
            </w:rPr>
          </w:rPrChange>
        </w:rPr>
        <w:t>đầu</w:t>
      </w:r>
      <w:proofErr w:type="spellEnd"/>
      <w:r w:rsidRPr="00B41112">
        <w:rPr>
          <w:sz w:val="26"/>
          <w:szCs w:val="26"/>
          <w:rPrChange w:id="5303" w:author="Le Minh Nghia" w:date="2019-10-09T10:56:00Z">
            <w:rPr>
              <w:sz w:val="26"/>
              <w:szCs w:val="26"/>
            </w:rPr>
          </w:rPrChange>
        </w:rPr>
        <w:t xml:space="preserve"> </w:t>
      </w:r>
      <w:proofErr w:type="spellStart"/>
      <w:r w:rsidRPr="00B41112">
        <w:rPr>
          <w:sz w:val="26"/>
          <w:szCs w:val="26"/>
          <w:rPrChange w:id="5304" w:author="Le Minh Nghia" w:date="2019-10-09T10:56:00Z">
            <w:rPr>
              <w:sz w:val="26"/>
              <w:szCs w:val="26"/>
            </w:rPr>
          </w:rPrChange>
        </w:rPr>
        <w:t>tư</w:t>
      </w:r>
      <w:proofErr w:type="spellEnd"/>
      <w:r w:rsidRPr="00B41112">
        <w:rPr>
          <w:sz w:val="26"/>
          <w:szCs w:val="26"/>
          <w:rPrChange w:id="5305" w:author="Le Minh Nghia" w:date="2019-10-09T10:56:00Z">
            <w:rPr>
              <w:sz w:val="26"/>
              <w:szCs w:val="26"/>
            </w:rPr>
          </w:rPrChange>
        </w:rPr>
        <w:t xml:space="preserve"> </w:t>
      </w:r>
      <w:proofErr w:type="spellStart"/>
      <w:r w:rsidRPr="00B41112">
        <w:rPr>
          <w:sz w:val="26"/>
          <w:szCs w:val="26"/>
          <w:rPrChange w:id="5306" w:author="Le Minh Nghia" w:date="2019-10-09T10:56:00Z">
            <w:rPr>
              <w:sz w:val="26"/>
              <w:szCs w:val="26"/>
            </w:rPr>
          </w:rPrChange>
        </w:rPr>
        <w:t>và</w:t>
      </w:r>
      <w:proofErr w:type="spellEnd"/>
      <w:r w:rsidRPr="00B41112">
        <w:rPr>
          <w:sz w:val="26"/>
          <w:szCs w:val="26"/>
          <w:rPrChange w:id="5307" w:author="Le Minh Nghia" w:date="2019-10-09T10:56:00Z">
            <w:rPr>
              <w:sz w:val="26"/>
              <w:szCs w:val="26"/>
            </w:rPr>
          </w:rPrChange>
        </w:rPr>
        <w:t xml:space="preserve"> </w:t>
      </w:r>
      <w:proofErr w:type="spellStart"/>
      <w:r w:rsidRPr="00B41112">
        <w:rPr>
          <w:sz w:val="26"/>
          <w:szCs w:val="26"/>
          <w:rPrChange w:id="5308" w:author="Le Minh Nghia" w:date="2019-10-09T10:56:00Z">
            <w:rPr>
              <w:sz w:val="26"/>
              <w:szCs w:val="26"/>
            </w:rPr>
          </w:rPrChange>
        </w:rPr>
        <w:t>cấp</w:t>
      </w:r>
      <w:proofErr w:type="spellEnd"/>
      <w:r w:rsidRPr="00B41112">
        <w:rPr>
          <w:sz w:val="26"/>
          <w:szCs w:val="26"/>
          <w:rPrChange w:id="5309" w:author="Le Minh Nghia" w:date="2019-10-09T10:56:00Z">
            <w:rPr>
              <w:sz w:val="26"/>
              <w:szCs w:val="26"/>
            </w:rPr>
          </w:rPrChange>
        </w:rPr>
        <w:t xml:space="preserve"> </w:t>
      </w:r>
      <w:proofErr w:type="spellStart"/>
      <w:r w:rsidRPr="00B41112">
        <w:rPr>
          <w:sz w:val="26"/>
          <w:szCs w:val="26"/>
          <w:rPrChange w:id="5310" w:author="Le Minh Nghia" w:date="2019-10-09T10:56:00Z">
            <w:rPr>
              <w:sz w:val="26"/>
              <w:szCs w:val="26"/>
            </w:rPr>
          </w:rPrChange>
        </w:rPr>
        <w:t>học</w:t>
      </w:r>
      <w:proofErr w:type="spellEnd"/>
      <w:r w:rsidRPr="00B41112">
        <w:rPr>
          <w:sz w:val="26"/>
          <w:szCs w:val="26"/>
          <w:rPrChange w:id="5311" w:author="Le Minh Nghia" w:date="2019-10-09T10:56:00Z">
            <w:rPr>
              <w:sz w:val="26"/>
              <w:szCs w:val="26"/>
            </w:rPr>
          </w:rPrChange>
        </w:rPr>
        <w:t xml:space="preserve"> </w:t>
      </w:r>
      <w:proofErr w:type="spellStart"/>
      <w:r w:rsidRPr="00B41112">
        <w:rPr>
          <w:sz w:val="26"/>
          <w:szCs w:val="26"/>
          <w:rPrChange w:id="5312" w:author="Le Minh Nghia" w:date="2019-10-09T10:56:00Z">
            <w:rPr>
              <w:sz w:val="26"/>
              <w:szCs w:val="26"/>
            </w:rPr>
          </w:rPrChange>
        </w:rPr>
        <w:t>bổng</w:t>
      </w:r>
      <w:proofErr w:type="spellEnd"/>
      <w:r w:rsidRPr="00B41112">
        <w:rPr>
          <w:sz w:val="26"/>
          <w:szCs w:val="26"/>
          <w:rPrChange w:id="5313" w:author="Le Minh Nghia" w:date="2019-10-09T10:56:00Z">
            <w:rPr>
              <w:sz w:val="26"/>
              <w:szCs w:val="26"/>
            </w:rPr>
          </w:rPrChange>
        </w:rPr>
        <w:t xml:space="preserve"> </w:t>
      </w:r>
      <w:proofErr w:type="spellStart"/>
      <w:r w:rsidRPr="00B41112">
        <w:rPr>
          <w:sz w:val="26"/>
          <w:szCs w:val="26"/>
          <w:rPrChange w:id="5314" w:author="Le Minh Nghia" w:date="2019-10-09T10:56:00Z">
            <w:rPr>
              <w:sz w:val="26"/>
              <w:szCs w:val="26"/>
            </w:rPr>
          </w:rPrChange>
        </w:rPr>
        <w:t>cho</w:t>
      </w:r>
      <w:proofErr w:type="spellEnd"/>
      <w:r w:rsidRPr="00B41112">
        <w:rPr>
          <w:sz w:val="26"/>
          <w:szCs w:val="26"/>
          <w:rPrChange w:id="5315" w:author="Le Minh Nghia" w:date="2019-10-09T10:56:00Z">
            <w:rPr>
              <w:sz w:val="26"/>
              <w:szCs w:val="26"/>
            </w:rPr>
          </w:rPrChange>
        </w:rPr>
        <w:t xml:space="preserve"> </w:t>
      </w:r>
      <w:proofErr w:type="spellStart"/>
      <w:r w:rsidRPr="00B41112">
        <w:rPr>
          <w:sz w:val="26"/>
          <w:szCs w:val="26"/>
          <w:rPrChange w:id="5316" w:author="Le Minh Nghia" w:date="2019-10-09T10:56:00Z">
            <w:rPr>
              <w:sz w:val="26"/>
              <w:szCs w:val="26"/>
            </w:rPr>
          </w:rPrChange>
        </w:rPr>
        <w:t>các</w:t>
      </w:r>
      <w:proofErr w:type="spellEnd"/>
      <w:r w:rsidRPr="00B41112">
        <w:rPr>
          <w:sz w:val="26"/>
          <w:szCs w:val="26"/>
          <w:rPrChange w:id="5317" w:author="Le Minh Nghia" w:date="2019-10-09T10:56:00Z">
            <w:rPr>
              <w:sz w:val="26"/>
              <w:szCs w:val="26"/>
            </w:rPr>
          </w:rPrChange>
        </w:rPr>
        <w:t xml:space="preserve"> </w:t>
      </w:r>
      <w:proofErr w:type="spellStart"/>
      <w:r w:rsidRPr="00B41112">
        <w:rPr>
          <w:sz w:val="26"/>
          <w:szCs w:val="26"/>
          <w:rPrChange w:id="5318" w:author="Le Minh Nghia" w:date="2019-10-09T10:56:00Z">
            <w:rPr>
              <w:sz w:val="26"/>
              <w:szCs w:val="26"/>
            </w:rPr>
          </w:rPrChange>
        </w:rPr>
        <w:t>sinh</w:t>
      </w:r>
      <w:proofErr w:type="spellEnd"/>
      <w:r w:rsidRPr="00B41112">
        <w:rPr>
          <w:sz w:val="26"/>
          <w:szCs w:val="26"/>
          <w:rPrChange w:id="5319" w:author="Le Minh Nghia" w:date="2019-10-09T10:56:00Z">
            <w:rPr>
              <w:sz w:val="26"/>
              <w:szCs w:val="26"/>
            </w:rPr>
          </w:rPrChange>
        </w:rPr>
        <w:t xml:space="preserve"> </w:t>
      </w:r>
      <w:proofErr w:type="spellStart"/>
      <w:r w:rsidRPr="00B41112">
        <w:rPr>
          <w:sz w:val="26"/>
          <w:szCs w:val="26"/>
          <w:rPrChange w:id="5320" w:author="Le Minh Nghia" w:date="2019-10-09T10:56:00Z">
            <w:rPr>
              <w:sz w:val="26"/>
              <w:szCs w:val="26"/>
            </w:rPr>
          </w:rPrChange>
        </w:rPr>
        <w:t>viên</w:t>
      </w:r>
      <w:proofErr w:type="spellEnd"/>
      <w:r w:rsidRPr="00B41112">
        <w:rPr>
          <w:sz w:val="26"/>
          <w:szCs w:val="26"/>
          <w:rPrChange w:id="5321" w:author="Le Minh Nghia" w:date="2019-10-09T10:56:00Z">
            <w:rPr>
              <w:sz w:val="26"/>
              <w:szCs w:val="26"/>
            </w:rPr>
          </w:rPrChange>
        </w:rPr>
        <w:t xml:space="preserve"> </w:t>
      </w:r>
      <w:proofErr w:type="spellStart"/>
      <w:r w:rsidRPr="00B41112">
        <w:rPr>
          <w:sz w:val="26"/>
          <w:szCs w:val="26"/>
          <w:rPrChange w:id="5322" w:author="Le Minh Nghia" w:date="2019-10-09T10:56:00Z">
            <w:rPr>
              <w:sz w:val="26"/>
              <w:szCs w:val="26"/>
            </w:rPr>
          </w:rPrChange>
        </w:rPr>
        <w:t>giỏi</w:t>
      </w:r>
      <w:proofErr w:type="spellEnd"/>
      <w:r w:rsidRPr="00B41112">
        <w:rPr>
          <w:sz w:val="26"/>
          <w:szCs w:val="26"/>
          <w:rPrChange w:id="5323" w:author="Le Minh Nghia" w:date="2019-10-09T10:56:00Z">
            <w:rPr>
              <w:sz w:val="26"/>
              <w:szCs w:val="26"/>
            </w:rPr>
          </w:rPrChange>
        </w:rPr>
        <w:t xml:space="preserve">, </w:t>
      </w:r>
      <w:proofErr w:type="spellStart"/>
      <w:r w:rsidRPr="00B41112">
        <w:rPr>
          <w:sz w:val="26"/>
          <w:szCs w:val="26"/>
          <w:rPrChange w:id="5324" w:author="Le Minh Nghia" w:date="2019-10-09T10:56:00Z">
            <w:rPr>
              <w:sz w:val="26"/>
              <w:szCs w:val="26"/>
            </w:rPr>
          </w:rPrChange>
        </w:rPr>
        <w:t>sinh</w:t>
      </w:r>
      <w:proofErr w:type="spellEnd"/>
      <w:r w:rsidRPr="00B41112">
        <w:rPr>
          <w:sz w:val="26"/>
          <w:szCs w:val="26"/>
          <w:rPrChange w:id="5325" w:author="Le Minh Nghia" w:date="2019-10-09T10:56:00Z">
            <w:rPr>
              <w:sz w:val="26"/>
              <w:szCs w:val="26"/>
            </w:rPr>
          </w:rPrChange>
        </w:rPr>
        <w:t xml:space="preserve"> </w:t>
      </w:r>
      <w:proofErr w:type="spellStart"/>
      <w:r w:rsidRPr="00B41112">
        <w:rPr>
          <w:sz w:val="26"/>
          <w:szCs w:val="26"/>
          <w:rPrChange w:id="5326" w:author="Le Minh Nghia" w:date="2019-10-09T10:56:00Z">
            <w:rPr>
              <w:sz w:val="26"/>
              <w:szCs w:val="26"/>
            </w:rPr>
          </w:rPrChange>
        </w:rPr>
        <w:t>viên</w:t>
      </w:r>
      <w:proofErr w:type="spellEnd"/>
      <w:r w:rsidRPr="00B41112">
        <w:rPr>
          <w:sz w:val="26"/>
          <w:szCs w:val="26"/>
          <w:rPrChange w:id="5327" w:author="Le Minh Nghia" w:date="2019-10-09T10:56:00Z">
            <w:rPr>
              <w:sz w:val="26"/>
              <w:szCs w:val="26"/>
            </w:rPr>
          </w:rPrChange>
        </w:rPr>
        <w:t xml:space="preserve"> </w:t>
      </w:r>
      <w:proofErr w:type="spellStart"/>
      <w:r w:rsidRPr="00B41112">
        <w:rPr>
          <w:sz w:val="26"/>
          <w:szCs w:val="26"/>
          <w:rPrChange w:id="5328" w:author="Le Minh Nghia" w:date="2019-10-09T10:56:00Z">
            <w:rPr>
              <w:sz w:val="26"/>
              <w:szCs w:val="26"/>
            </w:rPr>
          </w:rPrChange>
        </w:rPr>
        <w:t>nghèo</w:t>
      </w:r>
      <w:proofErr w:type="spellEnd"/>
      <w:r w:rsidRPr="00B41112">
        <w:rPr>
          <w:sz w:val="26"/>
          <w:szCs w:val="26"/>
          <w:rPrChange w:id="5329" w:author="Le Minh Nghia" w:date="2019-10-09T10:56:00Z">
            <w:rPr>
              <w:sz w:val="26"/>
              <w:szCs w:val="26"/>
            </w:rPr>
          </w:rPrChange>
        </w:rPr>
        <w:t xml:space="preserve"> </w:t>
      </w:r>
      <w:proofErr w:type="spellStart"/>
      <w:r w:rsidRPr="00B41112">
        <w:rPr>
          <w:sz w:val="26"/>
          <w:szCs w:val="26"/>
          <w:rPrChange w:id="5330" w:author="Le Minh Nghia" w:date="2019-10-09T10:56:00Z">
            <w:rPr>
              <w:sz w:val="26"/>
              <w:szCs w:val="26"/>
            </w:rPr>
          </w:rPrChange>
        </w:rPr>
        <w:t>hiếu</w:t>
      </w:r>
      <w:proofErr w:type="spellEnd"/>
      <w:r w:rsidRPr="00B41112">
        <w:rPr>
          <w:sz w:val="26"/>
          <w:szCs w:val="26"/>
          <w:rPrChange w:id="5331" w:author="Le Minh Nghia" w:date="2019-10-09T10:56:00Z">
            <w:rPr>
              <w:sz w:val="26"/>
              <w:szCs w:val="26"/>
            </w:rPr>
          </w:rPrChange>
        </w:rPr>
        <w:t xml:space="preserve"> </w:t>
      </w:r>
      <w:proofErr w:type="spellStart"/>
      <w:r w:rsidRPr="00B41112">
        <w:rPr>
          <w:sz w:val="26"/>
          <w:szCs w:val="26"/>
          <w:rPrChange w:id="5332" w:author="Le Minh Nghia" w:date="2019-10-09T10:56:00Z">
            <w:rPr>
              <w:sz w:val="26"/>
              <w:szCs w:val="26"/>
            </w:rPr>
          </w:rPrChange>
        </w:rPr>
        <w:t>học</w:t>
      </w:r>
      <w:proofErr w:type="spellEnd"/>
      <w:r w:rsidRPr="00B41112">
        <w:rPr>
          <w:sz w:val="26"/>
          <w:szCs w:val="26"/>
          <w:rPrChange w:id="5333" w:author="Le Minh Nghia" w:date="2019-10-09T10:56:00Z">
            <w:rPr>
              <w:sz w:val="26"/>
              <w:szCs w:val="26"/>
            </w:rPr>
          </w:rPrChange>
        </w:rPr>
        <w:t xml:space="preserve">. </w:t>
      </w:r>
    </w:p>
    <w:p w:rsidR="008551E6" w:rsidRPr="00B41112" w:rsidRDefault="008551E6" w:rsidP="007D736C">
      <w:pPr>
        <w:pStyle w:val="ListParagraph"/>
        <w:spacing w:line="360" w:lineRule="auto"/>
        <w:ind w:firstLine="720"/>
        <w:rPr>
          <w:sz w:val="26"/>
          <w:szCs w:val="26"/>
          <w:rPrChange w:id="5334" w:author="Le Minh Nghia" w:date="2019-10-09T10:56:00Z">
            <w:rPr>
              <w:sz w:val="26"/>
              <w:szCs w:val="26"/>
            </w:rPr>
          </w:rPrChange>
        </w:rPr>
      </w:pPr>
      <w:proofErr w:type="spellStart"/>
      <w:r w:rsidRPr="00B41112">
        <w:rPr>
          <w:sz w:val="26"/>
          <w:szCs w:val="26"/>
          <w:rPrChange w:id="5335" w:author="Le Minh Nghia" w:date="2019-10-09T10:56:00Z">
            <w:rPr>
              <w:sz w:val="26"/>
              <w:szCs w:val="26"/>
            </w:rPr>
          </w:rPrChange>
        </w:rPr>
        <w:t>Kêu</w:t>
      </w:r>
      <w:proofErr w:type="spellEnd"/>
      <w:r w:rsidRPr="00B41112">
        <w:rPr>
          <w:sz w:val="26"/>
          <w:szCs w:val="26"/>
          <w:rPrChange w:id="5336" w:author="Le Minh Nghia" w:date="2019-10-09T10:56:00Z">
            <w:rPr>
              <w:sz w:val="26"/>
              <w:szCs w:val="26"/>
            </w:rPr>
          </w:rPrChange>
        </w:rPr>
        <w:t xml:space="preserve"> </w:t>
      </w:r>
      <w:proofErr w:type="spellStart"/>
      <w:r w:rsidRPr="00B41112">
        <w:rPr>
          <w:sz w:val="26"/>
          <w:szCs w:val="26"/>
          <w:rPrChange w:id="5337" w:author="Le Minh Nghia" w:date="2019-10-09T10:56:00Z">
            <w:rPr>
              <w:sz w:val="26"/>
              <w:szCs w:val="26"/>
            </w:rPr>
          </w:rPrChange>
        </w:rPr>
        <w:t>gọi</w:t>
      </w:r>
      <w:proofErr w:type="spellEnd"/>
      <w:r w:rsidR="00430A6D" w:rsidRPr="00B41112">
        <w:rPr>
          <w:sz w:val="26"/>
          <w:szCs w:val="26"/>
          <w:rPrChange w:id="5338" w:author="Le Minh Nghia" w:date="2019-10-09T10:56:00Z">
            <w:rPr>
              <w:sz w:val="26"/>
              <w:szCs w:val="26"/>
            </w:rPr>
          </w:rPrChange>
        </w:rPr>
        <w:t xml:space="preserve"> </w:t>
      </w:r>
      <w:proofErr w:type="spellStart"/>
      <w:r w:rsidRPr="00B41112">
        <w:rPr>
          <w:sz w:val="26"/>
          <w:szCs w:val="26"/>
          <w:rPrChange w:id="5339" w:author="Le Minh Nghia" w:date="2019-10-09T10:56:00Z">
            <w:rPr>
              <w:sz w:val="26"/>
              <w:szCs w:val="26"/>
            </w:rPr>
          </w:rPrChange>
        </w:rPr>
        <w:t>hỗ</w:t>
      </w:r>
      <w:proofErr w:type="spellEnd"/>
      <w:r w:rsidRPr="00B41112">
        <w:rPr>
          <w:sz w:val="26"/>
          <w:szCs w:val="26"/>
          <w:rPrChange w:id="5340" w:author="Le Minh Nghia" w:date="2019-10-09T10:56:00Z">
            <w:rPr>
              <w:sz w:val="26"/>
              <w:szCs w:val="26"/>
            </w:rPr>
          </w:rPrChange>
        </w:rPr>
        <w:t xml:space="preserve"> </w:t>
      </w:r>
      <w:proofErr w:type="spellStart"/>
      <w:r w:rsidRPr="00B41112">
        <w:rPr>
          <w:sz w:val="26"/>
          <w:szCs w:val="26"/>
          <w:rPrChange w:id="5341" w:author="Le Minh Nghia" w:date="2019-10-09T10:56:00Z">
            <w:rPr>
              <w:sz w:val="26"/>
              <w:szCs w:val="26"/>
            </w:rPr>
          </w:rPrChange>
        </w:rPr>
        <w:t>trợ</w:t>
      </w:r>
      <w:proofErr w:type="spellEnd"/>
      <w:r w:rsidRPr="00B41112">
        <w:rPr>
          <w:sz w:val="26"/>
          <w:szCs w:val="26"/>
          <w:rPrChange w:id="5342" w:author="Le Minh Nghia" w:date="2019-10-09T10:56:00Z">
            <w:rPr>
              <w:sz w:val="26"/>
              <w:szCs w:val="26"/>
            </w:rPr>
          </w:rPrChange>
        </w:rPr>
        <w:t xml:space="preserve"> </w:t>
      </w:r>
      <w:proofErr w:type="spellStart"/>
      <w:r w:rsidRPr="00B41112">
        <w:rPr>
          <w:sz w:val="26"/>
          <w:szCs w:val="26"/>
          <w:rPrChange w:id="5343" w:author="Le Minh Nghia" w:date="2019-10-09T10:56:00Z">
            <w:rPr>
              <w:sz w:val="26"/>
              <w:szCs w:val="26"/>
            </w:rPr>
          </w:rPrChange>
        </w:rPr>
        <w:t>cho</w:t>
      </w:r>
      <w:proofErr w:type="spellEnd"/>
      <w:r w:rsidRPr="00B41112">
        <w:rPr>
          <w:sz w:val="26"/>
          <w:szCs w:val="26"/>
          <w:rPrChange w:id="5344" w:author="Le Minh Nghia" w:date="2019-10-09T10:56:00Z">
            <w:rPr>
              <w:sz w:val="26"/>
              <w:szCs w:val="26"/>
            </w:rPr>
          </w:rPrChange>
        </w:rPr>
        <w:t xml:space="preserve"> </w:t>
      </w:r>
      <w:proofErr w:type="spellStart"/>
      <w:r w:rsidRPr="00B41112">
        <w:rPr>
          <w:sz w:val="26"/>
          <w:szCs w:val="26"/>
          <w:rPrChange w:id="5345" w:author="Le Minh Nghia" w:date="2019-10-09T10:56:00Z">
            <w:rPr>
              <w:sz w:val="26"/>
              <w:szCs w:val="26"/>
            </w:rPr>
          </w:rPrChange>
        </w:rPr>
        <w:t>sinh</w:t>
      </w:r>
      <w:proofErr w:type="spellEnd"/>
      <w:r w:rsidRPr="00B41112">
        <w:rPr>
          <w:sz w:val="26"/>
          <w:szCs w:val="26"/>
          <w:rPrChange w:id="5346" w:author="Le Minh Nghia" w:date="2019-10-09T10:56:00Z">
            <w:rPr>
              <w:sz w:val="26"/>
              <w:szCs w:val="26"/>
            </w:rPr>
          </w:rPrChange>
        </w:rPr>
        <w:t xml:space="preserve"> </w:t>
      </w:r>
      <w:proofErr w:type="spellStart"/>
      <w:r w:rsidRPr="00B41112">
        <w:rPr>
          <w:sz w:val="26"/>
          <w:szCs w:val="26"/>
          <w:rPrChange w:id="5347" w:author="Le Minh Nghia" w:date="2019-10-09T10:56:00Z">
            <w:rPr>
              <w:sz w:val="26"/>
              <w:szCs w:val="26"/>
            </w:rPr>
          </w:rPrChange>
        </w:rPr>
        <w:t>viên</w:t>
      </w:r>
      <w:proofErr w:type="spellEnd"/>
      <w:r w:rsidRPr="00B41112">
        <w:rPr>
          <w:sz w:val="26"/>
          <w:szCs w:val="26"/>
          <w:rPrChange w:id="5348" w:author="Le Minh Nghia" w:date="2019-10-09T10:56:00Z">
            <w:rPr>
              <w:sz w:val="26"/>
              <w:szCs w:val="26"/>
            </w:rPr>
          </w:rPrChange>
        </w:rPr>
        <w:t xml:space="preserve"> </w:t>
      </w:r>
      <w:proofErr w:type="spellStart"/>
      <w:r w:rsidRPr="00B41112">
        <w:rPr>
          <w:sz w:val="26"/>
          <w:szCs w:val="26"/>
          <w:rPrChange w:id="5349" w:author="Le Minh Nghia" w:date="2019-10-09T10:56:00Z">
            <w:rPr>
              <w:sz w:val="26"/>
              <w:szCs w:val="26"/>
            </w:rPr>
          </w:rPrChange>
        </w:rPr>
        <w:t>thực</w:t>
      </w:r>
      <w:proofErr w:type="spellEnd"/>
      <w:r w:rsidRPr="00B41112">
        <w:rPr>
          <w:sz w:val="26"/>
          <w:szCs w:val="26"/>
          <w:rPrChange w:id="5350" w:author="Le Minh Nghia" w:date="2019-10-09T10:56:00Z">
            <w:rPr>
              <w:sz w:val="26"/>
              <w:szCs w:val="26"/>
            </w:rPr>
          </w:rPrChange>
        </w:rPr>
        <w:t xml:space="preserve"> </w:t>
      </w:r>
      <w:proofErr w:type="spellStart"/>
      <w:r w:rsidRPr="00B41112">
        <w:rPr>
          <w:sz w:val="26"/>
          <w:szCs w:val="26"/>
          <w:rPrChange w:id="5351" w:author="Le Minh Nghia" w:date="2019-10-09T10:56:00Z">
            <w:rPr>
              <w:sz w:val="26"/>
              <w:szCs w:val="26"/>
            </w:rPr>
          </w:rPrChange>
        </w:rPr>
        <w:t>tập</w:t>
      </w:r>
      <w:proofErr w:type="spellEnd"/>
      <w:r w:rsidRPr="00B41112">
        <w:rPr>
          <w:sz w:val="26"/>
          <w:szCs w:val="26"/>
          <w:rPrChange w:id="5352" w:author="Le Minh Nghia" w:date="2019-10-09T10:56:00Z">
            <w:rPr>
              <w:sz w:val="26"/>
              <w:szCs w:val="26"/>
            </w:rPr>
          </w:rPrChange>
        </w:rPr>
        <w:t xml:space="preserve"> </w:t>
      </w:r>
      <w:proofErr w:type="spellStart"/>
      <w:r w:rsidRPr="00B41112">
        <w:rPr>
          <w:sz w:val="26"/>
          <w:szCs w:val="26"/>
          <w:rPrChange w:id="5353" w:author="Le Minh Nghia" w:date="2019-10-09T10:56:00Z">
            <w:rPr>
              <w:sz w:val="26"/>
              <w:szCs w:val="26"/>
            </w:rPr>
          </w:rPrChange>
        </w:rPr>
        <w:t>thực</w:t>
      </w:r>
      <w:proofErr w:type="spellEnd"/>
      <w:r w:rsidRPr="00B41112">
        <w:rPr>
          <w:sz w:val="26"/>
          <w:szCs w:val="26"/>
          <w:rPrChange w:id="5354" w:author="Le Minh Nghia" w:date="2019-10-09T10:56:00Z">
            <w:rPr>
              <w:sz w:val="26"/>
              <w:szCs w:val="26"/>
            </w:rPr>
          </w:rPrChange>
        </w:rPr>
        <w:t xml:space="preserve"> </w:t>
      </w:r>
      <w:proofErr w:type="spellStart"/>
      <w:r w:rsidRPr="00B41112">
        <w:rPr>
          <w:sz w:val="26"/>
          <w:szCs w:val="26"/>
          <w:rPrChange w:id="5355" w:author="Le Minh Nghia" w:date="2019-10-09T10:56:00Z">
            <w:rPr>
              <w:sz w:val="26"/>
              <w:szCs w:val="26"/>
            </w:rPr>
          </w:rPrChange>
        </w:rPr>
        <w:t>tế</w:t>
      </w:r>
      <w:proofErr w:type="spellEnd"/>
      <w:r w:rsidRPr="00B41112">
        <w:rPr>
          <w:sz w:val="26"/>
          <w:szCs w:val="26"/>
          <w:rPrChange w:id="5356" w:author="Le Minh Nghia" w:date="2019-10-09T10:56:00Z">
            <w:rPr>
              <w:sz w:val="26"/>
              <w:szCs w:val="26"/>
            </w:rPr>
          </w:rPrChange>
        </w:rPr>
        <w:t xml:space="preserve">, </w:t>
      </w:r>
      <w:proofErr w:type="spellStart"/>
      <w:r w:rsidRPr="00B41112">
        <w:rPr>
          <w:sz w:val="26"/>
          <w:szCs w:val="26"/>
          <w:rPrChange w:id="5357" w:author="Le Minh Nghia" w:date="2019-10-09T10:56:00Z">
            <w:rPr>
              <w:sz w:val="26"/>
              <w:szCs w:val="26"/>
            </w:rPr>
          </w:rPrChange>
        </w:rPr>
        <w:t>hỗ</w:t>
      </w:r>
      <w:proofErr w:type="spellEnd"/>
      <w:r w:rsidRPr="00B41112">
        <w:rPr>
          <w:sz w:val="26"/>
          <w:szCs w:val="26"/>
          <w:rPrChange w:id="5358" w:author="Le Minh Nghia" w:date="2019-10-09T10:56:00Z">
            <w:rPr>
              <w:sz w:val="26"/>
              <w:szCs w:val="26"/>
            </w:rPr>
          </w:rPrChange>
        </w:rPr>
        <w:t xml:space="preserve"> </w:t>
      </w:r>
      <w:proofErr w:type="spellStart"/>
      <w:r w:rsidRPr="00B41112">
        <w:rPr>
          <w:sz w:val="26"/>
          <w:szCs w:val="26"/>
          <w:rPrChange w:id="5359" w:author="Le Minh Nghia" w:date="2019-10-09T10:56:00Z">
            <w:rPr>
              <w:sz w:val="26"/>
              <w:szCs w:val="26"/>
            </w:rPr>
          </w:rPrChange>
        </w:rPr>
        <w:t>trợ</w:t>
      </w:r>
      <w:proofErr w:type="spellEnd"/>
      <w:r w:rsidRPr="00B41112">
        <w:rPr>
          <w:sz w:val="26"/>
          <w:szCs w:val="26"/>
          <w:rPrChange w:id="5360" w:author="Le Minh Nghia" w:date="2019-10-09T10:56:00Z">
            <w:rPr>
              <w:sz w:val="26"/>
              <w:szCs w:val="26"/>
            </w:rPr>
          </w:rPrChange>
        </w:rPr>
        <w:t xml:space="preserve"> </w:t>
      </w:r>
      <w:proofErr w:type="spellStart"/>
      <w:r w:rsidRPr="00B41112">
        <w:rPr>
          <w:sz w:val="26"/>
          <w:szCs w:val="26"/>
          <w:rPrChange w:id="5361" w:author="Le Minh Nghia" w:date="2019-10-09T10:56:00Z">
            <w:rPr>
              <w:sz w:val="26"/>
              <w:szCs w:val="26"/>
            </w:rPr>
          </w:rPrChange>
        </w:rPr>
        <w:t>định</w:t>
      </w:r>
      <w:proofErr w:type="spellEnd"/>
      <w:r w:rsidRPr="00B41112">
        <w:rPr>
          <w:sz w:val="26"/>
          <w:szCs w:val="26"/>
          <w:rPrChange w:id="5362" w:author="Le Minh Nghia" w:date="2019-10-09T10:56:00Z">
            <w:rPr>
              <w:sz w:val="26"/>
              <w:szCs w:val="26"/>
            </w:rPr>
          </w:rPrChange>
        </w:rPr>
        <w:t xml:space="preserve"> </w:t>
      </w:r>
      <w:proofErr w:type="spellStart"/>
      <w:r w:rsidRPr="00B41112">
        <w:rPr>
          <w:sz w:val="26"/>
          <w:szCs w:val="26"/>
          <w:rPrChange w:id="5363" w:author="Le Minh Nghia" w:date="2019-10-09T10:56:00Z">
            <w:rPr>
              <w:sz w:val="26"/>
              <w:szCs w:val="26"/>
            </w:rPr>
          </w:rPrChange>
        </w:rPr>
        <w:t>hướng</w:t>
      </w:r>
      <w:proofErr w:type="spellEnd"/>
      <w:r w:rsidRPr="00B41112">
        <w:rPr>
          <w:sz w:val="26"/>
          <w:szCs w:val="26"/>
          <w:rPrChange w:id="5364" w:author="Le Minh Nghia" w:date="2019-10-09T10:56:00Z">
            <w:rPr>
              <w:sz w:val="26"/>
              <w:szCs w:val="26"/>
            </w:rPr>
          </w:rPrChange>
        </w:rPr>
        <w:t xml:space="preserve"> </w:t>
      </w:r>
      <w:proofErr w:type="spellStart"/>
      <w:r w:rsidRPr="00B41112">
        <w:rPr>
          <w:sz w:val="26"/>
          <w:szCs w:val="26"/>
          <w:rPrChange w:id="5365" w:author="Le Minh Nghia" w:date="2019-10-09T10:56:00Z">
            <w:rPr>
              <w:sz w:val="26"/>
              <w:szCs w:val="26"/>
            </w:rPr>
          </w:rPrChange>
        </w:rPr>
        <w:t>nghề</w:t>
      </w:r>
      <w:proofErr w:type="spellEnd"/>
      <w:r w:rsidRPr="00B41112">
        <w:rPr>
          <w:sz w:val="26"/>
          <w:szCs w:val="26"/>
          <w:rPrChange w:id="5366" w:author="Le Minh Nghia" w:date="2019-10-09T10:56:00Z">
            <w:rPr>
              <w:sz w:val="26"/>
              <w:szCs w:val="26"/>
            </w:rPr>
          </w:rPrChange>
        </w:rPr>
        <w:t xml:space="preserve"> </w:t>
      </w:r>
      <w:proofErr w:type="spellStart"/>
      <w:r w:rsidRPr="00B41112">
        <w:rPr>
          <w:sz w:val="26"/>
          <w:szCs w:val="26"/>
          <w:rPrChange w:id="5367" w:author="Le Minh Nghia" w:date="2019-10-09T10:56:00Z">
            <w:rPr>
              <w:sz w:val="26"/>
              <w:szCs w:val="26"/>
            </w:rPr>
          </w:rPrChange>
        </w:rPr>
        <w:t>nghiệp</w:t>
      </w:r>
      <w:proofErr w:type="spellEnd"/>
      <w:r w:rsidRPr="00B41112">
        <w:rPr>
          <w:sz w:val="26"/>
          <w:szCs w:val="26"/>
          <w:rPrChange w:id="5368" w:author="Le Minh Nghia" w:date="2019-10-09T10:56:00Z">
            <w:rPr>
              <w:sz w:val="26"/>
              <w:szCs w:val="26"/>
            </w:rPr>
          </w:rPrChange>
        </w:rPr>
        <w:t xml:space="preserve">, </w:t>
      </w:r>
      <w:proofErr w:type="spellStart"/>
      <w:r w:rsidRPr="00B41112">
        <w:rPr>
          <w:sz w:val="26"/>
          <w:szCs w:val="26"/>
          <w:rPrChange w:id="5369" w:author="Le Minh Nghia" w:date="2019-10-09T10:56:00Z">
            <w:rPr>
              <w:sz w:val="26"/>
              <w:szCs w:val="26"/>
            </w:rPr>
          </w:rPrChange>
        </w:rPr>
        <w:t>hỗ</w:t>
      </w:r>
      <w:proofErr w:type="spellEnd"/>
      <w:r w:rsidRPr="00B41112">
        <w:rPr>
          <w:sz w:val="26"/>
          <w:szCs w:val="26"/>
          <w:rPrChange w:id="5370" w:author="Le Minh Nghia" w:date="2019-10-09T10:56:00Z">
            <w:rPr>
              <w:sz w:val="26"/>
              <w:szCs w:val="26"/>
            </w:rPr>
          </w:rPrChange>
        </w:rPr>
        <w:t xml:space="preserve"> </w:t>
      </w:r>
      <w:proofErr w:type="spellStart"/>
      <w:r w:rsidRPr="00B41112">
        <w:rPr>
          <w:sz w:val="26"/>
          <w:szCs w:val="26"/>
          <w:rPrChange w:id="5371" w:author="Le Minh Nghia" w:date="2019-10-09T10:56:00Z">
            <w:rPr>
              <w:sz w:val="26"/>
              <w:szCs w:val="26"/>
            </w:rPr>
          </w:rPrChange>
        </w:rPr>
        <w:t>trợ</w:t>
      </w:r>
      <w:proofErr w:type="spellEnd"/>
      <w:r w:rsidRPr="00B41112">
        <w:rPr>
          <w:sz w:val="26"/>
          <w:szCs w:val="26"/>
          <w:rPrChange w:id="5372" w:author="Le Minh Nghia" w:date="2019-10-09T10:56:00Z">
            <w:rPr>
              <w:sz w:val="26"/>
              <w:szCs w:val="26"/>
            </w:rPr>
          </w:rPrChange>
        </w:rPr>
        <w:t xml:space="preserve"> </w:t>
      </w:r>
      <w:proofErr w:type="spellStart"/>
      <w:r w:rsidRPr="00B41112">
        <w:rPr>
          <w:sz w:val="26"/>
          <w:szCs w:val="26"/>
          <w:rPrChange w:id="5373" w:author="Le Minh Nghia" w:date="2019-10-09T10:56:00Z">
            <w:rPr>
              <w:sz w:val="26"/>
              <w:szCs w:val="26"/>
            </w:rPr>
          </w:rPrChange>
        </w:rPr>
        <w:t>việc</w:t>
      </w:r>
      <w:proofErr w:type="spellEnd"/>
      <w:r w:rsidRPr="00B41112">
        <w:rPr>
          <w:sz w:val="26"/>
          <w:szCs w:val="26"/>
          <w:rPrChange w:id="5374" w:author="Le Minh Nghia" w:date="2019-10-09T10:56:00Z">
            <w:rPr>
              <w:sz w:val="26"/>
              <w:szCs w:val="26"/>
            </w:rPr>
          </w:rPrChange>
        </w:rPr>
        <w:t xml:space="preserve"> </w:t>
      </w:r>
      <w:proofErr w:type="spellStart"/>
      <w:r w:rsidRPr="00B41112">
        <w:rPr>
          <w:sz w:val="26"/>
          <w:szCs w:val="26"/>
          <w:rPrChange w:id="5375" w:author="Le Minh Nghia" w:date="2019-10-09T10:56:00Z">
            <w:rPr>
              <w:sz w:val="26"/>
              <w:szCs w:val="26"/>
            </w:rPr>
          </w:rPrChange>
        </w:rPr>
        <w:t>làm</w:t>
      </w:r>
      <w:proofErr w:type="spellEnd"/>
      <w:r w:rsidRPr="00B41112">
        <w:rPr>
          <w:sz w:val="26"/>
          <w:szCs w:val="26"/>
          <w:rPrChange w:id="5376" w:author="Le Minh Nghia" w:date="2019-10-09T10:56:00Z">
            <w:rPr>
              <w:sz w:val="26"/>
              <w:szCs w:val="26"/>
            </w:rPr>
          </w:rPrChange>
        </w:rPr>
        <w:t xml:space="preserve"> </w:t>
      </w:r>
      <w:proofErr w:type="spellStart"/>
      <w:r w:rsidRPr="00B41112">
        <w:rPr>
          <w:sz w:val="26"/>
          <w:szCs w:val="26"/>
          <w:rPrChange w:id="5377" w:author="Le Minh Nghia" w:date="2019-10-09T10:56:00Z">
            <w:rPr>
              <w:sz w:val="26"/>
              <w:szCs w:val="26"/>
            </w:rPr>
          </w:rPrChange>
        </w:rPr>
        <w:t>bước</w:t>
      </w:r>
      <w:proofErr w:type="spellEnd"/>
      <w:r w:rsidRPr="00B41112">
        <w:rPr>
          <w:sz w:val="26"/>
          <w:szCs w:val="26"/>
          <w:rPrChange w:id="5378" w:author="Le Minh Nghia" w:date="2019-10-09T10:56:00Z">
            <w:rPr>
              <w:sz w:val="26"/>
              <w:szCs w:val="26"/>
            </w:rPr>
          </w:rPrChange>
        </w:rPr>
        <w:t xml:space="preserve"> </w:t>
      </w:r>
      <w:proofErr w:type="spellStart"/>
      <w:r w:rsidRPr="00B41112">
        <w:rPr>
          <w:sz w:val="26"/>
          <w:szCs w:val="26"/>
          <w:rPrChange w:id="5379" w:author="Le Minh Nghia" w:date="2019-10-09T10:56:00Z">
            <w:rPr>
              <w:sz w:val="26"/>
              <w:szCs w:val="26"/>
            </w:rPr>
          </w:rPrChange>
        </w:rPr>
        <w:t>đầu</w:t>
      </w:r>
      <w:proofErr w:type="spellEnd"/>
      <w:r w:rsidRPr="00B41112">
        <w:rPr>
          <w:sz w:val="26"/>
          <w:szCs w:val="26"/>
          <w:rPrChange w:id="5380" w:author="Le Minh Nghia" w:date="2019-10-09T10:56:00Z">
            <w:rPr>
              <w:sz w:val="26"/>
              <w:szCs w:val="26"/>
            </w:rPr>
          </w:rPrChange>
        </w:rPr>
        <w:t xml:space="preserve"> </w:t>
      </w:r>
      <w:proofErr w:type="spellStart"/>
      <w:r w:rsidRPr="00B41112">
        <w:rPr>
          <w:sz w:val="26"/>
          <w:szCs w:val="26"/>
          <w:rPrChange w:id="5381" w:author="Le Minh Nghia" w:date="2019-10-09T10:56:00Z">
            <w:rPr>
              <w:sz w:val="26"/>
              <w:szCs w:val="26"/>
            </w:rPr>
          </w:rPrChange>
        </w:rPr>
        <w:t>cho</w:t>
      </w:r>
      <w:proofErr w:type="spellEnd"/>
      <w:r w:rsidRPr="00B41112">
        <w:rPr>
          <w:sz w:val="26"/>
          <w:szCs w:val="26"/>
          <w:rPrChange w:id="5382" w:author="Le Minh Nghia" w:date="2019-10-09T10:56:00Z">
            <w:rPr>
              <w:sz w:val="26"/>
              <w:szCs w:val="26"/>
            </w:rPr>
          </w:rPrChange>
        </w:rPr>
        <w:t xml:space="preserve"> </w:t>
      </w:r>
      <w:proofErr w:type="spellStart"/>
      <w:r w:rsidRPr="00B41112">
        <w:rPr>
          <w:sz w:val="26"/>
          <w:szCs w:val="26"/>
          <w:rPrChange w:id="5383" w:author="Le Minh Nghia" w:date="2019-10-09T10:56:00Z">
            <w:rPr>
              <w:sz w:val="26"/>
              <w:szCs w:val="26"/>
            </w:rPr>
          </w:rPrChange>
        </w:rPr>
        <w:t>sinh</w:t>
      </w:r>
      <w:proofErr w:type="spellEnd"/>
      <w:r w:rsidRPr="00B41112">
        <w:rPr>
          <w:sz w:val="26"/>
          <w:szCs w:val="26"/>
          <w:rPrChange w:id="5384" w:author="Le Minh Nghia" w:date="2019-10-09T10:56:00Z">
            <w:rPr>
              <w:sz w:val="26"/>
              <w:szCs w:val="26"/>
            </w:rPr>
          </w:rPrChange>
        </w:rPr>
        <w:t xml:space="preserve"> </w:t>
      </w:r>
      <w:proofErr w:type="spellStart"/>
      <w:r w:rsidRPr="00B41112">
        <w:rPr>
          <w:sz w:val="26"/>
          <w:szCs w:val="26"/>
          <w:rPrChange w:id="5385" w:author="Le Minh Nghia" w:date="2019-10-09T10:56:00Z">
            <w:rPr>
              <w:sz w:val="26"/>
              <w:szCs w:val="26"/>
            </w:rPr>
          </w:rPrChange>
        </w:rPr>
        <w:t>viên</w:t>
      </w:r>
      <w:proofErr w:type="spellEnd"/>
      <w:r w:rsidRPr="00B41112">
        <w:rPr>
          <w:sz w:val="26"/>
          <w:szCs w:val="26"/>
          <w:rPrChange w:id="5386" w:author="Le Minh Nghia" w:date="2019-10-09T10:56:00Z">
            <w:rPr>
              <w:sz w:val="26"/>
              <w:szCs w:val="26"/>
            </w:rPr>
          </w:rPrChange>
        </w:rPr>
        <w:t xml:space="preserve"> </w:t>
      </w:r>
      <w:proofErr w:type="spellStart"/>
      <w:r w:rsidRPr="00B41112">
        <w:rPr>
          <w:sz w:val="26"/>
          <w:szCs w:val="26"/>
          <w:rPrChange w:id="5387" w:author="Le Minh Nghia" w:date="2019-10-09T10:56:00Z">
            <w:rPr>
              <w:sz w:val="26"/>
              <w:szCs w:val="26"/>
            </w:rPr>
          </w:rPrChange>
        </w:rPr>
        <w:t>tốt</w:t>
      </w:r>
      <w:proofErr w:type="spellEnd"/>
      <w:r w:rsidRPr="00B41112">
        <w:rPr>
          <w:sz w:val="26"/>
          <w:szCs w:val="26"/>
          <w:rPrChange w:id="5388" w:author="Le Minh Nghia" w:date="2019-10-09T10:56:00Z">
            <w:rPr>
              <w:sz w:val="26"/>
              <w:szCs w:val="26"/>
            </w:rPr>
          </w:rPrChange>
        </w:rPr>
        <w:t xml:space="preserve"> </w:t>
      </w:r>
      <w:proofErr w:type="spellStart"/>
      <w:r w:rsidRPr="00B41112">
        <w:rPr>
          <w:sz w:val="26"/>
          <w:szCs w:val="26"/>
          <w:rPrChange w:id="5389" w:author="Le Minh Nghia" w:date="2019-10-09T10:56:00Z">
            <w:rPr>
              <w:sz w:val="26"/>
              <w:szCs w:val="26"/>
            </w:rPr>
          </w:rPrChange>
        </w:rPr>
        <w:t>nghiệp</w:t>
      </w:r>
      <w:proofErr w:type="spellEnd"/>
      <w:r w:rsidRPr="00B41112">
        <w:rPr>
          <w:sz w:val="26"/>
          <w:szCs w:val="26"/>
          <w:rPrChange w:id="5390" w:author="Le Minh Nghia" w:date="2019-10-09T10:56:00Z">
            <w:rPr>
              <w:sz w:val="26"/>
              <w:szCs w:val="26"/>
            </w:rPr>
          </w:rPrChange>
        </w:rPr>
        <w:t>...</w:t>
      </w:r>
    </w:p>
    <w:p w:rsidR="003906A3" w:rsidRPr="00B41112" w:rsidRDefault="003906A3" w:rsidP="00A22430">
      <w:pPr>
        <w:pStyle w:val="ListParagraph"/>
        <w:numPr>
          <w:ilvl w:val="0"/>
          <w:numId w:val="6"/>
        </w:numPr>
        <w:spacing w:line="360" w:lineRule="auto"/>
        <w:rPr>
          <w:b/>
          <w:sz w:val="26"/>
          <w:szCs w:val="26"/>
          <w:rPrChange w:id="5391" w:author="Le Minh Nghia" w:date="2019-10-09T10:56:00Z">
            <w:rPr>
              <w:b/>
              <w:sz w:val="32"/>
              <w:szCs w:val="32"/>
            </w:rPr>
          </w:rPrChange>
        </w:rPr>
      </w:pPr>
      <w:r w:rsidRPr="00B41112">
        <w:rPr>
          <w:b/>
          <w:sz w:val="26"/>
          <w:szCs w:val="26"/>
          <w:rPrChange w:id="5392" w:author="Le Minh Nghia" w:date="2019-10-09T10:56:00Z">
            <w:rPr>
              <w:b/>
              <w:sz w:val="32"/>
              <w:szCs w:val="32"/>
            </w:rPr>
          </w:rPrChange>
        </w:rPr>
        <w:t>MỤC TIÊU ĐỀ TÀI</w:t>
      </w:r>
    </w:p>
    <w:p w:rsidR="003906A3" w:rsidRPr="00B41112" w:rsidRDefault="003906A3" w:rsidP="00A22430">
      <w:pPr>
        <w:pStyle w:val="ListParagraph"/>
        <w:numPr>
          <w:ilvl w:val="0"/>
          <w:numId w:val="9"/>
        </w:numPr>
        <w:spacing w:line="360" w:lineRule="auto"/>
        <w:rPr>
          <w:b/>
          <w:sz w:val="26"/>
          <w:szCs w:val="26"/>
          <w:rPrChange w:id="5393" w:author="Le Minh Nghia" w:date="2019-10-09T10:56:00Z">
            <w:rPr>
              <w:b/>
              <w:sz w:val="28"/>
              <w:szCs w:val="28"/>
            </w:rPr>
          </w:rPrChange>
        </w:rPr>
      </w:pPr>
      <w:proofErr w:type="spellStart"/>
      <w:r w:rsidRPr="00B41112">
        <w:rPr>
          <w:b/>
          <w:sz w:val="26"/>
          <w:szCs w:val="26"/>
          <w:rPrChange w:id="5394" w:author="Le Minh Nghia" w:date="2019-10-09T10:56:00Z">
            <w:rPr>
              <w:b/>
              <w:sz w:val="28"/>
              <w:szCs w:val="28"/>
            </w:rPr>
          </w:rPrChange>
        </w:rPr>
        <w:t>Tổng</w:t>
      </w:r>
      <w:proofErr w:type="spellEnd"/>
      <w:r w:rsidRPr="00B41112">
        <w:rPr>
          <w:b/>
          <w:sz w:val="26"/>
          <w:szCs w:val="26"/>
          <w:rPrChange w:id="5395" w:author="Le Minh Nghia" w:date="2019-10-09T10:56:00Z">
            <w:rPr>
              <w:b/>
              <w:sz w:val="28"/>
              <w:szCs w:val="28"/>
            </w:rPr>
          </w:rPrChange>
        </w:rPr>
        <w:t xml:space="preserve"> </w:t>
      </w:r>
      <w:proofErr w:type="spellStart"/>
      <w:r w:rsidRPr="00B41112">
        <w:rPr>
          <w:b/>
          <w:sz w:val="26"/>
          <w:szCs w:val="26"/>
          <w:rPrChange w:id="5396" w:author="Le Minh Nghia" w:date="2019-10-09T10:56:00Z">
            <w:rPr>
              <w:b/>
              <w:sz w:val="28"/>
              <w:szCs w:val="28"/>
            </w:rPr>
          </w:rPrChange>
        </w:rPr>
        <w:t>quan</w:t>
      </w:r>
      <w:proofErr w:type="spellEnd"/>
    </w:p>
    <w:p w:rsidR="008551E6" w:rsidRPr="00B41112" w:rsidRDefault="008551E6" w:rsidP="00334D9A">
      <w:pPr>
        <w:pStyle w:val="ListParagraph"/>
        <w:spacing w:line="360" w:lineRule="auto"/>
        <w:ind w:left="709" w:firstLine="720"/>
        <w:rPr>
          <w:sz w:val="26"/>
          <w:szCs w:val="26"/>
          <w:rPrChange w:id="5397" w:author="Le Minh Nghia" w:date="2019-10-09T10:56:00Z">
            <w:rPr>
              <w:sz w:val="26"/>
              <w:szCs w:val="26"/>
            </w:rPr>
          </w:rPrChange>
        </w:rPr>
      </w:pPr>
      <w:proofErr w:type="spellStart"/>
      <w:r w:rsidRPr="00B41112">
        <w:rPr>
          <w:sz w:val="26"/>
          <w:szCs w:val="26"/>
          <w:rPrChange w:id="5398" w:author="Le Minh Nghia" w:date="2019-10-09T10:56:00Z">
            <w:rPr>
              <w:sz w:val="26"/>
              <w:szCs w:val="26"/>
            </w:rPr>
          </w:rPrChange>
        </w:rPr>
        <w:t>Giúp</w:t>
      </w:r>
      <w:proofErr w:type="spellEnd"/>
      <w:r w:rsidRPr="00B41112">
        <w:rPr>
          <w:sz w:val="26"/>
          <w:szCs w:val="26"/>
          <w:rPrChange w:id="5399" w:author="Le Minh Nghia" w:date="2019-10-09T10:56:00Z">
            <w:rPr>
              <w:sz w:val="26"/>
              <w:szCs w:val="26"/>
            </w:rPr>
          </w:rPrChange>
        </w:rPr>
        <w:t xml:space="preserve"> </w:t>
      </w:r>
      <w:proofErr w:type="spellStart"/>
      <w:r w:rsidRPr="00B41112">
        <w:rPr>
          <w:sz w:val="26"/>
          <w:szCs w:val="26"/>
          <w:rPrChange w:id="5400" w:author="Le Minh Nghia" w:date="2019-10-09T10:56:00Z">
            <w:rPr>
              <w:sz w:val="26"/>
              <w:szCs w:val="26"/>
            </w:rPr>
          </w:rPrChange>
        </w:rPr>
        <w:t>quản</w:t>
      </w:r>
      <w:proofErr w:type="spellEnd"/>
      <w:r w:rsidRPr="00B41112">
        <w:rPr>
          <w:sz w:val="26"/>
          <w:szCs w:val="26"/>
          <w:rPrChange w:id="5401" w:author="Le Minh Nghia" w:date="2019-10-09T10:56:00Z">
            <w:rPr>
              <w:sz w:val="26"/>
              <w:szCs w:val="26"/>
            </w:rPr>
          </w:rPrChange>
        </w:rPr>
        <w:t xml:space="preserve"> </w:t>
      </w:r>
      <w:proofErr w:type="spellStart"/>
      <w:r w:rsidRPr="00B41112">
        <w:rPr>
          <w:sz w:val="26"/>
          <w:szCs w:val="26"/>
          <w:rPrChange w:id="5402" w:author="Le Minh Nghia" w:date="2019-10-09T10:56:00Z">
            <w:rPr>
              <w:sz w:val="26"/>
              <w:szCs w:val="26"/>
            </w:rPr>
          </w:rPrChange>
        </w:rPr>
        <w:t>lý</w:t>
      </w:r>
      <w:proofErr w:type="spellEnd"/>
      <w:r w:rsidRPr="00B41112">
        <w:rPr>
          <w:sz w:val="26"/>
          <w:szCs w:val="26"/>
          <w:rPrChange w:id="5403" w:author="Le Minh Nghia" w:date="2019-10-09T10:56:00Z">
            <w:rPr>
              <w:sz w:val="26"/>
              <w:szCs w:val="26"/>
            </w:rPr>
          </w:rPrChange>
        </w:rPr>
        <w:t xml:space="preserve"> </w:t>
      </w:r>
      <w:proofErr w:type="spellStart"/>
      <w:r w:rsidRPr="00B41112">
        <w:rPr>
          <w:sz w:val="26"/>
          <w:szCs w:val="26"/>
          <w:rPrChange w:id="5404" w:author="Le Minh Nghia" w:date="2019-10-09T10:56:00Z">
            <w:rPr>
              <w:sz w:val="26"/>
              <w:szCs w:val="26"/>
            </w:rPr>
          </w:rPrChange>
        </w:rPr>
        <w:t>đầy</w:t>
      </w:r>
      <w:proofErr w:type="spellEnd"/>
      <w:r w:rsidRPr="00B41112">
        <w:rPr>
          <w:sz w:val="26"/>
          <w:szCs w:val="26"/>
          <w:rPrChange w:id="5405" w:author="Le Minh Nghia" w:date="2019-10-09T10:56:00Z">
            <w:rPr>
              <w:sz w:val="26"/>
              <w:szCs w:val="26"/>
            </w:rPr>
          </w:rPrChange>
        </w:rPr>
        <w:t xml:space="preserve"> </w:t>
      </w:r>
      <w:proofErr w:type="spellStart"/>
      <w:r w:rsidRPr="00B41112">
        <w:rPr>
          <w:sz w:val="26"/>
          <w:szCs w:val="26"/>
          <w:rPrChange w:id="5406" w:author="Le Minh Nghia" w:date="2019-10-09T10:56:00Z">
            <w:rPr>
              <w:sz w:val="26"/>
              <w:szCs w:val="26"/>
            </w:rPr>
          </w:rPrChange>
        </w:rPr>
        <w:t>đủ</w:t>
      </w:r>
      <w:proofErr w:type="spellEnd"/>
      <w:r w:rsidRPr="00B41112">
        <w:rPr>
          <w:sz w:val="26"/>
          <w:szCs w:val="26"/>
          <w:rPrChange w:id="5407" w:author="Le Minh Nghia" w:date="2019-10-09T10:56:00Z">
            <w:rPr>
              <w:sz w:val="26"/>
              <w:szCs w:val="26"/>
            </w:rPr>
          </w:rPrChange>
        </w:rPr>
        <w:t xml:space="preserve"> </w:t>
      </w:r>
      <w:proofErr w:type="spellStart"/>
      <w:r w:rsidRPr="00B41112">
        <w:rPr>
          <w:sz w:val="26"/>
          <w:szCs w:val="26"/>
          <w:rPrChange w:id="5408" w:author="Le Minh Nghia" w:date="2019-10-09T10:56:00Z">
            <w:rPr>
              <w:sz w:val="26"/>
              <w:szCs w:val="26"/>
            </w:rPr>
          </w:rPrChange>
        </w:rPr>
        <w:t>thông</w:t>
      </w:r>
      <w:proofErr w:type="spellEnd"/>
      <w:r w:rsidRPr="00B41112">
        <w:rPr>
          <w:sz w:val="26"/>
          <w:szCs w:val="26"/>
          <w:rPrChange w:id="5409" w:author="Le Minh Nghia" w:date="2019-10-09T10:56:00Z">
            <w:rPr>
              <w:sz w:val="26"/>
              <w:szCs w:val="26"/>
            </w:rPr>
          </w:rPrChange>
        </w:rPr>
        <w:t xml:space="preserve"> tin </w:t>
      </w:r>
      <w:proofErr w:type="spellStart"/>
      <w:r w:rsidRPr="00B41112">
        <w:rPr>
          <w:sz w:val="26"/>
          <w:szCs w:val="26"/>
          <w:rPrChange w:id="5410" w:author="Le Minh Nghia" w:date="2019-10-09T10:56:00Z">
            <w:rPr>
              <w:sz w:val="26"/>
              <w:szCs w:val="26"/>
            </w:rPr>
          </w:rPrChange>
        </w:rPr>
        <w:t>về</w:t>
      </w:r>
      <w:proofErr w:type="spellEnd"/>
      <w:r w:rsidRPr="00B41112">
        <w:rPr>
          <w:sz w:val="26"/>
          <w:szCs w:val="26"/>
          <w:rPrChange w:id="5411" w:author="Le Minh Nghia" w:date="2019-10-09T10:56:00Z">
            <w:rPr>
              <w:sz w:val="26"/>
              <w:szCs w:val="26"/>
            </w:rPr>
          </w:rPrChange>
        </w:rPr>
        <w:t xml:space="preserve"> </w:t>
      </w:r>
      <w:proofErr w:type="spellStart"/>
      <w:r w:rsidRPr="00B41112">
        <w:rPr>
          <w:sz w:val="26"/>
          <w:szCs w:val="26"/>
          <w:rPrChange w:id="5412" w:author="Le Minh Nghia" w:date="2019-10-09T10:56:00Z">
            <w:rPr>
              <w:sz w:val="26"/>
              <w:szCs w:val="26"/>
            </w:rPr>
          </w:rPrChange>
        </w:rPr>
        <w:t>cựu</w:t>
      </w:r>
      <w:proofErr w:type="spellEnd"/>
      <w:r w:rsidRPr="00B41112">
        <w:rPr>
          <w:sz w:val="26"/>
          <w:szCs w:val="26"/>
          <w:rPrChange w:id="5413" w:author="Le Minh Nghia" w:date="2019-10-09T10:56:00Z">
            <w:rPr>
              <w:sz w:val="26"/>
              <w:szCs w:val="26"/>
            </w:rPr>
          </w:rPrChange>
        </w:rPr>
        <w:t xml:space="preserve"> </w:t>
      </w:r>
      <w:proofErr w:type="spellStart"/>
      <w:r w:rsidRPr="00B41112">
        <w:rPr>
          <w:sz w:val="26"/>
          <w:szCs w:val="26"/>
          <w:rPrChange w:id="5414" w:author="Le Minh Nghia" w:date="2019-10-09T10:56:00Z">
            <w:rPr>
              <w:sz w:val="26"/>
              <w:szCs w:val="26"/>
            </w:rPr>
          </w:rPrChange>
        </w:rPr>
        <w:t>sinh</w:t>
      </w:r>
      <w:proofErr w:type="spellEnd"/>
      <w:r w:rsidRPr="00B41112">
        <w:rPr>
          <w:sz w:val="26"/>
          <w:szCs w:val="26"/>
          <w:rPrChange w:id="5415" w:author="Le Minh Nghia" w:date="2019-10-09T10:56:00Z">
            <w:rPr>
              <w:sz w:val="26"/>
              <w:szCs w:val="26"/>
            </w:rPr>
          </w:rPrChange>
        </w:rPr>
        <w:t xml:space="preserve"> </w:t>
      </w:r>
      <w:proofErr w:type="spellStart"/>
      <w:r w:rsidRPr="00B41112">
        <w:rPr>
          <w:sz w:val="26"/>
          <w:szCs w:val="26"/>
          <w:rPrChange w:id="5416" w:author="Le Minh Nghia" w:date="2019-10-09T10:56:00Z">
            <w:rPr>
              <w:sz w:val="26"/>
              <w:szCs w:val="26"/>
            </w:rPr>
          </w:rPrChange>
        </w:rPr>
        <w:t>viên</w:t>
      </w:r>
      <w:proofErr w:type="spellEnd"/>
      <w:r w:rsidRPr="00B41112">
        <w:rPr>
          <w:sz w:val="26"/>
          <w:szCs w:val="26"/>
          <w:rPrChange w:id="5417" w:author="Le Minh Nghia" w:date="2019-10-09T10:56:00Z">
            <w:rPr>
              <w:sz w:val="26"/>
              <w:szCs w:val="26"/>
            </w:rPr>
          </w:rPrChange>
        </w:rPr>
        <w:t xml:space="preserve"> </w:t>
      </w:r>
      <w:proofErr w:type="spellStart"/>
      <w:r w:rsidRPr="00B41112">
        <w:rPr>
          <w:sz w:val="26"/>
          <w:szCs w:val="26"/>
          <w:rPrChange w:id="5418" w:author="Le Minh Nghia" w:date="2019-10-09T10:56:00Z">
            <w:rPr>
              <w:sz w:val="26"/>
              <w:szCs w:val="26"/>
            </w:rPr>
          </w:rPrChange>
        </w:rPr>
        <w:t>của</w:t>
      </w:r>
      <w:proofErr w:type="spellEnd"/>
      <w:r w:rsidRPr="00B41112">
        <w:rPr>
          <w:sz w:val="26"/>
          <w:szCs w:val="26"/>
          <w:rPrChange w:id="5419" w:author="Le Minh Nghia" w:date="2019-10-09T10:56:00Z">
            <w:rPr>
              <w:sz w:val="26"/>
              <w:szCs w:val="26"/>
            </w:rPr>
          </w:rPrChange>
        </w:rPr>
        <w:t xml:space="preserve"> </w:t>
      </w:r>
      <w:proofErr w:type="spellStart"/>
      <w:r w:rsidRPr="00B41112">
        <w:rPr>
          <w:sz w:val="26"/>
          <w:szCs w:val="26"/>
          <w:rPrChange w:id="5420" w:author="Le Minh Nghia" w:date="2019-10-09T10:56:00Z">
            <w:rPr>
              <w:sz w:val="26"/>
              <w:szCs w:val="26"/>
            </w:rPr>
          </w:rPrChange>
        </w:rPr>
        <w:t>các</w:t>
      </w:r>
      <w:proofErr w:type="spellEnd"/>
      <w:r w:rsidRPr="00B41112">
        <w:rPr>
          <w:sz w:val="26"/>
          <w:szCs w:val="26"/>
          <w:rPrChange w:id="5421" w:author="Le Minh Nghia" w:date="2019-10-09T10:56:00Z">
            <w:rPr>
              <w:sz w:val="26"/>
              <w:szCs w:val="26"/>
            </w:rPr>
          </w:rPrChange>
        </w:rPr>
        <w:t xml:space="preserve"> Khoa </w:t>
      </w:r>
      <w:del w:id="5422" w:author="Le Minh Nghia" w:date="2019-10-09T10:03:00Z">
        <w:r w:rsidRPr="00B41112" w:rsidDel="00E70C55">
          <w:rPr>
            <w:sz w:val="26"/>
            <w:szCs w:val="26"/>
            <w:rPrChange w:id="5423" w:author="Le Minh Nghia" w:date="2019-10-09T10:56:00Z">
              <w:rPr>
                <w:sz w:val="26"/>
                <w:szCs w:val="26"/>
              </w:rPr>
            </w:rPrChange>
          </w:rPr>
          <w:delText>Công nghệ thông tin và truyền thông</w:delText>
        </w:r>
      </w:del>
      <w:proofErr w:type="spellStart"/>
      <w:ins w:id="5424" w:author="Le Minh Nghia" w:date="2019-10-09T10:03:00Z">
        <w:r w:rsidR="00E70C55" w:rsidRPr="00B41112">
          <w:rPr>
            <w:sz w:val="26"/>
            <w:szCs w:val="26"/>
            <w:rPrChange w:id="5425" w:author="Le Minh Nghia" w:date="2019-10-09T10:56:00Z">
              <w:rPr>
                <w:sz w:val="26"/>
                <w:szCs w:val="26"/>
              </w:rPr>
            </w:rPrChange>
          </w:rPr>
          <w:t>Công</w:t>
        </w:r>
        <w:proofErr w:type="spellEnd"/>
        <w:r w:rsidR="00E70C55" w:rsidRPr="00B41112">
          <w:rPr>
            <w:sz w:val="26"/>
            <w:szCs w:val="26"/>
            <w:rPrChange w:id="5426" w:author="Le Minh Nghia" w:date="2019-10-09T10:56:00Z">
              <w:rPr>
                <w:sz w:val="26"/>
                <w:szCs w:val="26"/>
              </w:rPr>
            </w:rPrChange>
          </w:rPr>
          <w:t xml:space="preserve"> </w:t>
        </w:r>
        <w:proofErr w:type="spellStart"/>
        <w:r w:rsidR="00E70C55" w:rsidRPr="00B41112">
          <w:rPr>
            <w:sz w:val="26"/>
            <w:szCs w:val="26"/>
            <w:rPrChange w:id="5427" w:author="Le Minh Nghia" w:date="2019-10-09T10:56:00Z">
              <w:rPr>
                <w:sz w:val="26"/>
                <w:szCs w:val="26"/>
              </w:rPr>
            </w:rPrChange>
          </w:rPr>
          <w:t>nghệ</w:t>
        </w:r>
        <w:proofErr w:type="spellEnd"/>
        <w:r w:rsidR="00E70C55" w:rsidRPr="00B41112">
          <w:rPr>
            <w:sz w:val="26"/>
            <w:szCs w:val="26"/>
            <w:rPrChange w:id="5428" w:author="Le Minh Nghia" w:date="2019-10-09T10:56:00Z">
              <w:rPr>
                <w:sz w:val="26"/>
                <w:szCs w:val="26"/>
              </w:rPr>
            </w:rPrChange>
          </w:rPr>
          <w:t xml:space="preserve"> </w:t>
        </w:r>
        <w:proofErr w:type="spellStart"/>
        <w:r w:rsidR="00E70C55" w:rsidRPr="00B41112">
          <w:rPr>
            <w:sz w:val="26"/>
            <w:szCs w:val="26"/>
            <w:rPrChange w:id="5429" w:author="Le Minh Nghia" w:date="2019-10-09T10:56:00Z">
              <w:rPr>
                <w:sz w:val="26"/>
                <w:szCs w:val="26"/>
              </w:rPr>
            </w:rPrChange>
          </w:rPr>
          <w:t>Thông</w:t>
        </w:r>
        <w:proofErr w:type="spellEnd"/>
        <w:r w:rsidR="00E70C55" w:rsidRPr="00B41112">
          <w:rPr>
            <w:sz w:val="26"/>
            <w:szCs w:val="26"/>
            <w:rPrChange w:id="5430" w:author="Le Minh Nghia" w:date="2019-10-09T10:56:00Z">
              <w:rPr>
                <w:sz w:val="26"/>
                <w:szCs w:val="26"/>
              </w:rPr>
            </w:rPrChange>
          </w:rPr>
          <w:t xml:space="preserve"> tin </w:t>
        </w:r>
        <w:proofErr w:type="spellStart"/>
        <w:r w:rsidR="00E70C55" w:rsidRPr="00B41112">
          <w:rPr>
            <w:sz w:val="26"/>
            <w:szCs w:val="26"/>
            <w:rPrChange w:id="5431" w:author="Le Minh Nghia" w:date="2019-10-09T10:56:00Z">
              <w:rPr>
                <w:sz w:val="26"/>
                <w:szCs w:val="26"/>
              </w:rPr>
            </w:rPrChange>
          </w:rPr>
          <w:t>và</w:t>
        </w:r>
        <w:proofErr w:type="spellEnd"/>
        <w:r w:rsidR="00E70C55" w:rsidRPr="00B41112">
          <w:rPr>
            <w:sz w:val="26"/>
            <w:szCs w:val="26"/>
            <w:rPrChange w:id="5432" w:author="Le Minh Nghia" w:date="2019-10-09T10:56:00Z">
              <w:rPr>
                <w:sz w:val="26"/>
                <w:szCs w:val="26"/>
              </w:rPr>
            </w:rPrChange>
          </w:rPr>
          <w:t xml:space="preserve"> </w:t>
        </w:r>
        <w:proofErr w:type="spellStart"/>
        <w:r w:rsidR="00E70C55" w:rsidRPr="00B41112">
          <w:rPr>
            <w:sz w:val="26"/>
            <w:szCs w:val="26"/>
            <w:rPrChange w:id="5433" w:author="Le Minh Nghia" w:date="2019-10-09T10:56:00Z">
              <w:rPr>
                <w:sz w:val="26"/>
                <w:szCs w:val="26"/>
              </w:rPr>
            </w:rPrChange>
          </w:rPr>
          <w:t>Truyền</w:t>
        </w:r>
        <w:proofErr w:type="spellEnd"/>
        <w:r w:rsidR="00E70C55" w:rsidRPr="00B41112">
          <w:rPr>
            <w:sz w:val="26"/>
            <w:szCs w:val="26"/>
            <w:rPrChange w:id="5434" w:author="Le Minh Nghia" w:date="2019-10-09T10:56:00Z">
              <w:rPr>
                <w:sz w:val="26"/>
                <w:szCs w:val="26"/>
              </w:rPr>
            </w:rPrChange>
          </w:rPr>
          <w:t xml:space="preserve"> </w:t>
        </w:r>
        <w:proofErr w:type="spellStart"/>
        <w:r w:rsidR="00E70C55" w:rsidRPr="00B41112">
          <w:rPr>
            <w:sz w:val="26"/>
            <w:szCs w:val="26"/>
            <w:rPrChange w:id="5435" w:author="Le Minh Nghia" w:date="2019-10-09T10:56:00Z">
              <w:rPr>
                <w:sz w:val="26"/>
                <w:szCs w:val="26"/>
              </w:rPr>
            </w:rPrChange>
          </w:rPr>
          <w:t>thông</w:t>
        </w:r>
      </w:ins>
      <w:proofErr w:type="spellEnd"/>
      <w:r w:rsidRPr="00B41112">
        <w:rPr>
          <w:sz w:val="26"/>
          <w:szCs w:val="26"/>
          <w:rPrChange w:id="5436" w:author="Le Minh Nghia" w:date="2019-10-09T10:56:00Z">
            <w:rPr>
              <w:sz w:val="26"/>
              <w:szCs w:val="26"/>
            </w:rPr>
          </w:rPrChange>
        </w:rPr>
        <w:t xml:space="preserve"> </w:t>
      </w:r>
      <w:proofErr w:type="spellStart"/>
      <w:r w:rsidRPr="00B41112">
        <w:rPr>
          <w:sz w:val="26"/>
          <w:szCs w:val="26"/>
          <w:rPrChange w:id="5437" w:author="Le Minh Nghia" w:date="2019-10-09T10:56:00Z">
            <w:rPr>
              <w:sz w:val="26"/>
              <w:szCs w:val="26"/>
            </w:rPr>
          </w:rPrChange>
        </w:rPr>
        <w:t>Trường</w:t>
      </w:r>
      <w:proofErr w:type="spellEnd"/>
      <w:r w:rsidRPr="00B41112">
        <w:rPr>
          <w:sz w:val="26"/>
          <w:szCs w:val="26"/>
          <w:rPrChange w:id="5438" w:author="Le Minh Nghia" w:date="2019-10-09T10:56:00Z">
            <w:rPr>
              <w:sz w:val="26"/>
              <w:szCs w:val="26"/>
            </w:rPr>
          </w:rPrChange>
        </w:rPr>
        <w:t xml:space="preserve"> </w:t>
      </w:r>
      <w:proofErr w:type="spellStart"/>
      <w:r w:rsidRPr="00B41112">
        <w:rPr>
          <w:sz w:val="26"/>
          <w:szCs w:val="26"/>
          <w:rPrChange w:id="5439" w:author="Le Minh Nghia" w:date="2019-10-09T10:56:00Z">
            <w:rPr>
              <w:sz w:val="26"/>
              <w:szCs w:val="26"/>
            </w:rPr>
          </w:rPrChange>
        </w:rPr>
        <w:t>Đại</w:t>
      </w:r>
      <w:proofErr w:type="spellEnd"/>
      <w:r w:rsidRPr="00B41112">
        <w:rPr>
          <w:sz w:val="26"/>
          <w:szCs w:val="26"/>
          <w:rPrChange w:id="5440" w:author="Le Minh Nghia" w:date="2019-10-09T10:56:00Z">
            <w:rPr>
              <w:sz w:val="26"/>
              <w:szCs w:val="26"/>
            </w:rPr>
          </w:rPrChange>
        </w:rPr>
        <w:t xml:space="preserve"> </w:t>
      </w:r>
      <w:proofErr w:type="spellStart"/>
      <w:r w:rsidRPr="00B41112">
        <w:rPr>
          <w:sz w:val="26"/>
          <w:szCs w:val="26"/>
          <w:rPrChange w:id="5441" w:author="Le Minh Nghia" w:date="2019-10-09T10:56:00Z">
            <w:rPr>
              <w:sz w:val="26"/>
              <w:szCs w:val="26"/>
            </w:rPr>
          </w:rPrChange>
        </w:rPr>
        <w:t>học</w:t>
      </w:r>
      <w:proofErr w:type="spellEnd"/>
      <w:r w:rsidRPr="00B41112">
        <w:rPr>
          <w:sz w:val="26"/>
          <w:szCs w:val="26"/>
          <w:rPrChange w:id="5442" w:author="Le Minh Nghia" w:date="2019-10-09T10:56:00Z">
            <w:rPr>
              <w:sz w:val="26"/>
              <w:szCs w:val="26"/>
            </w:rPr>
          </w:rPrChange>
        </w:rPr>
        <w:t xml:space="preserve"> </w:t>
      </w:r>
      <w:proofErr w:type="spellStart"/>
      <w:r w:rsidRPr="00B41112">
        <w:rPr>
          <w:sz w:val="26"/>
          <w:szCs w:val="26"/>
          <w:rPrChange w:id="5443" w:author="Le Minh Nghia" w:date="2019-10-09T10:56:00Z">
            <w:rPr>
              <w:sz w:val="26"/>
              <w:szCs w:val="26"/>
            </w:rPr>
          </w:rPrChange>
        </w:rPr>
        <w:t>Cần</w:t>
      </w:r>
      <w:proofErr w:type="spellEnd"/>
      <w:r w:rsidRPr="00B41112">
        <w:rPr>
          <w:sz w:val="26"/>
          <w:szCs w:val="26"/>
          <w:rPrChange w:id="5444" w:author="Le Minh Nghia" w:date="2019-10-09T10:56:00Z">
            <w:rPr>
              <w:sz w:val="26"/>
              <w:szCs w:val="26"/>
            </w:rPr>
          </w:rPrChange>
        </w:rPr>
        <w:t xml:space="preserve"> </w:t>
      </w:r>
      <w:proofErr w:type="spellStart"/>
      <w:r w:rsidRPr="00B41112">
        <w:rPr>
          <w:sz w:val="26"/>
          <w:szCs w:val="26"/>
          <w:rPrChange w:id="5445" w:author="Le Minh Nghia" w:date="2019-10-09T10:56:00Z">
            <w:rPr>
              <w:sz w:val="26"/>
              <w:szCs w:val="26"/>
            </w:rPr>
          </w:rPrChange>
        </w:rPr>
        <w:t>Thơ</w:t>
      </w:r>
      <w:proofErr w:type="spellEnd"/>
      <w:r w:rsidRPr="00B41112">
        <w:rPr>
          <w:sz w:val="26"/>
          <w:szCs w:val="26"/>
          <w:rPrChange w:id="5446" w:author="Le Minh Nghia" w:date="2019-10-09T10:56:00Z">
            <w:rPr>
              <w:sz w:val="26"/>
              <w:szCs w:val="26"/>
            </w:rPr>
          </w:rPrChange>
        </w:rPr>
        <w:t xml:space="preserve"> </w:t>
      </w:r>
      <w:proofErr w:type="spellStart"/>
      <w:r w:rsidRPr="00B41112">
        <w:rPr>
          <w:sz w:val="26"/>
          <w:szCs w:val="26"/>
          <w:rPrChange w:id="5447" w:author="Le Minh Nghia" w:date="2019-10-09T10:56:00Z">
            <w:rPr>
              <w:sz w:val="26"/>
              <w:szCs w:val="26"/>
            </w:rPr>
          </w:rPrChange>
        </w:rPr>
        <w:t>từ</w:t>
      </w:r>
      <w:proofErr w:type="spellEnd"/>
      <w:r w:rsidRPr="00B41112">
        <w:rPr>
          <w:sz w:val="26"/>
          <w:szCs w:val="26"/>
          <w:rPrChange w:id="5448" w:author="Le Minh Nghia" w:date="2019-10-09T10:56:00Z">
            <w:rPr>
              <w:sz w:val="26"/>
              <w:szCs w:val="26"/>
            </w:rPr>
          </w:rPrChange>
        </w:rPr>
        <w:t xml:space="preserve"> </w:t>
      </w:r>
      <w:proofErr w:type="spellStart"/>
      <w:r w:rsidRPr="00B41112">
        <w:rPr>
          <w:sz w:val="26"/>
          <w:szCs w:val="26"/>
          <w:rPrChange w:id="5449" w:author="Le Minh Nghia" w:date="2019-10-09T10:56:00Z">
            <w:rPr>
              <w:sz w:val="26"/>
              <w:szCs w:val="26"/>
            </w:rPr>
          </w:rPrChange>
        </w:rPr>
        <w:t>thông</w:t>
      </w:r>
      <w:proofErr w:type="spellEnd"/>
      <w:r w:rsidR="00430A6D" w:rsidRPr="00B41112">
        <w:rPr>
          <w:sz w:val="26"/>
          <w:szCs w:val="26"/>
          <w:rPrChange w:id="5450" w:author="Le Minh Nghia" w:date="2019-10-09T10:56:00Z">
            <w:rPr>
              <w:sz w:val="26"/>
              <w:szCs w:val="26"/>
            </w:rPr>
          </w:rPrChange>
        </w:rPr>
        <w:t xml:space="preserve"> </w:t>
      </w:r>
      <w:r w:rsidRPr="00B41112">
        <w:rPr>
          <w:sz w:val="26"/>
          <w:szCs w:val="26"/>
          <w:rPrChange w:id="5451" w:author="Le Minh Nghia" w:date="2019-10-09T10:56:00Z">
            <w:rPr>
              <w:sz w:val="26"/>
              <w:szCs w:val="26"/>
            </w:rPr>
          </w:rPrChange>
        </w:rPr>
        <w:t xml:space="preserve">tin </w:t>
      </w:r>
      <w:proofErr w:type="spellStart"/>
      <w:r w:rsidRPr="00B41112">
        <w:rPr>
          <w:sz w:val="26"/>
          <w:szCs w:val="26"/>
          <w:rPrChange w:id="5452" w:author="Le Minh Nghia" w:date="2019-10-09T10:56:00Z">
            <w:rPr>
              <w:sz w:val="26"/>
              <w:szCs w:val="26"/>
            </w:rPr>
          </w:rPrChange>
        </w:rPr>
        <w:t>cá</w:t>
      </w:r>
      <w:proofErr w:type="spellEnd"/>
      <w:r w:rsidRPr="00B41112">
        <w:rPr>
          <w:sz w:val="26"/>
          <w:szCs w:val="26"/>
          <w:rPrChange w:id="5453" w:author="Le Minh Nghia" w:date="2019-10-09T10:56:00Z">
            <w:rPr>
              <w:sz w:val="26"/>
              <w:szCs w:val="26"/>
            </w:rPr>
          </w:rPrChange>
        </w:rPr>
        <w:t xml:space="preserve"> </w:t>
      </w:r>
      <w:proofErr w:type="spellStart"/>
      <w:r w:rsidRPr="00B41112">
        <w:rPr>
          <w:sz w:val="26"/>
          <w:szCs w:val="26"/>
          <w:rPrChange w:id="5454" w:author="Le Minh Nghia" w:date="2019-10-09T10:56:00Z">
            <w:rPr>
              <w:sz w:val="26"/>
              <w:szCs w:val="26"/>
            </w:rPr>
          </w:rPrChange>
        </w:rPr>
        <w:t>nhân</w:t>
      </w:r>
      <w:proofErr w:type="spellEnd"/>
      <w:r w:rsidRPr="00B41112">
        <w:rPr>
          <w:sz w:val="26"/>
          <w:szCs w:val="26"/>
          <w:rPrChange w:id="5455" w:author="Le Minh Nghia" w:date="2019-10-09T10:56:00Z">
            <w:rPr>
              <w:sz w:val="26"/>
              <w:szCs w:val="26"/>
            </w:rPr>
          </w:rPrChange>
        </w:rPr>
        <w:t xml:space="preserve"> </w:t>
      </w:r>
      <w:proofErr w:type="spellStart"/>
      <w:r w:rsidRPr="00B41112">
        <w:rPr>
          <w:sz w:val="26"/>
          <w:szCs w:val="26"/>
          <w:rPrChange w:id="5456" w:author="Le Minh Nghia" w:date="2019-10-09T10:56:00Z">
            <w:rPr>
              <w:sz w:val="26"/>
              <w:szCs w:val="26"/>
            </w:rPr>
          </w:rPrChange>
        </w:rPr>
        <w:t>đến</w:t>
      </w:r>
      <w:proofErr w:type="spellEnd"/>
      <w:r w:rsidRPr="00B41112">
        <w:rPr>
          <w:sz w:val="26"/>
          <w:szCs w:val="26"/>
          <w:rPrChange w:id="5457" w:author="Le Minh Nghia" w:date="2019-10-09T10:56:00Z">
            <w:rPr>
              <w:sz w:val="26"/>
              <w:szCs w:val="26"/>
            </w:rPr>
          </w:rPrChange>
        </w:rPr>
        <w:t xml:space="preserve"> </w:t>
      </w:r>
      <w:proofErr w:type="spellStart"/>
      <w:r w:rsidRPr="00B41112">
        <w:rPr>
          <w:sz w:val="26"/>
          <w:szCs w:val="26"/>
          <w:rPrChange w:id="5458" w:author="Le Minh Nghia" w:date="2019-10-09T10:56:00Z">
            <w:rPr>
              <w:sz w:val="26"/>
              <w:szCs w:val="26"/>
            </w:rPr>
          </w:rPrChange>
        </w:rPr>
        <w:t>lịch</w:t>
      </w:r>
      <w:proofErr w:type="spellEnd"/>
      <w:r w:rsidRPr="00B41112">
        <w:rPr>
          <w:sz w:val="26"/>
          <w:szCs w:val="26"/>
          <w:rPrChange w:id="5459" w:author="Le Minh Nghia" w:date="2019-10-09T10:56:00Z">
            <w:rPr>
              <w:sz w:val="26"/>
              <w:szCs w:val="26"/>
            </w:rPr>
          </w:rPrChange>
        </w:rPr>
        <w:t xml:space="preserve"> </w:t>
      </w:r>
      <w:proofErr w:type="spellStart"/>
      <w:r w:rsidRPr="00B41112">
        <w:rPr>
          <w:sz w:val="26"/>
          <w:szCs w:val="26"/>
          <w:rPrChange w:id="5460" w:author="Le Minh Nghia" w:date="2019-10-09T10:56:00Z">
            <w:rPr>
              <w:sz w:val="26"/>
              <w:szCs w:val="26"/>
            </w:rPr>
          </w:rPrChange>
        </w:rPr>
        <w:t>sử</w:t>
      </w:r>
      <w:proofErr w:type="spellEnd"/>
      <w:r w:rsidRPr="00B41112">
        <w:rPr>
          <w:sz w:val="26"/>
          <w:szCs w:val="26"/>
          <w:rPrChange w:id="5461" w:author="Le Minh Nghia" w:date="2019-10-09T10:56:00Z">
            <w:rPr>
              <w:sz w:val="26"/>
              <w:szCs w:val="26"/>
            </w:rPr>
          </w:rPrChange>
        </w:rPr>
        <w:t xml:space="preserve"> </w:t>
      </w:r>
      <w:proofErr w:type="spellStart"/>
      <w:r w:rsidRPr="00B41112">
        <w:rPr>
          <w:sz w:val="26"/>
          <w:szCs w:val="26"/>
          <w:rPrChange w:id="5462" w:author="Le Minh Nghia" w:date="2019-10-09T10:56:00Z">
            <w:rPr>
              <w:sz w:val="26"/>
              <w:szCs w:val="26"/>
            </w:rPr>
          </w:rPrChange>
        </w:rPr>
        <w:t>việc</w:t>
      </w:r>
      <w:proofErr w:type="spellEnd"/>
      <w:r w:rsidRPr="00B41112">
        <w:rPr>
          <w:sz w:val="26"/>
          <w:szCs w:val="26"/>
          <w:rPrChange w:id="5463" w:author="Le Minh Nghia" w:date="2019-10-09T10:56:00Z">
            <w:rPr>
              <w:sz w:val="26"/>
              <w:szCs w:val="26"/>
            </w:rPr>
          </w:rPrChange>
        </w:rPr>
        <w:t xml:space="preserve"> </w:t>
      </w:r>
      <w:proofErr w:type="spellStart"/>
      <w:r w:rsidRPr="00B41112">
        <w:rPr>
          <w:sz w:val="26"/>
          <w:szCs w:val="26"/>
          <w:rPrChange w:id="5464" w:author="Le Minh Nghia" w:date="2019-10-09T10:56:00Z">
            <w:rPr>
              <w:sz w:val="26"/>
              <w:szCs w:val="26"/>
            </w:rPr>
          </w:rPrChange>
        </w:rPr>
        <w:t>làm</w:t>
      </w:r>
      <w:proofErr w:type="spellEnd"/>
      <w:r w:rsidRPr="00B41112">
        <w:rPr>
          <w:sz w:val="26"/>
          <w:szCs w:val="26"/>
          <w:rPrChange w:id="5465" w:author="Le Minh Nghia" w:date="2019-10-09T10:56:00Z">
            <w:rPr>
              <w:sz w:val="26"/>
              <w:szCs w:val="26"/>
            </w:rPr>
          </w:rPrChange>
        </w:rPr>
        <w:t xml:space="preserve">, </w:t>
      </w:r>
      <w:proofErr w:type="spellStart"/>
      <w:r w:rsidRPr="00B41112">
        <w:rPr>
          <w:sz w:val="26"/>
          <w:szCs w:val="26"/>
          <w:rPrChange w:id="5466" w:author="Le Minh Nghia" w:date="2019-10-09T10:56:00Z">
            <w:rPr>
              <w:sz w:val="26"/>
              <w:szCs w:val="26"/>
            </w:rPr>
          </w:rPrChange>
        </w:rPr>
        <w:t>tài</w:t>
      </w:r>
      <w:proofErr w:type="spellEnd"/>
      <w:r w:rsidRPr="00B41112">
        <w:rPr>
          <w:sz w:val="26"/>
          <w:szCs w:val="26"/>
          <w:rPrChange w:id="5467" w:author="Le Minh Nghia" w:date="2019-10-09T10:56:00Z">
            <w:rPr>
              <w:sz w:val="26"/>
              <w:szCs w:val="26"/>
            </w:rPr>
          </w:rPrChange>
        </w:rPr>
        <w:t xml:space="preserve"> </w:t>
      </w:r>
      <w:proofErr w:type="spellStart"/>
      <w:r w:rsidRPr="00B41112">
        <w:rPr>
          <w:sz w:val="26"/>
          <w:szCs w:val="26"/>
          <w:rPrChange w:id="5468" w:author="Le Minh Nghia" w:date="2019-10-09T10:56:00Z">
            <w:rPr>
              <w:sz w:val="26"/>
              <w:szCs w:val="26"/>
            </w:rPr>
          </w:rPrChange>
        </w:rPr>
        <w:t>trợ</w:t>
      </w:r>
      <w:proofErr w:type="spellEnd"/>
      <w:r w:rsidRPr="00B41112">
        <w:rPr>
          <w:sz w:val="26"/>
          <w:szCs w:val="26"/>
          <w:rPrChange w:id="5469" w:author="Le Minh Nghia" w:date="2019-10-09T10:56:00Z">
            <w:rPr>
              <w:sz w:val="26"/>
              <w:szCs w:val="26"/>
            </w:rPr>
          </w:rPrChange>
        </w:rPr>
        <w:t xml:space="preserve"> </w:t>
      </w:r>
      <w:proofErr w:type="spellStart"/>
      <w:r w:rsidRPr="00B41112">
        <w:rPr>
          <w:sz w:val="26"/>
          <w:szCs w:val="26"/>
          <w:rPrChange w:id="5470" w:author="Le Minh Nghia" w:date="2019-10-09T10:56:00Z">
            <w:rPr>
              <w:sz w:val="26"/>
              <w:szCs w:val="26"/>
            </w:rPr>
          </w:rPrChange>
        </w:rPr>
        <w:t>của</w:t>
      </w:r>
      <w:proofErr w:type="spellEnd"/>
      <w:r w:rsidRPr="00B41112">
        <w:rPr>
          <w:sz w:val="26"/>
          <w:szCs w:val="26"/>
          <w:rPrChange w:id="5471" w:author="Le Minh Nghia" w:date="2019-10-09T10:56:00Z">
            <w:rPr>
              <w:sz w:val="26"/>
              <w:szCs w:val="26"/>
            </w:rPr>
          </w:rPrChange>
        </w:rPr>
        <w:t xml:space="preserve"> </w:t>
      </w:r>
      <w:proofErr w:type="spellStart"/>
      <w:r w:rsidRPr="00B41112">
        <w:rPr>
          <w:sz w:val="26"/>
          <w:szCs w:val="26"/>
          <w:rPrChange w:id="5472" w:author="Le Minh Nghia" w:date="2019-10-09T10:56:00Z">
            <w:rPr>
              <w:sz w:val="26"/>
              <w:szCs w:val="26"/>
            </w:rPr>
          </w:rPrChange>
        </w:rPr>
        <w:t>các</w:t>
      </w:r>
      <w:proofErr w:type="spellEnd"/>
      <w:r w:rsidRPr="00B41112">
        <w:rPr>
          <w:sz w:val="26"/>
          <w:szCs w:val="26"/>
          <w:rPrChange w:id="5473" w:author="Le Minh Nghia" w:date="2019-10-09T10:56:00Z">
            <w:rPr>
              <w:sz w:val="26"/>
              <w:szCs w:val="26"/>
            </w:rPr>
          </w:rPrChange>
        </w:rPr>
        <w:t xml:space="preserve"> </w:t>
      </w:r>
      <w:proofErr w:type="spellStart"/>
      <w:r w:rsidRPr="00B41112">
        <w:rPr>
          <w:sz w:val="26"/>
          <w:szCs w:val="26"/>
          <w:rPrChange w:id="5474" w:author="Le Minh Nghia" w:date="2019-10-09T10:56:00Z">
            <w:rPr>
              <w:sz w:val="26"/>
              <w:szCs w:val="26"/>
            </w:rPr>
          </w:rPrChange>
        </w:rPr>
        <w:t>cựu</w:t>
      </w:r>
      <w:proofErr w:type="spellEnd"/>
      <w:r w:rsidRPr="00B41112">
        <w:rPr>
          <w:sz w:val="26"/>
          <w:szCs w:val="26"/>
          <w:rPrChange w:id="5475" w:author="Le Minh Nghia" w:date="2019-10-09T10:56:00Z">
            <w:rPr>
              <w:sz w:val="26"/>
              <w:szCs w:val="26"/>
            </w:rPr>
          </w:rPrChange>
        </w:rPr>
        <w:t xml:space="preserve"> </w:t>
      </w:r>
      <w:proofErr w:type="spellStart"/>
      <w:r w:rsidRPr="00B41112">
        <w:rPr>
          <w:sz w:val="26"/>
          <w:szCs w:val="26"/>
          <w:rPrChange w:id="5476" w:author="Le Minh Nghia" w:date="2019-10-09T10:56:00Z">
            <w:rPr>
              <w:sz w:val="26"/>
              <w:szCs w:val="26"/>
            </w:rPr>
          </w:rPrChange>
        </w:rPr>
        <w:t>sinh</w:t>
      </w:r>
      <w:proofErr w:type="spellEnd"/>
      <w:r w:rsidRPr="00B41112">
        <w:rPr>
          <w:sz w:val="26"/>
          <w:szCs w:val="26"/>
          <w:rPrChange w:id="5477" w:author="Le Minh Nghia" w:date="2019-10-09T10:56:00Z">
            <w:rPr>
              <w:sz w:val="26"/>
              <w:szCs w:val="26"/>
            </w:rPr>
          </w:rPrChange>
        </w:rPr>
        <w:t xml:space="preserve"> </w:t>
      </w:r>
      <w:proofErr w:type="spellStart"/>
      <w:r w:rsidRPr="00B41112">
        <w:rPr>
          <w:sz w:val="26"/>
          <w:szCs w:val="26"/>
          <w:rPrChange w:id="5478" w:author="Le Minh Nghia" w:date="2019-10-09T10:56:00Z">
            <w:rPr>
              <w:sz w:val="26"/>
              <w:szCs w:val="26"/>
            </w:rPr>
          </w:rPrChange>
        </w:rPr>
        <w:t>viên</w:t>
      </w:r>
      <w:proofErr w:type="spellEnd"/>
      <w:r w:rsidRPr="00B41112">
        <w:rPr>
          <w:sz w:val="26"/>
          <w:szCs w:val="26"/>
          <w:rPrChange w:id="5479" w:author="Le Minh Nghia" w:date="2019-10-09T10:56:00Z">
            <w:rPr>
              <w:sz w:val="26"/>
              <w:szCs w:val="26"/>
            </w:rPr>
          </w:rPrChange>
        </w:rPr>
        <w:t>.</w:t>
      </w:r>
    </w:p>
    <w:p w:rsidR="003906A3" w:rsidRPr="00B41112" w:rsidRDefault="003906A3" w:rsidP="00A22430">
      <w:pPr>
        <w:pStyle w:val="ListParagraph"/>
        <w:numPr>
          <w:ilvl w:val="0"/>
          <w:numId w:val="9"/>
        </w:numPr>
        <w:spacing w:line="360" w:lineRule="auto"/>
        <w:rPr>
          <w:b/>
          <w:sz w:val="26"/>
          <w:szCs w:val="26"/>
          <w:rPrChange w:id="5480" w:author="Le Minh Nghia" w:date="2019-10-09T10:56:00Z">
            <w:rPr>
              <w:b/>
              <w:sz w:val="28"/>
              <w:szCs w:val="28"/>
            </w:rPr>
          </w:rPrChange>
        </w:rPr>
      </w:pPr>
      <w:proofErr w:type="spellStart"/>
      <w:r w:rsidRPr="00B41112">
        <w:rPr>
          <w:b/>
          <w:sz w:val="26"/>
          <w:szCs w:val="26"/>
          <w:rPrChange w:id="5481" w:author="Le Minh Nghia" w:date="2019-10-09T10:56:00Z">
            <w:rPr>
              <w:b/>
              <w:sz w:val="28"/>
              <w:szCs w:val="28"/>
            </w:rPr>
          </w:rPrChange>
        </w:rPr>
        <w:t>Mục</w:t>
      </w:r>
      <w:proofErr w:type="spellEnd"/>
      <w:r w:rsidRPr="00B41112">
        <w:rPr>
          <w:b/>
          <w:sz w:val="26"/>
          <w:szCs w:val="26"/>
          <w:rPrChange w:id="5482" w:author="Le Minh Nghia" w:date="2019-10-09T10:56:00Z">
            <w:rPr>
              <w:b/>
              <w:sz w:val="28"/>
              <w:szCs w:val="28"/>
            </w:rPr>
          </w:rPrChange>
        </w:rPr>
        <w:t xml:space="preserve"> </w:t>
      </w:r>
      <w:proofErr w:type="spellStart"/>
      <w:r w:rsidRPr="00B41112">
        <w:rPr>
          <w:b/>
          <w:sz w:val="26"/>
          <w:szCs w:val="26"/>
          <w:rPrChange w:id="5483" w:author="Le Minh Nghia" w:date="2019-10-09T10:56:00Z">
            <w:rPr>
              <w:b/>
              <w:sz w:val="28"/>
              <w:szCs w:val="28"/>
            </w:rPr>
          </w:rPrChange>
        </w:rPr>
        <w:t>tiêu</w:t>
      </w:r>
      <w:proofErr w:type="spellEnd"/>
      <w:r w:rsidRPr="00B41112">
        <w:rPr>
          <w:b/>
          <w:sz w:val="26"/>
          <w:szCs w:val="26"/>
          <w:rPrChange w:id="5484" w:author="Le Minh Nghia" w:date="2019-10-09T10:56:00Z">
            <w:rPr>
              <w:b/>
              <w:sz w:val="28"/>
              <w:szCs w:val="28"/>
            </w:rPr>
          </w:rPrChange>
        </w:rPr>
        <w:t xml:space="preserve"> </w:t>
      </w:r>
      <w:proofErr w:type="spellStart"/>
      <w:r w:rsidRPr="00B41112">
        <w:rPr>
          <w:b/>
          <w:sz w:val="26"/>
          <w:szCs w:val="26"/>
          <w:rPrChange w:id="5485" w:author="Le Minh Nghia" w:date="2019-10-09T10:56:00Z">
            <w:rPr>
              <w:b/>
              <w:sz w:val="28"/>
              <w:szCs w:val="28"/>
            </w:rPr>
          </w:rPrChange>
        </w:rPr>
        <w:t>cụ</w:t>
      </w:r>
      <w:proofErr w:type="spellEnd"/>
      <w:r w:rsidRPr="00B41112">
        <w:rPr>
          <w:b/>
          <w:sz w:val="26"/>
          <w:szCs w:val="26"/>
          <w:rPrChange w:id="5486" w:author="Le Minh Nghia" w:date="2019-10-09T10:56:00Z">
            <w:rPr>
              <w:b/>
              <w:sz w:val="28"/>
              <w:szCs w:val="28"/>
            </w:rPr>
          </w:rPrChange>
        </w:rPr>
        <w:t xml:space="preserve"> </w:t>
      </w:r>
      <w:proofErr w:type="spellStart"/>
      <w:r w:rsidRPr="00B41112">
        <w:rPr>
          <w:b/>
          <w:sz w:val="26"/>
          <w:szCs w:val="26"/>
          <w:rPrChange w:id="5487" w:author="Le Minh Nghia" w:date="2019-10-09T10:56:00Z">
            <w:rPr>
              <w:b/>
              <w:sz w:val="28"/>
              <w:szCs w:val="28"/>
            </w:rPr>
          </w:rPrChange>
        </w:rPr>
        <w:t>thể</w:t>
      </w:r>
      <w:proofErr w:type="spellEnd"/>
    </w:p>
    <w:p w:rsidR="008551E6" w:rsidRPr="00B41112" w:rsidRDefault="008551E6" w:rsidP="00A22430">
      <w:pPr>
        <w:pStyle w:val="ListParagraph"/>
        <w:spacing w:line="360" w:lineRule="auto"/>
        <w:ind w:left="1080"/>
        <w:rPr>
          <w:sz w:val="26"/>
          <w:szCs w:val="26"/>
          <w:rPrChange w:id="5488" w:author="Le Minh Nghia" w:date="2019-10-09T10:56:00Z">
            <w:rPr>
              <w:sz w:val="26"/>
              <w:szCs w:val="26"/>
            </w:rPr>
          </w:rPrChange>
        </w:rPr>
      </w:pPr>
      <w:r w:rsidRPr="00B41112">
        <w:rPr>
          <w:sz w:val="26"/>
          <w:szCs w:val="26"/>
          <w:rPrChange w:id="5489" w:author="Le Minh Nghia" w:date="2019-10-09T10:56:00Z">
            <w:rPr>
              <w:sz w:val="26"/>
              <w:szCs w:val="26"/>
            </w:rPr>
          </w:rPrChange>
        </w:rPr>
        <w:t xml:space="preserve">1. </w:t>
      </w:r>
      <w:proofErr w:type="spellStart"/>
      <w:r w:rsidRPr="00B41112">
        <w:rPr>
          <w:sz w:val="26"/>
          <w:szCs w:val="26"/>
          <w:rPrChange w:id="5490" w:author="Le Minh Nghia" w:date="2019-10-09T10:56:00Z">
            <w:rPr>
              <w:sz w:val="26"/>
              <w:szCs w:val="26"/>
            </w:rPr>
          </w:rPrChange>
        </w:rPr>
        <w:t>Xây</w:t>
      </w:r>
      <w:proofErr w:type="spellEnd"/>
      <w:r w:rsidRPr="00B41112">
        <w:rPr>
          <w:sz w:val="26"/>
          <w:szCs w:val="26"/>
          <w:rPrChange w:id="5491" w:author="Le Minh Nghia" w:date="2019-10-09T10:56:00Z">
            <w:rPr>
              <w:sz w:val="26"/>
              <w:szCs w:val="26"/>
            </w:rPr>
          </w:rPrChange>
        </w:rPr>
        <w:t xml:space="preserve"> </w:t>
      </w:r>
      <w:proofErr w:type="spellStart"/>
      <w:r w:rsidRPr="00B41112">
        <w:rPr>
          <w:sz w:val="26"/>
          <w:szCs w:val="26"/>
          <w:rPrChange w:id="5492" w:author="Le Minh Nghia" w:date="2019-10-09T10:56:00Z">
            <w:rPr>
              <w:sz w:val="26"/>
              <w:szCs w:val="26"/>
            </w:rPr>
          </w:rPrChange>
        </w:rPr>
        <w:t>dựng</w:t>
      </w:r>
      <w:proofErr w:type="spellEnd"/>
      <w:r w:rsidRPr="00B41112">
        <w:rPr>
          <w:sz w:val="26"/>
          <w:szCs w:val="26"/>
          <w:rPrChange w:id="5493" w:author="Le Minh Nghia" w:date="2019-10-09T10:56:00Z">
            <w:rPr>
              <w:sz w:val="26"/>
              <w:szCs w:val="26"/>
            </w:rPr>
          </w:rPrChange>
        </w:rPr>
        <w:t xml:space="preserve"> </w:t>
      </w:r>
      <w:proofErr w:type="spellStart"/>
      <w:r w:rsidRPr="00B41112">
        <w:rPr>
          <w:sz w:val="26"/>
          <w:szCs w:val="26"/>
          <w:rPrChange w:id="5494" w:author="Le Minh Nghia" w:date="2019-10-09T10:56:00Z">
            <w:rPr>
              <w:sz w:val="26"/>
              <w:szCs w:val="26"/>
            </w:rPr>
          </w:rPrChange>
        </w:rPr>
        <w:t>một</w:t>
      </w:r>
      <w:proofErr w:type="spellEnd"/>
      <w:r w:rsidRPr="00B41112">
        <w:rPr>
          <w:sz w:val="26"/>
          <w:szCs w:val="26"/>
          <w:rPrChange w:id="5495" w:author="Le Minh Nghia" w:date="2019-10-09T10:56:00Z">
            <w:rPr>
              <w:sz w:val="26"/>
              <w:szCs w:val="26"/>
            </w:rPr>
          </w:rPrChange>
        </w:rPr>
        <w:t xml:space="preserve"> </w:t>
      </w:r>
      <w:proofErr w:type="spellStart"/>
      <w:r w:rsidRPr="00B41112">
        <w:rPr>
          <w:sz w:val="26"/>
          <w:szCs w:val="26"/>
          <w:rPrChange w:id="5496" w:author="Le Minh Nghia" w:date="2019-10-09T10:56:00Z">
            <w:rPr>
              <w:sz w:val="26"/>
              <w:szCs w:val="26"/>
            </w:rPr>
          </w:rPrChange>
        </w:rPr>
        <w:t>trang</w:t>
      </w:r>
      <w:proofErr w:type="spellEnd"/>
      <w:r w:rsidRPr="00B41112">
        <w:rPr>
          <w:sz w:val="26"/>
          <w:szCs w:val="26"/>
          <w:rPrChange w:id="5497" w:author="Le Minh Nghia" w:date="2019-10-09T10:56:00Z">
            <w:rPr>
              <w:sz w:val="26"/>
              <w:szCs w:val="26"/>
            </w:rPr>
          </w:rPrChange>
        </w:rPr>
        <w:t xml:space="preserve"> </w:t>
      </w:r>
      <w:proofErr w:type="spellStart"/>
      <w:r w:rsidRPr="00B41112">
        <w:rPr>
          <w:sz w:val="26"/>
          <w:szCs w:val="26"/>
          <w:rPrChange w:id="5498" w:author="Le Minh Nghia" w:date="2019-10-09T10:56:00Z">
            <w:rPr>
              <w:sz w:val="26"/>
              <w:szCs w:val="26"/>
            </w:rPr>
          </w:rPrChange>
        </w:rPr>
        <w:t>riêng</w:t>
      </w:r>
      <w:proofErr w:type="spellEnd"/>
      <w:r w:rsidRPr="00B41112">
        <w:rPr>
          <w:sz w:val="26"/>
          <w:szCs w:val="26"/>
          <w:rPrChange w:id="5499" w:author="Le Minh Nghia" w:date="2019-10-09T10:56:00Z">
            <w:rPr>
              <w:sz w:val="26"/>
              <w:szCs w:val="26"/>
            </w:rPr>
          </w:rPrChange>
        </w:rPr>
        <w:t xml:space="preserve"> </w:t>
      </w:r>
      <w:proofErr w:type="spellStart"/>
      <w:r w:rsidRPr="00B41112">
        <w:rPr>
          <w:sz w:val="26"/>
          <w:szCs w:val="26"/>
          <w:rPrChange w:id="5500" w:author="Le Minh Nghia" w:date="2019-10-09T10:56:00Z">
            <w:rPr>
              <w:sz w:val="26"/>
              <w:szCs w:val="26"/>
            </w:rPr>
          </w:rPrChange>
        </w:rPr>
        <w:t>để</w:t>
      </w:r>
      <w:proofErr w:type="spellEnd"/>
      <w:r w:rsidRPr="00B41112">
        <w:rPr>
          <w:sz w:val="26"/>
          <w:szCs w:val="26"/>
          <w:rPrChange w:id="5501" w:author="Le Minh Nghia" w:date="2019-10-09T10:56:00Z">
            <w:rPr>
              <w:sz w:val="26"/>
              <w:szCs w:val="26"/>
            </w:rPr>
          </w:rPrChange>
        </w:rPr>
        <w:t xml:space="preserve"> </w:t>
      </w:r>
      <w:proofErr w:type="spellStart"/>
      <w:r w:rsidRPr="00B41112">
        <w:rPr>
          <w:sz w:val="26"/>
          <w:szCs w:val="26"/>
          <w:rPrChange w:id="5502" w:author="Le Minh Nghia" w:date="2019-10-09T10:56:00Z">
            <w:rPr>
              <w:sz w:val="26"/>
              <w:szCs w:val="26"/>
            </w:rPr>
          </w:rPrChange>
        </w:rPr>
        <w:t>thực</w:t>
      </w:r>
      <w:proofErr w:type="spellEnd"/>
      <w:r w:rsidRPr="00B41112">
        <w:rPr>
          <w:sz w:val="26"/>
          <w:szCs w:val="26"/>
          <w:rPrChange w:id="5503" w:author="Le Minh Nghia" w:date="2019-10-09T10:56:00Z">
            <w:rPr>
              <w:sz w:val="26"/>
              <w:szCs w:val="26"/>
            </w:rPr>
          </w:rPrChange>
        </w:rPr>
        <w:t xml:space="preserve"> </w:t>
      </w:r>
      <w:proofErr w:type="spellStart"/>
      <w:r w:rsidRPr="00B41112">
        <w:rPr>
          <w:sz w:val="26"/>
          <w:szCs w:val="26"/>
          <w:rPrChange w:id="5504" w:author="Le Minh Nghia" w:date="2019-10-09T10:56:00Z">
            <w:rPr>
              <w:sz w:val="26"/>
              <w:szCs w:val="26"/>
            </w:rPr>
          </w:rPrChange>
        </w:rPr>
        <w:t>hiện</w:t>
      </w:r>
      <w:proofErr w:type="spellEnd"/>
      <w:r w:rsidRPr="00B41112">
        <w:rPr>
          <w:sz w:val="26"/>
          <w:szCs w:val="26"/>
          <w:rPrChange w:id="5505" w:author="Le Minh Nghia" w:date="2019-10-09T10:56:00Z">
            <w:rPr>
              <w:sz w:val="26"/>
              <w:szCs w:val="26"/>
            </w:rPr>
          </w:rPrChange>
        </w:rPr>
        <w:t xml:space="preserve"> </w:t>
      </w:r>
      <w:proofErr w:type="spellStart"/>
      <w:r w:rsidRPr="00B41112">
        <w:rPr>
          <w:sz w:val="26"/>
          <w:szCs w:val="26"/>
          <w:rPrChange w:id="5506" w:author="Le Minh Nghia" w:date="2019-10-09T10:56:00Z">
            <w:rPr>
              <w:sz w:val="26"/>
              <w:szCs w:val="26"/>
            </w:rPr>
          </w:rPrChange>
        </w:rPr>
        <w:t>các</w:t>
      </w:r>
      <w:proofErr w:type="spellEnd"/>
      <w:r w:rsidRPr="00B41112">
        <w:rPr>
          <w:sz w:val="26"/>
          <w:szCs w:val="26"/>
          <w:rPrChange w:id="5507" w:author="Le Minh Nghia" w:date="2019-10-09T10:56:00Z">
            <w:rPr>
              <w:sz w:val="26"/>
              <w:szCs w:val="26"/>
            </w:rPr>
          </w:rPrChange>
        </w:rPr>
        <w:t xml:space="preserve"> </w:t>
      </w:r>
      <w:proofErr w:type="spellStart"/>
      <w:r w:rsidRPr="00B41112">
        <w:rPr>
          <w:sz w:val="26"/>
          <w:szCs w:val="26"/>
          <w:rPrChange w:id="5508" w:author="Le Minh Nghia" w:date="2019-10-09T10:56:00Z">
            <w:rPr>
              <w:sz w:val="26"/>
              <w:szCs w:val="26"/>
            </w:rPr>
          </w:rPrChange>
        </w:rPr>
        <w:t>chức</w:t>
      </w:r>
      <w:proofErr w:type="spellEnd"/>
      <w:r w:rsidRPr="00B41112">
        <w:rPr>
          <w:sz w:val="26"/>
          <w:szCs w:val="26"/>
          <w:rPrChange w:id="5509" w:author="Le Minh Nghia" w:date="2019-10-09T10:56:00Z">
            <w:rPr>
              <w:sz w:val="26"/>
              <w:szCs w:val="26"/>
            </w:rPr>
          </w:rPrChange>
        </w:rPr>
        <w:t xml:space="preserve"> </w:t>
      </w:r>
      <w:proofErr w:type="spellStart"/>
      <w:r w:rsidRPr="00B41112">
        <w:rPr>
          <w:sz w:val="26"/>
          <w:szCs w:val="26"/>
          <w:rPrChange w:id="5510" w:author="Le Minh Nghia" w:date="2019-10-09T10:56:00Z">
            <w:rPr>
              <w:sz w:val="26"/>
              <w:szCs w:val="26"/>
            </w:rPr>
          </w:rPrChange>
        </w:rPr>
        <w:t>năng</w:t>
      </w:r>
      <w:proofErr w:type="spellEnd"/>
      <w:r w:rsidRPr="00B41112">
        <w:rPr>
          <w:sz w:val="26"/>
          <w:szCs w:val="26"/>
          <w:rPrChange w:id="5511" w:author="Le Minh Nghia" w:date="2019-10-09T10:56:00Z">
            <w:rPr>
              <w:sz w:val="26"/>
              <w:szCs w:val="26"/>
            </w:rPr>
          </w:rPrChange>
        </w:rPr>
        <w:t xml:space="preserve"> </w:t>
      </w:r>
      <w:proofErr w:type="spellStart"/>
      <w:r w:rsidRPr="00B41112">
        <w:rPr>
          <w:sz w:val="26"/>
          <w:szCs w:val="26"/>
          <w:rPrChange w:id="5512" w:author="Le Minh Nghia" w:date="2019-10-09T10:56:00Z">
            <w:rPr>
              <w:sz w:val="26"/>
              <w:szCs w:val="26"/>
            </w:rPr>
          </w:rPrChange>
        </w:rPr>
        <w:t>cho</w:t>
      </w:r>
      <w:proofErr w:type="spellEnd"/>
      <w:r w:rsidRPr="00B41112">
        <w:rPr>
          <w:sz w:val="26"/>
          <w:szCs w:val="26"/>
          <w:rPrChange w:id="5513" w:author="Le Minh Nghia" w:date="2019-10-09T10:56:00Z">
            <w:rPr>
              <w:sz w:val="26"/>
              <w:szCs w:val="26"/>
            </w:rPr>
          </w:rPrChange>
        </w:rPr>
        <w:t xml:space="preserve"> </w:t>
      </w:r>
      <w:proofErr w:type="spellStart"/>
      <w:r w:rsidRPr="00B41112">
        <w:rPr>
          <w:sz w:val="26"/>
          <w:szCs w:val="26"/>
          <w:rPrChange w:id="5514" w:author="Le Minh Nghia" w:date="2019-10-09T10:56:00Z">
            <w:rPr>
              <w:sz w:val="26"/>
              <w:szCs w:val="26"/>
            </w:rPr>
          </w:rPrChange>
        </w:rPr>
        <w:t>phân</w:t>
      </w:r>
      <w:proofErr w:type="spellEnd"/>
      <w:r w:rsidRPr="00B41112">
        <w:rPr>
          <w:sz w:val="26"/>
          <w:szCs w:val="26"/>
          <w:rPrChange w:id="5515" w:author="Le Minh Nghia" w:date="2019-10-09T10:56:00Z">
            <w:rPr>
              <w:sz w:val="26"/>
              <w:szCs w:val="26"/>
            </w:rPr>
          </w:rPrChange>
        </w:rPr>
        <w:t xml:space="preserve"> </w:t>
      </w:r>
      <w:proofErr w:type="spellStart"/>
      <w:r w:rsidRPr="00B41112">
        <w:rPr>
          <w:sz w:val="26"/>
          <w:szCs w:val="26"/>
          <w:rPrChange w:id="5516" w:author="Le Minh Nghia" w:date="2019-10-09T10:56:00Z">
            <w:rPr>
              <w:sz w:val="26"/>
              <w:szCs w:val="26"/>
            </w:rPr>
          </w:rPrChange>
        </w:rPr>
        <w:t>hệ</w:t>
      </w:r>
      <w:proofErr w:type="spellEnd"/>
      <w:r w:rsidRPr="00B41112">
        <w:rPr>
          <w:sz w:val="26"/>
          <w:szCs w:val="26"/>
          <w:rPrChange w:id="5517" w:author="Le Minh Nghia" w:date="2019-10-09T10:56:00Z">
            <w:rPr>
              <w:sz w:val="26"/>
              <w:szCs w:val="26"/>
            </w:rPr>
          </w:rPrChange>
        </w:rPr>
        <w:t xml:space="preserve"> </w:t>
      </w:r>
      <w:proofErr w:type="spellStart"/>
      <w:r w:rsidRPr="00B41112">
        <w:rPr>
          <w:sz w:val="26"/>
          <w:szCs w:val="26"/>
          <w:rPrChange w:id="5518" w:author="Le Minh Nghia" w:date="2019-10-09T10:56:00Z">
            <w:rPr>
              <w:sz w:val="26"/>
              <w:szCs w:val="26"/>
            </w:rPr>
          </w:rPrChange>
        </w:rPr>
        <w:t>quản</w:t>
      </w:r>
      <w:proofErr w:type="spellEnd"/>
      <w:r w:rsidRPr="00B41112">
        <w:rPr>
          <w:sz w:val="26"/>
          <w:szCs w:val="26"/>
          <w:rPrChange w:id="5519" w:author="Le Minh Nghia" w:date="2019-10-09T10:56:00Z">
            <w:rPr>
              <w:sz w:val="26"/>
              <w:szCs w:val="26"/>
            </w:rPr>
          </w:rPrChange>
        </w:rPr>
        <w:t xml:space="preserve"> </w:t>
      </w:r>
      <w:proofErr w:type="spellStart"/>
      <w:r w:rsidRPr="00B41112">
        <w:rPr>
          <w:sz w:val="26"/>
          <w:szCs w:val="26"/>
          <w:rPrChange w:id="5520" w:author="Le Minh Nghia" w:date="2019-10-09T10:56:00Z">
            <w:rPr>
              <w:sz w:val="26"/>
              <w:szCs w:val="26"/>
            </w:rPr>
          </w:rPrChange>
        </w:rPr>
        <w:t>trị</w:t>
      </w:r>
      <w:proofErr w:type="spellEnd"/>
      <w:r w:rsidRPr="00B41112">
        <w:rPr>
          <w:sz w:val="26"/>
          <w:szCs w:val="26"/>
          <w:rPrChange w:id="5521" w:author="Le Minh Nghia" w:date="2019-10-09T10:56:00Z">
            <w:rPr>
              <w:sz w:val="26"/>
              <w:szCs w:val="26"/>
            </w:rPr>
          </w:rPrChange>
        </w:rPr>
        <w:t xml:space="preserve"> </w:t>
      </w:r>
      <w:proofErr w:type="spellStart"/>
      <w:r w:rsidRPr="00B41112">
        <w:rPr>
          <w:sz w:val="26"/>
          <w:szCs w:val="26"/>
          <w:rPrChange w:id="5522" w:author="Le Minh Nghia" w:date="2019-10-09T10:56:00Z">
            <w:rPr>
              <w:sz w:val="26"/>
              <w:szCs w:val="26"/>
            </w:rPr>
          </w:rPrChange>
        </w:rPr>
        <w:t>viên</w:t>
      </w:r>
      <w:proofErr w:type="spellEnd"/>
      <w:r w:rsidRPr="00B41112">
        <w:rPr>
          <w:sz w:val="26"/>
          <w:szCs w:val="26"/>
          <w:rPrChange w:id="5523" w:author="Le Minh Nghia" w:date="2019-10-09T10:56:00Z">
            <w:rPr>
              <w:sz w:val="26"/>
              <w:szCs w:val="26"/>
            </w:rPr>
          </w:rPrChange>
        </w:rPr>
        <w:t xml:space="preserve"> </w:t>
      </w:r>
      <w:proofErr w:type="spellStart"/>
      <w:r w:rsidRPr="00B41112">
        <w:rPr>
          <w:sz w:val="26"/>
          <w:szCs w:val="26"/>
          <w:rPrChange w:id="5524" w:author="Le Minh Nghia" w:date="2019-10-09T10:56:00Z">
            <w:rPr>
              <w:sz w:val="26"/>
              <w:szCs w:val="26"/>
            </w:rPr>
          </w:rPrChange>
        </w:rPr>
        <w:t>của</w:t>
      </w:r>
      <w:proofErr w:type="spellEnd"/>
      <w:r w:rsidRPr="00B41112">
        <w:rPr>
          <w:sz w:val="26"/>
          <w:szCs w:val="26"/>
          <w:rPrChange w:id="5525" w:author="Le Minh Nghia" w:date="2019-10-09T10:56:00Z">
            <w:rPr>
              <w:sz w:val="26"/>
              <w:szCs w:val="26"/>
            </w:rPr>
          </w:rPrChange>
        </w:rPr>
        <w:t xml:space="preserve"> </w:t>
      </w:r>
      <w:proofErr w:type="spellStart"/>
      <w:r w:rsidRPr="00B41112">
        <w:rPr>
          <w:sz w:val="26"/>
          <w:szCs w:val="26"/>
          <w:rPrChange w:id="5526" w:author="Le Minh Nghia" w:date="2019-10-09T10:56:00Z">
            <w:rPr>
              <w:sz w:val="26"/>
              <w:szCs w:val="26"/>
            </w:rPr>
          </w:rPrChange>
        </w:rPr>
        <w:t>hệ</w:t>
      </w:r>
      <w:proofErr w:type="spellEnd"/>
      <w:r w:rsidRPr="00B41112">
        <w:rPr>
          <w:sz w:val="26"/>
          <w:szCs w:val="26"/>
          <w:rPrChange w:id="5527" w:author="Le Minh Nghia" w:date="2019-10-09T10:56:00Z">
            <w:rPr>
              <w:sz w:val="26"/>
              <w:szCs w:val="26"/>
            </w:rPr>
          </w:rPrChange>
        </w:rPr>
        <w:t xml:space="preserve"> </w:t>
      </w:r>
      <w:proofErr w:type="spellStart"/>
      <w:r w:rsidRPr="00B41112">
        <w:rPr>
          <w:sz w:val="26"/>
          <w:szCs w:val="26"/>
          <w:rPrChange w:id="5528" w:author="Le Minh Nghia" w:date="2019-10-09T10:56:00Z">
            <w:rPr>
              <w:sz w:val="26"/>
              <w:szCs w:val="26"/>
            </w:rPr>
          </w:rPrChange>
        </w:rPr>
        <w:t>thống</w:t>
      </w:r>
      <w:proofErr w:type="spellEnd"/>
      <w:del w:id="5529" w:author="Le Minh Nghia" w:date="2019-10-09T10:03:00Z">
        <w:r w:rsidRPr="00B41112" w:rsidDel="00E70C55">
          <w:rPr>
            <w:sz w:val="26"/>
            <w:szCs w:val="26"/>
            <w:rPrChange w:id="5530" w:author="Le Minh Nghia" w:date="2019-10-09T10:56:00Z">
              <w:rPr>
                <w:sz w:val="26"/>
                <w:szCs w:val="26"/>
              </w:rPr>
            </w:rPrChange>
          </w:rPr>
          <w:delText xml:space="preserve"> </w:delText>
        </w:r>
      </w:del>
      <w:r w:rsidRPr="00B41112">
        <w:rPr>
          <w:sz w:val="26"/>
          <w:szCs w:val="26"/>
          <w:rPrChange w:id="5531" w:author="Le Minh Nghia" w:date="2019-10-09T10:56:00Z">
            <w:rPr>
              <w:sz w:val="26"/>
              <w:szCs w:val="26"/>
            </w:rPr>
          </w:rPrChange>
        </w:rPr>
        <w:t>.</w:t>
      </w:r>
    </w:p>
    <w:p w:rsidR="008551E6" w:rsidRPr="00B41112" w:rsidRDefault="008551E6" w:rsidP="00A22430">
      <w:pPr>
        <w:pStyle w:val="ListParagraph"/>
        <w:spacing w:line="360" w:lineRule="auto"/>
        <w:ind w:left="1080"/>
        <w:rPr>
          <w:sz w:val="26"/>
          <w:szCs w:val="26"/>
          <w:rPrChange w:id="5532" w:author="Le Minh Nghia" w:date="2019-10-09T10:56:00Z">
            <w:rPr>
              <w:sz w:val="26"/>
              <w:szCs w:val="26"/>
            </w:rPr>
          </w:rPrChange>
        </w:rPr>
      </w:pPr>
      <w:r w:rsidRPr="00B41112">
        <w:rPr>
          <w:sz w:val="26"/>
          <w:szCs w:val="26"/>
          <w:rPrChange w:id="5533" w:author="Le Minh Nghia" w:date="2019-10-09T10:56:00Z">
            <w:rPr>
              <w:sz w:val="26"/>
              <w:szCs w:val="26"/>
            </w:rPr>
          </w:rPrChange>
        </w:rPr>
        <w:t xml:space="preserve">2. </w:t>
      </w:r>
      <w:proofErr w:type="spellStart"/>
      <w:r w:rsidRPr="00B41112">
        <w:rPr>
          <w:sz w:val="26"/>
          <w:szCs w:val="26"/>
          <w:rPrChange w:id="5534" w:author="Le Minh Nghia" w:date="2019-10-09T10:56:00Z">
            <w:rPr>
              <w:sz w:val="26"/>
              <w:szCs w:val="26"/>
            </w:rPr>
          </w:rPrChange>
        </w:rPr>
        <w:t>Xây</w:t>
      </w:r>
      <w:proofErr w:type="spellEnd"/>
      <w:r w:rsidRPr="00B41112">
        <w:rPr>
          <w:sz w:val="26"/>
          <w:szCs w:val="26"/>
          <w:rPrChange w:id="5535" w:author="Le Minh Nghia" w:date="2019-10-09T10:56:00Z">
            <w:rPr>
              <w:sz w:val="26"/>
              <w:szCs w:val="26"/>
            </w:rPr>
          </w:rPrChange>
        </w:rPr>
        <w:t xml:space="preserve"> </w:t>
      </w:r>
      <w:proofErr w:type="spellStart"/>
      <w:r w:rsidRPr="00B41112">
        <w:rPr>
          <w:sz w:val="26"/>
          <w:szCs w:val="26"/>
          <w:rPrChange w:id="5536" w:author="Le Minh Nghia" w:date="2019-10-09T10:56:00Z">
            <w:rPr>
              <w:sz w:val="26"/>
              <w:szCs w:val="26"/>
            </w:rPr>
          </w:rPrChange>
        </w:rPr>
        <w:t>dựng</w:t>
      </w:r>
      <w:proofErr w:type="spellEnd"/>
      <w:r w:rsidRPr="00B41112">
        <w:rPr>
          <w:sz w:val="26"/>
          <w:szCs w:val="26"/>
          <w:rPrChange w:id="5537" w:author="Le Minh Nghia" w:date="2019-10-09T10:56:00Z">
            <w:rPr>
              <w:sz w:val="26"/>
              <w:szCs w:val="26"/>
            </w:rPr>
          </w:rPrChange>
        </w:rPr>
        <w:t xml:space="preserve"> </w:t>
      </w:r>
      <w:proofErr w:type="spellStart"/>
      <w:r w:rsidRPr="00B41112">
        <w:rPr>
          <w:sz w:val="26"/>
          <w:szCs w:val="26"/>
          <w:rPrChange w:id="5538" w:author="Le Minh Nghia" w:date="2019-10-09T10:56:00Z">
            <w:rPr>
              <w:sz w:val="26"/>
              <w:szCs w:val="26"/>
            </w:rPr>
          </w:rPrChange>
        </w:rPr>
        <w:t>một</w:t>
      </w:r>
      <w:proofErr w:type="spellEnd"/>
      <w:r w:rsidRPr="00B41112">
        <w:rPr>
          <w:sz w:val="26"/>
          <w:szCs w:val="26"/>
          <w:rPrChange w:id="5539" w:author="Le Minh Nghia" w:date="2019-10-09T10:56:00Z">
            <w:rPr>
              <w:sz w:val="26"/>
              <w:szCs w:val="26"/>
            </w:rPr>
          </w:rPrChange>
        </w:rPr>
        <w:t xml:space="preserve"> </w:t>
      </w:r>
      <w:proofErr w:type="spellStart"/>
      <w:r w:rsidRPr="00B41112">
        <w:rPr>
          <w:sz w:val="26"/>
          <w:szCs w:val="26"/>
          <w:rPrChange w:id="5540" w:author="Le Minh Nghia" w:date="2019-10-09T10:56:00Z">
            <w:rPr>
              <w:sz w:val="26"/>
              <w:szCs w:val="26"/>
            </w:rPr>
          </w:rPrChange>
        </w:rPr>
        <w:t>trang</w:t>
      </w:r>
      <w:proofErr w:type="spellEnd"/>
      <w:r w:rsidRPr="00B41112">
        <w:rPr>
          <w:sz w:val="26"/>
          <w:szCs w:val="26"/>
          <w:rPrChange w:id="5541" w:author="Le Minh Nghia" w:date="2019-10-09T10:56:00Z">
            <w:rPr>
              <w:sz w:val="26"/>
              <w:szCs w:val="26"/>
            </w:rPr>
          </w:rPrChange>
        </w:rPr>
        <w:t xml:space="preserve"> </w:t>
      </w:r>
      <w:proofErr w:type="spellStart"/>
      <w:r w:rsidRPr="00B41112">
        <w:rPr>
          <w:sz w:val="26"/>
          <w:szCs w:val="26"/>
          <w:rPrChange w:id="5542" w:author="Le Minh Nghia" w:date="2019-10-09T10:56:00Z">
            <w:rPr>
              <w:sz w:val="26"/>
              <w:szCs w:val="26"/>
            </w:rPr>
          </w:rPrChange>
        </w:rPr>
        <w:t>riêng</w:t>
      </w:r>
      <w:proofErr w:type="spellEnd"/>
      <w:r w:rsidRPr="00B41112">
        <w:rPr>
          <w:sz w:val="26"/>
          <w:szCs w:val="26"/>
          <w:rPrChange w:id="5543" w:author="Le Minh Nghia" w:date="2019-10-09T10:56:00Z">
            <w:rPr>
              <w:sz w:val="26"/>
              <w:szCs w:val="26"/>
            </w:rPr>
          </w:rPrChange>
        </w:rPr>
        <w:t xml:space="preserve"> </w:t>
      </w:r>
      <w:proofErr w:type="spellStart"/>
      <w:r w:rsidRPr="00B41112">
        <w:rPr>
          <w:sz w:val="26"/>
          <w:szCs w:val="26"/>
          <w:rPrChange w:id="5544" w:author="Le Minh Nghia" w:date="2019-10-09T10:56:00Z">
            <w:rPr>
              <w:sz w:val="26"/>
              <w:szCs w:val="26"/>
            </w:rPr>
          </w:rPrChange>
        </w:rPr>
        <w:t>để</w:t>
      </w:r>
      <w:proofErr w:type="spellEnd"/>
      <w:r w:rsidRPr="00B41112">
        <w:rPr>
          <w:sz w:val="26"/>
          <w:szCs w:val="26"/>
          <w:rPrChange w:id="5545" w:author="Le Minh Nghia" w:date="2019-10-09T10:56:00Z">
            <w:rPr>
              <w:sz w:val="26"/>
              <w:szCs w:val="26"/>
            </w:rPr>
          </w:rPrChange>
        </w:rPr>
        <w:t xml:space="preserve"> </w:t>
      </w:r>
      <w:proofErr w:type="spellStart"/>
      <w:r w:rsidRPr="00B41112">
        <w:rPr>
          <w:sz w:val="26"/>
          <w:szCs w:val="26"/>
          <w:rPrChange w:id="5546" w:author="Le Minh Nghia" w:date="2019-10-09T10:56:00Z">
            <w:rPr>
              <w:sz w:val="26"/>
              <w:szCs w:val="26"/>
            </w:rPr>
          </w:rPrChange>
        </w:rPr>
        <w:t>thực</w:t>
      </w:r>
      <w:proofErr w:type="spellEnd"/>
      <w:r w:rsidRPr="00B41112">
        <w:rPr>
          <w:sz w:val="26"/>
          <w:szCs w:val="26"/>
          <w:rPrChange w:id="5547" w:author="Le Minh Nghia" w:date="2019-10-09T10:56:00Z">
            <w:rPr>
              <w:sz w:val="26"/>
              <w:szCs w:val="26"/>
            </w:rPr>
          </w:rPrChange>
        </w:rPr>
        <w:t xml:space="preserve"> </w:t>
      </w:r>
      <w:proofErr w:type="spellStart"/>
      <w:r w:rsidRPr="00B41112">
        <w:rPr>
          <w:sz w:val="26"/>
          <w:szCs w:val="26"/>
          <w:rPrChange w:id="5548" w:author="Le Minh Nghia" w:date="2019-10-09T10:56:00Z">
            <w:rPr>
              <w:sz w:val="26"/>
              <w:szCs w:val="26"/>
            </w:rPr>
          </w:rPrChange>
        </w:rPr>
        <w:t>hiện</w:t>
      </w:r>
      <w:proofErr w:type="spellEnd"/>
      <w:r w:rsidRPr="00B41112">
        <w:rPr>
          <w:sz w:val="26"/>
          <w:szCs w:val="26"/>
          <w:rPrChange w:id="5549" w:author="Le Minh Nghia" w:date="2019-10-09T10:56:00Z">
            <w:rPr>
              <w:sz w:val="26"/>
              <w:szCs w:val="26"/>
            </w:rPr>
          </w:rPrChange>
        </w:rPr>
        <w:t xml:space="preserve"> </w:t>
      </w:r>
      <w:proofErr w:type="spellStart"/>
      <w:r w:rsidRPr="00B41112">
        <w:rPr>
          <w:sz w:val="26"/>
          <w:szCs w:val="26"/>
          <w:rPrChange w:id="5550" w:author="Le Minh Nghia" w:date="2019-10-09T10:56:00Z">
            <w:rPr>
              <w:sz w:val="26"/>
              <w:szCs w:val="26"/>
            </w:rPr>
          </w:rPrChange>
        </w:rPr>
        <w:t>các</w:t>
      </w:r>
      <w:proofErr w:type="spellEnd"/>
      <w:r w:rsidRPr="00B41112">
        <w:rPr>
          <w:sz w:val="26"/>
          <w:szCs w:val="26"/>
          <w:rPrChange w:id="5551" w:author="Le Minh Nghia" w:date="2019-10-09T10:56:00Z">
            <w:rPr>
              <w:sz w:val="26"/>
              <w:szCs w:val="26"/>
            </w:rPr>
          </w:rPrChange>
        </w:rPr>
        <w:t xml:space="preserve"> </w:t>
      </w:r>
      <w:proofErr w:type="spellStart"/>
      <w:r w:rsidRPr="00B41112">
        <w:rPr>
          <w:sz w:val="26"/>
          <w:szCs w:val="26"/>
          <w:rPrChange w:id="5552" w:author="Le Minh Nghia" w:date="2019-10-09T10:56:00Z">
            <w:rPr>
              <w:sz w:val="26"/>
              <w:szCs w:val="26"/>
            </w:rPr>
          </w:rPrChange>
        </w:rPr>
        <w:t>chức</w:t>
      </w:r>
      <w:proofErr w:type="spellEnd"/>
      <w:r w:rsidRPr="00B41112">
        <w:rPr>
          <w:sz w:val="26"/>
          <w:szCs w:val="26"/>
          <w:rPrChange w:id="5553" w:author="Le Minh Nghia" w:date="2019-10-09T10:56:00Z">
            <w:rPr>
              <w:sz w:val="26"/>
              <w:szCs w:val="26"/>
            </w:rPr>
          </w:rPrChange>
        </w:rPr>
        <w:t xml:space="preserve"> </w:t>
      </w:r>
      <w:proofErr w:type="spellStart"/>
      <w:r w:rsidRPr="00B41112">
        <w:rPr>
          <w:sz w:val="26"/>
          <w:szCs w:val="26"/>
          <w:rPrChange w:id="5554" w:author="Le Minh Nghia" w:date="2019-10-09T10:56:00Z">
            <w:rPr>
              <w:sz w:val="26"/>
              <w:szCs w:val="26"/>
            </w:rPr>
          </w:rPrChange>
        </w:rPr>
        <w:t>năng</w:t>
      </w:r>
      <w:proofErr w:type="spellEnd"/>
      <w:r w:rsidRPr="00B41112">
        <w:rPr>
          <w:sz w:val="26"/>
          <w:szCs w:val="26"/>
          <w:rPrChange w:id="5555" w:author="Le Minh Nghia" w:date="2019-10-09T10:56:00Z">
            <w:rPr>
              <w:sz w:val="26"/>
              <w:szCs w:val="26"/>
            </w:rPr>
          </w:rPrChange>
        </w:rPr>
        <w:t xml:space="preserve"> </w:t>
      </w:r>
      <w:proofErr w:type="spellStart"/>
      <w:r w:rsidRPr="00B41112">
        <w:rPr>
          <w:sz w:val="26"/>
          <w:szCs w:val="26"/>
          <w:rPrChange w:id="5556" w:author="Le Minh Nghia" w:date="2019-10-09T10:56:00Z">
            <w:rPr>
              <w:sz w:val="26"/>
              <w:szCs w:val="26"/>
            </w:rPr>
          </w:rPrChange>
        </w:rPr>
        <w:t>cho</w:t>
      </w:r>
      <w:proofErr w:type="spellEnd"/>
      <w:r w:rsidRPr="00B41112">
        <w:rPr>
          <w:sz w:val="26"/>
          <w:szCs w:val="26"/>
          <w:rPrChange w:id="5557" w:author="Le Minh Nghia" w:date="2019-10-09T10:56:00Z">
            <w:rPr>
              <w:sz w:val="26"/>
              <w:szCs w:val="26"/>
            </w:rPr>
          </w:rPrChange>
        </w:rPr>
        <w:t xml:space="preserve"> </w:t>
      </w:r>
      <w:proofErr w:type="spellStart"/>
      <w:r w:rsidRPr="00B41112">
        <w:rPr>
          <w:sz w:val="26"/>
          <w:szCs w:val="26"/>
          <w:rPrChange w:id="5558" w:author="Le Minh Nghia" w:date="2019-10-09T10:56:00Z">
            <w:rPr>
              <w:sz w:val="26"/>
              <w:szCs w:val="26"/>
            </w:rPr>
          </w:rPrChange>
        </w:rPr>
        <w:t>phân</w:t>
      </w:r>
      <w:proofErr w:type="spellEnd"/>
      <w:r w:rsidRPr="00B41112">
        <w:rPr>
          <w:sz w:val="26"/>
          <w:szCs w:val="26"/>
          <w:rPrChange w:id="5559" w:author="Le Minh Nghia" w:date="2019-10-09T10:56:00Z">
            <w:rPr>
              <w:sz w:val="26"/>
              <w:szCs w:val="26"/>
            </w:rPr>
          </w:rPrChange>
        </w:rPr>
        <w:t xml:space="preserve"> </w:t>
      </w:r>
      <w:proofErr w:type="spellStart"/>
      <w:r w:rsidRPr="00B41112">
        <w:rPr>
          <w:sz w:val="26"/>
          <w:szCs w:val="26"/>
          <w:rPrChange w:id="5560" w:author="Le Minh Nghia" w:date="2019-10-09T10:56:00Z">
            <w:rPr>
              <w:sz w:val="26"/>
              <w:szCs w:val="26"/>
            </w:rPr>
          </w:rPrChange>
        </w:rPr>
        <w:t>hệ</w:t>
      </w:r>
      <w:proofErr w:type="spellEnd"/>
      <w:r w:rsidRPr="00B41112">
        <w:rPr>
          <w:sz w:val="26"/>
          <w:szCs w:val="26"/>
          <w:rPrChange w:id="5561" w:author="Le Minh Nghia" w:date="2019-10-09T10:56:00Z">
            <w:rPr>
              <w:sz w:val="26"/>
              <w:szCs w:val="26"/>
            </w:rPr>
          </w:rPrChange>
        </w:rPr>
        <w:t xml:space="preserve"> </w:t>
      </w:r>
      <w:proofErr w:type="spellStart"/>
      <w:r w:rsidRPr="00B41112">
        <w:rPr>
          <w:sz w:val="26"/>
          <w:szCs w:val="26"/>
          <w:rPrChange w:id="5562" w:author="Le Minh Nghia" w:date="2019-10-09T10:56:00Z">
            <w:rPr>
              <w:sz w:val="26"/>
              <w:szCs w:val="26"/>
            </w:rPr>
          </w:rPrChange>
        </w:rPr>
        <w:t>cựu</w:t>
      </w:r>
      <w:proofErr w:type="spellEnd"/>
      <w:r w:rsidRPr="00B41112">
        <w:rPr>
          <w:sz w:val="26"/>
          <w:szCs w:val="26"/>
          <w:rPrChange w:id="5563" w:author="Le Minh Nghia" w:date="2019-10-09T10:56:00Z">
            <w:rPr>
              <w:sz w:val="26"/>
              <w:szCs w:val="26"/>
            </w:rPr>
          </w:rPrChange>
        </w:rPr>
        <w:t xml:space="preserve"> </w:t>
      </w:r>
      <w:proofErr w:type="spellStart"/>
      <w:r w:rsidRPr="00B41112">
        <w:rPr>
          <w:sz w:val="26"/>
          <w:szCs w:val="26"/>
          <w:rPrChange w:id="5564" w:author="Le Minh Nghia" w:date="2019-10-09T10:56:00Z">
            <w:rPr>
              <w:sz w:val="26"/>
              <w:szCs w:val="26"/>
            </w:rPr>
          </w:rPrChange>
        </w:rPr>
        <w:t>sinh</w:t>
      </w:r>
      <w:proofErr w:type="spellEnd"/>
      <w:r w:rsidRPr="00B41112">
        <w:rPr>
          <w:sz w:val="26"/>
          <w:szCs w:val="26"/>
          <w:rPrChange w:id="5565" w:author="Le Minh Nghia" w:date="2019-10-09T10:56:00Z">
            <w:rPr>
              <w:sz w:val="26"/>
              <w:szCs w:val="26"/>
            </w:rPr>
          </w:rPrChange>
        </w:rPr>
        <w:t xml:space="preserve"> </w:t>
      </w:r>
      <w:proofErr w:type="spellStart"/>
      <w:r w:rsidRPr="00B41112">
        <w:rPr>
          <w:sz w:val="26"/>
          <w:szCs w:val="26"/>
          <w:rPrChange w:id="5566" w:author="Le Minh Nghia" w:date="2019-10-09T10:56:00Z">
            <w:rPr>
              <w:sz w:val="26"/>
              <w:szCs w:val="26"/>
            </w:rPr>
          </w:rPrChange>
        </w:rPr>
        <w:t>viên</w:t>
      </w:r>
      <w:proofErr w:type="spellEnd"/>
      <w:r w:rsidRPr="00B41112">
        <w:rPr>
          <w:sz w:val="26"/>
          <w:szCs w:val="26"/>
          <w:rPrChange w:id="5567" w:author="Le Minh Nghia" w:date="2019-10-09T10:56:00Z">
            <w:rPr>
              <w:sz w:val="26"/>
              <w:szCs w:val="26"/>
            </w:rPr>
          </w:rPrChange>
        </w:rPr>
        <w:t xml:space="preserve"> </w:t>
      </w:r>
      <w:proofErr w:type="spellStart"/>
      <w:r w:rsidRPr="00B41112">
        <w:rPr>
          <w:sz w:val="26"/>
          <w:szCs w:val="26"/>
          <w:rPrChange w:id="5568" w:author="Le Minh Nghia" w:date="2019-10-09T10:56:00Z">
            <w:rPr>
              <w:sz w:val="26"/>
              <w:szCs w:val="26"/>
            </w:rPr>
          </w:rPrChange>
        </w:rPr>
        <w:t>của</w:t>
      </w:r>
      <w:proofErr w:type="spellEnd"/>
      <w:r w:rsidRPr="00B41112">
        <w:rPr>
          <w:sz w:val="26"/>
          <w:szCs w:val="26"/>
          <w:rPrChange w:id="5569" w:author="Le Minh Nghia" w:date="2019-10-09T10:56:00Z">
            <w:rPr>
              <w:sz w:val="26"/>
              <w:szCs w:val="26"/>
            </w:rPr>
          </w:rPrChange>
        </w:rPr>
        <w:t xml:space="preserve"> </w:t>
      </w:r>
      <w:proofErr w:type="spellStart"/>
      <w:r w:rsidRPr="00B41112">
        <w:rPr>
          <w:sz w:val="26"/>
          <w:szCs w:val="26"/>
          <w:rPrChange w:id="5570" w:author="Le Minh Nghia" w:date="2019-10-09T10:56:00Z">
            <w:rPr>
              <w:sz w:val="26"/>
              <w:szCs w:val="26"/>
            </w:rPr>
          </w:rPrChange>
        </w:rPr>
        <w:t>hệ</w:t>
      </w:r>
      <w:proofErr w:type="spellEnd"/>
      <w:r w:rsidRPr="00B41112">
        <w:rPr>
          <w:sz w:val="26"/>
          <w:szCs w:val="26"/>
          <w:rPrChange w:id="5571" w:author="Le Minh Nghia" w:date="2019-10-09T10:56:00Z">
            <w:rPr>
              <w:sz w:val="26"/>
              <w:szCs w:val="26"/>
            </w:rPr>
          </w:rPrChange>
        </w:rPr>
        <w:t xml:space="preserve"> </w:t>
      </w:r>
      <w:proofErr w:type="spellStart"/>
      <w:r w:rsidRPr="00B41112">
        <w:rPr>
          <w:sz w:val="26"/>
          <w:szCs w:val="26"/>
          <w:rPrChange w:id="5572" w:author="Le Minh Nghia" w:date="2019-10-09T10:56:00Z">
            <w:rPr>
              <w:sz w:val="26"/>
              <w:szCs w:val="26"/>
            </w:rPr>
          </w:rPrChange>
        </w:rPr>
        <w:t>thống</w:t>
      </w:r>
      <w:proofErr w:type="spellEnd"/>
      <w:r w:rsidRPr="00B41112">
        <w:rPr>
          <w:sz w:val="26"/>
          <w:szCs w:val="26"/>
          <w:rPrChange w:id="5573" w:author="Le Minh Nghia" w:date="2019-10-09T10:56:00Z">
            <w:rPr>
              <w:sz w:val="26"/>
              <w:szCs w:val="26"/>
            </w:rPr>
          </w:rPrChange>
        </w:rPr>
        <w:t>.</w:t>
      </w:r>
    </w:p>
    <w:p w:rsidR="008551E6" w:rsidRPr="00B41112" w:rsidRDefault="008551E6" w:rsidP="00A22430">
      <w:pPr>
        <w:pStyle w:val="ListParagraph"/>
        <w:spacing w:line="360" w:lineRule="auto"/>
        <w:ind w:left="1080"/>
        <w:rPr>
          <w:sz w:val="26"/>
          <w:szCs w:val="26"/>
          <w:rPrChange w:id="5574" w:author="Le Minh Nghia" w:date="2019-10-09T10:56:00Z">
            <w:rPr>
              <w:sz w:val="26"/>
              <w:szCs w:val="26"/>
            </w:rPr>
          </w:rPrChange>
        </w:rPr>
      </w:pPr>
      <w:r w:rsidRPr="00B41112">
        <w:rPr>
          <w:sz w:val="26"/>
          <w:szCs w:val="26"/>
          <w:rPrChange w:id="5575" w:author="Le Minh Nghia" w:date="2019-10-09T10:56:00Z">
            <w:rPr>
              <w:sz w:val="26"/>
              <w:szCs w:val="26"/>
            </w:rPr>
          </w:rPrChange>
        </w:rPr>
        <w:t xml:space="preserve">3. </w:t>
      </w:r>
      <w:proofErr w:type="spellStart"/>
      <w:r w:rsidRPr="00B41112">
        <w:rPr>
          <w:sz w:val="26"/>
          <w:szCs w:val="26"/>
          <w:rPrChange w:id="5576" w:author="Le Minh Nghia" w:date="2019-10-09T10:56:00Z">
            <w:rPr>
              <w:sz w:val="26"/>
              <w:szCs w:val="26"/>
            </w:rPr>
          </w:rPrChange>
        </w:rPr>
        <w:t>Thí</w:t>
      </w:r>
      <w:proofErr w:type="spellEnd"/>
      <w:r w:rsidRPr="00B41112">
        <w:rPr>
          <w:sz w:val="26"/>
          <w:szCs w:val="26"/>
          <w:rPrChange w:id="5577" w:author="Le Minh Nghia" w:date="2019-10-09T10:56:00Z">
            <w:rPr>
              <w:sz w:val="26"/>
              <w:szCs w:val="26"/>
            </w:rPr>
          </w:rPrChange>
        </w:rPr>
        <w:t xml:space="preserve"> </w:t>
      </w:r>
      <w:proofErr w:type="spellStart"/>
      <w:r w:rsidRPr="00B41112">
        <w:rPr>
          <w:sz w:val="26"/>
          <w:szCs w:val="26"/>
          <w:rPrChange w:id="5578" w:author="Le Minh Nghia" w:date="2019-10-09T10:56:00Z">
            <w:rPr>
              <w:sz w:val="26"/>
              <w:szCs w:val="26"/>
            </w:rPr>
          </w:rPrChange>
        </w:rPr>
        <w:t>điểm</w:t>
      </w:r>
      <w:proofErr w:type="spellEnd"/>
      <w:r w:rsidRPr="00B41112">
        <w:rPr>
          <w:sz w:val="26"/>
          <w:szCs w:val="26"/>
          <w:rPrChange w:id="5579" w:author="Le Minh Nghia" w:date="2019-10-09T10:56:00Z">
            <w:rPr>
              <w:sz w:val="26"/>
              <w:szCs w:val="26"/>
            </w:rPr>
          </w:rPrChange>
        </w:rPr>
        <w:t xml:space="preserve"> </w:t>
      </w:r>
      <w:proofErr w:type="spellStart"/>
      <w:r w:rsidRPr="00B41112">
        <w:rPr>
          <w:sz w:val="26"/>
          <w:szCs w:val="26"/>
          <w:rPrChange w:id="5580" w:author="Le Minh Nghia" w:date="2019-10-09T10:56:00Z">
            <w:rPr>
              <w:sz w:val="26"/>
              <w:szCs w:val="26"/>
            </w:rPr>
          </w:rPrChange>
        </w:rPr>
        <w:t>thành</w:t>
      </w:r>
      <w:proofErr w:type="spellEnd"/>
      <w:r w:rsidRPr="00B41112">
        <w:rPr>
          <w:sz w:val="26"/>
          <w:szCs w:val="26"/>
          <w:rPrChange w:id="5581" w:author="Le Minh Nghia" w:date="2019-10-09T10:56:00Z">
            <w:rPr>
              <w:sz w:val="26"/>
              <w:szCs w:val="26"/>
            </w:rPr>
          </w:rPrChange>
        </w:rPr>
        <w:t xml:space="preserve"> </w:t>
      </w:r>
      <w:proofErr w:type="spellStart"/>
      <w:r w:rsidRPr="00B41112">
        <w:rPr>
          <w:sz w:val="26"/>
          <w:szCs w:val="26"/>
          <w:rPrChange w:id="5582" w:author="Le Minh Nghia" w:date="2019-10-09T10:56:00Z">
            <w:rPr>
              <w:sz w:val="26"/>
              <w:szCs w:val="26"/>
            </w:rPr>
          </w:rPrChange>
        </w:rPr>
        <w:t>công</w:t>
      </w:r>
      <w:proofErr w:type="spellEnd"/>
      <w:r w:rsidRPr="00B41112">
        <w:rPr>
          <w:sz w:val="26"/>
          <w:szCs w:val="26"/>
          <w:rPrChange w:id="5583" w:author="Le Minh Nghia" w:date="2019-10-09T10:56:00Z">
            <w:rPr>
              <w:sz w:val="26"/>
              <w:szCs w:val="26"/>
            </w:rPr>
          </w:rPrChange>
        </w:rPr>
        <w:t xml:space="preserve"> </w:t>
      </w:r>
      <w:proofErr w:type="spellStart"/>
      <w:r w:rsidRPr="00B41112">
        <w:rPr>
          <w:sz w:val="26"/>
          <w:szCs w:val="26"/>
          <w:rPrChange w:id="5584" w:author="Le Minh Nghia" w:date="2019-10-09T10:56:00Z">
            <w:rPr>
              <w:sz w:val="26"/>
              <w:szCs w:val="26"/>
            </w:rPr>
          </w:rPrChange>
        </w:rPr>
        <w:t>trong</w:t>
      </w:r>
      <w:proofErr w:type="spellEnd"/>
      <w:r w:rsidRPr="00B41112">
        <w:rPr>
          <w:sz w:val="26"/>
          <w:szCs w:val="26"/>
          <w:rPrChange w:id="5585" w:author="Le Minh Nghia" w:date="2019-10-09T10:56:00Z">
            <w:rPr>
              <w:sz w:val="26"/>
              <w:szCs w:val="26"/>
            </w:rPr>
          </w:rPrChange>
        </w:rPr>
        <w:t xml:space="preserve"> </w:t>
      </w:r>
      <w:proofErr w:type="spellStart"/>
      <w:r w:rsidRPr="00B41112">
        <w:rPr>
          <w:sz w:val="26"/>
          <w:szCs w:val="26"/>
          <w:rPrChange w:id="5586" w:author="Le Minh Nghia" w:date="2019-10-09T10:56:00Z">
            <w:rPr>
              <w:sz w:val="26"/>
              <w:szCs w:val="26"/>
            </w:rPr>
          </w:rPrChange>
        </w:rPr>
        <w:t>phạm</w:t>
      </w:r>
      <w:proofErr w:type="spellEnd"/>
      <w:r w:rsidRPr="00B41112">
        <w:rPr>
          <w:sz w:val="26"/>
          <w:szCs w:val="26"/>
          <w:rPrChange w:id="5587" w:author="Le Minh Nghia" w:date="2019-10-09T10:56:00Z">
            <w:rPr>
              <w:sz w:val="26"/>
              <w:szCs w:val="26"/>
            </w:rPr>
          </w:rPrChange>
        </w:rPr>
        <w:t xml:space="preserve"> vi Khoa </w:t>
      </w:r>
      <w:del w:id="5588" w:author="Le Minh Nghia" w:date="2019-10-09T10:03:00Z">
        <w:r w:rsidRPr="00B41112" w:rsidDel="00E70C55">
          <w:rPr>
            <w:sz w:val="26"/>
            <w:szCs w:val="26"/>
            <w:rPrChange w:id="5589" w:author="Le Minh Nghia" w:date="2019-10-09T10:56:00Z">
              <w:rPr>
                <w:sz w:val="26"/>
                <w:szCs w:val="26"/>
              </w:rPr>
            </w:rPrChange>
          </w:rPr>
          <w:delText>Công nghệ thông tin và truyền thông</w:delText>
        </w:r>
      </w:del>
      <w:proofErr w:type="spellStart"/>
      <w:ins w:id="5590" w:author="Le Minh Nghia" w:date="2019-10-09T10:03:00Z">
        <w:r w:rsidR="00E70C55" w:rsidRPr="00B41112">
          <w:rPr>
            <w:sz w:val="26"/>
            <w:szCs w:val="26"/>
            <w:rPrChange w:id="5591" w:author="Le Minh Nghia" w:date="2019-10-09T10:56:00Z">
              <w:rPr>
                <w:sz w:val="26"/>
                <w:szCs w:val="26"/>
              </w:rPr>
            </w:rPrChange>
          </w:rPr>
          <w:t>Công</w:t>
        </w:r>
        <w:proofErr w:type="spellEnd"/>
        <w:r w:rsidR="00E70C55" w:rsidRPr="00B41112">
          <w:rPr>
            <w:sz w:val="26"/>
            <w:szCs w:val="26"/>
            <w:rPrChange w:id="5592" w:author="Le Minh Nghia" w:date="2019-10-09T10:56:00Z">
              <w:rPr>
                <w:sz w:val="26"/>
                <w:szCs w:val="26"/>
              </w:rPr>
            </w:rPrChange>
          </w:rPr>
          <w:t xml:space="preserve"> </w:t>
        </w:r>
        <w:proofErr w:type="spellStart"/>
        <w:r w:rsidR="00E70C55" w:rsidRPr="00B41112">
          <w:rPr>
            <w:sz w:val="26"/>
            <w:szCs w:val="26"/>
            <w:rPrChange w:id="5593" w:author="Le Minh Nghia" w:date="2019-10-09T10:56:00Z">
              <w:rPr>
                <w:sz w:val="26"/>
                <w:szCs w:val="26"/>
              </w:rPr>
            </w:rPrChange>
          </w:rPr>
          <w:t>nghệ</w:t>
        </w:r>
        <w:proofErr w:type="spellEnd"/>
        <w:r w:rsidR="00E70C55" w:rsidRPr="00B41112">
          <w:rPr>
            <w:sz w:val="26"/>
            <w:szCs w:val="26"/>
            <w:rPrChange w:id="5594" w:author="Le Minh Nghia" w:date="2019-10-09T10:56:00Z">
              <w:rPr>
                <w:sz w:val="26"/>
                <w:szCs w:val="26"/>
              </w:rPr>
            </w:rPrChange>
          </w:rPr>
          <w:t xml:space="preserve"> </w:t>
        </w:r>
        <w:proofErr w:type="spellStart"/>
        <w:r w:rsidR="00E70C55" w:rsidRPr="00B41112">
          <w:rPr>
            <w:sz w:val="26"/>
            <w:szCs w:val="26"/>
            <w:rPrChange w:id="5595" w:author="Le Minh Nghia" w:date="2019-10-09T10:56:00Z">
              <w:rPr>
                <w:sz w:val="26"/>
                <w:szCs w:val="26"/>
              </w:rPr>
            </w:rPrChange>
          </w:rPr>
          <w:t>Thông</w:t>
        </w:r>
        <w:proofErr w:type="spellEnd"/>
        <w:r w:rsidR="00E70C55" w:rsidRPr="00B41112">
          <w:rPr>
            <w:sz w:val="26"/>
            <w:szCs w:val="26"/>
            <w:rPrChange w:id="5596" w:author="Le Minh Nghia" w:date="2019-10-09T10:56:00Z">
              <w:rPr>
                <w:sz w:val="26"/>
                <w:szCs w:val="26"/>
              </w:rPr>
            </w:rPrChange>
          </w:rPr>
          <w:t xml:space="preserve"> tin </w:t>
        </w:r>
        <w:proofErr w:type="spellStart"/>
        <w:r w:rsidR="00E70C55" w:rsidRPr="00B41112">
          <w:rPr>
            <w:sz w:val="26"/>
            <w:szCs w:val="26"/>
            <w:rPrChange w:id="5597" w:author="Le Minh Nghia" w:date="2019-10-09T10:56:00Z">
              <w:rPr>
                <w:sz w:val="26"/>
                <w:szCs w:val="26"/>
              </w:rPr>
            </w:rPrChange>
          </w:rPr>
          <w:t>và</w:t>
        </w:r>
        <w:proofErr w:type="spellEnd"/>
        <w:r w:rsidR="00E70C55" w:rsidRPr="00B41112">
          <w:rPr>
            <w:sz w:val="26"/>
            <w:szCs w:val="26"/>
            <w:rPrChange w:id="5598" w:author="Le Minh Nghia" w:date="2019-10-09T10:56:00Z">
              <w:rPr>
                <w:sz w:val="26"/>
                <w:szCs w:val="26"/>
              </w:rPr>
            </w:rPrChange>
          </w:rPr>
          <w:t xml:space="preserve"> </w:t>
        </w:r>
        <w:proofErr w:type="spellStart"/>
        <w:r w:rsidR="00E70C55" w:rsidRPr="00B41112">
          <w:rPr>
            <w:sz w:val="26"/>
            <w:szCs w:val="26"/>
            <w:rPrChange w:id="5599" w:author="Le Minh Nghia" w:date="2019-10-09T10:56:00Z">
              <w:rPr>
                <w:sz w:val="26"/>
                <w:szCs w:val="26"/>
              </w:rPr>
            </w:rPrChange>
          </w:rPr>
          <w:t>Truyền</w:t>
        </w:r>
        <w:proofErr w:type="spellEnd"/>
        <w:r w:rsidR="00E70C55" w:rsidRPr="00B41112">
          <w:rPr>
            <w:sz w:val="26"/>
            <w:szCs w:val="26"/>
            <w:rPrChange w:id="5600" w:author="Le Minh Nghia" w:date="2019-10-09T10:56:00Z">
              <w:rPr>
                <w:sz w:val="26"/>
                <w:szCs w:val="26"/>
              </w:rPr>
            </w:rPrChange>
          </w:rPr>
          <w:t xml:space="preserve"> </w:t>
        </w:r>
        <w:proofErr w:type="spellStart"/>
        <w:r w:rsidR="00E70C55" w:rsidRPr="00B41112">
          <w:rPr>
            <w:sz w:val="26"/>
            <w:szCs w:val="26"/>
            <w:rPrChange w:id="5601" w:author="Le Minh Nghia" w:date="2019-10-09T10:56:00Z">
              <w:rPr>
                <w:sz w:val="26"/>
                <w:szCs w:val="26"/>
              </w:rPr>
            </w:rPrChange>
          </w:rPr>
          <w:t>thông</w:t>
        </w:r>
      </w:ins>
      <w:proofErr w:type="spellEnd"/>
      <w:r w:rsidRPr="00B41112">
        <w:rPr>
          <w:sz w:val="26"/>
          <w:szCs w:val="26"/>
          <w:rPrChange w:id="5602" w:author="Le Minh Nghia" w:date="2019-10-09T10:56:00Z">
            <w:rPr>
              <w:sz w:val="26"/>
              <w:szCs w:val="26"/>
            </w:rPr>
          </w:rPrChange>
        </w:rPr>
        <w:t>.</w:t>
      </w:r>
    </w:p>
    <w:p w:rsidR="008551E6" w:rsidRPr="00B41112" w:rsidRDefault="008551E6" w:rsidP="00A22430">
      <w:pPr>
        <w:pStyle w:val="ListParagraph"/>
        <w:spacing w:line="360" w:lineRule="auto"/>
        <w:ind w:left="1080"/>
        <w:rPr>
          <w:sz w:val="26"/>
          <w:szCs w:val="26"/>
          <w:rPrChange w:id="5603" w:author="Le Minh Nghia" w:date="2019-10-09T10:56:00Z">
            <w:rPr>
              <w:sz w:val="26"/>
              <w:szCs w:val="26"/>
            </w:rPr>
          </w:rPrChange>
        </w:rPr>
      </w:pPr>
      <w:r w:rsidRPr="00B41112">
        <w:rPr>
          <w:sz w:val="26"/>
          <w:szCs w:val="26"/>
          <w:rPrChange w:id="5604" w:author="Le Minh Nghia" w:date="2019-10-09T10:56:00Z">
            <w:rPr>
              <w:sz w:val="26"/>
              <w:szCs w:val="26"/>
            </w:rPr>
          </w:rPrChange>
        </w:rPr>
        <w:t xml:space="preserve">- </w:t>
      </w:r>
      <w:proofErr w:type="spellStart"/>
      <w:r w:rsidRPr="00B41112">
        <w:rPr>
          <w:sz w:val="26"/>
          <w:szCs w:val="26"/>
          <w:rPrChange w:id="5605" w:author="Le Minh Nghia" w:date="2019-10-09T10:56:00Z">
            <w:rPr>
              <w:sz w:val="26"/>
              <w:szCs w:val="26"/>
            </w:rPr>
          </w:rPrChange>
        </w:rPr>
        <w:t>Với</w:t>
      </w:r>
      <w:proofErr w:type="spellEnd"/>
      <w:r w:rsidRPr="00B41112">
        <w:rPr>
          <w:sz w:val="26"/>
          <w:szCs w:val="26"/>
          <w:rPrChange w:id="5606" w:author="Le Minh Nghia" w:date="2019-10-09T10:56:00Z">
            <w:rPr>
              <w:sz w:val="26"/>
              <w:szCs w:val="26"/>
            </w:rPr>
          </w:rPrChange>
        </w:rPr>
        <w:t xml:space="preserve"> </w:t>
      </w:r>
      <w:proofErr w:type="spellStart"/>
      <w:r w:rsidRPr="00B41112">
        <w:rPr>
          <w:sz w:val="26"/>
          <w:szCs w:val="26"/>
          <w:rPrChange w:id="5607" w:author="Le Minh Nghia" w:date="2019-10-09T10:56:00Z">
            <w:rPr>
              <w:sz w:val="26"/>
              <w:szCs w:val="26"/>
            </w:rPr>
          </w:rPrChange>
        </w:rPr>
        <w:t>những</w:t>
      </w:r>
      <w:proofErr w:type="spellEnd"/>
      <w:r w:rsidRPr="00B41112">
        <w:rPr>
          <w:sz w:val="26"/>
          <w:szCs w:val="26"/>
          <w:rPrChange w:id="5608" w:author="Le Minh Nghia" w:date="2019-10-09T10:56:00Z">
            <w:rPr>
              <w:sz w:val="26"/>
              <w:szCs w:val="26"/>
            </w:rPr>
          </w:rPrChange>
        </w:rPr>
        <w:t xml:space="preserve"> </w:t>
      </w:r>
      <w:proofErr w:type="spellStart"/>
      <w:r w:rsidRPr="00B41112">
        <w:rPr>
          <w:sz w:val="26"/>
          <w:szCs w:val="26"/>
          <w:rPrChange w:id="5609" w:author="Le Minh Nghia" w:date="2019-10-09T10:56:00Z">
            <w:rPr>
              <w:sz w:val="26"/>
              <w:szCs w:val="26"/>
            </w:rPr>
          </w:rPrChange>
        </w:rPr>
        <w:t>tính</w:t>
      </w:r>
      <w:proofErr w:type="spellEnd"/>
      <w:r w:rsidRPr="00B41112">
        <w:rPr>
          <w:sz w:val="26"/>
          <w:szCs w:val="26"/>
          <w:rPrChange w:id="5610" w:author="Le Minh Nghia" w:date="2019-10-09T10:56:00Z">
            <w:rPr>
              <w:sz w:val="26"/>
              <w:szCs w:val="26"/>
            </w:rPr>
          </w:rPrChange>
        </w:rPr>
        <w:t xml:space="preserve"> </w:t>
      </w:r>
      <w:proofErr w:type="spellStart"/>
      <w:r w:rsidRPr="00B41112">
        <w:rPr>
          <w:sz w:val="26"/>
          <w:szCs w:val="26"/>
          <w:rPrChange w:id="5611" w:author="Le Minh Nghia" w:date="2019-10-09T10:56:00Z">
            <w:rPr>
              <w:sz w:val="26"/>
              <w:szCs w:val="26"/>
            </w:rPr>
          </w:rPrChange>
        </w:rPr>
        <w:t>năng</w:t>
      </w:r>
      <w:proofErr w:type="spellEnd"/>
      <w:r w:rsidRPr="00B41112">
        <w:rPr>
          <w:sz w:val="26"/>
          <w:szCs w:val="26"/>
          <w:rPrChange w:id="5612" w:author="Le Minh Nghia" w:date="2019-10-09T10:56:00Z">
            <w:rPr>
              <w:sz w:val="26"/>
              <w:szCs w:val="26"/>
            </w:rPr>
          </w:rPrChange>
        </w:rPr>
        <w:t xml:space="preserve"> </w:t>
      </w:r>
      <w:proofErr w:type="spellStart"/>
      <w:r w:rsidRPr="00B41112">
        <w:rPr>
          <w:sz w:val="26"/>
          <w:szCs w:val="26"/>
          <w:rPrChange w:id="5613" w:author="Le Minh Nghia" w:date="2019-10-09T10:56:00Z">
            <w:rPr>
              <w:sz w:val="26"/>
              <w:szCs w:val="26"/>
            </w:rPr>
          </w:rPrChange>
        </w:rPr>
        <w:t>như</w:t>
      </w:r>
      <w:proofErr w:type="spellEnd"/>
      <w:r w:rsidRPr="00B41112">
        <w:rPr>
          <w:sz w:val="26"/>
          <w:szCs w:val="26"/>
          <w:rPrChange w:id="5614" w:author="Le Minh Nghia" w:date="2019-10-09T10:56:00Z">
            <w:rPr>
              <w:sz w:val="26"/>
              <w:szCs w:val="26"/>
            </w:rPr>
          </w:rPrChange>
        </w:rPr>
        <w:t xml:space="preserve"> </w:t>
      </w:r>
      <w:proofErr w:type="spellStart"/>
      <w:r w:rsidRPr="00B41112">
        <w:rPr>
          <w:sz w:val="26"/>
          <w:szCs w:val="26"/>
          <w:rPrChange w:id="5615" w:author="Le Minh Nghia" w:date="2019-10-09T10:56:00Z">
            <w:rPr>
              <w:sz w:val="26"/>
              <w:szCs w:val="26"/>
            </w:rPr>
          </w:rPrChange>
        </w:rPr>
        <w:t>trên</w:t>
      </w:r>
      <w:proofErr w:type="spellEnd"/>
      <w:del w:id="5616" w:author="Le Minh Nghia" w:date="2019-10-09T10:03:00Z">
        <w:r w:rsidRPr="00B41112" w:rsidDel="00E70C55">
          <w:rPr>
            <w:sz w:val="26"/>
            <w:szCs w:val="26"/>
            <w:rPrChange w:id="5617" w:author="Le Minh Nghia" w:date="2019-10-09T10:56:00Z">
              <w:rPr>
                <w:sz w:val="26"/>
                <w:szCs w:val="26"/>
              </w:rPr>
            </w:rPrChange>
          </w:rPr>
          <w:delText xml:space="preserve"> </w:delText>
        </w:r>
      </w:del>
      <w:r w:rsidRPr="00B41112">
        <w:rPr>
          <w:sz w:val="26"/>
          <w:szCs w:val="26"/>
          <w:rPrChange w:id="5618" w:author="Le Minh Nghia" w:date="2019-10-09T10:56:00Z">
            <w:rPr>
              <w:sz w:val="26"/>
              <w:szCs w:val="26"/>
            </w:rPr>
          </w:rPrChange>
        </w:rPr>
        <w:t xml:space="preserve">, </w:t>
      </w:r>
      <w:proofErr w:type="spellStart"/>
      <w:r w:rsidRPr="00B41112">
        <w:rPr>
          <w:sz w:val="26"/>
          <w:szCs w:val="26"/>
          <w:rPrChange w:id="5619" w:author="Le Minh Nghia" w:date="2019-10-09T10:56:00Z">
            <w:rPr>
              <w:sz w:val="26"/>
              <w:szCs w:val="26"/>
            </w:rPr>
          </w:rPrChange>
        </w:rPr>
        <w:t>hệ</w:t>
      </w:r>
      <w:proofErr w:type="spellEnd"/>
      <w:r w:rsidRPr="00B41112">
        <w:rPr>
          <w:sz w:val="26"/>
          <w:szCs w:val="26"/>
          <w:rPrChange w:id="5620" w:author="Le Minh Nghia" w:date="2019-10-09T10:56:00Z">
            <w:rPr>
              <w:sz w:val="26"/>
              <w:szCs w:val="26"/>
            </w:rPr>
          </w:rPrChange>
        </w:rPr>
        <w:t xml:space="preserve"> </w:t>
      </w:r>
      <w:proofErr w:type="spellStart"/>
      <w:r w:rsidRPr="00B41112">
        <w:rPr>
          <w:sz w:val="26"/>
          <w:szCs w:val="26"/>
          <w:rPrChange w:id="5621" w:author="Le Minh Nghia" w:date="2019-10-09T10:56:00Z">
            <w:rPr>
              <w:sz w:val="26"/>
              <w:szCs w:val="26"/>
            </w:rPr>
          </w:rPrChange>
        </w:rPr>
        <w:t>thống</w:t>
      </w:r>
      <w:proofErr w:type="spellEnd"/>
      <w:r w:rsidRPr="00B41112">
        <w:rPr>
          <w:sz w:val="26"/>
          <w:szCs w:val="26"/>
          <w:rPrChange w:id="5622" w:author="Le Minh Nghia" w:date="2019-10-09T10:56:00Z">
            <w:rPr>
              <w:sz w:val="26"/>
              <w:szCs w:val="26"/>
            </w:rPr>
          </w:rPrChange>
        </w:rPr>
        <w:t xml:space="preserve"> </w:t>
      </w:r>
      <w:proofErr w:type="spellStart"/>
      <w:r w:rsidRPr="00B41112">
        <w:rPr>
          <w:sz w:val="26"/>
          <w:szCs w:val="26"/>
          <w:rPrChange w:id="5623" w:author="Le Minh Nghia" w:date="2019-10-09T10:56:00Z">
            <w:rPr>
              <w:sz w:val="26"/>
              <w:szCs w:val="26"/>
            </w:rPr>
          </w:rPrChange>
        </w:rPr>
        <w:t>được</w:t>
      </w:r>
      <w:proofErr w:type="spellEnd"/>
      <w:r w:rsidRPr="00B41112">
        <w:rPr>
          <w:sz w:val="26"/>
          <w:szCs w:val="26"/>
          <w:rPrChange w:id="5624" w:author="Le Minh Nghia" w:date="2019-10-09T10:56:00Z">
            <w:rPr>
              <w:sz w:val="26"/>
              <w:szCs w:val="26"/>
            </w:rPr>
          </w:rPrChange>
        </w:rPr>
        <w:t xml:space="preserve"> </w:t>
      </w:r>
      <w:proofErr w:type="spellStart"/>
      <w:r w:rsidRPr="00B41112">
        <w:rPr>
          <w:sz w:val="26"/>
          <w:szCs w:val="26"/>
          <w:rPrChange w:id="5625" w:author="Le Minh Nghia" w:date="2019-10-09T10:56:00Z">
            <w:rPr>
              <w:sz w:val="26"/>
              <w:szCs w:val="26"/>
            </w:rPr>
          </w:rPrChange>
        </w:rPr>
        <w:t>phát</w:t>
      </w:r>
      <w:proofErr w:type="spellEnd"/>
      <w:r w:rsidRPr="00B41112">
        <w:rPr>
          <w:sz w:val="26"/>
          <w:szCs w:val="26"/>
          <w:rPrChange w:id="5626" w:author="Le Minh Nghia" w:date="2019-10-09T10:56:00Z">
            <w:rPr>
              <w:sz w:val="26"/>
              <w:szCs w:val="26"/>
            </w:rPr>
          </w:rPrChange>
        </w:rPr>
        <w:t xml:space="preserve"> </w:t>
      </w:r>
      <w:proofErr w:type="spellStart"/>
      <w:r w:rsidRPr="00B41112">
        <w:rPr>
          <w:sz w:val="26"/>
          <w:szCs w:val="26"/>
          <w:rPrChange w:id="5627" w:author="Le Minh Nghia" w:date="2019-10-09T10:56:00Z">
            <w:rPr>
              <w:sz w:val="26"/>
              <w:szCs w:val="26"/>
            </w:rPr>
          </w:rPrChange>
        </w:rPr>
        <w:t>triển</w:t>
      </w:r>
      <w:proofErr w:type="spellEnd"/>
      <w:r w:rsidRPr="00B41112">
        <w:rPr>
          <w:sz w:val="26"/>
          <w:szCs w:val="26"/>
          <w:rPrChange w:id="5628" w:author="Le Minh Nghia" w:date="2019-10-09T10:56:00Z">
            <w:rPr>
              <w:sz w:val="26"/>
              <w:szCs w:val="26"/>
            </w:rPr>
          </w:rPrChange>
        </w:rPr>
        <w:t xml:space="preserve"> </w:t>
      </w:r>
      <w:proofErr w:type="spellStart"/>
      <w:r w:rsidRPr="00B41112">
        <w:rPr>
          <w:sz w:val="26"/>
          <w:szCs w:val="26"/>
          <w:rPrChange w:id="5629" w:author="Le Minh Nghia" w:date="2019-10-09T10:56:00Z">
            <w:rPr>
              <w:sz w:val="26"/>
              <w:szCs w:val="26"/>
            </w:rPr>
          </w:rPrChange>
        </w:rPr>
        <w:t>với</w:t>
      </w:r>
      <w:proofErr w:type="spellEnd"/>
      <w:r w:rsidRPr="00B41112">
        <w:rPr>
          <w:sz w:val="26"/>
          <w:szCs w:val="26"/>
          <w:rPrChange w:id="5630" w:author="Le Minh Nghia" w:date="2019-10-09T10:56:00Z">
            <w:rPr>
              <w:sz w:val="26"/>
              <w:szCs w:val="26"/>
            </w:rPr>
          </w:rPrChange>
        </w:rPr>
        <w:t xml:space="preserve"> </w:t>
      </w:r>
      <w:proofErr w:type="spellStart"/>
      <w:r w:rsidRPr="00B41112">
        <w:rPr>
          <w:sz w:val="26"/>
          <w:szCs w:val="26"/>
          <w:rPrChange w:id="5631" w:author="Le Minh Nghia" w:date="2019-10-09T10:56:00Z">
            <w:rPr>
              <w:sz w:val="26"/>
              <w:szCs w:val="26"/>
            </w:rPr>
          </w:rPrChange>
        </w:rPr>
        <w:t>kỳ</w:t>
      </w:r>
      <w:proofErr w:type="spellEnd"/>
      <w:r w:rsidRPr="00B41112">
        <w:rPr>
          <w:sz w:val="26"/>
          <w:szCs w:val="26"/>
          <w:rPrChange w:id="5632" w:author="Le Minh Nghia" w:date="2019-10-09T10:56:00Z">
            <w:rPr>
              <w:sz w:val="26"/>
              <w:szCs w:val="26"/>
            </w:rPr>
          </w:rPrChange>
        </w:rPr>
        <w:t xml:space="preserve"> </w:t>
      </w:r>
      <w:proofErr w:type="spellStart"/>
      <w:r w:rsidRPr="00B41112">
        <w:rPr>
          <w:sz w:val="26"/>
          <w:szCs w:val="26"/>
          <w:rPrChange w:id="5633" w:author="Le Minh Nghia" w:date="2019-10-09T10:56:00Z">
            <w:rPr>
              <w:sz w:val="26"/>
              <w:szCs w:val="26"/>
            </w:rPr>
          </w:rPrChange>
        </w:rPr>
        <w:t>vọng</w:t>
      </w:r>
      <w:proofErr w:type="spellEnd"/>
      <w:r w:rsidRPr="00B41112">
        <w:rPr>
          <w:sz w:val="26"/>
          <w:szCs w:val="26"/>
          <w:rPrChange w:id="5634" w:author="Le Minh Nghia" w:date="2019-10-09T10:56:00Z">
            <w:rPr>
              <w:sz w:val="26"/>
              <w:szCs w:val="26"/>
            </w:rPr>
          </w:rPrChange>
        </w:rPr>
        <w:t xml:space="preserve"> </w:t>
      </w:r>
      <w:proofErr w:type="spellStart"/>
      <w:r w:rsidRPr="00B41112">
        <w:rPr>
          <w:sz w:val="26"/>
          <w:szCs w:val="26"/>
          <w:rPrChange w:id="5635" w:author="Le Minh Nghia" w:date="2019-10-09T10:56:00Z">
            <w:rPr>
              <w:sz w:val="26"/>
              <w:szCs w:val="26"/>
            </w:rPr>
          </w:rPrChange>
        </w:rPr>
        <w:t>giúp</w:t>
      </w:r>
      <w:proofErr w:type="spellEnd"/>
      <w:r w:rsidRPr="00B41112">
        <w:rPr>
          <w:sz w:val="26"/>
          <w:szCs w:val="26"/>
          <w:rPrChange w:id="5636" w:author="Le Minh Nghia" w:date="2019-10-09T10:56:00Z">
            <w:rPr>
              <w:sz w:val="26"/>
              <w:szCs w:val="26"/>
            </w:rPr>
          </w:rPrChange>
        </w:rPr>
        <w:t xml:space="preserve"> </w:t>
      </w:r>
      <w:proofErr w:type="spellStart"/>
      <w:r w:rsidRPr="00B41112">
        <w:rPr>
          <w:sz w:val="26"/>
          <w:szCs w:val="26"/>
          <w:rPrChange w:id="5637" w:author="Le Minh Nghia" w:date="2019-10-09T10:56:00Z">
            <w:rPr>
              <w:sz w:val="26"/>
              <w:szCs w:val="26"/>
            </w:rPr>
          </w:rPrChange>
        </w:rPr>
        <w:t>cho</w:t>
      </w:r>
      <w:proofErr w:type="spellEnd"/>
      <w:r w:rsidRPr="00B41112">
        <w:rPr>
          <w:sz w:val="26"/>
          <w:szCs w:val="26"/>
          <w:rPrChange w:id="5638" w:author="Le Minh Nghia" w:date="2019-10-09T10:56:00Z">
            <w:rPr>
              <w:sz w:val="26"/>
              <w:szCs w:val="26"/>
            </w:rPr>
          </w:rPrChange>
        </w:rPr>
        <w:t xml:space="preserve"> khoa </w:t>
      </w:r>
      <w:proofErr w:type="spellStart"/>
      <w:r w:rsidRPr="00B41112">
        <w:rPr>
          <w:sz w:val="26"/>
          <w:szCs w:val="26"/>
          <w:rPrChange w:id="5639" w:author="Le Minh Nghia" w:date="2019-10-09T10:56:00Z">
            <w:rPr>
              <w:sz w:val="26"/>
              <w:szCs w:val="26"/>
            </w:rPr>
          </w:rPrChange>
        </w:rPr>
        <w:t>quản</w:t>
      </w:r>
      <w:proofErr w:type="spellEnd"/>
      <w:r w:rsidRPr="00B41112">
        <w:rPr>
          <w:sz w:val="26"/>
          <w:szCs w:val="26"/>
          <w:rPrChange w:id="5640" w:author="Le Minh Nghia" w:date="2019-10-09T10:56:00Z">
            <w:rPr>
              <w:sz w:val="26"/>
              <w:szCs w:val="26"/>
            </w:rPr>
          </w:rPrChange>
        </w:rPr>
        <w:t xml:space="preserve"> </w:t>
      </w:r>
      <w:proofErr w:type="spellStart"/>
      <w:r w:rsidRPr="00B41112">
        <w:rPr>
          <w:sz w:val="26"/>
          <w:szCs w:val="26"/>
          <w:rPrChange w:id="5641" w:author="Le Minh Nghia" w:date="2019-10-09T10:56:00Z">
            <w:rPr>
              <w:sz w:val="26"/>
              <w:szCs w:val="26"/>
            </w:rPr>
          </w:rPrChange>
        </w:rPr>
        <w:t>lý</w:t>
      </w:r>
      <w:proofErr w:type="spellEnd"/>
      <w:r w:rsidRPr="00B41112">
        <w:rPr>
          <w:sz w:val="26"/>
          <w:szCs w:val="26"/>
          <w:rPrChange w:id="5642" w:author="Le Minh Nghia" w:date="2019-10-09T10:56:00Z">
            <w:rPr>
              <w:sz w:val="26"/>
              <w:szCs w:val="26"/>
            </w:rPr>
          </w:rPrChange>
        </w:rPr>
        <w:t xml:space="preserve"> </w:t>
      </w:r>
      <w:proofErr w:type="spellStart"/>
      <w:r w:rsidRPr="00B41112">
        <w:rPr>
          <w:sz w:val="26"/>
          <w:szCs w:val="26"/>
          <w:rPrChange w:id="5643" w:author="Le Minh Nghia" w:date="2019-10-09T10:56:00Z">
            <w:rPr>
              <w:sz w:val="26"/>
              <w:szCs w:val="26"/>
            </w:rPr>
          </w:rPrChange>
        </w:rPr>
        <w:t>thông</w:t>
      </w:r>
      <w:proofErr w:type="spellEnd"/>
      <w:r w:rsidRPr="00B41112">
        <w:rPr>
          <w:sz w:val="26"/>
          <w:szCs w:val="26"/>
          <w:rPrChange w:id="5644" w:author="Le Minh Nghia" w:date="2019-10-09T10:56:00Z">
            <w:rPr>
              <w:sz w:val="26"/>
              <w:szCs w:val="26"/>
            </w:rPr>
          </w:rPrChange>
        </w:rPr>
        <w:t xml:space="preserve"> tin </w:t>
      </w:r>
      <w:proofErr w:type="spellStart"/>
      <w:r w:rsidRPr="00B41112">
        <w:rPr>
          <w:sz w:val="26"/>
          <w:szCs w:val="26"/>
          <w:rPrChange w:id="5645" w:author="Le Minh Nghia" w:date="2019-10-09T10:56:00Z">
            <w:rPr>
              <w:sz w:val="26"/>
              <w:szCs w:val="26"/>
            </w:rPr>
          </w:rPrChange>
        </w:rPr>
        <w:t>được</w:t>
      </w:r>
      <w:proofErr w:type="spellEnd"/>
      <w:r w:rsidRPr="00B41112">
        <w:rPr>
          <w:sz w:val="26"/>
          <w:szCs w:val="26"/>
          <w:rPrChange w:id="5646" w:author="Le Minh Nghia" w:date="2019-10-09T10:56:00Z">
            <w:rPr>
              <w:sz w:val="26"/>
              <w:szCs w:val="26"/>
            </w:rPr>
          </w:rPrChange>
        </w:rPr>
        <w:t xml:space="preserve"> </w:t>
      </w:r>
      <w:proofErr w:type="spellStart"/>
      <w:r w:rsidRPr="00B41112">
        <w:rPr>
          <w:sz w:val="26"/>
          <w:szCs w:val="26"/>
          <w:rPrChange w:id="5647" w:author="Le Minh Nghia" w:date="2019-10-09T10:56:00Z">
            <w:rPr>
              <w:sz w:val="26"/>
              <w:szCs w:val="26"/>
            </w:rPr>
          </w:rPrChange>
        </w:rPr>
        <w:t>tốt</w:t>
      </w:r>
      <w:proofErr w:type="spellEnd"/>
      <w:r w:rsidRPr="00B41112">
        <w:rPr>
          <w:sz w:val="26"/>
          <w:szCs w:val="26"/>
          <w:rPrChange w:id="5648" w:author="Le Minh Nghia" w:date="2019-10-09T10:56:00Z">
            <w:rPr>
              <w:sz w:val="26"/>
              <w:szCs w:val="26"/>
            </w:rPr>
          </w:rPrChange>
        </w:rPr>
        <w:t xml:space="preserve"> </w:t>
      </w:r>
      <w:proofErr w:type="spellStart"/>
      <w:r w:rsidRPr="00B41112">
        <w:rPr>
          <w:sz w:val="26"/>
          <w:szCs w:val="26"/>
          <w:rPrChange w:id="5649" w:author="Le Minh Nghia" w:date="2019-10-09T10:56:00Z">
            <w:rPr>
              <w:sz w:val="26"/>
              <w:szCs w:val="26"/>
            </w:rPr>
          </w:rPrChange>
        </w:rPr>
        <w:t>hơn</w:t>
      </w:r>
      <w:proofErr w:type="spellEnd"/>
      <w:r w:rsidRPr="00B41112">
        <w:rPr>
          <w:sz w:val="26"/>
          <w:szCs w:val="26"/>
          <w:rPrChange w:id="5650" w:author="Le Minh Nghia" w:date="2019-10-09T10:56:00Z">
            <w:rPr>
              <w:sz w:val="26"/>
              <w:szCs w:val="26"/>
            </w:rPr>
          </w:rPrChange>
        </w:rPr>
        <w:t xml:space="preserve">, chi </w:t>
      </w:r>
      <w:proofErr w:type="spellStart"/>
      <w:r w:rsidRPr="00B41112">
        <w:rPr>
          <w:sz w:val="26"/>
          <w:szCs w:val="26"/>
          <w:rPrChange w:id="5651" w:author="Le Minh Nghia" w:date="2019-10-09T10:56:00Z">
            <w:rPr>
              <w:sz w:val="26"/>
              <w:szCs w:val="26"/>
            </w:rPr>
          </w:rPrChange>
        </w:rPr>
        <w:t>tiết</w:t>
      </w:r>
      <w:proofErr w:type="spellEnd"/>
      <w:r w:rsidRPr="00B41112">
        <w:rPr>
          <w:sz w:val="26"/>
          <w:szCs w:val="26"/>
          <w:rPrChange w:id="5652" w:author="Le Minh Nghia" w:date="2019-10-09T10:56:00Z">
            <w:rPr>
              <w:sz w:val="26"/>
              <w:szCs w:val="26"/>
            </w:rPr>
          </w:rPrChange>
        </w:rPr>
        <w:t xml:space="preserve"> </w:t>
      </w:r>
      <w:proofErr w:type="spellStart"/>
      <w:r w:rsidRPr="00B41112">
        <w:rPr>
          <w:sz w:val="26"/>
          <w:szCs w:val="26"/>
          <w:rPrChange w:id="5653" w:author="Le Minh Nghia" w:date="2019-10-09T10:56:00Z">
            <w:rPr>
              <w:sz w:val="26"/>
              <w:szCs w:val="26"/>
            </w:rPr>
          </w:rPrChange>
        </w:rPr>
        <w:t>hơn</w:t>
      </w:r>
      <w:proofErr w:type="spellEnd"/>
      <w:r w:rsidRPr="00B41112">
        <w:rPr>
          <w:sz w:val="26"/>
          <w:szCs w:val="26"/>
          <w:rPrChange w:id="5654" w:author="Le Minh Nghia" w:date="2019-10-09T10:56:00Z">
            <w:rPr>
              <w:sz w:val="26"/>
              <w:szCs w:val="26"/>
            </w:rPr>
          </w:rPrChange>
        </w:rPr>
        <w:t xml:space="preserve">, </w:t>
      </w:r>
      <w:proofErr w:type="spellStart"/>
      <w:r w:rsidRPr="00B41112">
        <w:rPr>
          <w:sz w:val="26"/>
          <w:szCs w:val="26"/>
          <w:rPrChange w:id="5655" w:author="Le Minh Nghia" w:date="2019-10-09T10:56:00Z">
            <w:rPr>
              <w:sz w:val="26"/>
              <w:szCs w:val="26"/>
            </w:rPr>
          </w:rPrChange>
        </w:rPr>
        <w:t>đầy</w:t>
      </w:r>
      <w:proofErr w:type="spellEnd"/>
      <w:r w:rsidRPr="00B41112">
        <w:rPr>
          <w:sz w:val="26"/>
          <w:szCs w:val="26"/>
          <w:rPrChange w:id="5656" w:author="Le Minh Nghia" w:date="2019-10-09T10:56:00Z">
            <w:rPr>
              <w:sz w:val="26"/>
              <w:szCs w:val="26"/>
            </w:rPr>
          </w:rPrChange>
        </w:rPr>
        <w:t xml:space="preserve"> </w:t>
      </w:r>
      <w:proofErr w:type="spellStart"/>
      <w:r w:rsidRPr="00B41112">
        <w:rPr>
          <w:sz w:val="26"/>
          <w:szCs w:val="26"/>
          <w:rPrChange w:id="5657" w:author="Le Minh Nghia" w:date="2019-10-09T10:56:00Z">
            <w:rPr>
              <w:sz w:val="26"/>
              <w:szCs w:val="26"/>
            </w:rPr>
          </w:rPrChange>
        </w:rPr>
        <w:t>đủ</w:t>
      </w:r>
      <w:proofErr w:type="spellEnd"/>
    </w:p>
    <w:p w:rsidR="008551E6" w:rsidRPr="00B41112" w:rsidRDefault="008551E6" w:rsidP="00A22430">
      <w:pPr>
        <w:pStyle w:val="ListParagraph"/>
        <w:spacing w:line="360" w:lineRule="auto"/>
        <w:ind w:left="1080"/>
        <w:rPr>
          <w:sz w:val="26"/>
          <w:szCs w:val="26"/>
          <w:rPrChange w:id="5658" w:author="Le Minh Nghia" w:date="2019-10-09T10:56:00Z">
            <w:rPr>
              <w:sz w:val="26"/>
              <w:szCs w:val="26"/>
            </w:rPr>
          </w:rPrChange>
        </w:rPr>
      </w:pPr>
      <w:proofErr w:type="spellStart"/>
      <w:r w:rsidRPr="00B41112">
        <w:rPr>
          <w:sz w:val="26"/>
          <w:szCs w:val="26"/>
          <w:rPrChange w:id="5659" w:author="Le Minh Nghia" w:date="2019-10-09T10:56:00Z">
            <w:rPr>
              <w:sz w:val="26"/>
              <w:szCs w:val="26"/>
            </w:rPr>
          </w:rPrChange>
        </w:rPr>
        <w:t>hơn</w:t>
      </w:r>
      <w:proofErr w:type="spellEnd"/>
      <w:r w:rsidRPr="00B41112">
        <w:rPr>
          <w:sz w:val="26"/>
          <w:szCs w:val="26"/>
          <w:rPrChange w:id="5660" w:author="Le Minh Nghia" w:date="2019-10-09T10:56:00Z">
            <w:rPr>
              <w:sz w:val="26"/>
              <w:szCs w:val="26"/>
            </w:rPr>
          </w:rPrChange>
        </w:rPr>
        <w:t xml:space="preserve"> </w:t>
      </w:r>
      <w:proofErr w:type="spellStart"/>
      <w:r w:rsidRPr="00B41112">
        <w:rPr>
          <w:sz w:val="26"/>
          <w:szCs w:val="26"/>
          <w:rPrChange w:id="5661" w:author="Le Minh Nghia" w:date="2019-10-09T10:56:00Z">
            <w:rPr>
              <w:sz w:val="26"/>
              <w:szCs w:val="26"/>
            </w:rPr>
          </w:rPrChange>
        </w:rPr>
        <w:t>về</w:t>
      </w:r>
      <w:proofErr w:type="spellEnd"/>
      <w:r w:rsidRPr="00B41112">
        <w:rPr>
          <w:sz w:val="26"/>
          <w:szCs w:val="26"/>
          <w:rPrChange w:id="5662" w:author="Le Minh Nghia" w:date="2019-10-09T10:56:00Z">
            <w:rPr>
              <w:sz w:val="26"/>
              <w:szCs w:val="26"/>
            </w:rPr>
          </w:rPrChange>
        </w:rPr>
        <w:t xml:space="preserve"> </w:t>
      </w:r>
      <w:proofErr w:type="spellStart"/>
      <w:r w:rsidRPr="00B41112">
        <w:rPr>
          <w:sz w:val="26"/>
          <w:szCs w:val="26"/>
          <w:rPrChange w:id="5663" w:author="Le Minh Nghia" w:date="2019-10-09T10:56:00Z">
            <w:rPr>
              <w:sz w:val="26"/>
              <w:szCs w:val="26"/>
            </w:rPr>
          </w:rPrChange>
        </w:rPr>
        <w:t>cựu</w:t>
      </w:r>
      <w:proofErr w:type="spellEnd"/>
      <w:r w:rsidRPr="00B41112">
        <w:rPr>
          <w:sz w:val="26"/>
          <w:szCs w:val="26"/>
          <w:rPrChange w:id="5664" w:author="Le Minh Nghia" w:date="2019-10-09T10:56:00Z">
            <w:rPr>
              <w:sz w:val="26"/>
              <w:szCs w:val="26"/>
            </w:rPr>
          </w:rPrChange>
        </w:rPr>
        <w:t xml:space="preserve"> </w:t>
      </w:r>
      <w:proofErr w:type="spellStart"/>
      <w:r w:rsidRPr="00B41112">
        <w:rPr>
          <w:sz w:val="26"/>
          <w:szCs w:val="26"/>
          <w:rPrChange w:id="5665" w:author="Le Minh Nghia" w:date="2019-10-09T10:56:00Z">
            <w:rPr>
              <w:sz w:val="26"/>
              <w:szCs w:val="26"/>
            </w:rPr>
          </w:rPrChange>
        </w:rPr>
        <w:t>sinh</w:t>
      </w:r>
      <w:proofErr w:type="spellEnd"/>
      <w:r w:rsidRPr="00B41112">
        <w:rPr>
          <w:sz w:val="26"/>
          <w:szCs w:val="26"/>
          <w:rPrChange w:id="5666" w:author="Le Minh Nghia" w:date="2019-10-09T10:56:00Z">
            <w:rPr>
              <w:sz w:val="26"/>
              <w:szCs w:val="26"/>
            </w:rPr>
          </w:rPrChange>
        </w:rPr>
        <w:t xml:space="preserve"> </w:t>
      </w:r>
      <w:proofErr w:type="spellStart"/>
      <w:r w:rsidRPr="00B41112">
        <w:rPr>
          <w:sz w:val="26"/>
          <w:szCs w:val="26"/>
          <w:rPrChange w:id="5667" w:author="Le Minh Nghia" w:date="2019-10-09T10:56:00Z">
            <w:rPr>
              <w:sz w:val="26"/>
              <w:szCs w:val="26"/>
            </w:rPr>
          </w:rPrChange>
        </w:rPr>
        <w:t>viê</w:t>
      </w:r>
      <w:ins w:id="5668" w:author="Le Minh Nghia" w:date="2019-10-09T10:03:00Z">
        <w:r w:rsidR="00E70C55" w:rsidRPr="00B41112">
          <w:rPr>
            <w:sz w:val="26"/>
            <w:szCs w:val="26"/>
            <w:rPrChange w:id="5669" w:author="Le Minh Nghia" w:date="2019-10-09T10:56:00Z">
              <w:rPr>
                <w:sz w:val="26"/>
                <w:szCs w:val="26"/>
              </w:rPr>
            </w:rPrChange>
          </w:rPr>
          <w:t>n</w:t>
        </w:r>
      </w:ins>
      <w:proofErr w:type="spellEnd"/>
      <w:del w:id="5670" w:author="Le Minh Nghia" w:date="2019-10-09T10:03:00Z">
        <w:r w:rsidRPr="00B41112" w:rsidDel="00E70C55">
          <w:rPr>
            <w:sz w:val="26"/>
            <w:szCs w:val="26"/>
            <w:rPrChange w:id="5671" w:author="Le Minh Nghia" w:date="2019-10-09T10:56:00Z">
              <w:rPr>
                <w:sz w:val="26"/>
                <w:szCs w:val="26"/>
              </w:rPr>
            </w:rPrChange>
          </w:rPr>
          <w:delText xml:space="preserve">n </w:delText>
        </w:r>
      </w:del>
      <w:r w:rsidRPr="00B41112">
        <w:rPr>
          <w:sz w:val="26"/>
          <w:szCs w:val="26"/>
          <w:rPrChange w:id="5672" w:author="Le Minh Nghia" w:date="2019-10-09T10:56:00Z">
            <w:rPr>
              <w:sz w:val="26"/>
              <w:szCs w:val="26"/>
            </w:rPr>
          </w:rPrChange>
        </w:rPr>
        <w:t>.</w:t>
      </w:r>
    </w:p>
    <w:p w:rsidR="003906A3" w:rsidRPr="00B41112" w:rsidRDefault="003906A3" w:rsidP="00A22430">
      <w:pPr>
        <w:pStyle w:val="ListParagraph"/>
        <w:numPr>
          <w:ilvl w:val="0"/>
          <w:numId w:val="6"/>
        </w:numPr>
        <w:spacing w:line="360" w:lineRule="auto"/>
        <w:rPr>
          <w:b/>
          <w:sz w:val="26"/>
          <w:szCs w:val="26"/>
          <w:rPrChange w:id="5673" w:author="Le Minh Nghia" w:date="2019-10-09T10:56:00Z">
            <w:rPr>
              <w:b/>
              <w:sz w:val="32"/>
              <w:szCs w:val="32"/>
            </w:rPr>
          </w:rPrChange>
        </w:rPr>
      </w:pPr>
      <w:r w:rsidRPr="00B41112">
        <w:rPr>
          <w:b/>
          <w:sz w:val="26"/>
          <w:szCs w:val="26"/>
          <w:rPrChange w:id="5674" w:author="Le Minh Nghia" w:date="2019-10-09T10:56:00Z">
            <w:rPr>
              <w:b/>
              <w:sz w:val="32"/>
              <w:szCs w:val="32"/>
            </w:rPr>
          </w:rPrChange>
        </w:rPr>
        <w:t>CÁCH TIẾP CẬN, PHƯƠNG PHÁP NGHIÊN CỨU</w:t>
      </w:r>
    </w:p>
    <w:p w:rsidR="003906A3" w:rsidRPr="00B41112" w:rsidRDefault="003906A3" w:rsidP="00A22430">
      <w:pPr>
        <w:pStyle w:val="ListParagraph"/>
        <w:numPr>
          <w:ilvl w:val="0"/>
          <w:numId w:val="10"/>
        </w:numPr>
        <w:spacing w:line="360" w:lineRule="auto"/>
        <w:rPr>
          <w:b/>
          <w:sz w:val="26"/>
          <w:szCs w:val="26"/>
          <w:rPrChange w:id="5675" w:author="Le Minh Nghia" w:date="2019-10-09T10:56:00Z">
            <w:rPr>
              <w:b/>
              <w:sz w:val="28"/>
              <w:szCs w:val="28"/>
            </w:rPr>
          </w:rPrChange>
        </w:rPr>
      </w:pPr>
      <w:proofErr w:type="spellStart"/>
      <w:r w:rsidRPr="00B41112">
        <w:rPr>
          <w:b/>
          <w:sz w:val="26"/>
          <w:szCs w:val="26"/>
          <w:rPrChange w:id="5676" w:author="Le Minh Nghia" w:date="2019-10-09T10:56:00Z">
            <w:rPr>
              <w:b/>
              <w:sz w:val="28"/>
              <w:szCs w:val="28"/>
            </w:rPr>
          </w:rPrChange>
        </w:rPr>
        <w:t>Cách</w:t>
      </w:r>
      <w:proofErr w:type="spellEnd"/>
      <w:r w:rsidRPr="00B41112">
        <w:rPr>
          <w:b/>
          <w:sz w:val="26"/>
          <w:szCs w:val="26"/>
          <w:rPrChange w:id="5677" w:author="Le Minh Nghia" w:date="2019-10-09T10:56:00Z">
            <w:rPr>
              <w:b/>
              <w:sz w:val="28"/>
              <w:szCs w:val="28"/>
            </w:rPr>
          </w:rPrChange>
        </w:rPr>
        <w:t xml:space="preserve"> </w:t>
      </w:r>
      <w:proofErr w:type="spellStart"/>
      <w:r w:rsidRPr="00B41112">
        <w:rPr>
          <w:b/>
          <w:sz w:val="26"/>
          <w:szCs w:val="26"/>
          <w:rPrChange w:id="5678" w:author="Le Minh Nghia" w:date="2019-10-09T10:56:00Z">
            <w:rPr>
              <w:b/>
              <w:sz w:val="28"/>
              <w:szCs w:val="28"/>
            </w:rPr>
          </w:rPrChange>
        </w:rPr>
        <w:t>tiếp</w:t>
      </w:r>
      <w:proofErr w:type="spellEnd"/>
      <w:r w:rsidRPr="00B41112">
        <w:rPr>
          <w:b/>
          <w:sz w:val="26"/>
          <w:szCs w:val="26"/>
          <w:rPrChange w:id="5679" w:author="Le Minh Nghia" w:date="2019-10-09T10:56:00Z">
            <w:rPr>
              <w:b/>
              <w:sz w:val="28"/>
              <w:szCs w:val="28"/>
            </w:rPr>
          </w:rPrChange>
        </w:rPr>
        <w:t xml:space="preserve"> </w:t>
      </w:r>
      <w:proofErr w:type="spellStart"/>
      <w:r w:rsidRPr="00B41112">
        <w:rPr>
          <w:b/>
          <w:sz w:val="26"/>
          <w:szCs w:val="26"/>
          <w:rPrChange w:id="5680" w:author="Le Minh Nghia" w:date="2019-10-09T10:56:00Z">
            <w:rPr>
              <w:b/>
              <w:sz w:val="28"/>
              <w:szCs w:val="28"/>
            </w:rPr>
          </w:rPrChange>
        </w:rPr>
        <w:t>cận</w:t>
      </w:r>
      <w:proofErr w:type="spellEnd"/>
    </w:p>
    <w:p w:rsidR="008551E6" w:rsidRPr="00B41112" w:rsidRDefault="008551E6" w:rsidP="00334D9A">
      <w:pPr>
        <w:pStyle w:val="ListParagraph"/>
        <w:spacing w:line="360" w:lineRule="auto"/>
        <w:ind w:left="1077"/>
        <w:rPr>
          <w:sz w:val="26"/>
          <w:szCs w:val="26"/>
          <w:rPrChange w:id="5681" w:author="Le Minh Nghia" w:date="2019-10-09T10:56:00Z">
            <w:rPr>
              <w:sz w:val="26"/>
              <w:szCs w:val="26"/>
            </w:rPr>
          </w:rPrChange>
        </w:rPr>
      </w:pPr>
      <w:r w:rsidRPr="00B41112">
        <w:rPr>
          <w:sz w:val="26"/>
          <w:szCs w:val="26"/>
          <w:rPrChange w:id="5682" w:author="Le Minh Nghia" w:date="2019-10-09T10:56:00Z">
            <w:rPr>
              <w:sz w:val="26"/>
              <w:szCs w:val="26"/>
            </w:rPr>
          </w:rPrChange>
        </w:rPr>
        <w:t xml:space="preserve">(1) </w:t>
      </w:r>
      <w:proofErr w:type="spellStart"/>
      <w:r w:rsidRPr="00B41112">
        <w:rPr>
          <w:sz w:val="26"/>
          <w:szCs w:val="26"/>
          <w:rPrChange w:id="5683" w:author="Le Minh Nghia" w:date="2019-10-09T10:56:00Z">
            <w:rPr>
              <w:sz w:val="26"/>
              <w:szCs w:val="26"/>
            </w:rPr>
          </w:rPrChange>
        </w:rPr>
        <w:t>Nghiên</w:t>
      </w:r>
      <w:proofErr w:type="spellEnd"/>
      <w:r w:rsidRPr="00B41112">
        <w:rPr>
          <w:sz w:val="26"/>
          <w:szCs w:val="26"/>
          <w:rPrChange w:id="5684" w:author="Le Minh Nghia" w:date="2019-10-09T10:56:00Z">
            <w:rPr>
              <w:sz w:val="26"/>
              <w:szCs w:val="26"/>
            </w:rPr>
          </w:rPrChange>
        </w:rPr>
        <w:t xml:space="preserve"> </w:t>
      </w:r>
      <w:proofErr w:type="spellStart"/>
      <w:r w:rsidRPr="00B41112">
        <w:rPr>
          <w:sz w:val="26"/>
          <w:szCs w:val="26"/>
          <w:rPrChange w:id="5685" w:author="Le Minh Nghia" w:date="2019-10-09T10:56:00Z">
            <w:rPr>
              <w:sz w:val="26"/>
              <w:szCs w:val="26"/>
            </w:rPr>
          </w:rPrChange>
        </w:rPr>
        <w:t>cứu</w:t>
      </w:r>
      <w:proofErr w:type="spellEnd"/>
      <w:r w:rsidRPr="00B41112">
        <w:rPr>
          <w:sz w:val="26"/>
          <w:szCs w:val="26"/>
          <w:rPrChange w:id="5686" w:author="Le Minh Nghia" w:date="2019-10-09T10:56:00Z">
            <w:rPr>
              <w:sz w:val="26"/>
              <w:szCs w:val="26"/>
            </w:rPr>
          </w:rPrChange>
        </w:rPr>
        <w:t xml:space="preserve"> </w:t>
      </w:r>
      <w:proofErr w:type="spellStart"/>
      <w:r w:rsidRPr="00B41112">
        <w:rPr>
          <w:sz w:val="26"/>
          <w:szCs w:val="26"/>
          <w:rPrChange w:id="5687" w:author="Le Minh Nghia" w:date="2019-10-09T10:56:00Z">
            <w:rPr>
              <w:sz w:val="26"/>
              <w:szCs w:val="26"/>
            </w:rPr>
          </w:rPrChange>
        </w:rPr>
        <w:t>lý</w:t>
      </w:r>
      <w:proofErr w:type="spellEnd"/>
      <w:r w:rsidRPr="00B41112">
        <w:rPr>
          <w:sz w:val="26"/>
          <w:szCs w:val="26"/>
          <w:rPrChange w:id="5688" w:author="Le Minh Nghia" w:date="2019-10-09T10:56:00Z">
            <w:rPr>
              <w:sz w:val="26"/>
              <w:szCs w:val="26"/>
            </w:rPr>
          </w:rPrChange>
        </w:rPr>
        <w:t xml:space="preserve"> </w:t>
      </w:r>
      <w:proofErr w:type="spellStart"/>
      <w:r w:rsidRPr="00B41112">
        <w:rPr>
          <w:sz w:val="26"/>
          <w:szCs w:val="26"/>
          <w:rPrChange w:id="5689" w:author="Le Minh Nghia" w:date="2019-10-09T10:56:00Z">
            <w:rPr>
              <w:sz w:val="26"/>
              <w:szCs w:val="26"/>
            </w:rPr>
          </w:rPrChange>
        </w:rPr>
        <w:t>thuyết-thử</w:t>
      </w:r>
      <w:proofErr w:type="spellEnd"/>
      <w:r w:rsidRPr="00B41112">
        <w:rPr>
          <w:sz w:val="26"/>
          <w:szCs w:val="26"/>
          <w:rPrChange w:id="5690" w:author="Le Minh Nghia" w:date="2019-10-09T10:56:00Z">
            <w:rPr>
              <w:sz w:val="26"/>
              <w:szCs w:val="26"/>
            </w:rPr>
          </w:rPrChange>
        </w:rPr>
        <w:t xml:space="preserve"> </w:t>
      </w:r>
      <w:proofErr w:type="spellStart"/>
      <w:r w:rsidRPr="00B41112">
        <w:rPr>
          <w:sz w:val="26"/>
          <w:szCs w:val="26"/>
          <w:rPrChange w:id="5691" w:author="Le Minh Nghia" w:date="2019-10-09T10:56:00Z">
            <w:rPr>
              <w:sz w:val="26"/>
              <w:szCs w:val="26"/>
            </w:rPr>
          </w:rPrChange>
        </w:rPr>
        <w:t>nghiệm-ứng</w:t>
      </w:r>
      <w:proofErr w:type="spellEnd"/>
      <w:r w:rsidRPr="00B41112">
        <w:rPr>
          <w:sz w:val="26"/>
          <w:szCs w:val="26"/>
          <w:rPrChange w:id="5692" w:author="Le Minh Nghia" w:date="2019-10-09T10:56:00Z">
            <w:rPr>
              <w:sz w:val="26"/>
              <w:szCs w:val="26"/>
            </w:rPr>
          </w:rPrChange>
        </w:rPr>
        <w:t xml:space="preserve"> </w:t>
      </w:r>
      <w:proofErr w:type="spellStart"/>
      <w:r w:rsidRPr="00B41112">
        <w:rPr>
          <w:sz w:val="26"/>
          <w:szCs w:val="26"/>
          <w:rPrChange w:id="5693" w:author="Le Minh Nghia" w:date="2019-10-09T10:56:00Z">
            <w:rPr>
              <w:sz w:val="26"/>
              <w:szCs w:val="26"/>
            </w:rPr>
          </w:rPrChange>
        </w:rPr>
        <w:t>dụng</w:t>
      </w:r>
      <w:proofErr w:type="spellEnd"/>
    </w:p>
    <w:p w:rsidR="008551E6" w:rsidRPr="00B41112" w:rsidRDefault="008551E6" w:rsidP="00334D9A">
      <w:pPr>
        <w:pStyle w:val="ListParagraph"/>
        <w:spacing w:line="360" w:lineRule="auto"/>
        <w:ind w:left="1077"/>
        <w:rPr>
          <w:sz w:val="26"/>
          <w:szCs w:val="26"/>
          <w:rPrChange w:id="5694" w:author="Le Minh Nghia" w:date="2019-10-09T10:56:00Z">
            <w:rPr>
              <w:sz w:val="26"/>
              <w:szCs w:val="26"/>
            </w:rPr>
          </w:rPrChange>
        </w:rPr>
      </w:pPr>
      <w:r w:rsidRPr="00B41112">
        <w:rPr>
          <w:sz w:val="26"/>
          <w:szCs w:val="26"/>
          <w:rPrChange w:id="5695" w:author="Le Minh Nghia" w:date="2019-10-09T10:56:00Z">
            <w:rPr>
              <w:sz w:val="26"/>
              <w:szCs w:val="26"/>
            </w:rPr>
          </w:rPrChange>
        </w:rPr>
        <w:t xml:space="preserve">(2) </w:t>
      </w:r>
      <w:proofErr w:type="spellStart"/>
      <w:r w:rsidRPr="00B41112">
        <w:rPr>
          <w:sz w:val="26"/>
          <w:szCs w:val="26"/>
          <w:rPrChange w:id="5696" w:author="Le Minh Nghia" w:date="2019-10-09T10:56:00Z">
            <w:rPr>
              <w:sz w:val="26"/>
              <w:szCs w:val="26"/>
            </w:rPr>
          </w:rPrChange>
        </w:rPr>
        <w:t>Giải</w:t>
      </w:r>
      <w:proofErr w:type="spellEnd"/>
      <w:r w:rsidRPr="00B41112">
        <w:rPr>
          <w:sz w:val="26"/>
          <w:szCs w:val="26"/>
          <w:rPrChange w:id="5697" w:author="Le Minh Nghia" w:date="2019-10-09T10:56:00Z">
            <w:rPr>
              <w:sz w:val="26"/>
              <w:szCs w:val="26"/>
            </w:rPr>
          </w:rPrChange>
        </w:rPr>
        <w:t xml:space="preserve"> </w:t>
      </w:r>
      <w:proofErr w:type="spellStart"/>
      <w:r w:rsidRPr="00B41112">
        <w:rPr>
          <w:sz w:val="26"/>
          <w:szCs w:val="26"/>
          <w:rPrChange w:id="5698" w:author="Le Minh Nghia" w:date="2019-10-09T10:56:00Z">
            <w:rPr>
              <w:sz w:val="26"/>
              <w:szCs w:val="26"/>
            </w:rPr>
          </w:rPrChange>
        </w:rPr>
        <w:t>mã</w:t>
      </w:r>
      <w:proofErr w:type="spellEnd"/>
      <w:r w:rsidRPr="00B41112">
        <w:rPr>
          <w:sz w:val="26"/>
          <w:szCs w:val="26"/>
          <w:rPrChange w:id="5699" w:author="Le Minh Nghia" w:date="2019-10-09T10:56:00Z">
            <w:rPr>
              <w:sz w:val="26"/>
              <w:szCs w:val="26"/>
            </w:rPr>
          </w:rPrChange>
        </w:rPr>
        <w:t xml:space="preserve"> </w:t>
      </w:r>
      <w:proofErr w:type="spellStart"/>
      <w:r w:rsidRPr="00B41112">
        <w:rPr>
          <w:sz w:val="26"/>
          <w:szCs w:val="26"/>
          <w:rPrChange w:id="5700" w:author="Le Minh Nghia" w:date="2019-10-09T10:56:00Z">
            <w:rPr>
              <w:sz w:val="26"/>
              <w:szCs w:val="26"/>
            </w:rPr>
          </w:rPrChange>
        </w:rPr>
        <w:t>công</w:t>
      </w:r>
      <w:proofErr w:type="spellEnd"/>
      <w:r w:rsidRPr="00B41112">
        <w:rPr>
          <w:sz w:val="26"/>
          <w:szCs w:val="26"/>
          <w:rPrChange w:id="5701" w:author="Le Minh Nghia" w:date="2019-10-09T10:56:00Z">
            <w:rPr>
              <w:sz w:val="26"/>
              <w:szCs w:val="26"/>
            </w:rPr>
          </w:rPrChange>
        </w:rPr>
        <w:t xml:space="preserve"> </w:t>
      </w:r>
      <w:proofErr w:type="spellStart"/>
      <w:r w:rsidRPr="00B41112">
        <w:rPr>
          <w:sz w:val="26"/>
          <w:szCs w:val="26"/>
          <w:rPrChange w:id="5702" w:author="Le Minh Nghia" w:date="2019-10-09T10:56:00Z">
            <w:rPr>
              <w:sz w:val="26"/>
              <w:szCs w:val="26"/>
            </w:rPr>
          </w:rPrChange>
        </w:rPr>
        <w:t>nghệ</w:t>
      </w:r>
      <w:proofErr w:type="spellEnd"/>
      <w:r w:rsidRPr="00B41112">
        <w:rPr>
          <w:sz w:val="26"/>
          <w:szCs w:val="26"/>
          <w:rPrChange w:id="5703" w:author="Le Minh Nghia" w:date="2019-10-09T10:56:00Z">
            <w:rPr>
              <w:sz w:val="26"/>
              <w:szCs w:val="26"/>
            </w:rPr>
          </w:rPrChange>
        </w:rPr>
        <w:t xml:space="preserve"> - </w:t>
      </w:r>
      <w:proofErr w:type="spellStart"/>
      <w:r w:rsidRPr="00B41112">
        <w:rPr>
          <w:sz w:val="26"/>
          <w:szCs w:val="26"/>
          <w:rPrChange w:id="5704" w:author="Le Minh Nghia" w:date="2019-10-09T10:56:00Z">
            <w:rPr>
              <w:sz w:val="26"/>
              <w:szCs w:val="26"/>
            </w:rPr>
          </w:rPrChange>
        </w:rPr>
        <w:t>thiết</w:t>
      </w:r>
      <w:proofErr w:type="spellEnd"/>
      <w:r w:rsidRPr="00B41112">
        <w:rPr>
          <w:sz w:val="26"/>
          <w:szCs w:val="26"/>
          <w:rPrChange w:id="5705" w:author="Le Minh Nghia" w:date="2019-10-09T10:56:00Z">
            <w:rPr>
              <w:sz w:val="26"/>
              <w:szCs w:val="26"/>
            </w:rPr>
          </w:rPrChange>
        </w:rPr>
        <w:t xml:space="preserve"> </w:t>
      </w:r>
      <w:proofErr w:type="spellStart"/>
      <w:r w:rsidRPr="00B41112">
        <w:rPr>
          <w:sz w:val="26"/>
          <w:szCs w:val="26"/>
          <w:rPrChange w:id="5706" w:author="Le Minh Nghia" w:date="2019-10-09T10:56:00Z">
            <w:rPr>
              <w:sz w:val="26"/>
              <w:szCs w:val="26"/>
            </w:rPr>
          </w:rPrChange>
        </w:rPr>
        <w:t>kế</w:t>
      </w:r>
      <w:proofErr w:type="spellEnd"/>
      <w:r w:rsidRPr="00B41112">
        <w:rPr>
          <w:sz w:val="26"/>
          <w:szCs w:val="26"/>
          <w:rPrChange w:id="5707" w:author="Le Minh Nghia" w:date="2019-10-09T10:56:00Z">
            <w:rPr>
              <w:sz w:val="26"/>
              <w:szCs w:val="26"/>
            </w:rPr>
          </w:rPrChange>
        </w:rPr>
        <w:t xml:space="preserve"> </w:t>
      </w:r>
      <w:proofErr w:type="spellStart"/>
      <w:r w:rsidRPr="00B41112">
        <w:rPr>
          <w:sz w:val="26"/>
          <w:szCs w:val="26"/>
          <w:rPrChange w:id="5708" w:author="Le Minh Nghia" w:date="2019-10-09T10:56:00Z">
            <w:rPr>
              <w:sz w:val="26"/>
              <w:szCs w:val="26"/>
            </w:rPr>
          </w:rPrChange>
        </w:rPr>
        <w:t>quy</w:t>
      </w:r>
      <w:proofErr w:type="spellEnd"/>
      <w:r w:rsidRPr="00B41112">
        <w:rPr>
          <w:sz w:val="26"/>
          <w:szCs w:val="26"/>
          <w:rPrChange w:id="5709" w:author="Le Minh Nghia" w:date="2019-10-09T10:56:00Z">
            <w:rPr>
              <w:sz w:val="26"/>
              <w:szCs w:val="26"/>
            </w:rPr>
          </w:rPrChange>
        </w:rPr>
        <w:t xml:space="preserve"> </w:t>
      </w:r>
      <w:proofErr w:type="spellStart"/>
      <w:r w:rsidRPr="00B41112">
        <w:rPr>
          <w:sz w:val="26"/>
          <w:szCs w:val="26"/>
          <w:rPrChange w:id="5710" w:author="Le Minh Nghia" w:date="2019-10-09T10:56:00Z">
            <w:rPr>
              <w:sz w:val="26"/>
              <w:szCs w:val="26"/>
            </w:rPr>
          </w:rPrChange>
        </w:rPr>
        <w:t>trình</w:t>
      </w:r>
      <w:proofErr w:type="spellEnd"/>
      <w:r w:rsidRPr="00B41112">
        <w:rPr>
          <w:sz w:val="26"/>
          <w:szCs w:val="26"/>
          <w:rPrChange w:id="5711" w:author="Le Minh Nghia" w:date="2019-10-09T10:56:00Z">
            <w:rPr>
              <w:sz w:val="26"/>
              <w:szCs w:val="26"/>
            </w:rPr>
          </w:rPrChange>
        </w:rPr>
        <w:t xml:space="preserve"> </w:t>
      </w:r>
      <w:proofErr w:type="spellStart"/>
      <w:r w:rsidRPr="00B41112">
        <w:rPr>
          <w:sz w:val="26"/>
          <w:szCs w:val="26"/>
          <w:rPrChange w:id="5712" w:author="Le Minh Nghia" w:date="2019-10-09T10:56:00Z">
            <w:rPr>
              <w:sz w:val="26"/>
              <w:szCs w:val="26"/>
            </w:rPr>
          </w:rPrChange>
        </w:rPr>
        <w:t>giải</w:t>
      </w:r>
      <w:proofErr w:type="spellEnd"/>
      <w:r w:rsidRPr="00B41112">
        <w:rPr>
          <w:sz w:val="26"/>
          <w:szCs w:val="26"/>
          <w:rPrChange w:id="5713" w:author="Le Minh Nghia" w:date="2019-10-09T10:56:00Z">
            <w:rPr>
              <w:sz w:val="26"/>
              <w:szCs w:val="26"/>
            </w:rPr>
          </w:rPrChange>
        </w:rPr>
        <w:t xml:space="preserve"> </w:t>
      </w:r>
      <w:proofErr w:type="spellStart"/>
      <w:r w:rsidRPr="00B41112">
        <w:rPr>
          <w:sz w:val="26"/>
          <w:szCs w:val="26"/>
          <w:rPrChange w:id="5714" w:author="Le Minh Nghia" w:date="2019-10-09T10:56:00Z">
            <w:rPr>
              <w:sz w:val="26"/>
              <w:szCs w:val="26"/>
            </w:rPr>
          </w:rPrChange>
        </w:rPr>
        <w:t>mã</w:t>
      </w:r>
      <w:proofErr w:type="spellEnd"/>
      <w:r w:rsidRPr="00B41112">
        <w:rPr>
          <w:sz w:val="26"/>
          <w:szCs w:val="26"/>
          <w:rPrChange w:id="5715" w:author="Le Minh Nghia" w:date="2019-10-09T10:56:00Z">
            <w:rPr>
              <w:sz w:val="26"/>
              <w:szCs w:val="26"/>
            </w:rPr>
          </w:rPrChange>
        </w:rPr>
        <w:t xml:space="preserve"> </w:t>
      </w:r>
      <w:proofErr w:type="spellStart"/>
      <w:r w:rsidRPr="00B41112">
        <w:rPr>
          <w:sz w:val="26"/>
          <w:szCs w:val="26"/>
          <w:rPrChange w:id="5716" w:author="Le Minh Nghia" w:date="2019-10-09T10:56:00Z">
            <w:rPr>
              <w:sz w:val="26"/>
              <w:szCs w:val="26"/>
            </w:rPr>
          </w:rPrChange>
        </w:rPr>
        <w:t>công</w:t>
      </w:r>
      <w:proofErr w:type="spellEnd"/>
      <w:r w:rsidRPr="00B41112">
        <w:rPr>
          <w:sz w:val="26"/>
          <w:szCs w:val="26"/>
          <w:rPrChange w:id="5717" w:author="Le Minh Nghia" w:date="2019-10-09T10:56:00Z">
            <w:rPr>
              <w:sz w:val="26"/>
              <w:szCs w:val="26"/>
            </w:rPr>
          </w:rPrChange>
        </w:rPr>
        <w:t xml:space="preserve"> </w:t>
      </w:r>
      <w:proofErr w:type="spellStart"/>
      <w:r w:rsidRPr="00B41112">
        <w:rPr>
          <w:sz w:val="26"/>
          <w:szCs w:val="26"/>
          <w:rPrChange w:id="5718" w:author="Le Minh Nghia" w:date="2019-10-09T10:56:00Z">
            <w:rPr>
              <w:sz w:val="26"/>
              <w:szCs w:val="26"/>
            </w:rPr>
          </w:rPrChange>
        </w:rPr>
        <w:t>nghệ</w:t>
      </w:r>
      <w:proofErr w:type="spellEnd"/>
      <w:r w:rsidRPr="00B41112">
        <w:rPr>
          <w:sz w:val="26"/>
          <w:szCs w:val="26"/>
          <w:rPrChange w:id="5719" w:author="Le Minh Nghia" w:date="2019-10-09T10:56:00Z">
            <w:rPr>
              <w:sz w:val="26"/>
              <w:szCs w:val="26"/>
            </w:rPr>
          </w:rPrChange>
        </w:rPr>
        <w:t xml:space="preserve"> - </w:t>
      </w:r>
      <w:proofErr w:type="spellStart"/>
      <w:r w:rsidRPr="00B41112">
        <w:rPr>
          <w:sz w:val="26"/>
          <w:szCs w:val="26"/>
          <w:rPrChange w:id="5720" w:author="Le Minh Nghia" w:date="2019-10-09T10:56:00Z">
            <w:rPr>
              <w:sz w:val="26"/>
              <w:szCs w:val="26"/>
            </w:rPr>
          </w:rPrChange>
        </w:rPr>
        <w:t>chế</w:t>
      </w:r>
      <w:proofErr w:type="spellEnd"/>
      <w:r w:rsidRPr="00B41112">
        <w:rPr>
          <w:sz w:val="26"/>
          <w:szCs w:val="26"/>
          <w:rPrChange w:id="5721" w:author="Le Minh Nghia" w:date="2019-10-09T10:56:00Z">
            <w:rPr>
              <w:sz w:val="26"/>
              <w:szCs w:val="26"/>
            </w:rPr>
          </w:rPrChange>
        </w:rPr>
        <w:t xml:space="preserve"> </w:t>
      </w:r>
      <w:proofErr w:type="spellStart"/>
      <w:r w:rsidRPr="00B41112">
        <w:rPr>
          <w:sz w:val="26"/>
          <w:szCs w:val="26"/>
          <w:rPrChange w:id="5722" w:author="Le Minh Nghia" w:date="2019-10-09T10:56:00Z">
            <w:rPr>
              <w:sz w:val="26"/>
              <w:szCs w:val="26"/>
            </w:rPr>
          </w:rPrChange>
        </w:rPr>
        <w:t>tạo</w:t>
      </w:r>
      <w:proofErr w:type="spellEnd"/>
      <w:r w:rsidRPr="00B41112">
        <w:rPr>
          <w:sz w:val="26"/>
          <w:szCs w:val="26"/>
          <w:rPrChange w:id="5723" w:author="Le Minh Nghia" w:date="2019-10-09T10:56:00Z">
            <w:rPr>
              <w:sz w:val="26"/>
              <w:szCs w:val="26"/>
            </w:rPr>
          </w:rPrChange>
        </w:rPr>
        <w:t>.</w:t>
      </w:r>
    </w:p>
    <w:p w:rsidR="008551E6" w:rsidRPr="00B41112" w:rsidDel="00E70C55" w:rsidRDefault="008551E6" w:rsidP="00334D9A">
      <w:pPr>
        <w:pStyle w:val="ListParagraph"/>
        <w:spacing w:line="360" w:lineRule="auto"/>
        <w:ind w:left="1077"/>
        <w:rPr>
          <w:del w:id="5724" w:author="Le Minh Nghia" w:date="2019-10-09T10:04:00Z"/>
          <w:sz w:val="26"/>
          <w:szCs w:val="26"/>
          <w:rPrChange w:id="5725" w:author="Le Minh Nghia" w:date="2019-10-09T10:56:00Z">
            <w:rPr>
              <w:del w:id="5726" w:author="Le Minh Nghia" w:date="2019-10-09T10:04:00Z"/>
              <w:sz w:val="26"/>
              <w:szCs w:val="26"/>
            </w:rPr>
          </w:rPrChange>
        </w:rPr>
      </w:pPr>
    </w:p>
    <w:p w:rsidR="008551E6" w:rsidRPr="00B41112" w:rsidRDefault="008551E6" w:rsidP="00334D9A">
      <w:pPr>
        <w:pStyle w:val="ListParagraph"/>
        <w:spacing w:line="360" w:lineRule="auto"/>
        <w:ind w:left="1077"/>
        <w:rPr>
          <w:sz w:val="26"/>
          <w:szCs w:val="26"/>
          <w:rPrChange w:id="5727" w:author="Le Minh Nghia" w:date="2019-10-09T10:56:00Z">
            <w:rPr>
              <w:sz w:val="26"/>
              <w:szCs w:val="26"/>
            </w:rPr>
          </w:rPrChange>
        </w:rPr>
      </w:pPr>
      <w:r w:rsidRPr="00B41112">
        <w:rPr>
          <w:sz w:val="26"/>
          <w:szCs w:val="26"/>
          <w:rPrChange w:id="5728" w:author="Le Minh Nghia" w:date="2019-10-09T10:56:00Z">
            <w:rPr>
              <w:sz w:val="26"/>
              <w:szCs w:val="26"/>
            </w:rPr>
          </w:rPrChange>
        </w:rPr>
        <w:t xml:space="preserve">(3) </w:t>
      </w:r>
      <w:proofErr w:type="spellStart"/>
      <w:r w:rsidRPr="00B41112">
        <w:rPr>
          <w:sz w:val="26"/>
          <w:szCs w:val="26"/>
          <w:rPrChange w:id="5729" w:author="Le Minh Nghia" w:date="2019-10-09T10:56:00Z">
            <w:rPr>
              <w:sz w:val="26"/>
              <w:szCs w:val="26"/>
            </w:rPr>
          </w:rPrChange>
        </w:rPr>
        <w:t>Lý</w:t>
      </w:r>
      <w:proofErr w:type="spellEnd"/>
      <w:r w:rsidRPr="00B41112">
        <w:rPr>
          <w:sz w:val="26"/>
          <w:szCs w:val="26"/>
          <w:rPrChange w:id="5730" w:author="Le Minh Nghia" w:date="2019-10-09T10:56:00Z">
            <w:rPr>
              <w:sz w:val="26"/>
              <w:szCs w:val="26"/>
            </w:rPr>
          </w:rPrChange>
        </w:rPr>
        <w:t xml:space="preserve"> </w:t>
      </w:r>
      <w:proofErr w:type="spellStart"/>
      <w:r w:rsidRPr="00B41112">
        <w:rPr>
          <w:sz w:val="26"/>
          <w:szCs w:val="26"/>
          <w:rPrChange w:id="5731" w:author="Le Minh Nghia" w:date="2019-10-09T10:56:00Z">
            <w:rPr>
              <w:sz w:val="26"/>
              <w:szCs w:val="26"/>
            </w:rPr>
          </w:rPrChange>
        </w:rPr>
        <w:t>thuyết-thực</w:t>
      </w:r>
      <w:proofErr w:type="spellEnd"/>
      <w:r w:rsidRPr="00B41112">
        <w:rPr>
          <w:sz w:val="26"/>
          <w:szCs w:val="26"/>
          <w:rPrChange w:id="5732" w:author="Le Minh Nghia" w:date="2019-10-09T10:56:00Z">
            <w:rPr>
              <w:sz w:val="26"/>
              <w:szCs w:val="26"/>
            </w:rPr>
          </w:rPrChange>
        </w:rPr>
        <w:t xml:space="preserve"> </w:t>
      </w:r>
      <w:proofErr w:type="spellStart"/>
      <w:r w:rsidRPr="00B41112">
        <w:rPr>
          <w:sz w:val="26"/>
          <w:szCs w:val="26"/>
          <w:rPrChange w:id="5733" w:author="Le Minh Nghia" w:date="2019-10-09T10:56:00Z">
            <w:rPr>
              <w:sz w:val="26"/>
              <w:szCs w:val="26"/>
            </w:rPr>
          </w:rPrChange>
        </w:rPr>
        <w:t>trạng</w:t>
      </w:r>
      <w:proofErr w:type="spellEnd"/>
      <w:r w:rsidRPr="00B41112">
        <w:rPr>
          <w:sz w:val="26"/>
          <w:szCs w:val="26"/>
          <w:rPrChange w:id="5734" w:author="Le Minh Nghia" w:date="2019-10-09T10:56:00Z">
            <w:rPr>
              <w:sz w:val="26"/>
              <w:szCs w:val="26"/>
            </w:rPr>
          </w:rPrChange>
        </w:rPr>
        <w:t>;</w:t>
      </w:r>
    </w:p>
    <w:p w:rsidR="008551E6" w:rsidRPr="00B41112" w:rsidRDefault="008551E6" w:rsidP="00334D9A">
      <w:pPr>
        <w:pStyle w:val="ListParagraph"/>
        <w:spacing w:line="360" w:lineRule="auto"/>
        <w:ind w:left="1077"/>
        <w:rPr>
          <w:ins w:id="5735" w:author="Le Minh Nghia" w:date="2019-10-09T10:04:00Z"/>
          <w:sz w:val="26"/>
          <w:szCs w:val="26"/>
          <w:rPrChange w:id="5736" w:author="Le Minh Nghia" w:date="2019-10-09T10:56:00Z">
            <w:rPr>
              <w:ins w:id="5737" w:author="Le Minh Nghia" w:date="2019-10-09T10:04:00Z"/>
              <w:sz w:val="26"/>
              <w:szCs w:val="26"/>
            </w:rPr>
          </w:rPrChange>
        </w:rPr>
      </w:pPr>
      <w:r w:rsidRPr="00B41112">
        <w:rPr>
          <w:sz w:val="26"/>
          <w:szCs w:val="26"/>
          <w:rPrChange w:id="5738" w:author="Le Minh Nghia" w:date="2019-10-09T10:56:00Z">
            <w:rPr>
              <w:sz w:val="26"/>
              <w:szCs w:val="26"/>
            </w:rPr>
          </w:rPrChange>
        </w:rPr>
        <w:t xml:space="preserve">(4) </w:t>
      </w:r>
      <w:proofErr w:type="spellStart"/>
      <w:r w:rsidRPr="00B41112">
        <w:rPr>
          <w:sz w:val="26"/>
          <w:szCs w:val="26"/>
          <w:rPrChange w:id="5739" w:author="Le Minh Nghia" w:date="2019-10-09T10:56:00Z">
            <w:rPr>
              <w:sz w:val="26"/>
              <w:szCs w:val="26"/>
            </w:rPr>
          </w:rPrChange>
        </w:rPr>
        <w:t>Thực</w:t>
      </w:r>
      <w:proofErr w:type="spellEnd"/>
      <w:r w:rsidRPr="00B41112">
        <w:rPr>
          <w:sz w:val="26"/>
          <w:szCs w:val="26"/>
          <w:rPrChange w:id="5740" w:author="Le Minh Nghia" w:date="2019-10-09T10:56:00Z">
            <w:rPr>
              <w:sz w:val="26"/>
              <w:szCs w:val="26"/>
            </w:rPr>
          </w:rPrChange>
        </w:rPr>
        <w:t xml:space="preserve"> </w:t>
      </w:r>
      <w:proofErr w:type="spellStart"/>
      <w:r w:rsidRPr="00B41112">
        <w:rPr>
          <w:sz w:val="26"/>
          <w:szCs w:val="26"/>
          <w:rPrChange w:id="5741" w:author="Le Minh Nghia" w:date="2019-10-09T10:56:00Z">
            <w:rPr>
              <w:sz w:val="26"/>
              <w:szCs w:val="26"/>
            </w:rPr>
          </w:rPrChange>
        </w:rPr>
        <w:t>trạng-lý</w:t>
      </w:r>
      <w:proofErr w:type="spellEnd"/>
      <w:r w:rsidRPr="00B41112">
        <w:rPr>
          <w:sz w:val="26"/>
          <w:szCs w:val="26"/>
          <w:rPrChange w:id="5742" w:author="Le Minh Nghia" w:date="2019-10-09T10:56:00Z">
            <w:rPr>
              <w:sz w:val="26"/>
              <w:szCs w:val="26"/>
            </w:rPr>
          </w:rPrChange>
        </w:rPr>
        <w:t xml:space="preserve"> </w:t>
      </w:r>
      <w:proofErr w:type="spellStart"/>
      <w:r w:rsidRPr="00B41112">
        <w:rPr>
          <w:sz w:val="26"/>
          <w:szCs w:val="26"/>
          <w:rPrChange w:id="5743" w:author="Le Minh Nghia" w:date="2019-10-09T10:56:00Z">
            <w:rPr>
              <w:sz w:val="26"/>
              <w:szCs w:val="26"/>
            </w:rPr>
          </w:rPrChange>
        </w:rPr>
        <w:t>thuyết</w:t>
      </w:r>
      <w:proofErr w:type="spellEnd"/>
      <w:r w:rsidRPr="00B41112">
        <w:rPr>
          <w:sz w:val="26"/>
          <w:szCs w:val="26"/>
          <w:rPrChange w:id="5744" w:author="Le Minh Nghia" w:date="2019-10-09T10:56:00Z">
            <w:rPr>
              <w:sz w:val="26"/>
              <w:szCs w:val="26"/>
            </w:rPr>
          </w:rPrChange>
        </w:rPr>
        <w:t xml:space="preserve"> =&gt; </w:t>
      </w:r>
      <w:proofErr w:type="spellStart"/>
      <w:r w:rsidRPr="00B41112">
        <w:rPr>
          <w:sz w:val="26"/>
          <w:szCs w:val="26"/>
          <w:rPrChange w:id="5745" w:author="Le Minh Nghia" w:date="2019-10-09T10:56:00Z">
            <w:rPr>
              <w:sz w:val="26"/>
              <w:szCs w:val="26"/>
            </w:rPr>
          </w:rPrChange>
        </w:rPr>
        <w:t>giải</w:t>
      </w:r>
      <w:proofErr w:type="spellEnd"/>
      <w:r w:rsidRPr="00B41112">
        <w:rPr>
          <w:sz w:val="26"/>
          <w:szCs w:val="26"/>
          <w:rPrChange w:id="5746" w:author="Le Minh Nghia" w:date="2019-10-09T10:56:00Z">
            <w:rPr>
              <w:sz w:val="26"/>
              <w:szCs w:val="26"/>
            </w:rPr>
          </w:rPrChange>
        </w:rPr>
        <w:t xml:space="preserve"> </w:t>
      </w:r>
      <w:proofErr w:type="spellStart"/>
      <w:r w:rsidRPr="00B41112">
        <w:rPr>
          <w:sz w:val="26"/>
          <w:szCs w:val="26"/>
          <w:rPrChange w:id="5747" w:author="Le Minh Nghia" w:date="2019-10-09T10:56:00Z">
            <w:rPr>
              <w:sz w:val="26"/>
              <w:szCs w:val="26"/>
            </w:rPr>
          </w:rPrChange>
        </w:rPr>
        <w:t>pháp</w:t>
      </w:r>
      <w:proofErr w:type="spellEnd"/>
    </w:p>
    <w:p w:rsidR="00E70C55" w:rsidRPr="00B41112" w:rsidRDefault="00E70C55" w:rsidP="00334D9A">
      <w:pPr>
        <w:pStyle w:val="ListParagraph"/>
        <w:spacing w:line="360" w:lineRule="auto"/>
        <w:ind w:left="1077"/>
        <w:rPr>
          <w:sz w:val="26"/>
          <w:szCs w:val="26"/>
          <w:rPrChange w:id="5748" w:author="Le Minh Nghia" w:date="2019-10-09T10:56:00Z">
            <w:rPr>
              <w:sz w:val="26"/>
              <w:szCs w:val="26"/>
            </w:rPr>
          </w:rPrChange>
        </w:rPr>
      </w:pPr>
    </w:p>
    <w:p w:rsidR="003906A3" w:rsidRPr="00B41112" w:rsidRDefault="003906A3" w:rsidP="00A22430">
      <w:pPr>
        <w:pStyle w:val="ListParagraph"/>
        <w:numPr>
          <w:ilvl w:val="0"/>
          <w:numId w:val="10"/>
        </w:numPr>
        <w:spacing w:line="360" w:lineRule="auto"/>
        <w:rPr>
          <w:b/>
          <w:sz w:val="26"/>
          <w:szCs w:val="26"/>
          <w:rPrChange w:id="5749" w:author="Le Minh Nghia" w:date="2019-10-09T10:56:00Z">
            <w:rPr>
              <w:b/>
              <w:sz w:val="28"/>
              <w:szCs w:val="28"/>
            </w:rPr>
          </w:rPrChange>
        </w:rPr>
      </w:pPr>
      <w:proofErr w:type="spellStart"/>
      <w:r w:rsidRPr="00B41112">
        <w:rPr>
          <w:b/>
          <w:sz w:val="26"/>
          <w:szCs w:val="26"/>
          <w:rPrChange w:id="5750" w:author="Le Minh Nghia" w:date="2019-10-09T10:56:00Z">
            <w:rPr>
              <w:b/>
              <w:sz w:val="28"/>
              <w:szCs w:val="28"/>
            </w:rPr>
          </w:rPrChange>
        </w:rPr>
        <w:t>Phương</w:t>
      </w:r>
      <w:proofErr w:type="spellEnd"/>
      <w:r w:rsidRPr="00B41112">
        <w:rPr>
          <w:b/>
          <w:sz w:val="26"/>
          <w:szCs w:val="26"/>
          <w:rPrChange w:id="5751" w:author="Le Minh Nghia" w:date="2019-10-09T10:56:00Z">
            <w:rPr>
              <w:b/>
              <w:sz w:val="28"/>
              <w:szCs w:val="28"/>
            </w:rPr>
          </w:rPrChange>
        </w:rPr>
        <w:t xml:space="preserve"> </w:t>
      </w:r>
      <w:proofErr w:type="spellStart"/>
      <w:r w:rsidRPr="00B41112">
        <w:rPr>
          <w:b/>
          <w:sz w:val="26"/>
          <w:szCs w:val="26"/>
          <w:rPrChange w:id="5752" w:author="Le Minh Nghia" w:date="2019-10-09T10:56:00Z">
            <w:rPr>
              <w:b/>
              <w:sz w:val="28"/>
              <w:szCs w:val="28"/>
            </w:rPr>
          </w:rPrChange>
        </w:rPr>
        <w:t>pháp</w:t>
      </w:r>
      <w:proofErr w:type="spellEnd"/>
      <w:r w:rsidRPr="00B41112">
        <w:rPr>
          <w:b/>
          <w:sz w:val="26"/>
          <w:szCs w:val="26"/>
          <w:rPrChange w:id="5753" w:author="Le Minh Nghia" w:date="2019-10-09T10:56:00Z">
            <w:rPr>
              <w:b/>
              <w:sz w:val="28"/>
              <w:szCs w:val="28"/>
            </w:rPr>
          </w:rPrChange>
        </w:rPr>
        <w:t xml:space="preserve"> </w:t>
      </w:r>
      <w:proofErr w:type="spellStart"/>
      <w:r w:rsidRPr="00B41112">
        <w:rPr>
          <w:b/>
          <w:sz w:val="26"/>
          <w:szCs w:val="26"/>
          <w:rPrChange w:id="5754" w:author="Le Minh Nghia" w:date="2019-10-09T10:56:00Z">
            <w:rPr>
              <w:b/>
              <w:sz w:val="28"/>
              <w:szCs w:val="28"/>
            </w:rPr>
          </w:rPrChange>
        </w:rPr>
        <w:t>nghiên</w:t>
      </w:r>
      <w:proofErr w:type="spellEnd"/>
      <w:r w:rsidRPr="00B41112">
        <w:rPr>
          <w:b/>
          <w:sz w:val="26"/>
          <w:szCs w:val="26"/>
          <w:rPrChange w:id="5755" w:author="Le Minh Nghia" w:date="2019-10-09T10:56:00Z">
            <w:rPr>
              <w:b/>
              <w:sz w:val="28"/>
              <w:szCs w:val="28"/>
            </w:rPr>
          </w:rPrChange>
        </w:rPr>
        <w:t xml:space="preserve"> </w:t>
      </w:r>
      <w:proofErr w:type="spellStart"/>
      <w:r w:rsidRPr="00B41112">
        <w:rPr>
          <w:b/>
          <w:sz w:val="26"/>
          <w:szCs w:val="26"/>
          <w:rPrChange w:id="5756" w:author="Le Minh Nghia" w:date="2019-10-09T10:56:00Z">
            <w:rPr>
              <w:b/>
              <w:sz w:val="28"/>
              <w:szCs w:val="28"/>
            </w:rPr>
          </w:rPrChange>
        </w:rPr>
        <w:t>cứu</w:t>
      </w:r>
      <w:proofErr w:type="spellEnd"/>
    </w:p>
    <w:p w:rsidR="008551E6" w:rsidRPr="00B41112" w:rsidRDefault="008551E6" w:rsidP="00334D9A">
      <w:pPr>
        <w:pStyle w:val="ListParagraph"/>
        <w:numPr>
          <w:ilvl w:val="0"/>
          <w:numId w:val="42"/>
        </w:numPr>
        <w:spacing w:line="360" w:lineRule="auto"/>
        <w:ind w:left="1418"/>
        <w:rPr>
          <w:sz w:val="26"/>
          <w:szCs w:val="26"/>
          <w:rPrChange w:id="5757" w:author="Le Minh Nghia" w:date="2019-10-09T10:56:00Z">
            <w:rPr>
              <w:sz w:val="26"/>
              <w:szCs w:val="26"/>
            </w:rPr>
          </w:rPrChange>
        </w:rPr>
      </w:pPr>
      <w:proofErr w:type="spellStart"/>
      <w:r w:rsidRPr="00B41112">
        <w:rPr>
          <w:sz w:val="26"/>
          <w:szCs w:val="26"/>
          <w:rPrChange w:id="5758" w:author="Le Minh Nghia" w:date="2019-10-09T10:56:00Z">
            <w:rPr>
              <w:sz w:val="26"/>
              <w:szCs w:val="26"/>
            </w:rPr>
          </w:rPrChange>
        </w:rPr>
        <w:lastRenderedPageBreak/>
        <w:t>Điều</w:t>
      </w:r>
      <w:proofErr w:type="spellEnd"/>
      <w:r w:rsidRPr="00B41112">
        <w:rPr>
          <w:sz w:val="26"/>
          <w:szCs w:val="26"/>
          <w:rPrChange w:id="5759" w:author="Le Minh Nghia" w:date="2019-10-09T10:56:00Z">
            <w:rPr>
              <w:sz w:val="26"/>
              <w:szCs w:val="26"/>
            </w:rPr>
          </w:rPrChange>
        </w:rPr>
        <w:t xml:space="preserve"> </w:t>
      </w:r>
      <w:proofErr w:type="spellStart"/>
      <w:r w:rsidRPr="00B41112">
        <w:rPr>
          <w:sz w:val="26"/>
          <w:szCs w:val="26"/>
          <w:rPrChange w:id="5760" w:author="Le Minh Nghia" w:date="2019-10-09T10:56:00Z">
            <w:rPr>
              <w:sz w:val="26"/>
              <w:szCs w:val="26"/>
            </w:rPr>
          </w:rPrChange>
        </w:rPr>
        <w:t>tra</w:t>
      </w:r>
      <w:proofErr w:type="spellEnd"/>
      <w:r w:rsidRPr="00B41112">
        <w:rPr>
          <w:sz w:val="26"/>
          <w:szCs w:val="26"/>
          <w:rPrChange w:id="5761" w:author="Le Minh Nghia" w:date="2019-10-09T10:56:00Z">
            <w:rPr>
              <w:sz w:val="26"/>
              <w:szCs w:val="26"/>
            </w:rPr>
          </w:rPrChange>
        </w:rPr>
        <w:t xml:space="preserve">: </w:t>
      </w:r>
      <w:proofErr w:type="spellStart"/>
      <w:r w:rsidRPr="00B41112">
        <w:rPr>
          <w:sz w:val="26"/>
          <w:szCs w:val="26"/>
          <w:rPrChange w:id="5762" w:author="Le Minh Nghia" w:date="2019-10-09T10:56:00Z">
            <w:rPr>
              <w:sz w:val="26"/>
              <w:szCs w:val="26"/>
            </w:rPr>
          </w:rPrChange>
        </w:rPr>
        <w:t>tìm</w:t>
      </w:r>
      <w:proofErr w:type="spellEnd"/>
      <w:r w:rsidRPr="00B41112">
        <w:rPr>
          <w:sz w:val="26"/>
          <w:szCs w:val="26"/>
          <w:rPrChange w:id="5763" w:author="Le Minh Nghia" w:date="2019-10-09T10:56:00Z">
            <w:rPr>
              <w:sz w:val="26"/>
              <w:szCs w:val="26"/>
            </w:rPr>
          </w:rPrChange>
        </w:rPr>
        <w:t xml:space="preserve"> </w:t>
      </w:r>
      <w:proofErr w:type="spellStart"/>
      <w:r w:rsidRPr="00B41112">
        <w:rPr>
          <w:sz w:val="26"/>
          <w:szCs w:val="26"/>
          <w:rPrChange w:id="5764" w:author="Le Minh Nghia" w:date="2019-10-09T10:56:00Z">
            <w:rPr>
              <w:sz w:val="26"/>
              <w:szCs w:val="26"/>
            </w:rPr>
          </w:rPrChange>
        </w:rPr>
        <w:t>kiếm</w:t>
      </w:r>
      <w:proofErr w:type="spellEnd"/>
      <w:r w:rsidRPr="00B41112">
        <w:rPr>
          <w:sz w:val="26"/>
          <w:szCs w:val="26"/>
          <w:rPrChange w:id="5765" w:author="Le Minh Nghia" w:date="2019-10-09T10:56:00Z">
            <w:rPr>
              <w:sz w:val="26"/>
              <w:szCs w:val="26"/>
            </w:rPr>
          </w:rPrChange>
        </w:rPr>
        <w:t xml:space="preserve">, </w:t>
      </w:r>
      <w:proofErr w:type="spellStart"/>
      <w:r w:rsidRPr="00B41112">
        <w:rPr>
          <w:sz w:val="26"/>
          <w:szCs w:val="26"/>
          <w:rPrChange w:id="5766" w:author="Le Minh Nghia" w:date="2019-10-09T10:56:00Z">
            <w:rPr>
              <w:sz w:val="26"/>
              <w:szCs w:val="26"/>
            </w:rPr>
          </w:rPrChange>
        </w:rPr>
        <w:t>thu</w:t>
      </w:r>
      <w:proofErr w:type="spellEnd"/>
      <w:r w:rsidRPr="00B41112">
        <w:rPr>
          <w:sz w:val="26"/>
          <w:szCs w:val="26"/>
          <w:rPrChange w:id="5767" w:author="Le Minh Nghia" w:date="2019-10-09T10:56:00Z">
            <w:rPr>
              <w:sz w:val="26"/>
              <w:szCs w:val="26"/>
            </w:rPr>
          </w:rPrChange>
        </w:rPr>
        <w:t xml:space="preserve"> </w:t>
      </w:r>
      <w:proofErr w:type="spellStart"/>
      <w:r w:rsidRPr="00B41112">
        <w:rPr>
          <w:sz w:val="26"/>
          <w:szCs w:val="26"/>
          <w:rPrChange w:id="5768" w:author="Le Minh Nghia" w:date="2019-10-09T10:56:00Z">
            <w:rPr>
              <w:sz w:val="26"/>
              <w:szCs w:val="26"/>
            </w:rPr>
          </w:rPrChange>
        </w:rPr>
        <w:t>thập</w:t>
      </w:r>
      <w:proofErr w:type="spellEnd"/>
      <w:r w:rsidRPr="00B41112">
        <w:rPr>
          <w:sz w:val="26"/>
          <w:szCs w:val="26"/>
          <w:rPrChange w:id="5769" w:author="Le Minh Nghia" w:date="2019-10-09T10:56:00Z">
            <w:rPr>
              <w:sz w:val="26"/>
              <w:szCs w:val="26"/>
            </w:rPr>
          </w:rPrChange>
        </w:rPr>
        <w:t xml:space="preserve"> </w:t>
      </w:r>
      <w:proofErr w:type="spellStart"/>
      <w:r w:rsidRPr="00B41112">
        <w:rPr>
          <w:sz w:val="26"/>
          <w:szCs w:val="26"/>
          <w:rPrChange w:id="5770" w:author="Le Minh Nghia" w:date="2019-10-09T10:56:00Z">
            <w:rPr>
              <w:sz w:val="26"/>
              <w:szCs w:val="26"/>
            </w:rPr>
          </w:rPrChange>
        </w:rPr>
        <w:t>những</w:t>
      </w:r>
      <w:proofErr w:type="spellEnd"/>
      <w:r w:rsidRPr="00B41112">
        <w:rPr>
          <w:sz w:val="26"/>
          <w:szCs w:val="26"/>
          <w:rPrChange w:id="5771" w:author="Le Minh Nghia" w:date="2019-10-09T10:56:00Z">
            <w:rPr>
              <w:sz w:val="26"/>
              <w:szCs w:val="26"/>
            </w:rPr>
          </w:rPrChange>
        </w:rPr>
        <w:t xml:space="preserve"> </w:t>
      </w:r>
      <w:proofErr w:type="spellStart"/>
      <w:r w:rsidRPr="00B41112">
        <w:rPr>
          <w:sz w:val="26"/>
          <w:szCs w:val="26"/>
          <w:rPrChange w:id="5772" w:author="Le Minh Nghia" w:date="2019-10-09T10:56:00Z">
            <w:rPr>
              <w:sz w:val="26"/>
              <w:szCs w:val="26"/>
            </w:rPr>
          </w:rPrChange>
        </w:rPr>
        <w:t>thông</w:t>
      </w:r>
      <w:proofErr w:type="spellEnd"/>
      <w:r w:rsidRPr="00B41112">
        <w:rPr>
          <w:sz w:val="26"/>
          <w:szCs w:val="26"/>
          <w:rPrChange w:id="5773" w:author="Le Minh Nghia" w:date="2019-10-09T10:56:00Z">
            <w:rPr>
              <w:sz w:val="26"/>
              <w:szCs w:val="26"/>
            </w:rPr>
          </w:rPrChange>
        </w:rPr>
        <w:t xml:space="preserve"> tin </w:t>
      </w:r>
      <w:proofErr w:type="spellStart"/>
      <w:r w:rsidRPr="00B41112">
        <w:rPr>
          <w:sz w:val="26"/>
          <w:szCs w:val="26"/>
          <w:rPrChange w:id="5774" w:author="Le Minh Nghia" w:date="2019-10-09T10:56:00Z">
            <w:rPr>
              <w:sz w:val="26"/>
              <w:szCs w:val="26"/>
            </w:rPr>
          </w:rPrChange>
        </w:rPr>
        <w:t>cần</w:t>
      </w:r>
      <w:proofErr w:type="spellEnd"/>
      <w:r w:rsidRPr="00B41112">
        <w:rPr>
          <w:sz w:val="26"/>
          <w:szCs w:val="26"/>
          <w:rPrChange w:id="5775" w:author="Le Minh Nghia" w:date="2019-10-09T10:56:00Z">
            <w:rPr>
              <w:sz w:val="26"/>
              <w:szCs w:val="26"/>
            </w:rPr>
          </w:rPrChange>
        </w:rPr>
        <w:t xml:space="preserve"> </w:t>
      </w:r>
      <w:proofErr w:type="spellStart"/>
      <w:r w:rsidRPr="00B41112">
        <w:rPr>
          <w:sz w:val="26"/>
          <w:szCs w:val="26"/>
          <w:rPrChange w:id="5776" w:author="Le Minh Nghia" w:date="2019-10-09T10:56:00Z">
            <w:rPr>
              <w:sz w:val="26"/>
              <w:szCs w:val="26"/>
            </w:rPr>
          </w:rPrChange>
        </w:rPr>
        <w:t>thiết</w:t>
      </w:r>
      <w:proofErr w:type="spellEnd"/>
      <w:r w:rsidRPr="00B41112">
        <w:rPr>
          <w:sz w:val="26"/>
          <w:szCs w:val="26"/>
          <w:rPrChange w:id="5777" w:author="Le Minh Nghia" w:date="2019-10-09T10:56:00Z">
            <w:rPr>
              <w:sz w:val="26"/>
              <w:szCs w:val="26"/>
            </w:rPr>
          </w:rPrChange>
        </w:rPr>
        <w:t xml:space="preserve"> </w:t>
      </w:r>
      <w:proofErr w:type="spellStart"/>
      <w:r w:rsidRPr="00B41112">
        <w:rPr>
          <w:sz w:val="26"/>
          <w:szCs w:val="26"/>
          <w:rPrChange w:id="5778" w:author="Le Minh Nghia" w:date="2019-10-09T10:56:00Z">
            <w:rPr>
              <w:sz w:val="26"/>
              <w:szCs w:val="26"/>
            </w:rPr>
          </w:rPrChange>
        </w:rPr>
        <w:t>để</w:t>
      </w:r>
      <w:proofErr w:type="spellEnd"/>
      <w:r w:rsidRPr="00B41112">
        <w:rPr>
          <w:sz w:val="26"/>
          <w:szCs w:val="26"/>
          <w:rPrChange w:id="5779" w:author="Le Minh Nghia" w:date="2019-10-09T10:56:00Z">
            <w:rPr>
              <w:sz w:val="26"/>
              <w:szCs w:val="26"/>
            </w:rPr>
          </w:rPrChange>
        </w:rPr>
        <w:t xml:space="preserve"> </w:t>
      </w:r>
      <w:proofErr w:type="spellStart"/>
      <w:r w:rsidRPr="00B41112">
        <w:rPr>
          <w:sz w:val="26"/>
          <w:szCs w:val="26"/>
          <w:rPrChange w:id="5780" w:author="Le Minh Nghia" w:date="2019-10-09T10:56:00Z">
            <w:rPr>
              <w:sz w:val="26"/>
              <w:szCs w:val="26"/>
            </w:rPr>
          </w:rPrChange>
        </w:rPr>
        <w:t>hỗ</w:t>
      </w:r>
      <w:proofErr w:type="spellEnd"/>
      <w:r w:rsidRPr="00B41112">
        <w:rPr>
          <w:sz w:val="26"/>
          <w:szCs w:val="26"/>
          <w:rPrChange w:id="5781" w:author="Le Minh Nghia" w:date="2019-10-09T10:56:00Z">
            <w:rPr>
              <w:sz w:val="26"/>
              <w:szCs w:val="26"/>
            </w:rPr>
          </w:rPrChange>
        </w:rPr>
        <w:t xml:space="preserve"> </w:t>
      </w:r>
      <w:proofErr w:type="spellStart"/>
      <w:r w:rsidRPr="00B41112">
        <w:rPr>
          <w:sz w:val="26"/>
          <w:szCs w:val="26"/>
          <w:rPrChange w:id="5782" w:author="Le Minh Nghia" w:date="2019-10-09T10:56:00Z">
            <w:rPr>
              <w:sz w:val="26"/>
              <w:szCs w:val="26"/>
            </w:rPr>
          </w:rPrChange>
        </w:rPr>
        <w:t>trợ</w:t>
      </w:r>
      <w:proofErr w:type="spellEnd"/>
      <w:r w:rsidRPr="00B41112">
        <w:rPr>
          <w:sz w:val="26"/>
          <w:szCs w:val="26"/>
          <w:rPrChange w:id="5783" w:author="Le Minh Nghia" w:date="2019-10-09T10:56:00Z">
            <w:rPr>
              <w:sz w:val="26"/>
              <w:szCs w:val="26"/>
            </w:rPr>
          </w:rPrChange>
        </w:rPr>
        <w:t xml:space="preserve"> </w:t>
      </w:r>
      <w:proofErr w:type="spellStart"/>
      <w:r w:rsidRPr="00B41112">
        <w:rPr>
          <w:sz w:val="26"/>
          <w:szCs w:val="26"/>
          <w:rPrChange w:id="5784" w:author="Le Minh Nghia" w:date="2019-10-09T10:56:00Z">
            <w:rPr>
              <w:sz w:val="26"/>
              <w:szCs w:val="26"/>
            </w:rPr>
          </w:rPrChange>
        </w:rPr>
        <w:t>cho</w:t>
      </w:r>
      <w:proofErr w:type="spellEnd"/>
      <w:r w:rsidRPr="00B41112">
        <w:rPr>
          <w:sz w:val="26"/>
          <w:szCs w:val="26"/>
          <w:rPrChange w:id="5785" w:author="Le Minh Nghia" w:date="2019-10-09T10:56:00Z">
            <w:rPr>
              <w:sz w:val="26"/>
              <w:szCs w:val="26"/>
            </w:rPr>
          </w:rPrChange>
        </w:rPr>
        <w:t xml:space="preserve"> </w:t>
      </w:r>
      <w:proofErr w:type="spellStart"/>
      <w:r w:rsidRPr="00B41112">
        <w:rPr>
          <w:sz w:val="26"/>
          <w:szCs w:val="26"/>
          <w:rPrChange w:id="5786" w:author="Le Minh Nghia" w:date="2019-10-09T10:56:00Z">
            <w:rPr>
              <w:sz w:val="26"/>
              <w:szCs w:val="26"/>
            </w:rPr>
          </w:rPrChange>
        </w:rPr>
        <w:t>việc</w:t>
      </w:r>
      <w:proofErr w:type="spellEnd"/>
      <w:r w:rsidRPr="00B41112">
        <w:rPr>
          <w:sz w:val="26"/>
          <w:szCs w:val="26"/>
          <w:rPrChange w:id="5787" w:author="Le Minh Nghia" w:date="2019-10-09T10:56:00Z">
            <w:rPr>
              <w:sz w:val="26"/>
              <w:szCs w:val="26"/>
            </w:rPr>
          </w:rPrChange>
        </w:rPr>
        <w:t xml:space="preserve"> </w:t>
      </w:r>
      <w:proofErr w:type="spellStart"/>
      <w:r w:rsidRPr="00B41112">
        <w:rPr>
          <w:sz w:val="26"/>
          <w:szCs w:val="26"/>
          <w:rPrChange w:id="5788" w:author="Le Minh Nghia" w:date="2019-10-09T10:56:00Z">
            <w:rPr>
              <w:sz w:val="26"/>
              <w:szCs w:val="26"/>
            </w:rPr>
          </w:rPrChange>
        </w:rPr>
        <w:t>lưu</w:t>
      </w:r>
      <w:proofErr w:type="spellEnd"/>
      <w:r w:rsidRPr="00B41112">
        <w:rPr>
          <w:sz w:val="26"/>
          <w:szCs w:val="26"/>
          <w:rPrChange w:id="5789" w:author="Le Minh Nghia" w:date="2019-10-09T10:56:00Z">
            <w:rPr>
              <w:sz w:val="26"/>
              <w:szCs w:val="26"/>
            </w:rPr>
          </w:rPrChange>
        </w:rPr>
        <w:t xml:space="preserve"> </w:t>
      </w:r>
      <w:proofErr w:type="spellStart"/>
      <w:r w:rsidRPr="00B41112">
        <w:rPr>
          <w:sz w:val="26"/>
          <w:szCs w:val="26"/>
          <w:rPrChange w:id="5790" w:author="Le Minh Nghia" w:date="2019-10-09T10:56:00Z">
            <w:rPr>
              <w:sz w:val="26"/>
              <w:szCs w:val="26"/>
            </w:rPr>
          </w:rPrChange>
        </w:rPr>
        <w:t>trữ</w:t>
      </w:r>
      <w:proofErr w:type="spellEnd"/>
      <w:r w:rsidRPr="00B41112">
        <w:rPr>
          <w:sz w:val="26"/>
          <w:szCs w:val="26"/>
          <w:rPrChange w:id="5791" w:author="Le Minh Nghia" w:date="2019-10-09T10:56:00Z">
            <w:rPr>
              <w:sz w:val="26"/>
              <w:szCs w:val="26"/>
            </w:rPr>
          </w:rPrChange>
        </w:rPr>
        <w:t xml:space="preserve"> </w:t>
      </w:r>
      <w:proofErr w:type="spellStart"/>
      <w:r w:rsidRPr="00B41112">
        <w:rPr>
          <w:sz w:val="26"/>
          <w:szCs w:val="26"/>
          <w:rPrChange w:id="5792" w:author="Le Minh Nghia" w:date="2019-10-09T10:56:00Z">
            <w:rPr>
              <w:sz w:val="26"/>
              <w:szCs w:val="26"/>
            </w:rPr>
          </w:rPrChange>
        </w:rPr>
        <w:t>quản</w:t>
      </w:r>
      <w:proofErr w:type="spellEnd"/>
      <w:r w:rsidRPr="00B41112">
        <w:rPr>
          <w:sz w:val="26"/>
          <w:szCs w:val="26"/>
          <w:rPrChange w:id="5793" w:author="Le Minh Nghia" w:date="2019-10-09T10:56:00Z">
            <w:rPr>
              <w:sz w:val="26"/>
              <w:szCs w:val="26"/>
            </w:rPr>
          </w:rPrChange>
        </w:rPr>
        <w:t xml:space="preserve"> </w:t>
      </w:r>
      <w:proofErr w:type="spellStart"/>
      <w:r w:rsidRPr="00B41112">
        <w:rPr>
          <w:sz w:val="26"/>
          <w:szCs w:val="26"/>
          <w:rPrChange w:id="5794" w:author="Le Minh Nghia" w:date="2019-10-09T10:56:00Z">
            <w:rPr>
              <w:sz w:val="26"/>
              <w:szCs w:val="26"/>
            </w:rPr>
          </w:rPrChange>
        </w:rPr>
        <w:t>lý</w:t>
      </w:r>
      <w:proofErr w:type="spellEnd"/>
      <w:r w:rsidRPr="00B41112">
        <w:rPr>
          <w:sz w:val="26"/>
          <w:szCs w:val="26"/>
          <w:rPrChange w:id="5795" w:author="Le Minh Nghia" w:date="2019-10-09T10:56:00Z">
            <w:rPr>
              <w:sz w:val="26"/>
              <w:szCs w:val="26"/>
            </w:rPr>
          </w:rPrChange>
        </w:rPr>
        <w:t xml:space="preserve"> </w:t>
      </w:r>
      <w:proofErr w:type="spellStart"/>
      <w:r w:rsidRPr="00B41112">
        <w:rPr>
          <w:sz w:val="26"/>
          <w:szCs w:val="26"/>
          <w:rPrChange w:id="5796" w:author="Le Minh Nghia" w:date="2019-10-09T10:56:00Z">
            <w:rPr>
              <w:sz w:val="26"/>
              <w:szCs w:val="26"/>
            </w:rPr>
          </w:rPrChange>
        </w:rPr>
        <w:t>thông</w:t>
      </w:r>
      <w:proofErr w:type="spellEnd"/>
      <w:r w:rsidRPr="00B41112">
        <w:rPr>
          <w:sz w:val="26"/>
          <w:szCs w:val="26"/>
          <w:rPrChange w:id="5797" w:author="Le Minh Nghia" w:date="2019-10-09T10:56:00Z">
            <w:rPr>
              <w:sz w:val="26"/>
              <w:szCs w:val="26"/>
            </w:rPr>
          </w:rPrChange>
        </w:rPr>
        <w:t xml:space="preserve"> tin </w:t>
      </w:r>
      <w:proofErr w:type="spellStart"/>
      <w:r w:rsidRPr="00B41112">
        <w:rPr>
          <w:sz w:val="26"/>
          <w:szCs w:val="26"/>
          <w:rPrChange w:id="5798" w:author="Le Minh Nghia" w:date="2019-10-09T10:56:00Z">
            <w:rPr>
              <w:sz w:val="26"/>
              <w:szCs w:val="26"/>
            </w:rPr>
          </w:rPrChange>
        </w:rPr>
        <w:t>của</w:t>
      </w:r>
      <w:proofErr w:type="spellEnd"/>
      <w:r w:rsidRPr="00B41112">
        <w:rPr>
          <w:sz w:val="26"/>
          <w:szCs w:val="26"/>
          <w:rPrChange w:id="5799" w:author="Le Minh Nghia" w:date="2019-10-09T10:56:00Z">
            <w:rPr>
              <w:sz w:val="26"/>
              <w:szCs w:val="26"/>
            </w:rPr>
          </w:rPrChange>
        </w:rPr>
        <w:t xml:space="preserve"> </w:t>
      </w:r>
      <w:proofErr w:type="spellStart"/>
      <w:r w:rsidRPr="00B41112">
        <w:rPr>
          <w:sz w:val="26"/>
          <w:szCs w:val="26"/>
          <w:rPrChange w:id="5800" w:author="Le Minh Nghia" w:date="2019-10-09T10:56:00Z">
            <w:rPr>
              <w:sz w:val="26"/>
              <w:szCs w:val="26"/>
            </w:rPr>
          </w:rPrChange>
        </w:rPr>
        <w:t>cựu</w:t>
      </w:r>
      <w:proofErr w:type="spellEnd"/>
      <w:r w:rsidRPr="00B41112">
        <w:rPr>
          <w:sz w:val="26"/>
          <w:szCs w:val="26"/>
          <w:rPrChange w:id="5801" w:author="Le Minh Nghia" w:date="2019-10-09T10:56:00Z">
            <w:rPr>
              <w:sz w:val="26"/>
              <w:szCs w:val="26"/>
            </w:rPr>
          </w:rPrChange>
        </w:rPr>
        <w:t xml:space="preserve"> </w:t>
      </w:r>
      <w:proofErr w:type="spellStart"/>
      <w:r w:rsidRPr="00B41112">
        <w:rPr>
          <w:sz w:val="26"/>
          <w:szCs w:val="26"/>
          <w:rPrChange w:id="5802" w:author="Le Minh Nghia" w:date="2019-10-09T10:56:00Z">
            <w:rPr>
              <w:sz w:val="26"/>
              <w:szCs w:val="26"/>
            </w:rPr>
          </w:rPrChange>
        </w:rPr>
        <w:t>sinh</w:t>
      </w:r>
      <w:proofErr w:type="spellEnd"/>
      <w:r w:rsidRPr="00B41112">
        <w:rPr>
          <w:sz w:val="26"/>
          <w:szCs w:val="26"/>
          <w:rPrChange w:id="5803" w:author="Le Minh Nghia" w:date="2019-10-09T10:56:00Z">
            <w:rPr>
              <w:sz w:val="26"/>
              <w:szCs w:val="26"/>
            </w:rPr>
          </w:rPrChange>
        </w:rPr>
        <w:t xml:space="preserve"> </w:t>
      </w:r>
      <w:proofErr w:type="spellStart"/>
      <w:r w:rsidRPr="00B41112">
        <w:rPr>
          <w:sz w:val="26"/>
          <w:szCs w:val="26"/>
          <w:rPrChange w:id="5804" w:author="Le Minh Nghia" w:date="2019-10-09T10:56:00Z">
            <w:rPr>
              <w:sz w:val="26"/>
              <w:szCs w:val="26"/>
            </w:rPr>
          </w:rPrChange>
        </w:rPr>
        <w:t>viên</w:t>
      </w:r>
      <w:proofErr w:type="spellEnd"/>
      <w:r w:rsidRPr="00B41112">
        <w:rPr>
          <w:sz w:val="26"/>
          <w:szCs w:val="26"/>
          <w:rPrChange w:id="5805" w:author="Le Minh Nghia" w:date="2019-10-09T10:56:00Z">
            <w:rPr>
              <w:sz w:val="26"/>
              <w:szCs w:val="26"/>
            </w:rPr>
          </w:rPrChange>
        </w:rPr>
        <w:t xml:space="preserve"> </w:t>
      </w:r>
      <w:proofErr w:type="spellStart"/>
      <w:r w:rsidRPr="00B41112">
        <w:rPr>
          <w:sz w:val="26"/>
          <w:szCs w:val="26"/>
          <w:rPrChange w:id="5806" w:author="Le Minh Nghia" w:date="2019-10-09T10:56:00Z">
            <w:rPr>
              <w:sz w:val="26"/>
              <w:szCs w:val="26"/>
            </w:rPr>
          </w:rPrChange>
        </w:rPr>
        <w:t>trong</w:t>
      </w:r>
      <w:proofErr w:type="spellEnd"/>
      <w:r w:rsidRPr="00B41112">
        <w:rPr>
          <w:sz w:val="26"/>
          <w:szCs w:val="26"/>
          <w:rPrChange w:id="5807" w:author="Le Minh Nghia" w:date="2019-10-09T10:56:00Z">
            <w:rPr>
              <w:sz w:val="26"/>
              <w:szCs w:val="26"/>
            </w:rPr>
          </w:rPrChange>
        </w:rPr>
        <w:t xml:space="preserve"> khoa, </w:t>
      </w:r>
      <w:proofErr w:type="spellStart"/>
      <w:r w:rsidRPr="00B41112">
        <w:rPr>
          <w:sz w:val="26"/>
          <w:szCs w:val="26"/>
          <w:rPrChange w:id="5808" w:author="Le Minh Nghia" w:date="2019-10-09T10:56:00Z">
            <w:rPr>
              <w:sz w:val="26"/>
              <w:szCs w:val="26"/>
            </w:rPr>
          </w:rPrChange>
        </w:rPr>
        <w:t>chọn</w:t>
      </w:r>
      <w:proofErr w:type="spellEnd"/>
      <w:r w:rsidR="00334D9A" w:rsidRPr="00B41112">
        <w:rPr>
          <w:sz w:val="26"/>
          <w:szCs w:val="26"/>
          <w:rPrChange w:id="5809" w:author="Le Minh Nghia" w:date="2019-10-09T10:56:00Z">
            <w:rPr>
              <w:sz w:val="26"/>
              <w:szCs w:val="26"/>
            </w:rPr>
          </w:rPrChange>
        </w:rPr>
        <w:t xml:space="preserve"> </w:t>
      </w:r>
      <w:proofErr w:type="spellStart"/>
      <w:r w:rsidRPr="00B41112">
        <w:rPr>
          <w:sz w:val="26"/>
          <w:szCs w:val="26"/>
          <w:rPrChange w:id="5810" w:author="Le Minh Nghia" w:date="2019-10-09T10:56:00Z">
            <w:rPr>
              <w:sz w:val="26"/>
              <w:szCs w:val="26"/>
            </w:rPr>
          </w:rPrChange>
        </w:rPr>
        <w:t>lọc</w:t>
      </w:r>
      <w:proofErr w:type="spellEnd"/>
      <w:r w:rsidRPr="00B41112">
        <w:rPr>
          <w:sz w:val="26"/>
          <w:szCs w:val="26"/>
          <w:rPrChange w:id="5811" w:author="Le Minh Nghia" w:date="2019-10-09T10:56:00Z">
            <w:rPr>
              <w:sz w:val="26"/>
              <w:szCs w:val="26"/>
            </w:rPr>
          </w:rPrChange>
        </w:rPr>
        <w:t xml:space="preserve"> </w:t>
      </w:r>
      <w:proofErr w:type="spellStart"/>
      <w:r w:rsidRPr="00B41112">
        <w:rPr>
          <w:sz w:val="26"/>
          <w:szCs w:val="26"/>
          <w:rPrChange w:id="5812" w:author="Le Minh Nghia" w:date="2019-10-09T10:56:00Z">
            <w:rPr>
              <w:sz w:val="26"/>
              <w:szCs w:val="26"/>
            </w:rPr>
          </w:rPrChange>
        </w:rPr>
        <w:t>những</w:t>
      </w:r>
      <w:proofErr w:type="spellEnd"/>
      <w:r w:rsidRPr="00B41112">
        <w:rPr>
          <w:sz w:val="26"/>
          <w:szCs w:val="26"/>
          <w:rPrChange w:id="5813" w:author="Le Minh Nghia" w:date="2019-10-09T10:56:00Z">
            <w:rPr>
              <w:sz w:val="26"/>
              <w:szCs w:val="26"/>
            </w:rPr>
          </w:rPrChange>
        </w:rPr>
        <w:t xml:space="preserve"> </w:t>
      </w:r>
      <w:proofErr w:type="spellStart"/>
      <w:r w:rsidRPr="00B41112">
        <w:rPr>
          <w:sz w:val="26"/>
          <w:szCs w:val="26"/>
          <w:rPrChange w:id="5814" w:author="Le Minh Nghia" w:date="2019-10-09T10:56:00Z">
            <w:rPr>
              <w:sz w:val="26"/>
              <w:szCs w:val="26"/>
            </w:rPr>
          </w:rPrChange>
        </w:rPr>
        <w:t>thông</w:t>
      </w:r>
      <w:proofErr w:type="spellEnd"/>
      <w:r w:rsidRPr="00B41112">
        <w:rPr>
          <w:sz w:val="26"/>
          <w:szCs w:val="26"/>
          <w:rPrChange w:id="5815" w:author="Le Minh Nghia" w:date="2019-10-09T10:56:00Z">
            <w:rPr>
              <w:sz w:val="26"/>
              <w:szCs w:val="26"/>
            </w:rPr>
          </w:rPrChange>
        </w:rPr>
        <w:t xml:space="preserve"> tin </w:t>
      </w:r>
      <w:proofErr w:type="spellStart"/>
      <w:r w:rsidRPr="00B41112">
        <w:rPr>
          <w:sz w:val="26"/>
          <w:szCs w:val="26"/>
          <w:rPrChange w:id="5816" w:author="Le Minh Nghia" w:date="2019-10-09T10:56:00Z">
            <w:rPr>
              <w:sz w:val="26"/>
              <w:szCs w:val="26"/>
            </w:rPr>
          </w:rPrChange>
        </w:rPr>
        <w:t>cần</w:t>
      </w:r>
      <w:proofErr w:type="spellEnd"/>
      <w:r w:rsidRPr="00B41112">
        <w:rPr>
          <w:sz w:val="26"/>
          <w:szCs w:val="26"/>
          <w:rPrChange w:id="5817" w:author="Le Minh Nghia" w:date="2019-10-09T10:56:00Z">
            <w:rPr>
              <w:sz w:val="26"/>
              <w:szCs w:val="26"/>
            </w:rPr>
          </w:rPrChange>
        </w:rPr>
        <w:t xml:space="preserve"> </w:t>
      </w:r>
      <w:proofErr w:type="spellStart"/>
      <w:r w:rsidRPr="00B41112">
        <w:rPr>
          <w:sz w:val="26"/>
          <w:szCs w:val="26"/>
          <w:rPrChange w:id="5818" w:author="Le Minh Nghia" w:date="2019-10-09T10:56:00Z">
            <w:rPr>
              <w:sz w:val="26"/>
              <w:szCs w:val="26"/>
            </w:rPr>
          </w:rPrChange>
        </w:rPr>
        <w:t>thiết</w:t>
      </w:r>
      <w:proofErr w:type="spellEnd"/>
      <w:r w:rsidRPr="00B41112">
        <w:rPr>
          <w:sz w:val="26"/>
          <w:szCs w:val="26"/>
          <w:rPrChange w:id="5819" w:author="Le Minh Nghia" w:date="2019-10-09T10:56:00Z">
            <w:rPr>
              <w:sz w:val="26"/>
              <w:szCs w:val="26"/>
            </w:rPr>
          </w:rPrChange>
        </w:rPr>
        <w:t xml:space="preserve"> </w:t>
      </w:r>
      <w:proofErr w:type="spellStart"/>
      <w:r w:rsidRPr="00B41112">
        <w:rPr>
          <w:sz w:val="26"/>
          <w:szCs w:val="26"/>
          <w:rPrChange w:id="5820" w:author="Le Minh Nghia" w:date="2019-10-09T10:56:00Z">
            <w:rPr>
              <w:sz w:val="26"/>
              <w:szCs w:val="26"/>
            </w:rPr>
          </w:rPrChange>
        </w:rPr>
        <w:t>để</w:t>
      </w:r>
      <w:proofErr w:type="spellEnd"/>
      <w:r w:rsidRPr="00B41112">
        <w:rPr>
          <w:sz w:val="26"/>
          <w:szCs w:val="26"/>
          <w:rPrChange w:id="5821" w:author="Le Minh Nghia" w:date="2019-10-09T10:56:00Z">
            <w:rPr>
              <w:sz w:val="26"/>
              <w:szCs w:val="26"/>
            </w:rPr>
          </w:rPrChange>
        </w:rPr>
        <w:t xml:space="preserve"> </w:t>
      </w:r>
      <w:proofErr w:type="spellStart"/>
      <w:r w:rsidRPr="00B41112">
        <w:rPr>
          <w:sz w:val="26"/>
          <w:szCs w:val="26"/>
          <w:rPrChange w:id="5822" w:author="Le Minh Nghia" w:date="2019-10-09T10:56:00Z">
            <w:rPr>
              <w:sz w:val="26"/>
              <w:szCs w:val="26"/>
            </w:rPr>
          </w:rPrChange>
        </w:rPr>
        <w:t>lưu</w:t>
      </w:r>
      <w:proofErr w:type="spellEnd"/>
      <w:r w:rsidRPr="00B41112">
        <w:rPr>
          <w:sz w:val="26"/>
          <w:szCs w:val="26"/>
          <w:rPrChange w:id="5823" w:author="Le Minh Nghia" w:date="2019-10-09T10:56:00Z">
            <w:rPr>
              <w:sz w:val="26"/>
              <w:szCs w:val="26"/>
            </w:rPr>
          </w:rPrChange>
        </w:rPr>
        <w:t xml:space="preserve"> </w:t>
      </w:r>
      <w:proofErr w:type="spellStart"/>
      <w:r w:rsidRPr="00B41112">
        <w:rPr>
          <w:sz w:val="26"/>
          <w:szCs w:val="26"/>
          <w:rPrChange w:id="5824" w:author="Le Minh Nghia" w:date="2019-10-09T10:56:00Z">
            <w:rPr>
              <w:sz w:val="26"/>
              <w:szCs w:val="26"/>
            </w:rPr>
          </w:rPrChange>
        </w:rPr>
        <w:t>nhầm</w:t>
      </w:r>
      <w:proofErr w:type="spellEnd"/>
      <w:r w:rsidRPr="00B41112">
        <w:rPr>
          <w:sz w:val="26"/>
          <w:szCs w:val="26"/>
          <w:rPrChange w:id="5825" w:author="Le Minh Nghia" w:date="2019-10-09T10:56:00Z">
            <w:rPr>
              <w:sz w:val="26"/>
              <w:szCs w:val="26"/>
            </w:rPr>
          </w:rPrChange>
        </w:rPr>
        <w:t xml:space="preserve"> </w:t>
      </w:r>
      <w:proofErr w:type="spellStart"/>
      <w:r w:rsidRPr="00B41112">
        <w:rPr>
          <w:sz w:val="26"/>
          <w:szCs w:val="26"/>
          <w:rPrChange w:id="5826" w:author="Le Minh Nghia" w:date="2019-10-09T10:56:00Z">
            <w:rPr>
              <w:sz w:val="26"/>
              <w:szCs w:val="26"/>
            </w:rPr>
          </w:rPrChange>
        </w:rPr>
        <w:t>tránh</w:t>
      </w:r>
      <w:proofErr w:type="spellEnd"/>
      <w:r w:rsidRPr="00B41112">
        <w:rPr>
          <w:sz w:val="26"/>
          <w:szCs w:val="26"/>
          <w:rPrChange w:id="5827" w:author="Le Minh Nghia" w:date="2019-10-09T10:56:00Z">
            <w:rPr>
              <w:sz w:val="26"/>
              <w:szCs w:val="26"/>
            </w:rPr>
          </w:rPrChange>
        </w:rPr>
        <w:t xml:space="preserve"> </w:t>
      </w:r>
      <w:proofErr w:type="spellStart"/>
      <w:r w:rsidRPr="00B41112">
        <w:rPr>
          <w:sz w:val="26"/>
          <w:szCs w:val="26"/>
          <w:rPrChange w:id="5828" w:author="Le Minh Nghia" w:date="2019-10-09T10:56:00Z">
            <w:rPr>
              <w:sz w:val="26"/>
              <w:szCs w:val="26"/>
            </w:rPr>
          </w:rPrChange>
        </w:rPr>
        <w:t>tình</w:t>
      </w:r>
      <w:proofErr w:type="spellEnd"/>
      <w:r w:rsidRPr="00B41112">
        <w:rPr>
          <w:sz w:val="26"/>
          <w:szCs w:val="26"/>
          <w:rPrChange w:id="5829" w:author="Le Minh Nghia" w:date="2019-10-09T10:56:00Z">
            <w:rPr>
              <w:sz w:val="26"/>
              <w:szCs w:val="26"/>
            </w:rPr>
          </w:rPrChange>
        </w:rPr>
        <w:t xml:space="preserve"> </w:t>
      </w:r>
      <w:proofErr w:type="spellStart"/>
      <w:r w:rsidRPr="00B41112">
        <w:rPr>
          <w:sz w:val="26"/>
          <w:szCs w:val="26"/>
          <w:rPrChange w:id="5830" w:author="Le Minh Nghia" w:date="2019-10-09T10:56:00Z">
            <w:rPr>
              <w:sz w:val="26"/>
              <w:szCs w:val="26"/>
            </w:rPr>
          </w:rPrChange>
        </w:rPr>
        <w:t>trạng</w:t>
      </w:r>
      <w:proofErr w:type="spellEnd"/>
      <w:r w:rsidRPr="00B41112">
        <w:rPr>
          <w:sz w:val="26"/>
          <w:szCs w:val="26"/>
          <w:rPrChange w:id="5831" w:author="Le Minh Nghia" w:date="2019-10-09T10:56:00Z">
            <w:rPr>
              <w:sz w:val="26"/>
              <w:szCs w:val="26"/>
            </w:rPr>
          </w:rPrChange>
        </w:rPr>
        <w:t xml:space="preserve"> </w:t>
      </w:r>
      <w:proofErr w:type="spellStart"/>
      <w:r w:rsidRPr="00B41112">
        <w:rPr>
          <w:sz w:val="26"/>
          <w:szCs w:val="26"/>
          <w:rPrChange w:id="5832" w:author="Le Minh Nghia" w:date="2019-10-09T10:56:00Z">
            <w:rPr>
              <w:sz w:val="26"/>
              <w:szCs w:val="26"/>
            </w:rPr>
          </w:rPrChange>
        </w:rPr>
        <w:t>dư</w:t>
      </w:r>
      <w:proofErr w:type="spellEnd"/>
      <w:r w:rsidRPr="00B41112">
        <w:rPr>
          <w:sz w:val="26"/>
          <w:szCs w:val="26"/>
          <w:rPrChange w:id="5833" w:author="Le Minh Nghia" w:date="2019-10-09T10:56:00Z">
            <w:rPr>
              <w:sz w:val="26"/>
              <w:szCs w:val="26"/>
            </w:rPr>
          </w:rPrChange>
        </w:rPr>
        <w:t xml:space="preserve"> </w:t>
      </w:r>
      <w:proofErr w:type="spellStart"/>
      <w:r w:rsidRPr="00B41112">
        <w:rPr>
          <w:sz w:val="26"/>
          <w:szCs w:val="26"/>
          <w:rPrChange w:id="5834" w:author="Le Minh Nghia" w:date="2019-10-09T10:56:00Z">
            <w:rPr>
              <w:sz w:val="26"/>
              <w:szCs w:val="26"/>
            </w:rPr>
          </w:rPrChange>
        </w:rPr>
        <w:t>thừa</w:t>
      </w:r>
      <w:proofErr w:type="spellEnd"/>
      <w:r w:rsidRPr="00B41112">
        <w:rPr>
          <w:sz w:val="26"/>
          <w:szCs w:val="26"/>
          <w:rPrChange w:id="5835" w:author="Le Minh Nghia" w:date="2019-10-09T10:56:00Z">
            <w:rPr>
              <w:sz w:val="26"/>
              <w:szCs w:val="26"/>
            </w:rPr>
          </w:rPrChange>
        </w:rPr>
        <w:t xml:space="preserve"> </w:t>
      </w:r>
      <w:proofErr w:type="spellStart"/>
      <w:r w:rsidRPr="00B41112">
        <w:rPr>
          <w:sz w:val="26"/>
          <w:szCs w:val="26"/>
          <w:rPrChange w:id="5836" w:author="Le Minh Nghia" w:date="2019-10-09T10:56:00Z">
            <w:rPr>
              <w:sz w:val="26"/>
              <w:szCs w:val="26"/>
            </w:rPr>
          </w:rPrChange>
        </w:rPr>
        <w:t>dữ</w:t>
      </w:r>
      <w:proofErr w:type="spellEnd"/>
      <w:r w:rsidRPr="00B41112">
        <w:rPr>
          <w:sz w:val="26"/>
          <w:szCs w:val="26"/>
          <w:rPrChange w:id="5837" w:author="Le Minh Nghia" w:date="2019-10-09T10:56:00Z">
            <w:rPr>
              <w:sz w:val="26"/>
              <w:szCs w:val="26"/>
            </w:rPr>
          </w:rPrChange>
        </w:rPr>
        <w:t xml:space="preserve"> </w:t>
      </w:r>
      <w:proofErr w:type="spellStart"/>
      <w:r w:rsidRPr="00B41112">
        <w:rPr>
          <w:sz w:val="26"/>
          <w:szCs w:val="26"/>
          <w:rPrChange w:id="5838" w:author="Le Minh Nghia" w:date="2019-10-09T10:56:00Z">
            <w:rPr>
              <w:sz w:val="26"/>
              <w:szCs w:val="26"/>
            </w:rPr>
          </w:rPrChange>
        </w:rPr>
        <w:t>liệu</w:t>
      </w:r>
      <w:proofErr w:type="spellEnd"/>
      <w:r w:rsidRPr="00B41112">
        <w:rPr>
          <w:sz w:val="26"/>
          <w:szCs w:val="26"/>
          <w:rPrChange w:id="5839" w:author="Le Minh Nghia" w:date="2019-10-09T10:56:00Z">
            <w:rPr>
              <w:sz w:val="26"/>
              <w:szCs w:val="26"/>
            </w:rPr>
          </w:rPrChange>
        </w:rPr>
        <w:t xml:space="preserve"> </w:t>
      </w:r>
      <w:proofErr w:type="spellStart"/>
      <w:r w:rsidRPr="00B41112">
        <w:rPr>
          <w:sz w:val="26"/>
          <w:szCs w:val="26"/>
          <w:rPrChange w:id="5840" w:author="Le Minh Nghia" w:date="2019-10-09T10:56:00Z">
            <w:rPr>
              <w:sz w:val="26"/>
              <w:szCs w:val="26"/>
            </w:rPr>
          </w:rPrChange>
        </w:rPr>
        <w:t>khi</w:t>
      </w:r>
      <w:proofErr w:type="spellEnd"/>
      <w:r w:rsidRPr="00B41112">
        <w:rPr>
          <w:sz w:val="26"/>
          <w:szCs w:val="26"/>
          <w:rPrChange w:id="5841" w:author="Le Minh Nghia" w:date="2019-10-09T10:56:00Z">
            <w:rPr>
              <w:sz w:val="26"/>
              <w:szCs w:val="26"/>
            </w:rPr>
          </w:rPrChange>
        </w:rPr>
        <w:t xml:space="preserve"> </w:t>
      </w:r>
      <w:proofErr w:type="spellStart"/>
      <w:r w:rsidRPr="00B41112">
        <w:rPr>
          <w:sz w:val="26"/>
          <w:szCs w:val="26"/>
          <w:rPrChange w:id="5842" w:author="Le Minh Nghia" w:date="2019-10-09T10:56:00Z">
            <w:rPr>
              <w:sz w:val="26"/>
              <w:szCs w:val="26"/>
            </w:rPr>
          </w:rPrChange>
        </w:rPr>
        <w:t>lưu</w:t>
      </w:r>
      <w:proofErr w:type="spellEnd"/>
      <w:r w:rsidRPr="00B41112">
        <w:rPr>
          <w:sz w:val="26"/>
          <w:szCs w:val="26"/>
          <w:rPrChange w:id="5843" w:author="Le Minh Nghia" w:date="2019-10-09T10:56:00Z">
            <w:rPr>
              <w:sz w:val="26"/>
              <w:szCs w:val="26"/>
            </w:rPr>
          </w:rPrChange>
        </w:rPr>
        <w:t xml:space="preserve"> </w:t>
      </w:r>
      <w:proofErr w:type="spellStart"/>
      <w:r w:rsidRPr="00B41112">
        <w:rPr>
          <w:sz w:val="26"/>
          <w:szCs w:val="26"/>
          <w:rPrChange w:id="5844" w:author="Le Minh Nghia" w:date="2019-10-09T10:56:00Z">
            <w:rPr>
              <w:sz w:val="26"/>
              <w:szCs w:val="26"/>
            </w:rPr>
          </w:rPrChange>
        </w:rPr>
        <w:t>trữ</w:t>
      </w:r>
      <w:proofErr w:type="spellEnd"/>
      <w:r w:rsidRPr="00B41112">
        <w:rPr>
          <w:sz w:val="26"/>
          <w:szCs w:val="26"/>
          <w:rPrChange w:id="5845" w:author="Le Minh Nghia" w:date="2019-10-09T10:56:00Z">
            <w:rPr>
              <w:sz w:val="26"/>
              <w:szCs w:val="26"/>
            </w:rPr>
          </w:rPrChange>
        </w:rPr>
        <w:t xml:space="preserve">, </w:t>
      </w:r>
      <w:proofErr w:type="spellStart"/>
      <w:r w:rsidRPr="00B41112">
        <w:rPr>
          <w:sz w:val="26"/>
          <w:szCs w:val="26"/>
          <w:rPrChange w:id="5846" w:author="Le Minh Nghia" w:date="2019-10-09T10:56:00Z">
            <w:rPr>
              <w:sz w:val="26"/>
              <w:szCs w:val="26"/>
            </w:rPr>
          </w:rPrChange>
        </w:rPr>
        <w:t>những</w:t>
      </w:r>
      <w:proofErr w:type="spellEnd"/>
      <w:r w:rsidRPr="00B41112">
        <w:rPr>
          <w:sz w:val="26"/>
          <w:szCs w:val="26"/>
          <w:rPrChange w:id="5847" w:author="Le Minh Nghia" w:date="2019-10-09T10:56:00Z">
            <w:rPr>
              <w:sz w:val="26"/>
              <w:szCs w:val="26"/>
            </w:rPr>
          </w:rPrChange>
        </w:rPr>
        <w:t xml:space="preserve"> ai </w:t>
      </w:r>
      <w:proofErr w:type="spellStart"/>
      <w:r w:rsidRPr="00B41112">
        <w:rPr>
          <w:sz w:val="26"/>
          <w:szCs w:val="26"/>
          <w:rPrChange w:id="5848" w:author="Le Minh Nghia" w:date="2019-10-09T10:56:00Z">
            <w:rPr>
              <w:sz w:val="26"/>
              <w:szCs w:val="26"/>
            </w:rPr>
          </w:rPrChange>
        </w:rPr>
        <w:t>có</w:t>
      </w:r>
      <w:proofErr w:type="spellEnd"/>
      <w:r w:rsidRPr="00B41112">
        <w:rPr>
          <w:sz w:val="26"/>
          <w:szCs w:val="26"/>
          <w:rPrChange w:id="5849" w:author="Le Minh Nghia" w:date="2019-10-09T10:56:00Z">
            <w:rPr>
              <w:sz w:val="26"/>
              <w:szCs w:val="26"/>
            </w:rPr>
          </w:rPrChange>
        </w:rPr>
        <w:t xml:space="preserve"> </w:t>
      </w:r>
      <w:proofErr w:type="spellStart"/>
      <w:r w:rsidRPr="00B41112">
        <w:rPr>
          <w:sz w:val="26"/>
          <w:szCs w:val="26"/>
          <w:rPrChange w:id="5850" w:author="Le Minh Nghia" w:date="2019-10-09T10:56:00Z">
            <w:rPr>
              <w:sz w:val="26"/>
              <w:szCs w:val="26"/>
            </w:rPr>
          </w:rPrChange>
        </w:rPr>
        <w:t>thể</w:t>
      </w:r>
      <w:proofErr w:type="spellEnd"/>
      <w:r w:rsidRPr="00B41112">
        <w:rPr>
          <w:sz w:val="26"/>
          <w:szCs w:val="26"/>
          <w:rPrChange w:id="5851" w:author="Le Minh Nghia" w:date="2019-10-09T10:56:00Z">
            <w:rPr>
              <w:sz w:val="26"/>
              <w:szCs w:val="26"/>
            </w:rPr>
          </w:rPrChange>
        </w:rPr>
        <w:t xml:space="preserve"> </w:t>
      </w:r>
      <w:proofErr w:type="spellStart"/>
      <w:r w:rsidRPr="00B41112">
        <w:rPr>
          <w:sz w:val="26"/>
          <w:szCs w:val="26"/>
          <w:rPrChange w:id="5852" w:author="Le Minh Nghia" w:date="2019-10-09T10:56:00Z">
            <w:rPr>
              <w:sz w:val="26"/>
              <w:szCs w:val="26"/>
            </w:rPr>
          </w:rPrChange>
        </w:rPr>
        <w:t>đăng</w:t>
      </w:r>
      <w:proofErr w:type="spellEnd"/>
      <w:r w:rsidRPr="00B41112">
        <w:rPr>
          <w:sz w:val="26"/>
          <w:szCs w:val="26"/>
          <w:rPrChange w:id="5853" w:author="Le Minh Nghia" w:date="2019-10-09T10:56:00Z">
            <w:rPr>
              <w:sz w:val="26"/>
              <w:szCs w:val="26"/>
            </w:rPr>
          </w:rPrChange>
        </w:rPr>
        <w:t xml:space="preserve"> </w:t>
      </w:r>
      <w:proofErr w:type="spellStart"/>
      <w:r w:rsidRPr="00B41112">
        <w:rPr>
          <w:sz w:val="26"/>
          <w:szCs w:val="26"/>
          <w:rPrChange w:id="5854" w:author="Le Minh Nghia" w:date="2019-10-09T10:56:00Z">
            <w:rPr>
              <w:sz w:val="26"/>
              <w:szCs w:val="26"/>
            </w:rPr>
          </w:rPrChange>
        </w:rPr>
        <w:t>nhập</w:t>
      </w:r>
      <w:proofErr w:type="spellEnd"/>
      <w:r w:rsidRPr="00B41112">
        <w:rPr>
          <w:sz w:val="26"/>
          <w:szCs w:val="26"/>
          <w:rPrChange w:id="5855" w:author="Le Minh Nghia" w:date="2019-10-09T10:56:00Z">
            <w:rPr>
              <w:sz w:val="26"/>
              <w:szCs w:val="26"/>
            </w:rPr>
          </w:rPrChange>
        </w:rPr>
        <w:t xml:space="preserve"> </w:t>
      </w:r>
      <w:proofErr w:type="spellStart"/>
      <w:r w:rsidRPr="00B41112">
        <w:rPr>
          <w:sz w:val="26"/>
          <w:szCs w:val="26"/>
          <w:rPrChange w:id="5856" w:author="Le Minh Nghia" w:date="2019-10-09T10:56:00Z">
            <w:rPr>
              <w:sz w:val="26"/>
              <w:szCs w:val="26"/>
            </w:rPr>
          </w:rPrChange>
        </w:rPr>
        <w:t>vào</w:t>
      </w:r>
      <w:proofErr w:type="spellEnd"/>
      <w:r w:rsidRPr="00B41112">
        <w:rPr>
          <w:sz w:val="26"/>
          <w:szCs w:val="26"/>
          <w:rPrChange w:id="5857" w:author="Le Minh Nghia" w:date="2019-10-09T10:56:00Z">
            <w:rPr>
              <w:sz w:val="26"/>
              <w:szCs w:val="26"/>
            </w:rPr>
          </w:rPrChange>
        </w:rPr>
        <w:t xml:space="preserve"> </w:t>
      </w:r>
      <w:proofErr w:type="spellStart"/>
      <w:r w:rsidRPr="00B41112">
        <w:rPr>
          <w:sz w:val="26"/>
          <w:szCs w:val="26"/>
          <w:rPrChange w:id="5858" w:author="Le Minh Nghia" w:date="2019-10-09T10:56:00Z">
            <w:rPr>
              <w:sz w:val="26"/>
              <w:szCs w:val="26"/>
            </w:rPr>
          </w:rPrChange>
        </w:rPr>
        <w:t>hệ</w:t>
      </w:r>
      <w:proofErr w:type="spellEnd"/>
      <w:r w:rsidRPr="00B41112">
        <w:rPr>
          <w:sz w:val="26"/>
          <w:szCs w:val="26"/>
          <w:rPrChange w:id="5859" w:author="Le Minh Nghia" w:date="2019-10-09T10:56:00Z">
            <w:rPr>
              <w:sz w:val="26"/>
              <w:szCs w:val="26"/>
            </w:rPr>
          </w:rPrChange>
        </w:rPr>
        <w:t xml:space="preserve"> </w:t>
      </w:r>
      <w:proofErr w:type="spellStart"/>
      <w:r w:rsidRPr="00B41112">
        <w:rPr>
          <w:sz w:val="26"/>
          <w:szCs w:val="26"/>
          <w:rPrChange w:id="5860" w:author="Le Minh Nghia" w:date="2019-10-09T10:56:00Z">
            <w:rPr>
              <w:sz w:val="26"/>
              <w:szCs w:val="26"/>
            </w:rPr>
          </w:rPrChange>
        </w:rPr>
        <w:t>thống</w:t>
      </w:r>
      <w:proofErr w:type="spellEnd"/>
      <w:r w:rsidRPr="00B41112">
        <w:rPr>
          <w:sz w:val="26"/>
          <w:szCs w:val="26"/>
          <w:rPrChange w:id="5861" w:author="Le Minh Nghia" w:date="2019-10-09T10:56:00Z">
            <w:rPr>
              <w:sz w:val="26"/>
              <w:szCs w:val="26"/>
            </w:rPr>
          </w:rPrChange>
        </w:rPr>
        <w:t xml:space="preserve">, </w:t>
      </w:r>
      <w:proofErr w:type="spellStart"/>
      <w:r w:rsidRPr="00B41112">
        <w:rPr>
          <w:sz w:val="26"/>
          <w:szCs w:val="26"/>
          <w:rPrChange w:id="5862" w:author="Le Minh Nghia" w:date="2019-10-09T10:56:00Z">
            <w:rPr>
              <w:sz w:val="26"/>
              <w:szCs w:val="26"/>
            </w:rPr>
          </w:rPrChange>
        </w:rPr>
        <w:t>thông</w:t>
      </w:r>
      <w:proofErr w:type="spellEnd"/>
      <w:r w:rsidR="00334D9A" w:rsidRPr="00B41112">
        <w:rPr>
          <w:sz w:val="26"/>
          <w:szCs w:val="26"/>
          <w:rPrChange w:id="5863" w:author="Le Minh Nghia" w:date="2019-10-09T10:56:00Z">
            <w:rPr>
              <w:sz w:val="26"/>
              <w:szCs w:val="26"/>
            </w:rPr>
          </w:rPrChange>
        </w:rPr>
        <w:t xml:space="preserve"> </w:t>
      </w:r>
      <w:r w:rsidRPr="00B41112">
        <w:rPr>
          <w:sz w:val="26"/>
          <w:szCs w:val="26"/>
          <w:rPrChange w:id="5864" w:author="Le Minh Nghia" w:date="2019-10-09T10:56:00Z">
            <w:rPr>
              <w:sz w:val="26"/>
              <w:szCs w:val="26"/>
            </w:rPr>
          </w:rPrChange>
        </w:rPr>
        <w:t xml:space="preserve">tin </w:t>
      </w:r>
      <w:proofErr w:type="spellStart"/>
      <w:r w:rsidRPr="00B41112">
        <w:rPr>
          <w:sz w:val="26"/>
          <w:szCs w:val="26"/>
          <w:rPrChange w:id="5865" w:author="Le Minh Nghia" w:date="2019-10-09T10:56:00Z">
            <w:rPr>
              <w:sz w:val="26"/>
              <w:szCs w:val="26"/>
            </w:rPr>
          </w:rPrChange>
        </w:rPr>
        <w:t>cần</w:t>
      </w:r>
      <w:proofErr w:type="spellEnd"/>
      <w:r w:rsidRPr="00B41112">
        <w:rPr>
          <w:sz w:val="26"/>
          <w:szCs w:val="26"/>
          <w:rPrChange w:id="5866" w:author="Le Minh Nghia" w:date="2019-10-09T10:56:00Z">
            <w:rPr>
              <w:sz w:val="26"/>
              <w:szCs w:val="26"/>
            </w:rPr>
          </w:rPrChange>
        </w:rPr>
        <w:t xml:space="preserve"> </w:t>
      </w:r>
      <w:proofErr w:type="spellStart"/>
      <w:r w:rsidRPr="00B41112">
        <w:rPr>
          <w:sz w:val="26"/>
          <w:szCs w:val="26"/>
          <w:rPrChange w:id="5867" w:author="Le Minh Nghia" w:date="2019-10-09T10:56:00Z">
            <w:rPr>
              <w:sz w:val="26"/>
              <w:szCs w:val="26"/>
            </w:rPr>
          </w:rPrChange>
        </w:rPr>
        <w:t>lưu</w:t>
      </w:r>
      <w:proofErr w:type="spellEnd"/>
      <w:r w:rsidRPr="00B41112">
        <w:rPr>
          <w:sz w:val="26"/>
          <w:szCs w:val="26"/>
          <w:rPrChange w:id="5868" w:author="Le Minh Nghia" w:date="2019-10-09T10:56:00Z">
            <w:rPr>
              <w:sz w:val="26"/>
              <w:szCs w:val="26"/>
            </w:rPr>
          </w:rPrChange>
        </w:rPr>
        <w:t xml:space="preserve"> </w:t>
      </w:r>
      <w:proofErr w:type="spellStart"/>
      <w:r w:rsidRPr="00B41112">
        <w:rPr>
          <w:sz w:val="26"/>
          <w:szCs w:val="26"/>
          <w:rPrChange w:id="5869" w:author="Le Minh Nghia" w:date="2019-10-09T10:56:00Z">
            <w:rPr>
              <w:sz w:val="26"/>
              <w:szCs w:val="26"/>
            </w:rPr>
          </w:rPrChange>
        </w:rPr>
        <w:t>chính</w:t>
      </w:r>
      <w:proofErr w:type="spellEnd"/>
      <w:r w:rsidRPr="00B41112">
        <w:rPr>
          <w:sz w:val="26"/>
          <w:szCs w:val="26"/>
          <w:rPrChange w:id="5870" w:author="Le Minh Nghia" w:date="2019-10-09T10:56:00Z">
            <w:rPr>
              <w:sz w:val="26"/>
              <w:szCs w:val="26"/>
            </w:rPr>
          </w:rPrChange>
        </w:rPr>
        <w:t xml:space="preserve"> </w:t>
      </w:r>
      <w:proofErr w:type="spellStart"/>
      <w:r w:rsidRPr="00B41112">
        <w:rPr>
          <w:sz w:val="26"/>
          <w:szCs w:val="26"/>
          <w:rPrChange w:id="5871" w:author="Le Minh Nghia" w:date="2019-10-09T10:56:00Z">
            <w:rPr>
              <w:sz w:val="26"/>
              <w:szCs w:val="26"/>
            </w:rPr>
          </w:rPrChange>
        </w:rPr>
        <w:t>xác</w:t>
      </w:r>
      <w:proofErr w:type="spellEnd"/>
      <w:r w:rsidRPr="00B41112">
        <w:rPr>
          <w:sz w:val="26"/>
          <w:szCs w:val="26"/>
          <w:rPrChange w:id="5872" w:author="Le Minh Nghia" w:date="2019-10-09T10:56:00Z">
            <w:rPr>
              <w:sz w:val="26"/>
              <w:szCs w:val="26"/>
            </w:rPr>
          </w:rPrChange>
        </w:rPr>
        <w:t xml:space="preserve">, </w:t>
      </w:r>
      <w:proofErr w:type="spellStart"/>
      <w:r w:rsidRPr="00B41112">
        <w:rPr>
          <w:sz w:val="26"/>
          <w:szCs w:val="26"/>
          <w:rPrChange w:id="5873" w:author="Le Minh Nghia" w:date="2019-10-09T10:56:00Z">
            <w:rPr>
              <w:sz w:val="26"/>
              <w:szCs w:val="26"/>
            </w:rPr>
          </w:rPrChange>
        </w:rPr>
        <w:t>minh</w:t>
      </w:r>
      <w:proofErr w:type="spellEnd"/>
      <w:r w:rsidRPr="00B41112">
        <w:rPr>
          <w:sz w:val="26"/>
          <w:szCs w:val="26"/>
          <w:rPrChange w:id="5874" w:author="Le Minh Nghia" w:date="2019-10-09T10:56:00Z">
            <w:rPr>
              <w:sz w:val="26"/>
              <w:szCs w:val="26"/>
            </w:rPr>
          </w:rPrChange>
        </w:rPr>
        <w:t xml:space="preserve"> </w:t>
      </w:r>
      <w:proofErr w:type="spellStart"/>
      <w:r w:rsidRPr="00B41112">
        <w:rPr>
          <w:sz w:val="26"/>
          <w:szCs w:val="26"/>
          <w:rPrChange w:id="5875" w:author="Le Minh Nghia" w:date="2019-10-09T10:56:00Z">
            <w:rPr>
              <w:sz w:val="26"/>
              <w:szCs w:val="26"/>
            </w:rPr>
          </w:rPrChange>
        </w:rPr>
        <w:t>bạch</w:t>
      </w:r>
      <w:proofErr w:type="spellEnd"/>
      <w:r w:rsidRPr="00B41112">
        <w:rPr>
          <w:sz w:val="26"/>
          <w:szCs w:val="26"/>
          <w:rPrChange w:id="5876" w:author="Le Minh Nghia" w:date="2019-10-09T10:56:00Z">
            <w:rPr>
              <w:sz w:val="26"/>
              <w:szCs w:val="26"/>
            </w:rPr>
          </w:rPrChange>
        </w:rPr>
        <w:t xml:space="preserve">, </w:t>
      </w:r>
      <w:proofErr w:type="spellStart"/>
      <w:r w:rsidRPr="00B41112">
        <w:rPr>
          <w:sz w:val="26"/>
          <w:szCs w:val="26"/>
          <w:rPrChange w:id="5877" w:author="Le Minh Nghia" w:date="2019-10-09T10:56:00Z">
            <w:rPr>
              <w:sz w:val="26"/>
              <w:szCs w:val="26"/>
            </w:rPr>
          </w:rPrChange>
        </w:rPr>
        <w:t>rõ</w:t>
      </w:r>
      <w:proofErr w:type="spellEnd"/>
      <w:r w:rsidRPr="00B41112">
        <w:rPr>
          <w:sz w:val="26"/>
          <w:szCs w:val="26"/>
          <w:rPrChange w:id="5878" w:author="Le Minh Nghia" w:date="2019-10-09T10:56:00Z">
            <w:rPr>
              <w:sz w:val="26"/>
              <w:szCs w:val="26"/>
            </w:rPr>
          </w:rPrChange>
        </w:rPr>
        <w:t xml:space="preserve"> </w:t>
      </w:r>
      <w:proofErr w:type="spellStart"/>
      <w:r w:rsidRPr="00B41112">
        <w:rPr>
          <w:sz w:val="26"/>
          <w:szCs w:val="26"/>
          <w:rPrChange w:id="5879" w:author="Le Minh Nghia" w:date="2019-10-09T10:56:00Z">
            <w:rPr>
              <w:sz w:val="26"/>
              <w:szCs w:val="26"/>
            </w:rPr>
          </w:rPrChange>
        </w:rPr>
        <w:t>ràng</w:t>
      </w:r>
      <w:proofErr w:type="spellEnd"/>
      <w:r w:rsidRPr="00B41112">
        <w:rPr>
          <w:sz w:val="26"/>
          <w:szCs w:val="26"/>
          <w:rPrChange w:id="5880" w:author="Le Minh Nghia" w:date="2019-10-09T10:56:00Z">
            <w:rPr>
              <w:sz w:val="26"/>
              <w:szCs w:val="26"/>
            </w:rPr>
          </w:rPrChange>
        </w:rPr>
        <w:t>.</w:t>
      </w:r>
    </w:p>
    <w:p w:rsidR="008551E6" w:rsidRPr="00B41112" w:rsidRDefault="008551E6" w:rsidP="00334D9A">
      <w:pPr>
        <w:pStyle w:val="ListParagraph"/>
        <w:numPr>
          <w:ilvl w:val="0"/>
          <w:numId w:val="42"/>
        </w:numPr>
        <w:spacing w:line="360" w:lineRule="auto"/>
        <w:ind w:left="1418"/>
        <w:rPr>
          <w:sz w:val="26"/>
          <w:szCs w:val="26"/>
          <w:rPrChange w:id="5881" w:author="Le Minh Nghia" w:date="2019-10-09T10:56:00Z">
            <w:rPr>
              <w:sz w:val="26"/>
              <w:szCs w:val="26"/>
            </w:rPr>
          </w:rPrChange>
        </w:rPr>
      </w:pPr>
      <w:proofErr w:type="spellStart"/>
      <w:r w:rsidRPr="00B41112">
        <w:rPr>
          <w:sz w:val="26"/>
          <w:szCs w:val="26"/>
          <w:rPrChange w:id="5882" w:author="Le Minh Nghia" w:date="2019-10-09T10:56:00Z">
            <w:rPr>
              <w:sz w:val="26"/>
              <w:szCs w:val="26"/>
            </w:rPr>
          </w:rPrChange>
        </w:rPr>
        <w:t>Phân</w:t>
      </w:r>
      <w:proofErr w:type="spellEnd"/>
      <w:r w:rsidRPr="00B41112">
        <w:rPr>
          <w:sz w:val="26"/>
          <w:szCs w:val="26"/>
          <w:rPrChange w:id="5883" w:author="Le Minh Nghia" w:date="2019-10-09T10:56:00Z">
            <w:rPr>
              <w:sz w:val="26"/>
              <w:szCs w:val="26"/>
            </w:rPr>
          </w:rPrChange>
        </w:rPr>
        <w:t xml:space="preserve"> </w:t>
      </w:r>
      <w:proofErr w:type="spellStart"/>
      <w:r w:rsidRPr="00B41112">
        <w:rPr>
          <w:sz w:val="26"/>
          <w:szCs w:val="26"/>
          <w:rPrChange w:id="5884" w:author="Le Minh Nghia" w:date="2019-10-09T10:56:00Z">
            <w:rPr>
              <w:sz w:val="26"/>
              <w:szCs w:val="26"/>
            </w:rPr>
          </w:rPrChange>
        </w:rPr>
        <w:t>tích</w:t>
      </w:r>
      <w:proofErr w:type="spellEnd"/>
      <w:r w:rsidRPr="00B41112">
        <w:rPr>
          <w:sz w:val="26"/>
          <w:szCs w:val="26"/>
          <w:rPrChange w:id="5885" w:author="Le Minh Nghia" w:date="2019-10-09T10:56:00Z">
            <w:rPr>
              <w:sz w:val="26"/>
              <w:szCs w:val="26"/>
            </w:rPr>
          </w:rPrChange>
        </w:rPr>
        <w:t xml:space="preserve">: </w:t>
      </w:r>
      <w:proofErr w:type="spellStart"/>
      <w:r w:rsidRPr="00B41112">
        <w:rPr>
          <w:sz w:val="26"/>
          <w:szCs w:val="26"/>
          <w:rPrChange w:id="5886" w:author="Le Minh Nghia" w:date="2019-10-09T10:56:00Z">
            <w:rPr>
              <w:sz w:val="26"/>
              <w:szCs w:val="26"/>
            </w:rPr>
          </w:rPrChange>
        </w:rPr>
        <w:t>phân</w:t>
      </w:r>
      <w:proofErr w:type="spellEnd"/>
      <w:r w:rsidRPr="00B41112">
        <w:rPr>
          <w:sz w:val="26"/>
          <w:szCs w:val="26"/>
          <w:rPrChange w:id="5887" w:author="Le Minh Nghia" w:date="2019-10-09T10:56:00Z">
            <w:rPr>
              <w:sz w:val="26"/>
              <w:szCs w:val="26"/>
            </w:rPr>
          </w:rPrChange>
        </w:rPr>
        <w:t xml:space="preserve"> </w:t>
      </w:r>
      <w:proofErr w:type="spellStart"/>
      <w:r w:rsidRPr="00B41112">
        <w:rPr>
          <w:sz w:val="26"/>
          <w:szCs w:val="26"/>
          <w:rPrChange w:id="5888" w:author="Le Minh Nghia" w:date="2019-10-09T10:56:00Z">
            <w:rPr>
              <w:sz w:val="26"/>
              <w:szCs w:val="26"/>
            </w:rPr>
          </w:rPrChange>
        </w:rPr>
        <w:t>tích</w:t>
      </w:r>
      <w:proofErr w:type="spellEnd"/>
      <w:r w:rsidRPr="00B41112">
        <w:rPr>
          <w:sz w:val="26"/>
          <w:szCs w:val="26"/>
          <w:rPrChange w:id="5889" w:author="Le Minh Nghia" w:date="2019-10-09T10:56:00Z">
            <w:rPr>
              <w:sz w:val="26"/>
              <w:szCs w:val="26"/>
            </w:rPr>
          </w:rPrChange>
        </w:rPr>
        <w:t xml:space="preserve"> </w:t>
      </w:r>
      <w:proofErr w:type="spellStart"/>
      <w:r w:rsidRPr="00B41112">
        <w:rPr>
          <w:sz w:val="26"/>
          <w:szCs w:val="26"/>
          <w:rPrChange w:id="5890" w:author="Le Minh Nghia" w:date="2019-10-09T10:56:00Z">
            <w:rPr>
              <w:sz w:val="26"/>
              <w:szCs w:val="26"/>
            </w:rPr>
          </w:rPrChange>
        </w:rPr>
        <w:t>yêu</w:t>
      </w:r>
      <w:proofErr w:type="spellEnd"/>
      <w:r w:rsidRPr="00B41112">
        <w:rPr>
          <w:sz w:val="26"/>
          <w:szCs w:val="26"/>
          <w:rPrChange w:id="5891" w:author="Le Minh Nghia" w:date="2019-10-09T10:56:00Z">
            <w:rPr>
              <w:sz w:val="26"/>
              <w:szCs w:val="26"/>
            </w:rPr>
          </w:rPrChange>
        </w:rPr>
        <w:t xml:space="preserve"> </w:t>
      </w:r>
      <w:proofErr w:type="spellStart"/>
      <w:r w:rsidRPr="00B41112">
        <w:rPr>
          <w:sz w:val="26"/>
          <w:szCs w:val="26"/>
          <w:rPrChange w:id="5892" w:author="Le Minh Nghia" w:date="2019-10-09T10:56:00Z">
            <w:rPr>
              <w:sz w:val="26"/>
              <w:szCs w:val="26"/>
            </w:rPr>
          </w:rPrChange>
        </w:rPr>
        <w:t>cầu</w:t>
      </w:r>
      <w:proofErr w:type="spellEnd"/>
      <w:r w:rsidRPr="00B41112">
        <w:rPr>
          <w:sz w:val="26"/>
          <w:szCs w:val="26"/>
          <w:rPrChange w:id="5893" w:author="Le Minh Nghia" w:date="2019-10-09T10:56:00Z">
            <w:rPr>
              <w:sz w:val="26"/>
              <w:szCs w:val="26"/>
            </w:rPr>
          </w:rPrChange>
        </w:rPr>
        <w:t xml:space="preserve"> </w:t>
      </w:r>
      <w:proofErr w:type="spellStart"/>
      <w:r w:rsidRPr="00B41112">
        <w:rPr>
          <w:sz w:val="26"/>
          <w:szCs w:val="26"/>
          <w:rPrChange w:id="5894" w:author="Le Minh Nghia" w:date="2019-10-09T10:56:00Z">
            <w:rPr>
              <w:sz w:val="26"/>
              <w:szCs w:val="26"/>
            </w:rPr>
          </w:rPrChange>
        </w:rPr>
        <w:t>từ</w:t>
      </w:r>
      <w:proofErr w:type="spellEnd"/>
      <w:r w:rsidRPr="00B41112">
        <w:rPr>
          <w:sz w:val="26"/>
          <w:szCs w:val="26"/>
          <w:rPrChange w:id="5895" w:author="Le Minh Nghia" w:date="2019-10-09T10:56:00Z">
            <w:rPr>
              <w:sz w:val="26"/>
              <w:szCs w:val="26"/>
            </w:rPr>
          </w:rPrChange>
        </w:rPr>
        <w:t xml:space="preserve"> </w:t>
      </w:r>
      <w:proofErr w:type="spellStart"/>
      <w:r w:rsidRPr="00B41112">
        <w:rPr>
          <w:sz w:val="26"/>
          <w:szCs w:val="26"/>
          <w:rPrChange w:id="5896" w:author="Le Minh Nghia" w:date="2019-10-09T10:56:00Z">
            <w:rPr>
              <w:sz w:val="26"/>
              <w:szCs w:val="26"/>
            </w:rPr>
          </w:rPrChange>
        </w:rPr>
        <w:t>các</w:t>
      </w:r>
      <w:proofErr w:type="spellEnd"/>
      <w:r w:rsidRPr="00B41112">
        <w:rPr>
          <w:sz w:val="26"/>
          <w:szCs w:val="26"/>
          <w:rPrChange w:id="5897" w:author="Le Minh Nghia" w:date="2019-10-09T10:56:00Z">
            <w:rPr>
              <w:sz w:val="26"/>
              <w:szCs w:val="26"/>
            </w:rPr>
          </w:rPrChange>
        </w:rPr>
        <w:t xml:space="preserve"> </w:t>
      </w:r>
      <w:proofErr w:type="spellStart"/>
      <w:r w:rsidRPr="00B41112">
        <w:rPr>
          <w:sz w:val="26"/>
          <w:szCs w:val="26"/>
          <w:rPrChange w:id="5898" w:author="Le Minh Nghia" w:date="2019-10-09T10:56:00Z">
            <w:rPr>
              <w:sz w:val="26"/>
              <w:szCs w:val="26"/>
            </w:rPr>
          </w:rPrChange>
        </w:rPr>
        <w:t>thông</w:t>
      </w:r>
      <w:proofErr w:type="spellEnd"/>
      <w:r w:rsidRPr="00B41112">
        <w:rPr>
          <w:sz w:val="26"/>
          <w:szCs w:val="26"/>
          <w:rPrChange w:id="5899" w:author="Le Minh Nghia" w:date="2019-10-09T10:56:00Z">
            <w:rPr>
              <w:sz w:val="26"/>
              <w:szCs w:val="26"/>
            </w:rPr>
          </w:rPrChange>
        </w:rPr>
        <w:t xml:space="preserve"> tin </w:t>
      </w:r>
      <w:proofErr w:type="spellStart"/>
      <w:r w:rsidRPr="00B41112">
        <w:rPr>
          <w:sz w:val="26"/>
          <w:szCs w:val="26"/>
          <w:rPrChange w:id="5900" w:author="Le Minh Nghia" w:date="2019-10-09T10:56:00Z">
            <w:rPr>
              <w:sz w:val="26"/>
              <w:szCs w:val="26"/>
            </w:rPr>
          </w:rPrChange>
        </w:rPr>
        <w:t>đã</w:t>
      </w:r>
      <w:proofErr w:type="spellEnd"/>
      <w:r w:rsidRPr="00B41112">
        <w:rPr>
          <w:sz w:val="26"/>
          <w:szCs w:val="26"/>
          <w:rPrChange w:id="5901" w:author="Le Minh Nghia" w:date="2019-10-09T10:56:00Z">
            <w:rPr>
              <w:sz w:val="26"/>
              <w:szCs w:val="26"/>
            </w:rPr>
          </w:rPrChange>
        </w:rPr>
        <w:t xml:space="preserve"> </w:t>
      </w:r>
      <w:proofErr w:type="spellStart"/>
      <w:r w:rsidRPr="00B41112">
        <w:rPr>
          <w:sz w:val="26"/>
          <w:szCs w:val="26"/>
          <w:rPrChange w:id="5902" w:author="Le Minh Nghia" w:date="2019-10-09T10:56:00Z">
            <w:rPr>
              <w:sz w:val="26"/>
              <w:szCs w:val="26"/>
            </w:rPr>
          </w:rPrChange>
        </w:rPr>
        <w:t>thu</w:t>
      </w:r>
      <w:proofErr w:type="spellEnd"/>
      <w:r w:rsidRPr="00B41112">
        <w:rPr>
          <w:sz w:val="26"/>
          <w:szCs w:val="26"/>
          <w:rPrChange w:id="5903" w:author="Le Minh Nghia" w:date="2019-10-09T10:56:00Z">
            <w:rPr>
              <w:sz w:val="26"/>
              <w:szCs w:val="26"/>
            </w:rPr>
          </w:rPrChange>
        </w:rPr>
        <w:t xml:space="preserve"> </w:t>
      </w:r>
      <w:proofErr w:type="spellStart"/>
      <w:r w:rsidRPr="00B41112">
        <w:rPr>
          <w:sz w:val="26"/>
          <w:szCs w:val="26"/>
          <w:rPrChange w:id="5904" w:author="Le Minh Nghia" w:date="2019-10-09T10:56:00Z">
            <w:rPr>
              <w:sz w:val="26"/>
              <w:szCs w:val="26"/>
            </w:rPr>
          </w:rPrChange>
        </w:rPr>
        <w:t>thập</w:t>
      </w:r>
      <w:proofErr w:type="spellEnd"/>
      <w:r w:rsidRPr="00B41112">
        <w:rPr>
          <w:sz w:val="26"/>
          <w:szCs w:val="26"/>
          <w:rPrChange w:id="5905" w:author="Le Minh Nghia" w:date="2019-10-09T10:56:00Z">
            <w:rPr>
              <w:sz w:val="26"/>
              <w:szCs w:val="26"/>
            </w:rPr>
          </w:rPrChange>
        </w:rPr>
        <w:t xml:space="preserve">, </w:t>
      </w:r>
      <w:proofErr w:type="spellStart"/>
      <w:r w:rsidRPr="00B41112">
        <w:rPr>
          <w:sz w:val="26"/>
          <w:szCs w:val="26"/>
          <w:highlight w:val="yellow"/>
          <w:rPrChange w:id="5906" w:author="Le Minh Nghia" w:date="2019-10-09T10:56:00Z">
            <w:rPr>
              <w:sz w:val="26"/>
              <w:szCs w:val="26"/>
            </w:rPr>
          </w:rPrChange>
        </w:rPr>
        <w:t>viết</w:t>
      </w:r>
      <w:proofErr w:type="spellEnd"/>
      <w:r w:rsidRPr="00B41112">
        <w:rPr>
          <w:sz w:val="26"/>
          <w:szCs w:val="26"/>
          <w:highlight w:val="yellow"/>
          <w:rPrChange w:id="5907" w:author="Le Minh Nghia" w:date="2019-10-09T10:56:00Z">
            <w:rPr>
              <w:sz w:val="26"/>
              <w:szCs w:val="26"/>
            </w:rPr>
          </w:rPrChange>
        </w:rPr>
        <w:t xml:space="preserve"> </w:t>
      </w:r>
      <w:proofErr w:type="spellStart"/>
      <w:r w:rsidRPr="00B41112">
        <w:rPr>
          <w:sz w:val="26"/>
          <w:szCs w:val="26"/>
          <w:highlight w:val="yellow"/>
          <w:rPrChange w:id="5908" w:author="Le Minh Nghia" w:date="2019-10-09T10:56:00Z">
            <w:rPr>
              <w:sz w:val="26"/>
              <w:szCs w:val="26"/>
            </w:rPr>
          </w:rPrChange>
        </w:rPr>
        <w:t>tài</w:t>
      </w:r>
      <w:proofErr w:type="spellEnd"/>
      <w:r w:rsidRPr="00B41112">
        <w:rPr>
          <w:sz w:val="26"/>
          <w:szCs w:val="26"/>
          <w:highlight w:val="yellow"/>
          <w:rPrChange w:id="5909" w:author="Le Minh Nghia" w:date="2019-10-09T10:56:00Z">
            <w:rPr>
              <w:sz w:val="26"/>
              <w:szCs w:val="26"/>
            </w:rPr>
          </w:rPrChange>
        </w:rPr>
        <w:t xml:space="preserve"> </w:t>
      </w:r>
      <w:proofErr w:type="spellStart"/>
      <w:r w:rsidRPr="00B41112">
        <w:rPr>
          <w:sz w:val="26"/>
          <w:szCs w:val="26"/>
          <w:highlight w:val="yellow"/>
          <w:rPrChange w:id="5910" w:author="Le Minh Nghia" w:date="2019-10-09T10:56:00Z">
            <w:rPr>
              <w:sz w:val="26"/>
              <w:szCs w:val="26"/>
            </w:rPr>
          </w:rPrChange>
        </w:rPr>
        <w:t>liệu</w:t>
      </w:r>
      <w:proofErr w:type="spellEnd"/>
      <w:r w:rsidRPr="00B41112">
        <w:rPr>
          <w:sz w:val="26"/>
          <w:szCs w:val="26"/>
          <w:highlight w:val="yellow"/>
          <w:rPrChange w:id="5911" w:author="Le Minh Nghia" w:date="2019-10-09T10:56:00Z">
            <w:rPr>
              <w:sz w:val="26"/>
              <w:szCs w:val="26"/>
            </w:rPr>
          </w:rPrChange>
        </w:rPr>
        <w:t xml:space="preserve"> </w:t>
      </w:r>
      <w:proofErr w:type="spellStart"/>
      <w:r w:rsidRPr="00B41112">
        <w:rPr>
          <w:sz w:val="26"/>
          <w:szCs w:val="26"/>
          <w:highlight w:val="yellow"/>
          <w:rPrChange w:id="5912" w:author="Le Minh Nghia" w:date="2019-10-09T10:56:00Z">
            <w:rPr>
              <w:sz w:val="26"/>
              <w:szCs w:val="26"/>
            </w:rPr>
          </w:rPrChange>
        </w:rPr>
        <w:t>phân</w:t>
      </w:r>
      <w:proofErr w:type="spellEnd"/>
      <w:r w:rsidRPr="00B41112">
        <w:rPr>
          <w:sz w:val="26"/>
          <w:szCs w:val="26"/>
          <w:highlight w:val="yellow"/>
          <w:rPrChange w:id="5913" w:author="Le Minh Nghia" w:date="2019-10-09T10:56:00Z">
            <w:rPr>
              <w:sz w:val="26"/>
              <w:szCs w:val="26"/>
            </w:rPr>
          </w:rPrChange>
        </w:rPr>
        <w:t xml:space="preserve"> </w:t>
      </w:r>
      <w:proofErr w:type="spellStart"/>
      <w:r w:rsidRPr="00B41112">
        <w:rPr>
          <w:sz w:val="26"/>
          <w:szCs w:val="26"/>
          <w:highlight w:val="yellow"/>
          <w:rPrChange w:id="5914" w:author="Le Minh Nghia" w:date="2019-10-09T10:56:00Z">
            <w:rPr>
              <w:sz w:val="26"/>
              <w:szCs w:val="26"/>
            </w:rPr>
          </w:rPrChange>
        </w:rPr>
        <w:t>tích</w:t>
      </w:r>
      <w:proofErr w:type="spellEnd"/>
      <w:r w:rsidRPr="00B41112">
        <w:rPr>
          <w:sz w:val="26"/>
          <w:szCs w:val="26"/>
          <w:highlight w:val="yellow"/>
          <w:rPrChange w:id="5915" w:author="Le Minh Nghia" w:date="2019-10-09T10:56:00Z">
            <w:rPr>
              <w:sz w:val="26"/>
              <w:szCs w:val="26"/>
            </w:rPr>
          </w:rPrChange>
        </w:rPr>
        <w:t xml:space="preserve"> </w:t>
      </w:r>
      <w:proofErr w:type="spellStart"/>
      <w:r w:rsidRPr="00B41112">
        <w:rPr>
          <w:sz w:val="26"/>
          <w:szCs w:val="26"/>
          <w:highlight w:val="yellow"/>
          <w:rPrChange w:id="5916" w:author="Le Minh Nghia" w:date="2019-10-09T10:56:00Z">
            <w:rPr>
              <w:sz w:val="26"/>
              <w:szCs w:val="26"/>
            </w:rPr>
          </w:rPrChange>
        </w:rPr>
        <w:t>yêu</w:t>
      </w:r>
      <w:proofErr w:type="spellEnd"/>
      <w:r w:rsidRPr="00B41112">
        <w:rPr>
          <w:sz w:val="26"/>
          <w:szCs w:val="26"/>
          <w:highlight w:val="yellow"/>
          <w:rPrChange w:id="5917" w:author="Le Minh Nghia" w:date="2019-10-09T10:56:00Z">
            <w:rPr>
              <w:sz w:val="26"/>
              <w:szCs w:val="26"/>
            </w:rPr>
          </w:rPrChange>
        </w:rPr>
        <w:t xml:space="preserve"> </w:t>
      </w:r>
      <w:proofErr w:type="spellStart"/>
      <w:r w:rsidRPr="00B41112">
        <w:rPr>
          <w:sz w:val="26"/>
          <w:szCs w:val="26"/>
          <w:highlight w:val="yellow"/>
          <w:rPrChange w:id="5918" w:author="Le Minh Nghia" w:date="2019-10-09T10:56:00Z">
            <w:rPr>
              <w:sz w:val="26"/>
              <w:szCs w:val="26"/>
            </w:rPr>
          </w:rPrChange>
        </w:rPr>
        <w:t>cầu</w:t>
      </w:r>
      <w:proofErr w:type="spellEnd"/>
      <w:r w:rsidRPr="00B41112">
        <w:rPr>
          <w:sz w:val="26"/>
          <w:szCs w:val="26"/>
          <w:highlight w:val="yellow"/>
          <w:rPrChange w:id="5919" w:author="Le Minh Nghia" w:date="2019-10-09T10:56:00Z">
            <w:rPr>
              <w:sz w:val="26"/>
              <w:szCs w:val="26"/>
            </w:rPr>
          </w:rPrChange>
        </w:rPr>
        <w:t xml:space="preserve">, </w:t>
      </w:r>
      <w:proofErr w:type="spellStart"/>
      <w:r w:rsidRPr="00B41112">
        <w:rPr>
          <w:sz w:val="26"/>
          <w:szCs w:val="26"/>
          <w:highlight w:val="yellow"/>
          <w:rPrChange w:id="5920" w:author="Le Minh Nghia" w:date="2019-10-09T10:56:00Z">
            <w:rPr>
              <w:sz w:val="26"/>
              <w:szCs w:val="26"/>
            </w:rPr>
          </w:rPrChange>
        </w:rPr>
        <w:t>tài</w:t>
      </w:r>
      <w:proofErr w:type="spellEnd"/>
      <w:r w:rsidRPr="00B41112">
        <w:rPr>
          <w:sz w:val="26"/>
          <w:szCs w:val="26"/>
          <w:highlight w:val="yellow"/>
          <w:rPrChange w:id="5921" w:author="Le Minh Nghia" w:date="2019-10-09T10:56:00Z">
            <w:rPr>
              <w:sz w:val="26"/>
              <w:szCs w:val="26"/>
            </w:rPr>
          </w:rPrChange>
        </w:rPr>
        <w:t xml:space="preserve"> </w:t>
      </w:r>
      <w:proofErr w:type="spellStart"/>
      <w:r w:rsidRPr="00B41112">
        <w:rPr>
          <w:sz w:val="26"/>
          <w:szCs w:val="26"/>
          <w:highlight w:val="yellow"/>
          <w:rPrChange w:id="5922" w:author="Le Minh Nghia" w:date="2019-10-09T10:56:00Z">
            <w:rPr>
              <w:sz w:val="26"/>
              <w:szCs w:val="26"/>
            </w:rPr>
          </w:rPrChange>
        </w:rPr>
        <w:t>liệu</w:t>
      </w:r>
      <w:proofErr w:type="spellEnd"/>
      <w:r w:rsidRPr="00B41112">
        <w:rPr>
          <w:sz w:val="26"/>
          <w:szCs w:val="26"/>
          <w:highlight w:val="yellow"/>
          <w:rPrChange w:id="5923" w:author="Le Minh Nghia" w:date="2019-10-09T10:56:00Z">
            <w:rPr>
              <w:sz w:val="26"/>
              <w:szCs w:val="26"/>
            </w:rPr>
          </w:rPrChange>
        </w:rPr>
        <w:t xml:space="preserve"> </w:t>
      </w:r>
      <w:proofErr w:type="spellStart"/>
      <w:r w:rsidRPr="00B41112">
        <w:rPr>
          <w:sz w:val="26"/>
          <w:szCs w:val="26"/>
          <w:highlight w:val="yellow"/>
          <w:rPrChange w:id="5924" w:author="Le Minh Nghia" w:date="2019-10-09T10:56:00Z">
            <w:rPr>
              <w:sz w:val="26"/>
              <w:szCs w:val="26"/>
            </w:rPr>
          </w:rPrChange>
        </w:rPr>
        <w:t>thống</w:t>
      </w:r>
      <w:proofErr w:type="spellEnd"/>
      <w:r w:rsidRPr="00B41112">
        <w:rPr>
          <w:sz w:val="26"/>
          <w:szCs w:val="26"/>
          <w:highlight w:val="yellow"/>
          <w:rPrChange w:id="5925" w:author="Le Minh Nghia" w:date="2019-10-09T10:56:00Z">
            <w:rPr>
              <w:sz w:val="26"/>
              <w:szCs w:val="26"/>
            </w:rPr>
          </w:rPrChange>
        </w:rPr>
        <w:t xml:space="preserve"> </w:t>
      </w:r>
      <w:proofErr w:type="spellStart"/>
      <w:r w:rsidRPr="00B41112">
        <w:rPr>
          <w:sz w:val="26"/>
          <w:szCs w:val="26"/>
          <w:highlight w:val="yellow"/>
          <w:rPrChange w:id="5926" w:author="Le Minh Nghia" w:date="2019-10-09T10:56:00Z">
            <w:rPr>
              <w:sz w:val="26"/>
              <w:szCs w:val="26"/>
            </w:rPr>
          </w:rPrChange>
        </w:rPr>
        <w:t>kê</w:t>
      </w:r>
      <w:proofErr w:type="spellEnd"/>
      <w:r w:rsidRPr="00B41112">
        <w:rPr>
          <w:sz w:val="26"/>
          <w:szCs w:val="26"/>
          <w:highlight w:val="yellow"/>
          <w:rPrChange w:id="5927" w:author="Le Minh Nghia" w:date="2019-10-09T10:56:00Z">
            <w:rPr>
              <w:sz w:val="26"/>
              <w:szCs w:val="26"/>
            </w:rPr>
          </w:rPrChange>
        </w:rPr>
        <w:t>.</w:t>
      </w:r>
    </w:p>
    <w:p w:rsidR="008551E6" w:rsidRPr="00B41112" w:rsidRDefault="008551E6" w:rsidP="00334D9A">
      <w:pPr>
        <w:pStyle w:val="ListParagraph"/>
        <w:numPr>
          <w:ilvl w:val="0"/>
          <w:numId w:val="42"/>
        </w:numPr>
        <w:spacing w:line="360" w:lineRule="auto"/>
        <w:ind w:left="1418"/>
        <w:rPr>
          <w:sz w:val="26"/>
          <w:szCs w:val="26"/>
          <w:rPrChange w:id="5928" w:author="Le Minh Nghia" w:date="2019-10-09T10:56:00Z">
            <w:rPr>
              <w:sz w:val="26"/>
              <w:szCs w:val="26"/>
            </w:rPr>
          </w:rPrChange>
        </w:rPr>
      </w:pPr>
      <w:proofErr w:type="spellStart"/>
      <w:r w:rsidRPr="00B41112">
        <w:rPr>
          <w:sz w:val="26"/>
          <w:szCs w:val="26"/>
          <w:rPrChange w:id="5929" w:author="Le Minh Nghia" w:date="2019-10-09T10:56:00Z">
            <w:rPr>
              <w:sz w:val="26"/>
              <w:szCs w:val="26"/>
            </w:rPr>
          </w:rPrChange>
        </w:rPr>
        <w:t>Thiết</w:t>
      </w:r>
      <w:proofErr w:type="spellEnd"/>
      <w:r w:rsidRPr="00B41112">
        <w:rPr>
          <w:sz w:val="26"/>
          <w:szCs w:val="26"/>
          <w:rPrChange w:id="5930" w:author="Le Minh Nghia" w:date="2019-10-09T10:56:00Z">
            <w:rPr>
              <w:sz w:val="26"/>
              <w:szCs w:val="26"/>
            </w:rPr>
          </w:rPrChange>
        </w:rPr>
        <w:t xml:space="preserve"> </w:t>
      </w:r>
      <w:proofErr w:type="spellStart"/>
      <w:r w:rsidRPr="00B41112">
        <w:rPr>
          <w:sz w:val="26"/>
          <w:szCs w:val="26"/>
          <w:rPrChange w:id="5931" w:author="Le Minh Nghia" w:date="2019-10-09T10:56:00Z">
            <w:rPr>
              <w:sz w:val="26"/>
              <w:szCs w:val="26"/>
            </w:rPr>
          </w:rPrChange>
        </w:rPr>
        <w:t>kế</w:t>
      </w:r>
      <w:proofErr w:type="spellEnd"/>
      <w:r w:rsidRPr="00B41112">
        <w:rPr>
          <w:sz w:val="26"/>
          <w:szCs w:val="26"/>
          <w:rPrChange w:id="5932" w:author="Le Minh Nghia" w:date="2019-10-09T10:56:00Z">
            <w:rPr>
              <w:sz w:val="26"/>
              <w:szCs w:val="26"/>
            </w:rPr>
          </w:rPrChange>
        </w:rPr>
        <w:t xml:space="preserve">: </w:t>
      </w:r>
      <w:proofErr w:type="spellStart"/>
      <w:r w:rsidRPr="00B41112">
        <w:rPr>
          <w:sz w:val="26"/>
          <w:szCs w:val="26"/>
          <w:rPrChange w:id="5933" w:author="Le Minh Nghia" w:date="2019-10-09T10:56:00Z">
            <w:rPr>
              <w:sz w:val="26"/>
              <w:szCs w:val="26"/>
            </w:rPr>
          </w:rPrChange>
        </w:rPr>
        <w:t>xây</w:t>
      </w:r>
      <w:proofErr w:type="spellEnd"/>
      <w:r w:rsidRPr="00B41112">
        <w:rPr>
          <w:sz w:val="26"/>
          <w:szCs w:val="26"/>
          <w:rPrChange w:id="5934" w:author="Le Minh Nghia" w:date="2019-10-09T10:56:00Z">
            <w:rPr>
              <w:sz w:val="26"/>
              <w:szCs w:val="26"/>
            </w:rPr>
          </w:rPrChange>
        </w:rPr>
        <w:t xml:space="preserve"> </w:t>
      </w:r>
      <w:proofErr w:type="spellStart"/>
      <w:r w:rsidRPr="00B41112">
        <w:rPr>
          <w:sz w:val="26"/>
          <w:szCs w:val="26"/>
          <w:rPrChange w:id="5935" w:author="Le Minh Nghia" w:date="2019-10-09T10:56:00Z">
            <w:rPr>
              <w:sz w:val="26"/>
              <w:szCs w:val="26"/>
            </w:rPr>
          </w:rPrChange>
        </w:rPr>
        <w:t>dựng</w:t>
      </w:r>
      <w:proofErr w:type="spellEnd"/>
      <w:r w:rsidRPr="00B41112">
        <w:rPr>
          <w:sz w:val="26"/>
          <w:szCs w:val="26"/>
          <w:rPrChange w:id="5936" w:author="Le Minh Nghia" w:date="2019-10-09T10:56:00Z">
            <w:rPr>
              <w:sz w:val="26"/>
              <w:szCs w:val="26"/>
            </w:rPr>
          </w:rPrChange>
        </w:rPr>
        <w:t xml:space="preserve"> </w:t>
      </w:r>
      <w:proofErr w:type="spellStart"/>
      <w:r w:rsidRPr="00B41112">
        <w:rPr>
          <w:sz w:val="26"/>
          <w:szCs w:val="26"/>
          <w:rPrChange w:id="5937" w:author="Le Minh Nghia" w:date="2019-10-09T10:56:00Z">
            <w:rPr>
              <w:sz w:val="26"/>
              <w:szCs w:val="26"/>
            </w:rPr>
          </w:rPrChange>
        </w:rPr>
        <w:t>tài</w:t>
      </w:r>
      <w:proofErr w:type="spellEnd"/>
      <w:r w:rsidRPr="00B41112">
        <w:rPr>
          <w:sz w:val="26"/>
          <w:szCs w:val="26"/>
          <w:rPrChange w:id="5938" w:author="Le Minh Nghia" w:date="2019-10-09T10:56:00Z">
            <w:rPr>
              <w:sz w:val="26"/>
              <w:szCs w:val="26"/>
            </w:rPr>
          </w:rPrChange>
        </w:rPr>
        <w:t xml:space="preserve"> </w:t>
      </w:r>
      <w:proofErr w:type="spellStart"/>
      <w:r w:rsidRPr="00B41112">
        <w:rPr>
          <w:sz w:val="26"/>
          <w:szCs w:val="26"/>
          <w:rPrChange w:id="5939" w:author="Le Minh Nghia" w:date="2019-10-09T10:56:00Z">
            <w:rPr>
              <w:sz w:val="26"/>
              <w:szCs w:val="26"/>
            </w:rPr>
          </w:rPrChange>
        </w:rPr>
        <w:t>liệu</w:t>
      </w:r>
      <w:proofErr w:type="spellEnd"/>
      <w:r w:rsidRPr="00B41112">
        <w:rPr>
          <w:sz w:val="26"/>
          <w:szCs w:val="26"/>
          <w:rPrChange w:id="5940" w:author="Le Minh Nghia" w:date="2019-10-09T10:56:00Z">
            <w:rPr>
              <w:sz w:val="26"/>
              <w:szCs w:val="26"/>
            </w:rPr>
          </w:rPrChange>
        </w:rPr>
        <w:t xml:space="preserve"> </w:t>
      </w:r>
      <w:proofErr w:type="spellStart"/>
      <w:r w:rsidRPr="00B41112">
        <w:rPr>
          <w:sz w:val="26"/>
          <w:szCs w:val="26"/>
          <w:rPrChange w:id="5941" w:author="Le Minh Nghia" w:date="2019-10-09T10:56:00Z">
            <w:rPr>
              <w:sz w:val="26"/>
              <w:szCs w:val="26"/>
            </w:rPr>
          </w:rPrChange>
        </w:rPr>
        <w:t>đặc</w:t>
      </w:r>
      <w:proofErr w:type="spellEnd"/>
      <w:r w:rsidRPr="00B41112">
        <w:rPr>
          <w:sz w:val="26"/>
          <w:szCs w:val="26"/>
          <w:rPrChange w:id="5942" w:author="Le Minh Nghia" w:date="2019-10-09T10:56:00Z">
            <w:rPr>
              <w:sz w:val="26"/>
              <w:szCs w:val="26"/>
            </w:rPr>
          </w:rPrChange>
        </w:rPr>
        <w:t xml:space="preserve"> </w:t>
      </w:r>
      <w:proofErr w:type="spellStart"/>
      <w:r w:rsidRPr="00B41112">
        <w:rPr>
          <w:sz w:val="26"/>
          <w:szCs w:val="26"/>
          <w:rPrChange w:id="5943" w:author="Le Minh Nghia" w:date="2019-10-09T10:56:00Z">
            <w:rPr>
              <w:sz w:val="26"/>
              <w:szCs w:val="26"/>
            </w:rPr>
          </w:rPrChange>
        </w:rPr>
        <w:t>tả</w:t>
      </w:r>
      <w:proofErr w:type="spellEnd"/>
      <w:r w:rsidRPr="00B41112">
        <w:rPr>
          <w:sz w:val="26"/>
          <w:szCs w:val="26"/>
          <w:rPrChange w:id="5944" w:author="Le Minh Nghia" w:date="2019-10-09T10:56:00Z">
            <w:rPr>
              <w:sz w:val="26"/>
              <w:szCs w:val="26"/>
            </w:rPr>
          </w:rPrChange>
        </w:rPr>
        <w:t xml:space="preserve">, </w:t>
      </w:r>
      <w:proofErr w:type="spellStart"/>
      <w:r w:rsidRPr="00B41112">
        <w:rPr>
          <w:sz w:val="26"/>
          <w:szCs w:val="26"/>
          <w:rPrChange w:id="5945" w:author="Le Minh Nghia" w:date="2019-10-09T10:56:00Z">
            <w:rPr>
              <w:sz w:val="26"/>
              <w:szCs w:val="26"/>
            </w:rPr>
          </w:rPrChange>
        </w:rPr>
        <w:t>tài</w:t>
      </w:r>
      <w:proofErr w:type="spellEnd"/>
      <w:r w:rsidRPr="00B41112">
        <w:rPr>
          <w:sz w:val="26"/>
          <w:szCs w:val="26"/>
          <w:rPrChange w:id="5946" w:author="Le Minh Nghia" w:date="2019-10-09T10:56:00Z">
            <w:rPr>
              <w:sz w:val="26"/>
              <w:szCs w:val="26"/>
            </w:rPr>
          </w:rPrChange>
        </w:rPr>
        <w:t xml:space="preserve"> </w:t>
      </w:r>
      <w:proofErr w:type="spellStart"/>
      <w:r w:rsidRPr="00B41112">
        <w:rPr>
          <w:sz w:val="26"/>
          <w:szCs w:val="26"/>
          <w:rPrChange w:id="5947" w:author="Le Minh Nghia" w:date="2019-10-09T10:56:00Z">
            <w:rPr>
              <w:sz w:val="26"/>
              <w:szCs w:val="26"/>
            </w:rPr>
          </w:rPrChange>
        </w:rPr>
        <w:t>liệu</w:t>
      </w:r>
      <w:proofErr w:type="spellEnd"/>
      <w:r w:rsidRPr="00B41112">
        <w:rPr>
          <w:sz w:val="26"/>
          <w:szCs w:val="26"/>
          <w:rPrChange w:id="5948" w:author="Le Minh Nghia" w:date="2019-10-09T10:56:00Z">
            <w:rPr>
              <w:sz w:val="26"/>
              <w:szCs w:val="26"/>
            </w:rPr>
          </w:rPrChange>
        </w:rPr>
        <w:t xml:space="preserve"> </w:t>
      </w:r>
      <w:proofErr w:type="spellStart"/>
      <w:r w:rsidRPr="00B41112">
        <w:rPr>
          <w:sz w:val="26"/>
          <w:szCs w:val="26"/>
          <w:rPrChange w:id="5949" w:author="Le Minh Nghia" w:date="2019-10-09T10:56:00Z">
            <w:rPr>
              <w:sz w:val="26"/>
              <w:szCs w:val="26"/>
            </w:rPr>
          </w:rPrChange>
        </w:rPr>
        <w:t>thiết</w:t>
      </w:r>
      <w:proofErr w:type="spellEnd"/>
      <w:r w:rsidRPr="00B41112">
        <w:rPr>
          <w:sz w:val="26"/>
          <w:szCs w:val="26"/>
          <w:rPrChange w:id="5950" w:author="Le Minh Nghia" w:date="2019-10-09T10:56:00Z">
            <w:rPr>
              <w:sz w:val="26"/>
              <w:szCs w:val="26"/>
            </w:rPr>
          </w:rPrChange>
        </w:rPr>
        <w:t xml:space="preserve"> </w:t>
      </w:r>
      <w:proofErr w:type="spellStart"/>
      <w:r w:rsidRPr="00B41112">
        <w:rPr>
          <w:sz w:val="26"/>
          <w:szCs w:val="26"/>
          <w:rPrChange w:id="5951" w:author="Le Minh Nghia" w:date="2019-10-09T10:56:00Z">
            <w:rPr>
              <w:sz w:val="26"/>
              <w:szCs w:val="26"/>
            </w:rPr>
          </w:rPrChange>
        </w:rPr>
        <w:t>kế</w:t>
      </w:r>
      <w:proofErr w:type="spellEnd"/>
      <w:r w:rsidRPr="00B41112">
        <w:rPr>
          <w:sz w:val="26"/>
          <w:szCs w:val="26"/>
          <w:rPrChange w:id="5952" w:author="Le Minh Nghia" w:date="2019-10-09T10:56:00Z">
            <w:rPr>
              <w:sz w:val="26"/>
              <w:szCs w:val="26"/>
            </w:rPr>
          </w:rPrChange>
        </w:rPr>
        <w:t xml:space="preserve"> </w:t>
      </w:r>
      <w:proofErr w:type="spellStart"/>
      <w:r w:rsidRPr="00B41112">
        <w:rPr>
          <w:sz w:val="26"/>
          <w:szCs w:val="26"/>
          <w:rPrChange w:id="5953" w:author="Le Minh Nghia" w:date="2019-10-09T10:56:00Z">
            <w:rPr>
              <w:sz w:val="26"/>
              <w:szCs w:val="26"/>
            </w:rPr>
          </w:rPrChange>
        </w:rPr>
        <w:t>gồm</w:t>
      </w:r>
      <w:proofErr w:type="spellEnd"/>
      <w:r w:rsidRPr="00B41112">
        <w:rPr>
          <w:sz w:val="26"/>
          <w:szCs w:val="26"/>
          <w:rPrChange w:id="5954" w:author="Le Minh Nghia" w:date="2019-10-09T10:56:00Z">
            <w:rPr>
              <w:sz w:val="26"/>
              <w:szCs w:val="26"/>
            </w:rPr>
          </w:rPrChange>
        </w:rPr>
        <w:t xml:space="preserve">: </w:t>
      </w:r>
      <w:proofErr w:type="spellStart"/>
      <w:r w:rsidRPr="00B41112">
        <w:rPr>
          <w:sz w:val="26"/>
          <w:szCs w:val="26"/>
          <w:rPrChange w:id="5955" w:author="Le Minh Nghia" w:date="2019-10-09T10:56:00Z">
            <w:rPr>
              <w:sz w:val="26"/>
              <w:szCs w:val="26"/>
            </w:rPr>
          </w:rPrChange>
        </w:rPr>
        <w:t>thiết</w:t>
      </w:r>
      <w:proofErr w:type="spellEnd"/>
      <w:r w:rsidRPr="00B41112">
        <w:rPr>
          <w:sz w:val="26"/>
          <w:szCs w:val="26"/>
          <w:rPrChange w:id="5956" w:author="Le Minh Nghia" w:date="2019-10-09T10:56:00Z">
            <w:rPr>
              <w:sz w:val="26"/>
              <w:szCs w:val="26"/>
            </w:rPr>
          </w:rPrChange>
        </w:rPr>
        <w:t xml:space="preserve"> </w:t>
      </w:r>
      <w:proofErr w:type="spellStart"/>
      <w:r w:rsidRPr="00B41112">
        <w:rPr>
          <w:sz w:val="26"/>
          <w:szCs w:val="26"/>
          <w:rPrChange w:id="5957" w:author="Le Minh Nghia" w:date="2019-10-09T10:56:00Z">
            <w:rPr>
              <w:sz w:val="26"/>
              <w:szCs w:val="26"/>
            </w:rPr>
          </w:rPrChange>
        </w:rPr>
        <w:t>kế</w:t>
      </w:r>
      <w:proofErr w:type="spellEnd"/>
      <w:r w:rsidRPr="00B41112">
        <w:rPr>
          <w:sz w:val="26"/>
          <w:szCs w:val="26"/>
          <w:rPrChange w:id="5958" w:author="Le Minh Nghia" w:date="2019-10-09T10:56:00Z">
            <w:rPr>
              <w:sz w:val="26"/>
              <w:szCs w:val="26"/>
            </w:rPr>
          </w:rPrChange>
        </w:rPr>
        <w:t xml:space="preserve"> </w:t>
      </w:r>
      <w:proofErr w:type="spellStart"/>
      <w:r w:rsidRPr="00B41112">
        <w:rPr>
          <w:sz w:val="26"/>
          <w:szCs w:val="26"/>
          <w:rPrChange w:id="5959" w:author="Le Minh Nghia" w:date="2019-10-09T10:56:00Z">
            <w:rPr>
              <w:sz w:val="26"/>
              <w:szCs w:val="26"/>
            </w:rPr>
          </w:rPrChange>
        </w:rPr>
        <w:t>cơ</w:t>
      </w:r>
      <w:proofErr w:type="spellEnd"/>
      <w:r w:rsidRPr="00B41112">
        <w:rPr>
          <w:sz w:val="26"/>
          <w:szCs w:val="26"/>
          <w:rPrChange w:id="5960" w:author="Le Minh Nghia" w:date="2019-10-09T10:56:00Z">
            <w:rPr>
              <w:sz w:val="26"/>
              <w:szCs w:val="26"/>
            </w:rPr>
          </w:rPrChange>
        </w:rPr>
        <w:t xml:space="preserve"> </w:t>
      </w:r>
      <w:proofErr w:type="spellStart"/>
      <w:r w:rsidRPr="00B41112">
        <w:rPr>
          <w:sz w:val="26"/>
          <w:szCs w:val="26"/>
          <w:rPrChange w:id="5961" w:author="Le Minh Nghia" w:date="2019-10-09T10:56:00Z">
            <w:rPr>
              <w:sz w:val="26"/>
              <w:szCs w:val="26"/>
            </w:rPr>
          </w:rPrChange>
        </w:rPr>
        <w:t>sở</w:t>
      </w:r>
      <w:proofErr w:type="spellEnd"/>
      <w:r w:rsidRPr="00B41112">
        <w:rPr>
          <w:sz w:val="26"/>
          <w:szCs w:val="26"/>
          <w:rPrChange w:id="5962" w:author="Le Minh Nghia" w:date="2019-10-09T10:56:00Z">
            <w:rPr>
              <w:sz w:val="26"/>
              <w:szCs w:val="26"/>
            </w:rPr>
          </w:rPrChange>
        </w:rPr>
        <w:t xml:space="preserve"> </w:t>
      </w:r>
      <w:proofErr w:type="spellStart"/>
      <w:r w:rsidRPr="00B41112">
        <w:rPr>
          <w:sz w:val="26"/>
          <w:szCs w:val="26"/>
          <w:rPrChange w:id="5963" w:author="Le Minh Nghia" w:date="2019-10-09T10:56:00Z">
            <w:rPr>
              <w:sz w:val="26"/>
              <w:szCs w:val="26"/>
            </w:rPr>
          </w:rPrChange>
        </w:rPr>
        <w:t>dữ</w:t>
      </w:r>
      <w:proofErr w:type="spellEnd"/>
      <w:r w:rsidRPr="00B41112">
        <w:rPr>
          <w:sz w:val="26"/>
          <w:szCs w:val="26"/>
          <w:rPrChange w:id="5964" w:author="Le Minh Nghia" w:date="2019-10-09T10:56:00Z">
            <w:rPr>
              <w:sz w:val="26"/>
              <w:szCs w:val="26"/>
            </w:rPr>
          </w:rPrChange>
        </w:rPr>
        <w:t xml:space="preserve"> </w:t>
      </w:r>
      <w:proofErr w:type="spellStart"/>
      <w:r w:rsidRPr="00B41112">
        <w:rPr>
          <w:sz w:val="26"/>
          <w:szCs w:val="26"/>
          <w:rPrChange w:id="5965" w:author="Le Minh Nghia" w:date="2019-10-09T10:56:00Z">
            <w:rPr>
              <w:sz w:val="26"/>
              <w:szCs w:val="26"/>
            </w:rPr>
          </w:rPrChange>
        </w:rPr>
        <w:t>liệu</w:t>
      </w:r>
      <w:proofErr w:type="spellEnd"/>
      <w:r w:rsidRPr="00B41112">
        <w:rPr>
          <w:sz w:val="26"/>
          <w:szCs w:val="26"/>
          <w:rPrChange w:id="5966" w:author="Le Minh Nghia" w:date="2019-10-09T10:56:00Z">
            <w:rPr>
              <w:sz w:val="26"/>
              <w:szCs w:val="26"/>
            </w:rPr>
          </w:rPrChange>
        </w:rPr>
        <w:t xml:space="preserve"> </w:t>
      </w:r>
      <w:proofErr w:type="spellStart"/>
      <w:r w:rsidRPr="00B41112">
        <w:rPr>
          <w:sz w:val="26"/>
          <w:szCs w:val="26"/>
          <w:rPrChange w:id="5967" w:author="Le Minh Nghia" w:date="2019-10-09T10:56:00Z">
            <w:rPr>
              <w:sz w:val="26"/>
              <w:szCs w:val="26"/>
            </w:rPr>
          </w:rPrChange>
        </w:rPr>
        <w:t>trên</w:t>
      </w:r>
      <w:proofErr w:type="spellEnd"/>
      <w:r w:rsidRPr="00B41112">
        <w:rPr>
          <w:sz w:val="26"/>
          <w:szCs w:val="26"/>
          <w:rPrChange w:id="5968" w:author="Le Minh Nghia" w:date="2019-10-09T10:56:00Z">
            <w:rPr>
              <w:sz w:val="26"/>
              <w:szCs w:val="26"/>
            </w:rPr>
          </w:rPrChange>
        </w:rPr>
        <w:t xml:space="preserve"> MySQL, </w:t>
      </w:r>
      <w:proofErr w:type="spellStart"/>
      <w:r w:rsidRPr="00B41112">
        <w:rPr>
          <w:sz w:val="26"/>
          <w:szCs w:val="26"/>
          <w:rPrChange w:id="5969" w:author="Le Minh Nghia" w:date="2019-10-09T10:56:00Z">
            <w:rPr>
              <w:sz w:val="26"/>
              <w:szCs w:val="26"/>
            </w:rPr>
          </w:rPrChange>
        </w:rPr>
        <w:t>thiết</w:t>
      </w:r>
      <w:proofErr w:type="spellEnd"/>
      <w:r w:rsidRPr="00B41112">
        <w:rPr>
          <w:sz w:val="26"/>
          <w:szCs w:val="26"/>
          <w:rPrChange w:id="5970" w:author="Le Minh Nghia" w:date="2019-10-09T10:56:00Z">
            <w:rPr>
              <w:sz w:val="26"/>
              <w:szCs w:val="26"/>
            </w:rPr>
          </w:rPrChange>
        </w:rPr>
        <w:t xml:space="preserve"> </w:t>
      </w:r>
      <w:proofErr w:type="spellStart"/>
      <w:r w:rsidRPr="00B41112">
        <w:rPr>
          <w:sz w:val="26"/>
          <w:szCs w:val="26"/>
          <w:rPrChange w:id="5971" w:author="Le Minh Nghia" w:date="2019-10-09T10:56:00Z">
            <w:rPr>
              <w:sz w:val="26"/>
              <w:szCs w:val="26"/>
            </w:rPr>
          </w:rPrChange>
        </w:rPr>
        <w:t>kế</w:t>
      </w:r>
      <w:proofErr w:type="spellEnd"/>
      <w:r w:rsidRPr="00B41112">
        <w:rPr>
          <w:sz w:val="26"/>
          <w:szCs w:val="26"/>
          <w:rPrChange w:id="5972" w:author="Le Minh Nghia" w:date="2019-10-09T10:56:00Z">
            <w:rPr>
              <w:sz w:val="26"/>
              <w:szCs w:val="26"/>
            </w:rPr>
          </w:rPrChange>
        </w:rPr>
        <w:t xml:space="preserve"> </w:t>
      </w:r>
      <w:proofErr w:type="spellStart"/>
      <w:r w:rsidRPr="00B41112">
        <w:rPr>
          <w:sz w:val="26"/>
          <w:szCs w:val="26"/>
          <w:rPrChange w:id="5973" w:author="Le Minh Nghia" w:date="2019-10-09T10:56:00Z">
            <w:rPr>
              <w:sz w:val="26"/>
              <w:szCs w:val="26"/>
            </w:rPr>
          </w:rPrChange>
        </w:rPr>
        <w:t>giao</w:t>
      </w:r>
      <w:proofErr w:type="spellEnd"/>
      <w:r w:rsidRPr="00B41112">
        <w:rPr>
          <w:sz w:val="26"/>
          <w:szCs w:val="26"/>
          <w:rPrChange w:id="5974" w:author="Le Minh Nghia" w:date="2019-10-09T10:56:00Z">
            <w:rPr>
              <w:sz w:val="26"/>
              <w:szCs w:val="26"/>
            </w:rPr>
          </w:rPrChange>
        </w:rPr>
        <w:t xml:space="preserve"> </w:t>
      </w:r>
      <w:proofErr w:type="spellStart"/>
      <w:r w:rsidRPr="00B41112">
        <w:rPr>
          <w:sz w:val="26"/>
          <w:szCs w:val="26"/>
          <w:rPrChange w:id="5975" w:author="Le Minh Nghia" w:date="2019-10-09T10:56:00Z">
            <w:rPr>
              <w:sz w:val="26"/>
              <w:szCs w:val="26"/>
            </w:rPr>
          </w:rPrChange>
        </w:rPr>
        <w:t>diện</w:t>
      </w:r>
      <w:proofErr w:type="spellEnd"/>
      <w:r w:rsidRPr="00B41112">
        <w:rPr>
          <w:sz w:val="26"/>
          <w:szCs w:val="26"/>
          <w:rPrChange w:id="5976" w:author="Le Minh Nghia" w:date="2019-10-09T10:56:00Z">
            <w:rPr>
              <w:sz w:val="26"/>
              <w:szCs w:val="26"/>
            </w:rPr>
          </w:rPrChange>
        </w:rPr>
        <w:t xml:space="preserve"> </w:t>
      </w:r>
      <w:proofErr w:type="spellStart"/>
      <w:r w:rsidRPr="00B41112">
        <w:rPr>
          <w:sz w:val="26"/>
          <w:szCs w:val="26"/>
          <w:rPrChange w:id="5977" w:author="Le Minh Nghia" w:date="2019-10-09T10:56:00Z">
            <w:rPr>
              <w:sz w:val="26"/>
              <w:szCs w:val="26"/>
            </w:rPr>
          </w:rPrChange>
        </w:rPr>
        <w:t>trang</w:t>
      </w:r>
      <w:proofErr w:type="spellEnd"/>
      <w:r w:rsidRPr="00B41112">
        <w:rPr>
          <w:sz w:val="26"/>
          <w:szCs w:val="26"/>
          <w:rPrChange w:id="5978" w:author="Le Minh Nghia" w:date="2019-10-09T10:56:00Z">
            <w:rPr>
              <w:sz w:val="26"/>
              <w:szCs w:val="26"/>
            </w:rPr>
          </w:rPrChange>
        </w:rPr>
        <w:t xml:space="preserve"> web.</w:t>
      </w:r>
    </w:p>
    <w:p w:rsidR="008551E6" w:rsidRPr="00B41112" w:rsidRDefault="008551E6" w:rsidP="00334D9A">
      <w:pPr>
        <w:pStyle w:val="ListParagraph"/>
        <w:numPr>
          <w:ilvl w:val="0"/>
          <w:numId w:val="42"/>
        </w:numPr>
        <w:spacing w:line="360" w:lineRule="auto"/>
        <w:ind w:left="1418"/>
        <w:rPr>
          <w:sz w:val="26"/>
          <w:szCs w:val="26"/>
          <w:rPrChange w:id="5979" w:author="Le Minh Nghia" w:date="2019-10-09T10:56:00Z">
            <w:rPr>
              <w:sz w:val="26"/>
              <w:szCs w:val="26"/>
            </w:rPr>
          </w:rPrChange>
        </w:rPr>
      </w:pPr>
      <w:proofErr w:type="spellStart"/>
      <w:r w:rsidRPr="00B41112">
        <w:rPr>
          <w:sz w:val="26"/>
          <w:szCs w:val="26"/>
          <w:rPrChange w:id="5980" w:author="Le Minh Nghia" w:date="2019-10-09T10:56:00Z">
            <w:rPr>
              <w:sz w:val="26"/>
              <w:szCs w:val="26"/>
            </w:rPr>
          </w:rPrChange>
        </w:rPr>
        <w:t>Tìm</w:t>
      </w:r>
      <w:proofErr w:type="spellEnd"/>
      <w:r w:rsidRPr="00B41112">
        <w:rPr>
          <w:sz w:val="26"/>
          <w:szCs w:val="26"/>
          <w:rPrChange w:id="5981" w:author="Le Minh Nghia" w:date="2019-10-09T10:56:00Z">
            <w:rPr>
              <w:sz w:val="26"/>
              <w:szCs w:val="26"/>
            </w:rPr>
          </w:rPrChange>
        </w:rPr>
        <w:t xml:space="preserve"> </w:t>
      </w:r>
      <w:proofErr w:type="spellStart"/>
      <w:r w:rsidRPr="00B41112">
        <w:rPr>
          <w:sz w:val="26"/>
          <w:szCs w:val="26"/>
          <w:rPrChange w:id="5982" w:author="Le Minh Nghia" w:date="2019-10-09T10:56:00Z">
            <w:rPr>
              <w:sz w:val="26"/>
              <w:szCs w:val="26"/>
            </w:rPr>
          </w:rPrChange>
        </w:rPr>
        <w:t>hiểu</w:t>
      </w:r>
      <w:proofErr w:type="spellEnd"/>
      <w:r w:rsidRPr="00B41112">
        <w:rPr>
          <w:sz w:val="26"/>
          <w:szCs w:val="26"/>
          <w:rPrChange w:id="5983" w:author="Le Minh Nghia" w:date="2019-10-09T10:56:00Z">
            <w:rPr>
              <w:sz w:val="26"/>
              <w:szCs w:val="26"/>
            </w:rPr>
          </w:rPrChange>
        </w:rPr>
        <w:t xml:space="preserve"> </w:t>
      </w:r>
      <w:proofErr w:type="spellStart"/>
      <w:r w:rsidRPr="00B41112">
        <w:rPr>
          <w:sz w:val="26"/>
          <w:szCs w:val="26"/>
          <w:rPrChange w:id="5984" w:author="Le Minh Nghia" w:date="2019-10-09T10:56:00Z">
            <w:rPr>
              <w:sz w:val="26"/>
              <w:szCs w:val="26"/>
            </w:rPr>
          </w:rPrChange>
        </w:rPr>
        <w:t>và</w:t>
      </w:r>
      <w:proofErr w:type="spellEnd"/>
      <w:r w:rsidRPr="00B41112">
        <w:rPr>
          <w:sz w:val="26"/>
          <w:szCs w:val="26"/>
          <w:rPrChange w:id="5985" w:author="Le Minh Nghia" w:date="2019-10-09T10:56:00Z">
            <w:rPr>
              <w:sz w:val="26"/>
              <w:szCs w:val="26"/>
            </w:rPr>
          </w:rPrChange>
        </w:rPr>
        <w:t xml:space="preserve"> </w:t>
      </w:r>
      <w:proofErr w:type="spellStart"/>
      <w:r w:rsidRPr="00B41112">
        <w:rPr>
          <w:sz w:val="26"/>
          <w:szCs w:val="26"/>
          <w:rPrChange w:id="5986" w:author="Le Minh Nghia" w:date="2019-10-09T10:56:00Z">
            <w:rPr>
              <w:sz w:val="26"/>
              <w:szCs w:val="26"/>
            </w:rPr>
          </w:rPrChange>
        </w:rPr>
        <w:t>xây</w:t>
      </w:r>
      <w:proofErr w:type="spellEnd"/>
      <w:r w:rsidRPr="00B41112">
        <w:rPr>
          <w:sz w:val="26"/>
          <w:szCs w:val="26"/>
          <w:rPrChange w:id="5987" w:author="Le Minh Nghia" w:date="2019-10-09T10:56:00Z">
            <w:rPr>
              <w:sz w:val="26"/>
              <w:szCs w:val="26"/>
            </w:rPr>
          </w:rPrChange>
        </w:rPr>
        <w:t xml:space="preserve"> </w:t>
      </w:r>
      <w:proofErr w:type="spellStart"/>
      <w:r w:rsidRPr="00B41112">
        <w:rPr>
          <w:sz w:val="26"/>
          <w:szCs w:val="26"/>
          <w:rPrChange w:id="5988" w:author="Le Minh Nghia" w:date="2019-10-09T10:56:00Z">
            <w:rPr>
              <w:sz w:val="26"/>
              <w:szCs w:val="26"/>
            </w:rPr>
          </w:rPrChange>
        </w:rPr>
        <w:t>dụng</w:t>
      </w:r>
      <w:proofErr w:type="spellEnd"/>
      <w:r w:rsidRPr="00B41112">
        <w:rPr>
          <w:sz w:val="26"/>
          <w:szCs w:val="26"/>
          <w:rPrChange w:id="5989" w:author="Le Minh Nghia" w:date="2019-10-09T10:56:00Z">
            <w:rPr>
              <w:sz w:val="26"/>
              <w:szCs w:val="26"/>
            </w:rPr>
          </w:rPrChange>
        </w:rPr>
        <w:t xml:space="preserve"> </w:t>
      </w:r>
      <w:proofErr w:type="spellStart"/>
      <w:r w:rsidRPr="00B41112">
        <w:rPr>
          <w:sz w:val="26"/>
          <w:szCs w:val="26"/>
          <w:rPrChange w:id="5990" w:author="Le Minh Nghia" w:date="2019-10-09T10:56:00Z">
            <w:rPr>
              <w:sz w:val="26"/>
              <w:szCs w:val="26"/>
            </w:rPr>
          </w:rPrChange>
        </w:rPr>
        <w:t>các</w:t>
      </w:r>
      <w:proofErr w:type="spellEnd"/>
      <w:r w:rsidRPr="00B41112">
        <w:rPr>
          <w:sz w:val="26"/>
          <w:szCs w:val="26"/>
          <w:rPrChange w:id="5991" w:author="Le Minh Nghia" w:date="2019-10-09T10:56:00Z">
            <w:rPr>
              <w:sz w:val="26"/>
              <w:szCs w:val="26"/>
            </w:rPr>
          </w:rPrChange>
        </w:rPr>
        <w:t xml:space="preserve"> </w:t>
      </w:r>
      <w:proofErr w:type="spellStart"/>
      <w:r w:rsidRPr="00B41112">
        <w:rPr>
          <w:sz w:val="26"/>
          <w:szCs w:val="26"/>
          <w:rPrChange w:id="5992" w:author="Le Minh Nghia" w:date="2019-10-09T10:56:00Z">
            <w:rPr>
              <w:sz w:val="26"/>
              <w:szCs w:val="26"/>
            </w:rPr>
          </w:rPrChange>
        </w:rPr>
        <w:t>chức</w:t>
      </w:r>
      <w:proofErr w:type="spellEnd"/>
      <w:r w:rsidRPr="00B41112">
        <w:rPr>
          <w:sz w:val="26"/>
          <w:szCs w:val="26"/>
          <w:rPrChange w:id="5993" w:author="Le Minh Nghia" w:date="2019-10-09T10:56:00Z">
            <w:rPr>
              <w:sz w:val="26"/>
              <w:szCs w:val="26"/>
            </w:rPr>
          </w:rPrChange>
        </w:rPr>
        <w:t xml:space="preserve"> </w:t>
      </w:r>
      <w:proofErr w:type="spellStart"/>
      <w:r w:rsidRPr="00B41112">
        <w:rPr>
          <w:sz w:val="26"/>
          <w:szCs w:val="26"/>
          <w:rPrChange w:id="5994" w:author="Le Minh Nghia" w:date="2019-10-09T10:56:00Z">
            <w:rPr>
              <w:sz w:val="26"/>
              <w:szCs w:val="26"/>
            </w:rPr>
          </w:rPrChange>
        </w:rPr>
        <w:t>năng</w:t>
      </w:r>
      <w:proofErr w:type="spellEnd"/>
      <w:r w:rsidRPr="00B41112">
        <w:rPr>
          <w:sz w:val="26"/>
          <w:szCs w:val="26"/>
          <w:rPrChange w:id="5995" w:author="Le Minh Nghia" w:date="2019-10-09T10:56:00Z">
            <w:rPr>
              <w:sz w:val="26"/>
              <w:szCs w:val="26"/>
            </w:rPr>
          </w:rPrChange>
        </w:rPr>
        <w:t xml:space="preserve"> </w:t>
      </w:r>
      <w:proofErr w:type="spellStart"/>
      <w:r w:rsidRPr="00B41112">
        <w:rPr>
          <w:sz w:val="26"/>
          <w:szCs w:val="26"/>
          <w:rPrChange w:id="5996" w:author="Le Minh Nghia" w:date="2019-10-09T10:56:00Z">
            <w:rPr>
              <w:sz w:val="26"/>
              <w:szCs w:val="26"/>
            </w:rPr>
          </w:rPrChange>
        </w:rPr>
        <w:t>cho</w:t>
      </w:r>
      <w:proofErr w:type="spellEnd"/>
      <w:r w:rsidRPr="00B41112">
        <w:rPr>
          <w:sz w:val="26"/>
          <w:szCs w:val="26"/>
          <w:rPrChange w:id="5997" w:author="Le Minh Nghia" w:date="2019-10-09T10:56:00Z">
            <w:rPr>
              <w:sz w:val="26"/>
              <w:szCs w:val="26"/>
            </w:rPr>
          </w:rPrChange>
        </w:rPr>
        <w:t xml:space="preserve"> website </w:t>
      </w:r>
      <w:proofErr w:type="spellStart"/>
      <w:r w:rsidRPr="00B41112">
        <w:rPr>
          <w:sz w:val="26"/>
          <w:szCs w:val="26"/>
          <w:rPrChange w:id="5998" w:author="Le Minh Nghia" w:date="2019-10-09T10:56:00Z">
            <w:rPr>
              <w:sz w:val="26"/>
              <w:szCs w:val="26"/>
            </w:rPr>
          </w:rPrChange>
        </w:rPr>
        <w:t>quản</w:t>
      </w:r>
      <w:proofErr w:type="spellEnd"/>
      <w:r w:rsidRPr="00B41112">
        <w:rPr>
          <w:sz w:val="26"/>
          <w:szCs w:val="26"/>
          <w:rPrChange w:id="5999" w:author="Le Minh Nghia" w:date="2019-10-09T10:56:00Z">
            <w:rPr>
              <w:sz w:val="26"/>
              <w:szCs w:val="26"/>
            </w:rPr>
          </w:rPrChange>
        </w:rPr>
        <w:t xml:space="preserve"> </w:t>
      </w:r>
      <w:proofErr w:type="spellStart"/>
      <w:r w:rsidRPr="00B41112">
        <w:rPr>
          <w:sz w:val="26"/>
          <w:szCs w:val="26"/>
          <w:rPrChange w:id="6000" w:author="Le Minh Nghia" w:date="2019-10-09T10:56:00Z">
            <w:rPr>
              <w:sz w:val="26"/>
              <w:szCs w:val="26"/>
            </w:rPr>
          </w:rPrChange>
        </w:rPr>
        <w:t>lý</w:t>
      </w:r>
      <w:proofErr w:type="spellEnd"/>
      <w:r w:rsidRPr="00B41112">
        <w:rPr>
          <w:sz w:val="26"/>
          <w:szCs w:val="26"/>
          <w:rPrChange w:id="6001" w:author="Le Minh Nghia" w:date="2019-10-09T10:56:00Z">
            <w:rPr>
              <w:sz w:val="26"/>
              <w:szCs w:val="26"/>
            </w:rPr>
          </w:rPrChange>
        </w:rPr>
        <w:t xml:space="preserve"> </w:t>
      </w:r>
      <w:proofErr w:type="spellStart"/>
      <w:r w:rsidRPr="00B41112">
        <w:rPr>
          <w:sz w:val="26"/>
          <w:szCs w:val="26"/>
          <w:rPrChange w:id="6002" w:author="Le Minh Nghia" w:date="2019-10-09T10:56:00Z">
            <w:rPr>
              <w:sz w:val="26"/>
              <w:szCs w:val="26"/>
            </w:rPr>
          </w:rPrChange>
        </w:rPr>
        <w:t>cựu</w:t>
      </w:r>
      <w:proofErr w:type="spellEnd"/>
      <w:r w:rsidRPr="00B41112">
        <w:rPr>
          <w:sz w:val="26"/>
          <w:szCs w:val="26"/>
          <w:rPrChange w:id="6003" w:author="Le Minh Nghia" w:date="2019-10-09T10:56:00Z">
            <w:rPr>
              <w:sz w:val="26"/>
              <w:szCs w:val="26"/>
            </w:rPr>
          </w:rPrChange>
        </w:rPr>
        <w:t xml:space="preserve"> </w:t>
      </w:r>
      <w:proofErr w:type="spellStart"/>
      <w:r w:rsidRPr="00B41112">
        <w:rPr>
          <w:sz w:val="26"/>
          <w:szCs w:val="26"/>
          <w:rPrChange w:id="6004" w:author="Le Minh Nghia" w:date="2019-10-09T10:56:00Z">
            <w:rPr>
              <w:sz w:val="26"/>
              <w:szCs w:val="26"/>
            </w:rPr>
          </w:rPrChange>
        </w:rPr>
        <w:t>sinh</w:t>
      </w:r>
      <w:proofErr w:type="spellEnd"/>
      <w:r w:rsidRPr="00B41112">
        <w:rPr>
          <w:sz w:val="26"/>
          <w:szCs w:val="26"/>
          <w:rPrChange w:id="6005" w:author="Le Minh Nghia" w:date="2019-10-09T10:56:00Z">
            <w:rPr>
              <w:sz w:val="26"/>
              <w:szCs w:val="26"/>
            </w:rPr>
          </w:rPrChange>
        </w:rPr>
        <w:t xml:space="preserve"> </w:t>
      </w:r>
      <w:proofErr w:type="spellStart"/>
      <w:r w:rsidRPr="00B41112">
        <w:rPr>
          <w:sz w:val="26"/>
          <w:szCs w:val="26"/>
          <w:rPrChange w:id="6006" w:author="Le Minh Nghia" w:date="2019-10-09T10:56:00Z">
            <w:rPr>
              <w:sz w:val="26"/>
              <w:szCs w:val="26"/>
            </w:rPr>
          </w:rPrChange>
        </w:rPr>
        <w:t>viên</w:t>
      </w:r>
      <w:proofErr w:type="spellEnd"/>
      <w:r w:rsidRPr="00B41112">
        <w:rPr>
          <w:sz w:val="26"/>
          <w:szCs w:val="26"/>
          <w:rPrChange w:id="6007" w:author="Le Minh Nghia" w:date="2019-10-09T10:56:00Z">
            <w:rPr>
              <w:sz w:val="26"/>
              <w:szCs w:val="26"/>
            </w:rPr>
          </w:rPrChange>
        </w:rPr>
        <w:t>.</w:t>
      </w:r>
    </w:p>
    <w:p w:rsidR="008551E6" w:rsidRPr="00B41112" w:rsidRDefault="008551E6" w:rsidP="00334D9A">
      <w:pPr>
        <w:pStyle w:val="ListParagraph"/>
        <w:numPr>
          <w:ilvl w:val="0"/>
          <w:numId w:val="42"/>
        </w:numPr>
        <w:spacing w:line="360" w:lineRule="auto"/>
        <w:ind w:left="1418"/>
        <w:rPr>
          <w:sz w:val="26"/>
          <w:szCs w:val="26"/>
          <w:rPrChange w:id="6008" w:author="Le Minh Nghia" w:date="2019-10-09T10:56:00Z">
            <w:rPr>
              <w:sz w:val="26"/>
              <w:szCs w:val="26"/>
            </w:rPr>
          </w:rPrChange>
        </w:rPr>
      </w:pPr>
      <w:proofErr w:type="spellStart"/>
      <w:r w:rsidRPr="00B41112">
        <w:rPr>
          <w:sz w:val="26"/>
          <w:szCs w:val="26"/>
          <w:rPrChange w:id="6009" w:author="Le Minh Nghia" w:date="2019-10-09T10:56:00Z">
            <w:rPr>
              <w:sz w:val="26"/>
              <w:szCs w:val="26"/>
            </w:rPr>
          </w:rPrChange>
        </w:rPr>
        <w:t>Kiểm</w:t>
      </w:r>
      <w:proofErr w:type="spellEnd"/>
      <w:r w:rsidRPr="00B41112">
        <w:rPr>
          <w:sz w:val="26"/>
          <w:szCs w:val="26"/>
          <w:rPrChange w:id="6010" w:author="Le Minh Nghia" w:date="2019-10-09T10:56:00Z">
            <w:rPr>
              <w:sz w:val="26"/>
              <w:szCs w:val="26"/>
            </w:rPr>
          </w:rPrChange>
        </w:rPr>
        <w:t xml:space="preserve"> </w:t>
      </w:r>
      <w:proofErr w:type="spellStart"/>
      <w:r w:rsidRPr="00B41112">
        <w:rPr>
          <w:sz w:val="26"/>
          <w:szCs w:val="26"/>
          <w:rPrChange w:id="6011" w:author="Le Minh Nghia" w:date="2019-10-09T10:56:00Z">
            <w:rPr>
              <w:sz w:val="26"/>
              <w:szCs w:val="26"/>
            </w:rPr>
          </w:rPrChange>
        </w:rPr>
        <w:t>thử</w:t>
      </w:r>
      <w:proofErr w:type="spellEnd"/>
      <w:r w:rsidRPr="00B41112">
        <w:rPr>
          <w:sz w:val="26"/>
          <w:szCs w:val="26"/>
          <w:rPrChange w:id="6012" w:author="Le Minh Nghia" w:date="2019-10-09T10:56:00Z">
            <w:rPr>
              <w:sz w:val="26"/>
              <w:szCs w:val="26"/>
            </w:rPr>
          </w:rPrChange>
        </w:rPr>
        <w:t xml:space="preserve">: </w:t>
      </w:r>
      <w:proofErr w:type="spellStart"/>
      <w:r w:rsidRPr="00B41112">
        <w:rPr>
          <w:sz w:val="26"/>
          <w:szCs w:val="26"/>
          <w:rPrChange w:id="6013" w:author="Le Minh Nghia" w:date="2019-10-09T10:56:00Z">
            <w:rPr>
              <w:sz w:val="26"/>
              <w:szCs w:val="26"/>
            </w:rPr>
          </w:rPrChange>
        </w:rPr>
        <w:t>tiến</w:t>
      </w:r>
      <w:proofErr w:type="spellEnd"/>
      <w:r w:rsidRPr="00B41112">
        <w:rPr>
          <w:sz w:val="26"/>
          <w:szCs w:val="26"/>
          <w:rPrChange w:id="6014" w:author="Le Minh Nghia" w:date="2019-10-09T10:56:00Z">
            <w:rPr>
              <w:sz w:val="26"/>
              <w:szCs w:val="26"/>
            </w:rPr>
          </w:rPrChange>
        </w:rPr>
        <w:t xml:space="preserve"> </w:t>
      </w:r>
      <w:proofErr w:type="spellStart"/>
      <w:r w:rsidRPr="00B41112">
        <w:rPr>
          <w:sz w:val="26"/>
          <w:szCs w:val="26"/>
          <w:rPrChange w:id="6015" w:author="Le Minh Nghia" w:date="2019-10-09T10:56:00Z">
            <w:rPr>
              <w:sz w:val="26"/>
              <w:szCs w:val="26"/>
            </w:rPr>
          </w:rPrChange>
        </w:rPr>
        <w:t>hành</w:t>
      </w:r>
      <w:proofErr w:type="spellEnd"/>
      <w:r w:rsidRPr="00B41112">
        <w:rPr>
          <w:sz w:val="26"/>
          <w:szCs w:val="26"/>
          <w:rPrChange w:id="6016" w:author="Le Minh Nghia" w:date="2019-10-09T10:56:00Z">
            <w:rPr>
              <w:sz w:val="26"/>
              <w:szCs w:val="26"/>
            </w:rPr>
          </w:rPrChange>
        </w:rPr>
        <w:t xml:space="preserve"> </w:t>
      </w:r>
      <w:proofErr w:type="spellStart"/>
      <w:r w:rsidRPr="00B41112">
        <w:rPr>
          <w:sz w:val="26"/>
          <w:szCs w:val="26"/>
          <w:rPrChange w:id="6017" w:author="Le Minh Nghia" w:date="2019-10-09T10:56:00Z">
            <w:rPr>
              <w:sz w:val="26"/>
              <w:szCs w:val="26"/>
            </w:rPr>
          </w:rPrChange>
        </w:rPr>
        <w:t>kiểm</w:t>
      </w:r>
      <w:proofErr w:type="spellEnd"/>
      <w:r w:rsidRPr="00B41112">
        <w:rPr>
          <w:sz w:val="26"/>
          <w:szCs w:val="26"/>
          <w:rPrChange w:id="6018" w:author="Le Minh Nghia" w:date="2019-10-09T10:56:00Z">
            <w:rPr>
              <w:sz w:val="26"/>
              <w:szCs w:val="26"/>
            </w:rPr>
          </w:rPrChange>
        </w:rPr>
        <w:t xml:space="preserve"> </w:t>
      </w:r>
      <w:proofErr w:type="spellStart"/>
      <w:r w:rsidRPr="00B41112">
        <w:rPr>
          <w:sz w:val="26"/>
          <w:szCs w:val="26"/>
          <w:rPrChange w:id="6019" w:author="Le Minh Nghia" w:date="2019-10-09T10:56:00Z">
            <w:rPr>
              <w:sz w:val="26"/>
              <w:szCs w:val="26"/>
            </w:rPr>
          </w:rPrChange>
        </w:rPr>
        <w:t>thử</w:t>
      </w:r>
      <w:proofErr w:type="spellEnd"/>
      <w:r w:rsidRPr="00B41112">
        <w:rPr>
          <w:sz w:val="26"/>
          <w:szCs w:val="26"/>
          <w:rPrChange w:id="6020" w:author="Le Minh Nghia" w:date="2019-10-09T10:56:00Z">
            <w:rPr>
              <w:sz w:val="26"/>
              <w:szCs w:val="26"/>
            </w:rPr>
          </w:rPrChange>
        </w:rPr>
        <w:t xml:space="preserve"> </w:t>
      </w:r>
      <w:proofErr w:type="spellStart"/>
      <w:r w:rsidRPr="00B41112">
        <w:rPr>
          <w:sz w:val="26"/>
          <w:szCs w:val="26"/>
          <w:rPrChange w:id="6021" w:author="Le Minh Nghia" w:date="2019-10-09T10:56:00Z">
            <w:rPr>
              <w:sz w:val="26"/>
              <w:szCs w:val="26"/>
            </w:rPr>
          </w:rPrChange>
        </w:rPr>
        <w:t>và</w:t>
      </w:r>
      <w:proofErr w:type="spellEnd"/>
      <w:r w:rsidRPr="00B41112">
        <w:rPr>
          <w:sz w:val="26"/>
          <w:szCs w:val="26"/>
          <w:rPrChange w:id="6022" w:author="Le Minh Nghia" w:date="2019-10-09T10:56:00Z">
            <w:rPr>
              <w:sz w:val="26"/>
              <w:szCs w:val="26"/>
            </w:rPr>
          </w:rPrChange>
        </w:rPr>
        <w:t xml:space="preserve"> </w:t>
      </w:r>
      <w:proofErr w:type="spellStart"/>
      <w:r w:rsidRPr="00B41112">
        <w:rPr>
          <w:sz w:val="26"/>
          <w:szCs w:val="26"/>
          <w:rPrChange w:id="6023" w:author="Le Minh Nghia" w:date="2019-10-09T10:56:00Z">
            <w:rPr>
              <w:sz w:val="26"/>
              <w:szCs w:val="26"/>
            </w:rPr>
          </w:rPrChange>
        </w:rPr>
        <w:t>lập</w:t>
      </w:r>
      <w:proofErr w:type="spellEnd"/>
      <w:r w:rsidRPr="00B41112">
        <w:rPr>
          <w:sz w:val="26"/>
          <w:szCs w:val="26"/>
          <w:rPrChange w:id="6024" w:author="Le Minh Nghia" w:date="2019-10-09T10:56:00Z">
            <w:rPr>
              <w:sz w:val="26"/>
              <w:szCs w:val="26"/>
            </w:rPr>
          </w:rPrChange>
        </w:rPr>
        <w:t xml:space="preserve"> </w:t>
      </w:r>
      <w:proofErr w:type="spellStart"/>
      <w:r w:rsidRPr="00B41112">
        <w:rPr>
          <w:sz w:val="26"/>
          <w:szCs w:val="26"/>
          <w:rPrChange w:id="6025" w:author="Le Minh Nghia" w:date="2019-10-09T10:56:00Z">
            <w:rPr>
              <w:sz w:val="26"/>
              <w:szCs w:val="26"/>
            </w:rPr>
          </w:rPrChange>
        </w:rPr>
        <w:t>tài</w:t>
      </w:r>
      <w:proofErr w:type="spellEnd"/>
      <w:r w:rsidRPr="00B41112">
        <w:rPr>
          <w:sz w:val="26"/>
          <w:szCs w:val="26"/>
          <w:rPrChange w:id="6026" w:author="Le Minh Nghia" w:date="2019-10-09T10:56:00Z">
            <w:rPr>
              <w:sz w:val="26"/>
              <w:szCs w:val="26"/>
            </w:rPr>
          </w:rPrChange>
        </w:rPr>
        <w:t xml:space="preserve"> </w:t>
      </w:r>
      <w:proofErr w:type="spellStart"/>
      <w:r w:rsidRPr="00B41112">
        <w:rPr>
          <w:sz w:val="26"/>
          <w:szCs w:val="26"/>
          <w:rPrChange w:id="6027" w:author="Le Minh Nghia" w:date="2019-10-09T10:56:00Z">
            <w:rPr>
              <w:sz w:val="26"/>
              <w:szCs w:val="26"/>
            </w:rPr>
          </w:rPrChange>
        </w:rPr>
        <w:t>liệu</w:t>
      </w:r>
      <w:proofErr w:type="spellEnd"/>
      <w:r w:rsidRPr="00B41112">
        <w:rPr>
          <w:sz w:val="26"/>
          <w:szCs w:val="26"/>
          <w:rPrChange w:id="6028" w:author="Le Minh Nghia" w:date="2019-10-09T10:56:00Z">
            <w:rPr>
              <w:sz w:val="26"/>
              <w:szCs w:val="26"/>
            </w:rPr>
          </w:rPrChange>
        </w:rPr>
        <w:t xml:space="preserve"> </w:t>
      </w:r>
      <w:proofErr w:type="spellStart"/>
      <w:r w:rsidRPr="00B41112">
        <w:rPr>
          <w:sz w:val="26"/>
          <w:szCs w:val="26"/>
          <w:rPrChange w:id="6029" w:author="Le Minh Nghia" w:date="2019-10-09T10:56:00Z">
            <w:rPr>
              <w:sz w:val="26"/>
              <w:szCs w:val="26"/>
            </w:rPr>
          </w:rPrChange>
        </w:rPr>
        <w:t>kiểm</w:t>
      </w:r>
      <w:proofErr w:type="spellEnd"/>
      <w:r w:rsidRPr="00B41112">
        <w:rPr>
          <w:sz w:val="26"/>
          <w:szCs w:val="26"/>
          <w:rPrChange w:id="6030" w:author="Le Minh Nghia" w:date="2019-10-09T10:56:00Z">
            <w:rPr>
              <w:sz w:val="26"/>
              <w:szCs w:val="26"/>
            </w:rPr>
          </w:rPrChange>
        </w:rPr>
        <w:t xml:space="preserve"> </w:t>
      </w:r>
      <w:proofErr w:type="spellStart"/>
      <w:r w:rsidRPr="00B41112">
        <w:rPr>
          <w:sz w:val="26"/>
          <w:szCs w:val="26"/>
          <w:rPrChange w:id="6031" w:author="Le Minh Nghia" w:date="2019-10-09T10:56:00Z">
            <w:rPr>
              <w:sz w:val="26"/>
              <w:szCs w:val="26"/>
            </w:rPr>
          </w:rPrChange>
        </w:rPr>
        <w:t>thử</w:t>
      </w:r>
      <w:proofErr w:type="spellEnd"/>
      <w:r w:rsidRPr="00B41112">
        <w:rPr>
          <w:sz w:val="26"/>
          <w:szCs w:val="26"/>
          <w:rPrChange w:id="6032" w:author="Le Minh Nghia" w:date="2019-10-09T10:56:00Z">
            <w:rPr>
              <w:sz w:val="26"/>
              <w:szCs w:val="26"/>
            </w:rPr>
          </w:rPrChange>
        </w:rPr>
        <w:t>.</w:t>
      </w:r>
    </w:p>
    <w:p w:rsidR="008551E6" w:rsidRPr="00B41112" w:rsidRDefault="008551E6" w:rsidP="00334D9A">
      <w:pPr>
        <w:pStyle w:val="ListParagraph"/>
        <w:numPr>
          <w:ilvl w:val="0"/>
          <w:numId w:val="42"/>
        </w:numPr>
        <w:spacing w:line="360" w:lineRule="auto"/>
        <w:ind w:left="1418"/>
        <w:rPr>
          <w:sz w:val="26"/>
          <w:szCs w:val="26"/>
          <w:highlight w:val="yellow"/>
          <w:rPrChange w:id="6033" w:author="Le Minh Nghia" w:date="2019-10-09T10:56:00Z">
            <w:rPr>
              <w:sz w:val="26"/>
              <w:szCs w:val="26"/>
            </w:rPr>
          </w:rPrChange>
        </w:rPr>
      </w:pPr>
      <w:proofErr w:type="spellStart"/>
      <w:r w:rsidRPr="00B41112">
        <w:rPr>
          <w:sz w:val="26"/>
          <w:szCs w:val="26"/>
          <w:highlight w:val="yellow"/>
          <w:rPrChange w:id="6034" w:author="Le Minh Nghia" w:date="2019-10-09T10:56:00Z">
            <w:rPr>
              <w:sz w:val="26"/>
              <w:szCs w:val="26"/>
            </w:rPr>
          </w:rPrChange>
        </w:rPr>
        <w:t>Thí</w:t>
      </w:r>
      <w:proofErr w:type="spellEnd"/>
      <w:r w:rsidRPr="00B41112">
        <w:rPr>
          <w:sz w:val="26"/>
          <w:szCs w:val="26"/>
          <w:highlight w:val="yellow"/>
          <w:rPrChange w:id="6035" w:author="Le Minh Nghia" w:date="2019-10-09T10:56:00Z">
            <w:rPr>
              <w:sz w:val="26"/>
              <w:szCs w:val="26"/>
            </w:rPr>
          </w:rPrChange>
        </w:rPr>
        <w:t xml:space="preserve"> </w:t>
      </w:r>
      <w:proofErr w:type="spellStart"/>
      <w:r w:rsidRPr="00B41112">
        <w:rPr>
          <w:sz w:val="26"/>
          <w:szCs w:val="26"/>
          <w:highlight w:val="yellow"/>
          <w:rPrChange w:id="6036" w:author="Le Minh Nghia" w:date="2019-10-09T10:56:00Z">
            <w:rPr>
              <w:sz w:val="26"/>
              <w:szCs w:val="26"/>
            </w:rPr>
          </w:rPrChange>
        </w:rPr>
        <w:t>điểm</w:t>
      </w:r>
      <w:proofErr w:type="spellEnd"/>
      <w:r w:rsidRPr="00B41112">
        <w:rPr>
          <w:sz w:val="26"/>
          <w:szCs w:val="26"/>
          <w:highlight w:val="yellow"/>
          <w:rPrChange w:id="6037" w:author="Le Minh Nghia" w:date="2019-10-09T10:56:00Z">
            <w:rPr>
              <w:sz w:val="26"/>
              <w:szCs w:val="26"/>
            </w:rPr>
          </w:rPrChange>
        </w:rPr>
        <w:t xml:space="preserve">: </w:t>
      </w:r>
      <w:proofErr w:type="spellStart"/>
      <w:r w:rsidRPr="00B41112">
        <w:rPr>
          <w:sz w:val="26"/>
          <w:szCs w:val="26"/>
          <w:highlight w:val="yellow"/>
          <w:rPrChange w:id="6038" w:author="Le Minh Nghia" w:date="2019-10-09T10:56:00Z">
            <w:rPr>
              <w:sz w:val="26"/>
              <w:szCs w:val="26"/>
            </w:rPr>
          </w:rPrChange>
        </w:rPr>
        <w:t>thí</w:t>
      </w:r>
      <w:proofErr w:type="spellEnd"/>
      <w:r w:rsidRPr="00B41112">
        <w:rPr>
          <w:sz w:val="26"/>
          <w:szCs w:val="26"/>
          <w:highlight w:val="yellow"/>
          <w:rPrChange w:id="6039" w:author="Le Minh Nghia" w:date="2019-10-09T10:56:00Z">
            <w:rPr>
              <w:sz w:val="26"/>
              <w:szCs w:val="26"/>
            </w:rPr>
          </w:rPrChange>
        </w:rPr>
        <w:t xml:space="preserve"> </w:t>
      </w:r>
      <w:proofErr w:type="spellStart"/>
      <w:r w:rsidRPr="00B41112">
        <w:rPr>
          <w:sz w:val="26"/>
          <w:szCs w:val="26"/>
          <w:highlight w:val="yellow"/>
          <w:rPrChange w:id="6040" w:author="Le Minh Nghia" w:date="2019-10-09T10:56:00Z">
            <w:rPr>
              <w:sz w:val="26"/>
              <w:szCs w:val="26"/>
            </w:rPr>
          </w:rPrChange>
        </w:rPr>
        <w:t>điểm</w:t>
      </w:r>
      <w:proofErr w:type="spellEnd"/>
      <w:r w:rsidRPr="00B41112">
        <w:rPr>
          <w:sz w:val="26"/>
          <w:szCs w:val="26"/>
          <w:highlight w:val="yellow"/>
          <w:rPrChange w:id="6041" w:author="Le Minh Nghia" w:date="2019-10-09T10:56:00Z">
            <w:rPr>
              <w:sz w:val="26"/>
              <w:szCs w:val="26"/>
            </w:rPr>
          </w:rPrChange>
        </w:rPr>
        <w:t xml:space="preserve"> </w:t>
      </w:r>
      <w:proofErr w:type="spellStart"/>
      <w:r w:rsidRPr="00B41112">
        <w:rPr>
          <w:sz w:val="26"/>
          <w:szCs w:val="26"/>
          <w:highlight w:val="yellow"/>
          <w:rPrChange w:id="6042" w:author="Le Minh Nghia" w:date="2019-10-09T10:56:00Z">
            <w:rPr>
              <w:sz w:val="26"/>
              <w:szCs w:val="26"/>
            </w:rPr>
          </w:rPrChange>
        </w:rPr>
        <w:t>trực</w:t>
      </w:r>
      <w:proofErr w:type="spellEnd"/>
      <w:r w:rsidRPr="00B41112">
        <w:rPr>
          <w:sz w:val="26"/>
          <w:szCs w:val="26"/>
          <w:highlight w:val="yellow"/>
          <w:rPrChange w:id="6043" w:author="Le Minh Nghia" w:date="2019-10-09T10:56:00Z">
            <w:rPr>
              <w:sz w:val="26"/>
              <w:szCs w:val="26"/>
            </w:rPr>
          </w:rPrChange>
        </w:rPr>
        <w:t xml:space="preserve"> </w:t>
      </w:r>
      <w:proofErr w:type="spellStart"/>
      <w:r w:rsidRPr="00B41112">
        <w:rPr>
          <w:sz w:val="26"/>
          <w:szCs w:val="26"/>
          <w:highlight w:val="yellow"/>
          <w:rPrChange w:id="6044" w:author="Le Minh Nghia" w:date="2019-10-09T10:56:00Z">
            <w:rPr>
              <w:sz w:val="26"/>
              <w:szCs w:val="26"/>
            </w:rPr>
          </w:rPrChange>
        </w:rPr>
        <w:t>tiếp</w:t>
      </w:r>
      <w:proofErr w:type="spellEnd"/>
      <w:r w:rsidRPr="00B41112">
        <w:rPr>
          <w:sz w:val="26"/>
          <w:szCs w:val="26"/>
          <w:highlight w:val="yellow"/>
          <w:rPrChange w:id="6045" w:author="Le Minh Nghia" w:date="2019-10-09T10:56:00Z">
            <w:rPr>
              <w:sz w:val="26"/>
              <w:szCs w:val="26"/>
            </w:rPr>
          </w:rPrChange>
        </w:rPr>
        <w:t xml:space="preserve"> </w:t>
      </w:r>
      <w:proofErr w:type="spellStart"/>
      <w:r w:rsidRPr="00B41112">
        <w:rPr>
          <w:sz w:val="26"/>
          <w:szCs w:val="26"/>
          <w:highlight w:val="yellow"/>
          <w:rPrChange w:id="6046" w:author="Le Minh Nghia" w:date="2019-10-09T10:56:00Z">
            <w:rPr>
              <w:sz w:val="26"/>
              <w:szCs w:val="26"/>
            </w:rPr>
          </w:rPrChange>
        </w:rPr>
        <w:t>trên</w:t>
      </w:r>
      <w:proofErr w:type="spellEnd"/>
      <w:r w:rsidRPr="00B41112">
        <w:rPr>
          <w:sz w:val="26"/>
          <w:szCs w:val="26"/>
          <w:highlight w:val="yellow"/>
          <w:rPrChange w:id="6047" w:author="Le Minh Nghia" w:date="2019-10-09T10:56:00Z">
            <w:rPr>
              <w:sz w:val="26"/>
              <w:szCs w:val="26"/>
            </w:rPr>
          </w:rPrChange>
        </w:rPr>
        <w:t xml:space="preserve"> khoa CNTT</w:t>
      </w:r>
      <w:del w:id="6048" w:author="Le Minh Nghia" w:date="2019-10-09T10:04:00Z">
        <w:r w:rsidRPr="00B41112" w:rsidDel="00E70C55">
          <w:rPr>
            <w:sz w:val="26"/>
            <w:szCs w:val="26"/>
            <w:highlight w:val="yellow"/>
            <w:rPrChange w:id="6049" w:author="Le Minh Nghia" w:date="2019-10-09T10:56:00Z">
              <w:rPr>
                <w:sz w:val="26"/>
                <w:szCs w:val="26"/>
              </w:rPr>
            </w:rPrChange>
          </w:rPr>
          <w:delText xml:space="preserve"> </w:delText>
        </w:r>
      </w:del>
      <w:ins w:id="6050" w:author="Le Minh Nghia" w:date="2019-10-09T10:04:00Z">
        <w:r w:rsidR="00E70C55" w:rsidRPr="00B41112">
          <w:rPr>
            <w:sz w:val="26"/>
            <w:szCs w:val="26"/>
            <w:highlight w:val="yellow"/>
            <w:rPrChange w:id="6051" w:author="Le Minh Nghia" w:date="2019-10-09T10:56:00Z">
              <w:rPr>
                <w:sz w:val="26"/>
                <w:szCs w:val="26"/>
              </w:rPr>
            </w:rPrChange>
          </w:rPr>
          <w:t>&amp;</w:t>
        </w:r>
      </w:ins>
      <w:del w:id="6052" w:author="Le Minh Nghia" w:date="2019-10-09T10:04:00Z">
        <w:r w:rsidRPr="00B41112" w:rsidDel="00E70C55">
          <w:rPr>
            <w:sz w:val="26"/>
            <w:szCs w:val="26"/>
            <w:highlight w:val="yellow"/>
            <w:rPrChange w:id="6053" w:author="Le Minh Nghia" w:date="2019-10-09T10:56:00Z">
              <w:rPr>
                <w:sz w:val="26"/>
                <w:szCs w:val="26"/>
              </w:rPr>
            </w:rPrChange>
          </w:rPr>
          <w:delText xml:space="preserve">&amp;amp; </w:delText>
        </w:r>
      </w:del>
      <w:r w:rsidRPr="00B41112">
        <w:rPr>
          <w:sz w:val="26"/>
          <w:szCs w:val="26"/>
          <w:highlight w:val="yellow"/>
          <w:rPrChange w:id="6054" w:author="Le Minh Nghia" w:date="2019-10-09T10:56:00Z">
            <w:rPr>
              <w:sz w:val="26"/>
              <w:szCs w:val="26"/>
            </w:rPr>
          </w:rPrChange>
        </w:rPr>
        <w:t xml:space="preserve">TT, </w:t>
      </w:r>
      <w:proofErr w:type="spellStart"/>
      <w:r w:rsidRPr="00B41112">
        <w:rPr>
          <w:sz w:val="26"/>
          <w:szCs w:val="26"/>
          <w:highlight w:val="yellow"/>
          <w:rPrChange w:id="6055" w:author="Le Minh Nghia" w:date="2019-10-09T10:56:00Z">
            <w:rPr>
              <w:sz w:val="26"/>
              <w:szCs w:val="26"/>
            </w:rPr>
          </w:rPrChange>
        </w:rPr>
        <w:t>thu</w:t>
      </w:r>
      <w:proofErr w:type="spellEnd"/>
      <w:r w:rsidRPr="00B41112">
        <w:rPr>
          <w:sz w:val="26"/>
          <w:szCs w:val="26"/>
          <w:highlight w:val="yellow"/>
          <w:rPrChange w:id="6056" w:author="Le Minh Nghia" w:date="2019-10-09T10:56:00Z">
            <w:rPr>
              <w:sz w:val="26"/>
              <w:szCs w:val="26"/>
            </w:rPr>
          </w:rPrChange>
        </w:rPr>
        <w:t xml:space="preserve"> </w:t>
      </w:r>
      <w:proofErr w:type="spellStart"/>
      <w:r w:rsidRPr="00B41112">
        <w:rPr>
          <w:sz w:val="26"/>
          <w:szCs w:val="26"/>
          <w:highlight w:val="yellow"/>
          <w:rPrChange w:id="6057" w:author="Le Minh Nghia" w:date="2019-10-09T10:56:00Z">
            <w:rPr>
              <w:sz w:val="26"/>
              <w:szCs w:val="26"/>
            </w:rPr>
          </w:rPrChange>
        </w:rPr>
        <w:t>thập</w:t>
      </w:r>
      <w:proofErr w:type="spellEnd"/>
      <w:r w:rsidRPr="00B41112">
        <w:rPr>
          <w:sz w:val="26"/>
          <w:szCs w:val="26"/>
          <w:highlight w:val="yellow"/>
          <w:rPrChange w:id="6058" w:author="Le Minh Nghia" w:date="2019-10-09T10:56:00Z">
            <w:rPr>
              <w:sz w:val="26"/>
              <w:szCs w:val="26"/>
            </w:rPr>
          </w:rPrChange>
        </w:rPr>
        <w:t xml:space="preserve"> </w:t>
      </w:r>
      <w:proofErr w:type="spellStart"/>
      <w:r w:rsidRPr="00B41112">
        <w:rPr>
          <w:sz w:val="26"/>
          <w:szCs w:val="26"/>
          <w:highlight w:val="yellow"/>
          <w:rPrChange w:id="6059" w:author="Le Minh Nghia" w:date="2019-10-09T10:56:00Z">
            <w:rPr>
              <w:sz w:val="26"/>
              <w:szCs w:val="26"/>
            </w:rPr>
          </w:rPrChange>
        </w:rPr>
        <w:t>thông</w:t>
      </w:r>
      <w:proofErr w:type="spellEnd"/>
      <w:r w:rsidRPr="00B41112">
        <w:rPr>
          <w:sz w:val="26"/>
          <w:szCs w:val="26"/>
          <w:highlight w:val="yellow"/>
          <w:rPrChange w:id="6060" w:author="Le Minh Nghia" w:date="2019-10-09T10:56:00Z">
            <w:rPr>
              <w:sz w:val="26"/>
              <w:szCs w:val="26"/>
            </w:rPr>
          </w:rPrChange>
        </w:rPr>
        <w:t xml:space="preserve"> tin </w:t>
      </w:r>
      <w:proofErr w:type="spellStart"/>
      <w:r w:rsidRPr="00B41112">
        <w:rPr>
          <w:sz w:val="26"/>
          <w:szCs w:val="26"/>
          <w:highlight w:val="yellow"/>
          <w:rPrChange w:id="6061" w:author="Le Minh Nghia" w:date="2019-10-09T10:56:00Z">
            <w:rPr>
              <w:sz w:val="26"/>
              <w:szCs w:val="26"/>
            </w:rPr>
          </w:rPrChange>
        </w:rPr>
        <w:t>về</w:t>
      </w:r>
      <w:proofErr w:type="spellEnd"/>
      <w:r w:rsidRPr="00B41112">
        <w:rPr>
          <w:sz w:val="26"/>
          <w:szCs w:val="26"/>
          <w:highlight w:val="yellow"/>
          <w:rPrChange w:id="6062" w:author="Le Minh Nghia" w:date="2019-10-09T10:56:00Z">
            <w:rPr>
              <w:sz w:val="26"/>
              <w:szCs w:val="26"/>
            </w:rPr>
          </w:rPrChange>
        </w:rPr>
        <w:t xml:space="preserve"> ý </w:t>
      </w:r>
      <w:proofErr w:type="spellStart"/>
      <w:r w:rsidRPr="00B41112">
        <w:rPr>
          <w:sz w:val="26"/>
          <w:szCs w:val="26"/>
          <w:highlight w:val="yellow"/>
          <w:rPrChange w:id="6063" w:author="Le Minh Nghia" w:date="2019-10-09T10:56:00Z">
            <w:rPr>
              <w:sz w:val="26"/>
              <w:szCs w:val="26"/>
            </w:rPr>
          </w:rPrChange>
        </w:rPr>
        <w:t>kiến</w:t>
      </w:r>
      <w:proofErr w:type="spellEnd"/>
      <w:r w:rsidRPr="00B41112">
        <w:rPr>
          <w:sz w:val="26"/>
          <w:szCs w:val="26"/>
          <w:highlight w:val="yellow"/>
          <w:rPrChange w:id="6064" w:author="Le Minh Nghia" w:date="2019-10-09T10:56:00Z">
            <w:rPr>
              <w:sz w:val="26"/>
              <w:szCs w:val="26"/>
            </w:rPr>
          </w:rPrChange>
        </w:rPr>
        <w:t xml:space="preserve"> </w:t>
      </w:r>
      <w:proofErr w:type="spellStart"/>
      <w:r w:rsidRPr="00B41112">
        <w:rPr>
          <w:sz w:val="26"/>
          <w:szCs w:val="26"/>
          <w:highlight w:val="yellow"/>
          <w:rPrChange w:id="6065" w:author="Le Minh Nghia" w:date="2019-10-09T10:56:00Z">
            <w:rPr>
              <w:sz w:val="26"/>
              <w:szCs w:val="26"/>
            </w:rPr>
          </w:rPrChange>
        </w:rPr>
        <w:t>người</w:t>
      </w:r>
      <w:proofErr w:type="spellEnd"/>
      <w:r w:rsidRPr="00B41112">
        <w:rPr>
          <w:sz w:val="26"/>
          <w:szCs w:val="26"/>
          <w:highlight w:val="yellow"/>
          <w:rPrChange w:id="6066" w:author="Le Minh Nghia" w:date="2019-10-09T10:56:00Z">
            <w:rPr>
              <w:sz w:val="26"/>
              <w:szCs w:val="26"/>
            </w:rPr>
          </w:rPrChange>
        </w:rPr>
        <w:t xml:space="preserve"> </w:t>
      </w:r>
      <w:proofErr w:type="spellStart"/>
      <w:r w:rsidRPr="00B41112">
        <w:rPr>
          <w:sz w:val="26"/>
          <w:szCs w:val="26"/>
          <w:highlight w:val="yellow"/>
          <w:rPrChange w:id="6067" w:author="Le Minh Nghia" w:date="2019-10-09T10:56:00Z">
            <w:rPr>
              <w:sz w:val="26"/>
              <w:szCs w:val="26"/>
            </w:rPr>
          </w:rPrChange>
        </w:rPr>
        <w:t>dùng</w:t>
      </w:r>
      <w:proofErr w:type="spellEnd"/>
      <w:r w:rsidRPr="00B41112">
        <w:rPr>
          <w:sz w:val="26"/>
          <w:szCs w:val="26"/>
          <w:highlight w:val="yellow"/>
          <w:rPrChange w:id="6068" w:author="Le Minh Nghia" w:date="2019-10-09T10:56:00Z">
            <w:rPr>
              <w:sz w:val="26"/>
              <w:szCs w:val="26"/>
            </w:rPr>
          </w:rPrChange>
        </w:rPr>
        <w:t>.</w:t>
      </w:r>
    </w:p>
    <w:p w:rsidR="003906A3" w:rsidRPr="00B41112" w:rsidRDefault="003906A3" w:rsidP="00A22430">
      <w:pPr>
        <w:pStyle w:val="ListParagraph"/>
        <w:numPr>
          <w:ilvl w:val="0"/>
          <w:numId w:val="6"/>
        </w:numPr>
        <w:spacing w:line="360" w:lineRule="auto"/>
        <w:rPr>
          <w:b/>
          <w:sz w:val="26"/>
          <w:szCs w:val="26"/>
          <w:rPrChange w:id="6069" w:author="Le Minh Nghia" w:date="2019-10-09T10:56:00Z">
            <w:rPr>
              <w:b/>
              <w:sz w:val="32"/>
              <w:szCs w:val="32"/>
            </w:rPr>
          </w:rPrChange>
        </w:rPr>
      </w:pPr>
      <w:r w:rsidRPr="00B41112">
        <w:rPr>
          <w:b/>
          <w:sz w:val="26"/>
          <w:szCs w:val="26"/>
          <w:rPrChange w:id="6070" w:author="Le Minh Nghia" w:date="2019-10-09T10:56:00Z">
            <w:rPr>
              <w:b/>
              <w:sz w:val="32"/>
              <w:szCs w:val="32"/>
            </w:rPr>
          </w:rPrChange>
        </w:rPr>
        <w:t>ĐỐI TƯỢNG, PHẠM VI NGHIÊN CỨU</w:t>
      </w:r>
    </w:p>
    <w:p w:rsidR="003906A3" w:rsidRPr="00B41112" w:rsidRDefault="003906A3" w:rsidP="00A22430">
      <w:pPr>
        <w:pStyle w:val="ListParagraph"/>
        <w:numPr>
          <w:ilvl w:val="0"/>
          <w:numId w:val="11"/>
        </w:numPr>
        <w:spacing w:line="360" w:lineRule="auto"/>
        <w:rPr>
          <w:b/>
          <w:sz w:val="26"/>
          <w:szCs w:val="26"/>
          <w:rPrChange w:id="6071" w:author="Le Minh Nghia" w:date="2019-10-09T10:56:00Z">
            <w:rPr>
              <w:b/>
              <w:sz w:val="28"/>
              <w:szCs w:val="28"/>
            </w:rPr>
          </w:rPrChange>
        </w:rPr>
      </w:pPr>
      <w:proofErr w:type="spellStart"/>
      <w:r w:rsidRPr="00B41112">
        <w:rPr>
          <w:b/>
          <w:sz w:val="26"/>
          <w:szCs w:val="26"/>
          <w:rPrChange w:id="6072" w:author="Le Minh Nghia" w:date="2019-10-09T10:56:00Z">
            <w:rPr>
              <w:b/>
              <w:sz w:val="28"/>
              <w:szCs w:val="28"/>
            </w:rPr>
          </w:rPrChange>
        </w:rPr>
        <w:t>Đối</w:t>
      </w:r>
      <w:proofErr w:type="spellEnd"/>
      <w:r w:rsidRPr="00B41112">
        <w:rPr>
          <w:b/>
          <w:sz w:val="26"/>
          <w:szCs w:val="26"/>
          <w:rPrChange w:id="6073" w:author="Le Minh Nghia" w:date="2019-10-09T10:56:00Z">
            <w:rPr>
              <w:b/>
              <w:sz w:val="28"/>
              <w:szCs w:val="28"/>
            </w:rPr>
          </w:rPrChange>
        </w:rPr>
        <w:t xml:space="preserve"> </w:t>
      </w:r>
      <w:proofErr w:type="spellStart"/>
      <w:r w:rsidRPr="00B41112">
        <w:rPr>
          <w:b/>
          <w:sz w:val="26"/>
          <w:szCs w:val="26"/>
          <w:rPrChange w:id="6074" w:author="Le Minh Nghia" w:date="2019-10-09T10:56:00Z">
            <w:rPr>
              <w:b/>
              <w:sz w:val="28"/>
              <w:szCs w:val="28"/>
            </w:rPr>
          </w:rPrChange>
        </w:rPr>
        <w:t>tượng</w:t>
      </w:r>
      <w:proofErr w:type="spellEnd"/>
      <w:r w:rsidRPr="00B41112">
        <w:rPr>
          <w:b/>
          <w:sz w:val="26"/>
          <w:szCs w:val="26"/>
          <w:rPrChange w:id="6075" w:author="Le Minh Nghia" w:date="2019-10-09T10:56:00Z">
            <w:rPr>
              <w:b/>
              <w:sz w:val="28"/>
              <w:szCs w:val="28"/>
            </w:rPr>
          </w:rPrChange>
        </w:rPr>
        <w:t xml:space="preserve"> </w:t>
      </w:r>
      <w:proofErr w:type="spellStart"/>
      <w:r w:rsidRPr="00B41112">
        <w:rPr>
          <w:b/>
          <w:sz w:val="26"/>
          <w:szCs w:val="26"/>
          <w:rPrChange w:id="6076" w:author="Le Minh Nghia" w:date="2019-10-09T10:56:00Z">
            <w:rPr>
              <w:b/>
              <w:sz w:val="28"/>
              <w:szCs w:val="28"/>
            </w:rPr>
          </w:rPrChange>
        </w:rPr>
        <w:t>nghiên</w:t>
      </w:r>
      <w:proofErr w:type="spellEnd"/>
      <w:r w:rsidRPr="00B41112">
        <w:rPr>
          <w:b/>
          <w:sz w:val="26"/>
          <w:szCs w:val="26"/>
          <w:rPrChange w:id="6077" w:author="Le Minh Nghia" w:date="2019-10-09T10:56:00Z">
            <w:rPr>
              <w:b/>
              <w:sz w:val="28"/>
              <w:szCs w:val="28"/>
            </w:rPr>
          </w:rPrChange>
        </w:rPr>
        <w:t xml:space="preserve"> </w:t>
      </w:r>
      <w:proofErr w:type="spellStart"/>
      <w:r w:rsidRPr="00B41112">
        <w:rPr>
          <w:b/>
          <w:sz w:val="26"/>
          <w:szCs w:val="26"/>
          <w:rPrChange w:id="6078" w:author="Le Minh Nghia" w:date="2019-10-09T10:56:00Z">
            <w:rPr>
              <w:b/>
              <w:sz w:val="28"/>
              <w:szCs w:val="28"/>
            </w:rPr>
          </w:rPrChange>
        </w:rPr>
        <w:t>cứu</w:t>
      </w:r>
      <w:proofErr w:type="spellEnd"/>
    </w:p>
    <w:p w:rsidR="008551E6" w:rsidRPr="00B41112" w:rsidRDefault="008551E6" w:rsidP="00334D9A">
      <w:pPr>
        <w:pStyle w:val="ListParagraph"/>
        <w:spacing w:line="360" w:lineRule="auto"/>
        <w:ind w:left="1077" w:firstLine="720"/>
        <w:rPr>
          <w:sz w:val="26"/>
          <w:szCs w:val="26"/>
          <w:rPrChange w:id="6079" w:author="Le Minh Nghia" w:date="2019-10-09T10:56:00Z">
            <w:rPr>
              <w:sz w:val="26"/>
              <w:szCs w:val="26"/>
            </w:rPr>
          </w:rPrChange>
        </w:rPr>
      </w:pPr>
      <w:r w:rsidRPr="00B41112">
        <w:rPr>
          <w:sz w:val="26"/>
          <w:szCs w:val="26"/>
          <w:rPrChange w:id="6080" w:author="Le Minh Nghia" w:date="2019-10-09T10:56:00Z">
            <w:rPr>
              <w:sz w:val="26"/>
              <w:szCs w:val="26"/>
            </w:rPr>
          </w:rPrChange>
        </w:rPr>
        <w:t xml:space="preserve">Website </w:t>
      </w:r>
      <w:proofErr w:type="spellStart"/>
      <w:r w:rsidRPr="00B41112">
        <w:rPr>
          <w:sz w:val="26"/>
          <w:szCs w:val="26"/>
          <w:rPrChange w:id="6081" w:author="Le Minh Nghia" w:date="2019-10-09T10:56:00Z">
            <w:rPr>
              <w:sz w:val="26"/>
              <w:szCs w:val="26"/>
            </w:rPr>
          </w:rPrChange>
        </w:rPr>
        <w:t>quản</w:t>
      </w:r>
      <w:proofErr w:type="spellEnd"/>
      <w:r w:rsidRPr="00B41112">
        <w:rPr>
          <w:sz w:val="26"/>
          <w:szCs w:val="26"/>
          <w:rPrChange w:id="6082" w:author="Le Minh Nghia" w:date="2019-10-09T10:56:00Z">
            <w:rPr>
              <w:sz w:val="26"/>
              <w:szCs w:val="26"/>
            </w:rPr>
          </w:rPrChange>
        </w:rPr>
        <w:t xml:space="preserve"> </w:t>
      </w:r>
      <w:proofErr w:type="spellStart"/>
      <w:r w:rsidRPr="00B41112">
        <w:rPr>
          <w:sz w:val="26"/>
          <w:szCs w:val="26"/>
          <w:rPrChange w:id="6083" w:author="Le Minh Nghia" w:date="2019-10-09T10:56:00Z">
            <w:rPr>
              <w:sz w:val="26"/>
              <w:szCs w:val="26"/>
            </w:rPr>
          </w:rPrChange>
        </w:rPr>
        <w:t>lý</w:t>
      </w:r>
      <w:proofErr w:type="spellEnd"/>
      <w:r w:rsidRPr="00B41112">
        <w:rPr>
          <w:sz w:val="26"/>
          <w:szCs w:val="26"/>
          <w:rPrChange w:id="6084" w:author="Le Minh Nghia" w:date="2019-10-09T10:56:00Z">
            <w:rPr>
              <w:sz w:val="26"/>
              <w:szCs w:val="26"/>
            </w:rPr>
          </w:rPrChange>
        </w:rPr>
        <w:t xml:space="preserve"> </w:t>
      </w:r>
      <w:proofErr w:type="spellStart"/>
      <w:r w:rsidRPr="00B41112">
        <w:rPr>
          <w:sz w:val="26"/>
          <w:szCs w:val="26"/>
          <w:rPrChange w:id="6085" w:author="Le Minh Nghia" w:date="2019-10-09T10:56:00Z">
            <w:rPr>
              <w:sz w:val="26"/>
              <w:szCs w:val="26"/>
            </w:rPr>
          </w:rPrChange>
        </w:rPr>
        <w:t>thông</w:t>
      </w:r>
      <w:proofErr w:type="spellEnd"/>
      <w:r w:rsidRPr="00B41112">
        <w:rPr>
          <w:sz w:val="26"/>
          <w:szCs w:val="26"/>
          <w:rPrChange w:id="6086" w:author="Le Minh Nghia" w:date="2019-10-09T10:56:00Z">
            <w:rPr>
              <w:sz w:val="26"/>
              <w:szCs w:val="26"/>
            </w:rPr>
          </w:rPrChange>
        </w:rPr>
        <w:t xml:space="preserve"> tin </w:t>
      </w:r>
      <w:proofErr w:type="spellStart"/>
      <w:r w:rsidRPr="00B41112">
        <w:rPr>
          <w:sz w:val="26"/>
          <w:szCs w:val="26"/>
          <w:rPrChange w:id="6087" w:author="Le Minh Nghia" w:date="2019-10-09T10:56:00Z">
            <w:rPr>
              <w:sz w:val="26"/>
              <w:szCs w:val="26"/>
            </w:rPr>
          </w:rPrChange>
        </w:rPr>
        <w:t>cựu</w:t>
      </w:r>
      <w:proofErr w:type="spellEnd"/>
      <w:r w:rsidRPr="00B41112">
        <w:rPr>
          <w:sz w:val="26"/>
          <w:szCs w:val="26"/>
          <w:rPrChange w:id="6088" w:author="Le Minh Nghia" w:date="2019-10-09T10:56:00Z">
            <w:rPr>
              <w:sz w:val="26"/>
              <w:szCs w:val="26"/>
            </w:rPr>
          </w:rPrChange>
        </w:rPr>
        <w:t xml:space="preserve"> </w:t>
      </w:r>
      <w:proofErr w:type="spellStart"/>
      <w:r w:rsidRPr="00B41112">
        <w:rPr>
          <w:sz w:val="26"/>
          <w:szCs w:val="26"/>
          <w:rPrChange w:id="6089" w:author="Le Minh Nghia" w:date="2019-10-09T10:56:00Z">
            <w:rPr>
              <w:sz w:val="26"/>
              <w:szCs w:val="26"/>
            </w:rPr>
          </w:rPrChange>
        </w:rPr>
        <w:t>sinh</w:t>
      </w:r>
      <w:proofErr w:type="spellEnd"/>
      <w:r w:rsidRPr="00B41112">
        <w:rPr>
          <w:sz w:val="26"/>
          <w:szCs w:val="26"/>
          <w:rPrChange w:id="6090" w:author="Le Minh Nghia" w:date="2019-10-09T10:56:00Z">
            <w:rPr>
              <w:sz w:val="26"/>
              <w:szCs w:val="26"/>
            </w:rPr>
          </w:rPrChange>
        </w:rPr>
        <w:t xml:space="preserve"> </w:t>
      </w:r>
      <w:proofErr w:type="spellStart"/>
      <w:r w:rsidRPr="00B41112">
        <w:rPr>
          <w:sz w:val="26"/>
          <w:szCs w:val="26"/>
          <w:rPrChange w:id="6091" w:author="Le Minh Nghia" w:date="2019-10-09T10:56:00Z">
            <w:rPr>
              <w:sz w:val="26"/>
              <w:szCs w:val="26"/>
            </w:rPr>
          </w:rPrChange>
        </w:rPr>
        <w:t>viên</w:t>
      </w:r>
      <w:proofErr w:type="spellEnd"/>
      <w:r w:rsidRPr="00B41112">
        <w:rPr>
          <w:sz w:val="26"/>
          <w:szCs w:val="26"/>
          <w:rPrChange w:id="6092" w:author="Le Minh Nghia" w:date="2019-10-09T10:56:00Z">
            <w:rPr>
              <w:sz w:val="26"/>
              <w:szCs w:val="26"/>
            </w:rPr>
          </w:rPrChange>
        </w:rPr>
        <w:t xml:space="preserve"> Khoa </w:t>
      </w:r>
      <w:del w:id="6093" w:author="Le Minh Nghia" w:date="2019-10-09T10:03:00Z">
        <w:r w:rsidRPr="00B41112" w:rsidDel="00E70C55">
          <w:rPr>
            <w:sz w:val="26"/>
            <w:szCs w:val="26"/>
            <w:rPrChange w:id="6094" w:author="Le Minh Nghia" w:date="2019-10-09T10:56:00Z">
              <w:rPr>
                <w:sz w:val="26"/>
                <w:szCs w:val="26"/>
              </w:rPr>
            </w:rPrChange>
          </w:rPr>
          <w:delText>công nghệ thông tin và truyền thông</w:delText>
        </w:r>
      </w:del>
      <w:proofErr w:type="spellStart"/>
      <w:ins w:id="6095" w:author="Le Minh Nghia" w:date="2019-10-09T10:03:00Z">
        <w:r w:rsidR="00E70C55" w:rsidRPr="00B41112">
          <w:rPr>
            <w:sz w:val="26"/>
            <w:szCs w:val="26"/>
            <w:rPrChange w:id="6096" w:author="Le Minh Nghia" w:date="2019-10-09T10:56:00Z">
              <w:rPr>
                <w:sz w:val="26"/>
                <w:szCs w:val="26"/>
              </w:rPr>
            </w:rPrChange>
          </w:rPr>
          <w:t>Công</w:t>
        </w:r>
        <w:proofErr w:type="spellEnd"/>
        <w:r w:rsidR="00E70C55" w:rsidRPr="00B41112">
          <w:rPr>
            <w:sz w:val="26"/>
            <w:szCs w:val="26"/>
            <w:rPrChange w:id="6097" w:author="Le Minh Nghia" w:date="2019-10-09T10:56:00Z">
              <w:rPr>
                <w:sz w:val="26"/>
                <w:szCs w:val="26"/>
              </w:rPr>
            </w:rPrChange>
          </w:rPr>
          <w:t xml:space="preserve"> </w:t>
        </w:r>
        <w:proofErr w:type="spellStart"/>
        <w:r w:rsidR="00E70C55" w:rsidRPr="00B41112">
          <w:rPr>
            <w:sz w:val="26"/>
            <w:szCs w:val="26"/>
            <w:rPrChange w:id="6098" w:author="Le Minh Nghia" w:date="2019-10-09T10:56:00Z">
              <w:rPr>
                <w:sz w:val="26"/>
                <w:szCs w:val="26"/>
              </w:rPr>
            </w:rPrChange>
          </w:rPr>
          <w:t>nghệ</w:t>
        </w:r>
        <w:proofErr w:type="spellEnd"/>
        <w:r w:rsidR="00E70C55" w:rsidRPr="00B41112">
          <w:rPr>
            <w:sz w:val="26"/>
            <w:szCs w:val="26"/>
            <w:rPrChange w:id="6099" w:author="Le Minh Nghia" w:date="2019-10-09T10:56:00Z">
              <w:rPr>
                <w:sz w:val="26"/>
                <w:szCs w:val="26"/>
              </w:rPr>
            </w:rPrChange>
          </w:rPr>
          <w:t xml:space="preserve"> </w:t>
        </w:r>
        <w:proofErr w:type="spellStart"/>
        <w:r w:rsidR="00E70C55" w:rsidRPr="00B41112">
          <w:rPr>
            <w:sz w:val="26"/>
            <w:szCs w:val="26"/>
            <w:rPrChange w:id="6100" w:author="Le Minh Nghia" w:date="2019-10-09T10:56:00Z">
              <w:rPr>
                <w:sz w:val="26"/>
                <w:szCs w:val="26"/>
              </w:rPr>
            </w:rPrChange>
          </w:rPr>
          <w:t>Thông</w:t>
        </w:r>
        <w:proofErr w:type="spellEnd"/>
        <w:r w:rsidR="00E70C55" w:rsidRPr="00B41112">
          <w:rPr>
            <w:sz w:val="26"/>
            <w:szCs w:val="26"/>
            <w:rPrChange w:id="6101" w:author="Le Minh Nghia" w:date="2019-10-09T10:56:00Z">
              <w:rPr>
                <w:sz w:val="26"/>
                <w:szCs w:val="26"/>
              </w:rPr>
            </w:rPrChange>
          </w:rPr>
          <w:t xml:space="preserve"> tin </w:t>
        </w:r>
        <w:proofErr w:type="spellStart"/>
        <w:r w:rsidR="00E70C55" w:rsidRPr="00B41112">
          <w:rPr>
            <w:sz w:val="26"/>
            <w:szCs w:val="26"/>
            <w:rPrChange w:id="6102" w:author="Le Minh Nghia" w:date="2019-10-09T10:56:00Z">
              <w:rPr>
                <w:sz w:val="26"/>
                <w:szCs w:val="26"/>
              </w:rPr>
            </w:rPrChange>
          </w:rPr>
          <w:t>và</w:t>
        </w:r>
        <w:proofErr w:type="spellEnd"/>
        <w:r w:rsidR="00E70C55" w:rsidRPr="00B41112">
          <w:rPr>
            <w:sz w:val="26"/>
            <w:szCs w:val="26"/>
            <w:rPrChange w:id="6103" w:author="Le Minh Nghia" w:date="2019-10-09T10:56:00Z">
              <w:rPr>
                <w:sz w:val="26"/>
                <w:szCs w:val="26"/>
              </w:rPr>
            </w:rPrChange>
          </w:rPr>
          <w:t xml:space="preserve"> </w:t>
        </w:r>
        <w:proofErr w:type="spellStart"/>
        <w:r w:rsidR="00E70C55" w:rsidRPr="00B41112">
          <w:rPr>
            <w:sz w:val="26"/>
            <w:szCs w:val="26"/>
            <w:rPrChange w:id="6104" w:author="Le Minh Nghia" w:date="2019-10-09T10:56:00Z">
              <w:rPr>
                <w:sz w:val="26"/>
                <w:szCs w:val="26"/>
              </w:rPr>
            </w:rPrChange>
          </w:rPr>
          <w:t>Truyền</w:t>
        </w:r>
        <w:proofErr w:type="spellEnd"/>
        <w:r w:rsidR="00E70C55" w:rsidRPr="00B41112">
          <w:rPr>
            <w:sz w:val="26"/>
            <w:szCs w:val="26"/>
            <w:rPrChange w:id="6105" w:author="Le Minh Nghia" w:date="2019-10-09T10:56:00Z">
              <w:rPr>
                <w:sz w:val="26"/>
                <w:szCs w:val="26"/>
              </w:rPr>
            </w:rPrChange>
          </w:rPr>
          <w:t xml:space="preserve"> </w:t>
        </w:r>
        <w:proofErr w:type="spellStart"/>
        <w:r w:rsidR="00E70C55" w:rsidRPr="00B41112">
          <w:rPr>
            <w:sz w:val="26"/>
            <w:szCs w:val="26"/>
            <w:rPrChange w:id="6106" w:author="Le Minh Nghia" w:date="2019-10-09T10:56:00Z">
              <w:rPr>
                <w:sz w:val="26"/>
                <w:szCs w:val="26"/>
              </w:rPr>
            </w:rPrChange>
          </w:rPr>
          <w:t>thông</w:t>
        </w:r>
      </w:ins>
      <w:proofErr w:type="spellEnd"/>
      <w:r w:rsidRPr="00B41112">
        <w:rPr>
          <w:sz w:val="26"/>
          <w:szCs w:val="26"/>
          <w:rPrChange w:id="6107" w:author="Le Minh Nghia" w:date="2019-10-09T10:56:00Z">
            <w:rPr>
              <w:sz w:val="26"/>
              <w:szCs w:val="26"/>
            </w:rPr>
          </w:rPrChange>
        </w:rPr>
        <w:t xml:space="preserve"> </w:t>
      </w:r>
      <w:proofErr w:type="spellStart"/>
      <w:r w:rsidRPr="00B41112">
        <w:rPr>
          <w:sz w:val="26"/>
          <w:szCs w:val="26"/>
          <w:rPrChange w:id="6108" w:author="Le Minh Nghia" w:date="2019-10-09T10:56:00Z">
            <w:rPr>
              <w:sz w:val="26"/>
              <w:szCs w:val="26"/>
            </w:rPr>
          </w:rPrChange>
        </w:rPr>
        <w:t>giúp</w:t>
      </w:r>
      <w:proofErr w:type="spellEnd"/>
      <w:r w:rsidRPr="00B41112">
        <w:rPr>
          <w:sz w:val="26"/>
          <w:szCs w:val="26"/>
          <w:rPrChange w:id="6109" w:author="Le Minh Nghia" w:date="2019-10-09T10:56:00Z">
            <w:rPr>
              <w:sz w:val="26"/>
              <w:szCs w:val="26"/>
            </w:rPr>
          </w:rPrChange>
        </w:rPr>
        <w:t xml:space="preserve"> </w:t>
      </w:r>
      <w:proofErr w:type="spellStart"/>
      <w:r w:rsidRPr="00B41112">
        <w:rPr>
          <w:sz w:val="26"/>
          <w:szCs w:val="26"/>
          <w:rPrChange w:id="6110" w:author="Le Minh Nghia" w:date="2019-10-09T10:56:00Z">
            <w:rPr>
              <w:sz w:val="26"/>
              <w:szCs w:val="26"/>
            </w:rPr>
          </w:rPrChange>
        </w:rPr>
        <w:t>Cựu</w:t>
      </w:r>
      <w:proofErr w:type="spellEnd"/>
      <w:r w:rsidRPr="00B41112">
        <w:rPr>
          <w:sz w:val="26"/>
          <w:szCs w:val="26"/>
          <w:rPrChange w:id="6111" w:author="Le Minh Nghia" w:date="2019-10-09T10:56:00Z">
            <w:rPr>
              <w:sz w:val="26"/>
              <w:szCs w:val="26"/>
            </w:rPr>
          </w:rPrChange>
        </w:rPr>
        <w:t xml:space="preserve"> </w:t>
      </w:r>
      <w:proofErr w:type="spellStart"/>
      <w:r w:rsidRPr="00B41112">
        <w:rPr>
          <w:sz w:val="26"/>
          <w:szCs w:val="26"/>
          <w:rPrChange w:id="6112" w:author="Le Minh Nghia" w:date="2019-10-09T10:56:00Z">
            <w:rPr>
              <w:sz w:val="26"/>
              <w:szCs w:val="26"/>
            </w:rPr>
          </w:rPrChange>
        </w:rPr>
        <w:t>sinh</w:t>
      </w:r>
      <w:proofErr w:type="spellEnd"/>
      <w:r w:rsidRPr="00B41112">
        <w:rPr>
          <w:sz w:val="26"/>
          <w:szCs w:val="26"/>
          <w:rPrChange w:id="6113" w:author="Le Minh Nghia" w:date="2019-10-09T10:56:00Z">
            <w:rPr>
              <w:sz w:val="26"/>
              <w:szCs w:val="26"/>
            </w:rPr>
          </w:rPrChange>
        </w:rPr>
        <w:t xml:space="preserve"> </w:t>
      </w:r>
      <w:proofErr w:type="spellStart"/>
      <w:r w:rsidRPr="00B41112">
        <w:rPr>
          <w:sz w:val="26"/>
          <w:szCs w:val="26"/>
          <w:rPrChange w:id="6114" w:author="Le Minh Nghia" w:date="2019-10-09T10:56:00Z">
            <w:rPr>
              <w:sz w:val="26"/>
              <w:szCs w:val="26"/>
            </w:rPr>
          </w:rPrChange>
        </w:rPr>
        <w:t>viên</w:t>
      </w:r>
      <w:proofErr w:type="spellEnd"/>
      <w:r w:rsidRPr="00B41112">
        <w:rPr>
          <w:sz w:val="26"/>
          <w:szCs w:val="26"/>
          <w:rPrChange w:id="6115" w:author="Le Minh Nghia" w:date="2019-10-09T10:56:00Z">
            <w:rPr>
              <w:sz w:val="26"/>
              <w:szCs w:val="26"/>
            </w:rPr>
          </w:rPrChange>
        </w:rPr>
        <w:t xml:space="preserve"> </w:t>
      </w:r>
      <w:proofErr w:type="spellStart"/>
      <w:r w:rsidRPr="00B41112">
        <w:rPr>
          <w:sz w:val="26"/>
          <w:szCs w:val="26"/>
          <w:rPrChange w:id="6116" w:author="Le Minh Nghia" w:date="2019-10-09T10:56:00Z">
            <w:rPr>
              <w:sz w:val="26"/>
              <w:szCs w:val="26"/>
            </w:rPr>
          </w:rPrChange>
        </w:rPr>
        <w:t>có</w:t>
      </w:r>
      <w:proofErr w:type="spellEnd"/>
      <w:r w:rsidRPr="00B41112">
        <w:rPr>
          <w:sz w:val="26"/>
          <w:szCs w:val="26"/>
          <w:rPrChange w:id="6117" w:author="Le Minh Nghia" w:date="2019-10-09T10:56:00Z">
            <w:rPr>
              <w:sz w:val="26"/>
              <w:szCs w:val="26"/>
            </w:rPr>
          </w:rPrChange>
        </w:rPr>
        <w:t xml:space="preserve"> </w:t>
      </w:r>
      <w:proofErr w:type="spellStart"/>
      <w:r w:rsidRPr="00B41112">
        <w:rPr>
          <w:sz w:val="26"/>
          <w:szCs w:val="26"/>
          <w:rPrChange w:id="6118" w:author="Le Minh Nghia" w:date="2019-10-09T10:56:00Z">
            <w:rPr>
              <w:sz w:val="26"/>
              <w:szCs w:val="26"/>
            </w:rPr>
          </w:rPrChange>
        </w:rPr>
        <w:t>thể</w:t>
      </w:r>
      <w:proofErr w:type="spellEnd"/>
      <w:r w:rsidRPr="00B41112">
        <w:rPr>
          <w:sz w:val="26"/>
          <w:szCs w:val="26"/>
          <w:rPrChange w:id="6119" w:author="Le Minh Nghia" w:date="2019-10-09T10:56:00Z">
            <w:rPr>
              <w:sz w:val="26"/>
              <w:szCs w:val="26"/>
            </w:rPr>
          </w:rPrChange>
        </w:rPr>
        <w:t xml:space="preserve"> </w:t>
      </w:r>
      <w:proofErr w:type="spellStart"/>
      <w:r w:rsidRPr="00B41112">
        <w:rPr>
          <w:sz w:val="26"/>
          <w:szCs w:val="26"/>
          <w:rPrChange w:id="6120" w:author="Le Minh Nghia" w:date="2019-10-09T10:56:00Z">
            <w:rPr>
              <w:sz w:val="26"/>
              <w:szCs w:val="26"/>
            </w:rPr>
          </w:rPrChange>
        </w:rPr>
        <w:t>chủ</w:t>
      </w:r>
      <w:proofErr w:type="spellEnd"/>
      <w:r w:rsidRPr="00B41112">
        <w:rPr>
          <w:sz w:val="26"/>
          <w:szCs w:val="26"/>
          <w:rPrChange w:id="6121" w:author="Le Minh Nghia" w:date="2019-10-09T10:56:00Z">
            <w:rPr>
              <w:sz w:val="26"/>
              <w:szCs w:val="26"/>
            </w:rPr>
          </w:rPrChange>
        </w:rPr>
        <w:t xml:space="preserve"> </w:t>
      </w:r>
      <w:proofErr w:type="spellStart"/>
      <w:r w:rsidRPr="00B41112">
        <w:rPr>
          <w:sz w:val="26"/>
          <w:szCs w:val="26"/>
          <w:rPrChange w:id="6122" w:author="Le Minh Nghia" w:date="2019-10-09T10:56:00Z">
            <w:rPr>
              <w:sz w:val="26"/>
              <w:szCs w:val="26"/>
            </w:rPr>
          </w:rPrChange>
        </w:rPr>
        <w:t>động</w:t>
      </w:r>
      <w:proofErr w:type="spellEnd"/>
      <w:r w:rsidRPr="00B41112">
        <w:rPr>
          <w:sz w:val="26"/>
          <w:szCs w:val="26"/>
          <w:rPrChange w:id="6123" w:author="Le Minh Nghia" w:date="2019-10-09T10:56:00Z">
            <w:rPr>
              <w:sz w:val="26"/>
              <w:szCs w:val="26"/>
            </w:rPr>
          </w:rPrChange>
        </w:rPr>
        <w:t xml:space="preserve"> </w:t>
      </w:r>
      <w:proofErr w:type="spellStart"/>
      <w:r w:rsidRPr="00B41112">
        <w:rPr>
          <w:sz w:val="26"/>
          <w:szCs w:val="26"/>
          <w:rPrChange w:id="6124" w:author="Le Minh Nghia" w:date="2019-10-09T10:56:00Z">
            <w:rPr>
              <w:sz w:val="26"/>
              <w:szCs w:val="26"/>
            </w:rPr>
          </w:rPrChange>
        </w:rPr>
        <w:t>hơn</w:t>
      </w:r>
      <w:proofErr w:type="spellEnd"/>
      <w:r w:rsidRPr="00B41112">
        <w:rPr>
          <w:sz w:val="26"/>
          <w:szCs w:val="26"/>
          <w:rPrChange w:id="6125" w:author="Le Minh Nghia" w:date="2019-10-09T10:56:00Z">
            <w:rPr>
              <w:sz w:val="26"/>
              <w:szCs w:val="26"/>
            </w:rPr>
          </w:rPrChange>
        </w:rPr>
        <w:t xml:space="preserve"> </w:t>
      </w:r>
      <w:proofErr w:type="spellStart"/>
      <w:r w:rsidRPr="00B41112">
        <w:rPr>
          <w:sz w:val="26"/>
          <w:szCs w:val="26"/>
          <w:rPrChange w:id="6126" w:author="Le Minh Nghia" w:date="2019-10-09T10:56:00Z">
            <w:rPr>
              <w:sz w:val="26"/>
              <w:szCs w:val="26"/>
            </w:rPr>
          </w:rPrChange>
        </w:rPr>
        <w:t>trong</w:t>
      </w:r>
      <w:proofErr w:type="spellEnd"/>
      <w:r w:rsidRPr="00B41112">
        <w:rPr>
          <w:sz w:val="26"/>
          <w:szCs w:val="26"/>
          <w:rPrChange w:id="6127" w:author="Le Minh Nghia" w:date="2019-10-09T10:56:00Z">
            <w:rPr>
              <w:sz w:val="26"/>
              <w:szCs w:val="26"/>
            </w:rPr>
          </w:rPrChange>
        </w:rPr>
        <w:t xml:space="preserve"> </w:t>
      </w:r>
      <w:proofErr w:type="spellStart"/>
      <w:r w:rsidRPr="00B41112">
        <w:rPr>
          <w:sz w:val="26"/>
          <w:szCs w:val="26"/>
          <w:rPrChange w:id="6128" w:author="Le Minh Nghia" w:date="2019-10-09T10:56:00Z">
            <w:rPr>
              <w:sz w:val="26"/>
              <w:szCs w:val="26"/>
            </w:rPr>
          </w:rPrChange>
        </w:rPr>
        <w:t>việc</w:t>
      </w:r>
      <w:proofErr w:type="spellEnd"/>
      <w:r w:rsidRPr="00B41112">
        <w:rPr>
          <w:sz w:val="26"/>
          <w:szCs w:val="26"/>
          <w:rPrChange w:id="6129" w:author="Le Minh Nghia" w:date="2019-10-09T10:56:00Z">
            <w:rPr>
              <w:sz w:val="26"/>
              <w:szCs w:val="26"/>
            </w:rPr>
          </w:rPrChange>
        </w:rPr>
        <w:t xml:space="preserve"> </w:t>
      </w:r>
      <w:proofErr w:type="spellStart"/>
      <w:r w:rsidRPr="00B41112">
        <w:rPr>
          <w:sz w:val="26"/>
          <w:szCs w:val="26"/>
          <w:rPrChange w:id="6130" w:author="Le Minh Nghia" w:date="2019-10-09T10:56:00Z">
            <w:rPr>
              <w:sz w:val="26"/>
              <w:szCs w:val="26"/>
            </w:rPr>
          </w:rPrChange>
        </w:rPr>
        <w:t>cập</w:t>
      </w:r>
      <w:proofErr w:type="spellEnd"/>
      <w:r w:rsidRPr="00B41112">
        <w:rPr>
          <w:sz w:val="26"/>
          <w:szCs w:val="26"/>
          <w:rPrChange w:id="6131" w:author="Le Minh Nghia" w:date="2019-10-09T10:56:00Z">
            <w:rPr>
              <w:sz w:val="26"/>
              <w:szCs w:val="26"/>
            </w:rPr>
          </w:rPrChange>
        </w:rPr>
        <w:t xml:space="preserve"> </w:t>
      </w:r>
      <w:proofErr w:type="spellStart"/>
      <w:r w:rsidRPr="00B41112">
        <w:rPr>
          <w:sz w:val="26"/>
          <w:szCs w:val="26"/>
          <w:rPrChange w:id="6132" w:author="Le Minh Nghia" w:date="2019-10-09T10:56:00Z">
            <w:rPr>
              <w:sz w:val="26"/>
              <w:szCs w:val="26"/>
            </w:rPr>
          </w:rPrChange>
        </w:rPr>
        <w:t>nhật</w:t>
      </w:r>
      <w:proofErr w:type="spellEnd"/>
      <w:r w:rsidR="00334D9A" w:rsidRPr="00B41112">
        <w:rPr>
          <w:sz w:val="26"/>
          <w:szCs w:val="26"/>
          <w:rPrChange w:id="6133" w:author="Le Minh Nghia" w:date="2019-10-09T10:56:00Z">
            <w:rPr>
              <w:sz w:val="26"/>
              <w:szCs w:val="26"/>
            </w:rPr>
          </w:rPrChange>
        </w:rPr>
        <w:t xml:space="preserve"> </w:t>
      </w:r>
      <w:proofErr w:type="spellStart"/>
      <w:r w:rsidRPr="00B41112">
        <w:rPr>
          <w:sz w:val="26"/>
          <w:szCs w:val="26"/>
          <w:rPrChange w:id="6134" w:author="Le Minh Nghia" w:date="2019-10-09T10:56:00Z">
            <w:rPr>
              <w:sz w:val="26"/>
              <w:szCs w:val="26"/>
            </w:rPr>
          </w:rPrChange>
        </w:rPr>
        <w:t>thông</w:t>
      </w:r>
      <w:proofErr w:type="spellEnd"/>
      <w:r w:rsidRPr="00B41112">
        <w:rPr>
          <w:sz w:val="26"/>
          <w:szCs w:val="26"/>
          <w:rPrChange w:id="6135" w:author="Le Minh Nghia" w:date="2019-10-09T10:56:00Z">
            <w:rPr>
              <w:sz w:val="26"/>
              <w:szCs w:val="26"/>
            </w:rPr>
          </w:rPrChange>
        </w:rPr>
        <w:t xml:space="preserve"> tin </w:t>
      </w:r>
      <w:proofErr w:type="spellStart"/>
      <w:r w:rsidRPr="00B41112">
        <w:rPr>
          <w:sz w:val="26"/>
          <w:szCs w:val="26"/>
          <w:rPrChange w:id="6136" w:author="Le Minh Nghia" w:date="2019-10-09T10:56:00Z">
            <w:rPr>
              <w:sz w:val="26"/>
              <w:szCs w:val="26"/>
            </w:rPr>
          </w:rPrChange>
        </w:rPr>
        <w:t>cá</w:t>
      </w:r>
      <w:proofErr w:type="spellEnd"/>
      <w:r w:rsidRPr="00B41112">
        <w:rPr>
          <w:sz w:val="26"/>
          <w:szCs w:val="26"/>
          <w:rPrChange w:id="6137" w:author="Le Minh Nghia" w:date="2019-10-09T10:56:00Z">
            <w:rPr>
              <w:sz w:val="26"/>
              <w:szCs w:val="26"/>
            </w:rPr>
          </w:rPrChange>
        </w:rPr>
        <w:t xml:space="preserve"> </w:t>
      </w:r>
      <w:proofErr w:type="spellStart"/>
      <w:r w:rsidRPr="00B41112">
        <w:rPr>
          <w:sz w:val="26"/>
          <w:szCs w:val="26"/>
          <w:rPrChange w:id="6138" w:author="Le Minh Nghia" w:date="2019-10-09T10:56:00Z">
            <w:rPr>
              <w:sz w:val="26"/>
              <w:szCs w:val="26"/>
            </w:rPr>
          </w:rPrChange>
        </w:rPr>
        <w:t>nhân</w:t>
      </w:r>
      <w:proofErr w:type="spellEnd"/>
      <w:r w:rsidRPr="00B41112">
        <w:rPr>
          <w:sz w:val="26"/>
          <w:szCs w:val="26"/>
          <w:rPrChange w:id="6139" w:author="Le Minh Nghia" w:date="2019-10-09T10:56:00Z">
            <w:rPr>
              <w:sz w:val="26"/>
              <w:szCs w:val="26"/>
            </w:rPr>
          </w:rPrChange>
        </w:rPr>
        <w:t xml:space="preserve">, </w:t>
      </w:r>
      <w:proofErr w:type="spellStart"/>
      <w:r w:rsidRPr="00B41112">
        <w:rPr>
          <w:sz w:val="26"/>
          <w:szCs w:val="26"/>
          <w:rPrChange w:id="6140" w:author="Le Minh Nghia" w:date="2019-10-09T10:56:00Z">
            <w:rPr>
              <w:sz w:val="26"/>
              <w:szCs w:val="26"/>
            </w:rPr>
          </w:rPrChange>
        </w:rPr>
        <w:t>cập</w:t>
      </w:r>
      <w:proofErr w:type="spellEnd"/>
      <w:r w:rsidRPr="00B41112">
        <w:rPr>
          <w:sz w:val="26"/>
          <w:szCs w:val="26"/>
          <w:rPrChange w:id="6141" w:author="Le Minh Nghia" w:date="2019-10-09T10:56:00Z">
            <w:rPr>
              <w:sz w:val="26"/>
              <w:szCs w:val="26"/>
            </w:rPr>
          </w:rPrChange>
        </w:rPr>
        <w:t xml:space="preserve"> </w:t>
      </w:r>
      <w:proofErr w:type="spellStart"/>
      <w:r w:rsidRPr="00B41112">
        <w:rPr>
          <w:sz w:val="26"/>
          <w:szCs w:val="26"/>
          <w:rPrChange w:id="6142" w:author="Le Minh Nghia" w:date="2019-10-09T10:56:00Z">
            <w:rPr>
              <w:sz w:val="26"/>
              <w:szCs w:val="26"/>
            </w:rPr>
          </w:rPrChange>
        </w:rPr>
        <w:t>nhật</w:t>
      </w:r>
      <w:proofErr w:type="spellEnd"/>
      <w:r w:rsidRPr="00B41112">
        <w:rPr>
          <w:sz w:val="26"/>
          <w:szCs w:val="26"/>
          <w:rPrChange w:id="6143" w:author="Le Minh Nghia" w:date="2019-10-09T10:56:00Z">
            <w:rPr>
              <w:sz w:val="26"/>
              <w:szCs w:val="26"/>
            </w:rPr>
          </w:rPrChange>
        </w:rPr>
        <w:t xml:space="preserve"> </w:t>
      </w:r>
      <w:proofErr w:type="spellStart"/>
      <w:r w:rsidRPr="00B41112">
        <w:rPr>
          <w:sz w:val="26"/>
          <w:szCs w:val="26"/>
          <w:rPrChange w:id="6144" w:author="Le Minh Nghia" w:date="2019-10-09T10:56:00Z">
            <w:rPr>
              <w:sz w:val="26"/>
              <w:szCs w:val="26"/>
            </w:rPr>
          </w:rPrChange>
        </w:rPr>
        <w:t>thông</w:t>
      </w:r>
      <w:proofErr w:type="spellEnd"/>
      <w:r w:rsidRPr="00B41112">
        <w:rPr>
          <w:sz w:val="26"/>
          <w:szCs w:val="26"/>
          <w:rPrChange w:id="6145" w:author="Le Minh Nghia" w:date="2019-10-09T10:56:00Z">
            <w:rPr>
              <w:sz w:val="26"/>
              <w:szCs w:val="26"/>
            </w:rPr>
          </w:rPrChange>
        </w:rPr>
        <w:t xml:space="preserve"> tin </w:t>
      </w:r>
      <w:proofErr w:type="spellStart"/>
      <w:r w:rsidRPr="00B41112">
        <w:rPr>
          <w:sz w:val="26"/>
          <w:szCs w:val="26"/>
          <w:rPrChange w:id="6146" w:author="Le Minh Nghia" w:date="2019-10-09T10:56:00Z">
            <w:rPr>
              <w:sz w:val="26"/>
              <w:szCs w:val="26"/>
            </w:rPr>
          </w:rPrChange>
        </w:rPr>
        <w:t>việ</w:t>
      </w:r>
      <w:r w:rsidR="00334D9A" w:rsidRPr="00B41112">
        <w:rPr>
          <w:sz w:val="26"/>
          <w:szCs w:val="26"/>
          <w:rPrChange w:id="6147" w:author="Le Minh Nghia" w:date="2019-10-09T10:56:00Z">
            <w:rPr>
              <w:sz w:val="26"/>
              <w:szCs w:val="26"/>
            </w:rPr>
          </w:rPrChange>
        </w:rPr>
        <w:t>c</w:t>
      </w:r>
      <w:proofErr w:type="spellEnd"/>
      <w:r w:rsidR="00334D9A" w:rsidRPr="00B41112">
        <w:rPr>
          <w:sz w:val="26"/>
          <w:szCs w:val="26"/>
          <w:rPrChange w:id="6148" w:author="Le Minh Nghia" w:date="2019-10-09T10:56:00Z">
            <w:rPr>
              <w:sz w:val="26"/>
              <w:szCs w:val="26"/>
            </w:rPr>
          </w:rPrChange>
        </w:rPr>
        <w:t xml:space="preserve"> </w:t>
      </w:r>
      <w:proofErr w:type="spellStart"/>
      <w:r w:rsidR="00334D9A" w:rsidRPr="00B41112">
        <w:rPr>
          <w:sz w:val="26"/>
          <w:szCs w:val="26"/>
          <w:rPrChange w:id="6149" w:author="Le Minh Nghia" w:date="2019-10-09T10:56:00Z">
            <w:rPr>
              <w:sz w:val="26"/>
              <w:szCs w:val="26"/>
            </w:rPr>
          </w:rPrChange>
        </w:rPr>
        <w:t>làm</w:t>
      </w:r>
      <w:proofErr w:type="spellEnd"/>
      <w:r w:rsidR="00334D9A" w:rsidRPr="00B41112">
        <w:rPr>
          <w:sz w:val="26"/>
          <w:szCs w:val="26"/>
          <w:rPrChange w:id="6150" w:author="Le Minh Nghia" w:date="2019-10-09T10:56:00Z">
            <w:rPr>
              <w:sz w:val="26"/>
              <w:szCs w:val="26"/>
            </w:rPr>
          </w:rPrChange>
        </w:rPr>
        <w:t xml:space="preserve">.., </w:t>
      </w:r>
      <w:proofErr w:type="spellStart"/>
      <w:r w:rsidRPr="00B41112">
        <w:rPr>
          <w:sz w:val="26"/>
          <w:szCs w:val="26"/>
          <w:rPrChange w:id="6151" w:author="Le Minh Nghia" w:date="2019-10-09T10:56:00Z">
            <w:rPr>
              <w:sz w:val="26"/>
              <w:szCs w:val="26"/>
            </w:rPr>
          </w:rPrChange>
        </w:rPr>
        <w:t>từ</w:t>
      </w:r>
      <w:proofErr w:type="spellEnd"/>
      <w:r w:rsidRPr="00B41112">
        <w:rPr>
          <w:sz w:val="26"/>
          <w:szCs w:val="26"/>
          <w:rPrChange w:id="6152" w:author="Le Minh Nghia" w:date="2019-10-09T10:56:00Z">
            <w:rPr>
              <w:sz w:val="26"/>
              <w:szCs w:val="26"/>
            </w:rPr>
          </w:rPrChange>
        </w:rPr>
        <w:t xml:space="preserve"> </w:t>
      </w:r>
      <w:proofErr w:type="spellStart"/>
      <w:r w:rsidRPr="00B41112">
        <w:rPr>
          <w:sz w:val="26"/>
          <w:szCs w:val="26"/>
          <w:rPrChange w:id="6153" w:author="Le Minh Nghia" w:date="2019-10-09T10:56:00Z">
            <w:rPr>
              <w:sz w:val="26"/>
              <w:szCs w:val="26"/>
            </w:rPr>
          </w:rPrChange>
        </w:rPr>
        <w:t>đó</w:t>
      </w:r>
      <w:proofErr w:type="spellEnd"/>
      <w:r w:rsidRPr="00B41112">
        <w:rPr>
          <w:sz w:val="26"/>
          <w:szCs w:val="26"/>
          <w:rPrChange w:id="6154" w:author="Le Minh Nghia" w:date="2019-10-09T10:56:00Z">
            <w:rPr>
              <w:sz w:val="26"/>
              <w:szCs w:val="26"/>
            </w:rPr>
          </w:rPrChange>
        </w:rPr>
        <w:t xml:space="preserve"> </w:t>
      </w:r>
      <w:proofErr w:type="spellStart"/>
      <w:r w:rsidRPr="00B41112">
        <w:rPr>
          <w:sz w:val="26"/>
          <w:szCs w:val="26"/>
          <w:rPrChange w:id="6155" w:author="Le Minh Nghia" w:date="2019-10-09T10:56:00Z">
            <w:rPr>
              <w:sz w:val="26"/>
              <w:szCs w:val="26"/>
            </w:rPr>
          </w:rPrChange>
        </w:rPr>
        <w:t>giáo</w:t>
      </w:r>
      <w:proofErr w:type="spellEnd"/>
      <w:r w:rsidRPr="00B41112">
        <w:rPr>
          <w:sz w:val="26"/>
          <w:szCs w:val="26"/>
          <w:rPrChange w:id="6156" w:author="Le Minh Nghia" w:date="2019-10-09T10:56:00Z">
            <w:rPr>
              <w:sz w:val="26"/>
              <w:szCs w:val="26"/>
            </w:rPr>
          </w:rPrChange>
        </w:rPr>
        <w:t xml:space="preserve"> </w:t>
      </w:r>
      <w:proofErr w:type="spellStart"/>
      <w:r w:rsidRPr="00B41112">
        <w:rPr>
          <w:sz w:val="26"/>
          <w:szCs w:val="26"/>
          <w:rPrChange w:id="6157" w:author="Le Minh Nghia" w:date="2019-10-09T10:56:00Z">
            <w:rPr>
              <w:sz w:val="26"/>
              <w:szCs w:val="26"/>
            </w:rPr>
          </w:rPrChange>
        </w:rPr>
        <w:t>vụ</w:t>
      </w:r>
      <w:proofErr w:type="spellEnd"/>
      <w:r w:rsidRPr="00B41112">
        <w:rPr>
          <w:sz w:val="26"/>
          <w:szCs w:val="26"/>
          <w:rPrChange w:id="6158" w:author="Le Minh Nghia" w:date="2019-10-09T10:56:00Z">
            <w:rPr>
              <w:sz w:val="26"/>
              <w:szCs w:val="26"/>
            </w:rPr>
          </w:rPrChange>
        </w:rPr>
        <w:t xml:space="preserve"> </w:t>
      </w:r>
      <w:proofErr w:type="spellStart"/>
      <w:r w:rsidRPr="00B41112">
        <w:rPr>
          <w:sz w:val="26"/>
          <w:szCs w:val="26"/>
          <w:rPrChange w:id="6159" w:author="Le Minh Nghia" w:date="2019-10-09T10:56:00Z">
            <w:rPr>
              <w:sz w:val="26"/>
              <w:szCs w:val="26"/>
            </w:rPr>
          </w:rPrChange>
        </w:rPr>
        <w:t>có</w:t>
      </w:r>
      <w:proofErr w:type="spellEnd"/>
      <w:r w:rsidRPr="00B41112">
        <w:rPr>
          <w:sz w:val="26"/>
          <w:szCs w:val="26"/>
          <w:rPrChange w:id="6160" w:author="Le Minh Nghia" w:date="2019-10-09T10:56:00Z">
            <w:rPr>
              <w:sz w:val="26"/>
              <w:szCs w:val="26"/>
            </w:rPr>
          </w:rPrChange>
        </w:rPr>
        <w:t xml:space="preserve"> </w:t>
      </w:r>
      <w:proofErr w:type="spellStart"/>
      <w:r w:rsidRPr="00B41112">
        <w:rPr>
          <w:sz w:val="26"/>
          <w:szCs w:val="26"/>
          <w:rPrChange w:id="6161" w:author="Le Minh Nghia" w:date="2019-10-09T10:56:00Z">
            <w:rPr>
              <w:sz w:val="26"/>
              <w:szCs w:val="26"/>
            </w:rPr>
          </w:rPrChange>
        </w:rPr>
        <w:t>thể</w:t>
      </w:r>
      <w:proofErr w:type="spellEnd"/>
      <w:r w:rsidRPr="00B41112">
        <w:rPr>
          <w:sz w:val="26"/>
          <w:szCs w:val="26"/>
          <w:rPrChange w:id="6162" w:author="Le Minh Nghia" w:date="2019-10-09T10:56:00Z">
            <w:rPr>
              <w:sz w:val="26"/>
              <w:szCs w:val="26"/>
            </w:rPr>
          </w:rPrChange>
        </w:rPr>
        <w:t xml:space="preserve"> </w:t>
      </w:r>
      <w:proofErr w:type="spellStart"/>
      <w:r w:rsidRPr="00B41112">
        <w:rPr>
          <w:sz w:val="26"/>
          <w:szCs w:val="26"/>
          <w:rPrChange w:id="6163" w:author="Le Minh Nghia" w:date="2019-10-09T10:56:00Z">
            <w:rPr>
              <w:sz w:val="26"/>
              <w:szCs w:val="26"/>
            </w:rPr>
          </w:rPrChange>
        </w:rPr>
        <w:t>lấy</w:t>
      </w:r>
      <w:proofErr w:type="spellEnd"/>
      <w:r w:rsidRPr="00B41112">
        <w:rPr>
          <w:sz w:val="26"/>
          <w:szCs w:val="26"/>
          <w:rPrChange w:id="6164" w:author="Le Minh Nghia" w:date="2019-10-09T10:56:00Z">
            <w:rPr>
              <w:sz w:val="26"/>
              <w:szCs w:val="26"/>
            </w:rPr>
          </w:rPrChange>
        </w:rPr>
        <w:t xml:space="preserve"> </w:t>
      </w:r>
      <w:proofErr w:type="spellStart"/>
      <w:r w:rsidRPr="00B41112">
        <w:rPr>
          <w:sz w:val="26"/>
          <w:szCs w:val="26"/>
          <w:rPrChange w:id="6165" w:author="Le Minh Nghia" w:date="2019-10-09T10:56:00Z">
            <w:rPr>
              <w:sz w:val="26"/>
              <w:szCs w:val="26"/>
            </w:rPr>
          </w:rPrChange>
        </w:rPr>
        <w:t>được</w:t>
      </w:r>
      <w:proofErr w:type="spellEnd"/>
      <w:r w:rsidRPr="00B41112">
        <w:rPr>
          <w:sz w:val="26"/>
          <w:szCs w:val="26"/>
          <w:rPrChange w:id="6166" w:author="Le Minh Nghia" w:date="2019-10-09T10:56:00Z">
            <w:rPr>
              <w:sz w:val="26"/>
              <w:szCs w:val="26"/>
            </w:rPr>
          </w:rPrChange>
        </w:rPr>
        <w:t xml:space="preserve"> </w:t>
      </w:r>
      <w:proofErr w:type="spellStart"/>
      <w:r w:rsidRPr="00B41112">
        <w:rPr>
          <w:sz w:val="26"/>
          <w:szCs w:val="26"/>
          <w:rPrChange w:id="6167" w:author="Le Minh Nghia" w:date="2019-10-09T10:56:00Z">
            <w:rPr>
              <w:sz w:val="26"/>
              <w:szCs w:val="26"/>
            </w:rPr>
          </w:rPrChange>
        </w:rPr>
        <w:t>thông</w:t>
      </w:r>
      <w:proofErr w:type="spellEnd"/>
      <w:r w:rsidRPr="00B41112">
        <w:rPr>
          <w:sz w:val="26"/>
          <w:szCs w:val="26"/>
          <w:rPrChange w:id="6168" w:author="Le Minh Nghia" w:date="2019-10-09T10:56:00Z">
            <w:rPr>
              <w:sz w:val="26"/>
              <w:szCs w:val="26"/>
            </w:rPr>
          </w:rPrChange>
        </w:rPr>
        <w:t xml:space="preserve"> tin </w:t>
      </w:r>
      <w:proofErr w:type="spellStart"/>
      <w:r w:rsidRPr="00B41112">
        <w:rPr>
          <w:sz w:val="26"/>
          <w:szCs w:val="26"/>
          <w:rPrChange w:id="6169" w:author="Le Minh Nghia" w:date="2019-10-09T10:56:00Z">
            <w:rPr>
              <w:sz w:val="26"/>
              <w:szCs w:val="26"/>
            </w:rPr>
          </w:rPrChange>
        </w:rPr>
        <w:t>của</w:t>
      </w:r>
      <w:proofErr w:type="spellEnd"/>
      <w:r w:rsidRPr="00B41112">
        <w:rPr>
          <w:sz w:val="26"/>
          <w:szCs w:val="26"/>
          <w:rPrChange w:id="6170" w:author="Le Minh Nghia" w:date="2019-10-09T10:56:00Z">
            <w:rPr>
              <w:sz w:val="26"/>
              <w:szCs w:val="26"/>
            </w:rPr>
          </w:rPrChange>
        </w:rPr>
        <w:t xml:space="preserve"> </w:t>
      </w:r>
      <w:proofErr w:type="spellStart"/>
      <w:r w:rsidRPr="00B41112">
        <w:rPr>
          <w:sz w:val="26"/>
          <w:szCs w:val="26"/>
          <w:rPrChange w:id="6171" w:author="Le Minh Nghia" w:date="2019-10-09T10:56:00Z">
            <w:rPr>
              <w:sz w:val="26"/>
              <w:szCs w:val="26"/>
            </w:rPr>
          </w:rPrChange>
        </w:rPr>
        <w:t>cựu</w:t>
      </w:r>
      <w:proofErr w:type="spellEnd"/>
      <w:r w:rsidRPr="00B41112">
        <w:rPr>
          <w:sz w:val="26"/>
          <w:szCs w:val="26"/>
          <w:rPrChange w:id="6172" w:author="Le Minh Nghia" w:date="2019-10-09T10:56:00Z">
            <w:rPr>
              <w:sz w:val="26"/>
              <w:szCs w:val="26"/>
            </w:rPr>
          </w:rPrChange>
        </w:rPr>
        <w:t xml:space="preserve"> </w:t>
      </w:r>
      <w:proofErr w:type="spellStart"/>
      <w:r w:rsidRPr="00B41112">
        <w:rPr>
          <w:sz w:val="26"/>
          <w:szCs w:val="26"/>
          <w:rPrChange w:id="6173" w:author="Le Minh Nghia" w:date="2019-10-09T10:56:00Z">
            <w:rPr>
              <w:sz w:val="26"/>
              <w:szCs w:val="26"/>
            </w:rPr>
          </w:rPrChange>
        </w:rPr>
        <w:t>sinh</w:t>
      </w:r>
      <w:proofErr w:type="spellEnd"/>
      <w:r w:rsidRPr="00B41112">
        <w:rPr>
          <w:sz w:val="26"/>
          <w:szCs w:val="26"/>
          <w:rPrChange w:id="6174" w:author="Le Minh Nghia" w:date="2019-10-09T10:56:00Z">
            <w:rPr>
              <w:sz w:val="26"/>
              <w:szCs w:val="26"/>
            </w:rPr>
          </w:rPrChange>
        </w:rPr>
        <w:t xml:space="preserve"> </w:t>
      </w:r>
      <w:proofErr w:type="spellStart"/>
      <w:r w:rsidRPr="00B41112">
        <w:rPr>
          <w:sz w:val="26"/>
          <w:szCs w:val="26"/>
          <w:rPrChange w:id="6175" w:author="Le Minh Nghia" w:date="2019-10-09T10:56:00Z">
            <w:rPr>
              <w:sz w:val="26"/>
              <w:szCs w:val="26"/>
            </w:rPr>
          </w:rPrChange>
        </w:rPr>
        <w:t>viên</w:t>
      </w:r>
      <w:proofErr w:type="spellEnd"/>
      <w:r w:rsidRPr="00B41112">
        <w:rPr>
          <w:sz w:val="26"/>
          <w:szCs w:val="26"/>
          <w:rPrChange w:id="6176" w:author="Le Minh Nghia" w:date="2019-10-09T10:56:00Z">
            <w:rPr>
              <w:sz w:val="26"/>
              <w:szCs w:val="26"/>
            </w:rPr>
          </w:rPrChange>
        </w:rPr>
        <w:t xml:space="preserve"> </w:t>
      </w:r>
      <w:proofErr w:type="spellStart"/>
      <w:r w:rsidRPr="00B41112">
        <w:rPr>
          <w:sz w:val="26"/>
          <w:szCs w:val="26"/>
          <w:rPrChange w:id="6177" w:author="Le Minh Nghia" w:date="2019-10-09T10:56:00Z">
            <w:rPr>
              <w:sz w:val="26"/>
              <w:szCs w:val="26"/>
            </w:rPr>
          </w:rPrChange>
        </w:rPr>
        <w:t>để</w:t>
      </w:r>
      <w:proofErr w:type="spellEnd"/>
      <w:r w:rsidRPr="00B41112">
        <w:rPr>
          <w:sz w:val="26"/>
          <w:szCs w:val="26"/>
          <w:rPrChange w:id="6178" w:author="Le Minh Nghia" w:date="2019-10-09T10:56:00Z">
            <w:rPr>
              <w:sz w:val="26"/>
              <w:szCs w:val="26"/>
            </w:rPr>
          </w:rPrChange>
        </w:rPr>
        <w:t xml:space="preserve"> </w:t>
      </w:r>
      <w:proofErr w:type="spellStart"/>
      <w:r w:rsidRPr="00B41112">
        <w:rPr>
          <w:sz w:val="26"/>
          <w:szCs w:val="26"/>
          <w:rPrChange w:id="6179" w:author="Le Minh Nghia" w:date="2019-10-09T10:56:00Z">
            <w:rPr>
              <w:sz w:val="26"/>
              <w:szCs w:val="26"/>
            </w:rPr>
          </w:rPrChange>
        </w:rPr>
        <w:t>có</w:t>
      </w:r>
      <w:proofErr w:type="spellEnd"/>
      <w:r w:rsidRPr="00B41112">
        <w:rPr>
          <w:sz w:val="26"/>
          <w:szCs w:val="26"/>
          <w:rPrChange w:id="6180" w:author="Le Minh Nghia" w:date="2019-10-09T10:56:00Z">
            <w:rPr>
              <w:sz w:val="26"/>
              <w:szCs w:val="26"/>
            </w:rPr>
          </w:rPrChange>
        </w:rPr>
        <w:t xml:space="preserve"> </w:t>
      </w:r>
      <w:proofErr w:type="spellStart"/>
      <w:r w:rsidRPr="00B41112">
        <w:rPr>
          <w:sz w:val="26"/>
          <w:szCs w:val="26"/>
          <w:rPrChange w:id="6181" w:author="Le Minh Nghia" w:date="2019-10-09T10:56:00Z">
            <w:rPr>
              <w:sz w:val="26"/>
              <w:szCs w:val="26"/>
            </w:rPr>
          </w:rPrChange>
        </w:rPr>
        <w:t>thể</w:t>
      </w:r>
      <w:proofErr w:type="spellEnd"/>
      <w:r w:rsidRPr="00B41112">
        <w:rPr>
          <w:sz w:val="26"/>
          <w:szCs w:val="26"/>
          <w:rPrChange w:id="6182" w:author="Le Minh Nghia" w:date="2019-10-09T10:56:00Z">
            <w:rPr>
              <w:sz w:val="26"/>
              <w:szCs w:val="26"/>
            </w:rPr>
          </w:rPrChange>
        </w:rPr>
        <w:t xml:space="preserve"> </w:t>
      </w:r>
      <w:proofErr w:type="spellStart"/>
      <w:r w:rsidRPr="00B41112">
        <w:rPr>
          <w:sz w:val="26"/>
          <w:szCs w:val="26"/>
          <w:rPrChange w:id="6183" w:author="Le Minh Nghia" w:date="2019-10-09T10:56:00Z">
            <w:rPr>
              <w:sz w:val="26"/>
              <w:szCs w:val="26"/>
            </w:rPr>
          </w:rPrChange>
        </w:rPr>
        <w:t>liên</w:t>
      </w:r>
      <w:proofErr w:type="spellEnd"/>
      <w:r w:rsidRPr="00B41112">
        <w:rPr>
          <w:sz w:val="26"/>
          <w:szCs w:val="26"/>
          <w:rPrChange w:id="6184" w:author="Le Minh Nghia" w:date="2019-10-09T10:56:00Z">
            <w:rPr>
              <w:sz w:val="26"/>
              <w:szCs w:val="26"/>
            </w:rPr>
          </w:rPrChange>
        </w:rPr>
        <w:t xml:space="preserve"> </w:t>
      </w:r>
      <w:proofErr w:type="spellStart"/>
      <w:r w:rsidRPr="00B41112">
        <w:rPr>
          <w:sz w:val="26"/>
          <w:szCs w:val="26"/>
          <w:rPrChange w:id="6185" w:author="Le Minh Nghia" w:date="2019-10-09T10:56:00Z">
            <w:rPr>
              <w:sz w:val="26"/>
              <w:szCs w:val="26"/>
            </w:rPr>
          </w:rPrChange>
        </w:rPr>
        <w:t>lạc</w:t>
      </w:r>
      <w:proofErr w:type="spellEnd"/>
      <w:r w:rsidRPr="00B41112">
        <w:rPr>
          <w:sz w:val="26"/>
          <w:szCs w:val="26"/>
          <w:rPrChange w:id="6186" w:author="Le Minh Nghia" w:date="2019-10-09T10:56:00Z">
            <w:rPr>
              <w:sz w:val="26"/>
              <w:szCs w:val="26"/>
            </w:rPr>
          </w:rPrChange>
        </w:rPr>
        <w:t xml:space="preserve"> </w:t>
      </w:r>
      <w:proofErr w:type="spellStart"/>
      <w:r w:rsidRPr="00B41112">
        <w:rPr>
          <w:sz w:val="26"/>
          <w:szCs w:val="26"/>
          <w:rPrChange w:id="6187" w:author="Le Minh Nghia" w:date="2019-10-09T10:56:00Z">
            <w:rPr>
              <w:sz w:val="26"/>
              <w:szCs w:val="26"/>
            </w:rPr>
          </w:rPrChange>
        </w:rPr>
        <w:t>cựu</w:t>
      </w:r>
      <w:proofErr w:type="spellEnd"/>
      <w:r w:rsidRPr="00B41112">
        <w:rPr>
          <w:sz w:val="26"/>
          <w:szCs w:val="26"/>
          <w:rPrChange w:id="6188" w:author="Le Minh Nghia" w:date="2019-10-09T10:56:00Z">
            <w:rPr>
              <w:sz w:val="26"/>
              <w:szCs w:val="26"/>
            </w:rPr>
          </w:rPrChange>
        </w:rPr>
        <w:t xml:space="preserve"> </w:t>
      </w:r>
      <w:proofErr w:type="spellStart"/>
      <w:r w:rsidRPr="00B41112">
        <w:rPr>
          <w:sz w:val="26"/>
          <w:szCs w:val="26"/>
          <w:rPrChange w:id="6189" w:author="Le Minh Nghia" w:date="2019-10-09T10:56:00Z">
            <w:rPr>
              <w:sz w:val="26"/>
              <w:szCs w:val="26"/>
            </w:rPr>
          </w:rPrChange>
        </w:rPr>
        <w:t>sinh</w:t>
      </w:r>
      <w:proofErr w:type="spellEnd"/>
      <w:r w:rsidRPr="00B41112">
        <w:rPr>
          <w:sz w:val="26"/>
          <w:szCs w:val="26"/>
          <w:rPrChange w:id="6190" w:author="Le Minh Nghia" w:date="2019-10-09T10:56:00Z">
            <w:rPr>
              <w:sz w:val="26"/>
              <w:szCs w:val="26"/>
            </w:rPr>
          </w:rPrChange>
        </w:rPr>
        <w:t xml:space="preserve"> </w:t>
      </w:r>
      <w:proofErr w:type="spellStart"/>
      <w:r w:rsidRPr="00B41112">
        <w:rPr>
          <w:sz w:val="26"/>
          <w:szCs w:val="26"/>
          <w:rPrChange w:id="6191" w:author="Le Minh Nghia" w:date="2019-10-09T10:56:00Z">
            <w:rPr>
              <w:sz w:val="26"/>
              <w:szCs w:val="26"/>
            </w:rPr>
          </w:rPrChange>
        </w:rPr>
        <w:t>viên</w:t>
      </w:r>
      <w:proofErr w:type="spellEnd"/>
      <w:r w:rsidRPr="00B41112">
        <w:rPr>
          <w:sz w:val="26"/>
          <w:szCs w:val="26"/>
          <w:rPrChange w:id="6192" w:author="Le Minh Nghia" w:date="2019-10-09T10:56:00Z">
            <w:rPr>
              <w:sz w:val="26"/>
              <w:szCs w:val="26"/>
            </w:rPr>
          </w:rPrChange>
        </w:rPr>
        <w:t xml:space="preserve"> </w:t>
      </w:r>
      <w:proofErr w:type="spellStart"/>
      <w:r w:rsidRPr="00B41112">
        <w:rPr>
          <w:sz w:val="26"/>
          <w:szCs w:val="26"/>
          <w:rPrChange w:id="6193" w:author="Le Minh Nghia" w:date="2019-10-09T10:56:00Z">
            <w:rPr>
              <w:sz w:val="26"/>
              <w:szCs w:val="26"/>
            </w:rPr>
          </w:rPrChange>
        </w:rPr>
        <w:t>về</w:t>
      </w:r>
      <w:proofErr w:type="spellEnd"/>
      <w:r w:rsidR="00334D9A" w:rsidRPr="00B41112">
        <w:rPr>
          <w:sz w:val="26"/>
          <w:szCs w:val="26"/>
          <w:rPrChange w:id="6194" w:author="Le Minh Nghia" w:date="2019-10-09T10:56:00Z">
            <w:rPr>
              <w:sz w:val="26"/>
              <w:szCs w:val="26"/>
            </w:rPr>
          </w:rPrChange>
        </w:rPr>
        <w:t xml:space="preserve"> </w:t>
      </w:r>
      <w:proofErr w:type="spellStart"/>
      <w:r w:rsidRPr="00B41112">
        <w:rPr>
          <w:sz w:val="26"/>
          <w:szCs w:val="26"/>
          <w:rPrChange w:id="6195" w:author="Le Minh Nghia" w:date="2019-10-09T10:56:00Z">
            <w:rPr>
              <w:sz w:val="26"/>
              <w:szCs w:val="26"/>
            </w:rPr>
          </w:rPrChange>
        </w:rPr>
        <w:t>tham</w:t>
      </w:r>
      <w:proofErr w:type="spellEnd"/>
      <w:r w:rsidRPr="00B41112">
        <w:rPr>
          <w:sz w:val="26"/>
          <w:szCs w:val="26"/>
          <w:rPrChange w:id="6196" w:author="Le Minh Nghia" w:date="2019-10-09T10:56:00Z">
            <w:rPr>
              <w:sz w:val="26"/>
              <w:szCs w:val="26"/>
            </w:rPr>
          </w:rPrChange>
        </w:rPr>
        <w:t xml:space="preserve"> </w:t>
      </w:r>
      <w:proofErr w:type="spellStart"/>
      <w:r w:rsidRPr="00B41112">
        <w:rPr>
          <w:sz w:val="26"/>
          <w:szCs w:val="26"/>
          <w:rPrChange w:id="6197" w:author="Le Minh Nghia" w:date="2019-10-09T10:56:00Z">
            <w:rPr>
              <w:sz w:val="26"/>
              <w:szCs w:val="26"/>
            </w:rPr>
          </w:rPrChange>
        </w:rPr>
        <w:t>gia</w:t>
      </w:r>
      <w:proofErr w:type="spellEnd"/>
      <w:r w:rsidRPr="00B41112">
        <w:rPr>
          <w:sz w:val="26"/>
          <w:szCs w:val="26"/>
          <w:rPrChange w:id="6198" w:author="Le Minh Nghia" w:date="2019-10-09T10:56:00Z">
            <w:rPr>
              <w:sz w:val="26"/>
              <w:szCs w:val="26"/>
            </w:rPr>
          </w:rPrChange>
        </w:rPr>
        <w:t xml:space="preserve"> </w:t>
      </w:r>
      <w:proofErr w:type="spellStart"/>
      <w:r w:rsidRPr="00B41112">
        <w:rPr>
          <w:sz w:val="26"/>
          <w:szCs w:val="26"/>
          <w:rPrChange w:id="6199" w:author="Le Minh Nghia" w:date="2019-10-09T10:56:00Z">
            <w:rPr>
              <w:sz w:val="26"/>
              <w:szCs w:val="26"/>
            </w:rPr>
          </w:rPrChange>
        </w:rPr>
        <w:t>những</w:t>
      </w:r>
      <w:proofErr w:type="spellEnd"/>
      <w:r w:rsidRPr="00B41112">
        <w:rPr>
          <w:sz w:val="26"/>
          <w:szCs w:val="26"/>
          <w:rPrChange w:id="6200" w:author="Le Minh Nghia" w:date="2019-10-09T10:56:00Z">
            <w:rPr>
              <w:sz w:val="26"/>
              <w:szCs w:val="26"/>
            </w:rPr>
          </w:rPrChange>
        </w:rPr>
        <w:t xml:space="preserve"> </w:t>
      </w:r>
      <w:proofErr w:type="spellStart"/>
      <w:r w:rsidRPr="00B41112">
        <w:rPr>
          <w:sz w:val="26"/>
          <w:szCs w:val="26"/>
          <w:rPrChange w:id="6201" w:author="Le Minh Nghia" w:date="2019-10-09T10:56:00Z">
            <w:rPr>
              <w:sz w:val="26"/>
              <w:szCs w:val="26"/>
            </w:rPr>
          </w:rPrChange>
        </w:rPr>
        <w:t>sự</w:t>
      </w:r>
      <w:proofErr w:type="spellEnd"/>
      <w:r w:rsidRPr="00B41112">
        <w:rPr>
          <w:sz w:val="26"/>
          <w:szCs w:val="26"/>
          <w:rPrChange w:id="6202" w:author="Le Minh Nghia" w:date="2019-10-09T10:56:00Z">
            <w:rPr>
              <w:sz w:val="26"/>
              <w:szCs w:val="26"/>
            </w:rPr>
          </w:rPrChange>
        </w:rPr>
        <w:t xml:space="preserve"> </w:t>
      </w:r>
      <w:proofErr w:type="spellStart"/>
      <w:r w:rsidRPr="00B41112">
        <w:rPr>
          <w:sz w:val="26"/>
          <w:szCs w:val="26"/>
          <w:rPrChange w:id="6203" w:author="Le Minh Nghia" w:date="2019-10-09T10:56:00Z">
            <w:rPr>
              <w:sz w:val="26"/>
              <w:szCs w:val="26"/>
            </w:rPr>
          </w:rPrChange>
        </w:rPr>
        <w:t>kiện</w:t>
      </w:r>
      <w:proofErr w:type="spellEnd"/>
      <w:r w:rsidRPr="00B41112">
        <w:rPr>
          <w:sz w:val="26"/>
          <w:szCs w:val="26"/>
          <w:rPrChange w:id="6204" w:author="Le Minh Nghia" w:date="2019-10-09T10:56:00Z">
            <w:rPr>
              <w:sz w:val="26"/>
              <w:szCs w:val="26"/>
            </w:rPr>
          </w:rPrChange>
        </w:rPr>
        <w:t xml:space="preserve"> </w:t>
      </w:r>
      <w:proofErr w:type="spellStart"/>
      <w:r w:rsidRPr="00B41112">
        <w:rPr>
          <w:sz w:val="26"/>
          <w:szCs w:val="26"/>
          <w:rPrChange w:id="6205" w:author="Le Minh Nghia" w:date="2019-10-09T10:56:00Z">
            <w:rPr>
              <w:sz w:val="26"/>
              <w:szCs w:val="26"/>
            </w:rPr>
          </w:rPrChange>
        </w:rPr>
        <w:t>của</w:t>
      </w:r>
      <w:proofErr w:type="spellEnd"/>
      <w:r w:rsidRPr="00B41112">
        <w:rPr>
          <w:sz w:val="26"/>
          <w:szCs w:val="26"/>
          <w:rPrChange w:id="6206" w:author="Le Minh Nghia" w:date="2019-10-09T10:56:00Z">
            <w:rPr>
              <w:sz w:val="26"/>
              <w:szCs w:val="26"/>
            </w:rPr>
          </w:rPrChange>
        </w:rPr>
        <w:t xml:space="preserve"> </w:t>
      </w:r>
      <w:proofErr w:type="spellStart"/>
      <w:r w:rsidRPr="00B41112">
        <w:rPr>
          <w:sz w:val="26"/>
          <w:szCs w:val="26"/>
          <w:rPrChange w:id="6207" w:author="Le Minh Nghia" w:date="2019-10-09T10:56:00Z">
            <w:rPr>
              <w:sz w:val="26"/>
              <w:szCs w:val="26"/>
            </w:rPr>
          </w:rPrChange>
        </w:rPr>
        <w:t>trường</w:t>
      </w:r>
      <w:proofErr w:type="spellEnd"/>
      <w:r w:rsidRPr="00B41112">
        <w:rPr>
          <w:sz w:val="26"/>
          <w:szCs w:val="26"/>
          <w:rPrChange w:id="6208" w:author="Le Minh Nghia" w:date="2019-10-09T10:56:00Z">
            <w:rPr>
              <w:sz w:val="26"/>
              <w:szCs w:val="26"/>
            </w:rPr>
          </w:rPrChange>
        </w:rPr>
        <w:t xml:space="preserve"> </w:t>
      </w:r>
      <w:proofErr w:type="spellStart"/>
      <w:r w:rsidRPr="00B41112">
        <w:rPr>
          <w:sz w:val="26"/>
          <w:szCs w:val="26"/>
          <w:rPrChange w:id="6209" w:author="Le Minh Nghia" w:date="2019-10-09T10:56:00Z">
            <w:rPr>
              <w:sz w:val="26"/>
              <w:szCs w:val="26"/>
            </w:rPr>
          </w:rPrChange>
        </w:rPr>
        <w:t>cũng</w:t>
      </w:r>
      <w:proofErr w:type="spellEnd"/>
      <w:r w:rsidRPr="00B41112">
        <w:rPr>
          <w:sz w:val="26"/>
          <w:szCs w:val="26"/>
          <w:rPrChange w:id="6210" w:author="Le Minh Nghia" w:date="2019-10-09T10:56:00Z">
            <w:rPr>
              <w:sz w:val="26"/>
              <w:szCs w:val="26"/>
            </w:rPr>
          </w:rPrChange>
        </w:rPr>
        <w:t xml:space="preserve"> </w:t>
      </w:r>
      <w:proofErr w:type="spellStart"/>
      <w:r w:rsidRPr="00B41112">
        <w:rPr>
          <w:sz w:val="26"/>
          <w:szCs w:val="26"/>
          <w:rPrChange w:id="6211" w:author="Le Minh Nghia" w:date="2019-10-09T10:56:00Z">
            <w:rPr>
              <w:sz w:val="26"/>
              <w:szCs w:val="26"/>
            </w:rPr>
          </w:rPrChange>
        </w:rPr>
        <w:t>như</w:t>
      </w:r>
      <w:proofErr w:type="spellEnd"/>
      <w:r w:rsidRPr="00B41112">
        <w:rPr>
          <w:sz w:val="26"/>
          <w:szCs w:val="26"/>
          <w:rPrChange w:id="6212" w:author="Le Minh Nghia" w:date="2019-10-09T10:56:00Z">
            <w:rPr>
              <w:sz w:val="26"/>
              <w:szCs w:val="26"/>
            </w:rPr>
          </w:rPrChange>
        </w:rPr>
        <w:t xml:space="preserve"> </w:t>
      </w:r>
      <w:proofErr w:type="spellStart"/>
      <w:r w:rsidRPr="00B41112">
        <w:rPr>
          <w:sz w:val="26"/>
          <w:szCs w:val="26"/>
          <w:rPrChange w:id="6213" w:author="Le Minh Nghia" w:date="2019-10-09T10:56:00Z">
            <w:rPr>
              <w:sz w:val="26"/>
              <w:szCs w:val="26"/>
            </w:rPr>
          </w:rPrChange>
        </w:rPr>
        <w:t>có</w:t>
      </w:r>
      <w:proofErr w:type="spellEnd"/>
      <w:r w:rsidRPr="00B41112">
        <w:rPr>
          <w:sz w:val="26"/>
          <w:szCs w:val="26"/>
          <w:rPrChange w:id="6214" w:author="Le Minh Nghia" w:date="2019-10-09T10:56:00Z">
            <w:rPr>
              <w:sz w:val="26"/>
              <w:szCs w:val="26"/>
            </w:rPr>
          </w:rPrChange>
        </w:rPr>
        <w:t xml:space="preserve"> </w:t>
      </w:r>
      <w:proofErr w:type="spellStart"/>
      <w:r w:rsidRPr="00B41112">
        <w:rPr>
          <w:sz w:val="26"/>
          <w:szCs w:val="26"/>
          <w:rPrChange w:id="6215" w:author="Le Minh Nghia" w:date="2019-10-09T10:56:00Z">
            <w:rPr>
              <w:sz w:val="26"/>
              <w:szCs w:val="26"/>
            </w:rPr>
          </w:rPrChange>
        </w:rPr>
        <w:t>thể</w:t>
      </w:r>
      <w:proofErr w:type="spellEnd"/>
      <w:r w:rsidRPr="00B41112">
        <w:rPr>
          <w:sz w:val="26"/>
          <w:szCs w:val="26"/>
          <w:rPrChange w:id="6216" w:author="Le Minh Nghia" w:date="2019-10-09T10:56:00Z">
            <w:rPr>
              <w:sz w:val="26"/>
              <w:szCs w:val="26"/>
            </w:rPr>
          </w:rPrChange>
        </w:rPr>
        <w:t xml:space="preserve"> </w:t>
      </w:r>
      <w:proofErr w:type="spellStart"/>
      <w:r w:rsidRPr="00B41112">
        <w:rPr>
          <w:sz w:val="26"/>
          <w:szCs w:val="26"/>
          <w:rPrChange w:id="6217" w:author="Le Minh Nghia" w:date="2019-10-09T10:56:00Z">
            <w:rPr>
              <w:sz w:val="26"/>
              <w:szCs w:val="26"/>
            </w:rPr>
          </w:rPrChange>
        </w:rPr>
        <w:t>dựa</w:t>
      </w:r>
      <w:proofErr w:type="spellEnd"/>
      <w:r w:rsidRPr="00B41112">
        <w:rPr>
          <w:sz w:val="26"/>
          <w:szCs w:val="26"/>
          <w:rPrChange w:id="6218" w:author="Le Minh Nghia" w:date="2019-10-09T10:56:00Z">
            <w:rPr>
              <w:sz w:val="26"/>
              <w:szCs w:val="26"/>
            </w:rPr>
          </w:rPrChange>
        </w:rPr>
        <w:t xml:space="preserve"> </w:t>
      </w:r>
      <w:proofErr w:type="spellStart"/>
      <w:r w:rsidRPr="00B41112">
        <w:rPr>
          <w:sz w:val="26"/>
          <w:szCs w:val="26"/>
          <w:rPrChange w:id="6219" w:author="Le Minh Nghia" w:date="2019-10-09T10:56:00Z">
            <w:rPr>
              <w:sz w:val="26"/>
              <w:szCs w:val="26"/>
            </w:rPr>
          </w:rPrChange>
        </w:rPr>
        <w:t>trên</w:t>
      </w:r>
      <w:proofErr w:type="spellEnd"/>
      <w:r w:rsidRPr="00B41112">
        <w:rPr>
          <w:sz w:val="26"/>
          <w:szCs w:val="26"/>
          <w:rPrChange w:id="6220" w:author="Le Minh Nghia" w:date="2019-10-09T10:56:00Z">
            <w:rPr>
              <w:sz w:val="26"/>
              <w:szCs w:val="26"/>
            </w:rPr>
          </w:rPrChange>
        </w:rPr>
        <w:t xml:space="preserve"> </w:t>
      </w:r>
      <w:proofErr w:type="spellStart"/>
      <w:r w:rsidRPr="00B41112">
        <w:rPr>
          <w:sz w:val="26"/>
          <w:szCs w:val="26"/>
          <w:rPrChange w:id="6221" w:author="Le Minh Nghia" w:date="2019-10-09T10:56:00Z">
            <w:rPr>
              <w:sz w:val="26"/>
              <w:szCs w:val="26"/>
            </w:rPr>
          </w:rPrChange>
        </w:rPr>
        <w:t>những</w:t>
      </w:r>
      <w:proofErr w:type="spellEnd"/>
      <w:r w:rsidRPr="00B41112">
        <w:rPr>
          <w:sz w:val="26"/>
          <w:szCs w:val="26"/>
          <w:rPrChange w:id="6222" w:author="Le Minh Nghia" w:date="2019-10-09T10:56:00Z">
            <w:rPr>
              <w:sz w:val="26"/>
              <w:szCs w:val="26"/>
            </w:rPr>
          </w:rPrChange>
        </w:rPr>
        <w:t xml:space="preserve"> </w:t>
      </w:r>
      <w:proofErr w:type="spellStart"/>
      <w:r w:rsidRPr="00B41112">
        <w:rPr>
          <w:sz w:val="26"/>
          <w:szCs w:val="26"/>
          <w:rPrChange w:id="6223" w:author="Le Minh Nghia" w:date="2019-10-09T10:56:00Z">
            <w:rPr>
              <w:sz w:val="26"/>
              <w:szCs w:val="26"/>
            </w:rPr>
          </w:rPrChange>
        </w:rPr>
        <w:t>thông</w:t>
      </w:r>
      <w:proofErr w:type="spellEnd"/>
      <w:r w:rsidRPr="00B41112">
        <w:rPr>
          <w:sz w:val="26"/>
          <w:szCs w:val="26"/>
          <w:rPrChange w:id="6224" w:author="Le Minh Nghia" w:date="2019-10-09T10:56:00Z">
            <w:rPr>
              <w:sz w:val="26"/>
              <w:szCs w:val="26"/>
            </w:rPr>
          </w:rPrChange>
        </w:rPr>
        <w:t xml:space="preserve"> tin </w:t>
      </w:r>
      <w:proofErr w:type="spellStart"/>
      <w:r w:rsidRPr="00B41112">
        <w:rPr>
          <w:sz w:val="26"/>
          <w:szCs w:val="26"/>
          <w:rPrChange w:id="6225" w:author="Le Minh Nghia" w:date="2019-10-09T10:56:00Z">
            <w:rPr>
              <w:sz w:val="26"/>
              <w:szCs w:val="26"/>
            </w:rPr>
          </w:rPrChange>
        </w:rPr>
        <w:t>đó</w:t>
      </w:r>
      <w:proofErr w:type="spellEnd"/>
      <w:r w:rsidRPr="00B41112">
        <w:rPr>
          <w:sz w:val="26"/>
          <w:szCs w:val="26"/>
          <w:rPrChange w:id="6226" w:author="Le Minh Nghia" w:date="2019-10-09T10:56:00Z">
            <w:rPr>
              <w:sz w:val="26"/>
              <w:szCs w:val="26"/>
            </w:rPr>
          </w:rPrChange>
        </w:rPr>
        <w:t xml:space="preserve"> </w:t>
      </w:r>
      <w:proofErr w:type="spellStart"/>
      <w:r w:rsidRPr="00B41112">
        <w:rPr>
          <w:sz w:val="26"/>
          <w:szCs w:val="26"/>
          <w:rPrChange w:id="6227" w:author="Le Minh Nghia" w:date="2019-10-09T10:56:00Z">
            <w:rPr>
              <w:sz w:val="26"/>
              <w:szCs w:val="26"/>
            </w:rPr>
          </w:rPrChange>
        </w:rPr>
        <w:t>để</w:t>
      </w:r>
      <w:proofErr w:type="spellEnd"/>
      <w:r w:rsidRPr="00B41112">
        <w:rPr>
          <w:sz w:val="26"/>
          <w:szCs w:val="26"/>
          <w:rPrChange w:id="6228" w:author="Le Minh Nghia" w:date="2019-10-09T10:56:00Z">
            <w:rPr>
              <w:sz w:val="26"/>
              <w:szCs w:val="26"/>
            </w:rPr>
          </w:rPrChange>
        </w:rPr>
        <w:t xml:space="preserve"> </w:t>
      </w:r>
      <w:proofErr w:type="spellStart"/>
      <w:r w:rsidRPr="00B41112">
        <w:rPr>
          <w:sz w:val="26"/>
          <w:szCs w:val="26"/>
          <w:rPrChange w:id="6229" w:author="Le Minh Nghia" w:date="2019-10-09T10:56:00Z">
            <w:rPr>
              <w:sz w:val="26"/>
              <w:szCs w:val="26"/>
            </w:rPr>
          </w:rPrChange>
        </w:rPr>
        <w:t>thống</w:t>
      </w:r>
      <w:proofErr w:type="spellEnd"/>
      <w:r w:rsidRPr="00B41112">
        <w:rPr>
          <w:sz w:val="26"/>
          <w:szCs w:val="26"/>
          <w:rPrChange w:id="6230" w:author="Le Minh Nghia" w:date="2019-10-09T10:56:00Z">
            <w:rPr>
              <w:sz w:val="26"/>
              <w:szCs w:val="26"/>
            </w:rPr>
          </w:rPrChange>
        </w:rPr>
        <w:t xml:space="preserve"> </w:t>
      </w:r>
      <w:proofErr w:type="spellStart"/>
      <w:r w:rsidRPr="00B41112">
        <w:rPr>
          <w:sz w:val="26"/>
          <w:szCs w:val="26"/>
          <w:rPrChange w:id="6231" w:author="Le Minh Nghia" w:date="2019-10-09T10:56:00Z">
            <w:rPr>
              <w:sz w:val="26"/>
              <w:szCs w:val="26"/>
            </w:rPr>
          </w:rPrChange>
        </w:rPr>
        <w:t>kê</w:t>
      </w:r>
      <w:proofErr w:type="spellEnd"/>
      <w:r w:rsidRPr="00B41112">
        <w:rPr>
          <w:sz w:val="26"/>
          <w:szCs w:val="26"/>
          <w:rPrChange w:id="6232" w:author="Le Minh Nghia" w:date="2019-10-09T10:56:00Z">
            <w:rPr>
              <w:sz w:val="26"/>
              <w:szCs w:val="26"/>
            </w:rPr>
          </w:rPrChange>
        </w:rPr>
        <w:t xml:space="preserve"> </w:t>
      </w:r>
      <w:proofErr w:type="spellStart"/>
      <w:r w:rsidRPr="00B41112">
        <w:rPr>
          <w:sz w:val="26"/>
          <w:szCs w:val="26"/>
          <w:rPrChange w:id="6233" w:author="Le Minh Nghia" w:date="2019-10-09T10:56:00Z">
            <w:rPr>
              <w:sz w:val="26"/>
              <w:szCs w:val="26"/>
            </w:rPr>
          </w:rPrChange>
        </w:rPr>
        <w:t>và</w:t>
      </w:r>
      <w:proofErr w:type="spellEnd"/>
      <w:r w:rsidRPr="00B41112">
        <w:rPr>
          <w:sz w:val="26"/>
          <w:szCs w:val="26"/>
          <w:rPrChange w:id="6234" w:author="Le Minh Nghia" w:date="2019-10-09T10:56:00Z">
            <w:rPr>
              <w:sz w:val="26"/>
              <w:szCs w:val="26"/>
            </w:rPr>
          </w:rPrChange>
        </w:rPr>
        <w:t xml:space="preserve"> </w:t>
      </w:r>
      <w:proofErr w:type="spellStart"/>
      <w:r w:rsidRPr="00B41112">
        <w:rPr>
          <w:sz w:val="26"/>
          <w:szCs w:val="26"/>
          <w:rPrChange w:id="6235" w:author="Le Minh Nghia" w:date="2019-10-09T10:56:00Z">
            <w:rPr>
              <w:sz w:val="26"/>
              <w:szCs w:val="26"/>
            </w:rPr>
          </w:rPrChange>
        </w:rPr>
        <w:t>nằm</w:t>
      </w:r>
      <w:proofErr w:type="spellEnd"/>
      <w:r w:rsidRPr="00B41112">
        <w:rPr>
          <w:sz w:val="26"/>
          <w:szCs w:val="26"/>
          <w:rPrChange w:id="6236" w:author="Le Minh Nghia" w:date="2019-10-09T10:56:00Z">
            <w:rPr>
              <w:sz w:val="26"/>
              <w:szCs w:val="26"/>
            </w:rPr>
          </w:rPrChange>
        </w:rPr>
        <w:t xml:space="preserve"> </w:t>
      </w:r>
      <w:proofErr w:type="spellStart"/>
      <w:r w:rsidRPr="00B41112">
        <w:rPr>
          <w:sz w:val="26"/>
          <w:szCs w:val="26"/>
          <w:rPrChange w:id="6237" w:author="Le Minh Nghia" w:date="2019-10-09T10:56:00Z">
            <w:rPr>
              <w:sz w:val="26"/>
              <w:szCs w:val="26"/>
            </w:rPr>
          </w:rPrChange>
        </w:rPr>
        <w:t>bắ</w:t>
      </w:r>
      <w:r w:rsidR="00334D9A" w:rsidRPr="00B41112">
        <w:rPr>
          <w:sz w:val="26"/>
          <w:szCs w:val="26"/>
          <w:rPrChange w:id="6238" w:author="Le Minh Nghia" w:date="2019-10-09T10:56:00Z">
            <w:rPr>
              <w:sz w:val="26"/>
              <w:szCs w:val="26"/>
            </w:rPr>
          </w:rPrChange>
        </w:rPr>
        <w:t>t</w:t>
      </w:r>
      <w:proofErr w:type="spellEnd"/>
      <w:r w:rsidR="00334D9A" w:rsidRPr="00B41112">
        <w:rPr>
          <w:sz w:val="26"/>
          <w:szCs w:val="26"/>
          <w:rPrChange w:id="6239" w:author="Le Minh Nghia" w:date="2019-10-09T10:56:00Z">
            <w:rPr>
              <w:sz w:val="26"/>
              <w:szCs w:val="26"/>
            </w:rPr>
          </w:rPrChange>
        </w:rPr>
        <w:t xml:space="preserve"> </w:t>
      </w:r>
      <w:proofErr w:type="spellStart"/>
      <w:r w:rsidRPr="00B41112">
        <w:rPr>
          <w:sz w:val="26"/>
          <w:szCs w:val="26"/>
          <w:rPrChange w:id="6240" w:author="Le Minh Nghia" w:date="2019-10-09T10:56:00Z">
            <w:rPr>
              <w:sz w:val="26"/>
              <w:szCs w:val="26"/>
            </w:rPr>
          </w:rPrChange>
        </w:rPr>
        <w:t>được</w:t>
      </w:r>
      <w:proofErr w:type="spellEnd"/>
      <w:r w:rsidRPr="00B41112">
        <w:rPr>
          <w:sz w:val="26"/>
          <w:szCs w:val="26"/>
          <w:rPrChange w:id="6241" w:author="Le Minh Nghia" w:date="2019-10-09T10:56:00Z">
            <w:rPr>
              <w:sz w:val="26"/>
              <w:szCs w:val="26"/>
            </w:rPr>
          </w:rPrChange>
        </w:rPr>
        <w:t xml:space="preserve"> </w:t>
      </w:r>
      <w:proofErr w:type="spellStart"/>
      <w:r w:rsidRPr="00B41112">
        <w:rPr>
          <w:sz w:val="26"/>
          <w:szCs w:val="26"/>
          <w:rPrChange w:id="6242" w:author="Le Minh Nghia" w:date="2019-10-09T10:56:00Z">
            <w:rPr>
              <w:sz w:val="26"/>
              <w:szCs w:val="26"/>
            </w:rPr>
          </w:rPrChange>
        </w:rPr>
        <w:t>tình</w:t>
      </w:r>
      <w:proofErr w:type="spellEnd"/>
      <w:r w:rsidRPr="00B41112">
        <w:rPr>
          <w:sz w:val="26"/>
          <w:szCs w:val="26"/>
          <w:rPrChange w:id="6243" w:author="Le Minh Nghia" w:date="2019-10-09T10:56:00Z">
            <w:rPr>
              <w:sz w:val="26"/>
              <w:szCs w:val="26"/>
            </w:rPr>
          </w:rPrChange>
        </w:rPr>
        <w:t xml:space="preserve"> </w:t>
      </w:r>
      <w:proofErr w:type="spellStart"/>
      <w:r w:rsidRPr="00B41112">
        <w:rPr>
          <w:sz w:val="26"/>
          <w:szCs w:val="26"/>
          <w:rPrChange w:id="6244" w:author="Le Minh Nghia" w:date="2019-10-09T10:56:00Z">
            <w:rPr>
              <w:sz w:val="26"/>
              <w:szCs w:val="26"/>
            </w:rPr>
          </w:rPrChange>
        </w:rPr>
        <w:t>hình</w:t>
      </w:r>
      <w:proofErr w:type="spellEnd"/>
      <w:r w:rsidRPr="00B41112">
        <w:rPr>
          <w:sz w:val="26"/>
          <w:szCs w:val="26"/>
          <w:rPrChange w:id="6245" w:author="Le Minh Nghia" w:date="2019-10-09T10:56:00Z">
            <w:rPr>
              <w:sz w:val="26"/>
              <w:szCs w:val="26"/>
            </w:rPr>
          </w:rPrChange>
        </w:rPr>
        <w:t xml:space="preserve">, </w:t>
      </w:r>
      <w:proofErr w:type="spellStart"/>
      <w:r w:rsidRPr="00B41112">
        <w:rPr>
          <w:sz w:val="26"/>
          <w:szCs w:val="26"/>
          <w:rPrChange w:id="6246" w:author="Le Minh Nghia" w:date="2019-10-09T10:56:00Z">
            <w:rPr>
              <w:sz w:val="26"/>
              <w:szCs w:val="26"/>
            </w:rPr>
          </w:rPrChange>
        </w:rPr>
        <w:t>tình</w:t>
      </w:r>
      <w:proofErr w:type="spellEnd"/>
      <w:r w:rsidRPr="00B41112">
        <w:rPr>
          <w:sz w:val="26"/>
          <w:szCs w:val="26"/>
          <w:rPrChange w:id="6247" w:author="Le Minh Nghia" w:date="2019-10-09T10:56:00Z">
            <w:rPr>
              <w:sz w:val="26"/>
              <w:szCs w:val="26"/>
            </w:rPr>
          </w:rPrChange>
        </w:rPr>
        <w:t xml:space="preserve"> </w:t>
      </w:r>
      <w:proofErr w:type="spellStart"/>
      <w:r w:rsidRPr="00B41112">
        <w:rPr>
          <w:sz w:val="26"/>
          <w:szCs w:val="26"/>
          <w:rPrChange w:id="6248" w:author="Le Minh Nghia" w:date="2019-10-09T10:56:00Z">
            <w:rPr>
              <w:sz w:val="26"/>
              <w:szCs w:val="26"/>
            </w:rPr>
          </w:rPrChange>
        </w:rPr>
        <w:t>trạng</w:t>
      </w:r>
      <w:proofErr w:type="spellEnd"/>
      <w:r w:rsidRPr="00B41112">
        <w:rPr>
          <w:sz w:val="26"/>
          <w:szCs w:val="26"/>
          <w:rPrChange w:id="6249" w:author="Le Minh Nghia" w:date="2019-10-09T10:56:00Z">
            <w:rPr>
              <w:sz w:val="26"/>
              <w:szCs w:val="26"/>
            </w:rPr>
          </w:rPrChange>
        </w:rPr>
        <w:t xml:space="preserve"> </w:t>
      </w:r>
      <w:proofErr w:type="spellStart"/>
      <w:r w:rsidRPr="00B41112">
        <w:rPr>
          <w:sz w:val="26"/>
          <w:szCs w:val="26"/>
          <w:rPrChange w:id="6250" w:author="Le Minh Nghia" w:date="2019-10-09T10:56:00Z">
            <w:rPr>
              <w:sz w:val="26"/>
              <w:szCs w:val="26"/>
            </w:rPr>
          </w:rPrChange>
        </w:rPr>
        <w:t>việc</w:t>
      </w:r>
      <w:proofErr w:type="spellEnd"/>
      <w:r w:rsidRPr="00B41112">
        <w:rPr>
          <w:sz w:val="26"/>
          <w:szCs w:val="26"/>
          <w:rPrChange w:id="6251" w:author="Le Minh Nghia" w:date="2019-10-09T10:56:00Z">
            <w:rPr>
              <w:sz w:val="26"/>
              <w:szCs w:val="26"/>
            </w:rPr>
          </w:rPrChange>
        </w:rPr>
        <w:t xml:space="preserve"> </w:t>
      </w:r>
      <w:proofErr w:type="spellStart"/>
      <w:r w:rsidRPr="00B41112">
        <w:rPr>
          <w:sz w:val="26"/>
          <w:szCs w:val="26"/>
          <w:rPrChange w:id="6252" w:author="Le Minh Nghia" w:date="2019-10-09T10:56:00Z">
            <w:rPr>
              <w:sz w:val="26"/>
              <w:szCs w:val="26"/>
            </w:rPr>
          </w:rPrChange>
        </w:rPr>
        <w:t>làm</w:t>
      </w:r>
      <w:proofErr w:type="spellEnd"/>
      <w:r w:rsidRPr="00B41112">
        <w:rPr>
          <w:sz w:val="26"/>
          <w:szCs w:val="26"/>
          <w:rPrChange w:id="6253" w:author="Le Minh Nghia" w:date="2019-10-09T10:56:00Z">
            <w:rPr>
              <w:sz w:val="26"/>
              <w:szCs w:val="26"/>
            </w:rPr>
          </w:rPrChange>
        </w:rPr>
        <w:t xml:space="preserve"> </w:t>
      </w:r>
      <w:proofErr w:type="spellStart"/>
      <w:r w:rsidRPr="00B41112">
        <w:rPr>
          <w:sz w:val="26"/>
          <w:szCs w:val="26"/>
          <w:rPrChange w:id="6254" w:author="Le Minh Nghia" w:date="2019-10-09T10:56:00Z">
            <w:rPr>
              <w:sz w:val="26"/>
              <w:szCs w:val="26"/>
            </w:rPr>
          </w:rPrChange>
        </w:rPr>
        <w:t>của</w:t>
      </w:r>
      <w:proofErr w:type="spellEnd"/>
      <w:ins w:id="6255" w:author="Le Minh Nghia" w:date="2019-10-09T10:06:00Z">
        <w:r w:rsidR="00E70C55" w:rsidRPr="00B41112">
          <w:rPr>
            <w:sz w:val="26"/>
            <w:szCs w:val="26"/>
            <w:rPrChange w:id="6256" w:author="Le Minh Nghia" w:date="2019-10-09T10:56:00Z">
              <w:rPr>
                <w:sz w:val="26"/>
                <w:szCs w:val="26"/>
              </w:rPr>
            </w:rPrChange>
          </w:rPr>
          <w:t xml:space="preserve"> </w:t>
        </w:r>
      </w:ins>
      <w:proofErr w:type="spellStart"/>
      <w:r w:rsidRPr="00B41112">
        <w:rPr>
          <w:sz w:val="26"/>
          <w:szCs w:val="26"/>
          <w:rPrChange w:id="6257" w:author="Le Minh Nghia" w:date="2019-10-09T10:56:00Z">
            <w:rPr>
              <w:sz w:val="26"/>
              <w:szCs w:val="26"/>
            </w:rPr>
          </w:rPrChange>
        </w:rPr>
        <w:t>cựu</w:t>
      </w:r>
      <w:proofErr w:type="spellEnd"/>
      <w:r w:rsidRPr="00B41112">
        <w:rPr>
          <w:sz w:val="26"/>
          <w:szCs w:val="26"/>
          <w:rPrChange w:id="6258" w:author="Le Minh Nghia" w:date="2019-10-09T10:56:00Z">
            <w:rPr>
              <w:sz w:val="26"/>
              <w:szCs w:val="26"/>
            </w:rPr>
          </w:rPrChange>
        </w:rPr>
        <w:t xml:space="preserve"> </w:t>
      </w:r>
      <w:proofErr w:type="spellStart"/>
      <w:r w:rsidRPr="00B41112">
        <w:rPr>
          <w:sz w:val="26"/>
          <w:szCs w:val="26"/>
          <w:rPrChange w:id="6259" w:author="Le Minh Nghia" w:date="2019-10-09T10:56:00Z">
            <w:rPr>
              <w:sz w:val="26"/>
              <w:szCs w:val="26"/>
            </w:rPr>
          </w:rPrChange>
        </w:rPr>
        <w:t>sinh</w:t>
      </w:r>
      <w:proofErr w:type="spellEnd"/>
      <w:r w:rsidRPr="00B41112">
        <w:rPr>
          <w:sz w:val="26"/>
          <w:szCs w:val="26"/>
          <w:rPrChange w:id="6260" w:author="Le Minh Nghia" w:date="2019-10-09T10:56:00Z">
            <w:rPr>
              <w:sz w:val="26"/>
              <w:szCs w:val="26"/>
            </w:rPr>
          </w:rPrChange>
        </w:rPr>
        <w:t xml:space="preserve"> </w:t>
      </w:r>
      <w:proofErr w:type="spellStart"/>
      <w:r w:rsidRPr="00B41112">
        <w:rPr>
          <w:sz w:val="26"/>
          <w:szCs w:val="26"/>
          <w:rPrChange w:id="6261" w:author="Le Minh Nghia" w:date="2019-10-09T10:56:00Z">
            <w:rPr>
              <w:sz w:val="26"/>
              <w:szCs w:val="26"/>
            </w:rPr>
          </w:rPrChange>
        </w:rPr>
        <w:t>viên</w:t>
      </w:r>
      <w:proofErr w:type="spellEnd"/>
      <w:r w:rsidRPr="00B41112">
        <w:rPr>
          <w:sz w:val="26"/>
          <w:szCs w:val="26"/>
          <w:rPrChange w:id="6262" w:author="Le Minh Nghia" w:date="2019-10-09T10:56:00Z">
            <w:rPr>
              <w:sz w:val="26"/>
              <w:szCs w:val="26"/>
            </w:rPr>
          </w:rPrChange>
        </w:rPr>
        <w:t xml:space="preserve"> </w:t>
      </w:r>
      <w:proofErr w:type="spellStart"/>
      <w:r w:rsidRPr="00B41112">
        <w:rPr>
          <w:sz w:val="26"/>
          <w:szCs w:val="26"/>
          <w:rPrChange w:id="6263" w:author="Le Minh Nghia" w:date="2019-10-09T10:56:00Z">
            <w:rPr>
              <w:sz w:val="26"/>
              <w:szCs w:val="26"/>
            </w:rPr>
          </w:rPrChange>
        </w:rPr>
        <w:t>sau</w:t>
      </w:r>
      <w:proofErr w:type="spellEnd"/>
      <w:r w:rsidRPr="00B41112">
        <w:rPr>
          <w:sz w:val="26"/>
          <w:szCs w:val="26"/>
          <w:rPrChange w:id="6264" w:author="Le Minh Nghia" w:date="2019-10-09T10:56:00Z">
            <w:rPr>
              <w:sz w:val="26"/>
              <w:szCs w:val="26"/>
            </w:rPr>
          </w:rPrChange>
        </w:rPr>
        <w:t xml:space="preserve"> </w:t>
      </w:r>
      <w:proofErr w:type="spellStart"/>
      <w:r w:rsidRPr="00B41112">
        <w:rPr>
          <w:sz w:val="26"/>
          <w:szCs w:val="26"/>
          <w:rPrChange w:id="6265" w:author="Le Minh Nghia" w:date="2019-10-09T10:56:00Z">
            <w:rPr>
              <w:sz w:val="26"/>
              <w:szCs w:val="26"/>
            </w:rPr>
          </w:rPrChange>
        </w:rPr>
        <w:t>khi</w:t>
      </w:r>
      <w:proofErr w:type="spellEnd"/>
      <w:r w:rsidRPr="00B41112">
        <w:rPr>
          <w:sz w:val="26"/>
          <w:szCs w:val="26"/>
          <w:rPrChange w:id="6266" w:author="Le Minh Nghia" w:date="2019-10-09T10:56:00Z">
            <w:rPr>
              <w:sz w:val="26"/>
              <w:szCs w:val="26"/>
            </w:rPr>
          </w:rPrChange>
        </w:rPr>
        <w:t xml:space="preserve"> ra </w:t>
      </w:r>
      <w:proofErr w:type="spellStart"/>
      <w:r w:rsidRPr="00B41112">
        <w:rPr>
          <w:sz w:val="26"/>
          <w:szCs w:val="26"/>
          <w:rPrChange w:id="6267" w:author="Le Minh Nghia" w:date="2019-10-09T10:56:00Z">
            <w:rPr>
              <w:sz w:val="26"/>
              <w:szCs w:val="26"/>
            </w:rPr>
          </w:rPrChange>
        </w:rPr>
        <w:t>trường</w:t>
      </w:r>
      <w:proofErr w:type="spellEnd"/>
      <w:r w:rsidRPr="00B41112">
        <w:rPr>
          <w:sz w:val="26"/>
          <w:szCs w:val="26"/>
          <w:rPrChange w:id="6268" w:author="Le Minh Nghia" w:date="2019-10-09T10:56:00Z">
            <w:rPr>
              <w:sz w:val="26"/>
              <w:szCs w:val="26"/>
            </w:rPr>
          </w:rPrChange>
        </w:rPr>
        <w:t xml:space="preserve"> </w:t>
      </w:r>
      <w:proofErr w:type="spellStart"/>
      <w:r w:rsidRPr="00B41112">
        <w:rPr>
          <w:sz w:val="26"/>
          <w:szCs w:val="26"/>
          <w:rPrChange w:id="6269" w:author="Le Minh Nghia" w:date="2019-10-09T10:56:00Z">
            <w:rPr>
              <w:sz w:val="26"/>
              <w:szCs w:val="26"/>
            </w:rPr>
          </w:rPrChange>
        </w:rPr>
        <w:t>một</w:t>
      </w:r>
      <w:proofErr w:type="spellEnd"/>
      <w:r w:rsidRPr="00B41112">
        <w:rPr>
          <w:sz w:val="26"/>
          <w:szCs w:val="26"/>
          <w:rPrChange w:id="6270" w:author="Le Minh Nghia" w:date="2019-10-09T10:56:00Z">
            <w:rPr>
              <w:sz w:val="26"/>
              <w:szCs w:val="26"/>
            </w:rPr>
          </w:rPrChange>
        </w:rPr>
        <w:t xml:space="preserve"> </w:t>
      </w:r>
      <w:proofErr w:type="spellStart"/>
      <w:r w:rsidRPr="00B41112">
        <w:rPr>
          <w:sz w:val="26"/>
          <w:szCs w:val="26"/>
          <w:rPrChange w:id="6271" w:author="Le Minh Nghia" w:date="2019-10-09T10:56:00Z">
            <w:rPr>
              <w:sz w:val="26"/>
              <w:szCs w:val="26"/>
            </w:rPr>
          </w:rPrChange>
        </w:rPr>
        <w:t>cách</w:t>
      </w:r>
      <w:proofErr w:type="spellEnd"/>
      <w:r w:rsidRPr="00B41112">
        <w:rPr>
          <w:sz w:val="26"/>
          <w:szCs w:val="26"/>
          <w:rPrChange w:id="6272" w:author="Le Minh Nghia" w:date="2019-10-09T10:56:00Z">
            <w:rPr>
              <w:sz w:val="26"/>
              <w:szCs w:val="26"/>
            </w:rPr>
          </w:rPrChange>
        </w:rPr>
        <w:t xml:space="preserve"> </w:t>
      </w:r>
      <w:proofErr w:type="spellStart"/>
      <w:r w:rsidRPr="00B41112">
        <w:rPr>
          <w:sz w:val="26"/>
          <w:szCs w:val="26"/>
          <w:rPrChange w:id="6273" w:author="Le Minh Nghia" w:date="2019-10-09T10:56:00Z">
            <w:rPr>
              <w:sz w:val="26"/>
              <w:szCs w:val="26"/>
            </w:rPr>
          </w:rPrChange>
        </w:rPr>
        <w:t>dễ</w:t>
      </w:r>
      <w:proofErr w:type="spellEnd"/>
      <w:r w:rsidRPr="00B41112">
        <w:rPr>
          <w:sz w:val="26"/>
          <w:szCs w:val="26"/>
          <w:rPrChange w:id="6274" w:author="Le Minh Nghia" w:date="2019-10-09T10:56:00Z">
            <w:rPr>
              <w:sz w:val="26"/>
              <w:szCs w:val="26"/>
            </w:rPr>
          </w:rPrChange>
        </w:rPr>
        <w:t xml:space="preserve"> </w:t>
      </w:r>
      <w:proofErr w:type="spellStart"/>
      <w:r w:rsidRPr="00B41112">
        <w:rPr>
          <w:sz w:val="26"/>
          <w:szCs w:val="26"/>
          <w:rPrChange w:id="6275" w:author="Le Minh Nghia" w:date="2019-10-09T10:56:00Z">
            <w:rPr>
              <w:sz w:val="26"/>
              <w:szCs w:val="26"/>
            </w:rPr>
          </w:rPrChange>
        </w:rPr>
        <w:t>dàng</w:t>
      </w:r>
      <w:proofErr w:type="spellEnd"/>
      <w:r w:rsidRPr="00B41112">
        <w:rPr>
          <w:sz w:val="26"/>
          <w:szCs w:val="26"/>
          <w:rPrChange w:id="6276" w:author="Le Minh Nghia" w:date="2019-10-09T10:56:00Z">
            <w:rPr>
              <w:sz w:val="26"/>
              <w:szCs w:val="26"/>
            </w:rPr>
          </w:rPrChange>
        </w:rPr>
        <w:t xml:space="preserve"> </w:t>
      </w:r>
      <w:proofErr w:type="spellStart"/>
      <w:r w:rsidRPr="00B41112">
        <w:rPr>
          <w:sz w:val="26"/>
          <w:szCs w:val="26"/>
          <w:rPrChange w:id="6277" w:author="Le Minh Nghia" w:date="2019-10-09T10:56:00Z">
            <w:rPr>
              <w:sz w:val="26"/>
              <w:szCs w:val="26"/>
            </w:rPr>
          </w:rPrChange>
        </w:rPr>
        <w:t>hơn</w:t>
      </w:r>
      <w:proofErr w:type="spellEnd"/>
      <w:r w:rsidRPr="00B41112">
        <w:rPr>
          <w:sz w:val="26"/>
          <w:szCs w:val="26"/>
          <w:rPrChange w:id="6278" w:author="Le Minh Nghia" w:date="2019-10-09T10:56:00Z">
            <w:rPr>
              <w:sz w:val="26"/>
              <w:szCs w:val="26"/>
            </w:rPr>
          </w:rPrChange>
        </w:rPr>
        <w:t xml:space="preserve"> </w:t>
      </w:r>
      <w:proofErr w:type="spellStart"/>
      <w:r w:rsidRPr="00B41112">
        <w:rPr>
          <w:sz w:val="26"/>
          <w:szCs w:val="26"/>
          <w:rPrChange w:id="6279" w:author="Le Minh Nghia" w:date="2019-10-09T10:56:00Z">
            <w:rPr>
              <w:sz w:val="26"/>
              <w:szCs w:val="26"/>
            </w:rPr>
          </w:rPrChange>
        </w:rPr>
        <w:t>và</w:t>
      </w:r>
      <w:proofErr w:type="spellEnd"/>
      <w:r w:rsidRPr="00B41112">
        <w:rPr>
          <w:sz w:val="26"/>
          <w:szCs w:val="26"/>
          <w:rPrChange w:id="6280" w:author="Le Minh Nghia" w:date="2019-10-09T10:56:00Z">
            <w:rPr>
              <w:sz w:val="26"/>
              <w:szCs w:val="26"/>
            </w:rPr>
          </w:rPrChange>
        </w:rPr>
        <w:t xml:space="preserve"> </w:t>
      </w:r>
      <w:proofErr w:type="spellStart"/>
      <w:r w:rsidRPr="00B41112">
        <w:rPr>
          <w:sz w:val="26"/>
          <w:szCs w:val="26"/>
          <w:rPrChange w:id="6281" w:author="Le Minh Nghia" w:date="2019-10-09T10:56:00Z">
            <w:rPr>
              <w:sz w:val="26"/>
              <w:szCs w:val="26"/>
            </w:rPr>
          </w:rPrChange>
        </w:rPr>
        <w:t>chính</w:t>
      </w:r>
      <w:proofErr w:type="spellEnd"/>
      <w:r w:rsidRPr="00B41112">
        <w:rPr>
          <w:sz w:val="26"/>
          <w:szCs w:val="26"/>
          <w:rPrChange w:id="6282" w:author="Le Minh Nghia" w:date="2019-10-09T10:56:00Z">
            <w:rPr>
              <w:sz w:val="26"/>
              <w:szCs w:val="26"/>
            </w:rPr>
          </w:rPrChange>
        </w:rPr>
        <w:t xml:space="preserve"> </w:t>
      </w:r>
      <w:proofErr w:type="spellStart"/>
      <w:r w:rsidRPr="00B41112">
        <w:rPr>
          <w:sz w:val="26"/>
          <w:szCs w:val="26"/>
          <w:rPrChange w:id="6283" w:author="Le Minh Nghia" w:date="2019-10-09T10:56:00Z">
            <w:rPr>
              <w:sz w:val="26"/>
              <w:szCs w:val="26"/>
            </w:rPr>
          </w:rPrChange>
        </w:rPr>
        <w:t>xác</w:t>
      </w:r>
      <w:proofErr w:type="spellEnd"/>
      <w:r w:rsidRPr="00B41112">
        <w:rPr>
          <w:sz w:val="26"/>
          <w:szCs w:val="26"/>
          <w:rPrChange w:id="6284" w:author="Le Minh Nghia" w:date="2019-10-09T10:56:00Z">
            <w:rPr>
              <w:sz w:val="26"/>
              <w:szCs w:val="26"/>
            </w:rPr>
          </w:rPrChange>
        </w:rPr>
        <w:t>.</w:t>
      </w:r>
    </w:p>
    <w:p w:rsidR="003906A3" w:rsidRPr="00B41112" w:rsidRDefault="003906A3" w:rsidP="00A22430">
      <w:pPr>
        <w:pStyle w:val="ListParagraph"/>
        <w:numPr>
          <w:ilvl w:val="0"/>
          <w:numId w:val="11"/>
        </w:numPr>
        <w:spacing w:line="360" w:lineRule="auto"/>
        <w:rPr>
          <w:b/>
          <w:sz w:val="26"/>
          <w:szCs w:val="26"/>
          <w:rPrChange w:id="6285" w:author="Le Minh Nghia" w:date="2019-10-09T10:56:00Z">
            <w:rPr>
              <w:b/>
              <w:sz w:val="28"/>
              <w:szCs w:val="28"/>
            </w:rPr>
          </w:rPrChange>
        </w:rPr>
      </w:pPr>
      <w:proofErr w:type="spellStart"/>
      <w:r w:rsidRPr="00B41112">
        <w:rPr>
          <w:b/>
          <w:sz w:val="26"/>
          <w:szCs w:val="26"/>
          <w:rPrChange w:id="6286" w:author="Le Minh Nghia" w:date="2019-10-09T10:56:00Z">
            <w:rPr>
              <w:b/>
              <w:sz w:val="28"/>
              <w:szCs w:val="28"/>
            </w:rPr>
          </w:rPrChange>
        </w:rPr>
        <w:t>Phạm</w:t>
      </w:r>
      <w:proofErr w:type="spellEnd"/>
      <w:r w:rsidRPr="00B41112">
        <w:rPr>
          <w:b/>
          <w:sz w:val="26"/>
          <w:szCs w:val="26"/>
          <w:rPrChange w:id="6287" w:author="Le Minh Nghia" w:date="2019-10-09T10:56:00Z">
            <w:rPr>
              <w:b/>
              <w:sz w:val="28"/>
              <w:szCs w:val="28"/>
            </w:rPr>
          </w:rPrChange>
        </w:rPr>
        <w:t xml:space="preserve"> vi </w:t>
      </w:r>
      <w:proofErr w:type="spellStart"/>
      <w:r w:rsidRPr="00B41112">
        <w:rPr>
          <w:b/>
          <w:sz w:val="26"/>
          <w:szCs w:val="26"/>
          <w:rPrChange w:id="6288" w:author="Le Minh Nghia" w:date="2019-10-09T10:56:00Z">
            <w:rPr>
              <w:b/>
              <w:sz w:val="28"/>
              <w:szCs w:val="28"/>
            </w:rPr>
          </w:rPrChange>
        </w:rPr>
        <w:t>nghiên</w:t>
      </w:r>
      <w:proofErr w:type="spellEnd"/>
      <w:r w:rsidRPr="00B41112">
        <w:rPr>
          <w:b/>
          <w:sz w:val="26"/>
          <w:szCs w:val="26"/>
          <w:rPrChange w:id="6289" w:author="Le Minh Nghia" w:date="2019-10-09T10:56:00Z">
            <w:rPr>
              <w:b/>
              <w:sz w:val="28"/>
              <w:szCs w:val="28"/>
            </w:rPr>
          </w:rPrChange>
        </w:rPr>
        <w:t xml:space="preserve"> </w:t>
      </w:r>
      <w:proofErr w:type="spellStart"/>
      <w:r w:rsidRPr="00B41112">
        <w:rPr>
          <w:b/>
          <w:sz w:val="26"/>
          <w:szCs w:val="26"/>
          <w:rPrChange w:id="6290" w:author="Le Minh Nghia" w:date="2019-10-09T10:56:00Z">
            <w:rPr>
              <w:b/>
              <w:sz w:val="28"/>
              <w:szCs w:val="28"/>
            </w:rPr>
          </w:rPrChange>
        </w:rPr>
        <w:t>cứu</w:t>
      </w:r>
      <w:proofErr w:type="spellEnd"/>
    </w:p>
    <w:p w:rsidR="008551E6" w:rsidRPr="00B41112" w:rsidRDefault="008551E6" w:rsidP="00A22430">
      <w:pPr>
        <w:pStyle w:val="ListParagraph"/>
        <w:spacing w:line="360" w:lineRule="auto"/>
        <w:ind w:left="1080"/>
        <w:rPr>
          <w:sz w:val="26"/>
          <w:szCs w:val="26"/>
          <w:rPrChange w:id="6291" w:author="Le Minh Nghia" w:date="2019-10-09T10:56:00Z">
            <w:rPr>
              <w:sz w:val="26"/>
              <w:szCs w:val="26"/>
            </w:rPr>
          </w:rPrChange>
        </w:rPr>
      </w:pPr>
      <w:proofErr w:type="spellStart"/>
      <w:r w:rsidRPr="00B41112">
        <w:rPr>
          <w:sz w:val="26"/>
          <w:szCs w:val="26"/>
          <w:rPrChange w:id="6292" w:author="Le Minh Nghia" w:date="2019-10-09T10:56:00Z">
            <w:rPr>
              <w:sz w:val="26"/>
              <w:szCs w:val="26"/>
            </w:rPr>
          </w:rPrChange>
        </w:rPr>
        <w:t>Nội</w:t>
      </w:r>
      <w:proofErr w:type="spellEnd"/>
      <w:r w:rsidRPr="00B41112">
        <w:rPr>
          <w:sz w:val="26"/>
          <w:szCs w:val="26"/>
          <w:rPrChange w:id="6293" w:author="Le Minh Nghia" w:date="2019-10-09T10:56:00Z">
            <w:rPr>
              <w:sz w:val="26"/>
              <w:szCs w:val="26"/>
            </w:rPr>
          </w:rPrChange>
        </w:rPr>
        <w:t xml:space="preserve"> dung </w:t>
      </w:r>
      <w:proofErr w:type="spellStart"/>
      <w:r w:rsidRPr="00B41112">
        <w:rPr>
          <w:sz w:val="26"/>
          <w:szCs w:val="26"/>
          <w:rPrChange w:id="6294" w:author="Le Minh Nghia" w:date="2019-10-09T10:56:00Z">
            <w:rPr>
              <w:sz w:val="26"/>
              <w:szCs w:val="26"/>
            </w:rPr>
          </w:rPrChange>
        </w:rPr>
        <w:t>nghiên</w:t>
      </w:r>
      <w:proofErr w:type="spellEnd"/>
      <w:r w:rsidRPr="00B41112">
        <w:rPr>
          <w:sz w:val="26"/>
          <w:szCs w:val="26"/>
          <w:rPrChange w:id="6295" w:author="Le Minh Nghia" w:date="2019-10-09T10:56:00Z">
            <w:rPr>
              <w:sz w:val="26"/>
              <w:szCs w:val="26"/>
            </w:rPr>
          </w:rPrChange>
        </w:rPr>
        <w:t xml:space="preserve"> </w:t>
      </w:r>
      <w:proofErr w:type="spellStart"/>
      <w:r w:rsidRPr="00B41112">
        <w:rPr>
          <w:sz w:val="26"/>
          <w:szCs w:val="26"/>
          <w:rPrChange w:id="6296" w:author="Le Minh Nghia" w:date="2019-10-09T10:56:00Z">
            <w:rPr>
              <w:sz w:val="26"/>
              <w:szCs w:val="26"/>
            </w:rPr>
          </w:rPrChange>
        </w:rPr>
        <w:t>cứu</w:t>
      </w:r>
      <w:proofErr w:type="spellEnd"/>
      <w:r w:rsidRPr="00B41112">
        <w:rPr>
          <w:sz w:val="26"/>
          <w:szCs w:val="26"/>
          <w:rPrChange w:id="6297" w:author="Le Minh Nghia" w:date="2019-10-09T10:56:00Z">
            <w:rPr>
              <w:sz w:val="26"/>
              <w:szCs w:val="26"/>
            </w:rPr>
          </w:rPrChange>
        </w:rPr>
        <w:t>:</w:t>
      </w:r>
    </w:p>
    <w:p w:rsidR="008551E6" w:rsidRPr="00B41112" w:rsidRDefault="008551E6" w:rsidP="00A22430">
      <w:pPr>
        <w:pStyle w:val="ListParagraph"/>
        <w:spacing w:line="360" w:lineRule="auto"/>
        <w:ind w:left="1080"/>
        <w:rPr>
          <w:sz w:val="26"/>
          <w:szCs w:val="26"/>
          <w:rPrChange w:id="6298" w:author="Le Minh Nghia" w:date="2019-10-09T10:56:00Z">
            <w:rPr>
              <w:sz w:val="26"/>
              <w:szCs w:val="26"/>
            </w:rPr>
          </w:rPrChange>
        </w:rPr>
      </w:pPr>
      <w:r w:rsidRPr="00B41112">
        <w:rPr>
          <w:sz w:val="26"/>
          <w:szCs w:val="26"/>
          <w:rPrChange w:id="6299" w:author="Le Minh Nghia" w:date="2019-10-09T10:56:00Z">
            <w:rPr>
              <w:sz w:val="26"/>
              <w:szCs w:val="26"/>
            </w:rPr>
          </w:rPrChange>
        </w:rPr>
        <w:t xml:space="preserve">+ </w:t>
      </w:r>
      <w:proofErr w:type="spellStart"/>
      <w:r w:rsidRPr="00B41112">
        <w:rPr>
          <w:sz w:val="26"/>
          <w:szCs w:val="26"/>
          <w:rPrChange w:id="6300" w:author="Le Minh Nghia" w:date="2019-10-09T10:56:00Z">
            <w:rPr>
              <w:sz w:val="26"/>
              <w:szCs w:val="26"/>
            </w:rPr>
          </w:rPrChange>
        </w:rPr>
        <w:t>Nghiên</w:t>
      </w:r>
      <w:proofErr w:type="spellEnd"/>
      <w:r w:rsidRPr="00B41112">
        <w:rPr>
          <w:sz w:val="26"/>
          <w:szCs w:val="26"/>
          <w:rPrChange w:id="6301" w:author="Le Minh Nghia" w:date="2019-10-09T10:56:00Z">
            <w:rPr>
              <w:sz w:val="26"/>
              <w:szCs w:val="26"/>
            </w:rPr>
          </w:rPrChange>
        </w:rPr>
        <w:t xml:space="preserve"> </w:t>
      </w:r>
      <w:proofErr w:type="spellStart"/>
      <w:r w:rsidRPr="00B41112">
        <w:rPr>
          <w:sz w:val="26"/>
          <w:szCs w:val="26"/>
          <w:rPrChange w:id="6302" w:author="Le Minh Nghia" w:date="2019-10-09T10:56:00Z">
            <w:rPr>
              <w:sz w:val="26"/>
              <w:szCs w:val="26"/>
            </w:rPr>
          </w:rPrChange>
        </w:rPr>
        <w:t>cứu</w:t>
      </w:r>
      <w:proofErr w:type="spellEnd"/>
      <w:r w:rsidRPr="00B41112">
        <w:rPr>
          <w:sz w:val="26"/>
          <w:szCs w:val="26"/>
          <w:rPrChange w:id="6303" w:author="Le Minh Nghia" w:date="2019-10-09T10:56:00Z">
            <w:rPr>
              <w:sz w:val="26"/>
              <w:szCs w:val="26"/>
            </w:rPr>
          </w:rPrChange>
        </w:rPr>
        <w:t xml:space="preserve"> </w:t>
      </w:r>
      <w:proofErr w:type="spellStart"/>
      <w:r w:rsidRPr="00B41112">
        <w:rPr>
          <w:sz w:val="26"/>
          <w:szCs w:val="26"/>
          <w:rPrChange w:id="6304" w:author="Le Minh Nghia" w:date="2019-10-09T10:56:00Z">
            <w:rPr>
              <w:sz w:val="26"/>
              <w:szCs w:val="26"/>
            </w:rPr>
          </w:rPrChange>
        </w:rPr>
        <w:t>việc</w:t>
      </w:r>
      <w:proofErr w:type="spellEnd"/>
      <w:r w:rsidRPr="00B41112">
        <w:rPr>
          <w:sz w:val="26"/>
          <w:szCs w:val="26"/>
          <w:rPrChange w:id="6305" w:author="Le Minh Nghia" w:date="2019-10-09T10:56:00Z">
            <w:rPr>
              <w:sz w:val="26"/>
              <w:szCs w:val="26"/>
            </w:rPr>
          </w:rPrChange>
        </w:rPr>
        <w:t xml:space="preserve"> </w:t>
      </w:r>
      <w:proofErr w:type="spellStart"/>
      <w:r w:rsidRPr="00B41112">
        <w:rPr>
          <w:sz w:val="26"/>
          <w:szCs w:val="26"/>
          <w:rPrChange w:id="6306" w:author="Le Minh Nghia" w:date="2019-10-09T10:56:00Z">
            <w:rPr>
              <w:sz w:val="26"/>
              <w:szCs w:val="26"/>
            </w:rPr>
          </w:rPrChange>
        </w:rPr>
        <w:t>quản</w:t>
      </w:r>
      <w:proofErr w:type="spellEnd"/>
      <w:r w:rsidRPr="00B41112">
        <w:rPr>
          <w:sz w:val="26"/>
          <w:szCs w:val="26"/>
          <w:rPrChange w:id="6307" w:author="Le Minh Nghia" w:date="2019-10-09T10:56:00Z">
            <w:rPr>
              <w:sz w:val="26"/>
              <w:szCs w:val="26"/>
            </w:rPr>
          </w:rPrChange>
        </w:rPr>
        <w:t xml:space="preserve"> </w:t>
      </w:r>
      <w:proofErr w:type="spellStart"/>
      <w:r w:rsidRPr="00B41112">
        <w:rPr>
          <w:sz w:val="26"/>
          <w:szCs w:val="26"/>
          <w:rPrChange w:id="6308" w:author="Le Minh Nghia" w:date="2019-10-09T10:56:00Z">
            <w:rPr>
              <w:sz w:val="26"/>
              <w:szCs w:val="26"/>
            </w:rPr>
          </w:rPrChange>
        </w:rPr>
        <w:t>lý</w:t>
      </w:r>
      <w:proofErr w:type="spellEnd"/>
      <w:r w:rsidRPr="00B41112">
        <w:rPr>
          <w:sz w:val="26"/>
          <w:szCs w:val="26"/>
          <w:rPrChange w:id="6309" w:author="Le Minh Nghia" w:date="2019-10-09T10:56:00Z">
            <w:rPr>
              <w:sz w:val="26"/>
              <w:szCs w:val="26"/>
            </w:rPr>
          </w:rPrChange>
        </w:rPr>
        <w:t xml:space="preserve"> </w:t>
      </w:r>
      <w:proofErr w:type="spellStart"/>
      <w:r w:rsidRPr="00B41112">
        <w:rPr>
          <w:sz w:val="26"/>
          <w:szCs w:val="26"/>
          <w:rPrChange w:id="6310" w:author="Le Minh Nghia" w:date="2019-10-09T10:56:00Z">
            <w:rPr>
              <w:sz w:val="26"/>
              <w:szCs w:val="26"/>
            </w:rPr>
          </w:rPrChange>
        </w:rPr>
        <w:t>thông</w:t>
      </w:r>
      <w:proofErr w:type="spellEnd"/>
      <w:r w:rsidRPr="00B41112">
        <w:rPr>
          <w:sz w:val="26"/>
          <w:szCs w:val="26"/>
          <w:rPrChange w:id="6311" w:author="Le Minh Nghia" w:date="2019-10-09T10:56:00Z">
            <w:rPr>
              <w:sz w:val="26"/>
              <w:szCs w:val="26"/>
            </w:rPr>
          </w:rPrChange>
        </w:rPr>
        <w:t xml:space="preserve"> tin </w:t>
      </w:r>
      <w:proofErr w:type="spellStart"/>
      <w:r w:rsidRPr="00B41112">
        <w:rPr>
          <w:sz w:val="26"/>
          <w:szCs w:val="26"/>
          <w:rPrChange w:id="6312" w:author="Le Minh Nghia" w:date="2019-10-09T10:56:00Z">
            <w:rPr>
              <w:sz w:val="26"/>
              <w:szCs w:val="26"/>
            </w:rPr>
          </w:rPrChange>
        </w:rPr>
        <w:t>của</w:t>
      </w:r>
      <w:proofErr w:type="spellEnd"/>
      <w:r w:rsidRPr="00B41112">
        <w:rPr>
          <w:sz w:val="26"/>
          <w:szCs w:val="26"/>
          <w:rPrChange w:id="6313" w:author="Le Minh Nghia" w:date="2019-10-09T10:56:00Z">
            <w:rPr>
              <w:sz w:val="26"/>
              <w:szCs w:val="26"/>
            </w:rPr>
          </w:rPrChange>
        </w:rPr>
        <w:t xml:space="preserve"> </w:t>
      </w:r>
      <w:proofErr w:type="spellStart"/>
      <w:r w:rsidRPr="00B41112">
        <w:rPr>
          <w:sz w:val="26"/>
          <w:szCs w:val="26"/>
          <w:rPrChange w:id="6314" w:author="Le Minh Nghia" w:date="2019-10-09T10:56:00Z">
            <w:rPr>
              <w:sz w:val="26"/>
              <w:szCs w:val="26"/>
            </w:rPr>
          </w:rPrChange>
        </w:rPr>
        <w:t>cựu</w:t>
      </w:r>
      <w:proofErr w:type="spellEnd"/>
      <w:r w:rsidRPr="00B41112">
        <w:rPr>
          <w:sz w:val="26"/>
          <w:szCs w:val="26"/>
          <w:rPrChange w:id="6315" w:author="Le Minh Nghia" w:date="2019-10-09T10:56:00Z">
            <w:rPr>
              <w:sz w:val="26"/>
              <w:szCs w:val="26"/>
            </w:rPr>
          </w:rPrChange>
        </w:rPr>
        <w:t xml:space="preserve"> </w:t>
      </w:r>
      <w:proofErr w:type="spellStart"/>
      <w:r w:rsidRPr="00B41112">
        <w:rPr>
          <w:sz w:val="26"/>
          <w:szCs w:val="26"/>
          <w:rPrChange w:id="6316" w:author="Le Minh Nghia" w:date="2019-10-09T10:56:00Z">
            <w:rPr>
              <w:sz w:val="26"/>
              <w:szCs w:val="26"/>
            </w:rPr>
          </w:rPrChange>
        </w:rPr>
        <w:t>sinh</w:t>
      </w:r>
      <w:proofErr w:type="spellEnd"/>
      <w:r w:rsidRPr="00B41112">
        <w:rPr>
          <w:sz w:val="26"/>
          <w:szCs w:val="26"/>
          <w:rPrChange w:id="6317" w:author="Le Minh Nghia" w:date="2019-10-09T10:56:00Z">
            <w:rPr>
              <w:sz w:val="26"/>
              <w:szCs w:val="26"/>
            </w:rPr>
          </w:rPrChange>
        </w:rPr>
        <w:t xml:space="preserve"> </w:t>
      </w:r>
      <w:proofErr w:type="spellStart"/>
      <w:r w:rsidRPr="00B41112">
        <w:rPr>
          <w:sz w:val="26"/>
          <w:szCs w:val="26"/>
          <w:rPrChange w:id="6318" w:author="Le Minh Nghia" w:date="2019-10-09T10:56:00Z">
            <w:rPr>
              <w:sz w:val="26"/>
              <w:szCs w:val="26"/>
            </w:rPr>
          </w:rPrChange>
        </w:rPr>
        <w:t>viên</w:t>
      </w:r>
      <w:proofErr w:type="spellEnd"/>
      <w:r w:rsidRPr="00B41112">
        <w:rPr>
          <w:sz w:val="26"/>
          <w:szCs w:val="26"/>
          <w:rPrChange w:id="6319" w:author="Le Minh Nghia" w:date="2019-10-09T10:56:00Z">
            <w:rPr>
              <w:sz w:val="26"/>
              <w:szCs w:val="26"/>
            </w:rPr>
          </w:rPrChange>
        </w:rPr>
        <w:t xml:space="preserve"> </w:t>
      </w:r>
      <w:proofErr w:type="spellStart"/>
      <w:r w:rsidRPr="00B41112">
        <w:rPr>
          <w:sz w:val="26"/>
          <w:szCs w:val="26"/>
          <w:rPrChange w:id="6320" w:author="Le Minh Nghia" w:date="2019-10-09T10:56:00Z">
            <w:rPr>
              <w:sz w:val="26"/>
              <w:szCs w:val="26"/>
            </w:rPr>
          </w:rPrChange>
        </w:rPr>
        <w:t>trên</w:t>
      </w:r>
      <w:proofErr w:type="spellEnd"/>
      <w:r w:rsidRPr="00B41112">
        <w:rPr>
          <w:sz w:val="26"/>
          <w:szCs w:val="26"/>
          <w:rPrChange w:id="6321" w:author="Le Minh Nghia" w:date="2019-10-09T10:56:00Z">
            <w:rPr>
              <w:sz w:val="26"/>
              <w:szCs w:val="26"/>
            </w:rPr>
          </w:rPrChange>
        </w:rPr>
        <w:t xml:space="preserve"> </w:t>
      </w:r>
      <w:proofErr w:type="spellStart"/>
      <w:r w:rsidRPr="00B41112">
        <w:rPr>
          <w:sz w:val="26"/>
          <w:szCs w:val="26"/>
          <w:rPrChange w:id="6322" w:author="Le Minh Nghia" w:date="2019-10-09T10:56:00Z">
            <w:rPr>
              <w:sz w:val="26"/>
              <w:szCs w:val="26"/>
            </w:rPr>
          </w:rPrChange>
        </w:rPr>
        <w:t>trang</w:t>
      </w:r>
      <w:proofErr w:type="spellEnd"/>
      <w:r w:rsidRPr="00B41112">
        <w:rPr>
          <w:sz w:val="26"/>
          <w:szCs w:val="26"/>
          <w:rPrChange w:id="6323" w:author="Le Minh Nghia" w:date="2019-10-09T10:56:00Z">
            <w:rPr>
              <w:sz w:val="26"/>
              <w:szCs w:val="26"/>
            </w:rPr>
          </w:rPrChange>
        </w:rPr>
        <w:t xml:space="preserve"> web </w:t>
      </w:r>
      <w:proofErr w:type="spellStart"/>
      <w:r w:rsidRPr="00B41112">
        <w:rPr>
          <w:sz w:val="26"/>
          <w:szCs w:val="26"/>
          <w:rPrChange w:id="6324" w:author="Le Minh Nghia" w:date="2019-10-09T10:56:00Z">
            <w:rPr>
              <w:sz w:val="26"/>
              <w:szCs w:val="26"/>
            </w:rPr>
          </w:rPrChange>
        </w:rPr>
        <w:t>của</w:t>
      </w:r>
      <w:proofErr w:type="spellEnd"/>
      <w:r w:rsidRPr="00B41112">
        <w:rPr>
          <w:sz w:val="26"/>
          <w:szCs w:val="26"/>
          <w:rPrChange w:id="6325" w:author="Le Minh Nghia" w:date="2019-10-09T10:56:00Z">
            <w:rPr>
              <w:sz w:val="26"/>
              <w:szCs w:val="26"/>
            </w:rPr>
          </w:rPrChange>
        </w:rPr>
        <w:t xml:space="preserve"> khoa </w:t>
      </w:r>
      <w:del w:id="6326" w:author="Le Minh Nghia" w:date="2019-10-09T10:03:00Z">
        <w:r w:rsidRPr="00B41112" w:rsidDel="00E70C55">
          <w:rPr>
            <w:sz w:val="26"/>
            <w:szCs w:val="26"/>
            <w:rPrChange w:id="6327" w:author="Le Minh Nghia" w:date="2019-10-09T10:56:00Z">
              <w:rPr>
                <w:sz w:val="26"/>
                <w:szCs w:val="26"/>
              </w:rPr>
            </w:rPrChange>
          </w:rPr>
          <w:delText>Công nghệ thông tin và truyền thông</w:delText>
        </w:r>
      </w:del>
      <w:proofErr w:type="spellStart"/>
      <w:ins w:id="6328" w:author="Le Minh Nghia" w:date="2019-10-09T10:03:00Z">
        <w:r w:rsidR="00E70C55" w:rsidRPr="00B41112">
          <w:rPr>
            <w:sz w:val="26"/>
            <w:szCs w:val="26"/>
            <w:rPrChange w:id="6329" w:author="Le Minh Nghia" w:date="2019-10-09T10:56:00Z">
              <w:rPr>
                <w:sz w:val="26"/>
                <w:szCs w:val="26"/>
              </w:rPr>
            </w:rPrChange>
          </w:rPr>
          <w:t>Công</w:t>
        </w:r>
        <w:proofErr w:type="spellEnd"/>
        <w:r w:rsidR="00E70C55" w:rsidRPr="00B41112">
          <w:rPr>
            <w:sz w:val="26"/>
            <w:szCs w:val="26"/>
            <w:rPrChange w:id="6330" w:author="Le Minh Nghia" w:date="2019-10-09T10:56:00Z">
              <w:rPr>
                <w:sz w:val="26"/>
                <w:szCs w:val="26"/>
              </w:rPr>
            </w:rPrChange>
          </w:rPr>
          <w:t xml:space="preserve"> </w:t>
        </w:r>
        <w:proofErr w:type="spellStart"/>
        <w:r w:rsidR="00E70C55" w:rsidRPr="00B41112">
          <w:rPr>
            <w:sz w:val="26"/>
            <w:szCs w:val="26"/>
            <w:rPrChange w:id="6331" w:author="Le Minh Nghia" w:date="2019-10-09T10:56:00Z">
              <w:rPr>
                <w:sz w:val="26"/>
                <w:szCs w:val="26"/>
              </w:rPr>
            </w:rPrChange>
          </w:rPr>
          <w:t>nghệ</w:t>
        </w:r>
        <w:proofErr w:type="spellEnd"/>
        <w:r w:rsidR="00E70C55" w:rsidRPr="00B41112">
          <w:rPr>
            <w:sz w:val="26"/>
            <w:szCs w:val="26"/>
            <w:rPrChange w:id="6332" w:author="Le Minh Nghia" w:date="2019-10-09T10:56:00Z">
              <w:rPr>
                <w:sz w:val="26"/>
                <w:szCs w:val="26"/>
              </w:rPr>
            </w:rPrChange>
          </w:rPr>
          <w:t xml:space="preserve"> </w:t>
        </w:r>
        <w:proofErr w:type="spellStart"/>
        <w:r w:rsidR="00E70C55" w:rsidRPr="00B41112">
          <w:rPr>
            <w:sz w:val="26"/>
            <w:szCs w:val="26"/>
            <w:rPrChange w:id="6333" w:author="Le Minh Nghia" w:date="2019-10-09T10:56:00Z">
              <w:rPr>
                <w:sz w:val="26"/>
                <w:szCs w:val="26"/>
              </w:rPr>
            </w:rPrChange>
          </w:rPr>
          <w:t>Thông</w:t>
        </w:r>
        <w:proofErr w:type="spellEnd"/>
        <w:r w:rsidR="00E70C55" w:rsidRPr="00B41112">
          <w:rPr>
            <w:sz w:val="26"/>
            <w:szCs w:val="26"/>
            <w:rPrChange w:id="6334" w:author="Le Minh Nghia" w:date="2019-10-09T10:56:00Z">
              <w:rPr>
                <w:sz w:val="26"/>
                <w:szCs w:val="26"/>
              </w:rPr>
            </w:rPrChange>
          </w:rPr>
          <w:t xml:space="preserve"> tin </w:t>
        </w:r>
        <w:proofErr w:type="spellStart"/>
        <w:r w:rsidR="00E70C55" w:rsidRPr="00B41112">
          <w:rPr>
            <w:sz w:val="26"/>
            <w:szCs w:val="26"/>
            <w:rPrChange w:id="6335" w:author="Le Minh Nghia" w:date="2019-10-09T10:56:00Z">
              <w:rPr>
                <w:sz w:val="26"/>
                <w:szCs w:val="26"/>
              </w:rPr>
            </w:rPrChange>
          </w:rPr>
          <w:t>và</w:t>
        </w:r>
        <w:proofErr w:type="spellEnd"/>
        <w:r w:rsidR="00E70C55" w:rsidRPr="00B41112">
          <w:rPr>
            <w:sz w:val="26"/>
            <w:szCs w:val="26"/>
            <w:rPrChange w:id="6336" w:author="Le Minh Nghia" w:date="2019-10-09T10:56:00Z">
              <w:rPr>
                <w:sz w:val="26"/>
                <w:szCs w:val="26"/>
              </w:rPr>
            </w:rPrChange>
          </w:rPr>
          <w:t xml:space="preserve"> </w:t>
        </w:r>
        <w:proofErr w:type="spellStart"/>
        <w:r w:rsidR="00E70C55" w:rsidRPr="00B41112">
          <w:rPr>
            <w:sz w:val="26"/>
            <w:szCs w:val="26"/>
            <w:rPrChange w:id="6337" w:author="Le Minh Nghia" w:date="2019-10-09T10:56:00Z">
              <w:rPr>
                <w:sz w:val="26"/>
                <w:szCs w:val="26"/>
              </w:rPr>
            </w:rPrChange>
          </w:rPr>
          <w:t>Truyền</w:t>
        </w:r>
        <w:proofErr w:type="spellEnd"/>
        <w:r w:rsidR="00E70C55" w:rsidRPr="00B41112">
          <w:rPr>
            <w:sz w:val="26"/>
            <w:szCs w:val="26"/>
            <w:rPrChange w:id="6338" w:author="Le Minh Nghia" w:date="2019-10-09T10:56:00Z">
              <w:rPr>
                <w:sz w:val="26"/>
                <w:szCs w:val="26"/>
              </w:rPr>
            </w:rPrChange>
          </w:rPr>
          <w:t xml:space="preserve"> </w:t>
        </w:r>
        <w:proofErr w:type="spellStart"/>
        <w:r w:rsidR="00E70C55" w:rsidRPr="00B41112">
          <w:rPr>
            <w:sz w:val="26"/>
            <w:szCs w:val="26"/>
            <w:rPrChange w:id="6339" w:author="Le Minh Nghia" w:date="2019-10-09T10:56:00Z">
              <w:rPr>
                <w:sz w:val="26"/>
                <w:szCs w:val="26"/>
              </w:rPr>
            </w:rPrChange>
          </w:rPr>
          <w:t>thông</w:t>
        </w:r>
      </w:ins>
      <w:proofErr w:type="spellEnd"/>
      <w:r w:rsidRPr="00B41112">
        <w:rPr>
          <w:sz w:val="26"/>
          <w:szCs w:val="26"/>
          <w:rPrChange w:id="6340" w:author="Le Minh Nghia" w:date="2019-10-09T10:56:00Z">
            <w:rPr>
              <w:sz w:val="26"/>
              <w:szCs w:val="26"/>
            </w:rPr>
          </w:rPrChange>
        </w:rPr>
        <w:t xml:space="preserve"> </w:t>
      </w:r>
      <w:proofErr w:type="spellStart"/>
      <w:r w:rsidRPr="00B41112">
        <w:rPr>
          <w:sz w:val="26"/>
          <w:szCs w:val="26"/>
          <w:rPrChange w:id="6341" w:author="Le Minh Nghia" w:date="2019-10-09T10:56:00Z">
            <w:rPr>
              <w:sz w:val="26"/>
              <w:szCs w:val="26"/>
            </w:rPr>
          </w:rPrChange>
        </w:rPr>
        <w:t>Đại</w:t>
      </w:r>
      <w:proofErr w:type="spellEnd"/>
      <w:r w:rsidRPr="00B41112">
        <w:rPr>
          <w:sz w:val="26"/>
          <w:szCs w:val="26"/>
          <w:rPrChange w:id="6342" w:author="Le Minh Nghia" w:date="2019-10-09T10:56:00Z">
            <w:rPr>
              <w:sz w:val="26"/>
              <w:szCs w:val="26"/>
            </w:rPr>
          </w:rPrChange>
        </w:rPr>
        <w:t xml:space="preserve"> </w:t>
      </w:r>
      <w:proofErr w:type="spellStart"/>
      <w:r w:rsidRPr="00B41112">
        <w:rPr>
          <w:sz w:val="26"/>
          <w:szCs w:val="26"/>
          <w:rPrChange w:id="6343" w:author="Le Minh Nghia" w:date="2019-10-09T10:56:00Z">
            <w:rPr>
              <w:sz w:val="26"/>
              <w:szCs w:val="26"/>
            </w:rPr>
          </w:rPrChange>
        </w:rPr>
        <w:t>học</w:t>
      </w:r>
      <w:proofErr w:type="spellEnd"/>
      <w:r w:rsidRPr="00B41112">
        <w:rPr>
          <w:sz w:val="26"/>
          <w:szCs w:val="26"/>
          <w:rPrChange w:id="6344" w:author="Le Minh Nghia" w:date="2019-10-09T10:56:00Z">
            <w:rPr>
              <w:sz w:val="26"/>
              <w:szCs w:val="26"/>
            </w:rPr>
          </w:rPrChange>
        </w:rPr>
        <w:t xml:space="preserve"> </w:t>
      </w:r>
      <w:proofErr w:type="spellStart"/>
      <w:r w:rsidRPr="00B41112">
        <w:rPr>
          <w:sz w:val="26"/>
          <w:szCs w:val="26"/>
          <w:rPrChange w:id="6345" w:author="Le Minh Nghia" w:date="2019-10-09T10:56:00Z">
            <w:rPr>
              <w:sz w:val="26"/>
              <w:szCs w:val="26"/>
            </w:rPr>
          </w:rPrChange>
        </w:rPr>
        <w:t>Cần</w:t>
      </w:r>
      <w:proofErr w:type="spellEnd"/>
      <w:r w:rsidRPr="00B41112">
        <w:rPr>
          <w:sz w:val="26"/>
          <w:szCs w:val="26"/>
          <w:rPrChange w:id="6346" w:author="Le Minh Nghia" w:date="2019-10-09T10:56:00Z">
            <w:rPr>
              <w:sz w:val="26"/>
              <w:szCs w:val="26"/>
            </w:rPr>
          </w:rPrChange>
        </w:rPr>
        <w:t xml:space="preserve"> </w:t>
      </w:r>
      <w:proofErr w:type="spellStart"/>
      <w:r w:rsidRPr="00B41112">
        <w:rPr>
          <w:sz w:val="26"/>
          <w:szCs w:val="26"/>
          <w:rPrChange w:id="6347" w:author="Le Minh Nghia" w:date="2019-10-09T10:56:00Z">
            <w:rPr>
              <w:sz w:val="26"/>
              <w:szCs w:val="26"/>
            </w:rPr>
          </w:rPrChange>
        </w:rPr>
        <w:t>Thơ</w:t>
      </w:r>
      <w:proofErr w:type="spellEnd"/>
      <w:r w:rsidRPr="00B41112">
        <w:rPr>
          <w:sz w:val="26"/>
          <w:szCs w:val="26"/>
          <w:rPrChange w:id="6348" w:author="Le Minh Nghia" w:date="2019-10-09T10:56:00Z">
            <w:rPr>
              <w:sz w:val="26"/>
              <w:szCs w:val="26"/>
            </w:rPr>
          </w:rPrChange>
        </w:rPr>
        <w:t>.</w:t>
      </w:r>
    </w:p>
    <w:p w:rsidR="008551E6" w:rsidRPr="00B41112" w:rsidRDefault="008551E6" w:rsidP="00A22430">
      <w:pPr>
        <w:pStyle w:val="ListParagraph"/>
        <w:spacing w:line="360" w:lineRule="auto"/>
        <w:ind w:left="1080"/>
        <w:rPr>
          <w:sz w:val="26"/>
          <w:szCs w:val="26"/>
          <w:rPrChange w:id="6349" w:author="Le Minh Nghia" w:date="2019-10-09T10:56:00Z">
            <w:rPr>
              <w:sz w:val="26"/>
              <w:szCs w:val="26"/>
            </w:rPr>
          </w:rPrChange>
        </w:rPr>
      </w:pPr>
      <w:r w:rsidRPr="00B41112">
        <w:rPr>
          <w:sz w:val="26"/>
          <w:szCs w:val="26"/>
          <w:rPrChange w:id="6350" w:author="Le Minh Nghia" w:date="2019-10-09T10:56:00Z">
            <w:rPr>
              <w:sz w:val="26"/>
              <w:szCs w:val="26"/>
            </w:rPr>
          </w:rPrChange>
        </w:rPr>
        <w:t xml:space="preserve">+ </w:t>
      </w:r>
      <w:proofErr w:type="spellStart"/>
      <w:r w:rsidRPr="00B41112">
        <w:rPr>
          <w:sz w:val="26"/>
          <w:szCs w:val="26"/>
          <w:rPrChange w:id="6351" w:author="Le Minh Nghia" w:date="2019-10-09T10:56:00Z">
            <w:rPr>
              <w:sz w:val="26"/>
              <w:szCs w:val="26"/>
            </w:rPr>
          </w:rPrChange>
        </w:rPr>
        <w:t>Nghiên</w:t>
      </w:r>
      <w:proofErr w:type="spellEnd"/>
      <w:r w:rsidRPr="00B41112">
        <w:rPr>
          <w:sz w:val="26"/>
          <w:szCs w:val="26"/>
          <w:rPrChange w:id="6352" w:author="Le Minh Nghia" w:date="2019-10-09T10:56:00Z">
            <w:rPr>
              <w:sz w:val="26"/>
              <w:szCs w:val="26"/>
            </w:rPr>
          </w:rPrChange>
        </w:rPr>
        <w:t xml:space="preserve"> </w:t>
      </w:r>
      <w:proofErr w:type="spellStart"/>
      <w:r w:rsidRPr="00B41112">
        <w:rPr>
          <w:sz w:val="26"/>
          <w:szCs w:val="26"/>
          <w:rPrChange w:id="6353" w:author="Le Minh Nghia" w:date="2019-10-09T10:56:00Z">
            <w:rPr>
              <w:sz w:val="26"/>
              <w:szCs w:val="26"/>
            </w:rPr>
          </w:rPrChange>
        </w:rPr>
        <w:t>cứu</w:t>
      </w:r>
      <w:proofErr w:type="spellEnd"/>
      <w:r w:rsidRPr="00B41112">
        <w:rPr>
          <w:sz w:val="26"/>
          <w:szCs w:val="26"/>
          <w:rPrChange w:id="6354" w:author="Le Minh Nghia" w:date="2019-10-09T10:56:00Z">
            <w:rPr>
              <w:sz w:val="26"/>
              <w:szCs w:val="26"/>
            </w:rPr>
          </w:rPrChange>
        </w:rPr>
        <w:t xml:space="preserve"> </w:t>
      </w:r>
      <w:proofErr w:type="spellStart"/>
      <w:r w:rsidRPr="00B41112">
        <w:rPr>
          <w:sz w:val="26"/>
          <w:szCs w:val="26"/>
          <w:rPrChange w:id="6355" w:author="Le Minh Nghia" w:date="2019-10-09T10:56:00Z">
            <w:rPr>
              <w:sz w:val="26"/>
              <w:szCs w:val="26"/>
            </w:rPr>
          </w:rPrChange>
        </w:rPr>
        <w:t>về</w:t>
      </w:r>
      <w:proofErr w:type="spellEnd"/>
      <w:r w:rsidRPr="00B41112">
        <w:rPr>
          <w:sz w:val="26"/>
          <w:szCs w:val="26"/>
          <w:rPrChange w:id="6356" w:author="Le Minh Nghia" w:date="2019-10-09T10:56:00Z">
            <w:rPr>
              <w:sz w:val="26"/>
              <w:szCs w:val="26"/>
            </w:rPr>
          </w:rPrChange>
        </w:rPr>
        <w:t xml:space="preserve"> </w:t>
      </w:r>
      <w:proofErr w:type="spellStart"/>
      <w:r w:rsidRPr="00B41112">
        <w:rPr>
          <w:sz w:val="26"/>
          <w:szCs w:val="26"/>
          <w:rPrChange w:id="6357" w:author="Le Minh Nghia" w:date="2019-10-09T10:56:00Z">
            <w:rPr>
              <w:sz w:val="26"/>
              <w:szCs w:val="26"/>
            </w:rPr>
          </w:rPrChange>
        </w:rPr>
        <w:t>các</w:t>
      </w:r>
      <w:proofErr w:type="spellEnd"/>
      <w:r w:rsidRPr="00B41112">
        <w:rPr>
          <w:sz w:val="26"/>
          <w:szCs w:val="26"/>
          <w:rPrChange w:id="6358" w:author="Le Minh Nghia" w:date="2019-10-09T10:56:00Z">
            <w:rPr>
              <w:sz w:val="26"/>
              <w:szCs w:val="26"/>
            </w:rPr>
          </w:rPrChange>
        </w:rPr>
        <w:t xml:space="preserve"> </w:t>
      </w:r>
      <w:proofErr w:type="spellStart"/>
      <w:r w:rsidRPr="00B41112">
        <w:rPr>
          <w:sz w:val="26"/>
          <w:szCs w:val="26"/>
          <w:rPrChange w:id="6359" w:author="Le Minh Nghia" w:date="2019-10-09T10:56:00Z">
            <w:rPr>
              <w:sz w:val="26"/>
              <w:szCs w:val="26"/>
            </w:rPr>
          </w:rPrChange>
        </w:rPr>
        <w:t>thông</w:t>
      </w:r>
      <w:proofErr w:type="spellEnd"/>
      <w:r w:rsidRPr="00B41112">
        <w:rPr>
          <w:sz w:val="26"/>
          <w:szCs w:val="26"/>
          <w:rPrChange w:id="6360" w:author="Le Minh Nghia" w:date="2019-10-09T10:56:00Z">
            <w:rPr>
              <w:sz w:val="26"/>
              <w:szCs w:val="26"/>
            </w:rPr>
          </w:rPrChange>
        </w:rPr>
        <w:t xml:space="preserve"> tin </w:t>
      </w:r>
      <w:proofErr w:type="spellStart"/>
      <w:r w:rsidRPr="00B41112">
        <w:rPr>
          <w:sz w:val="26"/>
          <w:szCs w:val="26"/>
          <w:rPrChange w:id="6361" w:author="Le Minh Nghia" w:date="2019-10-09T10:56:00Z">
            <w:rPr>
              <w:sz w:val="26"/>
              <w:szCs w:val="26"/>
            </w:rPr>
          </w:rPrChange>
        </w:rPr>
        <w:t>cá</w:t>
      </w:r>
      <w:proofErr w:type="spellEnd"/>
      <w:r w:rsidRPr="00B41112">
        <w:rPr>
          <w:sz w:val="26"/>
          <w:szCs w:val="26"/>
          <w:rPrChange w:id="6362" w:author="Le Minh Nghia" w:date="2019-10-09T10:56:00Z">
            <w:rPr>
              <w:sz w:val="26"/>
              <w:szCs w:val="26"/>
            </w:rPr>
          </w:rPrChange>
        </w:rPr>
        <w:t xml:space="preserve"> </w:t>
      </w:r>
      <w:proofErr w:type="spellStart"/>
      <w:r w:rsidRPr="00B41112">
        <w:rPr>
          <w:sz w:val="26"/>
          <w:szCs w:val="26"/>
          <w:rPrChange w:id="6363" w:author="Le Minh Nghia" w:date="2019-10-09T10:56:00Z">
            <w:rPr>
              <w:sz w:val="26"/>
              <w:szCs w:val="26"/>
            </w:rPr>
          </w:rPrChange>
        </w:rPr>
        <w:t>nhân</w:t>
      </w:r>
      <w:proofErr w:type="spellEnd"/>
      <w:r w:rsidRPr="00B41112">
        <w:rPr>
          <w:sz w:val="26"/>
          <w:szCs w:val="26"/>
          <w:rPrChange w:id="6364" w:author="Le Minh Nghia" w:date="2019-10-09T10:56:00Z">
            <w:rPr>
              <w:sz w:val="26"/>
              <w:szCs w:val="26"/>
            </w:rPr>
          </w:rPrChange>
        </w:rPr>
        <w:t xml:space="preserve">, </w:t>
      </w:r>
      <w:proofErr w:type="spellStart"/>
      <w:r w:rsidRPr="00B41112">
        <w:rPr>
          <w:sz w:val="26"/>
          <w:szCs w:val="26"/>
          <w:rPrChange w:id="6365" w:author="Le Minh Nghia" w:date="2019-10-09T10:56:00Z">
            <w:rPr>
              <w:sz w:val="26"/>
              <w:szCs w:val="26"/>
            </w:rPr>
          </w:rPrChange>
        </w:rPr>
        <w:t>gia</w:t>
      </w:r>
      <w:proofErr w:type="spellEnd"/>
      <w:r w:rsidRPr="00B41112">
        <w:rPr>
          <w:sz w:val="26"/>
          <w:szCs w:val="26"/>
          <w:rPrChange w:id="6366" w:author="Le Minh Nghia" w:date="2019-10-09T10:56:00Z">
            <w:rPr>
              <w:sz w:val="26"/>
              <w:szCs w:val="26"/>
            </w:rPr>
          </w:rPrChange>
        </w:rPr>
        <w:t xml:space="preserve"> </w:t>
      </w:r>
      <w:proofErr w:type="spellStart"/>
      <w:r w:rsidRPr="00B41112">
        <w:rPr>
          <w:sz w:val="26"/>
          <w:szCs w:val="26"/>
          <w:rPrChange w:id="6367" w:author="Le Minh Nghia" w:date="2019-10-09T10:56:00Z">
            <w:rPr>
              <w:sz w:val="26"/>
              <w:szCs w:val="26"/>
            </w:rPr>
          </w:rPrChange>
        </w:rPr>
        <w:t>đình</w:t>
      </w:r>
      <w:proofErr w:type="spellEnd"/>
      <w:r w:rsidRPr="00B41112">
        <w:rPr>
          <w:sz w:val="26"/>
          <w:szCs w:val="26"/>
          <w:rPrChange w:id="6368" w:author="Le Minh Nghia" w:date="2019-10-09T10:56:00Z">
            <w:rPr>
              <w:sz w:val="26"/>
              <w:szCs w:val="26"/>
            </w:rPr>
          </w:rPrChange>
        </w:rPr>
        <w:t xml:space="preserve">, </w:t>
      </w:r>
      <w:proofErr w:type="spellStart"/>
      <w:r w:rsidRPr="00B41112">
        <w:rPr>
          <w:sz w:val="26"/>
          <w:szCs w:val="26"/>
          <w:rPrChange w:id="6369" w:author="Le Minh Nghia" w:date="2019-10-09T10:56:00Z">
            <w:rPr>
              <w:sz w:val="26"/>
              <w:szCs w:val="26"/>
            </w:rPr>
          </w:rPrChange>
        </w:rPr>
        <w:t>nghề</w:t>
      </w:r>
      <w:proofErr w:type="spellEnd"/>
      <w:r w:rsidRPr="00B41112">
        <w:rPr>
          <w:sz w:val="26"/>
          <w:szCs w:val="26"/>
          <w:rPrChange w:id="6370" w:author="Le Minh Nghia" w:date="2019-10-09T10:56:00Z">
            <w:rPr>
              <w:sz w:val="26"/>
              <w:szCs w:val="26"/>
            </w:rPr>
          </w:rPrChange>
        </w:rPr>
        <w:t xml:space="preserve"> </w:t>
      </w:r>
      <w:proofErr w:type="spellStart"/>
      <w:r w:rsidRPr="00B41112">
        <w:rPr>
          <w:sz w:val="26"/>
          <w:szCs w:val="26"/>
          <w:rPrChange w:id="6371" w:author="Le Minh Nghia" w:date="2019-10-09T10:56:00Z">
            <w:rPr>
              <w:sz w:val="26"/>
              <w:szCs w:val="26"/>
            </w:rPr>
          </w:rPrChange>
        </w:rPr>
        <w:t>nghiệp</w:t>
      </w:r>
      <w:proofErr w:type="spellEnd"/>
      <w:r w:rsidRPr="00B41112">
        <w:rPr>
          <w:sz w:val="26"/>
          <w:szCs w:val="26"/>
          <w:rPrChange w:id="6372" w:author="Le Minh Nghia" w:date="2019-10-09T10:56:00Z">
            <w:rPr>
              <w:sz w:val="26"/>
              <w:szCs w:val="26"/>
            </w:rPr>
          </w:rPrChange>
        </w:rPr>
        <w:t xml:space="preserve">... </w:t>
      </w:r>
      <w:proofErr w:type="spellStart"/>
      <w:r w:rsidRPr="00B41112">
        <w:rPr>
          <w:sz w:val="26"/>
          <w:szCs w:val="26"/>
          <w:rPrChange w:id="6373" w:author="Le Minh Nghia" w:date="2019-10-09T10:56:00Z">
            <w:rPr>
              <w:sz w:val="26"/>
              <w:szCs w:val="26"/>
            </w:rPr>
          </w:rPrChange>
        </w:rPr>
        <w:t>của</w:t>
      </w:r>
      <w:proofErr w:type="spellEnd"/>
      <w:r w:rsidRPr="00B41112">
        <w:rPr>
          <w:sz w:val="26"/>
          <w:szCs w:val="26"/>
          <w:rPrChange w:id="6374" w:author="Le Minh Nghia" w:date="2019-10-09T10:56:00Z">
            <w:rPr>
              <w:sz w:val="26"/>
              <w:szCs w:val="26"/>
            </w:rPr>
          </w:rPrChange>
        </w:rPr>
        <w:t xml:space="preserve"> </w:t>
      </w:r>
      <w:proofErr w:type="spellStart"/>
      <w:r w:rsidRPr="00B41112">
        <w:rPr>
          <w:sz w:val="26"/>
          <w:szCs w:val="26"/>
          <w:rPrChange w:id="6375" w:author="Le Minh Nghia" w:date="2019-10-09T10:56:00Z">
            <w:rPr>
              <w:sz w:val="26"/>
              <w:szCs w:val="26"/>
            </w:rPr>
          </w:rPrChange>
        </w:rPr>
        <w:t>các</w:t>
      </w:r>
      <w:proofErr w:type="spellEnd"/>
      <w:r w:rsidRPr="00B41112">
        <w:rPr>
          <w:sz w:val="26"/>
          <w:szCs w:val="26"/>
          <w:rPrChange w:id="6376" w:author="Le Minh Nghia" w:date="2019-10-09T10:56:00Z">
            <w:rPr>
              <w:sz w:val="26"/>
              <w:szCs w:val="26"/>
            </w:rPr>
          </w:rPrChange>
        </w:rPr>
        <w:t xml:space="preserve"> </w:t>
      </w:r>
      <w:proofErr w:type="spellStart"/>
      <w:r w:rsidRPr="00B41112">
        <w:rPr>
          <w:sz w:val="26"/>
          <w:szCs w:val="26"/>
          <w:rPrChange w:id="6377" w:author="Le Minh Nghia" w:date="2019-10-09T10:56:00Z">
            <w:rPr>
              <w:sz w:val="26"/>
              <w:szCs w:val="26"/>
            </w:rPr>
          </w:rPrChange>
        </w:rPr>
        <w:t>cựu</w:t>
      </w:r>
      <w:proofErr w:type="spellEnd"/>
      <w:r w:rsidRPr="00B41112">
        <w:rPr>
          <w:sz w:val="26"/>
          <w:szCs w:val="26"/>
          <w:rPrChange w:id="6378" w:author="Le Minh Nghia" w:date="2019-10-09T10:56:00Z">
            <w:rPr>
              <w:sz w:val="26"/>
              <w:szCs w:val="26"/>
            </w:rPr>
          </w:rPrChange>
        </w:rPr>
        <w:t xml:space="preserve"> </w:t>
      </w:r>
      <w:proofErr w:type="spellStart"/>
      <w:r w:rsidRPr="00B41112">
        <w:rPr>
          <w:sz w:val="26"/>
          <w:szCs w:val="26"/>
          <w:rPrChange w:id="6379" w:author="Le Minh Nghia" w:date="2019-10-09T10:56:00Z">
            <w:rPr>
              <w:sz w:val="26"/>
              <w:szCs w:val="26"/>
            </w:rPr>
          </w:rPrChange>
        </w:rPr>
        <w:t>sinh</w:t>
      </w:r>
      <w:proofErr w:type="spellEnd"/>
      <w:r w:rsidRPr="00B41112">
        <w:rPr>
          <w:sz w:val="26"/>
          <w:szCs w:val="26"/>
          <w:rPrChange w:id="6380" w:author="Le Minh Nghia" w:date="2019-10-09T10:56:00Z">
            <w:rPr>
              <w:sz w:val="26"/>
              <w:szCs w:val="26"/>
            </w:rPr>
          </w:rPrChange>
        </w:rPr>
        <w:t xml:space="preserve"> </w:t>
      </w:r>
      <w:proofErr w:type="spellStart"/>
      <w:r w:rsidRPr="00B41112">
        <w:rPr>
          <w:sz w:val="26"/>
          <w:szCs w:val="26"/>
          <w:rPrChange w:id="6381" w:author="Le Minh Nghia" w:date="2019-10-09T10:56:00Z">
            <w:rPr>
              <w:sz w:val="26"/>
              <w:szCs w:val="26"/>
            </w:rPr>
          </w:rPrChange>
        </w:rPr>
        <w:t>viên</w:t>
      </w:r>
      <w:proofErr w:type="spellEnd"/>
      <w:r w:rsidRPr="00B41112">
        <w:rPr>
          <w:sz w:val="26"/>
          <w:szCs w:val="26"/>
          <w:rPrChange w:id="6382" w:author="Le Minh Nghia" w:date="2019-10-09T10:56:00Z">
            <w:rPr>
              <w:sz w:val="26"/>
              <w:szCs w:val="26"/>
            </w:rPr>
          </w:rPrChange>
        </w:rPr>
        <w:t xml:space="preserve"> </w:t>
      </w:r>
      <w:proofErr w:type="spellStart"/>
      <w:r w:rsidRPr="00B41112">
        <w:rPr>
          <w:sz w:val="26"/>
          <w:szCs w:val="26"/>
          <w:rPrChange w:id="6383" w:author="Le Minh Nghia" w:date="2019-10-09T10:56:00Z">
            <w:rPr>
              <w:sz w:val="26"/>
              <w:szCs w:val="26"/>
            </w:rPr>
          </w:rPrChange>
        </w:rPr>
        <w:t>để</w:t>
      </w:r>
      <w:proofErr w:type="spellEnd"/>
      <w:r w:rsidRPr="00B41112">
        <w:rPr>
          <w:sz w:val="26"/>
          <w:szCs w:val="26"/>
          <w:rPrChange w:id="6384" w:author="Le Minh Nghia" w:date="2019-10-09T10:56:00Z">
            <w:rPr>
              <w:sz w:val="26"/>
              <w:szCs w:val="26"/>
            </w:rPr>
          </w:rPrChange>
        </w:rPr>
        <w:t xml:space="preserve"> </w:t>
      </w:r>
      <w:proofErr w:type="spellStart"/>
      <w:r w:rsidRPr="00B41112">
        <w:rPr>
          <w:sz w:val="26"/>
          <w:szCs w:val="26"/>
          <w:rPrChange w:id="6385" w:author="Le Minh Nghia" w:date="2019-10-09T10:56:00Z">
            <w:rPr>
              <w:sz w:val="26"/>
              <w:szCs w:val="26"/>
            </w:rPr>
          </w:rPrChange>
        </w:rPr>
        <w:t>đưa</w:t>
      </w:r>
      <w:proofErr w:type="spellEnd"/>
      <w:r w:rsidRPr="00B41112">
        <w:rPr>
          <w:sz w:val="26"/>
          <w:szCs w:val="26"/>
          <w:rPrChange w:id="6386" w:author="Le Minh Nghia" w:date="2019-10-09T10:56:00Z">
            <w:rPr>
              <w:sz w:val="26"/>
              <w:szCs w:val="26"/>
            </w:rPr>
          </w:rPrChange>
        </w:rPr>
        <w:t xml:space="preserve"> </w:t>
      </w:r>
      <w:proofErr w:type="spellStart"/>
      <w:r w:rsidRPr="00B41112">
        <w:rPr>
          <w:sz w:val="26"/>
          <w:szCs w:val="26"/>
          <w:rPrChange w:id="6387" w:author="Le Minh Nghia" w:date="2019-10-09T10:56:00Z">
            <w:rPr>
              <w:sz w:val="26"/>
              <w:szCs w:val="26"/>
            </w:rPr>
          </w:rPrChange>
        </w:rPr>
        <w:t>vào</w:t>
      </w:r>
      <w:proofErr w:type="spellEnd"/>
      <w:r w:rsidRPr="00B41112">
        <w:rPr>
          <w:sz w:val="26"/>
          <w:szCs w:val="26"/>
          <w:rPrChange w:id="6388" w:author="Le Minh Nghia" w:date="2019-10-09T10:56:00Z">
            <w:rPr>
              <w:sz w:val="26"/>
              <w:szCs w:val="26"/>
            </w:rPr>
          </w:rPrChange>
        </w:rPr>
        <w:t xml:space="preserve"> </w:t>
      </w:r>
      <w:proofErr w:type="spellStart"/>
      <w:r w:rsidRPr="00B41112">
        <w:rPr>
          <w:sz w:val="26"/>
          <w:szCs w:val="26"/>
          <w:rPrChange w:id="6389" w:author="Le Minh Nghia" w:date="2019-10-09T10:56:00Z">
            <w:rPr>
              <w:sz w:val="26"/>
              <w:szCs w:val="26"/>
            </w:rPr>
          </w:rPrChange>
        </w:rPr>
        <w:t>thiết</w:t>
      </w:r>
      <w:proofErr w:type="spellEnd"/>
      <w:r w:rsidRPr="00B41112">
        <w:rPr>
          <w:sz w:val="26"/>
          <w:szCs w:val="26"/>
          <w:rPrChange w:id="6390" w:author="Le Minh Nghia" w:date="2019-10-09T10:56:00Z">
            <w:rPr>
              <w:sz w:val="26"/>
              <w:szCs w:val="26"/>
            </w:rPr>
          </w:rPrChange>
        </w:rPr>
        <w:t xml:space="preserve"> </w:t>
      </w:r>
      <w:proofErr w:type="spellStart"/>
      <w:r w:rsidRPr="00B41112">
        <w:rPr>
          <w:sz w:val="26"/>
          <w:szCs w:val="26"/>
          <w:rPrChange w:id="6391" w:author="Le Minh Nghia" w:date="2019-10-09T10:56:00Z">
            <w:rPr>
              <w:sz w:val="26"/>
              <w:szCs w:val="26"/>
            </w:rPr>
          </w:rPrChange>
        </w:rPr>
        <w:t>kế</w:t>
      </w:r>
      <w:proofErr w:type="spellEnd"/>
      <w:r w:rsidRPr="00B41112">
        <w:rPr>
          <w:sz w:val="26"/>
          <w:szCs w:val="26"/>
          <w:rPrChange w:id="6392" w:author="Le Minh Nghia" w:date="2019-10-09T10:56:00Z">
            <w:rPr>
              <w:sz w:val="26"/>
              <w:szCs w:val="26"/>
            </w:rPr>
          </w:rPrChange>
        </w:rPr>
        <w:t xml:space="preserve"> </w:t>
      </w:r>
      <w:proofErr w:type="spellStart"/>
      <w:r w:rsidRPr="00B41112">
        <w:rPr>
          <w:sz w:val="26"/>
          <w:szCs w:val="26"/>
          <w:rPrChange w:id="6393" w:author="Le Minh Nghia" w:date="2019-10-09T10:56:00Z">
            <w:rPr>
              <w:sz w:val="26"/>
              <w:szCs w:val="26"/>
            </w:rPr>
          </w:rPrChange>
        </w:rPr>
        <w:t>xây</w:t>
      </w:r>
      <w:proofErr w:type="spellEnd"/>
      <w:r w:rsidRPr="00B41112">
        <w:rPr>
          <w:sz w:val="26"/>
          <w:szCs w:val="26"/>
          <w:rPrChange w:id="6394" w:author="Le Minh Nghia" w:date="2019-10-09T10:56:00Z">
            <w:rPr>
              <w:sz w:val="26"/>
              <w:szCs w:val="26"/>
            </w:rPr>
          </w:rPrChange>
        </w:rPr>
        <w:t xml:space="preserve"> </w:t>
      </w:r>
      <w:proofErr w:type="spellStart"/>
      <w:r w:rsidRPr="00B41112">
        <w:rPr>
          <w:sz w:val="26"/>
          <w:szCs w:val="26"/>
          <w:rPrChange w:id="6395" w:author="Le Minh Nghia" w:date="2019-10-09T10:56:00Z">
            <w:rPr>
              <w:sz w:val="26"/>
              <w:szCs w:val="26"/>
            </w:rPr>
          </w:rPrChange>
        </w:rPr>
        <w:t>dựng</w:t>
      </w:r>
      <w:proofErr w:type="spellEnd"/>
      <w:r w:rsidRPr="00B41112">
        <w:rPr>
          <w:sz w:val="26"/>
          <w:szCs w:val="26"/>
          <w:rPrChange w:id="6396" w:author="Le Minh Nghia" w:date="2019-10-09T10:56:00Z">
            <w:rPr>
              <w:sz w:val="26"/>
              <w:szCs w:val="26"/>
            </w:rPr>
          </w:rPrChange>
        </w:rPr>
        <w:t xml:space="preserve"> website </w:t>
      </w:r>
      <w:proofErr w:type="spellStart"/>
      <w:r w:rsidRPr="00B41112">
        <w:rPr>
          <w:sz w:val="26"/>
          <w:szCs w:val="26"/>
          <w:rPrChange w:id="6397" w:author="Le Minh Nghia" w:date="2019-10-09T10:56:00Z">
            <w:rPr>
              <w:sz w:val="26"/>
              <w:szCs w:val="26"/>
            </w:rPr>
          </w:rPrChange>
        </w:rPr>
        <w:t>quản</w:t>
      </w:r>
      <w:proofErr w:type="spellEnd"/>
      <w:r w:rsidRPr="00B41112">
        <w:rPr>
          <w:sz w:val="26"/>
          <w:szCs w:val="26"/>
          <w:rPrChange w:id="6398" w:author="Le Minh Nghia" w:date="2019-10-09T10:56:00Z">
            <w:rPr>
              <w:sz w:val="26"/>
              <w:szCs w:val="26"/>
            </w:rPr>
          </w:rPrChange>
        </w:rPr>
        <w:t xml:space="preserve"> </w:t>
      </w:r>
      <w:proofErr w:type="spellStart"/>
      <w:r w:rsidRPr="00B41112">
        <w:rPr>
          <w:sz w:val="26"/>
          <w:szCs w:val="26"/>
          <w:rPrChange w:id="6399" w:author="Le Minh Nghia" w:date="2019-10-09T10:56:00Z">
            <w:rPr>
              <w:sz w:val="26"/>
              <w:szCs w:val="26"/>
            </w:rPr>
          </w:rPrChange>
        </w:rPr>
        <w:t>lý</w:t>
      </w:r>
      <w:proofErr w:type="spellEnd"/>
      <w:r w:rsidRPr="00B41112">
        <w:rPr>
          <w:sz w:val="26"/>
          <w:szCs w:val="26"/>
          <w:rPrChange w:id="6400" w:author="Le Minh Nghia" w:date="2019-10-09T10:56:00Z">
            <w:rPr>
              <w:sz w:val="26"/>
              <w:szCs w:val="26"/>
            </w:rPr>
          </w:rPrChange>
        </w:rPr>
        <w:t xml:space="preserve"> </w:t>
      </w:r>
      <w:proofErr w:type="spellStart"/>
      <w:r w:rsidRPr="00B41112">
        <w:rPr>
          <w:sz w:val="26"/>
          <w:szCs w:val="26"/>
          <w:rPrChange w:id="6401" w:author="Le Minh Nghia" w:date="2019-10-09T10:56:00Z">
            <w:rPr>
              <w:sz w:val="26"/>
              <w:szCs w:val="26"/>
            </w:rPr>
          </w:rPrChange>
        </w:rPr>
        <w:t>cựu</w:t>
      </w:r>
      <w:proofErr w:type="spellEnd"/>
      <w:r w:rsidRPr="00B41112">
        <w:rPr>
          <w:sz w:val="26"/>
          <w:szCs w:val="26"/>
          <w:rPrChange w:id="6402" w:author="Le Minh Nghia" w:date="2019-10-09T10:56:00Z">
            <w:rPr>
              <w:sz w:val="26"/>
              <w:szCs w:val="26"/>
            </w:rPr>
          </w:rPrChange>
        </w:rPr>
        <w:t xml:space="preserve"> </w:t>
      </w:r>
      <w:proofErr w:type="spellStart"/>
      <w:r w:rsidRPr="00B41112">
        <w:rPr>
          <w:sz w:val="26"/>
          <w:szCs w:val="26"/>
          <w:rPrChange w:id="6403" w:author="Le Minh Nghia" w:date="2019-10-09T10:56:00Z">
            <w:rPr>
              <w:sz w:val="26"/>
              <w:szCs w:val="26"/>
            </w:rPr>
          </w:rPrChange>
        </w:rPr>
        <w:t>sinh</w:t>
      </w:r>
      <w:proofErr w:type="spellEnd"/>
    </w:p>
    <w:p w:rsidR="008551E6" w:rsidRPr="00B41112" w:rsidRDefault="008551E6" w:rsidP="00A22430">
      <w:pPr>
        <w:pStyle w:val="ListParagraph"/>
        <w:spacing w:line="360" w:lineRule="auto"/>
        <w:ind w:left="1080"/>
        <w:rPr>
          <w:sz w:val="26"/>
          <w:szCs w:val="26"/>
          <w:rPrChange w:id="6404" w:author="Le Minh Nghia" w:date="2019-10-09T10:56:00Z">
            <w:rPr>
              <w:sz w:val="26"/>
              <w:szCs w:val="26"/>
            </w:rPr>
          </w:rPrChange>
        </w:rPr>
      </w:pPr>
      <w:proofErr w:type="spellStart"/>
      <w:r w:rsidRPr="00B41112">
        <w:rPr>
          <w:sz w:val="26"/>
          <w:szCs w:val="26"/>
          <w:rPrChange w:id="6405" w:author="Le Minh Nghia" w:date="2019-10-09T10:56:00Z">
            <w:rPr>
              <w:sz w:val="26"/>
              <w:szCs w:val="26"/>
            </w:rPr>
          </w:rPrChange>
        </w:rPr>
        <w:t>viên</w:t>
      </w:r>
      <w:proofErr w:type="spellEnd"/>
      <w:del w:id="6406" w:author="Le Minh Nghia" w:date="2019-10-09T10:06:00Z">
        <w:r w:rsidRPr="00B41112" w:rsidDel="00E70C55">
          <w:rPr>
            <w:sz w:val="26"/>
            <w:szCs w:val="26"/>
            <w:rPrChange w:id="6407" w:author="Le Minh Nghia" w:date="2019-10-09T10:56:00Z">
              <w:rPr>
                <w:sz w:val="26"/>
                <w:szCs w:val="26"/>
              </w:rPr>
            </w:rPrChange>
          </w:rPr>
          <w:delText xml:space="preserve"> </w:delText>
        </w:r>
      </w:del>
      <w:r w:rsidRPr="00B41112">
        <w:rPr>
          <w:sz w:val="26"/>
          <w:szCs w:val="26"/>
          <w:rPrChange w:id="6408" w:author="Le Minh Nghia" w:date="2019-10-09T10:56:00Z">
            <w:rPr>
              <w:sz w:val="26"/>
              <w:szCs w:val="26"/>
            </w:rPr>
          </w:rPrChange>
        </w:rPr>
        <w:t>.</w:t>
      </w:r>
    </w:p>
    <w:p w:rsidR="008551E6" w:rsidRPr="00B41112" w:rsidDel="00E70C55" w:rsidRDefault="008551E6" w:rsidP="00A22430">
      <w:pPr>
        <w:pStyle w:val="ListParagraph"/>
        <w:spacing w:line="360" w:lineRule="auto"/>
        <w:ind w:left="1080"/>
        <w:rPr>
          <w:del w:id="6409" w:author="Le Minh Nghia" w:date="2019-10-09T10:06:00Z"/>
          <w:sz w:val="26"/>
          <w:szCs w:val="26"/>
          <w:rPrChange w:id="6410" w:author="Le Minh Nghia" w:date="2019-10-09T10:56:00Z">
            <w:rPr>
              <w:del w:id="6411" w:author="Le Minh Nghia" w:date="2019-10-09T10:06:00Z"/>
              <w:sz w:val="26"/>
              <w:szCs w:val="26"/>
            </w:rPr>
          </w:rPrChange>
        </w:rPr>
      </w:pPr>
      <w:r w:rsidRPr="00B41112">
        <w:rPr>
          <w:sz w:val="26"/>
          <w:szCs w:val="26"/>
          <w:rPrChange w:id="6412" w:author="Le Minh Nghia" w:date="2019-10-09T10:56:00Z">
            <w:rPr>
              <w:sz w:val="26"/>
              <w:szCs w:val="26"/>
            </w:rPr>
          </w:rPrChange>
        </w:rPr>
        <w:lastRenderedPageBreak/>
        <w:t xml:space="preserve">+ </w:t>
      </w:r>
      <w:proofErr w:type="spellStart"/>
      <w:r w:rsidRPr="00B41112">
        <w:rPr>
          <w:sz w:val="26"/>
          <w:szCs w:val="26"/>
          <w:rPrChange w:id="6413" w:author="Le Minh Nghia" w:date="2019-10-09T10:56:00Z">
            <w:rPr>
              <w:sz w:val="26"/>
              <w:szCs w:val="26"/>
            </w:rPr>
          </w:rPrChange>
        </w:rPr>
        <w:t>Xây</w:t>
      </w:r>
      <w:proofErr w:type="spellEnd"/>
      <w:r w:rsidRPr="00B41112">
        <w:rPr>
          <w:sz w:val="26"/>
          <w:szCs w:val="26"/>
          <w:rPrChange w:id="6414" w:author="Le Minh Nghia" w:date="2019-10-09T10:56:00Z">
            <w:rPr>
              <w:sz w:val="26"/>
              <w:szCs w:val="26"/>
            </w:rPr>
          </w:rPrChange>
        </w:rPr>
        <w:t xml:space="preserve"> </w:t>
      </w:r>
      <w:proofErr w:type="spellStart"/>
      <w:r w:rsidRPr="00B41112">
        <w:rPr>
          <w:sz w:val="26"/>
          <w:szCs w:val="26"/>
          <w:rPrChange w:id="6415" w:author="Le Minh Nghia" w:date="2019-10-09T10:56:00Z">
            <w:rPr>
              <w:sz w:val="26"/>
              <w:szCs w:val="26"/>
            </w:rPr>
          </w:rPrChange>
        </w:rPr>
        <w:t>dựng</w:t>
      </w:r>
      <w:proofErr w:type="spellEnd"/>
      <w:r w:rsidRPr="00B41112">
        <w:rPr>
          <w:sz w:val="26"/>
          <w:szCs w:val="26"/>
          <w:rPrChange w:id="6416" w:author="Le Minh Nghia" w:date="2019-10-09T10:56:00Z">
            <w:rPr>
              <w:sz w:val="26"/>
              <w:szCs w:val="26"/>
            </w:rPr>
          </w:rPrChange>
        </w:rPr>
        <w:t xml:space="preserve"> </w:t>
      </w:r>
      <w:proofErr w:type="spellStart"/>
      <w:r w:rsidRPr="00B41112">
        <w:rPr>
          <w:sz w:val="26"/>
          <w:szCs w:val="26"/>
          <w:rPrChange w:id="6417" w:author="Le Minh Nghia" w:date="2019-10-09T10:56:00Z">
            <w:rPr>
              <w:sz w:val="26"/>
              <w:szCs w:val="26"/>
            </w:rPr>
          </w:rPrChange>
        </w:rPr>
        <w:t>trang</w:t>
      </w:r>
      <w:proofErr w:type="spellEnd"/>
      <w:r w:rsidRPr="00B41112">
        <w:rPr>
          <w:sz w:val="26"/>
          <w:szCs w:val="26"/>
          <w:rPrChange w:id="6418" w:author="Le Minh Nghia" w:date="2019-10-09T10:56:00Z">
            <w:rPr>
              <w:sz w:val="26"/>
              <w:szCs w:val="26"/>
            </w:rPr>
          </w:rPrChange>
        </w:rPr>
        <w:t xml:space="preserve"> web </w:t>
      </w:r>
      <w:proofErr w:type="spellStart"/>
      <w:r w:rsidRPr="00B41112">
        <w:rPr>
          <w:sz w:val="26"/>
          <w:szCs w:val="26"/>
          <w:rPrChange w:id="6419" w:author="Le Minh Nghia" w:date="2019-10-09T10:56:00Z">
            <w:rPr>
              <w:sz w:val="26"/>
              <w:szCs w:val="26"/>
            </w:rPr>
          </w:rPrChange>
        </w:rPr>
        <w:t>quản</w:t>
      </w:r>
      <w:proofErr w:type="spellEnd"/>
      <w:r w:rsidRPr="00B41112">
        <w:rPr>
          <w:sz w:val="26"/>
          <w:szCs w:val="26"/>
          <w:rPrChange w:id="6420" w:author="Le Minh Nghia" w:date="2019-10-09T10:56:00Z">
            <w:rPr>
              <w:sz w:val="26"/>
              <w:szCs w:val="26"/>
            </w:rPr>
          </w:rPrChange>
        </w:rPr>
        <w:t xml:space="preserve"> </w:t>
      </w:r>
      <w:proofErr w:type="spellStart"/>
      <w:r w:rsidRPr="00B41112">
        <w:rPr>
          <w:sz w:val="26"/>
          <w:szCs w:val="26"/>
          <w:rPrChange w:id="6421" w:author="Le Minh Nghia" w:date="2019-10-09T10:56:00Z">
            <w:rPr>
              <w:sz w:val="26"/>
              <w:szCs w:val="26"/>
            </w:rPr>
          </w:rPrChange>
        </w:rPr>
        <w:t>lý</w:t>
      </w:r>
      <w:proofErr w:type="spellEnd"/>
      <w:r w:rsidRPr="00B41112">
        <w:rPr>
          <w:sz w:val="26"/>
          <w:szCs w:val="26"/>
          <w:rPrChange w:id="6422" w:author="Le Minh Nghia" w:date="2019-10-09T10:56:00Z">
            <w:rPr>
              <w:sz w:val="26"/>
              <w:szCs w:val="26"/>
            </w:rPr>
          </w:rPrChange>
        </w:rPr>
        <w:t xml:space="preserve"> </w:t>
      </w:r>
      <w:proofErr w:type="spellStart"/>
      <w:r w:rsidRPr="00B41112">
        <w:rPr>
          <w:sz w:val="26"/>
          <w:szCs w:val="26"/>
          <w:rPrChange w:id="6423" w:author="Le Minh Nghia" w:date="2019-10-09T10:56:00Z">
            <w:rPr>
              <w:sz w:val="26"/>
              <w:szCs w:val="26"/>
            </w:rPr>
          </w:rPrChange>
        </w:rPr>
        <w:t>Cựu</w:t>
      </w:r>
      <w:proofErr w:type="spellEnd"/>
      <w:r w:rsidRPr="00B41112">
        <w:rPr>
          <w:sz w:val="26"/>
          <w:szCs w:val="26"/>
          <w:rPrChange w:id="6424" w:author="Le Minh Nghia" w:date="2019-10-09T10:56:00Z">
            <w:rPr>
              <w:sz w:val="26"/>
              <w:szCs w:val="26"/>
            </w:rPr>
          </w:rPrChange>
        </w:rPr>
        <w:t xml:space="preserve"> </w:t>
      </w:r>
      <w:proofErr w:type="spellStart"/>
      <w:r w:rsidRPr="00B41112">
        <w:rPr>
          <w:sz w:val="26"/>
          <w:szCs w:val="26"/>
          <w:rPrChange w:id="6425" w:author="Le Minh Nghia" w:date="2019-10-09T10:56:00Z">
            <w:rPr>
              <w:sz w:val="26"/>
              <w:szCs w:val="26"/>
            </w:rPr>
          </w:rPrChange>
        </w:rPr>
        <w:t>sinh</w:t>
      </w:r>
      <w:proofErr w:type="spellEnd"/>
      <w:r w:rsidRPr="00B41112">
        <w:rPr>
          <w:sz w:val="26"/>
          <w:szCs w:val="26"/>
          <w:rPrChange w:id="6426" w:author="Le Minh Nghia" w:date="2019-10-09T10:56:00Z">
            <w:rPr>
              <w:sz w:val="26"/>
              <w:szCs w:val="26"/>
            </w:rPr>
          </w:rPrChange>
        </w:rPr>
        <w:t xml:space="preserve"> </w:t>
      </w:r>
      <w:proofErr w:type="spellStart"/>
      <w:r w:rsidRPr="00B41112">
        <w:rPr>
          <w:sz w:val="26"/>
          <w:szCs w:val="26"/>
          <w:rPrChange w:id="6427" w:author="Le Minh Nghia" w:date="2019-10-09T10:56:00Z">
            <w:rPr>
              <w:sz w:val="26"/>
              <w:szCs w:val="26"/>
            </w:rPr>
          </w:rPrChange>
        </w:rPr>
        <w:t>viên</w:t>
      </w:r>
      <w:proofErr w:type="spellEnd"/>
      <w:r w:rsidRPr="00B41112">
        <w:rPr>
          <w:sz w:val="26"/>
          <w:szCs w:val="26"/>
          <w:rPrChange w:id="6428" w:author="Le Minh Nghia" w:date="2019-10-09T10:56:00Z">
            <w:rPr>
              <w:sz w:val="26"/>
              <w:szCs w:val="26"/>
            </w:rPr>
          </w:rPrChange>
        </w:rPr>
        <w:t xml:space="preserve"> Khoa </w:t>
      </w:r>
      <w:del w:id="6429" w:author="Le Minh Nghia" w:date="2019-10-09T10:03:00Z">
        <w:r w:rsidRPr="00B41112" w:rsidDel="00E70C55">
          <w:rPr>
            <w:sz w:val="26"/>
            <w:szCs w:val="26"/>
            <w:rPrChange w:id="6430" w:author="Le Minh Nghia" w:date="2019-10-09T10:56:00Z">
              <w:rPr>
                <w:sz w:val="26"/>
                <w:szCs w:val="26"/>
              </w:rPr>
            </w:rPrChange>
          </w:rPr>
          <w:delText>công nghệ thông tin và truyền thông</w:delText>
        </w:r>
      </w:del>
      <w:proofErr w:type="spellStart"/>
      <w:ins w:id="6431" w:author="Le Minh Nghia" w:date="2019-10-09T10:03:00Z">
        <w:r w:rsidR="00E70C55" w:rsidRPr="00B41112">
          <w:rPr>
            <w:sz w:val="26"/>
            <w:szCs w:val="26"/>
            <w:rPrChange w:id="6432" w:author="Le Minh Nghia" w:date="2019-10-09T10:56:00Z">
              <w:rPr>
                <w:sz w:val="26"/>
                <w:szCs w:val="26"/>
              </w:rPr>
            </w:rPrChange>
          </w:rPr>
          <w:t>Công</w:t>
        </w:r>
        <w:proofErr w:type="spellEnd"/>
        <w:r w:rsidR="00E70C55" w:rsidRPr="00B41112">
          <w:rPr>
            <w:sz w:val="26"/>
            <w:szCs w:val="26"/>
            <w:rPrChange w:id="6433" w:author="Le Minh Nghia" w:date="2019-10-09T10:56:00Z">
              <w:rPr>
                <w:sz w:val="26"/>
                <w:szCs w:val="26"/>
              </w:rPr>
            </w:rPrChange>
          </w:rPr>
          <w:t xml:space="preserve"> </w:t>
        </w:r>
        <w:proofErr w:type="spellStart"/>
        <w:r w:rsidR="00E70C55" w:rsidRPr="00B41112">
          <w:rPr>
            <w:sz w:val="26"/>
            <w:szCs w:val="26"/>
            <w:rPrChange w:id="6434" w:author="Le Minh Nghia" w:date="2019-10-09T10:56:00Z">
              <w:rPr>
                <w:sz w:val="26"/>
                <w:szCs w:val="26"/>
              </w:rPr>
            </w:rPrChange>
          </w:rPr>
          <w:t>nghệ</w:t>
        </w:r>
        <w:proofErr w:type="spellEnd"/>
        <w:r w:rsidR="00E70C55" w:rsidRPr="00B41112">
          <w:rPr>
            <w:sz w:val="26"/>
            <w:szCs w:val="26"/>
            <w:rPrChange w:id="6435" w:author="Le Minh Nghia" w:date="2019-10-09T10:56:00Z">
              <w:rPr>
                <w:sz w:val="26"/>
                <w:szCs w:val="26"/>
              </w:rPr>
            </w:rPrChange>
          </w:rPr>
          <w:t xml:space="preserve"> </w:t>
        </w:r>
        <w:proofErr w:type="spellStart"/>
        <w:r w:rsidR="00E70C55" w:rsidRPr="00B41112">
          <w:rPr>
            <w:sz w:val="26"/>
            <w:szCs w:val="26"/>
            <w:rPrChange w:id="6436" w:author="Le Minh Nghia" w:date="2019-10-09T10:56:00Z">
              <w:rPr>
                <w:sz w:val="26"/>
                <w:szCs w:val="26"/>
              </w:rPr>
            </w:rPrChange>
          </w:rPr>
          <w:t>Thông</w:t>
        </w:r>
        <w:proofErr w:type="spellEnd"/>
        <w:r w:rsidR="00E70C55" w:rsidRPr="00B41112">
          <w:rPr>
            <w:sz w:val="26"/>
            <w:szCs w:val="26"/>
            <w:rPrChange w:id="6437" w:author="Le Minh Nghia" w:date="2019-10-09T10:56:00Z">
              <w:rPr>
                <w:sz w:val="26"/>
                <w:szCs w:val="26"/>
              </w:rPr>
            </w:rPrChange>
          </w:rPr>
          <w:t xml:space="preserve"> tin </w:t>
        </w:r>
        <w:proofErr w:type="spellStart"/>
        <w:r w:rsidR="00E70C55" w:rsidRPr="00B41112">
          <w:rPr>
            <w:sz w:val="26"/>
            <w:szCs w:val="26"/>
            <w:rPrChange w:id="6438" w:author="Le Minh Nghia" w:date="2019-10-09T10:56:00Z">
              <w:rPr>
                <w:sz w:val="26"/>
                <w:szCs w:val="26"/>
              </w:rPr>
            </w:rPrChange>
          </w:rPr>
          <w:t>và</w:t>
        </w:r>
        <w:proofErr w:type="spellEnd"/>
        <w:r w:rsidR="00E70C55" w:rsidRPr="00B41112">
          <w:rPr>
            <w:sz w:val="26"/>
            <w:szCs w:val="26"/>
            <w:rPrChange w:id="6439" w:author="Le Minh Nghia" w:date="2019-10-09T10:56:00Z">
              <w:rPr>
                <w:sz w:val="26"/>
                <w:szCs w:val="26"/>
              </w:rPr>
            </w:rPrChange>
          </w:rPr>
          <w:t xml:space="preserve"> </w:t>
        </w:r>
        <w:proofErr w:type="spellStart"/>
        <w:r w:rsidR="00E70C55" w:rsidRPr="00B41112">
          <w:rPr>
            <w:sz w:val="26"/>
            <w:szCs w:val="26"/>
            <w:rPrChange w:id="6440" w:author="Le Minh Nghia" w:date="2019-10-09T10:56:00Z">
              <w:rPr>
                <w:sz w:val="26"/>
                <w:szCs w:val="26"/>
              </w:rPr>
            </w:rPrChange>
          </w:rPr>
          <w:t>Truyền</w:t>
        </w:r>
        <w:proofErr w:type="spellEnd"/>
        <w:r w:rsidR="00E70C55" w:rsidRPr="00B41112">
          <w:rPr>
            <w:sz w:val="26"/>
            <w:szCs w:val="26"/>
            <w:rPrChange w:id="6441" w:author="Le Minh Nghia" w:date="2019-10-09T10:56:00Z">
              <w:rPr>
                <w:sz w:val="26"/>
                <w:szCs w:val="26"/>
              </w:rPr>
            </w:rPrChange>
          </w:rPr>
          <w:t xml:space="preserve"> </w:t>
        </w:r>
        <w:proofErr w:type="spellStart"/>
        <w:r w:rsidR="00E70C55" w:rsidRPr="00B41112">
          <w:rPr>
            <w:sz w:val="26"/>
            <w:szCs w:val="26"/>
            <w:rPrChange w:id="6442" w:author="Le Minh Nghia" w:date="2019-10-09T10:56:00Z">
              <w:rPr>
                <w:sz w:val="26"/>
                <w:szCs w:val="26"/>
              </w:rPr>
            </w:rPrChange>
          </w:rPr>
          <w:t>thông</w:t>
        </w:r>
      </w:ins>
      <w:proofErr w:type="spellEnd"/>
      <w:r w:rsidRPr="00B41112">
        <w:rPr>
          <w:sz w:val="26"/>
          <w:szCs w:val="26"/>
          <w:rPrChange w:id="6443" w:author="Le Minh Nghia" w:date="2019-10-09T10:56:00Z">
            <w:rPr>
              <w:sz w:val="26"/>
              <w:szCs w:val="26"/>
            </w:rPr>
          </w:rPrChange>
        </w:rPr>
        <w:t xml:space="preserve"> </w:t>
      </w:r>
      <w:proofErr w:type="spellStart"/>
      <w:r w:rsidRPr="00B41112">
        <w:rPr>
          <w:sz w:val="26"/>
          <w:szCs w:val="26"/>
          <w:rPrChange w:id="6444" w:author="Le Minh Nghia" w:date="2019-10-09T10:56:00Z">
            <w:rPr>
              <w:sz w:val="26"/>
              <w:szCs w:val="26"/>
            </w:rPr>
          </w:rPrChange>
        </w:rPr>
        <w:t>dựa</w:t>
      </w:r>
      <w:proofErr w:type="spellEnd"/>
      <w:r w:rsidRPr="00B41112">
        <w:rPr>
          <w:sz w:val="26"/>
          <w:szCs w:val="26"/>
          <w:rPrChange w:id="6445" w:author="Le Minh Nghia" w:date="2019-10-09T10:56:00Z">
            <w:rPr>
              <w:sz w:val="26"/>
              <w:szCs w:val="26"/>
            </w:rPr>
          </w:rPrChange>
        </w:rPr>
        <w:t xml:space="preserve"> </w:t>
      </w:r>
      <w:proofErr w:type="spellStart"/>
      <w:r w:rsidRPr="00B41112">
        <w:rPr>
          <w:sz w:val="26"/>
          <w:szCs w:val="26"/>
          <w:rPrChange w:id="6446" w:author="Le Minh Nghia" w:date="2019-10-09T10:56:00Z">
            <w:rPr>
              <w:sz w:val="26"/>
              <w:szCs w:val="26"/>
            </w:rPr>
          </w:rPrChange>
        </w:rPr>
        <w:t>trên</w:t>
      </w:r>
      <w:proofErr w:type="spellEnd"/>
      <w:r w:rsidRPr="00B41112">
        <w:rPr>
          <w:sz w:val="26"/>
          <w:szCs w:val="26"/>
          <w:rPrChange w:id="6447" w:author="Le Minh Nghia" w:date="2019-10-09T10:56:00Z">
            <w:rPr>
              <w:sz w:val="26"/>
              <w:szCs w:val="26"/>
            </w:rPr>
          </w:rPrChange>
        </w:rPr>
        <w:t xml:space="preserve"> </w:t>
      </w:r>
      <w:proofErr w:type="spellStart"/>
      <w:r w:rsidRPr="00B41112">
        <w:rPr>
          <w:sz w:val="26"/>
          <w:szCs w:val="26"/>
          <w:rPrChange w:id="6448" w:author="Le Minh Nghia" w:date="2019-10-09T10:56:00Z">
            <w:rPr>
              <w:sz w:val="26"/>
              <w:szCs w:val="26"/>
            </w:rPr>
          </w:rPrChange>
        </w:rPr>
        <w:t>ngôn</w:t>
      </w:r>
      <w:proofErr w:type="spellEnd"/>
      <w:r w:rsidRPr="00B41112">
        <w:rPr>
          <w:sz w:val="26"/>
          <w:szCs w:val="26"/>
          <w:rPrChange w:id="6449" w:author="Le Minh Nghia" w:date="2019-10-09T10:56:00Z">
            <w:rPr>
              <w:sz w:val="26"/>
              <w:szCs w:val="26"/>
            </w:rPr>
          </w:rPrChange>
        </w:rPr>
        <w:t xml:space="preserve"> </w:t>
      </w:r>
      <w:proofErr w:type="spellStart"/>
      <w:r w:rsidRPr="00B41112">
        <w:rPr>
          <w:sz w:val="26"/>
          <w:szCs w:val="26"/>
          <w:rPrChange w:id="6450" w:author="Le Minh Nghia" w:date="2019-10-09T10:56:00Z">
            <w:rPr>
              <w:sz w:val="26"/>
              <w:szCs w:val="26"/>
            </w:rPr>
          </w:rPrChange>
        </w:rPr>
        <w:t>ngữ</w:t>
      </w:r>
      <w:proofErr w:type="spellEnd"/>
      <w:r w:rsidRPr="00B41112">
        <w:rPr>
          <w:sz w:val="26"/>
          <w:szCs w:val="26"/>
          <w:rPrChange w:id="6451" w:author="Le Minh Nghia" w:date="2019-10-09T10:56:00Z">
            <w:rPr>
              <w:sz w:val="26"/>
              <w:szCs w:val="26"/>
            </w:rPr>
          </w:rPrChange>
        </w:rPr>
        <w:t xml:space="preserve"> </w:t>
      </w:r>
      <w:proofErr w:type="spellStart"/>
      <w:r w:rsidRPr="00B41112">
        <w:rPr>
          <w:sz w:val="26"/>
          <w:szCs w:val="26"/>
          <w:rPrChange w:id="6452" w:author="Le Minh Nghia" w:date="2019-10-09T10:56:00Z">
            <w:rPr>
              <w:sz w:val="26"/>
              <w:szCs w:val="26"/>
            </w:rPr>
          </w:rPrChange>
        </w:rPr>
        <w:t>lập</w:t>
      </w:r>
      <w:proofErr w:type="spellEnd"/>
      <w:r w:rsidRPr="00B41112">
        <w:rPr>
          <w:sz w:val="26"/>
          <w:szCs w:val="26"/>
          <w:rPrChange w:id="6453" w:author="Le Minh Nghia" w:date="2019-10-09T10:56:00Z">
            <w:rPr>
              <w:sz w:val="26"/>
              <w:szCs w:val="26"/>
            </w:rPr>
          </w:rPrChange>
        </w:rPr>
        <w:t xml:space="preserve"> </w:t>
      </w:r>
      <w:proofErr w:type="spellStart"/>
      <w:r w:rsidRPr="00B41112">
        <w:rPr>
          <w:sz w:val="26"/>
          <w:szCs w:val="26"/>
          <w:rPrChange w:id="6454" w:author="Le Minh Nghia" w:date="2019-10-09T10:56:00Z">
            <w:rPr>
              <w:sz w:val="26"/>
              <w:szCs w:val="26"/>
            </w:rPr>
          </w:rPrChange>
        </w:rPr>
        <w:t>trình</w:t>
      </w:r>
      <w:proofErr w:type="spellEnd"/>
      <w:r w:rsidRPr="00B41112">
        <w:rPr>
          <w:sz w:val="26"/>
          <w:szCs w:val="26"/>
          <w:rPrChange w:id="6455" w:author="Le Minh Nghia" w:date="2019-10-09T10:56:00Z">
            <w:rPr>
              <w:sz w:val="26"/>
              <w:szCs w:val="26"/>
            </w:rPr>
          </w:rPrChange>
        </w:rPr>
        <w:t xml:space="preserve"> PHP </w:t>
      </w:r>
      <w:proofErr w:type="spellStart"/>
      <w:r w:rsidRPr="00B41112">
        <w:rPr>
          <w:sz w:val="26"/>
          <w:szCs w:val="26"/>
          <w:rPrChange w:id="6456" w:author="Le Minh Nghia" w:date="2019-10-09T10:56:00Z">
            <w:rPr>
              <w:sz w:val="26"/>
              <w:szCs w:val="26"/>
            </w:rPr>
          </w:rPrChange>
        </w:rPr>
        <w:t>thông</w:t>
      </w:r>
      <w:proofErr w:type="spellEnd"/>
      <w:r w:rsidRPr="00B41112">
        <w:rPr>
          <w:sz w:val="26"/>
          <w:szCs w:val="26"/>
          <w:rPrChange w:id="6457" w:author="Le Minh Nghia" w:date="2019-10-09T10:56:00Z">
            <w:rPr>
              <w:sz w:val="26"/>
              <w:szCs w:val="26"/>
            </w:rPr>
          </w:rPrChange>
        </w:rPr>
        <w:t xml:space="preserve"> qua</w:t>
      </w:r>
    </w:p>
    <w:p w:rsidR="008551E6" w:rsidRPr="00B41112" w:rsidRDefault="00E70C55" w:rsidP="00A22430">
      <w:pPr>
        <w:pStyle w:val="ListParagraph"/>
        <w:spacing w:line="360" w:lineRule="auto"/>
        <w:ind w:left="1080"/>
        <w:rPr>
          <w:sz w:val="26"/>
          <w:szCs w:val="26"/>
          <w:rPrChange w:id="6458" w:author="Le Minh Nghia" w:date="2019-10-09T10:56:00Z">
            <w:rPr>
              <w:sz w:val="26"/>
              <w:szCs w:val="26"/>
            </w:rPr>
          </w:rPrChange>
        </w:rPr>
      </w:pPr>
      <w:ins w:id="6459" w:author="Le Minh Nghia" w:date="2019-10-09T10:06:00Z">
        <w:r w:rsidRPr="00B41112">
          <w:rPr>
            <w:sz w:val="26"/>
            <w:szCs w:val="26"/>
            <w:rPrChange w:id="6460" w:author="Le Minh Nghia" w:date="2019-10-09T10:56:00Z">
              <w:rPr>
                <w:sz w:val="26"/>
                <w:szCs w:val="26"/>
              </w:rPr>
            </w:rPrChange>
          </w:rPr>
          <w:t xml:space="preserve"> </w:t>
        </w:r>
      </w:ins>
      <w:r w:rsidR="008551E6" w:rsidRPr="00B41112">
        <w:rPr>
          <w:sz w:val="26"/>
          <w:szCs w:val="26"/>
          <w:rPrChange w:id="6461" w:author="Le Minh Nghia" w:date="2019-10-09T10:56:00Z">
            <w:rPr>
              <w:sz w:val="26"/>
              <w:szCs w:val="26"/>
            </w:rPr>
          </w:rPrChange>
        </w:rPr>
        <w:t xml:space="preserve">Framework Laravel </w:t>
      </w:r>
      <w:proofErr w:type="spellStart"/>
      <w:r w:rsidR="008551E6" w:rsidRPr="00B41112">
        <w:rPr>
          <w:sz w:val="26"/>
          <w:szCs w:val="26"/>
          <w:rPrChange w:id="6462" w:author="Le Minh Nghia" w:date="2019-10-09T10:56:00Z">
            <w:rPr>
              <w:sz w:val="26"/>
              <w:szCs w:val="26"/>
            </w:rPr>
          </w:rPrChange>
        </w:rPr>
        <w:t>và</w:t>
      </w:r>
      <w:proofErr w:type="spellEnd"/>
      <w:r w:rsidR="008551E6" w:rsidRPr="00B41112">
        <w:rPr>
          <w:sz w:val="26"/>
          <w:szCs w:val="26"/>
          <w:rPrChange w:id="6463" w:author="Le Minh Nghia" w:date="2019-10-09T10:56:00Z">
            <w:rPr>
              <w:sz w:val="26"/>
              <w:szCs w:val="26"/>
            </w:rPr>
          </w:rPrChange>
        </w:rPr>
        <w:t xml:space="preserve"> </w:t>
      </w:r>
      <w:proofErr w:type="spellStart"/>
      <w:r w:rsidR="008551E6" w:rsidRPr="00B41112">
        <w:rPr>
          <w:sz w:val="26"/>
          <w:szCs w:val="26"/>
          <w:rPrChange w:id="6464" w:author="Le Minh Nghia" w:date="2019-10-09T10:56:00Z">
            <w:rPr>
              <w:sz w:val="26"/>
              <w:szCs w:val="26"/>
            </w:rPr>
          </w:rPrChange>
        </w:rPr>
        <w:t>hệ</w:t>
      </w:r>
      <w:proofErr w:type="spellEnd"/>
      <w:r w:rsidR="008551E6" w:rsidRPr="00B41112">
        <w:rPr>
          <w:sz w:val="26"/>
          <w:szCs w:val="26"/>
          <w:rPrChange w:id="6465" w:author="Le Minh Nghia" w:date="2019-10-09T10:56:00Z">
            <w:rPr>
              <w:sz w:val="26"/>
              <w:szCs w:val="26"/>
            </w:rPr>
          </w:rPrChange>
        </w:rPr>
        <w:t xml:space="preserve"> </w:t>
      </w:r>
      <w:proofErr w:type="spellStart"/>
      <w:r w:rsidR="008551E6" w:rsidRPr="00B41112">
        <w:rPr>
          <w:sz w:val="26"/>
          <w:szCs w:val="26"/>
          <w:rPrChange w:id="6466" w:author="Le Minh Nghia" w:date="2019-10-09T10:56:00Z">
            <w:rPr>
              <w:sz w:val="26"/>
              <w:szCs w:val="26"/>
            </w:rPr>
          </w:rPrChange>
        </w:rPr>
        <w:t>quản</w:t>
      </w:r>
      <w:proofErr w:type="spellEnd"/>
      <w:r w:rsidR="008551E6" w:rsidRPr="00B41112">
        <w:rPr>
          <w:sz w:val="26"/>
          <w:szCs w:val="26"/>
          <w:rPrChange w:id="6467" w:author="Le Minh Nghia" w:date="2019-10-09T10:56:00Z">
            <w:rPr>
              <w:sz w:val="26"/>
              <w:szCs w:val="26"/>
            </w:rPr>
          </w:rPrChange>
        </w:rPr>
        <w:t xml:space="preserve"> </w:t>
      </w:r>
      <w:proofErr w:type="spellStart"/>
      <w:r w:rsidR="008551E6" w:rsidRPr="00B41112">
        <w:rPr>
          <w:sz w:val="26"/>
          <w:szCs w:val="26"/>
          <w:rPrChange w:id="6468" w:author="Le Minh Nghia" w:date="2019-10-09T10:56:00Z">
            <w:rPr>
              <w:sz w:val="26"/>
              <w:szCs w:val="26"/>
            </w:rPr>
          </w:rPrChange>
        </w:rPr>
        <w:t>trị</w:t>
      </w:r>
      <w:proofErr w:type="spellEnd"/>
      <w:r w:rsidR="008551E6" w:rsidRPr="00B41112">
        <w:rPr>
          <w:sz w:val="26"/>
          <w:szCs w:val="26"/>
          <w:rPrChange w:id="6469" w:author="Le Minh Nghia" w:date="2019-10-09T10:56:00Z">
            <w:rPr>
              <w:sz w:val="26"/>
              <w:szCs w:val="26"/>
            </w:rPr>
          </w:rPrChange>
        </w:rPr>
        <w:t xml:space="preserve"> </w:t>
      </w:r>
      <w:proofErr w:type="spellStart"/>
      <w:r w:rsidR="008551E6" w:rsidRPr="00B41112">
        <w:rPr>
          <w:sz w:val="26"/>
          <w:szCs w:val="26"/>
          <w:rPrChange w:id="6470" w:author="Le Minh Nghia" w:date="2019-10-09T10:56:00Z">
            <w:rPr>
              <w:sz w:val="26"/>
              <w:szCs w:val="26"/>
            </w:rPr>
          </w:rPrChange>
        </w:rPr>
        <w:t>cơ</w:t>
      </w:r>
      <w:proofErr w:type="spellEnd"/>
      <w:r w:rsidR="008551E6" w:rsidRPr="00B41112">
        <w:rPr>
          <w:sz w:val="26"/>
          <w:szCs w:val="26"/>
          <w:rPrChange w:id="6471" w:author="Le Minh Nghia" w:date="2019-10-09T10:56:00Z">
            <w:rPr>
              <w:sz w:val="26"/>
              <w:szCs w:val="26"/>
            </w:rPr>
          </w:rPrChange>
        </w:rPr>
        <w:t xml:space="preserve"> </w:t>
      </w:r>
      <w:proofErr w:type="spellStart"/>
      <w:r w:rsidR="008551E6" w:rsidRPr="00B41112">
        <w:rPr>
          <w:sz w:val="26"/>
          <w:szCs w:val="26"/>
          <w:rPrChange w:id="6472" w:author="Le Minh Nghia" w:date="2019-10-09T10:56:00Z">
            <w:rPr>
              <w:sz w:val="26"/>
              <w:szCs w:val="26"/>
            </w:rPr>
          </w:rPrChange>
        </w:rPr>
        <w:t>sở</w:t>
      </w:r>
      <w:proofErr w:type="spellEnd"/>
      <w:r w:rsidR="008551E6" w:rsidRPr="00B41112">
        <w:rPr>
          <w:sz w:val="26"/>
          <w:szCs w:val="26"/>
          <w:rPrChange w:id="6473" w:author="Le Minh Nghia" w:date="2019-10-09T10:56:00Z">
            <w:rPr>
              <w:sz w:val="26"/>
              <w:szCs w:val="26"/>
            </w:rPr>
          </w:rPrChange>
        </w:rPr>
        <w:t xml:space="preserve"> </w:t>
      </w:r>
      <w:proofErr w:type="spellStart"/>
      <w:r w:rsidR="008551E6" w:rsidRPr="00B41112">
        <w:rPr>
          <w:sz w:val="26"/>
          <w:szCs w:val="26"/>
          <w:rPrChange w:id="6474" w:author="Le Minh Nghia" w:date="2019-10-09T10:56:00Z">
            <w:rPr>
              <w:sz w:val="26"/>
              <w:szCs w:val="26"/>
            </w:rPr>
          </w:rPrChange>
        </w:rPr>
        <w:t>dữ</w:t>
      </w:r>
      <w:proofErr w:type="spellEnd"/>
      <w:r w:rsidR="008551E6" w:rsidRPr="00B41112">
        <w:rPr>
          <w:sz w:val="26"/>
          <w:szCs w:val="26"/>
          <w:rPrChange w:id="6475" w:author="Le Minh Nghia" w:date="2019-10-09T10:56:00Z">
            <w:rPr>
              <w:sz w:val="26"/>
              <w:szCs w:val="26"/>
            </w:rPr>
          </w:rPrChange>
        </w:rPr>
        <w:t xml:space="preserve"> </w:t>
      </w:r>
      <w:proofErr w:type="spellStart"/>
      <w:r w:rsidR="008551E6" w:rsidRPr="00B41112">
        <w:rPr>
          <w:sz w:val="26"/>
          <w:szCs w:val="26"/>
          <w:rPrChange w:id="6476" w:author="Le Minh Nghia" w:date="2019-10-09T10:56:00Z">
            <w:rPr>
              <w:sz w:val="26"/>
              <w:szCs w:val="26"/>
            </w:rPr>
          </w:rPrChange>
        </w:rPr>
        <w:t>liệu</w:t>
      </w:r>
      <w:proofErr w:type="spellEnd"/>
      <w:r w:rsidR="008551E6" w:rsidRPr="00B41112">
        <w:rPr>
          <w:sz w:val="26"/>
          <w:szCs w:val="26"/>
          <w:rPrChange w:id="6477" w:author="Le Minh Nghia" w:date="2019-10-09T10:56:00Z">
            <w:rPr>
              <w:sz w:val="26"/>
              <w:szCs w:val="26"/>
            </w:rPr>
          </w:rPrChange>
        </w:rPr>
        <w:t xml:space="preserve"> MySQL </w:t>
      </w:r>
      <w:proofErr w:type="spellStart"/>
      <w:r w:rsidR="008551E6" w:rsidRPr="00B41112">
        <w:rPr>
          <w:sz w:val="26"/>
          <w:szCs w:val="26"/>
          <w:rPrChange w:id="6478" w:author="Le Minh Nghia" w:date="2019-10-09T10:56:00Z">
            <w:rPr>
              <w:sz w:val="26"/>
              <w:szCs w:val="26"/>
            </w:rPr>
          </w:rPrChange>
        </w:rPr>
        <w:t>và</w:t>
      </w:r>
      <w:proofErr w:type="spellEnd"/>
      <w:r w:rsidR="008551E6" w:rsidRPr="00B41112">
        <w:rPr>
          <w:sz w:val="26"/>
          <w:szCs w:val="26"/>
          <w:rPrChange w:id="6479" w:author="Le Minh Nghia" w:date="2019-10-09T10:56:00Z">
            <w:rPr>
              <w:sz w:val="26"/>
              <w:szCs w:val="26"/>
            </w:rPr>
          </w:rPrChange>
        </w:rPr>
        <w:t xml:space="preserve"> phpMyAdmin.</w:t>
      </w:r>
    </w:p>
    <w:p w:rsidR="008551E6" w:rsidRPr="00B41112" w:rsidRDefault="008551E6" w:rsidP="00A22430">
      <w:pPr>
        <w:pStyle w:val="ListParagraph"/>
        <w:spacing w:line="360" w:lineRule="auto"/>
        <w:ind w:left="1080"/>
        <w:rPr>
          <w:sz w:val="26"/>
          <w:szCs w:val="26"/>
          <w:rPrChange w:id="6480" w:author="Le Minh Nghia" w:date="2019-10-09T10:56:00Z">
            <w:rPr>
              <w:sz w:val="26"/>
              <w:szCs w:val="26"/>
            </w:rPr>
          </w:rPrChange>
        </w:rPr>
      </w:pPr>
      <w:proofErr w:type="spellStart"/>
      <w:r w:rsidRPr="00B41112">
        <w:rPr>
          <w:sz w:val="26"/>
          <w:szCs w:val="26"/>
          <w:rPrChange w:id="6481" w:author="Le Minh Nghia" w:date="2019-10-09T10:56:00Z">
            <w:rPr>
              <w:sz w:val="26"/>
              <w:szCs w:val="26"/>
            </w:rPr>
          </w:rPrChange>
        </w:rPr>
        <w:t>Thời</w:t>
      </w:r>
      <w:proofErr w:type="spellEnd"/>
      <w:r w:rsidRPr="00B41112">
        <w:rPr>
          <w:sz w:val="26"/>
          <w:szCs w:val="26"/>
          <w:rPrChange w:id="6482" w:author="Le Minh Nghia" w:date="2019-10-09T10:56:00Z">
            <w:rPr>
              <w:sz w:val="26"/>
              <w:szCs w:val="26"/>
            </w:rPr>
          </w:rPrChange>
        </w:rPr>
        <w:t xml:space="preserve"> </w:t>
      </w:r>
      <w:proofErr w:type="spellStart"/>
      <w:r w:rsidRPr="00B41112">
        <w:rPr>
          <w:sz w:val="26"/>
          <w:szCs w:val="26"/>
          <w:rPrChange w:id="6483" w:author="Le Minh Nghia" w:date="2019-10-09T10:56:00Z">
            <w:rPr>
              <w:sz w:val="26"/>
              <w:szCs w:val="26"/>
            </w:rPr>
          </w:rPrChange>
        </w:rPr>
        <w:t>gian</w:t>
      </w:r>
      <w:proofErr w:type="spellEnd"/>
      <w:r w:rsidRPr="00B41112">
        <w:rPr>
          <w:sz w:val="26"/>
          <w:szCs w:val="26"/>
          <w:rPrChange w:id="6484" w:author="Le Minh Nghia" w:date="2019-10-09T10:56:00Z">
            <w:rPr>
              <w:sz w:val="26"/>
              <w:szCs w:val="26"/>
            </w:rPr>
          </w:rPrChange>
        </w:rPr>
        <w:t xml:space="preserve">: 6 </w:t>
      </w:r>
      <w:proofErr w:type="spellStart"/>
      <w:r w:rsidRPr="00B41112">
        <w:rPr>
          <w:sz w:val="26"/>
          <w:szCs w:val="26"/>
          <w:rPrChange w:id="6485" w:author="Le Minh Nghia" w:date="2019-10-09T10:56:00Z">
            <w:rPr>
              <w:sz w:val="26"/>
              <w:szCs w:val="26"/>
            </w:rPr>
          </w:rPrChange>
        </w:rPr>
        <w:t>tháng</w:t>
      </w:r>
      <w:proofErr w:type="spellEnd"/>
      <w:r w:rsidRPr="00B41112">
        <w:rPr>
          <w:sz w:val="26"/>
          <w:szCs w:val="26"/>
          <w:rPrChange w:id="6486" w:author="Le Minh Nghia" w:date="2019-10-09T10:56:00Z">
            <w:rPr>
              <w:sz w:val="26"/>
              <w:szCs w:val="26"/>
            </w:rPr>
          </w:rPrChange>
        </w:rPr>
        <w:t xml:space="preserve"> </w:t>
      </w:r>
      <w:proofErr w:type="spellStart"/>
      <w:r w:rsidRPr="00B41112">
        <w:rPr>
          <w:sz w:val="26"/>
          <w:szCs w:val="26"/>
          <w:rPrChange w:id="6487" w:author="Le Minh Nghia" w:date="2019-10-09T10:56:00Z">
            <w:rPr>
              <w:sz w:val="26"/>
              <w:szCs w:val="26"/>
            </w:rPr>
          </w:rPrChange>
        </w:rPr>
        <w:t>từ</w:t>
      </w:r>
      <w:proofErr w:type="spellEnd"/>
      <w:r w:rsidRPr="00B41112">
        <w:rPr>
          <w:sz w:val="26"/>
          <w:szCs w:val="26"/>
          <w:rPrChange w:id="6488" w:author="Le Minh Nghia" w:date="2019-10-09T10:56:00Z">
            <w:rPr>
              <w:sz w:val="26"/>
              <w:szCs w:val="26"/>
            </w:rPr>
          </w:rPrChange>
        </w:rPr>
        <w:t xml:space="preserve"> </w:t>
      </w:r>
      <w:proofErr w:type="spellStart"/>
      <w:r w:rsidRPr="00B41112">
        <w:rPr>
          <w:sz w:val="26"/>
          <w:szCs w:val="26"/>
          <w:rPrChange w:id="6489" w:author="Le Minh Nghia" w:date="2019-10-09T10:56:00Z">
            <w:rPr>
              <w:sz w:val="26"/>
              <w:szCs w:val="26"/>
            </w:rPr>
          </w:rPrChange>
        </w:rPr>
        <w:t>tháng</w:t>
      </w:r>
      <w:proofErr w:type="spellEnd"/>
      <w:r w:rsidRPr="00B41112">
        <w:rPr>
          <w:sz w:val="26"/>
          <w:szCs w:val="26"/>
          <w:rPrChange w:id="6490" w:author="Le Minh Nghia" w:date="2019-10-09T10:56:00Z">
            <w:rPr>
              <w:sz w:val="26"/>
              <w:szCs w:val="26"/>
            </w:rPr>
          </w:rPrChange>
        </w:rPr>
        <w:t xml:space="preserve"> </w:t>
      </w:r>
      <w:del w:id="6491" w:author="Le Minh Nghia" w:date="2019-10-09T10:07:00Z">
        <w:r w:rsidRPr="00B41112" w:rsidDel="001C0C90">
          <w:rPr>
            <w:sz w:val="26"/>
            <w:szCs w:val="26"/>
            <w:rPrChange w:id="6492" w:author="Le Minh Nghia" w:date="2019-10-09T10:56:00Z">
              <w:rPr>
                <w:sz w:val="26"/>
                <w:szCs w:val="26"/>
              </w:rPr>
            </w:rPrChange>
          </w:rPr>
          <w:delText xml:space="preserve">6 </w:delText>
        </w:r>
      </w:del>
      <w:ins w:id="6493" w:author="Le Minh Nghia" w:date="2019-10-09T10:07:00Z">
        <w:r w:rsidR="001C0C90" w:rsidRPr="00B41112">
          <w:rPr>
            <w:sz w:val="26"/>
            <w:szCs w:val="26"/>
            <w:rPrChange w:id="6494" w:author="Le Minh Nghia" w:date="2019-10-09T10:56:00Z">
              <w:rPr>
                <w:sz w:val="26"/>
                <w:szCs w:val="26"/>
              </w:rPr>
            </w:rPrChange>
          </w:rPr>
          <w:t xml:space="preserve">5 </w:t>
        </w:r>
      </w:ins>
      <w:proofErr w:type="spellStart"/>
      <w:r w:rsidRPr="00B41112">
        <w:rPr>
          <w:sz w:val="26"/>
          <w:szCs w:val="26"/>
          <w:rPrChange w:id="6495" w:author="Le Minh Nghia" w:date="2019-10-09T10:56:00Z">
            <w:rPr>
              <w:sz w:val="26"/>
              <w:szCs w:val="26"/>
            </w:rPr>
          </w:rPrChange>
        </w:rPr>
        <w:t>đến</w:t>
      </w:r>
      <w:proofErr w:type="spellEnd"/>
      <w:r w:rsidRPr="00B41112">
        <w:rPr>
          <w:sz w:val="26"/>
          <w:szCs w:val="26"/>
          <w:rPrChange w:id="6496" w:author="Le Minh Nghia" w:date="2019-10-09T10:56:00Z">
            <w:rPr>
              <w:sz w:val="26"/>
              <w:szCs w:val="26"/>
            </w:rPr>
          </w:rPrChange>
        </w:rPr>
        <w:t xml:space="preserve"> </w:t>
      </w:r>
      <w:proofErr w:type="spellStart"/>
      <w:r w:rsidRPr="00B41112">
        <w:rPr>
          <w:sz w:val="26"/>
          <w:szCs w:val="26"/>
          <w:rPrChange w:id="6497" w:author="Le Minh Nghia" w:date="2019-10-09T10:56:00Z">
            <w:rPr>
              <w:sz w:val="26"/>
              <w:szCs w:val="26"/>
            </w:rPr>
          </w:rPrChange>
        </w:rPr>
        <w:t>tháng</w:t>
      </w:r>
      <w:proofErr w:type="spellEnd"/>
      <w:r w:rsidRPr="00B41112">
        <w:rPr>
          <w:sz w:val="26"/>
          <w:szCs w:val="26"/>
          <w:rPrChange w:id="6498" w:author="Le Minh Nghia" w:date="2019-10-09T10:56:00Z">
            <w:rPr>
              <w:sz w:val="26"/>
              <w:szCs w:val="26"/>
            </w:rPr>
          </w:rPrChange>
        </w:rPr>
        <w:t xml:space="preserve"> </w:t>
      </w:r>
      <w:del w:id="6499" w:author="Le Minh Nghia" w:date="2019-10-09T10:07:00Z">
        <w:r w:rsidRPr="00B41112" w:rsidDel="001C0C90">
          <w:rPr>
            <w:sz w:val="26"/>
            <w:szCs w:val="26"/>
            <w:rPrChange w:id="6500" w:author="Le Minh Nghia" w:date="2019-10-09T10:56:00Z">
              <w:rPr>
                <w:sz w:val="26"/>
                <w:szCs w:val="26"/>
              </w:rPr>
            </w:rPrChange>
          </w:rPr>
          <w:delText xml:space="preserve">11 </w:delText>
        </w:r>
      </w:del>
      <w:ins w:id="6501" w:author="Le Minh Nghia" w:date="2019-10-09T10:07:00Z">
        <w:r w:rsidR="001C0C90" w:rsidRPr="00B41112">
          <w:rPr>
            <w:sz w:val="26"/>
            <w:szCs w:val="26"/>
            <w:rPrChange w:id="6502" w:author="Le Minh Nghia" w:date="2019-10-09T10:56:00Z">
              <w:rPr>
                <w:sz w:val="26"/>
                <w:szCs w:val="26"/>
              </w:rPr>
            </w:rPrChange>
          </w:rPr>
          <w:t xml:space="preserve">10 </w:t>
        </w:r>
      </w:ins>
      <w:proofErr w:type="spellStart"/>
      <w:r w:rsidRPr="00B41112">
        <w:rPr>
          <w:sz w:val="26"/>
          <w:szCs w:val="26"/>
          <w:rPrChange w:id="6503" w:author="Le Minh Nghia" w:date="2019-10-09T10:56:00Z">
            <w:rPr>
              <w:sz w:val="26"/>
              <w:szCs w:val="26"/>
            </w:rPr>
          </w:rPrChange>
        </w:rPr>
        <w:t>năm</w:t>
      </w:r>
      <w:proofErr w:type="spellEnd"/>
      <w:r w:rsidRPr="00B41112">
        <w:rPr>
          <w:sz w:val="26"/>
          <w:szCs w:val="26"/>
          <w:rPrChange w:id="6504" w:author="Le Minh Nghia" w:date="2019-10-09T10:56:00Z">
            <w:rPr>
              <w:sz w:val="26"/>
              <w:szCs w:val="26"/>
            </w:rPr>
          </w:rPrChange>
        </w:rPr>
        <w:t xml:space="preserve"> 2019</w:t>
      </w:r>
    </w:p>
    <w:p w:rsidR="008551E6" w:rsidRPr="00B41112" w:rsidRDefault="008551E6" w:rsidP="00A22430">
      <w:pPr>
        <w:pStyle w:val="ListParagraph"/>
        <w:spacing w:line="360" w:lineRule="auto"/>
        <w:ind w:left="1080"/>
        <w:rPr>
          <w:sz w:val="26"/>
          <w:szCs w:val="26"/>
          <w:rPrChange w:id="6505" w:author="Le Minh Nghia" w:date="2019-10-09T10:56:00Z">
            <w:rPr>
              <w:sz w:val="26"/>
              <w:szCs w:val="26"/>
            </w:rPr>
          </w:rPrChange>
        </w:rPr>
      </w:pPr>
      <w:proofErr w:type="spellStart"/>
      <w:r w:rsidRPr="00B41112">
        <w:rPr>
          <w:sz w:val="26"/>
          <w:szCs w:val="26"/>
          <w:rPrChange w:id="6506" w:author="Le Minh Nghia" w:date="2019-10-09T10:56:00Z">
            <w:rPr>
              <w:sz w:val="26"/>
              <w:szCs w:val="26"/>
            </w:rPr>
          </w:rPrChange>
        </w:rPr>
        <w:t>Không</w:t>
      </w:r>
      <w:proofErr w:type="spellEnd"/>
      <w:r w:rsidRPr="00B41112">
        <w:rPr>
          <w:sz w:val="26"/>
          <w:szCs w:val="26"/>
          <w:rPrChange w:id="6507" w:author="Le Minh Nghia" w:date="2019-10-09T10:56:00Z">
            <w:rPr>
              <w:sz w:val="26"/>
              <w:szCs w:val="26"/>
            </w:rPr>
          </w:rPrChange>
        </w:rPr>
        <w:t xml:space="preserve"> </w:t>
      </w:r>
      <w:proofErr w:type="spellStart"/>
      <w:r w:rsidRPr="00B41112">
        <w:rPr>
          <w:sz w:val="26"/>
          <w:szCs w:val="26"/>
          <w:rPrChange w:id="6508" w:author="Le Minh Nghia" w:date="2019-10-09T10:56:00Z">
            <w:rPr>
              <w:sz w:val="26"/>
              <w:szCs w:val="26"/>
            </w:rPr>
          </w:rPrChange>
        </w:rPr>
        <w:t>gian</w:t>
      </w:r>
      <w:proofErr w:type="spellEnd"/>
      <w:r w:rsidRPr="00B41112">
        <w:rPr>
          <w:sz w:val="26"/>
          <w:szCs w:val="26"/>
          <w:rPrChange w:id="6509" w:author="Le Minh Nghia" w:date="2019-10-09T10:56:00Z">
            <w:rPr>
              <w:sz w:val="26"/>
              <w:szCs w:val="26"/>
            </w:rPr>
          </w:rPrChange>
        </w:rPr>
        <w:t xml:space="preserve">: Khoa </w:t>
      </w:r>
      <w:del w:id="6510" w:author="Le Minh Nghia" w:date="2019-10-09T10:03:00Z">
        <w:r w:rsidRPr="00B41112" w:rsidDel="00E70C55">
          <w:rPr>
            <w:sz w:val="26"/>
            <w:szCs w:val="26"/>
            <w:rPrChange w:id="6511" w:author="Le Minh Nghia" w:date="2019-10-09T10:56:00Z">
              <w:rPr>
                <w:sz w:val="26"/>
                <w:szCs w:val="26"/>
              </w:rPr>
            </w:rPrChange>
          </w:rPr>
          <w:delText>Công nghệ thông tin và truyền thông</w:delText>
        </w:r>
      </w:del>
      <w:proofErr w:type="spellStart"/>
      <w:ins w:id="6512" w:author="Le Minh Nghia" w:date="2019-10-09T10:03:00Z">
        <w:r w:rsidR="00E70C55" w:rsidRPr="00B41112">
          <w:rPr>
            <w:sz w:val="26"/>
            <w:szCs w:val="26"/>
            <w:rPrChange w:id="6513" w:author="Le Minh Nghia" w:date="2019-10-09T10:56:00Z">
              <w:rPr>
                <w:sz w:val="26"/>
                <w:szCs w:val="26"/>
              </w:rPr>
            </w:rPrChange>
          </w:rPr>
          <w:t>Công</w:t>
        </w:r>
        <w:proofErr w:type="spellEnd"/>
        <w:r w:rsidR="00E70C55" w:rsidRPr="00B41112">
          <w:rPr>
            <w:sz w:val="26"/>
            <w:szCs w:val="26"/>
            <w:rPrChange w:id="6514" w:author="Le Minh Nghia" w:date="2019-10-09T10:56:00Z">
              <w:rPr>
                <w:sz w:val="26"/>
                <w:szCs w:val="26"/>
              </w:rPr>
            </w:rPrChange>
          </w:rPr>
          <w:t xml:space="preserve"> </w:t>
        </w:r>
        <w:proofErr w:type="spellStart"/>
        <w:r w:rsidR="00E70C55" w:rsidRPr="00B41112">
          <w:rPr>
            <w:sz w:val="26"/>
            <w:szCs w:val="26"/>
            <w:rPrChange w:id="6515" w:author="Le Minh Nghia" w:date="2019-10-09T10:56:00Z">
              <w:rPr>
                <w:sz w:val="26"/>
                <w:szCs w:val="26"/>
              </w:rPr>
            </w:rPrChange>
          </w:rPr>
          <w:t>nghệ</w:t>
        </w:r>
        <w:proofErr w:type="spellEnd"/>
        <w:r w:rsidR="00E70C55" w:rsidRPr="00B41112">
          <w:rPr>
            <w:sz w:val="26"/>
            <w:szCs w:val="26"/>
            <w:rPrChange w:id="6516" w:author="Le Minh Nghia" w:date="2019-10-09T10:56:00Z">
              <w:rPr>
                <w:sz w:val="26"/>
                <w:szCs w:val="26"/>
              </w:rPr>
            </w:rPrChange>
          </w:rPr>
          <w:t xml:space="preserve"> </w:t>
        </w:r>
        <w:proofErr w:type="spellStart"/>
        <w:r w:rsidR="00E70C55" w:rsidRPr="00B41112">
          <w:rPr>
            <w:sz w:val="26"/>
            <w:szCs w:val="26"/>
            <w:rPrChange w:id="6517" w:author="Le Minh Nghia" w:date="2019-10-09T10:56:00Z">
              <w:rPr>
                <w:sz w:val="26"/>
                <w:szCs w:val="26"/>
              </w:rPr>
            </w:rPrChange>
          </w:rPr>
          <w:t>Thông</w:t>
        </w:r>
        <w:proofErr w:type="spellEnd"/>
        <w:r w:rsidR="00E70C55" w:rsidRPr="00B41112">
          <w:rPr>
            <w:sz w:val="26"/>
            <w:szCs w:val="26"/>
            <w:rPrChange w:id="6518" w:author="Le Minh Nghia" w:date="2019-10-09T10:56:00Z">
              <w:rPr>
                <w:sz w:val="26"/>
                <w:szCs w:val="26"/>
              </w:rPr>
            </w:rPrChange>
          </w:rPr>
          <w:t xml:space="preserve"> tin </w:t>
        </w:r>
        <w:proofErr w:type="spellStart"/>
        <w:r w:rsidR="00E70C55" w:rsidRPr="00B41112">
          <w:rPr>
            <w:sz w:val="26"/>
            <w:szCs w:val="26"/>
            <w:rPrChange w:id="6519" w:author="Le Minh Nghia" w:date="2019-10-09T10:56:00Z">
              <w:rPr>
                <w:sz w:val="26"/>
                <w:szCs w:val="26"/>
              </w:rPr>
            </w:rPrChange>
          </w:rPr>
          <w:t>và</w:t>
        </w:r>
        <w:proofErr w:type="spellEnd"/>
        <w:r w:rsidR="00E70C55" w:rsidRPr="00B41112">
          <w:rPr>
            <w:sz w:val="26"/>
            <w:szCs w:val="26"/>
            <w:rPrChange w:id="6520" w:author="Le Minh Nghia" w:date="2019-10-09T10:56:00Z">
              <w:rPr>
                <w:sz w:val="26"/>
                <w:szCs w:val="26"/>
              </w:rPr>
            </w:rPrChange>
          </w:rPr>
          <w:t xml:space="preserve"> </w:t>
        </w:r>
        <w:proofErr w:type="spellStart"/>
        <w:r w:rsidR="00E70C55" w:rsidRPr="00B41112">
          <w:rPr>
            <w:sz w:val="26"/>
            <w:szCs w:val="26"/>
            <w:rPrChange w:id="6521" w:author="Le Minh Nghia" w:date="2019-10-09T10:56:00Z">
              <w:rPr>
                <w:sz w:val="26"/>
                <w:szCs w:val="26"/>
              </w:rPr>
            </w:rPrChange>
          </w:rPr>
          <w:t>Truyền</w:t>
        </w:r>
        <w:proofErr w:type="spellEnd"/>
        <w:r w:rsidR="00E70C55" w:rsidRPr="00B41112">
          <w:rPr>
            <w:sz w:val="26"/>
            <w:szCs w:val="26"/>
            <w:rPrChange w:id="6522" w:author="Le Minh Nghia" w:date="2019-10-09T10:56:00Z">
              <w:rPr>
                <w:sz w:val="26"/>
                <w:szCs w:val="26"/>
              </w:rPr>
            </w:rPrChange>
          </w:rPr>
          <w:t xml:space="preserve"> </w:t>
        </w:r>
        <w:proofErr w:type="spellStart"/>
        <w:r w:rsidR="00E70C55" w:rsidRPr="00B41112">
          <w:rPr>
            <w:sz w:val="26"/>
            <w:szCs w:val="26"/>
            <w:rPrChange w:id="6523" w:author="Le Minh Nghia" w:date="2019-10-09T10:56:00Z">
              <w:rPr>
                <w:sz w:val="26"/>
                <w:szCs w:val="26"/>
              </w:rPr>
            </w:rPrChange>
          </w:rPr>
          <w:t>thông</w:t>
        </w:r>
      </w:ins>
      <w:proofErr w:type="spellEnd"/>
      <w:r w:rsidRPr="00B41112">
        <w:rPr>
          <w:sz w:val="26"/>
          <w:szCs w:val="26"/>
          <w:rPrChange w:id="6524" w:author="Le Minh Nghia" w:date="2019-10-09T10:56:00Z">
            <w:rPr>
              <w:sz w:val="26"/>
              <w:szCs w:val="26"/>
            </w:rPr>
          </w:rPrChange>
        </w:rPr>
        <w:t xml:space="preserve"> </w:t>
      </w:r>
      <w:proofErr w:type="spellStart"/>
      <w:r w:rsidRPr="00B41112">
        <w:rPr>
          <w:sz w:val="26"/>
          <w:szCs w:val="26"/>
          <w:rPrChange w:id="6525" w:author="Le Minh Nghia" w:date="2019-10-09T10:56:00Z">
            <w:rPr>
              <w:sz w:val="26"/>
              <w:szCs w:val="26"/>
            </w:rPr>
          </w:rPrChange>
        </w:rPr>
        <w:t>của</w:t>
      </w:r>
      <w:proofErr w:type="spellEnd"/>
      <w:r w:rsidRPr="00B41112">
        <w:rPr>
          <w:sz w:val="26"/>
          <w:szCs w:val="26"/>
          <w:rPrChange w:id="6526" w:author="Le Minh Nghia" w:date="2019-10-09T10:56:00Z">
            <w:rPr>
              <w:sz w:val="26"/>
              <w:szCs w:val="26"/>
            </w:rPr>
          </w:rPrChange>
        </w:rPr>
        <w:t xml:space="preserve"> </w:t>
      </w:r>
      <w:proofErr w:type="spellStart"/>
      <w:r w:rsidRPr="00B41112">
        <w:rPr>
          <w:sz w:val="26"/>
          <w:szCs w:val="26"/>
          <w:rPrChange w:id="6527" w:author="Le Minh Nghia" w:date="2019-10-09T10:56:00Z">
            <w:rPr>
              <w:sz w:val="26"/>
              <w:szCs w:val="26"/>
            </w:rPr>
          </w:rPrChange>
        </w:rPr>
        <w:t>trường</w:t>
      </w:r>
      <w:proofErr w:type="spellEnd"/>
      <w:r w:rsidRPr="00B41112">
        <w:rPr>
          <w:sz w:val="26"/>
          <w:szCs w:val="26"/>
          <w:rPrChange w:id="6528" w:author="Le Minh Nghia" w:date="2019-10-09T10:56:00Z">
            <w:rPr>
              <w:sz w:val="26"/>
              <w:szCs w:val="26"/>
            </w:rPr>
          </w:rPrChange>
        </w:rPr>
        <w:t xml:space="preserve"> </w:t>
      </w:r>
      <w:proofErr w:type="spellStart"/>
      <w:r w:rsidRPr="00B41112">
        <w:rPr>
          <w:sz w:val="26"/>
          <w:szCs w:val="26"/>
          <w:rPrChange w:id="6529" w:author="Le Minh Nghia" w:date="2019-10-09T10:56:00Z">
            <w:rPr>
              <w:sz w:val="26"/>
              <w:szCs w:val="26"/>
            </w:rPr>
          </w:rPrChange>
        </w:rPr>
        <w:t>Đại</w:t>
      </w:r>
      <w:proofErr w:type="spellEnd"/>
      <w:r w:rsidRPr="00B41112">
        <w:rPr>
          <w:sz w:val="26"/>
          <w:szCs w:val="26"/>
          <w:rPrChange w:id="6530" w:author="Le Minh Nghia" w:date="2019-10-09T10:56:00Z">
            <w:rPr>
              <w:sz w:val="26"/>
              <w:szCs w:val="26"/>
            </w:rPr>
          </w:rPrChange>
        </w:rPr>
        <w:t xml:space="preserve"> </w:t>
      </w:r>
      <w:proofErr w:type="spellStart"/>
      <w:r w:rsidRPr="00B41112">
        <w:rPr>
          <w:sz w:val="26"/>
          <w:szCs w:val="26"/>
          <w:rPrChange w:id="6531" w:author="Le Minh Nghia" w:date="2019-10-09T10:56:00Z">
            <w:rPr>
              <w:sz w:val="26"/>
              <w:szCs w:val="26"/>
            </w:rPr>
          </w:rPrChange>
        </w:rPr>
        <w:t>học</w:t>
      </w:r>
      <w:proofErr w:type="spellEnd"/>
      <w:r w:rsidRPr="00B41112">
        <w:rPr>
          <w:sz w:val="26"/>
          <w:szCs w:val="26"/>
          <w:rPrChange w:id="6532" w:author="Le Minh Nghia" w:date="2019-10-09T10:56:00Z">
            <w:rPr>
              <w:sz w:val="26"/>
              <w:szCs w:val="26"/>
            </w:rPr>
          </w:rPrChange>
        </w:rPr>
        <w:t xml:space="preserve"> </w:t>
      </w:r>
      <w:proofErr w:type="spellStart"/>
      <w:r w:rsidRPr="00B41112">
        <w:rPr>
          <w:sz w:val="26"/>
          <w:szCs w:val="26"/>
          <w:rPrChange w:id="6533" w:author="Le Minh Nghia" w:date="2019-10-09T10:56:00Z">
            <w:rPr>
              <w:sz w:val="26"/>
              <w:szCs w:val="26"/>
            </w:rPr>
          </w:rPrChange>
        </w:rPr>
        <w:t>Cần</w:t>
      </w:r>
      <w:proofErr w:type="spellEnd"/>
      <w:r w:rsidRPr="00B41112">
        <w:rPr>
          <w:sz w:val="26"/>
          <w:szCs w:val="26"/>
          <w:rPrChange w:id="6534" w:author="Le Minh Nghia" w:date="2019-10-09T10:56:00Z">
            <w:rPr>
              <w:sz w:val="26"/>
              <w:szCs w:val="26"/>
            </w:rPr>
          </w:rPrChange>
        </w:rPr>
        <w:t xml:space="preserve"> </w:t>
      </w:r>
      <w:proofErr w:type="spellStart"/>
      <w:r w:rsidRPr="00B41112">
        <w:rPr>
          <w:sz w:val="26"/>
          <w:szCs w:val="26"/>
          <w:rPrChange w:id="6535" w:author="Le Minh Nghia" w:date="2019-10-09T10:56:00Z">
            <w:rPr>
              <w:sz w:val="26"/>
              <w:szCs w:val="26"/>
            </w:rPr>
          </w:rPrChange>
        </w:rPr>
        <w:t>Thơ</w:t>
      </w:r>
      <w:proofErr w:type="spellEnd"/>
      <w:r w:rsidRPr="00B41112">
        <w:rPr>
          <w:sz w:val="26"/>
          <w:szCs w:val="26"/>
          <w:rPrChange w:id="6536" w:author="Le Minh Nghia" w:date="2019-10-09T10:56:00Z">
            <w:rPr>
              <w:sz w:val="26"/>
              <w:szCs w:val="26"/>
            </w:rPr>
          </w:rPrChange>
        </w:rPr>
        <w:t>.</w:t>
      </w:r>
    </w:p>
    <w:p w:rsidR="008551E6" w:rsidRPr="00B41112" w:rsidRDefault="008551E6" w:rsidP="00A22430">
      <w:pPr>
        <w:pStyle w:val="ListParagraph"/>
        <w:spacing w:line="360" w:lineRule="auto"/>
        <w:ind w:left="1080"/>
        <w:rPr>
          <w:sz w:val="26"/>
          <w:szCs w:val="26"/>
          <w:rPrChange w:id="6537" w:author="Le Minh Nghia" w:date="2019-10-09T10:56:00Z">
            <w:rPr>
              <w:sz w:val="26"/>
              <w:szCs w:val="26"/>
            </w:rPr>
          </w:rPrChange>
        </w:rPr>
      </w:pPr>
      <w:proofErr w:type="spellStart"/>
      <w:r w:rsidRPr="00B41112">
        <w:rPr>
          <w:sz w:val="26"/>
          <w:szCs w:val="26"/>
          <w:rPrChange w:id="6538" w:author="Le Minh Nghia" w:date="2019-10-09T10:56:00Z">
            <w:rPr>
              <w:sz w:val="26"/>
              <w:szCs w:val="26"/>
            </w:rPr>
          </w:rPrChange>
        </w:rPr>
        <w:t>Lý</w:t>
      </w:r>
      <w:proofErr w:type="spellEnd"/>
      <w:r w:rsidRPr="00B41112">
        <w:rPr>
          <w:sz w:val="26"/>
          <w:szCs w:val="26"/>
          <w:rPrChange w:id="6539" w:author="Le Minh Nghia" w:date="2019-10-09T10:56:00Z">
            <w:rPr>
              <w:sz w:val="26"/>
              <w:szCs w:val="26"/>
            </w:rPr>
          </w:rPrChange>
        </w:rPr>
        <w:t xml:space="preserve"> </w:t>
      </w:r>
      <w:proofErr w:type="spellStart"/>
      <w:r w:rsidRPr="00B41112">
        <w:rPr>
          <w:sz w:val="26"/>
          <w:szCs w:val="26"/>
          <w:rPrChange w:id="6540" w:author="Le Minh Nghia" w:date="2019-10-09T10:56:00Z">
            <w:rPr>
              <w:sz w:val="26"/>
              <w:szCs w:val="26"/>
            </w:rPr>
          </w:rPrChange>
        </w:rPr>
        <w:t>giải</w:t>
      </w:r>
      <w:proofErr w:type="spellEnd"/>
      <w:r w:rsidRPr="00B41112">
        <w:rPr>
          <w:sz w:val="26"/>
          <w:szCs w:val="26"/>
          <w:rPrChange w:id="6541" w:author="Le Minh Nghia" w:date="2019-10-09T10:56:00Z">
            <w:rPr>
              <w:sz w:val="26"/>
              <w:szCs w:val="26"/>
            </w:rPr>
          </w:rPrChange>
        </w:rPr>
        <w:t xml:space="preserve"> </w:t>
      </w:r>
      <w:proofErr w:type="spellStart"/>
      <w:r w:rsidRPr="00B41112">
        <w:rPr>
          <w:sz w:val="26"/>
          <w:szCs w:val="26"/>
          <w:rPrChange w:id="6542" w:author="Le Minh Nghia" w:date="2019-10-09T10:56:00Z">
            <w:rPr>
              <w:sz w:val="26"/>
              <w:szCs w:val="26"/>
            </w:rPr>
          </w:rPrChange>
        </w:rPr>
        <w:t>sự</w:t>
      </w:r>
      <w:proofErr w:type="spellEnd"/>
      <w:r w:rsidRPr="00B41112">
        <w:rPr>
          <w:sz w:val="26"/>
          <w:szCs w:val="26"/>
          <w:rPrChange w:id="6543" w:author="Le Minh Nghia" w:date="2019-10-09T10:56:00Z">
            <w:rPr>
              <w:sz w:val="26"/>
              <w:szCs w:val="26"/>
            </w:rPr>
          </w:rPrChange>
        </w:rPr>
        <w:t xml:space="preserve"> </w:t>
      </w:r>
      <w:proofErr w:type="spellStart"/>
      <w:r w:rsidRPr="00B41112">
        <w:rPr>
          <w:sz w:val="26"/>
          <w:szCs w:val="26"/>
          <w:rPrChange w:id="6544" w:author="Le Minh Nghia" w:date="2019-10-09T10:56:00Z">
            <w:rPr>
              <w:sz w:val="26"/>
              <w:szCs w:val="26"/>
            </w:rPr>
          </w:rPrChange>
        </w:rPr>
        <w:t>chọn</w:t>
      </w:r>
      <w:proofErr w:type="spellEnd"/>
      <w:r w:rsidRPr="00B41112">
        <w:rPr>
          <w:sz w:val="26"/>
          <w:szCs w:val="26"/>
          <w:rPrChange w:id="6545" w:author="Le Minh Nghia" w:date="2019-10-09T10:56:00Z">
            <w:rPr>
              <w:sz w:val="26"/>
              <w:szCs w:val="26"/>
            </w:rPr>
          </w:rPrChange>
        </w:rPr>
        <w:t xml:space="preserve"> </w:t>
      </w:r>
      <w:proofErr w:type="spellStart"/>
      <w:r w:rsidRPr="00B41112">
        <w:rPr>
          <w:sz w:val="26"/>
          <w:szCs w:val="26"/>
          <w:rPrChange w:id="6546" w:author="Le Minh Nghia" w:date="2019-10-09T10:56:00Z">
            <w:rPr>
              <w:sz w:val="26"/>
              <w:szCs w:val="26"/>
            </w:rPr>
          </w:rPrChange>
        </w:rPr>
        <w:t>mẫu</w:t>
      </w:r>
      <w:proofErr w:type="spellEnd"/>
      <w:r w:rsidRPr="00B41112">
        <w:rPr>
          <w:sz w:val="26"/>
          <w:szCs w:val="26"/>
          <w:rPrChange w:id="6547" w:author="Le Minh Nghia" w:date="2019-10-09T10:56:00Z">
            <w:rPr>
              <w:sz w:val="26"/>
              <w:szCs w:val="26"/>
            </w:rPr>
          </w:rPrChange>
        </w:rPr>
        <w:t xml:space="preserve">: </w:t>
      </w:r>
      <w:proofErr w:type="spellStart"/>
      <w:r w:rsidRPr="00B41112">
        <w:rPr>
          <w:sz w:val="26"/>
          <w:szCs w:val="26"/>
          <w:rPrChange w:id="6548" w:author="Le Minh Nghia" w:date="2019-10-09T10:56:00Z">
            <w:rPr>
              <w:sz w:val="26"/>
              <w:szCs w:val="26"/>
            </w:rPr>
          </w:rPrChange>
        </w:rPr>
        <w:t>không</w:t>
      </w:r>
      <w:proofErr w:type="spellEnd"/>
      <w:r w:rsidRPr="00B41112">
        <w:rPr>
          <w:sz w:val="26"/>
          <w:szCs w:val="26"/>
          <w:rPrChange w:id="6549" w:author="Le Minh Nghia" w:date="2019-10-09T10:56:00Z">
            <w:rPr>
              <w:sz w:val="26"/>
              <w:szCs w:val="26"/>
            </w:rPr>
          </w:rPrChange>
        </w:rPr>
        <w:t>.</w:t>
      </w:r>
    </w:p>
    <w:p w:rsidR="008551E6" w:rsidRPr="00B41112" w:rsidRDefault="003906A3" w:rsidP="00A22430">
      <w:pPr>
        <w:spacing w:line="360" w:lineRule="auto"/>
        <w:jc w:val="center"/>
        <w:rPr>
          <w:b/>
          <w:sz w:val="26"/>
          <w:szCs w:val="26"/>
          <w:rPrChange w:id="6550" w:author="Le Minh Nghia" w:date="2019-10-09T10:56:00Z">
            <w:rPr>
              <w:b/>
              <w:sz w:val="36"/>
              <w:szCs w:val="36"/>
            </w:rPr>
          </w:rPrChange>
        </w:rPr>
      </w:pPr>
      <w:r w:rsidRPr="00B41112">
        <w:rPr>
          <w:b/>
          <w:sz w:val="26"/>
          <w:szCs w:val="26"/>
          <w:rPrChange w:id="6551" w:author="Le Minh Nghia" w:date="2019-10-09T10:56:00Z">
            <w:rPr>
              <w:b/>
              <w:sz w:val="24"/>
              <w:szCs w:val="24"/>
            </w:rPr>
          </w:rPrChange>
        </w:rPr>
        <w:br w:type="page"/>
      </w:r>
      <w:r w:rsidR="004400CA" w:rsidRPr="00B41112">
        <w:rPr>
          <w:b/>
          <w:sz w:val="26"/>
          <w:szCs w:val="26"/>
          <w:rPrChange w:id="6552" w:author="Le Minh Nghia" w:date="2019-10-09T10:56:00Z">
            <w:rPr>
              <w:b/>
              <w:sz w:val="36"/>
              <w:szCs w:val="36"/>
            </w:rPr>
          </w:rPrChange>
        </w:rPr>
        <w:lastRenderedPageBreak/>
        <w:t>CHƯƠNG 1</w:t>
      </w:r>
      <w:r w:rsidRPr="00B41112">
        <w:rPr>
          <w:b/>
          <w:sz w:val="26"/>
          <w:szCs w:val="26"/>
          <w:rPrChange w:id="6553" w:author="Le Minh Nghia" w:date="2019-10-09T10:56:00Z">
            <w:rPr>
              <w:b/>
              <w:sz w:val="36"/>
              <w:szCs w:val="36"/>
            </w:rPr>
          </w:rPrChange>
        </w:rPr>
        <w:t xml:space="preserve"> </w:t>
      </w:r>
    </w:p>
    <w:p w:rsidR="003906A3" w:rsidRPr="00B41112" w:rsidRDefault="003906A3" w:rsidP="00A22430">
      <w:pPr>
        <w:spacing w:line="360" w:lineRule="auto"/>
        <w:jc w:val="center"/>
        <w:rPr>
          <w:b/>
          <w:sz w:val="26"/>
          <w:szCs w:val="26"/>
          <w:rPrChange w:id="6554" w:author="Le Minh Nghia" w:date="2019-10-09T10:56:00Z">
            <w:rPr>
              <w:b/>
              <w:sz w:val="36"/>
              <w:szCs w:val="36"/>
            </w:rPr>
          </w:rPrChange>
        </w:rPr>
      </w:pPr>
      <w:r w:rsidRPr="00B41112">
        <w:rPr>
          <w:b/>
          <w:sz w:val="26"/>
          <w:szCs w:val="26"/>
          <w:rPrChange w:id="6555" w:author="Le Minh Nghia" w:date="2019-10-09T10:56:00Z">
            <w:rPr>
              <w:b/>
              <w:sz w:val="36"/>
              <w:szCs w:val="36"/>
            </w:rPr>
          </w:rPrChange>
        </w:rPr>
        <w:t>CƠ SỞ LÝ THUYẾT</w:t>
      </w:r>
    </w:p>
    <w:p w:rsidR="00F47903" w:rsidRPr="00B41112" w:rsidRDefault="0083775E" w:rsidP="00A22430">
      <w:pPr>
        <w:pStyle w:val="ListParagraph"/>
        <w:numPr>
          <w:ilvl w:val="0"/>
          <w:numId w:val="15"/>
        </w:numPr>
        <w:spacing w:line="360" w:lineRule="auto"/>
        <w:rPr>
          <w:b/>
          <w:sz w:val="26"/>
          <w:szCs w:val="26"/>
          <w:rPrChange w:id="6556" w:author="Le Minh Nghia" w:date="2019-10-09T10:56:00Z">
            <w:rPr>
              <w:b/>
              <w:sz w:val="32"/>
              <w:szCs w:val="32"/>
            </w:rPr>
          </w:rPrChange>
        </w:rPr>
      </w:pPr>
      <w:r w:rsidRPr="00B41112">
        <w:rPr>
          <w:b/>
          <w:sz w:val="26"/>
          <w:szCs w:val="26"/>
          <w:rPrChange w:id="6557" w:author="Le Minh Nghia" w:date="2019-10-09T10:56:00Z">
            <w:rPr>
              <w:b/>
              <w:sz w:val="32"/>
              <w:szCs w:val="32"/>
            </w:rPr>
          </w:rPrChange>
        </w:rPr>
        <w:t>KHÁI QUÁT VỀ MÁY CHỦ WEB</w:t>
      </w:r>
    </w:p>
    <w:p w:rsidR="0083775E" w:rsidRPr="00B41112" w:rsidRDefault="0083775E" w:rsidP="00A22430">
      <w:pPr>
        <w:pStyle w:val="ListParagraph"/>
        <w:numPr>
          <w:ilvl w:val="1"/>
          <w:numId w:val="15"/>
        </w:numPr>
        <w:spacing w:line="360" w:lineRule="auto"/>
        <w:rPr>
          <w:b/>
          <w:sz w:val="26"/>
          <w:szCs w:val="26"/>
          <w:rPrChange w:id="6558" w:author="Le Minh Nghia" w:date="2019-10-09T10:56:00Z">
            <w:rPr>
              <w:b/>
              <w:sz w:val="28"/>
              <w:szCs w:val="28"/>
            </w:rPr>
          </w:rPrChange>
        </w:rPr>
      </w:pPr>
      <w:proofErr w:type="spellStart"/>
      <w:r w:rsidRPr="00B41112">
        <w:rPr>
          <w:b/>
          <w:sz w:val="26"/>
          <w:szCs w:val="26"/>
          <w:rPrChange w:id="6559" w:author="Le Minh Nghia" w:date="2019-10-09T10:56:00Z">
            <w:rPr>
              <w:b/>
              <w:sz w:val="28"/>
              <w:szCs w:val="28"/>
            </w:rPr>
          </w:rPrChange>
        </w:rPr>
        <w:t>Khái</w:t>
      </w:r>
      <w:proofErr w:type="spellEnd"/>
      <w:r w:rsidRPr="00B41112">
        <w:rPr>
          <w:b/>
          <w:sz w:val="26"/>
          <w:szCs w:val="26"/>
          <w:rPrChange w:id="6560" w:author="Le Minh Nghia" w:date="2019-10-09T10:56:00Z">
            <w:rPr>
              <w:b/>
              <w:sz w:val="28"/>
              <w:szCs w:val="28"/>
            </w:rPr>
          </w:rPrChange>
        </w:rPr>
        <w:t xml:space="preserve"> </w:t>
      </w:r>
      <w:proofErr w:type="spellStart"/>
      <w:r w:rsidRPr="00B41112">
        <w:rPr>
          <w:b/>
          <w:sz w:val="26"/>
          <w:szCs w:val="26"/>
          <w:rPrChange w:id="6561" w:author="Le Minh Nghia" w:date="2019-10-09T10:56:00Z">
            <w:rPr>
              <w:b/>
              <w:sz w:val="28"/>
              <w:szCs w:val="28"/>
            </w:rPr>
          </w:rPrChange>
        </w:rPr>
        <w:t>niệm</w:t>
      </w:r>
      <w:proofErr w:type="spellEnd"/>
      <w:r w:rsidRPr="00B41112">
        <w:rPr>
          <w:b/>
          <w:sz w:val="26"/>
          <w:szCs w:val="26"/>
          <w:rPrChange w:id="6562" w:author="Le Minh Nghia" w:date="2019-10-09T10:56:00Z">
            <w:rPr>
              <w:b/>
              <w:sz w:val="28"/>
              <w:szCs w:val="28"/>
            </w:rPr>
          </w:rPrChange>
        </w:rPr>
        <w:t xml:space="preserve"> </w:t>
      </w:r>
      <w:proofErr w:type="spellStart"/>
      <w:r w:rsidRPr="00B41112">
        <w:rPr>
          <w:b/>
          <w:sz w:val="26"/>
          <w:szCs w:val="26"/>
          <w:rPrChange w:id="6563" w:author="Le Minh Nghia" w:date="2019-10-09T10:56:00Z">
            <w:rPr>
              <w:b/>
              <w:sz w:val="28"/>
              <w:szCs w:val="28"/>
            </w:rPr>
          </w:rPrChange>
        </w:rPr>
        <w:t>về</w:t>
      </w:r>
      <w:proofErr w:type="spellEnd"/>
      <w:r w:rsidRPr="00B41112">
        <w:rPr>
          <w:b/>
          <w:sz w:val="26"/>
          <w:szCs w:val="26"/>
          <w:rPrChange w:id="6564" w:author="Le Minh Nghia" w:date="2019-10-09T10:56:00Z">
            <w:rPr>
              <w:b/>
              <w:sz w:val="28"/>
              <w:szCs w:val="28"/>
            </w:rPr>
          </w:rPrChange>
        </w:rPr>
        <w:t xml:space="preserve"> </w:t>
      </w:r>
      <w:proofErr w:type="spellStart"/>
      <w:r w:rsidRPr="00B41112">
        <w:rPr>
          <w:b/>
          <w:sz w:val="26"/>
          <w:szCs w:val="26"/>
          <w:rPrChange w:id="6565" w:author="Le Minh Nghia" w:date="2019-10-09T10:56:00Z">
            <w:rPr>
              <w:b/>
              <w:sz w:val="28"/>
              <w:szCs w:val="28"/>
            </w:rPr>
          </w:rPrChange>
        </w:rPr>
        <w:t>máy</w:t>
      </w:r>
      <w:proofErr w:type="spellEnd"/>
      <w:r w:rsidRPr="00B41112">
        <w:rPr>
          <w:b/>
          <w:sz w:val="26"/>
          <w:szCs w:val="26"/>
          <w:rPrChange w:id="6566" w:author="Le Minh Nghia" w:date="2019-10-09T10:56:00Z">
            <w:rPr>
              <w:b/>
              <w:sz w:val="28"/>
              <w:szCs w:val="28"/>
            </w:rPr>
          </w:rPrChange>
        </w:rPr>
        <w:t xml:space="preserve"> </w:t>
      </w:r>
      <w:proofErr w:type="spellStart"/>
      <w:r w:rsidRPr="00B41112">
        <w:rPr>
          <w:b/>
          <w:sz w:val="26"/>
          <w:szCs w:val="26"/>
          <w:rPrChange w:id="6567" w:author="Le Minh Nghia" w:date="2019-10-09T10:56:00Z">
            <w:rPr>
              <w:b/>
              <w:sz w:val="28"/>
              <w:szCs w:val="28"/>
            </w:rPr>
          </w:rPrChange>
        </w:rPr>
        <w:t>chủ</w:t>
      </w:r>
      <w:proofErr w:type="spellEnd"/>
      <w:r w:rsidRPr="00B41112">
        <w:rPr>
          <w:b/>
          <w:sz w:val="26"/>
          <w:szCs w:val="26"/>
          <w:rPrChange w:id="6568" w:author="Le Minh Nghia" w:date="2019-10-09T10:56:00Z">
            <w:rPr>
              <w:b/>
              <w:sz w:val="28"/>
              <w:szCs w:val="28"/>
            </w:rPr>
          </w:rPrChange>
        </w:rPr>
        <w:t xml:space="preserve"> Web</w:t>
      </w:r>
    </w:p>
    <w:p w:rsidR="0083775E" w:rsidRPr="00B41112" w:rsidRDefault="0083775E" w:rsidP="00334D9A">
      <w:pPr>
        <w:pStyle w:val="ListParagraph"/>
        <w:spacing w:line="360" w:lineRule="auto"/>
        <w:ind w:left="709" w:firstLine="720"/>
        <w:rPr>
          <w:sz w:val="26"/>
          <w:szCs w:val="26"/>
          <w:rPrChange w:id="6569" w:author="Le Minh Nghia" w:date="2019-10-09T10:56:00Z">
            <w:rPr>
              <w:sz w:val="26"/>
              <w:szCs w:val="26"/>
            </w:rPr>
          </w:rPrChange>
        </w:rPr>
      </w:pPr>
      <w:proofErr w:type="spellStart"/>
      <w:r w:rsidRPr="00B41112">
        <w:rPr>
          <w:sz w:val="26"/>
          <w:szCs w:val="26"/>
          <w:rPrChange w:id="6570" w:author="Le Minh Nghia" w:date="2019-10-09T10:56:00Z">
            <w:rPr>
              <w:sz w:val="26"/>
              <w:szCs w:val="26"/>
            </w:rPr>
          </w:rPrChange>
        </w:rPr>
        <w:t>Máy</w:t>
      </w:r>
      <w:proofErr w:type="spellEnd"/>
      <w:r w:rsidRPr="00B41112">
        <w:rPr>
          <w:sz w:val="26"/>
          <w:szCs w:val="26"/>
          <w:rPrChange w:id="6571" w:author="Le Minh Nghia" w:date="2019-10-09T10:56:00Z">
            <w:rPr>
              <w:sz w:val="26"/>
              <w:szCs w:val="26"/>
            </w:rPr>
          </w:rPrChange>
        </w:rPr>
        <w:t xml:space="preserve"> </w:t>
      </w:r>
      <w:proofErr w:type="spellStart"/>
      <w:r w:rsidRPr="00B41112">
        <w:rPr>
          <w:sz w:val="26"/>
          <w:szCs w:val="26"/>
          <w:rPrChange w:id="6572" w:author="Le Minh Nghia" w:date="2019-10-09T10:56:00Z">
            <w:rPr>
              <w:sz w:val="26"/>
              <w:szCs w:val="26"/>
            </w:rPr>
          </w:rPrChange>
        </w:rPr>
        <w:t>chủ</w:t>
      </w:r>
      <w:proofErr w:type="spellEnd"/>
      <w:r w:rsidRPr="00B41112">
        <w:rPr>
          <w:sz w:val="26"/>
          <w:szCs w:val="26"/>
          <w:rPrChange w:id="6573" w:author="Le Minh Nghia" w:date="2019-10-09T10:56:00Z">
            <w:rPr>
              <w:sz w:val="26"/>
              <w:szCs w:val="26"/>
            </w:rPr>
          </w:rPrChange>
        </w:rPr>
        <w:t xml:space="preserve"> Web </w:t>
      </w:r>
      <w:proofErr w:type="spellStart"/>
      <w:r w:rsidRPr="00B41112">
        <w:rPr>
          <w:sz w:val="26"/>
          <w:szCs w:val="26"/>
          <w:rPrChange w:id="6574" w:author="Le Minh Nghia" w:date="2019-10-09T10:56:00Z">
            <w:rPr>
              <w:sz w:val="26"/>
              <w:szCs w:val="26"/>
            </w:rPr>
          </w:rPrChange>
        </w:rPr>
        <w:t>là</w:t>
      </w:r>
      <w:proofErr w:type="spellEnd"/>
      <w:r w:rsidRPr="00B41112">
        <w:rPr>
          <w:sz w:val="26"/>
          <w:szCs w:val="26"/>
          <w:rPrChange w:id="6575" w:author="Le Minh Nghia" w:date="2019-10-09T10:56:00Z">
            <w:rPr>
              <w:sz w:val="26"/>
              <w:szCs w:val="26"/>
            </w:rPr>
          </w:rPrChange>
        </w:rPr>
        <w:t xml:space="preserve"> </w:t>
      </w:r>
      <w:proofErr w:type="spellStart"/>
      <w:r w:rsidRPr="00B41112">
        <w:rPr>
          <w:sz w:val="26"/>
          <w:szCs w:val="26"/>
          <w:rPrChange w:id="6576" w:author="Le Minh Nghia" w:date="2019-10-09T10:56:00Z">
            <w:rPr>
              <w:sz w:val="26"/>
              <w:szCs w:val="26"/>
            </w:rPr>
          </w:rPrChange>
        </w:rPr>
        <w:t>chương</w:t>
      </w:r>
      <w:proofErr w:type="spellEnd"/>
      <w:r w:rsidRPr="00B41112">
        <w:rPr>
          <w:sz w:val="26"/>
          <w:szCs w:val="26"/>
          <w:rPrChange w:id="6577" w:author="Le Minh Nghia" w:date="2019-10-09T10:56:00Z">
            <w:rPr>
              <w:sz w:val="26"/>
              <w:szCs w:val="26"/>
            </w:rPr>
          </w:rPrChange>
        </w:rPr>
        <w:t xml:space="preserve"> </w:t>
      </w:r>
      <w:proofErr w:type="spellStart"/>
      <w:r w:rsidRPr="00B41112">
        <w:rPr>
          <w:sz w:val="26"/>
          <w:szCs w:val="26"/>
          <w:rPrChange w:id="6578" w:author="Le Minh Nghia" w:date="2019-10-09T10:56:00Z">
            <w:rPr>
              <w:sz w:val="26"/>
              <w:szCs w:val="26"/>
            </w:rPr>
          </w:rPrChange>
        </w:rPr>
        <w:t>trình</w:t>
      </w:r>
      <w:proofErr w:type="spellEnd"/>
      <w:r w:rsidRPr="00B41112">
        <w:rPr>
          <w:sz w:val="26"/>
          <w:szCs w:val="26"/>
          <w:rPrChange w:id="6579" w:author="Le Minh Nghia" w:date="2019-10-09T10:56:00Z">
            <w:rPr>
              <w:sz w:val="26"/>
              <w:szCs w:val="26"/>
            </w:rPr>
          </w:rPrChange>
        </w:rPr>
        <w:t xml:space="preserve"> </w:t>
      </w:r>
      <w:proofErr w:type="spellStart"/>
      <w:r w:rsidRPr="00B41112">
        <w:rPr>
          <w:sz w:val="26"/>
          <w:szCs w:val="26"/>
          <w:rPrChange w:id="6580" w:author="Le Minh Nghia" w:date="2019-10-09T10:56:00Z">
            <w:rPr>
              <w:sz w:val="26"/>
              <w:szCs w:val="26"/>
            </w:rPr>
          </w:rPrChange>
        </w:rPr>
        <w:t>sử</w:t>
      </w:r>
      <w:proofErr w:type="spellEnd"/>
      <w:r w:rsidRPr="00B41112">
        <w:rPr>
          <w:sz w:val="26"/>
          <w:szCs w:val="26"/>
          <w:rPrChange w:id="6581" w:author="Le Minh Nghia" w:date="2019-10-09T10:56:00Z">
            <w:rPr>
              <w:sz w:val="26"/>
              <w:szCs w:val="26"/>
            </w:rPr>
          </w:rPrChange>
        </w:rPr>
        <w:t xml:space="preserve"> </w:t>
      </w:r>
      <w:proofErr w:type="spellStart"/>
      <w:r w:rsidRPr="00B41112">
        <w:rPr>
          <w:sz w:val="26"/>
          <w:szCs w:val="26"/>
          <w:rPrChange w:id="6582" w:author="Le Minh Nghia" w:date="2019-10-09T10:56:00Z">
            <w:rPr>
              <w:sz w:val="26"/>
              <w:szCs w:val="26"/>
            </w:rPr>
          </w:rPrChange>
        </w:rPr>
        <w:t>dụng</w:t>
      </w:r>
      <w:proofErr w:type="spellEnd"/>
      <w:r w:rsidRPr="00B41112">
        <w:rPr>
          <w:sz w:val="26"/>
          <w:szCs w:val="26"/>
          <w:rPrChange w:id="6583" w:author="Le Minh Nghia" w:date="2019-10-09T10:56:00Z">
            <w:rPr>
              <w:sz w:val="26"/>
              <w:szCs w:val="26"/>
            </w:rPr>
          </w:rPrChange>
        </w:rPr>
        <w:t xml:space="preserve"> HTTP (</w:t>
      </w:r>
      <w:proofErr w:type="spellStart"/>
      <w:r w:rsidRPr="00B41112">
        <w:rPr>
          <w:sz w:val="26"/>
          <w:szCs w:val="26"/>
          <w:rPrChange w:id="6584" w:author="Le Minh Nghia" w:date="2019-10-09T10:56:00Z">
            <w:rPr>
              <w:sz w:val="26"/>
              <w:szCs w:val="26"/>
            </w:rPr>
          </w:rPrChange>
        </w:rPr>
        <w:t>giao</w:t>
      </w:r>
      <w:proofErr w:type="spellEnd"/>
      <w:r w:rsidRPr="00B41112">
        <w:rPr>
          <w:sz w:val="26"/>
          <w:szCs w:val="26"/>
          <w:rPrChange w:id="6585" w:author="Le Minh Nghia" w:date="2019-10-09T10:56:00Z">
            <w:rPr>
              <w:sz w:val="26"/>
              <w:szCs w:val="26"/>
            </w:rPr>
          </w:rPrChange>
        </w:rPr>
        <w:t xml:space="preserve"> </w:t>
      </w:r>
      <w:proofErr w:type="spellStart"/>
      <w:r w:rsidRPr="00B41112">
        <w:rPr>
          <w:sz w:val="26"/>
          <w:szCs w:val="26"/>
          <w:rPrChange w:id="6586" w:author="Le Minh Nghia" w:date="2019-10-09T10:56:00Z">
            <w:rPr>
              <w:sz w:val="26"/>
              <w:szCs w:val="26"/>
            </w:rPr>
          </w:rPrChange>
        </w:rPr>
        <w:t>thức</w:t>
      </w:r>
      <w:proofErr w:type="spellEnd"/>
      <w:r w:rsidRPr="00B41112">
        <w:rPr>
          <w:sz w:val="26"/>
          <w:szCs w:val="26"/>
          <w:rPrChange w:id="6587" w:author="Le Minh Nghia" w:date="2019-10-09T10:56:00Z">
            <w:rPr>
              <w:sz w:val="26"/>
              <w:szCs w:val="26"/>
            </w:rPr>
          </w:rPrChange>
        </w:rPr>
        <w:t xml:space="preserve"> </w:t>
      </w:r>
      <w:proofErr w:type="spellStart"/>
      <w:r w:rsidRPr="00B41112">
        <w:rPr>
          <w:sz w:val="26"/>
          <w:szCs w:val="26"/>
          <w:rPrChange w:id="6588" w:author="Le Minh Nghia" w:date="2019-10-09T10:56:00Z">
            <w:rPr>
              <w:sz w:val="26"/>
              <w:szCs w:val="26"/>
            </w:rPr>
          </w:rPrChange>
        </w:rPr>
        <w:t>truyền</w:t>
      </w:r>
      <w:proofErr w:type="spellEnd"/>
      <w:r w:rsidRPr="00B41112">
        <w:rPr>
          <w:sz w:val="26"/>
          <w:szCs w:val="26"/>
          <w:rPrChange w:id="6589" w:author="Le Minh Nghia" w:date="2019-10-09T10:56:00Z">
            <w:rPr>
              <w:sz w:val="26"/>
              <w:szCs w:val="26"/>
            </w:rPr>
          </w:rPrChange>
        </w:rPr>
        <w:t xml:space="preserve"> </w:t>
      </w:r>
      <w:proofErr w:type="spellStart"/>
      <w:r w:rsidRPr="00B41112">
        <w:rPr>
          <w:sz w:val="26"/>
          <w:szCs w:val="26"/>
          <w:rPrChange w:id="6590" w:author="Le Minh Nghia" w:date="2019-10-09T10:56:00Z">
            <w:rPr>
              <w:sz w:val="26"/>
              <w:szCs w:val="26"/>
            </w:rPr>
          </w:rPrChange>
        </w:rPr>
        <w:t>tải</w:t>
      </w:r>
      <w:proofErr w:type="spellEnd"/>
      <w:r w:rsidRPr="00B41112">
        <w:rPr>
          <w:sz w:val="26"/>
          <w:szCs w:val="26"/>
          <w:rPrChange w:id="6591" w:author="Le Minh Nghia" w:date="2019-10-09T10:56:00Z">
            <w:rPr>
              <w:sz w:val="26"/>
              <w:szCs w:val="26"/>
            </w:rPr>
          </w:rPrChange>
        </w:rPr>
        <w:t xml:space="preserve"> </w:t>
      </w:r>
      <w:proofErr w:type="spellStart"/>
      <w:r w:rsidRPr="00B41112">
        <w:rPr>
          <w:sz w:val="26"/>
          <w:szCs w:val="26"/>
          <w:rPrChange w:id="6592" w:author="Le Minh Nghia" w:date="2019-10-09T10:56:00Z">
            <w:rPr>
              <w:sz w:val="26"/>
              <w:szCs w:val="26"/>
            </w:rPr>
          </w:rPrChange>
        </w:rPr>
        <w:t>siêu</w:t>
      </w:r>
      <w:proofErr w:type="spellEnd"/>
      <w:r w:rsidRPr="00B41112">
        <w:rPr>
          <w:sz w:val="26"/>
          <w:szCs w:val="26"/>
          <w:rPrChange w:id="6593" w:author="Le Minh Nghia" w:date="2019-10-09T10:56:00Z">
            <w:rPr>
              <w:sz w:val="26"/>
              <w:szCs w:val="26"/>
            </w:rPr>
          </w:rPrChange>
        </w:rPr>
        <w:t xml:space="preserve"> </w:t>
      </w:r>
      <w:proofErr w:type="spellStart"/>
      <w:r w:rsidRPr="00B41112">
        <w:rPr>
          <w:sz w:val="26"/>
          <w:szCs w:val="26"/>
          <w:rPrChange w:id="6594" w:author="Le Minh Nghia" w:date="2019-10-09T10:56:00Z">
            <w:rPr>
              <w:sz w:val="26"/>
              <w:szCs w:val="26"/>
            </w:rPr>
          </w:rPrChange>
        </w:rPr>
        <w:t>văn</w:t>
      </w:r>
      <w:proofErr w:type="spellEnd"/>
      <w:r w:rsidRPr="00B41112">
        <w:rPr>
          <w:sz w:val="26"/>
          <w:szCs w:val="26"/>
          <w:rPrChange w:id="6595" w:author="Le Minh Nghia" w:date="2019-10-09T10:56:00Z">
            <w:rPr>
              <w:sz w:val="26"/>
              <w:szCs w:val="26"/>
            </w:rPr>
          </w:rPrChange>
        </w:rPr>
        <w:t xml:space="preserve"> </w:t>
      </w:r>
      <w:proofErr w:type="spellStart"/>
      <w:r w:rsidRPr="00B41112">
        <w:rPr>
          <w:sz w:val="26"/>
          <w:szCs w:val="26"/>
          <w:rPrChange w:id="6596" w:author="Le Minh Nghia" w:date="2019-10-09T10:56:00Z">
            <w:rPr>
              <w:sz w:val="26"/>
              <w:szCs w:val="26"/>
            </w:rPr>
          </w:rPrChange>
        </w:rPr>
        <w:t>bản</w:t>
      </w:r>
      <w:proofErr w:type="spellEnd"/>
      <w:r w:rsidRPr="00B41112">
        <w:rPr>
          <w:sz w:val="26"/>
          <w:szCs w:val="26"/>
          <w:rPrChange w:id="6597" w:author="Le Minh Nghia" w:date="2019-10-09T10:56:00Z">
            <w:rPr>
              <w:sz w:val="26"/>
              <w:szCs w:val="26"/>
            </w:rPr>
          </w:rPrChange>
        </w:rPr>
        <w:t xml:space="preserve">) </w:t>
      </w:r>
      <w:proofErr w:type="spellStart"/>
      <w:r w:rsidRPr="00B41112">
        <w:rPr>
          <w:sz w:val="26"/>
          <w:szCs w:val="26"/>
          <w:rPrChange w:id="6598" w:author="Le Minh Nghia" w:date="2019-10-09T10:56:00Z">
            <w:rPr>
              <w:sz w:val="26"/>
              <w:szCs w:val="26"/>
            </w:rPr>
          </w:rPrChange>
        </w:rPr>
        <w:t>để</w:t>
      </w:r>
      <w:proofErr w:type="spellEnd"/>
      <w:r w:rsidRPr="00B41112">
        <w:rPr>
          <w:sz w:val="26"/>
          <w:szCs w:val="26"/>
          <w:rPrChange w:id="6599" w:author="Le Minh Nghia" w:date="2019-10-09T10:56:00Z">
            <w:rPr>
              <w:sz w:val="26"/>
              <w:szCs w:val="26"/>
            </w:rPr>
          </w:rPrChange>
        </w:rPr>
        <w:t xml:space="preserve"> </w:t>
      </w:r>
      <w:proofErr w:type="spellStart"/>
      <w:r w:rsidRPr="00B41112">
        <w:rPr>
          <w:sz w:val="26"/>
          <w:szCs w:val="26"/>
          <w:rPrChange w:id="6600" w:author="Le Minh Nghia" w:date="2019-10-09T10:56:00Z">
            <w:rPr>
              <w:sz w:val="26"/>
              <w:szCs w:val="26"/>
            </w:rPr>
          </w:rPrChange>
        </w:rPr>
        <w:t>phục</w:t>
      </w:r>
      <w:proofErr w:type="spellEnd"/>
      <w:r w:rsidRPr="00B41112">
        <w:rPr>
          <w:sz w:val="26"/>
          <w:szCs w:val="26"/>
          <w:rPrChange w:id="6601" w:author="Le Minh Nghia" w:date="2019-10-09T10:56:00Z">
            <w:rPr>
              <w:sz w:val="26"/>
              <w:szCs w:val="26"/>
            </w:rPr>
          </w:rPrChange>
        </w:rPr>
        <w:t xml:space="preserve"> </w:t>
      </w:r>
      <w:proofErr w:type="spellStart"/>
      <w:r w:rsidRPr="00B41112">
        <w:rPr>
          <w:sz w:val="26"/>
          <w:szCs w:val="26"/>
          <w:rPrChange w:id="6602" w:author="Le Minh Nghia" w:date="2019-10-09T10:56:00Z">
            <w:rPr>
              <w:sz w:val="26"/>
              <w:szCs w:val="26"/>
            </w:rPr>
          </w:rPrChange>
        </w:rPr>
        <w:t>vụ</w:t>
      </w:r>
      <w:proofErr w:type="spellEnd"/>
      <w:r w:rsidRPr="00B41112">
        <w:rPr>
          <w:sz w:val="26"/>
          <w:szCs w:val="26"/>
          <w:rPrChange w:id="6603" w:author="Le Minh Nghia" w:date="2019-10-09T10:56:00Z">
            <w:rPr>
              <w:sz w:val="26"/>
              <w:szCs w:val="26"/>
            </w:rPr>
          </w:rPrChange>
        </w:rPr>
        <w:t xml:space="preserve"> </w:t>
      </w:r>
      <w:proofErr w:type="spellStart"/>
      <w:r w:rsidRPr="00B41112">
        <w:rPr>
          <w:sz w:val="26"/>
          <w:szCs w:val="26"/>
          <w:rPrChange w:id="6604" w:author="Le Minh Nghia" w:date="2019-10-09T10:56:00Z">
            <w:rPr>
              <w:sz w:val="26"/>
              <w:szCs w:val="26"/>
            </w:rPr>
          </w:rPrChange>
        </w:rPr>
        <w:t>các</w:t>
      </w:r>
      <w:proofErr w:type="spellEnd"/>
      <w:r w:rsidRPr="00B41112">
        <w:rPr>
          <w:sz w:val="26"/>
          <w:szCs w:val="26"/>
          <w:rPrChange w:id="6605" w:author="Le Minh Nghia" w:date="2019-10-09T10:56:00Z">
            <w:rPr>
              <w:sz w:val="26"/>
              <w:szCs w:val="26"/>
            </w:rPr>
          </w:rPrChange>
        </w:rPr>
        <w:t xml:space="preserve"> </w:t>
      </w:r>
      <w:proofErr w:type="spellStart"/>
      <w:r w:rsidRPr="00B41112">
        <w:rPr>
          <w:sz w:val="26"/>
          <w:szCs w:val="26"/>
          <w:rPrChange w:id="6606" w:author="Le Minh Nghia" w:date="2019-10-09T10:56:00Z">
            <w:rPr>
              <w:sz w:val="26"/>
              <w:szCs w:val="26"/>
            </w:rPr>
          </w:rPrChange>
        </w:rPr>
        <w:t>tệp</w:t>
      </w:r>
      <w:proofErr w:type="spellEnd"/>
      <w:r w:rsidRPr="00B41112">
        <w:rPr>
          <w:sz w:val="26"/>
          <w:szCs w:val="26"/>
          <w:rPrChange w:id="6607" w:author="Le Minh Nghia" w:date="2019-10-09T10:56:00Z">
            <w:rPr>
              <w:sz w:val="26"/>
              <w:szCs w:val="26"/>
            </w:rPr>
          </w:rPrChange>
        </w:rPr>
        <w:t xml:space="preserve"> tin </w:t>
      </w:r>
      <w:proofErr w:type="spellStart"/>
      <w:r w:rsidRPr="00B41112">
        <w:rPr>
          <w:sz w:val="26"/>
          <w:szCs w:val="26"/>
          <w:rPrChange w:id="6608" w:author="Le Minh Nghia" w:date="2019-10-09T10:56:00Z">
            <w:rPr>
              <w:sz w:val="26"/>
              <w:szCs w:val="26"/>
            </w:rPr>
          </w:rPrChange>
        </w:rPr>
        <w:t>tạo</w:t>
      </w:r>
      <w:proofErr w:type="spellEnd"/>
      <w:r w:rsidRPr="00B41112">
        <w:rPr>
          <w:sz w:val="26"/>
          <w:szCs w:val="26"/>
          <w:rPrChange w:id="6609" w:author="Le Minh Nghia" w:date="2019-10-09T10:56:00Z">
            <w:rPr>
              <w:sz w:val="26"/>
              <w:szCs w:val="26"/>
            </w:rPr>
          </w:rPrChange>
        </w:rPr>
        <w:t xml:space="preserve"> </w:t>
      </w:r>
      <w:proofErr w:type="spellStart"/>
      <w:r w:rsidRPr="00B41112">
        <w:rPr>
          <w:sz w:val="26"/>
          <w:szCs w:val="26"/>
          <w:rPrChange w:id="6610" w:author="Le Minh Nghia" w:date="2019-10-09T10:56:00Z">
            <w:rPr>
              <w:sz w:val="26"/>
              <w:szCs w:val="26"/>
            </w:rPr>
          </w:rPrChange>
        </w:rPr>
        <w:t>thành</w:t>
      </w:r>
      <w:proofErr w:type="spellEnd"/>
      <w:r w:rsidRPr="00B41112">
        <w:rPr>
          <w:sz w:val="26"/>
          <w:szCs w:val="26"/>
          <w:rPrChange w:id="6611" w:author="Le Minh Nghia" w:date="2019-10-09T10:56:00Z">
            <w:rPr>
              <w:sz w:val="26"/>
              <w:szCs w:val="26"/>
            </w:rPr>
          </w:rPrChange>
        </w:rPr>
        <w:t xml:space="preserve"> </w:t>
      </w:r>
      <w:proofErr w:type="spellStart"/>
      <w:r w:rsidRPr="00B41112">
        <w:rPr>
          <w:sz w:val="26"/>
          <w:szCs w:val="26"/>
          <w:rPrChange w:id="6612" w:author="Le Minh Nghia" w:date="2019-10-09T10:56:00Z">
            <w:rPr>
              <w:sz w:val="26"/>
              <w:szCs w:val="26"/>
            </w:rPr>
          </w:rPrChange>
        </w:rPr>
        <w:t>trang</w:t>
      </w:r>
      <w:proofErr w:type="spellEnd"/>
      <w:r w:rsidRPr="00B41112">
        <w:rPr>
          <w:sz w:val="26"/>
          <w:szCs w:val="26"/>
          <w:rPrChange w:id="6613" w:author="Le Minh Nghia" w:date="2019-10-09T10:56:00Z">
            <w:rPr>
              <w:sz w:val="26"/>
              <w:szCs w:val="26"/>
            </w:rPr>
          </w:rPrChange>
        </w:rPr>
        <w:t xml:space="preserve"> web </w:t>
      </w:r>
      <w:proofErr w:type="spellStart"/>
      <w:r w:rsidRPr="00B41112">
        <w:rPr>
          <w:sz w:val="26"/>
          <w:szCs w:val="26"/>
          <w:rPrChange w:id="6614" w:author="Le Minh Nghia" w:date="2019-10-09T10:56:00Z">
            <w:rPr>
              <w:sz w:val="26"/>
              <w:szCs w:val="26"/>
            </w:rPr>
          </w:rPrChange>
        </w:rPr>
        <w:t>tới</w:t>
      </w:r>
      <w:proofErr w:type="spellEnd"/>
      <w:r w:rsidRPr="00B41112">
        <w:rPr>
          <w:sz w:val="26"/>
          <w:szCs w:val="26"/>
          <w:rPrChange w:id="6615" w:author="Le Minh Nghia" w:date="2019-10-09T10:56:00Z">
            <w:rPr>
              <w:sz w:val="26"/>
              <w:szCs w:val="26"/>
            </w:rPr>
          </w:rPrChange>
        </w:rPr>
        <w:t xml:space="preserve"> </w:t>
      </w:r>
      <w:proofErr w:type="spellStart"/>
      <w:r w:rsidRPr="00B41112">
        <w:rPr>
          <w:sz w:val="26"/>
          <w:szCs w:val="26"/>
          <w:rPrChange w:id="6616" w:author="Le Minh Nghia" w:date="2019-10-09T10:56:00Z">
            <w:rPr>
              <w:sz w:val="26"/>
              <w:szCs w:val="26"/>
            </w:rPr>
          </w:rPrChange>
        </w:rPr>
        <w:t>người</w:t>
      </w:r>
      <w:proofErr w:type="spellEnd"/>
      <w:r w:rsidRPr="00B41112">
        <w:rPr>
          <w:sz w:val="26"/>
          <w:szCs w:val="26"/>
          <w:rPrChange w:id="6617" w:author="Le Minh Nghia" w:date="2019-10-09T10:56:00Z">
            <w:rPr>
              <w:sz w:val="26"/>
              <w:szCs w:val="26"/>
            </w:rPr>
          </w:rPrChange>
        </w:rPr>
        <w:t xml:space="preserve"> </w:t>
      </w:r>
      <w:proofErr w:type="spellStart"/>
      <w:r w:rsidRPr="00B41112">
        <w:rPr>
          <w:sz w:val="26"/>
          <w:szCs w:val="26"/>
          <w:rPrChange w:id="6618" w:author="Le Minh Nghia" w:date="2019-10-09T10:56:00Z">
            <w:rPr>
              <w:sz w:val="26"/>
              <w:szCs w:val="26"/>
            </w:rPr>
          </w:rPrChange>
        </w:rPr>
        <w:t>dùng</w:t>
      </w:r>
      <w:proofErr w:type="spellEnd"/>
      <w:r w:rsidRPr="00B41112">
        <w:rPr>
          <w:sz w:val="26"/>
          <w:szCs w:val="26"/>
          <w:rPrChange w:id="6619" w:author="Le Minh Nghia" w:date="2019-10-09T10:56:00Z">
            <w:rPr>
              <w:sz w:val="26"/>
              <w:szCs w:val="26"/>
            </w:rPr>
          </w:rPrChange>
        </w:rPr>
        <w:t xml:space="preserve">, </w:t>
      </w:r>
      <w:proofErr w:type="spellStart"/>
      <w:r w:rsidRPr="00B41112">
        <w:rPr>
          <w:sz w:val="26"/>
          <w:szCs w:val="26"/>
          <w:rPrChange w:id="6620" w:author="Le Minh Nghia" w:date="2019-10-09T10:56:00Z">
            <w:rPr>
              <w:sz w:val="26"/>
              <w:szCs w:val="26"/>
            </w:rPr>
          </w:rPrChange>
        </w:rPr>
        <w:t>theo</w:t>
      </w:r>
      <w:proofErr w:type="spellEnd"/>
      <w:r w:rsidRPr="00B41112">
        <w:rPr>
          <w:sz w:val="26"/>
          <w:szCs w:val="26"/>
          <w:rPrChange w:id="6621" w:author="Le Minh Nghia" w:date="2019-10-09T10:56:00Z">
            <w:rPr>
              <w:sz w:val="26"/>
              <w:szCs w:val="26"/>
            </w:rPr>
          </w:rPrChange>
        </w:rPr>
        <w:t xml:space="preserve"> </w:t>
      </w:r>
      <w:proofErr w:type="spellStart"/>
      <w:r w:rsidRPr="00B41112">
        <w:rPr>
          <w:sz w:val="26"/>
          <w:szCs w:val="26"/>
          <w:rPrChange w:id="6622" w:author="Le Minh Nghia" w:date="2019-10-09T10:56:00Z">
            <w:rPr>
              <w:sz w:val="26"/>
              <w:szCs w:val="26"/>
            </w:rPr>
          </w:rPrChange>
        </w:rPr>
        <w:t>yêu</w:t>
      </w:r>
      <w:proofErr w:type="spellEnd"/>
      <w:r w:rsidRPr="00B41112">
        <w:rPr>
          <w:sz w:val="26"/>
          <w:szCs w:val="26"/>
          <w:rPrChange w:id="6623" w:author="Le Minh Nghia" w:date="2019-10-09T10:56:00Z">
            <w:rPr>
              <w:sz w:val="26"/>
              <w:szCs w:val="26"/>
            </w:rPr>
          </w:rPrChange>
        </w:rPr>
        <w:t xml:space="preserve"> </w:t>
      </w:r>
      <w:proofErr w:type="spellStart"/>
      <w:r w:rsidRPr="00B41112">
        <w:rPr>
          <w:sz w:val="26"/>
          <w:szCs w:val="26"/>
          <w:rPrChange w:id="6624" w:author="Le Minh Nghia" w:date="2019-10-09T10:56:00Z">
            <w:rPr>
              <w:sz w:val="26"/>
              <w:szCs w:val="26"/>
            </w:rPr>
          </w:rPrChange>
        </w:rPr>
        <w:t>cầu</w:t>
      </w:r>
      <w:proofErr w:type="spellEnd"/>
      <w:r w:rsidRPr="00B41112">
        <w:rPr>
          <w:sz w:val="26"/>
          <w:szCs w:val="26"/>
          <w:rPrChange w:id="6625" w:author="Le Minh Nghia" w:date="2019-10-09T10:56:00Z">
            <w:rPr>
              <w:sz w:val="26"/>
              <w:szCs w:val="26"/>
            </w:rPr>
          </w:rPrChange>
        </w:rPr>
        <w:t xml:space="preserve"> </w:t>
      </w:r>
      <w:proofErr w:type="spellStart"/>
      <w:r w:rsidRPr="00B41112">
        <w:rPr>
          <w:sz w:val="26"/>
          <w:szCs w:val="26"/>
          <w:rPrChange w:id="6626" w:author="Le Minh Nghia" w:date="2019-10-09T10:56:00Z">
            <w:rPr>
              <w:sz w:val="26"/>
              <w:szCs w:val="26"/>
            </w:rPr>
          </w:rPrChange>
        </w:rPr>
        <w:t>của</w:t>
      </w:r>
      <w:proofErr w:type="spellEnd"/>
      <w:r w:rsidRPr="00B41112">
        <w:rPr>
          <w:sz w:val="26"/>
          <w:szCs w:val="26"/>
          <w:rPrChange w:id="6627" w:author="Le Minh Nghia" w:date="2019-10-09T10:56:00Z">
            <w:rPr>
              <w:sz w:val="26"/>
              <w:szCs w:val="26"/>
            </w:rPr>
          </w:rPrChange>
        </w:rPr>
        <w:t xml:space="preserve"> </w:t>
      </w:r>
      <w:proofErr w:type="spellStart"/>
      <w:r w:rsidRPr="00B41112">
        <w:rPr>
          <w:sz w:val="26"/>
          <w:szCs w:val="26"/>
          <w:rPrChange w:id="6628" w:author="Le Minh Nghia" w:date="2019-10-09T10:56:00Z">
            <w:rPr>
              <w:sz w:val="26"/>
              <w:szCs w:val="26"/>
            </w:rPr>
          </w:rPrChange>
        </w:rPr>
        <w:t>họ</w:t>
      </w:r>
      <w:proofErr w:type="spellEnd"/>
      <w:r w:rsidRPr="00B41112">
        <w:rPr>
          <w:sz w:val="26"/>
          <w:szCs w:val="26"/>
          <w:rPrChange w:id="6629" w:author="Le Minh Nghia" w:date="2019-10-09T10:56:00Z">
            <w:rPr>
              <w:sz w:val="26"/>
              <w:szCs w:val="26"/>
            </w:rPr>
          </w:rPrChange>
        </w:rPr>
        <w:t xml:space="preserve"> </w:t>
      </w:r>
      <w:proofErr w:type="spellStart"/>
      <w:r w:rsidRPr="00B41112">
        <w:rPr>
          <w:sz w:val="26"/>
          <w:szCs w:val="26"/>
          <w:rPrChange w:id="6630" w:author="Le Minh Nghia" w:date="2019-10-09T10:56:00Z">
            <w:rPr>
              <w:sz w:val="26"/>
              <w:szCs w:val="26"/>
            </w:rPr>
          </w:rPrChange>
        </w:rPr>
        <w:t>như</w:t>
      </w:r>
      <w:proofErr w:type="spellEnd"/>
      <w:r w:rsidRPr="00B41112">
        <w:rPr>
          <w:sz w:val="26"/>
          <w:szCs w:val="26"/>
          <w:rPrChange w:id="6631" w:author="Le Minh Nghia" w:date="2019-10-09T10:56:00Z">
            <w:rPr>
              <w:sz w:val="26"/>
              <w:szCs w:val="26"/>
            </w:rPr>
          </w:rPrChange>
        </w:rPr>
        <w:t xml:space="preserve"> </w:t>
      </w:r>
      <w:proofErr w:type="spellStart"/>
      <w:r w:rsidRPr="00B41112">
        <w:rPr>
          <w:sz w:val="26"/>
          <w:szCs w:val="26"/>
          <w:rPrChange w:id="6632" w:author="Le Minh Nghia" w:date="2019-10-09T10:56:00Z">
            <w:rPr>
              <w:sz w:val="26"/>
              <w:szCs w:val="26"/>
            </w:rPr>
          </w:rPrChange>
        </w:rPr>
        <w:t>là</w:t>
      </w:r>
      <w:proofErr w:type="spellEnd"/>
      <w:r w:rsidRPr="00B41112">
        <w:rPr>
          <w:sz w:val="26"/>
          <w:szCs w:val="26"/>
          <w:rPrChange w:id="6633" w:author="Le Minh Nghia" w:date="2019-10-09T10:56:00Z">
            <w:rPr>
              <w:sz w:val="26"/>
              <w:szCs w:val="26"/>
            </w:rPr>
          </w:rPrChange>
        </w:rPr>
        <w:t xml:space="preserve"> </w:t>
      </w:r>
      <w:proofErr w:type="spellStart"/>
      <w:r w:rsidRPr="00B41112">
        <w:rPr>
          <w:sz w:val="26"/>
          <w:szCs w:val="26"/>
          <w:rPrChange w:id="6634" w:author="Le Minh Nghia" w:date="2019-10-09T10:56:00Z">
            <w:rPr>
              <w:sz w:val="26"/>
              <w:szCs w:val="26"/>
            </w:rPr>
          </w:rPrChange>
        </w:rPr>
        <w:t>gửi</w:t>
      </w:r>
      <w:proofErr w:type="spellEnd"/>
      <w:r w:rsidRPr="00B41112">
        <w:rPr>
          <w:sz w:val="26"/>
          <w:szCs w:val="26"/>
          <w:rPrChange w:id="6635" w:author="Le Minh Nghia" w:date="2019-10-09T10:56:00Z">
            <w:rPr>
              <w:sz w:val="26"/>
              <w:szCs w:val="26"/>
            </w:rPr>
          </w:rPrChange>
        </w:rPr>
        <w:t xml:space="preserve"> </w:t>
      </w:r>
      <w:proofErr w:type="spellStart"/>
      <w:r w:rsidRPr="00B41112">
        <w:rPr>
          <w:sz w:val="26"/>
          <w:szCs w:val="26"/>
          <w:rPrChange w:id="6636" w:author="Le Minh Nghia" w:date="2019-10-09T10:56:00Z">
            <w:rPr>
              <w:sz w:val="26"/>
              <w:szCs w:val="26"/>
            </w:rPr>
          </w:rPrChange>
        </w:rPr>
        <w:t>biểu</w:t>
      </w:r>
      <w:proofErr w:type="spellEnd"/>
      <w:r w:rsidRPr="00B41112">
        <w:rPr>
          <w:sz w:val="26"/>
          <w:szCs w:val="26"/>
          <w:rPrChange w:id="6637" w:author="Le Minh Nghia" w:date="2019-10-09T10:56:00Z">
            <w:rPr>
              <w:sz w:val="26"/>
              <w:szCs w:val="26"/>
            </w:rPr>
          </w:rPrChange>
        </w:rPr>
        <w:t xml:space="preserve"> </w:t>
      </w:r>
      <w:proofErr w:type="spellStart"/>
      <w:r w:rsidRPr="00B41112">
        <w:rPr>
          <w:sz w:val="26"/>
          <w:szCs w:val="26"/>
          <w:rPrChange w:id="6638" w:author="Le Minh Nghia" w:date="2019-10-09T10:56:00Z">
            <w:rPr>
              <w:sz w:val="26"/>
              <w:szCs w:val="26"/>
            </w:rPr>
          </w:rPrChange>
        </w:rPr>
        <w:t>mẫu</w:t>
      </w:r>
      <w:proofErr w:type="spellEnd"/>
      <w:r w:rsidRPr="00B41112">
        <w:rPr>
          <w:sz w:val="26"/>
          <w:szCs w:val="26"/>
          <w:rPrChange w:id="6639" w:author="Le Minh Nghia" w:date="2019-10-09T10:56:00Z">
            <w:rPr>
              <w:sz w:val="26"/>
              <w:szCs w:val="26"/>
            </w:rPr>
          </w:rPrChange>
        </w:rPr>
        <w:t xml:space="preserve">, </w:t>
      </w:r>
      <w:proofErr w:type="spellStart"/>
      <w:r w:rsidRPr="00B41112">
        <w:rPr>
          <w:sz w:val="26"/>
          <w:szCs w:val="26"/>
          <w:rPrChange w:id="6640" w:author="Le Minh Nghia" w:date="2019-10-09T10:56:00Z">
            <w:rPr>
              <w:sz w:val="26"/>
              <w:szCs w:val="26"/>
            </w:rPr>
          </w:rPrChange>
        </w:rPr>
        <w:t>truy</w:t>
      </w:r>
      <w:proofErr w:type="spellEnd"/>
      <w:r w:rsidRPr="00B41112">
        <w:rPr>
          <w:sz w:val="26"/>
          <w:szCs w:val="26"/>
          <w:rPrChange w:id="6641" w:author="Le Minh Nghia" w:date="2019-10-09T10:56:00Z">
            <w:rPr>
              <w:sz w:val="26"/>
              <w:szCs w:val="26"/>
            </w:rPr>
          </w:rPrChange>
        </w:rPr>
        <w:t xml:space="preserve"> </w:t>
      </w:r>
      <w:proofErr w:type="spellStart"/>
      <w:r w:rsidRPr="00B41112">
        <w:rPr>
          <w:sz w:val="26"/>
          <w:szCs w:val="26"/>
          <w:rPrChange w:id="6642" w:author="Le Minh Nghia" w:date="2019-10-09T10:56:00Z">
            <w:rPr>
              <w:sz w:val="26"/>
              <w:szCs w:val="26"/>
            </w:rPr>
          </w:rPrChange>
        </w:rPr>
        <w:t>xuất</w:t>
      </w:r>
      <w:proofErr w:type="spellEnd"/>
      <w:r w:rsidRPr="00B41112">
        <w:rPr>
          <w:sz w:val="26"/>
          <w:szCs w:val="26"/>
          <w:rPrChange w:id="6643" w:author="Le Minh Nghia" w:date="2019-10-09T10:56:00Z">
            <w:rPr>
              <w:sz w:val="26"/>
              <w:szCs w:val="26"/>
            </w:rPr>
          </w:rPrChange>
        </w:rPr>
        <w:t xml:space="preserve"> </w:t>
      </w:r>
      <w:proofErr w:type="spellStart"/>
      <w:r w:rsidRPr="00B41112">
        <w:rPr>
          <w:sz w:val="26"/>
          <w:szCs w:val="26"/>
          <w:rPrChange w:id="6644" w:author="Le Minh Nghia" w:date="2019-10-09T10:56:00Z">
            <w:rPr>
              <w:sz w:val="26"/>
              <w:szCs w:val="26"/>
            </w:rPr>
          </w:rPrChange>
        </w:rPr>
        <w:t>tới</w:t>
      </w:r>
      <w:proofErr w:type="spellEnd"/>
      <w:r w:rsidRPr="00B41112">
        <w:rPr>
          <w:sz w:val="26"/>
          <w:szCs w:val="26"/>
          <w:rPrChange w:id="6645" w:author="Le Minh Nghia" w:date="2019-10-09T10:56:00Z">
            <w:rPr>
              <w:sz w:val="26"/>
              <w:szCs w:val="26"/>
            </w:rPr>
          </w:rPrChange>
        </w:rPr>
        <w:t xml:space="preserve"> </w:t>
      </w:r>
      <w:proofErr w:type="spellStart"/>
      <w:r w:rsidRPr="00B41112">
        <w:rPr>
          <w:sz w:val="26"/>
          <w:szCs w:val="26"/>
          <w:rPrChange w:id="6646" w:author="Le Minh Nghia" w:date="2019-10-09T10:56:00Z">
            <w:rPr>
              <w:sz w:val="26"/>
              <w:szCs w:val="26"/>
            </w:rPr>
          </w:rPrChange>
        </w:rPr>
        <w:t>trang</w:t>
      </w:r>
      <w:proofErr w:type="spellEnd"/>
      <w:r w:rsidRPr="00B41112">
        <w:rPr>
          <w:sz w:val="26"/>
          <w:szCs w:val="26"/>
          <w:rPrChange w:id="6647" w:author="Le Minh Nghia" w:date="2019-10-09T10:56:00Z">
            <w:rPr>
              <w:sz w:val="26"/>
              <w:szCs w:val="26"/>
            </w:rPr>
          </w:rPrChange>
        </w:rPr>
        <w:t xml:space="preserve"> web, </w:t>
      </w:r>
      <w:proofErr w:type="spellStart"/>
      <w:r w:rsidRPr="00B41112">
        <w:rPr>
          <w:sz w:val="26"/>
          <w:szCs w:val="26"/>
          <w:rPrChange w:id="6648" w:author="Le Minh Nghia" w:date="2019-10-09T10:56:00Z">
            <w:rPr>
              <w:sz w:val="26"/>
              <w:szCs w:val="26"/>
            </w:rPr>
          </w:rPrChange>
        </w:rPr>
        <w:t>được</w:t>
      </w:r>
      <w:proofErr w:type="spellEnd"/>
      <w:r w:rsidRPr="00B41112">
        <w:rPr>
          <w:sz w:val="26"/>
          <w:szCs w:val="26"/>
          <w:rPrChange w:id="6649" w:author="Le Minh Nghia" w:date="2019-10-09T10:56:00Z">
            <w:rPr>
              <w:sz w:val="26"/>
              <w:szCs w:val="26"/>
            </w:rPr>
          </w:rPrChange>
        </w:rPr>
        <w:t xml:space="preserve"> </w:t>
      </w:r>
      <w:proofErr w:type="spellStart"/>
      <w:r w:rsidRPr="00B41112">
        <w:rPr>
          <w:sz w:val="26"/>
          <w:szCs w:val="26"/>
          <w:rPrChange w:id="6650" w:author="Le Minh Nghia" w:date="2019-10-09T10:56:00Z">
            <w:rPr>
              <w:sz w:val="26"/>
              <w:szCs w:val="26"/>
            </w:rPr>
          </w:rPrChange>
        </w:rPr>
        <w:t>chuyển</w:t>
      </w:r>
      <w:proofErr w:type="spellEnd"/>
      <w:r w:rsidRPr="00B41112">
        <w:rPr>
          <w:sz w:val="26"/>
          <w:szCs w:val="26"/>
          <w:rPrChange w:id="6651" w:author="Le Minh Nghia" w:date="2019-10-09T10:56:00Z">
            <w:rPr>
              <w:sz w:val="26"/>
              <w:szCs w:val="26"/>
            </w:rPr>
          </w:rPrChange>
        </w:rPr>
        <w:t xml:space="preserve"> </w:t>
      </w:r>
      <w:proofErr w:type="spellStart"/>
      <w:r w:rsidRPr="00B41112">
        <w:rPr>
          <w:sz w:val="26"/>
          <w:szCs w:val="26"/>
          <w:rPrChange w:id="6652" w:author="Le Minh Nghia" w:date="2019-10-09T10:56:00Z">
            <w:rPr>
              <w:sz w:val="26"/>
              <w:szCs w:val="26"/>
            </w:rPr>
          </w:rPrChange>
        </w:rPr>
        <w:t>tiếp</w:t>
      </w:r>
      <w:proofErr w:type="spellEnd"/>
      <w:r w:rsidRPr="00B41112">
        <w:rPr>
          <w:sz w:val="26"/>
          <w:szCs w:val="26"/>
          <w:rPrChange w:id="6653" w:author="Le Minh Nghia" w:date="2019-10-09T10:56:00Z">
            <w:rPr>
              <w:sz w:val="26"/>
              <w:szCs w:val="26"/>
            </w:rPr>
          </w:rPrChange>
        </w:rPr>
        <w:t xml:space="preserve"> </w:t>
      </w:r>
      <w:proofErr w:type="spellStart"/>
      <w:r w:rsidRPr="00B41112">
        <w:rPr>
          <w:sz w:val="26"/>
          <w:szCs w:val="26"/>
          <w:rPrChange w:id="6654" w:author="Le Minh Nghia" w:date="2019-10-09T10:56:00Z">
            <w:rPr>
              <w:sz w:val="26"/>
              <w:szCs w:val="26"/>
            </w:rPr>
          </w:rPrChange>
        </w:rPr>
        <w:t>bởi</w:t>
      </w:r>
      <w:proofErr w:type="spellEnd"/>
      <w:r w:rsidRPr="00B41112">
        <w:rPr>
          <w:sz w:val="26"/>
          <w:szCs w:val="26"/>
          <w:rPrChange w:id="6655" w:author="Le Minh Nghia" w:date="2019-10-09T10:56:00Z">
            <w:rPr>
              <w:sz w:val="26"/>
              <w:szCs w:val="26"/>
            </w:rPr>
          </w:rPrChange>
        </w:rPr>
        <w:t xml:space="preserve"> </w:t>
      </w:r>
      <w:proofErr w:type="spellStart"/>
      <w:r w:rsidRPr="00B41112">
        <w:rPr>
          <w:sz w:val="26"/>
          <w:szCs w:val="26"/>
          <w:rPrChange w:id="6656" w:author="Le Minh Nghia" w:date="2019-10-09T10:56:00Z">
            <w:rPr>
              <w:sz w:val="26"/>
              <w:szCs w:val="26"/>
            </w:rPr>
          </w:rPrChange>
        </w:rPr>
        <w:t>máy</w:t>
      </w:r>
      <w:proofErr w:type="spellEnd"/>
      <w:r w:rsidRPr="00B41112">
        <w:rPr>
          <w:sz w:val="26"/>
          <w:szCs w:val="26"/>
          <w:rPrChange w:id="6657" w:author="Le Minh Nghia" w:date="2019-10-09T10:56:00Z">
            <w:rPr>
              <w:sz w:val="26"/>
              <w:szCs w:val="26"/>
            </w:rPr>
          </w:rPrChange>
        </w:rPr>
        <w:t xml:space="preserve"> </w:t>
      </w:r>
      <w:proofErr w:type="spellStart"/>
      <w:r w:rsidRPr="00B41112">
        <w:rPr>
          <w:sz w:val="26"/>
          <w:szCs w:val="26"/>
          <w:rPrChange w:id="6658" w:author="Le Minh Nghia" w:date="2019-10-09T10:56:00Z">
            <w:rPr>
              <w:sz w:val="26"/>
              <w:szCs w:val="26"/>
            </w:rPr>
          </w:rPrChange>
        </w:rPr>
        <w:t>khách</w:t>
      </w:r>
      <w:proofErr w:type="spellEnd"/>
      <w:r w:rsidRPr="00B41112">
        <w:rPr>
          <w:sz w:val="26"/>
          <w:szCs w:val="26"/>
          <w:rPrChange w:id="6659" w:author="Le Minh Nghia" w:date="2019-10-09T10:56:00Z">
            <w:rPr>
              <w:sz w:val="26"/>
              <w:szCs w:val="26"/>
            </w:rPr>
          </w:rPrChange>
        </w:rPr>
        <w:t xml:space="preserve"> HTTP </w:t>
      </w:r>
      <w:proofErr w:type="spellStart"/>
      <w:r w:rsidRPr="00B41112">
        <w:rPr>
          <w:sz w:val="26"/>
          <w:szCs w:val="26"/>
          <w:rPrChange w:id="6660" w:author="Le Minh Nghia" w:date="2019-10-09T10:56:00Z">
            <w:rPr>
              <w:sz w:val="26"/>
              <w:szCs w:val="26"/>
            </w:rPr>
          </w:rPrChange>
        </w:rPr>
        <w:t>và</w:t>
      </w:r>
      <w:proofErr w:type="spellEnd"/>
      <w:r w:rsidRPr="00B41112">
        <w:rPr>
          <w:sz w:val="26"/>
          <w:szCs w:val="26"/>
          <w:rPrChange w:id="6661" w:author="Le Minh Nghia" w:date="2019-10-09T10:56:00Z">
            <w:rPr>
              <w:sz w:val="26"/>
              <w:szCs w:val="26"/>
            </w:rPr>
          </w:rPrChange>
        </w:rPr>
        <w:t xml:space="preserve"> </w:t>
      </w:r>
      <w:proofErr w:type="spellStart"/>
      <w:r w:rsidRPr="00B41112">
        <w:rPr>
          <w:sz w:val="26"/>
          <w:szCs w:val="26"/>
          <w:rPrChange w:id="6662" w:author="Le Minh Nghia" w:date="2019-10-09T10:56:00Z">
            <w:rPr>
              <w:sz w:val="26"/>
              <w:szCs w:val="26"/>
            </w:rPr>
          </w:rPrChange>
        </w:rPr>
        <w:t>được</w:t>
      </w:r>
      <w:proofErr w:type="spellEnd"/>
      <w:r w:rsidRPr="00B41112">
        <w:rPr>
          <w:sz w:val="26"/>
          <w:szCs w:val="26"/>
          <w:rPrChange w:id="6663" w:author="Le Minh Nghia" w:date="2019-10-09T10:56:00Z">
            <w:rPr>
              <w:sz w:val="26"/>
              <w:szCs w:val="26"/>
            </w:rPr>
          </w:rPrChange>
        </w:rPr>
        <w:t xml:space="preserve"> </w:t>
      </w:r>
      <w:proofErr w:type="spellStart"/>
      <w:r w:rsidRPr="00B41112">
        <w:rPr>
          <w:sz w:val="26"/>
          <w:szCs w:val="26"/>
          <w:rPrChange w:id="6664" w:author="Le Minh Nghia" w:date="2019-10-09T10:56:00Z">
            <w:rPr>
              <w:sz w:val="26"/>
              <w:szCs w:val="26"/>
            </w:rPr>
          </w:rPrChange>
        </w:rPr>
        <w:t>phục</w:t>
      </w:r>
      <w:proofErr w:type="spellEnd"/>
      <w:r w:rsidRPr="00B41112">
        <w:rPr>
          <w:sz w:val="26"/>
          <w:szCs w:val="26"/>
          <w:rPrChange w:id="6665" w:author="Le Minh Nghia" w:date="2019-10-09T10:56:00Z">
            <w:rPr>
              <w:sz w:val="26"/>
              <w:szCs w:val="26"/>
            </w:rPr>
          </w:rPrChange>
        </w:rPr>
        <w:t xml:space="preserve"> </w:t>
      </w:r>
      <w:proofErr w:type="spellStart"/>
      <w:r w:rsidRPr="00B41112">
        <w:rPr>
          <w:sz w:val="26"/>
          <w:szCs w:val="26"/>
          <w:rPrChange w:id="6666" w:author="Le Minh Nghia" w:date="2019-10-09T10:56:00Z">
            <w:rPr>
              <w:sz w:val="26"/>
              <w:szCs w:val="26"/>
            </w:rPr>
          </w:rPrChange>
        </w:rPr>
        <w:t>vụ</w:t>
      </w:r>
      <w:proofErr w:type="spellEnd"/>
      <w:r w:rsidRPr="00B41112">
        <w:rPr>
          <w:sz w:val="26"/>
          <w:szCs w:val="26"/>
          <w:rPrChange w:id="6667" w:author="Le Minh Nghia" w:date="2019-10-09T10:56:00Z">
            <w:rPr>
              <w:sz w:val="26"/>
              <w:szCs w:val="26"/>
            </w:rPr>
          </w:rPrChange>
        </w:rPr>
        <w:t xml:space="preserve"> </w:t>
      </w:r>
      <w:proofErr w:type="spellStart"/>
      <w:r w:rsidRPr="00B41112">
        <w:rPr>
          <w:sz w:val="26"/>
          <w:szCs w:val="26"/>
          <w:rPrChange w:id="6668" w:author="Le Minh Nghia" w:date="2019-10-09T10:56:00Z">
            <w:rPr>
              <w:sz w:val="26"/>
              <w:szCs w:val="26"/>
            </w:rPr>
          </w:rPrChange>
        </w:rPr>
        <w:t>bởi</w:t>
      </w:r>
      <w:proofErr w:type="spellEnd"/>
      <w:r w:rsidRPr="00B41112">
        <w:rPr>
          <w:sz w:val="26"/>
          <w:szCs w:val="26"/>
          <w:rPrChange w:id="6669" w:author="Le Minh Nghia" w:date="2019-10-09T10:56:00Z">
            <w:rPr>
              <w:sz w:val="26"/>
              <w:szCs w:val="26"/>
            </w:rPr>
          </w:rPrChange>
        </w:rPr>
        <w:t xml:space="preserve"> </w:t>
      </w:r>
      <w:proofErr w:type="spellStart"/>
      <w:r w:rsidRPr="00B41112">
        <w:rPr>
          <w:sz w:val="26"/>
          <w:szCs w:val="26"/>
          <w:rPrChange w:id="6670" w:author="Le Minh Nghia" w:date="2019-10-09T10:56:00Z">
            <w:rPr>
              <w:sz w:val="26"/>
              <w:szCs w:val="26"/>
            </w:rPr>
          </w:rPrChange>
        </w:rPr>
        <w:t>các</w:t>
      </w:r>
      <w:proofErr w:type="spellEnd"/>
      <w:r w:rsidRPr="00B41112">
        <w:rPr>
          <w:sz w:val="26"/>
          <w:szCs w:val="26"/>
          <w:rPrChange w:id="6671" w:author="Le Minh Nghia" w:date="2019-10-09T10:56:00Z">
            <w:rPr>
              <w:sz w:val="26"/>
              <w:szCs w:val="26"/>
            </w:rPr>
          </w:rPrChange>
        </w:rPr>
        <w:t xml:space="preserve"> </w:t>
      </w:r>
      <w:proofErr w:type="spellStart"/>
      <w:r w:rsidRPr="00B41112">
        <w:rPr>
          <w:sz w:val="26"/>
          <w:szCs w:val="26"/>
          <w:rPrChange w:id="6672" w:author="Le Minh Nghia" w:date="2019-10-09T10:56:00Z">
            <w:rPr>
              <w:sz w:val="26"/>
              <w:szCs w:val="26"/>
            </w:rPr>
          </w:rPrChange>
        </w:rPr>
        <w:t>trình</w:t>
      </w:r>
      <w:proofErr w:type="spellEnd"/>
      <w:r w:rsidRPr="00B41112">
        <w:rPr>
          <w:sz w:val="26"/>
          <w:szCs w:val="26"/>
          <w:rPrChange w:id="6673" w:author="Le Minh Nghia" w:date="2019-10-09T10:56:00Z">
            <w:rPr>
              <w:sz w:val="26"/>
              <w:szCs w:val="26"/>
            </w:rPr>
          </w:rPrChange>
        </w:rPr>
        <w:t xml:space="preserve"> </w:t>
      </w:r>
      <w:proofErr w:type="spellStart"/>
      <w:r w:rsidRPr="00B41112">
        <w:rPr>
          <w:sz w:val="26"/>
          <w:szCs w:val="26"/>
          <w:rPrChange w:id="6674" w:author="Le Minh Nghia" w:date="2019-10-09T10:56:00Z">
            <w:rPr>
              <w:sz w:val="26"/>
              <w:szCs w:val="26"/>
            </w:rPr>
          </w:rPrChange>
        </w:rPr>
        <w:t>duyệt</w:t>
      </w:r>
      <w:proofErr w:type="spellEnd"/>
      <w:r w:rsidRPr="00B41112">
        <w:rPr>
          <w:sz w:val="26"/>
          <w:szCs w:val="26"/>
          <w:rPrChange w:id="6675" w:author="Le Minh Nghia" w:date="2019-10-09T10:56:00Z">
            <w:rPr>
              <w:sz w:val="26"/>
              <w:szCs w:val="26"/>
            </w:rPr>
          </w:rPrChange>
        </w:rPr>
        <w:t xml:space="preserve"> ở </w:t>
      </w:r>
      <w:proofErr w:type="spellStart"/>
      <w:r w:rsidRPr="00B41112">
        <w:rPr>
          <w:sz w:val="26"/>
          <w:szCs w:val="26"/>
          <w:rPrChange w:id="6676" w:author="Le Minh Nghia" w:date="2019-10-09T10:56:00Z">
            <w:rPr>
              <w:sz w:val="26"/>
              <w:szCs w:val="26"/>
            </w:rPr>
          </w:rPrChange>
        </w:rPr>
        <w:t>máy</w:t>
      </w:r>
      <w:proofErr w:type="spellEnd"/>
      <w:r w:rsidRPr="00B41112">
        <w:rPr>
          <w:sz w:val="26"/>
          <w:szCs w:val="26"/>
          <w:rPrChange w:id="6677" w:author="Le Minh Nghia" w:date="2019-10-09T10:56:00Z">
            <w:rPr>
              <w:sz w:val="26"/>
              <w:szCs w:val="26"/>
            </w:rPr>
          </w:rPrChange>
        </w:rPr>
        <w:t xml:space="preserve"> </w:t>
      </w:r>
      <w:proofErr w:type="spellStart"/>
      <w:r w:rsidRPr="00B41112">
        <w:rPr>
          <w:sz w:val="26"/>
          <w:szCs w:val="26"/>
          <w:rPrChange w:id="6678" w:author="Le Minh Nghia" w:date="2019-10-09T10:56:00Z">
            <w:rPr>
              <w:sz w:val="26"/>
              <w:szCs w:val="26"/>
            </w:rPr>
          </w:rPrChange>
        </w:rPr>
        <w:t>khách</w:t>
      </w:r>
      <w:proofErr w:type="spellEnd"/>
      <w:r w:rsidRPr="00B41112">
        <w:rPr>
          <w:sz w:val="26"/>
          <w:szCs w:val="26"/>
          <w:rPrChange w:id="6679" w:author="Le Minh Nghia" w:date="2019-10-09T10:56:00Z">
            <w:rPr>
              <w:sz w:val="26"/>
              <w:szCs w:val="26"/>
            </w:rPr>
          </w:rPrChange>
        </w:rPr>
        <w:t>.</w:t>
      </w:r>
    </w:p>
    <w:p w:rsidR="00284EFE" w:rsidRPr="00B41112" w:rsidRDefault="0083775E" w:rsidP="00A22430">
      <w:pPr>
        <w:pStyle w:val="ListParagraph"/>
        <w:numPr>
          <w:ilvl w:val="1"/>
          <w:numId w:val="15"/>
        </w:numPr>
        <w:spacing w:line="360" w:lineRule="auto"/>
        <w:rPr>
          <w:b/>
          <w:sz w:val="26"/>
          <w:szCs w:val="26"/>
          <w:rPrChange w:id="6680" w:author="Le Minh Nghia" w:date="2019-10-09T10:56:00Z">
            <w:rPr>
              <w:b/>
              <w:sz w:val="28"/>
              <w:szCs w:val="28"/>
            </w:rPr>
          </w:rPrChange>
        </w:rPr>
      </w:pPr>
      <w:proofErr w:type="spellStart"/>
      <w:r w:rsidRPr="00B41112">
        <w:rPr>
          <w:b/>
          <w:sz w:val="26"/>
          <w:szCs w:val="26"/>
          <w:rPrChange w:id="6681" w:author="Le Minh Nghia" w:date="2019-10-09T10:56:00Z">
            <w:rPr>
              <w:b/>
              <w:sz w:val="28"/>
              <w:szCs w:val="28"/>
            </w:rPr>
          </w:rPrChange>
        </w:rPr>
        <w:t>Đặc</w:t>
      </w:r>
      <w:proofErr w:type="spellEnd"/>
      <w:r w:rsidRPr="00B41112">
        <w:rPr>
          <w:b/>
          <w:sz w:val="26"/>
          <w:szCs w:val="26"/>
          <w:rPrChange w:id="6682" w:author="Le Minh Nghia" w:date="2019-10-09T10:56:00Z">
            <w:rPr>
              <w:b/>
              <w:sz w:val="28"/>
              <w:szCs w:val="28"/>
            </w:rPr>
          </w:rPrChange>
        </w:rPr>
        <w:t xml:space="preserve"> </w:t>
      </w:r>
      <w:proofErr w:type="spellStart"/>
      <w:r w:rsidRPr="00B41112">
        <w:rPr>
          <w:b/>
          <w:sz w:val="26"/>
          <w:szCs w:val="26"/>
          <w:rPrChange w:id="6683" w:author="Le Minh Nghia" w:date="2019-10-09T10:56:00Z">
            <w:rPr>
              <w:b/>
              <w:sz w:val="28"/>
              <w:szCs w:val="28"/>
            </w:rPr>
          </w:rPrChange>
        </w:rPr>
        <w:t>điểm</w:t>
      </w:r>
      <w:proofErr w:type="spellEnd"/>
      <w:r w:rsidRPr="00B41112">
        <w:rPr>
          <w:b/>
          <w:sz w:val="26"/>
          <w:szCs w:val="26"/>
          <w:rPrChange w:id="6684" w:author="Le Minh Nghia" w:date="2019-10-09T10:56:00Z">
            <w:rPr>
              <w:b/>
              <w:sz w:val="28"/>
              <w:szCs w:val="28"/>
            </w:rPr>
          </w:rPrChange>
        </w:rPr>
        <w:t xml:space="preserve"> </w:t>
      </w:r>
      <w:proofErr w:type="spellStart"/>
      <w:r w:rsidRPr="00B41112">
        <w:rPr>
          <w:b/>
          <w:sz w:val="26"/>
          <w:szCs w:val="26"/>
          <w:rPrChange w:id="6685" w:author="Le Minh Nghia" w:date="2019-10-09T10:56:00Z">
            <w:rPr>
              <w:b/>
              <w:sz w:val="28"/>
              <w:szCs w:val="28"/>
            </w:rPr>
          </w:rPrChange>
        </w:rPr>
        <w:t>về</w:t>
      </w:r>
      <w:proofErr w:type="spellEnd"/>
      <w:r w:rsidRPr="00B41112">
        <w:rPr>
          <w:b/>
          <w:sz w:val="26"/>
          <w:szCs w:val="26"/>
          <w:rPrChange w:id="6686" w:author="Le Minh Nghia" w:date="2019-10-09T10:56:00Z">
            <w:rPr>
              <w:b/>
              <w:sz w:val="28"/>
              <w:szCs w:val="28"/>
            </w:rPr>
          </w:rPrChange>
        </w:rPr>
        <w:t xml:space="preserve"> </w:t>
      </w:r>
      <w:proofErr w:type="spellStart"/>
      <w:r w:rsidRPr="00B41112">
        <w:rPr>
          <w:b/>
          <w:sz w:val="26"/>
          <w:szCs w:val="26"/>
          <w:rPrChange w:id="6687" w:author="Le Minh Nghia" w:date="2019-10-09T10:56:00Z">
            <w:rPr>
              <w:b/>
              <w:sz w:val="28"/>
              <w:szCs w:val="28"/>
            </w:rPr>
          </w:rPrChange>
        </w:rPr>
        <w:t>máy</w:t>
      </w:r>
      <w:proofErr w:type="spellEnd"/>
      <w:r w:rsidRPr="00B41112">
        <w:rPr>
          <w:b/>
          <w:sz w:val="26"/>
          <w:szCs w:val="26"/>
          <w:rPrChange w:id="6688" w:author="Le Minh Nghia" w:date="2019-10-09T10:56:00Z">
            <w:rPr>
              <w:b/>
              <w:sz w:val="28"/>
              <w:szCs w:val="28"/>
            </w:rPr>
          </w:rPrChange>
        </w:rPr>
        <w:t xml:space="preserve"> </w:t>
      </w:r>
      <w:proofErr w:type="spellStart"/>
      <w:r w:rsidRPr="00B41112">
        <w:rPr>
          <w:b/>
          <w:sz w:val="26"/>
          <w:szCs w:val="26"/>
          <w:rPrChange w:id="6689" w:author="Le Minh Nghia" w:date="2019-10-09T10:56:00Z">
            <w:rPr>
              <w:b/>
              <w:sz w:val="28"/>
              <w:szCs w:val="28"/>
            </w:rPr>
          </w:rPrChange>
        </w:rPr>
        <w:t>chủ</w:t>
      </w:r>
      <w:proofErr w:type="spellEnd"/>
      <w:r w:rsidRPr="00B41112">
        <w:rPr>
          <w:b/>
          <w:sz w:val="26"/>
          <w:szCs w:val="26"/>
          <w:rPrChange w:id="6690" w:author="Le Minh Nghia" w:date="2019-10-09T10:56:00Z">
            <w:rPr>
              <w:b/>
              <w:sz w:val="28"/>
              <w:szCs w:val="28"/>
            </w:rPr>
          </w:rPrChange>
        </w:rPr>
        <w:t xml:space="preserve"> Web</w:t>
      </w:r>
    </w:p>
    <w:p w:rsidR="0083775E" w:rsidRPr="00B41112" w:rsidRDefault="0083775E" w:rsidP="00334D9A">
      <w:pPr>
        <w:pStyle w:val="ListParagraph"/>
        <w:spacing w:line="360" w:lineRule="auto"/>
        <w:ind w:left="851" w:firstLine="720"/>
        <w:rPr>
          <w:sz w:val="26"/>
          <w:szCs w:val="26"/>
          <w:rPrChange w:id="6691" w:author="Le Minh Nghia" w:date="2019-10-09T10:56:00Z">
            <w:rPr>
              <w:sz w:val="26"/>
              <w:szCs w:val="26"/>
            </w:rPr>
          </w:rPrChange>
        </w:rPr>
      </w:pPr>
      <w:proofErr w:type="spellStart"/>
      <w:r w:rsidRPr="00B41112">
        <w:rPr>
          <w:sz w:val="26"/>
          <w:szCs w:val="26"/>
          <w:rPrChange w:id="6692" w:author="Le Minh Nghia" w:date="2019-10-09T10:56:00Z">
            <w:rPr>
              <w:sz w:val="26"/>
              <w:szCs w:val="26"/>
            </w:rPr>
          </w:rPrChange>
        </w:rPr>
        <w:t>Đặc</w:t>
      </w:r>
      <w:proofErr w:type="spellEnd"/>
      <w:r w:rsidRPr="00B41112">
        <w:rPr>
          <w:sz w:val="26"/>
          <w:szCs w:val="26"/>
          <w:rPrChange w:id="6693" w:author="Le Minh Nghia" w:date="2019-10-09T10:56:00Z">
            <w:rPr>
              <w:sz w:val="26"/>
              <w:szCs w:val="26"/>
            </w:rPr>
          </w:rPrChange>
        </w:rPr>
        <w:t xml:space="preserve"> </w:t>
      </w:r>
      <w:proofErr w:type="spellStart"/>
      <w:r w:rsidRPr="00B41112">
        <w:rPr>
          <w:sz w:val="26"/>
          <w:szCs w:val="26"/>
          <w:rPrChange w:id="6694" w:author="Le Minh Nghia" w:date="2019-10-09T10:56:00Z">
            <w:rPr>
              <w:sz w:val="26"/>
              <w:szCs w:val="26"/>
            </w:rPr>
          </w:rPrChange>
        </w:rPr>
        <w:t>điểm</w:t>
      </w:r>
      <w:proofErr w:type="spellEnd"/>
      <w:r w:rsidRPr="00B41112">
        <w:rPr>
          <w:sz w:val="26"/>
          <w:szCs w:val="26"/>
          <w:rPrChange w:id="6695" w:author="Le Minh Nghia" w:date="2019-10-09T10:56:00Z">
            <w:rPr>
              <w:sz w:val="26"/>
              <w:szCs w:val="26"/>
            </w:rPr>
          </w:rPrChange>
        </w:rPr>
        <w:t xml:space="preserve"> </w:t>
      </w:r>
      <w:proofErr w:type="spellStart"/>
      <w:r w:rsidRPr="00B41112">
        <w:rPr>
          <w:sz w:val="26"/>
          <w:szCs w:val="26"/>
          <w:rPrChange w:id="6696" w:author="Le Minh Nghia" w:date="2019-10-09T10:56:00Z">
            <w:rPr>
              <w:sz w:val="26"/>
              <w:szCs w:val="26"/>
            </w:rPr>
          </w:rPrChange>
        </w:rPr>
        <w:t>chính</w:t>
      </w:r>
      <w:proofErr w:type="spellEnd"/>
      <w:r w:rsidRPr="00B41112">
        <w:rPr>
          <w:sz w:val="26"/>
          <w:szCs w:val="26"/>
          <w:rPrChange w:id="6697" w:author="Le Minh Nghia" w:date="2019-10-09T10:56:00Z">
            <w:rPr>
              <w:sz w:val="26"/>
              <w:szCs w:val="26"/>
            </w:rPr>
          </w:rPrChange>
        </w:rPr>
        <w:t xml:space="preserve"> </w:t>
      </w:r>
      <w:proofErr w:type="spellStart"/>
      <w:r w:rsidRPr="00B41112">
        <w:rPr>
          <w:sz w:val="26"/>
          <w:szCs w:val="26"/>
          <w:rPrChange w:id="6698" w:author="Le Minh Nghia" w:date="2019-10-09T10:56:00Z">
            <w:rPr>
              <w:sz w:val="26"/>
              <w:szCs w:val="26"/>
            </w:rPr>
          </w:rPrChange>
        </w:rPr>
        <w:t>của</w:t>
      </w:r>
      <w:proofErr w:type="spellEnd"/>
      <w:r w:rsidRPr="00B41112">
        <w:rPr>
          <w:sz w:val="26"/>
          <w:szCs w:val="26"/>
          <w:rPrChange w:id="6699" w:author="Le Minh Nghia" w:date="2019-10-09T10:56:00Z">
            <w:rPr>
              <w:sz w:val="26"/>
              <w:szCs w:val="26"/>
            </w:rPr>
          </w:rPrChange>
        </w:rPr>
        <w:t xml:space="preserve"> </w:t>
      </w:r>
      <w:proofErr w:type="spellStart"/>
      <w:r w:rsidRPr="00B41112">
        <w:rPr>
          <w:sz w:val="26"/>
          <w:szCs w:val="26"/>
          <w:rPrChange w:id="6700" w:author="Le Minh Nghia" w:date="2019-10-09T10:56:00Z">
            <w:rPr>
              <w:sz w:val="26"/>
              <w:szCs w:val="26"/>
            </w:rPr>
          </w:rPrChange>
        </w:rPr>
        <w:t>máy</w:t>
      </w:r>
      <w:proofErr w:type="spellEnd"/>
      <w:r w:rsidRPr="00B41112">
        <w:rPr>
          <w:sz w:val="26"/>
          <w:szCs w:val="26"/>
          <w:rPrChange w:id="6701" w:author="Le Minh Nghia" w:date="2019-10-09T10:56:00Z">
            <w:rPr>
              <w:sz w:val="26"/>
              <w:szCs w:val="26"/>
            </w:rPr>
          </w:rPrChange>
        </w:rPr>
        <w:t xml:space="preserve"> </w:t>
      </w:r>
      <w:proofErr w:type="spellStart"/>
      <w:r w:rsidRPr="00B41112">
        <w:rPr>
          <w:sz w:val="26"/>
          <w:szCs w:val="26"/>
          <w:rPrChange w:id="6702" w:author="Le Minh Nghia" w:date="2019-10-09T10:56:00Z">
            <w:rPr>
              <w:sz w:val="26"/>
              <w:szCs w:val="26"/>
            </w:rPr>
          </w:rPrChange>
        </w:rPr>
        <w:t>chủ</w:t>
      </w:r>
      <w:proofErr w:type="spellEnd"/>
      <w:r w:rsidRPr="00B41112">
        <w:rPr>
          <w:sz w:val="26"/>
          <w:szCs w:val="26"/>
          <w:rPrChange w:id="6703" w:author="Le Minh Nghia" w:date="2019-10-09T10:56:00Z">
            <w:rPr>
              <w:sz w:val="26"/>
              <w:szCs w:val="26"/>
            </w:rPr>
          </w:rPrChange>
        </w:rPr>
        <w:t xml:space="preserve"> Web </w:t>
      </w:r>
      <w:proofErr w:type="spellStart"/>
      <w:r w:rsidRPr="00B41112">
        <w:rPr>
          <w:sz w:val="26"/>
          <w:szCs w:val="26"/>
          <w:rPrChange w:id="6704" w:author="Le Minh Nghia" w:date="2019-10-09T10:56:00Z">
            <w:rPr>
              <w:sz w:val="26"/>
              <w:szCs w:val="26"/>
            </w:rPr>
          </w:rPrChange>
        </w:rPr>
        <w:t>là</w:t>
      </w:r>
      <w:proofErr w:type="spellEnd"/>
      <w:r w:rsidRPr="00B41112">
        <w:rPr>
          <w:sz w:val="26"/>
          <w:szCs w:val="26"/>
          <w:rPrChange w:id="6705" w:author="Le Minh Nghia" w:date="2019-10-09T10:56:00Z">
            <w:rPr>
              <w:sz w:val="26"/>
              <w:szCs w:val="26"/>
            </w:rPr>
          </w:rPrChange>
        </w:rPr>
        <w:t xml:space="preserve"> </w:t>
      </w:r>
      <w:proofErr w:type="spellStart"/>
      <w:r w:rsidRPr="00B41112">
        <w:rPr>
          <w:sz w:val="26"/>
          <w:szCs w:val="26"/>
          <w:rPrChange w:id="6706" w:author="Le Minh Nghia" w:date="2019-10-09T10:56:00Z">
            <w:rPr>
              <w:sz w:val="26"/>
              <w:szCs w:val="26"/>
            </w:rPr>
          </w:rPrChange>
        </w:rPr>
        <w:t>để</w:t>
      </w:r>
      <w:proofErr w:type="spellEnd"/>
      <w:r w:rsidRPr="00B41112">
        <w:rPr>
          <w:sz w:val="26"/>
          <w:szCs w:val="26"/>
          <w:rPrChange w:id="6707" w:author="Le Minh Nghia" w:date="2019-10-09T10:56:00Z">
            <w:rPr>
              <w:sz w:val="26"/>
              <w:szCs w:val="26"/>
            </w:rPr>
          </w:rPrChange>
        </w:rPr>
        <w:t xml:space="preserve"> </w:t>
      </w:r>
      <w:proofErr w:type="spellStart"/>
      <w:r w:rsidRPr="00B41112">
        <w:rPr>
          <w:sz w:val="26"/>
          <w:szCs w:val="26"/>
          <w:rPrChange w:id="6708" w:author="Le Minh Nghia" w:date="2019-10-09T10:56:00Z">
            <w:rPr>
              <w:sz w:val="26"/>
              <w:szCs w:val="26"/>
            </w:rPr>
          </w:rPrChange>
        </w:rPr>
        <w:t>lưu</w:t>
      </w:r>
      <w:proofErr w:type="spellEnd"/>
      <w:r w:rsidRPr="00B41112">
        <w:rPr>
          <w:sz w:val="26"/>
          <w:szCs w:val="26"/>
          <w:rPrChange w:id="6709" w:author="Le Minh Nghia" w:date="2019-10-09T10:56:00Z">
            <w:rPr>
              <w:sz w:val="26"/>
              <w:szCs w:val="26"/>
            </w:rPr>
          </w:rPrChange>
        </w:rPr>
        <w:t xml:space="preserve"> </w:t>
      </w:r>
      <w:proofErr w:type="spellStart"/>
      <w:r w:rsidRPr="00B41112">
        <w:rPr>
          <w:sz w:val="26"/>
          <w:szCs w:val="26"/>
          <w:rPrChange w:id="6710" w:author="Le Minh Nghia" w:date="2019-10-09T10:56:00Z">
            <w:rPr>
              <w:sz w:val="26"/>
              <w:szCs w:val="26"/>
            </w:rPr>
          </w:rPrChange>
        </w:rPr>
        <w:t>trữ</w:t>
      </w:r>
      <w:proofErr w:type="spellEnd"/>
      <w:r w:rsidRPr="00B41112">
        <w:rPr>
          <w:sz w:val="26"/>
          <w:szCs w:val="26"/>
          <w:rPrChange w:id="6711" w:author="Le Minh Nghia" w:date="2019-10-09T10:56:00Z">
            <w:rPr>
              <w:sz w:val="26"/>
              <w:szCs w:val="26"/>
            </w:rPr>
          </w:rPrChange>
        </w:rPr>
        <w:t xml:space="preserve">, </w:t>
      </w:r>
      <w:proofErr w:type="spellStart"/>
      <w:r w:rsidRPr="00B41112">
        <w:rPr>
          <w:sz w:val="26"/>
          <w:szCs w:val="26"/>
          <w:rPrChange w:id="6712" w:author="Le Minh Nghia" w:date="2019-10-09T10:56:00Z">
            <w:rPr>
              <w:sz w:val="26"/>
              <w:szCs w:val="26"/>
            </w:rPr>
          </w:rPrChange>
        </w:rPr>
        <w:t>xử</w:t>
      </w:r>
      <w:proofErr w:type="spellEnd"/>
      <w:r w:rsidRPr="00B41112">
        <w:rPr>
          <w:sz w:val="26"/>
          <w:szCs w:val="26"/>
          <w:rPrChange w:id="6713" w:author="Le Minh Nghia" w:date="2019-10-09T10:56:00Z">
            <w:rPr>
              <w:sz w:val="26"/>
              <w:szCs w:val="26"/>
            </w:rPr>
          </w:rPrChange>
        </w:rPr>
        <w:t xml:space="preserve"> </w:t>
      </w:r>
      <w:proofErr w:type="spellStart"/>
      <w:r w:rsidRPr="00B41112">
        <w:rPr>
          <w:sz w:val="26"/>
          <w:szCs w:val="26"/>
          <w:rPrChange w:id="6714" w:author="Le Minh Nghia" w:date="2019-10-09T10:56:00Z">
            <w:rPr>
              <w:sz w:val="26"/>
              <w:szCs w:val="26"/>
            </w:rPr>
          </w:rPrChange>
        </w:rPr>
        <w:t>lý</w:t>
      </w:r>
      <w:proofErr w:type="spellEnd"/>
      <w:r w:rsidRPr="00B41112">
        <w:rPr>
          <w:sz w:val="26"/>
          <w:szCs w:val="26"/>
          <w:rPrChange w:id="6715" w:author="Le Minh Nghia" w:date="2019-10-09T10:56:00Z">
            <w:rPr>
              <w:sz w:val="26"/>
              <w:szCs w:val="26"/>
            </w:rPr>
          </w:rPrChange>
        </w:rPr>
        <w:t xml:space="preserve"> </w:t>
      </w:r>
      <w:proofErr w:type="spellStart"/>
      <w:r w:rsidRPr="00B41112">
        <w:rPr>
          <w:sz w:val="26"/>
          <w:szCs w:val="26"/>
          <w:rPrChange w:id="6716" w:author="Le Minh Nghia" w:date="2019-10-09T10:56:00Z">
            <w:rPr>
              <w:sz w:val="26"/>
              <w:szCs w:val="26"/>
            </w:rPr>
          </w:rPrChange>
        </w:rPr>
        <w:t>và</w:t>
      </w:r>
      <w:proofErr w:type="spellEnd"/>
      <w:r w:rsidRPr="00B41112">
        <w:rPr>
          <w:sz w:val="26"/>
          <w:szCs w:val="26"/>
          <w:rPrChange w:id="6717" w:author="Le Minh Nghia" w:date="2019-10-09T10:56:00Z">
            <w:rPr>
              <w:sz w:val="26"/>
              <w:szCs w:val="26"/>
            </w:rPr>
          </w:rPrChange>
        </w:rPr>
        <w:t xml:space="preserve"> </w:t>
      </w:r>
      <w:proofErr w:type="spellStart"/>
      <w:r w:rsidRPr="00B41112">
        <w:rPr>
          <w:sz w:val="26"/>
          <w:szCs w:val="26"/>
          <w:rPrChange w:id="6718" w:author="Le Minh Nghia" w:date="2019-10-09T10:56:00Z">
            <w:rPr>
              <w:sz w:val="26"/>
              <w:szCs w:val="26"/>
            </w:rPr>
          </w:rPrChange>
        </w:rPr>
        <w:t>giao</w:t>
      </w:r>
      <w:proofErr w:type="spellEnd"/>
      <w:r w:rsidRPr="00B41112">
        <w:rPr>
          <w:sz w:val="26"/>
          <w:szCs w:val="26"/>
          <w:rPrChange w:id="6719" w:author="Le Minh Nghia" w:date="2019-10-09T10:56:00Z">
            <w:rPr>
              <w:sz w:val="26"/>
              <w:szCs w:val="26"/>
            </w:rPr>
          </w:rPrChange>
        </w:rPr>
        <w:t xml:space="preserve"> </w:t>
      </w:r>
      <w:proofErr w:type="spellStart"/>
      <w:r w:rsidRPr="00B41112">
        <w:rPr>
          <w:sz w:val="26"/>
          <w:szCs w:val="26"/>
          <w:rPrChange w:id="6720" w:author="Le Minh Nghia" w:date="2019-10-09T10:56:00Z">
            <w:rPr>
              <w:sz w:val="26"/>
              <w:szCs w:val="26"/>
            </w:rPr>
          </w:rPrChange>
        </w:rPr>
        <w:t>các</w:t>
      </w:r>
      <w:proofErr w:type="spellEnd"/>
      <w:r w:rsidRPr="00B41112">
        <w:rPr>
          <w:sz w:val="26"/>
          <w:szCs w:val="26"/>
          <w:rPrChange w:id="6721" w:author="Le Minh Nghia" w:date="2019-10-09T10:56:00Z">
            <w:rPr>
              <w:sz w:val="26"/>
              <w:szCs w:val="26"/>
            </w:rPr>
          </w:rPrChange>
        </w:rPr>
        <w:t xml:space="preserve"> </w:t>
      </w:r>
      <w:proofErr w:type="spellStart"/>
      <w:r w:rsidRPr="00B41112">
        <w:rPr>
          <w:sz w:val="26"/>
          <w:szCs w:val="26"/>
          <w:rPrChange w:id="6722" w:author="Le Minh Nghia" w:date="2019-10-09T10:56:00Z">
            <w:rPr>
              <w:sz w:val="26"/>
              <w:szCs w:val="26"/>
            </w:rPr>
          </w:rPrChange>
        </w:rPr>
        <w:t>trang</w:t>
      </w:r>
      <w:proofErr w:type="spellEnd"/>
      <w:r w:rsidRPr="00B41112">
        <w:rPr>
          <w:sz w:val="26"/>
          <w:szCs w:val="26"/>
          <w:rPrChange w:id="6723" w:author="Le Minh Nghia" w:date="2019-10-09T10:56:00Z">
            <w:rPr>
              <w:sz w:val="26"/>
              <w:szCs w:val="26"/>
            </w:rPr>
          </w:rPrChange>
        </w:rPr>
        <w:t xml:space="preserve"> web </w:t>
      </w:r>
      <w:proofErr w:type="spellStart"/>
      <w:r w:rsidRPr="00B41112">
        <w:rPr>
          <w:sz w:val="26"/>
          <w:szCs w:val="26"/>
          <w:rPrChange w:id="6724" w:author="Le Minh Nghia" w:date="2019-10-09T10:56:00Z">
            <w:rPr>
              <w:sz w:val="26"/>
              <w:szCs w:val="26"/>
            </w:rPr>
          </w:rPrChange>
        </w:rPr>
        <w:t>tới</w:t>
      </w:r>
      <w:proofErr w:type="spellEnd"/>
      <w:r w:rsidRPr="00B41112">
        <w:rPr>
          <w:sz w:val="26"/>
          <w:szCs w:val="26"/>
          <w:rPrChange w:id="6725" w:author="Le Minh Nghia" w:date="2019-10-09T10:56:00Z">
            <w:rPr>
              <w:sz w:val="26"/>
              <w:szCs w:val="26"/>
            </w:rPr>
          </w:rPrChange>
        </w:rPr>
        <w:t xml:space="preserve"> </w:t>
      </w:r>
      <w:proofErr w:type="spellStart"/>
      <w:r w:rsidRPr="00B41112">
        <w:rPr>
          <w:sz w:val="26"/>
          <w:szCs w:val="26"/>
          <w:rPrChange w:id="6726" w:author="Le Minh Nghia" w:date="2019-10-09T10:56:00Z">
            <w:rPr>
              <w:sz w:val="26"/>
              <w:szCs w:val="26"/>
            </w:rPr>
          </w:rPrChange>
        </w:rPr>
        <w:t>người</w:t>
      </w:r>
      <w:proofErr w:type="spellEnd"/>
      <w:r w:rsidRPr="00B41112">
        <w:rPr>
          <w:sz w:val="26"/>
          <w:szCs w:val="26"/>
          <w:rPrChange w:id="6727" w:author="Le Minh Nghia" w:date="2019-10-09T10:56:00Z">
            <w:rPr>
              <w:sz w:val="26"/>
              <w:szCs w:val="26"/>
            </w:rPr>
          </w:rPrChange>
        </w:rPr>
        <w:t xml:space="preserve"> </w:t>
      </w:r>
      <w:proofErr w:type="spellStart"/>
      <w:r w:rsidRPr="00B41112">
        <w:rPr>
          <w:sz w:val="26"/>
          <w:szCs w:val="26"/>
          <w:rPrChange w:id="6728" w:author="Le Minh Nghia" w:date="2019-10-09T10:56:00Z">
            <w:rPr>
              <w:sz w:val="26"/>
              <w:szCs w:val="26"/>
            </w:rPr>
          </w:rPrChange>
        </w:rPr>
        <w:t>dùng</w:t>
      </w:r>
      <w:proofErr w:type="spellEnd"/>
      <w:r w:rsidRPr="00B41112">
        <w:rPr>
          <w:sz w:val="26"/>
          <w:szCs w:val="26"/>
          <w:rPrChange w:id="6729" w:author="Le Minh Nghia" w:date="2019-10-09T10:56:00Z">
            <w:rPr>
              <w:sz w:val="26"/>
              <w:szCs w:val="26"/>
            </w:rPr>
          </w:rPrChange>
        </w:rPr>
        <w:t>.</w:t>
      </w:r>
    </w:p>
    <w:p w:rsidR="0083775E" w:rsidRPr="00B41112" w:rsidRDefault="0083775E" w:rsidP="00334D9A">
      <w:pPr>
        <w:pStyle w:val="ListParagraph"/>
        <w:spacing w:line="360" w:lineRule="auto"/>
        <w:ind w:left="851" w:firstLine="720"/>
        <w:rPr>
          <w:sz w:val="26"/>
          <w:szCs w:val="26"/>
          <w:rPrChange w:id="6730" w:author="Le Minh Nghia" w:date="2019-10-09T10:56:00Z">
            <w:rPr>
              <w:sz w:val="26"/>
              <w:szCs w:val="26"/>
            </w:rPr>
          </w:rPrChange>
        </w:rPr>
      </w:pPr>
      <w:proofErr w:type="spellStart"/>
      <w:r w:rsidRPr="00B41112">
        <w:rPr>
          <w:sz w:val="26"/>
          <w:szCs w:val="26"/>
          <w:rPrChange w:id="6731" w:author="Le Minh Nghia" w:date="2019-10-09T10:56:00Z">
            <w:rPr>
              <w:sz w:val="26"/>
              <w:szCs w:val="26"/>
            </w:rPr>
          </w:rPrChange>
        </w:rPr>
        <w:t>Các</w:t>
      </w:r>
      <w:proofErr w:type="spellEnd"/>
      <w:r w:rsidRPr="00B41112">
        <w:rPr>
          <w:sz w:val="26"/>
          <w:szCs w:val="26"/>
          <w:rPrChange w:id="6732" w:author="Le Minh Nghia" w:date="2019-10-09T10:56:00Z">
            <w:rPr>
              <w:sz w:val="26"/>
              <w:szCs w:val="26"/>
            </w:rPr>
          </w:rPrChange>
        </w:rPr>
        <w:t xml:space="preserve"> </w:t>
      </w:r>
      <w:proofErr w:type="spellStart"/>
      <w:r w:rsidRPr="00B41112">
        <w:rPr>
          <w:sz w:val="26"/>
          <w:szCs w:val="26"/>
          <w:rPrChange w:id="6733" w:author="Le Minh Nghia" w:date="2019-10-09T10:56:00Z">
            <w:rPr>
              <w:sz w:val="26"/>
              <w:szCs w:val="26"/>
            </w:rPr>
          </w:rPrChange>
        </w:rPr>
        <w:t>trang</w:t>
      </w:r>
      <w:proofErr w:type="spellEnd"/>
      <w:r w:rsidRPr="00B41112">
        <w:rPr>
          <w:sz w:val="26"/>
          <w:szCs w:val="26"/>
          <w:rPrChange w:id="6734" w:author="Le Minh Nghia" w:date="2019-10-09T10:56:00Z">
            <w:rPr>
              <w:sz w:val="26"/>
              <w:szCs w:val="26"/>
            </w:rPr>
          </w:rPrChange>
        </w:rPr>
        <w:t xml:space="preserve"> web </w:t>
      </w:r>
      <w:proofErr w:type="spellStart"/>
      <w:r w:rsidRPr="00B41112">
        <w:rPr>
          <w:sz w:val="26"/>
          <w:szCs w:val="26"/>
          <w:rPrChange w:id="6735" w:author="Le Minh Nghia" w:date="2019-10-09T10:56:00Z">
            <w:rPr>
              <w:sz w:val="26"/>
              <w:szCs w:val="26"/>
            </w:rPr>
          </w:rPrChange>
        </w:rPr>
        <w:t>được</w:t>
      </w:r>
      <w:proofErr w:type="spellEnd"/>
      <w:r w:rsidRPr="00B41112">
        <w:rPr>
          <w:sz w:val="26"/>
          <w:szCs w:val="26"/>
          <w:rPrChange w:id="6736" w:author="Le Minh Nghia" w:date="2019-10-09T10:56:00Z">
            <w:rPr>
              <w:sz w:val="26"/>
              <w:szCs w:val="26"/>
            </w:rPr>
          </w:rPrChange>
        </w:rPr>
        <w:t xml:space="preserve"> </w:t>
      </w:r>
      <w:proofErr w:type="spellStart"/>
      <w:r w:rsidRPr="00B41112">
        <w:rPr>
          <w:sz w:val="26"/>
          <w:szCs w:val="26"/>
          <w:rPrChange w:id="6737" w:author="Le Minh Nghia" w:date="2019-10-09T10:56:00Z">
            <w:rPr>
              <w:sz w:val="26"/>
              <w:szCs w:val="26"/>
            </w:rPr>
          </w:rPrChange>
        </w:rPr>
        <w:t>chuyển</w:t>
      </w:r>
      <w:proofErr w:type="spellEnd"/>
      <w:r w:rsidRPr="00B41112">
        <w:rPr>
          <w:sz w:val="26"/>
          <w:szCs w:val="26"/>
          <w:rPrChange w:id="6738" w:author="Le Minh Nghia" w:date="2019-10-09T10:56:00Z">
            <w:rPr>
              <w:sz w:val="26"/>
              <w:szCs w:val="26"/>
            </w:rPr>
          </w:rPrChange>
        </w:rPr>
        <w:t xml:space="preserve"> </w:t>
      </w:r>
      <w:proofErr w:type="spellStart"/>
      <w:r w:rsidRPr="00B41112">
        <w:rPr>
          <w:sz w:val="26"/>
          <w:szCs w:val="26"/>
          <w:rPrChange w:id="6739" w:author="Le Minh Nghia" w:date="2019-10-09T10:56:00Z">
            <w:rPr>
              <w:sz w:val="26"/>
              <w:szCs w:val="26"/>
            </w:rPr>
          </w:rPrChange>
        </w:rPr>
        <w:t>tới</w:t>
      </w:r>
      <w:proofErr w:type="spellEnd"/>
      <w:r w:rsidRPr="00B41112">
        <w:rPr>
          <w:sz w:val="26"/>
          <w:szCs w:val="26"/>
          <w:rPrChange w:id="6740" w:author="Le Minh Nghia" w:date="2019-10-09T10:56:00Z">
            <w:rPr>
              <w:sz w:val="26"/>
              <w:szCs w:val="26"/>
            </w:rPr>
          </w:rPrChange>
        </w:rPr>
        <w:t xml:space="preserve"> </w:t>
      </w:r>
      <w:proofErr w:type="spellStart"/>
      <w:r w:rsidRPr="00B41112">
        <w:rPr>
          <w:sz w:val="26"/>
          <w:szCs w:val="26"/>
          <w:rPrChange w:id="6741" w:author="Le Minh Nghia" w:date="2019-10-09T10:56:00Z">
            <w:rPr>
              <w:sz w:val="26"/>
              <w:szCs w:val="26"/>
            </w:rPr>
          </w:rPrChange>
        </w:rPr>
        <w:t>trình</w:t>
      </w:r>
      <w:proofErr w:type="spellEnd"/>
      <w:r w:rsidRPr="00B41112">
        <w:rPr>
          <w:sz w:val="26"/>
          <w:szCs w:val="26"/>
          <w:rPrChange w:id="6742" w:author="Le Minh Nghia" w:date="2019-10-09T10:56:00Z">
            <w:rPr>
              <w:sz w:val="26"/>
              <w:szCs w:val="26"/>
            </w:rPr>
          </w:rPrChange>
        </w:rPr>
        <w:t xml:space="preserve"> </w:t>
      </w:r>
      <w:proofErr w:type="spellStart"/>
      <w:r w:rsidRPr="00B41112">
        <w:rPr>
          <w:sz w:val="26"/>
          <w:szCs w:val="26"/>
          <w:rPrChange w:id="6743" w:author="Le Minh Nghia" w:date="2019-10-09T10:56:00Z">
            <w:rPr>
              <w:sz w:val="26"/>
              <w:szCs w:val="26"/>
            </w:rPr>
          </w:rPrChange>
        </w:rPr>
        <w:t>duyệt</w:t>
      </w:r>
      <w:proofErr w:type="spellEnd"/>
      <w:r w:rsidRPr="00B41112">
        <w:rPr>
          <w:sz w:val="26"/>
          <w:szCs w:val="26"/>
          <w:rPrChange w:id="6744" w:author="Le Minh Nghia" w:date="2019-10-09T10:56:00Z">
            <w:rPr>
              <w:sz w:val="26"/>
              <w:szCs w:val="26"/>
            </w:rPr>
          </w:rPrChange>
        </w:rPr>
        <w:t xml:space="preserve"> ở </w:t>
      </w:r>
      <w:proofErr w:type="spellStart"/>
      <w:r w:rsidRPr="00B41112">
        <w:rPr>
          <w:sz w:val="26"/>
          <w:szCs w:val="26"/>
          <w:rPrChange w:id="6745" w:author="Le Minh Nghia" w:date="2019-10-09T10:56:00Z">
            <w:rPr>
              <w:sz w:val="26"/>
              <w:szCs w:val="26"/>
            </w:rPr>
          </w:rPrChange>
        </w:rPr>
        <w:t>máy</w:t>
      </w:r>
      <w:proofErr w:type="spellEnd"/>
      <w:r w:rsidRPr="00B41112">
        <w:rPr>
          <w:sz w:val="26"/>
          <w:szCs w:val="26"/>
          <w:rPrChange w:id="6746" w:author="Le Minh Nghia" w:date="2019-10-09T10:56:00Z">
            <w:rPr>
              <w:sz w:val="26"/>
              <w:szCs w:val="26"/>
            </w:rPr>
          </w:rPrChange>
        </w:rPr>
        <w:t xml:space="preserve"> </w:t>
      </w:r>
      <w:proofErr w:type="spellStart"/>
      <w:r w:rsidRPr="00B41112">
        <w:rPr>
          <w:sz w:val="26"/>
          <w:szCs w:val="26"/>
          <w:rPrChange w:id="6747" w:author="Le Minh Nghia" w:date="2019-10-09T10:56:00Z">
            <w:rPr>
              <w:sz w:val="26"/>
              <w:szCs w:val="26"/>
            </w:rPr>
          </w:rPrChange>
        </w:rPr>
        <w:t>của</w:t>
      </w:r>
      <w:proofErr w:type="spellEnd"/>
      <w:r w:rsidRPr="00B41112">
        <w:rPr>
          <w:sz w:val="26"/>
          <w:szCs w:val="26"/>
          <w:rPrChange w:id="6748" w:author="Le Minh Nghia" w:date="2019-10-09T10:56:00Z">
            <w:rPr>
              <w:sz w:val="26"/>
              <w:szCs w:val="26"/>
            </w:rPr>
          </w:rPrChange>
        </w:rPr>
        <w:t xml:space="preserve"> </w:t>
      </w:r>
      <w:proofErr w:type="spellStart"/>
      <w:r w:rsidRPr="00B41112">
        <w:rPr>
          <w:sz w:val="26"/>
          <w:szCs w:val="26"/>
          <w:rPrChange w:id="6749" w:author="Le Minh Nghia" w:date="2019-10-09T10:56:00Z">
            <w:rPr>
              <w:sz w:val="26"/>
              <w:szCs w:val="26"/>
            </w:rPr>
          </w:rPrChange>
        </w:rPr>
        <w:t>người</w:t>
      </w:r>
      <w:proofErr w:type="spellEnd"/>
      <w:r w:rsidRPr="00B41112">
        <w:rPr>
          <w:sz w:val="26"/>
          <w:szCs w:val="26"/>
          <w:rPrChange w:id="6750" w:author="Le Minh Nghia" w:date="2019-10-09T10:56:00Z">
            <w:rPr>
              <w:sz w:val="26"/>
              <w:szCs w:val="26"/>
            </w:rPr>
          </w:rPrChange>
        </w:rPr>
        <w:t xml:space="preserve"> </w:t>
      </w:r>
      <w:proofErr w:type="spellStart"/>
      <w:r w:rsidRPr="00B41112">
        <w:rPr>
          <w:sz w:val="26"/>
          <w:szCs w:val="26"/>
          <w:rPrChange w:id="6751" w:author="Le Minh Nghia" w:date="2019-10-09T10:56:00Z">
            <w:rPr>
              <w:sz w:val="26"/>
              <w:szCs w:val="26"/>
            </w:rPr>
          </w:rPrChange>
        </w:rPr>
        <w:t>dùng</w:t>
      </w:r>
      <w:proofErr w:type="spellEnd"/>
      <w:r w:rsidRPr="00B41112">
        <w:rPr>
          <w:sz w:val="26"/>
          <w:szCs w:val="26"/>
          <w:rPrChange w:id="6752" w:author="Le Minh Nghia" w:date="2019-10-09T10:56:00Z">
            <w:rPr>
              <w:sz w:val="26"/>
              <w:szCs w:val="26"/>
            </w:rPr>
          </w:rPrChange>
        </w:rPr>
        <w:t xml:space="preserve">, </w:t>
      </w:r>
      <w:proofErr w:type="spellStart"/>
      <w:r w:rsidRPr="00B41112">
        <w:rPr>
          <w:sz w:val="26"/>
          <w:szCs w:val="26"/>
          <w:rPrChange w:id="6753" w:author="Le Minh Nghia" w:date="2019-10-09T10:56:00Z">
            <w:rPr>
              <w:sz w:val="26"/>
              <w:szCs w:val="26"/>
            </w:rPr>
          </w:rPrChange>
        </w:rPr>
        <w:t>thường</w:t>
      </w:r>
      <w:proofErr w:type="spellEnd"/>
      <w:r w:rsidRPr="00B41112">
        <w:rPr>
          <w:sz w:val="26"/>
          <w:szCs w:val="26"/>
          <w:rPrChange w:id="6754" w:author="Le Minh Nghia" w:date="2019-10-09T10:56:00Z">
            <w:rPr>
              <w:sz w:val="26"/>
              <w:szCs w:val="26"/>
            </w:rPr>
          </w:rPrChange>
        </w:rPr>
        <w:t xml:space="preserve"> </w:t>
      </w:r>
      <w:proofErr w:type="spellStart"/>
      <w:r w:rsidRPr="00B41112">
        <w:rPr>
          <w:sz w:val="26"/>
          <w:szCs w:val="26"/>
          <w:rPrChange w:id="6755" w:author="Le Minh Nghia" w:date="2019-10-09T10:56:00Z">
            <w:rPr>
              <w:sz w:val="26"/>
              <w:szCs w:val="26"/>
            </w:rPr>
          </w:rPrChange>
        </w:rPr>
        <w:t>là</w:t>
      </w:r>
      <w:proofErr w:type="spellEnd"/>
      <w:r w:rsidRPr="00B41112">
        <w:rPr>
          <w:sz w:val="26"/>
          <w:szCs w:val="26"/>
          <w:rPrChange w:id="6756" w:author="Le Minh Nghia" w:date="2019-10-09T10:56:00Z">
            <w:rPr>
              <w:sz w:val="26"/>
              <w:szCs w:val="26"/>
            </w:rPr>
          </w:rPrChange>
        </w:rPr>
        <w:t xml:space="preserve"> </w:t>
      </w:r>
      <w:proofErr w:type="spellStart"/>
      <w:r w:rsidRPr="00B41112">
        <w:rPr>
          <w:sz w:val="26"/>
          <w:szCs w:val="26"/>
          <w:rPrChange w:id="6757" w:author="Le Minh Nghia" w:date="2019-10-09T10:56:00Z">
            <w:rPr>
              <w:sz w:val="26"/>
              <w:szCs w:val="26"/>
            </w:rPr>
          </w:rPrChange>
        </w:rPr>
        <w:t>các</w:t>
      </w:r>
      <w:proofErr w:type="spellEnd"/>
      <w:r w:rsidRPr="00B41112">
        <w:rPr>
          <w:sz w:val="26"/>
          <w:szCs w:val="26"/>
          <w:rPrChange w:id="6758" w:author="Le Minh Nghia" w:date="2019-10-09T10:56:00Z">
            <w:rPr>
              <w:sz w:val="26"/>
              <w:szCs w:val="26"/>
            </w:rPr>
          </w:rPrChange>
        </w:rPr>
        <w:t xml:space="preserve"> </w:t>
      </w:r>
      <w:proofErr w:type="spellStart"/>
      <w:r w:rsidRPr="00B41112">
        <w:rPr>
          <w:sz w:val="26"/>
          <w:szCs w:val="26"/>
          <w:rPrChange w:id="6759" w:author="Le Minh Nghia" w:date="2019-10-09T10:56:00Z">
            <w:rPr>
              <w:sz w:val="26"/>
              <w:szCs w:val="26"/>
            </w:rPr>
          </w:rPrChange>
        </w:rPr>
        <w:t>tài</w:t>
      </w:r>
      <w:proofErr w:type="spellEnd"/>
      <w:r w:rsidRPr="00B41112">
        <w:rPr>
          <w:sz w:val="26"/>
          <w:szCs w:val="26"/>
          <w:rPrChange w:id="6760" w:author="Le Minh Nghia" w:date="2019-10-09T10:56:00Z">
            <w:rPr>
              <w:sz w:val="26"/>
              <w:szCs w:val="26"/>
            </w:rPr>
          </w:rPrChange>
        </w:rPr>
        <w:t xml:space="preserve"> </w:t>
      </w:r>
      <w:proofErr w:type="spellStart"/>
      <w:r w:rsidRPr="00B41112">
        <w:rPr>
          <w:sz w:val="26"/>
          <w:szCs w:val="26"/>
          <w:rPrChange w:id="6761" w:author="Le Minh Nghia" w:date="2019-10-09T10:56:00Z">
            <w:rPr>
              <w:sz w:val="26"/>
              <w:szCs w:val="26"/>
            </w:rPr>
          </w:rPrChange>
        </w:rPr>
        <w:t>liệu</w:t>
      </w:r>
      <w:proofErr w:type="spellEnd"/>
      <w:r w:rsidRPr="00B41112">
        <w:rPr>
          <w:sz w:val="26"/>
          <w:szCs w:val="26"/>
          <w:rPrChange w:id="6762" w:author="Le Minh Nghia" w:date="2019-10-09T10:56:00Z">
            <w:rPr>
              <w:sz w:val="26"/>
              <w:szCs w:val="26"/>
            </w:rPr>
          </w:rPrChange>
        </w:rPr>
        <w:t xml:space="preserve"> </w:t>
      </w:r>
      <w:proofErr w:type="spellStart"/>
      <w:r w:rsidRPr="00B41112">
        <w:rPr>
          <w:sz w:val="26"/>
          <w:szCs w:val="26"/>
          <w:rPrChange w:id="6763" w:author="Le Minh Nghia" w:date="2019-10-09T10:56:00Z">
            <w:rPr>
              <w:sz w:val="26"/>
              <w:szCs w:val="26"/>
            </w:rPr>
          </w:rPrChange>
        </w:rPr>
        <w:t>siêu</w:t>
      </w:r>
      <w:proofErr w:type="spellEnd"/>
      <w:r w:rsidRPr="00B41112">
        <w:rPr>
          <w:sz w:val="26"/>
          <w:szCs w:val="26"/>
          <w:rPrChange w:id="6764" w:author="Le Minh Nghia" w:date="2019-10-09T10:56:00Z">
            <w:rPr>
              <w:sz w:val="26"/>
              <w:szCs w:val="26"/>
            </w:rPr>
          </w:rPrChange>
        </w:rPr>
        <w:t xml:space="preserve"> </w:t>
      </w:r>
      <w:proofErr w:type="spellStart"/>
      <w:r w:rsidRPr="00B41112">
        <w:rPr>
          <w:sz w:val="26"/>
          <w:szCs w:val="26"/>
          <w:rPrChange w:id="6765" w:author="Le Minh Nghia" w:date="2019-10-09T10:56:00Z">
            <w:rPr>
              <w:sz w:val="26"/>
              <w:szCs w:val="26"/>
            </w:rPr>
          </w:rPrChange>
        </w:rPr>
        <w:t>văn</w:t>
      </w:r>
      <w:proofErr w:type="spellEnd"/>
      <w:r w:rsidRPr="00B41112">
        <w:rPr>
          <w:sz w:val="26"/>
          <w:szCs w:val="26"/>
          <w:rPrChange w:id="6766" w:author="Le Minh Nghia" w:date="2019-10-09T10:56:00Z">
            <w:rPr>
              <w:sz w:val="26"/>
              <w:szCs w:val="26"/>
            </w:rPr>
          </w:rPrChange>
        </w:rPr>
        <w:t xml:space="preserve"> </w:t>
      </w:r>
      <w:proofErr w:type="spellStart"/>
      <w:r w:rsidRPr="00B41112">
        <w:rPr>
          <w:sz w:val="26"/>
          <w:szCs w:val="26"/>
          <w:rPrChange w:id="6767" w:author="Le Minh Nghia" w:date="2019-10-09T10:56:00Z">
            <w:rPr>
              <w:sz w:val="26"/>
              <w:szCs w:val="26"/>
            </w:rPr>
          </w:rPrChange>
        </w:rPr>
        <w:t>bản</w:t>
      </w:r>
      <w:proofErr w:type="spellEnd"/>
      <w:r w:rsidRPr="00B41112">
        <w:rPr>
          <w:sz w:val="26"/>
          <w:szCs w:val="26"/>
          <w:rPrChange w:id="6768" w:author="Le Minh Nghia" w:date="2019-10-09T10:56:00Z">
            <w:rPr>
              <w:sz w:val="26"/>
              <w:szCs w:val="26"/>
            </w:rPr>
          </w:rPrChange>
        </w:rPr>
        <w:t xml:space="preserve"> (HTTP documents), </w:t>
      </w:r>
      <w:proofErr w:type="spellStart"/>
      <w:r w:rsidRPr="00B41112">
        <w:rPr>
          <w:sz w:val="26"/>
          <w:szCs w:val="26"/>
          <w:rPrChange w:id="6769" w:author="Le Minh Nghia" w:date="2019-10-09T10:56:00Z">
            <w:rPr>
              <w:sz w:val="26"/>
              <w:szCs w:val="26"/>
            </w:rPr>
          </w:rPrChange>
        </w:rPr>
        <w:t>chứa</w:t>
      </w:r>
      <w:proofErr w:type="spellEnd"/>
      <w:r w:rsidRPr="00B41112">
        <w:rPr>
          <w:sz w:val="26"/>
          <w:szCs w:val="26"/>
          <w:rPrChange w:id="6770" w:author="Le Minh Nghia" w:date="2019-10-09T10:56:00Z">
            <w:rPr>
              <w:sz w:val="26"/>
              <w:szCs w:val="26"/>
            </w:rPr>
          </w:rPrChange>
        </w:rPr>
        <w:t xml:space="preserve"> </w:t>
      </w:r>
      <w:proofErr w:type="spellStart"/>
      <w:r w:rsidRPr="00B41112">
        <w:rPr>
          <w:sz w:val="26"/>
          <w:szCs w:val="26"/>
          <w:rPrChange w:id="6771" w:author="Le Minh Nghia" w:date="2019-10-09T10:56:00Z">
            <w:rPr>
              <w:sz w:val="26"/>
              <w:szCs w:val="26"/>
            </w:rPr>
          </w:rPrChange>
        </w:rPr>
        <w:t>các</w:t>
      </w:r>
      <w:proofErr w:type="spellEnd"/>
      <w:r w:rsidRPr="00B41112">
        <w:rPr>
          <w:sz w:val="26"/>
          <w:szCs w:val="26"/>
          <w:rPrChange w:id="6772" w:author="Le Minh Nghia" w:date="2019-10-09T10:56:00Z">
            <w:rPr>
              <w:sz w:val="26"/>
              <w:szCs w:val="26"/>
            </w:rPr>
          </w:rPrChange>
        </w:rPr>
        <w:t xml:space="preserve"> </w:t>
      </w:r>
      <w:proofErr w:type="spellStart"/>
      <w:r w:rsidRPr="00B41112">
        <w:rPr>
          <w:sz w:val="26"/>
          <w:szCs w:val="26"/>
          <w:rPrChange w:id="6773" w:author="Le Minh Nghia" w:date="2019-10-09T10:56:00Z">
            <w:rPr>
              <w:sz w:val="26"/>
              <w:szCs w:val="26"/>
            </w:rPr>
          </w:rPrChange>
        </w:rPr>
        <w:t>thứ</w:t>
      </w:r>
      <w:proofErr w:type="spellEnd"/>
      <w:r w:rsidRPr="00B41112">
        <w:rPr>
          <w:sz w:val="26"/>
          <w:szCs w:val="26"/>
          <w:rPrChange w:id="6774" w:author="Le Minh Nghia" w:date="2019-10-09T10:56:00Z">
            <w:rPr>
              <w:sz w:val="26"/>
              <w:szCs w:val="26"/>
            </w:rPr>
          </w:rPrChange>
        </w:rPr>
        <w:t xml:space="preserve"> </w:t>
      </w:r>
      <w:proofErr w:type="spellStart"/>
      <w:r w:rsidRPr="00B41112">
        <w:rPr>
          <w:sz w:val="26"/>
          <w:szCs w:val="26"/>
          <w:rPrChange w:id="6775" w:author="Le Minh Nghia" w:date="2019-10-09T10:56:00Z">
            <w:rPr>
              <w:sz w:val="26"/>
              <w:szCs w:val="26"/>
            </w:rPr>
          </w:rPrChange>
        </w:rPr>
        <w:t>như</w:t>
      </w:r>
      <w:proofErr w:type="spellEnd"/>
      <w:r w:rsidRPr="00B41112">
        <w:rPr>
          <w:sz w:val="26"/>
          <w:szCs w:val="26"/>
          <w:rPrChange w:id="6776" w:author="Le Minh Nghia" w:date="2019-10-09T10:56:00Z">
            <w:rPr>
              <w:sz w:val="26"/>
              <w:szCs w:val="26"/>
            </w:rPr>
          </w:rPrChange>
        </w:rPr>
        <w:t xml:space="preserve"> </w:t>
      </w:r>
      <w:proofErr w:type="spellStart"/>
      <w:r w:rsidRPr="00B41112">
        <w:rPr>
          <w:sz w:val="26"/>
          <w:szCs w:val="26"/>
          <w:rPrChange w:id="6777" w:author="Le Minh Nghia" w:date="2019-10-09T10:56:00Z">
            <w:rPr>
              <w:sz w:val="26"/>
              <w:szCs w:val="26"/>
            </w:rPr>
          </w:rPrChange>
        </w:rPr>
        <w:t>hình</w:t>
      </w:r>
      <w:proofErr w:type="spellEnd"/>
      <w:r w:rsidRPr="00B41112">
        <w:rPr>
          <w:sz w:val="26"/>
          <w:szCs w:val="26"/>
          <w:rPrChange w:id="6778" w:author="Le Minh Nghia" w:date="2019-10-09T10:56:00Z">
            <w:rPr>
              <w:sz w:val="26"/>
              <w:szCs w:val="26"/>
            </w:rPr>
          </w:rPrChange>
        </w:rPr>
        <w:t xml:space="preserve"> </w:t>
      </w:r>
      <w:proofErr w:type="spellStart"/>
      <w:r w:rsidRPr="00B41112">
        <w:rPr>
          <w:sz w:val="26"/>
          <w:szCs w:val="26"/>
          <w:rPrChange w:id="6779" w:author="Le Minh Nghia" w:date="2019-10-09T10:56:00Z">
            <w:rPr>
              <w:sz w:val="26"/>
              <w:szCs w:val="26"/>
            </w:rPr>
          </w:rPrChange>
        </w:rPr>
        <w:t>ảnh</w:t>
      </w:r>
      <w:proofErr w:type="spellEnd"/>
      <w:r w:rsidRPr="00B41112">
        <w:rPr>
          <w:sz w:val="26"/>
          <w:szCs w:val="26"/>
          <w:rPrChange w:id="6780" w:author="Le Minh Nghia" w:date="2019-10-09T10:56:00Z">
            <w:rPr>
              <w:sz w:val="26"/>
              <w:szCs w:val="26"/>
            </w:rPr>
          </w:rPrChange>
        </w:rPr>
        <w:t xml:space="preserve">, </w:t>
      </w:r>
      <w:proofErr w:type="spellStart"/>
      <w:r w:rsidRPr="00B41112">
        <w:rPr>
          <w:sz w:val="26"/>
          <w:szCs w:val="26"/>
          <w:rPrChange w:id="6781" w:author="Le Minh Nghia" w:date="2019-10-09T10:56:00Z">
            <w:rPr>
              <w:sz w:val="26"/>
              <w:szCs w:val="26"/>
            </w:rPr>
          </w:rPrChange>
        </w:rPr>
        <w:t>các</w:t>
      </w:r>
      <w:proofErr w:type="spellEnd"/>
      <w:r w:rsidRPr="00B41112">
        <w:rPr>
          <w:sz w:val="26"/>
          <w:szCs w:val="26"/>
          <w:rPrChange w:id="6782" w:author="Le Minh Nghia" w:date="2019-10-09T10:56:00Z">
            <w:rPr>
              <w:sz w:val="26"/>
              <w:szCs w:val="26"/>
            </w:rPr>
          </w:rPrChange>
        </w:rPr>
        <w:t xml:space="preserve"> </w:t>
      </w:r>
      <w:proofErr w:type="spellStart"/>
      <w:r w:rsidRPr="00B41112">
        <w:rPr>
          <w:sz w:val="26"/>
          <w:szCs w:val="26"/>
          <w:rPrChange w:id="6783" w:author="Le Minh Nghia" w:date="2019-10-09T10:56:00Z">
            <w:rPr>
              <w:sz w:val="26"/>
              <w:szCs w:val="26"/>
            </w:rPr>
          </w:rPrChange>
        </w:rPr>
        <w:t>trang</w:t>
      </w:r>
      <w:proofErr w:type="spellEnd"/>
      <w:r w:rsidRPr="00B41112">
        <w:rPr>
          <w:sz w:val="26"/>
          <w:szCs w:val="26"/>
          <w:rPrChange w:id="6784" w:author="Le Minh Nghia" w:date="2019-10-09T10:56:00Z">
            <w:rPr>
              <w:sz w:val="26"/>
              <w:szCs w:val="26"/>
            </w:rPr>
          </w:rPrChange>
        </w:rPr>
        <w:t xml:space="preserve"> </w:t>
      </w:r>
      <w:proofErr w:type="spellStart"/>
      <w:r w:rsidRPr="00B41112">
        <w:rPr>
          <w:sz w:val="26"/>
          <w:szCs w:val="26"/>
          <w:rPrChange w:id="6785" w:author="Le Minh Nghia" w:date="2019-10-09T10:56:00Z">
            <w:rPr>
              <w:sz w:val="26"/>
              <w:szCs w:val="26"/>
            </w:rPr>
          </w:rPrChange>
        </w:rPr>
        <w:t>định</w:t>
      </w:r>
      <w:proofErr w:type="spellEnd"/>
      <w:r w:rsidRPr="00B41112">
        <w:rPr>
          <w:sz w:val="26"/>
          <w:szCs w:val="26"/>
          <w:rPrChange w:id="6786" w:author="Le Minh Nghia" w:date="2019-10-09T10:56:00Z">
            <w:rPr>
              <w:sz w:val="26"/>
              <w:szCs w:val="26"/>
            </w:rPr>
          </w:rPrChange>
        </w:rPr>
        <w:t xml:space="preserve"> </w:t>
      </w:r>
      <w:proofErr w:type="spellStart"/>
      <w:r w:rsidRPr="00B41112">
        <w:rPr>
          <w:sz w:val="26"/>
          <w:szCs w:val="26"/>
          <w:rPrChange w:id="6787" w:author="Le Minh Nghia" w:date="2019-10-09T10:56:00Z">
            <w:rPr>
              <w:sz w:val="26"/>
              <w:szCs w:val="26"/>
            </w:rPr>
          </w:rPrChange>
        </w:rPr>
        <w:t>dạng</w:t>
      </w:r>
      <w:proofErr w:type="spellEnd"/>
      <w:r w:rsidRPr="00B41112">
        <w:rPr>
          <w:sz w:val="26"/>
          <w:szCs w:val="26"/>
          <w:rPrChange w:id="6788" w:author="Le Minh Nghia" w:date="2019-10-09T10:56:00Z">
            <w:rPr>
              <w:sz w:val="26"/>
              <w:szCs w:val="26"/>
            </w:rPr>
          </w:rPrChange>
        </w:rPr>
        <w:t xml:space="preserve"> (style sheet), </w:t>
      </w:r>
      <w:proofErr w:type="spellStart"/>
      <w:r w:rsidRPr="00B41112">
        <w:rPr>
          <w:sz w:val="26"/>
          <w:szCs w:val="26"/>
          <w:rPrChange w:id="6789" w:author="Le Minh Nghia" w:date="2019-10-09T10:56:00Z">
            <w:rPr>
              <w:sz w:val="26"/>
              <w:szCs w:val="26"/>
            </w:rPr>
          </w:rPrChange>
        </w:rPr>
        <w:t>các</w:t>
      </w:r>
      <w:proofErr w:type="spellEnd"/>
      <w:r w:rsidRPr="00B41112">
        <w:rPr>
          <w:sz w:val="26"/>
          <w:szCs w:val="26"/>
          <w:rPrChange w:id="6790" w:author="Le Minh Nghia" w:date="2019-10-09T10:56:00Z">
            <w:rPr>
              <w:sz w:val="26"/>
              <w:szCs w:val="26"/>
            </w:rPr>
          </w:rPrChange>
        </w:rPr>
        <w:t xml:space="preserve"> </w:t>
      </w:r>
      <w:proofErr w:type="spellStart"/>
      <w:r w:rsidRPr="00B41112">
        <w:rPr>
          <w:sz w:val="26"/>
          <w:szCs w:val="26"/>
          <w:rPrChange w:id="6791" w:author="Le Minh Nghia" w:date="2019-10-09T10:56:00Z">
            <w:rPr>
              <w:sz w:val="26"/>
              <w:szCs w:val="26"/>
            </w:rPr>
          </w:rPrChange>
        </w:rPr>
        <w:t>đoạn</w:t>
      </w:r>
      <w:proofErr w:type="spellEnd"/>
      <w:r w:rsidRPr="00B41112">
        <w:rPr>
          <w:sz w:val="26"/>
          <w:szCs w:val="26"/>
          <w:rPrChange w:id="6792" w:author="Le Minh Nghia" w:date="2019-10-09T10:56:00Z">
            <w:rPr>
              <w:sz w:val="26"/>
              <w:szCs w:val="26"/>
            </w:rPr>
          </w:rPrChange>
        </w:rPr>
        <w:t xml:space="preserve"> </w:t>
      </w:r>
      <w:proofErr w:type="spellStart"/>
      <w:r w:rsidRPr="00B41112">
        <w:rPr>
          <w:sz w:val="26"/>
          <w:szCs w:val="26"/>
          <w:rPrChange w:id="6793" w:author="Le Minh Nghia" w:date="2019-10-09T10:56:00Z">
            <w:rPr>
              <w:sz w:val="26"/>
              <w:szCs w:val="26"/>
            </w:rPr>
          </w:rPrChange>
        </w:rPr>
        <w:t>mã</w:t>
      </w:r>
      <w:proofErr w:type="spellEnd"/>
      <w:r w:rsidRPr="00B41112">
        <w:rPr>
          <w:sz w:val="26"/>
          <w:szCs w:val="26"/>
          <w:rPrChange w:id="6794" w:author="Le Minh Nghia" w:date="2019-10-09T10:56:00Z">
            <w:rPr>
              <w:sz w:val="26"/>
              <w:szCs w:val="26"/>
            </w:rPr>
          </w:rPrChange>
        </w:rPr>
        <w:t xml:space="preserve"> </w:t>
      </w:r>
      <w:proofErr w:type="spellStart"/>
      <w:r w:rsidRPr="00B41112">
        <w:rPr>
          <w:sz w:val="26"/>
          <w:szCs w:val="26"/>
          <w:rPrChange w:id="6795" w:author="Le Minh Nghia" w:date="2019-10-09T10:56:00Z">
            <w:rPr>
              <w:sz w:val="26"/>
              <w:szCs w:val="26"/>
            </w:rPr>
          </w:rPrChange>
        </w:rPr>
        <w:t>thực</w:t>
      </w:r>
      <w:proofErr w:type="spellEnd"/>
      <w:r w:rsidRPr="00B41112">
        <w:rPr>
          <w:sz w:val="26"/>
          <w:szCs w:val="26"/>
          <w:rPrChange w:id="6796" w:author="Le Minh Nghia" w:date="2019-10-09T10:56:00Z">
            <w:rPr>
              <w:sz w:val="26"/>
              <w:szCs w:val="26"/>
            </w:rPr>
          </w:rPrChange>
        </w:rPr>
        <w:t xml:space="preserve"> </w:t>
      </w:r>
      <w:proofErr w:type="spellStart"/>
      <w:r w:rsidRPr="00B41112">
        <w:rPr>
          <w:sz w:val="26"/>
          <w:szCs w:val="26"/>
          <w:rPrChange w:id="6797" w:author="Le Minh Nghia" w:date="2019-10-09T10:56:00Z">
            <w:rPr>
              <w:sz w:val="26"/>
              <w:szCs w:val="26"/>
            </w:rPr>
          </w:rPrChange>
        </w:rPr>
        <w:t>thi</w:t>
      </w:r>
      <w:proofErr w:type="spellEnd"/>
      <w:r w:rsidRPr="00B41112">
        <w:rPr>
          <w:sz w:val="26"/>
          <w:szCs w:val="26"/>
          <w:rPrChange w:id="6798" w:author="Le Minh Nghia" w:date="2019-10-09T10:56:00Z">
            <w:rPr>
              <w:sz w:val="26"/>
              <w:szCs w:val="26"/>
            </w:rPr>
          </w:rPrChange>
        </w:rPr>
        <w:t xml:space="preserve"> (scripts), </w:t>
      </w:r>
      <w:proofErr w:type="spellStart"/>
      <w:r w:rsidRPr="00B41112">
        <w:rPr>
          <w:sz w:val="26"/>
          <w:szCs w:val="26"/>
          <w:rPrChange w:id="6799" w:author="Le Minh Nghia" w:date="2019-10-09T10:56:00Z">
            <w:rPr>
              <w:sz w:val="26"/>
              <w:szCs w:val="26"/>
            </w:rPr>
          </w:rPrChange>
        </w:rPr>
        <w:t>và</w:t>
      </w:r>
      <w:proofErr w:type="spellEnd"/>
      <w:r w:rsidRPr="00B41112">
        <w:rPr>
          <w:sz w:val="26"/>
          <w:szCs w:val="26"/>
          <w:rPrChange w:id="6800" w:author="Le Minh Nghia" w:date="2019-10-09T10:56:00Z">
            <w:rPr>
              <w:sz w:val="26"/>
              <w:szCs w:val="26"/>
            </w:rPr>
          </w:rPrChange>
        </w:rPr>
        <w:t xml:space="preserve"> </w:t>
      </w:r>
      <w:proofErr w:type="spellStart"/>
      <w:r w:rsidRPr="00B41112">
        <w:rPr>
          <w:sz w:val="26"/>
          <w:szCs w:val="26"/>
          <w:rPrChange w:id="6801" w:author="Le Minh Nghia" w:date="2019-10-09T10:56:00Z">
            <w:rPr>
              <w:sz w:val="26"/>
              <w:szCs w:val="26"/>
            </w:rPr>
          </w:rPrChange>
        </w:rPr>
        <w:t>các</w:t>
      </w:r>
      <w:proofErr w:type="spellEnd"/>
      <w:r w:rsidRPr="00B41112">
        <w:rPr>
          <w:sz w:val="26"/>
          <w:szCs w:val="26"/>
          <w:rPrChange w:id="6802" w:author="Le Minh Nghia" w:date="2019-10-09T10:56:00Z">
            <w:rPr>
              <w:sz w:val="26"/>
              <w:szCs w:val="26"/>
            </w:rPr>
          </w:rPrChange>
        </w:rPr>
        <w:t xml:space="preserve"> </w:t>
      </w:r>
      <w:proofErr w:type="spellStart"/>
      <w:r w:rsidRPr="00B41112">
        <w:rPr>
          <w:sz w:val="26"/>
          <w:szCs w:val="26"/>
          <w:rPrChange w:id="6803" w:author="Le Minh Nghia" w:date="2019-10-09T10:56:00Z">
            <w:rPr>
              <w:sz w:val="26"/>
              <w:szCs w:val="26"/>
            </w:rPr>
          </w:rPrChange>
        </w:rPr>
        <w:t>văn</w:t>
      </w:r>
      <w:proofErr w:type="spellEnd"/>
      <w:r w:rsidRPr="00B41112">
        <w:rPr>
          <w:sz w:val="26"/>
          <w:szCs w:val="26"/>
          <w:rPrChange w:id="6804" w:author="Le Minh Nghia" w:date="2019-10-09T10:56:00Z">
            <w:rPr>
              <w:sz w:val="26"/>
              <w:szCs w:val="26"/>
            </w:rPr>
          </w:rPrChange>
        </w:rPr>
        <w:t xml:space="preserve"> </w:t>
      </w:r>
      <w:proofErr w:type="spellStart"/>
      <w:r w:rsidRPr="00B41112">
        <w:rPr>
          <w:sz w:val="26"/>
          <w:szCs w:val="26"/>
          <w:rPrChange w:id="6805" w:author="Le Minh Nghia" w:date="2019-10-09T10:56:00Z">
            <w:rPr>
              <w:sz w:val="26"/>
              <w:szCs w:val="26"/>
            </w:rPr>
          </w:rPrChange>
        </w:rPr>
        <w:t>bản</w:t>
      </w:r>
      <w:proofErr w:type="spellEnd"/>
      <w:r w:rsidRPr="00B41112">
        <w:rPr>
          <w:sz w:val="26"/>
          <w:szCs w:val="26"/>
          <w:rPrChange w:id="6806" w:author="Le Minh Nghia" w:date="2019-10-09T10:56:00Z">
            <w:rPr>
              <w:sz w:val="26"/>
              <w:szCs w:val="26"/>
            </w:rPr>
          </w:rPrChange>
        </w:rPr>
        <w:t>.</w:t>
      </w:r>
    </w:p>
    <w:p w:rsidR="0083775E" w:rsidRPr="00B41112" w:rsidRDefault="0083775E" w:rsidP="00334D9A">
      <w:pPr>
        <w:pStyle w:val="ListParagraph"/>
        <w:spacing w:line="360" w:lineRule="auto"/>
        <w:ind w:left="851" w:firstLine="720"/>
        <w:rPr>
          <w:sz w:val="26"/>
          <w:szCs w:val="26"/>
          <w:rPrChange w:id="6807" w:author="Le Minh Nghia" w:date="2019-10-09T10:56:00Z">
            <w:rPr>
              <w:sz w:val="26"/>
              <w:szCs w:val="26"/>
            </w:rPr>
          </w:rPrChange>
        </w:rPr>
      </w:pPr>
      <w:proofErr w:type="spellStart"/>
      <w:r w:rsidRPr="00B41112">
        <w:rPr>
          <w:sz w:val="26"/>
          <w:szCs w:val="26"/>
          <w:rPrChange w:id="6808" w:author="Le Minh Nghia" w:date="2019-10-09T10:56:00Z">
            <w:rPr>
              <w:sz w:val="26"/>
              <w:szCs w:val="26"/>
            </w:rPr>
          </w:rPrChange>
        </w:rPr>
        <w:t>Một</w:t>
      </w:r>
      <w:proofErr w:type="spellEnd"/>
      <w:r w:rsidRPr="00B41112">
        <w:rPr>
          <w:sz w:val="26"/>
          <w:szCs w:val="26"/>
          <w:rPrChange w:id="6809" w:author="Le Minh Nghia" w:date="2019-10-09T10:56:00Z">
            <w:rPr>
              <w:sz w:val="26"/>
              <w:szCs w:val="26"/>
            </w:rPr>
          </w:rPrChange>
        </w:rPr>
        <w:t xml:space="preserve"> </w:t>
      </w:r>
      <w:proofErr w:type="spellStart"/>
      <w:r w:rsidRPr="00B41112">
        <w:rPr>
          <w:sz w:val="26"/>
          <w:szCs w:val="26"/>
          <w:rPrChange w:id="6810" w:author="Le Minh Nghia" w:date="2019-10-09T10:56:00Z">
            <w:rPr>
              <w:sz w:val="26"/>
              <w:szCs w:val="26"/>
            </w:rPr>
          </w:rPrChange>
        </w:rPr>
        <w:t>máy</w:t>
      </w:r>
      <w:proofErr w:type="spellEnd"/>
      <w:r w:rsidRPr="00B41112">
        <w:rPr>
          <w:sz w:val="26"/>
          <w:szCs w:val="26"/>
          <w:rPrChange w:id="6811" w:author="Le Minh Nghia" w:date="2019-10-09T10:56:00Z">
            <w:rPr>
              <w:sz w:val="26"/>
              <w:szCs w:val="26"/>
            </w:rPr>
          </w:rPrChange>
        </w:rPr>
        <w:t xml:space="preserve"> </w:t>
      </w:r>
      <w:proofErr w:type="spellStart"/>
      <w:r w:rsidRPr="00B41112">
        <w:rPr>
          <w:sz w:val="26"/>
          <w:szCs w:val="26"/>
          <w:rPrChange w:id="6812" w:author="Le Minh Nghia" w:date="2019-10-09T10:56:00Z">
            <w:rPr>
              <w:sz w:val="26"/>
              <w:szCs w:val="26"/>
            </w:rPr>
          </w:rPrChange>
        </w:rPr>
        <w:t>chủ</w:t>
      </w:r>
      <w:proofErr w:type="spellEnd"/>
      <w:r w:rsidR="00284EFE" w:rsidRPr="00B41112">
        <w:rPr>
          <w:sz w:val="26"/>
          <w:szCs w:val="26"/>
          <w:rPrChange w:id="6813" w:author="Le Minh Nghia" w:date="2019-10-09T10:56:00Z">
            <w:rPr>
              <w:sz w:val="26"/>
              <w:szCs w:val="26"/>
            </w:rPr>
          </w:rPrChange>
        </w:rPr>
        <w:t xml:space="preserve"> web </w:t>
      </w:r>
      <w:proofErr w:type="spellStart"/>
      <w:r w:rsidR="00284EFE" w:rsidRPr="00B41112">
        <w:rPr>
          <w:sz w:val="26"/>
          <w:szCs w:val="26"/>
          <w:rPrChange w:id="6814" w:author="Le Minh Nghia" w:date="2019-10-09T10:56:00Z">
            <w:rPr>
              <w:sz w:val="26"/>
              <w:szCs w:val="26"/>
            </w:rPr>
          </w:rPrChange>
        </w:rPr>
        <w:t>thì</w:t>
      </w:r>
      <w:proofErr w:type="spellEnd"/>
      <w:r w:rsidR="00284EFE" w:rsidRPr="00B41112">
        <w:rPr>
          <w:sz w:val="26"/>
          <w:szCs w:val="26"/>
          <w:rPrChange w:id="6815" w:author="Le Minh Nghia" w:date="2019-10-09T10:56:00Z">
            <w:rPr>
              <w:sz w:val="26"/>
              <w:szCs w:val="26"/>
            </w:rPr>
          </w:rPrChange>
        </w:rPr>
        <w:t xml:space="preserve"> </w:t>
      </w:r>
      <w:proofErr w:type="spellStart"/>
      <w:r w:rsidR="00284EFE" w:rsidRPr="00B41112">
        <w:rPr>
          <w:sz w:val="26"/>
          <w:szCs w:val="26"/>
          <w:rPrChange w:id="6816" w:author="Le Minh Nghia" w:date="2019-10-09T10:56:00Z">
            <w:rPr>
              <w:sz w:val="26"/>
              <w:szCs w:val="26"/>
            </w:rPr>
          </w:rPrChange>
        </w:rPr>
        <w:t>có</w:t>
      </w:r>
      <w:proofErr w:type="spellEnd"/>
      <w:r w:rsidR="00284EFE" w:rsidRPr="00B41112">
        <w:rPr>
          <w:sz w:val="26"/>
          <w:szCs w:val="26"/>
          <w:rPrChange w:id="6817" w:author="Le Minh Nghia" w:date="2019-10-09T10:56:00Z">
            <w:rPr>
              <w:sz w:val="26"/>
              <w:szCs w:val="26"/>
            </w:rPr>
          </w:rPrChange>
        </w:rPr>
        <w:t xml:space="preserve"> </w:t>
      </w:r>
      <w:proofErr w:type="spellStart"/>
      <w:r w:rsidR="00284EFE" w:rsidRPr="00B41112">
        <w:rPr>
          <w:sz w:val="26"/>
          <w:szCs w:val="26"/>
          <w:rPrChange w:id="6818" w:author="Le Minh Nghia" w:date="2019-10-09T10:56:00Z">
            <w:rPr>
              <w:sz w:val="26"/>
              <w:szCs w:val="26"/>
            </w:rPr>
          </w:rPrChange>
        </w:rPr>
        <w:t>thể</w:t>
      </w:r>
      <w:proofErr w:type="spellEnd"/>
      <w:r w:rsidR="00284EFE" w:rsidRPr="00B41112">
        <w:rPr>
          <w:sz w:val="26"/>
          <w:szCs w:val="26"/>
          <w:rPrChange w:id="6819" w:author="Le Minh Nghia" w:date="2019-10-09T10:56:00Z">
            <w:rPr>
              <w:sz w:val="26"/>
              <w:szCs w:val="26"/>
            </w:rPr>
          </w:rPrChange>
        </w:rPr>
        <w:t xml:space="preserve"> </w:t>
      </w:r>
      <w:proofErr w:type="spellStart"/>
      <w:r w:rsidR="00284EFE" w:rsidRPr="00B41112">
        <w:rPr>
          <w:sz w:val="26"/>
          <w:szCs w:val="26"/>
          <w:rPrChange w:id="6820" w:author="Le Minh Nghia" w:date="2019-10-09T10:56:00Z">
            <w:rPr>
              <w:sz w:val="26"/>
              <w:szCs w:val="26"/>
            </w:rPr>
          </w:rPrChange>
        </w:rPr>
        <w:t>nhận</w:t>
      </w:r>
      <w:proofErr w:type="spellEnd"/>
      <w:r w:rsidR="00284EFE" w:rsidRPr="00B41112">
        <w:rPr>
          <w:sz w:val="26"/>
          <w:szCs w:val="26"/>
          <w:rPrChange w:id="6821" w:author="Le Minh Nghia" w:date="2019-10-09T10:56:00Z">
            <w:rPr>
              <w:sz w:val="26"/>
              <w:szCs w:val="26"/>
            </w:rPr>
          </w:rPrChange>
        </w:rPr>
        <w:t xml:space="preserve"> </w:t>
      </w:r>
      <w:proofErr w:type="spellStart"/>
      <w:r w:rsidR="00284EFE" w:rsidRPr="00B41112">
        <w:rPr>
          <w:sz w:val="26"/>
          <w:szCs w:val="26"/>
          <w:rPrChange w:id="6822" w:author="Le Minh Nghia" w:date="2019-10-09T10:56:00Z">
            <w:rPr>
              <w:sz w:val="26"/>
              <w:szCs w:val="26"/>
            </w:rPr>
          </w:rPrChange>
        </w:rPr>
        <w:t>được</w:t>
      </w:r>
      <w:proofErr w:type="spellEnd"/>
      <w:r w:rsidR="00284EFE" w:rsidRPr="00B41112">
        <w:rPr>
          <w:sz w:val="26"/>
          <w:szCs w:val="26"/>
          <w:rPrChange w:id="6823" w:author="Le Minh Nghia" w:date="2019-10-09T10:56:00Z">
            <w:rPr>
              <w:sz w:val="26"/>
              <w:szCs w:val="26"/>
            </w:rPr>
          </w:rPrChange>
        </w:rPr>
        <w:t xml:space="preserve"> </w:t>
      </w:r>
      <w:proofErr w:type="spellStart"/>
      <w:r w:rsidR="00284EFE" w:rsidRPr="00B41112">
        <w:rPr>
          <w:sz w:val="26"/>
          <w:szCs w:val="26"/>
          <w:rPrChange w:id="6824" w:author="Le Minh Nghia" w:date="2019-10-09T10:56:00Z">
            <w:rPr>
              <w:sz w:val="26"/>
              <w:szCs w:val="26"/>
            </w:rPr>
          </w:rPrChange>
        </w:rPr>
        <w:t>các</w:t>
      </w:r>
      <w:proofErr w:type="spellEnd"/>
      <w:r w:rsidR="00284EFE" w:rsidRPr="00B41112">
        <w:rPr>
          <w:sz w:val="26"/>
          <w:szCs w:val="26"/>
          <w:rPrChange w:id="6825" w:author="Le Minh Nghia" w:date="2019-10-09T10:56:00Z">
            <w:rPr>
              <w:sz w:val="26"/>
              <w:szCs w:val="26"/>
            </w:rPr>
          </w:rPrChange>
        </w:rPr>
        <w:t xml:space="preserve"> </w:t>
      </w:r>
      <w:proofErr w:type="spellStart"/>
      <w:r w:rsidR="00284EFE" w:rsidRPr="00B41112">
        <w:rPr>
          <w:sz w:val="26"/>
          <w:szCs w:val="26"/>
          <w:rPrChange w:id="6826" w:author="Le Minh Nghia" w:date="2019-10-09T10:56:00Z">
            <w:rPr>
              <w:sz w:val="26"/>
              <w:szCs w:val="26"/>
            </w:rPr>
          </w:rPrChange>
        </w:rPr>
        <w:t>biểu</w:t>
      </w:r>
      <w:proofErr w:type="spellEnd"/>
      <w:r w:rsidR="00284EFE" w:rsidRPr="00B41112">
        <w:rPr>
          <w:sz w:val="26"/>
          <w:szCs w:val="26"/>
          <w:rPrChange w:id="6827" w:author="Le Minh Nghia" w:date="2019-10-09T10:56:00Z">
            <w:rPr>
              <w:sz w:val="26"/>
              <w:szCs w:val="26"/>
            </w:rPr>
          </w:rPrChange>
        </w:rPr>
        <w:t xml:space="preserve"> </w:t>
      </w:r>
      <w:proofErr w:type="spellStart"/>
      <w:r w:rsidR="00284EFE" w:rsidRPr="00B41112">
        <w:rPr>
          <w:sz w:val="26"/>
          <w:szCs w:val="26"/>
          <w:rPrChange w:id="6828" w:author="Le Minh Nghia" w:date="2019-10-09T10:56:00Z">
            <w:rPr>
              <w:sz w:val="26"/>
              <w:szCs w:val="26"/>
            </w:rPr>
          </w:rPrChange>
        </w:rPr>
        <w:t>mẫu</w:t>
      </w:r>
      <w:proofErr w:type="spellEnd"/>
      <w:r w:rsidR="00284EFE" w:rsidRPr="00B41112">
        <w:rPr>
          <w:sz w:val="26"/>
          <w:szCs w:val="26"/>
          <w:rPrChange w:id="6829" w:author="Le Minh Nghia" w:date="2019-10-09T10:56:00Z">
            <w:rPr>
              <w:sz w:val="26"/>
              <w:szCs w:val="26"/>
            </w:rPr>
          </w:rPrChange>
        </w:rPr>
        <w:t xml:space="preserve"> </w:t>
      </w:r>
      <w:proofErr w:type="spellStart"/>
      <w:r w:rsidR="00284EFE" w:rsidRPr="00B41112">
        <w:rPr>
          <w:sz w:val="26"/>
          <w:szCs w:val="26"/>
          <w:rPrChange w:id="6830" w:author="Le Minh Nghia" w:date="2019-10-09T10:56:00Z">
            <w:rPr>
              <w:sz w:val="26"/>
              <w:szCs w:val="26"/>
            </w:rPr>
          </w:rPrChange>
        </w:rPr>
        <w:t>hoặc</w:t>
      </w:r>
      <w:proofErr w:type="spellEnd"/>
      <w:r w:rsidR="00284EFE" w:rsidRPr="00B41112">
        <w:rPr>
          <w:sz w:val="26"/>
          <w:szCs w:val="26"/>
          <w:rPrChange w:id="6831" w:author="Le Minh Nghia" w:date="2019-10-09T10:56:00Z">
            <w:rPr>
              <w:sz w:val="26"/>
              <w:szCs w:val="26"/>
            </w:rPr>
          </w:rPrChange>
        </w:rPr>
        <w:t xml:space="preserve"> </w:t>
      </w:r>
      <w:proofErr w:type="spellStart"/>
      <w:r w:rsidR="00284EFE" w:rsidRPr="00B41112">
        <w:rPr>
          <w:sz w:val="26"/>
          <w:szCs w:val="26"/>
          <w:rPrChange w:id="6832" w:author="Le Minh Nghia" w:date="2019-10-09T10:56:00Z">
            <w:rPr>
              <w:sz w:val="26"/>
              <w:szCs w:val="26"/>
            </w:rPr>
          </w:rPrChange>
        </w:rPr>
        <w:t>tải</w:t>
      </w:r>
      <w:proofErr w:type="spellEnd"/>
      <w:r w:rsidR="00284EFE" w:rsidRPr="00B41112">
        <w:rPr>
          <w:sz w:val="26"/>
          <w:szCs w:val="26"/>
          <w:rPrChange w:id="6833" w:author="Le Minh Nghia" w:date="2019-10-09T10:56:00Z">
            <w:rPr>
              <w:sz w:val="26"/>
              <w:szCs w:val="26"/>
            </w:rPr>
          </w:rPrChange>
        </w:rPr>
        <w:t xml:space="preserve"> </w:t>
      </w:r>
      <w:proofErr w:type="spellStart"/>
      <w:r w:rsidR="00284EFE" w:rsidRPr="00B41112">
        <w:rPr>
          <w:sz w:val="26"/>
          <w:szCs w:val="26"/>
          <w:rPrChange w:id="6834" w:author="Le Minh Nghia" w:date="2019-10-09T10:56:00Z">
            <w:rPr>
              <w:sz w:val="26"/>
              <w:szCs w:val="26"/>
            </w:rPr>
          </w:rPrChange>
        </w:rPr>
        <w:t>lên</w:t>
      </w:r>
      <w:proofErr w:type="spellEnd"/>
      <w:r w:rsidR="00284EFE" w:rsidRPr="00B41112">
        <w:rPr>
          <w:sz w:val="26"/>
          <w:szCs w:val="26"/>
          <w:rPrChange w:id="6835" w:author="Le Minh Nghia" w:date="2019-10-09T10:56:00Z">
            <w:rPr>
              <w:sz w:val="26"/>
              <w:szCs w:val="26"/>
            </w:rPr>
          </w:rPrChange>
        </w:rPr>
        <w:t xml:space="preserve"> </w:t>
      </w:r>
      <w:proofErr w:type="spellStart"/>
      <w:r w:rsidR="00284EFE" w:rsidRPr="00B41112">
        <w:rPr>
          <w:sz w:val="26"/>
          <w:szCs w:val="26"/>
          <w:rPrChange w:id="6836" w:author="Le Minh Nghia" w:date="2019-10-09T10:56:00Z">
            <w:rPr>
              <w:sz w:val="26"/>
              <w:szCs w:val="26"/>
            </w:rPr>
          </w:rPrChange>
        </w:rPr>
        <w:t>các</w:t>
      </w:r>
      <w:proofErr w:type="spellEnd"/>
      <w:r w:rsidR="00284EFE" w:rsidRPr="00B41112">
        <w:rPr>
          <w:sz w:val="26"/>
          <w:szCs w:val="26"/>
          <w:rPrChange w:id="6837" w:author="Le Minh Nghia" w:date="2019-10-09T10:56:00Z">
            <w:rPr>
              <w:sz w:val="26"/>
              <w:szCs w:val="26"/>
            </w:rPr>
          </w:rPrChange>
        </w:rPr>
        <w:t xml:space="preserve"> </w:t>
      </w:r>
      <w:proofErr w:type="spellStart"/>
      <w:r w:rsidR="00284EFE" w:rsidRPr="00B41112">
        <w:rPr>
          <w:sz w:val="26"/>
          <w:szCs w:val="26"/>
          <w:rPrChange w:id="6838" w:author="Le Minh Nghia" w:date="2019-10-09T10:56:00Z">
            <w:rPr>
              <w:sz w:val="26"/>
              <w:szCs w:val="26"/>
            </w:rPr>
          </w:rPrChange>
        </w:rPr>
        <w:t>tệp</w:t>
      </w:r>
      <w:proofErr w:type="spellEnd"/>
      <w:r w:rsidR="00284EFE" w:rsidRPr="00B41112">
        <w:rPr>
          <w:sz w:val="26"/>
          <w:szCs w:val="26"/>
          <w:rPrChange w:id="6839" w:author="Le Minh Nghia" w:date="2019-10-09T10:56:00Z">
            <w:rPr>
              <w:sz w:val="26"/>
              <w:szCs w:val="26"/>
            </w:rPr>
          </w:rPrChange>
        </w:rPr>
        <w:t xml:space="preserve"> tin </w:t>
      </w:r>
      <w:proofErr w:type="spellStart"/>
      <w:r w:rsidR="00284EFE" w:rsidRPr="00B41112">
        <w:rPr>
          <w:sz w:val="26"/>
          <w:szCs w:val="26"/>
          <w:rPrChange w:id="6840" w:author="Le Minh Nghia" w:date="2019-10-09T10:56:00Z">
            <w:rPr>
              <w:sz w:val="26"/>
              <w:szCs w:val="26"/>
            </w:rPr>
          </w:rPrChange>
        </w:rPr>
        <w:t>từ</w:t>
      </w:r>
      <w:proofErr w:type="spellEnd"/>
      <w:r w:rsidR="00284EFE" w:rsidRPr="00B41112">
        <w:rPr>
          <w:sz w:val="26"/>
          <w:szCs w:val="26"/>
          <w:rPrChange w:id="6841" w:author="Le Minh Nghia" w:date="2019-10-09T10:56:00Z">
            <w:rPr>
              <w:sz w:val="26"/>
              <w:szCs w:val="26"/>
            </w:rPr>
          </w:rPrChange>
        </w:rPr>
        <w:t xml:space="preserve"> </w:t>
      </w:r>
      <w:proofErr w:type="spellStart"/>
      <w:r w:rsidR="00284EFE" w:rsidRPr="00B41112">
        <w:rPr>
          <w:sz w:val="26"/>
          <w:szCs w:val="26"/>
          <w:rPrChange w:id="6842" w:author="Le Minh Nghia" w:date="2019-10-09T10:56:00Z">
            <w:rPr>
              <w:sz w:val="26"/>
              <w:szCs w:val="26"/>
            </w:rPr>
          </w:rPrChange>
        </w:rPr>
        <w:t>trình</w:t>
      </w:r>
      <w:proofErr w:type="spellEnd"/>
      <w:r w:rsidR="00284EFE" w:rsidRPr="00B41112">
        <w:rPr>
          <w:sz w:val="26"/>
          <w:szCs w:val="26"/>
          <w:rPrChange w:id="6843" w:author="Le Minh Nghia" w:date="2019-10-09T10:56:00Z">
            <w:rPr>
              <w:sz w:val="26"/>
              <w:szCs w:val="26"/>
            </w:rPr>
          </w:rPrChange>
        </w:rPr>
        <w:t xml:space="preserve"> </w:t>
      </w:r>
      <w:proofErr w:type="spellStart"/>
      <w:r w:rsidR="00284EFE" w:rsidRPr="00B41112">
        <w:rPr>
          <w:sz w:val="26"/>
          <w:szCs w:val="26"/>
          <w:rPrChange w:id="6844" w:author="Le Minh Nghia" w:date="2019-10-09T10:56:00Z">
            <w:rPr>
              <w:sz w:val="26"/>
              <w:szCs w:val="26"/>
            </w:rPr>
          </w:rPrChange>
        </w:rPr>
        <w:t>duyệt</w:t>
      </w:r>
      <w:proofErr w:type="spellEnd"/>
      <w:r w:rsidR="00284EFE" w:rsidRPr="00B41112">
        <w:rPr>
          <w:sz w:val="26"/>
          <w:szCs w:val="26"/>
          <w:rPrChange w:id="6845" w:author="Le Minh Nghia" w:date="2019-10-09T10:56:00Z">
            <w:rPr>
              <w:sz w:val="26"/>
              <w:szCs w:val="26"/>
            </w:rPr>
          </w:rPrChange>
        </w:rPr>
        <w:t xml:space="preserve"> ở </w:t>
      </w:r>
      <w:proofErr w:type="spellStart"/>
      <w:r w:rsidR="00284EFE" w:rsidRPr="00B41112">
        <w:rPr>
          <w:sz w:val="26"/>
          <w:szCs w:val="26"/>
          <w:rPrChange w:id="6846" w:author="Le Minh Nghia" w:date="2019-10-09T10:56:00Z">
            <w:rPr>
              <w:sz w:val="26"/>
              <w:szCs w:val="26"/>
            </w:rPr>
          </w:rPrChange>
        </w:rPr>
        <w:t>máy</w:t>
      </w:r>
      <w:proofErr w:type="spellEnd"/>
      <w:r w:rsidR="00284EFE" w:rsidRPr="00B41112">
        <w:rPr>
          <w:sz w:val="26"/>
          <w:szCs w:val="26"/>
          <w:rPrChange w:id="6847" w:author="Le Minh Nghia" w:date="2019-10-09T10:56:00Z">
            <w:rPr>
              <w:sz w:val="26"/>
              <w:szCs w:val="26"/>
            </w:rPr>
          </w:rPrChange>
        </w:rPr>
        <w:t xml:space="preserve"> </w:t>
      </w:r>
      <w:proofErr w:type="spellStart"/>
      <w:r w:rsidR="00284EFE" w:rsidRPr="00B41112">
        <w:rPr>
          <w:sz w:val="26"/>
          <w:szCs w:val="26"/>
          <w:rPrChange w:id="6848" w:author="Le Minh Nghia" w:date="2019-10-09T10:56:00Z">
            <w:rPr>
              <w:sz w:val="26"/>
              <w:szCs w:val="26"/>
            </w:rPr>
          </w:rPrChange>
        </w:rPr>
        <w:t>người</w:t>
      </w:r>
      <w:proofErr w:type="spellEnd"/>
      <w:r w:rsidR="00284EFE" w:rsidRPr="00B41112">
        <w:rPr>
          <w:sz w:val="26"/>
          <w:szCs w:val="26"/>
          <w:rPrChange w:id="6849" w:author="Le Minh Nghia" w:date="2019-10-09T10:56:00Z">
            <w:rPr>
              <w:sz w:val="26"/>
              <w:szCs w:val="26"/>
            </w:rPr>
          </w:rPrChange>
        </w:rPr>
        <w:t xml:space="preserve"> </w:t>
      </w:r>
      <w:proofErr w:type="spellStart"/>
      <w:r w:rsidR="00284EFE" w:rsidRPr="00B41112">
        <w:rPr>
          <w:sz w:val="26"/>
          <w:szCs w:val="26"/>
          <w:rPrChange w:id="6850" w:author="Le Minh Nghia" w:date="2019-10-09T10:56:00Z">
            <w:rPr>
              <w:sz w:val="26"/>
              <w:szCs w:val="26"/>
            </w:rPr>
          </w:rPrChange>
        </w:rPr>
        <w:t>dùng</w:t>
      </w:r>
      <w:proofErr w:type="spellEnd"/>
      <w:r w:rsidR="00284EFE" w:rsidRPr="00B41112">
        <w:rPr>
          <w:sz w:val="26"/>
          <w:szCs w:val="26"/>
          <w:rPrChange w:id="6851" w:author="Le Minh Nghia" w:date="2019-10-09T10:56:00Z">
            <w:rPr>
              <w:sz w:val="26"/>
              <w:szCs w:val="26"/>
            </w:rPr>
          </w:rPrChange>
        </w:rPr>
        <w:t>.</w:t>
      </w:r>
    </w:p>
    <w:p w:rsidR="00284EFE" w:rsidRPr="00B41112" w:rsidRDefault="00284EFE" w:rsidP="00334D9A">
      <w:pPr>
        <w:pStyle w:val="ListParagraph"/>
        <w:spacing w:line="360" w:lineRule="auto"/>
        <w:ind w:left="851" w:firstLine="720"/>
        <w:rPr>
          <w:sz w:val="26"/>
          <w:szCs w:val="26"/>
          <w:rPrChange w:id="6852" w:author="Le Minh Nghia" w:date="2019-10-09T10:56:00Z">
            <w:rPr>
              <w:sz w:val="26"/>
              <w:szCs w:val="26"/>
            </w:rPr>
          </w:rPrChange>
        </w:rPr>
      </w:pPr>
      <w:proofErr w:type="spellStart"/>
      <w:r w:rsidRPr="00B41112">
        <w:rPr>
          <w:sz w:val="26"/>
          <w:szCs w:val="26"/>
          <w:rPrChange w:id="6853" w:author="Le Minh Nghia" w:date="2019-10-09T10:56:00Z">
            <w:rPr>
              <w:sz w:val="26"/>
              <w:szCs w:val="26"/>
            </w:rPr>
          </w:rPrChange>
        </w:rPr>
        <w:t>Máy</w:t>
      </w:r>
      <w:proofErr w:type="spellEnd"/>
      <w:r w:rsidRPr="00B41112">
        <w:rPr>
          <w:sz w:val="26"/>
          <w:szCs w:val="26"/>
          <w:rPrChange w:id="6854" w:author="Le Minh Nghia" w:date="2019-10-09T10:56:00Z">
            <w:rPr>
              <w:sz w:val="26"/>
              <w:szCs w:val="26"/>
            </w:rPr>
          </w:rPrChange>
        </w:rPr>
        <w:t xml:space="preserve"> </w:t>
      </w:r>
      <w:proofErr w:type="spellStart"/>
      <w:r w:rsidRPr="00B41112">
        <w:rPr>
          <w:sz w:val="26"/>
          <w:szCs w:val="26"/>
          <w:rPrChange w:id="6855" w:author="Le Minh Nghia" w:date="2019-10-09T10:56:00Z">
            <w:rPr>
              <w:sz w:val="26"/>
              <w:szCs w:val="26"/>
            </w:rPr>
          </w:rPrChange>
        </w:rPr>
        <w:t>chủ</w:t>
      </w:r>
      <w:proofErr w:type="spellEnd"/>
      <w:r w:rsidRPr="00B41112">
        <w:rPr>
          <w:sz w:val="26"/>
          <w:szCs w:val="26"/>
          <w:rPrChange w:id="6856" w:author="Le Minh Nghia" w:date="2019-10-09T10:56:00Z">
            <w:rPr>
              <w:sz w:val="26"/>
              <w:szCs w:val="26"/>
            </w:rPr>
          </w:rPrChange>
        </w:rPr>
        <w:t xml:space="preserve"> web </w:t>
      </w:r>
      <w:proofErr w:type="spellStart"/>
      <w:r w:rsidRPr="00B41112">
        <w:rPr>
          <w:sz w:val="26"/>
          <w:szCs w:val="26"/>
          <w:rPrChange w:id="6857" w:author="Le Minh Nghia" w:date="2019-10-09T10:56:00Z">
            <w:rPr>
              <w:sz w:val="26"/>
              <w:szCs w:val="26"/>
            </w:rPr>
          </w:rPrChange>
        </w:rPr>
        <w:t>có</w:t>
      </w:r>
      <w:proofErr w:type="spellEnd"/>
      <w:r w:rsidRPr="00B41112">
        <w:rPr>
          <w:sz w:val="26"/>
          <w:szCs w:val="26"/>
          <w:rPrChange w:id="6858" w:author="Le Minh Nghia" w:date="2019-10-09T10:56:00Z">
            <w:rPr>
              <w:sz w:val="26"/>
              <w:szCs w:val="26"/>
            </w:rPr>
          </w:rPrChange>
        </w:rPr>
        <w:t xml:space="preserve"> </w:t>
      </w:r>
      <w:proofErr w:type="spellStart"/>
      <w:r w:rsidRPr="00B41112">
        <w:rPr>
          <w:sz w:val="26"/>
          <w:szCs w:val="26"/>
          <w:rPrChange w:id="6859" w:author="Le Minh Nghia" w:date="2019-10-09T10:56:00Z">
            <w:rPr>
              <w:sz w:val="26"/>
              <w:szCs w:val="26"/>
            </w:rPr>
          </w:rPrChange>
        </w:rPr>
        <w:t>khả</w:t>
      </w:r>
      <w:proofErr w:type="spellEnd"/>
      <w:r w:rsidRPr="00B41112">
        <w:rPr>
          <w:sz w:val="26"/>
          <w:szCs w:val="26"/>
          <w:rPrChange w:id="6860" w:author="Le Minh Nghia" w:date="2019-10-09T10:56:00Z">
            <w:rPr>
              <w:sz w:val="26"/>
              <w:szCs w:val="26"/>
            </w:rPr>
          </w:rPrChange>
        </w:rPr>
        <w:t xml:space="preserve"> </w:t>
      </w:r>
      <w:proofErr w:type="spellStart"/>
      <w:r w:rsidRPr="00B41112">
        <w:rPr>
          <w:sz w:val="26"/>
          <w:szCs w:val="26"/>
          <w:rPrChange w:id="6861" w:author="Le Minh Nghia" w:date="2019-10-09T10:56:00Z">
            <w:rPr>
              <w:sz w:val="26"/>
              <w:szCs w:val="26"/>
            </w:rPr>
          </w:rPrChange>
        </w:rPr>
        <w:t>năng</w:t>
      </w:r>
      <w:proofErr w:type="spellEnd"/>
      <w:r w:rsidRPr="00B41112">
        <w:rPr>
          <w:sz w:val="26"/>
          <w:szCs w:val="26"/>
          <w:rPrChange w:id="6862" w:author="Le Minh Nghia" w:date="2019-10-09T10:56:00Z">
            <w:rPr>
              <w:sz w:val="26"/>
              <w:szCs w:val="26"/>
            </w:rPr>
          </w:rPrChange>
        </w:rPr>
        <w:t xml:space="preserve"> </w:t>
      </w:r>
      <w:proofErr w:type="spellStart"/>
      <w:r w:rsidRPr="00B41112">
        <w:rPr>
          <w:sz w:val="26"/>
          <w:szCs w:val="26"/>
          <w:rPrChange w:id="6863" w:author="Le Minh Nghia" w:date="2019-10-09T10:56:00Z">
            <w:rPr>
              <w:sz w:val="26"/>
              <w:szCs w:val="26"/>
            </w:rPr>
          </w:rPrChange>
        </w:rPr>
        <w:t>dịch</w:t>
      </w:r>
      <w:proofErr w:type="spellEnd"/>
      <w:r w:rsidRPr="00B41112">
        <w:rPr>
          <w:sz w:val="26"/>
          <w:szCs w:val="26"/>
          <w:rPrChange w:id="6864" w:author="Le Minh Nghia" w:date="2019-10-09T10:56:00Z">
            <w:rPr>
              <w:sz w:val="26"/>
              <w:szCs w:val="26"/>
            </w:rPr>
          </w:rPrChange>
        </w:rPr>
        <w:t xml:space="preserve"> </w:t>
      </w:r>
      <w:proofErr w:type="spellStart"/>
      <w:r w:rsidRPr="00B41112">
        <w:rPr>
          <w:sz w:val="26"/>
          <w:szCs w:val="26"/>
          <w:rPrChange w:id="6865" w:author="Le Minh Nghia" w:date="2019-10-09T10:56:00Z">
            <w:rPr>
              <w:sz w:val="26"/>
              <w:szCs w:val="26"/>
            </w:rPr>
          </w:rPrChange>
        </w:rPr>
        <w:t>các</w:t>
      </w:r>
      <w:proofErr w:type="spellEnd"/>
      <w:r w:rsidRPr="00B41112">
        <w:rPr>
          <w:sz w:val="26"/>
          <w:szCs w:val="26"/>
          <w:rPrChange w:id="6866" w:author="Le Minh Nghia" w:date="2019-10-09T10:56:00Z">
            <w:rPr>
              <w:sz w:val="26"/>
              <w:szCs w:val="26"/>
            </w:rPr>
          </w:rPrChange>
        </w:rPr>
        <w:t xml:space="preserve"> </w:t>
      </w:r>
      <w:proofErr w:type="spellStart"/>
      <w:r w:rsidRPr="00B41112">
        <w:rPr>
          <w:sz w:val="26"/>
          <w:szCs w:val="26"/>
          <w:rPrChange w:id="6867" w:author="Le Minh Nghia" w:date="2019-10-09T10:56:00Z">
            <w:rPr>
              <w:sz w:val="26"/>
              <w:szCs w:val="26"/>
            </w:rPr>
          </w:rPrChange>
        </w:rPr>
        <w:t>đường</w:t>
      </w:r>
      <w:proofErr w:type="spellEnd"/>
      <w:r w:rsidRPr="00B41112">
        <w:rPr>
          <w:sz w:val="26"/>
          <w:szCs w:val="26"/>
          <w:rPrChange w:id="6868" w:author="Le Minh Nghia" w:date="2019-10-09T10:56:00Z">
            <w:rPr>
              <w:sz w:val="26"/>
              <w:szCs w:val="26"/>
            </w:rPr>
          </w:rPrChange>
        </w:rPr>
        <w:t xml:space="preserve"> </w:t>
      </w:r>
      <w:proofErr w:type="spellStart"/>
      <w:r w:rsidRPr="00B41112">
        <w:rPr>
          <w:sz w:val="26"/>
          <w:szCs w:val="26"/>
          <w:rPrChange w:id="6869" w:author="Le Minh Nghia" w:date="2019-10-09T10:56:00Z">
            <w:rPr>
              <w:sz w:val="26"/>
              <w:szCs w:val="26"/>
            </w:rPr>
          </w:rPrChange>
        </w:rPr>
        <w:t>dẫn</w:t>
      </w:r>
      <w:proofErr w:type="spellEnd"/>
      <w:r w:rsidRPr="00B41112">
        <w:rPr>
          <w:sz w:val="26"/>
          <w:szCs w:val="26"/>
          <w:rPrChange w:id="6870" w:author="Le Minh Nghia" w:date="2019-10-09T10:56:00Z">
            <w:rPr>
              <w:sz w:val="26"/>
              <w:szCs w:val="26"/>
            </w:rPr>
          </w:rPrChange>
        </w:rPr>
        <w:t xml:space="preserve">, </w:t>
      </w:r>
      <w:proofErr w:type="spellStart"/>
      <w:r w:rsidRPr="00B41112">
        <w:rPr>
          <w:sz w:val="26"/>
          <w:szCs w:val="26"/>
          <w:rPrChange w:id="6871" w:author="Le Minh Nghia" w:date="2019-10-09T10:56:00Z">
            <w:rPr>
              <w:sz w:val="26"/>
              <w:szCs w:val="26"/>
            </w:rPr>
          </w:rPrChange>
        </w:rPr>
        <w:t>nghĩa</w:t>
      </w:r>
      <w:proofErr w:type="spellEnd"/>
      <w:r w:rsidRPr="00B41112">
        <w:rPr>
          <w:sz w:val="26"/>
          <w:szCs w:val="26"/>
          <w:rPrChange w:id="6872" w:author="Le Minh Nghia" w:date="2019-10-09T10:56:00Z">
            <w:rPr>
              <w:sz w:val="26"/>
              <w:szCs w:val="26"/>
            </w:rPr>
          </w:rPrChange>
        </w:rPr>
        <w:t xml:space="preserve"> </w:t>
      </w:r>
      <w:proofErr w:type="spellStart"/>
      <w:r w:rsidRPr="00B41112">
        <w:rPr>
          <w:sz w:val="26"/>
          <w:szCs w:val="26"/>
          <w:rPrChange w:id="6873" w:author="Le Minh Nghia" w:date="2019-10-09T10:56:00Z">
            <w:rPr>
              <w:sz w:val="26"/>
              <w:szCs w:val="26"/>
            </w:rPr>
          </w:rPrChange>
        </w:rPr>
        <w:t>là</w:t>
      </w:r>
      <w:proofErr w:type="spellEnd"/>
      <w:r w:rsidRPr="00B41112">
        <w:rPr>
          <w:sz w:val="26"/>
          <w:szCs w:val="26"/>
          <w:rPrChange w:id="6874" w:author="Le Minh Nghia" w:date="2019-10-09T10:56:00Z">
            <w:rPr>
              <w:sz w:val="26"/>
              <w:szCs w:val="26"/>
            </w:rPr>
          </w:rPrChange>
        </w:rPr>
        <w:t xml:space="preserve"> </w:t>
      </w:r>
      <w:proofErr w:type="spellStart"/>
      <w:r w:rsidRPr="00B41112">
        <w:rPr>
          <w:sz w:val="26"/>
          <w:szCs w:val="26"/>
          <w:rPrChange w:id="6875" w:author="Le Minh Nghia" w:date="2019-10-09T10:56:00Z">
            <w:rPr>
              <w:sz w:val="26"/>
              <w:szCs w:val="26"/>
            </w:rPr>
          </w:rPrChange>
        </w:rPr>
        <w:t>nó</w:t>
      </w:r>
      <w:proofErr w:type="spellEnd"/>
      <w:r w:rsidRPr="00B41112">
        <w:rPr>
          <w:sz w:val="26"/>
          <w:szCs w:val="26"/>
          <w:rPrChange w:id="6876" w:author="Le Minh Nghia" w:date="2019-10-09T10:56:00Z">
            <w:rPr>
              <w:sz w:val="26"/>
              <w:szCs w:val="26"/>
            </w:rPr>
          </w:rPrChange>
        </w:rPr>
        <w:t xml:space="preserve"> </w:t>
      </w:r>
      <w:proofErr w:type="spellStart"/>
      <w:r w:rsidRPr="00B41112">
        <w:rPr>
          <w:sz w:val="26"/>
          <w:szCs w:val="26"/>
          <w:rPrChange w:id="6877" w:author="Le Minh Nghia" w:date="2019-10-09T10:56:00Z">
            <w:rPr>
              <w:sz w:val="26"/>
              <w:szCs w:val="26"/>
            </w:rPr>
          </w:rPrChange>
        </w:rPr>
        <w:t>có</w:t>
      </w:r>
      <w:proofErr w:type="spellEnd"/>
      <w:r w:rsidRPr="00B41112">
        <w:rPr>
          <w:sz w:val="26"/>
          <w:szCs w:val="26"/>
          <w:rPrChange w:id="6878" w:author="Le Minh Nghia" w:date="2019-10-09T10:56:00Z">
            <w:rPr>
              <w:sz w:val="26"/>
              <w:szCs w:val="26"/>
            </w:rPr>
          </w:rPrChange>
        </w:rPr>
        <w:t xml:space="preserve"> </w:t>
      </w:r>
      <w:proofErr w:type="spellStart"/>
      <w:r w:rsidRPr="00B41112">
        <w:rPr>
          <w:sz w:val="26"/>
          <w:szCs w:val="26"/>
          <w:rPrChange w:id="6879" w:author="Le Minh Nghia" w:date="2019-10-09T10:56:00Z">
            <w:rPr>
              <w:sz w:val="26"/>
              <w:szCs w:val="26"/>
            </w:rPr>
          </w:rPrChange>
        </w:rPr>
        <w:t>khả</w:t>
      </w:r>
      <w:proofErr w:type="spellEnd"/>
      <w:r w:rsidRPr="00B41112">
        <w:rPr>
          <w:sz w:val="26"/>
          <w:szCs w:val="26"/>
          <w:rPrChange w:id="6880" w:author="Le Minh Nghia" w:date="2019-10-09T10:56:00Z">
            <w:rPr>
              <w:sz w:val="26"/>
              <w:szCs w:val="26"/>
            </w:rPr>
          </w:rPrChange>
        </w:rPr>
        <w:t xml:space="preserve"> </w:t>
      </w:r>
      <w:proofErr w:type="spellStart"/>
      <w:r w:rsidRPr="00B41112">
        <w:rPr>
          <w:sz w:val="26"/>
          <w:szCs w:val="26"/>
          <w:rPrChange w:id="6881" w:author="Le Minh Nghia" w:date="2019-10-09T10:56:00Z">
            <w:rPr>
              <w:sz w:val="26"/>
              <w:szCs w:val="26"/>
            </w:rPr>
          </w:rPrChange>
        </w:rPr>
        <w:t>năng</w:t>
      </w:r>
      <w:proofErr w:type="spellEnd"/>
      <w:r w:rsidRPr="00B41112">
        <w:rPr>
          <w:sz w:val="26"/>
          <w:szCs w:val="26"/>
          <w:rPrChange w:id="6882" w:author="Le Minh Nghia" w:date="2019-10-09T10:56:00Z">
            <w:rPr>
              <w:sz w:val="26"/>
              <w:szCs w:val="26"/>
            </w:rPr>
          </w:rPrChange>
        </w:rPr>
        <w:t xml:space="preserve"> </w:t>
      </w:r>
      <w:proofErr w:type="spellStart"/>
      <w:r w:rsidRPr="00B41112">
        <w:rPr>
          <w:sz w:val="26"/>
          <w:szCs w:val="26"/>
          <w:rPrChange w:id="6883" w:author="Le Minh Nghia" w:date="2019-10-09T10:56:00Z">
            <w:rPr>
              <w:sz w:val="26"/>
              <w:szCs w:val="26"/>
            </w:rPr>
          </w:rPrChange>
        </w:rPr>
        <w:t>chuyển</w:t>
      </w:r>
      <w:proofErr w:type="spellEnd"/>
      <w:r w:rsidRPr="00B41112">
        <w:rPr>
          <w:sz w:val="26"/>
          <w:szCs w:val="26"/>
          <w:rPrChange w:id="6884" w:author="Le Minh Nghia" w:date="2019-10-09T10:56:00Z">
            <w:rPr>
              <w:sz w:val="26"/>
              <w:szCs w:val="26"/>
            </w:rPr>
          </w:rPrChange>
        </w:rPr>
        <w:t xml:space="preserve"> </w:t>
      </w:r>
      <w:proofErr w:type="spellStart"/>
      <w:r w:rsidRPr="00B41112">
        <w:rPr>
          <w:sz w:val="26"/>
          <w:szCs w:val="26"/>
          <w:rPrChange w:id="6885" w:author="Le Minh Nghia" w:date="2019-10-09T10:56:00Z">
            <w:rPr>
              <w:sz w:val="26"/>
              <w:szCs w:val="26"/>
            </w:rPr>
          </w:rPrChange>
        </w:rPr>
        <w:t>đổi</w:t>
      </w:r>
      <w:proofErr w:type="spellEnd"/>
      <w:r w:rsidRPr="00B41112">
        <w:rPr>
          <w:sz w:val="26"/>
          <w:szCs w:val="26"/>
          <w:rPrChange w:id="6886" w:author="Le Minh Nghia" w:date="2019-10-09T10:56:00Z">
            <w:rPr>
              <w:sz w:val="26"/>
              <w:szCs w:val="26"/>
            </w:rPr>
          </w:rPrChange>
        </w:rPr>
        <w:t xml:space="preserve"> </w:t>
      </w:r>
      <w:proofErr w:type="spellStart"/>
      <w:r w:rsidRPr="00B41112">
        <w:rPr>
          <w:sz w:val="26"/>
          <w:szCs w:val="26"/>
          <w:rPrChange w:id="6887" w:author="Le Minh Nghia" w:date="2019-10-09T10:56:00Z">
            <w:rPr>
              <w:sz w:val="26"/>
              <w:szCs w:val="26"/>
            </w:rPr>
          </w:rPrChange>
        </w:rPr>
        <w:t>các</w:t>
      </w:r>
      <w:proofErr w:type="spellEnd"/>
      <w:r w:rsidRPr="00B41112">
        <w:rPr>
          <w:sz w:val="26"/>
          <w:szCs w:val="26"/>
          <w:rPrChange w:id="6888" w:author="Le Minh Nghia" w:date="2019-10-09T10:56:00Z">
            <w:rPr>
              <w:sz w:val="26"/>
              <w:szCs w:val="26"/>
            </w:rPr>
          </w:rPrChange>
        </w:rPr>
        <w:t xml:space="preserve"> </w:t>
      </w:r>
      <w:proofErr w:type="spellStart"/>
      <w:r w:rsidRPr="00B41112">
        <w:rPr>
          <w:sz w:val="26"/>
          <w:szCs w:val="26"/>
          <w:rPrChange w:id="6889" w:author="Le Minh Nghia" w:date="2019-10-09T10:56:00Z">
            <w:rPr>
              <w:sz w:val="26"/>
              <w:szCs w:val="26"/>
            </w:rPr>
          </w:rPrChange>
        </w:rPr>
        <w:t>địa</w:t>
      </w:r>
      <w:proofErr w:type="spellEnd"/>
      <w:r w:rsidRPr="00B41112">
        <w:rPr>
          <w:sz w:val="26"/>
          <w:szCs w:val="26"/>
          <w:rPrChange w:id="6890" w:author="Le Minh Nghia" w:date="2019-10-09T10:56:00Z">
            <w:rPr>
              <w:sz w:val="26"/>
              <w:szCs w:val="26"/>
            </w:rPr>
          </w:rPrChange>
        </w:rPr>
        <w:t xml:space="preserve"> </w:t>
      </w:r>
      <w:proofErr w:type="spellStart"/>
      <w:r w:rsidRPr="00B41112">
        <w:rPr>
          <w:sz w:val="26"/>
          <w:szCs w:val="26"/>
          <w:rPrChange w:id="6891" w:author="Le Minh Nghia" w:date="2019-10-09T10:56:00Z">
            <w:rPr>
              <w:sz w:val="26"/>
              <w:szCs w:val="26"/>
            </w:rPr>
          </w:rPrChange>
        </w:rPr>
        <w:t>chỉ</w:t>
      </w:r>
      <w:proofErr w:type="spellEnd"/>
      <w:r w:rsidRPr="00B41112">
        <w:rPr>
          <w:sz w:val="26"/>
          <w:szCs w:val="26"/>
          <w:rPrChange w:id="6892" w:author="Le Minh Nghia" w:date="2019-10-09T10:56:00Z">
            <w:rPr>
              <w:sz w:val="26"/>
              <w:szCs w:val="26"/>
            </w:rPr>
          </w:rPrChange>
        </w:rPr>
        <w:t xml:space="preserve"> URL </w:t>
      </w:r>
      <w:proofErr w:type="spellStart"/>
      <w:r w:rsidRPr="00B41112">
        <w:rPr>
          <w:sz w:val="26"/>
          <w:szCs w:val="26"/>
          <w:rPrChange w:id="6893" w:author="Le Minh Nghia" w:date="2019-10-09T10:56:00Z">
            <w:rPr>
              <w:sz w:val="26"/>
              <w:szCs w:val="26"/>
            </w:rPr>
          </w:rPrChange>
        </w:rPr>
        <w:t>mà</w:t>
      </w:r>
      <w:proofErr w:type="spellEnd"/>
      <w:r w:rsidRPr="00B41112">
        <w:rPr>
          <w:sz w:val="26"/>
          <w:szCs w:val="26"/>
          <w:rPrChange w:id="6894" w:author="Le Minh Nghia" w:date="2019-10-09T10:56:00Z">
            <w:rPr>
              <w:sz w:val="26"/>
              <w:szCs w:val="26"/>
            </w:rPr>
          </w:rPrChange>
        </w:rPr>
        <w:t xml:space="preserve"> </w:t>
      </w:r>
      <w:proofErr w:type="spellStart"/>
      <w:r w:rsidRPr="00B41112">
        <w:rPr>
          <w:sz w:val="26"/>
          <w:szCs w:val="26"/>
          <w:rPrChange w:id="6895" w:author="Le Minh Nghia" w:date="2019-10-09T10:56:00Z">
            <w:rPr>
              <w:sz w:val="26"/>
              <w:szCs w:val="26"/>
            </w:rPr>
          </w:rPrChange>
        </w:rPr>
        <w:t>người</w:t>
      </w:r>
      <w:proofErr w:type="spellEnd"/>
      <w:r w:rsidRPr="00B41112">
        <w:rPr>
          <w:sz w:val="26"/>
          <w:szCs w:val="26"/>
          <w:rPrChange w:id="6896" w:author="Le Minh Nghia" w:date="2019-10-09T10:56:00Z">
            <w:rPr>
              <w:sz w:val="26"/>
              <w:szCs w:val="26"/>
            </w:rPr>
          </w:rPrChange>
        </w:rPr>
        <w:t xml:space="preserve"> </w:t>
      </w:r>
      <w:proofErr w:type="spellStart"/>
      <w:r w:rsidRPr="00B41112">
        <w:rPr>
          <w:sz w:val="26"/>
          <w:szCs w:val="26"/>
          <w:rPrChange w:id="6897" w:author="Le Minh Nghia" w:date="2019-10-09T10:56:00Z">
            <w:rPr>
              <w:sz w:val="26"/>
              <w:szCs w:val="26"/>
            </w:rPr>
          </w:rPrChange>
        </w:rPr>
        <w:t>dùng</w:t>
      </w:r>
      <w:proofErr w:type="spellEnd"/>
      <w:r w:rsidRPr="00B41112">
        <w:rPr>
          <w:sz w:val="26"/>
          <w:szCs w:val="26"/>
          <w:rPrChange w:id="6898" w:author="Le Minh Nghia" w:date="2019-10-09T10:56:00Z">
            <w:rPr>
              <w:sz w:val="26"/>
              <w:szCs w:val="26"/>
            </w:rPr>
          </w:rPrChange>
        </w:rPr>
        <w:t xml:space="preserve"> </w:t>
      </w:r>
      <w:proofErr w:type="spellStart"/>
      <w:r w:rsidRPr="00B41112">
        <w:rPr>
          <w:sz w:val="26"/>
          <w:szCs w:val="26"/>
          <w:rPrChange w:id="6899" w:author="Le Minh Nghia" w:date="2019-10-09T10:56:00Z">
            <w:rPr>
              <w:sz w:val="26"/>
              <w:szCs w:val="26"/>
            </w:rPr>
          </w:rPrChange>
        </w:rPr>
        <w:t>nhập</w:t>
      </w:r>
      <w:proofErr w:type="spellEnd"/>
      <w:r w:rsidRPr="00B41112">
        <w:rPr>
          <w:sz w:val="26"/>
          <w:szCs w:val="26"/>
          <w:rPrChange w:id="6900" w:author="Le Minh Nghia" w:date="2019-10-09T10:56:00Z">
            <w:rPr>
              <w:sz w:val="26"/>
              <w:szCs w:val="26"/>
            </w:rPr>
          </w:rPrChange>
        </w:rPr>
        <w:t xml:space="preserve"> </w:t>
      </w:r>
      <w:proofErr w:type="spellStart"/>
      <w:r w:rsidRPr="00B41112">
        <w:rPr>
          <w:sz w:val="26"/>
          <w:szCs w:val="26"/>
          <w:rPrChange w:id="6901" w:author="Le Minh Nghia" w:date="2019-10-09T10:56:00Z">
            <w:rPr>
              <w:sz w:val="26"/>
              <w:szCs w:val="26"/>
            </w:rPr>
          </w:rPrChange>
        </w:rPr>
        <w:t>vào</w:t>
      </w:r>
      <w:proofErr w:type="spellEnd"/>
      <w:r w:rsidRPr="00B41112">
        <w:rPr>
          <w:sz w:val="26"/>
          <w:szCs w:val="26"/>
          <w:rPrChange w:id="6902" w:author="Le Minh Nghia" w:date="2019-10-09T10:56:00Z">
            <w:rPr>
              <w:sz w:val="26"/>
              <w:szCs w:val="26"/>
            </w:rPr>
          </w:rPrChange>
        </w:rPr>
        <w:t xml:space="preserve"> </w:t>
      </w:r>
      <w:proofErr w:type="spellStart"/>
      <w:r w:rsidRPr="00B41112">
        <w:rPr>
          <w:sz w:val="26"/>
          <w:szCs w:val="26"/>
          <w:rPrChange w:id="6903" w:author="Le Minh Nghia" w:date="2019-10-09T10:56:00Z">
            <w:rPr>
              <w:sz w:val="26"/>
              <w:szCs w:val="26"/>
            </w:rPr>
          </w:rPrChange>
        </w:rPr>
        <w:t>thành</w:t>
      </w:r>
      <w:proofErr w:type="spellEnd"/>
      <w:r w:rsidRPr="00B41112">
        <w:rPr>
          <w:sz w:val="26"/>
          <w:szCs w:val="26"/>
          <w:rPrChange w:id="6904" w:author="Le Minh Nghia" w:date="2019-10-09T10:56:00Z">
            <w:rPr>
              <w:sz w:val="26"/>
              <w:szCs w:val="26"/>
            </w:rPr>
          </w:rPrChange>
        </w:rPr>
        <w:t xml:space="preserve"> </w:t>
      </w:r>
      <w:proofErr w:type="spellStart"/>
      <w:r w:rsidRPr="00B41112">
        <w:rPr>
          <w:sz w:val="26"/>
          <w:szCs w:val="26"/>
          <w:rPrChange w:id="6905" w:author="Le Minh Nghia" w:date="2019-10-09T10:56:00Z">
            <w:rPr>
              <w:sz w:val="26"/>
              <w:szCs w:val="26"/>
            </w:rPr>
          </w:rPrChange>
        </w:rPr>
        <w:t>các</w:t>
      </w:r>
      <w:proofErr w:type="spellEnd"/>
      <w:r w:rsidRPr="00B41112">
        <w:rPr>
          <w:sz w:val="26"/>
          <w:szCs w:val="26"/>
          <w:rPrChange w:id="6906" w:author="Le Minh Nghia" w:date="2019-10-09T10:56:00Z">
            <w:rPr>
              <w:sz w:val="26"/>
              <w:szCs w:val="26"/>
            </w:rPr>
          </w:rPrChange>
        </w:rPr>
        <w:t xml:space="preserve"> </w:t>
      </w:r>
      <w:proofErr w:type="spellStart"/>
      <w:r w:rsidRPr="00B41112">
        <w:rPr>
          <w:sz w:val="26"/>
          <w:szCs w:val="26"/>
          <w:rPrChange w:id="6907" w:author="Le Minh Nghia" w:date="2019-10-09T10:56:00Z">
            <w:rPr>
              <w:sz w:val="26"/>
              <w:szCs w:val="26"/>
            </w:rPr>
          </w:rPrChange>
        </w:rPr>
        <w:t>đường</w:t>
      </w:r>
      <w:proofErr w:type="spellEnd"/>
      <w:r w:rsidRPr="00B41112">
        <w:rPr>
          <w:sz w:val="26"/>
          <w:szCs w:val="26"/>
          <w:rPrChange w:id="6908" w:author="Le Minh Nghia" w:date="2019-10-09T10:56:00Z">
            <w:rPr>
              <w:sz w:val="26"/>
              <w:szCs w:val="26"/>
            </w:rPr>
          </w:rPrChange>
        </w:rPr>
        <w:t xml:space="preserve"> </w:t>
      </w:r>
      <w:proofErr w:type="spellStart"/>
      <w:r w:rsidRPr="00B41112">
        <w:rPr>
          <w:sz w:val="26"/>
          <w:szCs w:val="26"/>
          <w:rPrChange w:id="6909" w:author="Le Minh Nghia" w:date="2019-10-09T10:56:00Z">
            <w:rPr>
              <w:sz w:val="26"/>
              <w:szCs w:val="26"/>
            </w:rPr>
          </w:rPrChange>
        </w:rPr>
        <w:t>dẫn</w:t>
      </w:r>
      <w:proofErr w:type="spellEnd"/>
      <w:r w:rsidRPr="00B41112">
        <w:rPr>
          <w:sz w:val="26"/>
          <w:szCs w:val="26"/>
          <w:rPrChange w:id="6910" w:author="Le Minh Nghia" w:date="2019-10-09T10:56:00Z">
            <w:rPr>
              <w:sz w:val="26"/>
              <w:szCs w:val="26"/>
            </w:rPr>
          </w:rPrChange>
        </w:rPr>
        <w:t xml:space="preserve"> </w:t>
      </w:r>
      <w:proofErr w:type="spellStart"/>
      <w:r w:rsidRPr="00B41112">
        <w:rPr>
          <w:sz w:val="26"/>
          <w:szCs w:val="26"/>
          <w:rPrChange w:id="6911" w:author="Le Minh Nghia" w:date="2019-10-09T10:56:00Z">
            <w:rPr>
              <w:sz w:val="26"/>
              <w:szCs w:val="26"/>
            </w:rPr>
          </w:rPrChange>
        </w:rPr>
        <w:t>tới</w:t>
      </w:r>
      <w:proofErr w:type="spellEnd"/>
      <w:r w:rsidRPr="00B41112">
        <w:rPr>
          <w:sz w:val="26"/>
          <w:szCs w:val="26"/>
          <w:rPrChange w:id="6912" w:author="Le Minh Nghia" w:date="2019-10-09T10:56:00Z">
            <w:rPr>
              <w:sz w:val="26"/>
              <w:szCs w:val="26"/>
            </w:rPr>
          </w:rPrChange>
        </w:rPr>
        <w:t xml:space="preserve"> </w:t>
      </w:r>
      <w:proofErr w:type="spellStart"/>
      <w:r w:rsidRPr="00B41112">
        <w:rPr>
          <w:sz w:val="26"/>
          <w:szCs w:val="26"/>
          <w:rPrChange w:id="6913" w:author="Le Minh Nghia" w:date="2019-10-09T10:56:00Z">
            <w:rPr>
              <w:sz w:val="26"/>
              <w:szCs w:val="26"/>
            </w:rPr>
          </w:rPrChange>
        </w:rPr>
        <w:t>các</w:t>
      </w:r>
      <w:proofErr w:type="spellEnd"/>
      <w:r w:rsidRPr="00B41112">
        <w:rPr>
          <w:sz w:val="26"/>
          <w:szCs w:val="26"/>
          <w:rPrChange w:id="6914" w:author="Le Minh Nghia" w:date="2019-10-09T10:56:00Z">
            <w:rPr>
              <w:sz w:val="26"/>
              <w:szCs w:val="26"/>
            </w:rPr>
          </w:rPrChange>
        </w:rPr>
        <w:t xml:space="preserve"> </w:t>
      </w:r>
      <w:proofErr w:type="spellStart"/>
      <w:r w:rsidRPr="00B41112">
        <w:rPr>
          <w:sz w:val="26"/>
          <w:szCs w:val="26"/>
          <w:rPrChange w:id="6915" w:author="Le Minh Nghia" w:date="2019-10-09T10:56:00Z">
            <w:rPr>
              <w:sz w:val="26"/>
              <w:szCs w:val="26"/>
            </w:rPr>
          </w:rPrChange>
        </w:rPr>
        <w:t>tệp</w:t>
      </w:r>
      <w:proofErr w:type="spellEnd"/>
      <w:r w:rsidRPr="00B41112">
        <w:rPr>
          <w:sz w:val="26"/>
          <w:szCs w:val="26"/>
          <w:rPrChange w:id="6916" w:author="Le Minh Nghia" w:date="2019-10-09T10:56:00Z">
            <w:rPr>
              <w:sz w:val="26"/>
              <w:szCs w:val="26"/>
            </w:rPr>
          </w:rPrChange>
        </w:rPr>
        <w:t xml:space="preserve"> tin </w:t>
      </w:r>
      <w:proofErr w:type="spellStart"/>
      <w:r w:rsidRPr="00B41112">
        <w:rPr>
          <w:sz w:val="26"/>
          <w:szCs w:val="26"/>
          <w:rPrChange w:id="6917" w:author="Le Minh Nghia" w:date="2019-10-09T10:56:00Z">
            <w:rPr>
              <w:sz w:val="26"/>
              <w:szCs w:val="26"/>
            </w:rPr>
          </w:rPrChange>
        </w:rPr>
        <w:t>trong</w:t>
      </w:r>
      <w:proofErr w:type="spellEnd"/>
      <w:r w:rsidRPr="00B41112">
        <w:rPr>
          <w:sz w:val="26"/>
          <w:szCs w:val="26"/>
          <w:rPrChange w:id="6918" w:author="Le Minh Nghia" w:date="2019-10-09T10:56:00Z">
            <w:rPr>
              <w:sz w:val="26"/>
              <w:szCs w:val="26"/>
            </w:rPr>
          </w:rPrChange>
        </w:rPr>
        <w:t xml:space="preserve"> </w:t>
      </w:r>
      <w:proofErr w:type="spellStart"/>
      <w:r w:rsidRPr="00B41112">
        <w:rPr>
          <w:sz w:val="26"/>
          <w:szCs w:val="26"/>
          <w:rPrChange w:id="6919" w:author="Le Minh Nghia" w:date="2019-10-09T10:56:00Z">
            <w:rPr>
              <w:sz w:val="26"/>
              <w:szCs w:val="26"/>
            </w:rPr>
          </w:rPrChange>
        </w:rPr>
        <w:t>dự</w:t>
      </w:r>
      <w:proofErr w:type="spellEnd"/>
      <w:r w:rsidRPr="00B41112">
        <w:rPr>
          <w:sz w:val="26"/>
          <w:szCs w:val="26"/>
          <w:rPrChange w:id="6920" w:author="Le Minh Nghia" w:date="2019-10-09T10:56:00Z">
            <w:rPr>
              <w:sz w:val="26"/>
              <w:szCs w:val="26"/>
            </w:rPr>
          </w:rPrChange>
        </w:rPr>
        <w:t xml:space="preserve"> </w:t>
      </w:r>
      <w:proofErr w:type="spellStart"/>
      <w:r w:rsidRPr="00B41112">
        <w:rPr>
          <w:sz w:val="26"/>
          <w:szCs w:val="26"/>
          <w:rPrChange w:id="6921" w:author="Le Minh Nghia" w:date="2019-10-09T10:56:00Z">
            <w:rPr>
              <w:sz w:val="26"/>
              <w:szCs w:val="26"/>
            </w:rPr>
          </w:rPrChange>
        </w:rPr>
        <w:t>án</w:t>
      </w:r>
      <w:proofErr w:type="spellEnd"/>
      <w:r w:rsidRPr="00B41112">
        <w:rPr>
          <w:sz w:val="26"/>
          <w:szCs w:val="26"/>
          <w:rPrChange w:id="6922" w:author="Le Minh Nghia" w:date="2019-10-09T10:56:00Z">
            <w:rPr>
              <w:sz w:val="26"/>
              <w:szCs w:val="26"/>
            </w:rPr>
          </w:rPrChange>
        </w:rPr>
        <w:t>.</w:t>
      </w:r>
    </w:p>
    <w:p w:rsidR="0083775E" w:rsidRPr="00B41112" w:rsidRDefault="00284EFE" w:rsidP="00A22430">
      <w:pPr>
        <w:pStyle w:val="ListParagraph"/>
        <w:numPr>
          <w:ilvl w:val="1"/>
          <w:numId w:val="15"/>
        </w:numPr>
        <w:spacing w:line="360" w:lineRule="auto"/>
        <w:rPr>
          <w:b/>
          <w:sz w:val="26"/>
          <w:szCs w:val="26"/>
          <w:rPrChange w:id="6923" w:author="Le Minh Nghia" w:date="2019-10-09T10:56:00Z">
            <w:rPr>
              <w:b/>
              <w:sz w:val="28"/>
              <w:szCs w:val="28"/>
            </w:rPr>
          </w:rPrChange>
        </w:rPr>
      </w:pPr>
      <w:proofErr w:type="spellStart"/>
      <w:r w:rsidRPr="00B41112">
        <w:rPr>
          <w:b/>
          <w:sz w:val="26"/>
          <w:szCs w:val="26"/>
          <w:rPrChange w:id="6924" w:author="Le Minh Nghia" w:date="2019-10-09T10:56:00Z">
            <w:rPr>
              <w:b/>
              <w:sz w:val="28"/>
              <w:szCs w:val="28"/>
            </w:rPr>
          </w:rPrChange>
        </w:rPr>
        <w:t>Mô</w:t>
      </w:r>
      <w:proofErr w:type="spellEnd"/>
      <w:r w:rsidRPr="00B41112">
        <w:rPr>
          <w:b/>
          <w:sz w:val="26"/>
          <w:szCs w:val="26"/>
          <w:rPrChange w:id="6925" w:author="Le Minh Nghia" w:date="2019-10-09T10:56:00Z">
            <w:rPr>
              <w:b/>
              <w:sz w:val="28"/>
              <w:szCs w:val="28"/>
            </w:rPr>
          </w:rPrChange>
        </w:rPr>
        <w:t xml:space="preserve"> </w:t>
      </w:r>
      <w:proofErr w:type="spellStart"/>
      <w:r w:rsidRPr="00B41112">
        <w:rPr>
          <w:b/>
          <w:sz w:val="26"/>
          <w:szCs w:val="26"/>
          <w:rPrChange w:id="6926" w:author="Le Minh Nghia" w:date="2019-10-09T10:56:00Z">
            <w:rPr>
              <w:b/>
              <w:sz w:val="28"/>
              <w:szCs w:val="28"/>
            </w:rPr>
          </w:rPrChange>
        </w:rPr>
        <w:t>hình</w:t>
      </w:r>
      <w:proofErr w:type="spellEnd"/>
      <w:r w:rsidRPr="00B41112">
        <w:rPr>
          <w:b/>
          <w:sz w:val="26"/>
          <w:szCs w:val="26"/>
          <w:rPrChange w:id="6927" w:author="Le Minh Nghia" w:date="2019-10-09T10:56:00Z">
            <w:rPr>
              <w:b/>
              <w:sz w:val="28"/>
              <w:szCs w:val="28"/>
            </w:rPr>
          </w:rPrChange>
        </w:rPr>
        <w:t xml:space="preserve"> Client-Server</w:t>
      </w:r>
    </w:p>
    <w:p w:rsidR="00284EFE" w:rsidRPr="00B41112" w:rsidRDefault="00284EFE" w:rsidP="00334D9A">
      <w:pPr>
        <w:spacing w:line="360" w:lineRule="auto"/>
        <w:ind w:left="709" w:firstLine="720"/>
        <w:rPr>
          <w:sz w:val="26"/>
          <w:szCs w:val="26"/>
          <w:rPrChange w:id="6928" w:author="Le Minh Nghia" w:date="2019-10-09T10:56:00Z">
            <w:rPr>
              <w:sz w:val="26"/>
              <w:szCs w:val="26"/>
            </w:rPr>
          </w:rPrChange>
        </w:rPr>
      </w:pPr>
      <w:proofErr w:type="spellStart"/>
      <w:r w:rsidRPr="00B41112">
        <w:rPr>
          <w:sz w:val="26"/>
          <w:szCs w:val="26"/>
          <w:rPrChange w:id="6929" w:author="Le Minh Nghia" w:date="2019-10-09T10:56:00Z">
            <w:rPr>
              <w:sz w:val="26"/>
              <w:szCs w:val="26"/>
            </w:rPr>
          </w:rPrChange>
        </w:rPr>
        <w:t>Mô</w:t>
      </w:r>
      <w:proofErr w:type="spellEnd"/>
      <w:r w:rsidRPr="00B41112">
        <w:rPr>
          <w:sz w:val="26"/>
          <w:szCs w:val="26"/>
          <w:rPrChange w:id="6930" w:author="Le Minh Nghia" w:date="2019-10-09T10:56:00Z">
            <w:rPr>
              <w:sz w:val="26"/>
              <w:szCs w:val="26"/>
            </w:rPr>
          </w:rPrChange>
        </w:rPr>
        <w:t xml:space="preserve"> </w:t>
      </w:r>
      <w:proofErr w:type="spellStart"/>
      <w:r w:rsidRPr="00B41112">
        <w:rPr>
          <w:sz w:val="26"/>
          <w:szCs w:val="26"/>
          <w:rPrChange w:id="6931" w:author="Le Minh Nghia" w:date="2019-10-09T10:56:00Z">
            <w:rPr>
              <w:sz w:val="26"/>
              <w:szCs w:val="26"/>
            </w:rPr>
          </w:rPrChange>
        </w:rPr>
        <w:t>hình</w:t>
      </w:r>
      <w:proofErr w:type="spellEnd"/>
      <w:r w:rsidRPr="00B41112">
        <w:rPr>
          <w:sz w:val="26"/>
          <w:szCs w:val="26"/>
          <w:rPrChange w:id="6932" w:author="Le Minh Nghia" w:date="2019-10-09T10:56:00Z">
            <w:rPr>
              <w:sz w:val="26"/>
              <w:szCs w:val="26"/>
            </w:rPr>
          </w:rPrChange>
        </w:rPr>
        <w:t xml:space="preserve"> client-server </w:t>
      </w:r>
      <w:proofErr w:type="spellStart"/>
      <w:r w:rsidRPr="00B41112">
        <w:rPr>
          <w:sz w:val="26"/>
          <w:szCs w:val="26"/>
          <w:rPrChange w:id="6933" w:author="Le Minh Nghia" w:date="2019-10-09T10:56:00Z">
            <w:rPr>
              <w:sz w:val="26"/>
              <w:szCs w:val="26"/>
            </w:rPr>
          </w:rPrChange>
        </w:rPr>
        <w:t>là</w:t>
      </w:r>
      <w:proofErr w:type="spellEnd"/>
      <w:r w:rsidRPr="00B41112">
        <w:rPr>
          <w:sz w:val="26"/>
          <w:szCs w:val="26"/>
          <w:rPrChange w:id="6934" w:author="Le Minh Nghia" w:date="2019-10-09T10:56:00Z">
            <w:rPr>
              <w:sz w:val="26"/>
              <w:szCs w:val="26"/>
            </w:rPr>
          </w:rPrChange>
        </w:rPr>
        <w:t xml:space="preserve"> </w:t>
      </w:r>
      <w:proofErr w:type="spellStart"/>
      <w:r w:rsidRPr="00B41112">
        <w:rPr>
          <w:sz w:val="26"/>
          <w:szCs w:val="26"/>
          <w:rPrChange w:id="6935" w:author="Le Minh Nghia" w:date="2019-10-09T10:56:00Z">
            <w:rPr>
              <w:sz w:val="26"/>
              <w:szCs w:val="26"/>
            </w:rPr>
          </w:rPrChange>
        </w:rPr>
        <w:t>một</w:t>
      </w:r>
      <w:proofErr w:type="spellEnd"/>
      <w:r w:rsidRPr="00B41112">
        <w:rPr>
          <w:sz w:val="26"/>
          <w:szCs w:val="26"/>
          <w:rPrChange w:id="6936" w:author="Le Minh Nghia" w:date="2019-10-09T10:56:00Z">
            <w:rPr>
              <w:sz w:val="26"/>
              <w:szCs w:val="26"/>
            </w:rPr>
          </w:rPrChange>
        </w:rPr>
        <w:t xml:space="preserve"> </w:t>
      </w:r>
      <w:proofErr w:type="spellStart"/>
      <w:r w:rsidRPr="00B41112">
        <w:rPr>
          <w:sz w:val="26"/>
          <w:szCs w:val="26"/>
          <w:rPrChange w:id="6937" w:author="Le Minh Nghia" w:date="2019-10-09T10:56:00Z">
            <w:rPr>
              <w:sz w:val="26"/>
              <w:szCs w:val="26"/>
            </w:rPr>
          </w:rPrChange>
        </w:rPr>
        <w:t>cấu</w:t>
      </w:r>
      <w:proofErr w:type="spellEnd"/>
      <w:r w:rsidRPr="00B41112">
        <w:rPr>
          <w:sz w:val="26"/>
          <w:szCs w:val="26"/>
          <w:rPrChange w:id="6938" w:author="Le Minh Nghia" w:date="2019-10-09T10:56:00Z">
            <w:rPr>
              <w:sz w:val="26"/>
              <w:szCs w:val="26"/>
            </w:rPr>
          </w:rPrChange>
        </w:rPr>
        <w:t xml:space="preserve"> </w:t>
      </w:r>
      <w:proofErr w:type="spellStart"/>
      <w:r w:rsidRPr="00B41112">
        <w:rPr>
          <w:sz w:val="26"/>
          <w:szCs w:val="26"/>
          <w:rPrChange w:id="6939" w:author="Le Minh Nghia" w:date="2019-10-09T10:56:00Z">
            <w:rPr>
              <w:sz w:val="26"/>
              <w:szCs w:val="26"/>
            </w:rPr>
          </w:rPrChange>
        </w:rPr>
        <w:t>trúc</w:t>
      </w:r>
      <w:proofErr w:type="spellEnd"/>
      <w:r w:rsidRPr="00B41112">
        <w:rPr>
          <w:sz w:val="26"/>
          <w:szCs w:val="26"/>
          <w:rPrChange w:id="6940" w:author="Le Minh Nghia" w:date="2019-10-09T10:56:00Z">
            <w:rPr>
              <w:sz w:val="26"/>
              <w:szCs w:val="26"/>
            </w:rPr>
          </w:rPrChange>
        </w:rPr>
        <w:t xml:space="preserve"> </w:t>
      </w:r>
      <w:proofErr w:type="spellStart"/>
      <w:r w:rsidRPr="00B41112">
        <w:rPr>
          <w:sz w:val="26"/>
          <w:szCs w:val="26"/>
          <w:rPrChange w:id="6941" w:author="Le Minh Nghia" w:date="2019-10-09T10:56:00Z">
            <w:rPr>
              <w:sz w:val="26"/>
              <w:szCs w:val="26"/>
            </w:rPr>
          </w:rPrChange>
        </w:rPr>
        <w:t>ứng</w:t>
      </w:r>
      <w:proofErr w:type="spellEnd"/>
      <w:r w:rsidRPr="00B41112">
        <w:rPr>
          <w:sz w:val="26"/>
          <w:szCs w:val="26"/>
          <w:rPrChange w:id="6942" w:author="Le Minh Nghia" w:date="2019-10-09T10:56:00Z">
            <w:rPr>
              <w:sz w:val="26"/>
              <w:szCs w:val="26"/>
            </w:rPr>
          </w:rPrChange>
        </w:rPr>
        <w:t xml:space="preserve"> </w:t>
      </w:r>
      <w:proofErr w:type="spellStart"/>
      <w:r w:rsidRPr="00B41112">
        <w:rPr>
          <w:sz w:val="26"/>
          <w:szCs w:val="26"/>
          <w:rPrChange w:id="6943" w:author="Le Minh Nghia" w:date="2019-10-09T10:56:00Z">
            <w:rPr>
              <w:sz w:val="26"/>
              <w:szCs w:val="26"/>
            </w:rPr>
          </w:rPrChange>
        </w:rPr>
        <w:t>dụng</w:t>
      </w:r>
      <w:proofErr w:type="spellEnd"/>
      <w:r w:rsidRPr="00B41112">
        <w:rPr>
          <w:sz w:val="26"/>
          <w:szCs w:val="26"/>
          <w:rPrChange w:id="6944" w:author="Le Minh Nghia" w:date="2019-10-09T10:56:00Z">
            <w:rPr>
              <w:sz w:val="26"/>
              <w:szCs w:val="26"/>
            </w:rPr>
          </w:rPrChange>
        </w:rPr>
        <w:t xml:space="preserve"> </w:t>
      </w:r>
      <w:proofErr w:type="spellStart"/>
      <w:r w:rsidRPr="00B41112">
        <w:rPr>
          <w:sz w:val="26"/>
          <w:szCs w:val="26"/>
          <w:rPrChange w:id="6945" w:author="Le Minh Nghia" w:date="2019-10-09T10:56:00Z">
            <w:rPr>
              <w:sz w:val="26"/>
              <w:szCs w:val="26"/>
            </w:rPr>
          </w:rPrChange>
        </w:rPr>
        <w:t>phân</w:t>
      </w:r>
      <w:proofErr w:type="spellEnd"/>
      <w:r w:rsidRPr="00B41112">
        <w:rPr>
          <w:sz w:val="26"/>
          <w:szCs w:val="26"/>
          <w:rPrChange w:id="6946" w:author="Le Minh Nghia" w:date="2019-10-09T10:56:00Z">
            <w:rPr>
              <w:sz w:val="26"/>
              <w:szCs w:val="26"/>
            </w:rPr>
          </w:rPrChange>
        </w:rPr>
        <w:t xml:space="preserve"> </w:t>
      </w:r>
      <w:proofErr w:type="spellStart"/>
      <w:r w:rsidRPr="00B41112">
        <w:rPr>
          <w:sz w:val="26"/>
          <w:szCs w:val="26"/>
          <w:rPrChange w:id="6947" w:author="Le Minh Nghia" w:date="2019-10-09T10:56:00Z">
            <w:rPr>
              <w:sz w:val="26"/>
              <w:szCs w:val="26"/>
            </w:rPr>
          </w:rPrChange>
        </w:rPr>
        <w:t>tán</w:t>
      </w:r>
      <w:proofErr w:type="spellEnd"/>
      <w:r w:rsidRPr="00B41112">
        <w:rPr>
          <w:sz w:val="26"/>
          <w:szCs w:val="26"/>
          <w:rPrChange w:id="6948" w:author="Le Minh Nghia" w:date="2019-10-09T10:56:00Z">
            <w:rPr>
              <w:sz w:val="26"/>
              <w:szCs w:val="26"/>
            </w:rPr>
          </w:rPrChange>
        </w:rPr>
        <w:t xml:space="preserve">, </w:t>
      </w:r>
      <w:proofErr w:type="spellStart"/>
      <w:r w:rsidRPr="00B41112">
        <w:rPr>
          <w:sz w:val="26"/>
          <w:szCs w:val="26"/>
          <w:rPrChange w:id="6949" w:author="Le Minh Nghia" w:date="2019-10-09T10:56:00Z">
            <w:rPr>
              <w:sz w:val="26"/>
              <w:szCs w:val="26"/>
            </w:rPr>
          </w:rPrChange>
        </w:rPr>
        <w:t>phân</w:t>
      </w:r>
      <w:proofErr w:type="spellEnd"/>
      <w:r w:rsidRPr="00B41112">
        <w:rPr>
          <w:sz w:val="26"/>
          <w:szCs w:val="26"/>
          <w:rPrChange w:id="6950" w:author="Le Minh Nghia" w:date="2019-10-09T10:56:00Z">
            <w:rPr>
              <w:sz w:val="26"/>
              <w:szCs w:val="26"/>
            </w:rPr>
          </w:rPrChange>
        </w:rPr>
        <w:t xml:space="preserve"> </w:t>
      </w:r>
      <w:proofErr w:type="spellStart"/>
      <w:r w:rsidRPr="00B41112">
        <w:rPr>
          <w:sz w:val="26"/>
          <w:szCs w:val="26"/>
          <w:rPrChange w:id="6951" w:author="Le Minh Nghia" w:date="2019-10-09T10:56:00Z">
            <w:rPr>
              <w:sz w:val="26"/>
              <w:szCs w:val="26"/>
            </w:rPr>
          </w:rPrChange>
        </w:rPr>
        <w:t>vùng</w:t>
      </w:r>
      <w:proofErr w:type="spellEnd"/>
      <w:r w:rsidRPr="00B41112">
        <w:rPr>
          <w:sz w:val="26"/>
          <w:szCs w:val="26"/>
          <w:rPrChange w:id="6952" w:author="Le Minh Nghia" w:date="2019-10-09T10:56:00Z">
            <w:rPr>
              <w:sz w:val="26"/>
              <w:szCs w:val="26"/>
            </w:rPr>
          </w:rPrChange>
        </w:rPr>
        <w:t xml:space="preserve"> </w:t>
      </w:r>
      <w:proofErr w:type="spellStart"/>
      <w:r w:rsidRPr="00B41112">
        <w:rPr>
          <w:sz w:val="26"/>
          <w:szCs w:val="26"/>
          <w:rPrChange w:id="6953" w:author="Le Minh Nghia" w:date="2019-10-09T10:56:00Z">
            <w:rPr>
              <w:sz w:val="26"/>
              <w:szCs w:val="26"/>
            </w:rPr>
          </w:rPrChange>
        </w:rPr>
        <w:t>các</w:t>
      </w:r>
      <w:proofErr w:type="spellEnd"/>
      <w:r w:rsidRPr="00B41112">
        <w:rPr>
          <w:sz w:val="26"/>
          <w:szCs w:val="26"/>
          <w:rPrChange w:id="6954" w:author="Le Minh Nghia" w:date="2019-10-09T10:56:00Z">
            <w:rPr>
              <w:sz w:val="26"/>
              <w:szCs w:val="26"/>
            </w:rPr>
          </w:rPrChange>
        </w:rPr>
        <w:t xml:space="preserve"> </w:t>
      </w:r>
      <w:proofErr w:type="spellStart"/>
      <w:r w:rsidRPr="00B41112">
        <w:rPr>
          <w:sz w:val="26"/>
          <w:szCs w:val="26"/>
          <w:rPrChange w:id="6955" w:author="Le Minh Nghia" w:date="2019-10-09T10:56:00Z">
            <w:rPr>
              <w:sz w:val="26"/>
              <w:szCs w:val="26"/>
            </w:rPr>
          </w:rPrChange>
        </w:rPr>
        <w:t>nhiệm</w:t>
      </w:r>
      <w:proofErr w:type="spellEnd"/>
      <w:r w:rsidRPr="00B41112">
        <w:rPr>
          <w:sz w:val="26"/>
          <w:szCs w:val="26"/>
          <w:rPrChange w:id="6956" w:author="Le Minh Nghia" w:date="2019-10-09T10:56:00Z">
            <w:rPr>
              <w:sz w:val="26"/>
              <w:szCs w:val="26"/>
            </w:rPr>
          </w:rPrChange>
        </w:rPr>
        <w:t xml:space="preserve"> </w:t>
      </w:r>
      <w:proofErr w:type="spellStart"/>
      <w:r w:rsidRPr="00B41112">
        <w:rPr>
          <w:sz w:val="26"/>
          <w:szCs w:val="26"/>
          <w:rPrChange w:id="6957" w:author="Le Minh Nghia" w:date="2019-10-09T10:56:00Z">
            <w:rPr>
              <w:sz w:val="26"/>
              <w:szCs w:val="26"/>
            </w:rPr>
          </w:rPrChange>
        </w:rPr>
        <w:t>vụ</w:t>
      </w:r>
      <w:proofErr w:type="spellEnd"/>
      <w:r w:rsidRPr="00B41112">
        <w:rPr>
          <w:sz w:val="26"/>
          <w:szCs w:val="26"/>
          <w:rPrChange w:id="6958" w:author="Le Minh Nghia" w:date="2019-10-09T10:56:00Z">
            <w:rPr>
              <w:sz w:val="26"/>
              <w:szCs w:val="26"/>
            </w:rPr>
          </w:rPrChange>
        </w:rPr>
        <w:t xml:space="preserve"> </w:t>
      </w:r>
      <w:proofErr w:type="spellStart"/>
      <w:r w:rsidRPr="00B41112">
        <w:rPr>
          <w:sz w:val="26"/>
          <w:szCs w:val="26"/>
          <w:rPrChange w:id="6959" w:author="Le Minh Nghia" w:date="2019-10-09T10:56:00Z">
            <w:rPr>
              <w:sz w:val="26"/>
              <w:szCs w:val="26"/>
            </w:rPr>
          </w:rPrChange>
        </w:rPr>
        <w:t>hoặc</w:t>
      </w:r>
      <w:proofErr w:type="spellEnd"/>
      <w:r w:rsidRPr="00B41112">
        <w:rPr>
          <w:sz w:val="26"/>
          <w:szCs w:val="26"/>
          <w:rPrChange w:id="6960" w:author="Le Minh Nghia" w:date="2019-10-09T10:56:00Z">
            <w:rPr>
              <w:sz w:val="26"/>
              <w:szCs w:val="26"/>
            </w:rPr>
          </w:rPrChange>
        </w:rPr>
        <w:t xml:space="preserve"> </w:t>
      </w:r>
      <w:proofErr w:type="spellStart"/>
      <w:r w:rsidRPr="00B41112">
        <w:rPr>
          <w:sz w:val="26"/>
          <w:szCs w:val="26"/>
          <w:rPrChange w:id="6961" w:author="Le Minh Nghia" w:date="2019-10-09T10:56:00Z">
            <w:rPr>
              <w:sz w:val="26"/>
              <w:szCs w:val="26"/>
            </w:rPr>
          </w:rPrChange>
        </w:rPr>
        <w:t>khối</w:t>
      </w:r>
      <w:proofErr w:type="spellEnd"/>
      <w:r w:rsidRPr="00B41112">
        <w:rPr>
          <w:sz w:val="26"/>
          <w:szCs w:val="26"/>
          <w:rPrChange w:id="6962" w:author="Le Minh Nghia" w:date="2019-10-09T10:56:00Z">
            <w:rPr>
              <w:sz w:val="26"/>
              <w:szCs w:val="26"/>
            </w:rPr>
          </w:rPrChange>
        </w:rPr>
        <w:t xml:space="preserve"> </w:t>
      </w:r>
      <w:proofErr w:type="spellStart"/>
      <w:r w:rsidRPr="00B41112">
        <w:rPr>
          <w:sz w:val="26"/>
          <w:szCs w:val="26"/>
          <w:rPrChange w:id="6963" w:author="Le Minh Nghia" w:date="2019-10-09T10:56:00Z">
            <w:rPr>
              <w:sz w:val="26"/>
              <w:szCs w:val="26"/>
            </w:rPr>
          </w:rPrChange>
        </w:rPr>
        <w:t>lượng</w:t>
      </w:r>
      <w:proofErr w:type="spellEnd"/>
      <w:r w:rsidRPr="00B41112">
        <w:rPr>
          <w:sz w:val="26"/>
          <w:szCs w:val="26"/>
          <w:rPrChange w:id="6964" w:author="Le Minh Nghia" w:date="2019-10-09T10:56:00Z">
            <w:rPr>
              <w:sz w:val="26"/>
              <w:szCs w:val="26"/>
            </w:rPr>
          </w:rPrChange>
        </w:rPr>
        <w:t xml:space="preserve"> </w:t>
      </w:r>
      <w:proofErr w:type="spellStart"/>
      <w:r w:rsidRPr="00B41112">
        <w:rPr>
          <w:sz w:val="26"/>
          <w:szCs w:val="26"/>
          <w:rPrChange w:id="6965" w:author="Le Minh Nghia" w:date="2019-10-09T10:56:00Z">
            <w:rPr>
              <w:sz w:val="26"/>
              <w:szCs w:val="26"/>
            </w:rPr>
          </w:rPrChange>
        </w:rPr>
        <w:t>công</w:t>
      </w:r>
      <w:proofErr w:type="spellEnd"/>
      <w:r w:rsidRPr="00B41112">
        <w:rPr>
          <w:sz w:val="26"/>
          <w:szCs w:val="26"/>
          <w:rPrChange w:id="6966" w:author="Le Minh Nghia" w:date="2019-10-09T10:56:00Z">
            <w:rPr>
              <w:sz w:val="26"/>
              <w:szCs w:val="26"/>
            </w:rPr>
          </w:rPrChange>
        </w:rPr>
        <w:t xml:space="preserve"> </w:t>
      </w:r>
      <w:proofErr w:type="spellStart"/>
      <w:r w:rsidRPr="00B41112">
        <w:rPr>
          <w:sz w:val="26"/>
          <w:szCs w:val="26"/>
          <w:rPrChange w:id="6967" w:author="Le Minh Nghia" w:date="2019-10-09T10:56:00Z">
            <w:rPr>
              <w:sz w:val="26"/>
              <w:szCs w:val="26"/>
            </w:rPr>
          </w:rPrChange>
        </w:rPr>
        <w:t>việc</w:t>
      </w:r>
      <w:proofErr w:type="spellEnd"/>
      <w:r w:rsidRPr="00B41112">
        <w:rPr>
          <w:sz w:val="26"/>
          <w:szCs w:val="26"/>
          <w:rPrChange w:id="6968" w:author="Le Minh Nghia" w:date="2019-10-09T10:56:00Z">
            <w:rPr>
              <w:sz w:val="26"/>
              <w:szCs w:val="26"/>
            </w:rPr>
          </w:rPrChange>
        </w:rPr>
        <w:t xml:space="preserve"> </w:t>
      </w:r>
      <w:proofErr w:type="spellStart"/>
      <w:r w:rsidRPr="00B41112">
        <w:rPr>
          <w:sz w:val="26"/>
          <w:szCs w:val="26"/>
          <w:rPrChange w:id="6969" w:author="Le Minh Nghia" w:date="2019-10-09T10:56:00Z">
            <w:rPr>
              <w:sz w:val="26"/>
              <w:szCs w:val="26"/>
            </w:rPr>
          </w:rPrChange>
        </w:rPr>
        <w:t>giữa</w:t>
      </w:r>
      <w:proofErr w:type="spellEnd"/>
      <w:r w:rsidRPr="00B41112">
        <w:rPr>
          <w:sz w:val="26"/>
          <w:szCs w:val="26"/>
          <w:rPrChange w:id="6970" w:author="Le Minh Nghia" w:date="2019-10-09T10:56:00Z">
            <w:rPr>
              <w:sz w:val="26"/>
              <w:szCs w:val="26"/>
            </w:rPr>
          </w:rPrChange>
        </w:rPr>
        <w:t xml:space="preserve"> </w:t>
      </w:r>
      <w:proofErr w:type="spellStart"/>
      <w:r w:rsidRPr="00B41112">
        <w:rPr>
          <w:sz w:val="26"/>
          <w:szCs w:val="26"/>
          <w:rPrChange w:id="6971" w:author="Le Minh Nghia" w:date="2019-10-09T10:56:00Z">
            <w:rPr>
              <w:sz w:val="26"/>
              <w:szCs w:val="26"/>
            </w:rPr>
          </w:rPrChange>
        </w:rPr>
        <w:t>các</w:t>
      </w:r>
      <w:proofErr w:type="spellEnd"/>
      <w:r w:rsidRPr="00B41112">
        <w:rPr>
          <w:sz w:val="26"/>
          <w:szCs w:val="26"/>
          <w:rPrChange w:id="6972" w:author="Le Minh Nghia" w:date="2019-10-09T10:56:00Z">
            <w:rPr>
              <w:sz w:val="26"/>
              <w:szCs w:val="26"/>
            </w:rPr>
          </w:rPrChange>
        </w:rPr>
        <w:t xml:space="preserve"> </w:t>
      </w:r>
      <w:proofErr w:type="spellStart"/>
      <w:r w:rsidRPr="00B41112">
        <w:rPr>
          <w:sz w:val="26"/>
          <w:szCs w:val="26"/>
          <w:rPrChange w:id="6973" w:author="Le Minh Nghia" w:date="2019-10-09T10:56:00Z">
            <w:rPr>
              <w:sz w:val="26"/>
              <w:szCs w:val="26"/>
            </w:rPr>
          </w:rPrChange>
        </w:rPr>
        <w:t>nhà</w:t>
      </w:r>
      <w:proofErr w:type="spellEnd"/>
      <w:r w:rsidRPr="00B41112">
        <w:rPr>
          <w:sz w:val="26"/>
          <w:szCs w:val="26"/>
          <w:rPrChange w:id="6974" w:author="Le Minh Nghia" w:date="2019-10-09T10:56:00Z">
            <w:rPr>
              <w:sz w:val="26"/>
              <w:szCs w:val="26"/>
            </w:rPr>
          </w:rPrChange>
        </w:rPr>
        <w:t xml:space="preserve"> </w:t>
      </w:r>
      <w:proofErr w:type="spellStart"/>
      <w:r w:rsidRPr="00B41112">
        <w:rPr>
          <w:sz w:val="26"/>
          <w:szCs w:val="26"/>
          <w:rPrChange w:id="6975" w:author="Le Minh Nghia" w:date="2019-10-09T10:56:00Z">
            <w:rPr>
              <w:sz w:val="26"/>
              <w:szCs w:val="26"/>
            </w:rPr>
          </w:rPrChange>
        </w:rPr>
        <w:t>cung</w:t>
      </w:r>
      <w:proofErr w:type="spellEnd"/>
      <w:r w:rsidRPr="00B41112">
        <w:rPr>
          <w:sz w:val="26"/>
          <w:szCs w:val="26"/>
          <w:rPrChange w:id="6976" w:author="Le Minh Nghia" w:date="2019-10-09T10:56:00Z">
            <w:rPr>
              <w:sz w:val="26"/>
              <w:szCs w:val="26"/>
            </w:rPr>
          </w:rPrChange>
        </w:rPr>
        <w:t xml:space="preserve"> </w:t>
      </w:r>
      <w:proofErr w:type="spellStart"/>
      <w:r w:rsidRPr="00B41112">
        <w:rPr>
          <w:sz w:val="26"/>
          <w:szCs w:val="26"/>
          <w:rPrChange w:id="6977" w:author="Le Minh Nghia" w:date="2019-10-09T10:56:00Z">
            <w:rPr>
              <w:sz w:val="26"/>
              <w:szCs w:val="26"/>
            </w:rPr>
          </w:rPrChange>
        </w:rPr>
        <w:t>cấp</w:t>
      </w:r>
      <w:proofErr w:type="spellEnd"/>
      <w:r w:rsidRPr="00B41112">
        <w:rPr>
          <w:sz w:val="26"/>
          <w:szCs w:val="26"/>
          <w:rPrChange w:id="6978" w:author="Le Minh Nghia" w:date="2019-10-09T10:56:00Z">
            <w:rPr>
              <w:sz w:val="26"/>
              <w:szCs w:val="26"/>
            </w:rPr>
          </w:rPrChange>
        </w:rPr>
        <w:t xml:space="preserve"> </w:t>
      </w:r>
      <w:proofErr w:type="spellStart"/>
      <w:r w:rsidRPr="00B41112">
        <w:rPr>
          <w:sz w:val="26"/>
          <w:szCs w:val="26"/>
          <w:rPrChange w:id="6979" w:author="Le Minh Nghia" w:date="2019-10-09T10:56:00Z">
            <w:rPr>
              <w:sz w:val="26"/>
              <w:szCs w:val="26"/>
            </w:rPr>
          </w:rPrChange>
        </w:rPr>
        <w:t>tài</w:t>
      </w:r>
      <w:proofErr w:type="spellEnd"/>
      <w:r w:rsidRPr="00B41112">
        <w:rPr>
          <w:sz w:val="26"/>
          <w:szCs w:val="26"/>
          <w:rPrChange w:id="6980" w:author="Le Minh Nghia" w:date="2019-10-09T10:56:00Z">
            <w:rPr>
              <w:sz w:val="26"/>
              <w:szCs w:val="26"/>
            </w:rPr>
          </w:rPrChange>
        </w:rPr>
        <w:t xml:space="preserve"> </w:t>
      </w:r>
      <w:proofErr w:type="spellStart"/>
      <w:r w:rsidRPr="00B41112">
        <w:rPr>
          <w:sz w:val="26"/>
          <w:szCs w:val="26"/>
          <w:rPrChange w:id="6981" w:author="Le Minh Nghia" w:date="2019-10-09T10:56:00Z">
            <w:rPr>
              <w:sz w:val="26"/>
              <w:szCs w:val="26"/>
            </w:rPr>
          </w:rPrChange>
        </w:rPr>
        <w:t>nguyên</w:t>
      </w:r>
      <w:proofErr w:type="spellEnd"/>
      <w:r w:rsidRPr="00B41112">
        <w:rPr>
          <w:sz w:val="26"/>
          <w:szCs w:val="26"/>
          <w:rPrChange w:id="6982" w:author="Le Minh Nghia" w:date="2019-10-09T10:56:00Z">
            <w:rPr>
              <w:sz w:val="26"/>
              <w:szCs w:val="26"/>
            </w:rPr>
          </w:rPrChange>
        </w:rPr>
        <w:t xml:space="preserve"> </w:t>
      </w:r>
      <w:proofErr w:type="spellStart"/>
      <w:r w:rsidRPr="00B41112">
        <w:rPr>
          <w:sz w:val="26"/>
          <w:szCs w:val="26"/>
          <w:rPrChange w:id="6983" w:author="Le Minh Nghia" w:date="2019-10-09T10:56:00Z">
            <w:rPr>
              <w:sz w:val="26"/>
              <w:szCs w:val="26"/>
            </w:rPr>
          </w:rPrChange>
        </w:rPr>
        <w:t>hoặc</w:t>
      </w:r>
      <w:proofErr w:type="spellEnd"/>
      <w:r w:rsidRPr="00B41112">
        <w:rPr>
          <w:sz w:val="26"/>
          <w:szCs w:val="26"/>
          <w:rPrChange w:id="6984" w:author="Le Minh Nghia" w:date="2019-10-09T10:56:00Z">
            <w:rPr>
              <w:sz w:val="26"/>
              <w:szCs w:val="26"/>
            </w:rPr>
          </w:rPrChange>
        </w:rPr>
        <w:t xml:space="preserve"> </w:t>
      </w:r>
      <w:proofErr w:type="spellStart"/>
      <w:r w:rsidRPr="00B41112">
        <w:rPr>
          <w:sz w:val="26"/>
          <w:szCs w:val="26"/>
          <w:rPrChange w:id="6985" w:author="Le Minh Nghia" w:date="2019-10-09T10:56:00Z">
            <w:rPr>
              <w:sz w:val="26"/>
              <w:szCs w:val="26"/>
            </w:rPr>
          </w:rPrChange>
        </w:rPr>
        <w:t>dịch</w:t>
      </w:r>
      <w:proofErr w:type="spellEnd"/>
      <w:r w:rsidRPr="00B41112">
        <w:rPr>
          <w:sz w:val="26"/>
          <w:szCs w:val="26"/>
          <w:rPrChange w:id="6986" w:author="Le Minh Nghia" w:date="2019-10-09T10:56:00Z">
            <w:rPr>
              <w:sz w:val="26"/>
              <w:szCs w:val="26"/>
            </w:rPr>
          </w:rPrChange>
        </w:rPr>
        <w:t xml:space="preserve"> </w:t>
      </w:r>
      <w:proofErr w:type="spellStart"/>
      <w:r w:rsidRPr="00B41112">
        <w:rPr>
          <w:sz w:val="26"/>
          <w:szCs w:val="26"/>
          <w:rPrChange w:id="6987" w:author="Le Minh Nghia" w:date="2019-10-09T10:56:00Z">
            <w:rPr>
              <w:sz w:val="26"/>
              <w:szCs w:val="26"/>
            </w:rPr>
          </w:rPrChange>
        </w:rPr>
        <w:t>vụ</w:t>
      </w:r>
      <w:proofErr w:type="spellEnd"/>
      <w:r w:rsidRPr="00B41112">
        <w:rPr>
          <w:sz w:val="26"/>
          <w:szCs w:val="26"/>
          <w:rPrChange w:id="6988" w:author="Le Minh Nghia" w:date="2019-10-09T10:56:00Z">
            <w:rPr>
              <w:sz w:val="26"/>
              <w:szCs w:val="26"/>
            </w:rPr>
          </w:rPrChange>
        </w:rPr>
        <w:t xml:space="preserve">, </w:t>
      </w:r>
      <w:proofErr w:type="spellStart"/>
      <w:r w:rsidRPr="00B41112">
        <w:rPr>
          <w:sz w:val="26"/>
          <w:szCs w:val="26"/>
          <w:rPrChange w:id="6989" w:author="Le Minh Nghia" w:date="2019-10-09T10:56:00Z">
            <w:rPr>
              <w:sz w:val="26"/>
              <w:szCs w:val="26"/>
            </w:rPr>
          </w:rPrChange>
        </w:rPr>
        <w:t>được</w:t>
      </w:r>
      <w:proofErr w:type="spellEnd"/>
      <w:r w:rsidRPr="00B41112">
        <w:rPr>
          <w:sz w:val="26"/>
          <w:szCs w:val="26"/>
          <w:rPrChange w:id="6990" w:author="Le Minh Nghia" w:date="2019-10-09T10:56:00Z">
            <w:rPr>
              <w:sz w:val="26"/>
              <w:szCs w:val="26"/>
            </w:rPr>
          </w:rPrChange>
        </w:rPr>
        <w:t xml:space="preserve"> </w:t>
      </w:r>
      <w:proofErr w:type="spellStart"/>
      <w:r w:rsidRPr="00B41112">
        <w:rPr>
          <w:sz w:val="26"/>
          <w:szCs w:val="26"/>
          <w:rPrChange w:id="6991" w:author="Le Minh Nghia" w:date="2019-10-09T10:56:00Z">
            <w:rPr>
              <w:sz w:val="26"/>
              <w:szCs w:val="26"/>
            </w:rPr>
          </w:rPrChange>
        </w:rPr>
        <w:t>gọi</w:t>
      </w:r>
      <w:proofErr w:type="spellEnd"/>
      <w:r w:rsidRPr="00B41112">
        <w:rPr>
          <w:sz w:val="26"/>
          <w:szCs w:val="26"/>
          <w:rPrChange w:id="6992" w:author="Le Minh Nghia" w:date="2019-10-09T10:56:00Z">
            <w:rPr>
              <w:sz w:val="26"/>
              <w:szCs w:val="26"/>
            </w:rPr>
          </w:rPrChange>
        </w:rPr>
        <w:t xml:space="preserve"> </w:t>
      </w:r>
      <w:proofErr w:type="spellStart"/>
      <w:r w:rsidRPr="00B41112">
        <w:rPr>
          <w:sz w:val="26"/>
          <w:szCs w:val="26"/>
          <w:rPrChange w:id="6993" w:author="Le Minh Nghia" w:date="2019-10-09T10:56:00Z">
            <w:rPr>
              <w:sz w:val="26"/>
              <w:szCs w:val="26"/>
            </w:rPr>
          </w:rPrChange>
        </w:rPr>
        <w:t>là</w:t>
      </w:r>
      <w:proofErr w:type="spellEnd"/>
      <w:r w:rsidRPr="00B41112">
        <w:rPr>
          <w:sz w:val="26"/>
          <w:szCs w:val="26"/>
          <w:rPrChange w:id="6994" w:author="Le Minh Nghia" w:date="2019-10-09T10:56:00Z">
            <w:rPr>
              <w:sz w:val="26"/>
              <w:szCs w:val="26"/>
            </w:rPr>
          </w:rPrChange>
        </w:rPr>
        <w:t xml:space="preserve"> </w:t>
      </w:r>
      <w:proofErr w:type="spellStart"/>
      <w:r w:rsidRPr="00B41112">
        <w:rPr>
          <w:sz w:val="26"/>
          <w:szCs w:val="26"/>
          <w:rPrChange w:id="6995" w:author="Le Minh Nghia" w:date="2019-10-09T10:56:00Z">
            <w:rPr>
              <w:sz w:val="26"/>
              <w:szCs w:val="26"/>
            </w:rPr>
          </w:rPrChange>
        </w:rPr>
        <w:t>máy</w:t>
      </w:r>
      <w:proofErr w:type="spellEnd"/>
      <w:r w:rsidRPr="00B41112">
        <w:rPr>
          <w:sz w:val="26"/>
          <w:szCs w:val="26"/>
          <w:rPrChange w:id="6996" w:author="Le Minh Nghia" w:date="2019-10-09T10:56:00Z">
            <w:rPr>
              <w:sz w:val="26"/>
              <w:szCs w:val="26"/>
            </w:rPr>
          </w:rPrChange>
        </w:rPr>
        <w:t xml:space="preserve"> </w:t>
      </w:r>
      <w:proofErr w:type="spellStart"/>
      <w:r w:rsidRPr="00B41112">
        <w:rPr>
          <w:sz w:val="26"/>
          <w:szCs w:val="26"/>
          <w:rPrChange w:id="6997" w:author="Le Minh Nghia" w:date="2019-10-09T10:56:00Z">
            <w:rPr>
              <w:sz w:val="26"/>
              <w:szCs w:val="26"/>
            </w:rPr>
          </w:rPrChange>
        </w:rPr>
        <w:t>chủ</w:t>
      </w:r>
      <w:proofErr w:type="spellEnd"/>
      <w:r w:rsidRPr="00B41112">
        <w:rPr>
          <w:sz w:val="26"/>
          <w:szCs w:val="26"/>
          <w:rPrChange w:id="6998" w:author="Le Minh Nghia" w:date="2019-10-09T10:56:00Z">
            <w:rPr>
              <w:sz w:val="26"/>
              <w:szCs w:val="26"/>
            </w:rPr>
          </w:rPrChange>
        </w:rPr>
        <w:t xml:space="preserve"> </w:t>
      </w:r>
      <w:proofErr w:type="spellStart"/>
      <w:r w:rsidRPr="00B41112">
        <w:rPr>
          <w:sz w:val="26"/>
          <w:szCs w:val="26"/>
          <w:rPrChange w:id="6999" w:author="Le Minh Nghia" w:date="2019-10-09T10:56:00Z">
            <w:rPr>
              <w:sz w:val="26"/>
              <w:szCs w:val="26"/>
            </w:rPr>
          </w:rPrChange>
        </w:rPr>
        <w:t>và</w:t>
      </w:r>
      <w:proofErr w:type="spellEnd"/>
      <w:r w:rsidRPr="00B41112">
        <w:rPr>
          <w:sz w:val="26"/>
          <w:szCs w:val="26"/>
          <w:rPrChange w:id="7000" w:author="Le Minh Nghia" w:date="2019-10-09T10:56:00Z">
            <w:rPr>
              <w:sz w:val="26"/>
              <w:szCs w:val="26"/>
            </w:rPr>
          </w:rPrChange>
        </w:rPr>
        <w:t xml:space="preserve"> </w:t>
      </w:r>
      <w:proofErr w:type="spellStart"/>
      <w:r w:rsidRPr="00B41112">
        <w:rPr>
          <w:sz w:val="26"/>
          <w:szCs w:val="26"/>
          <w:rPrChange w:id="7001" w:author="Le Minh Nghia" w:date="2019-10-09T10:56:00Z">
            <w:rPr>
              <w:sz w:val="26"/>
              <w:szCs w:val="26"/>
            </w:rPr>
          </w:rPrChange>
        </w:rPr>
        <w:t>người</w:t>
      </w:r>
      <w:proofErr w:type="spellEnd"/>
      <w:r w:rsidRPr="00B41112">
        <w:rPr>
          <w:sz w:val="26"/>
          <w:szCs w:val="26"/>
          <w:rPrChange w:id="7002" w:author="Le Minh Nghia" w:date="2019-10-09T10:56:00Z">
            <w:rPr>
              <w:sz w:val="26"/>
              <w:szCs w:val="26"/>
            </w:rPr>
          </w:rPrChange>
        </w:rPr>
        <w:t xml:space="preserve"> </w:t>
      </w:r>
      <w:proofErr w:type="spellStart"/>
      <w:r w:rsidRPr="00B41112">
        <w:rPr>
          <w:sz w:val="26"/>
          <w:szCs w:val="26"/>
          <w:rPrChange w:id="7003" w:author="Le Minh Nghia" w:date="2019-10-09T10:56:00Z">
            <w:rPr>
              <w:sz w:val="26"/>
              <w:szCs w:val="26"/>
            </w:rPr>
          </w:rPrChange>
        </w:rPr>
        <w:t>yêu</w:t>
      </w:r>
      <w:proofErr w:type="spellEnd"/>
      <w:r w:rsidRPr="00B41112">
        <w:rPr>
          <w:sz w:val="26"/>
          <w:szCs w:val="26"/>
          <w:rPrChange w:id="7004" w:author="Le Minh Nghia" w:date="2019-10-09T10:56:00Z">
            <w:rPr>
              <w:sz w:val="26"/>
              <w:szCs w:val="26"/>
            </w:rPr>
          </w:rPrChange>
        </w:rPr>
        <w:t xml:space="preserve"> </w:t>
      </w:r>
      <w:proofErr w:type="spellStart"/>
      <w:r w:rsidRPr="00B41112">
        <w:rPr>
          <w:sz w:val="26"/>
          <w:szCs w:val="26"/>
          <w:rPrChange w:id="7005" w:author="Le Minh Nghia" w:date="2019-10-09T10:56:00Z">
            <w:rPr>
              <w:sz w:val="26"/>
              <w:szCs w:val="26"/>
            </w:rPr>
          </w:rPrChange>
        </w:rPr>
        <w:t>cầu</w:t>
      </w:r>
      <w:proofErr w:type="spellEnd"/>
      <w:r w:rsidRPr="00B41112">
        <w:rPr>
          <w:sz w:val="26"/>
          <w:szCs w:val="26"/>
          <w:rPrChange w:id="7006" w:author="Le Minh Nghia" w:date="2019-10-09T10:56:00Z">
            <w:rPr>
              <w:sz w:val="26"/>
              <w:szCs w:val="26"/>
            </w:rPr>
          </w:rPrChange>
        </w:rPr>
        <w:t xml:space="preserve"> </w:t>
      </w:r>
      <w:proofErr w:type="spellStart"/>
      <w:r w:rsidRPr="00B41112">
        <w:rPr>
          <w:sz w:val="26"/>
          <w:szCs w:val="26"/>
          <w:rPrChange w:id="7007" w:author="Le Minh Nghia" w:date="2019-10-09T10:56:00Z">
            <w:rPr>
              <w:sz w:val="26"/>
              <w:szCs w:val="26"/>
            </w:rPr>
          </w:rPrChange>
        </w:rPr>
        <w:t>dịch</w:t>
      </w:r>
      <w:proofErr w:type="spellEnd"/>
      <w:r w:rsidRPr="00B41112">
        <w:rPr>
          <w:sz w:val="26"/>
          <w:szCs w:val="26"/>
          <w:rPrChange w:id="7008" w:author="Le Minh Nghia" w:date="2019-10-09T10:56:00Z">
            <w:rPr>
              <w:sz w:val="26"/>
              <w:szCs w:val="26"/>
            </w:rPr>
          </w:rPrChange>
        </w:rPr>
        <w:t xml:space="preserve"> </w:t>
      </w:r>
      <w:proofErr w:type="spellStart"/>
      <w:r w:rsidRPr="00B41112">
        <w:rPr>
          <w:sz w:val="26"/>
          <w:szCs w:val="26"/>
          <w:rPrChange w:id="7009" w:author="Le Minh Nghia" w:date="2019-10-09T10:56:00Z">
            <w:rPr>
              <w:sz w:val="26"/>
              <w:szCs w:val="26"/>
            </w:rPr>
          </w:rPrChange>
        </w:rPr>
        <w:t>vụ</w:t>
      </w:r>
      <w:proofErr w:type="spellEnd"/>
      <w:r w:rsidRPr="00B41112">
        <w:rPr>
          <w:sz w:val="26"/>
          <w:szCs w:val="26"/>
          <w:rPrChange w:id="7010" w:author="Le Minh Nghia" w:date="2019-10-09T10:56:00Z">
            <w:rPr>
              <w:sz w:val="26"/>
              <w:szCs w:val="26"/>
            </w:rPr>
          </w:rPrChange>
        </w:rPr>
        <w:t xml:space="preserve">, </w:t>
      </w:r>
      <w:proofErr w:type="spellStart"/>
      <w:r w:rsidRPr="00B41112">
        <w:rPr>
          <w:sz w:val="26"/>
          <w:szCs w:val="26"/>
          <w:rPrChange w:id="7011" w:author="Le Minh Nghia" w:date="2019-10-09T10:56:00Z">
            <w:rPr>
              <w:sz w:val="26"/>
              <w:szCs w:val="26"/>
            </w:rPr>
          </w:rPrChange>
        </w:rPr>
        <w:t>được</w:t>
      </w:r>
      <w:proofErr w:type="spellEnd"/>
      <w:r w:rsidRPr="00B41112">
        <w:rPr>
          <w:sz w:val="26"/>
          <w:szCs w:val="26"/>
          <w:rPrChange w:id="7012" w:author="Le Minh Nghia" w:date="2019-10-09T10:56:00Z">
            <w:rPr>
              <w:sz w:val="26"/>
              <w:szCs w:val="26"/>
            </w:rPr>
          </w:rPrChange>
        </w:rPr>
        <w:t xml:space="preserve"> </w:t>
      </w:r>
      <w:proofErr w:type="spellStart"/>
      <w:r w:rsidRPr="00B41112">
        <w:rPr>
          <w:sz w:val="26"/>
          <w:szCs w:val="26"/>
          <w:rPrChange w:id="7013" w:author="Le Minh Nghia" w:date="2019-10-09T10:56:00Z">
            <w:rPr>
              <w:sz w:val="26"/>
              <w:szCs w:val="26"/>
            </w:rPr>
          </w:rPrChange>
        </w:rPr>
        <w:t>gọi</w:t>
      </w:r>
      <w:proofErr w:type="spellEnd"/>
      <w:r w:rsidRPr="00B41112">
        <w:rPr>
          <w:sz w:val="26"/>
          <w:szCs w:val="26"/>
          <w:rPrChange w:id="7014" w:author="Le Minh Nghia" w:date="2019-10-09T10:56:00Z">
            <w:rPr>
              <w:sz w:val="26"/>
              <w:szCs w:val="26"/>
            </w:rPr>
          </w:rPrChange>
        </w:rPr>
        <w:t xml:space="preserve"> </w:t>
      </w:r>
      <w:proofErr w:type="spellStart"/>
      <w:r w:rsidRPr="00B41112">
        <w:rPr>
          <w:sz w:val="26"/>
          <w:szCs w:val="26"/>
          <w:rPrChange w:id="7015" w:author="Le Minh Nghia" w:date="2019-10-09T10:56:00Z">
            <w:rPr>
              <w:sz w:val="26"/>
              <w:szCs w:val="26"/>
            </w:rPr>
          </w:rPrChange>
        </w:rPr>
        <w:t>là</w:t>
      </w:r>
      <w:proofErr w:type="spellEnd"/>
      <w:r w:rsidRPr="00B41112">
        <w:rPr>
          <w:sz w:val="26"/>
          <w:szCs w:val="26"/>
          <w:rPrChange w:id="7016" w:author="Le Minh Nghia" w:date="2019-10-09T10:56:00Z">
            <w:rPr>
              <w:sz w:val="26"/>
              <w:szCs w:val="26"/>
            </w:rPr>
          </w:rPrChange>
        </w:rPr>
        <w:t xml:space="preserve"> </w:t>
      </w:r>
      <w:proofErr w:type="spellStart"/>
      <w:r w:rsidRPr="00B41112">
        <w:rPr>
          <w:sz w:val="26"/>
          <w:szCs w:val="26"/>
          <w:rPrChange w:id="7017" w:author="Le Minh Nghia" w:date="2019-10-09T10:56:00Z">
            <w:rPr>
              <w:sz w:val="26"/>
              <w:szCs w:val="26"/>
            </w:rPr>
          </w:rPrChange>
        </w:rPr>
        <w:t>máy</w:t>
      </w:r>
      <w:proofErr w:type="spellEnd"/>
      <w:r w:rsidRPr="00B41112">
        <w:rPr>
          <w:sz w:val="26"/>
          <w:szCs w:val="26"/>
          <w:rPrChange w:id="7018" w:author="Le Minh Nghia" w:date="2019-10-09T10:56:00Z">
            <w:rPr>
              <w:sz w:val="26"/>
              <w:szCs w:val="26"/>
            </w:rPr>
          </w:rPrChange>
        </w:rPr>
        <w:t xml:space="preserve"> </w:t>
      </w:r>
      <w:proofErr w:type="spellStart"/>
      <w:r w:rsidRPr="00B41112">
        <w:rPr>
          <w:sz w:val="26"/>
          <w:szCs w:val="26"/>
          <w:rPrChange w:id="7019" w:author="Le Minh Nghia" w:date="2019-10-09T10:56:00Z">
            <w:rPr>
              <w:sz w:val="26"/>
              <w:szCs w:val="26"/>
            </w:rPr>
          </w:rPrChange>
        </w:rPr>
        <w:t>khách</w:t>
      </w:r>
      <w:proofErr w:type="spellEnd"/>
      <w:r w:rsidRPr="00B41112">
        <w:rPr>
          <w:sz w:val="26"/>
          <w:szCs w:val="26"/>
          <w:rPrChange w:id="7020" w:author="Le Minh Nghia" w:date="2019-10-09T10:56:00Z">
            <w:rPr>
              <w:sz w:val="26"/>
              <w:szCs w:val="26"/>
            </w:rPr>
          </w:rPrChange>
        </w:rPr>
        <w:t xml:space="preserve">. </w:t>
      </w:r>
      <w:proofErr w:type="spellStart"/>
      <w:r w:rsidRPr="00B41112">
        <w:rPr>
          <w:sz w:val="26"/>
          <w:szCs w:val="26"/>
          <w:rPrChange w:id="7021" w:author="Le Minh Nghia" w:date="2019-10-09T10:56:00Z">
            <w:rPr>
              <w:sz w:val="26"/>
              <w:szCs w:val="26"/>
            </w:rPr>
          </w:rPrChange>
        </w:rPr>
        <w:t>Thường</w:t>
      </w:r>
      <w:proofErr w:type="spellEnd"/>
      <w:r w:rsidRPr="00B41112">
        <w:rPr>
          <w:sz w:val="26"/>
          <w:szCs w:val="26"/>
          <w:rPrChange w:id="7022" w:author="Le Minh Nghia" w:date="2019-10-09T10:56:00Z">
            <w:rPr>
              <w:sz w:val="26"/>
              <w:szCs w:val="26"/>
            </w:rPr>
          </w:rPrChange>
        </w:rPr>
        <w:t xml:space="preserve"> </w:t>
      </w:r>
      <w:proofErr w:type="spellStart"/>
      <w:r w:rsidRPr="00B41112">
        <w:rPr>
          <w:sz w:val="26"/>
          <w:szCs w:val="26"/>
          <w:rPrChange w:id="7023" w:author="Le Minh Nghia" w:date="2019-10-09T10:56:00Z">
            <w:rPr>
              <w:sz w:val="26"/>
              <w:szCs w:val="26"/>
            </w:rPr>
          </w:rPrChange>
        </w:rPr>
        <w:t>thì</w:t>
      </w:r>
      <w:proofErr w:type="spellEnd"/>
      <w:r w:rsidRPr="00B41112">
        <w:rPr>
          <w:sz w:val="26"/>
          <w:szCs w:val="26"/>
          <w:rPrChange w:id="7024" w:author="Le Minh Nghia" w:date="2019-10-09T10:56:00Z">
            <w:rPr>
              <w:sz w:val="26"/>
              <w:szCs w:val="26"/>
            </w:rPr>
          </w:rPrChange>
        </w:rPr>
        <w:t xml:space="preserve"> </w:t>
      </w:r>
      <w:proofErr w:type="spellStart"/>
      <w:r w:rsidRPr="00B41112">
        <w:rPr>
          <w:sz w:val="26"/>
          <w:szCs w:val="26"/>
          <w:rPrChange w:id="7025" w:author="Le Minh Nghia" w:date="2019-10-09T10:56:00Z">
            <w:rPr>
              <w:sz w:val="26"/>
              <w:szCs w:val="26"/>
            </w:rPr>
          </w:rPrChange>
        </w:rPr>
        <w:t>máy</w:t>
      </w:r>
      <w:proofErr w:type="spellEnd"/>
      <w:r w:rsidRPr="00B41112">
        <w:rPr>
          <w:sz w:val="26"/>
          <w:szCs w:val="26"/>
          <w:rPrChange w:id="7026" w:author="Le Minh Nghia" w:date="2019-10-09T10:56:00Z">
            <w:rPr>
              <w:sz w:val="26"/>
              <w:szCs w:val="26"/>
            </w:rPr>
          </w:rPrChange>
        </w:rPr>
        <w:t xml:space="preserve"> </w:t>
      </w:r>
      <w:proofErr w:type="spellStart"/>
      <w:r w:rsidRPr="00B41112">
        <w:rPr>
          <w:sz w:val="26"/>
          <w:szCs w:val="26"/>
          <w:rPrChange w:id="7027" w:author="Le Minh Nghia" w:date="2019-10-09T10:56:00Z">
            <w:rPr>
              <w:sz w:val="26"/>
              <w:szCs w:val="26"/>
            </w:rPr>
          </w:rPrChange>
        </w:rPr>
        <w:t>khách</w:t>
      </w:r>
      <w:proofErr w:type="spellEnd"/>
      <w:r w:rsidRPr="00B41112">
        <w:rPr>
          <w:sz w:val="26"/>
          <w:szCs w:val="26"/>
          <w:rPrChange w:id="7028" w:author="Le Minh Nghia" w:date="2019-10-09T10:56:00Z">
            <w:rPr>
              <w:sz w:val="26"/>
              <w:szCs w:val="26"/>
            </w:rPr>
          </w:rPrChange>
        </w:rPr>
        <w:t xml:space="preserve"> </w:t>
      </w:r>
      <w:proofErr w:type="spellStart"/>
      <w:r w:rsidRPr="00B41112">
        <w:rPr>
          <w:sz w:val="26"/>
          <w:szCs w:val="26"/>
          <w:rPrChange w:id="7029" w:author="Le Minh Nghia" w:date="2019-10-09T10:56:00Z">
            <w:rPr>
              <w:sz w:val="26"/>
              <w:szCs w:val="26"/>
            </w:rPr>
          </w:rPrChange>
        </w:rPr>
        <w:t>và</w:t>
      </w:r>
      <w:proofErr w:type="spellEnd"/>
      <w:r w:rsidRPr="00B41112">
        <w:rPr>
          <w:sz w:val="26"/>
          <w:szCs w:val="26"/>
          <w:rPrChange w:id="7030" w:author="Le Minh Nghia" w:date="2019-10-09T10:56:00Z">
            <w:rPr>
              <w:sz w:val="26"/>
              <w:szCs w:val="26"/>
            </w:rPr>
          </w:rPrChange>
        </w:rPr>
        <w:t xml:space="preserve"> </w:t>
      </w:r>
      <w:proofErr w:type="spellStart"/>
      <w:r w:rsidRPr="00B41112">
        <w:rPr>
          <w:sz w:val="26"/>
          <w:szCs w:val="26"/>
          <w:rPrChange w:id="7031" w:author="Le Minh Nghia" w:date="2019-10-09T10:56:00Z">
            <w:rPr>
              <w:sz w:val="26"/>
              <w:szCs w:val="26"/>
            </w:rPr>
          </w:rPrChange>
        </w:rPr>
        <w:t>máy</w:t>
      </w:r>
      <w:proofErr w:type="spellEnd"/>
      <w:r w:rsidRPr="00B41112">
        <w:rPr>
          <w:sz w:val="26"/>
          <w:szCs w:val="26"/>
          <w:rPrChange w:id="7032" w:author="Le Minh Nghia" w:date="2019-10-09T10:56:00Z">
            <w:rPr>
              <w:sz w:val="26"/>
              <w:szCs w:val="26"/>
            </w:rPr>
          </w:rPrChange>
        </w:rPr>
        <w:t xml:space="preserve"> </w:t>
      </w:r>
      <w:proofErr w:type="spellStart"/>
      <w:r w:rsidRPr="00B41112">
        <w:rPr>
          <w:sz w:val="26"/>
          <w:szCs w:val="26"/>
          <w:rPrChange w:id="7033" w:author="Le Minh Nghia" w:date="2019-10-09T10:56:00Z">
            <w:rPr>
              <w:sz w:val="26"/>
              <w:szCs w:val="26"/>
            </w:rPr>
          </w:rPrChange>
        </w:rPr>
        <w:t>chủ</w:t>
      </w:r>
      <w:proofErr w:type="spellEnd"/>
      <w:r w:rsidRPr="00B41112">
        <w:rPr>
          <w:sz w:val="26"/>
          <w:szCs w:val="26"/>
          <w:rPrChange w:id="7034" w:author="Le Minh Nghia" w:date="2019-10-09T10:56:00Z">
            <w:rPr>
              <w:sz w:val="26"/>
              <w:szCs w:val="26"/>
            </w:rPr>
          </w:rPrChange>
        </w:rPr>
        <w:t xml:space="preserve"> </w:t>
      </w:r>
      <w:proofErr w:type="spellStart"/>
      <w:r w:rsidRPr="00B41112">
        <w:rPr>
          <w:sz w:val="26"/>
          <w:szCs w:val="26"/>
          <w:rPrChange w:id="7035" w:author="Le Minh Nghia" w:date="2019-10-09T10:56:00Z">
            <w:rPr>
              <w:sz w:val="26"/>
              <w:szCs w:val="26"/>
            </w:rPr>
          </w:rPrChange>
        </w:rPr>
        <w:t>giao</w:t>
      </w:r>
      <w:proofErr w:type="spellEnd"/>
      <w:r w:rsidRPr="00B41112">
        <w:rPr>
          <w:sz w:val="26"/>
          <w:szCs w:val="26"/>
          <w:rPrChange w:id="7036" w:author="Le Minh Nghia" w:date="2019-10-09T10:56:00Z">
            <w:rPr>
              <w:sz w:val="26"/>
              <w:szCs w:val="26"/>
            </w:rPr>
          </w:rPrChange>
        </w:rPr>
        <w:t xml:space="preserve"> </w:t>
      </w:r>
      <w:proofErr w:type="spellStart"/>
      <w:r w:rsidRPr="00B41112">
        <w:rPr>
          <w:sz w:val="26"/>
          <w:szCs w:val="26"/>
          <w:rPrChange w:id="7037" w:author="Le Minh Nghia" w:date="2019-10-09T10:56:00Z">
            <w:rPr>
              <w:sz w:val="26"/>
              <w:szCs w:val="26"/>
            </w:rPr>
          </w:rPrChange>
        </w:rPr>
        <w:t>tiếp</w:t>
      </w:r>
      <w:proofErr w:type="spellEnd"/>
      <w:r w:rsidRPr="00B41112">
        <w:rPr>
          <w:sz w:val="26"/>
          <w:szCs w:val="26"/>
          <w:rPrChange w:id="7038" w:author="Le Minh Nghia" w:date="2019-10-09T10:56:00Z">
            <w:rPr>
              <w:sz w:val="26"/>
              <w:szCs w:val="26"/>
            </w:rPr>
          </w:rPrChange>
        </w:rPr>
        <w:t xml:space="preserve"> qua </w:t>
      </w:r>
      <w:proofErr w:type="spellStart"/>
      <w:r w:rsidRPr="00B41112">
        <w:rPr>
          <w:sz w:val="26"/>
          <w:szCs w:val="26"/>
          <w:rPrChange w:id="7039" w:author="Le Minh Nghia" w:date="2019-10-09T10:56:00Z">
            <w:rPr>
              <w:sz w:val="26"/>
              <w:szCs w:val="26"/>
            </w:rPr>
          </w:rPrChange>
        </w:rPr>
        <w:t>mạng</w:t>
      </w:r>
      <w:proofErr w:type="spellEnd"/>
      <w:r w:rsidRPr="00B41112">
        <w:rPr>
          <w:sz w:val="26"/>
          <w:szCs w:val="26"/>
          <w:rPrChange w:id="7040" w:author="Le Minh Nghia" w:date="2019-10-09T10:56:00Z">
            <w:rPr>
              <w:sz w:val="26"/>
              <w:szCs w:val="26"/>
            </w:rPr>
          </w:rPrChange>
        </w:rPr>
        <w:t xml:space="preserve"> </w:t>
      </w:r>
      <w:proofErr w:type="spellStart"/>
      <w:r w:rsidRPr="00B41112">
        <w:rPr>
          <w:sz w:val="26"/>
          <w:szCs w:val="26"/>
          <w:rPrChange w:id="7041" w:author="Le Minh Nghia" w:date="2019-10-09T10:56:00Z">
            <w:rPr>
              <w:sz w:val="26"/>
              <w:szCs w:val="26"/>
            </w:rPr>
          </w:rPrChange>
        </w:rPr>
        <w:t>máy</w:t>
      </w:r>
      <w:proofErr w:type="spellEnd"/>
      <w:r w:rsidRPr="00B41112">
        <w:rPr>
          <w:sz w:val="26"/>
          <w:szCs w:val="26"/>
          <w:rPrChange w:id="7042" w:author="Le Minh Nghia" w:date="2019-10-09T10:56:00Z">
            <w:rPr>
              <w:sz w:val="26"/>
              <w:szCs w:val="26"/>
            </w:rPr>
          </w:rPrChange>
        </w:rPr>
        <w:t xml:space="preserve"> </w:t>
      </w:r>
      <w:proofErr w:type="spellStart"/>
      <w:r w:rsidRPr="00B41112">
        <w:rPr>
          <w:sz w:val="26"/>
          <w:szCs w:val="26"/>
          <w:rPrChange w:id="7043" w:author="Le Minh Nghia" w:date="2019-10-09T10:56:00Z">
            <w:rPr>
              <w:sz w:val="26"/>
              <w:szCs w:val="26"/>
            </w:rPr>
          </w:rPrChange>
        </w:rPr>
        <w:t>tính</w:t>
      </w:r>
      <w:proofErr w:type="spellEnd"/>
      <w:r w:rsidRPr="00B41112">
        <w:rPr>
          <w:sz w:val="26"/>
          <w:szCs w:val="26"/>
          <w:rPrChange w:id="7044" w:author="Le Minh Nghia" w:date="2019-10-09T10:56:00Z">
            <w:rPr>
              <w:sz w:val="26"/>
              <w:szCs w:val="26"/>
            </w:rPr>
          </w:rPrChange>
        </w:rPr>
        <w:t xml:space="preserve"> </w:t>
      </w:r>
      <w:proofErr w:type="spellStart"/>
      <w:r w:rsidRPr="00B41112">
        <w:rPr>
          <w:sz w:val="26"/>
          <w:szCs w:val="26"/>
          <w:rPrChange w:id="7045" w:author="Le Minh Nghia" w:date="2019-10-09T10:56:00Z">
            <w:rPr>
              <w:sz w:val="26"/>
              <w:szCs w:val="26"/>
            </w:rPr>
          </w:rPrChange>
        </w:rPr>
        <w:t>trên</w:t>
      </w:r>
      <w:proofErr w:type="spellEnd"/>
      <w:r w:rsidRPr="00B41112">
        <w:rPr>
          <w:sz w:val="26"/>
          <w:szCs w:val="26"/>
          <w:rPrChange w:id="7046" w:author="Le Minh Nghia" w:date="2019-10-09T10:56:00Z">
            <w:rPr>
              <w:sz w:val="26"/>
              <w:szCs w:val="26"/>
            </w:rPr>
          </w:rPrChange>
        </w:rPr>
        <w:t xml:space="preserve"> </w:t>
      </w:r>
      <w:proofErr w:type="spellStart"/>
      <w:r w:rsidRPr="00B41112">
        <w:rPr>
          <w:sz w:val="26"/>
          <w:szCs w:val="26"/>
          <w:rPrChange w:id="7047" w:author="Le Minh Nghia" w:date="2019-10-09T10:56:00Z">
            <w:rPr>
              <w:sz w:val="26"/>
              <w:szCs w:val="26"/>
            </w:rPr>
          </w:rPrChange>
        </w:rPr>
        <w:t>phần</w:t>
      </w:r>
      <w:proofErr w:type="spellEnd"/>
      <w:r w:rsidRPr="00B41112">
        <w:rPr>
          <w:sz w:val="26"/>
          <w:szCs w:val="26"/>
          <w:rPrChange w:id="7048" w:author="Le Minh Nghia" w:date="2019-10-09T10:56:00Z">
            <w:rPr>
              <w:sz w:val="26"/>
              <w:szCs w:val="26"/>
            </w:rPr>
          </w:rPrChange>
        </w:rPr>
        <w:t xml:space="preserve"> </w:t>
      </w:r>
      <w:proofErr w:type="spellStart"/>
      <w:r w:rsidRPr="00B41112">
        <w:rPr>
          <w:sz w:val="26"/>
          <w:szCs w:val="26"/>
          <w:rPrChange w:id="7049" w:author="Le Minh Nghia" w:date="2019-10-09T10:56:00Z">
            <w:rPr>
              <w:sz w:val="26"/>
              <w:szCs w:val="26"/>
            </w:rPr>
          </w:rPrChange>
        </w:rPr>
        <w:t>cứng</w:t>
      </w:r>
      <w:proofErr w:type="spellEnd"/>
      <w:r w:rsidRPr="00B41112">
        <w:rPr>
          <w:sz w:val="26"/>
          <w:szCs w:val="26"/>
          <w:rPrChange w:id="7050" w:author="Le Minh Nghia" w:date="2019-10-09T10:56:00Z">
            <w:rPr>
              <w:sz w:val="26"/>
              <w:szCs w:val="26"/>
            </w:rPr>
          </w:rPrChange>
        </w:rPr>
        <w:t xml:space="preserve"> </w:t>
      </w:r>
      <w:proofErr w:type="spellStart"/>
      <w:r w:rsidRPr="00B41112">
        <w:rPr>
          <w:sz w:val="26"/>
          <w:szCs w:val="26"/>
          <w:rPrChange w:id="7051" w:author="Le Minh Nghia" w:date="2019-10-09T10:56:00Z">
            <w:rPr>
              <w:sz w:val="26"/>
              <w:szCs w:val="26"/>
            </w:rPr>
          </w:rPrChange>
        </w:rPr>
        <w:t>riêng</w:t>
      </w:r>
      <w:proofErr w:type="spellEnd"/>
      <w:r w:rsidRPr="00B41112">
        <w:rPr>
          <w:sz w:val="26"/>
          <w:szCs w:val="26"/>
          <w:rPrChange w:id="7052" w:author="Le Minh Nghia" w:date="2019-10-09T10:56:00Z">
            <w:rPr>
              <w:sz w:val="26"/>
              <w:szCs w:val="26"/>
            </w:rPr>
          </w:rPrChange>
        </w:rPr>
        <w:t xml:space="preserve"> </w:t>
      </w:r>
      <w:proofErr w:type="spellStart"/>
      <w:r w:rsidRPr="00B41112">
        <w:rPr>
          <w:sz w:val="26"/>
          <w:szCs w:val="26"/>
          <w:rPrChange w:id="7053" w:author="Le Minh Nghia" w:date="2019-10-09T10:56:00Z">
            <w:rPr>
              <w:sz w:val="26"/>
              <w:szCs w:val="26"/>
            </w:rPr>
          </w:rPrChange>
        </w:rPr>
        <w:t>biệt</w:t>
      </w:r>
      <w:proofErr w:type="spellEnd"/>
      <w:r w:rsidRPr="00B41112">
        <w:rPr>
          <w:sz w:val="26"/>
          <w:szCs w:val="26"/>
          <w:rPrChange w:id="7054" w:author="Le Minh Nghia" w:date="2019-10-09T10:56:00Z">
            <w:rPr>
              <w:sz w:val="26"/>
              <w:szCs w:val="26"/>
            </w:rPr>
          </w:rPrChange>
        </w:rPr>
        <w:t xml:space="preserve">, </w:t>
      </w:r>
      <w:proofErr w:type="spellStart"/>
      <w:r w:rsidRPr="00B41112">
        <w:rPr>
          <w:sz w:val="26"/>
          <w:szCs w:val="26"/>
          <w:rPrChange w:id="7055" w:author="Le Minh Nghia" w:date="2019-10-09T10:56:00Z">
            <w:rPr>
              <w:sz w:val="26"/>
              <w:szCs w:val="26"/>
            </w:rPr>
          </w:rPrChange>
        </w:rPr>
        <w:t>nhưng</w:t>
      </w:r>
      <w:proofErr w:type="spellEnd"/>
      <w:r w:rsidRPr="00B41112">
        <w:rPr>
          <w:sz w:val="26"/>
          <w:szCs w:val="26"/>
          <w:rPrChange w:id="7056" w:author="Le Minh Nghia" w:date="2019-10-09T10:56:00Z">
            <w:rPr>
              <w:sz w:val="26"/>
              <w:szCs w:val="26"/>
            </w:rPr>
          </w:rPrChange>
        </w:rPr>
        <w:t xml:space="preserve"> </w:t>
      </w:r>
      <w:proofErr w:type="spellStart"/>
      <w:r w:rsidRPr="00B41112">
        <w:rPr>
          <w:sz w:val="26"/>
          <w:szCs w:val="26"/>
          <w:rPrChange w:id="7057" w:author="Le Minh Nghia" w:date="2019-10-09T10:56:00Z">
            <w:rPr>
              <w:sz w:val="26"/>
              <w:szCs w:val="26"/>
            </w:rPr>
          </w:rPrChange>
        </w:rPr>
        <w:t>cả</w:t>
      </w:r>
      <w:proofErr w:type="spellEnd"/>
      <w:r w:rsidRPr="00B41112">
        <w:rPr>
          <w:sz w:val="26"/>
          <w:szCs w:val="26"/>
          <w:rPrChange w:id="7058" w:author="Le Minh Nghia" w:date="2019-10-09T10:56:00Z">
            <w:rPr>
              <w:sz w:val="26"/>
              <w:szCs w:val="26"/>
            </w:rPr>
          </w:rPrChange>
        </w:rPr>
        <w:t xml:space="preserve"> </w:t>
      </w:r>
      <w:proofErr w:type="spellStart"/>
      <w:r w:rsidRPr="00B41112">
        <w:rPr>
          <w:sz w:val="26"/>
          <w:szCs w:val="26"/>
          <w:rPrChange w:id="7059" w:author="Le Minh Nghia" w:date="2019-10-09T10:56:00Z">
            <w:rPr>
              <w:sz w:val="26"/>
              <w:szCs w:val="26"/>
            </w:rPr>
          </w:rPrChange>
        </w:rPr>
        <w:t>máy</w:t>
      </w:r>
      <w:proofErr w:type="spellEnd"/>
      <w:r w:rsidRPr="00B41112">
        <w:rPr>
          <w:sz w:val="26"/>
          <w:szCs w:val="26"/>
          <w:rPrChange w:id="7060" w:author="Le Minh Nghia" w:date="2019-10-09T10:56:00Z">
            <w:rPr>
              <w:sz w:val="26"/>
              <w:szCs w:val="26"/>
            </w:rPr>
          </w:rPrChange>
        </w:rPr>
        <w:t xml:space="preserve"> </w:t>
      </w:r>
      <w:proofErr w:type="spellStart"/>
      <w:r w:rsidRPr="00B41112">
        <w:rPr>
          <w:sz w:val="26"/>
          <w:szCs w:val="26"/>
          <w:rPrChange w:id="7061" w:author="Le Minh Nghia" w:date="2019-10-09T10:56:00Z">
            <w:rPr>
              <w:sz w:val="26"/>
              <w:szCs w:val="26"/>
            </w:rPr>
          </w:rPrChange>
        </w:rPr>
        <w:t>khách</w:t>
      </w:r>
      <w:proofErr w:type="spellEnd"/>
      <w:r w:rsidRPr="00B41112">
        <w:rPr>
          <w:sz w:val="26"/>
          <w:szCs w:val="26"/>
          <w:rPrChange w:id="7062" w:author="Le Minh Nghia" w:date="2019-10-09T10:56:00Z">
            <w:rPr>
              <w:sz w:val="26"/>
              <w:szCs w:val="26"/>
            </w:rPr>
          </w:rPrChange>
        </w:rPr>
        <w:t xml:space="preserve"> </w:t>
      </w:r>
      <w:proofErr w:type="spellStart"/>
      <w:r w:rsidRPr="00B41112">
        <w:rPr>
          <w:sz w:val="26"/>
          <w:szCs w:val="26"/>
          <w:rPrChange w:id="7063" w:author="Le Minh Nghia" w:date="2019-10-09T10:56:00Z">
            <w:rPr>
              <w:sz w:val="26"/>
              <w:szCs w:val="26"/>
            </w:rPr>
          </w:rPrChange>
        </w:rPr>
        <w:t>và</w:t>
      </w:r>
      <w:proofErr w:type="spellEnd"/>
      <w:r w:rsidRPr="00B41112">
        <w:rPr>
          <w:sz w:val="26"/>
          <w:szCs w:val="26"/>
          <w:rPrChange w:id="7064" w:author="Le Minh Nghia" w:date="2019-10-09T10:56:00Z">
            <w:rPr>
              <w:sz w:val="26"/>
              <w:szCs w:val="26"/>
            </w:rPr>
          </w:rPrChange>
        </w:rPr>
        <w:t xml:space="preserve"> </w:t>
      </w:r>
      <w:proofErr w:type="spellStart"/>
      <w:r w:rsidRPr="00B41112">
        <w:rPr>
          <w:sz w:val="26"/>
          <w:szCs w:val="26"/>
          <w:rPrChange w:id="7065" w:author="Le Minh Nghia" w:date="2019-10-09T10:56:00Z">
            <w:rPr>
              <w:sz w:val="26"/>
              <w:szCs w:val="26"/>
            </w:rPr>
          </w:rPrChange>
        </w:rPr>
        <w:t>máy</w:t>
      </w:r>
      <w:proofErr w:type="spellEnd"/>
      <w:r w:rsidRPr="00B41112">
        <w:rPr>
          <w:sz w:val="26"/>
          <w:szCs w:val="26"/>
          <w:rPrChange w:id="7066" w:author="Le Minh Nghia" w:date="2019-10-09T10:56:00Z">
            <w:rPr>
              <w:sz w:val="26"/>
              <w:szCs w:val="26"/>
            </w:rPr>
          </w:rPrChange>
        </w:rPr>
        <w:t xml:space="preserve"> </w:t>
      </w:r>
      <w:proofErr w:type="spellStart"/>
      <w:r w:rsidRPr="00B41112">
        <w:rPr>
          <w:sz w:val="26"/>
          <w:szCs w:val="26"/>
          <w:rPrChange w:id="7067" w:author="Le Minh Nghia" w:date="2019-10-09T10:56:00Z">
            <w:rPr>
              <w:sz w:val="26"/>
              <w:szCs w:val="26"/>
            </w:rPr>
          </w:rPrChange>
        </w:rPr>
        <w:t>chủ</w:t>
      </w:r>
      <w:proofErr w:type="spellEnd"/>
      <w:r w:rsidRPr="00B41112">
        <w:rPr>
          <w:sz w:val="26"/>
          <w:szCs w:val="26"/>
          <w:rPrChange w:id="7068" w:author="Le Minh Nghia" w:date="2019-10-09T10:56:00Z">
            <w:rPr>
              <w:sz w:val="26"/>
              <w:szCs w:val="26"/>
            </w:rPr>
          </w:rPrChange>
        </w:rPr>
        <w:t xml:space="preserve"> </w:t>
      </w:r>
      <w:proofErr w:type="spellStart"/>
      <w:r w:rsidRPr="00B41112">
        <w:rPr>
          <w:sz w:val="26"/>
          <w:szCs w:val="26"/>
          <w:rPrChange w:id="7069" w:author="Le Minh Nghia" w:date="2019-10-09T10:56:00Z">
            <w:rPr>
              <w:sz w:val="26"/>
              <w:szCs w:val="26"/>
            </w:rPr>
          </w:rPrChange>
        </w:rPr>
        <w:t>đều</w:t>
      </w:r>
      <w:proofErr w:type="spellEnd"/>
      <w:r w:rsidRPr="00B41112">
        <w:rPr>
          <w:sz w:val="26"/>
          <w:szCs w:val="26"/>
          <w:rPrChange w:id="7070" w:author="Le Minh Nghia" w:date="2019-10-09T10:56:00Z">
            <w:rPr>
              <w:sz w:val="26"/>
              <w:szCs w:val="26"/>
            </w:rPr>
          </w:rPrChange>
        </w:rPr>
        <w:t xml:space="preserve"> </w:t>
      </w:r>
      <w:proofErr w:type="spellStart"/>
      <w:r w:rsidRPr="00B41112">
        <w:rPr>
          <w:sz w:val="26"/>
          <w:szCs w:val="26"/>
          <w:rPrChange w:id="7071" w:author="Le Minh Nghia" w:date="2019-10-09T10:56:00Z">
            <w:rPr>
              <w:sz w:val="26"/>
              <w:szCs w:val="26"/>
            </w:rPr>
          </w:rPrChange>
        </w:rPr>
        <w:t>có</w:t>
      </w:r>
      <w:proofErr w:type="spellEnd"/>
      <w:r w:rsidRPr="00B41112">
        <w:rPr>
          <w:sz w:val="26"/>
          <w:szCs w:val="26"/>
          <w:rPrChange w:id="7072" w:author="Le Minh Nghia" w:date="2019-10-09T10:56:00Z">
            <w:rPr>
              <w:sz w:val="26"/>
              <w:szCs w:val="26"/>
            </w:rPr>
          </w:rPrChange>
        </w:rPr>
        <w:t xml:space="preserve"> </w:t>
      </w:r>
      <w:proofErr w:type="spellStart"/>
      <w:r w:rsidRPr="00B41112">
        <w:rPr>
          <w:sz w:val="26"/>
          <w:szCs w:val="26"/>
          <w:rPrChange w:id="7073" w:author="Le Minh Nghia" w:date="2019-10-09T10:56:00Z">
            <w:rPr>
              <w:sz w:val="26"/>
              <w:szCs w:val="26"/>
            </w:rPr>
          </w:rPrChange>
        </w:rPr>
        <w:t>thể</w:t>
      </w:r>
      <w:proofErr w:type="spellEnd"/>
      <w:r w:rsidRPr="00B41112">
        <w:rPr>
          <w:sz w:val="26"/>
          <w:szCs w:val="26"/>
          <w:rPrChange w:id="7074" w:author="Le Minh Nghia" w:date="2019-10-09T10:56:00Z">
            <w:rPr>
              <w:sz w:val="26"/>
              <w:szCs w:val="26"/>
            </w:rPr>
          </w:rPrChange>
        </w:rPr>
        <w:t xml:space="preserve"> </w:t>
      </w:r>
      <w:proofErr w:type="spellStart"/>
      <w:r w:rsidRPr="00B41112">
        <w:rPr>
          <w:sz w:val="26"/>
          <w:szCs w:val="26"/>
          <w:rPrChange w:id="7075" w:author="Le Minh Nghia" w:date="2019-10-09T10:56:00Z">
            <w:rPr>
              <w:sz w:val="26"/>
              <w:szCs w:val="26"/>
            </w:rPr>
          </w:rPrChange>
        </w:rPr>
        <w:t>nằm</w:t>
      </w:r>
      <w:proofErr w:type="spellEnd"/>
      <w:r w:rsidRPr="00B41112">
        <w:rPr>
          <w:sz w:val="26"/>
          <w:szCs w:val="26"/>
          <w:rPrChange w:id="7076" w:author="Le Minh Nghia" w:date="2019-10-09T10:56:00Z">
            <w:rPr>
              <w:sz w:val="26"/>
              <w:szCs w:val="26"/>
            </w:rPr>
          </w:rPrChange>
        </w:rPr>
        <w:t xml:space="preserve"> </w:t>
      </w:r>
      <w:proofErr w:type="spellStart"/>
      <w:r w:rsidRPr="00B41112">
        <w:rPr>
          <w:sz w:val="26"/>
          <w:szCs w:val="26"/>
          <w:rPrChange w:id="7077" w:author="Le Minh Nghia" w:date="2019-10-09T10:56:00Z">
            <w:rPr>
              <w:sz w:val="26"/>
              <w:szCs w:val="26"/>
            </w:rPr>
          </w:rPrChange>
        </w:rPr>
        <w:t>trong</w:t>
      </w:r>
      <w:proofErr w:type="spellEnd"/>
      <w:r w:rsidRPr="00B41112">
        <w:rPr>
          <w:sz w:val="26"/>
          <w:szCs w:val="26"/>
          <w:rPrChange w:id="7078" w:author="Le Minh Nghia" w:date="2019-10-09T10:56:00Z">
            <w:rPr>
              <w:sz w:val="26"/>
              <w:szCs w:val="26"/>
            </w:rPr>
          </w:rPrChange>
        </w:rPr>
        <w:t xml:space="preserve"> </w:t>
      </w:r>
      <w:proofErr w:type="spellStart"/>
      <w:r w:rsidRPr="00B41112">
        <w:rPr>
          <w:sz w:val="26"/>
          <w:szCs w:val="26"/>
          <w:rPrChange w:id="7079" w:author="Le Minh Nghia" w:date="2019-10-09T10:56:00Z">
            <w:rPr>
              <w:sz w:val="26"/>
              <w:szCs w:val="26"/>
            </w:rPr>
          </w:rPrChange>
        </w:rPr>
        <w:t>cùng</w:t>
      </w:r>
      <w:proofErr w:type="spellEnd"/>
      <w:r w:rsidRPr="00B41112">
        <w:rPr>
          <w:sz w:val="26"/>
          <w:szCs w:val="26"/>
          <w:rPrChange w:id="7080" w:author="Le Minh Nghia" w:date="2019-10-09T10:56:00Z">
            <w:rPr>
              <w:sz w:val="26"/>
              <w:szCs w:val="26"/>
            </w:rPr>
          </w:rPrChange>
        </w:rPr>
        <w:t xml:space="preserve"> </w:t>
      </w:r>
      <w:proofErr w:type="spellStart"/>
      <w:r w:rsidRPr="00B41112">
        <w:rPr>
          <w:sz w:val="26"/>
          <w:szCs w:val="26"/>
          <w:rPrChange w:id="7081" w:author="Le Minh Nghia" w:date="2019-10-09T10:56:00Z">
            <w:rPr>
              <w:sz w:val="26"/>
              <w:szCs w:val="26"/>
            </w:rPr>
          </w:rPrChange>
        </w:rPr>
        <w:t>một</w:t>
      </w:r>
      <w:proofErr w:type="spellEnd"/>
      <w:r w:rsidRPr="00B41112">
        <w:rPr>
          <w:sz w:val="26"/>
          <w:szCs w:val="26"/>
          <w:rPrChange w:id="7082" w:author="Le Minh Nghia" w:date="2019-10-09T10:56:00Z">
            <w:rPr>
              <w:sz w:val="26"/>
              <w:szCs w:val="26"/>
            </w:rPr>
          </w:rPrChange>
        </w:rPr>
        <w:t xml:space="preserve"> </w:t>
      </w:r>
      <w:proofErr w:type="spellStart"/>
      <w:r w:rsidRPr="00B41112">
        <w:rPr>
          <w:sz w:val="26"/>
          <w:szCs w:val="26"/>
          <w:rPrChange w:id="7083" w:author="Le Minh Nghia" w:date="2019-10-09T10:56:00Z">
            <w:rPr>
              <w:sz w:val="26"/>
              <w:szCs w:val="26"/>
            </w:rPr>
          </w:rPrChange>
        </w:rPr>
        <w:t>hệ</w:t>
      </w:r>
      <w:proofErr w:type="spellEnd"/>
      <w:r w:rsidRPr="00B41112">
        <w:rPr>
          <w:sz w:val="26"/>
          <w:szCs w:val="26"/>
          <w:rPrChange w:id="7084" w:author="Le Minh Nghia" w:date="2019-10-09T10:56:00Z">
            <w:rPr>
              <w:sz w:val="26"/>
              <w:szCs w:val="26"/>
            </w:rPr>
          </w:rPrChange>
        </w:rPr>
        <w:t xml:space="preserve"> </w:t>
      </w:r>
      <w:proofErr w:type="spellStart"/>
      <w:r w:rsidRPr="00B41112">
        <w:rPr>
          <w:sz w:val="26"/>
          <w:szCs w:val="26"/>
          <w:rPrChange w:id="7085" w:author="Le Minh Nghia" w:date="2019-10-09T10:56:00Z">
            <w:rPr>
              <w:sz w:val="26"/>
              <w:szCs w:val="26"/>
            </w:rPr>
          </w:rPrChange>
        </w:rPr>
        <w:t>thống</w:t>
      </w:r>
      <w:proofErr w:type="spellEnd"/>
      <w:r w:rsidRPr="00B41112">
        <w:rPr>
          <w:sz w:val="26"/>
          <w:szCs w:val="26"/>
          <w:rPrChange w:id="7086" w:author="Le Minh Nghia" w:date="2019-10-09T10:56:00Z">
            <w:rPr>
              <w:sz w:val="26"/>
              <w:szCs w:val="26"/>
            </w:rPr>
          </w:rPrChange>
        </w:rPr>
        <w:t xml:space="preserve">. </w:t>
      </w:r>
      <w:proofErr w:type="spellStart"/>
      <w:r w:rsidRPr="00B41112">
        <w:rPr>
          <w:sz w:val="26"/>
          <w:szCs w:val="26"/>
          <w:rPrChange w:id="7087" w:author="Le Minh Nghia" w:date="2019-10-09T10:56:00Z">
            <w:rPr>
              <w:sz w:val="26"/>
              <w:szCs w:val="26"/>
            </w:rPr>
          </w:rPrChange>
        </w:rPr>
        <w:t>Một</w:t>
      </w:r>
      <w:proofErr w:type="spellEnd"/>
      <w:r w:rsidRPr="00B41112">
        <w:rPr>
          <w:sz w:val="26"/>
          <w:szCs w:val="26"/>
          <w:rPrChange w:id="7088" w:author="Le Minh Nghia" w:date="2019-10-09T10:56:00Z">
            <w:rPr>
              <w:sz w:val="26"/>
              <w:szCs w:val="26"/>
            </w:rPr>
          </w:rPrChange>
        </w:rPr>
        <w:t xml:space="preserve"> </w:t>
      </w:r>
      <w:proofErr w:type="spellStart"/>
      <w:r w:rsidRPr="00B41112">
        <w:rPr>
          <w:sz w:val="26"/>
          <w:szCs w:val="26"/>
          <w:rPrChange w:id="7089" w:author="Le Minh Nghia" w:date="2019-10-09T10:56:00Z">
            <w:rPr>
              <w:sz w:val="26"/>
              <w:szCs w:val="26"/>
            </w:rPr>
          </w:rPrChange>
        </w:rPr>
        <w:t>máy</w:t>
      </w:r>
      <w:proofErr w:type="spellEnd"/>
      <w:r w:rsidRPr="00B41112">
        <w:rPr>
          <w:sz w:val="26"/>
          <w:szCs w:val="26"/>
          <w:rPrChange w:id="7090" w:author="Le Minh Nghia" w:date="2019-10-09T10:56:00Z">
            <w:rPr>
              <w:sz w:val="26"/>
              <w:szCs w:val="26"/>
            </w:rPr>
          </w:rPrChange>
        </w:rPr>
        <w:t xml:space="preserve"> </w:t>
      </w:r>
      <w:proofErr w:type="spellStart"/>
      <w:r w:rsidRPr="00B41112">
        <w:rPr>
          <w:sz w:val="26"/>
          <w:szCs w:val="26"/>
          <w:rPrChange w:id="7091" w:author="Le Minh Nghia" w:date="2019-10-09T10:56:00Z">
            <w:rPr>
              <w:sz w:val="26"/>
              <w:szCs w:val="26"/>
            </w:rPr>
          </w:rPrChange>
        </w:rPr>
        <w:t>chủ</w:t>
      </w:r>
      <w:proofErr w:type="spellEnd"/>
      <w:r w:rsidRPr="00B41112">
        <w:rPr>
          <w:sz w:val="26"/>
          <w:szCs w:val="26"/>
          <w:rPrChange w:id="7092" w:author="Le Minh Nghia" w:date="2019-10-09T10:56:00Z">
            <w:rPr>
              <w:sz w:val="26"/>
              <w:szCs w:val="26"/>
            </w:rPr>
          </w:rPrChange>
        </w:rPr>
        <w:t xml:space="preserve"> </w:t>
      </w:r>
      <w:proofErr w:type="spellStart"/>
      <w:r w:rsidRPr="00B41112">
        <w:rPr>
          <w:sz w:val="26"/>
          <w:szCs w:val="26"/>
          <w:rPrChange w:id="7093" w:author="Le Minh Nghia" w:date="2019-10-09T10:56:00Z">
            <w:rPr>
              <w:sz w:val="26"/>
              <w:szCs w:val="26"/>
            </w:rPr>
          </w:rPrChange>
        </w:rPr>
        <w:t>có</w:t>
      </w:r>
      <w:proofErr w:type="spellEnd"/>
      <w:r w:rsidRPr="00B41112">
        <w:rPr>
          <w:sz w:val="26"/>
          <w:szCs w:val="26"/>
          <w:rPrChange w:id="7094" w:author="Le Minh Nghia" w:date="2019-10-09T10:56:00Z">
            <w:rPr>
              <w:sz w:val="26"/>
              <w:szCs w:val="26"/>
            </w:rPr>
          </w:rPrChange>
        </w:rPr>
        <w:t xml:space="preserve"> </w:t>
      </w:r>
      <w:proofErr w:type="spellStart"/>
      <w:r w:rsidRPr="00B41112">
        <w:rPr>
          <w:sz w:val="26"/>
          <w:szCs w:val="26"/>
          <w:rPrChange w:id="7095" w:author="Le Minh Nghia" w:date="2019-10-09T10:56:00Z">
            <w:rPr>
              <w:sz w:val="26"/>
              <w:szCs w:val="26"/>
            </w:rPr>
          </w:rPrChange>
        </w:rPr>
        <w:t>thể</w:t>
      </w:r>
      <w:proofErr w:type="spellEnd"/>
      <w:r w:rsidRPr="00B41112">
        <w:rPr>
          <w:sz w:val="26"/>
          <w:szCs w:val="26"/>
          <w:rPrChange w:id="7096" w:author="Le Minh Nghia" w:date="2019-10-09T10:56:00Z">
            <w:rPr>
              <w:sz w:val="26"/>
              <w:szCs w:val="26"/>
            </w:rPr>
          </w:rPrChange>
        </w:rPr>
        <w:t xml:space="preserve"> </w:t>
      </w:r>
      <w:proofErr w:type="spellStart"/>
      <w:r w:rsidRPr="00B41112">
        <w:rPr>
          <w:sz w:val="26"/>
          <w:szCs w:val="26"/>
          <w:rPrChange w:id="7097" w:author="Le Minh Nghia" w:date="2019-10-09T10:56:00Z">
            <w:rPr>
              <w:sz w:val="26"/>
              <w:szCs w:val="26"/>
            </w:rPr>
          </w:rPrChange>
        </w:rPr>
        <w:t>chạy</w:t>
      </w:r>
      <w:proofErr w:type="spellEnd"/>
      <w:r w:rsidRPr="00B41112">
        <w:rPr>
          <w:sz w:val="26"/>
          <w:szCs w:val="26"/>
          <w:rPrChange w:id="7098" w:author="Le Minh Nghia" w:date="2019-10-09T10:56:00Z">
            <w:rPr>
              <w:sz w:val="26"/>
              <w:szCs w:val="26"/>
            </w:rPr>
          </w:rPrChange>
        </w:rPr>
        <w:t xml:space="preserve"> </w:t>
      </w:r>
      <w:proofErr w:type="spellStart"/>
      <w:r w:rsidRPr="00B41112">
        <w:rPr>
          <w:sz w:val="26"/>
          <w:szCs w:val="26"/>
          <w:rPrChange w:id="7099" w:author="Le Minh Nghia" w:date="2019-10-09T10:56:00Z">
            <w:rPr>
              <w:sz w:val="26"/>
              <w:szCs w:val="26"/>
            </w:rPr>
          </w:rPrChange>
        </w:rPr>
        <w:t>một</w:t>
      </w:r>
      <w:proofErr w:type="spellEnd"/>
      <w:r w:rsidRPr="00B41112">
        <w:rPr>
          <w:sz w:val="26"/>
          <w:szCs w:val="26"/>
          <w:rPrChange w:id="7100" w:author="Le Minh Nghia" w:date="2019-10-09T10:56:00Z">
            <w:rPr>
              <w:sz w:val="26"/>
              <w:szCs w:val="26"/>
            </w:rPr>
          </w:rPrChange>
        </w:rPr>
        <w:t xml:space="preserve"> </w:t>
      </w:r>
      <w:proofErr w:type="spellStart"/>
      <w:r w:rsidRPr="00B41112">
        <w:rPr>
          <w:sz w:val="26"/>
          <w:szCs w:val="26"/>
          <w:rPrChange w:id="7101" w:author="Le Minh Nghia" w:date="2019-10-09T10:56:00Z">
            <w:rPr>
              <w:sz w:val="26"/>
              <w:szCs w:val="26"/>
            </w:rPr>
          </w:rPrChange>
        </w:rPr>
        <w:t>hoặc</w:t>
      </w:r>
      <w:proofErr w:type="spellEnd"/>
      <w:r w:rsidRPr="00B41112">
        <w:rPr>
          <w:sz w:val="26"/>
          <w:szCs w:val="26"/>
          <w:rPrChange w:id="7102" w:author="Le Minh Nghia" w:date="2019-10-09T10:56:00Z">
            <w:rPr>
              <w:sz w:val="26"/>
              <w:szCs w:val="26"/>
            </w:rPr>
          </w:rPrChange>
        </w:rPr>
        <w:t xml:space="preserve"> </w:t>
      </w:r>
      <w:proofErr w:type="spellStart"/>
      <w:r w:rsidRPr="00B41112">
        <w:rPr>
          <w:sz w:val="26"/>
          <w:szCs w:val="26"/>
          <w:rPrChange w:id="7103" w:author="Le Minh Nghia" w:date="2019-10-09T10:56:00Z">
            <w:rPr>
              <w:sz w:val="26"/>
              <w:szCs w:val="26"/>
            </w:rPr>
          </w:rPrChange>
        </w:rPr>
        <w:t>nhiều</w:t>
      </w:r>
      <w:proofErr w:type="spellEnd"/>
      <w:r w:rsidRPr="00B41112">
        <w:rPr>
          <w:sz w:val="26"/>
          <w:szCs w:val="26"/>
          <w:rPrChange w:id="7104" w:author="Le Minh Nghia" w:date="2019-10-09T10:56:00Z">
            <w:rPr>
              <w:sz w:val="26"/>
              <w:szCs w:val="26"/>
            </w:rPr>
          </w:rPrChange>
        </w:rPr>
        <w:t xml:space="preserve"> </w:t>
      </w:r>
      <w:proofErr w:type="spellStart"/>
      <w:r w:rsidRPr="00B41112">
        <w:rPr>
          <w:sz w:val="26"/>
          <w:szCs w:val="26"/>
          <w:rPrChange w:id="7105" w:author="Le Minh Nghia" w:date="2019-10-09T10:56:00Z">
            <w:rPr>
              <w:sz w:val="26"/>
              <w:szCs w:val="26"/>
            </w:rPr>
          </w:rPrChange>
        </w:rPr>
        <w:t>chương</w:t>
      </w:r>
      <w:proofErr w:type="spellEnd"/>
      <w:r w:rsidRPr="00B41112">
        <w:rPr>
          <w:sz w:val="26"/>
          <w:szCs w:val="26"/>
          <w:rPrChange w:id="7106" w:author="Le Minh Nghia" w:date="2019-10-09T10:56:00Z">
            <w:rPr>
              <w:sz w:val="26"/>
              <w:szCs w:val="26"/>
            </w:rPr>
          </w:rPrChange>
        </w:rPr>
        <w:t xml:space="preserve"> </w:t>
      </w:r>
      <w:proofErr w:type="spellStart"/>
      <w:r w:rsidRPr="00B41112">
        <w:rPr>
          <w:sz w:val="26"/>
          <w:szCs w:val="26"/>
          <w:rPrChange w:id="7107" w:author="Le Minh Nghia" w:date="2019-10-09T10:56:00Z">
            <w:rPr>
              <w:sz w:val="26"/>
              <w:szCs w:val="26"/>
            </w:rPr>
          </w:rPrChange>
        </w:rPr>
        <w:t>trình</w:t>
      </w:r>
      <w:proofErr w:type="spellEnd"/>
      <w:r w:rsidRPr="00B41112">
        <w:rPr>
          <w:sz w:val="26"/>
          <w:szCs w:val="26"/>
          <w:rPrChange w:id="7108" w:author="Le Minh Nghia" w:date="2019-10-09T10:56:00Z">
            <w:rPr>
              <w:sz w:val="26"/>
              <w:szCs w:val="26"/>
            </w:rPr>
          </w:rPrChange>
        </w:rPr>
        <w:t xml:space="preserve"> </w:t>
      </w:r>
      <w:proofErr w:type="spellStart"/>
      <w:r w:rsidRPr="00B41112">
        <w:rPr>
          <w:sz w:val="26"/>
          <w:szCs w:val="26"/>
          <w:rPrChange w:id="7109" w:author="Le Minh Nghia" w:date="2019-10-09T10:56:00Z">
            <w:rPr>
              <w:sz w:val="26"/>
              <w:szCs w:val="26"/>
            </w:rPr>
          </w:rPrChange>
        </w:rPr>
        <w:t>máy</w:t>
      </w:r>
      <w:proofErr w:type="spellEnd"/>
      <w:r w:rsidRPr="00B41112">
        <w:rPr>
          <w:sz w:val="26"/>
          <w:szCs w:val="26"/>
          <w:rPrChange w:id="7110" w:author="Le Minh Nghia" w:date="2019-10-09T10:56:00Z">
            <w:rPr>
              <w:sz w:val="26"/>
              <w:szCs w:val="26"/>
            </w:rPr>
          </w:rPrChange>
        </w:rPr>
        <w:t xml:space="preserve"> </w:t>
      </w:r>
      <w:proofErr w:type="spellStart"/>
      <w:r w:rsidRPr="00B41112">
        <w:rPr>
          <w:sz w:val="26"/>
          <w:szCs w:val="26"/>
          <w:rPrChange w:id="7111" w:author="Le Minh Nghia" w:date="2019-10-09T10:56:00Z">
            <w:rPr>
              <w:sz w:val="26"/>
              <w:szCs w:val="26"/>
            </w:rPr>
          </w:rPrChange>
        </w:rPr>
        <w:t>chủ</w:t>
      </w:r>
      <w:proofErr w:type="spellEnd"/>
      <w:r w:rsidRPr="00B41112">
        <w:rPr>
          <w:sz w:val="26"/>
          <w:szCs w:val="26"/>
          <w:rPrChange w:id="7112" w:author="Le Minh Nghia" w:date="2019-10-09T10:56:00Z">
            <w:rPr>
              <w:sz w:val="26"/>
              <w:szCs w:val="26"/>
            </w:rPr>
          </w:rPrChange>
        </w:rPr>
        <w:t xml:space="preserve"> </w:t>
      </w:r>
      <w:proofErr w:type="spellStart"/>
      <w:r w:rsidRPr="00B41112">
        <w:rPr>
          <w:sz w:val="26"/>
          <w:szCs w:val="26"/>
          <w:rPrChange w:id="7113" w:author="Le Minh Nghia" w:date="2019-10-09T10:56:00Z">
            <w:rPr>
              <w:sz w:val="26"/>
              <w:szCs w:val="26"/>
            </w:rPr>
          </w:rPrChange>
        </w:rPr>
        <w:t>mà</w:t>
      </w:r>
      <w:proofErr w:type="spellEnd"/>
      <w:r w:rsidRPr="00B41112">
        <w:rPr>
          <w:sz w:val="26"/>
          <w:szCs w:val="26"/>
          <w:rPrChange w:id="7114" w:author="Le Minh Nghia" w:date="2019-10-09T10:56:00Z">
            <w:rPr>
              <w:sz w:val="26"/>
              <w:szCs w:val="26"/>
            </w:rPr>
          </w:rPrChange>
        </w:rPr>
        <w:t xml:space="preserve"> </w:t>
      </w:r>
      <w:proofErr w:type="spellStart"/>
      <w:r w:rsidRPr="00B41112">
        <w:rPr>
          <w:sz w:val="26"/>
          <w:szCs w:val="26"/>
          <w:rPrChange w:id="7115" w:author="Le Minh Nghia" w:date="2019-10-09T10:56:00Z">
            <w:rPr>
              <w:sz w:val="26"/>
              <w:szCs w:val="26"/>
            </w:rPr>
          </w:rPrChange>
        </w:rPr>
        <w:t>nó</w:t>
      </w:r>
      <w:proofErr w:type="spellEnd"/>
      <w:r w:rsidRPr="00B41112">
        <w:rPr>
          <w:sz w:val="26"/>
          <w:szCs w:val="26"/>
          <w:rPrChange w:id="7116" w:author="Le Minh Nghia" w:date="2019-10-09T10:56:00Z">
            <w:rPr>
              <w:sz w:val="26"/>
              <w:szCs w:val="26"/>
            </w:rPr>
          </w:rPrChange>
        </w:rPr>
        <w:t xml:space="preserve"> chia </w:t>
      </w:r>
      <w:proofErr w:type="spellStart"/>
      <w:r w:rsidRPr="00B41112">
        <w:rPr>
          <w:sz w:val="26"/>
          <w:szCs w:val="26"/>
          <w:rPrChange w:id="7117" w:author="Le Minh Nghia" w:date="2019-10-09T10:56:00Z">
            <w:rPr>
              <w:sz w:val="26"/>
              <w:szCs w:val="26"/>
            </w:rPr>
          </w:rPrChange>
        </w:rPr>
        <w:t>sẻ</w:t>
      </w:r>
      <w:proofErr w:type="spellEnd"/>
      <w:r w:rsidRPr="00B41112">
        <w:rPr>
          <w:sz w:val="26"/>
          <w:szCs w:val="26"/>
          <w:rPrChange w:id="7118" w:author="Le Minh Nghia" w:date="2019-10-09T10:56:00Z">
            <w:rPr>
              <w:sz w:val="26"/>
              <w:szCs w:val="26"/>
            </w:rPr>
          </w:rPrChange>
        </w:rPr>
        <w:t xml:space="preserve"> </w:t>
      </w:r>
      <w:proofErr w:type="spellStart"/>
      <w:r w:rsidRPr="00B41112">
        <w:rPr>
          <w:sz w:val="26"/>
          <w:szCs w:val="26"/>
          <w:rPrChange w:id="7119" w:author="Le Minh Nghia" w:date="2019-10-09T10:56:00Z">
            <w:rPr>
              <w:sz w:val="26"/>
              <w:szCs w:val="26"/>
            </w:rPr>
          </w:rPrChange>
        </w:rPr>
        <w:t>tài</w:t>
      </w:r>
      <w:proofErr w:type="spellEnd"/>
      <w:r w:rsidRPr="00B41112">
        <w:rPr>
          <w:sz w:val="26"/>
          <w:szCs w:val="26"/>
          <w:rPrChange w:id="7120" w:author="Le Minh Nghia" w:date="2019-10-09T10:56:00Z">
            <w:rPr>
              <w:sz w:val="26"/>
              <w:szCs w:val="26"/>
            </w:rPr>
          </w:rPrChange>
        </w:rPr>
        <w:t xml:space="preserve"> </w:t>
      </w:r>
      <w:proofErr w:type="spellStart"/>
      <w:r w:rsidRPr="00B41112">
        <w:rPr>
          <w:sz w:val="26"/>
          <w:szCs w:val="26"/>
          <w:rPrChange w:id="7121" w:author="Le Minh Nghia" w:date="2019-10-09T10:56:00Z">
            <w:rPr>
              <w:sz w:val="26"/>
              <w:szCs w:val="26"/>
            </w:rPr>
          </w:rPrChange>
        </w:rPr>
        <w:t>nguyên</w:t>
      </w:r>
      <w:proofErr w:type="spellEnd"/>
      <w:r w:rsidRPr="00B41112">
        <w:rPr>
          <w:sz w:val="26"/>
          <w:szCs w:val="26"/>
          <w:rPrChange w:id="7122" w:author="Le Minh Nghia" w:date="2019-10-09T10:56:00Z">
            <w:rPr>
              <w:sz w:val="26"/>
              <w:szCs w:val="26"/>
            </w:rPr>
          </w:rPrChange>
        </w:rPr>
        <w:t xml:space="preserve"> </w:t>
      </w:r>
      <w:proofErr w:type="spellStart"/>
      <w:r w:rsidRPr="00B41112">
        <w:rPr>
          <w:sz w:val="26"/>
          <w:szCs w:val="26"/>
          <w:rPrChange w:id="7123" w:author="Le Minh Nghia" w:date="2019-10-09T10:56:00Z">
            <w:rPr>
              <w:sz w:val="26"/>
              <w:szCs w:val="26"/>
            </w:rPr>
          </w:rPrChange>
        </w:rPr>
        <w:t>của</w:t>
      </w:r>
      <w:proofErr w:type="spellEnd"/>
      <w:r w:rsidRPr="00B41112">
        <w:rPr>
          <w:sz w:val="26"/>
          <w:szCs w:val="26"/>
          <w:rPrChange w:id="7124" w:author="Le Minh Nghia" w:date="2019-10-09T10:56:00Z">
            <w:rPr>
              <w:sz w:val="26"/>
              <w:szCs w:val="26"/>
            </w:rPr>
          </w:rPrChange>
        </w:rPr>
        <w:t xml:space="preserve"> </w:t>
      </w:r>
      <w:proofErr w:type="spellStart"/>
      <w:r w:rsidRPr="00B41112">
        <w:rPr>
          <w:sz w:val="26"/>
          <w:szCs w:val="26"/>
          <w:rPrChange w:id="7125" w:author="Le Minh Nghia" w:date="2019-10-09T10:56:00Z">
            <w:rPr>
              <w:sz w:val="26"/>
              <w:szCs w:val="26"/>
            </w:rPr>
          </w:rPrChange>
        </w:rPr>
        <w:t>nó</w:t>
      </w:r>
      <w:proofErr w:type="spellEnd"/>
      <w:r w:rsidRPr="00B41112">
        <w:rPr>
          <w:sz w:val="26"/>
          <w:szCs w:val="26"/>
          <w:rPrChange w:id="7126" w:author="Le Minh Nghia" w:date="2019-10-09T10:56:00Z">
            <w:rPr>
              <w:sz w:val="26"/>
              <w:szCs w:val="26"/>
            </w:rPr>
          </w:rPrChange>
        </w:rPr>
        <w:t xml:space="preserve"> </w:t>
      </w:r>
      <w:proofErr w:type="spellStart"/>
      <w:r w:rsidRPr="00B41112">
        <w:rPr>
          <w:sz w:val="26"/>
          <w:szCs w:val="26"/>
          <w:rPrChange w:id="7127" w:author="Le Minh Nghia" w:date="2019-10-09T10:56:00Z">
            <w:rPr>
              <w:sz w:val="26"/>
              <w:szCs w:val="26"/>
            </w:rPr>
          </w:rPrChange>
        </w:rPr>
        <w:t>với</w:t>
      </w:r>
      <w:proofErr w:type="spellEnd"/>
      <w:r w:rsidRPr="00B41112">
        <w:rPr>
          <w:sz w:val="26"/>
          <w:szCs w:val="26"/>
          <w:rPrChange w:id="7128" w:author="Le Minh Nghia" w:date="2019-10-09T10:56:00Z">
            <w:rPr>
              <w:sz w:val="26"/>
              <w:szCs w:val="26"/>
            </w:rPr>
          </w:rPrChange>
        </w:rPr>
        <w:t xml:space="preserve"> </w:t>
      </w:r>
      <w:proofErr w:type="spellStart"/>
      <w:r w:rsidRPr="00B41112">
        <w:rPr>
          <w:sz w:val="26"/>
          <w:szCs w:val="26"/>
          <w:rPrChange w:id="7129" w:author="Le Minh Nghia" w:date="2019-10-09T10:56:00Z">
            <w:rPr>
              <w:sz w:val="26"/>
              <w:szCs w:val="26"/>
            </w:rPr>
          </w:rPrChange>
        </w:rPr>
        <w:t>khách</w:t>
      </w:r>
      <w:proofErr w:type="spellEnd"/>
      <w:r w:rsidRPr="00B41112">
        <w:rPr>
          <w:sz w:val="26"/>
          <w:szCs w:val="26"/>
          <w:rPrChange w:id="7130" w:author="Le Minh Nghia" w:date="2019-10-09T10:56:00Z">
            <w:rPr>
              <w:sz w:val="26"/>
              <w:szCs w:val="26"/>
            </w:rPr>
          </w:rPrChange>
        </w:rPr>
        <w:t xml:space="preserve"> </w:t>
      </w:r>
      <w:proofErr w:type="spellStart"/>
      <w:r w:rsidRPr="00B41112">
        <w:rPr>
          <w:sz w:val="26"/>
          <w:szCs w:val="26"/>
          <w:rPrChange w:id="7131" w:author="Le Minh Nghia" w:date="2019-10-09T10:56:00Z">
            <w:rPr>
              <w:sz w:val="26"/>
              <w:szCs w:val="26"/>
            </w:rPr>
          </w:rPrChange>
        </w:rPr>
        <w:t>hàng</w:t>
      </w:r>
      <w:proofErr w:type="spellEnd"/>
      <w:r w:rsidRPr="00B41112">
        <w:rPr>
          <w:sz w:val="26"/>
          <w:szCs w:val="26"/>
          <w:rPrChange w:id="7132" w:author="Le Minh Nghia" w:date="2019-10-09T10:56:00Z">
            <w:rPr>
              <w:sz w:val="26"/>
              <w:szCs w:val="26"/>
            </w:rPr>
          </w:rPrChange>
        </w:rPr>
        <w:t xml:space="preserve">. </w:t>
      </w:r>
      <w:proofErr w:type="spellStart"/>
      <w:r w:rsidRPr="00B41112">
        <w:rPr>
          <w:sz w:val="26"/>
          <w:szCs w:val="26"/>
          <w:rPrChange w:id="7133" w:author="Le Minh Nghia" w:date="2019-10-09T10:56:00Z">
            <w:rPr>
              <w:sz w:val="26"/>
              <w:szCs w:val="26"/>
            </w:rPr>
          </w:rPrChange>
        </w:rPr>
        <w:t>Máy</w:t>
      </w:r>
      <w:proofErr w:type="spellEnd"/>
      <w:r w:rsidRPr="00B41112">
        <w:rPr>
          <w:sz w:val="26"/>
          <w:szCs w:val="26"/>
          <w:rPrChange w:id="7134" w:author="Le Minh Nghia" w:date="2019-10-09T10:56:00Z">
            <w:rPr>
              <w:sz w:val="26"/>
              <w:szCs w:val="26"/>
            </w:rPr>
          </w:rPrChange>
        </w:rPr>
        <w:t xml:space="preserve"> </w:t>
      </w:r>
      <w:proofErr w:type="spellStart"/>
      <w:r w:rsidRPr="00B41112">
        <w:rPr>
          <w:sz w:val="26"/>
          <w:szCs w:val="26"/>
          <w:rPrChange w:id="7135" w:author="Le Minh Nghia" w:date="2019-10-09T10:56:00Z">
            <w:rPr>
              <w:sz w:val="26"/>
              <w:szCs w:val="26"/>
            </w:rPr>
          </w:rPrChange>
        </w:rPr>
        <w:t>khách</w:t>
      </w:r>
      <w:proofErr w:type="spellEnd"/>
      <w:r w:rsidRPr="00B41112">
        <w:rPr>
          <w:sz w:val="26"/>
          <w:szCs w:val="26"/>
          <w:rPrChange w:id="7136" w:author="Le Minh Nghia" w:date="2019-10-09T10:56:00Z">
            <w:rPr>
              <w:sz w:val="26"/>
              <w:szCs w:val="26"/>
            </w:rPr>
          </w:rPrChange>
        </w:rPr>
        <w:t xml:space="preserve"> </w:t>
      </w:r>
      <w:proofErr w:type="spellStart"/>
      <w:r w:rsidRPr="00B41112">
        <w:rPr>
          <w:sz w:val="26"/>
          <w:szCs w:val="26"/>
          <w:rPrChange w:id="7137" w:author="Le Minh Nghia" w:date="2019-10-09T10:56:00Z">
            <w:rPr>
              <w:sz w:val="26"/>
              <w:szCs w:val="26"/>
            </w:rPr>
          </w:rPrChange>
        </w:rPr>
        <w:t>không</w:t>
      </w:r>
      <w:proofErr w:type="spellEnd"/>
      <w:r w:rsidRPr="00B41112">
        <w:rPr>
          <w:sz w:val="26"/>
          <w:szCs w:val="26"/>
          <w:rPrChange w:id="7138" w:author="Le Minh Nghia" w:date="2019-10-09T10:56:00Z">
            <w:rPr>
              <w:sz w:val="26"/>
              <w:szCs w:val="26"/>
            </w:rPr>
          </w:rPrChange>
        </w:rPr>
        <w:t xml:space="preserve"> chia </w:t>
      </w:r>
      <w:proofErr w:type="spellStart"/>
      <w:r w:rsidRPr="00B41112">
        <w:rPr>
          <w:sz w:val="26"/>
          <w:szCs w:val="26"/>
          <w:rPrChange w:id="7139" w:author="Le Minh Nghia" w:date="2019-10-09T10:56:00Z">
            <w:rPr>
              <w:sz w:val="26"/>
              <w:szCs w:val="26"/>
            </w:rPr>
          </w:rPrChange>
        </w:rPr>
        <w:t>sẻ</w:t>
      </w:r>
      <w:proofErr w:type="spellEnd"/>
      <w:r w:rsidRPr="00B41112">
        <w:rPr>
          <w:sz w:val="26"/>
          <w:szCs w:val="26"/>
          <w:rPrChange w:id="7140" w:author="Le Minh Nghia" w:date="2019-10-09T10:56:00Z">
            <w:rPr>
              <w:sz w:val="26"/>
              <w:szCs w:val="26"/>
            </w:rPr>
          </w:rPrChange>
        </w:rPr>
        <w:t xml:space="preserve"> </w:t>
      </w:r>
      <w:proofErr w:type="spellStart"/>
      <w:r w:rsidRPr="00B41112">
        <w:rPr>
          <w:sz w:val="26"/>
          <w:szCs w:val="26"/>
          <w:rPrChange w:id="7141" w:author="Le Minh Nghia" w:date="2019-10-09T10:56:00Z">
            <w:rPr>
              <w:sz w:val="26"/>
              <w:szCs w:val="26"/>
            </w:rPr>
          </w:rPrChange>
        </w:rPr>
        <w:t>bất</w:t>
      </w:r>
      <w:proofErr w:type="spellEnd"/>
      <w:r w:rsidRPr="00B41112">
        <w:rPr>
          <w:sz w:val="26"/>
          <w:szCs w:val="26"/>
          <w:rPrChange w:id="7142" w:author="Le Minh Nghia" w:date="2019-10-09T10:56:00Z">
            <w:rPr>
              <w:sz w:val="26"/>
              <w:szCs w:val="26"/>
            </w:rPr>
          </w:rPrChange>
        </w:rPr>
        <w:t xml:space="preserve"> </w:t>
      </w:r>
      <w:proofErr w:type="spellStart"/>
      <w:r w:rsidRPr="00B41112">
        <w:rPr>
          <w:sz w:val="26"/>
          <w:szCs w:val="26"/>
          <w:rPrChange w:id="7143" w:author="Le Minh Nghia" w:date="2019-10-09T10:56:00Z">
            <w:rPr>
              <w:sz w:val="26"/>
              <w:szCs w:val="26"/>
            </w:rPr>
          </w:rPrChange>
        </w:rPr>
        <w:t>kỳ</w:t>
      </w:r>
      <w:proofErr w:type="spellEnd"/>
      <w:r w:rsidRPr="00B41112">
        <w:rPr>
          <w:sz w:val="26"/>
          <w:szCs w:val="26"/>
          <w:rPrChange w:id="7144" w:author="Le Minh Nghia" w:date="2019-10-09T10:56:00Z">
            <w:rPr>
              <w:sz w:val="26"/>
              <w:szCs w:val="26"/>
            </w:rPr>
          </w:rPrChange>
        </w:rPr>
        <w:t xml:space="preserve"> </w:t>
      </w:r>
      <w:proofErr w:type="spellStart"/>
      <w:r w:rsidRPr="00B41112">
        <w:rPr>
          <w:sz w:val="26"/>
          <w:szCs w:val="26"/>
          <w:rPrChange w:id="7145" w:author="Le Minh Nghia" w:date="2019-10-09T10:56:00Z">
            <w:rPr>
              <w:sz w:val="26"/>
              <w:szCs w:val="26"/>
            </w:rPr>
          </w:rPrChange>
        </w:rPr>
        <w:t>tài</w:t>
      </w:r>
      <w:proofErr w:type="spellEnd"/>
      <w:r w:rsidRPr="00B41112">
        <w:rPr>
          <w:sz w:val="26"/>
          <w:szCs w:val="26"/>
          <w:rPrChange w:id="7146" w:author="Le Minh Nghia" w:date="2019-10-09T10:56:00Z">
            <w:rPr>
              <w:sz w:val="26"/>
              <w:szCs w:val="26"/>
            </w:rPr>
          </w:rPrChange>
        </w:rPr>
        <w:t xml:space="preserve"> </w:t>
      </w:r>
      <w:proofErr w:type="spellStart"/>
      <w:r w:rsidRPr="00B41112">
        <w:rPr>
          <w:sz w:val="26"/>
          <w:szCs w:val="26"/>
          <w:rPrChange w:id="7147" w:author="Le Minh Nghia" w:date="2019-10-09T10:56:00Z">
            <w:rPr>
              <w:sz w:val="26"/>
              <w:szCs w:val="26"/>
            </w:rPr>
          </w:rPrChange>
        </w:rPr>
        <w:t>nguyên</w:t>
      </w:r>
      <w:proofErr w:type="spellEnd"/>
      <w:r w:rsidRPr="00B41112">
        <w:rPr>
          <w:sz w:val="26"/>
          <w:szCs w:val="26"/>
          <w:rPrChange w:id="7148" w:author="Le Minh Nghia" w:date="2019-10-09T10:56:00Z">
            <w:rPr>
              <w:sz w:val="26"/>
              <w:szCs w:val="26"/>
            </w:rPr>
          </w:rPrChange>
        </w:rPr>
        <w:t xml:space="preserve"> </w:t>
      </w:r>
      <w:proofErr w:type="spellStart"/>
      <w:r w:rsidRPr="00B41112">
        <w:rPr>
          <w:sz w:val="26"/>
          <w:szCs w:val="26"/>
          <w:rPrChange w:id="7149" w:author="Le Minh Nghia" w:date="2019-10-09T10:56:00Z">
            <w:rPr>
              <w:sz w:val="26"/>
              <w:szCs w:val="26"/>
            </w:rPr>
          </w:rPrChange>
        </w:rPr>
        <w:t>nào</w:t>
      </w:r>
      <w:proofErr w:type="spellEnd"/>
      <w:r w:rsidRPr="00B41112">
        <w:rPr>
          <w:sz w:val="26"/>
          <w:szCs w:val="26"/>
          <w:rPrChange w:id="7150" w:author="Le Minh Nghia" w:date="2019-10-09T10:56:00Z">
            <w:rPr>
              <w:sz w:val="26"/>
              <w:szCs w:val="26"/>
            </w:rPr>
          </w:rPrChange>
        </w:rPr>
        <w:t xml:space="preserve"> </w:t>
      </w:r>
      <w:proofErr w:type="spellStart"/>
      <w:r w:rsidRPr="00B41112">
        <w:rPr>
          <w:sz w:val="26"/>
          <w:szCs w:val="26"/>
          <w:rPrChange w:id="7151" w:author="Le Minh Nghia" w:date="2019-10-09T10:56:00Z">
            <w:rPr>
              <w:sz w:val="26"/>
              <w:szCs w:val="26"/>
            </w:rPr>
          </w:rPrChange>
        </w:rPr>
        <w:t>của</w:t>
      </w:r>
      <w:proofErr w:type="spellEnd"/>
      <w:r w:rsidRPr="00B41112">
        <w:rPr>
          <w:sz w:val="26"/>
          <w:szCs w:val="26"/>
          <w:rPrChange w:id="7152" w:author="Le Minh Nghia" w:date="2019-10-09T10:56:00Z">
            <w:rPr>
              <w:sz w:val="26"/>
              <w:szCs w:val="26"/>
            </w:rPr>
          </w:rPrChange>
        </w:rPr>
        <w:t xml:space="preserve"> </w:t>
      </w:r>
      <w:proofErr w:type="spellStart"/>
      <w:r w:rsidRPr="00B41112">
        <w:rPr>
          <w:sz w:val="26"/>
          <w:szCs w:val="26"/>
          <w:rPrChange w:id="7153" w:author="Le Minh Nghia" w:date="2019-10-09T10:56:00Z">
            <w:rPr>
              <w:sz w:val="26"/>
              <w:szCs w:val="26"/>
            </w:rPr>
          </w:rPrChange>
        </w:rPr>
        <w:lastRenderedPageBreak/>
        <w:t>nó</w:t>
      </w:r>
      <w:proofErr w:type="spellEnd"/>
      <w:r w:rsidRPr="00B41112">
        <w:rPr>
          <w:sz w:val="26"/>
          <w:szCs w:val="26"/>
          <w:rPrChange w:id="7154" w:author="Le Minh Nghia" w:date="2019-10-09T10:56:00Z">
            <w:rPr>
              <w:sz w:val="26"/>
              <w:szCs w:val="26"/>
            </w:rPr>
          </w:rPrChange>
        </w:rPr>
        <w:t xml:space="preserve">, </w:t>
      </w:r>
      <w:proofErr w:type="spellStart"/>
      <w:r w:rsidRPr="00B41112">
        <w:rPr>
          <w:sz w:val="26"/>
          <w:szCs w:val="26"/>
          <w:rPrChange w:id="7155" w:author="Le Minh Nghia" w:date="2019-10-09T10:56:00Z">
            <w:rPr>
              <w:sz w:val="26"/>
              <w:szCs w:val="26"/>
            </w:rPr>
          </w:rPrChange>
        </w:rPr>
        <w:t>nhưng</w:t>
      </w:r>
      <w:proofErr w:type="spellEnd"/>
      <w:r w:rsidRPr="00B41112">
        <w:rPr>
          <w:sz w:val="26"/>
          <w:szCs w:val="26"/>
          <w:rPrChange w:id="7156" w:author="Le Minh Nghia" w:date="2019-10-09T10:56:00Z">
            <w:rPr>
              <w:sz w:val="26"/>
              <w:szCs w:val="26"/>
            </w:rPr>
          </w:rPrChange>
        </w:rPr>
        <w:t xml:space="preserve"> </w:t>
      </w:r>
      <w:proofErr w:type="spellStart"/>
      <w:r w:rsidRPr="00B41112">
        <w:rPr>
          <w:sz w:val="26"/>
          <w:szCs w:val="26"/>
          <w:rPrChange w:id="7157" w:author="Le Minh Nghia" w:date="2019-10-09T10:56:00Z">
            <w:rPr>
              <w:sz w:val="26"/>
              <w:szCs w:val="26"/>
            </w:rPr>
          </w:rPrChange>
        </w:rPr>
        <w:t>nó</w:t>
      </w:r>
      <w:proofErr w:type="spellEnd"/>
      <w:r w:rsidRPr="00B41112">
        <w:rPr>
          <w:sz w:val="26"/>
          <w:szCs w:val="26"/>
          <w:rPrChange w:id="7158" w:author="Le Minh Nghia" w:date="2019-10-09T10:56:00Z">
            <w:rPr>
              <w:sz w:val="26"/>
              <w:szCs w:val="26"/>
            </w:rPr>
          </w:rPrChange>
        </w:rPr>
        <w:t xml:space="preserve"> </w:t>
      </w:r>
      <w:proofErr w:type="spellStart"/>
      <w:r w:rsidRPr="00B41112">
        <w:rPr>
          <w:sz w:val="26"/>
          <w:szCs w:val="26"/>
          <w:rPrChange w:id="7159" w:author="Le Minh Nghia" w:date="2019-10-09T10:56:00Z">
            <w:rPr>
              <w:sz w:val="26"/>
              <w:szCs w:val="26"/>
            </w:rPr>
          </w:rPrChange>
        </w:rPr>
        <w:t>lại</w:t>
      </w:r>
      <w:proofErr w:type="spellEnd"/>
      <w:r w:rsidRPr="00B41112">
        <w:rPr>
          <w:sz w:val="26"/>
          <w:szCs w:val="26"/>
          <w:rPrChange w:id="7160" w:author="Le Minh Nghia" w:date="2019-10-09T10:56:00Z">
            <w:rPr>
              <w:sz w:val="26"/>
              <w:szCs w:val="26"/>
            </w:rPr>
          </w:rPrChange>
        </w:rPr>
        <w:t xml:space="preserve"> </w:t>
      </w:r>
      <w:proofErr w:type="spellStart"/>
      <w:r w:rsidRPr="00B41112">
        <w:rPr>
          <w:sz w:val="26"/>
          <w:szCs w:val="26"/>
          <w:rPrChange w:id="7161" w:author="Le Minh Nghia" w:date="2019-10-09T10:56:00Z">
            <w:rPr>
              <w:sz w:val="26"/>
              <w:szCs w:val="26"/>
            </w:rPr>
          </w:rPrChange>
        </w:rPr>
        <w:t>yêu</w:t>
      </w:r>
      <w:proofErr w:type="spellEnd"/>
      <w:r w:rsidRPr="00B41112">
        <w:rPr>
          <w:sz w:val="26"/>
          <w:szCs w:val="26"/>
          <w:rPrChange w:id="7162" w:author="Le Minh Nghia" w:date="2019-10-09T10:56:00Z">
            <w:rPr>
              <w:sz w:val="26"/>
              <w:szCs w:val="26"/>
            </w:rPr>
          </w:rPrChange>
        </w:rPr>
        <w:t xml:space="preserve"> </w:t>
      </w:r>
      <w:proofErr w:type="spellStart"/>
      <w:r w:rsidRPr="00B41112">
        <w:rPr>
          <w:sz w:val="26"/>
          <w:szCs w:val="26"/>
          <w:rPrChange w:id="7163" w:author="Le Minh Nghia" w:date="2019-10-09T10:56:00Z">
            <w:rPr>
              <w:sz w:val="26"/>
              <w:szCs w:val="26"/>
            </w:rPr>
          </w:rPrChange>
        </w:rPr>
        <w:t>cầu</w:t>
      </w:r>
      <w:proofErr w:type="spellEnd"/>
      <w:r w:rsidRPr="00B41112">
        <w:rPr>
          <w:sz w:val="26"/>
          <w:szCs w:val="26"/>
          <w:rPrChange w:id="7164" w:author="Le Minh Nghia" w:date="2019-10-09T10:56:00Z">
            <w:rPr>
              <w:sz w:val="26"/>
              <w:szCs w:val="26"/>
            </w:rPr>
          </w:rPrChange>
        </w:rPr>
        <w:t xml:space="preserve"> </w:t>
      </w:r>
      <w:proofErr w:type="spellStart"/>
      <w:r w:rsidRPr="00B41112">
        <w:rPr>
          <w:sz w:val="26"/>
          <w:szCs w:val="26"/>
          <w:rPrChange w:id="7165" w:author="Le Minh Nghia" w:date="2019-10-09T10:56:00Z">
            <w:rPr>
              <w:sz w:val="26"/>
              <w:szCs w:val="26"/>
            </w:rPr>
          </w:rPrChange>
        </w:rPr>
        <w:t>chức</w:t>
      </w:r>
      <w:proofErr w:type="spellEnd"/>
      <w:r w:rsidRPr="00B41112">
        <w:rPr>
          <w:sz w:val="26"/>
          <w:szCs w:val="26"/>
          <w:rPrChange w:id="7166" w:author="Le Minh Nghia" w:date="2019-10-09T10:56:00Z">
            <w:rPr>
              <w:sz w:val="26"/>
              <w:szCs w:val="26"/>
            </w:rPr>
          </w:rPrChange>
        </w:rPr>
        <w:t xml:space="preserve"> </w:t>
      </w:r>
      <w:proofErr w:type="spellStart"/>
      <w:r w:rsidRPr="00B41112">
        <w:rPr>
          <w:sz w:val="26"/>
          <w:szCs w:val="26"/>
          <w:rPrChange w:id="7167" w:author="Le Minh Nghia" w:date="2019-10-09T10:56:00Z">
            <w:rPr>
              <w:sz w:val="26"/>
              <w:szCs w:val="26"/>
            </w:rPr>
          </w:rPrChange>
        </w:rPr>
        <w:t>năng</w:t>
      </w:r>
      <w:proofErr w:type="spellEnd"/>
      <w:r w:rsidRPr="00B41112">
        <w:rPr>
          <w:sz w:val="26"/>
          <w:szCs w:val="26"/>
          <w:rPrChange w:id="7168" w:author="Le Minh Nghia" w:date="2019-10-09T10:56:00Z">
            <w:rPr>
              <w:sz w:val="26"/>
              <w:szCs w:val="26"/>
            </w:rPr>
          </w:rPrChange>
        </w:rPr>
        <w:t xml:space="preserve"> </w:t>
      </w:r>
      <w:proofErr w:type="spellStart"/>
      <w:r w:rsidRPr="00B41112">
        <w:rPr>
          <w:sz w:val="26"/>
          <w:szCs w:val="26"/>
          <w:rPrChange w:id="7169" w:author="Le Minh Nghia" w:date="2019-10-09T10:56:00Z">
            <w:rPr>
              <w:sz w:val="26"/>
              <w:szCs w:val="26"/>
            </w:rPr>
          </w:rPrChange>
        </w:rPr>
        <w:t>hoặc</w:t>
      </w:r>
      <w:proofErr w:type="spellEnd"/>
      <w:r w:rsidRPr="00B41112">
        <w:rPr>
          <w:sz w:val="26"/>
          <w:szCs w:val="26"/>
          <w:rPrChange w:id="7170" w:author="Le Minh Nghia" w:date="2019-10-09T10:56:00Z">
            <w:rPr>
              <w:sz w:val="26"/>
              <w:szCs w:val="26"/>
            </w:rPr>
          </w:rPrChange>
        </w:rPr>
        <w:t xml:space="preserve"> </w:t>
      </w:r>
      <w:proofErr w:type="spellStart"/>
      <w:r w:rsidRPr="00B41112">
        <w:rPr>
          <w:sz w:val="26"/>
          <w:szCs w:val="26"/>
          <w:rPrChange w:id="7171" w:author="Le Minh Nghia" w:date="2019-10-09T10:56:00Z">
            <w:rPr>
              <w:sz w:val="26"/>
              <w:szCs w:val="26"/>
            </w:rPr>
          </w:rPrChange>
        </w:rPr>
        <w:t>dịch</w:t>
      </w:r>
      <w:proofErr w:type="spellEnd"/>
      <w:r w:rsidRPr="00B41112">
        <w:rPr>
          <w:sz w:val="26"/>
          <w:szCs w:val="26"/>
          <w:rPrChange w:id="7172" w:author="Le Minh Nghia" w:date="2019-10-09T10:56:00Z">
            <w:rPr>
              <w:sz w:val="26"/>
              <w:szCs w:val="26"/>
            </w:rPr>
          </w:rPrChange>
        </w:rPr>
        <w:t xml:space="preserve"> </w:t>
      </w:r>
      <w:proofErr w:type="spellStart"/>
      <w:r w:rsidRPr="00B41112">
        <w:rPr>
          <w:sz w:val="26"/>
          <w:szCs w:val="26"/>
          <w:rPrChange w:id="7173" w:author="Le Minh Nghia" w:date="2019-10-09T10:56:00Z">
            <w:rPr>
              <w:sz w:val="26"/>
              <w:szCs w:val="26"/>
            </w:rPr>
          </w:rPrChange>
        </w:rPr>
        <w:t>vụ</w:t>
      </w:r>
      <w:proofErr w:type="spellEnd"/>
      <w:r w:rsidRPr="00B41112">
        <w:rPr>
          <w:sz w:val="26"/>
          <w:szCs w:val="26"/>
          <w:rPrChange w:id="7174" w:author="Le Minh Nghia" w:date="2019-10-09T10:56:00Z">
            <w:rPr>
              <w:sz w:val="26"/>
              <w:szCs w:val="26"/>
            </w:rPr>
          </w:rPrChange>
        </w:rPr>
        <w:t xml:space="preserve"> </w:t>
      </w:r>
      <w:proofErr w:type="spellStart"/>
      <w:r w:rsidRPr="00B41112">
        <w:rPr>
          <w:sz w:val="26"/>
          <w:szCs w:val="26"/>
          <w:rPrChange w:id="7175" w:author="Le Minh Nghia" w:date="2019-10-09T10:56:00Z">
            <w:rPr>
              <w:sz w:val="26"/>
              <w:szCs w:val="26"/>
            </w:rPr>
          </w:rPrChange>
        </w:rPr>
        <w:t>từ</w:t>
      </w:r>
      <w:proofErr w:type="spellEnd"/>
      <w:r w:rsidRPr="00B41112">
        <w:rPr>
          <w:sz w:val="26"/>
          <w:szCs w:val="26"/>
          <w:rPrChange w:id="7176" w:author="Le Minh Nghia" w:date="2019-10-09T10:56:00Z">
            <w:rPr>
              <w:sz w:val="26"/>
              <w:szCs w:val="26"/>
            </w:rPr>
          </w:rPrChange>
        </w:rPr>
        <w:t xml:space="preserve"> </w:t>
      </w:r>
      <w:proofErr w:type="spellStart"/>
      <w:r w:rsidRPr="00B41112">
        <w:rPr>
          <w:sz w:val="26"/>
          <w:szCs w:val="26"/>
          <w:rPrChange w:id="7177" w:author="Le Minh Nghia" w:date="2019-10-09T10:56:00Z">
            <w:rPr>
              <w:sz w:val="26"/>
              <w:szCs w:val="26"/>
            </w:rPr>
          </w:rPrChange>
        </w:rPr>
        <w:t>máy</w:t>
      </w:r>
      <w:proofErr w:type="spellEnd"/>
      <w:r w:rsidRPr="00B41112">
        <w:rPr>
          <w:sz w:val="26"/>
          <w:szCs w:val="26"/>
          <w:rPrChange w:id="7178" w:author="Le Minh Nghia" w:date="2019-10-09T10:56:00Z">
            <w:rPr>
              <w:sz w:val="26"/>
              <w:szCs w:val="26"/>
            </w:rPr>
          </w:rPrChange>
        </w:rPr>
        <w:t xml:space="preserve"> </w:t>
      </w:r>
      <w:proofErr w:type="spellStart"/>
      <w:r w:rsidRPr="00B41112">
        <w:rPr>
          <w:sz w:val="26"/>
          <w:szCs w:val="26"/>
          <w:rPrChange w:id="7179" w:author="Le Minh Nghia" w:date="2019-10-09T10:56:00Z">
            <w:rPr>
              <w:sz w:val="26"/>
              <w:szCs w:val="26"/>
            </w:rPr>
          </w:rPrChange>
        </w:rPr>
        <w:t>chủ</w:t>
      </w:r>
      <w:proofErr w:type="spellEnd"/>
      <w:r w:rsidRPr="00B41112">
        <w:rPr>
          <w:sz w:val="26"/>
          <w:szCs w:val="26"/>
          <w:rPrChange w:id="7180" w:author="Le Minh Nghia" w:date="2019-10-09T10:56:00Z">
            <w:rPr>
              <w:sz w:val="26"/>
              <w:szCs w:val="26"/>
            </w:rPr>
          </w:rPrChange>
        </w:rPr>
        <w:t xml:space="preserve">. Do </w:t>
      </w:r>
      <w:proofErr w:type="spellStart"/>
      <w:r w:rsidRPr="00B41112">
        <w:rPr>
          <w:sz w:val="26"/>
          <w:szCs w:val="26"/>
          <w:rPrChange w:id="7181" w:author="Le Minh Nghia" w:date="2019-10-09T10:56:00Z">
            <w:rPr>
              <w:sz w:val="26"/>
              <w:szCs w:val="26"/>
            </w:rPr>
          </w:rPrChange>
        </w:rPr>
        <w:t>đó</w:t>
      </w:r>
      <w:proofErr w:type="spellEnd"/>
      <w:r w:rsidRPr="00B41112">
        <w:rPr>
          <w:sz w:val="26"/>
          <w:szCs w:val="26"/>
          <w:rPrChange w:id="7182" w:author="Le Minh Nghia" w:date="2019-10-09T10:56:00Z">
            <w:rPr>
              <w:sz w:val="26"/>
              <w:szCs w:val="26"/>
            </w:rPr>
          </w:rPrChange>
        </w:rPr>
        <w:t xml:space="preserve"> </w:t>
      </w:r>
      <w:proofErr w:type="spellStart"/>
      <w:r w:rsidRPr="00B41112">
        <w:rPr>
          <w:sz w:val="26"/>
          <w:szCs w:val="26"/>
          <w:rPrChange w:id="7183" w:author="Le Minh Nghia" w:date="2019-10-09T10:56:00Z">
            <w:rPr>
              <w:sz w:val="26"/>
              <w:szCs w:val="26"/>
            </w:rPr>
          </w:rPrChange>
        </w:rPr>
        <w:t>một</w:t>
      </w:r>
      <w:proofErr w:type="spellEnd"/>
      <w:r w:rsidRPr="00B41112">
        <w:rPr>
          <w:sz w:val="26"/>
          <w:szCs w:val="26"/>
          <w:rPrChange w:id="7184" w:author="Le Minh Nghia" w:date="2019-10-09T10:56:00Z">
            <w:rPr>
              <w:sz w:val="26"/>
              <w:szCs w:val="26"/>
            </w:rPr>
          </w:rPrChange>
        </w:rPr>
        <w:t xml:space="preserve"> </w:t>
      </w:r>
      <w:proofErr w:type="spellStart"/>
      <w:r w:rsidRPr="00B41112">
        <w:rPr>
          <w:sz w:val="26"/>
          <w:szCs w:val="26"/>
          <w:rPrChange w:id="7185" w:author="Le Minh Nghia" w:date="2019-10-09T10:56:00Z">
            <w:rPr>
              <w:sz w:val="26"/>
              <w:szCs w:val="26"/>
            </w:rPr>
          </w:rPrChange>
        </w:rPr>
        <w:t>máy</w:t>
      </w:r>
      <w:proofErr w:type="spellEnd"/>
      <w:r w:rsidRPr="00B41112">
        <w:rPr>
          <w:sz w:val="26"/>
          <w:szCs w:val="26"/>
          <w:rPrChange w:id="7186" w:author="Le Minh Nghia" w:date="2019-10-09T10:56:00Z">
            <w:rPr>
              <w:sz w:val="26"/>
              <w:szCs w:val="26"/>
            </w:rPr>
          </w:rPrChange>
        </w:rPr>
        <w:t xml:space="preserve"> </w:t>
      </w:r>
      <w:proofErr w:type="spellStart"/>
      <w:r w:rsidRPr="00B41112">
        <w:rPr>
          <w:sz w:val="26"/>
          <w:szCs w:val="26"/>
          <w:rPrChange w:id="7187" w:author="Le Minh Nghia" w:date="2019-10-09T10:56:00Z">
            <w:rPr>
              <w:sz w:val="26"/>
              <w:szCs w:val="26"/>
            </w:rPr>
          </w:rPrChange>
        </w:rPr>
        <w:t>khách</w:t>
      </w:r>
      <w:proofErr w:type="spellEnd"/>
      <w:r w:rsidRPr="00B41112">
        <w:rPr>
          <w:sz w:val="26"/>
          <w:szCs w:val="26"/>
          <w:rPrChange w:id="7188" w:author="Le Minh Nghia" w:date="2019-10-09T10:56:00Z">
            <w:rPr>
              <w:sz w:val="26"/>
              <w:szCs w:val="26"/>
            </w:rPr>
          </w:rPrChange>
        </w:rPr>
        <w:t xml:space="preserve"> </w:t>
      </w:r>
      <w:proofErr w:type="spellStart"/>
      <w:r w:rsidRPr="00B41112">
        <w:rPr>
          <w:sz w:val="26"/>
          <w:szCs w:val="26"/>
          <w:rPrChange w:id="7189" w:author="Le Minh Nghia" w:date="2019-10-09T10:56:00Z">
            <w:rPr>
              <w:sz w:val="26"/>
              <w:szCs w:val="26"/>
            </w:rPr>
          </w:rPrChange>
        </w:rPr>
        <w:t>thường</w:t>
      </w:r>
      <w:proofErr w:type="spellEnd"/>
      <w:r w:rsidRPr="00B41112">
        <w:rPr>
          <w:sz w:val="26"/>
          <w:szCs w:val="26"/>
          <w:rPrChange w:id="7190" w:author="Le Minh Nghia" w:date="2019-10-09T10:56:00Z">
            <w:rPr>
              <w:sz w:val="26"/>
              <w:szCs w:val="26"/>
            </w:rPr>
          </w:rPrChange>
        </w:rPr>
        <w:t xml:space="preserve"> </w:t>
      </w:r>
      <w:proofErr w:type="spellStart"/>
      <w:r w:rsidRPr="00B41112">
        <w:rPr>
          <w:sz w:val="26"/>
          <w:szCs w:val="26"/>
          <w:rPrChange w:id="7191" w:author="Le Minh Nghia" w:date="2019-10-09T10:56:00Z">
            <w:rPr>
              <w:sz w:val="26"/>
              <w:szCs w:val="26"/>
            </w:rPr>
          </w:rPrChange>
        </w:rPr>
        <w:t>bắt</w:t>
      </w:r>
      <w:proofErr w:type="spellEnd"/>
      <w:r w:rsidRPr="00B41112">
        <w:rPr>
          <w:sz w:val="26"/>
          <w:szCs w:val="26"/>
          <w:rPrChange w:id="7192" w:author="Le Minh Nghia" w:date="2019-10-09T10:56:00Z">
            <w:rPr>
              <w:sz w:val="26"/>
              <w:szCs w:val="26"/>
            </w:rPr>
          </w:rPrChange>
        </w:rPr>
        <w:t xml:space="preserve"> </w:t>
      </w:r>
      <w:proofErr w:type="spellStart"/>
      <w:r w:rsidRPr="00B41112">
        <w:rPr>
          <w:sz w:val="26"/>
          <w:szCs w:val="26"/>
          <w:rPrChange w:id="7193" w:author="Le Minh Nghia" w:date="2019-10-09T10:56:00Z">
            <w:rPr>
              <w:sz w:val="26"/>
              <w:szCs w:val="26"/>
            </w:rPr>
          </w:rPrChange>
        </w:rPr>
        <w:t>đầu</w:t>
      </w:r>
      <w:proofErr w:type="spellEnd"/>
      <w:r w:rsidRPr="00B41112">
        <w:rPr>
          <w:sz w:val="26"/>
          <w:szCs w:val="26"/>
          <w:rPrChange w:id="7194" w:author="Le Minh Nghia" w:date="2019-10-09T10:56:00Z">
            <w:rPr>
              <w:sz w:val="26"/>
              <w:szCs w:val="26"/>
            </w:rPr>
          </w:rPrChange>
        </w:rPr>
        <w:t xml:space="preserve"> </w:t>
      </w:r>
      <w:proofErr w:type="spellStart"/>
      <w:r w:rsidRPr="00B41112">
        <w:rPr>
          <w:sz w:val="26"/>
          <w:szCs w:val="26"/>
          <w:rPrChange w:id="7195" w:author="Le Minh Nghia" w:date="2019-10-09T10:56:00Z">
            <w:rPr>
              <w:sz w:val="26"/>
              <w:szCs w:val="26"/>
            </w:rPr>
          </w:rPrChange>
        </w:rPr>
        <w:t>phiên</w:t>
      </w:r>
      <w:proofErr w:type="spellEnd"/>
      <w:r w:rsidRPr="00B41112">
        <w:rPr>
          <w:sz w:val="26"/>
          <w:szCs w:val="26"/>
          <w:rPrChange w:id="7196" w:author="Le Minh Nghia" w:date="2019-10-09T10:56:00Z">
            <w:rPr>
              <w:sz w:val="26"/>
              <w:szCs w:val="26"/>
            </w:rPr>
          </w:rPrChange>
        </w:rPr>
        <w:t xml:space="preserve"> </w:t>
      </w:r>
      <w:proofErr w:type="spellStart"/>
      <w:r w:rsidRPr="00B41112">
        <w:rPr>
          <w:sz w:val="26"/>
          <w:szCs w:val="26"/>
          <w:rPrChange w:id="7197" w:author="Le Minh Nghia" w:date="2019-10-09T10:56:00Z">
            <w:rPr>
              <w:sz w:val="26"/>
              <w:szCs w:val="26"/>
            </w:rPr>
          </w:rPrChange>
        </w:rPr>
        <w:t>giao</w:t>
      </w:r>
      <w:proofErr w:type="spellEnd"/>
      <w:r w:rsidRPr="00B41112">
        <w:rPr>
          <w:sz w:val="26"/>
          <w:szCs w:val="26"/>
          <w:rPrChange w:id="7198" w:author="Le Minh Nghia" w:date="2019-10-09T10:56:00Z">
            <w:rPr>
              <w:sz w:val="26"/>
              <w:szCs w:val="26"/>
            </w:rPr>
          </w:rPrChange>
        </w:rPr>
        <w:t xml:space="preserve"> </w:t>
      </w:r>
      <w:proofErr w:type="spellStart"/>
      <w:r w:rsidRPr="00B41112">
        <w:rPr>
          <w:sz w:val="26"/>
          <w:szCs w:val="26"/>
          <w:rPrChange w:id="7199" w:author="Le Minh Nghia" w:date="2019-10-09T10:56:00Z">
            <w:rPr>
              <w:sz w:val="26"/>
              <w:szCs w:val="26"/>
            </w:rPr>
          </w:rPrChange>
        </w:rPr>
        <w:t>tiếp</w:t>
      </w:r>
      <w:proofErr w:type="spellEnd"/>
      <w:r w:rsidRPr="00B41112">
        <w:rPr>
          <w:sz w:val="26"/>
          <w:szCs w:val="26"/>
          <w:rPrChange w:id="7200" w:author="Le Minh Nghia" w:date="2019-10-09T10:56:00Z">
            <w:rPr>
              <w:sz w:val="26"/>
              <w:szCs w:val="26"/>
            </w:rPr>
          </w:rPrChange>
        </w:rPr>
        <w:t xml:space="preserve"> </w:t>
      </w:r>
      <w:proofErr w:type="spellStart"/>
      <w:r w:rsidRPr="00B41112">
        <w:rPr>
          <w:sz w:val="26"/>
          <w:szCs w:val="26"/>
          <w:rPrChange w:id="7201" w:author="Le Minh Nghia" w:date="2019-10-09T10:56:00Z">
            <w:rPr>
              <w:sz w:val="26"/>
              <w:szCs w:val="26"/>
            </w:rPr>
          </w:rPrChange>
        </w:rPr>
        <w:t>với</w:t>
      </w:r>
      <w:proofErr w:type="spellEnd"/>
      <w:r w:rsidRPr="00B41112">
        <w:rPr>
          <w:sz w:val="26"/>
          <w:szCs w:val="26"/>
          <w:rPrChange w:id="7202" w:author="Le Minh Nghia" w:date="2019-10-09T10:56:00Z">
            <w:rPr>
              <w:sz w:val="26"/>
              <w:szCs w:val="26"/>
            </w:rPr>
          </w:rPrChange>
        </w:rPr>
        <w:t xml:space="preserve"> </w:t>
      </w:r>
      <w:proofErr w:type="spellStart"/>
      <w:r w:rsidRPr="00B41112">
        <w:rPr>
          <w:sz w:val="26"/>
          <w:szCs w:val="26"/>
          <w:rPrChange w:id="7203" w:author="Le Minh Nghia" w:date="2019-10-09T10:56:00Z">
            <w:rPr>
              <w:sz w:val="26"/>
              <w:szCs w:val="26"/>
            </w:rPr>
          </w:rPrChange>
        </w:rPr>
        <w:t>các</w:t>
      </w:r>
      <w:proofErr w:type="spellEnd"/>
      <w:r w:rsidRPr="00B41112">
        <w:rPr>
          <w:sz w:val="26"/>
          <w:szCs w:val="26"/>
          <w:rPrChange w:id="7204" w:author="Le Minh Nghia" w:date="2019-10-09T10:56:00Z">
            <w:rPr>
              <w:sz w:val="26"/>
              <w:szCs w:val="26"/>
            </w:rPr>
          </w:rPrChange>
        </w:rPr>
        <w:t xml:space="preserve"> </w:t>
      </w:r>
      <w:proofErr w:type="spellStart"/>
      <w:r w:rsidRPr="00B41112">
        <w:rPr>
          <w:sz w:val="26"/>
          <w:szCs w:val="26"/>
          <w:rPrChange w:id="7205" w:author="Le Minh Nghia" w:date="2019-10-09T10:56:00Z">
            <w:rPr>
              <w:sz w:val="26"/>
              <w:szCs w:val="26"/>
            </w:rPr>
          </w:rPrChange>
        </w:rPr>
        <w:t>máy</w:t>
      </w:r>
      <w:proofErr w:type="spellEnd"/>
      <w:r w:rsidRPr="00B41112">
        <w:rPr>
          <w:sz w:val="26"/>
          <w:szCs w:val="26"/>
          <w:rPrChange w:id="7206" w:author="Le Minh Nghia" w:date="2019-10-09T10:56:00Z">
            <w:rPr>
              <w:sz w:val="26"/>
              <w:szCs w:val="26"/>
            </w:rPr>
          </w:rPrChange>
        </w:rPr>
        <w:t xml:space="preserve"> </w:t>
      </w:r>
      <w:proofErr w:type="spellStart"/>
      <w:r w:rsidRPr="00B41112">
        <w:rPr>
          <w:sz w:val="26"/>
          <w:szCs w:val="26"/>
          <w:rPrChange w:id="7207" w:author="Le Minh Nghia" w:date="2019-10-09T10:56:00Z">
            <w:rPr>
              <w:sz w:val="26"/>
              <w:szCs w:val="26"/>
            </w:rPr>
          </w:rPrChange>
        </w:rPr>
        <w:t>chủ</w:t>
      </w:r>
      <w:proofErr w:type="spellEnd"/>
      <w:r w:rsidRPr="00B41112">
        <w:rPr>
          <w:sz w:val="26"/>
          <w:szCs w:val="26"/>
          <w:rPrChange w:id="7208" w:author="Le Minh Nghia" w:date="2019-10-09T10:56:00Z">
            <w:rPr>
              <w:sz w:val="26"/>
              <w:szCs w:val="26"/>
            </w:rPr>
          </w:rPrChange>
        </w:rPr>
        <w:t xml:space="preserve"> </w:t>
      </w:r>
      <w:proofErr w:type="spellStart"/>
      <w:r w:rsidRPr="00B41112">
        <w:rPr>
          <w:sz w:val="26"/>
          <w:szCs w:val="26"/>
          <w:rPrChange w:id="7209" w:author="Le Minh Nghia" w:date="2019-10-09T10:56:00Z">
            <w:rPr>
              <w:sz w:val="26"/>
              <w:szCs w:val="26"/>
            </w:rPr>
          </w:rPrChange>
        </w:rPr>
        <w:t>đang</w:t>
      </w:r>
      <w:proofErr w:type="spellEnd"/>
      <w:r w:rsidRPr="00B41112">
        <w:rPr>
          <w:sz w:val="26"/>
          <w:szCs w:val="26"/>
          <w:rPrChange w:id="7210" w:author="Le Minh Nghia" w:date="2019-10-09T10:56:00Z">
            <w:rPr>
              <w:sz w:val="26"/>
              <w:szCs w:val="26"/>
            </w:rPr>
          </w:rPrChange>
        </w:rPr>
        <w:t xml:space="preserve"> </w:t>
      </w:r>
      <w:proofErr w:type="spellStart"/>
      <w:r w:rsidRPr="00B41112">
        <w:rPr>
          <w:sz w:val="26"/>
          <w:szCs w:val="26"/>
          <w:rPrChange w:id="7211" w:author="Le Minh Nghia" w:date="2019-10-09T10:56:00Z">
            <w:rPr>
              <w:sz w:val="26"/>
              <w:szCs w:val="26"/>
            </w:rPr>
          </w:rPrChange>
        </w:rPr>
        <w:t>chờ</w:t>
      </w:r>
      <w:proofErr w:type="spellEnd"/>
      <w:r w:rsidRPr="00B41112">
        <w:rPr>
          <w:sz w:val="26"/>
          <w:szCs w:val="26"/>
          <w:rPrChange w:id="7212" w:author="Le Minh Nghia" w:date="2019-10-09T10:56:00Z">
            <w:rPr>
              <w:sz w:val="26"/>
              <w:szCs w:val="26"/>
            </w:rPr>
          </w:rPrChange>
        </w:rPr>
        <w:t xml:space="preserve"> </w:t>
      </w:r>
      <w:proofErr w:type="spellStart"/>
      <w:r w:rsidRPr="00B41112">
        <w:rPr>
          <w:sz w:val="26"/>
          <w:szCs w:val="26"/>
          <w:rPrChange w:id="7213" w:author="Le Minh Nghia" w:date="2019-10-09T10:56:00Z">
            <w:rPr>
              <w:sz w:val="26"/>
              <w:szCs w:val="26"/>
            </w:rPr>
          </w:rPrChange>
        </w:rPr>
        <w:t>các</w:t>
      </w:r>
      <w:proofErr w:type="spellEnd"/>
      <w:r w:rsidRPr="00B41112">
        <w:rPr>
          <w:sz w:val="26"/>
          <w:szCs w:val="26"/>
          <w:rPrChange w:id="7214" w:author="Le Minh Nghia" w:date="2019-10-09T10:56:00Z">
            <w:rPr>
              <w:sz w:val="26"/>
              <w:szCs w:val="26"/>
            </w:rPr>
          </w:rPrChange>
        </w:rPr>
        <w:t xml:space="preserve"> </w:t>
      </w:r>
      <w:proofErr w:type="spellStart"/>
      <w:r w:rsidRPr="00B41112">
        <w:rPr>
          <w:sz w:val="26"/>
          <w:szCs w:val="26"/>
          <w:rPrChange w:id="7215" w:author="Le Minh Nghia" w:date="2019-10-09T10:56:00Z">
            <w:rPr>
              <w:sz w:val="26"/>
              <w:szCs w:val="26"/>
            </w:rPr>
          </w:rPrChange>
        </w:rPr>
        <w:t>yêu</w:t>
      </w:r>
      <w:proofErr w:type="spellEnd"/>
      <w:r w:rsidRPr="00B41112">
        <w:rPr>
          <w:sz w:val="26"/>
          <w:szCs w:val="26"/>
          <w:rPrChange w:id="7216" w:author="Le Minh Nghia" w:date="2019-10-09T10:56:00Z">
            <w:rPr>
              <w:sz w:val="26"/>
              <w:szCs w:val="26"/>
            </w:rPr>
          </w:rPrChange>
        </w:rPr>
        <w:t xml:space="preserve"> </w:t>
      </w:r>
      <w:proofErr w:type="spellStart"/>
      <w:r w:rsidRPr="00B41112">
        <w:rPr>
          <w:sz w:val="26"/>
          <w:szCs w:val="26"/>
          <w:rPrChange w:id="7217" w:author="Le Minh Nghia" w:date="2019-10-09T10:56:00Z">
            <w:rPr>
              <w:sz w:val="26"/>
              <w:szCs w:val="26"/>
            </w:rPr>
          </w:rPrChange>
        </w:rPr>
        <w:t>cầu</w:t>
      </w:r>
      <w:proofErr w:type="spellEnd"/>
      <w:r w:rsidRPr="00B41112">
        <w:rPr>
          <w:sz w:val="26"/>
          <w:szCs w:val="26"/>
          <w:rPrChange w:id="7218" w:author="Le Minh Nghia" w:date="2019-10-09T10:56:00Z">
            <w:rPr>
              <w:sz w:val="26"/>
              <w:szCs w:val="26"/>
            </w:rPr>
          </w:rPrChange>
        </w:rPr>
        <w:t xml:space="preserve"> </w:t>
      </w:r>
      <w:proofErr w:type="spellStart"/>
      <w:r w:rsidRPr="00B41112">
        <w:rPr>
          <w:sz w:val="26"/>
          <w:szCs w:val="26"/>
          <w:rPrChange w:id="7219" w:author="Le Minh Nghia" w:date="2019-10-09T10:56:00Z">
            <w:rPr>
              <w:sz w:val="26"/>
              <w:szCs w:val="26"/>
            </w:rPr>
          </w:rPrChange>
        </w:rPr>
        <w:t>đến</w:t>
      </w:r>
      <w:proofErr w:type="spellEnd"/>
      <w:r w:rsidRPr="00B41112">
        <w:rPr>
          <w:sz w:val="26"/>
          <w:szCs w:val="26"/>
          <w:rPrChange w:id="7220" w:author="Le Minh Nghia" w:date="2019-10-09T10:56:00Z">
            <w:rPr>
              <w:sz w:val="26"/>
              <w:szCs w:val="26"/>
            </w:rPr>
          </w:rPrChange>
        </w:rPr>
        <w:t>.</w:t>
      </w:r>
    </w:p>
    <w:p w:rsidR="00284EFE" w:rsidRPr="00B41112" w:rsidRDefault="00284EFE" w:rsidP="00A22430">
      <w:pPr>
        <w:pStyle w:val="ListParagraph"/>
        <w:numPr>
          <w:ilvl w:val="0"/>
          <w:numId w:val="15"/>
        </w:numPr>
        <w:spacing w:line="360" w:lineRule="auto"/>
        <w:rPr>
          <w:b/>
          <w:sz w:val="26"/>
          <w:szCs w:val="26"/>
          <w:rPrChange w:id="7221" w:author="Le Minh Nghia" w:date="2019-10-09T10:56:00Z">
            <w:rPr>
              <w:b/>
              <w:sz w:val="32"/>
              <w:szCs w:val="32"/>
            </w:rPr>
          </w:rPrChange>
        </w:rPr>
      </w:pPr>
      <w:r w:rsidRPr="00B41112">
        <w:rPr>
          <w:b/>
          <w:sz w:val="26"/>
          <w:szCs w:val="26"/>
          <w:rPrChange w:id="7222" w:author="Le Minh Nghia" w:date="2019-10-09T10:56:00Z">
            <w:rPr>
              <w:b/>
              <w:sz w:val="32"/>
              <w:szCs w:val="32"/>
            </w:rPr>
          </w:rPrChange>
        </w:rPr>
        <w:t xml:space="preserve"> KHÁI QUÁT VỀ APACHE</w:t>
      </w:r>
    </w:p>
    <w:p w:rsidR="00284EFE" w:rsidRPr="00B41112" w:rsidRDefault="00284EFE" w:rsidP="00A22430">
      <w:pPr>
        <w:pStyle w:val="ListParagraph"/>
        <w:numPr>
          <w:ilvl w:val="1"/>
          <w:numId w:val="15"/>
        </w:numPr>
        <w:spacing w:line="360" w:lineRule="auto"/>
        <w:rPr>
          <w:b/>
          <w:sz w:val="26"/>
          <w:szCs w:val="26"/>
          <w:rPrChange w:id="7223" w:author="Le Minh Nghia" w:date="2019-10-09T10:56:00Z">
            <w:rPr>
              <w:b/>
              <w:sz w:val="28"/>
              <w:szCs w:val="28"/>
            </w:rPr>
          </w:rPrChange>
        </w:rPr>
      </w:pPr>
      <w:proofErr w:type="spellStart"/>
      <w:r w:rsidRPr="00B41112">
        <w:rPr>
          <w:b/>
          <w:sz w:val="26"/>
          <w:szCs w:val="26"/>
          <w:rPrChange w:id="7224" w:author="Le Minh Nghia" w:date="2019-10-09T10:56:00Z">
            <w:rPr>
              <w:b/>
              <w:sz w:val="28"/>
              <w:szCs w:val="28"/>
            </w:rPr>
          </w:rPrChange>
        </w:rPr>
        <w:t>Giới</w:t>
      </w:r>
      <w:proofErr w:type="spellEnd"/>
      <w:r w:rsidRPr="00B41112">
        <w:rPr>
          <w:b/>
          <w:sz w:val="26"/>
          <w:szCs w:val="26"/>
          <w:rPrChange w:id="7225" w:author="Le Minh Nghia" w:date="2019-10-09T10:56:00Z">
            <w:rPr>
              <w:b/>
              <w:sz w:val="28"/>
              <w:szCs w:val="28"/>
            </w:rPr>
          </w:rPrChange>
        </w:rPr>
        <w:t xml:space="preserve"> </w:t>
      </w:r>
      <w:proofErr w:type="spellStart"/>
      <w:r w:rsidRPr="00B41112">
        <w:rPr>
          <w:b/>
          <w:sz w:val="26"/>
          <w:szCs w:val="26"/>
          <w:rPrChange w:id="7226" w:author="Le Minh Nghia" w:date="2019-10-09T10:56:00Z">
            <w:rPr>
              <w:b/>
              <w:sz w:val="28"/>
              <w:szCs w:val="28"/>
            </w:rPr>
          </w:rPrChange>
        </w:rPr>
        <w:t>thiệu</w:t>
      </w:r>
      <w:proofErr w:type="spellEnd"/>
      <w:r w:rsidRPr="00B41112">
        <w:rPr>
          <w:b/>
          <w:sz w:val="26"/>
          <w:szCs w:val="26"/>
          <w:rPrChange w:id="7227" w:author="Le Minh Nghia" w:date="2019-10-09T10:56:00Z">
            <w:rPr>
              <w:b/>
              <w:sz w:val="28"/>
              <w:szCs w:val="28"/>
            </w:rPr>
          </w:rPrChange>
        </w:rPr>
        <w:t xml:space="preserve"> </w:t>
      </w:r>
      <w:proofErr w:type="spellStart"/>
      <w:r w:rsidRPr="00B41112">
        <w:rPr>
          <w:b/>
          <w:sz w:val="26"/>
          <w:szCs w:val="26"/>
          <w:rPrChange w:id="7228" w:author="Le Minh Nghia" w:date="2019-10-09T10:56:00Z">
            <w:rPr>
              <w:b/>
              <w:sz w:val="28"/>
              <w:szCs w:val="28"/>
            </w:rPr>
          </w:rPrChange>
        </w:rPr>
        <w:t>về</w:t>
      </w:r>
      <w:proofErr w:type="spellEnd"/>
      <w:r w:rsidRPr="00B41112">
        <w:rPr>
          <w:b/>
          <w:sz w:val="26"/>
          <w:szCs w:val="26"/>
          <w:rPrChange w:id="7229" w:author="Le Minh Nghia" w:date="2019-10-09T10:56:00Z">
            <w:rPr>
              <w:b/>
              <w:sz w:val="28"/>
              <w:szCs w:val="28"/>
            </w:rPr>
          </w:rPrChange>
        </w:rPr>
        <w:t xml:space="preserve"> Apache</w:t>
      </w:r>
    </w:p>
    <w:p w:rsidR="00284EFE" w:rsidRPr="00B41112" w:rsidRDefault="00284EFE" w:rsidP="00334D9A">
      <w:pPr>
        <w:pStyle w:val="ListParagraph"/>
        <w:spacing w:line="360" w:lineRule="auto"/>
        <w:ind w:left="709" w:firstLine="720"/>
        <w:rPr>
          <w:sz w:val="26"/>
          <w:szCs w:val="26"/>
          <w:rPrChange w:id="7230" w:author="Le Minh Nghia" w:date="2019-10-09T10:56:00Z">
            <w:rPr>
              <w:sz w:val="26"/>
              <w:szCs w:val="26"/>
            </w:rPr>
          </w:rPrChange>
        </w:rPr>
      </w:pPr>
      <w:proofErr w:type="spellStart"/>
      <w:r w:rsidRPr="00B41112">
        <w:rPr>
          <w:sz w:val="26"/>
          <w:szCs w:val="26"/>
          <w:rPrChange w:id="7231" w:author="Le Minh Nghia" w:date="2019-10-09T10:56:00Z">
            <w:rPr>
              <w:sz w:val="26"/>
              <w:szCs w:val="26"/>
            </w:rPr>
          </w:rPrChange>
        </w:rPr>
        <w:t>Máy</w:t>
      </w:r>
      <w:proofErr w:type="spellEnd"/>
      <w:r w:rsidRPr="00B41112">
        <w:rPr>
          <w:sz w:val="26"/>
          <w:szCs w:val="26"/>
          <w:rPrChange w:id="7232" w:author="Le Minh Nghia" w:date="2019-10-09T10:56:00Z">
            <w:rPr>
              <w:sz w:val="26"/>
              <w:szCs w:val="26"/>
            </w:rPr>
          </w:rPrChange>
        </w:rPr>
        <w:t xml:space="preserve"> </w:t>
      </w:r>
      <w:proofErr w:type="spellStart"/>
      <w:r w:rsidRPr="00B41112">
        <w:rPr>
          <w:sz w:val="26"/>
          <w:szCs w:val="26"/>
          <w:rPrChange w:id="7233" w:author="Le Minh Nghia" w:date="2019-10-09T10:56:00Z">
            <w:rPr>
              <w:sz w:val="26"/>
              <w:szCs w:val="26"/>
            </w:rPr>
          </w:rPrChange>
        </w:rPr>
        <w:t>chủ</w:t>
      </w:r>
      <w:proofErr w:type="spellEnd"/>
      <w:r w:rsidRPr="00B41112">
        <w:rPr>
          <w:sz w:val="26"/>
          <w:szCs w:val="26"/>
          <w:rPrChange w:id="7234" w:author="Le Minh Nghia" w:date="2019-10-09T10:56:00Z">
            <w:rPr>
              <w:sz w:val="26"/>
              <w:szCs w:val="26"/>
            </w:rPr>
          </w:rPrChange>
        </w:rPr>
        <w:t xml:space="preserve"> Apache HTTP hay </w:t>
      </w:r>
      <w:proofErr w:type="spellStart"/>
      <w:r w:rsidRPr="00B41112">
        <w:rPr>
          <w:sz w:val="26"/>
          <w:szCs w:val="26"/>
          <w:rPrChange w:id="7235" w:author="Le Minh Nghia" w:date="2019-10-09T10:56:00Z">
            <w:rPr>
              <w:sz w:val="26"/>
              <w:szCs w:val="26"/>
            </w:rPr>
          </w:rPrChange>
        </w:rPr>
        <w:t>gọi</w:t>
      </w:r>
      <w:proofErr w:type="spellEnd"/>
      <w:r w:rsidRPr="00B41112">
        <w:rPr>
          <w:sz w:val="26"/>
          <w:szCs w:val="26"/>
          <w:rPrChange w:id="7236" w:author="Le Minh Nghia" w:date="2019-10-09T10:56:00Z">
            <w:rPr>
              <w:sz w:val="26"/>
              <w:szCs w:val="26"/>
            </w:rPr>
          </w:rPrChange>
        </w:rPr>
        <w:t xml:space="preserve"> </w:t>
      </w:r>
      <w:proofErr w:type="spellStart"/>
      <w:r w:rsidRPr="00B41112">
        <w:rPr>
          <w:sz w:val="26"/>
          <w:szCs w:val="26"/>
          <w:rPrChange w:id="7237" w:author="Le Minh Nghia" w:date="2019-10-09T10:56:00Z">
            <w:rPr>
              <w:sz w:val="26"/>
              <w:szCs w:val="26"/>
            </w:rPr>
          </w:rPrChange>
        </w:rPr>
        <w:t>tắt</w:t>
      </w:r>
      <w:proofErr w:type="spellEnd"/>
      <w:r w:rsidRPr="00B41112">
        <w:rPr>
          <w:sz w:val="26"/>
          <w:szCs w:val="26"/>
          <w:rPrChange w:id="7238" w:author="Le Minh Nghia" w:date="2019-10-09T10:56:00Z">
            <w:rPr>
              <w:sz w:val="26"/>
              <w:szCs w:val="26"/>
            </w:rPr>
          </w:rPrChange>
        </w:rPr>
        <w:t xml:space="preserve"> </w:t>
      </w:r>
      <w:proofErr w:type="spellStart"/>
      <w:r w:rsidRPr="00B41112">
        <w:rPr>
          <w:sz w:val="26"/>
          <w:szCs w:val="26"/>
          <w:rPrChange w:id="7239" w:author="Le Minh Nghia" w:date="2019-10-09T10:56:00Z">
            <w:rPr>
              <w:sz w:val="26"/>
              <w:szCs w:val="26"/>
            </w:rPr>
          </w:rPrChange>
        </w:rPr>
        <w:t>là</w:t>
      </w:r>
      <w:proofErr w:type="spellEnd"/>
      <w:r w:rsidRPr="00B41112">
        <w:rPr>
          <w:sz w:val="26"/>
          <w:szCs w:val="26"/>
          <w:rPrChange w:id="7240" w:author="Le Minh Nghia" w:date="2019-10-09T10:56:00Z">
            <w:rPr>
              <w:sz w:val="26"/>
              <w:szCs w:val="26"/>
            </w:rPr>
          </w:rPrChange>
        </w:rPr>
        <w:t xml:space="preserve"> Apache, </w:t>
      </w:r>
      <w:proofErr w:type="spellStart"/>
      <w:r w:rsidRPr="00B41112">
        <w:rPr>
          <w:sz w:val="26"/>
          <w:szCs w:val="26"/>
          <w:rPrChange w:id="7241" w:author="Le Minh Nghia" w:date="2019-10-09T10:56:00Z">
            <w:rPr>
              <w:sz w:val="26"/>
              <w:szCs w:val="26"/>
            </w:rPr>
          </w:rPrChange>
        </w:rPr>
        <w:t>là</w:t>
      </w:r>
      <w:proofErr w:type="spellEnd"/>
      <w:r w:rsidRPr="00B41112">
        <w:rPr>
          <w:sz w:val="26"/>
          <w:szCs w:val="26"/>
          <w:rPrChange w:id="7242" w:author="Le Minh Nghia" w:date="2019-10-09T10:56:00Z">
            <w:rPr>
              <w:sz w:val="26"/>
              <w:szCs w:val="26"/>
            </w:rPr>
          </w:rPrChange>
        </w:rPr>
        <w:t xml:space="preserve"> </w:t>
      </w:r>
      <w:proofErr w:type="spellStart"/>
      <w:r w:rsidRPr="00B41112">
        <w:rPr>
          <w:sz w:val="26"/>
          <w:szCs w:val="26"/>
          <w:rPrChange w:id="7243" w:author="Le Minh Nghia" w:date="2019-10-09T10:56:00Z">
            <w:rPr>
              <w:sz w:val="26"/>
              <w:szCs w:val="26"/>
            </w:rPr>
          </w:rPrChange>
        </w:rPr>
        <w:t>phần</w:t>
      </w:r>
      <w:proofErr w:type="spellEnd"/>
      <w:r w:rsidRPr="00B41112">
        <w:rPr>
          <w:sz w:val="26"/>
          <w:szCs w:val="26"/>
          <w:rPrChange w:id="7244" w:author="Le Minh Nghia" w:date="2019-10-09T10:56:00Z">
            <w:rPr>
              <w:sz w:val="26"/>
              <w:szCs w:val="26"/>
            </w:rPr>
          </w:rPrChange>
        </w:rPr>
        <w:t xml:space="preserve"> </w:t>
      </w:r>
      <w:proofErr w:type="spellStart"/>
      <w:r w:rsidRPr="00B41112">
        <w:rPr>
          <w:sz w:val="26"/>
          <w:szCs w:val="26"/>
          <w:rPrChange w:id="7245" w:author="Le Minh Nghia" w:date="2019-10-09T10:56:00Z">
            <w:rPr>
              <w:sz w:val="26"/>
              <w:szCs w:val="26"/>
            </w:rPr>
          </w:rPrChange>
        </w:rPr>
        <w:t>mềm</w:t>
      </w:r>
      <w:proofErr w:type="spellEnd"/>
      <w:r w:rsidRPr="00B41112">
        <w:rPr>
          <w:sz w:val="26"/>
          <w:szCs w:val="26"/>
          <w:rPrChange w:id="7246" w:author="Le Minh Nghia" w:date="2019-10-09T10:56:00Z">
            <w:rPr>
              <w:sz w:val="26"/>
              <w:szCs w:val="26"/>
            </w:rPr>
          </w:rPrChange>
        </w:rPr>
        <w:t xml:space="preserve"> </w:t>
      </w:r>
      <w:proofErr w:type="spellStart"/>
      <w:r w:rsidRPr="00B41112">
        <w:rPr>
          <w:sz w:val="26"/>
          <w:szCs w:val="26"/>
          <w:rPrChange w:id="7247" w:author="Le Minh Nghia" w:date="2019-10-09T10:56:00Z">
            <w:rPr>
              <w:sz w:val="26"/>
              <w:szCs w:val="26"/>
            </w:rPr>
          </w:rPrChange>
        </w:rPr>
        <w:t>máy</w:t>
      </w:r>
      <w:proofErr w:type="spellEnd"/>
      <w:r w:rsidRPr="00B41112">
        <w:rPr>
          <w:sz w:val="26"/>
          <w:szCs w:val="26"/>
          <w:rPrChange w:id="7248" w:author="Le Minh Nghia" w:date="2019-10-09T10:56:00Z">
            <w:rPr>
              <w:sz w:val="26"/>
              <w:szCs w:val="26"/>
            </w:rPr>
          </w:rPrChange>
        </w:rPr>
        <w:t xml:space="preserve"> </w:t>
      </w:r>
      <w:proofErr w:type="spellStart"/>
      <w:r w:rsidRPr="00B41112">
        <w:rPr>
          <w:sz w:val="26"/>
          <w:szCs w:val="26"/>
          <w:rPrChange w:id="7249" w:author="Le Minh Nghia" w:date="2019-10-09T10:56:00Z">
            <w:rPr>
              <w:sz w:val="26"/>
              <w:szCs w:val="26"/>
            </w:rPr>
          </w:rPrChange>
        </w:rPr>
        <w:t>chủ</w:t>
      </w:r>
      <w:proofErr w:type="spellEnd"/>
      <w:r w:rsidRPr="00B41112">
        <w:rPr>
          <w:sz w:val="26"/>
          <w:szCs w:val="26"/>
          <w:rPrChange w:id="7250" w:author="Le Minh Nghia" w:date="2019-10-09T10:56:00Z">
            <w:rPr>
              <w:sz w:val="26"/>
              <w:szCs w:val="26"/>
            </w:rPr>
          </w:rPrChange>
        </w:rPr>
        <w:t xml:space="preserve"> web </w:t>
      </w:r>
      <w:proofErr w:type="spellStart"/>
      <w:r w:rsidRPr="00B41112">
        <w:rPr>
          <w:sz w:val="26"/>
          <w:szCs w:val="26"/>
          <w:rPrChange w:id="7251" w:author="Le Minh Nghia" w:date="2019-10-09T10:56:00Z">
            <w:rPr>
              <w:sz w:val="26"/>
              <w:szCs w:val="26"/>
            </w:rPr>
          </w:rPrChange>
        </w:rPr>
        <w:t>đa</w:t>
      </w:r>
      <w:proofErr w:type="spellEnd"/>
      <w:r w:rsidRPr="00B41112">
        <w:rPr>
          <w:sz w:val="26"/>
          <w:szCs w:val="26"/>
          <w:rPrChange w:id="7252" w:author="Le Minh Nghia" w:date="2019-10-09T10:56:00Z">
            <w:rPr>
              <w:sz w:val="26"/>
              <w:szCs w:val="26"/>
            </w:rPr>
          </w:rPrChange>
        </w:rPr>
        <w:t xml:space="preserve"> </w:t>
      </w:r>
      <w:proofErr w:type="spellStart"/>
      <w:r w:rsidRPr="00B41112">
        <w:rPr>
          <w:sz w:val="26"/>
          <w:szCs w:val="26"/>
          <w:rPrChange w:id="7253" w:author="Le Minh Nghia" w:date="2019-10-09T10:56:00Z">
            <w:rPr>
              <w:sz w:val="26"/>
              <w:szCs w:val="26"/>
            </w:rPr>
          </w:rPrChange>
        </w:rPr>
        <w:t>nền</w:t>
      </w:r>
      <w:proofErr w:type="spellEnd"/>
      <w:r w:rsidRPr="00B41112">
        <w:rPr>
          <w:sz w:val="26"/>
          <w:szCs w:val="26"/>
          <w:rPrChange w:id="7254" w:author="Le Minh Nghia" w:date="2019-10-09T10:56:00Z">
            <w:rPr>
              <w:sz w:val="26"/>
              <w:szCs w:val="26"/>
            </w:rPr>
          </w:rPrChange>
        </w:rPr>
        <w:t xml:space="preserve"> </w:t>
      </w:r>
      <w:proofErr w:type="spellStart"/>
      <w:r w:rsidRPr="00B41112">
        <w:rPr>
          <w:sz w:val="26"/>
          <w:szCs w:val="26"/>
          <w:rPrChange w:id="7255" w:author="Le Minh Nghia" w:date="2019-10-09T10:56:00Z">
            <w:rPr>
              <w:sz w:val="26"/>
              <w:szCs w:val="26"/>
            </w:rPr>
          </w:rPrChange>
        </w:rPr>
        <w:t>tảng</w:t>
      </w:r>
      <w:proofErr w:type="spellEnd"/>
      <w:r w:rsidRPr="00B41112">
        <w:rPr>
          <w:sz w:val="26"/>
          <w:szCs w:val="26"/>
          <w:rPrChange w:id="7256" w:author="Le Minh Nghia" w:date="2019-10-09T10:56:00Z">
            <w:rPr>
              <w:sz w:val="26"/>
              <w:szCs w:val="26"/>
            </w:rPr>
          </w:rPrChange>
        </w:rPr>
        <w:t xml:space="preserve"> </w:t>
      </w:r>
      <w:proofErr w:type="spellStart"/>
      <w:r w:rsidRPr="00B41112">
        <w:rPr>
          <w:sz w:val="26"/>
          <w:szCs w:val="26"/>
          <w:rPrChange w:id="7257" w:author="Le Minh Nghia" w:date="2019-10-09T10:56:00Z">
            <w:rPr>
              <w:sz w:val="26"/>
              <w:szCs w:val="26"/>
            </w:rPr>
          </w:rPrChange>
        </w:rPr>
        <w:t>mã</w:t>
      </w:r>
      <w:proofErr w:type="spellEnd"/>
      <w:r w:rsidRPr="00B41112">
        <w:rPr>
          <w:sz w:val="26"/>
          <w:szCs w:val="26"/>
          <w:rPrChange w:id="7258" w:author="Le Minh Nghia" w:date="2019-10-09T10:56:00Z">
            <w:rPr>
              <w:sz w:val="26"/>
              <w:szCs w:val="26"/>
            </w:rPr>
          </w:rPrChange>
        </w:rPr>
        <w:t xml:space="preserve"> </w:t>
      </w:r>
      <w:proofErr w:type="spellStart"/>
      <w:r w:rsidRPr="00B41112">
        <w:rPr>
          <w:sz w:val="26"/>
          <w:szCs w:val="26"/>
          <w:rPrChange w:id="7259" w:author="Le Minh Nghia" w:date="2019-10-09T10:56:00Z">
            <w:rPr>
              <w:sz w:val="26"/>
              <w:szCs w:val="26"/>
            </w:rPr>
          </w:rPrChange>
        </w:rPr>
        <w:t>nguồn</w:t>
      </w:r>
      <w:proofErr w:type="spellEnd"/>
      <w:r w:rsidRPr="00B41112">
        <w:rPr>
          <w:sz w:val="26"/>
          <w:szCs w:val="26"/>
          <w:rPrChange w:id="7260" w:author="Le Minh Nghia" w:date="2019-10-09T10:56:00Z">
            <w:rPr>
              <w:sz w:val="26"/>
              <w:szCs w:val="26"/>
            </w:rPr>
          </w:rPrChange>
        </w:rPr>
        <w:t xml:space="preserve"> </w:t>
      </w:r>
      <w:proofErr w:type="spellStart"/>
      <w:r w:rsidRPr="00B41112">
        <w:rPr>
          <w:sz w:val="26"/>
          <w:szCs w:val="26"/>
          <w:rPrChange w:id="7261" w:author="Le Minh Nghia" w:date="2019-10-09T10:56:00Z">
            <w:rPr>
              <w:sz w:val="26"/>
              <w:szCs w:val="26"/>
            </w:rPr>
          </w:rPrChange>
        </w:rPr>
        <w:t>mở</w:t>
      </w:r>
      <w:proofErr w:type="spellEnd"/>
      <w:r w:rsidRPr="00B41112">
        <w:rPr>
          <w:sz w:val="26"/>
          <w:szCs w:val="26"/>
          <w:rPrChange w:id="7262" w:author="Le Minh Nghia" w:date="2019-10-09T10:56:00Z">
            <w:rPr>
              <w:sz w:val="26"/>
              <w:szCs w:val="26"/>
            </w:rPr>
          </w:rPrChange>
        </w:rPr>
        <w:t xml:space="preserve"> </w:t>
      </w:r>
      <w:proofErr w:type="spellStart"/>
      <w:r w:rsidRPr="00B41112">
        <w:rPr>
          <w:sz w:val="26"/>
          <w:szCs w:val="26"/>
          <w:rPrChange w:id="7263" w:author="Le Minh Nghia" w:date="2019-10-09T10:56:00Z">
            <w:rPr>
              <w:sz w:val="26"/>
              <w:szCs w:val="26"/>
            </w:rPr>
          </w:rPrChange>
        </w:rPr>
        <w:t>và</w:t>
      </w:r>
      <w:proofErr w:type="spellEnd"/>
      <w:r w:rsidRPr="00B41112">
        <w:rPr>
          <w:sz w:val="26"/>
          <w:szCs w:val="26"/>
          <w:rPrChange w:id="7264" w:author="Le Minh Nghia" w:date="2019-10-09T10:56:00Z">
            <w:rPr>
              <w:sz w:val="26"/>
              <w:szCs w:val="26"/>
            </w:rPr>
          </w:rPrChange>
        </w:rPr>
        <w:t xml:space="preserve"> </w:t>
      </w:r>
      <w:proofErr w:type="spellStart"/>
      <w:r w:rsidRPr="00B41112">
        <w:rPr>
          <w:sz w:val="26"/>
          <w:szCs w:val="26"/>
          <w:rPrChange w:id="7265" w:author="Le Minh Nghia" w:date="2019-10-09T10:56:00Z">
            <w:rPr>
              <w:sz w:val="26"/>
              <w:szCs w:val="26"/>
            </w:rPr>
          </w:rPrChange>
        </w:rPr>
        <w:t>miễn</w:t>
      </w:r>
      <w:proofErr w:type="spellEnd"/>
      <w:r w:rsidRPr="00B41112">
        <w:rPr>
          <w:sz w:val="26"/>
          <w:szCs w:val="26"/>
          <w:rPrChange w:id="7266" w:author="Le Minh Nghia" w:date="2019-10-09T10:56:00Z">
            <w:rPr>
              <w:sz w:val="26"/>
              <w:szCs w:val="26"/>
            </w:rPr>
          </w:rPrChange>
        </w:rPr>
        <w:t xml:space="preserve"> </w:t>
      </w:r>
      <w:proofErr w:type="spellStart"/>
      <w:r w:rsidRPr="00B41112">
        <w:rPr>
          <w:sz w:val="26"/>
          <w:szCs w:val="26"/>
          <w:rPrChange w:id="7267" w:author="Le Minh Nghia" w:date="2019-10-09T10:56:00Z">
            <w:rPr>
              <w:sz w:val="26"/>
              <w:szCs w:val="26"/>
            </w:rPr>
          </w:rPrChange>
        </w:rPr>
        <w:t>phí</w:t>
      </w:r>
      <w:proofErr w:type="spellEnd"/>
      <w:r w:rsidRPr="00B41112">
        <w:rPr>
          <w:sz w:val="26"/>
          <w:szCs w:val="26"/>
          <w:rPrChange w:id="7268" w:author="Le Minh Nghia" w:date="2019-10-09T10:56:00Z">
            <w:rPr>
              <w:sz w:val="26"/>
              <w:szCs w:val="26"/>
            </w:rPr>
          </w:rPrChange>
        </w:rPr>
        <w:t xml:space="preserve">. Apache </w:t>
      </w:r>
      <w:proofErr w:type="spellStart"/>
      <w:r w:rsidRPr="00B41112">
        <w:rPr>
          <w:sz w:val="26"/>
          <w:szCs w:val="26"/>
          <w:rPrChange w:id="7269" w:author="Le Minh Nghia" w:date="2019-10-09T10:56:00Z">
            <w:rPr>
              <w:sz w:val="26"/>
              <w:szCs w:val="26"/>
            </w:rPr>
          </w:rPrChange>
        </w:rPr>
        <w:t>được</w:t>
      </w:r>
      <w:proofErr w:type="spellEnd"/>
      <w:r w:rsidRPr="00B41112">
        <w:rPr>
          <w:sz w:val="26"/>
          <w:szCs w:val="26"/>
          <w:rPrChange w:id="7270" w:author="Le Minh Nghia" w:date="2019-10-09T10:56:00Z">
            <w:rPr>
              <w:sz w:val="26"/>
              <w:szCs w:val="26"/>
            </w:rPr>
          </w:rPrChange>
        </w:rPr>
        <w:t xml:space="preserve"> </w:t>
      </w:r>
      <w:proofErr w:type="spellStart"/>
      <w:r w:rsidRPr="00B41112">
        <w:rPr>
          <w:sz w:val="26"/>
          <w:szCs w:val="26"/>
          <w:rPrChange w:id="7271" w:author="Le Minh Nghia" w:date="2019-10-09T10:56:00Z">
            <w:rPr>
              <w:sz w:val="26"/>
              <w:szCs w:val="26"/>
            </w:rPr>
          </w:rPrChange>
        </w:rPr>
        <w:t>phát</w:t>
      </w:r>
      <w:proofErr w:type="spellEnd"/>
      <w:r w:rsidRPr="00B41112">
        <w:rPr>
          <w:sz w:val="26"/>
          <w:szCs w:val="26"/>
          <w:rPrChange w:id="7272" w:author="Le Minh Nghia" w:date="2019-10-09T10:56:00Z">
            <w:rPr>
              <w:sz w:val="26"/>
              <w:szCs w:val="26"/>
            </w:rPr>
          </w:rPrChange>
        </w:rPr>
        <w:t xml:space="preserve"> </w:t>
      </w:r>
      <w:proofErr w:type="spellStart"/>
      <w:r w:rsidRPr="00B41112">
        <w:rPr>
          <w:sz w:val="26"/>
          <w:szCs w:val="26"/>
          <w:rPrChange w:id="7273" w:author="Le Minh Nghia" w:date="2019-10-09T10:56:00Z">
            <w:rPr>
              <w:sz w:val="26"/>
              <w:szCs w:val="26"/>
            </w:rPr>
          </w:rPrChange>
        </w:rPr>
        <w:t>triển</w:t>
      </w:r>
      <w:proofErr w:type="spellEnd"/>
      <w:r w:rsidRPr="00B41112">
        <w:rPr>
          <w:sz w:val="26"/>
          <w:szCs w:val="26"/>
          <w:rPrChange w:id="7274" w:author="Le Minh Nghia" w:date="2019-10-09T10:56:00Z">
            <w:rPr>
              <w:sz w:val="26"/>
              <w:szCs w:val="26"/>
            </w:rPr>
          </w:rPrChange>
        </w:rPr>
        <w:t xml:space="preserve"> </w:t>
      </w:r>
      <w:proofErr w:type="spellStart"/>
      <w:r w:rsidRPr="00B41112">
        <w:rPr>
          <w:sz w:val="26"/>
          <w:szCs w:val="26"/>
          <w:rPrChange w:id="7275" w:author="Le Minh Nghia" w:date="2019-10-09T10:56:00Z">
            <w:rPr>
              <w:sz w:val="26"/>
              <w:szCs w:val="26"/>
            </w:rPr>
          </w:rPrChange>
        </w:rPr>
        <w:t>và</w:t>
      </w:r>
      <w:proofErr w:type="spellEnd"/>
      <w:r w:rsidRPr="00B41112">
        <w:rPr>
          <w:sz w:val="26"/>
          <w:szCs w:val="26"/>
          <w:rPrChange w:id="7276" w:author="Le Minh Nghia" w:date="2019-10-09T10:56:00Z">
            <w:rPr>
              <w:sz w:val="26"/>
              <w:szCs w:val="26"/>
            </w:rPr>
          </w:rPrChange>
        </w:rPr>
        <w:t xml:space="preserve"> </w:t>
      </w:r>
      <w:proofErr w:type="spellStart"/>
      <w:r w:rsidRPr="00B41112">
        <w:rPr>
          <w:sz w:val="26"/>
          <w:szCs w:val="26"/>
          <w:rPrChange w:id="7277" w:author="Le Minh Nghia" w:date="2019-10-09T10:56:00Z">
            <w:rPr>
              <w:sz w:val="26"/>
              <w:szCs w:val="26"/>
            </w:rPr>
          </w:rPrChange>
        </w:rPr>
        <w:t>bảo</w:t>
      </w:r>
      <w:proofErr w:type="spellEnd"/>
      <w:r w:rsidRPr="00B41112">
        <w:rPr>
          <w:sz w:val="26"/>
          <w:szCs w:val="26"/>
          <w:rPrChange w:id="7278" w:author="Le Minh Nghia" w:date="2019-10-09T10:56:00Z">
            <w:rPr>
              <w:sz w:val="26"/>
              <w:szCs w:val="26"/>
            </w:rPr>
          </w:rPrChange>
        </w:rPr>
        <w:t xml:space="preserve"> </w:t>
      </w:r>
      <w:proofErr w:type="spellStart"/>
      <w:r w:rsidRPr="00B41112">
        <w:rPr>
          <w:sz w:val="26"/>
          <w:szCs w:val="26"/>
          <w:rPrChange w:id="7279" w:author="Le Minh Nghia" w:date="2019-10-09T10:56:00Z">
            <w:rPr>
              <w:sz w:val="26"/>
              <w:szCs w:val="26"/>
            </w:rPr>
          </w:rPrChange>
        </w:rPr>
        <w:t>trì</w:t>
      </w:r>
      <w:proofErr w:type="spellEnd"/>
      <w:r w:rsidRPr="00B41112">
        <w:rPr>
          <w:sz w:val="26"/>
          <w:szCs w:val="26"/>
          <w:rPrChange w:id="7280" w:author="Le Minh Nghia" w:date="2019-10-09T10:56:00Z">
            <w:rPr>
              <w:sz w:val="26"/>
              <w:szCs w:val="26"/>
            </w:rPr>
          </w:rPrChange>
        </w:rPr>
        <w:t xml:space="preserve"> </w:t>
      </w:r>
      <w:proofErr w:type="spellStart"/>
      <w:r w:rsidRPr="00B41112">
        <w:rPr>
          <w:sz w:val="26"/>
          <w:szCs w:val="26"/>
          <w:rPrChange w:id="7281" w:author="Le Minh Nghia" w:date="2019-10-09T10:56:00Z">
            <w:rPr>
              <w:sz w:val="26"/>
              <w:szCs w:val="26"/>
            </w:rPr>
          </w:rPrChange>
        </w:rPr>
        <w:t>bởi</w:t>
      </w:r>
      <w:proofErr w:type="spellEnd"/>
      <w:r w:rsidRPr="00B41112">
        <w:rPr>
          <w:sz w:val="26"/>
          <w:szCs w:val="26"/>
          <w:rPrChange w:id="7282" w:author="Le Minh Nghia" w:date="2019-10-09T10:56:00Z">
            <w:rPr>
              <w:sz w:val="26"/>
              <w:szCs w:val="26"/>
            </w:rPr>
          </w:rPrChange>
        </w:rPr>
        <w:t xml:space="preserve"> </w:t>
      </w:r>
      <w:proofErr w:type="spellStart"/>
      <w:r w:rsidRPr="00B41112">
        <w:rPr>
          <w:sz w:val="26"/>
          <w:szCs w:val="26"/>
          <w:rPrChange w:id="7283" w:author="Le Minh Nghia" w:date="2019-10-09T10:56:00Z">
            <w:rPr>
              <w:sz w:val="26"/>
              <w:szCs w:val="26"/>
            </w:rPr>
          </w:rPrChange>
        </w:rPr>
        <w:t>cộng</w:t>
      </w:r>
      <w:proofErr w:type="spellEnd"/>
      <w:r w:rsidRPr="00B41112">
        <w:rPr>
          <w:sz w:val="26"/>
          <w:szCs w:val="26"/>
          <w:rPrChange w:id="7284" w:author="Le Minh Nghia" w:date="2019-10-09T10:56:00Z">
            <w:rPr>
              <w:sz w:val="26"/>
              <w:szCs w:val="26"/>
            </w:rPr>
          </w:rPrChange>
        </w:rPr>
        <w:t xml:space="preserve"> </w:t>
      </w:r>
      <w:proofErr w:type="spellStart"/>
      <w:r w:rsidRPr="00B41112">
        <w:rPr>
          <w:sz w:val="26"/>
          <w:szCs w:val="26"/>
          <w:rPrChange w:id="7285" w:author="Le Minh Nghia" w:date="2019-10-09T10:56:00Z">
            <w:rPr>
              <w:sz w:val="26"/>
              <w:szCs w:val="26"/>
            </w:rPr>
          </w:rPrChange>
        </w:rPr>
        <w:t>đồng</w:t>
      </w:r>
      <w:proofErr w:type="spellEnd"/>
      <w:r w:rsidRPr="00B41112">
        <w:rPr>
          <w:sz w:val="26"/>
          <w:szCs w:val="26"/>
          <w:rPrChange w:id="7286" w:author="Le Minh Nghia" w:date="2019-10-09T10:56:00Z">
            <w:rPr>
              <w:sz w:val="26"/>
              <w:szCs w:val="26"/>
            </w:rPr>
          </w:rPrChange>
        </w:rPr>
        <w:t xml:space="preserve"> </w:t>
      </w:r>
      <w:proofErr w:type="spellStart"/>
      <w:r w:rsidRPr="00B41112">
        <w:rPr>
          <w:sz w:val="26"/>
          <w:szCs w:val="26"/>
          <w:rPrChange w:id="7287" w:author="Le Minh Nghia" w:date="2019-10-09T10:56:00Z">
            <w:rPr>
              <w:sz w:val="26"/>
              <w:szCs w:val="26"/>
            </w:rPr>
          </w:rPrChange>
        </w:rPr>
        <w:t>các</w:t>
      </w:r>
      <w:proofErr w:type="spellEnd"/>
      <w:r w:rsidRPr="00B41112">
        <w:rPr>
          <w:sz w:val="26"/>
          <w:szCs w:val="26"/>
          <w:rPrChange w:id="7288" w:author="Le Minh Nghia" w:date="2019-10-09T10:56:00Z">
            <w:rPr>
              <w:sz w:val="26"/>
              <w:szCs w:val="26"/>
            </w:rPr>
          </w:rPrChange>
        </w:rPr>
        <w:t xml:space="preserve"> </w:t>
      </w:r>
      <w:proofErr w:type="spellStart"/>
      <w:r w:rsidRPr="00B41112">
        <w:rPr>
          <w:sz w:val="26"/>
          <w:szCs w:val="26"/>
          <w:rPrChange w:id="7289" w:author="Le Minh Nghia" w:date="2019-10-09T10:56:00Z">
            <w:rPr>
              <w:sz w:val="26"/>
              <w:szCs w:val="26"/>
            </w:rPr>
          </w:rPrChange>
        </w:rPr>
        <w:t>nhà</w:t>
      </w:r>
      <w:proofErr w:type="spellEnd"/>
      <w:r w:rsidRPr="00B41112">
        <w:rPr>
          <w:sz w:val="26"/>
          <w:szCs w:val="26"/>
          <w:rPrChange w:id="7290" w:author="Le Minh Nghia" w:date="2019-10-09T10:56:00Z">
            <w:rPr>
              <w:sz w:val="26"/>
              <w:szCs w:val="26"/>
            </w:rPr>
          </w:rPrChange>
        </w:rPr>
        <w:t xml:space="preserve"> </w:t>
      </w:r>
      <w:proofErr w:type="spellStart"/>
      <w:r w:rsidRPr="00B41112">
        <w:rPr>
          <w:sz w:val="26"/>
          <w:szCs w:val="26"/>
          <w:rPrChange w:id="7291" w:author="Le Minh Nghia" w:date="2019-10-09T10:56:00Z">
            <w:rPr>
              <w:sz w:val="26"/>
              <w:szCs w:val="26"/>
            </w:rPr>
          </w:rPrChange>
        </w:rPr>
        <w:t>phát</w:t>
      </w:r>
      <w:proofErr w:type="spellEnd"/>
      <w:r w:rsidRPr="00B41112">
        <w:rPr>
          <w:sz w:val="26"/>
          <w:szCs w:val="26"/>
          <w:rPrChange w:id="7292" w:author="Le Minh Nghia" w:date="2019-10-09T10:56:00Z">
            <w:rPr>
              <w:sz w:val="26"/>
              <w:szCs w:val="26"/>
            </w:rPr>
          </w:rPrChange>
        </w:rPr>
        <w:t xml:space="preserve"> </w:t>
      </w:r>
      <w:proofErr w:type="spellStart"/>
      <w:r w:rsidRPr="00B41112">
        <w:rPr>
          <w:sz w:val="26"/>
          <w:szCs w:val="26"/>
          <w:rPrChange w:id="7293" w:author="Le Minh Nghia" w:date="2019-10-09T10:56:00Z">
            <w:rPr>
              <w:sz w:val="26"/>
              <w:szCs w:val="26"/>
            </w:rPr>
          </w:rPrChange>
        </w:rPr>
        <w:t>triển</w:t>
      </w:r>
      <w:proofErr w:type="spellEnd"/>
      <w:r w:rsidRPr="00B41112">
        <w:rPr>
          <w:sz w:val="26"/>
          <w:szCs w:val="26"/>
          <w:rPrChange w:id="7294" w:author="Le Minh Nghia" w:date="2019-10-09T10:56:00Z">
            <w:rPr>
              <w:sz w:val="26"/>
              <w:szCs w:val="26"/>
            </w:rPr>
          </w:rPrChange>
        </w:rPr>
        <w:t xml:space="preserve"> </w:t>
      </w:r>
      <w:proofErr w:type="spellStart"/>
      <w:r w:rsidRPr="00B41112">
        <w:rPr>
          <w:sz w:val="26"/>
          <w:szCs w:val="26"/>
          <w:rPrChange w:id="7295" w:author="Le Minh Nghia" w:date="2019-10-09T10:56:00Z">
            <w:rPr>
              <w:sz w:val="26"/>
              <w:szCs w:val="26"/>
            </w:rPr>
          </w:rPrChange>
        </w:rPr>
        <w:t>mã</w:t>
      </w:r>
      <w:proofErr w:type="spellEnd"/>
      <w:r w:rsidRPr="00B41112">
        <w:rPr>
          <w:sz w:val="26"/>
          <w:szCs w:val="26"/>
          <w:rPrChange w:id="7296" w:author="Le Minh Nghia" w:date="2019-10-09T10:56:00Z">
            <w:rPr>
              <w:sz w:val="26"/>
              <w:szCs w:val="26"/>
            </w:rPr>
          </w:rPrChange>
        </w:rPr>
        <w:t xml:space="preserve"> </w:t>
      </w:r>
      <w:proofErr w:type="spellStart"/>
      <w:r w:rsidRPr="00B41112">
        <w:rPr>
          <w:sz w:val="26"/>
          <w:szCs w:val="26"/>
          <w:rPrChange w:id="7297" w:author="Le Minh Nghia" w:date="2019-10-09T10:56:00Z">
            <w:rPr>
              <w:sz w:val="26"/>
              <w:szCs w:val="26"/>
            </w:rPr>
          </w:rPrChange>
        </w:rPr>
        <w:t>nguồn</w:t>
      </w:r>
      <w:proofErr w:type="spellEnd"/>
      <w:r w:rsidRPr="00B41112">
        <w:rPr>
          <w:sz w:val="26"/>
          <w:szCs w:val="26"/>
          <w:rPrChange w:id="7298" w:author="Le Minh Nghia" w:date="2019-10-09T10:56:00Z">
            <w:rPr>
              <w:sz w:val="26"/>
              <w:szCs w:val="26"/>
            </w:rPr>
          </w:rPrChange>
        </w:rPr>
        <w:t xml:space="preserve"> </w:t>
      </w:r>
      <w:proofErr w:type="spellStart"/>
      <w:r w:rsidRPr="00B41112">
        <w:rPr>
          <w:sz w:val="26"/>
          <w:szCs w:val="26"/>
          <w:rPrChange w:id="7299" w:author="Le Minh Nghia" w:date="2019-10-09T10:56:00Z">
            <w:rPr>
              <w:sz w:val="26"/>
              <w:szCs w:val="26"/>
            </w:rPr>
          </w:rPrChange>
        </w:rPr>
        <w:t>mở</w:t>
      </w:r>
      <w:proofErr w:type="spellEnd"/>
      <w:r w:rsidRPr="00B41112">
        <w:rPr>
          <w:sz w:val="26"/>
          <w:szCs w:val="26"/>
          <w:rPrChange w:id="7300" w:author="Le Minh Nghia" w:date="2019-10-09T10:56:00Z">
            <w:rPr>
              <w:sz w:val="26"/>
              <w:szCs w:val="26"/>
            </w:rPr>
          </w:rPrChange>
        </w:rPr>
        <w:t xml:space="preserve"> </w:t>
      </w:r>
      <w:proofErr w:type="spellStart"/>
      <w:r w:rsidRPr="00B41112">
        <w:rPr>
          <w:sz w:val="26"/>
          <w:szCs w:val="26"/>
          <w:rPrChange w:id="7301" w:author="Le Minh Nghia" w:date="2019-10-09T10:56:00Z">
            <w:rPr>
              <w:sz w:val="26"/>
              <w:szCs w:val="26"/>
            </w:rPr>
          </w:rPrChange>
        </w:rPr>
        <w:t>dưới</w:t>
      </w:r>
      <w:proofErr w:type="spellEnd"/>
      <w:r w:rsidRPr="00B41112">
        <w:rPr>
          <w:sz w:val="26"/>
          <w:szCs w:val="26"/>
          <w:rPrChange w:id="7302" w:author="Le Minh Nghia" w:date="2019-10-09T10:56:00Z">
            <w:rPr>
              <w:sz w:val="26"/>
              <w:szCs w:val="26"/>
            </w:rPr>
          </w:rPrChange>
        </w:rPr>
        <w:t xml:space="preserve"> </w:t>
      </w:r>
      <w:proofErr w:type="spellStart"/>
      <w:r w:rsidRPr="00B41112">
        <w:rPr>
          <w:sz w:val="26"/>
          <w:szCs w:val="26"/>
          <w:rPrChange w:id="7303" w:author="Le Minh Nghia" w:date="2019-10-09T10:56:00Z">
            <w:rPr>
              <w:sz w:val="26"/>
              <w:szCs w:val="26"/>
            </w:rPr>
          </w:rPrChange>
        </w:rPr>
        <w:t>sự</w:t>
      </w:r>
      <w:proofErr w:type="spellEnd"/>
      <w:r w:rsidRPr="00B41112">
        <w:rPr>
          <w:sz w:val="26"/>
          <w:szCs w:val="26"/>
          <w:rPrChange w:id="7304" w:author="Le Minh Nghia" w:date="2019-10-09T10:56:00Z">
            <w:rPr>
              <w:sz w:val="26"/>
              <w:szCs w:val="26"/>
            </w:rPr>
          </w:rPrChange>
        </w:rPr>
        <w:t xml:space="preserve"> </w:t>
      </w:r>
      <w:proofErr w:type="spellStart"/>
      <w:r w:rsidRPr="00B41112">
        <w:rPr>
          <w:sz w:val="26"/>
          <w:szCs w:val="26"/>
          <w:rPrChange w:id="7305" w:author="Le Minh Nghia" w:date="2019-10-09T10:56:00Z">
            <w:rPr>
              <w:sz w:val="26"/>
              <w:szCs w:val="26"/>
            </w:rPr>
          </w:rPrChange>
        </w:rPr>
        <w:t>bảo</w:t>
      </w:r>
      <w:proofErr w:type="spellEnd"/>
      <w:r w:rsidRPr="00B41112">
        <w:rPr>
          <w:sz w:val="26"/>
          <w:szCs w:val="26"/>
          <w:rPrChange w:id="7306" w:author="Le Minh Nghia" w:date="2019-10-09T10:56:00Z">
            <w:rPr>
              <w:sz w:val="26"/>
              <w:szCs w:val="26"/>
            </w:rPr>
          </w:rPrChange>
        </w:rPr>
        <w:t xml:space="preserve"> </w:t>
      </w:r>
      <w:proofErr w:type="spellStart"/>
      <w:r w:rsidRPr="00B41112">
        <w:rPr>
          <w:sz w:val="26"/>
          <w:szCs w:val="26"/>
          <w:rPrChange w:id="7307" w:author="Le Minh Nghia" w:date="2019-10-09T10:56:00Z">
            <w:rPr>
              <w:sz w:val="26"/>
              <w:szCs w:val="26"/>
            </w:rPr>
          </w:rPrChange>
        </w:rPr>
        <w:t>trợ</w:t>
      </w:r>
      <w:proofErr w:type="spellEnd"/>
      <w:r w:rsidRPr="00B41112">
        <w:rPr>
          <w:sz w:val="26"/>
          <w:szCs w:val="26"/>
          <w:rPrChange w:id="7308" w:author="Le Minh Nghia" w:date="2019-10-09T10:56:00Z">
            <w:rPr>
              <w:sz w:val="26"/>
              <w:szCs w:val="26"/>
            </w:rPr>
          </w:rPrChange>
        </w:rPr>
        <w:t xml:space="preserve"> </w:t>
      </w:r>
      <w:proofErr w:type="spellStart"/>
      <w:r w:rsidRPr="00B41112">
        <w:rPr>
          <w:sz w:val="26"/>
          <w:szCs w:val="26"/>
          <w:rPrChange w:id="7309" w:author="Le Minh Nghia" w:date="2019-10-09T10:56:00Z">
            <w:rPr>
              <w:sz w:val="26"/>
              <w:szCs w:val="26"/>
            </w:rPr>
          </w:rPrChange>
        </w:rPr>
        <w:t>của</w:t>
      </w:r>
      <w:proofErr w:type="spellEnd"/>
      <w:r w:rsidRPr="00B41112">
        <w:rPr>
          <w:sz w:val="26"/>
          <w:szCs w:val="26"/>
          <w:rPrChange w:id="7310" w:author="Le Minh Nghia" w:date="2019-10-09T10:56:00Z">
            <w:rPr>
              <w:sz w:val="26"/>
              <w:szCs w:val="26"/>
            </w:rPr>
          </w:rPrChange>
        </w:rPr>
        <w:t xml:space="preserve"> Apache Software Foundation. </w:t>
      </w:r>
    </w:p>
    <w:p w:rsidR="00284EFE" w:rsidRPr="00B41112" w:rsidRDefault="00284EFE" w:rsidP="00334D9A">
      <w:pPr>
        <w:pStyle w:val="ListParagraph"/>
        <w:spacing w:line="360" w:lineRule="auto"/>
        <w:ind w:left="709" w:firstLine="720"/>
        <w:rPr>
          <w:sz w:val="26"/>
          <w:szCs w:val="26"/>
          <w:rPrChange w:id="7311" w:author="Le Minh Nghia" w:date="2019-10-09T10:56:00Z">
            <w:rPr>
              <w:sz w:val="26"/>
              <w:szCs w:val="26"/>
            </w:rPr>
          </w:rPrChange>
        </w:rPr>
      </w:pPr>
      <w:proofErr w:type="spellStart"/>
      <w:r w:rsidRPr="00B41112">
        <w:rPr>
          <w:sz w:val="26"/>
          <w:szCs w:val="26"/>
          <w:rPrChange w:id="7312" w:author="Le Minh Nghia" w:date="2019-10-09T10:56:00Z">
            <w:rPr>
              <w:sz w:val="26"/>
              <w:szCs w:val="26"/>
            </w:rPr>
          </w:rPrChange>
        </w:rPr>
        <w:t>Phần</w:t>
      </w:r>
      <w:proofErr w:type="spellEnd"/>
      <w:r w:rsidRPr="00B41112">
        <w:rPr>
          <w:sz w:val="26"/>
          <w:szCs w:val="26"/>
          <w:rPrChange w:id="7313" w:author="Le Minh Nghia" w:date="2019-10-09T10:56:00Z">
            <w:rPr>
              <w:sz w:val="26"/>
              <w:szCs w:val="26"/>
            </w:rPr>
          </w:rPrChange>
        </w:rPr>
        <w:t xml:space="preserve"> </w:t>
      </w:r>
      <w:proofErr w:type="spellStart"/>
      <w:r w:rsidRPr="00B41112">
        <w:rPr>
          <w:sz w:val="26"/>
          <w:szCs w:val="26"/>
          <w:rPrChange w:id="7314" w:author="Le Minh Nghia" w:date="2019-10-09T10:56:00Z">
            <w:rPr>
              <w:sz w:val="26"/>
              <w:szCs w:val="26"/>
            </w:rPr>
          </w:rPrChange>
        </w:rPr>
        <w:t>lớn</w:t>
      </w:r>
      <w:proofErr w:type="spellEnd"/>
      <w:r w:rsidRPr="00B41112">
        <w:rPr>
          <w:sz w:val="26"/>
          <w:szCs w:val="26"/>
          <w:rPrChange w:id="7315" w:author="Le Minh Nghia" w:date="2019-10-09T10:56:00Z">
            <w:rPr>
              <w:sz w:val="26"/>
              <w:szCs w:val="26"/>
            </w:rPr>
          </w:rPrChange>
        </w:rPr>
        <w:t xml:space="preserve"> </w:t>
      </w:r>
      <w:proofErr w:type="spellStart"/>
      <w:r w:rsidRPr="00B41112">
        <w:rPr>
          <w:sz w:val="26"/>
          <w:szCs w:val="26"/>
          <w:rPrChange w:id="7316" w:author="Le Minh Nghia" w:date="2019-10-09T10:56:00Z">
            <w:rPr>
              <w:sz w:val="26"/>
              <w:szCs w:val="26"/>
            </w:rPr>
          </w:rPrChange>
        </w:rPr>
        <w:t>các</w:t>
      </w:r>
      <w:proofErr w:type="spellEnd"/>
      <w:r w:rsidRPr="00B41112">
        <w:rPr>
          <w:sz w:val="26"/>
          <w:szCs w:val="26"/>
          <w:rPrChange w:id="7317" w:author="Le Minh Nghia" w:date="2019-10-09T10:56:00Z">
            <w:rPr>
              <w:sz w:val="26"/>
              <w:szCs w:val="26"/>
            </w:rPr>
          </w:rPrChange>
        </w:rPr>
        <w:t xml:space="preserve"> </w:t>
      </w:r>
      <w:proofErr w:type="spellStart"/>
      <w:r w:rsidRPr="00B41112">
        <w:rPr>
          <w:sz w:val="26"/>
          <w:szCs w:val="26"/>
          <w:rPrChange w:id="7318" w:author="Le Minh Nghia" w:date="2019-10-09T10:56:00Z">
            <w:rPr>
              <w:sz w:val="26"/>
              <w:szCs w:val="26"/>
            </w:rPr>
          </w:rPrChange>
        </w:rPr>
        <w:t>phiên</w:t>
      </w:r>
      <w:proofErr w:type="spellEnd"/>
      <w:r w:rsidRPr="00B41112">
        <w:rPr>
          <w:sz w:val="26"/>
          <w:szCs w:val="26"/>
          <w:rPrChange w:id="7319" w:author="Le Minh Nghia" w:date="2019-10-09T10:56:00Z">
            <w:rPr>
              <w:sz w:val="26"/>
              <w:szCs w:val="26"/>
            </w:rPr>
          </w:rPrChange>
        </w:rPr>
        <w:t xml:space="preserve"> </w:t>
      </w:r>
      <w:proofErr w:type="spellStart"/>
      <w:r w:rsidRPr="00B41112">
        <w:rPr>
          <w:sz w:val="26"/>
          <w:szCs w:val="26"/>
          <w:rPrChange w:id="7320" w:author="Le Minh Nghia" w:date="2019-10-09T10:56:00Z">
            <w:rPr>
              <w:sz w:val="26"/>
              <w:szCs w:val="26"/>
            </w:rPr>
          </w:rPrChange>
        </w:rPr>
        <w:t>bản</w:t>
      </w:r>
      <w:proofErr w:type="spellEnd"/>
      <w:r w:rsidRPr="00B41112">
        <w:rPr>
          <w:sz w:val="26"/>
          <w:szCs w:val="26"/>
          <w:rPrChange w:id="7321" w:author="Le Minh Nghia" w:date="2019-10-09T10:56:00Z">
            <w:rPr>
              <w:sz w:val="26"/>
              <w:szCs w:val="26"/>
            </w:rPr>
          </w:rPrChange>
        </w:rPr>
        <w:t xml:space="preserve"> </w:t>
      </w:r>
      <w:proofErr w:type="spellStart"/>
      <w:r w:rsidRPr="00B41112">
        <w:rPr>
          <w:sz w:val="26"/>
          <w:szCs w:val="26"/>
          <w:rPrChange w:id="7322" w:author="Le Minh Nghia" w:date="2019-10-09T10:56:00Z">
            <w:rPr>
              <w:sz w:val="26"/>
              <w:szCs w:val="26"/>
            </w:rPr>
          </w:rPrChange>
        </w:rPr>
        <w:t>của</w:t>
      </w:r>
      <w:proofErr w:type="spellEnd"/>
      <w:r w:rsidRPr="00B41112">
        <w:rPr>
          <w:sz w:val="26"/>
          <w:szCs w:val="26"/>
          <w:rPrChange w:id="7323" w:author="Le Minh Nghia" w:date="2019-10-09T10:56:00Z">
            <w:rPr>
              <w:sz w:val="26"/>
              <w:szCs w:val="26"/>
            </w:rPr>
          </w:rPrChange>
        </w:rPr>
        <w:t xml:space="preserve"> Apache </w:t>
      </w:r>
      <w:proofErr w:type="spellStart"/>
      <w:r w:rsidRPr="00B41112">
        <w:rPr>
          <w:sz w:val="26"/>
          <w:szCs w:val="26"/>
          <w:rPrChange w:id="7324" w:author="Le Minh Nghia" w:date="2019-10-09T10:56:00Z">
            <w:rPr>
              <w:sz w:val="26"/>
              <w:szCs w:val="26"/>
            </w:rPr>
          </w:rPrChange>
        </w:rPr>
        <w:t>thường</w:t>
      </w:r>
      <w:proofErr w:type="spellEnd"/>
      <w:r w:rsidRPr="00B41112">
        <w:rPr>
          <w:sz w:val="26"/>
          <w:szCs w:val="26"/>
          <w:rPrChange w:id="7325" w:author="Le Minh Nghia" w:date="2019-10-09T10:56:00Z">
            <w:rPr>
              <w:sz w:val="26"/>
              <w:szCs w:val="26"/>
            </w:rPr>
          </w:rPrChange>
        </w:rPr>
        <w:t xml:space="preserve"> </w:t>
      </w:r>
      <w:proofErr w:type="spellStart"/>
      <w:r w:rsidRPr="00B41112">
        <w:rPr>
          <w:sz w:val="26"/>
          <w:szCs w:val="26"/>
          <w:rPrChange w:id="7326" w:author="Le Minh Nghia" w:date="2019-10-09T10:56:00Z">
            <w:rPr>
              <w:sz w:val="26"/>
              <w:szCs w:val="26"/>
            </w:rPr>
          </w:rPrChange>
        </w:rPr>
        <w:t>được</w:t>
      </w:r>
      <w:proofErr w:type="spellEnd"/>
      <w:r w:rsidRPr="00B41112">
        <w:rPr>
          <w:sz w:val="26"/>
          <w:szCs w:val="26"/>
          <w:rPrChange w:id="7327" w:author="Le Minh Nghia" w:date="2019-10-09T10:56:00Z">
            <w:rPr>
              <w:sz w:val="26"/>
              <w:szCs w:val="26"/>
            </w:rPr>
          </w:rPrChange>
        </w:rPr>
        <w:t xml:space="preserve"> </w:t>
      </w:r>
      <w:proofErr w:type="spellStart"/>
      <w:r w:rsidRPr="00B41112">
        <w:rPr>
          <w:sz w:val="26"/>
          <w:szCs w:val="26"/>
          <w:rPrChange w:id="7328" w:author="Le Minh Nghia" w:date="2019-10-09T10:56:00Z">
            <w:rPr>
              <w:sz w:val="26"/>
              <w:szCs w:val="26"/>
            </w:rPr>
          </w:rPrChange>
        </w:rPr>
        <w:t>chạy</w:t>
      </w:r>
      <w:proofErr w:type="spellEnd"/>
      <w:r w:rsidRPr="00B41112">
        <w:rPr>
          <w:sz w:val="26"/>
          <w:szCs w:val="26"/>
          <w:rPrChange w:id="7329" w:author="Le Minh Nghia" w:date="2019-10-09T10:56:00Z">
            <w:rPr>
              <w:sz w:val="26"/>
              <w:szCs w:val="26"/>
            </w:rPr>
          </w:rPrChange>
        </w:rPr>
        <w:t xml:space="preserve"> </w:t>
      </w:r>
      <w:proofErr w:type="spellStart"/>
      <w:r w:rsidRPr="00B41112">
        <w:rPr>
          <w:sz w:val="26"/>
          <w:szCs w:val="26"/>
          <w:rPrChange w:id="7330" w:author="Le Minh Nghia" w:date="2019-10-09T10:56:00Z">
            <w:rPr>
              <w:sz w:val="26"/>
              <w:szCs w:val="26"/>
            </w:rPr>
          </w:rPrChange>
        </w:rPr>
        <w:t>trên</w:t>
      </w:r>
      <w:proofErr w:type="spellEnd"/>
      <w:r w:rsidRPr="00B41112">
        <w:rPr>
          <w:sz w:val="26"/>
          <w:szCs w:val="26"/>
          <w:rPrChange w:id="7331" w:author="Le Minh Nghia" w:date="2019-10-09T10:56:00Z">
            <w:rPr>
              <w:sz w:val="26"/>
              <w:szCs w:val="26"/>
            </w:rPr>
          </w:rPrChange>
        </w:rPr>
        <w:t xml:space="preserve"> </w:t>
      </w:r>
      <w:proofErr w:type="spellStart"/>
      <w:r w:rsidRPr="00B41112">
        <w:rPr>
          <w:sz w:val="26"/>
          <w:szCs w:val="26"/>
          <w:rPrChange w:id="7332" w:author="Le Minh Nghia" w:date="2019-10-09T10:56:00Z">
            <w:rPr>
              <w:sz w:val="26"/>
              <w:szCs w:val="26"/>
            </w:rPr>
          </w:rPrChange>
        </w:rPr>
        <w:t>các</w:t>
      </w:r>
      <w:proofErr w:type="spellEnd"/>
      <w:r w:rsidRPr="00B41112">
        <w:rPr>
          <w:sz w:val="26"/>
          <w:szCs w:val="26"/>
          <w:rPrChange w:id="7333" w:author="Le Minh Nghia" w:date="2019-10-09T10:56:00Z">
            <w:rPr>
              <w:sz w:val="26"/>
              <w:szCs w:val="26"/>
            </w:rPr>
          </w:rPrChange>
        </w:rPr>
        <w:t xml:space="preserve"> </w:t>
      </w:r>
      <w:proofErr w:type="spellStart"/>
      <w:r w:rsidRPr="00B41112">
        <w:rPr>
          <w:sz w:val="26"/>
          <w:szCs w:val="26"/>
          <w:rPrChange w:id="7334" w:author="Le Minh Nghia" w:date="2019-10-09T10:56:00Z">
            <w:rPr>
              <w:sz w:val="26"/>
              <w:szCs w:val="26"/>
            </w:rPr>
          </w:rPrChange>
        </w:rPr>
        <w:t>hệ</w:t>
      </w:r>
      <w:proofErr w:type="spellEnd"/>
      <w:r w:rsidRPr="00B41112">
        <w:rPr>
          <w:sz w:val="26"/>
          <w:szCs w:val="26"/>
          <w:rPrChange w:id="7335" w:author="Le Minh Nghia" w:date="2019-10-09T10:56:00Z">
            <w:rPr>
              <w:sz w:val="26"/>
              <w:szCs w:val="26"/>
            </w:rPr>
          </w:rPrChange>
        </w:rPr>
        <w:t xml:space="preserve"> </w:t>
      </w:r>
      <w:proofErr w:type="spellStart"/>
      <w:r w:rsidRPr="00B41112">
        <w:rPr>
          <w:sz w:val="26"/>
          <w:szCs w:val="26"/>
          <w:rPrChange w:id="7336" w:author="Le Minh Nghia" w:date="2019-10-09T10:56:00Z">
            <w:rPr>
              <w:sz w:val="26"/>
              <w:szCs w:val="26"/>
            </w:rPr>
          </w:rPrChange>
        </w:rPr>
        <w:t>điều</w:t>
      </w:r>
      <w:proofErr w:type="spellEnd"/>
      <w:r w:rsidRPr="00B41112">
        <w:rPr>
          <w:sz w:val="26"/>
          <w:szCs w:val="26"/>
          <w:rPrChange w:id="7337" w:author="Le Minh Nghia" w:date="2019-10-09T10:56:00Z">
            <w:rPr>
              <w:sz w:val="26"/>
              <w:szCs w:val="26"/>
            </w:rPr>
          </w:rPrChange>
        </w:rPr>
        <w:t xml:space="preserve"> </w:t>
      </w:r>
      <w:proofErr w:type="spellStart"/>
      <w:r w:rsidRPr="00B41112">
        <w:rPr>
          <w:sz w:val="26"/>
          <w:szCs w:val="26"/>
          <w:rPrChange w:id="7338" w:author="Le Minh Nghia" w:date="2019-10-09T10:56:00Z">
            <w:rPr>
              <w:sz w:val="26"/>
              <w:szCs w:val="26"/>
            </w:rPr>
          </w:rPrChange>
        </w:rPr>
        <w:t>hành</w:t>
      </w:r>
      <w:proofErr w:type="spellEnd"/>
      <w:r w:rsidRPr="00B41112">
        <w:rPr>
          <w:sz w:val="26"/>
          <w:szCs w:val="26"/>
          <w:rPrChange w:id="7339" w:author="Le Minh Nghia" w:date="2019-10-09T10:56:00Z">
            <w:rPr>
              <w:sz w:val="26"/>
              <w:szCs w:val="26"/>
            </w:rPr>
          </w:rPrChange>
        </w:rPr>
        <w:t xml:space="preserve"> Linux, </w:t>
      </w:r>
      <w:proofErr w:type="spellStart"/>
      <w:r w:rsidRPr="00B41112">
        <w:rPr>
          <w:sz w:val="26"/>
          <w:szCs w:val="26"/>
          <w:rPrChange w:id="7340" w:author="Le Minh Nghia" w:date="2019-10-09T10:56:00Z">
            <w:rPr>
              <w:sz w:val="26"/>
              <w:szCs w:val="26"/>
            </w:rPr>
          </w:rPrChange>
        </w:rPr>
        <w:t>nhưng</w:t>
      </w:r>
      <w:proofErr w:type="spellEnd"/>
      <w:r w:rsidRPr="00B41112">
        <w:rPr>
          <w:sz w:val="26"/>
          <w:szCs w:val="26"/>
          <w:rPrChange w:id="7341" w:author="Le Minh Nghia" w:date="2019-10-09T10:56:00Z">
            <w:rPr>
              <w:sz w:val="26"/>
              <w:szCs w:val="26"/>
            </w:rPr>
          </w:rPrChange>
        </w:rPr>
        <w:t xml:space="preserve"> </w:t>
      </w:r>
      <w:proofErr w:type="spellStart"/>
      <w:r w:rsidRPr="00B41112">
        <w:rPr>
          <w:sz w:val="26"/>
          <w:szCs w:val="26"/>
          <w:rPrChange w:id="7342" w:author="Le Minh Nghia" w:date="2019-10-09T10:56:00Z">
            <w:rPr>
              <w:sz w:val="26"/>
              <w:szCs w:val="26"/>
            </w:rPr>
          </w:rPrChange>
        </w:rPr>
        <w:t>các</w:t>
      </w:r>
      <w:proofErr w:type="spellEnd"/>
      <w:r w:rsidRPr="00B41112">
        <w:rPr>
          <w:sz w:val="26"/>
          <w:szCs w:val="26"/>
          <w:rPrChange w:id="7343" w:author="Le Minh Nghia" w:date="2019-10-09T10:56:00Z">
            <w:rPr>
              <w:sz w:val="26"/>
              <w:szCs w:val="26"/>
            </w:rPr>
          </w:rPrChange>
        </w:rPr>
        <w:t xml:space="preserve"> </w:t>
      </w:r>
      <w:proofErr w:type="spellStart"/>
      <w:r w:rsidRPr="00B41112">
        <w:rPr>
          <w:sz w:val="26"/>
          <w:szCs w:val="26"/>
          <w:rPrChange w:id="7344" w:author="Le Minh Nghia" w:date="2019-10-09T10:56:00Z">
            <w:rPr>
              <w:sz w:val="26"/>
              <w:szCs w:val="26"/>
            </w:rPr>
          </w:rPrChange>
        </w:rPr>
        <w:t>phiên</w:t>
      </w:r>
      <w:proofErr w:type="spellEnd"/>
      <w:r w:rsidRPr="00B41112">
        <w:rPr>
          <w:sz w:val="26"/>
          <w:szCs w:val="26"/>
          <w:rPrChange w:id="7345" w:author="Le Minh Nghia" w:date="2019-10-09T10:56:00Z">
            <w:rPr>
              <w:sz w:val="26"/>
              <w:szCs w:val="26"/>
            </w:rPr>
          </w:rPrChange>
        </w:rPr>
        <w:t xml:space="preserve"> </w:t>
      </w:r>
      <w:proofErr w:type="spellStart"/>
      <w:r w:rsidRPr="00B41112">
        <w:rPr>
          <w:sz w:val="26"/>
          <w:szCs w:val="26"/>
          <w:rPrChange w:id="7346" w:author="Le Minh Nghia" w:date="2019-10-09T10:56:00Z">
            <w:rPr>
              <w:sz w:val="26"/>
              <w:szCs w:val="26"/>
            </w:rPr>
          </w:rPrChange>
        </w:rPr>
        <w:t>bản</w:t>
      </w:r>
      <w:proofErr w:type="spellEnd"/>
      <w:r w:rsidRPr="00B41112">
        <w:rPr>
          <w:sz w:val="26"/>
          <w:szCs w:val="26"/>
          <w:rPrChange w:id="7347" w:author="Le Minh Nghia" w:date="2019-10-09T10:56:00Z">
            <w:rPr>
              <w:sz w:val="26"/>
              <w:szCs w:val="26"/>
            </w:rPr>
          </w:rPrChange>
        </w:rPr>
        <w:t xml:space="preserve"> </w:t>
      </w:r>
      <w:proofErr w:type="spellStart"/>
      <w:r w:rsidRPr="00B41112">
        <w:rPr>
          <w:sz w:val="26"/>
          <w:szCs w:val="26"/>
          <w:rPrChange w:id="7348" w:author="Le Minh Nghia" w:date="2019-10-09T10:56:00Z">
            <w:rPr>
              <w:sz w:val="26"/>
              <w:szCs w:val="26"/>
            </w:rPr>
          </w:rPrChange>
        </w:rPr>
        <w:t>hiện</w:t>
      </w:r>
      <w:proofErr w:type="spellEnd"/>
      <w:r w:rsidRPr="00B41112">
        <w:rPr>
          <w:sz w:val="26"/>
          <w:szCs w:val="26"/>
          <w:rPrChange w:id="7349" w:author="Le Minh Nghia" w:date="2019-10-09T10:56:00Z">
            <w:rPr>
              <w:sz w:val="26"/>
              <w:szCs w:val="26"/>
            </w:rPr>
          </w:rPrChange>
        </w:rPr>
        <w:t xml:space="preserve"> </w:t>
      </w:r>
      <w:proofErr w:type="spellStart"/>
      <w:r w:rsidRPr="00B41112">
        <w:rPr>
          <w:sz w:val="26"/>
          <w:szCs w:val="26"/>
          <w:rPrChange w:id="7350" w:author="Le Minh Nghia" w:date="2019-10-09T10:56:00Z">
            <w:rPr>
              <w:sz w:val="26"/>
              <w:szCs w:val="26"/>
            </w:rPr>
          </w:rPrChange>
        </w:rPr>
        <w:t>tại</w:t>
      </w:r>
      <w:proofErr w:type="spellEnd"/>
      <w:r w:rsidRPr="00B41112">
        <w:rPr>
          <w:sz w:val="26"/>
          <w:szCs w:val="26"/>
          <w:rPrChange w:id="7351" w:author="Le Minh Nghia" w:date="2019-10-09T10:56:00Z">
            <w:rPr>
              <w:sz w:val="26"/>
              <w:szCs w:val="26"/>
            </w:rPr>
          </w:rPrChange>
        </w:rPr>
        <w:t xml:space="preserve"> </w:t>
      </w:r>
      <w:proofErr w:type="spellStart"/>
      <w:r w:rsidRPr="00B41112">
        <w:rPr>
          <w:sz w:val="26"/>
          <w:szCs w:val="26"/>
          <w:rPrChange w:id="7352" w:author="Le Minh Nghia" w:date="2019-10-09T10:56:00Z">
            <w:rPr>
              <w:sz w:val="26"/>
              <w:szCs w:val="26"/>
            </w:rPr>
          </w:rPrChange>
        </w:rPr>
        <w:t>đã</w:t>
      </w:r>
      <w:proofErr w:type="spellEnd"/>
      <w:r w:rsidRPr="00B41112">
        <w:rPr>
          <w:sz w:val="26"/>
          <w:szCs w:val="26"/>
          <w:rPrChange w:id="7353" w:author="Le Minh Nghia" w:date="2019-10-09T10:56:00Z">
            <w:rPr>
              <w:sz w:val="26"/>
              <w:szCs w:val="26"/>
            </w:rPr>
          </w:rPrChange>
        </w:rPr>
        <w:t xml:space="preserve"> </w:t>
      </w:r>
      <w:proofErr w:type="spellStart"/>
      <w:r w:rsidRPr="00B41112">
        <w:rPr>
          <w:sz w:val="26"/>
          <w:szCs w:val="26"/>
          <w:rPrChange w:id="7354" w:author="Le Minh Nghia" w:date="2019-10-09T10:56:00Z">
            <w:rPr>
              <w:sz w:val="26"/>
              <w:szCs w:val="26"/>
            </w:rPr>
          </w:rPrChange>
        </w:rPr>
        <w:t>hỗ</w:t>
      </w:r>
      <w:proofErr w:type="spellEnd"/>
      <w:r w:rsidRPr="00B41112">
        <w:rPr>
          <w:sz w:val="26"/>
          <w:szCs w:val="26"/>
          <w:rPrChange w:id="7355" w:author="Le Minh Nghia" w:date="2019-10-09T10:56:00Z">
            <w:rPr>
              <w:sz w:val="26"/>
              <w:szCs w:val="26"/>
            </w:rPr>
          </w:rPrChange>
        </w:rPr>
        <w:t xml:space="preserve"> </w:t>
      </w:r>
      <w:proofErr w:type="spellStart"/>
      <w:r w:rsidRPr="00B41112">
        <w:rPr>
          <w:sz w:val="26"/>
          <w:szCs w:val="26"/>
          <w:rPrChange w:id="7356" w:author="Le Minh Nghia" w:date="2019-10-09T10:56:00Z">
            <w:rPr>
              <w:sz w:val="26"/>
              <w:szCs w:val="26"/>
            </w:rPr>
          </w:rPrChange>
        </w:rPr>
        <w:t>trợ</w:t>
      </w:r>
      <w:proofErr w:type="spellEnd"/>
      <w:r w:rsidRPr="00B41112">
        <w:rPr>
          <w:sz w:val="26"/>
          <w:szCs w:val="26"/>
          <w:rPrChange w:id="7357" w:author="Le Minh Nghia" w:date="2019-10-09T10:56:00Z">
            <w:rPr>
              <w:sz w:val="26"/>
              <w:szCs w:val="26"/>
            </w:rPr>
          </w:rPrChange>
        </w:rPr>
        <w:t xml:space="preserve"> </w:t>
      </w:r>
      <w:proofErr w:type="spellStart"/>
      <w:r w:rsidRPr="00B41112">
        <w:rPr>
          <w:sz w:val="26"/>
          <w:szCs w:val="26"/>
          <w:rPrChange w:id="7358" w:author="Le Minh Nghia" w:date="2019-10-09T10:56:00Z">
            <w:rPr>
              <w:sz w:val="26"/>
              <w:szCs w:val="26"/>
            </w:rPr>
          </w:rPrChange>
        </w:rPr>
        <w:t>trên</w:t>
      </w:r>
      <w:proofErr w:type="spellEnd"/>
      <w:r w:rsidRPr="00B41112">
        <w:rPr>
          <w:sz w:val="26"/>
          <w:szCs w:val="26"/>
          <w:rPrChange w:id="7359" w:author="Le Minh Nghia" w:date="2019-10-09T10:56:00Z">
            <w:rPr>
              <w:sz w:val="26"/>
              <w:szCs w:val="26"/>
            </w:rPr>
          </w:rPrChange>
        </w:rPr>
        <w:t xml:space="preserve"> </w:t>
      </w:r>
      <w:proofErr w:type="spellStart"/>
      <w:r w:rsidRPr="00B41112">
        <w:rPr>
          <w:sz w:val="26"/>
          <w:szCs w:val="26"/>
          <w:rPrChange w:id="7360" w:author="Le Minh Nghia" w:date="2019-10-09T10:56:00Z">
            <w:rPr>
              <w:sz w:val="26"/>
              <w:szCs w:val="26"/>
            </w:rPr>
          </w:rPrChange>
        </w:rPr>
        <w:t>hệ</w:t>
      </w:r>
      <w:proofErr w:type="spellEnd"/>
      <w:r w:rsidRPr="00B41112">
        <w:rPr>
          <w:sz w:val="26"/>
          <w:szCs w:val="26"/>
          <w:rPrChange w:id="7361" w:author="Le Minh Nghia" w:date="2019-10-09T10:56:00Z">
            <w:rPr>
              <w:sz w:val="26"/>
              <w:szCs w:val="26"/>
            </w:rPr>
          </w:rPrChange>
        </w:rPr>
        <w:t xml:space="preserve"> </w:t>
      </w:r>
      <w:proofErr w:type="spellStart"/>
      <w:r w:rsidRPr="00B41112">
        <w:rPr>
          <w:sz w:val="26"/>
          <w:szCs w:val="26"/>
          <w:rPrChange w:id="7362" w:author="Le Minh Nghia" w:date="2019-10-09T10:56:00Z">
            <w:rPr>
              <w:sz w:val="26"/>
              <w:szCs w:val="26"/>
            </w:rPr>
          </w:rPrChange>
        </w:rPr>
        <w:t>điều</w:t>
      </w:r>
      <w:proofErr w:type="spellEnd"/>
      <w:r w:rsidRPr="00B41112">
        <w:rPr>
          <w:sz w:val="26"/>
          <w:szCs w:val="26"/>
          <w:rPrChange w:id="7363" w:author="Le Minh Nghia" w:date="2019-10-09T10:56:00Z">
            <w:rPr>
              <w:sz w:val="26"/>
              <w:szCs w:val="26"/>
            </w:rPr>
          </w:rPrChange>
        </w:rPr>
        <w:t xml:space="preserve"> </w:t>
      </w:r>
      <w:proofErr w:type="spellStart"/>
      <w:r w:rsidRPr="00B41112">
        <w:rPr>
          <w:sz w:val="26"/>
          <w:szCs w:val="26"/>
          <w:rPrChange w:id="7364" w:author="Le Minh Nghia" w:date="2019-10-09T10:56:00Z">
            <w:rPr>
              <w:sz w:val="26"/>
              <w:szCs w:val="26"/>
            </w:rPr>
          </w:rPrChange>
        </w:rPr>
        <w:t>hành</w:t>
      </w:r>
      <w:proofErr w:type="spellEnd"/>
      <w:r w:rsidRPr="00B41112">
        <w:rPr>
          <w:sz w:val="26"/>
          <w:szCs w:val="26"/>
          <w:rPrChange w:id="7365" w:author="Le Minh Nghia" w:date="2019-10-09T10:56:00Z">
            <w:rPr>
              <w:sz w:val="26"/>
              <w:szCs w:val="26"/>
            </w:rPr>
          </w:rPrChange>
        </w:rPr>
        <w:t xml:space="preserve"> Windows </w:t>
      </w:r>
      <w:proofErr w:type="spellStart"/>
      <w:r w:rsidRPr="00B41112">
        <w:rPr>
          <w:sz w:val="26"/>
          <w:szCs w:val="26"/>
          <w:rPrChange w:id="7366" w:author="Le Minh Nghia" w:date="2019-10-09T10:56:00Z">
            <w:rPr>
              <w:sz w:val="26"/>
              <w:szCs w:val="26"/>
            </w:rPr>
          </w:rPrChange>
        </w:rPr>
        <w:t>và</w:t>
      </w:r>
      <w:proofErr w:type="spellEnd"/>
      <w:r w:rsidRPr="00B41112">
        <w:rPr>
          <w:sz w:val="26"/>
          <w:szCs w:val="26"/>
          <w:rPrChange w:id="7367" w:author="Le Minh Nghia" w:date="2019-10-09T10:56:00Z">
            <w:rPr>
              <w:sz w:val="26"/>
              <w:szCs w:val="26"/>
            </w:rPr>
          </w:rPrChange>
        </w:rPr>
        <w:t xml:space="preserve"> OS, </w:t>
      </w:r>
      <w:proofErr w:type="spellStart"/>
      <w:r w:rsidRPr="00B41112">
        <w:rPr>
          <w:sz w:val="26"/>
          <w:szCs w:val="26"/>
          <w:rPrChange w:id="7368" w:author="Le Minh Nghia" w:date="2019-10-09T10:56:00Z">
            <w:rPr>
              <w:sz w:val="26"/>
              <w:szCs w:val="26"/>
            </w:rPr>
          </w:rPrChange>
        </w:rPr>
        <w:t>và</w:t>
      </w:r>
      <w:proofErr w:type="spellEnd"/>
      <w:r w:rsidRPr="00B41112">
        <w:rPr>
          <w:sz w:val="26"/>
          <w:szCs w:val="26"/>
          <w:rPrChange w:id="7369" w:author="Le Minh Nghia" w:date="2019-10-09T10:56:00Z">
            <w:rPr>
              <w:sz w:val="26"/>
              <w:szCs w:val="26"/>
            </w:rPr>
          </w:rPrChange>
        </w:rPr>
        <w:t xml:space="preserve"> </w:t>
      </w:r>
      <w:proofErr w:type="spellStart"/>
      <w:r w:rsidRPr="00B41112">
        <w:rPr>
          <w:sz w:val="26"/>
          <w:szCs w:val="26"/>
          <w:rPrChange w:id="7370" w:author="Le Minh Nghia" w:date="2019-10-09T10:56:00Z">
            <w:rPr>
              <w:sz w:val="26"/>
              <w:szCs w:val="26"/>
            </w:rPr>
          </w:rPrChange>
        </w:rPr>
        <w:t>một</w:t>
      </w:r>
      <w:proofErr w:type="spellEnd"/>
      <w:r w:rsidRPr="00B41112">
        <w:rPr>
          <w:sz w:val="26"/>
          <w:szCs w:val="26"/>
          <w:rPrChange w:id="7371" w:author="Le Minh Nghia" w:date="2019-10-09T10:56:00Z">
            <w:rPr>
              <w:sz w:val="26"/>
              <w:szCs w:val="26"/>
            </w:rPr>
          </w:rPrChange>
        </w:rPr>
        <w:t xml:space="preserve"> </w:t>
      </w:r>
      <w:proofErr w:type="spellStart"/>
      <w:r w:rsidRPr="00B41112">
        <w:rPr>
          <w:sz w:val="26"/>
          <w:szCs w:val="26"/>
          <w:rPrChange w:id="7372" w:author="Le Minh Nghia" w:date="2019-10-09T10:56:00Z">
            <w:rPr>
              <w:sz w:val="26"/>
              <w:szCs w:val="26"/>
            </w:rPr>
          </w:rPrChange>
        </w:rPr>
        <w:t>loạt</w:t>
      </w:r>
      <w:proofErr w:type="spellEnd"/>
      <w:r w:rsidRPr="00B41112">
        <w:rPr>
          <w:sz w:val="26"/>
          <w:szCs w:val="26"/>
          <w:rPrChange w:id="7373" w:author="Le Minh Nghia" w:date="2019-10-09T10:56:00Z">
            <w:rPr>
              <w:sz w:val="26"/>
              <w:szCs w:val="26"/>
            </w:rPr>
          </w:rPrChange>
        </w:rPr>
        <w:t xml:space="preserve"> </w:t>
      </w:r>
      <w:proofErr w:type="spellStart"/>
      <w:r w:rsidRPr="00B41112">
        <w:rPr>
          <w:sz w:val="26"/>
          <w:szCs w:val="26"/>
          <w:rPrChange w:id="7374" w:author="Le Minh Nghia" w:date="2019-10-09T10:56:00Z">
            <w:rPr>
              <w:sz w:val="26"/>
              <w:szCs w:val="26"/>
            </w:rPr>
          </w:rPrChange>
        </w:rPr>
        <w:t>hệ</w:t>
      </w:r>
      <w:proofErr w:type="spellEnd"/>
      <w:r w:rsidRPr="00B41112">
        <w:rPr>
          <w:sz w:val="26"/>
          <w:szCs w:val="26"/>
          <w:rPrChange w:id="7375" w:author="Le Minh Nghia" w:date="2019-10-09T10:56:00Z">
            <w:rPr>
              <w:sz w:val="26"/>
              <w:szCs w:val="26"/>
            </w:rPr>
          </w:rPrChange>
        </w:rPr>
        <w:t xml:space="preserve"> </w:t>
      </w:r>
      <w:proofErr w:type="spellStart"/>
      <w:r w:rsidRPr="00B41112">
        <w:rPr>
          <w:sz w:val="26"/>
          <w:szCs w:val="26"/>
          <w:rPrChange w:id="7376" w:author="Le Minh Nghia" w:date="2019-10-09T10:56:00Z">
            <w:rPr>
              <w:sz w:val="26"/>
              <w:szCs w:val="26"/>
            </w:rPr>
          </w:rPrChange>
        </w:rPr>
        <w:t>thống</w:t>
      </w:r>
      <w:proofErr w:type="spellEnd"/>
      <w:r w:rsidRPr="00B41112">
        <w:rPr>
          <w:sz w:val="26"/>
          <w:szCs w:val="26"/>
          <w:rPrChange w:id="7377" w:author="Le Minh Nghia" w:date="2019-10-09T10:56:00Z">
            <w:rPr>
              <w:sz w:val="26"/>
              <w:szCs w:val="26"/>
            </w:rPr>
          </w:rPrChange>
        </w:rPr>
        <w:t xml:space="preserve"> </w:t>
      </w:r>
      <w:proofErr w:type="spellStart"/>
      <w:r w:rsidRPr="00B41112">
        <w:rPr>
          <w:sz w:val="26"/>
          <w:szCs w:val="26"/>
          <w:rPrChange w:id="7378" w:author="Le Minh Nghia" w:date="2019-10-09T10:56:00Z">
            <w:rPr>
              <w:sz w:val="26"/>
              <w:szCs w:val="26"/>
            </w:rPr>
          </w:rPrChange>
        </w:rPr>
        <w:t>giống</w:t>
      </w:r>
      <w:proofErr w:type="spellEnd"/>
      <w:r w:rsidRPr="00B41112">
        <w:rPr>
          <w:sz w:val="26"/>
          <w:szCs w:val="26"/>
          <w:rPrChange w:id="7379" w:author="Le Minh Nghia" w:date="2019-10-09T10:56:00Z">
            <w:rPr>
              <w:sz w:val="26"/>
              <w:szCs w:val="26"/>
            </w:rPr>
          </w:rPrChange>
        </w:rPr>
        <w:t xml:space="preserve"> Unix.</w:t>
      </w:r>
    </w:p>
    <w:p w:rsidR="00284EFE" w:rsidRPr="00B41112" w:rsidRDefault="00284EFE" w:rsidP="00A22430">
      <w:pPr>
        <w:pStyle w:val="ListParagraph"/>
        <w:numPr>
          <w:ilvl w:val="1"/>
          <w:numId w:val="15"/>
        </w:numPr>
        <w:spacing w:line="360" w:lineRule="auto"/>
        <w:rPr>
          <w:b/>
          <w:sz w:val="26"/>
          <w:szCs w:val="26"/>
          <w:rPrChange w:id="7380" w:author="Le Minh Nghia" w:date="2019-10-09T10:56:00Z">
            <w:rPr>
              <w:b/>
              <w:sz w:val="28"/>
              <w:szCs w:val="28"/>
            </w:rPr>
          </w:rPrChange>
        </w:rPr>
      </w:pPr>
      <w:proofErr w:type="spellStart"/>
      <w:r w:rsidRPr="00B41112">
        <w:rPr>
          <w:b/>
          <w:sz w:val="26"/>
          <w:szCs w:val="26"/>
          <w:rPrChange w:id="7381" w:author="Le Minh Nghia" w:date="2019-10-09T10:56:00Z">
            <w:rPr>
              <w:b/>
              <w:sz w:val="28"/>
              <w:szCs w:val="28"/>
            </w:rPr>
          </w:rPrChange>
        </w:rPr>
        <w:t>Một</w:t>
      </w:r>
      <w:proofErr w:type="spellEnd"/>
      <w:r w:rsidRPr="00B41112">
        <w:rPr>
          <w:b/>
          <w:sz w:val="26"/>
          <w:szCs w:val="26"/>
          <w:rPrChange w:id="7382" w:author="Le Minh Nghia" w:date="2019-10-09T10:56:00Z">
            <w:rPr>
              <w:b/>
              <w:sz w:val="28"/>
              <w:szCs w:val="28"/>
            </w:rPr>
          </w:rPrChange>
        </w:rPr>
        <w:t xml:space="preserve"> </w:t>
      </w:r>
      <w:proofErr w:type="spellStart"/>
      <w:r w:rsidRPr="00B41112">
        <w:rPr>
          <w:b/>
          <w:sz w:val="26"/>
          <w:szCs w:val="26"/>
          <w:rPrChange w:id="7383" w:author="Le Minh Nghia" w:date="2019-10-09T10:56:00Z">
            <w:rPr>
              <w:b/>
              <w:sz w:val="28"/>
              <w:szCs w:val="28"/>
            </w:rPr>
          </w:rPrChange>
        </w:rPr>
        <w:t>số</w:t>
      </w:r>
      <w:proofErr w:type="spellEnd"/>
      <w:r w:rsidRPr="00B41112">
        <w:rPr>
          <w:b/>
          <w:sz w:val="26"/>
          <w:szCs w:val="26"/>
          <w:rPrChange w:id="7384" w:author="Le Minh Nghia" w:date="2019-10-09T10:56:00Z">
            <w:rPr>
              <w:b/>
              <w:sz w:val="28"/>
              <w:szCs w:val="28"/>
            </w:rPr>
          </w:rPrChange>
        </w:rPr>
        <w:t xml:space="preserve"> </w:t>
      </w:r>
      <w:proofErr w:type="spellStart"/>
      <w:r w:rsidRPr="00B41112">
        <w:rPr>
          <w:b/>
          <w:sz w:val="26"/>
          <w:szCs w:val="26"/>
          <w:rPrChange w:id="7385" w:author="Le Minh Nghia" w:date="2019-10-09T10:56:00Z">
            <w:rPr>
              <w:b/>
              <w:sz w:val="28"/>
              <w:szCs w:val="28"/>
            </w:rPr>
          </w:rPrChange>
        </w:rPr>
        <w:t>tính</w:t>
      </w:r>
      <w:proofErr w:type="spellEnd"/>
      <w:r w:rsidRPr="00B41112">
        <w:rPr>
          <w:b/>
          <w:sz w:val="26"/>
          <w:szCs w:val="26"/>
          <w:rPrChange w:id="7386" w:author="Le Minh Nghia" w:date="2019-10-09T10:56:00Z">
            <w:rPr>
              <w:b/>
              <w:sz w:val="28"/>
              <w:szCs w:val="28"/>
            </w:rPr>
          </w:rPrChange>
        </w:rPr>
        <w:t xml:space="preserve"> </w:t>
      </w:r>
      <w:proofErr w:type="spellStart"/>
      <w:r w:rsidRPr="00B41112">
        <w:rPr>
          <w:b/>
          <w:sz w:val="26"/>
          <w:szCs w:val="26"/>
          <w:rPrChange w:id="7387" w:author="Le Minh Nghia" w:date="2019-10-09T10:56:00Z">
            <w:rPr>
              <w:b/>
              <w:sz w:val="28"/>
              <w:szCs w:val="28"/>
            </w:rPr>
          </w:rPrChange>
        </w:rPr>
        <w:t>năng</w:t>
      </w:r>
      <w:proofErr w:type="spellEnd"/>
      <w:r w:rsidRPr="00B41112">
        <w:rPr>
          <w:b/>
          <w:sz w:val="26"/>
          <w:szCs w:val="26"/>
          <w:rPrChange w:id="7388" w:author="Le Minh Nghia" w:date="2019-10-09T10:56:00Z">
            <w:rPr>
              <w:b/>
              <w:sz w:val="28"/>
              <w:szCs w:val="28"/>
            </w:rPr>
          </w:rPrChange>
        </w:rPr>
        <w:t xml:space="preserve"> </w:t>
      </w:r>
      <w:proofErr w:type="spellStart"/>
      <w:r w:rsidRPr="00B41112">
        <w:rPr>
          <w:b/>
          <w:sz w:val="26"/>
          <w:szCs w:val="26"/>
          <w:rPrChange w:id="7389" w:author="Le Minh Nghia" w:date="2019-10-09T10:56:00Z">
            <w:rPr>
              <w:b/>
              <w:sz w:val="28"/>
              <w:szCs w:val="28"/>
            </w:rPr>
          </w:rPrChange>
        </w:rPr>
        <w:t>của</w:t>
      </w:r>
      <w:proofErr w:type="spellEnd"/>
      <w:r w:rsidRPr="00B41112">
        <w:rPr>
          <w:b/>
          <w:sz w:val="26"/>
          <w:szCs w:val="26"/>
          <w:rPrChange w:id="7390" w:author="Le Minh Nghia" w:date="2019-10-09T10:56:00Z">
            <w:rPr>
              <w:b/>
              <w:sz w:val="28"/>
              <w:szCs w:val="28"/>
            </w:rPr>
          </w:rPrChange>
        </w:rPr>
        <w:t xml:space="preserve"> Apache</w:t>
      </w:r>
    </w:p>
    <w:p w:rsidR="00284EFE" w:rsidRPr="00B41112" w:rsidRDefault="00284EFE" w:rsidP="00A22430">
      <w:pPr>
        <w:pStyle w:val="ListParagraph"/>
        <w:numPr>
          <w:ilvl w:val="0"/>
          <w:numId w:val="19"/>
        </w:numPr>
        <w:spacing w:line="360" w:lineRule="auto"/>
        <w:rPr>
          <w:sz w:val="26"/>
          <w:szCs w:val="26"/>
          <w:rPrChange w:id="7391" w:author="Le Minh Nghia" w:date="2019-10-09T10:56:00Z">
            <w:rPr>
              <w:sz w:val="26"/>
              <w:szCs w:val="26"/>
            </w:rPr>
          </w:rPrChange>
        </w:rPr>
      </w:pPr>
      <w:proofErr w:type="spellStart"/>
      <w:r w:rsidRPr="00B41112">
        <w:rPr>
          <w:sz w:val="26"/>
          <w:szCs w:val="26"/>
          <w:rPrChange w:id="7392" w:author="Le Minh Nghia" w:date="2019-10-09T10:56:00Z">
            <w:rPr>
              <w:sz w:val="26"/>
              <w:szCs w:val="26"/>
            </w:rPr>
          </w:rPrChange>
        </w:rPr>
        <w:t>Có</w:t>
      </w:r>
      <w:proofErr w:type="spellEnd"/>
      <w:r w:rsidRPr="00B41112">
        <w:rPr>
          <w:sz w:val="26"/>
          <w:szCs w:val="26"/>
          <w:rPrChange w:id="7393" w:author="Le Minh Nghia" w:date="2019-10-09T10:56:00Z">
            <w:rPr>
              <w:sz w:val="26"/>
              <w:szCs w:val="26"/>
            </w:rPr>
          </w:rPrChange>
        </w:rPr>
        <w:t xml:space="preserve"> </w:t>
      </w:r>
      <w:proofErr w:type="spellStart"/>
      <w:r w:rsidRPr="00B41112">
        <w:rPr>
          <w:sz w:val="26"/>
          <w:szCs w:val="26"/>
          <w:rPrChange w:id="7394" w:author="Le Minh Nghia" w:date="2019-10-09T10:56:00Z">
            <w:rPr>
              <w:sz w:val="26"/>
              <w:szCs w:val="26"/>
            </w:rPr>
          </w:rPrChange>
        </w:rPr>
        <w:t>thể</w:t>
      </w:r>
      <w:proofErr w:type="spellEnd"/>
      <w:r w:rsidRPr="00B41112">
        <w:rPr>
          <w:sz w:val="26"/>
          <w:szCs w:val="26"/>
          <w:rPrChange w:id="7395" w:author="Le Minh Nghia" w:date="2019-10-09T10:56:00Z">
            <w:rPr>
              <w:sz w:val="26"/>
              <w:szCs w:val="26"/>
            </w:rPr>
          </w:rPrChange>
        </w:rPr>
        <w:t xml:space="preserve"> </w:t>
      </w:r>
      <w:proofErr w:type="spellStart"/>
      <w:r w:rsidRPr="00B41112">
        <w:rPr>
          <w:sz w:val="26"/>
          <w:szCs w:val="26"/>
          <w:rPrChange w:id="7396" w:author="Le Minh Nghia" w:date="2019-10-09T10:56:00Z">
            <w:rPr>
              <w:sz w:val="26"/>
              <w:szCs w:val="26"/>
            </w:rPr>
          </w:rPrChange>
        </w:rPr>
        <w:t>tải</w:t>
      </w:r>
      <w:proofErr w:type="spellEnd"/>
      <w:r w:rsidRPr="00B41112">
        <w:rPr>
          <w:sz w:val="26"/>
          <w:szCs w:val="26"/>
          <w:rPrChange w:id="7397" w:author="Le Minh Nghia" w:date="2019-10-09T10:56:00Z">
            <w:rPr>
              <w:sz w:val="26"/>
              <w:szCs w:val="26"/>
            </w:rPr>
          </w:rPrChange>
        </w:rPr>
        <w:t xml:space="preserve"> </w:t>
      </w:r>
      <w:proofErr w:type="spellStart"/>
      <w:r w:rsidRPr="00B41112">
        <w:rPr>
          <w:sz w:val="26"/>
          <w:szCs w:val="26"/>
          <w:rPrChange w:id="7398" w:author="Le Minh Nghia" w:date="2019-10-09T10:56:00Z">
            <w:rPr>
              <w:sz w:val="26"/>
              <w:szCs w:val="26"/>
            </w:rPr>
          </w:rPrChange>
        </w:rPr>
        <w:t>các</w:t>
      </w:r>
      <w:proofErr w:type="spellEnd"/>
      <w:r w:rsidRPr="00B41112">
        <w:rPr>
          <w:sz w:val="26"/>
          <w:szCs w:val="26"/>
          <w:rPrChange w:id="7399" w:author="Le Minh Nghia" w:date="2019-10-09T10:56:00Z">
            <w:rPr>
              <w:sz w:val="26"/>
              <w:szCs w:val="26"/>
            </w:rPr>
          </w:rPrChange>
        </w:rPr>
        <w:t xml:space="preserve"> </w:t>
      </w:r>
      <w:proofErr w:type="spellStart"/>
      <w:r w:rsidRPr="00B41112">
        <w:rPr>
          <w:sz w:val="26"/>
          <w:szCs w:val="26"/>
          <w:rPrChange w:id="7400" w:author="Le Minh Nghia" w:date="2019-10-09T10:56:00Z">
            <w:rPr>
              <w:sz w:val="26"/>
              <w:szCs w:val="26"/>
            </w:rPr>
          </w:rPrChange>
        </w:rPr>
        <w:t>mô-đun</w:t>
      </w:r>
      <w:proofErr w:type="spellEnd"/>
      <w:r w:rsidRPr="00B41112">
        <w:rPr>
          <w:sz w:val="26"/>
          <w:szCs w:val="26"/>
          <w:rPrChange w:id="7401" w:author="Le Minh Nghia" w:date="2019-10-09T10:56:00Z">
            <w:rPr>
              <w:sz w:val="26"/>
              <w:szCs w:val="26"/>
            </w:rPr>
          </w:rPrChange>
        </w:rPr>
        <w:t xml:space="preserve"> </w:t>
      </w:r>
      <w:proofErr w:type="spellStart"/>
      <w:r w:rsidRPr="00B41112">
        <w:rPr>
          <w:sz w:val="26"/>
          <w:szCs w:val="26"/>
          <w:rPrChange w:id="7402" w:author="Le Minh Nghia" w:date="2019-10-09T10:56:00Z">
            <w:rPr>
              <w:sz w:val="26"/>
              <w:szCs w:val="26"/>
            </w:rPr>
          </w:rPrChange>
        </w:rPr>
        <w:t>động</w:t>
      </w:r>
      <w:proofErr w:type="spellEnd"/>
      <w:r w:rsidRPr="00B41112">
        <w:rPr>
          <w:sz w:val="26"/>
          <w:szCs w:val="26"/>
          <w:rPrChange w:id="7403" w:author="Le Minh Nghia" w:date="2019-10-09T10:56:00Z">
            <w:rPr>
              <w:sz w:val="26"/>
              <w:szCs w:val="26"/>
            </w:rPr>
          </w:rPrChange>
        </w:rPr>
        <w:t>.</w:t>
      </w:r>
    </w:p>
    <w:p w:rsidR="00284EFE" w:rsidRPr="00B41112" w:rsidRDefault="00284EFE" w:rsidP="00A22430">
      <w:pPr>
        <w:pStyle w:val="ListParagraph"/>
        <w:numPr>
          <w:ilvl w:val="0"/>
          <w:numId w:val="19"/>
        </w:numPr>
        <w:spacing w:line="360" w:lineRule="auto"/>
        <w:rPr>
          <w:sz w:val="26"/>
          <w:szCs w:val="26"/>
          <w:rPrChange w:id="7404" w:author="Le Minh Nghia" w:date="2019-10-09T10:56:00Z">
            <w:rPr>
              <w:sz w:val="26"/>
              <w:szCs w:val="26"/>
            </w:rPr>
          </w:rPrChange>
        </w:rPr>
      </w:pPr>
      <w:proofErr w:type="spellStart"/>
      <w:r w:rsidRPr="00B41112">
        <w:rPr>
          <w:sz w:val="26"/>
          <w:szCs w:val="26"/>
          <w:rPrChange w:id="7405" w:author="Le Minh Nghia" w:date="2019-10-09T10:56:00Z">
            <w:rPr>
              <w:sz w:val="26"/>
              <w:szCs w:val="26"/>
            </w:rPr>
          </w:rPrChange>
        </w:rPr>
        <w:t>Nhiều</w:t>
      </w:r>
      <w:proofErr w:type="spellEnd"/>
      <w:r w:rsidRPr="00B41112">
        <w:rPr>
          <w:sz w:val="26"/>
          <w:szCs w:val="26"/>
          <w:rPrChange w:id="7406" w:author="Le Minh Nghia" w:date="2019-10-09T10:56:00Z">
            <w:rPr>
              <w:sz w:val="26"/>
              <w:szCs w:val="26"/>
            </w:rPr>
          </w:rPrChange>
        </w:rPr>
        <w:t xml:space="preserve"> </w:t>
      </w:r>
      <w:proofErr w:type="spellStart"/>
      <w:r w:rsidRPr="00B41112">
        <w:rPr>
          <w:sz w:val="26"/>
          <w:szCs w:val="26"/>
          <w:rPrChange w:id="7407" w:author="Le Minh Nghia" w:date="2019-10-09T10:56:00Z">
            <w:rPr>
              <w:sz w:val="26"/>
              <w:szCs w:val="26"/>
            </w:rPr>
          </w:rPrChange>
        </w:rPr>
        <w:t>chế</w:t>
      </w:r>
      <w:proofErr w:type="spellEnd"/>
      <w:r w:rsidRPr="00B41112">
        <w:rPr>
          <w:sz w:val="26"/>
          <w:szCs w:val="26"/>
          <w:rPrChange w:id="7408" w:author="Le Minh Nghia" w:date="2019-10-09T10:56:00Z">
            <w:rPr>
              <w:sz w:val="26"/>
              <w:szCs w:val="26"/>
            </w:rPr>
          </w:rPrChange>
        </w:rPr>
        <w:t xml:space="preserve"> </w:t>
      </w:r>
      <w:proofErr w:type="spellStart"/>
      <w:r w:rsidRPr="00B41112">
        <w:rPr>
          <w:sz w:val="26"/>
          <w:szCs w:val="26"/>
          <w:rPrChange w:id="7409" w:author="Le Minh Nghia" w:date="2019-10-09T10:56:00Z">
            <w:rPr>
              <w:sz w:val="26"/>
              <w:szCs w:val="26"/>
            </w:rPr>
          </w:rPrChange>
        </w:rPr>
        <w:t>độ</w:t>
      </w:r>
      <w:proofErr w:type="spellEnd"/>
      <w:r w:rsidRPr="00B41112">
        <w:rPr>
          <w:sz w:val="26"/>
          <w:szCs w:val="26"/>
          <w:rPrChange w:id="7410" w:author="Le Minh Nghia" w:date="2019-10-09T10:56:00Z">
            <w:rPr>
              <w:sz w:val="26"/>
              <w:szCs w:val="26"/>
            </w:rPr>
          </w:rPrChange>
        </w:rPr>
        <w:t xml:space="preserve"> </w:t>
      </w:r>
      <w:proofErr w:type="spellStart"/>
      <w:r w:rsidRPr="00B41112">
        <w:rPr>
          <w:sz w:val="26"/>
          <w:szCs w:val="26"/>
          <w:rPrChange w:id="7411" w:author="Le Minh Nghia" w:date="2019-10-09T10:56:00Z">
            <w:rPr>
              <w:sz w:val="26"/>
              <w:szCs w:val="26"/>
            </w:rPr>
          </w:rPrChange>
        </w:rPr>
        <w:t>xử</w:t>
      </w:r>
      <w:proofErr w:type="spellEnd"/>
      <w:r w:rsidRPr="00B41112">
        <w:rPr>
          <w:sz w:val="26"/>
          <w:szCs w:val="26"/>
          <w:rPrChange w:id="7412" w:author="Le Minh Nghia" w:date="2019-10-09T10:56:00Z">
            <w:rPr>
              <w:sz w:val="26"/>
              <w:szCs w:val="26"/>
            </w:rPr>
          </w:rPrChange>
        </w:rPr>
        <w:t xml:space="preserve"> </w:t>
      </w:r>
      <w:proofErr w:type="spellStart"/>
      <w:r w:rsidRPr="00B41112">
        <w:rPr>
          <w:sz w:val="26"/>
          <w:szCs w:val="26"/>
          <w:rPrChange w:id="7413" w:author="Le Minh Nghia" w:date="2019-10-09T10:56:00Z">
            <w:rPr>
              <w:sz w:val="26"/>
              <w:szCs w:val="26"/>
            </w:rPr>
          </w:rPrChange>
        </w:rPr>
        <w:t>lý</w:t>
      </w:r>
      <w:proofErr w:type="spellEnd"/>
      <w:r w:rsidRPr="00B41112">
        <w:rPr>
          <w:sz w:val="26"/>
          <w:szCs w:val="26"/>
          <w:rPrChange w:id="7414" w:author="Le Minh Nghia" w:date="2019-10-09T10:56:00Z">
            <w:rPr>
              <w:sz w:val="26"/>
              <w:szCs w:val="26"/>
            </w:rPr>
          </w:rPrChange>
        </w:rPr>
        <w:t xml:space="preserve"> </w:t>
      </w:r>
      <w:proofErr w:type="spellStart"/>
      <w:r w:rsidRPr="00B41112">
        <w:rPr>
          <w:sz w:val="26"/>
          <w:szCs w:val="26"/>
          <w:rPrChange w:id="7415" w:author="Le Minh Nghia" w:date="2019-10-09T10:56:00Z">
            <w:rPr>
              <w:sz w:val="26"/>
              <w:szCs w:val="26"/>
            </w:rPr>
          </w:rPrChange>
        </w:rPr>
        <w:t>yêu</w:t>
      </w:r>
      <w:proofErr w:type="spellEnd"/>
      <w:r w:rsidRPr="00B41112">
        <w:rPr>
          <w:sz w:val="26"/>
          <w:szCs w:val="26"/>
          <w:rPrChange w:id="7416" w:author="Le Minh Nghia" w:date="2019-10-09T10:56:00Z">
            <w:rPr>
              <w:sz w:val="26"/>
              <w:szCs w:val="26"/>
            </w:rPr>
          </w:rPrChange>
        </w:rPr>
        <w:t xml:space="preserve"> </w:t>
      </w:r>
      <w:proofErr w:type="spellStart"/>
      <w:r w:rsidRPr="00B41112">
        <w:rPr>
          <w:sz w:val="26"/>
          <w:szCs w:val="26"/>
          <w:rPrChange w:id="7417" w:author="Le Minh Nghia" w:date="2019-10-09T10:56:00Z">
            <w:rPr>
              <w:sz w:val="26"/>
              <w:szCs w:val="26"/>
            </w:rPr>
          </w:rPrChange>
        </w:rPr>
        <w:t>cầu</w:t>
      </w:r>
      <w:proofErr w:type="spellEnd"/>
      <w:r w:rsidRPr="00B41112">
        <w:rPr>
          <w:sz w:val="26"/>
          <w:szCs w:val="26"/>
          <w:rPrChange w:id="7418" w:author="Le Minh Nghia" w:date="2019-10-09T10:56:00Z">
            <w:rPr>
              <w:sz w:val="26"/>
              <w:szCs w:val="26"/>
            </w:rPr>
          </w:rPrChange>
        </w:rPr>
        <w:t xml:space="preserve">: </w:t>
      </w:r>
      <w:proofErr w:type="spellStart"/>
      <w:r w:rsidRPr="00B41112">
        <w:rPr>
          <w:sz w:val="26"/>
          <w:szCs w:val="26"/>
          <w:rPrChange w:id="7419" w:author="Le Minh Nghia" w:date="2019-10-09T10:56:00Z">
            <w:rPr>
              <w:sz w:val="26"/>
              <w:szCs w:val="26"/>
            </w:rPr>
          </w:rPrChange>
        </w:rPr>
        <w:t>dựa</w:t>
      </w:r>
      <w:proofErr w:type="spellEnd"/>
      <w:r w:rsidRPr="00B41112">
        <w:rPr>
          <w:sz w:val="26"/>
          <w:szCs w:val="26"/>
          <w:rPrChange w:id="7420" w:author="Le Minh Nghia" w:date="2019-10-09T10:56:00Z">
            <w:rPr>
              <w:sz w:val="26"/>
              <w:szCs w:val="26"/>
            </w:rPr>
          </w:rPrChange>
        </w:rPr>
        <w:t xml:space="preserve"> </w:t>
      </w:r>
      <w:proofErr w:type="spellStart"/>
      <w:r w:rsidRPr="00B41112">
        <w:rPr>
          <w:sz w:val="26"/>
          <w:szCs w:val="26"/>
          <w:rPrChange w:id="7421" w:author="Le Minh Nghia" w:date="2019-10-09T10:56:00Z">
            <w:rPr>
              <w:sz w:val="26"/>
              <w:szCs w:val="26"/>
            </w:rPr>
          </w:rPrChange>
        </w:rPr>
        <w:t>trên</w:t>
      </w:r>
      <w:proofErr w:type="spellEnd"/>
      <w:r w:rsidRPr="00B41112">
        <w:rPr>
          <w:sz w:val="26"/>
          <w:szCs w:val="26"/>
          <w:rPrChange w:id="7422" w:author="Le Minh Nghia" w:date="2019-10-09T10:56:00Z">
            <w:rPr>
              <w:sz w:val="26"/>
              <w:szCs w:val="26"/>
            </w:rPr>
          </w:rPrChange>
        </w:rPr>
        <w:t xml:space="preserve"> </w:t>
      </w:r>
      <w:proofErr w:type="spellStart"/>
      <w:r w:rsidRPr="00B41112">
        <w:rPr>
          <w:sz w:val="26"/>
          <w:szCs w:val="26"/>
          <w:rPrChange w:id="7423" w:author="Le Minh Nghia" w:date="2019-10-09T10:56:00Z">
            <w:rPr>
              <w:sz w:val="26"/>
              <w:szCs w:val="26"/>
            </w:rPr>
          </w:rPrChange>
        </w:rPr>
        <w:t>sự</w:t>
      </w:r>
      <w:proofErr w:type="spellEnd"/>
      <w:r w:rsidRPr="00B41112">
        <w:rPr>
          <w:sz w:val="26"/>
          <w:szCs w:val="26"/>
          <w:rPrChange w:id="7424" w:author="Le Minh Nghia" w:date="2019-10-09T10:56:00Z">
            <w:rPr>
              <w:sz w:val="26"/>
              <w:szCs w:val="26"/>
            </w:rPr>
          </w:rPrChange>
        </w:rPr>
        <w:t xml:space="preserve"> </w:t>
      </w:r>
      <w:proofErr w:type="spellStart"/>
      <w:r w:rsidRPr="00B41112">
        <w:rPr>
          <w:sz w:val="26"/>
          <w:szCs w:val="26"/>
          <w:rPrChange w:id="7425" w:author="Le Minh Nghia" w:date="2019-10-09T10:56:00Z">
            <w:rPr>
              <w:sz w:val="26"/>
              <w:szCs w:val="26"/>
            </w:rPr>
          </w:rPrChange>
        </w:rPr>
        <w:t>kiện</w:t>
      </w:r>
      <w:proofErr w:type="spellEnd"/>
      <w:r w:rsidRPr="00B41112">
        <w:rPr>
          <w:sz w:val="26"/>
          <w:szCs w:val="26"/>
          <w:rPrChange w:id="7426" w:author="Le Minh Nghia" w:date="2019-10-09T10:56:00Z">
            <w:rPr>
              <w:sz w:val="26"/>
              <w:szCs w:val="26"/>
            </w:rPr>
          </w:rPrChange>
        </w:rPr>
        <w:t xml:space="preserve"> (event-based), </w:t>
      </w:r>
      <w:proofErr w:type="spellStart"/>
      <w:r w:rsidRPr="00B41112">
        <w:rPr>
          <w:sz w:val="26"/>
          <w:szCs w:val="26"/>
          <w:rPrChange w:id="7427" w:author="Le Minh Nghia" w:date="2019-10-09T10:56:00Z">
            <w:rPr>
              <w:sz w:val="26"/>
              <w:szCs w:val="26"/>
            </w:rPr>
          </w:rPrChange>
        </w:rPr>
        <w:t>xử</w:t>
      </w:r>
      <w:proofErr w:type="spellEnd"/>
      <w:r w:rsidRPr="00B41112">
        <w:rPr>
          <w:sz w:val="26"/>
          <w:szCs w:val="26"/>
          <w:rPrChange w:id="7428" w:author="Le Minh Nghia" w:date="2019-10-09T10:56:00Z">
            <w:rPr>
              <w:sz w:val="26"/>
              <w:szCs w:val="26"/>
            </w:rPr>
          </w:rPrChange>
        </w:rPr>
        <w:t xml:space="preserve"> </w:t>
      </w:r>
      <w:proofErr w:type="spellStart"/>
      <w:r w:rsidRPr="00B41112">
        <w:rPr>
          <w:sz w:val="26"/>
          <w:szCs w:val="26"/>
          <w:rPrChange w:id="7429" w:author="Le Minh Nghia" w:date="2019-10-09T10:56:00Z">
            <w:rPr>
              <w:sz w:val="26"/>
              <w:szCs w:val="26"/>
            </w:rPr>
          </w:rPrChange>
        </w:rPr>
        <w:t>lý</w:t>
      </w:r>
      <w:proofErr w:type="spellEnd"/>
      <w:r w:rsidRPr="00B41112">
        <w:rPr>
          <w:sz w:val="26"/>
          <w:szCs w:val="26"/>
          <w:rPrChange w:id="7430" w:author="Le Minh Nghia" w:date="2019-10-09T10:56:00Z">
            <w:rPr>
              <w:sz w:val="26"/>
              <w:szCs w:val="26"/>
            </w:rPr>
          </w:rPrChange>
        </w:rPr>
        <w:t xml:space="preserve"> </w:t>
      </w:r>
      <w:proofErr w:type="spellStart"/>
      <w:r w:rsidRPr="00B41112">
        <w:rPr>
          <w:sz w:val="26"/>
          <w:szCs w:val="26"/>
          <w:rPrChange w:id="7431" w:author="Le Minh Nghia" w:date="2019-10-09T10:56:00Z">
            <w:rPr>
              <w:sz w:val="26"/>
              <w:szCs w:val="26"/>
            </w:rPr>
          </w:rPrChange>
        </w:rPr>
        <w:t>không</w:t>
      </w:r>
      <w:proofErr w:type="spellEnd"/>
      <w:r w:rsidRPr="00B41112">
        <w:rPr>
          <w:sz w:val="26"/>
          <w:szCs w:val="26"/>
          <w:rPrChange w:id="7432" w:author="Le Minh Nghia" w:date="2019-10-09T10:56:00Z">
            <w:rPr>
              <w:sz w:val="26"/>
              <w:szCs w:val="26"/>
            </w:rPr>
          </w:rPrChange>
        </w:rPr>
        <w:t xml:space="preserve"> </w:t>
      </w:r>
      <w:proofErr w:type="spellStart"/>
      <w:r w:rsidRPr="00B41112">
        <w:rPr>
          <w:sz w:val="26"/>
          <w:szCs w:val="26"/>
          <w:rPrChange w:id="7433" w:author="Le Minh Nghia" w:date="2019-10-09T10:56:00Z">
            <w:rPr>
              <w:sz w:val="26"/>
              <w:szCs w:val="26"/>
            </w:rPr>
          </w:rPrChange>
        </w:rPr>
        <w:t>đồng</w:t>
      </w:r>
      <w:proofErr w:type="spellEnd"/>
      <w:r w:rsidRPr="00B41112">
        <w:rPr>
          <w:sz w:val="26"/>
          <w:szCs w:val="26"/>
          <w:rPrChange w:id="7434" w:author="Le Minh Nghia" w:date="2019-10-09T10:56:00Z">
            <w:rPr>
              <w:sz w:val="26"/>
              <w:szCs w:val="26"/>
            </w:rPr>
          </w:rPrChange>
        </w:rPr>
        <w:t xml:space="preserve"> </w:t>
      </w:r>
      <w:proofErr w:type="spellStart"/>
      <w:r w:rsidRPr="00B41112">
        <w:rPr>
          <w:sz w:val="26"/>
          <w:szCs w:val="26"/>
          <w:rPrChange w:id="7435" w:author="Le Minh Nghia" w:date="2019-10-09T10:56:00Z">
            <w:rPr>
              <w:sz w:val="26"/>
              <w:szCs w:val="26"/>
            </w:rPr>
          </w:rPrChange>
        </w:rPr>
        <w:t>bộ</w:t>
      </w:r>
      <w:proofErr w:type="spellEnd"/>
      <w:r w:rsidRPr="00B41112">
        <w:rPr>
          <w:sz w:val="26"/>
          <w:szCs w:val="26"/>
          <w:rPrChange w:id="7436" w:author="Le Minh Nghia" w:date="2019-10-09T10:56:00Z">
            <w:rPr>
              <w:sz w:val="26"/>
              <w:szCs w:val="26"/>
            </w:rPr>
          </w:rPrChange>
        </w:rPr>
        <w:t xml:space="preserve"> (async), </w:t>
      </w:r>
      <w:proofErr w:type="spellStart"/>
      <w:r w:rsidRPr="00B41112">
        <w:rPr>
          <w:sz w:val="26"/>
          <w:szCs w:val="26"/>
          <w:rPrChange w:id="7437" w:author="Le Minh Nghia" w:date="2019-10-09T10:56:00Z">
            <w:rPr>
              <w:sz w:val="26"/>
              <w:szCs w:val="26"/>
            </w:rPr>
          </w:rPrChange>
        </w:rPr>
        <w:t>luồng</w:t>
      </w:r>
      <w:proofErr w:type="spellEnd"/>
      <w:r w:rsidRPr="00B41112">
        <w:rPr>
          <w:sz w:val="26"/>
          <w:szCs w:val="26"/>
          <w:rPrChange w:id="7438" w:author="Le Minh Nghia" w:date="2019-10-09T10:56:00Z">
            <w:rPr>
              <w:sz w:val="26"/>
              <w:szCs w:val="26"/>
            </w:rPr>
          </w:rPrChange>
        </w:rPr>
        <w:t xml:space="preserve"> (Threaded), … </w:t>
      </w:r>
    </w:p>
    <w:p w:rsidR="00284EFE" w:rsidRPr="00B41112" w:rsidRDefault="00284EFE" w:rsidP="00A22430">
      <w:pPr>
        <w:pStyle w:val="ListParagraph"/>
        <w:numPr>
          <w:ilvl w:val="0"/>
          <w:numId w:val="19"/>
        </w:numPr>
        <w:spacing w:line="360" w:lineRule="auto"/>
        <w:rPr>
          <w:sz w:val="26"/>
          <w:szCs w:val="26"/>
          <w:rPrChange w:id="7439" w:author="Le Minh Nghia" w:date="2019-10-09T10:56:00Z">
            <w:rPr>
              <w:sz w:val="26"/>
              <w:szCs w:val="26"/>
            </w:rPr>
          </w:rPrChange>
        </w:rPr>
      </w:pPr>
      <w:proofErr w:type="spellStart"/>
      <w:r w:rsidRPr="00B41112">
        <w:rPr>
          <w:sz w:val="26"/>
          <w:szCs w:val="26"/>
          <w:rPrChange w:id="7440" w:author="Le Minh Nghia" w:date="2019-10-09T10:56:00Z">
            <w:rPr>
              <w:sz w:val="26"/>
              <w:szCs w:val="26"/>
            </w:rPr>
          </w:rPrChange>
        </w:rPr>
        <w:t>Khả</w:t>
      </w:r>
      <w:proofErr w:type="spellEnd"/>
      <w:r w:rsidRPr="00B41112">
        <w:rPr>
          <w:sz w:val="26"/>
          <w:szCs w:val="26"/>
          <w:rPrChange w:id="7441" w:author="Le Minh Nghia" w:date="2019-10-09T10:56:00Z">
            <w:rPr>
              <w:sz w:val="26"/>
              <w:szCs w:val="26"/>
            </w:rPr>
          </w:rPrChange>
        </w:rPr>
        <w:t xml:space="preserve"> </w:t>
      </w:r>
      <w:proofErr w:type="spellStart"/>
      <w:r w:rsidRPr="00B41112">
        <w:rPr>
          <w:sz w:val="26"/>
          <w:szCs w:val="26"/>
          <w:rPrChange w:id="7442" w:author="Le Minh Nghia" w:date="2019-10-09T10:56:00Z">
            <w:rPr>
              <w:sz w:val="26"/>
              <w:szCs w:val="26"/>
            </w:rPr>
          </w:rPrChange>
        </w:rPr>
        <w:t>năng</w:t>
      </w:r>
      <w:proofErr w:type="spellEnd"/>
      <w:r w:rsidRPr="00B41112">
        <w:rPr>
          <w:sz w:val="26"/>
          <w:szCs w:val="26"/>
          <w:rPrChange w:id="7443" w:author="Le Minh Nghia" w:date="2019-10-09T10:56:00Z">
            <w:rPr>
              <w:sz w:val="26"/>
              <w:szCs w:val="26"/>
            </w:rPr>
          </w:rPrChange>
        </w:rPr>
        <w:t xml:space="preserve"> </w:t>
      </w:r>
      <w:proofErr w:type="spellStart"/>
      <w:r w:rsidRPr="00B41112">
        <w:rPr>
          <w:sz w:val="26"/>
          <w:szCs w:val="26"/>
          <w:rPrChange w:id="7444" w:author="Le Minh Nghia" w:date="2019-10-09T10:56:00Z">
            <w:rPr>
              <w:sz w:val="26"/>
              <w:szCs w:val="26"/>
            </w:rPr>
          </w:rPrChange>
        </w:rPr>
        <w:t>mở</w:t>
      </w:r>
      <w:proofErr w:type="spellEnd"/>
      <w:r w:rsidRPr="00B41112">
        <w:rPr>
          <w:sz w:val="26"/>
          <w:szCs w:val="26"/>
          <w:rPrChange w:id="7445" w:author="Le Minh Nghia" w:date="2019-10-09T10:56:00Z">
            <w:rPr>
              <w:sz w:val="26"/>
              <w:szCs w:val="26"/>
            </w:rPr>
          </w:rPrChange>
        </w:rPr>
        <w:t xml:space="preserve"> </w:t>
      </w:r>
      <w:proofErr w:type="spellStart"/>
      <w:r w:rsidRPr="00B41112">
        <w:rPr>
          <w:sz w:val="26"/>
          <w:szCs w:val="26"/>
          <w:rPrChange w:id="7446" w:author="Le Minh Nghia" w:date="2019-10-09T10:56:00Z">
            <w:rPr>
              <w:sz w:val="26"/>
              <w:szCs w:val="26"/>
            </w:rPr>
          </w:rPrChange>
        </w:rPr>
        <w:t>rộng</w:t>
      </w:r>
      <w:proofErr w:type="spellEnd"/>
      <w:r w:rsidRPr="00B41112">
        <w:rPr>
          <w:sz w:val="26"/>
          <w:szCs w:val="26"/>
          <w:rPrChange w:id="7447" w:author="Le Minh Nghia" w:date="2019-10-09T10:56:00Z">
            <w:rPr>
              <w:sz w:val="26"/>
              <w:szCs w:val="26"/>
            </w:rPr>
          </w:rPrChange>
        </w:rPr>
        <w:t xml:space="preserve"> </w:t>
      </w:r>
      <w:proofErr w:type="spellStart"/>
      <w:r w:rsidRPr="00B41112">
        <w:rPr>
          <w:sz w:val="26"/>
          <w:szCs w:val="26"/>
          <w:rPrChange w:id="7448" w:author="Le Minh Nghia" w:date="2019-10-09T10:56:00Z">
            <w:rPr>
              <w:sz w:val="26"/>
              <w:szCs w:val="26"/>
            </w:rPr>
          </w:rPrChange>
        </w:rPr>
        <w:t>cao</w:t>
      </w:r>
      <w:proofErr w:type="spellEnd"/>
      <w:r w:rsidRPr="00B41112">
        <w:rPr>
          <w:sz w:val="26"/>
          <w:szCs w:val="26"/>
          <w:rPrChange w:id="7449" w:author="Le Minh Nghia" w:date="2019-10-09T10:56:00Z">
            <w:rPr>
              <w:sz w:val="26"/>
              <w:szCs w:val="26"/>
            </w:rPr>
          </w:rPrChange>
        </w:rPr>
        <w:t xml:space="preserve"> (</w:t>
      </w:r>
      <w:proofErr w:type="spellStart"/>
      <w:r w:rsidRPr="00B41112">
        <w:rPr>
          <w:sz w:val="26"/>
          <w:szCs w:val="26"/>
          <w:rPrChange w:id="7450" w:author="Le Minh Nghia" w:date="2019-10-09T10:56:00Z">
            <w:rPr>
              <w:sz w:val="26"/>
              <w:szCs w:val="26"/>
            </w:rPr>
          </w:rPrChange>
        </w:rPr>
        <w:t>có</w:t>
      </w:r>
      <w:proofErr w:type="spellEnd"/>
      <w:r w:rsidRPr="00B41112">
        <w:rPr>
          <w:sz w:val="26"/>
          <w:szCs w:val="26"/>
          <w:rPrChange w:id="7451" w:author="Le Minh Nghia" w:date="2019-10-09T10:56:00Z">
            <w:rPr>
              <w:sz w:val="26"/>
              <w:szCs w:val="26"/>
            </w:rPr>
          </w:rPrChange>
        </w:rPr>
        <w:t xml:space="preserve"> </w:t>
      </w:r>
      <w:proofErr w:type="spellStart"/>
      <w:r w:rsidRPr="00B41112">
        <w:rPr>
          <w:sz w:val="26"/>
          <w:szCs w:val="26"/>
          <w:rPrChange w:id="7452" w:author="Le Minh Nghia" w:date="2019-10-09T10:56:00Z">
            <w:rPr>
              <w:sz w:val="26"/>
              <w:szCs w:val="26"/>
            </w:rPr>
          </w:rPrChange>
        </w:rPr>
        <w:t>khả</w:t>
      </w:r>
      <w:proofErr w:type="spellEnd"/>
      <w:r w:rsidRPr="00B41112">
        <w:rPr>
          <w:sz w:val="26"/>
          <w:szCs w:val="26"/>
          <w:rPrChange w:id="7453" w:author="Le Minh Nghia" w:date="2019-10-09T10:56:00Z">
            <w:rPr>
              <w:sz w:val="26"/>
              <w:szCs w:val="26"/>
            </w:rPr>
          </w:rPrChange>
        </w:rPr>
        <w:t xml:space="preserve"> </w:t>
      </w:r>
      <w:proofErr w:type="spellStart"/>
      <w:r w:rsidRPr="00B41112">
        <w:rPr>
          <w:sz w:val="26"/>
          <w:szCs w:val="26"/>
          <w:rPrChange w:id="7454" w:author="Le Minh Nghia" w:date="2019-10-09T10:56:00Z">
            <w:rPr>
              <w:sz w:val="26"/>
              <w:szCs w:val="26"/>
            </w:rPr>
          </w:rPrChange>
        </w:rPr>
        <w:t>năng</w:t>
      </w:r>
      <w:proofErr w:type="spellEnd"/>
      <w:r w:rsidRPr="00B41112">
        <w:rPr>
          <w:sz w:val="26"/>
          <w:szCs w:val="26"/>
          <w:rPrChange w:id="7455" w:author="Le Minh Nghia" w:date="2019-10-09T10:56:00Z">
            <w:rPr>
              <w:sz w:val="26"/>
              <w:szCs w:val="26"/>
            </w:rPr>
          </w:rPrChange>
        </w:rPr>
        <w:t xml:space="preserve"> </w:t>
      </w:r>
      <w:proofErr w:type="spellStart"/>
      <w:r w:rsidRPr="00B41112">
        <w:rPr>
          <w:sz w:val="26"/>
          <w:szCs w:val="26"/>
          <w:rPrChange w:id="7456" w:author="Le Minh Nghia" w:date="2019-10-09T10:56:00Z">
            <w:rPr>
              <w:sz w:val="26"/>
              <w:szCs w:val="26"/>
            </w:rPr>
          </w:rPrChange>
        </w:rPr>
        <w:t>xử</w:t>
      </w:r>
      <w:proofErr w:type="spellEnd"/>
      <w:r w:rsidRPr="00B41112">
        <w:rPr>
          <w:sz w:val="26"/>
          <w:szCs w:val="26"/>
          <w:rPrChange w:id="7457" w:author="Le Minh Nghia" w:date="2019-10-09T10:56:00Z">
            <w:rPr>
              <w:sz w:val="26"/>
              <w:szCs w:val="26"/>
            </w:rPr>
          </w:rPrChange>
        </w:rPr>
        <w:t xml:space="preserve"> </w:t>
      </w:r>
      <w:proofErr w:type="spellStart"/>
      <w:r w:rsidRPr="00B41112">
        <w:rPr>
          <w:sz w:val="26"/>
          <w:szCs w:val="26"/>
          <w:rPrChange w:id="7458" w:author="Le Minh Nghia" w:date="2019-10-09T10:56:00Z">
            <w:rPr>
              <w:sz w:val="26"/>
              <w:szCs w:val="26"/>
            </w:rPr>
          </w:rPrChange>
        </w:rPr>
        <w:t>lý</w:t>
      </w:r>
      <w:proofErr w:type="spellEnd"/>
      <w:r w:rsidRPr="00B41112">
        <w:rPr>
          <w:sz w:val="26"/>
          <w:szCs w:val="26"/>
          <w:rPrChange w:id="7459" w:author="Le Minh Nghia" w:date="2019-10-09T10:56:00Z">
            <w:rPr>
              <w:sz w:val="26"/>
              <w:szCs w:val="26"/>
            </w:rPr>
          </w:rPrChange>
        </w:rPr>
        <w:t xml:space="preserve"> 10,000 </w:t>
      </w:r>
      <w:proofErr w:type="spellStart"/>
      <w:r w:rsidRPr="00B41112">
        <w:rPr>
          <w:sz w:val="26"/>
          <w:szCs w:val="26"/>
          <w:rPrChange w:id="7460" w:author="Le Minh Nghia" w:date="2019-10-09T10:56:00Z">
            <w:rPr>
              <w:sz w:val="26"/>
              <w:szCs w:val="26"/>
            </w:rPr>
          </w:rPrChange>
        </w:rPr>
        <w:t>kết</w:t>
      </w:r>
      <w:proofErr w:type="spellEnd"/>
      <w:r w:rsidRPr="00B41112">
        <w:rPr>
          <w:sz w:val="26"/>
          <w:szCs w:val="26"/>
          <w:rPrChange w:id="7461" w:author="Le Minh Nghia" w:date="2019-10-09T10:56:00Z">
            <w:rPr>
              <w:sz w:val="26"/>
              <w:szCs w:val="26"/>
            </w:rPr>
          </w:rPrChange>
        </w:rPr>
        <w:t xml:space="preserve"> </w:t>
      </w:r>
      <w:proofErr w:type="spellStart"/>
      <w:r w:rsidRPr="00B41112">
        <w:rPr>
          <w:sz w:val="26"/>
          <w:szCs w:val="26"/>
          <w:rPrChange w:id="7462" w:author="Le Minh Nghia" w:date="2019-10-09T10:56:00Z">
            <w:rPr>
              <w:sz w:val="26"/>
              <w:szCs w:val="26"/>
            </w:rPr>
          </w:rPrChange>
        </w:rPr>
        <w:t>nối</w:t>
      </w:r>
      <w:proofErr w:type="spellEnd"/>
      <w:r w:rsidRPr="00B41112">
        <w:rPr>
          <w:sz w:val="26"/>
          <w:szCs w:val="26"/>
          <w:rPrChange w:id="7463" w:author="Le Minh Nghia" w:date="2019-10-09T10:56:00Z">
            <w:rPr>
              <w:sz w:val="26"/>
              <w:szCs w:val="26"/>
            </w:rPr>
          </w:rPrChange>
        </w:rPr>
        <w:t xml:space="preserve"> </w:t>
      </w:r>
      <w:proofErr w:type="spellStart"/>
      <w:r w:rsidRPr="00B41112">
        <w:rPr>
          <w:sz w:val="26"/>
          <w:szCs w:val="26"/>
          <w:rPrChange w:id="7464" w:author="Le Minh Nghia" w:date="2019-10-09T10:56:00Z">
            <w:rPr>
              <w:sz w:val="26"/>
              <w:szCs w:val="26"/>
            </w:rPr>
          </w:rPrChange>
        </w:rPr>
        <w:t>đồng</w:t>
      </w:r>
      <w:proofErr w:type="spellEnd"/>
      <w:r w:rsidRPr="00B41112">
        <w:rPr>
          <w:sz w:val="26"/>
          <w:szCs w:val="26"/>
          <w:rPrChange w:id="7465" w:author="Le Minh Nghia" w:date="2019-10-09T10:56:00Z">
            <w:rPr>
              <w:sz w:val="26"/>
              <w:szCs w:val="26"/>
            </w:rPr>
          </w:rPrChange>
        </w:rPr>
        <w:t xml:space="preserve"> </w:t>
      </w:r>
      <w:proofErr w:type="spellStart"/>
      <w:r w:rsidRPr="00B41112">
        <w:rPr>
          <w:sz w:val="26"/>
          <w:szCs w:val="26"/>
          <w:rPrChange w:id="7466" w:author="Le Minh Nghia" w:date="2019-10-09T10:56:00Z">
            <w:rPr>
              <w:sz w:val="26"/>
              <w:szCs w:val="26"/>
            </w:rPr>
          </w:rPrChange>
        </w:rPr>
        <w:t>thời</w:t>
      </w:r>
      <w:proofErr w:type="spellEnd"/>
      <w:r w:rsidRPr="00B41112">
        <w:rPr>
          <w:sz w:val="26"/>
          <w:szCs w:val="26"/>
          <w:rPrChange w:id="7467" w:author="Le Minh Nghia" w:date="2019-10-09T10:56:00Z">
            <w:rPr>
              <w:sz w:val="26"/>
              <w:szCs w:val="26"/>
            </w:rPr>
          </w:rPrChange>
        </w:rPr>
        <w:t>).</w:t>
      </w:r>
    </w:p>
    <w:p w:rsidR="00284EFE" w:rsidRPr="00B41112" w:rsidRDefault="00284EFE" w:rsidP="00A22430">
      <w:pPr>
        <w:pStyle w:val="ListParagraph"/>
        <w:numPr>
          <w:ilvl w:val="0"/>
          <w:numId w:val="19"/>
        </w:numPr>
        <w:spacing w:line="360" w:lineRule="auto"/>
        <w:rPr>
          <w:sz w:val="26"/>
          <w:szCs w:val="26"/>
          <w:rPrChange w:id="7468" w:author="Le Minh Nghia" w:date="2019-10-09T10:56:00Z">
            <w:rPr>
              <w:sz w:val="26"/>
              <w:szCs w:val="26"/>
            </w:rPr>
          </w:rPrChange>
        </w:rPr>
      </w:pPr>
      <w:proofErr w:type="spellStart"/>
      <w:r w:rsidRPr="00B41112">
        <w:rPr>
          <w:sz w:val="26"/>
          <w:szCs w:val="26"/>
          <w:rPrChange w:id="7469" w:author="Le Minh Nghia" w:date="2019-10-09T10:56:00Z">
            <w:rPr>
              <w:sz w:val="26"/>
              <w:szCs w:val="26"/>
            </w:rPr>
          </w:rPrChange>
        </w:rPr>
        <w:t>Xử</w:t>
      </w:r>
      <w:proofErr w:type="spellEnd"/>
      <w:r w:rsidRPr="00B41112">
        <w:rPr>
          <w:sz w:val="26"/>
          <w:szCs w:val="26"/>
          <w:rPrChange w:id="7470" w:author="Le Minh Nghia" w:date="2019-10-09T10:56:00Z">
            <w:rPr>
              <w:sz w:val="26"/>
              <w:szCs w:val="26"/>
            </w:rPr>
          </w:rPrChange>
        </w:rPr>
        <w:t xml:space="preserve"> </w:t>
      </w:r>
      <w:proofErr w:type="spellStart"/>
      <w:r w:rsidRPr="00B41112">
        <w:rPr>
          <w:sz w:val="26"/>
          <w:szCs w:val="26"/>
          <w:rPrChange w:id="7471" w:author="Le Minh Nghia" w:date="2019-10-09T10:56:00Z">
            <w:rPr>
              <w:sz w:val="26"/>
              <w:szCs w:val="26"/>
            </w:rPr>
          </w:rPrChange>
        </w:rPr>
        <w:t>lý</w:t>
      </w:r>
      <w:proofErr w:type="spellEnd"/>
      <w:r w:rsidRPr="00B41112">
        <w:rPr>
          <w:sz w:val="26"/>
          <w:szCs w:val="26"/>
          <w:rPrChange w:id="7472" w:author="Le Minh Nghia" w:date="2019-10-09T10:56:00Z">
            <w:rPr>
              <w:sz w:val="26"/>
              <w:szCs w:val="26"/>
            </w:rPr>
          </w:rPrChange>
        </w:rPr>
        <w:t xml:space="preserve"> </w:t>
      </w:r>
      <w:proofErr w:type="spellStart"/>
      <w:r w:rsidRPr="00B41112">
        <w:rPr>
          <w:sz w:val="26"/>
          <w:szCs w:val="26"/>
          <w:rPrChange w:id="7473" w:author="Le Minh Nghia" w:date="2019-10-09T10:56:00Z">
            <w:rPr>
              <w:sz w:val="26"/>
              <w:szCs w:val="26"/>
            </w:rPr>
          </w:rPrChange>
        </w:rPr>
        <w:t>các</w:t>
      </w:r>
      <w:proofErr w:type="spellEnd"/>
      <w:r w:rsidRPr="00B41112">
        <w:rPr>
          <w:sz w:val="26"/>
          <w:szCs w:val="26"/>
          <w:rPrChange w:id="7474" w:author="Le Minh Nghia" w:date="2019-10-09T10:56:00Z">
            <w:rPr>
              <w:sz w:val="26"/>
              <w:szCs w:val="26"/>
            </w:rPr>
          </w:rPrChange>
        </w:rPr>
        <w:t xml:space="preserve"> </w:t>
      </w:r>
      <w:proofErr w:type="spellStart"/>
      <w:r w:rsidRPr="00B41112">
        <w:rPr>
          <w:sz w:val="26"/>
          <w:szCs w:val="26"/>
          <w:rPrChange w:id="7475" w:author="Le Minh Nghia" w:date="2019-10-09T10:56:00Z">
            <w:rPr>
              <w:sz w:val="26"/>
              <w:szCs w:val="26"/>
            </w:rPr>
          </w:rPrChange>
        </w:rPr>
        <w:t>tệp</w:t>
      </w:r>
      <w:proofErr w:type="spellEnd"/>
      <w:r w:rsidRPr="00B41112">
        <w:rPr>
          <w:sz w:val="26"/>
          <w:szCs w:val="26"/>
          <w:rPrChange w:id="7476" w:author="Le Minh Nghia" w:date="2019-10-09T10:56:00Z">
            <w:rPr>
              <w:sz w:val="26"/>
              <w:szCs w:val="26"/>
            </w:rPr>
          </w:rPrChange>
        </w:rPr>
        <w:t xml:space="preserve"> </w:t>
      </w:r>
      <w:proofErr w:type="spellStart"/>
      <w:r w:rsidRPr="00B41112">
        <w:rPr>
          <w:sz w:val="26"/>
          <w:szCs w:val="26"/>
          <w:rPrChange w:id="7477" w:author="Le Minh Nghia" w:date="2019-10-09T10:56:00Z">
            <w:rPr>
              <w:sz w:val="26"/>
              <w:szCs w:val="26"/>
            </w:rPr>
          </w:rPrChange>
        </w:rPr>
        <w:t>tĩnh</w:t>
      </w:r>
      <w:proofErr w:type="spellEnd"/>
      <w:r w:rsidRPr="00B41112">
        <w:rPr>
          <w:sz w:val="26"/>
          <w:szCs w:val="26"/>
          <w:rPrChange w:id="7478" w:author="Le Minh Nghia" w:date="2019-10-09T10:56:00Z">
            <w:rPr>
              <w:sz w:val="26"/>
              <w:szCs w:val="26"/>
            </w:rPr>
          </w:rPrChange>
        </w:rPr>
        <w:t xml:space="preserve">, </w:t>
      </w:r>
      <w:proofErr w:type="spellStart"/>
      <w:r w:rsidRPr="00B41112">
        <w:rPr>
          <w:sz w:val="26"/>
          <w:szCs w:val="26"/>
          <w:rPrChange w:id="7479" w:author="Le Minh Nghia" w:date="2019-10-09T10:56:00Z">
            <w:rPr>
              <w:sz w:val="26"/>
              <w:szCs w:val="26"/>
            </w:rPr>
          </w:rPrChange>
        </w:rPr>
        <w:t>tệp</w:t>
      </w:r>
      <w:proofErr w:type="spellEnd"/>
      <w:r w:rsidRPr="00B41112">
        <w:rPr>
          <w:sz w:val="26"/>
          <w:szCs w:val="26"/>
          <w:rPrChange w:id="7480" w:author="Le Minh Nghia" w:date="2019-10-09T10:56:00Z">
            <w:rPr>
              <w:sz w:val="26"/>
              <w:szCs w:val="26"/>
            </w:rPr>
          </w:rPrChange>
        </w:rPr>
        <w:t xml:space="preserve"> </w:t>
      </w:r>
      <w:proofErr w:type="spellStart"/>
      <w:r w:rsidRPr="00B41112">
        <w:rPr>
          <w:sz w:val="26"/>
          <w:szCs w:val="26"/>
          <w:rPrChange w:id="7481" w:author="Le Minh Nghia" w:date="2019-10-09T10:56:00Z">
            <w:rPr>
              <w:sz w:val="26"/>
              <w:szCs w:val="26"/>
            </w:rPr>
          </w:rPrChange>
        </w:rPr>
        <w:t>chỉ</w:t>
      </w:r>
      <w:proofErr w:type="spellEnd"/>
      <w:r w:rsidRPr="00B41112">
        <w:rPr>
          <w:sz w:val="26"/>
          <w:szCs w:val="26"/>
          <w:rPrChange w:id="7482" w:author="Le Minh Nghia" w:date="2019-10-09T10:56:00Z">
            <w:rPr>
              <w:sz w:val="26"/>
              <w:szCs w:val="26"/>
            </w:rPr>
          </w:rPrChange>
        </w:rPr>
        <w:t xml:space="preserve"> </w:t>
      </w:r>
      <w:proofErr w:type="spellStart"/>
      <w:r w:rsidRPr="00B41112">
        <w:rPr>
          <w:sz w:val="26"/>
          <w:szCs w:val="26"/>
          <w:rPrChange w:id="7483" w:author="Le Minh Nghia" w:date="2019-10-09T10:56:00Z">
            <w:rPr>
              <w:sz w:val="26"/>
              <w:szCs w:val="26"/>
            </w:rPr>
          </w:rPrChange>
        </w:rPr>
        <w:t>mục</w:t>
      </w:r>
      <w:proofErr w:type="spellEnd"/>
      <w:r w:rsidRPr="00B41112">
        <w:rPr>
          <w:sz w:val="26"/>
          <w:szCs w:val="26"/>
          <w:rPrChange w:id="7484" w:author="Le Minh Nghia" w:date="2019-10-09T10:56:00Z">
            <w:rPr>
              <w:sz w:val="26"/>
              <w:szCs w:val="26"/>
            </w:rPr>
          </w:rPrChange>
        </w:rPr>
        <w:t xml:space="preserve">, </w:t>
      </w:r>
      <w:proofErr w:type="spellStart"/>
      <w:r w:rsidRPr="00B41112">
        <w:rPr>
          <w:sz w:val="26"/>
          <w:szCs w:val="26"/>
          <w:rPrChange w:id="7485" w:author="Le Minh Nghia" w:date="2019-10-09T10:56:00Z">
            <w:rPr>
              <w:sz w:val="26"/>
              <w:szCs w:val="26"/>
            </w:rPr>
          </w:rPrChange>
        </w:rPr>
        <w:t>tự</w:t>
      </w:r>
      <w:proofErr w:type="spellEnd"/>
      <w:r w:rsidRPr="00B41112">
        <w:rPr>
          <w:sz w:val="26"/>
          <w:szCs w:val="26"/>
          <w:rPrChange w:id="7486" w:author="Le Minh Nghia" w:date="2019-10-09T10:56:00Z">
            <w:rPr>
              <w:sz w:val="26"/>
              <w:szCs w:val="26"/>
            </w:rPr>
          </w:rPrChange>
        </w:rPr>
        <w:t xml:space="preserve"> </w:t>
      </w:r>
      <w:proofErr w:type="spellStart"/>
      <w:r w:rsidRPr="00B41112">
        <w:rPr>
          <w:sz w:val="26"/>
          <w:szCs w:val="26"/>
          <w:rPrChange w:id="7487" w:author="Le Minh Nghia" w:date="2019-10-09T10:56:00Z">
            <w:rPr>
              <w:sz w:val="26"/>
              <w:szCs w:val="26"/>
            </w:rPr>
          </w:rPrChange>
        </w:rPr>
        <w:t>động</w:t>
      </w:r>
      <w:proofErr w:type="spellEnd"/>
      <w:r w:rsidRPr="00B41112">
        <w:rPr>
          <w:sz w:val="26"/>
          <w:szCs w:val="26"/>
          <w:rPrChange w:id="7488" w:author="Le Minh Nghia" w:date="2019-10-09T10:56:00Z">
            <w:rPr>
              <w:sz w:val="26"/>
              <w:szCs w:val="26"/>
            </w:rPr>
          </w:rPrChange>
        </w:rPr>
        <w:t xml:space="preserve"> </w:t>
      </w:r>
      <w:proofErr w:type="spellStart"/>
      <w:r w:rsidRPr="00B41112">
        <w:rPr>
          <w:sz w:val="26"/>
          <w:szCs w:val="26"/>
          <w:rPrChange w:id="7489" w:author="Le Minh Nghia" w:date="2019-10-09T10:56:00Z">
            <w:rPr>
              <w:sz w:val="26"/>
              <w:szCs w:val="26"/>
            </w:rPr>
          </w:rPrChange>
        </w:rPr>
        <w:t>lập</w:t>
      </w:r>
      <w:proofErr w:type="spellEnd"/>
      <w:r w:rsidRPr="00B41112">
        <w:rPr>
          <w:sz w:val="26"/>
          <w:szCs w:val="26"/>
          <w:rPrChange w:id="7490" w:author="Le Minh Nghia" w:date="2019-10-09T10:56:00Z">
            <w:rPr>
              <w:sz w:val="26"/>
              <w:szCs w:val="26"/>
            </w:rPr>
          </w:rPrChange>
        </w:rPr>
        <w:t xml:space="preserve"> </w:t>
      </w:r>
      <w:proofErr w:type="spellStart"/>
      <w:r w:rsidRPr="00B41112">
        <w:rPr>
          <w:sz w:val="26"/>
          <w:szCs w:val="26"/>
          <w:rPrChange w:id="7491" w:author="Le Minh Nghia" w:date="2019-10-09T10:56:00Z">
            <w:rPr>
              <w:sz w:val="26"/>
              <w:szCs w:val="26"/>
            </w:rPr>
          </w:rPrChange>
        </w:rPr>
        <w:t>chỉ</w:t>
      </w:r>
      <w:proofErr w:type="spellEnd"/>
      <w:r w:rsidRPr="00B41112">
        <w:rPr>
          <w:sz w:val="26"/>
          <w:szCs w:val="26"/>
          <w:rPrChange w:id="7492" w:author="Le Minh Nghia" w:date="2019-10-09T10:56:00Z">
            <w:rPr>
              <w:sz w:val="26"/>
              <w:szCs w:val="26"/>
            </w:rPr>
          </w:rPrChange>
        </w:rPr>
        <w:t xml:space="preserve"> </w:t>
      </w:r>
      <w:proofErr w:type="spellStart"/>
      <w:r w:rsidRPr="00B41112">
        <w:rPr>
          <w:sz w:val="26"/>
          <w:szCs w:val="26"/>
          <w:rPrChange w:id="7493" w:author="Le Minh Nghia" w:date="2019-10-09T10:56:00Z">
            <w:rPr>
              <w:sz w:val="26"/>
              <w:szCs w:val="26"/>
            </w:rPr>
          </w:rPrChange>
        </w:rPr>
        <w:t>mục</w:t>
      </w:r>
      <w:proofErr w:type="spellEnd"/>
      <w:r w:rsidRPr="00B41112">
        <w:rPr>
          <w:sz w:val="26"/>
          <w:szCs w:val="26"/>
          <w:rPrChange w:id="7494" w:author="Le Minh Nghia" w:date="2019-10-09T10:56:00Z">
            <w:rPr>
              <w:sz w:val="26"/>
              <w:szCs w:val="26"/>
            </w:rPr>
          </w:rPrChange>
        </w:rPr>
        <w:t>.</w:t>
      </w:r>
    </w:p>
    <w:p w:rsidR="00284EFE" w:rsidRPr="00B41112" w:rsidRDefault="00284EFE" w:rsidP="00A22430">
      <w:pPr>
        <w:pStyle w:val="ListParagraph"/>
        <w:numPr>
          <w:ilvl w:val="0"/>
          <w:numId w:val="19"/>
        </w:numPr>
        <w:spacing w:line="360" w:lineRule="auto"/>
        <w:rPr>
          <w:sz w:val="26"/>
          <w:szCs w:val="26"/>
          <w:rPrChange w:id="7495" w:author="Le Minh Nghia" w:date="2019-10-09T10:56:00Z">
            <w:rPr>
              <w:sz w:val="26"/>
              <w:szCs w:val="26"/>
            </w:rPr>
          </w:rPrChange>
        </w:rPr>
      </w:pPr>
      <w:proofErr w:type="spellStart"/>
      <w:r w:rsidRPr="00B41112">
        <w:rPr>
          <w:sz w:val="26"/>
          <w:szCs w:val="26"/>
          <w:rPrChange w:id="7496" w:author="Le Minh Nghia" w:date="2019-10-09T10:56:00Z">
            <w:rPr>
              <w:sz w:val="26"/>
              <w:szCs w:val="26"/>
            </w:rPr>
          </w:rPrChange>
        </w:rPr>
        <w:t>Hỗ</w:t>
      </w:r>
      <w:proofErr w:type="spellEnd"/>
      <w:r w:rsidRPr="00B41112">
        <w:rPr>
          <w:sz w:val="26"/>
          <w:szCs w:val="26"/>
          <w:rPrChange w:id="7497" w:author="Le Minh Nghia" w:date="2019-10-09T10:56:00Z">
            <w:rPr>
              <w:sz w:val="26"/>
              <w:szCs w:val="26"/>
            </w:rPr>
          </w:rPrChange>
        </w:rPr>
        <w:t xml:space="preserve"> </w:t>
      </w:r>
      <w:proofErr w:type="spellStart"/>
      <w:r w:rsidRPr="00B41112">
        <w:rPr>
          <w:sz w:val="26"/>
          <w:szCs w:val="26"/>
          <w:rPrChange w:id="7498" w:author="Le Minh Nghia" w:date="2019-10-09T10:56:00Z">
            <w:rPr>
              <w:sz w:val="26"/>
              <w:szCs w:val="26"/>
            </w:rPr>
          </w:rPrChange>
        </w:rPr>
        <w:t>trợ</w:t>
      </w:r>
      <w:proofErr w:type="spellEnd"/>
      <w:r w:rsidRPr="00B41112">
        <w:rPr>
          <w:sz w:val="26"/>
          <w:szCs w:val="26"/>
          <w:rPrChange w:id="7499" w:author="Le Minh Nghia" w:date="2019-10-09T10:56:00Z">
            <w:rPr>
              <w:sz w:val="26"/>
              <w:szCs w:val="26"/>
            </w:rPr>
          </w:rPrChange>
        </w:rPr>
        <w:t xml:space="preserve"> .</w:t>
      </w:r>
      <w:proofErr w:type="spellStart"/>
      <w:r w:rsidRPr="00B41112">
        <w:rPr>
          <w:sz w:val="26"/>
          <w:szCs w:val="26"/>
          <w:rPrChange w:id="7500" w:author="Le Minh Nghia" w:date="2019-10-09T10:56:00Z">
            <w:rPr>
              <w:sz w:val="26"/>
              <w:szCs w:val="26"/>
            </w:rPr>
          </w:rPrChange>
        </w:rPr>
        <w:t>htaccess</w:t>
      </w:r>
      <w:proofErr w:type="spellEnd"/>
      <w:r w:rsidRPr="00B41112">
        <w:rPr>
          <w:sz w:val="26"/>
          <w:szCs w:val="26"/>
          <w:rPrChange w:id="7501" w:author="Le Minh Nghia" w:date="2019-10-09T10:56:00Z">
            <w:rPr>
              <w:sz w:val="26"/>
              <w:szCs w:val="26"/>
            </w:rPr>
          </w:rPrChange>
        </w:rPr>
        <w:t xml:space="preserve"> (</w:t>
      </w:r>
      <w:proofErr w:type="spellStart"/>
      <w:r w:rsidRPr="00B41112">
        <w:rPr>
          <w:sz w:val="26"/>
          <w:szCs w:val="26"/>
          <w:rPrChange w:id="7502" w:author="Le Minh Nghia" w:date="2019-10-09T10:56:00Z">
            <w:rPr>
              <w:sz w:val="26"/>
              <w:szCs w:val="26"/>
            </w:rPr>
          </w:rPrChange>
        </w:rPr>
        <w:t>cung</w:t>
      </w:r>
      <w:proofErr w:type="spellEnd"/>
      <w:r w:rsidRPr="00B41112">
        <w:rPr>
          <w:sz w:val="26"/>
          <w:szCs w:val="26"/>
          <w:rPrChange w:id="7503" w:author="Le Minh Nghia" w:date="2019-10-09T10:56:00Z">
            <w:rPr>
              <w:sz w:val="26"/>
              <w:szCs w:val="26"/>
            </w:rPr>
          </w:rPrChange>
        </w:rPr>
        <w:t xml:space="preserve"> </w:t>
      </w:r>
      <w:proofErr w:type="spellStart"/>
      <w:r w:rsidRPr="00B41112">
        <w:rPr>
          <w:sz w:val="26"/>
          <w:szCs w:val="26"/>
          <w:rPrChange w:id="7504" w:author="Le Minh Nghia" w:date="2019-10-09T10:56:00Z">
            <w:rPr>
              <w:sz w:val="26"/>
              <w:szCs w:val="26"/>
            </w:rPr>
          </w:rPrChange>
        </w:rPr>
        <w:t>cấp</w:t>
      </w:r>
      <w:proofErr w:type="spellEnd"/>
      <w:r w:rsidRPr="00B41112">
        <w:rPr>
          <w:sz w:val="26"/>
          <w:szCs w:val="26"/>
          <w:rPrChange w:id="7505" w:author="Le Minh Nghia" w:date="2019-10-09T10:56:00Z">
            <w:rPr>
              <w:sz w:val="26"/>
              <w:szCs w:val="26"/>
            </w:rPr>
          </w:rPrChange>
        </w:rPr>
        <w:t xml:space="preserve"> </w:t>
      </w:r>
      <w:proofErr w:type="spellStart"/>
      <w:r w:rsidRPr="00B41112">
        <w:rPr>
          <w:sz w:val="26"/>
          <w:szCs w:val="26"/>
          <w:rPrChange w:id="7506" w:author="Le Minh Nghia" w:date="2019-10-09T10:56:00Z">
            <w:rPr>
              <w:sz w:val="26"/>
              <w:szCs w:val="26"/>
            </w:rPr>
          </w:rPrChange>
        </w:rPr>
        <w:t>cách</w:t>
      </w:r>
      <w:proofErr w:type="spellEnd"/>
      <w:r w:rsidRPr="00B41112">
        <w:rPr>
          <w:sz w:val="26"/>
          <w:szCs w:val="26"/>
          <w:rPrChange w:id="7507" w:author="Le Minh Nghia" w:date="2019-10-09T10:56:00Z">
            <w:rPr>
              <w:sz w:val="26"/>
              <w:szCs w:val="26"/>
            </w:rPr>
          </w:rPrChange>
        </w:rPr>
        <w:t xml:space="preserve"> </w:t>
      </w:r>
      <w:proofErr w:type="spellStart"/>
      <w:r w:rsidRPr="00B41112">
        <w:rPr>
          <w:sz w:val="26"/>
          <w:szCs w:val="26"/>
          <w:rPrChange w:id="7508" w:author="Le Minh Nghia" w:date="2019-10-09T10:56:00Z">
            <w:rPr>
              <w:sz w:val="26"/>
              <w:szCs w:val="26"/>
            </w:rPr>
          </w:rPrChange>
        </w:rPr>
        <w:t>để</w:t>
      </w:r>
      <w:proofErr w:type="spellEnd"/>
      <w:r w:rsidRPr="00B41112">
        <w:rPr>
          <w:sz w:val="26"/>
          <w:szCs w:val="26"/>
          <w:rPrChange w:id="7509" w:author="Le Minh Nghia" w:date="2019-10-09T10:56:00Z">
            <w:rPr>
              <w:sz w:val="26"/>
              <w:szCs w:val="26"/>
            </w:rPr>
          </w:rPrChange>
        </w:rPr>
        <w:t xml:space="preserve"> </w:t>
      </w:r>
      <w:proofErr w:type="spellStart"/>
      <w:r w:rsidRPr="00B41112">
        <w:rPr>
          <w:sz w:val="26"/>
          <w:szCs w:val="26"/>
          <w:rPrChange w:id="7510" w:author="Le Minh Nghia" w:date="2019-10-09T10:56:00Z">
            <w:rPr>
              <w:sz w:val="26"/>
              <w:szCs w:val="26"/>
            </w:rPr>
          </w:rPrChange>
        </w:rPr>
        <w:t>thực</w:t>
      </w:r>
      <w:proofErr w:type="spellEnd"/>
      <w:r w:rsidRPr="00B41112">
        <w:rPr>
          <w:sz w:val="26"/>
          <w:szCs w:val="26"/>
          <w:rPrChange w:id="7511" w:author="Le Minh Nghia" w:date="2019-10-09T10:56:00Z">
            <w:rPr>
              <w:sz w:val="26"/>
              <w:szCs w:val="26"/>
            </w:rPr>
          </w:rPrChange>
        </w:rPr>
        <w:t xml:space="preserve"> </w:t>
      </w:r>
      <w:proofErr w:type="spellStart"/>
      <w:r w:rsidRPr="00B41112">
        <w:rPr>
          <w:sz w:val="26"/>
          <w:szCs w:val="26"/>
          <w:rPrChange w:id="7512" w:author="Le Minh Nghia" w:date="2019-10-09T10:56:00Z">
            <w:rPr>
              <w:sz w:val="26"/>
              <w:szCs w:val="26"/>
            </w:rPr>
          </w:rPrChange>
        </w:rPr>
        <w:t>hiện</w:t>
      </w:r>
      <w:proofErr w:type="spellEnd"/>
      <w:r w:rsidRPr="00B41112">
        <w:rPr>
          <w:sz w:val="26"/>
          <w:szCs w:val="26"/>
          <w:rPrChange w:id="7513" w:author="Le Minh Nghia" w:date="2019-10-09T10:56:00Z">
            <w:rPr>
              <w:sz w:val="26"/>
              <w:szCs w:val="26"/>
            </w:rPr>
          </w:rPrChange>
        </w:rPr>
        <w:t xml:space="preserve"> </w:t>
      </w:r>
      <w:proofErr w:type="spellStart"/>
      <w:r w:rsidRPr="00B41112">
        <w:rPr>
          <w:sz w:val="26"/>
          <w:szCs w:val="26"/>
          <w:rPrChange w:id="7514" w:author="Le Minh Nghia" w:date="2019-10-09T10:56:00Z">
            <w:rPr>
              <w:sz w:val="26"/>
              <w:szCs w:val="26"/>
            </w:rPr>
          </w:rPrChange>
        </w:rPr>
        <w:t>thay</w:t>
      </w:r>
      <w:proofErr w:type="spellEnd"/>
      <w:r w:rsidRPr="00B41112">
        <w:rPr>
          <w:sz w:val="26"/>
          <w:szCs w:val="26"/>
          <w:rPrChange w:id="7515" w:author="Le Minh Nghia" w:date="2019-10-09T10:56:00Z">
            <w:rPr>
              <w:sz w:val="26"/>
              <w:szCs w:val="26"/>
            </w:rPr>
          </w:rPrChange>
        </w:rPr>
        <w:t xml:space="preserve"> </w:t>
      </w:r>
      <w:proofErr w:type="spellStart"/>
      <w:r w:rsidRPr="00B41112">
        <w:rPr>
          <w:sz w:val="26"/>
          <w:szCs w:val="26"/>
          <w:rPrChange w:id="7516" w:author="Le Minh Nghia" w:date="2019-10-09T10:56:00Z">
            <w:rPr>
              <w:sz w:val="26"/>
              <w:szCs w:val="26"/>
            </w:rPr>
          </w:rPrChange>
        </w:rPr>
        <w:t>đổi</w:t>
      </w:r>
      <w:proofErr w:type="spellEnd"/>
      <w:r w:rsidRPr="00B41112">
        <w:rPr>
          <w:sz w:val="26"/>
          <w:szCs w:val="26"/>
          <w:rPrChange w:id="7517" w:author="Le Minh Nghia" w:date="2019-10-09T10:56:00Z">
            <w:rPr>
              <w:sz w:val="26"/>
              <w:szCs w:val="26"/>
            </w:rPr>
          </w:rPrChange>
        </w:rPr>
        <w:t xml:space="preserve"> </w:t>
      </w:r>
      <w:proofErr w:type="spellStart"/>
      <w:r w:rsidRPr="00B41112">
        <w:rPr>
          <w:sz w:val="26"/>
          <w:szCs w:val="26"/>
          <w:rPrChange w:id="7518" w:author="Le Minh Nghia" w:date="2019-10-09T10:56:00Z">
            <w:rPr>
              <w:sz w:val="26"/>
              <w:szCs w:val="26"/>
            </w:rPr>
          </w:rPrChange>
        </w:rPr>
        <w:t>cấu</w:t>
      </w:r>
      <w:proofErr w:type="spellEnd"/>
      <w:r w:rsidRPr="00B41112">
        <w:rPr>
          <w:sz w:val="26"/>
          <w:szCs w:val="26"/>
          <w:rPrChange w:id="7519" w:author="Le Minh Nghia" w:date="2019-10-09T10:56:00Z">
            <w:rPr>
              <w:sz w:val="26"/>
              <w:szCs w:val="26"/>
            </w:rPr>
          </w:rPrChange>
        </w:rPr>
        <w:t xml:space="preserve"> </w:t>
      </w:r>
      <w:proofErr w:type="spellStart"/>
      <w:r w:rsidRPr="00B41112">
        <w:rPr>
          <w:sz w:val="26"/>
          <w:szCs w:val="26"/>
          <w:rPrChange w:id="7520" w:author="Le Minh Nghia" w:date="2019-10-09T10:56:00Z">
            <w:rPr>
              <w:sz w:val="26"/>
              <w:szCs w:val="26"/>
            </w:rPr>
          </w:rPrChange>
        </w:rPr>
        <w:t>hình</w:t>
      </w:r>
      <w:proofErr w:type="spellEnd"/>
      <w:r w:rsidRPr="00B41112">
        <w:rPr>
          <w:sz w:val="26"/>
          <w:szCs w:val="26"/>
          <w:rPrChange w:id="7521" w:author="Le Minh Nghia" w:date="2019-10-09T10:56:00Z">
            <w:rPr>
              <w:sz w:val="26"/>
              <w:szCs w:val="26"/>
            </w:rPr>
          </w:rPrChange>
        </w:rPr>
        <w:t xml:space="preserve"> </w:t>
      </w:r>
      <w:proofErr w:type="spellStart"/>
      <w:r w:rsidRPr="00B41112">
        <w:rPr>
          <w:sz w:val="26"/>
          <w:szCs w:val="26"/>
          <w:rPrChange w:id="7522" w:author="Le Minh Nghia" w:date="2019-10-09T10:56:00Z">
            <w:rPr>
              <w:sz w:val="26"/>
              <w:szCs w:val="26"/>
            </w:rPr>
          </w:rPrChange>
        </w:rPr>
        <w:t>trên</w:t>
      </w:r>
      <w:proofErr w:type="spellEnd"/>
      <w:r w:rsidRPr="00B41112">
        <w:rPr>
          <w:sz w:val="26"/>
          <w:szCs w:val="26"/>
          <w:rPrChange w:id="7523" w:author="Le Minh Nghia" w:date="2019-10-09T10:56:00Z">
            <w:rPr>
              <w:sz w:val="26"/>
              <w:szCs w:val="26"/>
            </w:rPr>
          </w:rPrChange>
        </w:rPr>
        <w:t xml:space="preserve"> </w:t>
      </w:r>
      <w:proofErr w:type="spellStart"/>
      <w:r w:rsidRPr="00B41112">
        <w:rPr>
          <w:sz w:val="26"/>
          <w:szCs w:val="26"/>
          <w:rPrChange w:id="7524" w:author="Le Minh Nghia" w:date="2019-10-09T10:56:00Z">
            <w:rPr>
              <w:sz w:val="26"/>
              <w:szCs w:val="26"/>
            </w:rPr>
          </w:rPrChange>
        </w:rPr>
        <w:t>cơ</w:t>
      </w:r>
      <w:proofErr w:type="spellEnd"/>
      <w:r w:rsidRPr="00B41112">
        <w:rPr>
          <w:sz w:val="26"/>
          <w:szCs w:val="26"/>
          <w:rPrChange w:id="7525" w:author="Le Minh Nghia" w:date="2019-10-09T10:56:00Z">
            <w:rPr>
              <w:sz w:val="26"/>
              <w:szCs w:val="26"/>
            </w:rPr>
          </w:rPrChange>
        </w:rPr>
        <w:t xml:space="preserve"> </w:t>
      </w:r>
      <w:proofErr w:type="spellStart"/>
      <w:r w:rsidRPr="00B41112">
        <w:rPr>
          <w:sz w:val="26"/>
          <w:szCs w:val="26"/>
          <w:rPrChange w:id="7526" w:author="Le Minh Nghia" w:date="2019-10-09T10:56:00Z">
            <w:rPr>
              <w:sz w:val="26"/>
              <w:szCs w:val="26"/>
            </w:rPr>
          </w:rPrChange>
        </w:rPr>
        <w:t>sở</w:t>
      </w:r>
      <w:proofErr w:type="spellEnd"/>
      <w:r w:rsidRPr="00B41112">
        <w:rPr>
          <w:sz w:val="26"/>
          <w:szCs w:val="26"/>
          <w:rPrChange w:id="7527" w:author="Le Minh Nghia" w:date="2019-10-09T10:56:00Z">
            <w:rPr>
              <w:sz w:val="26"/>
              <w:szCs w:val="26"/>
            </w:rPr>
          </w:rPrChange>
        </w:rPr>
        <w:t xml:space="preserve"> </w:t>
      </w:r>
      <w:proofErr w:type="spellStart"/>
      <w:r w:rsidRPr="00B41112">
        <w:rPr>
          <w:sz w:val="26"/>
          <w:szCs w:val="26"/>
          <w:rPrChange w:id="7528" w:author="Le Minh Nghia" w:date="2019-10-09T10:56:00Z">
            <w:rPr>
              <w:sz w:val="26"/>
              <w:szCs w:val="26"/>
            </w:rPr>
          </w:rPrChange>
        </w:rPr>
        <w:t>từng</w:t>
      </w:r>
      <w:proofErr w:type="spellEnd"/>
      <w:r w:rsidRPr="00B41112">
        <w:rPr>
          <w:sz w:val="26"/>
          <w:szCs w:val="26"/>
          <w:rPrChange w:id="7529" w:author="Le Minh Nghia" w:date="2019-10-09T10:56:00Z">
            <w:rPr>
              <w:sz w:val="26"/>
              <w:szCs w:val="26"/>
            </w:rPr>
          </w:rPrChange>
        </w:rPr>
        <w:t xml:space="preserve"> </w:t>
      </w:r>
      <w:proofErr w:type="spellStart"/>
      <w:r w:rsidRPr="00B41112">
        <w:rPr>
          <w:sz w:val="26"/>
          <w:szCs w:val="26"/>
          <w:rPrChange w:id="7530" w:author="Le Minh Nghia" w:date="2019-10-09T10:56:00Z">
            <w:rPr>
              <w:sz w:val="26"/>
              <w:szCs w:val="26"/>
            </w:rPr>
          </w:rPrChange>
        </w:rPr>
        <w:t>thư</w:t>
      </w:r>
      <w:proofErr w:type="spellEnd"/>
      <w:r w:rsidRPr="00B41112">
        <w:rPr>
          <w:sz w:val="26"/>
          <w:szCs w:val="26"/>
          <w:rPrChange w:id="7531" w:author="Le Minh Nghia" w:date="2019-10-09T10:56:00Z">
            <w:rPr>
              <w:sz w:val="26"/>
              <w:szCs w:val="26"/>
            </w:rPr>
          </w:rPrChange>
        </w:rPr>
        <w:t xml:space="preserve"> </w:t>
      </w:r>
      <w:proofErr w:type="spellStart"/>
      <w:r w:rsidRPr="00B41112">
        <w:rPr>
          <w:sz w:val="26"/>
          <w:szCs w:val="26"/>
          <w:rPrChange w:id="7532" w:author="Le Minh Nghia" w:date="2019-10-09T10:56:00Z">
            <w:rPr>
              <w:sz w:val="26"/>
              <w:szCs w:val="26"/>
            </w:rPr>
          </w:rPrChange>
        </w:rPr>
        <w:t>mục</w:t>
      </w:r>
      <w:proofErr w:type="spellEnd"/>
      <w:r w:rsidRPr="00B41112">
        <w:rPr>
          <w:sz w:val="26"/>
          <w:szCs w:val="26"/>
          <w:rPrChange w:id="7533" w:author="Le Minh Nghia" w:date="2019-10-09T10:56:00Z">
            <w:rPr>
              <w:sz w:val="26"/>
              <w:szCs w:val="26"/>
            </w:rPr>
          </w:rPrChange>
        </w:rPr>
        <w:t>).</w:t>
      </w:r>
    </w:p>
    <w:p w:rsidR="00284EFE" w:rsidRPr="00B41112" w:rsidRDefault="00284EFE" w:rsidP="00A22430">
      <w:pPr>
        <w:pStyle w:val="ListParagraph"/>
        <w:numPr>
          <w:ilvl w:val="0"/>
          <w:numId w:val="19"/>
        </w:numPr>
        <w:spacing w:line="360" w:lineRule="auto"/>
        <w:rPr>
          <w:sz w:val="26"/>
          <w:szCs w:val="26"/>
          <w:rPrChange w:id="7534" w:author="Le Minh Nghia" w:date="2019-10-09T10:56:00Z">
            <w:rPr>
              <w:sz w:val="26"/>
              <w:szCs w:val="26"/>
            </w:rPr>
          </w:rPrChange>
        </w:rPr>
      </w:pPr>
      <w:proofErr w:type="spellStart"/>
      <w:r w:rsidRPr="00B41112">
        <w:rPr>
          <w:sz w:val="26"/>
          <w:szCs w:val="26"/>
          <w:rPrChange w:id="7535" w:author="Le Minh Nghia" w:date="2019-10-09T10:56:00Z">
            <w:rPr>
              <w:sz w:val="26"/>
              <w:szCs w:val="26"/>
            </w:rPr>
          </w:rPrChange>
        </w:rPr>
        <w:t>Hỗ</w:t>
      </w:r>
      <w:proofErr w:type="spellEnd"/>
      <w:r w:rsidRPr="00B41112">
        <w:rPr>
          <w:sz w:val="26"/>
          <w:szCs w:val="26"/>
          <w:rPrChange w:id="7536" w:author="Le Minh Nghia" w:date="2019-10-09T10:56:00Z">
            <w:rPr>
              <w:sz w:val="26"/>
              <w:szCs w:val="26"/>
            </w:rPr>
          </w:rPrChange>
        </w:rPr>
        <w:t xml:space="preserve"> </w:t>
      </w:r>
      <w:proofErr w:type="spellStart"/>
      <w:r w:rsidRPr="00B41112">
        <w:rPr>
          <w:sz w:val="26"/>
          <w:szCs w:val="26"/>
          <w:rPrChange w:id="7537" w:author="Le Minh Nghia" w:date="2019-10-09T10:56:00Z">
            <w:rPr>
              <w:sz w:val="26"/>
              <w:szCs w:val="26"/>
            </w:rPr>
          </w:rPrChange>
        </w:rPr>
        <w:t>trợ</w:t>
      </w:r>
      <w:proofErr w:type="spellEnd"/>
      <w:r w:rsidRPr="00B41112">
        <w:rPr>
          <w:sz w:val="26"/>
          <w:szCs w:val="26"/>
          <w:rPrChange w:id="7538" w:author="Le Minh Nghia" w:date="2019-10-09T10:56:00Z">
            <w:rPr>
              <w:sz w:val="26"/>
              <w:szCs w:val="26"/>
            </w:rPr>
          </w:rPrChange>
        </w:rPr>
        <w:t xml:space="preserve"> </w:t>
      </w:r>
      <w:proofErr w:type="spellStart"/>
      <w:r w:rsidRPr="00B41112">
        <w:rPr>
          <w:sz w:val="26"/>
          <w:szCs w:val="26"/>
          <w:rPrChange w:id="7539" w:author="Le Minh Nghia" w:date="2019-10-09T10:56:00Z">
            <w:rPr>
              <w:sz w:val="26"/>
              <w:szCs w:val="26"/>
            </w:rPr>
          </w:rPrChange>
        </w:rPr>
        <w:t>ngôn</w:t>
      </w:r>
      <w:proofErr w:type="spellEnd"/>
      <w:r w:rsidRPr="00B41112">
        <w:rPr>
          <w:sz w:val="26"/>
          <w:szCs w:val="26"/>
          <w:rPrChange w:id="7540" w:author="Le Minh Nghia" w:date="2019-10-09T10:56:00Z">
            <w:rPr>
              <w:sz w:val="26"/>
              <w:szCs w:val="26"/>
            </w:rPr>
          </w:rPrChange>
        </w:rPr>
        <w:t xml:space="preserve"> </w:t>
      </w:r>
      <w:proofErr w:type="spellStart"/>
      <w:r w:rsidRPr="00B41112">
        <w:rPr>
          <w:sz w:val="26"/>
          <w:szCs w:val="26"/>
          <w:rPrChange w:id="7541" w:author="Le Minh Nghia" w:date="2019-10-09T10:56:00Z">
            <w:rPr>
              <w:sz w:val="26"/>
              <w:szCs w:val="26"/>
            </w:rPr>
          </w:rPrChange>
        </w:rPr>
        <w:t>ngữ</w:t>
      </w:r>
      <w:proofErr w:type="spellEnd"/>
      <w:r w:rsidRPr="00B41112">
        <w:rPr>
          <w:sz w:val="26"/>
          <w:szCs w:val="26"/>
          <w:rPrChange w:id="7542" w:author="Le Minh Nghia" w:date="2019-10-09T10:56:00Z">
            <w:rPr>
              <w:sz w:val="26"/>
              <w:szCs w:val="26"/>
            </w:rPr>
          </w:rPrChange>
        </w:rPr>
        <w:t xml:space="preserve"> </w:t>
      </w:r>
      <w:proofErr w:type="spellStart"/>
      <w:r w:rsidRPr="00B41112">
        <w:rPr>
          <w:sz w:val="26"/>
          <w:szCs w:val="26"/>
          <w:rPrChange w:id="7543" w:author="Le Minh Nghia" w:date="2019-10-09T10:56:00Z">
            <w:rPr>
              <w:sz w:val="26"/>
              <w:szCs w:val="26"/>
            </w:rPr>
          </w:rPrChange>
        </w:rPr>
        <w:t>như</w:t>
      </w:r>
      <w:proofErr w:type="spellEnd"/>
      <w:r w:rsidRPr="00B41112">
        <w:rPr>
          <w:sz w:val="26"/>
          <w:szCs w:val="26"/>
          <w:rPrChange w:id="7544" w:author="Le Minh Nghia" w:date="2019-10-09T10:56:00Z">
            <w:rPr>
              <w:sz w:val="26"/>
              <w:szCs w:val="26"/>
            </w:rPr>
          </w:rPrChange>
        </w:rPr>
        <w:t xml:space="preserve"> PHP, Perl, Lua, Python, ….</w:t>
      </w:r>
    </w:p>
    <w:p w:rsidR="00284EFE" w:rsidRPr="00B41112" w:rsidRDefault="00284EFE" w:rsidP="00A22430">
      <w:pPr>
        <w:pStyle w:val="ListParagraph"/>
        <w:numPr>
          <w:ilvl w:val="0"/>
          <w:numId w:val="19"/>
        </w:numPr>
        <w:spacing w:line="360" w:lineRule="auto"/>
        <w:rPr>
          <w:sz w:val="26"/>
          <w:szCs w:val="26"/>
          <w:rPrChange w:id="7545" w:author="Le Minh Nghia" w:date="2019-10-09T10:56:00Z">
            <w:rPr>
              <w:sz w:val="26"/>
              <w:szCs w:val="26"/>
            </w:rPr>
          </w:rPrChange>
        </w:rPr>
      </w:pPr>
      <w:proofErr w:type="spellStart"/>
      <w:r w:rsidRPr="00B41112">
        <w:rPr>
          <w:sz w:val="26"/>
          <w:szCs w:val="26"/>
          <w:rPrChange w:id="7546" w:author="Le Minh Nghia" w:date="2019-10-09T10:56:00Z">
            <w:rPr>
              <w:sz w:val="26"/>
              <w:szCs w:val="26"/>
            </w:rPr>
          </w:rPrChange>
        </w:rPr>
        <w:t>Hỗ</w:t>
      </w:r>
      <w:proofErr w:type="spellEnd"/>
      <w:r w:rsidRPr="00B41112">
        <w:rPr>
          <w:sz w:val="26"/>
          <w:szCs w:val="26"/>
          <w:rPrChange w:id="7547" w:author="Le Minh Nghia" w:date="2019-10-09T10:56:00Z">
            <w:rPr>
              <w:sz w:val="26"/>
              <w:szCs w:val="26"/>
            </w:rPr>
          </w:rPrChange>
        </w:rPr>
        <w:t xml:space="preserve"> </w:t>
      </w:r>
      <w:proofErr w:type="spellStart"/>
      <w:r w:rsidRPr="00B41112">
        <w:rPr>
          <w:sz w:val="26"/>
          <w:szCs w:val="26"/>
          <w:rPrChange w:id="7548" w:author="Le Minh Nghia" w:date="2019-10-09T10:56:00Z">
            <w:rPr>
              <w:sz w:val="26"/>
              <w:szCs w:val="26"/>
            </w:rPr>
          </w:rPrChange>
        </w:rPr>
        <w:t>trợ</w:t>
      </w:r>
      <w:proofErr w:type="spellEnd"/>
      <w:r w:rsidRPr="00B41112">
        <w:rPr>
          <w:sz w:val="26"/>
          <w:szCs w:val="26"/>
          <w:rPrChange w:id="7549" w:author="Le Minh Nghia" w:date="2019-10-09T10:56:00Z">
            <w:rPr>
              <w:sz w:val="26"/>
              <w:szCs w:val="26"/>
            </w:rPr>
          </w:rPrChange>
        </w:rPr>
        <w:t xml:space="preserve"> XML.</w:t>
      </w:r>
    </w:p>
    <w:p w:rsidR="00284EFE" w:rsidRPr="00B41112" w:rsidRDefault="00284EFE" w:rsidP="00A22430">
      <w:pPr>
        <w:pStyle w:val="ListParagraph"/>
        <w:numPr>
          <w:ilvl w:val="0"/>
          <w:numId w:val="19"/>
        </w:numPr>
        <w:spacing w:line="360" w:lineRule="auto"/>
        <w:rPr>
          <w:sz w:val="26"/>
          <w:szCs w:val="26"/>
          <w:rPrChange w:id="7550" w:author="Le Minh Nghia" w:date="2019-10-09T10:56:00Z">
            <w:rPr>
              <w:sz w:val="26"/>
              <w:szCs w:val="26"/>
            </w:rPr>
          </w:rPrChange>
        </w:rPr>
      </w:pPr>
      <w:proofErr w:type="spellStart"/>
      <w:r w:rsidRPr="00B41112">
        <w:rPr>
          <w:sz w:val="26"/>
          <w:szCs w:val="26"/>
          <w:rPrChange w:id="7551" w:author="Le Minh Nghia" w:date="2019-10-09T10:56:00Z">
            <w:rPr>
              <w:sz w:val="26"/>
              <w:szCs w:val="26"/>
            </w:rPr>
          </w:rPrChange>
        </w:rPr>
        <w:t>Hỗ</w:t>
      </w:r>
      <w:proofErr w:type="spellEnd"/>
      <w:r w:rsidRPr="00B41112">
        <w:rPr>
          <w:sz w:val="26"/>
          <w:szCs w:val="26"/>
          <w:rPrChange w:id="7552" w:author="Le Minh Nghia" w:date="2019-10-09T10:56:00Z">
            <w:rPr>
              <w:sz w:val="26"/>
              <w:szCs w:val="26"/>
            </w:rPr>
          </w:rPrChange>
        </w:rPr>
        <w:t xml:space="preserve"> </w:t>
      </w:r>
      <w:proofErr w:type="spellStart"/>
      <w:r w:rsidRPr="00B41112">
        <w:rPr>
          <w:sz w:val="26"/>
          <w:szCs w:val="26"/>
          <w:rPrChange w:id="7553" w:author="Le Minh Nghia" w:date="2019-10-09T10:56:00Z">
            <w:rPr>
              <w:sz w:val="26"/>
              <w:szCs w:val="26"/>
            </w:rPr>
          </w:rPrChange>
        </w:rPr>
        <w:t>trợ</w:t>
      </w:r>
      <w:proofErr w:type="spellEnd"/>
      <w:r w:rsidRPr="00B41112">
        <w:rPr>
          <w:sz w:val="26"/>
          <w:szCs w:val="26"/>
          <w:rPrChange w:id="7554" w:author="Le Minh Nghia" w:date="2019-10-09T10:56:00Z">
            <w:rPr>
              <w:sz w:val="26"/>
              <w:szCs w:val="26"/>
            </w:rPr>
          </w:rPrChange>
        </w:rPr>
        <w:t xml:space="preserve"> FTP.</w:t>
      </w:r>
    </w:p>
    <w:p w:rsidR="00284EFE" w:rsidRPr="00B41112" w:rsidRDefault="00284EFE" w:rsidP="00A22430">
      <w:pPr>
        <w:pStyle w:val="ListParagraph"/>
        <w:numPr>
          <w:ilvl w:val="0"/>
          <w:numId w:val="15"/>
        </w:numPr>
        <w:spacing w:line="360" w:lineRule="auto"/>
        <w:rPr>
          <w:b/>
          <w:sz w:val="26"/>
          <w:szCs w:val="26"/>
          <w:rPrChange w:id="7555" w:author="Le Minh Nghia" w:date="2019-10-09T10:56:00Z">
            <w:rPr>
              <w:b/>
              <w:sz w:val="26"/>
              <w:szCs w:val="26"/>
            </w:rPr>
          </w:rPrChange>
        </w:rPr>
      </w:pPr>
      <w:r w:rsidRPr="00B41112">
        <w:rPr>
          <w:b/>
          <w:sz w:val="26"/>
          <w:szCs w:val="26"/>
          <w:rPrChange w:id="7556" w:author="Le Minh Nghia" w:date="2019-10-09T10:56:00Z">
            <w:rPr>
              <w:b/>
              <w:sz w:val="26"/>
              <w:szCs w:val="26"/>
            </w:rPr>
          </w:rPrChange>
        </w:rPr>
        <w:t>KHÁI QUÁT VỀ MYSQL</w:t>
      </w:r>
    </w:p>
    <w:p w:rsidR="00284EFE" w:rsidRPr="00B41112" w:rsidRDefault="00284EFE" w:rsidP="00A22430">
      <w:pPr>
        <w:pStyle w:val="ListParagraph"/>
        <w:numPr>
          <w:ilvl w:val="1"/>
          <w:numId w:val="15"/>
        </w:numPr>
        <w:spacing w:line="360" w:lineRule="auto"/>
        <w:rPr>
          <w:b/>
          <w:sz w:val="26"/>
          <w:szCs w:val="26"/>
          <w:rPrChange w:id="7557" w:author="Le Minh Nghia" w:date="2019-10-09T10:56:00Z">
            <w:rPr>
              <w:b/>
              <w:sz w:val="26"/>
              <w:szCs w:val="26"/>
            </w:rPr>
          </w:rPrChange>
        </w:rPr>
      </w:pPr>
      <w:proofErr w:type="spellStart"/>
      <w:r w:rsidRPr="00B41112">
        <w:rPr>
          <w:b/>
          <w:sz w:val="26"/>
          <w:szCs w:val="26"/>
          <w:rPrChange w:id="7558" w:author="Le Minh Nghia" w:date="2019-10-09T10:56:00Z">
            <w:rPr>
              <w:b/>
              <w:sz w:val="26"/>
              <w:szCs w:val="26"/>
            </w:rPr>
          </w:rPrChange>
        </w:rPr>
        <w:t>Giới</w:t>
      </w:r>
      <w:proofErr w:type="spellEnd"/>
      <w:r w:rsidRPr="00B41112">
        <w:rPr>
          <w:b/>
          <w:sz w:val="26"/>
          <w:szCs w:val="26"/>
          <w:rPrChange w:id="7559" w:author="Le Minh Nghia" w:date="2019-10-09T10:56:00Z">
            <w:rPr>
              <w:b/>
              <w:sz w:val="26"/>
              <w:szCs w:val="26"/>
            </w:rPr>
          </w:rPrChange>
        </w:rPr>
        <w:t xml:space="preserve"> </w:t>
      </w:r>
      <w:proofErr w:type="spellStart"/>
      <w:r w:rsidRPr="00B41112">
        <w:rPr>
          <w:b/>
          <w:sz w:val="26"/>
          <w:szCs w:val="26"/>
          <w:rPrChange w:id="7560" w:author="Le Minh Nghia" w:date="2019-10-09T10:56:00Z">
            <w:rPr>
              <w:b/>
              <w:sz w:val="26"/>
              <w:szCs w:val="26"/>
            </w:rPr>
          </w:rPrChange>
        </w:rPr>
        <w:t>thiệu</w:t>
      </w:r>
      <w:proofErr w:type="spellEnd"/>
      <w:r w:rsidRPr="00B41112">
        <w:rPr>
          <w:b/>
          <w:sz w:val="26"/>
          <w:szCs w:val="26"/>
          <w:rPrChange w:id="7561" w:author="Le Minh Nghia" w:date="2019-10-09T10:56:00Z">
            <w:rPr>
              <w:b/>
              <w:sz w:val="26"/>
              <w:szCs w:val="26"/>
            </w:rPr>
          </w:rPrChange>
        </w:rPr>
        <w:t xml:space="preserve"> </w:t>
      </w:r>
      <w:proofErr w:type="spellStart"/>
      <w:r w:rsidRPr="00B41112">
        <w:rPr>
          <w:b/>
          <w:sz w:val="26"/>
          <w:szCs w:val="26"/>
          <w:rPrChange w:id="7562" w:author="Le Minh Nghia" w:date="2019-10-09T10:56:00Z">
            <w:rPr>
              <w:b/>
              <w:sz w:val="26"/>
              <w:szCs w:val="26"/>
            </w:rPr>
          </w:rPrChange>
        </w:rPr>
        <w:t>về</w:t>
      </w:r>
      <w:proofErr w:type="spellEnd"/>
      <w:r w:rsidRPr="00B41112">
        <w:rPr>
          <w:b/>
          <w:sz w:val="26"/>
          <w:szCs w:val="26"/>
          <w:rPrChange w:id="7563" w:author="Le Minh Nghia" w:date="2019-10-09T10:56:00Z">
            <w:rPr>
              <w:b/>
              <w:sz w:val="26"/>
              <w:szCs w:val="26"/>
            </w:rPr>
          </w:rPrChange>
        </w:rPr>
        <w:t xml:space="preserve"> MySQL</w:t>
      </w:r>
    </w:p>
    <w:p w:rsidR="00411963" w:rsidRPr="00B41112" w:rsidRDefault="00411963" w:rsidP="00334D9A">
      <w:pPr>
        <w:pStyle w:val="ListParagraph"/>
        <w:spacing w:line="360" w:lineRule="auto"/>
        <w:ind w:left="709" w:firstLine="720"/>
        <w:rPr>
          <w:sz w:val="26"/>
          <w:szCs w:val="26"/>
          <w:rPrChange w:id="7564" w:author="Le Minh Nghia" w:date="2019-10-09T10:56:00Z">
            <w:rPr>
              <w:sz w:val="26"/>
              <w:szCs w:val="26"/>
            </w:rPr>
          </w:rPrChange>
        </w:rPr>
      </w:pPr>
      <w:r w:rsidRPr="00B41112">
        <w:rPr>
          <w:sz w:val="26"/>
          <w:szCs w:val="26"/>
          <w:rPrChange w:id="7565" w:author="Le Minh Nghia" w:date="2019-10-09T10:56:00Z">
            <w:rPr>
              <w:sz w:val="26"/>
              <w:szCs w:val="26"/>
            </w:rPr>
          </w:rPrChange>
        </w:rPr>
        <w:t xml:space="preserve">MySQL </w:t>
      </w:r>
      <w:proofErr w:type="spellStart"/>
      <w:r w:rsidRPr="00B41112">
        <w:rPr>
          <w:sz w:val="26"/>
          <w:szCs w:val="26"/>
          <w:rPrChange w:id="7566" w:author="Le Minh Nghia" w:date="2019-10-09T10:56:00Z">
            <w:rPr>
              <w:sz w:val="26"/>
              <w:szCs w:val="26"/>
            </w:rPr>
          </w:rPrChange>
        </w:rPr>
        <w:t>là</w:t>
      </w:r>
      <w:proofErr w:type="spellEnd"/>
      <w:r w:rsidRPr="00B41112">
        <w:rPr>
          <w:sz w:val="26"/>
          <w:szCs w:val="26"/>
          <w:rPrChange w:id="7567" w:author="Le Minh Nghia" w:date="2019-10-09T10:56:00Z">
            <w:rPr>
              <w:sz w:val="26"/>
              <w:szCs w:val="26"/>
            </w:rPr>
          </w:rPrChange>
        </w:rPr>
        <w:t xml:space="preserve"> </w:t>
      </w:r>
      <w:proofErr w:type="spellStart"/>
      <w:r w:rsidRPr="00B41112">
        <w:rPr>
          <w:sz w:val="26"/>
          <w:szCs w:val="26"/>
          <w:rPrChange w:id="7568" w:author="Le Minh Nghia" w:date="2019-10-09T10:56:00Z">
            <w:rPr>
              <w:sz w:val="26"/>
              <w:szCs w:val="26"/>
            </w:rPr>
          </w:rPrChange>
        </w:rPr>
        <w:t>hệ</w:t>
      </w:r>
      <w:proofErr w:type="spellEnd"/>
      <w:r w:rsidRPr="00B41112">
        <w:rPr>
          <w:sz w:val="26"/>
          <w:szCs w:val="26"/>
          <w:rPrChange w:id="7569" w:author="Le Minh Nghia" w:date="2019-10-09T10:56:00Z">
            <w:rPr>
              <w:sz w:val="26"/>
              <w:szCs w:val="26"/>
            </w:rPr>
          </w:rPrChange>
        </w:rPr>
        <w:t xml:space="preserve"> </w:t>
      </w:r>
      <w:proofErr w:type="spellStart"/>
      <w:r w:rsidRPr="00B41112">
        <w:rPr>
          <w:sz w:val="26"/>
          <w:szCs w:val="26"/>
          <w:rPrChange w:id="7570" w:author="Le Minh Nghia" w:date="2019-10-09T10:56:00Z">
            <w:rPr>
              <w:sz w:val="26"/>
              <w:szCs w:val="26"/>
            </w:rPr>
          </w:rPrChange>
        </w:rPr>
        <w:t>quản</w:t>
      </w:r>
      <w:proofErr w:type="spellEnd"/>
      <w:r w:rsidRPr="00B41112">
        <w:rPr>
          <w:sz w:val="26"/>
          <w:szCs w:val="26"/>
          <w:rPrChange w:id="7571" w:author="Le Minh Nghia" w:date="2019-10-09T10:56:00Z">
            <w:rPr>
              <w:sz w:val="26"/>
              <w:szCs w:val="26"/>
            </w:rPr>
          </w:rPrChange>
        </w:rPr>
        <w:t xml:space="preserve"> </w:t>
      </w:r>
      <w:proofErr w:type="spellStart"/>
      <w:r w:rsidRPr="00B41112">
        <w:rPr>
          <w:sz w:val="26"/>
          <w:szCs w:val="26"/>
          <w:rPrChange w:id="7572" w:author="Le Minh Nghia" w:date="2019-10-09T10:56:00Z">
            <w:rPr>
              <w:sz w:val="26"/>
              <w:szCs w:val="26"/>
            </w:rPr>
          </w:rPrChange>
        </w:rPr>
        <w:t>trị</w:t>
      </w:r>
      <w:proofErr w:type="spellEnd"/>
      <w:r w:rsidRPr="00B41112">
        <w:rPr>
          <w:sz w:val="26"/>
          <w:szCs w:val="26"/>
          <w:rPrChange w:id="7573" w:author="Le Minh Nghia" w:date="2019-10-09T10:56:00Z">
            <w:rPr>
              <w:sz w:val="26"/>
              <w:szCs w:val="26"/>
            </w:rPr>
          </w:rPrChange>
        </w:rPr>
        <w:t xml:space="preserve"> </w:t>
      </w:r>
      <w:proofErr w:type="spellStart"/>
      <w:r w:rsidRPr="00B41112">
        <w:rPr>
          <w:sz w:val="26"/>
          <w:szCs w:val="26"/>
          <w:rPrChange w:id="7574" w:author="Le Minh Nghia" w:date="2019-10-09T10:56:00Z">
            <w:rPr>
              <w:sz w:val="26"/>
              <w:szCs w:val="26"/>
            </w:rPr>
          </w:rPrChange>
        </w:rPr>
        <w:t>dữ</w:t>
      </w:r>
      <w:proofErr w:type="spellEnd"/>
      <w:r w:rsidRPr="00B41112">
        <w:rPr>
          <w:sz w:val="26"/>
          <w:szCs w:val="26"/>
          <w:rPrChange w:id="7575" w:author="Le Minh Nghia" w:date="2019-10-09T10:56:00Z">
            <w:rPr>
              <w:sz w:val="26"/>
              <w:szCs w:val="26"/>
            </w:rPr>
          </w:rPrChange>
        </w:rPr>
        <w:t xml:space="preserve"> </w:t>
      </w:r>
      <w:proofErr w:type="spellStart"/>
      <w:r w:rsidRPr="00B41112">
        <w:rPr>
          <w:sz w:val="26"/>
          <w:szCs w:val="26"/>
          <w:rPrChange w:id="7576" w:author="Le Minh Nghia" w:date="2019-10-09T10:56:00Z">
            <w:rPr>
              <w:sz w:val="26"/>
              <w:szCs w:val="26"/>
            </w:rPr>
          </w:rPrChange>
        </w:rPr>
        <w:t>liệu</w:t>
      </w:r>
      <w:proofErr w:type="spellEnd"/>
      <w:r w:rsidRPr="00B41112">
        <w:rPr>
          <w:sz w:val="26"/>
          <w:szCs w:val="26"/>
          <w:rPrChange w:id="7577" w:author="Le Minh Nghia" w:date="2019-10-09T10:56:00Z">
            <w:rPr>
              <w:sz w:val="26"/>
              <w:szCs w:val="26"/>
            </w:rPr>
          </w:rPrChange>
        </w:rPr>
        <w:t xml:space="preserve"> </w:t>
      </w:r>
      <w:proofErr w:type="spellStart"/>
      <w:r w:rsidRPr="00B41112">
        <w:rPr>
          <w:sz w:val="26"/>
          <w:szCs w:val="26"/>
          <w:rPrChange w:id="7578" w:author="Le Minh Nghia" w:date="2019-10-09T10:56:00Z">
            <w:rPr>
              <w:sz w:val="26"/>
              <w:szCs w:val="26"/>
            </w:rPr>
          </w:rPrChange>
        </w:rPr>
        <w:t>quan</w:t>
      </w:r>
      <w:proofErr w:type="spellEnd"/>
      <w:r w:rsidRPr="00B41112">
        <w:rPr>
          <w:sz w:val="26"/>
          <w:szCs w:val="26"/>
          <w:rPrChange w:id="7579" w:author="Le Minh Nghia" w:date="2019-10-09T10:56:00Z">
            <w:rPr>
              <w:sz w:val="26"/>
              <w:szCs w:val="26"/>
            </w:rPr>
          </w:rPrChange>
        </w:rPr>
        <w:t xml:space="preserve"> </w:t>
      </w:r>
      <w:proofErr w:type="spellStart"/>
      <w:r w:rsidRPr="00B41112">
        <w:rPr>
          <w:sz w:val="26"/>
          <w:szCs w:val="26"/>
          <w:rPrChange w:id="7580" w:author="Le Minh Nghia" w:date="2019-10-09T10:56:00Z">
            <w:rPr>
              <w:sz w:val="26"/>
              <w:szCs w:val="26"/>
            </w:rPr>
          </w:rPrChange>
        </w:rPr>
        <w:t>hệ</w:t>
      </w:r>
      <w:proofErr w:type="spellEnd"/>
      <w:r w:rsidRPr="00B41112">
        <w:rPr>
          <w:sz w:val="26"/>
          <w:szCs w:val="26"/>
          <w:rPrChange w:id="7581" w:author="Le Minh Nghia" w:date="2019-10-09T10:56:00Z">
            <w:rPr>
              <w:sz w:val="26"/>
              <w:szCs w:val="26"/>
            </w:rPr>
          </w:rPrChange>
        </w:rPr>
        <w:t xml:space="preserve"> </w:t>
      </w:r>
      <w:proofErr w:type="spellStart"/>
      <w:r w:rsidRPr="00B41112">
        <w:rPr>
          <w:sz w:val="26"/>
          <w:szCs w:val="26"/>
          <w:rPrChange w:id="7582" w:author="Le Minh Nghia" w:date="2019-10-09T10:56:00Z">
            <w:rPr>
              <w:sz w:val="26"/>
              <w:szCs w:val="26"/>
            </w:rPr>
          </w:rPrChange>
        </w:rPr>
        <w:t>mã</w:t>
      </w:r>
      <w:proofErr w:type="spellEnd"/>
      <w:r w:rsidRPr="00B41112">
        <w:rPr>
          <w:sz w:val="26"/>
          <w:szCs w:val="26"/>
          <w:rPrChange w:id="7583" w:author="Le Minh Nghia" w:date="2019-10-09T10:56:00Z">
            <w:rPr>
              <w:sz w:val="26"/>
              <w:szCs w:val="26"/>
            </w:rPr>
          </w:rPrChange>
        </w:rPr>
        <w:t xml:space="preserve"> </w:t>
      </w:r>
      <w:proofErr w:type="spellStart"/>
      <w:r w:rsidRPr="00B41112">
        <w:rPr>
          <w:sz w:val="26"/>
          <w:szCs w:val="26"/>
          <w:rPrChange w:id="7584" w:author="Le Minh Nghia" w:date="2019-10-09T10:56:00Z">
            <w:rPr>
              <w:sz w:val="26"/>
              <w:szCs w:val="26"/>
            </w:rPr>
          </w:rPrChange>
        </w:rPr>
        <w:t>nguồn</w:t>
      </w:r>
      <w:proofErr w:type="spellEnd"/>
      <w:r w:rsidRPr="00B41112">
        <w:rPr>
          <w:sz w:val="26"/>
          <w:szCs w:val="26"/>
          <w:rPrChange w:id="7585" w:author="Le Minh Nghia" w:date="2019-10-09T10:56:00Z">
            <w:rPr>
              <w:sz w:val="26"/>
              <w:szCs w:val="26"/>
            </w:rPr>
          </w:rPrChange>
        </w:rPr>
        <w:t xml:space="preserve"> </w:t>
      </w:r>
      <w:proofErr w:type="spellStart"/>
      <w:r w:rsidRPr="00B41112">
        <w:rPr>
          <w:sz w:val="26"/>
          <w:szCs w:val="26"/>
          <w:rPrChange w:id="7586" w:author="Le Minh Nghia" w:date="2019-10-09T10:56:00Z">
            <w:rPr>
              <w:sz w:val="26"/>
              <w:szCs w:val="26"/>
            </w:rPr>
          </w:rPrChange>
        </w:rPr>
        <w:t>mở</w:t>
      </w:r>
      <w:proofErr w:type="spellEnd"/>
      <w:r w:rsidRPr="00B41112">
        <w:rPr>
          <w:sz w:val="26"/>
          <w:szCs w:val="26"/>
          <w:rPrChange w:id="7587" w:author="Le Minh Nghia" w:date="2019-10-09T10:56:00Z">
            <w:rPr>
              <w:sz w:val="26"/>
              <w:szCs w:val="26"/>
            </w:rPr>
          </w:rPrChange>
        </w:rPr>
        <w:t xml:space="preserve">, </w:t>
      </w:r>
      <w:proofErr w:type="spellStart"/>
      <w:r w:rsidRPr="00B41112">
        <w:rPr>
          <w:sz w:val="26"/>
          <w:szCs w:val="26"/>
          <w:rPrChange w:id="7588" w:author="Le Minh Nghia" w:date="2019-10-09T10:56:00Z">
            <w:rPr>
              <w:sz w:val="26"/>
              <w:szCs w:val="26"/>
            </w:rPr>
          </w:rPrChange>
        </w:rPr>
        <w:t>và</w:t>
      </w:r>
      <w:proofErr w:type="spellEnd"/>
      <w:r w:rsidRPr="00B41112">
        <w:rPr>
          <w:sz w:val="26"/>
          <w:szCs w:val="26"/>
          <w:rPrChange w:id="7589" w:author="Le Minh Nghia" w:date="2019-10-09T10:56:00Z">
            <w:rPr>
              <w:sz w:val="26"/>
              <w:szCs w:val="26"/>
            </w:rPr>
          </w:rPrChange>
        </w:rPr>
        <w:t xml:space="preserve"> </w:t>
      </w:r>
      <w:proofErr w:type="spellStart"/>
      <w:r w:rsidRPr="00B41112">
        <w:rPr>
          <w:sz w:val="26"/>
          <w:szCs w:val="26"/>
          <w:rPrChange w:id="7590" w:author="Le Minh Nghia" w:date="2019-10-09T10:56:00Z">
            <w:rPr>
              <w:sz w:val="26"/>
              <w:szCs w:val="26"/>
            </w:rPr>
          </w:rPrChange>
        </w:rPr>
        <w:t>được</w:t>
      </w:r>
      <w:proofErr w:type="spellEnd"/>
      <w:r w:rsidRPr="00B41112">
        <w:rPr>
          <w:sz w:val="26"/>
          <w:szCs w:val="26"/>
          <w:rPrChange w:id="7591" w:author="Le Minh Nghia" w:date="2019-10-09T10:56:00Z">
            <w:rPr>
              <w:sz w:val="26"/>
              <w:szCs w:val="26"/>
            </w:rPr>
          </w:rPrChange>
        </w:rPr>
        <w:t xml:space="preserve"> </w:t>
      </w:r>
      <w:proofErr w:type="spellStart"/>
      <w:r w:rsidRPr="00B41112">
        <w:rPr>
          <w:sz w:val="26"/>
          <w:szCs w:val="26"/>
          <w:rPrChange w:id="7592" w:author="Le Minh Nghia" w:date="2019-10-09T10:56:00Z">
            <w:rPr>
              <w:sz w:val="26"/>
              <w:szCs w:val="26"/>
            </w:rPr>
          </w:rPrChange>
        </w:rPr>
        <w:t>phát</w:t>
      </w:r>
      <w:proofErr w:type="spellEnd"/>
      <w:r w:rsidRPr="00B41112">
        <w:rPr>
          <w:sz w:val="26"/>
          <w:szCs w:val="26"/>
          <w:rPrChange w:id="7593" w:author="Le Minh Nghia" w:date="2019-10-09T10:56:00Z">
            <w:rPr>
              <w:sz w:val="26"/>
              <w:szCs w:val="26"/>
            </w:rPr>
          </w:rPrChange>
        </w:rPr>
        <w:t xml:space="preserve"> </w:t>
      </w:r>
      <w:proofErr w:type="spellStart"/>
      <w:r w:rsidRPr="00B41112">
        <w:rPr>
          <w:sz w:val="26"/>
          <w:szCs w:val="26"/>
          <w:rPrChange w:id="7594" w:author="Le Minh Nghia" w:date="2019-10-09T10:56:00Z">
            <w:rPr>
              <w:sz w:val="26"/>
              <w:szCs w:val="26"/>
            </w:rPr>
          </w:rPrChange>
        </w:rPr>
        <w:t>triển</w:t>
      </w:r>
      <w:proofErr w:type="spellEnd"/>
      <w:r w:rsidRPr="00B41112">
        <w:rPr>
          <w:sz w:val="26"/>
          <w:szCs w:val="26"/>
          <w:rPrChange w:id="7595" w:author="Le Minh Nghia" w:date="2019-10-09T10:56:00Z">
            <w:rPr>
              <w:sz w:val="26"/>
              <w:szCs w:val="26"/>
            </w:rPr>
          </w:rPrChange>
        </w:rPr>
        <w:t xml:space="preserve"> </w:t>
      </w:r>
      <w:proofErr w:type="spellStart"/>
      <w:r w:rsidRPr="00B41112">
        <w:rPr>
          <w:sz w:val="26"/>
          <w:szCs w:val="26"/>
          <w:rPrChange w:id="7596" w:author="Le Minh Nghia" w:date="2019-10-09T10:56:00Z">
            <w:rPr>
              <w:sz w:val="26"/>
              <w:szCs w:val="26"/>
            </w:rPr>
          </w:rPrChange>
        </w:rPr>
        <w:t>bởi</w:t>
      </w:r>
      <w:proofErr w:type="spellEnd"/>
      <w:r w:rsidRPr="00B41112">
        <w:rPr>
          <w:sz w:val="26"/>
          <w:szCs w:val="26"/>
          <w:rPrChange w:id="7597" w:author="Le Minh Nghia" w:date="2019-10-09T10:56:00Z">
            <w:rPr>
              <w:sz w:val="26"/>
              <w:szCs w:val="26"/>
            </w:rPr>
          </w:rPrChange>
        </w:rPr>
        <w:t xml:space="preserve"> MySQL AB </w:t>
      </w:r>
      <w:proofErr w:type="spellStart"/>
      <w:r w:rsidRPr="00B41112">
        <w:rPr>
          <w:sz w:val="26"/>
          <w:szCs w:val="26"/>
          <w:rPrChange w:id="7598" w:author="Le Minh Nghia" w:date="2019-10-09T10:56:00Z">
            <w:rPr>
              <w:sz w:val="26"/>
              <w:szCs w:val="26"/>
            </w:rPr>
          </w:rPrChange>
        </w:rPr>
        <w:t>và</w:t>
      </w:r>
      <w:proofErr w:type="spellEnd"/>
      <w:r w:rsidRPr="00B41112">
        <w:rPr>
          <w:sz w:val="26"/>
          <w:szCs w:val="26"/>
          <w:rPrChange w:id="7599" w:author="Le Minh Nghia" w:date="2019-10-09T10:56:00Z">
            <w:rPr>
              <w:sz w:val="26"/>
              <w:szCs w:val="26"/>
            </w:rPr>
          </w:rPrChange>
        </w:rPr>
        <w:t xml:space="preserve"> </w:t>
      </w:r>
      <w:proofErr w:type="spellStart"/>
      <w:r w:rsidRPr="00B41112">
        <w:rPr>
          <w:sz w:val="26"/>
          <w:szCs w:val="26"/>
          <w:rPrChange w:id="7600" w:author="Le Minh Nghia" w:date="2019-10-09T10:56:00Z">
            <w:rPr>
              <w:sz w:val="26"/>
              <w:szCs w:val="26"/>
            </w:rPr>
          </w:rPrChange>
        </w:rPr>
        <w:t>hiện</w:t>
      </w:r>
      <w:proofErr w:type="spellEnd"/>
      <w:r w:rsidRPr="00B41112">
        <w:rPr>
          <w:sz w:val="26"/>
          <w:szCs w:val="26"/>
          <w:rPrChange w:id="7601" w:author="Le Minh Nghia" w:date="2019-10-09T10:56:00Z">
            <w:rPr>
              <w:sz w:val="26"/>
              <w:szCs w:val="26"/>
            </w:rPr>
          </w:rPrChange>
        </w:rPr>
        <w:t xml:space="preserve"> nay </w:t>
      </w:r>
      <w:proofErr w:type="spellStart"/>
      <w:r w:rsidRPr="00B41112">
        <w:rPr>
          <w:sz w:val="26"/>
          <w:szCs w:val="26"/>
          <w:rPrChange w:id="7602" w:author="Le Minh Nghia" w:date="2019-10-09T10:56:00Z">
            <w:rPr>
              <w:sz w:val="26"/>
              <w:szCs w:val="26"/>
            </w:rPr>
          </w:rPrChange>
        </w:rPr>
        <w:t>nó</w:t>
      </w:r>
      <w:proofErr w:type="spellEnd"/>
      <w:r w:rsidRPr="00B41112">
        <w:rPr>
          <w:sz w:val="26"/>
          <w:szCs w:val="26"/>
          <w:rPrChange w:id="7603" w:author="Le Minh Nghia" w:date="2019-10-09T10:56:00Z">
            <w:rPr>
              <w:sz w:val="26"/>
              <w:szCs w:val="26"/>
            </w:rPr>
          </w:rPrChange>
        </w:rPr>
        <w:t xml:space="preserve"> </w:t>
      </w:r>
      <w:proofErr w:type="spellStart"/>
      <w:r w:rsidRPr="00B41112">
        <w:rPr>
          <w:sz w:val="26"/>
          <w:szCs w:val="26"/>
          <w:rPrChange w:id="7604" w:author="Le Minh Nghia" w:date="2019-10-09T10:56:00Z">
            <w:rPr>
              <w:sz w:val="26"/>
              <w:szCs w:val="26"/>
            </w:rPr>
          </w:rPrChange>
        </w:rPr>
        <w:t>được</w:t>
      </w:r>
      <w:proofErr w:type="spellEnd"/>
      <w:r w:rsidRPr="00B41112">
        <w:rPr>
          <w:sz w:val="26"/>
          <w:szCs w:val="26"/>
          <w:rPrChange w:id="7605" w:author="Le Minh Nghia" w:date="2019-10-09T10:56:00Z">
            <w:rPr>
              <w:sz w:val="26"/>
              <w:szCs w:val="26"/>
            </w:rPr>
          </w:rPrChange>
        </w:rPr>
        <w:t xml:space="preserve"> </w:t>
      </w:r>
      <w:proofErr w:type="spellStart"/>
      <w:r w:rsidRPr="00B41112">
        <w:rPr>
          <w:sz w:val="26"/>
          <w:szCs w:val="26"/>
          <w:rPrChange w:id="7606" w:author="Le Minh Nghia" w:date="2019-10-09T10:56:00Z">
            <w:rPr>
              <w:sz w:val="26"/>
              <w:szCs w:val="26"/>
            </w:rPr>
          </w:rPrChange>
        </w:rPr>
        <w:t>sỡ</w:t>
      </w:r>
      <w:proofErr w:type="spellEnd"/>
      <w:r w:rsidRPr="00B41112">
        <w:rPr>
          <w:sz w:val="26"/>
          <w:szCs w:val="26"/>
          <w:rPrChange w:id="7607" w:author="Le Minh Nghia" w:date="2019-10-09T10:56:00Z">
            <w:rPr>
              <w:sz w:val="26"/>
              <w:szCs w:val="26"/>
            </w:rPr>
          </w:rPrChange>
        </w:rPr>
        <w:t xml:space="preserve"> </w:t>
      </w:r>
      <w:proofErr w:type="spellStart"/>
      <w:r w:rsidRPr="00B41112">
        <w:rPr>
          <w:sz w:val="26"/>
          <w:szCs w:val="26"/>
          <w:rPrChange w:id="7608" w:author="Le Minh Nghia" w:date="2019-10-09T10:56:00Z">
            <w:rPr>
              <w:sz w:val="26"/>
              <w:szCs w:val="26"/>
            </w:rPr>
          </w:rPrChange>
        </w:rPr>
        <w:t>hữu</w:t>
      </w:r>
      <w:proofErr w:type="spellEnd"/>
      <w:r w:rsidRPr="00B41112">
        <w:rPr>
          <w:sz w:val="26"/>
          <w:szCs w:val="26"/>
          <w:rPrChange w:id="7609" w:author="Le Minh Nghia" w:date="2019-10-09T10:56:00Z">
            <w:rPr>
              <w:sz w:val="26"/>
              <w:szCs w:val="26"/>
            </w:rPr>
          </w:rPrChange>
        </w:rPr>
        <w:t xml:space="preserve"> </w:t>
      </w:r>
      <w:proofErr w:type="spellStart"/>
      <w:r w:rsidRPr="00B41112">
        <w:rPr>
          <w:sz w:val="26"/>
          <w:szCs w:val="26"/>
          <w:rPrChange w:id="7610" w:author="Le Minh Nghia" w:date="2019-10-09T10:56:00Z">
            <w:rPr>
              <w:sz w:val="26"/>
              <w:szCs w:val="26"/>
            </w:rPr>
          </w:rPrChange>
        </w:rPr>
        <w:t>bởi</w:t>
      </w:r>
      <w:proofErr w:type="spellEnd"/>
      <w:r w:rsidRPr="00B41112">
        <w:rPr>
          <w:sz w:val="26"/>
          <w:szCs w:val="26"/>
          <w:rPrChange w:id="7611" w:author="Le Minh Nghia" w:date="2019-10-09T10:56:00Z">
            <w:rPr>
              <w:sz w:val="26"/>
              <w:szCs w:val="26"/>
            </w:rPr>
          </w:rPrChange>
        </w:rPr>
        <w:t xml:space="preserve"> Oracle. Oracle </w:t>
      </w:r>
      <w:proofErr w:type="spellStart"/>
      <w:r w:rsidRPr="00B41112">
        <w:rPr>
          <w:sz w:val="26"/>
          <w:szCs w:val="26"/>
          <w:rPrChange w:id="7612" w:author="Le Minh Nghia" w:date="2019-10-09T10:56:00Z">
            <w:rPr>
              <w:sz w:val="26"/>
              <w:szCs w:val="26"/>
            </w:rPr>
          </w:rPrChange>
        </w:rPr>
        <w:t>cũng</w:t>
      </w:r>
      <w:proofErr w:type="spellEnd"/>
      <w:r w:rsidRPr="00B41112">
        <w:rPr>
          <w:sz w:val="26"/>
          <w:szCs w:val="26"/>
          <w:rPrChange w:id="7613" w:author="Le Minh Nghia" w:date="2019-10-09T10:56:00Z">
            <w:rPr>
              <w:sz w:val="26"/>
              <w:szCs w:val="26"/>
            </w:rPr>
          </w:rPrChange>
        </w:rPr>
        <w:t xml:space="preserve"> </w:t>
      </w:r>
      <w:proofErr w:type="spellStart"/>
      <w:r w:rsidRPr="00B41112">
        <w:rPr>
          <w:sz w:val="26"/>
          <w:szCs w:val="26"/>
          <w:rPrChange w:id="7614" w:author="Le Minh Nghia" w:date="2019-10-09T10:56:00Z">
            <w:rPr>
              <w:sz w:val="26"/>
              <w:szCs w:val="26"/>
            </w:rPr>
          </w:rPrChange>
        </w:rPr>
        <w:t>tung</w:t>
      </w:r>
      <w:proofErr w:type="spellEnd"/>
      <w:r w:rsidRPr="00B41112">
        <w:rPr>
          <w:sz w:val="26"/>
          <w:szCs w:val="26"/>
          <w:rPrChange w:id="7615" w:author="Le Minh Nghia" w:date="2019-10-09T10:56:00Z">
            <w:rPr>
              <w:sz w:val="26"/>
              <w:szCs w:val="26"/>
            </w:rPr>
          </w:rPrChange>
        </w:rPr>
        <w:t xml:space="preserve"> ra </w:t>
      </w:r>
      <w:proofErr w:type="spellStart"/>
      <w:r w:rsidRPr="00B41112">
        <w:rPr>
          <w:sz w:val="26"/>
          <w:szCs w:val="26"/>
          <w:rPrChange w:id="7616" w:author="Le Minh Nghia" w:date="2019-10-09T10:56:00Z">
            <w:rPr>
              <w:sz w:val="26"/>
              <w:szCs w:val="26"/>
            </w:rPr>
          </w:rPrChange>
        </w:rPr>
        <w:t>nhiều</w:t>
      </w:r>
      <w:proofErr w:type="spellEnd"/>
      <w:r w:rsidRPr="00B41112">
        <w:rPr>
          <w:sz w:val="26"/>
          <w:szCs w:val="26"/>
          <w:rPrChange w:id="7617" w:author="Le Minh Nghia" w:date="2019-10-09T10:56:00Z">
            <w:rPr>
              <w:sz w:val="26"/>
              <w:szCs w:val="26"/>
            </w:rPr>
          </w:rPrChange>
        </w:rPr>
        <w:t xml:space="preserve"> </w:t>
      </w:r>
      <w:proofErr w:type="spellStart"/>
      <w:r w:rsidRPr="00B41112">
        <w:rPr>
          <w:sz w:val="26"/>
          <w:szCs w:val="26"/>
          <w:rPrChange w:id="7618" w:author="Le Minh Nghia" w:date="2019-10-09T10:56:00Z">
            <w:rPr>
              <w:sz w:val="26"/>
              <w:szCs w:val="26"/>
            </w:rPr>
          </w:rPrChange>
        </w:rPr>
        <w:t>phiên</w:t>
      </w:r>
      <w:proofErr w:type="spellEnd"/>
      <w:r w:rsidRPr="00B41112">
        <w:rPr>
          <w:sz w:val="26"/>
          <w:szCs w:val="26"/>
          <w:rPrChange w:id="7619" w:author="Le Minh Nghia" w:date="2019-10-09T10:56:00Z">
            <w:rPr>
              <w:sz w:val="26"/>
              <w:szCs w:val="26"/>
            </w:rPr>
          </w:rPrChange>
        </w:rPr>
        <w:t xml:space="preserve"> </w:t>
      </w:r>
      <w:proofErr w:type="spellStart"/>
      <w:r w:rsidRPr="00B41112">
        <w:rPr>
          <w:sz w:val="26"/>
          <w:szCs w:val="26"/>
          <w:rPrChange w:id="7620" w:author="Le Minh Nghia" w:date="2019-10-09T10:56:00Z">
            <w:rPr>
              <w:sz w:val="26"/>
              <w:szCs w:val="26"/>
            </w:rPr>
          </w:rPrChange>
        </w:rPr>
        <w:t>bản</w:t>
      </w:r>
      <w:proofErr w:type="spellEnd"/>
      <w:r w:rsidRPr="00B41112">
        <w:rPr>
          <w:sz w:val="26"/>
          <w:szCs w:val="26"/>
          <w:rPrChange w:id="7621" w:author="Le Minh Nghia" w:date="2019-10-09T10:56:00Z">
            <w:rPr>
              <w:sz w:val="26"/>
              <w:szCs w:val="26"/>
            </w:rPr>
          </w:rPrChange>
        </w:rPr>
        <w:t xml:space="preserve"> </w:t>
      </w:r>
      <w:proofErr w:type="spellStart"/>
      <w:r w:rsidRPr="00B41112">
        <w:rPr>
          <w:sz w:val="26"/>
          <w:szCs w:val="26"/>
          <w:rPrChange w:id="7622" w:author="Le Minh Nghia" w:date="2019-10-09T10:56:00Z">
            <w:rPr>
              <w:sz w:val="26"/>
              <w:szCs w:val="26"/>
            </w:rPr>
          </w:rPrChange>
        </w:rPr>
        <w:t>trả</w:t>
      </w:r>
      <w:proofErr w:type="spellEnd"/>
      <w:r w:rsidRPr="00B41112">
        <w:rPr>
          <w:sz w:val="26"/>
          <w:szCs w:val="26"/>
          <w:rPrChange w:id="7623" w:author="Le Minh Nghia" w:date="2019-10-09T10:56:00Z">
            <w:rPr>
              <w:sz w:val="26"/>
              <w:szCs w:val="26"/>
            </w:rPr>
          </w:rPrChange>
        </w:rPr>
        <w:t xml:space="preserve"> </w:t>
      </w:r>
      <w:proofErr w:type="spellStart"/>
      <w:r w:rsidRPr="00B41112">
        <w:rPr>
          <w:sz w:val="26"/>
          <w:szCs w:val="26"/>
          <w:rPrChange w:id="7624" w:author="Le Minh Nghia" w:date="2019-10-09T10:56:00Z">
            <w:rPr>
              <w:sz w:val="26"/>
              <w:szCs w:val="26"/>
            </w:rPr>
          </w:rPrChange>
        </w:rPr>
        <w:t>phí</w:t>
      </w:r>
      <w:proofErr w:type="spellEnd"/>
      <w:r w:rsidRPr="00B41112">
        <w:rPr>
          <w:sz w:val="26"/>
          <w:szCs w:val="26"/>
          <w:rPrChange w:id="7625" w:author="Le Minh Nghia" w:date="2019-10-09T10:56:00Z">
            <w:rPr>
              <w:sz w:val="26"/>
              <w:szCs w:val="26"/>
            </w:rPr>
          </w:rPrChange>
        </w:rPr>
        <w:t xml:space="preserve"> </w:t>
      </w:r>
      <w:proofErr w:type="spellStart"/>
      <w:r w:rsidRPr="00B41112">
        <w:rPr>
          <w:sz w:val="26"/>
          <w:szCs w:val="26"/>
          <w:rPrChange w:id="7626" w:author="Le Minh Nghia" w:date="2019-10-09T10:56:00Z">
            <w:rPr>
              <w:sz w:val="26"/>
              <w:szCs w:val="26"/>
            </w:rPr>
          </w:rPrChange>
        </w:rPr>
        <w:t>của</w:t>
      </w:r>
      <w:proofErr w:type="spellEnd"/>
      <w:r w:rsidRPr="00B41112">
        <w:rPr>
          <w:sz w:val="26"/>
          <w:szCs w:val="26"/>
          <w:rPrChange w:id="7627" w:author="Le Minh Nghia" w:date="2019-10-09T10:56:00Z">
            <w:rPr>
              <w:sz w:val="26"/>
              <w:szCs w:val="26"/>
            </w:rPr>
          </w:rPrChange>
        </w:rPr>
        <w:t xml:space="preserve"> </w:t>
      </w:r>
      <w:proofErr w:type="spellStart"/>
      <w:r w:rsidRPr="00B41112">
        <w:rPr>
          <w:sz w:val="26"/>
          <w:szCs w:val="26"/>
          <w:rPrChange w:id="7628" w:author="Le Minh Nghia" w:date="2019-10-09T10:56:00Z">
            <w:rPr>
              <w:sz w:val="26"/>
              <w:szCs w:val="26"/>
            </w:rPr>
          </w:rPrChange>
        </w:rPr>
        <w:t>phần</w:t>
      </w:r>
      <w:proofErr w:type="spellEnd"/>
      <w:r w:rsidRPr="00B41112">
        <w:rPr>
          <w:sz w:val="26"/>
          <w:szCs w:val="26"/>
          <w:rPrChange w:id="7629" w:author="Le Minh Nghia" w:date="2019-10-09T10:56:00Z">
            <w:rPr>
              <w:sz w:val="26"/>
              <w:szCs w:val="26"/>
            </w:rPr>
          </w:rPrChange>
        </w:rPr>
        <w:t xml:space="preserve"> </w:t>
      </w:r>
      <w:proofErr w:type="spellStart"/>
      <w:r w:rsidRPr="00B41112">
        <w:rPr>
          <w:sz w:val="26"/>
          <w:szCs w:val="26"/>
          <w:rPrChange w:id="7630" w:author="Le Minh Nghia" w:date="2019-10-09T10:56:00Z">
            <w:rPr>
              <w:sz w:val="26"/>
              <w:szCs w:val="26"/>
            </w:rPr>
          </w:rPrChange>
        </w:rPr>
        <w:t>mềm</w:t>
      </w:r>
      <w:proofErr w:type="spellEnd"/>
      <w:r w:rsidRPr="00B41112">
        <w:rPr>
          <w:sz w:val="26"/>
          <w:szCs w:val="26"/>
          <w:rPrChange w:id="7631" w:author="Le Minh Nghia" w:date="2019-10-09T10:56:00Z">
            <w:rPr>
              <w:sz w:val="26"/>
              <w:szCs w:val="26"/>
            </w:rPr>
          </w:rPrChange>
        </w:rPr>
        <w:t xml:space="preserve"> </w:t>
      </w:r>
      <w:proofErr w:type="spellStart"/>
      <w:r w:rsidRPr="00B41112">
        <w:rPr>
          <w:sz w:val="26"/>
          <w:szCs w:val="26"/>
          <w:rPrChange w:id="7632" w:author="Le Minh Nghia" w:date="2019-10-09T10:56:00Z">
            <w:rPr>
              <w:sz w:val="26"/>
              <w:szCs w:val="26"/>
            </w:rPr>
          </w:rPrChange>
        </w:rPr>
        <w:t>này</w:t>
      </w:r>
      <w:proofErr w:type="spellEnd"/>
      <w:r w:rsidRPr="00B41112">
        <w:rPr>
          <w:sz w:val="26"/>
          <w:szCs w:val="26"/>
          <w:rPrChange w:id="7633" w:author="Le Minh Nghia" w:date="2019-10-09T10:56:00Z">
            <w:rPr>
              <w:sz w:val="26"/>
              <w:szCs w:val="26"/>
            </w:rPr>
          </w:rPrChange>
        </w:rPr>
        <w:t xml:space="preserve"> </w:t>
      </w:r>
      <w:proofErr w:type="spellStart"/>
      <w:r w:rsidRPr="00B41112">
        <w:rPr>
          <w:sz w:val="26"/>
          <w:szCs w:val="26"/>
          <w:rPrChange w:id="7634" w:author="Le Minh Nghia" w:date="2019-10-09T10:56:00Z">
            <w:rPr>
              <w:sz w:val="26"/>
              <w:szCs w:val="26"/>
            </w:rPr>
          </w:rPrChange>
        </w:rPr>
        <w:t>và</w:t>
      </w:r>
      <w:proofErr w:type="spellEnd"/>
      <w:r w:rsidRPr="00B41112">
        <w:rPr>
          <w:sz w:val="26"/>
          <w:szCs w:val="26"/>
          <w:rPrChange w:id="7635" w:author="Le Minh Nghia" w:date="2019-10-09T10:56:00Z">
            <w:rPr>
              <w:sz w:val="26"/>
              <w:szCs w:val="26"/>
            </w:rPr>
          </w:rPrChange>
        </w:rPr>
        <w:t xml:space="preserve"> </w:t>
      </w:r>
      <w:proofErr w:type="spellStart"/>
      <w:r w:rsidRPr="00B41112">
        <w:rPr>
          <w:sz w:val="26"/>
          <w:szCs w:val="26"/>
          <w:rPrChange w:id="7636" w:author="Le Minh Nghia" w:date="2019-10-09T10:56:00Z">
            <w:rPr>
              <w:sz w:val="26"/>
              <w:szCs w:val="26"/>
            </w:rPr>
          </w:rPrChange>
        </w:rPr>
        <w:t>cung</w:t>
      </w:r>
      <w:proofErr w:type="spellEnd"/>
      <w:r w:rsidRPr="00B41112">
        <w:rPr>
          <w:sz w:val="26"/>
          <w:szCs w:val="26"/>
          <w:rPrChange w:id="7637" w:author="Le Minh Nghia" w:date="2019-10-09T10:56:00Z">
            <w:rPr>
              <w:sz w:val="26"/>
              <w:szCs w:val="26"/>
            </w:rPr>
          </w:rPrChange>
        </w:rPr>
        <w:t xml:space="preserve"> </w:t>
      </w:r>
      <w:proofErr w:type="spellStart"/>
      <w:r w:rsidRPr="00B41112">
        <w:rPr>
          <w:sz w:val="26"/>
          <w:szCs w:val="26"/>
          <w:rPrChange w:id="7638" w:author="Le Minh Nghia" w:date="2019-10-09T10:56:00Z">
            <w:rPr>
              <w:sz w:val="26"/>
              <w:szCs w:val="26"/>
            </w:rPr>
          </w:rPrChange>
        </w:rPr>
        <w:t>cấp</w:t>
      </w:r>
      <w:proofErr w:type="spellEnd"/>
      <w:r w:rsidRPr="00B41112">
        <w:rPr>
          <w:sz w:val="26"/>
          <w:szCs w:val="26"/>
          <w:rPrChange w:id="7639" w:author="Le Minh Nghia" w:date="2019-10-09T10:56:00Z">
            <w:rPr>
              <w:sz w:val="26"/>
              <w:szCs w:val="26"/>
            </w:rPr>
          </w:rPrChange>
        </w:rPr>
        <w:t xml:space="preserve"> </w:t>
      </w:r>
      <w:proofErr w:type="spellStart"/>
      <w:r w:rsidRPr="00B41112">
        <w:rPr>
          <w:sz w:val="26"/>
          <w:szCs w:val="26"/>
          <w:rPrChange w:id="7640" w:author="Le Minh Nghia" w:date="2019-10-09T10:56:00Z">
            <w:rPr>
              <w:sz w:val="26"/>
              <w:szCs w:val="26"/>
            </w:rPr>
          </w:rPrChange>
        </w:rPr>
        <w:t>thêm</w:t>
      </w:r>
      <w:proofErr w:type="spellEnd"/>
      <w:r w:rsidRPr="00B41112">
        <w:rPr>
          <w:sz w:val="26"/>
          <w:szCs w:val="26"/>
          <w:rPrChange w:id="7641" w:author="Le Minh Nghia" w:date="2019-10-09T10:56:00Z">
            <w:rPr>
              <w:sz w:val="26"/>
              <w:szCs w:val="26"/>
            </w:rPr>
          </w:rPrChange>
        </w:rPr>
        <w:t xml:space="preserve"> </w:t>
      </w:r>
      <w:proofErr w:type="spellStart"/>
      <w:r w:rsidRPr="00B41112">
        <w:rPr>
          <w:sz w:val="26"/>
          <w:szCs w:val="26"/>
          <w:rPrChange w:id="7642" w:author="Le Minh Nghia" w:date="2019-10-09T10:56:00Z">
            <w:rPr>
              <w:sz w:val="26"/>
              <w:szCs w:val="26"/>
            </w:rPr>
          </w:rPrChange>
        </w:rPr>
        <w:t>một</w:t>
      </w:r>
      <w:proofErr w:type="spellEnd"/>
      <w:r w:rsidRPr="00B41112">
        <w:rPr>
          <w:sz w:val="26"/>
          <w:szCs w:val="26"/>
          <w:rPrChange w:id="7643" w:author="Le Minh Nghia" w:date="2019-10-09T10:56:00Z">
            <w:rPr>
              <w:sz w:val="26"/>
              <w:szCs w:val="26"/>
            </w:rPr>
          </w:rPrChange>
        </w:rPr>
        <w:t xml:space="preserve"> </w:t>
      </w:r>
      <w:proofErr w:type="spellStart"/>
      <w:r w:rsidRPr="00B41112">
        <w:rPr>
          <w:sz w:val="26"/>
          <w:szCs w:val="26"/>
          <w:rPrChange w:id="7644" w:author="Le Minh Nghia" w:date="2019-10-09T10:56:00Z">
            <w:rPr>
              <w:sz w:val="26"/>
              <w:szCs w:val="26"/>
            </w:rPr>
          </w:rPrChange>
        </w:rPr>
        <w:t>số</w:t>
      </w:r>
      <w:proofErr w:type="spellEnd"/>
      <w:r w:rsidRPr="00B41112">
        <w:rPr>
          <w:sz w:val="26"/>
          <w:szCs w:val="26"/>
          <w:rPrChange w:id="7645" w:author="Le Minh Nghia" w:date="2019-10-09T10:56:00Z">
            <w:rPr>
              <w:sz w:val="26"/>
              <w:szCs w:val="26"/>
            </w:rPr>
          </w:rPrChange>
        </w:rPr>
        <w:t xml:space="preserve"> </w:t>
      </w:r>
      <w:proofErr w:type="spellStart"/>
      <w:r w:rsidRPr="00B41112">
        <w:rPr>
          <w:sz w:val="26"/>
          <w:szCs w:val="26"/>
          <w:rPrChange w:id="7646" w:author="Le Minh Nghia" w:date="2019-10-09T10:56:00Z">
            <w:rPr>
              <w:sz w:val="26"/>
              <w:szCs w:val="26"/>
            </w:rPr>
          </w:rPrChange>
        </w:rPr>
        <w:t>chức</w:t>
      </w:r>
      <w:proofErr w:type="spellEnd"/>
      <w:r w:rsidRPr="00B41112">
        <w:rPr>
          <w:sz w:val="26"/>
          <w:szCs w:val="26"/>
          <w:rPrChange w:id="7647" w:author="Le Minh Nghia" w:date="2019-10-09T10:56:00Z">
            <w:rPr>
              <w:sz w:val="26"/>
              <w:szCs w:val="26"/>
            </w:rPr>
          </w:rPrChange>
        </w:rPr>
        <w:t xml:space="preserve"> </w:t>
      </w:r>
      <w:proofErr w:type="spellStart"/>
      <w:r w:rsidRPr="00B41112">
        <w:rPr>
          <w:sz w:val="26"/>
          <w:szCs w:val="26"/>
          <w:rPrChange w:id="7648" w:author="Le Minh Nghia" w:date="2019-10-09T10:56:00Z">
            <w:rPr>
              <w:sz w:val="26"/>
              <w:szCs w:val="26"/>
            </w:rPr>
          </w:rPrChange>
        </w:rPr>
        <w:t>năng</w:t>
      </w:r>
      <w:proofErr w:type="spellEnd"/>
      <w:r w:rsidRPr="00B41112">
        <w:rPr>
          <w:sz w:val="26"/>
          <w:szCs w:val="26"/>
          <w:rPrChange w:id="7649" w:author="Le Minh Nghia" w:date="2019-10-09T10:56:00Z">
            <w:rPr>
              <w:sz w:val="26"/>
              <w:szCs w:val="26"/>
            </w:rPr>
          </w:rPrChange>
        </w:rPr>
        <w:t xml:space="preserve"> </w:t>
      </w:r>
      <w:proofErr w:type="spellStart"/>
      <w:r w:rsidRPr="00B41112">
        <w:rPr>
          <w:sz w:val="26"/>
          <w:szCs w:val="26"/>
          <w:rPrChange w:id="7650" w:author="Le Minh Nghia" w:date="2019-10-09T10:56:00Z">
            <w:rPr>
              <w:sz w:val="26"/>
              <w:szCs w:val="26"/>
            </w:rPr>
          </w:rPrChange>
        </w:rPr>
        <w:t>mới</w:t>
      </w:r>
      <w:proofErr w:type="spellEnd"/>
      <w:r w:rsidRPr="00B41112">
        <w:rPr>
          <w:sz w:val="26"/>
          <w:szCs w:val="26"/>
          <w:rPrChange w:id="7651" w:author="Le Minh Nghia" w:date="2019-10-09T10:56:00Z">
            <w:rPr>
              <w:sz w:val="26"/>
              <w:szCs w:val="26"/>
            </w:rPr>
          </w:rPrChange>
        </w:rPr>
        <w:t xml:space="preserve">. </w:t>
      </w:r>
      <w:r w:rsidRPr="00B41112">
        <w:rPr>
          <w:sz w:val="26"/>
          <w:szCs w:val="26"/>
          <w:rPrChange w:id="7652" w:author="Le Minh Nghia" w:date="2019-10-09T10:56:00Z">
            <w:rPr>
              <w:sz w:val="26"/>
              <w:szCs w:val="26"/>
            </w:rPr>
          </w:rPrChange>
        </w:rPr>
        <w:lastRenderedPageBreak/>
        <w:t xml:space="preserve">MySQL </w:t>
      </w:r>
      <w:proofErr w:type="spellStart"/>
      <w:r w:rsidRPr="00B41112">
        <w:rPr>
          <w:sz w:val="26"/>
          <w:szCs w:val="26"/>
          <w:rPrChange w:id="7653" w:author="Le Minh Nghia" w:date="2019-10-09T10:56:00Z">
            <w:rPr>
              <w:sz w:val="26"/>
              <w:szCs w:val="26"/>
            </w:rPr>
          </w:rPrChange>
        </w:rPr>
        <w:t>có</w:t>
      </w:r>
      <w:proofErr w:type="spellEnd"/>
      <w:r w:rsidRPr="00B41112">
        <w:rPr>
          <w:sz w:val="26"/>
          <w:szCs w:val="26"/>
          <w:rPrChange w:id="7654" w:author="Le Minh Nghia" w:date="2019-10-09T10:56:00Z">
            <w:rPr>
              <w:sz w:val="26"/>
              <w:szCs w:val="26"/>
            </w:rPr>
          </w:rPrChange>
        </w:rPr>
        <w:t xml:space="preserve"> </w:t>
      </w:r>
      <w:proofErr w:type="spellStart"/>
      <w:r w:rsidRPr="00B41112">
        <w:rPr>
          <w:sz w:val="26"/>
          <w:szCs w:val="26"/>
          <w:rPrChange w:id="7655" w:author="Le Minh Nghia" w:date="2019-10-09T10:56:00Z">
            <w:rPr>
              <w:sz w:val="26"/>
              <w:szCs w:val="26"/>
            </w:rPr>
          </w:rPrChange>
        </w:rPr>
        <w:t>thể</w:t>
      </w:r>
      <w:proofErr w:type="spellEnd"/>
      <w:r w:rsidRPr="00B41112">
        <w:rPr>
          <w:sz w:val="26"/>
          <w:szCs w:val="26"/>
          <w:rPrChange w:id="7656" w:author="Le Minh Nghia" w:date="2019-10-09T10:56:00Z">
            <w:rPr>
              <w:sz w:val="26"/>
              <w:szCs w:val="26"/>
            </w:rPr>
          </w:rPrChange>
        </w:rPr>
        <w:t xml:space="preserve"> </w:t>
      </w:r>
      <w:proofErr w:type="spellStart"/>
      <w:r w:rsidRPr="00B41112">
        <w:rPr>
          <w:sz w:val="26"/>
          <w:szCs w:val="26"/>
          <w:rPrChange w:id="7657" w:author="Le Minh Nghia" w:date="2019-10-09T10:56:00Z">
            <w:rPr>
              <w:sz w:val="26"/>
              <w:szCs w:val="26"/>
            </w:rPr>
          </w:rPrChange>
        </w:rPr>
        <w:t>hoạt</w:t>
      </w:r>
      <w:proofErr w:type="spellEnd"/>
      <w:r w:rsidRPr="00B41112">
        <w:rPr>
          <w:sz w:val="26"/>
          <w:szCs w:val="26"/>
          <w:rPrChange w:id="7658" w:author="Le Minh Nghia" w:date="2019-10-09T10:56:00Z">
            <w:rPr>
              <w:sz w:val="26"/>
              <w:szCs w:val="26"/>
            </w:rPr>
          </w:rPrChange>
        </w:rPr>
        <w:t xml:space="preserve"> </w:t>
      </w:r>
      <w:proofErr w:type="spellStart"/>
      <w:r w:rsidRPr="00B41112">
        <w:rPr>
          <w:sz w:val="26"/>
          <w:szCs w:val="26"/>
          <w:rPrChange w:id="7659" w:author="Le Minh Nghia" w:date="2019-10-09T10:56:00Z">
            <w:rPr>
              <w:sz w:val="26"/>
              <w:szCs w:val="26"/>
            </w:rPr>
          </w:rPrChange>
        </w:rPr>
        <w:t>động</w:t>
      </w:r>
      <w:proofErr w:type="spellEnd"/>
      <w:r w:rsidRPr="00B41112">
        <w:rPr>
          <w:sz w:val="26"/>
          <w:szCs w:val="26"/>
          <w:rPrChange w:id="7660" w:author="Le Minh Nghia" w:date="2019-10-09T10:56:00Z">
            <w:rPr>
              <w:sz w:val="26"/>
              <w:szCs w:val="26"/>
            </w:rPr>
          </w:rPrChange>
        </w:rPr>
        <w:t xml:space="preserve"> </w:t>
      </w:r>
      <w:proofErr w:type="spellStart"/>
      <w:r w:rsidRPr="00B41112">
        <w:rPr>
          <w:sz w:val="26"/>
          <w:szCs w:val="26"/>
          <w:rPrChange w:id="7661" w:author="Le Minh Nghia" w:date="2019-10-09T10:56:00Z">
            <w:rPr>
              <w:sz w:val="26"/>
              <w:szCs w:val="26"/>
            </w:rPr>
          </w:rPrChange>
        </w:rPr>
        <w:t>trên</w:t>
      </w:r>
      <w:proofErr w:type="spellEnd"/>
      <w:r w:rsidRPr="00B41112">
        <w:rPr>
          <w:sz w:val="26"/>
          <w:szCs w:val="26"/>
          <w:rPrChange w:id="7662" w:author="Le Minh Nghia" w:date="2019-10-09T10:56:00Z">
            <w:rPr>
              <w:sz w:val="26"/>
              <w:szCs w:val="26"/>
            </w:rPr>
          </w:rPrChange>
        </w:rPr>
        <w:t xml:space="preserve"> </w:t>
      </w:r>
      <w:proofErr w:type="spellStart"/>
      <w:r w:rsidRPr="00B41112">
        <w:rPr>
          <w:sz w:val="26"/>
          <w:szCs w:val="26"/>
          <w:rPrChange w:id="7663" w:author="Le Minh Nghia" w:date="2019-10-09T10:56:00Z">
            <w:rPr>
              <w:sz w:val="26"/>
              <w:szCs w:val="26"/>
            </w:rPr>
          </w:rPrChange>
        </w:rPr>
        <w:t>nhiều</w:t>
      </w:r>
      <w:proofErr w:type="spellEnd"/>
      <w:r w:rsidRPr="00B41112">
        <w:rPr>
          <w:sz w:val="26"/>
          <w:szCs w:val="26"/>
          <w:rPrChange w:id="7664" w:author="Le Minh Nghia" w:date="2019-10-09T10:56:00Z">
            <w:rPr>
              <w:sz w:val="26"/>
              <w:szCs w:val="26"/>
            </w:rPr>
          </w:rPrChange>
        </w:rPr>
        <w:t xml:space="preserve"> </w:t>
      </w:r>
      <w:proofErr w:type="spellStart"/>
      <w:r w:rsidRPr="00B41112">
        <w:rPr>
          <w:sz w:val="26"/>
          <w:szCs w:val="26"/>
          <w:rPrChange w:id="7665" w:author="Le Minh Nghia" w:date="2019-10-09T10:56:00Z">
            <w:rPr>
              <w:sz w:val="26"/>
              <w:szCs w:val="26"/>
            </w:rPr>
          </w:rPrChange>
        </w:rPr>
        <w:t>nền</w:t>
      </w:r>
      <w:proofErr w:type="spellEnd"/>
      <w:r w:rsidRPr="00B41112">
        <w:rPr>
          <w:sz w:val="26"/>
          <w:szCs w:val="26"/>
          <w:rPrChange w:id="7666" w:author="Le Minh Nghia" w:date="2019-10-09T10:56:00Z">
            <w:rPr>
              <w:sz w:val="26"/>
              <w:szCs w:val="26"/>
            </w:rPr>
          </w:rPrChange>
        </w:rPr>
        <w:t xml:space="preserve"> </w:t>
      </w:r>
      <w:proofErr w:type="spellStart"/>
      <w:r w:rsidRPr="00B41112">
        <w:rPr>
          <w:sz w:val="26"/>
          <w:szCs w:val="26"/>
          <w:rPrChange w:id="7667" w:author="Le Minh Nghia" w:date="2019-10-09T10:56:00Z">
            <w:rPr>
              <w:sz w:val="26"/>
              <w:szCs w:val="26"/>
            </w:rPr>
          </w:rPrChange>
        </w:rPr>
        <w:t>tảng</w:t>
      </w:r>
      <w:proofErr w:type="spellEnd"/>
      <w:r w:rsidRPr="00B41112">
        <w:rPr>
          <w:sz w:val="26"/>
          <w:szCs w:val="26"/>
          <w:rPrChange w:id="7668" w:author="Le Minh Nghia" w:date="2019-10-09T10:56:00Z">
            <w:rPr>
              <w:sz w:val="26"/>
              <w:szCs w:val="26"/>
            </w:rPr>
          </w:rPrChange>
        </w:rPr>
        <w:t xml:space="preserve"> </w:t>
      </w:r>
      <w:proofErr w:type="spellStart"/>
      <w:r w:rsidRPr="00B41112">
        <w:rPr>
          <w:sz w:val="26"/>
          <w:szCs w:val="26"/>
          <w:rPrChange w:id="7669" w:author="Le Minh Nghia" w:date="2019-10-09T10:56:00Z">
            <w:rPr>
              <w:sz w:val="26"/>
              <w:szCs w:val="26"/>
            </w:rPr>
          </w:rPrChange>
        </w:rPr>
        <w:t>khác</w:t>
      </w:r>
      <w:proofErr w:type="spellEnd"/>
      <w:r w:rsidRPr="00B41112">
        <w:rPr>
          <w:sz w:val="26"/>
          <w:szCs w:val="26"/>
          <w:rPrChange w:id="7670" w:author="Le Minh Nghia" w:date="2019-10-09T10:56:00Z">
            <w:rPr>
              <w:sz w:val="26"/>
              <w:szCs w:val="26"/>
            </w:rPr>
          </w:rPrChange>
        </w:rPr>
        <w:t xml:space="preserve"> </w:t>
      </w:r>
      <w:proofErr w:type="spellStart"/>
      <w:r w:rsidRPr="00B41112">
        <w:rPr>
          <w:sz w:val="26"/>
          <w:szCs w:val="26"/>
          <w:rPrChange w:id="7671" w:author="Le Minh Nghia" w:date="2019-10-09T10:56:00Z">
            <w:rPr>
              <w:sz w:val="26"/>
              <w:szCs w:val="26"/>
            </w:rPr>
          </w:rPrChange>
        </w:rPr>
        <w:t>nhau</w:t>
      </w:r>
      <w:proofErr w:type="spellEnd"/>
      <w:r w:rsidRPr="00B41112">
        <w:rPr>
          <w:sz w:val="26"/>
          <w:szCs w:val="26"/>
          <w:rPrChange w:id="7672" w:author="Le Minh Nghia" w:date="2019-10-09T10:56:00Z">
            <w:rPr>
              <w:sz w:val="26"/>
              <w:szCs w:val="26"/>
            </w:rPr>
          </w:rPrChange>
        </w:rPr>
        <w:t xml:space="preserve"> </w:t>
      </w:r>
      <w:proofErr w:type="spellStart"/>
      <w:r w:rsidRPr="00B41112">
        <w:rPr>
          <w:sz w:val="26"/>
          <w:szCs w:val="26"/>
          <w:rPrChange w:id="7673" w:author="Le Minh Nghia" w:date="2019-10-09T10:56:00Z">
            <w:rPr>
              <w:sz w:val="26"/>
              <w:szCs w:val="26"/>
            </w:rPr>
          </w:rPrChange>
        </w:rPr>
        <w:t>như</w:t>
      </w:r>
      <w:proofErr w:type="spellEnd"/>
      <w:r w:rsidRPr="00B41112">
        <w:rPr>
          <w:sz w:val="26"/>
          <w:szCs w:val="26"/>
          <w:rPrChange w:id="7674" w:author="Le Minh Nghia" w:date="2019-10-09T10:56:00Z">
            <w:rPr>
              <w:sz w:val="26"/>
              <w:szCs w:val="26"/>
            </w:rPr>
          </w:rPrChange>
        </w:rPr>
        <w:t xml:space="preserve"> Linux, Windows, Unix, SunOS, …</w:t>
      </w:r>
    </w:p>
    <w:p w:rsidR="00284EFE" w:rsidRPr="00B41112" w:rsidRDefault="00284EFE" w:rsidP="00A22430">
      <w:pPr>
        <w:pStyle w:val="ListParagraph"/>
        <w:numPr>
          <w:ilvl w:val="1"/>
          <w:numId w:val="15"/>
        </w:numPr>
        <w:spacing w:line="360" w:lineRule="auto"/>
        <w:rPr>
          <w:b/>
          <w:sz w:val="26"/>
          <w:szCs w:val="26"/>
          <w:rPrChange w:id="7675" w:author="Le Minh Nghia" w:date="2019-10-09T10:56:00Z">
            <w:rPr>
              <w:b/>
              <w:sz w:val="26"/>
              <w:szCs w:val="26"/>
            </w:rPr>
          </w:rPrChange>
        </w:rPr>
      </w:pPr>
      <w:proofErr w:type="spellStart"/>
      <w:r w:rsidRPr="00B41112">
        <w:rPr>
          <w:b/>
          <w:sz w:val="26"/>
          <w:szCs w:val="26"/>
          <w:rPrChange w:id="7676" w:author="Le Minh Nghia" w:date="2019-10-09T10:56:00Z">
            <w:rPr>
              <w:b/>
              <w:sz w:val="26"/>
              <w:szCs w:val="26"/>
            </w:rPr>
          </w:rPrChange>
        </w:rPr>
        <w:t>Ưu</w:t>
      </w:r>
      <w:proofErr w:type="spellEnd"/>
      <w:r w:rsidRPr="00B41112">
        <w:rPr>
          <w:b/>
          <w:sz w:val="26"/>
          <w:szCs w:val="26"/>
          <w:rPrChange w:id="7677" w:author="Le Minh Nghia" w:date="2019-10-09T10:56:00Z">
            <w:rPr>
              <w:b/>
              <w:sz w:val="26"/>
              <w:szCs w:val="26"/>
            </w:rPr>
          </w:rPrChange>
        </w:rPr>
        <w:t xml:space="preserve"> </w:t>
      </w:r>
      <w:proofErr w:type="spellStart"/>
      <w:r w:rsidRPr="00B41112">
        <w:rPr>
          <w:b/>
          <w:sz w:val="26"/>
          <w:szCs w:val="26"/>
          <w:rPrChange w:id="7678" w:author="Le Minh Nghia" w:date="2019-10-09T10:56:00Z">
            <w:rPr>
              <w:b/>
              <w:sz w:val="26"/>
              <w:szCs w:val="26"/>
            </w:rPr>
          </w:rPrChange>
        </w:rPr>
        <w:t>điểm</w:t>
      </w:r>
      <w:proofErr w:type="spellEnd"/>
      <w:r w:rsidRPr="00B41112">
        <w:rPr>
          <w:b/>
          <w:sz w:val="26"/>
          <w:szCs w:val="26"/>
          <w:rPrChange w:id="7679" w:author="Le Minh Nghia" w:date="2019-10-09T10:56:00Z">
            <w:rPr>
              <w:b/>
              <w:sz w:val="26"/>
              <w:szCs w:val="26"/>
            </w:rPr>
          </w:rPrChange>
        </w:rPr>
        <w:t xml:space="preserve"> </w:t>
      </w:r>
      <w:proofErr w:type="spellStart"/>
      <w:r w:rsidRPr="00B41112">
        <w:rPr>
          <w:b/>
          <w:sz w:val="26"/>
          <w:szCs w:val="26"/>
          <w:rPrChange w:id="7680" w:author="Le Minh Nghia" w:date="2019-10-09T10:56:00Z">
            <w:rPr>
              <w:b/>
              <w:sz w:val="26"/>
              <w:szCs w:val="26"/>
            </w:rPr>
          </w:rPrChange>
        </w:rPr>
        <w:t>và</w:t>
      </w:r>
      <w:proofErr w:type="spellEnd"/>
      <w:r w:rsidRPr="00B41112">
        <w:rPr>
          <w:b/>
          <w:sz w:val="26"/>
          <w:szCs w:val="26"/>
          <w:rPrChange w:id="7681" w:author="Le Minh Nghia" w:date="2019-10-09T10:56:00Z">
            <w:rPr>
              <w:b/>
              <w:sz w:val="26"/>
              <w:szCs w:val="26"/>
            </w:rPr>
          </w:rPrChange>
        </w:rPr>
        <w:t xml:space="preserve"> </w:t>
      </w:r>
      <w:proofErr w:type="spellStart"/>
      <w:r w:rsidRPr="00B41112">
        <w:rPr>
          <w:b/>
          <w:sz w:val="26"/>
          <w:szCs w:val="26"/>
          <w:rPrChange w:id="7682" w:author="Le Minh Nghia" w:date="2019-10-09T10:56:00Z">
            <w:rPr>
              <w:b/>
              <w:sz w:val="26"/>
              <w:szCs w:val="26"/>
            </w:rPr>
          </w:rPrChange>
        </w:rPr>
        <w:t>khuyết</w:t>
      </w:r>
      <w:proofErr w:type="spellEnd"/>
      <w:r w:rsidRPr="00B41112">
        <w:rPr>
          <w:b/>
          <w:sz w:val="26"/>
          <w:szCs w:val="26"/>
          <w:rPrChange w:id="7683" w:author="Le Minh Nghia" w:date="2019-10-09T10:56:00Z">
            <w:rPr>
              <w:b/>
              <w:sz w:val="26"/>
              <w:szCs w:val="26"/>
            </w:rPr>
          </w:rPrChange>
        </w:rPr>
        <w:t xml:space="preserve"> </w:t>
      </w:r>
      <w:proofErr w:type="spellStart"/>
      <w:r w:rsidRPr="00B41112">
        <w:rPr>
          <w:b/>
          <w:sz w:val="26"/>
          <w:szCs w:val="26"/>
          <w:rPrChange w:id="7684" w:author="Le Minh Nghia" w:date="2019-10-09T10:56:00Z">
            <w:rPr>
              <w:b/>
              <w:sz w:val="26"/>
              <w:szCs w:val="26"/>
            </w:rPr>
          </w:rPrChange>
        </w:rPr>
        <w:t>điểm</w:t>
      </w:r>
      <w:proofErr w:type="spellEnd"/>
      <w:r w:rsidRPr="00B41112">
        <w:rPr>
          <w:b/>
          <w:sz w:val="26"/>
          <w:szCs w:val="26"/>
          <w:rPrChange w:id="7685" w:author="Le Minh Nghia" w:date="2019-10-09T10:56:00Z">
            <w:rPr>
              <w:b/>
              <w:sz w:val="26"/>
              <w:szCs w:val="26"/>
            </w:rPr>
          </w:rPrChange>
        </w:rPr>
        <w:t xml:space="preserve"> </w:t>
      </w:r>
      <w:proofErr w:type="spellStart"/>
      <w:r w:rsidRPr="00B41112">
        <w:rPr>
          <w:b/>
          <w:sz w:val="26"/>
          <w:szCs w:val="26"/>
          <w:rPrChange w:id="7686" w:author="Le Minh Nghia" w:date="2019-10-09T10:56:00Z">
            <w:rPr>
              <w:b/>
              <w:sz w:val="26"/>
              <w:szCs w:val="26"/>
            </w:rPr>
          </w:rPrChange>
        </w:rPr>
        <w:t>của</w:t>
      </w:r>
      <w:proofErr w:type="spellEnd"/>
      <w:r w:rsidRPr="00B41112">
        <w:rPr>
          <w:b/>
          <w:sz w:val="26"/>
          <w:szCs w:val="26"/>
          <w:rPrChange w:id="7687" w:author="Le Minh Nghia" w:date="2019-10-09T10:56:00Z">
            <w:rPr>
              <w:b/>
              <w:sz w:val="26"/>
              <w:szCs w:val="26"/>
            </w:rPr>
          </w:rPrChange>
        </w:rPr>
        <w:t xml:space="preserve"> MySQL</w:t>
      </w:r>
    </w:p>
    <w:p w:rsidR="00411963" w:rsidRPr="00B41112" w:rsidRDefault="00411963" w:rsidP="00A22430">
      <w:pPr>
        <w:pStyle w:val="ListParagraph"/>
        <w:numPr>
          <w:ilvl w:val="0"/>
          <w:numId w:val="5"/>
        </w:numPr>
        <w:spacing w:line="360" w:lineRule="auto"/>
        <w:ind w:left="1418"/>
        <w:rPr>
          <w:sz w:val="26"/>
          <w:szCs w:val="26"/>
          <w:rPrChange w:id="7688" w:author="Le Minh Nghia" w:date="2019-10-09T10:56:00Z">
            <w:rPr>
              <w:sz w:val="26"/>
              <w:szCs w:val="26"/>
            </w:rPr>
          </w:rPrChange>
        </w:rPr>
      </w:pPr>
      <w:proofErr w:type="spellStart"/>
      <w:r w:rsidRPr="00B41112">
        <w:rPr>
          <w:sz w:val="26"/>
          <w:szCs w:val="26"/>
          <w:rPrChange w:id="7689" w:author="Le Minh Nghia" w:date="2019-10-09T10:56:00Z">
            <w:rPr>
              <w:sz w:val="26"/>
              <w:szCs w:val="26"/>
            </w:rPr>
          </w:rPrChange>
        </w:rPr>
        <w:t>Ưu</w:t>
      </w:r>
      <w:proofErr w:type="spellEnd"/>
      <w:r w:rsidRPr="00B41112">
        <w:rPr>
          <w:sz w:val="26"/>
          <w:szCs w:val="26"/>
          <w:rPrChange w:id="7690" w:author="Le Minh Nghia" w:date="2019-10-09T10:56:00Z">
            <w:rPr>
              <w:sz w:val="26"/>
              <w:szCs w:val="26"/>
            </w:rPr>
          </w:rPrChange>
        </w:rPr>
        <w:t xml:space="preserve"> </w:t>
      </w:r>
      <w:proofErr w:type="spellStart"/>
      <w:r w:rsidRPr="00B41112">
        <w:rPr>
          <w:sz w:val="26"/>
          <w:szCs w:val="26"/>
          <w:rPrChange w:id="7691" w:author="Le Minh Nghia" w:date="2019-10-09T10:56:00Z">
            <w:rPr>
              <w:sz w:val="26"/>
              <w:szCs w:val="26"/>
            </w:rPr>
          </w:rPrChange>
        </w:rPr>
        <w:t>điểm</w:t>
      </w:r>
      <w:proofErr w:type="spellEnd"/>
      <w:r w:rsidRPr="00B41112">
        <w:rPr>
          <w:sz w:val="26"/>
          <w:szCs w:val="26"/>
          <w:rPrChange w:id="7692" w:author="Le Minh Nghia" w:date="2019-10-09T10:56:00Z">
            <w:rPr>
              <w:sz w:val="26"/>
              <w:szCs w:val="26"/>
            </w:rPr>
          </w:rPrChange>
        </w:rPr>
        <w:t>:</w:t>
      </w:r>
    </w:p>
    <w:p w:rsidR="00411963" w:rsidRPr="00B41112" w:rsidRDefault="00411963" w:rsidP="00A22430">
      <w:pPr>
        <w:pStyle w:val="ListParagraph"/>
        <w:numPr>
          <w:ilvl w:val="0"/>
          <w:numId w:val="20"/>
        </w:numPr>
        <w:spacing w:line="360" w:lineRule="auto"/>
        <w:ind w:left="2127"/>
        <w:rPr>
          <w:sz w:val="26"/>
          <w:szCs w:val="26"/>
          <w:rPrChange w:id="7693" w:author="Le Minh Nghia" w:date="2019-10-09T10:56:00Z">
            <w:rPr>
              <w:sz w:val="26"/>
              <w:szCs w:val="26"/>
            </w:rPr>
          </w:rPrChange>
        </w:rPr>
      </w:pPr>
      <w:proofErr w:type="spellStart"/>
      <w:r w:rsidRPr="00B41112">
        <w:rPr>
          <w:sz w:val="26"/>
          <w:szCs w:val="26"/>
          <w:rPrChange w:id="7694" w:author="Le Minh Nghia" w:date="2019-10-09T10:56:00Z">
            <w:rPr>
              <w:sz w:val="26"/>
              <w:szCs w:val="26"/>
            </w:rPr>
          </w:rPrChange>
        </w:rPr>
        <w:t>Dễ</w:t>
      </w:r>
      <w:proofErr w:type="spellEnd"/>
      <w:r w:rsidRPr="00B41112">
        <w:rPr>
          <w:sz w:val="26"/>
          <w:szCs w:val="26"/>
          <w:rPrChange w:id="7695" w:author="Le Minh Nghia" w:date="2019-10-09T10:56:00Z">
            <w:rPr>
              <w:sz w:val="26"/>
              <w:szCs w:val="26"/>
            </w:rPr>
          </w:rPrChange>
        </w:rPr>
        <w:t xml:space="preserve"> </w:t>
      </w:r>
      <w:proofErr w:type="spellStart"/>
      <w:r w:rsidRPr="00B41112">
        <w:rPr>
          <w:sz w:val="26"/>
          <w:szCs w:val="26"/>
          <w:rPrChange w:id="7696" w:author="Le Minh Nghia" w:date="2019-10-09T10:56:00Z">
            <w:rPr>
              <w:sz w:val="26"/>
              <w:szCs w:val="26"/>
            </w:rPr>
          </w:rPrChange>
        </w:rPr>
        <w:t>sử</w:t>
      </w:r>
      <w:proofErr w:type="spellEnd"/>
      <w:r w:rsidRPr="00B41112">
        <w:rPr>
          <w:sz w:val="26"/>
          <w:szCs w:val="26"/>
          <w:rPrChange w:id="7697" w:author="Le Minh Nghia" w:date="2019-10-09T10:56:00Z">
            <w:rPr>
              <w:sz w:val="26"/>
              <w:szCs w:val="26"/>
            </w:rPr>
          </w:rPrChange>
        </w:rPr>
        <w:t xml:space="preserve"> </w:t>
      </w:r>
      <w:proofErr w:type="spellStart"/>
      <w:r w:rsidRPr="00B41112">
        <w:rPr>
          <w:sz w:val="26"/>
          <w:szCs w:val="26"/>
          <w:rPrChange w:id="7698" w:author="Le Minh Nghia" w:date="2019-10-09T10:56:00Z">
            <w:rPr>
              <w:sz w:val="26"/>
              <w:szCs w:val="26"/>
            </w:rPr>
          </w:rPrChange>
        </w:rPr>
        <w:t>dụng</w:t>
      </w:r>
      <w:proofErr w:type="spellEnd"/>
      <w:r w:rsidRPr="00B41112">
        <w:rPr>
          <w:sz w:val="26"/>
          <w:szCs w:val="26"/>
          <w:rPrChange w:id="7699" w:author="Le Minh Nghia" w:date="2019-10-09T10:56:00Z">
            <w:rPr>
              <w:sz w:val="26"/>
              <w:szCs w:val="26"/>
            </w:rPr>
          </w:rPrChange>
        </w:rPr>
        <w:t xml:space="preserve">: MySQL </w:t>
      </w:r>
      <w:proofErr w:type="spellStart"/>
      <w:r w:rsidRPr="00B41112">
        <w:rPr>
          <w:sz w:val="26"/>
          <w:szCs w:val="26"/>
          <w:rPrChange w:id="7700" w:author="Le Minh Nghia" w:date="2019-10-09T10:56:00Z">
            <w:rPr>
              <w:sz w:val="26"/>
              <w:szCs w:val="26"/>
            </w:rPr>
          </w:rPrChange>
        </w:rPr>
        <w:t>có</w:t>
      </w:r>
      <w:proofErr w:type="spellEnd"/>
      <w:r w:rsidRPr="00B41112">
        <w:rPr>
          <w:sz w:val="26"/>
          <w:szCs w:val="26"/>
          <w:rPrChange w:id="7701" w:author="Le Minh Nghia" w:date="2019-10-09T10:56:00Z">
            <w:rPr>
              <w:sz w:val="26"/>
              <w:szCs w:val="26"/>
            </w:rPr>
          </w:rPrChange>
        </w:rPr>
        <w:t xml:space="preserve"> </w:t>
      </w:r>
      <w:proofErr w:type="spellStart"/>
      <w:r w:rsidRPr="00B41112">
        <w:rPr>
          <w:sz w:val="26"/>
          <w:szCs w:val="26"/>
          <w:rPrChange w:id="7702" w:author="Le Minh Nghia" w:date="2019-10-09T10:56:00Z">
            <w:rPr>
              <w:sz w:val="26"/>
              <w:szCs w:val="26"/>
            </w:rPr>
          </w:rPrChange>
        </w:rPr>
        <w:t>thể</w:t>
      </w:r>
      <w:proofErr w:type="spellEnd"/>
      <w:r w:rsidRPr="00B41112">
        <w:rPr>
          <w:sz w:val="26"/>
          <w:szCs w:val="26"/>
          <w:rPrChange w:id="7703" w:author="Le Minh Nghia" w:date="2019-10-09T10:56:00Z">
            <w:rPr>
              <w:sz w:val="26"/>
              <w:szCs w:val="26"/>
            </w:rPr>
          </w:rPrChange>
        </w:rPr>
        <w:t xml:space="preserve"> </w:t>
      </w:r>
      <w:proofErr w:type="spellStart"/>
      <w:r w:rsidRPr="00B41112">
        <w:rPr>
          <w:sz w:val="26"/>
          <w:szCs w:val="26"/>
          <w:rPrChange w:id="7704" w:author="Le Minh Nghia" w:date="2019-10-09T10:56:00Z">
            <w:rPr>
              <w:sz w:val="26"/>
              <w:szCs w:val="26"/>
            </w:rPr>
          </w:rPrChange>
        </w:rPr>
        <w:t>dễ</w:t>
      </w:r>
      <w:proofErr w:type="spellEnd"/>
      <w:r w:rsidRPr="00B41112">
        <w:rPr>
          <w:sz w:val="26"/>
          <w:szCs w:val="26"/>
          <w:rPrChange w:id="7705" w:author="Le Minh Nghia" w:date="2019-10-09T10:56:00Z">
            <w:rPr>
              <w:sz w:val="26"/>
              <w:szCs w:val="26"/>
            </w:rPr>
          </w:rPrChange>
        </w:rPr>
        <w:t xml:space="preserve"> </w:t>
      </w:r>
      <w:proofErr w:type="spellStart"/>
      <w:r w:rsidRPr="00B41112">
        <w:rPr>
          <w:sz w:val="26"/>
          <w:szCs w:val="26"/>
          <w:rPrChange w:id="7706" w:author="Le Minh Nghia" w:date="2019-10-09T10:56:00Z">
            <w:rPr>
              <w:sz w:val="26"/>
              <w:szCs w:val="26"/>
            </w:rPr>
          </w:rPrChange>
        </w:rPr>
        <w:t>dàng</w:t>
      </w:r>
      <w:proofErr w:type="spellEnd"/>
      <w:r w:rsidRPr="00B41112">
        <w:rPr>
          <w:sz w:val="26"/>
          <w:szCs w:val="26"/>
          <w:rPrChange w:id="7707" w:author="Le Minh Nghia" w:date="2019-10-09T10:56:00Z">
            <w:rPr>
              <w:sz w:val="26"/>
              <w:szCs w:val="26"/>
            </w:rPr>
          </w:rPrChange>
        </w:rPr>
        <w:t xml:space="preserve"> </w:t>
      </w:r>
      <w:proofErr w:type="spellStart"/>
      <w:r w:rsidRPr="00B41112">
        <w:rPr>
          <w:sz w:val="26"/>
          <w:szCs w:val="26"/>
          <w:rPrChange w:id="7708" w:author="Le Minh Nghia" w:date="2019-10-09T10:56:00Z">
            <w:rPr>
              <w:sz w:val="26"/>
              <w:szCs w:val="26"/>
            </w:rPr>
          </w:rPrChange>
        </w:rPr>
        <w:t>cài</w:t>
      </w:r>
      <w:proofErr w:type="spellEnd"/>
      <w:r w:rsidRPr="00B41112">
        <w:rPr>
          <w:sz w:val="26"/>
          <w:szCs w:val="26"/>
          <w:rPrChange w:id="7709" w:author="Le Minh Nghia" w:date="2019-10-09T10:56:00Z">
            <w:rPr>
              <w:sz w:val="26"/>
              <w:szCs w:val="26"/>
            </w:rPr>
          </w:rPrChange>
        </w:rPr>
        <w:t xml:space="preserve"> </w:t>
      </w:r>
      <w:proofErr w:type="spellStart"/>
      <w:r w:rsidRPr="00B41112">
        <w:rPr>
          <w:sz w:val="26"/>
          <w:szCs w:val="26"/>
          <w:rPrChange w:id="7710" w:author="Le Minh Nghia" w:date="2019-10-09T10:56:00Z">
            <w:rPr>
              <w:sz w:val="26"/>
              <w:szCs w:val="26"/>
            </w:rPr>
          </w:rPrChange>
        </w:rPr>
        <w:t>đặt</w:t>
      </w:r>
      <w:proofErr w:type="spellEnd"/>
      <w:r w:rsidRPr="00B41112">
        <w:rPr>
          <w:sz w:val="26"/>
          <w:szCs w:val="26"/>
          <w:rPrChange w:id="7711" w:author="Le Minh Nghia" w:date="2019-10-09T10:56:00Z">
            <w:rPr>
              <w:sz w:val="26"/>
              <w:szCs w:val="26"/>
            </w:rPr>
          </w:rPrChange>
        </w:rPr>
        <w:t xml:space="preserve"> </w:t>
      </w:r>
      <w:proofErr w:type="spellStart"/>
      <w:r w:rsidRPr="00B41112">
        <w:rPr>
          <w:sz w:val="26"/>
          <w:szCs w:val="26"/>
          <w:rPrChange w:id="7712" w:author="Le Minh Nghia" w:date="2019-10-09T10:56:00Z">
            <w:rPr>
              <w:sz w:val="26"/>
              <w:szCs w:val="26"/>
            </w:rPr>
          </w:rPrChange>
        </w:rPr>
        <w:t>bằng</w:t>
      </w:r>
      <w:proofErr w:type="spellEnd"/>
      <w:r w:rsidRPr="00B41112">
        <w:rPr>
          <w:sz w:val="26"/>
          <w:szCs w:val="26"/>
          <w:rPrChange w:id="7713" w:author="Le Minh Nghia" w:date="2019-10-09T10:56:00Z">
            <w:rPr>
              <w:sz w:val="26"/>
              <w:szCs w:val="26"/>
            </w:rPr>
          </w:rPrChange>
        </w:rPr>
        <w:t xml:space="preserve"> </w:t>
      </w:r>
      <w:proofErr w:type="spellStart"/>
      <w:r w:rsidRPr="00B41112">
        <w:rPr>
          <w:sz w:val="26"/>
          <w:szCs w:val="26"/>
          <w:rPrChange w:id="7714" w:author="Le Minh Nghia" w:date="2019-10-09T10:56:00Z">
            <w:rPr>
              <w:sz w:val="26"/>
              <w:szCs w:val="26"/>
            </w:rPr>
          </w:rPrChange>
        </w:rPr>
        <w:t>công</w:t>
      </w:r>
      <w:proofErr w:type="spellEnd"/>
      <w:r w:rsidRPr="00B41112">
        <w:rPr>
          <w:sz w:val="26"/>
          <w:szCs w:val="26"/>
          <w:rPrChange w:id="7715" w:author="Le Minh Nghia" w:date="2019-10-09T10:56:00Z">
            <w:rPr>
              <w:sz w:val="26"/>
              <w:szCs w:val="26"/>
            </w:rPr>
          </w:rPrChange>
        </w:rPr>
        <w:t xml:space="preserve"> </w:t>
      </w:r>
      <w:proofErr w:type="spellStart"/>
      <w:r w:rsidRPr="00B41112">
        <w:rPr>
          <w:sz w:val="26"/>
          <w:szCs w:val="26"/>
          <w:rPrChange w:id="7716" w:author="Le Minh Nghia" w:date="2019-10-09T10:56:00Z">
            <w:rPr>
              <w:sz w:val="26"/>
              <w:szCs w:val="26"/>
            </w:rPr>
          </w:rPrChange>
        </w:rPr>
        <w:t>cụ</w:t>
      </w:r>
      <w:proofErr w:type="spellEnd"/>
      <w:r w:rsidRPr="00B41112">
        <w:rPr>
          <w:sz w:val="26"/>
          <w:szCs w:val="26"/>
          <w:rPrChange w:id="7717" w:author="Le Minh Nghia" w:date="2019-10-09T10:56:00Z">
            <w:rPr>
              <w:sz w:val="26"/>
              <w:szCs w:val="26"/>
            </w:rPr>
          </w:rPrChange>
        </w:rPr>
        <w:t xml:space="preserve"> </w:t>
      </w:r>
      <w:proofErr w:type="spellStart"/>
      <w:r w:rsidRPr="00B41112">
        <w:rPr>
          <w:sz w:val="26"/>
          <w:szCs w:val="26"/>
          <w:rPrChange w:id="7718" w:author="Le Minh Nghia" w:date="2019-10-09T10:56:00Z">
            <w:rPr>
              <w:sz w:val="26"/>
              <w:szCs w:val="26"/>
            </w:rPr>
          </w:rPrChange>
        </w:rPr>
        <w:t>của</w:t>
      </w:r>
      <w:proofErr w:type="spellEnd"/>
      <w:r w:rsidRPr="00B41112">
        <w:rPr>
          <w:sz w:val="26"/>
          <w:szCs w:val="26"/>
          <w:rPrChange w:id="7719" w:author="Le Minh Nghia" w:date="2019-10-09T10:56:00Z">
            <w:rPr>
              <w:sz w:val="26"/>
              <w:szCs w:val="26"/>
            </w:rPr>
          </w:rPrChange>
        </w:rPr>
        <w:t xml:space="preserve"> </w:t>
      </w:r>
      <w:proofErr w:type="spellStart"/>
      <w:r w:rsidRPr="00B41112">
        <w:rPr>
          <w:sz w:val="26"/>
          <w:szCs w:val="26"/>
          <w:rPrChange w:id="7720" w:author="Le Minh Nghia" w:date="2019-10-09T10:56:00Z">
            <w:rPr>
              <w:sz w:val="26"/>
              <w:szCs w:val="26"/>
            </w:rPr>
          </w:rPrChange>
        </w:rPr>
        <w:t>bên</w:t>
      </w:r>
      <w:proofErr w:type="spellEnd"/>
      <w:r w:rsidRPr="00B41112">
        <w:rPr>
          <w:sz w:val="26"/>
          <w:szCs w:val="26"/>
          <w:rPrChange w:id="7721" w:author="Le Minh Nghia" w:date="2019-10-09T10:56:00Z">
            <w:rPr>
              <w:sz w:val="26"/>
              <w:szCs w:val="26"/>
            </w:rPr>
          </w:rPrChange>
        </w:rPr>
        <w:t xml:space="preserve"> </w:t>
      </w:r>
      <w:proofErr w:type="spellStart"/>
      <w:r w:rsidRPr="00B41112">
        <w:rPr>
          <w:sz w:val="26"/>
          <w:szCs w:val="26"/>
          <w:rPrChange w:id="7722" w:author="Le Minh Nghia" w:date="2019-10-09T10:56:00Z">
            <w:rPr>
              <w:sz w:val="26"/>
              <w:szCs w:val="26"/>
            </w:rPr>
          </w:rPrChange>
        </w:rPr>
        <w:t>thứ</w:t>
      </w:r>
      <w:proofErr w:type="spellEnd"/>
      <w:r w:rsidRPr="00B41112">
        <w:rPr>
          <w:sz w:val="26"/>
          <w:szCs w:val="26"/>
          <w:rPrChange w:id="7723" w:author="Le Minh Nghia" w:date="2019-10-09T10:56:00Z">
            <w:rPr>
              <w:sz w:val="26"/>
              <w:szCs w:val="26"/>
            </w:rPr>
          </w:rPrChange>
        </w:rPr>
        <w:t xml:space="preserve"> </w:t>
      </w:r>
      <w:proofErr w:type="spellStart"/>
      <w:r w:rsidRPr="00B41112">
        <w:rPr>
          <w:sz w:val="26"/>
          <w:szCs w:val="26"/>
          <w:rPrChange w:id="7724" w:author="Le Minh Nghia" w:date="2019-10-09T10:56:00Z">
            <w:rPr>
              <w:sz w:val="26"/>
              <w:szCs w:val="26"/>
            </w:rPr>
          </w:rPrChange>
        </w:rPr>
        <w:t>ba</w:t>
      </w:r>
      <w:proofErr w:type="spellEnd"/>
      <w:r w:rsidRPr="00B41112">
        <w:rPr>
          <w:sz w:val="26"/>
          <w:szCs w:val="26"/>
          <w:rPrChange w:id="7725" w:author="Le Minh Nghia" w:date="2019-10-09T10:56:00Z">
            <w:rPr>
              <w:sz w:val="26"/>
              <w:szCs w:val="26"/>
            </w:rPr>
          </w:rPrChange>
        </w:rPr>
        <w:t xml:space="preserve"> </w:t>
      </w:r>
      <w:proofErr w:type="spellStart"/>
      <w:r w:rsidRPr="00B41112">
        <w:rPr>
          <w:sz w:val="26"/>
          <w:szCs w:val="26"/>
          <w:rPrChange w:id="7726" w:author="Le Minh Nghia" w:date="2019-10-09T10:56:00Z">
            <w:rPr>
              <w:sz w:val="26"/>
              <w:szCs w:val="26"/>
            </w:rPr>
          </w:rPrChange>
        </w:rPr>
        <w:t>hoặc</w:t>
      </w:r>
      <w:proofErr w:type="spellEnd"/>
      <w:r w:rsidRPr="00B41112">
        <w:rPr>
          <w:sz w:val="26"/>
          <w:szCs w:val="26"/>
          <w:rPrChange w:id="7727" w:author="Le Minh Nghia" w:date="2019-10-09T10:56:00Z">
            <w:rPr>
              <w:sz w:val="26"/>
              <w:szCs w:val="26"/>
            </w:rPr>
          </w:rPrChange>
        </w:rPr>
        <w:t xml:space="preserve"> </w:t>
      </w:r>
      <w:proofErr w:type="spellStart"/>
      <w:r w:rsidRPr="00B41112">
        <w:rPr>
          <w:sz w:val="26"/>
          <w:szCs w:val="26"/>
          <w:rPrChange w:id="7728" w:author="Le Minh Nghia" w:date="2019-10-09T10:56:00Z">
            <w:rPr>
              <w:sz w:val="26"/>
              <w:szCs w:val="26"/>
            </w:rPr>
          </w:rPrChange>
        </w:rPr>
        <w:t>cài</w:t>
      </w:r>
      <w:proofErr w:type="spellEnd"/>
      <w:r w:rsidRPr="00B41112">
        <w:rPr>
          <w:sz w:val="26"/>
          <w:szCs w:val="26"/>
          <w:rPrChange w:id="7729" w:author="Le Minh Nghia" w:date="2019-10-09T10:56:00Z">
            <w:rPr>
              <w:sz w:val="26"/>
              <w:szCs w:val="26"/>
            </w:rPr>
          </w:rPrChange>
        </w:rPr>
        <w:t xml:space="preserve"> </w:t>
      </w:r>
      <w:proofErr w:type="spellStart"/>
      <w:r w:rsidRPr="00B41112">
        <w:rPr>
          <w:sz w:val="26"/>
          <w:szCs w:val="26"/>
          <w:rPrChange w:id="7730" w:author="Le Minh Nghia" w:date="2019-10-09T10:56:00Z">
            <w:rPr>
              <w:sz w:val="26"/>
              <w:szCs w:val="26"/>
            </w:rPr>
          </w:rPrChange>
        </w:rPr>
        <w:t>đặt</w:t>
      </w:r>
      <w:proofErr w:type="spellEnd"/>
      <w:r w:rsidRPr="00B41112">
        <w:rPr>
          <w:sz w:val="26"/>
          <w:szCs w:val="26"/>
          <w:rPrChange w:id="7731" w:author="Le Minh Nghia" w:date="2019-10-09T10:56:00Z">
            <w:rPr>
              <w:sz w:val="26"/>
              <w:szCs w:val="26"/>
            </w:rPr>
          </w:rPrChange>
        </w:rPr>
        <w:t xml:space="preserve"> </w:t>
      </w:r>
      <w:proofErr w:type="spellStart"/>
      <w:r w:rsidRPr="00B41112">
        <w:rPr>
          <w:sz w:val="26"/>
          <w:szCs w:val="26"/>
          <w:rPrChange w:id="7732" w:author="Le Minh Nghia" w:date="2019-10-09T10:56:00Z">
            <w:rPr>
              <w:sz w:val="26"/>
              <w:szCs w:val="26"/>
            </w:rPr>
          </w:rPrChange>
        </w:rPr>
        <w:t>trực</w:t>
      </w:r>
      <w:proofErr w:type="spellEnd"/>
      <w:r w:rsidRPr="00B41112">
        <w:rPr>
          <w:sz w:val="26"/>
          <w:szCs w:val="26"/>
          <w:rPrChange w:id="7733" w:author="Le Minh Nghia" w:date="2019-10-09T10:56:00Z">
            <w:rPr>
              <w:sz w:val="26"/>
              <w:szCs w:val="26"/>
            </w:rPr>
          </w:rPrChange>
        </w:rPr>
        <w:t xml:space="preserve"> </w:t>
      </w:r>
      <w:proofErr w:type="spellStart"/>
      <w:r w:rsidRPr="00B41112">
        <w:rPr>
          <w:sz w:val="26"/>
          <w:szCs w:val="26"/>
          <w:rPrChange w:id="7734" w:author="Le Minh Nghia" w:date="2019-10-09T10:56:00Z">
            <w:rPr>
              <w:sz w:val="26"/>
              <w:szCs w:val="26"/>
            </w:rPr>
          </w:rPrChange>
        </w:rPr>
        <w:t>tiếp</w:t>
      </w:r>
      <w:proofErr w:type="spellEnd"/>
      <w:r w:rsidRPr="00B41112">
        <w:rPr>
          <w:sz w:val="26"/>
          <w:szCs w:val="26"/>
          <w:rPrChange w:id="7735" w:author="Le Minh Nghia" w:date="2019-10-09T10:56:00Z">
            <w:rPr>
              <w:sz w:val="26"/>
              <w:szCs w:val="26"/>
            </w:rPr>
          </w:rPrChange>
        </w:rPr>
        <w:t xml:space="preserve"> </w:t>
      </w:r>
      <w:proofErr w:type="spellStart"/>
      <w:r w:rsidRPr="00B41112">
        <w:rPr>
          <w:sz w:val="26"/>
          <w:szCs w:val="26"/>
          <w:rPrChange w:id="7736" w:author="Le Minh Nghia" w:date="2019-10-09T10:56:00Z">
            <w:rPr>
              <w:sz w:val="26"/>
              <w:szCs w:val="26"/>
            </w:rPr>
          </w:rPrChange>
        </w:rPr>
        <w:t>bằng</w:t>
      </w:r>
      <w:proofErr w:type="spellEnd"/>
      <w:r w:rsidRPr="00B41112">
        <w:rPr>
          <w:sz w:val="26"/>
          <w:szCs w:val="26"/>
          <w:rPrChange w:id="7737" w:author="Le Minh Nghia" w:date="2019-10-09T10:56:00Z">
            <w:rPr>
              <w:sz w:val="26"/>
              <w:szCs w:val="26"/>
            </w:rPr>
          </w:rPrChange>
        </w:rPr>
        <w:t xml:space="preserve"> </w:t>
      </w:r>
      <w:proofErr w:type="spellStart"/>
      <w:r w:rsidRPr="00B41112">
        <w:rPr>
          <w:sz w:val="26"/>
          <w:szCs w:val="26"/>
          <w:rPrChange w:id="7738" w:author="Le Minh Nghia" w:date="2019-10-09T10:56:00Z">
            <w:rPr>
              <w:sz w:val="26"/>
              <w:szCs w:val="26"/>
            </w:rPr>
          </w:rPrChange>
        </w:rPr>
        <w:t>bộ</w:t>
      </w:r>
      <w:proofErr w:type="spellEnd"/>
      <w:r w:rsidRPr="00B41112">
        <w:rPr>
          <w:sz w:val="26"/>
          <w:szCs w:val="26"/>
          <w:rPrChange w:id="7739" w:author="Le Minh Nghia" w:date="2019-10-09T10:56:00Z">
            <w:rPr>
              <w:sz w:val="26"/>
              <w:szCs w:val="26"/>
            </w:rPr>
          </w:rPrChange>
        </w:rPr>
        <w:t xml:space="preserve"> </w:t>
      </w:r>
      <w:proofErr w:type="spellStart"/>
      <w:r w:rsidRPr="00B41112">
        <w:rPr>
          <w:sz w:val="26"/>
          <w:szCs w:val="26"/>
          <w:rPrChange w:id="7740" w:author="Le Minh Nghia" w:date="2019-10-09T10:56:00Z">
            <w:rPr>
              <w:sz w:val="26"/>
              <w:szCs w:val="26"/>
            </w:rPr>
          </w:rPrChange>
        </w:rPr>
        <w:t>cài</w:t>
      </w:r>
      <w:proofErr w:type="spellEnd"/>
      <w:r w:rsidRPr="00B41112">
        <w:rPr>
          <w:sz w:val="26"/>
          <w:szCs w:val="26"/>
          <w:rPrChange w:id="7741" w:author="Le Minh Nghia" w:date="2019-10-09T10:56:00Z">
            <w:rPr>
              <w:sz w:val="26"/>
              <w:szCs w:val="26"/>
            </w:rPr>
          </w:rPrChange>
        </w:rPr>
        <w:t xml:space="preserve"> </w:t>
      </w:r>
      <w:proofErr w:type="spellStart"/>
      <w:r w:rsidRPr="00B41112">
        <w:rPr>
          <w:sz w:val="26"/>
          <w:szCs w:val="26"/>
          <w:rPrChange w:id="7742" w:author="Le Minh Nghia" w:date="2019-10-09T10:56:00Z">
            <w:rPr>
              <w:sz w:val="26"/>
              <w:szCs w:val="26"/>
            </w:rPr>
          </w:rPrChange>
        </w:rPr>
        <w:t>đặt</w:t>
      </w:r>
      <w:proofErr w:type="spellEnd"/>
      <w:r w:rsidRPr="00B41112">
        <w:rPr>
          <w:sz w:val="26"/>
          <w:szCs w:val="26"/>
          <w:rPrChange w:id="7743" w:author="Le Minh Nghia" w:date="2019-10-09T10:56:00Z">
            <w:rPr>
              <w:sz w:val="26"/>
              <w:szCs w:val="26"/>
            </w:rPr>
          </w:rPrChange>
        </w:rPr>
        <w:t xml:space="preserve"> </w:t>
      </w:r>
      <w:proofErr w:type="spellStart"/>
      <w:r w:rsidRPr="00B41112">
        <w:rPr>
          <w:sz w:val="26"/>
          <w:szCs w:val="26"/>
          <w:rPrChange w:id="7744" w:author="Le Minh Nghia" w:date="2019-10-09T10:56:00Z">
            <w:rPr>
              <w:sz w:val="26"/>
              <w:szCs w:val="26"/>
            </w:rPr>
          </w:rPrChange>
        </w:rPr>
        <w:t>của</w:t>
      </w:r>
      <w:proofErr w:type="spellEnd"/>
      <w:r w:rsidRPr="00B41112">
        <w:rPr>
          <w:sz w:val="26"/>
          <w:szCs w:val="26"/>
          <w:rPrChange w:id="7745" w:author="Le Minh Nghia" w:date="2019-10-09T10:56:00Z">
            <w:rPr>
              <w:sz w:val="26"/>
              <w:szCs w:val="26"/>
            </w:rPr>
          </w:rPrChange>
        </w:rPr>
        <w:t xml:space="preserve"> </w:t>
      </w:r>
      <w:proofErr w:type="spellStart"/>
      <w:r w:rsidRPr="00B41112">
        <w:rPr>
          <w:sz w:val="26"/>
          <w:szCs w:val="26"/>
          <w:rPrChange w:id="7746" w:author="Le Minh Nghia" w:date="2019-10-09T10:56:00Z">
            <w:rPr>
              <w:sz w:val="26"/>
              <w:szCs w:val="26"/>
            </w:rPr>
          </w:rPrChange>
        </w:rPr>
        <w:t>nó</w:t>
      </w:r>
      <w:proofErr w:type="spellEnd"/>
      <w:r w:rsidRPr="00B41112">
        <w:rPr>
          <w:sz w:val="26"/>
          <w:szCs w:val="26"/>
          <w:rPrChange w:id="7747" w:author="Le Minh Nghia" w:date="2019-10-09T10:56:00Z">
            <w:rPr>
              <w:sz w:val="26"/>
              <w:szCs w:val="26"/>
            </w:rPr>
          </w:rPrChange>
        </w:rPr>
        <w:t xml:space="preserve">. </w:t>
      </w:r>
    </w:p>
    <w:p w:rsidR="00411963" w:rsidRPr="00B41112" w:rsidRDefault="00411963" w:rsidP="00A22430">
      <w:pPr>
        <w:pStyle w:val="ListParagraph"/>
        <w:numPr>
          <w:ilvl w:val="0"/>
          <w:numId w:val="20"/>
        </w:numPr>
        <w:spacing w:line="360" w:lineRule="auto"/>
        <w:ind w:left="2127"/>
        <w:rPr>
          <w:sz w:val="26"/>
          <w:szCs w:val="26"/>
          <w:rPrChange w:id="7748" w:author="Le Minh Nghia" w:date="2019-10-09T10:56:00Z">
            <w:rPr>
              <w:sz w:val="26"/>
              <w:szCs w:val="26"/>
            </w:rPr>
          </w:rPrChange>
        </w:rPr>
      </w:pPr>
      <w:proofErr w:type="spellStart"/>
      <w:r w:rsidRPr="00B41112">
        <w:rPr>
          <w:sz w:val="26"/>
          <w:szCs w:val="26"/>
          <w:rPrChange w:id="7749" w:author="Le Minh Nghia" w:date="2019-10-09T10:56:00Z">
            <w:rPr>
              <w:sz w:val="26"/>
              <w:szCs w:val="26"/>
            </w:rPr>
          </w:rPrChange>
        </w:rPr>
        <w:t>Giàu</w:t>
      </w:r>
      <w:proofErr w:type="spellEnd"/>
      <w:r w:rsidRPr="00B41112">
        <w:rPr>
          <w:sz w:val="26"/>
          <w:szCs w:val="26"/>
          <w:rPrChange w:id="7750" w:author="Le Minh Nghia" w:date="2019-10-09T10:56:00Z">
            <w:rPr>
              <w:sz w:val="26"/>
              <w:szCs w:val="26"/>
            </w:rPr>
          </w:rPrChange>
        </w:rPr>
        <w:t xml:space="preserve"> </w:t>
      </w:r>
      <w:proofErr w:type="spellStart"/>
      <w:r w:rsidRPr="00B41112">
        <w:rPr>
          <w:sz w:val="26"/>
          <w:szCs w:val="26"/>
          <w:rPrChange w:id="7751" w:author="Le Minh Nghia" w:date="2019-10-09T10:56:00Z">
            <w:rPr>
              <w:sz w:val="26"/>
              <w:szCs w:val="26"/>
            </w:rPr>
          </w:rPrChange>
        </w:rPr>
        <w:t>tính</w:t>
      </w:r>
      <w:proofErr w:type="spellEnd"/>
      <w:r w:rsidRPr="00B41112">
        <w:rPr>
          <w:sz w:val="26"/>
          <w:szCs w:val="26"/>
          <w:rPrChange w:id="7752" w:author="Le Minh Nghia" w:date="2019-10-09T10:56:00Z">
            <w:rPr>
              <w:sz w:val="26"/>
              <w:szCs w:val="26"/>
            </w:rPr>
          </w:rPrChange>
        </w:rPr>
        <w:t xml:space="preserve"> </w:t>
      </w:r>
      <w:proofErr w:type="spellStart"/>
      <w:r w:rsidRPr="00B41112">
        <w:rPr>
          <w:sz w:val="26"/>
          <w:szCs w:val="26"/>
          <w:rPrChange w:id="7753" w:author="Le Minh Nghia" w:date="2019-10-09T10:56:00Z">
            <w:rPr>
              <w:sz w:val="26"/>
              <w:szCs w:val="26"/>
            </w:rPr>
          </w:rPrChange>
        </w:rPr>
        <w:t>năng</w:t>
      </w:r>
      <w:proofErr w:type="spellEnd"/>
      <w:r w:rsidRPr="00B41112">
        <w:rPr>
          <w:sz w:val="26"/>
          <w:szCs w:val="26"/>
          <w:rPrChange w:id="7754" w:author="Le Minh Nghia" w:date="2019-10-09T10:56:00Z">
            <w:rPr>
              <w:sz w:val="26"/>
              <w:szCs w:val="26"/>
            </w:rPr>
          </w:rPrChange>
        </w:rPr>
        <w:t xml:space="preserve">: MySQL </w:t>
      </w:r>
      <w:proofErr w:type="spellStart"/>
      <w:r w:rsidRPr="00B41112">
        <w:rPr>
          <w:sz w:val="26"/>
          <w:szCs w:val="26"/>
          <w:rPrChange w:id="7755" w:author="Le Minh Nghia" w:date="2019-10-09T10:56:00Z">
            <w:rPr>
              <w:sz w:val="26"/>
              <w:szCs w:val="26"/>
            </w:rPr>
          </w:rPrChange>
        </w:rPr>
        <w:t>hỗ</w:t>
      </w:r>
      <w:proofErr w:type="spellEnd"/>
      <w:r w:rsidRPr="00B41112">
        <w:rPr>
          <w:sz w:val="26"/>
          <w:szCs w:val="26"/>
          <w:rPrChange w:id="7756" w:author="Le Minh Nghia" w:date="2019-10-09T10:56:00Z">
            <w:rPr>
              <w:sz w:val="26"/>
              <w:szCs w:val="26"/>
            </w:rPr>
          </w:rPrChange>
        </w:rPr>
        <w:t xml:space="preserve"> </w:t>
      </w:r>
      <w:proofErr w:type="spellStart"/>
      <w:r w:rsidRPr="00B41112">
        <w:rPr>
          <w:sz w:val="26"/>
          <w:szCs w:val="26"/>
          <w:rPrChange w:id="7757" w:author="Le Minh Nghia" w:date="2019-10-09T10:56:00Z">
            <w:rPr>
              <w:sz w:val="26"/>
              <w:szCs w:val="26"/>
            </w:rPr>
          </w:rPrChange>
        </w:rPr>
        <w:t>trợ</w:t>
      </w:r>
      <w:proofErr w:type="spellEnd"/>
      <w:r w:rsidRPr="00B41112">
        <w:rPr>
          <w:sz w:val="26"/>
          <w:szCs w:val="26"/>
          <w:rPrChange w:id="7758" w:author="Le Minh Nghia" w:date="2019-10-09T10:56:00Z">
            <w:rPr>
              <w:sz w:val="26"/>
              <w:szCs w:val="26"/>
            </w:rPr>
          </w:rPrChange>
        </w:rPr>
        <w:t xml:space="preserve"> </w:t>
      </w:r>
      <w:proofErr w:type="spellStart"/>
      <w:r w:rsidRPr="00B41112">
        <w:rPr>
          <w:sz w:val="26"/>
          <w:szCs w:val="26"/>
          <w:rPrChange w:id="7759" w:author="Le Minh Nghia" w:date="2019-10-09T10:56:00Z">
            <w:rPr>
              <w:sz w:val="26"/>
              <w:szCs w:val="26"/>
            </w:rPr>
          </w:rPrChange>
        </w:rPr>
        <w:t>rất</w:t>
      </w:r>
      <w:proofErr w:type="spellEnd"/>
      <w:r w:rsidRPr="00B41112">
        <w:rPr>
          <w:sz w:val="26"/>
          <w:szCs w:val="26"/>
          <w:rPrChange w:id="7760" w:author="Le Minh Nghia" w:date="2019-10-09T10:56:00Z">
            <w:rPr>
              <w:sz w:val="26"/>
              <w:szCs w:val="26"/>
            </w:rPr>
          </w:rPrChange>
        </w:rPr>
        <w:t xml:space="preserve"> </w:t>
      </w:r>
      <w:proofErr w:type="spellStart"/>
      <w:r w:rsidRPr="00B41112">
        <w:rPr>
          <w:sz w:val="26"/>
          <w:szCs w:val="26"/>
          <w:rPrChange w:id="7761" w:author="Le Minh Nghia" w:date="2019-10-09T10:56:00Z">
            <w:rPr>
              <w:sz w:val="26"/>
              <w:szCs w:val="26"/>
            </w:rPr>
          </w:rPrChange>
        </w:rPr>
        <w:t>nhiều</w:t>
      </w:r>
      <w:proofErr w:type="spellEnd"/>
      <w:r w:rsidRPr="00B41112">
        <w:rPr>
          <w:sz w:val="26"/>
          <w:szCs w:val="26"/>
          <w:rPrChange w:id="7762" w:author="Le Minh Nghia" w:date="2019-10-09T10:56:00Z">
            <w:rPr>
              <w:sz w:val="26"/>
              <w:szCs w:val="26"/>
            </w:rPr>
          </w:rPrChange>
        </w:rPr>
        <w:t xml:space="preserve"> </w:t>
      </w:r>
      <w:proofErr w:type="spellStart"/>
      <w:r w:rsidRPr="00B41112">
        <w:rPr>
          <w:sz w:val="26"/>
          <w:szCs w:val="26"/>
          <w:rPrChange w:id="7763" w:author="Le Minh Nghia" w:date="2019-10-09T10:56:00Z">
            <w:rPr>
              <w:sz w:val="26"/>
              <w:szCs w:val="26"/>
            </w:rPr>
          </w:rPrChange>
        </w:rPr>
        <w:t>chức</w:t>
      </w:r>
      <w:proofErr w:type="spellEnd"/>
      <w:r w:rsidRPr="00B41112">
        <w:rPr>
          <w:sz w:val="26"/>
          <w:szCs w:val="26"/>
          <w:rPrChange w:id="7764" w:author="Le Minh Nghia" w:date="2019-10-09T10:56:00Z">
            <w:rPr>
              <w:sz w:val="26"/>
              <w:szCs w:val="26"/>
            </w:rPr>
          </w:rPrChange>
        </w:rPr>
        <w:t xml:space="preserve"> </w:t>
      </w:r>
      <w:proofErr w:type="spellStart"/>
      <w:r w:rsidRPr="00B41112">
        <w:rPr>
          <w:sz w:val="26"/>
          <w:szCs w:val="26"/>
          <w:rPrChange w:id="7765" w:author="Le Minh Nghia" w:date="2019-10-09T10:56:00Z">
            <w:rPr>
              <w:sz w:val="26"/>
              <w:szCs w:val="26"/>
            </w:rPr>
          </w:rPrChange>
        </w:rPr>
        <w:t>năng</w:t>
      </w:r>
      <w:proofErr w:type="spellEnd"/>
      <w:r w:rsidRPr="00B41112">
        <w:rPr>
          <w:sz w:val="26"/>
          <w:szCs w:val="26"/>
          <w:rPrChange w:id="7766" w:author="Le Minh Nghia" w:date="2019-10-09T10:56:00Z">
            <w:rPr>
              <w:sz w:val="26"/>
              <w:szCs w:val="26"/>
            </w:rPr>
          </w:rPrChange>
        </w:rPr>
        <w:t xml:space="preserve"> SQL </w:t>
      </w:r>
      <w:proofErr w:type="spellStart"/>
      <w:r w:rsidRPr="00B41112">
        <w:rPr>
          <w:sz w:val="26"/>
          <w:szCs w:val="26"/>
          <w:rPrChange w:id="7767" w:author="Le Minh Nghia" w:date="2019-10-09T10:56:00Z">
            <w:rPr>
              <w:sz w:val="26"/>
              <w:szCs w:val="26"/>
            </w:rPr>
          </w:rPrChange>
        </w:rPr>
        <w:t>từ</w:t>
      </w:r>
      <w:proofErr w:type="spellEnd"/>
      <w:r w:rsidRPr="00B41112">
        <w:rPr>
          <w:sz w:val="26"/>
          <w:szCs w:val="26"/>
          <w:rPrChange w:id="7768" w:author="Le Minh Nghia" w:date="2019-10-09T10:56:00Z">
            <w:rPr>
              <w:sz w:val="26"/>
              <w:szCs w:val="26"/>
            </w:rPr>
          </w:rPrChange>
        </w:rPr>
        <w:t xml:space="preserve"> </w:t>
      </w:r>
      <w:proofErr w:type="spellStart"/>
      <w:r w:rsidRPr="00B41112">
        <w:rPr>
          <w:sz w:val="26"/>
          <w:szCs w:val="26"/>
          <w:rPrChange w:id="7769" w:author="Le Minh Nghia" w:date="2019-10-09T10:56:00Z">
            <w:rPr>
              <w:sz w:val="26"/>
              <w:szCs w:val="26"/>
            </w:rPr>
          </w:rPrChange>
        </w:rPr>
        <w:t>một</w:t>
      </w:r>
      <w:proofErr w:type="spellEnd"/>
      <w:r w:rsidRPr="00B41112">
        <w:rPr>
          <w:sz w:val="26"/>
          <w:szCs w:val="26"/>
          <w:rPrChange w:id="7770" w:author="Le Minh Nghia" w:date="2019-10-09T10:56:00Z">
            <w:rPr>
              <w:sz w:val="26"/>
              <w:szCs w:val="26"/>
            </w:rPr>
          </w:rPrChange>
        </w:rPr>
        <w:t xml:space="preserve"> </w:t>
      </w:r>
      <w:proofErr w:type="spellStart"/>
      <w:r w:rsidRPr="00B41112">
        <w:rPr>
          <w:sz w:val="26"/>
          <w:szCs w:val="26"/>
          <w:rPrChange w:id="7771" w:author="Le Minh Nghia" w:date="2019-10-09T10:56:00Z">
            <w:rPr>
              <w:sz w:val="26"/>
              <w:szCs w:val="26"/>
            </w:rPr>
          </w:rPrChange>
        </w:rPr>
        <w:t>hệ</w:t>
      </w:r>
      <w:proofErr w:type="spellEnd"/>
      <w:r w:rsidRPr="00B41112">
        <w:rPr>
          <w:sz w:val="26"/>
          <w:szCs w:val="26"/>
          <w:rPrChange w:id="7772" w:author="Le Minh Nghia" w:date="2019-10-09T10:56:00Z">
            <w:rPr>
              <w:sz w:val="26"/>
              <w:szCs w:val="26"/>
            </w:rPr>
          </w:rPrChange>
        </w:rPr>
        <w:t xml:space="preserve"> </w:t>
      </w:r>
      <w:proofErr w:type="spellStart"/>
      <w:r w:rsidRPr="00B41112">
        <w:rPr>
          <w:sz w:val="26"/>
          <w:szCs w:val="26"/>
          <w:rPrChange w:id="7773" w:author="Le Minh Nghia" w:date="2019-10-09T10:56:00Z">
            <w:rPr>
              <w:sz w:val="26"/>
              <w:szCs w:val="26"/>
            </w:rPr>
          </w:rPrChange>
        </w:rPr>
        <w:t>quản</w:t>
      </w:r>
      <w:proofErr w:type="spellEnd"/>
      <w:r w:rsidRPr="00B41112">
        <w:rPr>
          <w:sz w:val="26"/>
          <w:szCs w:val="26"/>
          <w:rPrChange w:id="7774" w:author="Le Minh Nghia" w:date="2019-10-09T10:56:00Z">
            <w:rPr>
              <w:sz w:val="26"/>
              <w:szCs w:val="26"/>
            </w:rPr>
          </w:rPrChange>
        </w:rPr>
        <w:t xml:space="preserve"> </w:t>
      </w:r>
      <w:proofErr w:type="spellStart"/>
      <w:r w:rsidRPr="00B41112">
        <w:rPr>
          <w:sz w:val="26"/>
          <w:szCs w:val="26"/>
          <w:rPrChange w:id="7775" w:author="Le Minh Nghia" w:date="2019-10-09T10:56:00Z">
            <w:rPr>
              <w:sz w:val="26"/>
              <w:szCs w:val="26"/>
            </w:rPr>
          </w:rPrChange>
        </w:rPr>
        <w:t>trị</w:t>
      </w:r>
      <w:proofErr w:type="spellEnd"/>
      <w:r w:rsidRPr="00B41112">
        <w:rPr>
          <w:sz w:val="26"/>
          <w:szCs w:val="26"/>
          <w:rPrChange w:id="7776" w:author="Le Minh Nghia" w:date="2019-10-09T10:56:00Z">
            <w:rPr>
              <w:sz w:val="26"/>
              <w:szCs w:val="26"/>
            </w:rPr>
          </w:rPrChange>
        </w:rPr>
        <w:t xml:space="preserve"> </w:t>
      </w:r>
      <w:proofErr w:type="spellStart"/>
      <w:r w:rsidRPr="00B41112">
        <w:rPr>
          <w:sz w:val="26"/>
          <w:szCs w:val="26"/>
          <w:rPrChange w:id="7777" w:author="Le Minh Nghia" w:date="2019-10-09T10:56:00Z">
            <w:rPr>
              <w:sz w:val="26"/>
              <w:szCs w:val="26"/>
            </w:rPr>
          </w:rPrChange>
        </w:rPr>
        <w:t>cơ</w:t>
      </w:r>
      <w:proofErr w:type="spellEnd"/>
      <w:r w:rsidRPr="00B41112">
        <w:rPr>
          <w:sz w:val="26"/>
          <w:szCs w:val="26"/>
          <w:rPrChange w:id="7778" w:author="Le Minh Nghia" w:date="2019-10-09T10:56:00Z">
            <w:rPr>
              <w:sz w:val="26"/>
              <w:szCs w:val="26"/>
            </w:rPr>
          </w:rPrChange>
        </w:rPr>
        <w:t xml:space="preserve"> </w:t>
      </w:r>
      <w:proofErr w:type="spellStart"/>
      <w:r w:rsidRPr="00B41112">
        <w:rPr>
          <w:sz w:val="26"/>
          <w:szCs w:val="26"/>
          <w:rPrChange w:id="7779" w:author="Le Minh Nghia" w:date="2019-10-09T10:56:00Z">
            <w:rPr>
              <w:sz w:val="26"/>
              <w:szCs w:val="26"/>
            </w:rPr>
          </w:rPrChange>
        </w:rPr>
        <w:t>sở</w:t>
      </w:r>
      <w:proofErr w:type="spellEnd"/>
      <w:r w:rsidRPr="00B41112">
        <w:rPr>
          <w:sz w:val="26"/>
          <w:szCs w:val="26"/>
          <w:rPrChange w:id="7780" w:author="Le Minh Nghia" w:date="2019-10-09T10:56:00Z">
            <w:rPr>
              <w:sz w:val="26"/>
              <w:szCs w:val="26"/>
            </w:rPr>
          </w:rPrChange>
        </w:rPr>
        <w:t xml:space="preserve"> </w:t>
      </w:r>
      <w:proofErr w:type="spellStart"/>
      <w:r w:rsidRPr="00B41112">
        <w:rPr>
          <w:sz w:val="26"/>
          <w:szCs w:val="26"/>
          <w:rPrChange w:id="7781" w:author="Le Minh Nghia" w:date="2019-10-09T10:56:00Z">
            <w:rPr>
              <w:sz w:val="26"/>
              <w:szCs w:val="26"/>
            </w:rPr>
          </w:rPrChange>
        </w:rPr>
        <w:t>dữ</w:t>
      </w:r>
      <w:proofErr w:type="spellEnd"/>
      <w:r w:rsidRPr="00B41112">
        <w:rPr>
          <w:sz w:val="26"/>
          <w:szCs w:val="26"/>
          <w:rPrChange w:id="7782" w:author="Le Minh Nghia" w:date="2019-10-09T10:56:00Z">
            <w:rPr>
              <w:sz w:val="26"/>
              <w:szCs w:val="26"/>
            </w:rPr>
          </w:rPrChange>
        </w:rPr>
        <w:t xml:space="preserve"> </w:t>
      </w:r>
      <w:proofErr w:type="spellStart"/>
      <w:r w:rsidRPr="00B41112">
        <w:rPr>
          <w:sz w:val="26"/>
          <w:szCs w:val="26"/>
          <w:rPrChange w:id="7783" w:author="Le Minh Nghia" w:date="2019-10-09T10:56:00Z">
            <w:rPr>
              <w:sz w:val="26"/>
              <w:szCs w:val="26"/>
            </w:rPr>
          </w:rPrChange>
        </w:rPr>
        <w:t>liệu</w:t>
      </w:r>
      <w:proofErr w:type="spellEnd"/>
      <w:r w:rsidRPr="00B41112">
        <w:rPr>
          <w:sz w:val="26"/>
          <w:szCs w:val="26"/>
          <w:rPrChange w:id="7784" w:author="Le Minh Nghia" w:date="2019-10-09T10:56:00Z">
            <w:rPr>
              <w:sz w:val="26"/>
              <w:szCs w:val="26"/>
            </w:rPr>
          </w:rPrChange>
        </w:rPr>
        <w:t xml:space="preserve"> </w:t>
      </w:r>
      <w:proofErr w:type="spellStart"/>
      <w:r w:rsidRPr="00B41112">
        <w:rPr>
          <w:sz w:val="26"/>
          <w:szCs w:val="26"/>
          <w:rPrChange w:id="7785" w:author="Le Minh Nghia" w:date="2019-10-09T10:56:00Z">
            <w:rPr>
              <w:sz w:val="26"/>
              <w:szCs w:val="26"/>
            </w:rPr>
          </w:rPrChange>
        </w:rPr>
        <w:t>quan</w:t>
      </w:r>
      <w:proofErr w:type="spellEnd"/>
      <w:r w:rsidRPr="00B41112">
        <w:rPr>
          <w:sz w:val="26"/>
          <w:szCs w:val="26"/>
          <w:rPrChange w:id="7786" w:author="Le Minh Nghia" w:date="2019-10-09T10:56:00Z">
            <w:rPr>
              <w:sz w:val="26"/>
              <w:szCs w:val="26"/>
            </w:rPr>
          </w:rPrChange>
        </w:rPr>
        <w:t xml:space="preserve"> </w:t>
      </w:r>
      <w:proofErr w:type="spellStart"/>
      <w:r w:rsidRPr="00B41112">
        <w:rPr>
          <w:sz w:val="26"/>
          <w:szCs w:val="26"/>
          <w:rPrChange w:id="7787" w:author="Le Minh Nghia" w:date="2019-10-09T10:56:00Z">
            <w:rPr>
              <w:sz w:val="26"/>
              <w:szCs w:val="26"/>
            </w:rPr>
          </w:rPrChange>
        </w:rPr>
        <w:t>hệ</w:t>
      </w:r>
      <w:proofErr w:type="spellEnd"/>
      <w:r w:rsidRPr="00B41112">
        <w:rPr>
          <w:sz w:val="26"/>
          <w:szCs w:val="26"/>
          <w:rPrChange w:id="7788" w:author="Le Minh Nghia" w:date="2019-10-09T10:56:00Z">
            <w:rPr>
              <w:sz w:val="26"/>
              <w:szCs w:val="26"/>
            </w:rPr>
          </w:rPrChange>
        </w:rPr>
        <w:t xml:space="preserve"> - </w:t>
      </w:r>
      <w:proofErr w:type="spellStart"/>
      <w:r w:rsidRPr="00B41112">
        <w:rPr>
          <w:sz w:val="26"/>
          <w:szCs w:val="26"/>
          <w:rPrChange w:id="7789" w:author="Le Minh Nghia" w:date="2019-10-09T10:56:00Z">
            <w:rPr>
              <w:sz w:val="26"/>
              <w:szCs w:val="26"/>
            </w:rPr>
          </w:rPrChange>
        </w:rPr>
        <w:t>trực</w:t>
      </w:r>
      <w:proofErr w:type="spellEnd"/>
      <w:r w:rsidRPr="00B41112">
        <w:rPr>
          <w:sz w:val="26"/>
          <w:szCs w:val="26"/>
          <w:rPrChange w:id="7790" w:author="Le Minh Nghia" w:date="2019-10-09T10:56:00Z">
            <w:rPr>
              <w:sz w:val="26"/>
              <w:szCs w:val="26"/>
            </w:rPr>
          </w:rPrChange>
        </w:rPr>
        <w:t xml:space="preserve"> </w:t>
      </w:r>
      <w:proofErr w:type="spellStart"/>
      <w:r w:rsidRPr="00B41112">
        <w:rPr>
          <w:sz w:val="26"/>
          <w:szCs w:val="26"/>
          <w:rPrChange w:id="7791" w:author="Le Minh Nghia" w:date="2019-10-09T10:56:00Z">
            <w:rPr>
              <w:sz w:val="26"/>
              <w:szCs w:val="26"/>
            </w:rPr>
          </w:rPrChange>
        </w:rPr>
        <w:t>tiếp</w:t>
      </w:r>
      <w:proofErr w:type="spellEnd"/>
      <w:r w:rsidRPr="00B41112">
        <w:rPr>
          <w:sz w:val="26"/>
          <w:szCs w:val="26"/>
          <w:rPrChange w:id="7792" w:author="Le Minh Nghia" w:date="2019-10-09T10:56:00Z">
            <w:rPr>
              <w:sz w:val="26"/>
              <w:szCs w:val="26"/>
            </w:rPr>
          </w:rPrChange>
        </w:rPr>
        <w:t xml:space="preserve"> </w:t>
      </w:r>
      <w:proofErr w:type="spellStart"/>
      <w:r w:rsidRPr="00B41112">
        <w:rPr>
          <w:sz w:val="26"/>
          <w:szCs w:val="26"/>
          <w:rPrChange w:id="7793" w:author="Le Minh Nghia" w:date="2019-10-09T10:56:00Z">
            <w:rPr>
              <w:sz w:val="26"/>
              <w:szCs w:val="26"/>
            </w:rPr>
          </w:rPrChange>
        </w:rPr>
        <w:t>lẫn</w:t>
      </w:r>
      <w:proofErr w:type="spellEnd"/>
      <w:r w:rsidRPr="00B41112">
        <w:rPr>
          <w:sz w:val="26"/>
          <w:szCs w:val="26"/>
          <w:rPrChange w:id="7794" w:author="Le Minh Nghia" w:date="2019-10-09T10:56:00Z">
            <w:rPr>
              <w:sz w:val="26"/>
              <w:szCs w:val="26"/>
            </w:rPr>
          </w:rPrChange>
        </w:rPr>
        <w:t xml:space="preserve"> </w:t>
      </w:r>
      <w:proofErr w:type="spellStart"/>
      <w:r w:rsidRPr="00B41112">
        <w:rPr>
          <w:sz w:val="26"/>
          <w:szCs w:val="26"/>
          <w:rPrChange w:id="7795" w:author="Le Minh Nghia" w:date="2019-10-09T10:56:00Z">
            <w:rPr>
              <w:sz w:val="26"/>
              <w:szCs w:val="26"/>
            </w:rPr>
          </w:rPrChange>
        </w:rPr>
        <w:t>gián</w:t>
      </w:r>
      <w:proofErr w:type="spellEnd"/>
      <w:r w:rsidRPr="00B41112">
        <w:rPr>
          <w:sz w:val="26"/>
          <w:szCs w:val="26"/>
          <w:rPrChange w:id="7796" w:author="Le Minh Nghia" w:date="2019-10-09T10:56:00Z">
            <w:rPr>
              <w:sz w:val="26"/>
              <w:szCs w:val="26"/>
            </w:rPr>
          </w:rPrChange>
        </w:rPr>
        <w:t xml:space="preserve"> </w:t>
      </w:r>
      <w:proofErr w:type="spellStart"/>
      <w:r w:rsidRPr="00B41112">
        <w:rPr>
          <w:sz w:val="26"/>
          <w:szCs w:val="26"/>
          <w:rPrChange w:id="7797" w:author="Le Minh Nghia" w:date="2019-10-09T10:56:00Z">
            <w:rPr>
              <w:sz w:val="26"/>
              <w:szCs w:val="26"/>
            </w:rPr>
          </w:rPrChange>
        </w:rPr>
        <w:t>tiếp</w:t>
      </w:r>
      <w:proofErr w:type="spellEnd"/>
      <w:r w:rsidRPr="00B41112">
        <w:rPr>
          <w:sz w:val="26"/>
          <w:szCs w:val="26"/>
          <w:rPrChange w:id="7798" w:author="Le Minh Nghia" w:date="2019-10-09T10:56:00Z">
            <w:rPr>
              <w:sz w:val="26"/>
              <w:szCs w:val="26"/>
            </w:rPr>
          </w:rPrChange>
        </w:rPr>
        <w:t xml:space="preserve">. </w:t>
      </w:r>
    </w:p>
    <w:p w:rsidR="00411963" w:rsidRPr="00B41112" w:rsidRDefault="00411963" w:rsidP="00A22430">
      <w:pPr>
        <w:pStyle w:val="ListParagraph"/>
        <w:numPr>
          <w:ilvl w:val="0"/>
          <w:numId w:val="20"/>
        </w:numPr>
        <w:spacing w:line="360" w:lineRule="auto"/>
        <w:ind w:left="2127"/>
        <w:rPr>
          <w:sz w:val="26"/>
          <w:szCs w:val="26"/>
          <w:rPrChange w:id="7799" w:author="Le Minh Nghia" w:date="2019-10-09T10:56:00Z">
            <w:rPr>
              <w:sz w:val="26"/>
              <w:szCs w:val="26"/>
            </w:rPr>
          </w:rPrChange>
        </w:rPr>
      </w:pPr>
      <w:proofErr w:type="spellStart"/>
      <w:r w:rsidRPr="00B41112">
        <w:rPr>
          <w:sz w:val="26"/>
          <w:szCs w:val="26"/>
          <w:rPrChange w:id="7800" w:author="Le Minh Nghia" w:date="2019-10-09T10:56:00Z">
            <w:rPr>
              <w:sz w:val="26"/>
              <w:szCs w:val="26"/>
            </w:rPr>
          </w:rPrChange>
        </w:rPr>
        <w:t>Bảo</w:t>
      </w:r>
      <w:proofErr w:type="spellEnd"/>
      <w:r w:rsidRPr="00B41112">
        <w:rPr>
          <w:sz w:val="26"/>
          <w:szCs w:val="26"/>
          <w:rPrChange w:id="7801" w:author="Le Minh Nghia" w:date="2019-10-09T10:56:00Z">
            <w:rPr>
              <w:sz w:val="26"/>
              <w:szCs w:val="26"/>
            </w:rPr>
          </w:rPrChange>
        </w:rPr>
        <w:t xml:space="preserve"> </w:t>
      </w:r>
      <w:proofErr w:type="spellStart"/>
      <w:r w:rsidRPr="00B41112">
        <w:rPr>
          <w:sz w:val="26"/>
          <w:szCs w:val="26"/>
          <w:rPrChange w:id="7802" w:author="Le Minh Nghia" w:date="2019-10-09T10:56:00Z">
            <w:rPr>
              <w:sz w:val="26"/>
              <w:szCs w:val="26"/>
            </w:rPr>
          </w:rPrChange>
        </w:rPr>
        <w:t>mật</w:t>
      </w:r>
      <w:proofErr w:type="spellEnd"/>
      <w:r w:rsidRPr="00B41112">
        <w:rPr>
          <w:sz w:val="26"/>
          <w:szCs w:val="26"/>
          <w:rPrChange w:id="7803" w:author="Le Minh Nghia" w:date="2019-10-09T10:56:00Z">
            <w:rPr>
              <w:sz w:val="26"/>
              <w:szCs w:val="26"/>
            </w:rPr>
          </w:rPrChange>
        </w:rPr>
        <w:t xml:space="preserve">: </w:t>
      </w:r>
      <w:proofErr w:type="spellStart"/>
      <w:r w:rsidRPr="00B41112">
        <w:rPr>
          <w:sz w:val="26"/>
          <w:szCs w:val="26"/>
          <w:rPrChange w:id="7804" w:author="Le Minh Nghia" w:date="2019-10-09T10:56:00Z">
            <w:rPr>
              <w:sz w:val="26"/>
              <w:szCs w:val="26"/>
            </w:rPr>
          </w:rPrChange>
        </w:rPr>
        <w:t>Có</w:t>
      </w:r>
      <w:proofErr w:type="spellEnd"/>
      <w:r w:rsidRPr="00B41112">
        <w:rPr>
          <w:sz w:val="26"/>
          <w:szCs w:val="26"/>
          <w:rPrChange w:id="7805" w:author="Le Minh Nghia" w:date="2019-10-09T10:56:00Z">
            <w:rPr>
              <w:sz w:val="26"/>
              <w:szCs w:val="26"/>
            </w:rPr>
          </w:rPrChange>
        </w:rPr>
        <w:t xml:space="preserve"> </w:t>
      </w:r>
      <w:proofErr w:type="spellStart"/>
      <w:r w:rsidRPr="00B41112">
        <w:rPr>
          <w:sz w:val="26"/>
          <w:szCs w:val="26"/>
          <w:rPrChange w:id="7806" w:author="Le Minh Nghia" w:date="2019-10-09T10:56:00Z">
            <w:rPr>
              <w:sz w:val="26"/>
              <w:szCs w:val="26"/>
            </w:rPr>
          </w:rPrChange>
        </w:rPr>
        <w:t>rất</w:t>
      </w:r>
      <w:proofErr w:type="spellEnd"/>
      <w:r w:rsidRPr="00B41112">
        <w:rPr>
          <w:sz w:val="26"/>
          <w:szCs w:val="26"/>
          <w:rPrChange w:id="7807" w:author="Le Minh Nghia" w:date="2019-10-09T10:56:00Z">
            <w:rPr>
              <w:sz w:val="26"/>
              <w:szCs w:val="26"/>
            </w:rPr>
          </w:rPrChange>
        </w:rPr>
        <w:t xml:space="preserve"> </w:t>
      </w:r>
      <w:proofErr w:type="spellStart"/>
      <w:r w:rsidRPr="00B41112">
        <w:rPr>
          <w:sz w:val="26"/>
          <w:szCs w:val="26"/>
          <w:rPrChange w:id="7808" w:author="Le Minh Nghia" w:date="2019-10-09T10:56:00Z">
            <w:rPr>
              <w:sz w:val="26"/>
              <w:szCs w:val="26"/>
            </w:rPr>
          </w:rPrChange>
        </w:rPr>
        <w:t>nhiều</w:t>
      </w:r>
      <w:proofErr w:type="spellEnd"/>
      <w:r w:rsidRPr="00B41112">
        <w:rPr>
          <w:sz w:val="26"/>
          <w:szCs w:val="26"/>
          <w:rPrChange w:id="7809" w:author="Le Minh Nghia" w:date="2019-10-09T10:56:00Z">
            <w:rPr>
              <w:sz w:val="26"/>
              <w:szCs w:val="26"/>
            </w:rPr>
          </w:rPrChange>
        </w:rPr>
        <w:t xml:space="preserve"> </w:t>
      </w:r>
      <w:proofErr w:type="spellStart"/>
      <w:r w:rsidRPr="00B41112">
        <w:rPr>
          <w:sz w:val="26"/>
          <w:szCs w:val="26"/>
          <w:rPrChange w:id="7810" w:author="Le Minh Nghia" w:date="2019-10-09T10:56:00Z">
            <w:rPr>
              <w:sz w:val="26"/>
              <w:szCs w:val="26"/>
            </w:rPr>
          </w:rPrChange>
        </w:rPr>
        <w:t>tính</w:t>
      </w:r>
      <w:proofErr w:type="spellEnd"/>
      <w:r w:rsidRPr="00B41112">
        <w:rPr>
          <w:sz w:val="26"/>
          <w:szCs w:val="26"/>
          <w:rPrChange w:id="7811" w:author="Le Minh Nghia" w:date="2019-10-09T10:56:00Z">
            <w:rPr>
              <w:sz w:val="26"/>
              <w:szCs w:val="26"/>
            </w:rPr>
          </w:rPrChange>
        </w:rPr>
        <w:t xml:space="preserve"> </w:t>
      </w:r>
      <w:proofErr w:type="spellStart"/>
      <w:r w:rsidRPr="00B41112">
        <w:rPr>
          <w:sz w:val="26"/>
          <w:szCs w:val="26"/>
          <w:rPrChange w:id="7812" w:author="Le Minh Nghia" w:date="2019-10-09T10:56:00Z">
            <w:rPr>
              <w:sz w:val="26"/>
              <w:szCs w:val="26"/>
            </w:rPr>
          </w:rPrChange>
        </w:rPr>
        <w:t>năng</w:t>
      </w:r>
      <w:proofErr w:type="spellEnd"/>
      <w:r w:rsidRPr="00B41112">
        <w:rPr>
          <w:sz w:val="26"/>
          <w:szCs w:val="26"/>
          <w:rPrChange w:id="7813" w:author="Le Minh Nghia" w:date="2019-10-09T10:56:00Z">
            <w:rPr>
              <w:sz w:val="26"/>
              <w:szCs w:val="26"/>
            </w:rPr>
          </w:rPrChange>
        </w:rPr>
        <w:t xml:space="preserve"> </w:t>
      </w:r>
      <w:proofErr w:type="spellStart"/>
      <w:r w:rsidRPr="00B41112">
        <w:rPr>
          <w:sz w:val="26"/>
          <w:szCs w:val="26"/>
          <w:rPrChange w:id="7814" w:author="Le Minh Nghia" w:date="2019-10-09T10:56:00Z">
            <w:rPr>
              <w:sz w:val="26"/>
              <w:szCs w:val="26"/>
            </w:rPr>
          </w:rPrChange>
        </w:rPr>
        <w:t>bảo</w:t>
      </w:r>
      <w:proofErr w:type="spellEnd"/>
      <w:r w:rsidRPr="00B41112">
        <w:rPr>
          <w:sz w:val="26"/>
          <w:szCs w:val="26"/>
          <w:rPrChange w:id="7815" w:author="Le Minh Nghia" w:date="2019-10-09T10:56:00Z">
            <w:rPr>
              <w:sz w:val="26"/>
              <w:szCs w:val="26"/>
            </w:rPr>
          </w:rPrChange>
        </w:rPr>
        <w:t xml:space="preserve"> </w:t>
      </w:r>
      <w:proofErr w:type="spellStart"/>
      <w:r w:rsidRPr="00B41112">
        <w:rPr>
          <w:sz w:val="26"/>
          <w:szCs w:val="26"/>
          <w:rPrChange w:id="7816" w:author="Le Minh Nghia" w:date="2019-10-09T10:56:00Z">
            <w:rPr>
              <w:sz w:val="26"/>
              <w:szCs w:val="26"/>
            </w:rPr>
          </w:rPrChange>
        </w:rPr>
        <w:t>mật</w:t>
      </w:r>
      <w:proofErr w:type="spellEnd"/>
      <w:r w:rsidRPr="00B41112">
        <w:rPr>
          <w:sz w:val="26"/>
          <w:szCs w:val="26"/>
          <w:rPrChange w:id="7817" w:author="Le Minh Nghia" w:date="2019-10-09T10:56:00Z">
            <w:rPr>
              <w:sz w:val="26"/>
              <w:szCs w:val="26"/>
            </w:rPr>
          </w:rPrChange>
        </w:rPr>
        <w:t xml:space="preserve">, </w:t>
      </w:r>
      <w:proofErr w:type="spellStart"/>
      <w:r w:rsidRPr="00B41112">
        <w:rPr>
          <w:sz w:val="26"/>
          <w:szCs w:val="26"/>
          <w:rPrChange w:id="7818" w:author="Le Minh Nghia" w:date="2019-10-09T10:56:00Z">
            <w:rPr>
              <w:sz w:val="26"/>
              <w:szCs w:val="26"/>
            </w:rPr>
          </w:rPrChange>
        </w:rPr>
        <w:t>một</w:t>
      </w:r>
      <w:proofErr w:type="spellEnd"/>
      <w:r w:rsidRPr="00B41112">
        <w:rPr>
          <w:sz w:val="26"/>
          <w:szCs w:val="26"/>
          <w:rPrChange w:id="7819" w:author="Le Minh Nghia" w:date="2019-10-09T10:56:00Z">
            <w:rPr>
              <w:sz w:val="26"/>
              <w:szCs w:val="26"/>
            </w:rPr>
          </w:rPrChange>
        </w:rPr>
        <w:t xml:space="preserve"> </w:t>
      </w:r>
      <w:proofErr w:type="spellStart"/>
      <w:r w:rsidRPr="00B41112">
        <w:rPr>
          <w:sz w:val="26"/>
          <w:szCs w:val="26"/>
          <w:rPrChange w:id="7820" w:author="Le Minh Nghia" w:date="2019-10-09T10:56:00Z">
            <w:rPr>
              <w:sz w:val="26"/>
              <w:szCs w:val="26"/>
            </w:rPr>
          </w:rPrChange>
        </w:rPr>
        <w:t>số</w:t>
      </w:r>
      <w:proofErr w:type="spellEnd"/>
      <w:r w:rsidRPr="00B41112">
        <w:rPr>
          <w:sz w:val="26"/>
          <w:szCs w:val="26"/>
          <w:rPrChange w:id="7821" w:author="Le Minh Nghia" w:date="2019-10-09T10:56:00Z">
            <w:rPr>
              <w:sz w:val="26"/>
              <w:szCs w:val="26"/>
            </w:rPr>
          </w:rPrChange>
        </w:rPr>
        <w:t xml:space="preserve"> ở </w:t>
      </w:r>
      <w:proofErr w:type="spellStart"/>
      <w:r w:rsidRPr="00B41112">
        <w:rPr>
          <w:sz w:val="26"/>
          <w:szCs w:val="26"/>
          <w:rPrChange w:id="7822" w:author="Le Minh Nghia" w:date="2019-10-09T10:56:00Z">
            <w:rPr>
              <w:sz w:val="26"/>
              <w:szCs w:val="26"/>
            </w:rPr>
          </w:rPrChange>
        </w:rPr>
        <w:t>cấp</w:t>
      </w:r>
      <w:proofErr w:type="spellEnd"/>
      <w:r w:rsidRPr="00B41112">
        <w:rPr>
          <w:sz w:val="26"/>
          <w:szCs w:val="26"/>
          <w:rPrChange w:id="7823" w:author="Le Minh Nghia" w:date="2019-10-09T10:56:00Z">
            <w:rPr>
              <w:sz w:val="26"/>
              <w:szCs w:val="26"/>
            </w:rPr>
          </w:rPrChange>
        </w:rPr>
        <w:t xml:space="preserve"> </w:t>
      </w:r>
      <w:proofErr w:type="spellStart"/>
      <w:r w:rsidRPr="00B41112">
        <w:rPr>
          <w:sz w:val="26"/>
          <w:szCs w:val="26"/>
          <w:rPrChange w:id="7824" w:author="Le Minh Nghia" w:date="2019-10-09T10:56:00Z">
            <w:rPr>
              <w:sz w:val="26"/>
              <w:szCs w:val="26"/>
            </w:rPr>
          </w:rPrChange>
        </w:rPr>
        <w:t>cao</w:t>
      </w:r>
      <w:proofErr w:type="spellEnd"/>
      <w:r w:rsidRPr="00B41112">
        <w:rPr>
          <w:sz w:val="26"/>
          <w:szCs w:val="26"/>
          <w:rPrChange w:id="7825" w:author="Le Minh Nghia" w:date="2019-10-09T10:56:00Z">
            <w:rPr>
              <w:sz w:val="26"/>
              <w:szCs w:val="26"/>
            </w:rPr>
          </w:rPrChange>
        </w:rPr>
        <w:t xml:space="preserve"> </w:t>
      </w:r>
      <w:proofErr w:type="spellStart"/>
      <w:r w:rsidRPr="00B41112">
        <w:rPr>
          <w:sz w:val="26"/>
          <w:szCs w:val="26"/>
          <w:rPrChange w:id="7826" w:author="Le Minh Nghia" w:date="2019-10-09T10:56:00Z">
            <w:rPr>
              <w:sz w:val="26"/>
              <w:szCs w:val="26"/>
            </w:rPr>
          </w:rPrChange>
        </w:rPr>
        <w:t>đều</w:t>
      </w:r>
      <w:proofErr w:type="spellEnd"/>
      <w:r w:rsidRPr="00B41112">
        <w:rPr>
          <w:sz w:val="26"/>
          <w:szCs w:val="26"/>
          <w:rPrChange w:id="7827" w:author="Le Minh Nghia" w:date="2019-10-09T10:56:00Z">
            <w:rPr>
              <w:sz w:val="26"/>
              <w:szCs w:val="26"/>
            </w:rPr>
          </w:rPrChange>
        </w:rPr>
        <w:t xml:space="preserve"> </w:t>
      </w:r>
      <w:proofErr w:type="spellStart"/>
      <w:r w:rsidRPr="00B41112">
        <w:rPr>
          <w:sz w:val="26"/>
          <w:szCs w:val="26"/>
          <w:rPrChange w:id="7828" w:author="Le Minh Nghia" w:date="2019-10-09T10:56:00Z">
            <w:rPr>
              <w:sz w:val="26"/>
              <w:szCs w:val="26"/>
            </w:rPr>
          </w:rPrChange>
        </w:rPr>
        <w:t>được</w:t>
      </w:r>
      <w:proofErr w:type="spellEnd"/>
      <w:r w:rsidRPr="00B41112">
        <w:rPr>
          <w:sz w:val="26"/>
          <w:szCs w:val="26"/>
          <w:rPrChange w:id="7829" w:author="Le Minh Nghia" w:date="2019-10-09T10:56:00Z">
            <w:rPr>
              <w:sz w:val="26"/>
              <w:szCs w:val="26"/>
            </w:rPr>
          </w:rPrChange>
        </w:rPr>
        <w:t xml:space="preserve"> </w:t>
      </w:r>
      <w:proofErr w:type="spellStart"/>
      <w:r w:rsidRPr="00B41112">
        <w:rPr>
          <w:sz w:val="26"/>
          <w:szCs w:val="26"/>
          <w:rPrChange w:id="7830" w:author="Le Minh Nghia" w:date="2019-10-09T10:56:00Z">
            <w:rPr>
              <w:sz w:val="26"/>
              <w:szCs w:val="26"/>
            </w:rPr>
          </w:rPrChange>
        </w:rPr>
        <w:t>xây</w:t>
      </w:r>
      <w:proofErr w:type="spellEnd"/>
      <w:r w:rsidRPr="00B41112">
        <w:rPr>
          <w:sz w:val="26"/>
          <w:szCs w:val="26"/>
          <w:rPrChange w:id="7831" w:author="Le Minh Nghia" w:date="2019-10-09T10:56:00Z">
            <w:rPr>
              <w:sz w:val="26"/>
              <w:szCs w:val="26"/>
            </w:rPr>
          </w:rPrChange>
        </w:rPr>
        <w:t xml:space="preserve"> </w:t>
      </w:r>
      <w:proofErr w:type="spellStart"/>
      <w:r w:rsidRPr="00B41112">
        <w:rPr>
          <w:sz w:val="26"/>
          <w:szCs w:val="26"/>
          <w:rPrChange w:id="7832" w:author="Le Minh Nghia" w:date="2019-10-09T10:56:00Z">
            <w:rPr>
              <w:sz w:val="26"/>
              <w:szCs w:val="26"/>
            </w:rPr>
          </w:rPrChange>
        </w:rPr>
        <w:t>dựng</w:t>
      </w:r>
      <w:proofErr w:type="spellEnd"/>
      <w:r w:rsidRPr="00B41112">
        <w:rPr>
          <w:sz w:val="26"/>
          <w:szCs w:val="26"/>
          <w:rPrChange w:id="7833" w:author="Le Minh Nghia" w:date="2019-10-09T10:56:00Z">
            <w:rPr>
              <w:sz w:val="26"/>
              <w:szCs w:val="26"/>
            </w:rPr>
          </w:rPrChange>
        </w:rPr>
        <w:t xml:space="preserve"> </w:t>
      </w:r>
      <w:proofErr w:type="spellStart"/>
      <w:r w:rsidRPr="00B41112">
        <w:rPr>
          <w:sz w:val="26"/>
          <w:szCs w:val="26"/>
          <w:rPrChange w:id="7834" w:author="Le Minh Nghia" w:date="2019-10-09T10:56:00Z">
            <w:rPr>
              <w:sz w:val="26"/>
              <w:szCs w:val="26"/>
            </w:rPr>
          </w:rPrChange>
        </w:rPr>
        <w:t>trong</w:t>
      </w:r>
      <w:proofErr w:type="spellEnd"/>
      <w:r w:rsidRPr="00B41112">
        <w:rPr>
          <w:sz w:val="26"/>
          <w:szCs w:val="26"/>
          <w:rPrChange w:id="7835" w:author="Le Minh Nghia" w:date="2019-10-09T10:56:00Z">
            <w:rPr>
              <w:sz w:val="26"/>
              <w:szCs w:val="26"/>
            </w:rPr>
          </w:rPrChange>
        </w:rPr>
        <w:t xml:space="preserve"> MySQL. </w:t>
      </w:r>
    </w:p>
    <w:p w:rsidR="00411963" w:rsidRPr="00B41112" w:rsidRDefault="00411963" w:rsidP="00A22430">
      <w:pPr>
        <w:pStyle w:val="ListParagraph"/>
        <w:numPr>
          <w:ilvl w:val="0"/>
          <w:numId w:val="20"/>
        </w:numPr>
        <w:spacing w:line="360" w:lineRule="auto"/>
        <w:ind w:left="2127"/>
        <w:rPr>
          <w:sz w:val="26"/>
          <w:szCs w:val="26"/>
          <w:rPrChange w:id="7836" w:author="Le Minh Nghia" w:date="2019-10-09T10:56:00Z">
            <w:rPr>
              <w:sz w:val="26"/>
              <w:szCs w:val="26"/>
            </w:rPr>
          </w:rPrChange>
        </w:rPr>
      </w:pPr>
      <w:proofErr w:type="spellStart"/>
      <w:r w:rsidRPr="00B41112">
        <w:rPr>
          <w:sz w:val="26"/>
          <w:szCs w:val="26"/>
          <w:rPrChange w:id="7837" w:author="Le Minh Nghia" w:date="2019-10-09T10:56:00Z">
            <w:rPr>
              <w:sz w:val="26"/>
              <w:szCs w:val="26"/>
            </w:rPr>
          </w:rPrChange>
        </w:rPr>
        <w:t>Khả</w:t>
      </w:r>
      <w:proofErr w:type="spellEnd"/>
      <w:r w:rsidRPr="00B41112">
        <w:rPr>
          <w:sz w:val="26"/>
          <w:szCs w:val="26"/>
          <w:rPrChange w:id="7838" w:author="Le Minh Nghia" w:date="2019-10-09T10:56:00Z">
            <w:rPr>
              <w:sz w:val="26"/>
              <w:szCs w:val="26"/>
            </w:rPr>
          </w:rPrChange>
        </w:rPr>
        <w:t xml:space="preserve"> </w:t>
      </w:r>
      <w:proofErr w:type="spellStart"/>
      <w:r w:rsidRPr="00B41112">
        <w:rPr>
          <w:sz w:val="26"/>
          <w:szCs w:val="26"/>
          <w:rPrChange w:id="7839" w:author="Le Minh Nghia" w:date="2019-10-09T10:56:00Z">
            <w:rPr>
              <w:sz w:val="26"/>
              <w:szCs w:val="26"/>
            </w:rPr>
          </w:rPrChange>
        </w:rPr>
        <w:t>năng</w:t>
      </w:r>
      <w:proofErr w:type="spellEnd"/>
      <w:r w:rsidRPr="00B41112">
        <w:rPr>
          <w:sz w:val="26"/>
          <w:szCs w:val="26"/>
          <w:rPrChange w:id="7840" w:author="Le Minh Nghia" w:date="2019-10-09T10:56:00Z">
            <w:rPr>
              <w:sz w:val="26"/>
              <w:szCs w:val="26"/>
            </w:rPr>
          </w:rPrChange>
        </w:rPr>
        <w:t xml:space="preserve"> </w:t>
      </w:r>
      <w:proofErr w:type="spellStart"/>
      <w:r w:rsidRPr="00B41112">
        <w:rPr>
          <w:sz w:val="26"/>
          <w:szCs w:val="26"/>
          <w:rPrChange w:id="7841" w:author="Le Minh Nghia" w:date="2019-10-09T10:56:00Z">
            <w:rPr>
              <w:sz w:val="26"/>
              <w:szCs w:val="26"/>
            </w:rPr>
          </w:rPrChange>
        </w:rPr>
        <w:t>mở</w:t>
      </w:r>
      <w:proofErr w:type="spellEnd"/>
      <w:r w:rsidRPr="00B41112">
        <w:rPr>
          <w:sz w:val="26"/>
          <w:szCs w:val="26"/>
          <w:rPrChange w:id="7842" w:author="Le Minh Nghia" w:date="2019-10-09T10:56:00Z">
            <w:rPr>
              <w:sz w:val="26"/>
              <w:szCs w:val="26"/>
            </w:rPr>
          </w:rPrChange>
        </w:rPr>
        <w:t xml:space="preserve"> </w:t>
      </w:r>
      <w:proofErr w:type="spellStart"/>
      <w:r w:rsidRPr="00B41112">
        <w:rPr>
          <w:sz w:val="26"/>
          <w:szCs w:val="26"/>
          <w:rPrChange w:id="7843" w:author="Le Minh Nghia" w:date="2019-10-09T10:56:00Z">
            <w:rPr>
              <w:sz w:val="26"/>
              <w:szCs w:val="26"/>
            </w:rPr>
          </w:rPrChange>
        </w:rPr>
        <w:t>rộng</w:t>
      </w:r>
      <w:proofErr w:type="spellEnd"/>
      <w:r w:rsidRPr="00B41112">
        <w:rPr>
          <w:sz w:val="26"/>
          <w:szCs w:val="26"/>
          <w:rPrChange w:id="7844" w:author="Le Minh Nghia" w:date="2019-10-09T10:56:00Z">
            <w:rPr>
              <w:sz w:val="26"/>
              <w:szCs w:val="26"/>
            </w:rPr>
          </w:rPrChange>
        </w:rPr>
        <w:t xml:space="preserve"> </w:t>
      </w:r>
      <w:proofErr w:type="spellStart"/>
      <w:r w:rsidRPr="00B41112">
        <w:rPr>
          <w:sz w:val="26"/>
          <w:szCs w:val="26"/>
          <w:rPrChange w:id="7845" w:author="Le Minh Nghia" w:date="2019-10-09T10:56:00Z">
            <w:rPr>
              <w:sz w:val="26"/>
              <w:szCs w:val="26"/>
            </w:rPr>
          </w:rPrChange>
        </w:rPr>
        <w:t>và</w:t>
      </w:r>
      <w:proofErr w:type="spellEnd"/>
      <w:r w:rsidRPr="00B41112">
        <w:rPr>
          <w:sz w:val="26"/>
          <w:szCs w:val="26"/>
          <w:rPrChange w:id="7846" w:author="Le Minh Nghia" w:date="2019-10-09T10:56:00Z">
            <w:rPr>
              <w:sz w:val="26"/>
              <w:szCs w:val="26"/>
            </w:rPr>
          </w:rPrChange>
        </w:rPr>
        <w:t xml:space="preserve"> </w:t>
      </w:r>
      <w:proofErr w:type="spellStart"/>
      <w:r w:rsidRPr="00B41112">
        <w:rPr>
          <w:sz w:val="26"/>
          <w:szCs w:val="26"/>
          <w:rPrChange w:id="7847" w:author="Le Minh Nghia" w:date="2019-10-09T10:56:00Z">
            <w:rPr>
              <w:sz w:val="26"/>
              <w:szCs w:val="26"/>
            </w:rPr>
          </w:rPrChange>
        </w:rPr>
        <w:t>mạnh</w:t>
      </w:r>
      <w:proofErr w:type="spellEnd"/>
      <w:r w:rsidRPr="00B41112">
        <w:rPr>
          <w:sz w:val="26"/>
          <w:szCs w:val="26"/>
          <w:rPrChange w:id="7848" w:author="Le Minh Nghia" w:date="2019-10-09T10:56:00Z">
            <w:rPr>
              <w:sz w:val="26"/>
              <w:szCs w:val="26"/>
            </w:rPr>
          </w:rPrChange>
        </w:rPr>
        <w:t xml:space="preserve"> </w:t>
      </w:r>
      <w:proofErr w:type="spellStart"/>
      <w:r w:rsidRPr="00B41112">
        <w:rPr>
          <w:sz w:val="26"/>
          <w:szCs w:val="26"/>
          <w:rPrChange w:id="7849" w:author="Le Minh Nghia" w:date="2019-10-09T10:56:00Z">
            <w:rPr>
              <w:sz w:val="26"/>
              <w:szCs w:val="26"/>
            </w:rPr>
          </w:rPrChange>
        </w:rPr>
        <w:t>mẽ</w:t>
      </w:r>
      <w:proofErr w:type="spellEnd"/>
      <w:r w:rsidRPr="00B41112">
        <w:rPr>
          <w:sz w:val="26"/>
          <w:szCs w:val="26"/>
          <w:rPrChange w:id="7850" w:author="Le Minh Nghia" w:date="2019-10-09T10:56:00Z">
            <w:rPr>
              <w:sz w:val="26"/>
              <w:szCs w:val="26"/>
            </w:rPr>
          </w:rPrChange>
        </w:rPr>
        <w:t xml:space="preserve">: MySQL </w:t>
      </w:r>
      <w:proofErr w:type="spellStart"/>
      <w:r w:rsidRPr="00B41112">
        <w:rPr>
          <w:sz w:val="26"/>
          <w:szCs w:val="26"/>
          <w:rPrChange w:id="7851" w:author="Le Minh Nghia" w:date="2019-10-09T10:56:00Z">
            <w:rPr>
              <w:sz w:val="26"/>
              <w:szCs w:val="26"/>
            </w:rPr>
          </w:rPrChange>
        </w:rPr>
        <w:t>có</w:t>
      </w:r>
      <w:proofErr w:type="spellEnd"/>
      <w:r w:rsidRPr="00B41112">
        <w:rPr>
          <w:sz w:val="26"/>
          <w:szCs w:val="26"/>
          <w:rPrChange w:id="7852" w:author="Le Minh Nghia" w:date="2019-10-09T10:56:00Z">
            <w:rPr>
              <w:sz w:val="26"/>
              <w:szCs w:val="26"/>
            </w:rPr>
          </w:rPrChange>
        </w:rPr>
        <w:t xml:space="preserve"> </w:t>
      </w:r>
      <w:proofErr w:type="spellStart"/>
      <w:r w:rsidRPr="00B41112">
        <w:rPr>
          <w:sz w:val="26"/>
          <w:szCs w:val="26"/>
          <w:rPrChange w:id="7853" w:author="Le Minh Nghia" w:date="2019-10-09T10:56:00Z">
            <w:rPr>
              <w:sz w:val="26"/>
              <w:szCs w:val="26"/>
            </w:rPr>
          </w:rPrChange>
        </w:rPr>
        <w:t>thể</w:t>
      </w:r>
      <w:proofErr w:type="spellEnd"/>
      <w:r w:rsidRPr="00B41112">
        <w:rPr>
          <w:sz w:val="26"/>
          <w:szCs w:val="26"/>
          <w:rPrChange w:id="7854" w:author="Le Minh Nghia" w:date="2019-10-09T10:56:00Z">
            <w:rPr>
              <w:sz w:val="26"/>
              <w:szCs w:val="26"/>
            </w:rPr>
          </w:rPrChange>
        </w:rPr>
        <w:t xml:space="preserve"> </w:t>
      </w:r>
      <w:proofErr w:type="spellStart"/>
      <w:r w:rsidRPr="00B41112">
        <w:rPr>
          <w:sz w:val="26"/>
          <w:szCs w:val="26"/>
          <w:rPrChange w:id="7855" w:author="Le Minh Nghia" w:date="2019-10-09T10:56:00Z">
            <w:rPr>
              <w:sz w:val="26"/>
              <w:szCs w:val="26"/>
            </w:rPr>
          </w:rPrChange>
        </w:rPr>
        <w:t>xử</w:t>
      </w:r>
      <w:proofErr w:type="spellEnd"/>
      <w:r w:rsidRPr="00B41112">
        <w:rPr>
          <w:sz w:val="26"/>
          <w:szCs w:val="26"/>
          <w:rPrChange w:id="7856" w:author="Le Minh Nghia" w:date="2019-10-09T10:56:00Z">
            <w:rPr>
              <w:sz w:val="26"/>
              <w:szCs w:val="26"/>
            </w:rPr>
          </w:rPrChange>
        </w:rPr>
        <w:t xml:space="preserve"> </w:t>
      </w:r>
      <w:proofErr w:type="spellStart"/>
      <w:r w:rsidRPr="00B41112">
        <w:rPr>
          <w:sz w:val="26"/>
          <w:szCs w:val="26"/>
          <w:rPrChange w:id="7857" w:author="Le Minh Nghia" w:date="2019-10-09T10:56:00Z">
            <w:rPr>
              <w:sz w:val="26"/>
              <w:szCs w:val="26"/>
            </w:rPr>
          </w:rPrChange>
        </w:rPr>
        <w:t>lý</w:t>
      </w:r>
      <w:proofErr w:type="spellEnd"/>
      <w:r w:rsidRPr="00B41112">
        <w:rPr>
          <w:sz w:val="26"/>
          <w:szCs w:val="26"/>
          <w:rPrChange w:id="7858" w:author="Le Minh Nghia" w:date="2019-10-09T10:56:00Z">
            <w:rPr>
              <w:sz w:val="26"/>
              <w:szCs w:val="26"/>
            </w:rPr>
          </w:rPrChange>
        </w:rPr>
        <w:t xml:space="preserve"> </w:t>
      </w:r>
      <w:proofErr w:type="spellStart"/>
      <w:r w:rsidRPr="00B41112">
        <w:rPr>
          <w:sz w:val="26"/>
          <w:szCs w:val="26"/>
          <w:rPrChange w:id="7859" w:author="Le Minh Nghia" w:date="2019-10-09T10:56:00Z">
            <w:rPr>
              <w:sz w:val="26"/>
              <w:szCs w:val="26"/>
            </w:rPr>
          </w:rPrChange>
        </w:rPr>
        <w:t>rất</w:t>
      </w:r>
      <w:proofErr w:type="spellEnd"/>
      <w:r w:rsidRPr="00B41112">
        <w:rPr>
          <w:sz w:val="26"/>
          <w:szCs w:val="26"/>
          <w:rPrChange w:id="7860" w:author="Le Minh Nghia" w:date="2019-10-09T10:56:00Z">
            <w:rPr>
              <w:sz w:val="26"/>
              <w:szCs w:val="26"/>
            </w:rPr>
          </w:rPrChange>
        </w:rPr>
        <w:t xml:space="preserve"> </w:t>
      </w:r>
      <w:proofErr w:type="spellStart"/>
      <w:r w:rsidRPr="00B41112">
        <w:rPr>
          <w:sz w:val="26"/>
          <w:szCs w:val="26"/>
          <w:rPrChange w:id="7861" w:author="Le Minh Nghia" w:date="2019-10-09T10:56:00Z">
            <w:rPr>
              <w:sz w:val="26"/>
              <w:szCs w:val="26"/>
            </w:rPr>
          </w:rPrChange>
        </w:rPr>
        <w:t>nhiều</w:t>
      </w:r>
      <w:proofErr w:type="spellEnd"/>
      <w:r w:rsidRPr="00B41112">
        <w:rPr>
          <w:sz w:val="26"/>
          <w:szCs w:val="26"/>
          <w:rPrChange w:id="7862" w:author="Le Minh Nghia" w:date="2019-10-09T10:56:00Z">
            <w:rPr>
              <w:sz w:val="26"/>
              <w:szCs w:val="26"/>
            </w:rPr>
          </w:rPrChange>
        </w:rPr>
        <w:t xml:space="preserve"> </w:t>
      </w:r>
      <w:proofErr w:type="spellStart"/>
      <w:r w:rsidRPr="00B41112">
        <w:rPr>
          <w:sz w:val="26"/>
          <w:szCs w:val="26"/>
          <w:rPrChange w:id="7863" w:author="Le Minh Nghia" w:date="2019-10-09T10:56:00Z">
            <w:rPr>
              <w:sz w:val="26"/>
              <w:szCs w:val="26"/>
            </w:rPr>
          </w:rPrChange>
        </w:rPr>
        <w:t>dữ</w:t>
      </w:r>
      <w:proofErr w:type="spellEnd"/>
      <w:r w:rsidRPr="00B41112">
        <w:rPr>
          <w:sz w:val="26"/>
          <w:szCs w:val="26"/>
          <w:rPrChange w:id="7864" w:author="Le Minh Nghia" w:date="2019-10-09T10:56:00Z">
            <w:rPr>
              <w:sz w:val="26"/>
              <w:szCs w:val="26"/>
            </w:rPr>
          </w:rPrChange>
        </w:rPr>
        <w:t xml:space="preserve"> </w:t>
      </w:r>
      <w:proofErr w:type="spellStart"/>
      <w:r w:rsidRPr="00B41112">
        <w:rPr>
          <w:sz w:val="26"/>
          <w:szCs w:val="26"/>
          <w:rPrChange w:id="7865" w:author="Le Minh Nghia" w:date="2019-10-09T10:56:00Z">
            <w:rPr>
              <w:sz w:val="26"/>
              <w:szCs w:val="26"/>
            </w:rPr>
          </w:rPrChange>
        </w:rPr>
        <w:t>liệu</w:t>
      </w:r>
      <w:proofErr w:type="spellEnd"/>
      <w:r w:rsidRPr="00B41112">
        <w:rPr>
          <w:sz w:val="26"/>
          <w:szCs w:val="26"/>
          <w:rPrChange w:id="7866" w:author="Le Minh Nghia" w:date="2019-10-09T10:56:00Z">
            <w:rPr>
              <w:sz w:val="26"/>
              <w:szCs w:val="26"/>
            </w:rPr>
          </w:rPrChange>
        </w:rPr>
        <w:t xml:space="preserve"> </w:t>
      </w:r>
      <w:proofErr w:type="spellStart"/>
      <w:r w:rsidRPr="00B41112">
        <w:rPr>
          <w:sz w:val="26"/>
          <w:szCs w:val="26"/>
          <w:rPrChange w:id="7867" w:author="Le Minh Nghia" w:date="2019-10-09T10:56:00Z">
            <w:rPr>
              <w:sz w:val="26"/>
              <w:szCs w:val="26"/>
            </w:rPr>
          </w:rPrChange>
        </w:rPr>
        <w:t>và</w:t>
      </w:r>
      <w:proofErr w:type="spellEnd"/>
      <w:r w:rsidRPr="00B41112">
        <w:rPr>
          <w:sz w:val="26"/>
          <w:szCs w:val="26"/>
          <w:rPrChange w:id="7868" w:author="Le Minh Nghia" w:date="2019-10-09T10:56:00Z">
            <w:rPr>
              <w:sz w:val="26"/>
              <w:szCs w:val="26"/>
            </w:rPr>
          </w:rPrChange>
        </w:rPr>
        <w:t xml:space="preserve"> </w:t>
      </w:r>
      <w:proofErr w:type="spellStart"/>
      <w:r w:rsidRPr="00B41112">
        <w:rPr>
          <w:sz w:val="26"/>
          <w:szCs w:val="26"/>
          <w:rPrChange w:id="7869" w:author="Le Minh Nghia" w:date="2019-10-09T10:56:00Z">
            <w:rPr>
              <w:sz w:val="26"/>
              <w:szCs w:val="26"/>
            </w:rPr>
          </w:rPrChange>
        </w:rPr>
        <w:t>hơn</w:t>
      </w:r>
      <w:proofErr w:type="spellEnd"/>
      <w:r w:rsidRPr="00B41112">
        <w:rPr>
          <w:sz w:val="26"/>
          <w:szCs w:val="26"/>
          <w:rPrChange w:id="7870" w:author="Le Minh Nghia" w:date="2019-10-09T10:56:00Z">
            <w:rPr>
              <w:sz w:val="26"/>
              <w:szCs w:val="26"/>
            </w:rPr>
          </w:rPrChange>
        </w:rPr>
        <w:t xml:space="preserve"> </w:t>
      </w:r>
      <w:proofErr w:type="spellStart"/>
      <w:r w:rsidRPr="00B41112">
        <w:rPr>
          <w:sz w:val="26"/>
          <w:szCs w:val="26"/>
          <w:rPrChange w:id="7871" w:author="Le Minh Nghia" w:date="2019-10-09T10:56:00Z">
            <w:rPr>
              <w:sz w:val="26"/>
              <w:szCs w:val="26"/>
            </w:rPr>
          </w:rPrChange>
        </w:rPr>
        <w:t>thế</w:t>
      </w:r>
      <w:proofErr w:type="spellEnd"/>
      <w:r w:rsidRPr="00B41112">
        <w:rPr>
          <w:sz w:val="26"/>
          <w:szCs w:val="26"/>
          <w:rPrChange w:id="7872" w:author="Le Minh Nghia" w:date="2019-10-09T10:56:00Z">
            <w:rPr>
              <w:sz w:val="26"/>
              <w:szCs w:val="26"/>
            </w:rPr>
          </w:rPrChange>
        </w:rPr>
        <w:t xml:space="preserve"> </w:t>
      </w:r>
      <w:proofErr w:type="spellStart"/>
      <w:r w:rsidRPr="00B41112">
        <w:rPr>
          <w:sz w:val="26"/>
          <w:szCs w:val="26"/>
          <w:rPrChange w:id="7873" w:author="Le Minh Nghia" w:date="2019-10-09T10:56:00Z">
            <w:rPr>
              <w:sz w:val="26"/>
              <w:szCs w:val="26"/>
            </w:rPr>
          </w:rPrChange>
        </w:rPr>
        <w:t>nữa</w:t>
      </w:r>
      <w:proofErr w:type="spellEnd"/>
      <w:r w:rsidRPr="00B41112">
        <w:rPr>
          <w:sz w:val="26"/>
          <w:szCs w:val="26"/>
          <w:rPrChange w:id="7874" w:author="Le Minh Nghia" w:date="2019-10-09T10:56:00Z">
            <w:rPr>
              <w:sz w:val="26"/>
              <w:szCs w:val="26"/>
            </w:rPr>
          </w:rPrChange>
        </w:rPr>
        <w:t xml:space="preserve"> </w:t>
      </w:r>
      <w:proofErr w:type="spellStart"/>
      <w:r w:rsidRPr="00B41112">
        <w:rPr>
          <w:sz w:val="26"/>
          <w:szCs w:val="26"/>
          <w:rPrChange w:id="7875" w:author="Le Minh Nghia" w:date="2019-10-09T10:56:00Z">
            <w:rPr>
              <w:sz w:val="26"/>
              <w:szCs w:val="26"/>
            </w:rPr>
          </w:rPrChange>
        </w:rPr>
        <w:t>nó</w:t>
      </w:r>
      <w:proofErr w:type="spellEnd"/>
      <w:r w:rsidRPr="00B41112">
        <w:rPr>
          <w:sz w:val="26"/>
          <w:szCs w:val="26"/>
          <w:rPrChange w:id="7876" w:author="Le Minh Nghia" w:date="2019-10-09T10:56:00Z">
            <w:rPr>
              <w:sz w:val="26"/>
              <w:szCs w:val="26"/>
            </w:rPr>
          </w:rPrChange>
        </w:rPr>
        <w:t xml:space="preserve"> </w:t>
      </w:r>
      <w:proofErr w:type="spellStart"/>
      <w:r w:rsidRPr="00B41112">
        <w:rPr>
          <w:sz w:val="26"/>
          <w:szCs w:val="26"/>
          <w:rPrChange w:id="7877" w:author="Le Minh Nghia" w:date="2019-10-09T10:56:00Z">
            <w:rPr>
              <w:sz w:val="26"/>
              <w:szCs w:val="26"/>
            </w:rPr>
          </w:rPrChange>
        </w:rPr>
        <w:t>có</w:t>
      </w:r>
      <w:proofErr w:type="spellEnd"/>
      <w:r w:rsidRPr="00B41112">
        <w:rPr>
          <w:sz w:val="26"/>
          <w:szCs w:val="26"/>
          <w:rPrChange w:id="7878" w:author="Le Minh Nghia" w:date="2019-10-09T10:56:00Z">
            <w:rPr>
              <w:sz w:val="26"/>
              <w:szCs w:val="26"/>
            </w:rPr>
          </w:rPrChange>
        </w:rPr>
        <w:t xml:space="preserve"> </w:t>
      </w:r>
      <w:proofErr w:type="spellStart"/>
      <w:r w:rsidRPr="00B41112">
        <w:rPr>
          <w:sz w:val="26"/>
          <w:szCs w:val="26"/>
          <w:rPrChange w:id="7879" w:author="Le Minh Nghia" w:date="2019-10-09T10:56:00Z">
            <w:rPr>
              <w:sz w:val="26"/>
              <w:szCs w:val="26"/>
            </w:rPr>
          </w:rPrChange>
        </w:rPr>
        <w:t>thể</w:t>
      </w:r>
      <w:proofErr w:type="spellEnd"/>
      <w:r w:rsidRPr="00B41112">
        <w:rPr>
          <w:sz w:val="26"/>
          <w:szCs w:val="26"/>
          <w:rPrChange w:id="7880" w:author="Le Minh Nghia" w:date="2019-10-09T10:56:00Z">
            <w:rPr>
              <w:sz w:val="26"/>
              <w:szCs w:val="26"/>
            </w:rPr>
          </w:rPrChange>
        </w:rPr>
        <w:t xml:space="preserve"> </w:t>
      </w:r>
      <w:proofErr w:type="spellStart"/>
      <w:r w:rsidRPr="00B41112">
        <w:rPr>
          <w:sz w:val="26"/>
          <w:szCs w:val="26"/>
          <w:rPrChange w:id="7881" w:author="Le Minh Nghia" w:date="2019-10-09T10:56:00Z">
            <w:rPr>
              <w:sz w:val="26"/>
              <w:szCs w:val="26"/>
            </w:rPr>
          </w:rPrChange>
        </w:rPr>
        <w:t>được</w:t>
      </w:r>
      <w:proofErr w:type="spellEnd"/>
      <w:r w:rsidRPr="00B41112">
        <w:rPr>
          <w:sz w:val="26"/>
          <w:szCs w:val="26"/>
          <w:rPrChange w:id="7882" w:author="Le Minh Nghia" w:date="2019-10-09T10:56:00Z">
            <w:rPr>
              <w:sz w:val="26"/>
              <w:szCs w:val="26"/>
            </w:rPr>
          </w:rPrChange>
        </w:rPr>
        <w:t xml:space="preserve"> </w:t>
      </w:r>
      <w:proofErr w:type="spellStart"/>
      <w:r w:rsidRPr="00B41112">
        <w:rPr>
          <w:sz w:val="26"/>
          <w:szCs w:val="26"/>
          <w:rPrChange w:id="7883" w:author="Le Minh Nghia" w:date="2019-10-09T10:56:00Z">
            <w:rPr>
              <w:sz w:val="26"/>
              <w:szCs w:val="26"/>
            </w:rPr>
          </w:rPrChange>
        </w:rPr>
        <w:t>mở</w:t>
      </w:r>
      <w:proofErr w:type="spellEnd"/>
      <w:r w:rsidRPr="00B41112">
        <w:rPr>
          <w:sz w:val="26"/>
          <w:szCs w:val="26"/>
          <w:rPrChange w:id="7884" w:author="Le Minh Nghia" w:date="2019-10-09T10:56:00Z">
            <w:rPr>
              <w:sz w:val="26"/>
              <w:szCs w:val="26"/>
            </w:rPr>
          </w:rPrChange>
        </w:rPr>
        <w:t xml:space="preserve"> </w:t>
      </w:r>
      <w:proofErr w:type="spellStart"/>
      <w:r w:rsidRPr="00B41112">
        <w:rPr>
          <w:sz w:val="26"/>
          <w:szCs w:val="26"/>
          <w:rPrChange w:id="7885" w:author="Le Minh Nghia" w:date="2019-10-09T10:56:00Z">
            <w:rPr>
              <w:sz w:val="26"/>
              <w:szCs w:val="26"/>
            </w:rPr>
          </w:rPrChange>
        </w:rPr>
        <w:t>rộng</w:t>
      </w:r>
      <w:proofErr w:type="spellEnd"/>
      <w:r w:rsidRPr="00B41112">
        <w:rPr>
          <w:sz w:val="26"/>
          <w:szCs w:val="26"/>
          <w:rPrChange w:id="7886" w:author="Le Minh Nghia" w:date="2019-10-09T10:56:00Z">
            <w:rPr>
              <w:sz w:val="26"/>
              <w:szCs w:val="26"/>
            </w:rPr>
          </w:rPrChange>
        </w:rPr>
        <w:t xml:space="preserve"> </w:t>
      </w:r>
      <w:proofErr w:type="spellStart"/>
      <w:r w:rsidRPr="00B41112">
        <w:rPr>
          <w:sz w:val="26"/>
          <w:szCs w:val="26"/>
          <w:rPrChange w:id="7887" w:author="Le Minh Nghia" w:date="2019-10-09T10:56:00Z">
            <w:rPr>
              <w:sz w:val="26"/>
              <w:szCs w:val="26"/>
            </w:rPr>
          </w:rPrChange>
        </w:rPr>
        <w:t>nếu</w:t>
      </w:r>
      <w:proofErr w:type="spellEnd"/>
      <w:r w:rsidRPr="00B41112">
        <w:rPr>
          <w:sz w:val="26"/>
          <w:szCs w:val="26"/>
          <w:rPrChange w:id="7888" w:author="Le Minh Nghia" w:date="2019-10-09T10:56:00Z">
            <w:rPr>
              <w:sz w:val="26"/>
              <w:szCs w:val="26"/>
            </w:rPr>
          </w:rPrChange>
        </w:rPr>
        <w:t xml:space="preserve"> </w:t>
      </w:r>
      <w:proofErr w:type="spellStart"/>
      <w:r w:rsidRPr="00B41112">
        <w:rPr>
          <w:sz w:val="26"/>
          <w:szCs w:val="26"/>
          <w:rPrChange w:id="7889" w:author="Le Minh Nghia" w:date="2019-10-09T10:56:00Z">
            <w:rPr>
              <w:sz w:val="26"/>
              <w:szCs w:val="26"/>
            </w:rPr>
          </w:rPrChange>
        </w:rPr>
        <w:t>cần</w:t>
      </w:r>
      <w:proofErr w:type="spellEnd"/>
      <w:r w:rsidRPr="00B41112">
        <w:rPr>
          <w:sz w:val="26"/>
          <w:szCs w:val="26"/>
          <w:rPrChange w:id="7890" w:author="Le Minh Nghia" w:date="2019-10-09T10:56:00Z">
            <w:rPr>
              <w:sz w:val="26"/>
              <w:szCs w:val="26"/>
            </w:rPr>
          </w:rPrChange>
        </w:rPr>
        <w:t xml:space="preserve"> </w:t>
      </w:r>
      <w:proofErr w:type="spellStart"/>
      <w:r w:rsidRPr="00B41112">
        <w:rPr>
          <w:sz w:val="26"/>
          <w:szCs w:val="26"/>
          <w:rPrChange w:id="7891" w:author="Le Minh Nghia" w:date="2019-10-09T10:56:00Z">
            <w:rPr>
              <w:sz w:val="26"/>
              <w:szCs w:val="26"/>
            </w:rPr>
          </w:rPrChange>
        </w:rPr>
        <w:t>thiết</w:t>
      </w:r>
      <w:proofErr w:type="spellEnd"/>
      <w:r w:rsidRPr="00B41112">
        <w:rPr>
          <w:sz w:val="26"/>
          <w:szCs w:val="26"/>
          <w:rPrChange w:id="7892" w:author="Le Minh Nghia" w:date="2019-10-09T10:56:00Z">
            <w:rPr>
              <w:sz w:val="26"/>
              <w:szCs w:val="26"/>
            </w:rPr>
          </w:rPrChange>
        </w:rPr>
        <w:t>.</w:t>
      </w:r>
    </w:p>
    <w:p w:rsidR="00411963" w:rsidRPr="00B41112" w:rsidRDefault="00411963" w:rsidP="00A22430">
      <w:pPr>
        <w:pStyle w:val="ListParagraph"/>
        <w:numPr>
          <w:ilvl w:val="0"/>
          <w:numId w:val="5"/>
        </w:numPr>
        <w:spacing w:line="360" w:lineRule="auto"/>
        <w:rPr>
          <w:sz w:val="26"/>
          <w:szCs w:val="26"/>
          <w:rPrChange w:id="7893" w:author="Le Minh Nghia" w:date="2019-10-09T10:56:00Z">
            <w:rPr>
              <w:sz w:val="26"/>
              <w:szCs w:val="26"/>
            </w:rPr>
          </w:rPrChange>
        </w:rPr>
      </w:pPr>
      <w:proofErr w:type="spellStart"/>
      <w:r w:rsidRPr="00B41112">
        <w:rPr>
          <w:sz w:val="26"/>
          <w:szCs w:val="26"/>
          <w:rPrChange w:id="7894" w:author="Le Minh Nghia" w:date="2019-10-09T10:56:00Z">
            <w:rPr>
              <w:sz w:val="26"/>
              <w:szCs w:val="26"/>
            </w:rPr>
          </w:rPrChange>
        </w:rPr>
        <w:t>Khuy</w:t>
      </w:r>
      <w:ins w:id="7895" w:author="Le Minh Nghia" w:date="2019-10-09T10:08:00Z">
        <w:r w:rsidR="001C0C90" w:rsidRPr="00B41112">
          <w:rPr>
            <w:sz w:val="26"/>
            <w:szCs w:val="26"/>
            <w:rPrChange w:id="7896" w:author="Le Minh Nghia" w:date="2019-10-09T10:56:00Z">
              <w:rPr>
                <w:sz w:val="26"/>
                <w:szCs w:val="26"/>
              </w:rPr>
            </w:rPrChange>
          </w:rPr>
          <w:t>ết</w:t>
        </w:r>
      </w:ins>
      <w:proofErr w:type="spellEnd"/>
      <w:del w:id="7897" w:author="Le Minh Nghia" w:date="2019-10-09T10:08:00Z">
        <w:r w:rsidRPr="00B41112" w:rsidDel="001C0C90">
          <w:rPr>
            <w:sz w:val="26"/>
            <w:szCs w:val="26"/>
            <w:rPrChange w:id="7898" w:author="Le Minh Nghia" w:date="2019-10-09T10:56:00Z">
              <w:rPr>
                <w:sz w:val="26"/>
                <w:szCs w:val="26"/>
              </w:rPr>
            </w:rPrChange>
          </w:rPr>
          <w:delText>êt</w:delText>
        </w:r>
      </w:del>
      <w:r w:rsidRPr="00B41112">
        <w:rPr>
          <w:sz w:val="26"/>
          <w:szCs w:val="26"/>
          <w:rPrChange w:id="7899" w:author="Le Minh Nghia" w:date="2019-10-09T10:56:00Z">
            <w:rPr>
              <w:sz w:val="26"/>
              <w:szCs w:val="26"/>
            </w:rPr>
          </w:rPrChange>
        </w:rPr>
        <w:t xml:space="preserve"> </w:t>
      </w:r>
      <w:proofErr w:type="spellStart"/>
      <w:r w:rsidRPr="00B41112">
        <w:rPr>
          <w:sz w:val="26"/>
          <w:szCs w:val="26"/>
          <w:rPrChange w:id="7900" w:author="Le Minh Nghia" w:date="2019-10-09T10:56:00Z">
            <w:rPr>
              <w:sz w:val="26"/>
              <w:szCs w:val="26"/>
            </w:rPr>
          </w:rPrChange>
        </w:rPr>
        <w:t>điểm</w:t>
      </w:r>
      <w:proofErr w:type="spellEnd"/>
      <w:r w:rsidRPr="00B41112">
        <w:rPr>
          <w:sz w:val="26"/>
          <w:szCs w:val="26"/>
          <w:rPrChange w:id="7901" w:author="Le Minh Nghia" w:date="2019-10-09T10:56:00Z">
            <w:rPr>
              <w:sz w:val="26"/>
              <w:szCs w:val="26"/>
            </w:rPr>
          </w:rPrChange>
        </w:rPr>
        <w:t>:</w:t>
      </w:r>
    </w:p>
    <w:p w:rsidR="00411963" w:rsidRPr="00B41112" w:rsidRDefault="00411963" w:rsidP="00A22430">
      <w:pPr>
        <w:pStyle w:val="ListParagraph"/>
        <w:numPr>
          <w:ilvl w:val="0"/>
          <w:numId w:val="21"/>
        </w:numPr>
        <w:spacing w:line="360" w:lineRule="auto"/>
        <w:ind w:left="2127"/>
        <w:rPr>
          <w:sz w:val="26"/>
          <w:szCs w:val="26"/>
          <w:rPrChange w:id="7902" w:author="Le Minh Nghia" w:date="2019-10-09T10:56:00Z">
            <w:rPr>
              <w:sz w:val="26"/>
              <w:szCs w:val="26"/>
            </w:rPr>
          </w:rPrChange>
        </w:rPr>
      </w:pPr>
      <w:proofErr w:type="spellStart"/>
      <w:r w:rsidRPr="00B41112">
        <w:rPr>
          <w:sz w:val="26"/>
          <w:szCs w:val="26"/>
          <w:rPrChange w:id="7903" w:author="Le Minh Nghia" w:date="2019-10-09T10:56:00Z">
            <w:rPr>
              <w:sz w:val="26"/>
              <w:szCs w:val="26"/>
            </w:rPr>
          </w:rPrChange>
        </w:rPr>
        <w:t>Độ</w:t>
      </w:r>
      <w:proofErr w:type="spellEnd"/>
      <w:r w:rsidRPr="00B41112">
        <w:rPr>
          <w:sz w:val="26"/>
          <w:szCs w:val="26"/>
          <w:rPrChange w:id="7904" w:author="Le Minh Nghia" w:date="2019-10-09T10:56:00Z">
            <w:rPr>
              <w:sz w:val="26"/>
              <w:szCs w:val="26"/>
            </w:rPr>
          </w:rPrChange>
        </w:rPr>
        <w:t xml:space="preserve"> tin </w:t>
      </w:r>
      <w:proofErr w:type="spellStart"/>
      <w:r w:rsidRPr="00B41112">
        <w:rPr>
          <w:sz w:val="26"/>
          <w:szCs w:val="26"/>
          <w:rPrChange w:id="7905" w:author="Le Minh Nghia" w:date="2019-10-09T10:56:00Z">
            <w:rPr>
              <w:sz w:val="26"/>
              <w:szCs w:val="26"/>
            </w:rPr>
          </w:rPrChange>
        </w:rPr>
        <w:t>cậy</w:t>
      </w:r>
      <w:proofErr w:type="spellEnd"/>
      <w:r w:rsidRPr="00B41112">
        <w:rPr>
          <w:sz w:val="26"/>
          <w:szCs w:val="26"/>
          <w:rPrChange w:id="7906" w:author="Le Minh Nghia" w:date="2019-10-09T10:56:00Z">
            <w:rPr>
              <w:sz w:val="26"/>
              <w:szCs w:val="26"/>
            </w:rPr>
          </w:rPrChange>
        </w:rPr>
        <w:t xml:space="preserve">: </w:t>
      </w:r>
      <w:proofErr w:type="spellStart"/>
      <w:r w:rsidRPr="00B41112">
        <w:rPr>
          <w:sz w:val="26"/>
          <w:szCs w:val="26"/>
          <w:rPrChange w:id="7907" w:author="Le Minh Nghia" w:date="2019-10-09T10:56:00Z">
            <w:rPr>
              <w:sz w:val="26"/>
              <w:szCs w:val="26"/>
            </w:rPr>
          </w:rPrChange>
        </w:rPr>
        <w:t>Cách</w:t>
      </w:r>
      <w:proofErr w:type="spellEnd"/>
      <w:r w:rsidRPr="00B41112">
        <w:rPr>
          <w:sz w:val="26"/>
          <w:szCs w:val="26"/>
          <w:rPrChange w:id="7908" w:author="Le Minh Nghia" w:date="2019-10-09T10:56:00Z">
            <w:rPr>
              <w:sz w:val="26"/>
              <w:szCs w:val="26"/>
            </w:rPr>
          </w:rPrChange>
        </w:rPr>
        <w:t xml:space="preserve"> </w:t>
      </w:r>
      <w:proofErr w:type="spellStart"/>
      <w:r w:rsidRPr="00B41112">
        <w:rPr>
          <w:sz w:val="26"/>
          <w:szCs w:val="26"/>
          <w:rPrChange w:id="7909" w:author="Le Minh Nghia" w:date="2019-10-09T10:56:00Z">
            <w:rPr>
              <w:sz w:val="26"/>
              <w:szCs w:val="26"/>
            </w:rPr>
          </w:rPrChange>
        </w:rPr>
        <w:t>các</w:t>
      </w:r>
      <w:proofErr w:type="spellEnd"/>
      <w:r w:rsidRPr="00B41112">
        <w:rPr>
          <w:sz w:val="26"/>
          <w:szCs w:val="26"/>
          <w:rPrChange w:id="7910" w:author="Le Minh Nghia" w:date="2019-10-09T10:56:00Z">
            <w:rPr>
              <w:sz w:val="26"/>
              <w:szCs w:val="26"/>
            </w:rPr>
          </w:rPrChange>
        </w:rPr>
        <w:t xml:space="preserve"> </w:t>
      </w:r>
      <w:proofErr w:type="spellStart"/>
      <w:r w:rsidRPr="00B41112">
        <w:rPr>
          <w:sz w:val="26"/>
          <w:szCs w:val="26"/>
          <w:rPrChange w:id="7911" w:author="Le Minh Nghia" w:date="2019-10-09T10:56:00Z">
            <w:rPr>
              <w:sz w:val="26"/>
              <w:szCs w:val="26"/>
            </w:rPr>
          </w:rPrChange>
        </w:rPr>
        <w:t>chức</w:t>
      </w:r>
      <w:proofErr w:type="spellEnd"/>
      <w:r w:rsidRPr="00B41112">
        <w:rPr>
          <w:sz w:val="26"/>
          <w:szCs w:val="26"/>
          <w:rPrChange w:id="7912" w:author="Le Minh Nghia" w:date="2019-10-09T10:56:00Z">
            <w:rPr>
              <w:sz w:val="26"/>
              <w:szCs w:val="26"/>
            </w:rPr>
          </w:rPrChange>
        </w:rPr>
        <w:t xml:space="preserve"> </w:t>
      </w:r>
      <w:proofErr w:type="spellStart"/>
      <w:r w:rsidRPr="00B41112">
        <w:rPr>
          <w:sz w:val="26"/>
          <w:szCs w:val="26"/>
          <w:rPrChange w:id="7913" w:author="Le Minh Nghia" w:date="2019-10-09T10:56:00Z">
            <w:rPr>
              <w:sz w:val="26"/>
              <w:szCs w:val="26"/>
            </w:rPr>
          </w:rPrChange>
        </w:rPr>
        <w:t>năng</w:t>
      </w:r>
      <w:proofErr w:type="spellEnd"/>
      <w:r w:rsidRPr="00B41112">
        <w:rPr>
          <w:sz w:val="26"/>
          <w:szCs w:val="26"/>
          <w:rPrChange w:id="7914" w:author="Le Minh Nghia" w:date="2019-10-09T10:56:00Z">
            <w:rPr>
              <w:sz w:val="26"/>
              <w:szCs w:val="26"/>
            </w:rPr>
          </w:rPrChange>
        </w:rPr>
        <w:t xml:space="preserve"> </w:t>
      </w:r>
      <w:proofErr w:type="spellStart"/>
      <w:r w:rsidRPr="00B41112">
        <w:rPr>
          <w:sz w:val="26"/>
          <w:szCs w:val="26"/>
          <w:rPrChange w:id="7915" w:author="Le Minh Nghia" w:date="2019-10-09T10:56:00Z">
            <w:rPr>
              <w:sz w:val="26"/>
              <w:szCs w:val="26"/>
            </w:rPr>
          </w:rPrChange>
        </w:rPr>
        <w:t>cụ</w:t>
      </w:r>
      <w:proofErr w:type="spellEnd"/>
      <w:r w:rsidRPr="00B41112">
        <w:rPr>
          <w:sz w:val="26"/>
          <w:szCs w:val="26"/>
          <w:rPrChange w:id="7916" w:author="Le Minh Nghia" w:date="2019-10-09T10:56:00Z">
            <w:rPr>
              <w:sz w:val="26"/>
              <w:szCs w:val="26"/>
            </w:rPr>
          </w:rPrChange>
        </w:rPr>
        <w:t xml:space="preserve"> </w:t>
      </w:r>
      <w:proofErr w:type="spellStart"/>
      <w:r w:rsidRPr="00B41112">
        <w:rPr>
          <w:sz w:val="26"/>
          <w:szCs w:val="26"/>
          <w:rPrChange w:id="7917" w:author="Le Minh Nghia" w:date="2019-10-09T10:56:00Z">
            <w:rPr>
              <w:sz w:val="26"/>
              <w:szCs w:val="26"/>
            </w:rPr>
          </w:rPrChange>
        </w:rPr>
        <w:t>thể</w:t>
      </w:r>
      <w:proofErr w:type="spellEnd"/>
      <w:r w:rsidRPr="00B41112">
        <w:rPr>
          <w:sz w:val="26"/>
          <w:szCs w:val="26"/>
          <w:rPrChange w:id="7918" w:author="Le Minh Nghia" w:date="2019-10-09T10:56:00Z">
            <w:rPr>
              <w:sz w:val="26"/>
              <w:szCs w:val="26"/>
            </w:rPr>
          </w:rPrChange>
        </w:rPr>
        <w:t xml:space="preserve"> </w:t>
      </w:r>
      <w:proofErr w:type="spellStart"/>
      <w:r w:rsidRPr="00B41112">
        <w:rPr>
          <w:sz w:val="26"/>
          <w:szCs w:val="26"/>
          <w:rPrChange w:id="7919" w:author="Le Minh Nghia" w:date="2019-10-09T10:56:00Z">
            <w:rPr>
              <w:sz w:val="26"/>
              <w:szCs w:val="26"/>
            </w:rPr>
          </w:rPrChange>
        </w:rPr>
        <w:t>được</w:t>
      </w:r>
      <w:proofErr w:type="spellEnd"/>
      <w:r w:rsidRPr="00B41112">
        <w:rPr>
          <w:sz w:val="26"/>
          <w:szCs w:val="26"/>
          <w:rPrChange w:id="7920" w:author="Le Minh Nghia" w:date="2019-10-09T10:56:00Z">
            <w:rPr>
              <w:sz w:val="26"/>
              <w:szCs w:val="26"/>
            </w:rPr>
          </w:rPrChange>
        </w:rPr>
        <w:t xml:space="preserve"> </w:t>
      </w:r>
      <w:proofErr w:type="spellStart"/>
      <w:r w:rsidRPr="00B41112">
        <w:rPr>
          <w:sz w:val="26"/>
          <w:szCs w:val="26"/>
          <w:rPrChange w:id="7921" w:author="Le Minh Nghia" w:date="2019-10-09T10:56:00Z">
            <w:rPr>
              <w:sz w:val="26"/>
              <w:szCs w:val="26"/>
            </w:rPr>
          </w:rPrChange>
        </w:rPr>
        <w:t>xử</w:t>
      </w:r>
      <w:proofErr w:type="spellEnd"/>
      <w:r w:rsidRPr="00B41112">
        <w:rPr>
          <w:sz w:val="26"/>
          <w:szCs w:val="26"/>
          <w:rPrChange w:id="7922" w:author="Le Minh Nghia" w:date="2019-10-09T10:56:00Z">
            <w:rPr>
              <w:sz w:val="26"/>
              <w:szCs w:val="26"/>
            </w:rPr>
          </w:rPrChange>
        </w:rPr>
        <w:t xml:space="preserve"> </w:t>
      </w:r>
      <w:proofErr w:type="spellStart"/>
      <w:r w:rsidRPr="00B41112">
        <w:rPr>
          <w:sz w:val="26"/>
          <w:szCs w:val="26"/>
          <w:rPrChange w:id="7923" w:author="Le Minh Nghia" w:date="2019-10-09T10:56:00Z">
            <w:rPr>
              <w:sz w:val="26"/>
              <w:szCs w:val="26"/>
            </w:rPr>
          </w:rPrChange>
        </w:rPr>
        <w:t>lý</w:t>
      </w:r>
      <w:proofErr w:type="spellEnd"/>
      <w:r w:rsidRPr="00B41112">
        <w:rPr>
          <w:sz w:val="26"/>
          <w:szCs w:val="26"/>
          <w:rPrChange w:id="7924" w:author="Le Minh Nghia" w:date="2019-10-09T10:56:00Z">
            <w:rPr>
              <w:sz w:val="26"/>
              <w:szCs w:val="26"/>
            </w:rPr>
          </w:rPrChange>
        </w:rPr>
        <w:t xml:space="preserve"> </w:t>
      </w:r>
      <w:proofErr w:type="spellStart"/>
      <w:r w:rsidRPr="00B41112">
        <w:rPr>
          <w:sz w:val="26"/>
          <w:szCs w:val="26"/>
          <w:rPrChange w:id="7925" w:author="Le Minh Nghia" w:date="2019-10-09T10:56:00Z">
            <w:rPr>
              <w:sz w:val="26"/>
              <w:szCs w:val="26"/>
            </w:rPr>
          </w:rPrChange>
        </w:rPr>
        <w:t>với</w:t>
      </w:r>
      <w:proofErr w:type="spellEnd"/>
      <w:r w:rsidRPr="00B41112">
        <w:rPr>
          <w:sz w:val="26"/>
          <w:szCs w:val="26"/>
          <w:rPrChange w:id="7926" w:author="Le Minh Nghia" w:date="2019-10-09T10:56:00Z">
            <w:rPr>
              <w:sz w:val="26"/>
              <w:szCs w:val="26"/>
            </w:rPr>
          </w:rPrChange>
        </w:rPr>
        <w:t xml:space="preserve"> MySQL (</w:t>
      </w:r>
      <w:proofErr w:type="spellStart"/>
      <w:r w:rsidRPr="00B41112">
        <w:rPr>
          <w:sz w:val="26"/>
          <w:szCs w:val="26"/>
          <w:rPrChange w:id="7927" w:author="Le Minh Nghia" w:date="2019-10-09T10:56:00Z">
            <w:rPr>
              <w:sz w:val="26"/>
              <w:szCs w:val="26"/>
            </w:rPr>
          </w:rPrChange>
        </w:rPr>
        <w:t>ví</w:t>
      </w:r>
      <w:proofErr w:type="spellEnd"/>
      <w:r w:rsidRPr="00B41112">
        <w:rPr>
          <w:sz w:val="26"/>
          <w:szCs w:val="26"/>
          <w:rPrChange w:id="7928" w:author="Le Minh Nghia" w:date="2019-10-09T10:56:00Z">
            <w:rPr>
              <w:sz w:val="26"/>
              <w:szCs w:val="26"/>
            </w:rPr>
          </w:rPrChange>
        </w:rPr>
        <w:t xml:space="preserve"> </w:t>
      </w:r>
      <w:proofErr w:type="spellStart"/>
      <w:r w:rsidRPr="00B41112">
        <w:rPr>
          <w:sz w:val="26"/>
          <w:szCs w:val="26"/>
          <w:rPrChange w:id="7929" w:author="Le Minh Nghia" w:date="2019-10-09T10:56:00Z">
            <w:rPr>
              <w:sz w:val="26"/>
              <w:szCs w:val="26"/>
            </w:rPr>
          </w:rPrChange>
        </w:rPr>
        <w:t>dụ</w:t>
      </w:r>
      <w:proofErr w:type="spellEnd"/>
      <w:r w:rsidRPr="00B41112">
        <w:rPr>
          <w:sz w:val="26"/>
          <w:szCs w:val="26"/>
          <w:rPrChange w:id="7930" w:author="Le Minh Nghia" w:date="2019-10-09T10:56:00Z">
            <w:rPr>
              <w:sz w:val="26"/>
              <w:szCs w:val="26"/>
            </w:rPr>
          </w:rPrChange>
        </w:rPr>
        <w:t xml:space="preserve"> </w:t>
      </w:r>
      <w:proofErr w:type="spellStart"/>
      <w:r w:rsidRPr="00B41112">
        <w:rPr>
          <w:sz w:val="26"/>
          <w:szCs w:val="26"/>
          <w:rPrChange w:id="7931" w:author="Le Minh Nghia" w:date="2019-10-09T10:56:00Z">
            <w:rPr>
              <w:sz w:val="26"/>
              <w:szCs w:val="26"/>
            </w:rPr>
          </w:rPrChange>
        </w:rPr>
        <w:t>tài</w:t>
      </w:r>
      <w:proofErr w:type="spellEnd"/>
      <w:r w:rsidRPr="00B41112">
        <w:rPr>
          <w:sz w:val="26"/>
          <w:szCs w:val="26"/>
          <w:rPrChange w:id="7932" w:author="Le Minh Nghia" w:date="2019-10-09T10:56:00Z">
            <w:rPr>
              <w:sz w:val="26"/>
              <w:szCs w:val="26"/>
            </w:rPr>
          </w:rPrChange>
        </w:rPr>
        <w:t xml:space="preserve"> </w:t>
      </w:r>
      <w:proofErr w:type="spellStart"/>
      <w:r w:rsidRPr="00B41112">
        <w:rPr>
          <w:sz w:val="26"/>
          <w:szCs w:val="26"/>
          <w:rPrChange w:id="7933" w:author="Le Minh Nghia" w:date="2019-10-09T10:56:00Z">
            <w:rPr>
              <w:sz w:val="26"/>
              <w:szCs w:val="26"/>
            </w:rPr>
          </w:rPrChange>
        </w:rPr>
        <w:t>liệu</w:t>
      </w:r>
      <w:proofErr w:type="spellEnd"/>
      <w:r w:rsidRPr="00B41112">
        <w:rPr>
          <w:sz w:val="26"/>
          <w:szCs w:val="26"/>
          <w:rPrChange w:id="7934" w:author="Le Minh Nghia" w:date="2019-10-09T10:56:00Z">
            <w:rPr>
              <w:sz w:val="26"/>
              <w:szCs w:val="26"/>
            </w:rPr>
          </w:rPrChange>
        </w:rPr>
        <w:t xml:space="preserve"> </w:t>
      </w:r>
      <w:proofErr w:type="spellStart"/>
      <w:r w:rsidRPr="00B41112">
        <w:rPr>
          <w:sz w:val="26"/>
          <w:szCs w:val="26"/>
          <w:rPrChange w:id="7935" w:author="Le Minh Nghia" w:date="2019-10-09T10:56:00Z">
            <w:rPr>
              <w:sz w:val="26"/>
              <w:szCs w:val="26"/>
            </w:rPr>
          </w:rPrChange>
        </w:rPr>
        <w:t>tham</w:t>
      </w:r>
      <w:proofErr w:type="spellEnd"/>
      <w:r w:rsidRPr="00B41112">
        <w:rPr>
          <w:sz w:val="26"/>
          <w:szCs w:val="26"/>
          <w:rPrChange w:id="7936" w:author="Le Minh Nghia" w:date="2019-10-09T10:56:00Z">
            <w:rPr>
              <w:sz w:val="26"/>
              <w:szCs w:val="26"/>
            </w:rPr>
          </w:rPrChange>
        </w:rPr>
        <w:t xml:space="preserve"> </w:t>
      </w:r>
      <w:proofErr w:type="spellStart"/>
      <w:r w:rsidRPr="00B41112">
        <w:rPr>
          <w:sz w:val="26"/>
          <w:szCs w:val="26"/>
          <w:rPrChange w:id="7937" w:author="Le Minh Nghia" w:date="2019-10-09T10:56:00Z">
            <w:rPr>
              <w:sz w:val="26"/>
              <w:szCs w:val="26"/>
            </w:rPr>
          </w:rPrChange>
        </w:rPr>
        <w:t>khảo</w:t>
      </w:r>
      <w:proofErr w:type="spellEnd"/>
      <w:r w:rsidRPr="00B41112">
        <w:rPr>
          <w:sz w:val="26"/>
          <w:szCs w:val="26"/>
          <w:rPrChange w:id="7938" w:author="Le Minh Nghia" w:date="2019-10-09T10:56:00Z">
            <w:rPr>
              <w:sz w:val="26"/>
              <w:szCs w:val="26"/>
            </w:rPr>
          </w:rPrChange>
        </w:rPr>
        <w:t xml:space="preserve">, </w:t>
      </w:r>
      <w:proofErr w:type="spellStart"/>
      <w:r w:rsidRPr="00B41112">
        <w:rPr>
          <w:sz w:val="26"/>
          <w:szCs w:val="26"/>
          <w:rPrChange w:id="7939" w:author="Le Minh Nghia" w:date="2019-10-09T10:56:00Z">
            <w:rPr>
              <w:sz w:val="26"/>
              <w:szCs w:val="26"/>
            </w:rPr>
          </w:rPrChange>
        </w:rPr>
        <w:t>các</w:t>
      </w:r>
      <w:proofErr w:type="spellEnd"/>
      <w:r w:rsidRPr="00B41112">
        <w:rPr>
          <w:sz w:val="26"/>
          <w:szCs w:val="26"/>
          <w:rPrChange w:id="7940" w:author="Le Minh Nghia" w:date="2019-10-09T10:56:00Z">
            <w:rPr>
              <w:sz w:val="26"/>
              <w:szCs w:val="26"/>
            </w:rPr>
          </w:rPrChange>
        </w:rPr>
        <w:t xml:space="preserve"> </w:t>
      </w:r>
      <w:proofErr w:type="spellStart"/>
      <w:r w:rsidRPr="00B41112">
        <w:rPr>
          <w:sz w:val="26"/>
          <w:szCs w:val="26"/>
          <w:rPrChange w:id="7941" w:author="Le Minh Nghia" w:date="2019-10-09T10:56:00Z">
            <w:rPr>
              <w:sz w:val="26"/>
              <w:szCs w:val="26"/>
            </w:rPr>
          </w:rPrChange>
        </w:rPr>
        <w:t>giao</w:t>
      </w:r>
      <w:proofErr w:type="spellEnd"/>
      <w:r w:rsidRPr="00B41112">
        <w:rPr>
          <w:sz w:val="26"/>
          <w:szCs w:val="26"/>
          <w:rPrChange w:id="7942" w:author="Le Minh Nghia" w:date="2019-10-09T10:56:00Z">
            <w:rPr>
              <w:sz w:val="26"/>
              <w:szCs w:val="26"/>
            </w:rPr>
          </w:rPrChange>
        </w:rPr>
        <w:t xml:space="preserve"> </w:t>
      </w:r>
      <w:proofErr w:type="spellStart"/>
      <w:r w:rsidRPr="00B41112">
        <w:rPr>
          <w:sz w:val="26"/>
          <w:szCs w:val="26"/>
          <w:rPrChange w:id="7943" w:author="Le Minh Nghia" w:date="2019-10-09T10:56:00Z">
            <w:rPr>
              <w:sz w:val="26"/>
              <w:szCs w:val="26"/>
            </w:rPr>
          </w:rPrChange>
        </w:rPr>
        <w:t>dịch</w:t>
      </w:r>
      <w:proofErr w:type="spellEnd"/>
      <w:r w:rsidRPr="00B41112">
        <w:rPr>
          <w:sz w:val="26"/>
          <w:szCs w:val="26"/>
          <w:rPrChange w:id="7944" w:author="Le Minh Nghia" w:date="2019-10-09T10:56:00Z">
            <w:rPr>
              <w:sz w:val="26"/>
              <w:szCs w:val="26"/>
            </w:rPr>
          </w:rPrChange>
        </w:rPr>
        <w:t xml:space="preserve">, </w:t>
      </w:r>
      <w:proofErr w:type="spellStart"/>
      <w:r w:rsidRPr="00B41112">
        <w:rPr>
          <w:sz w:val="26"/>
          <w:szCs w:val="26"/>
          <w:rPrChange w:id="7945" w:author="Le Minh Nghia" w:date="2019-10-09T10:56:00Z">
            <w:rPr>
              <w:sz w:val="26"/>
              <w:szCs w:val="26"/>
            </w:rPr>
          </w:rPrChange>
        </w:rPr>
        <w:t>kiểm</w:t>
      </w:r>
      <w:proofErr w:type="spellEnd"/>
      <w:r w:rsidRPr="00B41112">
        <w:rPr>
          <w:sz w:val="26"/>
          <w:szCs w:val="26"/>
          <w:rPrChange w:id="7946" w:author="Le Minh Nghia" w:date="2019-10-09T10:56:00Z">
            <w:rPr>
              <w:sz w:val="26"/>
              <w:szCs w:val="26"/>
            </w:rPr>
          </w:rPrChange>
        </w:rPr>
        <w:t xml:space="preserve"> </w:t>
      </w:r>
      <w:proofErr w:type="spellStart"/>
      <w:proofErr w:type="gramStart"/>
      <w:r w:rsidRPr="00B41112">
        <w:rPr>
          <w:sz w:val="26"/>
          <w:szCs w:val="26"/>
          <w:rPrChange w:id="7947" w:author="Le Minh Nghia" w:date="2019-10-09T10:56:00Z">
            <w:rPr>
              <w:sz w:val="26"/>
              <w:szCs w:val="26"/>
            </w:rPr>
          </w:rPrChange>
        </w:rPr>
        <w:t>toán</w:t>
      </w:r>
      <w:proofErr w:type="spellEnd"/>
      <w:r w:rsidRPr="00B41112">
        <w:rPr>
          <w:sz w:val="26"/>
          <w:szCs w:val="26"/>
          <w:rPrChange w:id="7948" w:author="Le Minh Nghia" w:date="2019-10-09T10:56:00Z">
            <w:rPr>
              <w:sz w:val="26"/>
              <w:szCs w:val="26"/>
            </w:rPr>
          </w:rPrChange>
        </w:rPr>
        <w:t>,...</w:t>
      </w:r>
      <w:proofErr w:type="gramEnd"/>
      <w:r w:rsidRPr="00B41112">
        <w:rPr>
          <w:sz w:val="26"/>
          <w:szCs w:val="26"/>
          <w:rPrChange w:id="7949" w:author="Le Minh Nghia" w:date="2019-10-09T10:56:00Z">
            <w:rPr>
              <w:sz w:val="26"/>
              <w:szCs w:val="26"/>
            </w:rPr>
          </w:rPrChange>
        </w:rPr>
        <w:t xml:space="preserve">) </w:t>
      </w:r>
      <w:proofErr w:type="spellStart"/>
      <w:r w:rsidRPr="00B41112">
        <w:rPr>
          <w:sz w:val="26"/>
          <w:szCs w:val="26"/>
          <w:rPrChange w:id="7950" w:author="Le Minh Nghia" w:date="2019-10-09T10:56:00Z">
            <w:rPr>
              <w:sz w:val="26"/>
              <w:szCs w:val="26"/>
            </w:rPr>
          </w:rPrChange>
        </w:rPr>
        <w:t>làm</w:t>
      </w:r>
      <w:proofErr w:type="spellEnd"/>
      <w:r w:rsidRPr="00B41112">
        <w:rPr>
          <w:sz w:val="26"/>
          <w:szCs w:val="26"/>
          <w:rPrChange w:id="7951" w:author="Le Minh Nghia" w:date="2019-10-09T10:56:00Z">
            <w:rPr>
              <w:sz w:val="26"/>
              <w:szCs w:val="26"/>
            </w:rPr>
          </w:rPrChange>
        </w:rPr>
        <w:t xml:space="preserve"> cho </w:t>
      </w:r>
      <w:proofErr w:type="spellStart"/>
      <w:r w:rsidRPr="00B41112">
        <w:rPr>
          <w:sz w:val="26"/>
          <w:szCs w:val="26"/>
          <w:rPrChange w:id="7952" w:author="Le Minh Nghia" w:date="2019-10-09T10:56:00Z">
            <w:rPr>
              <w:sz w:val="26"/>
              <w:szCs w:val="26"/>
            </w:rPr>
          </w:rPrChange>
        </w:rPr>
        <w:t>nó</w:t>
      </w:r>
      <w:proofErr w:type="spellEnd"/>
      <w:r w:rsidRPr="00B41112">
        <w:rPr>
          <w:sz w:val="26"/>
          <w:szCs w:val="26"/>
          <w:rPrChange w:id="7953" w:author="Le Minh Nghia" w:date="2019-10-09T10:56:00Z">
            <w:rPr>
              <w:sz w:val="26"/>
              <w:szCs w:val="26"/>
            </w:rPr>
          </w:rPrChange>
        </w:rPr>
        <w:t xml:space="preserve"> </w:t>
      </w:r>
      <w:proofErr w:type="spellStart"/>
      <w:r w:rsidRPr="00B41112">
        <w:rPr>
          <w:sz w:val="26"/>
          <w:szCs w:val="26"/>
          <w:rPrChange w:id="7954" w:author="Le Minh Nghia" w:date="2019-10-09T10:56:00Z">
            <w:rPr>
              <w:sz w:val="26"/>
              <w:szCs w:val="26"/>
            </w:rPr>
          </w:rPrChange>
        </w:rPr>
        <w:t>kém</w:t>
      </w:r>
      <w:proofErr w:type="spellEnd"/>
      <w:r w:rsidRPr="00B41112">
        <w:rPr>
          <w:sz w:val="26"/>
          <w:szCs w:val="26"/>
          <w:rPrChange w:id="7955" w:author="Le Minh Nghia" w:date="2019-10-09T10:56:00Z">
            <w:rPr>
              <w:sz w:val="26"/>
              <w:szCs w:val="26"/>
            </w:rPr>
          </w:rPrChange>
        </w:rPr>
        <w:t xml:space="preserve"> tin </w:t>
      </w:r>
      <w:proofErr w:type="spellStart"/>
      <w:r w:rsidRPr="00B41112">
        <w:rPr>
          <w:sz w:val="26"/>
          <w:szCs w:val="26"/>
          <w:rPrChange w:id="7956" w:author="Le Minh Nghia" w:date="2019-10-09T10:56:00Z">
            <w:rPr>
              <w:sz w:val="26"/>
              <w:szCs w:val="26"/>
            </w:rPr>
          </w:rPrChange>
        </w:rPr>
        <w:t>cậy</w:t>
      </w:r>
      <w:proofErr w:type="spellEnd"/>
      <w:r w:rsidRPr="00B41112">
        <w:rPr>
          <w:sz w:val="26"/>
          <w:szCs w:val="26"/>
          <w:rPrChange w:id="7957" w:author="Le Minh Nghia" w:date="2019-10-09T10:56:00Z">
            <w:rPr>
              <w:sz w:val="26"/>
              <w:szCs w:val="26"/>
            </w:rPr>
          </w:rPrChange>
        </w:rPr>
        <w:t xml:space="preserve"> </w:t>
      </w:r>
      <w:proofErr w:type="spellStart"/>
      <w:r w:rsidRPr="00B41112">
        <w:rPr>
          <w:sz w:val="26"/>
          <w:szCs w:val="26"/>
          <w:rPrChange w:id="7958" w:author="Le Minh Nghia" w:date="2019-10-09T10:56:00Z">
            <w:rPr>
              <w:sz w:val="26"/>
              <w:szCs w:val="26"/>
            </w:rPr>
          </w:rPrChange>
        </w:rPr>
        <w:t>hơn</w:t>
      </w:r>
      <w:proofErr w:type="spellEnd"/>
      <w:r w:rsidRPr="00B41112">
        <w:rPr>
          <w:sz w:val="26"/>
          <w:szCs w:val="26"/>
          <w:rPrChange w:id="7959" w:author="Le Minh Nghia" w:date="2019-10-09T10:56:00Z">
            <w:rPr>
              <w:sz w:val="26"/>
              <w:szCs w:val="26"/>
            </w:rPr>
          </w:rPrChange>
        </w:rPr>
        <w:t xml:space="preserve"> so </w:t>
      </w:r>
      <w:proofErr w:type="spellStart"/>
      <w:r w:rsidRPr="00B41112">
        <w:rPr>
          <w:sz w:val="26"/>
          <w:szCs w:val="26"/>
          <w:rPrChange w:id="7960" w:author="Le Minh Nghia" w:date="2019-10-09T10:56:00Z">
            <w:rPr>
              <w:sz w:val="26"/>
              <w:szCs w:val="26"/>
            </w:rPr>
          </w:rPrChange>
        </w:rPr>
        <w:t>với</w:t>
      </w:r>
      <w:proofErr w:type="spellEnd"/>
      <w:r w:rsidRPr="00B41112">
        <w:rPr>
          <w:sz w:val="26"/>
          <w:szCs w:val="26"/>
          <w:rPrChange w:id="7961" w:author="Le Minh Nghia" w:date="2019-10-09T10:56:00Z">
            <w:rPr>
              <w:sz w:val="26"/>
              <w:szCs w:val="26"/>
            </w:rPr>
          </w:rPrChange>
        </w:rPr>
        <w:t xml:space="preserve"> </w:t>
      </w:r>
      <w:proofErr w:type="spellStart"/>
      <w:r w:rsidRPr="00B41112">
        <w:rPr>
          <w:sz w:val="26"/>
          <w:szCs w:val="26"/>
          <w:rPrChange w:id="7962" w:author="Le Minh Nghia" w:date="2019-10-09T10:56:00Z">
            <w:rPr>
              <w:sz w:val="26"/>
              <w:szCs w:val="26"/>
            </w:rPr>
          </w:rPrChange>
        </w:rPr>
        <w:t>một</w:t>
      </w:r>
      <w:proofErr w:type="spellEnd"/>
      <w:r w:rsidRPr="00B41112">
        <w:rPr>
          <w:sz w:val="26"/>
          <w:szCs w:val="26"/>
          <w:rPrChange w:id="7963" w:author="Le Minh Nghia" w:date="2019-10-09T10:56:00Z">
            <w:rPr>
              <w:sz w:val="26"/>
              <w:szCs w:val="26"/>
            </w:rPr>
          </w:rPrChange>
        </w:rPr>
        <w:t xml:space="preserve"> </w:t>
      </w:r>
      <w:proofErr w:type="spellStart"/>
      <w:r w:rsidRPr="00B41112">
        <w:rPr>
          <w:sz w:val="26"/>
          <w:szCs w:val="26"/>
          <w:rPrChange w:id="7964" w:author="Le Minh Nghia" w:date="2019-10-09T10:56:00Z">
            <w:rPr>
              <w:sz w:val="26"/>
              <w:szCs w:val="26"/>
            </w:rPr>
          </w:rPrChange>
        </w:rPr>
        <w:t>số</w:t>
      </w:r>
      <w:proofErr w:type="spellEnd"/>
      <w:r w:rsidRPr="00B41112">
        <w:rPr>
          <w:sz w:val="26"/>
          <w:szCs w:val="26"/>
          <w:rPrChange w:id="7965" w:author="Le Minh Nghia" w:date="2019-10-09T10:56:00Z">
            <w:rPr>
              <w:sz w:val="26"/>
              <w:szCs w:val="26"/>
            </w:rPr>
          </w:rPrChange>
        </w:rPr>
        <w:t xml:space="preserve"> </w:t>
      </w:r>
      <w:proofErr w:type="spellStart"/>
      <w:r w:rsidRPr="00B41112">
        <w:rPr>
          <w:sz w:val="26"/>
          <w:szCs w:val="26"/>
          <w:rPrChange w:id="7966" w:author="Le Minh Nghia" w:date="2019-10-09T10:56:00Z">
            <w:rPr>
              <w:sz w:val="26"/>
              <w:szCs w:val="26"/>
            </w:rPr>
          </w:rPrChange>
        </w:rPr>
        <w:t>hệ</w:t>
      </w:r>
      <w:proofErr w:type="spellEnd"/>
      <w:r w:rsidRPr="00B41112">
        <w:rPr>
          <w:sz w:val="26"/>
          <w:szCs w:val="26"/>
          <w:rPrChange w:id="7967" w:author="Le Minh Nghia" w:date="2019-10-09T10:56:00Z">
            <w:rPr>
              <w:sz w:val="26"/>
              <w:szCs w:val="26"/>
            </w:rPr>
          </w:rPrChange>
        </w:rPr>
        <w:t xml:space="preserve"> </w:t>
      </w:r>
      <w:proofErr w:type="spellStart"/>
      <w:r w:rsidRPr="00B41112">
        <w:rPr>
          <w:sz w:val="26"/>
          <w:szCs w:val="26"/>
          <w:rPrChange w:id="7968" w:author="Le Minh Nghia" w:date="2019-10-09T10:56:00Z">
            <w:rPr>
              <w:sz w:val="26"/>
              <w:szCs w:val="26"/>
            </w:rPr>
          </w:rPrChange>
        </w:rPr>
        <w:t>quản</w:t>
      </w:r>
      <w:proofErr w:type="spellEnd"/>
      <w:r w:rsidRPr="00B41112">
        <w:rPr>
          <w:sz w:val="26"/>
          <w:szCs w:val="26"/>
          <w:rPrChange w:id="7969" w:author="Le Minh Nghia" w:date="2019-10-09T10:56:00Z">
            <w:rPr>
              <w:sz w:val="26"/>
              <w:szCs w:val="26"/>
            </w:rPr>
          </w:rPrChange>
        </w:rPr>
        <w:t xml:space="preserve"> </w:t>
      </w:r>
      <w:proofErr w:type="spellStart"/>
      <w:r w:rsidRPr="00B41112">
        <w:rPr>
          <w:sz w:val="26"/>
          <w:szCs w:val="26"/>
          <w:rPrChange w:id="7970" w:author="Le Minh Nghia" w:date="2019-10-09T10:56:00Z">
            <w:rPr>
              <w:sz w:val="26"/>
              <w:szCs w:val="26"/>
            </w:rPr>
          </w:rPrChange>
        </w:rPr>
        <w:t>trị</w:t>
      </w:r>
      <w:proofErr w:type="spellEnd"/>
      <w:r w:rsidRPr="00B41112">
        <w:rPr>
          <w:sz w:val="26"/>
          <w:szCs w:val="26"/>
          <w:rPrChange w:id="7971" w:author="Le Minh Nghia" w:date="2019-10-09T10:56:00Z">
            <w:rPr>
              <w:sz w:val="26"/>
              <w:szCs w:val="26"/>
            </w:rPr>
          </w:rPrChange>
        </w:rPr>
        <w:t xml:space="preserve"> </w:t>
      </w:r>
      <w:proofErr w:type="spellStart"/>
      <w:r w:rsidRPr="00B41112">
        <w:rPr>
          <w:sz w:val="26"/>
          <w:szCs w:val="26"/>
          <w:rPrChange w:id="7972" w:author="Le Minh Nghia" w:date="2019-10-09T10:56:00Z">
            <w:rPr>
              <w:sz w:val="26"/>
              <w:szCs w:val="26"/>
            </w:rPr>
          </w:rPrChange>
        </w:rPr>
        <w:t>cơ</w:t>
      </w:r>
      <w:proofErr w:type="spellEnd"/>
      <w:r w:rsidRPr="00B41112">
        <w:rPr>
          <w:sz w:val="26"/>
          <w:szCs w:val="26"/>
          <w:rPrChange w:id="7973" w:author="Le Minh Nghia" w:date="2019-10-09T10:56:00Z">
            <w:rPr>
              <w:sz w:val="26"/>
              <w:szCs w:val="26"/>
            </w:rPr>
          </w:rPrChange>
        </w:rPr>
        <w:t xml:space="preserve"> </w:t>
      </w:r>
      <w:proofErr w:type="spellStart"/>
      <w:r w:rsidRPr="00B41112">
        <w:rPr>
          <w:sz w:val="26"/>
          <w:szCs w:val="26"/>
          <w:rPrChange w:id="7974" w:author="Le Minh Nghia" w:date="2019-10-09T10:56:00Z">
            <w:rPr>
              <w:sz w:val="26"/>
              <w:szCs w:val="26"/>
            </w:rPr>
          </w:rPrChange>
        </w:rPr>
        <w:t>sở</w:t>
      </w:r>
      <w:proofErr w:type="spellEnd"/>
      <w:r w:rsidRPr="00B41112">
        <w:rPr>
          <w:sz w:val="26"/>
          <w:szCs w:val="26"/>
          <w:rPrChange w:id="7975" w:author="Le Minh Nghia" w:date="2019-10-09T10:56:00Z">
            <w:rPr>
              <w:sz w:val="26"/>
              <w:szCs w:val="26"/>
            </w:rPr>
          </w:rPrChange>
        </w:rPr>
        <w:t xml:space="preserve"> </w:t>
      </w:r>
      <w:proofErr w:type="spellStart"/>
      <w:r w:rsidRPr="00B41112">
        <w:rPr>
          <w:sz w:val="26"/>
          <w:szCs w:val="26"/>
          <w:rPrChange w:id="7976" w:author="Le Minh Nghia" w:date="2019-10-09T10:56:00Z">
            <w:rPr>
              <w:sz w:val="26"/>
              <w:szCs w:val="26"/>
            </w:rPr>
          </w:rPrChange>
        </w:rPr>
        <w:t>dữ</w:t>
      </w:r>
      <w:proofErr w:type="spellEnd"/>
      <w:r w:rsidRPr="00B41112">
        <w:rPr>
          <w:sz w:val="26"/>
          <w:szCs w:val="26"/>
          <w:rPrChange w:id="7977" w:author="Le Minh Nghia" w:date="2019-10-09T10:56:00Z">
            <w:rPr>
              <w:sz w:val="26"/>
              <w:szCs w:val="26"/>
            </w:rPr>
          </w:rPrChange>
        </w:rPr>
        <w:t xml:space="preserve"> </w:t>
      </w:r>
      <w:proofErr w:type="spellStart"/>
      <w:r w:rsidRPr="00B41112">
        <w:rPr>
          <w:sz w:val="26"/>
          <w:szCs w:val="26"/>
          <w:rPrChange w:id="7978" w:author="Le Minh Nghia" w:date="2019-10-09T10:56:00Z">
            <w:rPr>
              <w:sz w:val="26"/>
              <w:szCs w:val="26"/>
            </w:rPr>
          </w:rPrChange>
        </w:rPr>
        <w:t>liệu</w:t>
      </w:r>
      <w:proofErr w:type="spellEnd"/>
      <w:r w:rsidRPr="00B41112">
        <w:rPr>
          <w:sz w:val="26"/>
          <w:szCs w:val="26"/>
          <w:rPrChange w:id="7979" w:author="Le Minh Nghia" w:date="2019-10-09T10:56:00Z">
            <w:rPr>
              <w:sz w:val="26"/>
              <w:szCs w:val="26"/>
            </w:rPr>
          </w:rPrChange>
        </w:rPr>
        <w:t xml:space="preserve"> </w:t>
      </w:r>
      <w:proofErr w:type="spellStart"/>
      <w:r w:rsidRPr="00B41112">
        <w:rPr>
          <w:sz w:val="26"/>
          <w:szCs w:val="26"/>
          <w:rPrChange w:id="7980" w:author="Le Minh Nghia" w:date="2019-10-09T10:56:00Z">
            <w:rPr>
              <w:sz w:val="26"/>
              <w:szCs w:val="26"/>
            </w:rPr>
          </w:rPrChange>
        </w:rPr>
        <w:t>quan</w:t>
      </w:r>
      <w:proofErr w:type="spellEnd"/>
      <w:r w:rsidRPr="00B41112">
        <w:rPr>
          <w:sz w:val="26"/>
          <w:szCs w:val="26"/>
          <w:rPrChange w:id="7981" w:author="Le Minh Nghia" w:date="2019-10-09T10:56:00Z">
            <w:rPr>
              <w:sz w:val="26"/>
              <w:szCs w:val="26"/>
            </w:rPr>
          </w:rPrChange>
        </w:rPr>
        <w:t xml:space="preserve"> </w:t>
      </w:r>
      <w:proofErr w:type="spellStart"/>
      <w:r w:rsidRPr="00B41112">
        <w:rPr>
          <w:sz w:val="26"/>
          <w:szCs w:val="26"/>
          <w:rPrChange w:id="7982" w:author="Le Minh Nghia" w:date="2019-10-09T10:56:00Z">
            <w:rPr>
              <w:sz w:val="26"/>
              <w:szCs w:val="26"/>
            </w:rPr>
          </w:rPrChange>
        </w:rPr>
        <w:t>hệ</w:t>
      </w:r>
      <w:proofErr w:type="spellEnd"/>
      <w:r w:rsidRPr="00B41112">
        <w:rPr>
          <w:sz w:val="26"/>
          <w:szCs w:val="26"/>
          <w:rPrChange w:id="7983" w:author="Le Minh Nghia" w:date="2019-10-09T10:56:00Z">
            <w:rPr>
              <w:sz w:val="26"/>
              <w:szCs w:val="26"/>
            </w:rPr>
          </w:rPrChange>
        </w:rPr>
        <w:t xml:space="preserve"> </w:t>
      </w:r>
      <w:proofErr w:type="spellStart"/>
      <w:r w:rsidRPr="00B41112">
        <w:rPr>
          <w:sz w:val="26"/>
          <w:szCs w:val="26"/>
          <w:rPrChange w:id="7984" w:author="Le Minh Nghia" w:date="2019-10-09T10:56:00Z">
            <w:rPr>
              <w:sz w:val="26"/>
              <w:szCs w:val="26"/>
            </w:rPr>
          </w:rPrChange>
        </w:rPr>
        <w:t>khác</w:t>
      </w:r>
      <w:proofErr w:type="spellEnd"/>
      <w:r w:rsidRPr="00B41112">
        <w:rPr>
          <w:sz w:val="26"/>
          <w:szCs w:val="26"/>
          <w:rPrChange w:id="7985" w:author="Le Minh Nghia" w:date="2019-10-09T10:56:00Z">
            <w:rPr>
              <w:sz w:val="26"/>
              <w:szCs w:val="26"/>
            </w:rPr>
          </w:rPrChange>
        </w:rPr>
        <w:t>.</w:t>
      </w:r>
    </w:p>
    <w:p w:rsidR="00AF6CF9" w:rsidRPr="00B41112" w:rsidRDefault="00411963" w:rsidP="00A22430">
      <w:pPr>
        <w:pStyle w:val="ListParagraph"/>
        <w:numPr>
          <w:ilvl w:val="0"/>
          <w:numId w:val="21"/>
        </w:numPr>
        <w:spacing w:line="360" w:lineRule="auto"/>
        <w:ind w:left="2127"/>
        <w:rPr>
          <w:sz w:val="26"/>
          <w:szCs w:val="26"/>
          <w:rPrChange w:id="7986" w:author="Le Minh Nghia" w:date="2019-10-09T10:56:00Z">
            <w:rPr>
              <w:sz w:val="26"/>
              <w:szCs w:val="26"/>
            </w:rPr>
          </w:rPrChange>
        </w:rPr>
      </w:pPr>
      <w:proofErr w:type="spellStart"/>
      <w:r w:rsidRPr="00B41112">
        <w:rPr>
          <w:sz w:val="26"/>
          <w:szCs w:val="26"/>
          <w:rPrChange w:id="7987" w:author="Le Minh Nghia" w:date="2019-10-09T10:56:00Z">
            <w:rPr>
              <w:sz w:val="26"/>
              <w:szCs w:val="26"/>
            </w:rPr>
          </w:rPrChange>
        </w:rPr>
        <w:t>Sự</w:t>
      </w:r>
      <w:proofErr w:type="spellEnd"/>
      <w:r w:rsidRPr="00B41112">
        <w:rPr>
          <w:sz w:val="26"/>
          <w:szCs w:val="26"/>
          <w:rPrChange w:id="7988" w:author="Le Minh Nghia" w:date="2019-10-09T10:56:00Z">
            <w:rPr>
              <w:sz w:val="26"/>
              <w:szCs w:val="26"/>
            </w:rPr>
          </w:rPrChange>
        </w:rPr>
        <w:t xml:space="preserve"> </w:t>
      </w:r>
      <w:proofErr w:type="spellStart"/>
      <w:r w:rsidRPr="00B41112">
        <w:rPr>
          <w:sz w:val="26"/>
          <w:szCs w:val="26"/>
          <w:rPrChange w:id="7989" w:author="Le Minh Nghia" w:date="2019-10-09T10:56:00Z">
            <w:rPr>
              <w:sz w:val="26"/>
              <w:szCs w:val="26"/>
            </w:rPr>
          </w:rPrChange>
        </w:rPr>
        <w:t>chậm</w:t>
      </w:r>
      <w:proofErr w:type="spellEnd"/>
      <w:r w:rsidRPr="00B41112">
        <w:rPr>
          <w:sz w:val="26"/>
          <w:szCs w:val="26"/>
          <w:rPrChange w:id="7990" w:author="Le Minh Nghia" w:date="2019-10-09T10:56:00Z">
            <w:rPr>
              <w:sz w:val="26"/>
              <w:szCs w:val="26"/>
            </w:rPr>
          </w:rPrChange>
        </w:rPr>
        <w:t xml:space="preserve"> </w:t>
      </w:r>
      <w:proofErr w:type="spellStart"/>
      <w:r w:rsidRPr="00B41112">
        <w:rPr>
          <w:sz w:val="26"/>
          <w:szCs w:val="26"/>
          <w:rPrChange w:id="7991" w:author="Le Minh Nghia" w:date="2019-10-09T10:56:00Z">
            <w:rPr>
              <w:sz w:val="26"/>
              <w:szCs w:val="26"/>
            </w:rPr>
          </w:rPrChange>
        </w:rPr>
        <w:t>phát</w:t>
      </w:r>
      <w:proofErr w:type="spellEnd"/>
      <w:r w:rsidRPr="00B41112">
        <w:rPr>
          <w:sz w:val="26"/>
          <w:szCs w:val="26"/>
          <w:rPrChange w:id="7992" w:author="Le Minh Nghia" w:date="2019-10-09T10:56:00Z">
            <w:rPr>
              <w:sz w:val="26"/>
              <w:szCs w:val="26"/>
            </w:rPr>
          </w:rPrChange>
        </w:rPr>
        <w:t xml:space="preserve"> </w:t>
      </w:r>
      <w:proofErr w:type="spellStart"/>
      <w:r w:rsidRPr="00B41112">
        <w:rPr>
          <w:sz w:val="26"/>
          <w:szCs w:val="26"/>
          <w:rPrChange w:id="7993" w:author="Le Minh Nghia" w:date="2019-10-09T10:56:00Z">
            <w:rPr>
              <w:sz w:val="26"/>
              <w:szCs w:val="26"/>
            </w:rPr>
          </w:rPrChange>
        </w:rPr>
        <w:t>triển</w:t>
      </w:r>
      <w:proofErr w:type="spellEnd"/>
      <w:r w:rsidRPr="00B41112">
        <w:rPr>
          <w:sz w:val="26"/>
          <w:szCs w:val="26"/>
          <w:rPrChange w:id="7994" w:author="Le Minh Nghia" w:date="2019-10-09T10:56:00Z">
            <w:rPr>
              <w:sz w:val="26"/>
              <w:szCs w:val="26"/>
            </w:rPr>
          </w:rPrChange>
        </w:rPr>
        <w:t xml:space="preserve">: </w:t>
      </w:r>
      <w:proofErr w:type="spellStart"/>
      <w:r w:rsidRPr="00B41112">
        <w:rPr>
          <w:sz w:val="26"/>
          <w:szCs w:val="26"/>
          <w:rPrChange w:id="7995" w:author="Le Minh Nghia" w:date="2019-10-09T10:56:00Z">
            <w:rPr>
              <w:sz w:val="26"/>
              <w:szCs w:val="26"/>
            </w:rPr>
          </w:rPrChange>
        </w:rPr>
        <w:t>kể</w:t>
      </w:r>
      <w:proofErr w:type="spellEnd"/>
      <w:r w:rsidRPr="00B41112">
        <w:rPr>
          <w:sz w:val="26"/>
          <w:szCs w:val="26"/>
          <w:rPrChange w:id="7996" w:author="Le Minh Nghia" w:date="2019-10-09T10:56:00Z">
            <w:rPr>
              <w:sz w:val="26"/>
              <w:szCs w:val="26"/>
            </w:rPr>
          </w:rPrChange>
        </w:rPr>
        <w:t xml:space="preserve"> </w:t>
      </w:r>
      <w:proofErr w:type="spellStart"/>
      <w:r w:rsidRPr="00B41112">
        <w:rPr>
          <w:sz w:val="26"/>
          <w:szCs w:val="26"/>
          <w:rPrChange w:id="7997" w:author="Le Minh Nghia" w:date="2019-10-09T10:56:00Z">
            <w:rPr>
              <w:sz w:val="26"/>
              <w:szCs w:val="26"/>
            </w:rPr>
          </w:rPrChange>
        </w:rPr>
        <w:t>từ</w:t>
      </w:r>
      <w:proofErr w:type="spellEnd"/>
      <w:r w:rsidRPr="00B41112">
        <w:rPr>
          <w:sz w:val="26"/>
          <w:szCs w:val="26"/>
          <w:rPrChange w:id="7998" w:author="Le Minh Nghia" w:date="2019-10-09T10:56:00Z">
            <w:rPr>
              <w:sz w:val="26"/>
              <w:szCs w:val="26"/>
            </w:rPr>
          </w:rPrChange>
        </w:rPr>
        <w:t xml:space="preserve"> </w:t>
      </w:r>
      <w:proofErr w:type="spellStart"/>
      <w:r w:rsidRPr="00B41112">
        <w:rPr>
          <w:sz w:val="26"/>
          <w:szCs w:val="26"/>
          <w:rPrChange w:id="7999" w:author="Le Minh Nghia" w:date="2019-10-09T10:56:00Z">
            <w:rPr>
              <w:sz w:val="26"/>
              <w:szCs w:val="26"/>
            </w:rPr>
          </w:rPrChange>
        </w:rPr>
        <w:t>khi</w:t>
      </w:r>
      <w:proofErr w:type="spellEnd"/>
      <w:r w:rsidRPr="00B41112">
        <w:rPr>
          <w:sz w:val="26"/>
          <w:szCs w:val="26"/>
          <w:rPrChange w:id="8000" w:author="Le Minh Nghia" w:date="2019-10-09T10:56:00Z">
            <w:rPr>
              <w:sz w:val="26"/>
              <w:szCs w:val="26"/>
            </w:rPr>
          </w:rPrChange>
        </w:rPr>
        <w:t xml:space="preserve"> MySQL </w:t>
      </w:r>
      <w:proofErr w:type="spellStart"/>
      <w:r w:rsidRPr="00B41112">
        <w:rPr>
          <w:sz w:val="26"/>
          <w:szCs w:val="26"/>
          <w:rPrChange w:id="8001" w:author="Le Minh Nghia" w:date="2019-10-09T10:56:00Z">
            <w:rPr>
              <w:sz w:val="26"/>
              <w:szCs w:val="26"/>
            </w:rPr>
          </w:rPrChange>
        </w:rPr>
        <w:t>được</w:t>
      </w:r>
      <w:proofErr w:type="spellEnd"/>
      <w:r w:rsidRPr="00B41112">
        <w:rPr>
          <w:sz w:val="26"/>
          <w:szCs w:val="26"/>
          <w:rPrChange w:id="8002" w:author="Le Minh Nghia" w:date="2019-10-09T10:56:00Z">
            <w:rPr>
              <w:sz w:val="26"/>
              <w:szCs w:val="26"/>
            </w:rPr>
          </w:rPrChange>
        </w:rPr>
        <w:t xml:space="preserve"> Oracle </w:t>
      </w:r>
      <w:proofErr w:type="spellStart"/>
      <w:r w:rsidRPr="00B41112">
        <w:rPr>
          <w:sz w:val="26"/>
          <w:szCs w:val="26"/>
          <w:rPrChange w:id="8003" w:author="Le Minh Nghia" w:date="2019-10-09T10:56:00Z">
            <w:rPr>
              <w:sz w:val="26"/>
              <w:szCs w:val="26"/>
            </w:rPr>
          </w:rPrChange>
        </w:rPr>
        <w:t>mua</w:t>
      </w:r>
      <w:proofErr w:type="spellEnd"/>
      <w:r w:rsidRPr="00B41112">
        <w:rPr>
          <w:sz w:val="26"/>
          <w:szCs w:val="26"/>
          <w:rPrChange w:id="8004" w:author="Le Minh Nghia" w:date="2019-10-09T10:56:00Z">
            <w:rPr>
              <w:sz w:val="26"/>
              <w:szCs w:val="26"/>
            </w:rPr>
          </w:rPrChange>
        </w:rPr>
        <w:t xml:space="preserve"> </w:t>
      </w:r>
      <w:proofErr w:type="spellStart"/>
      <w:r w:rsidRPr="00B41112">
        <w:rPr>
          <w:sz w:val="26"/>
          <w:szCs w:val="26"/>
          <w:rPrChange w:id="8005" w:author="Le Minh Nghia" w:date="2019-10-09T10:56:00Z">
            <w:rPr>
              <w:sz w:val="26"/>
              <w:szCs w:val="26"/>
            </w:rPr>
          </w:rPrChange>
        </w:rPr>
        <w:t>lại</w:t>
      </w:r>
      <w:proofErr w:type="spellEnd"/>
      <w:r w:rsidRPr="00B41112">
        <w:rPr>
          <w:sz w:val="26"/>
          <w:szCs w:val="26"/>
          <w:rPrChange w:id="8006" w:author="Le Minh Nghia" w:date="2019-10-09T10:56:00Z">
            <w:rPr>
              <w:sz w:val="26"/>
              <w:szCs w:val="26"/>
            </w:rPr>
          </w:rPrChange>
        </w:rPr>
        <w:t xml:space="preserve"> </w:t>
      </w:r>
      <w:proofErr w:type="spellStart"/>
      <w:r w:rsidRPr="00B41112">
        <w:rPr>
          <w:sz w:val="26"/>
          <w:szCs w:val="26"/>
          <w:rPrChange w:id="8007" w:author="Le Minh Nghia" w:date="2019-10-09T10:56:00Z">
            <w:rPr>
              <w:sz w:val="26"/>
              <w:szCs w:val="26"/>
            </w:rPr>
          </w:rPrChange>
        </w:rPr>
        <w:t>thì</w:t>
      </w:r>
      <w:proofErr w:type="spellEnd"/>
      <w:r w:rsidRPr="00B41112">
        <w:rPr>
          <w:sz w:val="26"/>
          <w:szCs w:val="26"/>
          <w:rPrChange w:id="8008" w:author="Le Minh Nghia" w:date="2019-10-09T10:56:00Z">
            <w:rPr>
              <w:sz w:val="26"/>
              <w:szCs w:val="26"/>
            </w:rPr>
          </w:rPrChange>
        </w:rPr>
        <w:t xml:space="preserve"> </w:t>
      </w:r>
      <w:proofErr w:type="spellStart"/>
      <w:r w:rsidRPr="00B41112">
        <w:rPr>
          <w:sz w:val="26"/>
          <w:szCs w:val="26"/>
          <w:rPrChange w:id="8009" w:author="Le Minh Nghia" w:date="2019-10-09T10:56:00Z">
            <w:rPr>
              <w:sz w:val="26"/>
              <w:szCs w:val="26"/>
            </w:rPr>
          </w:rPrChange>
        </w:rPr>
        <w:t>sự</w:t>
      </w:r>
      <w:proofErr w:type="spellEnd"/>
      <w:r w:rsidRPr="00B41112">
        <w:rPr>
          <w:sz w:val="26"/>
          <w:szCs w:val="26"/>
          <w:rPrChange w:id="8010" w:author="Le Minh Nghia" w:date="2019-10-09T10:56:00Z">
            <w:rPr>
              <w:sz w:val="26"/>
              <w:szCs w:val="26"/>
            </w:rPr>
          </w:rPrChange>
        </w:rPr>
        <w:t xml:space="preserve"> </w:t>
      </w:r>
      <w:proofErr w:type="spellStart"/>
      <w:r w:rsidRPr="00B41112">
        <w:rPr>
          <w:sz w:val="26"/>
          <w:szCs w:val="26"/>
          <w:rPrChange w:id="8011" w:author="Le Minh Nghia" w:date="2019-10-09T10:56:00Z">
            <w:rPr>
              <w:sz w:val="26"/>
              <w:szCs w:val="26"/>
            </w:rPr>
          </w:rPrChange>
        </w:rPr>
        <w:t>phát</w:t>
      </w:r>
      <w:proofErr w:type="spellEnd"/>
      <w:r w:rsidRPr="00B41112">
        <w:rPr>
          <w:sz w:val="26"/>
          <w:szCs w:val="26"/>
          <w:rPrChange w:id="8012" w:author="Le Minh Nghia" w:date="2019-10-09T10:56:00Z">
            <w:rPr>
              <w:sz w:val="26"/>
              <w:szCs w:val="26"/>
            </w:rPr>
          </w:rPrChange>
        </w:rPr>
        <w:t xml:space="preserve"> </w:t>
      </w:r>
      <w:proofErr w:type="spellStart"/>
      <w:r w:rsidRPr="00B41112">
        <w:rPr>
          <w:sz w:val="26"/>
          <w:szCs w:val="26"/>
          <w:rPrChange w:id="8013" w:author="Le Minh Nghia" w:date="2019-10-09T10:56:00Z">
            <w:rPr>
              <w:sz w:val="26"/>
              <w:szCs w:val="26"/>
            </w:rPr>
          </w:rPrChange>
        </w:rPr>
        <w:t>triển</w:t>
      </w:r>
      <w:proofErr w:type="spellEnd"/>
      <w:r w:rsidRPr="00B41112">
        <w:rPr>
          <w:sz w:val="26"/>
          <w:szCs w:val="26"/>
          <w:rPrChange w:id="8014" w:author="Le Minh Nghia" w:date="2019-10-09T10:56:00Z">
            <w:rPr>
              <w:sz w:val="26"/>
              <w:szCs w:val="26"/>
            </w:rPr>
          </w:rPrChange>
        </w:rPr>
        <w:t xml:space="preserve"> </w:t>
      </w:r>
      <w:proofErr w:type="spellStart"/>
      <w:r w:rsidRPr="00B41112">
        <w:rPr>
          <w:sz w:val="26"/>
          <w:szCs w:val="26"/>
          <w:rPrChange w:id="8015" w:author="Le Minh Nghia" w:date="2019-10-09T10:56:00Z">
            <w:rPr>
              <w:sz w:val="26"/>
              <w:szCs w:val="26"/>
            </w:rPr>
          </w:rPrChange>
        </w:rPr>
        <w:t>của</w:t>
      </w:r>
      <w:proofErr w:type="spellEnd"/>
      <w:r w:rsidRPr="00B41112">
        <w:rPr>
          <w:sz w:val="26"/>
          <w:szCs w:val="26"/>
          <w:rPrChange w:id="8016" w:author="Le Minh Nghia" w:date="2019-10-09T10:56:00Z">
            <w:rPr>
              <w:sz w:val="26"/>
              <w:szCs w:val="26"/>
            </w:rPr>
          </w:rPrChange>
        </w:rPr>
        <w:t xml:space="preserve"> </w:t>
      </w:r>
      <w:proofErr w:type="spellStart"/>
      <w:r w:rsidRPr="00B41112">
        <w:rPr>
          <w:sz w:val="26"/>
          <w:szCs w:val="26"/>
          <w:rPrChange w:id="8017" w:author="Le Minh Nghia" w:date="2019-10-09T10:56:00Z">
            <w:rPr>
              <w:sz w:val="26"/>
              <w:szCs w:val="26"/>
            </w:rPr>
          </w:rPrChange>
        </w:rPr>
        <w:t>nó</w:t>
      </w:r>
      <w:proofErr w:type="spellEnd"/>
      <w:r w:rsidRPr="00B41112">
        <w:rPr>
          <w:sz w:val="26"/>
          <w:szCs w:val="26"/>
          <w:rPrChange w:id="8018" w:author="Le Minh Nghia" w:date="2019-10-09T10:56:00Z">
            <w:rPr>
              <w:sz w:val="26"/>
              <w:szCs w:val="26"/>
            </w:rPr>
          </w:rPrChange>
        </w:rPr>
        <w:t xml:space="preserve"> </w:t>
      </w:r>
      <w:proofErr w:type="spellStart"/>
      <w:r w:rsidRPr="00B41112">
        <w:rPr>
          <w:sz w:val="26"/>
          <w:szCs w:val="26"/>
          <w:rPrChange w:id="8019" w:author="Le Minh Nghia" w:date="2019-10-09T10:56:00Z">
            <w:rPr>
              <w:sz w:val="26"/>
              <w:szCs w:val="26"/>
            </w:rPr>
          </w:rPrChange>
        </w:rPr>
        <w:t>đã</w:t>
      </w:r>
      <w:proofErr w:type="spellEnd"/>
      <w:r w:rsidRPr="00B41112">
        <w:rPr>
          <w:sz w:val="26"/>
          <w:szCs w:val="26"/>
          <w:rPrChange w:id="8020" w:author="Le Minh Nghia" w:date="2019-10-09T10:56:00Z">
            <w:rPr>
              <w:sz w:val="26"/>
              <w:szCs w:val="26"/>
            </w:rPr>
          </w:rPrChange>
        </w:rPr>
        <w:t xml:space="preserve"> </w:t>
      </w:r>
      <w:proofErr w:type="spellStart"/>
      <w:r w:rsidRPr="00B41112">
        <w:rPr>
          <w:sz w:val="26"/>
          <w:szCs w:val="26"/>
          <w:rPrChange w:id="8021" w:author="Le Minh Nghia" w:date="2019-10-09T10:56:00Z">
            <w:rPr>
              <w:sz w:val="26"/>
              <w:szCs w:val="26"/>
            </w:rPr>
          </w:rPrChange>
        </w:rPr>
        <w:t>chậm</w:t>
      </w:r>
      <w:proofErr w:type="spellEnd"/>
      <w:r w:rsidRPr="00B41112">
        <w:rPr>
          <w:sz w:val="26"/>
          <w:szCs w:val="26"/>
          <w:rPrChange w:id="8022" w:author="Le Minh Nghia" w:date="2019-10-09T10:56:00Z">
            <w:rPr>
              <w:sz w:val="26"/>
              <w:szCs w:val="26"/>
            </w:rPr>
          </w:rPrChange>
        </w:rPr>
        <w:t xml:space="preserve"> </w:t>
      </w:r>
      <w:proofErr w:type="spellStart"/>
      <w:r w:rsidRPr="00B41112">
        <w:rPr>
          <w:sz w:val="26"/>
          <w:szCs w:val="26"/>
          <w:rPrChange w:id="8023" w:author="Le Minh Nghia" w:date="2019-10-09T10:56:00Z">
            <w:rPr>
              <w:sz w:val="26"/>
              <w:szCs w:val="26"/>
            </w:rPr>
          </w:rPrChange>
        </w:rPr>
        <w:t>lại</w:t>
      </w:r>
      <w:proofErr w:type="spellEnd"/>
      <w:r w:rsidRPr="00B41112">
        <w:rPr>
          <w:sz w:val="26"/>
          <w:szCs w:val="26"/>
          <w:rPrChange w:id="8024" w:author="Le Minh Nghia" w:date="2019-10-09T10:56:00Z">
            <w:rPr>
              <w:sz w:val="26"/>
              <w:szCs w:val="26"/>
            </w:rPr>
          </w:rPrChange>
        </w:rPr>
        <w:t>.</w:t>
      </w:r>
    </w:p>
    <w:p w:rsidR="00AF6CF9" w:rsidRPr="00B41112" w:rsidRDefault="00AF6CF9" w:rsidP="00A22430">
      <w:pPr>
        <w:pStyle w:val="ListParagraph"/>
        <w:numPr>
          <w:ilvl w:val="0"/>
          <w:numId w:val="15"/>
        </w:numPr>
        <w:spacing w:line="360" w:lineRule="auto"/>
        <w:rPr>
          <w:sz w:val="26"/>
          <w:szCs w:val="26"/>
          <w:rPrChange w:id="8025" w:author="Le Minh Nghia" w:date="2019-10-09T10:56:00Z">
            <w:rPr>
              <w:sz w:val="26"/>
              <w:szCs w:val="26"/>
            </w:rPr>
          </w:rPrChange>
        </w:rPr>
      </w:pPr>
      <w:r w:rsidRPr="00B41112">
        <w:rPr>
          <w:b/>
          <w:sz w:val="26"/>
          <w:szCs w:val="26"/>
          <w:rPrChange w:id="8026" w:author="Le Minh Nghia" w:date="2019-10-09T10:56:00Z">
            <w:rPr>
              <w:b/>
              <w:sz w:val="26"/>
              <w:szCs w:val="26"/>
            </w:rPr>
          </w:rPrChange>
        </w:rPr>
        <w:t xml:space="preserve">KHÁI QUÁT VỀ </w:t>
      </w:r>
      <w:proofErr w:type="spellStart"/>
      <w:r w:rsidRPr="00B41112">
        <w:rPr>
          <w:b/>
          <w:sz w:val="26"/>
          <w:szCs w:val="26"/>
          <w:rPrChange w:id="8027" w:author="Le Minh Nghia" w:date="2019-10-09T10:56:00Z">
            <w:rPr>
              <w:b/>
              <w:sz w:val="26"/>
              <w:szCs w:val="26"/>
            </w:rPr>
          </w:rPrChange>
        </w:rPr>
        <w:t>He</w:t>
      </w:r>
      <w:r w:rsidR="004052F2" w:rsidRPr="00B41112">
        <w:rPr>
          <w:b/>
          <w:sz w:val="26"/>
          <w:szCs w:val="26"/>
          <w:rPrChange w:id="8028" w:author="Le Minh Nghia" w:date="2019-10-09T10:56:00Z">
            <w:rPr>
              <w:b/>
              <w:sz w:val="26"/>
              <w:szCs w:val="26"/>
            </w:rPr>
          </w:rPrChange>
        </w:rPr>
        <w:t>i</w:t>
      </w:r>
      <w:r w:rsidRPr="00B41112">
        <w:rPr>
          <w:b/>
          <w:sz w:val="26"/>
          <w:szCs w:val="26"/>
          <w:rPrChange w:id="8029" w:author="Le Minh Nghia" w:date="2019-10-09T10:56:00Z">
            <w:rPr>
              <w:b/>
              <w:sz w:val="26"/>
              <w:szCs w:val="26"/>
            </w:rPr>
          </w:rPrChange>
        </w:rPr>
        <w:t>diSQL</w:t>
      </w:r>
      <w:proofErr w:type="spellEnd"/>
    </w:p>
    <w:p w:rsidR="00AF6CF9" w:rsidRPr="00B41112" w:rsidRDefault="00AF6CF9" w:rsidP="00A22430">
      <w:pPr>
        <w:pStyle w:val="ListParagraph"/>
        <w:numPr>
          <w:ilvl w:val="1"/>
          <w:numId w:val="15"/>
        </w:numPr>
        <w:spacing w:line="360" w:lineRule="auto"/>
        <w:rPr>
          <w:b/>
          <w:sz w:val="26"/>
          <w:szCs w:val="26"/>
          <w:rPrChange w:id="8030" w:author="Le Minh Nghia" w:date="2019-10-09T10:56:00Z">
            <w:rPr>
              <w:b/>
              <w:sz w:val="26"/>
              <w:szCs w:val="26"/>
            </w:rPr>
          </w:rPrChange>
        </w:rPr>
      </w:pPr>
      <w:proofErr w:type="spellStart"/>
      <w:r w:rsidRPr="00B41112">
        <w:rPr>
          <w:b/>
          <w:sz w:val="26"/>
          <w:szCs w:val="26"/>
          <w:rPrChange w:id="8031" w:author="Le Minh Nghia" w:date="2019-10-09T10:56:00Z">
            <w:rPr>
              <w:b/>
              <w:sz w:val="26"/>
              <w:szCs w:val="26"/>
            </w:rPr>
          </w:rPrChange>
        </w:rPr>
        <w:t>Khái</w:t>
      </w:r>
      <w:proofErr w:type="spellEnd"/>
      <w:r w:rsidRPr="00B41112">
        <w:rPr>
          <w:b/>
          <w:sz w:val="26"/>
          <w:szCs w:val="26"/>
          <w:rPrChange w:id="8032" w:author="Le Minh Nghia" w:date="2019-10-09T10:56:00Z">
            <w:rPr>
              <w:b/>
              <w:sz w:val="26"/>
              <w:szCs w:val="26"/>
            </w:rPr>
          </w:rPrChange>
        </w:rPr>
        <w:t xml:space="preserve"> </w:t>
      </w:r>
      <w:proofErr w:type="spellStart"/>
      <w:r w:rsidRPr="00B41112">
        <w:rPr>
          <w:b/>
          <w:sz w:val="26"/>
          <w:szCs w:val="26"/>
          <w:rPrChange w:id="8033" w:author="Le Minh Nghia" w:date="2019-10-09T10:56:00Z">
            <w:rPr>
              <w:b/>
              <w:sz w:val="26"/>
              <w:szCs w:val="26"/>
            </w:rPr>
          </w:rPrChange>
        </w:rPr>
        <w:t>niệm</w:t>
      </w:r>
      <w:proofErr w:type="spellEnd"/>
    </w:p>
    <w:p w:rsidR="004052F2" w:rsidRPr="00B41112" w:rsidRDefault="004052F2" w:rsidP="004052F2">
      <w:pPr>
        <w:pStyle w:val="ListParagraph"/>
        <w:spacing w:line="360" w:lineRule="auto"/>
        <w:ind w:left="1440"/>
        <w:rPr>
          <w:ins w:id="8034" w:author="Le Minh Nghia" w:date="2019-10-09T10:09:00Z"/>
          <w:sz w:val="26"/>
          <w:szCs w:val="26"/>
          <w:rPrChange w:id="8035" w:author="Le Minh Nghia" w:date="2019-10-09T10:56:00Z">
            <w:rPr>
              <w:ins w:id="8036" w:author="Le Minh Nghia" w:date="2019-10-09T10:09:00Z"/>
              <w:sz w:val="26"/>
              <w:szCs w:val="26"/>
            </w:rPr>
          </w:rPrChange>
        </w:rPr>
      </w:pPr>
      <w:proofErr w:type="spellStart"/>
      <w:r w:rsidRPr="00B41112">
        <w:rPr>
          <w:sz w:val="26"/>
          <w:szCs w:val="26"/>
          <w:rPrChange w:id="8037" w:author="Le Minh Nghia" w:date="2019-10-09T10:56:00Z">
            <w:rPr>
              <w:sz w:val="26"/>
              <w:szCs w:val="26"/>
            </w:rPr>
          </w:rPrChange>
        </w:rPr>
        <w:t>HeidiSQL</w:t>
      </w:r>
      <w:proofErr w:type="spellEnd"/>
      <w:r w:rsidRPr="00B41112">
        <w:rPr>
          <w:sz w:val="26"/>
          <w:szCs w:val="26"/>
          <w:rPrChange w:id="8038" w:author="Le Minh Nghia" w:date="2019-10-09T10:56:00Z">
            <w:rPr>
              <w:sz w:val="26"/>
              <w:szCs w:val="26"/>
            </w:rPr>
          </w:rPrChange>
        </w:rPr>
        <w:t xml:space="preserve"> </w:t>
      </w:r>
      <w:proofErr w:type="spellStart"/>
      <w:r w:rsidRPr="00B41112">
        <w:rPr>
          <w:sz w:val="26"/>
          <w:szCs w:val="26"/>
          <w:rPrChange w:id="8039" w:author="Le Minh Nghia" w:date="2019-10-09T10:56:00Z">
            <w:rPr>
              <w:sz w:val="26"/>
              <w:szCs w:val="26"/>
            </w:rPr>
          </w:rPrChange>
        </w:rPr>
        <w:t>là</w:t>
      </w:r>
      <w:proofErr w:type="spellEnd"/>
      <w:r w:rsidRPr="00B41112">
        <w:rPr>
          <w:sz w:val="26"/>
          <w:szCs w:val="26"/>
          <w:rPrChange w:id="8040" w:author="Le Minh Nghia" w:date="2019-10-09T10:56:00Z">
            <w:rPr>
              <w:sz w:val="26"/>
              <w:szCs w:val="26"/>
            </w:rPr>
          </w:rPrChange>
        </w:rPr>
        <w:t xml:space="preserve"> </w:t>
      </w:r>
      <w:proofErr w:type="spellStart"/>
      <w:r w:rsidRPr="00B41112">
        <w:rPr>
          <w:sz w:val="26"/>
          <w:szCs w:val="26"/>
          <w:rPrChange w:id="8041" w:author="Le Minh Nghia" w:date="2019-10-09T10:56:00Z">
            <w:rPr>
              <w:sz w:val="26"/>
              <w:szCs w:val="26"/>
            </w:rPr>
          </w:rPrChange>
        </w:rPr>
        <w:t>phần</w:t>
      </w:r>
      <w:proofErr w:type="spellEnd"/>
      <w:r w:rsidRPr="00B41112">
        <w:rPr>
          <w:sz w:val="26"/>
          <w:szCs w:val="26"/>
          <w:rPrChange w:id="8042" w:author="Le Minh Nghia" w:date="2019-10-09T10:56:00Z">
            <w:rPr>
              <w:sz w:val="26"/>
              <w:szCs w:val="26"/>
            </w:rPr>
          </w:rPrChange>
        </w:rPr>
        <w:t xml:space="preserve"> </w:t>
      </w:r>
      <w:proofErr w:type="spellStart"/>
      <w:r w:rsidRPr="00B41112">
        <w:rPr>
          <w:sz w:val="26"/>
          <w:szCs w:val="26"/>
          <w:rPrChange w:id="8043" w:author="Le Minh Nghia" w:date="2019-10-09T10:56:00Z">
            <w:rPr>
              <w:sz w:val="26"/>
              <w:szCs w:val="26"/>
            </w:rPr>
          </w:rPrChange>
        </w:rPr>
        <w:t>mềm</w:t>
      </w:r>
      <w:proofErr w:type="spellEnd"/>
      <w:r w:rsidRPr="00B41112">
        <w:rPr>
          <w:sz w:val="26"/>
          <w:szCs w:val="26"/>
          <w:rPrChange w:id="8044" w:author="Le Minh Nghia" w:date="2019-10-09T10:56:00Z">
            <w:rPr>
              <w:sz w:val="26"/>
              <w:szCs w:val="26"/>
            </w:rPr>
          </w:rPrChange>
        </w:rPr>
        <w:t xml:space="preserve"> </w:t>
      </w:r>
      <w:proofErr w:type="spellStart"/>
      <w:r w:rsidRPr="00B41112">
        <w:rPr>
          <w:sz w:val="26"/>
          <w:szCs w:val="26"/>
          <w:rPrChange w:id="8045" w:author="Le Minh Nghia" w:date="2019-10-09T10:56:00Z">
            <w:rPr>
              <w:sz w:val="26"/>
              <w:szCs w:val="26"/>
            </w:rPr>
          </w:rPrChange>
        </w:rPr>
        <w:t>quản</w:t>
      </w:r>
      <w:proofErr w:type="spellEnd"/>
      <w:r w:rsidRPr="00B41112">
        <w:rPr>
          <w:sz w:val="26"/>
          <w:szCs w:val="26"/>
          <w:rPrChange w:id="8046" w:author="Le Minh Nghia" w:date="2019-10-09T10:56:00Z">
            <w:rPr>
              <w:sz w:val="26"/>
              <w:szCs w:val="26"/>
            </w:rPr>
          </w:rPrChange>
        </w:rPr>
        <w:t xml:space="preserve"> </w:t>
      </w:r>
      <w:proofErr w:type="spellStart"/>
      <w:r w:rsidRPr="00B41112">
        <w:rPr>
          <w:sz w:val="26"/>
          <w:szCs w:val="26"/>
          <w:rPrChange w:id="8047" w:author="Le Minh Nghia" w:date="2019-10-09T10:56:00Z">
            <w:rPr>
              <w:sz w:val="26"/>
              <w:szCs w:val="26"/>
            </w:rPr>
          </w:rPrChange>
        </w:rPr>
        <w:t>trị</w:t>
      </w:r>
      <w:proofErr w:type="spellEnd"/>
      <w:r w:rsidRPr="00B41112">
        <w:rPr>
          <w:sz w:val="26"/>
          <w:szCs w:val="26"/>
          <w:rPrChange w:id="8048" w:author="Le Minh Nghia" w:date="2019-10-09T10:56:00Z">
            <w:rPr>
              <w:sz w:val="26"/>
              <w:szCs w:val="26"/>
            </w:rPr>
          </w:rPrChange>
        </w:rPr>
        <w:t xml:space="preserve"> </w:t>
      </w:r>
      <w:proofErr w:type="spellStart"/>
      <w:r w:rsidRPr="00B41112">
        <w:rPr>
          <w:sz w:val="26"/>
          <w:szCs w:val="26"/>
          <w:rPrChange w:id="8049" w:author="Le Minh Nghia" w:date="2019-10-09T10:56:00Z">
            <w:rPr>
              <w:sz w:val="26"/>
              <w:szCs w:val="26"/>
            </w:rPr>
          </w:rPrChange>
        </w:rPr>
        <w:t>mã</w:t>
      </w:r>
      <w:proofErr w:type="spellEnd"/>
      <w:r w:rsidRPr="00B41112">
        <w:rPr>
          <w:sz w:val="26"/>
          <w:szCs w:val="26"/>
          <w:rPrChange w:id="8050" w:author="Le Minh Nghia" w:date="2019-10-09T10:56:00Z">
            <w:rPr>
              <w:sz w:val="26"/>
              <w:szCs w:val="26"/>
            </w:rPr>
          </w:rPrChange>
        </w:rPr>
        <w:t xml:space="preserve"> </w:t>
      </w:r>
      <w:proofErr w:type="spellStart"/>
      <w:r w:rsidRPr="00B41112">
        <w:rPr>
          <w:sz w:val="26"/>
          <w:szCs w:val="26"/>
          <w:rPrChange w:id="8051" w:author="Le Minh Nghia" w:date="2019-10-09T10:56:00Z">
            <w:rPr>
              <w:sz w:val="26"/>
              <w:szCs w:val="26"/>
            </w:rPr>
          </w:rPrChange>
        </w:rPr>
        <w:t>nguồn</w:t>
      </w:r>
      <w:proofErr w:type="spellEnd"/>
      <w:r w:rsidRPr="00B41112">
        <w:rPr>
          <w:sz w:val="26"/>
          <w:szCs w:val="26"/>
          <w:rPrChange w:id="8052" w:author="Le Minh Nghia" w:date="2019-10-09T10:56:00Z">
            <w:rPr>
              <w:sz w:val="26"/>
              <w:szCs w:val="26"/>
            </w:rPr>
          </w:rPrChange>
        </w:rPr>
        <w:t xml:space="preserve"> </w:t>
      </w:r>
      <w:proofErr w:type="spellStart"/>
      <w:r w:rsidRPr="00B41112">
        <w:rPr>
          <w:sz w:val="26"/>
          <w:szCs w:val="26"/>
          <w:rPrChange w:id="8053" w:author="Le Minh Nghia" w:date="2019-10-09T10:56:00Z">
            <w:rPr>
              <w:sz w:val="26"/>
              <w:szCs w:val="26"/>
            </w:rPr>
          </w:rPrChange>
        </w:rPr>
        <w:t>mở</w:t>
      </w:r>
      <w:proofErr w:type="spellEnd"/>
      <w:r w:rsidRPr="00B41112">
        <w:rPr>
          <w:sz w:val="26"/>
          <w:szCs w:val="26"/>
          <w:rPrChange w:id="8054" w:author="Le Minh Nghia" w:date="2019-10-09T10:56:00Z">
            <w:rPr>
              <w:sz w:val="26"/>
              <w:szCs w:val="26"/>
            </w:rPr>
          </w:rPrChange>
        </w:rPr>
        <w:t xml:space="preserve"> </w:t>
      </w:r>
      <w:proofErr w:type="spellStart"/>
      <w:r w:rsidRPr="00B41112">
        <w:rPr>
          <w:sz w:val="26"/>
          <w:szCs w:val="26"/>
          <w:rPrChange w:id="8055" w:author="Le Minh Nghia" w:date="2019-10-09T10:56:00Z">
            <w:rPr>
              <w:sz w:val="26"/>
              <w:szCs w:val="26"/>
            </w:rPr>
          </w:rPrChange>
        </w:rPr>
        <w:t>miễn</w:t>
      </w:r>
      <w:proofErr w:type="spellEnd"/>
      <w:r w:rsidRPr="00B41112">
        <w:rPr>
          <w:sz w:val="26"/>
          <w:szCs w:val="26"/>
          <w:rPrChange w:id="8056" w:author="Le Minh Nghia" w:date="2019-10-09T10:56:00Z">
            <w:rPr>
              <w:sz w:val="26"/>
              <w:szCs w:val="26"/>
            </w:rPr>
          </w:rPrChange>
        </w:rPr>
        <w:t xml:space="preserve"> </w:t>
      </w:r>
      <w:proofErr w:type="spellStart"/>
      <w:r w:rsidRPr="00B41112">
        <w:rPr>
          <w:sz w:val="26"/>
          <w:szCs w:val="26"/>
          <w:rPrChange w:id="8057" w:author="Le Minh Nghia" w:date="2019-10-09T10:56:00Z">
            <w:rPr>
              <w:sz w:val="26"/>
              <w:szCs w:val="26"/>
            </w:rPr>
          </w:rPrChange>
        </w:rPr>
        <w:t>phí</w:t>
      </w:r>
      <w:proofErr w:type="spellEnd"/>
      <w:r w:rsidRPr="00B41112">
        <w:rPr>
          <w:sz w:val="26"/>
          <w:szCs w:val="26"/>
          <w:rPrChange w:id="8058" w:author="Le Minh Nghia" w:date="2019-10-09T10:56:00Z">
            <w:rPr>
              <w:sz w:val="26"/>
              <w:szCs w:val="26"/>
            </w:rPr>
          </w:rPrChange>
        </w:rPr>
        <w:t xml:space="preserve"> </w:t>
      </w:r>
      <w:proofErr w:type="spellStart"/>
      <w:r w:rsidRPr="00B41112">
        <w:rPr>
          <w:sz w:val="26"/>
          <w:szCs w:val="26"/>
          <w:rPrChange w:id="8059" w:author="Le Minh Nghia" w:date="2019-10-09T10:56:00Z">
            <w:rPr>
              <w:sz w:val="26"/>
              <w:szCs w:val="26"/>
            </w:rPr>
          </w:rPrChange>
        </w:rPr>
        <w:t>cho</w:t>
      </w:r>
      <w:proofErr w:type="spellEnd"/>
      <w:r w:rsidRPr="00B41112">
        <w:rPr>
          <w:sz w:val="26"/>
          <w:szCs w:val="26"/>
          <w:rPrChange w:id="8060" w:author="Le Minh Nghia" w:date="2019-10-09T10:56:00Z">
            <w:rPr>
              <w:sz w:val="26"/>
              <w:szCs w:val="26"/>
            </w:rPr>
          </w:rPrChange>
        </w:rPr>
        <w:t xml:space="preserve"> MySQL </w:t>
      </w:r>
      <w:proofErr w:type="spellStart"/>
      <w:r w:rsidRPr="00B41112">
        <w:rPr>
          <w:sz w:val="26"/>
          <w:szCs w:val="26"/>
          <w:rPrChange w:id="8061" w:author="Le Minh Nghia" w:date="2019-10-09T10:56:00Z">
            <w:rPr>
              <w:sz w:val="26"/>
              <w:szCs w:val="26"/>
            </w:rPr>
          </w:rPrChange>
        </w:rPr>
        <w:t>và</w:t>
      </w:r>
      <w:proofErr w:type="spellEnd"/>
      <w:r w:rsidRPr="00B41112">
        <w:rPr>
          <w:sz w:val="26"/>
          <w:szCs w:val="26"/>
          <w:rPrChange w:id="8062" w:author="Le Minh Nghia" w:date="2019-10-09T10:56:00Z">
            <w:rPr>
              <w:sz w:val="26"/>
              <w:szCs w:val="26"/>
            </w:rPr>
          </w:rPrChange>
        </w:rPr>
        <w:t xml:space="preserve"> </w:t>
      </w:r>
      <w:proofErr w:type="spellStart"/>
      <w:r w:rsidRPr="00B41112">
        <w:rPr>
          <w:sz w:val="26"/>
          <w:szCs w:val="26"/>
          <w:rPrChange w:id="8063" w:author="Le Minh Nghia" w:date="2019-10-09T10:56:00Z">
            <w:rPr>
              <w:sz w:val="26"/>
              <w:szCs w:val="26"/>
            </w:rPr>
          </w:rPrChange>
        </w:rPr>
        <w:t>các</w:t>
      </w:r>
      <w:proofErr w:type="spellEnd"/>
      <w:r w:rsidRPr="00B41112">
        <w:rPr>
          <w:sz w:val="26"/>
          <w:szCs w:val="26"/>
          <w:rPrChange w:id="8064" w:author="Le Minh Nghia" w:date="2019-10-09T10:56:00Z">
            <w:rPr>
              <w:sz w:val="26"/>
              <w:szCs w:val="26"/>
            </w:rPr>
          </w:rPrChange>
        </w:rPr>
        <w:t xml:space="preserve"> </w:t>
      </w:r>
      <w:proofErr w:type="spellStart"/>
      <w:r w:rsidRPr="00B41112">
        <w:rPr>
          <w:sz w:val="26"/>
          <w:szCs w:val="26"/>
          <w:rPrChange w:id="8065" w:author="Le Minh Nghia" w:date="2019-10-09T10:56:00Z">
            <w:rPr>
              <w:sz w:val="26"/>
              <w:szCs w:val="26"/>
            </w:rPr>
          </w:rPrChange>
        </w:rPr>
        <w:t>nhánh</w:t>
      </w:r>
      <w:proofErr w:type="spellEnd"/>
      <w:r w:rsidRPr="00B41112">
        <w:rPr>
          <w:sz w:val="26"/>
          <w:szCs w:val="26"/>
          <w:rPrChange w:id="8066" w:author="Le Minh Nghia" w:date="2019-10-09T10:56:00Z">
            <w:rPr>
              <w:sz w:val="26"/>
              <w:szCs w:val="26"/>
            </w:rPr>
          </w:rPrChange>
        </w:rPr>
        <w:t xml:space="preserve"> </w:t>
      </w:r>
      <w:proofErr w:type="spellStart"/>
      <w:r w:rsidRPr="00B41112">
        <w:rPr>
          <w:sz w:val="26"/>
          <w:szCs w:val="26"/>
          <w:rPrChange w:id="8067" w:author="Le Minh Nghia" w:date="2019-10-09T10:56:00Z">
            <w:rPr>
              <w:sz w:val="26"/>
              <w:szCs w:val="26"/>
            </w:rPr>
          </w:rPrChange>
        </w:rPr>
        <w:t>của</w:t>
      </w:r>
      <w:proofErr w:type="spellEnd"/>
      <w:r w:rsidRPr="00B41112">
        <w:rPr>
          <w:sz w:val="26"/>
          <w:szCs w:val="26"/>
          <w:rPrChange w:id="8068" w:author="Le Minh Nghia" w:date="2019-10-09T10:56:00Z">
            <w:rPr>
              <w:sz w:val="26"/>
              <w:szCs w:val="26"/>
            </w:rPr>
          </w:rPrChange>
        </w:rPr>
        <w:t xml:space="preserve"> </w:t>
      </w:r>
      <w:proofErr w:type="spellStart"/>
      <w:r w:rsidRPr="00B41112">
        <w:rPr>
          <w:sz w:val="26"/>
          <w:szCs w:val="26"/>
          <w:rPrChange w:id="8069" w:author="Le Minh Nghia" w:date="2019-10-09T10:56:00Z">
            <w:rPr>
              <w:sz w:val="26"/>
              <w:szCs w:val="26"/>
            </w:rPr>
          </w:rPrChange>
        </w:rPr>
        <w:t>nó</w:t>
      </w:r>
      <w:proofErr w:type="spellEnd"/>
      <w:r w:rsidRPr="00B41112">
        <w:rPr>
          <w:sz w:val="26"/>
          <w:szCs w:val="26"/>
          <w:rPrChange w:id="8070" w:author="Le Minh Nghia" w:date="2019-10-09T10:56:00Z">
            <w:rPr>
              <w:sz w:val="26"/>
              <w:szCs w:val="26"/>
            </w:rPr>
          </w:rPrChange>
        </w:rPr>
        <w:t xml:space="preserve"> </w:t>
      </w:r>
      <w:proofErr w:type="spellStart"/>
      <w:r w:rsidRPr="00B41112">
        <w:rPr>
          <w:sz w:val="26"/>
          <w:szCs w:val="26"/>
          <w:rPrChange w:id="8071" w:author="Le Minh Nghia" w:date="2019-10-09T10:56:00Z">
            <w:rPr>
              <w:sz w:val="26"/>
              <w:szCs w:val="26"/>
            </w:rPr>
          </w:rPrChange>
        </w:rPr>
        <w:t>cũng</w:t>
      </w:r>
      <w:proofErr w:type="spellEnd"/>
      <w:r w:rsidRPr="00B41112">
        <w:rPr>
          <w:sz w:val="26"/>
          <w:szCs w:val="26"/>
          <w:rPrChange w:id="8072" w:author="Le Minh Nghia" w:date="2019-10-09T10:56:00Z">
            <w:rPr>
              <w:sz w:val="26"/>
              <w:szCs w:val="26"/>
            </w:rPr>
          </w:rPrChange>
        </w:rPr>
        <w:t xml:space="preserve"> </w:t>
      </w:r>
      <w:proofErr w:type="spellStart"/>
      <w:r w:rsidRPr="00B41112">
        <w:rPr>
          <w:sz w:val="26"/>
          <w:szCs w:val="26"/>
          <w:rPrChange w:id="8073" w:author="Le Minh Nghia" w:date="2019-10-09T10:56:00Z">
            <w:rPr>
              <w:sz w:val="26"/>
              <w:szCs w:val="26"/>
            </w:rPr>
          </w:rPrChange>
        </w:rPr>
        <w:t>như</w:t>
      </w:r>
      <w:proofErr w:type="spellEnd"/>
      <w:r w:rsidRPr="00B41112">
        <w:rPr>
          <w:sz w:val="26"/>
          <w:szCs w:val="26"/>
          <w:rPrChange w:id="8074" w:author="Le Minh Nghia" w:date="2019-10-09T10:56:00Z">
            <w:rPr>
              <w:sz w:val="26"/>
              <w:szCs w:val="26"/>
            </w:rPr>
          </w:rPrChange>
        </w:rPr>
        <w:t xml:space="preserve"> </w:t>
      </w:r>
      <w:proofErr w:type="spellStart"/>
      <w:r w:rsidRPr="00B41112">
        <w:rPr>
          <w:sz w:val="26"/>
          <w:szCs w:val="26"/>
          <w:rPrChange w:id="8075" w:author="Le Minh Nghia" w:date="2019-10-09T10:56:00Z">
            <w:rPr>
              <w:sz w:val="26"/>
              <w:szCs w:val="26"/>
            </w:rPr>
          </w:rPrChange>
        </w:rPr>
        <w:t>là</w:t>
      </w:r>
      <w:proofErr w:type="spellEnd"/>
      <w:r w:rsidRPr="00B41112">
        <w:rPr>
          <w:sz w:val="26"/>
          <w:szCs w:val="26"/>
          <w:rPrChange w:id="8076" w:author="Le Minh Nghia" w:date="2019-10-09T10:56:00Z">
            <w:rPr>
              <w:sz w:val="26"/>
              <w:szCs w:val="26"/>
            </w:rPr>
          </w:rPrChange>
        </w:rPr>
        <w:t xml:space="preserve"> Microsoft SQL Server </w:t>
      </w:r>
      <w:proofErr w:type="spellStart"/>
      <w:r w:rsidRPr="00B41112">
        <w:rPr>
          <w:sz w:val="26"/>
          <w:szCs w:val="26"/>
          <w:rPrChange w:id="8077" w:author="Le Minh Nghia" w:date="2019-10-09T10:56:00Z">
            <w:rPr>
              <w:sz w:val="26"/>
              <w:szCs w:val="26"/>
            </w:rPr>
          </w:rPrChange>
        </w:rPr>
        <w:t>và</w:t>
      </w:r>
      <w:proofErr w:type="spellEnd"/>
      <w:r w:rsidRPr="00B41112">
        <w:rPr>
          <w:sz w:val="26"/>
          <w:szCs w:val="26"/>
          <w:rPrChange w:id="8078" w:author="Le Minh Nghia" w:date="2019-10-09T10:56:00Z">
            <w:rPr>
              <w:sz w:val="26"/>
              <w:szCs w:val="26"/>
            </w:rPr>
          </w:rPrChange>
        </w:rPr>
        <w:t xml:space="preserve"> </w:t>
      </w:r>
      <w:proofErr w:type="spellStart"/>
      <w:r w:rsidRPr="00B41112">
        <w:rPr>
          <w:sz w:val="26"/>
          <w:szCs w:val="26"/>
          <w:rPrChange w:id="8079" w:author="Le Minh Nghia" w:date="2019-10-09T10:56:00Z">
            <w:rPr>
              <w:sz w:val="26"/>
              <w:szCs w:val="26"/>
            </w:rPr>
          </w:rPrChange>
        </w:rPr>
        <w:t>PostgreQuery</w:t>
      </w:r>
      <w:proofErr w:type="spellEnd"/>
      <w:r w:rsidRPr="00B41112">
        <w:rPr>
          <w:sz w:val="26"/>
          <w:szCs w:val="26"/>
          <w:rPrChange w:id="8080" w:author="Le Minh Nghia" w:date="2019-10-09T10:56:00Z">
            <w:rPr>
              <w:sz w:val="26"/>
              <w:szCs w:val="26"/>
            </w:rPr>
          </w:rPrChange>
        </w:rPr>
        <w:t xml:space="preserve"> </w:t>
      </w:r>
      <w:proofErr w:type="spellStart"/>
      <w:r w:rsidRPr="00B41112">
        <w:rPr>
          <w:sz w:val="26"/>
          <w:szCs w:val="26"/>
          <w:rPrChange w:id="8081" w:author="Le Minh Nghia" w:date="2019-10-09T10:56:00Z">
            <w:rPr>
              <w:sz w:val="26"/>
              <w:szCs w:val="26"/>
            </w:rPr>
          </w:rPrChange>
        </w:rPr>
        <w:t>công</w:t>
      </w:r>
      <w:proofErr w:type="spellEnd"/>
      <w:r w:rsidRPr="00B41112">
        <w:rPr>
          <w:sz w:val="26"/>
          <w:szCs w:val="26"/>
          <w:rPrChange w:id="8082" w:author="Le Minh Nghia" w:date="2019-10-09T10:56:00Z">
            <w:rPr>
              <w:sz w:val="26"/>
              <w:szCs w:val="26"/>
            </w:rPr>
          </w:rPrChange>
        </w:rPr>
        <w:t xml:space="preserve"> </w:t>
      </w:r>
      <w:proofErr w:type="spellStart"/>
      <w:r w:rsidRPr="00B41112">
        <w:rPr>
          <w:sz w:val="26"/>
          <w:szCs w:val="26"/>
          <w:rPrChange w:id="8083" w:author="Le Minh Nghia" w:date="2019-10-09T10:56:00Z">
            <w:rPr>
              <w:sz w:val="26"/>
              <w:szCs w:val="26"/>
            </w:rPr>
          </w:rPrChange>
        </w:rPr>
        <w:t>vụ</w:t>
      </w:r>
      <w:proofErr w:type="spellEnd"/>
      <w:r w:rsidRPr="00B41112">
        <w:rPr>
          <w:sz w:val="26"/>
          <w:szCs w:val="26"/>
          <w:rPrChange w:id="8084" w:author="Le Minh Nghia" w:date="2019-10-09T10:56:00Z">
            <w:rPr>
              <w:sz w:val="26"/>
              <w:szCs w:val="26"/>
            </w:rPr>
          </w:rPrChange>
        </w:rPr>
        <w:t xml:space="preserve"> </w:t>
      </w:r>
      <w:proofErr w:type="spellStart"/>
      <w:r w:rsidRPr="00B41112">
        <w:rPr>
          <w:sz w:val="26"/>
          <w:szCs w:val="26"/>
          <w:rPrChange w:id="8085" w:author="Le Minh Nghia" w:date="2019-10-09T10:56:00Z">
            <w:rPr>
              <w:sz w:val="26"/>
              <w:szCs w:val="26"/>
            </w:rPr>
          </w:rPrChange>
        </w:rPr>
        <w:t>quản</w:t>
      </w:r>
      <w:proofErr w:type="spellEnd"/>
      <w:r w:rsidRPr="00B41112">
        <w:rPr>
          <w:sz w:val="26"/>
          <w:szCs w:val="26"/>
          <w:rPrChange w:id="8086" w:author="Le Minh Nghia" w:date="2019-10-09T10:56:00Z">
            <w:rPr>
              <w:sz w:val="26"/>
              <w:szCs w:val="26"/>
            </w:rPr>
          </w:rPrChange>
        </w:rPr>
        <w:t xml:space="preserve"> </w:t>
      </w:r>
      <w:proofErr w:type="spellStart"/>
      <w:r w:rsidRPr="00B41112">
        <w:rPr>
          <w:sz w:val="26"/>
          <w:szCs w:val="26"/>
          <w:rPrChange w:id="8087" w:author="Le Minh Nghia" w:date="2019-10-09T10:56:00Z">
            <w:rPr>
              <w:sz w:val="26"/>
              <w:szCs w:val="26"/>
            </w:rPr>
          </w:rPrChange>
        </w:rPr>
        <w:t>lý</w:t>
      </w:r>
      <w:proofErr w:type="spellEnd"/>
      <w:r w:rsidRPr="00B41112">
        <w:rPr>
          <w:sz w:val="26"/>
          <w:szCs w:val="26"/>
          <w:rPrChange w:id="8088" w:author="Le Minh Nghia" w:date="2019-10-09T10:56:00Z">
            <w:rPr>
              <w:sz w:val="26"/>
              <w:szCs w:val="26"/>
            </w:rPr>
          </w:rPrChange>
        </w:rPr>
        <w:t xml:space="preserve"> database </w:t>
      </w:r>
      <w:proofErr w:type="spellStart"/>
      <w:r w:rsidRPr="00B41112">
        <w:rPr>
          <w:sz w:val="26"/>
          <w:szCs w:val="26"/>
          <w:rPrChange w:id="8089" w:author="Le Minh Nghia" w:date="2019-10-09T10:56:00Z">
            <w:rPr>
              <w:sz w:val="26"/>
              <w:szCs w:val="26"/>
            </w:rPr>
          </w:rPrChange>
        </w:rPr>
        <w:t>tất</w:t>
      </w:r>
      <w:proofErr w:type="spellEnd"/>
      <w:r w:rsidRPr="00B41112">
        <w:rPr>
          <w:sz w:val="26"/>
          <w:szCs w:val="26"/>
          <w:rPrChange w:id="8090" w:author="Le Minh Nghia" w:date="2019-10-09T10:56:00Z">
            <w:rPr>
              <w:sz w:val="26"/>
              <w:szCs w:val="26"/>
            </w:rPr>
          </w:rPrChange>
        </w:rPr>
        <w:t xml:space="preserve"> </w:t>
      </w:r>
      <w:proofErr w:type="spellStart"/>
      <w:r w:rsidRPr="00B41112">
        <w:rPr>
          <w:sz w:val="26"/>
          <w:szCs w:val="26"/>
          <w:rPrChange w:id="8091" w:author="Le Minh Nghia" w:date="2019-10-09T10:56:00Z">
            <w:rPr>
              <w:sz w:val="26"/>
              <w:szCs w:val="26"/>
            </w:rPr>
          </w:rPrChange>
        </w:rPr>
        <w:t>cả</w:t>
      </w:r>
      <w:proofErr w:type="spellEnd"/>
      <w:r w:rsidRPr="00B41112">
        <w:rPr>
          <w:sz w:val="26"/>
          <w:szCs w:val="26"/>
          <w:rPrChange w:id="8092" w:author="Le Minh Nghia" w:date="2019-10-09T10:56:00Z">
            <w:rPr>
              <w:sz w:val="26"/>
              <w:szCs w:val="26"/>
            </w:rPr>
          </w:rPrChange>
        </w:rPr>
        <w:t xml:space="preserve"> </w:t>
      </w:r>
      <w:proofErr w:type="spellStart"/>
      <w:r w:rsidRPr="00B41112">
        <w:rPr>
          <w:sz w:val="26"/>
          <w:szCs w:val="26"/>
          <w:rPrChange w:id="8093" w:author="Le Minh Nghia" w:date="2019-10-09T10:56:00Z">
            <w:rPr>
              <w:sz w:val="26"/>
              <w:szCs w:val="26"/>
            </w:rPr>
          </w:rPrChange>
        </w:rPr>
        <w:t>trong</w:t>
      </w:r>
      <w:proofErr w:type="spellEnd"/>
      <w:r w:rsidRPr="00B41112">
        <w:rPr>
          <w:sz w:val="26"/>
          <w:szCs w:val="26"/>
          <w:rPrChange w:id="8094" w:author="Le Minh Nghia" w:date="2019-10-09T10:56:00Z">
            <w:rPr>
              <w:sz w:val="26"/>
              <w:szCs w:val="26"/>
            </w:rPr>
          </w:rPrChange>
        </w:rPr>
        <w:t xml:space="preserve"> </w:t>
      </w:r>
      <w:proofErr w:type="spellStart"/>
      <w:r w:rsidRPr="00B41112">
        <w:rPr>
          <w:sz w:val="26"/>
          <w:szCs w:val="26"/>
          <w:rPrChange w:id="8095" w:author="Le Minh Nghia" w:date="2019-10-09T10:56:00Z">
            <w:rPr>
              <w:sz w:val="26"/>
              <w:szCs w:val="26"/>
            </w:rPr>
          </w:rPrChange>
        </w:rPr>
        <w:t>một</w:t>
      </w:r>
      <w:proofErr w:type="spellEnd"/>
      <w:r w:rsidRPr="00B41112">
        <w:rPr>
          <w:sz w:val="26"/>
          <w:szCs w:val="26"/>
          <w:rPrChange w:id="8096" w:author="Le Minh Nghia" w:date="2019-10-09T10:56:00Z">
            <w:rPr>
              <w:sz w:val="26"/>
              <w:szCs w:val="26"/>
            </w:rPr>
          </w:rPrChange>
        </w:rPr>
        <w:t xml:space="preserve">, </w:t>
      </w:r>
      <w:proofErr w:type="spellStart"/>
      <w:r w:rsidRPr="00B41112">
        <w:rPr>
          <w:sz w:val="26"/>
          <w:szCs w:val="26"/>
          <w:rPrChange w:id="8097" w:author="Le Minh Nghia" w:date="2019-10-09T10:56:00Z">
            <w:rPr>
              <w:sz w:val="26"/>
              <w:szCs w:val="26"/>
            </w:rPr>
          </w:rPrChange>
        </w:rPr>
        <w:t>dùng</w:t>
      </w:r>
      <w:proofErr w:type="spellEnd"/>
      <w:r w:rsidRPr="00B41112">
        <w:rPr>
          <w:sz w:val="26"/>
          <w:szCs w:val="26"/>
          <w:rPrChange w:id="8098" w:author="Le Minh Nghia" w:date="2019-10-09T10:56:00Z">
            <w:rPr>
              <w:sz w:val="26"/>
              <w:szCs w:val="26"/>
            </w:rPr>
          </w:rPrChange>
        </w:rPr>
        <w:t xml:space="preserve"> </w:t>
      </w:r>
      <w:proofErr w:type="spellStart"/>
      <w:r w:rsidRPr="00B41112">
        <w:rPr>
          <w:sz w:val="26"/>
          <w:szCs w:val="26"/>
          <w:rPrChange w:id="8099" w:author="Le Minh Nghia" w:date="2019-10-09T10:56:00Z">
            <w:rPr>
              <w:sz w:val="26"/>
              <w:szCs w:val="26"/>
            </w:rPr>
          </w:rPrChange>
        </w:rPr>
        <w:t>để</w:t>
      </w:r>
      <w:proofErr w:type="spellEnd"/>
      <w:r w:rsidRPr="00B41112">
        <w:rPr>
          <w:sz w:val="26"/>
          <w:szCs w:val="26"/>
          <w:rPrChange w:id="8100" w:author="Le Minh Nghia" w:date="2019-10-09T10:56:00Z">
            <w:rPr>
              <w:sz w:val="26"/>
              <w:szCs w:val="26"/>
            </w:rPr>
          </w:rPrChange>
        </w:rPr>
        <w:t xml:space="preserve"> </w:t>
      </w:r>
      <w:proofErr w:type="spellStart"/>
      <w:r w:rsidRPr="00B41112">
        <w:rPr>
          <w:sz w:val="26"/>
          <w:szCs w:val="26"/>
          <w:rPrChange w:id="8101" w:author="Le Minh Nghia" w:date="2019-10-09T10:56:00Z">
            <w:rPr>
              <w:sz w:val="26"/>
              <w:szCs w:val="26"/>
            </w:rPr>
          </w:rPrChange>
        </w:rPr>
        <w:t>kết</w:t>
      </w:r>
      <w:proofErr w:type="spellEnd"/>
      <w:r w:rsidRPr="00B41112">
        <w:rPr>
          <w:sz w:val="26"/>
          <w:szCs w:val="26"/>
          <w:rPrChange w:id="8102" w:author="Le Minh Nghia" w:date="2019-10-09T10:56:00Z">
            <w:rPr>
              <w:sz w:val="26"/>
              <w:szCs w:val="26"/>
            </w:rPr>
          </w:rPrChange>
        </w:rPr>
        <w:t xml:space="preserve"> </w:t>
      </w:r>
      <w:proofErr w:type="spellStart"/>
      <w:r w:rsidRPr="00B41112">
        <w:rPr>
          <w:sz w:val="26"/>
          <w:szCs w:val="26"/>
          <w:rPrChange w:id="8103" w:author="Le Minh Nghia" w:date="2019-10-09T10:56:00Z">
            <w:rPr>
              <w:sz w:val="26"/>
              <w:szCs w:val="26"/>
            </w:rPr>
          </w:rPrChange>
        </w:rPr>
        <w:t>nỗi</w:t>
      </w:r>
      <w:proofErr w:type="spellEnd"/>
      <w:r w:rsidRPr="00B41112">
        <w:rPr>
          <w:sz w:val="26"/>
          <w:szCs w:val="26"/>
          <w:rPrChange w:id="8104" w:author="Le Minh Nghia" w:date="2019-10-09T10:56:00Z">
            <w:rPr>
              <w:sz w:val="26"/>
              <w:szCs w:val="26"/>
            </w:rPr>
          </w:rPrChange>
        </w:rPr>
        <w:t xml:space="preserve"> </w:t>
      </w:r>
      <w:proofErr w:type="spellStart"/>
      <w:r w:rsidRPr="00B41112">
        <w:rPr>
          <w:sz w:val="26"/>
          <w:szCs w:val="26"/>
          <w:rPrChange w:id="8105" w:author="Le Minh Nghia" w:date="2019-10-09T10:56:00Z">
            <w:rPr>
              <w:sz w:val="26"/>
              <w:szCs w:val="26"/>
            </w:rPr>
          </w:rPrChange>
        </w:rPr>
        <w:t>từ</w:t>
      </w:r>
      <w:proofErr w:type="spellEnd"/>
      <w:r w:rsidRPr="00B41112">
        <w:rPr>
          <w:sz w:val="26"/>
          <w:szCs w:val="26"/>
          <w:rPrChange w:id="8106" w:author="Le Minh Nghia" w:date="2019-10-09T10:56:00Z">
            <w:rPr>
              <w:sz w:val="26"/>
              <w:szCs w:val="26"/>
            </w:rPr>
          </w:rPrChange>
        </w:rPr>
        <w:t xml:space="preserve"> </w:t>
      </w:r>
      <w:proofErr w:type="spellStart"/>
      <w:r w:rsidRPr="00B41112">
        <w:rPr>
          <w:sz w:val="26"/>
          <w:szCs w:val="26"/>
          <w:rPrChange w:id="8107" w:author="Le Minh Nghia" w:date="2019-10-09T10:56:00Z">
            <w:rPr>
              <w:sz w:val="26"/>
              <w:szCs w:val="26"/>
            </w:rPr>
          </w:rPrChange>
        </w:rPr>
        <w:t>xa</w:t>
      </w:r>
      <w:proofErr w:type="spellEnd"/>
      <w:r w:rsidRPr="00B41112">
        <w:rPr>
          <w:sz w:val="26"/>
          <w:szCs w:val="26"/>
          <w:rPrChange w:id="8108" w:author="Le Minh Nghia" w:date="2019-10-09T10:56:00Z">
            <w:rPr>
              <w:sz w:val="26"/>
              <w:szCs w:val="26"/>
            </w:rPr>
          </w:rPrChange>
        </w:rPr>
        <w:t xml:space="preserve"> </w:t>
      </w:r>
      <w:proofErr w:type="spellStart"/>
      <w:r w:rsidRPr="00B41112">
        <w:rPr>
          <w:sz w:val="26"/>
          <w:szCs w:val="26"/>
          <w:rPrChange w:id="8109" w:author="Le Minh Nghia" w:date="2019-10-09T10:56:00Z">
            <w:rPr>
              <w:sz w:val="26"/>
              <w:szCs w:val="26"/>
            </w:rPr>
          </w:rPrChange>
        </w:rPr>
        <w:t>tới</w:t>
      </w:r>
      <w:proofErr w:type="spellEnd"/>
      <w:r w:rsidRPr="00B41112">
        <w:rPr>
          <w:sz w:val="26"/>
          <w:szCs w:val="26"/>
          <w:rPrChange w:id="8110" w:author="Le Minh Nghia" w:date="2019-10-09T10:56:00Z">
            <w:rPr>
              <w:sz w:val="26"/>
              <w:szCs w:val="26"/>
            </w:rPr>
          </w:rPrChange>
        </w:rPr>
        <w:t xml:space="preserve"> database </w:t>
      </w:r>
      <w:proofErr w:type="spellStart"/>
      <w:r w:rsidRPr="00B41112">
        <w:rPr>
          <w:sz w:val="26"/>
          <w:szCs w:val="26"/>
          <w:rPrChange w:id="8111" w:author="Le Minh Nghia" w:date="2019-10-09T10:56:00Z">
            <w:rPr>
              <w:sz w:val="26"/>
              <w:szCs w:val="26"/>
            </w:rPr>
          </w:rPrChange>
        </w:rPr>
        <w:t>được</w:t>
      </w:r>
      <w:proofErr w:type="spellEnd"/>
      <w:r w:rsidRPr="00B41112">
        <w:rPr>
          <w:sz w:val="26"/>
          <w:szCs w:val="26"/>
          <w:rPrChange w:id="8112" w:author="Le Minh Nghia" w:date="2019-10-09T10:56:00Z">
            <w:rPr>
              <w:sz w:val="26"/>
              <w:szCs w:val="26"/>
            </w:rPr>
          </w:rPrChange>
        </w:rPr>
        <w:t xml:space="preserve"> </w:t>
      </w:r>
      <w:proofErr w:type="spellStart"/>
      <w:r w:rsidRPr="00B41112">
        <w:rPr>
          <w:sz w:val="26"/>
          <w:szCs w:val="26"/>
          <w:rPrChange w:id="8113" w:author="Le Minh Nghia" w:date="2019-10-09T10:56:00Z">
            <w:rPr>
              <w:sz w:val="26"/>
              <w:szCs w:val="26"/>
            </w:rPr>
          </w:rPrChange>
        </w:rPr>
        <w:t>tạo</w:t>
      </w:r>
      <w:proofErr w:type="spellEnd"/>
      <w:r w:rsidRPr="00B41112">
        <w:rPr>
          <w:sz w:val="26"/>
          <w:szCs w:val="26"/>
          <w:rPrChange w:id="8114" w:author="Le Minh Nghia" w:date="2019-10-09T10:56:00Z">
            <w:rPr>
              <w:sz w:val="26"/>
              <w:szCs w:val="26"/>
            </w:rPr>
          </w:rPrChange>
        </w:rPr>
        <w:t xml:space="preserve"> </w:t>
      </w:r>
      <w:proofErr w:type="spellStart"/>
      <w:r w:rsidRPr="00B41112">
        <w:rPr>
          <w:sz w:val="26"/>
          <w:szCs w:val="26"/>
          <w:rPrChange w:id="8115" w:author="Le Minh Nghia" w:date="2019-10-09T10:56:00Z">
            <w:rPr>
              <w:sz w:val="26"/>
              <w:szCs w:val="26"/>
            </w:rPr>
          </w:rPrChange>
        </w:rPr>
        <w:t>trên</w:t>
      </w:r>
      <w:proofErr w:type="spellEnd"/>
      <w:r w:rsidRPr="00B41112">
        <w:rPr>
          <w:sz w:val="26"/>
          <w:szCs w:val="26"/>
          <w:rPrChange w:id="8116" w:author="Le Minh Nghia" w:date="2019-10-09T10:56:00Z">
            <w:rPr>
              <w:sz w:val="26"/>
              <w:szCs w:val="26"/>
            </w:rPr>
          </w:rPrChange>
        </w:rPr>
        <w:t xml:space="preserve"> </w:t>
      </w:r>
      <w:proofErr w:type="spellStart"/>
      <w:r w:rsidRPr="00B41112">
        <w:rPr>
          <w:sz w:val="26"/>
          <w:szCs w:val="26"/>
          <w:rPrChange w:id="8117" w:author="Le Minh Nghia" w:date="2019-10-09T10:56:00Z">
            <w:rPr>
              <w:sz w:val="26"/>
              <w:szCs w:val="26"/>
            </w:rPr>
          </w:rPrChange>
        </w:rPr>
        <w:t>Hostinger</w:t>
      </w:r>
      <w:proofErr w:type="spellEnd"/>
      <w:r w:rsidRPr="00B41112">
        <w:rPr>
          <w:sz w:val="26"/>
          <w:szCs w:val="26"/>
          <w:rPrChange w:id="8118" w:author="Le Minh Nghia" w:date="2019-10-09T10:56:00Z">
            <w:rPr>
              <w:sz w:val="26"/>
              <w:szCs w:val="26"/>
            </w:rPr>
          </w:rPrChange>
        </w:rPr>
        <w:t xml:space="preserve">. </w:t>
      </w:r>
      <w:proofErr w:type="spellStart"/>
      <w:r w:rsidRPr="00B41112">
        <w:rPr>
          <w:sz w:val="26"/>
          <w:szCs w:val="26"/>
          <w:rPrChange w:id="8119" w:author="Le Minh Nghia" w:date="2019-10-09T10:56:00Z">
            <w:rPr>
              <w:sz w:val="26"/>
              <w:szCs w:val="26"/>
            </w:rPr>
          </w:rPrChange>
        </w:rPr>
        <w:t>Trong</w:t>
      </w:r>
      <w:proofErr w:type="spellEnd"/>
      <w:r w:rsidRPr="00B41112">
        <w:rPr>
          <w:sz w:val="26"/>
          <w:szCs w:val="26"/>
          <w:rPrChange w:id="8120" w:author="Le Minh Nghia" w:date="2019-10-09T10:56:00Z">
            <w:rPr>
              <w:sz w:val="26"/>
              <w:szCs w:val="26"/>
            </w:rPr>
          </w:rPrChange>
        </w:rPr>
        <w:t xml:space="preserve"> </w:t>
      </w:r>
      <w:proofErr w:type="spellStart"/>
      <w:r w:rsidRPr="00B41112">
        <w:rPr>
          <w:sz w:val="26"/>
          <w:szCs w:val="26"/>
          <w:rPrChange w:id="8121" w:author="Le Minh Nghia" w:date="2019-10-09T10:56:00Z">
            <w:rPr>
              <w:sz w:val="26"/>
              <w:szCs w:val="26"/>
            </w:rPr>
          </w:rPrChange>
        </w:rPr>
        <w:t>khi</w:t>
      </w:r>
      <w:proofErr w:type="spellEnd"/>
      <w:r w:rsidRPr="00B41112">
        <w:rPr>
          <w:sz w:val="26"/>
          <w:szCs w:val="26"/>
          <w:rPrChange w:id="8122" w:author="Le Minh Nghia" w:date="2019-10-09T10:56:00Z">
            <w:rPr>
              <w:sz w:val="26"/>
              <w:szCs w:val="26"/>
            </w:rPr>
          </w:rPrChange>
        </w:rPr>
        <w:t xml:space="preserve"> </w:t>
      </w:r>
      <w:proofErr w:type="spellStart"/>
      <w:r w:rsidRPr="00B41112">
        <w:rPr>
          <w:sz w:val="26"/>
          <w:szCs w:val="26"/>
          <w:rPrChange w:id="8123" w:author="Le Minh Nghia" w:date="2019-10-09T10:56:00Z">
            <w:rPr>
              <w:sz w:val="26"/>
              <w:szCs w:val="26"/>
            </w:rPr>
          </w:rPrChange>
        </w:rPr>
        <w:t>những</w:t>
      </w:r>
      <w:proofErr w:type="spellEnd"/>
      <w:r w:rsidRPr="00B41112">
        <w:rPr>
          <w:sz w:val="26"/>
          <w:szCs w:val="26"/>
          <w:rPrChange w:id="8124" w:author="Le Minh Nghia" w:date="2019-10-09T10:56:00Z">
            <w:rPr>
              <w:sz w:val="26"/>
              <w:szCs w:val="26"/>
            </w:rPr>
          </w:rPrChange>
        </w:rPr>
        <w:t xml:space="preserve"> </w:t>
      </w:r>
      <w:proofErr w:type="spellStart"/>
      <w:r w:rsidRPr="00B41112">
        <w:rPr>
          <w:sz w:val="26"/>
          <w:szCs w:val="26"/>
          <w:rPrChange w:id="8125" w:author="Le Minh Nghia" w:date="2019-10-09T10:56:00Z">
            <w:rPr>
              <w:sz w:val="26"/>
              <w:szCs w:val="26"/>
            </w:rPr>
          </w:rPrChange>
        </w:rPr>
        <w:t>gói</w:t>
      </w:r>
      <w:proofErr w:type="spellEnd"/>
      <w:r w:rsidRPr="00B41112">
        <w:rPr>
          <w:sz w:val="26"/>
          <w:szCs w:val="26"/>
          <w:rPrChange w:id="8126" w:author="Le Minh Nghia" w:date="2019-10-09T10:56:00Z">
            <w:rPr>
              <w:sz w:val="26"/>
              <w:szCs w:val="26"/>
            </w:rPr>
          </w:rPrChange>
        </w:rPr>
        <w:t xml:space="preserve"> hosting </w:t>
      </w:r>
      <w:proofErr w:type="spellStart"/>
      <w:r w:rsidRPr="00B41112">
        <w:rPr>
          <w:sz w:val="26"/>
          <w:szCs w:val="26"/>
          <w:rPrChange w:id="8127" w:author="Le Minh Nghia" w:date="2019-10-09T10:56:00Z">
            <w:rPr>
              <w:sz w:val="26"/>
              <w:szCs w:val="26"/>
            </w:rPr>
          </w:rPrChange>
        </w:rPr>
        <w:t>khác</w:t>
      </w:r>
      <w:proofErr w:type="spellEnd"/>
      <w:r w:rsidRPr="00B41112">
        <w:rPr>
          <w:sz w:val="26"/>
          <w:szCs w:val="26"/>
          <w:rPrChange w:id="8128" w:author="Le Minh Nghia" w:date="2019-10-09T10:56:00Z">
            <w:rPr>
              <w:sz w:val="26"/>
              <w:szCs w:val="26"/>
            </w:rPr>
          </w:rPrChange>
        </w:rPr>
        <w:t xml:space="preserve"> </w:t>
      </w:r>
      <w:proofErr w:type="spellStart"/>
      <w:r w:rsidRPr="00B41112">
        <w:rPr>
          <w:sz w:val="26"/>
          <w:szCs w:val="26"/>
          <w:rPrChange w:id="8129" w:author="Le Minh Nghia" w:date="2019-10-09T10:56:00Z">
            <w:rPr>
              <w:sz w:val="26"/>
              <w:szCs w:val="26"/>
            </w:rPr>
          </w:rPrChange>
        </w:rPr>
        <w:t>cũng</w:t>
      </w:r>
      <w:proofErr w:type="spellEnd"/>
      <w:r w:rsidRPr="00B41112">
        <w:rPr>
          <w:sz w:val="26"/>
          <w:szCs w:val="26"/>
          <w:rPrChange w:id="8130" w:author="Le Minh Nghia" w:date="2019-10-09T10:56:00Z">
            <w:rPr>
              <w:sz w:val="26"/>
              <w:szCs w:val="26"/>
            </w:rPr>
          </w:rPrChange>
        </w:rPr>
        <w:t xml:space="preserve"> </w:t>
      </w:r>
      <w:proofErr w:type="spellStart"/>
      <w:r w:rsidRPr="00B41112">
        <w:rPr>
          <w:sz w:val="26"/>
          <w:szCs w:val="26"/>
          <w:rPrChange w:id="8131" w:author="Le Minh Nghia" w:date="2019-10-09T10:56:00Z">
            <w:rPr>
              <w:sz w:val="26"/>
              <w:szCs w:val="26"/>
            </w:rPr>
          </w:rPrChange>
        </w:rPr>
        <w:t>chỉ</w:t>
      </w:r>
      <w:proofErr w:type="spellEnd"/>
      <w:r w:rsidRPr="00B41112">
        <w:rPr>
          <w:sz w:val="26"/>
          <w:szCs w:val="26"/>
          <w:rPrChange w:id="8132" w:author="Le Minh Nghia" w:date="2019-10-09T10:56:00Z">
            <w:rPr>
              <w:sz w:val="26"/>
              <w:szCs w:val="26"/>
            </w:rPr>
          </w:rPrChange>
        </w:rPr>
        <w:t xml:space="preserve"> </w:t>
      </w:r>
      <w:proofErr w:type="spellStart"/>
      <w:r w:rsidRPr="00B41112">
        <w:rPr>
          <w:sz w:val="26"/>
          <w:szCs w:val="26"/>
          <w:rPrChange w:id="8133" w:author="Le Minh Nghia" w:date="2019-10-09T10:56:00Z">
            <w:rPr>
              <w:sz w:val="26"/>
              <w:szCs w:val="26"/>
            </w:rPr>
          </w:rPrChange>
        </w:rPr>
        <w:t>cho</w:t>
      </w:r>
      <w:proofErr w:type="spellEnd"/>
      <w:r w:rsidRPr="00B41112">
        <w:rPr>
          <w:sz w:val="26"/>
          <w:szCs w:val="26"/>
          <w:rPrChange w:id="8134" w:author="Le Minh Nghia" w:date="2019-10-09T10:56:00Z">
            <w:rPr>
              <w:sz w:val="26"/>
              <w:szCs w:val="26"/>
            </w:rPr>
          </w:rPrChange>
        </w:rPr>
        <w:t xml:space="preserve"> </w:t>
      </w:r>
      <w:proofErr w:type="spellStart"/>
      <w:r w:rsidRPr="00B41112">
        <w:rPr>
          <w:sz w:val="26"/>
          <w:szCs w:val="26"/>
          <w:rPrChange w:id="8135" w:author="Le Minh Nghia" w:date="2019-10-09T10:56:00Z">
            <w:rPr>
              <w:sz w:val="26"/>
              <w:szCs w:val="26"/>
            </w:rPr>
          </w:rPrChange>
        </w:rPr>
        <w:t>phép</w:t>
      </w:r>
      <w:proofErr w:type="spellEnd"/>
      <w:r w:rsidRPr="00B41112">
        <w:rPr>
          <w:sz w:val="26"/>
          <w:szCs w:val="26"/>
          <w:rPrChange w:id="8136" w:author="Le Minh Nghia" w:date="2019-10-09T10:56:00Z">
            <w:rPr>
              <w:sz w:val="26"/>
              <w:szCs w:val="26"/>
            </w:rPr>
          </w:rPrChange>
        </w:rPr>
        <w:t xml:space="preserve"> </w:t>
      </w:r>
      <w:proofErr w:type="spellStart"/>
      <w:r w:rsidRPr="00B41112">
        <w:rPr>
          <w:sz w:val="26"/>
          <w:szCs w:val="26"/>
          <w:rPrChange w:id="8137" w:author="Le Minh Nghia" w:date="2019-10-09T10:56:00Z">
            <w:rPr>
              <w:sz w:val="26"/>
              <w:szCs w:val="26"/>
            </w:rPr>
          </w:rPrChange>
        </w:rPr>
        <w:t>trung</w:t>
      </w:r>
      <w:proofErr w:type="spellEnd"/>
      <w:r w:rsidRPr="00B41112">
        <w:rPr>
          <w:sz w:val="26"/>
          <w:szCs w:val="26"/>
          <w:rPrChange w:id="8138" w:author="Le Minh Nghia" w:date="2019-10-09T10:56:00Z">
            <w:rPr>
              <w:sz w:val="26"/>
              <w:szCs w:val="26"/>
            </w:rPr>
          </w:rPrChange>
        </w:rPr>
        <w:t xml:space="preserve"> </w:t>
      </w:r>
      <w:proofErr w:type="spellStart"/>
      <w:r w:rsidRPr="00B41112">
        <w:rPr>
          <w:sz w:val="26"/>
          <w:szCs w:val="26"/>
          <w:rPrChange w:id="8139" w:author="Le Minh Nghia" w:date="2019-10-09T10:56:00Z">
            <w:rPr>
              <w:sz w:val="26"/>
              <w:szCs w:val="26"/>
            </w:rPr>
          </w:rPrChange>
        </w:rPr>
        <w:t>cập</w:t>
      </w:r>
      <w:proofErr w:type="spellEnd"/>
      <w:r w:rsidRPr="00B41112">
        <w:rPr>
          <w:sz w:val="26"/>
          <w:szCs w:val="26"/>
          <w:rPrChange w:id="8140" w:author="Le Minh Nghia" w:date="2019-10-09T10:56:00Z">
            <w:rPr>
              <w:sz w:val="26"/>
              <w:szCs w:val="26"/>
            </w:rPr>
          </w:rPrChange>
        </w:rPr>
        <w:t xml:space="preserve"> qua </w:t>
      </w:r>
      <w:proofErr w:type="spellStart"/>
      <w:r w:rsidRPr="00B41112">
        <w:rPr>
          <w:sz w:val="26"/>
          <w:szCs w:val="26"/>
          <w:rPrChange w:id="8141" w:author="Le Minh Nghia" w:date="2019-10-09T10:56:00Z">
            <w:rPr>
              <w:sz w:val="26"/>
              <w:szCs w:val="26"/>
            </w:rPr>
          </w:rPrChange>
        </w:rPr>
        <w:t>phpMydmin</w:t>
      </w:r>
      <w:proofErr w:type="spellEnd"/>
      <w:r w:rsidRPr="00B41112">
        <w:rPr>
          <w:sz w:val="26"/>
          <w:szCs w:val="26"/>
          <w:rPrChange w:id="8142" w:author="Le Minh Nghia" w:date="2019-10-09T10:56:00Z">
            <w:rPr>
              <w:sz w:val="26"/>
              <w:szCs w:val="26"/>
            </w:rPr>
          </w:rPrChange>
        </w:rPr>
        <w:t xml:space="preserve"> </w:t>
      </w:r>
      <w:proofErr w:type="spellStart"/>
      <w:r w:rsidRPr="00B41112">
        <w:rPr>
          <w:sz w:val="26"/>
          <w:szCs w:val="26"/>
          <w:rPrChange w:id="8143" w:author="Le Minh Nghia" w:date="2019-10-09T10:56:00Z">
            <w:rPr>
              <w:sz w:val="26"/>
              <w:szCs w:val="26"/>
            </w:rPr>
          </w:rPrChange>
        </w:rPr>
        <w:t>để</w:t>
      </w:r>
      <w:proofErr w:type="spellEnd"/>
      <w:r w:rsidRPr="00B41112">
        <w:rPr>
          <w:sz w:val="26"/>
          <w:szCs w:val="26"/>
          <w:rPrChange w:id="8144" w:author="Le Minh Nghia" w:date="2019-10-09T10:56:00Z">
            <w:rPr>
              <w:sz w:val="26"/>
              <w:szCs w:val="26"/>
            </w:rPr>
          </w:rPrChange>
        </w:rPr>
        <w:t xml:space="preserve"> </w:t>
      </w:r>
      <w:proofErr w:type="spellStart"/>
      <w:r w:rsidRPr="00B41112">
        <w:rPr>
          <w:sz w:val="26"/>
          <w:szCs w:val="26"/>
          <w:rPrChange w:id="8145" w:author="Le Minh Nghia" w:date="2019-10-09T10:56:00Z">
            <w:rPr>
              <w:sz w:val="26"/>
              <w:szCs w:val="26"/>
            </w:rPr>
          </w:rPrChange>
        </w:rPr>
        <w:t>quản</w:t>
      </w:r>
      <w:proofErr w:type="spellEnd"/>
      <w:r w:rsidRPr="00B41112">
        <w:rPr>
          <w:sz w:val="26"/>
          <w:szCs w:val="26"/>
          <w:rPrChange w:id="8146" w:author="Le Minh Nghia" w:date="2019-10-09T10:56:00Z">
            <w:rPr>
              <w:sz w:val="26"/>
              <w:szCs w:val="26"/>
            </w:rPr>
          </w:rPrChange>
        </w:rPr>
        <w:t xml:space="preserve"> </w:t>
      </w:r>
      <w:proofErr w:type="spellStart"/>
      <w:r w:rsidRPr="00B41112">
        <w:rPr>
          <w:sz w:val="26"/>
          <w:szCs w:val="26"/>
          <w:rPrChange w:id="8147" w:author="Le Minh Nghia" w:date="2019-10-09T10:56:00Z">
            <w:rPr>
              <w:sz w:val="26"/>
              <w:szCs w:val="26"/>
            </w:rPr>
          </w:rPrChange>
        </w:rPr>
        <w:t>lý</w:t>
      </w:r>
      <w:proofErr w:type="spellEnd"/>
      <w:r w:rsidRPr="00B41112">
        <w:rPr>
          <w:sz w:val="26"/>
          <w:szCs w:val="26"/>
          <w:rPrChange w:id="8148" w:author="Le Minh Nghia" w:date="2019-10-09T10:56:00Z">
            <w:rPr>
              <w:sz w:val="26"/>
              <w:szCs w:val="26"/>
            </w:rPr>
          </w:rPrChange>
        </w:rPr>
        <w:t xml:space="preserve"> database. </w:t>
      </w:r>
      <w:proofErr w:type="spellStart"/>
      <w:r w:rsidRPr="00B41112">
        <w:rPr>
          <w:sz w:val="26"/>
          <w:szCs w:val="26"/>
          <w:rPrChange w:id="8149" w:author="Le Minh Nghia" w:date="2019-10-09T10:56:00Z">
            <w:rPr>
              <w:sz w:val="26"/>
              <w:szCs w:val="26"/>
            </w:rPr>
          </w:rPrChange>
        </w:rPr>
        <w:t>HeidiSQL</w:t>
      </w:r>
      <w:proofErr w:type="spellEnd"/>
      <w:r w:rsidRPr="00B41112">
        <w:rPr>
          <w:sz w:val="26"/>
          <w:szCs w:val="26"/>
          <w:rPrChange w:id="8150" w:author="Le Minh Nghia" w:date="2019-10-09T10:56:00Z">
            <w:rPr>
              <w:sz w:val="26"/>
              <w:szCs w:val="26"/>
            </w:rPr>
          </w:rPrChange>
        </w:rPr>
        <w:t xml:space="preserve"> </w:t>
      </w:r>
      <w:proofErr w:type="spellStart"/>
      <w:r w:rsidRPr="00B41112">
        <w:rPr>
          <w:sz w:val="26"/>
          <w:szCs w:val="26"/>
          <w:rPrChange w:id="8151" w:author="Le Minh Nghia" w:date="2019-10-09T10:56:00Z">
            <w:rPr>
              <w:sz w:val="26"/>
              <w:szCs w:val="26"/>
            </w:rPr>
          </w:rPrChange>
        </w:rPr>
        <w:t>có</w:t>
      </w:r>
      <w:proofErr w:type="spellEnd"/>
      <w:r w:rsidRPr="00B41112">
        <w:rPr>
          <w:sz w:val="26"/>
          <w:szCs w:val="26"/>
          <w:rPrChange w:id="8152" w:author="Le Minh Nghia" w:date="2019-10-09T10:56:00Z">
            <w:rPr>
              <w:sz w:val="26"/>
              <w:szCs w:val="26"/>
            </w:rPr>
          </w:rPrChange>
        </w:rPr>
        <w:t xml:space="preserve"> </w:t>
      </w:r>
      <w:proofErr w:type="spellStart"/>
      <w:r w:rsidRPr="00B41112">
        <w:rPr>
          <w:sz w:val="26"/>
          <w:szCs w:val="26"/>
          <w:rPrChange w:id="8153" w:author="Le Minh Nghia" w:date="2019-10-09T10:56:00Z">
            <w:rPr>
              <w:sz w:val="26"/>
              <w:szCs w:val="26"/>
            </w:rPr>
          </w:rPrChange>
        </w:rPr>
        <w:t>thể</w:t>
      </w:r>
      <w:proofErr w:type="spellEnd"/>
      <w:r w:rsidRPr="00B41112">
        <w:rPr>
          <w:sz w:val="26"/>
          <w:szCs w:val="26"/>
          <w:rPrChange w:id="8154" w:author="Le Minh Nghia" w:date="2019-10-09T10:56:00Z">
            <w:rPr>
              <w:sz w:val="26"/>
              <w:szCs w:val="26"/>
            </w:rPr>
          </w:rPrChange>
        </w:rPr>
        <w:t xml:space="preserve"> </w:t>
      </w:r>
      <w:proofErr w:type="spellStart"/>
      <w:r w:rsidRPr="00B41112">
        <w:rPr>
          <w:sz w:val="26"/>
          <w:szCs w:val="26"/>
          <w:rPrChange w:id="8155" w:author="Le Minh Nghia" w:date="2019-10-09T10:56:00Z">
            <w:rPr>
              <w:sz w:val="26"/>
              <w:szCs w:val="26"/>
            </w:rPr>
          </w:rPrChange>
        </w:rPr>
        <w:t>tăng</w:t>
      </w:r>
      <w:proofErr w:type="spellEnd"/>
      <w:r w:rsidRPr="00B41112">
        <w:rPr>
          <w:sz w:val="26"/>
          <w:szCs w:val="26"/>
          <w:rPrChange w:id="8156" w:author="Le Minh Nghia" w:date="2019-10-09T10:56:00Z">
            <w:rPr>
              <w:sz w:val="26"/>
              <w:szCs w:val="26"/>
            </w:rPr>
          </w:rPrChange>
        </w:rPr>
        <w:t xml:space="preserve"> </w:t>
      </w:r>
      <w:proofErr w:type="spellStart"/>
      <w:r w:rsidRPr="00B41112">
        <w:rPr>
          <w:sz w:val="26"/>
          <w:szCs w:val="26"/>
          <w:rPrChange w:id="8157" w:author="Le Minh Nghia" w:date="2019-10-09T10:56:00Z">
            <w:rPr>
              <w:sz w:val="26"/>
              <w:szCs w:val="26"/>
            </w:rPr>
          </w:rPrChange>
        </w:rPr>
        <w:t>tốc</w:t>
      </w:r>
      <w:proofErr w:type="spellEnd"/>
      <w:r w:rsidRPr="00B41112">
        <w:rPr>
          <w:sz w:val="26"/>
          <w:szCs w:val="26"/>
          <w:rPrChange w:id="8158" w:author="Le Minh Nghia" w:date="2019-10-09T10:56:00Z">
            <w:rPr>
              <w:sz w:val="26"/>
              <w:szCs w:val="26"/>
            </w:rPr>
          </w:rPrChange>
        </w:rPr>
        <w:t xml:space="preserve"> </w:t>
      </w:r>
      <w:proofErr w:type="spellStart"/>
      <w:r w:rsidRPr="00B41112">
        <w:rPr>
          <w:sz w:val="26"/>
          <w:szCs w:val="26"/>
          <w:rPrChange w:id="8159" w:author="Le Minh Nghia" w:date="2019-10-09T10:56:00Z">
            <w:rPr>
              <w:sz w:val="26"/>
              <w:szCs w:val="26"/>
            </w:rPr>
          </w:rPrChange>
        </w:rPr>
        <w:t>độ</w:t>
      </w:r>
      <w:proofErr w:type="spellEnd"/>
      <w:r w:rsidRPr="00B41112">
        <w:rPr>
          <w:sz w:val="26"/>
          <w:szCs w:val="26"/>
          <w:rPrChange w:id="8160" w:author="Le Minh Nghia" w:date="2019-10-09T10:56:00Z">
            <w:rPr>
              <w:sz w:val="26"/>
              <w:szCs w:val="26"/>
            </w:rPr>
          </w:rPrChange>
        </w:rPr>
        <w:t xml:space="preserve"> </w:t>
      </w:r>
      <w:proofErr w:type="spellStart"/>
      <w:r w:rsidRPr="00B41112">
        <w:rPr>
          <w:sz w:val="26"/>
          <w:szCs w:val="26"/>
          <w:rPrChange w:id="8161" w:author="Le Minh Nghia" w:date="2019-10-09T10:56:00Z">
            <w:rPr>
              <w:sz w:val="26"/>
              <w:szCs w:val="26"/>
            </w:rPr>
          </w:rPrChange>
        </w:rPr>
        <w:t>phát</w:t>
      </w:r>
      <w:proofErr w:type="spellEnd"/>
      <w:r w:rsidRPr="00B41112">
        <w:rPr>
          <w:sz w:val="26"/>
          <w:szCs w:val="26"/>
          <w:rPrChange w:id="8162" w:author="Le Minh Nghia" w:date="2019-10-09T10:56:00Z">
            <w:rPr>
              <w:sz w:val="26"/>
              <w:szCs w:val="26"/>
            </w:rPr>
          </w:rPrChange>
        </w:rPr>
        <w:t xml:space="preserve"> </w:t>
      </w:r>
      <w:proofErr w:type="spellStart"/>
      <w:r w:rsidRPr="00B41112">
        <w:rPr>
          <w:sz w:val="26"/>
          <w:szCs w:val="26"/>
          <w:rPrChange w:id="8163" w:author="Le Minh Nghia" w:date="2019-10-09T10:56:00Z">
            <w:rPr>
              <w:sz w:val="26"/>
              <w:szCs w:val="26"/>
            </w:rPr>
          </w:rPrChange>
        </w:rPr>
        <w:t>triển</w:t>
      </w:r>
      <w:proofErr w:type="spellEnd"/>
      <w:r w:rsidRPr="00B41112">
        <w:rPr>
          <w:sz w:val="26"/>
          <w:szCs w:val="26"/>
          <w:rPrChange w:id="8164" w:author="Le Minh Nghia" w:date="2019-10-09T10:56:00Z">
            <w:rPr>
              <w:sz w:val="26"/>
              <w:szCs w:val="26"/>
            </w:rPr>
          </w:rPrChange>
        </w:rPr>
        <w:t xml:space="preserve"> web, </w:t>
      </w:r>
      <w:proofErr w:type="spellStart"/>
      <w:r w:rsidRPr="00B41112">
        <w:rPr>
          <w:sz w:val="26"/>
          <w:szCs w:val="26"/>
          <w:rPrChange w:id="8165" w:author="Le Minh Nghia" w:date="2019-10-09T10:56:00Z">
            <w:rPr>
              <w:sz w:val="26"/>
              <w:szCs w:val="26"/>
            </w:rPr>
          </w:rPrChange>
        </w:rPr>
        <w:t>kết</w:t>
      </w:r>
      <w:proofErr w:type="spellEnd"/>
      <w:r w:rsidRPr="00B41112">
        <w:rPr>
          <w:sz w:val="26"/>
          <w:szCs w:val="26"/>
          <w:rPrChange w:id="8166" w:author="Le Minh Nghia" w:date="2019-10-09T10:56:00Z">
            <w:rPr>
              <w:sz w:val="26"/>
              <w:szCs w:val="26"/>
            </w:rPr>
          </w:rPrChange>
        </w:rPr>
        <w:t xml:space="preserve"> </w:t>
      </w:r>
      <w:proofErr w:type="spellStart"/>
      <w:r w:rsidRPr="00B41112">
        <w:rPr>
          <w:sz w:val="26"/>
          <w:szCs w:val="26"/>
          <w:rPrChange w:id="8167" w:author="Le Minh Nghia" w:date="2019-10-09T10:56:00Z">
            <w:rPr>
              <w:sz w:val="26"/>
              <w:szCs w:val="26"/>
            </w:rPr>
          </w:rPrChange>
        </w:rPr>
        <w:t>nối</w:t>
      </w:r>
      <w:proofErr w:type="spellEnd"/>
      <w:r w:rsidRPr="00B41112">
        <w:rPr>
          <w:sz w:val="26"/>
          <w:szCs w:val="26"/>
          <w:rPrChange w:id="8168" w:author="Le Minh Nghia" w:date="2019-10-09T10:56:00Z">
            <w:rPr>
              <w:sz w:val="26"/>
              <w:szCs w:val="26"/>
            </w:rPr>
          </w:rPrChange>
        </w:rPr>
        <w:t xml:space="preserve"> </w:t>
      </w:r>
      <w:proofErr w:type="spellStart"/>
      <w:r w:rsidRPr="00B41112">
        <w:rPr>
          <w:sz w:val="26"/>
          <w:szCs w:val="26"/>
          <w:rPrChange w:id="8169" w:author="Le Minh Nghia" w:date="2019-10-09T10:56:00Z">
            <w:rPr>
              <w:sz w:val="26"/>
              <w:szCs w:val="26"/>
            </w:rPr>
          </w:rPrChange>
        </w:rPr>
        <w:t>từ</w:t>
      </w:r>
      <w:proofErr w:type="spellEnd"/>
      <w:r w:rsidRPr="00B41112">
        <w:rPr>
          <w:sz w:val="26"/>
          <w:szCs w:val="26"/>
          <w:rPrChange w:id="8170" w:author="Le Minh Nghia" w:date="2019-10-09T10:56:00Z">
            <w:rPr>
              <w:sz w:val="26"/>
              <w:szCs w:val="26"/>
            </w:rPr>
          </w:rPrChange>
        </w:rPr>
        <w:t xml:space="preserve"> </w:t>
      </w:r>
      <w:proofErr w:type="spellStart"/>
      <w:r w:rsidRPr="00B41112">
        <w:rPr>
          <w:sz w:val="26"/>
          <w:szCs w:val="26"/>
          <w:rPrChange w:id="8171" w:author="Le Minh Nghia" w:date="2019-10-09T10:56:00Z">
            <w:rPr>
              <w:sz w:val="26"/>
              <w:szCs w:val="26"/>
            </w:rPr>
          </w:rPrChange>
        </w:rPr>
        <w:t>xa</w:t>
      </w:r>
      <w:proofErr w:type="spellEnd"/>
      <w:r w:rsidRPr="00B41112">
        <w:rPr>
          <w:sz w:val="26"/>
          <w:szCs w:val="26"/>
          <w:rPrChange w:id="8172" w:author="Le Minh Nghia" w:date="2019-10-09T10:56:00Z">
            <w:rPr>
              <w:sz w:val="26"/>
              <w:szCs w:val="26"/>
            </w:rPr>
          </w:rPrChange>
        </w:rPr>
        <w:t xml:space="preserve"> </w:t>
      </w:r>
      <w:proofErr w:type="spellStart"/>
      <w:r w:rsidRPr="00B41112">
        <w:rPr>
          <w:sz w:val="26"/>
          <w:szCs w:val="26"/>
          <w:rPrChange w:id="8173" w:author="Le Minh Nghia" w:date="2019-10-09T10:56:00Z">
            <w:rPr>
              <w:sz w:val="26"/>
              <w:szCs w:val="26"/>
            </w:rPr>
          </w:rPrChange>
        </w:rPr>
        <w:t>tới</w:t>
      </w:r>
      <w:proofErr w:type="spellEnd"/>
      <w:r w:rsidRPr="00B41112">
        <w:rPr>
          <w:sz w:val="26"/>
          <w:szCs w:val="26"/>
          <w:rPrChange w:id="8174" w:author="Le Minh Nghia" w:date="2019-10-09T10:56:00Z">
            <w:rPr>
              <w:sz w:val="26"/>
              <w:szCs w:val="26"/>
            </w:rPr>
          </w:rPrChange>
        </w:rPr>
        <w:t xml:space="preserve"> MySQL </w:t>
      </w:r>
      <w:proofErr w:type="spellStart"/>
      <w:r w:rsidRPr="00B41112">
        <w:rPr>
          <w:sz w:val="26"/>
          <w:szCs w:val="26"/>
          <w:rPrChange w:id="8175" w:author="Le Minh Nghia" w:date="2019-10-09T10:56:00Z">
            <w:rPr>
              <w:sz w:val="26"/>
              <w:szCs w:val="26"/>
            </w:rPr>
          </w:rPrChange>
        </w:rPr>
        <w:t>để</w:t>
      </w:r>
      <w:proofErr w:type="spellEnd"/>
      <w:r w:rsidRPr="00B41112">
        <w:rPr>
          <w:sz w:val="26"/>
          <w:szCs w:val="26"/>
          <w:rPrChange w:id="8176" w:author="Le Minh Nghia" w:date="2019-10-09T10:56:00Z">
            <w:rPr>
              <w:sz w:val="26"/>
              <w:szCs w:val="26"/>
            </w:rPr>
          </w:rPrChange>
        </w:rPr>
        <w:t xml:space="preserve"> </w:t>
      </w:r>
      <w:proofErr w:type="spellStart"/>
      <w:r w:rsidRPr="00B41112">
        <w:rPr>
          <w:sz w:val="26"/>
          <w:szCs w:val="26"/>
          <w:rPrChange w:id="8177" w:author="Le Minh Nghia" w:date="2019-10-09T10:56:00Z">
            <w:rPr>
              <w:sz w:val="26"/>
              <w:szCs w:val="26"/>
            </w:rPr>
          </w:rPrChange>
        </w:rPr>
        <w:t>cập</w:t>
      </w:r>
      <w:proofErr w:type="spellEnd"/>
      <w:r w:rsidRPr="00B41112">
        <w:rPr>
          <w:sz w:val="26"/>
          <w:szCs w:val="26"/>
          <w:rPrChange w:id="8178" w:author="Le Minh Nghia" w:date="2019-10-09T10:56:00Z">
            <w:rPr>
              <w:sz w:val="26"/>
              <w:szCs w:val="26"/>
            </w:rPr>
          </w:rPrChange>
        </w:rPr>
        <w:t xml:space="preserve"> </w:t>
      </w:r>
      <w:proofErr w:type="spellStart"/>
      <w:r w:rsidRPr="00B41112">
        <w:rPr>
          <w:sz w:val="26"/>
          <w:szCs w:val="26"/>
          <w:rPrChange w:id="8179" w:author="Le Minh Nghia" w:date="2019-10-09T10:56:00Z">
            <w:rPr>
              <w:sz w:val="26"/>
              <w:szCs w:val="26"/>
            </w:rPr>
          </w:rPrChange>
        </w:rPr>
        <w:t>nhật</w:t>
      </w:r>
      <w:proofErr w:type="spellEnd"/>
      <w:r w:rsidRPr="00B41112">
        <w:rPr>
          <w:sz w:val="26"/>
          <w:szCs w:val="26"/>
          <w:rPrChange w:id="8180" w:author="Le Minh Nghia" w:date="2019-10-09T10:56:00Z">
            <w:rPr>
              <w:sz w:val="26"/>
              <w:szCs w:val="26"/>
            </w:rPr>
          </w:rPrChange>
        </w:rPr>
        <w:t xml:space="preserve"> </w:t>
      </w:r>
      <w:proofErr w:type="spellStart"/>
      <w:r w:rsidRPr="00B41112">
        <w:rPr>
          <w:sz w:val="26"/>
          <w:szCs w:val="26"/>
          <w:rPrChange w:id="8181" w:author="Le Minh Nghia" w:date="2019-10-09T10:56:00Z">
            <w:rPr>
              <w:sz w:val="26"/>
              <w:szCs w:val="26"/>
            </w:rPr>
          </w:rPrChange>
        </w:rPr>
        <w:t>và</w:t>
      </w:r>
      <w:proofErr w:type="spellEnd"/>
      <w:r w:rsidRPr="00B41112">
        <w:rPr>
          <w:sz w:val="26"/>
          <w:szCs w:val="26"/>
          <w:rPrChange w:id="8182" w:author="Le Minh Nghia" w:date="2019-10-09T10:56:00Z">
            <w:rPr>
              <w:sz w:val="26"/>
              <w:szCs w:val="26"/>
            </w:rPr>
          </w:rPrChange>
        </w:rPr>
        <w:t xml:space="preserve"> </w:t>
      </w:r>
      <w:proofErr w:type="spellStart"/>
      <w:r w:rsidRPr="00B41112">
        <w:rPr>
          <w:sz w:val="26"/>
          <w:szCs w:val="26"/>
          <w:rPrChange w:id="8183" w:author="Le Minh Nghia" w:date="2019-10-09T10:56:00Z">
            <w:rPr>
              <w:sz w:val="26"/>
              <w:szCs w:val="26"/>
            </w:rPr>
          </w:rPrChange>
        </w:rPr>
        <w:t>thay</w:t>
      </w:r>
      <w:proofErr w:type="spellEnd"/>
      <w:r w:rsidRPr="00B41112">
        <w:rPr>
          <w:sz w:val="26"/>
          <w:szCs w:val="26"/>
          <w:rPrChange w:id="8184" w:author="Le Minh Nghia" w:date="2019-10-09T10:56:00Z">
            <w:rPr>
              <w:sz w:val="26"/>
              <w:szCs w:val="26"/>
            </w:rPr>
          </w:rPrChange>
        </w:rPr>
        <w:t xml:space="preserve"> </w:t>
      </w:r>
      <w:proofErr w:type="spellStart"/>
      <w:r w:rsidRPr="00B41112">
        <w:rPr>
          <w:sz w:val="26"/>
          <w:szCs w:val="26"/>
          <w:rPrChange w:id="8185" w:author="Le Minh Nghia" w:date="2019-10-09T10:56:00Z">
            <w:rPr>
              <w:sz w:val="26"/>
              <w:szCs w:val="26"/>
            </w:rPr>
          </w:rPrChange>
        </w:rPr>
        <w:t>đổi</w:t>
      </w:r>
      <w:proofErr w:type="spellEnd"/>
      <w:r w:rsidRPr="00B41112">
        <w:rPr>
          <w:sz w:val="26"/>
          <w:szCs w:val="26"/>
          <w:rPrChange w:id="8186" w:author="Le Minh Nghia" w:date="2019-10-09T10:56:00Z">
            <w:rPr>
              <w:sz w:val="26"/>
              <w:szCs w:val="26"/>
            </w:rPr>
          </w:rPrChange>
        </w:rPr>
        <w:t xml:space="preserve"> </w:t>
      </w:r>
      <w:proofErr w:type="spellStart"/>
      <w:r w:rsidRPr="00B41112">
        <w:rPr>
          <w:sz w:val="26"/>
          <w:szCs w:val="26"/>
          <w:rPrChange w:id="8187" w:author="Le Minh Nghia" w:date="2019-10-09T10:56:00Z">
            <w:rPr>
              <w:sz w:val="26"/>
              <w:szCs w:val="26"/>
            </w:rPr>
          </w:rPrChange>
        </w:rPr>
        <w:t>cơ</w:t>
      </w:r>
      <w:proofErr w:type="spellEnd"/>
      <w:r w:rsidRPr="00B41112">
        <w:rPr>
          <w:sz w:val="26"/>
          <w:szCs w:val="26"/>
          <w:rPrChange w:id="8188" w:author="Le Minh Nghia" w:date="2019-10-09T10:56:00Z">
            <w:rPr>
              <w:sz w:val="26"/>
              <w:szCs w:val="26"/>
            </w:rPr>
          </w:rPrChange>
        </w:rPr>
        <w:t xml:space="preserve"> </w:t>
      </w:r>
      <w:proofErr w:type="spellStart"/>
      <w:r w:rsidRPr="00B41112">
        <w:rPr>
          <w:sz w:val="26"/>
          <w:szCs w:val="26"/>
          <w:rPrChange w:id="8189" w:author="Le Minh Nghia" w:date="2019-10-09T10:56:00Z">
            <w:rPr>
              <w:sz w:val="26"/>
              <w:szCs w:val="26"/>
            </w:rPr>
          </w:rPrChange>
        </w:rPr>
        <w:t>sở</w:t>
      </w:r>
      <w:proofErr w:type="spellEnd"/>
      <w:r w:rsidRPr="00B41112">
        <w:rPr>
          <w:sz w:val="26"/>
          <w:szCs w:val="26"/>
          <w:rPrChange w:id="8190" w:author="Le Minh Nghia" w:date="2019-10-09T10:56:00Z">
            <w:rPr>
              <w:sz w:val="26"/>
              <w:szCs w:val="26"/>
            </w:rPr>
          </w:rPrChange>
        </w:rPr>
        <w:t xml:space="preserve"> </w:t>
      </w:r>
      <w:proofErr w:type="spellStart"/>
      <w:r w:rsidRPr="00B41112">
        <w:rPr>
          <w:sz w:val="26"/>
          <w:szCs w:val="26"/>
          <w:rPrChange w:id="8191" w:author="Le Minh Nghia" w:date="2019-10-09T10:56:00Z">
            <w:rPr>
              <w:sz w:val="26"/>
              <w:szCs w:val="26"/>
            </w:rPr>
          </w:rPrChange>
        </w:rPr>
        <w:t>dữ</w:t>
      </w:r>
      <w:proofErr w:type="spellEnd"/>
      <w:r w:rsidRPr="00B41112">
        <w:rPr>
          <w:sz w:val="26"/>
          <w:szCs w:val="26"/>
          <w:rPrChange w:id="8192" w:author="Le Minh Nghia" w:date="2019-10-09T10:56:00Z">
            <w:rPr>
              <w:sz w:val="26"/>
              <w:szCs w:val="26"/>
            </w:rPr>
          </w:rPrChange>
        </w:rPr>
        <w:t xml:space="preserve"> </w:t>
      </w:r>
      <w:proofErr w:type="spellStart"/>
      <w:r w:rsidRPr="00B41112">
        <w:rPr>
          <w:sz w:val="26"/>
          <w:szCs w:val="26"/>
          <w:rPrChange w:id="8193" w:author="Le Minh Nghia" w:date="2019-10-09T10:56:00Z">
            <w:rPr>
              <w:sz w:val="26"/>
              <w:szCs w:val="26"/>
            </w:rPr>
          </w:rPrChange>
        </w:rPr>
        <w:t>liệu</w:t>
      </w:r>
      <w:proofErr w:type="spellEnd"/>
      <w:r w:rsidRPr="00B41112">
        <w:rPr>
          <w:sz w:val="26"/>
          <w:szCs w:val="26"/>
          <w:rPrChange w:id="8194" w:author="Le Minh Nghia" w:date="2019-10-09T10:56:00Z">
            <w:rPr>
              <w:sz w:val="26"/>
              <w:szCs w:val="26"/>
            </w:rPr>
          </w:rPrChange>
        </w:rPr>
        <w:t xml:space="preserve"> </w:t>
      </w:r>
      <w:proofErr w:type="spellStart"/>
      <w:r w:rsidRPr="00B41112">
        <w:rPr>
          <w:sz w:val="26"/>
          <w:szCs w:val="26"/>
          <w:rPrChange w:id="8195" w:author="Le Minh Nghia" w:date="2019-10-09T10:56:00Z">
            <w:rPr>
              <w:sz w:val="26"/>
              <w:szCs w:val="26"/>
            </w:rPr>
          </w:rPrChange>
        </w:rPr>
        <w:t>tốt</w:t>
      </w:r>
      <w:proofErr w:type="spellEnd"/>
      <w:r w:rsidRPr="00B41112">
        <w:rPr>
          <w:sz w:val="26"/>
          <w:szCs w:val="26"/>
          <w:rPrChange w:id="8196" w:author="Le Minh Nghia" w:date="2019-10-09T10:56:00Z">
            <w:rPr>
              <w:sz w:val="26"/>
              <w:szCs w:val="26"/>
            </w:rPr>
          </w:rPrChange>
        </w:rPr>
        <w:t xml:space="preserve"> </w:t>
      </w:r>
      <w:proofErr w:type="spellStart"/>
      <w:r w:rsidRPr="00B41112">
        <w:rPr>
          <w:sz w:val="26"/>
          <w:szCs w:val="26"/>
          <w:rPrChange w:id="8197" w:author="Le Minh Nghia" w:date="2019-10-09T10:56:00Z">
            <w:rPr>
              <w:sz w:val="26"/>
              <w:szCs w:val="26"/>
            </w:rPr>
          </w:rPrChange>
        </w:rPr>
        <w:t>hơn</w:t>
      </w:r>
      <w:proofErr w:type="spellEnd"/>
      <w:r w:rsidRPr="00B41112">
        <w:rPr>
          <w:sz w:val="26"/>
          <w:szCs w:val="26"/>
          <w:rPrChange w:id="8198" w:author="Le Minh Nghia" w:date="2019-10-09T10:56:00Z">
            <w:rPr>
              <w:sz w:val="26"/>
              <w:szCs w:val="26"/>
            </w:rPr>
          </w:rPrChange>
        </w:rPr>
        <w:t xml:space="preserve"> </w:t>
      </w:r>
      <w:proofErr w:type="spellStart"/>
      <w:r w:rsidRPr="00B41112">
        <w:rPr>
          <w:sz w:val="26"/>
          <w:szCs w:val="26"/>
          <w:rPrChange w:id="8199" w:author="Le Minh Nghia" w:date="2019-10-09T10:56:00Z">
            <w:rPr>
              <w:sz w:val="26"/>
              <w:szCs w:val="26"/>
            </w:rPr>
          </w:rPrChange>
        </w:rPr>
        <w:t>và</w:t>
      </w:r>
      <w:proofErr w:type="spellEnd"/>
      <w:r w:rsidRPr="00B41112">
        <w:rPr>
          <w:sz w:val="26"/>
          <w:szCs w:val="26"/>
          <w:rPrChange w:id="8200" w:author="Le Minh Nghia" w:date="2019-10-09T10:56:00Z">
            <w:rPr>
              <w:sz w:val="26"/>
              <w:szCs w:val="26"/>
            </w:rPr>
          </w:rPrChange>
        </w:rPr>
        <w:t xml:space="preserve"> </w:t>
      </w:r>
      <w:proofErr w:type="spellStart"/>
      <w:r w:rsidRPr="00B41112">
        <w:rPr>
          <w:sz w:val="26"/>
          <w:szCs w:val="26"/>
          <w:rPrChange w:id="8201" w:author="Le Minh Nghia" w:date="2019-10-09T10:56:00Z">
            <w:rPr>
              <w:sz w:val="26"/>
              <w:szCs w:val="26"/>
            </w:rPr>
          </w:rPrChange>
        </w:rPr>
        <w:t>nhanh</w:t>
      </w:r>
      <w:proofErr w:type="spellEnd"/>
      <w:r w:rsidRPr="00B41112">
        <w:rPr>
          <w:sz w:val="26"/>
          <w:szCs w:val="26"/>
          <w:rPrChange w:id="8202" w:author="Le Minh Nghia" w:date="2019-10-09T10:56:00Z">
            <w:rPr>
              <w:sz w:val="26"/>
              <w:szCs w:val="26"/>
            </w:rPr>
          </w:rPrChange>
        </w:rPr>
        <w:t xml:space="preserve"> </w:t>
      </w:r>
      <w:proofErr w:type="spellStart"/>
      <w:r w:rsidRPr="00B41112">
        <w:rPr>
          <w:sz w:val="26"/>
          <w:szCs w:val="26"/>
          <w:rPrChange w:id="8203" w:author="Le Minh Nghia" w:date="2019-10-09T10:56:00Z">
            <w:rPr>
              <w:sz w:val="26"/>
              <w:szCs w:val="26"/>
            </w:rPr>
          </w:rPrChange>
        </w:rPr>
        <w:t>hơn</w:t>
      </w:r>
      <w:proofErr w:type="spellEnd"/>
      <w:r w:rsidRPr="00B41112">
        <w:rPr>
          <w:sz w:val="26"/>
          <w:szCs w:val="26"/>
          <w:rPrChange w:id="8204" w:author="Le Minh Nghia" w:date="2019-10-09T10:56:00Z">
            <w:rPr>
              <w:sz w:val="26"/>
              <w:szCs w:val="26"/>
            </w:rPr>
          </w:rPrChange>
        </w:rPr>
        <w:t>.</w:t>
      </w:r>
    </w:p>
    <w:p w:rsidR="001C0C90" w:rsidRPr="00B41112" w:rsidRDefault="001C0C90" w:rsidP="004052F2">
      <w:pPr>
        <w:pStyle w:val="ListParagraph"/>
        <w:spacing w:line="360" w:lineRule="auto"/>
        <w:ind w:left="1440"/>
        <w:rPr>
          <w:ins w:id="8205" w:author="Le Minh Nghia" w:date="2019-10-09T10:09:00Z"/>
          <w:sz w:val="26"/>
          <w:szCs w:val="26"/>
          <w:rPrChange w:id="8206" w:author="Le Minh Nghia" w:date="2019-10-09T10:56:00Z">
            <w:rPr>
              <w:ins w:id="8207" w:author="Le Minh Nghia" w:date="2019-10-09T10:09:00Z"/>
              <w:sz w:val="26"/>
              <w:szCs w:val="26"/>
            </w:rPr>
          </w:rPrChange>
        </w:rPr>
      </w:pPr>
    </w:p>
    <w:p w:rsidR="001C0C90" w:rsidRPr="00B41112" w:rsidRDefault="001C0C90" w:rsidP="004052F2">
      <w:pPr>
        <w:pStyle w:val="ListParagraph"/>
        <w:spacing w:line="360" w:lineRule="auto"/>
        <w:ind w:left="1440"/>
        <w:rPr>
          <w:sz w:val="26"/>
          <w:szCs w:val="26"/>
          <w:rPrChange w:id="8208" w:author="Le Minh Nghia" w:date="2019-10-09T10:56:00Z">
            <w:rPr>
              <w:sz w:val="26"/>
              <w:szCs w:val="26"/>
            </w:rPr>
          </w:rPrChange>
        </w:rPr>
      </w:pPr>
    </w:p>
    <w:p w:rsidR="00AF6CF9" w:rsidRPr="00B41112" w:rsidRDefault="00AF6CF9" w:rsidP="00A22430">
      <w:pPr>
        <w:pStyle w:val="ListParagraph"/>
        <w:numPr>
          <w:ilvl w:val="1"/>
          <w:numId w:val="15"/>
        </w:numPr>
        <w:spacing w:line="360" w:lineRule="auto"/>
        <w:rPr>
          <w:sz w:val="26"/>
          <w:szCs w:val="26"/>
          <w:rPrChange w:id="8209" w:author="Le Minh Nghia" w:date="2019-10-09T10:56:00Z">
            <w:rPr>
              <w:sz w:val="26"/>
              <w:szCs w:val="26"/>
            </w:rPr>
          </w:rPrChange>
        </w:rPr>
      </w:pPr>
      <w:proofErr w:type="spellStart"/>
      <w:r w:rsidRPr="00B41112">
        <w:rPr>
          <w:b/>
          <w:sz w:val="26"/>
          <w:szCs w:val="26"/>
          <w:rPrChange w:id="8210" w:author="Le Minh Nghia" w:date="2019-10-09T10:56:00Z">
            <w:rPr>
              <w:b/>
              <w:sz w:val="26"/>
              <w:szCs w:val="26"/>
            </w:rPr>
          </w:rPrChange>
        </w:rPr>
        <w:lastRenderedPageBreak/>
        <w:t>Một</w:t>
      </w:r>
      <w:proofErr w:type="spellEnd"/>
      <w:r w:rsidRPr="00B41112">
        <w:rPr>
          <w:b/>
          <w:sz w:val="26"/>
          <w:szCs w:val="26"/>
          <w:rPrChange w:id="8211" w:author="Le Minh Nghia" w:date="2019-10-09T10:56:00Z">
            <w:rPr>
              <w:b/>
              <w:sz w:val="26"/>
              <w:szCs w:val="26"/>
            </w:rPr>
          </w:rPrChange>
        </w:rPr>
        <w:t xml:space="preserve"> </w:t>
      </w:r>
      <w:proofErr w:type="spellStart"/>
      <w:r w:rsidRPr="00B41112">
        <w:rPr>
          <w:b/>
          <w:sz w:val="26"/>
          <w:szCs w:val="26"/>
          <w:rPrChange w:id="8212" w:author="Le Minh Nghia" w:date="2019-10-09T10:56:00Z">
            <w:rPr>
              <w:b/>
              <w:sz w:val="26"/>
              <w:szCs w:val="26"/>
            </w:rPr>
          </w:rPrChange>
        </w:rPr>
        <w:t>số</w:t>
      </w:r>
      <w:proofErr w:type="spellEnd"/>
      <w:r w:rsidRPr="00B41112">
        <w:rPr>
          <w:b/>
          <w:sz w:val="26"/>
          <w:szCs w:val="26"/>
          <w:rPrChange w:id="8213" w:author="Le Minh Nghia" w:date="2019-10-09T10:56:00Z">
            <w:rPr>
              <w:b/>
              <w:sz w:val="26"/>
              <w:szCs w:val="26"/>
            </w:rPr>
          </w:rPrChange>
        </w:rPr>
        <w:t xml:space="preserve"> </w:t>
      </w:r>
      <w:proofErr w:type="spellStart"/>
      <w:r w:rsidRPr="00B41112">
        <w:rPr>
          <w:b/>
          <w:sz w:val="26"/>
          <w:szCs w:val="26"/>
          <w:rPrChange w:id="8214" w:author="Le Minh Nghia" w:date="2019-10-09T10:56:00Z">
            <w:rPr>
              <w:b/>
              <w:sz w:val="26"/>
              <w:szCs w:val="26"/>
            </w:rPr>
          </w:rPrChange>
        </w:rPr>
        <w:t>tính</w:t>
      </w:r>
      <w:proofErr w:type="spellEnd"/>
      <w:r w:rsidRPr="00B41112">
        <w:rPr>
          <w:b/>
          <w:sz w:val="26"/>
          <w:szCs w:val="26"/>
          <w:rPrChange w:id="8215" w:author="Le Minh Nghia" w:date="2019-10-09T10:56:00Z">
            <w:rPr>
              <w:b/>
              <w:sz w:val="26"/>
              <w:szCs w:val="26"/>
            </w:rPr>
          </w:rPrChange>
        </w:rPr>
        <w:t xml:space="preserve"> </w:t>
      </w:r>
      <w:proofErr w:type="spellStart"/>
      <w:r w:rsidRPr="00B41112">
        <w:rPr>
          <w:b/>
          <w:sz w:val="26"/>
          <w:szCs w:val="26"/>
          <w:rPrChange w:id="8216" w:author="Le Minh Nghia" w:date="2019-10-09T10:56:00Z">
            <w:rPr>
              <w:b/>
              <w:sz w:val="26"/>
              <w:szCs w:val="26"/>
            </w:rPr>
          </w:rPrChange>
        </w:rPr>
        <w:t>năng</w:t>
      </w:r>
      <w:proofErr w:type="spellEnd"/>
    </w:p>
    <w:p w:rsidR="005A4B7B" w:rsidRPr="00B41112" w:rsidRDefault="005A4B7B" w:rsidP="005A4B7B">
      <w:pPr>
        <w:pStyle w:val="ListParagraph"/>
        <w:numPr>
          <w:ilvl w:val="0"/>
          <w:numId w:val="43"/>
        </w:numPr>
        <w:spacing w:line="360" w:lineRule="auto"/>
        <w:rPr>
          <w:sz w:val="26"/>
          <w:szCs w:val="26"/>
          <w:rPrChange w:id="8217" w:author="Le Minh Nghia" w:date="2019-10-09T10:56:00Z">
            <w:rPr>
              <w:sz w:val="26"/>
              <w:szCs w:val="26"/>
            </w:rPr>
          </w:rPrChange>
        </w:rPr>
      </w:pPr>
      <w:proofErr w:type="spellStart"/>
      <w:r w:rsidRPr="00B41112">
        <w:rPr>
          <w:sz w:val="26"/>
          <w:szCs w:val="26"/>
          <w:rPrChange w:id="8218" w:author="Le Minh Nghia" w:date="2019-10-09T10:56:00Z">
            <w:rPr>
              <w:sz w:val="26"/>
              <w:szCs w:val="26"/>
            </w:rPr>
          </w:rPrChange>
        </w:rPr>
        <w:t>HeidiSQL</w:t>
      </w:r>
      <w:proofErr w:type="spellEnd"/>
      <w:r w:rsidRPr="00B41112">
        <w:rPr>
          <w:sz w:val="26"/>
          <w:szCs w:val="26"/>
          <w:rPrChange w:id="8219" w:author="Le Minh Nghia" w:date="2019-10-09T10:56:00Z">
            <w:rPr>
              <w:sz w:val="26"/>
              <w:szCs w:val="26"/>
            </w:rPr>
          </w:rPrChange>
        </w:rPr>
        <w:t xml:space="preserve"> </w:t>
      </w:r>
      <w:proofErr w:type="spellStart"/>
      <w:r w:rsidRPr="00B41112">
        <w:rPr>
          <w:sz w:val="26"/>
          <w:szCs w:val="26"/>
          <w:rPrChange w:id="8220" w:author="Le Minh Nghia" w:date="2019-10-09T10:56:00Z">
            <w:rPr>
              <w:sz w:val="26"/>
              <w:szCs w:val="26"/>
            </w:rPr>
          </w:rPrChange>
        </w:rPr>
        <w:t>hỗ</w:t>
      </w:r>
      <w:proofErr w:type="spellEnd"/>
      <w:r w:rsidRPr="00B41112">
        <w:rPr>
          <w:sz w:val="26"/>
          <w:szCs w:val="26"/>
          <w:rPrChange w:id="8221" w:author="Le Minh Nghia" w:date="2019-10-09T10:56:00Z">
            <w:rPr>
              <w:sz w:val="26"/>
              <w:szCs w:val="26"/>
            </w:rPr>
          </w:rPrChange>
        </w:rPr>
        <w:t xml:space="preserve"> </w:t>
      </w:r>
      <w:proofErr w:type="spellStart"/>
      <w:r w:rsidRPr="00B41112">
        <w:rPr>
          <w:sz w:val="26"/>
          <w:szCs w:val="26"/>
          <w:rPrChange w:id="8222" w:author="Le Minh Nghia" w:date="2019-10-09T10:56:00Z">
            <w:rPr>
              <w:sz w:val="26"/>
              <w:szCs w:val="26"/>
            </w:rPr>
          </w:rPrChange>
        </w:rPr>
        <w:t>trợ</w:t>
      </w:r>
      <w:proofErr w:type="spellEnd"/>
      <w:r w:rsidRPr="00B41112">
        <w:rPr>
          <w:sz w:val="26"/>
          <w:szCs w:val="26"/>
          <w:rPrChange w:id="8223" w:author="Le Minh Nghia" w:date="2019-10-09T10:56:00Z">
            <w:rPr>
              <w:sz w:val="26"/>
              <w:szCs w:val="26"/>
            </w:rPr>
          </w:rPrChange>
        </w:rPr>
        <w:t xml:space="preserve"> </w:t>
      </w:r>
      <w:proofErr w:type="spellStart"/>
      <w:r w:rsidRPr="00B41112">
        <w:rPr>
          <w:sz w:val="26"/>
          <w:szCs w:val="26"/>
          <w:rPrChange w:id="8224" w:author="Le Minh Nghia" w:date="2019-10-09T10:56:00Z">
            <w:rPr>
              <w:sz w:val="26"/>
              <w:szCs w:val="26"/>
            </w:rPr>
          </w:rPrChange>
        </w:rPr>
        <w:t>nền</w:t>
      </w:r>
      <w:proofErr w:type="spellEnd"/>
      <w:r w:rsidRPr="00B41112">
        <w:rPr>
          <w:sz w:val="26"/>
          <w:szCs w:val="26"/>
          <w:rPrChange w:id="8225" w:author="Le Minh Nghia" w:date="2019-10-09T10:56:00Z">
            <w:rPr>
              <w:sz w:val="26"/>
              <w:szCs w:val="26"/>
            </w:rPr>
          </w:rPrChange>
        </w:rPr>
        <w:t xml:space="preserve"> </w:t>
      </w:r>
      <w:proofErr w:type="spellStart"/>
      <w:r w:rsidRPr="00B41112">
        <w:rPr>
          <w:sz w:val="26"/>
          <w:szCs w:val="26"/>
          <w:rPrChange w:id="8226" w:author="Le Minh Nghia" w:date="2019-10-09T10:56:00Z">
            <w:rPr>
              <w:sz w:val="26"/>
              <w:szCs w:val="26"/>
            </w:rPr>
          </w:rPrChange>
        </w:rPr>
        <w:t>tảng</w:t>
      </w:r>
      <w:proofErr w:type="spellEnd"/>
      <w:r w:rsidRPr="00B41112">
        <w:rPr>
          <w:sz w:val="26"/>
          <w:szCs w:val="26"/>
          <w:rPrChange w:id="8227" w:author="Le Minh Nghia" w:date="2019-10-09T10:56:00Z">
            <w:rPr>
              <w:sz w:val="26"/>
              <w:szCs w:val="26"/>
            </w:rPr>
          </w:rPrChange>
        </w:rPr>
        <w:t xml:space="preserve"> Windows XP, Vista 7,8,10, Wine </w:t>
      </w:r>
      <w:proofErr w:type="spellStart"/>
      <w:r w:rsidRPr="00B41112">
        <w:rPr>
          <w:sz w:val="26"/>
          <w:szCs w:val="26"/>
          <w:rPrChange w:id="8228" w:author="Le Minh Nghia" w:date="2019-10-09T10:56:00Z">
            <w:rPr>
              <w:sz w:val="26"/>
              <w:szCs w:val="26"/>
            </w:rPr>
          </w:rPrChange>
        </w:rPr>
        <w:t>và</w:t>
      </w:r>
      <w:proofErr w:type="spellEnd"/>
      <w:r w:rsidRPr="00B41112">
        <w:rPr>
          <w:sz w:val="26"/>
          <w:szCs w:val="26"/>
          <w:rPrChange w:id="8229" w:author="Le Minh Nghia" w:date="2019-10-09T10:56:00Z">
            <w:rPr>
              <w:sz w:val="26"/>
              <w:szCs w:val="26"/>
            </w:rPr>
          </w:rPrChange>
        </w:rPr>
        <w:t xml:space="preserve"> Linux.</w:t>
      </w:r>
    </w:p>
    <w:p w:rsidR="005A4B7B" w:rsidRPr="00B41112" w:rsidRDefault="005A4B7B" w:rsidP="005A4B7B">
      <w:pPr>
        <w:pStyle w:val="ListParagraph"/>
        <w:numPr>
          <w:ilvl w:val="0"/>
          <w:numId w:val="43"/>
        </w:numPr>
        <w:spacing w:line="360" w:lineRule="auto"/>
        <w:rPr>
          <w:sz w:val="26"/>
          <w:szCs w:val="26"/>
          <w:rPrChange w:id="8230" w:author="Le Minh Nghia" w:date="2019-10-09T10:56:00Z">
            <w:rPr>
              <w:sz w:val="26"/>
              <w:szCs w:val="26"/>
            </w:rPr>
          </w:rPrChange>
        </w:rPr>
      </w:pPr>
      <w:proofErr w:type="spellStart"/>
      <w:r w:rsidRPr="00B41112">
        <w:rPr>
          <w:sz w:val="26"/>
          <w:szCs w:val="26"/>
          <w:rPrChange w:id="8231" w:author="Le Minh Nghia" w:date="2019-10-09T10:56:00Z">
            <w:rPr>
              <w:sz w:val="26"/>
              <w:szCs w:val="26"/>
            </w:rPr>
          </w:rPrChange>
        </w:rPr>
        <w:t>Kết</w:t>
      </w:r>
      <w:proofErr w:type="spellEnd"/>
      <w:r w:rsidRPr="00B41112">
        <w:rPr>
          <w:sz w:val="26"/>
          <w:szCs w:val="26"/>
          <w:rPrChange w:id="8232" w:author="Le Minh Nghia" w:date="2019-10-09T10:56:00Z">
            <w:rPr>
              <w:sz w:val="26"/>
              <w:szCs w:val="26"/>
            </w:rPr>
          </w:rPrChange>
        </w:rPr>
        <w:t xml:space="preserve"> </w:t>
      </w:r>
      <w:proofErr w:type="spellStart"/>
      <w:r w:rsidRPr="00B41112">
        <w:rPr>
          <w:sz w:val="26"/>
          <w:szCs w:val="26"/>
          <w:rPrChange w:id="8233" w:author="Le Minh Nghia" w:date="2019-10-09T10:56:00Z">
            <w:rPr>
              <w:sz w:val="26"/>
              <w:szCs w:val="26"/>
            </w:rPr>
          </w:rPrChange>
        </w:rPr>
        <w:t>nối</w:t>
      </w:r>
      <w:proofErr w:type="spellEnd"/>
      <w:r w:rsidRPr="00B41112">
        <w:rPr>
          <w:sz w:val="26"/>
          <w:szCs w:val="26"/>
          <w:rPrChange w:id="8234" w:author="Le Minh Nghia" w:date="2019-10-09T10:56:00Z">
            <w:rPr>
              <w:sz w:val="26"/>
              <w:szCs w:val="26"/>
            </w:rPr>
          </w:rPrChange>
        </w:rPr>
        <w:t xml:space="preserve"> </w:t>
      </w:r>
      <w:proofErr w:type="spellStart"/>
      <w:r w:rsidRPr="00B41112">
        <w:rPr>
          <w:sz w:val="26"/>
          <w:szCs w:val="26"/>
          <w:rPrChange w:id="8235" w:author="Le Minh Nghia" w:date="2019-10-09T10:56:00Z">
            <w:rPr>
              <w:sz w:val="26"/>
              <w:szCs w:val="26"/>
            </w:rPr>
          </w:rPrChange>
        </w:rPr>
        <w:t>với</w:t>
      </w:r>
      <w:proofErr w:type="spellEnd"/>
      <w:r w:rsidRPr="00B41112">
        <w:rPr>
          <w:sz w:val="26"/>
          <w:szCs w:val="26"/>
          <w:rPrChange w:id="8236" w:author="Le Minh Nghia" w:date="2019-10-09T10:56:00Z">
            <w:rPr>
              <w:sz w:val="26"/>
              <w:szCs w:val="26"/>
            </w:rPr>
          </w:rPrChange>
        </w:rPr>
        <w:t xml:space="preserve"> </w:t>
      </w:r>
      <w:proofErr w:type="spellStart"/>
      <w:r w:rsidRPr="00B41112">
        <w:rPr>
          <w:sz w:val="26"/>
          <w:szCs w:val="26"/>
          <w:rPrChange w:id="8237" w:author="Le Minh Nghia" w:date="2019-10-09T10:56:00Z">
            <w:rPr>
              <w:sz w:val="26"/>
              <w:szCs w:val="26"/>
            </w:rPr>
          </w:rPrChange>
        </w:rPr>
        <w:t>máy</w:t>
      </w:r>
      <w:proofErr w:type="spellEnd"/>
      <w:r w:rsidRPr="00B41112">
        <w:rPr>
          <w:sz w:val="26"/>
          <w:szCs w:val="26"/>
          <w:rPrChange w:id="8238" w:author="Le Minh Nghia" w:date="2019-10-09T10:56:00Z">
            <w:rPr>
              <w:sz w:val="26"/>
              <w:szCs w:val="26"/>
            </w:rPr>
          </w:rPrChange>
        </w:rPr>
        <w:t xml:space="preserve"> </w:t>
      </w:r>
      <w:proofErr w:type="spellStart"/>
      <w:r w:rsidRPr="00B41112">
        <w:rPr>
          <w:sz w:val="26"/>
          <w:szCs w:val="26"/>
          <w:rPrChange w:id="8239" w:author="Le Minh Nghia" w:date="2019-10-09T10:56:00Z">
            <w:rPr>
              <w:sz w:val="26"/>
              <w:szCs w:val="26"/>
            </w:rPr>
          </w:rPrChange>
        </w:rPr>
        <w:t>chủ</w:t>
      </w:r>
      <w:proofErr w:type="spellEnd"/>
      <w:r w:rsidRPr="00B41112">
        <w:rPr>
          <w:sz w:val="26"/>
          <w:szCs w:val="26"/>
          <w:rPrChange w:id="8240" w:author="Le Minh Nghia" w:date="2019-10-09T10:56:00Z">
            <w:rPr>
              <w:sz w:val="26"/>
              <w:szCs w:val="26"/>
            </w:rPr>
          </w:rPrChange>
        </w:rPr>
        <w:t xml:space="preserve"> MariaDB, MySQL, MS SQL </w:t>
      </w:r>
      <w:proofErr w:type="spellStart"/>
      <w:r w:rsidRPr="00B41112">
        <w:rPr>
          <w:sz w:val="26"/>
          <w:szCs w:val="26"/>
          <w:rPrChange w:id="8241" w:author="Le Minh Nghia" w:date="2019-10-09T10:56:00Z">
            <w:rPr>
              <w:sz w:val="26"/>
              <w:szCs w:val="26"/>
            </w:rPr>
          </w:rPrChange>
        </w:rPr>
        <w:t>và</w:t>
      </w:r>
      <w:proofErr w:type="spellEnd"/>
      <w:r w:rsidRPr="00B41112">
        <w:rPr>
          <w:sz w:val="26"/>
          <w:szCs w:val="26"/>
          <w:rPrChange w:id="8242" w:author="Le Minh Nghia" w:date="2019-10-09T10:56:00Z">
            <w:rPr>
              <w:sz w:val="26"/>
              <w:szCs w:val="26"/>
            </w:rPr>
          </w:rPrChange>
        </w:rPr>
        <w:t xml:space="preserve"> PostgreSQL.</w:t>
      </w:r>
    </w:p>
    <w:p w:rsidR="005A4B7B" w:rsidRPr="00B41112" w:rsidRDefault="005A4B7B" w:rsidP="005A4B7B">
      <w:pPr>
        <w:pStyle w:val="ListParagraph"/>
        <w:numPr>
          <w:ilvl w:val="0"/>
          <w:numId w:val="43"/>
        </w:numPr>
        <w:spacing w:line="360" w:lineRule="auto"/>
        <w:rPr>
          <w:sz w:val="26"/>
          <w:szCs w:val="26"/>
          <w:rPrChange w:id="8243" w:author="Le Minh Nghia" w:date="2019-10-09T10:56:00Z">
            <w:rPr>
              <w:sz w:val="26"/>
              <w:szCs w:val="26"/>
            </w:rPr>
          </w:rPrChange>
        </w:rPr>
      </w:pPr>
      <w:proofErr w:type="spellStart"/>
      <w:r w:rsidRPr="00B41112">
        <w:rPr>
          <w:sz w:val="26"/>
          <w:szCs w:val="26"/>
          <w:rPrChange w:id="8244" w:author="Le Minh Nghia" w:date="2019-10-09T10:56:00Z">
            <w:rPr>
              <w:sz w:val="26"/>
              <w:szCs w:val="26"/>
            </w:rPr>
          </w:rPrChange>
        </w:rPr>
        <w:t>Thiết</w:t>
      </w:r>
      <w:proofErr w:type="spellEnd"/>
      <w:r w:rsidRPr="00B41112">
        <w:rPr>
          <w:sz w:val="26"/>
          <w:szCs w:val="26"/>
          <w:rPrChange w:id="8245" w:author="Le Minh Nghia" w:date="2019-10-09T10:56:00Z">
            <w:rPr>
              <w:sz w:val="26"/>
              <w:szCs w:val="26"/>
            </w:rPr>
          </w:rPrChange>
        </w:rPr>
        <w:t xml:space="preserve"> </w:t>
      </w:r>
      <w:proofErr w:type="spellStart"/>
      <w:r w:rsidRPr="00B41112">
        <w:rPr>
          <w:sz w:val="26"/>
          <w:szCs w:val="26"/>
          <w:rPrChange w:id="8246" w:author="Le Minh Nghia" w:date="2019-10-09T10:56:00Z">
            <w:rPr>
              <w:sz w:val="26"/>
              <w:szCs w:val="26"/>
            </w:rPr>
          </w:rPrChange>
        </w:rPr>
        <w:t>lập</w:t>
      </w:r>
      <w:proofErr w:type="spellEnd"/>
      <w:r w:rsidRPr="00B41112">
        <w:rPr>
          <w:sz w:val="26"/>
          <w:szCs w:val="26"/>
          <w:rPrChange w:id="8247" w:author="Le Minh Nghia" w:date="2019-10-09T10:56:00Z">
            <w:rPr>
              <w:sz w:val="26"/>
              <w:szCs w:val="26"/>
            </w:rPr>
          </w:rPrChange>
        </w:rPr>
        <w:t xml:space="preserve"> </w:t>
      </w:r>
      <w:proofErr w:type="spellStart"/>
      <w:r w:rsidRPr="00B41112">
        <w:rPr>
          <w:sz w:val="26"/>
          <w:szCs w:val="26"/>
          <w:rPrChange w:id="8248" w:author="Le Minh Nghia" w:date="2019-10-09T10:56:00Z">
            <w:rPr>
              <w:sz w:val="26"/>
              <w:szCs w:val="26"/>
            </w:rPr>
          </w:rPrChange>
        </w:rPr>
        <w:t>kết</w:t>
      </w:r>
      <w:proofErr w:type="spellEnd"/>
      <w:r w:rsidRPr="00B41112">
        <w:rPr>
          <w:sz w:val="26"/>
          <w:szCs w:val="26"/>
          <w:rPrChange w:id="8249" w:author="Le Minh Nghia" w:date="2019-10-09T10:56:00Z">
            <w:rPr>
              <w:sz w:val="26"/>
              <w:szCs w:val="26"/>
            </w:rPr>
          </w:rPrChange>
        </w:rPr>
        <w:t xml:space="preserve"> </w:t>
      </w:r>
      <w:proofErr w:type="spellStart"/>
      <w:r w:rsidRPr="00B41112">
        <w:rPr>
          <w:sz w:val="26"/>
          <w:szCs w:val="26"/>
          <w:rPrChange w:id="8250" w:author="Le Minh Nghia" w:date="2019-10-09T10:56:00Z">
            <w:rPr>
              <w:sz w:val="26"/>
              <w:szCs w:val="26"/>
            </w:rPr>
          </w:rPrChange>
        </w:rPr>
        <w:t>nối</w:t>
      </w:r>
      <w:proofErr w:type="spellEnd"/>
      <w:r w:rsidRPr="00B41112">
        <w:rPr>
          <w:sz w:val="26"/>
          <w:szCs w:val="26"/>
          <w:rPrChange w:id="8251" w:author="Le Minh Nghia" w:date="2019-10-09T10:56:00Z">
            <w:rPr>
              <w:sz w:val="26"/>
              <w:szCs w:val="26"/>
            </w:rPr>
          </w:rPrChange>
        </w:rPr>
        <w:t xml:space="preserve"> SSH </w:t>
      </w:r>
      <w:proofErr w:type="spellStart"/>
      <w:r w:rsidRPr="00B41112">
        <w:rPr>
          <w:sz w:val="26"/>
          <w:szCs w:val="26"/>
          <w:rPrChange w:id="8252" w:author="Le Minh Nghia" w:date="2019-10-09T10:56:00Z">
            <w:rPr>
              <w:sz w:val="26"/>
              <w:szCs w:val="26"/>
            </w:rPr>
          </w:rPrChange>
        </w:rPr>
        <w:t>tới</w:t>
      </w:r>
      <w:proofErr w:type="spellEnd"/>
      <w:r w:rsidRPr="00B41112">
        <w:rPr>
          <w:sz w:val="26"/>
          <w:szCs w:val="26"/>
          <w:rPrChange w:id="8253" w:author="Le Minh Nghia" w:date="2019-10-09T10:56:00Z">
            <w:rPr>
              <w:sz w:val="26"/>
              <w:szCs w:val="26"/>
            </w:rPr>
          </w:rPrChange>
        </w:rPr>
        <w:t xml:space="preserve"> MariaDB </w:t>
      </w:r>
      <w:proofErr w:type="spellStart"/>
      <w:r w:rsidRPr="00B41112">
        <w:rPr>
          <w:sz w:val="26"/>
          <w:szCs w:val="26"/>
          <w:rPrChange w:id="8254" w:author="Le Minh Nghia" w:date="2019-10-09T10:56:00Z">
            <w:rPr>
              <w:sz w:val="26"/>
              <w:szCs w:val="26"/>
            </w:rPr>
          </w:rPrChange>
        </w:rPr>
        <w:t>hoặc</w:t>
      </w:r>
      <w:proofErr w:type="spellEnd"/>
      <w:r w:rsidRPr="00B41112">
        <w:rPr>
          <w:sz w:val="26"/>
          <w:szCs w:val="26"/>
          <w:rPrChange w:id="8255" w:author="Le Minh Nghia" w:date="2019-10-09T10:56:00Z">
            <w:rPr>
              <w:sz w:val="26"/>
              <w:szCs w:val="26"/>
            </w:rPr>
          </w:rPrChange>
        </w:rPr>
        <w:t xml:space="preserve"> MySQL.</w:t>
      </w:r>
    </w:p>
    <w:p w:rsidR="005A4B7B" w:rsidRPr="00B41112" w:rsidRDefault="005A4B7B" w:rsidP="005A4B7B">
      <w:pPr>
        <w:pStyle w:val="ListParagraph"/>
        <w:numPr>
          <w:ilvl w:val="0"/>
          <w:numId w:val="43"/>
        </w:numPr>
        <w:spacing w:line="360" w:lineRule="auto"/>
        <w:rPr>
          <w:sz w:val="26"/>
          <w:szCs w:val="26"/>
          <w:rPrChange w:id="8256" w:author="Le Minh Nghia" w:date="2019-10-09T10:56:00Z">
            <w:rPr>
              <w:sz w:val="26"/>
              <w:szCs w:val="26"/>
            </w:rPr>
          </w:rPrChange>
        </w:rPr>
      </w:pPr>
      <w:proofErr w:type="spellStart"/>
      <w:r w:rsidRPr="00B41112">
        <w:rPr>
          <w:sz w:val="26"/>
          <w:szCs w:val="26"/>
          <w:rPrChange w:id="8257" w:author="Le Minh Nghia" w:date="2019-10-09T10:56:00Z">
            <w:rPr>
              <w:sz w:val="26"/>
              <w:szCs w:val="26"/>
            </w:rPr>
          </w:rPrChange>
        </w:rPr>
        <w:t>Sử</w:t>
      </w:r>
      <w:proofErr w:type="spellEnd"/>
      <w:r w:rsidRPr="00B41112">
        <w:rPr>
          <w:sz w:val="26"/>
          <w:szCs w:val="26"/>
          <w:rPrChange w:id="8258" w:author="Le Minh Nghia" w:date="2019-10-09T10:56:00Z">
            <w:rPr>
              <w:sz w:val="26"/>
              <w:szCs w:val="26"/>
            </w:rPr>
          </w:rPrChange>
        </w:rPr>
        <w:t xml:space="preserve"> </w:t>
      </w:r>
      <w:proofErr w:type="spellStart"/>
      <w:r w:rsidRPr="00B41112">
        <w:rPr>
          <w:sz w:val="26"/>
          <w:szCs w:val="26"/>
          <w:rPrChange w:id="8259" w:author="Le Minh Nghia" w:date="2019-10-09T10:56:00Z">
            <w:rPr>
              <w:sz w:val="26"/>
              <w:szCs w:val="26"/>
            </w:rPr>
          </w:rPrChange>
        </w:rPr>
        <w:t>dụng</w:t>
      </w:r>
      <w:proofErr w:type="spellEnd"/>
      <w:r w:rsidRPr="00B41112">
        <w:rPr>
          <w:sz w:val="26"/>
          <w:szCs w:val="26"/>
          <w:rPrChange w:id="8260" w:author="Le Minh Nghia" w:date="2019-10-09T10:56:00Z">
            <w:rPr>
              <w:sz w:val="26"/>
              <w:szCs w:val="26"/>
            </w:rPr>
          </w:rPrChange>
        </w:rPr>
        <w:t xml:space="preserve"> Command Line </w:t>
      </w:r>
      <w:proofErr w:type="spellStart"/>
      <w:r w:rsidRPr="00B41112">
        <w:rPr>
          <w:sz w:val="26"/>
          <w:szCs w:val="26"/>
          <w:rPrChange w:id="8261" w:author="Le Minh Nghia" w:date="2019-10-09T10:56:00Z">
            <w:rPr>
              <w:sz w:val="26"/>
              <w:szCs w:val="26"/>
            </w:rPr>
          </w:rPrChange>
        </w:rPr>
        <w:t>hoặc</w:t>
      </w:r>
      <w:proofErr w:type="spellEnd"/>
      <w:r w:rsidRPr="00B41112">
        <w:rPr>
          <w:sz w:val="26"/>
          <w:szCs w:val="26"/>
          <w:rPrChange w:id="8262" w:author="Le Minh Nghia" w:date="2019-10-09T10:56:00Z">
            <w:rPr>
              <w:sz w:val="26"/>
              <w:szCs w:val="26"/>
            </w:rPr>
          </w:rPrChange>
        </w:rPr>
        <w:t xml:space="preserve"> GUI.</w:t>
      </w:r>
    </w:p>
    <w:p w:rsidR="005A4B7B" w:rsidRPr="00B41112" w:rsidRDefault="005A4B7B" w:rsidP="005A4B7B">
      <w:pPr>
        <w:pStyle w:val="ListParagraph"/>
        <w:numPr>
          <w:ilvl w:val="0"/>
          <w:numId w:val="43"/>
        </w:numPr>
        <w:spacing w:line="360" w:lineRule="auto"/>
        <w:rPr>
          <w:sz w:val="26"/>
          <w:szCs w:val="26"/>
          <w:rPrChange w:id="8263" w:author="Le Minh Nghia" w:date="2019-10-09T10:56:00Z">
            <w:rPr>
              <w:sz w:val="26"/>
              <w:szCs w:val="26"/>
            </w:rPr>
          </w:rPrChange>
        </w:rPr>
      </w:pPr>
      <w:proofErr w:type="spellStart"/>
      <w:r w:rsidRPr="00B41112">
        <w:rPr>
          <w:sz w:val="26"/>
          <w:szCs w:val="26"/>
          <w:rPrChange w:id="8264" w:author="Le Minh Nghia" w:date="2019-10-09T10:56:00Z">
            <w:rPr>
              <w:sz w:val="26"/>
              <w:szCs w:val="26"/>
            </w:rPr>
          </w:rPrChange>
        </w:rPr>
        <w:t>Các</w:t>
      </w:r>
      <w:proofErr w:type="spellEnd"/>
      <w:r w:rsidRPr="00B41112">
        <w:rPr>
          <w:sz w:val="26"/>
          <w:szCs w:val="26"/>
          <w:rPrChange w:id="8265" w:author="Le Minh Nghia" w:date="2019-10-09T10:56:00Z">
            <w:rPr>
              <w:sz w:val="26"/>
              <w:szCs w:val="26"/>
            </w:rPr>
          </w:rPrChange>
        </w:rPr>
        <w:t xml:space="preserve"> </w:t>
      </w:r>
      <w:proofErr w:type="spellStart"/>
      <w:r w:rsidRPr="00B41112">
        <w:rPr>
          <w:sz w:val="26"/>
          <w:szCs w:val="26"/>
          <w:rPrChange w:id="8266" w:author="Le Minh Nghia" w:date="2019-10-09T10:56:00Z">
            <w:rPr>
              <w:sz w:val="26"/>
              <w:szCs w:val="26"/>
            </w:rPr>
          </w:rPrChange>
        </w:rPr>
        <w:t>thao</w:t>
      </w:r>
      <w:proofErr w:type="spellEnd"/>
      <w:r w:rsidRPr="00B41112">
        <w:rPr>
          <w:sz w:val="26"/>
          <w:szCs w:val="26"/>
          <w:rPrChange w:id="8267" w:author="Le Minh Nghia" w:date="2019-10-09T10:56:00Z">
            <w:rPr>
              <w:sz w:val="26"/>
              <w:szCs w:val="26"/>
            </w:rPr>
          </w:rPrChange>
        </w:rPr>
        <w:t xml:space="preserve"> </w:t>
      </w:r>
      <w:proofErr w:type="spellStart"/>
      <w:r w:rsidRPr="00B41112">
        <w:rPr>
          <w:sz w:val="26"/>
          <w:szCs w:val="26"/>
          <w:rPrChange w:id="8268" w:author="Le Minh Nghia" w:date="2019-10-09T10:56:00Z">
            <w:rPr>
              <w:sz w:val="26"/>
              <w:szCs w:val="26"/>
            </w:rPr>
          </w:rPrChange>
        </w:rPr>
        <w:t>tác</w:t>
      </w:r>
      <w:proofErr w:type="spellEnd"/>
      <w:r w:rsidRPr="00B41112">
        <w:rPr>
          <w:sz w:val="26"/>
          <w:szCs w:val="26"/>
          <w:rPrChange w:id="8269" w:author="Le Minh Nghia" w:date="2019-10-09T10:56:00Z">
            <w:rPr>
              <w:sz w:val="26"/>
              <w:szCs w:val="26"/>
            </w:rPr>
          </w:rPrChange>
        </w:rPr>
        <w:t xml:space="preserve"> </w:t>
      </w:r>
      <w:proofErr w:type="spellStart"/>
      <w:r w:rsidRPr="00B41112">
        <w:rPr>
          <w:sz w:val="26"/>
          <w:szCs w:val="26"/>
          <w:rPrChange w:id="8270" w:author="Le Minh Nghia" w:date="2019-10-09T10:56:00Z">
            <w:rPr>
              <w:sz w:val="26"/>
              <w:szCs w:val="26"/>
            </w:rPr>
          </w:rPrChange>
        </w:rPr>
        <w:t>với</w:t>
      </w:r>
      <w:proofErr w:type="spellEnd"/>
      <w:r w:rsidRPr="00B41112">
        <w:rPr>
          <w:sz w:val="26"/>
          <w:szCs w:val="26"/>
          <w:rPrChange w:id="8271" w:author="Le Minh Nghia" w:date="2019-10-09T10:56:00Z">
            <w:rPr>
              <w:sz w:val="26"/>
              <w:szCs w:val="26"/>
            </w:rPr>
          </w:rPrChange>
        </w:rPr>
        <w:t xml:space="preserve"> </w:t>
      </w:r>
      <w:proofErr w:type="spellStart"/>
      <w:r w:rsidRPr="00B41112">
        <w:rPr>
          <w:sz w:val="26"/>
          <w:szCs w:val="26"/>
          <w:rPrChange w:id="8272" w:author="Le Minh Nghia" w:date="2019-10-09T10:56:00Z">
            <w:rPr>
              <w:sz w:val="26"/>
              <w:szCs w:val="26"/>
            </w:rPr>
          </w:rPrChange>
        </w:rPr>
        <w:t>bảng</w:t>
      </w:r>
      <w:proofErr w:type="spellEnd"/>
      <w:r w:rsidRPr="00B41112">
        <w:rPr>
          <w:sz w:val="26"/>
          <w:szCs w:val="26"/>
          <w:rPrChange w:id="8273" w:author="Le Minh Nghia" w:date="2019-10-09T10:56:00Z">
            <w:rPr>
              <w:sz w:val="26"/>
              <w:szCs w:val="26"/>
            </w:rPr>
          </w:rPrChange>
        </w:rPr>
        <w:t xml:space="preserve">, </w:t>
      </w:r>
      <w:proofErr w:type="spellStart"/>
      <w:r w:rsidRPr="00B41112">
        <w:rPr>
          <w:sz w:val="26"/>
          <w:szCs w:val="26"/>
          <w:rPrChange w:id="8274" w:author="Le Minh Nghia" w:date="2019-10-09T10:56:00Z">
            <w:rPr>
              <w:sz w:val="26"/>
              <w:szCs w:val="26"/>
            </w:rPr>
          </w:rPrChange>
        </w:rPr>
        <w:t>khung</w:t>
      </w:r>
      <w:proofErr w:type="spellEnd"/>
      <w:r w:rsidRPr="00B41112">
        <w:rPr>
          <w:sz w:val="26"/>
          <w:szCs w:val="26"/>
          <w:rPrChange w:id="8275" w:author="Le Minh Nghia" w:date="2019-10-09T10:56:00Z">
            <w:rPr>
              <w:sz w:val="26"/>
              <w:szCs w:val="26"/>
            </w:rPr>
          </w:rPrChange>
        </w:rPr>
        <w:t xml:space="preserve"> </w:t>
      </w:r>
      <w:proofErr w:type="spellStart"/>
      <w:r w:rsidRPr="00B41112">
        <w:rPr>
          <w:sz w:val="26"/>
          <w:szCs w:val="26"/>
          <w:rPrChange w:id="8276" w:author="Le Minh Nghia" w:date="2019-10-09T10:56:00Z">
            <w:rPr>
              <w:sz w:val="26"/>
              <w:szCs w:val="26"/>
            </w:rPr>
          </w:rPrChange>
        </w:rPr>
        <w:t>nhìn</w:t>
      </w:r>
      <w:proofErr w:type="spellEnd"/>
      <w:r w:rsidRPr="00B41112">
        <w:rPr>
          <w:sz w:val="26"/>
          <w:szCs w:val="26"/>
          <w:rPrChange w:id="8277" w:author="Le Minh Nghia" w:date="2019-10-09T10:56:00Z">
            <w:rPr>
              <w:sz w:val="26"/>
              <w:szCs w:val="26"/>
            </w:rPr>
          </w:rPrChange>
        </w:rPr>
        <w:t xml:space="preserve">, </w:t>
      </w:r>
      <w:proofErr w:type="spellStart"/>
      <w:r w:rsidRPr="00B41112">
        <w:rPr>
          <w:sz w:val="26"/>
          <w:szCs w:val="26"/>
          <w:rPrChange w:id="8278" w:author="Le Minh Nghia" w:date="2019-10-09T10:56:00Z">
            <w:rPr>
              <w:sz w:val="26"/>
              <w:szCs w:val="26"/>
            </w:rPr>
          </w:rPrChange>
        </w:rPr>
        <w:t>thủ</w:t>
      </w:r>
      <w:proofErr w:type="spellEnd"/>
      <w:r w:rsidRPr="00B41112">
        <w:rPr>
          <w:sz w:val="26"/>
          <w:szCs w:val="26"/>
          <w:rPrChange w:id="8279" w:author="Le Minh Nghia" w:date="2019-10-09T10:56:00Z">
            <w:rPr>
              <w:sz w:val="26"/>
              <w:szCs w:val="26"/>
            </w:rPr>
          </w:rPrChange>
        </w:rPr>
        <w:t xml:space="preserve"> </w:t>
      </w:r>
      <w:proofErr w:type="spellStart"/>
      <w:r w:rsidRPr="00B41112">
        <w:rPr>
          <w:sz w:val="26"/>
          <w:szCs w:val="26"/>
          <w:rPrChange w:id="8280" w:author="Le Minh Nghia" w:date="2019-10-09T10:56:00Z">
            <w:rPr>
              <w:sz w:val="26"/>
              <w:szCs w:val="26"/>
            </w:rPr>
          </w:rPrChange>
        </w:rPr>
        <w:t>tục</w:t>
      </w:r>
      <w:proofErr w:type="spellEnd"/>
      <w:r w:rsidRPr="00B41112">
        <w:rPr>
          <w:sz w:val="26"/>
          <w:szCs w:val="26"/>
          <w:rPrChange w:id="8281" w:author="Le Minh Nghia" w:date="2019-10-09T10:56:00Z">
            <w:rPr>
              <w:sz w:val="26"/>
              <w:szCs w:val="26"/>
            </w:rPr>
          </w:rPrChange>
        </w:rPr>
        <w:t xml:space="preserve">, </w:t>
      </w:r>
      <w:proofErr w:type="spellStart"/>
      <w:r w:rsidRPr="00B41112">
        <w:rPr>
          <w:sz w:val="26"/>
          <w:szCs w:val="26"/>
          <w:rPrChange w:id="8282" w:author="Le Minh Nghia" w:date="2019-10-09T10:56:00Z">
            <w:rPr>
              <w:sz w:val="26"/>
              <w:szCs w:val="26"/>
            </w:rPr>
          </w:rPrChange>
        </w:rPr>
        <w:t>kích</w:t>
      </w:r>
      <w:proofErr w:type="spellEnd"/>
      <w:r w:rsidRPr="00B41112">
        <w:rPr>
          <w:sz w:val="26"/>
          <w:szCs w:val="26"/>
          <w:rPrChange w:id="8283" w:author="Le Minh Nghia" w:date="2019-10-09T10:56:00Z">
            <w:rPr>
              <w:sz w:val="26"/>
              <w:szCs w:val="26"/>
            </w:rPr>
          </w:rPrChange>
        </w:rPr>
        <w:t xml:space="preserve"> </w:t>
      </w:r>
      <w:proofErr w:type="spellStart"/>
      <w:r w:rsidRPr="00B41112">
        <w:rPr>
          <w:sz w:val="26"/>
          <w:szCs w:val="26"/>
          <w:rPrChange w:id="8284" w:author="Le Minh Nghia" w:date="2019-10-09T10:56:00Z">
            <w:rPr>
              <w:sz w:val="26"/>
              <w:szCs w:val="26"/>
            </w:rPr>
          </w:rPrChange>
        </w:rPr>
        <w:t>hoạt</w:t>
      </w:r>
      <w:proofErr w:type="spellEnd"/>
      <w:r w:rsidRPr="00B41112">
        <w:rPr>
          <w:sz w:val="26"/>
          <w:szCs w:val="26"/>
          <w:rPrChange w:id="8285" w:author="Le Minh Nghia" w:date="2019-10-09T10:56:00Z">
            <w:rPr>
              <w:sz w:val="26"/>
              <w:szCs w:val="26"/>
            </w:rPr>
          </w:rPrChange>
        </w:rPr>
        <w:t xml:space="preserve"> </w:t>
      </w:r>
      <w:proofErr w:type="spellStart"/>
      <w:r w:rsidRPr="00B41112">
        <w:rPr>
          <w:sz w:val="26"/>
          <w:szCs w:val="26"/>
          <w:rPrChange w:id="8286" w:author="Le Minh Nghia" w:date="2019-10-09T10:56:00Z">
            <w:rPr>
              <w:sz w:val="26"/>
              <w:szCs w:val="26"/>
            </w:rPr>
          </w:rPrChange>
        </w:rPr>
        <w:t>và</w:t>
      </w:r>
      <w:proofErr w:type="spellEnd"/>
      <w:r w:rsidRPr="00B41112">
        <w:rPr>
          <w:sz w:val="26"/>
          <w:szCs w:val="26"/>
          <w:rPrChange w:id="8287" w:author="Le Minh Nghia" w:date="2019-10-09T10:56:00Z">
            <w:rPr>
              <w:sz w:val="26"/>
              <w:szCs w:val="26"/>
            </w:rPr>
          </w:rPrChange>
        </w:rPr>
        <w:t xml:space="preserve"> </w:t>
      </w:r>
      <w:proofErr w:type="spellStart"/>
      <w:r w:rsidRPr="00B41112">
        <w:rPr>
          <w:sz w:val="26"/>
          <w:szCs w:val="26"/>
          <w:rPrChange w:id="8288" w:author="Le Minh Nghia" w:date="2019-10-09T10:56:00Z">
            <w:rPr>
              <w:sz w:val="26"/>
              <w:szCs w:val="26"/>
            </w:rPr>
          </w:rPrChange>
        </w:rPr>
        <w:t>sự</w:t>
      </w:r>
      <w:proofErr w:type="spellEnd"/>
      <w:r w:rsidRPr="00B41112">
        <w:rPr>
          <w:sz w:val="26"/>
          <w:szCs w:val="26"/>
          <w:rPrChange w:id="8289" w:author="Le Minh Nghia" w:date="2019-10-09T10:56:00Z">
            <w:rPr>
              <w:sz w:val="26"/>
              <w:szCs w:val="26"/>
            </w:rPr>
          </w:rPrChange>
        </w:rPr>
        <w:t xml:space="preserve"> </w:t>
      </w:r>
      <w:proofErr w:type="spellStart"/>
      <w:r w:rsidRPr="00B41112">
        <w:rPr>
          <w:sz w:val="26"/>
          <w:szCs w:val="26"/>
          <w:rPrChange w:id="8290" w:author="Le Minh Nghia" w:date="2019-10-09T10:56:00Z">
            <w:rPr>
              <w:sz w:val="26"/>
              <w:szCs w:val="26"/>
            </w:rPr>
          </w:rPrChange>
        </w:rPr>
        <w:t>kiện</w:t>
      </w:r>
      <w:proofErr w:type="spellEnd"/>
      <w:r w:rsidRPr="00B41112">
        <w:rPr>
          <w:sz w:val="26"/>
          <w:szCs w:val="26"/>
          <w:rPrChange w:id="8291" w:author="Le Minh Nghia" w:date="2019-10-09T10:56:00Z">
            <w:rPr>
              <w:sz w:val="26"/>
              <w:szCs w:val="26"/>
            </w:rPr>
          </w:rPrChange>
        </w:rPr>
        <w:t>.</w:t>
      </w:r>
    </w:p>
    <w:p w:rsidR="005A4B7B" w:rsidRPr="00B41112" w:rsidRDefault="005A4B7B" w:rsidP="005A4B7B">
      <w:pPr>
        <w:pStyle w:val="ListParagraph"/>
        <w:numPr>
          <w:ilvl w:val="0"/>
          <w:numId w:val="43"/>
        </w:numPr>
        <w:spacing w:line="360" w:lineRule="auto"/>
        <w:rPr>
          <w:sz w:val="26"/>
          <w:szCs w:val="26"/>
          <w:rPrChange w:id="8292" w:author="Le Minh Nghia" w:date="2019-10-09T10:56:00Z">
            <w:rPr>
              <w:sz w:val="26"/>
              <w:szCs w:val="26"/>
            </w:rPr>
          </w:rPrChange>
        </w:rPr>
      </w:pPr>
      <w:proofErr w:type="spellStart"/>
      <w:r w:rsidRPr="00B41112">
        <w:rPr>
          <w:sz w:val="26"/>
          <w:szCs w:val="26"/>
          <w:rPrChange w:id="8293" w:author="Le Minh Nghia" w:date="2019-10-09T10:56:00Z">
            <w:rPr>
              <w:sz w:val="26"/>
              <w:szCs w:val="26"/>
            </w:rPr>
          </w:rPrChange>
        </w:rPr>
        <w:t>Khởi</w:t>
      </w:r>
      <w:proofErr w:type="spellEnd"/>
      <w:r w:rsidRPr="00B41112">
        <w:rPr>
          <w:sz w:val="26"/>
          <w:szCs w:val="26"/>
          <w:rPrChange w:id="8294" w:author="Le Minh Nghia" w:date="2019-10-09T10:56:00Z">
            <w:rPr>
              <w:sz w:val="26"/>
              <w:szCs w:val="26"/>
            </w:rPr>
          </w:rPrChange>
        </w:rPr>
        <w:t xml:space="preserve"> </w:t>
      </w:r>
      <w:proofErr w:type="spellStart"/>
      <w:r w:rsidRPr="00B41112">
        <w:rPr>
          <w:sz w:val="26"/>
          <w:szCs w:val="26"/>
          <w:rPrChange w:id="8295" w:author="Le Minh Nghia" w:date="2019-10-09T10:56:00Z">
            <w:rPr>
              <w:sz w:val="26"/>
              <w:szCs w:val="26"/>
            </w:rPr>
          </w:rPrChange>
        </w:rPr>
        <w:t>chạy</w:t>
      </w:r>
      <w:proofErr w:type="spellEnd"/>
      <w:r w:rsidRPr="00B41112">
        <w:rPr>
          <w:sz w:val="26"/>
          <w:szCs w:val="26"/>
          <w:rPrChange w:id="8296" w:author="Le Minh Nghia" w:date="2019-10-09T10:56:00Z">
            <w:rPr>
              <w:sz w:val="26"/>
              <w:szCs w:val="26"/>
            </w:rPr>
          </w:rPrChange>
        </w:rPr>
        <w:t xml:space="preserve"> </w:t>
      </w:r>
      <w:proofErr w:type="spellStart"/>
      <w:r w:rsidRPr="00B41112">
        <w:rPr>
          <w:sz w:val="26"/>
          <w:szCs w:val="26"/>
          <w:rPrChange w:id="8297" w:author="Le Minh Nghia" w:date="2019-10-09T10:56:00Z">
            <w:rPr>
              <w:sz w:val="26"/>
              <w:szCs w:val="26"/>
            </w:rPr>
          </w:rPrChange>
        </w:rPr>
        <w:t>các</w:t>
      </w:r>
      <w:proofErr w:type="spellEnd"/>
      <w:r w:rsidRPr="00B41112">
        <w:rPr>
          <w:sz w:val="26"/>
          <w:szCs w:val="26"/>
          <w:rPrChange w:id="8298" w:author="Le Minh Nghia" w:date="2019-10-09T10:56:00Z">
            <w:rPr>
              <w:sz w:val="26"/>
              <w:szCs w:val="26"/>
            </w:rPr>
          </w:rPrChange>
        </w:rPr>
        <w:t xml:space="preserve"> </w:t>
      </w:r>
      <w:proofErr w:type="spellStart"/>
      <w:r w:rsidRPr="00B41112">
        <w:rPr>
          <w:sz w:val="26"/>
          <w:szCs w:val="26"/>
          <w:rPrChange w:id="8299" w:author="Le Minh Nghia" w:date="2019-10-09T10:56:00Z">
            <w:rPr>
              <w:sz w:val="26"/>
              <w:szCs w:val="26"/>
            </w:rPr>
          </w:rPrChange>
        </w:rPr>
        <w:t>câu</w:t>
      </w:r>
      <w:proofErr w:type="spellEnd"/>
      <w:r w:rsidRPr="00B41112">
        <w:rPr>
          <w:sz w:val="26"/>
          <w:szCs w:val="26"/>
          <w:rPrChange w:id="8300" w:author="Le Minh Nghia" w:date="2019-10-09T10:56:00Z">
            <w:rPr>
              <w:sz w:val="26"/>
              <w:szCs w:val="26"/>
            </w:rPr>
          </w:rPrChange>
        </w:rPr>
        <w:t xml:space="preserve"> </w:t>
      </w:r>
      <w:proofErr w:type="spellStart"/>
      <w:r w:rsidRPr="00B41112">
        <w:rPr>
          <w:sz w:val="26"/>
          <w:szCs w:val="26"/>
          <w:rPrChange w:id="8301" w:author="Le Minh Nghia" w:date="2019-10-09T10:56:00Z">
            <w:rPr>
              <w:sz w:val="26"/>
              <w:szCs w:val="26"/>
            </w:rPr>
          </w:rPrChange>
        </w:rPr>
        <w:t>truy</w:t>
      </w:r>
      <w:proofErr w:type="spellEnd"/>
      <w:r w:rsidRPr="00B41112">
        <w:rPr>
          <w:sz w:val="26"/>
          <w:szCs w:val="26"/>
          <w:rPrChange w:id="8302" w:author="Le Minh Nghia" w:date="2019-10-09T10:56:00Z">
            <w:rPr>
              <w:sz w:val="26"/>
              <w:szCs w:val="26"/>
            </w:rPr>
          </w:rPrChange>
        </w:rPr>
        <w:t xml:space="preserve"> </w:t>
      </w:r>
      <w:proofErr w:type="spellStart"/>
      <w:r w:rsidRPr="00B41112">
        <w:rPr>
          <w:sz w:val="26"/>
          <w:szCs w:val="26"/>
          <w:rPrChange w:id="8303" w:author="Le Minh Nghia" w:date="2019-10-09T10:56:00Z">
            <w:rPr>
              <w:sz w:val="26"/>
              <w:szCs w:val="26"/>
            </w:rPr>
          </w:rPrChange>
        </w:rPr>
        <w:t>vấn</w:t>
      </w:r>
      <w:proofErr w:type="spellEnd"/>
      <w:r w:rsidRPr="00B41112">
        <w:rPr>
          <w:sz w:val="26"/>
          <w:szCs w:val="26"/>
          <w:rPrChange w:id="8304" w:author="Le Minh Nghia" w:date="2019-10-09T10:56:00Z">
            <w:rPr>
              <w:sz w:val="26"/>
              <w:szCs w:val="26"/>
            </w:rPr>
          </w:rPrChange>
        </w:rPr>
        <w:t xml:space="preserve"> SQL.</w:t>
      </w:r>
    </w:p>
    <w:p w:rsidR="005A4B7B" w:rsidRPr="00B41112" w:rsidRDefault="005A4B7B" w:rsidP="005A4B7B">
      <w:pPr>
        <w:pStyle w:val="ListParagraph"/>
        <w:numPr>
          <w:ilvl w:val="0"/>
          <w:numId w:val="43"/>
        </w:numPr>
        <w:spacing w:line="360" w:lineRule="auto"/>
        <w:rPr>
          <w:sz w:val="26"/>
          <w:szCs w:val="26"/>
          <w:rPrChange w:id="8305" w:author="Le Minh Nghia" w:date="2019-10-09T10:56:00Z">
            <w:rPr>
              <w:sz w:val="26"/>
              <w:szCs w:val="26"/>
            </w:rPr>
          </w:rPrChange>
        </w:rPr>
      </w:pPr>
      <w:proofErr w:type="spellStart"/>
      <w:r w:rsidRPr="00B41112">
        <w:rPr>
          <w:sz w:val="26"/>
          <w:szCs w:val="26"/>
          <w:rPrChange w:id="8306" w:author="Le Minh Nghia" w:date="2019-10-09T10:56:00Z">
            <w:rPr>
              <w:sz w:val="26"/>
              <w:szCs w:val="26"/>
            </w:rPr>
          </w:rPrChange>
        </w:rPr>
        <w:t>Nhập</w:t>
      </w:r>
      <w:proofErr w:type="spellEnd"/>
      <w:r w:rsidRPr="00B41112">
        <w:rPr>
          <w:sz w:val="26"/>
          <w:szCs w:val="26"/>
          <w:rPrChange w:id="8307" w:author="Le Minh Nghia" w:date="2019-10-09T10:56:00Z">
            <w:rPr>
              <w:sz w:val="26"/>
              <w:szCs w:val="26"/>
            </w:rPr>
          </w:rPrChange>
        </w:rPr>
        <w:t xml:space="preserve"> </w:t>
      </w:r>
      <w:proofErr w:type="spellStart"/>
      <w:r w:rsidRPr="00B41112">
        <w:rPr>
          <w:sz w:val="26"/>
          <w:szCs w:val="26"/>
          <w:rPrChange w:id="8308" w:author="Le Minh Nghia" w:date="2019-10-09T10:56:00Z">
            <w:rPr>
              <w:sz w:val="26"/>
              <w:szCs w:val="26"/>
            </w:rPr>
          </w:rPrChange>
        </w:rPr>
        <w:t>và</w:t>
      </w:r>
      <w:proofErr w:type="spellEnd"/>
      <w:r w:rsidRPr="00B41112">
        <w:rPr>
          <w:sz w:val="26"/>
          <w:szCs w:val="26"/>
          <w:rPrChange w:id="8309" w:author="Le Minh Nghia" w:date="2019-10-09T10:56:00Z">
            <w:rPr>
              <w:sz w:val="26"/>
              <w:szCs w:val="26"/>
            </w:rPr>
          </w:rPrChange>
        </w:rPr>
        <w:t xml:space="preserve"> </w:t>
      </w:r>
      <w:proofErr w:type="spellStart"/>
      <w:r w:rsidRPr="00B41112">
        <w:rPr>
          <w:sz w:val="26"/>
          <w:szCs w:val="26"/>
          <w:rPrChange w:id="8310" w:author="Le Minh Nghia" w:date="2019-10-09T10:56:00Z">
            <w:rPr>
              <w:sz w:val="26"/>
              <w:szCs w:val="26"/>
            </w:rPr>
          </w:rPrChange>
        </w:rPr>
        <w:t>xuất</w:t>
      </w:r>
      <w:proofErr w:type="spellEnd"/>
      <w:r w:rsidRPr="00B41112">
        <w:rPr>
          <w:sz w:val="26"/>
          <w:szCs w:val="26"/>
          <w:rPrChange w:id="8311" w:author="Le Minh Nghia" w:date="2019-10-09T10:56:00Z">
            <w:rPr>
              <w:sz w:val="26"/>
              <w:szCs w:val="26"/>
            </w:rPr>
          </w:rPrChange>
        </w:rPr>
        <w:t xml:space="preserve"> </w:t>
      </w:r>
      <w:proofErr w:type="spellStart"/>
      <w:r w:rsidRPr="00B41112">
        <w:rPr>
          <w:sz w:val="26"/>
          <w:szCs w:val="26"/>
          <w:rPrChange w:id="8312" w:author="Le Minh Nghia" w:date="2019-10-09T10:56:00Z">
            <w:rPr>
              <w:sz w:val="26"/>
              <w:szCs w:val="26"/>
            </w:rPr>
          </w:rPrChange>
        </w:rPr>
        <w:t>các</w:t>
      </w:r>
      <w:proofErr w:type="spellEnd"/>
      <w:r w:rsidRPr="00B41112">
        <w:rPr>
          <w:sz w:val="26"/>
          <w:szCs w:val="26"/>
          <w:rPrChange w:id="8313" w:author="Le Minh Nghia" w:date="2019-10-09T10:56:00Z">
            <w:rPr>
              <w:sz w:val="26"/>
              <w:szCs w:val="26"/>
            </w:rPr>
          </w:rPrChange>
        </w:rPr>
        <w:t xml:space="preserve"> </w:t>
      </w:r>
      <w:proofErr w:type="spellStart"/>
      <w:r w:rsidRPr="00B41112">
        <w:rPr>
          <w:sz w:val="26"/>
          <w:szCs w:val="26"/>
          <w:rPrChange w:id="8314" w:author="Le Minh Nghia" w:date="2019-10-09T10:56:00Z">
            <w:rPr>
              <w:sz w:val="26"/>
              <w:szCs w:val="26"/>
            </w:rPr>
          </w:rPrChange>
        </w:rPr>
        <w:t>tập</w:t>
      </w:r>
      <w:proofErr w:type="spellEnd"/>
      <w:r w:rsidRPr="00B41112">
        <w:rPr>
          <w:sz w:val="26"/>
          <w:szCs w:val="26"/>
          <w:rPrChange w:id="8315" w:author="Le Minh Nghia" w:date="2019-10-09T10:56:00Z">
            <w:rPr>
              <w:sz w:val="26"/>
              <w:szCs w:val="26"/>
            </w:rPr>
          </w:rPrChange>
        </w:rPr>
        <w:t xml:space="preserve"> tin SQL.</w:t>
      </w:r>
    </w:p>
    <w:p w:rsidR="00284EFE" w:rsidRPr="00B41112" w:rsidRDefault="00284EFE" w:rsidP="00A22430">
      <w:pPr>
        <w:pStyle w:val="ListParagraph"/>
        <w:numPr>
          <w:ilvl w:val="0"/>
          <w:numId w:val="15"/>
        </w:numPr>
        <w:spacing w:line="360" w:lineRule="auto"/>
        <w:rPr>
          <w:b/>
          <w:sz w:val="26"/>
          <w:szCs w:val="26"/>
          <w:rPrChange w:id="8316" w:author="Le Minh Nghia" w:date="2019-10-09T10:56:00Z">
            <w:rPr>
              <w:b/>
              <w:sz w:val="26"/>
              <w:szCs w:val="26"/>
            </w:rPr>
          </w:rPrChange>
        </w:rPr>
      </w:pPr>
      <w:r w:rsidRPr="00B41112">
        <w:rPr>
          <w:b/>
          <w:sz w:val="26"/>
          <w:szCs w:val="26"/>
          <w:rPrChange w:id="8317" w:author="Le Minh Nghia" w:date="2019-10-09T10:56:00Z">
            <w:rPr>
              <w:b/>
              <w:sz w:val="26"/>
              <w:szCs w:val="26"/>
            </w:rPr>
          </w:rPrChange>
        </w:rPr>
        <w:t>KHÁI QUÁT VỀ LARAVEL</w:t>
      </w:r>
    </w:p>
    <w:p w:rsidR="00284EFE" w:rsidRPr="00B41112" w:rsidRDefault="00411963" w:rsidP="00A22430">
      <w:pPr>
        <w:pStyle w:val="ListParagraph"/>
        <w:numPr>
          <w:ilvl w:val="1"/>
          <w:numId w:val="15"/>
        </w:numPr>
        <w:spacing w:line="360" w:lineRule="auto"/>
        <w:rPr>
          <w:b/>
          <w:sz w:val="26"/>
          <w:szCs w:val="26"/>
          <w:rPrChange w:id="8318" w:author="Le Minh Nghia" w:date="2019-10-09T10:56:00Z">
            <w:rPr>
              <w:b/>
              <w:sz w:val="26"/>
              <w:szCs w:val="26"/>
            </w:rPr>
          </w:rPrChange>
        </w:rPr>
      </w:pPr>
      <w:proofErr w:type="spellStart"/>
      <w:r w:rsidRPr="00B41112">
        <w:rPr>
          <w:b/>
          <w:sz w:val="26"/>
          <w:szCs w:val="26"/>
          <w:rPrChange w:id="8319" w:author="Le Minh Nghia" w:date="2019-10-09T10:56:00Z">
            <w:rPr>
              <w:b/>
              <w:sz w:val="26"/>
              <w:szCs w:val="26"/>
            </w:rPr>
          </w:rPrChange>
        </w:rPr>
        <w:t>G</w:t>
      </w:r>
      <w:r w:rsidR="00284EFE" w:rsidRPr="00B41112">
        <w:rPr>
          <w:b/>
          <w:sz w:val="26"/>
          <w:szCs w:val="26"/>
          <w:rPrChange w:id="8320" w:author="Le Minh Nghia" w:date="2019-10-09T10:56:00Z">
            <w:rPr>
              <w:b/>
              <w:sz w:val="26"/>
              <w:szCs w:val="26"/>
            </w:rPr>
          </w:rPrChange>
        </w:rPr>
        <w:t>iới</w:t>
      </w:r>
      <w:proofErr w:type="spellEnd"/>
      <w:r w:rsidR="00284EFE" w:rsidRPr="00B41112">
        <w:rPr>
          <w:b/>
          <w:sz w:val="26"/>
          <w:szCs w:val="26"/>
          <w:rPrChange w:id="8321" w:author="Le Minh Nghia" w:date="2019-10-09T10:56:00Z">
            <w:rPr>
              <w:b/>
              <w:sz w:val="26"/>
              <w:szCs w:val="26"/>
            </w:rPr>
          </w:rPrChange>
        </w:rPr>
        <w:t xml:space="preserve"> </w:t>
      </w:r>
      <w:proofErr w:type="spellStart"/>
      <w:r w:rsidR="00284EFE" w:rsidRPr="00B41112">
        <w:rPr>
          <w:b/>
          <w:sz w:val="26"/>
          <w:szCs w:val="26"/>
          <w:rPrChange w:id="8322" w:author="Le Minh Nghia" w:date="2019-10-09T10:56:00Z">
            <w:rPr>
              <w:b/>
              <w:sz w:val="26"/>
              <w:szCs w:val="26"/>
            </w:rPr>
          </w:rPrChange>
        </w:rPr>
        <w:t>thiệu</w:t>
      </w:r>
      <w:proofErr w:type="spellEnd"/>
      <w:r w:rsidR="00284EFE" w:rsidRPr="00B41112">
        <w:rPr>
          <w:b/>
          <w:sz w:val="26"/>
          <w:szCs w:val="26"/>
          <w:rPrChange w:id="8323" w:author="Le Minh Nghia" w:date="2019-10-09T10:56:00Z">
            <w:rPr>
              <w:b/>
              <w:sz w:val="26"/>
              <w:szCs w:val="26"/>
            </w:rPr>
          </w:rPrChange>
        </w:rPr>
        <w:t xml:space="preserve"> </w:t>
      </w:r>
      <w:proofErr w:type="spellStart"/>
      <w:r w:rsidR="00284EFE" w:rsidRPr="00B41112">
        <w:rPr>
          <w:b/>
          <w:sz w:val="26"/>
          <w:szCs w:val="26"/>
          <w:rPrChange w:id="8324" w:author="Le Minh Nghia" w:date="2019-10-09T10:56:00Z">
            <w:rPr>
              <w:b/>
              <w:sz w:val="26"/>
              <w:szCs w:val="26"/>
            </w:rPr>
          </w:rPrChange>
        </w:rPr>
        <w:t>về</w:t>
      </w:r>
      <w:proofErr w:type="spellEnd"/>
      <w:r w:rsidRPr="00B41112">
        <w:rPr>
          <w:b/>
          <w:sz w:val="26"/>
          <w:szCs w:val="26"/>
          <w:rPrChange w:id="8325" w:author="Le Minh Nghia" w:date="2019-10-09T10:56:00Z">
            <w:rPr>
              <w:b/>
              <w:sz w:val="26"/>
              <w:szCs w:val="26"/>
            </w:rPr>
          </w:rPrChange>
        </w:rPr>
        <w:t xml:space="preserve"> Laravel</w:t>
      </w:r>
    </w:p>
    <w:p w:rsidR="00411963" w:rsidRPr="00B41112" w:rsidRDefault="00411963" w:rsidP="00334D9A">
      <w:pPr>
        <w:pStyle w:val="ListParagraph"/>
        <w:spacing w:line="360" w:lineRule="auto"/>
        <w:ind w:left="709" w:firstLine="720"/>
        <w:rPr>
          <w:b/>
          <w:sz w:val="26"/>
          <w:szCs w:val="26"/>
          <w:rPrChange w:id="8326" w:author="Le Minh Nghia" w:date="2019-10-09T10:56:00Z">
            <w:rPr>
              <w:b/>
              <w:sz w:val="26"/>
              <w:szCs w:val="26"/>
            </w:rPr>
          </w:rPrChange>
        </w:rPr>
      </w:pPr>
      <w:r w:rsidRPr="00B41112">
        <w:rPr>
          <w:sz w:val="26"/>
          <w:szCs w:val="26"/>
          <w:rPrChange w:id="8327" w:author="Le Minh Nghia" w:date="2019-10-09T10:56:00Z">
            <w:rPr>
              <w:sz w:val="26"/>
              <w:szCs w:val="26"/>
            </w:rPr>
          </w:rPrChange>
        </w:rPr>
        <w:t xml:space="preserve">Laravel </w:t>
      </w:r>
      <w:proofErr w:type="spellStart"/>
      <w:r w:rsidRPr="00B41112">
        <w:rPr>
          <w:sz w:val="26"/>
          <w:szCs w:val="26"/>
          <w:rPrChange w:id="8328" w:author="Le Minh Nghia" w:date="2019-10-09T10:56:00Z">
            <w:rPr>
              <w:sz w:val="26"/>
              <w:szCs w:val="26"/>
            </w:rPr>
          </w:rPrChange>
        </w:rPr>
        <w:t>là</w:t>
      </w:r>
      <w:proofErr w:type="spellEnd"/>
      <w:r w:rsidRPr="00B41112">
        <w:rPr>
          <w:sz w:val="26"/>
          <w:szCs w:val="26"/>
          <w:rPrChange w:id="8329" w:author="Le Minh Nghia" w:date="2019-10-09T10:56:00Z">
            <w:rPr>
              <w:sz w:val="26"/>
              <w:szCs w:val="26"/>
            </w:rPr>
          </w:rPrChange>
        </w:rPr>
        <w:t xml:space="preserve"> </w:t>
      </w:r>
      <w:proofErr w:type="spellStart"/>
      <w:r w:rsidRPr="00B41112">
        <w:rPr>
          <w:sz w:val="26"/>
          <w:szCs w:val="26"/>
          <w:rPrChange w:id="8330" w:author="Le Minh Nghia" w:date="2019-10-09T10:56:00Z">
            <w:rPr>
              <w:sz w:val="26"/>
              <w:szCs w:val="26"/>
            </w:rPr>
          </w:rPrChange>
        </w:rPr>
        <w:t>một</w:t>
      </w:r>
      <w:proofErr w:type="spellEnd"/>
      <w:r w:rsidRPr="00B41112">
        <w:rPr>
          <w:sz w:val="26"/>
          <w:szCs w:val="26"/>
          <w:rPrChange w:id="8331" w:author="Le Minh Nghia" w:date="2019-10-09T10:56:00Z">
            <w:rPr>
              <w:sz w:val="26"/>
              <w:szCs w:val="26"/>
            </w:rPr>
          </w:rPrChange>
        </w:rPr>
        <w:t xml:space="preserve"> PHP web framework </w:t>
      </w:r>
      <w:proofErr w:type="spellStart"/>
      <w:r w:rsidRPr="00B41112">
        <w:rPr>
          <w:sz w:val="26"/>
          <w:szCs w:val="26"/>
          <w:rPrChange w:id="8332" w:author="Le Minh Nghia" w:date="2019-10-09T10:56:00Z">
            <w:rPr>
              <w:sz w:val="26"/>
              <w:szCs w:val="26"/>
            </w:rPr>
          </w:rPrChange>
        </w:rPr>
        <w:t>mã</w:t>
      </w:r>
      <w:proofErr w:type="spellEnd"/>
      <w:r w:rsidRPr="00B41112">
        <w:rPr>
          <w:sz w:val="26"/>
          <w:szCs w:val="26"/>
          <w:rPrChange w:id="8333" w:author="Le Minh Nghia" w:date="2019-10-09T10:56:00Z">
            <w:rPr>
              <w:sz w:val="26"/>
              <w:szCs w:val="26"/>
            </w:rPr>
          </w:rPrChange>
        </w:rPr>
        <w:t xml:space="preserve"> </w:t>
      </w:r>
      <w:proofErr w:type="spellStart"/>
      <w:r w:rsidRPr="00B41112">
        <w:rPr>
          <w:sz w:val="26"/>
          <w:szCs w:val="26"/>
          <w:rPrChange w:id="8334" w:author="Le Minh Nghia" w:date="2019-10-09T10:56:00Z">
            <w:rPr>
              <w:sz w:val="26"/>
              <w:szCs w:val="26"/>
            </w:rPr>
          </w:rPrChange>
        </w:rPr>
        <w:t>nguồn</w:t>
      </w:r>
      <w:proofErr w:type="spellEnd"/>
      <w:r w:rsidRPr="00B41112">
        <w:rPr>
          <w:sz w:val="26"/>
          <w:szCs w:val="26"/>
          <w:rPrChange w:id="8335" w:author="Le Minh Nghia" w:date="2019-10-09T10:56:00Z">
            <w:rPr>
              <w:sz w:val="26"/>
              <w:szCs w:val="26"/>
            </w:rPr>
          </w:rPrChange>
        </w:rPr>
        <w:t xml:space="preserve"> </w:t>
      </w:r>
      <w:proofErr w:type="spellStart"/>
      <w:r w:rsidRPr="00B41112">
        <w:rPr>
          <w:sz w:val="26"/>
          <w:szCs w:val="26"/>
          <w:rPrChange w:id="8336" w:author="Le Minh Nghia" w:date="2019-10-09T10:56:00Z">
            <w:rPr>
              <w:sz w:val="26"/>
              <w:szCs w:val="26"/>
            </w:rPr>
          </w:rPrChange>
        </w:rPr>
        <w:t>mở</w:t>
      </w:r>
      <w:proofErr w:type="spellEnd"/>
      <w:r w:rsidRPr="00B41112">
        <w:rPr>
          <w:sz w:val="26"/>
          <w:szCs w:val="26"/>
          <w:rPrChange w:id="8337" w:author="Le Minh Nghia" w:date="2019-10-09T10:56:00Z">
            <w:rPr>
              <w:sz w:val="26"/>
              <w:szCs w:val="26"/>
            </w:rPr>
          </w:rPrChange>
        </w:rPr>
        <w:t xml:space="preserve"> </w:t>
      </w:r>
      <w:proofErr w:type="spellStart"/>
      <w:r w:rsidRPr="00B41112">
        <w:rPr>
          <w:sz w:val="26"/>
          <w:szCs w:val="26"/>
          <w:rPrChange w:id="8338" w:author="Le Minh Nghia" w:date="2019-10-09T10:56:00Z">
            <w:rPr>
              <w:sz w:val="26"/>
              <w:szCs w:val="26"/>
            </w:rPr>
          </w:rPrChange>
        </w:rPr>
        <w:t>và</w:t>
      </w:r>
      <w:proofErr w:type="spellEnd"/>
      <w:r w:rsidRPr="00B41112">
        <w:rPr>
          <w:sz w:val="26"/>
          <w:szCs w:val="26"/>
          <w:rPrChange w:id="8339" w:author="Le Minh Nghia" w:date="2019-10-09T10:56:00Z">
            <w:rPr>
              <w:sz w:val="26"/>
              <w:szCs w:val="26"/>
            </w:rPr>
          </w:rPrChange>
        </w:rPr>
        <w:t xml:space="preserve"> </w:t>
      </w:r>
      <w:proofErr w:type="spellStart"/>
      <w:r w:rsidRPr="00B41112">
        <w:rPr>
          <w:sz w:val="26"/>
          <w:szCs w:val="26"/>
          <w:rPrChange w:id="8340" w:author="Le Minh Nghia" w:date="2019-10-09T10:56:00Z">
            <w:rPr>
              <w:sz w:val="26"/>
              <w:szCs w:val="26"/>
            </w:rPr>
          </w:rPrChange>
        </w:rPr>
        <w:t>miễn</w:t>
      </w:r>
      <w:proofErr w:type="spellEnd"/>
      <w:r w:rsidRPr="00B41112">
        <w:rPr>
          <w:sz w:val="26"/>
          <w:szCs w:val="26"/>
          <w:rPrChange w:id="8341" w:author="Le Minh Nghia" w:date="2019-10-09T10:56:00Z">
            <w:rPr>
              <w:sz w:val="26"/>
              <w:szCs w:val="26"/>
            </w:rPr>
          </w:rPrChange>
        </w:rPr>
        <w:t xml:space="preserve"> </w:t>
      </w:r>
      <w:proofErr w:type="spellStart"/>
      <w:r w:rsidRPr="00B41112">
        <w:rPr>
          <w:sz w:val="26"/>
          <w:szCs w:val="26"/>
          <w:rPrChange w:id="8342" w:author="Le Minh Nghia" w:date="2019-10-09T10:56:00Z">
            <w:rPr>
              <w:sz w:val="26"/>
              <w:szCs w:val="26"/>
            </w:rPr>
          </w:rPrChange>
        </w:rPr>
        <w:t>phí</w:t>
      </w:r>
      <w:proofErr w:type="spellEnd"/>
      <w:r w:rsidRPr="00B41112">
        <w:rPr>
          <w:sz w:val="26"/>
          <w:szCs w:val="26"/>
          <w:rPrChange w:id="8343" w:author="Le Minh Nghia" w:date="2019-10-09T10:56:00Z">
            <w:rPr>
              <w:sz w:val="26"/>
              <w:szCs w:val="26"/>
            </w:rPr>
          </w:rPrChange>
        </w:rPr>
        <w:t xml:space="preserve">, </w:t>
      </w:r>
      <w:proofErr w:type="spellStart"/>
      <w:r w:rsidRPr="00B41112">
        <w:rPr>
          <w:sz w:val="26"/>
          <w:szCs w:val="26"/>
          <w:rPrChange w:id="8344" w:author="Le Minh Nghia" w:date="2019-10-09T10:56:00Z">
            <w:rPr>
              <w:sz w:val="26"/>
              <w:szCs w:val="26"/>
            </w:rPr>
          </w:rPrChange>
        </w:rPr>
        <w:t>được</w:t>
      </w:r>
      <w:proofErr w:type="spellEnd"/>
      <w:r w:rsidRPr="00B41112">
        <w:rPr>
          <w:sz w:val="26"/>
          <w:szCs w:val="26"/>
          <w:rPrChange w:id="8345" w:author="Le Minh Nghia" w:date="2019-10-09T10:56:00Z">
            <w:rPr>
              <w:sz w:val="26"/>
              <w:szCs w:val="26"/>
            </w:rPr>
          </w:rPrChange>
        </w:rPr>
        <w:t xml:space="preserve"> </w:t>
      </w:r>
      <w:proofErr w:type="spellStart"/>
      <w:r w:rsidRPr="00B41112">
        <w:rPr>
          <w:sz w:val="26"/>
          <w:szCs w:val="26"/>
          <w:rPrChange w:id="8346" w:author="Le Minh Nghia" w:date="2019-10-09T10:56:00Z">
            <w:rPr>
              <w:sz w:val="26"/>
              <w:szCs w:val="26"/>
            </w:rPr>
          </w:rPrChange>
        </w:rPr>
        <w:t>phát</w:t>
      </w:r>
      <w:proofErr w:type="spellEnd"/>
      <w:r w:rsidRPr="00B41112">
        <w:rPr>
          <w:sz w:val="26"/>
          <w:szCs w:val="26"/>
          <w:rPrChange w:id="8347" w:author="Le Minh Nghia" w:date="2019-10-09T10:56:00Z">
            <w:rPr>
              <w:sz w:val="26"/>
              <w:szCs w:val="26"/>
            </w:rPr>
          </w:rPrChange>
        </w:rPr>
        <w:t xml:space="preserve"> </w:t>
      </w:r>
      <w:proofErr w:type="spellStart"/>
      <w:r w:rsidRPr="00B41112">
        <w:rPr>
          <w:sz w:val="26"/>
          <w:szCs w:val="26"/>
          <w:rPrChange w:id="8348" w:author="Le Minh Nghia" w:date="2019-10-09T10:56:00Z">
            <w:rPr>
              <w:sz w:val="26"/>
              <w:szCs w:val="26"/>
            </w:rPr>
          </w:rPrChange>
        </w:rPr>
        <w:t>triển</w:t>
      </w:r>
      <w:proofErr w:type="spellEnd"/>
      <w:r w:rsidRPr="00B41112">
        <w:rPr>
          <w:sz w:val="26"/>
          <w:szCs w:val="26"/>
          <w:rPrChange w:id="8349" w:author="Le Minh Nghia" w:date="2019-10-09T10:56:00Z">
            <w:rPr>
              <w:sz w:val="26"/>
              <w:szCs w:val="26"/>
            </w:rPr>
          </w:rPrChange>
        </w:rPr>
        <w:t xml:space="preserve"> </w:t>
      </w:r>
      <w:proofErr w:type="spellStart"/>
      <w:r w:rsidRPr="00B41112">
        <w:rPr>
          <w:sz w:val="26"/>
          <w:szCs w:val="26"/>
          <w:rPrChange w:id="8350" w:author="Le Minh Nghia" w:date="2019-10-09T10:56:00Z">
            <w:rPr>
              <w:sz w:val="26"/>
              <w:szCs w:val="26"/>
            </w:rPr>
          </w:rPrChange>
        </w:rPr>
        <w:t>bởi</w:t>
      </w:r>
      <w:proofErr w:type="spellEnd"/>
      <w:r w:rsidRPr="00B41112">
        <w:rPr>
          <w:sz w:val="26"/>
          <w:szCs w:val="26"/>
          <w:rPrChange w:id="8351" w:author="Le Minh Nghia" w:date="2019-10-09T10:56:00Z">
            <w:rPr>
              <w:sz w:val="26"/>
              <w:szCs w:val="26"/>
            </w:rPr>
          </w:rPrChange>
        </w:rPr>
        <w:t xml:space="preserve"> Taylor </w:t>
      </w:r>
      <w:proofErr w:type="spellStart"/>
      <w:r w:rsidRPr="00B41112">
        <w:rPr>
          <w:sz w:val="26"/>
          <w:szCs w:val="26"/>
          <w:rPrChange w:id="8352" w:author="Le Minh Nghia" w:date="2019-10-09T10:56:00Z">
            <w:rPr>
              <w:sz w:val="26"/>
              <w:szCs w:val="26"/>
            </w:rPr>
          </w:rPrChange>
        </w:rPr>
        <w:t>Otwell</w:t>
      </w:r>
      <w:proofErr w:type="spellEnd"/>
      <w:r w:rsidRPr="00B41112">
        <w:rPr>
          <w:sz w:val="26"/>
          <w:szCs w:val="26"/>
          <w:rPrChange w:id="8353" w:author="Le Minh Nghia" w:date="2019-10-09T10:56:00Z">
            <w:rPr>
              <w:sz w:val="26"/>
              <w:szCs w:val="26"/>
            </w:rPr>
          </w:rPrChange>
        </w:rPr>
        <w:t xml:space="preserve">. </w:t>
      </w:r>
      <w:proofErr w:type="spellStart"/>
      <w:r w:rsidRPr="00B41112">
        <w:rPr>
          <w:sz w:val="26"/>
          <w:szCs w:val="26"/>
          <w:rPrChange w:id="8354" w:author="Le Minh Nghia" w:date="2019-10-09T10:56:00Z">
            <w:rPr>
              <w:sz w:val="26"/>
              <w:szCs w:val="26"/>
            </w:rPr>
          </w:rPrChange>
        </w:rPr>
        <w:t>Larvel</w:t>
      </w:r>
      <w:proofErr w:type="spellEnd"/>
      <w:r w:rsidRPr="00B41112">
        <w:rPr>
          <w:sz w:val="26"/>
          <w:szCs w:val="26"/>
          <w:rPrChange w:id="8355" w:author="Le Minh Nghia" w:date="2019-10-09T10:56:00Z">
            <w:rPr>
              <w:sz w:val="26"/>
              <w:szCs w:val="26"/>
            </w:rPr>
          </w:rPrChange>
        </w:rPr>
        <w:t xml:space="preserve"> </w:t>
      </w:r>
      <w:proofErr w:type="spellStart"/>
      <w:r w:rsidRPr="00B41112">
        <w:rPr>
          <w:sz w:val="26"/>
          <w:szCs w:val="26"/>
          <w:rPrChange w:id="8356" w:author="Le Minh Nghia" w:date="2019-10-09T10:56:00Z">
            <w:rPr>
              <w:sz w:val="26"/>
              <w:szCs w:val="26"/>
            </w:rPr>
          </w:rPrChange>
        </w:rPr>
        <w:t>phát</w:t>
      </w:r>
      <w:proofErr w:type="spellEnd"/>
      <w:r w:rsidRPr="00B41112">
        <w:rPr>
          <w:sz w:val="26"/>
          <w:szCs w:val="26"/>
          <w:rPrChange w:id="8357" w:author="Le Minh Nghia" w:date="2019-10-09T10:56:00Z">
            <w:rPr>
              <w:sz w:val="26"/>
              <w:szCs w:val="26"/>
            </w:rPr>
          </w:rPrChange>
        </w:rPr>
        <w:t xml:space="preserve"> </w:t>
      </w:r>
      <w:proofErr w:type="spellStart"/>
      <w:r w:rsidRPr="00B41112">
        <w:rPr>
          <w:sz w:val="26"/>
          <w:szCs w:val="26"/>
          <w:rPrChange w:id="8358" w:author="Le Minh Nghia" w:date="2019-10-09T10:56:00Z">
            <w:rPr>
              <w:sz w:val="26"/>
              <w:szCs w:val="26"/>
            </w:rPr>
          </w:rPrChange>
        </w:rPr>
        <w:t>triển</w:t>
      </w:r>
      <w:proofErr w:type="spellEnd"/>
      <w:r w:rsidRPr="00B41112">
        <w:rPr>
          <w:sz w:val="26"/>
          <w:szCs w:val="26"/>
          <w:rPrChange w:id="8359" w:author="Le Minh Nghia" w:date="2019-10-09T10:56:00Z">
            <w:rPr>
              <w:sz w:val="26"/>
              <w:szCs w:val="26"/>
            </w:rPr>
          </w:rPrChange>
        </w:rPr>
        <w:t xml:space="preserve"> </w:t>
      </w:r>
      <w:proofErr w:type="spellStart"/>
      <w:r w:rsidRPr="00B41112">
        <w:rPr>
          <w:sz w:val="26"/>
          <w:szCs w:val="26"/>
          <w:rPrChange w:id="8360" w:author="Le Minh Nghia" w:date="2019-10-09T10:56:00Z">
            <w:rPr>
              <w:sz w:val="26"/>
              <w:szCs w:val="26"/>
            </w:rPr>
          </w:rPrChange>
        </w:rPr>
        <w:t>ứng</w:t>
      </w:r>
      <w:proofErr w:type="spellEnd"/>
      <w:r w:rsidRPr="00B41112">
        <w:rPr>
          <w:sz w:val="26"/>
          <w:szCs w:val="26"/>
          <w:rPrChange w:id="8361" w:author="Le Minh Nghia" w:date="2019-10-09T10:56:00Z">
            <w:rPr>
              <w:sz w:val="26"/>
              <w:szCs w:val="26"/>
            </w:rPr>
          </w:rPrChange>
        </w:rPr>
        <w:t xml:space="preserve"> </w:t>
      </w:r>
      <w:proofErr w:type="spellStart"/>
      <w:r w:rsidRPr="00B41112">
        <w:rPr>
          <w:sz w:val="26"/>
          <w:szCs w:val="26"/>
          <w:rPrChange w:id="8362" w:author="Le Minh Nghia" w:date="2019-10-09T10:56:00Z">
            <w:rPr>
              <w:sz w:val="26"/>
              <w:szCs w:val="26"/>
            </w:rPr>
          </w:rPrChange>
        </w:rPr>
        <w:t>dụng</w:t>
      </w:r>
      <w:proofErr w:type="spellEnd"/>
      <w:r w:rsidRPr="00B41112">
        <w:rPr>
          <w:sz w:val="26"/>
          <w:szCs w:val="26"/>
          <w:rPrChange w:id="8363" w:author="Le Minh Nghia" w:date="2019-10-09T10:56:00Z">
            <w:rPr>
              <w:sz w:val="26"/>
              <w:szCs w:val="26"/>
            </w:rPr>
          </w:rPrChange>
        </w:rPr>
        <w:t xml:space="preserve"> web </w:t>
      </w:r>
      <w:proofErr w:type="spellStart"/>
      <w:r w:rsidRPr="00B41112">
        <w:rPr>
          <w:sz w:val="26"/>
          <w:szCs w:val="26"/>
          <w:rPrChange w:id="8364" w:author="Le Minh Nghia" w:date="2019-10-09T10:56:00Z">
            <w:rPr>
              <w:sz w:val="26"/>
              <w:szCs w:val="26"/>
            </w:rPr>
          </w:rPrChange>
        </w:rPr>
        <w:t>theo</w:t>
      </w:r>
      <w:proofErr w:type="spellEnd"/>
      <w:r w:rsidRPr="00B41112">
        <w:rPr>
          <w:sz w:val="26"/>
          <w:szCs w:val="26"/>
          <w:rPrChange w:id="8365" w:author="Le Minh Nghia" w:date="2019-10-09T10:56:00Z">
            <w:rPr>
              <w:sz w:val="26"/>
              <w:szCs w:val="26"/>
            </w:rPr>
          </w:rPrChange>
        </w:rPr>
        <w:t xml:space="preserve"> </w:t>
      </w:r>
      <w:proofErr w:type="spellStart"/>
      <w:r w:rsidRPr="00B41112">
        <w:rPr>
          <w:sz w:val="26"/>
          <w:szCs w:val="26"/>
          <w:rPrChange w:id="8366" w:author="Le Minh Nghia" w:date="2019-10-09T10:56:00Z">
            <w:rPr>
              <w:sz w:val="26"/>
              <w:szCs w:val="26"/>
            </w:rPr>
          </w:rPrChange>
        </w:rPr>
        <w:t>mô</w:t>
      </w:r>
      <w:proofErr w:type="spellEnd"/>
      <w:r w:rsidRPr="00B41112">
        <w:rPr>
          <w:sz w:val="26"/>
          <w:szCs w:val="26"/>
          <w:rPrChange w:id="8367" w:author="Le Minh Nghia" w:date="2019-10-09T10:56:00Z">
            <w:rPr>
              <w:sz w:val="26"/>
              <w:szCs w:val="26"/>
            </w:rPr>
          </w:rPrChange>
        </w:rPr>
        <w:t xml:space="preserve"> </w:t>
      </w:r>
      <w:proofErr w:type="spellStart"/>
      <w:r w:rsidRPr="00B41112">
        <w:rPr>
          <w:sz w:val="26"/>
          <w:szCs w:val="26"/>
          <w:rPrChange w:id="8368" w:author="Le Minh Nghia" w:date="2019-10-09T10:56:00Z">
            <w:rPr>
              <w:sz w:val="26"/>
              <w:szCs w:val="26"/>
            </w:rPr>
          </w:rPrChange>
        </w:rPr>
        <w:t>hình</w:t>
      </w:r>
      <w:proofErr w:type="spellEnd"/>
      <w:r w:rsidRPr="00B41112">
        <w:rPr>
          <w:sz w:val="26"/>
          <w:szCs w:val="26"/>
          <w:rPrChange w:id="8369" w:author="Le Minh Nghia" w:date="2019-10-09T10:56:00Z">
            <w:rPr>
              <w:sz w:val="26"/>
              <w:szCs w:val="26"/>
            </w:rPr>
          </w:rPrChange>
        </w:rPr>
        <w:t xml:space="preserve"> MVC </w:t>
      </w:r>
      <w:proofErr w:type="spellStart"/>
      <w:r w:rsidRPr="00B41112">
        <w:rPr>
          <w:sz w:val="26"/>
          <w:szCs w:val="26"/>
          <w:rPrChange w:id="8370" w:author="Le Minh Nghia" w:date="2019-10-09T10:56:00Z">
            <w:rPr>
              <w:sz w:val="26"/>
              <w:szCs w:val="26"/>
            </w:rPr>
          </w:rPrChange>
        </w:rPr>
        <w:t>và</w:t>
      </w:r>
      <w:proofErr w:type="spellEnd"/>
      <w:r w:rsidRPr="00B41112">
        <w:rPr>
          <w:sz w:val="26"/>
          <w:szCs w:val="26"/>
          <w:rPrChange w:id="8371" w:author="Le Minh Nghia" w:date="2019-10-09T10:56:00Z">
            <w:rPr>
              <w:sz w:val="26"/>
              <w:szCs w:val="26"/>
            </w:rPr>
          </w:rPrChange>
        </w:rPr>
        <w:t xml:space="preserve"> </w:t>
      </w:r>
      <w:proofErr w:type="spellStart"/>
      <w:r w:rsidRPr="00B41112">
        <w:rPr>
          <w:sz w:val="26"/>
          <w:szCs w:val="26"/>
          <w:rPrChange w:id="8372" w:author="Le Minh Nghia" w:date="2019-10-09T10:56:00Z">
            <w:rPr>
              <w:sz w:val="26"/>
              <w:szCs w:val="26"/>
            </w:rPr>
          </w:rPrChange>
        </w:rPr>
        <w:t>dự</w:t>
      </w:r>
      <w:proofErr w:type="spellEnd"/>
      <w:r w:rsidRPr="00B41112">
        <w:rPr>
          <w:sz w:val="26"/>
          <w:szCs w:val="26"/>
          <w:rPrChange w:id="8373" w:author="Le Minh Nghia" w:date="2019-10-09T10:56:00Z">
            <w:rPr>
              <w:sz w:val="26"/>
              <w:szCs w:val="26"/>
            </w:rPr>
          </w:rPrChange>
        </w:rPr>
        <w:t xml:space="preserve"> </w:t>
      </w:r>
      <w:proofErr w:type="spellStart"/>
      <w:r w:rsidRPr="00B41112">
        <w:rPr>
          <w:sz w:val="26"/>
          <w:szCs w:val="26"/>
          <w:rPrChange w:id="8374" w:author="Le Minh Nghia" w:date="2019-10-09T10:56:00Z">
            <w:rPr>
              <w:sz w:val="26"/>
              <w:szCs w:val="26"/>
            </w:rPr>
          </w:rPrChange>
        </w:rPr>
        <w:t>trên</w:t>
      </w:r>
      <w:proofErr w:type="spellEnd"/>
      <w:r w:rsidRPr="00B41112">
        <w:rPr>
          <w:sz w:val="26"/>
          <w:szCs w:val="26"/>
          <w:rPrChange w:id="8375" w:author="Le Minh Nghia" w:date="2019-10-09T10:56:00Z">
            <w:rPr>
              <w:sz w:val="26"/>
              <w:szCs w:val="26"/>
            </w:rPr>
          </w:rPrChange>
        </w:rPr>
        <w:t xml:space="preserve"> </w:t>
      </w:r>
      <w:proofErr w:type="spellStart"/>
      <w:r w:rsidRPr="00B41112">
        <w:rPr>
          <w:sz w:val="26"/>
          <w:szCs w:val="26"/>
          <w:rPrChange w:id="8376" w:author="Le Minh Nghia" w:date="2019-10-09T10:56:00Z">
            <w:rPr>
              <w:sz w:val="26"/>
              <w:szCs w:val="26"/>
            </w:rPr>
          </w:rPrChange>
        </w:rPr>
        <w:t>Symfony</w:t>
      </w:r>
      <w:proofErr w:type="spellEnd"/>
      <w:r w:rsidRPr="00B41112">
        <w:rPr>
          <w:sz w:val="26"/>
          <w:szCs w:val="26"/>
          <w:rPrChange w:id="8377" w:author="Le Minh Nghia" w:date="2019-10-09T10:56:00Z">
            <w:rPr>
              <w:sz w:val="26"/>
              <w:szCs w:val="26"/>
            </w:rPr>
          </w:rPrChange>
        </w:rPr>
        <w:t xml:space="preserve"> (</w:t>
      </w:r>
      <w:proofErr w:type="spellStart"/>
      <w:r w:rsidRPr="00B41112">
        <w:rPr>
          <w:sz w:val="26"/>
          <w:szCs w:val="26"/>
          <w:rPrChange w:id="8378" w:author="Le Minh Nghia" w:date="2019-10-09T10:56:00Z">
            <w:rPr>
              <w:sz w:val="26"/>
              <w:szCs w:val="26"/>
            </w:rPr>
          </w:rPrChange>
        </w:rPr>
        <w:t>Một</w:t>
      </w:r>
      <w:proofErr w:type="spellEnd"/>
      <w:r w:rsidRPr="00B41112">
        <w:rPr>
          <w:sz w:val="26"/>
          <w:szCs w:val="26"/>
          <w:rPrChange w:id="8379" w:author="Le Minh Nghia" w:date="2019-10-09T10:56:00Z">
            <w:rPr>
              <w:sz w:val="26"/>
              <w:szCs w:val="26"/>
            </w:rPr>
          </w:rPrChange>
        </w:rPr>
        <w:t xml:space="preserve"> PHP framework </w:t>
      </w:r>
      <w:proofErr w:type="spellStart"/>
      <w:r w:rsidRPr="00B41112">
        <w:rPr>
          <w:sz w:val="26"/>
          <w:szCs w:val="26"/>
          <w:rPrChange w:id="8380" w:author="Le Minh Nghia" w:date="2019-10-09T10:56:00Z">
            <w:rPr>
              <w:sz w:val="26"/>
              <w:szCs w:val="26"/>
            </w:rPr>
          </w:rPrChange>
        </w:rPr>
        <w:t>khác</w:t>
      </w:r>
      <w:proofErr w:type="spellEnd"/>
      <w:r w:rsidRPr="00B41112">
        <w:rPr>
          <w:sz w:val="26"/>
          <w:szCs w:val="26"/>
          <w:rPrChange w:id="8381" w:author="Le Minh Nghia" w:date="2019-10-09T10:56:00Z">
            <w:rPr>
              <w:sz w:val="26"/>
              <w:szCs w:val="26"/>
            </w:rPr>
          </w:rPrChange>
        </w:rPr>
        <w:t>).</w:t>
      </w:r>
    </w:p>
    <w:p w:rsidR="00284EFE" w:rsidRPr="00B41112" w:rsidRDefault="00284EFE" w:rsidP="00A22430">
      <w:pPr>
        <w:pStyle w:val="ListParagraph"/>
        <w:numPr>
          <w:ilvl w:val="1"/>
          <w:numId w:val="15"/>
        </w:numPr>
        <w:spacing w:line="360" w:lineRule="auto"/>
        <w:rPr>
          <w:b/>
          <w:sz w:val="26"/>
          <w:szCs w:val="26"/>
          <w:rPrChange w:id="8382" w:author="Le Minh Nghia" w:date="2019-10-09T10:56:00Z">
            <w:rPr>
              <w:b/>
              <w:sz w:val="26"/>
              <w:szCs w:val="26"/>
            </w:rPr>
          </w:rPrChange>
        </w:rPr>
      </w:pPr>
      <w:proofErr w:type="spellStart"/>
      <w:r w:rsidRPr="00B41112">
        <w:rPr>
          <w:b/>
          <w:sz w:val="26"/>
          <w:szCs w:val="26"/>
          <w:rPrChange w:id="8383" w:author="Le Minh Nghia" w:date="2019-10-09T10:56:00Z">
            <w:rPr>
              <w:b/>
              <w:sz w:val="26"/>
              <w:szCs w:val="26"/>
            </w:rPr>
          </w:rPrChange>
        </w:rPr>
        <w:t>Một</w:t>
      </w:r>
      <w:proofErr w:type="spellEnd"/>
      <w:r w:rsidRPr="00B41112">
        <w:rPr>
          <w:b/>
          <w:sz w:val="26"/>
          <w:szCs w:val="26"/>
          <w:rPrChange w:id="8384" w:author="Le Minh Nghia" w:date="2019-10-09T10:56:00Z">
            <w:rPr>
              <w:b/>
              <w:sz w:val="26"/>
              <w:szCs w:val="26"/>
            </w:rPr>
          </w:rPrChange>
        </w:rPr>
        <w:t xml:space="preserve"> </w:t>
      </w:r>
      <w:proofErr w:type="spellStart"/>
      <w:r w:rsidRPr="00B41112">
        <w:rPr>
          <w:b/>
          <w:sz w:val="26"/>
          <w:szCs w:val="26"/>
          <w:rPrChange w:id="8385" w:author="Le Minh Nghia" w:date="2019-10-09T10:56:00Z">
            <w:rPr>
              <w:b/>
              <w:sz w:val="26"/>
              <w:szCs w:val="26"/>
            </w:rPr>
          </w:rPrChange>
        </w:rPr>
        <w:t>số</w:t>
      </w:r>
      <w:proofErr w:type="spellEnd"/>
      <w:r w:rsidRPr="00B41112">
        <w:rPr>
          <w:b/>
          <w:sz w:val="26"/>
          <w:szCs w:val="26"/>
          <w:rPrChange w:id="8386" w:author="Le Minh Nghia" w:date="2019-10-09T10:56:00Z">
            <w:rPr>
              <w:b/>
              <w:sz w:val="26"/>
              <w:szCs w:val="26"/>
            </w:rPr>
          </w:rPrChange>
        </w:rPr>
        <w:t xml:space="preserve"> </w:t>
      </w:r>
      <w:proofErr w:type="spellStart"/>
      <w:r w:rsidRPr="00B41112">
        <w:rPr>
          <w:b/>
          <w:sz w:val="26"/>
          <w:szCs w:val="26"/>
          <w:rPrChange w:id="8387" w:author="Le Minh Nghia" w:date="2019-10-09T10:56:00Z">
            <w:rPr>
              <w:b/>
              <w:sz w:val="26"/>
              <w:szCs w:val="26"/>
            </w:rPr>
          </w:rPrChange>
        </w:rPr>
        <w:t>tính</w:t>
      </w:r>
      <w:proofErr w:type="spellEnd"/>
      <w:r w:rsidRPr="00B41112">
        <w:rPr>
          <w:b/>
          <w:sz w:val="26"/>
          <w:szCs w:val="26"/>
          <w:rPrChange w:id="8388" w:author="Le Minh Nghia" w:date="2019-10-09T10:56:00Z">
            <w:rPr>
              <w:b/>
              <w:sz w:val="26"/>
              <w:szCs w:val="26"/>
            </w:rPr>
          </w:rPrChange>
        </w:rPr>
        <w:t xml:space="preserve"> </w:t>
      </w:r>
      <w:proofErr w:type="spellStart"/>
      <w:r w:rsidRPr="00B41112">
        <w:rPr>
          <w:b/>
          <w:sz w:val="26"/>
          <w:szCs w:val="26"/>
          <w:rPrChange w:id="8389" w:author="Le Minh Nghia" w:date="2019-10-09T10:56:00Z">
            <w:rPr>
              <w:b/>
              <w:sz w:val="26"/>
              <w:szCs w:val="26"/>
            </w:rPr>
          </w:rPrChange>
        </w:rPr>
        <w:t>năng</w:t>
      </w:r>
      <w:proofErr w:type="spellEnd"/>
      <w:r w:rsidRPr="00B41112">
        <w:rPr>
          <w:b/>
          <w:sz w:val="26"/>
          <w:szCs w:val="26"/>
          <w:rPrChange w:id="8390" w:author="Le Minh Nghia" w:date="2019-10-09T10:56:00Z">
            <w:rPr>
              <w:b/>
              <w:sz w:val="26"/>
              <w:szCs w:val="26"/>
            </w:rPr>
          </w:rPrChange>
        </w:rPr>
        <w:t xml:space="preserve"> </w:t>
      </w:r>
      <w:proofErr w:type="spellStart"/>
      <w:r w:rsidRPr="00B41112">
        <w:rPr>
          <w:b/>
          <w:sz w:val="26"/>
          <w:szCs w:val="26"/>
          <w:rPrChange w:id="8391" w:author="Le Minh Nghia" w:date="2019-10-09T10:56:00Z">
            <w:rPr>
              <w:b/>
              <w:sz w:val="26"/>
              <w:szCs w:val="26"/>
            </w:rPr>
          </w:rPrChange>
        </w:rPr>
        <w:t>của</w:t>
      </w:r>
      <w:proofErr w:type="spellEnd"/>
      <w:r w:rsidRPr="00B41112">
        <w:rPr>
          <w:b/>
          <w:sz w:val="26"/>
          <w:szCs w:val="26"/>
          <w:rPrChange w:id="8392" w:author="Le Minh Nghia" w:date="2019-10-09T10:56:00Z">
            <w:rPr>
              <w:b/>
              <w:sz w:val="26"/>
              <w:szCs w:val="26"/>
            </w:rPr>
          </w:rPrChange>
        </w:rPr>
        <w:t xml:space="preserve"> Laravel</w:t>
      </w:r>
    </w:p>
    <w:p w:rsidR="00411963" w:rsidRPr="00B41112" w:rsidRDefault="00411963" w:rsidP="00334D9A">
      <w:pPr>
        <w:pStyle w:val="ListParagraph"/>
        <w:spacing w:line="360" w:lineRule="auto"/>
        <w:ind w:left="709" w:firstLine="720"/>
        <w:rPr>
          <w:sz w:val="26"/>
          <w:szCs w:val="26"/>
          <w:rPrChange w:id="8393" w:author="Le Minh Nghia" w:date="2019-10-09T10:56:00Z">
            <w:rPr>
              <w:sz w:val="26"/>
              <w:szCs w:val="26"/>
            </w:rPr>
          </w:rPrChange>
        </w:rPr>
      </w:pPr>
      <w:r w:rsidRPr="00B41112">
        <w:rPr>
          <w:sz w:val="26"/>
          <w:szCs w:val="26"/>
          <w:rPrChange w:id="8394" w:author="Le Minh Nghia" w:date="2019-10-09T10:56:00Z">
            <w:rPr>
              <w:sz w:val="26"/>
              <w:szCs w:val="26"/>
            </w:rPr>
          </w:rPrChange>
        </w:rPr>
        <w:t xml:space="preserve">Laravel </w:t>
      </w:r>
      <w:proofErr w:type="spellStart"/>
      <w:r w:rsidRPr="00B41112">
        <w:rPr>
          <w:sz w:val="26"/>
          <w:szCs w:val="26"/>
          <w:rPrChange w:id="8395" w:author="Le Minh Nghia" w:date="2019-10-09T10:56:00Z">
            <w:rPr>
              <w:sz w:val="26"/>
              <w:szCs w:val="26"/>
            </w:rPr>
          </w:rPrChange>
        </w:rPr>
        <w:t>là</w:t>
      </w:r>
      <w:proofErr w:type="spellEnd"/>
      <w:r w:rsidRPr="00B41112">
        <w:rPr>
          <w:sz w:val="26"/>
          <w:szCs w:val="26"/>
          <w:rPrChange w:id="8396" w:author="Le Minh Nghia" w:date="2019-10-09T10:56:00Z">
            <w:rPr>
              <w:sz w:val="26"/>
              <w:szCs w:val="26"/>
            </w:rPr>
          </w:rPrChange>
        </w:rPr>
        <w:t xml:space="preserve"> </w:t>
      </w:r>
      <w:proofErr w:type="spellStart"/>
      <w:r w:rsidRPr="00B41112">
        <w:rPr>
          <w:sz w:val="26"/>
          <w:szCs w:val="26"/>
          <w:rPrChange w:id="8397" w:author="Le Minh Nghia" w:date="2019-10-09T10:56:00Z">
            <w:rPr>
              <w:sz w:val="26"/>
              <w:szCs w:val="26"/>
            </w:rPr>
          </w:rPrChange>
        </w:rPr>
        <w:t>một</w:t>
      </w:r>
      <w:proofErr w:type="spellEnd"/>
      <w:r w:rsidRPr="00B41112">
        <w:rPr>
          <w:sz w:val="26"/>
          <w:szCs w:val="26"/>
          <w:rPrChange w:id="8398" w:author="Le Minh Nghia" w:date="2019-10-09T10:56:00Z">
            <w:rPr>
              <w:sz w:val="26"/>
              <w:szCs w:val="26"/>
            </w:rPr>
          </w:rPrChange>
        </w:rPr>
        <w:t xml:space="preserve"> PHP web framework </w:t>
      </w:r>
      <w:proofErr w:type="spellStart"/>
      <w:r w:rsidRPr="00B41112">
        <w:rPr>
          <w:sz w:val="26"/>
          <w:szCs w:val="26"/>
          <w:rPrChange w:id="8399" w:author="Le Minh Nghia" w:date="2019-10-09T10:56:00Z">
            <w:rPr>
              <w:sz w:val="26"/>
              <w:szCs w:val="26"/>
            </w:rPr>
          </w:rPrChange>
        </w:rPr>
        <w:t>có</w:t>
      </w:r>
      <w:proofErr w:type="spellEnd"/>
      <w:r w:rsidRPr="00B41112">
        <w:rPr>
          <w:sz w:val="26"/>
          <w:szCs w:val="26"/>
          <w:rPrChange w:id="8400" w:author="Le Minh Nghia" w:date="2019-10-09T10:56:00Z">
            <w:rPr>
              <w:sz w:val="26"/>
              <w:szCs w:val="26"/>
            </w:rPr>
          </w:rPrChange>
        </w:rPr>
        <w:t xml:space="preserve"> </w:t>
      </w:r>
      <w:proofErr w:type="spellStart"/>
      <w:r w:rsidRPr="00B41112">
        <w:rPr>
          <w:sz w:val="26"/>
          <w:szCs w:val="26"/>
          <w:rPrChange w:id="8401" w:author="Le Minh Nghia" w:date="2019-10-09T10:56:00Z">
            <w:rPr>
              <w:sz w:val="26"/>
              <w:szCs w:val="26"/>
            </w:rPr>
          </w:rPrChange>
        </w:rPr>
        <w:t>nhiều</w:t>
      </w:r>
      <w:proofErr w:type="spellEnd"/>
      <w:r w:rsidRPr="00B41112">
        <w:rPr>
          <w:sz w:val="26"/>
          <w:szCs w:val="26"/>
          <w:rPrChange w:id="8402" w:author="Le Minh Nghia" w:date="2019-10-09T10:56:00Z">
            <w:rPr>
              <w:sz w:val="26"/>
              <w:szCs w:val="26"/>
            </w:rPr>
          </w:rPrChange>
        </w:rPr>
        <w:t xml:space="preserve"> </w:t>
      </w:r>
      <w:proofErr w:type="spellStart"/>
      <w:r w:rsidRPr="00B41112">
        <w:rPr>
          <w:sz w:val="26"/>
          <w:szCs w:val="26"/>
          <w:rPrChange w:id="8403" w:author="Le Minh Nghia" w:date="2019-10-09T10:56:00Z">
            <w:rPr>
              <w:sz w:val="26"/>
              <w:szCs w:val="26"/>
            </w:rPr>
          </w:rPrChange>
        </w:rPr>
        <w:t>tính</w:t>
      </w:r>
      <w:proofErr w:type="spellEnd"/>
      <w:r w:rsidRPr="00B41112">
        <w:rPr>
          <w:sz w:val="26"/>
          <w:szCs w:val="26"/>
          <w:rPrChange w:id="8404" w:author="Le Minh Nghia" w:date="2019-10-09T10:56:00Z">
            <w:rPr>
              <w:sz w:val="26"/>
              <w:szCs w:val="26"/>
            </w:rPr>
          </w:rPrChange>
        </w:rPr>
        <w:t xml:space="preserve"> </w:t>
      </w:r>
      <w:proofErr w:type="spellStart"/>
      <w:r w:rsidRPr="00B41112">
        <w:rPr>
          <w:sz w:val="26"/>
          <w:szCs w:val="26"/>
          <w:rPrChange w:id="8405" w:author="Le Minh Nghia" w:date="2019-10-09T10:56:00Z">
            <w:rPr>
              <w:sz w:val="26"/>
              <w:szCs w:val="26"/>
            </w:rPr>
          </w:rPrChange>
        </w:rPr>
        <w:t>năng</w:t>
      </w:r>
      <w:proofErr w:type="spellEnd"/>
      <w:r w:rsidRPr="00B41112">
        <w:rPr>
          <w:sz w:val="26"/>
          <w:szCs w:val="26"/>
          <w:rPrChange w:id="8406" w:author="Le Minh Nghia" w:date="2019-10-09T10:56:00Z">
            <w:rPr>
              <w:sz w:val="26"/>
              <w:szCs w:val="26"/>
            </w:rPr>
          </w:rPrChange>
        </w:rPr>
        <w:t xml:space="preserve"> </w:t>
      </w:r>
      <w:proofErr w:type="spellStart"/>
      <w:r w:rsidRPr="00B41112">
        <w:rPr>
          <w:sz w:val="26"/>
          <w:szCs w:val="26"/>
          <w:rPrChange w:id="8407" w:author="Le Minh Nghia" w:date="2019-10-09T10:56:00Z">
            <w:rPr>
              <w:sz w:val="26"/>
              <w:szCs w:val="26"/>
            </w:rPr>
          </w:rPrChange>
        </w:rPr>
        <w:t>nổi</w:t>
      </w:r>
      <w:proofErr w:type="spellEnd"/>
      <w:r w:rsidRPr="00B41112">
        <w:rPr>
          <w:sz w:val="26"/>
          <w:szCs w:val="26"/>
          <w:rPrChange w:id="8408" w:author="Le Minh Nghia" w:date="2019-10-09T10:56:00Z">
            <w:rPr>
              <w:sz w:val="26"/>
              <w:szCs w:val="26"/>
            </w:rPr>
          </w:rPrChange>
        </w:rPr>
        <w:t xml:space="preserve"> </w:t>
      </w:r>
      <w:proofErr w:type="spellStart"/>
      <w:r w:rsidRPr="00B41112">
        <w:rPr>
          <w:sz w:val="26"/>
          <w:szCs w:val="26"/>
          <w:rPrChange w:id="8409" w:author="Le Minh Nghia" w:date="2019-10-09T10:56:00Z">
            <w:rPr>
              <w:sz w:val="26"/>
              <w:szCs w:val="26"/>
            </w:rPr>
          </w:rPrChange>
        </w:rPr>
        <w:t>bật</w:t>
      </w:r>
      <w:proofErr w:type="spellEnd"/>
      <w:r w:rsidRPr="00B41112">
        <w:rPr>
          <w:sz w:val="26"/>
          <w:szCs w:val="26"/>
          <w:rPrChange w:id="8410" w:author="Le Minh Nghia" w:date="2019-10-09T10:56:00Z">
            <w:rPr>
              <w:sz w:val="26"/>
              <w:szCs w:val="26"/>
            </w:rPr>
          </w:rPrChange>
        </w:rPr>
        <w:t xml:space="preserve">, </w:t>
      </w:r>
      <w:proofErr w:type="spellStart"/>
      <w:r w:rsidRPr="00B41112">
        <w:rPr>
          <w:sz w:val="26"/>
          <w:szCs w:val="26"/>
          <w:rPrChange w:id="8411" w:author="Le Minh Nghia" w:date="2019-10-09T10:56:00Z">
            <w:rPr>
              <w:sz w:val="26"/>
              <w:szCs w:val="26"/>
            </w:rPr>
          </w:rPrChange>
        </w:rPr>
        <w:t>phục</w:t>
      </w:r>
      <w:proofErr w:type="spellEnd"/>
      <w:r w:rsidRPr="00B41112">
        <w:rPr>
          <w:sz w:val="26"/>
          <w:szCs w:val="26"/>
          <w:rPrChange w:id="8412" w:author="Le Minh Nghia" w:date="2019-10-09T10:56:00Z">
            <w:rPr>
              <w:sz w:val="26"/>
              <w:szCs w:val="26"/>
            </w:rPr>
          </w:rPrChange>
        </w:rPr>
        <w:t xml:space="preserve"> </w:t>
      </w:r>
      <w:proofErr w:type="spellStart"/>
      <w:r w:rsidRPr="00B41112">
        <w:rPr>
          <w:sz w:val="26"/>
          <w:szCs w:val="26"/>
          <w:rPrChange w:id="8413" w:author="Le Minh Nghia" w:date="2019-10-09T10:56:00Z">
            <w:rPr>
              <w:sz w:val="26"/>
              <w:szCs w:val="26"/>
            </w:rPr>
          </w:rPrChange>
        </w:rPr>
        <w:t>vụ</w:t>
      </w:r>
      <w:proofErr w:type="spellEnd"/>
      <w:r w:rsidRPr="00B41112">
        <w:rPr>
          <w:sz w:val="26"/>
          <w:szCs w:val="26"/>
          <w:rPrChange w:id="8414" w:author="Le Minh Nghia" w:date="2019-10-09T10:56:00Z">
            <w:rPr>
              <w:sz w:val="26"/>
              <w:szCs w:val="26"/>
            </w:rPr>
          </w:rPrChange>
        </w:rPr>
        <w:t xml:space="preserve"> </w:t>
      </w:r>
      <w:proofErr w:type="spellStart"/>
      <w:r w:rsidRPr="00B41112">
        <w:rPr>
          <w:sz w:val="26"/>
          <w:szCs w:val="26"/>
          <w:rPrChange w:id="8415" w:author="Le Minh Nghia" w:date="2019-10-09T10:56:00Z">
            <w:rPr>
              <w:sz w:val="26"/>
              <w:szCs w:val="26"/>
            </w:rPr>
          </w:rPrChange>
        </w:rPr>
        <w:t>việc</w:t>
      </w:r>
      <w:proofErr w:type="spellEnd"/>
      <w:r w:rsidRPr="00B41112">
        <w:rPr>
          <w:sz w:val="26"/>
          <w:szCs w:val="26"/>
          <w:rPrChange w:id="8416" w:author="Le Minh Nghia" w:date="2019-10-09T10:56:00Z">
            <w:rPr>
              <w:sz w:val="26"/>
              <w:szCs w:val="26"/>
            </w:rPr>
          </w:rPrChange>
        </w:rPr>
        <w:t xml:space="preserve"> </w:t>
      </w:r>
      <w:proofErr w:type="spellStart"/>
      <w:r w:rsidRPr="00B41112">
        <w:rPr>
          <w:sz w:val="26"/>
          <w:szCs w:val="26"/>
          <w:rPrChange w:id="8417" w:author="Le Minh Nghia" w:date="2019-10-09T10:56:00Z">
            <w:rPr>
              <w:sz w:val="26"/>
              <w:szCs w:val="26"/>
            </w:rPr>
          </w:rPrChange>
        </w:rPr>
        <w:t>phát</w:t>
      </w:r>
      <w:proofErr w:type="spellEnd"/>
      <w:r w:rsidRPr="00B41112">
        <w:rPr>
          <w:sz w:val="26"/>
          <w:szCs w:val="26"/>
          <w:rPrChange w:id="8418" w:author="Le Minh Nghia" w:date="2019-10-09T10:56:00Z">
            <w:rPr>
              <w:sz w:val="26"/>
              <w:szCs w:val="26"/>
            </w:rPr>
          </w:rPrChange>
        </w:rPr>
        <w:t xml:space="preserve"> </w:t>
      </w:r>
      <w:proofErr w:type="spellStart"/>
      <w:r w:rsidRPr="00B41112">
        <w:rPr>
          <w:sz w:val="26"/>
          <w:szCs w:val="26"/>
          <w:rPrChange w:id="8419" w:author="Le Minh Nghia" w:date="2019-10-09T10:56:00Z">
            <w:rPr>
              <w:sz w:val="26"/>
              <w:szCs w:val="26"/>
            </w:rPr>
          </w:rPrChange>
        </w:rPr>
        <w:t>triển</w:t>
      </w:r>
      <w:proofErr w:type="spellEnd"/>
      <w:r w:rsidRPr="00B41112">
        <w:rPr>
          <w:sz w:val="26"/>
          <w:szCs w:val="26"/>
          <w:rPrChange w:id="8420" w:author="Le Minh Nghia" w:date="2019-10-09T10:56:00Z">
            <w:rPr>
              <w:sz w:val="26"/>
              <w:szCs w:val="26"/>
            </w:rPr>
          </w:rPrChange>
        </w:rPr>
        <w:t xml:space="preserve"> </w:t>
      </w:r>
      <w:proofErr w:type="spellStart"/>
      <w:r w:rsidRPr="00B41112">
        <w:rPr>
          <w:sz w:val="26"/>
          <w:szCs w:val="26"/>
          <w:rPrChange w:id="8421" w:author="Le Minh Nghia" w:date="2019-10-09T10:56:00Z">
            <w:rPr>
              <w:sz w:val="26"/>
              <w:szCs w:val="26"/>
            </w:rPr>
          </w:rPrChange>
        </w:rPr>
        <w:t>các</w:t>
      </w:r>
      <w:proofErr w:type="spellEnd"/>
      <w:r w:rsidRPr="00B41112">
        <w:rPr>
          <w:sz w:val="26"/>
          <w:szCs w:val="26"/>
          <w:rPrChange w:id="8422" w:author="Le Minh Nghia" w:date="2019-10-09T10:56:00Z">
            <w:rPr>
              <w:sz w:val="26"/>
              <w:szCs w:val="26"/>
            </w:rPr>
          </w:rPrChange>
        </w:rPr>
        <w:t xml:space="preserve"> </w:t>
      </w:r>
      <w:proofErr w:type="spellStart"/>
      <w:r w:rsidRPr="00B41112">
        <w:rPr>
          <w:sz w:val="26"/>
          <w:szCs w:val="26"/>
          <w:rPrChange w:id="8423" w:author="Le Minh Nghia" w:date="2019-10-09T10:56:00Z">
            <w:rPr>
              <w:sz w:val="26"/>
              <w:szCs w:val="26"/>
            </w:rPr>
          </w:rPrChange>
        </w:rPr>
        <w:t>ứng</w:t>
      </w:r>
      <w:proofErr w:type="spellEnd"/>
      <w:r w:rsidRPr="00B41112">
        <w:rPr>
          <w:sz w:val="26"/>
          <w:szCs w:val="26"/>
          <w:rPrChange w:id="8424" w:author="Le Minh Nghia" w:date="2019-10-09T10:56:00Z">
            <w:rPr>
              <w:sz w:val="26"/>
              <w:szCs w:val="26"/>
            </w:rPr>
          </w:rPrChange>
        </w:rPr>
        <w:t xml:space="preserve"> </w:t>
      </w:r>
      <w:proofErr w:type="spellStart"/>
      <w:r w:rsidRPr="00B41112">
        <w:rPr>
          <w:sz w:val="26"/>
          <w:szCs w:val="26"/>
          <w:rPrChange w:id="8425" w:author="Le Minh Nghia" w:date="2019-10-09T10:56:00Z">
            <w:rPr>
              <w:sz w:val="26"/>
              <w:szCs w:val="26"/>
            </w:rPr>
          </w:rPrChange>
        </w:rPr>
        <w:t>dụng</w:t>
      </w:r>
      <w:proofErr w:type="spellEnd"/>
      <w:r w:rsidRPr="00B41112">
        <w:rPr>
          <w:sz w:val="26"/>
          <w:szCs w:val="26"/>
          <w:rPrChange w:id="8426" w:author="Le Minh Nghia" w:date="2019-10-09T10:56:00Z">
            <w:rPr>
              <w:sz w:val="26"/>
              <w:szCs w:val="26"/>
            </w:rPr>
          </w:rPrChange>
        </w:rPr>
        <w:t xml:space="preserve"> web </w:t>
      </w:r>
      <w:proofErr w:type="spellStart"/>
      <w:r w:rsidRPr="00B41112">
        <w:rPr>
          <w:sz w:val="26"/>
          <w:szCs w:val="26"/>
          <w:rPrChange w:id="8427" w:author="Le Minh Nghia" w:date="2019-10-09T10:56:00Z">
            <w:rPr>
              <w:sz w:val="26"/>
              <w:szCs w:val="26"/>
            </w:rPr>
          </w:rPrChange>
        </w:rPr>
        <w:t>một</w:t>
      </w:r>
      <w:proofErr w:type="spellEnd"/>
      <w:r w:rsidRPr="00B41112">
        <w:rPr>
          <w:sz w:val="26"/>
          <w:szCs w:val="26"/>
          <w:rPrChange w:id="8428" w:author="Le Minh Nghia" w:date="2019-10-09T10:56:00Z">
            <w:rPr>
              <w:sz w:val="26"/>
              <w:szCs w:val="26"/>
            </w:rPr>
          </w:rPrChange>
        </w:rPr>
        <w:t xml:space="preserve"> </w:t>
      </w:r>
      <w:proofErr w:type="spellStart"/>
      <w:r w:rsidRPr="00B41112">
        <w:rPr>
          <w:sz w:val="26"/>
          <w:szCs w:val="26"/>
          <w:rPrChange w:id="8429" w:author="Le Minh Nghia" w:date="2019-10-09T10:56:00Z">
            <w:rPr>
              <w:sz w:val="26"/>
              <w:szCs w:val="26"/>
            </w:rPr>
          </w:rPrChange>
        </w:rPr>
        <w:t>cách</w:t>
      </w:r>
      <w:proofErr w:type="spellEnd"/>
      <w:r w:rsidRPr="00B41112">
        <w:rPr>
          <w:sz w:val="26"/>
          <w:szCs w:val="26"/>
          <w:rPrChange w:id="8430" w:author="Le Minh Nghia" w:date="2019-10-09T10:56:00Z">
            <w:rPr>
              <w:sz w:val="26"/>
              <w:szCs w:val="26"/>
            </w:rPr>
          </w:rPrChange>
        </w:rPr>
        <w:t xml:space="preserve"> </w:t>
      </w:r>
      <w:proofErr w:type="spellStart"/>
      <w:r w:rsidRPr="00B41112">
        <w:rPr>
          <w:sz w:val="26"/>
          <w:szCs w:val="26"/>
          <w:rPrChange w:id="8431" w:author="Le Minh Nghia" w:date="2019-10-09T10:56:00Z">
            <w:rPr>
              <w:sz w:val="26"/>
              <w:szCs w:val="26"/>
            </w:rPr>
          </w:rPrChange>
        </w:rPr>
        <w:t>nhanh</w:t>
      </w:r>
      <w:proofErr w:type="spellEnd"/>
      <w:r w:rsidRPr="00B41112">
        <w:rPr>
          <w:sz w:val="26"/>
          <w:szCs w:val="26"/>
          <w:rPrChange w:id="8432" w:author="Le Minh Nghia" w:date="2019-10-09T10:56:00Z">
            <w:rPr>
              <w:sz w:val="26"/>
              <w:szCs w:val="26"/>
            </w:rPr>
          </w:rPrChange>
        </w:rPr>
        <w:t xml:space="preserve"> </w:t>
      </w:r>
      <w:proofErr w:type="spellStart"/>
      <w:r w:rsidRPr="00B41112">
        <w:rPr>
          <w:sz w:val="26"/>
          <w:szCs w:val="26"/>
          <w:rPrChange w:id="8433" w:author="Le Minh Nghia" w:date="2019-10-09T10:56:00Z">
            <w:rPr>
              <w:sz w:val="26"/>
              <w:szCs w:val="26"/>
            </w:rPr>
          </w:rPrChange>
        </w:rPr>
        <w:t>chóng</w:t>
      </w:r>
      <w:proofErr w:type="spellEnd"/>
      <w:r w:rsidRPr="00B41112">
        <w:rPr>
          <w:sz w:val="26"/>
          <w:szCs w:val="26"/>
          <w:rPrChange w:id="8434" w:author="Le Minh Nghia" w:date="2019-10-09T10:56:00Z">
            <w:rPr>
              <w:sz w:val="26"/>
              <w:szCs w:val="26"/>
            </w:rPr>
          </w:rPrChange>
        </w:rPr>
        <w:t xml:space="preserve"> </w:t>
      </w:r>
      <w:proofErr w:type="spellStart"/>
      <w:r w:rsidRPr="00B41112">
        <w:rPr>
          <w:sz w:val="26"/>
          <w:szCs w:val="26"/>
          <w:rPrChange w:id="8435" w:author="Le Minh Nghia" w:date="2019-10-09T10:56:00Z">
            <w:rPr>
              <w:sz w:val="26"/>
              <w:szCs w:val="26"/>
            </w:rPr>
          </w:rPrChange>
        </w:rPr>
        <w:t>và</w:t>
      </w:r>
      <w:proofErr w:type="spellEnd"/>
      <w:r w:rsidRPr="00B41112">
        <w:rPr>
          <w:sz w:val="26"/>
          <w:szCs w:val="26"/>
          <w:rPrChange w:id="8436" w:author="Le Minh Nghia" w:date="2019-10-09T10:56:00Z">
            <w:rPr>
              <w:sz w:val="26"/>
              <w:szCs w:val="26"/>
            </w:rPr>
          </w:rPrChange>
        </w:rPr>
        <w:t xml:space="preserve"> </w:t>
      </w:r>
      <w:proofErr w:type="spellStart"/>
      <w:r w:rsidRPr="00B41112">
        <w:rPr>
          <w:sz w:val="26"/>
          <w:szCs w:val="26"/>
          <w:rPrChange w:id="8437" w:author="Le Minh Nghia" w:date="2019-10-09T10:56:00Z">
            <w:rPr>
              <w:sz w:val="26"/>
              <w:szCs w:val="26"/>
            </w:rPr>
          </w:rPrChange>
        </w:rPr>
        <w:t>hiệu</w:t>
      </w:r>
      <w:proofErr w:type="spellEnd"/>
      <w:r w:rsidRPr="00B41112">
        <w:rPr>
          <w:sz w:val="26"/>
          <w:szCs w:val="26"/>
          <w:rPrChange w:id="8438" w:author="Le Minh Nghia" w:date="2019-10-09T10:56:00Z">
            <w:rPr>
              <w:sz w:val="26"/>
              <w:szCs w:val="26"/>
            </w:rPr>
          </w:rPrChange>
        </w:rPr>
        <w:t xml:space="preserve"> </w:t>
      </w:r>
      <w:proofErr w:type="spellStart"/>
      <w:r w:rsidRPr="00B41112">
        <w:rPr>
          <w:sz w:val="26"/>
          <w:szCs w:val="26"/>
          <w:rPrChange w:id="8439" w:author="Le Minh Nghia" w:date="2019-10-09T10:56:00Z">
            <w:rPr>
              <w:sz w:val="26"/>
              <w:szCs w:val="26"/>
            </w:rPr>
          </w:rPrChange>
        </w:rPr>
        <w:t>quả</w:t>
      </w:r>
      <w:proofErr w:type="spellEnd"/>
      <w:r w:rsidRPr="00B41112">
        <w:rPr>
          <w:sz w:val="26"/>
          <w:szCs w:val="26"/>
          <w:rPrChange w:id="8440" w:author="Le Minh Nghia" w:date="2019-10-09T10:56:00Z">
            <w:rPr>
              <w:sz w:val="26"/>
              <w:szCs w:val="26"/>
            </w:rPr>
          </w:rPrChange>
        </w:rPr>
        <w:t xml:space="preserve">. </w:t>
      </w:r>
      <w:proofErr w:type="spellStart"/>
      <w:r w:rsidRPr="00B41112">
        <w:rPr>
          <w:sz w:val="26"/>
          <w:szCs w:val="26"/>
          <w:rPrChange w:id="8441" w:author="Le Minh Nghia" w:date="2019-10-09T10:56:00Z">
            <w:rPr>
              <w:sz w:val="26"/>
              <w:szCs w:val="26"/>
            </w:rPr>
          </w:rPrChange>
        </w:rPr>
        <w:t>Một</w:t>
      </w:r>
      <w:proofErr w:type="spellEnd"/>
      <w:r w:rsidRPr="00B41112">
        <w:rPr>
          <w:sz w:val="26"/>
          <w:szCs w:val="26"/>
          <w:rPrChange w:id="8442" w:author="Le Minh Nghia" w:date="2019-10-09T10:56:00Z">
            <w:rPr>
              <w:sz w:val="26"/>
              <w:szCs w:val="26"/>
            </w:rPr>
          </w:rPrChange>
        </w:rPr>
        <w:t xml:space="preserve"> </w:t>
      </w:r>
      <w:proofErr w:type="spellStart"/>
      <w:r w:rsidRPr="00B41112">
        <w:rPr>
          <w:sz w:val="26"/>
          <w:szCs w:val="26"/>
          <w:rPrChange w:id="8443" w:author="Le Minh Nghia" w:date="2019-10-09T10:56:00Z">
            <w:rPr>
              <w:sz w:val="26"/>
              <w:szCs w:val="26"/>
            </w:rPr>
          </w:rPrChange>
        </w:rPr>
        <w:t>số</w:t>
      </w:r>
      <w:proofErr w:type="spellEnd"/>
      <w:r w:rsidRPr="00B41112">
        <w:rPr>
          <w:sz w:val="26"/>
          <w:szCs w:val="26"/>
          <w:rPrChange w:id="8444" w:author="Le Minh Nghia" w:date="2019-10-09T10:56:00Z">
            <w:rPr>
              <w:sz w:val="26"/>
              <w:szCs w:val="26"/>
            </w:rPr>
          </w:rPrChange>
        </w:rPr>
        <w:t xml:space="preserve"> </w:t>
      </w:r>
      <w:proofErr w:type="spellStart"/>
      <w:r w:rsidRPr="00B41112">
        <w:rPr>
          <w:sz w:val="26"/>
          <w:szCs w:val="26"/>
          <w:rPrChange w:id="8445" w:author="Le Minh Nghia" w:date="2019-10-09T10:56:00Z">
            <w:rPr>
              <w:sz w:val="26"/>
              <w:szCs w:val="26"/>
            </w:rPr>
          </w:rPrChange>
        </w:rPr>
        <w:t>chức</w:t>
      </w:r>
      <w:proofErr w:type="spellEnd"/>
      <w:r w:rsidRPr="00B41112">
        <w:rPr>
          <w:sz w:val="26"/>
          <w:szCs w:val="26"/>
          <w:rPrChange w:id="8446" w:author="Le Minh Nghia" w:date="2019-10-09T10:56:00Z">
            <w:rPr>
              <w:sz w:val="26"/>
              <w:szCs w:val="26"/>
            </w:rPr>
          </w:rPrChange>
        </w:rPr>
        <w:t xml:space="preserve"> </w:t>
      </w:r>
      <w:proofErr w:type="spellStart"/>
      <w:r w:rsidRPr="00B41112">
        <w:rPr>
          <w:sz w:val="26"/>
          <w:szCs w:val="26"/>
          <w:rPrChange w:id="8447" w:author="Le Minh Nghia" w:date="2019-10-09T10:56:00Z">
            <w:rPr>
              <w:sz w:val="26"/>
              <w:szCs w:val="26"/>
            </w:rPr>
          </w:rPrChange>
        </w:rPr>
        <w:t>năng</w:t>
      </w:r>
      <w:proofErr w:type="spellEnd"/>
      <w:r w:rsidRPr="00B41112">
        <w:rPr>
          <w:sz w:val="26"/>
          <w:szCs w:val="26"/>
          <w:rPrChange w:id="8448" w:author="Le Minh Nghia" w:date="2019-10-09T10:56:00Z">
            <w:rPr>
              <w:sz w:val="26"/>
              <w:szCs w:val="26"/>
            </w:rPr>
          </w:rPrChange>
        </w:rPr>
        <w:t xml:space="preserve"> </w:t>
      </w:r>
      <w:proofErr w:type="spellStart"/>
      <w:r w:rsidRPr="00B41112">
        <w:rPr>
          <w:sz w:val="26"/>
          <w:szCs w:val="26"/>
          <w:rPrChange w:id="8449" w:author="Le Minh Nghia" w:date="2019-10-09T10:56:00Z">
            <w:rPr>
              <w:sz w:val="26"/>
              <w:szCs w:val="26"/>
            </w:rPr>
          </w:rPrChange>
        </w:rPr>
        <w:t>nổi</w:t>
      </w:r>
      <w:proofErr w:type="spellEnd"/>
      <w:r w:rsidRPr="00B41112">
        <w:rPr>
          <w:sz w:val="26"/>
          <w:szCs w:val="26"/>
          <w:rPrChange w:id="8450" w:author="Le Minh Nghia" w:date="2019-10-09T10:56:00Z">
            <w:rPr>
              <w:sz w:val="26"/>
              <w:szCs w:val="26"/>
            </w:rPr>
          </w:rPrChange>
        </w:rPr>
        <w:t xml:space="preserve"> </w:t>
      </w:r>
      <w:proofErr w:type="spellStart"/>
      <w:r w:rsidRPr="00B41112">
        <w:rPr>
          <w:sz w:val="26"/>
          <w:szCs w:val="26"/>
          <w:rPrChange w:id="8451" w:author="Le Minh Nghia" w:date="2019-10-09T10:56:00Z">
            <w:rPr>
              <w:sz w:val="26"/>
              <w:szCs w:val="26"/>
            </w:rPr>
          </w:rPrChange>
        </w:rPr>
        <w:t>bật</w:t>
      </w:r>
      <w:proofErr w:type="spellEnd"/>
      <w:r w:rsidRPr="00B41112">
        <w:rPr>
          <w:sz w:val="26"/>
          <w:szCs w:val="26"/>
          <w:rPrChange w:id="8452" w:author="Le Minh Nghia" w:date="2019-10-09T10:56:00Z">
            <w:rPr>
              <w:sz w:val="26"/>
              <w:szCs w:val="26"/>
            </w:rPr>
          </w:rPrChange>
        </w:rPr>
        <w:t xml:space="preserve"> </w:t>
      </w:r>
      <w:proofErr w:type="spellStart"/>
      <w:r w:rsidRPr="00B41112">
        <w:rPr>
          <w:sz w:val="26"/>
          <w:szCs w:val="26"/>
          <w:rPrChange w:id="8453" w:author="Le Minh Nghia" w:date="2019-10-09T10:56:00Z">
            <w:rPr>
              <w:sz w:val="26"/>
              <w:szCs w:val="26"/>
            </w:rPr>
          </w:rPrChange>
        </w:rPr>
        <w:t>của</w:t>
      </w:r>
      <w:proofErr w:type="spellEnd"/>
      <w:r w:rsidRPr="00B41112">
        <w:rPr>
          <w:sz w:val="26"/>
          <w:szCs w:val="26"/>
          <w:rPrChange w:id="8454" w:author="Le Minh Nghia" w:date="2019-10-09T10:56:00Z">
            <w:rPr>
              <w:sz w:val="26"/>
              <w:szCs w:val="26"/>
            </w:rPr>
          </w:rPrChange>
        </w:rPr>
        <w:t xml:space="preserve"> Laravel </w:t>
      </w:r>
      <w:proofErr w:type="spellStart"/>
      <w:r w:rsidRPr="00B41112">
        <w:rPr>
          <w:sz w:val="26"/>
          <w:szCs w:val="26"/>
          <w:rPrChange w:id="8455" w:author="Le Minh Nghia" w:date="2019-10-09T10:56:00Z">
            <w:rPr>
              <w:sz w:val="26"/>
              <w:szCs w:val="26"/>
            </w:rPr>
          </w:rPrChange>
        </w:rPr>
        <w:t>như</w:t>
      </w:r>
      <w:proofErr w:type="spellEnd"/>
      <w:r w:rsidRPr="00B41112">
        <w:rPr>
          <w:sz w:val="26"/>
          <w:szCs w:val="26"/>
          <w:rPrChange w:id="8456" w:author="Le Minh Nghia" w:date="2019-10-09T10:56:00Z">
            <w:rPr>
              <w:sz w:val="26"/>
              <w:szCs w:val="26"/>
            </w:rPr>
          </w:rPrChange>
        </w:rPr>
        <w:t>:</w:t>
      </w:r>
    </w:p>
    <w:p w:rsidR="00411963" w:rsidRPr="00B41112" w:rsidRDefault="00411963" w:rsidP="00A22430">
      <w:pPr>
        <w:pStyle w:val="ListParagraph"/>
        <w:numPr>
          <w:ilvl w:val="0"/>
          <w:numId w:val="22"/>
        </w:numPr>
        <w:spacing w:line="360" w:lineRule="auto"/>
        <w:rPr>
          <w:sz w:val="26"/>
          <w:szCs w:val="26"/>
          <w:rPrChange w:id="8457" w:author="Le Minh Nghia" w:date="2019-10-09T10:56:00Z">
            <w:rPr>
              <w:sz w:val="26"/>
              <w:szCs w:val="26"/>
            </w:rPr>
          </w:rPrChange>
        </w:rPr>
      </w:pPr>
      <w:r w:rsidRPr="00B41112">
        <w:rPr>
          <w:sz w:val="26"/>
          <w:szCs w:val="26"/>
          <w:rPrChange w:id="8458" w:author="Le Minh Nghia" w:date="2019-10-09T10:56:00Z">
            <w:rPr>
              <w:sz w:val="26"/>
              <w:szCs w:val="26"/>
            </w:rPr>
          </w:rPrChange>
        </w:rPr>
        <w:t xml:space="preserve">Bundles: </w:t>
      </w:r>
      <w:proofErr w:type="spellStart"/>
      <w:r w:rsidRPr="00B41112">
        <w:rPr>
          <w:sz w:val="26"/>
          <w:szCs w:val="26"/>
          <w:rPrChange w:id="8459" w:author="Le Minh Nghia" w:date="2019-10-09T10:56:00Z">
            <w:rPr>
              <w:sz w:val="26"/>
              <w:szCs w:val="26"/>
            </w:rPr>
          </w:rPrChange>
        </w:rPr>
        <w:t>cung</w:t>
      </w:r>
      <w:proofErr w:type="spellEnd"/>
      <w:r w:rsidRPr="00B41112">
        <w:rPr>
          <w:sz w:val="26"/>
          <w:szCs w:val="26"/>
          <w:rPrChange w:id="8460" w:author="Le Minh Nghia" w:date="2019-10-09T10:56:00Z">
            <w:rPr>
              <w:sz w:val="26"/>
              <w:szCs w:val="26"/>
            </w:rPr>
          </w:rPrChange>
        </w:rPr>
        <w:t xml:space="preserve"> </w:t>
      </w:r>
      <w:proofErr w:type="spellStart"/>
      <w:r w:rsidRPr="00B41112">
        <w:rPr>
          <w:sz w:val="26"/>
          <w:szCs w:val="26"/>
          <w:rPrChange w:id="8461" w:author="Le Minh Nghia" w:date="2019-10-09T10:56:00Z">
            <w:rPr>
              <w:sz w:val="26"/>
              <w:szCs w:val="26"/>
            </w:rPr>
          </w:rPrChange>
        </w:rPr>
        <w:t>cấp</w:t>
      </w:r>
      <w:proofErr w:type="spellEnd"/>
      <w:r w:rsidRPr="00B41112">
        <w:rPr>
          <w:sz w:val="26"/>
          <w:szCs w:val="26"/>
          <w:rPrChange w:id="8462" w:author="Le Minh Nghia" w:date="2019-10-09T10:56:00Z">
            <w:rPr>
              <w:sz w:val="26"/>
              <w:szCs w:val="26"/>
            </w:rPr>
          </w:rPrChange>
        </w:rPr>
        <w:t xml:space="preserve"> </w:t>
      </w:r>
      <w:proofErr w:type="spellStart"/>
      <w:r w:rsidRPr="00B41112">
        <w:rPr>
          <w:sz w:val="26"/>
          <w:szCs w:val="26"/>
          <w:rPrChange w:id="8463" w:author="Le Minh Nghia" w:date="2019-10-09T10:56:00Z">
            <w:rPr>
              <w:sz w:val="26"/>
              <w:szCs w:val="26"/>
            </w:rPr>
          </w:rPrChange>
        </w:rPr>
        <w:t>hệ</w:t>
      </w:r>
      <w:proofErr w:type="spellEnd"/>
      <w:r w:rsidRPr="00B41112">
        <w:rPr>
          <w:sz w:val="26"/>
          <w:szCs w:val="26"/>
          <w:rPrChange w:id="8464" w:author="Le Minh Nghia" w:date="2019-10-09T10:56:00Z">
            <w:rPr>
              <w:sz w:val="26"/>
              <w:szCs w:val="26"/>
            </w:rPr>
          </w:rPrChange>
        </w:rPr>
        <w:t xml:space="preserve"> </w:t>
      </w:r>
      <w:proofErr w:type="spellStart"/>
      <w:r w:rsidRPr="00B41112">
        <w:rPr>
          <w:sz w:val="26"/>
          <w:szCs w:val="26"/>
          <w:rPrChange w:id="8465" w:author="Le Minh Nghia" w:date="2019-10-09T10:56:00Z">
            <w:rPr>
              <w:sz w:val="26"/>
              <w:szCs w:val="26"/>
            </w:rPr>
          </w:rPrChange>
        </w:rPr>
        <w:t>thống</w:t>
      </w:r>
      <w:proofErr w:type="spellEnd"/>
      <w:r w:rsidRPr="00B41112">
        <w:rPr>
          <w:sz w:val="26"/>
          <w:szCs w:val="26"/>
          <w:rPrChange w:id="8466" w:author="Le Minh Nghia" w:date="2019-10-09T10:56:00Z">
            <w:rPr>
              <w:sz w:val="26"/>
              <w:szCs w:val="26"/>
            </w:rPr>
          </w:rPrChange>
        </w:rPr>
        <w:t xml:space="preserve"> </w:t>
      </w:r>
      <w:proofErr w:type="spellStart"/>
      <w:r w:rsidRPr="00B41112">
        <w:rPr>
          <w:sz w:val="26"/>
          <w:szCs w:val="26"/>
          <w:rPrChange w:id="8467" w:author="Le Minh Nghia" w:date="2019-10-09T10:56:00Z">
            <w:rPr>
              <w:sz w:val="26"/>
              <w:szCs w:val="26"/>
            </w:rPr>
          </w:rPrChange>
        </w:rPr>
        <w:t>đóng</w:t>
      </w:r>
      <w:proofErr w:type="spellEnd"/>
      <w:r w:rsidRPr="00B41112">
        <w:rPr>
          <w:sz w:val="26"/>
          <w:szCs w:val="26"/>
          <w:rPrChange w:id="8468" w:author="Le Minh Nghia" w:date="2019-10-09T10:56:00Z">
            <w:rPr>
              <w:sz w:val="26"/>
              <w:szCs w:val="26"/>
            </w:rPr>
          </w:rPrChange>
        </w:rPr>
        <w:t xml:space="preserve"> </w:t>
      </w:r>
      <w:proofErr w:type="spellStart"/>
      <w:r w:rsidRPr="00B41112">
        <w:rPr>
          <w:sz w:val="26"/>
          <w:szCs w:val="26"/>
          <w:rPrChange w:id="8469" w:author="Le Minh Nghia" w:date="2019-10-09T10:56:00Z">
            <w:rPr>
              <w:sz w:val="26"/>
              <w:szCs w:val="26"/>
            </w:rPr>
          </w:rPrChange>
        </w:rPr>
        <w:t>gói</w:t>
      </w:r>
      <w:proofErr w:type="spellEnd"/>
      <w:r w:rsidRPr="00B41112">
        <w:rPr>
          <w:sz w:val="26"/>
          <w:szCs w:val="26"/>
          <w:rPrChange w:id="8470" w:author="Le Minh Nghia" w:date="2019-10-09T10:56:00Z">
            <w:rPr>
              <w:sz w:val="26"/>
              <w:szCs w:val="26"/>
            </w:rPr>
          </w:rPrChange>
        </w:rPr>
        <w:t xml:space="preserve"> </w:t>
      </w:r>
      <w:proofErr w:type="spellStart"/>
      <w:r w:rsidRPr="00B41112">
        <w:rPr>
          <w:sz w:val="26"/>
          <w:szCs w:val="26"/>
          <w:rPrChange w:id="8471" w:author="Le Minh Nghia" w:date="2019-10-09T10:56:00Z">
            <w:rPr>
              <w:sz w:val="26"/>
              <w:szCs w:val="26"/>
            </w:rPr>
          </w:rPrChange>
        </w:rPr>
        <w:t>mô-đun</w:t>
      </w:r>
      <w:proofErr w:type="spellEnd"/>
      <w:r w:rsidRPr="00B41112">
        <w:rPr>
          <w:sz w:val="26"/>
          <w:szCs w:val="26"/>
          <w:rPrChange w:id="8472" w:author="Le Minh Nghia" w:date="2019-10-09T10:56:00Z">
            <w:rPr>
              <w:sz w:val="26"/>
              <w:szCs w:val="26"/>
            </w:rPr>
          </w:rPrChange>
        </w:rPr>
        <w:t xml:space="preserve"> </w:t>
      </w:r>
    </w:p>
    <w:p w:rsidR="00411963" w:rsidRPr="00B41112" w:rsidRDefault="00411963" w:rsidP="00A22430">
      <w:pPr>
        <w:pStyle w:val="ListParagraph"/>
        <w:numPr>
          <w:ilvl w:val="0"/>
          <w:numId w:val="22"/>
        </w:numPr>
        <w:spacing w:line="360" w:lineRule="auto"/>
        <w:rPr>
          <w:sz w:val="26"/>
          <w:szCs w:val="26"/>
          <w:rPrChange w:id="8473" w:author="Le Minh Nghia" w:date="2019-10-09T10:56:00Z">
            <w:rPr>
              <w:sz w:val="26"/>
              <w:szCs w:val="26"/>
            </w:rPr>
          </w:rPrChange>
        </w:rPr>
      </w:pPr>
      <w:r w:rsidRPr="00B41112">
        <w:rPr>
          <w:sz w:val="26"/>
          <w:szCs w:val="26"/>
          <w:rPrChange w:id="8474" w:author="Le Minh Nghia" w:date="2019-10-09T10:56:00Z">
            <w:rPr>
              <w:sz w:val="26"/>
              <w:szCs w:val="26"/>
            </w:rPr>
          </w:rPrChange>
        </w:rPr>
        <w:t xml:space="preserve">Eloquent ORM: </w:t>
      </w:r>
      <w:proofErr w:type="spellStart"/>
      <w:r w:rsidRPr="00B41112">
        <w:rPr>
          <w:sz w:val="26"/>
          <w:szCs w:val="26"/>
          <w:rPrChange w:id="8475" w:author="Le Minh Nghia" w:date="2019-10-09T10:56:00Z">
            <w:rPr>
              <w:sz w:val="26"/>
              <w:szCs w:val="26"/>
            </w:rPr>
          </w:rPrChange>
        </w:rPr>
        <w:t>cung</w:t>
      </w:r>
      <w:proofErr w:type="spellEnd"/>
      <w:r w:rsidRPr="00B41112">
        <w:rPr>
          <w:sz w:val="26"/>
          <w:szCs w:val="26"/>
          <w:rPrChange w:id="8476" w:author="Le Minh Nghia" w:date="2019-10-09T10:56:00Z">
            <w:rPr>
              <w:sz w:val="26"/>
              <w:szCs w:val="26"/>
            </w:rPr>
          </w:rPrChange>
        </w:rPr>
        <w:t xml:space="preserve"> </w:t>
      </w:r>
      <w:proofErr w:type="spellStart"/>
      <w:r w:rsidRPr="00B41112">
        <w:rPr>
          <w:sz w:val="26"/>
          <w:szCs w:val="26"/>
          <w:rPrChange w:id="8477" w:author="Le Minh Nghia" w:date="2019-10-09T10:56:00Z">
            <w:rPr>
              <w:sz w:val="26"/>
              <w:szCs w:val="26"/>
            </w:rPr>
          </w:rPrChange>
        </w:rPr>
        <w:t>cấp</w:t>
      </w:r>
      <w:proofErr w:type="spellEnd"/>
      <w:r w:rsidRPr="00B41112">
        <w:rPr>
          <w:sz w:val="26"/>
          <w:szCs w:val="26"/>
          <w:rPrChange w:id="8478" w:author="Le Minh Nghia" w:date="2019-10-09T10:56:00Z">
            <w:rPr>
              <w:sz w:val="26"/>
              <w:szCs w:val="26"/>
            </w:rPr>
          </w:rPrChange>
        </w:rPr>
        <w:t xml:space="preserve"> </w:t>
      </w:r>
      <w:proofErr w:type="spellStart"/>
      <w:r w:rsidRPr="00B41112">
        <w:rPr>
          <w:sz w:val="26"/>
          <w:szCs w:val="26"/>
          <w:rPrChange w:id="8479" w:author="Le Minh Nghia" w:date="2019-10-09T10:56:00Z">
            <w:rPr>
              <w:sz w:val="26"/>
              <w:szCs w:val="26"/>
            </w:rPr>
          </w:rPrChange>
        </w:rPr>
        <w:t>cùng</w:t>
      </w:r>
      <w:proofErr w:type="spellEnd"/>
      <w:r w:rsidRPr="00B41112">
        <w:rPr>
          <w:sz w:val="26"/>
          <w:szCs w:val="26"/>
          <w:rPrChange w:id="8480" w:author="Le Minh Nghia" w:date="2019-10-09T10:56:00Z">
            <w:rPr>
              <w:sz w:val="26"/>
              <w:szCs w:val="26"/>
            </w:rPr>
          </w:rPrChange>
        </w:rPr>
        <w:t xml:space="preserve"> </w:t>
      </w:r>
      <w:proofErr w:type="spellStart"/>
      <w:r w:rsidRPr="00B41112">
        <w:rPr>
          <w:sz w:val="26"/>
          <w:szCs w:val="26"/>
          <w:rPrChange w:id="8481" w:author="Le Minh Nghia" w:date="2019-10-09T10:56:00Z">
            <w:rPr>
              <w:sz w:val="26"/>
              <w:szCs w:val="26"/>
            </w:rPr>
          </w:rPrChange>
        </w:rPr>
        <w:t>một</w:t>
      </w:r>
      <w:proofErr w:type="spellEnd"/>
      <w:r w:rsidRPr="00B41112">
        <w:rPr>
          <w:sz w:val="26"/>
          <w:szCs w:val="26"/>
          <w:rPrChange w:id="8482" w:author="Le Minh Nghia" w:date="2019-10-09T10:56:00Z">
            <w:rPr>
              <w:sz w:val="26"/>
              <w:szCs w:val="26"/>
            </w:rPr>
          </w:rPrChange>
        </w:rPr>
        <w:t xml:space="preserve"> </w:t>
      </w:r>
      <w:proofErr w:type="spellStart"/>
      <w:r w:rsidRPr="00B41112">
        <w:rPr>
          <w:sz w:val="26"/>
          <w:szCs w:val="26"/>
          <w:rPrChange w:id="8483" w:author="Le Minh Nghia" w:date="2019-10-09T10:56:00Z">
            <w:rPr>
              <w:sz w:val="26"/>
              <w:szCs w:val="26"/>
            </w:rPr>
          </w:rPrChange>
        </w:rPr>
        <w:t>phương</w:t>
      </w:r>
      <w:proofErr w:type="spellEnd"/>
      <w:r w:rsidRPr="00B41112">
        <w:rPr>
          <w:sz w:val="26"/>
          <w:szCs w:val="26"/>
          <w:rPrChange w:id="8484" w:author="Le Minh Nghia" w:date="2019-10-09T10:56:00Z">
            <w:rPr>
              <w:sz w:val="26"/>
              <w:szCs w:val="26"/>
            </w:rPr>
          </w:rPrChange>
        </w:rPr>
        <w:t xml:space="preserve"> </w:t>
      </w:r>
      <w:proofErr w:type="spellStart"/>
      <w:r w:rsidRPr="00B41112">
        <w:rPr>
          <w:sz w:val="26"/>
          <w:szCs w:val="26"/>
          <w:rPrChange w:id="8485" w:author="Le Minh Nghia" w:date="2019-10-09T10:56:00Z">
            <w:rPr>
              <w:sz w:val="26"/>
              <w:szCs w:val="26"/>
            </w:rPr>
          </w:rPrChange>
        </w:rPr>
        <w:t>thức</w:t>
      </w:r>
      <w:proofErr w:type="spellEnd"/>
      <w:r w:rsidRPr="00B41112">
        <w:rPr>
          <w:sz w:val="26"/>
          <w:szCs w:val="26"/>
          <w:rPrChange w:id="8486" w:author="Le Minh Nghia" w:date="2019-10-09T10:56:00Z">
            <w:rPr>
              <w:sz w:val="26"/>
              <w:szCs w:val="26"/>
            </w:rPr>
          </w:rPrChange>
        </w:rPr>
        <w:t xml:space="preserve"> </w:t>
      </w:r>
      <w:proofErr w:type="spellStart"/>
      <w:r w:rsidRPr="00B41112">
        <w:rPr>
          <w:sz w:val="26"/>
          <w:szCs w:val="26"/>
          <w:rPrChange w:id="8487" w:author="Le Minh Nghia" w:date="2019-10-09T10:56:00Z">
            <w:rPr>
              <w:sz w:val="26"/>
              <w:szCs w:val="26"/>
            </w:rPr>
          </w:rPrChange>
        </w:rPr>
        <w:t>nội</w:t>
      </w:r>
      <w:proofErr w:type="spellEnd"/>
      <w:r w:rsidRPr="00B41112">
        <w:rPr>
          <w:sz w:val="26"/>
          <w:szCs w:val="26"/>
          <w:rPrChange w:id="8488" w:author="Le Minh Nghia" w:date="2019-10-09T10:56:00Z">
            <w:rPr>
              <w:sz w:val="26"/>
              <w:szCs w:val="26"/>
            </w:rPr>
          </w:rPrChange>
        </w:rPr>
        <w:t xml:space="preserve"> </w:t>
      </w:r>
      <w:proofErr w:type="spellStart"/>
      <w:r w:rsidRPr="00B41112">
        <w:rPr>
          <w:sz w:val="26"/>
          <w:szCs w:val="26"/>
          <w:rPrChange w:id="8489" w:author="Le Minh Nghia" w:date="2019-10-09T10:56:00Z">
            <w:rPr>
              <w:sz w:val="26"/>
              <w:szCs w:val="26"/>
            </w:rPr>
          </w:rPrChange>
        </w:rPr>
        <w:t>bộ</w:t>
      </w:r>
      <w:proofErr w:type="spellEnd"/>
      <w:r w:rsidRPr="00B41112">
        <w:rPr>
          <w:sz w:val="26"/>
          <w:szCs w:val="26"/>
          <w:rPrChange w:id="8490" w:author="Le Minh Nghia" w:date="2019-10-09T10:56:00Z">
            <w:rPr>
              <w:sz w:val="26"/>
              <w:szCs w:val="26"/>
            </w:rPr>
          </w:rPrChange>
        </w:rPr>
        <w:t xml:space="preserve"> </w:t>
      </w:r>
      <w:proofErr w:type="spellStart"/>
      <w:r w:rsidRPr="00B41112">
        <w:rPr>
          <w:sz w:val="26"/>
          <w:szCs w:val="26"/>
          <w:rPrChange w:id="8491" w:author="Le Minh Nghia" w:date="2019-10-09T10:56:00Z">
            <w:rPr>
              <w:sz w:val="26"/>
              <w:szCs w:val="26"/>
            </w:rPr>
          </w:rPrChange>
        </w:rPr>
        <w:t>để</w:t>
      </w:r>
      <w:proofErr w:type="spellEnd"/>
      <w:r w:rsidRPr="00B41112">
        <w:rPr>
          <w:sz w:val="26"/>
          <w:szCs w:val="26"/>
          <w:rPrChange w:id="8492" w:author="Le Minh Nghia" w:date="2019-10-09T10:56:00Z">
            <w:rPr>
              <w:sz w:val="26"/>
              <w:szCs w:val="26"/>
            </w:rPr>
          </w:rPrChange>
        </w:rPr>
        <w:t xml:space="preserve"> </w:t>
      </w:r>
      <w:proofErr w:type="spellStart"/>
      <w:r w:rsidRPr="00B41112">
        <w:rPr>
          <w:sz w:val="26"/>
          <w:szCs w:val="26"/>
          <w:rPrChange w:id="8493" w:author="Le Minh Nghia" w:date="2019-10-09T10:56:00Z">
            <w:rPr>
              <w:sz w:val="26"/>
              <w:szCs w:val="26"/>
            </w:rPr>
          </w:rPrChange>
        </w:rPr>
        <w:t>thực</w:t>
      </w:r>
      <w:proofErr w:type="spellEnd"/>
      <w:r w:rsidRPr="00B41112">
        <w:rPr>
          <w:sz w:val="26"/>
          <w:szCs w:val="26"/>
          <w:rPrChange w:id="8494" w:author="Le Minh Nghia" w:date="2019-10-09T10:56:00Z">
            <w:rPr>
              <w:sz w:val="26"/>
              <w:szCs w:val="26"/>
            </w:rPr>
          </w:rPrChange>
        </w:rPr>
        <w:t xml:space="preserve"> </w:t>
      </w:r>
      <w:proofErr w:type="spellStart"/>
      <w:r w:rsidRPr="00B41112">
        <w:rPr>
          <w:sz w:val="26"/>
          <w:szCs w:val="26"/>
          <w:rPrChange w:id="8495" w:author="Le Minh Nghia" w:date="2019-10-09T10:56:00Z">
            <w:rPr>
              <w:sz w:val="26"/>
              <w:szCs w:val="26"/>
            </w:rPr>
          </w:rPrChange>
        </w:rPr>
        <w:t>thi</w:t>
      </w:r>
      <w:proofErr w:type="spellEnd"/>
      <w:r w:rsidRPr="00B41112">
        <w:rPr>
          <w:sz w:val="26"/>
          <w:szCs w:val="26"/>
          <w:rPrChange w:id="8496" w:author="Le Minh Nghia" w:date="2019-10-09T10:56:00Z">
            <w:rPr>
              <w:sz w:val="26"/>
              <w:szCs w:val="26"/>
            </w:rPr>
          </w:rPrChange>
        </w:rPr>
        <w:t xml:space="preserve"> </w:t>
      </w:r>
      <w:proofErr w:type="spellStart"/>
      <w:r w:rsidRPr="00B41112">
        <w:rPr>
          <w:sz w:val="26"/>
          <w:szCs w:val="26"/>
          <w:rPrChange w:id="8497" w:author="Le Minh Nghia" w:date="2019-10-09T10:56:00Z">
            <w:rPr>
              <w:sz w:val="26"/>
              <w:szCs w:val="26"/>
            </w:rPr>
          </w:rPrChange>
        </w:rPr>
        <w:t>các</w:t>
      </w:r>
      <w:proofErr w:type="spellEnd"/>
      <w:r w:rsidRPr="00B41112">
        <w:rPr>
          <w:sz w:val="26"/>
          <w:szCs w:val="26"/>
          <w:rPrChange w:id="8498" w:author="Le Minh Nghia" w:date="2019-10-09T10:56:00Z">
            <w:rPr>
              <w:sz w:val="26"/>
              <w:szCs w:val="26"/>
            </w:rPr>
          </w:rPrChange>
        </w:rPr>
        <w:t xml:space="preserve"> </w:t>
      </w:r>
      <w:proofErr w:type="spellStart"/>
      <w:r w:rsidRPr="00B41112">
        <w:rPr>
          <w:sz w:val="26"/>
          <w:szCs w:val="26"/>
          <w:rPrChange w:id="8499" w:author="Le Minh Nghia" w:date="2019-10-09T10:56:00Z">
            <w:rPr>
              <w:sz w:val="26"/>
              <w:szCs w:val="26"/>
            </w:rPr>
          </w:rPrChange>
        </w:rPr>
        <w:t>ràng</w:t>
      </w:r>
      <w:proofErr w:type="spellEnd"/>
      <w:r w:rsidRPr="00B41112">
        <w:rPr>
          <w:sz w:val="26"/>
          <w:szCs w:val="26"/>
          <w:rPrChange w:id="8500" w:author="Le Minh Nghia" w:date="2019-10-09T10:56:00Z">
            <w:rPr>
              <w:sz w:val="26"/>
              <w:szCs w:val="26"/>
            </w:rPr>
          </w:rPrChange>
        </w:rPr>
        <w:t xml:space="preserve"> </w:t>
      </w:r>
      <w:proofErr w:type="spellStart"/>
      <w:r w:rsidRPr="00B41112">
        <w:rPr>
          <w:sz w:val="26"/>
          <w:szCs w:val="26"/>
          <w:rPrChange w:id="8501" w:author="Le Minh Nghia" w:date="2019-10-09T10:56:00Z">
            <w:rPr>
              <w:sz w:val="26"/>
              <w:szCs w:val="26"/>
            </w:rPr>
          </w:rPrChange>
        </w:rPr>
        <w:t>buộc</w:t>
      </w:r>
      <w:proofErr w:type="spellEnd"/>
      <w:r w:rsidRPr="00B41112">
        <w:rPr>
          <w:sz w:val="26"/>
          <w:szCs w:val="26"/>
          <w:rPrChange w:id="8502" w:author="Le Minh Nghia" w:date="2019-10-09T10:56:00Z">
            <w:rPr>
              <w:sz w:val="26"/>
              <w:szCs w:val="26"/>
            </w:rPr>
          </w:rPrChange>
        </w:rPr>
        <w:t xml:space="preserve"> </w:t>
      </w:r>
      <w:proofErr w:type="spellStart"/>
      <w:r w:rsidRPr="00B41112">
        <w:rPr>
          <w:sz w:val="26"/>
          <w:szCs w:val="26"/>
          <w:rPrChange w:id="8503" w:author="Le Minh Nghia" w:date="2019-10-09T10:56:00Z">
            <w:rPr>
              <w:sz w:val="26"/>
              <w:szCs w:val="26"/>
            </w:rPr>
          </w:rPrChange>
        </w:rPr>
        <w:t>về</w:t>
      </w:r>
      <w:proofErr w:type="spellEnd"/>
      <w:r w:rsidRPr="00B41112">
        <w:rPr>
          <w:sz w:val="26"/>
          <w:szCs w:val="26"/>
          <w:rPrChange w:id="8504" w:author="Le Minh Nghia" w:date="2019-10-09T10:56:00Z">
            <w:rPr>
              <w:sz w:val="26"/>
              <w:szCs w:val="26"/>
            </w:rPr>
          </w:rPrChange>
        </w:rPr>
        <w:t xml:space="preserve"> </w:t>
      </w:r>
      <w:proofErr w:type="spellStart"/>
      <w:r w:rsidRPr="00B41112">
        <w:rPr>
          <w:sz w:val="26"/>
          <w:szCs w:val="26"/>
          <w:rPrChange w:id="8505" w:author="Le Minh Nghia" w:date="2019-10-09T10:56:00Z">
            <w:rPr>
              <w:sz w:val="26"/>
              <w:szCs w:val="26"/>
            </w:rPr>
          </w:rPrChange>
        </w:rPr>
        <w:t>các</w:t>
      </w:r>
      <w:proofErr w:type="spellEnd"/>
      <w:r w:rsidRPr="00B41112">
        <w:rPr>
          <w:sz w:val="26"/>
          <w:szCs w:val="26"/>
          <w:rPrChange w:id="8506" w:author="Le Minh Nghia" w:date="2019-10-09T10:56:00Z">
            <w:rPr>
              <w:sz w:val="26"/>
              <w:szCs w:val="26"/>
            </w:rPr>
          </w:rPrChange>
        </w:rPr>
        <w:t xml:space="preserve"> </w:t>
      </w:r>
      <w:proofErr w:type="spellStart"/>
      <w:r w:rsidRPr="00B41112">
        <w:rPr>
          <w:sz w:val="26"/>
          <w:szCs w:val="26"/>
          <w:rPrChange w:id="8507" w:author="Le Minh Nghia" w:date="2019-10-09T10:56:00Z">
            <w:rPr>
              <w:sz w:val="26"/>
              <w:szCs w:val="26"/>
            </w:rPr>
          </w:rPrChange>
        </w:rPr>
        <w:t>mối</w:t>
      </w:r>
      <w:proofErr w:type="spellEnd"/>
      <w:r w:rsidRPr="00B41112">
        <w:rPr>
          <w:sz w:val="26"/>
          <w:szCs w:val="26"/>
          <w:rPrChange w:id="8508" w:author="Le Minh Nghia" w:date="2019-10-09T10:56:00Z">
            <w:rPr>
              <w:sz w:val="26"/>
              <w:szCs w:val="26"/>
            </w:rPr>
          </w:rPrChange>
        </w:rPr>
        <w:t xml:space="preserve"> </w:t>
      </w:r>
      <w:proofErr w:type="spellStart"/>
      <w:r w:rsidRPr="00B41112">
        <w:rPr>
          <w:sz w:val="26"/>
          <w:szCs w:val="26"/>
          <w:rPrChange w:id="8509" w:author="Le Minh Nghia" w:date="2019-10-09T10:56:00Z">
            <w:rPr>
              <w:sz w:val="26"/>
              <w:szCs w:val="26"/>
            </w:rPr>
          </w:rPrChange>
        </w:rPr>
        <w:t>quan</w:t>
      </w:r>
      <w:proofErr w:type="spellEnd"/>
      <w:r w:rsidRPr="00B41112">
        <w:rPr>
          <w:sz w:val="26"/>
          <w:szCs w:val="26"/>
          <w:rPrChange w:id="8510" w:author="Le Minh Nghia" w:date="2019-10-09T10:56:00Z">
            <w:rPr>
              <w:sz w:val="26"/>
              <w:szCs w:val="26"/>
            </w:rPr>
          </w:rPrChange>
        </w:rPr>
        <w:t xml:space="preserve"> </w:t>
      </w:r>
      <w:proofErr w:type="spellStart"/>
      <w:r w:rsidRPr="00B41112">
        <w:rPr>
          <w:sz w:val="26"/>
          <w:szCs w:val="26"/>
          <w:rPrChange w:id="8511" w:author="Le Minh Nghia" w:date="2019-10-09T10:56:00Z">
            <w:rPr>
              <w:sz w:val="26"/>
              <w:szCs w:val="26"/>
            </w:rPr>
          </w:rPrChange>
        </w:rPr>
        <w:t>hệ</w:t>
      </w:r>
      <w:proofErr w:type="spellEnd"/>
      <w:r w:rsidRPr="00B41112">
        <w:rPr>
          <w:sz w:val="26"/>
          <w:szCs w:val="26"/>
          <w:rPrChange w:id="8512" w:author="Le Minh Nghia" w:date="2019-10-09T10:56:00Z">
            <w:rPr>
              <w:sz w:val="26"/>
              <w:szCs w:val="26"/>
            </w:rPr>
          </w:rPrChange>
        </w:rPr>
        <w:t xml:space="preserve"> </w:t>
      </w:r>
      <w:proofErr w:type="spellStart"/>
      <w:r w:rsidRPr="00B41112">
        <w:rPr>
          <w:sz w:val="26"/>
          <w:szCs w:val="26"/>
          <w:rPrChange w:id="8513" w:author="Le Minh Nghia" w:date="2019-10-09T10:56:00Z">
            <w:rPr>
              <w:sz w:val="26"/>
              <w:szCs w:val="26"/>
            </w:rPr>
          </w:rPrChange>
        </w:rPr>
        <w:t>giữa</w:t>
      </w:r>
      <w:proofErr w:type="spellEnd"/>
      <w:r w:rsidRPr="00B41112">
        <w:rPr>
          <w:sz w:val="26"/>
          <w:szCs w:val="26"/>
          <w:rPrChange w:id="8514" w:author="Le Minh Nghia" w:date="2019-10-09T10:56:00Z">
            <w:rPr>
              <w:sz w:val="26"/>
              <w:szCs w:val="26"/>
            </w:rPr>
          </w:rPrChange>
        </w:rPr>
        <w:t xml:space="preserve"> </w:t>
      </w:r>
      <w:proofErr w:type="spellStart"/>
      <w:r w:rsidRPr="00B41112">
        <w:rPr>
          <w:sz w:val="26"/>
          <w:szCs w:val="26"/>
          <w:rPrChange w:id="8515" w:author="Le Minh Nghia" w:date="2019-10-09T10:56:00Z">
            <w:rPr>
              <w:sz w:val="26"/>
              <w:szCs w:val="26"/>
            </w:rPr>
          </w:rPrChange>
        </w:rPr>
        <w:t>các</w:t>
      </w:r>
      <w:proofErr w:type="spellEnd"/>
      <w:r w:rsidRPr="00B41112">
        <w:rPr>
          <w:sz w:val="26"/>
          <w:szCs w:val="26"/>
          <w:rPrChange w:id="8516" w:author="Le Minh Nghia" w:date="2019-10-09T10:56:00Z">
            <w:rPr>
              <w:sz w:val="26"/>
              <w:szCs w:val="26"/>
            </w:rPr>
          </w:rPrChange>
        </w:rPr>
        <w:t xml:space="preserve"> </w:t>
      </w:r>
      <w:proofErr w:type="spellStart"/>
      <w:r w:rsidRPr="00B41112">
        <w:rPr>
          <w:sz w:val="26"/>
          <w:szCs w:val="26"/>
          <w:rPrChange w:id="8517" w:author="Le Minh Nghia" w:date="2019-10-09T10:56:00Z">
            <w:rPr>
              <w:sz w:val="26"/>
              <w:szCs w:val="26"/>
            </w:rPr>
          </w:rPrChange>
        </w:rPr>
        <w:t>đối</w:t>
      </w:r>
      <w:proofErr w:type="spellEnd"/>
      <w:r w:rsidRPr="00B41112">
        <w:rPr>
          <w:sz w:val="26"/>
          <w:szCs w:val="26"/>
          <w:rPrChange w:id="8518" w:author="Le Minh Nghia" w:date="2019-10-09T10:56:00Z">
            <w:rPr>
              <w:sz w:val="26"/>
              <w:szCs w:val="26"/>
            </w:rPr>
          </w:rPrChange>
        </w:rPr>
        <w:t xml:space="preserve"> </w:t>
      </w:r>
      <w:proofErr w:type="spellStart"/>
      <w:r w:rsidRPr="00B41112">
        <w:rPr>
          <w:sz w:val="26"/>
          <w:szCs w:val="26"/>
          <w:rPrChange w:id="8519" w:author="Le Minh Nghia" w:date="2019-10-09T10:56:00Z">
            <w:rPr>
              <w:sz w:val="26"/>
              <w:szCs w:val="26"/>
            </w:rPr>
          </w:rPrChange>
        </w:rPr>
        <w:t>tượng</w:t>
      </w:r>
      <w:proofErr w:type="spellEnd"/>
      <w:r w:rsidRPr="00B41112">
        <w:rPr>
          <w:sz w:val="26"/>
          <w:szCs w:val="26"/>
          <w:rPrChange w:id="8520" w:author="Le Minh Nghia" w:date="2019-10-09T10:56:00Z">
            <w:rPr>
              <w:sz w:val="26"/>
              <w:szCs w:val="26"/>
            </w:rPr>
          </w:rPrChange>
        </w:rPr>
        <w:t xml:space="preserve"> </w:t>
      </w:r>
      <w:proofErr w:type="spellStart"/>
      <w:r w:rsidRPr="00B41112">
        <w:rPr>
          <w:sz w:val="26"/>
          <w:szCs w:val="26"/>
          <w:rPrChange w:id="8521" w:author="Le Minh Nghia" w:date="2019-10-09T10:56:00Z">
            <w:rPr>
              <w:sz w:val="26"/>
              <w:szCs w:val="26"/>
            </w:rPr>
          </w:rPrChange>
        </w:rPr>
        <w:t>cơ</w:t>
      </w:r>
      <w:proofErr w:type="spellEnd"/>
      <w:r w:rsidRPr="00B41112">
        <w:rPr>
          <w:sz w:val="26"/>
          <w:szCs w:val="26"/>
          <w:rPrChange w:id="8522" w:author="Le Minh Nghia" w:date="2019-10-09T10:56:00Z">
            <w:rPr>
              <w:sz w:val="26"/>
              <w:szCs w:val="26"/>
            </w:rPr>
          </w:rPrChange>
        </w:rPr>
        <w:t xml:space="preserve"> </w:t>
      </w:r>
      <w:proofErr w:type="spellStart"/>
      <w:r w:rsidRPr="00B41112">
        <w:rPr>
          <w:sz w:val="26"/>
          <w:szCs w:val="26"/>
          <w:rPrChange w:id="8523" w:author="Le Minh Nghia" w:date="2019-10-09T10:56:00Z">
            <w:rPr>
              <w:sz w:val="26"/>
              <w:szCs w:val="26"/>
            </w:rPr>
          </w:rPrChange>
        </w:rPr>
        <w:t>sở</w:t>
      </w:r>
      <w:proofErr w:type="spellEnd"/>
      <w:r w:rsidRPr="00B41112">
        <w:rPr>
          <w:sz w:val="26"/>
          <w:szCs w:val="26"/>
          <w:rPrChange w:id="8524" w:author="Le Minh Nghia" w:date="2019-10-09T10:56:00Z">
            <w:rPr>
              <w:sz w:val="26"/>
              <w:szCs w:val="26"/>
            </w:rPr>
          </w:rPrChange>
        </w:rPr>
        <w:t xml:space="preserve"> </w:t>
      </w:r>
      <w:proofErr w:type="spellStart"/>
      <w:r w:rsidRPr="00B41112">
        <w:rPr>
          <w:sz w:val="26"/>
          <w:szCs w:val="26"/>
          <w:rPrChange w:id="8525" w:author="Le Minh Nghia" w:date="2019-10-09T10:56:00Z">
            <w:rPr>
              <w:sz w:val="26"/>
              <w:szCs w:val="26"/>
            </w:rPr>
          </w:rPrChange>
        </w:rPr>
        <w:t>dữ</w:t>
      </w:r>
      <w:proofErr w:type="spellEnd"/>
      <w:r w:rsidRPr="00B41112">
        <w:rPr>
          <w:sz w:val="26"/>
          <w:szCs w:val="26"/>
          <w:rPrChange w:id="8526" w:author="Le Minh Nghia" w:date="2019-10-09T10:56:00Z">
            <w:rPr>
              <w:sz w:val="26"/>
              <w:szCs w:val="26"/>
            </w:rPr>
          </w:rPrChange>
        </w:rPr>
        <w:t xml:space="preserve"> </w:t>
      </w:r>
      <w:proofErr w:type="spellStart"/>
      <w:r w:rsidRPr="00B41112">
        <w:rPr>
          <w:sz w:val="26"/>
          <w:szCs w:val="26"/>
          <w:rPrChange w:id="8527" w:author="Le Minh Nghia" w:date="2019-10-09T10:56:00Z">
            <w:rPr>
              <w:sz w:val="26"/>
              <w:szCs w:val="26"/>
            </w:rPr>
          </w:rPrChange>
        </w:rPr>
        <w:t>liệu</w:t>
      </w:r>
      <w:proofErr w:type="spellEnd"/>
      <w:r w:rsidRPr="00B41112">
        <w:rPr>
          <w:sz w:val="26"/>
          <w:szCs w:val="26"/>
          <w:rPrChange w:id="8528" w:author="Le Minh Nghia" w:date="2019-10-09T10:56:00Z">
            <w:rPr>
              <w:sz w:val="26"/>
              <w:szCs w:val="26"/>
            </w:rPr>
          </w:rPrChange>
        </w:rPr>
        <w:t xml:space="preserve">. Eloquent </w:t>
      </w:r>
      <w:proofErr w:type="spellStart"/>
      <w:r w:rsidRPr="00B41112">
        <w:rPr>
          <w:sz w:val="26"/>
          <w:szCs w:val="26"/>
          <w:rPrChange w:id="8529" w:author="Le Minh Nghia" w:date="2019-10-09T10:56:00Z">
            <w:rPr>
              <w:sz w:val="26"/>
              <w:szCs w:val="26"/>
            </w:rPr>
          </w:rPrChange>
        </w:rPr>
        <w:t>xem</w:t>
      </w:r>
      <w:proofErr w:type="spellEnd"/>
      <w:r w:rsidRPr="00B41112">
        <w:rPr>
          <w:sz w:val="26"/>
          <w:szCs w:val="26"/>
          <w:rPrChange w:id="8530" w:author="Le Minh Nghia" w:date="2019-10-09T10:56:00Z">
            <w:rPr>
              <w:sz w:val="26"/>
              <w:szCs w:val="26"/>
            </w:rPr>
          </w:rPrChange>
        </w:rPr>
        <w:t xml:space="preserve"> </w:t>
      </w:r>
      <w:proofErr w:type="spellStart"/>
      <w:r w:rsidRPr="00B41112">
        <w:rPr>
          <w:sz w:val="26"/>
          <w:szCs w:val="26"/>
          <w:rPrChange w:id="8531" w:author="Le Minh Nghia" w:date="2019-10-09T10:56:00Z">
            <w:rPr>
              <w:sz w:val="26"/>
              <w:szCs w:val="26"/>
            </w:rPr>
          </w:rPrChange>
        </w:rPr>
        <w:t>các</w:t>
      </w:r>
      <w:proofErr w:type="spellEnd"/>
      <w:r w:rsidRPr="00B41112">
        <w:rPr>
          <w:sz w:val="26"/>
          <w:szCs w:val="26"/>
          <w:rPrChange w:id="8532" w:author="Le Minh Nghia" w:date="2019-10-09T10:56:00Z">
            <w:rPr>
              <w:sz w:val="26"/>
              <w:szCs w:val="26"/>
            </w:rPr>
          </w:rPrChange>
        </w:rPr>
        <w:t xml:space="preserve"> </w:t>
      </w:r>
      <w:proofErr w:type="spellStart"/>
      <w:r w:rsidRPr="00B41112">
        <w:rPr>
          <w:sz w:val="26"/>
          <w:szCs w:val="26"/>
          <w:rPrChange w:id="8533" w:author="Le Minh Nghia" w:date="2019-10-09T10:56:00Z">
            <w:rPr>
              <w:sz w:val="26"/>
              <w:szCs w:val="26"/>
            </w:rPr>
          </w:rPrChange>
        </w:rPr>
        <w:t>bảng</w:t>
      </w:r>
      <w:proofErr w:type="spellEnd"/>
      <w:r w:rsidRPr="00B41112">
        <w:rPr>
          <w:sz w:val="26"/>
          <w:szCs w:val="26"/>
          <w:rPrChange w:id="8534" w:author="Le Minh Nghia" w:date="2019-10-09T10:56:00Z">
            <w:rPr>
              <w:sz w:val="26"/>
              <w:szCs w:val="26"/>
            </w:rPr>
          </w:rPrChange>
        </w:rPr>
        <w:t xml:space="preserve"> </w:t>
      </w:r>
      <w:proofErr w:type="spellStart"/>
      <w:r w:rsidRPr="00B41112">
        <w:rPr>
          <w:sz w:val="26"/>
          <w:szCs w:val="26"/>
          <w:rPrChange w:id="8535" w:author="Le Minh Nghia" w:date="2019-10-09T10:56:00Z">
            <w:rPr>
              <w:sz w:val="26"/>
              <w:szCs w:val="26"/>
            </w:rPr>
          </w:rPrChange>
        </w:rPr>
        <w:t>trong</w:t>
      </w:r>
      <w:proofErr w:type="spellEnd"/>
      <w:r w:rsidRPr="00B41112">
        <w:rPr>
          <w:sz w:val="26"/>
          <w:szCs w:val="26"/>
          <w:rPrChange w:id="8536" w:author="Le Minh Nghia" w:date="2019-10-09T10:56:00Z">
            <w:rPr>
              <w:sz w:val="26"/>
              <w:szCs w:val="26"/>
            </w:rPr>
          </w:rPrChange>
        </w:rPr>
        <w:t xml:space="preserve"> </w:t>
      </w:r>
      <w:proofErr w:type="spellStart"/>
      <w:r w:rsidRPr="00B41112">
        <w:rPr>
          <w:sz w:val="26"/>
          <w:szCs w:val="26"/>
          <w:rPrChange w:id="8537" w:author="Le Minh Nghia" w:date="2019-10-09T10:56:00Z">
            <w:rPr>
              <w:sz w:val="26"/>
              <w:szCs w:val="26"/>
            </w:rPr>
          </w:rPrChange>
        </w:rPr>
        <w:t>cơ</w:t>
      </w:r>
      <w:proofErr w:type="spellEnd"/>
      <w:r w:rsidRPr="00B41112">
        <w:rPr>
          <w:sz w:val="26"/>
          <w:szCs w:val="26"/>
          <w:rPrChange w:id="8538" w:author="Le Minh Nghia" w:date="2019-10-09T10:56:00Z">
            <w:rPr>
              <w:sz w:val="26"/>
              <w:szCs w:val="26"/>
            </w:rPr>
          </w:rPrChange>
        </w:rPr>
        <w:t xml:space="preserve"> </w:t>
      </w:r>
      <w:proofErr w:type="spellStart"/>
      <w:r w:rsidRPr="00B41112">
        <w:rPr>
          <w:sz w:val="26"/>
          <w:szCs w:val="26"/>
          <w:rPrChange w:id="8539" w:author="Le Minh Nghia" w:date="2019-10-09T10:56:00Z">
            <w:rPr>
              <w:sz w:val="26"/>
              <w:szCs w:val="26"/>
            </w:rPr>
          </w:rPrChange>
        </w:rPr>
        <w:t>sở</w:t>
      </w:r>
      <w:proofErr w:type="spellEnd"/>
      <w:r w:rsidRPr="00B41112">
        <w:rPr>
          <w:sz w:val="26"/>
          <w:szCs w:val="26"/>
          <w:rPrChange w:id="8540" w:author="Le Minh Nghia" w:date="2019-10-09T10:56:00Z">
            <w:rPr>
              <w:sz w:val="26"/>
              <w:szCs w:val="26"/>
            </w:rPr>
          </w:rPrChange>
        </w:rPr>
        <w:t xml:space="preserve"> </w:t>
      </w:r>
      <w:proofErr w:type="spellStart"/>
      <w:r w:rsidRPr="00B41112">
        <w:rPr>
          <w:sz w:val="26"/>
          <w:szCs w:val="26"/>
          <w:rPrChange w:id="8541" w:author="Le Minh Nghia" w:date="2019-10-09T10:56:00Z">
            <w:rPr>
              <w:sz w:val="26"/>
              <w:szCs w:val="26"/>
            </w:rPr>
          </w:rPrChange>
        </w:rPr>
        <w:t>dữ</w:t>
      </w:r>
      <w:proofErr w:type="spellEnd"/>
      <w:r w:rsidRPr="00B41112">
        <w:rPr>
          <w:sz w:val="26"/>
          <w:szCs w:val="26"/>
          <w:rPrChange w:id="8542" w:author="Le Minh Nghia" w:date="2019-10-09T10:56:00Z">
            <w:rPr>
              <w:sz w:val="26"/>
              <w:szCs w:val="26"/>
            </w:rPr>
          </w:rPrChange>
        </w:rPr>
        <w:t xml:space="preserve"> </w:t>
      </w:r>
      <w:proofErr w:type="spellStart"/>
      <w:r w:rsidRPr="00B41112">
        <w:rPr>
          <w:sz w:val="26"/>
          <w:szCs w:val="26"/>
          <w:rPrChange w:id="8543" w:author="Le Minh Nghia" w:date="2019-10-09T10:56:00Z">
            <w:rPr>
              <w:sz w:val="26"/>
              <w:szCs w:val="26"/>
            </w:rPr>
          </w:rPrChange>
        </w:rPr>
        <w:t>liệu</w:t>
      </w:r>
      <w:proofErr w:type="spellEnd"/>
      <w:r w:rsidRPr="00B41112">
        <w:rPr>
          <w:sz w:val="26"/>
          <w:szCs w:val="26"/>
          <w:rPrChange w:id="8544" w:author="Le Minh Nghia" w:date="2019-10-09T10:56:00Z">
            <w:rPr>
              <w:sz w:val="26"/>
              <w:szCs w:val="26"/>
            </w:rPr>
          </w:rPrChange>
        </w:rPr>
        <w:t xml:space="preserve"> </w:t>
      </w:r>
      <w:proofErr w:type="spellStart"/>
      <w:r w:rsidRPr="00B41112">
        <w:rPr>
          <w:sz w:val="26"/>
          <w:szCs w:val="26"/>
          <w:rPrChange w:id="8545" w:author="Le Minh Nghia" w:date="2019-10-09T10:56:00Z">
            <w:rPr>
              <w:sz w:val="26"/>
              <w:szCs w:val="26"/>
            </w:rPr>
          </w:rPrChange>
        </w:rPr>
        <w:t>như</w:t>
      </w:r>
      <w:proofErr w:type="spellEnd"/>
      <w:r w:rsidRPr="00B41112">
        <w:rPr>
          <w:sz w:val="26"/>
          <w:szCs w:val="26"/>
          <w:rPrChange w:id="8546" w:author="Le Minh Nghia" w:date="2019-10-09T10:56:00Z">
            <w:rPr>
              <w:sz w:val="26"/>
              <w:szCs w:val="26"/>
            </w:rPr>
          </w:rPrChange>
        </w:rPr>
        <w:t xml:space="preserve"> </w:t>
      </w:r>
      <w:proofErr w:type="spellStart"/>
      <w:r w:rsidRPr="00B41112">
        <w:rPr>
          <w:sz w:val="26"/>
          <w:szCs w:val="26"/>
          <w:rPrChange w:id="8547" w:author="Le Minh Nghia" w:date="2019-10-09T10:56:00Z">
            <w:rPr>
              <w:sz w:val="26"/>
              <w:szCs w:val="26"/>
            </w:rPr>
          </w:rPrChange>
        </w:rPr>
        <w:t>các</w:t>
      </w:r>
      <w:proofErr w:type="spellEnd"/>
      <w:r w:rsidRPr="00B41112">
        <w:rPr>
          <w:sz w:val="26"/>
          <w:szCs w:val="26"/>
          <w:rPrChange w:id="8548" w:author="Le Minh Nghia" w:date="2019-10-09T10:56:00Z">
            <w:rPr>
              <w:sz w:val="26"/>
              <w:szCs w:val="26"/>
            </w:rPr>
          </w:rPrChange>
        </w:rPr>
        <w:t xml:space="preserve"> </w:t>
      </w:r>
      <w:proofErr w:type="spellStart"/>
      <w:r w:rsidRPr="00B41112">
        <w:rPr>
          <w:sz w:val="26"/>
          <w:szCs w:val="26"/>
          <w:rPrChange w:id="8549" w:author="Le Minh Nghia" w:date="2019-10-09T10:56:00Z">
            <w:rPr>
              <w:sz w:val="26"/>
              <w:szCs w:val="26"/>
            </w:rPr>
          </w:rPrChange>
        </w:rPr>
        <w:t>lớp</w:t>
      </w:r>
      <w:proofErr w:type="spellEnd"/>
      <w:r w:rsidRPr="00B41112">
        <w:rPr>
          <w:sz w:val="26"/>
          <w:szCs w:val="26"/>
          <w:rPrChange w:id="8550" w:author="Le Minh Nghia" w:date="2019-10-09T10:56:00Z">
            <w:rPr>
              <w:sz w:val="26"/>
              <w:szCs w:val="26"/>
            </w:rPr>
          </w:rPrChange>
        </w:rPr>
        <w:t xml:space="preserve"> </w:t>
      </w:r>
      <w:proofErr w:type="spellStart"/>
      <w:r w:rsidRPr="00B41112">
        <w:rPr>
          <w:sz w:val="26"/>
          <w:szCs w:val="26"/>
          <w:rPrChange w:id="8551" w:author="Le Minh Nghia" w:date="2019-10-09T10:56:00Z">
            <w:rPr>
              <w:sz w:val="26"/>
              <w:szCs w:val="26"/>
            </w:rPr>
          </w:rPrChange>
        </w:rPr>
        <w:t>và</w:t>
      </w:r>
      <w:proofErr w:type="spellEnd"/>
      <w:r w:rsidRPr="00B41112">
        <w:rPr>
          <w:sz w:val="26"/>
          <w:szCs w:val="26"/>
          <w:rPrChange w:id="8552" w:author="Le Minh Nghia" w:date="2019-10-09T10:56:00Z">
            <w:rPr>
              <w:sz w:val="26"/>
              <w:szCs w:val="26"/>
            </w:rPr>
          </w:rPrChange>
        </w:rPr>
        <w:t xml:space="preserve"> </w:t>
      </w:r>
      <w:proofErr w:type="spellStart"/>
      <w:r w:rsidRPr="00B41112">
        <w:rPr>
          <w:sz w:val="26"/>
          <w:szCs w:val="26"/>
          <w:rPrChange w:id="8553" w:author="Le Minh Nghia" w:date="2019-10-09T10:56:00Z">
            <w:rPr>
              <w:sz w:val="26"/>
              <w:szCs w:val="26"/>
            </w:rPr>
          </w:rPrChange>
        </w:rPr>
        <w:t>các</w:t>
      </w:r>
      <w:proofErr w:type="spellEnd"/>
      <w:r w:rsidRPr="00B41112">
        <w:rPr>
          <w:sz w:val="26"/>
          <w:szCs w:val="26"/>
          <w:rPrChange w:id="8554" w:author="Le Minh Nghia" w:date="2019-10-09T10:56:00Z">
            <w:rPr>
              <w:sz w:val="26"/>
              <w:szCs w:val="26"/>
            </w:rPr>
          </w:rPrChange>
        </w:rPr>
        <w:t xml:space="preserve"> </w:t>
      </w:r>
      <w:proofErr w:type="spellStart"/>
      <w:r w:rsidRPr="00B41112">
        <w:rPr>
          <w:sz w:val="26"/>
          <w:szCs w:val="26"/>
          <w:rPrChange w:id="8555" w:author="Le Minh Nghia" w:date="2019-10-09T10:56:00Z">
            <w:rPr>
              <w:sz w:val="26"/>
              <w:szCs w:val="26"/>
            </w:rPr>
          </w:rPrChange>
        </w:rPr>
        <w:t>đối</w:t>
      </w:r>
      <w:proofErr w:type="spellEnd"/>
      <w:r w:rsidRPr="00B41112">
        <w:rPr>
          <w:sz w:val="26"/>
          <w:szCs w:val="26"/>
          <w:rPrChange w:id="8556" w:author="Le Minh Nghia" w:date="2019-10-09T10:56:00Z">
            <w:rPr>
              <w:sz w:val="26"/>
              <w:szCs w:val="26"/>
            </w:rPr>
          </w:rPrChange>
        </w:rPr>
        <w:t xml:space="preserve"> </w:t>
      </w:r>
      <w:proofErr w:type="spellStart"/>
      <w:r w:rsidRPr="00B41112">
        <w:rPr>
          <w:sz w:val="26"/>
          <w:szCs w:val="26"/>
          <w:rPrChange w:id="8557" w:author="Le Minh Nghia" w:date="2019-10-09T10:56:00Z">
            <w:rPr>
              <w:sz w:val="26"/>
              <w:szCs w:val="26"/>
            </w:rPr>
          </w:rPrChange>
        </w:rPr>
        <w:t>tượng</w:t>
      </w:r>
      <w:proofErr w:type="spellEnd"/>
      <w:r w:rsidRPr="00B41112">
        <w:rPr>
          <w:sz w:val="26"/>
          <w:szCs w:val="26"/>
          <w:rPrChange w:id="8558" w:author="Le Minh Nghia" w:date="2019-10-09T10:56:00Z">
            <w:rPr>
              <w:sz w:val="26"/>
              <w:szCs w:val="26"/>
            </w:rPr>
          </w:rPrChange>
        </w:rPr>
        <w:t xml:space="preserve"> </w:t>
      </w:r>
      <w:proofErr w:type="spellStart"/>
      <w:r w:rsidRPr="00B41112">
        <w:rPr>
          <w:sz w:val="26"/>
          <w:szCs w:val="26"/>
          <w:rPrChange w:id="8559" w:author="Le Minh Nghia" w:date="2019-10-09T10:56:00Z">
            <w:rPr>
              <w:sz w:val="26"/>
              <w:szCs w:val="26"/>
            </w:rPr>
          </w:rPrChange>
        </w:rPr>
        <w:t>của</w:t>
      </w:r>
      <w:proofErr w:type="spellEnd"/>
      <w:r w:rsidRPr="00B41112">
        <w:rPr>
          <w:sz w:val="26"/>
          <w:szCs w:val="26"/>
          <w:rPrChange w:id="8560" w:author="Le Minh Nghia" w:date="2019-10-09T10:56:00Z">
            <w:rPr>
              <w:sz w:val="26"/>
              <w:szCs w:val="26"/>
            </w:rPr>
          </w:rPrChange>
        </w:rPr>
        <w:t xml:space="preserve"> </w:t>
      </w:r>
      <w:proofErr w:type="spellStart"/>
      <w:r w:rsidRPr="00B41112">
        <w:rPr>
          <w:sz w:val="26"/>
          <w:szCs w:val="26"/>
          <w:rPrChange w:id="8561" w:author="Le Minh Nghia" w:date="2019-10-09T10:56:00Z">
            <w:rPr>
              <w:sz w:val="26"/>
              <w:szCs w:val="26"/>
            </w:rPr>
          </w:rPrChange>
        </w:rPr>
        <w:t>các</w:t>
      </w:r>
      <w:proofErr w:type="spellEnd"/>
      <w:r w:rsidRPr="00B41112">
        <w:rPr>
          <w:sz w:val="26"/>
          <w:szCs w:val="26"/>
          <w:rPrChange w:id="8562" w:author="Le Minh Nghia" w:date="2019-10-09T10:56:00Z">
            <w:rPr>
              <w:sz w:val="26"/>
              <w:szCs w:val="26"/>
            </w:rPr>
          </w:rPrChange>
        </w:rPr>
        <w:t xml:space="preserve"> </w:t>
      </w:r>
      <w:proofErr w:type="spellStart"/>
      <w:r w:rsidRPr="00B41112">
        <w:rPr>
          <w:sz w:val="26"/>
          <w:szCs w:val="26"/>
          <w:rPrChange w:id="8563" w:author="Le Minh Nghia" w:date="2019-10-09T10:56:00Z">
            <w:rPr>
              <w:sz w:val="26"/>
              <w:szCs w:val="26"/>
            </w:rPr>
          </w:rPrChange>
        </w:rPr>
        <w:t>lớp</w:t>
      </w:r>
      <w:proofErr w:type="spellEnd"/>
      <w:r w:rsidRPr="00B41112">
        <w:rPr>
          <w:sz w:val="26"/>
          <w:szCs w:val="26"/>
          <w:rPrChange w:id="8564" w:author="Le Minh Nghia" w:date="2019-10-09T10:56:00Z">
            <w:rPr>
              <w:sz w:val="26"/>
              <w:szCs w:val="26"/>
            </w:rPr>
          </w:rPrChange>
        </w:rPr>
        <w:t xml:space="preserve"> </w:t>
      </w:r>
      <w:proofErr w:type="spellStart"/>
      <w:r w:rsidRPr="00B41112">
        <w:rPr>
          <w:sz w:val="26"/>
          <w:szCs w:val="26"/>
          <w:rPrChange w:id="8565" w:author="Le Minh Nghia" w:date="2019-10-09T10:56:00Z">
            <w:rPr>
              <w:sz w:val="26"/>
              <w:szCs w:val="26"/>
            </w:rPr>
          </w:rPrChange>
        </w:rPr>
        <w:t>này</w:t>
      </w:r>
      <w:proofErr w:type="spellEnd"/>
      <w:r w:rsidRPr="00B41112">
        <w:rPr>
          <w:sz w:val="26"/>
          <w:szCs w:val="26"/>
          <w:rPrChange w:id="8566" w:author="Le Minh Nghia" w:date="2019-10-09T10:56:00Z">
            <w:rPr>
              <w:sz w:val="26"/>
              <w:szCs w:val="26"/>
            </w:rPr>
          </w:rPrChange>
        </w:rPr>
        <w:t xml:space="preserve"> </w:t>
      </w:r>
      <w:proofErr w:type="spellStart"/>
      <w:r w:rsidRPr="00B41112">
        <w:rPr>
          <w:sz w:val="26"/>
          <w:szCs w:val="26"/>
          <w:rPrChange w:id="8567" w:author="Le Minh Nghia" w:date="2019-10-09T10:56:00Z">
            <w:rPr>
              <w:sz w:val="26"/>
              <w:szCs w:val="26"/>
            </w:rPr>
          </w:rPrChange>
        </w:rPr>
        <w:t>được</w:t>
      </w:r>
      <w:proofErr w:type="spellEnd"/>
      <w:r w:rsidRPr="00B41112">
        <w:rPr>
          <w:sz w:val="26"/>
          <w:szCs w:val="26"/>
          <w:rPrChange w:id="8568" w:author="Le Minh Nghia" w:date="2019-10-09T10:56:00Z">
            <w:rPr>
              <w:sz w:val="26"/>
              <w:szCs w:val="26"/>
            </w:rPr>
          </w:rPrChange>
        </w:rPr>
        <w:t xml:space="preserve"> </w:t>
      </w:r>
      <w:proofErr w:type="spellStart"/>
      <w:r w:rsidRPr="00B41112">
        <w:rPr>
          <w:sz w:val="26"/>
          <w:szCs w:val="26"/>
          <w:rPrChange w:id="8569" w:author="Le Minh Nghia" w:date="2019-10-09T10:56:00Z">
            <w:rPr>
              <w:sz w:val="26"/>
              <w:szCs w:val="26"/>
            </w:rPr>
          </w:rPrChange>
        </w:rPr>
        <w:t>liên</w:t>
      </w:r>
      <w:proofErr w:type="spellEnd"/>
      <w:r w:rsidRPr="00B41112">
        <w:rPr>
          <w:sz w:val="26"/>
          <w:szCs w:val="26"/>
          <w:rPrChange w:id="8570" w:author="Le Minh Nghia" w:date="2019-10-09T10:56:00Z">
            <w:rPr>
              <w:sz w:val="26"/>
              <w:szCs w:val="26"/>
            </w:rPr>
          </w:rPrChange>
        </w:rPr>
        <w:t xml:space="preserve"> </w:t>
      </w:r>
      <w:proofErr w:type="spellStart"/>
      <w:r w:rsidRPr="00B41112">
        <w:rPr>
          <w:sz w:val="26"/>
          <w:szCs w:val="26"/>
          <w:rPrChange w:id="8571" w:author="Le Minh Nghia" w:date="2019-10-09T10:56:00Z">
            <w:rPr>
              <w:sz w:val="26"/>
              <w:szCs w:val="26"/>
            </w:rPr>
          </w:rPrChange>
        </w:rPr>
        <w:t>kết</w:t>
      </w:r>
      <w:proofErr w:type="spellEnd"/>
      <w:r w:rsidRPr="00B41112">
        <w:rPr>
          <w:sz w:val="26"/>
          <w:szCs w:val="26"/>
          <w:rPrChange w:id="8572" w:author="Le Minh Nghia" w:date="2019-10-09T10:56:00Z">
            <w:rPr>
              <w:sz w:val="26"/>
              <w:szCs w:val="26"/>
            </w:rPr>
          </w:rPrChange>
        </w:rPr>
        <w:t xml:space="preserve"> </w:t>
      </w:r>
      <w:proofErr w:type="spellStart"/>
      <w:r w:rsidRPr="00B41112">
        <w:rPr>
          <w:sz w:val="26"/>
          <w:szCs w:val="26"/>
          <w:rPrChange w:id="8573" w:author="Le Minh Nghia" w:date="2019-10-09T10:56:00Z">
            <w:rPr>
              <w:sz w:val="26"/>
              <w:szCs w:val="26"/>
            </w:rPr>
          </w:rPrChange>
        </w:rPr>
        <w:t>với</w:t>
      </w:r>
      <w:proofErr w:type="spellEnd"/>
      <w:r w:rsidRPr="00B41112">
        <w:rPr>
          <w:sz w:val="26"/>
          <w:szCs w:val="26"/>
          <w:rPrChange w:id="8574" w:author="Le Minh Nghia" w:date="2019-10-09T10:56:00Z">
            <w:rPr>
              <w:sz w:val="26"/>
              <w:szCs w:val="26"/>
            </w:rPr>
          </w:rPrChange>
        </w:rPr>
        <w:t xml:space="preserve"> </w:t>
      </w:r>
      <w:proofErr w:type="spellStart"/>
      <w:r w:rsidRPr="00B41112">
        <w:rPr>
          <w:sz w:val="26"/>
          <w:szCs w:val="26"/>
          <w:rPrChange w:id="8575" w:author="Le Minh Nghia" w:date="2019-10-09T10:56:00Z">
            <w:rPr>
              <w:sz w:val="26"/>
              <w:szCs w:val="26"/>
            </w:rPr>
          </w:rPrChange>
        </w:rPr>
        <w:t>nhau</w:t>
      </w:r>
      <w:proofErr w:type="spellEnd"/>
      <w:r w:rsidRPr="00B41112">
        <w:rPr>
          <w:sz w:val="26"/>
          <w:szCs w:val="26"/>
          <w:rPrChange w:id="8576" w:author="Le Minh Nghia" w:date="2019-10-09T10:56:00Z">
            <w:rPr>
              <w:sz w:val="26"/>
              <w:szCs w:val="26"/>
            </w:rPr>
          </w:rPrChange>
        </w:rPr>
        <w:t xml:space="preserve"> </w:t>
      </w:r>
      <w:proofErr w:type="spellStart"/>
      <w:r w:rsidRPr="00B41112">
        <w:rPr>
          <w:sz w:val="26"/>
          <w:szCs w:val="26"/>
          <w:rPrChange w:id="8577" w:author="Le Minh Nghia" w:date="2019-10-09T10:56:00Z">
            <w:rPr>
              <w:sz w:val="26"/>
              <w:szCs w:val="26"/>
            </w:rPr>
          </w:rPrChange>
        </w:rPr>
        <w:t>bằng</w:t>
      </w:r>
      <w:proofErr w:type="spellEnd"/>
      <w:r w:rsidRPr="00B41112">
        <w:rPr>
          <w:sz w:val="26"/>
          <w:szCs w:val="26"/>
          <w:rPrChange w:id="8578" w:author="Le Minh Nghia" w:date="2019-10-09T10:56:00Z">
            <w:rPr>
              <w:sz w:val="26"/>
              <w:szCs w:val="26"/>
            </w:rPr>
          </w:rPrChange>
        </w:rPr>
        <w:t xml:space="preserve"> </w:t>
      </w:r>
      <w:proofErr w:type="spellStart"/>
      <w:r w:rsidRPr="00B41112">
        <w:rPr>
          <w:sz w:val="26"/>
          <w:szCs w:val="26"/>
          <w:rPrChange w:id="8579" w:author="Le Minh Nghia" w:date="2019-10-09T10:56:00Z">
            <w:rPr>
              <w:sz w:val="26"/>
              <w:szCs w:val="26"/>
            </w:rPr>
          </w:rPrChange>
        </w:rPr>
        <w:t>một</w:t>
      </w:r>
      <w:proofErr w:type="spellEnd"/>
      <w:r w:rsidRPr="00B41112">
        <w:rPr>
          <w:sz w:val="26"/>
          <w:szCs w:val="26"/>
          <w:rPrChange w:id="8580" w:author="Le Minh Nghia" w:date="2019-10-09T10:56:00Z">
            <w:rPr>
              <w:sz w:val="26"/>
              <w:szCs w:val="26"/>
            </w:rPr>
          </w:rPrChange>
        </w:rPr>
        <w:t xml:space="preserve"> </w:t>
      </w:r>
      <w:proofErr w:type="spellStart"/>
      <w:r w:rsidRPr="00B41112">
        <w:rPr>
          <w:sz w:val="26"/>
          <w:szCs w:val="26"/>
          <w:rPrChange w:id="8581" w:author="Le Minh Nghia" w:date="2019-10-09T10:56:00Z">
            <w:rPr>
              <w:sz w:val="26"/>
              <w:szCs w:val="26"/>
            </w:rPr>
          </w:rPrChange>
        </w:rPr>
        <w:t>hàng</w:t>
      </w:r>
      <w:proofErr w:type="spellEnd"/>
      <w:r w:rsidRPr="00B41112">
        <w:rPr>
          <w:sz w:val="26"/>
          <w:szCs w:val="26"/>
          <w:rPrChange w:id="8582" w:author="Le Minh Nghia" w:date="2019-10-09T10:56:00Z">
            <w:rPr>
              <w:sz w:val="26"/>
              <w:szCs w:val="26"/>
            </w:rPr>
          </w:rPrChange>
        </w:rPr>
        <w:t xml:space="preserve"> </w:t>
      </w:r>
      <w:proofErr w:type="spellStart"/>
      <w:r w:rsidRPr="00B41112">
        <w:rPr>
          <w:sz w:val="26"/>
          <w:szCs w:val="26"/>
          <w:rPrChange w:id="8583" w:author="Le Minh Nghia" w:date="2019-10-09T10:56:00Z">
            <w:rPr>
              <w:sz w:val="26"/>
              <w:szCs w:val="26"/>
            </w:rPr>
          </w:rPrChange>
        </w:rPr>
        <w:t>đơn</w:t>
      </w:r>
      <w:proofErr w:type="spellEnd"/>
      <w:r w:rsidRPr="00B41112">
        <w:rPr>
          <w:sz w:val="26"/>
          <w:szCs w:val="26"/>
          <w:rPrChange w:id="8584" w:author="Le Minh Nghia" w:date="2019-10-09T10:56:00Z">
            <w:rPr>
              <w:sz w:val="26"/>
              <w:szCs w:val="26"/>
            </w:rPr>
          </w:rPrChange>
        </w:rPr>
        <w:t xml:space="preserve"> </w:t>
      </w:r>
      <w:proofErr w:type="spellStart"/>
      <w:r w:rsidRPr="00B41112">
        <w:rPr>
          <w:sz w:val="26"/>
          <w:szCs w:val="26"/>
          <w:rPrChange w:id="8585" w:author="Le Minh Nghia" w:date="2019-10-09T10:56:00Z">
            <w:rPr>
              <w:sz w:val="26"/>
              <w:szCs w:val="26"/>
            </w:rPr>
          </w:rPrChange>
        </w:rPr>
        <w:t>trong</w:t>
      </w:r>
      <w:proofErr w:type="spellEnd"/>
      <w:r w:rsidRPr="00B41112">
        <w:rPr>
          <w:sz w:val="26"/>
          <w:szCs w:val="26"/>
          <w:rPrChange w:id="8586" w:author="Le Minh Nghia" w:date="2019-10-09T10:56:00Z">
            <w:rPr>
              <w:sz w:val="26"/>
              <w:szCs w:val="26"/>
            </w:rPr>
          </w:rPrChange>
        </w:rPr>
        <w:t xml:space="preserve"> </w:t>
      </w:r>
      <w:proofErr w:type="spellStart"/>
      <w:r w:rsidRPr="00B41112">
        <w:rPr>
          <w:sz w:val="26"/>
          <w:szCs w:val="26"/>
          <w:rPrChange w:id="8587" w:author="Le Minh Nghia" w:date="2019-10-09T10:56:00Z">
            <w:rPr>
              <w:sz w:val="26"/>
              <w:szCs w:val="26"/>
            </w:rPr>
          </w:rPrChange>
        </w:rPr>
        <w:t>bảng</w:t>
      </w:r>
      <w:proofErr w:type="spellEnd"/>
      <w:r w:rsidRPr="00B41112">
        <w:rPr>
          <w:sz w:val="26"/>
          <w:szCs w:val="26"/>
          <w:rPrChange w:id="8588" w:author="Le Minh Nghia" w:date="2019-10-09T10:56:00Z">
            <w:rPr>
              <w:sz w:val="26"/>
              <w:szCs w:val="26"/>
            </w:rPr>
          </w:rPrChange>
        </w:rPr>
        <w:t xml:space="preserve"> (</w:t>
      </w:r>
      <w:proofErr w:type="spellStart"/>
      <w:r w:rsidRPr="00B41112">
        <w:rPr>
          <w:sz w:val="26"/>
          <w:szCs w:val="26"/>
          <w:rPrChange w:id="8589" w:author="Le Minh Nghia" w:date="2019-10-09T10:56:00Z">
            <w:rPr>
              <w:sz w:val="26"/>
              <w:szCs w:val="26"/>
            </w:rPr>
          </w:rPrChange>
        </w:rPr>
        <w:t>thường</w:t>
      </w:r>
      <w:proofErr w:type="spellEnd"/>
      <w:r w:rsidRPr="00B41112">
        <w:rPr>
          <w:sz w:val="26"/>
          <w:szCs w:val="26"/>
          <w:rPrChange w:id="8590" w:author="Le Minh Nghia" w:date="2019-10-09T10:56:00Z">
            <w:rPr>
              <w:sz w:val="26"/>
              <w:szCs w:val="26"/>
            </w:rPr>
          </w:rPrChange>
        </w:rPr>
        <w:t xml:space="preserve"> </w:t>
      </w:r>
      <w:proofErr w:type="spellStart"/>
      <w:r w:rsidRPr="00B41112">
        <w:rPr>
          <w:sz w:val="26"/>
          <w:szCs w:val="26"/>
          <w:rPrChange w:id="8591" w:author="Le Minh Nghia" w:date="2019-10-09T10:56:00Z">
            <w:rPr>
              <w:sz w:val="26"/>
              <w:szCs w:val="26"/>
            </w:rPr>
          </w:rPrChange>
        </w:rPr>
        <w:t>là</w:t>
      </w:r>
      <w:proofErr w:type="spellEnd"/>
      <w:r w:rsidRPr="00B41112">
        <w:rPr>
          <w:sz w:val="26"/>
          <w:szCs w:val="26"/>
          <w:rPrChange w:id="8592" w:author="Le Minh Nghia" w:date="2019-10-09T10:56:00Z">
            <w:rPr>
              <w:sz w:val="26"/>
              <w:szCs w:val="26"/>
            </w:rPr>
          </w:rPrChange>
        </w:rPr>
        <w:t xml:space="preserve"> id </w:t>
      </w:r>
      <w:proofErr w:type="spellStart"/>
      <w:r w:rsidRPr="00B41112">
        <w:rPr>
          <w:sz w:val="26"/>
          <w:szCs w:val="26"/>
          <w:rPrChange w:id="8593" w:author="Le Minh Nghia" w:date="2019-10-09T10:56:00Z">
            <w:rPr>
              <w:sz w:val="26"/>
              <w:szCs w:val="26"/>
            </w:rPr>
          </w:rPrChange>
        </w:rPr>
        <w:t>của</w:t>
      </w:r>
      <w:proofErr w:type="spellEnd"/>
      <w:r w:rsidRPr="00B41112">
        <w:rPr>
          <w:sz w:val="26"/>
          <w:szCs w:val="26"/>
          <w:rPrChange w:id="8594" w:author="Le Minh Nghia" w:date="2019-10-09T10:56:00Z">
            <w:rPr>
              <w:sz w:val="26"/>
              <w:szCs w:val="26"/>
            </w:rPr>
          </w:rPrChange>
        </w:rPr>
        <w:t xml:space="preserve"> </w:t>
      </w:r>
      <w:proofErr w:type="spellStart"/>
      <w:r w:rsidRPr="00B41112">
        <w:rPr>
          <w:sz w:val="26"/>
          <w:szCs w:val="26"/>
          <w:rPrChange w:id="8595" w:author="Le Minh Nghia" w:date="2019-10-09T10:56:00Z">
            <w:rPr>
              <w:sz w:val="26"/>
              <w:szCs w:val="26"/>
            </w:rPr>
          </w:rPrChange>
        </w:rPr>
        <w:t>chúng</w:t>
      </w:r>
      <w:proofErr w:type="spellEnd"/>
      <w:r w:rsidRPr="00B41112">
        <w:rPr>
          <w:sz w:val="26"/>
          <w:szCs w:val="26"/>
          <w:rPrChange w:id="8596" w:author="Le Minh Nghia" w:date="2019-10-09T10:56:00Z">
            <w:rPr>
              <w:sz w:val="26"/>
              <w:szCs w:val="26"/>
            </w:rPr>
          </w:rPrChange>
        </w:rPr>
        <w:t>).</w:t>
      </w:r>
    </w:p>
    <w:p w:rsidR="00411963" w:rsidRPr="00B41112" w:rsidRDefault="00411963" w:rsidP="00A22430">
      <w:pPr>
        <w:pStyle w:val="ListParagraph"/>
        <w:numPr>
          <w:ilvl w:val="0"/>
          <w:numId w:val="22"/>
        </w:numPr>
        <w:spacing w:line="360" w:lineRule="auto"/>
        <w:rPr>
          <w:sz w:val="26"/>
          <w:szCs w:val="26"/>
          <w:rPrChange w:id="8597" w:author="Le Minh Nghia" w:date="2019-10-09T10:56:00Z">
            <w:rPr>
              <w:sz w:val="26"/>
              <w:szCs w:val="26"/>
            </w:rPr>
          </w:rPrChange>
        </w:rPr>
      </w:pPr>
      <w:r w:rsidRPr="00B41112">
        <w:rPr>
          <w:sz w:val="26"/>
          <w:szCs w:val="26"/>
          <w:rPrChange w:id="8598" w:author="Le Minh Nghia" w:date="2019-10-09T10:56:00Z">
            <w:rPr>
              <w:sz w:val="26"/>
              <w:szCs w:val="26"/>
            </w:rPr>
          </w:rPrChange>
        </w:rPr>
        <w:t xml:space="preserve">Query builder: </w:t>
      </w:r>
      <w:proofErr w:type="spellStart"/>
      <w:r w:rsidRPr="00B41112">
        <w:rPr>
          <w:sz w:val="26"/>
          <w:szCs w:val="26"/>
          <w:rPrChange w:id="8599" w:author="Le Minh Nghia" w:date="2019-10-09T10:56:00Z">
            <w:rPr>
              <w:sz w:val="26"/>
              <w:szCs w:val="26"/>
            </w:rPr>
          </w:rPrChange>
        </w:rPr>
        <w:t>cung</w:t>
      </w:r>
      <w:proofErr w:type="spellEnd"/>
      <w:r w:rsidRPr="00B41112">
        <w:rPr>
          <w:sz w:val="26"/>
          <w:szCs w:val="26"/>
          <w:rPrChange w:id="8600" w:author="Le Minh Nghia" w:date="2019-10-09T10:56:00Z">
            <w:rPr>
              <w:sz w:val="26"/>
              <w:szCs w:val="26"/>
            </w:rPr>
          </w:rPrChange>
        </w:rPr>
        <w:t xml:space="preserve"> </w:t>
      </w:r>
      <w:proofErr w:type="spellStart"/>
      <w:r w:rsidRPr="00B41112">
        <w:rPr>
          <w:sz w:val="26"/>
          <w:szCs w:val="26"/>
          <w:rPrChange w:id="8601" w:author="Le Minh Nghia" w:date="2019-10-09T10:56:00Z">
            <w:rPr>
              <w:sz w:val="26"/>
              <w:szCs w:val="26"/>
            </w:rPr>
          </w:rPrChange>
        </w:rPr>
        <w:t>cấp</w:t>
      </w:r>
      <w:proofErr w:type="spellEnd"/>
      <w:r w:rsidRPr="00B41112">
        <w:rPr>
          <w:sz w:val="26"/>
          <w:szCs w:val="26"/>
          <w:rPrChange w:id="8602" w:author="Le Minh Nghia" w:date="2019-10-09T10:56:00Z">
            <w:rPr>
              <w:sz w:val="26"/>
              <w:szCs w:val="26"/>
            </w:rPr>
          </w:rPrChange>
        </w:rPr>
        <w:t xml:space="preserve"> </w:t>
      </w:r>
      <w:proofErr w:type="spellStart"/>
      <w:r w:rsidRPr="00B41112">
        <w:rPr>
          <w:sz w:val="26"/>
          <w:szCs w:val="26"/>
          <w:rPrChange w:id="8603" w:author="Le Minh Nghia" w:date="2019-10-09T10:56:00Z">
            <w:rPr>
              <w:sz w:val="26"/>
              <w:szCs w:val="26"/>
            </w:rPr>
          </w:rPrChange>
        </w:rPr>
        <w:t>chức</w:t>
      </w:r>
      <w:proofErr w:type="spellEnd"/>
      <w:r w:rsidRPr="00B41112">
        <w:rPr>
          <w:sz w:val="26"/>
          <w:szCs w:val="26"/>
          <w:rPrChange w:id="8604" w:author="Le Minh Nghia" w:date="2019-10-09T10:56:00Z">
            <w:rPr>
              <w:sz w:val="26"/>
              <w:szCs w:val="26"/>
            </w:rPr>
          </w:rPrChange>
        </w:rPr>
        <w:t xml:space="preserve"> </w:t>
      </w:r>
      <w:proofErr w:type="spellStart"/>
      <w:r w:rsidRPr="00B41112">
        <w:rPr>
          <w:sz w:val="26"/>
          <w:szCs w:val="26"/>
          <w:rPrChange w:id="8605" w:author="Le Minh Nghia" w:date="2019-10-09T10:56:00Z">
            <w:rPr>
              <w:sz w:val="26"/>
              <w:szCs w:val="26"/>
            </w:rPr>
          </w:rPrChange>
        </w:rPr>
        <w:t>năng</w:t>
      </w:r>
      <w:proofErr w:type="spellEnd"/>
      <w:r w:rsidRPr="00B41112">
        <w:rPr>
          <w:sz w:val="26"/>
          <w:szCs w:val="26"/>
          <w:rPrChange w:id="8606" w:author="Le Minh Nghia" w:date="2019-10-09T10:56:00Z">
            <w:rPr>
              <w:sz w:val="26"/>
              <w:szCs w:val="26"/>
            </w:rPr>
          </w:rPrChange>
        </w:rPr>
        <w:t xml:space="preserve"> </w:t>
      </w:r>
      <w:proofErr w:type="spellStart"/>
      <w:r w:rsidRPr="00B41112">
        <w:rPr>
          <w:sz w:val="26"/>
          <w:szCs w:val="26"/>
          <w:rPrChange w:id="8607" w:author="Le Minh Nghia" w:date="2019-10-09T10:56:00Z">
            <w:rPr>
              <w:sz w:val="26"/>
              <w:szCs w:val="26"/>
            </w:rPr>
          </w:rPrChange>
        </w:rPr>
        <w:t>giúp</w:t>
      </w:r>
      <w:proofErr w:type="spellEnd"/>
      <w:r w:rsidRPr="00B41112">
        <w:rPr>
          <w:sz w:val="26"/>
          <w:szCs w:val="26"/>
          <w:rPrChange w:id="8608" w:author="Le Minh Nghia" w:date="2019-10-09T10:56:00Z">
            <w:rPr>
              <w:sz w:val="26"/>
              <w:szCs w:val="26"/>
            </w:rPr>
          </w:rPrChange>
        </w:rPr>
        <w:t xml:space="preserve"> </w:t>
      </w:r>
      <w:proofErr w:type="spellStart"/>
      <w:r w:rsidRPr="00B41112">
        <w:rPr>
          <w:sz w:val="26"/>
          <w:szCs w:val="26"/>
          <w:rPrChange w:id="8609" w:author="Le Minh Nghia" w:date="2019-10-09T10:56:00Z">
            <w:rPr>
              <w:sz w:val="26"/>
              <w:szCs w:val="26"/>
            </w:rPr>
          </w:rPrChange>
        </w:rPr>
        <w:t>truy</w:t>
      </w:r>
      <w:proofErr w:type="spellEnd"/>
      <w:r w:rsidRPr="00B41112">
        <w:rPr>
          <w:sz w:val="26"/>
          <w:szCs w:val="26"/>
          <w:rPrChange w:id="8610" w:author="Le Minh Nghia" w:date="2019-10-09T10:56:00Z">
            <w:rPr>
              <w:sz w:val="26"/>
              <w:szCs w:val="26"/>
            </w:rPr>
          </w:rPrChange>
        </w:rPr>
        <w:t xml:space="preserve"> </w:t>
      </w:r>
      <w:proofErr w:type="spellStart"/>
      <w:r w:rsidRPr="00B41112">
        <w:rPr>
          <w:sz w:val="26"/>
          <w:szCs w:val="26"/>
          <w:rPrChange w:id="8611" w:author="Le Minh Nghia" w:date="2019-10-09T10:56:00Z">
            <w:rPr>
              <w:sz w:val="26"/>
              <w:szCs w:val="26"/>
            </w:rPr>
          </w:rPrChange>
        </w:rPr>
        <w:t>cập</w:t>
      </w:r>
      <w:proofErr w:type="spellEnd"/>
      <w:r w:rsidRPr="00B41112">
        <w:rPr>
          <w:sz w:val="26"/>
          <w:szCs w:val="26"/>
          <w:rPrChange w:id="8612" w:author="Le Minh Nghia" w:date="2019-10-09T10:56:00Z">
            <w:rPr>
              <w:sz w:val="26"/>
              <w:szCs w:val="26"/>
            </w:rPr>
          </w:rPrChange>
        </w:rPr>
        <w:t xml:space="preserve"> </w:t>
      </w:r>
      <w:proofErr w:type="spellStart"/>
      <w:r w:rsidRPr="00B41112">
        <w:rPr>
          <w:sz w:val="26"/>
          <w:szCs w:val="26"/>
          <w:rPrChange w:id="8613" w:author="Le Minh Nghia" w:date="2019-10-09T10:56:00Z">
            <w:rPr>
              <w:sz w:val="26"/>
              <w:szCs w:val="26"/>
            </w:rPr>
          </w:rPrChange>
        </w:rPr>
        <w:t>trực</w:t>
      </w:r>
      <w:proofErr w:type="spellEnd"/>
      <w:r w:rsidRPr="00B41112">
        <w:rPr>
          <w:sz w:val="26"/>
          <w:szCs w:val="26"/>
          <w:rPrChange w:id="8614" w:author="Le Minh Nghia" w:date="2019-10-09T10:56:00Z">
            <w:rPr>
              <w:sz w:val="26"/>
              <w:szCs w:val="26"/>
            </w:rPr>
          </w:rPrChange>
        </w:rPr>
        <w:t xml:space="preserve"> </w:t>
      </w:r>
      <w:proofErr w:type="spellStart"/>
      <w:r w:rsidRPr="00B41112">
        <w:rPr>
          <w:sz w:val="26"/>
          <w:szCs w:val="26"/>
          <w:rPrChange w:id="8615" w:author="Le Minh Nghia" w:date="2019-10-09T10:56:00Z">
            <w:rPr>
              <w:sz w:val="26"/>
              <w:szCs w:val="26"/>
            </w:rPr>
          </w:rPrChange>
        </w:rPr>
        <w:t>tiếp</w:t>
      </w:r>
      <w:proofErr w:type="spellEnd"/>
      <w:r w:rsidRPr="00B41112">
        <w:rPr>
          <w:sz w:val="26"/>
          <w:szCs w:val="26"/>
          <w:rPrChange w:id="8616" w:author="Le Minh Nghia" w:date="2019-10-09T10:56:00Z">
            <w:rPr>
              <w:sz w:val="26"/>
              <w:szCs w:val="26"/>
            </w:rPr>
          </w:rPrChange>
        </w:rPr>
        <w:t xml:space="preserve"> </w:t>
      </w:r>
      <w:proofErr w:type="spellStart"/>
      <w:r w:rsidRPr="00B41112">
        <w:rPr>
          <w:sz w:val="26"/>
          <w:szCs w:val="26"/>
          <w:rPrChange w:id="8617" w:author="Le Minh Nghia" w:date="2019-10-09T10:56:00Z">
            <w:rPr>
              <w:sz w:val="26"/>
              <w:szCs w:val="26"/>
            </w:rPr>
          </w:rPrChange>
        </w:rPr>
        <w:t>vào</w:t>
      </w:r>
      <w:proofErr w:type="spellEnd"/>
      <w:r w:rsidRPr="00B41112">
        <w:rPr>
          <w:sz w:val="26"/>
          <w:szCs w:val="26"/>
          <w:rPrChange w:id="8618" w:author="Le Minh Nghia" w:date="2019-10-09T10:56:00Z">
            <w:rPr>
              <w:sz w:val="26"/>
              <w:szCs w:val="26"/>
            </w:rPr>
          </w:rPrChange>
        </w:rPr>
        <w:t xml:space="preserve"> </w:t>
      </w:r>
      <w:proofErr w:type="spellStart"/>
      <w:r w:rsidRPr="00B41112">
        <w:rPr>
          <w:sz w:val="26"/>
          <w:szCs w:val="26"/>
          <w:rPrChange w:id="8619" w:author="Le Minh Nghia" w:date="2019-10-09T10:56:00Z">
            <w:rPr>
              <w:sz w:val="26"/>
              <w:szCs w:val="26"/>
            </w:rPr>
          </w:rPrChange>
        </w:rPr>
        <w:t>cơ</w:t>
      </w:r>
      <w:proofErr w:type="spellEnd"/>
      <w:r w:rsidRPr="00B41112">
        <w:rPr>
          <w:sz w:val="26"/>
          <w:szCs w:val="26"/>
          <w:rPrChange w:id="8620" w:author="Le Minh Nghia" w:date="2019-10-09T10:56:00Z">
            <w:rPr>
              <w:sz w:val="26"/>
              <w:szCs w:val="26"/>
            </w:rPr>
          </w:rPrChange>
        </w:rPr>
        <w:t xml:space="preserve"> </w:t>
      </w:r>
      <w:proofErr w:type="spellStart"/>
      <w:r w:rsidRPr="00B41112">
        <w:rPr>
          <w:sz w:val="26"/>
          <w:szCs w:val="26"/>
          <w:rPrChange w:id="8621" w:author="Le Minh Nghia" w:date="2019-10-09T10:56:00Z">
            <w:rPr>
              <w:sz w:val="26"/>
              <w:szCs w:val="26"/>
            </w:rPr>
          </w:rPrChange>
        </w:rPr>
        <w:t>sở</w:t>
      </w:r>
      <w:proofErr w:type="spellEnd"/>
      <w:r w:rsidRPr="00B41112">
        <w:rPr>
          <w:sz w:val="26"/>
          <w:szCs w:val="26"/>
          <w:rPrChange w:id="8622" w:author="Le Minh Nghia" w:date="2019-10-09T10:56:00Z">
            <w:rPr>
              <w:sz w:val="26"/>
              <w:szCs w:val="26"/>
            </w:rPr>
          </w:rPrChange>
        </w:rPr>
        <w:t xml:space="preserve"> </w:t>
      </w:r>
      <w:proofErr w:type="spellStart"/>
      <w:r w:rsidRPr="00B41112">
        <w:rPr>
          <w:sz w:val="26"/>
          <w:szCs w:val="26"/>
          <w:rPrChange w:id="8623" w:author="Le Minh Nghia" w:date="2019-10-09T10:56:00Z">
            <w:rPr>
              <w:sz w:val="26"/>
              <w:szCs w:val="26"/>
            </w:rPr>
          </w:rPrChange>
        </w:rPr>
        <w:t>dữ</w:t>
      </w:r>
      <w:proofErr w:type="spellEnd"/>
      <w:r w:rsidRPr="00B41112">
        <w:rPr>
          <w:sz w:val="26"/>
          <w:szCs w:val="26"/>
          <w:rPrChange w:id="8624" w:author="Le Minh Nghia" w:date="2019-10-09T10:56:00Z">
            <w:rPr>
              <w:sz w:val="26"/>
              <w:szCs w:val="26"/>
            </w:rPr>
          </w:rPrChange>
        </w:rPr>
        <w:t xml:space="preserve"> </w:t>
      </w:r>
      <w:proofErr w:type="spellStart"/>
      <w:r w:rsidRPr="00B41112">
        <w:rPr>
          <w:sz w:val="26"/>
          <w:szCs w:val="26"/>
          <w:rPrChange w:id="8625" w:author="Le Minh Nghia" w:date="2019-10-09T10:56:00Z">
            <w:rPr>
              <w:sz w:val="26"/>
              <w:szCs w:val="26"/>
            </w:rPr>
          </w:rPrChange>
        </w:rPr>
        <w:t>liệu</w:t>
      </w:r>
      <w:proofErr w:type="spellEnd"/>
      <w:r w:rsidRPr="00B41112">
        <w:rPr>
          <w:sz w:val="26"/>
          <w:szCs w:val="26"/>
          <w:rPrChange w:id="8626" w:author="Le Minh Nghia" w:date="2019-10-09T10:56:00Z">
            <w:rPr>
              <w:sz w:val="26"/>
              <w:szCs w:val="26"/>
            </w:rPr>
          </w:rPrChange>
        </w:rPr>
        <w:t xml:space="preserve">. </w:t>
      </w:r>
      <w:proofErr w:type="spellStart"/>
      <w:r w:rsidRPr="00B41112">
        <w:rPr>
          <w:sz w:val="26"/>
          <w:szCs w:val="26"/>
          <w:rPrChange w:id="8627" w:author="Le Minh Nghia" w:date="2019-10-09T10:56:00Z">
            <w:rPr>
              <w:sz w:val="26"/>
              <w:szCs w:val="26"/>
            </w:rPr>
          </w:rPrChange>
        </w:rPr>
        <w:t>Thay</w:t>
      </w:r>
      <w:proofErr w:type="spellEnd"/>
      <w:r w:rsidRPr="00B41112">
        <w:rPr>
          <w:sz w:val="26"/>
          <w:szCs w:val="26"/>
          <w:rPrChange w:id="8628" w:author="Le Minh Nghia" w:date="2019-10-09T10:56:00Z">
            <w:rPr>
              <w:sz w:val="26"/>
              <w:szCs w:val="26"/>
            </w:rPr>
          </w:rPrChange>
        </w:rPr>
        <w:t xml:space="preserve"> </w:t>
      </w:r>
      <w:proofErr w:type="spellStart"/>
      <w:r w:rsidRPr="00B41112">
        <w:rPr>
          <w:sz w:val="26"/>
          <w:szCs w:val="26"/>
          <w:rPrChange w:id="8629" w:author="Le Minh Nghia" w:date="2019-10-09T10:56:00Z">
            <w:rPr>
              <w:sz w:val="26"/>
              <w:szCs w:val="26"/>
            </w:rPr>
          </w:rPrChange>
        </w:rPr>
        <w:t>vì</w:t>
      </w:r>
      <w:proofErr w:type="spellEnd"/>
      <w:r w:rsidRPr="00B41112">
        <w:rPr>
          <w:sz w:val="26"/>
          <w:szCs w:val="26"/>
          <w:rPrChange w:id="8630" w:author="Le Minh Nghia" w:date="2019-10-09T10:56:00Z">
            <w:rPr>
              <w:sz w:val="26"/>
              <w:szCs w:val="26"/>
            </w:rPr>
          </w:rPrChange>
        </w:rPr>
        <w:t xml:space="preserve"> </w:t>
      </w:r>
      <w:proofErr w:type="spellStart"/>
      <w:r w:rsidRPr="00B41112">
        <w:rPr>
          <w:sz w:val="26"/>
          <w:szCs w:val="26"/>
          <w:rPrChange w:id="8631" w:author="Le Minh Nghia" w:date="2019-10-09T10:56:00Z">
            <w:rPr>
              <w:sz w:val="26"/>
              <w:szCs w:val="26"/>
            </w:rPr>
          </w:rPrChange>
        </w:rPr>
        <w:t>yêu</w:t>
      </w:r>
      <w:proofErr w:type="spellEnd"/>
      <w:r w:rsidRPr="00B41112">
        <w:rPr>
          <w:sz w:val="26"/>
          <w:szCs w:val="26"/>
          <w:rPrChange w:id="8632" w:author="Le Minh Nghia" w:date="2019-10-09T10:56:00Z">
            <w:rPr>
              <w:sz w:val="26"/>
              <w:szCs w:val="26"/>
            </w:rPr>
          </w:rPrChange>
        </w:rPr>
        <w:t xml:space="preserve"> </w:t>
      </w:r>
      <w:proofErr w:type="spellStart"/>
      <w:r w:rsidRPr="00B41112">
        <w:rPr>
          <w:sz w:val="26"/>
          <w:szCs w:val="26"/>
          <w:rPrChange w:id="8633" w:author="Le Minh Nghia" w:date="2019-10-09T10:56:00Z">
            <w:rPr>
              <w:sz w:val="26"/>
              <w:szCs w:val="26"/>
            </w:rPr>
          </w:rPrChange>
        </w:rPr>
        <w:t>cầu</w:t>
      </w:r>
      <w:proofErr w:type="spellEnd"/>
      <w:r w:rsidRPr="00B41112">
        <w:rPr>
          <w:sz w:val="26"/>
          <w:szCs w:val="26"/>
          <w:rPrChange w:id="8634" w:author="Le Minh Nghia" w:date="2019-10-09T10:56:00Z">
            <w:rPr>
              <w:sz w:val="26"/>
              <w:szCs w:val="26"/>
            </w:rPr>
          </w:rPrChange>
        </w:rPr>
        <w:t xml:space="preserve"> </w:t>
      </w:r>
      <w:proofErr w:type="spellStart"/>
      <w:r w:rsidRPr="00B41112">
        <w:rPr>
          <w:sz w:val="26"/>
          <w:szCs w:val="26"/>
          <w:rPrChange w:id="8635" w:author="Le Minh Nghia" w:date="2019-10-09T10:56:00Z">
            <w:rPr>
              <w:sz w:val="26"/>
              <w:szCs w:val="26"/>
            </w:rPr>
          </w:rPrChange>
        </w:rPr>
        <w:t>các</w:t>
      </w:r>
      <w:proofErr w:type="spellEnd"/>
      <w:r w:rsidRPr="00B41112">
        <w:rPr>
          <w:sz w:val="26"/>
          <w:szCs w:val="26"/>
          <w:rPrChange w:id="8636" w:author="Le Minh Nghia" w:date="2019-10-09T10:56:00Z">
            <w:rPr>
              <w:sz w:val="26"/>
              <w:szCs w:val="26"/>
            </w:rPr>
          </w:rPrChange>
        </w:rPr>
        <w:t xml:space="preserve"> </w:t>
      </w:r>
      <w:proofErr w:type="spellStart"/>
      <w:r w:rsidRPr="00B41112">
        <w:rPr>
          <w:sz w:val="26"/>
          <w:szCs w:val="26"/>
          <w:rPrChange w:id="8637" w:author="Le Minh Nghia" w:date="2019-10-09T10:56:00Z">
            <w:rPr>
              <w:sz w:val="26"/>
              <w:szCs w:val="26"/>
            </w:rPr>
          </w:rPrChange>
        </w:rPr>
        <w:t>truy</w:t>
      </w:r>
      <w:proofErr w:type="spellEnd"/>
      <w:r w:rsidRPr="00B41112">
        <w:rPr>
          <w:sz w:val="26"/>
          <w:szCs w:val="26"/>
          <w:rPrChange w:id="8638" w:author="Le Minh Nghia" w:date="2019-10-09T10:56:00Z">
            <w:rPr>
              <w:sz w:val="26"/>
              <w:szCs w:val="26"/>
            </w:rPr>
          </w:rPrChange>
        </w:rPr>
        <w:t xml:space="preserve"> </w:t>
      </w:r>
      <w:proofErr w:type="spellStart"/>
      <w:r w:rsidRPr="00B41112">
        <w:rPr>
          <w:sz w:val="26"/>
          <w:szCs w:val="26"/>
          <w:rPrChange w:id="8639" w:author="Le Minh Nghia" w:date="2019-10-09T10:56:00Z">
            <w:rPr>
              <w:sz w:val="26"/>
              <w:szCs w:val="26"/>
            </w:rPr>
          </w:rPrChange>
        </w:rPr>
        <w:t>vấn</w:t>
      </w:r>
      <w:proofErr w:type="spellEnd"/>
      <w:r w:rsidRPr="00B41112">
        <w:rPr>
          <w:sz w:val="26"/>
          <w:szCs w:val="26"/>
          <w:rPrChange w:id="8640" w:author="Le Minh Nghia" w:date="2019-10-09T10:56:00Z">
            <w:rPr>
              <w:sz w:val="26"/>
              <w:szCs w:val="26"/>
            </w:rPr>
          </w:rPrChange>
        </w:rPr>
        <w:t xml:space="preserve"> SQL </w:t>
      </w:r>
      <w:proofErr w:type="spellStart"/>
      <w:r w:rsidRPr="00B41112">
        <w:rPr>
          <w:sz w:val="26"/>
          <w:szCs w:val="26"/>
          <w:rPrChange w:id="8641" w:author="Le Minh Nghia" w:date="2019-10-09T10:56:00Z">
            <w:rPr>
              <w:sz w:val="26"/>
              <w:szCs w:val="26"/>
            </w:rPr>
          </w:rPrChange>
        </w:rPr>
        <w:t>được</w:t>
      </w:r>
      <w:proofErr w:type="spellEnd"/>
      <w:r w:rsidRPr="00B41112">
        <w:rPr>
          <w:sz w:val="26"/>
          <w:szCs w:val="26"/>
          <w:rPrChange w:id="8642" w:author="Le Minh Nghia" w:date="2019-10-09T10:56:00Z">
            <w:rPr>
              <w:sz w:val="26"/>
              <w:szCs w:val="26"/>
            </w:rPr>
          </w:rPrChange>
        </w:rPr>
        <w:t xml:space="preserve"> </w:t>
      </w:r>
      <w:proofErr w:type="spellStart"/>
      <w:r w:rsidRPr="00B41112">
        <w:rPr>
          <w:sz w:val="26"/>
          <w:szCs w:val="26"/>
          <w:rPrChange w:id="8643" w:author="Le Minh Nghia" w:date="2019-10-09T10:56:00Z">
            <w:rPr>
              <w:sz w:val="26"/>
              <w:szCs w:val="26"/>
            </w:rPr>
          </w:rPrChange>
        </w:rPr>
        <w:t>ghi</w:t>
      </w:r>
      <w:proofErr w:type="spellEnd"/>
      <w:r w:rsidRPr="00B41112">
        <w:rPr>
          <w:sz w:val="26"/>
          <w:szCs w:val="26"/>
          <w:rPrChange w:id="8644" w:author="Le Minh Nghia" w:date="2019-10-09T10:56:00Z">
            <w:rPr>
              <w:sz w:val="26"/>
              <w:szCs w:val="26"/>
            </w:rPr>
          </w:rPrChange>
        </w:rPr>
        <w:t xml:space="preserve"> </w:t>
      </w:r>
      <w:proofErr w:type="spellStart"/>
      <w:r w:rsidRPr="00B41112">
        <w:rPr>
          <w:sz w:val="26"/>
          <w:szCs w:val="26"/>
          <w:rPrChange w:id="8645" w:author="Le Minh Nghia" w:date="2019-10-09T10:56:00Z">
            <w:rPr>
              <w:sz w:val="26"/>
              <w:szCs w:val="26"/>
            </w:rPr>
          </w:rPrChange>
        </w:rPr>
        <w:t>trực</w:t>
      </w:r>
      <w:proofErr w:type="spellEnd"/>
      <w:r w:rsidRPr="00B41112">
        <w:rPr>
          <w:sz w:val="26"/>
          <w:szCs w:val="26"/>
          <w:rPrChange w:id="8646" w:author="Le Minh Nghia" w:date="2019-10-09T10:56:00Z">
            <w:rPr>
              <w:sz w:val="26"/>
              <w:szCs w:val="26"/>
            </w:rPr>
          </w:rPrChange>
        </w:rPr>
        <w:t xml:space="preserve"> </w:t>
      </w:r>
      <w:proofErr w:type="spellStart"/>
      <w:r w:rsidRPr="00B41112">
        <w:rPr>
          <w:sz w:val="26"/>
          <w:szCs w:val="26"/>
          <w:rPrChange w:id="8647" w:author="Le Minh Nghia" w:date="2019-10-09T10:56:00Z">
            <w:rPr>
              <w:sz w:val="26"/>
              <w:szCs w:val="26"/>
            </w:rPr>
          </w:rPrChange>
        </w:rPr>
        <w:t>tiếp</w:t>
      </w:r>
      <w:proofErr w:type="spellEnd"/>
      <w:r w:rsidRPr="00B41112">
        <w:rPr>
          <w:sz w:val="26"/>
          <w:szCs w:val="26"/>
          <w:rPrChange w:id="8648" w:author="Le Minh Nghia" w:date="2019-10-09T10:56:00Z">
            <w:rPr>
              <w:sz w:val="26"/>
              <w:szCs w:val="26"/>
            </w:rPr>
          </w:rPrChange>
        </w:rPr>
        <w:t xml:space="preserve">, </w:t>
      </w:r>
      <w:proofErr w:type="spellStart"/>
      <w:r w:rsidRPr="00B41112">
        <w:rPr>
          <w:sz w:val="26"/>
          <w:szCs w:val="26"/>
          <w:rPrChange w:id="8649" w:author="Le Minh Nghia" w:date="2019-10-09T10:56:00Z">
            <w:rPr>
              <w:sz w:val="26"/>
              <w:szCs w:val="26"/>
            </w:rPr>
          </w:rPrChange>
        </w:rPr>
        <w:t>trình</w:t>
      </w:r>
      <w:proofErr w:type="spellEnd"/>
      <w:r w:rsidRPr="00B41112">
        <w:rPr>
          <w:sz w:val="26"/>
          <w:szCs w:val="26"/>
          <w:rPrChange w:id="8650" w:author="Le Minh Nghia" w:date="2019-10-09T10:56:00Z">
            <w:rPr>
              <w:sz w:val="26"/>
              <w:szCs w:val="26"/>
            </w:rPr>
          </w:rPrChange>
        </w:rPr>
        <w:t xml:space="preserve"> </w:t>
      </w:r>
      <w:proofErr w:type="spellStart"/>
      <w:r w:rsidRPr="00B41112">
        <w:rPr>
          <w:sz w:val="26"/>
          <w:szCs w:val="26"/>
          <w:rPrChange w:id="8651" w:author="Le Minh Nghia" w:date="2019-10-09T10:56:00Z">
            <w:rPr>
              <w:sz w:val="26"/>
              <w:szCs w:val="26"/>
            </w:rPr>
          </w:rPrChange>
        </w:rPr>
        <w:t>tạo</w:t>
      </w:r>
      <w:proofErr w:type="spellEnd"/>
      <w:r w:rsidRPr="00B41112">
        <w:rPr>
          <w:sz w:val="26"/>
          <w:szCs w:val="26"/>
          <w:rPrChange w:id="8652" w:author="Le Minh Nghia" w:date="2019-10-09T10:56:00Z">
            <w:rPr>
              <w:sz w:val="26"/>
              <w:szCs w:val="26"/>
            </w:rPr>
          </w:rPrChange>
        </w:rPr>
        <w:t xml:space="preserve"> </w:t>
      </w:r>
      <w:proofErr w:type="spellStart"/>
      <w:r w:rsidRPr="00B41112">
        <w:rPr>
          <w:sz w:val="26"/>
          <w:szCs w:val="26"/>
          <w:rPrChange w:id="8653" w:author="Le Minh Nghia" w:date="2019-10-09T10:56:00Z">
            <w:rPr>
              <w:sz w:val="26"/>
              <w:szCs w:val="26"/>
            </w:rPr>
          </w:rPrChange>
        </w:rPr>
        <w:t>truy</w:t>
      </w:r>
      <w:proofErr w:type="spellEnd"/>
      <w:r w:rsidRPr="00B41112">
        <w:rPr>
          <w:sz w:val="26"/>
          <w:szCs w:val="26"/>
          <w:rPrChange w:id="8654" w:author="Le Minh Nghia" w:date="2019-10-09T10:56:00Z">
            <w:rPr>
              <w:sz w:val="26"/>
              <w:szCs w:val="26"/>
            </w:rPr>
          </w:rPrChange>
        </w:rPr>
        <w:t xml:space="preserve"> </w:t>
      </w:r>
      <w:proofErr w:type="spellStart"/>
      <w:r w:rsidRPr="00B41112">
        <w:rPr>
          <w:sz w:val="26"/>
          <w:szCs w:val="26"/>
          <w:rPrChange w:id="8655" w:author="Le Minh Nghia" w:date="2019-10-09T10:56:00Z">
            <w:rPr>
              <w:sz w:val="26"/>
              <w:szCs w:val="26"/>
            </w:rPr>
          </w:rPrChange>
        </w:rPr>
        <w:t>vấn</w:t>
      </w:r>
      <w:proofErr w:type="spellEnd"/>
      <w:r w:rsidRPr="00B41112">
        <w:rPr>
          <w:sz w:val="26"/>
          <w:szCs w:val="26"/>
          <w:rPrChange w:id="8656" w:author="Le Minh Nghia" w:date="2019-10-09T10:56:00Z">
            <w:rPr>
              <w:sz w:val="26"/>
              <w:szCs w:val="26"/>
            </w:rPr>
          </w:rPrChange>
        </w:rPr>
        <w:t xml:space="preserve"> </w:t>
      </w:r>
      <w:proofErr w:type="spellStart"/>
      <w:r w:rsidRPr="00B41112">
        <w:rPr>
          <w:sz w:val="26"/>
          <w:szCs w:val="26"/>
          <w:rPrChange w:id="8657" w:author="Le Minh Nghia" w:date="2019-10-09T10:56:00Z">
            <w:rPr>
              <w:sz w:val="26"/>
              <w:szCs w:val="26"/>
            </w:rPr>
          </w:rPrChange>
        </w:rPr>
        <w:t>của</w:t>
      </w:r>
      <w:proofErr w:type="spellEnd"/>
      <w:r w:rsidRPr="00B41112">
        <w:rPr>
          <w:sz w:val="26"/>
          <w:szCs w:val="26"/>
          <w:rPrChange w:id="8658" w:author="Le Minh Nghia" w:date="2019-10-09T10:56:00Z">
            <w:rPr>
              <w:sz w:val="26"/>
              <w:szCs w:val="26"/>
            </w:rPr>
          </w:rPrChange>
        </w:rPr>
        <w:t xml:space="preserve"> Laravel </w:t>
      </w:r>
      <w:proofErr w:type="spellStart"/>
      <w:r w:rsidRPr="00B41112">
        <w:rPr>
          <w:sz w:val="26"/>
          <w:szCs w:val="26"/>
          <w:rPrChange w:id="8659" w:author="Le Minh Nghia" w:date="2019-10-09T10:56:00Z">
            <w:rPr>
              <w:sz w:val="26"/>
              <w:szCs w:val="26"/>
            </w:rPr>
          </w:rPrChange>
        </w:rPr>
        <w:t>cung</w:t>
      </w:r>
      <w:proofErr w:type="spellEnd"/>
      <w:r w:rsidRPr="00B41112">
        <w:rPr>
          <w:sz w:val="26"/>
          <w:szCs w:val="26"/>
          <w:rPrChange w:id="8660" w:author="Le Minh Nghia" w:date="2019-10-09T10:56:00Z">
            <w:rPr>
              <w:sz w:val="26"/>
              <w:szCs w:val="26"/>
            </w:rPr>
          </w:rPrChange>
        </w:rPr>
        <w:t xml:space="preserve"> </w:t>
      </w:r>
      <w:proofErr w:type="spellStart"/>
      <w:r w:rsidRPr="00B41112">
        <w:rPr>
          <w:sz w:val="26"/>
          <w:szCs w:val="26"/>
          <w:rPrChange w:id="8661" w:author="Le Minh Nghia" w:date="2019-10-09T10:56:00Z">
            <w:rPr>
              <w:sz w:val="26"/>
              <w:szCs w:val="26"/>
            </w:rPr>
          </w:rPrChange>
        </w:rPr>
        <w:t>cấp</w:t>
      </w:r>
      <w:proofErr w:type="spellEnd"/>
      <w:r w:rsidRPr="00B41112">
        <w:rPr>
          <w:sz w:val="26"/>
          <w:szCs w:val="26"/>
          <w:rPrChange w:id="8662" w:author="Le Minh Nghia" w:date="2019-10-09T10:56:00Z">
            <w:rPr>
              <w:sz w:val="26"/>
              <w:szCs w:val="26"/>
            </w:rPr>
          </w:rPrChange>
        </w:rPr>
        <w:t xml:space="preserve"> </w:t>
      </w:r>
      <w:proofErr w:type="spellStart"/>
      <w:r w:rsidRPr="00B41112">
        <w:rPr>
          <w:sz w:val="26"/>
          <w:szCs w:val="26"/>
          <w:rPrChange w:id="8663" w:author="Le Minh Nghia" w:date="2019-10-09T10:56:00Z">
            <w:rPr>
              <w:sz w:val="26"/>
              <w:szCs w:val="26"/>
            </w:rPr>
          </w:rPrChange>
        </w:rPr>
        <w:t>một</w:t>
      </w:r>
      <w:proofErr w:type="spellEnd"/>
      <w:r w:rsidRPr="00B41112">
        <w:rPr>
          <w:sz w:val="26"/>
          <w:szCs w:val="26"/>
          <w:rPrChange w:id="8664" w:author="Le Minh Nghia" w:date="2019-10-09T10:56:00Z">
            <w:rPr>
              <w:sz w:val="26"/>
              <w:szCs w:val="26"/>
            </w:rPr>
          </w:rPrChange>
        </w:rPr>
        <w:t xml:space="preserve"> </w:t>
      </w:r>
      <w:proofErr w:type="spellStart"/>
      <w:r w:rsidRPr="00B41112">
        <w:rPr>
          <w:sz w:val="26"/>
          <w:szCs w:val="26"/>
          <w:rPrChange w:id="8665" w:author="Le Minh Nghia" w:date="2019-10-09T10:56:00Z">
            <w:rPr>
              <w:sz w:val="26"/>
              <w:szCs w:val="26"/>
            </w:rPr>
          </w:rPrChange>
        </w:rPr>
        <w:t>tập</w:t>
      </w:r>
      <w:proofErr w:type="spellEnd"/>
      <w:r w:rsidRPr="00B41112">
        <w:rPr>
          <w:sz w:val="26"/>
          <w:szCs w:val="26"/>
          <w:rPrChange w:id="8666" w:author="Le Minh Nghia" w:date="2019-10-09T10:56:00Z">
            <w:rPr>
              <w:sz w:val="26"/>
              <w:szCs w:val="26"/>
            </w:rPr>
          </w:rPrChange>
        </w:rPr>
        <w:t xml:space="preserve"> </w:t>
      </w:r>
      <w:proofErr w:type="spellStart"/>
      <w:r w:rsidRPr="00B41112">
        <w:rPr>
          <w:sz w:val="26"/>
          <w:szCs w:val="26"/>
          <w:rPrChange w:id="8667" w:author="Le Minh Nghia" w:date="2019-10-09T10:56:00Z">
            <w:rPr>
              <w:sz w:val="26"/>
              <w:szCs w:val="26"/>
            </w:rPr>
          </w:rPrChange>
        </w:rPr>
        <w:t>các</w:t>
      </w:r>
      <w:proofErr w:type="spellEnd"/>
      <w:r w:rsidRPr="00B41112">
        <w:rPr>
          <w:sz w:val="26"/>
          <w:szCs w:val="26"/>
          <w:rPrChange w:id="8668" w:author="Le Minh Nghia" w:date="2019-10-09T10:56:00Z">
            <w:rPr>
              <w:sz w:val="26"/>
              <w:szCs w:val="26"/>
            </w:rPr>
          </w:rPrChange>
        </w:rPr>
        <w:t xml:space="preserve"> </w:t>
      </w:r>
      <w:proofErr w:type="spellStart"/>
      <w:r w:rsidRPr="00B41112">
        <w:rPr>
          <w:sz w:val="26"/>
          <w:szCs w:val="26"/>
          <w:rPrChange w:id="8669" w:author="Le Minh Nghia" w:date="2019-10-09T10:56:00Z">
            <w:rPr>
              <w:sz w:val="26"/>
              <w:szCs w:val="26"/>
            </w:rPr>
          </w:rPrChange>
        </w:rPr>
        <w:t>lớp</w:t>
      </w:r>
      <w:proofErr w:type="spellEnd"/>
      <w:r w:rsidRPr="00B41112">
        <w:rPr>
          <w:sz w:val="26"/>
          <w:szCs w:val="26"/>
          <w:rPrChange w:id="8670" w:author="Le Minh Nghia" w:date="2019-10-09T10:56:00Z">
            <w:rPr>
              <w:sz w:val="26"/>
              <w:szCs w:val="26"/>
            </w:rPr>
          </w:rPrChange>
        </w:rPr>
        <w:t xml:space="preserve"> </w:t>
      </w:r>
      <w:proofErr w:type="spellStart"/>
      <w:r w:rsidRPr="00B41112">
        <w:rPr>
          <w:sz w:val="26"/>
          <w:szCs w:val="26"/>
          <w:rPrChange w:id="8671" w:author="Le Minh Nghia" w:date="2019-10-09T10:56:00Z">
            <w:rPr>
              <w:sz w:val="26"/>
              <w:szCs w:val="26"/>
            </w:rPr>
          </w:rPrChange>
        </w:rPr>
        <w:t>và</w:t>
      </w:r>
      <w:proofErr w:type="spellEnd"/>
      <w:r w:rsidRPr="00B41112">
        <w:rPr>
          <w:sz w:val="26"/>
          <w:szCs w:val="26"/>
          <w:rPrChange w:id="8672" w:author="Le Minh Nghia" w:date="2019-10-09T10:56:00Z">
            <w:rPr>
              <w:sz w:val="26"/>
              <w:szCs w:val="26"/>
            </w:rPr>
          </w:rPrChange>
        </w:rPr>
        <w:t xml:space="preserve"> </w:t>
      </w:r>
      <w:proofErr w:type="spellStart"/>
      <w:r w:rsidRPr="00B41112">
        <w:rPr>
          <w:sz w:val="26"/>
          <w:szCs w:val="26"/>
          <w:rPrChange w:id="8673" w:author="Le Minh Nghia" w:date="2019-10-09T10:56:00Z">
            <w:rPr>
              <w:sz w:val="26"/>
              <w:szCs w:val="26"/>
            </w:rPr>
          </w:rPrChange>
        </w:rPr>
        <w:t>các</w:t>
      </w:r>
      <w:proofErr w:type="spellEnd"/>
      <w:r w:rsidRPr="00B41112">
        <w:rPr>
          <w:sz w:val="26"/>
          <w:szCs w:val="26"/>
          <w:rPrChange w:id="8674" w:author="Le Minh Nghia" w:date="2019-10-09T10:56:00Z">
            <w:rPr>
              <w:sz w:val="26"/>
              <w:szCs w:val="26"/>
            </w:rPr>
          </w:rPrChange>
        </w:rPr>
        <w:t xml:space="preserve"> </w:t>
      </w:r>
      <w:proofErr w:type="spellStart"/>
      <w:r w:rsidRPr="00B41112">
        <w:rPr>
          <w:sz w:val="26"/>
          <w:szCs w:val="26"/>
          <w:rPrChange w:id="8675" w:author="Le Minh Nghia" w:date="2019-10-09T10:56:00Z">
            <w:rPr>
              <w:sz w:val="26"/>
              <w:szCs w:val="26"/>
            </w:rPr>
          </w:rPrChange>
        </w:rPr>
        <w:t>phương</w:t>
      </w:r>
      <w:proofErr w:type="spellEnd"/>
      <w:r w:rsidRPr="00B41112">
        <w:rPr>
          <w:sz w:val="26"/>
          <w:szCs w:val="26"/>
          <w:rPrChange w:id="8676" w:author="Le Minh Nghia" w:date="2019-10-09T10:56:00Z">
            <w:rPr>
              <w:sz w:val="26"/>
              <w:szCs w:val="26"/>
            </w:rPr>
          </w:rPrChange>
        </w:rPr>
        <w:t xml:space="preserve"> </w:t>
      </w:r>
      <w:proofErr w:type="spellStart"/>
      <w:r w:rsidRPr="00B41112">
        <w:rPr>
          <w:sz w:val="26"/>
          <w:szCs w:val="26"/>
          <w:rPrChange w:id="8677" w:author="Le Minh Nghia" w:date="2019-10-09T10:56:00Z">
            <w:rPr>
              <w:sz w:val="26"/>
              <w:szCs w:val="26"/>
            </w:rPr>
          </w:rPrChange>
        </w:rPr>
        <w:t>thức</w:t>
      </w:r>
      <w:proofErr w:type="spellEnd"/>
      <w:r w:rsidRPr="00B41112">
        <w:rPr>
          <w:sz w:val="26"/>
          <w:szCs w:val="26"/>
          <w:rPrChange w:id="8678" w:author="Le Minh Nghia" w:date="2019-10-09T10:56:00Z">
            <w:rPr>
              <w:sz w:val="26"/>
              <w:szCs w:val="26"/>
            </w:rPr>
          </w:rPrChange>
        </w:rPr>
        <w:t xml:space="preserve"> </w:t>
      </w:r>
      <w:proofErr w:type="spellStart"/>
      <w:r w:rsidRPr="00B41112">
        <w:rPr>
          <w:sz w:val="26"/>
          <w:szCs w:val="26"/>
          <w:rPrChange w:id="8679" w:author="Le Minh Nghia" w:date="2019-10-09T10:56:00Z">
            <w:rPr>
              <w:sz w:val="26"/>
              <w:szCs w:val="26"/>
            </w:rPr>
          </w:rPrChange>
        </w:rPr>
        <w:t>có</w:t>
      </w:r>
      <w:proofErr w:type="spellEnd"/>
      <w:r w:rsidRPr="00B41112">
        <w:rPr>
          <w:sz w:val="26"/>
          <w:szCs w:val="26"/>
          <w:rPrChange w:id="8680" w:author="Le Minh Nghia" w:date="2019-10-09T10:56:00Z">
            <w:rPr>
              <w:sz w:val="26"/>
              <w:szCs w:val="26"/>
            </w:rPr>
          </w:rPrChange>
        </w:rPr>
        <w:t xml:space="preserve"> </w:t>
      </w:r>
      <w:proofErr w:type="spellStart"/>
      <w:r w:rsidRPr="00B41112">
        <w:rPr>
          <w:sz w:val="26"/>
          <w:szCs w:val="26"/>
          <w:rPrChange w:id="8681" w:author="Le Minh Nghia" w:date="2019-10-09T10:56:00Z">
            <w:rPr>
              <w:sz w:val="26"/>
              <w:szCs w:val="26"/>
            </w:rPr>
          </w:rPrChange>
        </w:rPr>
        <w:t>khả</w:t>
      </w:r>
      <w:proofErr w:type="spellEnd"/>
      <w:r w:rsidRPr="00B41112">
        <w:rPr>
          <w:sz w:val="26"/>
          <w:szCs w:val="26"/>
          <w:rPrChange w:id="8682" w:author="Le Minh Nghia" w:date="2019-10-09T10:56:00Z">
            <w:rPr>
              <w:sz w:val="26"/>
              <w:szCs w:val="26"/>
            </w:rPr>
          </w:rPrChange>
        </w:rPr>
        <w:t xml:space="preserve"> </w:t>
      </w:r>
      <w:proofErr w:type="spellStart"/>
      <w:r w:rsidRPr="00B41112">
        <w:rPr>
          <w:sz w:val="26"/>
          <w:szCs w:val="26"/>
          <w:rPrChange w:id="8683" w:author="Le Minh Nghia" w:date="2019-10-09T10:56:00Z">
            <w:rPr>
              <w:sz w:val="26"/>
              <w:szCs w:val="26"/>
            </w:rPr>
          </w:rPrChange>
        </w:rPr>
        <w:t>năng</w:t>
      </w:r>
      <w:proofErr w:type="spellEnd"/>
      <w:r w:rsidRPr="00B41112">
        <w:rPr>
          <w:sz w:val="26"/>
          <w:szCs w:val="26"/>
          <w:rPrChange w:id="8684" w:author="Le Minh Nghia" w:date="2019-10-09T10:56:00Z">
            <w:rPr>
              <w:sz w:val="26"/>
              <w:szCs w:val="26"/>
            </w:rPr>
          </w:rPrChange>
        </w:rPr>
        <w:t xml:space="preserve"> </w:t>
      </w:r>
      <w:proofErr w:type="spellStart"/>
      <w:r w:rsidRPr="00B41112">
        <w:rPr>
          <w:sz w:val="26"/>
          <w:szCs w:val="26"/>
          <w:rPrChange w:id="8685" w:author="Le Minh Nghia" w:date="2019-10-09T10:56:00Z">
            <w:rPr>
              <w:sz w:val="26"/>
              <w:szCs w:val="26"/>
            </w:rPr>
          </w:rPrChange>
        </w:rPr>
        <w:t>xây</w:t>
      </w:r>
      <w:proofErr w:type="spellEnd"/>
      <w:r w:rsidRPr="00B41112">
        <w:rPr>
          <w:sz w:val="26"/>
          <w:szCs w:val="26"/>
          <w:rPrChange w:id="8686" w:author="Le Minh Nghia" w:date="2019-10-09T10:56:00Z">
            <w:rPr>
              <w:sz w:val="26"/>
              <w:szCs w:val="26"/>
            </w:rPr>
          </w:rPrChange>
        </w:rPr>
        <w:t xml:space="preserve"> </w:t>
      </w:r>
      <w:proofErr w:type="spellStart"/>
      <w:r w:rsidRPr="00B41112">
        <w:rPr>
          <w:sz w:val="26"/>
          <w:szCs w:val="26"/>
          <w:rPrChange w:id="8687" w:author="Le Minh Nghia" w:date="2019-10-09T10:56:00Z">
            <w:rPr>
              <w:sz w:val="26"/>
              <w:szCs w:val="26"/>
            </w:rPr>
          </w:rPrChange>
        </w:rPr>
        <w:t>dựng</w:t>
      </w:r>
      <w:proofErr w:type="spellEnd"/>
      <w:r w:rsidRPr="00B41112">
        <w:rPr>
          <w:sz w:val="26"/>
          <w:szCs w:val="26"/>
          <w:rPrChange w:id="8688" w:author="Le Minh Nghia" w:date="2019-10-09T10:56:00Z">
            <w:rPr>
              <w:sz w:val="26"/>
              <w:szCs w:val="26"/>
            </w:rPr>
          </w:rPrChange>
        </w:rPr>
        <w:t xml:space="preserve"> </w:t>
      </w:r>
      <w:proofErr w:type="spellStart"/>
      <w:r w:rsidRPr="00B41112">
        <w:rPr>
          <w:sz w:val="26"/>
          <w:szCs w:val="26"/>
          <w:rPrChange w:id="8689" w:author="Le Minh Nghia" w:date="2019-10-09T10:56:00Z">
            <w:rPr>
              <w:sz w:val="26"/>
              <w:szCs w:val="26"/>
            </w:rPr>
          </w:rPrChange>
        </w:rPr>
        <w:t>các</w:t>
      </w:r>
      <w:proofErr w:type="spellEnd"/>
      <w:r w:rsidRPr="00B41112">
        <w:rPr>
          <w:sz w:val="26"/>
          <w:szCs w:val="26"/>
          <w:rPrChange w:id="8690" w:author="Le Minh Nghia" w:date="2019-10-09T10:56:00Z">
            <w:rPr>
              <w:sz w:val="26"/>
              <w:szCs w:val="26"/>
            </w:rPr>
          </w:rPrChange>
        </w:rPr>
        <w:t xml:space="preserve"> </w:t>
      </w:r>
      <w:proofErr w:type="spellStart"/>
      <w:r w:rsidRPr="00B41112">
        <w:rPr>
          <w:sz w:val="26"/>
          <w:szCs w:val="26"/>
          <w:rPrChange w:id="8691" w:author="Le Minh Nghia" w:date="2019-10-09T10:56:00Z">
            <w:rPr>
              <w:sz w:val="26"/>
              <w:szCs w:val="26"/>
            </w:rPr>
          </w:rPrChange>
        </w:rPr>
        <w:t>truy</w:t>
      </w:r>
      <w:proofErr w:type="spellEnd"/>
      <w:r w:rsidRPr="00B41112">
        <w:rPr>
          <w:sz w:val="26"/>
          <w:szCs w:val="26"/>
          <w:rPrChange w:id="8692" w:author="Le Minh Nghia" w:date="2019-10-09T10:56:00Z">
            <w:rPr>
              <w:sz w:val="26"/>
              <w:szCs w:val="26"/>
            </w:rPr>
          </w:rPrChange>
        </w:rPr>
        <w:t xml:space="preserve"> </w:t>
      </w:r>
      <w:proofErr w:type="spellStart"/>
      <w:r w:rsidRPr="00B41112">
        <w:rPr>
          <w:sz w:val="26"/>
          <w:szCs w:val="26"/>
          <w:rPrChange w:id="8693" w:author="Le Minh Nghia" w:date="2019-10-09T10:56:00Z">
            <w:rPr>
              <w:sz w:val="26"/>
              <w:szCs w:val="26"/>
            </w:rPr>
          </w:rPrChange>
        </w:rPr>
        <w:t>vấn</w:t>
      </w:r>
      <w:proofErr w:type="spellEnd"/>
      <w:r w:rsidRPr="00B41112">
        <w:rPr>
          <w:sz w:val="26"/>
          <w:szCs w:val="26"/>
          <w:rPrChange w:id="8694" w:author="Le Minh Nghia" w:date="2019-10-09T10:56:00Z">
            <w:rPr>
              <w:sz w:val="26"/>
              <w:szCs w:val="26"/>
            </w:rPr>
          </w:rPrChange>
        </w:rPr>
        <w:t xml:space="preserve"> </w:t>
      </w:r>
      <w:proofErr w:type="spellStart"/>
      <w:r w:rsidRPr="00B41112">
        <w:rPr>
          <w:sz w:val="26"/>
          <w:szCs w:val="26"/>
          <w:rPrChange w:id="8695" w:author="Le Minh Nghia" w:date="2019-10-09T10:56:00Z">
            <w:rPr>
              <w:sz w:val="26"/>
              <w:szCs w:val="26"/>
            </w:rPr>
          </w:rPrChange>
        </w:rPr>
        <w:t>theo</w:t>
      </w:r>
      <w:proofErr w:type="spellEnd"/>
      <w:r w:rsidRPr="00B41112">
        <w:rPr>
          <w:sz w:val="26"/>
          <w:szCs w:val="26"/>
          <w:rPrChange w:id="8696" w:author="Le Minh Nghia" w:date="2019-10-09T10:56:00Z">
            <w:rPr>
              <w:sz w:val="26"/>
              <w:szCs w:val="26"/>
            </w:rPr>
          </w:rPrChange>
        </w:rPr>
        <w:t xml:space="preserve"> </w:t>
      </w:r>
      <w:proofErr w:type="spellStart"/>
      <w:r w:rsidRPr="00B41112">
        <w:rPr>
          <w:sz w:val="26"/>
          <w:szCs w:val="26"/>
          <w:rPrChange w:id="8697" w:author="Le Minh Nghia" w:date="2019-10-09T10:56:00Z">
            <w:rPr>
              <w:sz w:val="26"/>
              <w:szCs w:val="26"/>
            </w:rPr>
          </w:rPrChange>
        </w:rPr>
        <w:t>lập</w:t>
      </w:r>
      <w:proofErr w:type="spellEnd"/>
      <w:r w:rsidRPr="00B41112">
        <w:rPr>
          <w:sz w:val="26"/>
          <w:szCs w:val="26"/>
          <w:rPrChange w:id="8698" w:author="Le Minh Nghia" w:date="2019-10-09T10:56:00Z">
            <w:rPr>
              <w:sz w:val="26"/>
              <w:szCs w:val="26"/>
            </w:rPr>
          </w:rPrChange>
        </w:rPr>
        <w:t xml:space="preserve"> </w:t>
      </w:r>
      <w:proofErr w:type="spellStart"/>
      <w:r w:rsidRPr="00B41112">
        <w:rPr>
          <w:sz w:val="26"/>
          <w:szCs w:val="26"/>
          <w:rPrChange w:id="8699" w:author="Le Minh Nghia" w:date="2019-10-09T10:56:00Z">
            <w:rPr>
              <w:sz w:val="26"/>
              <w:szCs w:val="26"/>
            </w:rPr>
          </w:rPrChange>
        </w:rPr>
        <w:t>trình</w:t>
      </w:r>
      <w:proofErr w:type="spellEnd"/>
      <w:r w:rsidRPr="00B41112">
        <w:rPr>
          <w:sz w:val="26"/>
          <w:szCs w:val="26"/>
          <w:rPrChange w:id="8700" w:author="Le Minh Nghia" w:date="2019-10-09T10:56:00Z">
            <w:rPr>
              <w:sz w:val="26"/>
              <w:szCs w:val="26"/>
            </w:rPr>
          </w:rPrChange>
        </w:rPr>
        <w:t xml:space="preserve">. </w:t>
      </w:r>
      <w:proofErr w:type="spellStart"/>
      <w:r w:rsidRPr="00B41112">
        <w:rPr>
          <w:sz w:val="26"/>
          <w:szCs w:val="26"/>
          <w:rPrChange w:id="8701" w:author="Le Minh Nghia" w:date="2019-10-09T10:56:00Z">
            <w:rPr>
              <w:sz w:val="26"/>
              <w:szCs w:val="26"/>
            </w:rPr>
          </w:rPrChange>
        </w:rPr>
        <w:t>Nó</w:t>
      </w:r>
      <w:proofErr w:type="spellEnd"/>
      <w:r w:rsidRPr="00B41112">
        <w:rPr>
          <w:sz w:val="26"/>
          <w:szCs w:val="26"/>
          <w:rPrChange w:id="8702" w:author="Le Minh Nghia" w:date="2019-10-09T10:56:00Z">
            <w:rPr>
              <w:sz w:val="26"/>
              <w:szCs w:val="26"/>
            </w:rPr>
          </w:rPrChange>
        </w:rPr>
        <w:t xml:space="preserve"> </w:t>
      </w:r>
      <w:proofErr w:type="spellStart"/>
      <w:r w:rsidRPr="00B41112">
        <w:rPr>
          <w:sz w:val="26"/>
          <w:szCs w:val="26"/>
          <w:rPrChange w:id="8703" w:author="Le Minh Nghia" w:date="2019-10-09T10:56:00Z">
            <w:rPr>
              <w:sz w:val="26"/>
              <w:szCs w:val="26"/>
            </w:rPr>
          </w:rPrChange>
        </w:rPr>
        <w:t>cũng</w:t>
      </w:r>
      <w:proofErr w:type="spellEnd"/>
      <w:r w:rsidRPr="00B41112">
        <w:rPr>
          <w:sz w:val="26"/>
          <w:szCs w:val="26"/>
          <w:rPrChange w:id="8704" w:author="Le Minh Nghia" w:date="2019-10-09T10:56:00Z">
            <w:rPr>
              <w:sz w:val="26"/>
              <w:szCs w:val="26"/>
            </w:rPr>
          </w:rPrChange>
        </w:rPr>
        <w:t xml:space="preserve"> </w:t>
      </w:r>
      <w:proofErr w:type="spellStart"/>
      <w:r w:rsidRPr="00B41112">
        <w:rPr>
          <w:sz w:val="26"/>
          <w:szCs w:val="26"/>
          <w:rPrChange w:id="8705" w:author="Le Minh Nghia" w:date="2019-10-09T10:56:00Z">
            <w:rPr>
              <w:sz w:val="26"/>
              <w:szCs w:val="26"/>
            </w:rPr>
          </w:rPrChange>
        </w:rPr>
        <w:t>cho</w:t>
      </w:r>
      <w:proofErr w:type="spellEnd"/>
      <w:r w:rsidRPr="00B41112">
        <w:rPr>
          <w:sz w:val="26"/>
          <w:szCs w:val="26"/>
          <w:rPrChange w:id="8706" w:author="Le Minh Nghia" w:date="2019-10-09T10:56:00Z">
            <w:rPr>
              <w:sz w:val="26"/>
              <w:szCs w:val="26"/>
            </w:rPr>
          </w:rPrChange>
        </w:rPr>
        <w:t xml:space="preserve"> </w:t>
      </w:r>
      <w:proofErr w:type="spellStart"/>
      <w:r w:rsidRPr="00B41112">
        <w:rPr>
          <w:sz w:val="26"/>
          <w:szCs w:val="26"/>
          <w:rPrChange w:id="8707" w:author="Le Minh Nghia" w:date="2019-10-09T10:56:00Z">
            <w:rPr>
              <w:sz w:val="26"/>
              <w:szCs w:val="26"/>
            </w:rPr>
          </w:rPrChange>
        </w:rPr>
        <w:lastRenderedPageBreak/>
        <w:t>phép</w:t>
      </w:r>
      <w:proofErr w:type="spellEnd"/>
      <w:r w:rsidRPr="00B41112">
        <w:rPr>
          <w:sz w:val="26"/>
          <w:szCs w:val="26"/>
          <w:rPrChange w:id="8708" w:author="Le Minh Nghia" w:date="2019-10-09T10:56:00Z">
            <w:rPr>
              <w:sz w:val="26"/>
              <w:szCs w:val="26"/>
            </w:rPr>
          </w:rPrChange>
        </w:rPr>
        <w:t xml:space="preserve"> </w:t>
      </w:r>
      <w:proofErr w:type="spellStart"/>
      <w:r w:rsidRPr="00B41112">
        <w:rPr>
          <w:sz w:val="26"/>
          <w:szCs w:val="26"/>
          <w:rPrChange w:id="8709" w:author="Le Minh Nghia" w:date="2019-10-09T10:56:00Z">
            <w:rPr>
              <w:sz w:val="26"/>
              <w:szCs w:val="26"/>
            </w:rPr>
          </w:rPrChange>
        </w:rPr>
        <w:t>bộ</w:t>
      </w:r>
      <w:proofErr w:type="spellEnd"/>
      <w:r w:rsidRPr="00B41112">
        <w:rPr>
          <w:sz w:val="26"/>
          <w:szCs w:val="26"/>
          <w:rPrChange w:id="8710" w:author="Le Minh Nghia" w:date="2019-10-09T10:56:00Z">
            <w:rPr>
              <w:sz w:val="26"/>
              <w:szCs w:val="26"/>
            </w:rPr>
          </w:rPrChange>
        </w:rPr>
        <w:t xml:space="preserve"> </w:t>
      </w:r>
      <w:proofErr w:type="spellStart"/>
      <w:r w:rsidRPr="00B41112">
        <w:rPr>
          <w:sz w:val="26"/>
          <w:szCs w:val="26"/>
          <w:rPrChange w:id="8711" w:author="Le Minh Nghia" w:date="2019-10-09T10:56:00Z">
            <w:rPr>
              <w:sz w:val="26"/>
              <w:szCs w:val="26"/>
            </w:rPr>
          </w:rPrChange>
        </w:rPr>
        <w:t>nhớ</w:t>
      </w:r>
      <w:proofErr w:type="spellEnd"/>
      <w:r w:rsidRPr="00B41112">
        <w:rPr>
          <w:sz w:val="26"/>
          <w:szCs w:val="26"/>
          <w:rPrChange w:id="8712" w:author="Le Minh Nghia" w:date="2019-10-09T10:56:00Z">
            <w:rPr>
              <w:sz w:val="26"/>
              <w:szCs w:val="26"/>
            </w:rPr>
          </w:rPrChange>
        </w:rPr>
        <w:t xml:space="preserve"> </w:t>
      </w:r>
      <w:proofErr w:type="spellStart"/>
      <w:r w:rsidRPr="00B41112">
        <w:rPr>
          <w:sz w:val="26"/>
          <w:szCs w:val="26"/>
          <w:rPrChange w:id="8713" w:author="Le Minh Nghia" w:date="2019-10-09T10:56:00Z">
            <w:rPr>
              <w:sz w:val="26"/>
              <w:szCs w:val="26"/>
            </w:rPr>
          </w:rPrChange>
        </w:rPr>
        <w:t>đệm</w:t>
      </w:r>
      <w:proofErr w:type="spellEnd"/>
      <w:r w:rsidRPr="00B41112">
        <w:rPr>
          <w:sz w:val="26"/>
          <w:szCs w:val="26"/>
          <w:rPrChange w:id="8714" w:author="Le Minh Nghia" w:date="2019-10-09T10:56:00Z">
            <w:rPr>
              <w:sz w:val="26"/>
              <w:szCs w:val="26"/>
            </w:rPr>
          </w:rPrChange>
        </w:rPr>
        <w:t xml:space="preserve"> </w:t>
      </w:r>
      <w:proofErr w:type="spellStart"/>
      <w:r w:rsidRPr="00B41112">
        <w:rPr>
          <w:sz w:val="26"/>
          <w:szCs w:val="26"/>
          <w:rPrChange w:id="8715" w:author="Le Minh Nghia" w:date="2019-10-09T10:56:00Z">
            <w:rPr>
              <w:sz w:val="26"/>
              <w:szCs w:val="26"/>
            </w:rPr>
          </w:rPrChange>
        </w:rPr>
        <w:t>có</w:t>
      </w:r>
      <w:proofErr w:type="spellEnd"/>
      <w:r w:rsidRPr="00B41112">
        <w:rPr>
          <w:sz w:val="26"/>
          <w:szCs w:val="26"/>
          <w:rPrChange w:id="8716" w:author="Le Minh Nghia" w:date="2019-10-09T10:56:00Z">
            <w:rPr>
              <w:sz w:val="26"/>
              <w:szCs w:val="26"/>
            </w:rPr>
          </w:rPrChange>
        </w:rPr>
        <w:t xml:space="preserve"> </w:t>
      </w:r>
      <w:proofErr w:type="spellStart"/>
      <w:r w:rsidRPr="00B41112">
        <w:rPr>
          <w:sz w:val="26"/>
          <w:szCs w:val="26"/>
          <w:rPrChange w:id="8717" w:author="Le Minh Nghia" w:date="2019-10-09T10:56:00Z">
            <w:rPr>
              <w:sz w:val="26"/>
              <w:szCs w:val="26"/>
            </w:rPr>
          </w:rPrChange>
        </w:rPr>
        <w:t>thể</w:t>
      </w:r>
      <w:proofErr w:type="spellEnd"/>
      <w:r w:rsidRPr="00B41112">
        <w:rPr>
          <w:sz w:val="26"/>
          <w:szCs w:val="26"/>
          <w:rPrChange w:id="8718" w:author="Le Minh Nghia" w:date="2019-10-09T10:56:00Z">
            <w:rPr>
              <w:sz w:val="26"/>
              <w:szCs w:val="26"/>
            </w:rPr>
          </w:rPrChange>
        </w:rPr>
        <w:t xml:space="preserve"> </w:t>
      </w:r>
      <w:proofErr w:type="spellStart"/>
      <w:r w:rsidRPr="00B41112">
        <w:rPr>
          <w:sz w:val="26"/>
          <w:szCs w:val="26"/>
          <w:rPrChange w:id="8719" w:author="Le Minh Nghia" w:date="2019-10-09T10:56:00Z">
            <w:rPr>
              <w:sz w:val="26"/>
              <w:szCs w:val="26"/>
            </w:rPr>
          </w:rPrChange>
        </w:rPr>
        <w:t>lựa</w:t>
      </w:r>
      <w:proofErr w:type="spellEnd"/>
      <w:r w:rsidRPr="00B41112">
        <w:rPr>
          <w:sz w:val="26"/>
          <w:szCs w:val="26"/>
          <w:rPrChange w:id="8720" w:author="Le Minh Nghia" w:date="2019-10-09T10:56:00Z">
            <w:rPr>
              <w:sz w:val="26"/>
              <w:szCs w:val="26"/>
            </w:rPr>
          </w:rPrChange>
        </w:rPr>
        <w:t xml:space="preserve"> </w:t>
      </w:r>
      <w:proofErr w:type="spellStart"/>
      <w:r w:rsidRPr="00B41112">
        <w:rPr>
          <w:sz w:val="26"/>
          <w:szCs w:val="26"/>
          <w:rPrChange w:id="8721" w:author="Le Minh Nghia" w:date="2019-10-09T10:56:00Z">
            <w:rPr>
              <w:sz w:val="26"/>
              <w:szCs w:val="26"/>
            </w:rPr>
          </w:rPrChange>
        </w:rPr>
        <w:t>chọn</w:t>
      </w:r>
      <w:proofErr w:type="spellEnd"/>
      <w:r w:rsidRPr="00B41112">
        <w:rPr>
          <w:sz w:val="26"/>
          <w:szCs w:val="26"/>
          <w:rPrChange w:id="8722" w:author="Le Minh Nghia" w:date="2019-10-09T10:56:00Z">
            <w:rPr>
              <w:sz w:val="26"/>
              <w:szCs w:val="26"/>
            </w:rPr>
          </w:rPrChange>
        </w:rPr>
        <w:t xml:space="preserve"> </w:t>
      </w:r>
      <w:proofErr w:type="spellStart"/>
      <w:r w:rsidRPr="00B41112">
        <w:rPr>
          <w:sz w:val="26"/>
          <w:szCs w:val="26"/>
          <w:rPrChange w:id="8723" w:author="Le Minh Nghia" w:date="2019-10-09T10:56:00Z">
            <w:rPr>
              <w:sz w:val="26"/>
              <w:szCs w:val="26"/>
            </w:rPr>
          </w:rPrChange>
        </w:rPr>
        <w:t>của</w:t>
      </w:r>
      <w:proofErr w:type="spellEnd"/>
      <w:r w:rsidRPr="00B41112">
        <w:rPr>
          <w:sz w:val="26"/>
          <w:szCs w:val="26"/>
          <w:rPrChange w:id="8724" w:author="Le Minh Nghia" w:date="2019-10-09T10:56:00Z">
            <w:rPr>
              <w:sz w:val="26"/>
              <w:szCs w:val="26"/>
            </w:rPr>
          </w:rPrChange>
        </w:rPr>
        <w:t xml:space="preserve"> </w:t>
      </w:r>
      <w:proofErr w:type="spellStart"/>
      <w:r w:rsidRPr="00B41112">
        <w:rPr>
          <w:sz w:val="26"/>
          <w:szCs w:val="26"/>
          <w:rPrChange w:id="8725" w:author="Le Minh Nghia" w:date="2019-10-09T10:56:00Z">
            <w:rPr>
              <w:sz w:val="26"/>
              <w:szCs w:val="26"/>
            </w:rPr>
          </w:rPrChange>
        </w:rPr>
        <w:t>kết</w:t>
      </w:r>
      <w:proofErr w:type="spellEnd"/>
      <w:r w:rsidRPr="00B41112">
        <w:rPr>
          <w:sz w:val="26"/>
          <w:szCs w:val="26"/>
          <w:rPrChange w:id="8726" w:author="Le Minh Nghia" w:date="2019-10-09T10:56:00Z">
            <w:rPr>
              <w:sz w:val="26"/>
              <w:szCs w:val="26"/>
            </w:rPr>
          </w:rPrChange>
        </w:rPr>
        <w:t xml:space="preserve"> </w:t>
      </w:r>
      <w:proofErr w:type="spellStart"/>
      <w:r w:rsidRPr="00B41112">
        <w:rPr>
          <w:sz w:val="26"/>
          <w:szCs w:val="26"/>
          <w:rPrChange w:id="8727" w:author="Le Minh Nghia" w:date="2019-10-09T10:56:00Z">
            <w:rPr>
              <w:sz w:val="26"/>
              <w:szCs w:val="26"/>
            </w:rPr>
          </w:rPrChange>
        </w:rPr>
        <w:t>quả</w:t>
      </w:r>
      <w:proofErr w:type="spellEnd"/>
      <w:r w:rsidRPr="00B41112">
        <w:rPr>
          <w:sz w:val="26"/>
          <w:szCs w:val="26"/>
          <w:rPrChange w:id="8728" w:author="Le Minh Nghia" w:date="2019-10-09T10:56:00Z">
            <w:rPr>
              <w:sz w:val="26"/>
              <w:szCs w:val="26"/>
            </w:rPr>
          </w:rPrChange>
        </w:rPr>
        <w:t xml:space="preserve"> </w:t>
      </w:r>
      <w:proofErr w:type="spellStart"/>
      <w:r w:rsidRPr="00B41112">
        <w:rPr>
          <w:sz w:val="26"/>
          <w:szCs w:val="26"/>
          <w:rPrChange w:id="8729" w:author="Le Minh Nghia" w:date="2019-10-09T10:56:00Z">
            <w:rPr>
              <w:sz w:val="26"/>
              <w:szCs w:val="26"/>
            </w:rPr>
          </w:rPrChange>
        </w:rPr>
        <w:t>truy</w:t>
      </w:r>
      <w:proofErr w:type="spellEnd"/>
      <w:r w:rsidRPr="00B41112">
        <w:rPr>
          <w:sz w:val="26"/>
          <w:szCs w:val="26"/>
          <w:rPrChange w:id="8730" w:author="Le Minh Nghia" w:date="2019-10-09T10:56:00Z">
            <w:rPr>
              <w:sz w:val="26"/>
              <w:szCs w:val="26"/>
            </w:rPr>
          </w:rPrChange>
        </w:rPr>
        <w:t xml:space="preserve"> </w:t>
      </w:r>
      <w:proofErr w:type="spellStart"/>
      <w:r w:rsidRPr="00B41112">
        <w:rPr>
          <w:sz w:val="26"/>
          <w:szCs w:val="26"/>
          <w:rPrChange w:id="8731" w:author="Le Minh Nghia" w:date="2019-10-09T10:56:00Z">
            <w:rPr>
              <w:sz w:val="26"/>
              <w:szCs w:val="26"/>
            </w:rPr>
          </w:rPrChange>
        </w:rPr>
        <w:t>vấn</w:t>
      </w:r>
      <w:proofErr w:type="spellEnd"/>
      <w:r w:rsidRPr="00B41112">
        <w:rPr>
          <w:sz w:val="26"/>
          <w:szCs w:val="26"/>
          <w:rPrChange w:id="8732" w:author="Le Minh Nghia" w:date="2019-10-09T10:56:00Z">
            <w:rPr>
              <w:sz w:val="26"/>
              <w:szCs w:val="26"/>
            </w:rPr>
          </w:rPrChange>
        </w:rPr>
        <w:t xml:space="preserve"> </w:t>
      </w:r>
      <w:proofErr w:type="spellStart"/>
      <w:r w:rsidRPr="00B41112">
        <w:rPr>
          <w:sz w:val="26"/>
          <w:szCs w:val="26"/>
          <w:rPrChange w:id="8733" w:author="Le Minh Nghia" w:date="2019-10-09T10:56:00Z">
            <w:rPr>
              <w:sz w:val="26"/>
              <w:szCs w:val="26"/>
            </w:rPr>
          </w:rPrChange>
        </w:rPr>
        <w:t>được</w:t>
      </w:r>
      <w:proofErr w:type="spellEnd"/>
      <w:r w:rsidRPr="00B41112">
        <w:rPr>
          <w:sz w:val="26"/>
          <w:szCs w:val="26"/>
          <w:rPrChange w:id="8734" w:author="Le Minh Nghia" w:date="2019-10-09T10:56:00Z">
            <w:rPr>
              <w:sz w:val="26"/>
              <w:szCs w:val="26"/>
            </w:rPr>
          </w:rPrChange>
        </w:rPr>
        <w:t xml:space="preserve"> </w:t>
      </w:r>
      <w:proofErr w:type="spellStart"/>
      <w:r w:rsidRPr="00B41112">
        <w:rPr>
          <w:sz w:val="26"/>
          <w:szCs w:val="26"/>
          <w:rPrChange w:id="8735" w:author="Le Minh Nghia" w:date="2019-10-09T10:56:00Z">
            <w:rPr>
              <w:sz w:val="26"/>
              <w:szCs w:val="26"/>
            </w:rPr>
          </w:rPrChange>
        </w:rPr>
        <w:t>thực</w:t>
      </w:r>
      <w:proofErr w:type="spellEnd"/>
      <w:r w:rsidRPr="00B41112">
        <w:rPr>
          <w:sz w:val="26"/>
          <w:szCs w:val="26"/>
          <w:rPrChange w:id="8736" w:author="Le Minh Nghia" w:date="2019-10-09T10:56:00Z">
            <w:rPr>
              <w:sz w:val="26"/>
              <w:szCs w:val="26"/>
            </w:rPr>
          </w:rPrChange>
        </w:rPr>
        <w:t xml:space="preserve"> </w:t>
      </w:r>
      <w:proofErr w:type="spellStart"/>
      <w:r w:rsidRPr="00B41112">
        <w:rPr>
          <w:sz w:val="26"/>
          <w:szCs w:val="26"/>
          <w:rPrChange w:id="8737" w:author="Le Minh Nghia" w:date="2019-10-09T10:56:00Z">
            <w:rPr>
              <w:sz w:val="26"/>
              <w:szCs w:val="26"/>
            </w:rPr>
          </w:rPrChange>
        </w:rPr>
        <w:t>hiện</w:t>
      </w:r>
      <w:proofErr w:type="spellEnd"/>
      <w:r w:rsidRPr="00B41112">
        <w:rPr>
          <w:sz w:val="26"/>
          <w:szCs w:val="26"/>
          <w:rPrChange w:id="8738" w:author="Le Minh Nghia" w:date="2019-10-09T10:56:00Z">
            <w:rPr>
              <w:sz w:val="26"/>
              <w:szCs w:val="26"/>
            </w:rPr>
          </w:rPrChange>
        </w:rPr>
        <w:t>.</w:t>
      </w:r>
    </w:p>
    <w:p w:rsidR="003F389D" w:rsidRPr="00B41112" w:rsidRDefault="00411963" w:rsidP="00A22430">
      <w:pPr>
        <w:pStyle w:val="ListParagraph"/>
        <w:numPr>
          <w:ilvl w:val="0"/>
          <w:numId w:val="22"/>
        </w:numPr>
        <w:spacing w:line="360" w:lineRule="auto"/>
        <w:rPr>
          <w:sz w:val="26"/>
          <w:szCs w:val="26"/>
          <w:rPrChange w:id="8739" w:author="Le Minh Nghia" w:date="2019-10-09T10:56:00Z">
            <w:rPr>
              <w:sz w:val="26"/>
              <w:szCs w:val="26"/>
            </w:rPr>
          </w:rPrChange>
        </w:rPr>
      </w:pPr>
      <w:r w:rsidRPr="00B41112">
        <w:rPr>
          <w:sz w:val="26"/>
          <w:szCs w:val="26"/>
          <w:rPrChange w:id="8740" w:author="Le Minh Nghia" w:date="2019-10-09T10:56:00Z">
            <w:rPr>
              <w:sz w:val="26"/>
              <w:szCs w:val="26"/>
            </w:rPr>
          </w:rPrChange>
        </w:rPr>
        <w:t xml:space="preserve">Reverse routing: </w:t>
      </w:r>
      <w:proofErr w:type="spellStart"/>
      <w:r w:rsidRPr="00B41112">
        <w:rPr>
          <w:sz w:val="26"/>
          <w:szCs w:val="26"/>
          <w:rPrChange w:id="8741" w:author="Le Minh Nghia" w:date="2019-10-09T10:56:00Z">
            <w:rPr>
              <w:sz w:val="26"/>
              <w:szCs w:val="26"/>
            </w:rPr>
          </w:rPrChange>
        </w:rPr>
        <w:t>xác</w:t>
      </w:r>
      <w:proofErr w:type="spellEnd"/>
      <w:r w:rsidRPr="00B41112">
        <w:rPr>
          <w:sz w:val="26"/>
          <w:szCs w:val="26"/>
          <w:rPrChange w:id="8742" w:author="Le Minh Nghia" w:date="2019-10-09T10:56:00Z">
            <w:rPr>
              <w:sz w:val="26"/>
              <w:szCs w:val="26"/>
            </w:rPr>
          </w:rPrChange>
        </w:rPr>
        <w:t xml:space="preserve"> </w:t>
      </w:r>
      <w:proofErr w:type="spellStart"/>
      <w:r w:rsidRPr="00B41112">
        <w:rPr>
          <w:sz w:val="26"/>
          <w:szCs w:val="26"/>
          <w:rPrChange w:id="8743" w:author="Le Minh Nghia" w:date="2019-10-09T10:56:00Z">
            <w:rPr>
              <w:sz w:val="26"/>
              <w:szCs w:val="26"/>
            </w:rPr>
          </w:rPrChange>
        </w:rPr>
        <w:t>định</w:t>
      </w:r>
      <w:proofErr w:type="spellEnd"/>
      <w:r w:rsidRPr="00B41112">
        <w:rPr>
          <w:sz w:val="26"/>
          <w:szCs w:val="26"/>
          <w:rPrChange w:id="8744" w:author="Le Minh Nghia" w:date="2019-10-09T10:56:00Z">
            <w:rPr>
              <w:sz w:val="26"/>
              <w:szCs w:val="26"/>
            </w:rPr>
          </w:rPrChange>
        </w:rPr>
        <w:t xml:space="preserve"> </w:t>
      </w:r>
      <w:proofErr w:type="spellStart"/>
      <w:r w:rsidRPr="00B41112">
        <w:rPr>
          <w:sz w:val="26"/>
          <w:szCs w:val="26"/>
          <w:rPrChange w:id="8745" w:author="Le Minh Nghia" w:date="2019-10-09T10:56:00Z">
            <w:rPr>
              <w:sz w:val="26"/>
              <w:szCs w:val="26"/>
            </w:rPr>
          </w:rPrChange>
        </w:rPr>
        <w:t>mối</w:t>
      </w:r>
      <w:proofErr w:type="spellEnd"/>
      <w:r w:rsidRPr="00B41112">
        <w:rPr>
          <w:sz w:val="26"/>
          <w:szCs w:val="26"/>
          <w:rPrChange w:id="8746" w:author="Le Minh Nghia" w:date="2019-10-09T10:56:00Z">
            <w:rPr>
              <w:sz w:val="26"/>
              <w:szCs w:val="26"/>
            </w:rPr>
          </w:rPrChange>
        </w:rPr>
        <w:t xml:space="preserve"> </w:t>
      </w:r>
      <w:proofErr w:type="spellStart"/>
      <w:r w:rsidRPr="00B41112">
        <w:rPr>
          <w:sz w:val="26"/>
          <w:szCs w:val="26"/>
          <w:rPrChange w:id="8747" w:author="Le Minh Nghia" w:date="2019-10-09T10:56:00Z">
            <w:rPr>
              <w:sz w:val="26"/>
              <w:szCs w:val="26"/>
            </w:rPr>
          </w:rPrChange>
        </w:rPr>
        <w:t>quan</w:t>
      </w:r>
      <w:proofErr w:type="spellEnd"/>
      <w:r w:rsidRPr="00B41112">
        <w:rPr>
          <w:sz w:val="26"/>
          <w:szCs w:val="26"/>
          <w:rPrChange w:id="8748" w:author="Le Minh Nghia" w:date="2019-10-09T10:56:00Z">
            <w:rPr>
              <w:sz w:val="26"/>
              <w:szCs w:val="26"/>
            </w:rPr>
          </w:rPrChange>
        </w:rPr>
        <w:t xml:space="preserve"> </w:t>
      </w:r>
      <w:proofErr w:type="spellStart"/>
      <w:r w:rsidRPr="00B41112">
        <w:rPr>
          <w:sz w:val="26"/>
          <w:szCs w:val="26"/>
          <w:rPrChange w:id="8749" w:author="Le Minh Nghia" w:date="2019-10-09T10:56:00Z">
            <w:rPr>
              <w:sz w:val="26"/>
              <w:szCs w:val="26"/>
            </w:rPr>
          </w:rPrChange>
        </w:rPr>
        <w:t>hệ</w:t>
      </w:r>
      <w:proofErr w:type="spellEnd"/>
      <w:r w:rsidRPr="00B41112">
        <w:rPr>
          <w:sz w:val="26"/>
          <w:szCs w:val="26"/>
          <w:rPrChange w:id="8750" w:author="Le Minh Nghia" w:date="2019-10-09T10:56:00Z">
            <w:rPr>
              <w:sz w:val="26"/>
              <w:szCs w:val="26"/>
            </w:rPr>
          </w:rPrChange>
        </w:rPr>
        <w:t xml:space="preserve"> </w:t>
      </w:r>
      <w:proofErr w:type="spellStart"/>
      <w:r w:rsidRPr="00B41112">
        <w:rPr>
          <w:sz w:val="26"/>
          <w:szCs w:val="26"/>
          <w:rPrChange w:id="8751" w:author="Le Minh Nghia" w:date="2019-10-09T10:56:00Z">
            <w:rPr>
              <w:sz w:val="26"/>
              <w:szCs w:val="26"/>
            </w:rPr>
          </w:rPrChange>
        </w:rPr>
        <w:t>giữa</w:t>
      </w:r>
      <w:proofErr w:type="spellEnd"/>
      <w:r w:rsidRPr="00B41112">
        <w:rPr>
          <w:sz w:val="26"/>
          <w:szCs w:val="26"/>
          <w:rPrChange w:id="8752" w:author="Le Minh Nghia" w:date="2019-10-09T10:56:00Z">
            <w:rPr>
              <w:sz w:val="26"/>
              <w:szCs w:val="26"/>
            </w:rPr>
          </w:rPrChange>
        </w:rPr>
        <w:t xml:space="preserve"> </w:t>
      </w:r>
      <w:proofErr w:type="spellStart"/>
      <w:r w:rsidRPr="00B41112">
        <w:rPr>
          <w:sz w:val="26"/>
          <w:szCs w:val="26"/>
          <w:rPrChange w:id="8753" w:author="Le Minh Nghia" w:date="2019-10-09T10:56:00Z">
            <w:rPr>
              <w:sz w:val="26"/>
              <w:szCs w:val="26"/>
            </w:rPr>
          </w:rPrChange>
        </w:rPr>
        <w:t>liên</w:t>
      </w:r>
      <w:proofErr w:type="spellEnd"/>
      <w:r w:rsidRPr="00B41112">
        <w:rPr>
          <w:sz w:val="26"/>
          <w:szCs w:val="26"/>
          <w:rPrChange w:id="8754" w:author="Le Minh Nghia" w:date="2019-10-09T10:56:00Z">
            <w:rPr>
              <w:sz w:val="26"/>
              <w:szCs w:val="26"/>
            </w:rPr>
          </w:rPrChange>
        </w:rPr>
        <w:t xml:space="preserve"> </w:t>
      </w:r>
      <w:proofErr w:type="spellStart"/>
      <w:r w:rsidRPr="00B41112">
        <w:rPr>
          <w:sz w:val="26"/>
          <w:szCs w:val="26"/>
          <w:rPrChange w:id="8755" w:author="Le Minh Nghia" w:date="2019-10-09T10:56:00Z">
            <w:rPr>
              <w:sz w:val="26"/>
              <w:szCs w:val="26"/>
            </w:rPr>
          </w:rPrChange>
        </w:rPr>
        <w:t>kết</w:t>
      </w:r>
      <w:proofErr w:type="spellEnd"/>
      <w:r w:rsidRPr="00B41112">
        <w:rPr>
          <w:sz w:val="26"/>
          <w:szCs w:val="26"/>
          <w:rPrChange w:id="8756" w:author="Le Minh Nghia" w:date="2019-10-09T10:56:00Z">
            <w:rPr>
              <w:sz w:val="26"/>
              <w:szCs w:val="26"/>
            </w:rPr>
          </w:rPrChange>
        </w:rPr>
        <w:t xml:space="preserve"> </w:t>
      </w:r>
      <w:proofErr w:type="spellStart"/>
      <w:r w:rsidRPr="00B41112">
        <w:rPr>
          <w:sz w:val="26"/>
          <w:szCs w:val="26"/>
          <w:rPrChange w:id="8757" w:author="Le Minh Nghia" w:date="2019-10-09T10:56:00Z">
            <w:rPr>
              <w:sz w:val="26"/>
              <w:szCs w:val="26"/>
            </w:rPr>
          </w:rPrChange>
        </w:rPr>
        <w:t>và</w:t>
      </w:r>
      <w:proofErr w:type="spellEnd"/>
      <w:r w:rsidRPr="00B41112">
        <w:rPr>
          <w:sz w:val="26"/>
          <w:szCs w:val="26"/>
          <w:rPrChange w:id="8758" w:author="Le Minh Nghia" w:date="2019-10-09T10:56:00Z">
            <w:rPr>
              <w:sz w:val="26"/>
              <w:szCs w:val="26"/>
            </w:rPr>
          </w:rPrChange>
        </w:rPr>
        <w:t xml:space="preserve"> </w:t>
      </w:r>
      <w:proofErr w:type="spellStart"/>
      <w:r w:rsidRPr="00B41112">
        <w:rPr>
          <w:sz w:val="26"/>
          <w:szCs w:val="26"/>
          <w:rPrChange w:id="8759" w:author="Le Minh Nghia" w:date="2019-10-09T10:56:00Z">
            <w:rPr>
              <w:sz w:val="26"/>
              <w:szCs w:val="26"/>
            </w:rPr>
          </w:rPrChange>
        </w:rPr>
        <w:t>đường</w:t>
      </w:r>
      <w:proofErr w:type="spellEnd"/>
      <w:r w:rsidRPr="00B41112">
        <w:rPr>
          <w:sz w:val="26"/>
          <w:szCs w:val="26"/>
          <w:rPrChange w:id="8760" w:author="Le Minh Nghia" w:date="2019-10-09T10:56:00Z">
            <w:rPr>
              <w:sz w:val="26"/>
              <w:szCs w:val="26"/>
            </w:rPr>
          </w:rPrChange>
        </w:rPr>
        <w:t xml:space="preserve"> </w:t>
      </w:r>
      <w:proofErr w:type="spellStart"/>
      <w:r w:rsidRPr="00B41112">
        <w:rPr>
          <w:sz w:val="26"/>
          <w:szCs w:val="26"/>
          <w:rPrChange w:id="8761" w:author="Le Minh Nghia" w:date="2019-10-09T10:56:00Z">
            <w:rPr>
              <w:sz w:val="26"/>
              <w:szCs w:val="26"/>
            </w:rPr>
          </w:rPrChange>
        </w:rPr>
        <w:t>dẫn</w:t>
      </w:r>
      <w:proofErr w:type="spellEnd"/>
      <w:r w:rsidRPr="00B41112">
        <w:rPr>
          <w:sz w:val="26"/>
          <w:szCs w:val="26"/>
          <w:rPrChange w:id="8762" w:author="Le Minh Nghia" w:date="2019-10-09T10:56:00Z">
            <w:rPr>
              <w:sz w:val="26"/>
              <w:szCs w:val="26"/>
            </w:rPr>
          </w:rPrChange>
        </w:rPr>
        <w:t xml:space="preserve"> </w:t>
      </w:r>
      <w:proofErr w:type="spellStart"/>
      <w:r w:rsidRPr="00B41112">
        <w:rPr>
          <w:sz w:val="26"/>
          <w:szCs w:val="26"/>
          <w:rPrChange w:id="8763" w:author="Le Minh Nghia" w:date="2019-10-09T10:56:00Z">
            <w:rPr>
              <w:sz w:val="26"/>
              <w:szCs w:val="26"/>
            </w:rPr>
          </w:rPrChange>
        </w:rPr>
        <w:t>giúp</w:t>
      </w:r>
      <w:proofErr w:type="spellEnd"/>
      <w:r w:rsidRPr="00B41112">
        <w:rPr>
          <w:sz w:val="26"/>
          <w:szCs w:val="26"/>
          <w:rPrChange w:id="8764" w:author="Le Minh Nghia" w:date="2019-10-09T10:56:00Z">
            <w:rPr>
              <w:sz w:val="26"/>
              <w:szCs w:val="26"/>
            </w:rPr>
          </w:rPrChange>
        </w:rPr>
        <w:t xml:space="preserve"> </w:t>
      </w:r>
      <w:proofErr w:type="spellStart"/>
      <w:r w:rsidRPr="00B41112">
        <w:rPr>
          <w:sz w:val="26"/>
          <w:szCs w:val="26"/>
          <w:rPrChange w:id="8765" w:author="Le Minh Nghia" w:date="2019-10-09T10:56:00Z">
            <w:rPr>
              <w:sz w:val="26"/>
              <w:szCs w:val="26"/>
            </w:rPr>
          </w:rPrChange>
        </w:rPr>
        <w:t>cho</w:t>
      </w:r>
      <w:proofErr w:type="spellEnd"/>
      <w:r w:rsidRPr="00B41112">
        <w:rPr>
          <w:sz w:val="26"/>
          <w:szCs w:val="26"/>
          <w:rPrChange w:id="8766" w:author="Le Minh Nghia" w:date="2019-10-09T10:56:00Z">
            <w:rPr>
              <w:sz w:val="26"/>
              <w:szCs w:val="26"/>
            </w:rPr>
          </w:rPrChange>
        </w:rPr>
        <w:t xml:space="preserve"> </w:t>
      </w:r>
      <w:proofErr w:type="spellStart"/>
      <w:r w:rsidRPr="00B41112">
        <w:rPr>
          <w:sz w:val="26"/>
          <w:szCs w:val="26"/>
          <w:rPrChange w:id="8767" w:author="Le Minh Nghia" w:date="2019-10-09T10:56:00Z">
            <w:rPr>
              <w:sz w:val="26"/>
              <w:szCs w:val="26"/>
            </w:rPr>
          </w:rPrChange>
        </w:rPr>
        <w:t>việc</w:t>
      </w:r>
      <w:proofErr w:type="spellEnd"/>
      <w:r w:rsidRPr="00B41112">
        <w:rPr>
          <w:sz w:val="26"/>
          <w:szCs w:val="26"/>
          <w:rPrChange w:id="8768" w:author="Le Minh Nghia" w:date="2019-10-09T10:56:00Z">
            <w:rPr>
              <w:sz w:val="26"/>
              <w:szCs w:val="26"/>
            </w:rPr>
          </w:rPrChange>
        </w:rPr>
        <w:t xml:space="preserve"> </w:t>
      </w:r>
      <w:proofErr w:type="spellStart"/>
      <w:r w:rsidRPr="00B41112">
        <w:rPr>
          <w:sz w:val="26"/>
          <w:szCs w:val="26"/>
          <w:rPrChange w:id="8769" w:author="Le Minh Nghia" w:date="2019-10-09T10:56:00Z">
            <w:rPr>
              <w:sz w:val="26"/>
              <w:szCs w:val="26"/>
            </w:rPr>
          </w:rPrChange>
        </w:rPr>
        <w:t>thay</w:t>
      </w:r>
      <w:proofErr w:type="spellEnd"/>
      <w:r w:rsidRPr="00B41112">
        <w:rPr>
          <w:sz w:val="26"/>
          <w:szCs w:val="26"/>
          <w:rPrChange w:id="8770" w:author="Le Minh Nghia" w:date="2019-10-09T10:56:00Z">
            <w:rPr>
              <w:sz w:val="26"/>
              <w:szCs w:val="26"/>
            </w:rPr>
          </w:rPrChange>
        </w:rPr>
        <w:t xml:space="preserve"> </w:t>
      </w:r>
      <w:proofErr w:type="spellStart"/>
      <w:r w:rsidRPr="00B41112">
        <w:rPr>
          <w:sz w:val="26"/>
          <w:szCs w:val="26"/>
          <w:rPrChange w:id="8771" w:author="Le Minh Nghia" w:date="2019-10-09T10:56:00Z">
            <w:rPr>
              <w:sz w:val="26"/>
              <w:szCs w:val="26"/>
            </w:rPr>
          </w:rPrChange>
        </w:rPr>
        <w:t>đổi</w:t>
      </w:r>
      <w:proofErr w:type="spellEnd"/>
      <w:r w:rsidRPr="00B41112">
        <w:rPr>
          <w:sz w:val="26"/>
          <w:szCs w:val="26"/>
          <w:rPrChange w:id="8772" w:author="Le Minh Nghia" w:date="2019-10-09T10:56:00Z">
            <w:rPr>
              <w:sz w:val="26"/>
              <w:szCs w:val="26"/>
            </w:rPr>
          </w:rPrChange>
        </w:rPr>
        <w:t xml:space="preserve"> </w:t>
      </w:r>
      <w:proofErr w:type="spellStart"/>
      <w:r w:rsidRPr="00B41112">
        <w:rPr>
          <w:sz w:val="26"/>
          <w:szCs w:val="26"/>
          <w:rPrChange w:id="8773" w:author="Le Minh Nghia" w:date="2019-10-09T10:56:00Z">
            <w:rPr>
              <w:sz w:val="26"/>
              <w:szCs w:val="26"/>
            </w:rPr>
          </w:rPrChange>
        </w:rPr>
        <w:t>các</w:t>
      </w:r>
      <w:proofErr w:type="spellEnd"/>
      <w:r w:rsidRPr="00B41112">
        <w:rPr>
          <w:sz w:val="26"/>
          <w:szCs w:val="26"/>
          <w:rPrChange w:id="8774" w:author="Le Minh Nghia" w:date="2019-10-09T10:56:00Z">
            <w:rPr>
              <w:sz w:val="26"/>
              <w:szCs w:val="26"/>
            </w:rPr>
          </w:rPrChange>
        </w:rPr>
        <w:t xml:space="preserve"> </w:t>
      </w:r>
      <w:proofErr w:type="spellStart"/>
      <w:r w:rsidRPr="00B41112">
        <w:rPr>
          <w:sz w:val="26"/>
          <w:szCs w:val="26"/>
          <w:rPrChange w:id="8775" w:author="Le Minh Nghia" w:date="2019-10-09T10:56:00Z">
            <w:rPr>
              <w:sz w:val="26"/>
              <w:szCs w:val="26"/>
            </w:rPr>
          </w:rPrChange>
        </w:rPr>
        <w:t>liên</w:t>
      </w:r>
      <w:proofErr w:type="spellEnd"/>
      <w:r w:rsidRPr="00B41112">
        <w:rPr>
          <w:sz w:val="26"/>
          <w:szCs w:val="26"/>
          <w:rPrChange w:id="8776" w:author="Le Minh Nghia" w:date="2019-10-09T10:56:00Z">
            <w:rPr>
              <w:sz w:val="26"/>
              <w:szCs w:val="26"/>
            </w:rPr>
          </w:rPrChange>
        </w:rPr>
        <w:t xml:space="preserve"> </w:t>
      </w:r>
      <w:proofErr w:type="spellStart"/>
      <w:r w:rsidRPr="00B41112">
        <w:rPr>
          <w:sz w:val="26"/>
          <w:szCs w:val="26"/>
          <w:rPrChange w:id="8777" w:author="Le Minh Nghia" w:date="2019-10-09T10:56:00Z">
            <w:rPr>
              <w:sz w:val="26"/>
              <w:szCs w:val="26"/>
            </w:rPr>
          </w:rPrChange>
        </w:rPr>
        <w:t>kết</w:t>
      </w:r>
      <w:proofErr w:type="spellEnd"/>
      <w:r w:rsidRPr="00B41112">
        <w:rPr>
          <w:sz w:val="26"/>
          <w:szCs w:val="26"/>
          <w:rPrChange w:id="8778" w:author="Le Minh Nghia" w:date="2019-10-09T10:56:00Z">
            <w:rPr>
              <w:sz w:val="26"/>
              <w:szCs w:val="26"/>
            </w:rPr>
          </w:rPrChange>
        </w:rPr>
        <w:t xml:space="preserve"> </w:t>
      </w:r>
      <w:proofErr w:type="spellStart"/>
      <w:r w:rsidRPr="00B41112">
        <w:rPr>
          <w:sz w:val="26"/>
          <w:szCs w:val="26"/>
          <w:rPrChange w:id="8779" w:author="Le Minh Nghia" w:date="2019-10-09T10:56:00Z">
            <w:rPr>
              <w:sz w:val="26"/>
              <w:szCs w:val="26"/>
            </w:rPr>
          </w:rPrChange>
        </w:rPr>
        <w:t>và</w:t>
      </w:r>
      <w:proofErr w:type="spellEnd"/>
      <w:r w:rsidRPr="00B41112">
        <w:rPr>
          <w:sz w:val="26"/>
          <w:szCs w:val="26"/>
          <w:rPrChange w:id="8780" w:author="Le Minh Nghia" w:date="2019-10-09T10:56:00Z">
            <w:rPr>
              <w:sz w:val="26"/>
              <w:szCs w:val="26"/>
            </w:rPr>
          </w:rPrChange>
        </w:rPr>
        <w:t xml:space="preserve"> </w:t>
      </w:r>
      <w:proofErr w:type="spellStart"/>
      <w:r w:rsidRPr="00B41112">
        <w:rPr>
          <w:sz w:val="26"/>
          <w:szCs w:val="26"/>
          <w:rPrChange w:id="8781" w:author="Le Minh Nghia" w:date="2019-10-09T10:56:00Z">
            <w:rPr>
              <w:sz w:val="26"/>
              <w:szCs w:val="26"/>
            </w:rPr>
          </w:rPrChange>
        </w:rPr>
        <w:t>đường</w:t>
      </w:r>
      <w:proofErr w:type="spellEnd"/>
      <w:r w:rsidRPr="00B41112">
        <w:rPr>
          <w:sz w:val="26"/>
          <w:szCs w:val="26"/>
          <w:rPrChange w:id="8782" w:author="Le Minh Nghia" w:date="2019-10-09T10:56:00Z">
            <w:rPr>
              <w:sz w:val="26"/>
              <w:szCs w:val="26"/>
            </w:rPr>
          </w:rPrChange>
        </w:rPr>
        <w:t xml:space="preserve"> </w:t>
      </w:r>
      <w:proofErr w:type="spellStart"/>
      <w:r w:rsidRPr="00B41112">
        <w:rPr>
          <w:sz w:val="26"/>
          <w:szCs w:val="26"/>
          <w:rPrChange w:id="8783" w:author="Le Minh Nghia" w:date="2019-10-09T10:56:00Z">
            <w:rPr>
              <w:sz w:val="26"/>
              <w:szCs w:val="26"/>
            </w:rPr>
          </w:rPrChange>
        </w:rPr>
        <w:t>dẫn</w:t>
      </w:r>
      <w:proofErr w:type="spellEnd"/>
      <w:r w:rsidRPr="00B41112">
        <w:rPr>
          <w:sz w:val="26"/>
          <w:szCs w:val="26"/>
          <w:rPrChange w:id="8784" w:author="Le Minh Nghia" w:date="2019-10-09T10:56:00Z">
            <w:rPr>
              <w:sz w:val="26"/>
              <w:szCs w:val="26"/>
            </w:rPr>
          </w:rPrChange>
        </w:rPr>
        <w:t xml:space="preserve"> </w:t>
      </w:r>
      <w:proofErr w:type="spellStart"/>
      <w:r w:rsidRPr="00B41112">
        <w:rPr>
          <w:sz w:val="26"/>
          <w:szCs w:val="26"/>
          <w:rPrChange w:id="8785" w:author="Le Minh Nghia" w:date="2019-10-09T10:56:00Z">
            <w:rPr>
              <w:sz w:val="26"/>
              <w:szCs w:val="26"/>
            </w:rPr>
          </w:rPrChange>
        </w:rPr>
        <w:t>về</w:t>
      </w:r>
      <w:proofErr w:type="spellEnd"/>
      <w:r w:rsidRPr="00B41112">
        <w:rPr>
          <w:sz w:val="26"/>
          <w:szCs w:val="26"/>
          <w:rPrChange w:id="8786" w:author="Le Minh Nghia" w:date="2019-10-09T10:56:00Z">
            <w:rPr>
              <w:sz w:val="26"/>
              <w:szCs w:val="26"/>
            </w:rPr>
          </w:rPrChange>
        </w:rPr>
        <w:t xml:space="preserve"> </w:t>
      </w:r>
      <w:proofErr w:type="spellStart"/>
      <w:r w:rsidRPr="00B41112">
        <w:rPr>
          <w:sz w:val="26"/>
          <w:szCs w:val="26"/>
          <w:rPrChange w:id="8787" w:author="Le Minh Nghia" w:date="2019-10-09T10:56:00Z">
            <w:rPr>
              <w:sz w:val="26"/>
              <w:szCs w:val="26"/>
            </w:rPr>
          </w:rPrChange>
        </w:rPr>
        <w:t>sau</w:t>
      </w:r>
      <w:proofErr w:type="spellEnd"/>
      <w:r w:rsidRPr="00B41112">
        <w:rPr>
          <w:sz w:val="26"/>
          <w:szCs w:val="26"/>
          <w:rPrChange w:id="8788" w:author="Le Minh Nghia" w:date="2019-10-09T10:56:00Z">
            <w:rPr>
              <w:sz w:val="26"/>
              <w:szCs w:val="26"/>
            </w:rPr>
          </w:rPrChange>
        </w:rPr>
        <w:t xml:space="preserve"> </w:t>
      </w:r>
      <w:proofErr w:type="spellStart"/>
      <w:r w:rsidRPr="00B41112">
        <w:rPr>
          <w:sz w:val="26"/>
          <w:szCs w:val="26"/>
          <w:rPrChange w:id="8789" w:author="Le Minh Nghia" w:date="2019-10-09T10:56:00Z">
            <w:rPr>
              <w:sz w:val="26"/>
              <w:szCs w:val="26"/>
            </w:rPr>
          </w:rPrChange>
        </w:rPr>
        <w:t>có</w:t>
      </w:r>
      <w:proofErr w:type="spellEnd"/>
      <w:r w:rsidRPr="00B41112">
        <w:rPr>
          <w:sz w:val="26"/>
          <w:szCs w:val="26"/>
          <w:rPrChange w:id="8790" w:author="Le Minh Nghia" w:date="2019-10-09T10:56:00Z">
            <w:rPr>
              <w:sz w:val="26"/>
              <w:szCs w:val="26"/>
            </w:rPr>
          </w:rPrChange>
        </w:rPr>
        <w:t xml:space="preserve"> </w:t>
      </w:r>
      <w:proofErr w:type="spellStart"/>
      <w:r w:rsidRPr="00B41112">
        <w:rPr>
          <w:sz w:val="26"/>
          <w:szCs w:val="26"/>
          <w:rPrChange w:id="8791" w:author="Le Minh Nghia" w:date="2019-10-09T10:56:00Z">
            <w:rPr>
              <w:sz w:val="26"/>
              <w:szCs w:val="26"/>
            </w:rPr>
          </w:rPrChange>
        </w:rPr>
        <w:t>thể</w:t>
      </w:r>
      <w:proofErr w:type="spellEnd"/>
      <w:r w:rsidRPr="00B41112">
        <w:rPr>
          <w:sz w:val="26"/>
          <w:szCs w:val="26"/>
          <w:rPrChange w:id="8792" w:author="Le Minh Nghia" w:date="2019-10-09T10:56:00Z">
            <w:rPr>
              <w:sz w:val="26"/>
              <w:szCs w:val="26"/>
            </w:rPr>
          </w:rPrChange>
        </w:rPr>
        <w:t xml:space="preserve"> </w:t>
      </w:r>
      <w:proofErr w:type="spellStart"/>
      <w:r w:rsidRPr="00B41112">
        <w:rPr>
          <w:sz w:val="26"/>
          <w:szCs w:val="26"/>
          <w:rPrChange w:id="8793" w:author="Le Minh Nghia" w:date="2019-10-09T10:56:00Z">
            <w:rPr>
              <w:sz w:val="26"/>
              <w:szCs w:val="26"/>
            </w:rPr>
          </w:rPrChange>
        </w:rPr>
        <w:t>xảy</w:t>
      </w:r>
      <w:proofErr w:type="spellEnd"/>
      <w:r w:rsidRPr="00B41112">
        <w:rPr>
          <w:sz w:val="26"/>
          <w:szCs w:val="26"/>
          <w:rPrChange w:id="8794" w:author="Le Minh Nghia" w:date="2019-10-09T10:56:00Z">
            <w:rPr>
              <w:sz w:val="26"/>
              <w:szCs w:val="26"/>
            </w:rPr>
          </w:rPrChange>
        </w:rPr>
        <w:t xml:space="preserve"> ra. </w:t>
      </w:r>
      <w:proofErr w:type="spellStart"/>
      <w:r w:rsidRPr="00B41112">
        <w:rPr>
          <w:sz w:val="26"/>
          <w:szCs w:val="26"/>
          <w:rPrChange w:id="8795" w:author="Le Minh Nghia" w:date="2019-10-09T10:56:00Z">
            <w:rPr>
              <w:sz w:val="26"/>
              <w:szCs w:val="26"/>
            </w:rPr>
          </w:rPrChange>
        </w:rPr>
        <w:t>Khi</w:t>
      </w:r>
      <w:proofErr w:type="spellEnd"/>
      <w:r w:rsidRPr="00B41112">
        <w:rPr>
          <w:sz w:val="26"/>
          <w:szCs w:val="26"/>
          <w:rPrChange w:id="8796" w:author="Le Minh Nghia" w:date="2019-10-09T10:56:00Z">
            <w:rPr>
              <w:sz w:val="26"/>
              <w:szCs w:val="26"/>
            </w:rPr>
          </w:rPrChange>
        </w:rPr>
        <w:t xml:space="preserve"> </w:t>
      </w:r>
      <w:proofErr w:type="spellStart"/>
      <w:r w:rsidRPr="00B41112">
        <w:rPr>
          <w:sz w:val="26"/>
          <w:szCs w:val="26"/>
          <w:rPrChange w:id="8797" w:author="Le Minh Nghia" w:date="2019-10-09T10:56:00Z">
            <w:rPr>
              <w:sz w:val="26"/>
              <w:szCs w:val="26"/>
            </w:rPr>
          </w:rPrChange>
        </w:rPr>
        <w:t>các</w:t>
      </w:r>
      <w:proofErr w:type="spellEnd"/>
      <w:r w:rsidRPr="00B41112">
        <w:rPr>
          <w:sz w:val="26"/>
          <w:szCs w:val="26"/>
          <w:rPrChange w:id="8798" w:author="Le Minh Nghia" w:date="2019-10-09T10:56:00Z">
            <w:rPr>
              <w:sz w:val="26"/>
              <w:szCs w:val="26"/>
            </w:rPr>
          </w:rPrChange>
        </w:rPr>
        <w:t xml:space="preserve"> </w:t>
      </w:r>
      <w:proofErr w:type="spellStart"/>
      <w:r w:rsidRPr="00B41112">
        <w:rPr>
          <w:sz w:val="26"/>
          <w:szCs w:val="26"/>
          <w:rPrChange w:id="8799" w:author="Le Minh Nghia" w:date="2019-10-09T10:56:00Z">
            <w:rPr>
              <w:sz w:val="26"/>
              <w:szCs w:val="26"/>
            </w:rPr>
          </w:rPrChange>
        </w:rPr>
        <w:t>liên</w:t>
      </w:r>
      <w:proofErr w:type="spellEnd"/>
      <w:r w:rsidRPr="00B41112">
        <w:rPr>
          <w:sz w:val="26"/>
          <w:szCs w:val="26"/>
          <w:rPrChange w:id="8800" w:author="Le Minh Nghia" w:date="2019-10-09T10:56:00Z">
            <w:rPr>
              <w:sz w:val="26"/>
              <w:szCs w:val="26"/>
            </w:rPr>
          </w:rPrChange>
        </w:rPr>
        <w:t xml:space="preserve"> </w:t>
      </w:r>
      <w:proofErr w:type="spellStart"/>
      <w:r w:rsidRPr="00B41112">
        <w:rPr>
          <w:sz w:val="26"/>
          <w:szCs w:val="26"/>
          <w:rPrChange w:id="8801" w:author="Le Minh Nghia" w:date="2019-10-09T10:56:00Z">
            <w:rPr>
              <w:sz w:val="26"/>
              <w:szCs w:val="26"/>
            </w:rPr>
          </w:rPrChange>
        </w:rPr>
        <w:t>kết</w:t>
      </w:r>
      <w:proofErr w:type="spellEnd"/>
      <w:r w:rsidRPr="00B41112">
        <w:rPr>
          <w:sz w:val="26"/>
          <w:szCs w:val="26"/>
          <w:rPrChange w:id="8802" w:author="Le Minh Nghia" w:date="2019-10-09T10:56:00Z">
            <w:rPr>
              <w:sz w:val="26"/>
              <w:szCs w:val="26"/>
            </w:rPr>
          </w:rPrChange>
        </w:rPr>
        <w:t xml:space="preserve"> </w:t>
      </w:r>
      <w:proofErr w:type="spellStart"/>
      <w:r w:rsidRPr="00B41112">
        <w:rPr>
          <w:sz w:val="26"/>
          <w:szCs w:val="26"/>
          <w:rPrChange w:id="8803" w:author="Le Minh Nghia" w:date="2019-10-09T10:56:00Z">
            <w:rPr>
              <w:sz w:val="26"/>
              <w:szCs w:val="26"/>
            </w:rPr>
          </w:rPrChange>
        </w:rPr>
        <w:t>được</w:t>
      </w:r>
      <w:proofErr w:type="spellEnd"/>
      <w:r w:rsidRPr="00B41112">
        <w:rPr>
          <w:sz w:val="26"/>
          <w:szCs w:val="26"/>
          <w:rPrChange w:id="8804" w:author="Le Minh Nghia" w:date="2019-10-09T10:56:00Z">
            <w:rPr>
              <w:sz w:val="26"/>
              <w:szCs w:val="26"/>
            </w:rPr>
          </w:rPrChange>
        </w:rPr>
        <w:t xml:space="preserve"> </w:t>
      </w:r>
      <w:proofErr w:type="spellStart"/>
      <w:r w:rsidRPr="00B41112">
        <w:rPr>
          <w:sz w:val="26"/>
          <w:szCs w:val="26"/>
          <w:rPrChange w:id="8805" w:author="Le Minh Nghia" w:date="2019-10-09T10:56:00Z">
            <w:rPr>
              <w:sz w:val="26"/>
              <w:szCs w:val="26"/>
            </w:rPr>
          </w:rPrChange>
        </w:rPr>
        <w:t>tạo</w:t>
      </w:r>
      <w:proofErr w:type="spellEnd"/>
      <w:r w:rsidRPr="00B41112">
        <w:rPr>
          <w:sz w:val="26"/>
          <w:szCs w:val="26"/>
          <w:rPrChange w:id="8806" w:author="Le Minh Nghia" w:date="2019-10-09T10:56:00Z">
            <w:rPr>
              <w:sz w:val="26"/>
              <w:szCs w:val="26"/>
            </w:rPr>
          </w:rPrChange>
        </w:rPr>
        <w:t xml:space="preserve"> ra </w:t>
      </w:r>
      <w:proofErr w:type="spellStart"/>
      <w:r w:rsidRPr="00B41112">
        <w:rPr>
          <w:sz w:val="26"/>
          <w:szCs w:val="26"/>
          <w:rPrChange w:id="8807" w:author="Le Minh Nghia" w:date="2019-10-09T10:56:00Z">
            <w:rPr>
              <w:sz w:val="26"/>
              <w:szCs w:val="26"/>
            </w:rPr>
          </w:rPrChange>
        </w:rPr>
        <w:t>bằng</w:t>
      </w:r>
      <w:proofErr w:type="spellEnd"/>
      <w:r w:rsidRPr="00B41112">
        <w:rPr>
          <w:sz w:val="26"/>
          <w:szCs w:val="26"/>
          <w:rPrChange w:id="8808" w:author="Le Minh Nghia" w:date="2019-10-09T10:56:00Z">
            <w:rPr>
              <w:sz w:val="26"/>
              <w:szCs w:val="26"/>
            </w:rPr>
          </w:rPrChange>
        </w:rPr>
        <w:t xml:space="preserve"> </w:t>
      </w:r>
      <w:proofErr w:type="spellStart"/>
      <w:r w:rsidRPr="00B41112">
        <w:rPr>
          <w:sz w:val="26"/>
          <w:szCs w:val="26"/>
          <w:rPrChange w:id="8809" w:author="Le Minh Nghia" w:date="2019-10-09T10:56:00Z">
            <w:rPr>
              <w:sz w:val="26"/>
              <w:szCs w:val="26"/>
            </w:rPr>
          </w:rPrChange>
        </w:rPr>
        <w:t>cách</w:t>
      </w:r>
      <w:proofErr w:type="spellEnd"/>
      <w:r w:rsidRPr="00B41112">
        <w:rPr>
          <w:sz w:val="26"/>
          <w:szCs w:val="26"/>
          <w:rPrChange w:id="8810" w:author="Le Minh Nghia" w:date="2019-10-09T10:56:00Z">
            <w:rPr>
              <w:sz w:val="26"/>
              <w:szCs w:val="26"/>
            </w:rPr>
          </w:rPrChange>
        </w:rPr>
        <w:t xml:space="preserve"> </w:t>
      </w:r>
      <w:proofErr w:type="spellStart"/>
      <w:r w:rsidRPr="00B41112">
        <w:rPr>
          <w:sz w:val="26"/>
          <w:szCs w:val="26"/>
          <w:rPrChange w:id="8811" w:author="Le Minh Nghia" w:date="2019-10-09T10:56:00Z">
            <w:rPr>
              <w:sz w:val="26"/>
              <w:szCs w:val="26"/>
            </w:rPr>
          </w:rPrChange>
        </w:rPr>
        <w:t>sử</w:t>
      </w:r>
      <w:proofErr w:type="spellEnd"/>
      <w:r w:rsidRPr="00B41112">
        <w:rPr>
          <w:sz w:val="26"/>
          <w:szCs w:val="26"/>
          <w:rPrChange w:id="8812" w:author="Le Minh Nghia" w:date="2019-10-09T10:56:00Z">
            <w:rPr>
              <w:sz w:val="26"/>
              <w:szCs w:val="26"/>
            </w:rPr>
          </w:rPrChange>
        </w:rPr>
        <w:t xml:space="preserve"> </w:t>
      </w:r>
      <w:proofErr w:type="spellStart"/>
      <w:r w:rsidRPr="00B41112">
        <w:rPr>
          <w:sz w:val="26"/>
          <w:szCs w:val="26"/>
          <w:rPrChange w:id="8813" w:author="Le Minh Nghia" w:date="2019-10-09T10:56:00Z">
            <w:rPr>
              <w:sz w:val="26"/>
              <w:szCs w:val="26"/>
            </w:rPr>
          </w:rPrChange>
        </w:rPr>
        <w:t>dụng</w:t>
      </w:r>
      <w:proofErr w:type="spellEnd"/>
      <w:r w:rsidRPr="00B41112">
        <w:rPr>
          <w:sz w:val="26"/>
          <w:szCs w:val="26"/>
          <w:rPrChange w:id="8814" w:author="Le Minh Nghia" w:date="2019-10-09T10:56:00Z">
            <w:rPr>
              <w:sz w:val="26"/>
              <w:szCs w:val="26"/>
            </w:rPr>
          </w:rPrChange>
        </w:rPr>
        <w:t xml:space="preserve"> </w:t>
      </w:r>
      <w:proofErr w:type="spellStart"/>
      <w:r w:rsidRPr="00B41112">
        <w:rPr>
          <w:sz w:val="26"/>
          <w:szCs w:val="26"/>
          <w:rPrChange w:id="8815" w:author="Le Minh Nghia" w:date="2019-10-09T10:56:00Z">
            <w:rPr>
              <w:sz w:val="26"/>
              <w:szCs w:val="26"/>
            </w:rPr>
          </w:rPrChange>
        </w:rPr>
        <w:t>tên</w:t>
      </w:r>
      <w:proofErr w:type="spellEnd"/>
      <w:r w:rsidRPr="00B41112">
        <w:rPr>
          <w:sz w:val="26"/>
          <w:szCs w:val="26"/>
          <w:rPrChange w:id="8816" w:author="Le Minh Nghia" w:date="2019-10-09T10:56:00Z">
            <w:rPr>
              <w:sz w:val="26"/>
              <w:szCs w:val="26"/>
            </w:rPr>
          </w:rPrChange>
        </w:rPr>
        <w:t xml:space="preserve"> </w:t>
      </w:r>
      <w:proofErr w:type="spellStart"/>
      <w:r w:rsidRPr="00B41112">
        <w:rPr>
          <w:sz w:val="26"/>
          <w:szCs w:val="26"/>
          <w:rPrChange w:id="8817" w:author="Le Minh Nghia" w:date="2019-10-09T10:56:00Z">
            <w:rPr>
              <w:sz w:val="26"/>
              <w:szCs w:val="26"/>
            </w:rPr>
          </w:rPrChange>
        </w:rPr>
        <w:t>của</w:t>
      </w:r>
      <w:proofErr w:type="spellEnd"/>
      <w:r w:rsidRPr="00B41112">
        <w:rPr>
          <w:sz w:val="26"/>
          <w:szCs w:val="26"/>
          <w:rPrChange w:id="8818" w:author="Le Minh Nghia" w:date="2019-10-09T10:56:00Z">
            <w:rPr>
              <w:sz w:val="26"/>
              <w:szCs w:val="26"/>
            </w:rPr>
          </w:rPrChange>
        </w:rPr>
        <w:t xml:space="preserve"> </w:t>
      </w:r>
      <w:proofErr w:type="spellStart"/>
      <w:r w:rsidRPr="00B41112">
        <w:rPr>
          <w:sz w:val="26"/>
          <w:szCs w:val="26"/>
          <w:rPrChange w:id="8819" w:author="Le Minh Nghia" w:date="2019-10-09T10:56:00Z">
            <w:rPr>
              <w:sz w:val="26"/>
              <w:szCs w:val="26"/>
            </w:rPr>
          </w:rPrChange>
        </w:rPr>
        <w:t>các</w:t>
      </w:r>
      <w:proofErr w:type="spellEnd"/>
      <w:r w:rsidRPr="00B41112">
        <w:rPr>
          <w:sz w:val="26"/>
          <w:szCs w:val="26"/>
          <w:rPrChange w:id="8820" w:author="Le Minh Nghia" w:date="2019-10-09T10:56:00Z">
            <w:rPr>
              <w:sz w:val="26"/>
              <w:szCs w:val="26"/>
            </w:rPr>
          </w:rPrChange>
        </w:rPr>
        <w:t xml:space="preserve"> </w:t>
      </w:r>
      <w:proofErr w:type="spellStart"/>
      <w:r w:rsidRPr="00B41112">
        <w:rPr>
          <w:sz w:val="26"/>
          <w:szCs w:val="26"/>
          <w:rPrChange w:id="8821" w:author="Le Minh Nghia" w:date="2019-10-09T10:56:00Z">
            <w:rPr>
              <w:sz w:val="26"/>
              <w:szCs w:val="26"/>
            </w:rPr>
          </w:rPrChange>
        </w:rPr>
        <w:t>tuyến</w:t>
      </w:r>
      <w:proofErr w:type="spellEnd"/>
      <w:r w:rsidRPr="00B41112">
        <w:rPr>
          <w:sz w:val="26"/>
          <w:szCs w:val="26"/>
          <w:rPrChange w:id="8822" w:author="Le Minh Nghia" w:date="2019-10-09T10:56:00Z">
            <w:rPr>
              <w:sz w:val="26"/>
              <w:szCs w:val="26"/>
            </w:rPr>
          </w:rPrChange>
        </w:rPr>
        <w:t xml:space="preserve"> </w:t>
      </w:r>
      <w:proofErr w:type="spellStart"/>
      <w:r w:rsidRPr="00B41112">
        <w:rPr>
          <w:sz w:val="26"/>
          <w:szCs w:val="26"/>
          <w:rPrChange w:id="8823" w:author="Le Minh Nghia" w:date="2019-10-09T10:56:00Z">
            <w:rPr>
              <w:sz w:val="26"/>
              <w:szCs w:val="26"/>
            </w:rPr>
          </w:rPrChange>
        </w:rPr>
        <w:t>hiện</w:t>
      </w:r>
      <w:proofErr w:type="spellEnd"/>
      <w:r w:rsidRPr="00B41112">
        <w:rPr>
          <w:sz w:val="26"/>
          <w:szCs w:val="26"/>
          <w:rPrChange w:id="8824" w:author="Le Minh Nghia" w:date="2019-10-09T10:56:00Z">
            <w:rPr>
              <w:sz w:val="26"/>
              <w:szCs w:val="26"/>
            </w:rPr>
          </w:rPrChange>
        </w:rPr>
        <w:t xml:space="preserve"> </w:t>
      </w:r>
      <w:proofErr w:type="spellStart"/>
      <w:r w:rsidRPr="00B41112">
        <w:rPr>
          <w:sz w:val="26"/>
          <w:szCs w:val="26"/>
          <w:rPrChange w:id="8825" w:author="Le Minh Nghia" w:date="2019-10-09T10:56:00Z">
            <w:rPr>
              <w:sz w:val="26"/>
              <w:szCs w:val="26"/>
            </w:rPr>
          </w:rPrChange>
        </w:rPr>
        <w:t>có</w:t>
      </w:r>
      <w:proofErr w:type="spellEnd"/>
      <w:r w:rsidRPr="00B41112">
        <w:rPr>
          <w:sz w:val="26"/>
          <w:szCs w:val="26"/>
          <w:rPrChange w:id="8826" w:author="Le Minh Nghia" w:date="2019-10-09T10:56:00Z">
            <w:rPr>
              <w:sz w:val="26"/>
              <w:szCs w:val="26"/>
            </w:rPr>
          </w:rPrChange>
        </w:rPr>
        <w:t xml:space="preserve">, </w:t>
      </w:r>
      <w:proofErr w:type="spellStart"/>
      <w:r w:rsidRPr="00B41112">
        <w:rPr>
          <w:sz w:val="26"/>
          <w:szCs w:val="26"/>
          <w:rPrChange w:id="8827" w:author="Le Minh Nghia" w:date="2019-10-09T10:56:00Z">
            <w:rPr>
              <w:sz w:val="26"/>
              <w:szCs w:val="26"/>
            </w:rPr>
          </w:rPrChange>
        </w:rPr>
        <w:t>các</w:t>
      </w:r>
      <w:proofErr w:type="spellEnd"/>
      <w:r w:rsidRPr="00B41112">
        <w:rPr>
          <w:sz w:val="26"/>
          <w:szCs w:val="26"/>
          <w:rPrChange w:id="8828" w:author="Le Minh Nghia" w:date="2019-10-09T10:56:00Z">
            <w:rPr>
              <w:sz w:val="26"/>
              <w:szCs w:val="26"/>
            </w:rPr>
          </w:rPrChange>
        </w:rPr>
        <w:t xml:space="preserve"> </w:t>
      </w:r>
      <w:proofErr w:type="spellStart"/>
      <w:r w:rsidRPr="00B41112">
        <w:rPr>
          <w:sz w:val="26"/>
          <w:szCs w:val="26"/>
          <w:rPrChange w:id="8829" w:author="Le Minh Nghia" w:date="2019-10-09T10:56:00Z">
            <w:rPr>
              <w:sz w:val="26"/>
              <w:szCs w:val="26"/>
            </w:rPr>
          </w:rPrChange>
        </w:rPr>
        <w:t>mã</w:t>
      </w:r>
      <w:proofErr w:type="spellEnd"/>
      <w:r w:rsidRPr="00B41112">
        <w:rPr>
          <w:sz w:val="26"/>
          <w:szCs w:val="26"/>
          <w:rPrChange w:id="8830" w:author="Le Minh Nghia" w:date="2019-10-09T10:56:00Z">
            <w:rPr>
              <w:sz w:val="26"/>
              <w:szCs w:val="26"/>
            </w:rPr>
          </w:rPrChange>
        </w:rPr>
        <w:t xml:space="preserve"> </w:t>
      </w:r>
      <w:proofErr w:type="spellStart"/>
      <w:r w:rsidRPr="00B41112">
        <w:rPr>
          <w:sz w:val="26"/>
          <w:szCs w:val="26"/>
          <w:rPrChange w:id="8831" w:author="Le Minh Nghia" w:date="2019-10-09T10:56:00Z">
            <w:rPr>
              <w:sz w:val="26"/>
              <w:szCs w:val="26"/>
            </w:rPr>
          </w:rPrChange>
        </w:rPr>
        <w:t>định</w:t>
      </w:r>
      <w:proofErr w:type="spellEnd"/>
      <w:r w:rsidRPr="00B41112">
        <w:rPr>
          <w:sz w:val="26"/>
          <w:szCs w:val="26"/>
          <w:rPrChange w:id="8832" w:author="Le Minh Nghia" w:date="2019-10-09T10:56:00Z">
            <w:rPr>
              <w:sz w:val="26"/>
              <w:szCs w:val="26"/>
            </w:rPr>
          </w:rPrChange>
        </w:rPr>
        <w:t xml:space="preserve"> </w:t>
      </w:r>
      <w:proofErr w:type="spellStart"/>
      <w:r w:rsidRPr="00B41112">
        <w:rPr>
          <w:sz w:val="26"/>
          <w:szCs w:val="26"/>
          <w:rPrChange w:id="8833" w:author="Le Minh Nghia" w:date="2019-10-09T10:56:00Z">
            <w:rPr>
              <w:sz w:val="26"/>
              <w:szCs w:val="26"/>
            </w:rPr>
          </w:rPrChange>
        </w:rPr>
        <w:t>danh</w:t>
      </w:r>
      <w:proofErr w:type="spellEnd"/>
      <w:r w:rsidRPr="00B41112">
        <w:rPr>
          <w:sz w:val="26"/>
          <w:szCs w:val="26"/>
          <w:rPrChange w:id="8834" w:author="Le Minh Nghia" w:date="2019-10-09T10:56:00Z">
            <w:rPr>
              <w:sz w:val="26"/>
              <w:szCs w:val="26"/>
            </w:rPr>
          </w:rPrChange>
        </w:rPr>
        <w:t xml:space="preserve"> </w:t>
      </w:r>
      <w:proofErr w:type="spellStart"/>
      <w:r w:rsidRPr="00B41112">
        <w:rPr>
          <w:sz w:val="26"/>
          <w:szCs w:val="26"/>
          <w:rPrChange w:id="8835" w:author="Le Minh Nghia" w:date="2019-10-09T10:56:00Z">
            <w:rPr>
              <w:sz w:val="26"/>
              <w:szCs w:val="26"/>
            </w:rPr>
          </w:rPrChange>
        </w:rPr>
        <w:t>tài</w:t>
      </w:r>
      <w:proofErr w:type="spellEnd"/>
      <w:r w:rsidRPr="00B41112">
        <w:rPr>
          <w:sz w:val="26"/>
          <w:szCs w:val="26"/>
          <w:rPrChange w:id="8836" w:author="Le Minh Nghia" w:date="2019-10-09T10:56:00Z">
            <w:rPr>
              <w:sz w:val="26"/>
              <w:szCs w:val="26"/>
            </w:rPr>
          </w:rPrChange>
        </w:rPr>
        <w:t xml:space="preserve"> </w:t>
      </w:r>
      <w:proofErr w:type="spellStart"/>
      <w:r w:rsidRPr="00B41112">
        <w:rPr>
          <w:sz w:val="26"/>
          <w:szCs w:val="26"/>
          <w:rPrChange w:id="8837" w:author="Le Minh Nghia" w:date="2019-10-09T10:56:00Z">
            <w:rPr>
              <w:sz w:val="26"/>
              <w:szCs w:val="26"/>
            </w:rPr>
          </w:rPrChange>
        </w:rPr>
        <w:t>nguyên</w:t>
      </w:r>
      <w:proofErr w:type="spellEnd"/>
      <w:r w:rsidRPr="00B41112">
        <w:rPr>
          <w:sz w:val="26"/>
          <w:szCs w:val="26"/>
          <w:rPrChange w:id="8838" w:author="Le Minh Nghia" w:date="2019-10-09T10:56:00Z">
            <w:rPr>
              <w:sz w:val="26"/>
              <w:szCs w:val="26"/>
            </w:rPr>
          </w:rPrChange>
        </w:rPr>
        <w:t xml:space="preserve"> </w:t>
      </w:r>
      <w:proofErr w:type="spellStart"/>
      <w:r w:rsidRPr="00B41112">
        <w:rPr>
          <w:sz w:val="26"/>
          <w:szCs w:val="26"/>
          <w:rPrChange w:id="8839" w:author="Le Minh Nghia" w:date="2019-10-09T10:56:00Z">
            <w:rPr>
              <w:sz w:val="26"/>
              <w:szCs w:val="26"/>
            </w:rPr>
          </w:rPrChange>
        </w:rPr>
        <w:t>thống</w:t>
      </w:r>
      <w:proofErr w:type="spellEnd"/>
      <w:r w:rsidRPr="00B41112">
        <w:rPr>
          <w:sz w:val="26"/>
          <w:szCs w:val="26"/>
          <w:rPrChange w:id="8840" w:author="Le Minh Nghia" w:date="2019-10-09T10:56:00Z">
            <w:rPr>
              <w:sz w:val="26"/>
              <w:szCs w:val="26"/>
            </w:rPr>
          </w:rPrChange>
        </w:rPr>
        <w:t xml:space="preserve"> </w:t>
      </w:r>
      <w:proofErr w:type="spellStart"/>
      <w:r w:rsidRPr="00B41112">
        <w:rPr>
          <w:sz w:val="26"/>
          <w:szCs w:val="26"/>
          <w:rPrChange w:id="8841" w:author="Le Minh Nghia" w:date="2019-10-09T10:56:00Z">
            <w:rPr>
              <w:sz w:val="26"/>
              <w:szCs w:val="26"/>
            </w:rPr>
          </w:rPrChange>
        </w:rPr>
        <w:t>nhất</w:t>
      </w:r>
      <w:proofErr w:type="spellEnd"/>
      <w:r w:rsidRPr="00B41112">
        <w:rPr>
          <w:sz w:val="26"/>
          <w:szCs w:val="26"/>
          <w:rPrChange w:id="8842" w:author="Le Minh Nghia" w:date="2019-10-09T10:56:00Z">
            <w:rPr>
              <w:sz w:val="26"/>
              <w:szCs w:val="26"/>
            </w:rPr>
          </w:rPrChange>
        </w:rPr>
        <w:t xml:space="preserve"> </w:t>
      </w:r>
      <w:proofErr w:type="spellStart"/>
      <w:r w:rsidRPr="00B41112">
        <w:rPr>
          <w:sz w:val="26"/>
          <w:szCs w:val="26"/>
          <w:rPrChange w:id="8843" w:author="Le Minh Nghia" w:date="2019-10-09T10:56:00Z">
            <w:rPr>
              <w:sz w:val="26"/>
              <w:szCs w:val="26"/>
            </w:rPr>
          </w:rPrChange>
        </w:rPr>
        <w:t>thích</w:t>
      </w:r>
      <w:proofErr w:type="spellEnd"/>
      <w:r w:rsidRPr="00B41112">
        <w:rPr>
          <w:sz w:val="26"/>
          <w:szCs w:val="26"/>
          <w:rPrChange w:id="8844" w:author="Le Minh Nghia" w:date="2019-10-09T10:56:00Z">
            <w:rPr>
              <w:sz w:val="26"/>
              <w:szCs w:val="26"/>
            </w:rPr>
          </w:rPrChange>
        </w:rPr>
        <w:t xml:space="preserve"> </w:t>
      </w:r>
      <w:proofErr w:type="spellStart"/>
      <w:r w:rsidRPr="00B41112">
        <w:rPr>
          <w:sz w:val="26"/>
          <w:szCs w:val="26"/>
          <w:rPrChange w:id="8845" w:author="Le Minh Nghia" w:date="2019-10-09T10:56:00Z">
            <w:rPr>
              <w:sz w:val="26"/>
              <w:szCs w:val="26"/>
            </w:rPr>
          </w:rPrChange>
        </w:rPr>
        <w:t>hợp</w:t>
      </w:r>
      <w:proofErr w:type="spellEnd"/>
      <w:r w:rsidRPr="00B41112">
        <w:rPr>
          <w:sz w:val="26"/>
          <w:szCs w:val="26"/>
          <w:rPrChange w:id="8846" w:author="Le Minh Nghia" w:date="2019-10-09T10:56:00Z">
            <w:rPr>
              <w:sz w:val="26"/>
              <w:szCs w:val="26"/>
            </w:rPr>
          </w:rPrChange>
        </w:rPr>
        <w:t xml:space="preserve"> (URI) </w:t>
      </w:r>
      <w:proofErr w:type="spellStart"/>
      <w:r w:rsidRPr="00B41112">
        <w:rPr>
          <w:sz w:val="26"/>
          <w:szCs w:val="26"/>
          <w:rPrChange w:id="8847" w:author="Le Minh Nghia" w:date="2019-10-09T10:56:00Z">
            <w:rPr>
              <w:sz w:val="26"/>
              <w:szCs w:val="26"/>
            </w:rPr>
          </w:rPrChange>
        </w:rPr>
        <w:t>được</w:t>
      </w:r>
      <w:proofErr w:type="spellEnd"/>
      <w:r w:rsidRPr="00B41112">
        <w:rPr>
          <w:sz w:val="26"/>
          <w:szCs w:val="26"/>
          <w:rPrChange w:id="8848" w:author="Le Minh Nghia" w:date="2019-10-09T10:56:00Z">
            <w:rPr>
              <w:sz w:val="26"/>
              <w:szCs w:val="26"/>
            </w:rPr>
          </w:rPrChange>
        </w:rPr>
        <w:t xml:space="preserve"> </w:t>
      </w:r>
      <w:proofErr w:type="spellStart"/>
      <w:r w:rsidRPr="00B41112">
        <w:rPr>
          <w:sz w:val="26"/>
          <w:szCs w:val="26"/>
          <w:rPrChange w:id="8849" w:author="Le Minh Nghia" w:date="2019-10-09T10:56:00Z">
            <w:rPr>
              <w:sz w:val="26"/>
              <w:szCs w:val="26"/>
            </w:rPr>
          </w:rPrChange>
        </w:rPr>
        <w:t>tạo</w:t>
      </w:r>
      <w:proofErr w:type="spellEnd"/>
      <w:r w:rsidRPr="00B41112">
        <w:rPr>
          <w:sz w:val="26"/>
          <w:szCs w:val="26"/>
          <w:rPrChange w:id="8850" w:author="Le Minh Nghia" w:date="2019-10-09T10:56:00Z">
            <w:rPr>
              <w:sz w:val="26"/>
              <w:szCs w:val="26"/>
            </w:rPr>
          </w:rPrChange>
        </w:rPr>
        <w:t xml:space="preserve"> </w:t>
      </w:r>
      <w:proofErr w:type="spellStart"/>
      <w:r w:rsidRPr="00B41112">
        <w:rPr>
          <w:sz w:val="26"/>
          <w:szCs w:val="26"/>
          <w:rPrChange w:id="8851" w:author="Le Minh Nghia" w:date="2019-10-09T10:56:00Z">
            <w:rPr>
              <w:sz w:val="26"/>
              <w:szCs w:val="26"/>
            </w:rPr>
          </w:rPrChange>
        </w:rPr>
        <w:t>tự</w:t>
      </w:r>
      <w:proofErr w:type="spellEnd"/>
      <w:r w:rsidRPr="00B41112">
        <w:rPr>
          <w:sz w:val="26"/>
          <w:szCs w:val="26"/>
          <w:rPrChange w:id="8852" w:author="Le Minh Nghia" w:date="2019-10-09T10:56:00Z">
            <w:rPr>
              <w:sz w:val="26"/>
              <w:szCs w:val="26"/>
            </w:rPr>
          </w:rPrChange>
        </w:rPr>
        <w:t xml:space="preserve"> </w:t>
      </w:r>
      <w:proofErr w:type="spellStart"/>
      <w:r w:rsidRPr="00B41112">
        <w:rPr>
          <w:sz w:val="26"/>
          <w:szCs w:val="26"/>
          <w:rPrChange w:id="8853" w:author="Le Minh Nghia" w:date="2019-10-09T10:56:00Z">
            <w:rPr>
              <w:sz w:val="26"/>
              <w:szCs w:val="26"/>
            </w:rPr>
          </w:rPrChange>
        </w:rPr>
        <w:t>động</w:t>
      </w:r>
      <w:proofErr w:type="spellEnd"/>
      <w:r w:rsidRPr="00B41112">
        <w:rPr>
          <w:sz w:val="26"/>
          <w:szCs w:val="26"/>
          <w:rPrChange w:id="8854" w:author="Le Minh Nghia" w:date="2019-10-09T10:56:00Z">
            <w:rPr>
              <w:sz w:val="26"/>
              <w:szCs w:val="26"/>
            </w:rPr>
          </w:rPrChange>
        </w:rPr>
        <w:t xml:space="preserve"> </w:t>
      </w:r>
      <w:proofErr w:type="spellStart"/>
      <w:r w:rsidRPr="00B41112">
        <w:rPr>
          <w:sz w:val="26"/>
          <w:szCs w:val="26"/>
          <w:rPrChange w:id="8855" w:author="Le Minh Nghia" w:date="2019-10-09T10:56:00Z">
            <w:rPr>
              <w:sz w:val="26"/>
              <w:szCs w:val="26"/>
            </w:rPr>
          </w:rPrChange>
        </w:rPr>
        <w:t>bở</w:t>
      </w:r>
      <w:r w:rsidR="003F389D" w:rsidRPr="00B41112">
        <w:rPr>
          <w:sz w:val="26"/>
          <w:szCs w:val="26"/>
          <w:rPrChange w:id="8856" w:author="Le Minh Nghia" w:date="2019-10-09T10:56:00Z">
            <w:rPr>
              <w:sz w:val="26"/>
              <w:szCs w:val="26"/>
            </w:rPr>
          </w:rPrChange>
        </w:rPr>
        <w:t>i</w:t>
      </w:r>
      <w:proofErr w:type="spellEnd"/>
      <w:r w:rsidR="003F389D" w:rsidRPr="00B41112">
        <w:rPr>
          <w:sz w:val="26"/>
          <w:szCs w:val="26"/>
          <w:rPrChange w:id="8857" w:author="Le Minh Nghia" w:date="2019-10-09T10:56:00Z">
            <w:rPr>
              <w:sz w:val="26"/>
              <w:szCs w:val="26"/>
            </w:rPr>
          </w:rPrChange>
        </w:rPr>
        <w:t xml:space="preserve"> Laravel.</w:t>
      </w:r>
    </w:p>
    <w:p w:rsidR="00411963" w:rsidRPr="00B41112" w:rsidRDefault="00411963" w:rsidP="00A22430">
      <w:pPr>
        <w:pStyle w:val="ListParagraph"/>
        <w:numPr>
          <w:ilvl w:val="0"/>
          <w:numId w:val="22"/>
        </w:numPr>
        <w:spacing w:line="360" w:lineRule="auto"/>
        <w:rPr>
          <w:sz w:val="26"/>
          <w:szCs w:val="26"/>
          <w:rPrChange w:id="8858" w:author="Le Minh Nghia" w:date="2019-10-09T10:56:00Z">
            <w:rPr>
              <w:sz w:val="26"/>
              <w:szCs w:val="26"/>
            </w:rPr>
          </w:rPrChange>
        </w:rPr>
      </w:pPr>
      <w:r w:rsidRPr="00B41112">
        <w:rPr>
          <w:sz w:val="26"/>
          <w:szCs w:val="26"/>
          <w:rPrChange w:id="8859" w:author="Le Minh Nghia" w:date="2019-10-09T10:56:00Z">
            <w:rPr>
              <w:sz w:val="26"/>
              <w:szCs w:val="26"/>
            </w:rPr>
          </w:rPrChange>
        </w:rPr>
        <w:t xml:space="preserve">Restful controllers: </w:t>
      </w:r>
      <w:proofErr w:type="spellStart"/>
      <w:r w:rsidRPr="00B41112">
        <w:rPr>
          <w:sz w:val="26"/>
          <w:szCs w:val="26"/>
          <w:rPrChange w:id="8860" w:author="Le Minh Nghia" w:date="2019-10-09T10:56:00Z">
            <w:rPr>
              <w:sz w:val="26"/>
              <w:szCs w:val="26"/>
            </w:rPr>
          </w:rPrChange>
        </w:rPr>
        <w:t>cung</w:t>
      </w:r>
      <w:proofErr w:type="spellEnd"/>
      <w:r w:rsidRPr="00B41112">
        <w:rPr>
          <w:sz w:val="26"/>
          <w:szCs w:val="26"/>
          <w:rPrChange w:id="8861" w:author="Le Minh Nghia" w:date="2019-10-09T10:56:00Z">
            <w:rPr>
              <w:sz w:val="26"/>
              <w:szCs w:val="26"/>
            </w:rPr>
          </w:rPrChange>
        </w:rPr>
        <w:t xml:space="preserve"> </w:t>
      </w:r>
      <w:proofErr w:type="spellStart"/>
      <w:r w:rsidRPr="00B41112">
        <w:rPr>
          <w:sz w:val="26"/>
          <w:szCs w:val="26"/>
          <w:rPrChange w:id="8862" w:author="Le Minh Nghia" w:date="2019-10-09T10:56:00Z">
            <w:rPr>
              <w:sz w:val="26"/>
              <w:szCs w:val="26"/>
            </w:rPr>
          </w:rPrChange>
        </w:rPr>
        <w:t>cấp</w:t>
      </w:r>
      <w:proofErr w:type="spellEnd"/>
      <w:r w:rsidRPr="00B41112">
        <w:rPr>
          <w:sz w:val="26"/>
          <w:szCs w:val="26"/>
          <w:rPrChange w:id="8863" w:author="Le Minh Nghia" w:date="2019-10-09T10:56:00Z">
            <w:rPr>
              <w:sz w:val="26"/>
              <w:szCs w:val="26"/>
            </w:rPr>
          </w:rPrChange>
        </w:rPr>
        <w:t xml:space="preserve"> </w:t>
      </w:r>
      <w:proofErr w:type="spellStart"/>
      <w:r w:rsidRPr="00B41112">
        <w:rPr>
          <w:sz w:val="26"/>
          <w:szCs w:val="26"/>
          <w:rPrChange w:id="8864" w:author="Le Minh Nghia" w:date="2019-10-09T10:56:00Z">
            <w:rPr>
              <w:sz w:val="26"/>
              <w:szCs w:val="26"/>
            </w:rPr>
          </w:rPrChange>
        </w:rPr>
        <w:t>một</w:t>
      </w:r>
      <w:proofErr w:type="spellEnd"/>
      <w:r w:rsidRPr="00B41112">
        <w:rPr>
          <w:sz w:val="26"/>
          <w:szCs w:val="26"/>
          <w:rPrChange w:id="8865" w:author="Le Minh Nghia" w:date="2019-10-09T10:56:00Z">
            <w:rPr>
              <w:sz w:val="26"/>
              <w:szCs w:val="26"/>
            </w:rPr>
          </w:rPrChange>
        </w:rPr>
        <w:t xml:space="preserve"> </w:t>
      </w:r>
      <w:proofErr w:type="spellStart"/>
      <w:r w:rsidRPr="00B41112">
        <w:rPr>
          <w:sz w:val="26"/>
          <w:szCs w:val="26"/>
          <w:rPrChange w:id="8866" w:author="Le Minh Nghia" w:date="2019-10-09T10:56:00Z">
            <w:rPr>
              <w:sz w:val="26"/>
              <w:szCs w:val="26"/>
            </w:rPr>
          </w:rPrChange>
        </w:rPr>
        <w:t>cách</w:t>
      </w:r>
      <w:proofErr w:type="spellEnd"/>
      <w:r w:rsidRPr="00B41112">
        <w:rPr>
          <w:sz w:val="26"/>
          <w:szCs w:val="26"/>
          <w:rPrChange w:id="8867" w:author="Le Minh Nghia" w:date="2019-10-09T10:56:00Z">
            <w:rPr>
              <w:sz w:val="26"/>
              <w:szCs w:val="26"/>
            </w:rPr>
          </w:rPrChange>
        </w:rPr>
        <w:t xml:space="preserve"> </w:t>
      </w:r>
      <w:proofErr w:type="spellStart"/>
      <w:r w:rsidRPr="00B41112">
        <w:rPr>
          <w:sz w:val="26"/>
          <w:szCs w:val="26"/>
          <w:rPrChange w:id="8868" w:author="Le Minh Nghia" w:date="2019-10-09T10:56:00Z">
            <w:rPr>
              <w:sz w:val="26"/>
              <w:szCs w:val="26"/>
            </w:rPr>
          </w:rPrChange>
        </w:rPr>
        <w:t>thay</w:t>
      </w:r>
      <w:proofErr w:type="spellEnd"/>
      <w:r w:rsidRPr="00B41112">
        <w:rPr>
          <w:sz w:val="26"/>
          <w:szCs w:val="26"/>
          <w:rPrChange w:id="8869" w:author="Le Minh Nghia" w:date="2019-10-09T10:56:00Z">
            <w:rPr>
              <w:sz w:val="26"/>
              <w:szCs w:val="26"/>
            </w:rPr>
          </w:rPrChange>
        </w:rPr>
        <w:t xml:space="preserve"> </w:t>
      </w:r>
      <w:proofErr w:type="spellStart"/>
      <w:r w:rsidRPr="00B41112">
        <w:rPr>
          <w:sz w:val="26"/>
          <w:szCs w:val="26"/>
          <w:rPrChange w:id="8870" w:author="Le Minh Nghia" w:date="2019-10-09T10:56:00Z">
            <w:rPr>
              <w:sz w:val="26"/>
              <w:szCs w:val="26"/>
            </w:rPr>
          </w:rPrChange>
        </w:rPr>
        <w:t>thế</w:t>
      </w:r>
      <w:proofErr w:type="spellEnd"/>
      <w:r w:rsidRPr="00B41112">
        <w:rPr>
          <w:sz w:val="26"/>
          <w:szCs w:val="26"/>
          <w:rPrChange w:id="8871" w:author="Le Minh Nghia" w:date="2019-10-09T10:56:00Z">
            <w:rPr>
              <w:sz w:val="26"/>
              <w:szCs w:val="26"/>
            </w:rPr>
          </w:rPrChange>
        </w:rPr>
        <w:t xml:space="preserve"> </w:t>
      </w:r>
      <w:proofErr w:type="spellStart"/>
      <w:r w:rsidRPr="00B41112">
        <w:rPr>
          <w:sz w:val="26"/>
          <w:szCs w:val="26"/>
          <w:rPrChange w:id="8872" w:author="Le Minh Nghia" w:date="2019-10-09T10:56:00Z">
            <w:rPr>
              <w:sz w:val="26"/>
              <w:szCs w:val="26"/>
            </w:rPr>
          </w:rPrChange>
        </w:rPr>
        <w:t>để</w:t>
      </w:r>
      <w:proofErr w:type="spellEnd"/>
      <w:r w:rsidRPr="00B41112">
        <w:rPr>
          <w:sz w:val="26"/>
          <w:szCs w:val="26"/>
          <w:rPrChange w:id="8873" w:author="Le Minh Nghia" w:date="2019-10-09T10:56:00Z">
            <w:rPr>
              <w:sz w:val="26"/>
              <w:szCs w:val="26"/>
            </w:rPr>
          </w:rPrChange>
        </w:rPr>
        <w:t xml:space="preserve"> </w:t>
      </w:r>
      <w:proofErr w:type="spellStart"/>
      <w:r w:rsidRPr="00B41112">
        <w:rPr>
          <w:sz w:val="26"/>
          <w:szCs w:val="26"/>
          <w:rPrChange w:id="8874" w:author="Le Minh Nghia" w:date="2019-10-09T10:56:00Z">
            <w:rPr>
              <w:sz w:val="26"/>
              <w:szCs w:val="26"/>
            </w:rPr>
          </w:rPrChange>
        </w:rPr>
        <w:t>tách</w:t>
      </w:r>
      <w:proofErr w:type="spellEnd"/>
      <w:r w:rsidRPr="00B41112">
        <w:rPr>
          <w:sz w:val="26"/>
          <w:szCs w:val="26"/>
          <w:rPrChange w:id="8875" w:author="Le Minh Nghia" w:date="2019-10-09T10:56:00Z">
            <w:rPr>
              <w:sz w:val="26"/>
              <w:szCs w:val="26"/>
            </w:rPr>
          </w:rPrChange>
        </w:rPr>
        <w:t xml:space="preserve"> </w:t>
      </w:r>
      <w:proofErr w:type="spellStart"/>
      <w:r w:rsidRPr="00B41112">
        <w:rPr>
          <w:sz w:val="26"/>
          <w:szCs w:val="26"/>
          <w:rPrChange w:id="8876" w:author="Le Minh Nghia" w:date="2019-10-09T10:56:00Z">
            <w:rPr>
              <w:sz w:val="26"/>
              <w:szCs w:val="26"/>
            </w:rPr>
          </w:rPrChange>
        </w:rPr>
        <w:t>biệt</w:t>
      </w:r>
      <w:proofErr w:type="spellEnd"/>
      <w:r w:rsidRPr="00B41112">
        <w:rPr>
          <w:sz w:val="26"/>
          <w:szCs w:val="26"/>
          <w:rPrChange w:id="8877" w:author="Le Minh Nghia" w:date="2019-10-09T10:56:00Z">
            <w:rPr>
              <w:sz w:val="26"/>
              <w:szCs w:val="26"/>
            </w:rPr>
          </w:rPrChange>
        </w:rPr>
        <w:t xml:space="preserve"> </w:t>
      </w:r>
      <w:proofErr w:type="spellStart"/>
      <w:r w:rsidRPr="00B41112">
        <w:rPr>
          <w:sz w:val="26"/>
          <w:szCs w:val="26"/>
          <w:rPrChange w:id="8878" w:author="Le Minh Nghia" w:date="2019-10-09T10:56:00Z">
            <w:rPr>
              <w:sz w:val="26"/>
              <w:szCs w:val="26"/>
            </w:rPr>
          </w:rPrChange>
        </w:rPr>
        <w:t>giữa</w:t>
      </w:r>
      <w:proofErr w:type="spellEnd"/>
      <w:r w:rsidRPr="00B41112">
        <w:rPr>
          <w:sz w:val="26"/>
          <w:szCs w:val="26"/>
          <w:rPrChange w:id="8879" w:author="Le Minh Nghia" w:date="2019-10-09T10:56:00Z">
            <w:rPr>
              <w:sz w:val="26"/>
              <w:szCs w:val="26"/>
            </w:rPr>
          </w:rPrChange>
        </w:rPr>
        <w:t xml:space="preserve"> </w:t>
      </w:r>
      <w:proofErr w:type="spellStart"/>
      <w:r w:rsidRPr="00B41112">
        <w:rPr>
          <w:sz w:val="26"/>
          <w:szCs w:val="26"/>
          <w:rPrChange w:id="8880" w:author="Le Minh Nghia" w:date="2019-10-09T10:56:00Z">
            <w:rPr>
              <w:sz w:val="26"/>
              <w:szCs w:val="26"/>
            </w:rPr>
          </w:rPrChange>
        </w:rPr>
        <w:t>việc</w:t>
      </w:r>
      <w:proofErr w:type="spellEnd"/>
      <w:r w:rsidRPr="00B41112">
        <w:rPr>
          <w:sz w:val="26"/>
          <w:szCs w:val="26"/>
          <w:rPrChange w:id="8881" w:author="Le Minh Nghia" w:date="2019-10-09T10:56:00Z">
            <w:rPr>
              <w:sz w:val="26"/>
              <w:szCs w:val="26"/>
            </w:rPr>
          </w:rPrChange>
        </w:rPr>
        <w:t xml:space="preserve"> </w:t>
      </w:r>
      <w:proofErr w:type="spellStart"/>
      <w:r w:rsidRPr="00B41112">
        <w:rPr>
          <w:sz w:val="26"/>
          <w:szCs w:val="26"/>
          <w:rPrChange w:id="8882" w:author="Le Minh Nghia" w:date="2019-10-09T10:56:00Z">
            <w:rPr>
              <w:sz w:val="26"/>
              <w:szCs w:val="26"/>
            </w:rPr>
          </w:rPrChange>
        </w:rPr>
        <w:t>phục</w:t>
      </w:r>
      <w:proofErr w:type="spellEnd"/>
      <w:r w:rsidRPr="00B41112">
        <w:rPr>
          <w:sz w:val="26"/>
          <w:szCs w:val="26"/>
          <w:rPrChange w:id="8883" w:author="Le Minh Nghia" w:date="2019-10-09T10:56:00Z">
            <w:rPr>
              <w:sz w:val="26"/>
              <w:szCs w:val="26"/>
            </w:rPr>
          </w:rPrChange>
        </w:rPr>
        <w:t xml:space="preserve"> </w:t>
      </w:r>
      <w:proofErr w:type="spellStart"/>
      <w:r w:rsidRPr="00B41112">
        <w:rPr>
          <w:sz w:val="26"/>
          <w:szCs w:val="26"/>
          <w:rPrChange w:id="8884" w:author="Le Minh Nghia" w:date="2019-10-09T10:56:00Z">
            <w:rPr>
              <w:sz w:val="26"/>
              <w:szCs w:val="26"/>
            </w:rPr>
          </w:rPrChange>
        </w:rPr>
        <w:t>vụ</w:t>
      </w:r>
      <w:proofErr w:type="spellEnd"/>
      <w:r w:rsidRPr="00B41112">
        <w:rPr>
          <w:sz w:val="26"/>
          <w:szCs w:val="26"/>
          <w:rPrChange w:id="8885" w:author="Le Minh Nghia" w:date="2019-10-09T10:56:00Z">
            <w:rPr>
              <w:sz w:val="26"/>
              <w:szCs w:val="26"/>
            </w:rPr>
          </w:rPrChange>
        </w:rPr>
        <w:t xml:space="preserve"> </w:t>
      </w:r>
      <w:proofErr w:type="spellStart"/>
      <w:r w:rsidRPr="00B41112">
        <w:rPr>
          <w:sz w:val="26"/>
          <w:szCs w:val="26"/>
          <w:rPrChange w:id="8886" w:author="Le Minh Nghia" w:date="2019-10-09T10:56:00Z">
            <w:rPr>
              <w:sz w:val="26"/>
              <w:szCs w:val="26"/>
            </w:rPr>
          </w:rPrChange>
        </w:rPr>
        <w:t>yêu</w:t>
      </w:r>
      <w:proofErr w:type="spellEnd"/>
      <w:r w:rsidRPr="00B41112">
        <w:rPr>
          <w:sz w:val="26"/>
          <w:szCs w:val="26"/>
          <w:rPrChange w:id="8887" w:author="Le Minh Nghia" w:date="2019-10-09T10:56:00Z">
            <w:rPr>
              <w:sz w:val="26"/>
              <w:szCs w:val="26"/>
            </w:rPr>
          </w:rPrChange>
        </w:rPr>
        <w:t xml:space="preserve"> </w:t>
      </w:r>
      <w:proofErr w:type="spellStart"/>
      <w:r w:rsidRPr="00B41112">
        <w:rPr>
          <w:sz w:val="26"/>
          <w:szCs w:val="26"/>
          <w:rPrChange w:id="8888" w:author="Le Minh Nghia" w:date="2019-10-09T10:56:00Z">
            <w:rPr>
              <w:sz w:val="26"/>
              <w:szCs w:val="26"/>
            </w:rPr>
          </w:rPrChange>
        </w:rPr>
        <w:t>cầu</w:t>
      </w:r>
      <w:proofErr w:type="spellEnd"/>
      <w:r w:rsidRPr="00B41112">
        <w:rPr>
          <w:sz w:val="26"/>
          <w:szCs w:val="26"/>
          <w:rPrChange w:id="8889" w:author="Le Minh Nghia" w:date="2019-10-09T10:56:00Z">
            <w:rPr>
              <w:sz w:val="26"/>
              <w:szCs w:val="26"/>
            </w:rPr>
          </w:rPrChange>
        </w:rPr>
        <w:t xml:space="preserve"> GET </w:t>
      </w:r>
      <w:proofErr w:type="spellStart"/>
      <w:r w:rsidRPr="00B41112">
        <w:rPr>
          <w:sz w:val="26"/>
          <w:szCs w:val="26"/>
          <w:rPrChange w:id="8890" w:author="Le Minh Nghia" w:date="2019-10-09T10:56:00Z">
            <w:rPr>
              <w:sz w:val="26"/>
              <w:szCs w:val="26"/>
            </w:rPr>
          </w:rPrChange>
        </w:rPr>
        <w:t>và</w:t>
      </w:r>
      <w:proofErr w:type="spellEnd"/>
      <w:r w:rsidRPr="00B41112">
        <w:rPr>
          <w:sz w:val="26"/>
          <w:szCs w:val="26"/>
          <w:rPrChange w:id="8891" w:author="Le Minh Nghia" w:date="2019-10-09T10:56:00Z">
            <w:rPr>
              <w:sz w:val="26"/>
              <w:szCs w:val="26"/>
            </w:rPr>
          </w:rPrChange>
        </w:rPr>
        <w:t xml:space="preserve"> POST.</w:t>
      </w:r>
    </w:p>
    <w:p w:rsidR="00411963" w:rsidRPr="00B41112" w:rsidRDefault="00411963" w:rsidP="00A22430">
      <w:pPr>
        <w:pStyle w:val="ListParagraph"/>
        <w:numPr>
          <w:ilvl w:val="0"/>
          <w:numId w:val="22"/>
        </w:numPr>
        <w:spacing w:line="360" w:lineRule="auto"/>
        <w:rPr>
          <w:b/>
          <w:sz w:val="26"/>
          <w:szCs w:val="26"/>
          <w:rPrChange w:id="8892" w:author="Le Minh Nghia" w:date="2019-10-09T10:56:00Z">
            <w:rPr>
              <w:b/>
              <w:sz w:val="26"/>
              <w:szCs w:val="26"/>
            </w:rPr>
          </w:rPrChange>
        </w:rPr>
      </w:pPr>
      <w:r w:rsidRPr="00B41112">
        <w:rPr>
          <w:sz w:val="26"/>
          <w:szCs w:val="26"/>
          <w:rPrChange w:id="8893" w:author="Le Minh Nghia" w:date="2019-10-09T10:56:00Z">
            <w:rPr>
              <w:sz w:val="26"/>
              <w:szCs w:val="26"/>
            </w:rPr>
          </w:rPrChange>
        </w:rPr>
        <w:t xml:space="preserve">Blade template: </w:t>
      </w:r>
      <w:proofErr w:type="spellStart"/>
      <w:r w:rsidRPr="00B41112">
        <w:rPr>
          <w:sz w:val="26"/>
          <w:szCs w:val="26"/>
          <w:rPrChange w:id="8894" w:author="Le Minh Nghia" w:date="2019-10-09T10:56:00Z">
            <w:rPr>
              <w:sz w:val="26"/>
              <w:szCs w:val="26"/>
            </w:rPr>
          </w:rPrChange>
        </w:rPr>
        <w:t>cung</w:t>
      </w:r>
      <w:proofErr w:type="spellEnd"/>
      <w:r w:rsidRPr="00B41112">
        <w:rPr>
          <w:sz w:val="26"/>
          <w:szCs w:val="26"/>
          <w:rPrChange w:id="8895" w:author="Le Minh Nghia" w:date="2019-10-09T10:56:00Z">
            <w:rPr>
              <w:sz w:val="26"/>
              <w:szCs w:val="26"/>
            </w:rPr>
          </w:rPrChange>
        </w:rPr>
        <w:t xml:space="preserve"> </w:t>
      </w:r>
      <w:proofErr w:type="spellStart"/>
      <w:r w:rsidRPr="00B41112">
        <w:rPr>
          <w:sz w:val="26"/>
          <w:szCs w:val="26"/>
          <w:rPrChange w:id="8896" w:author="Le Minh Nghia" w:date="2019-10-09T10:56:00Z">
            <w:rPr>
              <w:sz w:val="26"/>
              <w:szCs w:val="26"/>
            </w:rPr>
          </w:rPrChange>
        </w:rPr>
        <w:t>cấp</w:t>
      </w:r>
      <w:proofErr w:type="spellEnd"/>
      <w:r w:rsidRPr="00B41112">
        <w:rPr>
          <w:sz w:val="26"/>
          <w:szCs w:val="26"/>
          <w:rPrChange w:id="8897" w:author="Le Minh Nghia" w:date="2019-10-09T10:56:00Z">
            <w:rPr>
              <w:sz w:val="26"/>
              <w:szCs w:val="26"/>
            </w:rPr>
          </w:rPrChange>
        </w:rPr>
        <w:t xml:space="preserve"> </w:t>
      </w:r>
      <w:proofErr w:type="spellStart"/>
      <w:r w:rsidRPr="00B41112">
        <w:rPr>
          <w:sz w:val="26"/>
          <w:szCs w:val="26"/>
          <w:rPrChange w:id="8898" w:author="Le Minh Nghia" w:date="2019-10-09T10:56:00Z">
            <w:rPr>
              <w:sz w:val="26"/>
              <w:szCs w:val="26"/>
            </w:rPr>
          </w:rPrChange>
        </w:rPr>
        <w:t>khả</w:t>
      </w:r>
      <w:proofErr w:type="spellEnd"/>
      <w:r w:rsidRPr="00B41112">
        <w:rPr>
          <w:sz w:val="26"/>
          <w:szCs w:val="26"/>
          <w:rPrChange w:id="8899" w:author="Le Minh Nghia" w:date="2019-10-09T10:56:00Z">
            <w:rPr>
              <w:sz w:val="26"/>
              <w:szCs w:val="26"/>
            </w:rPr>
          </w:rPrChange>
        </w:rPr>
        <w:t xml:space="preserve"> </w:t>
      </w:r>
      <w:proofErr w:type="spellStart"/>
      <w:r w:rsidRPr="00B41112">
        <w:rPr>
          <w:sz w:val="26"/>
          <w:szCs w:val="26"/>
          <w:rPrChange w:id="8900" w:author="Le Minh Nghia" w:date="2019-10-09T10:56:00Z">
            <w:rPr>
              <w:sz w:val="26"/>
              <w:szCs w:val="26"/>
            </w:rPr>
          </w:rPrChange>
        </w:rPr>
        <w:t>năng</w:t>
      </w:r>
      <w:proofErr w:type="spellEnd"/>
      <w:r w:rsidRPr="00B41112">
        <w:rPr>
          <w:sz w:val="26"/>
          <w:szCs w:val="26"/>
          <w:rPrChange w:id="8901" w:author="Le Minh Nghia" w:date="2019-10-09T10:56:00Z">
            <w:rPr>
              <w:sz w:val="26"/>
              <w:szCs w:val="26"/>
            </w:rPr>
          </w:rPrChange>
        </w:rPr>
        <w:t xml:space="preserve"> </w:t>
      </w:r>
      <w:proofErr w:type="spellStart"/>
      <w:r w:rsidRPr="00B41112">
        <w:rPr>
          <w:sz w:val="26"/>
          <w:szCs w:val="26"/>
          <w:rPrChange w:id="8902" w:author="Le Minh Nghia" w:date="2019-10-09T10:56:00Z">
            <w:rPr>
              <w:sz w:val="26"/>
              <w:szCs w:val="26"/>
            </w:rPr>
          </w:rPrChange>
        </w:rPr>
        <w:t>sử</w:t>
      </w:r>
      <w:proofErr w:type="spellEnd"/>
      <w:r w:rsidRPr="00B41112">
        <w:rPr>
          <w:sz w:val="26"/>
          <w:szCs w:val="26"/>
          <w:rPrChange w:id="8903" w:author="Le Minh Nghia" w:date="2019-10-09T10:56:00Z">
            <w:rPr>
              <w:sz w:val="26"/>
              <w:szCs w:val="26"/>
            </w:rPr>
          </w:rPrChange>
        </w:rPr>
        <w:t xml:space="preserve"> </w:t>
      </w:r>
      <w:proofErr w:type="spellStart"/>
      <w:r w:rsidRPr="00B41112">
        <w:rPr>
          <w:sz w:val="26"/>
          <w:szCs w:val="26"/>
          <w:rPrChange w:id="8904" w:author="Le Minh Nghia" w:date="2019-10-09T10:56:00Z">
            <w:rPr>
              <w:sz w:val="26"/>
              <w:szCs w:val="26"/>
            </w:rPr>
          </w:rPrChange>
        </w:rPr>
        <w:t>dụng</w:t>
      </w:r>
      <w:proofErr w:type="spellEnd"/>
      <w:r w:rsidRPr="00B41112">
        <w:rPr>
          <w:sz w:val="26"/>
          <w:szCs w:val="26"/>
          <w:rPrChange w:id="8905" w:author="Le Minh Nghia" w:date="2019-10-09T10:56:00Z">
            <w:rPr>
              <w:sz w:val="26"/>
              <w:szCs w:val="26"/>
            </w:rPr>
          </w:rPrChange>
        </w:rPr>
        <w:t xml:space="preserve"> </w:t>
      </w:r>
      <w:proofErr w:type="spellStart"/>
      <w:r w:rsidRPr="00B41112">
        <w:rPr>
          <w:sz w:val="26"/>
          <w:szCs w:val="26"/>
          <w:rPrChange w:id="8906" w:author="Le Minh Nghia" w:date="2019-10-09T10:56:00Z">
            <w:rPr>
              <w:sz w:val="26"/>
              <w:szCs w:val="26"/>
            </w:rPr>
          </w:rPrChange>
        </w:rPr>
        <w:t>mã</w:t>
      </w:r>
      <w:proofErr w:type="spellEnd"/>
      <w:r w:rsidRPr="00B41112">
        <w:rPr>
          <w:sz w:val="26"/>
          <w:szCs w:val="26"/>
          <w:rPrChange w:id="8907" w:author="Le Minh Nghia" w:date="2019-10-09T10:56:00Z">
            <w:rPr>
              <w:sz w:val="26"/>
              <w:szCs w:val="26"/>
            </w:rPr>
          </w:rPrChange>
        </w:rPr>
        <w:t xml:space="preserve"> </w:t>
      </w:r>
      <w:proofErr w:type="spellStart"/>
      <w:r w:rsidRPr="00B41112">
        <w:rPr>
          <w:sz w:val="26"/>
          <w:szCs w:val="26"/>
          <w:rPrChange w:id="8908" w:author="Le Minh Nghia" w:date="2019-10-09T10:56:00Z">
            <w:rPr>
              <w:sz w:val="26"/>
              <w:szCs w:val="26"/>
            </w:rPr>
          </w:rPrChange>
        </w:rPr>
        <w:t>lệnh</w:t>
      </w:r>
      <w:proofErr w:type="spellEnd"/>
      <w:r w:rsidRPr="00B41112">
        <w:rPr>
          <w:sz w:val="26"/>
          <w:szCs w:val="26"/>
          <w:rPrChange w:id="8909" w:author="Le Minh Nghia" w:date="2019-10-09T10:56:00Z">
            <w:rPr>
              <w:sz w:val="26"/>
              <w:szCs w:val="26"/>
            </w:rPr>
          </w:rPrChange>
        </w:rPr>
        <w:t xml:space="preserve"> PHP </w:t>
      </w:r>
      <w:proofErr w:type="spellStart"/>
      <w:r w:rsidRPr="00B41112">
        <w:rPr>
          <w:sz w:val="26"/>
          <w:szCs w:val="26"/>
          <w:rPrChange w:id="8910" w:author="Le Minh Nghia" w:date="2019-10-09T10:56:00Z">
            <w:rPr>
              <w:sz w:val="26"/>
              <w:szCs w:val="26"/>
            </w:rPr>
          </w:rPrChange>
        </w:rPr>
        <w:t>vào</w:t>
      </w:r>
      <w:proofErr w:type="spellEnd"/>
      <w:r w:rsidRPr="00B41112">
        <w:rPr>
          <w:sz w:val="26"/>
          <w:szCs w:val="26"/>
          <w:rPrChange w:id="8911" w:author="Le Minh Nghia" w:date="2019-10-09T10:56:00Z">
            <w:rPr>
              <w:sz w:val="26"/>
              <w:szCs w:val="26"/>
            </w:rPr>
          </w:rPrChange>
        </w:rPr>
        <w:t xml:space="preserve"> </w:t>
      </w:r>
      <w:proofErr w:type="spellStart"/>
      <w:r w:rsidRPr="00B41112">
        <w:rPr>
          <w:sz w:val="26"/>
          <w:szCs w:val="26"/>
          <w:rPrChange w:id="8912" w:author="Le Minh Nghia" w:date="2019-10-09T10:56:00Z">
            <w:rPr>
              <w:sz w:val="26"/>
              <w:szCs w:val="26"/>
            </w:rPr>
          </w:rPrChange>
        </w:rPr>
        <w:t>các</w:t>
      </w:r>
      <w:proofErr w:type="spellEnd"/>
      <w:r w:rsidRPr="00B41112">
        <w:rPr>
          <w:sz w:val="26"/>
          <w:szCs w:val="26"/>
          <w:rPrChange w:id="8913" w:author="Le Minh Nghia" w:date="2019-10-09T10:56:00Z">
            <w:rPr>
              <w:sz w:val="26"/>
              <w:szCs w:val="26"/>
            </w:rPr>
          </w:rPrChange>
        </w:rPr>
        <w:t xml:space="preserve"> </w:t>
      </w:r>
      <w:proofErr w:type="spellStart"/>
      <w:r w:rsidRPr="00B41112">
        <w:rPr>
          <w:sz w:val="26"/>
          <w:szCs w:val="26"/>
          <w:rPrChange w:id="8914" w:author="Le Minh Nghia" w:date="2019-10-09T10:56:00Z">
            <w:rPr>
              <w:sz w:val="26"/>
              <w:szCs w:val="26"/>
            </w:rPr>
          </w:rPrChange>
        </w:rPr>
        <w:t>khung</w:t>
      </w:r>
      <w:proofErr w:type="spellEnd"/>
      <w:r w:rsidRPr="00B41112">
        <w:rPr>
          <w:sz w:val="26"/>
          <w:szCs w:val="26"/>
          <w:rPrChange w:id="8915" w:author="Le Minh Nghia" w:date="2019-10-09T10:56:00Z">
            <w:rPr>
              <w:sz w:val="26"/>
              <w:szCs w:val="26"/>
            </w:rPr>
          </w:rPrChange>
        </w:rPr>
        <w:t xml:space="preserve"> </w:t>
      </w:r>
      <w:proofErr w:type="spellStart"/>
      <w:r w:rsidRPr="00B41112">
        <w:rPr>
          <w:sz w:val="26"/>
          <w:szCs w:val="26"/>
          <w:rPrChange w:id="8916" w:author="Le Minh Nghia" w:date="2019-10-09T10:56:00Z">
            <w:rPr>
              <w:sz w:val="26"/>
              <w:szCs w:val="26"/>
            </w:rPr>
          </w:rPrChange>
        </w:rPr>
        <w:t>nhìn</w:t>
      </w:r>
      <w:proofErr w:type="spellEnd"/>
      <w:r w:rsidRPr="00B41112">
        <w:rPr>
          <w:sz w:val="26"/>
          <w:szCs w:val="26"/>
          <w:rPrChange w:id="8917" w:author="Le Minh Nghia" w:date="2019-10-09T10:56:00Z">
            <w:rPr>
              <w:sz w:val="26"/>
              <w:szCs w:val="26"/>
            </w:rPr>
          </w:rPrChange>
        </w:rPr>
        <w:t xml:space="preserve"> </w:t>
      </w:r>
      <w:proofErr w:type="spellStart"/>
      <w:r w:rsidRPr="00B41112">
        <w:rPr>
          <w:sz w:val="26"/>
          <w:szCs w:val="26"/>
          <w:rPrChange w:id="8918" w:author="Le Minh Nghia" w:date="2019-10-09T10:56:00Z">
            <w:rPr>
              <w:sz w:val="26"/>
              <w:szCs w:val="26"/>
            </w:rPr>
          </w:rPrChange>
        </w:rPr>
        <w:t>và</w:t>
      </w:r>
      <w:proofErr w:type="spellEnd"/>
      <w:r w:rsidRPr="00B41112">
        <w:rPr>
          <w:sz w:val="26"/>
          <w:szCs w:val="26"/>
          <w:rPrChange w:id="8919" w:author="Le Minh Nghia" w:date="2019-10-09T10:56:00Z">
            <w:rPr>
              <w:sz w:val="26"/>
              <w:szCs w:val="26"/>
            </w:rPr>
          </w:rPrChange>
        </w:rPr>
        <w:t xml:space="preserve"> </w:t>
      </w:r>
      <w:proofErr w:type="spellStart"/>
      <w:r w:rsidRPr="00B41112">
        <w:rPr>
          <w:sz w:val="26"/>
          <w:szCs w:val="26"/>
          <w:rPrChange w:id="8920" w:author="Le Minh Nghia" w:date="2019-10-09T10:56:00Z">
            <w:rPr>
              <w:sz w:val="26"/>
              <w:szCs w:val="26"/>
            </w:rPr>
          </w:rPrChange>
        </w:rPr>
        <w:t>hiển</w:t>
      </w:r>
      <w:proofErr w:type="spellEnd"/>
      <w:r w:rsidRPr="00B41112">
        <w:rPr>
          <w:sz w:val="26"/>
          <w:szCs w:val="26"/>
          <w:rPrChange w:id="8921" w:author="Le Minh Nghia" w:date="2019-10-09T10:56:00Z">
            <w:rPr>
              <w:sz w:val="26"/>
              <w:szCs w:val="26"/>
            </w:rPr>
          </w:rPrChange>
        </w:rPr>
        <w:t xml:space="preserve"> </w:t>
      </w:r>
      <w:proofErr w:type="spellStart"/>
      <w:r w:rsidRPr="00B41112">
        <w:rPr>
          <w:sz w:val="26"/>
          <w:szCs w:val="26"/>
          <w:rPrChange w:id="8922" w:author="Le Minh Nghia" w:date="2019-10-09T10:56:00Z">
            <w:rPr>
              <w:sz w:val="26"/>
              <w:szCs w:val="26"/>
            </w:rPr>
          </w:rPrChange>
        </w:rPr>
        <w:t>thị</w:t>
      </w:r>
      <w:proofErr w:type="spellEnd"/>
      <w:r w:rsidRPr="00B41112">
        <w:rPr>
          <w:sz w:val="26"/>
          <w:szCs w:val="26"/>
          <w:rPrChange w:id="8923" w:author="Le Minh Nghia" w:date="2019-10-09T10:56:00Z">
            <w:rPr>
              <w:sz w:val="26"/>
              <w:szCs w:val="26"/>
            </w:rPr>
          </w:rPrChange>
        </w:rPr>
        <w:t xml:space="preserve"> </w:t>
      </w:r>
      <w:proofErr w:type="spellStart"/>
      <w:r w:rsidRPr="00B41112">
        <w:rPr>
          <w:sz w:val="26"/>
          <w:szCs w:val="26"/>
          <w:rPrChange w:id="8924" w:author="Le Minh Nghia" w:date="2019-10-09T10:56:00Z">
            <w:rPr>
              <w:sz w:val="26"/>
              <w:szCs w:val="26"/>
            </w:rPr>
          </w:rPrChange>
        </w:rPr>
        <w:t>chúng</w:t>
      </w:r>
      <w:proofErr w:type="spellEnd"/>
      <w:r w:rsidRPr="00B41112">
        <w:rPr>
          <w:sz w:val="26"/>
          <w:szCs w:val="26"/>
          <w:rPrChange w:id="8925" w:author="Le Minh Nghia" w:date="2019-10-09T10:56:00Z">
            <w:rPr>
              <w:sz w:val="26"/>
              <w:szCs w:val="26"/>
            </w:rPr>
          </w:rPrChange>
        </w:rPr>
        <w:t xml:space="preserve"> </w:t>
      </w:r>
      <w:proofErr w:type="spellStart"/>
      <w:r w:rsidRPr="00B41112">
        <w:rPr>
          <w:sz w:val="26"/>
          <w:szCs w:val="26"/>
          <w:rPrChange w:id="8926" w:author="Le Minh Nghia" w:date="2019-10-09T10:56:00Z">
            <w:rPr>
              <w:sz w:val="26"/>
              <w:szCs w:val="26"/>
            </w:rPr>
          </w:rPrChange>
        </w:rPr>
        <w:t>thành</w:t>
      </w:r>
      <w:proofErr w:type="spellEnd"/>
      <w:r w:rsidRPr="00B41112">
        <w:rPr>
          <w:sz w:val="26"/>
          <w:szCs w:val="26"/>
          <w:rPrChange w:id="8927" w:author="Le Minh Nghia" w:date="2019-10-09T10:56:00Z">
            <w:rPr>
              <w:sz w:val="26"/>
              <w:szCs w:val="26"/>
            </w:rPr>
          </w:rPrChange>
        </w:rPr>
        <w:t xml:space="preserve"> </w:t>
      </w:r>
      <w:proofErr w:type="spellStart"/>
      <w:r w:rsidRPr="00B41112">
        <w:rPr>
          <w:sz w:val="26"/>
          <w:szCs w:val="26"/>
          <w:rPrChange w:id="8928" w:author="Le Minh Nghia" w:date="2019-10-09T10:56:00Z">
            <w:rPr>
              <w:sz w:val="26"/>
              <w:szCs w:val="26"/>
            </w:rPr>
          </w:rPrChange>
        </w:rPr>
        <w:t>các</w:t>
      </w:r>
      <w:proofErr w:type="spellEnd"/>
      <w:r w:rsidRPr="00B41112">
        <w:rPr>
          <w:sz w:val="26"/>
          <w:szCs w:val="26"/>
          <w:rPrChange w:id="8929" w:author="Le Minh Nghia" w:date="2019-10-09T10:56:00Z">
            <w:rPr>
              <w:sz w:val="26"/>
              <w:szCs w:val="26"/>
            </w:rPr>
          </w:rPrChange>
        </w:rPr>
        <w:t xml:space="preserve"> </w:t>
      </w:r>
      <w:proofErr w:type="spellStart"/>
      <w:r w:rsidRPr="00B41112">
        <w:rPr>
          <w:sz w:val="26"/>
          <w:szCs w:val="26"/>
          <w:rPrChange w:id="8930" w:author="Le Minh Nghia" w:date="2019-10-09T10:56:00Z">
            <w:rPr>
              <w:sz w:val="26"/>
              <w:szCs w:val="26"/>
            </w:rPr>
          </w:rPrChange>
        </w:rPr>
        <w:t>trang</w:t>
      </w:r>
      <w:proofErr w:type="spellEnd"/>
      <w:r w:rsidRPr="00B41112">
        <w:rPr>
          <w:sz w:val="26"/>
          <w:szCs w:val="26"/>
          <w:rPrChange w:id="8931" w:author="Le Minh Nghia" w:date="2019-10-09T10:56:00Z">
            <w:rPr>
              <w:sz w:val="26"/>
              <w:szCs w:val="26"/>
            </w:rPr>
          </w:rPrChange>
        </w:rPr>
        <w:t xml:space="preserve"> HTML.</w:t>
      </w:r>
    </w:p>
    <w:p w:rsidR="00823092" w:rsidRPr="00B41112" w:rsidRDefault="00284EFE">
      <w:pPr>
        <w:rPr>
          <w:rStyle w:val="Hyperlink"/>
          <w:sz w:val="26"/>
          <w:szCs w:val="26"/>
          <w:rPrChange w:id="8932" w:author="Le Minh Nghia" w:date="2019-10-09T10:56:00Z">
            <w:rPr>
              <w:rStyle w:val="Hyperlink"/>
              <w:sz w:val="26"/>
              <w:szCs w:val="26"/>
            </w:rPr>
          </w:rPrChange>
        </w:rPr>
      </w:pPr>
      <w:r w:rsidRPr="00B41112">
        <w:rPr>
          <w:sz w:val="26"/>
          <w:szCs w:val="26"/>
          <w:rPrChange w:id="8933" w:author="Le Minh Nghia" w:date="2019-10-09T10:56:00Z">
            <w:rPr>
              <w:sz w:val="26"/>
              <w:szCs w:val="26"/>
            </w:rPr>
          </w:rPrChange>
        </w:rPr>
        <w:tab/>
      </w:r>
      <w:r w:rsidR="00823092" w:rsidRPr="00B41112">
        <w:rPr>
          <w:rStyle w:val="Hyperlink"/>
          <w:sz w:val="26"/>
          <w:szCs w:val="26"/>
          <w:rPrChange w:id="8934" w:author="Le Minh Nghia" w:date="2019-10-09T10:56:00Z">
            <w:rPr>
              <w:rStyle w:val="Hyperlink"/>
              <w:sz w:val="26"/>
              <w:szCs w:val="26"/>
            </w:rPr>
          </w:rPrChange>
        </w:rPr>
        <w:br w:type="page"/>
      </w:r>
    </w:p>
    <w:p w:rsidR="008551E6" w:rsidRPr="00B41112" w:rsidRDefault="00823092" w:rsidP="00A22430">
      <w:pPr>
        <w:spacing w:line="360" w:lineRule="auto"/>
        <w:ind w:left="1134"/>
        <w:jc w:val="center"/>
        <w:rPr>
          <w:b/>
          <w:sz w:val="26"/>
          <w:szCs w:val="26"/>
          <w:rPrChange w:id="8935" w:author="Le Minh Nghia" w:date="2019-10-09T10:56:00Z">
            <w:rPr>
              <w:b/>
              <w:sz w:val="36"/>
              <w:szCs w:val="36"/>
            </w:rPr>
          </w:rPrChange>
        </w:rPr>
      </w:pPr>
      <w:r w:rsidRPr="00B41112">
        <w:rPr>
          <w:b/>
          <w:sz w:val="26"/>
          <w:szCs w:val="26"/>
          <w:rPrChange w:id="8936" w:author="Le Minh Nghia" w:date="2019-10-09T10:56:00Z">
            <w:rPr>
              <w:b/>
              <w:sz w:val="36"/>
              <w:szCs w:val="36"/>
            </w:rPr>
          </w:rPrChange>
        </w:rPr>
        <w:lastRenderedPageBreak/>
        <w:t>C</w:t>
      </w:r>
      <w:r w:rsidR="00430A6D" w:rsidRPr="00B41112">
        <w:rPr>
          <w:b/>
          <w:sz w:val="26"/>
          <w:szCs w:val="26"/>
          <w:rPrChange w:id="8937" w:author="Le Minh Nghia" w:date="2019-10-09T10:56:00Z">
            <w:rPr>
              <w:b/>
              <w:sz w:val="36"/>
              <w:szCs w:val="36"/>
            </w:rPr>
          </w:rPrChange>
        </w:rPr>
        <w:t>HƯƠNG 2</w:t>
      </w:r>
    </w:p>
    <w:p w:rsidR="00430A6D" w:rsidRPr="00B41112" w:rsidRDefault="00430A6D" w:rsidP="00A22430">
      <w:pPr>
        <w:spacing w:line="360" w:lineRule="auto"/>
        <w:ind w:left="1134"/>
        <w:jc w:val="center"/>
        <w:rPr>
          <w:b/>
          <w:sz w:val="26"/>
          <w:szCs w:val="26"/>
          <w:rPrChange w:id="8938" w:author="Le Minh Nghia" w:date="2019-10-09T10:56:00Z">
            <w:rPr>
              <w:b/>
              <w:sz w:val="36"/>
              <w:szCs w:val="36"/>
            </w:rPr>
          </w:rPrChange>
        </w:rPr>
      </w:pPr>
      <w:r w:rsidRPr="00B41112">
        <w:rPr>
          <w:b/>
          <w:sz w:val="26"/>
          <w:szCs w:val="26"/>
          <w:rPrChange w:id="8939" w:author="Le Minh Nghia" w:date="2019-10-09T10:56:00Z">
            <w:rPr>
              <w:b/>
              <w:sz w:val="36"/>
              <w:szCs w:val="36"/>
            </w:rPr>
          </w:rPrChange>
        </w:rPr>
        <w:t>THIẾT KẾ TỔNG THỂ HỆ THỐNG</w:t>
      </w:r>
    </w:p>
    <w:p w:rsidR="00623818" w:rsidRPr="00B41112" w:rsidRDefault="001A5FC8" w:rsidP="00A22430">
      <w:pPr>
        <w:pStyle w:val="ListParagraph"/>
        <w:numPr>
          <w:ilvl w:val="0"/>
          <w:numId w:val="23"/>
        </w:numPr>
        <w:spacing w:line="360" w:lineRule="auto"/>
        <w:rPr>
          <w:b/>
          <w:sz w:val="26"/>
          <w:szCs w:val="26"/>
          <w:rPrChange w:id="8940" w:author="Le Minh Nghia" w:date="2019-10-09T10:56:00Z">
            <w:rPr>
              <w:b/>
              <w:sz w:val="26"/>
              <w:szCs w:val="26"/>
            </w:rPr>
          </w:rPrChange>
        </w:rPr>
      </w:pPr>
      <w:r w:rsidRPr="00B41112">
        <w:rPr>
          <w:b/>
          <w:sz w:val="26"/>
          <w:szCs w:val="26"/>
          <w:rPrChange w:id="8941" w:author="Le Minh Nghia" w:date="2019-10-09T10:56:00Z">
            <w:rPr>
              <w:b/>
              <w:sz w:val="26"/>
              <w:szCs w:val="26"/>
            </w:rPr>
          </w:rPrChange>
        </w:rPr>
        <w:t>KIẾN TRÚC TRIỂN KHAI HỆ THỐNG</w:t>
      </w:r>
    </w:p>
    <w:p w:rsidR="001A5FC8" w:rsidRPr="00B41112" w:rsidRDefault="007318BE" w:rsidP="00A22430">
      <w:pPr>
        <w:pStyle w:val="ListParagraph"/>
        <w:numPr>
          <w:ilvl w:val="0"/>
          <w:numId w:val="24"/>
        </w:numPr>
        <w:spacing w:line="360" w:lineRule="auto"/>
        <w:rPr>
          <w:b/>
          <w:sz w:val="26"/>
          <w:szCs w:val="26"/>
          <w:rPrChange w:id="8942" w:author="Le Minh Nghia" w:date="2019-10-09T10:56:00Z">
            <w:rPr>
              <w:b/>
              <w:sz w:val="26"/>
              <w:szCs w:val="26"/>
            </w:rPr>
          </w:rPrChange>
        </w:rPr>
      </w:pPr>
      <w:proofErr w:type="spellStart"/>
      <w:r w:rsidRPr="00B41112">
        <w:rPr>
          <w:b/>
          <w:sz w:val="26"/>
          <w:szCs w:val="26"/>
          <w:rPrChange w:id="8943" w:author="Le Minh Nghia" w:date="2019-10-09T10:56:00Z">
            <w:rPr>
              <w:b/>
              <w:sz w:val="26"/>
              <w:szCs w:val="26"/>
            </w:rPr>
          </w:rPrChange>
        </w:rPr>
        <w:t>Mô</w:t>
      </w:r>
      <w:proofErr w:type="spellEnd"/>
      <w:r w:rsidRPr="00B41112">
        <w:rPr>
          <w:b/>
          <w:sz w:val="26"/>
          <w:szCs w:val="26"/>
          <w:rPrChange w:id="8944" w:author="Le Minh Nghia" w:date="2019-10-09T10:56:00Z">
            <w:rPr>
              <w:b/>
              <w:sz w:val="26"/>
              <w:szCs w:val="26"/>
            </w:rPr>
          </w:rPrChange>
        </w:rPr>
        <w:t xml:space="preserve"> </w:t>
      </w:r>
      <w:proofErr w:type="spellStart"/>
      <w:r w:rsidRPr="00B41112">
        <w:rPr>
          <w:b/>
          <w:sz w:val="26"/>
          <w:szCs w:val="26"/>
          <w:rPrChange w:id="8945" w:author="Le Minh Nghia" w:date="2019-10-09T10:56:00Z">
            <w:rPr>
              <w:b/>
              <w:sz w:val="26"/>
              <w:szCs w:val="26"/>
            </w:rPr>
          </w:rPrChange>
        </w:rPr>
        <w:t>tả</w:t>
      </w:r>
      <w:proofErr w:type="spellEnd"/>
      <w:r w:rsidRPr="00B41112">
        <w:rPr>
          <w:b/>
          <w:sz w:val="26"/>
          <w:szCs w:val="26"/>
          <w:rPrChange w:id="8946" w:author="Le Minh Nghia" w:date="2019-10-09T10:56:00Z">
            <w:rPr>
              <w:b/>
              <w:sz w:val="26"/>
              <w:szCs w:val="26"/>
            </w:rPr>
          </w:rPrChange>
        </w:rPr>
        <w:t xml:space="preserve"> </w:t>
      </w:r>
      <w:proofErr w:type="spellStart"/>
      <w:r w:rsidRPr="00B41112">
        <w:rPr>
          <w:b/>
          <w:sz w:val="26"/>
          <w:szCs w:val="26"/>
          <w:rPrChange w:id="8947" w:author="Le Minh Nghia" w:date="2019-10-09T10:56:00Z">
            <w:rPr>
              <w:b/>
              <w:sz w:val="26"/>
              <w:szCs w:val="26"/>
            </w:rPr>
          </w:rPrChange>
        </w:rPr>
        <w:t>hệ</w:t>
      </w:r>
      <w:proofErr w:type="spellEnd"/>
      <w:r w:rsidRPr="00B41112">
        <w:rPr>
          <w:b/>
          <w:sz w:val="26"/>
          <w:szCs w:val="26"/>
          <w:rPrChange w:id="8948" w:author="Le Minh Nghia" w:date="2019-10-09T10:56:00Z">
            <w:rPr>
              <w:b/>
              <w:sz w:val="26"/>
              <w:szCs w:val="26"/>
            </w:rPr>
          </w:rPrChange>
        </w:rPr>
        <w:t xml:space="preserve"> </w:t>
      </w:r>
      <w:proofErr w:type="spellStart"/>
      <w:r w:rsidRPr="00B41112">
        <w:rPr>
          <w:b/>
          <w:sz w:val="26"/>
          <w:szCs w:val="26"/>
          <w:rPrChange w:id="8949" w:author="Le Minh Nghia" w:date="2019-10-09T10:56:00Z">
            <w:rPr>
              <w:b/>
              <w:sz w:val="26"/>
              <w:szCs w:val="26"/>
            </w:rPr>
          </w:rPrChange>
        </w:rPr>
        <w:t>thống</w:t>
      </w:r>
      <w:proofErr w:type="spellEnd"/>
    </w:p>
    <w:p w:rsidR="007318BE" w:rsidRPr="00B41112" w:rsidRDefault="007318BE" w:rsidP="00334D9A">
      <w:pPr>
        <w:pStyle w:val="ListParagraph"/>
        <w:spacing w:line="360" w:lineRule="auto"/>
        <w:ind w:left="1077" w:firstLine="720"/>
        <w:rPr>
          <w:sz w:val="26"/>
          <w:szCs w:val="26"/>
          <w:rPrChange w:id="8950" w:author="Le Minh Nghia" w:date="2019-10-09T10:56:00Z">
            <w:rPr>
              <w:sz w:val="26"/>
              <w:szCs w:val="26"/>
            </w:rPr>
          </w:rPrChange>
        </w:rPr>
      </w:pPr>
      <w:proofErr w:type="spellStart"/>
      <w:r w:rsidRPr="00B41112">
        <w:rPr>
          <w:sz w:val="26"/>
          <w:szCs w:val="26"/>
          <w:rPrChange w:id="8951" w:author="Le Minh Nghia" w:date="2019-10-09T10:56:00Z">
            <w:rPr>
              <w:sz w:val="26"/>
              <w:szCs w:val="26"/>
            </w:rPr>
          </w:rPrChange>
        </w:rPr>
        <w:t>Hệ</w:t>
      </w:r>
      <w:proofErr w:type="spellEnd"/>
      <w:r w:rsidRPr="00B41112">
        <w:rPr>
          <w:sz w:val="26"/>
          <w:szCs w:val="26"/>
          <w:rPrChange w:id="8952" w:author="Le Minh Nghia" w:date="2019-10-09T10:56:00Z">
            <w:rPr>
              <w:sz w:val="26"/>
              <w:szCs w:val="26"/>
            </w:rPr>
          </w:rPrChange>
        </w:rPr>
        <w:t xml:space="preserve"> </w:t>
      </w:r>
      <w:proofErr w:type="spellStart"/>
      <w:r w:rsidRPr="00B41112">
        <w:rPr>
          <w:sz w:val="26"/>
          <w:szCs w:val="26"/>
          <w:rPrChange w:id="8953" w:author="Le Minh Nghia" w:date="2019-10-09T10:56:00Z">
            <w:rPr>
              <w:sz w:val="26"/>
              <w:szCs w:val="26"/>
            </w:rPr>
          </w:rPrChange>
        </w:rPr>
        <w:t>thống</w:t>
      </w:r>
      <w:proofErr w:type="spellEnd"/>
      <w:r w:rsidRPr="00B41112">
        <w:rPr>
          <w:sz w:val="26"/>
          <w:szCs w:val="26"/>
          <w:rPrChange w:id="8954" w:author="Le Minh Nghia" w:date="2019-10-09T10:56:00Z">
            <w:rPr>
              <w:sz w:val="26"/>
              <w:szCs w:val="26"/>
            </w:rPr>
          </w:rPrChange>
        </w:rPr>
        <w:t xml:space="preserve"> </w:t>
      </w:r>
      <w:proofErr w:type="spellStart"/>
      <w:r w:rsidRPr="00B41112">
        <w:rPr>
          <w:sz w:val="26"/>
          <w:szCs w:val="26"/>
          <w:rPrChange w:id="8955" w:author="Le Minh Nghia" w:date="2019-10-09T10:56:00Z">
            <w:rPr>
              <w:sz w:val="26"/>
              <w:szCs w:val="26"/>
            </w:rPr>
          </w:rPrChange>
        </w:rPr>
        <w:t>được</w:t>
      </w:r>
      <w:proofErr w:type="spellEnd"/>
      <w:r w:rsidRPr="00B41112">
        <w:rPr>
          <w:sz w:val="26"/>
          <w:szCs w:val="26"/>
          <w:rPrChange w:id="8956" w:author="Le Minh Nghia" w:date="2019-10-09T10:56:00Z">
            <w:rPr>
              <w:sz w:val="26"/>
              <w:szCs w:val="26"/>
            </w:rPr>
          </w:rPrChange>
        </w:rPr>
        <w:t xml:space="preserve"> </w:t>
      </w:r>
      <w:proofErr w:type="spellStart"/>
      <w:r w:rsidRPr="00B41112">
        <w:rPr>
          <w:sz w:val="26"/>
          <w:szCs w:val="26"/>
          <w:rPrChange w:id="8957" w:author="Le Minh Nghia" w:date="2019-10-09T10:56:00Z">
            <w:rPr>
              <w:sz w:val="26"/>
              <w:szCs w:val="26"/>
            </w:rPr>
          </w:rPrChange>
        </w:rPr>
        <w:t>xây</w:t>
      </w:r>
      <w:proofErr w:type="spellEnd"/>
      <w:r w:rsidRPr="00B41112">
        <w:rPr>
          <w:sz w:val="26"/>
          <w:szCs w:val="26"/>
          <w:rPrChange w:id="8958" w:author="Le Minh Nghia" w:date="2019-10-09T10:56:00Z">
            <w:rPr>
              <w:sz w:val="26"/>
              <w:szCs w:val="26"/>
            </w:rPr>
          </w:rPrChange>
        </w:rPr>
        <w:t xml:space="preserve"> </w:t>
      </w:r>
      <w:proofErr w:type="spellStart"/>
      <w:r w:rsidRPr="00B41112">
        <w:rPr>
          <w:sz w:val="26"/>
          <w:szCs w:val="26"/>
          <w:rPrChange w:id="8959" w:author="Le Minh Nghia" w:date="2019-10-09T10:56:00Z">
            <w:rPr>
              <w:sz w:val="26"/>
              <w:szCs w:val="26"/>
            </w:rPr>
          </w:rPrChange>
        </w:rPr>
        <w:t>dựng</w:t>
      </w:r>
      <w:proofErr w:type="spellEnd"/>
      <w:r w:rsidRPr="00B41112">
        <w:rPr>
          <w:sz w:val="26"/>
          <w:szCs w:val="26"/>
          <w:rPrChange w:id="8960" w:author="Le Minh Nghia" w:date="2019-10-09T10:56:00Z">
            <w:rPr>
              <w:sz w:val="26"/>
              <w:szCs w:val="26"/>
            </w:rPr>
          </w:rPrChange>
        </w:rPr>
        <w:t xml:space="preserve"> </w:t>
      </w:r>
      <w:proofErr w:type="spellStart"/>
      <w:r w:rsidRPr="00B41112">
        <w:rPr>
          <w:sz w:val="26"/>
          <w:szCs w:val="26"/>
          <w:rPrChange w:id="8961" w:author="Le Minh Nghia" w:date="2019-10-09T10:56:00Z">
            <w:rPr>
              <w:sz w:val="26"/>
              <w:szCs w:val="26"/>
            </w:rPr>
          </w:rPrChange>
        </w:rPr>
        <w:t>trên</w:t>
      </w:r>
      <w:proofErr w:type="spellEnd"/>
      <w:r w:rsidRPr="00B41112">
        <w:rPr>
          <w:sz w:val="26"/>
          <w:szCs w:val="26"/>
          <w:rPrChange w:id="8962" w:author="Le Minh Nghia" w:date="2019-10-09T10:56:00Z">
            <w:rPr>
              <w:sz w:val="26"/>
              <w:szCs w:val="26"/>
            </w:rPr>
          </w:rPrChange>
        </w:rPr>
        <w:t xml:space="preserve"> </w:t>
      </w:r>
      <w:proofErr w:type="spellStart"/>
      <w:r w:rsidRPr="00B41112">
        <w:rPr>
          <w:sz w:val="26"/>
          <w:szCs w:val="26"/>
          <w:rPrChange w:id="8963" w:author="Le Minh Nghia" w:date="2019-10-09T10:56:00Z">
            <w:rPr>
              <w:sz w:val="26"/>
              <w:szCs w:val="26"/>
            </w:rPr>
          </w:rPrChange>
        </w:rPr>
        <w:t>mô</w:t>
      </w:r>
      <w:proofErr w:type="spellEnd"/>
      <w:r w:rsidRPr="00B41112">
        <w:rPr>
          <w:sz w:val="26"/>
          <w:szCs w:val="26"/>
          <w:rPrChange w:id="8964" w:author="Le Minh Nghia" w:date="2019-10-09T10:56:00Z">
            <w:rPr>
              <w:sz w:val="26"/>
              <w:szCs w:val="26"/>
            </w:rPr>
          </w:rPrChange>
        </w:rPr>
        <w:t xml:space="preserve"> </w:t>
      </w:r>
      <w:proofErr w:type="spellStart"/>
      <w:r w:rsidRPr="00B41112">
        <w:rPr>
          <w:sz w:val="26"/>
          <w:szCs w:val="26"/>
          <w:rPrChange w:id="8965" w:author="Le Minh Nghia" w:date="2019-10-09T10:56:00Z">
            <w:rPr>
              <w:sz w:val="26"/>
              <w:szCs w:val="26"/>
            </w:rPr>
          </w:rPrChange>
        </w:rPr>
        <w:t>hình</w:t>
      </w:r>
      <w:proofErr w:type="spellEnd"/>
      <w:r w:rsidRPr="00B41112">
        <w:rPr>
          <w:sz w:val="26"/>
          <w:szCs w:val="26"/>
          <w:rPrChange w:id="8966" w:author="Le Minh Nghia" w:date="2019-10-09T10:56:00Z">
            <w:rPr>
              <w:sz w:val="26"/>
              <w:szCs w:val="26"/>
            </w:rPr>
          </w:rPrChange>
        </w:rPr>
        <w:t xml:space="preserve"> Client-Server, </w:t>
      </w:r>
      <w:proofErr w:type="spellStart"/>
      <w:r w:rsidRPr="00B41112">
        <w:rPr>
          <w:sz w:val="26"/>
          <w:szCs w:val="26"/>
          <w:rPrChange w:id="8967" w:author="Le Minh Nghia" w:date="2019-10-09T10:56:00Z">
            <w:rPr>
              <w:sz w:val="26"/>
              <w:szCs w:val="26"/>
            </w:rPr>
          </w:rPrChange>
        </w:rPr>
        <w:t>sử</w:t>
      </w:r>
      <w:proofErr w:type="spellEnd"/>
      <w:r w:rsidRPr="00B41112">
        <w:rPr>
          <w:sz w:val="26"/>
          <w:szCs w:val="26"/>
          <w:rPrChange w:id="8968" w:author="Le Minh Nghia" w:date="2019-10-09T10:56:00Z">
            <w:rPr>
              <w:sz w:val="26"/>
              <w:szCs w:val="26"/>
            </w:rPr>
          </w:rPrChange>
        </w:rPr>
        <w:t xml:space="preserve"> </w:t>
      </w:r>
      <w:proofErr w:type="spellStart"/>
      <w:r w:rsidRPr="00B41112">
        <w:rPr>
          <w:sz w:val="26"/>
          <w:szCs w:val="26"/>
          <w:rPrChange w:id="8969" w:author="Le Minh Nghia" w:date="2019-10-09T10:56:00Z">
            <w:rPr>
              <w:sz w:val="26"/>
              <w:szCs w:val="26"/>
            </w:rPr>
          </w:rPrChange>
        </w:rPr>
        <w:t>dụng</w:t>
      </w:r>
      <w:proofErr w:type="spellEnd"/>
      <w:r w:rsidRPr="00B41112">
        <w:rPr>
          <w:sz w:val="26"/>
          <w:szCs w:val="26"/>
          <w:rPrChange w:id="8970" w:author="Le Minh Nghia" w:date="2019-10-09T10:56:00Z">
            <w:rPr>
              <w:sz w:val="26"/>
              <w:szCs w:val="26"/>
            </w:rPr>
          </w:rPrChange>
        </w:rPr>
        <w:t xml:space="preserve"> MySQL </w:t>
      </w:r>
      <w:proofErr w:type="spellStart"/>
      <w:r w:rsidRPr="00B41112">
        <w:rPr>
          <w:sz w:val="26"/>
          <w:szCs w:val="26"/>
          <w:rPrChange w:id="8971" w:author="Le Minh Nghia" w:date="2019-10-09T10:56:00Z">
            <w:rPr>
              <w:sz w:val="26"/>
              <w:szCs w:val="26"/>
            </w:rPr>
          </w:rPrChange>
        </w:rPr>
        <w:t>là</w:t>
      </w:r>
      <w:proofErr w:type="spellEnd"/>
      <w:r w:rsidRPr="00B41112">
        <w:rPr>
          <w:sz w:val="26"/>
          <w:szCs w:val="26"/>
          <w:rPrChange w:id="8972" w:author="Le Minh Nghia" w:date="2019-10-09T10:56:00Z">
            <w:rPr>
              <w:sz w:val="26"/>
              <w:szCs w:val="26"/>
            </w:rPr>
          </w:rPrChange>
        </w:rPr>
        <w:t xml:space="preserve"> </w:t>
      </w:r>
      <w:proofErr w:type="spellStart"/>
      <w:r w:rsidRPr="00B41112">
        <w:rPr>
          <w:sz w:val="26"/>
          <w:szCs w:val="26"/>
          <w:rPrChange w:id="8973" w:author="Le Minh Nghia" w:date="2019-10-09T10:56:00Z">
            <w:rPr>
              <w:sz w:val="26"/>
              <w:szCs w:val="26"/>
            </w:rPr>
          </w:rPrChange>
        </w:rPr>
        <w:t>hệ</w:t>
      </w:r>
      <w:proofErr w:type="spellEnd"/>
      <w:r w:rsidRPr="00B41112">
        <w:rPr>
          <w:sz w:val="26"/>
          <w:szCs w:val="26"/>
          <w:rPrChange w:id="8974" w:author="Le Minh Nghia" w:date="2019-10-09T10:56:00Z">
            <w:rPr>
              <w:sz w:val="26"/>
              <w:szCs w:val="26"/>
            </w:rPr>
          </w:rPrChange>
        </w:rPr>
        <w:t xml:space="preserve"> </w:t>
      </w:r>
      <w:proofErr w:type="spellStart"/>
      <w:r w:rsidRPr="00B41112">
        <w:rPr>
          <w:sz w:val="26"/>
          <w:szCs w:val="26"/>
          <w:rPrChange w:id="8975" w:author="Le Minh Nghia" w:date="2019-10-09T10:56:00Z">
            <w:rPr>
              <w:sz w:val="26"/>
              <w:szCs w:val="26"/>
            </w:rPr>
          </w:rPrChange>
        </w:rPr>
        <w:t>quản</w:t>
      </w:r>
      <w:proofErr w:type="spellEnd"/>
      <w:r w:rsidRPr="00B41112">
        <w:rPr>
          <w:sz w:val="26"/>
          <w:szCs w:val="26"/>
          <w:rPrChange w:id="8976" w:author="Le Minh Nghia" w:date="2019-10-09T10:56:00Z">
            <w:rPr>
              <w:sz w:val="26"/>
              <w:szCs w:val="26"/>
            </w:rPr>
          </w:rPrChange>
        </w:rPr>
        <w:t xml:space="preserve"> </w:t>
      </w:r>
      <w:proofErr w:type="spellStart"/>
      <w:r w:rsidRPr="00B41112">
        <w:rPr>
          <w:sz w:val="26"/>
          <w:szCs w:val="26"/>
          <w:rPrChange w:id="8977" w:author="Le Minh Nghia" w:date="2019-10-09T10:56:00Z">
            <w:rPr>
              <w:sz w:val="26"/>
              <w:szCs w:val="26"/>
            </w:rPr>
          </w:rPrChange>
        </w:rPr>
        <w:t>trị</w:t>
      </w:r>
      <w:proofErr w:type="spellEnd"/>
      <w:r w:rsidRPr="00B41112">
        <w:rPr>
          <w:sz w:val="26"/>
          <w:szCs w:val="26"/>
          <w:rPrChange w:id="8978" w:author="Le Minh Nghia" w:date="2019-10-09T10:56:00Z">
            <w:rPr>
              <w:sz w:val="26"/>
              <w:szCs w:val="26"/>
            </w:rPr>
          </w:rPrChange>
        </w:rPr>
        <w:t xml:space="preserve"> </w:t>
      </w:r>
      <w:proofErr w:type="spellStart"/>
      <w:r w:rsidRPr="00B41112">
        <w:rPr>
          <w:sz w:val="26"/>
          <w:szCs w:val="26"/>
          <w:rPrChange w:id="8979" w:author="Le Minh Nghia" w:date="2019-10-09T10:56:00Z">
            <w:rPr>
              <w:sz w:val="26"/>
              <w:szCs w:val="26"/>
            </w:rPr>
          </w:rPrChange>
        </w:rPr>
        <w:t>cơ</w:t>
      </w:r>
      <w:proofErr w:type="spellEnd"/>
      <w:r w:rsidRPr="00B41112">
        <w:rPr>
          <w:sz w:val="26"/>
          <w:szCs w:val="26"/>
          <w:rPrChange w:id="8980" w:author="Le Minh Nghia" w:date="2019-10-09T10:56:00Z">
            <w:rPr>
              <w:sz w:val="26"/>
              <w:szCs w:val="26"/>
            </w:rPr>
          </w:rPrChange>
        </w:rPr>
        <w:t xml:space="preserve"> </w:t>
      </w:r>
      <w:proofErr w:type="spellStart"/>
      <w:r w:rsidRPr="00B41112">
        <w:rPr>
          <w:sz w:val="26"/>
          <w:szCs w:val="26"/>
          <w:rPrChange w:id="8981" w:author="Le Minh Nghia" w:date="2019-10-09T10:56:00Z">
            <w:rPr>
              <w:sz w:val="26"/>
              <w:szCs w:val="26"/>
            </w:rPr>
          </w:rPrChange>
        </w:rPr>
        <w:t>sở</w:t>
      </w:r>
      <w:proofErr w:type="spellEnd"/>
      <w:r w:rsidRPr="00B41112">
        <w:rPr>
          <w:sz w:val="26"/>
          <w:szCs w:val="26"/>
          <w:rPrChange w:id="8982" w:author="Le Minh Nghia" w:date="2019-10-09T10:56:00Z">
            <w:rPr>
              <w:sz w:val="26"/>
              <w:szCs w:val="26"/>
            </w:rPr>
          </w:rPrChange>
        </w:rPr>
        <w:t xml:space="preserve"> </w:t>
      </w:r>
      <w:proofErr w:type="spellStart"/>
      <w:r w:rsidRPr="00B41112">
        <w:rPr>
          <w:sz w:val="26"/>
          <w:szCs w:val="26"/>
          <w:rPrChange w:id="8983" w:author="Le Minh Nghia" w:date="2019-10-09T10:56:00Z">
            <w:rPr>
              <w:sz w:val="26"/>
              <w:szCs w:val="26"/>
            </w:rPr>
          </w:rPrChange>
        </w:rPr>
        <w:t>dữ</w:t>
      </w:r>
      <w:proofErr w:type="spellEnd"/>
      <w:r w:rsidRPr="00B41112">
        <w:rPr>
          <w:sz w:val="26"/>
          <w:szCs w:val="26"/>
          <w:rPrChange w:id="8984" w:author="Le Minh Nghia" w:date="2019-10-09T10:56:00Z">
            <w:rPr>
              <w:sz w:val="26"/>
              <w:szCs w:val="26"/>
            </w:rPr>
          </w:rPrChange>
        </w:rPr>
        <w:t xml:space="preserve"> </w:t>
      </w:r>
      <w:proofErr w:type="spellStart"/>
      <w:r w:rsidRPr="00B41112">
        <w:rPr>
          <w:sz w:val="26"/>
          <w:szCs w:val="26"/>
          <w:rPrChange w:id="8985" w:author="Le Minh Nghia" w:date="2019-10-09T10:56:00Z">
            <w:rPr>
              <w:sz w:val="26"/>
              <w:szCs w:val="26"/>
            </w:rPr>
          </w:rPrChange>
        </w:rPr>
        <w:t>liệu</w:t>
      </w:r>
      <w:proofErr w:type="spellEnd"/>
      <w:r w:rsidRPr="00B41112">
        <w:rPr>
          <w:sz w:val="26"/>
          <w:szCs w:val="26"/>
          <w:rPrChange w:id="8986" w:author="Le Minh Nghia" w:date="2019-10-09T10:56:00Z">
            <w:rPr>
              <w:sz w:val="26"/>
              <w:szCs w:val="26"/>
            </w:rPr>
          </w:rPrChange>
        </w:rPr>
        <w:t xml:space="preserve"> </w:t>
      </w:r>
      <w:proofErr w:type="spellStart"/>
      <w:r w:rsidRPr="00B41112">
        <w:rPr>
          <w:sz w:val="26"/>
          <w:szCs w:val="26"/>
          <w:rPrChange w:id="8987" w:author="Le Minh Nghia" w:date="2019-10-09T10:56:00Z">
            <w:rPr>
              <w:sz w:val="26"/>
              <w:szCs w:val="26"/>
            </w:rPr>
          </w:rPrChange>
        </w:rPr>
        <w:t>để</w:t>
      </w:r>
      <w:proofErr w:type="spellEnd"/>
      <w:r w:rsidRPr="00B41112">
        <w:rPr>
          <w:sz w:val="26"/>
          <w:szCs w:val="26"/>
          <w:rPrChange w:id="8988" w:author="Le Minh Nghia" w:date="2019-10-09T10:56:00Z">
            <w:rPr>
              <w:sz w:val="26"/>
              <w:szCs w:val="26"/>
            </w:rPr>
          </w:rPrChange>
        </w:rPr>
        <w:t xml:space="preserve"> </w:t>
      </w:r>
      <w:proofErr w:type="spellStart"/>
      <w:r w:rsidRPr="00B41112">
        <w:rPr>
          <w:sz w:val="26"/>
          <w:szCs w:val="26"/>
          <w:rPrChange w:id="8989" w:author="Le Minh Nghia" w:date="2019-10-09T10:56:00Z">
            <w:rPr>
              <w:sz w:val="26"/>
              <w:szCs w:val="26"/>
            </w:rPr>
          </w:rPrChange>
        </w:rPr>
        <w:t>lưu</w:t>
      </w:r>
      <w:proofErr w:type="spellEnd"/>
      <w:r w:rsidRPr="00B41112">
        <w:rPr>
          <w:sz w:val="26"/>
          <w:szCs w:val="26"/>
          <w:rPrChange w:id="8990" w:author="Le Minh Nghia" w:date="2019-10-09T10:56:00Z">
            <w:rPr>
              <w:sz w:val="26"/>
              <w:szCs w:val="26"/>
            </w:rPr>
          </w:rPrChange>
        </w:rPr>
        <w:t xml:space="preserve"> </w:t>
      </w:r>
      <w:proofErr w:type="spellStart"/>
      <w:r w:rsidRPr="00B41112">
        <w:rPr>
          <w:sz w:val="26"/>
          <w:szCs w:val="26"/>
          <w:rPrChange w:id="8991" w:author="Le Minh Nghia" w:date="2019-10-09T10:56:00Z">
            <w:rPr>
              <w:sz w:val="26"/>
              <w:szCs w:val="26"/>
            </w:rPr>
          </w:rPrChange>
        </w:rPr>
        <w:t>trữ</w:t>
      </w:r>
      <w:proofErr w:type="spellEnd"/>
      <w:r w:rsidRPr="00B41112">
        <w:rPr>
          <w:sz w:val="26"/>
          <w:szCs w:val="26"/>
          <w:rPrChange w:id="8992" w:author="Le Minh Nghia" w:date="2019-10-09T10:56:00Z">
            <w:rPr>
              <w:sz w:val="26"/>
              <w:szCs w:val="26"/>
            </w:rPr>
          </w:rPrChange>
        </w:rPr>
        <w:t xml:space="preserve"> </w:t>
      </w:r>
      <w:proofErr w:type="spellStart"/>
      <w:r w:rsidRPr="00B41112">
        <w:rPr>
          <w:sz w:val="26"/>
          <w:szCs w:val="26"/>
          <w:rPrChange w:id="8993" w:author="Le Minh Nghia" w:date="2019-10-09T10:56:00Z">
            <w:rPr>
              <w:sz w:val="26"/>
              <w:szCs w:val="26"/>
            </w:rPr>
          </w:rPrChange>
        </w:rPr>
        <w:t>dữ</w:t>
      </w:r>
      <w:proofErr w:type="spellEnd"/>
      <w:r w:rsidRPr="00B41112">
        <w:rPr>
          <w:sz w:val="26"/>
          <w:szCs w:val="26"/>
          <w:rPrChange w:id="8994" w:author="Le Minh Nghia" w:date="2019-10-09T10:56:00Z">
            <w:rPr>
              <w:sz w:val="26"/>
              <w:szCs w:val="26"/>
            </w:rPr>
          </w:rPrChange>
        </w:rPr>
        <w:t xml:space="preserve"> </w:t>
      </w:r>
      <w:proofErr w:type="spellStart"/>
      <w:r w:rsidRPr="00B41112">
        <w:rPr>
          <w:sz w:val="26"/>
          <w:szCs w:val="26"/>
          <w:rPrChange w:id="8995" w:author="Le Minh Nghia" w:date="2019-10-09T10:56:00Z">
            <w:rPr>
              <w:sz w:val="26"/>
              <w:szCs w:val="26"/>
            </w:rPr>
          </w:rPrChange>
        </w:rPr>
        <w:t>liệu</w:t>
      </w:r>
      <w:proofErr w:type="spellEnd"/>
      <w:r w:rsidRPr="00B41112">
        <w:rPr>
          <w:sz w:val="26"/>
          <w:szCs w:val="26"/>
          <w:rPrChange w:id="8996" w:author="Le Minh Nghia" w:date="2019-10-09T10:56:00Z">
            <w:rPr>
              <w:sz w:val="26"/>
              <w:szCs w:val="26"/>
            </w:rPr>
          </w:rPrChange>
        </w:rPr>
        <w:t xml:space="preserve"> </w:t>
      </w:r>
      <w:proofErr w:type="spellStart"/>
      <w:r w:rsidRPr="00B41112">
        <w:rPr>
          <w:sz w:val="26"/>
          <w:szCs w:val="26"/>
          <w:rPrChange w:id="8997" w:author="Le Minh Nghia" w:date="2019-10-09T10:56:00Z">
            <w:rPr>
              <w:sz w:val="26"/>
              <w:szCs w:val="26"/>
            </w:rPr>
          </w:rPrChange>
        </w:rPr>
        <w:t>kết</w:t>
      </w:r>
      <w:proofErr w:type="spellEnd"/>
      <w:r w:rsidRPr="00B41112">
        <w:rPr>
          <w:sz w:val="26"/>
          <w:szCs w:val="26"/>
          <w:rPrChange w:id="8998" w:author="Le Minh Nghia" w:date="2019-10-09T10:56:00Z">
            <w:rPr>
              <w:sz w:val="26"/>
              <w:szCs w:val="26"/>
            </w:rPr>
          </w:rPrChange>
        </w:rPr>
        <w:t xml:space="preserve"> </w:t>
      </w:r>
      <w:proofErr w:type="spellStart"/>
      <w:r w:rsidRPr="00B41112">
        <w:rPr>
          <w:sz w:val="26"/>
          <w:szCs w:val="26"/>
          <w:rPrChange w:id="8999" w:author="Le Minh Nghia" w:date="2019-10-09T10:56:00Z">
            <w:rPr>
              <w:sz w:val="26"/>
              <w:szCs w:val="26"/>
            </w:rPr>
          </w:rPrChange>
        </w:rPr>
        <w:t>hợp</w:t>
      </w:r>
      <w:proofErr w:type="spellEnd"/>
      <w:r w:rsidRPr="00B41112">
        <w:rPr>
          <w:sz w:val="26"/>
          <w:szCs w:val="26"/>
          <w:rPrChange w:id="9000" w:author="Le Minh Nghia" w:date="2019-10-09T10:56:00Z">
            <w:rPr>
              <w:sz w:val="26"/>
              <w:szCs w:val="26"/>
            </w:rPr>
          </w:rPrChange>
        </w:rPr>
        <w:t xml:space="preserve"> </w:t>
      </w:r>
      <w:proofErr w:type="spellStart"/>
      <w:r w:rsidRPr="00B41112">
        <w:rPr>
          <w:sz w:val="26"/>
          <w:szCs w:val="26"/>
          <w:rPrChange w:id="9001" w:author="Le Minh Nghia" w:date="2019-10-09T10:56:00Z">
            <w:rPr>
              <w:sz w:val="26"/>
              <w:szCs w:val="26"/>
            </w:rPr>
          </w:rPrChange>
        </w:rPr>
        <w:t>với</w:t>
      </w:r>
      <w:proofErr w:type="spellEnd"/>
      <w:r w:rsidRPr="00B41112">
        <w:rPr>
          <w:sz w:val="26"/>
          <w:szCs w:val="26"/>
          <w:rPrChange w:id="9002" w:author="Le Minh Nghia" w:date="2019-10-09T10:56:00Z">
            <w:rPr>
              <w:sz w:val="26"/>
              <w:szCs w:val="26"/>
            </w:rPr>
          </w:rPrChange>
        </w:rPr>
        <w:t xml:space="preserve"> Laravel </w:t>
      </w:r>
      <w:proofErr w:type="spellStart"/>
      <w:r w:rsidRPr="00B41112">
        <w:rPr>
          <w:sz w:val="26"/>
          <w:szCs w:val="26"/>
          <w:rPrChange w:id="9003" w:author="Le Minh Nghia" w:date="2019-10-09T10:56:00Z">
            <w:rPr>
              <w:sz w:val="26"/>
              <w:szCs w:val="26"/>
            </w:rPr>
          </w:rPrChange>
        </w:rPr>
        <w:t>để</w:t>
      </w:r>
      <w:proofErr w:type="spellEnd"/>
      <w:r w:rsidRPr="00B41112">
        <w:rPr>
          <w:sz w:val="26"/>
          <w:szCs w:val="26"/>
          <w:rPrChange w:id="9004" w:author="Le Minh Nghia" w:date="2019-10-09T10:56:00Z">
            <w:rPr>
              <w:sz w:val="26"/>
              <w:szCs w:val="26"/>
            </w:rPr>
          </w:rPrChange>
        </w:rPr>
        <w:t xml:space="preserve"> </w:t>
      </w:r>
      <w:proofErr w:type="spellStart"/>
      <w:r w:rsidRPr="00B41112">
        <w:rPr>
          <w:sz w:val="26"/>
          <w:szCs w:val="26"/>
          <w:rPrChange w:id="9005" w:author="Le Minh Nghia" w:date="2019-10-09T10:56:00Z">
            <w:rPr>
              <w:sz w:val="26"/>
              <w:szCs w:val="26"/>
            </w:rPr>
          </w:rPrChange>
        </w:rPr>
        <w:t>xây</w:t>
      </w:r>
      <w:proofErr w:type="spellEnd"/>
      <w:r w:rsidRPr="00B41112">
        <w:rPr>
          <w:sz w:val="26"/>
          <w:szCs w:val="26"/>
          <w:rPrChange w:id="9006" w:author="Le Minh Nghia" w:date="2019-10-09T10:56:00Z">
            <w:rPr>
              <w:sz w:val="26"/>
              <w:szCs w:val="26"/>
            </w:rPr>
          </w:rPrChange>
        </w:rPr>
        <w:t xml:space="preserve"> </w:t>
      </w:r>
      <w:proofErr w:type="spellStart"/>
      <w:r w:rsidRPr="00B41112">
        <w:rPr>
          <w:sz w:val="26"/>
          <w:szCs w:val="26"/>
          <w:rPrChange w:id="9007" w:author="Le Minh Nghia" w:date="2019-10-09T10:56:00Z">
            <w:rPr>
              <w:sz w:val="26"/>
              <w:szCs w:val="26"/>
            </w:rPr>
          </w:rPrChange>
        </w:rPr>
        <w:t>dựng</w:t>
      </w:r>
      <w:proofErr w:type="spellEnd"/>
      <w:r w:rsidRPr="00B41112">
        <w:rPr>
          <w:sz w:val="26"/>
          <w:szCs w:val="26"/>
          <w:rPrChange w:id="9008" w:author="Le Minh Nghia" w:date="2019-10-09T10:56:00Z">
            <w:rPr>
              <w:sz w:val="26"/>
              <w:szCs w:val="26"/>
            </w:rPr>
          </w:rPrChange>
        </w:rPr>
        <w:t xml:space="preserve"> </w:t>
      </w:r>
      <w:proofErr w:type="spellStart"/>
      <w:r w:rsidRPr="00B41112">
        <w:rPr>
          <w:sz w:val="26"/>
          <w:szCs w:val="26"/>
          <w:rPrChange w:id="9009" w:author="Le Minh Nghia" w:date="2019-10-09T10:56:00Z">
            <w:rPr>
              <w:sz w:val="26"/>
              <w:szCs w:val="26"/>
            </w:rPr>
          </w:rPrChange>
        </w:rPr>
        <w:t>hệ</w:t>
      </w:r>
      <w:proofErr w:type="spellEnd"/>
      <w:r w:rsidRPr="00B41112">
        <w:rPr>
          <w:sz w:val="26"/>
          <w:szCs w:val="26"/>
          <w:rPrChange w:id="9010" w:author="Le Minh Nghia" w:date="2019-10-09T10:56:00Z">
            <w:rPr>
              <w:sz w:val="26"/>
              <w:szCs w:val="26"/>
            </w:rPr>
          </w:rPrChange>
        </w:rPr>
        <w:t xml:space="preserve"> </w:t>
      </w:r>
      <w:proofErr w:type="spellStart"/>
      <w:r w:rsidRPr="00B41112">
        <w:rPr>
          <w:sz w:val="26"/>
          <w:szCs w:val="26"/>
          <w:rPrChange w:id="9011" w:author="Le Minh Nghia" w:date="2019-10-09T10:56:00Z">
            <w:rPr>
              <w:sz w:val="26"/>
              <w:szCs w:val="26"/>
            </w:rPr>
          </w:rPrChange>
        </w:rPr>
        <w:t>thống</w:t>
      </w:r>
      <w:proofErr w:type="spellEnd"/>
      <w:r w:rsidRPr="00B41112">
        <w:rPr>
          <w:sz w:val="26"/>
          <w:szCs w:val="26"/>
          <w:rPrChange w:id="9012" w:author="Le Minh Nghia" w:date="2019-10-09T10:56:00Z">
            <w:rPr>
              <w:sz w:val="26"/>
              <w:szCs w:val="26"/>
            </w:rPr>
          </w:rPrChange>
        </w:rPr>
        <w:t xml:space="preserve"> </w:t>
      </w:r>
      <w:proofErr w:type="spellStart"/>
      <w:r w:rsidRPr="00B41112">
        <w:rPr>
          <w:sz w:val="26"/>
          <w:szCs w:val="26"/>
          <w:rPrChange w:id="9013" w:author="Le Minh Nghia" w:date="2019-10-09T10:56:00Z">
            <w:rPr>
              <w:sz w:val="26"/>
              <w:szCs w:val="26"/>
            </w:rPr>
          </w:rPrChange>
        </w:rPr>
        <w:t>cùng</w:t>
      </w:r>
      <w:proofErr w:type="spellEnd"/>
      <w:r w:rsidRPr="00B41112">
        <w:rPr>
          <w:sz w:val="26"/>
          <w:szCs w:val="26"/>
          <w:rPrChange w:id="9014" w:author="Le Minh Nghia" w:date="2019-10-09T10:56:00Z">
            <w:rPr>
              <w:sz w:val="26"/>
              <w:szCs w:val="26"/>
            </w:rPr>
          </w:rPrChange>
        </w:rPr>
        <w:t xml:space="preserve"> </w:t>
      </w:r>
      <w:proofErr w:type="spellStart"/>
      <w:r w:rsidRPr="00B41112">
        <w:rPr>
          <w:sz w:val="26"/>
          <w:szCs w:val="26"/>
          <w:rPrChange w:id="9015" w:author="Le Minh Nghia" w:date="2019-10-09T10:56:00Z">
            <w:rPr>
              <w:sz w:val="26"/>
              <w:szCs w:val="26"/>
            </w:rPr>
          </w:rPrChange>
        </w:rPr>
        <w:t>với</w:t>
      </w:r>
      <w:proofErr w:type="spellEnd"/>
      <w:r w:rsidRPr="00B41112">
        <w:rPr>
          <w:sz w:val="26"/>
          <w:szCs w:val="26"/>
          <w:rPrChange w:id="9016" w:author="Le Minh Nghia" w:date="2019-10-09T10:56:00Z">
            <w:rPr>
              <w:sz w:val="26"/>
              <w:szCs w:val="26"/>
            </w:rPr>
          </w:rPrChange>
        </w:rPr>
        <w:t xml:space="preserve"> Apache server </w:t>
      </w:r>
      <w:proofErr w:type="spellStart"/>
      <w:r w:rsidRPr="00B41112">
        <w:rPr>
          <w:sz w:val="26"/>
          <w:szCs w:val="26"/>
          <w:rPrChange w:id="9017" w:author="Le Minh Nghia" w:date="2019-10-09T10:56:00Z">
            <w:rPr>
              <w:sz w:val="26"/>
              <w:szCs w:val="26"/>
            </w:rPr>
          </w:rPrChange>
        </w:rPr>
        <w:t>để</w:t>
      </w:r>
      <w:proofErr w:type="spellEnd"/>
      <w:r w:rsidRPr="00B41112">
        <w:rPr>
          <w:sz w:val="26"/>
          <w:szCs w:val="26"/>
          <w:rPrChange w:id="9018" w:author="Le Minh Nghia" w:date="2019-10-09T10:56:00Z">
            <w:rPr>
              <w:sz w:val="26"/>
              <w:szCs w:val="26"/>
            </w:rPr>
          </w:rPrChange>
        </w:rPr>
        <w:t xml:space="preserve"> </w:t>
      </w:r>
      <w:proofErr w:type="spellStart"/>
      <w:r w:rsidRPr="00B41112">
        <w:rPr>
          <w:sz w:val="26"/>
          <w:szCs w:val="26"/>
          <w:rPrChange w:id="9019" w:author="Le Minh Nghia" w:date="2019-10-09T10:56:00Z">
            <w:rPr>
              <w:sz w:val="26"/>
              <w:szCs w:val="26"/>
            </w:rPr>
          </w:rPrChange>
        </w:rPr>
        <w:t>xây</w:t>
      </w:r>
      <w:proofErr w:type="spellEnd"/>
      <w:r w:rsidRPr="00B41112">
        <w:rPr>
          <w:sz w:val="26"/>
          <w:szCs w:val="26"/>
          <w:rPrChange w:id="9020" w:author="Le Minh Nghia" w:date="2019-10-09T10:56:00Z">
            <w:rPr>
              <w:sz w:val="26"/>
              <w:szCs w:val="26"/>
            </w:rPr>
          </w:rPrChange>
        </w:rPr>
        <w:t xml:space="preserve"> </w:t>
      </w:r>
      <w:proofErr w:type="spellStart"/>
      <w:r w:rsidRPr="00B41112">
        <w:rPr>
          <w:sz w:val="26"/>
          <w:szCs w:val="26"/>
          <w:rPrChange w:id="9021" w:author="Le Minh Nghia" w:date="2019-10-09T10:56:00Z">
            <w:rPr>
              <w:sz w:val="26"/>
              <w:szCs w:val="26"/>
            </w:rPr>
          </w:rPrChange>
        </w:rPr>
        <w:t>dựng</w:t>
      </w:r>
      <w:proofErr w:type="spellEnd"/>
      <w:r w:rsidRPr="00B41112">
        <w:rPr>
          <w:sz w:val="26"/>
          <w:szCs w:val="26"/>
          <w:rPrChange w:id="9022" w:author="Le Minh Nghia" w:date="2019-10-09T10:56:00Z">
            <w:rPr>
              <w:sz w:val="26"/>
              <w:szCs w:val="26"/>
            </w:rPr>
          </w:rPrChange>
        </w:rPr>
        <w:t xml:space="preserve"> </w:t>
      </w:r>
      <w:proofErr w:type="spellStart"/>
      <w:r w:rsidRPr="00B41112">
        <w:rPr>
          <w:sz w:val="26"/>
          <w:szCs w:val="26"/>
          <w:rPrChange w:id="9023" w:author="Le Minh Nghia" w:date="2019-10-09T10:56:00Z">
            <w:rPr>
              <w:sz w:val="26"/>
              <w:szCs w:val="26"/>
            </w:rPr>
          </w:rPrChange>
        </w:rPr>
        <w:t>máy</w:t>
      </w:r>
      <w:proofErr w:type="spellEnd"/>
      <w:r w:rsidRPr="00B41112">
        <w:rPr>
          <w:sz w:val="26"/>
          <w:szCs w:val="26"/>
          <w:rPrChange w:id="9024" w:author="Le Minh Nghia" w:date="2019-10-09T10:56:00Z">
            <w:rPr>
              <w:sz w:val="26"/>
              <w:szCs w:val="26"/>
            </w:rPr>
          </w:rPrChange>
        </w:rPr>
        <w:t xml:space="preserve"> </w:t>
      </w:r>
      <w:proofErr w:type="spellStart"/>
      <w:r w:rsidRPr="00B41112">
        <w:rPr>
          <w:sz w:val="26"/>
          <w:szCs w:val="26"/>
          <w:rPrChange w:id="9025" w:author="Le Minh Nghia" w:date="2019-10-09T10:56:00Z">
            <w:rPr>
              <w:sz w:val="26"/>
              <w:szCs w:val="26"/>
            </w:rPr>
          </w:rPrChange>
        </w:rPr>
        <w:t>chủ</w:t>
      </w:r>
      <w:proofErr w:type="spellEnd"/>
      <w:r w:rsidRPr="00B41112">
        <w:rPr>
          <w:sz w:val="26"/>
          <w:szCs w:val="26"/>
          <w:rPrChange w:id="9026" w:author="Le Minh Nghia" w:date="2019-10-09T10:56:00Z">
            <w:rPr>
              <w:sz w:val="26"/>
              <w:szCs w:val="26"/>
            </w:rPr>
          </w:rPrChange>
        </w:rPr>
        <w:t>.</w:t>
      </w:r>
    </w:p>
    <w:p w:rsidR="00745F0B" w:rsidRPr="00B41112" w:rsidRDefault="007318BE" w:rsidP="00A22430">
      <w:pPr>
        <w:pStyle w:val="ListParagraph"/>
        <w:numPr>
          <w:ilvl w:val="0"/>
          <w:numId w:val="24"/>
        </w:numPr>
        <w:spacing w:line="360" w:lineRule="auto"/>
        <w:rPr>
          <w:b/>
          <w:sz w:val="26"/>
          <w:szCs w:val="26"/>
          <w:rPrChange w:id="9027" w:author="Le Minh Nghia" w:date="2019-10-09T10:56:00Z">
            <w:rPr>
              <w:b/>
              <w:sz w:val="26"/>
              <w:szCs w:val="26"/>
            </w:rPr>
          </w:rPrChange>
        </w:rPr>
      </w:pPr>
      <w:proofErr w:type="spellStart"/>
      <w:r w:rsidRPr="00B41112">
        <w:rPr>
          <w:b/>
          <w:sz w:val="26"/>
          <w:szCs w:val="26"/>
          <w:rPrChange w:id="9028" w:author="Le Minh Nghia" w:date="2019-10-09T10:56:00Z">
            <w:rPr>
              <w:b/>
              <w:sz w:val="26"/>
              <w:szCs w:val="26"/>
            </w:rPr>
          </w:rPrChange>
        </w:rPr>
        <w:t>Chức</w:t>
      </w:r>
      <w:proofErr w:type="spellEnd"/>
      <w:r w:rsidRPr="00B41112">
        <w:rPr>
          <w:b/>
          <w:sz w:val="26"/>
          <w:szCs w:val="26"/>
          <w:rPrChange w:id="9029" w:author="Le Minh Nghia" w:date="2019-10-09T10:56:00Z">
            <w:rPr>
              <w:b/>
              <w:sz w:val="26"/>
              <w:szCs w:val="26"/>
            </w:rPr>
          </w:rPrChange>
        </w:rPr>
        <w:t xml:space="preserve"> </w:t>
      </w:r>
      <w:proofErr w:type="spellStart"/>
      <w:r w:rsidRPr="00B41112">
        <w:rPr>
          <w:b/>
          <w:sz w:val="26"/>
          <w:szCs w:val="26"/>
          <w:rPrChange w:id="9030" w:author="Le Minh Nghia" w:date="2019-10-09T10:56:00Z">
            <w:rPr>
              <w:b/>
              <w:sz w:val="26"/>
              <w:szCs w:val="26"/>
            </w:rPr>
          </w:rPrChange>
        </w:rPr>
        <w:t>năng</w:t>
      </w:r>
      <w:proofErr w:type="spellEnd"/>
      <w:r w:rsidRPr="00B41112">
        <w:rPr>
          <w:b/>
          <w:sz w:val="26"/>
          <w:szCs w:val="26"/>
          <w:rPrChange w:id="9031" w:author="Le Minh Nghia" w:date="2019-10-09T10:56:00Z">
            <w:rPr>
              <w:b/>
              <w:sz w:val="26"/>
              <w:szCs w:val="26"/>
            </w:rPr>
          </w:rPrChange>
        </w:rPr>
        <w:t xml:space="preserve"> </w:t>
      </w:r>
      <w:proofErr w:type="spellStart"/>
      <w:r w:rsidRPr="00B41112">
        <w:rPr>
          <w:b/>
          <w:sz w:val="26"/>
          <w:szCs w:val="26"/>
          <w:rPrChange w:id="9032" w:author="Le Minh Nghia" w:date="2019-10-09T10:56:00Z">
            <w:rPr>
              <w:b/>
              <w:sz w:val="26"/>
              <w:szCs w:val="26"/>
            </w:rPr>
          </w:rPrChange>
        </w:rPr>
        <w:t>chính</w:t>
      </w:r>
      <w:proofErr w:type="spellEnd"/>
      <w:r w:rsidRPr="00B41112">
        <w:rPr>
          <w:b/>
          <w:sz w:val="26"/>
          <w:szCs w:val="26"/>
          <w:rPrChange w:id="9033" w:author="Le Minh Nghia" w:date="2019-10-09T10:56:00Z">
            <w:rPr>
              <w:b/>
              <w:sz w:val="26"/>
              <w:szCs w:val="26"/>
            </w:rPr>
          </w:rPrChange>
        </w:rPr>
        <w:t xml:space="preserve"> </w:t>
      </w:r>
      <w:proofErr w:type="spellStart"/>
      <w:r w:rsidRPr="00B41112">
        <w:rPr>
          <w:b/>
          <w:sz w:val="26"/>
          <w:szCs w:val="26"/>
          <w:rPrChange w:id="9034" w:author="Le Minh Nghia" w:date="2019-10-09T10:56:00Z">
            <w:rPr>
              <w:b/>
              <w:sz w:val="26"/>
              <w:szCs w:val="26"/>
            </w:rPr>
          </w:rPrChange>
        </w:rPr>
        <w:t>của</w:t>
      </w:r>
      <w:proofErr w:type="spellEnd"/>
      <w:r w:rsidRPr="00B41112">
        <w:rPr>
          <w:b/>
          <w:sz w:val="26"/>
          <w:szCs w:val="26"/>
          <w:rPrChange w:id="9035" w:author="Le Minh Nghia" w:date="2019-10-09T10:56:00Z">
            <w:rPr>
              <w:b/>
              <w:sz w:val="26"/>
              <w:szCs w:val="26"/>
            </w:rPr>
          </w:rPrChange>
        </w:rPr>
        <w:t xml:space="preserve"> </w:t>
      </w:r>
      <w:proofErr w:type="spellStart"/>
      <w:r w:rsidRPr="00B41112">
        <w:rPr>
          <w:b/>
          <w:sz w:val="26"/>
          <w:szCs w:val="26"/>
          <w:rPrChange w:id="9036" w:author="Le Minh Nghia" w:date="2019-10-09T10:56:00Z">
            <w:rPr>
              <w:b/>
              <w:sz w:val="26"/>
              <w:szCs w:val="26"/>
            </w:rPr>
          </w:rPrChange>
        </w:rPr>
        <w:t>từng</w:t>
      </w:r>
      <w:proofErr w:type="spellEnd"/>
      <w:r w:rsidRPr="00B41112">
        <w:rPr>
          <w:b/>
          <w:sz w:val="26"/>
          <w:szCs w:val="26"/>
          <w:rPrChange w:id="9037" w:author="Le Minh Nghia" w:date="2019-10-09T10:56:00Z">
            <w:rPr>
              <w:b/>
              <w:sz w:val="26"/>
              <w:szCs w:val="26"/>
            </w:rPr>
          </w:rPrChange>
        </w:rPr>
        <w:t xml:space="preserve"> </w:t>
      </w:r>
      <w:proofErr w:type="spellStart"/>
      <w:r w:rsidRPr="00B41112">
        <w:rPr>
          <w:b/>
          <w:sz w:val="26"/>
          <w:szCs w:val="26"/>
          <w:rPrChange w:id="9038" w:author="Le Minh Nghia" w:date="2019-10-09T10:56:00Z">
            <w:rPr>
              <w:b/>
              <w:sz w:val="26"/>
              <w:szCs w:val="26"/>
            </w:rPr>
          </w:rPrChange>
        </w:rPr>
        <w:t>thành</w:t>
      </w:r>
      <w:proofErr w:type="spellEnd"/>
      <w:r w:rsidRPr="00B41112">
        <w:rPr>
          <w:b/>
          <w:sz w:val="26"/>
          <w:szCs w:val="26"/>
          <w:rPrChange w:id="9039" w:author="Le Minh Nghia" w:date="2019-10-09T10:56:00Z">
            <w:rPr>
              <w:b/>
              <w:sz w:val="26"/>
              <w:szCs w:val="26"/>
            </w:rPr>
          </w:rPrChange>
        </w:rPr>
        <w:t xml:space="preserve"> </w:t>
      </w:r>
      <w:proofErr w:type="spellStart"/>
      <w:r w:rsidRPr="00B41112">
        <w:rPr>
          <w:b/>
          <w:sz w:val="26"/>
          <w:szCs w:val="26"/>
          <w:rPrChange w:id="9040" w:author="Le Minh Nghia" w:date="2019-10-09T10:56:00Z">
            <w:rPr>
              <w:b/>
              <w:sz w:val="26"/>
              <w:szCs w:val="26"/>
            </w:rPr>
          </w:rPrChange>
        </w:rPr>
        <w:t>phần</w:t>
      </w:r>
      <w:proofErr w:type="spellEnd"/>
    </w:p>
    <w:p w:rsidR="00AC27D6" w:rsidRPr="00B41112" w:rsidRDefault="002A4A3B" w:rsidP="00334D9A">
      <w:pPr>
        <w:spacing w:line="360" w:lineRule="auto"/>
        <w:ind w:left="993" w:firstLine="720"/>
        <w:rPr>
          <w:sz w:val="26"/>
          <w:szCs w:val="26"/>
          <w:rPrChange w:id="9041" w:author="Le Minh Nghia" w:date="2019-10-09T10:56:00Z">
            <w:rPr>
              <w:sz w:val="28"/>
              <w:szCs w:val="28"/>
            </w:rPr>
          </w:rPrChange>
        </w:rPr>
      </w:pPr>
      <w:r w:rsidRPr="00B41112">
        <w:rPr>
          <w:sz w:val="26"/>
          <w:szCs w:val="26"/>
          <w:rPrChange w:id="9042" w:author="Le Minh Nghia" w:date="2019-10-09T10:56:00Z">
            <w:rPr>
              <w:sz w:val="28"/>
              <w:szCs w:val="28"/>
            </w:rPr>
          </w:rPrChange>
        </w:rPr>
        <w:t>Database MySQL:</w:t>
      </w:r>
      <w:r w:rsidR="00AC27D6" w:rsidRPr="00B41112">
        <w:rPr>
          <w:sz w:val="26"/>
          <w:szCs w:val="26"/>
          <w:rPrChange w:id="9043" w:author="Le Minh Nghia" w:date="2019-10-09T10:56:00Z">
            <w:rPr>
              <w:sz w:val="28"/>
              <w:szCs w:val="28"/>
            </w:rPr>
          </w:rPrChange>
        </w:rPr>
        <w:t xml:space="preserve"> </w:t>
      </w:r>
      <w:proofErr w:type="spellStart"/>
      <w:r w:rsidR="0094370E" w:rsidRPr="00B41112">
        <w:rPr>
          <w:sz w:val="26"/>
          <w:szCs w:val="26"/>
          <w:rPrChange w:id="9044" w:author="Le Minh Nghia" w:date="2019-10-09T10:56:00Z">
            <w:rPr>
              <w:sz w:val="28"/>
              <w:szCs w:val="28"/>
            </w:rPr>
          </w:rPrChange>
        </w:rPr>
        <w:t>l</w:t>
      </w:r>
      <w:r w:rsidR="00AC27D6" w:rsidRPr="00B41112">
        <w:rPr>
          <w:sz w:val="26"/>
          <w:szCs w:val="26"/>
          <w:rPrChange w:id="9045" w:author="Le Minh Nghia" w:date="2019-10-09T10:56:00Z">
            <w:rPr>
              <w:sz w:val="28"/>
              <w:szCs w:val="28"/>
            </w:rPr>
          </w:rPrChange>
        </w:rPr>
        <w:t>à</w:t>
      </w:r>
      <w:proofErr w:type="spellEnd"/>
      <w:r w:rsidR="00AC27D6" w:rsidRPr="00B41112">
        <w:rPr>
          <w:sz w:val="26"/>
          <w:szCs w:val="26"/>
          <w:rPrChange w:id="9046" w:author="Le Minh Nghia" w:date="2019-10-09T10:56:00Z">
            <w:rPr>
              <w:sz w:val="28"/>
              <w:szCs w:val="28"/>
            </w:rPr>
          </w:rPrChange>
        </w:rPr>
        <w:t xml:space="preserve"> </w:t>
      </w:r>
      <w:proofErr w:type="spellStart"/>
      <w:r w:rsidR="00AC27D6" w:rsidRPr="00B41112">
        <w:rPr>
          <w:sz w:val="26"/>
          <w:szCs w:val="26"/>
          <w:rPrChange w:id="9047" w:author="Le Minh Nghia" w:date="2019-10-09T10:56:00Z">
            <w:rPr>
              <w:sz w:val="28"/>
              <w:szCs w:val="28"/>
            </w:rPr>
          </w:rPrChange>
        </w:rPr>
        <w:t>hệ</w:t>
      </w:r>
      <w:proofErr w:type="spellEnd"/>
      <w:r w:rsidR="00AC27D6" w:rsidRPr="00B41112">
        <w:rPr>
          <w:sz w:val="26"/>
          <w:szCs w:val="26"/>
          <w:rPrChange w:id="9048" w:author="Le Minh Nghia" w:date="2019-10-09T10:56:00Z">
            <w:rPr>
              <w:sz w:val="28"/>
              <w:szCs w:val="28"/>
            </w:rPr>
          </w:rPrChange>
        </w:rPr>
        <w:t xml:space="preserve"> </w:t>
      </w:r>
      <w:proofErr w:type="spellStart"/>
      <w:r w:rsidR="00AC27D6" w:rsidRPr="00B41112">
        <w:rPr>
          <w:sz w:val="26"/>
          <w:szCs w:val="26"/>
          <w:rPrChange w:id="9049" w:author="Le Minh Nghia" w:date="2019-10-09T10:56:00Z">
            <w:rPr>
              <w:sz w:val="28"/>
              <w:szCs w:val="28"/>
            </w:rPr>
          </w:rPrChange>
        </w:rPr>
        <w:t>quản</w:t>
      </w:r>
      <w:proofErr w:type="spellEnd"/>
      <w:r w:rsidR="00AC27D6" w:rsidRPr="00B41112">
        <w:rPr>
          <w:sz w:val="26"/>
          <w:szCs w:val="26"/>
          <w:rPrChange w:id="9050" w:author="Le Minh Nghia" w:date="2019-10-09T10:56:00Z">
            <w:rPr>
              <w:sz w:val="28"/>
              <w:szCs w:val="28"/>
            </w:rPr>
          </w:rPrChange>
        </w:rPr>
        <w:t xml:space="preserve"> </w:t>
      </w:r>
      <w:proofErr w:type="spellStart"/>
      <w:r w:rsidR="00AC27D6" w:rsidRPr="00B41112">
        <w:rPr>
          <w:sz w:val="26"/>
          <w:szCs w:val="26"/>
          <w:rPrChange w:id="9051" w:author="Le Minh Nghia" w:date="2019-10-09T10:56:00Z">
            <w:rPr>
              <w:sz w:val="28"/>
              <w:szCs w:val="28"/>
            </w:rPr>
          </w:rPrChange>
        </w:rPr>
        <w:t>trị</w:t>
      </w:r>
      <w:proofErr w:type="spellEnd"/>
      <w:r w:rsidR="00AC27D6" w:rsidRPr="00B41112">
        <w:rPr>
          <w:sz w:val="26"/>
          <w:szCs w:val="26"/>
          <w:rPrChange w:id="9052" w:author="Le Minh Nghia" w:date="2019-10-09T10:56:00Z">
            <w:rPr>
              <w:sz w:val="28"/>
              <w:szCs w:val="28"/>
            </w:rPr>
          </w:rPrChange>
        </w:rPr>
        <w:t xml:space="preserve"> </w:t>
      </w:r>
      <w:proofErr w:type="spellStart"/>
      <w:r w:rsidR="00AC27D6" w:rsidRPr="00B41112">
        <w:rPr>
          <w:sz w:val="26"/>
          <w:szCs w:val="26"/>
          <w:rPrChange w:id="9053" w:author="Le Minh Nghia" w:date="2019-10-09T10:56:00Z">
            <w:rPr>
              <w:sz w:val="28"/>
              <w:szCs w:val="28"/>
            </w:rPr>
          </w:rPrChange>
        </w:rPr>
        <w:t>cơ</w:t>
      </w:r>
      <w:proofErr w:type="spellEnd"/>
      <w:r w:rsidR="00AC27D6" w:rsidRPr="00B41112">
        <w:rPr>
          <w:sz w:val="26"/>
          <w:szCs w:val="26"/>
          <w:rPrChange w:id="9054" w:author="Le Minh Nghia" w:date="2019-10-09T10:56:00Z">
            <w:rPr>
              <w:sz w:val="28"/>
              <w:szCs w:val="28"/>
            </w:rPr>
          </w:rPrChange>
        </w:rPr>
        <w:t xml:space="preserve"> </w:t>
      </w:r>
      <w:proofErr w:type="spellStart"/>
      <w:r w:rsidR="00AC27D6" w:rsidRPr="00B41112">
        <w:rPr>
          <w:sz w:val="26"/>
          <w:szCs w:val="26"/>
          <w:rPrChange w:id="9055" w:author="Le Minh Nghia" w:date="2019-10-09T10:56:00Z">
            <w:rPr>
              <w:sz w:val="28"/>
              <w:szCs w:val="28"/>
            </w:rPr>
          </w:rPrChange>
        </w:rPr>
        <w:t>sở</w:t>
      </w:r>
      <w:proofErr w:type="spellEnd"/>
      <w:r w:rsidR="00AC27D6" w:rsidRPr="00B41112">
        <w:rPr>
          <w:sz w:val="26"/>
          <w:szCs w:val="26"/>
          <w:rPrChange w:id="9056" w:author="Le Minh Nghia" w:date="2019-10-09T10:56:00Z">
            <w:rPr>
              <w:sz w:val="28"/>
              <w:szCs w:val="28"/>
            </w:rPr>
          </w:rPrChange>
        </w:rPr>
        <w:t xml:space="preserve"> </w:t>
      </w:r>
      <w:proofErr w:type="spellStart"/>
      <w:r w:rsidR="00AC27D6" w:rsidRPr="00B41112">
        <w:rPr>
          <w:sz w:val="26"/>
          <w:szCs w:val="26"/>
          <w:rPrChange w:id="9057" w:author="Le Minh Nghia" w:date="2019-10-09T10:56:00Z">
            <w:rPr>
              <w:sz w:val="28"/>
              <w:szCs w:val="28"/>
            </w:rPr>
          </w:rPrChange>
        </w:rPr>
        <w:t>dữ</w:t>
      </w:r>
      <w:proofErr w:type="spellEnd"/>
      <w:r w:rsidR="00AC27D6" w:rsidRPr="00B41112">
        <w:rPr>
          <w:sz w:val="26"/>
          <w:szCs w:val="26"/>
          <w:rPrChange w:id="9058" w:author="Le Minh Nghia" w:date="2019-10-09T10:56:00Z">
            <w:rPr>
              <w:sz w:val="28"/>
              <w:szCs w:val="28"/>
            </w:rPr>
          </w:rPrChange>
        </w:rPr>
        <w:t xml:space="preserve"> </w:t>
      </w:r>
      <w:proofErr w:type="spellStart"/>
      <w:r w:rsidR="00AC27D6" w:rsidRPr="00B41112">
        <w:rPr>
          <w:sz w:val="26"/>
          <w:szCs w:val="26"/>
          <w:rPrChange w:id="9059" w:author="Le Minh Nghia" w:date="2019-10-09T10:56:00Z">
            <w:rPr>
              <w:sz w:val="28"/>
              <w:szCs w:val="28"/>
            </w:rPr>
          </w:rPrChange>
        </w:rPr>
        <w:t>liệu</w:t>
      </w:r>
      <w:proofErr w:type="spellEnd"/>
      <w:r w:rsidR="00AC27D6" w:rsidRPr="00B41112">
        <w:rPr>
          <w:sz w:val="26"/>
          <w:szCs w:val="26"/>
          <w:rPrChange w:id="9060" w:author="Le Minh Nghia" w:date="2019-10-09T10:56:00Z">
            <w:rPr>
              <w:sz w:val="28"/>
              <w:szCs w:val="28"/>
            </w:rPr>
          </w:rPrChange>
        </w:rPr>
        <w:t xml:space="preserve"> </w:t>
      </w:r>
      <w:proofErr w:type="spellStart"/>
      <w:r w:rsidR="00AC27D6" w:rsidRPr="00B41112">
        <w:rPr>
          <w:sz w:val="26"/>
          <w:szCs w:val="26"/>
          <w:rPrChange w:id="9061" w:author="Le Minh Nghia" w:date="2019-10-09T10:56:00Z">
            <w:rPr>
              <w:sz w:val="28"/>
              <w:szCs w:val="28"/>
            </w:rPr>
          </w:rPrChange>
        </w:rPr>
        <w:t>mã</w:t>
      </w:r>
      <w:proofErr w:type="spellEnd"/>
      <w:r w:rsidR="00AC27D6" w:rsidRPr="00B41112">
        <w:rPr>
          <w:sz w:val="26"/>
          <w:szCs w:val="26"/>
          <w:rPrChange w:id="9062" w:author="Le Minh Nghia" w:date="2019-10-09T10:56:00Z">
            <w:rPr>
              <w:sz w:val="28"/>
              <w:szCs w:val="28"/>
            </w:rPr>
          </w:rPrChange>
        </w:rPr>
        <w:t xml:space="preserve"> </w:t>
      </w:r>
      <w:proofErr w:type="spellStart"/>
      <w:r w:rsidR="00AC27D6" w:rsidRPr="00B41112">
        <w:rPr>
          <w:sz w:val="26"/>
          <w:szCs w:val="26"/>
          <w:rPrChange w:id="9063" w:author="Le Minh Nghia" w:date="2019-10-09T10:56:00Z">
            <w:rPr>
              <w:sz w:val="28"/>
              <w:szCs w:val="28"/>
            </w:rPr>
          </w:rPrChange>
        </w:rPr>
        <w:t>nguồn</w:t>
      </w:r>
      <w:proofErr w:type="spellEnd"/>
      <w:r w:rsidR="00AC27D6" w:rsidRPr="00B41112">
        <w:rPr>
          <w:sz w:val="26"/>
          <w:szCs w:val="26"/>
          <w:rPrChange w:id="9064" w:author="Le Minh Nghia" w:date="2019-10-09T10:56:00Z">
            <w:rPr>
              <w:sz w:val="28"/>
              <w:szCs w:val="28"/>
            </w:rPr>
          </w:rPrChange>
        </w:rPr>
        <w:t xml:space="preserve"> </w:t>
      </w:r>
      <w:proofErr w:type="spellStart"/>
      <w:r w:rsidR="00AC27D6" w:rsidRPr="00B41112">
        <w:rPr>
          <w:sz w:val="26"/>
          <w:szCs w:val="26"/>
          <w:rPrChange w:id="9065" w:author="Le Minh Nghia" w:date="2019-10-09T10:56:00Z">
            <w:rPr>
              <w:sz w:val="28"/>
              <w:szCs w:val="28"/>
            </w:rPr>
          </w:rPrChange>
        </w:rPr>
        <w:t>mở</w:t>
      </w:r>
      <w:proofErr w:type="spellEnd"/>
      <w:r w:rsidR="00AC27D6" w:rsidRPr="00B41112">
        <w:rPr>
          <w:sz w:val="26"/>
          <w:szCs w:val="26"/>
          <w:rPrChange w:id="9066" w:author="Le Minh Nghia" w:date="2019-10-09T10:56:00Z">
            <w:rPr>
              <w:sz w:val="28"/>
              <w:szCs w:val="28"/>
            </w:rPr>
          </w:rPrChange>
        </w:rPr>
        <w:t xml:space="preserve"> </w:t>
      </w:r>
      <w:proofErr w:type="spellStart"/>
      <w:r w:rsidR="00AC27D6" w:rsidRPr="00B41112">
        <w:rPr>
          <w:sz w:val="26"/>
          <w:szCs w:val="26"/>
          <w:rPrChange w:id="9067" w:author="Le Minh Nghia" w:date="2019-10-09T10:56:00Z">
            <w:rPr>
              <w:sz w:val="28"/>
              <w:szCs w:val="28"/>
            </w:rPr>
          </w:rPrChange>
        </w:rPr>
        <w:t>được</w:t>
      </w:r>
      <w:proofErr w:type="spellEnd"/>
      <w:r w:rsidR="00AC27D6" w:rsidRPr="00B41112">
        <w:rPr>
          <w:sz w:val="26"/>
          <w:szCs w:val="26"/>
          <w:rPrChange w:id="9068" w:author="Le Minh Nghia" w:date="2019-10-09T10:56:00Z">
            <w:rPr>
              <w:sz w:val="28"/>
              <w:szCs w:val="28"/>
            </w:rPr>
          </w:rPrChange>
        </w:rPr>
        <w:t xml:space="preserve"> </w:t>
      </w:r>
      <w:proofErr w:type="spellStart"/>
      <w:r w:rsidR="00AC27D6" w:rsidRPr="00B41112">
        <w:rPr>
          <w:sz w:val="26"/>
          <w:szCs w:val="26"/>
          <w:rPrChange w:id="9069" w:author="Le Minh Nghia" w:date="2019-10-09T10:56:00Z">
            <w:rPr>
              <w:sz w:val="28"/>
              <w:szCs w:val="28"/>
            </w:rPr>
          </w:rPrChange>
        </w:rPr>
        <w:t>dùng</w:t>
      </w:r>
      <w:proofErr w:type="spellEnd"/>
      <w:r w:rsidR="00AC27D6" w:rsidRPr="00B41112">
        <w:rPr>
          <w:sz w:val="26"/>
          <w:szCs w:val="26"/>
          <w:rPrChange w:id="9070" w:author="Le Minh Nghia" w:date="2019-10-09T10:56:00Z">
            <w:rPr>
              <w:sz w:val="28"/>
              <w:szCs w:val="28"/>
            </w:rPr>
          </w:rPrChange>
        </w:rPr>
        <w:t xml:space="preserve"> </w:t>
      </w:r>
      <w:proofErr w:type="spellStart"/>
      <w:r w:rsidR="00AC27D6" w:rsidRPr="00B41112">
        <w:rPr>
          <w:sz w:val="26"/>
          <w:szCs w:val="26"/>
          <w:rPrChange w:id="9071" w:author="Le Minh Nghia" w:date="2019-10-09T10:56:00Z">
            <w:rPr>
              <w:sz w:val="28"/>
              <w:szCs w:val="28"/>
            </w:rPr>
          </w:rPrChange>
        </w:rPr>
        <w:t>để</w:t>
      </w:r>
      <w:proofErr w:type="spellEnd"/>
      <w:r w:rsidR="00AC27D6" w:rsidRPr="00B41112">
        <w:rPr>
          <w:sz w:val="26"/>
          <w:szCs w:val="26"/>
          <w:rPrChange w:id="9072" w:author="Le Minh Nghia" w:date="2019-10-09T10:56:00Z">
            <w:rPr>
              <w:sz w:val="28"/>
              <w:szCs w:val="28"/>
            </w:rPr>
          </w:rPrChange>
        </w:rPr>
        <w:t xml:space="preserve"> </w:t>
      </w:r>
      <w:proofErr w:type="spellStart"/>
      <w:r w:rsidR="00AC27D6" w:rsidRPr="00B41112">
        <w:rPr>
          <w:sz w:val="26"/>
          <w:szCs w:val="26"/>
          <w:rPrChange w:id="9073" w:author="Le Minh Nghia" w:date="2019-10-09T10:56:00Z">
            <w:rPr>
              <w:sz w:val="28"/>
              <w:szCs w:val="28"/>
            </w:rPr>
          </w:rPrChange>
        </w:rPr>
        <w:t>thiết</w:t>
      </w:r>
      <w:proofErr w:type="spellEnd"/>
      <w:r w:rsidR="00AC27D6" w:rsidRPr="00B41112">
        <w:rPr>
          <w:sz w:val="26"/>
          <w:szCs w:val="26"/>
          <w:rPrChange w:id="9074" w:author="Le Minh Nghia" w:date="2019-10-09T10:56:00Z">
            <w:rPr>
              <w:sz w:val="28"/>
              <w:szCs w:val="28"/>
            </w:rPr>
          </w:rPrChange>
        </w:rPr>
        <w:t xml:space="preserve"> </w:t>
      </w:r>
      <w:proofErr w:type="spellStart"/>
      <w:r w:rsidR="00AC27D6" w:rsidRPr="00B41112">
        <w:rPr>
          <w:sz w:val="26"/>
          <w:szCs w:val="26"/>
          <w:rPrChange w:id="9075" w:author="Le Minh Nghia" w:date="2019-10-09T10:56:00Z">
            <w:rPr>
              <w:sz w:val="28"/>
              <w:szCs w:val="28"/>
            </w:rPr>
          </w:rPrChange>
        </w:rPr>
        <w:t>kế</w:t>
      </w:r>
      <w:proofErr w:type="spellEnd"/>
      <w:r w:rsidR="00AC27D6" w:rsidRPr="00B41112">
        <w:rPr>
          <w:sz w:val="26"/>
          <w:szCs w:val="26"/>
          <w:rPrChange w:id="9076" w:author="Le Minh Nghia" w:date="2019-10-09T10:56:00Z">
            <w:rPr>
              <w:sz w:val="28"/>
              <w:szCs w:val="28"/>
            </w:rPr>
          </w:rPrChange>
        </w:rPr>
        <w:t xml:space="preserve"> </w:t>
      </w:r>
      <w:proofErr w:type="spellStart"/>
      <w:r w:rsidR="00AC27D6" w:rsidRPr="00B41112">
        <w:rPr>
          <w:sz w:val="26"/>
          <w:szCs w:val="26"/>
          <w:rPrChange w:id="9077" w:author="Le Minh Nghia" w:date="2019-10-09T10:56:00Z">
            <w:rPr>
              <w:sz w:val="28"/>
              <w:szCs w:val="28"/>
            </w:rPr>
          </w:rPrChange>
        </w:rPr>
        <w:t>và</w:t>
      </w:r>
      <w:proofErr w:type="spellEnd"/>
      <w:r w:rsidR="00AC27D6" w:rsidRPr="00B41112">
        <w:rPr>
          <w:sz w:val="26"/>
          <w:szCs w:val="26"/>
          <w:rPrChange w:id="9078" w:author="Le Minh Nghia" w:date="2019-10-09T10:56:00Z">
            <w:rPr>
              <w:sz w:val="28"/>
              <w:szCs w:val="28"/>
            </w:rPr>
          </w:rPrChange>
        </w:rPr>
        <w:t xml:space="preserve"> </w:t>
      </w:r>
      <w:proofErr w:type="spellStart"/>
      <w:r w:rsidR="00AC27D6" w:rsidRPr="00B41112">
        <w:rPr>
          <w:sz w:val="26"/>
          <w:szCs w:val="26"/>
          <w:rPrChange w:id="9079" w:author="Le Minh Nghia" w:date="2019-10-09T10:56:00Z">
            <w:rPr>
              <w:sz w:val="28"/>
              <w:szCs w:val="28"/>
            </w:rPr>
          </w:rPrChange>
        </w:rPr>
        <w:t>xây</w:t>
      </w:r>
      <w:proofErr w:type="spellEnd"/>
      <w:r w:rsidR="00AC27D6" w:rsidRPr="00B41112">
        <w:rPr>
          <w:sz w:val="26"/>
          <w:szCs w:val="26"/>
          <w:rPrChange w:id="9080" w:author="Le Minh Nghia" w:date="2019-10-09T10:56:00Z">
            <w:rPr>
              <w:sz w:val="28"/>
              <w:szCs w:val="28"/>
            </w:rPr>
          </w:rPrChange>
        </w:rPr>
        <w:t xml:space="preserve"> </w:t>
      </w:r>
      <w:proofErr w:type="spellStart"/>
      <w:r w:rsidR="00AC27D6" w:rsidRPr="00B41112">
        <w:rPr>
          <w:sz w:val="26"/>
          <w:szCs w:val="26"/>
          <w:rPrChange w:id="9081" w:author="Le Minh Nghia" w:date="2019-10-09T10:56:00Z">
            <w:rPr>
              <w:sz w:val="28"/>
              <w:szCs w:val="28"/>
            </w:rPr>
          </w:rPrChange>
        </w:rPr>
        <w:t>dựng</w:t>
      </w:r>
      <w:proofErr w:type="spellEnd"/>
      <w:r w:rsidR="00AC27D6" w:rsidRPr="00B41112">
        <w:rPr>
          <w:sz w:val="26"/>
          <w:szCs w:val="26"/>
          <w:rPrChange w:id="9082" w:author="Le Minh Nghia" w:date="2019-10-09T10:56:00Z">
            <w:rPr>
              <w:sz w:val="28"/>
              <w:szCs w:val="28"/>
            </w:rPr>
          </w:rPrChange>
        </w:rPr>
        <w:t xml:space="preserve"> </w:t>
      </w:r>
      <w:proofErr w:type="spellStart"/>
      <w:r w:rsidR="00AC27D6" w:rsidRPr="00B41112">
        <w:rPr>
          <w:sz w:val="26"/>
          <w:szCs w:val="26"/>
          <w:rPrChange w:id="9083" w:author="Le Minh Nghia" w:date="2019-10-09T10:56:00Z">
            <w:rPr>
              <w:sz w:val="28"/>
              <w:szCs w:val="28"/>
            </w:rPr>
          </w:rPrChange>
        </w:rPr>
        <w:t>cơ</w:t>
      </w:r>
      <w:proofErr w:type="spellEnd"/>
      <w:r w:rsidR="00AC27D6" w:rsidRPr="00B41112">
        <w:rPr>
          <w:sz w:val="26"/>
          <w:szCs w:val="26"/>
          <w:rPrChange w:id="9084" w:author="Le Minh Nghia" w:date="2019-10-09T10:56:00Z">
            <w:rPr>
              <w:sz w:val="28"/>
              <w:szCs w:val="28"/>
            </w:rPr>
          </w:rPrChange>
        </w:rPr>
        <w:t xml:space="preserve"> </w:t>
      </w:r>
      <w:proofErr w:type="spellStart"/>
      <w:r w:rsidR="00AC27D6" w:rsidRPr="00B41112">
        <w:rPr>
          <w:sz w:val="26"/>
          <w:szCs w:val="26"/>
          <w:rPrChange w:id="9085" w:author="Le Minh Nghia" w:date="2019-10-09T10:56:00Z">
            <w:rPr>
              <w:sz w:val="28"/>
              <w:szCs w:val="28"/>
            </w:rPr>
          </w:rPrChange>
        </w:rPr>
        <w:t>sở</w:t>
      </w:r>
      <w:proofErr w:type="spellEnd"/>
      <w:r w:rsidR="00AC27D6" w:rsidRPr="00B41112">
        <w:rPr>
          <w:sz w:val="26"/>
          <w:szCs w:val="26"/>
          <w:rPrChange w:id="9086" w:author="Le Minh Nghia" w:date="2019-10-09T10:56:00Z">
            <w:rPr>
              <w:sz w:val="28"/>
              <w:szCs w:val="28"/>
            </w:rPr>
          </w:rPrChange>
        </w:rPr>
        <w:t xml:space="preserve"> </w:t>
      </w:r>
      <w:proofErr w:type="spellStart"/>
      <w:r w:rsidR="00AC27D6" w:rsidRPr="00B41112">
        <w:rPr>
          <w:sz w:val="26"/>
          <w:szCs w:val="26"/>
          <w:rPrChange w:id="9087" w:author="Le Minh Nghia" w:date="2019-10-09T10:56:00Z">
            <w:rPr>
              <w:sz w:val="28"/>
              <w:szCs w:val="28"/>
            </w:rPr>
          </w:rPrChange>
        </w:rPr>
        <w:t>dữ</w:t>
      </w:r>
      <w:proofErr w:type="spellEnd"/>
      <w:r w:rsidR="00AC27D6" w:rsidRPr="00B41112">
        <w:rPr>
          <w:sz w:val="26"/>
          <w:szCs w:val="26"/>
          <w:rPrChange w:id="9088" w:author="Le Minh Nghia" w:date="2019-10-09T10:56:00Z">
            <w:rPr>
              <w:sz w:val="28"/>
              <w:szCs w:val="28"/>
            </w:rPr>
          </w:rPrChange>
        </w:rPr>
        <w:t xml:space="preserve"> </w:t>
      </w:r>
      <w:proofErr w:type="spellStart"/>
      <w:r w:rsidR="00AC27D6" w:rsidRPr="00B41112">
        <w:rPr>
          <w:sz w:val="26"/>
          <w:szCs w:val="26"/>
          <w:rPrChange w:id="9089" w:author="Le Minh Nghia" w:date="2019-10-09T10:56:00Z">
            <w:rPr>
              <w:sz w:val="28"/>
              <w:szCs w:val="28"/>
            </w:rPr>
          </w:rPrChange>
        </w:rPr>
        <w:t>liệu</w:t>
      </w:r>
      <w:proofErr w:type="spellEnd"/>
      <w:r w:rsidR="00AC27D6" w:rsidRPr="00B41112">
        <w:rPr>
          <w:sz w:val="26"/>
          <w:szCs w:val="26"/>
          <w:rPrChange w:id="9090" w:author="Le Minh Nghia" w:date="2019-10-09T10:56:00Z">
            <w:rPr>
              <w:sz w:val="28"/>
              <w:szCs w:val="28"/>
            </w:rPr>
          </w:rPrChange>
        </w:rPr>
        <w:t xml:space="preserve"> </w:t>
      </w:r>
      <w:proofErr w:type="spellStart"/>
      <w:r w:rsidR="00AC27D6" w:rsidRPr="00B41112">
        <w:rPr>
          <w:sz w:val="26"/>
          <w:szCs w:val="26"/>
          <w:rPrChange w:id="9091" w:author="Le Minh Nghia" w:date="2019-10-09T10:56:00Z">
            <w:rPr>
              <w:sz w:val="28"/>
              <w:szCs w:val="28"/>
            </w:rPr>
          </w:rPrChange>
        </w:rPr>
        <w:t>cho</w:t>
      </w:r>
      <w:proofErr w:type="spellEnd"/>
      <w:r w:rsidR="00AC27D6" w:rsidRPr="00B41112">
        <w:rPr>
          <w:sz w:val="26"/>
          <w:szCs w:val="26"/>
          <w:rPrChange w:id="9092" w:author="Le Minh Nghia" w:date="2019-10-09T10:56:00Z">
            <w:rPr>
              <w:sz w:val="28"/>
              <w:szCs w:val="28"/>
            </w:rPr>
          </w:rPrChange>
        </w:rPr>
        <w:t xml:space="preserve"> </w:t>
      </w:r>
      <w:proofErr w:type="spellStart"/>
      <w:r w:rsidR="00AC27D6" w:rsidRPr="00B41112">
        <w:rPr>
          <w:sz w:val="26"/>
          <w:szCs w:val="26"/>
          <w:rPrChange w:id="9093" w:author="Le Minh Nghia" w:date="2019-10-09T10:56:00Z">
            <w:rPr>
              <w:sz w:val="28"/>
              <w:szCs w:val="28"/>
            </w:rPr>
          </w:rPrChange>
        </w:rPr>
        <w:t>hệ</w:t>
      </w:r>
      <w:proofErr w:type="spellEnd"/>
      <w:r w:rsidR="00AC27D6" w:rsidRPr="00B41112">
        <w:rPr>
          <w:sz w:val="26"/>
          <w:szCs w:val="26"/>
          <w:rPrChange w:id="9094" w:author="Le Minh Nghia" w:date="2019-10-09T10:56:00Z">
            <w:rPr>
              <w:sz w:val="28"/>
              <w:szCs w:val="28"/>
            </w:rPr>
          </w:rPrChange>
        </w:rPr>
        <w:t xml:space="preserve"> </w:t>
      </w:r>
      <w:proofErr w:type="spellStart"/>
      <w:r w:rsidR="00AC27D6" w:rsidRPr="00B41112">
        <w:rPr>
          <w:sz w:val="26"/>
          <w:szCs w:val="26"/>
          <w:rPrChange w:id="9095" w:author="Le Minh Nghia" w:date="2019-10-09T10:56:00Z">
            <w:rPr>
              <w:sz w:val="28"/>
              <w:szCs w:val="28"/>
            </w:rPr>
          </w:rPrChange>
        </w:rPr>
        <w:t>thố</w:t>
      </w:r>
      <w:r w:rsidR="005B13F8" w:rsidRPr="00B41112">
        <w:rPr>
          <w:sz w:val="26"/>
          <w:szCs w:val="26"/>
          <w:rPrChange w:id="9096" w:author="Le Minh Nghia" w:date="2019-10-09T10:56:00Z">
            <w:rPr>
              <w:sz w:val="28"/>
              <w:szCs w:val="28"/>
            </w:rPr>
          </w:rPrChange>
        </w:rPr>
        <w:t>ng</w:t>
      </w:r>
      <w:proofErr w:type="spellEnd"/>
      <w:r w:rsidR="005B13F8" w:rsidRPr="00B41112">
        <w:rPr>
          <w:sz w:val="26"/>
          <w:szCs w:val="26"/>
          <w:rPrChange w:id="9097" w:author="Le Minh Nghia" w:date="2019-10-09T10:56:00Z">
            <w:rPr>
              <w:sz w:val="28"/>
              <w:szCs w:val="28"/>
            </w:rPr>
          </w:rPrChange>
        </w:rPr>
        <w:t xml:space="preserve">. </w:t>
      </w:r>
      <w:proofErr w:type="spellStart"/>
      <w:r w:rsidR="005B13F8" w:rsidRPr="00B41112">
        <w:rPr>
          <w:sz w:val="26"/>
          <w:szCs w:val="26"/>
          <w:rPrChange w:id="9098" w:author="Le Minh Nghia" w:date="2019-10-09T10:56:00Z">
            <w:rPr>
              <w:sz w:val="28"/>
              <w:szCs w:val="28"/>
            </w:rPr>
          </w:rPrChange>
        </w:rPr>
        <w:t>Giúp</w:t>
      </w:r>
      <w:proofErr w:type="spellEnd"/>
      <w:r w:rsidR="005B13F8" w:rsidRPr="00B41112">
        <w:rPr>
          <w:sz w:val="26"/>
          <w:szCs w:val="26"/>
          <w:rPrChange w:id="9099" w:author="Le Minh Nghia" w:date="2019-10-09T10:56:00Z">
            <w:rPr>
              <w:sz w:val="28"/>
              <w:szCs w:val="28"/>
            </w:rPr>
          </w:rPrChange>
        </w:rPr>
        <w:t xml:space="preserve"> </w:t>
      </w:r>
      <w:proofErr w:type="spellStart"/>
      <w:r w:rsidR="005B13F8" w:rsidRPr="00B41112">
        <w:rPr>
          <w:sz w:val="26"/>
          <w:szCs w:val="26"/>
          <w:rPrChange w:id="9100" w:author="Le Minh Nghia" w:date="2019-10-09T10:56:00Z">
            <w:rPr>
              <w:sz w:val="28"/>
              <w:szCs w:val="28"/>
            </w:rPr>
          </w:rPrChange>
        </w:rPr>
        <w:t>gôm</w:t>
      </w:r>
      <w:proofErr w:type="spellEnd"/>
      <w:r w:rsidR="005B13F8" w:rsidRPr="00B41112">
        <w:rPr>
          <w:sz w:val="26"/>
          <w:szCs w:val="26"/>
          <w:rPrChange w:id="9101" w:author="Le Minh Nghia" w:date="2019-10-09T10:56:00Z">
            <w:rPr>
              <w:sz w:val="28"/>
              <w:szCs w:val="28"/>
            </w:rPr>
          </w:rPrChange>
        </w:rPr>
        <w:t xml:space="preserve"> </w:t>
      </w:r>
      <w:proofErr w:type="spellStart"/>
      <w:r w:rsidR="005B13F8" w:rsidRPr="00B41112">
        <w:rPr>
          <w:sz w:val="26"/>
          <w:szCs w:val="26"/>
          <w:rPrChange w:id="9102" w:author="Le Minh Nghia" w:date="2019-10-09T10:56:00Z">
            <w:rPr>
              <w:sz w:val="28"/>
              <w:szCs w:val="28"/>
            </w:rPr>
          </w:rPrChange>
        </w:rPr>
        <w:t>nhóm</w:t>
      </w:r>
      <w:proofErr w:type="spellEnd"/>
      <w:r w:rsidR="005B13F8" w:rsidRPr="00B41112">
        <w:rPr>
          <w:sz w:val="26"/>
          <w:szCs w:val="26"/>
          <w:rPrChange w:id="9103" w:author="Le Minh Nghia" w:date="2019-10-09T10:56:00Z">
            <w:rPr>
              <w:sz w:val="28"/>
              <w:szCs w:val="28"/>
            </w:rPr>
          </w:rPrChange>
        </w:rPr>
        <w:t xml:space="preserve">, </w:t>
      </w:r>
      <w:proofErr w:type="spellStart"/>
      <w:r w:rsidR="005B13F8" w:rsidRPr="00B41112">
        <w:rPr>
          <w:sz w:val="26"/>
          <w:szCs w:val="26"/>
          <w:rPrChange w:id="9104" w:author="Le Minh Nghia" w:date="2019-10-09T10:56:00Z">
            <w:rPr>
              <w:sz w:val="28"/>
              <w:szCs w:val="28"/>
            </w:rPr>
          </w:rPrChange>
        </w:rPr>
        <w:t>tạo</w:t>
      </w:r>
      <w:proofErr w:type="spellEnd"/>
      <w:r w:rsidR="005B13F8" w:rsidRPr="00B41112">
        <w:rPr>
          <w:sz w:val="26"/>
          <w:szCs w:val="26"/>
          <w:rPrChange w:id="9105" w:author="Le Minh Nghia" w:date="2019-10-09T10:56:00Z">
            <w:rPr>
              <w:sz w:val="28"/>
              <w:szCs w:val="28"/>
            </w:rPr>
          </w:rPrChange>
        </w:rPr>
        <w:t xml:space="preserve"> </w:t>
      </w:r>
      <w:proofErr w:type="spellStart"/>
      <w:r w:rsidR="005B13F8" w:rsidRPr="00B41112">
        <w:rPr>
          <w:sz w:val="26"/>
          <w:szCs w:val="26"/>
          <w:rPrChange w:id="9106" w:author="Le Minh Nghia" w:date="2019-10-09T10:56:00Z">
            <w:rPr>
              <w:sz w:val="28"/>
              <w:szCs w:val="28"/>
            </w:rPr>
          </w:rPrChange>
        </w:rPr>
        <w:t>các</w:t>
      </w:r>
      <w:proofErr w:type="spellEnd"/>
      <w:r w:rsidR="005B13F8" w:rsidRPr="00B41112">
        <w:rPr>
          <w:sz w:val="26"/>
          <w:szCs w:val="26"/>
          <w:rPrChange w:id="9107" w:author="Le Minh Nghia" w:date="2019-10-09T10:56:00Z">
            <w:rPr>
              <w:sz w:val="28"/>
              <w:szCs w:val="28"/>
            </w:rPr>
          </w:rPrChange>
        </w:rPr>
        <w:t xml:space="preserve"> </w:t>
      </w:r>
      <w:proofErr w:type="spellStart"/>
      <w:r w:rsidR="005B13F8" w:rsidRPr="00B41112">
        <w:rPr>
          <w:sz w:val="26"/>
          <w:szCs w:val="26"/>
          <w:rPrChange w:id="9108" w:author="Le Minh Nghia" w:date="2019-10-09T10:56:00Z">
            <w:rPr>
              <w:sz w:val="28"/>
              <w:szCs w:val="28"/>
            </w:rPr>
          </w:rPrChange>
        </w:rPr>
        <w:t>mối</w:t>
      </w:r>
      <w:proofErr w:type="spellEnd"/>
      <w:r w:rsidR="005B13F8" w:rsidRPr="00B41112">
        <w:rPr>
          <w:sz w:val="26"/>
          <w:szCs w:val="26"/>
          <w:rPrChange w:id="9109" w:author="Le Minh Nghia" w:date="2019-10-09T10:56:00Z">
            <w:rPr>
              <w:sz w:val="28"/>
              <w:szCs w:val="28"/>
            </w:rPr>
          </w:rPrChange>
        </w:rPr>
        <w:t xml:space="preserve"> </w:t>
      </w:r>
      <w:proofErr w:type="spellStart"/>
      <w:r w:rsidR="005B13F8" w:rsidRPr="00B41112">
        <w:rPr>
          <w:sz w:val="26"/>
          <w:szCs w:val="26"/>
          <w:rPrChange w:id="9110" w:author="Le Minh Nghia" w:date="2019-10-09T10:56:00Z">
            <w:rPr>
              <w:sz w:val="28"/>
              <w:szCs w:val="28"/>
            </w:rPr>
          </w:rPrChange>
        </w:rPr>
        <w:t>quan</w:t>
      </w:r>
      <w:proofErr w:type="spellEnd"/>
      <w:r w:rsidR="005B13F8" w:rsidRPr="00B41112">
        <w:rPr>
          <w:sz w:val="26"/>
          <w:szCs w:val="26"/>
          <w:rPrChange w:id="9111" w:author="Le Minh Nghia" w:date="2019-10-09T10:56:00Z">
            <w:rPr>
              <w:sz w:val="28"/>
              <w:szCs w:val="28"/>
            </w:rPr>
          </w:rPrChange>
        </w:rPr>
        <w:t xml:space="preserve"> </w:t>
      </w:r>
      <w:proofErr w:type="spellStart"/>
      <w:r w:rsidR="005B13F8" w:rsidRPr="00B41112">
        <w:rPr>
          <w:sz w:val="26"/>
          <w:szCs w:val="26"/>
          <w:rPrChange w:id="9112" w:author="Le Minh Nghia" w:date="2019-10-09T10:56:00Z">
            <w:rPr>
              <w:sz w:val="28"/>
              <w:szCs w:val="28"/>
            </w:rPr>
          </w:rPrChange>
        </w:rPr>
        <w:t>hệ</w:t>
      </w:r>
      <w:proofErr w:type="spellEnd"/>
      <w:r w:rsidR="005B13F8" w:rsidRPr="00B41112">
        <w:rPr>
          <w:sz w:val="26"/>
          <w:szCs w:val="26"/>
          <w:rPrChange w:id="9113" w:author="Le Minh Nghia" w:date="2019-10-09T10:56:00Z">
            <w:rPr>
              <w:sz w:val="28"/>
              <w:szCs w:val="28"/>
            </w:rPr>
          </w:rPrChange>
        </w:rPr>
        <w:t xml:space="preserve"> </w:t>
      </w:r>
      <w:proofErr w:type="spellStart"/>
      <w:r w:rsidR="005B13F8" w:rsidRPr="00B41112">
        <w:rPr>
          <w:sz w:val="26"/>
          <w:szCs w:val="26"/>
          <w:rPrChange w:id="9114" w:author="Le Minh Nghia" w:date="2019-10-09T10:56:00Z">
            <w:rPr>
              <w:sz w:val="28"/>
              <w:szCs w:val="28"/>
            </w:rPr>
          </w:rPrChange>
        </w:rPr>
        <w:t>giữa</w:t>
      </w:r>
      <w:proofErr w:type="spellEnd"/>
      <w:r w:rsidR="005B13F8" w:rsidRPr="00B41112">
        <w:rPr>
          <w:sz w:val="26"/>
          <w:szCs w:val="26"/>
          <w:rPrChange w:id="9115" w:author="Le Minh Nghia" w:date="2019-10-09T10:56:00Z">
            <w:rPr>
              <w:sz w:val="28"/>
              <w:szCs w:val="28"/>
            </w:rPr>
          </w:rPrChange>
        </w:rPr>
        <w:t xml:space="preserve"> </w:t>
      </w:r>
      <w:proofErr w:type="spellStart"/>
      <w:r w:rsidR="005B13F8" w:rsidRPr="00B41112">
        <w:rPr>
          <w:sz w:val="26"/>
          <w:szCs w:val="26"/>
          <w:rPrChange w:id="9116" w:author="Le Minh Nghia" w:date="2019-10-09T10:56:00Z">
            <w:rPr>
              <w:sz w:val="28"/>
              <w:szCs w:val="28"/>
            </w:rPr>
          </w:rPrChange>
        </w:rPr>
        <w:t>các</w:t>
      </w:r>
      <w:proofErr w:type="spellEnd"/>
      <w:r w:rsidR="005B13F8" w:rsidRPr="00B41112">
        <w:rPr>
          <w:sz w:val="26"/>
          <w:szCs w:val="26"/>
          <w:rPrChange w:id="9117" w:author="Le Minh Nghia" w:date="2019-10-09T10:56:00Z">
            <w:rPr>
              <w:sz w:val="28"/>
              <w:szCs w:val="28"/>
            </w:rPr>
          </w:rPrChange>
        </w:rPr>
        <w:t xml:space="preserve"> </w:t>
      </w:r>
      <w:proofErr w:type="spellStart"/>
      <w:r w:rsidR="005B13F8" w:rsidRPr="00B41112">
        <w:rPr>
          <w:sz w:val="26"/>
          <w:szCs w:val="26"/>
          <w:rPrChange w:id="9118" w:author="Le Minh Nghia" w:date="2019-10-09T10:56:00Z">
            <w:rPr>
              <w:sz w:val="28"/>
              <w:szCs w:val="28"/>
            </w:rPr>
          </w:rPrChange>
        </w:rPr>
        <w:t>bảng</w:t>
      </w:r>
      <w:proofErr w:type="spellEnd"/>
      <w:r w:rsidR="005B13F8" w:rsidRPr="00B41112">
        <w:rPr>
          <w:sz w:val="26"/>
          <w:szCs w:val="26"/>
          <w:rPrChange w:id="9119" w:author="Le Minh Nghia" w:date="2019-10-09T10:56:00Z">
            <w:rPr>
              <w:sz w:val="28"/>
              <w:szCs w:val="28"/>
            </w:rPr>
          </w:rPrChange>
        </w:rPr>
        <w:t xml:space="preserve"> </w:t>
      </w:r>
      <w:proofErr w:type="spellStart"/>
      <w:r w:rsidR="005B13F8" w:rsidRPr="00B41112">
        <w:rPr>
          <w:sz w:val="26"/>
          <w:szCs w:val="26"/>
          <w:rPrChange w:id="9120" w:author="Le Minh Nghia" w:date="2019-10-09T10:56:00Z">
            <w:rPr>
              <w:sz w:val="28"/>
              <w:szCs w:val="28"/>
            </w:rPr>
          </w:rPrChange>
        </w:rPr>
        <w:t>trong</w:t>
      </w:r>
      <w:proofErr w:type="spellEnd"/>
      <w:r w:rsidR="005B13F8" w:rsidRPr="00B41112">
        <w:rPr>
          <w:sz w:val="26"/>
          <w:szCs w:val="26"/>
          <w:rPrChange w:id="9121" w:author="Le Minh Nghia" w:date="2019-10-09T10:56:00Z">
            <w:rPr>
              <w:sz w:val="28"/>
              <w:szCs w:val="28"/>
            </w:rPr>
          </w:rPrChange>
        </w:rPr>
        <w:t xml:space="preserve"> </w:t>
      </w:r>
      <w:proofErr w:type="spellStart"/>
      <w:r w:rsidR="005B13F8" w:rsidRPr="00B41112">
        <w:rPr>
          <w:sz w:val="26"/>
          <w:szCs w:val="26"/>
          <w:rPrChange w:id="9122" w:author="Le Minh Nghia" w:date="2019-10-09T10:56:00Z">
            <w:rPr>
              <w:sz w:val="28"/>
              <w:szCs w:val="28"/>
            </w:rPr>
          </w:rPrChange>
        </w:rPr>
        <w:t>cơ</w:t>
      </w:r>
      <w:proofErr w:type="spellEnd"/>
      <w:r w:rsidR="005B13F8" w:rsidRPr="00B41112">
        <w:rPr>
          <w:sz w:val="26"/>
          <w:szCs w:val="26"/>
          <w:rPrChange w:id="9123" w:author="Le Minh Nghia" w:date="2019-10-09T10:56:00Z">
            <w:rPr>
              <w:sz w:val="28"/>
              <w:szCs w:val="28"/>
            </w:rPr>
          </w:rPrChange>
        </w:rPr>
        <w:t xml:space="preserve"> </w:t>
      </w:r>
      <w:proofErr w:type="spellStart"/>
      <w:r w:rsidR="005B13F8" w:rsidRPr="00B41112">
        <w:rPr>
          <w:sz w:val="26"/>
          <w:szCs w:val="26"/>
          <w:rPrChange w:id="9124" w:author="Le Minh Nghia" w:date="2019-10-09T10:56:00Z">
            <w:rPr>
              <w:sz w:val="28"/>
              <w:szCs w:val="28"/>
            </w:rPr>
          </w:rPrChange>
        </w:rPr>
        <w:t>sở</w:t>
      </w:r>
      <w:proofErr w:type="spellEnd"/>
      <w:r w:rsidR="005B13F8" w:rsidRPr="00B41112">
        <w:rPr>
          <w:sz w:val="26"/>
          <w:szCs w:val="26"/>
          <w:rPrChange w:id="9125" w:author="Le Minh Nghia" w:date="2019-10-09T10:56:00Z">
            <w:rPr>
              <w:sz w:val="28"/>
              <w:szCs w:val="28"/>
            </w:rPr>
          </w:rPrChange>
        </w:rPr>
        <w:t xml:space="preserve"> </w:t>
      </w:r>
      <w:proofErr w:type="spellStart"/>
      <w:r w:rsidR="005B13F8" w:rsidRPr="00B41112">
        <w:rPr>
          <w:sz w:val="26"/>
          <w:szCs w:val="26"/>
          <w:rPrChange w:id="9126" w:author="Le Minh Nghia" w:date="2019-10-09T10:56:00Z">
            <w:rPr>
              <w:sz w:val="28"/>
              <w:szCs w:val="28"/>
            </w:rPr>
          </w:rPrChange>
        </w:rPr>
        <w:t>dữ</w:t>
      </w:r>
      <w:proofErr w:type="spellEnd"/>
      <w:r w:rsidR="005B13F8" w:rsidRPr="00B41112">
        <w:rPr>
          <w:sz w:val="26"/>
          <w:szCs w:val="26"/>
          <w:rPrChange w:id="9127" w:author="Le Minh Nghia" w:date="2019-10-09T10:56:00Z">
            <w:rPr>
              <w:sz w:val="28"/>
              <w:szCs w:val="28"/>
            </w:rPr>
          </w:rPrChange>
        </w:rPr>
        <w:t xml:space="preserve"> </w:t>
      </w:r>
      <w:proofErr w:type="spellStart"/>
      <w:r w:rsidR="005B13F8" w:rsidRPr="00B41112">
        <w:rPr>
          <w:sz w:val="26"/>
          <w:szCs w:val="26"/>
          <w:rPrChange w:id="9128" w:author="Le Minh Nghia" w:date="2019-10-09T10:56:00Z">
            <w:rPr>
              <w:sz w:val="28"/>
              <w:szCs w:val="28"/>
            </w:rPr>
          </w:rPrChange>
        </w:rPr>
        <w:t>liệu</w:t>
      </w:r>
      <w:proofErr w:type="spellEnd"/>
      <w:r w:rsidR="005B13F8" w:rsidRPr="00B41112">
        <w:rPr>
          <w:sz w:val="26"/>
          <w:szCs w:val="26"/>
          <w:rPrChange w:id="9129" w:author="Le Minh Nghia" w:date="2019-10-09T10:56:00Z">
            <w:rPr>
              <w:sz w:val="28"/>
              <w:szCs w:val="28"/>
            </w:rPr>
          </w:rPrChange>
        </w:rPr>
        <w:t xml:space="preserve"> </w:t>
      </w:r>
      <w:proofErr w:type="spellStart"/>
      <w:r w:rsidR="005B13F8" w:rsidRPr="00B41112">
        <w:rPr>
          <w:sz w:val="26"/>
          <w:szCs w:val="26"/>
          <w:rPrChange w:id="9130" w:author="Le Minh Nghia" w:date="2019-10-09T10:56:00Z">
            <w:rPr>
              <w:sz w:val="28"/>
              <w:szCs w:val="28"/>
            </w:rPr>
          </w:rPrChange>
        </w:rPr>
        <w:t>với</w:t>
      </w:r>
      <w:proofErr w:type="spellEnd"/>
      <w:r w:rsidR="005B13F8" w:rsidRPr="00B41112">
        <w:rPr>
          <w:sz w:val="26"/>
          <w:szCs w:val="26"/>
          <w:rPrChange w:id="9131" w:author="Le Minh Nghia" w:date="2019-10-09T10:56:00Z">
            <w:rPr>
              <w:sz w:val="28"/>
              <w:szCs w:val="28"/>
            </w:rPr>
          </w:rPrChange>
        </w:rPr>
        <w:t xml:space="preserve"> </w:t>
      </w:r>
      <w:proofErr w:type="spellStart"/>
      <w:r w:rsidR="005B13F8" w:rsidRPr="00B41112">
        <w:rPr>
          <w:sz w:val="26"/>
          <w:szCs w:val="26"/>
          <w:rPrChange w:id="9132" w:author="Le Minh Nghia" w:date="2019-10-09T10:56:00Z">
            <w:rPr>
              <w:sz w:val="28"/>
              <w:szCs w:val="28"/>
            </w:rPr>
          </w:rPrChange>
        </w:rPr>
        <w:t>nhau</w:t>
      </w:r>
      <w:proofErr w:type="spellEnd"/>
      <w:r w:rsidR="005B13F8" w:rsidRPr="00B41112">
        <w:rPr>
          <w:sz w:val="26"/>
          <w:szCs w:val="26"/>
          <w:rPrChange w:id="9133" w:author="Le Minh Nghia" w:date="2019-10-09T10:56:00Z">
            <w:rPr>
              <w:sz w:val="28"/>
              <w:szCs w:val="28"/>
            </w:rPr>
          </w:rPrChange>
        </w:rPr>
        <w:t>.</w:t>
      </w:r>
    </w:p>
    <w:p w:rsidR="00905896" w:rsidRPr="00B41112" w:rsidRDefault="002A4A3B" w:rsidP="00334D9A">
      <w:pPr>
        <w:spacing w:line="360" w:lineRule="auto"/>
        <w:ind w:left="993" w:firstLine="720"/>
        <w:rPr>
          <w:b/>
          <w:sz w:val="26"/>
          <w:szCs w:val="26"/>
          <w:rPrChange w:id="9134" w:author="Le Minh Nghia" w:date="2019-10-09T10:56:00Z">
            <w:rPr>
              <w:b/>
              <w:sz w:val="28"/>
              <w:szCs w:val="28"/>
            </w:rPr>
          </w:rPrChange>
        </w:rPr>
      </w:pPr>
      <w:r w:rsidRPr="00B41112">
        <w:rPr>
          <w:sz w:val="26"/>
          <w:szCs w:val="26"/>
          <w:rPrChange w:id="9135" w:author="Le Minh Nghia" w:date="2019-10-09T10:56:00Z">
            <w:rPr>
              <w:sz w:val="28"/>
              <w:szCs w:val="28"/>
            </w:rPr>
          </w:rPrChange>
        </w:rPr>
        <w:t>View</w:t>
      </w:r>
      <w:r w:rsidR="00905896" w:rsidRPr="00B41112">
        <w:rPr>
          <w:sz w:val="26"/>
          <w:szCs w:val="26"/>
          <w:rPrChange w:id="9136" w:author="Le Minh Nghia" w:date="2019-10-09T10:56:00Z">
            <w:rPr>
              <w:sz w:val="28"/>
              <w:szCs w:val="28"/>
            </w:rPr>
          </w:rPrChange>
        </w:rPr>
        <w:t>:</w:t>
      </w:r>
      <w:r w:rsidR="0094370E" w:rsidRPr="00B41112">
        <w:rPr>
          <w:b/>
          <w:sz w:val="26"/>
          <w:szCs w:val="26"/>
          <w:rPrChange w:id="9137" w:author="Le Minh Nghia" w:date="2019-10-09T10:56:00Z">
            <w:rPr>
              <w:b/>
              <w:sz w:val="28"/>
              <w:szCs w:val="28"/>
            </w:rPr>
          </w:rPrChange>
        </w:rPr>
        <w:t xml:space="preserve"> </w:t>
      </w:r>
      <w:proofErr w:type="spellStart"/>
      <w:r w:rsidR="0094370E" w:rsidRPr="00B41112">
        <w:rPr>
          <w:sz w:val="26"/>
          <w:szCs w:val="26"/>
          <w:rPrChange w:id="9138" w:author="Le Minh Nghia" w:date="2019-10-09T10:56:00Z">
            <w:rPr>
              <w:sz w:val="28"/>
              <w:szCs w:val="28"/>
            </w:rPr>
          </w:rPrChange>
        </w:rPr>
        <w:t>l</w:t>
      </w:r>
      <w:r w:rsidR="00905896" w:rsidRPr="00B41112">
        <w:rPr>
          <w:sz w:val="26"/>
          <w:szCs w:val="26"/>
          <w:rPrChange w:id="9139" w:author="Le Minh Nghia" w:date="2019-10-09T10:56:00Z">
            <w:rPr>
              <w:sz w:val="28"/>
              <w:szCs w:val="28"/>
            </w:rPr>
          </w:rPrChange>
        </w:rPr>
        <w:t>à</w:t>
      </w:r>
      <w:proofErr w:type="spellEnd"/>
      <w:r w:rsidR="00905896" w:rsidRPr="00B41112">
        <w:rPr>
          <w:sz w:val="26"/>
          <w:szCs w:val="26"/>
          <w:rPrChange w:id="9140" w:author="Le Minh Nghia" w:date="2019-10-09T10:56:00Z">
            <w:rPr>
              <w:sz w:val="28"/>
              <w:szCs w:val="28"/>
            </w:rPr>
          </w:rPrChange>
        </w:rPr>
        <w:t xml:space="preserve"> </w:t>
      </w:r>
      <w:proofErr w:type="spellStart"/>
      <w:r w:rsidR="00905896" w:rsidRPr="00B41112">
        <w:rPr>
          <w:sz w:val="26"/>
          <w:szCs w:val="26"/>
          <w:rPrChange w:id="9141" w:author="Le Minh Nghia" w:date="2019-10-09T10:56:00Z">
            <w:rPr>
              <w:sz w:val="28"/>
              <w:szCs w:val="28"/>
            </w:rPr>
          </w:rPrChange>
        </w:rPr>
        <w:t>nơi</w:t>
      </w:r>
      <w:proofErr w:type="spellEnd"/>
      <w:r w:rsidR="00905896" w:rsidRPr="00B41112">
        <w:rPr>
          <w:sz w:val="26"/>
          <w:szCs w:val="26"/>
          <w:rPrChange w:id="9142" w:author="Le Minh Nghia" w:date="2019-10-09T10:56:00Z">
            <w:rPr>
              <w:sz w:val="28"/>
              <w:szCs w:val="28"/>
            </w:rPr>
          </w:rPrChange>
        </w:rPr>
        <w:t xml:space="preserve"> </w:t>
      </w:r>
      <w:proofErr w:type="spellStart"/>
      <w:r w:rsidR="00905896" w:rsidRPr="00B41112">
        <w:rPr>
          <w:sz w:val="26"/>
          <w:szCs w:val="26"/>
          <w:rPrChange w:id="9143" w:author="Le Minh Nghia" w:date="2019-10-09T10:56:00Z">
            <w:rPr>
              <w:sz w:val="28"/>
              <w:szCs w:val="28"/>
            </w:rPr>
          </w:rPrChange>
        </w:rPr>
        <w:t>để</w:t>
      </w:r>
      <w:proofErr w:type="spellEnd"/>
      <w:r w:rsidR="00905896" w:rsidRPr="00B41112">
        <w:rPr>
          <w:sz w:val="26"/>
          <w:szCs w:val="26"/>
          <w:rPrChange w:id="9144" w:author="Le Minh Nghia" w:date="2019-10-09T10:56:00Z">
            <w:rPr>
              <w:sz w:val="28"/>
              <w:szCs w:val="28"/>
            </w:rPr>
          </w:rPrChange>
        </w:rPr>
        <w:t xml:space="preserve"> </w:t>
      </w:r>
      <w:proofErr w:type="spellStart"/>
      <w:r w:rsidR="00905896" w:rsidRPr="00B41112">
        <w:rPr>
          <w:sz w:val="26"/>
          <w:szCs w:val="26"/>
          <w:rPrChange w:id="9145" w:author="Le Minh Nghia" w:date="2019-10-09T10:56:00Z">
            <w:rPr>
              <w:sz w:val="28"/>
              <w:szCs w:val="28"/>
            </w:rPr>
          </w:rPrChange>
        </w:rPr>
        <w:t>hiển</w:t>
      </w:r>
      <w:proofErr w:type="spellEnd"/>
      <w:r w:rsidR="00905896" w:rsidRPr="00B41112">
        <w:rPr>
          <w:sz w:val="26"/>
          <w:szCs w:val="26"/>
          <w:rPrChange w:id="9146" w:author="Le Minh Nghia" w:date="2019-10-09T10:56:00Z">
            <w:rPr>
              <w:sz w:val="28"/>
              <w:szCs w:val="28"/>
            </w:rPr>
          </w:rPrChange>
        </w:rPr>
        <w:t xml:space="preserve"> </w:t>
      </w:r>
      <w:proofErr w:type="spellStart"/>
      <w:r w:rsidR="00905896" w:rsidRPr="00B41112">
        <w:rPr>
          <w:sz w:val="26"/>
          <w:szCs w:val="26"/>
          <w:rPrChange w:id="9147" w:author="Le Minh Nghia" w:date="2019-10-09T10:56:00Z">
            <w:rPr>
              <w:sz w:val="28"/>
              <w:szCs w:val="28"/>
            </w:rPr>
          </w:rPrChange>
        </w:rPr>
        <w:t>thị</w:t>
      </w:r>
      <w:proofErr w:type="spellEnd"/>
      <w:r w:rsidR="00905896" w:rsidRPr="00B41112">
        <w:rPr>
          <w:sz w:val="26"/>
          <w:szCs w:val="26"/>
          <w:rPrChange w:id="9148" w:author="Le Minh Nghia" w:date="2019-10-09T10:56:00Z">
            <w:rPr>
              <w:sz w:val="28"/>
              <w:szCs w:val="28"/>
            </w:rPr>
          </w:rPrChange>
        </w:rPr>
        <w:t xml:space="preserve"> </w:t>
      </w:r>
      <w:proofErr w:type="spellStart"/>
      <w:r w:rsidR="00905896" w:rsidRPr="00B41112">
        <w:rPr>
          <w:sz w:val="26"/>
          <w:szCs w:val="26"/>
          <w:rPrChange w:id="9149" w:author="Le Minh Nghia" w:date="2019-10-09T10:56:00Z">
            <w:rPr>
              <w:sz w:val="28"/>
              <w:szCs w:val="28"/>
            </w:rPr>
          </w:rPrChange>
        </w:rPr>
        <w:t>giao</w:t>
      </w:r>
      <w:proofErr w:type="spellEnd"/>
      <w:r w:rsidR="00905896" w:rsidRPr="00B41112">
        <w:rPr>
          <w:sz w:val="26"/>
          <w:szCs w:val="26"/>
          <w:rPrChange w:id="9150" w:author="Le Minh Nghia" w:date="2019-10-09T10:56:00Z">
            <w:rPr>
              <w:sz w:val="28"/>
              <w:szCs w:val="28"/>
            </w:rPr>
          </w:rPrChange>
        </w:rPr>
        <w:t xml:space="preserve"> </w:t>
      </w:r>
      <w:proofErr w:type="spellStart"/>
      <w:r w:rsidR="00905896" w:rsidRPr="00B41112">
        <w:rPr>
          <w:sz w:val="26"/>
          <w:szCs w:val="26"/>
          <w:rPrChange w:id="9151" w:author="Le Minh Nghia" w:date="2019-10-09T10:56:00Z">
            <w:rPr>
              <w:sz w:val="28"/>
              <w:szCs w:val="28"/>
            </w:rPr>
          </w:rPrChange>
        </w:rPr>
        <w:t>diện</w:t>
      </w:r>
      <w:proofErr w:type="spellEnd"/>
      <w:r w:rsidR="00905896" w:rsidRPr="00B41112">
        <w:rPr>
          <w:sz w:val="26"/>
          <w:szCs w:val="26"/>
          <w:rPrChange w:id="9152" w:author="Le Minh Nghia" w:date="2019-10-09T10:56:00Z">
            <w:rPr>
              <w:sz w:val="28"/>
              <w:szCs w:val="28"/>
            </w:rPr>
          </w:rPrChange>
        </w:rPr>
        <w:t xml:space="preserve"> </w:t>
      </w:r>
      <w:proofErr w:type="spellStart"/>
      <w:r w:rsidR="00905896" w:rsidRPr="00B41112">
        <w:rPr>
          <w:sz w:val="26"/>
          <w:szCs w:val="26"/>
          <w:rPrChange w:id="9153" w:author="Le Minh Nghia" w:date="2019-10-09T10:56:00Z">
            <w:rPr>
              <w:sz w:val="28"/>
              <w:szCs w:val="28"/>
            </w:rPr>
          </w:rPrChange>
        </w:rPr>
        <w:t>trang</w:t>
      </w:r>
      <w:proofErr w:type="spellEnd"/>
      <w:r w:rsidR="00905896" w:rsidRPr="00B41112">
        <w:rPr>
          <w:sz w:val="26"/>
          <w:szCs w:val="26"/>
          <w:rPrChange w:id="9154" w:author="Le Minh Nghia" w:date="2019-10-09T10:56:00Z">
            <w:rPr>
              <w:sz w:val="28"/>
              <w:szCs w:val="28"/>
            </w:rPr>
          </w:rPrChange>
        </w:rPr>
        <w:t xml:space="preserve"> web </w:t>
      </w:r>
      <w:proofErr w:type="spellStart"/>
      <w:r w:rsidR="00905896" w:rsidRPr="00B41112">
        <w:rPr>
          <w:sz w:val="26"/>
          <w:szCs w:val="26"/>
          <w:rPrChange w:id="9155" w:author="Le Minh Nghia" w:date="2019-10-09T10:56:00Z">
            <w:rPr>
              <w:sz w:val="28"/>
              <w:szCs w:val="28"/>
            </w:rPr>
          </w:rPrChange>
        </w:rPr>
        <w:t>của</w:t>
      </w:r>
      <w:proofErr w:type="spellEnd"/>
      <w:r w:rsidR="00905896" w:rsidRPr="00B41112">
        <w:rPr>
          <w:sz w:val="26"/>
          <w:szCs w:val="26"/>
          <w:rPrChange w:id="9156" w:author="Le Minh Nghia" w:date="2019-10-09T10:56:00Z">
            <w:rPr>
              <w:sz w:val="28"/>
              <w:szCs w:val="28"/>
            </w:rPr>
          </w:rPrChange>
        </w:rPr>
        <w:t xml:space="preserve"> </w:t>
      </w:r>
      <w:proofErr w:type="spellStart"/>
      <w:r w:rsidR="00905896" w:rsidRPr="00B41112">
        <w:rPr>
          <w:sz w:val="26"/>
          <w:szCs w:val="26"/>
          <w:rPrChange w:id="9157" w:author="Le Minh Nghia" w:date="2019-10-09T10:56:00Z">
            <w:rPr>
              <w:sz w:val="28"/>
              <w:szCs w:val="28"/>
            </w:rPr>
          </w:rPrChange>
        </w:rPr>
        <w:t>hệ</w:t>
      </w:r>
      <w:proofErr w:type="spellEnd"/>
      <w:r w:rsidR="00905896" w:rsidRPr="00B41112">
        <w:rPr>
          <w:sz w:val="26"/>
          <w:szCs w:val="26"/>
          <w:rPrChange w:id="9158" w:author="Le Minh Nghia" w:date="2019-10-09T10:56:00Z">
            <w:rPr>
              <w:sz w:val="28"/>
              <w:szCs w:val="28"/>
            </w:rPr>
          </w:rPrChange>
        </w:rPr>
        <w:t xml:space="preserve"> </w:t>
      </w:r>
      <w:proofErr w:type="spellStart"/>
      <w:r w:rsidR="00905896" w:rsidRPr="00B41112">
        <w:rPr>
          <w:sz w:val="26"/>
          <w:szCs w:val="26"/>
          <w:rPrChange w:id="9159" w:author="Le Minh Nghia" w:date="2019-10-09T10:56:00Z">
            <w:rPr>
              <w:sz w:val="28"/>
              <w:szCs w:val="28"/>
            </w:rPr>
          </w:rPrChange>
        </w:rPr>
        <w:t>thống</w:t>
      </w:r>
      <w:proofErr w:type="spellEnd"/>
      <w:r w:rsidR="00905896" w:rsidRPr="00B41112">
        <w:rPr>
          <w:sz w:val="26"/>
          <w:szCs w:val="26"/>
          <w:rPrChange w:id="9160" w:author="Le Minh Nghia" w:date="2019-10-09T10:56:00Z">
            <w:rPr>
              <w:sz w:val="28"/>
              <w:szCs w:val="28"/>
            </w:rPr>
          </w:rPrChange>
        </w:rPr>
        <w:t xml:space="preserve"> </w:t>
      </w:r>
      <w:proofErr w:type="spellStart"/>
      <w:r w:rsidR="00905896" w:rsidRPr="00B41112">
        <w:rPr>
          <w:sz w:val="26"/>
          <w:szCs w:val="26"/>
          <w:rPrChange w:id="9161" w:author="Le Minh Nghia" w:date="2019-10-09T10:56:00Z">
            <w:rPr>
              <w:sz w:val="28"/>
              <w:szCs w:val="28"/>
            </w:rPr>
          </w:rPrChange>
        </w:rPr>
        <w:t>lên</w:t>
      </w:r>
      <w:proofErr w:type="spellEnd"/>
      <w:r w:rsidR="00905896" w:rsidRPr="00B41112">
        <w:rPr>
          <w:sz w:val="26"/>
          <w:szCs w:val="26"/>
          <w:rPrChange w:id="9162" w:author="Le Minh Nghia" w:date="2019-10-09T10:56:00Z">
            <w:rPr>
              <w:sz w:val="28"/>
              <w:szCs w:val="28"/>
            </w:rPr>
          </w:rPrChange>
        </w:rPr>
        <w:t xml:space="preserve"> </w:t>
      </w:r>
      <w:proofErr w:type="spellStart"/>
      <w:r w:rsidR="00905896" w:rsidRPr="00B41112">
        <w:rPr>
          <w:sz w:val="26"/>
          <w:szCs w:val="26"/>
          <w:rPrChange w:id="9163" w:author="Le Minh Nghia" w:date="2019-10-09T10:56:00Z">
            <w:rPr>
              <w:sz w:val="28"/>
              <w:szCs w:val="28"/>
            </w:rPr>
          </w:rPrChange>
        </w:rPr>
        <w:t>cho</w:t>
      </w:r>
      <w:proofErr w:type="spellEnd"/>
      <w:r w:rsidR="00905896" w:rsidRPr="00B41112">
        <w:rPr>
          <w:sz w:val="26"/>
          <w:szCs w:val="26"/>
          <w:rPrChange w:id="9164" w:author="Le Minh Nghia" w:date="2019-10-09T10:56:00Z">
            <w:rPr>
              <w:sz w:val="28"/>
              <w:szCs w:val="28"/>
            </w:rPr>
          </w:rPrChange>
        </w:rPr>
        <w:t xml:space="preserve"> </w:t>
      </w:r>
      <w:proofErr w:type="spellStart"/>
      <w:r w:rsidR="00905896" w:rsidRPr="00B41112">
        <w:rPr>
          <w:sz w:val="26"/>
          <w:szCs w:val="26"/>
          <w:rPrChange w:id="9165" w:author="Le Minh Nghia" w:date="2019-10-09T10:56:00Z">
            <w:rPr>
              <w:sz w:val="28"/>
              <w:szCs w:val="28"/>
            </w:rPr>
          </w:rPrChange>
        </w:rPr>
        <w:t>người</w:t>
      </w:r>
      <w:proofErr w:type="spellEnd"/>
      <w:r w:rsidR="00905896" w:rsidRPr="00B41112">
        <w:rPr>
          <w:sz w:val="26"/>
          <w:szCs w:val="26"/>
          <w:rPrChange w:id="9166" w:author="Le Minh Nghia" w:date="2019-10-09T10:56:00Z">
            <w:rPr>
              <w:sz w:val="28"/>
              <w:szCs w:val="28"/>
            </w:rPr>
          </w:rPrChange>
        </w:rPr>
        <w:t xml:space="preserve"> </w:t>
      </w:r>
      <w:proofErr w:type="spellStart"/>
      <w:r w:rsidR="00905896" w:rsidRPr="00B41112">
        <w:rPr>
          <w:sz w:val="26"/>
          <w:szCs w:val="26"/>
          <w:rPrChange w:id="9167" w:author="Le Minh Nghia" w:date="2019-10-09T10:56:00Z">
            <w:rPr>
              <w:sz w:val="28"/>
              <w:szCs w:val="28"/>
            </w:rPr>
          </w:rPrChange>
        </w:rPr>
        <w:t>dùng</w:t>
      </w:r>
      <w:proofErr w:type="spellEnd"/>
      <w:r w:rsidR="00905896" w:rsidRPr="00B41112">
        <w:rPr>
          <w:sz w:val="26"/>
          <w:szCs w:val="26"/>
          <w:rPrChange w:id="9168" w:author="Le Minh Nghia" w:date="2019-10-09T10:56:00Z">
            <w:rPr>
              <w:sz w:val="28"/>
              <w:szCs w:val="28"/>
            </w:rPr>
          </w:rPrChange>
        </w:rPr>
        <w:t xml:space="preserve"> </w:t>
      </w:r>
      <w:proofErr w:type="spellStart"/>
      <w:r w:rsidR="00905896" w:rsidRPr="00B41112">
        <w:rPr>
          <w:sz w:val="26"/>
          <w:szCs w:val="26"/>
          <w:rPrChange w:id="9169" w:author="Le Minh Nghia" w:date="2019-10-09T10:56:00Z">
            <w:rPr>
              <w:sz w:val="28"/>
              <w:szCs w:val="28"/>
            </w:rPr>
          </w:rPrChange>
        </w:rPr>
        <w:t>có</w:t>
      </w:r>
      <w:proofErr w:type="spellEnd"/>
      <w:r w:rsidR="00905896" w:rsidRPr="00B41112">
        <w:rPr>
          <w:sz w:val="26"/>
          <w:szCs w:val="26"/>
          <w:rPrChange w:id="9170" w:author="Le Minh Nghia" w:date="2019-10-09T10:56:00Z">
            <w:rPr>
              <w:sz w:val="28"/>
              <w:szCs w:val="28"/>
            </w:rPr>
          </w:rPrChange>
        </w:rPr>
        <w:t xml:space="preserve"> </w:t>
      </w:r>
      <w:proofErr w:type="spellStart"/>
      <w:r w:rsidR="00905896" w:rsidRPr="00B41112">
        <w:rPr>
          <w:sz w:val="26"/>
          <w:szCs w:val="26"/>
          <w:rPrChange w:id="9171" w:author="Le Minh Nghia" w:date="2019-10-09T10:56:00Z">
            <w:rPr>
              <w:sz w:val="28"/>
              <w:szCs w:val="28"/>
            </w:rPr>
          </w:rPrChange>
        </w:rPr>
        <w:t>thể</w:t>
      </w:r>
      <w:proofErr w:type="spellEnd"/>
      <w:r w:rsidR="00905896" w:rsidRPr="00B41112">
        <w:rPr>
          <w:sz w:val="26"/>
          <w:szCs w:val="26"/>
          <w:rPrChange w:id="9172" w:author="Le Minh Nghia" w:date="2019-10-09T10:56:00Z">
            <w:rPr>
              <w:sz w:val="28"/>
              <w:szCs w:val="28"/>
            </w:rPr>
          </w:rPrChange>
        </w:rPr>
        <w:t xml:space="preserve"> </w:t>
      </w:r>
      <w:proofErr w:type="spellStart"/>
      <w:r w:rsidR="00905896" w:rsidRPr="00B41112">
        <w:rPr>
          <w:sz w:val="26"/>
          <w:szCs w:val="26"/>
          <w:rPrChange w:id="9173" w:author="Le Minh Nghia" w:date="2019-10-09T10:56:00Z">
            <w:rPr>
              <w:sz w:val="28"/>
              <w:szCs w:val="28"/>
            </w:rPr>
          </w:rPrChange>
        </w:rPr>
        <w:t>xem</w:t>
      </w:r>
      <w:proofErr w:type="spellEnd"/>
      <w:r w:rsidR="00905896" w:rsidRPr="00B41112">
        <w:rPr>
          <w:sz w:val="26"/>
          <w:szCs w:val="26"/>
          <w:rPrChange w:id="9174" w:author="Le Minh Nghia" w:date="2019-10-09T10:56:00Z">
            <w:rPr>
              <w:sz w:val="28"/>
              <w:szCs w:val="28"/>
            </w:rPr>
          </w:rPrChange>
        </w:rPr>
        <w:t xml:space="preserve"> </w:t>
      </w:r>
      <w:proofErr w:type="spellStart"/>
      <w:r w:rsidR="00905896" w:rsidRPr="00B41112">
        <w:rPr>
          <w:sz w:val="26"/>
          <w:szCs w:val="26"/>
          <w:rPrChange w:id="9175" w:author="Le Minh Nghia" w:date="2019-10-09T10:56:00Z">
            <w:rPr>
              <w:sz w:val="28"/>
              <w:szCs w:val="28"/>
            </w:rPr>
          </w:rPrChange>
        </w:rPr>
        <w:t>và</w:t>
      </w:r>
      <w:proofErr w:type="spellEnd"/>
      <w:r w:rsidR="00905896" w:rsidRPr="00B41112">
        <w:rPr>
          <w:sz w:val="26"/>
          <w:szCs w:val="26"/>
          <w:rPrChange w:id="9176" w:author="Le Minh Nghia" w:date="2019-10-09T10:56:00Z">
            <w:rPr>
              <w:sz w:val="28"/>
              <w:szCs w:val="28"/>
            </w:rPr>
          </w:rPrChange>
        </w:rPr>
        <w:t xml:space="preserve"> </w:t>
      </w:r>
      <w:proofErr w:type="spellStart"/>
      <w:r w:rsidR="00905896" w:rsidRPr="00B41112">
        <w:rPr>
          <w:sz w:val="26"/>
          <w:szCs w:val="26"/>
          <w:rPrChange w:id="9177" w:author="Le Minh Nghia" w:date="2019-10-09T10:56:00Z">
            <w:rPr>
              <w:sz w:val="28"/>
              <w:szCs w:val="28"/>
            </w:rPr>
          </w:rPrChange>
        </w:rPr>
        <w:t>thao</w:t>
      </w:r>
      <w:proofErr w:type="spellEnd"/>
      <w:r w:rsidR="00905896" w:rsidRPr="00B41112">
        <w:rPr>
          <w:sz w:val="26"/>
          <w:szCs w:val="26"/>
          <w:rPrChange w:id="9178" w:author="Le Minh Nghia" w:date="2019-10-09T10:56:00Z">
            <w:rPr>
              <w:sz w:val="28"/>
              <w:szCs w:val="28"/>
            </w:rPr>
          </w:rPrChange>
        </w:rPr>
        <w:t xml:space="preserve"> </w:t>
      </w:r>
      <w:proofErr w:type="spellStart"/>
      <w:r w:rsidR="00905896" w:rsidRPr="00B41112">
        <w:rPr>
          <w:sz w:val="26"/>
          <w:szCs w:val="26"/>
          <w:rPrChange w:id="9179" w:author="Le Minh Nghia" w:date="2019-10-09T10:56:00Z">
            <w:rPr>
              <w:sz w:val="28"/>
              <w:szCs w:val="28"/>
            </w:rPr>
          </w:rPrChange>
        </w:rPr>
        <w:t>tác</w:t>
      </w:r>
      <w:proofErr w:type="spellEnd"/>
      <w:r w:rsidR="00905896" w:rsidRPr="00B41112">
        <w:rPr>
          <w:sz w:val="26"/>
          <w:szCs w:val="26"/>
          <w:rPrChange w:id="9180" w:author="Le Minh Nghia" w:date="2019-10-09T10:56:00Z">
            <w:rPr>
              <w:sz w:val="28"/>
              <w:szCs w:val="28"/>
            </w:rPr>
          </w:rPrChange>
        </w:rPr>
        <w:t xml:space="preserve"> </w:t>
      </w:r>
      <w:proofErr w:type="spellStart"/>
      <w:r w:rsidR="00905896" w:rsidRPr="00B41112">
        <w:rPr>
          <w:sz w:val="26"/>
          <w:szCs w:val="26"/>
          <w:rPrChange w:id="9181" w:author="Le Minh Nghia" w:date="2019-10-09T10:56:00Z">
            <w:rPr>
              <w:sz w:val="28"/>
              <w:szCs w:val="28"/>
            </w:rPr>
          </w:rPrChange>
        </w:rPr>
        <w:t>với</w:t>
      </w:r>
      <w:proofErr w:type="spellEnd"/>
      <w:r w:rsidR="00905896" w:rsidRPr="00B41112">
        <w:rPr>
          <w:sz w:val="26"/>
          <w:szCs w:val="26"/>
          <w:rPrChange w:id="9182" w:author="Le Minh Nghia" w:date="2019-10-09T10:56:00Z">
            <w:rPr>
              <w:sz w:val="28"/>
              <w:szCs w:val="28"/>
            </w:rPr>
          </w:rPrChange>
        </w:rPr>
        <w:t xml:space="preserve"> </w:t>
      </w:r>
      <w:proofErr w:type="spellStart"/>
      <w:r w:rsidR="00905896" w:rsidRPr="00B41112">
        <w:rPr>
          <w:sz w:val="26"/>
          <w:szCs w:val="26"/>
          <w:rPrChange w:id="9183" w:author="Le Minh Nghia" w:date="2019-10-09T10:56:00Z">
            <w:rPr>
              <w:sz w:val="28"/>
              <w:szCs w:val="28"/>
            </w:rPr>
          </w:rPrChange>
        </w:rPr>
        <w:t>hệ</w:t>
      </w:r>
      <w:proofErr w:type="spellEnd"/>
      <w:r w:rsidR="00905896" w:rsidRPr="00B41112">
        <w:rPr>
          <w:sz w:val="26"/>
          <w:szCs w:val="26"/>
          <w:rPrChange w:id="9184" w:author="Le Minh Nghia" w:date="2019-10-09T10:56:00Z">
            <w:rPr>
              <w:sz w:val="28"/>
              <w:szCs w:val="28"/>
            </w:rPr>
          </w:rPrChange>
        </w:rPr>
        <w:t xml:space="preserve"> </w:t>
      </w:r>
      <w:proofErr w:type="spellStart"/>
      <w:r w:rsidR="00905896" w:rsidRPr="00B41112">
        <w:rPr>
          <w:sz w:val="26"/>
          <w:szCs w:val="26"/>
          <w:rPrChange w:id="9185" w:author="Le Minh Nghia" w:date="2019-10-09T10:56:00Z">
            <w:rPr>
              <w:sz w:val="28"/>
              <w:szCs w:val="28"/>
            </w:rPr>
          </w:rPrChange>
        </w:rPr>
        <w:t>thống</w:t>
      </w:r>
      <w:proofErr w:type="spellEnd"/>
      <w:r w:rsidR="00905896" w:rsidRPr="00B41112">
        <w:rPr>
          <w:sz w:val="26"/>
          <w:szCs w:val="26"/>
          <w:rPrChange w:id="9186" w:author="Le Minh Nghia" w:date="2019-10-09T10:56:00Z">
            <w:rPr>
              <w:sz w:val="28"/>
              <w:szCs w:val="28"/>
            </w:rPr>
          </w:rPrChange>
        </w:rPr>
        <w:t xml:space="preserve">. </w:t>
      </w:r>
      <w:proofErr w:type="spellStart"/>
      <w:r w:rsidR="00905896" w:rsidRPr="00B41112">
        <w:rPr>
          <w:sz w:val="26"/>
          <w:szCs w:val="26"/>
          <w:rPrChange w:id="9187" w:author="Le Minh Nghia" w:date="2019-10-09T10:56:00Z">
            <w:rPr>
              <w:sz w:val="28"/>
              <w:szCs w:val="28"/>
            </w:rPr>
          </w:rPrChange>
        </w:rPr>
        <w:t>Đồng</w:t>
      </w:r>
      <w:proofErr w:type="spellEnd"/>
      <w:r w:rsidR="00905896" w:rsidRPr="00B41112">
        <w:rPr>
          <w:sz w:val="26"/>
          <w:szCs w:val="26"/>
          <w:rPrChange w:id="9188" w:author="Le Minh Nghia" w:date="2019-10-09T10:56:00Z">
            <w:rPr>
              <w:sz w:val="28"/>
              <w:szCs w:val="28"/>
            </w:rPr>
          </w:rPrChange>
        </w:rPr>
        <w:t xml:space="preserve"> </w:t>
      </w:r>
      <w:proofErr w:type="spellStart"/>
      <w:r w:rsidR="00905896" w:rsidRPr="00B41112">
        <w:rPr>
          <w:sz w:val="26"/>
          <w:szCs w:val="26"/>
          <w:rPrChange w:id="9189" w:author="Le Minh Nghia" w:date="2019-10-09T10:56:00Z">
            <w:rPr>
              <w:sz w:val="28"/>
              <w:szCs w:val="28"/>
            </w:rPr>
          </w:rPrChange>
        </w:rPr>
        <w:t>thời</w:t>
      </w:r>
      <w:proofErr w:type="spellEnd"/>
      <w:r w:rsidR="00905896" w:rsidRPr="00B41112">
        <w:rPr>
          <w:sz w:val="26"/>
          <w:szCs w:val="26"/>
          <w:rPrChange w:id="9190" w:author="Le Minh Nghia" w:date="2019-10-09T10:56:00Z">
            <w:rPr>
              <w:sz w:val="28"/>
              <w:szCs w:val="28"/>
            </w:rPr>
          </w:rPrChange>
        </w:rPr>
        <w:t xml:space="preserve"> </w:t>
      </w:r>
      <w:proofErr w:type="spellStart"/>
      <w:r w:rsidR="00905896" w:rsidRPr="00B41112">
        <w:rPr>
          <w:sz w:val="26"/>
          <w:szCs w:val="26"/>
          <w:rPrChange w:id="9191" w:author="Le Minh Nghia" w:date="2019-10-09T10:56:00Z">
            <w:rPr>
              <w:sz w:val="28"/>
              <w:szCs w:val="28"/>
            </w:rPr>
          </w:rPrChange>
        </w:rPr>
        <w:t>cũng</w:t>
      </w:r>
      <w:proofErr w:type="spellEnd"/>
      <w:r w:rsidR="00905896" w:rsidRPr="00B41112">
        <w:rPr>
          <w:sz w:val="26"/>
          <w:szCs w:val="26"/>
          <w:rPrChange w:id="9192" w:author="Le Minh Nghia" w:date="2019-10-09T10:56:00Z">
            <w:rPr>
              <w:sz w:val="28"/>
              <w:szCs w:val="28"/>
            </w:rPr>
          </w:rPrChange>
        </w:rPr>
        <w:t xml:space="preserve"> </w:t>
      </w:r>
      <w:proofErr w:type="spellStart"/>
      <w:r w:rsidR="00905896" w:rsidRPr="00B41112">
        <w:rPr>
          <w:sz w:val="26"/>
          <w:szCs w:val="26"/>
          <w:rPrChange w:id="9193" w:author="Le Minh Nghia" w:date="2019-10-09T10:56:00Z">
            <w:rPr>
              <w:sz w:val="28"/>
              <w:szCs w:val="28"/>
            </w:rPr>
          </w:rPrChange>
        </w:rPr>
        <w:t>là</w:t>
      </w:r>
      <w:proofErr w:type="spellEnd"/>
      <w:r w:rsidR="00905896" w:rsidRPr="00B41112">
        <w:rPr>
          <w:sz w:val="26"/>
          <w:szCs w:val="26"/>
          <w:rPrChange w:id="9194" w:author="Le Minh Nghia" w:date="2019-10-09T10:56:00Z">
            <w:rPr>
              <w:sz w:val="28"/>
              <w:szCs w:val="28"/>
            </w:rPr>
          </w:rPrChange>
        </w:rPr>
        <w:t xml:space="preserve"> </w:t>
      </w:r>
      <w:proofErr w:type="spellStart"/>
      <w:r w:rsidR="00905896" w:rsidRPr="00B41112">
        <w:rPr>
          <w:sz w:val="26"/>
          <w:szCs w:val="26"/>
          <w:rPrChange w:id="9195" w:author="Le Minh Nghia" w:date="2019-10-09T10:56:00Z">
            <w:rPr>
              <w:sz w:val="28"/>
              <w:szCs w:val="28"/>
            </w:rPr>
          </w:rPrChange>
        </w:rPr>
        <w:t>nơi</w:t>
      </w:r>
      <w:proofErr w:type="spellEnd"/>
      <w:r w:rsidR="00905896" w:rsidRPr="00B41112">
        <w:rPr>
          <w:sz w:val="26"/>
          <w:szCs w:val="26"/>
          <w:rPrChange w:id="9196" w:author="Le Minh Nghia" w:date="2019-10-09T10:56:00Z">
            <w:rPr>
              <w:sz w:val="28"/>
              <w:szCs w:val="28"/>
            </w:rPr>
          </w:rPrChange>
        </w:rPr>
        <w:t xml:space="preserve"> </w:t>
      </w:r>
      <w:proofErr w:type="spellStart"/>
      <w:r w:rsidR="00905896" w:rsidRPr="00B41112">
        <w:rPr>
          <w:sz w:val="26"/>
          <w:szCs w:val="26"/>
          <w:rPrChange w:id="9197" w:author="Le Minh Nghia" w:date="2019-10-09T10:56:00Z">
            <w:rPr>
              <w:sz w:val="28"/>
              <w:szCs w:val="28"/>
            </w:rPr>
          </w:rPrChange>
        </w:rPr>
        <w:t>mà</w:t>
      </w:r>
      <w:proofErr w:type="spellEnd"/>
      <w:r w:rsidR="00905896" w:rsidRPr="00B41112">
        <w:rPr>
          <w:sz w:val="26"/>
          <w:szCs w:val="26"/>
          <w:rPrChange w:id="9198" w:author="Le Minh Nghia" w:date="2019-10-09T10:56:00Z">
            <w:rPr>
              <w:sz w:val="28"/>
              <w:szCs w:val="28"/>
            </w:rPr>
          </w:rPrChange>
        </w:rPr>
        <w:t xml:space="preserve"> </w:t>
      </w:r>
      <w:proofErr w:type="spellStart"/>
      <w:r w:rsidR="00905896" w:rsidRPr="00B41112">
        <w:rPr>
          <w:sz w:val="26"/>
          <w:szCs w:val="26"/>
          <w:rPrChange w:id="9199" w:author="Le Minh Nghia" w:date="2019-10-09T10:56:00Z">
            <w:rPr>
              <w:sz w:val="28"/>
              <w:szCs w:val="28"/>
            </w:rPr>
          </w:rPrChange>
        </w:rPr>
        <w:t>phía</w:t>
      </w:r>
      <w:proofErr w:type="spellEnd"/>
      <w:r w:rsidR="00905896" w:rsidRPr="00B41112">
        <w:rPr>
          <w:sz w:val="26"/>
          <w:szCs w:val="26"/>
          <w:rPrChange w:id="9200" w:author="Le Minh Nghia" w:date="2019-10-09T10:56:00Z">
            <w:rPr>
              <w:sz w:val="28"/>
              <w:szCs w:val="28"/>
            </w:rPr>
          </w:rPrChange>
        </w:rPr>
        <w:t xml:space="preserve"> </w:t>
      </w:r>
      <w:proofErr w:type="spellStart"/>
      <w:r w:rsidR="00905896" w:rsidRPr="00B41112">
        <w:rPr>
          <w:sz w:val="26"/>
          <w:szCs w:val="26"/>
          <w:rPrChange w:id="9201" w:author="Le Minh Nghia" w:date="2019-10-09T10:56:00Z">
            <w:rPr>
              <w:sz w:val="28"/>
              <w:szCs w:val="28"/>
            </w:rPr>
          </w:rPrChange>
        </w:rPr>
        <w:t>máy</w:t>
      </w:r>
      <w:proofErr w:type="spellEnd"/>
      <w:r w:rsidR="00905896" w:rsidRPr="00B41112">
        <w:rPr>
          <w:sz w:val="26"/>
          <w:szCs w:val="26"/>
          <w:rPrChange w:id="9202" w:author="Le Minh Nghia" w:date="2019-10-09T10:56:00Z">
            <w:rPr>
              <w:sz w:val="28"/>
              <w:szCs w:val="28"/>
            </w:rPr>
          </w:rPrChange>
        </w:rPr>
        <w:t xml:space="preserve"> </w:t>
      </w:r>
      <w:proofErr w:type="spellStart"/>
      <w:r w:rsidR="00905896" w:rsidRPr="00B41112">
        <w:rPr>
          <w:sz w:val="26"/>
          <w:szCs w:val="26"/>
          <w:rPrChange w:id="9203" w:author="Le Minh Nghia" w:date="2019-10-09T10:56:00Z">
            <w:rPr>
              <w:sz w:val="28"/>
              <w:szCs w:val="28"/>
            </w:rPr>
          </w:rPrChange>
        </w:rPr>
        <w:t>chủ</w:t>
      </w:r>
      <w:proofErr w:type="spellEnd"/>
      <w:r w:rsidR="00905896" w:rsidRPr="00B41112">
        <w:rPr>
          <w:sz w:val="26"/>
          <w:szCs w:val="26"/>
          <w:rPrChange w:id="9204" w:author="Le Minh Nghia" w:date="2019-10-09T10:56:00Z">
            <w:rPr>
              <w:sz w:val="28"/>
              <w:szCs w:val="28"/>
            </w:rPr>
          </w:rPrChange>
        </w:rPr>
        <w:t xml:space="preserve"> server </w:t>
      </w:r>
      <w:proofErr w:type="spellStart"/>
      <w:r w:rsidR="00905896" w:rsidRPr="00B41112">
        <w:rPr>
          <w:sz w:val="26"/>
          <w:szCs w:val="26"/>
          <w:rPrChange w:id="9205" w:author="Le Minh Nghia" w:date="2019-10-09T10:56:00Z">
            <w:rPr>
              <w:sz w:val="28"/>
              <w:szCs w:val="28"/>
            </w:rPr>
          </w:rPrChange>
        </w:rPr>
        <w:t>có</w:t>
      </w:r>
      <w:proofErr w:type="spellEnd"/>
      <w:r w:rsidR="00905896" w:rsidRPr="00B41112">
        <w:rPr>
          <w:sz w:val="26"/>
          <w:szCs w:val="26"/>
          <w:rPrChange w:id="9206" w:author="Le Minh Nghia" w:date="2019-10-09T10:56:00Z">
            <w:rPr>
              <w:sz w:val="28"/>
              <w:szCs w:val="28"/>
            </w:rPr>
          </w:rPrChange>
        </w:rPr>
        <w:t xml:space="preserve"> </w:t>
      </w:r>
      <w:proofErr w:type="spellStart"/>
      <w:r w:rsidR="00905896" w:rsidRPr="00B41112">
        <w:rPr>
          <w:sz w:val="26"/>
          <w:szCs w:val="26"/>
          <w:rPrChange w:id="9207" w:author="Le Minh Nghia" w:date="2019-10-09T10:56:00Z">
            <w:rPr>
              <w:sz w:val="28"/>
              <w:szCs w:val="28"/>
            </w:rPr>
          </w:rPrChange>
        </w:rPr>
        <w:t>thể</w:t>
      </w:r>
      <w:proofErr w:type="spellEnd"/>
      <w:r w:rsidR="00905896" w:rsidRPr="00B41112">
        <w:rPr>
          <w:sz w:val="26"/>
          <w:szCs w:val="26"/>
          <w:rPrChange w:id="9208" w:author="Le Minh Nghia" w:date="2019-10-09T10:56:00Z">
            <w:rPr>
              <w:sz w:val="28"/>
              <w:szCs w:val="28"/>
            </w:rPr>
          </w:rPrChange>
        </w:rPr>
        <w:t xml:space="preserve"> </w:t>
      </w:r>
      <w:proofErr w:type="spellStart"/>
      <w:r w:rsidR="00905896" w:rsidRPr="00B41112">
        <w:rPr>
          <w:sz w:val="26"/>
          <w:szCs w:val="26"/>
          <w:rPrChange w:id="9209" w:author="Le Minh Nghia" w:date="2019-10-09T10:56:00Z">
            <w:rPr>
              <w:sz w:val="28"/>
              <w:szCs w:val="28"/>
            </w:rPr>
          </w:rPrChange>
        </w:rPr>
        <w:t>trả</w:t>
      </w:r>
      <w:proofErr w:type="spellEnd"/>
      <w:r w:rsidR="00905896" w:rsidRPr="00B41112">
        <w:rPr>
          <w:sz w:val="26"/>
          <w:szCs w:val="26"/>
          <w:rPrChange w:id="9210" w:author="Le Minh Nghia" w:date="2019-10-09T10:56:00Z">
            <w:rPr>
              <w:sz w:val="28"/>
              <w:szCs w:val="28"/>
            </w:rPr>
          </w:rPrChange>
        </w:rPr>
        <w:t xml:space="preserve"> </w:t>
      </w:r>
      <w:proofErr w:type="spellStart"/>
      <w:r w:rsidR="00905896" w:rsidRPr="00B41112">
        <w:rPr>
          <w:sz w:val="26"/>
          <w:szCs w:val="26"/>
          <w:rPrChange w:id="9211" w:author="Le Minh Nghia" w:date="2019-10-09T10:56:00Z">
            <w:rPr>
              <w:sz w:val="28"/>
              <w:szCs w:val="28"/>
            </w:rPr>
          </w:rPrChange>
        </w:rPr>
        <w:t>về</w:t>
      </w:r>
      <w:proofErr w:type="spellEnd"/>
      <w:r w:rsidR="00905896" w:rsidRPr="00B41112">
        <w:rPr>
          <w:sz w:val="26"/>
          <w:szCs w:val="26"/>
          <w:rPrChange w:id="9212" w:author="Le Minh Nghia" w:date="2019-10-09T10:56:00Z">
            <w:rPr>
              <w:sz w:val="28"/>
              <w:szCs w:val="28"/>
            </w:rPr>
          </w:rPrChange>
        </w:rPr>
        <w:t xml:space="preserve"> </w:t>
      </w:r>
      <w:proofErr w:type="spellStart"/>
      <w:r w:rsidR="00905896" w:rsidRPr="00B41112">
        <w:rPr>
          <w:sz w:val="26"/>
          <w:szCs w:val="26"/>
          <w:rPrChange w:id="9213" w:author="Le Minh Nghia" w:date="2019-10-09T10:56:00Z">
            <w:rPr>
              <w:sz w:val="28"/>
              <w:szCs w:val="28"/>
            </w:rPr>
          </w:rPrChange>
        </w:rPr>
        <w:t>một</w:t>
      </w:r>
      <w:proofErr w:type="spellEnd"/>
      <w:r w:rsidR="00905896" w:rsidRPr="00B41112">
        <w:rPr>
          <w:sz w:val="26"/>
          <w:szCs w:val="26"/>
          <w:rPrChange w:id="9214" w:author="Le Minh Nghia" w:date="2019-10-09T10:56:00Z">
            <w:rPr>
              <w:sz w:val="28"/>
              <w:szCs w:val="28"/>
            </w:rPr>
          </w:rPrChange>
        </w:rPr>
        <w:t xml:space="preserve"> </w:t>
      </w:r>
      <w:proofErr w:type="spellStart"/>
      <w:r w:rsidR="00905896" w:rsidRPr="00B41112">
        <w:rPr>
          <w:sz w:val="26"/>
          <w:szCs w:val="26"/>
          <w:rPrChange w:id="9215" w:author="Le Minh Nghia" w:date="2019-10-09T10:56:00Z">
            <w:rPr>
              <w:sz w:val="28"/>
              <w:szCs w:val="28"/>
            </w:rPr>
          </w:rPrChange>
        </w:rPr>
        <w:t>hoặc</w:t>
      </w:r>
      <w:proofErr w:type="spellEnd"/>
      <w:r w:rsidR="00905896" w:rsidRPr="00B41112">
        <w:rPr>
          <w:sz w:val="26"/>
          <w:szCs w:val="26"/>
          <w:rPrChange w:id="9216" w:author="Le Minh Nghia" w:date="2019-10-09T10:56:00Z">
            <w:rPr>
              <w:sz w:val="28"/>
              <w:szCs w:val="28"/>
            </w:rPr>
          </w:rPrChange>
        </w:rPr>
        <w:t xml:space="preserve"> </w:t>
      </w:r>
      <w:proofErr w:type="spellStart"/>
      <w:r w:rsidR="00905896" w:rsidRPr="00B41112">
        <w:rPr>
          <w:sz w:val="26"/>
          <w:szCs w:val="26"/>
          <w:rPrChange w:id="9217" w:author="Le Minh Nghia" w:date="2019-10-09T10:56:00Z">
            <w:rPr>
              <w:sz w:val="28"/>
              <w:szCs w:val="28"/>
            </w:rPr>
          </w:rPrChange>
        </w:rPr>
        <w:t>nhiều</w:t>
      </w:r>
      <w:proofErr w:type="spellEnd"/>
      <w:r w:rsidR="00905896" w:rsidRPr="00B41112">
        <w:rPr>
          <w:sz w:val="26"/>
          <w:szCs w:val="26"/>
          <w:rPrChange w:id="9218" w:author="Le Minh Nghia" w:date="2019-10-09T10:56:00Z">
            <w:rPr>
              <w:sz w:val="28"/>
              <w:szCs w:val="28"/>
            </w:rPr>
          </w:rPrChange>
        </w:rPr>
        <w:t xml:space="preserve"> </w:t>
      </w:r>
      <w:proofErr w:type="spellStart"/>
      <w:r w:rsidR="00905896" w:rsidRPr="00B41112">
        <w:rPr>
          <w:sz w:val="26"/>
          <w:szCs w:val="26"/>
          <w:rPrChange w:id="9219" w:author="Le Minh Nghia" w:date="2019-10-09T10:56:00Z">
            <w:rPr>
              <w:sz w:val="28"/>
              <w:szCs w:val="28"/>
            </w:rPr>
          </w:rPrChange>
        </w:rPr>
        <w:t>dữ</w:t>
      </w:r>
      <w:proofErr w:type="spellEnd"/>
      <w:r w:rsidR="00905896" w:rsidRPr="00B41112">
        <w:rPr>
          <w:sz w:val="26"/>
          <w:szCs w:val="26"/>
          <w:rPrChange w:id="9220" w:author="Le Minh Nghia" w:date="2019-10-09T10:56:00Z">
            <w:rPr>
              <w:sz w:val="28"/>
              <w:szCs w:val="28"/>
            </w:rPr>
          </w:rPrChange>
        </w:rPr>
        <w:t xml:space="preserve"> </w:t>
      </w:r>
      <w:proofErr w:type="spellStart"/>
      <w:r w:rsidR="00905896" w:rsidRPr="00B41112">
        <w:rPr>
          <w:sz w:val="26"/>
          <w:szCs w:val="26"/>
          <w:rPrChange w:id="9221" w:author="Le Minh Nghia" w:date="2019-10-09T10:56:00Z">
            <w:rPr>
              <w:sz w:val="28"/>
              <w:szCs w:val="28"/>
            </w:rPr>
          </w:rPrChange>
        </w:rPr>
        <w:t>liệu</w:t>
      </w:r>
      <w:proofErr w:type="spellEnd"/>
      <w:r w:rsidR="00905896" w:rsidRPr="00B41112">
        <w:rPr>
          <w:sz w:val="26"/>
          <w:szCs w:val="26"/>
          <w:rPrChange w:id="9222" w:author="Le Minh Nghia" w:date="2019-10-09T10:56:00Z">
            <w:rPr>
              <w:sz w:val="28"/>
              <w:szCs w:val="28"/>
            </w:rPr>
          </w:rPrChange>
        </w:rPr>
        <w:t xml:space="preserve"> </w:t>
      </w:r>
      <w:proofErr w:type="spellStart"/>
      <w:r w:rsidR="00905896" w:rsidRPr="00B41112">
        <w:rPr>
          <w:sz w:val="26"/>
          <w:szCs w:val="26"/>
          <w:rPrChange w:id="9223" w:author="Le Minh Nghia" w:date="2019-10-09T10:56:00Z">
            <w:rPr>
              <w:sz w:val="28"/>
              <w:szCs w:val="28"/>
            </w:rPr>
          </w:rPrChange>
        </w:rPr>
        <w:t>mà</w:t>
      </w:r>
      <w:proofErr w:type="spellEnd"/>
      <w:r w:rsidR="00905896" w:rsidRPr="00B41112">
        <w:rPr>
          <w:sz w:val="26"/>
          <w:szCs w:val="26"/>
          <w:rPrChange w:id="9224" w:author="Le Minh Nghia" w:date="2019-10-09T10:56:00Z">
            <w:rPr>
              <w:sz w:val="28"/>
              <w:szCs w:val="28"/>
            </w:rPr>
          </w:rPrChange>
        </w:rPr>
        <w:t xml:space="preserve"> </w:t>
      </w:r>
      <w:proofErr w:type="spellStart"/>
      <w:r w:rsidR="00905896" w:rsidRPr="00B41112">
        <w:rPr>
          <w:sz w:val="26"/>
          <w:szCs w:val="26"/>
          <w:rPrChange w:id="9225" w:author="Le Minh Nghia" w:date="2019-10-09T10:56:00Z">
            <w:rPr>
              <w:sz w:val="28"/>
              <w:szCs w:val="28"/>
            </w:rPr>
          </w:rPrChange>
        </w:rPr>
        <w:t>người</w:t>
      </w:r>
      <w:proofErr w:type="spellEnd"/>
      <w:r w:rsidR="00905896" w:rsidRPr="00B41112">
        <w:rPr>
          <w:sz w:val="26"/>
          <w:szCs w:val="26"/>
          <w:rPrChange w:id="9226" w:author="Le Minh Nghia" w:date="2019-10-09T10:56:00Z">
            <w:rPr>
              <w:sz w:val="28"/>
              <w:szCs w:val="28"/>
            </w:rPr>
          </w:rPrChange>
        </w:rPr>
        <w:t xml:space="preserve"> </w:t>
      </w:r>
      <w:proofErr w:type="spellStart"/>
      <w:r w:rsidR="00905896" w:rsidRPr="00B41112">
        <w:rPr>
          <w:sz w:val="26"/>
          <w:szCs w:val="26"/>
          <w:rPrChange w:id="9227" w:author="Le Minh Nghia" w:date="2019-10-09T10:56:00Z">
            <w:rPr>
              <w:sz w:val="28"/>
              <w:szCs w:val="28"/>
            </w:rPr>
          </w:rPrChange>
        </w:rPr>
        <w:t>dùng</w:t>
      </w:r>
      <w:proofErr w:type="spellEnd"/>
      <w:r w:rsidR="00905896" w:rsidRPr="00B41112">
        <w:rPr>
          <w:sz w:val="26"/>
          <w:szCs w:val="26"/>
          <w:rPrChange w:id="9228" w:author="Le Minh Nghia" w:date="2019-10-09T10:56:00Z">
            <w:rPr>
              <w:sz w:val="28"/>
              <w:szCs w:val="28"/>
            </w:rPr>
          </w:rPrChange>
        </w:rPr>
        <w:t xml:space="preserve"> </w:t>
      </w:r>
      <w:proofErr w:type="spellStart"/>
      <w:r w:rsidR="00905896" w:rsidRPr="00B41112">
        <w:rPr>
          <w:sz w:val="26"/>
          <w:szCs w:val="26"/>
          <w:rPrChange w:id="9229" w:author="Le Minh Nghia" w:date="2019-10-09T10:56:00Z">
            <w:rPr>
              <w:sz w:val="28"/>
              <w:szCs w:val="28"/>
            </w:rPr>
          </w:rPrChange>
        </w:rPr>
        <w:t>có</w:t>
      </w:r>
      <w:proofErr w:type="spellEnd"/>
      <w:r w:rsidR="00905896" w:rsidRPr="00B41112">
        <w:rPr>
          <w:sz w:val="26"/>
          <w:szCs w:val="26"/>
          <w:rPrChange w:id="9230" w:author="Le Minh Nghia" w:date="2019-10-09T10:56:00Z">
            <w:rPr>
              <w:sz w:val="28"/>
              <w:szCs w:val="28"/>
            </w:rPr>
          </w:rPrChange>
        </w:rPr>
        <w:t xml:space="preserve"> </w:t>
      </w:r>
      <w:proofErr w:type="spellStart"/>
      <w:r w:rsidR="00905896" w:rsidRPr="00B41112">
        <w:rPr>
          <w:sz w:val="26"/>
          <w:szCs w:val="26"/>
          <w:rPrChange w:id="9231" w:author="Le Minh Nghia" w:date="2019-10-09T10:56:00Z">
            <w:rPr>
              <w:sz w:val="28"/>
              <w:szCs w:val="28"/>
            </w:rPr>
          </w:rPrChange>
        </w:rPr>
        <w:t>thể</w:t>
      </w:r>
      <w:proofErr w:type="spellEnd"/>
      <w:r w:rsidR="00905896" w:rsidRPr="00B41112">
        <w:rPr>
          <w:sz w:val="26"/>
          <w:szCs w:val="26"/>
          <w:rPrChange w:id="9232" w:author="Le Minh Nghia" w:date="2019-10-09T10:56:00Z">
            <w:rPr>
              <w:sz w:val="28"/>
              <w:szCs w:val="28"/>
            </w:rPr>
          </w:rPrChange>
        </w:rPr>
        <w:t xml:space="preserve"> </w:t>
      </w:r>
      <w:proofErr w:type="spellStart"/>
      <w:r w:rsidR="00905896" w:rsidRPr="00B41112">
        <w:rPr>
          <w:sz w:val="26"/>
          <w:szCs w:val="26"/>
          <w:rPrChange w:id="9233" w:author="Le Minh Nghia" w:date="2019-10-09T10:56:00Z">
            <w:rPr>
              <w:sz w:val="28"/>
              <w:szCs w:val="28"/>
            </w:rPr>
          </w:rPrChange>
        </w:rPr>
        <w:t>gọi</w:t>
      </w:r>
      <w:proofErr w:type="spellEnd"/>
      <w:r w:rsidR="00905896" w:rsidRPr="00B41112">
        <w:rPr>
          <w:sz w:val="26"/>
          <w:szCs w:val="26"/>
          <w:rPrChange w:id="9234" w:author="Le Minh Nghia" w:date="2019-10-09T10:56:00Z">
            <w:rPr>
              <w:sz w:val="28"/>
              <w:szCs w:val="28"/>
            </w:rPr>
          </w:rPrChange>
        </w:rPr>
        <w:t xml:space="preserve"> </w:t>
      </w:r>
      <w:proofErr w:type="spellStart"/>
      <w:r w:rsidR="00905896" w:rsidRPr="00B41112">
        <w:rPr>
          <w:sz w:val="26"/>
          <w:szCs w:val="26"/>
          <w:rPrChange w:id="9235" w:author="Le Minh Nghia" w:date="2019-10-09T10:56:00Z">
            <w:rPr>
              <w:sz w:val="28"/>
              <w:szCs w:val="28"/>
            </w:rPr>
          </w:rPrChange>
        </w:rPr>
        <w:t>để</w:t>
      </w:r>
      <w:proofErr w:type="spellEnd"/>
      <w:r w:rsidR="00905896" w:rsidRPr="00B41112">
        <w:rPr>
          <w:sz w:val="26"/>
          <w:szCs w:val="26"/>
          <w:rPrChange w:id="9236" w:author="Le Minh Nghia" w:date="2019-10-09T10:56:00Z">
            <w:rPr>
              <w:sz w:val="28"/>
              <w:szCs w:val="28"/>
            </w:rPr>
          </w:rPrChange>
        </w:rPr>
        <w:t xml:space="preserve"> </w:t>
      </w:r>
      <w:proofErr w:type="spellStart"/>
      <w:r w:rsidR="00905896" w:rsidRPr="00B41112">
        <w:rPr>
          <w:sz w:val="26"/>
          <w:szCs w:val="26"/>
          <w:rPrChange w:id="9237" w:author="Le Minh Nghia" w:date="2019-10-09T10:56:00Z">
            <w:rPr>
              <w:sz w:val="28"/>
              <w:szCs w:val="28"/>
            </w:rPr>
          </w:rPrChange>
        </w:rPr>
        <w:t>hiển</w:t>
      </w:r>
      <w:proofErr w:type="spellEnd"/>
      <w:r w:rsidR="00905896" w:rsidRPr="00B41112">
        <w:rPr>
          <w:sz w:val="26"/>
          <w:szCs w:val="26"/>
          <w:rPrChange w:id="9238" w:author="Le Minh Nghia" w:date="2019-10-09T10:56:00Z">
            <w:rPr>
              <w:sz w:val="28"/>
              <w:szCs w:val="28"/>
            </w:rPr>
          </w:rPrChange>
        </w:rPr>
        <w:t xml:space="preserve"> </w:t>
      </w:r>
      <w:proofErr w:type="spellStart"/>
      <w:r w:rsidR="00905896" w:rsidRPr="00B41112">
        <w:rPr>
          <w:sz w:val="26"/>
          <w:szCs w:val="26"/>
          <w:rPrChange w:id="9239" w:author="Le Minh Nghia" w:date="2019-10-09T10:56:00Z">
            <w:rPr>
              <w:sz w:val="28"/>
              <w:szCs w:val="28"/>
            </w:rPr>
          </w:rPrChange>
        </w:rPr>
        <w:t>thị</w:t>
      </w:r>
      <w:proofErr w:type="spellEnd"/>
      <w:r w:rsidR="00DA0E4F" w:rsidRPr="00B41112">
        <w:rPr>
          <w:sz w:val="26"/>
          <w:szCs w:val="26"/>
          <w:rPrChange w:id="9240" w:author="Le Minh Nghia" w:date="2019-10-09T10:56:00Z">
            <w:rPr>
              <w:sz w:val="28"/>
              <w:szCs w:val="28"/>
            </w:rPr>
          </w:rPrChange>
        </w:rPr>
        <w:t xml:space="preserve"> </w:t>
      </w:r>
      <w:proofErr w:type="spellStart"/>
      <w:r w:rsidR="00DA0E4F" w:rsidRPr="00B41112">
        <w:rPr>
          <w:sz w:val="26"/>
          <w:szCs w:val="26"/>
          <w:rPrChange w:id="9241" w:author="Le Minh Nghia" w:date="2019-10-09T10:56:00Z">
            <w:rPr>
              <w:sz w:val="28"/>
              <w:szCs w:val="28"/>
            </w:rPr>
          </w:rPrChange>
        </w:rPr>
        <w:t>lên</w:t>
      </w:r>
      <w:proofErr w:type="spellEnd"/>
      <w:r w:rsidR="00DA0E4F" w:rsidRPr="00B41112">
        <w:rPr>
          <w:sz w:val="26"/>
          <w:szCs w:val="26"/>
          <w:rPrChange w:id="9242" w:author="Le Minh Nghia" w:date="2019-10-09T10:56:00Z">
            <w:rPr>
              <w:sz w:val="28"/>
              <w:szCs w:val="28"/>
            </w:rPr>
          </w:rPrChange>
        </w:rPr>
        <w:t xml:space="preserve"> </w:t>
      </w:r>
      <w:proofErr w:type="spellStart"/>
      <w:r w:rsidR="00DA0E4F" w:rsidRPr="00B41112">
        <w:rPr>
          <w:sz w:val="26"/>
          <w:szCs w:val="26"/>
          <w:rPrChange w:id="9243" w:author="Le Minh Nghia" w:date="2019-10-09T10:56:00Z">
            <w:rPr>
              <w:sz w:val="28"/>
              <w:szCs w:val="28"/>
            </w:rPr>
          </w:rPrChange>
        </w:rPr>
        <w:t>giao</w:t>
      </w:r>
      <w:proofErr w:type="spellEnd"/>
      <w:r w:rsidR="00DA0E4F" w:rsidRPr="00B41112">
        <w:rPr>
          <w:sz w:val="26"/>
          <w:szCs w:val="26"/>
          <w:rPrChange w:id="9244" w:author="Le Minh Nghia" w:date="2019-10-09T10:56:00Z">
            <w:rPr>
              <w:sz w:val="28"/>
              <w:szCs w:val="28"/>
            </w:rPr>
          </w:rPrChange>
        </w:rPr>
        <w:t xml:space="preserve"> </w:t>
      </w:r>
      <w:proofErr w:type="spellStart"/>
      <w:r w:rsidR="00DA0E4F" w:rsidRPr="00B41112">
        <w:rPr>
          <w:sz w:val="26"/>
          <w:szCs w:val="26"/>
          <w:rPrChange w:id="9245" w:author="Le Minh Nghia" w:date="2019-10-09T10:56:00Z">
            <w:rPr>
              <w:sz w:val="28"/>
              <w:szCs w:val="28"/>
            </w:rPr>
          </w:rPrChange>
        </w:rPr>
        <w:t>diện</w:t>
      </w:r>
      <w:proofErr w:type="spellEnd"/>
      <w:r w:rsidR="00DA0E4F" w:rsidRPr="00B41112">
        <w:rPr>
          <w:sz w:val="26"/>
          <w:szCs w:val="26"/>
          <w:rPrChange w:id="9246" w:author="Le Minh Nghia" w:date="2019-10-09T10:56:00Z">
            <w:rPr>
              <w:sz w:val="28"/>
              <w:szCs w:val="28"/>
            </w:rPr>
          </w:rPrChange>
        </w:rPr>
        <w:t xml:space="preserve"> </w:t>
      </w:r>
      <w:proofErr w:type="spellStart"/>
      <w:r w:rsidR="00DA0E4F" w:rsidRPr="00B41112">
        <w:rPr>
          <w:sz w:val="26"/>
          <w:szCs w:val="26"/>
          <w:rPrChange w:id="9247" w:author="Le Minh Nghia" w:date="2019-10-09T10:56:00Z">
            <w:rPr>
              <w:sz w:val="28"/>
              <w:szCs w:val="28"/>
            </w:rPr>
          </w:rPrChange>
        </w:rPr>
        <w:t>trang</w:t>
      </w:r>
      <w:proofErr w:type="spellEnd"/>
      <w:r w:rsidR="00DA0E4F" w:rsidRPr="00B41112">
        <w:rPr>
          <w:sz w:val="26"/>
          <w:szCs w:val="26"/>
          <w:rPrChange w:id="9248" w:author="Le Minh Nghia" w:date="2019-10-09T10:56:00Z">
            <w:rPr>
              <w:sz w:val="28"/>
              <w:szCs w:val="28"/>
            </w:rPr>
          </w:rPrChange>
        </w:rPr>
        <w:t xml:space="preserve"> web.</w:t>
      </w:r>
    </w:p>
    <w:p w:rsidR="00DA0E4F" w:rsidRPr="00B41112" w:rsidRDefault="002A4A3B" w:rsidP="00334D9A">
      <w:pPr>
        <w:spacing w:line="360" w:lineRule="auto"/>
        <w:ind w:left="1080" w:firstLine="720"/>
        <w:rPr>
          <w:sz w:val="26"/>
          <w:szCs w:val="26"/>
          <w:rPrChange w:id="9249" w:author="Le Minh Nghia" w:date="2019-10-09T10:56:00Z">
            <w:rPr>
              <w:sz w:val="28"/>
              <w:szCs w:val="28"/>
            </w:rPr>
          </w:rPrChange>
        </w:rPr>
      </w:pPr>
      <w:r w:rsidRPr="00B41112">
        <w:rPr>
          <w:sz w:val="26"/>
          <w:szCs w:val="26"/>
          <w:rPrChange w:id="9250" w:author="Le Minh Nghia" w:date="2019-10-09T10:56:00Z">
            <w:rPr>
              <w:sz w:val="28"/>
              <w:szCs w:val="28"/>
            </w:rPr>
          </w:rPrChange>
        </w:rPr>
        <w:t>Model</w:t>
      </w:r>
      <w:r w:rsidR="0094370E" w:rsidRPr="00B41112">
        <w:rPr>
          <w:sz w:val="26"/>
          <w:szCs w:val="26"/>
          <w:rPrChange w:id="9251" w:author="Le Minh Nghia" w:date="2019-10-09T10:56:00Z">
            <w:rPr>
              <w:sz w:val="28"/>
              <w:szCs w:val="28"/>
            </w:rPr>
          </w:rPrChange>
        </w:rPr>
        <w:t xml:space="preserve">: </w:t>
      </w:r>
      <w:proofErr w:type="spellStart"/>
      <w:r w:rsidR="0094370E" w:rsidRPr="00B41112">
        <w:rPr>
          <w:sz w:val="26"/>
          <w:szCs w:val="26"/>
          <w:rPrChange w:id="9252" w:author="Le Minh Nghia" w:date="2019-10-09T10:56:00Z">
            <w:rPr>
              <w:sz w:val="28"/>
              <w:szCs w:val="28"/>
            </w:rPr>
          </w:rPrChange>
        </w:rPr>
        <w:t>l</w:t>
      </w:r>
      <w:r w:rsidR="00DA0E4F" w:rsidRPr="00B41112">
        <w:rPr>
          <w:sz w:val="26"/>
          <w:szCs w:val="26"/>
          <w:rPrChange w:id="9253" w:author="Le Minh Nghia" w:date="2019-10-09T10:56:00Z">
            <w:rPr>
              <w:sz w:val="28"/>
              <w:szCs w:val="28"/>
            </w:rPr>
          </w:rPrChange>
        </w:rPr>
        <w:t>à</w:t>
      </w:r>
      <w:proofErr w:type="spellEnd"/>
      <w:r w:rsidR="00DA0E4F" w:rsidRPr="00B41112">
        <w:rPr>
          <w:sz w:val="26"/>
          <w:szCs w:val="26"/>
          <w:rPrChange w:id="9254" w:author="Le Minh Nghia" w:date="2019-10-09T10:56:00Z">
            <w:rPr>
              <w:sz w:val="28"/>
              <w:szCs w:val="28"/>
            </w:rPr>
          </w:rPrChange>
        </w:rPr>
        <w:t xml:space="preserve"> </w:t>
      </w:r>
      <w:proofErr w:type="spellStart"/>
      <w:r w:rsidR="00DA0E4F" w:rsidRPr="00B41112">
        <w:rPr>
          <w:sz w:val="26"/>
          <w:szCs w:val="26"/>
          <w:rPrChange w:id="9255" w:author="Le Minh Nghia" w:date="2019-10-09T10:56:00Z">
            <w:rPr>
              <w:sz w:val="28"/>
              <w:szCs w:val="28"/>
            </w:rPr>
          </w:rPrChange>
        </w:rPr>
        <w:t>nơi</w:t>
      </w:r>
      <w:proofErr w:type="spellEnd"/>
      <w:r w:rsidR="00DA0E4F" w:rsidRPr="00B41112">
        <w:rPr>
          <w:sz w:val="26"/>
          <w:szCs w:val="26"/>
          <w:rPrChange w:id="9256" w:author="Le Minh Nghia" w:date="2019-10-09T10:56:00Z">
            <w:rPr>
              <w:sz w:val="28"/>
              <w:szCs w:val="28"/>
            </w:rPr>
          </w:rPrChange>
        </w:rPr>
        <w:t xml:space="preserve"> </w:t>
      </w:r>
      <w:proofErr w:type="spellStart"/>
      <w:r w:rsidR="00DA0E4F" w:rsidRPr="00B41112">
        <w:rPr>
          <w:sz w:val="26"/>
          <w:szCs w:val="26"/>
          <w:rPrChange w:id="9257" w:author="Le Minh Nghia" w:date="2019-10-09T10:56:00Z">
            <w:rPr>
              <w:sz w:val="28"/>
              <w:szCs w:val="28"/>
            </w:rPr>
          </w:rPrChange>
        </w:rPr>
        <w:t>trung</w:t>
      </w:r>
      <w:proofErr w:type="spellEnd"/>
      <w:r w:rsidR="00DA0E4F" w:rsidRPr="00B41112">
        <w:rPr>
          <w:sz w:val="26"/>
          <w:szCs w:val="26"/>
          <w:rPrChange w:id="9258" w:author="Le Minh Nghia" w:date="2019-10-09T10:56:00Z">
            <w:rPr>
              <w:sz w:val="28"/>
              <w:szCs w:val="28"/>
            </w:rPr>
          </w:rPrChange>
        </w:rPr>
        <w:t xml:space="preserve"> </w:t>
      </w:r>
      <w:proofErr w:type="spellStart"/>
      <w:r w:rsidR="00DA0E4F" w:rsidRPr="00B41112">
        <w:rPr>
          <w:sz w:val="26"/>
          <w:szCs w:val="26"/>
          <w:rPrChange w:id="9259" w:author="Le Minh Nghia" w:date="2019-10-09T10:56:00Z">
            <w:rPr>
              <w:sz w:val="28"/>
              <w:szCs w:val="28"/>
            </w:rPr>
          </w:rPrChange>
        </w:rPr>
        <w:t>gian</w:t>
      </w:r>
      <w:proofErr w:type="spellEnd"/>
      <w:r w:rsidR="00DA0E4F" w:rsidRPr="00B41112">
        <w:rPr>
          <w:sz w:val="26"/>
          <w:szCs w:val="26"/>
          <w:rPrChange w:id="9260" w:author="Le Minh Nghia" w:date="2019-10-09T10:56:00Z">
            <w:rPr>
              <w:sz w:val="28"/>
              <w:szCs w:val="28"/>
            </w:rPr>
          </w:rPrChange>
        </w:rPr>
        <w:t xml:space="preserve"> </w:t>
      </w:r>
      <w:proofErr w:type="spellStart"/>
      <w:r w:rsidR="00DA0E4F" w:rsidRPr="00B41112">
        <w:rPr>
          <w:sz w:val="26"/>
          <w:szCs w:val="26"/>
          <w:rPrChange w:id="9261" w:author="Le Minh Nghia" w:date="2019-10-09T10:56:00Z">
            <w:rPr>
              <w:sz w:val="28"/>
              <w:szCs w:val="28"/>
            </w:rPr>
          </w:rPrChange>
        </w:rPr>
        <w:t>để</w:t>
      </w:r>
      <w:proofErr w:type="spellEnd"/>
      <w:r w:rsidR="00DA0E4F" w:rsidRPr="00B41112">
        <w:rPr>
          <w:sz w:val="26"/>
          <w:szCs w:val="26"/>
          <w:rPrChange w:id="9262" w:author="Le Minh Nghia" w:date="2019-10-09T10:56:00Z">
            <w:rPr>
              <w:sz w:val="28"/>
              <w:szCs w:val="28"/>
            </w:rPr>
          </w:rPrChange>
        </w:rPr>
        <w:t xml:space="preserve"> </w:t>
      </w:r>
      <w:proofErr w:type="spellStart"/>
      <w:r w:rsidR="00DA0E4F" w:rsidRPr="00B41112">
        <w:rPr>
          <w:sz w:val="26"/>
          <w:szCs w:val="26"/>
          <w:rPrChange w:id="9263" w:author="Le Minh Nghia" w:date="2019-10-09T10:56:00Z">
            <w:rPr>
              <w:sz w:val="28"/>
              <w:szCs w:val="28"/>
            </w:rPr>
          </w:rPrChange>
        </w:rPr>
        <w:t>tiếp</w:t>
      </w:r>
      <w:proofErr w:type="spellEnd"/>
      <w:r w:rsidR="00DA0E4F" w:rsidRPr="00B41112">
        <w:rPr>
          <w:sz w:val="26"/>
          <w:szCs w:val="26"/>
          <w:rPrChange w:id="9264" w:author="Le Minh Nghia" w:date="2019-10-09T10:56:00Z">
            <w:rPr>
              <w:sz w:val="28"/>
              <w:szCs w:val="28"/>
            </w:rPr>
          </w:rPrChange>
        </w:rPr>
        <w:t xml:space="preserve"> </w:t>
      </w:r>
      <w:proofErr w:type="spellStart"/>
      <w:r w:rsidR="00DA0E4F" w:rsidRPr="00B41112">
        <w:rPr>
          <w:sz w:val="26"/>
          <w:szCs w:val="26"/>
          <w:rPrChange w:id="9265" w:author="Le Minh Nghia" w:date="2019-10-09T10:56:00Z">
            <w:rPr>
              <w:sz w:val="28"/>
              <w:szCs w:val="28"/>
            </w:rPr>
          </w:rPrChange>
        </w:rPr>
        <w:t>nhận</w:t>
      </w:r>
      <w:proofErr w:type="spellEnd"/>
      <w:r w:rsidR="00DA0E4F" w:rsidRPr="00B41112">
        <w:rPr>
          <w:sz w:val="26"/>
          <w:szCs w:val="26"/>
          <w:rPrChange w:id="9266" w:author="Le Minh Nghia" w:date="2019-10-09T10:56:00Z">
            <w:rPr>
              <w:sz w:val="28"/>
              <w:szCs w:val="28"/>
            </w:rPr>
          </w:rPrChange>
        </w:rPr>
        <w:t xml:space="preserve"> </w:t>
      </w:r>
      <w:proofErr w:type="spellStart"/>
      <w:r w:rsidR="00DA0E4F" w:rsidRPr="00B41112">
        <w:rPr>
          <w:sz w:val="26"/>
          <w:szCs w:val="26"/>
          <w:rPrChange w:id="9267" w:author="Le Minh Nghia" w:date="2019-10-09T10:56:00Z">
            <w:rPr>
              <w:sz w:val="28"/>
              <w:szCs w:val="28"/>
            </w:rPr>
          </w:rPrChange>
        </w:rPr>
        <w:t>các</w:t>
      </w:r>
      <w:proofErr w:type="spellEnd"/>
      <w:r w:rsidR="00DA0E4F" w:rsidRPr="00B41112">
        <w:rPr>
          <w:sz w:val="26"/>
          <w:szCs w:val="26"/>
          <w:rPrChange w:id="9268" w:author="Le Minh Nghia" w:date="2019-10-09T10:56:00Z">
            <w:rPr>
              <w:sz w:val="28"/>
              <w:szCs w:val="28"/>
            </w:rPr>
          </w:rPrChange>
        </w:rPr>
        <w:t xml:space="preserve"> request </w:t>
      </w:r>
      <w:proofErr w:type="spellStart"/>
      <w:r w:rsidR="00DA0E4F" w:rsidRPr="00B41112">
        <w:rPr>
          <w:sz w:val="26"/>
          <w:szCs w:val="26"/>
          <w:rPrChange w:id="9269" w:author="Le Minh Nghia" w:date="2019-10-09T10:56:00Z">
            <w:rPr>
              <w:sz w:val="28"/>
              <w:szCs w:val="28"/>
            </w:rPr>
          </w:rPrChange>
        </w:rPr>
        <w:t>từ</w:t>
      </w:r>
      <w:proofErr w:type="spellEnd"/>
      <w:r w:rsidR="00DA0E4F" w:rsidRPr="00B41112">
        <w:rPr>
          <w:sz w:val="26"/>
          <w:szCs w:val="26"/>
          <w:rPrChange w:id="9270" w:author="Le Minh Nghia" w:date="2019-10-09T10:56:00Z">
            <w:rPr>
              <w:sz w:val="28"/>
              <w:szCs w:val="28"/>
            </w:rPr>
          </w:rPrChange>
        </w:rPr>
        <w:t xml:space="preserve"> </w:t>
      </w:r>
      <w:proofErr w:type="spellStart"/>
      <w:r w:rsidR="00DA0E4F" w:rsidRPr="00B41112">
        <w:rPr>
          <w:sz w:val="26"/>
          <w:szCs w:val="26"/>
          <w:rPrChange w:id="9271" w:author="Le Minh Nghia" w:date="2019-10-09T10:56:00Z">
            <w:rPr>
              <w:sz w:val="28"/>
              <w:szCs w:val="28"/>
            </w:rPr>
          </w:rPrChange>
        </w:rPr>
        <w:t>phía</w:t>
      </w:r>
      <w:proofErr w:type="spellEnd"/>
      <w:r w:rsidR="00DA0E4F" w:rsidRPr="00B41112">
        <w:rPr>
          <w:sz w:val="26"/>
          <w:szCs w:val="26"/>
          <w:rPrChange w:id="9272" w:author="Le Minh Nghia" w:date="2019-10-09T10:56:00Z">
            <w:rPr>
              <w:sz w:val="28"/>
              <w:szCs w:val="28"/>
            </w:rPr>
          </w:rPrChange>
        </w:rPr>
        <w:t xml:space="preserve"> Controller </w:t>
      </w:r>
      <w:proofErr w:type="spellStart"/>
      <w:r w:rsidR="00DA0E4F" w:rsidRPr="00B41112">
        <w:rPr>
          <w:sz w:val="26"/>
          <w:szCs w:val="26"/>
          <w:rPrChange w:id="9273" w:author="Le Minh Nghia" w:date="2019-10-09T10:56:00Z">
            <w:rPr>
              <w:sz w:val="28"/>
              <w:szCs w:val="28"/>
            </w:rPr>
          </w:rPrChange>
        </w:rPr>
        <w:t>để</w:t>
      </w:r>
      <w:proofErr w:type="spellEnd"/>
      <w:r w:rsidR="00DA0E4F" w:rsidRPr="00B41112">
        <w:rPr>
          <w:sz w:val="26"/>
          <w:szCs w:val="26"/>
          <w:rPrChange w:id="9274" w:author="Le Minh Nghia" w:date="2019-10-09T10:56:00Z">
            <w:rPr>
              <w:sz w:val="28"/>
              <w:szCs w:val="28"/>
            </w:rPr>
          </w:rPrChange>
        </w:rPr>
        <w:t xml:space="preserve"> </w:t>
      </w:r>
      <w:proofErr w:type="spellStart"/>
      <w:r w:rsidR="00DA0E4F" w:rsidRPr="00B41112">
        <w:rPr>
          <w:sz w:val="26"/>
          <w:szCs w:val="26"/>
          <w:rPrChange w:id="9275" w:author="Le Minh Nghia" w:date="2019-10-09T10:56:00Z">
            <w:rPr>
              <w:sz w:val="28"/>
              <w:szCs w:val="28"/>
            </w:rPr>
          </w:rPrChange>
        </w:rPr>
        <w:t>trả</w:t>
      </w:r>
      <w:proofErr w:type="spellEnd"/>
      <w:r w:rsidR="00DA0E4F" w:rsidRPr="00B41112">
        <w:rPr>
          <w:sz w:val="26"/>
          <w:szCs w:val="26"/>
          <w:rPrChange w:id="9276" w:author="Le Minh Nghia" w:date="2019-10-09T10:56:00Z">
            <w:rPr>
              <w:sz w:val="28"/>
              <w:szCs w:val="28"/>
            </w:rPr>
          </w:rPrChange>
        </w:rPr>
        <w:t xml:space="preserve"> </w:t>
      </w:r>
      <w:proofErr w:type="spellStart"/>
      <w:r w:rsidR="00DA0E4F" w:rsidRPr="00B41112">
        <w:rPr>
          <w:sz w:val="26"/>
          <w:szCs w:val="26"/>
          <w:rPrChange w:id="9277" w:author="Le Minh Nghia" w:date="2019-10-09T10:56:00Z">
            <w:rPr>
              <w:sz w:val="28"/>
              <w:szCs w:val="28"/>
            </w:rPr>
          </w:rPrChange>
        </w:rPr>
        <w:t>về</w:t>
      </w:r>
      <w:proofErr w:type="spellEnd"/>
      <w:r w:rsidR="00DA0E4F" w:rsidRPr="00B41112">
        <w:rPr>
          <w:sz w:val="26"/>
          <w:szCs w:val="26"/>
          <w:rPrChange w:id="9278" w:author="Le Minh Nghia" w:date="2019-10-09T10:56:00Z">
            <w:rPr>
              <w:sz w:val="28"/>
              <w:szCs w:val="28"/>
            </w:rPr>
          </w:rPrChange>
        </w:rPr>
        <w:t xml:space="preserve"> </w:t>
      </w:r>
      <w:proofErr w:type="spellStart"/>
      <w:r w:rsidR="00DA0E4F" w:rsidRPr="00B41112">
        <w:rPr>
          <w:sz w:val="26"/>
          <w:szCs w:val="26"/>
          <w:rPrChange w:id="9279" w:author="Le Minh Nghia" w:date="2019-10-09T10:56:00Z">
            <w:rPr>
              <w:sz w:val="28"/>
              <w:szCs w:val="28"/>
            </w:rPr>
          </w:rPrChange>
        </w:rPr>
        <w:t>những</w:t>
      </w:r>
      <w:proofErr w:type="spellEnd"/>
      <w:r w:rsidR="00DA0E4F" w:rsidRPr="00B41112">
        <w:rPr>
          <w:sz w:val="26"/>
          <w:szCs w:val="26"/>
          <w:rPrChange w:id="9280" w:author="Le Minh Nghia" w:date="2019-10-09T10:56:00Z">
            <w:rPr>
              <w:sz w:val="28"/>
              <w:szCs w:val="28"/>
            </w:rPr>
          </w:rPrChange>
        </w:rPr>
        <w:t xml:space="preserve"> </w:t>
      </w:r>
      <w:proofErr w:type="spellStart"/>
      <w:r w:rsidR="00DA0E4F" w:rsidRPr="00B41112">
        <w:rPr>
          <w:sz w:val="26"/>
          <w:szCs w:val="26"/>
          <w:rPrChange w:id="9281" w:author="Le Minh Nghia" w:date="2019-10-09T10:56:00Z">
            <w:rPr>
              <w:sz w:val="28"/>
              <w:szCs w:val="28"/>
            </w:rPr>
          </w:rPrChange>
        </w:rPr>
        <w:t>dữ</w:t>
      </w:r>
      <w:proofErr w:type="spellEnd"/>
      <w:r w:rsidR="00DA0E4F" w:rsidRPr="00B41112">
        <w:rPr>
          <w:sz w:val="26"/>
          <w:szCs w:val="26"/>
          <w:rPrChange w:id="9282" w:author="Le Minh Nghia" w:date="2019-10-09T10:56:00Z">
            <w:rPr>
              <w:sz w:val="28"/>
              <w:szCs w:val="28"/>
            </w:rPr>
          </w:rPrChange>
        </w:rPr>
        <w:t xml:space="preserve"> </w:t>
      </w:r>
      <w:proofErr w:type="spellStart"/>
      <w:r w:rsidR="00DA0E4F" w:rsidRPr="00B41112">
        <w:rPr>
          <w:sz w:val="26"/>
          <w:szCs w:val="26"/>
          <w:rPrChange w:id="9283" w:author="Le Minh Nghia" w:date="2019-10-09T10:56:00Z">
            <w:rPr>
              <w:sz w:val="28"/>
              <w:szCs w:val="28"/>
            </w:rPr>
          </w:rPrChange>
        </w:rPr>
        <w:t>liệu</w:t>
      </w:r>
      <w:proofErr w:type="spellEnd"/>
      <w:r w:rsidR="00DA0E4F" w:rsidRPr="00B41112">
        <w:rPr>
          <w:sz w:val="26"/>
          <w:szCs w:val="26"/>
          <w:rPrChange w:id="9284" w:author="Le Minh Nghia" w:date="2019-10-09T10:56:00Z">
            <w:rPr>
              <w:sz w:val="28"/>
              <w:szCs w:val="28"/>
            </w:rPr>
          </w:rPrChange>
        </w:rPr>
        <w:t xml:space="preserve"> </w:t>
      </w:r>
      <w:proofErr w:type="spellStart"/>
      <w:r w:rsidR="00DA0E4F" w:rsidRPr="00B41112">
        <w:rPr>
          <w:sz w:val="26"/>
          <w:szCs w:val="26"/>
          <w:rPrChange w:id="9285" w:author="Le Minh Nghia" w:date="2019-10-09T10:56:00Z">
            <w:rPr>
              <w:sz w:val="28"/>
              <w:szCs w:val="28"/>
            </w:rPr>
          </w:rPrChange>
        </w:rPr>
        <w:t>cho</w:t>
      </w:r>
      <w:proofErr w:type="spellEnd"/>
      <w:r w:rsidR="00DA0E4F" w:rsidRPr="00B41112">
        <w:rPr>
          <w:sz w:val="26"/>
          <w:szCs w:val="26"/>
          <w:rPrChange w:id="9286" w:author="Le Minh Nghia" w:date="2019-10-09T10:56:00Z">
            <w:rPr>
              <w:sz w:val="28"/>
              <w:szCs w:val="28"/>
            </w:rPr>
          </w:rPrChange>
        </w:rPr>
        <w:t xml:space="preserve"> </w:t>
      </w:r>
      <w:proofErr w:type="spellStart"/>
      <w:r w:rsidR="00DA0E4F" w:rsidRPr="00B41112">
        <w:rPr>
          <w:sz w:val="26"/>
          <w:szCs w:val="26"/>
          <w:rPrChange w:id="9287" w:author="Le Minh Nghia" w:date="2019-10-09T10:56:00Z">
            <w:rPr>
              <w:sz w:val="28"/>
              <w:szCs w:val="28"/>
            </w:rPr>
          </w:rPrChange>
        </w:rPr>
        <w:t>phía</w:t>
      </w:r>
      <w:proofErr w:type="spellEnd"/>
      <w:r w:rsidR="00DA0E4F" w:rsidRPr="00B41112">
        <w:rPr>
          <w:sz w:val="26"/>
          <w:szCs w:val="26"/>
          <w:rPrChange w:id="9288" w:author="Le Minh Nghia" w:date="2019-10-09T10:56:00Z">
            <w:rPr>
              <w:sz w:val="28"/>
              <w:szCs w:val="28"/>
            </w:rPr>
          </w:rPrChange>
        </w:rPr>
        <w:t xml:space="preserve"> View </w:t>
      </w:r>
      <w:proofErr w:type="spellStart"/>
      <w:r w:rsidR="00DA0E4F" w:rsidRPr="00B41112">
        <w:rPr>
          <w:sz w:val="26"/>
          <w:szCs w:val="26"/>
          <w:rPrChange w:id="9289" w:author="Le Minh Nghia" w:date="2019-10-09T10:56:00Z">
            <w:rPr>
              <w:sz w:val="28"/>
              <w:szCs w:val="28"/>
            </w:rPr>
          </w:rPrChange>
        </w:rPr>
        <w:t>có</w:t>
      </w:r>
      <w:proofErr w:type="spellEnd"/>
      <w:r w:rsidR="00DA0E4F" w:rsidRPr="00B41112">
        <w:rPr>
          <w:sz w:val="26"/>
          <w:szCs w:val="26"/>
          <w:rPrChange w:id="9290" w:author="Le Minh Nghia" w:date="2019-10-09T10:56:00Z">
            <w:rPr>
              <w:sz w:val="28"/>
              <w:szCs w:val="28"/>
            </w:rPr>
          </w:rPrChange>
        </w:rPr>
        <w:t xml:space="preserve"> </w:t>
      </w:r>
      <w:proofErr w:type="spellStart"/>
      <w:r w:rsidR="00DA0E4F" w:rsidRPr="00B41112">
        <w:rPr>
          <w:sz w:val="26"/>
          <w:szCs w:val="26"/>
          <w:rPrChange w:id="9291" w:author="Le Minh Nghia" w:date="2019-10-09T10:56:00Z">
            <w:rPr>
              <w:sz w:val="28"/>
              <w:szCs w:val="28"/>
            </w:rPr>
          </w:rPrChange>
        </w:rPr>
        <w:t>thể</w:t>
      </w:r>
      <w:proofErr w:type="spellEnd"/>
      <w:r w:rsidR="00DA0E4F" w:rsidRPr="00B41112">
        <w:rPr>
          <w:sz w:val="26"/>
          <w:szCs w:val="26"/>
          <w:rPrChange w:id="9292" w:author="Le Minh Nghia" w:date="2019-10-09T10:56:00Z">
            <w:rPr>
              <w:sz w:val="28"/>
              <w:szCs w:val="28"/>
            </w:rPr>
          </w:rPrChange>
        </w:rPr>
        <w:t xml:space="preserve"> </w:t>
      </w:r>
      <w:proofErr w:type="spellStart"/>
      <w:r w:rsidR="00DA0E4F" w:rsidRPr="00B41112">
        <w:rPr>
          <w:sz w:val="26"/>
          <w:szCs w:val="26"/>
          <w:rPrChange w:id="9293" w:author="Le Minh Nghia" w:date="2019-10-09T10:56:00Z">
            <w:rPr>
              <w:sz w:val="28"/>
              <w:szCs w:val="28"/>
            </w:rPr>
          </w:rPrChange>
        </w:rPr>
        <w:t>hiển</w:t>
      </w:r>
      <w:proofErr w:type="spellEnd"/>
      <w:r w:rsidR="00DA0E4F" w:rsidRPr="00B41112">
        <w:rPr>
          <w:sz w:val="26"/>
          <w:szCs w:val="26"/>
          <w:rPrChange w:id="9294" w:author="Le Minh Nghia" w:date="2019-10-09T10:56:00Z">
            <w:rPr>
              <w:sz w:val="28"/>
              <w:szCs w:val="28"/>
            </w:rPr>
          </w:rPrChange>
        </w:rPr>
        <w:t xml:space="preserve"> </w:t>
      </w:r>
      <w:proofErr w:type="spellStart"/>
      <w:r w:rsidR="00DA0E4F" w:rsidRPr="00B41112">
        <w:rPr>
          <w:sz w:val="26"/>
          <w:szCs w:val="26"/>
          <w:rPrChange w:id="9295" w:author="Le Minh Nghia" w:date="2019-10-09T10:56:00Z">
            <w:rPr>
              <w:sz w:val="28"/>
              <w:szCs w:val="28"/>
            </w:rPr>
          </w:rPrChange>
        </w:rPr>
        <w:t>thị</w:t>
      </w:r>
      <w:proofErr w:type="spellEnd"/>
      <w:r w:rsidR="00DA0E4F" w:rsidRPr="00B41112">
        <w:rPr>
          <w:sz w:val="26"/>
          <w:szCs w:val="26"/>
          <w:rPrChange w:id="9296" w:author="Le Minh Nghia" w:date="2019-10-09T10:56:00Z">
            <w:rPr>
              <w:sz w:val="28"/>
              <w:szCs w:val="28"/>
            </w:rPr>
          </w:rPrChange>
        </w:rPr>
        <w:t xml:space="preserve"> </w:t>
      </w:r>
      <w:proofErr w:type="spellStart"/>
      <w:r w:rsidR="00DA0E4F" w:rsidRPr="00B41112">
        <w:rPr>
          <w:sz w:val="26"/>
          <w:szCs w:val="26"/>
          <w:rPrChange w:id="9297" w:author="Le Minh Nghia" w:date="2019-10-09T10:56:00Z">
            <w:rPr>
              <w:sz w:val="28"/>
              <w:szCs w:val="28"/>
            </w:rPr>
          </w:rPrChange>
        </w:rPr>
        <w:t>lên</w:t>
      </w:r>
      <w:proofErr w:type="spellEnd"/>
      <w:r w:rsidR="00DA0E4F" w:rsidRPr="00B41112">
        <w:rPr>
          <w:sz w:val="26"/>
          <w:szCs w:val="26"/>
          <w:rPrChange w:id="9298" w:author="Le Minh Nghia" w:date="2019-10-09T10:56:00Z">
            <w:rPr>
              <w:sz w:val="28"/>
              <w:szCs w:val="28"/>
            </w:rPr>
          </w:rPrChange>
        </w:rPr>
        <w:t xml:space="preserve"> </w:t>
      </w:r>
      <w:proofErr w:type="spellStart"/>
      <w:r w:rsidR="00DA0E4F" w:rsidRPr="00B41112">
        <w:rPr>
          <w:sz w:val="26"/>
          <w:szCs w:val="26"/>
          <w:rPrChange w:id="9299" w:author="Le Minh Nghia" w:date="2019-10-09T10:56:00Z">
            <w:rPr>
              <w:sz w:val="28"/>
              <w:szCs w:val="28"/>
            </w:rPr>
          </w:rPrChange>
        </w:rPr>
        <w:t>cho</w:t>
      </w:r>
      <w:proofErr w:type="spellEnd"/>
      <w:r w:rsidR="00DA0E4F" w:rsidRPr="00B41112">
        <w:rPr>
          <w:sz w:val="26"/>
          <w:szCs w:val="26"/>
          <w:rPrChange w:id="9300" w:author="Le Minh Nghia" w:date="2019-10-09T10:56:00Z">
            <w:rPr>
              <w:sz w:val="28"/>
              <w:szCs w:val="28"/>
            </w:rPr>
          </w:rPrChange>
        </w:rPr>
        <w:t xml:space="preserve"> </w:t>
      </w:r>
      <w:proofErr w:type="spellStart"/>
      <w:r w:rsidR="00DA0E4F" w:rsidRPr="00B41112">
        <w:rPr>
          <w:sz w:val="26"/>
          <w:szCs w:val="26"/>
          <w:rPrChange w:id="9301" w:author="Le Minh Nghia" w:date="2019-10-09T10:56:00Z">
            <w:rPr>
              <w:sz w:val="28"/>
              <w:szCs w:val="28"/>
            </w:rPr>
          </w:rPrChange>
        </w:rPr>
        <w:t>giao</w:t>
      </w:r>
      <w:proofErr w:type="spellEnd"/>
      <w:r w:rsidR="00DA0E4F" w:rsidRPr="00B41112">
        <w:rPr>
          <w:sz w:val="26"/>
          <w:szCs w:val="26"/>
          <w:rPrChange w:id="9302" w:author="Le Minh Nghia" w:date="2019-10-09T10:56:00Z">
            <w:rPr>
              <w:sz w:val="28"/>
              <w:szCs w:val="28"/>
            </w:rPr>
          </w:rPrChange>
        </w:rPr>
        <w:t xml:space="preserve"> </w:t>
      </w:r>
      <w:proofErr w:type="spellStart"/>
      <w:r w:rsidR="00DA0E4F" w:rsidRPr="00B41112">
        <w:rPr>
          <w:sz w:val="26"/>
          <w:szCs w:val="26"/>
          <w:rPrChange w:id="9303" w:author="Le Minh Nghia" w:date="2019-10-09T10:56:00Z">
            <w:rPr>
              <w:sz w:val="28"/>
              <w:szCs w:val="28"/>
            </w:rPr>
          </w:rPrChange>
        </w:rPr>
        <w:t>diện</w:t>
      </w:r>
      <w:proofErr w:type="spellEnd"/>
      <w:r w:rsidR="00DA0E4F" w:rsidRPr="00B41112">
        <w:rPr>
          <w:sz w:val="26"/>
          <w:szCs w:val="26"/>
          <w:rPrChange w:id="9304" w:author="Le Minh Nghia" w:date="2019-10-09T10:56:00Z">
            <w:rPr>
              <w:sz w:val="28"/>
              <w:szCs w:val="28"/>
            </w:rPr>
          </w:rPrChange>
        </w:rPr>
        <w:t xml:space="preserve"> </w:t>
      </w:r>
      <w:proofErr w:type="spellStart"/>
      <w:r w:rsidR="00DA0E4F" w:rsidRPr="00B41112">
        <w:rPr>
          <w:sz w:val="26"/>
          <w:szCs w:val="26"/>
          <w:rPrChange w:id="9305" w:author="Le Minh Nghia" w:date="2019-10-09T10:56:00Z">
            <w:rPr>
              <w:sz w:val="28"/>
              <w:szCs w:val="28"/>
            </w:rPr>
          </w:rPrChange>
        </w:rPr>
        <w:t>của</w:t>
      </w:r>
      <w:proofErr w:type="spellEnd"/>
      <w:r w:rsidR="00DA0E4F" w:rsidRPr="00B41112">
        <w:rPr>
          <w:sz w:val="26"/>
          <w:szCs w:val="26"/>
          <w:rPrChange w:id="9306" w:author="Le Minh Nghia" w:date="2019-10-09T10:56:00Z">
            <w:rPr>
              <w:sz w:val="28"/>
              <w:szCs w:val="28"/>
            </w:rPr>
          </w:rPrChange>
        </w:rPr>
        <w:t xml:space="preserve"> </w:t>
      </w:r>
      <w:proofErr w:type="spellStart"/>
      <w:r w:rsidR="00DA0E4F" w:rsidRPr="00B41112">
        <w:rPr>
          <w:sz w:val="26"/>
          <w:szCs w:val="26"/>
          <w:rPrChange w:id="9307" w:author="Le Minh Nghia" w:date="2019-10-09T10:56:00Z">
            <w:rPr>
              <w:sz w:val="28"/>
              <w:szCs w:val="28"/>
            </w:rPr>
          </w:rPrChange>
        </w:rPr>
        <w:t>người</w:t>
      </w:r>
      <w:proofErr w:type="spellEnd"/>
      <w:r w:rsidR="00DA0E4F" w:rsidRPr="00B41112">
        <w:rPr>
          <w:sz w:val="26"/>
          <w:szCs w:val="26"/>
          <w:rPrChange w:id="9308" w:author="Le Minh Nghia" w:date="2019-10-09T10:56:00Z">
            <w:rPr>
              <w:sz w:val="28"/>
              <w:szCs w:val="28"/>
            </w:rPr>
          </w:rPrChange>
        </w:rPr>
        <w:t xml:space="preserve"> </w:t>
      </w:r>
      <w:proofErr w:type="spellStart"/>
      <w:r w:rsidR="00DA0E4F" w:rsidRPr="00B41112">
        <w:rPr>
          <w:sz w:val="26"/>
          <w:szCs w:val="26"/>
          <w:rPrChange w:id="9309" w:author="Le Minh Nghia" w:date="2019-10-09T10:56:00Z">
            <w:rPr>
              <w:sz w:val="28"/>
              <w:szCs w:val="28"/>
            </w:rPr>
          </w:rPrChange>
        </w:rPr>
        <w:t>dùng</w:t>
      </w:r>
      <w:proofErr w:type="spellEnd"/>
      <w:r w:rsidR="00DA0E4F" w:rsidRPr="00B41112">
        <w:rPr>
          <w:sz w:val="26"/>
          <w:szCs w:val="26"/>
          <w:rPrChange w:id="9310" w:author="Le Minh Nghia" w:date="2019-10-09T10:56:00Z">
            <w:rPr>
              <w:sz w:val="28"/>
              <w:szCs w:val="28"/>
            </w:rPr>
          </w:rPrChange>
        </w:rPr>
        <w:t>.</w:t>
      </w:r>
    </w:p>
    <w:p w:rsidR="002A4A3B" w:rsidRPr="00B41112" w:rsidRDefault="002A4A3B" w:rsidP="00334D9A">
      <w:pPr>
        <w:spacing w:line="360" w:lineRule="auto"/>
        <w:ind w:left="1134" w:firstLine="720"/>
        <w:rPr>
          <w:ins w:id="9311" w:author="Le Minh Nghia" w:date="2019-10-09T10:09:00Z"/>
          <w:sz w:val="26"/>
          <w:szCs w:val="26"/>
          <w:rPrChange w:id="9312" w:author="Le Minh Nghia" w:date="2019-10-09T10:56:00Z">
            <w:rPr>
              <w:ins w:id="9313" w:author="Le Minh Nghia" w:date="2019-10-09T10:09:00Z"/>
              <w:sz w:val="28"/>
              <w:szCs w:val="28"/>
            </w:rPr>
          </w:rPrChange>
        </w:rPr>
      </w:pPr>
      <w:r w:rsidRPr="00B41112">
        <w:rPr>
          <w:sz w:val="26"/>
          <w:szCs w:val="26"/>
          <w:rPrChange w:id="9314" w:author="Le Minh Nghia" w:date="2019-10-09T10:56:00Z">
            <w:rPr>
              <w:sz w:val="28"/>
              <w:szCs w:val="28"/>
            </w:rPr>
          </w:rPrChange>
        </w:rPr>
        <w:t>Controller</w:t>
      </w:r>
      <w:r w:rsidR="0094370E" w:rsidRPr="00B41112">
        <w:rPr>
          <w:b/>
          <w:sz w:val="26"/>
          <w:szCs w:val="26"/>
          <w:rPrChange w:id="9315" w:author="Le Minh Nghia" w:date="2019-10-09T10:56:00Z">
            <w:rPr>
              <w:b/>
              <w:sz w:val="28"/>
              <w:szCs w:val="28"/>
            </w:rPr>
          </w:rPrChange>
        </w:rPr>
        <w:t xml:space="preserve">: </w:t>
      </w:r>
      <w:proofErr w:type="spellStart"/>
      <w:r w:rsidR="0094370E" w:rsidRPr="00B41112">
        <w:rPr>
          <w:sz w:val="26"/>
          <w:szCs w:val="26"/>
          <w:rPrChange w:id="9316" w:author="Le Minh Nghia" w:date="2019-10-09T10:56:00Z">
            <w:rPr>
              <w:sz w:val="28"/>
              <w:szCs w:val="28"/>
            </w:rPr>
          </w:rPrChange>
        </w:rPr>
        <w:t>l</w:t>
      </w:r>
      <w:r w:rsidR="00DA0E4F" w:rsidRPr="00B41112">
        <w:rPr>
          <w:sz w:val="26"/>
          <w:szCs w:val="26"/>
          <w:rPrChange w:id="9317" w:author="Le Minh Nghia" w:date="2019-10-09T10:56:00Z">
            <w:rPr>
              <w:sz w:val="28"/>
              <w:szCs w:val="28"/>
            </w:rPr>
          </w:rPrChange>
        </w:rPr>
        <w:t>à</w:t>
      </w:r>
      <w:proofErr w:type="spellEnd"/>
      <w:r w:rsidR="00DA0E4F" w:rsidRPr="00B41112">
        <w:rPr>
          <w:sz w:val="26"/>
          <w:szCs w:val="26"/>
          <w:rPrChange w:id="9318" w:author="Le Minh Nghia" w:date="2019-10-09T10:56:00Z">
            <w:rPr>
              <w:sz w:val="28"/>
              <w:szCs w:val="28"/>
            </w:rPr>
          </w:rPrChange>
        </w:rPr>
        <w:t xml:space="preserve"> </w:t>
      </w:r>
      <w:proofErr w:type="spellStart"/>
      <w:r w:rsidR="00DA0E4F" w:rsidRPr="00B41112">
        <w:rPr>
          <w:sz w:val="26"/>
          <w:szCs w:val="26"/>
          <w:rPrChange w:id="9319" w:author="Le Minh Nghia" w:date="2019-10-09T10:56:00Z">
            <w:rPr>
              <w:sz w:val="28"/>
              <w:szCs w:val="28"/>
            </w:rPr>
          </w:rPrChange>
        </w:rPr>
        <w:t>nơi</w:t>
      </w:r>
      <w:proofErr w:type="spellEnd"/>
      <w:r w:rsidR="00DA0E4F" w:rsidRPr="00B41112">
        <w:rPr>
          <w:sz w:val="26"/>
          <w:szCs w:val="26"/>
          <w:rPrChange w:id="9320" w:author="Le Minh Nghia" w:date="2019-10-09T10:56:00Z">
            <w:rPr>
              <w:sz w:val="28"/>
              <w:szCs w:val="28"/>
            </w:rPr>
          </w:rPrChange>
        </w:rPr>
        <w:t xml:space="preserve"> </w:t>
      </w:r>
      <w:proofErr w:type="spellStart"/>
      <w:r w:rsidR="00DA0E4F" w:rsidRPr="00B41112">
        <w:rPr>
          <w:sz w:val="26"/>
          <w:szCs w:val="26"/>
          <w:rPrChange w:id="9321" w:author="Le Minh Nghia" w:date="2019-10-09T10:56:00Z">
            <w:rPr>
              <w:sz w:val="28"/>
              <w:szCs w:val="28"/>
            </w:rPr>
          </w:rPrChange>
        </w:rPr>
        <w:t>để</w:t>
      </w:r>
      <w:proofErr w:type="spellEnd"/>
      <w:r w:rsidR="00DA0E4F" w:rsidRPr="00B41112">
        <w:rPr>
          <w:sz w:val="26"/>
          <w:szCs w:val="26"/>
          <w:rPrChange w:id="9322" w:author="Le Minh Nghia" w:date="2019-10-09T10:56:00Z">
            <w:rPr>
              <w:sz w:val="28"/>
              <w:szCs w:val="28"/>
            </w:rPr>
          </w:rPrChange>
        </w:rPr>
        <w:t xml:space="preserve"> </w:t>
      </w:r>
      <w:proofErr w:type="spellStart"/>
      <w:r w:rsidR="00DA0E4F" w:rsidRPr="00B41112">
        <w:rPr>
          <w:sz w:val="26"/>
          <w:szCs w:val="26"/>
          <w:rPrChange w:id="9323" w:author="Le Minh Nghia" w:date="2019-10-09T10:56:00Z">
            <w:rPr>
              <w:sz w:val="28"/>
              <w:szCs w:val="28"/>
            </w:rPr>
          </w:rPrChange>
        </w:rPr>
        <w:t>điều</w:t>
      </w:r>
      <w:proofErr w:type="spellEnd"/>
      <w:r w:rsidR="00DA0E4F" w:rsidRPr="00B41112">
        <w:rPr>
          <w:sz w:val="26"/>
          <w:szCs w:val="26"/>
          <w:rPrChange w:id="9324" w:author="Le Minh Nghia" w:date="2019-10-09T10:56:00Z">
            <w:rPr>
              <w:sz w:val="28"/>
              <w:szCs w:val="28"/>
            </w:rPr>
          </w:rPrChange>
        </w:rPr>
        <w:t xml:space="preserve"> </w:t>
      </w:r>
      <w:proofErr w:type="spellStart"/>
      <w:r w:rsidR="00DA0E4F" w:rsidRPr="00B41112">
        <w:rPr>
          <w:sz w:val="26"/>
          <w:szCs w:val="26"/>
          <w:rPrChange w:id="9325" w:author="Le Minh Nghia" w:date="2019-10-09T10:56:00Z">
            <w:rPr>
              <w:sz w:val="28"/>
              <w:szCs w:val="28"/>
            </w:rPr>
          </w:rPrChange>
        </w:rPr>
        <w:t>khiển</w:t>
      </w:r>
      <w:proofErr w:type="spellEnd"/>
      <w:r w:rsidR="00DA0E4F" w:rsidRPr="00B41112">
        <w:rPr>
          <w:sz w:val="26"/>
          <w:szCs w:val="26"/>
          <w:rPrChange w:id="9326" w:author="Le Minh Nghia" w:date="2019-10-09T10:56:00Z">
            <w:rPr>
              <w:sz w:val="28"/>
              <w:szCs w:val="28"/>
            </w:rPr>
          </w:rPrChange>
        </w:rPr>
        <w:t xml:space="preserve">, </w:t>
      </w:r>
      <w:proofErr w:type="spellStart"/>
      <w:r w:rsidR="00DA0E4F" w:rsidRPr="00B41112">
        <w:rPr>
          <w:sz w:val="26"/>
          <w:szCs w:val="26"/>
          <w:rPrChange w:id="9327" w:author="Le Minh Nghia" w:date="2019-10-09T10:56:00Z">
            <w:rPr>
              <w:sz w:val="28"/>
              <w:szCs w:val="28"/>
            </w:rPr>
          </w:rPrChange>
        </w:rPr>
        <w:t>xử</w:t>
      </w:r>
      <w:proofErr w:type="spellEnd"/>
      <w:r w:rsidR="00DA0E4F" w:rsidRPr="00B41112">
        <w:rPr>
          <w:sz w:val="26"/>
          <w:szCs w:val="26"/>
          <w:rPrChange w:id="9328" w:author="Le Minh Nghia" w:date="2019-10-09T10:56:00Z">
            <w:rPr>
              <w:sz w:val="28"/>
              <w:szCs w:val="28"/>
            </w:rPr>
          </w:rPrChange>
        </w:rPr>
        <w:t xml:space="preserve"> </w:t>
      </w:r>
      <w:proofErr w:type="spellStart"/>
      <w:r w:rsidR="00DA0E4F" w:rsidRPr="00B41112">
        <w:rPr>
          <w:sz w:val="26"/>
          <w:szCs w:val="26"/>
          <w:rPrChange w:id="9329" w:author="Le Minh Nghia" w:date="2019-10-09T10:56:00Z">
            <w:rPr>
              <w:sz w:val="28"/>
              <w:szCs w:val="28"/>
            </w:rPr>
          </w:rPrChange>
        </w:rPr>
        <w:t>lý</w:t>
      </w:r>
      <w:proofErr w:type="spellEnd"/>
      <w:r w:rsidR="00DA0E4F" w:rsidRPr="00B41112">
        <w:rPr>
          <w:sz w:val="26"/>
          <w:szCs w:val="26"/>
          <w:rPrChange w:id="9330" w:author="Le Minh Nghia" w:date="2019-10-09T10:56:00Z">
            <w:rPr>
              <w:sz w:val="28"/>
              <w:szCs w:val="28"/>
            </w:rPr>
          </w:rPrChange>
        </w:rPr>
        <w:t xml:space="preserve"> </w:t>
      </w:r>
      <w:proofErr w:type="spellStart"/>
      <w:r w:rsidR="00DA0E4F" w:rsidRPr="00B41112">
        <w:rPr>
          <w:sz w:val="26"/>
          <w:szCs w:val="26"/>
          <w:rPrChange w:id="9331" w:author="Le Minh Nghia" w:date="2019-10-09T10:56:00Z">
            <w:rPr>
              <w:sz w:val="28"/>
              <w:szCs w:val="28"/>
            </w:rPr>
          </w:rPrChange>
        </w:rPr>
        <w:t>và</w:t>
      </w:r>
      <w:proofErr w:type="spellEnd"/>
      <w:r w:rsidR="00DA0E4F" w:rsidRPr="00B41112">
        <w:rPr>
          <w:sz w:val="26"/>
          <w:szCs w:val="26"/>
          <w:rPrChange w:id="9332" w:author="Le Minh Nghia" w:date="2019-10-09T10:56:00Z">
            <w:rPr>
              <w:sz w:val="28"/>
              <w:szCs w:val="28"/>
            </w:rPr>
          </w:rPrChange>
        </w:rPr>
        <w:t xml:space="preserve"> </w:t>
      </w:r>
      <w:proofErr w:type="spellStart"/>
      <w:r w:rsidR="00DA0E4F" w:rsidRPr="00B41112">
        <w:rPr>
          <w:sz w:val="26"/>
          <w:szCs w:val="26"/>
          <w:rPrChange w:id="9333" w:author="Le Minh Nghia" w:date="2019-10-09T10:56:00Z">
            <w:rPr>
              <w:sz w:val="28"/>
              <w:szCs w:val="28"/>
            </w:rPr>
          </w:rPrChange>
        </w:rPr>
        <w:t>điều</w:t>
      </w:r>
      <w:proofErr w:type="spellEnd"/>
      <w:r w:rsidR="00DA0E4F" w:rsidRPr="00B41112">
        <w:rPr>
          <w:sz w:val="26"/>
          <w:szCs w:val="26"/>
          <w:rPrChange w:id="9334" w:author="Le Minh Nghia" w:date="2019-10-09T10:56:00Z">
            <w:rPr>
              <w:sz w:val="28"/>
              <w:szCs w:val="28"/>
            </w:rPr>
          </w:rPrChange>
        </w:rPr>
        <w:t xml:space="preserve"> </w:t>
      </w:r>
      <w:proofErr w:type="spellStart"/>
      <w:r w:rsidR="00DA0E4F" w:rsidRPr="00B41112">
        <w:rPr>
          <w:sz w:val="26"/>
          <w:szCs w:val="26"/>
          <w:rPrChange w:id="9335" w:author="Le Minh Nghia" w:date="2019-10-09T10:56:00Z">
            <w:rPr>
              <w:sz w:val="28"/>
              <w:szCs w:val="28"/>
            </w:rPr>
          </w:rPrChange>
        </w:rPr>
        <w:t>hướng</w:t>
      </w:r>
      <w:proofErr w:type="spellEnd"/>
      <w:r w:rsidR="00DA0E4F" w:rsidRPr="00B41112">
        <w:rPr>
          <w:sz w:val="26"/>
          <w:szCs w:val="26"/>
          <w:rPrChange w:id="9336" w:author="Le Minh Nghia" w:date="2019-10-09T10:56:00Z">
            <w:rPr>
              <w:sz w:val="28"/>
              <w:szCs w:val="28"/>
            </w:rPr>
          </w:rPrChange>
        </w:rPr>
        <w:t xml:space="preserve"> </w:t>
      </w:r>
      <w:proofErr w:type="spellStart"/>
      <w:r w:rsidR="00DA0E4F" w:rsidRPr="00B41112">
        <w:rPr>
          <w:sz w:val="26"/>
          <w:szCs w:val="26"/>
          <w:rPrChange w:id="9337" w:author="Le Minh Nghia" w:date="2019-10-09T10:56:00Z">
            <w:rPr>
              <w:sz w:val="28"/>
              <w:szCs w:val="28"/>
            </w:rPr>
          </w:rPrChange>
        </w:rPr>
        <w:t>các</w:t>
      </w:r>
      <w:proofErr w:type="spellEnd"/>
      <w:r w:rsidR="00DA0E4F" w:rsidRPr="00B41112">
        <w:rPr>
          <w:sz w:val="26"/>
          <w:szCs w:val="26"/>
          <w:rPrChange w:id="9338" w:author="Le Minh Nghia" w:date="2019-10-09T10:56:00Z">
            <w:rPr>
              <w:sz w:val="28"/>
              <w:szCs w:val="28"/>
            </w:rPr>
          </w:rPrChange>
        </w:rPr>
        <w:t xml:space="preserve"> request </w:t>
      </w:r>
      <w:proofErr w:type="spellStart"/>
      <w:r w:rsidR="00DA0E4F" w:rsidRPr="00B41112">
        <w:rPr>
          <w:sz w:val="26"/>
          <w:szCs w:val="26"/>
          <w:rPrChange w:id="9339" w:author="Le Minh Nghia" w:date="2019-10-09T10:56:00Z">
            <w:rPr>
              <w:sz w:val="28"/>
              <w:szCs w:val="28"/>
            </w:rPr>
          </w:rPrChange>
        </w:rPr>
        <w:t>và</w:t>
      </w:r>
      <w:proofErr w:type="spellEnd"/>
      <w:r w:rsidR="00DA0E4F" w:rsidRPr="00B41112">
        <w:rPr>
          <w:sz w:val="26"/>
          <w:szCs w:val="26"/>
          <w:rPrChange w:id="9340" w:author="Le Minh Nghia" w:date="2019-10-09T10:56:00Z">
            <w:rPr>
              <w:sz w:val="28"/>
              <w:szCs w:val="28"/>
            </w:rPr>
          </w:rPrChange>
        </w:rPr>
        <w:t xml:space="preserve"> </w:t>
      </w:r>
      <w:proofErr w:type="spellStart"/>
      <w:r w:rsidR="00DA0E4F" w:rsidRPr="00B41112">
        <w:rPr>
          <w:sz w:val="26"/>
          <w:szCs w:val="26"/>
          <w:rPrChange w:id="9341" w:author="Le Minh Nghia" w:date="2019-10-09T10:56:00Z">
            <w:rPr>
              <w:sz w:val="28"/>
              <w:szCs w:val="28"/>
            </w:rPr>
          </w:rPrChange>
        </w:rPr>
        <w:t>xử</w:t>
      </w:r>
      <w:proofErr w:type="spellEnd"/>
      <w:r w:rsidR="00DA0E4F" w:rsidRPr="00B41112">
        <w:rPr>
          <w:sz w:val="26"/>
          <w:szCs w:val="26"/>
          <w:rPrChange w:id="9342" w:author="Le Minh Nghia" w:date="2019-10-09T10:56:00Z">
            <w:rPr>
              <w:sz w:val="28"/>
              <w:szCs w:val="28"/>
            </w:rPr>
          </w:rPrChange>
        </w:rPr>
        <w:t xml:space="preserve"> </w:t>
      </w:r>
      <w:proofErr w:type="spellStart"/>
      <w:r w:rsidR="00DA0E4F" w:rsidRPr="00B41112">
        <w:rPr>
          <w:sz w:val="26"/>
          <w:szCs w:val="26"/>
          <w:rPrChange w:id="9343" w:author="Le Minh Nghia" w:date="2019-10-09T10:56:00Z">
            <w:rPr>
              <w:sz w:val="28"/>
              <w:szCs w:val="28"/>
            </w:rPr>
          </w:rPrChange>
        </w:rPr>
        <w:t>lý</w:t>
      </w:r>
      <w:proofErr w:type="spellEnd"/>
      <w:r w:rsidR="00DA0E4F" w:rsidRPr="00B41112">
        <w:rPr>
          <w:sz w:val="26"/>
          <w:szCs w:val="26"/>
          <w:rPrChange w:id="9344" w:author="Le Minh Nghia" w:date="2019-10-09T10:56:00Z">
            <w:rPr>
              <w:sz w:val="28"/>
              <w:szCs w:val="28"/>
            </w:rPr>
          </w:rPrChange>
        </w:rPr>
        <w:t xml:space="preserve"> </w:t>
      </w:r>
      <w:proofErr w:type="spellStart"/>
      <w:r w:rsidR="00DA0E4F" w:rsidRPr="00B41112">
        <w:rPr>
          <w:sz w:val="26"/>
          <w:szCs w:val="26"/>
          <w:rPrChange w:id="9345" w:author="Le Minh Nghia" w:date="2019-10-09T10:56:00Z">
            <w:rPr>
              <w:sz w:val="28"/>
              <w:szCs w:val="28"/>
            </w:rPr>
          </w:rPrChange>
        </w:rPr>
        <w:t>để</w:t>
      </w:r>
      <w:proofErr w:type="spellEnd"/>
      <w:r w:rsidR="00DA0E4F" w:rsidRPr="00B41112">
        <w:rPr>
          <w:sz w:val="26"/>
          <w:szCs w:val="26"/>
          <w:rPrChange w:id="9346" w:author="Le Minh Nghia" w:date="2019-10-09T10:56:00Z">
            <w:rPr>
              <w:sz w:val="28"/>
              <w:szCs w:val="28"/>
            </w:rPr>
          </w:rPrChange>
        </w:rPr>
        <w:t xml:space="preserve"> </w:t>
      </w:r>
      <w:proofErr w:type="spellStart"/>
      <w:r w:rsidR="00DA0E4F" w:rsidRPr="00B41112">
        <w:rPr>
          <w:sz w:val="26"/>
          <w:szCs w:val="26"/>
          <w:rPrChange w:id="9347" w:author="Le Minh Nghia" w:date="2019-10-09T10:56:00Z">
            <w:rPr>
              <w:sz w:val="28"/>
              <w:szCs w:val="28"/>
            </w:rPr>
          </w:rPrChange>
        </w:rPr>
        <w:t>trả</w:t>
      </w:r>
      <w:proofErr w:type="spellEnd"/>
      <w:r w:rsidR="00DA0E4F" w:rsidRPr="00B41112">
        <w:rPr>
          <w:sz w:val="26"/>
          <w:szCs w:val="26"/>
          <w:rPrChange w:id="9348" w:author="Le Minh Nghia" w:date="2019-10-09T10:56:00Z">
            <w:rPr>
              <w:sz w:val="28"/>
              <w:szCs w:val="28"/>
            </w:rPr>
          </w:rPrChange>
        </w:rPr>
        <w:t xml:space="preserve"> </w:t>
      </w:r>
      <w:proofErr w:type="spellStart"/>
      <w:r w:rsidR="00DA0E4F" w:rsidRPr="00B41112">
        <w:rPr>
          <w:sz w:val="26"/>
          <w:szCs w:val="26"/>
          <w:rPrChange w:id="9349" w:author="Le Minh Nghia" w:date="2019-10-09T10:56:00Z">
            <w:rPr>
              <w:sz w:val="28"/>
              <w:szCs w:val="28"/>
            </w:rPr>
          </w:rPrChange>
        </w:rPr>
        <w:t>về</w:t>
      </w:r>
      <w:proofErr w:type="spellEnd"/>
      <w:r w:rsidR="00DA0E4F" w:rsidRPr="00B41112">
        <w:rPr>
          <w:sz w:val="26"/>
          <w:szCs w:val="26"/>
          <w:rPrChange w:id="9350" w:author="Le Minh Nghia" w:date="2019-10-09T10:56:00Z">
            <w:rPr>
              <w:sz w:val="28"/>
              <w:szCs w:val="28"/>
            </w:rPr>
          </w:rPrChange>
        </w:rPr>
        <w:t xml:space="preserve"> </w:t>
      </w:r>
      <w:proofErr w:type="spellStart"/>
      <w:r w:rsidR="00DA0E4F" w:rsidRPr="00B41112">
        <w:rPr>
          <w:sz w:val="26"/>
          <w:szCs w:val="26"/>
          <w:rPrChange w:id="9351" w:author="Le Minh Nghia" w:date="2019-10-09T10:56:00Z">
            <w:rPr>
              <w:sz w:val="28"/>
              <w:szCs w:val="28"/>
            </w:rPr>
          </w:rPrChange>
        </w:rPr>
        <w:t>những</w:t>
      </w:r>
      <w:proofErr w:type="spellEnd"/>
      <w:r w:rsidR="00DA0E4F" w:rsidRPr="00B41112">
        <w:rPr>
          <w:sz w:val="26"/>
          <w:szCs w:val="26"/>
          <w:rPrChange w:id="9352" w:author="Le Minh Nghia" w:date="2019-10-09T10:56:00Z">
            <w:rPr>
              <w:sz w:val="28"/>
              <w:szCs w:val="28"/>
            </w:rPr>
          </w:rPrChange>
        </w:rPr>
        <w:t xml:space="preserve"> </w:t>
      </w:r>
      <w:proofErr w:type="spellStart"/>
      <w:r w:rsidR="00DA0E4F" w:rsidRPr="00B41112">
        <w:rPr>
          <w:sz w:val="26"/>
          <w:szCs w:val="26"/>
          <w:rPrChange w:id="9353" w:author="Le Minh Nghia" w:date="2019-10-09T10:56:00Z">
            <w:rPr>
              <w:sz w:val="28"/>
              <w:szCs w:val="28"/>
            </w:rPr>
          </w:rPrChange>
        </w:rPr>
        <w:t>respone</w:t>
      </w:r>
      <w:proofErr w:type="spellEnd"/>
      <w:r w:rsidR="00DA0E4F" w:rsidRPr="00B41112">
        <w:rPr>
          <w:sz w:val="26"/>
          <w:szCs w:val="26"/>
          <w:rPrChange w:id="9354" w:author="Le Minh Nghia" w:date="2019-10-09T10:56:00Z">
            <w:rPr>
              <w:sz w:val="28"/>
              <w:szCs w:val="28"/>
            </w:rPr>
          </w:rPrChange>
        </w:rPr>
        <w:t xml:space="preserve"> </w:t>
      </w:r>
      <w:proofErr w:type="spellStart"/>
      <w:r w:rsidR="00DA0E4F" w:rsidRPr="00B41112">
        <w:rPr>
          <w:sz w:val="26"/>
          <w:szCs w:val="26"/>
          <w:rPrChange w:id="9355" w:author="Le Minh Nghia" w:date="2019-10-09T10:56:00Z">
            <w:rPr>
              <w:sz w:val="28"/>
              <w:szCs w:val="28"/>
            </w:rPr>
          </w:rPrChange>
        </w:rPr>
        <w:t>cho</w:t>
      </w:r>
      <w:proofErr w:type="spellEnd"/>
      <w:r w:rsidR="00DA0E4F" w:rsidRPr="00B41112">
        <w:rPr>
          <w:sz w:val="26"/>
          <w:szCs w:val="26"/>
          <w:rPrChange w:id="9356" w:author="Le Minh Nghia" w:date="2019-10-09T10:56:00Z">
            <w:rPr>
              <w:sz w:val="28"/>
              <w:szCs w:val="28"/>
            </w:rPr>
          </w:rPrChange>
        </w:rPr>
        <w:t xml:space="preserve"> </w:t>
      </w:r>
      <w:proofErr w:type="spellStart"/>
      <w:r w:rsidR="00DA0E4F" w:rsidRPr="00B41112">
        <w:rPr>
          <w:sz w:val="26"/>
          <w:szCs w:val="26"/>
          <w:rPrChange w:id="9357" w:author="Le Minh Nghia" w:date="2019-10-09T10:56:00Z">
            <w:rPr>
              <w:sz w:val="28"/>
              <w:szCs w:val="28"/>
            </w:rPr>
          </w:rPrChange>
        </w:rPr>
        <w:t>phía</w:t>
      </w:r>
      <w:proofErr w:type="spellEnd"/>
      <w:r w:rsidR="00DA0E4F" w:rsidRPr="00B41112">
        <w:rPr>
          <w:sz w:val="26"/>
          <w:szCs w:val="26"/>
          <w:rPrChange w:id="9358" w:author="Le Minh Nghia" w:date="2019-10-09T10:56:00Z">
            <w:rPr>
              <w:sz w:val="28"/>
              <w:szCs w:val="28"/>
            </w:rPr>
          </w:rPrChange>
        </w:rPr>
        <w:t xml:space="preserve"> </w:t>
      </w:r>
      <w:proofErr w:type="spellStart"/>
      <w:r w:rsidR="00DA0E4F" w:rsidRPr="00B41112">
        <w:rPr>
          <w:sz w:val="26"/>
          <w:szCs w:val="26"/>
          <w:rPrChange w:id="9359" w:author="Le Minh Nghia" w:date="2019-10-09T10:56:00Z">
            <w:rPr>
              <w:sz w:val="28"/>
              <w:szCs w:val="28"/>
            </w:rPr>
          </w:rPrChange>
        </w:rPr>
        <w:t>người</w:t>
      </w:r>
      <w:proofErr w:type="spellEnd"/>
      <w:r w:rsidR="00DA0E4F" w:rsidRPr="00B41112">
        <w:rPr>
          <w:sz w:val="26"/>
          <w:szCs w:val="26"/>
          <w:rPrChange w:id="9360" w:author="Le Minh Nghia" w:date="2019-10-09T10:56:00Z">
            <w:rPr>
              <w:sz w:val="28"/>
              <w:szCs w:val="28"/>
            </w:rPr>
          </w:rPrChange>
        </w:rPr>
        <w:t xml:space="preserve"> </w:t>
      </w:r>
      <w:proofErr w:type="spellStart"/>
      <w:r w:rsidR="00DA0E4F" w:rsidRPr="00B41112">
        <w:rPr>
          <w:sz w:val="26"/>
          <w:szCs w:val="26"/>
          <w:rPrChange w:id="9361" w:author="Le Minh Nghia" w:date="2019-10-09T10:56:00Z">
            <w:rPr>
              <w:sz w:val="28"/>
              <w:szCs w:val="28"/>
            </w:rPr>
          </w:rPrChange>
        </w:rPr>
        <w:t>dùng</w:t>
      </w:r>
      <w:proofErr w:type="spellEnd"/>
      <w:r w:rsidR="00DA0E4F" w:rsidRPr="00B41112">
        <w:rPr>
          <w:sz w:val="26"/>
          <w:szCs w:val="26"/>
          <w:rPrChange w:id="9362" w:author="Le Minh Nghia" w:date="2019-10-09T10:56:00Z">
            <w:rPr>
              <w:sz w:val="28"/>
              <w:szCs w:val="28"/>
            </w:rPr>
          </w:rPrChange>
        </w:rPr>
        <w:t xml:space="preserve"> </w:t>
      </w:r>
      <w:proofErr w:type="spellStart"/>
      <w:r w:rsidR="00DA0E4F" w:rsidRPr="00B41112">
        <w:rPr>
          <w:sz w:val="26"/>
          <w:szCs w:val="26"/>
          <w:rPrChange w:id="9363" w:author="Le Minh Nghia" w:date="2019-10-09T10:56:00Z">
            <w:rPr>
              <w:sz w:val="28"/>
              <w:szCs w:val="28"/>
            </w:rPr>
          </w:rPrChange>
        </w:rPr>
        <w:t>có</w:t>
      </w:r>
      <w:proofErr w:type="spellEnd"/>
      <w:r w:rsidR="00DA0E4F" w:rsidRPr="00B41112">
        <w:rPr>
          <w:sz w:val="26"/>
          <w:szCs w:val="26"/>
          <w:rPrChange w:id="9364" w:author="Le Minh Nghia" w:date="2019-10-09T10:56:00Z">
            <w:rPr>
              <w:sz w:val="28"/>
              <w:szCs w:val="28"/>
            </w:rPr>
          </w:rPrChange>
        </w:rPr>
        <w:t xml:space="preserve"> </w:t>
      </w:r>
      <w:proofErr w:type="spellStart"/>
      <w:r w:rsidR="00DA0E4F" w:rsidRPr="00B41112">
        <w:rPr>
          <w:sz w:val="26"/>
          <w:szCs w:val="26"/>
          <w:rPrChange w:id="9365" w:author="Le Minh Nghia" w:date="2019-10-09T10:56:00Z">
            <w:rPr>
              <w:sz w:val="28"/>
              <w:szCs w:val="28"/>
            </w:rPr>
          </w:rPrChange>
        </w:rPr>
        <w:t>thể</w:t>
      </w:r>
      <w:proofErr w:type="spellEnd"/>
      <w:r w:rsidR="00DA0E4F" w:rsidRPr="00B41112">
        <w:rPr>
          <w:sz w:val="26"/>
          <w:szCs w:val="26"/>
          <w:rPrChange w:id="9366" w:author="Le Minh Nghia" w:date="2019-10-09T10:56:00Z">
            <w:rPr>
              <w:sz w:val="28"/>
              <w:szCs w:val="28"/>
            </w:rPr>
          </w:rPrChange>
        </w:rPr>
        <w:t xml:space="preserve"> </w:t>
      </w:r>
      <w:proofErr w:type="spellStart"/>
      <w:r w:rsidR="00DA0E4F" w:rsidRPr="00B41112">
        <w:rPr>
          <w:sz w:val="26"/>
          <w:szCs w:val="26"/>
          <w:rPrChange w:id="9367" w:author="Le Minh Nghia" w:date="2019-10-09T10:56:00Z">
            <w:rPr>
              <w:sz w:val="28"/>
              <w:szCs w:val="28"/>
            </w:rPr>
          </w:rPrChange>
        </w:rPr>
        <w:t>xem</w:t>
      </w:r>
      <w:proofErr w:type="spellEnd"/>
      <w:r w:rsidR="00DA0E4F" w:rsidRPr="00B41112">
        <w:rPr>
          <w:sz w:val="26"/>
          <w:szCs w:val="26"/>
          <w:rPrChange w:id="9368" w:author="Le Minh Nghia" w:date="2019-10-09T10:56:00Z">
            <w:rPr>
              <w:sz w:val="28"/>
              <w:szCs w:val="28"/>
            </w:rPr>
          </w:rPrChange>
        </w:rPr>
        <w:t xml:space="preserve"> </w:t>
      </w:r>
      <w:proofErr w:type="spellStart"/>
      <w:r w:rsidR="00DA0E4F" w:rsidRPr="00B41112">
        <w:rPr>
          <w:sz w:val="26"/>
          <w:szCs w:val="26"/>
          <w:rPrChange w:id="9369" w:author="Le Minh Nghia" w:date="2019-10-09T10:56:00Z">
            <w:rPr>
              <w:sz w:val="28"/>
              <w:szCs w:val="28"/>
            </w:rPr>
          </w:rPrChange>
        </w:rPr>
        <w:t>và</w:t>
      </w:r>
      <w:proofErr w:type="spellEnd"/>
      <w:r w:rsidR="00DA0E4F" w:rsidRPr="00B41112">
        <w:rPr>
          <w:sz w:val="26"/>
          <w:szCs w:val="26"/>
          <w:rPrChange w:id="9370" w:author="Le Minh Nghia" w:date="2019-10-09T10:56:00Z">
            <w:rPr>
              <w:sz w:val="28"/>
              <w:szCs w:val="28"/>
            </w:rPr>
          </w:rPrChange>
        </w:rPr>
        <w:t xml:space="preserve"> </w:t>
      </w:r>
      <w:proofErr w:type="spellStart"/>
      <w:r w:rsidR="00DA0E4F" w:rsidRPr="00B41112">
        <w:rPr>
          <w:sz w:val="26"/>
          <w:szCs w:val="26"/>
          <w:rPrChange w:id="9371" w:author="Le Minh Nghia" w:date="2019-10-09T10:56:00Z">
            <w:rPr>
              <w:sz w:val="28"/>
              <w:szCs w:val="28"/>
            </w:rPr>
          </w:rPrChange>
        </w:rPr>
        <w:t>thao</w:t>
      </w:r>
      <w:proofErr w:type="spellEnd"/>
      <w:r w:rsidR="00DA0E4F" w:rsidRPr="00B41112">
        <w:rPr>
          <w:sz w:val="26"/>
          <w:szCs w:val="26"/>
          <w:rPrChange w:id="9372" w:author="Le Minh Nghia" w:date="2019-10-09T10:56:00Z">
            <w:rPr>
              <w:sz w:val="28"/>
              <w:szCs w:val="28"/>
            </w:rPr>
          </w:rPrChange>
        </w:rPr>
        <w:t xml:space="preserve"> </w:t>
      </w:r>
      <w:proofErr w:type="spellStart"/>
      <w:r w:rsidR="00DA0E4F" w:rsidRPr="00B41112">
        <w:rPr>
          <w:sz w:val="26"/>
          <w:szCs w:val="26"/>
          <w:rPrChange w:id="9373" w:author="Le Minh Nghia" w:date="2019-10-09T10:56:00Z">
            <w:rPr>
              <w:sz w:val="28"/>
              <w:szCs w:val="28"/>
            </w:rPr>
          </w:rPrChange>
        </w:rPr>
        <w:t>tác</w:t>
      </w:r>
      <w:proofErr w:type="spellEnd"/>
      <w:r w:rsidR="00DA0E4F" w:rsidRPr="00B41112">
        <w:rPr>
          <w:sz w:val="26"/>
          <w:szCs w:val="26"/>
          <w:rPrChange w:id="9374" w:author="Le Minh Nghia" w:date="2019-10-09T10:56:00Z">
            <w:rPr>
              <w:sz w:val="28"/>
              <w:szCs w:val="28"/>
            </w:rPr>
          </w:rPrChange>
        </w:rPr>
        <w:t xml:space="preserve">. Sau </w:t>
      </w:r>
      <w:proofErr w:type="spellStart"/>
      <w:r w:rsidR="00DA0E4F" w:rsidRPr="00B41112">
        <w:rPr>
          <w:sz w:val="26"/>
          <w:szCs w:val="26"/>
          <w:rPrChange w:id="9375" w:author="Le Minh Nghia" w:date="2019-10-09T10:56:00Z">
            <w:rPr>
              <w:sz w:val="28"/>
              <w:szCs w:val="28"/>
            </w:rPr>
          </w:rPrChange>
        </w:rPr>
        <w:t>khi</w:t>
      </w:r>
      <w:proofErr w:type="spellEnd"/>
      <w:r w:rsidR="00DA0E4F" w:rsidRPr="00B41112">
        <w:rPr>
          <w:sz w:val="26"/>
          <w:szCs w:val="26"/>
          <w:rPrChange w:id="9376" w:author="Le Minh Nghia" w:date="2019-10-09T10:56:00Z">
            <w:rPr>
              <w:sz w:val="28"/>
              <w:szCs w:val="28"/>
            </w:rPr>
          </w:rPrChange>
        </w:rPr>
        <w:t xml:space="preserve"> </w:t>
      </w:r>
      <w:proofErr w:type="spellStart"/>
      <w:r w:rsidR="00DA0E4F" w:rsidRPr="00B41112">
        <w:rPr>
          <w:sz w:val="26"/>
          <w:szCs w:val="26"/>
          <w:rPrChange w:id="9377" w:author="Le Minh Nghia" w:date="2019-10-09T10:56:00Z">
            <w:rPr>
              <w:sz w:val="28"/>
              <w:szCs w:val="28"/>
            </w:rPr>
          </w:rPrChange>
        </w:rPr>
        <w:t>người</w:t>
      </w:r>
      <w:proofErr w:type="spellEnd"/>
      <w:r w:rsidR="00DA0E4F" w:rsidRPr="00B41112">
        <w:rPr>
          <w:sz w:val="26"/>
          <w:szCs w:val="26"/>
          <w:rPrChange w:id="9378" w:author="Le Minh Nghia" w:date="2019-10-09T10:56:00Z">
            <w:rPr>
              <w:sz w:val="28"/>
              <w:szCs w:val="28"/>
            </w:rPr>
          </w:rPrChange>
        </w:rPr>
        <w:t xml:space="preserve"> </w:t>
      </w:r>
      <w:proofErr w:type="spellStart"/>
      <w:r w:rsidR="00DA0E4F" w:rsidRPr="00B41112">
        <w:rPr>
          <w:sz w:val="26"/>
          <w:szCs w:val="26"/>
          <w:rPrChange w:id="9379" w:author="Le Minh Nghia" w:date="2019-10-09T10:56:00Z">
            <w:rPr>
              <w:sz w:val="28"/>
              <w:szCs w:val="28"/>
            </w:rPr>
          </w:rPrChange>
        </w:rPr>
        <w:t>dùng</w:t>
      </w:r>
      <w:proofErr w:type="spellEnd"/>
      <w:r w:rsidR="00DA0E4F" w:rsidRPr="00B41112">
        <w:rPr>
          <w:sz w:val="26"/>
          <w:szCs w:val="26"/>
          <w:rPrChange w:id="9380" w:author="Le Minh Nghia" w:date="2019-10-09T10:56:00Z">
            <w:rPr>
              <w:sz w:val="28"/>
              <w:szCs w:val="28"/>
            </w:rPr>
          </w:rPrChange>
        </w:rPr>
        <w:t xml:space="preserve"> </w:t>
      </w:r>
      <w:proofErr w:type="spellStart"/>
      <w:r w:rsidR="00DA0E4F" w:rsidRPr="00B41112">
        <w:rPr>
          <w:sz w:val="26"/>
          <w:szCs w:val="26"/>
          <w:rPrChange w:id="9381" w:author="Le Minh Nghia" w:date="2019-10-09T10:56:00Z">
            <w:rPr>
              <w:sz w:val="28"/>
              <w:szCs w:val="28"/>
            </w:rPr>
          </w:rPrChange>
        </w:rPr>
        <w:t>yêu</w:t>
      </w:r>
      <w:proofErr w:type="spellEnd"/>
      <w:r w:rsidR="00DA0E4F" w:rsidRPr="00B41112">
        <w:rPr>
          <w:sz w:val="26"/>
          <w:szCs w:val="26"/>
          <w:rPrChange w:id="9382" w:author="Le Minh Nghia" w:date="2019-10-09T10:56:00Z">
            <w:rPr>
              <w:sz w:val="28"/>
              <w:szCs w:val="28"/>
            </w:rPr>
          </w:rPrChange>
        </w:rPr>
        <w:t xml:space="preserve"> </w:t>
      </w:r>
      <w:proofErr w:type="spellStart"/>
      <w:r w:rsidR="00DA0E4F" w:rsidRPr="00B41112">
        <w:rPr>
          <w:sz w:val="26"/>
          <w:szCs w:val="26"/>
          <w:rPrChange w:id="9383" w:author="Le Minh Nghia" w:date="2019-10-09T10:56:00Z">
            <w:rPr>
              <w:sz w:val="28"/>
              <w:szCs w:val="28"/>
            </w:rPr>
          </w:rPrChange>
        </w:rPr>
        <w:t>cầu</w:t>
      </w:r>
      <w:proofErr w:type="spellEnd"/>
      <w:r w:rsidR="00DA0E4F" w:rsidRPr="00B41112">
        <w:rPr>
          <w:sz w:val="26"/>
          <w:szCs w:val="26"/>
          <w:rPrChange w:id="9384" w:author="Le Minh Nghia" w:date="2019-10-09T10:56:00Z">
            <w:rPr>
              <w:sz w:val="28"/>
              <w:szCs w:val="28"/>
            </w:rPr>
          </w:rPrChange>
        </w:rPr>
        <w:t xml:space="preserve"> </w:t>
      </w:r>
      <w:proofErr w:type="spellStart"/>
      <w:r w:rsidR="00DA0E4F" w:rsidRPr="00B41112">
        <w:rPr>
          <w:sz w:val="26"/>
          <w:szCs w:val="26"/>
          <w:rPrChange w:id="9385" w:author="Le Minh Nghia" w:date="2019-10-09T10:56:00Z">
            <w:rPr>
              <w:sz w:val="28"/>
              <w:szCs w:val="28"/>
            </w:rPr>
          </w:rPrChange>
        </w:rPr>
        <w:t>một</w:t>
      </w:r>
      <w:proofErr w:type="spellEnd"/>
      <w:r w:rsidR="00DA0E4F" w:rsidRPr="00B41112">
        <w:rPr>
          <w:sz w:val="26"/>
          <w:szCs w:val="26"/>
          <w:rPrChange w:id="9386" w:author="Le Minh Nghia" w:date="2019-10-09T10:56:00Z">
            <w:rPr>
              <w:sz w:val="28"/>
              <w:szCs w:val="28"/>
            </w:rPr>
          </w:rPrChange>
        </w:rPr>
        <w:t xml:space="preserve"> request </w:t>
      </w:r>
      <w:proofErr w:type="spellStart"/>
      <w:r w:rsidR="00DA0E4F" w:rsidRPr="00B41112">
        <w:rPr>
          <w:sz w:val="26"/>
          <w:szCs w:val="26"/>
          <w:rPrChange w:id="9387" w:author="Le Minh Nghia" w:date="2019-10-09T10:56:00Z">
            <w:rPr>
              <w:sz w:val="28"/>
              <w:szCs w:val="28"/>
            </w:rPr>
          </w:rPrChange>
        </w:rPr>
        <w:t>hiển</w:t>
      </w:r>
      <w:proofErr w:type="spellEnd"/>
      <w:r w:rsidR="00DA0E4F" w:rsidRPr="00B41112">
        <w:rPr>
          <w:sz w:val="26"/>
          <w:szCs w:val="26"/>
          <w:rPrChange w:id="9388" w:author="Le Minh Nghia" w:date="2019-10-09T10:56:00Z">
            <w:rPr>
              <w:sz w:val="28"/>
              <w:szCs w:val="28"/>
            </w:rPr>
          </w:rPrChange>
        </w:rPr>
        <w:t xml:space="preserve"> </w:t>
      </w:r>
      <w:proofErr w:type="spellStart"/>
      <w:r w:rsidR="00DA0E4F" w:rsidRPr="00B41112">
        <w:rPr>
          <w:sz w:val="26"/>
          <w:szCs w:val="26"/>
          <w:rPrChange w:id="9389" w:author="Le Minh Nghia" w:date="2019-10-09T10:56:00Z">
            <w:rPr>
              <w:sz w:val="28"/>
              <w:szCs w:val="28"/>
            </w:rPr>
          </w:rPrChange>
        </w:rPr>
        <w:t>thị</w:t>
      </w:r>
      <w:proofErr w:type="spellEnd"/>
      <w:r w:rsidR="00DA0E4F" w:rsidRPr="00B41112">
        <w:rPr>
          <w:sz w:val="26"/>
          <w:szCs w:val="26"/>
          <w:rPrChange w:id="9390" w:author="Le Minh Nghia" w:date="2019-10-09T10:56:00Z">
            <w:rPr>
              <w:sz w:val="28"/>
              <w:szCs w:val="28"/>
            </w:rPr>
          </w:rPrChange>
        </w:rPr>
        <w:t xml:space="preserve"> </w:t>
      </w:r>
      <w:proofErr w:type="spellStart"/>
      <w:r w:rsidR="00DA0E4F" w:rsidRPr="00B41112">
        <w:rPr>
          <w:sz w:val="26"/>
          <w:szCs w:val="26"/>
          <w:rPrChange w:id="9391" w:author="Le Minh Nghia" w:date="2019-10-09T10:56:00Z">
            <w:rPr>
              <w:sz w:val="28"/>
              <w:szCs w:val="28"/>
            </w:rPr>
          </w:rPrChange>
        </w:rPr>
        <w:t>dữ</w:t>
      </w:r>
      <w:proofErr w:type="spellEnd"/>
      <w:r w:rsidR="00DA0E4F" w:rsidRPr="00B41112">
        <w:rPr>
          <w:sz w:val="26"/>
          <w:szCs w:val="26"/>
          <w:rPrChange w:id="9392" w:author="Le Minh Nghia" w:date="2019-10-09T10:56:00Z">
            <w:rPr>
              <w:sz w:val="28"/>
              <w:szCs w:val="28"/>
            </w:rPr>
          </w:rPrChange>
        </w:rPr>
        <w:t xml:space="preserve"> </w:t>
      </w:r>
      <w:proofErr w:type="spellStart"/>
      <w:r w:rsidR="00DA0E4F" w:rsidRPr="00B41112">
        <w:rPr>
          <w:sz w:val="26"/>
          <w:szCs w:val="26"/>
          <w:rPrChange w:id="9393" w:author="Le Minh Nghia" w:date="2019-10-09T10:56:00Z">
            <w:rPr>
              <w:sz w:val="28"/>
              <w:szCs w:val="28"/>
            </w:rPr>
          </w:rPrChange>
        </w:rPr>
        <w:t>liệu</w:t>
      </w:r>
      <w:proofErr w:type="spellEnd"/>
      <w:r w:rsidR="00DA0E4F" w:rsidRPr="00B41112">
        <w:rPr>
          <w:sz w:val="26"/>
          <w:szCs w:val="26"/>
          <w:rPrChange w:id="9394" w:author="Le Minh Nghia" w:date="2019-10-09T10:56:00Z">
            <w:rPr>
              <w:sz w:val="28"/>
              <w:szCs w:val="28"/>
            </w:rPr>
          </w:rPrChange>
        </w:rPr>
        <w:t xml:space="preserve"> </w:t>
      </w:r>
      <w:proofErr w:type="spellStart"/>
      <w:r w:rsidR="00DA0E4F" w:rsidRPr="00B41112">
        <w:rPr>
          <w:sz w:val="26"/>
          <w:szCs w:val="26"/>
          <w:rPrChange w:id="9395" w:author="Le Minh Nghia" w:date="2019-10-09T10:56:00Z">
            <w:rPr>
              <w:sz w:val="28"/>
              <w:szCs w:val="28"/>
            </w:rPr>
          </w:rPrChange>
        </w:rPr>
        <w:t>thông</w:t>
      </w:r>
      <w:proofErr w:type="spellEnd"/>
      <w:r w:rsidR="00DA0E4F" w:rsidRPr="00B41112">
        <w:rPr>
          <w:sz w:val="26"/>
          <w:szCs w:val="26"/>
          <w:rPrChange w:id="9396" w:author="Le Minh Nghia" w:date="2019-10-09T10:56:00Z">
            <w:rPr>
              <w:sz w:val="28"/>
              <w:szCs w:val="28"/>
            </w:rPr>
          </w:rPrChange>
        </w:rPr>
        <w:t xml:space="preserve"> tin </w:t>
      </w:r>
      <w:proofErr w:type="spellStart"/>
      <w:r w:rsidR="00DA0E4F" w:rsidRPr="00B41112">
        <w:rPr>
          <w:sz w:val="26"/>
          <w:szCs w:val="26"/>
          <w:rPrChange w:id="9397" w:author="Le Minh Nghia" w:date="2019-10-09T10:56:00Z">
            <w:rPr>
              <w:sz w:val="28"/>
              <w:szCs w:val="28"/>
            </w:rPr>
          </w:rPrChange>
        </w:rPr>
        <w:t>của</w:t>
      </w:r>
      <w:proofErr w:type="spellEnd"/>
      <w:r w:rsidR="00DA0E4F" w:rsidRPr="00B41112">
        <w:rPr>
          <w:sz w:val="26"/>
          <w:szCs w:val="26"/>
          <w:rPrChange w:id="9398" w:author="Le Minh Nghia" w:date="2019-10-09T10:56:00Z">
            <w:rPr>
              <w:sz w:val="28"/>
              <w:szCs w:val="28"/>
            </w:rPr>
          </w:rPrChange>
        </w:rPr>
        <w:t xml:space="preserve"> </w:t>
      </w:r>
      <w:proofErr w:type="spellStart"/>
      <w:r w:rsidR="00DA0E4F" w:rsidRPr="00B41112">
        <w:rPr>
          <w:sz w:val="26"/>
          <w:szCs w:val="26"/>
          <w:rPrChange w:id="9399" w:author="Le Minh Nghia" w:date="2019-10-09T10:56:00Z">
            <w:rPr>
              <w:sz w:val="28"/>
              <w:szCs w:val="28"/>
            </w:rPr>
          </w:rPrChange>
        </w:rPr>
        <w:t>một</w:t>
      </w:r>
      <w:proofErr w:type="spellEnd"/>
      <w:r w:rsidR="00DA0E4F" w:rsidRPr="00B41112">
        <w:rPr>
          <w:sz w:val="26"/>
          <w:szCs w:val="26"/>
          <w:rPrChange w:id="9400" w:author="Le Minh Nghia" w:date="2019-10-09T10:56:00Z">
            <w:rPr>
              <w:sz w:val="28"/>
              <w:szCs w:val="28"/>
            </w:rPr>
          </w:rPrChange>
        </w:rPr>
        <w:t xml:space="preserve"> </w:t>
      </w:r>
      <w:proofErr w:type="spellStart"/>
      <w:r w:rsidR="00DA0E4F" w:rsidRPr="00B41112">
        <w:rPr>
          <w:sz w:val="26"/>
          <w:szCs w:val="26"/>
          <w:rPrChange w:id="9401" w:author="Le Minh Nghia" w:date="2019-10-09T10:56:00Z">
            <w:rPr>
              <w:sz w:val="28"/>
              <w:szCs w:val="28"/>
            </w:rPr>
          </w:rPrChange>
        </w:rPr>
        <w:t>bảng</w:t>
      </w:r>
      <w:proofErr w:type="spellEnd"/>
      <w:r w:rsidR="00DA0E4F" w:rsidRPr="00B41112">
        <w:rPr>
          <w:sz w:val="26"/>
          <w:szCs w:val="26"/>
          <w:rPrChange w:id="9402" w:author="Le Minh Nghia" w:date="2019-10-09T10:56:00Z">
            <w:rPr>
              <w:sz w:val="28"/>
              <w:szCs w:val="28"/>
            </w:rPr>
          </w:rPrChange>
        </w:rPr>
        <w:t xml:space="preserve"> </w:t>
      </w:r>
      <w:proofErr w:type="spellStart"/>
      <w:r w:rsidR="00DA0E4F" w:rsidRPr="00B41112">
        <w:rPr>
          <w:sz w:val="26"/>
          <w:szCs w:val="26"/>
          <w:rPrChange w:id="9403" w:author="Le Minh Nghia" w:date="2019-10-09T10:56:00Z">
            <w:rPr>
              <w:sz w:val="28"/>
              <w:szCs w:val="28"/>
            </w:rPr>
          </w:rPrChange>
        </w:rPr>
        <w:t>thì</w:t>
      </w:r>
      <w:proofErr w:type="spellEnd"/>
      <w:r w:rsidR="00DA0E4F" w:rsidRPr="00B41112">
        <w:rPr>
          <w:sz w:val="26"/>
          <w:szCs w:val="26"/>
          <w:rPrChange w:id="9404" w:author="Le Minh Nghia" w:date="2019-10-09T10:56:00Z">
            <w:rPr>
              <w:sz w:val="28"/>
              <w:szCs w:val="28"/>
            </w:rPr>
          </w:rPrChange>
        </w:rPr>
        <w:t xml:space="preserve"> Controller </w:t>
      </w:r>
      <w:proofErr w:type="spellStart"/>
      <w:r w:rsidR="00DA0E4F" w:rsidRPr="00B41112">
        <w:rPr>
          <w:sz w:val="26"/>
          <w:szCs w:val="26"/>
          <w:rPrChange w:id="9405" w:author="Le Minh Nghia" w:date="2019-10-09T10:56:00Z">
            <w:rPr>
              <w:sz w:val="28"/>
              <w:szCs w:val="28"/>
            </w:rPr>
          </w:rPrChange>
        </w:rPr>
        <w:t>sẽ</w:t>
      </w:r>
      <w:proofErr w:type="spellEnd"/>
      <w:r w:rsidR="00DA0E4F" w:rsidRPr="00B41112">
        <w:rPr>
          <w:sz w:val="26"/>
          <w:szCs w:val="26"/>
          <w:rPrChange w:id="9406" w:author="Le Minh Nghia" w:date="2019-10-09T10:56:00Z">
            <w:rPr>
              <w:sz w:val="28"/>
              <w:szCs w:val="28"/>
            </w:rPr>
          </w:rPrChange>
        </w:rPr>
        <w:t xml:space="preserve"> </w:t>
      </w:r>
      <w:proofErr w:type="spellStart"/>
      <w:r w:rsidR="00DA0E4F" w:rsidRPr="00B41112">
        <w:rPr>
          <w:sz w:val="26"/>
          <w:szCs w:val="26"/>
          <w:rPrChange w:id="9407" w:author="Le Minh Nghia" w:date="2019-10-09T10:56:00Z">
            <w:rPr>
              <w:sz w:val="28"/>
              <w:szCs w:val="28"/>
            </w:rPr>
          </w:rPrChange>
        </w:rPr>
        <w:t>thao</w:t>
      </w:r>
      <w:proofErr w:type="spellEnd"/>
      <w:r w:rsidR="00DA0E4F" w:rsidRPr="00B41112">
        <w:rPr>
          <w:sz w:val="26"/>
          <w:szCs w:val="26"/>
          <w:rPrChange w:id="9408" w:author="Le Minh Nghia" w:date="2019-10-09T10:56:00Z">
            <w:rPr>
              <w:sz w:val="28"/>
              <w:szCs w:val="28"/>
            </w:rPr>
          </w:rPrChange>
        </w:rPr>
        <w:t xml:space="preserve"> </w:t>
      </w:r>
      <w:proofErr w:type="spellStart"/>
      <w:r w:rsidR="00DA0E4F" w:rsidRPr="00B41112">
        <w:rPr>
          <w:sz w:val="26"/>
          <w:szCs w:val="26"/>
          <w:rPrChange w:id="9409" w:author="Le Minh Nghia" w:date="2019-10-09T10:56:00Z">
            <w:rPr>
              <w:sz w:val="28"/>
              <w:szCs w:val="28"/>
            </w:rPr>
          </w:rPrChange>
        </w:rPr>
        <w:t>tác</w:t>
      </w:r>
      <w:proofErr w:type="spellEnd"/>
      <w:r w:rsidR="00DA0E4F" w:rsidRPr="00B41112">
        <w:rPr>
          <w:sz w:val="26"/>
          <w:szCs w:val="26"/>
          <w:rPrChange w:id="9410" w:author="Le Minh Nghia" w:date="2019-10-09T10:56:00Z">
            <w:rPr>
              <w:sz w:val="28"/>
              <w:szCs w:val="28"/>
            </w:rPr>
          </w:rPrChange>
        </w:rPr>
        <w:t xml:space="preserve"> </w:t>
      </w:r>
      <w:proofErr w:type="spellStart"/>
      <w:r w:rsidR="00DA0E4F" w:rsidRPr="00B41112">
        <w:rPr>
          <w:sz w:val="26"/>
          <w:szCs w:val="26"/>
          <w:rPrChange w:id="9411" w:author="Le Minh Nghia" w:date="2019-10-09T10:56:00Z">
            <w:rPr>
              <w:sz w:val="28"/>
              <w:szCs w:val="28"/>
            </w:rPr>
          </w:rPrChange>
        </w:rPr>
        <w:t>gọi</w:t>
      </w:r>
      <w:proofErr w:type="spellEnd"/>
      <w:r w:rsidR="00DA0E4F" w:rsidRPr="00B41112">
        <w:rPr>
          <w:sz w:val="26"/>
          <w:szCs w:val="26"/>
          <w:rPrChange w:id="9412" w:author="Le Minh Nghia" w:date="2019-10-09T10:56:00Z">
            <w:rPr>
              <w:sz w:val="28"/>
              <w:szCs w:val="28"/>
            </w:rPr>
          </w:rPrChange>
        </w:rPr>
        <w:t xml:space="preserve"> </w:t>
      </w:r>
      <w:proofErr w:type="spellStart"/>
      <w:r w:rsidR="00DA0E4F" w:rsidRPr="00B41112">
        <w:rPr>
          <w:sz w:val="26"/>
          <w:szCs w:val="26"/>
          <w:rPrChange w:id="9413" w:author="Le Minh Nghia" w:date="2019-10-09T10:56:00Z">
            <w:rPr>
              <w:sz w:val="28"/>
              <w:szCs w:val="28"/>
            </w:rPr>
          </w:rPrChange>
        </w:rPr>
        <w:t>tới</w:t>
      </w:r>
      <w:proofErr w:type="spellEnd"/>
      <w:r w:rsidR="00DA0E4F" w:rsidRPr="00B41112">
        <w:rPr>
          <w:sz w:val="26"/>
          <w:szCs w:val="26"/>
          <w:rPrChange w:id="9414" w:author="Le Minh Nghia" w:date="2019-10-09T10:56:00Z">
            <w:rPr>
              <w:sz w:val="28"/>
              <w:szCs w:val="28"/>
            </w:rPr>
          </w:rPrChange>
        </w:rPr>
        <w:t xml:space="preserve"> Model </w:t>
      </w:r>
      <w:proofErr w:type="spellStart"/>
      <w:r w:rsidR="00DA0E4F" w:rsidRPr="00B41112">
        <w:rPr>
          <w:sz w:val="26"/>
          <w:szCs w:val="26"/>
          <w:rPrChange w:id="9415" w:author="Le Minh Nghia" w:date="2019-10-09T10:56:00Z">
            <w:rPr>
              <w:sz w:val="28"/>
              <w:szCs w:val="28"/>
            </w:rPr>
          </w:rPrChange>
        </w:rPr>
        <w:t>của</w:t>
      </w:r>
      <w:proofErr w:type="spellEnd"/>
      <w:r w:rsidR="00DA0E4F" w:rsidRPr="00B41112">
        <w:rPr>
          <w:sz w:val="26"/>
          <w:szCs w:val="26"/>
          <w:rPrChange w:id="9416" w:author="Le Minh Nghia" w:date="2019-10-09T10:56:00Z">
            <w:rPr>
              <w:sz w:val="28"/>
              <w:szCs w:val="28"/>
            </w:rPr>
          </w:rPrChange>
        </w:rPr>
        <w:t xml:space="preserve"> </w:t>
      </w:r>
      <w:proofErr w:type="spellStart"/>
      <w:r w:rsidR="00DA0E4F" w:rsidRPr="00B41112">
        <w:rPr>
          <w:sz w:val="26"/>
          <w:szCs w:val="26"/>
          <w:rPrChange w:id="9417" w:author="Le Minh Nghia" w:date="2019-10-09T10:56:00Z">
            <w:rPr>
              <w:sz w:val="28"/>
              <w:szCs w:val="28"/>
            </w:rPr>
          </w:rPrChange>
        </w:rPr>
        <w:t>bảng</w:t>
      </w:r>
      <w:proofErr w:type="spellEnd"/>
      <w:r w:rsidR="00DA0E4F" w:rsidRPr="00B41112">
        <w:rPr>
          <w:sz w:val="26"/>
          <w:szCs w:val="26"/>
          <w:rPrChange w:id="9418" w:author="Le Minh Nghia" w:date="2019-10-09T10:56:00Z">
            <w:rPr>
              <w:sz w:val="28"/>
              <w:szCs w:val="28"/>
            </w:rPr>
          </w:rPrChange>
        </w:rPr>
        <w:t xml:space="preserve"> </w:t>
      </w:r>
      <w:proofErr w:type="spellStart"/>
      <w:r w:rsidR="00DA0E4F" w:rsidRPr="00B41112">
        <w:rPr>
          <w:sz w:val="26"/>
          <w:szCs w:val="26"/>
          <w:rPrChange w:id="9419" w:author="Le Minh Nghia" w:date="2019-10-09T10:56:00Z">
            <w:rPr>
              <w:sz w:val="28"/>
              <w:szCs w:val="28"/>
            </w:rPr>
          </w:rPrChange>
        </w:rPr>
        <w:t>đó</w:t>
      </w:r>
      <w:proofErr w:type="spellEnd"/>
      <w:r w:rsidR="00DA0E4F" w:rsidRPr="00B41112">
        <w:rPr>
          <w:sz w:val="26"/>
          <w:szCs w:val="26"/>
          <w:rPrChange w:id="9420" w:author="Le Minh Nghia" w:date="2019-10-09T10:56:00Z">
            <w:rPr>
              <w:sz w:val="28"/>
              <w:szCs w:val="28"/>
            </w:rPr>
          </w:rPrChange>
        </w:rPr>
        <w:t xml:space="preserve"> </w:t>
      </w:r>
      <w:proofErr w:type="spellStart"/>
      <w:r w:rsidR="00DA0E4F" w:rsidRPr="00B41112">
        <w:rPr>
          <w:sz w:val="26"/>
          <w:szCs w:val="26"/>
          <w:rPrChange w:id="9421" w:author="Le Minh Nghia" w:date="2019-10-09T10:56:00Z">
            <w:rPr>
              <w:sz w:val="28"/>
              <w:szCs w:val="28"/>
            </w:rPr>
          </w:rPrChange>
        </w:rPr>
        <w:t>để</w:t>
      </w:r>
      <w:proofErr w:type="spellEnd"/>
      <w:r w:rsidR="00DA0E4F" w:rsidRPr="00B41112">
        <w:rPr>
          <w:sz w:val="26"/>
          <w:szCs w:val="26"/>
          <w:rPrChange w:id="9422" w:author="Le Minh Nghia" w:date="2019-10-09T10:56:00Z">
            <w:rPr>
              <w:sz w:val="28"/>
              <w:szCs w:val="28"/>
            </w:rPr>
          </w:rPrChange>
        </w:rPr>
        <w:t xml:space="preserve"> </w:t>
      </w:r>
      <w:proofErr w:type="spellStart"/>
      <w:r w:rsidR="00DA0E4F" w:rsidRPr="00B41112">
        <w:rPr>
          <w:sz w:val="26"/>
          <w:szCs w:val="26"/>
          <w:rPrChange w:id="9423" w:author="Le Minh Nghia" w:date="2019-10-09T10:56:00Z">
            <w:rPr>
              <w:sz w:val="28"/>
              <w:szCs w:val="28"/>
            </w:rPr>
          </w:rPrChange>
        </w:rPr>
        <w:t>hiển</w:t>
      </w:r>
      <w:proofErr w:type="spellEnd"/>
      <w:r w:rsidR="00DA0E4F" w:rsidRPr="00B41112">
        <w:rPr>
          <w:sz w:val="26"/>
          <w:szCs w:val="26"/>
          <w:rPrChange w:id="9424" w:author="Le Minh Nghia" w:date="2019-10-09T10:56:00Z">
            <w:rPr>
              <w:sz w:val="28"/>
              <w:szCs w:val="28"/>
            </w:rPr>
          </w:rPrChange>
        </w:rPr>
        <w:t xml:space="preserve"> </w:t>
      </w:r>
      <w:proofErr w:type="spellStart"/>
      <w:r w:rsidR="00DA0E4F" w:rsidRPr="00B41112">
        <w:rPr>
          <w:sz w:val="26"/>
          <w:szCs w:val="26"/>
          <w:rPrChange w:id="9425" w:author="Le Minh Nghia" w:date="2019-10-09T10:56:00Z">
            <w:rPr>
              <w:sz w:val="28"/>
              <w:szCs w:val="28"/>
            </w:rPr>
          </w:rPrChange>
        </w:rPr>
        <w:t>thị</w:t>
      </w:r>
      <w:proofErr w:type="spellEnd"/>
      <w:r w:rsidR="00DA0E4F" w:rsidRPr="00B41112">
        <w:rPr>
          <w:sz w:val="26"/>
          <w:szCs w:val="26"/>
          <w:rPrChange w:id="9426" w:author="Le Minh Nghia" w:date="2019-10-09T10:56:00Z">
            <w:rPr>
              <w:sz w:val="28"/>
              <w:szCs w:val="28"/>
            </w:rPr>
          </w:rPrChange>
        </w:rPr>
        <w:t xml:space="preserve"> </w:t>
      </w:r>
      <w:proofErr w:type="spellStart"/>
      <w:r w:rsidR="00DA0E4F" w:rsidRPr="00B41112">
        <w:rPr>
          <w:sz w:val="26"/>
          <w:szCs w:val="26"/>
          <w:rPrChange w:id="9427" w:author="Le Minh Nghia" w:date="2019-10-09T10:56:00Z">
            <w:rPr>
              <w:sz w:val="28"/>
              <w:szCs w:val="28"/>
            </w:rPr>
          </w:rPrChange>
        </w:rPr>
        <w:t>dữ</w:t>
      </w:r>
      <w:proofErr w:type="spellEnd"/>
      <w:r w:rsidR="00DA0E4F" w:rsidRPr="00B41112">
        <w:rPr>
          <w:sz w:val="26"/>
          <w:szCs w:val="26"/>
          <w:rPrChange w:id="9428" w:author="Le Minh Nghia" w:date="2019-10-09T10:56:00Z">
            <w:rPr>
              <w:sz w:val="28"/>
              <w:szCs w:val="28"/>
            </w:rPr>
          </w:rPrChange>
        </w:rPr>
        <w:t xml:space="preserve"> </w:t>
      </w:r>
      <w:proofErr w:type="spellStart"/>
      <w:r w:rsidR="00DA0E4F" w:rsidRPr="00B41112">
        <w:rPr>
          <w:sz w:val="26"/>
          <w:szCs w:val="26"/>
          <w:rPrChange w:id="9429" w:author="Le Minh Nghia" w:date="2019-10-09T10:56:00Z">
            <w:rPr>
              <w:sz w:val="28"/>
              <w:szCs w:val="28"/>
            </w:rPr>
          </w:rPrChange>
        </w:rPr>
        <w:t>liệu</w:t>
      </w:r>
      <w:proofErr w:type="spellEnd"/>
      <w:r w:rsidR="00DA0E4F" w:rsidRPr="00B41112">
        <w:rPr>
          <w:sz w:val="26"/>
          <w:szCs w:val="26"/>
          <w:rPrChange w:id="9430" w:author="Le Minh Nghia" w:date="2019-10-09T10:56:00Z">
            <w:rPr>
              <w:sz w:val="28"/>
              <w:szCs w:val="28"/>
            </w:rPr>
          </w:rPrChange>
        </w:rPr>
        <w:t xml:space="preserve"> </w:t>
      </w:r>
      <w:proofErr w:type="spellStart"/>
      <w:r w:rsidR="00DA0E4F" w:rsidRPr="00B41112">
        <w:rPr>
          <w:sz w:val="26"/>
          <w:szCs w:val="26"/>
          <w:rPrChange w:id="9431" w:author="Le Minh Nghia" w:date="2019-10-09T10:56:00Z">
            <w:rPr>
              <w:sz w:val="28"/>
              <w:szCs w:val="28"/>
            </w:rPr>
          </w:rPrChange>
        </w:rPr>
        <w:t>lên</w:t>
      </w:r>
      <w:proofErr w:type="spellEnd"/>
      <w:r w:rsidR="00DA0E4F" w:rsidRPr="00B41112">
        <w:rPr>
          <w:sz w:val="26"/>
          <w:szCs w:val="26"/>
          <w:rPrChange w:id="9432" w:author="Le Minh Nghia" w:date="2019-10-09T10:56:00Z">
            <w:rPr>
              <w:sz w:val="28"/>
              <w:szCs w:val="28"/>
            </w:rPr>
          </w:rPrChange>
        </w:rPr>
        <w:t xml:space="preserve"> </w:t>
      </w:r>
      <w:proofErr w:type="spellStart"/>
      <w:r w:rsidR="00DA0E4F" w:rsidRPr="00B41112">
        <w:rPr>
          <w:sz w:val="26"/>
          <w:szCs w:val="26"/>
          <w:rPrChange w:id="9433" w:author="Le Minh Nghia" w:date="2019-10-09T10:56:00Z">
            <w:rPr>
              <w:sz w:val="28"/>
              <w:szCs w:val="28"/>
            </w:rPr>
          </w:rPrChange>
        </w:rPr>
        <w:t>giao</w:t>
      </w:r>
      <w:proofErr w:type="spellEnd"/>
      <w:r w:rsidR="00DA0E4F" w:rsidRPr="00B41112">
        <w:rPr>
          <w:sz w:val="26"/>
          <w:szCs w:val="26"/>
          <w:rPrChange w:id="9434" w:author="Le Minh Nghia" w:date="2019-10-09T10:56:00Z">
            <w:rPr>
              <w:sz w:val="28"/>
              <w:szCs w:val="28"/>
            </w:rPr>
          </w:rPrChange>
        </w:rPr>
        <w:t xml:space="preserve"> </w:t>
      </w:r>
      <w:proofErr w:type="spellStart"/>
      <w:r w:rsidR="00DA0E4F" w:rsidRPr="00B41112">
        <w:rPr>
          <w:sz w:val="26"/>
          <w:szCs w:val="26"/>
          <w:rPrChange w:id="9435" w:author="Le Minh Nghia" w:date="2019-10-09T10:56:00Z">
            <w:rPr>
              <w:sz w:val="28"/>
              <w:szCs w:val="28"/>
            </w:rPr>
          </w:rPrChange>
        </w:rPr>
        <w:t>diện</w:t>
      </w:r>
      <w:proofErr w:type="spellEnd"/>
      <w:r w:rsidR="00DA0E4F" w:rsidRPr="00B41112">
        <w:rPr>
          <w:sz w:val="26"/>
          <w:szCs w:val="26"/>
          <w:rPrChange w:id="9436" w:author="Le Minh Nghia" w:date="2019-10-09T10:56:00Z">
            <w:rPr>
              <w:sz w:val="28"/>
              <w:szCs w:val="28"/>
            </w:rPr>
          </w:rPrChange>
        </w:rPr>
        <w:t xml:space="preserve"> </w:t>
      </w:r>
      <w:proofErr w:type="spellStart"/>
      <w:r w:rsidR="00DA0E4F" w:rsidRPr="00B41112">
        <w:rPr>
          <w:sz w:val="26"/>
          <w:szCs w:val="26"/>
          <w:rPrChange w:id="9437" w:author="Le Minh Nghia" w:date="2019-10-09T10:56:00Z">
            <w:rPr>
              <w:sz w:val="28"/>
              <w:szCs w:val="28"/>
            </w:rPr>
          </w:rPrChange>
        </w:rPr>
        <w:t>phía</w:t>
      </w:r>
      <w:proofErr w:type="spellEnd"/>
      <w:r w:rsidR="00DA0E4F" w:rsidRPr="00B41112">
        <w:rPr>
          <w:sz w:val="26"/>
          <w:szCs w:val="26"/>
          <w:rPrChange w:id="9438" w:author="Le Minh Nghia" w:date="2019-10-09T10:56:00Z">
            <w:rPr>
              <w:sz w:val="28"/>
              <w:szCs w:val="28"/>
            </w:rPr>
          </w:rPrChange>
        </w:rPr>
        <w:t xml:space="preserve"> </w:t>
      </w:r>
      <w:proofErr w:type="spellStart"/>
      <w:r w:rsidR="00DA0E4F" w:rsidRPr="00B41112">
        <w:rPr>
          <w:sz w:val="26"/>
          <w:szCs w:val="26"/>
          <w:rPrChange w:id="9439" w:author="Le Minh Nghia" w:date="2019-10-09T10:56:00Z">
            <w:rPr>
              <w:sz w:val="28"/>
              <w:szCs w:val="28"/>
            </w:rPr>
          </w:rPrChange>
        </w:rPr>
        <w:t>người</w:t>
      </w:r>
      <w:proofErr w:type="spellEnd"/>
      <w:r w:rsidR="00DA0E4F" w:rsidRPr="00B41112">
        <w:rPr>
          <w:sz w:val="26"/>
          <w:szCs w:val="26"/>
          <w:rPrChange w:id="9440" w:author="Le Minh Nghia" w:date="2019-10-09T10:56:00Z">
            <w:rPr>
              <w:sz w:val="28"/>
              <w:szCs w:val="28"/>
            </w:rPr>
          </w:rPrChange>
        </w:rPr>
        <w:t xml:space="preserve"> </w:t>
      </w:r>
      <w:proofErr w:type="spellStart"/>
      <w:r w:rsidR="00DA0E4F" w:rsidRPr="00B41112">
        <w:rPr>
          <w:sz w:val="26"/>
          <w:szCs w:val="26"/>
          <w:rPrChange w:id="9441" w:author="Le Minh Nghia" w:date="2019-10-09T10:56:00Z">
            <w:rPr>
              <w:sz w:val="28"/>
              <w:szCs w:val="28"/>
            </w:rPr>
          </w:rPrChange>
        </w:rPr>
        <w:t>dùng</w:t>
      </w:r>
      <w:proofErr w:type="spellEnd"/>
      <w:r w:rsidR="00DA0E4F" w:rsidRPr="00B41112">
        <w:rPr>
          <w:sz w:val="26"/>
          <w:szCs w:val="26"/>
          <w:rPrChange w:id="9442" w:author="Le Minh Nghia" w:date="2019-10-09T10:56:00Z">
            <w:rPr>
              <w:sz w:val="28"/>
              <w:szCs w:val="28"/>
            </w:rPr>
          </w:rPrChange>
        </w:rPr>
        <w:t xml:space="preserve"> </w:t>
      </w:r>
      <w:proofErr w:type="spellStart"/>
      <w:r w:rsidR="00DA0E4F" w:rsidRPr="00B41112">
        <w:rPr>
          <w:sz w:val="26"/>
          <w:szCs w:val="26"/>
          <w:rPrChange w:id="9443" w:author="Le Minh Nghia" w:date="2019-10-09T10:56:00Z">
            <w:rPr>
              <w:sz w:val="28"/>
              <w:szCs w:val="28"/>
            </w:rPr>
          </w:rPrChange>
        </w:rPr>
        <w:t>có</w:t>
      </w:r>
      <w:proofErr w:type="spellEnd"/>
      <w:r w:rsidR="00DA0E4F" w:rsidRPr="00B41112">
        <w:rPr>
          <w:sz w:val="26"/>
          <w:szCs w:val="26"/>
          <w:rPrChange w:id="9444" w:author="Le Minh Nghia" w:date="2019-10-09T10:56:00Z">
            <w:rPr>
              <w:sz w:val="28"/>
              <w:szCs w:val="28"/>
            </w:rPr>
          </w:rPrChange>
        </w:rPr>
        <w:t xml:space="preserve"> </w:t>
      </w:r>
      <w:proofErr w:type="spellStart"/>
      <w:r w:rsidR="00DA0E4F" w:rsidRPr="00B41112">
        <w:rPr>
          <w:sz w:val="26"/>
          <w:szCs w:val="26"/>
          <w:rPrChange w:id="9445" w:author="Le Minh Nghia" w:date="2019-10-09T10:56:00Z">
            <w:rPr>
              <w:sz w:val="28"/>
              <w:szCs w:val="28"/>
            </w:rPr>
          </w:rPrChange>
        </w:rPr>
        <w:t>thể</w:t>
      </w:r>
      <w:proofErr w:type="spellEnd"/>
      <w:r w:rsidR="00DA0E4F" w:rsidRPr="00B41112">
        <w:rPr>
          <w:sz w:val="26"/>
          <w:szCs w:val="26"/>
          <w:rPrChange w:id="9446" w:author="Le Minh Nghia" w:date="2019-10-09T10:56:00Z">
            <w:rPr>
              <w:sz w:val="28"/>
              <w:szCs w:val="28"/>
            </w:rPr>
          </w:rPrChange>
        </w:rPr>
        <w:t xml:space="preserve"> </w:t>
      </w:r>
      <w:proofErr w:type="spellStart"/>
      <w:r w:rsidR="00DA0E4F" w:rsidRPr="00B41112">
        <w:rPr>
          <w:sz w:val="26"/>
          <w:szCs w:val="26"/>
          <w:rPrChange w:id="9447" w:author="Le Minh Nghia" w:date="2019-10-09T10:56:00Z">
            <w:rPr>
              <w:sz w:val="28"/>
              <w:szCs w:val="28"/>
            </w:rPr>
          </w:rPrChange>
        </w:rPr>
        <w:t>xem</w:t>
      </w:r>
      <w:proofErr w:type="spellEnd"/>
      <w:r w:rsidR="00DA0E4F" w:rsidRPr="00B41112">
        <w:rPr>
          <w:sz w:val="26"/>
          <w:szCs w:val="26"/>
          <w:rPrChange w:id="9448" w:author="Le Minh Nghia" w:date="2019-10-09T10:56:00Z">
            <w:rPr>
              <w:sz w:val="28"/>
              <w:szCs w:val="28"/>
            </w:rPr>
          </w:rPrChange>
        </w:rPr>
        <w:t>.</w:t>
      </w:r>
    </w:p>
    <w:p w:rsidR="001C0C90" w:rsidRPr="00B41112" w:rsidRDefault="001C0C90" w:rsidP="00334D9A">
      <w:pPr>
        <w:spacing w:line="360" w:lineRule="auto"/>
        <w:ind w:left="1134" w:firstLine="720"/>
        <w:rPr>
          <w:sz w:val="26"/>
          <w:szCs w:val="26"/>
          <w:rPrChange w:id="9449" w:author="Le Minh Nghia" w:date="2019-10-09T10:56:00Z">
            <w:rPr>
              <w:sz w:val="28"/>
              <w:szCs w:val="28"/>
            </w:rPr>
          </w:rPrChange>
        </w:rPr>
      </w:pPr>
    </w:p>
    <w:p w:rsidR="0094370E" w:rsidRPr="00B41112" w:rsidRDefault="0094370E" w:rsidP="00A22430">
      <w:pPr>
        <w:pStyle w:val="ListParagraph"/>
        <w:numPr>
          <w:ilvl w:val="0"/>
          <w:numId w:val="24"/>
        </w:numPr>
        <w:spacing w:line="360" w:lineRule="auto"/>
        <w:rPr>
          <w:b/>
          <w:sz w:val="26"/>
          <w:szCs w:val="26"/>
          <w:rPrChange w:id="9450" w:author="Le Minh Nghia" w:date="2019-10-09T10:56:00Z">
            <w:rPr>
              <w:b/>
              <w:sz w:val="28"/>
              <w:szCs w:val="28"/>
            </w:rPr>
          </w:rPrChange>
        </w:rPr>
      </w:pPr>
      <w:proofErr w:type="spellStart"/>
      <w:r w:rsidRPr="00B41112">
        <w:rPr>
          <w:b/>
          <w:sz w:val="26"/>
          <w:szCs w:val="26"/>
          <w:rPrChange w:id="9451" w:author="Le Minh Nghia" w:date="2019-10-09T10:56:00Z">
            <w:rPr>
              <w:b/>
              <w:sz w:val="28"/>
              <w:szCs w:val="28"/>
            </w:rPr>
          </w:rPrChange>
        </w:rPr>
        <w:t>Cơ</w:t>
      </w:r>
      <w:proofErr w:type="spellEnd"/>
      <w:r w:rsidRPr="00B41112">
        <w:rPr>
          <w:b/>
          <w:sz w:val="26"/>
          <w:szCs w:val="26"/>
          <w:rPrChange w:id="9452" w:author="Le Minh Nghia" w:date="2019-10-09T10:56:00Z">
            <w:rPr>
              <w:b/>
              <w:sz w:val="28"/>
              <w:szCs w:val="28"/>
            </w:rPr>
          </w:rPrChange>
        </w:rPr>
        <w:t xml:space="preserve"> </w:t>
      </w:r>
      <w:proofErr w:type="spellStart"/>
      <w:r w:rsidRPr="00B41112">
        <w:rPr>
          <w:b/>
          <w:sz w:val="26"/>
          <w:szCs w:val="26"/>
          <w:rPrChange w:id="9453" w:author="Le Minh Nghia" w:date="2019-10-09T10:56:00Z">
            <w:rPr>
              <w:b/>
              <w:sz w:val="28"/>
              <w:szCs w:val="28"/>
            </w:rPr>
          </w:rPrChange>
        </w:rPr>
        <w:t>sở</w:t>
      </w:r>
      <w:proofErr w:type="spellEnd"/>
      <w:r w:rsidRPr="00B41112">
        <w:rPr>
          <w:b/>
          <w:sz w:val="26"/>
          <w:szCs w:val="26"/>
          <w:rPrChange w:id="9454" w:author="Le Minh Nghia" w:date="2019-10-09T10:56:00Z">
            <w:rPr>
              <w:b/>
              <w:sz w:val="28"/>
              <w:szCs w:val="28"/>
            </w:rPr>
          </w:rPrChange>
        </w:rPr>
        <w:t xml:space="preserve"> </w:t>
      </w:r>
      <w:proofErr w:type="spellStart"/>
      <w:r w:rsidRPr="00B41112">
        <w:rPr>
          <w:b/>
          <w:sz w:val="26"/>
          <w:szCs w:val="26"/>
          <w:rPrChange w:id="9455" w:author="Le Minh Nghia" w:date="2019-10-09T10:56:00Z">
            <w:rPr>
              <w:b/>
              <w:sz w:val="28"/>
              <w:szCs w:val="28"/>
            </w:rPr>
          </w:rPrChange>
        </w:rPr>
        <w:t>thiết</w:t>
      </w:r>
      <w:proofErr w:type="spellEnd"/>
      <w:r w:rsidRPr="00B41112">
        <w:rPr>
          <w:b/>
          <w:sz w:val="26"/>
          <w:szCs w:val="26"/>
          <w:rPrChange w:id="9456" w:author="Le Minh Nghia" w:date="2019-10-09T10:56:00Z">
            <w:rPr>
              <w:b/>
              <w:sz w:val="28"/>
              <w:szCs w:val="28"/>
            </w:rPr>
          </w:rPrChange>
        </w:rPr>
        <w:t xml:space="preserve"> </w:t>
      </w:r>
      <w:proofErr w:type="spellStart"/>
      <w:r w:rsidRPr="00B41112">
        <w:rPr>
          <w:b/>
          <w:sz w:val="26"/>
          <w:szCs w:val="26"/>
          <w:rPrChange w:id="9457" w:author="Le Minh Nghia" w:date="2019-10-09T10:56:00Z">
            <w:rPr>
              <w:b/>
              <w:sz w:val="28"/>
              <w:szCs w:val="28"/>
            </w:rPr>
          </w:rPrChange>
        </w:rPr>
        <w:t>kế</w:t>
      </w:r>
      <w:proofErr w:type="spellEnd"/>
    </w:p>
    <w:p w:rsidR="0094370E" w:rsidRPr="00B41112" w:rsidRDefault="0094370E" w:rsidP="00334D9A">
      <w:pPr>
        <w:pStyle w:val="ListParagraph"/>
        <w:spacing w:line="360" w:lineRule="auto"/>
        <w:ind w:left="1077" w:firstLine="720"/>
        <w:rPr>
          <w:sz w:val="26"/>
          <w:szCs w:val="26"/>
          <w:rPrChange w:id="9458" w:author="Le Minh Nghia" w:date="2019-10-09T10:56:00Z">
            <w:rPr>
              <w:sz w:val="26"/>
              <w:szCs w:val="26"/>
            </w:rPr>
          </w:rPrChange>
        </w:rPr>
      </w:pPr>
      <w:proofErr w:type="spellStart"/>
      <w:r w:rsidRPr="00B41112">
        <w:rPr>
          <w:sz w:val="26"/>
          <w:szCs w:val="26"/>
          <w:rPrChange w:id="9459" w:author="Le Minh Nghia" w:date="2019-10-09T10:56:00Z">
            <w:rPr>
              <w:sz w:val="26"/>
              <w:szCs w:val="26"/>
            </w:rPr>
          </w:rPrChange>
        </w:rPr>
        <w:lastRenderedPageBreak/>
        <w:t>Mô</w:t>
      </w:r>
      <w:proofErr w:type="spellEnd"/>
      <w:r w:rsidRPr="00B41112">
        <w:rPr>
          <w:sz w:val="26"/>
          <w:szCs w:val="26"/>
          <w:rPrChange w:id="9460" w:author="Le Minh Nghia" w:date="2019-10-09T10:56:00Z">
            <w:rPr>
              <w:sz w:val="26"/>
              <w:szCs w:val="26"/>
            </w:rPr>
          </w:rPrChange>
        </w:rPr>
        <w:t xml:space="preserve"> </w:t>
      </w:r>
      <w:proofErr w:type="spellStart"/>
      <w:r w:rsidRPr="00B41112">
        <w:rPr>
          <w:sz w:val="26"/>
          <w:szCs w:val="26"/>
          <w:rPrChange w:id="9461" w:author="Le Minh Nghia" w:date="2019-10-09T10:56:00Z">
            <w:rPr>
              <w:sz w:val="26"/>
              <w:szCs w:val="26"/>
            </w:rPr>
          </w:rPrChange>
        </w:rPr>
        <w:t>hình</w:t>
      </w:r>
      <w:proofErr w:type="spellEnd"/>
      <w:r w:rsidRPr="00B41112">
        <w:rPr>
          <w:sz w:val="26"/>
          <w:szCs w:val="26"/>
          <w:rPrChange w:id="9462" w:author="Le Minh Nghia" w:date="2019-10-09T10:56:00Z">
            <w:rPr>
              <w:sz w:val="26"/>
              <w:szCs w:val="26"/>
            </w:rPr>
          </w:rPrChange>
        </w:rPr>
        <w:t xml:space="preserve"> client – server </w:t>
      </w:r>
      <w:proofErr w:type="spellStart"/>
      <w:r w:rsidRPr="00B41112">
        <w:rPr>
          <w:sz w:val="26"/>
          <w:szCs w:val="26"/>
          <w:rPrChange w:id="9463" w:author="Le Minh Nghia" w:date="2019-10-09T10:56:00Z">
            <w:rPr>
              <w:sz w:val="26"/>
              <w:szCs w:val="26"/>
            </w:rPr>
          </w:rPrChange>
        </w:rPr>
        <w:t>sử</w:t>
      </w:r>
      <w:proofErr w:type="spellEnd"/>
      <w:r w:rsidRPr="00B41112">
        <w:rPr>
          <w:sz w:val="26"/>
          <w:szCs w:val="26"/>
          <w:rPrChange w:id="9464" w:author="Le Minh Nghia" w:date="2019-10-09T10:56:00Z">
            <w:rPr>
              <w:sz w:val="26"/>
              <w:szCs w:val="26"/>
            </w:rPr>
          </w:rPrChange>
        </w:rPr>
        <w:t xml:space="preserve"> </w:t>
      </w:r>
      <w:proofErr w:type="spellStart"/>
      <w:r w:rsidRPr="00B41112">
        <w:rPr>
          <w:sz w:val="26"/>
          <w:szCs w:val="26"/>
          <w:rPrChange w:id="9465" w:author="Le Minh Nghia" w:date="2019-10-09T10:56:00Z">
            <w:rPr>
              <w:sz w:val="26"/>
              <w:szCs w:val="26"/>
            </w:rPr>
          </w:rPrChange>
        </w:rPr>
        <w:t>dụng</w:t>
      </w:r>
      <w:proofErr w:type="spellEnd"/>
      <w:r w:rsidRPr="00B41112">
        <w:rPr>
          <w:sz w:val="26"/>
          <w:szCs w:val="26"/>
          <w:rPrChange w:id="9466" w:author="Le Minh Nghia" w:date="2019-10-09T10:56:00Z">
            <w:rPr>
              <w:sz w:val="26"/>
              <w:szCs w:val="26"/>
            </w:rPr>
          </w:rPrChange>
        </w:rPr>
        <w:t xml:space="preserve"> </w:t>
      </w:r>
      <w:proofErr w:type="spellStart"/>
      <w:r w:rsidRPr="00B41112">
        <w:rPr>
          <w:sz w:val="26"/>
          <w:szCs w:val="26"/>
          <w:rPrChange w:id="9467" w:author="Le Minh Nghia" w:date="2019-10-09T10:56:00Z">
            <w:rPr>
              <w:sz w:val="26"/>
              <w:szCs w:val="26"/>
            </w:rPr>
          </w:rPrChange>
        </w:rPr>
        <w:t>sử</w:t>
      </w:r>
      <w:proofErr w:type="spellEnd"/>
      <w:r w:rsidRPr="00B41112">
        <w:rPr>
          <w:sz w:val="26"/>
          <w:szCs w:val="26"/>
          <w:rPrChange w:id="9468" w:author="Le Minh Nghia" w:date="2019-10-09T10:56:00Z">
            <w:rPr>
              <w:sz w:val="26"/>
              <w:szCs w:val="26"/>
            </w:rPr>
          </w:rPrChange>
        </w:rPr>
        <w:t xml:space="preserve"> </w:t>
      </w:r>
      <w:proofErr w:type="spellStart"/>
      <w:r w:rsidRPr="00B41112">
        <w:rPr>
          <w:sz w:val="26"/>
          <w:szCs w:val="26"/>
          <w:rPrChange w:id="9469" w:author="Le Minh Nghia" w:date="2019-10-09T10:56:00Z">
            <w:rPr>
              <w:sz w:val="26"/>
              <w:szCs w:val="26"/>
            </w:rPr>
          </w:rPrChange>
        </w:rPr>
        <w:t>dụng</w:t>
      </w:r>
      <w:proofErr w:type="spellEnd"/>
      <w:r w:rsidRPr="00B41112">
        <w:rPr>
          <w:sz w:val="26"/>
          <w:szCs w:val="26"/>
          <w:rPrChange w:id="9470" w:author="Le Minh Nghia" w:date="2019-10-09T10:56:00Z">
            <w:rPr>
              <w:sz w:val="26"/>
              <w:szCs w:val="26"/>
            </w:rPr>
          </w:rPrChange>
        </w:rPr>
        <w:t xml:space="preserve"> </w:t>
      </w:r>
      <w:proofErr w:type="spellStart"/>
      <w:r w:rsidRPr="00B41112">
        <w:rPr>
          <w:sz w:val="26"/>
          <w:szCs w:val="26"/>
          <w:rPrChange w:id="9471" w:author="Le Minh Nghia" w:date="2019-10-09T10:56:00Z">
            <w:rPr>
              <w:sz w:val="26"/>
              <w:szCs w:val="26"/>
            </w:rPr>
          </w:rPrChange>
        </w:rPr>
        <w:t>kiến</w:t>
      </w:r>
      <w:proofErr w:type="spellEnd"/>
      <w:r w:rsidRPr="00B41112">
        <w:rPr>
          <w:sz w:val="26"/>
          <w:szCs w:val="26"/>
          <w:rPrChange w:id="9472" w:author="Le Minh Nghia" w:date="2019-10-09T10:56:00Z">
            <w:rPr>
              <w:sz w:val="26"/>
              <w:szCs w:val="26"/>
            </w:rPr>
          </w:rPrChange>
        </w:rPr>
        <w:t xml:space="preserve"> </w:t>
      </w:r>
      <w:proofErr w:type="spellStart"/>
      <w:r w:rsidRPr="00B41112">
        <w:rPr>
          <w:sz w:val="26"/>
          <w:szCs w:val="26"/>
          <w:rPrChange w:id="9473" w:author="Le Minh Nghia" w:date="2019-10-09T10:56:00Z">
            <w:rPr>
              <w:sz w:val="26"/>
              <w:szCs w:val="26"/>
            </w:rPr>
          </w:rPrChange>
        </w:rPr>
        <w:t>trúc</w:t>
      </w:r>
      <w:proofErr w:type="spellEnd"/>
      <w:r w:rsidRPr="00B41112">
        <w:rPr>
          <w:sz w:val="26"/>
          <w:szCs w:val="26"/>
          <w:rPrChange w:id="9474" w:author="Le Minh Nghia" w:date="2019-10-09T10:56:00Z">
            <w:rPr>
              <w:sz w:val="26"/>
              <w:szCs w:val="26"/>
            </w:rPr>
          </w:rPrChange>
        </w:rPr>
        <w:t xml:space="preserve"> MVC </w:t>
      </w:r>
      <w:proofErr w:type="spellStart"/>
      <w:r w:rsidRPr="00B41112">
        <w:rPr>
          <w:sz w:val="26"/>
          <w:szCs w:val="26"/>
          <w:rPrChange w:id="9475" w:author="Le Minh Nghia" w:date="2019-10-09T10:56:00Z">
            <w:rPr>
              <w:sz w:val="26"/>
              <w:szCs w:val="26"/>
            </w:rPr>
          </w:rPrChange>
        </w:rPr>
        <w:t>được</w:t>
      </w:r>
      <w:proofErr w:type="spellEnd"/>
      <w:r w:rsidRPr="00B41112">
        <w:rPr>
          <w:sz w:val="26"/>
          <w:szCs w:val="26"/>
          <w:rPrChange w:id="9476" w:author="Le Minh Nghia" w:date="2019-10-09T10:56:00Z">
            <w:rPr>
              <w:sz w:val="26"/>
              <w:szCs w:val="26"/>
            </w:rPr>
          </w:rPrChange>
        </w:rPr>
        <w:t xml:space="preserve"> </w:t>
      </w:r>
      <w:proofErr w:type="spellStart"/>
      <w:r w:rsidRPr="00B41112">
        <w:rPr>
          <w:sz w:val="26"/>
          <w:szCs w:val="26"/>
          <w:rPrChange w:id="9477" w:author="Le Minh Nghia" w:date="2019-10-09T10:56:00Z">
            <w:rPr>
              <w:sz w:val="26"/>
              <w:szCs w:val="26"/>
            </w:rPr>
          </w:rPrChange>
        </w:rPr>
        <w:t>lựa</w:t>
      </w:r>
      <w:proofErr w:type="spellEnd"/>
      <w:r w:rsidRPr="00B41112">
        <w:rPr>
          <w:sz w:val="26"/>
          <w:szCs w:val="26"/>
          <w:rPrChange w:id="9478" w:author="Le Minh Nghia" w:date="2019-10-09T10:56:00Z">
            <w:rPr>
              <w:sz w:val="26"/>
              <w:szCs w:val="26"/>
            </w:rPr>
          </w:rPrChange>
        </w:rPr>
        <w:t xml:space="preserve"> </w:t>
      </w:r>
      <w:proofErr w:type="spellStart"/>
      <w:r w:rsidRPr="00B41112">
        <w:rPr>
          <w:sz w:val="26"/>
          <w:szCs w:val="26"/>
          <w:rPrChange w:id="9479" w:author="Le Minh Nghia" w:date="2019-10-09T10:56:00Z">
            <w:rPr>
              <w:sz w:val="26"/>
              <w:szCs w:val="26"/>
            </w:rPr>
          </w:rPrChange>
        </w:rPr>
        <w:t>chọn</w:t>
      </w:r>
      <w:proofErr w:type="spellEnd"/>
      <w:r w:rsidRPr="00B41112">
        <w:rPr>
          <w:sz w:val="26"/>
          <w:szCs w:val="26"/>
          <w:rPrChange w:id="9480" w:author="Le Minh Nghia" w:date="2019-10-09T10:56:00Z">
            <w:rPr>
              <w:sz w:val="26"/>
              <w:szCs w:val="26"/>
            </w:rPr>
          </w:rPrChange>
        </w:rPr>
        <w:t xml:space="preserve"> </w:t>
      </w:r>
      <w:proofErr w:type="spellStart"/>
      <w:r w:rsidRPr="00B41112">
        <w:rPr>
          <w:sz w:val="26"/>
          <w:szCs w:val="26"/>
          <w:rPrChange w:id="9481" w:author="Le Minh Nghia" w:date="2019-10-09T10:56:00Z">
            <w:rPr>
              <w:sz w:val="26"/>
              <w:szCs w:val="26"/>
            </w:rPr>
          </w:rPrChange>
        </w:rPr>
        <w:t>để</w:t>
      </w:r>
      <w:proofErr w:type="spellEnd"/>
      <w:r w:rsidRPr="00B41112">
        <w:rPr>
          <w:sz w:val="26"/>
          <w:szCs w:val="26"/>
          <w:rPrChange w:id="9482" w:author="Le Minh Nghia" w:date="2019-10-09T10:56:00Z">
            <w:rPr>
              <w:sz w:val="26"/>
              <w:szCs w:val="26"/>
            </w:rPr>
          </w:rPrChange>
        </w:rPr>
        <w:t xml:space="preserve"> </w:t>
      </w:r>
      <w:proofErr w:type="spellStart"/>
      <w:r w:rsidRPr="00B41112">
        <w:rPr>
          <w:sz w:val="26"/>
          <w:szCs w:val="26"/>
          <w:rPrChange w:id="9483" w:author="Le Minh Nghia" w:date="2019-10-09T10:56:00Z">
            <w:rPr>
              <w:sz w:val="26"/>
              <w:szCs w:val="26"/>
            </w:rPr>
          </w:rPrChange>
        </w:rPr>
        <w:t>xây</w:t>
      </w:r>
      <w:proofErr w:type="spellEnd"/>
      <w:r w:rsidRPr="00B41112">
        <w:rPr>
          <w:sz w:val="26"/>
          <w:szCs w:val="26"/>
          <w:rPrChange w:id="9484" w:author="Le Minh Nghia" w:date="2019-10-09T10:56:00Z">
            <w:rPr>
              <w:sz w:val="26"/>
              <w:szCs w:val="26"/>
            </w:rPr>
          </w:rPrChange>
        </w:rPr>
        <w:t xml:space="preserve"> </w:t>
      </w:r>
      <w:proofErr w:type="spellStart"/>
      <w:r w:rsidRPr="00B41112">
        <w:rPr>
          <w:sz w:val="26"/>
          <w:szCs w:val="26"/>
          <w:rPrChange w:id="9485" w:author="Le Minh Nghia" w:date="2019-10-09T10:56:00Z">
            <w:rPr>
              <w:sz w:val="26"/>
              <w:szCs w:val="26"/>
            </w:rPr>
          </w:rPrChange>
        </w:rPr>
        <w:t>dựng</w:t>
      </w:r>
      <w:proofErr w:type="spellEnd"/>
      <w:r w:rsidRPr="00B41112">
        <w:rPr>
          <w:sz w:val="26"/>
          <w:szCs w:val="26"/>
          <w:rPrChange w:id="9486" w:author="Le Minh Nghia" w:date="2019-10-09T10:56:00Z">
            <w:rPr>
              <w:sz w:val="26"/>
              <w:szCs w:val="26"/>
            </w:rPr>
          </w:rPrChange>
        </w:rPr>
        <w:t xml:space="preserve"> </w:t>
      </w:r>
      <w:proofErr w:type="spellStart"/>
      <w:r w:rsidRPr="00B41112">
        <w:rPr>
          <w:sz w:val="26"/>
          <w:szCs w:val="26"/>
          <w:rPrChange w:id="9487" w:author="Le Minh Nghia" w:date="2019-10-09T10:56:00Z">
            <w:rPr>
              <w:sz w:val="26"/>
              <w:szCs w:val="26"/>
            </w:rPr>
          </w:rPrChange>
        </w:rPr>
        <w:t>hệ</w:t>
      </w:r>
      <w:proofErr w:type="spellEnd"/>
      <w:r w:rsidRPr="00B41112">
        <w:rPr>
          <w:sz w:val="26"/>
          <w:szCs w:val="26"/>
          <w:rPrChange w:id="9488" w:author="Le Minh Nghia" w:date="2019-10-09T10:56:00Z">
            <w:rPr>
              <w:sz w:val="26"/>
              <w:szCs w:val="26"/>
            </w:rPr>
          </w:rPrChange>
        </w:rPr>
        <w:t xml:space="preserve"> </w:t>
      </w:r>
      <w:proofErr w:type="spellStart"/>
      <w:r w:rsidRPr="00B41112">
        <w:rPr>
          <w:sz w:val="26"/>
          <w:szCs w:val="26"/>
          <w:rPrChange w:id="9489" w:author="Le Minh Nghia" w:date="2019-10-09T10:56:00Z">
            <w:rPr>
              <w:sz w:val="26"/>
              <w:szCs w:val="26"/>
            </w:rPr>
          </w:rPrChange>
        </w:rPr>
        <w:t>thống</w:t>
      </w:r>
      <w:proofErr w:type="spellEnd"/>
      <w:r w:rsidRPr="00B41112">
        <w:rPr>
          <w:sz w:val="26"/>
          <w:szCs w:val="26"/>
          <w:rPrChange w:id="9490" w:author="Le Minh Nghia" w:date="2019-10-09T10:56:00Z">
            <w:rPr>
              <w:sz w:val="26"/>
              <w:szCs w:val="26"/>
            </w:rPr>
          </w:rPrChange>
        </w:rPr>
        <w:t xml:space="preserve"> </w:t>
      </w:r>
      <w:proofErr w:type="spellStart"/>
      <w:r w:rsidRPr="00B41112">
        <w:rPr>
          <w:sz w:val="26"/>
          <w:szCs w:val="26"/>
          <w:rPrChange w:id="9491" w:author="Le Minh Nghia" w:date="2019-10-09T10:56:00Z">
            <w:rPr>
              <w:sz w:val="26"/>
              <w:szCs w:val="26"/>
            </w:rPr>
          </w:rPrChange>
        </w:rPr>
        <w:t>là</w:t>
      </w:r>
      <w:proofErr w:type="spellEnd"/>
      <w:r w:rsidRPr="00B41112">
        <w:rPr>
          <w:sz w:val="26"/>
          <w:szCs w:val="26"/>
          <w:rPrChange w:id="9492" w:author="Le Minh Nghia" w:date="2019-10-09T10:56:00Z">
            <w:rPr>
              <w:sz w:val="26"/>
              <w:szCs w:val="26"/>
            </w:rPr>
          </w:rPrChange>
        </w:rPr>
        <w:t xml:space="preserve"> do: </w:t>
      </w:r>
    </w:p>
    <w:p w:rsidR="0094370E" w:rsidRPr="00B41112" w:rsidRDefault="0094370E" w:rsidP="00A22430">
      <w:pPr>
        <w:pStyle w:val="ListParagraph"/>
        <w:numPr>
          <w:ilvl w:val="0"/>
          <w:numId w:val="25"/>
        </w:numPr>
        <w:spacing w:line="360" w:lineRule="auto"/>
        <w:rPr>
          <w:sz w:val="26"/>
          <w:szCs w:val="26"/>
          <w:rPrChange w:id="9493" w:author="Le Minh Nghia" w:date="2019-10-09T10:56:00Z">
            <w:rPr>
              <w:sz w:val="26"/>
              <w:szCs w:val="26"/>
            </w:rPr>
          </w:rPrChange>
        </w:rPr>
      </w:pPr>
      <w:proofErr w:type="spellStart"/>
      <w:r w:rsidRPr="00B41112">
        <w:rPr>
          <w:sz w:val="26"/>
          <w:szCs w:val="26"/>
          <w:rPrChange w:id="9494" w:author="Le Minh Nghia" w:date="2019-10-09T10:56:00Z">
            <w:rPr>
              <w:sz w:val="26"/>
              <w:szCs w:val="26"/>
            </w:rPr>
          </w:rPrChange>
        </w:rPr>
        <w:t>Dễ</w:t>
      </w:r>
      <w:proofErr w:type="spellEnd"/>
      <w:r w:rsidRPr="00B41112">
        <w:rPr>
          <w:sz w:val="26"/>
          <w:szCs w:val="26"/>
          <w:rPrChange w:id="9495" w:author="Le Minh Nghia" w:date="2019-10-09T10:56:00Z">
            <w:rPr>
              <w:sz w:val="26"/>
              <w:szCs w:val="26"/>
            </w:rPr>
          </w:rPrChange>
        </w:rPr>
        <w:t xml:space="preserve"> </w:t>
      </w:r>
      <w:proofErr w:type="spellStart"/>
      <w:r w:rsidRPr="00B41112">
        <w:rPr>
          <w:sz w:val="26"/>
          <w:szCs w:val="26"/>
          <w:rPrChange w:id="9496" w:author="Le Minh Nghia" w:date="2019-10-09T10:56:00Z">
            <w:rPr>
              <w:sz w:val="26"/>
              <w:szCs w:val="26"/>
            </w:rPr>
          </w:rPrChange>
        </w:rPr>
        <w:t>dàng</w:t>
      </w:r>
      <w:proofErr w:type="spellEnd"/>
      <w:r w:rsidRPr="00B41112">
        <w:rPr>
          <w:sz w:val="26"/>
          <w:szCs w:val="26"/>
          <w:rPrChange w:id="9497" w:author="Le Minh Nghia" w:date="2019-10-09T10:56:00Z">
            <w:rPr>
              <w:sz w:val="26"/>
              <w:szCs w:val="26"/>
            </w:rPr>
          </w:rPrChange>
        </w:rPr>
        <w:t xml:space="preserve"> </w:t>
      </w:r>
      <w:proofErr w:type="spellStart"/>
      <w:r w:rsidRPr="00B41112">
        <w:rPr>
          <w:sz w:val="26"/>
          <w:szCs w:val="26"/>
          <w:rPrChange w:id="9498" w:author="Le Minh Nghia" w:date="2019-10-09T10:56:00Z">
            <w:rPr>
              <w:sz w:val="26"/>
              <w:szCs w:val="26"/>
            </w:rPr>
          </w:rPrChange>
        </w:rPr>
        <w:t>nâng</w:t>
      </w:r>
      <w:proofErr w:type="spellEnd"/>
      <w:r w:rsidRPr="00B41112">
        <w:rPr>
          <w:sz w:val="26"/>
          <w:szCs w:val="26"/>
          <w:rPrChange w:id="9499" w:author="Le Minh Nghia" w:date="2019-10-09T10:56:00Z">
            <w:rPr>
              <w:sz w:val="26"/>
              <w:szCs w:val="26"/>
            </w:rPr>
          </w:rPrChange>
        </w:rPr>
        <w:t xml:space="preserve"> </w:t>
      </w:r>
      <w:proofErr w:type="spellStart"/>
      <w:r w:rsidRPr="00B41112">
        <w:rPr>
          <w:sz w:val="26"/>
          <w:szCs w:val="26"/>
          <w:rPrChange w:id="9500" w:author="Le Minh Nghia" w:date="2019-10-09T10:56:00Z">
            <w:rPr>
              <w:sz w:val="26"/>
              <w:szCs w:val="26"/>
            </w:rPr>
          </w:rPrChange>
        </w:rPr>
        <w:t>cấp</w:t>
      </w:r>
      <w:proofErr w:type="spellEnd"/>
      <w:r w:rsidRPr="00B41112">
        <w:rPr>
          <w:sz w:val="26"/>
          <w:szCs w:val="26"/>
          <w:rPrChange w:id="9501" w:author="Le Minh Nghia" w:date="2019-10-09T10:56:00Z">
            <w:rPr>
              <w:sz w:val="26"/>
              <w:szCs w:val="26"/>
            </w:rPr>
          </w:rPrChange>
        </w:rPr>
        <w:t xml:space="preserve">, </w:t>
      </w:r>
      <w:proofErr w:type="spellStart"/>
      <w:r w:rsidRPr="00B41112">
        <w:rPr>
          <w:sz w:val="26"/>
          <w:szCs w:val="26"/>
          <w:rPrChange w:id="9502" w:author="Le Minh Nghia" w:date="2019-10-09T10:56:00Z">
            <w:rPr>
              <w:sz w:val="26"/>
              <w:szCs w:val="26"/>
            </w:rPr>
          </w:rPrChange>
        </w:rPr>
        <w:t>chuyển</w:t>
      </w:r>
      <w:proofErr w:type="spellEnd"/>
      <w:r w:rsidRPr="00B41112">
        <w:rPr>
          <w:sz w:val="26"/>
          <w:szCs w:val="26"/>
          <w:rPrChange w:id="9503" w:author="Le Minh Nghia" w:date="2019-10-09T10:56:00Z">
            <w:rPr>
              <w:sz w:val="26"/>
              <w:szCs w:val="26"/>
            </w:rPr>
          </w:rPrChange>
        </w:rPr>
        <w:t xml:space="preserve"> </w:t>
      </w:r>
      <w:proofErr w:type="spellStart"/>
      <w:r w:rsidRPr="00B41112">
        <w:rPr>
          <w:sz w:val="26"/>
          <w:szCs w:val="26"/>
          <w:rPrChange w:id="9504" w:author="Le Minh Nghia" w:date="2019-10-09T10:56:00Z">
            <w:rPr>
              <w:sz w:val="26"/>
              <w:szCs w:val="26"/>
            </w:rPr>
          </w:rPrChange>
        </w:rPr>
        <w:t>đổi</w:t>
      </w:r>
      <w:proofErr w:type="spellEnd"/>
      <w:r w:rsidRPr="00B41112">
        <w:rPr>
          <w:sz w:val="26"/>
          <w:szCs w:val="26"/>
          <w:rPrChange w:id="9505" w:author="Le Minh Nghia" w:date="2019-10-09T10:56:00Z">
            <w:rPr>
              <w:sz w:val="26"/>
              <w:szCs w:val="26"/>
            </w:rPr>
          </w:rPrChange>
        </w:rPr>
        <w:t xml:space="preserve"> </w:t>
      </w:r>
      <w:proofErr w:type="spellStart"/>
      <w:r w:rsidRPr="00B41112">
        <w:rPr>
          <w:sz w:val="26"/>
          <w:szCs w:val="26"/>
          <w:rPrChange w:id="9506" w:author="Le Minh Nghia" w:date="2019-10-09T10:56:00Z">
            <w:rPr>
              <w:sz w:val="26"/>
              <w:szCs w:val="26"/>
            </w:rPr>
          </w:rPrChange>
        </w:rPr>
        <w:t>và</w:t>
      </w:r>
      <w:proofErr w:type="spellEnd"/>
      <w:r w:rsidRPr="00B41112">
        <w:rPr>
          <w:sz w:val="26"/>
          <w:szCs w:val="26"/>
          <w:rPrChange w:id="9507" w:author="Le Minh Nghia" w:date="2019-10-09T10:56:00Z">
            <w:rPr>
              <w:sz w:val="26"/>
              <w:szCs w:val="26"/>
            </w:rPr>
          </w:rPrChange>
        </w:rPr>
        <w:t xml:space="preserve"> </w:t>
      </w:r>
      <w:proofErr w:type="spellStart"/>
      <w:r w:rsidRPr="00B41112">
        <w:rPr>
          <w:sz w:val="26"/>
          <w:szCs w:val="26"/>
          <w:rPrChange w:id="9508" w:author="Le Minh Nghia" w:date="2019-10-09T10:56:00Z">
            <w:rPr>
              <w:sz w:val="26"/>
              <w:szCs w:val="26"/>
            </w:rPr>
          </w:rPrChange>
        </w:rPr>
        <w:t>thêm</w:t>
      </w:r>
      <w:proofErr w:type="spellEnd"/>
      <w:r w:rsidRPr="00B41112">
        <w:rPr>
          <w:sz w:val="26"/>
          <w:szCs w:val="26"/>
          <w:rPrChange w:id="9509" w:author="Le Minh Nghia" w:date="2019-10-09T10:56:00Z">
            <w:rPr>
              <w:sz w:val="26"/>
              <w:szCs w:val="26"/>
            </w:rPr>
          </w:rPrChange>
        </w:rPr>
        <w:t xml:space="preserve"> </w:t>
      </w:r>
      <w:proofErr w:type="spellStart"/>
      <w:r w:rsidRPr="00B41112">
        <w:rPr>
          <w:sz w:val="26"/>
          <w:szCs w:val="26"/>
          <w:rPrChange w:id="9510" w:author="Le Minh Nghia" w:date="2019-10-09T10:56:00Z">
            <w:rPr>
              <w:sz w:val="26"/>
              <w:szCs w:val="26"/>
            </w:rPr>
          </w:rPrChange>
        </w:rPr>
        <w:t>tính</w:t>
      </w:r>
      <w:proofErr w:type="spellEnd"/>
      <w:r w:rsidRPr="00B41112">
        <w:rPr>
          <w:sz w:val="26"/>
          <w:szCs w:val="26"/>
          <w:rPrChange w:id="9511" w:author="Le Minh Nghia" w:date="2019-10-09T10:56:00Z">
            <w:rPr>
              <w:sz w:val="26"/>
              <w:szCs w:val="26"/>
            </w:rPr>
          </w:rPrChange>
        </w:rPr>
        <w:t xml:space="preserve"> </w:t>
      </w:r>
      <w:proofErr w:type="spellStart"/>
      <w:r w:rsidRPr="00B41112">
        <w:rPr>
          <w:sz w:val="26"/>
          <w:szCs w:val="26"/>
          <w:rPrChange w:id="9512" w:author="Le Minh Nghia" w:date="2019-10-09T10:56:00Z">
            <w:rPr>
              <w:sz w:val="26"/>
              <w:szCs w:val="26"/>
            </w:rPr>
          </w:rPrChange>
        </w:rPr>
        <w:t>năng</w:t>
      </w:r>
      <w:proofErr w:type="spellEnd"/>
      <w:r w:rsidRPr="00B41112">
        <w:rPr>
          <w:sz w:val="26"/>
          <w:szCs w:val="26"/>
          <w:rPrChange w:id="9513" w:author="Le Minh Nghia" w:date="2019-10-09T10:56:00Z">
            <w:rPr>
              <w:sz w:val="26"/>
              <w:szCs w:val="26"/>
            </w:rPr>
          </w:rPrChange>
        </w:rPr>
        <w:t xml:space="preserve">. </w:t>
      </w:r>
    </w:p>
    <w:p w:rsidR="0094370E" w:rsidRPr="00B41112" w:rsidRDefault="0094370E" w:rsidP="00A22430">
      <w:pPr>
        <w:pStyle w:val="ListParagraph"/>
        <w:numPr>
          <w:ilvl w:val="0"/>
          <w:numId w:val="25"/>
        </w:numPr>
        <w:spacing w:line="360" w:lineRule="auto"/>
        <w:rPr>
          <w:sz w:val="26"/>
          <w:szCs w:val="26"/>
          <w:rPrChange w:id="9514" w:author="Le Minh Nghia" w:date="2019-10-09T10:56:00Z">
            <w:rPr>
              <w:sz w:val="26"/>
              <w:szCs w:val="26"/>
            </w:rPr>
          </w:rPrChange>
        </w:rPr>
      </w:pPr>
      <w:proofErr w:type="spellStart"/>
      <w:r w:rsidRPr="00B41112">
        <w:rPr>
          <w:sz w:val="26"/>
          <w:szCs w:val="26"/>
          <w:rPrChange w:id="9515" w:author="Le Minh Nghia" w:date="2019-10-09T10:56:00Z">
            <w:rPr>
              <w:sz w:val="26"/>
              <w:szCs w:val="26"/>
            </w:rPr>
          </w:rPrChange>
        </w:rPr>
        <w:t>Dễ</w:t>
      </w:r>
      <w:proofErr w:type="spellEnd"/>
      <w:r w:rsidRPr="00B41112">
        <w:rPr>
          <w:sz w:val="26"/>
          <w:szCs w:val="26"/>
          <w:rPrChange w:id="9516" w:author="Le Minh Nghia" w:date="2019-10-09T10:56:00Z">
            <w:rPr>
              <w:sz w:val="26"/>
              <w:szCs w:val="26"/>
            </w:rPr>
          </w:rPrChange>
        </w:rPr>
        <w:t xml:space="preserve"> </w:t>
      </w:r>
      <w:proofErr w:type="spellStart"/>
      <w:r w:rsidRPr="00B41112">
        <w:rPr>
          <w:sz w:val="26"/>
          <w:szCs w:val="26"/>
          <w:rPrChange w:id="9517" w:author="Le Minh Nghia" w:date="2019-10-09T10:56:00Z">
            <w:rPr>
              <w:sz w:val="26"/>
              <w:szCs w:val="26"/>
            </w:rPr>
          </w:rPrChange>
        </w:rPr>
        <w:t>dàng</w:t>
      </w:r>
      <w:proofErr w:type="spellEnd"/>
      <w:r w:rsidRPr="00B41112">
        <w:rPr>
          <w:sz w:val="26"/>
          <w:szCs w:val="26"/>
          <w:rPrChange w:id="9518" w:author="Le Minh Nghia" w:date="2019-10-09T10:56:00Z">
            <w:rPr>
              <w:sz w:val="26"/>
              <w:szCs w:val="26"/>
            </w:rPr>
          </w:rPrChange>
        </w:rPr>
        <w:t xml:space="preserve"> </w:t>
      </w:r>
      <w:proofErr w:type="spellStart"/>
      <w:r w:rsidRPr="00B41112">
        <w:rPr>
          <w:sz w:val="26"/>
          <w:szCs w:val="26"/>
          <w:rPrChange w:id="9519" w:author="Le Minh Nghia" w:date="2019-10-09T10:56:00Z">
            <w:rPr>
              <w:sz w:val="26"/>
              <w:szCs w:val="26"/>
            </w:rPr>
          </w:rPrChange>
        </w:rPr>
        <w:t>bảo</w:t>
      </w:r>
      <w:proofErr w:type="spellEnd"/>
      <w:r w:rsidRPr="00B41112">
        <w:rPr>
          <w:sz w:val="26"/>
          <w:szCs w:val="26"/>
          <w:rPrChange w:id="9520" w:author="Le Minh Nghia" w:date="2019-10-09T10:56:00Z">
            <w:rPr>
              <w:sz w:val="26"/>
              <w:szCs w:val="26"/>
            </w:rPr>
          </w:rPrChange>
        </w:rPr>
        <w:t xml:space="preserve"> </w:t>
      </w:r>
      <w:proofErr w:type="spellStart"/>
      <w:r w:rsidRPr="00B41112">
        <w:rPr>
          <w:sz w:val="26"/>
          <w:szCs w:val="26"/>
          <w:rPrChange w:id="9521" w:author="Le Minh Nghia" w:date="2019-10-09T10:56:00Z">
            <w:rPr>
              <w:sz w:val="26"/>
              <w:szCs w:val="26"/>
            </w:rPr>
          </w:rPrChange>
        </w:rPr>
        <w:t>trì</w:t>
      </w:r>
      <w:proofErr w:type="spellEnd"/>
      <w:r w:rsidRPr="00B41112">
        <w:rPr>
          <w:sz w:val="26"/>
          <w:szCs w:val="26"/>
          <w:rPrChange w:id="9522" w:author="Le Minh Nghia" w:date="2019-10-09T10:56:00Z">
            <w:rPr>
              <w:sz w:val="26"/>
              <w:szCs w:val="26"/>
            </w:rPr>
          </w:rPrChange>
        </w:rPr>
        <w:t xml:space="preserve"> </w:t>
      </w:r>
      <w:proofErr w:type="spellStart"/>
      <w:r w:rsidRPr="00B41112">
        <w:rPr>
          <w:sz w:val="26"/>
          <w:szCs w:val="26"/>
          <w:rPrChange w:id="9523" w:author="Le Minh Nghia" w:date="2019-10-09T10:56:00Z">
            <w:rPr>
              <w:sz w:val="26"/>
              <w:szCs w:val="26"/>
            </w:rPr>
          </w:rPrChange>
        </w:rPr>
        <w:t>từng</w:t>
      </w:r>
      <w:proofErr w:type="spellEnd"/>
      <w:r w:rsidRPr="00B41112">
        <w:rPr>
          <w:sz w:val="26"/>
          <w:szCs w:val="26"/>
          <w:rPrChange w:id="9524" w:author="Le Minh Nghia" w:date="2019-10-09T10:56:00Z">
            <w:rPr>
              <w:sz w:val="26"/>
              <w:szCs w:val="26"/>
            </w:rPr>
          </w:rPrChange>
        </w:rPr>
        <w:t xml:space="preserve"> </w:t>
      </w:r>
      <w:proofErr w:type="spellStart"/>
      <w:r w:rsidRPr="00B41112">
        <w:rPr>
          <w:sz w:val="26"/>
          <w:szCs w:val="26"/>
          <w:rPrChange w:id="9525" w:author="Le Minh Nghia" w:date="2019-10-09T10:56:00Z">
            <w:rPr>
              <w:sz w:val="26"/>
              <w:szCs w:val="26"/>
            </w:rPr>
          </w:rPrChange>
        </w:rPr>
        <w:t>thành</w:t>
      </w:r>
      <w:proofErr w:type="spellEnd"/>
      <w:r w:rsidRPr="00B41112">
        <w:rPr>
          <w:sz w:val="26"/>
          <w:szCs w:val="26"/>
          <w:rPrChange w:id="9526" w:author="Le Minh Nghia" w:date="2019-10-09T10:56:00Z">
            <w:rPr>
              <w:sz w:val="26"/>
              <w:szCs w:val="26"/>
            </w:rPr>
          </w:rPrChange>
        </w:rPr>
        <w:t xml:space="preserve"> </w:t>
      </w:r>
      <w:proofErr w:type="spellStart"/>
      <w:r w:rsidRPr="00B41112">
        <w:rPr>
          <w:sz w:val="26"/>
          <w:szCs w:val="26"/>
          <w:rPrChange w:id="9527" w:author="Le Minh Nghia" w:date="2019-10-09T10:56:00Z">
            <w:rPr>
              <w:sz w:val="26"/>
              <w:szCs w:val="26"/>
            </w:rPr>
          </w:rPrChange>
        </w:rPr>
        <w:t>phần</w:t>
      </w:r>
      <w:proofErr w:type="spellEnd"/>
      <w:r w:rsidRPr="00B41112">
        <w:rPr>
          <w:sz w:val="26"/>
          <w:szCs w:val="26"/>
          <w:rPrChange w:id="9528" w:author="Le Minh Nghia" w:date="2019-10-09T10:56:00Z">
            <w:rPr>
              <w:sz w:val="26"/>
              <w:szCs w:val="26"/>
            </w:rPr>
          </w:rPrChange>
        </w:rPr>
        <w:t xml:space="preserve"> </w:t>
      </w:r>
      <w:proofErr w:type="spellStart"/>
      <w:r w:rsidRPr="00B41112">
        <w:rPr>
          <w:sz w:val="26"/>
          <w:szCs w:val="26"/>
          <w:rPrChange w:id="9529" w:author="Le Minh Nghia" w:date="2019-10-09T10:56:00Z">
            <w:rPr>
              <w:sz w:val="26"/>
              <w:szCs w:val="26"/>
            </w:rPr>
          </w:rPrChange>
        </w:rPr>
        <w:t>riêng</w:t>
      </w:r>
      <w:proofErr w:type="spellEnd"/>
      <w:r w:rsidRPr="00B41112">
        <w:rPr>
          <w:sz w:val="26"/>
          <w:szCs w:val="26"/>
          <w:rPrChange w:id="9530" w:author="Le Minh Nghia" w:date="2019-10-09T10:56:00Z">
            <w:rPr>
              <w:sz w:val="26"/>
              <w:szCs w:val="26"/>
            </w:rPr>
          </w:rPrChange>
        </w:rPr>
        <w:t xml:space="preserve"> </w:t>
      </w:r>
      <w:proofErr w:type="spellStart"/>
      <w:r w:rsidRPr="00B41112">
        <w:rPr>
          <w:sz w:val="26"/>
          <w:szCs w:val="26"/>
          <w:rPrChange w:id="9531" w:author="Le Minh Nghia" w:date="2019-10-09T10:56:00Z">
            <w:rPr>
              <w:sz w:val="26"/>
              <w:szCs w:val="26"/>
            </w:rPr>
          </w:rPrChange>
        </w:rPr>
        <w:t>của</w:t>
      </w:r>
      <w:proofErr w:type="spellEnd"/>
      <w:r w:rsidRPr="00B41112">
        <w:rPr>
          <w:sz w:val="26"/>
          <w:szCs w:val="26"/>
          <w:rPrChange w:id="9532" w:author="Le Minh Nghia" w:date="2019-10-09T10:56:00Z">
            <w:rPr>
              <w:sz w:val="26"/>
              <w:szCs w:val="26"/>
            </w:rPr>
          </w:rPrChange>
        </w:rPr>
        <w:t xml:space="preserve"> </w:t>
      </w:r>
      <w:proofErr w:type="spellStart"/>
      <w:r w:rsidRPr="00B41112">
        <w:rPr>
          <w:sz w:val="26"/>
          <w:szCs w:val="26"/>
          <w:rPrChange w:id="9533" w:author="Le Minh Nghia" w:date="2019-10-09T10:56:00Z">
            <w:rPr>
              <w:sz w:val="26"/>
              <w:szCs w:val="26"/>
            </w:rPr>
          </w:rPrChange>
        </w:rPr>
        <w:t>hệ</w:t>
      </w:r>
      <w:proofErr w:type="spellEnd"/>
      <w:r w:rsidRPr="00B41112">
        <w:rPr>
          <w:sz w:val="26"/>
          <w:szCs w:val="26"/>
          <w:rPrChange w:id="9534" w:author="Le Minh Nghia" w:date="2019-10-09T10:56:00Z">
            <w:rPr>
              <w:sz w:val="26"/>
              <w:szCs w:val="26"/>
            </w:rPr>
          </w:rPrChange>
        </w:rPr>
        <w:t xml:space="preserve"> </w:t>
      </w:r>
      <w:proofErr w:type="spellStart"/>
      <w:r w:rsidRPr="00B41112">
        <w:rPr>
          <w:sz w:val="26"/>
          <w:szCs w:val="26"/>
          <w:rPrChange w:id="9535" w:author="Le Minh Nghia" w:date="2019-10-09T10:56:00Z">
            <w:rPr>
              <w:sz w:val="26"/>
              <w:szCs w:val="26"/>
            </w:rPr>
          </w:rPrChange>
        </w:rPr>
        <w:t>thống</w:t>
      </w:r>
      <w:proofErr w:type="spellEnd"/>
      <w:r w:rsidRPr="00B41112">
        <w:rPr>
          <w:sz w:val="26"/>
          <w:szCs w:val="26"/>
          <w:rPrChange w:id="9536" w:author="Le Minh Nghia" w:date="2019-10-09T10:56:00Z">
            <w:rPr>
              <w:sz w:val="26"/>
              <w:szCs w:val="26"/>
            </w:rPr>
          </w:rPrChange>
        </w:rPr>
        <w:t xml:space="preserve"> </w:t>
      </w:r>
    </w:p>
    <w:p w:rsidR="0094370E" w:rsidRPr="00B41112" w:rsidRDefault="0094370E" w:rsidP="00A22430">
      <w:pPr>
        <w:pStyle w:val="ListParagraph"/>
        <w:numPr>
          <w:ilvl w:val="0"/>
          <w:numId w:val="25"/>
        </w:numPr>
        <w:spacing w:line="360" w:lineRule="auto"/>
        <w:rPr>
          <w:sz w:val="26"/>
          <w:szCs w:val="26"/>
          <w:rPrChange w:id="9537" w:author="Le Minh Nghia" w:date="2019-10-09T10:56:00Z">
            <w:rPr>
              <w:sz w:val="26"/>
              <w:szCs w:val="26"/>
            </w:rPr>
          </w:rPrChange>
        </w:rPr>
      </w:pPr>
      <w:proofErr w:type="spellStart"/>
      <w:r w:rsidRPr="00B41112">
        <w:rPr>
          <w:sz w:val="26"/>
          <w:szCs w:val="26"/>
          <w:rPrChange w:id="9538" w:author="Le Minh Nghia" w:date="2019-10-09T10:56:00Z">
            <w:rPr>
              <w:sz w:val="26"/>
              <w:szCs w:val="26"/>
            </w:rPr>
          </w:rPrChange>
        </w:rPr>
        <w:t>Khả</w:t>
      </w:r>
      <w:proofErr w:type="spellEnd"/>
      <w:r w:rsidRPr="00B41112">
        <w:rPr>
          <w:sz w:val="26"/>
          <w:szCs w:val="26"/>
          <w:rPrChange w:id="9539" w:author="Le Minh Nghia" w:date="2019-10-09T10:56:00Z">
            <w:rPr>
              <w:sz w:val="26"/>
              <w:szCs w:val="26"/>
            </w:rPr>
          </w:rPrChange>
        </w:rPr>
        <w:t xml:space="preserve"> </w:t>
      </w:r>
      <w:proofErr w:type="spellStart"/>
      <w:r w:rsidRPr="00B41112">
        <w:rPr>
          <w:sz w:val="26"/>
          <w:szCs w:val="26"/>
          <w:rPrChange w:id="9540" w:author="Le Minh Nghia" w:date="2019-10-09T10:56:00Z">
            <w:rPr>
              <w:sz w:val="26"/>
              <w:szCs w:val="26"/>
            </w:rPr>
          </w:rPrChange>
        </w:rPr>
        <w:t>năng</w:t>
      </w:r>
      <w:proofErr w:type="spellEnd"/>
      <w:r w:rsidRPr="00B41112">
        <w:rPr>
          <w:sz w:val="26"/>
          <w:szCs w:val="26"/>
          <w:rPrChange w:id="9541" w:author="Le Minh Nghia" w:date="2019-10-09T10:56:00Z">
            <w:rPr>
              <w:sz w:val="26"/>
              <w:szCs w:val="26"/>
            </w:rPr>
          </w:rPrChange>
        </w:rPr>
        <w:t xml:space="preserve"> </w:t>
      </w:r>
      <w:proofErr w:type="spellStart"/>
      <w:r w:rsidRPr="00B41112">
        <w:rPr>
          <w:sz w:val="26"/>
          <w:szCs w:val="26"/>
          <w:rPrChange w:id="9542" w:author="Le Minh Nghia" w:date="2019-10-09T10:56:00Z">
            <w:rPr>
              <w:sz w:val="26"/>
              <w:szCs w:val="26"/>
            </w:rPr>
          </w:rPrChange>
        </w:rPr>
        <w:t>tái</w:t>
      </w:r>
      <w:proofErr w:type="spellEnd"/>
      <w:r w:rsidRPr="00B41112">
        <w:rPr>
          <w:sz w:val="26"/>
          <w:szCs w:val="26"/>
          <w:rPrChange w:id="9543" w:author="Le Minh Nghia" w:date="2019-10-09T10:56:00Z">
            <w:rPr>
              <w:sz w:val="26"/>
              <w:szCs w:val="26"/>
            </w:rPr>
          </w:rPrChange>
        </w:rPr>
        <w:t xml:space="preserve"> </w:t>
      </w:r>
      <w:proofErr w:type="spellStart"/>
      <w:r w:rsidRPr="00B41112">
        <w:rPr>
          <w:sz w:val="26"/>
          <w:szCs w:val="26"/>
          <w:rPrChange w:id="9544" w:author="Le Minh Nghia" w:date="2019-10-09T10:56:00Z">
            <w:rPr>
              <w:sz w:val="26"/>
              <w:szCs w:val="26"/>
            </w:rPr>
          </w:rPrChange>
        </w:rPr>
        <w:t>sử</w:t>
      </w:r>
      <w:proofErr w:type="spellEnd"/>
      <w:r w:rsidRPr="00B41112">
        <w:rPr>
          <w:sz w:val="26"/>
          <w:szCs w:val="26"/>
          <w:rPrChange w:id="9545" w:author="Le Minh Nghia" w:date="2019-10-09T10:56:00Z">
            <w:rPr>
              <w:sz w:val="26"/>
              <w:szCs w:val="26"/>
            </w:rPr>
          </w:rPrChange>
        </w:rPr>
        <w:t xml:space="preserve"> </w:t>
      </w:r>
      <w:proofErr w:type="spellStart"/>
      <w:r w:rsidRPr="00B41112">
        <w:rPr>
          <w:sz w:val="26"/>
          <w:szCs w:val="26"/>
          <w:rPrChange w:id="9546" w:author="Le Minh Nghia" w:date="2019-10-09T10:56:00Z">
            <w:rPr>
              <w:sz w:val="26"/>
              <w:szCs w:val="26"/>
            </w:rPr>
          </w:rPrChange>
        </w:rPr>
        <w:t>dụng</w:t>
      </w:r>
      <w:proofErr w:type="spellEnd"/>
      <w:r w:rsidRPr="00B41112">
        <w:rPr>
          <w:sz w:val="26"/>
          <w:szCs w:val="26"/>
          <w:rPrChange w:id="9547" w:author="Le Minh Nghia" w:date="2019-10-09T10:56:00Z">
            <w:rPr>
              <w:sz w:val="26"/>
              <w:szCs w:val="26"/>
            </w:rPr>
          </w:rPrChange>
        </w:rPr>
        <w:t xml:space="preserve"> </w:t>
      </w:r>
      <w:proofErr w:type="spellStart"/>
      <w:r w:rsidRPr="00B41112">
        <w:rPr>
          <w:sz w:val="26"/>
          <w:szCs w:val="26"/>
          <w:rPrChange w:id="9548" w:author="Le Minh Nghia" w:date="2019-10-09T10:56:00Z">
            <w:rPr>
              <w:sz w:val="26"/>
              <w:szCs w:val="26"/>
            </w:rPr>
          </w:rPrChange>
        </w:rPr>
        <w:t>cao</w:t>
      </w:r>
      <w:proofErr w:type="spellEnd"/>
      <w:r w:rsidRPr="00B41112">
        <w:rPr>
          <w:sz w:val="26"/>
          <w:szCs w:val="26"/>
          <w:rPrChange w:id="9549" w:author="Le Minh Nghia" w:date="2019-10-09T10:56:00Z">
            <w:rPr>
              <w:sz w:val="26"/>
              <w:szCs w:val="26"/>
            </w:rPr>
          </w:rPrChange>
        </w:rPr>
        <w:t xml:space="preserve">. </w:t>
      </w:r>
    </w:p>
    <w:p w:rsidR="0094370E" w:rsidRPr="00B41112" w:rsidRDefault="0094370E" w:rsidP="00A22430">
      <w:pPr>
        <w:pStyle w:val="ListParagraph"/>
        <w:numPr>
          <w:ilvl w:val="0"/>
          <w:numId w:val="25"/>
        </w:numPr>
        <w:spacing w:line="360" w:lineRule="auto"/>
        <w:rPr>
          <w:sz w:val="26"/>
          <w:szCs w:val="26"/>
          <w:rPrChange w:id="9550" w:author="Le Minh Nghia" w:date="2019-10-09T10:56:00Z">
            <w:rPr>
              <w:sz w:val="26"/>
              <w:szCs w:val="26"/>
            </w:rPr>
          </w:rPrChange>
        </w:rPr>
      </w:pPr>
      <w:proofErr w:type="spellStart"/>
      <w:r w:rsidRPr="00B41112">
        <w:rPr>
          <w:sz w:val="26"/>
          <w:szCs w:val="26"/>
          <w:rPrChange w:id="9551" w:author="Le Minh Nghia" w:date="2019-10-09T10:56:00Z">
            <w:rPr>
              <w:sz w:val="26"/>
              <w:szCs w:val="26"/>
            </w:rPr>
          </w:rPrChange>
        </w:rPr>
        <w:t>Hiệu</w:t>
      </w:r>
      <w:proofErr w:type="spellEnd"/>
      <w:r w:rsidRPr="00B41112">
        <w:rPr>
          <w:sz w:val="26"/>
          <w:szCs w:val="26"/>
          <w:rPrChange w:id="9552" w:author="Le Minh Nghia" w:date="2019-10-09T10:56:00Z">
            <w:rPr>
              <w:sz w:val="26"/>
              <w:szCs w:val="26"/>
            </w:rPr>
          </w:rPrChange>
        </w:rPr>
        <w:t xml:space="preserve"> </w:t>
      </w:r>
      <w:proofErr w:type="spellStart"/>
      <w:r w:rsidRPr="00B41112">
        <w:rPr>
          <w:sz w:val="26"/>
          <w:szCs w:val="26"/>
          <w:rPrChange w:id="9553" w:author="Le Minh Nghia" w:date="2019-10-09T10:56:00Z">
            <w:rPr>
              <w:sz w:val="26"/>
              <w:szCs w:val="26"/>
            </w:rPr>
          </w:rPrChange>
        </w:rPr>
        <w:t>năng</w:t>
      </w:r>
      <w:proofErr w:type="spellEnd"/>
      <w:r w:rsidRPr="00B41112">
        <w:rPr>
          <w:sz w:val="26"/>
          <w:szCs w:val="26"/>
          <w:rPrChange w:id="9554" w:author="Le Minh Nghia" w:date="2019-10-09T10:56:00Z">
            <w:rPr>
              <w:sz w:val="26"/>
              <w:szCs w:val="26"/>
            </w:rPr>
          </w:rPrChange>
        </w:rPr>
        <w:t xml:space="preserve"> </w:t>
      </w:r>
      <w:proofErr w:type="spellStart"/>
      <w:r w:rsidRPr="00B41112">
        <w:rPr>
          <w:sz w:val="26"/>
          <w:szCs w:val="26"/>
          <w:rPrChange w:id="9555" w:author="Le Minh Nghia" w:date="2019-10-09T10:56:00Z">
            <w:rPr>
              <w:sz w:val="26"/>
              <w:szCs w:val="26"/>
            </w:rPr>
          </w:rPrChange>
        </w:rPr>
        <w:t>hoạt</w:t>
      </w:r>
      <w:proofErr w:type="spellEnd"/>
      <w:r w:rsidRPr="00B41112">
        <w:rPr>
          <w:sz w:val="26"/>
          <w:szCs w:val="26"/>
          <w:rPrChange w:id="9556" w:author="Le Minh Nghia" w:date="2019-10-09T10:56:00Z">
            <w:rPr>
              <w:sz w:val="26"/>
              <w:szCs w:val="26"/>
            </w:rPr>
          </w:rPrChange>
        </w:rPr>
        <w:t xml:space="preserve"> </w:t>
      </w:r>
      <w:proofErr w:type="spellStart"/>
      <w:r w:rsidRPr="00B41112">
        <w:rPr>
          <w:sz w:val="26"/>
          <w:szCs w:val="26"/>
          <w:rPrChange w:id="9557" w:author="Le Minh Nghia" w:date="2019-10-09T10:56:00Z">
            <w:rPr>
              <w:sz w:val="26"/>
              <w:szCs w:val="26"/>
            </w:rPr>
          </w:rPrChange>
        </w:rPr>
        <w:t>động</w:t>
      </w:r>
      <w:proofErr w:type="spellEnd"/>
      <w:r w:rsidRPr="00B41112">
        <w:rPr>
          <w:sz w:val="26"/>
          <w:szCs w:val="26"/>
          <w:rPrChange w:id="9558" w:author="Le Minh Nghia" w:date="2019-10-09T10:56:00Z">
            <w:rPr>
              <w:sz w:val="26"/>
              <w:szCs w:val="26"/>
            </w:rPr>
          </w:rPrChange>
        </w:rPr>
        <w:t xml:space="preserve"> </w:t>
      </w:r>
      <w:proofErr w:type="spellStart"/>
      <w:r w:rsidRPr="00B41112">
        <w:rPr>
          <w:sz w:val="26"/>
          <w:szCs w:val="26"/>
          <w:rPrChange w:id="9559" w:author="Le Minh Nghia" w:date="2019-10-09T10:56:00Z">
            <w:rPr>
              <w:sz w:val="26"/>
              <w:szCs w:val="26"/>
            </w:rPr>
          </w:rPrChange>
        </w:rPr>
        <w:t>tốt</w:t>
      </w:r>
      <w:proofErr w:type="spellEnd"/>
      <w:r w:rsidRPr="00B41112">
        <w:rPr>
          <w:sz w:val="26"/>
          <w:szCs w:val="26"/>
          <w:rPrChange w:id="9560" w:author="Le Minh Nghia" w:date="2019-10-09T10:56:00Z">
            <w:rPr>
              <w:sz w:val="26"/>
              <w:szCs w:val="26"/>
            </w:rPr>
          </w:rPrChange>
        </w:rPr>
        <w:t xml:space="preserve">. </w:t>
      </w:r>
    </w:p>
    <w:p w:rsidR="0094370E" w:rsidRPr="00B41112" w:rsidRDefault="0094370E" w:rsidP="00A22430">
      <w:pPr>
        <w:pStyle w:val="ListParagraph"/>
        <w:numPr>
          <w:ilvl w:val="0"/>
          <w:numId w:val="25"/>
        </w:numPr>
        <w:spacing w:line="360" w:lineRule="auto"/>
        <w:rPr>
          <w:sz w:val="26"/>
          <w:szCs w:val="26"/>
          <w:rPrChange w:id="9561" w:author="Le Minh Nghia" w:date="2019-10-09T10:56:00Z">
            <w:rPr>
              <w:sz w:val="26"/>
              <w:szCs w:val="26"/>
            </w:rPr>
          </w:rPrChange>
        </w:rPr>
      </w:pPr>
      <w:proofErr w:type="spellStart"/>
      <w:r w:rsidRPr="00B41112">
        <w:rPr>
          <w:sz w:val="26"/>
          <w:szCs w:val="26"/>
          <w:rPrChange w:id="9562" w:author="Le Minh Nghia" w:date="2019-10-09T10:56:00Z">
            <w:rPr>
              <w:sz w:val="26"/>
              <w:szCs w:val="26"/>
            </w:rPr>
          </w:rPrChange>
        </w:rPr>
        <w:t>Dữ</w:t>
      </w:r>
      <w:proofErr w:type="spellEnd"/>
      <w:r w:rsidRPr="00B41112">
        <w:rPr>
          <w:sz w:val="26"/>
          <w:szCs w:val="26"/>
          <w:rPrChange w:id="9563" w:author="Le Minh Nghia" w:date="2019-10-09T10:56:00Z">
            <w:rPr>
              <w:sz w:val="26"/>
              <w:szCs w:val="26"/>
            </w:rPr>
          </w:rPrChange>
        </w:rPr>
        <w:t xml:space="preserve"> </w:t>
      </w:r>
      <w:proofErr w:type="spellStart"/>
      <w:r w:rsidRPr="00B41112">
        <w:rPr>
          <w:sz w:val="26"/>
          <w:szCs w:val="26"/>
          <w:rPrChange w:id="9564" w:author="Le Minh Nghia" w:date="2019-10-09T10:56:00Z">
            <w:rPr>
              <w:sz w:val="26"/>
              <w:szCs w:val="26"/>
            </w:rPr>
          </w:rPrChange>
        </w:rPr>
        <w:t>liệu</w:t>
      </w:r>
      <w:proofErr w:type="spellEnd"/>
      <w:r w:rsidRPr="00B41112">
        <w:rPr>
          <w:sz w:val="26"/>
          <w:szCs w:val="26"/>
          <w:rPrChange w:id="9565" w:author="Le Minh Nghia" w:date="2019-10-09T10:56:00Z">
            <w:rPr>
              <w:sz w:val="26"/>
              <w:szCs w:val="26"/>
            </w:rPr>
          </w:rPrChange>
        </w:rPr>
        <w:t xml:space="preserve"> </w:t>
      </w:r>
      <w:proofErr w:type="spellStart"/>
      <w:r w:rsidRPr="00B41112">
        <w:rPr>
          <w:sz w:val="26"/>
          <w:szCs w:val="26"/>
          <w:rPrChange w:id="9566" w:author="Le Minh Nghia" w:date="2019-10-09T10:56:00Z">
            <w:rPr>
              <w:sz w:val="26"/>
              <w:szCs w:val="26"/>
            </w:rPr>
          </w:rPrChange>
        </w:rPr>
        <w:t>được</w:t>
      </w:r>
      <w:proofErr w:type="spellEnd"/>
      <w:r w:rsidRPr="00B41112">
        <w:rPr>
          <w:sz w:val="26"/>
          <w:szCs w:val="26"/>
          <w:rPrChange w:id="9567" w:author="Le Minh Nghia" w:date="2019-10-09T10:56:00Z">
            <w:rPr>
              <w:sz w:val="26"/>
              <w:szCs w:val="26"/>
            </w:rPr>
          </w:rPrChange>
        </w:rPr>
        <w:t xml:space="preserve"> </w:t>
      </w:r>
      <w:proofErr w:type="spellStart"/>
      <w:r w:rsidRPr="00B41112">
        <w:rPr>
          <w:sz w:val="26"/>
          <w:szCs w:val="26"/>
          <w:rPrChange w:id="9568" w:author="Le Minh Nghia" w:date="2019-10-09T10:56:00Z">
            <w:rPr>
              <w:sz w:val="26"/>
              <w:szCs w:val="26"/>
            </w:rPr>
          </w:rPrChange>
        </w:rPr>
        <w:t>bảo</w:t>
      </w:r>
      <w:proofErr w:type="spellEnd"/>
      <w:r w:rsidRPr="00B41112">
        <w:rPr>
          <w:sz w:val="26"/>
          <w:szCs w:val="26"/>
          <w:rPrChange w:id="9569" w:author="Le Minh Nghia" w:date="2019-10-09T10:56:00Z">
            <w:rPr>
              <w:sz w:val="26"/>
              <w:szCs w:val="26"/>
            </w:rPr>
          </w:rPrChange>
        </w:rPr>
        <w:t xml:space="preserve"> </w:t>
      </w:r>
      <w:proofErr w:type="spellStart"/>
      <w:r w:rsidRPr="00B41112">
        <w:rPr>
          <w:sz w:val="26"/>
          <w:szCs w:val="26"/>
          <w:rPrChange w:id="9570" w:author="Le Minh Nghia" w:date="2019-10-09T10:56:00Z">
            <w:rPr>
              <w:sz w:val="26"/>
              <w:szCs w:val="26"/>
            </w:rPr>
          </w:rPrChange>
        </w:rPr>
        <w:t>mật</w:t>
      </w:r>
      <w:proofErr w:type="spellEnd"/>
      <w:r w:rsidRPr="00B41112">
        <w:rPr>
          <w:sz w:val="26"/>
          <w:szCs w:val="26"/>
          <w:rPrChange w:id="9571" w:author="Le Minh Nghia" w:date="2019-10-09T10:56:00Z">
            <w:rPr>
              <w:sz w:val="26"/>
              <w:szCs w:val="26"/>
            </w:rPr>
          </w:rPrChange>
        </w:rPr>
        <w:t xml:space="preserve"> </w:t>
      </w:r>
      <w:proofErr w:type="spellStart"/>
      <w:r w:rsidRPr="00B41112">
        <w:rPr>
          <w:sz w:val="26"/>
          <w:szCs w:val="26"/>
          <w:rPrChange w:id="9572" w:author="Le Minh Nghia" w:date="2019-10-09T10:56:00Z">
            <w:rPr>
              <w:sz w:val="26"/>
              <w:szCs w:val="26"/>
            </w:rPr>
          </w:rPrChange>
        </w:rPr>
        <w:t>tốt</w:t>
      </w:r>
      <w:proofErr w:type="spellEnd"/>
      <w:r w:rsidRPr="00B41112">
        <w:rPr>
          <w:sz w:val="26"/>
          <w:szCs w:val="26"/>
          <w:rPrChange w:id="9573" w:author="Le Minh Nghia" w:date="2019-10-09T10:56:00Z">
            <w:rPr>
              <w:sz w:val="26"/>
              <w:szCs w:val="26"/>
            </w:rPr>
          </w:rPrChange>
        </w:rPr>
        <w:t>.</w:t>
      </w:r>
    </w:p>
    <w:p w:rsidR="0094370E" w:rsidRPr="00B41112" w:rsidRDefault="0094370E">
      <w:pPr>
        <w:rPr>
          <w:sz w:val="26"/>
          <w:szCs w:val="26"/>
          <w:rPrChange w:id="9574" w:author="Le Minh Nghia" w:date="2019-10-09T10:56:00Z">
            <w:rPr>
              <w:sz w:val="26"/>
              <w:szCs w:val="26"/>
            </w:rPr>
          </w:rPrChange>
        </w:rPr>
      </w:pPr>
      <w:r w:rsidRPr="00B41112">
        <w:rPr>
          <w:sz w:val="26"/>
          <w:szCs w:val="26"/>
          <w:rPrChange w:id="9575" w:author="Le Minh Nghia" w:date="2019-10-09T10:56:00Z">
            <w:rPr>
              <w:sz w:val="26"/>
              <w:szCs w:val="26"/>
            </w:rPr>
          </w:rPrChange>
        </w:rPr>
        <w:br w:type="page"/>
      </w:r>
    </w:p>
    <w:p w:rsidR="0094370E" w:rsidRPr="00B41112" w:rsidRDefault="0094370E" w:rsidP="00A22430">
      <w:pPr>
        <w:pStyle w:val="ListParagraph"/>
        <w:spacing w:line="360" w:lineRule="auto"/>
        <w:ind w:left="1800"/>
        <w:jc w:val="center"/>
        <w:rPr>
          <w:b/>
          <w:sz w:val="26"/>
          <w:szCs w:val="26"/>
          <w:rPrChange w:id="9576" w:author="Le Minh Nghia" w:date="2019-10-09T10:56:00Z">
            <w:rPr>
              <w:b/>
              <w:sz w:val="36"/>
              <w:szCs w:val="36"/>
            </w:rPr>
          </w:rPrChange>
        </w:rPr>
      </w:pPr>
      <w:r w:rsidRPr="00B41112">
        <w:rPr>
          <w:b/>
          <w:sz w:val="26"/>
          <w:szCs w:val="26"/>
          <w:rPrChange w:id="9577" w:author="Le Minh Nghia" w:date="2019-10-09T10:56:00Z">
            <w:rPr>
              <w:b/>
              <w:sz w:val="36"/>
              <w:szCs w:val="36"/>
            </w:rPr>
          </w:rPrChange>
        </w:rPr>
        <w:lastRenderedPageBreak/>
        <w:t xml:space="preserve">CHƯƠNG 3 </w:t>
      </w:r>
    </w:p>
    <w:p w:rsidR="0094370E" w:rsidRPr="00B41112" w:rsidRDefault="0094370E" w:rsidP="00A22430">
      <w:pPr>
        <w:pStyle w:val="ListParagraph"/>
        <w:spacing w:line="360" w:lineRule="auto"/>
        <w:ind w:left="1800"/>
        <w:jc w:val="center"/>
        <w:rPr>
          <w:b/>
          <w:sz w:val="26"/>
          <w:szCs w:val="26"/>
          <w:rPrChange w:id="9578" w:author="Le Minh Nghia" w:date="2019-10-09T10:56:00Z">
            <w:rPr>
              <w:b/>
              <w:sz w:val="36"/>
              <w:szCs w:val="36"/>
            </w:rPr>
          </w:rPrChange>
        </w:rPr>
      </w:pPr>
      <w:r w:rsidRPr="00B41112">
        <w:rPr>
          <w:b/>
          <w:sz w:val="26"/>
          <w:szCs w:val="26"/>
          <w:rPrChange w:id="9579" w:author="Le Minh Nghia" w:date="2019-10-09T10:56:00Z">
            <w:rPr>
              <w:b/>
              <w:sz w:val="36"/>
              <w:szCs w:val="36"/>
            </w:rPr>
          </w:rPrChange>
        </w:rPr>
        <w:t>THIẾT KẾ WEB</w:t>
      </w:r>
    </w:p>
    <w:p w:rsidR="0094370E" w:rsidRPr="00B41112" w:rsidRDefault="0094370E" w:rsidP="00A22430">
      <w:pPr>
        <w:pStyle w:val="ListParagraph"/>
        <w:numPr>
          <w:ilvl w:val="0"/>
          <w:numId w:val="29"/>
        </w:numPr>
        <w:spacing w:line="360" w:lineRule="auto"/>
        <w:rPr>
          <w:b/>
          <w:sz w:val="26"/>
          <w:szCs w:val="26"/>
          <w:rPrChange w:id="9580" w:author="Le Minh Nghia" w:date="2019-10-09T10:56:00Z">
            <w:rPr>
              <w:b/>
              <w:sz w:val="32"/>
              <w:szCs w:val="32"/>
            </w:rPr>
          </w:rPrChange>
        </w:rPr>
      </w:pPr>
      <w:r w:rsidRPr="00B41112">
        <w:rPr>
          <w:b/>
          <w:sz w:val="26"/>
          <w:szCs w:val="26"/>
          <w:rPrChange w:id="9581" w:author="Le Minh Nghia" w:date="2019-10-09T10:56:00Z">
            <w:rPr>
              <w:b/>
              <w:sz w:val="32"/>
              <w:szCs w:val="32"/>
            </w:rPr>
          </w:rPrChange>
        </w:rPr>
        <w:t>LÝ THUYẾT LẬP TRÌNH WEB</w:t>
      </w:r>
    </w:p>
    <w:p w:rsidR="006C6E71" w:rsidRPr="00B41112" w:rsidRDefault="006C6E71" w:rsidP="00A22430">
      <w:pPr>
        <w:pStyle w:val="Heading3"/>
        <w:numPr>
          <w:ilvl w:val="0"/>
          <w:numId w:val="31"/>
        </w:numPr>
        <w:spacing w:line="360" w:lineRule="auto"/>
        <w:rPr>
          <w:rFonts w:cs="Times New Roman"/>
          <w:sz w:val="26"/>
          <w:szCs w:val="26"/>
          <w:rPrChange w:id="9582" w:author="Le Minh Nghia" w:date="2019-10-09T10:56:00Z">
            <w:rPr/>
          </w:rPrChange>
        </w:rPr>
      </w:pPr>
      <w:bookmarkStart w:id="9583" w:name="_Toc498345530"/>
      <w:proofErr w:type="spellStart"/>
      <w:r w:rsidRPr="00B41112">
        <w:rPr>
          <w:rFonts w:cs="Times New Roman"/>
          <w:sz w:val="26"/>
          <w:szCs w:val="26"/>
          <w:rPrChange w:id="9584" w:author="Le Minh Nghia" w:date="2019-10-09T10:56:00Z">
            <w:rPr/>
          </w:rPrChange>
        </w:rPr>
        <w:t>Lý</w:t>
      </w:r>
      <w:proofErr w:type="spellEnd"/>
      <w:r w:rsidRPr="00B41112">
        <w:rPr>
          <w:rFonts w:cs="Times New Roman"/>
          <w:sz w:val="26"/>
          <w:szCs w:val="26"/>
          <w:rPrChange w:id="9585" w:author="Le Minh Nghia" w:date="2019-10-09T10:56:00Z">
            <w:rPr/>
          </w:rPrChange>
        </w:rPr>
        <w:t xml:space="preserve"> </w:t>
      </w:r>
      <w:proofErr w:type="spellStart"/>
      <w:r w:rsidRPr="00B41112">
        <w:rPr>
          <w:rFonts w:cs="Times New Roman"/>
          <w:sz w:val="26"/>
          <w:szCs w:val="26"/>
          <w:rPrChange w:id="9586" w:author="Le Minh Nghia" w:date="2019-10-09T10:56:00Z">
            <w:rPr/>
          </w:rPrChange>
        </w:rPr>
        <w:t>thuyết</w:t>
      </w:r>
      <w:proofErr w:type="spellEnd"/>
      <w:r w:rsidRPr="00B41112">
        <w:rPr>
          <w:rFonts w:cs="Times New Roman"/>
          <w:sz w:val="26"/>
          <w:szCs w:val="26"/>
          <w:rPrChange w:id="9587" w:author="Le Minh Nghia" w:date="2019-10-09T10:56:00Z">
            <w:rPr/>
          </w:rPrChange>
        </w:rPr>
        <w:t xml:space="preserve"> </w:t>
      </w:r>
      <w:proofErr w:type="spellStart"/>
      <w:r w:rsidRPr="00B41112">
        <w:rPr>
          <w:rFonts w:cs="Times New Roman"/>
          <w:sz w:val="26"/>
          <w:szCs w:val="26"/>
          <w:rPrChange w:id="9588" w:author="Le Minh Nghia" w:date="2019-10-09T10:56:00Z">
            <w:rPr/>
          </w:rPrChange>
        </w:rPr>
        <w:t>lập</w:t>
      </w:r>
      <w:proofErr w:type="spellEnd"/>
      <w:r w:rsidRPr="00B41112">
        <w:rPr>
          <w:rFonts w:cs="Times New Roman"/>
          <w:sz w:val="26"/>
          <w:szCs w:val="26"/>
          <w:rPrChange w:id="9589" w:author="Le Minh Nghia" w:date="2019-10-09T10:56:00Z">
            <w:rPr/>
          </w:rPrChange>
        </w:rPr>
        <w:t xml:space="preserve"> </w:t>
      </w:r>
      <w:proofErr w:type="spellStart"/>
      <w:r w:rsidRPr="00B41112">
        <w:rPr>
          <w:rFonts w:cs="Times New Roman"/>
          <w:sz w:val="26"/>
          <w:szCs w:val="26"/>
          <w:rPrChange w:id="9590" w:author="Le Minh Nghia" w:date="2019-10-09T10:56:00Z">
            <w:rPr/>
          </w:rPrChange>
        </w:rPr>
        <w:t>trình</w:t>
      </w:r>
      <w:proofErr w:type="spellEnd"/>
      <w:r w:rsidRPr="00B41112">
        <w:rPr>
          <w:rFonts w:cs="Times New Roman"/>
          <w:sz w:val="26"/>
          <w:szCs w:val="26"/>
          <w:rPrChange w:id="9591" w:author="Le Minh Nghia" w:date="2019-10-09T10:56:00Z">
            <w:rPr/>
          </w:rPrChange>
        </w:rPr>
        <w:t xml:space="preserve"> web</w:t>
      </w:r>
      <w:bookmarkEnd w:id="9583"/>
    </w:p>
    <w:p w:rsidR="006C6E71" w:rsidRPr="00B41112" w:rsidRDefault="006C6E71" w:rsidP="00A22430">
      <w:pPr>
        <w:spacing w:line="360" w:lineRule="auto"/>
        <w:ind w:firstLine="720"/>
        <w:rPr>
          <w:sz w:val="26"/>
          <w:szCs w:val="26"/>
          <w:shd w:val="clear" w:color="auto" w:fill="FFFFFF"/>
          <w:rPrChange w:id="9592" w:author="Le Minh Nghia" w:date="2019-10-09T10:56:00Z">
            <w:rPr>
              <w:sz w:val="26"/>
              <w:szCs w:val="26"/>
              <w:shd w:val="clear" w:color="auto" w:fill="FFFFFF"/>
            </w:rPr>
          </w:rPrChange>
        </w:rPr>
      </w:pPr>
      <w:r w:rsidRPr="00B41112">
        <w:rPr>
          <w:b/>
          <w:sz w:val="26"/>
          <w:szCs w:val="26"/>
          <w:shd w:val="clear" w:color="auto" w:fill="FFFFFF"/>
          <w:rPrChange w:id="9593" w:author="Le Minh Nghia" w:date="2019-10-09T10:56:00Z">
            <w:rPr>
              <w:b/>
              <w:sz w:val="26"/>
              <w:szCs w:val="26"/>
              <w:shd w:val="clear" w:color="auto" w:fill="FFFFFF"/>
            </w:rPr>
          </w:rPrChange>
        </w:rPr>
        <w:t>HTML:</w:t>
      </w:r>
      <w:r w:rsidRPr="00B41112">
        <w:rPr>
          <w:sz w:val="26"/>
          <w:szCs w:val="26"/>
          <w:shd w:val="clear" w:color="auto" w:fill="FFFFFF"/>
          <w:rPrChange w:id="959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595" w:author="Le Minh Nghia" w:date="2019-10-09T10:56:00Z">
            <w:rPr>
              <w:sz w:val="26"/>
              <w:szCs w:val="26"/>
              <w:shd w:val="clear" w:color="auto" w:fill="FFFFFF"/>
            </w:rPr>
          </w:rPrChange>
        </w:rPr>
        <w:t>là</w:t>
      </w:r>
      <w:proofErr w:type="spellEnd"/>
      <w:r w:rsidRPr="00B41112">
        <w:rPr>
          <w:sz w:val="26"/>
          <w:szCs w:val="26"/>
          <w:shd w:val="clear" w:color="auto" w:fill="FFFFFF"/>
          <w:rPrChange w:id="959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597" w:author="Le Minh Nghia" w:date="2019-10-09T10:56:00Z">
            <w:rPr>
              <w:sz w:val="26"/>
              <w:szCs w:val="26"/>
              <w:shd w:val="clear" w:color="auto" w:fill="FFFFFF"/>
            </w:rPr>
          </w:rPrChange>
        </w:rPr>
        <w:t>chữ</w:t>
      </w:r>
      <w:proofErr w:type="spellEnd"/>
      <w:r w:rsidRPr="00B41112">
        <w:rPr>
          <w:sz w:val="26"/>
          <w:szCs w:val="26"/>
          <w:shd w:val="clear" w:color="auto" w:fill="FFFFFF"/>
          <w:rPrChange w:id="959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599" w:author="Le Minh Nghia" w:date="2019-10-09T10:56:00Z">
            <w:rPr>
              <w:sz w:val="26"/>
              <w:szCs w:val="26"/>
              <w:shd w:val="clear" w:color="auto" w:fill="FFFFFF"/>
            </w:rPr>
          </w:rPrChange>
        </w:rPr>
        <w:t>viết</w:t>
      </w:r>
      <w:proofErr w:type="spellEnd"/>
      <w:r w:rsidRPr="00B41112">
        <w:rPr>
          <w:sz w:val="26"/>
          <w:szCs w:val="26"/>
          <w:shd w:val="clear" w:color="auto" w:fill="FFFFFF"/>
          <w:rPrChange w:id="960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01" w:author="Le Minh Nghia" w:date="2019-10-09T10:56:00Z">
            <w:rPr>
              <w:sz w:val="26"/>
              <w:szCs w:val="26"/>
              <w:shd w:val="clear" w:color="auto" w:fill="FFFFFF"/>
            </w:rPr>
          </w:rPrChange>
        </w:rPr>
        <w:t>tắt</w:t>
      </w:r>
      <w:proofErr w:type="spellEnd"/>
      <w:r w:rsidRPr="00B41112">
        <w:rPr>
          <w:sz w:val="26"/>
          <w:szCs w:val="26"/>
          <w:shd w:val="clear" w:color="auto" w:fill="FFFFFF"/>
          <w:rPrChange w:id="960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03" w:author="Le Minh Nghia" w:date="2019-10-09T10:56:00Z">
            <w:rPr>
              <w:sz w:val="26"/>
              <w:szCs w:val="26"/>
              <w:shd w:val="clear" w:color="auto" w:fill="FFFFFF"/>
            </w:rPr>
          </w:rPrChange>
        </w:rPr>
        <w:t>của</w:t>
      </w:r>
      <w:proofErr w:type="spellEnd"/>
      <w:r w:rsidRPr="00B41112">
        <w:rPr>
          <w:sz w:val="26"/>
          <w:szCs w:val="26"/>
          <w:shd w:val="clear" w:color="auto" w:fill="FFFFFF"/>
          <w:rPrChange w:id="960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05" w:author="Le Minh Nghia" w:date="2019-10-09T10:56:00Z">
            <w:rPr>
              <w:sz w:val="26"/>
              <w:szCs w:val="26"/>
              <w:shd w:val="clear" w:color="auto" w:fill="FFFFFF"/>
            </w:rPr>
          </w:rPrChange>
        </w:rPr>
        <w:t>cụm</w:t>
      </w:r>
      <w:proofErr w:type="spellEnd"/>
      <w:r w:rsidRPr="00B41112">
        <w:rPr>
          <w:sz w:val="26"/>
          <w:szCs w:val="26"/>
          <w:shd w:val="clear" w:color="auto" w:fill="FFFFFF"/>
          <w:rPrChange w:id="960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07" w:author="Le Minh Nghia" w:date="2019-10-09T10:56:00Z">
            <w:rPr>
              <w:sz w:val="26"/>
              <w:szCs w:val="26"/>
              <w:shd w:val="clear" w:color="auto" w:fill="FFFFFF"/>
            </w:rPr>
          </w:rPrChange>
        </w:rPr>
        <w:t>từ</w:t>
      </w:r>
      <w:proofErr w:type="spellEnd"/>
      <w:r w:rsidRPr="00B41112">
        <w:rPr>
          <w:sz w:val="26"/>
          <w:szCs w:val="26"/>
          <w:shd w:val="clear" w:color="auto" w:fill="FFFFFF"/>
          <w:rPrChange w:id="9608" w:author="Le Minh Nghia" w:date="2019-10-09T10:56:00Z">
            <w:rPr>
              <w:sz w:val="26"/>
              <w:szCs w:val="26"/>
              <w:shd w:val="clear" w:color="auto" w:fill="FFFFFF"/>
            </w:rPr>
          </w:rPrChange>
        </w:rPr>
        <w:t> </w:t>
      </w:r>
      <w:proofErr w:type="spellStart"/>
      <w:r w:rsidRPr="00B41112">
        <w:rPr>
          <w:rStyle w:val="Strong"/>
          <w:sz w:val="26"/>
          <w:szCs w:val="26"/>
          <w:shd w:val="clear" w:color="auto" w:fill="FFFFFF"/>
          <w:rPrChange w:id="9609" w:author="Le Minh Nghia" w:date="2019-10-09T10:56:00Z">
            <w:rPr>
              <w:rStyle w:val="Strong"/>
              <w:sz w:val="26"/>
              <w:szCs w:val="26"/>
              <w:shd w:val="clear" w:color="auto" w:fill="FFFFFF"/>
            </w:rPr>
          </w:rPrChange>
        </w:rPr>
        <w:t>H</w:t>
      </w:r>
      <w:r w:rsidRPr="00B41112">
        <w:rPr>
          <w:sz w:val="26"/>
          <w:szCs w:val="26"/>
          <w:shd w:val="clear" w:color="auto" w:fill="FFFFFF"/>
          <w:rPrChange w:id="9610" w:author="Le Minh Nghia" w:date="2019-10-09T10:56:00Z">
            <w:rPr>
              <w:sz w:val="26"/>
              <w:szCs w:val="26"/>
              <w:shd w:val="clear" w:color="auto" w:fill="FFFFFF"/>
            </w:rPr>
          </w:rPrChange>
        </w:rPr>
        <w:t>yper</w:t>
      </w:r>
      <w:r w:rsidRPr="00B41112">
        <w:rPr>
          <w:rStyle w:val="Strong"/>
          <w:sz w:val="26"/>
          <w:szCs w:val="26"/>
          <w:shd w:val="clear" w:color="auto" w:fill="FFFFFF"/>
          <w:rPrChange w:id="9611" w:author="Le Minh Nghia" w:date="2019-10-09T10:56:00Z">
            <w:rPr>
              <w:rStyle w:val="Strong"/>
              <w:sz w:val="26"/>
              <w:szCs w:val="26"/>
              <w:shd w:val="clear" w:color="auto" w:fill="FFFFFF"/>
            </w:rPr>
          </w:rPrChange>
        </w:rPr>
        <w:t>T</w:t>
      </w:r>
      <w:r w:rsidRPr="00B41112">
        <w:rPr>
          <w:sz w:val="26"/>
          <w:szCs w:val="26"/>
          <w:shd w:val="clear" w:color="auto" w:fill="FFFFFF"/>
          <w:rPrChange w:id="9612" w:author="Le Minh Nghia" w:date="2019-10-09T10:56:00Z">
            <w:rPr>
              <w:sz w:val="26"/>
              <w:szCs w:val="26"/>
              <w:shd w:val="clear" w:color="auto" w:fill="FFFFFF"/>
            </w:rPr>
          </w:rPrChange>
        </w:rPr>
        <w:t>ext</w:t>
      </w:r>
      <w:proofErr w:type="spellEnd"/>
      <w:r w:rsidRPr="00B41112">
        <w:rPr>
          <w:sz w:val="26"/>
          <w:szCs w:val="26"/>
          <w:shd w:val="clear" w:color="auto" w:fill="FFFFFF"/>
          <w:rPrChange w:id="9613" w:author="Le Minh Nghia" w:date="2019-10-09T10:56:00Z">
            <w:rPr>
              <w:sz w:val="26"/>
              <w:szCs w:val="26"/>
              <w:shd w:val="clear" w:color="auto" w:fill="FFFFFF"/>
            </w:rPr>
          </w:rPrChange>
        </w:rPr>
        <w:t> </w:t>
      </w:r>
      <w:r w:rsidRPr="00B41112">
        <w:rPr>
          <w:rStyle w:val="Strong"/>
          <w:sz w:val="26"/>
          <w:szCs w:val="26"/>
          <w:shd w:val="clear" w:color="auto" w:fill="FFFFFF"/>
          <w:rPrChange w:id="9614" w:author="Le Minh Nghia" w:date="2019-10-09T10:56:00Z">
            <w:rPr>
              <w:rStyle w:val="Strong"/>
              <w:sz w:val="26"/>
              <w:szCs w:val="26"/>
              <w:shd w:val="clear" w:color="auto" w:fill="FFFFFF"/>
            </w:rPr>
          </w:rPrChange>
        </w:rPr>
        <w:t>M</w:t>
      </w:r>
      <w:r w:rsidRPr="00B41112">
        <w:rPr>
          <w:sz w:val="26"/>
          <w:szCs w:val="26"/>
          <w:shd w:val="clear" w:color="auto" w:fill="FFFFFF"/>
          <w:rPrChange w:id="9615" w:author="Le Minh Nghia" w:date="2019-10-09T10:56:00Z">
            <w:rPr>
              <w:sz w:val="26"/>
              <w:szCs w:val="26"/>
              <w:shd w:val="clear" w:color="auto" w:fill="FFFFFF"/>
            </w:rPr>
          </w:rPrChange>
        </w:rPr>
        <w:t>arkup </w:t>
      </w:r>
      <w:r w:rsidRPr="00B41112">
        <w:rPr>
          <w:rStyle w:val="Strong"/>
          <w:sz w:val="26"/>
          <w:szCs w:val="26"/>
          <w:shd w:val="clear" w:color="auto" w:fill="FFFFFF"/>
          <w:rPrChange w:id="9616" w:author="Le Minh Nghia" w:date="2019-10-09T10:56:00Z">
            <w:rPr>
              <w:rStyle w:val="Strong"/>
              <w:sz w:val="26"/>
              <w:szCs w:val="26"/>
              <w:shd w:val="clear" w:color="auto" w:fill="FFFFFF"/>
            </w:rPr>
          </w:rPrChange>
        </w:rPr>
        <w:t>L</w:t>
      </w:r>
      <w:r w:rsidRPr="00B41112">
        <w:rPr>
          <w:sz w:val="26"/>
          <w:szCs w:val="26"/>
          <w:shd w:val="clear" w:color="auto" w:fill="FFFFFF"/>
          <w:rPrChange w:id="9617" w:author="Le Minh Nghia" w:date="2019-10-09T10:56:00Z">
            <w:rPr>
              <w:sz w:val="26"/>
              <w:szCs w:val="26"/>
              <w:shd w:val="clear" w:color="auto" w:fill="FFFFFF"/>
            </w:rPr>
          </w:rPrChange>
        </w:rPr>
        <w:t>anguage (</w:t>
      </w:r>
      <w:proofErr w:type="spellStart"/>
      <w:r w:rsidRPr="00B41112">
        <w:rPr>
          <w:sz w:val="26"/>
          <w:szCs w:val="26"/>
          <w:shd w:val="clear" w:color="auto" w:fill="FFFFFF"/>
          <w:rPrChange w:id="9618" w:author="Le Minh Nghia" w:date="2019-10-09T10:56:00Z">
            <w:rPr>
              <w:sz w:val="26"/>
              <w:szCs w:val="26"/>
              <w:shd w:val="clear" w:color="auto" w:fill="FFFFFF"/>
            </w:rPr>
          </w:rPrChange>
        </w:rPr>
        <w:t>dịch</w:t>
      </w:r>
      <w:proofErr w:type="spellEnd"/>
      <w:r w:rsidRPr="00B41112">
        <w:rPr>
          <w:sz w:val="26"/>
          <w:szCs w:val="26"/>
          <w:shd w:val="clear" w:color="auto" w:fill="FFFFFF"/>
          <w:rPrChange w:id="961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20" w:author="Le Minh Nghia" w:date="2019-10-09T10:56:00Z">
            <w:rPr>
              <w:sz w:val="26"/>
              <w:szCs w:val="26"/>
              <w:shd w:val="clear" w:color="auto" w:fill="FFFFFF"/>
            </w:rPr>
          </w:rPrChange>
        </w:rPr>
        <w:t>là</w:t>
      </w:r>
      <w:proofErr w:type="spellEnd"/>
      <w:r w:rsidRPr="00B41112">
        <w:rPr>
          <w:sz w:val="26"/>
          <w:szCs w:val="26"/>
          <w:shd w:val="clear" w:color="auto" w:fill="FFFFFF"/>
          <w:rPrChange w:id="962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22" w:author="Le Minh Nghia" w:date="2019-10-09T10:56:00Z">
            <w:rPr>
              <w:sz w:val="26"/>
              <w:szCs w:val="26"/>
              <w:shd w:val="clear" w:color="auto" w:fill="FFFFFF"/>
            </w:rPr>
          </w:rPrChange>
        </w:rPr>
        <w:t>Ngôn</w:t>
      </w:r>
      <w:proofErr w:type="spellEnd"/>
      <w:r w:rsidRPr="00B41112">
        <w:rPr>
          <w:sz w:val="26"/>
          <w:szCs w:val="26"/>
          <w:shd w:val="clear" w:color="auto" w:fill="FFFFFF"/>
          <w:rPrChange w:id="962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24" w:author="Le Minh Nghia" w:date="2019-10-09T10:56:00Z">
            <w:rPr>
              <w:sz w:val="26"/>
              <w:szCs w:val="26"/>
              <w:shd w:val="clear" w:color="auto" w:fill="FFFFFF"/>
            </w:rPr>
          </w:rPrChange>
        </w:rPr>
        <w:t>ngữ</w:t>
      </w:r>
      <w:proofErr w:type="spellEnd"/>
      <w:r w:rsidRPr="00B41112">
        <w:rPr>
          <w:sz w:val="26"/>
          <w:szCs w:val="26"/>
          <w:shd w:val="clear" w:color="auto" w:fill="FFFFFF"/>
          <w:rPrChange w:id="962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26" w:author="Le Minh Nghia" w:date="2019-10-09T10:56:00Z">
            <w:rPr>
              <w:sz w:val="26"/>
              <w:szCs w:val="26"/>
              <w:shd w:val="clear" w:color="auto" w:fill="FFFFFF"/>
            </w:rPr>
          </w:rPrChange>
        </w:rPr>
        <w:t>đánh</w:t>
      </w:r>
      <w:proofErr w:type="spellEnd"/>
      <w:r w:rsidRPr="00B41112">
        <w:rPr>
          <w:sz w:val="26"/>
          <w:szCs w:val="26"/>
          <w:shd w:val="clear" w:color="auto" w:fill="FFFFFF"/>
          <w:rPrChange w:id="962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28" w:author="Le Minh Nghia" w:date="2019-10-09T10:56:00Z">
            <w:rPr>
              <w:sz w:val="26"/>
              <w:szCs w:val="26"/>
              <w:shd w:val="clear" w:color="auto" w:fill="FFFFFF"/>
            </w:rPr>
          </w:rPrChange>
        </w:rPr>
        <w:t>dấu</w:t>
      </w:r>
      <w:proofErr w:type="spellEnd"/>
      <w:r w:rsidRPr="00B41112">
        <w:rPr>
          <w:sz w:val="26"/>
          <w:szCs w:val="26"/>
          <w:shd w:val="clear" w:color="auto" w:fill="FFFFFF"/>
          <w:rPrChange w:id="9629" w:author="Le Minh Nghia" w:date="2019-10-09T10:56:00Z">
            <w:rPr>
              <w:sz w:val="26"/>
              <w:szCs w:val="26"/>
              <w:shd w:val="clear" w:color="auto" w:fill="FFFFFF"/>
            </w:rPr>
          </w:rPrChange>
        </w:rPr>
        <w:t> </w:t>
      </w:r>
      <w:proofErr w:type="spellStart"/>
      <w:r w:rsidR="009006FB" w:rsidRPr="00B41112">
        <w:rPr>
          <w:sz w:val="26"/>
          <w:szCs w:val="26"/>
          <w:rPrChange w:id="9630" w:author="Le Minh Nghia" w:date="2019-10-09T10:56:00Z">
            <w:rPr/>
          </w:rPrChange>
        </w:rPr>
        <w:fldChar w:fldCharType="begin"/>
      </w:r>
      <w:r w:rsidR="009006FB" w:rsidRPr="00B41112">
        <w:rPr>
          <w:sz w:val="26"/>
          <w:szCs w:val="26"/>
          <w:rPrChange w:id="9631" w:author="Le Minh Nghia" w:date="2019-10-09T10:56:00Z">
            <w:rPr/>
          </w:rPrChange>
        </w:rPr>
        <w:instrText xml:space="preserve"> HYPERLINK "https://vi.wikipedia.org/wiki/Si%C3%AAu_v%C4%83n_b%E1%BA%A3n" \t "_blank" \o "Siêu văn bản - Wikipedia" </w:instrText>
      </w:r>
      <w:r w:rsidR="009006FB" w:rsidRPr="00B41112">
        <w:rPr>
          <w:sz w:val="26"/>
          <w:szCs w:val="26"/>
          <w:rPrChange w:id="9632" w:author="Le Minh Nghia" w:date="2019-10-09T10:56:00Z">
            <w:rPr/>
          </w:rPrChange>
        </w:rPr>
        <w:fldChar w:fldCharType="separate"/>
      </w:r>
      <w:r w:rsidRPr="00B41112">
        <w:rPr>
          <w:rStyle w:val="Hyperlink"/>
          <w:sz w:val="26"/>
          <w:szCs w:val="26"/>
          <w:shd w:val="clear" w:color="auto" w:fill="FFFFFF"/>
          <w:rPrChange w:id="9633" w:author="Le Minh Nghia" w:date="2019-10-09T10:56:00Z">
            <w:rPr>
              <w:rStyle w:val="Hyperlink"/>
              <w:sz w:val="26"/>
              <w:szCs w:val="26"/>
              <w:shd w:val="clear" w:color="auto" w:fill="FFFFFF"/>
            </w:rPr>
          </w:rPrChange>
        </w:rPr>
        <w:t>siêu</w:t>
      </w:r>
      <w:proofErr w:type="spellEnd"/>
      <w:r w:rsidRPr="00B41112">
        <w:rPr>
          <w:rStyle w:val="Hyperlink"/>
          <w:sz w:val="26"/>
          <w:szCs w:val="26"/>
          <w:shd w:val="clear" w:color="auto" w:fill="FFFFFF"/>
          <w:rPrChange w:id="9634" w:author="Le Minh Nghia" w:date="2019-10-09T10:56:00Z">
            <w:rPr>
              <w:rStyle w:val="Hyperlink"/>
              <w:sz w:val="26"/>
              <w:szCs w:val="26"/>
              <w:shd w:val="clear" w:color="auto" w:fill="FFFFFF"/>
            </w:rPr>
          </w:rPrChange>
        </w:rPr>
        <w:t xml:space="preserve"> </w:t>
      </w:r>
      <w:proofErr w:type="spellStart"/>
      <w:r w:rsidRPr="00B41112">
        <w:rPr>
          <w:rStyle w:val="Hyperlink"/>
          <w:sz w:val="26"/>
          <w:szCs w:val="26"/>
          <w:shd w:val="clear" w:color="auto" w:fill="FFFFFF"/>
          <w:rPrChange w:id="9635" w:author="Le Minh Nghia" w:date="2019-10-09T10:56:00Z">
            <w:rPr>
              <w:rStyle w:val="Hyperlink"/>
              <w:sz w:val="26"/>
              <w:szCs w:val="26"/>
              <w:shd w:val="clear" w:color="auto" w:fill="FFFFFF"/>
            </w:rPr>
          </w:rPrChange>
        </w:rPr>
        <w:t>văn</w:t>
      </w:r>
      <w:proofErr w:type="spellEnd"/>
      <w:r w:rsidRPr="00B41112">
        <w:rPr>
          <w:rStyle w:val="Hyperlink"/>
          <w:sz w:val="26"/>
          <w:szCs w:val="26"/>
          <w:shd w:val="clear" w:color="auto" w:fill="FFFFFF"/>
          <w:rPrChange w:id="9636" w:author="Le Minh Nghia" w:date="2019-10-09T10:56:00Z">
            <w:rPr>
              <w:rStyle w:val="Hyperlink"/>
              <w:sz w:val="26"/>
              <w:szCs w:val="26"/>
              <w:shd w:val="clear" w:color="auto" w:fill="FFFFFF"/>
            </w:rPr>
          </w:rPrChange>
        </w:rPr>
        <w:t xml:space="preserve"> </w:t>
      </w:r>
      <w:proofErr w:type="spellStart"/>
      <w:r w:rsidRPr="00B41112">
        <w:rPr>
          <w:rStyle w:val="Hyperlink"/>
          <w:sz w:val="26"/>
          <w:szCs w:val="26"/>
          <w:shd w:val="clear" w:color="auto" w:fill="FFFFFF"/>
          <w:rPrChange w:id="9637" w:author="Le Minh Nghia" w:date="2019-10-09T10:56:00Z">
            <w:rPr>
              <w:rStyle w:val="Hyperlink"/>
              <w:sz w:val="26"/>
              <w:szCs w:val="26"/>
              <w:shd w:val="clear" w:color="auto" w:fill="FFFFFF"/>
            </w:rPr>
          </w:rPrChange>
        </w:rPr>
        <w:t>bản</w:t>
      </w:r>
      <w:proofErr w:type="spellEnd"/>
      <w:r w:rsidR="009006FB" w:rsidRPr="00B41112">
        <w:rPr>
          <w:rStyle w:val="Hyperlink"/>
          <w:sz w:val="26"/>
          <w:szCs w:val="26"/>
          <w:shd w:val="clear" w:color="auto" w:fill="FFFFFF"/>
          <w:rPrChange w:id="9638" w:author="Le Minh Nghia" w:date="2019-10-09T10:56:00Z">
            <w:rPr>
              <w:rStyle w:val="Hyperlink"/>
              <w:sz w:val="26"/>
              <w:szCs w:val="26"/>
              <w:shd w:val="clear" w:color="auto" w:fill="FFFFFF"/>
            </w:rPr>
          </w:rPrChange>
        </w:rPr>
        <w:fldChar w:fldCharType="end"/>
      </w:r>
      <w:r w:rsidRPr="00B41112">
        <w:rPr>
          <w:sz w:val="26"/>
          <w:szCs w:val="26"/>
          <w:shd w:val="clear" w:color="auto" w:fill="FFFFFF"/>
          <w:rPrChange w:id="963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40" w:author="Le Minh Nghia" w:date="2019-10-09T10:56:00Z">
            <w:rPr>
              <w:sz w:val="26"/>
              <w:szCs w:val="26"/>
              <w:shd w:val="clear" w:color="auto" w:fill="FFFFFF"/>
            </w:rPr>
          </w:rPrChange>
        </w:rPr>
        <w:t>được</w:t>
      </w:r>
      <w:proofErr w:type="spellEnd"/>
      <w:r w:rsidRPr="00B41112">
        <w:rPr>
          <w:sz w:val="26"/>
          <w:szCs w:val="26"/>
          <w:shd w:val="clear" w:color="auto" w:fill="FFFFFF"/>
          <w:rPrChange w:id="964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42" w:author="Le Minh Nghia" w:date="2019-10-09T10:56:00Z">
            <w:rPr>
              <w:sz w:val="26"/>
              <w:szCs w:val="26"/>
              <w:shd w:val="clear" w:color="auto" w:fill="FFFFFF"/>
            </w:rPr>
          </w:rPrChange>
        </w:rPr>
        <w:t>sử</w:t>
      </w:r>
      <w:proofErr w:type="spellEnd"/>
      <w:r w:rsidRPr="00B41112">
        <w:rPr>
          <w:sz w:val="26"/>
          <w:szCs w:val="26"/>
          <w:shd w:val="clear" w:color="auto" w:fill="FFFFFF"/>
          <w:rPrChange w:id="964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44" w:author="Le Minh Nghia" w:date="2019-10-09T10:56:00Z">
            <w:rPr>
              <w:sz w:val="26"/>
              <w:szCs w:val="26"/>
              <w:shd w:val="clear" w:color="auto" w:fill="FFFFFF"/>
            </w:rPr>
          </w:rPrChange>
        </w:rPr>
        <w:t>dụng</w:t>
      </w:r>
      <w:proofErr w:type="spellEnd"/>
      <w:r w:rsidRPr="00B41112">
        <w:rPr>
          <w:sz w:val="26"/>
          <w:szCs w:val="26"/>
          <w:shd w:val="clear" w:color="auto" w:fill="FFFFFF"/>
          <w:rPrChange w:id="964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46" w:author="Le Minh Nghia" w:date="2019-10-09T10:56:00Z">
            <w:rPr>
              <w:sz w:val="26"/>
              <w:szCs w:val="26"/>
              <w:shd w:val="clear" w:color="auto" w:fill="FFFFFF"/>
            </w:rPr>
          </w:rPrChange>
        </w:rPr>
        <w:t>để</w:t>
      </w:r>
      <w:proofErr w:type="spellEnd"/>
      <w:r w:rsidRPr="00B41112">
        <w:rPr>
          <w:sz w:val="26"/>
          <w:szCs w:val="26"/>
          <w:shd w:val="clear" w:color="auto" w:fill="FFFFFF"/>
          <w:rPrChange w:id="964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48" w:author="Le Minh Nghia" w:date="2019-10-09T10:56:00Z">
            <w:rPr>
              <w:sz w:val="26"/>
              <w:szCs w:val="26"/>
              <w:shd w:val="clear" w:color="auto" w:fill="FFFFFF"/>
            </w:rPr>
          </w:rPrChange>
        </w:rPr>
        <w:t>tạo</w:t>
      </w:r>
      <w:proofErr w:type="spellEnd"/>
      <w:r w:rsidRPr="00B41112">
        <w:rPr>
          <w:sz w:val="26"/>
          <w:szCs w:val="26"/>
          <w:shd w:val="clear" w:color="auto" w:fill="FFFFFF"/>
          <w:rPrChange w:id="964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50" w:author="Le Minh Nghia" w:date="2019-10-09T10:56:00Z">
            <w:rPr>
              <w:sz w:val="26"/>
              <w:szCs w:val="26"/>
              <w:shd w:val="clear" w:color="auto" w:fill="FFFFFF"/>
            </w:rPr>
          </w:rPrChange>
        </w:rPr>
        <w:t>một</w:t>
      </w:r>
      <w:proofErr w:type="spellEnd"/>
      <w:r w:rsidRPr="00B41112">
        <w:rPr>
          <w:sz w:val="26"/>
          <w:szCs w:val="26"/>
          <w:shd w:val="clear" w:color="auto" w:fill="FFFFFF"/>
          <w:rPrChange w:id="965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52" w:author="Le Minh Nghia" w:date="2019-10-09T10:56:00Z">
            <w:rPr>
              <w:sz w:val="26"/>
              <w:szCs w:val="26"/>
              <w:shd w:val="clear" w:color="auto" w:fill="FFFFFF"/>
            </w:rPr>
          </w:rPrChange>
        </w:rPr>
        <w:t>trang</w:t>
      </w:r>
      <w:proofErr w:type="spellEnd"/>
      <w:r w:rsidRPr="00B41112">
        <w:rPr>
          <w:sz w:val="26"/>
          <w:szCs w:val="26"/>
          <w:shd w:val="clear" w:color="auto" w:fill="FFFFFF"/>
          <w:rPrChange w:id="9653" w:author="Le Minh Nghia" w:date="2019-10-09T10:56:00Z">
            <w:rPr>
              <w:sz w:val="26"/>
              <w:szCs w:val="26"/>
              <w:shd w:val="clear" w:color="auto" w:fill="FFFFFF"/>
            </w:rPr>
          </w:rPrChange>
        </w:rPr>
        <w:t xml:space="preserve"> web, </w:t>
      </w:r>
      <w:proofErr w:type="spellStart"/>
      <w:r w:rsidRPr="00B41112">
        <w:rPr>
          <w:sz w:val="26"/>
          <w:szCs w:val="26"/>
          <w:shd w:val="clear" w:color="auto" w:fill="FFFFFF"/>
          <w:rPrChange w:id="9654" w:author="Le Minh Nghia" w:date="2019-10-09T10:56:00Z">
            <w:rPr>
              <w:sz w:val="26"/>
              <w:szCs w:val="26"/>
              <w:shd w:val="clear" w:color="auto" w:fill="FFFFFF"/>
            </w:rPr>
          </w:rPrChange>
        </w:rPr>
        <w:t>trên</w:t>
      </w:r>
      <w:proofErr w:type="spellEnd"/>
      <w:r w:rsidRPr="00B41112">
        <w:rPr>
          <w:sz w:val="26"/>
          <w:szCs w:val="26"/>
          <w:shd w:val="clear" w:color="auto" w:fill="FFFFFF"/>
          <w:rPrChange w:id="965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56" w:author="Le Minh Nghia" w:date="2019-10-09T10:56:00Z">
            <w:rPr>
              <w:sz w:val="26"/>
              <w:szCs w:val="26"/>
              <w:shd w:val="clear" w:color="auto" w:fill="FFFFFF"/>
            </w:rPr>
          </w:rPrChange>
        </w:rPr>
        <w:t>một</w:t>
      </w:r>
      <w:proofErr w:type="spellEnd"/>
      <w:r w:rsidRPr="00B41112">
        <w:rPr>
          <w:sz w:val="26"/>
          <w:szCs w:val="26"/>
          <w:shd w:val="clear" w:color="auto" w:fill="FFFFFF"/>
          <w:rPrChange w:id="9657" w:author="Le Minh Nghia" w:date="2019-10-09T10:56:00Z">
            <w:rPr>
              <w:sz w:val="26"/>
              <w:szCs w:val="26"/>
              <w:shd w:val="clear" w:color="auto" w:fill="FFFFFF"/>
            </w:rPr>
          </w:rPrChange>
        </w:rPr>
        <w:t xml:space="preserve"> website </w:t>
      </w:r>
      <w:proofErr w:type="spellStart"/>
      <w:r w:rsidRPr="00B41112">
        <w:rPr>
          <w:sz w:val="26"/>
          <w:szCs w:val="26"/>
          <w:shd w:val="clear" w:color="auto" w:fill="FFFFFF"/>
          <w:rPrChange w:id="9658" w:author="Le Minh Nghia" w:date="2019-10-09T10:56:00Z">
            <w:rPr>
              <w:sz w:val="26"/>
              <w:szCs w:val="26"/>
              <w:shd w:val="clear" w:color="auto" w:fill="FFFFFF"/>
            </w:rPr>
          </w:rPrChange>
        </w:rPr>
        <w:t>có</w:t>
      </w:r>
      <w:proofErr w:type="spellEnd"/>
      <w:r w:rsidRPr="00B41112">
        <w:rPr>
          <w:sz w:val="26"/>
          <w:szCs w:val="26"/>
          <w:shd w:val="clear" w:color="auto" w:fill="FFFFFF"/>
          <w:rPrChange w:id="965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60" w:author="Le Minh Nghia" w:date="2019-10-09T10:56:00Z">
            <w:rPr>
              <w:sz w:val="26"/>
              <w:szCs w:val="26"/>
              <w:shd w:val="clear" w:color="auto" w:fill="FFFFFF"/>
            </w:rPr>
          </w:rPrChange>
        </w:rPr>
        <w:t>thể</w:t>
      </w:r>
      <w:proofErr w:type="spellEnd"/>
      <w:r w:rsidRPr="00B41112">
        <w:rPr>
          <w:sz w:val="26"/>
          <w:szCs w:val="26"/>
          <w:shd w:val="clear" w:color="auto" w:fill="FFFFFF"/>
          <w:rPrChange w:id="966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62" w:author="Le Minh Nghia" w:date="2019-10-09T10:56:00Z">
            <w:rPr>
              <w:sz w:val="26"/>
              <w:szCs w:val="26"/>
              <w:shd w:val="clear" w:color="auto" w:fill="FFFFFF"/>
            </w:rPr>
          </w:rPrChange>
        </w:rPr>
        <w:t>sẽ</w:t>
      </w:r>
      <w:proofErr w:type="spellEnd"/>
      <w:r w:rsidRPr="00B41112">
        <w:rPr>
          <w:sz w:val="26"/>
          <w:szCs w:val="26"/>
          <w:shd w:val="clear" w:color="auto" w:fill="FFFFFF"/>
          <w:rPrChange w:id="966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64" w:author="Le Minh Nghia" w:date="2019-10-09T10:56:00Z">
            <w:rPr>
              <w:sz w:val="26"/>
              <w:szCs w:val="26"/>
              <w:shd w:val="clear" w:color="auto" w:fill="FFFFFF"/>
            </w:rPr>
          </w:rPrChange>
        </w:rPr>
        <w:t>chứa</w:t>
      </w:r>
      <w:proofErr w:type="spellEnd"/>
      <w:r w:rsidRPr="00B41112">
        <w:rPr>
          <w:sz w:val="26"/>
          <w:szCs w:val="26"/>
          <w:shd w:val="clear" w:color="auto" w:fill="FFFFFF"/>
          <w:rPrChange w:id="966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66" w:author="Le Minh Nghia" w:date="2019-10-09T10:56:00Z">
            <w:rPr>
              <w:sz w:val="26"/>
              <w:szCs w:val="26"/>
              <w:shd w:val="clear" w:color="auto" w:fill="FFFFFF"/>
            </w:rPr>
          </w:rPrChange>
        </w:rPr>
        <w:t>nhiều</w:t>
      </w:r>
      <w:proofErr w:type="spellEnd"/>
      <w:r w:rsidRPr="00B41112">
        <w:rPr>
          <w:sz w:val="26"/>
          <w:szCs w:val="26"/>
          <w:shd w:val="clear" w:color="auto" w:fill="FFFFFF"/>
          <w:rPrChange w:id="966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68" w:author="Le Minh Nghia" w:date="2019-10-09T10:56:00Z">
            <w:rPr>
              <w:sz w:val="26"/>
              <w:szCs w:val="26"/>
              <w:shd w:val="clear" w:color="auto" w:fill="FFFFFF"/>
            </w:rPr>
          </w:rPrChange>
        </w:rPr>
        <w:t>trang</w:t>
      </w:r>
      <w:proofErr w:type="spellEnd"/>
      <w:r w:rsidRPr="00B41112">
        <w:rPr>
          <w:sz w:val="26"/>
          <w:szCs w:val="26"/>
          <w:shd w:val="clear" w:color="auto" w:fill="FFFFFF"/>
          <w:rPrChange w:id="966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70" w:author="Le Minh Nghia" w:date="2019-10-09T10:56:00Z">
            <w:rPr>
              <w:sz w:val="26"/>
              <w:szCs w:val="26"/>
              <w:shd w:val="clear" w:color="auto" w:fill="FFFFFF"/>
            </w:rPr>
          </w:rPrChange>
        </w:rPr>
        <w:t>và</w:t>
      </w:r>
      <w:proofErr w:type="spellEnd"/>
      <w:r w:rsidRPr="00B41112">
        <w:rPr>
          <w:sz w:val="26"/>
          <w:szCs w:val="26"/>
          <w:shd w:val="clear" w:color="auto" w:fill="FFFFFF"/>
          <w:rPrChange w:id="967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72" w:author="Le Minh Nghia" w:date="2019-10-09T10:56:00Z">
            <w:rPr>
              <w:sz w:val="26"/>
              <w:szCs w:val="26"/>
              <w:shd w:val="clear" w:color="auto" w:fill="FFFFFF"/>
            </w:rPr>
          </w:rPrChange>
        </w:rPr>
        <w:t>mỗi</w:t>
      </w:r>
      <w:proofErr w:type="spellEnd"/>
      <w:r w:rsidRPr="00B41112">
        <w:rPr>
          <w:sz w:val="26"/>
          <w:szCs w:val="26"/>
          <w:shd w:val="clear" w:color="auto" w:fill="FFFFFF"/>
          <w:rPrChange w:id="967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74" w:author="Le Minh Nghia" w:date="2019-10-09T10:56:00Z">
            <w:rPr>
              <w:sz w:val="26"/>
              <w:szCs w:val="26"/>
              <w:shd w:val="clear" w:color="auto" w:fill="FFFFFF"/>
            </w:rPr>
          </w:rPrChange>
        </w:rPr>
        <w:t>trang</w:t>
      </w:r>
      <w:proofErr w:type="spellEnd"/>
      <w:r w:rsidRPr="00B41112">
        <w:rPr>
          <w:sz w:val="26"/>
          <w:szCs w:val="26"/>
          <w:shd w:val="clear" w:color="auto" w:fill="FFFFFF"/>
          <w:rPrChange w:id="967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76" w:author="Le Minh Nghia" w:date="2019-10-09T10:56:00Z">
            <w:rPr>
              <w:sz w:val="26"/>
              <w:szCs w:val="26"/>
              <w:shd w:val="clear" w:color="auto" w:fill="FFFFFF"/>
            </w:rPr>
          </w:rPrChange>
        </w:rPr>
        <w:t>được</w:t>
      </w:r>
      <w:proofErr w:type="spellEnd"/>
      <w:r w:rsidRPr="00B41112">
        <w:rPr>
          <w:sz w:val="26"/>
          <w:szCs w:val="26"/>
          <w:shd w:val="clear" w:color="auto" w:fill="FFFFFF"/>
          <w:rPrChange w:id="967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78" w:author="Le Minh Nghia" w:date="2019-10-09T10:56:00Z">
            <w:rPr>
              <w:sz w:val="26"/>
              <w:szCs w:val="26"/>
              <w:shd w:val="clear" w:color="auto" w:fill="FFFFFF"/>
            </w:rPr>
          </w:rPrChange>
        </w:rPr>
        <w:t>quy</w:t>
      </w:r>
      <w:proofErr w:type="spellEnd"/>
      <w:r w:rsidRPr="00B41112">
        <w:rPr>
          <w:sz w:val="26"/>
          <w:szCs w:val="26"/>
          <w:shd w:val="clear" w:color="auto" w:fill="FFFFFF"/>
          <w:rPrChange w:id="9679" w:author="Le Minh Nghia" w:date="2019-10-09T10:56:00Z">
            <w:rPr>
              <w:sz w:val="26"/>
              <w:szCs w:val="26"/>
              <w:shd w:val="clear" w:color="auto" w:fill="FFFFFF"/>
            </w:rPr>
          </w:rPrChange>
        </w:rPr>
        <w:t xml:space="preserve"> ra </w:t>
      </w:r>
      <w:proofErr w:type="spellStart"/>
      <w:r w:rsidRPr="00B41112">
        <w:rPr>
          <w:sz w:val="26"/>
          <w:szCs w:val="26"/>
          <w:shd w:val="clear" w:color="auto" w:fill="FFFFFF"/>
          <w:rPrChange w:id="9680" w:author="Le Minh Nghia" w:date="2019-10-09T10:56:00Z">
            <w:rPr>
              <w:sz w:val="26"/>
              <w:szCs w:val="26"/>
              <w:shd w:val="clear" w:color="auto" w:fill="FFFFFF"/>
            </w:rPr>
          </w:rPrChange>
        </w:rPr>
        <w:t>là</w:t>
      </w:r>
      <w:proofErr w:type="spellEnd"/>
      <w:r w:rsidRPr="00B41112">
        <w:rPr>
          <w:sz w:val="26"/>
          <w:szCs w:val="26"/>
          <w:shd w:val="clear" w:color="auto" w:fill="FFFFFF"/>
          <w:rPrChange w:id="968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82" w:author="Le Minh Nghia" w:date="2019-10-09T10:56:00Z">
            <w:rPr>
              <w:sz w:val="26"/>
              <w:szCs w:val="26"/>
              <w:shd w:val="clear" w:color="auto" w:fill="FFFFFF"/>
            </w:rPr>
          </w:rPrChange>
        </w:rPr>
        <w:t>một</w:t>
      </w:r>
      <w:proofErr w:type="spellEnd"/>
      <w:r w:rsidRPr="00B41112">
        <w:rPr>
          <w:sz w:val="26"/>
          <w:szCs w:val="26"/>
          <w:shd w:val="clear" w:color="auto" w:fill="FFFFFF"/>
          <w:rPrChange w:id="968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84" w:author="Le Minh Nghia" w:date="2019-10-09T10:56:00Z">
            <w:rPr>
              <w:sz w:val="26"/>
              <w:szCs w:val="26"/>
              <w:shd w:val="clear" w:color="auto" w:fill="FFFFFF"/>
            </w:rPr>
          </w:rPrChange>
        </w:rPr>
        <w:t>tài</w:t>
      </w:r>
      <w:proofErr w:type="spellEnd"/>
      <w:r w:rsidRPr="00B41112">
        <w:rPr>
          <w:sz w:val="26"/>
          <w:szCs w:val="26"/>
          <w:shd w:val="clear" w:color="auto" w:fill="FFFFFF"/>
          <w:rPrChange w:id="968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86" w:author="Le Minh Nghia" w:date="2019-10-09T10:56:00Z">
            <w:rPr>
              <w:sz w:val="26"/>
              <w:szCs w:val="26"/>
              <w:shd w:val="clear" w:color="auto" w:fill="FFFFFF"/>
            </w:rPr>
          </w:rPrChange>
        </w:rPr>
        <w:t>liệu</w:t>
      </w:r>
      <w:proofErr w:type="spellEnd"/>
      <w:r w:rsidRPr="00B41112">
        <w:rPr>
          <w:sz w:val="26"/>
          <w:szCs w:val="26"/>
          <w:shd w:val="clear" w:color="auto" w:fill="FFFFFF"/>
          <w:rPrChange w:id="9687" w:author="Le Minh Nghia" w:date="2019-10-09T10:56:00Z">
            <w:rPr>
              <w:sz w:val="26"/>
              <w:szCs w:val="26"/>
              <w:shd w:val="clear" w:color="auto" w:fill="FFFFFF"/>
            </w:rPr>
          </w:rPrChange>
        </w:rPr>
        <w:t xml:space="preserve"> HTML (</w:t>
      </w:r>
      <w:proofErr w:type="spellStart"/>
      <w:r w:rsidRPr="00B41112">
        <w:rPr>
          <w:sz w:val="26"/>
          <w:szCs w:val="26"/>
          <w:shd w:val="clear" w:color="auto" w:fill="FFFFFF"/>
          <w:rPrChange w:id="9688" w:author="Le Minh Nghia" w:date="2019-10-09T10:56:00Z">
            <w:rPr>
              <w:sz w:val="26"/>
              <w:szCs w:val="26"/>
              <w:shd w:val="clear" w:color="auto" w:fill="FFFFFF"/>
            </w:rPr>
          </w:rPrChange>
        </w:rPr>
        <w:t>thi</w:t>
      </w:r>
      <w:proofErr w:type="spellEnd"/>
      <w:r w:rsidRPr="00B41112">
        <w:rPr>
          <w:sz w:val="26"/>
          <w:szCs w:val="26"/>
          <w:shd w:val="clear" w:color="auto" w:fill="FFFFFF"/>
          <w:rPrChange w:id="968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90" w:author="Le Minh Nghia" w:date="2019-10-09T10:56:00Z">
            <w:rPr>
              <w:sz w:val="26"/>
              <w:szCs w:val="26"/>
              <w:shd w:val="clear" w:color="auto" w:fill="FFFFFF"/>
            </w:rPr>
          </w:rPrChange>
        </w:rPr>
        <w:t>thoảng</w:t>
      </w:r>
      <w:proofErr w:type="spellEnd"/>
      <w:r w:rsidRPr="00B41112">
        <w:rPr>
          <w:sz w:val="26"/>
          <w:szCs w:val="26"/>
          <w:shd w:val="clear" w:color="auto" w:fill="FFFFFF"/>
          <w:rPrChange w:id="969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92" w:author="Le Minh Nghia" w:date="2019-10-09T10:56:00Z">
            <w:rPr>
              <w:sz w:val="26"/>
              <w:szCs w:val="26"/>
              <w:shd w:val="clear" w:color="auto" w:fill="FFFFFF"/>
            </w:rPr>
          </w:rPrChange>
        </w:rPr>
        <w:t>mình</w:t>
      </w:r>
      <w:proofErr w:type="spellEnd"/>
      <w:r w:rsidRPr="00B41112">
        <w:rPr>
          <w:sz w:val="26"/>
          <w:szCs w:val="26"/>
          <w:shd w:val="clear" w:color="auto" w:fill="FFFFFF"/>
          <w:rPrChange w:id="969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94" w:author="Le Minh Nghia" w:date="2019-10-09T10:56:00Z">
            <w:rPr>
              <w:sz w:val="26"/>
              <w:szCs w:val="26"/>
              <w:shd w:val="clear" w:color="auto" w:fill="FFFFFF"/>
            </w:rPr>
          </w:rPrChange>
        </w:rPr>
        <w:t>sẽ</w:t>
      </w:r>
      <w:proofErr w:type="spellEnd"/>
      <w:r w:rsidRPr="00B41112">
        <w:rPr>
          <w:sz w:val="26"/>
          <w:szCs w:val="26"/>
          <w:shd w:val="clear" w:color="auto" w:fill="FFFFFF"/>
          <w:rPrChange w:id="969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96" w:author="Le Minh Nghia" w:date="2019-10-09T10:56:00Z">
            <w:rPr>
              <w:sz w:val="26"/>
              <w:szCs w:val="26"/>
              <w:shd w:val="clear" w:color="auto" w:fill="FFFFFF"/>
            </w:rPr>
          </w:rPrChange>
        </w:rPr>
        <w:t>ghi</w:t>
      </w:r>
      <w:proofErr w:type="spellEnd"/>
      <w:r w:rsidRPr="00B41112">
        <w:rPr>
          <w:sz w:val="26"/>
          <w:szCs w:val="26"/>
          <w:shd w:val="clear" w:color="auto" w:fill="FFFFFF"/>
          <w:rPrChange w:id="969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698" w:author="Le Minh Nghia" w:date="2019-10-09T10:56:00Z">
            <w:rPr>
              <w:sz w:val="26"/>
              <w:szCs w:val="26"/>
              <w:shd w:val="clear" w:color="auto" w:fill="FFFFFF"/>
            </w:rPr>
          </w:rPrChange>
        </w:rPr>
        <w:t>là</w:t>
      </w:r>
      <w:proofErr w:type="spellEnd"/>
      <w:r w:rsidRPr="00B41112">
        <w:rPr>
          <w:sz w:val="26"/>
          <w:szCs w:val="26"/>
          <w:shd w:val="clear" w:color="auto" w:fill="FFFFFF"/>
          <w:rPrChange w:id="969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00" w:author="Le Minh Nghia" w:date="2019-10-09T10:56:00Z">
            <w:rPr>
              <w:sz w:val="26"/>
              <w:szCs w:val="26"/>
              <w:shd w:val="clear" w:color="auto" w:fill="FFFFFF"/>
            </w:rPr>
          </w:rPrChange>
        </w:rPr>
        <w:t>một</w:t>
      </w:r>
      <w:proofErr w:type="spellEnd"/>
      <w:r w:rsidRPr="00B41112">
        <w:rPr>
          <w:sz w:val="26"/>
          <w:szCs w:val="26"/>
          <w:shd w:val="clear" w:color="auto" w:fill="FFFFFF"/>
          <w:rPrChange w:id="970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02" w:author="Le Minh Nghia" w:date="2019-10-09T10:56:00Z">
            <w:rPr>
              <w:sz w:val="26"/>
              <w:szCs w:val="26"/>
              <w:shd w:val="clear" w:color="auto" w:fill="FFFFFF"/>
            </w:rPr>
          </w:rPrChange>
        </w:rPr>
        <w:t>tập</w:t>
      </w:r>
      <w:proofErr w:type="spellEnd"/>
      <w:r w:rsidRPr="00B41112">
        <w:rPr>
          <w:sz w:val="26"/>
          <w:szCs w:val="26"/>
          <w:shd w:val="clear" w:color="auto" w:fill="FFFFFF"/>
          <w:rPrChange w:id="9703" w:author="Le Minh Nghia" w:date="2019-10-09T10:56:00Z">
            <w:rPr>
              <w:sz w:val="26"/>
              <w:szCs w:val="26"/>
              <w:shd w:val="clear" w:color="auto" w:fill="FFFFFF"/>
            </w:rPr>
          </w:rPrChange>
        </w:rPr>
        <w:t xml:space="preserve"> tin HTML). Cha </w:t>
      </w:r>
      <w:proofErr w:type="spellStart"/>
      <w:r w:rsidRPr="00B41112">
        <w:rPr>
          <w:sz w:val="26"/>
          <w:szCs w:val="26"/>
          <w:shd w:val="clear" w:color="auto" w:fill="FFFFFF"/>
          <w:rPrChange w:id="9704" w:author="Le Minh Nghia" w:date="2019-10-09T10:56:00Z">
            <w:rPr>
              <w:sz w:val="26"/>
              <w:szCs w:val="26"/>
              <w:shd w:val="clear" w:color="auto" w:fill="FFFFFF"/>
            </w:rPr>
          </w:rPrChange>
        </w:rPr>
        <w:t>đẻ</w:t>
      </w:r>
      <w:proofErr w:type="spellEnd"/>
      <w:r w:rsidRPr="00B41112">
        <w:rPr>
          <w:sz w:val="26"/>
          <w:szCs w:val="26"/>
          <w:shd w:val="clear" w:color="auto" w:fill="FFFFFF"/>
          <w:rPrChange w:id="970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06" w:author="Le Minh Nghia" w:date="2019-10-09T10:56:00Z">
            <w:rPr>
              <w:sz w:val="26"/>
              <w:szCs w:val="26"/>
              <w:shd w:val="clear" w:color="auto" w:fill="FFFFFF"/>
            </w:rPr>
          </w:rPrChange>
        </w:rPr>
        <w:t>của</w:t>
      </w:r>
      <w:proofErr w:type="spellEnd"/>
      <w:r w:rsidRPr="00B41112">
        <w:rPr>
          <w:sz w:val="26"/>
          <w:szCs w:val="26"/>
          <w:shd w:val="clear" w:color="auto" w:fill="FFFFFF"/>
          <w:rPrChange w:id="9707" w:author="Le Minh Nghia" w:date="2019-10-09T10:56:00Z">
            <w:rPr>
              <w:sz w:val="26"/>
              <w:szCs w:val="26"/>
              <w:shd w:val="clear" w:color="auto" w:fill="FFFFFF"/>
            </w:rPr>
          </w:rPrChange>
        </w:rPr>
        <w:t xml:space="preserve"> HTML </w:t>
      </w:r>
      <w:proofErr w:type="spellStart"/>
      <w:r w:rsidRPr="00B41112">
        <w:rPr>
          <w:sz w:val="26"/>
          <w:szCs w:val="26"/>
          <w:shd w:val="clear" w:color="auto" w:fill="FFFFFF"/>
          <w:rPrChange w:id="9708" w:author="Le Minh Nghia" w:date="2019-10-09T10:56:00Z">
            <w:rPr>
              <w:sz w:val="26"/>
              <w:szCs w:val="26"/>
              <w:shd w:val="clear" w:color="auto" w:fill="FFFFFF"/>
            </w:rPr>
          </w:rPrChange>
        </w:rPr>
        <w:t>là</w:t>
      </w:r>
      <w:proofErr w:type="spellEnd"/>
      <w:r w:rsidRPr="00B41112">
        <w:rPr>
          <w:sz w:val="26"/>
          <w:szCs w:val="26"/>
          <w:shd w:val="clear" w:color="auto" w:fill="FFFFFF"/>
          <w:rPrChange w:id="9709" w:author="Le Minh Nghia" w:date="2019-10-09T10:56:00Z">
            <w:rPr>
              <w:sz w:val="26"/>
              <w:szCs w:val="26"/>
              <w:shd w:val="clear" w:color="auto" w:fill="FFFFFF"/>
            </w:rPr>
          </w:rPrChange>
        </w:rPr>
        <w:t> </w:t>
      </w:r>
      <w:r w:rsidRPr="00B41112">
        <w:rPr>
          <w:rStyle w:val="Strong"/>
          <w:sz w:val="26"/>
          <w:szCs w:val="26"/>
          <w:shd w:val="clear" w:color="auto" w:fill="FFFFFF"/>
          <w:rPrChange w:id="9710" w:author="Le Minh Nghia" w:date="2019-10-09T10:56:00Z">
            <w:rPr>
              <w:rStyle w:val="Strong"/>
              <w:sz w:val="26"/>
              <w:szCs w:val="26"/>
              <w:shd w:val="clear" w:color="auto" w:fill="FFFFFF"/>
            </w:rPr>
          </w:rPrChange>
        </w:rPr>
        <w:t>Tim Berners-Lee</w:t>
      </w:r>
      <w:r w:rsidRPr="00B41112">
        <w:rPr>
          <w:sz w:val="26"/>
          <w:szCs w:val="26"/>
          <w:shd w:val="clear" w:color="auto" w:fill="FFFFFF"/>
          <w:rPrChange w:id="971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12" w:author="Le Minh Nghia" w:date="2019-10-09T10:56:00Z">
            <w:rPr>
              <w:sz w:val="26"/>
              <w:szCs w:val="26"/>
              <w:shd w:val="clear" w:color="auto" w:fill="FFFFFF"/>
            </w:rPr>
          </w:rPrChange>
        </w:rPr>
        <w:t>cũng</w:t>
      </w:r>
      <w:proofErr w:type="spellEnd"/>
      <w:r w:rsidRPr="00B41112">
        <w:rPr>
          <w:sz w:val="26"/>
          <w:szCs w:val="26"/>
          <w:shd w:val="clear" w:color="auto" w:fill="FFFFFF"/>
          <w:rPrChange w:id="971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14" w:author="Le Minh Nghia" w:date="2019-10-09T10:56:00Z">
            <w:rPr>
              <w:sz w:val="26"/>
              <w:szCs w:val="26"/>
              <w:shd w:val="clear" w:color="auto" w:fill="FFFFFF"/>
            </w:rPr>
          </w:rPrChange>
        </w:rPr>
        <w:t>là</w:t>
      </w:r>
      <w:proofErr w:type="spellEnd"/>
      <w:r w:rsidRPr="00B41112">
        <w:rPr>
          <w:sz w:val="26"/>
          <w:szCs w:val="26"/>
          <w:shd w:val="clear" w:color="auto" w:fill="FFFFFF"/>
          <w:rPrChange w:id="971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16" w:author="Le Minh Nghia" w:date="2019-10-09T10:56:00Z">
            <w:rPr>
              <w:sz w:val="26"/>
              <w:szCs w:val="26"/>
              <w:shd w:val="clear" w:color="auto" w:fill="FFFFFF"/>
            </w:rPr>
          </w:rPrChange>
        </w:rPr>
        <w:t>người</w:t>
      </w:r>
      <w:proofErr w:type="spellEnd"/>
      <w:r w:rsidRPr="00B41112">
        <w:rPr>
          <w:sz w:val="26"/>
          <w:szCs w:val="26"/>
          <w:shd w:val="clear" w:color="auto" w:fill="FFFFFF"/>
          <w:rPrChange w:id="971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18" w:author="Le Minh Nghia" w:date="2019-10-09T10:56:00Z">
            <w:rPr>
              <w:sz w:val="26"/>
              <w:szCs w:val="26"/>
              <w:shd w:val="clear" w:color="auto" w:fill="FFFFFF"/>
            </w:rPr>
          </w:rPrChange>
        </w:rPr>
        <w:t>khai</w:t>
      </w:r>
      <w:proofErr w:type="spellEnd"/>
      <w:r w:rsidRPr="00B41112">
        <w:rPr>
          <w:sz w:val="26"/>
          <w:szCs w:val="26"/>
          <w:shd w:val="clear" w:color="auto" w:fill="FFFFFF"/>
          <w:rPrChange w:id="971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20" w:author="Le Minh Nghia" w:date="2019-10-09T10:56:00Z">
            <w:rPr>
              <w:sz w:val="26"/>
              <w:szCs w:val="26"/>
              <w:shd w:val="clear" w:color="auto" w:fill="FFFFFF"/>
            </w:rPr>
          </w:rPrChange>
        </w:rPr>
        <w:t>sinh</w:t>
      </w:r>
      <w:proofErr w:type="spellEnd"/>
      <w:r w:rsidRPr="00B41112">
        <w:rPr>
          <w:sz w:val="26"/>
          <w:szCs w:val="26"/>
          <w:shd w:val="clear" w:color="auto" w:fill="FFFFFF"/>
          <w:rPrChange w:id="9721" w:author="Le Minh Nghia" w:date="2019-10-09T10:56:00Z">
            <w:rPr>
              <w:sz w:val="26"/>
              <w:szCs w:val="26"/>
              <w:shd w:val="clear" w:color="auto" w:fill="FFFFFF"/>
            </w:rPr>
          </w:rPrChange>
        </w:rPr>
        <w:t xml:space="preserve"> ra World Wide Web </w:t>
      </w:r>
      <w:proofErr w:type="spellStart"/>
      <w:r w:rsidRPr="00B41112">
        <w:rPr>
          <w:sz w:val="26"/>
          <w:szCs w:val="26"/>
          <w:shd w:val="clear" w:color="auto" w:fill="FFFFFF"/>
          <w:rPrChange w:id="9722" w:author="Le Minh Nghia" w:date="2019-10-09T10:56:00Z">
            <w:rPr>
              <w:sz w:val="26"/>
              <w:szCs w:val="26"/>
              <w:shd w:val="clear" w:color="auto" w:fill="FFFFFF"/>
            </w:rPr>
          </w:rPrChange>
        </w:rPr>
        <w:t>và</w:t>
      </w:r>
      <w:proofErr w:type="spellEnd"/>
      <w:r w:rsidRPr="00B41112">
        <w:rPr>
          <w:sz w:val="26"/>
          <w:szCs w:val="26"/>
          <w:shd w:val="clear" w:color="auto" w:fill="FFFFFF"/>
          <w:rPrChange w:id="972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24" w:author="Le Minh Nghia" w:date="2019-10-09T10:56:00Z">
            <w:rPr>
              <w:sz w:val="26"/>
              <w:szCs w:val="26"/>
              <w:shd w:val="clear" w:color="auto" w:fill="FFFFFF"/>
            </w:rPr>
          </w:rPrChange>
        </w:rPr>
        <w:t>chủ</w:t>
      </w:r>
      <w:proofErr w:type="spellEnd"/>
      <w:r w:rsidRPr="00B41112">
        <w:rPr>
          <w:sz w:val="26"/>
          <w:szCs w:val="26"/>
          <w:shd w:val="clear" w:color="auto" w:fill="FFFFFF"/>
          <w:rPrChange w:id="972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26" w:author="Le Minh Nghia" w:date="2019-10-09T10:56:00Z">
            <w:rPr>
              <w:sz w:val="26"/>
              <w:szCs w:val="26"/>
              <w:shd w:val="clear" w:color="auto" w:fill="FFFFFF"/>
            </w:rPr>
          </w:rPrChange>
        </w:rPr>
        <w:t>tịch</w:t>
      </w:r>
      <w:proofErr w:type="spellEnd"/>
      <w:r w:rsidRPr="00B41112">
        <w:rPr>
          <w:sz w:val="26"/>
          <w:szCs w:val="26"/>
          <w:shd w:val="clear" w:color="auto" w:fill="FFFFFF"/>
          <w:rPrChange w:id="972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28" w:author="Le Minh Nghia" w:date="2019-10-09T10:56:00Z">
            <w:rPr>
              <w:sz w:val="26"/>
              <w:szCs w:val="26"/>
              <w:shd w:val="clear" w:color="auto" w:fill="FFFFFF"/>
            </w:rPr>
          </w:rPrChange>
        </w:rPr>
        <w:t>của</w:t>
      </w:r>
      <w:proofErr w:type="spellEnd"/>
      <w:r w:rsidRPr="00B41112">
        <w:rPr>
          <w:sz w:val="26"/>
          <w:szCs w:val="26"/>
          <w:shd w:val="clear" w:color="auto" w:fill="FFFFFF"/>
          <w:rPrChange w:id="9729" w:author="Le Minh Nghia" w:date="2019-10-09T10:56:00Z">
            <w:rPr>
              <w:sz w:val="26"/>
              <w:szCs w:val="26"/>
              <w:shd w:val="clear" w:color="auto" w:fill="FFFFFF"/>
            </w:rPr>
          </w:rPrChange>
        </w:rPr>
        <w:t> </w:t>
      </w:r>
      <w:r w:rsidRPr="00B41112">
        <w:rPr>
          <w:rStyle w:val="Strong"/>
          <w:sz w:val="26"/>
          <w:szCs w:val="26"/>
          <w:shd w:val="clear" w:color="auto" w:fill="FFFFFF"/>
          <w:rPrChange w:id="9730" w:author="Le Minh Nghia" w:date="2019-10-09T10:56:00Z">
            <w:rPr>
              <w:rStyle w:val="Strong"/>
              <w:sz w:val="26"/>
              <w:szCs w:val="26"/>
              <w:shd w:val="clear" w:color="auto" w:fill="FFFFFF"/>
            </w:rPr>
          </w:rPrChange>
        </w:rPr>
        <w:t>World Wide Web Consortium</w:t>
      </w:r>
      <w:r w:rsidRPr="00B41112">
        <w:rPr>
          <w:sz w:val="26"/>
          <w:szCs w:val="26"/>
          <w:shd w:val="clear" w:color="auto" w:fill="FFFFFF"/>
          <w:rPrChange w:id="9731" w:author="Le Minh Nghia" w:date="2019-10-09T10:56:00Z">
            <w:rPr>
              <w:sz w:val="26"/>
              <w:szCs w:val="26"/>
              <w:shd w:val="clear" w:color="auto" w:fill="FFFFFF"/>
            </w:rPr>
          </w:rPrChange>
        </w:rPr>
        <w:t xml:space="preserve"> (W3C – </w:t>
      </w:r>
      <w:proofErr w:type="spellStart"/>
      <w:r w:rsidRPr="00B41112">
        <w:rPr>
          <w:sz w:val="26"/>
          <w:szCs w:val="26"/>
          <w:shd w:val="clear" w:color="auto" w:fill="FFFFFF"/>
          <w:rPrChange w:id="9732" w:author="Le Minh Nghia" w:date="2019-10-09T10:56:00Z">
            <w:rPr>
              <w:sz w:val="26"/>
              <w:szCs w:val="26"/>
              <w:shd w:val="clear" w:color="auto" w:fill="FFFFFF"/>
            </w:rPr>
          </w:rPrChange>
        </w:rPr>
        <w:t>tổ</w:t>
      </w:r>
      <w:proofErr w:type="spellEnd"/>
      <w:r w:rsidRPr="00B41112">
        <w:rPr>
          <w:sz w:val="26"/>
          <w:szCs w:val="26"/>
          <w:shd w:val="clear" w:color="auto" w:fill="FFFFFF"/>
          <w:rPrChange w:id="973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34" w:author="Le Minh Nghia" w:date="2019-10-09T10:56:00Z">
            <w:rPr>
              <w:sz w:val="26"/>
              <w:szCs w:val="26"/>
              <w:shd w:val="clear" w:color="auto" w:fill="FFFFFF"/>
            </w:rPr>
          </w:rPrChange>
        </w:rPr>
        <w:t>chức</w:t>
      </w:r>
      <w:proofErr w:type="spellEnd"/>
      <w:r w:rsidRPr="00B41112">
        <w:rPr>
          <w:sz w:val="26"/>
          <w:szCs w:val="26"/>
          <w:shd w:val="clear" w:color="auto" w:fill="FFFFFF"/>
          <w:rPrChange w:id="973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36" w:author="Le Minh Nghia" w:date="2019-10-09T10:56:00Z">
            <w:rPr>
              <w:sz w:val="26"/>
              <w:szCs w:val="26"/>
              <w:shd w:val="clear" w:color="auto" w:fill="FFFFFF"/>
            </w:rPr>
          </w:rPrChange>
        </w:rPr>
        <w:t>thiết</w:t>
      </w:r>
      <w:proofErr w:type="spellEnd"/>
      <w:r w:rsidRPr="00B41112">
        <w:rPr>
          <w:sz w:val="26"/>
          <w:szCs w:val="26"/>
          <w:shd w:val="clear" w:color="auto" w:fill="FFFFFF"/>
          <w:rPrChange w:id="973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38" w:author="Le Minh Nghia" w:date="2019-10-09T10:56:00Z">
            <w:rPr>
              <w:sz w:val="26"/>
              <w:szCs w:val="26"/>
              <w:shd w:val="clear" w:color="auto" w:fill="FFFFFF"/>
            </w:rPr>
          </w:rPrChange>
        </w:rPr>
        <w:t>lập</w:t>
      </w:r>
      <w:proofErr w:type="spellEnd"/>
      <w:r w:rsidRPr="00B41112">
        <w:rPr>
          <w:sz w:val="26"/>
          <w:szCs w:val="26"/>
          <w:shd w:val="clear" w:color="auto" w:fill="FFFFFF"/>
          <w:rPrChange w:id="9739" w:author="Le Minh Nghia" w:date="2019-10-09T10:56:00Z">
            <w:rPr>
              <w:sz w:val="26"/>
              <w:szCs w:val="26"/>
              <w:shd w:val="clear" w:color="auto" w:fill="FFFFFF"/>
            </w:rPr>
          </w:rPrChange>
        </w:rPr>
        <w:t xml:space="preserve"> ra </w:t>
      </w:r>
      <w:proofErr w:type="spellStart"/>
      <w:r w:rsidRPr="00B41112">
        <w:rPr>
          <w:sz w:val="26"/>
          <w:szCs w:val="26"/>
          <w:shd w:val="clear" w:color="auto" w:fill="FFFFFF"/>
          <w:rPrChange w:id="9740" w:author="Le Minh Nghia" w:date="2019-10-09T10:56:00Z">
            <w:rPr>
              <w:sz w:val="26"/>
              <w:szCs w:val="26"/>
              <w:shd w:val="clear" w:color="auto" w:fill="FFFFFF"/>
            </w:rPr>
          </w:rPrChange>
        </w:rPr>
        <w:t>các</w:t>
      </w:r>
      <w:proofErr w:type="spellEnd"/>
      <w:r w:rsidRPr="00B41112">
        <w:rPr>
          <w:sz w:val="26"/>
          <w:szCs w:val="26"/>
          <w:shd w:val="clear" w:color="auto" w:fill="FFFFFF"/>
          <w:rPrChange w:id="974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42" w:author="Le Minh Nghia" w:date="2019-10-09T10:56:00Z">
            <w:rPr>
              <w:sz w:val="26"/>
              <w:szCs w:val="26"/>
              <w:shd w:val="clear" w:color="auto" w:fill="FFFFFF"/>
            </w:rPr>
          </w:rPrChange>
        </w:rPr>
        <w:t>chuẩn</w:t>
      </w:r>
      <w:proofErr w:type="spellEnd"/>
      <w:r w:rsidRPr="00B41112">
        <w:rPr>
          <w:sz w:val="26"/>
          <w:szCs w:val="26"/>
          <w:shd w:val="clear" w:color="auto" w:fill="FFFFFF"/>
          <w:rPrChange w:id="974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44" w:author="Le Minh Nghia" w:date="2019-10-09T10:56:00Z">
            <w:rPr>
              <w:sz w:val="26"/>
              <w:szCs w:val="26"/>
              <w:shd w:val="clear" w:color="auto" w:fill="FFFFFF"/>
            </w:rPr>
          </w:rPrChange>
        </w:rPr>
        <w:t>trên</w:t>
      </w:r>
      <w:proofErr w:type="spellEnd"/>
      <w:r w:rsidRPr="00B41112">
        <w:rPr>
          <w:sz w:val="26"/>
          <w:szCs w:val="26"/>
          <w:shd w:val="clear" w:color="auto" w:fill="FFFFFF"/>
          <w:rPrChange w:id="974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46" w:author="Le Minh Nghia" w:date="2019-10-09T10:56:00Z">
            <w:rPr>
              <w:sz w:val="26"/>
              <w:szCs w:val="26"/>
              <w:shd w:val="clear" w:color="auto" w:fill="FFFFFF"/>
            </w:rPr>
          </w:rPrChange>
        </w:rPr>
        <w:t>môi</w:t>
      </w:r>
      <w:proofErr w:type="spellEnd"/>
      <w:r w:rsidRPr="00B41112">
        <w:rPr>
          <w:sz w:val="26"/>
          <w:szCs w:val="26"/>
          <w:shd w:val="clear" w:color="auto" w:fill="FFFFFF"/>
          <w:rPrChange w:id="974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48" w:author="Le Minh Nghia" w:date="2019-10-09T10:56:00Z">
            <w:rPr>
              <w:sz w:val="26"/>
              <w:szCs w:val="26"/>
              <w:shd w:val="clear" w:color="auto" w:fill="FFFFFF"/>
            </w:rPr>
          </w:rPrChange>
        </w:rPr>
        <w:t>trường</w:t>
      </w:r>
      <w:proofErr w:type="spellEnd"/>
      <w:r w:rsidRPr="00B41112">
        <w:rPr>
          <w:sz w:val="26"/>
          <w:szCs w:val="26"/>
          <w:shd w:val="clear" w:color="auto" w:fill="FFFFFF"/>
          <w:rPrChange w:id="9749" w:author="Le Minh Nghia" w:date="2019-10-09T10:56:00Z">
            <w:rPr>
              <w:sz w:val="26"/>
              <w:szCs w:val="26"/>
              <w:shd w:val="clear" w:color="auto" w:fill="FFFFFF"/>
            </w:rPr>
          </w:rPrChange>
        </w:rPr>
        <w:t xml:space="preserve"> Internet).</w:t>
      </w:r>
    </w:p>
    <w:p w:rsidR="006C6E71" w:rsidRPr="00B41112" w:rsidRDefault="006C6E71" w:rsidP="00A22430">
      <w:pPr>
        <w:spacing w:line="360" w:lineRule="auto"/>
        <w:ind w:firstLine="720"/>
        <w:rPr>
          <w:strike/>
          <w:sz w:val="26"/>
          <w:szCs w:val="26"/>
          <w:rPrChange w:id="9750" w:author="Le Minh Nghia" w:date="2019-10-09T10:56:00Z">
            <w:rPr>
              <w:strike/>
              <w:sz w:val="26"/>
              <w:szCs w:val="26"/>
            </w:rPr>
          </w:rPrChange>
        </w:rPr>
      </w:pPr>
      <w:r w:rsidRPr="00B41112">
        <w:rPr>
          <w:b/>
          <w:sz w:val="26"/>
          <w:szCs w:val="26"/>
          <w:shd w:val="clear" w:color="auto" w:fill="FFFFFF"/>
          <w:rPrChange w:id="9751" w:author="Le Minh Nghia" w:date="2019-10-09T10:56:00Z">
            <w:rPr>
              <w:b/>
              <w:sz w:val="26"/>
              <w:szCs w:val="26"/>
              <w:shd w:val="clear" w:color="auto" w:fill="FFFFFF"/>
            </w:rPr>
          </w:rPrChange>
        </w:rPr>
        <w:t xml:space="preserve">CSS: </w:t>
      </w:r>
      <w:proofErr w:type="spellStart"/>
      <w:r w:rsidRPr="00B41112">
        <w:rPr>
          <w:sz w:val="26"/>
          <w:szCs w:val="26"/>
          <w:shd w:val="clear" w:color="auto" w:fill="FFFFFF"/>
          <w:rPrChange w:id="9752" w:author="Le Minh Nghia" w:date="2019-10-09T10:56:00Z">
            <w:rPr>
              <w:sz w:val="26"/>
              <w:szCs w:val="26"/>
              <w:shd w:val="clear" w:color="auto" w:fill="FFFFFF"/>
            </w:rPr>
          </w:rPrChange>
        </w:rPr>
        <w:t>Trong</w:t>
      </w:r>
      <w:proofErr w:type="spellEnd"/>
      <w:r w:rsidRPr="00B41112">
        <w:rPr>
          <w:sz w:val="26"/>
          <w:szCs w:val="26"/>
          <w:shd w:val="clear" w:color="auto" w:fill="FFFFFF"/>
          <w:rPrChange w:id="9753" w:author="Le Minh Nghia" w:date="2019-10-09T10:56:00Z">
            <w:rPr>
              <w:sz w:val="26"/>
              <w:szCs w:val="26"/>
              <w:shd w:val="clear" w:color="auto" w:fill="FFFFFF"/>
            </w:rPr>
          </w:rPrChange>
        </w:rPr>
        <w:t> </w:t>
      </w:r>
      <w:r w:rsidR="00B41112" w:rsidRPr="00B41112">
        <w:rPr>
          <w:sz w:val="26"/>
          <w:szCs w:val="26"/>
          <w:rPrChange w:id="9754" w:author="Le Minh Nghia" w:date="2019-10-09T10:56:00Z">
            <w:rPr/>
          </w:rPrChange>
        </w:rPr>
        <w:fldChar w:fldCharType="begin"/>
      </w:r>
      <w:r w:rsidR="00B41112" w:rsidRPr="00B41112">
        <w:rPr>
          <w:sz w:val="26"/>
          <w:szCs w:val="26"/>
          <w:rPrChange w:id="9755" w:author="Le Minh Nghia" w:date="2019-10-09T10:56:00Z">
            <w:rPr/>
          </w:rPrChange>
        </w:rPr>
        <w:instrText xml:space="preserve"> HYPERLINK "https://vi.wikipedia.org/wiki/Tin_h%E1%BB%8Dc" \o "Tin học" </w:instrText>
      </w:r>
      <w:r w:rsidR="00B41112" w:rsidRPr="00B41112">
        <w:rPr>
          <w:sz w:val="26"/>
          <w:szCs w:val="26"/>
          <w:rPrChange w:id="9756" w:author="Le Minh Nghia" w:date="2019-10-09T10:56:00Z">
            <w:rPr/>
          </w:rPrChange>
        </w:rPr>
        <w:fldChar w:fldCharType="separate"/>
      </w:r>
      <w:r w:rsidRPr="00B41112">
        <w:rPr>
          <w:rStyle w:val="Hyperlink"/>
          <w:sz w:val="26"/>
          <w:szCs w:val="26"/>
          <w:shd w:val="clear" w:color="auto" w:fill="FFFFFF"/>
          <w:rPrChange w:id="9757" w:author="Le Minh Nghia" w:date="2019-10-09T10:56:00Z">
            <w:rPr>
              <w:rStyle w:val="Hyperlink"/>
              <w:sz w:val="26"/>
              <w:szCs w:val="26"/>
              <w:shd w:val="clear" w:color="auto" w:fill="FFFFFF"/>
            </w:rPr>
          </w:rPrChange>
        </w:rPr>
        <w:t xml:space="preserve">tin </w:t>
      </w:r>
      <w:proofErr w:type="spellStart"/>
      <w:r w:rsidRPr="00B41112">
        <w:rPr>
          <w:rStyle w:val="Hyperlink"/>
          <w:sz w:val="26"/>
          <w:szCs w:val="26"/>
          <w:shd w:val="clear" w:color="auto" w:fill="FFFFFF"/>
          <w:rPrChange w:id="9758" w:author="Le Minh Nghia" w:date="2019-10-09T10:56:00Z">
            <w:rPr>
              <w:rStyle w:val="Hyperlink"/>
              <w:sz w:val="26"/>
              <w:szCs w:val="26"/>
              <w:shd w:val="clear" w:color="auto" w:fill="FFFFFF"/>
            </w:rPr>
          </w:rPrChange>
        </w:rPr>
        <w:t>học</w:t>
      </w:r>
      <w:proofErr w:type="spellEnd"/>
      <w:r w:rsidR="00B41112" w:rsidRPr="00B41112">
        <w:rPr>
          <w:rStyle w:val="Hyperlink"/>
          <w:sz w:val="26"/>
          <w:szCs w:val="26"/>
          <w:shd w:val="clear" w:color="auto" w:fill="FFFFFF"/>
          <w:rPrChange w:id="9759" w:author="Le Minh Nghia" w:date="2019-10-09T10:56:00Z">
            <w:rPr>
              <w:rStyle w:val="Hyperlink"/>
              <w:sz w:val="26"/>
              <w:szCs w:val="26"/>
              <w:shd w:val="clear" w:color="auto" w:fill="FFFFFF"/>
            </w:rPr>
          </w:rPrChange>
        </w:rPr>
        <w:fldChar w:fldCharType="end"/>
      </w:r>
      <w:r w:rsidRPr="00B41112">
        <w:rPr>
          <w:sz w:val="26"/>
          <w:szCs w:val="26"/>
          <w:shd w:val="clear" w:color="auto" w:fill="FFFFFF"/>
          <w:rPrChange w:id="976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61" w:author="Le Minh Nghia" w:date="2019-10-09T10:56:00Z">
            <w:rPr>
              <w:sz w:val="26"/>
              <w:szCs w:val="26"/>
              <w:shd w:val="clear" w:color="auto" w:fill="FFFFFF"/>
            </w:rPr>
          </w:rPrChange>
        </w:rPr>
        <w:t>các</w:t>
      </w:r>
      <w:proofErr w:type="spellEnd"/>
      <w:r w:rsidRPr="00B41112">
        <w:rPr>
          <w:sz w:val="26"/>
          <w:szCs w:val="26"/>
          <w:shd w:val="clear" w:color="auto" w:fill="FFFFFF"/>
          <w:rPrChange w:id="9762" w:author="Le Minh Nghia" w:date="2019-10-09T10:56:00Z">
            <w:rPr>
              <w:sz w:val="26"/>
              <w:szCs w:val="26"/>
              <w:shd w:val="clear" w:color="auto" w:fill="FFFFFF"/>
            </w:rPr>
          </w:rPrChange>
        </w:rPr>
        <w:t> </w:t>
      </w:r>
      <w:proofErr w:type="spellStart"/>
      <w:r w:rsidRPr="00B41112">
        <w:rPr>
          <w:b/>
          <w:bCs/>
          <w:sz w:val="26"/>
          <w:szCs w:val="26"/>
          <w:shd w:val="clear" w:color="auto" w:fill="FFFFFF"/>
          <w:rPrChange w:id="9763" w:author="Le Minh Nghia" w:date="2019-10-09T10:56:00Z">
            <w:rPr>
              <w:b/>
              <w:bCs/>
              <w:sz w:val="26"/>
              <w:szCs w:val="26"/>
              <w:shd w:val="clear" w:color="auto" w:fill="FFFFFF"/>
            </w:rPr>
          </w:rPrChange>
        </w:rPr>
        <w:t>tập</w:t>
      </w:r>
      <w:proofErr w:type="spellEnd"/>
      <w:r w:rsidRPr="00B41112">
        <w:rPr>
          <w:b/>
          <w:bCs/>
          <w:sz w:val="26"/>
          <w:szCs w:val="26"/>
          <w:shd w:val="clear" w:color="auto" w:fill="FFFFFF"/>
          <w:rPrChange w:id="9764" w:author="Le Minh Nghia" w:date="2019-10-09T10:56:00Z">
            <w:rPr>
              <w:b/>
              <w:bCs/>
              <w:sz w:val="26"/>
              <w:szCs w:val="26"/>
              <w:shd w:val="clear" w:color="auto" w:fill="FFFFFF"/>
            </w:rPr>
          </w:rPrChange>
        </w:rPr>
        <w:t xml:space="preserve"> tin </w:t>
      </w:r>
      <w:proofErr w:type="spellStart"/>
      <w:r w:rsidRPr="00B41112">
        <w:rPr>
          <w:b/>
          <w:bCs/>
          <w:sz w:val="26"/>
          <w:szCs w:val="26"/>
          <w:shd w:val="clear" w:color="auto" w:fill="FFFFFF"/>
          <w:rPrChange w:id="9765" w:author="Le Minh Nghia" w:date="2019-10-09T10:56:00Z">
            <w:rPr>
              <w:b/>
              <w:bCs/>
              <w:sz w:val="26"/>
              <w:szCs w:val="26"/>
              <w:shd w:val="clear" w:color="auto" w:fill="FFFFFF"/>
            </w:rPr>
          </w:rPrChange>
        </w:rPr>
        <w:t>định</w:t>
      </w:r>
      <w:proofErr w:type="spellEnd"/>
      <w:r w:rsidRPr="00B41112">
        <w:rPr>
          <w:b/>
          <w:bCs/>
          <w:sz w:val="26"/>
          <w:szCs w:val="26"/>
          <w:shd w:val="clear" w:color="auto" w:fill="FFFFFF"/>
          <w:rPrChange w:id="9766" w:author="Le Minh Nghia" w:date="2019-10-09T10:56:00Z">
            <w:rPr>
              <w:b/>
              <w:bCs/>
              <w:sz w:val="26"/>
              <w:szCs w:val="26"/>
              <w:shd w:val="clear" w:color="auto" w:fill="FFFFFF"/>
            </w:rPr>
          </w:rPrChange>
        </w:rPr>
        <w:t xml:space="preserve"> </w:t>
      </w:r>
      <w:proofErr w:type="spellStart"/>
      <w:r w:rsidRPr="00B41112">
        <w:rPr>
          <w:b/>
          <w:bCs/>
          <w:sz w:val="26"/>
          <w:szCs w:val="26"/>
          <w:shd w:val="clear" w:color="auto" w:fill="FFFFFF"/>
          <w:rPrChange w:id="9767" w:author="Le Minh Nghia" w:date="2019-10-09T10:56:00Z">
            <w:rPr>
              <w:b/>
              <w:bCs/>
              <w:sz w:val="26"/>
              <w:szCs w:val="26"/>
              <w:shd w:val="clear" w:color="auto" w:fill="FFFFFF"/>
            </w:rPr>
          </w:rPrChange>
        </w:rPr>
        <w:t>kiểu</w:t>
      </w:r>
      <w:proofErr w:type="spellEnd"/>
      <w:r w:rsidRPr="00B41112">
        <w:rPr>
          <w:b/>
          <w:bCs/>
          <w:sz w:val="26"/>
          <w:szCs w:val="26"/>
          <w:shd w:val="clear" w:color="auto" w:fill="FFFFFF"/>
          <w:rPrChange w:id="9768" w:author="Le Minh Nghia" w:date="2019-10-09T10:56:00Z">
            <w:rPr>
              <w:b/>
              <w:bCs/>
              <w:sz w:val="26"/>
              <w:szCs w:val="26"/>
              <w:shd w:val="clear" w:color="auto" w:fill="FFFFFF"/>
            </w:rPr>
          </w:rPrChange>
        </w:rPr>
        <w:t xml:space="preserve"> </w:t>
      </w:r>
      <w:proofErr w:type="spellStart"/>
      <w:r w:rsidRPr="00B41112">
        <w:rPr>
          <w:b/>
          <w:bCs/>
          <w:sz w:val="26"/>
          <w:szCs w:val="26"/>
          <w:shd w:val="clear" w:color="auto" w:fill="FFFFFF"/>
          <w:rPrChange w:id="9769" w:author="Le Minh Nghia" w:date="2019-10-09T10:56:00Z">
            <w:rPr>
              <w:b/>
              <w:bCs/>
              <w:sz w:val="26"/>
              <w:szCs w:val="26"/>
              <w:shd w:val="clear" w:color="auto" w:fill="FFFFFF"/>
            </w:rPr>
          </w:rPrChange>
        </w:rPr>
        <w:t>theo</w:t>
      </w:r>
      <w:proofErr w:type="spellEnd"/>
      <w:r w:rsidRPr="00B41112">
        <w:rPr>
          <w:b/>
          <w:bCs/>
          <w:sz w:val="26"/>
          <w:szCs w:val="26"/>
          <w:shd w:val="clear" w:color="auto" w:fill="FFFFFF"/>
          <w:rPrChange w:id="9770" w:author="Le Minh Nghia" w:date="2019-10-09T10:56:00Z">
            <w:rPr>
              <w:b/>
              <w:bCs/>
              <w:sz w:val="26"/>
              <w:szCs w:val="26"/>
              <w:shd w:val="clear" w:color="auto" w:fill="FFFFFF"/>
            </w:rPr>
          </w:rPrChange>
        </w:rPr>
        <w:t xml:space="preserve"> </w:t>
      </w:r>
      <w:proofErr w:type="spellStart"/>
      <w:r w:rsidRPr="00B41112">
        <w:rPr>
          <w:b/>
          <w:bCs/>
          <w:sz w:val="26"/>
          <w:szCs w:val="26"/>
          <w:shd w:val="clear" w:color="auto" w:fill="FFFFFF"/>
          <w:rPrChange w:id="9771" w:author="Le Minh Nghia" w:date="2019-10-09T10:56:00Z">
            <w:rPr>
              <w:b/>
              <w:bCs/>
              <w:sz w:val="26"/>
              <w:szCs w:val="26"/>
              <w:shd w:val="clear" w:color="auto" w:fill="FFFFFF"/>
            </w:rPr>
          </w:rPrChange>
        </w:rPr>
        <w:t>tầng</w:t>
      </w:r>
      <w:proofErr w:type="spellEnd"/>
      <w:r w:rsidRPr="00B41112">
        <w:rPr>
          <w:sz w:val="26"/>
          <w:szCs w:val="26"/>
          <w:shd w:val="clear" w:color="auto" w:fill="FFFFFF"/>
          <w:rPrChange w:id="9772" w:author="Le Minh Nghia" w:date="2019-10-09T10:56:00Z">
            <w:rPr>
              <w:sz w:val="26"/>
              <w:szCs w:val="26"/>
              <w:shd w:val="clear" w:color="auto" w:fill="FFFFFF"/>
            </w:rPr>
          </w:rPrChange>
        </w:rPr>
        <w:t xml:space="preserve"> – </w:t>
      </w:r>
      <w:proofErr w:type="spellStart"/>
      <w:r w:rsidRPr="00B41112">
        <w:rPr>
          <w:sz w:val="26"/>
          <w:szCs w:val="26"/>
          <w:shd w:val="clear" w:color="auto" w:fill="FFFFFF"/>
          <w:rPrChange w:id="9773" w:author="Le Minh Nghia" w:date="2019-10-09T10:56:00Z">
            <w:rPr>
              <w:sz w:val="26"/>
              <w:szCs w:val="26"/>
              <w:shd w:val="clear" w:color="auto" w:fill="FFFFFF"/>
            </w:rPr>
          </w:rPrChange>
        </w:rPr>
        <w:t>dịch</w:t>
      </w:r>
      <w:proofErr w:type="spellEnd"/>
      <w:r w:rsidRPr="00B41112">
        <w:rPr>
          <w:sz w:val="26"/>
          <w:szCs w:val="26"/>
          <w:shd w:val="clear" w:color="auto" w:fill="FFFFFF"/>
          <w:rPrChange w:id="977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75" w:author="Le Minh Nghia" w:date="2019-10-09T10:56:00Z">
            <w:rPr>
              <w:sz w:val="26"/>
              <w:szCs w:val="26"/>
              <w:shd w:val="clear" w:color="auto" w:fill="FFFFFF"/>
            </w:rPr>
          </w:rPrChange>
        </w:rPr>
        <w:t>từ</w:t>
      </w:r>
      <w:proofErr w:type="spellEnd"/>
      <w:r w:rsidRPr="00B41112">
        <w:rPr>
          <w:sz w:val="26"/>
          <w:szCs w:val="26"/>
          <w:shd w:val="clear" w:color="auto" w:fill="FFFFFF"/>
          <w:rPrChange w:id="9776" w:author="Le Minh Nghia" w:date="2019-10-09T10:56:00Z">
            <w:rPr>
              <w:sz w:val="26"/>
              <w:szCs w:val="26"/>
              <w:shd w:val="clear" w:color="auto" w:fill="FFFFFF"/>
            </w:rPr>
          </w:rPrChange>
        </w:rPr>
        <w:t> </w:t>
      </w:r>
      <w:proofErr w:type="spellStart"/>
      <w:r w:rsidR="009006FB" w:rsidRPr="00B41112">
        <w:rPr>
          <w:sz w:val="26"/>
          <w:szCs w:val="26"/>
          <w:rPrChange w:id="9777" w:author="Le Minh Nghia" w:date="2019-10-09T10:56:00Z">
            <w:rPr/>
          </w:rPrChange>
        </w:rPr>
        <w:fldChar w:fldCharType="begin"/>
      </w:r>
      <w:r w:rsidR="009006FB" w:rsidRPr="00B41112">
        <w:rPr>
          <w:sz w:val="26"/>
          <w:szCs w:val="26"/>
          <w:rPrChange w:id="9778" w:author="Le Minh Nghia" w:date="2019-10-09T10:56:00Z">
            <w:rPr/>
          </w:rPrChange>
        </w:rPr>
        <w:instrText xml:space="preserve"> HYPERLINK "https://vi.wikipedia.org/wiki/Ti%E1%BA%BFng_Anh" \o "Tiếng Anh" </w:instrText>
      </w:r>
      <w:r w:rsidR="009006FB" w:rsidRPr="00B41112">
        <w:rPr>
          <w:sz w:val="26"/>
          <w:szCs w:val="26"/>
          <w:rPrChange w:id="9779" w:author="Le Minh Nghia" w:date="2019-10-09T10:56:00Z">
            <w:rPr/>
          </w:rPrChange>
        </w:rPr>
        <w:fldChar w:fldCharType="separate"/>
      </w:r>
      <w:r w:rsidRPr="00B41112">
        <w:rPr>
          <w:rStyle w:val="Hyperlink"/>
          <w:sz w:val="26"/>
          <w:szCs w:val="26"/>
          <w:shd w:val="clear" w:color="auto" w:fill="FFFFFF"/>
          <w:rPrChange w:id="9780" w:author="Le Minh Nghia" w:date="2019-10-09T10:56:00Z">
            <w:rPr>
              <w:rStyle w:val="Hyperlink"/>
              <w:sz w:val="26"/>
              <w:szCs w:val="26"/>
              <w:shd w:val="clear" w:color="auto" w:fill="FFFFFF"/>
            </w:rPr>
          </w:rPrChange>
        </w:rPr>
        <w:t>tiếng</w:t>
      </w:r>
      <w:proofErr w:type="spellEnd"/>
      <w:r w:rsidRPr="00B41112">
        <w:rPr>
          <w:rStyle w:val="Hyperlink"/>
          <w:sz w:val="26"/>
          <w:szCs w:val="26"/>
          <w:shd w:val="clear" w:color="auto" w:fill="FFFFFF"/>
          <w:rPrChange w:id="9781" w:author="Le Minh Nghia" w:date="2019-10-09T10:56:00Z">
            <w:rPr>
              <w:rStyle w:val="Hyperlink"/>
              <w:sz w:val="26"/>
              <w:szCs w:val="26"/>
              <w:shd w:val="clear" w:color="auto" w:fill="FFFFFF"/>
            </w:rPr>
          </w:rPrChange>
        </w:rPr>
        <w:t xml:space="preserve"> Anh</w:t>
      </w:r>
      <w:r w:rsidR="009006FB" w:rsidRPr="00B41112">
        <w:rPr>
          <w:rStyle w:val="Hyperlink"/>
          <w:sz w:val="26"/>
          <w:szCs w:val="26"/>
          <w:shd w:val="clear" w:color="auto" w:fill="FFFFFF"/>
          <w:rPrChange w:id="9782" w:author="Le Minh Nghia" w:date="2019-10-09T10:56:00Z">
            <w:rPr>
              <w:rStyle w:val="Hyperlink"/>
              <w:sz w:val="26"/>
              <w:szCs w:val="26"/>
              <w:shd w:val="clear" w:color="auto" w:fill="FFFFFF"/>
            </w:rPr>
          </w:rPrChange>
        </w:rPr>
        <w:fldChar w:fldCharType="end"/>
      </w:r>
      <w:r w:rsidRPr="00B41112">
        <w:rPr>
          <w:sz w:val="26"/>
          <w:szCs w:val="26"/>
          <w:shd w:val="clear" w:color="auto" w:fill="FFFFFF"/>
          <w:rPrChange w:id="9783" w:author="Le Minh Nghia" w:date="2019-10-09T10:56:00Z">
            <w:rPr>
              <w:sz w:val="26"/>
              <w:szCs w:val="26"/>
              <w:shd w:val="clear" w:color="auto" w:fill="FFFFFF"/>
            </w:rPr>
          </w:rPrChange>
        </w:rPr>
        <w:t> </w:t>
      </w:r>
      <w:proofErr w:type="spellStart"/>
      <w:r w:rsidRPr="00B41112">
        <w:rPr>
          <w:sz w:val="26"/>
          <w:szCs w:val="26"/>
          <w:shd w:val="clear" w:color="auto" w:fill="FFFFFF"/>
          <w:rPrChange w:id="9784" w:author="Le Minh Nghia" w:date="2019-10-09T10:56:00Z">
            <w:rPr>
              <w:sz w:val="26"/>
              <w:szCs w:val="26"/>
              <w:shd w:val="clear" w:color="auto" w:fill="FFFFFF"/>
            </w:rPr>
          </w:rPrChange>
        </w:rPr>
        <w:t>là</w:t>
      </w:r>
      <w:proofErr w:type="spellEnd"/>
      <w:r w:rsidRPr="00B41112">
        <w:rPr>
          <w:sz w:val="26"/>
          <w:szCs w:val="26"/>
          <w:shd w:val="clear" w:color="auto" w:fill="FFFFFF"/>
          <w:rPrChange w:id="9785" w:author="Le Minh Nghia" w:date="2019-10-09T10:56:00Z">
            <w:rPr>
              <w:sz w:val="26"/>
              <w:szCs w:val="26"/>
              <w:shd w:val="clear" w:color="auto" w:fill="FFFFFF"/>
            </w:rPr>
          </w:rPrChange>
        </w:rPr>
        <w:t> </w:t>
      </w:r>
      <w:r w:rsidRPr="00B41112">
        <w:rPr>
          <w:b/>
          <w:bCs/>
          <w:sz w:val="26"/>
          <w:szCs w:val="26"/>
          <w:shd w:val="clear" w:color="auto" w:fill="FFFFFF"/>
          <w:rPrChange w:id="9786" w:author="Le Minh Nghia" w:date="2019-10-09T10:56:00Z">
            <w:rPr>
              <w:b/>
              <w:bCs/>
              <w:sz w:val="26"/>
              <w:szCs w:val="26"/>
              <w:shd w:val="clear" w:color="auto" w:fill="FFFFFF"/>
            </w:rPr>
          </w:rPrChange>
        </w:rPr>
        <w:t>Cascading Style Sheets</w:t>
      </w:r>
      <w:r w:rsidRPr="00B41112">
        <w:rPr>
          <w:sz w:val="26"/>
          <w:szCs w:val="26"/>
          <w:shd w:val="clear" w:color="auto" w:fill="FFFFFF"/>
          <w:rPrChange w:id="9787" w:author="Le Minh Nghia" w:date="2019-10-09T10:56:00Z">
            <w:rPr>
              <w:sz w:val="26"/>
              <w:szCs w:val="26"/>
              <w:shd w:val="clear" w:color="auto" w:fill="FFFFFF"/>
            </w:rPr>
          </w:rPrChange>
        </w:rPr>
        <w:t> (</w:t>
      </w:r>
      <w:r w:rsidRPr="00B41112">
        <w:rPr>
          <w:b/>
          <w:bCs/>
          <w:sz w:val="26"/>
          <w:szCs w:val="26"/>
          <w:shd w:val="clear" w:color="auto" w:fill="FFFFFF"/>
          <w:rPrChange w:id="9788" w:author="Le Minh Nghia" w:date="2019-10-09T10:56:00Z">
            <w:rPr>
              <w:b/>
              <w:bCs/>
              <w:sz w:val="26"/>
              <w:szCs w:val="26"/>
              <w:shd w:val="clear" w:color="auto" w:fill="FFFFFF"/>
            </w:rPr>
          </w:rPrChange>
        </w:rPr>
        <w:t>CSS</w:t>
      </w:r>
      <w:r w:rsidRPr="00B41112">
        <w:rPr>
          <w:sz w:val="26"/>
          <w:szCs w:val="26"/>
          <w:shd w:val="clear" w:color="auto" w:fill="FFFFFF"/>
          <w:rPrChange w:id="9789" w:author="Le Minh Nghia" w:date="2019-10-09T10:56:00Z">
            <w:rPr>
              <w:sz w:val="26"/>
              <w:szCs w:val="26"/>
              <w:shd w:val="clear" w:color="auto" w:fill="FFFFFF"/>
            </w:rPr>
          </w:rPrChange>
        </w:rPr>
        <w:t xml:space="preserve">) – </w:t>
      </w:r>
      <w:proofErr w:type="spellStart"/>
      <w:r w:rsidRPr="00B41112">
        <w:rPr>
          <w:sz w:val="26"/>
          <w:szCs w:val="26"/>
          <w:shd w:val="clear" w:color="auto" w:fill="FFFFFF"/>
          <w:rPrChange w:id="9790" w:author="Le Minh Nghia" w:date="2019-10-09T10:56:00Z">
            <w:rPr>
              <w:sz w:val="26"/>
              <w:szCs w:val="26"/>
              <w:shd w:val="clear" w:color="auto" w:fill="FFFFFF"/>
            </w:rPr>
          </w:rPrChange>
        </w:rPr>
        <w:t>được</w:t>
      </w:r>
      <w:proofErr w:type="spellEnd"/>
      <w:r w:rsidRPr="00B41112">
        <w:rPr>
          <w:sz w:val="26"/>
          <w:szCs w:val="26"/>
          <w:shd w:val="clear" w:color="auto" w:fill="FFFFFF"/>
          <w:rPrChange w:id="979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92" w:author="Le Minh Nghia" w:date="2019-10-09T10:56:00Z">
            <w:rPr>
              <w:sz w:val="26"/>
              <w:szCs w:val="26"/>
              <w:shd w:val="clear" w:color="auto" w:fill="FFFFFF"/>
            </w:rPr>
          </w:rPrChange>
        </w:rPr>
        <w:t>dùng</w:t>
      </w:r>
      <w:proofErr w:type="spellEnd"/>
      <w:r w:rsidRPr="00B41112">
        <w:rPr>
          <w:sz w:val="26"/>
          <w:szCs w:val="26"/>
          <w:shd w:val="clear" w:color="auto" w:fill="FFFFFF"/>
          <w:rPrChange w:id="979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94" w:author="Le Minh Nghia" w:date="2019-10-09T10:56:00Z">
            <w:rPr>
              <w:sz w:val="26"/>
              <w:szCs w:val="26"/>
              <w:shd w:val="clear" w:color="auto" w:fill="FFFFFF"/>
            </w:rPr>
          </w:rPrChange>
        </w:rPr>
        <w:t>để</w:t>
      </w:r>
      <w:proofErr w:type="spellEnd"/>
      <w:r w:rsidRPr="00B41112">
        <w:rPr>
          <w:sz w:val="26"/>
          <w:szCs w:val="26"/>
          <w:shd w:val="clear" w:color="auto" w:fill="FFFFFF"/>
          <w:rPrChange w:id="979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96" w:author="Le Minh Nghia" w:date="2019-10-09T10:56:00Z">
            <w:rPr>
              <w:sz w:val="26"/>
              <w:szCs w:val="26"/>
              <w:shd w:val="clear" w:color="auto" w:fill="FFFFFF"/>
            </w:rPr>
          </w:rPrChange>
        </w:rPr>
        <w:t>miêu</w:t>
      </w:r>
      <w:proofErr w:type="spellEnd"/>
      <w:r w:rsidRPr="00B41112">
        <w:rPr>
          <w:sz w:val="26"/>
          <w:szCs w:val="26"/>
          <w:shd w:val="clear" w:color="auto" w:fill="FFFFFF"/>
          <w:rPrChange w:id="979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798" w:author="Le Minh Nghia" w:date="2019-10-09T10:56:00Z">
            <w:rPr>
              <w:sz w:val="26"/>
              <w:szCs w:val="26"/>
              <w:shd w:val="clear" w:color="auto" w:fill="FFFFFF"/>
            </w:rPr>
          </w:rPrChange>
        </w:rPr>
        <w:t>tả</w:t>
      </w:r>
      <w:proofErr w:type="spellEnd"/>
      <w:r w:rsidRPr="00B41112">
        <w:rPr>
          <w:sz w:val="26"/>
          <w:szCs w:val="26"/>
          <w:shd w:val="clear" w:color="auto" w:fill="FFFFFF"/>
          <w:rPrChange w:id="979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00" w:author="Le Minh Nghia" w:date="2019-10-09T10:56:00Z">
            <w:rPr>
              <w:sz w:val="26"/>
              <w:szCs w:val="26"/>
              <w:shd w:val="clear" w:color="auto" w:fill="FFFFFF"/>
            </w:rPr>
          </w:rPrChange>
        </w:rPr>
        <w:t>cách</w:t>
      </w:r>
      <w:proofErr w:type="spellEnd"/>
      <w:r w:rsidRPr="00B41112">
        <w:rPr>
          <w:sz w:val="26"/>
          <w:szCs w:val="26"/>
          <w:shd w:val="clear" w:color="auto" w:fill="FFFFFF"/>
          <w:rPrChange w:id="980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02" w:author="Le Minh Nghia" w:date="2019-10-09T10:56:00Z">
            <w:rPr>
              <w:sz w:val="26"/>
              <w:szCs w:val="26"/>
              <w:shd w:val="clear" w:color="auto" w:fill="FFFFFF"/>
            </w:rPr>
          </w:rPrChange>
        </w:rPr>
        <w:t>trình</w:t>
      </w:r>
      <w:proofErr w:type="spellEnd"/>
      <w:r w:rsidRPr="00B41112">
        <w:rPr>
          <w:sz w:val="26"/>
          <w:szCs w:val="26"/>
          <w:shd w:val="clear" w:color="auto" w:fill="FFFFFF"/>
          <w:rPrChange w:id="980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04" w:author="Le Minh Nghia" w:date="2019-10-09T10:56:00Z">
            <w:rPr>
              <w:sz w:val="26"/>
              <w:szCs w:val="26"/>
              <w:shd w:val="clear" w:color="auto" w:fill="FFFFFF"/>
            </w:rPr>
          </w:rPrChange>
        </w:rPr>
        <w:t>bày</w:t>
      </w:r>
      <w:proofErr w:type="spellEnd"/>
      <w:r w:rsidRPr="00B41112">
        <w:rPr>
          <w:sz w:val="26"/>
          <w:szCs w:val="26"/>
          <w:shd w:val="clear" w:color="auto" w:fill="FFFFFF"/>
          <w:rPrChange w:id="980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06" w:author="Le Minh Nghia" w:date="2019-10-09T10:56:00Z">
            <w:rPr>
              <w:sz w:val="26"/>
              <w:szCs w:val="26"/>
              <w:shd w:val="clear" w:color="auto" w:fill="FFFFFF"/>
            </w:rPr>
          </w:rPrChange>
        </w:rPr>
        <w:t>các</w:t>
      </w:r>
      <w:proofErr w:type="spellEnd"/>
      <w:r w:rsidRPr="00B41112">
        <w:rPr>
          <w:sz w:val="26"/>
          <w:szCs w:val="26"/>
          <w:shd w:val="clear" w:color="auto" w:fill="FFFFFF"/>
          <w:rPrChange w:id="980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08" w:author="Le Minh Nghia" w:date="2019-10-09T10:56:00Z">
            <w:rPr>
              <w:sz w:val="26"/>
              <w:szCs w:val="26"/>
              <w:shd w:val="clear" w:color="auto" w:fill="FFFFFF"/>
            </w:rPr>
          </w:rPrChange>
        </w:rPr>
        <w:t>tài</w:t>
      </w:r>
      <w:proofErr w:type="spellEnd"/>
      <w:r w:rsidRPr="00B41112">
        <w:rPr>
          <w:sz w:val="26"/>
          <w:szCs w:val="26"/>
          <w:shd w:val="clear" w:color="auto" w:fill="FFFFFF"/>
          <w:rPrChange w:id="980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10" w:author="Le Minh Nghia" w:date="2019-10-09T10:56:00Z">
            <w:rPr>
              <w:sz w:val="26"/>
              <w:szCs w:val="26"/>
              <w:shd w:val="clear" w:color="auto" w:fill="FFFFFF"/>
            </w:rPr>
          </w:rPrChange>
        </w:rPr>
        <w:t>liệu</w:t>
      </w:r>
      <w:proofErr w:type="spellEnd"/>
      <w:r w:rsidRPr="00B41112">
        <w:rPr>
          <w:sz w:val="26"/>
          <w:szCs w:val="26"/>
          <w:shd w:val="clear" w:color="auto" w:fill="FFFFFF"/>
          <w:rPrChange w:id="981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12" w:author="Le Minh Nghia" w:date="2019-10-09T10:56:00Z">
            <w:rPr>
              <w:sz w:val="26"/>
              <w:szCs w:val="26"/>
              <w:shd w:val="clear" w:color="auto" w:fill="FFFFFF"/>
            </w:rPr>
          </w:rPrChange>
        </w:rPr>
        <w:t>viết</w:t>
      </w:r>
      <w:proofErr w:type="spellEnd"/>
      <w:r w:rsidRPr="00B41112">
        <w:rPr>
          <w:sz w:val="26"/>
          <w:szCs w:val="26"/>
          <w:shd w:val="clear" w:color="auto" w:fill="FFFFFF"/>
          <w:rPrChange w:id="981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14" w:author="Le Minh Nghia" w:date="2019-10-09T10:56:00Z">
            <w:rPr>
              <w:sz w:val="26"/>
              <w:szCs w:val="26"/>
              <w:shd w:val="clear" w:color="auto" w:fill="FFFFFF"/>
            </w:rPr>
          </w:rPrChange>
        </w:rPr>
        <w:t>bằng</w:t>
      </w:r>
      <w:proofErr w:type="spellEnd"/>
      <w:r w:rsidRPr="00B41112">
        <w:rPr>
          <w:sz w:val="26"/>
          <w:szCs w:val="26"/>
          <w:shd w:val="clear" w:color="auto" w:fill="FFFFFF"/>
          <w:rPrChange w:id="981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16" w:author="Le Minh Nghia" w:date="2019-10-09T10:56:00Z">
            <w:rPr>
              <w:sz w:val="26"/>
              <w:szCs w:val="26"/>
              <w:shd w:val="clear" w:color="auto" w:fill="FFFFFF"/>
            </w:rPr>
          </w:rPrChange>
        </w:rPr>
        <w:t>ngôn</w:t>
      </w:r>
      <w:proofErr w:type="spellEnd"/>
      <w:r w:rsidRPr="00B41112">
        <w:rPr>
          <w:sz w:val="26"/>
          <w:szCs w:val="26"/>
          <w:shd w:val="clear" w:color="auto" w:fill="FFFFFF"/>
          <w:rPrChange w:id="981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18" w:author="Le Minh Nghia" w:date="2019-10-09T10:56:00Z">
            <w:rPr>
              <w:sz w:val="26"/>
              <w:szCs w:val="26"/>
              <w:shd w:val="clear" w:color="auto" w:fill="FFFFFF"/>
            </w:rPr>
          </w:rPrChange>
        </w:rPr>
        <w:t>ngữ</w:t>
      </w:r>
      <w:proofErr w:type="spellEnd"/>
      <w:r w:rsidRPr="00B41112">
        <w:rPr>
          <w:sz w:val="26"/>
          <w:szCs w:val="26"/>
          <w:shd w:val="clear" w:color="auto" w:fill="FFFFFF"/>
          <w:rPrChange w:id="9819" w:author="Le Minh Nghia" w:date="2019-10-09T10:56:00Z">
            <w:rPr>
              <w:sz w:val="26"/>
              <w:szCs w:val="26"/>
              <w:shd w:val="clear" w:color="auto" w:fill="FFFFFF"/>
            </w:rPr>
          </w:rPrChange>
        </w:rPr>
        <w:t> </w:t>
      </w:r>
      <w:r w:rsidR="00B41112" w:rsidRPr="00B41112">
        <w:rPr>
          <w:sz w:val="26"/>
          <w:szCs w:val="26"/>
          <w:rPrChange w:id="9820" w:author="Le Minh Nghia" w:date="2019-10-09T10:56:00Z">
            <w:rPr/>
          </w:rPrChange>
        </w:rPr>
        <w:fldChar w:fldCharType="begin"/>
      </w:r>
      <w:r w:rsidR="00B41112" w:rsidRPr="00B41112">
        <w:rPr>
          <w:sz w:val="26"/>
          <w:szCs w:val="26"/>
          <w:rPrChange w:id="9821" w:author="Le Minh Nghia" w:date="2019-10-09T10:56:00Z">
            <w:rPr/>
          </w:rPrChange>
        </w:rPr>
        <w:instrText xml:space="preserve"> HYPERLINK "https://vi.wikipedia.org/wiki/HTML" \o "HTML" </w:instrText>
      </w:r>
      <w:r w:rsidR="00B41112" w:rsidRPr="00B41112">
        <w:rPr>
          <w:sz w:val="26"/>
          <w:szCs w:val="26"/>
          <w:rPrChange w:id="9822" w:author="Le Minh Nghia" w:date="2019-10-09T10:56:00Z">
            <w:rPr/>
          </w:rPrChange>
        </w:rPr>
        <w:fldChar w:fldCharType="separate"/>
      </w:r>
      <w:r w:rsidRPr="00B41112">
        <w:rPr>
          <w:rStyle w:val="Hyperlink"/>
          <w:sz w:val="26"/>
          <w:szCs w:val="26"/>
          <w:shd w:val="clear" w:color="auto" w:fill="FFFFFF"/>
          <w:rPrChange w:id="9823" w:author="Le Minh Nghia" w:date="2019-10-09T10:56:00Z">
            <w:rPr>
              <w:rStyle w:val="Hyperlink"/>
              <w:sz w:val="26"/>
              <w:szCs w:val="26"/>
              <w:shd w:val="clear" w:color="auto" w:fill="FFFFFF"/>
            </w:rPr>
          </w:rPrChange>
        </w:rPr>
        <w:t>HTML</w:t>
      </w:r>
      <w:r w:rsidR="00B41112" w:rsidRPr="00B41112">
        <w:rPr>
          <w:rStyle w:val="Hyperlink"/>
          <w:sz w:val="26"/>
          <w:szCs w:val="26"/>
          <w:shd w:val="clear" w:color="auto" w:fill="FFFFFF"/>
          <w:rPrChange w:id="9824" w:author="Le Minh Nghia" w:date="2019-10-09T10:56:00Z">
            <w:rPr>
              <w:rStyle w:val="Hyperlink"/>
              <w:sz w:val="26"/>
              <w:szCs w:val="26"/>
              <w:shd w:val="clear" w:color="auto" w:fill="FFFFFF"/>
            </w:rPr>
          </w:rPrChange>
        </w:rPr>
        <w:fldChar w:fldCharType="end"/>
      </w:r>
      <w:r w:rsidRPr="00B41112">
        <w:rPr>
          <w:sz w:val="26"/>
          <w:szCs w:val="26"/>
          <w:shd w:val="clear" w:color="auto" w:fill="FFFFFF"/>
          <w:rPrChange w:id="9825" w:author="Le Minh Nghia" w:date="2019-10-09T10:56:00Z">
            <w:rPr>
              <w:sz w:val="26"/>
              <w:szCs w:val="26"/>
              <w:shd w:val="clear" w:color="auto" w:fill="FFFFFF"/>
            </w:rPr>
          </w:rPrChange>
        </w:rPr>
        <w:t> </w:t>
      </w:r>
      <w:proofErr w:type="spellStart"/>
      <w:r w:rsidRPr="00B41112">
        <w:rPr>
          <w:sz w:val="26"/>
          <w:szCs w:val="26"/>
          <w:shd w:val="clear" w:color="auto" w:fill="FFFFFF"/>
          <w:rPrChange w:id="9826" w:author="Le Minh Nghia" w:date="2019-10-09T10:56:00Z">
            <w:rPr>
              <w:sz w:val="26"/>
              <w:szCs w:val="26"/>
              <w:shd w:val="clear" w:color="auto" w:fill="FFFFFF"/>
            </w:rPr>
          </w:rPrChange>
        </w:rPr>
        <w:t>và</w:t>
      </w:r>
      <w:proofErr w:type="spellEnd"/>
      <w:r w:rsidRPr="00B41112">
        <w:rPr>
          <w:sz w:val="26"/>
          <w:szCs w:val="26"/>
          <w:shd w:val="clear" w:color="auto" w:fill="FFFFFF"/>
          <w:rPrChange w:id="9827" w:author="Le Minh Nghia" w:date="2019-10-09T10:56:00Z">
            <w:rPr>
              <w:sz w:val="26"/>
              <w:szCs w:val="26"/>
              <w:shd w:val="clear" w:color="auto" w:fill="FFFFFF"/>
            </w:rPr>
          </w:rPrChange>
        </w:rPr>
        <w:t> </w:t>
      </w:r>
      <w:r w:rsidR="00B41112" w:rsidRPr="00B41112">
        <w:rPr>
          <w:sz w:val="26"/>
          <w:szCs w:val="26"/>
          <w:rPrChange w:id="9828" w:author="Le Minh Nghia" w:date="2019-10-09T10:56:00Z">
            <w:rPr/>
          </w:rPrChange>
        </w:rPr>
        <w:fldChar w:fldCharType="begin"/>
      </w:r>
      <w:r w:rsidR="00B41112" w:rsidRPr="00B41112">
        <w:rPr>
          <w:sz w:val="26"/>
          <w:szCs w:val="26"/>
          <w:rPrChange w:id="9829" w:author="Le Minh Nghia" w:date="2019-10-09T10:56:00Z">
            <w:rPr/>
          </w:rPrChange>
        </w:rPr>
        <w:instrText xml:space="preserve"> HYPERLINK "https://vi.wikipedia.org/wiki/XHTML" \o "XHTML" </w:instrText>
      </w:r>
      <w:r w:rsidR="00B41112" w:rsidRPr="00B41112">
        <w:rPr>
          <w:sz w:val="26"/>
          <w:szCs w:val="26"/>
          <w:rPrChange w:id="9830" w:author="Le Minh Nghia" w:date="2019-10-09T10:56:00Z">
            <w:rPr/>
          </w:rPrChange>
        </w:rPr>
        <w:fldChar w:fldCharType="separate"/>
      </w:r>
      <w:r w:rsidRPr="00B41112">
        <w:rPr>
          <w:rStyle w:val="Hyperlink"/>
          <w:sz w:val="26"/>
          <w:szCs w:val="26"/>
          <w:shd w:val="clear" w:color="auto" w:fill="FFFFFF"/>
          <w:rPrChange w:id="9831" w:author="Le Minh Nghia" w:date="2019-10-09T10:56:00Z">
            <w:rPr>
              <w:rStyle w:val="Hyperlink"/>
              <w:sz w:val="26"/>
              <w:szCs w:val="26"/>
              <w:shd w:val="clear" w:color="auto" w:fill="FFFFFF"/>
            </w:rPr>
          </w:rPrChange>
        </w:rPr>
        <w:t>XHTML</w:t>
      </w:r>
      <w:r w:rsidR="00B41112" w:rsidRPr="00B41112">
        <w:rPr>
          <w:rStyle w:val="Hyperlink"/>
          <w:sz w:val="26"/>
          <w:szCs w:val="26"/>
          <w:shd w:val="clear" w:color="auto" w:fill="FFFFFF"/>
          <w:rPrChange w:id="9832" w:author="Le Minh Nghia" w:date="2019-10-09T10:56:00Z">
            <w:rPr>
              <w:rStyle w:val="Hyperlink"/>
              <w:sz w:val="26"/>
              <w:szCs w:val="26"/>
              <w:shd w:val="clear" w:color="auto" w:fill="FFFFFF"/>
            </w:rPr>
          </w:rPrChange>
        </w:rPr>
        <w:fldChar w:fldCharType="end"/>
      </w:r>
      <w:r w:rsidRPr="00B41112">
        <w:rPr>
          <w:sz w:val="26"/>
          <w:szCs w:val="26"/>
          <w:shd w:val="clear" w:color="auto" w:fill="FFFFFF"/>
          <w:rPrChange w:id="983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34" w:author="Le Minh Nghia" w:date="2019-10-09T10:56:00Z">
            <w:rPr>
              <w:sz w:val="26"/>
              <w:szCs w:val="26"/>
              <w:shd w:val="clear" w:color="auto" w:fill="FFFFFF"/>
            </w:rPr>
          </w:rPrChange>
        </w:rPr>
        <w:t>Ngoài</w:t>
      </w:r>
      <w:proofErr w:type="spellEnd"/>
      <w:r w:rsidRPr="00B41112">
        <w:rPr>
          <w:sz w:val="26"/>
          <w:szCs w:val="26"/>
          <w:shd w:val="clear" w:color="auto" w:fill="FFFFFF"/>
          <w:rPrChange w:id="9835" w:author="Le Minh Nghia" w:date="2019-10-09T10:56:00Z">
            <w:rPr>
              <w:sz w:val="26"/>
              <w:szCs w:val="26"/>
              <w:shd w:val="clear" w:color="auto" w:fill="FFFFFF"/>
            </w:rPr>
          </w:rPrChange>
        </w:rPr>
        <w:t xml:space="preserve"> ra </w:t>
      </w:r>
      <w:proofErr w:type="spellStart"/>
      <w:r w:rsidRPr="00B41112">
        <w:rPr>
          <w:sz w:val="26"/>
          <w:szCs w:val="26"/>
          <w:shd w:val="clear" w:color="auto" w:fill="FFFFFF"/>
          <w:rPrChange w:id="9836" w:author="Le Minh Nghia" w:date="2019-10-09T10:56:00Z">
            <w:rPr>
              <w:sz w:val="26"/>
              <w:szCs w:val="26"/>
              <w:shd w:val="clear" w:color="auto" w:fill="FFFFFF"/>
            </w:rPr>
          </w:rPrChange>
        </w:rPr>
        <w:t>ngôn</w:t>
      </w:r>
      <w:proofErr w:type="spellEnd"/>
      <w:r w:rsidRPr="00B41112">
        <w:rPr>
          <w:sz w:val="26"/>
          <w:szCs w:val="26"/>
          <w:shd w:val="clear" w:color="auto" w:fill="FFFFFF"/>
          <w:rPrChange w:id="983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38" w:author="Le Minh Nghia" w:date="2019-10-09T10:56:00Z">
            <w:rPr>
              <w:sz w:val="26"/>
              <w:szCs w:val="26"/>
              <w:shd w:val="clear" w:color="auto" w:fill="FFFFFF"/>
            </w:rPr>
          </w:rPrChange>
        </w:rPr>
        <w:t>ngữ</w:t>
      </w:r>
      <w:proofErr w:type="spellEnd"/>
      <w:r w:rsidRPr="00B41112">
        <w:rPr>
          <w:sz w:val="26"/>
          <w:szCs w:val="26"/>
          <w:shd w:val="clear" w:color="auto" w:fill="FFFFFF"/>
          <w:rPrChange w:id="983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40" w:author="Le Minh Nghia" w:date="2019-10-09T10:56:00Z">
            <w:rPr>
              <w:sz w:val="26"/>
              <w:szCs w:val="26"/>
              <w:shd w:val="clear" w:color="auto" w:fill="FFFFFF"/>
            </w:rPr>
          </w:rPrChange>
        </w:rPr>
        <w:t>định</w:t>
      </w:r>
      <w:proofErr w:type="spellEnd"/>
      <w:r w:rsidRPr="00B41112">
        <w:rPr>
          <w:sz w:val="26"/>
          <w:szCs w:val="26"/>
          <w:shd w:val="clear" w:color="auto" w:fill="FFFFFF"/>
          <w:rPrChange w:id="984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42" w:author="Le Minh Nghia" w:date="2019-10-09T10:56:00Z">
            <w:rPr>
              <w:sz w:val="26"/>
              <w:szCs w:val="26"/>
              <w:shd w:val="clear" w:color="auto" w:fill="FFFFFF"/>
            </w:rPr>
          </w:rPrChange>
        </w:rPr>
        <w:t>kiểu</w:t>
      </w:r>
      <w:proofErr w:type="spellEnd"/>
      <w:r w:rsidRPr="00B41112">
        <w:rPr>
          <w:sz w:val="26"/>
          <w:szCs w:val="26"/>
          <w:shd w:val="clear" w:color="auto" w:fill="FFFFFF"/>
          <w:rPrChange w:id="984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44" w:author="Le Minh Nghia" w:date="2019-10-09T10:56:00Z">
            <w:rPr>
              <w:sz w:val="26"/>
              <w:szCs w:val="26"/>
              <w:shd w:val="clear" w:color="auto" w:fill="FFFFFF"/>
            </w:rPr>
          </w:rPrChange>
        </w:rPr>
        <w:t>theo</w:t>
      </w:r>
      <w:proofErr w:type="spellEnd"/>
      <w:r w:rsidRPr="00B41112">
        <w:rPr>
          <w:sz w:val="26"/>
          <w:szCs w:val="26"/>
          <w:shd w:val="clear" w:color="auto" w:fill="FFFFFF"/>
          <w:rPrChange w:id="984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46" w:author="Le Minh Nghia" w:date="2019-10-09T10:56:00Z">
            <w:rPr>
              <w:sz w:val="26"/>
              <w:szCs w:val="26"/>
              <w:shd w:val="clear" w:color="auto" w:fill="FFFFFF"/>
            </w:rPr>
          </w:rPrChange>
        </w:rPr>
        <w:t>tầng</w:t>
      </w:r>
      <w:proofErr w:type="spellEnd"/>
      <w:r w:rsidRPr="00B41112">
        <w:rPr>
          <w:sz w:val="26"/>
          <w:szCs w:val="26"/>
          <w:shd w:val="clear" w:color="auto" w:fill="FFFFFF"/>
          <w:rPrChange w:id="984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48" w:author="Le Minh Nghia" w:date="2019-10-09T10:56:00Z">
            <w:rPr>
              <w:sz w:val="26"/>
              <w:szCs w:val="26"/>
              <w:shd w:val="clear" w:color="auto" w:fill="FFFFFF"/>
            </w:rPr>
          </w:rPrChange>
        </w:rPr>
        <w:t>cũng</w:t>
      </w:r>
      <w:proofErr w:type="spellEnd"/>
      <w:r w:rsidRPr="00B41112">
        <w:rPr>
          <w:sz w:val="26"/>
          <w:szCs w:val="26"/>
          <w:shd w:val="clear" w:color="auto" w:fill="FFFFFF"/>
          <w:rPrChange w:id="984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50" w:author="Le Minh Nghia" w:date="2019-10-09T10:56:00Z">
            <w:rPr>
              <w:sz w:val="26"/>
              <w:szCs w:val="26"/>
              <w:shd w:val="clear" w:color="auto" w:fill="FFFFFF"/>
            </w:rPr>
          </w:rPrChange>
        </w:rPr>
        <w:t>có</w:t>
      </w:r>
      <w:proofErr w:type="spellEnd"/>
      <w:r w:rsidRPr="00B41112">
        <w:rPr>
          <w:sz w:val="26"/>
          <w:szCs w:val="26"/>
          <w:shd w:val="clear" w:color="auto" w:fill="FFFFFF"/>
          <w:rPrChange w:id="985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52" w:author="Le Minh Nghia" w:date="2019-10-09T10:56:00Z">
            <w:rPr>
              <w:sz w:val="26"/>
              <w:szCs w:val="26"/>
              <w:shd w:val="clear" w:color="auto" w:fill="FFFFFF"/>
            </w:rPr>
          </w:rPrChange>
        </w:rPr>
        <w:t>thể</w:t>
      </w:r>
      <w:proofErr w:type="spellEnd"/>
      <w:r w:rsidRPr="00B41112">
        <w:rPr>
          <w:sz w:val="26"/>
          <w:szCs w:val="26"/>
          <w:shd w:val="clear" w:color="auto" w:fill="FFFFFF"/>
          <w:rPrChange w:id="985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54" w:author="Le Minh Nghia" w:date="2019-10-09T10:56:00Z">
            <w:rPr>
              <w:sz w:val="26"/>
              <w:szCs w:val="26"/>
              <w:shd w:val="clear" w:color="auto" w:fill="FFFFFF"/>
            </w:rPr>
          </w:rPrChange>
        </w:rPr>
        <w:t>dùng</w:t>
      </w:r>
      <w:proofErr w:type="spellEnd"/>
      <w:r w:rsidRPr="00B41112">
        <w:rPr>
          <w:sz w:val="26"/>
          <w:szCs w:val="26"/>
          <w:shd w:val="clear" w:color="auto" w:fill="FFFFFF"/>
          <w:rPrChange w:id="985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56" w:author="Le Minh Nghia" w:date="2019-10-09T10:56:00Z">
            <w:rPr>
              <w:sz w:val="26"/>
              <w:szCs w:val="26"/>
              <w:shd w:val="clear" w:color="auto" w:fill="FFFFFF"/>
            </w:rPr>
          </w:rPrChange>
        </w:rPr>
        <w:t>cho</w:t>
      </w:r>
      <w:proofErr w:type="spellEnd"/>
      <w:r w:rsidRPr="00B41112">
        <w:rPr>
          <w:sz w:val="26"/>
          <w:szCs w:val="26"/>
          <w:shd w:val="clear" w:color="auto" w:fill="FFFFFF"/>
          <w:rPrChange w:id="9857" w:author="Le Minh Nghia" w:date="2019-10-09T10:56:00Z">
            <w:rPr>
              <w:sz w:val="26"/>
              <w:szCs w:val="26"/>
              <w:shd w:val="clear" w:color="auto" w:fill="FFFFFF"/>
            </w:rPr>
          </w:rPrChange>
        </w:rPr>
        <w:t> </w:t>
      </w:r>
      <w:r w:rsidR="00B41112" w:rsidRPr="00B41112">
        <w:rPr>
          <w:sz w:val="26"/>
          <w:szCs w:val="26"/>
          <w:rPrChange w:id="9858" w:author="Le Minh Nghia" w:date="2019-10-09T10:56:00Z">
            <w:rPr/>
          </w:rPrChange>
        </w:rPr>
        <w:fldChar w:fldCharType="begin"/>
      </w:r>
      <w:r w:rsidR="00B41112" w:rsidRPr="00B41112">
        <w:rPr>
          <w:sz w:val="26"/>
          <w:szCs w:val="26"/>
          <w:rPrChange w:id="9859" w:author="Le Minh Nghia" w:date="2019-10-09T10:56:00Z">
            <w:rPr/>
          </w:rPrChange>
        </w:rPr>
        <w:instrText xml:space="preserve"> HYPERLINK "https://vi.wikipedia.org/wiki/XML" \o "XML" </w:instrText>
      </w:r>
      <w:r w:rsidR="00B41112" w:rsidRPr="00B41112">
        <w:rPr>
          <w:sz w:val="26"/>
          <w:szCs w:val="26"/>
          <w:rPrChange w:id="9860" w:author="Le Minh Nghia" w:date="2019-10-09T10:56:00Z">
            <w:rPr/>
          </w:rPrChange>
        </w:rPr>
        <w:fldChar w:fldCharType="separate"/>
      </w:r>
      <w:r w:rsidRPr="00B41112">
        <w:rPr>
          <w:rStyle w:val="Hyperlink"/>
          <w:sz w:val="26"/>
          <w:szCs w:val="26"/>
          <w:shd w:val="clear" w:color="auto" w:fill="FFFFFF"/>
          <w:rPrChange w:id="9861" w:author="Le Minh Nghia" w:date="2019-10-09T10:56:00Z">
            <w:rPr>
              <w:rStyle w:val="Hyperlink"/>
              <w:sz w:val="26"/>
              <w:szCs w:val="26"/>
              <w:shd w:val="clear" w:color="auto" w:fill="FFFFFF"/>
            </w:rPr>
          </w:rPrChange>
        </w:rPr>
        <w:t>XML</w:t>
      </w:r>
      <w:r w:rsidR="00B41112" w:rsidRPr="00B41112">
        <w:rPr>
          <w:rStyle w:val="Hyperlink"/>
          <w:sz w:val="26"/>
          <w:szCs w:val="26"/>
          <w:shd w:val="clear" w:color="auto" w:fill="FFFFFF"/>
          <w:rPrChange w:id="9862" w:author="Le Minh Nghia" w:date="2019-10-09T10:56:00Z">
            <w:rPr>
              <w:rStyle w:val="Hyperlink"/>
              <w:sz w:val="26"/>
              <w:szCs w:val="26"/>
              <w:shd w:val="clear" w:color="auto" w:fill="FFFFFF"/>
            </w:rPr>
          </w:rPrChange>
        </w:rPr>
        <w:fldChar w:fldCharType="end"/>
      </w:r>
      <w:r w:rsidRPr="00B41112">
        <w:rPr>
          <w:sz w:val="26"/>
          <w:szCs w:val="26"/>
          <w:shd w:val="clear" w:color="auto" w:fill="FFFFFF"/>
          <w:rPrChange w:id="9863" w:author="Le Minh Nghia" w:date="2019-10-09T10:56:00Z">
            <w:rPr>
              <w:sz w:val="26"/>
              <w:szCs w:val="26"/>
              <w:shd w:val="clear" w:color="auto" w:fill="FFFFFF"/>
            </w:rPr>
          </w:rPrChange>
        </w:rPr>
        <w:t>, </w:t>
      </w:r>
      <w:r w:rsidR="00B41112" w:rsidRPr="00B41112">
        <w:rPr>
          <w:sz w:val="26"/>
          <w:szCs w:val="26"/>
          <w:rPrChange w:id="9864" w:author="Le Minh Nghia" w:date="2019-10-09T10:56:00Z">
            <w:rPr/>
          </w:rPrChange>
        </w:rPr>
        <w:fldChar w:fldCharType="begin"/>
      </w:r>
      <w:r w:rsidR="00B41112" w:rsidRPr="00B41112">
        <w:rPr>
          <w:sz w:val="26"/>
          <w:szCs w:val="26"/>
          <w:rPrChange w:id="9865" w:author="Le Minh Nghia" w:date="2019-10-09T10:56:00Z">
            <w:rPr/>
          </w:rPrChange>
        </w:rPr>
        <w:instrText xml:space="preserve"> HYPERLINK "https://vi.wikipedia.org/wiki/SVG" \o "SVG" </w:instrText>
      </w:r>
      <w:r w:rsidR="00B41112" w:rsidRPr="00B41112">
        <w:rPr>
          <w:sz w:val="26"/>
          <w:szCs w:val="26"/>
          <w:rPrChange w:id="9866" w:author="Le Minh Nghia" w:date="2019-10-09T10:56:00Z">
            <w:rPr/>
          </w:rPrChange>
        </w:rPr>
        <w:fldChar w:fldCharType="separate"/>
      </w:r>
      <w:r w:rsidRPr="00B41112">
        <w:rPr>
          <w:rStyle w:val="Hyperlink"/>
          <w:sz w:val="26"/>
          <w:szCs w:val="26"/>
          <w:shd w:val="clear" w:color="auto" w:fill="FFFFFF"/>
          <w:rPrChange w:id="9867" w:author="Le Minh Nghia" w:date="2019-10-09T10:56:00Z">
            <w:rPr>
              <w:rStyle w:val="Hyperlink"/>
              <w:sz w:val="26"/>
              <w:szCs w:val="26"/>
              <w:shd w:val="clear" w:color="auto" w:fill="FFFFFF"/>
            </w:rPr>
          </w:rPrChange>
        </w:rPr>
        <w:t>SVG</w:t>
      </w:r>
      <w:r w:rsidR="00B41112" w:rsidRPr="00B41112">
        <w:rPr>
          <w:rStyle w:val="Hyperlink"/>
          <w:sz w:val="26"/>
          <w:szCs w:val="26"/>
          <w:shd w:val="clear" w:color="auto" w:fill="FFFFFF"/>
          <w:rPrChange w:id="9868" w:author="Le Minh Nghia" w:date="2019-10-09T10:56:00Z">
            <w:rPr>
              <w:rStyle w:val="Hyperlink"/>
              <w:sz w:val="26"/>
              <w:szCs w:val="26"/>
              <w:shd w:val="clear" w:color="auto" w:fill="FFFFFF"/>
            </w:rPr>
          </w:rPrChange>
        </w:rPr>
        <w:fldChar w:fldCharType="end"/>
      </w:r>
      <w:r w:rsidRPr="00B41112">
        <w:rPr>
          <w:sz w:val="26"/>
          <w:szCs w:val="26"/>
          <w:shd w:val="clear" w:color="auto" w:fill="FFFFFF"/>
          <w:rPrChange w:id="9869" w:author="Le Minh Nghia" w:date="2019-10-09T10:56:00Z">
            <w:rPr>
              <w:sz w:val="26"/>
              <w:szCs w:val="26"/>
              <w:shd w:val="clear" w:color="auto" w:fill="FFFFFF"/>
            </w:rPr>
          </w:rPrChange>
        </w:rPr>
        <w:t>, </w:t>
      </w:r>
      <w:r w:rsidR="00B41112" w:rsidRPr="00B41112">
        <w:rPr>
          <w:sz w:val="26"/>
          <w:szCs w:val="26"/>
          <w:rPrChange w:id="9870" w:author="Le Minh Nghia" w:date="2019-10-09T10:56:00Z">
            <w:rPr/>
          </w:rPrChange>
        </w:rPr>
        <w:fldChar w:fldCharType="begin"/>
      </w:r>
      <w:r w:rsidR="00B41112" w:rsidRPr="00B41112">
        <w:rPr>
          <w:sz w:val="26"/>
          <w:szCs w:val="26"/>
          <w:rPrChange w:id="9871" w:author="Le Minh Nghia" w:date="2019-10-09T10:56:00Z">
            <w:rPr/>
          </w:rPrChange>
        </w:rPr>
        <w:instrText xml:space="preserve"> HYPERLINK "https://vi.wikipedia.org/w/index.php?title=XUL&amp;action=edit&amp;redlink=1" \o "XUL (trang chưa được viết)" </w:instrText>
      </w:r>
      <w:r w:rsidR="00B41112" w:rsidRPr="00B41112">
        <w:rPr>
          <w:sz w:val="26"/>
          <w:szCs w:val="26"/>
          <w:rPrChange w:id="9872" w:author="Le Minh Nghia" w:date="2019-10-09T10:56:00Z">
            <w:rPr/>
          </w:rPrChange>
        </w:rPr>
        <w:fldChar w:fldCharType="separate"/>
      </w:r>
      <w:r w:rsidRPr="00B41112">
        <w:rPr>
          <w:rStyle w:val="Hyperlink"/>
          <w:sz w:val="26"/>
          <w:szCs w:val="26"/>
          <w:shd w:val="clear" w:color="auto" w:fill="FFFFFF"/>
          <w:rPrChange w:id="9873" w:author="Le Minh Nghia" w:date="2019-10-09T10:56:00Z">
            <w:rPr>
              <w:rStyle w:val="Hyperlink"/>
              <w:sz w:val="26"/>
              <w:szCs w:val="26"/>
              <w:shd w:val="clear" w:color="auto" w:fill="FFFFFF"/>
            </w:rPr>
          </w:rPrChange>
        </w:rPr>
        <w:t>XUL</w:t>
      </w:r>
      <w:r w:rsidR="00B41112" w:rsidRPr="00B41112">
        <w:rPr>
          <w:rStyle w:val="Hyperlink"/>
          <w:sz w:val="26"/>
          <w:szCs w:val="26"/>
          <w:shd w:val="clear" w:color="auto" w:fill="FFFFFF"/>
          <w:rPrChange w:id="9874" w:author="Le Minh Nghia" w:date="2019-10-09T10:56:00Z">
            <w:rPr>
              <w:rStyle w:val="Hyperlink"/>
              <w:sz w:val="26"/>
              <w:szCs w:val="26"/>
              <w:shd w:val="clear" w:color="auto" w:fill="FFFFFF"/>
            </w:rPr>
          </w:rPrChange>
        </w:rPr>
        <w:fldChar w:fldCharType="end"/>
      </w:r>
      <w:r w:rsidRPr="00B41112">
        <w:rPr>
          <w:sz w:val="26"/>
          <w:szCs w:val="26"/>
          <w:shd w:val="clear" w:color="auto" w:fill="FFFFFF"/>
          <w:rPrChange w:id="987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76" w:author="Le Minh Nghia" w:date="2019-10-09T10:56:00Z">
            <w:rPr>
              <w:sz w:val="26"/>
              <w:szCs w:val="26"/>
              <w:shd w:val="clear" w:color="auto" w:fill="FFFFFF"/>
            </w:rPr>
          </w:rPrChange>
        </w:rPr>
        <w:t>Các</w:t>
      </w:r>
      <w:proofErr w:type="spellEnd"/>
      <w:r w:rsidRPr="00B41112">
        <w:rPr>
          <w:sz w:val="26"/>
          <w:szCs w:val="26"/>
          <w:shd w:val="clear" w:color="auto" w:fill="FFFFFF"/>
          <w:rPrChange w:id="987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78" w:author="Le Minh Nghia" w:date="2019-10-09T10:56:00Z">
            <w:rPr>
              <w:sz w:val="26"/>
              <w:szCs w:val="26"/>
              <w:shd w:val="clear" w:color="auto" w:fill="FFFFFF"/>
            </w:rPr>
          </w:rPrChange>
        </w:rPr>
        <w:t>đặc</w:t>
      </w:r>
      <w:proofErr w:type="spellEnd"/>
      <w:r w:rsidRPr="00B41112">
        <w:rPr>
          <w:sz w:val="26"/>
          <w:szCs w:val="26"/>
          <w:shd w:val="clear" w:color="auto" w:fill="FFFFFF"/>
          <w:rPrChange w:id="987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80" w:author="Le Minh Nghia" w:date="2019-10-09T10:56:00Z">
            <w:rPr>
              <w:sz w:val="26"/>
              <w:szCs w:val="26"/>
              <w:shd w:val="clear" w:color="auto" w:fill="FFFFFF"/>
            </w:rPr>
          </w:rPrChange>
        </w:rPr>
        <w:t>điểm</w:t>
      </w:r>
      <w:proofErr w:type="spellEnd"/>
      <w:r w:rsidRPr="00B41112">
        <w:rPr>
          <w:sz w:val="26"/>
          <w:szCs w:val="26"/>
          <w:shd w:val="clear" w:color="auto" w:fill="FFFFFF"/>
          <w:rPrChange w:id="988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82" w:author="Le Minh Nghia" w:date="2019-10-09T10:56:00Z">
            <w:rPr>
              <w:sz w:val="26"/>
              <w:szCs w:val="26"/>
              <w:shd w:val="clear" w:color="auto" w:fill="FFFFFF"/>
            </w:rPr>
          </w:rPrChange>
        </w:rPr>
        <w:t>kỹ</w:t>
      </w:r>
      <w:proofErr w:type="spellEnd"/>
      <w:r w:rsidRPr="00B41112">
        <w:rPr>
          <w:sz w:val="26"/>
          <w:szCs w:val="26"/>
          <w:shd w:val="clear" w:color="auto" w:fill="FFFFFF"/>
          <w:rPrChange w:id="988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84" w:author="Le Minh Nghia" w:date="2019-10-09T10:56:00Z">
            <w:rPr>
              <w:sz w:val="26"/>
              <w:szCs w:val="26"/>
              <w:shd w:val="clear" w:color="auto" w:fill="FFFFFF"/>
            </w:rPr>
          </w:rPrChange>
        </w:rPr>
        <w:t>thuật</w:t>
      </w:r>
      <w:proofErr w:type="spellEnd"/>
      <w:r w:rsidRPr="00B41112">
        <w:rPr>
          <w:sz w:val="26"/>
          <w:szCs w:val="26"/>
          <w:shd w:val="clear" w:color="auto" w:fill="FFFFFF"/>
          <w:rPrChange w:id="988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86" w:author="Le Minh Nghia" w:date="2019-10-09T10:56:00Z">
            <w:rPr>
              <w:sz w:val="26"/>
              <w:szCs w:val="26"/>
              <w:shd w:val="clear" w:color="auto" w:fill="FFFFFF"/>
            </w:rPr>
          </w:rPrChange>
        </w:rPr>
        <w:t>của</w:t>
      </w:r>
      <w:proofErr w:type="spellEnd"/>
      <w:r w:rsidRPr="00B41112">
        <w:rPr>
          <w:sz w:val="26"/>
          <w:szCs w:val="26"/>
          <w:shd w:val="clear" w:color="auto" w:fill="FFFFFF"/>
          <w:rPrChange w:id="9887" w:author="Le Minh Nghia" w:date="2019-10-09T10:56:00Z">
            <w:rPr>
              <w:sz w:val="26"/>
              <w:szCs w:val="26"/>
              <w:shd w:val="clear" w:color="auto" w:fill="FFFFFF"/>
            </w:rPr>
          </w:rPrChange>
        </w:rPr>
        <w:t xml:space="preserve"> CSS </w:t>
      </w:r>
      <w:proofErr w:type="spellStart"/>
      <w:r w:rsidRPr="00B41112">
        <w:rPr>
          <w:sz w:val="26"/>
          <w:szCs w:val="26"/>
          <w:shd w:val="clear" w:color="auto" w:fill="FFFFFF"/>
          <w:rPrChange w:id="9888" w:author="Le Minh Nghia" w:date="2019-10-09T10:56:00Z">
            <w:rPr>
              <w:sz w:val="26"/>
              <w:szCs w:val="26"/>
              <w:shd w:val="clear" w:color="auto" w:fill="FFFFFF"/>
            </w:rPr>
          </w:rPrChange>
        </w:rPr>
        <w:t>được</w:t>
      </w:r>
      <w:proofErr w:type="spellEnd"/>
      <w:r w:rsidRPr="00B41112">
        <w:rPr>
          <w:sz w:val="26"/>
          <w:szCs w:val="26"/>
          <w:shd w:val="clear" w:color="auto" w:fill="FFFFFF"/>
          <w:rPrChange w:id="988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90" w:author="Le Minh Nghia" w:date="2019-10-09T10:56:00Z">
            <w:rPr>
              <w:sz w:val="26"/>
              <w:szCs w:val="26"/>
              <w:shd w:val="clear" w:color="auto" w:fill="FFFFFF"/>
            </w:rPr>
          </w:rPrChange>
        </w:rPr>
        <w:t>duy</w:t>
      </w:r>
      <w:proofErr w:type="spellEnd"/>
      <w:r w:rsidRPr="00B41112">
        <w:rPr>
          <w:sz w:val="26"/>
          <w:szCs w:val="26"/>
          <w:shd w:val="clear" w:color="auto" w:fill="FFFFFF"/>
          <w:rPrChange w:id="989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92" w:author="Le Minh Nghia" w:date="2019-10-09T10:56:00Z">
            <w:rPr>
              <w:sz w:val="26"/>
              <w:szCs w:val="26"/>
              <w:shd w:val="clear" w:color="auto" w:fill="FFFFFF"/>
            </w:rPr>
          </w:rPrChange>
        </w:rPr>
        <w:t>trì</w:t>
      </w:r>
      <w:proofErr w:type="spellEnd"/>
      <w:r w:rsidRPr="00B41112">
        <w:rPr>
          <w:sz w:val="26"/>
          <w:szCs w:val="26"/>
          <w:shd w:val="clear" w:color="auto" w:fill="FFFFFF"/>
          <w:rPrChange w:id="989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894" w:author="Le Minh Nghia" w:date="2019-10-09T10:56:00Z">
            <w:rPr>
              <w:sz w:val="26"/>
              <w:szCs w:val="26"/>
              <w:shd w:val="clear" w:color="auto" w:fill="FFFFFF"/>
            </w:rPr>
          </w:rPrChange>
        </w:rPr>
        <w:t>bởi</w:t>
      </w:r>
      <w:proofErr w:type="spellEnd"/>
      <w:r w:rsidRPr="00B41112">
        <w:rPr>
          <w:sz w:val="26"/>
          <w:szCs w:val="26"/>
          <w:shd w:val="clear" w:color="auto" w:fill="FFFFFF"/>
          <w:rPrChange w:id="9895" w:author="Le Minh Nghia" w:date="2019-10-09T10:56:00Z">
            <w:rPr>
              <w:sz w:val="26"/>
              <w:szCs w:val="26"/>
              <w:shd w:val="clear" w:color="auto" w:fill="FFFFFF"/>
            </w:rPr>
          </w:rPrChange>
        </w:rPr>
        <w:t> </w:t>
      </w:r>
      <w:r w:rsidR="00B41112" w:rsidRPr="00B41112">
        <w:rPr>
          <w:sz w:val="26"/>
          <w:szCs w:val="26"/>
          <w:rPrChange w:id="9896" w:author="Le Minh Nghia" w:date="2019-10-09T10:56:00Z">
            <w:rPr/>
          </w:rPrChange>
        </w:rPr>
        <w:fldChar w:fldCharType="begin"/>
      </w:r>
      <w:r w:rsidR="00B41112" w:rsidRPr="00B41112">
        <w:rPr>
          <w:sz w:val="26"/>
          <w:szCs w:val="26"/>
          <w:rPrChange w:id="9897" w:author="Le Minh Nghia" w:date="2019-10-09T10:56:00Z">
            <w:rPr/>
          </w:rPrChange>
        </w:rPr>
        <w:instrText xml:space="preserve"> HYPERLINK "https://vi.wikipedia.org/wiki/W3C" \o "W3C" </w:instrText>
      </w:r>
      <w:r w:rsidR="00B41112" w:rsidRPr="00B41112">
        <w:rPr>
          <w:sz w:val="26"/>
          <w:szCs w:val="26"/>
          <w:rPrChange w:id="9898" w:author="Le Minh Nghia" w:date="2019-10-09T10:56:00Z">
            <w:rPr/>
          </w:rPrChange>
        </w:rPr>
        <w:fldChar w:fldCharType="separate"/>
      </w:r>
      <w:r w:rsidRPr="00B41112">
        <w:rPr>
          <w:rStyle w:val="Hyperlink"/>
          <w:sz w:val="26"/>
          <w:szCs w:val="26"/>
          <w:shd w:val="clear" w:color="auto" w:fill="FFFFFF"/>
          <w:rPrChange w:id="9899" w:author="Le Minh Nghia" w:date="2019-10-09T10:56:00Z">
            <w:rPr>
              <w:rStyle w:val="Hyperlink"/>
              <w:sz w:val="26"/>
              <w:szCs w:val="26"/>
              <w:shd w:val="clear" w:color="auto" w:fill="FFFFFF"/>
            </w:rPr>
          </w:rPrChange>
        </w:rPr>
        <w:t>World Wide Web Consortium</w:t>
      </w:r>
      <w:r w:rsidR="00B41112" w:rsidRPr="00B41112">
        <w:rPr>
          <w:rStyle w:val="Hyperlink"/>
          <w:sz w:val="26"/>
          <w:szCs w:val="26"/>
          <w:shd w:val="clear" w:color="auto" w:fill="FFFFFF"/>
          <w:rPrChange w:id="9900" w:author="Le Minh Nghia" w:date="2019-10-09T10:56:00Z">
            <w:rPr>
              <w:rStyle w:val="Hyperlink"/>
              <w:sz w:val="26"/>
              <w:szCs w:val="26"/>
              <w:shd w:val="clear" w:color="auto" w:fill="FFFFFF"/>
            </w:rPr>
          </w:rPrChange>
        </w:rPr>
        <w:fldChar w:fldCharType="end"/>
      </w:r>
    </w:p>
    <w:p w:rsidR="006C6E71" w:rsidRPr="00B41112" w:rsidRDefault="006C6E71" w:rsidP="00A22430">
      <w:pPr>
        <w:spacing w:line="360" w:lineRule="auto"/>
        <w:ind w:firstLine="720"/>
        <w:rPr>
          <w:sz w:val="26"/>
          <w:szCs w:val="26"/>
          <w:shd w:val="clear" w:color="auto" w:fill="FFFFFF"/>
          <w:rPrChange w:id="9901" w:author="Le Minh Nghia" w:date="2019-10-09T10:56:00Z">
            <w:rPr>
              <w:sz w:val="26"/>
              <w:szCs w:val="26"/>
              <w:shd w:val="clear" w:color="auto" w:fill="FFFFFF"/>
            </w:rPr>
          </w:rPrChange>
        </w:rPr>
      </w:pPr>
      <w:r w:rsidRPr="00B41112">
        <w:rPr>
          <w:b/>
          <w:sz w:val="26"/>
          <w:szCs w:val="26"/>
          <w:shd w:val="clear" w:color="auto" w:fill="FFFFFF"/>
          <w:rPrChange w:id="9902" w:author="Le Minh Nghia" w:date="2019-10-09T10:56:00Z">
            <w:rPr>
              <w:b/>
              <w:sz w:val="26"/>
              <w:szCs w:val="26"/>
              <w:shd w:val="clear" w:color="auto" w:fill="FFFFFF"/>
            </w:rPr>
          </w:rPrChange>
        </w:rPr>
        <w:t>JavaScript:</w:t>
      </w:r>
      <w:r w:rsidRPr="00B41112">
        <w:rPr>
          <w:sz w:val="26"/>
          <w:szCs w:val="26"/>
          <w:shd w:val="clear" w:color="auto" w:fill="FFFFFF"/>
          <w:rPrChange w:id="990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04" w:author="Le Minh Nghia" w:date="2019-10-09T10:56:00Z">
            <w:rPr>
              <w:sz w:val="26"/>
              <w:szCs w:val="26"/>
              <w:shd w:val="clear" w:color="auto" w:fill="FFFFFF"/>
            </w:rPr>
          </w:rPrChange>
        </w:rPr>
        <w:t>theo</w:t>
      </w:r>
      <w:proofErr w:type="spellEnd"/>
      <w:r w:rsidRPr="00B41112">
        <w:rPr>
          <w:sz w:val="26"/>
          <w:szCs w:val="26"/>
          <w:shd w:val="clear" w:color="auto" w:fill="FFFFFF"/>
          <w:rPrChange w:id="990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06" w:author="Le Minh Nghia" w:date="2019-10-09T10:56:00Z">
            <w:rPr>
              <w:sz w:val="26"/>
              <w:szCs w:val="26"/>
              <w:shd w:val="clear" w:color="auto" w:fill="FFFFFF"/>
            </w:rPr>
          </w:rPrChange>
        </w:rPr>
        <w:t>phiên</w:t>
      </w:r>
      <w:proofErr w:type="spellEnd"/>
      <w:r w:rsidRPr="00B41112">
        <w:rPr>
          <w:sz w:val="26"/>
          <w:szCs w:val="26"/>
          <w:shd w:val="clear" w:color="auto" w:fill="FFFFFF"/>
          <w:rPrChange w:id="990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08" w:author="Le Minh Nghia" w:date="2019-10-09T10:56:00Z">
            <w:rPr>
              <w:sz w:val="26"/>
              <w:szCs w:val="26"/>
              <w:shd w:val="clear" w:color="auto" w:fill="FFFFFF"/>
            </w:rPr>
          </w:rPrChange>
        </w:rPr>
        <w:t>bản</w:t>
      </w:r>
      <w:proofErr w:type="spellEnd"/>
      <w:r w:rsidRPr="00B41112">
        <w:rPr>
          <w:sz w:val="26"/>
          <w:szCs w:val="26"/>
          <w:shd w:val="clear" w:color="auto" w:fill="FFFFFF"/>
          <w:rPrChange w:id="990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10" w:author="Le Minh Nghia" w:date="2019-10-09T10:56:00Z">
            <w:rPr>
              <w:sz w:val="26"/>
              <w:szCs w:val="26"/>
              <w:shd w:val="clear" w:color="auto" w:fill="FFFFFF"/>
            </w:rPr>
          </w:rPrChange>
        </w:rPr>
        <w:t>hiện</w:t>
      </w:r>
      <w:proofErr w:type="spellEnd"/>
      <w:r w:rsidRPr="00B41112">
        <w:rPr>
          <w:sz w:val="26"/>
          <w:szCs w:val="26"/>
          <w:shd w:val="clear" w:color="auto" w:fill="FFFFFF"/>
          <w:rPrChange w:id="991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12" w:author="Le Minh Nghia" w:date="2019-10-09T10:56:00Z">
            <w:rPr>
              <w:sz w:val="26"/>
              <w:szCs w:val="26"/>
              <w:shd w:val="clear" w:color="auto" w:fill="FFFFFF"/>
            </w:rPr>
          </w:rPrChange>
        </w:rPr>
        <w:t>hành</w:t>
      </w:r>
      <w:proofErr w:type="spellEnd"/>
      <w:r w:rsidRPr="00B41112">
        <w:rPr>
          <w:sz w:val="26"/>
          <w:szCs w:val="26"/>
          <w:shd w:val="clear" w:color="auto" w:fill="FFFFFF"/>
          <w:rPrChange w:id="991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14" w:author="Le Minh Nghia" w:date="2019-10-09T10:56:00Z">
            <w:rPr>
              <w:sz w:val="26"/>
              <w:szCs w:val="26"/>
              <w:shd w:val="clear" w:color="auto" w:fill="FFFFFF"/>
            </w:rPr>
          </w:rPrChange>
        </w:rPr>
        <w:t>là</w:t>
      </w:r>
      <w:proofErr w:type="spellEnd"/>
      <w:r w:rsidRPr="00B41112">
        <w:rPr>
          <w:sz w:val="26"/>
          <w:szCs w:val="26"/>
          <w:shd w:val="clear" w:color="auto" w:fill="FFFFFF"/>
          <w:rPrChange w:id="991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16" w:author="Le Minh Nghia" w:date="2019-10-09T10:56:00Z">
            <w:rPr>
              <w:sz w:val="26"/>
              <w:szCs w:val="26"/>
              <w:shd w:val="clear" w:color="auto" w:fill="FFFFFF"/>
            </w:rPr>
          </w:rPrChange>
        </w:rPr>
        <w:t>một</w:t>
      </w:r>
      <w:proofErr w:type="spellEnd"/>
      <w:r w:rsidRPr="00B41112">
        <w:rPr>
          <w:sz w:val="26"/>
          <w:szCs w:val="26"/>
          <w:shd w:val="clear" w:color="auto" w:fill="FFFFFF"/>
          <w:rPrChange w:id="9917" w:author="Le Minh Nghia" w:date="2019-10-09T10:56:00Z">
            <w:rPr>
              <w:sz w:val="26"/>
              <w:szCs w:val="26"/>
              <w:shd w:val="clear" w:color="auto" w:fill="FFFFFF"/>
            </w:rPr>
          </w:rPrChange>
        </w:rPr>
        <w:t> </w:t>
      </w:r>
      <w:proofErr w:type="spellStart"/>
      <w:r w:rsidR="009006FB" w:rsidRPr="00B41112">
        <w:rPr>
          <w:sz w:val="26"/>
          <w:szCs w:val="26"/>
          <w:rPrChange w:id="9918" w:author="Le Minh Nghia" w:date="2019-10-09T10:56:00Z">
            <w:rPr/>
          </w:rPrChange>
        </w:rPr>
        <w:fldChar w:fldCharType="begin"/>
      </w:r>
      <w:r w:rsidR="009006FB" w:rsidRPr="00B41112">
        <w:rPr>
          <w:sz w:val="26"/>
          <w:szCs w:val="26"/>
          <w:rPrChange w:id="9919" w:author="Le Minh Nghia" w:date="2019-10-09T10:56:00Z">
            <w:rPr/>
          </w:rPrChange>
        </w:rPr>
        <w:instrText xml:space="preserve"> HYPERLINK "https://vi.wikipedia.org/wiki/Ng%C3%B4n_ng%E1%BB%AF_l%E1%BA%ADp_tr%C3%ACnh_k%E1%BB%8Bch_b%E1%BA%A3n" \o "Ngôn ngữ lập trình kịch bản" </w:instrText>
      </w:r>
      <w:r w:rsidR="009006FB" w:rsidRPr="00B41112">
        <w:rPr>
          <w:sz w:val="26"/>
          <w:szCs w:val="26"/>
          <w:rPrChange w:id="9920" w:author="Le Minh Nghia" w:date="2019-10-09T10:56:00Z">
            <w:rPr/>
          </w:rPrChange>
        </w:rPr>
        <w:fldChar w:fldCharType="separate"/>
      </w:r>
      <w:r w:rsidRPr="00B41112">
        <w:rPr>
          <w:sz w:val="26"/>
          <w:szCs w:val="26"/>
          <w:rPrChange w:id="9921" w:author="Le Minh Nghia" w:date="2019-10-09T10:56:00Z">
            <w:rPr>
              <w:sz w:val="26"/>
              <w:szCs w:val="26"/>
            </w:rPr>
          </w:rPrChange>
        </w:rPr>
        <w:t>ngôn</w:t>
      </w:r>
      <w:proofErr w:type="spellEnd"/>
      <w:r w:rsidRPr="00B41112">
        <w:rPr>
          <w:sz w:val="26"/>
          <w:szCs w:val="26"/>
          <w:rPrChange w:id="9922" w:author="Le Minh Nghia" w:date="2019-10-09T10:56:00Z">
            <w:rPr>
              <w:sz w:val="26"/>
              <w:szCs w:val="26"/>
            </w:rPr>
          </w:rPrChange>
        </w:rPr>
        <w:t xml:space="preserve"> </w:t>
      </w:r>
      <w:proofErr w:type="spellStart"/>
      <w:r w:rsidRPr="00B41112">
        <w:rPr>
          <w:sz w:val="26"/>
          <w:szCs w:val="26"/>
          <w:rPrChange w:id="9923" w:author="Le Minh Nghia" w:date="2019-10-09T10:56:00Z">
            <w:rPr>
              <w:sz w:val="26"/>
              <w:szCs w:val="26"/>
            </w:rPr>
          </w:rPrChange>
        </w:rPr>
        <w:t>ngữ</w:t>
      </w:r>
      <w:proofErr w:type="spellEnd"/>
      <w:r w:rsidRPr="00B41112">
        <w:rPr>
          <w:sz w:val="26"/>
          <w:szCs w:val="26"/>
          <w:rPrChange w:id="9924" w:author="Le Minh Nghia" w:date="2019-10-09T10:56:00Z">
            <w:rPr>
              <w:sz w:val="26"/>
              <w:szCs w:val="26"/>
            </w:rPr>
          </w:rPrChange>
        </w:rPr>
        <w:t xml:space="preserve"> </w:t>
      </w:r>
      <w:proofErr w:type="spellStart"/>
      <w:r w:rsidRPr="00B41112">
        <w:rPr>
          <w:sz w:val="26"/>
          <w:szCs w:val="26"/>
          <w:rPrChange w:id="9925" w:author="Le Minh Nghia" w:date="2019-10-09T10:56:00Z">
            <w:rPr>
              <w:sz w:val="26"/>
              <w:szCs w:val="26"/>
            </w:rPr>
          </w:rPrChange>
        </w:rPr>
        <w:t>lập</w:t>
      </w:r>
      <w:proofErr w:type="spellEnd"/>
      <w:r w:rsidRPr="00B41112">
        <w:rPr>
          <w:sz w:val="26"/>
          <w:szCs w:val="26"/>
          <w:rPrChange w:id="9926" w:author="Le Minh Nghia" w:date="2019-10-09T10:56:00Z">
            <w:rPr>
              <w:sz w:val="26"/>
              <w:szCs w:val="26"/>
            </w:rPr>
          </w:rPrChange>
        </w:rPr>
        <w:t xml:space="preserve"> </w:t>
      </w:r>
      <w:proofErr w:type="spellStart"/>
      <w:r w:rsidRPr="00B41112">
        <w:rPr>
          <w:sz w:val="26"/>
          <w:szCs w:val="26"/>
          <w:rPrChange w:id="9927" w:author="Le Minh Nghia" w:date="2019-10-09T10:56:00Z">
            <w:rPr>
              <w:sz w:val="26"/>
              <w:szCs w:val="26"/>
            </w:rPr>
          </w:rPrChange>
        </w:rPr>
        <w:t>trình</w:t>
      </w:r>
      <w:proofErr w:type="spellEnd"/>
      <w:r w:rsidRPr="00B41112">
        <w:rPr>
          <w:sz w:val="26"/>
          <w:szCs w:val="26"/>
          <w:rPrChange w:id="9928" w:author="Le Minh Nghia" w:date="2019-10-09T10:56:00Z">
            <w:rPr>
              <w:sz w:val="26"/>
              <w:szCs w:val="26"/>
            </w:rPr>
          </w:rPrChange>
        </w:rPr>
        <w:t xml:space="preserve"> </w:t>
      </w:r>
      <w:proofErr w:type="spellStart"/>
      <w:r w:rsidRPr="00B41112">
        <w:rPr>
          <w:sz w:val="26"/>
          <w:szCs w:val="26"/>
          <w:rPrChange w:id="9929" w:author="Le Minh Nghia" w:date="2019-10-09T10:56:00Z">
            <w:rPr>
              <w:sz w:val="26"/>
              <w:szCs w:val="26"/>
            </w:rPr>
          </w:rPrChange>
        </w:rPr>
        <w:t>kịch</w:t>
      </w:r>
      <w:proofErr w:type="spellEnd"/>
      <w:r w:rsidRPr="00B41112">
        <w:rPr>
          <w:sz w:val="26"/>
          <w:szCs w:val="26"/>
          <w:rPrChange w:id="9930" w:author="Le Minh Nghia" w:date="2019-10-09T10:56:00Z">
            <w:rPr>
              <w:sz w:val="26"/>
              <w:szCs w:val="26"/>
            </w:rPr>
          </w:rPrChange>
        </w:rPr>
        <w:t xml:space="preserve"> </w:t>
      </w:r>
      <w:proofErr w:type="spellStart"/>
      <w:r w:rsidRPr="00B41112">
        <w:rPr>
          <w:sz w:val="26"/>
          <w:szCs w:val="26"/>
          <w:rPrChange w:id="9931" w:author="Le Minh Nghia" w:date="2019-10-09T10:56:00Z">
            <w:rPr>
              <w:sz w:val="26"/>
              <w:szCs w:val="26"/>
            </w:rPr>
          </w:rPrChange>
        </w:rPr>
        <w:t>bản</w:t>
      </w:r>
      <w:proofErr w:type="spellEnd"/>
      <w:r w:rsidR="009006FB" w:rsidRPr="00B41112">
        <w:rPr>
          <w:sz w:val="26"/>
          <w:szCs w:val="26"/>
          <w:rPrChange w:id="9932" w:author="Le Minh Nghia" w:date="2019-10-09T10:56:00Z">
            <w:rPr>
              <w:sz w:val="26"/>
              <w:szCs w:val="26"/>
            </w:rPr>
          </w:rPrChange>
        </w:rPr>
        <w:fldChar w:fldCharType="end"/>
      </w:r>
      <w:r w:rsidRPr="00B41112">
        <w:rPr>
          <w:sz w:val="26"/>
          <w:szCs w:val="26"/>
          <w:shd w:val="clear" w:color="auto" w:fill="FFFFFF"/>
          <w:rPrChange w:id="9933" w:author="Le Minh Nghia" w:date="2019-10-09T10:56:00Z">
            <w:rPr>
              <w:sz w:val="26"/>
              <w:szCs w:val="26"/>
              <w:shd w:val="clear" w:color="auto" w:fill="FFFFFF"/>
            </w:rPr>
          </w:rPrChange>
        </w:rPr>
        <w:t> </w:t>
      </w:r>
      <w:proofErr w:type="spellStart"/>
      <w:r w:rsidR="009006FB" w:rsidRPr="00B41112">
        <w:rPr>
          <w:sz w:val="26"/>
          <w:szCs w:val="26"/>
          <w:rPrChange w:id="9934" w:author="Le Minh Nghia" w:date="2019-10-09T10:56:00Z">
            <w:rPr/>
          </w:rPrChange>
        </w:rPr>
        <w:fldChar w:fldCharType="begin"/>
      </w:r>
      <w:r w:rsidR="009006FB" w:rsidRPr="00B41112">
        <w:rPr>
          <w:sz w:val="26"/>
          <w:szCs w:val="26"/>
          <w:rPrChange w:id="9935" w:author="Le Minh Nghia" w:date="2019-10-09T10:56:00Z">
            <w:rPr/>
          </w:rPrChange>
        </w:rPr>
        <w:instrText xml:space="preserve"> HYPERLINK "https://vi.wikipedia.org/w/index.php?title=D%E1%BB%B1a_tr%C3%AAn_%C4%91%E1%BB%91i_t%C6%B0%E1%BB%A3ng&amp;action=edit&amp;redlink=1" \o "Dựa trên đối tượng (trang chưa được viết)" </w:instrText>
      </w:r>
      <w:r w:rsidR="009006FB" w:rsidRPr="00B41112">
        <w:rPr>
          <w:sz w:val="26"/>
          <w:szCs w:val="26"/>
          <w:rPrChange w:id="9936" w:author="Le Minh Nghia" w:date="2019-10-09T10:56:00Z">
            <w:rPr/>
          </w:rPrChange>
        </w:rPr>
        <w:fldChar w:fldCharType="separate"/>
      </w:r>
      <w:r w:rsidRPr="00B41112">
        <w:rPr>
          <w:sz w:val="26"/>
          <w:szCs w:val="26"/>
          <w:rPrChange w:id="9937" w:author="Le Minh Nghia" w:date="2019-10-09T10:56:00Z">
            <w:rPr>
              <w:sz w:val="26"/>
              <w:szCs w:val="26"/>
            </w:rPr>
          </w:rPrChange>
        </w:rPr>
        <w:t>dựa</w:t>
      </w:r>
      <w:proofErr w:type="spellEnd"/>
      <w:r w:rsidRPr="00B41112">
        <w:rPr>
          <w:sz w:val="26"/>
          <w:szCs w:val="26"/>
          <w:rPrChange w:id="9938" w:author="Le Minh Nghia" w:date="2019-10-09T10:56:00Z">
            <w:rPr>
              <w:sz w:val="26"/>
              <w:szCs w:val="26"/>
            </w:rPr>
          </w:rPrChange>
        </w:rPr>
        <w:t xml:space="preserve"> </w:t>
      </w:r>
      <w:proofErr w:type="spellStart"/>
      <w:r w:rsidRPr="00B41112">
        <w:rPr>
          <w:sz w:val="26"/>
          <w:szCs w:val="26"/>
          <w:rPrChange w:id="9939" w:author="Le Minh Nghia" w:date="2019-10-09T10:56:00Z">
            <w:rPr>
              <w:sz w:val="26"/>
              <w:szCs w:val="26"/>
            </w:rPr>
          </w:rPrChange>
        </w:rPr>
        <w:t>trên</w:t>
      </w:r>
      <w:proofErr w:type="spellEnd"/>
      <w:r w:rsidRPr="00B41112">
        <w:rPr>
          <w:sz w:val="26"/>
          <w:szCs w:val="26"/>
          <w:rPrChange w:id="9940" w:author="Le Minh Nghia" w:date="2019-10-09T10:56:00Z">
            <w:rPr>
              <w:sz w:val="26"/>
              <w:szCs w:val="26"/>
            </w:rPr>
          </w:rPrChange>
        </w:rPr>
        <w:t xml:space="preserve"> </w:t>
      </w:r>
      <w:proofErr w:type="spellStart"/>
      <w:r w:rsidRPr="00B41112">
        <w:rPr>
          <w:sz w:val="26"/>
          <w:szCs w:val="26"/>
          <w:rPrChange w:id="9941" w:author="Le Minh Nghia" w:date="2019-10-09T10:56:00Z">
            <w:rPr>
              <w:sz w:val="26"/>
              <w:szCs w:val="26"/>
            </w:rPr>
          </w:rPrChange>
        </w:rPr>
        <w:t>đối</w:t>
      </w:r>
      <w:proofErr w:type="spellEnd"/>
      <w:r w:rsidRPr="00B41112">
        <w:rPr>
          <w:sz w:val="26"/>
          <w:szCs w:val="26"/>
          <w:rPrChange w:id="9942" w:author="Le Minh Nghia" w:date="2019-10-09T10:56:00Z">
            <w:rPr>
              <w:sz w:val="26"/>
              <w:szCs w:val="26"/>
            </w:rPr>
          </w:rPrChange>
        </w:rPr>
        <w:t xml:space="preserve"> </w:t>
      </w:r>
      <w:proofErr w:type="spellStart"/>
      <w:r w:rsidRPr="00B41112">
        <w:rPr>
          <w:sz w:val="26"/>
          <w:szCs w:val="26"/>
          <w:rPrChange w:id="9943" w:author="Le Minh Nghia" w:date="2019-10-09T10:56:00Z">
            <w:rPr>
              <w:sz w:val="26"/>
              <w:szCs w:val="26"/>
            </w:rPr>
          </w:rPrChange>
        </w:rPr>
        <w:t>tượng</w:t>
      </w:r>
      <w:proofErr w:type="spellEnd"/>
      <w:r w:rsidR="009006FB" w:rsidRPr="00B41112">
        <w:rPr>
          <w:sz w:val="26"/>
          <w:szCs w:val="26"/>
          <w:rPrChange w:id="9944" w:author="Le Minh Nghia" w:date="2019-10-09T10:56:00Z">
            <w:rPr>
              <w:sz w:val="26"/>
              <w:szCs w:val="26"/>
            </w:rPr>
          </w:rPrChange>
        </w:rPr>
        <w:fldChar w:fldCharType="end"/>
      </w:r>
      <w:r w:rsidRPr="00B41112">
        <w:rPr>
          <w:sz w:val="26"/>
          <w:szCs w:val="26"/>
          <w:shd w:val="clear" w:color="auto" w:fill="FFFFFF"/>
          <w:rPrChange w:id="9945" w:author="Le Minh Nghia" w:date="2019-10-09T10:56:00Z">
            <w:rPr>
              <w:sz w:val="26"/>
              <w:szCs w:val="26"/>
              <w:shd w:val="clear" w:color="auto" w:fill="FFFFFF"/>
            </w:rPr>
          </w:rPrChange>
        </w:rPr>
        <w:t> </w:t>
      </w:r>
      <w:proofErr w:type="spellStart"/>
      <w:r w:rsidRPr="00B41112">
        <w:rPr>
          <w:sz w:val="26"/>
          <w:szCs w:val="26"/>
          <w:shd w:val="clear" w:color="auto" w:fill="FFFFFF"/>
          <w:rPrChange w:id="9946" w:author="Le Minh Nghia" w:date="2019-10-09T10:56:00Z">
            <w:rPr>
              <w:sz w:val="26"/>
              <w:szCs w:val="26"/>
              <w:shd w:val="clear" w:color="auto" w:fill="FFFFFF"/>
            </w:rPr>
          </w:rPrChange>
        </w:rPr>
        <w:t>được</w:t>
      </w:r>
      <w:proofErr w:type="spellEnd"/>
      <w:r w:rsidRPr="00B41112">
        <w:rPr>
          <w:sz w:val="26"/>
          <w:szCs w:val="26"/>
          <w:shd w:val="clear" w:color="auto" w:fill="FFFFFF"/>
          <w:rPrChange w:id="994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48" w:author="Le Minh Nghia" w:date="2019-10-09T10:56:00Z">
            <w:rPr>
              <w:sz w:val="26"/>
              <w:szCs w:val="26"/>
              <w:shd w:val="clear" w:color="auto" w:fill="FFFFFF"/>
            </w:rPr>
          </w:rPrChange>
        </w:rPr>
        <w:t>phát</w:t>
      </w:r>
      <w:proofErr w:type="spellEnd"/>
      <w:r w:rsidRPr="00B41112">
        <w:rPr>
          <w:sz w:val="26"/>
          <w:szCs w:val="26"/>
          <w:shd w:val="clear" w:color="auto" w:fill="FFFFFF"/>
          <w:rPrChange w:id="994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50" w:author="Le Minh Nghia" w:date="2019-10-09T10:56:00Z">
            <w:rPr>
              <w:sz w:val="26"/>
              <w:szCs w:val="26"/>
              <w:shd w:val="clear" w:color="auto" w:fill="FFFFFF"/>
            </w:rPr>
          </w:rPrChange>
        </w:rPr>
        <w:t>triển</w:t>
      </w:r>
      <w:proofErr w:type="spellEnd"/>
      <w:r w:rsidRPr="00B41112">
        <w:rPr>
          <w:sz w:val="26"/>
          <w:szCs w:val="26"/>
          <w:shd w:val="clear" w:color="auto" w:fill="FFFFFF"/>
          <w:rPrChange w:id="995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52" w:author="Le Minh Nghia" w:date="2019-10-09T10:56:00Z">
            <w:rPr>
              <w:sz w:val="26"/>
              <w:szCs w:val="26"/>
              <w:shd w:val="clear" w:color="auto" w:fill="FFFFFF"/>
            </w:rPr>
          </w:rPrChange>
        </w:rPr>
        <w:t>từ</w:t>
      </w:r>
      <w:proofErr w:type="spellEnd"/>
      <w:r w:rsidRPr="00B41112">
        <w:rPr>
          <w:sz w:val="26"/>
          <w:szCs w:val="26"/>
          <w:shd w:val="clear" w:color="auto" w:fill="FFFFFF"/>
          <w:rPrChange w:id="995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54" w:author="Le Minh Nghia" w:date="2019-10-09T10:56:00Z">
            <w:rPr>
              <w:sz w:val="26"/>
              <w:szCs w:val="26"/>
              <w:shd w:val="clear" w:color="auto" w:fill="FFFFFF"/>
            </w:rPr>
          </w:rPrChange>
        </w:rPr>
        <w:t>các</w:t>
      </w:r>
      <w:proofErr w:type="spellEnd"/>
      <w:r w:rsidRPr="00B41112">
        <w:rPr>
          <w:sz w:val="26"/>
          <w:szCs w:val="26"/>
          <w:shd w:val="clear" w:color="auto" w:fill="FFFFFF"/>
          <w:rPrChange w:id="9955" w:author="Le Minh Nghia" w:date="2019-10-09T10:56:00Z">
            <w:rPr>
              <w:sz w:val="26"/>
              <w:szCs w:val="26"/>
              <w:shd w:val="clear" w:color="auto" w:fill="FFFFFF"/>
            </w:rPr>
          </w:rPrChange>
        </w:rPr>
        <w:t xml:space="preserve"> ý </w:t>
      </w:r>
      <w:proofErr w:type="spellStart"/>
      <w:r w:rsidRPr="00B41112">
        <w:rPr>
          <w:sz w:val="26"/>
          <w:szCs w:val="26"/>
          <w:shd w:val="clear" w:color="auto" w:fill="FFFFFF"/>
          <w:rPrChange w:id="9956" w:author="Le Minh Nghia" w:date="2019-10-09T10:56:00Z">
            <w:rPr>
              <w:sz w:val="26"/>
              <w:szCs w:val="26"/>
              <w:shd w:val="clear" w:color="auto" w:fill="FFFFFF"/>
            </w:rPr>
          </w:rPrChange>
        </w:rPr>
        <w:t>niệm</w:t>
      </w:r>
      <w:proofErr w:type="spellEnd"/>
      <w:r w:rsidRPr="00B41112">
        <w:rPr>
          <w:sz w:val="26"/>
          <w:szCs w:val="26"/>
          <w:shd w:val="clear" w:color="auto" w:fill="FFFFFF"/>
          <w:rPrChange w:id="9957" w:author="Le Minh Nghia" w:date="2019-10-09T10:56:00Z">
            <w:rPr>
              <w:sz w:val="26"/>
              <w:szCs w:val="26"/>
              <w:shd w:val="clear" w:color="auto" w:fill="FFFFFF"/>
            </w:rPr>
          </w:rPrChange>
        </w:rPr>
        <w:t> </w:t>
      </w:r>
      <w:proofErr w:type="spellStart"/>
      <w:r w:rsidR="009006FB" w:rsidRPr="00B41112">
        <w:rPr>
          <w:sz w:val="26"/>
          <w:szCs w:val="26"/>
          <w:rPrChange w:id="9958" w:author="Le Minh Nghia" w:date="2019-10-09T10:56:00Z">
            <w:rPr/>
          </w:rPrChange>
        </w:rPr>
        <w:fldChar w:fldCharType="begin"/>
      </w:r>
      <w:r w:rsidR="009006FB" w:rsidRPr="00B41112">
        <w:rPr>
          <w:sz w:val="26"/>
          <w:szCs w:val="26"/>
          <w:rPrChange w:id="9959" w:author="Le Minh Nghia" w:date="2019-10-09T10:56:00Z">
            <w:rPr/>
          </w:rPrChange>
        </w:rPr>
        <w:instrText xml:space="preserve"> HYPERLINK "https://vi.wikipedia.org/w/index.php?title=L%E1%BA%ADp_tr%C3%ACnh_d%E1%BB%B1a_tr%C3%AAn_nguy%C3%AAn_m%E1%BA%ABu&amp;action=edit&amp;redlink=1" \o "Lập trình dựa trên nguyên mẫu (trang chưa được viết)" </w:instrText>
      </w:r>
      <w:r w:rsidR="009006FB" w:rsidRPr="00B41112">
        <w:rPr>
          <w:sz w:val="26"/>
          <w:szCs w:val="26"/>
          <w:rPrChange w:id="9960" w:author="Le Minh Nghia" w:date="2019-10-09T10:56:00Z">
            <w:rPr/>
          </w:rPrChange>
        </w:rPr>
        <w:fldChar w:fldCharType="separate"/>
      </w:r>
      <w:r w:rsidRPr="00B41112">
        <w:rPr>
          <w:sz w:val="26"/>
          <w:szCs w:val="26"/>
          <w:rPrChange w:id="9961" w:author="Le Minh Nghia" w:date="2019-10-09T10:56:00Z">
            <w:rPr>
              <w:sz w:val="26"/>
              <w:szCs w:val="26"/>
            </w:rPr>
          </w:rPrChange>
        </w:rPr>
        <w:t>nguyên</w:t>
      </w:r>
      <w:proofErr w:type="spellEnd"/>
      <w:r w:rsidRPr="00B41112">
        <w:rPr>
          <w:sz w:val="26"/>
          <w:szCs w:val="26"/>
          <w:rPrChange w:id="9962" w:author="Le Minh Nghia" w:date="2019-10-09T10:56:00Z">
            <w:rPr>
              <w:sz w:val="26"/>
              <w:szCs w:val="26"/>
            </w:rPr>
          </w:rPrChange>
        </w:rPr>
        <w:t xml:space="preserve"> </w:t>
      </w:r>
      <w:proofErr w:type="spellStart"/>
      <w:r w:rsidRPr="00B41112">
        <w:rPr>
          <w:sz w:val="26"/>
          <w:szCs w:val="26"/>
          <w:rPrChange w:id="9963" w:author="Le Minh Nghia" w:date="2019-10-09T10:56:00Z">
            <w:rPr>
              <w:sz w:val="26"/>
              <w:szCs w:val="26"/>
            </w:rPr>
          </w:rPrChange>
        </w:rPr>
        <w:t>mẫu</w:t>
      </w:r>
      <w:proofErr w:type="spellEnd"/>
      <w:r w:rsidR="009006FB" w:rsidRPr="00B41112">
        <w:rPr>
          <w:sz w:val="26"/>
          <w:szCs w:val="26"/>
          <w:rPrChange w:id="9964" w:author="Le Minh Nghia" w:date="2019-10-09T10:56:00Z">
            <w:rPr>
              <w:sz w:val="26"/>
              <w:szCs w:val="26"/>
            </w:rPr>
          </w:rPrChange>
        </w:rPr>
        <w:fldChar w:fldCharType="end"/>
      </w:r>
      <w:r w:rsidRPr="00B41112">
        <w:rPr>
          <w:sz w:val="26"/>
          <w:szCs w:val="26"/>
          <w:shd w:val="clear" w:color="auto" w:fill="FFFFFF"/>
          <w:rPrChange w:id="996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66" w:author="Le Minh Nghia" w:date="2019-10-09T10:56:00Z">
            <w:rPr>
              <w:sz w:val="26"/>
              <w:szCs w:val="26"/>
              <w:shd w:val="clear" w:color="auto" w:fill="FFFFFF"/>
            </w:rPr>
          </w:rPrChange>
        </w:rPr>
        <w:t>Ngôn</w:t>
      </w:r>
      <w:proofErr w:type="spellEnd"/>
      <w:r w:rsidRPr="00B41112">
        <w:rPr>
          <w:sz w:val="26"/>
          <w:szCs w:val="26"/>
          <w:shd w:val="clear" w:color="auto" w:fill="FFFFFF"/>
          <w:rPrChange w:id="996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68" w:author="Le Minh Nghia" w:date="2019-10-09T10:56:00Z">
            <w:rPr>
              <w:sz w:val="26"/>
              <w:szCs w:val="26"/>
              <w:shd w:val="clear" w:color="auto" w:fill="FFFFFF"/>
            </w:rPr>
          </w:rPrChange>
        </w:rPr>
        <w:t>ngữ</w:t>
      </w:r>
      <w:proofErr w:type="spellEnd"/>
      <w:r w:rsidRPr="00B41112">
        <w:rPr>
          <w:sz w:val="26"/>
          <w:szCs w:val="26"/>
          <w:shd w:val="clear" w:color="auto" w:fill="FFFFFF"/>
          <w:rPrChange w:id="996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70" w:author="Le Minh Nghia" w:date="2019-10-09T10:56:00Z">
            <w:rPr>
              <w:sz w:val="26"/>
              <w:szCs w:val="26"/>
              <w:shd w:val="clear" w:color="auto" w:fill="FFFFFF"/>
            </w:rPr>
          </w:rPrChange>
        </w:rPr>
        <w:t>này</w:t>
      </w:r>
      <w:proofErr w:type="spellEnd"/>
      <w:r w:rsidRPr="00B41112">
        <w:rPr>
          <w:sz w:val="26"/>
          <w:szCs w:val="26"/>
          <w:shd w:val="clear" w:color="auto" w:fill="FFFFFF"/>
          <w:rPrChange w:id="997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72" w:author="Le Minh Nghia" w:date="2019-10-09T10:56:00Z">
            <w:rPr>
              <w:sz w:val="26"/>
              <w:szCs w:val="26"/>
              <w:shd w:val="clear" w:color="auto" w:fill="FFFFFF"/>
            </w:rPr>
          </w:rPrChange>
        </w:rPr>
        <w:t>được</w:t>
      </w:r>
      <w:proofErr w:type="spellEnd"/>
      <w:r w:rsidRPr="00B41112">
        <w:rPr>
          <w:sz w:val="26"/>
          <w:szCs w:val="26"/>
          <w:shd w:val="clear" w:color="auto" w:fill="FFFFFF"/>
          <w:rPrChange w:id="997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74" w:author="Le Minh Nghia" w:date="2019-10-09T10:56:00Z">
            <w:rPr>
              <w:sz w:val="26"/>
              <w:szCs w:val="26"/>
              <w:shd w:val="clear" w:color="auto" w:fill="FFFFFF"/>
            </w:rPr>
          </w:rPrChange>
        </w:rPr>
        <w:t>dùng</w:t>
      </w:r>
      <w:proofErr w:type="spellEnd"/>
      <w:r w:rsidRPr="00B41112">
        <w:rPr>
          <w:sz w:val="26"/>
          <w:szCs w:val="26"/>
          <w:shd w:val="clear" w:color="auto" w:fill="FFFFFF"/>
          <w:rPrChange w:id="997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76" w:author="Le Minh Nghia" w:date="2019-10-09T10:56:00Z">
            <w:rPr>
              <w:sz w:val="26"/>
              <w:szCs w:val="26"/>
              <w:shd w:val="clear" w:color="auto" w:fill="FFFFFF"/>
            </w:rPr>
          </w:rPrChange>
        </w:rPr>
        <w:t>rộng</w:t>
      </w:r>
      <w:proofErr w:type="spellEnd"/>
      <w:r w:rsidRPr="00B41112">
        <w:rPr>
          <w:sz w:val="26"/>
          <w:szCs w:val="26"/>
          <w:shd w:val="clear" w:color="auto" w:fill="FFFFFF"/>
          <w:rPrChange w:id="997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78" w:author="Le Minh Nghia" w:date="2019-10-09T10:56:00Z">
            <w:rPr>
              <w:sz w:val="26"/>
              <w:szCs w:val="26"/>
              <w:shd w:val="clear" w:color="auto" w:fill="FFFFFF"/>
            </w:rPr>
          </w:rPrChange>
        </w:rPr>
        <w:t>rãi</w:t>
      </w:r>
      <w:proofErr w:type="spellEnd"/>
      <w:r w:rsidRPr="00B41112">
        <w:rPr>
          <w:sz w:val="26"/>
          <w:szCs w:val="26"/>
          <w:shd w:val="clear" w:color="auto" w:fill="FFFFFF"/>
          <w:rPrChange w:id="997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80" w:author="Le Minh Nghia" w:date="2019-10-09T10:56:00Z">
            <w:rPr>
              <w:sz w:val="26"/>
              <w:szCs w:val="26"/>
              <w:shd w:val="clear" w:color="auto" w:fill="FFFFFF"/>
            </w:rPr>
          </w:rPrChange>
        </w:rPr>
        <w:t>cho</w:t>
      </w:r>
      <w:proofErr w:type="spellEnd"/>
      <w:r w:rsidRPr="00B41112">
        <w:rPr>
          <w:sz w:val="26"/>
          <w:szCs w:val="26"/>
          <w:shd w:val="clear" w:color="auto" w:fill="FFFFFF"/>
          <w:rPrChange w:id="998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82" w:author="Le Minh Nghia" w:date="2019-10-09T10:56:00Z">
            <w:rPr>
              <w:sz w:val="26"/>
              <w:szCs w:val="26"/>
              <w:shd w:val="clear" w:color="auto" w:fill="FFFFFF"/>
            </w:rPr>
          </w:rPrChange>
        </w:rPr>
        <w:t>các</w:t>
      </w:r>
      <w:proofErr w:type="spellEnd"/>
      <w:r w:rsidRPr="00B41112">
        <w:rPr>
          <w:sz w:val="26"/>
          <w:szCs w:val="26"/>
          <w:shd w:val="clear" w:color="auto" w:fill="FFFFFF"/>
          <w:rPrChange w:id="9983" w:author="Le Minh Nghia" w:date="2019-10-09T10:56:00Z">
            <w:rPr>
              <w:sz w:val="26"/>
              <w:szCs w:val="26"/>
              <w:shd w:val="clear" w:color="auto" w:fill="FFFFFF"/>
            </w:rPr>
          </w:rPrChange>
        </w:rPr>
        <w:t> </w:t>
      </w:r>
      <w:proofErr w:type="spellStart"/>
      <w:r w:rsidR="009006FB" w:rsidRPr="00B41112">
        <w:rPr>
          <w:sz w:val="26"/>
          <w:szCs w:val="26"/>
          <w:rPrChange w:id="9984" w:author="Le Minh Nghia" w:date="2019-10-09T10:56:00Z">
            <w:rPr/>
          </w:rPrChange>
        </w:rPr>
        <w:fldChar w:fldCharType="begin"/>
      </w:r>
      <w:r w:rsidR="009006FB" w:rsidRPr="00B41112">
        <w:rPr>
          <w:sz w:val="26"/>
          <w:szCs w:val="26"/>
          <w:rPrChange w:id="9985" w:author="Le Minh Nghia" w:date="2019-10-09T10:56:00Z">
            <w:rPr/>
          </w:rPrChange>
        </w:rPr>
        <w:instrText xml:space="preserve"> HYPERLINK "https://vi.wikipedia.org/wiki/Website" \o "Website" </w:instrText>
      </w:r>
      <w:r w:rsidR="009006FB" w:rsidRPr="00B41112">
        <w:rPr>
          <w:sz w:val="26"/>
          <w:szCs w:val="26"/>
          <w:rPrChange w:id="9986" w:author="Le Minh Nghia" w:date="2019-10-09T10:56:00Z">
            <w:rPr/>
          </w:rPrChange>
        </w:rPr>
        <w:fldChar w:fldCharType="separate"/>
      </w:r>
      <w:r w:rsidRPr="00B41112">
        <w:rPr>
          <w:sz w:val="26"/>
          <w:szCs w:val="26"/>
          <w:rPrChange w:id="9987" w:author="Le Minh Nghia" w:date="2019-10-09T10:56:00Z">
            <w:rPr>
              <w:sz w:val="26"/>
              <w:szCs w:val="26"/>
            </w:rPr>
          </w:rPrChange>
        </w:rPr>
        <w:t>trang</w:t>
      </w:r>
      <w:proofErr w:type="spellEnd"/>
      <w:r w:rsidRPr="00B41112">
        <w:rPr>
          <w:sz w:val="26"/>
          <w:szCs w:val="26"/>
          <w:rPrChange w:id="9988" w:author="Le Minh Nghia" w:date="2019-10-09T10:56:00Z">
            <w:rPr>
              <w:sz w:val="26"/>
              <w:szCs w:val="26"/>
            </w:rPr>
          </w:rPrChange>
        </w:rPr>
        <w:t xml:space="preserve"> web</w:t>
      </w:r>
      <w:r w:rsidR="009006FB" w:rsidRPr="00B41112">
        <w:rPr>
          <w:sz w:val="26"/>
          <w:szCs w:val="26"/>
          <w:rPrChange w:id="9989" w:author="Le Minh Nghia" w:date="2019-10-09T10:56:00Z">
            <w:rPr>
              <w:sz w:val="26"/>
              <w:szCs w:val="26"/>
            </w:rPr>
          </w:rPrChange>
        </w:rPr>
        <w:fldChar w:fldCharType="end"/>
      </w:r>
      <w:r w:rsidRPr="00B41112">
        <w:rPr>
          <w:sz w:val="26"/>
          <w:szCs w:val="26"/>
          <w:shd w:val="clear" w:color="auto" w:fill="FFFFFF"/>
          <w:rPrChange w:id="999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91" w:author="Le Minh Nghia" w:date="2019-10-09T10:56:00Z">
            <w:rPr>
              <w:sz w:val="26"/>
              <w:szCs w:val="26"/>
              <w:shd w:val="clear" w:color="auto" w:fill="FFFFFF"/>
            </w:rPr>
          </w:rPrChange>
        </w:rPr>
        <w:t>nhưng</w:t>
      </w:r>
      <w:proofErr w:type="spellEnd"/>
      <w:r w:rsidRPr="00B41112">
        <w:rPr>
          <w:sz w:val="26"/>
          <w:szCs w:val="26"/>
          <w:shd w:val="clear" w:color="auto" w:fill="FFFFFF"/>
          <w:rPrChange w:id="999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93" w:author="Le Minh Nghia" w:date="2019-10-09T10:56:00Z">
            <w:rPr>
              <w:sz w:val="26"/>
              <w:szCs w:val="26"/>
              <w:shd w:val="clear" w:color="auto" w:fill="FFFFFF"/>
            </w:rPr>
          </w:rPrChange>
        </w:rPr>
        <w:t>cũng</w:t>
      </w:r>
      <w:proofErr w:type="spellEnd"/>
      <w:r w:rsidRPr="00B41112">
        <w:rPr>
          <w:sz w:val="26"/>
          <w:szCs w:val="26"/>
          <w:shd w:val="clear" w:color="auto" w:fill="FFFFFF"/>
          <w:rPrChange w:id="999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95" w:author="Le Minh Nghia" w:date="2019-10-09T10:56:00Z">
            <w:rPr>
              <w:sz w:val="26"/>
              <w:szCs w:val="26"/>
              <w:shd w:val="clear" w:color="auto" w:fill="FFFFFF"/>
            </w:rPr>
          </w:rPrChange>
        </w:rPr>
        <w:t>được</w:t>
      </w:r>
      <w:proofErr w:type="spellEnd"/>
      <w:r w:rsidRPr="00B41112">
        <w:rPr>
          <w:sz w:val="26"/>
          <w:szCs w:val="26"/>
          <w:shd w:val="clear" w:color="auto" w:fill="FFFFFF"/>
          <w:rPrChange w:id="999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97" w:author="Le Minh Nghia" w:date="2019-10-09T10:56:00Z">
            <w:rPr>
              <w:sz w:val="26"/>
              <w:szCs w:val="26"/>
              <w:shd w:val="clear" w:color="auto" w:fill="FFFFFF"/>
            </w:rPr>
          </w:rPrChange>
        </w:rPr>
        <w:t>dùng</w:t>
      </w:r>
      <w:proofErr w:type="spellEnd"/>
      <w:r w:rsidRPr="00B41112">
        <w:rPr>
          <w:sz w:val="26"/>
          <w:szCs w:val="26"/>
          <w:shd w:val="clear" w:color="auto" w:fill="FFFFFF"/>
          <w:rPrChange w:id="999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9999" w:author="Le Minh Nghia" w:date="2019-10-09T10:56:00Z">
            <w:rPr>
              <w:sz w:val="26"/>
              <w:szCs w:val="26"/>
              <w:shd w:val="clear" w:color="auto" w:fill="FFFFFF"/>
            </w:rPr>
          </w:rPrChange>
        </w:rPr>
        <w:t>để</w:t>
      </w:r>
      <w:proofErr w:type="spellEnd"/>
      <w:r w:rsidRPr="00B41112">
        <w:rPr>
          <w:sz w:val="26"/>
          <w:szCs w:val="26"/>
          <w:shd w:val="clear" w:color="auto" w:fill="FFFFFF"/>
          <w:rPrChange w:id="1000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01" w:author="Le Minh Nghia" w:date="2019-10-09T10:56:00Z">
            <w:rPr>
              <w:sz w:val="26"/>
              <w:szCs w:val="26"/>
              <w:shd w:val="clear" w:color="auto" w:fill="FFFFFF"/>
            </w:rPr>
          </w:rPrChange>
        </w:rPr>
        <w:t>tạo</w:t>
      </w:r>
      <w:proofErr w:type="spellEnd"/>
      <w:r w:rsidRPr="00B41112">
        <w:rPr>
          <w:sz w:val="26"/>
          <w:szCs w:val="26"/>
          <w:shd w:val="clear" w:color="auto" w:fill="FFFFFF"/>
          <w:rPrChange w:id="1000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03" w:author="Le Minh Nghia" w:date="2019-10-09T10:56:00Z">
            <w:rPr>
              <w:sz w:val="26"/>
              <w:szCs w:val="26"/>
              <w:shd w:val="clear" w:color="auto" w:fill="FFFFFF"/>
            </w:rPr>
          </w:rPrChange>
        </w:rPr>
        <w:t>khả</w:t>
      </w:r>
      <w:proofErr w:type="spellEnd"/>
      <w:r w:rsidRPr="00B41112">
        <w:rPr>
          <w:sz w:val="26"/>
          <w:szCs w:val="26"/>
          <w:shd w:val="clear" w:color="auto" w:fill="FFFFFF"/>
          <w:rPrChange w:id="1000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05" w:author="Le Minh Nghia" w:date="2019-10-09T10:56:00Z">
            <w:rPr>
              <w:sz w:val="26"/>
              <w:szCs w:val="26"/>
              <w:shd w:val="clear" w:color="auto" w:fill="FFFFFF"/>
            </w:rPr>
          </w:rPrChange>
        </w:rPr>
        <w:t>năng</w:t>
      </w:r>
      <w:proofErr w:type="spellEnd"/>
      <w:r w:rsidRPr="00B41112">
        <w:rPr>
          <w:sz w:val="26"/>
          <w:szCs w:val="26"/>
          <w:shd w:val="clear" w:color="auto" w:fill="FFFFFF"/>
          <w:rPrChange w:id="1000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07" w:author="Le Minh Nghia" w:date="2019-10-09T10:56:00Z">
            <w:rPr>
              <w:sz w:val="26"/>
              <w:szCs w:val="26"/>
              <w:shd w:val="clear" w:color="auto" w:fill="FFFFFF"/>
            </w:rPr>
          </w:rPrChange>
        </w:rPr>
        <w:t>viết</w:t>
      </w:r>
      <w:proofErr w:type="spellEnd"/>
      <w:r w:rsidRPr="00B41112">
        <w:rPr>
          <w:sz w:val="26"/>
          <w:szCs w:val="26"/>
          <w:shd w:val="clear" w:color="auto" w:fill="FFFFFF"/>
          <w:rPrChange w:id="10008" w:author="Le Minh Nghia" w:date="2019-10-09T10:56:00Z">
            <w:rPr>
              <w:sz w:val="26"/>
              <w:szCs w:val="26"/>
              <w:shd w:val="clear" w:color="auto" w:fill="FFFFFF"/>
            </w:rPr>
          </w:rPrChange>
        </w:rPr>
        <w:t xml:space="preserve"> script </w:t>
      </w:r>
      <w:proofErr w:type="spellStart"/>
      <w:r w:rsidRPr="00B41112">
        <w:rPr>
          <w:sz w:val="26"/>
          <w:szCs w:val="26"/>
          <w:shd w:val="clear" w:color="auto" w:fill="FFFFFF"/>
          <w:rPrChange w:id="10009" w:author="Le Minh Nghia" w:date="2019-10-09T10:56:00Z">
            <w:rPr>
              <w:sz w:val="26"/>
              <w:szCs w:val="26"/>
              <w:shd w:val="clear" w:color="auto" w:fill="FFFFFF"/>
            </w:rPr>
          </w:rPrChange>
        </w:rPr>
        <w:t>sử</w:t>
      </w:r>
      <w:proofErr w:type="spellEnd"/>
      <w:r w:rsidRPr="00B41112">
        <w:rPr>
          <w:sz w:val="26"/>
          <w:szCs w:val="26"/>
          <w:shd w:val="clear" w:color="auto" w:fill="FFFFFF"/>
          <w:rPrChange w:id="1001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11" w:author="Le Minh Nghia" w:date="2019-10-09T10:56:00Z">
            <w:rPr>
              <w:sz w:val="26"/>
              <w:szCs w:val="26"/>
              <w:shd w:val="clear" w:color="auto" w:fill="FFFFFF"/>
            </w:rPr>
          </w:rPrChange>
        </w:rPr>
        <w:t>dụng</w:t>
      </w:r>
      <w:proofErr w:type="spellEnd"/>
      <w:r w:rsidRPr="00B41112">
        <w:rPr>
          <w:sz w:val="26"/>
          <w:szCs w:val="26"/>
          <w:shd w:val="clear" w:color="auto" w:fill="FFFFFF"/>
          <w:rPrChange w:id="1001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13" w:author="Le Minh Nghia" w:date="2019-10-09T10:56:00Z">
            <w:rPr>
              <w:sz w:val="26"/>
              <w:szCs w:val="26"/>
              <w:shd w:val="clear" w:color="auto" w:fill="FFFFFF"/>
            </w:rPr>
          </w:rPrChange>
        </w:rPr>
        <w:t>các</w:t>
      </w:r>
      <w:proofErr w:type="spellEnd"/>
      <w:r w:rsidRPr="00B41112">
        <w:rPr>
          <w:sz w:val="26"/>
          <w:szCs w:val="26"/>
          <w:shd w:val="clear" w:color="auto" w:fill="FFFFFF"/>
          <w:rPrChange w:id="1001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15" w:author="Le Minh Nghia" w:date="2019-10-09T10:56:00Z">
            <w:rPr>
              <w:sz w:val="26"/>
              <w:szCs w:val="26"/>
              <w:shd w:val="clear" w:color="auto" w:fill="FFFFFF"/>
            </w:rPr>
          </w:rPrChange>
        </w:rPr>
        <w:t>đối</w:t>
      </w:r>
      <w:proofErr w:type="spellEnd"/>
      <w:r w:rsidRPr="00B41112">
        <w:rPr>
          <w:sz w:val="26"/>
          <w:szCs w:val="26"/>
          <w:shd w:val="clear" w:color="auto" w:fill="FFFFFF"/>
          <w:rPrChange w:id="1001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17" w:author="Le Minh Nghia" w:date="2019-10-09T10:56:00Z">
            <w:rPr>
              <w:sz w:val="26"/>
              <w:szCs w:val="26"/>
              <w:shd w:val="clear" w:color="auto" w:fill="FFFFFF"/>
            </w:rPr>
          </w:rPrChange>
        </w:rPr>
        <w:t>tượng</w:t>
      </w:r>
      <w:proofErr w:type="spellEnd"/>
      <w:r w:rsidRPr="00B41112">
        <w:rPr>
          <w:sz w:val="26"/>
          <w:szCs w:val="26"/>
          <w:shd w:val="clear" w:color="auto" w:fill="FFFFFF"/>
          <w:rPrChange w:id="1001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19" w:author="Le Minh Nghia" w:date="2019-10-09T10:56:00Z">
            <w:rPr>
              <w:sz w:val="26"/>
              <w:szCs w:val="26"/>
              <w:shd w:val="clear" w:color="auto" w:fill="FFFFFF"/>
            </w:rPr>
          </w:rPrChange>
        </w:rPr>
        <w:t>nằm</w:t>
      </w:r>
      <w:proofErr w:type="spellEnd"/>
      <w:r w:rsidRPr="00B41112">
        <w:rPr>
          <w:sz w:val="26"/>
          <w:szCs w:val="26"/>
          <w:shd w:val="clear" w:color="auto" w:fill="FFFFFF"/>
          <w:rPrChange w:id="1002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21" w:author="Le Minh Nghia" w:date="2019-10-09T10:56:00Z">
            <w:rPr>
              <w:sz w:val="26"/>
              <w:szCs w:val="26"/>
              <w:shd w:val="clear" w:color="auto" w:fill="FFFFFF"/>
            </w:rPr>
          </w:rPrChange>
        </w:rPr>
        <w:t>sẵn</w:t>
      </w:r>
      <w:proofErr w:type="spellEnd"/>
      <w:r w:rsidRPr="00B41112">
        <w:rPr>
          <w:sz w:val="26"/>
          <w:szCs w:val="26"/>
          <w:shd w:val="clear" w:color="auto" w:fill="FFFFFF"/>
          <w:rPrChange w:id="1002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23" w:author="Le Minh Nghia" w:date="2019-10-09T10:56:00Z">
            <w:rPr>
              <w:sz w:val="26"/>
              <w:szCs w:val="26"/>
              <w:shd w:val="clear" w:color="auto" w:fill="FFFFFF"/>
            </w:rPr>
          </w:rPrChange>
        </w:rPr>
        <w:t>trong</w:t>
      </w:r>
      <w:proofErr w:type="spellEnd"/>
      <w:r w:rsidRPr="00B41112">
        <w:rPr>
          <w:sz w:val="26"/>
          <w:szCs w:val="26"/>
          <w:shd w:val="clear" w:color="auto" w:fill="FFFFFF"/>
          <w:rPrChange w:id="1002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25" w:author="Le Minh Nghia" w:date="2019-10-09T10:56:00Z">
            <w:rPr>
              <w:sz w:val="26"/>
              <w:szCs w:val="26"/>
              <w:shd w:val="clear" w:color="auto" w:fill="FFFFFF"/>
            </w:rPr>
          </w:rPrChange>
        </w:rPr>
        <w:t>các</w:t>
      </w:r>
      <w:proofErr w:type="spellEnd"/>
      <w:r w:rsidRPr="00B41112">
        <w:rPr>
          <w:sz w:val="26"/>
          <w:szCs w:val="26"/>
          <w:shd w:val="clear" w:color="auto" w:fill="FFFFFF"/>
          <w:rPrChange w:id="1002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27" w:author="Le Minh Nghia" w:date="2019-10-09T10:56:00Z">
            <w:rPr>
              <w:sz w:val="26"/>
              <w:szCs w:val="26"/>
              <w:shd w:val="clear" w:color="auto" w:fill="FFFFFF"/>
            </w:rPr>
          </w:rPrChange>
        </w:rPr>
        <w:t>ứng</w:t>
      </w:r>
      <w:proofErr w:type="spellEnd"/>
      <w:r w:rsidRPr="00B41112">
        <w:rPr>
          <w:sz w:val="26"/>
          <w:szCs w:val="26"/>
          <w:shd w:val="clear" w:color="auto" w:fill="FFFFFF"/>
          <w:rPrChange w:id="1002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29" w:author="Le Minh Nghia" w:date="2019-10-09T10:56:00Z">
            <w:rPr>
              <w:sz w:val="26"/>
              <w:szCs w:val="26"/>
              <w:shd w:val="clear" w:color="auto" w:fill="FFFFFF"/>
            </w:rPr>
          </w:rPrChange>
        </w:rPr>
        <w:t>dụng</w:t>
      </w:r>
      <w:proofErr w:type="spellEnd"/>
      <w:r w:rsidRPr="00B41112">
        <w:rPr>
          <w:sz w:val="26"/>
          <w:szCs w:val="26"/>
          <w:shd w:val="clear" w:color="auto" w:fill="FFFFFF"/>
          <w:rPrChange w:id="10030" w:author="Le Minh Nghia" w:date="2019-10-09T10:56:00Z">
            <w:rPr>
              <w:sz w:val="26"/>
              <w:szCs w:val="26"/>
              <w:shd w:val="clear" w:color="auto" w:fill="FFFFFF"/>
            </w:rPr>
          </w:rPrChange>
        </w:rPr>
        <w:t>. </w:t>
      </w:r>
    </w:p>
    <w:p w:rsidR="006C6E71" w:rsidRPr="00B41112" w:rsidRDefault="006C6E71" w:rsidP="00A22430">
      <w:pPr>
        <w:spacing w:line="360" w:lineRule="auto"/>
        <w:ind w:firstLine="720"/>
        <w:rPr>
          <w:sz w:val="26"/>
          <w:szCs w:val="26"/>
          <w:shd w:val="clear" w:color="auto" w:fill="FFFFFF"/>
          <w:rPrChange w:id="10031" w:author="Le Minh Nghia" w:date="2019-10-09T10:56:00Z">
            <w:rPr>
              <w:sz w:val="26"/>
              <w:szCs w:val="26"/>
              <w:shd w:val="clear" w:color="auto" w:fill="FFFFFF"/>
            </w:rPr>
          </w:rPrChange>
        </w:rPr>
      </w:pPr>
      <w:r w:rsidRPr="00B41112">
        <w:rPr>
          <w:b/>
          <w:sz w:val="26"/>
          <w:szCs w:val="26"/>
          <w:shd w:val="clear" w:color="auto" w:fill="FFFFFF"/>
          <w:rPrChange w:id="10032" w:author="Le Minh Nghia" w:date="2019-10-09T10:56:00Z">
            <w:rPr>
              <w:b/>
              <w:sz w:val="26"/>
              <w:szCs w:val="26"/>
              <w:shd w:val="clear" w:color="auto" w:fill="FFFFFF"/>
            </w:rPr>
          </w:rPrChange>
        </w:rPr>
        <w:t>PHP:</w:t>
      </w:r>
      <w:r w:rsidRPr="00B41112">
        <w:rPr>
          <w:sz w:val="26"/>
          <w:szCs w:val="26"/>
          <w:shd w:val="clear" w:color="auto" w:fill="FFFFFF"/>
          <w:rPrChange w:id="10033" w:author="Le Minh Nghia" w:date="2019-10-09T10:56:00Z">
            <w:rPr>
              <w:sz w:val="26"/>
              <w:szCs w:val="26"/>
              <w:shd w:val="clear" w:color="auto" w:fill="FFFFFF"/>
            </w:rPr>
          </w:rPrChange>
        </w:rPr>
        <w:t> </w:t>
      </w:r>
      <w:proofErr w:type="spellStart"/>
      <w:r w:rsidRPr="00B41112">
        <w:rPr>
          <w:sz w:val="26"/>
          <w:szCs w:val="26"/>
          <w:shd w:val="clear" w:color="auto" w:fill="FFFFFF"/>
          <w:rPrChange w:id="10034" w:author="Le Minh Nghia" w:date="2019-10-09T10:56:00Z">
            <w:rPr>
              <w:sz w:val="26"/>
              <w:szCs w:val="26"/>
              <w:shd w:val="clear" w:color="auto" w:fill="FFFFFF"/>
            </w:rPr>
          </w:rPrChange>
        </w:rPr>
        <w:t>là</w:t>
      </w:r>
      <w:proofErr w:type="spellEnd"/>
      <w:r w:rsidRPr="00B41112">
        <w:rPr>
          <w:sz w:val="26"/>
          <w:szCs w:val="26"/>
          <w:shd w:val="clear" w:color="auto" w:fill="FFFFFF"/>
          <w:rPrChange w:id="1003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36" w:author="Le Minh Nghia" w:date="2019-10-09T10:56:00Z">
            <w:rPr>
              <w:sz w:val="26"/>
              <w:szCs w:val="26"/>
              <w:shd w:val="clear" w:color="auto" w:fill="FFFFFF"/>
            </w:rPr>
          </w:rPrChange>
        </w:rPr>
        <w:t>một</w:t>
      </w:r>
      <w:proofErr w:type="spellEnd"/>
      <w:r w:rsidRPr="00B41112">
        <w:rPr>
          <w:sz w:val="26"/>
          <w:szCs w:val="26"/>
          <w:shd w:val="clear" w:color="auto" w:fill="FFFFFF"/>
          <w:rPrChange w:id="10037" w:author="Le Minh Nghia" w:date="2019-10-09T10:56:00Z">
            <w:rPr>
              <w:sz w:val="26"/>
              <w:szCs w:val="26"/>
              <w:shd w:val="clear" w:color="auto" w:fill="FFFFFF"/>
            </w:rPr>
          </w:rPrChange>
        </w:rPr>
        <w:t> </w:t>
      </w:r>
      <w:proofErr w:type="spellStart"/>
      <w:r w:rsidR="009006FB" w:rsidRPr="00B41112">
        <w:rPr>
          <w:sz w:val="26"/>
          <w:szCs w:val="26"/>
          <w:rPrChange w:id="10038" w:author="Le Minh Nghia" w:date="2019-10-09T10:56:00Z">
            <w:rPr/>
          </w:rPrChange>
        </w:rPr>
        <w:fldChar w:fldCharType="begin"/>
      </w:r>
      <w:r w:rsidR="009006FB" w:rsidRPr="00B41112">
        <w:rPr>
          <w:sz w:val="26"/>
          <w:szCs w:val="26"/>
          <w:rPrChange w:id="10039" w:author="Le Minh Nghia" w:date="2019-10-09T10:56:00Z">
            <w:rPr/>
          </w:rPrChange>
        </w:rPr>
        <w:instrText xml:space="preserve"> HYPERLINK "https://vi.wikipedia.org/wiki/Ng%C3%B4n_ng%E1%BB%AF_l%E1%BA%ADp_tr%C3%ACnh" \o "Ngôn ngữ lập trình" </w:instrText>
      </w:r>
      <w:r w:rsidR="009006FB" w:rsidRPr="00B41112">
        <w:rPr>
          <w:sz w:val="26"/>
          <w:szCs w:val="26"/>
          <w:rPrChange w:id="10040" w:author="Le Minh Nghia" w:date="2019-10-09T10:56:00Z">
            <w:rPr/>
          </w:rPrChange>
        </w:rPr>
        <w:fldChar w:fldCharType="separate"/>
      </w:r>
      <w:r w:rsidRPr="00B41112">
        <w:rPr>
          <w:sz w:val="26"/>
          <w:szCs w:val="26"/>
          <w:rPrChange w:id="10041" w:author="Le Minh Nghia" w:date="2019-10-09T10:56:00Z">
            <w:rPr>
              <w:sz w:val="26"/>
              <w:szCs w:val="26"/>
            </w:rPr>
          </w:rPrChange>
        </w:rPr>
        <w:t>ngôn</w:t>
      </w:r>
      <w:proofErr w:type="spellEnd"/>
      <w:r w:rsidRPr="00B41112">
        <w:rPr>
          <w:sz w:val="26"/>
          <w:szCs w:val="26"/>
          <w:rPrChange w:id="10042" w:author="Le Minh Nghia" w:date="2019-10-09T10:56:00Z">
            <w:rPr>
              <w:sz w:val="26"/>
              <w:szCs w:val="26"/>
            </w:rPr>
          </w:rPrChange>
        </w:rPr>
        <w:t xml:space="preserve"> </w:t>
      </w:r>
      <w:proofErr w:type="spellStart"/>
      <w:r w:rsidRPr="00B41112">
        <w:rPr>
          <w:sz w:val="26"/>
          <w:szCs w:val="26"/>
          <w:rPrChange w:id="10043" w:author="Le Minh Nghia" w:date="2019-10-09T10:56:00Z">
            <w:rPr>
              <w:sz w:val="26"/>
              <w:szCs w:val="26"/>
            </w:rPr>
          </w:rPrChange>
        </w:rPr>
        <w:t>ngữ</w:t>
      </w:r>
      <w:proofErr w:type="spellEnd"/>
      <w:r w:rsidRPr="00B41112">
        <w:rPr>
          <w:sz w:val="26"/>
          <w:szCs w:val="26"/>
          <w:rPrChange w:id="10044" w:author="Le Minh Nghia" w:date="2019-10-09T10:56:00Z">
            <w:rPr>
              <w:sz w:val="26"/>
              <w:szCs w:val="26"/>
            </w:rPr>
          </w:rPrChange>
        </w:rPr>
        <w:t xml:space="preserve"> </w:t>
      </w:r>
      <w:proofErr w:type="spellStart"/>
      <w:r w:rsidRPr="00B41112">
        <w:rPr>
          <w:sz w:val="26"/>
          <w:szCs w:val="26"/>
          <w:rPrChange w:id="10045" w:author="Le Minh Nghia" w:date="2019-10-09T10:56:00Z">
            <w:rPr>
              <w:sz w:val="26"/>
              <w:szCs w:val="26"/>
            </w:rPr>
          </w:rPrChange>
        </w:rPr>
        <w:t>lập</w:t>
      </w:r>
      <w:proofErr w:type="spellEnd"/>
      <w:r w:rsidRPr="00B41112">
        <w:rPr>
          <w:sz w:val="26"/>
          <w:szCs w:val="26"/>
          <w:rPrChange w:id="10046" w:author="Le Minh Nghia" w:date="2019-10-09T10:56:00Z">
            <w:rPr>
              <w:sz w:val="26"/>
              <w:szCs w:val="26"/>
            </w:rPr>
          </w:rPrChange>
        </w:rPr>
        <w:t xml:space="preserve"> </w:t>
      </w:r>
      <w:proofErr w:type="spellStart"/>
      <w:r w:rsidRPr="00B41112">
        <w:rPr>
          <w:sz w:val="26"/>
          <w:szCs w:val="26"/>
          <w:rPrChange w:id="10047" w:author="Le Minh Nghia" w:date="2019-10-09T10:56:00Z">
            <w:rPr>
              <w:sz w:val="26"/>
              <w:szCs w:val="26"/>
            </w:rPr>
          </w:rPrChange>
        </w:rPr>
        <w:t>trình</w:t>
      </w:r>
      <w:proofErr w:type="spellEnd"/>
      <w:r w:rsidR="009006FB" w:rsidRPr="00B41112">
        <w:rPr>
          <w:sz w:val="26"/>
          <w:szCs w:val="26"/>
          <w:rPrChange w:id="10048" w:author="Le Minh Nghia" w:date="2019-10-09T10:56:00Z">
            <w:rPr>
              <w:sz w:val="26"/>
              <w:szCs w:val="26"/>
            </w:rPr>
          </w:rPrChange>
        </w:rPr>
        <w:fldChar w:fldCharType="end"/>
      </w:r>
      <w:r w:rsidRPr="00B41112">
        <w:rPr>
          <w:sz w:val="26"/>
          <w:szCs w:val="26"/>
          <w:shd w:val="clear" w:color="auto" w:fill="FFFFFF"/>
          <w:rPrChange w:id="10049" w:author="Le Minh Nghia" w:date="2019-10-09T10:56:00Z">
            <w:rPr>
              <w:sz w:val="26"/>
              <w:szCs w:val="26"/>
              <w:shd w:val="clear" w:color="auto" w:fill="FFFFFF"/>
            </w:rPr>
          </w:rPrChange>
        </w:rPr>
        <w:t> </w:t>
      </w:r>
      <w:proofErr w:type="spellStart"/>
      <w:r w:rsidRPr="00B41112">
        <w:rPr>
          <w:sz w:val="26"/>
          <w:szCs w:val="26"/>
          <w:shd w:val="clear" w:color="auto" w:fill="FFFFFF"/>
          <w:rPrChange w:id="10050" w:author="Le Minh Nghia" w:date="2019-10-09T10:56:00Z">
            <w:rPr>
              <w:sz w:val="26"/>
              <w:szCs w:val="26"/>
              <w:shd w:val="clear" w:color="auto" w:fill="FFFFFF"/>
            </w:rPr>
          </w:rPrChange>
        </w:rPr>
        <w:t>kịch</w:t>
      </w:r>
      <w:proofErr w:type="spellEnd"/>
      <w:r w:rsidRPr="00B41112">
        <w:rPr>
          <w:sz w:val="26"/>
          <w:szCs w:val="26"/>
          <w:shd w:val="clear" w:color="auto" w:fill="FFFFFF"/>
          <w:rPrChange w:id="1005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52" w:author="Le Minh Nghia" w:date="2019-10-09T10:56:00Z">
            <w:rPr>
              <w:sz w:val="26"/>
              <w:szCs w:val="26"/>
              <w:shd w:val="clear" w:color="auto" w:fill="FFFFFF"/>
            </w:rPr>
          </w:rPrChange>
        </w:rPr>
        <w:t>bản</w:t>
      </w:r>
      <w:proofErr w:type="spellEnd"/>
      <w:r w:rsidRPr="00B41112">
        <w:rPr>
          <w:sz w:val="26"/>
          <w:szCs w:val="26"/>
          <w:shd w:val="clear" w:color="auto" w:fill="FFFFFF"/>
          <w:rPrChange w:id="10053" w:author="Le Minh Nghia" w:date="2019-10-09T10:56:00Z">
            <w:rPr>
              <w:sz w:val="26"/>
              <w:szCs w:val="26"/>
              <w:shd w:val="clear" w:color="auto" w:fill="FFFFFF"/>
            </w:rPr>
          </w:rPrChange>
        </w:rPr>
        <w:t xml:space="preserve"> hay </w:t>
      </w:r>
      <w:proofErr w:type="spellStart"/>
      <w:r w:rsidRPr="00B41112">
        <w:rPr>
          <w:sz w:val="26"/>
          <w:szCs w:val="26"/>
          <w:shd w:val="clear" w:color="auto" w:fill="FFFFFF"/>
          <w:rPrChange w:id="10054" w:author="Le Minh Nghia" w:date="2019-10-09T10:56:00Z">
            <w:rPr>
              <w:sz w:val="26"/>
              <w:szCs w:val="26"/>
              <w:shd w:val="clear" w:color="auto" w:fill="FFFFFF"/>
            </w:rPr>
          </w:rPrChange>
        </w:rPr>
        <w:t>một</w:t>
      </w:r>
      <w:proofErr w:type="spellEnd"/>
      <w:r w:rsidRPr="00B41112">
        <w:rPr>
          <w:sz w:val="26"/>
          <w:szCs w:val="26"/>
          <w:shd w:val="clear" w:color="auto" w:fill="FFFFFF"/>
          <w:rPrChange w:id="1005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56" w:author="Le Minh Nghia" w:date="2019-10-09T10:56:00Z">
            <w:rPr>
              <w:sz w:val="26"/>
              <w:szCs w:val="26"/>
              <w:shd w:val="clear" w:color="auto" w:fill="FFFFFF"/>
            </w:rPr>
          </w:rPrChange>
        </w:rPr>
        <w:t>loại</w:t>
      </w:r>
      <w:proofErr w:type="spellEnd"/>
      <w:r w:rsidRPr="00B41112">
        <w:rPr>
          <w:sz w:val="26"/>
          <w:szCs w:val="26"/>
          <w:shd w:val="clear" w:color="auto" w:fill="FFFFFF"/>
          <w:rPrChange w:id="10057" w:author="Le Minh Nghia" w:date="2019-10-09T10:56:00Z">
            <w:rPr>
              <w:sz w:val="26"/>
              <w:szCs w:val="26"/>
              <w:shd w:val="clear" w:color="auto" w:fill="FFFFFF"/>
            </w:rPr>
          </w:rPrChange>
        </w:rPr>
        <w:t> </w:t>
      </w:r>
      <w:proofErr w:type="spellStart"/>
      <w:r w:rsidR="009006FB" w:rsidRPr="00B41112">
        <w:rPr>
          <w:sz w:val="26"/>
          <w:szCs w:val="26"/>
          <w:rPrChange w:id="10058" w:author="Le Minh Nghia" w:date="2019-10-09T10:56:00Z">
            <w:rPr/>
          </w:rPrChange>
        </w:rPr>
        <w:fldChar w:fldCharType="begin"/>
      </w:r>
      <w:r w:rsidR="009006FB" w:rsidRPr="00B41112">
        <w:rPr>
          <w:sz w:val="26"/>
          <w:szCs w:val="26"/>
          <w:rPrChange w:id="10059" w:author="Le Minh Nghia" w:date="2019-10-09T10:56:00Z">
            <w:rPr/>
          </w:rPrChange>
        </w:rPr>
        <w:instrText xml:space="preserve"> HYPERLINK "https://vi.wikipedia.org/w/index.php?title=M%C3%A3_l%E1%BB%87nh&amp;action=edit&amp;redlink=1" \o "Mã lệnh (trang chưa được viết)" </w:instrText>
      </w:r>
      <w:r w:rsidR="009006FB" w:rsidRPr="00B41112">
        <w:rPr>
          <w:sz w:val="26"/>
          <w:szCs w:val="26"/>
          <w:rPrChange w:id="10060" w:author="Le Minh Nghia" w:date="2019-10-09T10:56:00Z">
            <w:rPr/>
          </w:rPrChange>
        </w:rPr>
        <w:fldChar w:fldCharType="separate"/>
      </w:r>
      <w:r w:rsidRPr="00B41112">
        <w:rPr>
          <w:sz w:val="26"/>
          <w:szCs w:val="26"/>
          <w:rPrChange w:id="10061" w:author="Le Minh Nghia" w:date="2019-10-09T10:56:00Z">
            <w:rPr>
              <w:sz w:val="26"/>
              <w:szCs w:val="26"/>
            </w:rPr>
          </w:rPrChange>
        </w:rPr>
        <w:t>mã</w:t>
      </w:r>
      <w:proofErr w:type="spellEnd"/>
      <w:r w:rsidRPr="00B41112">
        <w:rPr>
          <w:sz w:val="26"/>
          <w:szCs w:val="26"/>
          <w:rPrChange w:id="10062" w:author="Le Minh Nghia" w:date="2019-10-09T10:56:00Z">
            <w:rPr>
              <w:sz w:val="26"/>
              <w:szCs w:val="26"/>
            </w:rPr>
          </w:rPrChange>
        </w:rPr>
        <w:t xml:space="preserve"> </w:t>
      </w:r>
      <w:proofErr w:type="spellStart"/>
      <w:r w:rsidRPr="00B41112">
        <w:rPr>
          <w:sz w:val="26"/>
          <w:szCs w:val="26"/>
          <w:rPrChange w:id="10063" w:author="Le Minh Nghia" w:date="2019-10-09T10:56:00Z">
            <w:rPr>
              <w:sz w:val="26"/>
              <w:szCs w:val="26"/>
            </w:rPr>
          </w:rPrChange>
        </w:rPr>
        <w:t>lệnh</w:t>
      </w:r>
      <w:proofErr w:type="spellEnd"/>
      <w:r w:rsidR="009006FB" w:rsidRPr="00B41112">
        <w:rPr>
          <w:sz w:val="26"/>
          <w:szCs w:val="26"/>
          <w:rPrChange w:id="10064" w:author="Le Minh Nghia" w:date="2019-10-09T10:56:00Z">
            <w:rPr>
              <w:sz w:val="26"/>
              <w:szCs w:val="26"/>
            </w:rPr>
          </w:rPrChange>
        </w:rPr>
        <w:fldChar w:fldCharType="end"/>
      </w:r>
      <w:r w:rsidRPr="00B41112">
        <w:rPr>
          <w:sz w:val="26"/>
          <w:szCs w:val="26"/>
          <w:shd w:val="clear" w:color="auto" w:fill="FFFFFF"/>
          <w:rPrChange w:id="10065" w:author="Le Minh Nghia" w:date="2019-10-09T10:56:00Z">
            <w:rPr>
              <w:sz w:val="26"/>
              <w:szCs w:val="26"/>
              <w:shd w:val="clear" w:color="auto" w:fill="FFFFFF"/>
            </w:rPr>
          </w:rPrChange>
        </w:rPr>
        <w:t> </w:t>
      </w:r>
      <w:proofErr w:type="spellStart"/>
      <w:r w:rsidRPr="00B41112">
        <w:rPr>
          <w:sz w:val="26"/>
          <w:szCs w:val="26"/>
          <w:shd w:val="clear" w:color="auto" w:fill="FFFFFF"/>
          <w:rPrChange w:id="10066" w:author="Le Minh Nghia" w:date="2019-10-09T10:56:00Z">
            <w:rPr>
              <w:sz w:val="26"/>
              <w:szCs w:val="26"/>
              <w:shd w:val="clear" w:color="auto" w:fill="FFFFFF"/>
            </w:rPr>
          </w:rPrChange>
        </w:rPr>
        <w:t>chủ</w:t>
      </w:r>
      <w:proofErr w:type="spellEnd"/>
      <w:r w:rsidRPr="00B41112">
        <w:rPr>
          <w:sz w:val="26"/>
          <w:szCs w:val="26"/>
          <w:shd w:val="clear" w:color="auto" w:fill="FFFFFF"/>
          <w:rPrChange w:id="1006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68" w:author="Le Minh Nghia" w:date="2019-10-09T10:56:00Z">
            <w:rPr>
              <w:sz w:val="26"/>
              <w:szCs w:val="26"/>
              <w:shd w:val="clear" w:color="auto" w:fill="FFFFFF"/>
            </w:rPr>
          </w:rPrChange>
        </w:rPr>
        <w:t>yếu</w:t>
      </w:r>
      <w:proofErr w:type="spellEnd"/>
      <w:r w:rsidRPr="00B41112">
        <w:rPr>
          <w:sz w:val="26"/>
          <w:szCs w:val="26"/>
          <w:shd w:val="clear" w:color="auto" w:fill="FFFFFF"/>
          <w:rPrChange w:id="1006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70" w:author="Le Minh Nghia" w:date="2019-10-09T10:56:00Z">
            <w:rPr>
              <w:sz w:val="26"/>
              <w:szCs w:val="26"/>
              <w:shd w:val="clear" w:color="auto" w:fill="FFFFFF"/>
            </w:rPr>
          </w:rPrChange>
        </w:rPr>
        <w:t>được</w:t>
      </w:r>
      <w:proofErr w:type="spellEnd"/>
      <w:r w:rsidRPr="00B41112">
        <w:rPr>
          <w:sz w:val="26"/>
          <w:szCs w:val="26"/>
          <w:shd w:val="clear" w:color="auto" w:fill="FFFFFF"/>
          <w:rPrChange w:id="1007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72" w:author="Le Minh Nghia" w:date="2019-10-09T10:56:00Z">
            <w:rPr>
              <w:sz w:val="26"/>
              <w:szCs w:val="26"/>
              <w:shd w:val="clear" w:color="auto" w:fill="FFFFFF"/>
            </w:rPr>
          </w:rPrChange>
        </w:rPr>
        <w:t>dùng</w:t>
      </w:r>
      <w:proofErr w:type="spellEnd"/>
      <w:r w:rsidRPr="00B41112">
        <w:rPr>
          <w:sz w:val="26"/>
          <w:szCs w:val="26"/>
          <w:shd w:val="clear" w:color="auto" w:fill="FFFFFF"/>
          <w:rPrChange w:id="1007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74" w:author="Le Minh Nghia" w:date="2019-10-09T10:56:00Z">
            <w:rPr>
              <w:sz w:val="26"/>
              <w:szCs w:val="26"/>
              <w:shd w:val="clear" w:color="auto" w:fill="FFFFFF"/>
            </w:rPr>
          </w:rPrChange>
        </w:rPr>
        <w:t>để</w:t>
      </w:r>
      <w:proofErr w:type="spellEnd"/>
      <w:r w:rsidRPr="00B41112">
        <w:rPr>
          <w:sz w:val="26"/>
          <w:szCs w:val="26"/>
          <w:shd w:val="clear" w:color="auto" w:fill="FFFFFF"/>
          <w:rPrChange w:id="1007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76" w:author="Le Minh Nghia" w:date="2019-10-09T10:56:00Z">
            <w:rPr>
              <w:sz w:val="26"/>
              <w:szCs w:val="26"/>
              <w:shd w:val="clear" w:color="auto" w:fill="FFFFFF"/>
            </w:rPr>
          </w:rPrChange>
        </w:rPr>
        <w:t>phát</w:t>
      </w:r>
      <w:proofErr w:type="spellEnd"/>
      <w:r w:rsidRPr="00B41112">
        <w:rPr>
          <w:sz w:val="26"/>
          <w:szCs w:val="26"/>
          <w:shd w:val="clear" w:color="auto" w:fill="FFFFFF"/>
          <w:rPrChange w:id="1007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78" w:author="Le Minh Nghia" w:date="2019-10-09T10:56:00Z">
            <w:rPr>
              <w:sz w:val="26"/>
              <w:szCs w:val="26"/>
              <w:shd w:val="clear" w:color="auto" w:fill="FFFFFF"/>
            </w:rPr>
          </w:rPrChange>
        </w:rPr>
        <w:t>triển</w:t>
      </w:r>
      <w:proofErr w:type="spellEnd"/>
      <w:r w:rsidRPr="00B41112">
        <w:rPr>
          <w:sz w:val="26"/>
          <w:szCs w:val="26"/>
          <w:shd w:val="clear" w:color="auto" w:fill="FFFFFF"/>
          <w:rPrChange w:id="1007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80" w:author="Le Minh Nghia" w:date="2019-10-09T10:56:00Z">
            <w:rPr>
              <w:sz w:val="26"/>
              <w:szCs w:val="26"/>
              <w:shd w:val="clear" w:color="auto" w:fill="FFFFFF"/>
            </w:rPr>
          </w:rPrChange>
        </w:rPr>
        <w:t>các</w:t>
      </w:r>
      <w:proofErr w:type="spellEnd"/>
      <w:r w:rsidRPr="00B41112">
        <w:rPr>
          <w:sz w:val="26"/>
          <w:szCs w:val="26"/>
          <w:shd w:val="clear" w:color="auto" w:fill="FFFFFF"/>
          <w:rPrChange w:id="10081" w:author="Le Minh Nghia" w:date="2019-10-09T10:56:00Z">
            <w:rPr>
              <w:sz w:val="26"/>
              <w:szCs w:val="26"/>
              <w:shd w:val="clear" w:color="auto" w:fill="FFFFFF"/>
            </w:rPr>
          </w:rPrChange>
        </w:rPr>
        <w:t> </w:t>
      </w:r>
      <w:proofErr w:type="spellStart"/>
      <w:r w:rsidR="009006FB" w:rsidRPr="00B41112">
        <w:rPr>
          <w:sz w:val="26"/>
          <w:szCs w:val="26"/>
          <w:rPrChange w:id="10082" w:author="Le Minh Nghia" w:date="2019-10-09T10:56:00Z">
            <w:rPr/>
          </w:rPrChange>
        </w:rPr>
        <w:fldChar w:fldCharType="begin"/>
      </w:r>
      <w:r w:rsidR="009006FB" w:rsidRPr="00B41112">
        <w:rPr>
          <w:sz w:val="26"/>
          <w:szCs w:val="26"/>
          <w:rPrChange w:id="10083" w:author="Le Minh Nghia" w:date="2019-10-09T10:56:00Z">
            <w:rPr/>
          </w:rPrChange>
        </w:rPr>
        <w:instrText xml:space="preserve"> HYPERLINK "https://vi.wikipedia.org/wiki/%E1%BB%A8ng_d%E1%BB%A5ng_web" \o "Ứng dụng web" </w:instrText>
      </w:r>
      <w:r w:rsidR="009006FB" w:rsidRPr="00B41112">
        <w:rPr>
          <w:sz w:val="26"/>
          <w:szCs w:val="26"/>
          <w:rPrChange w:id="10084" w:author="Le Minh Nghia" w:date="2019-10-09T10:56:00Z">
            <w:rPr/>
          </w:rPrChange>
        </w:rPr>
        <w:fldChar w:fldCharType="separate"/>
      </w:r>
      <w:r w:rsidRPr="00B41112">
        <w:rPr>
          <w:sz w:val="26"/>
          <w:szCs w:val="26"/>
          <w:rPrChange w:id="10085" w:author="Le Minh Nghia" w:date="2019-10-09T10:56:00Z">
            <w:rPr>
              <w:sz w:val="26"/>
              <w:szCs w:val="26"/>
            </w:rPr>
          </w:rPrChange>
        </w:rPr>
        <w:t>ứng</w:t>
      </w:r>
      <w:proofErr w:type="spellEnd"/>
      <w:r w:rsidRPr="00B41112">
        <w:rPr>
          <w:sz w:val="26"/>
          <w:szCs w:val="26"/>
          <w:rPrChange w:id="10086" w:author="Le Minh Nghia" w:date="2019-10-09T10:56:00Z">
            <w:rPr>
              <w:sz w:val="26"/>
              <w:szCs w:val="26"/>
            </w:rPr>
          </w:rPrChange>
        </w:rPr>
        <w:t xml:space="preserve"> </w:t>
      </w:r>
      <w:proofErr w:type="spellStart"/>
      <w:r w:rsidRPr="00B41112">
        <w:rPr>
          <w:sz w:val="26"/>
          <w:szCs w:val="26"/>
          <w:rPrChange w:id="10087" w:author="Le Minh Nghia" w:date="2019-10-09T10:56:00Z">
            <w:rPr>
              <w:sz w:val="26"/>
              <w:szCs w:val="26"/>
            </w:rPr>
          </w:rPrChange>
        </w:rPr>
        <w:t>dụng</w:t>
      </w:r>
      <w:proofErr w:type="spellEnd"/>
      <w:r w:rsidR="009006FB" w:rsidRPr="00B41112">
        <w:rPr>
          <w:sz w:val="26"/>
          <w:szCs w:val="26"/>
          <w:rPrChange w:id="10088" w:author="Le Minh Nghia" w:date="2019-10-09T10:56:00Z">
            <w:rPr>
              <w:sz w:val="26"/>
              <w:szCs w:val="26"/>
            </w:rPr>
          </w:rPrChange>
        </w:rPr>
        <w:fldChar w:fldCharType="end"/>
      </w:r>
      <w:r w:rsidRPr="00B41112">
        <w:rPr>
          <w:sz w:val="26"/>
          <w:szCs w:val="26"/>
          <w:shd w:val="clear" w:color="auto" w:fill="FFFFFF"/>
          <w:rPrChange w:id="10089" w:author="Le Minh Nghia" w:date="2019-10-09T10:56:00Z">
            <w:rPr>
              <w:sz w:val="26"/>
              <w:szCs w:val="26"/>
              <w:shd w:val="clear" w:color="auto" w:fill="FFFFFF"/>
            </w:rPr>
          </w:rPrChange>
        </w:rPr>
        <w:t> </w:t>
      </w:r>
      <w:proofErr w:type="spellStart"/>
      <w:r w:rsidRPr="00B41112">
        <w:rPr>
          <w:sz w:val="26"/>
          <w:szCs w:val="26"/>
          <w:shd w:val="clear" w:color="auto" w:fill="FFFFFF"/>
          <w:rPrChange w:id="10090" w:author="Le Minh Nghia" w:date="2019-10-09T10:56:00Z">
            <w:rPr>
              <w:sz w:val="26"/>
              <w:szCs w:val="26"/>
              <w:shd w:val="clear" w:color="auto" w:fill="FFFFFF"/>
            </w:rPr>
          </w:rPrChange>
        </w:rPr>
        <w:t>viết</w:t>
      </w:r>
      <w:proofErr w:type="spellEnd"/>
      <w:r w:rsidRPr="00B41112">
        <w:rPr>
          <w:sz w:val="26"/>
          <w:szCs w:val="26"/>
          <w:shd w:val="clear" w:color="auto" w:fill="FFFFFF"/>
          <w:rPrChange w:id="1009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92" w:author="Le Minh Nghia" w:date="2019-10-09T10:56:00Z">
            <w:rPr>
              <w:sz w:val="26"/>
              <w:szCs w:val="26"/>
              <w:shd w:val="clear" w:color="auto" w:fill="FFFFFF"/>
            </w:rPr>
          </w:rPrChange>
        </w:rPr>
        <w:t>cho</w:t>
      </w:r>
      <w:proofErr w:type="spellEnd"/>
      <w:r w:rsidRPr="00B41112">
        <w:rPr>
          <w:sz w:val="26"/>
          <w:szCs w:val="26"/>
          <w:shd w:val="clear" w:color="auto" w:fill="FFFFFF"/>
          <w:rPrChange w:id="1009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94" w:author="Le Minh Nghia" w:date="2019-10-09T10:56:00Z">
            <w:rPr>
              <w:sz w:val="26"/>
              <w:szCs w:val="26"/>
              <w:shd w:val="clear" w:color="auto" w:fill="FFFFFF"/>
            </w:rPr>
          </w:rPrChange>
        </w:rPr>
        <w:t>máy</w:t>
      </w:r>
      <w:proofErr w:type="spellEnd"/>
      <w:r w:rsidRPr="00B41112">
        <w:rPr>
          <w:sz w:val="26"/>
          <w:szCs w:val="26"/>
          <w:shd w:val="clear" w:color="auto" w:fill="FFFFFF"/>
          <w:rPrChange w:id="1009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096" w:author="Le Minh Nghia" w:date="2019-10-09T10:56:00Z">
            <w:rPr>
              <w:sz w:val="26"/>
              <w:szCs w:val="26"/>
              <w:shd w:val="clear" w:color="auto" w:fill="FFFFFF"/>
            </w:rPr>
          </w:rPrChange>
        </w:rPr>
        <w:t>chủ</w:t>
      </w:r>
      <w:proofErr w:type="spellEnd"/>
      <w:r w:rsidRPr="00B41112">
        <w:rPr>
          <w:sz w:val="26"/>
          <w:szCs w:val="26"/>
          <w:shd w:val="clear" w:color="auto" w:fill="FFFFFF"/>
          <w:rPrChange w:id="10097" w:author="Le Minh Nghia" w:date="2019-10-09T10:56:00Z">
            <w:rPr>
              <w:sz w:val="26"/>
              <w:szCs w:val="26"/>
              <w:shd w:val="clear" w:color="auto" w:fill="FFFFFF"/>
            </w:rPr>
          </w:rPrChange>
        </w:rPr>
        <w:t>, </w:t>
      </w:r>
      <w:proofErr w:type="spellStart"/>
      <w:r w:rsidR="009006FB" w:rsidRPr="00B41112">
        <w:rPr>
          <w:sz w:val="26"/>
          <w:szCs w:val="26"/>
          <w:rPrChange w:id="10098" w:author="Le Minh Nghia" w:date="2019-10-09T10:56:00Z">
            <w:rPr/>
          </w:rPrChange>
        </w:rPr>
        <w:fldChar w:fldCharType="begin"/>
      </w:r>
      <w:r w:rsidR="009006FB" w:rsidRPr="00B41112">
        <w:rPr>
          <w:sz w:val="26"/>
          <w:szCs w:val="26"/>
          <w:rPrChange w:id="10099" w:author="Le Minh Nghia" w:date="2019-10-09T10:56:00Z">
            <w:rPr/>
          </w:rPrChange>
        </w:rPr>
        <w:instrText xml:space="preserve"> HYPERLINK "https://vi.wikipedia.org/wiki/Ph%E1%BA%A7n_m%E1%BB%81m_ngu%E1%BB%93n_m%E1%BB%9F" \o "Phần mềm nguồn mở" </w:instrText>
      </w:r>
      <w:r w:rsidR="009006FB" w:rsidRPr="00B41112">
        <w:rPr>
          <w:sz w:val="26"/>
          <w:szCs w:val="26"/>
          <w:rPrChange w:id="10100" w:author="Le Minh Nghia" w:date="2019-10-09T10:56:00Z">
            <w:rPr/>
          </w:rPrChange>
        </w:rPr>
        <w:fldChar w:fldCharType="separate"/>
      </w:r>
      <w:r w:rsidRPr="00B41112">
        <w:rPr>
          <w:sz w:val="26"/>
          <w:szCs w:val="26"/>
          <w:rPrChange w:id="10101" w:author="Le Minh Nghia" w:date="2019-10-09T10:56:00Z">
            <w:rPr>
              <w:sz w:val="26"/>
              <w:szCs w:val="26"/>
            </w:rPr>
          </w:rPrChange>
        </w:rPr>
        <w:t>mã</w:t>
      </w:r>
      <w:proofErr w:type="spellEnd"/>
      <w:r w:rsidRPr="00B41112">
        <w:rPr>
          <w:sz w:val="26"/>
          <w:szCs w:val="26"/>
          <w:rPrChange w:id="10102" w:author="Le Minh Nghia" w:date="2019-10-09T10:56:00Z">
            <w:rPr>
              <w:sz w:val="26"/>
              <w:szCs w:val="26"/>
            </w:rPr>
          </w:rPrChange>
        </w:rPr>
        <w:t xml:space="preserve"> </w:t>
      </w:r>
      <w:proofErr w:type="spellStart"/>
      <w:r w:rsidRPr="00B41112">
        <w:rPr>
          <w:sz w:val="26"/>
          <w:szCs w:val="26"/>
          <w:rPrChange w:id="10103" w:author="Le Minh Nghia" w:date="2019-10-09T10:56:00Z">
            <w:rPr>
              <w:sz w:val="26"/>
              <w:szCs w:val="26"/>
            </w:rPr>
          </w:rPrChange>
        </w:rPr>
        <w:t>nguồn</w:t>
      </w:r>
      <w:proofErr w:type="spellEnd"/>
      <w:r w:rsidRPr="00B41112">
        <w:rPr>
          <w:sz w:val="26"/>
          <w:szCs w:val="26"/>
          <w:rPrChange w:id="10104" w:author="Le Minh Nghia" w:date="2019-10-09T10:56:00Z">
            <w:rPr>
              <w:sz w:val="26"/>
              <w:szCs w:val="26"/>
            </w:rPr>
          </w:rPrChange>
        </w:rPr>
        <w:t xml:space="preserve"> </w:t>
      </w:r>
      <w:proofErr w:type="spellStart"/>
      <w:r w:rsidRPr="00B41112">
        <w:rPr>
          <w:sz w:val="26"/>
          <w:szCs w:val="26"/>
          <w:rPrChange w:id="10105" w:author="Le Minh Nghia" w:date="2019-10-09T10:56:00Z">
            <w:rPr>
              <w:sz w:val="26"/>
              <w:szCs w:val="26"/>
            </w:rPr>
          </w:rPrChange>
        </w:rPr>
        <w:t>mở</w:t>
      </w:r>
      <w:proofErr w:type="spellEnd"/>
      <w:r w:rsidR="009006FB" w:rsidRPr="00B41112">
        <w:rPr>
          <w:sz w:val="26"/>
          <w:szCs w:val="26"/>
          <w:rPrChange w:id="10106" w:author="Le Minh Nghia" w:date="2019-10-09T10:56:00Z">
            <w:rPr>
              <w:sz w:val="26"/>
              <w:szCs w:val="26"/>
            </w:rPr>
          </w:rPrChange>
        </w:rPr>
        <w:fldChar w:fldCharType="end"/>
      </w:r>
      <w:r w:rsidRPr="00B41112">
        <w:rPr>
          <w:sz w:val="26"/>
          <w:szCs w:val="26"/>
          <w:shd w:val="clear" w:color="auto" w:fill="FFFFFF"/>
          <w:rPrChange w:id="1010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08" w:author="Le Minh Nghia" w:date="2019-10-09T10:56:00Z">
            <w:rPr>
              <w:sz w:val="26"/>
              <w:szCs w:val="26"/>
              <w:shd w:val="clear" w:color="auto" w:fill="FFFFFF"/>
            </w:rPr>
          </w:rPrChange>
        </w:rPr>
        <w:t>dùng</w:t>
      </w:r>
      <w:proofErr w:type="spellEnd"/>
      <w:r w:rsidRPr="00B41112">
        <w:rPr>
          <w:sz w:val="26"/>
          <w:szCs w:val="26"/>
          <w:shd w:val="clear" w:color="auto" w:fill="FFFFFF"/>
          <w:rPrChange w:id="1010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10" w:author="Le Minh Nghia" w:date="2019-10-09T10:56:00Z">
            <w:rPr>
              <w:sz w:val="26"/>
              <w:szCs w:val="26"/>
              <w:shd w:val="clear" w:color="auto" w:fill="FFFFFF"/>
            </w:rPr>
          </w:rPrChange>
        </w:rPr>
        <w:t>cho</w:t>
      </w:r>
      <w:proofErr w:type="spellEnd"/>
      <w:r w:rsidRPr="00B41112">
        <w:rPr>
          <w:sz w:val="26"/>
          <w:szCs w:val="26"/>
          <w:shd w:val="clear" w:color="auto" w:fill="FFFFFF"/>
          <w:rPrChange w:id="1011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12" w:author="Le Minh Nghia" w:date="2019-10-09T10:56:00Z">
            <w:rPr>
              <w:sz w:val="26"/>
              <w:szCs w:val="26"/>
              <w:shd w:val="clear" w:color="auto" w:fill="FFFFFF"/>
            </w:rPr>
          </w:rPrChange>
        </w:rPr>
        <w:t>mục</w:t>
      </w:r>
      <w:proofErr w:type="spellEnd"/>
      <w:r w:rsidRPr="00B41112">
        <w:rPr>
          <w:sz w:val="26"/>
          <w:szCs w:val="26"/>
          <w:shd w:val="clear" w:color="auto" w:fill="FFFFFF"/>
          <w:rPrChange w:id="1011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14" w:author="Le Minh Nghia" w:date="2019-10-09T10:56:00Z">
            <w:rPr>
              <w:sz w:val="26"/>
              <w:szCs w:val="26"/>
              <w:shd w:val="clear" w:color="auto" w:fill="FFFFFF"/>
            </w:rPr>
          </w:rPrChange>
        </w:rPr>
        <w:t>đích</w:t>
      </w:r>
      <w:proofErr w:type="spellEnd"/>
      <w:r w:rsidRPr="00B41112">
        <w:rPr>
          <w:sz w:val="26"/>
          <w:szCs w:val="26"/>
          <w:shd w:val="clear" w:color="auto" w:fill="FFFFFF"/>
          <w:rPrChange w:id="1011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16" w:author="Le Minh Nghia" w:date="2019-10-09T10:56:00Z">
            <w:rPr>
              <w:sz w:val="26"/>
              <w:szCs w:val="26"/>
              <w:shd w:val="clear" w:color="auto" w:fill="FFFFFF"/>
            </w:rPr>
          </w:rPrChange>
        </w:rPr>
        <w:t>tổng</w:t>
      </w:r>
      <w:proofErr w:type="spellEnd"/>
      <w:r w:rsidRPr="00B41112">
        <w:rPr>
          <w:sz w:val="26"/>
          <w:szCs w:val="26"/>
          <w:shd w:val="clear" w:color="auto" w:fill="FFFFFF"/>
          <w:rPrChange w:id="1011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18" w:author="Le Minh Nghia" w:date="2019-10-09T10:56:00Z">
            <w:rPr>
              <w:sz w:val="26"/>
              <w:szCs w:val="26"/>
              <w:shd w:val="clear" w:color="auto" w:fill="FFFFFF"/>
            </w:rPr>
          </w:rPrChange>
        </w:rPr>
        <w:t>quát</w:t>
      </w:r>
      <w:proofErr w:type="spellEnd"/>
      <w:r w:rsidRPr="00B41112">
        <w:rPr>
          <w:sz w:val="26"/>
          <w:szCs w:val="26"/>
          <w:shd w:val="clear" w:color="auto" w:fill="FFFFFF"/>
          <w:rPrChange w:id="1011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20" w:author="Le Minh Nghia" w:date="2019-10-09T10:56:00Z">
            <w:rPr>
              <w:sz w:val="26"/>
              <w:szCs w:val="26"/>
              <w:shd w:val="clear" w:color="auto" w:fill="FFFFFF"/>
            </w:rPr>
          </w:rPrChange>
        </w:rPr>
        <w:t>Nó</w:t>
      </w:r>
      <w:proofErr w:type="spellEnd"/>
      <w:r w:rsidRPr="00B41112">
        <w:rPr>
          <w:sz w:val="26"/>
          <w:szCs w:val="26"/>
          <w:shd w:val="clear" w:color="auto" w:fill="FFFFFF"/>
          <w:rPrChange w:id="1012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22" w:author="Le Minh Nghia" w:date="2019-10-09T10:56:00Z">
            <w:rPr>
              <w:sz w:val="26"/>
              <w:szCs w:val="26"/>
              <w:shd w:val="clear" w:color="auto" w:fill="FFFFFF"/>
            </w:rPr>
          </w:rPrChange>
        </w:rPr>
        <w:t>rất</w:t>
      </w:r>
      <w:proofErr w:type="spellEnd"/>
      <w:r w:rsidRPr="00B41112">
        <w:rPr>
          <w:sz w:val="26"/>
          <w:szCs w:val="26"/>
          <w:shd w:val="clear" w:color="auto" w:fill="FFFFFF"/>
          <w:rPrChange w:id="1012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24" w:author="Le Minh Nghia" w:date="2019-10-09T10:56:00Z">
            <w:rPr>
              <w:sz w:val="26"/>
              <w:szCs w:val="26"/>
              <w:shd w:val="clear" w:color="auto" w:fill="FFFFFF"/>
            </w:rPr>
          </w:rPrChange>
        </w:rPr>
        <w:t>thích</w:t>
      </w:r>
      <w:proofErr w:type="spellEnd"/>
      <w:r w:rsidRPr="00B41112">
        <w:rPr>
          <w:sz w:val="26"/>
          <w:szCs w:val="26"/>
          <w:shd w:val="clear" w:color="auto" w:fill="FFFFFF"/>
          <w:rPrChange w:id="1012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26" w:author="Le Minh Nghia" w:date="2019-10-09T10:56:00Z">
            <w:rPr>
              <w:sz w:val="26"/>
              <w:szCs w:val="26"/>
              <w:shd w:val="clear" w:color="auto" w:fill="FFFFFF"/>
            </w:rPr>
          </w:rPrChange>
        </w:rPr>
        <w:t>hợp</w:t>
      </w:r>
      <w:proofErr w:type="spellEnd"/>
      <w:r w:rsidRPr="00B41112">
        <w:rPr>
          <w:sz w:val="26"/>
          <w:szCs w:val="26"/>
          <w:shd w:val="clear" w:color="auto" w:fill="FFFFFF"/>
          <w:rPrChange w:id="1012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28" w:author="Le Minh Nghia" w:date="2019-10-09T10:56:00Z">
            <w:rPr>
              <w:sz w:val="26"/>
              <w:szCs w:val="26"/>
              <w:shd w:val="clear" w:color="auto" w:fill="FFFFFF"/>
            </w:rPr>
          </w:rPrChange>
        </w:rPr>
        <w:t>với</w:t>
      </w:r>
      <w:proofErr w:type="spellEnd"/>
      <w:r w:rsidRPr="00B41112">
        <w:rPr>
          <w:sz w:val="26"/>
          <w:szCs w:val="26"/>
          <w:shd w:val="clear" w:color="auto" w:fill="FFFFFF"/>
          <w:rPrChange w:id="10129" w:author="Le Minh Nghia" w:date="2019-10-09T10:56:00Z">
            <w:rPr>
              <w:sz w:val="26"/>
              <w:szCs w:val="26"/>
              <w:shd w:val="clear" w:color="auto" w:fill="FFFFFF"/>
            </w:rPr>
          </w:rPrChange>
        </w:rPr>
        <w:t> </w:t>
      </w:r>
      <w:r w:rsidR="00B41112" w:rsidRPr="00B41112">
        <w:rPr>
          <w:sz w:val="26"/>
          <w:szCs w:val="26"/>
          <w:rPrChange w:id="10130" w:author="Le Minh Nghia" w:date="2019-10-09T10:56:00Z">
            <w:rPr/>
          </w:rPrChange>
        </w:rPr>
        <w:fldChar w:fldCharType="begin"/>
      </w:r>
      <w:r w:rsidR="00B41112" w:rsidRPr="00B41112">
        <w:rPr>
          <w:sz w:val="26"/>
          <w:szCs w:val="26"/>
          <w:rPrChange w:id="10131" w:author="Le Minh Nghia" w:date="2019-10-09T10:56:00Z">
            <w:rPr/>
          </w:rPrChange>
        </w:rPr>
        <w:instrText xml:space="preserve"> HYPERLINK "https://vi.wikipedia.org/wiki/Internet" \o "Internet" </w:instrText>
      </w:r>
      <w:r w:rsidR="00B41112" w:rsidRPr="00B41112">
        <w:rPr>
          <w:sz w:val="26"/>
          <w:szCs w:val="26"/>
          <w:rPrChange w:id="10132" w:author="Le Minh Nghia" w:date="2019-10-09T10:56:00Z">
            <w:rPr/>
          </w:rPrChange>
        </w:rPr>
        <w:fldChar w:fldCharType="separate"/>
      </w:r>
      <w:r w:rsidRPr="00B41112">
        <w:rPr>
          <w:sz w:val="26"/>
          <w:szCs w:val="26"/>
          <w:rPrChange w:id="10133" w:author="Le Minh Nghia" w:date="2019-10-09T10:56:00Z">
            <w:rPr>
              <w:sz w:val="26"/>
              <w:szCs w:val="26"/>
            </w:rPr>
          </w:rPrChange>
        </w:rPr>
        <w:t>web</w:t>
      </w:r>
      <w:r w:rsidR="00B41112" w:rsidRPr="00B41112">
        <w:rPr>
          <w:sz w:val="26"/>
          <w:szCs w:val="26"/>
          <w:rPrChange w:id="10134" w:author="Le Minh Nghia" w:date="2019-10-09T10:56:00Z">
            <w:rPr>
              <w:sz w:val="26"/>
              <w:szCs w:val="26"/>
            </w:rPr>
          </w:rPrChange>
        </w:rPr>
        <w:fldChar w:fldCharType="end"/>
      </w:r>
      <w:r w:rsidRPr="00B41112">
        <w:rPr>
          <w:sz w:val="26"/>
          <w:szCs w:val="26"/>
          <w:shd w:val="clear" w:color="auto" w:fill="FFFFFF"/>
          <w:rPrChange w:id="10135" w:author="Le Minh Nghia" w:date="2019-10-09T10:56:00Z">
            <w:rPr>
              <w:sz w:val="26"/>
              <w:szCs w:val="26"/>
              <w:shd w:val="clear" w:color="auto" w:fill="FFFFFF"/>
            </w:rPr>
          </w:rPrChange>
        </w:rPr>
        <w:t> </w:t>
      </w:r>
      <w:proofErr w:type="spellStart"/>
      <w:r w:rsidRPr="00B41112">
        <w:rPr>
          <w:sz w:val="26"/>
          <w:szCs w:val="26"/>
          <w:shd w:val="clear" w:color="auto" w:fill="FFFFFF"/>
          <w:rPrChange w:id="10136" w:author="Le Minh Nghia" w:date="2019-10-09T10:56:00Z">
            <w:rPr>
              <w:sz w:val="26"/>
              <w:szCs w:val="26"/>
              <w:shd w:val="clear" w:color="auto" w:fill="FFFFFF"/>
            </w:rPr>
          </w:rPrChange>
        </w:rPr>
        <w:t>và</w:t>
      </w:r>
      <w:proofErr w:type="spellEnd"/>
      <w:r w:rsidRPr="00B41112">
        <w:rPr>
          <w:sz w:val="26"/>
          <w:szCs w:val="26"/>
          <w:shd w:val="clear" w:color="auto" w:fill="FFFFFF"/>
          <w:rPrChange w:id="1013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38" w:author="Le Minh Nghia" w:date="2019-10-09T10:56:00Z">
            <w:rPr>
              <w:sz w:val="26"/>
              <w:szCs w:val="26"/>
              <w:shd w:val="clear" w:color="auto" w:fill="FFFFFF"/>
            </w:rPr>
          </w:rPrChange>
        </w:rPr>
        <w:t>có</w:t>
      </w:r>
      <w:proofErr w:type="spellEnd"/>
      <w:r w:rsidRPr="00B41112">
        <w:rPr>
          <w:sz w:val="26"/>
          <w:szCs w:val="26"/>
          <w:shd w:val="clear" w:color="auto" w:fill="FFFFFF"/>
          <w:rPrChange w:id="1013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40" w:author="Le Minh Nghia" w:date="2019-10-09T10:56:00Z">
            <w:rPr>
              <w:sz w:val="26"/>
              <w:szCs w:val="26"/>
              <w:shd w:val="clear" w:color="auto" w:fill="FFFFFF"/>
            </w:rPr>
          </w:rPrChange>
        </w:rPr>
        <w:t>thể</w:t>
      </w:r>
      <w:proofErr w:type="spellEnd"/>
      <w:r w:rsidRPr="00B41112">
        <w:rPr>
          <w:sz w:val="26"/>
          <w:szCs w:val="26"/>
          <w:shd w:val="clear" w:color="auto" w:fill="FFFFFF"/>
          <w:rPrChange w:id="1014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42" w:author="Le Minh Nghia" w:date="2019-10-09T10:56:00Z">
            <w:rPr>
              <w:sz w:val="26"/>
              <w:szCs w:val="26"/>
              <w:shd w:val="clear" w:color="auto" w:fill="FFFFFF"/>
            </w:rPr>
          </w:rPrChange>
        </w:rPr>
        <w:t>dễ</w:t>
      </w:r>
      <w:proofErr w:type="spellEnd"/>
      <w:r w:rsidRPr="00B41112">
        <w:rPr>
          <w:sz w:val="26"/>
          <w:szCs w:val="26"/>
          <w:shd w:val="clear" w:color="auto" w:fill="FFFFFF"/>
          <w:rPrChange w:id="1014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44" w:author="Le Minh Nghia" w:date="2019-10-09T10:56:00Z">
            <w:rPr>
              <w:sz w:val="26"/>
              <w:szCs w:val="26"/>
              <w:shd w:val="clear" w:color="auto" w:fill="FFFFFF"/>
            </w:rPr>
          </w:rPrChange>
        </w:rPr>
        <w:t>dàng</w:t>
      </w:r>
      <w:proofErr w:type="spellEnd"/>
      <w:r w:rsidRPr="00B41112">
        <w:rPr>
          <w:sz w:val="26"/>
          <w:szCs w:val="26"/>
          <w:shd w:val="clear" w:color="auto" w:fill="FFFFFF"/>
          <w:rPrChange w:id="1014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46" w:author="Le Minh Nghia" w:date="2019-10-09T10:56:00Z">
            <w:rPr>
              <w:sz w:val="26"/>
              <w:szCs w:val="26"/>
              <w:shd w:val="clear" w:color="auto" w:fill="FFFFFF"/>
            </w:rPr>
          </w:rPrChange>
        </w:rPr>
        <w:t>nhúng</w:t>
      </w:r>
      <w:proofErr w:type="spellEnd"/>
      <w:r w:rsidRPr="00B41112">
        <w:rPr>
          <w:sz w:val="26"/>
          <w:szCs w:val="26"/>
          <w:shd w:val="clear" w:color="auto" w:fill="FFFFFF"/>
          <w:rPrChange w:id="1014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48" w:author="Le Minh Nghia" w:date="2019-10-09T10:56:00Z">
            <w:rPr>
              <w:sz w:val="26"/>
              <w:szCs w:val="26"/>
              <w:shd w:val="clear" w:color="auto" w:fill="FFFFFF"/>
            </w:rPr>
          </w:rPrChange>
        </w:rPr>
        <w:t>vào</w:t>
      </w:r>
      <w:proofErr w:type="spellEnd"/>
      <w:r w:rsidRPr="00B41112">
        <w:rPr>
          <w:sz w:val="26"/>
          <w:szCs w:val="26"/>
          <w:shd w:val="clear" w:color="auto" w:fill="FFFFFF"/>
          <w:rPrChange w:id="1014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50" w:author="Le Minh Nghia" w:date="2019-10-09T10:56:00Z">
            <w:rPr>
              <w:sz w:val="26"/>
              <w:szCs w:val="26"/>
              <w:shd w:val="clear" w:color="auto" w:fill="FFFFFF"/>
            </w:rPr>
          </w:rPrChange>
        </w:rPr>
        <w:t>trang</w:t>
      </w:r>
      <w:proofErr w:type="spellEnd"/>
      <w:r w:rsidRPr="00B41112">
        <w:rPr>
          <w:sz w:val="26"/>
          <w:szCs w:val="26"/>
          <w:shd w:val="clear" w:color="auto" w:fill="FFFFFF"/>
          <w:rPrChange w:id="10151" w:author="Le Minh Nghia" w:date="2019-10-09T10:56:00Z">
            <w:rPr>
              <w:sz w:val="26"/>
              <w:szCs w:val="26"/>
              <w:shd w:val="clear" w:color="auto" w:fill="FFFFFF"/>
            </w:rPr>
          </w:rPrChange>
        </w:rPr>
        <w:t> </w:t>
      </w:r>
      <w:r w:rsidR="00B41112" w:rsidRPr="00B41112">
        <w:rPr>
          <w:sz w:val="26"/>
          <w:szCs w:val="26"/>
          <w:rPrChange w:id="10152" w:author="Le Minh Nghia" w:date="2019-10-09T10:56:00Z">
            <w:rPr/>
          </w:rPrChange>
        </w:rPr>
        <w:fldChar w:fldCharType="begin"/>
      </w:r>
      <w:r w:rsidR="00B41112" w:rsidRPr="00B41112">
        <w:rPr>
          <w:sz w:val="26"/>
          <w:szCs w:val="26"/>
          <w:rPrChange w:id="10153" w:author="Le Minh Nghia" w:date="2019-10-09T10:56:00Z">
            <w:rPr/>
          </w:rPrChange>
        </w:rPr>
        <w:instrText xml:space="preserve"> HYPERLINK "https://vi.wikipedia.org/wiki/HTML" \o "HTML" </w:instrText>
      </w:r>
      <w:r w:rsidR="00B41112" w:rsidRPr="00B41112">
        <w:rPr>
          <w:sz w:val="26"/>
          <w:szCs w:val="26"/>
          <w:rPrChange w:id="10154" w:author="Le Minh Nghia" w:date="2019-10-09T10:56:00Z">
            <w:rPr/>
          </w:rPrChange>
        </w:rPr>
        <w:fldChar w:fldCharType="separate"/>
      </w:r>
      <w:r w:rsidRPr="00B41112">
        <w:rPr>
          <w:sz w:val="26"/>
          <w:szCs w:val="26"/>
          <w:rPrChange w:id="10155" w:author="Le Minh Nghia" w:date="2019-10-09T10:56:00Z">
            <w:rPr>
              <w:sz w:val="26"/>
              <w:szCs w:val="26"/>
            </w:rPr>
          </w:rPrChange>
        </w:rPr>
        <w:t>HTML</w:t>
      </w:r>
      <w:r w:rsidR="00B41112" w:rsidRPr="00B41112">
        <w:rPr>
          <w:sz w:val="26"/>
          <w:szCs w:val="26"/>
          <w:rPrChange w:id="10156" w:author="Le Minh Nghia" w:date="2019-10-09T10:56:00Z">
            <w:rPr>
              <w:sz w:val="26"/>
              <w:szCs w:val="26"/>
            </w:rPr>
          </w:rPrChange>
        </w:rPr>
        <w:fldChar w:fldCharType="end"/>
      </w:r>
      <w:r w:rsidRPr="00B41112">
        <w:rPr>
          <w:sz w:val="26"/>
          <w:szCs w:val="26"/>
          <w:shd w:val="clear" w:color="auto" w:fill="FFFFFF"/>
          <w:rPrChange w:id="10157" w:author="Le Minh Nghia" w:date="2019-10-09T10:56:00Z">
            <w:rPr>
              <w:sz w:val="26"/>
              <w:szCs w:val="26"/>
              <w:shd w:val="clear" w:color="auto" w:fill="FFFFFF"/>
            </w:rPr>
          </w:rPrChange>
        </w:rPr>
        <w:t xml:space="preserve">. Do </w:t>
      </w:r>
      <w:proofErr w:type="spellStart"/>
      <w:r w:rsidRPr="00B41112">
        <w:rPr>
          <w:sz w:val="26"/>
          <w:szCs w:val="26"/>
          <w:shd w:val="clear" w:color="auto" w:fill="FFFFFF"/>
          <w:rPrChange w:id="10158" w:author="Le Minh Nghia" w:date="2019-10-09T10:56:00Z">
            <w:rPr>
              <w:sz w:val="26"/>
              <w:szCs w:val="26"/>
              <w:shd w:val="clear" w:color="auto" w:fill="FFFFFF"/>
            </w:rPr>
          </w:rPrChange>
        </w:rPr>
        <w:t>được</w:t>
      </w:r>
      <w:proofErr w:type="spellEnd"/>
      <w:r w:rsidRPr="00B41112">
        <w:rPr>
          <w:sz w:val="26"/>
          <w:szCs w:val="26"/>
          <w:shd w:val="clear" w:color="auto" w:fill="FFFFFF"/>
          <w:rPrChange w:id="10159"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60" w:author="Le Minh Nghia" w:date="2019-10-09T10:56:00Z">
            <w:rPr>
              <w:sz w:val="26"/>
              <w:szCs w:val="26"/>
              <w:shd w:val="clear" w:color="auto" w:fill="FFFFFF"/>
            </w:rPr>
          </w:rPrChange>
        </w:rPr>
        <w:t>tối</w:t>
      </w:r>
      <w:proofErr w:type="spellEnd"/>
      <w:r w:rsidRPr="00B41112">
        <w:rPr>
          <w:sz w:val="26"/>
          <w:szCs w:val="26"/>
          <w:shd w:val="clear" w:color="auto" w:fill="FFFFFF"/>
          <w:rPrChange w:id="10161"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62" w:author="Le Minh Nghia" w:date="2019-10-09T10:56:00Z">
            <w:rPr>
              <w:sz w:val="26"/>
              <w:szCs w:val="26"/>
              <w:shd w:val="clear" w:color="auto" w:fill="FFFFFF"/>
            </w:rPr>
          </w:rPrChange>
        </w:rPr>
        <w:t>ưu</w:t>
      </w:r>
      <w:proofErr w:type="spellEnd"/>
      <w:r w:rsidRPr="00B41112">
        <w:rPr>
          <w:sz w:val="26"/>
          <w:szCs w:val="26"/>
          <w:shd w:val="clear" w:color="auto" w:fill="FFFFFF"/>
          <w:rPrChange w:id="10163"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64" w:author="Le Minh Nghia" w:date="2019-10-09T10:56:00Z">
            <w:rPr>
              <w:sz w:val="26"/>
              <w:szCs w:val="26"/>
              <w:shd w:val="clear" w:color="auto" w:fill="FFFFFF"/>
            </w:rPr>
          </w:rPrChange>
        </w:rPr>
        <w:t>hóa</w:t>
      </w:r>
      <w:proofErr w:type="spellEnd"/>
      <w:r w:rsidRPr="00B41112">
        <w:rPr>
          <w:sz w:val="26"/>
          <w:szCs w:val="26"/>
          <w:shd w:val="clear" w:color="auto" w:fill="FFFFFF"/>
          <w:rPrChange w:id="10165"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66" w:author="Le Minh Nghia" w:date="2019-10-09T10:56:00Z">
            <w:rPr>
              <w:sz w:val="26"/>
              <w:szCs w:val="26"/>
              <w:shd w:val="clear" w:color="auto" w:fill="FFFFFF"/>
            </w:rPr>
          </w:rPrChange>
        </w:rPr>
        <w:t>cho</w:t>
      </w:r>
      <w:proofErr w:type="spellEnd"/>
      <w:r w:rsidRPr="00B41112">
        <w:rPr>
          <w:sz w:val="26"/>
          <w:szCs w:val="26"/>
          <w:shd w:val="clear" w:color="auto" w:fill="FFFFFF"/>
          <w:rPrChange w:id="10167"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68" w:author="Le Minh Nghia" w:date="2019-10-09T10:56:00Z">
            <w:rPr>
              <w:sz w:val="26"/>
              <w:szCs w:val="26"/>
              <w:shd w:val="clear" w:color="auto" w:fill="FFFFFF"/>
            </w:rPr>
          </w:rPrChange>
        </w:rPr>
        <w:t>các</w:t>
      </w:r>
      <w:proofErr w:type="spellEnd"/>
      <w:r w:rsidRPr="00B41112">
        <w:rPr>
          <w:sz w:val="26"/>
          <w:szCs w:val="26"/>
          <w:shd w:val="clear" w:color="auto" w:fill="FFFFFF"/>
          <w:rPrChange w:id="10169" w:author="Le Minh Nghia" w:date="2019-10-09T10:56:00Z">
            <w:rPr>
              <w:sz w:val="26"/>
              <w:szCs w:val="26"/>
              <w:shd w:val="clear" w:color="auto" w:fill="FFFFFF"/>
            </w:rPr>
          </w:rPrChange>
        </w:rPr>
        <w:t> </w:t>
      </w:r>
      <w:proofErr w:type="spellStart"/>
      <w:r w:rsidR="009006FB" w:rsidRPr="00B41112">
        <w:rPr>
          <w:sz w:val="26"/>
          <w:szCs w:val="26"/>
          <w:rPrChange w:id="10170" w:author="Le Minh Nghia" w:date="2019-10-09T10:56:00Z">
            <w:rPr/>
          </w:rPrChange>
        </w:rPr>
        <w:fldChar w:fldCharType="begin"/>
      </w:r>
      <w:r w:rsidR="009006FB" w:rsidRPr="00B41112">
        <w:rPr>
          <w:sz w:val="26"/>
          <w:szCs w:val="26"/>
          <w:rPrChange w:id="10171" w:author="Le Minh Nghia" w:date="2019-10-09T10:56:00Z">
            <w:rPr/>
          </w:rPrChange>
        </w:rPr>
        <w:instrText xml:space="preserve"> HYPERLINK "https://vi.wikipedia.org/wiki/%E1%BB%A8ng_d%E1%BB%A5ng_web" \o "Ứng dụng web" </w:instrText>
      </w:r>
      <w:r w:rsidR="009006FB" w:rsidRPr="00B41112">
        <w:rPr>
          <w:sz w:val="26"/>
          <w:szCs w:val="26"/>
          <w:rPrChange w:id="10172" w:author="Le Minh Nghia" w:date="2019-10-09T10:56:00Z">
            <w:rPr/>
          </w:rPrChange>
        </w:rPr>
        <w:fldChar w:fldCharType="separate"/>
      </w:r>
      <w:r w:rsidRPr="00B41112">
        <w:rPr>
          <w:sz w:val="26"/>
          <w:szCs w:val="26"/>
          <w:rPrChange w:id="10173" w:author="Le Minh Nghia" w:date="2019-10-09T10:56:00Z">
            <w:rPr>
              <w:sz w:val="26"/>
              <w:szCs w:val="26"/>
            </w:rPr>
          </w:rPrChange>
        </w:rPr>
        <w:t>ứng</w:t>
      </w:r>
      <w:proofErr w:type="spellEnd"/>
      <w:r w:rsidRPr="00B41112">
        <w:rPr>
          <w:sz w:val="26"/>
          <w:szCs w:val="26"/>
          <w:rPrChange w:id="10174" w:author="Le Minh Nghia" w:date="2019-10-09T10:56:00Z">
            <w:rPr>
              <w:sz w:val="26"/>
              <w:szCs w:val="26"/>
            </w:rPr>
          </w:rPrChange>
        </w:rPr>
        <w:t xml:space="preserve"> </w:t>
      </w:r>
      <w:proofErr w:type="spellStart"/>
      <w:r w:rsidRPr="00B41112">
        <w:rPr>
          <w:sz w:val="26"/>
          <w:szCs w:val="26"/>
          <w:rPrChange w:id="10175" w:author="Le Minh Nghia" w:date="2019-10-09T10:56:00Z">
            <w:rPr>
              <w:sz w:val="26"/>
              <w:szCs w:val="26"/>
            </w:rPr>
          </w:rPrChange>
        </w:rPr>
        <w:t>dụng</w:t>
      </w:r>
      <w:proofErr w:type="spellEnd"/>
      <w:r w:rsidRPr="00B41112">
        <w:rPr>
          <w:sz w:val="26"/>
          <w:szCs w:val="26"/>
          <w:rPrChange w:id="10176" w:author="Le Minh Nghia" w:date="2019-10-09T10:56:00Z">
            <w:rPr>
              <w:sz w:val="26"/>
              <w:szCs w:val="26"/>
            </w:rPr>
          </w:rPrChange>
        </w:rPr>
        <w:t xml:space="preserve"> web</w:t>
      </w:r>
      <w:r w:rsidR="009006FB" w:rsidRPr="00B41112">
        <w:rPr>
          <w:sz w:val="26"/>
          <w:szCs w:val="26"/>
          <w:rPrChange w:id="10177" w:author="Le Minh Nghia" w:date="2019-10-09T10:56:00Z">
            <w:rPr>
              <w:sz w:val="26"/>
              <w:szCs w:val="26"/>
            </w:rPr>
          </w:rPrChange>
        </w:rPr>
        <w:fldChar w:fldCharType="end"/>
      </w:r>
      <w:r w:rsidRPr="00B41112">
        <w:rPr>
          <w:sz w:val="26"/>
          <w:szCs w:val="26"/>
          <w:shd w:val="clear" w:color="auto" w:fill="FFFFFF"/>
          <w:rPrChange w:id="1017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79" w:author="Le Minh Nghia" w:date="2019-10-09T10:56:00Z">
            <w:rPr>
              <w:sz w:val="26"/>
              <w:szCs w:val="26"/>
              <w:shd w:val="clear" w:color="auto" w:fill="FFFFFF"/>
            </w:rPr>
          </w:rPrChange>
        </w:rPr>
        <w:t>tốc</w:t>
      </w:r>
      <w:proofErr w:type="spellEnd"/>
      <w:r w:rsidRPr="00B41112">
        <w:rPr>
          <w:sz w:val="26"/>
          <w:szCs w:val="26"/>
          <w:shd w:val="clear" w:color="auto" w:fill="FFFFFF"/>
          <w:rPrChange w:id="1018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81" w:author="Le Minh Nghia" w:date="2019-10-09T10:56:00Z">
            <w:rPr>
              <w:sz w:val="26"/>
              <w:szCs w:val="26"/>
              <w:shd w:val="clear" w:color="auto" w:fill="FFFFFF"/>
            </w:rPr>
          </w:rPrChange>
        </w:rPr>
        <w:t>độ</w:t>
      </w:r>
      <w:proofErr w:type="spellEnd"/>
      <w:r w:rsidRPr="00B41112">
        <w:rPr>
          <w:sz w:val="26"/>
          <w:szCs w:val="26"/>
          <w:shd w:val="clear" w:color="auto" w:fill="FFFFFF"/>
          <w:rPrChange w:id="1018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83" w:author="Le Minh Nghia" w:date="2019-10-09T10:56:00Z">
            <w:rPr>
              <w:sz w:val="26"/>
              <w:szCs w:val="26"/>
              <w:shd w:val="clear" w:color="auto" w:fill="FFFFFF"/>
            </w:rPr>
          </w:rPrChange>
        </w:rPr>
        <w:t>nhanh</w:t>
      </w:r>
      <w:proofErr w:type="spellEnd"/>
      <w:r w:rsidRPr="00B41112">
        <w:rPr>
          <w:sz w:val="26"/>
          <w:szCs w:val="26"/>
          <w:shd w:val="clear" w:color="auto" w:fill="FFFFFF"/>
          <w:rPrChange w:id="1018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85" w:author="Le Minh Nghia" w:date="2019-10-09T10:56:00Z">
            <w:rPr>
              <w:sz w:val="26"/>
              <w:szCs w:val="26"/>
              <w:shd w:val="clear" w:color="auto" w:fill="FFFFFF"/>
            </w:rPr>
          </w:rPrChange>
        </w:rPr>
        <w:t>nhỏ</w:t>
      </w:r>
      <w:proofErr w:type="spellEnd"/>
      <w:r w:rsidRPr="00B41112">
        <w:rPr>
          <w:sz w:val="26"/>
          <w:szCs w:val="26"/>
          <w:shd w:val="clear" w:color="auto" w:fill="FFFFFF"/>
          <w:rPrChange w:id="1018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87" w:author="Le Minh Nghia" w:date="2019-10-09T10:56:00Z">
            <w:rPr>
              <w:sz w:val="26"/>
              <w:szCs w:val="26"/>
              <w:shd w:val="clear" w:color="auto" w:fill="FFFFFF"/>
            </w:rPr>
          </w:rPrChange>
        </w:rPr>
        <w:t>gọn</w:t>
      </w:r>
      <w:proofErr w:type="spellEnd"/>
      <w:r w:rsidRPr="00B41112">
        <w:rPr>
          <w:sz w:val="26"/>
          <w:szCs w:val="26"/>
          <w:shd w:val="clear" w:color="auto" w:fill="FFFFFF"/>
          <w:rPrChange w:id="1018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89" w:author="Le Minh Nghia" w:date="2019-10-09T10:56:00Z">
            <w:rPr>
              <w:sz w:val="26"/>
              <w:szCs w:val="26"/>
              <w:shd w:val="clear" w:color="auto" w:fill="FFFFFF"/>
            </w:rPr>
          </w:rPrChange>
        </w:rPr>
        <w:t>cú</w:t>
      </w:r>
      <w:proofErr w:type="spellEnd"/>
      <w:r w:rsidRPr="00B41112">
        <w:rPr>
          <w:sz w:val="26"/>
          <w:szCs w:val="26"/>
          <w:shd w:val="clear" w:color="auto" w:fill="FFFFFF"/>
          <w:rPrChange w:id="1019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91" w:author="Le Minh Nghia" w:date="2019-10-09T10:56:00Z">
            <w:rPr>
              <w:sz w:val="26"/>
              <w:szCs w:val="26"/>
              <w:shd w:val="clear" w:color="auto" w:fill="FFFFFF"/>
            </w:rPr>
          </w:rPrChange>
        </w:rPr>
        <w:t>pháp</w:t>
      </w:r>
      <w:proofErr w:type="spellEnd"/>
      <w:r w:rsidRPr="00B41112">
        <w:rPr>
          <w:sz w:val="26"/>
          <w:szCs w:val="26"/>
          <w:shd w:val="clear" w:color="auto" w:fill="FFFFFF"/>
          <w:rPrChange w:id="1019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193" w:author="Le Minh Nghia" w:date="2019-10-09T10:56:00Z">
            <w:rPr>
              <w:sz w:val="26"/>
              <w:szCs w:val="26"/>
              <w:shd w:val="clear" w:color="auto" w:fill="FFFFFF"/>
            </w:rPr>
          </w:rPrChange>
        </w:rPr>
        <w:t>giống</w:t>
      </w:r>
      <w:proofErr w:type="spellEnd"/>
      <w:r w:rsidRPr="00B41112">
        <w:rPr>
          <w:sz w:val="26"/>
          <w:szCs w:val="26"/>
          <w:shd w:val="clear" w:color="auto" w:fill="FFFFFF"/>
          <w:rPrChange w:id="10194" w:author="Le Minh Nghia" w:date="2019-10-09T10:56:00Z">
            <w:rPr>
              <w:sz w:val="26"/>
              <w:szCs w:val="26"/>
              <w:shd w:val="clear" w:color="auto" w:fill="FFFFFF"/>
            </w:rPr>
          </w:rPrChange>
        </w:rPr>
        <w:t> </w:t>
      </w:r>
      <w:r w:rsidR="00B41112" w:rsidRPr="00B41112">
        <w:rPr>
          <w:sz w:val="26"/>
          <w:szCs w:val="26"/>
          <w:rPrChange w:id="10195" w:author="Le Minh Nghia" w:date="2019-10-09T10:56:00Z">
            <w:rPr/>
          </w:rPrChange>
        </w:rPr>
        <w:fldChar w:fldCharType="begin"/>
      </w:r>
      <w:r w:rsidR="00B41112" w:rsidRPr="00B41112">
        <w:rPr>
          <w:sz w:val="26"/>
          <w:szCs w:val="26"/>
          <w:rPrChange w:id="10196" w:author="Le Minh Nghia" w:date="2019-10-09T10:56:00Z">
            <w:rPr/>
          </w:rPrChange>
        </w:rPr>
        <w:instrText xml:space="preserve"> HYPERLINK "https://vi.wikipedia.org/wiki/C_(ng%C3%B4n_ng%E1%BB%AF_l%E1%BA%ADp_tr%C3%ACnh)" \o "C (ngôn ngữ lập trình)" </w:instrText>
      </w:r>
      <w:r w:rsidR="00B41112" w:rsidRPr="00B41112">
        <w:rPr>
          <w:sz w:val="26"/>
          <w:szCs w:val="26"/>
          <w:rPrChange w:id="10197" w:author="Le Minh Nghia" w:date="2019-10-09T10:56:00Z">
            <w:rPr/>
          </w:rPrChange>
        </w:rPr>
        <w:fldChar w:fldCharType="separate"/>
      </w:r>
      <w:r w:rsidRPr="00B41112">
        <w:rPr>
          <w:sz w:val="26"/>
          <w:szCs w:val="26"/>
          <w:rPrChange w:id="10198" w:author="Le Minh Nghia" w:date="2019-10-09T10:56:00Z">
            <w:rPr>
              <w:sz w:val="26"/>
              <w:szCs w:val="26"/>
            </w:rPr>
          </w:rPrChange>
        </w:rPr>
        <w:t>C</w:t>
      </w:r>
      <w:r w:rsidR="00B41112" w:rsidRPr="00B41112">
        <w:rPr>
          <w:sz w:val="26"/>
          <w:szCs w:val="26"/>
          <w:rPrChange w:id="10199" w:author="Le Minh Nghia" w:date="2019-10-09T10:56:00Z">
            <w:rPr>
              <w:sz w:val="26"/>
              <w:szCs w:val="26"/>
            </w:rPr>
          </w:rPrChange>
        </w:rPr>
        <w:fldChar w:fldCharType="end"/>
      </w:r>
      <w:r w:rsidRPr="00B41112">
        <w:rPr>
          <w:sz w:val="26"/>
          <w:szCs w:val="26"/>
          <w:shd w:val="clear" w:color="auto" w:fill="FFFFFF"/>
          <w:rPrChange w:id="10200" w:author="Le Minh Nghia" w:date="2019-10-09T10:56:00Z">
            <w:rPr>
              <w:sz w:val="26"/>
              <w:szCs w:val="26"/>
              <w:shd w:val="clear" w:color="auto" w:fill="FFFFFF"/>
            </w:rPr>
          </w:rPrChange>
        </w:rPr>
        <w:t> </w:t>
      </w:r>
      <w:proofErr w:type="spellStart"/>
      <w:r w:rsidRPr="00B41112">
        <w:rPr>
          <w:sz w:val="26"/>
          <w:szCs w:val="26"/>
          <w:shd w:val="clear" w:color="auto" w:fill="FFFFFF"/>
          <w:rPrChange w:id="10201" w:author="Le Minh Nghia" w:date="2019-10-09T10:56:00Z">
            <w:rPr>
              <w:sz w:val="26"/>
              <w:szCs w:val="26"/>
              <w:shd w:val="clear" w:color="auto" w:fill="FFFFFF"/>
            </w:rPr>
          </w:rPrChange>
        </w:rPr>
        <w:t>và</w:t>
      </w:r>
      <w:proofErr w:type="spellEnd"/>
      <w:r w:rsidRPr="00B41112">
        <w:rPr>
          <w:sz w:val="26"/>
          <w:szCs w:val="26"/>
          <w:shd w:val="clear" w:color="auto" w:fill="FFFFFF"/>
          <w:rPrChange w:id="10202" w:author="Le Minh Nghia" w:date="2019-10-09T10:56:00Z">
            <w:rPr>
              <w:sz w:val="26"/>
              <w:szCs w:val="26"/>
              <w:shd w:val="clear" w:color="auto" w:fill="FFFFFF"/>
            </w:rPr>
          </w:rPrChange>
        </w:rPr>
        <w:t> </w:t>
      </w:r>
      <w:r w:rsidR="00B41112" w:rsidRPr="00B41112">
        <w:rPr>
          <w:sz w:val="26"/>
          <w:szCs w:val="26"/>
          <w:rPrChange w:id="10203" w:author="Le Minh Nghia" w:date="2019-10-09T10:56:00Z">
            <w:rPr/>
          </w:rPrChange>
        </w:rPr>
        <w:fldChar w:fldCharType="begin"/>
      </w:r>
      <w:r w:rsidR="00B41112" w:rsidRPr="00B41112">
        <w:rPr>
          <w:sz w:val="26"/>
          <w:szCs w:val="26"/>
          <w:rPrChange w:id="10204" w:author="Le Minh Nghia" w:date="2019-10-09T10:56:00Z">
            <w:rPr/>
          </w:rPrChange>
        </w:rPr>
        <w:instrText xml:space="preserve"> HYPERLINK "https://vi.wikipedia.org/wiki/Java_(ng%C3%B4n_ng%E1%BB%AF_l%E1%BA%ADp_tr%C3%ACnh)" \o "Java (ngôn ngữ lập trình)" </w:instrText>
      </w:r>
      <w:r w:rsidR="00B41112" w:rsidRPr="00B41112">
        <w:rPr>
          <w:sz w:val="26"/>
          <w:szCs w:val="26"/>
          <w:rPrChange w:id="10205" w:author="Le Minh Nghia" w:date="2019-10-09T10:56:00Z">
            <w:rPr/>
          </w:rPrChange>
        </w:rPr>
        <w:fldChar w:fldCharType="separate"/>
      </w:r>
      <w:r w:rsidRPr="00B41112">
        <w:rPr>
          <w:sz w:val="26"/>
          <w:szCs w:val="26"/>
          <w:rPrChange w:id="10206" w:author="Le Minh Nghia" w:date="2019-10-09T10:56:00Z">
            <w:rPr>
              <w:sz w:val="26"/>
              <w:szCs w:val="26"/>
            </w:rPr>
          </w:rPrChange>
        </w:rPr>
        <w:t>Java</w:t>
      </w:r>
      <w:r w:rsidR="00B41112" w:rsidRPr="00B41112">
        <w:rPr>
          <w:sz w:val="26"/>
          <w:szCs w:val="26"/>
          <w:rPrChange w:id="10207" w:author="Le Minh Nghia" w:date="2019-10-09T10:56:00Z">
            <w:rPr>
              <w:sz w:val="26"/>
              <w:szCs w:val="26"/>
            </w:rPr>
          </w:rPrChange>
        </w:rPr>
        <w:fldChar w:fldCharType="end"/>
      </w:r>
      <w:r w:rsidRPr="00B41112">
        <w:rPr>
          <w:sz w:val="26"/>
          <w:szCs w:val="26"/>
          <w:shd w:val="clear" w:color="auto" w:fill="FFFFFF"/>
          <w:rPrChange w:id="1020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09" w:author="Le Minh Nghia" w:date="2019-10-09T10:56:00Z">
            <w:rPr>
              <w:sz w:val="26"/>
              <w:szCs w:val="26"/>
              <w:shd w:val="clear" w:color="auto" w:fill="FFFFFF"/>
            </w:rPr>
          </w:rPrChange>
        </w:rPr>
        <w:t>dễ</w:t>
      </w:r>
      <w:proofErr w:type="spellEnd"/>
      <w:r w:rsidRPr="00B41112">
        <w:rPr>
          <w:sz w:val="26"/>
          <w:szCs w:val="26"/>
          <w:shd w:val="clear" w:color="auto" w:fill="FFFFFF"/>
          <w:rPrChange w:id="1021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11" w:author="Le Minh Nghia" w:date="2019-10-09T10:56:00Z">
            <w:rPr>
              <w:sz w:val="26"/>
              <w:szCs w:val="26"/>
              <w:shd w:val="clear" w:color="auto" w:fill="FFFFFF"/>
            </w:rPr>
          </w:rPrChange>
        </w:rPr>
        <w:t>học</w:t>
      </w:r>
      <w:proofErr w:type="spellEnd"/>
      <w:r w:rsidRPr="00B41112">
        <w:rPr>
          <w:sz w:val="26"/>
          <w:szCs w:val="26"/>
          <w:shd w:val="clear" w:color="auto" w:fill="FFFFFF"/>
          <w:rPrChange w:id="1021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13" w:author="Le Minh Nghia" w:date="2019-10-09T10:56:00Z">
            <w:rPr>
              <w:sz w:val="26"/>
              <w:szCs w:val="26"/>
              <w:shd w:val="clear" w:color="auto" w:fill="FFFFFF"/>
            </w:rPr>
          </w:rPrChange>
        </w:rPr>
        <w:t>và</w:t>
      </w:r>
      <w:proofErr w:type="spellEnd"/>
      <w:r w:rsidRPr="00B41112">
        <w:rPr>
          <w:sz w:val="26"/>
          <w:szCs w:val="26"/>
          <w:shd w:val="clear" w:color="auto" w:fill="FFFFFF"/>
          <w:rPrChange w:id="1021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15" w:author="Le Minh Nghia" w:date="2019-10-09T10:56:00Z">
            <w:rPr>
              <w:sz w:val="26"/>
              <w:szCs w:val="26"/>
              <w:shd w:val="clear" w:color="auto" w:fill="FFFFFF"/>
            </w:rPr>
          </w:rPrChange>
        </w:rPr>
        <w:t>thời</w:t>
      </w:r>
      <w:proofErr w:type="spellEnd"/>
      <w:r w:rsidRPr="00B41112">
        <w:rPr>
          <w:sz w:val="26"/>
          <w:szCs w:val="26"/>
          <w:shd w:val="clear" w:color="auto" w:fill="FFFFFF"/>
          <w:rPrChange w:id="1021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17" w:author="Le Minh Nghia" w:date="2019-10-09T10:56:00Z">
            <w:rPr>
              <w:sz w:val="26"/>
              <w:szCs w:val="26"/>
              <w:shd w:val="clear" w:color="auto" w:fill="FFFFFF"/>
            </w:rPr>
          </w:rPrChange>
        </w:rPr>
        <w:t>gian</w:t>
      </w:r>
      <w:proofErr w:type="spellEnd"/>
      <w:r w:rsidRPr="00B41112">
        <w:rPr>
          <w:sz w:val="26"/>
          <w:szCs w:val="26"/>
          <w:shd w:val="clear" w:color="auto" w:fill="FFFFFF"/>
          <w:rPrChange w:id="1021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19" w:author="Le Minh Nghia" w:date="2019-10-09T10:56:00Z">
            <w:rPr>
              <w:sz w:val="26"/>
              <w:szCs w:val="26"/>
              <w:shd w:val="clear" w:color="auto" w:fill="FFFFFF"/>
            </w:rPr>
          </w:rPrChange>
        </w:rPr>
        <w:t>xây</w:t>
      </w:r>
      <w:proofErr w:type="spellEnd"/>
      <w:r w:rsidRPr="00B41112">
        <w:rPr>
          <w:sz w:val="26"/>
          <w:szCs w:val="26"/>
          <w:shd w:val="clear" w:color="auto" w:fill="FFFFFF"/>
          <w:rPrChange w:id="1022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21" w:author="Le Minh Nghia" w:date="2019-10-09T10:56:00Z">
            <w:rPr>
              <w:sz w:val="26"/>
              <w:szCs w:val="26"/>
              <w:shd w:val="clear" w:color="auto" w:fill="FFFFFF"/>
            </w:rPr>
          </w:rPrChange>
        </w:rPr>
        <w:t>dựng</w:t>
      </w:r>
      <w:proofErr w:type="spellEnd"/>
      <w:r w:rsidRPr="00B41112">
        <w:rPr>
          <w:sz w:val="26"/>
          <w:szCs w:val="26"/>
          <w:shd w:val="clear" w:color="auto" w:fill="FFFFFF"/>
          <w:rPrChange w:id="1022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23" w:author="Le Minh Nghia" w:date="2019-10-09T10:56:00Z">
            <w:rPr>
              <w:sz w:val="26"/>
              <w:szCs w:val="26"/>
              <w:shd w:val="clear" w:color="auto" w:fill="FFFFFF"/>
            </w:rPr>
          </w:rPrChange>
        </w:rPr>
        <w:t>sản</w:t>
      </w:r>
      <w:proofErr w:type="spellEnd"/>
      <w:r w:rsidRPr="00B41112">
        <w:rPr>
          <w:sz w:val="26"/>
          <w:szCs w:val="26"/>
          <w:shd w:val="clear" w:color="auto" w:fill="FFFFFF"/>
          <w:rPrChange w:id="1022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25" w:author="Le Minh Nghia" w:date="2019-10-09T10:56:00Z">
            <w:rPr>
              <w:sz w:val="26"/>
              <w:szCs w:val="26"/>
              <w:shd w:val="clear" w:color="auto" w:fill="FFFFFF"/>
            </w:rPr>
          </w:rPrChange>
        </w:rPr>
        <w:t>phẩm</w:t>
      </w:r>
      <w:proofErr w:type="spellEnd"/>
      <w:r w:rsidRPr="00B41112">
        <w:rPr>
          <w:sz w:val="26"/>
          <w:szCs w:val="26"/>
          <w:shd w:val="clear" w:color="auto" w:fill="FFFFFF"/>
          <w:rPrChange w:id="1022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27" w:author="Le Minh Nghia" w:date="2019-10-09T10:56:00Z">
            <w:rPr>
              <w:sz w:val="26"/>
              <w:szCs w:val="26"/>
              <w:shd w:val="clear" w:color="auto" w:fill="FFFFFF"/>
            </w:rPr>
          </w:rPrChange>
        </w:rPr>
        <w:t>tương</w:t>
      </w:r>
      <w:proofErr w:type="spellEnd"/>
      <w:r w:rsidRPr="00B41112">
        <w:rPr>
          <w:sz w:val="26"/>
          <w:szCs w:val="26"/>
          <w:shd w:val="clear" w:color="auto" w:fill="FFFFFF"/>
          <w:rPrChange w:id="1022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29" w:author="Le Minh Nghia" w:date="2019-10-09T10:56:00Z">
            <w:rPr>
              <w:sz w:val="26"/>
              <w:szCs w:val="26"/>
              <w:shd w:val="clear" w:color="auto" w:fill="FFFFFF"/>
            </w:rPr>
          </w:rPrChange>
        </w:rPr>
        <w:t>đối</w:t>
      </w:r>
      <w:proofErr w:type="spellEnd"/>
      <w:r w:rsidRPr="00B41112">
        <w:rPr>
          <w:sz w:val="26"/>
          <w:szCs w:val="26"/>
          <w:shd w:val="clear" w:color="auto" w:fill="FFFFFF"/>
          <w:rPrChange w:id="1023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31" w:author="Le Minh Nghia" w:date="2019-10-09T10:56:00Z">
            <w:rPr>
              <w:sz w:val="26"/>
              <w:szCs w:val="26"/>
              <w:shd w:val="clear" w:color="auto" w:fill="FFFFFF"/>
            </w:rPr>
          </w:rPrChange>
        </w:rPr>
        <w:t>ngắn</w:t>
      </w:r>
      <w:proofErr w:type="spellEnd"/>
      <w:r w:rsidRPr="00B41112">
        <w:rPr>
          <w:sz w:val="26"/>
          <w:szCs w:val="26"/>
          <w:shd w:val="clear" w:color="auto" w:fill="FFFFFF"/>
          <w:rPrChange w:id="1023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33" w:author="Le Minh Nghia" w:date="2019-10-09T10:56:00Z">
            <w:rPr>
              <w:sz w:val="26"/>
              <w:szCs w:val="26"/>
              <w:shd w:val="clear" w:color="auto" w:fill="FFFFFF"/>
            </w:rPr>
          </w:rPrChange>
        </w:rPr>
        <w:t>hơn</w:t>
      </w:r>
      <w:proofErr w:type="spellEnd"/>
      <w:r w:rsidRPr="00B41112">
        <w:rPr>
          <w:sz w:val="26"/>
          <w:szCs w:val="26"/>
          <w:shd w:val="clear" w:color="auto" w:fill="FFFFFF"/>
          <w:rPrChange w:id="10234" w:author="Le Minh Nghia" w:date="2019-10-09T10:56:00Z">
            <w:rPr>
              <w:sz w:val="26"/>
              <w:szCs w:val="26"/>
              <w:shd w:val="clear" w:color="auto" w:fill="FFFFFF"/>
            </w:rPr>
          </w:rPrChange>
        </w:rPr>
        <w:t xml:space="preserve"> so </w:t>
      </w:r>
      <w:proofErr w:type="spellStart"/>
      <w:r w:rsidRPr="00B41112">
        <w:rPr>
          <w:sz w:val="26"/>
          <w:szCs w:val="26"/>
          <w:shd w:val="clear" w:color="auto" w:fill="FFFFFF"/>
          <w:rPrChange w:id="10235" w:author="Le Minh Nghia" w:date="2019-10-09T10:56:00Z">
            <w:rPr>
              <w:sz w:val="26"/>
              <w:szCs w:val="26"/>
              <w:shd w:val="clear" w:color="auto" w:fill="FFFFFF"/>
            </w:rPr>
          </w:rPrChange>
        </w:rPr>
        <w:t>với</w:t>
      </w:r>
      <w:proofErr w:type="spellEnd"/>
      <w:r w:rsidRPr="00B41112">
        <w:rPr>
          <w:sz w:val="26"/>
          <w:szCs w:val="26"/>
          <w:shd w:val="clear" w:color="auto" w:fill="FFFFFF"/>
          <w:rPrChange w:id="1023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37" w:author="Le Minh Nghia" w:date="2019-10-09T10:56:00Z">
            <w:rPr>
              <w:sz w:val="26"/>
              <w:szCs w:val="26"/>
              <w:shd w:val="clear" w:color="auto" w:fill="FFFFFF"/>
            </w:rPr>
          </w:rPrChange>
        </w:rPr>
        <w:t>các</w:t>
      </w:r>
      <w:proofErr w:type="spellEnd"/>
      <w:r w:rsidRPr="00B41112">
        <w:rPr>
          <w:sz w:val="26"/>
          <w:szCs w:val="26"/>
          <w:shd w:val="clear" w:color="auto" w:fill="FFFFFF"/>
          <w:rPrChange w:id="1023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39" w:author="Le Minh Nghia" w:date="2019-10-09T10:56:00Z">
            <w:rPr>
              <w:sz w:val="26"/>
              <w:szCs w:val="26"/>
              <w:shd w:val="clear" w:color="auto" w:fill="FFFFFF"/>
            </w:rPr>
          </w:rPrChange>
        </w:rPr>
        <w:t>ngôn</w:t>
      </w:r>
      <w:proofErr w:type="spellEnd"/>
      <w:r w:rsidRPr="00B41112">
        <w:rPr>
          <w:sz w:val="26"/>
          <w:szCs w:val="26"/>
          <w:shd w:val="clear" w:color="auto" w:fill="FFFFFF"/>
          <w:rPrChange w:id="1024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41" w:author="Le Minh Nghia" w:date="2019-10-09T10:56:00Z">
            <w:rPr>
              <w:sz w:val="26"/>
              <w:szCs w:val="26"/>
              <w:shd w:val="clear" w:color="auto" w:fill="FFFFFF"/>
            </w:rPr>
          </w:rPrChange>
        </w:rPr>
        <w:t>ngữ</w:t>
      </w:r>
      <w:proofErr w:type="spellEnd"/>
      <w:r w:rsidRPr="00B41112">
        <w:rPr>
          <w:sz w:val="26"/>
          <w:szCs w:val="26"/>
          <w:shd w:val="clear" w:color="auto" w:fill="FFFFFF"/>
          <w:rPrChange w:id="1024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43" w:author="Le Minh Nghia" w:date="2019-10-09T10:56:00Z">
            <w:rPr>
              <w:sz w:val="26"/>
              <w:szCs w:val="26"/>
              <w:shd w:val="clear" w:color="auto" w:fill="FFFFFF"/>
            </w:rPr>
          </w:rPrChange>
        </w:rPr>
        <w:t>khác</w:t>
      </w:r>
      <w:proofErr w:type="spellEnd"/>
      <w:r w:rsidRPr="00B41112">
        <w:rPr>
          <w:sz w:val="26"/>
          <w:szCs w:val="26"/>
          <w:shd w:val="clear" w:color="auto" w:fill="FFFFFF"/>
          <w:rPrChange w:id="1024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45" w:author="Le Minh Nghia" w:date="2019-10-09T10:56:00Z">
            <w:rPr>
              <w:sz w:val="26"/>
              <w:szCs w:val="26"/>
              <w:shd w:val="clear" w:color="auto" w:fill="FFFFFF"/>
            </w:rPr>
          </w:rPrChange>
        </w:rPr>
        <w:t>nên</w:t>
      </w:r>
      <w:proofErr w:type="spellEnd"/>
      <w:r w:rsidRPr="00B41112">
        <w:rPr>
          <w:sz w:val="26"/>
          <w:szCs w:val="26"/>
          <w:shd w:val="clear" w:color="auto" w:fill="FFFFFF"/>
          <w:rPrChange w:id="10246" w:author="Le Minh Nghia" w:date="2019-10-09T10:56:00Z">
            <w:rPr>
              <w:sz w:val="26"/>
              <w:szCs w:val="26"/>
              <w:shd w:val="clear" w:color="auto" w:fill="FFFFFF"/>
            </w:rPr>
          </w:rPrChange>
        </w:rPr>
        <w:t xml:space="preserve"> PHP </w:t>
      </w:r>
      <w:proofErr w:type="spellStart"/>
      <w:r w:rsidRPr="00B41112">
        <w:rPr>
          <w:sz w:val="26"/>
          <w:szCs w:val="26"/>
          <w:shd w:val="clear" w:color="auto" w:fill="FFFFFF"/>
          <w:rPrChange w:id="10247" w:author="Le Minh Nghia" w:date="2019-10-09T10:56:00Z">
            <w:rPr>
              <w:sz w:val="26"/>
              <w:szCs w:val="26"/>
              <w:shd w:val="clear" w:color="auto" w:fill="FFFFFF"/>
            </w:rPr>
          </w:rPrChange>
        </w:rPr>
        <w:t>đã</w:t>
      </w:r>
      <w:proofErr w:type="spellEnd"/>
      <w:r w:rsidRPr="00B41112">
        <w:rPr>
          <w:sz w:val="26"/>
          <w:szCs w:val="26"/>
          <w:shd w:val="clear" w:color="auto" w:fill="FFFFFF"/>
          <w:rPrChange w:id="1024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49" w:author="Le Minh Nghia" w:date="2019-10-09T10:56:00Z">
            <w:rPr>
              <w:sz w:val="26"/>
              <w:szCs w:val="26"/>
              <w:shd w:val="clear" w:color="auto" w:fill="FFFFFF"/>
            </w:rPr>
          </w:rPrChange>
        </w:rPr>
        <w:t>nhanh</w:t>
      </w:r>
      <w:proofErr w:type="spellEnd"/>
      <w:r w:rsidRPr="00B41112">
        <w:rPr>
          <w:sz w:val="26"/>
          <w:szCs w:val="26"/>
          <w:shd w:val="clear" w:color="auto" w:fill="FFFFFF"/>
          <w:rPrChange w:id="10250"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51" w:author="Le Minh Nghia" w:date="2019-10-09T10:56:00Z">
            <w:rPr>
              <w:sz w:val="26"/>
              <w:szCs w:val="26"/>
              <w:shd w:val="clear" w:color="auto" w:fill="FFFFFF"/>
            </w:rPr>
          </w:rPrChange>
        </w:rPr>
        <w:t>chóng</w:t>
      </w:r>
      <w:proofErr w:type="spellEnd"/>
      <w:r w:rsidRPr="00B41112">
        <w:rPr>
          <w:sz w:val="26"/>
          <w:szCs w:val="26"/>
          <w:shd w:val="clear" w:color="auto" w:fill="FFFFFF"/>
          <w:rPrChange w:id="1025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53" w:author="Le Minh Nghia" w:date="2019-10-09T10:56:00Z">
            <w:rPr>
              <w:sz w:val="26"/>
              <w:szCs w:val="26"/>
              <w:shd w:val="clear" w:color="auto" w:fill="FFFFFF"/>
            </w:rPr>
          </w:rPrChange>
        </w:rPr>
        <w:t>trở</w:t>
      </w:r>
      <w:proofErr w:type="spellEnd"/>
      <w:r w:rsidRPr="00B41112">
        <w:rPr>
          <w:sz w:val="26"/>
          <w:szCs w:val="26"/>
          <w:shd w:val="clear" w:color="auto" w:fill="FFFFFF"/>
          <w:rPrChange w:id="1025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55" w:author="Le Minh Nghia" w:date="2019-10-09T10:56:00Z">
            <w:rPr>
              <w:sz w:val="26"/>
              <w:szCs w:val="26"/>
              <w:shd w:val="clear" w:color="auto" w:fill="FFFFFF"/>
            </w:rPr>
          </w:rPrChange>
        </w:rPr>
        <w:t>thành</w:t>
      </w:r>
      <w:proofErr w:type="spellEnd"/>
      <w:r w:rsidRPr="00B41112">
        <w:rPr>
          <w:sz w:val="26"/>
          <w:szCs w:val="26"/>
          <w:shd w:val="clear" w:color="auto" w:fill="FFFFFF"/>
          <w:rPrChange w:id="1025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57" w:author="Le Minh Nghia" w:date="2019-10-09T10:56:00Z">
            <w:rPr>
              <w:sz w:val="26"/>
              <w:szCs w:val="26"/>
              <w:shd w:val="clear" w:color="auto" w:fill="FFFFFF"/>
            </w:rPr>
          </w:rPrChange>
        </w:rPr>
        <w:t>một</w:t>
      </w:r>
      <w:proofErr w:type="spellEnd"/>
      <w:r w:rsidRPr="00B41112">
        <w:rPr>
          <w:sz w:val="26"/>
          <w:szCs w:val="26"/>
          <w:shd w:val="clear" w:color="auto" w:fill="FFFFFF"/>
          <w:rPrChange w:id="10258" w:author="Le Minh Nghia" w:date="2019-10-09T10:56:00Z">
            <w:rPr>
              <w:sz w:val="26"/>
              <w:szCs w:val="26"/>
              <w:shd w:val="clear" w:color="auto" w:fill="FFFFFF"/>
            </w:rPr>
          </w:rPrChange>
        </w:rPr>
        <w:t> </w:t>
      </w:r>
      <w:proofErr w:type="spellStart"/>
      <w:r w:rsidR="009006FB" w:rsidRPr="00B41112">
        <w:rPr>
          <w:sz w:val="26"/>
          <w:szCs w:val="26"/>
          <w:rPrChange w:id="10259" w:author="Le Minh Nghia" w:date="2019-10-09T10:56:00Z">
            <w:rPr/>
          </w:rPrChange>
        </w:rPr>
        <w:fldChar w:fldCharType="begin"/>
      </w:r>
      <w:r w:rsidR="009006FB" w:rsidRPr="00B41112">
        <w:rPr>
          <w:sz w:val="26"/>
          <w:szCs w:val="26"/>
          <w:rPrChange w:id="10260" w:author="Le Minh Nghia" w:date="2019-10-09T10:56:00Z">
            <w:rPr/>
          </w:rPrChange>
        </w:rPr>
        <w:instrText xml:space="preserve"> HYPERLINK "https://vi.wikipedia.org/wiki/Ng%C3%B4n_ng%E1%BB%AF_l%E1%BA%ADp_tr%C3%ACnh" \o "Ngôn ngữ lập trình" </w:instrText>
      </w:r>
      <w:r w:rsidR="009006FB" w:rsidRPr="00B41112">
        <w:rPr>
          <w:sz w:val="26"/>
          <w:szCs w:val="26"/>
          <w:rPrChange w:id="10261" w:author="Le Minh Nghia" w:date="2019-10-09T10:56:00Z">
            <w:rPr/>
          </w:rPrChange>
        </w:rPr>
        <w:fldChar w:fldCharType="separate"/>
      </w:r>
      <w:r w:rsidRPr="00B41112">
        <w:rPr>
          <w:sz w:val="26"/>
          <w:szCs w:val="26"/>
          <w:rPrChange w:id="10262" w:author="Le Minh Nghia" w:date="2019-10-09T10:56:00Z">
            <w:rPr>
              <w:sz w:val="26"/>
              <w:szCs w:val="26"/>
            </w:rPr>
          </w:rPrChange>
        </w:rPr>
        <w:t>ngôn</w:t>
      </w:r>
      <w:proofErr w:type="spellEnd"/>
      <w:r w:rsidRPr="00B41112">
        <w:rPr>
          <w:sz w:val="26"/>
          <w:szCs w:val="26"/>
          <w:rPrChange w:id="10263" w:author="Le Minh Nghia" w:date="2019-10-09T10:56:00Z">
            <w:rPr>
              <w:sz w:val="26"/>
              <w:szCs w:val="26"/>
            </w:rPr>
          </w:rPrChange>
        </w:rPr>
        <w:t xml:space="preserve"> </w:t>
      </w:r>
      <w:proofErr w:type="spellStart"/>
      <w:r w:rsidRPr="00B41112">
        <w:rPr>
          <w:sz w:val="26"/>
          <w:szCs w:val="26"/>
          <w:rPrChange w:id="10264" w:author="Le Minh Nghia" w:date="2019-10-09T10:56:00Z">
            <w:rPr>
              <w:sz w:val="26"/>
              <w:szCs w:val="26"/>
            </w:rPr>
          </w:rPrChange>
        </w:rPr>
        <w:t>ngữ</w:t>
      </w:r>
      <w:proofErr w:type="spellEnd"/>
      <w:r w:rsidRPr="00B41112">
        <w:rPr>
          <w:sz w:val="26"/>
          <w:szCs w:val="26"/>
          <w:rPrChange w:id="10265" w:author="Le Minh Nghia" w:date="2019-10-09T10:56:00Z">
            <w:rPr>
              <w:sz w:val="26"/>
              <w:szCs w:val="26"/>
            </w:rPr>
          </w:rPrChange>
        </w:rPr>
        <w:t xml:space="preserve"> </w:t>
      </w:r>
      <w:proofErr w:type="spellStart"/>
      <w:r w:rsidRPr="00B41112">
        <w:rPr>
          <w:sz w:val="26"/>
          <w:szCs w:val="26"/>
          <w:rPrChange w:id="10266" w:author="Le Minh Nghia" w:date="2019-10-09T10:56:00Z">
            <w:rPr>
              <w:sz w:val="26"/>
              <w:szCs w:val="26"/>
            </w:rPr>
          </w:rPrChange>
        </w:rPr>
        <w:t>lập</w:t>
      </w:r>
      <w:proofErr w:type="spellEnd"/>
      <w:r w:rsidRPr="00B41112">
        <w:rPr>
          <w:sz w:val="26"/>
          <w:szCs w:val="26"/>
          <w:rPrChange w:id="10267" w:author="Le Minh Nghia" w:date="2019-10-09T10:56:00Z">
            <w:rPr>
              <w:sz w:val="26"/>
              <w:szCs w:val="26"/>
            </w:rPr>
          </w:rPrChange>
        </w:rPr>
        <w:t xml:space="preserve"> </w:t>
      </w:r>
      <w:proofErr w:type="spellStart"/>
      <w:r w:rsidRPr="00B41112">
        <w:rPr>
          <w:sz w:val="26"/>
          <w:szCs w:val="26"/>
          <w:rPrChange w:id="10268" w:author="Le Minh Nghia" w:date="2019-10-09T10:56:00Z">
            <w:rPr>
              <w:sz w:val="26"/>
              <w:szCs w:val="26"/>
            </w:rPr>
          </w:rPrChange>
        </w:rPr>
        <w:t>trình</w:t>
      </w:r>
      <w:proofErr w:type="spellEnd"/>
      <w:r w:rsidR="009006FB" w:rsidRPr="00B41112">
        <w:rPr>
          <w:sz w:val="26"/>
          <w:szCs w:val="26"/>
          <w:rPrChange w:id="10269" w:author="Le Minh Nghia" w:date="2019-10-09T10:56:00Z">
            <w:rPr>
              <w:sz w:val="26"/>
              <w:szCs w:val="26"/>
            </w:rPr>
          </w:rPrChange>
        </w:rPr>
        <w:fldChar w:fldCharType="end"/>
      </w:r>
      <w:r w:rsidRPr="00B41112">
        <w:rPr>
          <w:sz w:val="26"/>
          <w:szCs w:val="26"/>
          <w:shd w:val="clear" w:color="auto" w:fill="FFFFFF"/>
          <w:rPrChange w:id="10270" w:author="Le Minh Nghia" w:date="2019-10-09T10:56:00Z">
            <w:rPr>
              <w:sz w:val="26"/>
              <w:szCs w:val="26"/>
              <w:shd w:val="clear" w:color="auto" w:fill="FFFFFF"/>
            </w:rPr>
          </w:rPrChange>
        </w:rPr>
        <w:t xml:space="preserve"> web </w:t>
      </w:r>
      <w:proofErr w:type="spellStart"/>
      <w:r w:rsidRPr="00B41112">
        <w:rPr>
          <w:sz w:val="26"/>
          <w:szCs w:val="26"/>
          <w:shd w:val="clear" w:color="auto" w:fill="FFFFFF"/>
          <w:rPrChange w:id="10271" w:author="Le Minh Nghia" w:date="2019-10-09T10:56:00Z">
            <w:rPr>
              <w:sz w:val="26"/>
              <w:szCs w:val="26"/>
              <w:shd w:val="clear" w:color="auto" w:fill="FFFFFF"/>
            </w:rPr>
          </w:rPrChange>
        </w:rPr>
        <w:t>phổ</w:t>
      </w:r>
      <w:proofErr w:type="spellEnd"/>
      <w:r w:rsidRPr="00B41112">
        <w:rPr>
          <w:sz w:val="26"/>
          <w:szCs w:val="26"/>
          <w:shd w:val="clear" w:color="auto" w:fill="FFFFFF"/>
          <w:rPrChange w:id="10272"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73" w:author="Le Minh Nghia" w:date="2019-10-09T10:56:00Z">
            <w:rPr>
              <w:sz w:val="26"/>
              <w:szCs w:val="26"/>
              <w:shd w:val="clear" w:color="auto" w:fill="FFFFFF"/>
            </w:rPr>
          </w:rPrChange>
        </w:rPr>
        <w:t>biến</w:t>
      </w:r>
      <w:proofErr w:type="spellEnd"/>
      <w:r w:rsidRPr="00B41112">
        <w:rPr>
          <w:sz w:val="26"/>
          <w:szCs w:val="26"/>
          <w:shd w:val="clear" w:color="auto" w:fill="FFFFFF"/>
          <w:rPrChange w:id="10274"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75" w:author="Le Minh Nghia" w:date="2019-10-09T10:56:00Z">
            <w:rPr>
              <w:sz w:val="26"/>
              <w:szCs w:val="26"/>
              <w:shd w:val="clear" w:color="auto" w:fill="FFFFFF"/>
            </w:rPr>
          </w:rPrChange>
        </w:rPr>
        <w:t>nhất</w:t>
      </w:r>
      <w:proofErr w:type="spellEnd"/>
      <w:r w:rsidRPr="00B41112">
        <w:rPr>
          <w:sz w:val="26"/>
          <w:szCs w:val="26"/>
          <w:shd w:val="clear" w:color="auto" w:fill="FFFFFF"/>
          <w:rPrChange w:id="10276"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77" w:author="Le Minh Nghia" w:date="2019-10-09T10:56:00Z">
            <w:rPr>
              <w:sz w:val="26"/>
              <w:szCs w:val="26"/>
              <w:shd w:val="clear" w:color="auto" w:fill="FFFFFF"/>
            </w:rPr>
          </w:rPrChange>
        </w:rPr>
        <w:t>thế</w:t>
      </w:r>
      <w:proofErr w:type="spellEnd"/>
      <w:r w:rsidRPr="00B41112">
        <w:rPr>
          <w:sz w:val="26"/>
          <w:szCs w:val="26"/>
          <w:shd w:val="clear" w:color="auto" w:fill="FFFFFF"/>
          <w:rPrChange w:id="10278" w:author="Le Minh Nghia" w:date="2019-10-09T10:56:00Z">
            <w:rPr>
              <w:sz w:val="26"/>
              <w:szCs w:val="26"/>
              <w:shd w:val="clear" w:color="auto" w:fill="FFFFFF"/>
            </w:rPr>
          </w:rPrChange>
        </w:rPr>
        <w:t xml:space="preserve"> </w:t>
      </w:r>
      <w:proofErr w:type="spellStart"/>
      <w:r w:rsidRPr="00B41112">
        <w:rPr>
          <w:sz w:val="26"/>
          <w:szCs w:val="26"/>
          <w:shd w:val="clear" w:color="auto" w:fill="FFFFFF"/>
          <w:rPrChange w:id="10279" w:author="Le Minh Nghia" w:date="2019-10-09T10:56:00Z">
            <w:rPr>
              <w:sz w:val="26"/>
              <w:szCs w:val="26"/>
              <w:shd w:val="clear" w:color="auto" w:fill="FFFFFF"/>
            </w:rPr>
          </w:rPrChange>
        </w:rPr>
        <w:t>giới</w:t>
      </w:r>
      <w:proofErr w:type="spellEnd"/>
      <w:r w:rsidRPr="00B41112">
        <w:rPr>
          <w:sz w:val="26"/>
          <w:szCs w:val="26"/>
          <w:shd w:val="clear" w:color="auto" w:fill="FFFFFF"/>
          <w:rPrChange w:id="10280" w:author="Le Minh Nghia" w:date="2019-10-09T10:56:00Z">
            <w:rPr>
              <w:sz w:val="26"/>
              <w:szCs w:val="26"/>
              <w:shd w:val="clear" w:color="auto" w:fill="FFFFFF"/>
            </w:rPr>
          </w:rPrChange>
        </w:rPr>
        <w:t>.</w:t>
      </w:r>
    </w:p>
    <w:p w:rsidR="006C6E71" w:rsidRPr="00B41112" w:rsidRDefault="006C6E71" w:rsidP="00A22430">
      <w:pPr>
        <w:spacing w:line="360" w:lineRule="auto"/>
        <w:ind w:firstLine="720"/>
        <w:rPr>
          <w:sz w:val="26"/>
          <w:szCs w:val="26"/>
          <w:shd w:val="clear" w:color="auto" w:fill="FFFFFF"/>
          <w:rPrChange w:id="10281" w:author="Le Minh Nghia" w:date="2019-10-09T10:56:00Z">
            <w:rPr>
              <w:sz w:val="26"/>
              <w:szCs w:val="26"/>
              <w:shd w:val="clear" w:color="auto" w:fill="FFFFFF"/>
            </w:rPr>
          </w:rPrChange>
        </w:rPr>
      </w:pPr>
      <w:r w:rsidRPr="00B41112">
        <w:rPr>
          <w:b/>
          <w:sz w:val="26"/>
          <w:szCs w:val="26"/>
          <w:rPrChange w:id="10282" w:author="Le Minh Nghia" w:date="2019-10-09T10:56:00Z">
            <w:rPr>
              <w:b/>
              <w:sz w:val="26"/>
              <w:szCs w:val="26"/>
            </w:rPr>
          </w:rPrChange>
        </w:rPr>
        <w:t>MySQL:</w:t>
      </w:r>
      <w:r w:rsidRPr="00B41112">
        <w:rPr>
          <w:sz w:val="26"/>
          <w:szCs w:val="26"/>
          <w:rPrChange w:id="10283" w:author="Le Minh Nghia" w:date="2019-10-09T10:56:00Z">
            <w:rPr>
              <w:sz w:val="26"/>
              <w:szCs w:val="26"/>
            </w:rPr>
          </w:rPrChange>
        </w:rPr>
        <w:t> </w:t>
      </w:r>
      <w:proofErr w:type="spellStart"/>
      <w:r w:rsidRPr="00B41112">
        <w:rPr>
          <w:sz w:val="26"/>
          <w:szCs w:val="26"/>
          <w:rPrChange w:id="10284" w:author="Le Minh Nghia" w:date="2019-10-09T10:56:00Z">
            <w:rPr>
              <w:sz w:val="26"/>
              <w:szCs w:val="26"/>
            </w:rPr>
          </w:rPrChange>
        </w:rPr>
        <w:t>là</w:t>
      </w:r>
      <w:proofErr w:type="spellEnd"/>
      <w:r w:rsidRPr="00B41112">
        <w:rPr>
          <w:sz w:val="26"/>
          <w:szCs w:val="26"/>
          <w:rPrChange w:id="10285" w:author="Le Minh Nghia" w:date="2019-10-09T10:56:00Z">
            <w:rPr>
              <w:sz w:val="26"/>
              <w:szCs w:val="26"/>
            </w:rPr>
          </w:rPrChange>
        </w:rPr>
        <w:t> </w:t>
      </w:r>
      <w:proofErr w:type="spellStart"/>
      <w:r w:rsidR="009006FB" w:rsidRPr="00B41112">
        <w:rPr>
          <w:sz w:val="26"/>
          <w:szCs w:val="26"/>
          <w:rPrChange w:id="10286" w:author="Le Minh Nghia" w:date="2019-10-09T10:56:00Z">
            <w:rPr/>
          </w:rPrChange>
        </w:rPr>
        <w:fldChar w:fldCharType="begin"/>
      </w:r>
      <w:r w:rsidR="009006FB" w:rsidRPr="00B41112">
        <w:rPr>
          <w:sz w:val="26"/>
          <w:szCs w:val="26"/>
          <w:rPrChange w:id="10287" w:author="Le Minh Nghia" w:date="2019-10-09T10:56:00Z">
            <w:rPr/>
          </w:rPrChange>
        </w:rPr>
        <w:instrText xml:space="preserve"> HYPERLINK "https://vi.wikipedia.org/wiki/H%E1%BB%87_qu%E1%BA%A3n_tr%E1%BB%8B_c%C6%A1_s%E1%BB%9F_d%E1%BB%AF_li%E1%BB%87u" \o "Hệ quản trị cơ sở dữ liệu" </w:instrText>
      </w:r>
      <w:r w:rsidR="009006FB" w:rsidRPr="00B41112">
        <w:rPr>
          <w:sz w:val="26"/>
          <w:szCs w:val="26"/>
          <w:rPrChange w:id="10288" w:author="Le Minh Nghia" w:date="2019-10-09T10:56:00Z">
            <w:rPr/>
          </w:rPrChange>
        </w:rPr>
        <w:fldChar w:fldCharType="separate"/>
      </w:r>
      <w:r w:rsidRPr="00B41112">
        <w:rPr>
          <w:sz w:val="26"/>
          <w:szCs w:val="26"/>
          <w:rPrChange w:id="10289" w:author="Le Minh Nghia" w:date="2019-10-09T10:56:00Z">
            <w:rPr>
              <w:sz w:val="26"/>
              <w:szCs w:val="26"/>
            </w:rPr>
          </w:rPrChange>
        </w:rPr>
        <w:t>hệ</w:t>
      </w:r>
      <w:proofErr w:type="spellEnd"/>
      <w:r w:rsidRPr="00B41112">
        <w:rPr>
          <w:sz w:val="26"/>
          <w:szCs w:val="26"/>
          <w:rPrChange w:id="10290" w:author="Le Minh Nghia" w:date="2019-10-09T10:56:00Z">
            <w:rPr>
              <w:sz w:val="26"/>
              <w:szCs w:val="26"/>
            </w:rPr>
          </w:rPrChange>
        </w:rPr>
        <w:t xml:space="preserve"> </w:t>
      </w:r>
      <w:proofErr w:type="spellStart"/>
      <w:r w:rsidRPr="00B41112">
        <w:rPr>
          <w:sz w:val="26"/>
          <w:szCs w:val="26"/>
          <w:rPrChange w:id="10291" w:author="Le Minh Nghia" w:date="2019-10-09T10:56:00Z">
            <w:rPr>
              <w:sz w:val="26"/>
              <w:szCs w:val="26"/>
            </w:rPr>
          </w:rPrChange>
        </w:rPr>
        <w:t>quản</w:t>
      </w:r>
      <w:proofErr w:type="spellEnd"/>
      <w:r w:rsidRPr="00B41112">
        <w:rPr>
          <w:sz w:val="26"/>
          <w:szCs w:val="26"/>
          <w:rPrChange w:id="10292" w:author="Le Minh Nghia" w:date="2019-10-09T10:56:00Z">
            <w:rPr>
              <w:sz w:val="26"/>
              <w:szCs w:val="26"/>
            </w:rPr>
          </w:rPrChange>
        </w:rPr>
        <w:t xml:space="preserve"> </w:t>
      </w:r>
      <w:proofErr w:type="spellStart"/>
      <w:r w:rsidRPr="00B41112">
        <w:rPr>
          <w:sz w:val="26"/>
          <w:szCs w:val="26"/>
          <w:rPrChange w:id="10293" w:author="Le Minh Nghia" w:date="2019-10-09T10:56:00Z">
            <w:rPr>
              <w:sz w:val="26"/>
              <w:szCs w:val="26"/>
            </w:rPr>
          </w:rPrChange>
        </w:rPr>
        <w:t>trị</w:t>
      </w:r>
      <w:proofErr w:type="spellEnd"/>
      <w:r w:rsidRPr="00B41112">
        <w:rPr>
          <w:sz w:val="26"/>
          <w:szCs w:val="26"/>
          <w:rPrChange w:id="10294" w:author="Le Minh Nghia" w:date="2019-10-09T10:56:00Z">
            <w:rPr>
              <w:sz w:val="26"/>
              <w:szCs w:val="26"/>
            </w:rPr>
          </w:rPrChange>
        </w:rPr>
        <w:t xml:space="preserve"> </w:t>
      </w:r>
      <w:proofErr w:type="spellStart"/>
      <w:r w:rsidRPr="00B41112">
        <w:rPr>
          <w:sz w:val="26"/>
          <w:szCs w:val="26"/>
          <w:rPrChange w:id="10295" w:author="Le Minh Nghia" w:date="2019-10-09T10:56:00Z">
            <w:rPr>
              <w:sz w:val="26"/>
              <w:szCs w:val="26"/>
            </w:rPr>
          </w:rPrChange>
        </w:rPr>
        <w:t>cơ</w:t>
      </w:r>
      <w:proofErr w:type="spellEnd"/>
      <w:r w:rsidRPr="00B41112">
        <w:rPr>
          <w:sz w:val="26"/>
          <w:szCs w:val="26"/>
          <w:rPrChange w:id="10296" w:author="Le Minh Nghia" w:date="2019-10-09T10:56:00Z">
            <w:rPr>
              <w:sz w:val="26"/>
              <w:szCs w:val="26"/>
            </w:rPr>
          </w:rPrChange>
        </w:rPr>
        <w:t xml:space="preserve"> </w:t>
      </w:r>
      <w:proofErr w:type="spellStart"/>
      <w:r w:rsidRPr="00B41112">
        <w:rPr>
          <w:sz w:val="26"/>
          <w:szCs w:val="26"/>
          <w:rPrChange w:id="10297" w:author="Le Minh Nghia" w:date="2019-10-09T10:56:00Z">
            <w:rPr>
              <w:sz w:val="26"/>
              <w:szCs w:val="26"/>
            </w:rPr>
          </w:rPrChange>
        </w:rPr>
        <w:t>sở</w:t>
      </w:r>
      <w:proofErr w:type="spellEnd"/>
      <w:r w:rsidRPr="00B41112">
        <w:rPr>
          <w:sz w:val="26"/>
          <w:szCs w:val="26"/>
          <w:rPrChange w:id="10298" w:author="Le Minh Nghia" w:date="2019-10-09T10:56:00Z">
            <w:rPr>
              <w:sz w:val="26"/>
              <w:szCs w:val="26"/>
            </w:rPr>
          </w:rPrChange>
        </w:rPr>
        <w:t xml:space="preserve"> </w:t>
      </w:r>
      <w:proofErr w:type="spellStart"/>
      <w:r w:rsidRPr="00B41112">
        <w:rPr>
          <w:sz w:val="26"/>
          <w:szCs w:val="26"/>
          <w:rPrChange w:id="10299" w:author="Le Minh Nghia" w:date="2019-10-09T10:56:00Z">
            <w:rPr>
              <w:sz w:val="26"/>
              <w:szCs w:val="26"/>
            </w:rPr>
          </w:rPrChange>
        </w:rPr>
        <w:t>dữ</w:t>
      </w:r>
      <w:proofErr w:type="spellEnd"/>
      <w:r w:rsidRPr="00B41112">
        <w:rPr>
          <w:sz w:val="26"/>
          <w:szCs w:val="26"/>
          <w:rPrChange w:id="10300" w:author="Le Minh Nghia" w:date="2019-10-09T10:56:00Z">
            <w:rPr>
              <w:sz w:val="26"/>
              <w:szCs w:val="26"/>
            </w:rPr>
          </w:rPrChange>
        </w:rPr>
        <w:t xml:space="preserve"> </w:t>
      </w:r>
      <w:proofErr w:type="spellStart"/>
      <w:r w:rsidRPr="00B41112">
        <w:rPr>
          <w:sz w:val="26"/>
          <w:szCs w:val="26"/>
          <w:rPrChange w:id="10301" w:author="Le Minh Nghia" w:date="2019-10-09T10:56:00Z">
            <w:rPr>
              <w:sz w:val="26"/>
              <w:szCs w:val="26"/>
            </w:rPr>
          </w:rPrChange>
        </w:rPr>
        <w:t>liệu</w:t>
      </w:r>
      <w:proofErr w:type="spellEnd"/>
      <w:r w:rsidR="009006FB" w:rsidRPr="00B41112">
        <w:rPr>
          <w:sz w:val="26"/>
          <w:szCs w:val="26"/>
          <w:rPrChange w:id="10302" w:author="Le Minh Nghia" w:date="2019-10-09T10:56:00Z">
            <w:rPr>
              <w:sz w:val="26"/>
              <w:szCs w:val="26"/>
            </w:rPr>
          </w:rPrChange>
        </w:rPr>
        <w:fldChar w:fldCharType="end"/>
      </w:r>
      <w:r w:rsidRPr="00B41112">
        <w:rPr>
          <w:sz w:val="26"/>
          <w:szCs w:val="26"/>
          <w:rPrChange w:id="10303" w:author="Le Minh Nghia" w:date="2019-10-09T10:56:00Z">
            <w:rPr>
              <w:sz w:val="26"/>
              <w:szCs w:val="26"/>
            </w:rPr>
          </w:rPrChange>
        </w:rPr>
        <w:t> </w:t>
      </w:r>
      <w:proofErr w:type="spellStart"/>
      <w:r w:rsidR="009006FB" w:rsidRPr="00B41112">
        <w:rPr>
          <w:sz w:val="26"/>
          <w:szCs w:val="26"/>
          <w:rPrChange w:id="10304" w:author="Le Minh Nghia" w:date="2019-10-09T10:56:00Z">
            <w:rPr/>
          </w:rPrChange>
        </w:rPr>
        <w:fldChar w:fldCharType="begin"/>
      </w:r>
      <w:r w:rsidR="009006FB" w:rsidRPr="00B41112">
        <w:rPr>
          <w:sz w:val="26"/>
          <w:szCs w:val="26"/>
          <w:rPrChange w:id="10305" w:author="Le Minh Nghia" w:date="2019-10-09T10:56:00Z">
            <w:rPr/>
          </w:rPrChange>
        </w:rPr>
        <w:instrText xml:space="preserve"> HYPERLINK "https://vi.wikipedia.org/wiki/Ph%E1%BA%A7n_m%E1%BB%81m_ngu%E1%BB%93n_m%E1%BB%9F" \o "Phần mềm nguồn mở" </w:instrText>
      </w:r>
      <w:r w:rsidR="009006FB" w:rsidRPr="00B41112">
        <w:rPr>
          <w:sz w:val="26"/>
          <w:szCs w:val="26"/>
          <w:rPrChange w:id="10306" w:author="Le Minh Nghia" w:date="2019-10-09T10:56:00Z">
            <w:rPr/>
          </w:rPrChange>
        </w:rPr>
        <w:fldChar w:fldCharType="separate"/>
      </w:r>
      <w:r w:rsidRPr="00B41112">
        <w:rPr>
          <w:sz w:val="26"/>
          <w:szCs w:val="26"/>
          <w:rPrChange w:id="10307" w:author="Le Minh Nghia" w:date="2019-10-09T10:56:00Z">
            <w:rPr>
              <w:sz w:val="26"/>
              <w:szCs w:val="26"/>
            </w:rPr>
          </w:rPrChange>
        </w:rPr>
        <w:t>tự</w:t>
      </w:r>
      <w:proofErr w:type="spellEnd"/>
      <w:r w:rsidRPr="00B41112">
        <w:rPr>
          <w:sz w:val="26"/>
          <w:szCs w:val="26"/>
          <w:rPrChange w:id="10308" w:author="Le Minh Nghia" w:date="2019-10-09T10:56:00Z">
            <w:rPr>
              <w:sz w:val="26"/>
              <w:szCs w:val="26"/>
            </w:rPr>
          </w:rPrChange>
        </w:rPr>
        <w:t xml:space="preserve"> do </w:t>
      </w:r>
      <w:proofErr w:type="spellStart"/>
      <w:r w:rsidRPr="00B41112">
        <w:rPr>
          <w:sz w:val="26"/>
          <w:szCs w:val="26"/>
          <w:rPrChange w:id="10309" w:author="Le Minh Nghia" w:date="2019-10-09T10:56:00Z">
            <w:rPr>
              <w:sz w:val="26"/>
              <w:szCs w:val="26"/>
            </w:rPr>
          </w:rPrChange>
        </w:rPr>
        <w:t>nguồn</w:t>
      </w:r>
      <w:proofErr w:type="spellEnd"/>
      <w:r w:rsidRPr="00B41112">
        <w:rPr>
          <w:sz w:val="26"/>
          <w:szCs w:val="26"/>
          <w:rPrChange w:id="10310" w:author="Le Minh Nghia" w:date="2019-10-09T10:56:00Z">
            <w:rPr>
              <w:sz w:val="26"/>
              <w:szCs w:val="26"/>
            </w:rPr>
          </w:rPrChange>
        </w:rPr>
        <w:t xml:space="preserve"> </w:t>
      </w:r>
      <w:proofErr w:type="spellStart"/>
      <w:r w:rsidRPr="00B41112">
        <w:rPr>
          <w:sz w:val="26"/>
          <w:szCs w:val="26"/>
          <w:rPrChange w:id="10311" w:author="Le Minh Nghia" w:date="2019-10-09T10:56:00Z">
            <w:rPr>
              <w:sz w:val="26"/>
              <w:szCs w:val="26"/>
            </w:rPr>
          </w:rPrChange>
        </w:rPr>
        <w:t>mở</w:t>
      </w:r>
      <w:proofErr w:type="spellEnd"/>
      <w:r w:rsidR="009006FB" w:rsidRPr="00B41112">
        <w:rPr>
          <w:sz w:val="26"/>
          <w:szCs w:val="26"/>
          <w:rPrChange w:id="10312" w:author="Le Minh Nghia" w:date="2019-10-09T10:56:00Z">
            <w:rPr>
              <w:sz w:val="26"/>
              <w:szCs w:val="26"/>
            </w:rPr>
          </w:rPrChange>
        </w:rPr>
        <w:fldChar w:fldCharType="end"/>
      </w:r>
      <w:r w:rsidRPr="00B41112">
        <w:rPr>
          <w:sz w:val="26"/>
          <w:szCs w:val="26"/>
          <w:rPrChange w:id="10313" w:author="Le Minh Nghia" w:date="2019-10-09T10:56:00Z">
            <w:rPr>
              <w:sz w:val="26"/>
              <w:szCs w:val="26"/>
            </w:rPr>
          </w:rPrChange>
        </w:rPr>
        <w:t> </w:t>
      </w:r>
      <w:proofErr w:type="spellStart"/>
      <w:r w:rsidRPr="00B41112">
        <w:rPr>
          <w:sz w:val="26"/>
          <w:szCs w:val="26"/>
          <w:rPrChange w:id="10314" w:author="Le Minh Nghia" w:date="2019-10-09T10:56:00Z">
            <w:rPr>
              <w:sz w:val="26"/>
              <w:szCs w:val="26"/>
            </w:rPr>
          </w:rPrChange>
        </w:rPr>
        <w:t>phổ</w:t>
      </w:r>
      <w:proofErr w:type="spellEnd"/>
      <w:r w:rsidRPr="00B41112">
        <w:rPr>
          <w:sz w:val="26"/>
          <w:szCs w:val="26"/>
          <w:rPrChange w:id="10315" w:author="Le Minh Nghia" w:date="2019-10-09T10:56:00Z">
            <w:rPr>
              <w:sz w:val="26"/>
              <w:szCs w:val="26"/>
            </w:rPr>
          </w:rPrChange>
        </w:rPr>
        <w:t xml:space="preserve"> </w:t>
      </w:r>
      <w:proofErr w:type="spellStart"/>
      <w:r w:rsidRPr="00B41112">
        <w:rPr>
          <w:sz w:val="26"/>
          <w:szCs w:val="26"/>
          <w:rPrChange w:id="10316" w:author="Le Minh Nghia" w:date="2019-10-09T10:56:00Z">
            <w:rPr>
              <w:sz w:val="26"/>
              <w:szCs w:val="26"/>
            </w:rPr>
          </w:rPrChange>
        </w:rPr>
        <w:t>biến</w:t>
      </w:r>
      <w:proofErr w:type="spellEnd"/>
      <w:r w:rsidRPr="00B41112">
        <w:rPr>
          <w:sz w:val="26"/>
          <w:szCs w:val="26"/>
          <w:rPrChange w:id="10317" w:author="Le Minh Nghia" w:date="2019-10-09T10:56:00Z">
            <w:rPr>
              <w:sz w:val="26"/>
              <w:szCs w:val="26"/>
            </w:rPr>
          </w:rPrChange>
        </w:rPr>
        <w:t xml:space="preserve"> </w:t>
      </w:r>
      <w:proofErr w:type="spellStart"/>
      <w:r w:rsidRPr="00B41112">
        <w:rPr>
          <w:sz w:val="26"/>
          <w:szCs w:val="26"/>
          <w:rPrChange w:id="10318" w:author="Le Minh Nghia" w:date="2019-10-09T10:56:00Z">
            <w:rPr>
              <w:sz w:val="26"/>
              <w:szCs w:val="26"/>
            </w:rPr>
          </w:rPrChange>
        </w:rPr>
        <w:t>nhất</w:t>
      </w:r>
      <w:proofErr w:type="spellEnd"/>
      <w:r w:rsidRPr="00B41112">
        <w:rPr>
          <w:sz w:val="26"/>
          <w:szCs w:val="26"/>
          <w:rPrChange w:id="10319" w:author="Le Minh Nghia" w:date="2019-10-09T10:56:00Z">
            <w:rPr>
              <w:sz w:val="26"/>
              <w:szCs w:val="26"/>
            </w:rPr>
          </w:rPrChange>
        </w:rPr>
        <w:t xml:space="preserve"> </w:t>
      </w:r>
      <w:proofErr w:type="spellStart"/>
      <w:r w:rsidRPr="00B41112">
        <w:rPr>
          <w:sz w:val="26"/>
          <w:szCs w:val="26"/>
          <w:rPrChange w:id="10320" w:author="Le Minh Nghia" w:date="2019-10-09T10:56:00Z">
            <w:rPr>
              <w:sz w:val="26"/>
              <w:szCs w:val="26"/>
            </w:rPr>
          </w:rPrChange>
        </w:rPr>
        <w:t>thế</w:t>
      </w:r>
      <w:proofErr w:type="spellEnd"/>
      <w:r w:rsidRPr="00B41112">
        <w:rPr>
          <w:sz w:val="26"/>
          <w:szCs w:val="26"/>
          <w:rPrChange w:id="10321" w:author="Le Minh Nghia" w:date="2019-10-09T10:56:00Z">
            <w:rPr>
              <w:sz w:val="26"/>
              <w:szCs w:val="26"/>
            </w:rPr>
          </w:rPrChange>
        </w:rPr>
        <w:t xml:space="preserve"> </w:t>
      </w:r>
      <w:proofErr w:type="spellStart"/>
      <w:r w:rsidRPr="00B41112">
        <w:rPr>
          <w:sz w:val="26"/>
          <w:szCs w:val="26"/>
          <w:rPrChange w:id="10322" w:author="Le Minh Nghia" w:date="2019-10-09T10:56:00Z">
            <w:rPr>
              <w:sz w:val="26"/>
              <w:szCs w:val="26"/>
            </w:rPr>
          </w:rPrChange>
        </w:rPr>
        <w:t>giới</w:t>
      </w:r>
      <w:proofErr w:type="spellEnd"/>
      <w:r w:rsidRPr="00B41112">
        <w:rPr>
          <w:sz w:val="26"/>
          <w:szCs w:val="26"/>
          <w:rPrChange w:id="10323" w:author="Le Minh Nghia" w:date="2019-10-09T10:56:00Z">
            <w:rPr>
              <w:sz w:val="26"/>
              <w:szCs w:val="26"/>
            </w:rPr>
          </w:rPrChange>
        </w:rPr>
        <w:t xml:space="preserve"> </w:t>
      </w:r>
      <w:proofErr w:type="spellStart"/>
      <w:r w:rsidRPr="00B41112">
        <w:rPr>
          <w:sz w:val="26"/>
          <w:szCs w:val="26"/>
          <w:rPrChange w:id="10324" w:author="Le Minh Nghia" w:date="2019-10-09T10:56:00Z">
            <w:rPr>
              <w:sz w:val="26"/>
              <w:szCs w:val="26"/>
            </w:rPr>
          </w:rPrChange>
        </w:rPr>
        <w:t>và</w:t>
      </w:r>
      <w:proofErr w:type="spellEnd"/>
      <w:r w:rsidRPr="00B41112">
        <w:rPr>
          <w:sz w:val="26"/>
          <w:szCs w:val="26"/>
          <w:rPrChange w:id="10325" w:author="Le Minh Nghia" w:date="2019-10-09T10:56:00Z">
            <w:rPr>
              <w:sz w:val="26"/>
              <w:szCs w:val="26"/>
            </w:rPr>
          </w:rPrChange>
        </w:rPr>
        <w:t xml:space="preserve"> </w:t>
      </w:r>
      <w:proofErr w:type="spellStart"/>
      <w:r w:rsidRPr="00B41112">
        <w:rPr>
          <w:sz w:val="26"/>
          <w:szCs w:val="26"/>
          <w:rPrChange w:id="10326" w:author="Le Minh Nghia" w:date="2019-10-09T10:56:00Z">
            <w:rPr>
              <w:sz w:val="26"/>
              <w:szCs w:val="26"/>
            </w:rPr>
          </w:rPrChange>
        </w:rPr>
        <w:t>được</w:t>
      </w:r>
      <w:proofErr w:type="spellEnd"/>
      <w:r w:rsidRPr="00B41112">
        <w:rPr>
          <w:sz w:val="26"/>
          <w:szCs w:val="26"/>
          <w:rPrChange w:id="10327" w:author="Le Minh Nghia" w:date="2019-10-09T10:56:00Z">
            <w:rPr>
              <w:sz w:val="26"/>
              <w:szCs w:val="26"/>
            </w:rPr>
          </w:rPrChange>
        </w:rPr>
        <w:t xml:space="preserve"> </w:t>
      </w:r>
      <w:proofErr w:type="spellStart"/>
      <w:r w:rsidRPr="00B41112">
        <w:rPr>
          <w:sz w:val="26"/>
          <w:szCs w:val="26"/>
          <w:rPrChange w:id="10328" w:author="Le Minh Nghia" w:date="2019-10-09T10:56:00Z">
            <w:rPr>
              <w:sz w:val="26"/>
              <w:szCs w:val="26"/>
            </w:rPr>
          </w:rPrChange>
        </w:rPr>
        <w:t>các</w:t>
      </w:r>
      <w:proofErr w:type="spellEnd"/>
      <w:r w:rsidRPr="00B41112">
        <w:rPr>
          <w:sz w:val="26"/>
          <w:szCs w:val="26"/>
          <w:rPrChange w:id="10329" w:author="Le Minh Nghia" w:date="2019-10-09T10:56:00Z">
            <w:rPr>
              <w:sz w:val="26"/>
              <w:szCs w:val="26"/>
            </w:rPr>
          </w:rPrChange>
        </w:rPr>
        <w:t xml:space="preserve"> </w:t>
      </w:r>
      <w:proofErr w:type="spellStart"/>
      <w:r w:rsidRPr="00B41112">
        <w:rPr>
          <w:sz w:val="26"/>
          <w:szCs w:val="26"/>
          <w:rPrChange w:id="10330" w:author="Le Minh Nghia" w:date="2019-10-09T10:56:00Z">
            <w:rPr>
              <w:sz w:val="26"/>
              <w:szCs w:val="26"/>
            </w:rPr>
          </w:rPrChange>
        </w:rPr>
        <w:t>nhà</w:t>
      </w:r>
      <w:proofErr w:type="spellEnd"/>
      <w:r w:rsidRPr="00B41112">
        <w:rPr>
          <w:sz w:val="26"/>
          <w:szCs w:val="26"/>
          <w:rPrChange w:id="10331" w:author="Le Minh Nghia" w:date="2019-10-09T10:56:00Z">
            <w:rPr>
              <w:sz w:val="26"/>
              <w:szCs w:val="26"/>
            </w:rPr>
          </w:rPrChange>
        </w:rPr>
        <w:t xml:space="preserve"> </w:t>
      </w:r>
      <w:proofErr w:type="spellStart"/>
      <w:r w:rsidRPr="00B41112">
        <w:rPr>
          <w:sz w:val="26"/>
          <w:szCs w:val="26"/>
          <w:rPrChange w:id="10332" w:author="Le Minh Nghia" w:date="2019-10-09T10:56:00Z">
            <w:rPr>
              <w:sz w:val="26"/>
              <w:szCs w:val="26"/>
            </w:rPr>
          </w:rPrChange>
        </w:rPr>
        <w:t>phát</w:t>
      </w:r>
      <w:proofErr w:type="spellEnd"/>
      <w:r w:rsidRPr="00B41112">
        <w:rPr>
          <w:sz w:val="26"/>
          <w:szCs w:val="26"/>
          <w:rPrChange w:id="10333" w:author="Le Minh Nghia" w:date="2019-10-09T10:56:00Z">
            <w:rPr>
              <w:sz w:val="26"/>
              <w:szCs w:val="26"/>
            </w:rPr>
          </w:rPrChange>
        </w:rPr>
        <w:t xml:space="preserve"> </w:t>
      </w:r>
      <w:proofErr w:type="spellStart"/>
      <w:r w:rsidRPr="00B41112">
        <w:rPr>
          <w:sz w:val="26"/>
          <w:szCs w:val="26"/>
          <w:rPrChange w:id="10334" w:author="Le Minh Nghia" w:date="2019-10-09T10:56:00Z">
            <w:rPr>
              <w:sz w:val="26"/>
              <w:szCs w:val="26"/>
            </w:rPr>
          </w:rPrChange>
        </w:rPr>
        <w:t>triển</w:t>
      </w:r>
      <w:proofErr w:type="spellEnd"/>
      <w:r w:rsidRPr="00B41112">
        <w:rPr>
          <w:sz w:val="26"/>
          <w:szCs w:val="26"/>
          <w:rPrChange w:id="10335" w:author="Le Minh Nghia" w:date="2019-10-09T10:56:00Z">
            <w:rPr>
              <w:sz w:val="26"/>
              <w:szCs w:val="26"/>
            </w:rPr>
          </w:rPrChange>
        </w:rPr>
        <w:t xml:space="preserve"> </w:t>
      </w:r>
      <w:proofErr w:type="spellStart"/>
      <w:r w:rsidRPr="00B41112">
        <w:rPr>
          <w:sz w:val="26"/>
          <w:szCs w:val="26"/>
          <w:rPrChange w:id="10336" w:author="Le Minh Nghia" w:date="2019-10-09T10:56:00Z">
            <w:rPr>
              <w:sz w:val="26"/>
              <w:szCs w:val="26"/>
            </w:rPr>
          </w:rPrChange>
        </w:rPr>
        <w:t>rất</w:t>
      </w:r>
      <w:proofErr w:type="spellEnd"/>
      <w:r w:rsidRPr="00B41112">
        <w:rPr>
          <w:sz w:val="26"/>
          <w:szCs w:val="26"/>
          <w:rPrChange w:id="10337" w:author="Le Minh Nghia" w:date="2019-10-09T10:56:00Z">
            <w:rPr>
              <w:sz w:val="26"/>
              <w:szCs w:val="26"/>
            </w:rPr>
          </w:rPrChange>
        </w:rPr>
        <w:t xml:space="preserve"> </w:t>
      </w:r>
      <w:proofErr w:type="spellStart"/>
      <w:r w:rsidRPr="00B41112">
        <w:rPr>
          <w:sz w:val="26"/>
          <w:szCs w:val="26"/>
          <w:rPrChange w:id="10338" w:author="Le Minh Nghia" w:date="2019-10-09T10:56:00Z">
            <w:rPr>
              <w:sz w:val="26"/>
              <w:szCs w:val="26"/>
            </w:rPr>
          </w:rPrChange>
        </w:rPr>
        <w:t>ưa</w:t>
      </w:r>
      <w:proofErr w:type="spellEnd"/>
      <w:r w:rsidRPr="00B41112">
        <w:rPr>
          <w:sz w:val="26"/>
          <w:szCs w:val="26"/>
          <w:rPrChange w:id="10339" w:author="Le Minh Nghia" w:date="2019-10-09T10:56:00Z">
            <w:rPr>
              <w:sz w:val="26"/>
              <w:szCs w:val="26"/>
            </w:rPr>
          </w:rPrChange>
        </w:rPr>
        <w:t xml:space="preserve"> </w:t>
      </w:r>
      <w:proofErr w:type="spellStart"/>
      <w:r w:rsidRPr="00B41112">
        <w:rPr>
          <w:sz w:val="26"/>
          <w:szCs w:val="26"/>
          <w:rPrChange w:id="10340" w:author="Le Minh Nghia" w:date="2019-10-09T10:56:00Z">
            <w:rPr>
              <w:sz w:val="26"/>
              <w:szCs w:val="26"/>
            </w:rPr>
          </w:rPrChange>
        </w:rPr>
        <w:t>chuộng</w:t>
      </w:r>
      <w:proofErr w:type="spellEnd"/>
      <w:r w:rsidRPr="00B41112">
        <w:rPr>
          <w:sz w:val="26"/>
          <w:szCs w:val="26"/>
          <w:rPrChange w:id="10341" w:author="Le Minh Nghia" w:date="2019-10-09T10:56:00Z">
            <w:rPr>
              <w:sz w:val="26"/>
              <w:szCs w:val="26"/>
            </w:rPr>
          </w:rPrChange>
        </w:rPr>
        <w:t xml:space="preserve"> </w:t>
      </w:r>
      <w:proofErr w:type="spellStart"/>
      <w:r w:rsidRPr="00B41112">
        <w:rPr>
          <w:sz w:val="26"/>
          <w:szCs w:val="26"/>
          <w:rPrChange w:id="10342" w:author="Le Minh Nghia" w:date="2019-10-09T10:56:00Z">
            <w:rPr>
              <w:sz w:val="26"/>
              <w:szCs w:val="26"/>
            </w:rPr>
          </w:rPrChange>
        </w:rPr>
        <w:t>trong</w:t>
      </w:r>
      <w:proofErr w:type="spellEnd"/>
      <w:r w:rsidRPr="00B41112">
        <w:rPr>
          <w:sz w:val="26"/>
          <w:szCs w:val="26"/>
          <w:rPrChange w:id="10343" w:author="Le Minh Nghia" w:date="2019-10-09T10:56:00Z">
            <w:rPr>
              <w:sz w:val="26"/>
              <w:szCs w:val="26"/>
            </w:rPr>
          </w:rPrChange>
        </w:rPr>
        <w:t xml:space="preserve"> </w:t>
      </w:r>
      <w:proofErr w:type="spellStart"/>
      <w:r w:rsidRPr="00B41112">
        <w:rPr>
          <w:sz w:val="26"/>
          <w:szCs w:val="26"/>
          <w:rPrChange w:id="10344" w:author="Le Minh Nghia" w:date="2019-10-09T10:56:00Z">
            <w:rPr>
              <w:sz w:val="26"/>
              <w:szCs w:val="26"/>
            </w:rPr>
          </w:rPrChange>
        </w:rPr>
        <w:t>quá</w:t>
      </w:r>
      <w:proofErr w:type="spellEnd"/>
      <w:r w:rsidRPr="00B41112">
        <w:rPr>
          <w:sz w:val="26"/>
          <w:szCs w:val="26"/>
          <w:rPrChange w:id="10345" w:author="Le Minh Nghia" w:date="2019-10-09T10:56:00Z">
            <w:rPr>
              <w:sz w:val="26"/>
              <w:szCs w:val="26"/>
            </w:rPr>
          </w:rPrChange>
        </w:rPr>
        <w:t xml:space="preserve"> </w:t>
      </w:r>
      <w:proofErr w:type="spellStart"/>
      <w:r w:rsidRPr="00B41112">
        <w:rPr>
          <w:sz w:val="26"/>
          <w:szCs w:val="26"/>
          <w:rPrChange w:id="10346" w:author="Le Minh Nghia" w:date="2019-10-09T10:56:00Z">
            <w:rPr>
              <w:sz w:val="26"/>
              <w:szCs w:val="26"/>
            </w:rPr>
          </w:rPrChange>
        </w:rPr>
        <w:t>trình</w:t>
      </w:r>
      <w:proofErr w:type="spellEnd"/>
      <w:r w:rsidRPr="00B41112">
        <w:rPr>
          <w:sz w:val="26"/>
          <w:szCs w:val="26"/>
          <w:rPrChange w:id="10347" w:author="Le Minh Nghia" w:date="2019-10-09T10:56:00Z">
            <w:rPr>
              <w:sz w:val="26"/>
              <w:szCs w:val="26"/>
            </w:rPr>
          </w:rPrChange>
        </w:rPr>
        <w:t xml:space="preserve"> </w:t>
      </w:r>
      <w:proofErr w:type="spellStart"/>
      <w:r w:rsidRPr="00B41112">
        <w:rPr>
          <w:sz w:val="26"/>
          <w:szCs w:val="26"/>
          <w:rPrChange w:id="10348" w:author="Le Minh Nghia" w:date="2019-10-09T10:56:00Z">
            <w:rPr>
              <w:sz w:val="26"/>
              <w:szCs w:val="26"/>
            </w:rPr>
          </w:rPrChange>
        </w:rPr>
        <w:t>phát</w:t>
      </w:r>
      <w:proofErr w:type="spellEnd"/>
      <w:r w:rsidRPr="00B41112">
        <w:rPr>
          <w:sz w:val="26"/>
          <w:szCs w:val="26"/>
          <w:rPrChange w:id="10349" w:author="Le Minh Nghia" w:date="2019-10-09T10:56:00Z">
            <w:rPr>
              <w:sz w:val="26"/>
              <w:szCs w:val="26"/>
            </w:rPr>
          </w:rPrChange>
        </w:rPr>
        <w:t xml:space="preserve"> </w:t>
      </w:r>
      <w:proofErr w:type="spellStart"/>
      <w:r w:rsidRPr="00B41112">
        <w:rPr>
          <w:sz w:val="26"/>
          <w:szCs w:val="26"/>
          <w:rPrChange w:id="10350" w:author="Le Minh Nghia" w:date="2019-10-09T10:56:00Z">
            <w:rPr>
              <w:sz w:val="26"/>
              <w:szCs w:val="26"/>
            </w:rPr>
          </w:rPrChange>
        </w:rPr>
        <w:t>triển</w:t>
      </w:r>
      <w:proofErr w:type="spellEnd"/>
      <w:r w:rsidRPr="00B41112">
        <w:rPr>
          <w:sz w:val="26"/>
          <w:szCs w:val="26"/>
          <w:rPrChange w:id="10351" w:author="Le Minh Nghia" w:date="2019-10-09T10:56:00Z">
            <w:rPr>
              <w:sz w:val="26"/>
              <w:szCs w:val="26"/>
            </w:rPr>
          </w:rPrChange>
        </w:rPr>
        <w:t xml:space="preserve"> </w:t>
      </w:r>
      <w:proofErr w:type="spellStart"/>
      <w:r w:rsidRPr="00B41112">
        <w:rPr>
          <w:sz w:val="26"/>
          <w:szCs w:val="26"/>
          <w:rPrChange w:id="10352" w:author="Le Minh Nghia" w:date="2019-10-09T10:56:00Z">
            <w:rPr>
              <w:sz w:val="26"/>
              <w:szCs w:val="26"/>
            </w:rPr>
          </w:rPrChange>
        </w:rPr>
        <w:t>ứng</w:t>
      </w:r>
      <w:proofErr w:type="spellEnd"/>
      <w:r w:rsidRPr="00B41112">
        <w:rPr>
          <w:sz w:val="26"/>
          <w:szCs w:val="26"/>
          <w:rPrChange w:id="10353" w:author="Le Minh Nghia" w:date="2019-10-09T10:56:00Z">
            <w:rPr>
              <w:sz w:val="26"/>
              <w:szCs w:val="26"/>
            </w:rPr>
          </w:rPrChange>
        </w:rPr>
        <w:t xml:space="preserve"> </w:t>
      </w:r>
      <w:proofErr w:type="spellStart"/>
      <w:r w:rsidRPr="00B41112">
        <w:rPr>
          <w:sz w:val="26"/>
          <w:szCs w:val="26"/>
          <w:rPrChange w:id="10354" w:author="Le Minh Nghia" w:date="2019-10-09T10:56:00Z">
            <w:rPr>
              <w:sz w:val="26"/>
              <w:szCs w:val="26"/>
            </w:rPr>
          </w:rPrChange>
        </w:rPr>
        <w:t>dụng</w:t>
      </w:r>
      <w:proofErr w:type="spellEnd"/>
      <w:r w:rsidRPr="00B41112">
        <w:rPr>
          <w:sz w:val="26"/>
          <w:szCs w:val="26"/>
          <w:rPrChange w:id="10355" w:author="Le Minh Nghia" w:date="2019-10-09T10:56:00Z">
            <w:rPr>
              <w:sz w:val="26"/>
              <w:szCs w:val="26"/>
            </w:rPr>
          </w:rPrChange>
        </w:rPr>
        <w:t xml:space="preserve">. </w:t>
      </w:r>
      <w:proofErr w:type="spellStart"/>
      <w:r w:rsidRPr="00B41112">
        <w:rPr>
          <w:sz w:val="26"/>
          <w:szCs w:val="26"/>
          <w:rPrChange w:id="10356" w:author="Le Minh Nghia" w:date="2019-10-09T10:56:00Z">
            <w:rPr>
              <w:sz w:val="26"/>
              <w:szCs w:val="26"/>
            </w:rPr>
          </w:rPrChange>
        </w:rPr>
        <w:t>Vì</w:t>
      </w:r>
      <w:proofErr w:type="spellEnd"/>
      <w:r w:rsidRPr="00B41112">
        <w:rPr>
          <w:sz w:val="26"/>
          <w:szCs w:val="26"/>
          <w:rPrChange w:id="10357" w:author="Le Minh Nghia" w:date="2019-10-09T10:56:00Z">
            <w:rPr>
              <w:sz w:val="26"/>
              <w:szCs w:val="26"/>
            </w:rPr>
          </w:rPrChange>
        </w:rPr>
        <w:t xml:space="preserve"> MySQL </w:t>
      </w:r>
      <w:proofErr w:type="spellStart"/>
      <w:r w:rsidRPr="00B41112">
        <w:rPr>
          <w:sz w:val="26"/>
          <w:szCs w:val="26"/>
          <w:rPrChange w:id="10358" w:author="Le Minh Nghia" w:date="2019-10-09T10:56:00Z">
            <w:rPr>
              <w:sz w:val="26"/>
              <w:szCs w:val="26"/>
            </w:rPr>
          </w:rPrChange>
        </w:rPr>
        <w:t>là</w:t>
      </w:r>
      <w:proofErr w:type="spellEnd"/>
      <w:r w:rsidRPr="00B41112">
        <w:rPr>
          <w:sz w:val="26"/>
          <w:szCs w:val="26"/>
          <w:rPrChange w:id="10359" w:author="Le Minh Nghia" w:date="2019-10-09T10:56:00Z">
            <w:rPr>
              <w:sz w:val="26"/>
              <w:szCs w:val="26"/>
            </w:rPr>
          </w:rPrChange>
        </w:rPr>
        <w:t xml:space="preserve"> </w:t>
      </w:r>
      <w:proofErr w:type="spellStart"/>
      <w:r w:rsidRPr="00B41112">
        <w:rPr>
          <w:sz w:val="26"/>
          <w:szCs w:val="26"/>
          <w:rPrChange w:id="10360" w:author="Le Minh Nghia" w:date="2019-10-09T10:56:00Z">
            <w:rPr>
              <w:sz w:val="26"/>
              <w:szCs w:val="26"/>
            </w:rPr>
          </w:rPrChange>
        </w:rPr>
        <w:lastRenderedPageBreak/>
        <w:t>cơ</w:t>
      </w:r>
      <w:proofErr w:type="spellEnd"/>
      <w:r w:rsidRPr="00B41112">
        <w:rPr>
          <w:sz w:val="26"/>
          <w:szCs w:val="26"/>
          <w:rPrChange w:id="10361" w:author="Le Minh Nghia" w:date="2019-10-09T10:56:00Z">
            <w:rPr>
              <w:sz w:val="26"/>
              <w:szCs w:val="26"/>
            </w:rPr>
          </w:rPrChange>
        </w:rPr>
        <w:t xml:space="preserve"> </w:t>
      </w:r>
      <w:proofErr w:type="spellStart"/>
      <w:r w:rsidRPr="00B41112">
        <w:rPr>
          <w:sz w:val="26"/>
          <w:szCs w:val="26"/>
          <w:rPrChange w:id="10362" w:author="Le Minh Nghia" w:date="2019-10-09T10:56:00Z">
            <w:rPr>
              <w:sz w:val="26"/>
              <w:szCs w:val="26"/>
            </w:rPr>
          </w:rPrChange>
        </w:rPr>
        <w:t>sở</w:t>
      </w:r>
      <w:proofErr w:type="spellEnd"/>
      <w:r w:rsidRPr="00B41112">
        <w:rPr>
          <w:sz w:val="26"/>
          <w:szCs w:val="26"/>
          <w:rPrChange w:id="10363" w:author="Le Minh Nghia" w:date="2019-10-09T10:56:00Z">
            <w:rPr>
              <w:sz w:val="26"/>
              <w:szCs w:val="26"/>
            </w:rPr>
          </w:rPrChange>
        </w:rPr>
        <w:t xml:space="preserve"> </w:t>
      </w:r>
      <w:proofErr w:type="spellStart"/>
      <w:r w:rsidRPr="00B41112">
        <w:rPr>
          <w:sz w:val="26"/>
          <w:szCs w:val="26"/>
          <w:rPrChange w:id="10364" w:author="Le Minh Nghia" w:date="2019-10-09T10:56:00Z">
            <w:rPr>
              <w:sz w:val="26"/>
              <w:szCs w:val="26"/>
            </w:rPr>
          </w:rPrChange>
        </w:rPr>
        <w:t>dữ</w:t>
      </w:r>
      <w:proofErr w:type="spellEnd"/>
      <w:r w:rsidRPr="00B41112">
        <w:rPr>
          <w:sz w:val="26"/>
          <w:szCs w:val="26"/>
          <w:rPrChange w:id="10365" w:author="Le Minh Nghia" w:date="2019-10-09T10:56:00Z">
            <w:rPr>
              <w:sz w:val="26"/>
              <w:szCs w:val="26"/>
            </w:rPr>
          </w:rPrChange>
        </w:rPr>
        <w:t xml:space="preserve"> </w:t>
      </w:r>
      <w:proofErr w:type="spellStart"/>
      <w:r w:rsidRPr="00B41112">
        <w:rPr>
          <w:sz w:val="26"/>
          <w:szCs w:val="26"/>
          <w:rPrChange w:id="10366" w:author="Le Minh Nghia" w:date="2019-10-09T10:56:00Z">
            <w:rPr>
              <w:sz w:val="26"/>
              <w:szCs w:val="26"/>
            </w:rPr>
          </w:rPrChange>
        </w:rPr>
        <w:t>liệu</w:t>
      </w:r>
      <w:proofErr w:type="spellEnd"/>
      <w:r w:rsidRPr="00B41112">
        <w:rPr>
          <w:sz w:val="26"/>
          <w:szCs w:val="26"/>
          <w:rPrChange w:id="10367" w:author="Le Minh Nghia" w:date="2019-10-09T10:56:00Z">
            <w:rPr>
              <w:sz w:val="26"/>
              <w:szCs w:val="26"/>
            </w:rPr>
          </w:rPrChange>
        </w:rPr>
        <w:t xml:space="preserve"> </w:t>
      </w:r>
      <w:proofErr w:type="spellStart"/>
      <w:r w:rsidRPr="00B41112">
        <w:rPr>
          <w:sz w:val="26"/>
          <w:szCs w:val="26"/>
          <w:rPrChange w:id="10368" w:author="Le Minh Nghia" w:date="2019-10-09T10:56:00Z">
            <w:rPr>
              <w:sz w:val="26"/>
              <w:szCs w:val="26"/>
            </w:rPr>
          </w:rPrChange>
        </w:rPr>
        <w:t>tốc</w:t>
      </w:r>
      <w:proofErr w:type="spellEnd"/>
      <w:r w:rsidRPr="00B41112">
        <w:rPr>
          <w:sz w:val="26"/>
          <w:szCs w:val="26"/>
          <w:rPrChange w:id="10369" w:author="Le Minh Nghia" w:date="2019-10-09T10:56:00Z">
            <w:rPr>
              <w:sz w:val="26"/>
              <w:szCs w:val="26"/>
            </w:rPr>
          </w:rPrChange>
        </w:rPr>
        <w:t xml:space="preserve"> </w:t>
      </w:r>
      <w:proofErr w:type="spellStart"/>
      <w:r w:rsidRPr="00B41112">
        <w:rPr>
          <w:sz w:val="26"/>
          <w:szCs w:val="26"/>
          <w:rPrChange w:id="10370" w:author="Le Minh Nghia" w:date="2019-10-09T10:56:00Z">
            <w:rPr>
              <w:sz w:val="26"/>
              <w:szCs w:val="26"/>
            </w:rPr>
          </w:rPrChange>
        </w:rPr>
        <w:t>độ</w:t>
      </w:r>
      <w:proofErr w:type="spellEnd"/>
      <w:r w:rsidRPr="00B41112">
        <w:rPr>
          <w:sz w:val="26"/>
          <w:szCs w:val="26"/>
          <w:rPrChange w:id="10371" w:author="Le Minh Nghia" w:date="2019-10-09T10:56:00Z">
            <w:rPr>
              <w:sz w:val="26"/>
              <w:szCs w:val="26"/>
            </w:rPr>
          </w:rPrChange>
        </w:rPr>
        <w:t xml:space="preserve"> </w:t>
      </w:r>
      <w:proofErr w:type="spellStart"/>
      <w:r w:rsidRPr="00B41112">
        <w:rPr>
          <w:sz w:val="26"/>
          <w:szCs w:val="26"/>
          <w:rPrChange w:id="10372" w:author="Le Minh Nghia" w:date="2019-10-09T10:56:00Z">
            <w:rPr>
              <w:sz w:val="26"/>
              <w:szCs w:val="26"/>
            </w:rPr>
          </w:rPrChange>
        </w:rPr>
        <w:t>cao</w:t>
      </w:r>
      <w:proofErr w:type="spellEnd"/>
      <w:r w:rsidRPr="00B41112">
        <w:rPr>
          <w:sz w:val="26"/>
          <w:szCs w:val="26"/>
          <w:rPrChange w:id="10373" w:author="Le Minh Nghia" w:date="2019-10-09T10:56:00Z">
            <w:rPr>
              <w:sz w:val="26"/>
              <w:szCs w:val="26"/>
            </w:rPr>
          </w:rPrChange>
        </w:rPr>
        <w:t xml:space="preserve">, </w:t>
      </w:r>
      <w:proofErr w:type="spellStart"/>
      <w:r w:rsidRPr="00B41112">
        <w:rPr>
          <w:sz w:val="26"/>
          <w:szCs w:val="26"/>
          <w:rPrChange w:id="10374" w:author="Le Minh Nghia" w:date="2019-10-09T10:56:00Z">
            <w:rPr>
              <w:sz w:val="26"/>
              <w:szCs w:val="26"/>
            </w:rPr>
          </w:rPrChange>
        </w:rPr>
        <w:t>ổn</w:t>
      </w:r>
      <w:proofErr w:type="spellEnd"/>
      <w:r w:rsidRPr="00B41112">
        <w:rPr>
          <w:sz w:val="26"/>
          <w:szCs w:val="26"/>
          <w:rPrChange w:id="10375" w:author="Le Minh Nghia" w:date="2019-10-09T10:56:00Z">
            <w:rPr>
              <w:sz w:val="26"/>
              <w:szCs w:val="26"/>
            </w:rPr>
          </w:rPrChange>
        </w:rPr>
        <w:t xml:space="preserve"> </w:t>
      </w:r>
      <w:proofErr w:type="spellStart"/>
      <w:r w:rsidRPr="00B41112">
        <w:rPr>
          <w:sz w:val="26"/>
          <w:szCs w:val="26"/>
          <w:rPrChange w:id="10376" w:author="Le Minh Nghia" w:date="2019-10-09T10:56:00Z">
            <w:rPr>
              <w:sz w:val="26"/>
              <w:szCs w:val="26"/>
            </w:rPr>
          </w:rPrChange>
        </w:rPr>
        <w:t>định</w:t>
      </w:r>
      <w:proofErr w:type="spellEnd"/>
      <w:r w:rsidRPr="00B41112">
        <w:rPr>
          <w:sz w:val="26"/>
          <w:szCs w:val="26"/>
          <w:rPrChange w:id="10377" w:author="Le Minh Nghia" w:date="2019-10-09T10:56:00Z">
            <w:rPr>
              <w:sz w:val="26"/>
              <w:szCs w:val="26"/>
            </w:rPr>
          </w:rPrChange>
        </w:rPr>
        <w:t xml:space="preserve"> </w:t>
      </w:r>
      <w:proofErr w:type="spellStart"/>
      <w:r w:rsidRPr="00B41112">
        <w:rPr>
          <w:sz w:val="26"/>
          <w:szCs w:val="26"/>
          <w:rPrChange w:id="10378" w:author="Le Minh Nghia" w:date="2019-10-09T10:56:00Z">
            <w:rPr>
              <w:sz w:val="26"/>
              <w:szCs w:val="26"/>
            </w:rPr>
          </w:rPrChange>
        </w:rPr>
        <w:t>và</w:t>
      </w:r>
      <w:proofErr w:type="spellEnd"/>
      <w:r w:rsidRPr="00B41112">
        <w:rPr>
          <w:sz w:val="26"/>
          <w:szCs w:val="26"/>
          <w:rPrChange w:id="10379" w:author="Le Minh Nghia" w:date="2019-10-09T10:56:00Z">
            <w:rPr>
              <w:sz w:val="26"/>
              <w:szCs w:val="26"/>
            </w:rPr>
          </w:rPrChange>
        </w:rPr>
        <w:t xml:space="preserve"> </w:t>
      </w:r>
      <w:proofErr w:type="spellStart"/>
      <w:r w:rsidRPr="00B41112">
        <w:rPr>
          <w:sz w:val="26"/>
          <w:szCs w:val="26"/>
          <w:rPrChange w:id="10380" w:author="Le Minh Nghia" w:date="2019-10-09T10:56:00Z">
            <w:rPr>
              <w:sz w:val="26"/>
              <w:szCs w:val="26"/>
            </w:rPr>
          </w:rPrChange>
        </w:rPr>
        <w:t>dễ</w:t>
      </w:r>
      <w:proofErr w:type="spellEnd"/>
      <w:r w:rsidRPr="00B41112">
        <w:rPr>
          <w:sz w:val="26"/>
          <w:szCs w:val="26"/>
          <w:rPrChange w:id="10381" w:author="Le Minh Nghia" w:date="2019-10-09T10:56:00Z">
            <w:rPr>
              <w:sz w:val="26"/>
              <w:szCs w:val="26"/>
            </w:rPr>
          </w:rPrChange>
        </w:rPr>
        <w:t xml:space="preserve"> </w:t>
      </w:r>
      <w:proofErr w:type="spellStart"/>
      <w:r w:rsidRPr="00B41112">
        <w:rPr>
          <w:sz w:val="26"/>
          <w:szCs w:val="26"/>
          <w:rPrChange w:id="10382" w:author="Le Minh Nghia" w:date="2019-10-09T10:56:00Z">
            <w:rPr>
              <w:sz w:val="26"/>
              <w:szCs w:val="26"/>
            </w:rPr>
          </w:rPrChange>
        </w:rPr>
        <w:t>sử</w:t>
      </w:r>
      <w:proofErr w:type="spellEnd"/>
      <w:r w:rsidRPr="00B41112">
        <w:rPr>
          <w:sz w:val="26"/>
          <w:szCs w:val="26"/>
          <w:rPrChange w:id="10383" w:author="Le Minh Nghia" w:date="2019-10-09T10:56:00Z">
            <w:rPr>
              <w:sz w:val="26"/>
              <w:szCs w:val="26"/>
            </w:rPr>
          </w:rPrChange>
        </w:rPr>
        <w:t xml:space="preserve"> </w:t>
      </w:r>
      <w:proofErr w:type="spellStart"/>
      <w:r w:rsidRPr="00B41112">
        <w:rPr>
          <w:sz w:val="26"/>
          <w:szCs w:val="26"/>
          <w:rPrChange w:id="10384" w:author="Le Minh Nghia" w:date="2019-10-09T10:56:00Z">
            <w:rPr>
              <w:sz w:val="26"/>
              <w:szCs w:val="26"/>
            </w:rPr>
          </w:rPrChange>
        </w:rPr>
        <w:t>dụng</w:t>
      </w:r>
      <w:proofErr w:type="spellEnd"/>
      <w:r w:rsidRPr="00B41112">
        <w:rPr>
          <w:sz w:val="26"/>
          <w:szCs w:val="26"/>
          <w:rPrChange w:id="10385" w:author="Le Minh Nghia" w:date="2019-10-09T10:56:00Z">
            <w:rPr>
              <w:sz w:val="26"/>
              <w:szCs w:val="26"/>
            </w:rPr>
          </w:rPrChange>
        </w:rPr>
        <w:t xml:space="preserve">, </w:t>
      </w:r>
      <w:proofErr w:type="spellStart"/>
      <w:r w:rsidRPr="00B41112">
        <w:rPr>
          <w:sz w:val="26"/>
          <w:szCs w:val="26"/>
          <w:rPrChange w:id="10386" w:author="Le Minh Nghia" w:date="2019-10-09T10:56:00Z">
            <w:rPr>
              <w:sz w:val="26"/>
              <w:szCs w:val="26"/>
            </w:rPr>
          </w:rPrChange>
        </w:rPr>
        <w:t>có</w:t>
      </w:r>
      <w:proofErr w:type="spellEnd"/>
      <w:r w:rsidRPr="00B41112">
        <w:rPr>
          <w:sz w:val="26"/>
          <w:szCs w:val="26"/>
          <w:rPrChange w:id="10387" w:author="Le Minh Nghia" w:date="2019-10-09T10:56:00Z">
            <w:rPr>
              <w:sz w:val="26"/>
              <w:szCs w:val="26"/>
            </w:rPr>
          </w:rPrChange>
        </w:rPr>
        <w:t xml:space="preserve"> </w:t>
      </w:r>
      <w:proofErr w:type="spellStart"/>
      <w:r w:rsidRPr="00B41112">
        <w:rPr>
          <w:sz w:val="26"/>
          <w:szCs w:val="26"/>
          <w:rPrChange w:id="10388" w:author="Le Minh Nghia" w:date="2019-10-09T10:56:00Z">
            <w:rPr>
              <w:sz w:val="26"/>
              <w:szCs w:val="26"/>
            </w:rPr>
          </w:rPrChange>
        </w:rPr>
        <w:t>tính</w:t>
      </w:r>
      <w:proofErr w:type="spellEnd"/>
      <w:r w:rsidRPr="00B41112">
        <w:rPr>
          <w:sz w:val="26"/>
          <w:szCs w:val="26"/>
          <w:rPrChange w:id="10389" w:author="Le Minh Nghia" w:date="2019-10-09T10:56:00Z">
            <w:rPr>
              <w:sz w:val="26"/>
              <w:szCs w:val="26"/>
            </w:rPr>
          </w:rPrChange>
        </w:rPr>
        <w:t xml:space="preserve"> </w:t>
      </w:r>
      <w:proofErr w:type="spellStart"/>
      <w:r w:rsidRPr="00B41112">
        <w:rPr>
          <w:sz w:val="26"/>
          <w:szCs w:val="26"/>
          <w:rPrChange w:id="10390" w:author="Le Minh Nghia" w:date="2019-10-09T10:56:00Z">
            <w:rPr>
              <w:sz w:val="26"/>
              <w:szCs w:val="26"/>
            </w:rPr>
          </w:rPrChange>
        </w:rPr>
        <w:t>khả</w:t>
      </w:r>
      <w:proofErr w:type="spellEnd"/>
      <w:r w:rsidRPr="00B41112">
        <w:rPr>
          <w:sz w:val="26"/>
          <w:szCs w:val="26"/>
          <w:rPrChange w:id="10391" w:author="Le Minh Nghia" w:date="2019-10-09T10:56:00Z">
            <w:rPr>
              <w:sz w:val="26"/>
              <w:szCs w:val="26"/>
            </w:rPr>
          </w:rPrChange>
        </w:rPr>
        <w:t xml:space="preserve"> </w:t>
      </w:r>
      <w:proofErr w:type="spellStart"/>
      <w:r w:rsidRPr="00B41112">
        <w:rPr>
          <w:sz w:val="26"/>
          <w:szCs w:val="26"/>
          <w:rPrChange w:id="10392" w:author="Le Minh Nghia" w:date="2019-10-09T10:56:00Z">
            <w:rPr>
              <w:sz w:val="26"/>
              <w:szCs w:val="26"/>
            </w:rPr>
          </w:rPrChange>
        </w:rPr>
        <w:t>chuyển</w:t>
      </w:r>
      <w:proofErr w:type="spellEnd"/>
      <w:r w:rsidRPr="00B41112">
        <w:rPr>
          <w:sz w:val="26"/>
          <w:szCs w:val="26"/>
          <w:rPrChange w:id="10393" w:author="Le Minh Nghia" w:date="2019-10-09T10:56:00Z">
            <w:rPr>
              <w:sz w:val="26"/>
              <w:szCs w:val="26"/>
            </w:rPr>
          </w:rPrChange>
        </w:rPr>
        <w:t xml:space="preserve">, </w:t>
      </w:r>
      <w:proofErr w:type="spellStart"/>
      <w:r w:rsidRPr="00B41112">
        <w:rPr>
          <w:sz w:val="26"/>
          <w:szCs w:val="26"/>
          <w:rPrChange w:id="10394" w:author="Le Minh Nghia" w:date="2019-10-09T10:56:00Z">
            <w:rPr>
              <w:sz w:val="26"/>
              <w:szCs w:val="26"/>
            </w:rPr>
          </w:rPrChange>
        </w:rPr>
        <w:t>hoạt</w:t>
      </w:r>
      <w:proofErr w:type="spellEnd"/>
      <w:r w:rsidRPr="00B41112">
        <w:rPr>
          <w:sz w:val="26"/>
          <w:szCs w:val="26"/>
          <w:rPrChange w:id="10395" w:author="Le Minh Nghia" w:date="2019-10-09T10:56:00Z">
            <w:rPr>
              <w:sz w:val="26"/>
              <w:szCs w:val="26"/>
            </w:rPr>
          </w:rPrChange>
        </w:rPr>
        <w:t xml:space="preserve"> </w:t>
      </w:r>
      <w:proofErr w:type="spellStart"/>
      <w:r w:rsidRPr="00B41112">
        <w:rPr>
          <w:sz w:val="26"/>
          <w:szCs w:val="26"/>
          <w:rPrChange w:id="10396" w:author="Le Minh Nghia" w:date="2019-10-09T10:56:00Z">
            <w:rPr>
              <w:sz w:val="26"/>
              <w:szCs w:val="26"/>
            </w:rPr>
          </w:rPrChange>
        </w:rPr>
        <w:t>động</w:t>
      </w:r>
      <w:proofErr w:type="spellEnd"/>
      <w:r w:rsidRPr="00B41112">
        <w:rPr>
          <w:sz w:val="26"/>
          <w:szCs w:val="26"/>
          <w:rPrChange w:id="10397" w:author="Le Minh Nghia" w:date="2019-10-09T10:56:00Z">
            <w:rPr>
              <w:sz w:val="26"/>
              <w:szCs w:val="26"/>
            </w:rPr>
          </w:rPrChange>
        </w:rPr>
        <w:t xml:space="preserve"> </w:t>
      </w:r>
      <w:proofErr w:type="spellStart"/>
      <w:r w:rsidRPr="00B41112">
        <w:rPr>
          <w:sz w:val="26"/>
          <w:szCs w:val="26"/>
          <w:rPrChange w:id="10398" w:author="Le Minh Nghia" w:date="2019-10-09T10:56:00Z">
            <w:rPr>
              <w:sz w:val="26"/>
              <w:szCs w:val="26"/>
            </w:rPr>
          </w:rPrChange>
        </w:rPr>
        <w:t>trên</w:t>
      </w:r>
      <w:proofErr w:type="spellEnd"/>
      <w:r w:rsidRPr="00B41112">
        <w:rPr>
          <w:sz w:val="26"/>
          <w:szCs w:val="26"/>
          <w:rPrChange w:id="10399" w:author="Le Minh Nghia" w:date="2019-10-09T10:56:00Z">
            <w:rPr>
              <w:sz w:val="26"/>
              <w:szCs w:val="26"/>
            </w:rPr>
          </w:rPrChange>
        </w:rPr>
        <w:t xml:space="preserve"> </w:t>
      </w:r>
      <w:proofErr w:type="spellStart"/>
      <w:r w:rsidRPr="00B41112">
        <w:rPr>
          <w:sz w:val="26"/>
          <w:szCs w:val="26"/>
          <w:rPrChange w:id="10400" w:author="Le Minh Nghia" w:date="2019-10-09T10:56:00Z">
            <w:rPr>
              <w:sz w:val="26"/>
              <w:szCs w:val="26"/>
            </w:rPr>
          </w:rPrChange>
        </w:rPr>
        <w:t>nhiều</w:t>
      </w:r>
      <w:proofErr w:type="spellEnd"/>
      <w:r w:rsidRPr="00B41112">
        <w:rPr>
          <w:sz w:val="26"/>
          <w:szCs w:val="26"/>
          <w:rPrChange w:id="10401" w:author="Le Minh Nghia" w:date="2019-10-09T10:56:00Z">
            <w:rPr>
              <w:sz w:val="26"/>
              <w:szCs w:val="26"/>
            </w:rPr>
          </w:rPrChange>
        </w:rPr>
        <w:t xml:space="preserve"> </w:t>
      </w:r>
      <w:proofErr w:type="spellStart"/>
      <w:r w:rsidRPr="00B41112">
        <w:rPr>
          <w:sz w:val="26"/>
          <w:szCs w:val="26"/>
          <w:rPrChange w:id="10402" w:author="Le Minh Nghia" w:date="2019-10-09T10:56:00Z">
            <w:rPr>
              <w:sz w:val="26"/>
              <w:szCs w:val="26"/>
            </w:rPr>
          </w:rPrChange>
        </w:rPr>
        <w:t>hệ</w:t>
      </w:r>
      <w:proofErr w:type="spellEnd"/>
      <w:r w:rsidRPr="00B41112">
        <w:rPr>
          <w:sz w:val="26"/>
          <w:szCs w:val="26"/>
          <w:rPrChange w:id="10403" w:author="Le Minh Nghia" w:date="2019-10-09T10:56:00Z">
            <w:rPr>
              <w:sz w:val="26"/>
              <w:szCs w:val="26"/>
            </w:rPr>
          </w:rPrChange>
        </w:rPr>
        <w:t xml:space="preserve"> </w:t>
      </w:r>
      <w:proofErr w:type="spellStart"/>
      <w:r w:rsidRPr="00B41112">
        <w:rPr>
          <w:sz w:val="26"/>
          <w:szCs w:val="26"/>
          <w:rPrChange w:id="10404" w:author="Le Minh Nghia" w:date="2019-10-09T10:56:00Z">
            <w:rPr>
              <w:sz w:val="26"/>
              <w:szCs w:val="26"/>
            </w:rPr>
          </w:rPrChange>
        </w:rPr>
        <w:t>điều</w:t>
      </w:r>
      <w:proofErr w:type="spellEnd"/>
      <w:r w:rsidRPr="00B41112">
        <w:rPr>
          <w:sz w:val="26"/>
          <w:szCs w:val="26"/>
          <w:rPrChange w:id="10405" w:author="Le Minh Nghia" w:date="2019-10-09T10:56:00Z">
            <w:rPr>
              <w:sz w:val="26"/>
              <w:szCs w:val="26"/>
            </w:rPr>
          </w:rPrChange>
        </w:rPr>
        <w:t xml:space="preserve"> </w:t>
      </w:r>
      <w:proofErr w:type="spellStart"/>
      <w:r w:rsidRPr="00B41112">
        <w:rPr>
          <w:sz w:val="26"/>
          <w:szCs w:val="26"/>
          <w:rPrChange w:id="10406" w:author="Le Minh Nghia" w:date="2019-10-09T10:56:00Z">
            <w:rPr>
              <w:sz w:val="26"/>
              <w:szCs w:val="26"/>
            </w:rPr>
          </w:rPrChange>
        </w:rPr>
        <w:t>hành</w:t>
      </w:r>
      <w:proofErr w:type="spellEnd"/>
      <w:r w:rsidRPr="00B41112">
        <w:rPr>
          <w:sz w:val="26"/>
          <w:szCs w:val="26"/>
          <w:rPrChange w:id="10407" w:author="Le Minh Nghia" w:date="2019-10-09T10:56:00Z">
            <w:rPr>
              <w:sz w:val="26"/>
              <w:szCs w:val="26"/>
            </w:rPr>
          </w:rPrChange>
        </w:rPr>
        <w:t xml:space="preserve"> </w:t>
      </w:r>
      <w:proofErr w:type="spellStart"/>
      <w:r w:rsidRPr="00B41112">
        <w:rPr>
          <w:sz w:val="26"/>
          <w:szCs w:val="26"/>
          <w:rPrChange w:id="10408" w:author="Le Minh Nghia" w:date="2019-10-09T10:56:00Z">
            <w:rPr>
              <w:sz w:val="26"/>
              <w:szCs w:val="26"/>
            </w:rPr>
          </w:rPrChange>
        </w:rPr>
        <w:t>cung</w:t>
      </w:r>
      <w:proofErr w:type="spellEnd"/>
      <w:r w:rsidRPr="00B41112">
        <w:rPr>
          <w:sz w:val="26"/>
          <w:szCs w:val="26"/>
          <w:rPrChange w:id="10409" w:author="Le Minh Nghia" w:date="2019-10-09T10:56:00Z">
            <w:rPr>
              <w:sz w:val="26"/>
              <w:szCs w:val="26"/>
            </w:rPr>
          </w:rPrChange>
        </w:rPr>
        <w:t xml:space="preserve"> </w:t>
      </w:r>
      <w:proofErr w:type="spellStart"/>
      <w:r w:rsidRPr="00B41112">
        <w:rPr>
          <w:sz w:val="26"/>
          <w:szCs w:val="26"/>
          <w:rPrChange w:id="10410" w:author="Le Minh Nghia" w:date="2019-10-09T10:56:00Z">
            <w:rPr>
              <w:sz w:val="26"/>
              <w:szCs w:val="26"/>
            </w:rPr>
          </w:rPrChange>
        </w:rPr>
        <w:t>cấp</w:t>
      </w:r>
      <w:proofErr w:type="spellEnd"/>
      <w:r w:rsidRPr="00B41112">
        <w:rPr>
          <w:sz w:val="26"/>
          <w:szCs w:val="26"/>
          <w:rPrChange w:id="10411" w:author="Le Minh Nghia" w:date="2019-10-09T10:56:00Z">
            <w:rPr>
              <w:sz w:val="26"/>
              <w:szCs w:val="26"/>
            </w:rPr>
          </w:rPrChange>
        </w:rPr>
        <w:t xml:space="preserve"> </w:t>
      </w:r>
      <w:proofErr w:type="spellStart"/>
      <w:r w:rsidRPr="00B41112">
        <w:rPr>
          <w:sz w:val="26"/>
          <w:szCs w:val="26"/>
          <w:rPrChange w:id="10412" w:author="Le Minh Nghia" w:date="2019-10-09T10:56:00Z">
            <w:rPr>
              <w:sz w:val="26"/>
              <w:szCs w:val="26"/>
            </w:rPr>
          </w:rPrChange>
        </w:rPr>
        <w:t>một</w:t>
      </w:r>
      <w:proofErr w:type="spellEnd"/>
      <w:r w:rsidRPr="00B41112">
        <w:rPr>
          <w:sz w:val="26"/>
          <w:szCs w:val="26"/>
          <w:rPrChange w:id="10413" w:author="Le Minh Nghia" w:date="2019-10-09T10:56:00Z">
            <w:rPr>
              <w:sz w:val="26"/>
              <w:szCs w:val="26"/>
            </w:rPr>
          </w:rPrChange>
        </w:rPr>
        <w:t xml:space="preserve"> </w:t>
      </w:r>
      <w:proofErr w:type="spellStart"/>
      <w:r w:rsidRPr="00B41112">
        <w:rPr>
          <w:sz w:val="26"/>
          <w:szCs w:val="26"/>
          <w:rPrChange w:id="10414" w:author="Le Minh Nghia" w:date="2019-10-09T10:56:00Z">
            <w:rPr>
              <w:sz w:val="26"/>
              <w:szCs w:val="26"/>
            </w:rPr>
          </w:rPrChange>
        </w:rPr>
        <w:t>hệ</w:t>
      </w:r>
      <w:proofErr w:type="spellEnd"/>
      <w:r w:rsidRPr="00B41112">
        <w:rPr>
          <w:sz w:val="26"/>
          <w:szCs w:val="26"/>
          <w:rPrChange w:id="10415" w:author="Le Minh Nghia" w:date="2019-10-09T10:56:00Z">
            <w:rPr>
              <w:sz w:val="26"/>
              <w:szCs w:val="26"/>
            </w:rPr>
          </w:rPrChange>
        </w:rPr>
        <w:t xml:space="preserve"> </w:t>
      </w:r>
      <w:proofErr w:type="spellStart"/>
      <w:r w:rsidRPr="00B41112">
        <w:rPr>
          <w:sz w:val="26"/>
          <w:szCs w:val="26"/>
          <w:rPrChange w:id="10416" w:author="Le Minh Nghia" w:date="2019-10-09T10:56:00Z">
            <w:rPr>
              <w:sz w:val="26"/>
              <w:szCs w:val="26"/>
            </w:rPr>
          </w:rPrChange>
        </w:rPr>
        <w:t>thống</w:t>
      </w:r>
      <w:proofErr w:type="spellEnd"/>
      <w:r w:rsidRPr="00B41112">
        <w:rPr>
          <w:sz w:val="26"/>
          <w:szCs w:val="26"/>
          <w:rPrChange w:id="10417" w:author="Le Minh Nghia" w:date="2019-10-09T10:56:00Z">
            <w:rPr>
              <w:sz w:val="26"/>
              <w:szCs w:val="26"/>
            </w:rPr>
          </w:rPrChange>
        </w:rPr>
        <w:t xml:space="preserve"> </w:t>
      </w:r>
      <w:proofErr w:type="spellStart"/>
      <w:r w:rsidRPr="00B41112">
        <w:rPr>
          <w:sz w:val="26"/>
          <w:szCs w:val="26"/>
          <w:rPrChange w:id="10418" w:author="Le Minh Nghia" w:date="2019-10-09T10:56:00Z">
            <w:rPr>
              <w:sz w:val="26"/>
              <w:szCs w:val="26"/>
            </w:rPr>
          </w:rPrChange>
        </w:rPr>
        <w:t>lớn</w:t>
      </w:r>
      <w:proofErr w:type="spellEnd"/>
      <w:r w:rsidRPr="00B41112">
        <w:rPr>
          <w:sz w:val="26"/>
          <w:szCs w:val="26"/>
          <w:rPrChange w:id="10419" w:author="Le Minh Nghia" w:date="2019-10-09T10:56:00Z">
            <w:rPr>
              <w:sz w:val="26"/>
              <w:szCs w:val="26"/>
            </w:rPr>
          </w:rPrChange>
        </w:rPr>
        <w:t xml:space="preserve"> </w:t>
      </w:r>
      <w:proofErr w:type="spellStart"/>
      <w:r w:rsidRPr="00B41112">
        <w:rPr>
          <w:sz w:val="26"/>
          <w:szCs w:val="26"/>
          <w:rPrChange w:id="10420" w:author="Le Minh Nghia" w:date="2019-10-09T10:56:00Z">
            <w:rPr>
              <w:sz w:val="26"/>
              <w:szCs w:val="26"/>
            </w:rPr>
          </w:rPrChange>
        </w:rPr>
        <w:t>các</w:t>
      </w:r>
      <w:proofErr w:type="spellEnd"/>
      <w:r w:rsidRPr="00B41112">
        <w:rPr>
          <w:sz w:val="26"/>
          <w:szCs w:val="26"/>
          <w:rPrChange w:id="10421" w:author="Le Minh Nghia" w:date="2019-10-09T10:56:00Z">
            <w:rPr>
              <w:sz w:val="26"/>
              <w:szCs w:val="26"/>
            </w:rPr>
          </w:rPrChange>
        </w:rPr>
        <w:t xml:space="preserve"> </w:t>
      </w:r>
      <w:proofErr w:type="spellStart"/>
      <w:r w:rsidRPr="00B41112">
        <w:rPr>
          <w:sz w:val="26"/>
          <w:szCs w:val="26"/>
          <w:rPrChange w:id="10422" w:author="Le Minh Nghia" w:date="2019-10-09T10:56:00Z">
            <w:rPr>
              <w:sz w:val="26"/>
              <w:szCs w:val="26"/>
            </w:rPr>
          </w:rPrChange>
        </w:rPr>
        <w:t>hàm</w:t>
      </w:r>
      <w:proofErr w:type="spellEnd"/>
      <w:r w:rsidRPr="00B41112">
        <w:rPr>
          <w:sz w:val="26"/>
          <w:szCs w:val="26"/>
          <w:rPrChange w:id="10423" w:author="Le Minh Nghia" w:date="2019-10-09T10:56:00Z">
            <w:rPr>
              <w:sz w:val="26"/>
              <w:szCs w:val="26"/>
            </w:rPr>
          </w:rPrChange>
        </w:rPr>
        <w:t xml:space="preserve"> </w:t>
      </w:r>
      <w:proofErr w:type="spellStart"/>
      <w:r w:rsidRPr="00B41112">
        <w:rPr>
          <w:sz w:val="26"/>
          <w:szCs w:val="26"/>
          <w:rPrChange w:id="10424" w:author="Le Minh Nghia" w:date="2019-10-09T10:56:00Z">
            <w:rPr>
              <w:sz w:val="26"/>
              <w:szCs w:val="26"/>
            </w:rPr>
          </w:rPrChange>
        </w:rPr>
        <w:t>tiện</w:t>
      </w:r>
      <w:proofErr w:type="spellEnd"/>
      <w:r w:rsidRPr="00B41112">
        <w:rPr>
          <w:sz w:val="26"/>
          <w:szCs w:val="26"/>
          <w:rPrChange w:id="10425" w:author="Le Minh Nghia" w:date="2019-10-09T10:56:00Z">
            <w:rPr>
              <w:sz w:val="26"/>
              <w:szCs w:val="26"/>
            </w:rPr>
          </w:rPrChange>
        </w:rPr>
        <w:t xml:space="preserve"> </w:t>
      </w:r>
      <w:proofErr w:type="spellStart"/>
      <w:r w:rsidRPr="00B41112">
        <w:rPr>
          <w:sz w:val="26"/>
          <w:szCs w:val="26"/>
          <w:rPrChange w:id="10426" w:author="Le Minh Nghia" w:date="2019-10-09T10:56:00Z">
            <w:rPr>
              <w:sz w:val="26"/>
              <w:szCs w:val="26"/>
            </w:rPr>
          </w:rPrChange>
        </w:rPr>
        <w:t>ích</w:t>
      </w:r>
      <w:proofErr w:type="spellEnd"/>
      <w:r w:rsidRPr="00B41112">
        <w:rPr>
          <w:sz w:val="26"/>
          <w:szCs w:val="26"/>
          <w:rPrChange w:id="10427" w:author="Le Minh Nghia" w:date="2019-10-09T10:56:00Z">
            <w:rPr>
              <w:sz w:val="26"/>
              <w:szCs w:val="26"/>
            </w:rPr>
          </w:rPrChange>
        </w:rPr>
        <w:t xml:space="preserve"> </w:t>
      </w:r>
      <w:proofErr w:type="spellStart"/>
      <w:r w:rsidRPr="00B41112">
        <w:rPr>
          <w:sz w:val="26"/>
          <w:szCs w:val="26"/>
          <w:rPrChange w:id="10428" w:author="Le Minh Nghia" w:date="2019-10-09T10:56:00Z">
            <w:rPr>
              <w:sz w:val="26"/>
              <w:szCs w:val="26"/>
            </w:rPr>
          </w:rPrChange>
        </w:rPr>
        <w:t>rất</w:t>
      </w:r>
      <w:proofErr w:type="spellEnd"/>
      <w:r w:rsidRPr="00B41112">
        <w:rPr>
          <w:sz w:val="26"/>
          <w:szCs w:val="26"/>
          <w:rPrChange w:id="10429" w:author="Le Minh Nghia" w:date="2019-10-09T10:56:00Z">
            <w:rPr>
              <w:sz w:val="26"/>
              <w:szCs w:val="26"/>
            </w:rPr>
          </w:rPrChange>
        </w:rPr>
        <w:t xml:space="preserve"> </w:t>
      </w:r>
      <w:proofErr w:type="spellStart"/>
      <w:r w:rsidRPr="00B41112">
        <w:rPr>
          <w:sz w:val="26"/>
          <w:szCs w:val="26"/>
          <w:rPrChange w:id="10430" w:author="Le Minh Nghia" w:date="2019-10-09T10:56:00Z">
            <w:rPr>
              <w:sz w:val="26"/>
              <w:szCs w:val="26"/>
            </w:rPr>
          </w:rPrChange>
        </w:rPr>
        <w:t>mạnh</w:t>
      </w:r>
      <w:proofErr w:type="spellEnd"/>
      <w:r w:rsidRPr="00B41112">
        <w:rPr>
          <w:sz w:val="26"/>
          <w:szCs w:val="26"/>
          <w:rPrChange w:id="10431" w:author="Le Minh Nghia" w:date="2019-10-09T10:56:00Z">
            <w:rPr>
              <w:sz w:val="26"/>
              <w:szCs w:val="26"/>
            </w:rPr>
          </w:rPrChange>
        </w:rPr>
        <w:t xml:space="preserve">. </w:t>
      </w:r>
      <w:proofErr w:type="spellStart"/>
      <w:r w:rsidRPr="00B41112">
        <w:rPr>
          <w:sz w:val="26"/>
          <w:szCs w:val="26"/>
          <w:rPrChange w:id="10432" w:author="Le Minh Nghia" w:date="2019-10-09T10:56:00Z">
            <w:rPr>
              <w:sz w:val="26"/>
              <w:szCs w:val="26"/>
            </w:rPr>
          </w:rPrChange>
        </w:rPr>
        <w:t>Với</w:t>
      </w:r>
      <w:proofErr w:type="spellEnd"/>
      <w:r w:rsidRPr="00B41112">
        <w:rPr>
          <w:sz w:val="26"/>
          <w:szCs w:val="26"/>
          <w:rPrChange w:id="10433" w:author="Le Minh Nghia" w:date="2019-10-09T10:56:00Z">
            <w:rPr>
              <w:sz w:val="26"/>
              <w:szCs w:val="26"/>
            </w:rPr>
          </w:rPrChange>
        </w:rPr>
        <w:t xml:space="preserve"> </w:t>
      </w:r>
      <w:proofErr w:type="spellStart"/>
      <w:r w:rsidRPr="00B41112">
        <w:rPr>
          <w:sz w:val="26"/>
          <w:szCs w:val="26"/>
          <w:rPrChange w:id="10434" w:author="Le Minh Nghia" w:date="2019-10-09T10:56:00Z">
            <w:rPr>
              <w:sz w:val="26"/>
              <w:szCs w:val="26"/>
            </w:rPr>
          </w:rPrChange>
        </w:rPr>
        <w:t>tốc</w:t>
      </w:r>
      <w:proofErr w:type="spellEnd"/>
      <w:r w:rsidRPr="00B41112">
        <w:rPr>
          <w:sz w:val="26"/>
          <w:szCs w:val="26"/>
          <w:rPrChange w:id="10435" w:author="Le Minh Nghia" w:date="2019-10-09T10:56:00Z">
            <w:rPr>
              <w:sz w:val="26"/>
              <w:szCs w:val="26"/>
            </w:rPr>
          </w:rPrChange>
        </w:rPr>
        <w:t xml:space="preserve"> </w:t>
      </w:r>
      <w:proofErr w:type="spellStart"/>
      <w:r w:rsidRPr="00B41112">
        <w:rPr>
          <w:sz w:val="26"/>
          <w:szCs w:val="26"/>
          <w:rPrChange w:id="10436" w:author="Le Minh Nghia" w:date="2019-10-09T10:56:00Z">
            <w:rPr>
              <w:sz w:val="26"/>
              <w:szCs w:val="26"/>
            </w:rPr>
          </w:rPrChange>
        </w:rPr>
        <w:t>độ</w:t>
      </w:r>
      <w:proofErr w:type="spellEnd"/>
      <w:r w:rsidRPr="00B41112">
        <w:rPr>
          <w:sz w:val="26"/>
          <w:szCs w:val="26"/>
          <w:rPrChange w:id="10437" w:author="Le Minh Nghia" w:date="2019-10-09T10:56:00Z">
            <w:rPr>
              <w:sz w:val="26"/>
              <w:szCs w:val="26"/>
            </w:rPr>
          </w:rPrChange>
        </w:rPr>
        <w:t xml:space="preserve"> </w:t>
      </w:r>
      <w:proofErr w:type="spellStart"/>
      <w:r w:rsidRPr="00B41112">
        <w:rPr>
          <w:sz w:val="26"/>
          <w:szCs w:val="26"/>
          <w:rPrChange w:id="10438" w:author="Le Minh Nghia" w:date="2019-10-09T10:56:00Z">
            <w:rPr>
              <w:sz w:val="26"/>
              <w:szCs w:val="26"/>
            </w:rPr>
          </w:rPrChange>
        </w:rPr>
        <w:t>và</w:t>
      </w:r>
      <w:proofErr w:type="spellEnd"/>
      <w:r w:rsidRPr="00B41112">
        <w:rPr>
          <w:sz w:val="26"/>
          <w:szCs w:val="26"/>
          <w:rPrChange w:id="10439" w:author="Le Minh Nghia" w:date="2019-10-09T10:56:00Z">
            <w:rPr>
              <w:sz w:val="26"/>
              <w:szCs w:val="26"/>
            </w:rPr>
          </w:rPrChange>
        </w:rPr>
        <w:t xml:space="preserve"> </w:t>
      </w:r>
      <w:proofErr w:type="spellStart"/>
      <w:r w:rsidRPr="00B41112">
        <w:rPr>
          <w:sz w:val="26"/>
          <w:szCs w:val="26"/>
          <w:rPrChange w:id="10440" w:author="Le Minh Nghia" w:date="2019-10-09T10:56:00Z">
            <w:rPr>
              <w:sz w:val="26"/>
              <w:szCs w:val="26"/>
            </w:rPr>
          </w:rPrChange>
        </w:rPr>
        <w:t>tính</w:t>
      </w:r>
      <w:proofErr w:type="spellEnd"/>
      <w:r w:rsidRPr="00B41112">
        <w:rPr>
          <w:sz w:val="26"/>
          <w:szCs w:val="26"/>
          <w:rPrChange w:id="10441" w:author="Le Minh Nghia" w:date="2019-10-09T10:56:00Z">
            <w:rPr>
              <w:sz w:val="26"/>
              <w:szCs w:val="26"/>
            </w:rPr>
          </w:rPrChange>
        </w:rPr>
        <w:t xml:space="preserve"> </w:t>
      </w:r>
      <w:proofErr w:type="spellStart"/>
      <w:r w:rsidRPr="00B41112">
        <w:rPr>
          <w:sz w:val="26"/>
          <w:szCs w:val="26"/>
          <w:rPrChange w:id="10442" w:author="Le Minh Nghia" w:date="2019-10-09T10:56:00Z">
            <w:rPr>
              <w:sz w:val="26"/>
              <w:szCs w:val="26"/>
            </w:rPr>
          </w:rPrChange>
        </w:rPr>
        <w:t>bảo</w:t>
      </w:r>
      <w:proofErr w:type="spellEnd"/>
      <w:r w:rsidRPr="00B41112">
        <w:rPr>
          <w:sz w:val="26"/>
          <w:szCs w:val="26"/>
          <w:rPrChange w:id="10443" w:author="Le Minh Nghia" w:date="2019-10-09T10:56:00Z">
            <w:rPr>
              <w:sz w:val="26"/>
              <w:szCs w:val="26"/>
            </w:rPr>
          </w:rPrChange>
        </w:rPr>
        <w:t xml:space="preserve"> </w:t>
      </w:r>
      <w:proofErr w:type="spellStart"/>
      <w:r w:rsidRPr="00B41112">
        <w:rPr>
          <w:sz w:val="26"/>
          <w:szCs w:val="26"/>
          <w:rPrChange w:id="10444" w:author="Le Minh Nghia" w:date="2019-10-09T10:56:00Z">
            <w:rPr>
              <w:sz w:val="26"/>
              <w:szCs w:val="26"/>
            </w:rPr>
          </w:rPrChange>
        </w:rPr>
        <w:t>mật</w:t>
      </w:r>
      <w:proofErr w:type="spellEnd"/>
      <w:r w:rsidRPr="00B41112">
        <w:rPr>
          <w:sz w:val="26"/>
          <w:szCs w:val="26"/>
          <w:rPrChange w:id="10445" w:author="Le Minh Nghia" w:date="2019-10-09T10:56:00Z">
            <w:rPr>
              <w:sz w:val="26"/>
              <w:szCs w:val="26"/>
            </w:rPr>
          </w:rPrChange>
        </w:rPr>
        <w:t xml:space="preserve"> </w:t>
      </w:r>
      <w:proofErr w:type="spellStart"/>
      <w:r w:rsidRPr="00B41112">
        <w:rPr>
          <w:sz w:val="26"/>
          <w:szCs w:val="26"/>
          <w:rPrChange w:id="10446" w:author="Le Minh Nghia" w:date="2019-10-09T10:56:00Z">
            <w:rPr>
              <w:sz w:val="26"/>
              <w:szCs w:val="26"/>
            </w:rPr>
          </w:rPrChange>
        </w:rPr>
        <w:t>cao</w:t>
      </w:r>
      <w:proofErr w:type="spellEnd"/>
      <w:r w:rsidRPr="00B41112">
        <w:rPr>
          <w:sz w:val="26"/>
          <w:szCs w:val="26"/>
          <w:rPrChange w:id="10447" w:author="Le Minh Nghia" w:date="2019-10-09T10:56:00Z">
            <w:rPr>
              <w:sz w:val="26"/>
              <w:szCs w:val="26"/>
            </w:rPr>
          </w:rPrChange>
        </w:rPr>
        <w:t xml:space="preserve">, MySQL </w:t>
      </w:r>
      <w:proofErr w:type="spellStart"/>
      <w:r w:rsidRPr="00B41112">
        <w:rPr>
          <w:sz w:val="26"/>
          <w:szCs w:val="26"/>
          <w:rPrChange w:id="10448" w:author="Le Minh Nghia" w:date="2019-10-09T10:56:00Z">
            <w:rPr>
              <w:sz w:val="26"/>
              <w:szCs w:val="26"/>
            </w:rPr>
          </w:rPrChange>
        </w:rPr>
        <w:t>rất</w:t>
      </w:r>
      <w:proofErr w:type="spellEnd"/>
      <w:r w:rsidRPr="00B41112">
        <w:rPr>
          <w:sz w:val="26"/>
          <w:szCs w:val="26"/>
          <w:rPrChange w:id="10449" w:author="Le Minh Nghia" w:date="2019-10-09T10:56:00Z">
            <w:rPr>
              <w:sz w:val="26"/>
              <w:szCs w:val="26"/>
            </w:rPr>
          </w:rPrChange>
        </w:rPr>
        <w:t xml:space="preserve"> </w:t>
      </w:r>
      <w:proofErr w:type="spellStart"/>
      <w:r w:rsidRPr="00B41112">
        <w:rPr>
          <w:sz w:val="26"/>
          <w:szCs w:val="26"/>
          <w:rPrChange w:id="10450" w:author="Le Minh Nghia" w:date="2019-10-09T10:56:00Z">
            <w:rPr>
              <w:sz w:val="26"/>
              <w:szCs w:val="26"/>
            </w:rPr>
          </w:rPrChange>
        </w:rPr>
        <w:t>thích</w:t>
      </w:r>
      <w:proofErr w:type="spellEnd"/>
      <w:r w:rsidRPr="00B41112">
        <w:rPr>
          <w:sz w:val="26"/>
          <w:szCs w:val="26"/>
          <w:rPrChange w:id="10451" w:author="Le Minh Nghia" w:date="2019-10-09T10:56:00Z">
            <w:rPr>
              <w:sz w:val="26"/>
              <w:szCs w:val="26"/>
            </w:rPr>
          </w:rPrChange>
        </w:rPr>
        <w:t xml:space="preserve"> </w:t>
      </w:r>
      <w:proofErr w:type="spellStart"/>
      <w:r w:rsidRPr="00B41112">
        <w:rPr>
          <w:sz w:val="26"/>
          <w:szCs w:val="26"/>
          <w:rPrChange w:id="10452" w:author="Le Minh Nghia" w:date="2019-10-09T10:56:00Z">
            <w:rPr>
              <w:sz w:val="26"/>
              <w:szCs w:val="26"/>
            </w:rPr>
          </w:rPrChange>
        </w:rPr>
        <w:t>hợp</w:t>
      </w:r>
      <w:proofErr w:type="spellEnd"/>
      <w:r w:rsidRPr="00B41112">
        <w:rPr>
          <w:sz w:val="26"/>
          <w:szCs w:val="26"/>
          <w:rPrChange w:id="10453" w:author="Le Minh Nghia" w:date="2019-10-09T10:56:00Z">
            <w:rPr>
              <w:sz w:val="26"/>
              <w:szCs w:val="26"/>
            </w:rPr>
          </w:rPrChange>
        </w:rPr>
        <w:t xml:space="preserve"> </w:t>
      </w:r>
      <w:proofErr w:type="spellStart"/>
      <w:r w:rsidRPr="00B41112">
        <w:rPr>
          <w:sz w:val="26"/>
          <w:szCs w:val="26"/>
          <w:rPrChange w:id="10454" w:author="Le Minh Nghia" w:date="2019-10-09T10:56:00Z">
            <w:rPr>
              <w:sz w:val="26"/>
              <w:szCs w:val="26"/>
            </w:rPr>
          </w:rPrChange>
        </w:rPr>
        <w:t>cho</w:t>
      </w:r>
      <w:proofErr w:type="spellEnd"/>
      <w:r w:rsidRPr="00B41112">
        <w:rPr>
          <w:sz w:val="26"/>
          <w:szCs w:val="26"/>
          <w:rPrChange w:id="10455" w:author="Le Minh Nghia" w:date="2019-10-09T10:56:00Z">
            <w:rPr>
              <w:sz w:val="26"/>
              <w:szCs w:val="26"/>
            </w:rPr>
          </w:rPrChange>
        </w:rPr>
        <w:t xml:space="preserve"> </w:t>
      </w:r>
      <w:proofErr w:type="spellStart"/>
      <w:r w:rsidRPr="00B41112">
        <w:rPr>
          <w:sz w:val="26"/>
          <w:szCs w:val="26"/>
          <w:rPrChange w:id="10456" w:author="Le Minh Nghia" w:date="2019-10-09T10:56:00Z">
            <w:rPr>
              <w:sz w:val="26"/>
              <w:szCs w:val="26"/>
            </w:rPr>
          </w:rPrChange>
        </w:rPr>
        <w:t>các</w:t>
      </w:r>
      <w:proofErr w:type="spellEnd"/>
      <w:r w:rsidRPr="00B41112">
        <w:rPr>
          <w:sz w:val="26"/>
          <w:szCs w:val="26"/>
          <w:rPrChange w:id="10457" w:author="Le Minh Nghia" w:date="2019-10-09T10:56:00Z">
            <w:rPr>
              <w:sz w:val="26"/>
              <w:szCs w:val="26"/>
            </w:rPr>
          </w:rPrChange>
        </w:rPr>
        <w:t xml:space="preserve"> </w:t>
      </w:r>
      <w:proofErr w:type="spellStart"/>
      <w:r w:rsidRPr="00B41112">
        <w:rPr>
          <w:sz w:val="26"/>
          <w:szCs w:val="26"/>
          <w:rPrChange w:id="10458" w:author="Le Minh Nghia" w:date="2019-10-09T10:56:00Z">
            <w:rPr>
              <w:sz w:val="26"/>
              <w:szCs w:val="26"/>
            </w:rPr>
          </w:rPrChange>
        </w:rPr>
        <w:t>ứng</w:t>
      </w:r>
      <w:proofErr w:type="spellEnd"/>
      <w:r w:rsidRPr="00B41112">
        <w:rPr>
          <w:sz w:val="26"/>
          <w:szCs w:val="26"/>
          <w:rPrChange w:id="10459" w:author="Le Minh Nghia" w:date="2019-10-09T10:56:00Z">
            <w:rPr>
              <w:sz w:val="26"/>
              <w:szCs w:val="26"/>
            </w:rPr>
          </w:rPrChange>
        </w:rPr>
        <w:t xml:space="preserve"> </w:t>
      </w:r>
      <w:proofErr w:type="spellStart"/>
      <w:r w:rsidRPr="00B41112">
        <w:rPr>
          <w:sz w:val="26"/>
          <w:szCs w:val="26"/>
          <w:rPrChange w:id="10460" w:author="Le Minh Nghia" w:date="2019-10-09T10:56:00Z">
            <w:rPr>
              <w:sz w:val="26"/>
              <w:szCs w:val="26"/>
            </w:rPr>
          </w:rPrChange>
        </w:rPr>
        <w:t>dụng</w:t>
      </w:r>
      <w:proofErr w:type="spellEnd"/>
      <w:r w:rsidRPr="00B41112">
        <w:rPr>
          <w:sz w:val="26"/>
          <w:szCs w:val="26"/>
          <w:rPrChange w:id="10461" w:author="Le Minh Nghia" w:date="2019-10-09T10:56:00Z">
            <w:rPr>
              <w:sz w:val="26"/>
              <w:szCs w:val="26"/>
            </w:rPr>
          </w:rPrChange>
        </w:rPr>
        <w:t xml:space="preserve"> </w:t>
      </w:r>
      <w:proofErr w:type="spellStart"/>
      <w:r w:rsidRPr="00B41112">
        <w:rPr>
          <w:sz w:val="26"/>
          <w:szCs w:val="26"/>
          <w:rPrChange w:id="10462" w:author="Le Minh Nghia" w:date="2019-10-09T10:56:00Z">
            <w:rPr>
              <w:sz w:val="26"/>
              <w:szCs w:val="26"/>
            </w:rPr>
          </w:rPrChange>
        </w:rPr>
        <w:t>có</w:t>
      </w:r>
      <w:proofErr w:type="spellEnd"/>
      <w:r w:rsidRPr="00B41112">
        <w:rPr>
          <w:sz w:val="26"/>
          <w:szCs w:val="26"/>
          <w:rPrChange w:id="10463" w:author="Le Minh Nghia" w:date="2019-10-09T10:56:00Z">
            <w:rPr>
              <w:sz w:val="26"/>
              <w:szCs w:val="26"/>
            </w:rPr>
          </w:rPrChange>
        </w:rPr>
        <w:t xml:space="preserve"> </w:t>
      </w:r>
      <w:proofErr w:type="spellStart"/>
      <w:r w:rsidRPr="00B41112">
        <w:rPr>
          <w:sz w:val="26"/>
          <w:szCs w:val="26"/>
          <w:rPrChange w:id="10464" w:author="Le Minh Nghia" w:date="2019-10-09T10:56:00Z">
            <w:rPr>
              <w:sz w:val="26"/>
              <w:szCs w:val="26"/>
            </w:rPr>
          </w:rPrChange>
        </w:rPr>
        <w:t>truy</w:t>
      </w:r>
      <w:proofErr w:type="spellEnd"/>
      <w:r w:rsidRPr="00B41112">
        <w:rPr>
          <w:sz w:val="26"/>
          <w:szCs w:val="26"/>
          <w:rPrChange w:id="10465" w:author="Le Minh Nghia" w:date="2019-10-09T10:56:00Z">
            <w:rPr>
              <w:sz w:val="26"/>
              <w:szCs w:val="26"/>
            </w:rPr>
          </w:rPrChange>
        </w:rPr>
        <w:t xml:space="preserve"> </w:t>
      </w:r>
      <w:proofErr w:type="spellStart"/>
      <w:r w:rsidRPr="00B41112">
        <w:rPr>
          <w:sz w:val="26"/>
          <w:szCs w:val="26"/>
          <w:rPrChange w:id="10466" w:author="Le Minh Nghia" w:date="2019-10-09T10:56:00Z">
            <w:rPr>
              <w:sz w:val="26"/>
              <w:szCs w:val="26"/>
            </w:rPr>
          </w:rPrChange>
        </w:rPr>
        <w:t>cập</w:t>
      </w:r>
      <w:proofErr w:type="spellEnd"/>
      <w:r w:rsidRPr="00B41112">
        <w:rPr>
          <w:sz w:val="26"/>
          <w:szCs w:val="26"/>
          <w:rPrChange w:id="10467" w:author="Le Minh Nghia" w:date="2019-10-09T10:56:00Z">
            <w:rPr>
              <w:sz w:val="26"/>
              <w:szCs w:val="26"/>
            </w:rPr>
          </w:rPrChange>
        </w:rPr>
        <w:t xml:space="preserve"> CSDL </w:t>
      </w:r>
      <w:proofErr w:type="spellStart"/>
      <w:r w:rsidRPr="00B41112">
        <w:rPr>
          <w:sz w:val="26"/>
          <w:szCs w:val="26"/>
          <w:rPrChange w:id="10468" w:author="Le Minh Nghia" w:date="2019-10-09T10:56:00Z">
            <w:rPr>
              <w:sz w:val="26"/>
              <w:szCs w:val="26"/>
            </w:rPr>
          </w:rPrChange>
        </w:rPr>
        <w:t>trên</w:t>
      </w:r>
      <w:proofErr w:type="spellEnd"/>
      <w:r w:rsidRPr="00B41112">
        <w:rPr>
          <w:sz w:val="26"/>
          <w:szCs w:val="26"/>
          <w:rPrChange w:id="10469" w:author="Le Minh Nghia" w:date="2019-10-09T10:56:00Z">
            <w:rPr>
              <w:sz w:val="26"/>
              <w:szCs w:val="26"/>
            </w:rPr>
          </w:rPrChange>
        </w:rPr>
        <w:t xml:space="preserve"> internet. MySQL </w:t>
      </w:r>
      <w:proofErr w:type="spellStart"/>
      <w:r w:rsidRPr="00B41112">
        <w:rPr>
          <w:sz w:val="26"/>
          <w:szCs w:val="26"/>
          <w:rPrChange w:id="10470" w:author="Le Minh Nghia" w:date="2019-10-09T10:56:00Z">
            <w:rPr>
              <w:sz w:val="26"/>
              <w:szCs w:val="26"/>
            </w:rPr>
          </w:rPrChange>
        </w:rPr>
        <w:t>miễn</w:t>
      </w:r>
      <w:proofErr w:type="spellEnd"/>
      <w:r w:rsidRPr="00B41112">
        <w:rPr>
          <w:sz w:val="26"/>
          <w:szCs w:val="26"/>
          <w:rPrChange w:id="10471" w:author="Le Minh Nghia" w:date="2019-10-09T10:56:00Z">
            <w:rPr>
              <w:sz w:val="26"/>
              <w:szCs w:val="26"/>
            </w:rPr>
          </w:rPrChange>
        </w:rPr>
        <w:t xml:space="preserve"> </w:t>
      </w:r>
      <w:proofErr w:type="spellStart"/>
      <w:r w:rsidRPr="00B41112">
        <w:rPr>
          <w:sz w:val="26"/>
          <w:szCs w:val="26"/>
          <w:rPrChange w:id="10472" w:author="Le Minh Nghia" w:date="2019-10-09T10:56:00Z">
            <w:rPr>
              <w:sz w:val="26"/>
              <w:szCs w:val="26"/>
            </w:rPr>
          </w:rPrChange>
        </w:rPr>
        <w:t>phí</w:t>
      </w:r>
      <w:proofErr w:type="spellEnd"/>
      <w:r w:rsidRPr="00B41112">
        <w:rPr>
          <w:sz w:val="26"/>
          <w:szCs w:val="26"/>
          <w:rPrChange w:id="10473" w:author="Le Minh Nghia" w:date="2019-10-09T10:56:00Z">
            <w:rPr>
              <w:sz w:val="26"/>
              <w:szCs w:val="26"/>
            </w:rPr>
          </w:rPrChange>
        </w:rPr>
        <w:t xml:space="preserve"> </w:t>
      </w:r>
      <w:proofErr w:type="spellStart"/>
      <w:r w:rsidRPr="00B41112">
        <w:rPr>
          <w:sz w:val="26"/>
          <w:szCs w:val="26"/>
          <w:rPrChange w:id="10474" w:author="Le Minh Nghia" w:date="2019-10-09T10:56:00Z">
            <w:rPr>
              <w:sz w:val="26"/>
              <w:szCs w:val="26"/>
            </w:rPr>
          </w:rPrChange>
        </w:rPr>
        <w:t>hoàn</w:t>
      </w:r>
      <w:proofErr w:type="spellEnd"/>
      <w:r w:rsidRPr="00B41112">
        <w:rPr>
          <w:sz w:val="26"/>
          <w:szCs w:val="26"/>
          <w:rPrChange w:id="10475" w:author="Le Minh Nghia" w:date="2019-10-09T10:56:00Z">
            <w:rPr>
              <w:sz w:val="26"/>
              <w:szCs w:val="26"/>
            </w:rPr>
          </w:rPrChange>
        </w:rPr>
        <w:t xml:space="preserve"> </w:t>
      </w:r>
      <w:proofErr w:type="spellStart"/>
      <w:r w:rsidRPr="00B41112">
        <w:rPr>
          <w:sz w:val="26"/>
          <w:szCs w:val="26"/>
          <w:rPrChange w:id="10476" w:author="Le Minh Nghia" w:date="2019-10-09T10:56:00Z">
            <w:rPr>
              <w:sz w:val="26"/>
              <w:szCs w:val="26"/>
            </w:rPr>
          </w:rPrChange>
        </w:rPr>
        <w:t>toàn</w:t>
      </w:r>
      <w:proofErr w:type="spellEnd"/>
      <w:r w:rsidRPr="00B41112">
        <w:rPr>
          <w:sz w:val="26"/>
          <w:szCs w:val="26"/>
          <w:rPrChange w:id="10477" w:author="Le Minh Nghia" w:date="2019-10-09T10:56:00Z">
            <w:rPr>
              <w:sz w:val="26"/>
              <w:szCs w:val="26"/>
            </w:rPr>
          </w:rPrChange>
        </w:rPr>
        <w:t xml:space="preserve"> </w:t>
      </w:r>
      <w:proofErr w:type="spellStart"/>
      <w:r w:rsidRPr="00B41112">
        <w:rPr>
          <w:sz w:val="26"/>
          <w:szCs w:val="26"/>
          <w:rPrChange w:id="10478" w:author="Le Minh Nghia" w:date="2019-10-09T10:56:00Z">
            <w:rPr>
              <w:sz w:val="26"/>
              <w:szCs w:val="26"/>
            </w:rPr>
          </w:rPrChange>
        </w:rPr>
        <w:t>cho</w:t>
      </w:r>
      <w:proofErr w:type="spellEnd"/>
      <w:r w:rsidRPr="00B41112">
        <w:rPr>
          <w:sz w:val="26"/>
          <w:szCs w:val="26"/>
          <w:rPrChange w:id="10479" w:author="Le Minh Nghia" w:date="2019-10-09T10:56:00Z">
            <w:rPr>
              <w:sz w:val="26"/>
              <w:szCs w:val="26"/>
            </w:rPr>
          </w:rPrChange>
        </w:rPr>
        <w:t xml:space="preserve"> </w:t>
      </w:r>
      <w:proofErr w:type="spellStart"/>
      <w:r w:rsidRPr="00B41112">
        <w:rPr>
          <w:sz w:val="26"/>
          <w:szCs w:val="26"/>
          <w:rPrChange w:id="10480" w:author="Le Minh Nghia" w:date="2019-10-09T10:56:00Z">
            <w:rPr>
              <w:sz w:val="26"/>
              <w:szCs w:val="26"/>
            </w:rPr>
          </w:rPrChange>
        </w:rPr>
        <w:t>nên</w:t>
      </w:r>
      <w:proofErr w:type="spellEnd"/>
      <w:r w:rsidRPr="00B41112">
        <w:rPr>
          <w:sz w:val="26"/>
          <w:szCs w:val="26"/>
          <w:rPrChange w:id="10481" w:author="Le Minh Nghia" w:date="2019-10-09T10:56:00Z">
            <w:rPr>
              <w:sz w:val="26"/>
              <w:szCs w:val="26"/>
            </w:rPr>
          </w:rPrChange>
        </w:rPr>
        <w:t xml:space="preserve"> </w:t>
      </w:r>
      <w:proofErr w:type="spellStart"/>
      <w:r w:rsidRPr="00B41112">
        <w:rPr>
          <w:sz w:val="26"/>
          <w:szCs w:val="26"/>
          <w:rPrChange w:id="10482" w:author="Le Minh Nghia" w:date="2019-10-09T10:56:00Z">
            <w:rPr>
              <w:sz w:val="26"/>
              <w:szCs w:val="26"/>
            </w:rPr>
          </w:rPrChange>
        </w:rPr>
        <w:t>bạn</w:t>
      </w:r>
      <w:proofErr w:type="spellEnd"/>
      <w:r w:rsidRPr="00B41112">
        <w:rPr>
          <w:sz w:val="26"/>
          <w:szCs w:val="26"/>
          <w:rPrChange w:id="10483" w:author="Le Minh Nghia" w:date="2019-10-09T10:56:00Z">
            <w:rPr>
              <w:sz w:val="26"/>
              <w:szCs w:val="26"/>
            </w:rPr>
          </w:rPrChange>
        </w:rPr>
        <w:t xml:space="preserve"> </w:t>
      </w:r>
      <w:proofErr w:type="spellStart"/>
      <w:r w:rsidRPr="00B41112">
        <w:rPr>
          <w:sz w:val="26"/>
          <w:szCs w:val="26"/>
          <w:rPrChange w:id="10484" w:author="Le Minh Nghia" w:date="2019-10-09T10:56:00Z">
            <w:rPr>
              <w:sz w:val="26"/>
              <w:szCs w:val="26"/>
            </w:rPr>
          </w:rPrChange>
        </w:rPr>
        <w:t>có</w:t>
      </w:r>
      <w:proofErr w:type="spellEnd"/>
      <w:r w:rsidRPr="00B41112">
        <w:rPr>
          <w:sz w:val="26"/>
          <w:szCs w:val="26"/>
          <w:rPrChange w:id="10485" w:author="Le Minh Nghia" w:date="2019-10-09T10:56:00Z">
            <w:rPr>
              <w:sz w:val="26"/>
              <w:szCs w:val="26"/>
            </w:rPr>
          </w:rPrChange>
        </w:rPr>
        <w:t xml:space="preserve"> </w:t>
      </w:r>
      <w:proofErr w:type="spellStart"/>
      <w:r w:rsidRPr="00B41112">
        <w:rPr>
          <w:sz w:val="26"/>
          <w:szCs w:val="26"/>
          <w:rPrChange w:id="10486" w:author="Le Minh Nghia" w:date="2019-10-09T10:56:00Z">
            <w:rPr>
              <w:sz w:val="26"/>
              <w:szCs w:val="26"/>
            </w:rPr>
          </w:rPrChange>
        </w:rPr>
        <w:t>thể</w:t>
      </w:r>
      <w:proofErr w:type="spellEnd"/>
      <w:r w:rsidRPr="00B41112">
        <w:rPr>
          <w:sz w:val="26"/>
          <w:szCs w:val="26"/>
          <w:rPrChange w:id="10487" w:author="Le Minh Nghia" w:date="2019-10-09T10:56:00Z">
            <w:rPr>
              <w:sz w:val="26"/>
              <w:szCs w:val="26"/>
            </w:rPr>
          </w:rPrChange>
        </w:rPr>
        <w:t xml:space="preserve"> </w:t>
      </w:r>
      <w:proofErr w:type="spellStart"/>
      <w:r w:rsidRPr="00B41112">
        <w:rPr>
          <w:sz w:val="26"/>
          <w:szCs w:val="26"/>
          <w:rPrChange w:id="10488" w:author="Le Minh Nghia" w:date="2019-10-09T10:56:00Z">
            <w:rPr>
              <w:sz w:val="26"/>
              <w:szCs w:val="26"/>
            </w:rPr>
          </w:rPrChange>
        </w:rPr>
        <w:t>tải</w:t>
      </w:r>
      <w:proofErr w:type="spellEnd"/>
      <w:r w:rsidRPr="00B41112">
        <w:rPr>
          <w:sz w:val="26"/>
          <w:szCs w:val="26"/>
          <w:rPrChange w:id="10489" w:author="Le Minh Nghia" w:date="2019-10-09T10:56:00Z">
            <w:rPr>
              <w:sz w:val="26"/>
              <w:szCs w:val="26"/>
            </w:rPr>
          </w:rPrChange>
        </w:rPr>
        <w:t xml:space="preserve"> </w:t>
      </w:r>
      <w:proofErr w:type="spellStart"/>
      <w:r w:rsidRPr="00B41112">
        <w:rPr>
          <w:sz w:val="26"/>
          <w:szCs w:val="26"/>
          <w:rPrChange w:id="10490" w:author="Le Minh Nghia" w:date="2019-10-09T10:56:00Z">
            <w:rPr>
              <w:sz w:val="26"/>
              <w:szCs w:val="26"/>
            </w:rPr>
          </w:rPrChange>
        </w:rPr>
        <w:t>về</w:t>
      </w:r>
      <w:proofErr w:type="spellEnd"/>
      <w:r w:rsidRPr="00B41112">
        <w:rPr>
          <w:sz w:val="26"/>
          <w:szCs w:val="26"/>
          <w:rPrChange w:id="10491" w:author="Le Minh Nghia" w:date="2019-10-09T10:56:00Z">
            <w:rPr>
              <w:sz w:val="26"/>
              <w:szCs w:val="26"/>
            </w:rPr>
          </w:rPrChange>
        </w:rPr>
        <w:t xml:space="preserve"> MySQL </w:t>
      </w:r>
      <w:proofErr w:type="spellStart"/>
      <w:r w:rsidRPr="00B41112">
        <w:rPr>
          <w:sz w:val="26"/>
          <w:szCs w:val="26"/>
          <w:rPrChange w:id="10492" w:author="Le Minh Nghia" w:date="2019-10-09T10:56:00Z">
            <w:rPr>
              <w:sz w:val="26"/>
              <w:szCs w:val="26"/>
            </w:rPr>
          </w:rPrChange>
        </w:rPr>
        <w:t>từ</w:t>
      </w:r>
      <w:proofErr w:type="spellEnd"/>
      <w:r w:rsidRPr="00B41112">
        <w:rPr>
          <w:sz w:val="26"/>
          <w:szCs w:val="26"/>
          <w:rPrChange w:id="10493" w:author="Le Minh Nghia" w:date="2019-10-09T10:56:00Z">
            <w:rPr>
              <w:sz w:val="26"/>
              <w:szCs w:val="26"/>
            </w:rPr>
          </w:rPrChange>
        </w:rPr>
        <w:t xml:space="preserve"> </w:t>
      </w:r>
      <w:proofErr w:type="spellStart"/>
      <w:r w:rsidRPr="00B41112">
        <w:rPr>
          <w:sz w:val="26"/>
          <w:szCs w:val="26"/>
          <w:rPrChange w:id="10494" w:author="Le Minh Nghia" w:date="2019-10-09T10:56:00Z">
            <w:rPr>
              <w:sz w:val="26"/>
              <w:szCs w:val="26"/>
            </w:rPr>
          </w:rPrChange>
        </w:rPr>
        <w:t>trang</w:t>
      </w:r>
      <w:proofErr w:type="spellEnd"/>
      <w:r w:rsidRPr="00B41112">
        <w:rPr>
          <w:sz w:val="26"/>
          <w:szCs w:val="26"/>
          <w:rPrChange w:id="10495" w:author="Le Minh Nghia" w:date="2019-10-09T10:56:00Z">
            <w:rPr>
              <w:sz w:val="26"/>
              <w:szCs w:val="26"/>
            </w:rPr>
          </w:rPrChange>
        </w:rPr>
        <w:t xml:space="preserve"> </w:t>
      </w:r>
      <w:proofErr w:type="spellStart"/>
      <w:r w:rsidRPr="00B41112">
        <w:rPr>
          <w:sz w:val="26"/>
          <w:szCs w:val="26"/>
          <w:rPrChange w:id="10496" w:author="Le Minh Nghia" w:date="2019-10-09T10:56:00Z">
            <w:rPr>
              <w:sz w:val="26"/>
              <w:szCs w:val="26"/>
            </w:rPr>
          </w:rPrChange>
        </w:rPr>
        <w:t>chủ</w:t>
      </w:r>
      <w:proofErr w:type="spellEnd"/>
      <w:r w:rsidRPr="00B41112">
        <w:rPr>
          <w:sz w:val="26"/>
          <w:szCs w:val="26"/>
          <w:rPrChange w:id="10497" w:author="Le Minh Nghia" w:date="2019-10-09T10:56:00Z">
            <w:rPr>
              <w:sz w:val="26"/>
              <w:szCs w:val="26"/>
            </w:rPr>
          </w:rPrChange>
        </w:rPr>
        <w:t xml:space="preserve">. </w:t>
      </w:r>
      <w:proofErr w:type="spellStart"/>
      <w:r w:rsidRPr="00B41112">
        <w:rPr>
          <w:sz w:val="26"/>
          <w:szCs w:val="26"/>
          <w:rPrChange w:id="10498" w:author="Le Minh Nghia" w:date="2019-10-09T10:56:00Z">
            <w:rPr>
              <w:sz w:val="26"/>
              <w:szCs w:val="26"/>
            </w:rPr>
          </w:rPrChange>
        </w:rPr>
        <w:t>Nó</w:t>
      </w:r>
      <w:proofErr w:type="spellEnd"/>
      <w:r w:rsidRPr="00B41112">
        <w:rPr>
          <w:sz w:val="26"/>
          <w:szCs w:val="26"/>
          <w:rPrChange w:id="10499" w:author="Le Minh Nghia" w:date="2019-10-09T10:56:00Z">
            <w:rPr>
              <w:sz w:val="26"/>
              <w:szCs w:val="26"/>
            </w:rPr>
          </w:rPrChange>
        </w:rPr>
        <w:t xml:space="preserve"> </w:t>
      </w:r>
      <w:proofErr w:type="spellStart"/>
      <w:r w:rsidRPr="00B41112">
        <w:rPr>
          <w:sz w:val="26"/>
          <w:szCs w:val="26"/>
          <w:rPrChange w:id="10500" w:author="Le Minh Nghia" w:date="2019-10-09T10:56:00Z">
            <w:rPr>
              <w:sz w:val="26"/>
              <w:szCs w:val="26"/>
            </w:rPr>
          </w:rPrChange>
        </w:rPr>
        <w:t>có</w:t>
      </w:r>
      <w:proofErr w:type="spellEnd"/>
      <w:r w:rsidRPr="00B41112">
        <w:rPr>
          <w:sz w:val="26"/>
          <w:szCs w:val="26"/>
          <w:rPrChange w:id="10501" w:author="Le Minh Nghia" w:date="2019-10-09T10:56:00Z">
            <w:rPr>
              <w:sz w:val="26"/>
              <w:szCs w:val="26"/>
            </w:rPr>
          </w:rPrChange>
        </w:rPr>
        <w:t xml:space="preserve"> </w:t>
      </w:r>
      <w:proofErr w:type="spellStart"/>
      <w:r w:rsidRPr="00B41112">
        <w:rPr>
          <w:sz w:val="26"/>
          <w:szCs w:val="26"/>
          <w:rPrChange w:id="10502" w:author="Le Minh Nghia" w:date="2019-10-09T10:56:00Z">
            <w:rPr>
              <w:sz w:val="26"/>
              <w:szCs w:val="26"/>
            </w:rPr>
          </w:rPrChange>
        </w:rPr>
        <w:t>nhiều</w:t>
      </w:r>
      <w:proofErr w:type="spellEnd"/>
      <w:r w:rsidRPr="00B41112">
        <w:rPr>
          <w:sz w:val="26"/>
          <w:szCs w:val="26"/>
          <w:rPrChange w:id="10503" w:author="Le Minh Nghia" w:date="2019-10-09T10:56:00Z">
            <w:rPr>
              <w:sz w:val="26"/>
              <w:szCs w:val="26"/>
            </w:rPr>
          </w:rPrChange>
        </w:rPr>
        <w:t xml:space="preserve"> </w:t>
      </w:r>
      <w:proofErr w:type="spellStart"/>
      <w:r w:rsidRPr="00B41112">
        <w:rPr>
          <w:sz w:val="26"/>
          <w:szCs w:val="26"/>
          <w:rPrChange w:id="10504" w:author="Le Minh Nghia" w:date="2019-10-09T10:56:00Z">
            <w:rPr>
              <w:sz w:val="26"/>
              <w:szCs w:val="26"/>
            </w:rPr>
          </w:rPrChange>
        </w:rPr>
        <w:t>phiên</w:t>
      </w:r>
      <w:proofErr w:type="spellEnd"/>
      <w:r w:rsidRPr="00B41112">
        <w:rPr>
          <w:sz w:val="26"/>
          <w:szCs w:val="26"/>
          <w:rPrChange w:id="10505" w:author="Le Minh Nghia" w:date="2019-10-09T10:56:00Z">
            <w:rPr>
              <w:sz w:val="26"/>
              <w:szCs w:val="26"/>
            </w:rPr>
          </w:rPrChange>
        </w:rPr>
        <w:t xml:space="preserve"> </w:t>
      </w:r>
      <w:proofErr w:type="spellStart"/>
      <w:r w:rsidRPr="00B41112">
        <w:rPr>
          <w:sz w:val="26"/>
          <w:szCs w:val="26"/>
          <w:rPrChange w:id="10506" w:author="Le Minh Nghia" w:date="2019-10-09T10:56:00Z">
            <w:rPr>
              <w:sz w:val="26"/>
              <w:szCs w:val="26"/>
            </w:rPr>
          </w:rPrChange>
        </w:rPr>
        <w:t>bản</w:t>
      </w:r>
      <w:proofErr w:type="spellEnd"/>
      <w:r w:rsidRPr="00B41112">
        <w:rPr>
          <w:sz w:val="26"/>
          <w:szCs w:val="26"/>
          <w:rPrChange w:id="10507" w:author="Le Minh Nghia" w:date="2019-10-09T10:56:00Z">
            <w:rPr>
              <w:sz w:val="26"/>
              <w:szCs w:val="26"/>
            </w:rPr>
          </w:rPrChange>
        </w:rPr>
        <w:t xml:space="preserve"> </w:t>
      </w:r>
      <w:proofErr w:type="spellStart"/>
      <w:r w:rsidRPr="00B41112">
        <w:rPr>
          <w:sz w:val="26"/>
          <w:szCs w:val="26"/>
          <w:rPrChange w:id="10508" w:author="Le Minh Nghia" w:date="2019-10-09T10:56:00Z">
            <w:rPr>
              <w:sz w:val="26"/>
              <w:szCs w:val="26"/>
            </w:rPr>
          </w:rPrChange>
        </w:rPr>
        <w:t>cho</w:t>
      </w:r>
      <w:proofErr w:type="spellEnd"/>
      <w:r w:rsidRPr="00B41112">
        <w:rPr>
          <w:sz w:val="26"/>
          <w:szCs w:val="26"/>
          <w:rPrChange w:id="10509" w:author="Le Minh Nghia" w:date="2019-10-09T10:56:00Z">
            <w:rPr>
              <w:sz w:val="26"/>
              <w:szCs w:val="26"/>
            </w:rPr>
          </w:rPrChange>
        </w:rPr>
        <w:t xml:space="preserve"> </w:t>
      </w:r>
      <w:proofErr w:type="spellStart"/>
      <w:r w:rsidRPr="00B41112">
        <w:rPr>
          <w:sz w:val="26"/>
          <w:szCs w:val="26"/>
          <w:rPrChange w:id="10510" w:author="Le Minh Nghia" w:date="2019-10-09T10:56:00Z">
            <w:rPr>
              <w:sz w:val="26"/>
              <w:szCs w:val="26"/>
            </w:rPr>
          </w:rPrChange>
        </w:rPr>
        <w:t>các</w:t>
      </w:r>
      <w:proofErr w:type="spellEnd"/>
      <w:r w:rsidRPr="00B41112">
        <w:rPr>
          <w:sz w:val="26"/>
          <w:szCs w:val="26"/>
          <w:rPrChange w:id="10511" w:author="Le Minh Nghia" w:date="2019-10-09T10:56:00Z">
            <w:rPr>
              <w:sz w:val="26"/>
              <w:szCs w:val="26"/>
            </w:rPr>
          </w:rPrChange>
        </w:rPr>
        <w:t xml:space="preserve"> </w:t>
      </w:r>
      <w:proofErr w:type="spellStart"/>
      <w:r w:rsidRPr="00B41112">
        <w:rPr>
          <w:sz w:val="26"/>
          <w:szCs w:val="26"/>
          <w:rPrChange w:id="10512" w:author="Le Minh Nghia" w:date="2019-10-09T10:56:00Z">
            <w:rPr>
              <w:sz w:val="26"/>
              <w:szCs w:val="26"/>
            </w:rPr>
          </w:rPrChange>
        </w:rPr>
        <w:t>hệ</w:t>
      </w:r>
      <w:proofErr w:type="spellEnd"/>
      <w:r w:rsidRPr="00B41112">
        <w:rPr>
          <w:sz w:val="26"/>
          <w:szCs w:val="26"/>
          <w:rPrChange w:id="10513" w:author="Le Minh Nghia" w:date="2019-10-09T10:56:00Z">
            <w:rPr>
              <w:sz w:val="26"/>
              <w:szCs w:val="26"/>
            </w:rPr>
          </w:rPrChange>
        </w:rPr>
        <w:t xml:space="preserve"> </w:t>
      </w:r>
      <w:proofErr w:type="spellStart"/>
      <w:r w:rsidRPr="00B41112">
        <w:rPr>
          <w:sz w:val="26"/>
          <w:szCs w:val="26"/>
          <w:rPrChange w:id="10514" w:author="Le Minh Nghia" w:date="2019-10-09T10:56:00Z">
            <w:rPr>
              <w:sz w:val="26"/>
              <w:szCs w:val="26"/>
            </w:rPr>
          </w:rPrChange>
        </w:rPr>
        <w:t>điều</w:t>
      </w:r>
      <w:proofErr w:type="spellEnd"/>
      <w:r w:rsidRPr="00B41112">
        <w:rPr>
          <w:sz w:val="26"/>
          <w:szCs w:val="26"/>
          <w:rPrChange w:id="10515" w:author="Le Minh Nghia" w:date="2019-10-09T10:56:00Z">
            <w:rPr>
              <w:sz w:val="26"/>
              <w:szCs w:val="26"/>
            </w:rPr>
          </w:rPrChange>
        </w:rPr>
        <w:t xml:space="preserve"> </w:t>
      </w:r>
      <w:proofErr w:type="spellStart"/>
      <w:r w:rsidRPr="00B41112">
        <w:rPr>
          <w:sz w:val="26"/>
          <w:szCs w:val="26"/>
          <w:rPrChange w:id="10516" w:author="Le Minh Nghia" w:date="2019-10-09T10:56:00Z">
            <w:rPr>
              <w:sz w:val="26"/>
              <w:szCs w:val="26"/>
            </w:rPr>
          </w:rPrChange>
        </w:rPr>
        <w:t>hành</w:t>
      </w:r>
      <w:proofErr w:type="spellEnd"/>
      <w:r w:rsidRPr="00B41112">
        <w:rPr>
          <w:sz w:val="26"/>
          <w:szCs w:val="26"/>
          <w:rPrChange w:id="10517" w:author="Le Minh Nghia" w:date="2019-10-09T10:56:00Z">
            <w:rPr>
              <w:sz w:val="26"/>
              <w:szCs w:val="26"/>
            </w:rPr>
          </w:rPrChange>
        </w:rPr>
        <w:t xml:space="preserve"> </w:t>
      </w:r>
      <w:proofErr w:type="spellStart"/>
      <w:r w:rsidRPr="00B41112">
        <w:rPr>
          <w:sz w:val="26"/>
          <w:szCs w:val="26"/>
          <w:rPrChange w:id="10518" w:author="Le Minh Nghia" w:date="2019-10-09T10:56:00Z">
            <w:rPr>
              <w:sz w:val="26"/>
              <w:szCs w:val="26"/>
            </w:rPr>
          </w:rPrChange>
        </w:rPr>
        <w:t>khác</w:t>
      </w:r>
      <w:proofErr w:type="spellEnd"/>
      <w:r w:rsidRPr="00B41112">
        <w:rPr>
          <w:sz w:val="26"/>
          <w:szCs w:val="26"/>
          <w:rPrChange w:id="10519" w:author="Le Minh Nghia" w:date="2019-10-09T10:56:00Z">
            <w:rPr>
              <w:sz w:val="26"/>
              <w:szCs w:val="26"/>
            </w:rPr>
          </w:rPrChange>
        </w:rPr>
        <w:t xml:space="preserve"> </w:t>
      </w:r>
      <w:proofErr w:type="spellStart"/>
      <w:r w:rsidRPr="00B41112">
        <w:rPr>
          <w:sz w:val="26"/>
          <w:szCs w:val="26"/>
          <w:rPrChange w:id="10520" w:author="Le Minh Nghia" w:date="2019-10-09T10:56:00Z">
            <w:rPr>
              <w:sz w:val="26"/>
              <w:szCs w:val="26"/>
            </w:rPr>
          </w:rPrChange>
        </w:rPr>
        <w:t>nhau</w:t>
      </w:r>
      <w:proofErr w:type="spellEnd"/>
      <w:r w:rsidRPr="00B41112">
        <w:rPr>
          <w:sz w:val="26"/>
          <w:szCs w:val="26"/>
          <w:rPrChange w:id="10521" w:author="Le Minh Nghia" w:date="2019-10-09T10:56:00Z">
            <w:rPr>
              <w:sz w:val="26"/>
              <w:szCs w:val="26"/>
            </w:rPr>
          </w:rPrChange>
        </w:rPr>
        <w:t xml:space="preserve">: </w:t>
      </w:r>
      <w:proofErr w:type="spellStart"/>
      <w:r w:rsidRPr="00B41112">
        <w:rPr>
          <w:sz w:val="26"/>
          <w:szCs w:val="26"/>
          <w:rPrChange w:id="10522" w:author="Le Minh Nghia" w:date="2019-10-09T10:56:00Z">
            <w:rPr>
              <w:sz w:val="26"/>
              <w:szCs w:val="26"/>
            </w:rPr>
          </w:rPrChange>
        </w:rPr>
        <w:t>phiên</w:t>
      </w:r>
      <w:proofErr w:type="spellEnd"/>
      <w:r w:rsidRPr="00B41112">
        <w:rPr>
          <w:sz w:val="26"/>
          <w:szCs w:val="26"/>
          <w:rPrChange w:id="10523" w:author="Le Minh Nghia" w:date="2019-10-09T10:56:00Z">
            <w:rPr>
              <w:sz w:val="26"/>
              <w:szCs w:val="26"/>
            </w:rPr>
          </w:rPrChange>
        </w:rPr>
        <w:t xml:space="preserve"> </w:t>
      </w:r>
      <w:proofErr w:type="spellStart"/>
      <w:r w:rsidRPr="00B41112">
        <w:rPr>
          <w:sz w:val="26"/>
          <w:szCs w:val="26"/>
          <w:rPrChange w:id="10524" w:author="Le Minh Nghia" w:date="2019-10-09T10:56:00Z">
            <w:rPr>
              <w:sz w:val="26"/>
              <w:szCs w:val="26"/>
            </w:rPr>
          </w:rPrChange>
        </w:rPr>
        <w:t>bản</w:t>
      </w:r>
      <w:proofErr w:type="spellEnd"/>
      <w:r w:rsidRPr="00B41112">
        <w:rPr>
          <w:sz w:val="26"/>
          <w:szCs w:val="26"/>
          <w:rPrChange w:id="10525" w:author="Le Minh Nghia" w:date="2019-10-09T10:56:00Z">
            <w:rPr>
              <w:sz w:val="26"/>
              <w:szCs w:val="26"/>
            </w:rPr>
          </w:rPrChange>
        </w:rPr>
        <w:t xml:space="preserve"> Win32 </w:t>
      </w:r>
      <w:proofErr w:type="spellStart"/>
      <w:r w:rsidRPr="00B41112">
        <w:rPr>
          <w:sz w:val="26"/>
          <w:szCs w:val="26"/>
          <w:rPrChange w:id="10526" w:author="Le Minh Nghia" w:date="2019-10-09T10:56:00Z">
            <w:rPr>
              <w:sz w:val="26"/>
              <w:szCs w:val="26"/>
            </w:rPr>
          </w:rPrChange>
        </w:rPr>
        <w:t>cho</w:t>
      </w:r>
      <w:proofErr w:type="spellEnd"/>
      <w:r w:rsidRPr="00B41112">
        <w:rPr>
          <w:sz w:val="26"/>
          <w:szCs w:val="26"/>
          <w:rPrChange w:id="10527" w:author="Le Minh Nghia" w:date="2019-10-09T10:56:00Z">
            <w:rPr>
              <w:sz w:val="26"/>
              <w:szCs w:val="26"/>
            </w:rPr>
          </w:rPrChange>
        </w:rPr>
        <w:t xml:space="preserve"> </w:t>
      </w:r>
      <w:proofErr w:type="spellStart"/>
      <w:r w:rsidRPr="00B41112">
        <w:rPr>
          <w:sz w:val="26"/>
          <w:szCs w:val="26"/>
          <w:rPrChange w:id="10528" w:author="Le Minh Nghia" w:date="2019-10-09T10:56:00Z">
            <w:rPr>
              <w:sz w:val="26"/>
              <w:szCs w:val="26"/>
            </w:rPr>
          </w:rPrChange>
        </w:rPr>
        <w:t>các</w:t>
      </w:r>
      <w:proofErr w:type="spellEnd"/>
      <w:r w:rsidRPr="00B41112">
        <w:rPr>
          <w:sz w:val="26"/>
          <w:szCs w:val="26"/>
          <w:rPrChange w:id="10529" w:author="Le Minh Nghia" w:date="2019-10-09T10:56:00Z">
            <w:rPr>
              <w:sz w:val="26"/>
              <w:szCs w:val="26"/>
            </w:rPr>
          </w:rPrChange>
        </w:rPr>
        <w:t xml:space="preserve"> </w:t>
      </w:r>
      <w:proofErr w:type="spellStart"/>
      <w:r w:rsidRPr="00B41112">
        <w:rPr>
          <w:sz w:val="26"/>
          <w:szCs w:val="26"/>
          <w:rPrChange w:id="10530" w:author="Le Minh Nghia" w:date="2019-10-09T10:56:00Z">
            <w:rPr>
              <w:sz w:val="26"/>
              <w:szCs w:val="26"/>
            </w:rPr>
          </w:rPrChange>
        </w:rPr>
        <w:t>hệ</w:t>
      </w:r>
      <w:proofErr w:type="spellEnd"/>
      <w:r w:rsidRPr="00B41112">
        <w:rPr>
          <w:sz w:val="26"/>
          <w:szCs w:val="26"/>
          <w:rPrChange w:id="10531" w:author="Le Minh Nghia" w:date="2019-10-09T10:56:00Z">
            <w:rPr>
              <w:sz w:val="26"/>
              <w:szCs w:val="26"/>
            </w:rPr>
          </w:rPrChange>
        </w:rPr>
        <w:t xml:space="preserve"> </w:t>
      </w:r>
      <w:proofErr w:type="spellStart"/>
      <w:r w:rsidRPr="00B41112">
        <w:rPr>
          <w:sz w:val="26"/>
          <w:szCs w:val="26"/>
          <w:rPrChange w:id="10532" w:author="Le Minh Nghia" w:date="2019-10-09T10:56:00Z">
            <w:rPr>
              <w:sz w:val="26"/>
              <w:szCs w:val="26"/>
            </w:rPr>
          </w:rPrChange>
        </w:rPr>
        <w:t>điều</w:t>
      </w:r>
      <w:proofErr w:type="spellEnd"/>
      <w:r w:rsidRPr="00B41112">
        <w:rPr>
          <w:sz w:val="26"/>
          <w:szCs w:val="26"/>
          <w:rPrChange w:id="10533" w:author="Le Minh Nghia" w:date="2019-10-09T10:56:00Z">
            <w:rPr>
              <w:sz w:val="26"/>
              <w:szCs w:val="26"/>
            </w:rPr>
          </w:rPrChange>
        </w:rPr>
        <w:t xml:space="preserve"> </w:t>
      </w:r>
      <w:proofErr w:type="spellStart"/>
      <w:r w:rsidRPr="00B41112">
        <w:rPr>
          <w:sz w:val="26"/>
          <w:szCs w:val="26"/>
          <w:rPrChange w:id="10534" w:author="Le Minh Nghia" w:date="2019-10-09T10:56:00Z">
            <w:rPr>
              <w:sz w:val="26"/>
              <w:szCs w:val="26"/>
            </w:rPr>
          </w:rPrChange>
        </w:rPr>
        <w:t>hành</w:t>
      </w:r>
      <w:proofErr w:type="spellEnd"/>
      <w:r w:rsidRPr="00B41112">
        <w:rPr>
          <w:sz w:val="26"/>
          <w:szCs w:val="26"/>
          <w:rPrChange w:id="10535" w:author="Le Minh Nghia" w:date="2019-10-09T10:56:00Z">
            <w:rPr>
              <w:sz w:val="26"/>
              <w:szCs w:val="26"/>
            </w:rPr>
          </w:rPrChange>
        </w:rPr>
        <w:t xml:space="preserve"> </w:t>
      </w:r>
      <w:proofErr w:type="spellStart"/>
      <w:r w:rsidRPr="00B41112">
        <w:rPr>
          <w:sz w:val="26"/>
          <w:szCs w:val="26"/>
          <w:rPrChange w:id="10536" w:author="Le Minh Nghia" w:date="2019-10-09T10:56:00Z">
            <w:rPr>
              <w:sz w:val="26"/>
              <w:szCs w:val="26"/>
            </w:rPr>
          </w:rPrChange>
        </w:rPr>
        <w:t>dòng</w:t>
      </w:r>
      <w:proofErr w:type="spellEnd"/>
      <w:r w:rsidRPr="00B41112">
        <w:rPr>
          <w:sz w:val="26"/>
          <w:szCs w:val="26"/>
          <w:rPrChange w:id="10537" w:author="Le Minh Nghia" w:date="2019-10-09T10:56:00Z">
            <w:rPr>
              <w:sz w:val="26"/>
              <w:szCs w:val="26"/>
            </w:rPr>
          </w:rPrChange>
        </w:rPr>
        <w:t> </w:t>
      </w:r>
      <w:r w:rsidR="00B41112" w:rsidRPr="00B41112">
        <w:rPr>
          <w:sz w:val="26"/>
          <w:szCs w:val="26"/>
          <w:rPrChange w:id="10538" w:author="Le Minh Nghia" w:date="2019-10-09T10:56:00Z">
            <w:rPr/>
          </w:rPrChange>
        </w:rPr>
        <w:fldChar w:fldCharType="begin"/>
      </w:r>
      <w:r w:rsidR="00B41112" w:rsidRPr="00B41112">
        <w:rPr>
          <w:sz w:val="26"/>
          <w:szCs w:val="26"/>
          <w:rPrChange w:id="10539" w:author="Le Minh Nghia" w:date="2019-10-09T10:56:00Z">
            <w:rPr/>
          </w:rPrChange>
        </w:rPr>
        <w:instrText xml:space="preserve"> HYPERLINK "https://vi.wikipedia.org/wiki/Microsoft_Windows" \o "Microsoft Windows" </w:instrText>
      </w:r>
      <w:r w:rsidR="00B41112" w:rsidRPr="00B41112">
        <w:rPr>
          <w:sz w:val="26"/>
          <w:szCs w:val="26"/>
          <w:rPrChange w:id="10540" w:author="Le Minh Nghia" w:date="2019-10-09T10:56:00Z">
            <w:rPr/>
          </w:rPrChange>
        </w:rPr>
        <w:fldChar w:fldCharType="separate"/>
      </w:r>
      <w:r w:rsidRPr="00B41112">
        <w:rPr>
          <w:sz w:val="26"/>
          <w:szCs w:val="26"/>
          <w:rPrChange w:id="10541" w:author="Le Minh Nghia" w:date="2019-10-09T10:56:00Z">
            <w:rPr>
              <w:sz w:val="26"/>
              <w:szCs w:val="26"/>
            </w:rPr>
          </w:rPrChange>
        </w:rPr>
        <w:t>Windows</w:t>
      </w:r>
      <w:r w:rsidR="00B41112" w:rsidRPr="00B41112">
        <w:rPr>
          <w:sz w:val="26"/>
          <w:szCs w:val="26"/>
          <w:rPrChange w:id="10542" w:author="Le Minh Nghia" w:date="2019-10-09T10:56:00Z">
            <w:rPr>
              <w:sz w:val="26"/>
              <w:szCs w:val="26"/>
            </w:rPr>
          </w:rPrChange>
        </w:rPr>
        <w:fldChar w:fldCharType="end"/>
      </w:r>
      <w:r w:rsidRPr="00B41112">
        <w:rPr>
          <w:sz w:val="26"/>
          <w:szCs w:val="26"/>
          <w:rPrChange w:id="10543" w:author="Le Minh Nghia" w:date="2019-10-09T10:56:00Z">
            <w:rPr>
              <w:sz w:val="26"/>
              <w:szCs w:val="26"/>
            </w:rPr>
          </w:rPrChange>
        </w:rPr>
        <w:t>, </w:t>
      </w:r>
      <w:r w:rsidR="00B41112" w:rsidRPr="00B41112">
        <w:rPr>
          <w:sz w:val="26"/>
          <w:szCs w:val="26"/>
          <w:rPrChange w:id="10544" w:author="Le Minh Nghia" w:date="2019-10-09T10:56:00Z">
            <w:rPr/>
          </w:rPrChange>
        </w:rPr>
        <w:fldChar w:fldCharType="begin"/>
      </w:r>
      <w:r w:rsidR="00B41112" w:rsidRPr="00B41112">
        <w:rPr>
          <w:sz w:val="26"/>
          <w:szCs w:val="26"/>
          <w:rPrChange w:id="10545" w:author="Le Minh Nghia" w:date="2019-10-09T10:56:00Z">
            <w:rPr/>
          </w:rPrChange>
        </w:rPr>
        <w:instrText xml:space="preserve"> HYPERLINK "https://vi.wikipedia.org/wiki/Linux" \o "Linux" </w:instrText>
      </w:r>
      <w:r w:rsidR="00B41112" w:rsidRPr="00B41112">
        <w:rPr>
          <w:sz w:val="26"/>
          <w:szCs w:val="26"/>
          <w:rPrChange w:id="10546" w:author="Le Minh Nghia" w:date="2019-10-09T10:56:00Z">
            <w:rPr/>
          </w:rPrChange>
        </w:rPr>
        <w:fldChar w:fldCharType="separate"/>
      </w:r>
      <w:r w:rsidRPr="00B41112">
        <w:rPr>
          <w:sz w:val="26"/>
          <w:szCs w:val="26"/>
          <w:rPrChange w:id="10547" w:author="Le Minh Nghia" w:date="2019-10-09T10:56:00Z">
            <w:rPr>
              <w:sz w:val="26"/>
              <w:szCs w:val="26"/>
            </w:rPr>
          </w:rPrChange>
        </w:rPr>
        <w:t>Linux</w:t>
      </w:r>
      <w:r w:rsidR="00B41112" w:rsidRPr="00B41112">
        <w:rPr>
          <w:sz w:val="26"/>
          <w:szCs w:val="26"/>
          <w:rPrChange w:id="10548" w:author="Le Minh Nghia" w:date="2019-10-09T10:56:00Z">
            <w:rPr>
              <w:sz w:val="26"/>
              <w:szCs w:val="26"/>
            </w:rPr>
          </w:rPrChange>
        </w:rPr>
        <w:fldChar w:fldCharType="end"/>
      </w:r>
      <w:r w:rsidRPr="00B41112">
        <w:rPr>
          <w:sz w:val="26"/>
          <w:szCs w:val="26"/>
          <w:rPrChange w:id="10549" w:author="Le Minh Nghia" w:date="2019-10-09T10:56:00Z">
            <w:rPr>
              <w:sz w:val="26"/>
              <w:szCs w:val="26"/>
            </w:rPr>
          </w:rPrChange>
        </w:rPr>
        <w:t>, </w:t>
      </w:r>
      <w:r w:rsidR="00B41112" w:rsidRPr="00B41112">
        <w:rPr>
          <w:sz w:val="26"/>
          <w:szCs w:val="26"/>
          <w:rPrChange w:id="10550" w:author="Le Minh Nghia" w:date="2019-10-09T10:56:00Z">
            <w:rPr/>
          </w:rPrChange>
        </w:rPr>
        <w:fldChar w:fldCharType="begin"/>
      </w:r>
      <w:r w:rsidR="00B41112" w:rsidRPr="00B41112">
        <w:rPr>
          <w:sz w:val="26"/>
          <w:szCs w:val="26"/>
          <w:rPrChange w:id="10551" w:author="Le Minh Nghia" w:date="2019-10-09T10:56:00Z">
            <w:rPr/>
          </w:rPrChange>
        </w:rPr>
        <w:instrText xml:space="preserve"> HYPERLINK "https://vi.wikipedia.org/wiki/Mac_OS_X" \o "Mac OS X" </w:instrText>
      </w:r>
      <w:r w:rsidR="00B41112" w:rsidRPr="00B41112">
        <w:rPr>
          <w:sz w:val="26"/>
          <w:szCs w:val="26"/>
          <w:rPrChange w:id="10552" w:author="Le Minh Nghia" w:date="2019-10-09T10:56:00Z">
            <w:rPr/>
          </w:rPrChange>
        </w:rPr>
        <w:fldChar w:fldCharType="separate"/>
      </w:r>
      <w:r w:rsidRPr="00B41112">
        <w:rPr>
          <w:sz w:val="26"/>
          <w:szCs w:val="26"/>
          <w:rPrChange w:id="10553" w:author="Le Minh Nghia" w:date="2019-10-09T10:56:00Z">
            <w:rPr>
              <w:sz w:val="26"/>
              <w:szCs w:val="26"/>
            </w:rPr>
          </w:rPrChange>
        </w:rPr>
        <w:t>Mac OS X</w:t>
      </w:r>
      <w:r w:rsidR="00B41112" w:rsidRPr="00B41112">
        <w:rPr>
          <w:sz w:val="26"/>
          <w:szCs w:val="26"/>
          <w:rPrChange w:id="10554" w:author="Le Minh Nghia" w:date="2019-10-09T10:56:00Z">
            <w:rPr>
              <w:sz w:val="26"/>
              <w:szCs w:val="26"/>
            </w:rPr>
          </w:rPrChange>
        </w:rPr>
        <w:fldChar w:fldCharType="end"/>
      </w:r>
      <w:r w:rsidRPr="00B41112">
        <w:rPr>
          <w:sz w:val="26"/>
          <w:szCs w:val="26"/>
          <w:rPrChange w:id="10555" w:author="Le Minh Nghia" w:date="2019-10-09T10:56:00Z">
            <w:rPr>
              <w:sz w:val="26"/>
              <w:szCs w:val="26"/>
            </w:rPr>
          </w:rPrChange>
        </w:rPr>
        <w:t>, </w:t>
      </w:r>
      <w:r w:rsidR="00B41112" w:rsidRPr="00B41112">
        <w:rPr>
          <w:sz w:val="26"/>
          <w:szCs w:val="26"/>
          <w:rPrChange w:id="10556" w:author="Le Minh Nghia" w:date="2019-10-09T10:56:00Z">
            <w:rPr/>
          </w:rPrChange>
        </w:rPr>
        <w:fldChar w:fldCharType="begin"/>
      </w:r>
      <w:r w:rsidR="00B41112" w:rsidRPr="00B41112">
        <w:rPr>
          <w:sz w:val="26"/>
          <w:szCs w:val="26"/>
          <w:rPrChange w:id="10557" w:author="Le Minh Nghia" w:date="2019-10-09T10:56:00Z">
            <w:rPr/>
          </w:rPrChange>
        </w:rPr>
        <w:instrText xml:space="preserve"> HYPERLINK "https://vi.wikipedia.org/wiki/Unix" \o "Unix" </w:instrText>
      </w:r>
      <w:r w:rsidR="00B41112" w:rsidRPr="00B41112">
        <w:rPr>
          <w:sz w:val="26"/>
          <w:szCs w:val="26"/>
          <w:rPrChange w:id="10558" w:author="Le Minh Nghia" w:date="2019-10-09T10:56:00Z">
            <w:rPr/>
          </w:rPrChange>
        </w:rPr>
        <w:fldChar w:fldCharType="separate"/>
      </w:r>
      <w:r w:rsidRPr="00B41112">
        <w:rPr>
          <w:sz w:val="26"/>
          <w:szCs w:val="26"/>
          <w:rPrChange w:id="10559" w:author="Le Minh Nghia" w:date="2019-10-09T10:56:00Z">
            <w:rPr>
              <w:sz w:val="26"/>
              <w:szCs w:val="26"/>
            </w:rPr>
          </w:rPrChange>
        </w:rPr>
        <w:t>Unix</w:t>
      </w:r>
      <w:r w:rsidR="00B41112" w:rsidRPr="00B41112">
        <w:rPr>
          <w:sz w:val="26"/>
          <w:szCs w:val="26"/>
          <w:rPrChange w:id="10560" w:author="Le Minh Nghia" w:date="2019-10-09T10:56:00Z">
            <w:rPr>
              <w:sz w:val="26"/>
              <w:szCs w:val="26"/>
            </w:rPr>
          </w:rPrChange>
        </w:rPr>
        <w:fldChar w:fldCharType="end"/>
      </w:r>
      <w:r w:rsidRPr="00B41112">
        <w:rPr>
          <w:sz w:val="26"/>
          <w:szCs w:val="26"/>
          <w:rPrChange w:id="10561" w:author="Le Minh Nghia" w:date="2019-10-09T10:56:00Z">
            <w:rPr>
              <w:sz w:val="26"/>
              <w:szCs w:val="26"/>
            </w:rPr>
          </w:rPrChange>
        </w:rPr>
        <w:t>, </w:t>
      </w:r>
      <w:r w:rsidR="00B41112" w:rsidRPr="00B41112">
        <w:rPr>
          <w:sz w:val="26"/>
          <w:szCs w:val="26"/>
          <w:rPrChange w:id="10562" w:author="Le Minh Nghia" w:date="2019-10-09T10:56:00Z">
            <w:rPr/>
          </w:rPrChange>
        </w:rPr>
        <w:fldChar w:fldCharType="begin"/>
      </w:r>
      <w:r w:rsidR="00B41112" w:rsidRPr="00B41112">
        <w:rPr>
          <w:sz w:val="26"/>
          <w:szCs w:val="26"/>
          <w:rPrChange w:id="10563" w:author="Le Minh Nghia" w:date="2019-10-09T10:56:00Z">
            <w:rPr/>
          </w:rPrChange>
        </w:rPr>
        <w:instrText xml:space="preserve"> HYPERLINK "https://vi.wikipedia.org/wiki/FreeBSD" \o "FreeBSD" </w:instrText>
      </w:r>
      <w:r w:rsidR="00B41112" w:rsidRPr="00B41112">
        <w:rPr>
          <w:sz w:val="26"/>
          <w:szCs w:val="26"/>
          <w:rPrChange w:id="10564" w:author="Le Minh Nghia" w:date="2019-10-09T10:56:00Z">
            <w:rPr/>
          </w:rPrChange>
        </w:rPr>
        <w:fldChar w:fldCharType="separate"/>
      </w:r>
      <w:r w:rsidRPr="00B41112">
        <w:rPr>
          <w:sz w:val="26"/>
          <w:szCs w:val="26"/>
          <w:rPrChange w:id="10565" w:author="Le Minh Nghia" w:date="2019-10-09T10:56:00Z">
            <w:rPr>
              <w:sz w:val="26"/>
              <w:szCs w:val="26"/>
            </w:rPr>
          </w:rPrChange>
        </w:rPr>
        <w:t>FreeBSD</w:t>
      </w:r>
      <w:r w:rsidR="00B41112" w:rsidRPr="00B41112">
        <w:rPr>
          <w:sz w:val="26"/>
          <w:szCs w:val="26"/>
          <w:rPrChange w:id="10566" w:author="Le Minh Nghia" w:date="2019-10-09T10:56:00Z">
            <w:rPr>
              <w:sz w:val="26"/>
              <w:szCs w:val="26"/>
            </w:rPr>
          </w:rPrChange>
        </w:rPr>
        <w:fldChar w:fldCharType="end"/>
      </w:r>
      <w:r w:rsidRPr="00B41112">
        <w:rPr>
          <w:sz w:val="26"/>
          <w:szCs w:val="26"/>
          <w:rPrChange w:id="10567" w:author="Le Minh Nghia" w:date="2019-10-09T10:56:00Z">
            <w:rPr>
              <w:sz w:val="26"/>
              <w:szCs w:val="26"/>
            </w:rPr>
          </w:rPrChange>
        </w:rPr>
        <w:t>, </w:t>
      </w:r>
      <w:r w:rsidR="00B41112" w:rsidRPr="00B41112">
        <w:rPr>
          <w:sz w:val="26"/>
          <w:szCs w:val="26"/>
          <w:rPrChange w:id="10568" w:author="Le Minh Nghia" w:date="2019-10-09T10:56:00Z">
            <w:rPr/>
          </w:rPrChange>
        </w:rPr>
        <w:fldChar w:fldCharType="begin"/>
      </w:r>
      <w:r w:rsidR="00B41112" w:rsidRPr="00B41112">
        <w:rPr>
          <w:sz w:val="26"/>
          <w:szCs w:val="26"/>
          <w:rPrChange w:id="10569" w:author="Le Minh Nghia" w:date="2019-10-09T10:56:00Z">
            <w:rPr/>
          </w:rPrChange>
        </w:rPr>
        <w:instrText xml:space="preserve"> HYPERLINK "https://vi.wikipedia.org/w/index.php?title=NetBSD&amp;action=edit&amp;redlink=1" \o "NetBSD (trang chưa được viết)" </w:instrText>
      </w:r>
      <w:r w:rsidR="00B41112" w:rsidRPr="00B41112">
        <w:rPr>
          <w:sz w:val="26"/>
          <w:szCs w:val="26"/>
          <w:rPrChange w:id="10570" w:author="Le Minh Nghia" w:date="2019-10-09T10:56:00Z">
            <w:rPr/>
          </w:rPrChange>
        </w:rPr>
        <w:fldChar w:fldCharType="separate"/>
      </w:r>
      <w:r w:rsidRPr="00B41112">
        <w:rPr>
          <w:sz w:val="26"/>
          <w:szCs w:val="26"/>
          <w:rPrChange w:id="10571" w:author="Le Minh Nghia" w:date="2019-10-09T10:56:00Z">
            <w:rPr>
              <w:sz w:val="26"/>
              <w:szCs w:val="26"/>
            </w:rPr>
          </w:rPrChange>
        </w:rPr>
        <w:t>NetBSD</w:t>
      </w:r>
      <w:r w:rsidR="00B41112" w:rsidRPr="00B41112">
        <w:rPr>
          <w:sz w:val="26"/>
          <w:szCs w:val="26"/>
          <w:rPrChange w:id="10572" w:author="Le Minh Nghia" w:date="2019-10-09T10:56:00Z">
            <w:rPr>
              <w:sz w:val="26"/>
              <w:szCs w:val="26"/>
            </w:rPr>
          </w:rPrChange>
        </w:rPr>
        <w:fldChar w:fldCharType="end"/>
      </w:r>
      <w:r w:rsidRPr="00B41112">
        <w:rPr>
          <w:sz w:val="26"/>
          <w:szCs w:val="26"/>
          <w:rPrChange w:id="10573" w:author="Le Minh Nghia" w:date="2019-10-09T10:56:00Z">
            <w:rPr>
              <w:sz w:val="26"/>
              <w:szCs w:val="26"/>
            </w:rPr>
          </w:rPrChange>
        </w:rPr>
        <w:t>, </w:t>
      </w:r>
      <w:r w:rsidR="00B41112" w:rsidRPr="00B41112">
        <w:rPr>
          <w:sz w:val="26"/>
          <w:szCs w:val="26"/>
          <w:rPrChange w:id="10574" w:author="Le Minh Nghia" w:date="2019-10-09T10:56:00Z">
            <w:rPr/>
          </w:rPrChange>
        </w:rPr>
        <w:fldChar w:fldCharType="begin"/>
      </w:r>
      <w:r w:rsidR="00B41112" w:rsidRPr="00B41112">
        <w:rPr>
          <w:sz w:val="26"/>
          <w:szCs w:val="26"/>
          <w:rPrChange w:id="10575" w:author="Le Minh Nghia" w:date="2019-10-09T10:56:00Z">
            <w:rPr/>
          </w:rPrChange>
        </w:rPr>
        <w:instrText xml:space="preserve"> HYPERLINK "https://vi.wikipedia.org/w/index.php?title=Novell_NetWare&amp;action=edit&amp;redlink=1" \o "Novell NetWare (trang chưa được viết)" </w:instrText>
      </w:r>
      <w:r w:rsidR="00B41112" w:rsidRPr="00B41112">
        <w:rPr>
          <w:sz w:val="26"/>
          <w:szCs w:val="26"/>
          <w:rPrChange w:id="10576" w:author="Le Minh Nghia" w:date="2019-10-09T10:56:00Z">
            <w:rPr/>
          </w:rPrChange>
        </w:rPr>
        <w:fldChar w:fldCharType="separate"/>
      </w:r>
      <w:r w:rsidRPr="00B41112">
        <w:rPr>
          <w:sz w:val="26"/>
          <w:szCs w:val="26"/>
          <w:rPrChange w:id="10577" w:author="Le Minh Nghia" w:date="2019-10-09T10:56:00Z">
            <w:rPr>
              <w:sz w:val="26"/>
              <w:szCs w:val="26"/>
            </w:rPr>
          </w:rPrChange>
        </w:rPr>
        <w:t>Novell NetWare</w:t>
      </w:r>
      <w:r w:rsidR="00B41112" w:rsidRPr="00B41112">
        <w:rPr>
          <w:sz w:val="26"/>
          <w:szCs w:val="26"/>
          <w:rPrChange w:id="10578" w:author="Le Minh Nghia" w:date="2019-10-09T10:56:00Z">
            <w:rPr>
              <w:sz w:val="26"/>
              <w:szCs w:val="26"/>
            </w:rPr>
          </w:rPrChange>
        </w:rPr>
        <w:fldChar w:fldCharType="end"/>
      </w:r>
      <w:r w:rsidRPr="00B41112">
        <w:rPr>
          <w:sz w:val="26"/>
          <w:szCs w:val="26"/>
          <w:rPrChange w:id="10579" w:author="Le Minh Nghia" w:date="2019-10-09T10:56:00Z">
            <w:rPr>
              <w:sz w:val="26"/>
              <w:szCs w:val="26"/>
            </w:rPr>
          </w:rPrChange>
        </w:rPr>
        <w:t>, </w:t>
      </w:r>
      <w:r w:rsidR="00B41112" w:rsidRPr="00B41112">
        <w:rPr>
          <w:sz w:val="26"/>
          <w:szCs w:val="26"/>
          <w:rPrChange w:id="10580" w:author="Le Minh Nghia" w:date="2019-10-09T10:56:00Z">
            <w:rPr/>
          </w:rPrChange>
        </w:rPr>
        <w:fldChar w:fldCharType="begin"/>
      </w:r>
      <w:r w:rsidR="00B41112" w:rsidRPr="00B41112">
        <w:rPr>
          <w:sz w:val="26"/>
          <w:szCs w:val="26"/>
          <w:rPrChange w:id="10581" w:author="Le Minh Nghia" w:date="2019-10-09T10:56:00Z">
            <w:rPr/>
          </w:rPrChange>
        </w:rPr>
        <w:instrText xml:space="preserve"> HYPERLINK "https://vi.wikipedia.org/w/index.php?title=SGI_Irix&amp;action=edit&amp;redlink=1" \o "SGI Irix (trang chưa được viết)" </w:instrText>
      </w:r>
      <w:r w:rsidR="00B41112" w:rsidRPr="00B41112">
        <w:rPr>
          <w:sz w:val="26"/>
          <w:szCs w:val="26"/>
          <w:rPrChange w:id="10582" w:author="Le Minh Nghia" w:date="2019-10-09T10:56:00Z">
            <w:rPr/>
          </w:rPrChange>
        </w:rPr>
        <w:fldChar w:fldCharType="separate"/>
      </w:r>
      <w:r w:rsidRPr="00B41112">
        <w:rPr>
          <w:sz w:val="26"/>
          <w:szCs w:val="26"/>
          <w:rPrChange w:id="10583" w:author="Le Minh Nghia" w:date="2019-10-09T10:56:00Z">
            <w:rPr>
              <w:sz w:val="26"/>
              <w:szCs w:val="26"/>
            </w:rPr>
          </w:rPrChange>
        </w:rPr>
        <w:t xml:space="preserve">SGI </w:t>
      </w:r>
      <w:proofErr w:type="spellStart"/>
      <w:r w:rsidRPr="00B41112">
        <w:rPr>
          <w:sz w:val="26"/>
          <w:szCs w:val="26"/>
          <w:rPrChange w:id="10584" w:author="Le Minh Nghia" w:date="2019-10-09T10:56:00Z">
            <w:rPr>
              <w:sz w:val="26"/>
              <w:szCs w:val="26"/>
            </w:rPr>
          </w:rPrChange>
        </w:rPr>
        <w:t>Irix</w:t>
      </w:r>
      <w:proofErr w:type="spellEnd"/>
      <w:r w:rsidR="00B41112" w:rsidRPr="00B41112">
        <w:rPr>
          <w:sz w:val="26"/>
          <w:szCs w:val="26"/>
          <w:rPrChange w:id="10585" w:author="Le Minh Nghia" w:date="2019-10-09T10:56:00Z">
            <w:rPr>
              <w:sz w:val="26"/>
              <w:szCs w:val="26"/>
            </w:rPr>
          </w:rPrChange>
        </w:rPr>
        <w:fldChar w:fldCharType="end"/>
      </w:r>
      <w:r w:rsidRPr="00B41112">
        <w:rPr>
          <w:sz w:val="26"/>
          <w:szCs w:val="26"/>
          <w:rPrChange w:id="10586" w:author="Le Minh Nghia" w:date="2019-10-09T10:56:00Z">
            <w:rPr>
              <w:sz w:val="26"/>
              <w:szCs w:val="26"/>
            </w:rPr>
          </w:rPrChange>
        </w:rPr>
        <w:t>, </w:t>
      </w:r>
      <w:r w:rsidR="00B41112" w:rsidRPr="00B41112">
        <w:rPr>
          <w:sz w:val="26"/>
          <w:szCs w:val="26"/>
          <w:rPrChange w:id="10587" w:author="Le Minh Nghia" w:date="2019-10-09T10:56:00Z">
            <w:rPr/>
          </w:rPrChange>
        </w:rPr>
        <w:fldChar w:fldCharType="begin"/>
      </w:r>
      <w:r w:rsidR="00B41112" w:rsidRPr="00B41112">
        <w:rPr>
          <w:sz w:val="26"/>
          <w:szCs w:val="26"/>
          <w:rPrChange w:id="10588" w:author="Le Minh Nghia" w:date="2019-10-09T10:56:00Z">
            <w:rPr/>
          </w:rPrChange>
        </w:rPr>
        <w:instrText xml:space="preserve"> HYPERLINK "https://vi.wikipedia.org/wiki/Solaris" \o "Solaris" </w:instrText>
      </w:r>
      <w:r w:rsidR="00B41112" w:rsidRPr="00B41112">
        <w:rPr>
          <w:sz w:val="26"/>
          <w:szCs w:val="26"/>
          <w:rPrChange w:id="10589" w:author="Le Minh Nghia" w:date="2019-10-09T10:56:00Z">
            <w:rPr/>
          </w:rPrChange>
        </w:rPr>
        <w:fldChar w:fldCharType="separate"/>
      </w:r>
      <w:r w:rsidRPr="00B41112">
        <w:rPr>
          <w:sz w:val="26"/>
          <w:szCs w:val="26"/>
          <w:rPrChange w:id="10590" w:author="Le Minh Nghia" w:date="2019-10-09T10:56:00Z">
            <w:rPr>
              <w:sz w:val="26"/>
              <w:szCs w:val="26"/>
            </w:rPr>
          </w:rPrChange>
        </w:rPr>
        <w:t>Solaris</w:t>
      </w:r>
      <w:r w:rsidR="00B41112" w:rsidRPr="00B41112">
        <w:rPr>
          <w:sz w:val="26"/>
          <w:szCs w:val="26"/>
          <w:rPrChange w:id="10591" w:author="Le Minh Nghia" w:date="2019-10-09T10:56:00Z">
            <w:rPr>
              <w:sz w:val="26"/>
              <w:szCs w:val="26"/>
            </w:rPr>
          </w:rPrChange>
        </w:rPr>
        <w:fldChar w:fldCharType="end"/>
      </w:r>
      <w:r w:rsidRPr="00B41112">
        <w:rPr>
          <w:sz w:val="26"/>
          <w:szCs w:val="26"/>
          <w:rPrChange w:id="10592" w:author="Le Minh Nghia" w:date="2019-10-09T10:56:00Z">
            <w:rPr>
              <w:sz w:val="26"/>
              <w:szCs w:val="26"/>
            </w:rPr>
          </w:rPrChange>
        </w:rPr>
        <w:t>, </w:t>
      </w:r>
      <w:r w:rsidR="00B41112" w:rsidRPr="00B41112">
        <w:rPr>
          <w:sz w:val="26"/>
          <w:szCs w:val="26"/>
          <w:rPrChange w:id="10593" w:author="Le Minh Nghia" w:date="2019-10-09T10:56:00Z">
            <w:rPr/>
          </w:rPrChange>
        </w:rPr>
        <w:fldChar w:fldCharType="begin"/>
      </w:r>
      <w:r w:rsidR="00B41112" w:rsidRPr="00B41112">
        <w:rPr>
          <w:sz w:val="26"/>
          <w:szCs w:val="26"/>
          <w:rPrChange w:id="10594" w:author="Le Minh Nghia" w:date="2019-10-09T10:56:00Z">
            <w:rPr/>
          </w:rPrChange>
        </w:rPr>
        <w:instrText xml:space="preserve"> HYPERLINK "https://vi.wikipedia.org/w/index.php?title=SunOS&amp;action=edit&amp;redlink=1" \o "SunOS (trang chưa được viết)" </w:instrText>
      </w:r>
      <w:r w:rsidR="00B41112" w:rsidRPr="00B41112">
        <w:rPr>
          <w:sz w:val="26"/>
          <w:szCs w:val="26"/>
          <w:rPrChange w:id="10595" w:author="Le Minh Nghia" w:date="2019-10-09T10:56:00Z">
            <w:rPr/>
          </w:rPrChange>
        </w:rPr>
        <w:fldChar w:fldCharType="separate"/>
      </w:r>
      <w:r w:rsidRPr="00B41112">
        <w:rPr>
          <w:sz w:val="26"/>
          <w:szCs w:val="26"/>
          <w:rPrChange w:id="10596" w:author="Le Minh Nghia" w:date="2019-10-09T10:56:00Z">
            <w:rPr>
              <w:sz w:val="26"/>
              <w:szCs w:val="26"/>
            </w:rPr>
          </w:rPrChange>
        </w:rPr>
        <w:t>SunOS</w:t>
      </w:r>
      <w:r w:rsidR="00B41112" w:rsidRPr="00B41112">
        <w:rPr>
          <w:sz w:val="26"/>
          <w:szCs w:val="26"/>
          <w:rPrChange w:id="10597" w:author="Le Minh Nghia" w:date="2019-10-09T10:56:00Z">
            <w:rPr>
              <w:sz w:val="26"/>
              <w:szCs w:val="26"/>
            </w:rPr>
          </w:rPrChange>
        </w:rPr>
        <w:fldChar w:fldCharType="end"/>
      </w:r>
      <w:r w:rsidRPr="00B41112">
        <w:rPr>
          <w:sz w:val="26"/>
          <w:szCs w:val="26"/>
          <w:rPrChange w:id="10598" w:author="Le Minh Nghia" w:date="2019-10-09T10:56:00Z">
            <w:rPr>
              <w:sz w:val="26"/>
              <w:szCs w:val="26"/>
            </w:rPr>
          </w:rPrChange>
        </w:rPr>
        <w:t>,...</w:t>
      </w:r>
    </w:p>
    <w:p w:rsidR="006C6E71" w:rsidRPr="00B41112" w:rsidRDefault="006C6E71" w:rsidP="00A22430">
      <w:pPr>
        <w:pStyle w:val="NormalWeb"/>
        <w:shd w:val="clear" w:color="auto" w:fill="FFFFFF"/>
        <w:spacing w:before="120" w:beforeAutospacing="0" w:after="120" w:afterAutospacing="0" w:line="360" w:lineRule="auto"/>
        <w:ind w:firstLine="720"/>
        <w:rPr>
          <w:sz w:val="26"/>
          <w:szCs w:val="26"/>
          <w:rPrChange w:id="10599" w:author="Le Minh Nghia" w:date="2019-10-09T10:56:00Z">
            <w:rPr>
              <w:sz w:val="26"/>
              <w:szCs w:val="26"/>
            </w:rPr>
          </w:rPrChange>
        </w:rPr>
      </w:pPr>
      <w:r w:rsidRPr="00B41112">
        <w:rPr>
          <w:sz w:val="26"/>
          <w:szCs w:val="26"/>
          <w:rPrChange w:id="10600" w:author="Le Minh Nghia" w:date="2019-10-09T10:56:00Z">
            <w:rPr>
              <w:sz w:val="26"/>
              <w:szCs w:val="26"/>
            </w:rPr>
          </w:rPrChange>
        </w:rPr>
        <w:t>MySQL </w:t>
      </w:r>
      <w:proofErr w:type="spellStart"/>
      <w:r w:rsidRPr="00B41112">
        <w:rPr>
          <w:sz w:val="26"/>
          <w:szCs w:val="26"/>
          <w:rPrChange w:id="10601" w:author="Le Minh Nghia" w:date="2019-10-09T10:56:00Z">
            <w:rPr>
              <w:sz w:val="26"/>
              <w:szCs w:val="26"/>
            </w:rPr>
          </w:rPrChange>
        </w:rPr>
        <w:t>là</w:t>
      </w:r>
      <w:proofErr w:type="spellEnd"/>
      <w:r w:rsidRPr="00B41112">
        <w:rPr>
          <w:sz w:val="26"/>
          <w:szCs w:val="26"/>
          <w:rPrChange w:id="10602" w:author="Le Minh Nghia" w:date="2019-10-09T10:56:00Z">
            <w:rPr>
              <w:sz w:val="26"/>
              <w:szCs w:val="26"/>
            </w:rPr>
          </w:rPrChange>
        </w:rPr>
        <w:t xml:space="preserve"> </w:t>
      </w:r>
      <w:proofErr w:type="spellStart"/>
      <w:r w:rsidRPr="00B41112">
        <w:rPr>
          <w:sz w:val="26"/>
          <w:szCs w:val="26"/>
          <w:rPrChange w:id="10603" w:author="Le Minh Nghia" w:date="2019-10-09T10:56:00Z">
            <w:rPr>
              <w:sz w:val="26"/>
              <w:szCs w:val="26"/>
            </w:rPr>
          </w:rPrChange>
        </w:rPr>
        <w:t>một</w:t>
      </w:r>
      <w:proofErr w:type="spellEnd"/>
      <w:r w:rsidRPr="00B41112">
        <w:rPr>
          <w:sz w:val="26"/>
          <w:szCs w:val="26"/>
          <w:rPrChange w:id="10604" w:author="Le Minh Nghia" w:date="2019-10-09T10:56:00Z">
            <w:rPr>
              <w:sz w:val="26"/>
              <w:szCs w:val="26"/>
            </w:rPr>
          </w:rPrChange>
        </w:rPr>
        <w:t xml:space="preserve"> </w:t>
      </w:r>
      <w:proofErr w:type="spellStart"/>
      <w:r w:rsidRPr="00B41112">
        <w:rPr>
          <w:sz w:val="26"/>
          <w:szCs w:val="26"/>
          <w:rPrChange w:id="10605" w:author="Le Minh Nghia" w:date="2019-10-09T10:56:00Z">
            <w:rPr>
              <w:sz w:val="26"/>
              <w:szCs w:val="26"/>
            </w:rPr>
          </w:rPrChange>
        </w:rPr>
        <w:t>trong</w:t>
      </w:r>
      <w:proofErr w:type="spellEnd"/>
      <w:r w:rsidRPr="00B41112">
        <w:rPr>
          <w:sz w:val="26"/>
          <w:szCs w:val="26"/>
          <w:rPrChange w:id="10606" w:author="Le Minh Nghia" w:date="2019-10-09T10:56:00Z">
            <w:rPr>
              <w:sz w:val="26"/>
              <w:szCs w:val="26"/>
            </w:rPr>
          </w:rPrChange>
        </w:rPr>
        <w:t xml:space="preserve"> </w:t>
      </w:r>
      <w:proofErr w:type="spellStart"/>
      <w:r w:rsidRPr="00B41112">
        <w:rPr>
          <w:sz w:val="26"/>
          <w:szCs w:val="26"/>
          <w:rPrChange w:id="10607" w:author="Le Minh Nghia" w:date="2019-10-09T10:56:00Z">
            <w:rPr>
              <w:sz w:val="26"/>
              <w:szCs w:val="26"/>
            </w:rPr>
          </w:rPrChange>
        </w:rPr>
        <w:t>những</w:t>
      </w:r>
      <w:proofErr w:type="spellEnd"/>
      <w:r w:rsidRPr="00B41112">
        <w:rPr>
          <w:sz w:val="26"/>
          <w:szCs w:val="26"/>
          <w:rPrChange w:id="10608" w:author="Le Minh Nghia" w:date="2019-10-09T10:56:00Z">
            <w:rPr>
              <w:sz w:val="26"/>
              <w:szCs w:val="26"/>
            </w:rPr>
          </w:rPrChange>
        </w:rPr>
        <w:t xml:space="preserve"> </w:t>
      </w:r>
      <w:proofErr w:type="spellStart"/>
      <w:r w:rsidRPr="00B41112">
        <w:rPr>
          <w:sz w:val="26"/>
          <w:szCs w:val="26"/>
          <w:rPrChange w:id="10609" w:author="Le Minh Nghia" w:date="2019-10-09T10:56:00Z">
            <w:rPr>
              <w:sz w:val="26"/>
              <w:szCs w:val="26"/>
            </w:rPr>
          </w:rPrChange>
        </w:rPr>
        <w:t>ví</w:t>
      </w:r>
      <w:proofErr w:type="spellEnd"/>
      <w:r w:rsidRPr="00B41112">
        <w:rPr>
          <w:sz w:val="26"/>
          <w:szCs w:val="26"/>
          <w:rPrChange w:id="10610" w:author="Le Minh Nghia" w:date="2019-10-09T10:56:00Z">
            <w:rPr>
              <w:sz w:val="26"/>
              <w:szCs w:val="26"/>
            </w:rPr>
          </w:rPrChange>
        </w:rPr>
        <w:t xml:space="preserve"> </w:t>
      </w:r>
      <w:proofErr w:type="spellStart"/>
      <w:r w:rsidRPr="00B41112">
        <w:rPr>
          <w:sz w:val="26"/>
          <w:szCs w:val="26"/>
          <w:rPrChange w:id="10611" w:author="Le Minh Nghia" w:date="2019-10-09T10:56:00Z">
            <w:rPr>
              <w:sz w:val="26"/>
              <w:szCs w:val="26"/>
            </w:rPr>
          </w:rPrChange>
        </w:rPr>
        <w:t>dụ</w:t>
      </w:r>
      <w:proofErr w:type="spellEnd"/>
      <w:r w:rsidRPr="00B41112">
        <w:rPr>
          <w:sz w:val="26"/>
          <w:szCs w:val="26"/>
          <w:rPrChange w:id="10612" w:author="Le Minh Nghia" w:date="2019-10-09T10:56:00Z">
            <w:rPr>
              <w:sz w:val="26"/>
              <w:szCs w:val="26"/>
            </w:rPr>
          </w:rPrChange>
        </w:rPr>
        <w:t xml:space="preserve"> </w:t>
      </w:r>
      <w:proofErr w:type="spellStart"/>
      <w:r w:rsidRPr="00B41112">
        <w:rPr>
          <w:sz w:val="26"/>
          <w:szCs w:val="26"/>
          <w:rPrChange w:id="10613" w:author="Le Minh Nghia" w:date="2019-10-09T10:56:00Z">
            <w:rPr>
              <w:sz w:val="26"/>
              <w:szCs w:val="26"/>
            </w:rPr>
          </w:rPrChange>
        </w:rPr>
        <w:t>rất</w:t>
      </w:r>
      <w:proofErr w:type="spellEnd"/>
      <w:r w:rsidRPr="00B41112">
        <w:rPr>
          <w:sz w:val="26"/>
          <w:szCs w:val="26"/>
          <w:rPrChange w:id="10614" w:author="Le Minh Nghia" w:date="2019-10-09T10:56:00Z">
            <w:rPr>
              <w:sz w:val="26"/>
              <w:szCs w:val="26"/>
            </w:rPr>
          </w:rPrChange>
        </w:rPr>
        <w:t xml:space="preserve"> </w:t>
      </w:r>
      <w:proofErr w:type="spellStart"/>
      <w:r w:rsidRPr="00B41112">
        <w:rPr>
          <w:sz w:val="26"/>
          <w:szCs w:val="26"/>
          <w:rPrChange w:id="10615" w:author="Le Minh Nghia" w:date="2019-10-09T10:56:00Z">
            <w:rPr>
              <w:sz w:val="26"/>
              <w:szCs w:val="26"/>
            </w:rPr>
          </w:rPrChange>
        </w:rPr>
        <w:t>cơ</w:t>
      </w:r>
      <w:proofErr w:type="spellEnd"/>
      <w:r w:rsidRPr="00B41112">
        <w:rPr>
          <w:sz w:val="26"/>
          <w:szCs w:val="26"/>
          <w:rPrChange w:id="10616" w:author="Le Minh Nghia" w:date="2019-10-09T10:56:00Z">
            <w:rPr>
              <w:sz w:val="26"/>
              <w:szCs w:val="26"/>
            </w:rPr>
          </w:rPrChange>
        </w:rPr>
        <w:t xml:space="preserve"> </w:t>
      </w:r>
      <w:proofErr w:type="spellStart"/>
      <w:r w:rsidRPr="00B41112">
        <w:rPr>
          <w:sz w:val="26"/>
          <w:szCs w:val="26"/>
          <w:rPrChange w:id="10617" w:author="Le Minh Nghia" w:date="2019-10-09T10:56:00Z">
            <w:rPr>
              <w:sz w:val="26"/>
              <w:szCs w:val="26"/>
            </w:rPr>
          </w:rPrChange>
        </w:rPr>
        <w:t>bản</w:t>
      </w:r>
      <w:proofErr w:type="spellEnd"/>
      <w:r w:rsidRPr="00B41112">
        <w:rPr>
          <w:sz w:val="26"/>
          <w:szCs w:val="26"/>
          <w:rPrChange w:id="10618" w:author="Le Minh Nghia" w:date="2019-10-09T10:56:00Z">
            <w:rPr>
              <w:sz w:val="26"/>
              <w:szCs w:val="26"/>
            </w:rPr>
          </w:rPrChange>
        </w:rPr>
        <w:t xml:space="preserve"> </w:t>
      </w:r>
      <w:proofErr w:type="spellStart"/>
      <w:r w:rsidRPr="00B41112">
        <w:rPr>
          <w:sz w:val="26"/>
          <w:szCs w:val="26"/>
          <w:rPrChange w:id="10619" w:author="Le Minh Nghia" w:date="2019-10-09T10:56:00Z">
            <w:rPr>
              <w:sz w:val="26"/>
              <w:szCs w:val="26"/>
            </w:rPr>
          </w:rPrChange>
        </w:rPr>
        <w:t>về</w:t>
      </w:r>
      <w:proofErr w:type="spellEnd"/>
      <w:r w:rsidRPr="00B41112">
        <w:rPr>
          <w:sz w:val="26"/>
          <w:szCs w:val="26"/>
          <w:rPrChange w:id="10620" w:author="Le Minh Nghia" w:date="2019-10-09T10:56:00Z">
            <w:rPr>
              <w:sz w:val="26"/>
              <w:szCs w:val="26"/>
            </w:rPr>
          </w:rPrChange>
        </w:rPr>
        <w:t xml:space="preserve"> </w:t>
      </w:r>
      <w:proofErr w:type="spellStart"/>
      <w:r w:rsidRPr="00B41112">
        <w:rPr>
          <w:sz w:val="26"/>
          <w:szCs w:val="26"/>
          <w:rPrChange w:id="10621" w:author="Le Minh Nghia" w:date="2019-10-09T10:56:00Z">
            <w:rPr>
              <w:sz w:val="26"/>
              <w:szCs w:val="26"/>
            </w:rPr>
          </w:rPrChange>
        </w:rPr>
        <w:t>Hệ</w:t>
      </w:r>
      <w:proofErr w:type="spellEnd"/>
      <w:r w:rsidRPr="00B41112">
        <w:rPr>
          <w:sz w:val="26"/>
          <w:szCs w:val="26"/>
          <w:rPrChange w:id="10622" w:author="Le Minh Nghia" w:date="2019-10-09T10:56:00Z">
            <w:rPr>
              <w:sz w:val="26"/>
              <w:szCs w:val="26"/>
            </w:rPr>
          </w:rPrChange>
        </w:rPr>
        <w:t xml:space="preserve"> </w:t>
      </w:r>
      <w:proofErr w:type="spellStart"/>
      <w:r w:rsidRPr="00B41112">
        <w:rPr>
          <w:sz w:val="26"/>
          <w:szCs w:val="26"/>
          <w:rPrChange w:id="10623" w:author="Le Minh Nghia" w:date="2019-10-09T10:56:00Z">
            <w:rPr>
              <w:sz w:val="26"/>
              <w:szCs w:val="26"/>
            </w:rPr>
          </w:rPrChange>
        </w:rPr>
        <w:t>Quản</w:t>
      </w:r>
      <w:proofErr w:type="spellEnd"/>
      <w:r w:rsidRPr="00B41112">
        <w:rPr>
          <w:sz w:val="26"/>
          <w:szCs w:val="26"/>
          <w:rPrChange w:id="10624" w:author="Le Minh Nghia" w:date="2019-10-09T10:56:00Z">
            <w:rPr>
              <w:sz w:val="26"/>
              <w:szCs w:val="26"/>
            </w:rPr>
          </w:rPrChange>
        </w:rPr>
        <w:t xml:space="preserve"> </w:t>
      </w:r>
      <w:proofErr w:type="spellStart"/>
      <w:r w:rsidRPr="00B41112">
        <w:rPr>
          <w:sz w:val="26"/>
          <w:szCs w:val="26"/>
          <w:rPrChange w:id="10625" w:author="Le Minh Nghia" w:date="2019-10-09T10:56:00Z">
            <w:rPr>
              <w:sz w:val="26"/>
              <w:szCs w:val="26"/>
            </w:rPr>
          </w:rPrChange>
        </w:rPr>
        <w:t>trị</w:t>
      </w:r>
      <w:proofErr w:type="spellEnd"/>
      <w:r w:rsidRPr="00B41112">
        <w:rPr>
          <w:sz w:val="26"/>
          <w:szCs w:val="26"/>
          <w:rPrChange w:id="10626" w:author="Le Minh Nghia" w:date="2019-10-09T10:56:00Z">
            <w:rPr>
              <w:sz w:val="26"/>
              <w:szCs w:val="26"/>
            </w:rPr>
          </w:rPrChange>
        </w:rPr>
        <w:t xml:space="preserve"> </w:t>
      </w:r>
      <w:proofErr w:type="spellStart"/>
      <w:r w:rsidRPr="00B41112">
        <w:rPr>
          <w:sz w:val="26"/>
          <w:szCs w:val="26"/>
          <w:rPrChange w:id="10627" w:author="Le Minh Nghia" w:date="2019-10-09T10:56:00Z">
            <w:rPr>
              <w:sz w:val="26"/>
              <w:szCs w:val="26"/>
            </w:rPr>
          </w:rPrChange>
        </w:rPr>
        <w:t>Cơ</w:t>
      </w:r>
      <w:proofErr w:type="spellEnd"/>
      <w:r w:rsidRPr="00B41112">
        <w:rPr>
          <w:sz w:val="26"/>
          <w:szCs w:val="26"/>
          <w:rPrChange w:id="10628" w:author="Le Minh Nghia" w:date="2019-10-09T10:56:00Z">
            <w:rPr>
              <w:sz w:val="26"/>
              <w:szCs w:val="26"/>
            </w:rPr>
          </w:rPrChange>
        </w:rPr>
        <w:t xml:space="preserve"> </w:t>
      </w:r>
      <w:proofErr w:type="spellStart"/>
      <w:r w:rsidRPr="00B41112">
        <w:rPr>
          <w:sz w:val="26"/>
          <w:szCs w:val="26"/>
          <w:rPrChange w:id="10629" w:author="Le Minh Nghia" w:date="2019-10-09T10:56:00Z">
            <w:rPr>
              <w:sz w:val="26"/>
              <w:szCs w:val="26"/>
            </w:rPr>
          </w:rPrChange>
        </w:rPr>
        <w:t>sở</w:t>
      </w:r>
      <w:proofErr w:type="spellEnd"/>
      <w:r w:rsidRPr="00B41112">
        <w:rPr>
          <w:sz w:val="26"/>
          <w:szCs w:val="26"/>
          <w:rPrChange w:id="10630" w:author="Le Minh Nghia" w:date="2019-10-09T10:56:00Z">
            <w:rPr>
              <w:sz w:val="26"/>
              <w:szCs w:val="26"/>
            </w:rPr>
          </w:rPrChange>
        </w:rPr>
        <w:t xml:space="preserve"> </w:t>
      </w:r>
      <w:proofErr w:type="spellStart"/>
      <w:r w:rsidRPr="00B41112">
        <w:rPr>
          <w:sz w:val="26"/>
          <w:szCs w:val="26"/>
          <w:rPrChange w:id="10631" w:author="Le Minh Nghia" w:date="2019-10-09T10:56:00Z">
            <w:rPr>
              <w:sz w:val="26"/>
              <w:szCs w:val="26"/>
            </w:rPr>
          </w:rPrChange>
        </w:rPr>
        <w:t>dữ</w:t>
      </w:r>
      <w:proofErr w:type="spellEnd"/>
      <w:r w:rsidRPr="00B41112">
        <w:rPr>
          <w:sz w:val="26"/>
          <w:szCs w:val="26"/>
          <w:rPrChange w:id="10632" w:author="Le Minh Nghia" w:date="2019-10-09T10:56:00Z">
            <w:rPr>
              <w:sz w:val="26"/>
              <w:szCs w:val="26"/>
            </w:rPr>
          </w:rPrChange>
        </w:rPr>
        <w:t xml:space="preserve"> </w:t>
      </w:r>
      <w:proofErr w:type="spellStart"/>
      <w:r w:rsidRPr="00B41112">
        <w:rPr>
          <w:sz w:val="26"/>
          <w:szCs w:val="26"/>
          <w:rPrChange w:id="10633" w:author="Le Minh Nghia" w:date="2019-10-09T10:56:00Z">
            <w:rPr>
              <w:sz w:val="26"/>
              <w:szCs w:val="26"/>
            </w:rPr>
          </w:rPrChange>
        </w:rPr>
        <w:t>liệu</w:t>
      </w:r>
      <w:proofErr w:type="spellEnd"/>
      <w:r w:rsidRPr="00B41112">
        <w:rPr>
          <w:sz w:val="26"/>
          <w:szCs w:val="26"/>
          <w:rPrChange w:id="10634" w:author="Le Minh Nghia" w:date="2019-10-09T10:56:00Z">
            <w:rPr>
              <w:sz w:val="26"/>
              <w:szCs w:val="26"/>
            </w:rPr>
          </w:rPrChange>
        </w:rPr>
        <w:t xml:space="preserve"> </w:t>
      </w:r>
      <w:proofErr w:type="spellStart"/>
      <w:r w:rsidRPr="00B41112">
        <w:rPr>
          <w:sz w:val="26"/>
          <w:szCs w:val="26"/>
          <w:rPrChange w:id="10635" w:author="Le Minh Nghia" w:date="2019-10-09T10:56:00Z">
            <w:rPr>
              <w:sz w:val="26"/>
              <w:szCs w:val="26"/>
            </w:rPr>
          </w:rPrChange>
        </w:rPr>
        <w:t>quan</w:t>
      </w:r>
      <w:proofErr w:type="spellEnd"/>
      <w:r w:rsidRPr="00B41112">
        <w:rPr>
          <w:sz w:val="26"/>
          <w:szCs w:val="26"/>
          <w:rPrChange w:id="10636" w:author="Le Minh Nghia" w:date="2019-10-09T10:56:00Z">
            <w:rPr>
              <w:sz w:val="26"/>
              <w:szCs w:val="26"/>
            </w:rPr>
          </w:rPrChange>
        </w:rPr>
        <w:t xml:space="preserve"> </w:t>
      </w:r>
      <w:proofErr w:type="spellStart"/>
      <w:r w:rsidRPr="00B41112">
        <w:rPr>
          <w:sz w:val="26"/>
          <w:szCs w:val="26"/>
          <w:rPrChange w:id="10637" w:author="Le Minh Nghia" w:date="2019-10-09T10:56:00Z">
            <w:rPr>
              <w:sz w:val="26"/>
              <w:szCs w:val="26"/>
            </w:rPr>
          </w:rPrChange>
        </w:rPr>
        <w:t>hệ</w:t>
      </w:r>
      <w:proofErr w:type="spellEnd"/>
      <w:r w:rsidRPr="00B41112">
        <w:rPr>
          <w:sz w:val="26"/>
          <w:szCs w:val="26"/>
          <w:rPrChange w:id="10638" w:author="Le Minh Nghia" w:date="2019-10-09T10:56:00Z">
            <w:rPr>
              <w:sz w:val="26"/>
              <w:szCs w:val="26"/>
            </w:rPr>
          </w:rPrChange>
        </w:rPr>
        <w:t xml:space="preserve"> </w:t>
      </w:r>
      <w:proofErr w:type="spellStart"/>
      <w:r w:rsidRPr="00B41112">
        <w:rPr>
          <w:sz w:val="26"/>
          <w:szCs w:val="26"/>
          <w:rPrChange w:id="10639" w:author="Le Minh Nghia" w:date="2019-10-09T10:56:00Z">
            <w:rPr>
              <w:sz w:val="26"/>
              <w:szCs w:val="26"/>
            </w:rPr>
          </w:rPrChange>
        </w:rPr>
        <w:t>sử</w:t>
      </w:r>
      <w:proofErr w:type="spellEnd"/>
      <w:r w:rsidRPr="00B41112">
        <w:rPr>
          <w:sz w:val="26"/>
          <w:szCs w:val="26"/>
          <w:rPrChange w:id="10640" w:author="Le Minh Nghia" w:date="2019-10-09T10:56:00Z">
            <w:rPr>
              <w:sz w:val="26"/>
              <w:szCs w:val="26"/>
            </w:rPr>
          </w:rPrChange>
        </w:rPr>
        <w:t xml:space="preserve"> </w:t>
      </w:r>
      <w:proofErr w:type="spellStart"/>
      <w:r w:rsidRPr="00B41112">
        <w:rPr>
          <w:sz w:val="26"/>
          <w:szCs w:val="26"/>
          <w:rPrChange w:id="10641" w:author="Le Minh Nghia" w:date="2019-10-09T10:56:00Z">
            <w:rPr>
              <w:sz w:val="26"/>
              <w:szCs w:val="26"/>
            </w:rPr>
          </w:rPrChange>
        </w:rPr>
        <w:t>dụng</w:t>
      </w:r>
      <w:proofErr w:type="spellEnd"/>
      <w:r w:rsidRPr="00B41112">
        <w:rPr>
          <w:sz w:val="26"/>
          <w:szCs w:val="26"/>
          <w:rPrChange w:id="10642" w:author="Le Minh Nghia" w:date="2019-10-09T10:56:00Z">
            <w:rPr>
              <w:sz w:val="26"/>
              <w:szCs w:val="26"/>
            </w:rPr>
          </w:rPrChange>
        </w:rPr>
        <w:t xml:space="preserve"> </w:t>
      </w:r>
      <w:proofErr w:type="spellStart"/>
      <w:r w:rsidRPr="00B41112">
        <w:rPr>
          <w:sz w:val="26"/>
          <w:szCs w:val="26"/>
          <w:rPrChange w:id="10643" w:author="Le Minh Nghia" w:date="2019-10-09T10:56:00Z">
            <w:rPr>
              <w:sz w:val="26"/>
              <w:szCs w:val="26"/>
            </w:rPr>
          </w:rPrChange>
        </w:rPr>
        <w:t>Ngôn</w:t>
      </w:r>
      <w:proofErr w:type="spellEnd"/>
      <w:r w:rsidRPr="00B41112">
        <w:rPr>
          <w:sz w:val="26"/>
          <w:szCs w:val="26"/>
          <w:rPrChange w:id="10644" w:author="Le Minh Nghia" w:date="2019-10-09T10:56:00Z">
            <w:rPr>
              <w:sz w:val="26"/>
              <w:szCs w:val="26"/>
            </w:rPr>
          </w:rPrChange>
        </w:rPr>
        <w:t xml:space="preserve"> </w:t>
      </w:r>
      <w:proofErr w:type="spellStart"/>
      <w:r w:rsidRPr="00B41112">
        <w:rPr>
          <w:sz w:val="26"/>
          <w:szCs w:val="26"/>
          <w:rPrChange w:id="10645" w:author="Le Minh Nghia" w:date="2019-10-09T10:56:00Z">
            <w:rPr>
              <w:sz w:val="26"/>
              <w:szCs w:val="26"/>
            </w:rPr>
          </w:rPrChange>
        </w:rPr>
        <w:t>ngữ</w:t>
      </w:r>
      <w:proofErr w:type="spellEnd"/>
      <w:r w:rsidRPr="00B41112">
        <w:rPr>
          <w:sz w:val="26"/>
          <w:szCs w:val="26"/>
          <w:rPrChange w:id="10646" w:author="Le Minh Nghia" w:date="2019-10-09T10:56:00Z">
            <w:rPr>
              <w:sz w:val="26"/>
              <w:szCs w:val="26"/>
            </w:rPr>
          </w:rPrChange>
        </w:rPr>
        <w:t xml:space="preserve"> </w:t>
      </w:r>
      <w:proofErr w:type="spellStart"/>
      <w:r w:rsidRPr="00B41112">
        <w:rPr>
          <w:sz w:val="26"/>
          <w:szCs w:val="26"/>
          <w:rPrChange w:id="10647" w:author="Le Minh Nghia" w:date="2019-10-09T10:56:00Z">
            <w:rPr>
              <w:sz w:val="26"/>
              <w:szCs w:val="26"/>
            </w:rPr>
          </w:rPrChange>
        </w:rPr>
        <w:t>truy</w:t>
      </w:r>
      <w:proofErr w:type="spellEnd"/>
      <w:r w:rsidRPr="00B41112">
        <w:rPr>
          <w:sz w:val="26"/>
          <w:szCs w:val="26"/>
          <w:rPrChange w:id="10648" w:author="Le Minh Nghia" w:date="2019-10-09T10:56:00Z">
            <w:rPr>
              <w:sz w:val="26"/>
              <w:szCs w:val="26"/>
            </w:rPr>
          </w:rPrChange>
        </w:rPr>
        <w:t xml:space="preserve"> </w:t>
      </w:r>
      <w:proofErr w:type="spellStart"/>
      <w:r w:rsidRPr="00B41112">
        <w:rPr>
          <w:sz w:val="26"/>
          <w:szCs w:val="26"/>
          <w:rPrChange w:id="10649" w:author="Le Minh Nghia" w:date="2019-10-09T10:56:00Z">
            <w:rPr>
              <w:sz w:val="26"/>
              <w:szCs w:val="26"/>
            </w:rPr>
          </w:rPrChange>
        </w:rPr>
        <w:t>vấn</w:t>
      </w:r>
      <w:proofErr w:type="spellEnd"/>
      <w:r w:rsidRPr="00B41112">
        <w:rPr>
          <w:sz w:val="26"/>
          <w:szCs w:val="26"/>
          <w:rPrChange w:id="10650" w:author="Le Minh Nghia" w:date="2019-10-09T10:56:00Z">
            <w:rPr>
              <w:sz w:val="26"/>
              <w:szCs w:val="26"/>
            </w:rPr>
          </w:rPrChange>
        </w:rPr>
        <w:t xml:space="preserve"> </w:t>
      </w:r>
      <w:proofErr w:type="spellStart"/>
      <w:r w:rsidRPr="00B41112">
        <w:rPr>
          <w:sz w:val="26"/>
          <w:szCs w:val="26"/>
          <w:rPrChange w:id="10651" w:author="Le Minh Nghia" w:date="2019-10-09T10:56:00Z">
            <w:rPr>
              <w:sz w:val="26"/>
              <w:szCs w:val="26"/>
            </w:rPr>
          </w:rPrChange>
        </w:rPr>
        <w:t>có</w:t>
      </w:r>
      <w:proofErr w:type="spellEnd"/>
      <w:r w:rsidRPr="00B41112">
        <w:rPr>
          <w:sz w:val="26"/>
          <w:szCs w:val="26"/>
          <w:rPrChange w:id="10652" w:author="Le Minh Nghia" w:date="2019-10-09T10:56:00Z">
            <w:rPr>
              <w:sz w:val="26"/>
              <w:szCs w:val="26"/>
            </w:rPr>
          </w:rPrChange>
        </w:rPr>
        <w:t xml:space="preserve"> </w:t>
      </w:r>
      <w:proofErr w:type="spellStart"/>
      <w:r w:rsidRPr="00B41112">
        <w:rPr>
          <w:sz w:val="26"/>
          <w:szCs w:val="26"/>
          <w:rPrChange w:id="10653" w:author="Le Minh Nghia" w:date="2019-10-09T10:56:00Z">
            <w:rPr>
              <w:sz w:val="26"/>
              <w:szCs w:val="26"/>
            </w:rPr>
          </w:rPrChange>
        </w:rPr>
        <w:t>cấu</w:t>
      </w:r>
      <w:proofErr w:type="spellEnd"/>
      <w:r w:rsidRPr="00B41112">
        <w:rPr>
          <w:sz w:val="26"/>
          <w:szCs w:val="26"/>
          <w:rPrChange w:id="10654" w:author="Le Minh Nghia" w:date="2019-10-09T10:56:00Z">
            <w:rPr>
              <w:sz w:val="26"/>
              <w:szCs w:val="26"/>
            </w:rPr>
          </w:rPrChange>
        </w:rPr>
        <w:t xml:space="preserve"> </w:t>
      </w:r>
      <w:proofErr w:type="spellStart"/>
      <w:r w:rsidRPr="00B41112">
        <w:rPr>
          <w:sz w:val="26"/>
          <w:szCs w:val="26"/>
          <w:rPrChange w:id="10655" w:author="Le Minh Nghia" w:date="2019-10-09T10:56:00Z">
            <w:rPr>
              <w:sz w:val="26"/>
              <w:szCs w:val="26"/>
            </w:rPr>
          </w:rPrChange>
        </w:rPr>
        <w:t>trúc</w:t>
      </w:r>
      <w:proofErr w:type="spellEnd"/>
      <w:r w:rsidRPr="00B41112">
        <w:rPr>
          <w:sz w:val="26"/>
          <w:szCs w:val="26"/>
          <w:rPrChange w:id="10656" w:author="Le Minh Nghia" w:date="2019-10-09T10:56:00Z">
            <w:rPr>
              <w:sz w:val="26"/>
              <w:szCs w:val="26"/>
            </w:rPr>
          </w:rPrChange>
        </w:rPr>
        <w:t xml:space="preserve"> (SQL).</w:t>
      </w:r>
    </w:p>
    <w:p w:rsidR="006C6E71" w:rsidRPr="00B41112" w:rsidRDefault="006C6E71" w:rsidP="00A22430">
      <w:pPr>
        <w:pStyle w:val="NormalWeb"/>
        <w:shd w:val="clear" w:color="auto" w:fill="FFFFFF"/>
        <w:spacing w:before="120" w:beforeAutospacing="0" w:after="120" w:afterAutospacing="0" w:line="360" w:lineRule="auto"/>
        <w:ind w:firstLine="720"/>
        <w:rPr>
          <w:sz w:val="26"/>
          <w:szCs w:val="26"/>
          <w:rPrChange w:id="10657" w:author="Le Minh Nghia" w:date="2019-10-09T10:56:00Z">
            <w:rPr>
              <w:sz w:val="26"/>
              <w:szCs w:val="26"/>
            </w:rPr>
          </w:rPrChange>
        </w:rPr>
      </w:pPr>
      <w:r w:rsidRPr="00B41112">
        <w:rPr>
          <w:sz w:val="26"/>
          <w:szCs w:val="26"/>
          <w:rPrChange w:id="10658" w:author="Le Minh Nghia" w:date="2019-10-09T10:56:00Z">
            <w:rPr>
              <w:sz w:val="26"/>
              <w:szCs w:val="26"/>
            </w:rPr>
          </w:rPrChange>
        </w:rPr>
        <w:t>MySQL </w:t>
      </w:r>
      <w:proofErr w:type="spellStart"/>
      <w:r w:rsidRPr="00B41112">
        <w:rPr>
          <w:sz w:val="26"/>
          <w:szCs w:val="26"/>
          <w:rPrChange w:id="10659" w:author="Le Minh Nghia" w:date="2019-10-09T10:56:00Z">
            <w:rPr>
              <w:sz w:val="26"/>
              <w:szCs w:val="26"/>
            </w:rPr>
          </w:rPrChange>
        </w:rPr>
        <w:t>được</w:t>
      </w:r>
      <w:proofErr w:type="spellEnd"/>
      <w:r w:rsidRPr="00B41112">
        <w:rPr>
          <w:sz w:val="26"/>
          <w:szCs w:val="26"/>
          <w:rPrChange w:id="10660" w:author="Le Minh Nghia" w:date="2019-10-09T10:56:00Z">
            <w:rPr>
              <w:sz w:val="26"/>
              <w:szCs w:val="26"/>
            </w:rPr>
          </w:rPrChange>
        </w:rPr>
        <w:t xml:space="preserve"> </w:t>
      </w:r>
      <w:proofErr w:type="spellStart"/>
      <w:r w:rsidRPr="00B41112">
        <w:rPr>
          <w:sz w:val="26"/>
          <w:szCs w:val="26"/>
          <w:rPrChange w:id="10661" w:author="Le Minh Nghia" w:date="2019-10-09T10:56:00Z">
            <w:rPr>
              <w:sz w:val="26"/>
              <w:szCs w:val="26"/>
            </w:rPr>
          </w:rPrChange>
        </w:rPr>
        <w:t>sử</w:t>
      </w:r>
      <w:proofErr w:type="spellEnd"/>
      <w:r w:rsidRPr="00B41112">
        <w:rPr>
          <w:sz w:val="26"/>
          <w:szCs w:val="26"/>
          <w:rPrChange w:id="10662" w:author="Le Minh Nghia" w:date="2019-10-09T10:56:00Z">
            <w:rPr>
              <w:sz w:val="26"/>
              <w:szCs w:val="26"/>
            </w:rPr>
          </w:rPrChange>
        </w:rPr>
        <w:t xml:space="preserve"> </w:t>
      </w:r>
      <w:proofErr w:type="spellStart"/>
      <w:r w:rsidRPr="00B41112">
        <w:rPr>
          <w:sz w:val="26"/>
          <w:szCs w:val="26"/>
          <w:rPrChange w:id="10663" w:author="Le Minh Nghia" w:date="2019-10-09T10:56:00Z">
            <w:rPr>
              <w:sz w:val="26"/>
              <w:szCs w:val="26"/>
            </w:rPr>
          </w:rPrChange>
        </w:rPr>
        <w:t>dụng</w:t>
      </w:r>
      <w:proofErr w:type="spellEnd"/>
      <w:r w:rsidRPr="00B41112">
        <w:rPr>
          <w:sz w:val="26"/>
          <w:szCs w:val="26"/>
          <w:rPrChange w:id="10664" w:author="Le Minh Nghia" w:date="2019-10-09T10:56:00Z">
            <w:rPr>
              <w:sz w:val="26"/>
              <w:szCs w:val="26"/>
            </w:rPr>
          </w:rPrChange>
        </w:rPr>
        <w:t xml:space="preserve"> </w:t>
      </w:r>
      <w:proofErr w:type="spellStart"/>
      <w:r w:rsidRPr="00B41112">
        <w:rPr>
          <w:sz w:val="26"/>
          <w:szCs w:val="26"/>
          <w:rPrChange w:id="10665" w:author="Le Minh Nghia" w:date="2019-10-09T10:56:00Z">
            <w:rPr>
              <w:sz w:val="26"/>
              <w:szCs w:val="26"/>
            </w:rPr>
          </w:rPrChange>
        </w:rPr>
        <w:t>cho</w:t>
      </w:r>
      <w:proofErr w:type="spellEnd"/>
      <w:r w:rsidRPr="00B41112">
        <w:rPr>
          <w:sz w:val="26"/>
          <w:szCs w:val="26"/>
          <w:rPrChange w:id="10666" w:author="Le Minh Nghia" w:date="2019-10-09T10:56:00Z">
            <w:rPr>
              <w:sz w:val="26"/>
              <w:szCs w:val="26"/>
            </w:rPr>
          </w:rPrChange>
        </w:rPr>
        <w:t xml:space="preserve"> </w:t>
      </w:r>
      <w:proofErr w:type="spellStart"/>
      <w:r w:rsidRPr="00B41112">
        <w:rPr>
          <w:sz w:val="26"/>
          <w:szCs w:val="26"/>
          <w:rPrChange w:id="10667" w:author="Le Minh Nghia" w:date="2019-10-09T10:56:00Z">
            <w:rPr>
              <w:sz w:val="26"/>
              <w:szCs w:val="26"/>
            </w:rPr>
          </w:rPrChange>
        </w:rPr>
        <w:t>việc</w:t>
      </w:r>
      <w:proofErr w:type="spellEnd"/>
      <w:r w:rsidRPr="00B41112">
        <w:rPr>
          <w:sz w:val="26"/>
          <w:szCs w:val="26"/>
          <w:rPrChange w:id="10668" w:author="Le Minh Nghia" w:date="2019-10-09T10:56:00Z">
            <w:rPr>
              <w:sz w:val="26"/>
              <w:szCs w:val="26"/>
            </w:rPr>
          </w:rPrChange>
        </w:rPr>
        <w:t xml:space="preserve"> </w:t>
      </w:r>
      <w:proofErr w:type="spellStart"/>
      <w:r w:rsidRPr="00B41112">
        <w:rPr>
          <w:sz w:val="26"/>
          <w:szCs w:val="26"/>
          <w:rPrChange w:id="10669" w:author="Le Minh Nghia" w:date="2019-10-09T10:56:00Z">
            <w:rPr>
              <w:sz w:val="26"/>
              <w:szCs w:val="26"/>
            </w:rPr>
          </w:rPrChange>
        </w:rPr>
        <w:t>bổ</w:t>
      </w:r>
      <w:proofErr w:type="spellEnd"/>
      <w:r w:rsidRPr="00B41112">
        <w:rPr>
          <w:sz w:val="26"/>
          <w:szCs w:val="26"/>
          <w:rPrChange w:id="10670" w:author="Le Minh Nghia" w:date="2019-10-09T10:56:00Z">
            <w:rPr>
              <w:sz w:val="26"/>
              <w:szCs w:val="26"/>
            </w:rPr>
          </w:rPrChange>
        </w:rPr>
        <w:t xml:space="preserve"> </w:t>
      </w:r>
      <w:proofErr w:type="spellStart"/>
      <w:r w:rsidRPr="00B41112">
        <w:rPr>
          <w:sz w:val="26"/>
          <w:szCs w:val="26"/>
          <w:rPrChange w:id="10671" w:author="Le Minh Nghia" w:date="2019-10-09T10:56:00Z">
            <w:rPr>
              <w:sz w:val="26"/>
              <w:szCs w:val="26"/>
            </w:rPr>
          </w:rPrChange>
        </w:rPr>
        <w:t>trợ</w:t>
      </w:r>
      <w:proofErr w:type="spellEnd"/>
      <w:r w:rsidRPr="00B41112">
        <w:rPr>
          <w:sz w:val="26"/>
          <w:szCs w:val="26"/>
          <w:rPrChange w:id="10672" w:author="Le Minh Nghia" w:date="2019-10-09T10:56:00Z">
            <w:rPr>
              <w:sz w:val="26"/>
              <w:szCs w:val="26"/>
            </w:rPr>
          </w:rPrChange>
        </w:rPr>
        <w:t> </w:t>
      </w:r>
      <w:r w:rsidR="00B41112" w:rsidRPr="00B41112">
        <w:rPr>
          <w:sz w:val="26"/>
          <w:szCs w:val="26"/>
          <w:rPrChange w:id="10673" w:author="Le Minh Nghia" w:date="2019-10-09T10:56:00Z">
            <w:rPr/>
          </w:rPrChange>
        </w:rPr>
        <w:fldChar w:fldCharType="begin"/>
      </w:r>
      <w:r w:rsidR="00B41112" w:rsidRPr="00B41112">
        <w:rPr>
          <w:sz w:val="26"/>
          <w:szCs w:val="26"/>
          <w:rPrChange w:id="10674" w:author="Le Minh Nghia" w:date="2019-10-09T10:56:00Z">
            <w:rPr/>
          </w:rPrChange>
        </w:rPr>
        <w:instrText xml:space="preserve"> HYPERLINK "https://vi.wikipedia.org/wiki/PHP" \o "PHP" </w:instrText>
      </w:r>
      <w:r w:rsidR="00B41112" w:rsidRPr="00B41112">
        <w:rPr>
          <w:sz w:val="26"/>
          <w:szCs w:val="26"/>
          <w:rPrChange w:id="10675" w:author="Le Minh Nghia" w:date="2019-10-09T10:56:00Z">
            <w:rPr/>
          </w:rPrChange>
        </w:rPr>
        <w:fldChar w:fldCharType="separate"/>
      </w:r>
      <w:r w:rsidRPr="00B41112">
        <w:rPr>
          <w:sz w:val="26"/>
          <w:szCs w:val="26"/>
          <w:rPrChange w:id="10676" w:author="Le Minh Nghia" w:date="2019-10-09T10:56:00Z">
            <w:rPr>
              <w:sz w:val="26"/>
              <w:szCs w:val="26"/>
            </w:rPr>
          </w:rPrChange>
        </w:rPr>
        <w:t>PHP</w:t>
      </w:r>
      <w:r w:rsidR="00B41112" w:rsidRPr="00B41112">
        <w:rPr>
          <w:sz w:val="26"/>
          <w:szCs w:val="26"/>
          <w:rPrChange w:id="10677" w:author="Le Minh Nghia" w:date="2019-10-09T10:56:00Z">
            <w:rPr>
              <w:sz w:val="26"/>
              <w:szCs w:val="26"/>
            </w:rPr>
          </w:rPrChange>
        </w:rPr>
        <w:fldChar w:fldCharType="end"/>
      </w:r>
      <w:r w:rsidRPr="00B41112">
        <w:rPr>
          <w:sz w:val="26"/>
          <w:szCs w:val="26"/>
          <w:rPrChange w:id="10678" w:author="Le Minh Nghia" w:date="2019-10-09T10:56:00Z">
            <w:rPr>
              <w:sz w:val="26"/>
              <w:szCs w:val="26"/>
            </w:rPr>
          </w:rPrChange>
        </w:rPr>
        <w:t>, </w:t>
      </w:r>
      <w:r w:rsidR="00B41112" w:rsidRPr="00B41112">
        <w:rPr>
          <w:sz w:val="26"/>
          <w:szCs w:val="26"/>
          <w:rPrChange w:id="10679" w:author="Le Minh Nghia" w:date="2019-10-09T10:56:00Z">
            <w:rPr/>
          </w:rPrChange>
        </w:rPr>
        <w:fldChar w:fldCharType="begin"/>
      </w:r>
      <w:r w:rsidR="00B41112" w:rsidRPr="00B41112">
        <w:rPr>
          <w:sz w:val="26"/>
          <w:szCs w:val="26"/>
          <w:rPrChange w:id="10680" w:author="Le Minh Nghia" w:date="2019-10-09T10:56:00Z">
            <w:rPr/>
          </w:rPrChange>
        </w:rPr>
        <w:instrText xml:space="preserve"> HYPERLINK "https://vi.wikipedia.org/wiki/Perl" \o "Perl" </w:instrText>
      </w:r>
      <w:r w:rsidR="00B41112" w:rsidRPr="00B41112">
        <w:rPr>
          <w:sz w:val="26"/>
          <w:szCs w:val="26"/>
          <w:rPrChange w:id="10681" w:author="Le Minh Nghia" w:date="2019-10-09T10:56:00Z">
            <w:rPr/>
          </w:rPrChange>
        </w:rPr>
        <w:fldChar w:fldCharType="separate"/>
      </w:r>
      <w:r w:rsidRPr="00B41112">
        <w:rPr>
          <w:sz w:val="26"/>
          <w:szCs w:val="26"/>
          <w:rPrChange w:id="10682" w:author="Le Minh Nghia" w:date="2019-10-09T10:56:00Z">
            <w:rPr>
              <w:sz w:val="26"/>
              <w:szCs w:val="26"/>
            </w:rPr>
          </w:rPrChange>
        </w:rPr>
        <w:t>Perl</w:t>
      </w:r>
      <w:r w:rsidR="00B41112" w:rsidRPr="00B41112">
        <w:rPr>
          <w:sz w:val="26"/>
          <w:szCs w:val="26"/>
          <w:rPrChange w:id="10683" w:author="Le Minh Nghia" w:date="2019-10-09T10:56:00Z">
            <w:rPr>
              <w:sz w:val="26"/>
              <w:szCs w:val="26"/>
            </w:rPr>
          </w:rPrChange>
        </w:rPr>
        <w:fldChar w:fldCharType="end"/>
      </w:r>
      <w:r w:rsidRPr="00B41112">
        <w:rPr>
          <w:sz w:val="26"/>
          <w:szCs w:val="26"/>
          <w:rPrChange w:id="10684" w:author="Le Minh Nghia" w:date="2019-10-09T10:56:00Z">
            <w:rPr>
              <w:sz w:val="26"/>
              <w:szCs w:val="26"/>
            </w:rPr>
          </w:rPrChange>
        </w:rPr>
        <w:t xml:space="preserve">, </w:t>
      </w:r>
      <w:proofErr w:type="spellStart"/>
      <w:r w:rsidRPr="00B41112">
        <w:rPr>
          <w:sz w:val="26"/>
          <w:szCs w:val="26"/>
          <w:rPrChange w:id="10685" w:author="Le Minh Nghia" w:date="2019-10-09T10:56:00Z">
            <w:rPr>
              <w:sz w:val="26"/>
              <w:szCs w:val="26"/>
            </w:rPr>
          </w:rPrChange>
        </w:rPr>
        <w:t>và</w:t>
      </w:r>
      <w:proofErr w:type="spellEnd"/>
      <w:r w:rsidRPr="00B41112">
        <w:rPr>
          <w:sz w:val="26"/>
          <w:szCs w:val="26"/>
          <w:rPrChange w:id="10686" w:author="Le Minh Nghia" w:date="2019-10-09T10:56:00Z">
            <w:rPr>
              <w:sz w:val="26"/>
              <w:szCs w:val="26"/>
            </w:rPr>
          </w:rPrChange>
        </w:rPr>
        <w:t xml:space="preserve"> </w:t>
      </w:r>
      <w:proofErr w:type="spellStart"/>
      <w:r w:rsidRPr="00B41112">
        <w:rPr>
          <w:sz w:val="26"/>
          <w:szCs w:val="26"/>
          <w:rPrChange w:id="10687" w:author="Le Minh Nghia" w:date="2019-10-09T10:56:00Z">
            <w:rPr>
              <w:sz w:val="26"/>
              <w:szCs w:val="26"/>
            </w:rPr>
          </w:rPrChange>
        </w:rPr>
        <w:t>nhiều</w:t>
      </w:r>
      <w:proofErr w:type="spellEnd"/>
      <w:r w:rsidRPr="00B41112">
        <w:rPr>
          <w:sz w:val="26"/>
          <w:szCs w:val="26"/>
          <w:rPrChange w:id="10688" w:author="Le Minh Nghia" w:date="2019-10-09T10:56:00Z">
            <w:rPr>
              <w:sz w:val="26"/>
              <w:szCs w:val="26"/>
            </w:rPr>
          </w:rPrChange>
        </w:rPr>
        <w:t xml:space="preserve"> </w:t>
      </w:r>
      <w:proofErr w:type="spellStart"/>
      <w:r w:rsidRPr="00B41112">
        <w:rPr>
          <w:sz w:val="26"/>
          <w:szCs w:val="26"/>
          <w:rPrChange w:id="10689" w:author="Le Minh Nghia" w:date="2019-10-09T10:56:00Z">
            <w:rPr>
              <w:sz w:val="26"/>
              <w:szCs w:val="26"/>
            </w:rPr>
          </w:rPrChange>
        </w:rPr>
        <w:t>ngôn</w:t>
      </w:r>
      <w:proofErr w:type="spellEnd"/>
      <w:r w:rsidRPr="00B41112">
        <w:rPr>
          <w:sz w:val="26"/>
          <w:szCs w:val="26"/>
          <w:rPrChange w:id="10690" w:author="Le Minh Nghia" w:date="2019-10-09T10:56:00Z">
            <w:rPr>
              <w:sz w:val="26"/>
              <w:szCs w:val="26"/>
            </w:rPr>
          </w:rPrChange>
        </w:rPr>
        <w:t xml:space="preserve"> </w:t>
      </w:r>
      <w:proofErr w:type="spellStart"/>
      <w:r w:rsidRPr="00B41112">
        <w:rPr>
          <w:sz w:val="26"/>
          <w:szCs w:val="26"/>
          <w:rPrChange w:id="10691" w:author="Le Minh Nghia" w:date="2019-10-09T10:56:00Z">
            <w:rPr>
              <w:sz w:val="26"/>
              <w:szCs w:val="26"/>
            </w:rPr>
          </w:rPrChange>
        </w:rPr>
        <w:t>ngữ</w:t>
      </w:r>
      <w:proofErr w:type="spellEnd"/>
      <w:r w:rsidRPr="00B41112">
        <w:rPr>
          <w:sz w:val="26"/>
          <w:szCs w:val="26"/>
          <w:rPrChange w:id="10692" w:author="Le Minh Nghia" w:date="2019-10-09T10:56:00Z">
            <w:rPr>
              <w:sz w:val="26"/>
              <w:szCs w:val="26"/>
            </w:rPr>
          </w:rPrChange>
        </w:rPr>
        <w:t xml:space="preserve"> </w:t>
      </w:r>
      <w:proofErr w:type="spellStart"/>
      <w:r w:rsidRPr="00B41112">
        <w:rPr>
          <w:sz w:val="26"/>
          <w:szCs w:val="26"/>
          <w:rPrChange w:id="10693" w:author="Le Minh Nghia" w:date="2019-10-09T10:56:00Z">
            <w:rPr>
              <w:sz w:val="26"/>
              <w:szCs w:val="26"/>
            </w:rPr>
          </w:rPrChange>
        </w:rPr>
        <w:t>khác</w:t>
      </w:r>
      <w:proofErr w:type="spellEnd"/>
      <w:r w:rsidRPr="00B41112">
        <w:rPr>
          <w:sz w:val="26"/>
          <w:szCs w:val="26"/>
          <w:rPrChange w:id="10694" w:author="Le Minh Nghia" w:date="2019-10-09T10:56:00Z">
            <w:rPr>
              <w:sz w:val="26"/>
              <w:szCs w:val="26"/>
            </w:rPr>
          </w:rPrChange>
        </w:rPr>
        <w:t xml:space="preserve">, </w:t>
      </w:r>
      <w:proofErr w:type="spellStart"/>
      <w:r w:rsidRPr="00B41112">
        <w:rPr>
          <w:sz w:val="26"/>
          <w:szCs w:val="26"/>
          <w:rPrChange w:id="10695" w:author="Le Minh Nghia" w:date="2019-10-09T10:56:00Z">
            <w:rPr>
              <w:sz w:val="26"/>
              <w:szCs w:val="26"/>
            </w:rPr>
          </w:rPrChange>
        </w:rPr>
        <w:t>nó</w:t>
      </w:r>
      <w:proofErr w:type="spellEnd"/>
      <w:r w:rsidRPr="00B41112">
        <w:rPr>
          <w:sz w:val="26"/>
          <w:szCs w:val="26"/>
          <w:rPrChange w:id="10696" w:author="Le Minh Nghia" w:date="2019-10-09T10:56:00Z">
            <w:rPr>
              <w:sz w:val="26"/>
              <w:szCs w:val="26"/>
            </w:rPr>
          </w:rPrChange>
        </w:rPr>
        <w:t xml:space="preserve"> </w:t>
      </w:r>
      <w:proofErr w:type="spellStart"/>
      <w:r w:rsidRPr="00B41112">
        <w:rPr>
          <w:sz w:val="26"/>
          <w:szCs w:val="26"/>
          <w:rPrChange w:id="10697" w:author="Le Minh Nghia" w:date="2019-10-09T10:56:00Z">
            <w:rPr>
              <w:sz w:val="26"/>
              <w:szCs w:val="26"/>
            </w:rPr>
          </w:rPrChange>
        </w:rPr>
        <w:t>làm</w:t>
      </w:r>
      <w:proofErr w:type="spellEnd"/>
      <w:r w:rsidRPr="00B41112">
        <w:rPr>
          <w:sz w:val="26"/>
          <w:szCs w:val="26"/>
          <w:rPrChange w:id="10698" w:author="Le Minh Nghia" w:date="2019-10-09T10:56:00Z">
            <w:rPr>
              <w:sz w:val="26"/>
              <w:szCs w:val="26"/>
            </w:rPr>
          </w:rPrChange>
        </w:rPr>
        <w:t xml:space="preserve"> </w:t>
      </w:r>
      <w:proofErr w:type="spellStart"/>
      <w:r w:rsidRPr="00B41112">
        <w:rPr>
          <w:sz w:val="26"/>
          <w:szCs w:val="26"/>
          <w:rPrChange w:id="10699" w:author="Le Minh Nghia" w:date="2019-10-09T10:56:00Z">
            <w:rPr>
              <w:sz w:val="26"/>
              <w:szCs w:val="26"/>
            </w:rPr>
          </w:rPrChange>
        </w:rPr>
        <w:t>nơi</w:t>
      </w:r>
      <w:proofErr w:type="spellEnd"/>
      <w:r w:rsidRPr="00B41112">
        <w:rPr>
          <w:sz w:val="26"/>
          <w:szCs w:val="26"/>
          <w:rPrChange w:id="10700" w:author="Le Minh Nghia" w:date="2019-10-09T10:56:00Z">
            <w:rPr>
              <w:sz w:val="26"/>
              <w:szCs w:val="26"/>
            </w:rPr>
          </w:rPrChange>
        </w:rPr>
        <w:t xml:space="preserve"> </w:t>
      </w:r>
      <w:proofErr w:type="spellStart"/>
      <w:r w:rsidRPr="00B41112">
        <w:rPr>
          <w:sz w:val="26"/>
          <w:szCs w:val="26"/>
          <w:rPrChange w:id="10701" w:author="Le Minh Nghia" w:date="2019-10-09T10:56:00Z">
            <w:rPr>
              <w:sz w:val="26"/>
              <w:szCs w:val="26"/>
            </w:rPr>
          </w:rPrChange>
        </w:rPr>
        <w:t>lưu</w:t>
      </w:r>
      <w:proofErr w:type="spellEnd"/>
      <w:r w:rsidRPr="00B41112">
        <w:rPr>
          <w:sz w:val="26"/>
          <w:szCs w:val="26"/>
          <w:rPrChange w:id="10702" w:author="Le Minh Nghia" w:date="2019-10-09T10:56:00Z">
            <w:rPr>
              <w:sz w:val="26"/>
              <w:szCs w:val="26"/>
            </w:rPr>
          </w:rPrChange>
        </w:rPr>
        <w:t xml:space="preserve"> </w:t>
      </w:r>
      <w:proofErr w:type="spellStart"/>
      <w:r w:rsidRPr="00B41112">
        <w:rPr>
          <w:sz w:val="26"/>
          <w:szCs w:val="26"/>
          <w:rPrChange w:id="10703" w:author="Le Minh Nghia" w:date="2019-10-09T10:56:00Z">
            <w:rPr>
              <w:sz w:val="26"/>
              <w:szCs w:val="26"/>
            </w:rPr>
          </w:rPrChange>
        </w:rPr>
        <w:t>trữ</w:t>
      </w:r>
      <w:proofErr w:type="spellEnd"/>
      <w:r w:rsidRPr="00B41112">
        <w:rPr>
          <w:sz w:val="26"/>
          <w:szCs w:val="26"/>
          <w:rPrChange w:id="10704" w:author="Le Minh Nghia" w:date="2019-10-09T10:56:00Z">
            <w:rPr>
              <w:sz w:val="26"/>
              <w:szCs w:val="26"/>
            </w:rPr>
          </w:rPrChange>
        </w:rPr>
        <w:t xml:space="preserve"> </w:t>
      </w:r>
      <w:proofErr w:type="spellStart"/>
      <w:r w:rsidRPr="00B41112">
        <w:rPr>
          <w:sz w:val="26"/>
          <w:szCs w:val="26"/>
          <w:rPrChange w:id="10705" w:author="Le Minh Nghia" w:date="2019-10-09T10:56:00Z">
            <w:rPr>
              <w:sz w:val="26"/>
              <w:szCs w:val="26"/>
            </w:rPr>
          </w:rPrChange>
        </w:rPr>
        <w:t>những</w:t>
      </w:r>
      <w:proofErr w:type="spellEnd"/>
      <w:r w:rsidRPr="00B41112">
        <w:rPr>
          <w:sz w:val="26"/>
          <w:szCs w:val="26"/>
          <w:rPrChange w:id="10706" w:author="Le Minh Nghia" w:date="2019-10-09T10:56:00Z">
            <w:rPr>
              <w:sz w:val="26"/>
              <w:szCs w:val="26"/>
            </w:rPr>
          </w:rPrChange>
        </w:rPr>
        <w:t xml:space="preserve"> </w:t>
      </w:r>
      <w:proofErr w:type="spellStart"/>
      <w:r w:rsidRPr="00B41112">
        <w:rPr>
          <w:sz w:val="26"/>
          <w:szCs w:val="26"/>
          <w:rPrChange w:id="10707" w:author="Le Minh Nghia" w:date="2019-10-09T10:56:00Z">
            <w:rPr>
              <w:sz w:val="26"/>
              <w:szCs w:val="26"/>
            </w:rPr>
          </w:rPrChange>
        </w:rPr>
        <w:t>thông</w:t>
      </w:r>
      <w:proofErr w:type="spellEnd"/>
      <w:r w:rsidRPr="00B41112">
        <w:rPr>
          <w:sz w:val="26"/>
          <w:szCs w:val="26"/>
          <w:rPrChange w:id="10708" w:author="Le Minh Nghia" w:date="2019-10-09T10:56:00Z">
            <w:rPr>
              <w:sz w:val="26"/>
              <w:szCs w:val="26"/>
            </w:rPr>
          </w:rPrChange>
        </w:rPr>
        <w:t xml:space="preserve"> tin </w:t>
      </w:r>
      <w:proofErr w:type="spellStart"/>
      <w:r w:rsidRPr="00B41112">
        <w:rPr>
          <w:sz w:val="26"/>
          <w:szCs w:val="26"/>
          <w:rPrChange w:id="10709" w:author="Le Minh Nghia" w:date="2019-10-09T10:56:00Z">
            <w:rPr>
              <w:sz w:val="26"/>
              <w:szCs w:val="26"/>
            </w:rPr>
          </w:rPrChange>
        </w:rPr>
        <w:t>trên</w:t>
      </w:r>
      <w:proofErr w:type="spellEnd"/>
      <w:r w:rsidRPr="00B41112">
        <w:rPr>
          <w:sz w:val="26"/>
          <w:szCs w:val="26"/>
          <w:rPrChange w:id="10710" w:author="Le Minh Nghia" w:date="2019-10-09T10:56:00Z">
            <w:rPr>
              <w:sz w:val="26"/>
              <w:szCs w:val="26"/>
            </w:rPr>
          </w:rPrChange>
        </w:rPr>
        <w:t xml:space="preserve"> </w:t>
      </w:r>
      <w:proofErr w:type="spellStart"/>
      <w:r w:rsidRPr="00B41112">
        <w:rPr>
          <w:sz w:val="26"/>
          <w:szCs w:val="26"/>
          <w:rPrChange w:id="10711" w:author="Le Minh Nghia" w:date="2019-10-09T10:56:00Z">
            <w:rPr>
              <w:sz w:val="26"/>
              <w:szCs w:val="26"/>
            </w:rPr>
          </w:rPrChange>
        </w:rPr>
        <w:t>các</w:t>
      </w:r>
      <w:proofErr w:type="spellEnd"/>
      <w:r w:rsidRPr="00B41112">
        <w:rPr>
          <w:sz w:val="26"/>
          <w:szCs w:val="26"/>
          <w:rPrChange w:id="10712" w:author="Le Minh Nghia" w:date="2019-10-09T10:56:00Z">
            <w:rPr>
              <w:sz w:val="26"/>
              <w:szCs w:val="26"/>
            </w:rPr>
          </w:rPrChange>
        </w:rPr>
        <w:t xml:space="preserve"> </w:t>
      </w:r>
      <w:proofErr w:type="spellStart"/>
      <w:r w:rsidRPr="00B41112">
        <w:rPr>
          <w:sz w:val="26"/>
          <w:szCs w:val="26"/>
          <w:rPrChange w:id="10713" w:author="Le Minh Nghia" w:date="2019-10-09T10:56:00Z">
            <w:rPr>
              <w:sz w:val="26"/>
              <w:szCs w:val="26"/>
            </w:rPr>
          </w:rPrChange>
        </w:rPr>
        <w:t>trang</w:t>
      </w:r>
      <w:proofErr w:type="spellEnd"/>
      <w:r w:rsidRPr="00B41112">
        <w:rPr>
          <w:sz w:val="26"/>
          <w:szCs w:val="26"/>
          <w:rPrChange w:id="10714" w:author="Le Minh Nghia" w:date="2019-10-09T10:56:00Z">
            <w:rPr>
              <w:sz w:val="26"/>
              <w:szCs w:val="26"/>
            </w:rPr>
          </w:rPrChange>
        </w:rPr>
        <w:t xml:space="preserve"> web </w:t>
      </w:r>
      <w:proofErr w:type="spellStart"/>
      <w:r w:rsidRPr="00B41112">
        <w:rPr>
          <w:sz w:val="26"/>
          <w:szCs w:val="26"/>
          <w:rPrChange w:id="10715" w:author="Le Minh Nghia" w:date="2019-10-09T10:56:00Z">
            <w:rPr>
              <w:sz w:val="26"/>
              <w:szCs w:val="26"/>
            </w:rPr>
          </w:rPrChange>
        </w:rPr>
        <w:t>viết</w:t>
      </w:r>
      <w:proofErr w:type="spellEnd"/>
      <w:r w:rsidRPr="00B41112">
        <w:rPr>
          <w:sz w:val="26"/>
          <w:szCs w:val="26"/>
          <w:rPrChange w:id="10716" w:author="Le Minh Nghia" w:date="2019-10-09T10:56:00Z">
            <w:rPr>
              <w:sz w:val="26"/>
              <w:szCs w:val="26"/>
            </w:rPr>
          </w:rPrChange>
        </w:rPr>
        <w:t xml:space="preserve"> </w:t>
      </w:r>
      <w:proofErr w:type="spellStart"/>
      <w:r w:rsidRPr="00B41112">
        <w:rPr>
          <w:sz w:val="26"/>
          <w:szCs w:val="26"/>
          <w:rPrChange w:id="10717" w:author="Le Minh Nghia" w:date="2019-10-09T10:56:00Z">
            <w:rPr>
              <w:sz w:val="26"/>
              <w:szCs w:val="26"/>
            </w:rPr>
          </w:rPrChange>
        </w:rPr>
        <w:t>bằng</w:t>
      </w:r>
      <w:proofErr w:type="spellEnd"/>
      <w:r w:rsidRPr="00B41112">
        <w:rPr>
          <w:sz w:val="26"/>
          <w:szCs w:val="26"/>
          <w:rPrChange w:id="10718" w:author="Le Minh Nghia" w:date="2019-10-09T10:56:00Z">
            <w:rPr>
              <w:sz w:val="26"/>
              <w:szCs w:val="26"/>
            </w:rPr>
          </w:rPrChange>
        </w:rPr>
        <w:t xml:space="preserve"> PHP hay Perl,...</w:t>
      </w:r>
    </w:p>
    <w:p w:rsidR="006C6E71" w:rsidRPr="00B41112" w:rsidRDefault="006C6E71" w:rsidP="00A22430">
      <w:pPr>
        <w:spacing w:line="360" w:lineRule="auto"/>
        <w:ind w:firstLine="720"/>
        <w:rPr>
          <w:sz w:val="26"/>
          <w:szCs w:val="26"/>
          <w:rPrChange w:id="10719" w:author="Le Minh Nghia" w:date="2019-10-09T10:56:00Z">
            <w:rPr>
              <w:sz w:val="26"/>
              <w:szCs w:val="26"/>
            </w:rPr>
          </w:rPrChange>
        </w:rPr>
      </w:pPr>
      <w:r w:rsidRPr="00B41112">
        <w:rPr>
          <w:b/>
          <w:sz w:val="26"/>
          <w:szCs w:val="26"/>
          <w:rPrChange w:id="10720" w:author="Le Minh Nghia" w:date="2019-10-09T10:56:00Z">
            <w:rPr>
              <w:b/>
              <w:sz w:val="26"/>
              <w:szCs w:val="26"/>
            </w:rPr>
          </w:rPrChange>
        </w:rPr>
        <w:t>Ajax:</w:t>
      </w:r>
      <w:r w:rsidRPr="00B41112">
        <w:rPr>
          <w:sz w:val="26"/>
          <w:szCs w:val="26"/>
          <w:rPrChange w:id="10721" w:author="Le Minh Nghia" w:date="2019-10-09T10:56:00Z">
            <w:rPr>
              <w:sz w:val="26"/>
              <w:szCs w:val="26"/>
            </w:rPr>
          </w:rPrChange>
        </w:rPr>
        <w:t xml:space="preserve"> </w:t>
      </w:r>
      <w:proofErr w:type="spellStart"/>
      <w:r w:rsidRPr="00B41112">
        <w:rPr>
          <w:sz w:val="26"/>
          <w:szCs w:val="26"/>
          <w:rPrChange w:id="10722" w:author="Le Minh Nghia" w:date="2019-10-09T10:56:00Z">
            <w:rPr>
              <w:sz w:val="26"/>
              <w:szCs w:val="26"/>
            </w:rPr>
          </w:rPrChange>
        </w:rPr>
        <w:t>là</w:t>
      </w:r>
      <w:proofErr w:type="spellEnd"/>
      <w:r w:rsidRPr="00B41112">
        <w:rPr>
          <w:sz w:val="26"/>
          <w:szCs w:val="26"/>
          <w:rPrChange w:id="10723" w:author="Le Minh Nghia" w:date="2019-10-09T10:56:00Z">
            <w:rPr>
              <w:sz w:val="26"/>
              <w:szCs w:val="26"/>
            </w:rPr>
          </w:rPrChange>
        </w:rPr>
        <w:t xml:space="preserve"> </w:t>
      </w:r>
      <w:proofErr w:type="spellStart"/>
      <w:r w:rsidRPr="00B41112">
        <w:rPr>
          <w:sz w:val="26"/>
          <w:szCs w:val="26"/>
          <w:rPrChange w:id="10724" w:author="Le Minh Nghia" w:date="2019-10-09T10:56:00Z">
            <w:rPr>
              <w:sz w:val="26"/>
              <w:szCs w:val="26"/>
            </w:rPr>
          </w:rPrChange>
        </w:rPr>
        <w:t>viết</w:t>
      </w:r>
      <w:proofErr w:type="spellEnd"/>
      <w:r w:rsidRPr="00B41112">
        <w:rPr>
          <w:sz w:val="26"/>
          <w:szCs w:val="26"/>
          <w:rPrChange w:id="10725" w:author="Le Minh Nghia" w:date="2019-10-09T10:56:00Z">
            <w:rPr>
              <w:sz w:val="26"/>
              <w:szCs w:val="26"/>
            </w:rPr>
          </w:rPrChange>
        </w:rPr>
        <w:t xml:space="preserve"> </w:t>
      </w:r>
      <w:proofErr w:type="spellStart"/>
      <w:r w:rsidRPr="00B41112">
        <w:rPr>
          <w:sz w:val="26"/>
          <w:szCs w:val="26"/>
          <w:rPrChange w:id="10726" w:author="Le Minh Nghia" w:date="2019-10-09T10:56:00Z">
            <w:rPr>
              <w:sz w:val="26"/>
              <w:szCs w:val="26"/>
            </w:rPr>
          </w:rPrChange>
        </w:rPr>
        <w:t>tắt</w:t>
      </w:r>
      <w:proofErr w:type="spellEnd"/>
      <w:r w:rsidRPr="00B41112">
        <w:rPr>
          <w:sz w:val="26"/>
          <w:szCs w:val="26"/>
          <w:rPrChange w:id="10727" w:author="Le Minh Nghia" w:date="2019-10-09T10:56:00Z">
            <w:rPr>
              <w:sz w:val="26"/>
              <w:szCs w:val="26"/>
            </w:rPr>
          </w:rPrChange>
        </w:rPr>
        <w:t xml:space="preserve"> </w:t>
      </w:r>
      <w:proofErr w:type="spellStart"/>
      <w:r w:rsidRPr="00B41112">
        <w:rPr>
          <w:sz w:val="26"/>
          <w:szCs w:val="26"/>
          <w:rPrChange w:id="10728" w:author="Le Minh Nghia" w:date="2019-10-09T10:56:00Z">
            <w:rPr>
              <w:sz w:val="26"/>
              <w:szCs w:val="26"/>
            </w:rPr>
          </w:rPrChange>
        </w:rPr>
        <w:t>của</w:t>
      </w:r>
      <w:proofErr w:type="spellEnd"/>
      <w:r w:rsidRPr="00B41112">
        <w:rPr>
          <w:sz w:val="26"/>
          <w:szCs w:val="26"/>
          <w:rPrChange w:id="10729" w:author="Le Minh Nghia" w:date="2019-10-09T10:56:00Z">
            <w:rPr>
              <w:sz w:val="26"/>
              <w:szCs w:val="26"/>
            </w:rPr>
          </w:rPrChange>
        </w:rPr>
        <w:t> Asynchronous JavaScript and XML, (</w:t>
      </w:r>
      <w:proofErr w:type="spellStart"/>
      <w:r w:rsidRPr="00B41112">
        <w:rPr>
          <w:sz w:val="26"/>
          <w:szCs w:val="26"/>
          <w:rPrChange w:id="10730" w:author="Le Minh Nghia" w:date="2019-10-09T10:56:00Z">
            <w:rPr>
              <w:sz w:val="26"/>
              <w:szCs w:val="26"/>
            </w:rPr>
          </w:rPrChange>
        </w:rPr>
        <w:t>tạm</w:t>
      </w:r>
      <w:proofErr w:type="spellEnd"/>
      <w:r w:rsidRPr="00B41112">
        <w:rPr>
          <w:sz w:val="26"/>
          <w:szCs w:val="26"/>
          <w:rPrChange w:id="10731" w:author="Le Minh Nghia" w:date="2019-10-09T10:56:00Z">
            <w:rPr>
              <w:sz w:val="26"/>
              <w:szCs w:val="26"/>
            </w:rPr>
          </w:rPrChange>
        </w:rPr>
        <w:t xml:space="preserve"> </w:t>
      </w:r>
      <w:proofErr w:type="spellStart"/>
      <w:r w:rsidRPr="00B41112">
        <w:rPr>
          <w:sz w:val="26"/>
          <w:szCs w:val="26"/>
          <w:rPrChange w:id="10732" w:author="Le Minh Nghia" w:date="2019-10-09T10:56:00Z">
            <w:rPr>
              <w:sz w:val="26"/>
              <w:szCs w:val="26"/>
            </w:rPr>
          </w:rPrChange>
        </w:rPr>
        <w:t>dịch</w:t>
      </w:r>
      <w:proofErr w:type="spellEnd"/>
      <w:r w:rsidRPr="00B41112">
        <w:rPr>
          <w:sz w:val="26"/>
          <w:szCs w:val="26"/>
          <w:rPrChange w:id="10733" w:author="Le Minh Nghia" w:date="2019-10-09T10:56:00Z">
            <w:rPr>
              <w:sz w:val="26"/>
              <w:szCs w:val="26"/>
            </w:rPr>
          </w:rPrChange>
        </w:rPr>
        <w:t xml:space="preserve"> </w:t>
      </w:r>
      <w:proofErr w:type="spellStart"/>
      <w:r w:rsidRPr="00B41112">
        <w:rPr>
          <w:sz w:val="26"/>
          <w:szCs w:val="26"/>
          <w:rPrChange w:id="10734" w:author="Le Minh Nghia" w:date="2019-10-09T10:56:00Z">
            <w:rPr>
              <w:sz w:val="26"/>
              <w:szCs w:val="26"/>
            </w:rPr>
          </w:rPrChange>
        </w:rPr>
        <w:t>là</w:t>
      </w:r>
      <w:proofErr w:type="spellEnd"/>
      <w:r w:rsidRPr="00B41112">
        <w:rPr>
          <w:sz w:val="26"/>
          <w:szCs w:val="26"/>
          <w:rPrChange w:id="10735" w:author="Le Minh Nghia" w:date="2019-10-09T10:56:00Z">
            <w:rPr>
              <w:sz w:val="26"/>
              <w:szCs w:val="26"/>
            </w:rPr>
          </w:rPrChange>
        </w:rPr>
        <w:t xml:space="preserve"> JavaScript </w:t>
      </w:r>
      <w:proofErr w:type="spellStart"/>
      <w:r w:rsidRPr="00B41112">
        <w:rPr>
          <w:sz w:val="26"/>
          <w:szCs w:val="26"/>
          <w:rPrChange w:id="10736" w:author="Le Minh Nghia" w:date="2019-10-09T10:56:00Z">
            <w:rPr>
              <w:sz w:val="26"/>
              <w:szCs w:val="26"/>
            </w:rPr>
          </w:rPrChange>
        </w:rPr>
        <w:t>và</w:t>
      </w:r>
      <w:proofErr w:type="spellEnd"/>
      <w:r w:rsidRPr="00B41112">
        <w:rPr>
          <w:sz w:val="26"/>
          <w:szCs w:val="26"/>
          <w:rPrChange w:id="10737" w:author="Le Minh Nghia" w:date="2019-10-09T10:56:00Z">
            <w:rPr>
              <w:sz w:val="26"/>
              <w:szCs w:val="26"/>
            </w:rPr>
          </w:rPrChange>
        </w:rPr>
        <w:t xml:space="preserve"> XML </w:t>
      </w:r>
      <w:proofErr w:type="spellStart"/>
      <w:r w:rsidRPr="00B41112">
        <w:rPr>
          <w:sz w:val="26"/>
          <w:szCs w:val="26"/>
          <w:rPrChange w:id="10738" w:author="Le Minh Nghia" w:date="2019-10-09T10:56:00Z">
            <w:rPr>
              <w:sz w:val="26"/>
              <w:szCs w:val="26"/>
            </w:rPr>
          </w:rPrChange>
        </w:rPr>
        <w:t>không</w:t>
      </w:r>
      <w:proofErr w:type="spellEnd"/>
      <w:r w:rsidRPr="00B41112">
        <w:rPr>
          <w:sz w:val="26"/>
          <w:szCs w:val="26"/>
          <w:rPrChange w:id="10739" w:author="Le Minh Nghia" w:date="2019-10-09T10:56:00Z">
            <w:rPr>
              <w:sz w:val="26"/>
              <w:szCs w:val="26"/>
            </w:rPr>
          </w:rPrChange>
        </w:rPr>
        <w:t xml:space="preserve"> </w:t>
      </w:r>
      <w:proofErr w:type="spellStart"/>
      <w:r w:rsidRPr="00B41112">
        <w:rPr>
          <w:sz w:val="26"/>
          <w:szCs w:val="26"/>
          <w:rPrChange w:id="10740" w:author="Le Minh Nghia" w:date="2019-10-09T10:56:00Z">
            <w:rPr>
              <w:sz w:val="26"/>
              <w:szCs w:val="26"/>
            </w:rPr>
          </w:rPrChange>
        </w:rPr>
        <w:t>đồng</w:t>
      </w:r>
      <w:proofErr w:type="spellEnd"/>
      <w:r w:rsidRPr="00B41112">
        <w:rPr>
          <w:sz w:val="26"/>
          <w:szCs w:val="26"/>
          <w:rPrChange w:id="10741" w:author="Le Minh Nghia" w:date="2019-10-09T10:56:00Z">
            <w:rPr>
              <w:sz w:val="26"/>
              <w:szCs w:val="26"/>
            </w:rPr>
          </w:rPrChange>
        </w:rPr>
        <w:t xml:space="preserve"> </w:t>
      </w:r>
      <w:proofErr w:type="spellStart"/>
      <w:r w:rsidRPr="00B41112">
        <w:rPr>
          <w:sz w:val="26"/>
          <w:szCs w:val="26"/>
          <w:rPrChange w:id="10742" w:author="Le Minh Nghia" w:date="2019-10-09T10:56:00Z">
            <w:rPr>
              <w:sz w:val="26"/>
              <w:szCs w:val="26"/>
            </w:rPr>
          </w:rPrChange>
        </w:rPr>
        <w:t>bộ</w:t>
      </w:r>
      <w:proofErr w:type="spellEnd"/>
      <w:r w:rsidRPr="00B41112">
        <w:rPr>
          <w:sz w:val="26"/>
          <w:szCs w:val="26"/>
          <w:rPrChange w:id="10743" w:author="Le Minh Nghia" w:date="2019-10-09T10:56:00Z">
            <w:rPr>
              <w:sz w:val="26"/>
              <w:szCs w:val="26"/>
            </w:rPr>
          </w:rPrChange>
        </w:rPr>
        <w:t xml:space="preserve">), </w:t>
      </w:r>
      <w:proofErr w:type="spellStart"/>
      <w:r w:rsidRPr="00B41112">
        <w:rPr>
          <w:sz w:val="26"/>
          <w:szCs w:val="26"/>
          <w:rPrChange w:id="10744" w:author="Le Minh Nghia" w:date="2019-10-09T10:56:00Z">
            <w:rPr>
              <w:sz w:val="26"/>
              <w:szCs w:val="26"/>
            </w:rPr>
          </w:rPrChange>
        </w:rPr>
        <w:t>là</w:t>
      </w:r>
      <w:proofErr w:type="spellEnd"/>
      <w:r w:rsidRPr="00B41112">
        <w:rPr>
          <w:sz w:val="26"/>
          <w:szCs w:val="26"/>
          <w:rPrChange w:id="10745" w:author="Le Minh Nghia" w:date="2019-10-09T10:56:00Z">
            <w:rPr>
              <w:sz w:val="26"/>
              <w:szCs w:val="26"/>
            </w:rPr>
          </w:rPrChange>
        </w:rPr>
        <w:t xml:space="preserve"> </w:t>
      </w:r>
      <w:proofErr w:type="spellStart"/>
      <w:r w:rsidRPr="00B41112">
        <w:rPr>
          <w:sz w:val="26"/>
          <w:szCs w:val="26"/>
          <w:rPrChange w:id="10746" w:author="Le Minh Nghia" w:date="2019-10-09T10:56:00Z">
            <w:rPr>
              <w:sz w:val="26"/>
              <w:szCs w:val="26"/>
            </w:rPr>
          </w:rPrChange>
        </w:rPr>
        <w:t>một</w:t>
      </w:r>
      <w:proofErr w:type="spellEnd"/>
      <w:r w:rsidRPr="00B41112">
        <w:rPr>
          <w:sz w:val="26"/>
          <w:szCs w:val="26"/>
          <w:rPrChange w:id="10747" w:author="Le Minh Nghia" w:date="2019-10-09T10:56:00Z">
            <w:rPr>
              <w:sz w:val="26"/>
              <w:szCs w:val="26"/>
            </w:rPr>
          </w:rPrChange>
        </w:rPr>
        <w:t xml:space="preserve"> </w:t>
      </w:r>
      <w:proofErr w:type="spellStart"/>
      <w:r w:rsidRPr="00B41112">
        <w:rPr>
          <w:sz w:val="26"/>
          <w:szCs w:val="26"/>
          <w:rPrChange w:id="10748" w:author="Le Minh Nghia" w:date="2019-10-09T10:56:00Z">
            <w:rPr>
              <w:sz w:val="26"/>
              <w:szCs w:val="26"/>
            </w:rPr>
          </w:rPrChange>
        </w:rPr>
        <w:t>kỹ</w:t>
      </w:r>
      <w:proofErr w:type="spellEnd"/>
      <w:r w:rsidRPr="00B41112">
        <w:rPr>
          <w:sz w:val="26"/>
          <w:szCs w:val="26"/>
          <w:rPrChange w:id="10749" w:author="Le Minh Nghia" w:date="2019-10-09T10:56:00Z">
            <w:rPr>
              <w:sz w:val="26"/>
              <w:szCs w:val="26"/>
            </w:rPr>
          </w:rPrChange>
        </w:rPr>
        <w:t xml:space="preserve"> </w:t>
      </w:r>
      <w:proofErr w:type="spellStart"/>
      <w:r w:rsidRPr="00B41112">
        <w:rPr>
          <w:sz w:val="26"/>
          <w:szCs w:val="26"/>
          <w:rPrChange w:id="10750" w:author="Le Minh Nghia" w:date="2019-10-09T10:56:00Z">
            <w:rPr>
              <w:sz w:val="26"/>
              <w:szCs w:val="26"/>
            </w:rPr>
          </w:rPrChange>
        </w:rPr>
        <w:t>thuật</w:t>
      </w:r>
      <w:proofErr w:type="spellEnd"/>
      <w:r w:rsidRPr="00B41112">
        <w:rPr>
          <w:sz w:val="26"/>
          <w:szCs w:val="26"/>
          <w:rPrChange w:id="10751" w:author="Le Minh Nghia" w:date="2019-10-09T10:56:00Z">
            <w:rPr>
              <w:sz w:val="26"/>
              <w:szCs w:val="26"/>
            </w:rPr>
          </w:rPrChange>
        </w:rPr>
        <w:t xml:space="preserve"> </w:t>
      </w:r>
      <w:proofErr w:type="spellStart"/>
      <w:r w:rsidRPr="00B41112">
        <w:rPr>
          <w:sz w:val="26"/>
          <w:szCs w:val="26"/>
          <w:rPrChange w:id="10752" w:author="Le Minh Nghia" w:date="2019-10-09T10:56:00Z">
            <w:rPr>
              <w:sz w:val="26"/>
              <w:szCs w:val="26"/>
            </w:rPr>
          </w:rPrChange>
        </w:rPr>
        <w:t>mới</w:t>
      </w:r>
      <w:proofErr w:type="spellEnd"/>
      <w:r w:rsidRPr="00B41112">
        <w:rPr>
          <w:sz w:val="26"/>
          <w:szCs w:val="26"/>
          <w:rPrChange w:id="10753" w:author="Le Minh Nghia" w:date="2019-10-09T10:56:00Z">
            <w:rPr>
              <w:sz w:val="26"/>
              <w:szCs w:val="26"/>
            </w:rPr>
          </w:rPrChange>
        </w:rPr>
        <w:t xml:space="preserve"> </w:t>
      </w:r>
      <w:proofErr w:type="spellStart"/>
      <w:r w:rsidRPr="00B41112">
        <w:rPr>
          <w:sz w:val="26"/>
          <w:szCs w:val="26"/>
          <w:rPrChange w:id="10754" w:author="Le Minh Nghia" w:date="2019-10-09T10:56:00Z">
            <w:rPr>
              <w:sz w:val="26"/>
              <w:szCs w:val="26"/>
            </w:rPr>
          </w:rPrChange>
        </w:rPr>
        <w:t>để</w:t>
      </w:r>
      <w:proofErr w:type="spellEnd"/>
      <w:r w:rsidRPr="00B41112">
        <w:rPr>
          <w:sz w:val="26"/>
          <w:szCs w:val="26"/>
          <w:rPrChange w:id="10755" w:author="Le Minh Nghia" w:date="2019-10-09T10:56:00Z">
            <w:rPr>
              <w:sz w:val="26"/>
              <w:szCs w:val="26"/>
            </w:rPr>
          </w:rPrChange>
        </w:rPr>
        <w:t xml:space="preserve"> </w:t>
      </w:r>
      <w:proofErr w:type="spellStart"/>
      <w:r w:rsidRPr="00B41112">
        <w:rPr>
          <w:sz w:val="26"/>
          <w:szCs w:val="26"/>
          <w:rPrChange w:id="10756" w:author="Le Minh Nghia" w:date="2019-10-09T10:56:00Z">
            <w:rPr>
              <w:sz w:val="26"/>
              <w:szCs w:val="26"/>
            </w:rPr>
          </w:rPrChange>
        </w:rPr>
        <w:t>tạo</w:t>
      </w:r>
      <w:proofErr w:type="spellEnd"/>
      <w:r w:rsidRPr="00B41112">
        <w:rPr>
          <w:sz w:val="26"/>
          <w:szCs w:val="26"/>
          <w:rPrChange w:id="10757" w:author="Le Minh Nghia" w:date="2019-10-09T10:56:00Z">
            <w:rPr>
              <w:sz w:val="26"/>
              <w:szCs w:val="26"/>
            </w:rPr>
          </w:rPrChange>
        </w:rPr>
        <w:t xml:space="preserve"> </w:t>
      </w:r>
      <w:proofErr w:type="spellStart"/>
      <w:r w:rsidRPr="00B41112">
        <w:rPr>
          <w:sz w:val="26"/>
          <w:szCs w:val="26"/>
          <w:rPrChange w:id="10758" w:author="Le Minh Nghia" w:date="2019-10-09T10:56:00Z">
            <w:rPr>
              <w:sz w:val="26"/>
              <w:szCs w:val="26"/>
            </w:rPr>
          </w:rPrChange>
        </w:rPr>
        <w:t>các</w:t>
      </w:r>
      <w:proofErr w:type="spellEnd"/>
      <w:r w:rsidRPr="00B41112">
        <w:rPr>
          <w:sz w:val="26"/>
          <w:szCs w:val="26"/>
          <w:rPrChange w:id="10759" w:author="Le Minh Nghia" w:date="2019-10-09T10:56:00Z">
            <w:rPr>
              <w:sz w:val="26"/>
              <w:szCs w:val="26"/>
            </w:rPr>
          </w:rPrChange>
        </w:rPr>
        <w:t xml:space="preserve"> </w:t>
      </w:r>
      <w:proofErr w:type="spellStart"/>
      <w:r w:rsidRPr="00B41112">
        <w:rPr>
          <w:sz w:val="26"/>
          <w:szCs w:val="26"/>
          <w:rPrChange w:id="10760" w:author="Le Minh Nghia" w:date="2019-10-09T10:56:00Z">
            <w:rPr>
              <w:sz w:val="26"/>
              <w:szCs w:val="26"/>
            </w:rPr>
          </w:rPrChange>
        </w:rPr>
        <w:t>ứng</w:t>
      </w:r>
      <w:proofErr w:type="spellEnd"/>
      <w:r w:rsidRPr="00B41112">
        <w:rPr>
          <w:sz w:val="26"/>
          <w:szCs w:val="26"/>
          <w:rPrChange w:id="10761" w:author="Le Minh Nghia" w:date="2019-10-09T10:56:00Z">
            <w:rPr>
              <w:sz w:val="26"/>
              <w:szCs w:val="26"/>
            </w:rPr>
          </w:rPrChange>
        </w:rPr>
        <w:t xml:space="preserve"> </w:t>
      </w:r>
      <w:proofErr w:type="spellStart"/>
      <w:r w:rsidRPr="00B41112">
        <w:rPr>
          <w:sz w:val="26"/>
          <w:szCs w:val="26"/>
          <w:rPrChange w:id="10762" w:author="Le Minh Nghia" w:date="2019-10-09T10:56:00Z">
            <w:rPr>
              <w:sz w:val="26"/>
              <w:szCs w:val="26"/>
            </w:rPr>
          </w:rPrChange>
        </w:rPr>
        <w:t>dụng</w:t>
      </w:r>
      <w:proofErr w:type="spellEnd"/>
      <w:r w:rsidRPr="00B41112">
        <w:rPr>
          <w:sz w:val="26"/>
          <w:szCs w:val="26"/>
          <w:rPrChange w:id="10763" w:author="Le Minh Nghia" w:date="2019-10-09T10:56:00Z">
            <w:rPr>
              <w:sz w:val="26"/>
              <w:szCs w:val="26"/>
            </w:rPr>
          </w:rPrChange>
        </w:rPr>
        <w:t xml:space="preserve"> web </w:t>
      </w:r>
      <w:proofErr w:type="spellStart"/>
      <w:r w:rsidRPr="00B41112">
        <w:rPr>
          <w:sz w:val="26"/>
          <w:szCs w:val="26"/>
          <w:rPrChange w:id="10764" w:author="Le Minh Nghia" w:date="2019-10-09T10:56:00Z">
            <w:rPr>
              <w:sz w:val="26"/>
              <w:szCs w:val="26"/>
            </w:rPr>
          </w:rPrChange>
        </w:rPr>
        <w:t>giàu</w:t>
      </w:r>
      <w:proofErr w:type="spellEnd"/>
      <w:r w:rsidRPr="00B41112">
        <w:rPr>
          <w:sz w:val="26"/>
          <w:szCs w:val="26"/>
          <w:rPrChange w:id="10765" w:author="Le Minh Nghia" w:date="2019-10-09T10:56:00Z">
            <w:rPr>
              <w:sz w:val="26"/>
              <w:szCs w:val="26"/>
            </w:rPr>
          </w:rPrChange>
        </w:rPr>
        <w:t xml:space="preserve"> </w:t>
      </w:r>
      <w:proofErr w:type="spellStart"/>
      <w:r w:rsidRPr="00B41112">
        <w:rPr>
          <w:sz w:val="26"/>
          <w:szCs w:val="26"/>
          <w:rPrChange w:id="10766" w:author="Le Minh Nghia" w:date="2019-10-09T10:56:00Z">
            <w:rPr>
              <w:sz w:val="26"/>
              <w:szCs w:val="26"/>
            </w:rPr>
          </w:rPrChange>
        </w:rPr>
        <w:t>tính</w:t>
      </w:r>
      <w:proofErr w:type="spellEnd"/>
      <w:r w:rsidRPr="00B41112">
        <w:rPr>
          <w:sz w:val="26"/>
          <w:szCs w:val="26"/>
          <w:rPrChange w:id="10767" w:author="Le Minh Nghia" w:date="2019-10-09T10:56:00Z">
            <w:rPr>
              <w:sz w:val="26"/>
              <w:szCs w:val="26"/>
            </w:rPr>
          </w:rPrChange>
        </w:rPr>
        <w:t xml:space="preserve"> </w:t>
      </w:r>
      <w:proofErr w:type="spellStart"/>
      <w:r w:rsidRPr="00B41112">
        <w:rPr>
          <w:sz w:val="26"/>
          <w:szCs w:val="26"/>
          <w:rPrChange w:id="10768" w:author="Le Minh Nghia" w:date="2019-10-09T10:56:00Z">
            <w:rPr>
              <w:sz w:val="26"/>
              <w:szCs w:val="26"/>
            </w:rPr>
          </w:rPrChange>
        </w:rPr>
        <w:t>tương</w:t>
      </w:r>
      <w:proofErr w:type="spellEnd"/>
      <w:r w:rsidRPr="00B41112">
        <w:rPr>
          <w:sz w:val="26"/>
          <w:szCs w:val="26"/>
          <w:rPrChange w:id="10769" w:author="Le Minh Nghia" w:date="2019-10-09T10:56:00Z">
            <w:rPr>
              <w:sz w:val="26"/>
              <w:szCs w:val="26"/>
            </w:rPr>
          </w:rPrChange>
        </w:rPr>
        <w:t xml:space="preserve"> </w:t>
      </w:r>
      <w:proofErr w:type="spellStart"/>
      <w:r w:rsidRPr="00B41112">
        <w:rPr>
          <w:sz w:val="26"/>
          <w:szCs w:val="26"/>
          <w:rPrChange w:id="10770" w:author="Le Minh Nghia" w:date="2019-10-09T10:56:00Z">
            <w:rPr>
              <w:sz w:val="26"/>
              <w:szCs w:val="26"/>
            </w:rPr>
          </w:rPrChange>
        </w:rPr>
        <w:t>tác</w:t>
      </w:r>
      <w:proofErr w:type="spellEnd"/>
      <w:r w:rsidRPr="00B41112">
        <w:rPr>
          <w:sz w:val="26"/>
          <w:szCs w:val="26"/>
          <w:rPrChange w:id="10771" w:author="Le Minh Nghia" w:date="2019-10-09T10:56:00Z">
            <w:rPr>
              <w:sz w:val="26"/>
              <w:szCs w:val="26"/>
            </w:rPr>
          </w:rPrChange>
        </w:rPr>
        <w:t xml:space="preserve">, </w:t>
      </w:r>
      <w:proofErr w:type="spellStart"/>
      <w:r w:rsidRPr="00B41112">
        <w:rPr>
          <w:sz w:val="26"/>
          <w:szCs w:val="26"/>
          <w:rPrChange w:id="10772" w:author="Le Minh Nghia" w:date="2019-10-09T10:56:00Z">
            <w:rPr>
              <w:sz w:val="26"/>
              <w:szCs w:val="26"/>
            </w:rPr>
          </w:rPrChange>
        </w:rPr>
        <w:t>nhanh</w:t>
      </w:r>
      <w:proofErr w:type="spellEnd"/>
      <w:r w:rsidRPr="00B41112">
        <w:rPr>
          <w:sz w:val="26"/>
          <w:szCs w:val="26"/>
          <w:rPrChange w:id="10773" w:author="Le Minh Nghia" w:date="2019-10-09T10:56:00Z">
            <w:rPr>
              <w:sz w:val="26"/>
              <w:szCs w:val="26"/>
            </w:rPr>
          </w:rPrChange>
        </w:rPr>
        <w:t xml:space="preserve"> </w:t>
      </w:r>
      <w:proofErr w:type="spellStart"/>
      <w:r w:rsidRPr="00B41112">
        <w:rPr>
          <w:sz w:val="26"/>
          <w:szCs w:val="26"/>
          <w:rPrChange w:id="10774" w:author="Le Minh Nghia" w:date="2019-10-09T10:56:00Z">
            <w:rPr>
              <w:sz w:val="26"/>
              <w:szCs w:val="26"/>
            </w:rPr>
          </w:rPrChange>
        </w:rPr>
        <w:t>hơn</w:t>
      </w:r>
      <w:proofErr w:type="spellEnd"/>
      <w:r w:rsidRPr="00B41112">
        <w:rPr>
          <w:sz w:val="26"/>
          <w:szCs w:val="26"/>
          <w:rPrChange w:id="10775" w:author="Le Minh Nghia" w:date="2019-10-09T10:56:00Z">
            <w:rPr>
              <w:sz w:val="26"/>
              <w:szCs w:val="26"/>
            </w:rPr>
          </w:rPrChange>
        </w:rPr>
        <w:t xml:space="preserve"> </w:t>
      </w:r>
      <w:proofErr w:type="spellStart"/>
      <w:r w:rsidRPr="00B41112">
        <w:rPr>
          <w:sz w:val="26"/>
          <w:szCs w:val="26"/>
          <w:rPrChange w:id="10776" w:author="Le Minh Nghia" w:date="2019-10-09T10:56:00Z">
            <w:rPr>
              <w:sz w:val="26"/>
              <w:szCs w:val="26"/>
            </w:rPr>
          </w:rPrChange>
        </w:rPr>
        <w:t>và</w:t>
      </w:r>
      <w:proofErr w:type="spellEnd"/>
      <w:r w:rsidRPr="00B41112">
        <w:rPr>
          <w:sz w:val="26"/>
          <w:szCs w:val="26"/>
          <w:rPrChange w:id="10777" w:author="Le Minh Nghia" w:date="2019-10-09T10:56:00Z">
            <w:rPr>
              <w:sz w:val="26"/>
              <w:szCs w:val="26"/>
            </w:rPr>
          </w:rPrChange>
        </w:rPr>
        <w:t xml:space="preserve"> </w:t>
      </w:r>
      <w:proofErr w:type="spellStart"/>
      <w:r w:rsidRPr="00B41112">
        <w:rPr>
          <w:sz w:val="26"/>
          <w:szCs w:val="26"/>
          <w:rPrChange w:id="10778" w:author="Le Minh Nghia" w:date="2019-10-09T10:56:00Z">
            <w:rPr>
              <w:sz w:val="26"/>
              <w:szCs w:val="26"/>
            </w:rPr>
          </w:rPrChange>
        </w:rPr>
        <w:t>mượt</w:t>
      </w:r>
      <w:proofErr w:type="spellEnd"/>
      <w:r w:rsidRPr="00B41112">
        <w:rPr>
          <w:sz w:val="26"/>
          <w:szCs w:val="26"/>
          <w:rPrChange w:id="10779" w:author="Le Minh Nghia" w:date="2019-10-09T10:56:00Z">
            <w:rPr>
              <w:sz w:val="26"/>
              <w:szCs w:val="26"/>
            </w:rPr>
          </w:rPrChange>
        </w:rPr>
        <w:t xml:space="preserve"> </w:t>
      </w:r>
      <w:proofErr w:type="spellStart"/>
      <w:r w:rsidRPr="00B41112">
        <w:rPr>
          <w:sz w:val="26"/>
          <w:szCs w:val="26"/>
          <w:rPrChange w:id="10780" w:author="Le Minh Nghia" w:date="2019-10-09T10:56:00Z">
            <w:rPr>
              <w:sz w:val="26"/>
              <w:szCs w:val="26"/>
            </w:rPr>
          </w:rPrChange>
        </w:rPr>
        <w:t>mà</w:t>
      </w:r>
      <w:proofErr w:type="spellEnd"/>
      <w:r w:rsidRPr="00B41112">
        <w:rPr>
          <w:sz w:val="26"/>
          <w:szCs w:val="26"/>
          <w:rPrChange w:id="10781" w:author="Le Minh Nghia" w:date="2019-10-09T10:56:00Z">
            <w:rPr>
              <w:sz w:val="26"/>
              <w:szCs w:val="26"/>
            </w:rPr>
          </w:rPrChange>
        </w:rPr>
        <w:t xml:space="preserve"> </w:t>
      </w:r>
      <w:proofErr w:type="spellStart"/>
      <w:r w:rsidRPr="00B41112">
        <w:rPr>
          <w:sz w:val="26"/>
          <w:szCs w:val="26"/>
          <w:rPrChange w:id="10782" w:author="Le Minh Nghia" w:date="2019-10-09T10:56:00Z">
            <w:rPr>
              <w:sz w:val="26"/>
              <w:szCs w:val="26"/>
            </w:rPr>
          </w:rPrChange>
        </w:rPr>
        <w:t>hơn</w:t>
      </w:r>
      <w:proofErr w:type="spellEnd"/>
      <w:r w:rsidRPr="00B41112">
        <w:rPr>
          <w:sz w:val="26"/>
          <w:szCs w:val="26"/>
          <w:rPrChange w:id="10783" w:author="Le Minh Nghia" w:date="2019-10-09T10:56:00Z">
            <w:rPr>
              <w:sz w:val="26"/>
              <w:szCs w:val="26"/>
            </w:rPr>
          </w:rPrChange>
        </w:rPr>
        <w:t xml:space="preserve"> </w:t>
      </w:r>
      <w:proofErr w:type="spellStart"/>
      <w:r w:rsidRPr="00B41112">
        <w:rPr>
          <w:sz w:val="26"/>
          <w:szCs w:val="26"/>
          <w:rPrChange w:id="10784" w:author="Le Minh Nghia" w:date="2019-10-09T10:56:00Z">
            <w:rPr>
              <w:sz w:val="26"/>
              <w:szCs w:val="26"/>
            </w:rPr>
          </w:rPrChange>
        </w:rPr>
        <w:t>với</w:t>
      </w:r>
      <w:proofErr w:type="spellEnd"/>
      <w:r w:rsidRPr="00B41112">
        <w:rPr>
          <w:sz w:val="26"/>
          <w:szCs w:val="26"/>
          <w:rPrChange w:id="10785" w:author="Le Minh Nghia" w:date="2019-10-09T10:56:00Z">
            <w:rPr>
              <w:sz w:val="26"/>
              <w:szCs w:val="26"/>
            </w:rPr>
          </w:rPrChange>
        </w:rPr>
        <w:t xml:space="preserve"> </w:t>
      </w:r>
      <w:proofErr w:type="spellStart"/>
      <w:r w:rsidRPr="00B41112">
        <w:rPr>
          <w:sz w:val="26"/>
          <w:szCs w:val="26"/>
          <w:rPrChange w:id="10786" w:author="Le Minh Nghia" w:date="2019-10-09T10:56:00Z">
            <w:rPr>
              <w:sz w:val="26"/>
              <w:szCs w:val="26"/>
            </w:rPr>
          </w:rPrChange>
        </w:rPr>
        <w:t>sự</w:t>
      </w:r>
      <w:proofErr w:type="spellEnd"/>
      <w:r w:rsidRPr="00B41112">
        <w:rPr>
          <w:sz w:val="26"/>
          <w:szCs w:val="26"/>
          <w:rPrChange w:id="10787" w:author="Le Minh Nghia" w:date="2019-10-09T10:56:00Z">
            <w:rPr>
              <w:sz w:val="26"/>
              <w:szCs w:val="26"/>
            </w:rPr>
          </w:rPrChange>
        </w:rPr>
        <w:t xml:space="preserve"> </w:t>
      </w:r>
      <w:proofErr w:type="spellStart"/>
      <w:r w:rsidRPr="00B41112">
        <w:rPr>
          <w:sz w:val="26"/>
          <w:szCs w:val="26"/>
          <w:rPrChange w:id="10788" w:author="Le Minh Nghia" w:date="2019-10-09T10:56:00Z">
            <w:rPr>
              <w:sz w:val="26"/>
              <w:szCs w:val="26"/>
            </w:rPr>
          </w:rPrChange>
        </w:rPr>
        <w:t>giúp</w:t>
      </w:r>
      <w:proofErr w:type="spellEnd"/>
      <w:r w:rsidRPr="00B41112">
        <w:rPr>
          <w:sz w:val="26"/>
          <w:szCs w:val="26"/>
          <w:rPrChange w:id="10789" w:author="Le Minh Nghia" w:date="2019-10-09T10:56:00Z">
            <w:rPr>
              <w:sz w:val="26"/>
              <w:szCs w:val="26"/>
            </w:rPr>
          </w:rPrChange>
        </w:rPr>
        <w:t xml:space="preserve"> </w:t>
      </w:r>
      <w:proofErr w:type="spellStart"/>
      <w:r w:rsidRPr="00B41112">
        <w:rPr>
          <w:sz w:val="26"/>
          <w:szCs w:val="26"/>
          <w:rPrChange w:id="10790" w:author="Le Minh Nghia" w:date="2019-10-09T10:56:00Z">
            <w:rPr>
              <w:sz w:val="26"/>
              <w:szCs w:val="26"/>
            </w:rPr>
          </w:rPrChange>
        </w:rPr>
        <w:t>đỡ</w:t>
      </w:r>
      <w:proofErr w:type="spellEnd"/>
      <w:r w:rsidRPr="00B41112">
        <w:rPr>
          <w:sz w:val="26"/>
          <w:szCs w:val="26"/>
          <w:rPrChange w:id="10791" w:author="Le Minh Nghia" w:date="2019-10-09T10:56:00Z">
            <w:rPr>
              <w:sz w:val="26"/>
              <w:szCs w:val="26"/>
            </w:rPr>
          </w:rPrChange>
        </w:rPr>
        <w:t xml:space="preserve"> </w:t>
      </w:r>
      <w:proofErr w:type="spellStart"/>
      <w:r w:rsidRPr="00B41112">
        <w:rPr>
          <w:sz w:val="26"/>
          <w:szCs w:val="26"/>
          <w:rPrChange w:id="10792" w:author="Le Minh Nghia" w:date="2019-10-09T10:56:00Z">
            <w:rPr>
              <w:sz w:val="26"/>
              <w:szCs w:val="26"/>
            </w:rPr>
          </w:rPrChange>
        </w:rPr>
        <w:t>của</w:t>
      </w:r>
      <w:proofErr w:type="spellEnd"/>
      <w:r w:rsidRPr="00B41112">
        <w:rPr>
          <w:sz w:val="26"/>
          <w:szCs w:val="26"/>
          <w:rPrChange w:id="10793" w:author="Le Minh Nghia" w:date="2019-10-09T10:56:00Z">
            <w:rPr>
              <w:sz w:val="26"/>
              <w:szCs w:val="26"/>
            </w:rPr>
          </w:rPrChange>
        </w:rPr>
        <w:t xml:space="preserve"> XML, HTML, CSS </w:t>
      </w:r>
      <w:proofErr w:type="spellStart"/>
      <w:r w:rsidRPr="00B41112">
        <w:rPr>
          <w:sz w:val="26"/>
          <w:szCs w:val="26"/>
          <w:rPrChange w:id="10794" w:author="Le Minh Nghia" w:date="2019-10-09T10:56:00Z">
            <w:rPr>
              <w:sz w:val="26"/>
              <w:szCs w:val="26"/>
            </w:rPr>
          </w:rPrChange>
        </w:rPr>
        <w:t>và</w:t>
      </w:r>
      <w:proofErr w:type="spellEnd"/>
      <w:r w:rsidRPr="00B41112">
        <w:rPr>
          <w:sz w:val="26"/>
          <w:szCs w:val="26"/>
          <w:rPrChange w:id="10795" w:author="Le Minh Nghia" w:date="2019-10-09T10:56:00Z">
            <w:rPr>
              <w:sz w:val="26"/>
              <w:szCs w:val="26"/>
            </w:rPr>
          </w:rPrChange>
        </w:rPr>
        <w:t xml:space="preserve"> JavaScript.</w:t>
      </w:r>
    </w:p>
    <w:p w:rsidR="006C6E71" w:rsidRPr="00B41112" w:rsidRDefault="006C6E71" w:rsidP="00A22430">
      <w:pPr>
        <w:pStyle w:val="NormalWeb"/>
        <w:spacing w:before="0" w:beforeAutospacing="0" w:after="240" w:afterAutospacing="0" w:line="360" w:lineRule="auto"/>
        <w:ind w:left="48" w:right="48" w:firstLine="720"/>
        <w:jc w:val="both"/>
        <w:rPr>
          <w:sz w:val="26"/>
          <w:szCs w:val="26"/>
          <w:rPrChange w:id="10796" w:author="Le Minh Nghia" w:date="2019-10-09T10:56:00Z">
            <w:rPr>
              <w:sz w:val="26"/>
              <w:szCs w:val="26"/>
            </w:rPr>
          </w:rPrChange>
        </w:rPr>
      </w:pPr>
      <w:r w:rsidRPr="00B41112">
        <w:rPr>
          <w:b/>
          <w:sz w:val="26"/>
          <w:szCs w:val="26"/>
          <w:rPrChange w:id="10797" w:author="Le Minh Nghia" w:date="2019-10-09T10:56:00Z">
            <w:rPr>
              <w:b/>
              <w:sz w:val="26"/>
              <w:szCs w:val="26"/>
            </w:rPr>
          </w:rPrChange>
        </w:rPr>
        <w:t>jQuery:</w:t>
      </w:r>
      <w:r w:rsidRPr="00B41112">
        <w:rPr>
          <w:sz w:val="26"/>
          <w:szCs w:val="26"/>
          <w:rPrChange w:id="10798" w:author="Le Minh Nghia" w:date="2019-10-09T10:56:00Z">
            <w:rPr>
              <w:sz w:val="26"/>
              <w:szCs w:val="26"/>
            </w:rPr>
          </w:rPrChange>
        </w:rPr>
        <w:t xml:space="preserve"> </w:t>
      </w:r>
      <w:proofErr w:type="spellStart"/>
      <w:r w:rsidRPr="00B41112">
        <w:rPr>
          <w:sz w:val="26"/>
          <w:szCs w:val="26"/>
          <w:rPrChange w:id="10799" w:author="Le Minh Nghia" w:date="2019-10-09T10:56:00Z">
            <w:rPr>
              <w:sz w:val="26"/>
              <w:szCs w:val="26"/>
            </w:rPr>
          </w:rPrChange>
        </w:rPr>
        <w:t>là</w:t>
      </w:r>
      <w:proofErr w:type="spellEnd"/>
      <w:r w:rsidRPr="00B41112">
        <w:rPr>
          <w:sz w:val="26"/>
          <w:szCs w:val="26"/>
          <w:rPrChange w:id="10800" w:author="Le Minh Nghia" w:date="2019-10-09T10:56:00Z">
            <w:rPr>
              <w:sz w:val="26"/>
              <w:szCs w:val="26"/>
            </w:rPr>
          </w:rPrChange>
        </w:rPr>
        <w:t xml:space="preserve"> </w:t>
      </w:r>
      <w:proofErr w:type="spellStart"/>
      <w:r w:rsidRPr="00B41112">
        <w:rPr>
          <w:sz w:val="26"/>
          <w:szCs w:val="26"/>
          <w:rPrChange w:id="10801" w:author="Le Minh Nghia" w:date="2019-10-09T10:56:00Z">
            <w:rPr>
              <w:sz w:val="26"/>
              <w:szCs w:val="26"/>
            </w:rPr>
          </w:rPrChange>
        </w:rPr>
        <w:t>một</w:t>
      </w:r>
      <w:proofErr w:type="spellEnd"/>
      <w:r w:rsidRPr="00B41112">
        <w:rPr>
          <w:sz w:val="26"/>
          <w:szCs w:val="26"/>
          <w:rPrChange w:id="10802" w:author="Le Minh Nghia" w:date="2019-10-09T10:56:00Z">
            <w:rPr>
              <w:sz w:val="26"/>
              <w:szCs w:val="26"/>
            </w:rPr>
          </w:rPrChange>
        </w:rPr>
        <w:t xml:space="preserve"> </w:t>
      </w:r>
      <w:proofErr w:type="spellStart"/>
      <w:r w:rsidRPr="00B41112">
        <w:rPr>
          <w:sz w:val="26"/>
          <w:szCs w:val="26"/>
          <w:rPrChange w:id="10803" w:author="Le Minh Nghia" w:date="2019-10-09T10:56:00Z">
            <w:rPr>
              <w:sz w:val="26"/>
              <w:szCs w:val="26"/>
            </w:rPr>
          </w:rPrChange>
        </w:rPr>
        <w:t>thư</w:t>
      </w:r>
      <w:proofErr w:type="spellEnd"/>
      <w:r w:rsidRPr="00B41112">
        <w:rPr>
          <w:sz w:val="26"/>
          <w:szCs w:val="26"/>
          <w:rPrChange w:id="10804" w:author="Le Minh Nghia" w:date="2019-10-09T10:56:00Z">
            <w:rPr>
              <w:sz w:val="26"/>
              <w:szCs w:val="26"/>
            </w:rPr>
          </w:rPrChange>
        </w:rPr>
        <w:t xml:space="preserve"> </w:t>
      </w:r>
      <w:proofErr w:type="spellStart"/>
      <w:r w:rsidRPr="00B41112">
        <w:rPr>
          <w:sz w:val="26"/>
          <w:szCs w:val="26"/>
          <w:rPrChange w:id="10805" w:author="Le Minh Nghia" w:date="2019-10-09T10:56:00Z">
            <w:rPr>
              <w:sz w:val="26"/>
              <w:szCs w:val="26"/>
            </w:rPr>
          </w:rPrChange>
        </w:rPr>
        <w:t>viện</w:t>
      </w:r>
      <w:proofErr w:type="spellEnd"/>
      <w:r w:rsidRPr="00B41112">
        <w:rPr>
          <w:sz w:val="26"/>
          <w:szCs w:val="26"/>
          <w:rPrChange w:id="10806" w:author="Le Minh Nghia" w:date="2019-10-09T10:56:00Z">
            <w:rPr>
              <w:sz w:val="26"/>
              <w:szCs w:val="26"/>
            </w:rPr>
          </w:rPrChange>
        </w:rPr>
        <w:t xml:space="preserve"> </w:t>
      </w:r>
      <w:proofErr w:type="spellStart"/>
      <w:r w:rsidRPr="00B41112">
        <w:rPr>
          <w:sz w:val="26"/>
          <w:szCs w:val="26"/>
          <w:rPrChange w:id="10807" w:author="Le Minh Nghia" w:date="2019-10-09T10:56:00Z">
            <w:rPr>
              <w:sz w:val="26"/>
              <w:szCs w:val="26"/>
            </w:rPr>
          </w:rPrChange>
        </w:rPr>
        <w:t>kiểu</w:t>
      </w:r>
      <w:proofErr w:type="spellEnd"/>
      <w:r w:rsidRPr="00B41112">
        <w:rPr>
          <w:sz w:val="26"/>
          <w:szCs w:val="26"/>
          <w:rPrChange w:id="10808" w:author="Le Minh Nghia" w:date="2019-10-09T10:56:00Z">
            <w:rPr>
              <w:sz w:val="26"/>
              <w:szCs w:val="26"/>
            </w:rPr>
          </w:rPrChange>
        </w:rPr>
        <w:t xml:space="preserve"> </w:t>
      </w:r>
      <w:proofErr w:type="spellStart"/>
      <w:r w:rsidRPr="00B41112">
        <w:rPr>
          <w:sz w:val="26"/>
          <w:szCs w:val="26"/>
          <w:rPrChange w:id="10809" w:author="Le Minh Nghia" w:date="2019-10-09T10:56:00Z">
            <w:rPr>
              <w:sz w:val="26"/>
              <w:szCs w:val="26"/>
            </w:rPr>
          </w:rPrChange>
        </w:rPr>
        <w:t>mới</w:t>
      </w:r>
      <w:proofErr w:type="spellEnd"/>
      <w:r w:rsidRPr="00B41112">
        <w:rPr>
          <w:sz w:val="26"/>
          <w:szCs w:val="26"/>
          <w:rPrChange w:id="10810" w:author="Le Minh Nghia" w:date="2019-10-09T10:56:00Z">
            <w:rPr>
              <w:sz w:val="26"/>
              <w:szCs w:val="26"/>
            </w:rPr>
          </w:rPrChange>
        </w:rPr>
        <w:t xml:space="preserve"> </w:t>
      </w:r>
      <w:proofErr w:type="spellStart"/>
      <w:r w:rsidRPr="00B41112">
        <w:rPr>
          <w:sz w:val="26"/>
          <w:szCs w:val="26"/>
          <w:rPrChange w:id="10811" w:author="Le Minh Nghia" w:date="2019-10-09T10:56:00Z">
            <w:rPr>
              <w:sz w:val="26"/>
              <w:szCs w:val="26"/>
            </w:rPr>
          </w:rPrChange>
        </w:rPr>
        <w:t>của</w:t>
      </w:r>
      <w:proofErr w:type="spellEnd"/>
      <w:r w:rsidRPr="00B41112">
        <w:rPr>
          <w:sz w:val="26"/>
          <w:szCs w:val="26"/>
          <w:rPrChange w:id="10812" w:author="Le Minh Nghia" w:date="2019-10-09T10:56:00Z">
            <w:rPr>
              <w:sz w:val="26"/>
              <w:szCs w:val="26"/>
            </w:rPr>
          </w:rPrChange>
        </w:rPr>
        <w:t xml:space="preserve"> JavaScript, </w:t>
      </w:r>
      <w:proofErr w:type="spellStart"/>
      <w:r w:rsidRPr="00B41112">
        <w:rPr>
          <w:sz w:val="26"/>
          <w:szCs w:val="26"/>
          <w:rPrChange w:id="10813" w:author="Le Minh Nghia" w:date="2019-10-09T10:56:00Z">
            <w:rPr>
              <w:sz w:val="26"/>
              <w:szCs w:val="26"/>
            </w:rPr>
          </w:rPrChange>
        </w:rPr>
        <w:t>được</w:t>
      </w:r>
      <w:proofErr w:type="spellEnd"/>
      <w:r w:rsidRPr="00B41112">
        <w:rPr>
          <w:sz w:val="26"/>
          <w:szCs w:val="26"/>
          <w:rPrChange w:id="10814" w:author="Le Minh Nghia" w:date="2019-10-09T10:56:00Z">
            <w:rPr>
              <w:sz w:val="26"/>
              <w:szCs w:val="26"/>
            </w:rPr>
          </w:rPrChange>
        </w:rPr>
        <w:t xml:space="preserve"> </w:t>
      </w:r>
      <w:proofErr w:type="spellStart"/>
      <w:r w:rsidRPr="00B41112">
        <w:rPr>
          <w:sz w:val="26"/>
          <w:szCs w:val="26"/>
          <w:rPrChange w:id="10815" w:author="Le Minh Nghia" w:date="2019-10-09T10:56:00Z">
            <w:rPr>
              <w:sz w:val="26"/>
              <w:szCs w:val="26"/>
            </w:rPr>
          </w:rPrChange>
        </w:rPr>
        <w:t>tạo</w:t>
      </w:r>
      <w:proofErr w:type="spellEnd"/>
      <w:r w:rsidRPr="00B41112">
        <w:rPr>
          <w:sz w:val="26"/>
          <w:szCs w:val="26"/>
          <w:rPrChange w:id="10816" w:author="Le Minh Nghia" w:date="2019-10-09T10:56:00Z">
            <w:rPr>
              <w:sz w:val="26"/>
              <w:szCs w:val="26"/>
            </w:rPr>
          </w:rPrChange>
        </w:rPr>
        <w:t xml:space="preserve"> </w:t>
      </w:r>
      <w:proofErr w:type="spellStart"/>
      <w:r w:rsidRPr="00B41112">
        <w:rPr>
          <w:sz w:val="26"/>
          <w:szCs w:val="26"/>
          <w:rPrChange w:id="10817" w:author="Le Minh Nghia" w:date="2019-10-09T10:56:00Z">
            <w:rPr>
              <w:sz w:val="26"/>
              <w:szCs w:val="26"/>
            </w:rPr>
          </w:rPrChange>
        </w:rPr>
        <w:t>bởi</w:t>
      </w:r>
      <w:proofErr w:type="spellEnd"/>
      <w:r w:rsidRPr="00B41112">
        <w:rPr>
          <w:sz w:val="26"/>
          <w:szCs w:val="26"/>
          <w:rPrChange w:id="10818" w:author="Le Minh Nghia" w:date="2019-10-09T10:56:00Z">
            <w:rPr>
              <w:sz w:val="26"/>
              <w:szCs w:val="26"/>
            </w:rPr>
          </w:rPrChange>
        </w:rPr>
        <w:t xml:space="preserve"> John </w:t>
      </w:r>
      <w:proofErr w:type="spellStart"/>
      <w:r w:rsidRPr="00B41112">
        <w:rPr>
          <w:sz w:val="26"/>
          <w:szCs w:val="26"/>
          <w:rPrChange w:id="10819" w:author="Le Minh Nghia" w:date="2019-10-09T10:56:00Z">
            <w:rPr>
              <w:sz w:val="26"/>
              <w:szCs w:val="26"/>
            </w:rPr>
          </w:rPrChange>
        </w:rPr>
        <w:t>Resig</w:t>
      </w:r>
      <w:proofErr w:type="spellEnd"/>
      <w:r w:rsidRPr="00B41112">
        <w:rPr>
          <w:sz w:val="26"/>
          <w:szCs w:val="26"/>
          <w:rPrChange w:id="10820" w:author="Le Minh Nghia" w:date="2019-10-09T10:56:00Z">
            <w:rPr>
              <w:sz w:val="26"/>
              <w:szCs w:val="26"/>
            </w:rPr>
          </w:rPrChange>
        </w:rPr>
        <w:t xml:space="preserve"> </w:t>
      </w:r>
      <w:proofErr w:type="spellStart"/>
      <w:r w:rsidRPr="00B41112">
        <w:rPr>
          <w:sz w:val="26"/>
          <w:szCs w:val="26"/>
          <w:rPrChange w:id="10821" w:author="Le Minh Nghia" w:date="2019-10-09T10:56:00Z">
            <w:rPr>
              <w:sz w:val="26"/>
              <w:szCs w:val="26"/>
            </w:rPr>
          </w:rPrChange>
        </w:rPr>
        <w:t>vào</w:t>
      </w:r>
      <w:proofErr w:type="spellEnd"/>
      <w:r w:rsidRPr="00B41112">
        <w:rPr>
          <w:sz w:val="26"/>
          <w:szCs w:val="26"/>
          <w:rPrChange w:id="10822" w:author="Le Minh Nghia" w:date="2019-10-09T10:56:00Z">
            <w:rPr>
              <w:sz w:val="26"/>
              <w:szCs w:val="26"/>
            </w:rPr>
          </w:rPrChange>
        </w:rPr>
        <w:t xml:space="preserve"> </w:t>
      </w:r>
      <w:proofErr w:type="spellStart"/>
      <w:r w:rsidRPr="00B41112">
        <w:rPr>
          <w:sz w:val="26"/>
          <w:szCs w:val="26"/>
          <w:rPrChange w:id="10823" w:author="Le Minh Nghia" w:date="2019-10-09T10:56:00Z">
            <w:rPr>
              <w:sz w:val="26"/>
              <w:szCs w:val="26"/>
            </w:rPr>
          </w:rPrChange>
        </w:rPr>
        <w:t>năm</w:t>
      </w:r>
      <w:proofErr w:type="spellEnd"/>
      <w:r w:rsidRPr="00B41112">
        <w:rPr>
          <w:sz w:val="26"/>
          <w:szCs w:val="26"/>
          <w:rPrChange w:id="10824" w:author="Le Minh Nghia" w:date="2019-10-09T10:56:00Z">
            <w:rPr>
              <w:sz w:val="26"/>
              <w:szCs w:val="26"/>
            </w:rPr>
          </w:rPrChange>
        </w:rPr>
        <w:t xml:space="preserve"> 2006 </w:t>
      </w:r>
      <w:proofErr w:type="spellStart"/>
      <w:r w:rsidRPr="00B41112">
        <w:rPr>
          <w:sz w:val="26"/>
          <w:szCs w:val="26"/>
          <w:rPrChange w:id="10825" w:author="Le Minh Nghia" w:date="2019-10-09T10:56:00Z">
            <w:rPr>
              <w:sz w:val="26"/>
              <w:szCs w:val="26"/>
            </w:rPr>
          </w:rPrChange>
        </w:rPr>
        <w:t>với</w:t>
      </w:r>
      <w:proofErr w:type="spellEnd"/>
      <w:r w:rsidRPr="00B41112">
        <w:rPr>
          <w:sz w:val="26"/>
          <w:szCs w:val="26"/>
          <w:rPrChange w:id="10826" w:author="Le Minh Nghia" w:date="2019-10-09T10:56:00Z">
            <w:rPr>
              <w:sz w:val="26"/>
              <w:szCs w:val="26"/>
            </w:rPr>
          </w:rPrChange>
        </w:rPr>
        <w:t xml:space="preserve"> </w:t>
      </w:r>
      <w:proofErr w:type="spellStart"/>
      <w:r w:rsidRPr="00B41112">
        <w:rPr>
          <w:sz w:val="26"/>
          <w:szCs w:val="26"/>
          <w:rPrChange w:id="10827" w:author="Le Minh Nghia" w:date="2019-10-09T10:56:00Z">
            <w:rPr>
              <w:sz w:val="26"/>
              <w:szCs w:val="26"/>
            </w:rPr>
          </w:rPrChange>
        </w:rPr>
        <w:t>một</w:t>
      </w:r>
      <w:proofErr w:type="spellEnd"/>
      <w:r w:rsidRPr="00B41112">
        <w:rPr>
          <w:sz w:val="26"/>
          <w:szCs w:val="26"/>
          <w:rPrChange w:id="10828" w:author="Le Minh Nghia" w:date="2019-10-09T10:56:00Z">
            <w:rPr>
              <w:sz w:val="26"/>
              <w:szCs w:val="26"/>
            </w:rPr>
          </w:rPrChange>
        </w:rPr>
        <w:t xml:space="preserve"> </w:t>
      </w:r>
      <w:proofErr w:type="spellStart"/>
      <w:r w:rsidRPr="00B41112">
        <w:rPr>
          <w:sz w:val="26"/>
          <w:szCs w:val="26"/>
          <w:rPrChange w:id="10829" w:author="Le Minh Nghia" w:date="2019-10-09T10:56:00Z">
            <w:rPr>
              <w:sz w:val="26"/>
              <w:szCs w:val="26"/>
            </w:rPr>
          </w:rPrChange>
        </w:rPr>
        <w:t>phương</w:t>
      </w:r>
      <w:proofErr w:type="spellEnd"/>
      <w:r w:rsidRPr="00B41112">
        <w:rPr>
          <w:sz w:val="26"/>
          <w:szCs w:val="26"/>
          <w:rPrChange w:id="10830" w:author="Le Minh Nghia" w:date="2019-10-09T10:56:00Z">
            <w:rPr>
              <w:sz w:val="26"/>
              <w:szCs w:val="26"/>
            </w:rPr>
          </w:rPrChange>
        </w:rPr>
        <w:t xml:space="preserve"> </w:t>
      </w:r>
      <w:proofErr w:type="spellStart"/>
      <w:r w:rsidRPr="00B41112">
        <w:rPr>
          <w:sz w:val="26"/>
          <w:szCs w:val="26"/>
          <w:rPrChange w:id="10831" w:author="Le Minh Nghia" w:date="2019-10-09T10:56:00Z">
            <w:rPr>
              <w:sz w:val="26"/>
              <w:szCs w:val="26"/>
            </w:rPr>
          </w:rPrChange>
        </w:rPr>
        <w:t>châm</w:t>
      </w:r>
      <w:proofErr w:type="spellEnd"/>
      <w:r w:rsidRPr="00B41112">
        <w:rPr>
          <w:sz w:val="26"/>
          <w:szCs w:val="26"/>
          <w:rPrChange w:id="10832" w:author="Le Minh Nghia" w:date="2019-10-09T10:56:00Z">
            <w:rPr>
              <w:sz w:val="26"/>
              <w:szCs w:val="26"/>
            </w:rPr>
          </w:rPrChange>
        </w:rPr>
        <w:t xml:space="preserve"> </w:t>
      </w:r>
      <w:proofErr w:type="spellStart"/>
      <w:r w:rsidRPr="00B41112">
        <w:rPr>
          <w:sz w:val="26"/>
          <w:szCs w:val="26"/>
          <w:rPrChange w:id="10833" w:author="Le Minh Nghia" w:date="2019-10-09T10:56:00Z">
            <w:rPr>
              <w:sz w:val="26"/>
              <w:szCs w:val="26"/>
            </w:rPr>
          </w:rPrChange>
        </w:rPr>
        <w:t>tuyệt</w:t>
      </w:r>
      <w:proofErr w:type="spellEnd"/>
      <w:r w:rsidRPr="00B41112">
        <w:rPr>
          <w:sz w:val="26"/>
          <w:szCs w:val="26"/>
          <w:rPrChange w:id="10834" w:author="Le Minh Nghia" w:date="2019-10-09T10:56:00Z">
            <w:rPr>
              <w:sz w:val="26"/>
              <w:szCs w:val="26"/>
            </w:rPr>
          </w:rPrChange>
        </w:rPr>
        <w:t xml:space="preserve"> </w:t>
      </w:r>
      <w:proofErr w:type="spellStart"/>
      <w:r w:rsidRPr="00B41112">
        <w:rPr>
          <w:sz w:val="26"/>
          <w:szCs w:val="26"/>
          <w:rPrChange w:id="10835" w:author="Le Minh Nghia" w:date="2019-10-09T10:56:00Z">
            <w:rPr>
              <w:sz w:val="26"/>
              <w:szCs w:val="26"/>
            </w:rPr>
          </w:rPrChange>
        </w:rPr>
        <w:t>vời</w:t>
      </w:r>
      <w:proofErr w:type="spellEnd"/>
      <w:r w:rsidRPr="00B41112">
        <w:rPr>
          <w:sz w:val="26"/>
          <w:szCs w:val="26"/>
          <w:rPrChange w:id="10836" w:author="Le Minh Nghia" w:date="2019-10-09T10:56:00Z">
            <w:rPr>
              <w:sz w:val="26"/>
              <w:szCs w:val="26"/>
            </w:rPr>
          </w:rPrChange>
        </w:rPr>
        <w:t xml:space="preserve">: Write less, do more - </w:t>
      </w:r>
      <w:proofErr w:type="spellStart"/>
      <w:r w:rsidRPr="00B41112">
        <w:rPr>
          <w:sz w:val="26"/>
          <w:szCs w:val="26"/>
          <w:rPrChange w:id="10837" w:author="Le Minh Nghia" w:date="2019-10-09T10:56:00Z">
            <w:rPr>
              <w:sz w:val="26"/>
              <w:szCs w:val="26"/>
            </w:rPr>
          </w:rPrChange>
        </w:rPr>
        <w:t>Viết</w:t>
      </w:r>
      <w:proofErr w:type="spellEnd"/>
      <w:r w:rsidRPr="00B41112">
        <w:rPr>
          <w:sz w:val="26"/>
          <w:szCs w:val="26"/>
          <w:rPrChange w:id="10838" w:author="Le Minh Nghia" w:date="2019-10-09T10:56:00Z">
            <w:rPr>
              <w:sz w:val="26"/>
              <w:szCs w:val="26"/>
            </w:rPr>
          </w:rPrChange>
        </w:rPr>
        <w:t xml:space="preserve"> </w:t>
      </w:r>
      <w:proofErr w:type="spellStart"/>
      <w:r w:rsidRPr="00B41112">
        <w:rPr>
          <w:sz w:val="26"/>
          <w:szCs w:val="26"/>
          <w:rPrChange w:id="10839" w:author="Le Minh Nghia" w:date="2019-10-09T10:56:00Z">
            <w:rPr>
              <w:sz w:val="26"/>
              <w:szCs w:val="26"/>
            </w:rPr>
          </w:rPrChange>
        </w:rPr>
        <w:t>ít</w:t>
      </w:r>
      <w:proofErr w:type="spellEnd"/>
      <w:r w:rsidRPr="00B41112">
        <w:rPr>
          <w:sz w:val="26"/>
          <w:szCs w:val="26"/>
          <w:rPrChange w:id="10840" w:author="Le Minh Nghia" w:date="2019-10-09T10:56:00Z">
            <w:rPr>
              <w:sz w:val="26"/>
              <w:szCs w:val="26"/>
            </w:rPr>
          </w:rPrChange>
        </w:rPr>
        <w:t xml:space="preserve"> </w:t>
      </w:r>
      <w:proofErr w:type="spellStart"/>
      <w:r w:rsidRPr="00B41112">
        <w:rPr>
          <w:sz w:val="26"/>
          <w:szCs w:val="26"/>
          <w:rPrChange w:id="10841" w:author="Le Minh Nghia" w:date="2019-10-09T10:56:00Z">
            <w:rPr>
              <w:sz w:val="26"/>
              <w:szCs w:val="26"/>
            </w:rPr>
          </w:rPrChange>
        </w:rPr>
        <w:t>hơn</w:t>
      </w:r>
      <w:proofErr w:type="spellEnd"/>
      <w:r w:rsidRPr="00B41112">
        <w:rPr>
          <w:sz w:val="26"/>
          <w:szCs w:val="26"/>
          <w:rPrChange w:id="10842" w:author="Le Minh Nghia" w:date="2019-10-09T10:56:00Z">
            <w:rPr>
              <w:sz w:val="26"/>
              <w:szCs w:val="26"/>
            </w:rPr>
          </w:rPrChange>
        </w:rPr>
        <w:t xml:space="preserve">, </w:t>
      </w:r>
      <w:proofErr w:type="spellStart"/>
      <w:r w:rsidRPr="00B41112">
        <w:rPr>
          <w:sz w:val="26"/>
          <w:szCs w:val="26"/>
          <w:rPrChange w:id="10843" w:author="Le Minh Nghia" w:date="2019-10-09T10:56:00Z">
            <w:rPr>
              <w:sz w:val="26"/>
              <w:szCs w:val="26"/>
            </w:rPr>
          </w:rPrChange>
        </w:rPr>
        <w:t>làm</w:t>
      </w:r>
      <w:proofErr w:type="spellEnd"/>
      <w:r w:rsidRPr="00B41112">
        <w:rPr>
          <w:sz w:val="26"/>
          <w:szCs w:val="26"/>
          <w:rPrChange w:id="10844" w:author="Le Minh Nghia" w:date="2019-10-09T10:56:00Z">
            <w:rPr>
              <w:sz w:val="26"/>
              <w:szCs w:val="26"/>
            </w:rPr>
          </w:rPrChange>
        </w:rPr>
        <w:t xml:space="preserve"> </w:t>
      </w:r>
      <w:proofErr w:type="spellStart"/>
      <w:r w:rsidRPr="00B41112">
        <w:rPr>
          <w:sz w:val="26"/>
          <w:szCs w:val="26"/>
          <w:rPrChange w:id="10845" w:author="Le Minh Nghia" w:date="2019-10-09T10:56:00Z">
            <w:rPr>
              <w:sz w:val="26"/>
              <w:szCs w:val="26"/>
            </w:rPr>
          </w:rPrChange>
        </w:rPr>
        <w:t>nhiều</w:t>
      </w:r>
      <w:proofErr w:type="spellEnd"/>
      <w:r w:rsidRPr="00B41112">
        <w:rPr>
          <w:sz w:val="26"/>
          <w:szCs w:val="26"/>
          <w:rPrChange w:id="10846" w:author="Le Minh Nghia" w:date="2019-10-09T10:56:00Z">
            <w:rPr>
              <w:sz w:val="26"/>
              <w:szCs w:val="26"/>
            </w:rPr>
          </w:rPrChange>
        </w:rPr>
        <w:t xml:space="preserve"> </w:t>
      </w:r>
      <w:proofErr w:type="spellStart"/>
      <w:r w:rsidRPr="00B41112">
        <w:rPr>
          <w:sz w:val="26"/>
          <w:szCs w:val="26"/>
          <w:rPrChange w:id="10847" w:author="Le Minh Nghia" w:date="2019-10-09T10:56:00Z">
            <w:rPr>
              <w:sz w:val="26"/>
              <w:szCs w:val="26"/>
            </w:rPr>
          </w:rPrChange>
        </w:rPr>
        <w:t>hơn</w:t>
      </w:r>
      <w:proofErr w:type="spellEnd"/>
      <w:r w:rsidRPr="00B41112">
        <w:rPr>
          <w:sz w:val="26"/>
          <w:szCs w:val="26"/>
          <w:rPrChange w:id="10848" w:author="Le Minh Nghia" w:date="2019-10-09T10:56:00Z">
            <w:rPr>
              <w:sz w:val="26"/>
              <w:szCs w:val="26"/>
            </w:rPr>
          </w:rPrChange>
        </w:rPr>
        <w:t xml:space="preserve">. jQuery </w:t>
      </w:r>
      <w:proofErr w:type="spellStart"/>
      <w:r w:rsidRPr="00B41112">
        <w:rPr>
          <w:sz w:val="26"/>
          <w:szCs w:val="26"/>
          <w:rPrChange w:id="10849" w:author="Le Minh Nghia" w:date="2019-10-09T10:56:00Z">
            <w:rPr>
              <w:sz w:val="26"/>
              <w:szCs w:val="26"/>
            </w:rPr>
          </w:rPrChange>
        </w:rPr>
        <w:t>làm</w:t>
      </w:r>
      <w:proofErr w:type="spellEnd"/>
      <w:r w:rsidRPr="00B41112">
        <w:rPr>
          <w:sz w:val="26"/>
          <w:szCs w:val="26"/>
          <w:rPrChange w:id="10850" w:author="Le Minh Nghia" w:date="2019-10-09T10:56:00Z">
            <w:rPr>
              <w:sz w:val="26"/>
              <w:szCs w:val="26"/>
            </w:rPr>
          </w:rPrChange>
        </w:rPr>
        <w:t xml:space="preserve"> </w:t>
      </w:r>
      <w:proofErr w:type="spellStart"/>
      <w:r w:rsidRPr="00B41112">
        <w:rPr>
          <w:sz w:val="26"/>
          <w:szCs w:val="26"/>
          <w:rPrChange w:id="10851" w:author="Le Minh Nghia" w:date="2019-10-09T10:56:00Z">
            <w:rPr>
              <w:sz w:val="26"/>
              <w:szCs w:val="26"/>
            </w:rPr>
          </w:rPrChange>
        </w:rPr>
        <w:t>đơn</w:t>
      </w:r>
      <w:proofErr w:type="spellEnd"/>
      <w:r w:rsidRPr="00B41112">
        <w:rPr>
          <w:sz w:val="26"/>
          <w:szCs w:val="26"/>
          <w:rPrChange w:id="10852" w:author="Le Minh Nghia" w:date="2019-10-09T10:56:00Z">
            <w:rPr>
              <w:sz w:val="26"/>
              <w:szCs w:val="26"/>
            </w:rPr>
          </w:rPrChange>
        </w:rPr>
        <w:t xml:space="preserve"> </w:t>
      </w:r>
      <w:proofErr w:type="spellStart"/>
      <w:r w:rsidRPr="00B41112">
        <w:rPr>
          <w:sz w:val="26"/>
          <w:szCs w:val="26"/>
          <w:rPrChange w:id="10853" w:author="Le Minh Nghia" w:date="2019-10-09T10:56:00Z">
            <w:rPr>
              <w:sz w:val="26"/>
              <w:szCs w:val="26"/>
            </w:rPr>
          </w:rPrChange>
        </w:rPr>
        <w:t>giản</w:t>
      </w:r>
      <w:proofErr w:type="spellEnd"/>
      <w:r w:rsidRPr="00B41112">
        <w:rPr>
          <w:sz w:val="26"/>
          <w:szCs w:val="26"/>
          <w:rPrChange w:id="10854" w:author="Le Minh Nghia" w:date="2019-10-09T10:56:00Z">
            <w:rPr>
              <w:sz w:val="26"/>
              <w:szCs w:val="26"/>
            </w:rPr>
          </w:rPrChange>
        </w:rPr>
        <w:t xml:space="preserve"> </w:t>
      </w:r>
      <w:proofErr w:type="spellStart"/>
      <w:r w:rsidRPr="00B41112">
        <w:rPr>
          <w:sz w:val="26"/>
          <w:szCs w:val="26"/>
          <w:rPrChange w:id="10855" w:author="Le Minh Nghia" w:date="2019-10-09T10:56:00Z">
            <w:rPr>
              <w:sz w:val="26"/>
              <w:szCs w:val="26"/>
            </w:rPr>
          </w:rPrChange>
        </w:rPr>
        <w:t>hóa</w:t>
      </w:r>
      <w:proofErr w:type="spellEnd"/>
      <w:r w:rsidRPr="00B41112">
        <w:rPr>
          <w:sz w:val="26"/>
          <w:szCs w:val="26"/>
          <w:rPrChange w:id="10856" w:author="Le Minh Nghia" w:date="2019-10-09T10:56:00Z">
            <w:rPr>
              <w:sz w:val="26"/>
              <w:szCs w:val="26"/>
            </w:rPr>
          </w:rPrChange>
        </w:rPr>
        <w:t xml:space="preserve"> </w:t>
      </w:r>
      <w:proofErr w:type="spellStart"/>
      <w:r w:rsidRPr="00B41112">
        <w:rPr>
          <w:sz w:val="26"/>
          <w:szCs w:val="26"/>
          <w:rPrChange w:id="10857" w:author="Le Minh Nghia" w:date="2019-10-09T10:56:00Z">
            <w:rPr>
              <w:sz w:val="26"/>
              <w:szCs w:val="26"/>
            </w:rPr>
          </w:rPrChange>
        </w:rPr>
        <w:t>việc</w:t>
      </w:r>
      <w:proofErr w:type="spellEnd"/>
      <w:r w:rsidRPr="00B41112">
        <w:rPr>
          <w:sz w:val="26"/>
          <w:szCs w:val="26"/>
          <w:rPrChange w:id="10858" w:author="Le Minh Nghia" w:date="2019-10-09T10:56:00Z">
            <w:rPr>
              <w:sz w:val="26"/>
              <w:szCs w:val="26"/>
            </w:rPr>
          </w:rPrChange>
        </w:rPr>
        <w:t xml:space="preserve"> </w:t>
      </w:r>
      <w:proofErr w:type="spellStart"/>
      <w:r w:rsidRPr="00B41112">
        <w:rPr>
          <w:sz w:val="26"/>
          <w:szCs w:val="26"/>
          <w:rPrChange w:id="10859" w:author="Le Minh Nghia" w:date="2019-10-09T10:56:00Z">
            <w:rPr>
              <w:sz w:val="26"/>
              <w:szCs w:val="26"/>
            </w:rPr>
          </w:rPrChange>
        </w:rPr>
        <w:t>truyền</w:t>
      </w:r>
      <w:proofErr w:type="spellEnd"/>
      <w:r w:rsidRPr="00B41112">
        <w:rPr>
          <w:sz w:val="26"/>
          <w:szCs w:val="26"/>
          <w:rPrChange w:id="10860" w:author="Le Minh Nghia" w:date="2019-10-09T10:56:00Z">
            <w:rPr>
              <w:sz w:val="26"/>
              <w:szCs w:val="26"/>
            </w:rPr>
          </w:rPrChange>
        </w:rPr>
        <w:t xml:space="preserve"> </w:t>
      </w:r>
      <w:proofErr w:type="spellStart"/>
      <w:r w:rsidRPr="00B41112">
        <w:rPr>
          <w:sz w:val="26"/>
          <w:szCs w:val="26"/>
          <w:rPrChange w:id="10861" w:author="Le Minh Nghia" w:date="2019-10-09T10:56:00Z">
            <w:rPr>
              <w:sz w:val="26"/>
              <w:szCs w:val="26"/>
            </w:rPr>
          </w:rPrChange>
        </w:rPr>
        <w:t>tải</w:t>
      </w:r>
      <w:proofErr w:type="spellEnd"/>
      <w:r w:rsidRPr="00B41112">
        <w:rPr>
          <w:sz w:val="26"/>
          <w:szCs w:val="26"/>
          <w:rPrChange w:id="10862" w:author="Le Minh Nghia" w:date="2019-10-09T10:56:00Z">
            <w:rPr>
              <w:sz w:val="26"/>
              <w:szCs w:val="26"/>
            </w:rPr>
          </w:rPrChange>
        </w:rPr>
        <w:t xml:space="preserve"> HTML, </w:t>
      </w:r>
      <w:proofErr w:type="spellStart"/>
      <w:r w:rsidRPr="00B41112">
        <w:rPr>
          <w:sz w:val="26"/>
          <w:szCs w:val="26"/>
          <w:rPrChange w:id="10863" w:author="Le Minh Nghia" w:date="2019-10-09T10:56:00Z">
            <w:rPr>
              <w:sz w:val="26"/>
              <w:szCs w:val="26"/>
            </w:rPr>
          </w:rPrChange>
        </w:rPr>
        <w:t>xử</w:t>
      </w:r>
      <w:proofErr w:type="spellEnd"/>
      <w:r w:rsidRPr="00B41112">
        <w:rPr>
          <w:sz w:val="26"/>
          <w:szCs w:val="26"/>
          <w:rPrChange w:id="10864" w:author="Le Minh Nghia" w:date="2019-10-09T10:56:00Z">
            <w:rPr>
              <w:sz w:val="26"/>
              <w:szCs w:val="26"/>
            </w:rPr>
          </w:rPrChange>
        </w:rPr>
        <w:t xml:space="preserve"> </w:t>
      </w:r>
      <w:proofErr w:type="spellStart"/>
      <w:r w:rsidRPr="00B41112">
        <w:rPr>
          <w:sz w:val="26"/>
          <w:szCs w:val="26"/>
          <w:rPrChange w:id="10865" w:author="Le Minh Nghia" w:date="2019-10-09T10:56:00Z">
            <w:rPr>
              <w:sz w:val="26"/>
              <w:szCs w:val="26"/>
            </w:rPr>
          </w:rPrChange>
        </w:rPr>
        <w:t>lý</w:t>
      </w:r>
      <w:proofErr w:type="spellEnd"/>
      <w:r w:rsidRPr="00B41112">
        <w:rPr>
          <w:sz w:val="26"/>
          <w:szCs w:val="26"/>
          <w:rPrChange w:id="10866" w:author="Le Minh Nghia" w:date="2019-10-09T10:56:00Z">
            <w:rPr>
              <w:sz w:val="26"/>
              <w:szCs w:val="26"/>
            </w:rPr>
          </w:rPrChange>
        </w:rPr>
        <w:t xml:space="preserve"> </w:t>
      </w:r>
      <w:proofErr w:type="spellStart"/>
      <w:r w:rsidRPr="00B41112">
        <w:rPr>
          <w:sz w:val="26"/>
          <w:szCs w:val="26"/>
          <w:rPrChange w:id="10867" w:author="Le Minh Nghia" w:date="2019-10-09T10:56:00Z">
            <w:rPr>
              <w:sz w:val="26"/>
              <w:szCs w:val="26"/>
            </w:rPr>
          </w:rPrChange>
        </w:rPr>
        <w:t>sự</w:t>
      </w:r>
      <w:proofErr w:type="spellEnd"/>
      <w:r w:rsidRPr="00B41112">
        <w:rPr>
          <w:sz w:val="26"/>
          <w:szCs w:val="26"/>
          <w:rPrChange w:id="10868" w:author="Le Minh Nghia" w:date="2019-10-09T10:56:00Z">
            <w:rPr>
              <w:sz w:val="26"/>
              <w:szCs w:val="26"/>
            </w:rPr>
          </w:rPrChange>
        </w:rPr>
        <w:t xml:space="preserve"> </w:t>
      </w:r>
      <w:proofErr w:type="spellStart"/>
      <w:r w:rsidRPr="00B41112">
        <w:rPr>
          <w:sz w:val="26"/>
          <w:szCs w:val="26"/>
          <w:rPrChange w:id="10869" w:author="Le Minh Nghia" w:date="2019-10-09T10:56:00Z">
            <w:rPr>
              <w:sz w:val="26"/>
              <w:szCs w:val="26"/>
            </w:rPr>
          </w:rPrChange>
        </w:rPr>
        <w:t>kiện</w:t>
      </w:r>
      <w:proofErr w:type="spellEnd"/>
      <w:r w:rsidRPr="00B41112">
        <w:rPr>
          <w:sz w:val="26"/>
          <w:szCs w:val="26"/>
          <w:rPrChange w:id="10870" w:author="Le Minh Nghia" w:date="2019-10-09T10:56:00Z">
            <w:rPr>
              <w:sz w:val="26"/>
              <w:szCs w:val="26"/>
            </w:rPr>
          </w:rPrChange>
        </w:rPr>
        <w:t xml:space="preserve">, </w:t>
      </w:r>
      <w:proofErr w:type="spellStart"/>
      <w:r w:rsidRPr="00B41112">
        <w:rPr>
          <w:sz w:val="26"/>
          <w:szCs w:val="26"/>
          <w:rPrChange w:id="10871" w:author="Le Minh Nghia" w:date="2019-10-09T10:56:00Z">
            <w:rPr>
              <w:sz w:val="26"/>
              <w:szCs w:val="26"/>
            </w:rPr>
          </w:rPrChange>
        </w:rPr>
        <w:t>tạo</w:t>
      </w:r>
      <w:proofErr w:type="spellEnd"/>
      <w:r w:rsidRPr="00B41112">
        <w:rPr>
          <w:sz w:val="26"/>
          <w:szCs w:val="26"/>
          <w:rPrChange w:id="10872" w:author="Le Minh Nghia" w:date="2019-10-09T10:56:00Z">
            <w:rPr>
              <w:sz w:val="26"/>
              <w:szCs w:val="26"/>
            </w:rPr>
          </w:rPrChange>
        </w:rPr>
        <w:t xml:space="preserve"> </w:t>
      </w:r>
      <w:proofErr w:type="spellStart"/>
      <w:r w:rsidRPr="00B41112">
        <w:rPr>
          <w:sz w:val="26"/>
          <w:szCs w:val="26"/>
          <w:rPrChange w:id="10873" w:author="Le Minh Nghia" w:date="2019-10-09T10:56:00Z">
            <w:rPr>
              <w:sz w:val="26"/>
              <w:szCs w:val="26"/>
            </w:rPr>
          </w:rPrChange>
        </w:rPr>
        <w:t>hiệu</w:t>
      </w:r>
      <w:proofErr w:type="spellEnd"/>
      <w:r w:rsidRPr="00B41112">
        <w:rPr>
          <w:sz w:val="26"/>
          <w:szCs w:val="26"/>
          <w:rPrChange w:id="10874" w:author="Le Minh Nghia" w:date="2019-10-09T10:56:00Z">
            <w:rPr>
              <w:sz w:val="26"/>
              <w:szCs w:val="26"/>
            </w:rPr>
          </w:rPrChange>
        </w:rPr>
        <w:t xml:space="preserve"> </w:t>
      </w:r>
      <w:proofErr w:type="spellStart"/>
      <w:r w:rsidRPr="00B41112">
        <w:rPr>
          <w:sz w:val="26"/>
          <w:szCs w:val="26"/>
          <w:rPrChange w:id="10875" w:author="Le Minh Nghia" w:date="2019-10-09T10:56:00Z">
            <w:rPr>
              <w:sz w:val="26"/>
              <w:szCs w:val="26"/>
            </w:rPr>
          </w:rPrChange>
        </w:rPr>
        <w:t>ứng</w:t>
      </w:r>
      <w:proofErr w:type="spellEnd"/>
      <w:r w:rsidRPr="00B41112">
        <w:rPr>
          <w:sz w:val="26"/>
          <w:szCs w:val="26"/>
          <w:rPrChange w:id="10876" w:author="Le Minh Nghia" w:date="2019-10-09T10:56:00Z">
            <w:rPr>
              <w:sz w:val="26"/>
              <w:szCs w:val="26"/>
            </w:rPr>
          </w:rPrChange>
        </w:rPr>
        <w:t xml:space="preserve"> </w:t>
      </w:r>
      <w:proofErr w:type="spellStart"/>
      <w:r w:rsidRPr="00B41112">
        <w:rPr>
          <w:sz w:val="26"/>
          <w:szCs w:val="26"/>
          <w:rPrChange w:id="10877" w:author="Le Minh Nghia" w:date="2019-10-09T10:56:00Z">
            <w:rPr>
              <w:sz w:val="26"/>
              <w:szCs w:val="26"/>
            </w:rPr>
          </w:rPrChange>
        </w:rPr>
        <w:t>động</w:t>
      </w:r>
      <w:proofErr w:type="spellEnd"/>
      <w:r w:rsidRPr="00B41112">
        <w:rPr>
          <w:sz w:val="26"/>
          <w:szCs w:val="26"/>
          <w:rPrChange w:id="10878" w:author="Le Minh Nghia" w:date="2019-10-09T10:56:00Z">
            <w:rPr>
              <w:sz w:val="26"/>
              <w:szCs w:val="26"/>
            </w:rPr>
          </w:rPrChange>
        </w:rPr>
        <w:t xml:space="preserve"> </w:t>
      </w:r>
      <w:proofErr w:type="spellStart"/>
      <w:r w:rsidRPr="00B41112">
        <w:rPr>
          <w:sz w:val="26"/>
          <w:szCs w:val="26"/>
          <w:rPrChange w:id="10879" w:author="Le Minh Nghia" w:date="2019-10-09T10:56:00Z">
            <w:rPr>
              <w:sz w:val="26"/>
              <w:szCs w:val="26"/>
            </w:rPr>
          </w:rPrChange>
        </w:rPr>
        <w:t>và</w:t>
      </w:r>
      <w:proofErr w:type="spellEnd"/>
      <w:r w:rsidRPr="00B41112">
        <w:rPr>
          <w:sz w:val="26"/>
          <w:szCs w:val="26"/>
          <w:rPrChange w:id="10880" w:author="Le Minh Nghia" w:date="2019-10-09T10:56:00Z">
            <w:rPr>
              <w:sz w:val="26"/>
              <w:szCs w:val="26"/>
            </w:rPr>
          </w:rPrChange>
        </w:rPr>
        <w:t xml:space="preserve"> </w:t>
      </w:r>
      <w:proofErr w:type="spellStart"/>
      <w:r w:rsidRPr="00B41112">
        <w:rPr>
          <w:sz w:val="26"/>
          <w:szCs w:val="26"/>
          <w:rPrChange w:id="10881" w:author="Le Minh Nghia" w:date="2019-10-09T10:56:00Z">
            <w:rPr>
              <w:sz w:val="26"/>
              <w:szCs w:val="26"/>
            </w:rPr>
          </w:rPrChange>
        </w:rPr>
        <w:t>tương</w:t>
      </w:r>
      <w:proofErr w:type="spellEnd"/>
      <w:r w:rsidRPr="00B41112">
        <w:rPr>
          <w:sz w:val="26"/>
          <w:szCs w:val="26"/>
          <w:rPrChange w:id="10882" w:author="Le Minh Nghia" w:date="2019-10-09T10:56:00Z">
            <w:rPr>
              <w:sz w:val="26"/>
              <w:szCs w:val="26"/>
            </w:rPr>
          </w:rPrChange>
        </w:rPr>
        <w:t xml:space="preserve"> </w:t>
      </w:r>
      <w:proofErr w:type="spellStart"/>
      <w:r w:rsidRPr="00B41112">
        <w:rPr>
          <w:sz w:val="26"/>
          <w:szCs w:val="26"/>
          <w:rPrChange w:id="10883" w:author="Le Minh Nghia" w:date="2019-10-09T10:56:00Z">
            <w:rPr>
              <w:sz w:val="26"/>
              <w:szCs w:val="26"/>
            </w:rPr>
          </w:rPrChange>
        </w:rPr>
        <w:t>tác</w:t>
      </w:r>
      <w:proofErr w:type="spellEnd"/>
      <w:r w:rsidRPr="00B41112">
        <w:rPr>
          <w:sz w:val="26"/>
          <w:szCs w:val="26"/>
          <w:rPrChange w:id="10884" w:author="Le Minh Nghia" w:date="2019-10-09T10:56:00Z">
            <w:rPr>
              <w:sz w:val="26"/>
              <w:szCs w:val="26"/>
            </w:rPr>
          </w:rPrChange>
        </w:rPr>
        <w:t xml:space="preserve"> Ajax. </w:t>
      </w:r>
      <w:proofErr w:type="spellStart"/>
      <w:r w:rsidRPr="00B41112">
        <w:rPr>
          <w:sz w:val="26"/>
          <w:szCs w:val="26"/>
          <w:rPrChange w:id="10885" w:author="Le Minh Nghia" w:date="2019-10-09T10:56:00Z">
            <w:rPr>
              <w:sz w:val="26"/>
              <w:szCs w:val="26"/>
            </w:rPr>
          </w:rPrChange>
        </w:rPr>
        <w:t>Với</w:t>
      </w:r>
      <w:proofErr w:type="spellEnd"/>
      <w:r w:rsidRPr="00B41112">
        <w:rPr>
          <w:sz w:val="26"/>
          <w:szCs w:val="26"/>
          <w:rPrChange w:id="10886" w:author="Le Minh Nghia" w:date="2019-10-09T10:56:00Z">
            <w:rPr>
              <w:sz w:val="26"/>
              <w:szCs w:val="26"/>
            </w:rPr>
          </w:rPrChange>
        </w:rPr>
        <w:t xml:space="preserve"> jQuery, </w:t>
      </w:r>
      <w:proofErr w:type="spellStart"/>
      <w:r w:rsidRPr="00B41112">
        <w:rPr>
          <w:sz w:val="26"/>
          <w:szCs w:val="26"/>
          <w:rPrChange w:id="10887" w:author="Le Minh Nghia" w:date="2019-10-09T10:56:00Z">
            <w:rPr>
              <w:sz w:val="26"/>
              <w:szCs w:val="26"/>
            </w:rPr>
          </w:rPrChange>
        </w:rPr>
        <w:t>khái</w:t>
      </w:r>
      <w:proofErr w:type="spellEnd"/>
      <w:r w:rsidRPr="00B41112">
        <w:rPr>
          <w:sz w:val="26"/>
          <w:szCs w:val="26"/>
          <w:rPrChange w:id="10888" w:author="Le Minh Nghia" w:date="2019-10-09T10:56:00Z">
            <w:rPr>
              <w:sz w:val="26"/>
              <w:szCs w:val="26"/>
            </w:rPr>
          </w:rPrChange>
        </w:rPr>
        <w:t xml:space="preserve"> </w:t>
      </w:r>
      <w:proofErr w:type="spellStart"/>
      <w:r w:rsidRPr="00B41112">
        <w:rPr>
          <w:sz w:val="26"/>
          <w:szCs w:val="26"/>
          <w:rPrChange w:id="10889" w:author="Le Minh Nghia" w:date="2019-10-09T10:56:00Z">
            <w:rPr>
              <w:sz w:val="26"/>
              <w:szCs w:val="26"/>
            </w:rPr>
          </w:rPrChange>
        </w:rPr>
        <w:t>niệm</w:t>
      </w:r>
      <w:proofErr w:type="spellEnd"/>
      <w:r w:rsidRPr="00B41112">
        <w:rPr>
          <w:sz w:val="26"/>
          <w:szCs w:val="26"/>
          <w:rPrChange w:id="10890" w:author="Le Minh Nghia" w:date="2019-10-09T10:56:00Z">
            <w:rPr>
              <w:sz w:val="26"/>
              <w:szCs w:val="26"/>
            </w:rPr>
          </w:rPrChange>
        </w:rPr>
        <w:t xml:space="preserve"> Rapid Web Development </w:t>
      </w:r>
      <w:proofErr w:type="spellStart"/>
      <w:r w:rsidRPr="00B41112">
        <w:rPr>
          <w:sz w:val="26"/>
          <w:szCs w:val="26"/>
          <w:rPrChange w:id="10891" w:author="Le Minh Nghia" w:date="2019-10-09T10:56:00Z">
            <w:rPr>
              <w:sz w:val="26"/>
              <w:szCs w:val="26"/>
            </w:rPr>
          </w:rPrChange>
        </w:rPr>
        <w:t>đã</w:t>
      </w:r>
      <w:proofErr w:type="spellEnd"/>
      <w:r w:rsidRPr="00B41112">
        <w:rPr>
          <w:sz w:val="26"/>
          <w:szCs w:val="26"/>
          <w:rPrChange w:id="10892" w:author="Le Minh Nghia" w:date="2019-10-09T10:56:00Z">
            <w:rPr>
              <w:sz w:val="26"/>
              <w:szCs w:val="26"/>
            </w:rPr>
          </w:rPrChange>
        </w:rPr>
        <w:t xml:space="preserve"> </w:t>
      </w:r>
      <w:proofErr w:type="spellStart"/>
      <w:r w:rsidRPr="00B41112">
        <w:rPr>
          <w:sz w:val="26"/>
          <w:szCs w:val="26"/>
          <w:rPrChange w:id="10893" w:author="Le Minh Nghia" w:date="2019-10-09T10:56:00Z">
            <w:rPr>
              <w:sz w:val="26"/>
              <w:szCs w:val="26"/>
            </w:rPr>
          </w:rPrChange>
        </w:rPr>
        <w:t>không</w:t>
      </w:r>
      <w:proofErr w:type="spellEnd"/>
      <w:r w:rsidRPr="00B41112">
        <w:rPr>
          <w:sz w:val="26"/>
          <w:szCs w:val="26"/>
          <w:rPrChange w:id="10894" w:author="Le Minh Nghia" w:date="2019-10-09T10:56:00Z">
            <w:rPr>
              <w:sz w:val="26"/>
              <w:szCs w:val="26"/>
            </w:rPr>
          </w:rPrChange>
        </w:rPr>
        <w:t xml:space="preserve"> </w:t>
      </w:r>
      <w:proofErr w:type="spellStart"/>
      <w:r w:rsidRPr="00B41112">
        <w:rPr>
          <w:sz w:val="26"/>
          <w:szCs w:val="26"/>
          <w:rPrChange w:id="10895" w:author="Le Minh Nghia" w:date="2019-10-09T10:56:00Z">
            <w:rPr>
              <w:sz w:val="26"/>
              <w:szCs w:val="26"/>
            </w:rPr>
          </w:rPrChange>
        </w:rPr>
        <w:t>còn</w:t>
      </w:r>
      <w:proofErr w:type="spellEnd"/>
      <w:r w:rsidRPr="00B41112">
        <w:rPr>
          <w:sz w:val="26"/>
          <w:szCs w:val="26"/>
          <w:rPrChange w:id="10896" w:author="Le Minh Nghia" w:date="2019-10-09T10:56:00Z">
            <w:rPr>
              <w:sz w:val="26"/>
              <w:szCs w:val="26"/>
            </w:rPr>
          </w:rPrChange>
        </w:rPr>
        <w:t xml:space="preserve"> </w:t>
      </w:r>
      <w:proofErr w:type="spellStart"/>
      <w:r w:rsidRPr="00B41112">
        <w:rPr>
          <w:sz w:val="26"/>
          <w:szCs w:val="26"/>
          <w:rPrChange w:id="10897" w:author="Le Minh Nghia" w:date="2019-10-09T10:56:00Z">
            <w:rPr>
              <w:sz w:val="26"/>
              <w:szCs w:val="26"/>
            </w:rPr>
          </w:rPrChange>
        </w:rPr>
        <w:t>quá</w:t>
      </w:r>
      <w:proofErr w:type="spellEnd"/>
      <w:r w:rsidRPr="00B41112">
        <w:rPr>
          <w:sz w:val="26"/>
          <w:szCs w:val="26"/>
          <w:rPrChange w:id="10898" w:author="Le Minh Nghia" w:date="2019-10-09T10:56:00Z">
            <w:rPr>
              <w:sz w:val="26"/>
              <w:szCs w:val="26"/>
            </w:rPr>
          </w:rPrChange>
        </w:rPr>
        <w:t xml:space="preserve"> </w:t>
      </w:r>
      <w:proofErr w:type="spellStart"/>
      <w:r w:rsidRPr="00B41112">
        <w:rPr>
          <w:sz w:val="26"/>
          <w:szCs w:val="26"/>
          <w:rPrChange w:id="10899" w:author="Le Minh Nghia" w:date="2019-10-09T10:56:00Z">
            <w:rPr>
              <w:sz w:val="26"/>
              <w:szCs w:val="26"/>
            </w:rPr>
          </w:rPrChange>
        </w:rPr>
        <w:t>xa</w:t>
      </w:r>
      <w:proofErr w:type="spellEnd"/>
      <w:r w:rsidRPr="00B41112">
        <w:rPr>
          <w:sz w:val="26"/>
          <w:szCs w:val="26"/>
          <w:rPrChange w:id="10900" w:author="Le Minh Nghia" w:date="2019-10-09T10:56:00Z">
            <w:rPr>
              <w:sz w:val="26"/>
              <w:szCs w:val="26"/>
            </w:rPr>
          </w:rPrChange>
        </w:rPr>
        <w:t xml:space="preserve"> </w:t>
      </w:r>
      <w:proofErr w:type="spellStart"/>
      <w:r w:rsidRPr="00B41112">
        <w:rPr>
          <w:sz w:val="26"/>
          <w:szCs w:val="26"/>
          <w:rPrChange w:id="10901" w:author="Le Minh Nghia" w:date="2019-10-09T10:56:00Z">
            <w:rPr>
              <w:sz w:val="26"/>
              <w:szCs w:val="26"/>
            </w:rPr>
          </w:rPrChange>
        </w:rPr>
        <w:t>lạ</w:t>
      </w:r>
      <w:proofErr w:type="spellEnd"/>
      <w:r w:rsidRPr="00B41112">
        <w:rPr>
          <w:sz w:val="26"/>
          <w:szCs w:val="26"/>
          <w:rPrChange w:id="10902" w:author="Le Minh Nghia" w:date="2019-10-09T10:56:00Z">
            <w:rPr>
              <w:sz w:val="26"/>
              <w:szCs w:val="26"/>
            </w:rPr>
          </w:rPrChange>
        </w:rPr>
        <w:t xml:space="preserve">. jQuery </w:t>
      </w:r>
      <w:proofErr w:type="spellStart"/>
      <w:r w:rsidRPr="00B41112">
        <w:rPr>
          <w:sz w:val="26"/>
          <w:szCs w:val="26"/>
          <w:rPrChange w:id="10903" w:author="Le Minh Nghia" w:date="2019-10-09T10:56:00Z">
            <w:rPr>
              <w:sz w:val="26"/>
              <w:szCs w:val="26"/>
            </w:rPr>
          </w:rPrChange>
        </w:rPr>
        <w:t>là</w:t>
      </w:r>
      <w:proofErr w:type="spellEnd"/>
      <w:r w:rsidRPr="00B41112">
        <w:rPr>
          <w:sz w:val="26"/>
          <w:szCs w:val="26"/>
          <w:rPrChange w:id="10904" w:author="Le Minh Nghia" w:date="2019-10-09T10:56:00Z">
            <w:rPr>
              <w:sz w:val="26"/>
              <w:szCs w:val="26"/>
            </w:rPr>
          </w:rPrChange>
        </w:rPr>
        <w:t xml:space="preserve"> </w:t>
      </w:r>
      <w:proofErr w:type="spellStart"/>
      <w:r w:rsidRPr="00B41112">
        <w:rPr>
          <w:sz w:val="26"/>
          <w:szCs w:val="26"/>
          <w:rPrChange w:id="10905" w:author="Le Minh Nghia" w:date="2019-10-09T10:56:00Z">
            <w:rPr>
              <w:sz w:val="26"/>
              <w:szCs w:val="26"/>
            </w:rPr>
          </w:rPrChange>
        </w:rPr>
        <w:t>một</w:t>
      </w:r>
      <w:proofErr w:type="spellEnd"/>
      <w:r w:rsidRPr="00B41112">
        <w:rPr>
          <w:sz w:val="26"/>
          <w:szCs w:val="26"/>
          <w:rPrChange w:id="10906" w:author="Le Minh Nghia" w:date="2019-10-09T10:56:00Z">
            <w:rPr>
              <w:sz w:val="26"/>
              <w:szCs w:val="26"/>
            </w:rPr>
          </w:rPrChange>
        </w:rPr>
        <w:t xml:space="preserve"> </w:t>
      </w:r>
      <w:proofErr w:type="spellStart"/>
      <w:r w:rsidRPr="00B41112">
        <w:rPr>
          <w:sz w:val="26"/>
          <w:szCs w:val="26"/>
          <w:rPrChange w:id="10907" w:author="Le Minh Nghia" w:date="2019-10-09T10:56:00Z">
            <w:rPr>
              <w:sz w:val="26"/>
              <w:szCs w:val="26"/>
            </w:rPr>
          </w:rPrChange>
        </w:rPr>
        <w:t>bộ</w:t>
      </w:r>
      <w:proofErr w:type="spellEnd"/>
      <w:r w:rsidRPr="00B41112">
        <w:rPr>
          <w:sz w:val="26"/>
          <w:szCs w:val="26"/>
          <w:rPrChange w:id="10908" w:author="Le Minh Nghia" w:date="2019-10-09T10:56:00Z">
            <w:rPr>
              <w:sz w:val="26"/>
              <w:szCs w:val="26"/>
            </w:rPr>
          </w:rPrChange>
        </w:rPr>
        <w:t xml:space="preserve"> </w:t>
      </w:r>
      <w:proofErr w:type="spellStart"/>
      <w:r w:rsidRPr="00B41112">
        <w:rPr>
          <w:sz w:val="26"/>
          <w:szCs w:val="26"/>
          <w:rPrChange w:id="10909" w:author="Le Minh Nghia" w:date="2019-10-09T10:56:00Z">
            <w:rPr>
              <w:sz w:val="26"/>
              <w:szCs w:val="26"/>
            </w:rPr>
          </w:rPrChange>
        </w:rPr>
        <w:t>công</w:t>
      </w:r>
      <w:proofErr w:type="spellEnd"/>
      <w:r w:rsidRPr="00B41112">
        <w:rPr>
          <w:sz w:val="26"/>
          <w:szCs w:val="26"/>
          <w:rPrChange w:id="10910" w:author="Le Minh Nghia" w:date="2019-10-09T10:56:00Z">
            <w:rPr>
              <w:sz w:val="26"/>
              <w:szCs w:val="26"/>
            </w:rPr>
          </w:rPrChange>
        </w:rPr>
        <w:t xml:space="preserve"> </w:t>
      </w:r>
      <w:proofErr w:type="spellStart"/>
      <w:r w:rsidRPr="00B41112">
        <w:rPr>
          <w:sz w:val="26"/>
          <w:szCs w:val="26"/>
          <w:rPrChange w:id="10911" w:author="Le Minh Nghia" w:date="2019-10-09T10:56:00Z">
            <w:rPr>
              <w:sz w:val="26"/>
              <w:szCs w:val="26"/>
            </w:rPr>
          </w:rPrChange>
        </w:rPr>
        <w:t>cụ</w:t>
      </w:r>
      <w:proofErr w:type="spellEnd"/>
      <w:r w:rsidRPr="00B41112">
        <w:rPr>
          <w:sz w:val="26"/>
          <w:szCs w:val="26"/>
          <w:rPrChange w:id="10912" w:author="Le Minh Nghia" w:date="2019-10-09T10:56:00Z">
            <w:rPr>
              <w:sz w:val="26"/>
              <w:szCs w:val="26"/>
            </w:rPr>
          </w:rPrChange>
        </w:rPr>
        <w:t xml:space="preserve"> </w:t>
      </w:r>
      <w:proofErr w:type="spellStart"/>
      <w:r w:rsidRPr="00B41112">
        <w:rPr>
          <w:sz w:val="26"/>
          <w:szCs w:val="26"/>
          <w:rPrChange w:id="10913" w:author="Le Minh Nghia" w:date="2019-10-09T10:56:00Z">
            <w:rPr>
              <w:sz w:val="26"/>
              <w:szCs w:val="26"/>
            </w:rPr>
          </w:rPrChange>
        </w:rPr>
        <w:t>tiện</w:t>
      </w:r>
      <w:proofErr w:type="spellEnd"/>
      <w:r w:rsidRPr="00B41112">
        <w:rPr>
          <w:sz w:val="26"/>
          <w:szCs w:val="26"/>
          <w:rPrChange w:id="10914" w:author="Le Minh Nghia" w:date="2019-10-09T10:56:00Z">
            <w:rPr>
              <w:sz w:val="26"/>
              <w:szCs w:val="26"/>
            </w:rPr>
          </w:rPrChange>
        </w:rPr>
        <w:t xml:space="preserve"> </w:t>
      </w:r>
      <w:proofErr w:type="spellStart"/>
      <w:r w:rsidRPr="00B41112">
        <w:rPr>
          <w:sz w:val="26"/>
          <w:szCs w:val="26"/>
          <w:rPrChange w:id="10915" w:author="Le Minh Nghia" w:date="2019-10-09T10:56:00Z">
            <w:rPr>
              <w:sz w:val="26"/>
              <w:szCs w:val="26"/>
            </w:rPr>
          </w:rPrChange>
        </w:rPr>
        <w:t>ích</w:t>
      </w:r>
      <w:proofErr w:type="spellEnd"/>
      <w:r w:rsidRPr="00B41112">
        <w:rPr>
          <w:sz w:val="26"/>
          <w:szCs w:val="26"/>
          <w:rPrChange w:id="10916" w:author="Le Minh Nghia" w:date="2019-10-09T10:56:00Z">
            <w:rPr>
              <w:sz w:val="26"/>
              <w:szCs w:val="26"/>
            </w:rPr>
          </w:rPrChange>
        </w:rPr>
        <w:t xml:space="preserve"> JavaScript </w:t>
      </w:r>
      <w:proofErr w:type="spellStart"/>
      <w:r w:rsidRPr="00B41112">
        <w:rPr>
          <w:sz w:val="26"/>
          <w:szCs w:val="26"/>
          <w:rPrChange w:id="10917" w:author="Le Minh Nghia" w:date="2019-10-09T10:56:00Z">
            <w:rPr>
              <w:sz w:val="26"/>
              <w:szCs w:val="26"/>
            </w:rPr>
          </w:rPrChange>
        </w:rPr>
        <w:t>làm</w:t>
      </w:r>
      <w:proofErr w:type="spellEnd"/>
      <w:r w:rsidRPr="00B41112">
        <w:rPr>
          <w:sz w:val="26"/>
          <w:szCs w:val="26"/>
          <w:rPrChange w:id="10918" w:author="Le Minh Nghia" w:date="2019-10-09T10:56:00Z">
            <w:rPr>
              <w:sz w:val="26"/>
              <w:szCs w:val="26"/>
            </w:rPr>
          </w:rPrChange>
        </w:rPr>
        <w:t xml:space="preserve"> </w:t>
      </w:r>
      <w:proofErr w:type="spellStart"/>
      <w:r w:rsidRPr="00B41112">
        <w:rPr>
          <w:sz w:val="26"/>
          <w:szCs w:val="26"/>
          <w:rPrChange w:id="10919" w:author="Le Minh Nghia" w:date="2019-10-09T10:56:00Z">
            <w:rPr>
              <w:sz w:val="26"/>
              <w:szCs w:val="26"/>
            </w:rPr>
          </w:rPrChange>
        </w:rPr>
        <w:t>đơn</w:t>
      </w:r>
      <w:proofErr w:type="spellEnd"/>
      <w:r w:rsidRPr="00B41112">
        <w:rPr>
          <w:sz w:val="26"/>
          <w:szCs w:val="26"/>
          <w:rPrChange w:id="10920" w:author="Le Minh Nghia" w:date="2019-10-09T10:56:00Z">
            <w:rPr>
              <w:sz w:val="26"/>
              <w:szCs w:val="26"/>
            </w:rPr>
          </w:rPrChange>
        </w:rPr>
        <w:t xml:space="preserve"> </w:t>
      </w:r>
      <w:proofErr w:type="spellStart"/>
      <w:r w:rsidRPr="00B41112">
        <w:rPr>
          <w:sz w:val="26"/>
          <w:szCs w:val="26"/>
          <w:rPrChange w:id="10921" w:author="Le Minh Nghia" w:date="2019-10-09T10:56:00Z">
            <w:rPr>
              <w:sz w:val="26"/>
              <w:szCs w:val="26"/>
            </w:rPr>
          </w:rPrChange>
        </w:rPr>
        <w:t>giản</w:t>
      </w:r>
      <w:proofErr w:type="spellEnd"/>
      <w:r w:rsidRPr="00B41112">
        <w:rPr>
          <w:sz w:val="26"/>
          <w:szCs w:val="26"/>
          <w:rPrChange w:id="10922" w:author="Le Minh Nghia" w:date="2019-10-09T10:56:00Z">
            <w:rPr>
              <w:sz w:val="26"/>
              <w:szCs w:val="26"/>
            </w:rPr>
          </w:rPrChange>
        </w:rPr>
        <w:t xml:space="preserve"> </w:t>
      </w:r>
      <w:proofErr w:type="spellStart"/>
      <w:r w:rsidRPr="00B41112">
        <w:rPr>
          <w:sz w:val="26"/>
          <w:szCs w:val="26"/>
          <w:rPrChange w:id="10923" w:author="Le Minh Nghia" w:date="2019-10-09T10:56:00Z">
            <w:rPr>
              <w:sz w:val="26"/>
              <w:szCs w:val="26"/>
            </w:rPr>
          </w:rPrChange>
        </w:rPr>
        <w:t>hóa</w:t>
      </w:r>
      <w:proofErr w:type="spellEnd"/>
      <w:r w:rsidRPr="00B41112">
        <w:rPr>
          <w:sz w:val="26"/>
          <w:szCs w:val="26"/>
          <w:rPrChange w:id="10924" w:author="Le Minh Nghia" w:date="2019-10-09T10:56:00Z">
            <w:rPr>
              <w:sz w:val="26"/>
              <w:szCs w:val="26"/>
            </w:rPr>
          </w:rPrChange>
        </w:rPr>
        <w:t xml:space="preserve"> </w:t>
      </w:r>
      <w:proofErr w:type="spellStart"/>
      <w:r w:rsidRPr="00B41112">
        <w:rPr>
          <w:sz w:val="26"/>
          <w:szCs w:val="26"/>
          <w:rPrChange w:id="10925" w:author="Le Minh Nghia" w:date="2019-10-09T10:56:00Z">
            <w:rPr>
              <w:sz w:val="26"/>
              <w:szCs w:val="26"/>
            </w:rPr>
          </w:rPrChange>
        </w:rPr>
        <w:t>các</w:t>
      </w:r>
      <w:proofErr w:type="spellEnd"/>
      <w:r w:rsidRPr="00B41112">
        <w:rPr>
          <w:sz w:val="26"/>
          <w:szCs w:val="26"/>
          <w:rPrChange w:id="10926" w:author="Le Minh Nghia" w:date="2019-10-09T10:56:00Z">
            <w:rPr>
              <w:sz w:val="26"/>
              <w:szCs w:val="26"/>
            </w:rPr>
          </w:rPrChange>
        </w:rPr>
        <w:t xml:space="preserve"> </w:t>
      </w:r>
      <w:proofErr w:type="spellStart"/>
      <w:r w:rsidRPr="00B41112">
        <w:rPr>
          <w:sz w:val="26"/>
          <w:szCs w:val="26"/>
          <w:rPrChange w:id="10927" w:author="Le Minh Nghia" w:date="2019-10-09T10:56:00Z">
            <w:rPr>
              <w:sz w:val="26"/>
              <w:szCs w:val="26"/>
            </w:rPr>
          </w:rPrChange>
        </w:rPr>
        <w:t>tác</w:t>
      </w:r>
      <w:proofErr w:type="spellEnd"/>
      <w:r w:rsidRPr="00B41112">
        <w:rPr>
          <w:sz w:val="26"/>
          <w:szCs w:val="26"/>
          <w:rPrChange w:id="10928" w:author="Le Minh Nghia" w:date="2019-10-09T10:56:00Z">
            <w:rPr>
              <w:sz w:val="26"/>
              <w:szCs w:val="26"/>
            </w:rPr>
          </w:rPrChange>
        </w:rPr>
        <w:t xml:space="preserve"> </w:t>
      </w:r>
      <w:proofErr w:type="spellStart"/>
      <w:r w:rsidRPr="00B41112">
        <w:rPr>
          <w:sz w:val="26"/>
          <w:szCs w:val="26"/>
          <w:rPrChange w:id="10929" w:author="Le Minh Nghia" w:date="2019-10-09T10:56:00Z">
            <w:rPr>
              <w:sz w:val="26"/>
              <w:szCs w:val="26"/>
            </w:rPr>
          </w:rPrChange>
        </w:rPr>
        <w:t>vụ</w:t>
      </w:r>
      <w:proofErr w:type="spellEnd"/>
      <w:r w:rsidRPr="00B41112">
        <w:rPr>
          <w:sz w:val="26"/>
          <w:szCs w:val="26"/>
          <w:rPrChange w:id="10930" w:author="Le Minh Nghia" w:date="2019-10-09T10:56:00Z">
            <w:rPr>
              <w:sz w:val="26"/>
              <w:szCs w:val="26"/>
            </w:rPr>
          </w:rPrChange>
        </w:rPr>
        <w:t xml:space="preserve"> </w:t>
      </w:r>
      <w:proofErr w:type="spellStart"/>
      <w:r w:rsidRPr="00B41112">
        <w:rPr>
          <w:sz w:val="26"/>
          <w:szCs w:val="26"/>
          <w:rPrChange w:id="10931" w:author="Le Minh Nghia" w:date="2019-10-09T10:56:00Z">
            <w:rPr>
              <w:sz w:val="26"/>
              <w:szCs w:val="26"/>
            </w:rPr>
          </w:rPrChange>
        </w:rPr>
        <w:t>đa</w:t>
      </w:r>
      <w:proofErr w:type="spellEnd"/>
      <w:r w:rsidRPr="00B41112">
        <w:rPr>
          <w:sz w:val="26"/>
          <w:szCs w:val="26"/>
          <w:rPrChange w:id="10932" w:author="Le Minh Nghia" w:date="2019-10-09T10:56:00Z">
            <w:rPr>
              <w:sz w:val="26"/>
              <w:szCs w:val="26"/>
            </w:rPr>
          </w:rPrChange>
        </w:rPr>
        <w:t xml:space="preserve"> </w:t>
      </w:r>
      <w:proofErr w:type="spellStart"/>
      <w:r w:rsidRPr="00B41112">
        <w:rPr>
          <w:sz w:val="26"/>
          <w:szCs w:val="26"/>
          <w:rPrChange w:id="10933" w:author="Le Minh Nghia" w:date="2019-10-09T10:56:00Z">
            <w:rPr>
              <w:sz w:val="26"/>
              <w:szCs w:val="26"/>
            </w:rPr>
          </w:rPrChange>
        </w:rPr>
        <w:t>dạng</w:t>
      </w:r>
      <w:proofErr w:type="spellEnd"/>
      <w:r w:rsidRPr="00B41112">
        <w:rPr>
          <w:sz w:val="26"/>
          <w:szCs w:val="26"/>
          <w:rPrChange w:id="10934" w:author="Le Minh Nghia" w:date="2019-10-09T10:56:00Z">
            <w:rPr>
              <w:sz w:val="26"/>
              <w:szCs w:val="26"/>
            </w:rPr>
          </w:rPrChange>
        </w:rPr>
        <w:t xml:space="preserve"> </w:t>
      </w:r>
      <w:proofErr w:type="spellStart"/>
      <w:r w:rsidRPr="00B41112">
        <w:rPr>
          <w:sz w:val="26"/>
          <w:szCs w:val="26"/>
          <w:rPrChange w:id="10935" w:author="Le Minh Nghia" w:date="2019-10-09T10:56:00Z">
            <w:rPr>
              <w:sz w:val="26"/>
              <w:szCs w:val="26"/>
            </w:rPr>
          </w:rPrChange>
        </w:rPr>
        <w:t>với</w:t>
      </w:r>
      <w:proofErr w:type="spellEnd"/>
      <w:r w:rsidRPr="00B41112">
        <w:rPr>
          <w:sz w:val="26"/>
          <w:szCs w:val="26"/>
          <w:rPrChange w:id="10936" w:author="Le Minh Nghia" w:date="2019-10-09T10:56:00Z">
            <w:rPr>
              <w:sz w:val="26"/>
              <w:szCs w:val="26"/>
            </w:rPr>
          </w:rPrChange>
        </w:rPr>
        <w:t xml:space="preserve"> </w:t>
      </w:r>
      <w:proofErr w:type="spellStart"/>
      <w:r w:rsidRPr="00B41112">
        <w:rPr>
          <w:sz w:val="26"/>
          <w:szCs w:val="26"/>
          <w:rPrChange w:id="10937" w:author="Le Minh Nghia" w:date="2019-10-09T10:56:00Z">
            <w:rPr>
              <w:sz w:val="26"/>
              <w:szCs w:val="26"/>
            </w:rPr>
          </w:rPrChange>
        </w:rPr>
        <w:t>việc</w:t>
      </w:r>
      <w:proofErr w:type="spellEnd"/>
      <w:r w:rsidRPr="00B41112">
        <w:rPr>
          <w:sz w:val="26"/>
          <w:szCs w:val="26"/>
          <w:rPrChange w:id="10938" w:author="Le Minh Nghia" w:date="2019-10-09T10:56:00Z">
            <w:rPr>
              <w:sz w:val="26"/>
              <w:szCs w:val="26"/>
            </w:rPr>
          </w:rPrChange>
        </w:rPr>
        <w:t xml:space="preserve"> </w:t>
      </w:r>
      <w:proofErr w:type="spellStart"/>
      <w:r w:rsidRPr="00B41112">
        <w:rPr>
          <w:sz w:val="26"/>
          <w:szCs w:val="26"/>
          <w:rPrChange w:id="10939" w:author="Le Minh Nghia" w:date="2019-10-09T10:56:00Z">
            <w:rPr>
              <w:sz w:val="26"/>
              <w:szCs w:val="26"/>
            </w:rPr>
          </w:rPrChange>
        </w:rPr>
        <w:t>viết</w:t>
      </w:r>
      <w:proofErr w:type="spellEnd"/>
      <w:r w:rsidRPr="00B41112">
        <w:rPr>
          <w:sz w:val="26"/>
          <w:szCs w:val="26"/>
          <w:rPrChange w:id="10940" w:author="Le Minh Nghia" w:date="2019-10-09T10:56:00Z">
            <w:rPr>
              <w:sz w:val="26"/>
              <w:szCs w:val="26"/>
            </w:rPr>
          </w:rPrChange>
        </w:rPr>
        <w:t xml:space="preserve"> </w:t>
      </w:r>
      <w:proofErr w:type="spellStart"/>
      <w:r w:rsidRPr="00B41112">
        <w:rPr>
          <w:sz w:val="26"/>
          <w:szCs w:val="26"/>
          <w:rPrChange w:id="10941" w:author="Le Minh Nghia" w:date="2019-10-09T10:56:00Z">
            <w:rPr>
              <w:sz w:val="26"/>
              <w:szCs w:val="26"/>
            </w:rPr>
          </w:rPrChange>
        </w:rPr>
        <w:t>ít</w:t>
      </w:r>
      <w:proofErr w:type="spellEnd"/>
      <w:r w:rsidRPr="00B41112">
        <w:rPr>
          <w:sz w:val="26"/>
          <w:szCs w:val="26"/>
          <w:rPrChange w:id="10942" w:author="Le Minh Nghia" w:date="2019-10-09T10:56:00Z">
            <w:rPr>
              <w:sz w:val="26"/>
              <w:szCs w:val="26"/>
            </w:rPr>
          </w:rPrChange>
        </w:rPr>
        <w:t xml:space="preserve"> code </w:t>
      </w:r>
      <w:proofErr w:type="spellStart"/>
      <w:r w:rsidRPr="00B41112">
        <w:rPr>
          <w:sz w:val="26"/>
          <w:szCs w:val="26"/>
          <w:rPrChange w:id="10943" w:author="Le Minh Nghia" w:date="2019-10-09T10:56:00Z">
            <w:rPr>
              <w:sz w:val="26"/>
              <w:szCs w:val="26"/>
            </w:rPr>
          </w:rPrChange>
        </w:rPr>
        <w:t>hơn</w:t>
      </w:r>
      <w:proofErr w:type="spellEnd"/>
      <w:r w:rsidRPr="00B41112">
        <w:rPr>
          <w:sz w:val="26"/>
          <w:szCs w:val="26"/>
          <w:rPrChange w:id="10944" w:author="Le Minh Nghia" w:date="2019-10-09T10:56:00Z">
            <w:rPr>
              <w:sz w:val="26"/>
              <w:szCs w:val="26"/>
            </w:rPr>
          </w:rPrChange>
        </w:rPr>
        <w:t>. </w:t>
      </w:r>
    </w:p>
    <w:p w:rsidR="006C6E71" w:rsidRPr="00B41112" w:rsidRDefault="006C6E71" w:rsidP="00A22430">
      <w:pPr>
        <w:spacing w:line="360" w:lineRule="auto"/>
        <w:ind w:firstLine="720"/>
        <w:rPr>
          <w:sz w:val="26"/>
          <w:szCs w:val="26"/>
          <w:rPrChange w:id="10945" w:author="Le Minh Nghia" w:date="2019-10-09T10:56:00Z">
            <w:rPr>
              <w:sz w:val="26"/>
              <w:szCs w:val="26"/>
            </w:rPr>
          </w:rPrChange>
        </w:rPr>
      </w:pPr>
      <w:r w:rsidRPr="00B41112">
        <w:rPr>
          <w:b/>
          <w:sz w:val="26"/>
          <w:szCs w:val="26"/>
          <w:rPrChange w:id="10946" w:author="Le Minh Nghia" w:date="2019-10-09T10:56:00Z">
            <w:rPr>
              <w:b/>
              <w:sz w:val="26"/>
              <w:szCs w:val="26"/>
            </w:rPr>
          </w:rPrChange>
        </w:rPr>
        <w:t>Bootstrap:</w:t>
      </w:r>
      <w:r w:rsidRPr="00B41112">
        <w:rPr>
          <w:sz w:val="26"/>
          <w:szCs w:val="26"/>
          <w:rPrChange w:id="10947" w:author="Le Minh Nghia" w:date="2019-10-09T10:56:00Z">
            <w:rPr>
              <w:sz w:val="26"/>
              <w:szCs w:val="26"/>
            </w:rPr>
          </w:rPrChange>
        </w:rPr>
        <w:t xml:space="preserve"> </w:t>
      </w:r>
      <w:proofErr w:type="spellStart"/>
      <w:r w:rsidRPr="00B41112">
        <w:rPr>
          <w:sz w:val="26"/>
          <w:szCs w:val="26"/>
          <w:rPrChange w:id="10948" w:author="Le Minh Nghia" w:date="2019-10-09T10:56:00Z">
            <w:rPr>
              <w:sz w:val="26"/>
              <w:szCs w:val="26"/>
            </w:rPr>
          </w:rPrChange>
        </w:rPr>
        <w:t>là</w:t>
      </w:r>
      <w:proofErr w:type="spellEnd"/>
      <w:r w:rsidRPr="00B41112">
        <w:rPr>
          <w:sz w:val="26"/>
          <w:szCs w:val="26"/>
          <w:rPrChange w:id="10949" w:author="Le Minh Nghia" w:date="2019-10-09T10:56:00Z">
            <w:rPr>
              <w:sz w:val="26"/>
              <w:szCs w:val="26"/>
            </w:rPr>
          </w:rPrChange>
        </w:rPr>
        <w:t xml:space="preserve"> </w:t>
      </w:r>
      <w:proofErr w:type="spellStart"/>
      <w:r w:rsidRPr="00B41112">
        <w:rPr>
          <w:sz w:val="26"/>
          <w:szCs w:val="26"/>
          <w:rPrChange w:id="10950" w:author="Le Minh Nghia" w:date="2019-10-09T10:56:00Z">
            <w:rPr>
              <w:sz w:val="26"/>
              <w:szCs w:val="26"/>
            </w:rPr>
          </w:rPrChange>
        </w:rPr>
        <w:t>một</w:t>
      </w:r>
      <w:proofErr w:type="spellEnd"/>
      <w:r w:rsidRPr="00B41112">
        <w:rPr>
          <w:sz w:val="26"/>
          <w:szCs w:val="26"/>
          <w:rPrChange w:id="10951" w:author="Le Minh Nghia" w:date="2019-10-09T10:56:00Z">
            <w:rPr>
              <w:sz w:val="26"/>
              <w:szCs w:val="26"/>
            </w:rPr>
          </w:rPrChange>
        </w:rPr>
        <w:t xml:space="preserve"> framework </w:t>
      </w:r>
      <w:proofErr w:type="spellStart"/>
      <w:r w:rsidRPr="00B41112">
        <w:rPr>
          <w:sz w:val="26"/>
          <w:szCs w:val="26"/>
          <w:rPrChange w:id="10952" w:author="Le Minh Nghia" w:date="2019-10-09T10:56:00Z">
            <w:rPr>
              <w:sz w:val="26"/>
              <w:szCs w:val="26"/>
            </w:rPr>
          </w:rPrChange>
        </w:rPr>
        <w:t>cho</w:t>
      </w:r>
      <w:proofErr w:type="spellEnd"/>
      <w:r w:rsidRPr="00B41112">
        <w:rPr>
          <w:sz w:val="26"/>
          <w:szCs w:val="26"/>
          <w:rPrChange w:id="10953" w:author="Le Minh Nghia" w:date="2019-10-09T10:56:00Z">
            <w:rPr>
              <w:sz w:val="26"/>
              <w:szCs w:val="26"/>
            </w:rPr>
          </w:rPrChange>
        </w:rPr>
        <w:t xml:space="preserve"> </w:t>
      </w:r>
      <w:proofErr w:type="spellStart"/>
      <w:r w:rsidRPr="00B41112">
        <w:rPr>
          <w:sz w:val="26"/>
          <w:szCs w:val="26"/>
          <w:rPrChange w:id="10954" w:author="Le Minh Nghia" w:date="2019-10-09T10:56:00Z">
            <w:rPr>
              <w:sz w:val="26"/>
              <w:szCs w:val="26"/>
            </w:rPr>
          </w:rPrChange>
        </w:rPr>
        <w:t>phép</w:t>
      </w:r>
      <w:proofErr w:type="spellEnd"/>
      <w:r w:rsidRPr="00B41112">
        <w:rPr>
          <w:sz w:val="26"/>
          <w:szCs w:val="26"/>
          <w:rPrChange w:id="10955" w:author="Le Minh Nghia" w:date="2019-10-09T10:56:00Z">
            <w:rPr>
              <w:sz w:val="26"/>
              <w:szCs w:val="26"/>
            </w:rPr>
          </w:rPrChange>
        </w:rPr>
        <w:t xml:space="preserve"> </w:t>
      </w:r>
      <w:proofErr w:type="spellStart"/>
      <w:r w:rsidRPr="00B41112">
        <w:rPr>
          <w:sz w:val="26"/>
          <w:szCs w:val="26"/>
          <w:rPrChange w:id="10956" w:author="Le Minh Nghia" w:date="2019-10-09T10:56:00Z">
            <w:rPr>
              <w:sz w:val="26"/>
              <w:szCs w:val="26"/>
            </w:rPr>
          </w:rPrChange>
        </w:rPr>
        <w:t>thiết</w:t>
      </w:r>
      <w:proofErr w:type="spellEnd"/>
      <w:r w:rsidRPr="00B41112">
        <w:rPr>
          <w:sz w:val="26"/>
          <w:szCs w:val="26"/>
          <w:rPrChange w:id="10957" w:author="Le Minh Nghia" w:date="2019-10-09T10:56:00Z">
            <w:rPr>
              <w:sz w:val="26"/>
              <w:szCs w:val="26"/>
            </w:rPr>
          </w:rPrChange>
        </w:rPr>
        <w:t xml:space="preserve"> </w:t>
      </w:r>
      <w:proofErr w:type="spellStart"/>
      <w:r w:rsidRPr="00B41112">
        <w:rPr>
          <w:sz w:val="26"/>
          <w:szCs w:val="26"/>
          <w:rPrChange w:id="10958" w:author="Le Minh Nghia" w:date="2019-10-09T10:56:00Z">
            <w:rPr>
              <w:sz w:val="26"/>
              <w:szCs w:val="26"/>
            </w:rPr>
          </w:rPrChange>
        </w:rPr>
        <w:t>kế</w:t>
      </w:r>
      <w:proofErr w:type="spellEnd"/>
      <w:r w:rsidRPr="00B41112">
        <w:rPr>
          <w:sz w:val="26"/>
          <w:szCs w:val="26"/>
          <w:rPrChange w:id="10959" w:author="Le Minh Nghia" w:date="2019-10-09T10:56:00Z">
            <w:rPr>
              <w:sz w:val="26"/>
              <w:szCs w:val="26"/>
            </w:rPr>
          </w:rPrChange>
        </w:rPr>
        <w:t xml:space="preserve"> website </w:t>
      </w:r>
      <w:proofErr w:type="spellStart"/>
      <w:r w:rsidRPr="00B41112">
        <w:rPr>
          <w:sz w:val="26"/>
          <w:szCs w:val="26"/>
          <w:rPrChange w:id="10960" w:author="Le Minh Nghia" w:date="2019-10-09T10:56:00Z">
            <w:rPr>
              <w:sz w:val="26"/>
              <w:szCs w:val="26"/>
            </w:rPr>
          </w:rPrChange>
        </w:rPr>
        <w:t>reponsive</w:t>
      </w:r>
      <w:proofErr w:type="spellEnd"/>
      <w:r w:rsidRPr="00B41112">
        <w:rPr>
          <w:sz w:val="26"/>
          <w:szCs w:val="26"/>
          <w:rPrChange w:id="10961" w:author="Le Minh Nghia" w:date="2019-10-09T10:56:00Z">
            <w:rPr>
              <w:sz w:val="26"/>
              <w:szCs w:val="26"/>
            </w:rPr>
          </w:rPrChange>
        </w:rPr>
        <w:t xml:space="preserve"> </w:t>
      </w:r>
      <w:proofErr w:type="spellStart"/>
      <w:r w:rsidRPr="00B41112">
        <w:rPr>
          <w:sz w:val="26"/>
          <w:szCs w:val="26"/>
          <w:rPrChange w:id="10962" w:author="Le Minh Nghia" w:date="2019-10-09T10:56:00Z">
            <w:rPr>
              <w:sz w:val="26"/>
              <w:szCs w:val="26"/>
            </w:rPr>
          </w:rPrChange>
        </w:rPr>
        <w:t>nhanh</w:t>
      </w:r>
      <w:proofErr w:type="spellEnd"/>
      <w:r w:rsidRPr="00B41112">
        <w:rPr>
          <w:sz w:val="26"/>
          <w:szCs w:val="26"/>
          <w:rPrChange w:id="10963" w:author="Le Minh Nghia" w:date="2019-10-09T10:56:00Z">
            <w:rPr>
              <w:sz w:val="26"/>
              <w:szCs w:val="26"/>
            </w:rPr>
          </w:rPrChange>
        </w:rPr>
        <w:t xml:space="preserve"> </w:t>
      </w:r>
      <w:proofErr w:type="spellStart"/>
      <w:r w:rsidRPr="00B41112">
        <w:rPr>
          <w:sz w:val="26"/>
          <w:szCs w:val="26"/>
          <w:rPrChange w:id="10964" w:author="Le Minh Nghia" w:date="2019-10-09T10:56:00Z">
            <w:rPr>
              <w:sz w:val="26"/>
              <w:szCs w:val="26"/>
            </w:rPr>
          </w:rPrChange>
        </w:rPr>
        <w:t>hơn</w:t>
      </w:r>
      <w:proofErr w:type="spellEnd"/>
      <w:r w:rsidRPr="00B41112">
        <w:rPr>
          <w:sz w:val="26"/>
          <w:szCs w:val="26"/>
          <w:rPrChange w:id="10965" w:author="Le Minh Nghia" w:date="2019-10-09T10:56:00Z">
            <w:rPr>
              <w:sz w:val="26"/>
              <w:szCs w:val="26"/>
            </w:rPr>
          </w:rPrChange>
        </w:rPr>
        <w:t xml:space="preserve"> </w:t>
      </w:r>
      <w:proofErr w:type="spellStart"/>
      <w:r w:rsidRPr="00B41112">
        <w:rPr>
          <w:sz w:val="26"/>
          <w:szCs w:val="26"/>
          <w:rPrChange w:id="10966" w:author="Le Minh Nghia" w:date="2019-10-09T10:56:00Z">
            <w:rPr>
              <w:sz w:val="26"/>
              <w:szCs w:val="26"/>
            </w:rPr>
          </w:rPrChange>
        </w:rPr>
        <w:t>và</w:t>
      </w:r>
      <w:proofErr w:type="spellEnd"/>
      <w:r w:rsidRPr="00B41112">
        <w:rPr>
          <w:sz w:val="26"/>
          <w:szCs w:val="26"/>
          <w:rPrChange w:id="10967" w:author="Le Minh Nghia" w:date="2019-10-09T10:56:00Z">
            <w:rPr>
              <w:sz w:val="26"/>
              <w:szCs w:val="26"/>
            </w:rPr>
          </w:rPrChange>
        </w:rPr>
        <w:t xml:space="preserve"> </w:t>
      </w:r>
      <w:proofErr w:type="spellStart"/>
      <w:r w:rsidRPr="00B41112">
        <w:rPr>
          <w:sz w:val="26"/>
          <w:szCs w:val="26"/>
          <w:rPrChange w:id="10968" w:author="Le Minh Nghia" w:date="2019-10-09T10:56:00Z">
            <w:rPr>
              <w:sz w:val="26"/>
              <w:szCs w:val="26"/>
            </w:rPr>
          </w:rPrChange>
        </w:rPr>
        <w:t>dễ</w:t>
      </w:r>
      <w:proofErr w:type="spellEnd"/>
      <w:r w:rsidRPr="00B41112">
        <w:rPr>
          <w:sz w:val="26"/>
          <w:szCs w:val="26"/>
          <w:rPrChange w:id="10969" w:author="Le Minh Nghia" w:date="2019-10-09T10:56:00Z">
            <w:rPr>
              <w:sz w:val="26"/>
              <w:szCs w:val="26"/>
            </w:rPr>
          </w:rPrChange>
        </w:rPr>
        <w:t xml:space="preserve"> </w:t>
      </w:r>
      <w:proofErr w:type="spellStart"/>
      <w:r w:rsidRPr="00B41112">
        <w:rPr>
          <w:sz w:val="26"/>
          <w:szCs w:val="26"/>
          <w:rPrChange w:id="10970" w:author="Le Minh Nghia" w:date="2019-10-09T10:56:00Z">
            <w:rPr>
              <w:sz w:val="26"/>
              <w:szCs w:val="26"/>
            </w:rPr>
          </w:rPrChange>
        </w:rPr>
        <w:t>dàng</w:t>
      </w:r>
      <w:proofErr w:type="spellEnd"/>
      <w:r w:rsidRPr="00B41112">
        <w:rPr>
          <w:sz w:val="26"/>
          <w:szCs w:val="26"/>
          <w:rPrChange w:id="10971" w:author="Le Minh Nghia" w:date="2019-10-09T10:56:00Z">
            <w:rPr>
              <w:sz w:val="26"/>
              <w:szCs w:val="26"/>
            </w:rPr>
          </w:rPrChange>
        </w:rPr>
        <w:t xml:space="preserve"> </w:t>
      </w:r>
      <w:proofErr w:type="spellStart"/>
      <w:r w:rsidRPr="00B41112">
        <w:rPr>
          <w:sz w:val="26"/>
          <w:szCs w:val="26"/>
          <w:rPrChange w:id="10972" w:author="Le Minh Nghia" w:date="2019-10-09T10:56:00Z">
            <w:rPr>
              <w:sz w:val="26"/>
              <w:szCs w:val="26"/>
            </w:rPr>
          </w:rPrChange>
        </w:rPr>
        <w:t>hơn</w:t>
      </w:r>
      <w:proofErr w:type="spellEnd"/>
      <w:r w:rsidRPr="00B41112">
        <w:rPr>
          <w:sz w:val="26"/>
          <w:szCs w:val="26"/>
          <w:rPrChange w:id="10973" w:author="Le Minh Nghia" w:date="2019-10-09T10:56:00Z">
            <w:rPr>
              <w:sz w:val="26"/>
              <w:szCs w:val="26"/>
            </w:rPr>
          </w:rPrChange>
        </w:rPr>
        <w:br/>
        <w:t xml:space="preserve">Bootstrap </w:t>
      </w:r>
      <w:proofErr w:type="spellStart"/>
      <w:r w:rsidRPr="00B41112">
        <w:rPr>
          <w:sz w:val="26"/>
          <w:szCs w:val="26"/>
          <w:rPrChange w:id="10974" w:author="Le Minh Nghia" w:date="2019-10-09T10:56:00Z">
            <w:rPr>
              <w:sz w:val="26"/>
              <w:szCs w:val="26"/>
            </w:rPr>
          </w:rPrChange>
        </w:rPr>
        <w:t>là</w:t>
      </w:r>
      <w:proofErr w:type="spellEnd"/>
      <w:r w:rsidRPr="00B41112">
        <w:rPr>
          <w:sz w:val="26"/>
          <w:szCs w:val="26"/>
          <w:rPrChange w:id="10975" w:author="Le Minh Nghia" w:date="2019-10-09T10:56:00Z">
            <w:rPr>
              <w:sz w:val="26"/>
              <w:szCs w:val="26"/>
            </w:rPr>
          </w:rPrChange>
        </w:rPr>
        <w:t xml:space="preserve"> bao </w:t>
      </w:r>
      <w:proofErr w:type="spellStart"/>
      <w:r w:rsidRPr="00B41112">
        <w:rPr>
          <w:sz w:val="26"/>
          <w:szCs w:val="26"/>
          <w:rPrChange w:id="10976" w:author="Le Minh Nghia" w:date="2019-10-09T10:56:00Z">
            <w:rPr>
              <w:sz w:val="26"/>
              <w:szCs w:val="26"/>
            </w:rPr>
          </w:rPrChange>
        </w:rPr>
        <w:t>gồm</w:t>
      </w:r>
      <w:proofErr w:type="spellEnd"/>
      <w:r w:rsidRPr="00B41112">
        <w:rPr>
          <w:sz w:val="26"/>
          <w:szCs w:val="26"/>
          <w:rPrChange w:id="10977" w:author="Le Minh Nghia" w:date="2019-10-09T10:56:00Z">
            <w:rPr>
              <w:sz w:val="26"/>
              <w:szCs w:val="26"/>
            </w:rPr>
          </w:rPrChange>
        </w:rPr>
        <w:t xml:space="preserve"> </w:t>
      </w:r>
      <w:proofErr w:type="spellStart"/>
      <w:r w:rsidRPr="00B41112">
        <w:rPr>
          <w:sz w:val="26"/>
          <w:szCs w:val="26"/>
          <w:rPrChange w:id="10978" w:author="Le Minh Nghia" w:date="2019-10-09T10:56:00Z">
            <w:rPr>
              <w:sz w:val="26"/>
              <w:szCs w:val="26"/>
            </w:rPr>
          </w:rPrChange>
        </w:rPr>
        <w:t>các</w:t>
      </w:r>
      <w:proofErr w:type="spellEnd"/>
      <w:r w:rsidRPr="00B41112">
        <w:rPr>
          <w:sz w:val="26"/>
          <w:szCs w:val="26"/>
          <w:rPrChange w:id="10979" w:author="Le Minh Nghia" w:date="2019-10-09T10:56:00Z">
            <w:rPr>
              <w:sz w:val="26"/>
              <w:szCs w:val="26"/>
            </w:rPr>
          </w:rPrChange>
        </w:rPr>
        <w:t xml:space="preserve"> HTML templates, CSS templates </w:t>
      </w:r>
      <w:proofErr w:type="spellStart"/>
      <w:r w:rsidRPr="00B41112">
        <w:rPr>
          <w:sz w:val="26"/>
          <w:szCs w:val="26"/>
          <w:rPrChange w:id="10980" w:author="Le Minh Nghia" w:date="2019-10-09T10:56:00Z">
            <w:rPr>
              <w:sz w:val="26"/>
              <w:szCs w:val="26"/>
            </w:rPr>
          </w:rPrChange>
        </w:rPr>
        <w:t>và</w:t>
      </w:r>
      <w:proofErr w:type="spellEnd"/>
      <w:r w:rsidRPr="00B41112">
        <w:rPr>
          <w:sz w:val="26"/>
          <w:szCs w:val="26"/>
          <w:rPrChange w:id="10981" w:author="Le Minh Nghia" w:date="2019-10-09T10:56:00Z">
            <w:rPr>
              <w:sz w:val="26"/>
              <w:szCs w:val="26"/>
            </w:rPr>
          </w:rPrChange>
        </w:rPr>
        <w:t xml:space="preserve"> </w:t>
      </w:r>
      <w:proofErr w:type="spellStart"/>
      <w:r w:rsidRPr="00B41112">
        <w:rPr>
          <w:sz w:val="26"/>
          <w:szCs w:val="26"/>
          <w:rPrChange w:id="10982" w:author="Le Minh Nghia" w:date="2019-10-09T10:56:00Z">
            <w:rPr>
              <w:sz w:val="26"/>
              <w:szCs w:val="26"/>
            </w:rPr>
          </w:rPrChange>
        </w:rPr>
        <w:t>Javascript</w:t>
      </w:r>
      <w:proofErr w:type="spellEnd"/>
      <w:r w:rsidRPr="00B41112">
        <w:rPr>
          <w:sz w:val="26"/>
          <w:szCs w:val="26"/>
          <w:rPrChange w:id="10983" w:author="Le Minh Nghia" w:date="2019-10-09T10:56:00Z">
            <w:rPr>
              <w:sz w:val="26"/>
              <w:szCs w:val="26"/>
            </w:rPr>
          </w:rPrChange>
        </w:rPr>
        <w:t xml:space="preserve"> </w:t>
      </w:r>
      <w:proofErr w:type="spellStart"/>
      <w:r w:rsidRPr="00B41112">
        <w:rPr>
          <w:sz w:val="26"/>
          <w:szCs w:val="26"/>
          <w:rPrChange w:id="10984" w:author="Le Minh Nghia" w:date="2019-10-09T10:56:00Z">
            <w:rPr>
              <w:sz w:val="26"/>
              <w:szCs w:val="26"/>
            </w:rPr>
          </w:rPrChange>
        </w:rPr>
        <w:t>tao</w:t>
      </w:r>
      <w:proofErr w:type="spellEnd"/>
      <w:r w:rsidRPr="00B41112">
        <w:rPr>
          <w:sz w:val="26"/>
          <w:szCs w:val="26"/>
          <w:rPrChange w:id="10985" w:author="Le Minh Nghia" w:date="2019-10-09T10:56:00Z">
            <w:rPr>
              <w:sz w:val="26"/>
              <w:szCs w:val="26"/>
            </w:rPr>
          </w:rPrChange>
        </w:rPr>
        <w:t xml:space="preserve"> ra </w:t>
      </w:r>
      <w:proofErr w:type="spellStart"/>
      <w:r w:rsidRPr="00B41112">
        <w:rPr>
          <w:sz w:val="26"/>
          <w:szCs w:val="26"/>
          <w:rPrChange w:id="10986" w:author="Le Minh Nghia" w:date="2019-10-09T10:56:00Z">
            <w:rPr>
              <w:sz w:val="26"/>
              <w:szCs w:val="26"/>
            </w:rPr>
          </w:rPrChange>
        </w:rPr>
        <w:t>những</w:t>
      </w:r>
      <w:proofErr w:type="spellEnd"/>
      <w:r w:rsidRPr="00B41112">
        <w:rPr>
          <w:sz w:val="26"/>
          <w:szCs w:val="26"/>
          <w:rPrChange w:id="10987" w:author="Le Minh Nghia" w:date="2019-10-09T10:56:00Z">
            <w:rPr>
              <w:sz w:val="26"/>
              <w:szCs w:val="26"/>
            </w:rPr>
          </w:rPrChange>
        </w:rPr>
        <w:t xml:space="preserve"> </w:t>
      </w:r>
      <w:proofErr w:type="spellStart"/>
      <w:r w:rsidRPr="00B41112">
        <w:rPr>
          <w:sz w:val="26"/>
          <w:szCs w:val="26"/>
          <w:rPrChange w:id="10988" w:author="Le Minh Nghia" w:date="2019-10-09T10:56:00Z">
            <w:rPr>
              <w:sz w:val="26"/>
              <w:szCs w:val="26"/>
            </w:rPr>
          </w:rPrChange>
        </w:rPr>
        <w:t>cái</w:t>
      </w:r>
      <w:proofErr w:type="spellEnd"/>
      <w:r w:rsidRPr="00B41112">
        <w:rPr>
          <w:sz w:val="26"/>
          <w:szCs w:val="26"/>
          <w:rPrChange w:id="10989" w:author="Le Minh Nghia" w:date="2019-10-09T10:56:00Z">
            <w:rPr>
              <w:sz w:val="26"/>
              <w:szCs w:val="26"/>
            </w:rPr>
          </w:rPrChange>
        </w:rPr>
        <w:t xml:space="preserve"> </w:t>
      </w:r>
      <w:proofErr w:type="spellStart"/>
      <w:r w:rsidRPr="00B41112">
        <w:rPr>
          <w:sz w:val="26"/>
          <w:szCs w:val="26"/>
          <w:rPrChange w:id="10990" w:author="Le Minh Nghia" w:date="2019-10-09T10:56:00Z">
            <w:rPr>
              <w:sz w:val="26"/>
              <w:szCs w:val="26"/>
            </w:rPr>
          </w:rPrChange>
        </w:rPr>
        <w:t>cơ</w:t>
      </w:r>
      <w:proofErr w:type="spellEnd"/>
      <w:r w:rsidRPr="00B41112">
        <w:rPr>
          <w:sz w:val="26"/>
          <w:szCs w:val="26"/>
          <w:rPrChange w:id="10991" w:author="Le Minh Nghia" w:date="2019-10-09T10:56:00Z">
            <w:rPr>
              <w:sz w:val="26"/>
              <w:szCs w:val="26"/>
            </w:rPr>
          </w:rPrChange>
        </w:rPr>
        <w:t xml:space="preserve"> </w:t>
      </w:r>
      <w:proofErr w:type="spellStart"/>
      <w:r w:rsidRPr="00B41112">
        <w:rPr>
          <w:sz w:val="26"/>
          <w:szCs w:val="26"/>
          <w:rPrChange w:id="10992" w:author="Le Minh Nghia" w:date="2019-10-09T10:56:00Z">
            <w:rPr>
              <w:sz w:val="26"/>
              <w:szCs w:val="26"/>
            </w:rPr>
          </w:rPrChange>
        </w:rPr>
        <w:t>bản</w:t>
      </w:r>
      <w:proofErr w:type="spellEnd"/>
      <w:r w:rsidRPr="00B41112">
        <w:rPr>
          <w:sz w:val="26"/>
          <w:szCs w:val="26"/>
          <w:rPrChange w:id="10993" w:author="Le Minh Nghia" w:date="2019-10-09T10:56:00Z">
            <w:rPr>
              <w:sz w:val="26"/>
              <w:szCs w:val="26"/>
            </w:rPr>
          </w:rPrChange>
        </w:rPr>
        <w:t xml:space="preserve"> </w:t>
      </w:r>
      <w:proofErr w:type="spellStart"/>
      <w:r w:rsidRPr="00B41112">
        <w:rPr>
          <w:sz w:val="26"/>
          <w:szCs w:val="26"/>
          <w:rPrChange w:id="10994" w:author="Le Minh Nghia" w:date="2019-10-09T10:56:00Z">
            <w:rPr>
              <w:sz w:val="26"/>
              <w:szCs w:val="26"/>
            </w:rPr>
          </w:rPrChange>
        </w:rPr>
        <w:t>có</w:t>
      </w:r>
      <w:proofErr w:type="spellEnd"/>
      <w:r w:rsidRPr="00B41112">
        <w:rPr>
          <w:sz w:val="26"/>
          <w:szCs w:val="26"/>
          <w:rPrChange w:id="10995" w:author="Le Minh Nghia" w:date="2019-10-09T10:56:00Z">
            <w:rPr>
              <w:sz w:val="26"/>
              <w:szCs w:val="26"/>
            </w:rPr>
          </w:rPrChange>
        </w:rPr>
        <w:t xml:space="preserve"> </w:t>
      </w:r>
      <w:proofErr w:type="spellStart"/>
      <w:r w:rsidRPr="00B41112">
        <w:rPr>
          <w:sz w:val="26"/>
          <w:szCs w:val="26"/>
          <w:rPrChange w:id="10996" w:author="Le Minh Nghia" w:date="2019-10-09T10:56:00Z">
            <w:rPr>
              <w:sz w:val="26"/>
              <w:szCs w:val="26"/>
            </w:rPr>
          </w:rPrChange>
        </w:rPr>
        <w:t>sẵn</w:t>
      </w:r>
      <w:proofErr w:type="spellEnd"/>
      <w:r w:rsidRPr="00B41112">
        <w:rPr>
          <w:sz w:val="26"/>
          <w:szCs w:val="26"/>
          <w:rPrChange w:id="10997" w:author="Le Minh Nghia" w:date="2019-10-09T10:56:00Z">
            <w:rPr>
              <w:sz w:val="26"/>
              <w:szCs w:val="26"/>
            </w:rPr>
          </w:rPrChange>
        </w:rPr>
        <w:t xml:space="preserve"> </w:t>
      </w:r>
      <w:proofErr w:type="spellStart"/>
      <w:r w:rsidRPr="00B41112">
        <w:rPr>
          <w:sz w:val="26"/>
          <w:szCs w:val="26"/>
          <w:rPrChange w:id="10998" w:author="Le Minh Nghia" w:date="2019-10-09T10:56:00Z">
            <w:rPr>
              <w:sz w:val="26"/>
              <w:szCs w:val="26"/>
            </w:rPr>
          </w:rPrChange>
        </w:rPr>
        <w:t>như</w:t>
      </w:r>
      <w:proofErr w:type="spellEnd"/>
      <w:r w:rsidRPr="00B41112">
        <w:rPr>
          <w:sz w:val="26"/>
          <w:szCs w:val="26"/>
          <w:rPrChange w:id="10999" w:author="Le Minh Nghia" w:date="2019-10-09T10:56:00Z">
            <w:rPr>
              <w:sz w:val="26"/>
              <w:szCs w:val="26"/>
            </w:rPr>
          </w:rPrChange>
        </w:rPr>
        <w:t xml:space="preserve">: typography, forms, buttons, tables, navigation, modals, image carousels </w:t>
      </w:r>
      <w:proofErr w:type="spellStart"/>
      <w:r w:rsidRPr="00B41112">
        <w:rPr>
          <w:sz w:val="26"/>
          <w:szCs w:val="26"/>
          <w:rPrChange w:id="11000" w:author="Le Minh Nghia" w:date="2019-10-09T10:56:00Z">
            <w:rPr>
              <w:sz w:val="26"/>
              <w:szCs w:val="26"/>
            </w:rPr>
          </w:rPrChange>
        </w:rPr>
        <w:t>và</w:t>
      </w:r>
      <w:proofErr w:type="spellEnd"/>
      <w:r w:rsidRPr="00B41112">
        <w:rPr>
          <w:sz w:val="26"/>
          <w:szCs w:val="26"/>
          <w:rPrChange w:id="11001" w:author="Le Minh Nghia" w:date="2019-10-09T10:56:00Z">
            <w:rPr>
              <w:sz w:val="26"/>
              <w:szCs w:val="26"/>
            </w:rPr>
          </w:rPrChange>
        </w:rPr>
        <w:t xml:space="preserve"> </w:t>
      </w:r>
      <w:proofErr w:type="spellStart"/>
      <w:r w:rsidRPr="00B41112">
        <w:rPr>
          <w:sz w:val="26"/>
          <w:szCs w:val="26"/>
          <w:rPrChange w:id="11002" w:author="Le Minh Nghia" w:date="2019-10-09T10:56:00Z">
            <w:rPr>
              <w:sz w:val="26"/>
              <w:szCs w:val="26"/>
            </w:rPr>
          </w:rPrChange>
        </w:rPr>
        <w:t>nhiều</w:t>
      </w:r>
      <w:proofErr w:type="spellEnd"/>
      <w:r w:rsidRPr="00B41112">
        <w:rPr>
          <w:sz w:val="26"/>
          <w:szCs w:val="26"/>
          <w:rPrChange w:id="11003" w:author="Le Minh Nghia" w:date="2019-10-09T10:56:00Z">
            <w:rPr>
              <w:sz w:val="26"/>
              <w:szCs w:val="26"/>
            </w:rPr>
          </w:rPrChange>
        </w:rPr>
        <w:t xml:space="preserve"> </w:t>
      </w:r>
      <w:proofErr w:type="spellStart"/>
      <w:r w:rsidRPr="00B41112">
        <w:rPr>
          <w:sz w:val="26"/>
          <w:szCs w:val="26"/>
          <w:rPrChange w:id="11004" w:author="Le Minh Nghia" w:date="2019-10-09T10:56:00Z">
            <w:rPr>
              <w:sz w:val="26"/>
              <w:szCs w:val="26"/>
            </w:rPr>
          </w:rPrChange>
        </w:rPr>
        <w:t>thứ</w:t>
      </w:r>
      <w:proofErr w:type="spellEnd"/>
      <w:r w:rsidRPr="00B41112">
        <w:rPr>
          <w:sz w:val="26"/>
          <w:szCs w:val="26"/>
          <w:rPrChange w:id="11005" w:author="Le Minh Nghia" w:date="2019-10-09T10:56:00Z">
            <w:rPr>
              <w:sz w:val="26"/>
              <w:szCs w:val="26"/>
            </w:rPr>
          </w:rPrChange>
        </w:rPr>
        <w:t xml:space="preserve"> </w:t>
      </w:r>
      <w:proofErr w:type="spellStart"/>
      <w:r w:rsidRPr="00B41112">
        <w:rPr>
          <w:sz w:val="26"/>
          <w:szCs w:val="26"/>
          <w:rPrChange w:id="11006" w:author="Le Minh Nghia" w:date="2019-10-09T10:56:00Z">
            <w:rPr>
              <w:sz w:val="26"/>
              <w:szCs w:val="26"/>
            </w:rPr>
          </w:rPrChange>
        </w:rPr>
        <w:t>khác</w:t>
      </w:r>
      <w:proofErr w:type="spellEnd"/>
      <w:r w:rsidRPr="00B41112">
        <w:rPr>
          <w:sz w:val="26"/>
          <w:szCs w:val="26"/>
          <w:rPrChange w:id="11007" w:author="Le Minh Nghia" w:date="2019-10-09T10:56:00Z">
            <w:rPr>
              <w:sz w:val="26"/>
              <w:szCs w:val="26"/>
            </w:rPr>
          </w:rPrChange>
        </w:rPr>
        <w:t xml:space="preserve">. </w:t>
      </w:r>
      <w:proofErr w:type="spellStart"/>
      <w:r w:rsidRPr="00B41112">
        <w:rPr>
          <w:sz w:val="26"/>
          <w:szCs w:val="26"/>
          <w:rPrChange w:id="11008" w:author="Le Minh Nghia" w:date="2019-10-09T10:56:00Z">
            <w:rPr>
              <w:sz w:val="26"/>
              <w:szCs w:val="26"/>
            </w:rPr>
          </w:rPrChange>
        </w:rPr>
        <w:t>Trong</w:t>
      </w:r>
      <w:proofErr w:type="spellEnd"/>
      <w:r w:rsidRPr="00B41112">
        <w:rPr>
          <w:sz w:val="26"/>
          <w:szCs w:val="26"/>
          <w:rPrChange w:id="11009" w:author="Le Minh Nghia" w:date="2019-10-09T10:56:00Z">
            <w:rPr>
              <w:sz w:val="26"/>
              <w:szCs w:val="26"/>
            </w:rPr>
          </w:rPrChange>
        </w:rPr>
        <w:t xml:space="preserve"> bootstrap </w:t>
      </w:r>
      <w:proofErr w:type="spellStart"/>
      <w:r w:rsidRPr="00B41112">
        <w:rPr>
          <w:sz w:val="26"/>
          <w:szCs w:val="26"/>
          <w:rPrChange w:id="11010" w:author="Le Minh Nghia" w:date="2019-10-09T10:56:00Z">
            <w:rPr>
              <w:sz w:val="26"/>
              <w:szCs w:val="26"/>
            </w:rPr>
          </w:rPrChange>
        </w:rPr>
        <w:t>có</w:t>
      </w:r>
      <w:proofErr w:type="spellEnd"/>
      <w:r w:rsidRPr="00B41112">
        <w:rPr>
          <w:sz w:val="26"/>
          <w:szCs w:val="26"/>
          <w:rPrChange w:id="11011" w:author="Le Minh Nghia" w:date="2019-10-09T10:56:00Z">
            <w:rPr>
              <w:sz w:val="26"/>
              <w:szCs w:val="26"/>
            </w:rPr>
          </w:rPrChange>
        </w:rPr>
        <w:t xml:space="preserve"> </w:t>
      </w:r>
      <w:proofErr w:type="spellStart"/>
      <w:r w:rsidRPr="00B41112">
        <w:rPr>
          <w:sz w:val="26"/>
          <w:szCs w:val="26"/>
          <w:rPrChange w:id="11012" w:author="Le Minh Nghia" w:date="2019-10-09T10:56:00Z">
            <w:rPr>
              <w:sz w:val="26"/>
              <w:szCs w:val="26"/>
            </w:rPr>
          </w:rPrChange>
        </w:rPr>
        <w:t>thêm</w:t>
      </w:r>
      <w:proofErr w:type="spellEnd"/>
      <w:r w:rsidRPr="00B41112">
        <w:rPr>
          <w:sz w:val="26"/>
          <w:szCs w:val="26"/>
          <w:rPrChange w:id="11013" w:author="Le Minh Nghia" w:date="2019-10-09T10:56:00Z">
            <w:rPr>
              <w:sz w:val="26"/>
              <w:szCs w:val="26"/>
            </w:rPr>
          </w:rPrChange>
        </w:rPr>
        <w:t xml:space="preserve"> </w:t>
      </w:r>
      <w:proofErr w:type="spellStart"/>
      <w:r w:rsidRPr="00B41112">
        <w:rPr>
          <w:sz w:val="26"/>
          <w:szCs w:val="26"/>
          <w:rPrChange w:id="11014" w:author="Le Minh Nghia" w:date="2019-10-09T10:56:00Z">
            <w:rPr>
              <w:sz w:val="26"/>
              <w:szCs w:val="26"/>
            </w:rPr>
          </w:rPrChange>
        </w:rPr>
        <w:t>các</w:t>
      </w:r>
      <w:proofErr w:type="spellEnd"/>
      <w:r w:rsidRPr="00B41112">
        <w:rPr>
          <w:sz w:val="26"/>
          <w:szCs w:val="26"/>
          <w:rPrChange w:id="11015" w:author="Le Minh Nghia" w:date="2019-10-09T10:56:00Z">
            <w:rPr>
              <w:sz w:val="26"/>
              <w:szCs w:val="26"/>
            </w:rPr>
          </w:rPrChange>
        </w:rPr>
        <w:t xml:space="preserve"> plugin </w:t>
      </w:r>
      <w:proofErr w:type="spellStart"/>
      <w:r w:rsidRPr="00B41112">
        <w:rPr>
          <w:sz w:val="26"/>
          <w:szCs w:val="26"/>
          <w:rPrChange w:id="11016" w:author="Le Minh Nghia" w:date="2019-10-09T10:56:00Z">
            <w:rPr>
              <w:sz w:val="26"/>
              <w:szCs w:val="26"/>
            </w:rPr>
          </w:rPrChange>
        </w:rPr>
        <w:t>Javascript</w:t>
      </w:r>
      <w:proofErr w:type="spellEnd"/>
      <w:r w:rsidRPr="00B41112">
        <w:rPr>
          <w:sz w:val="26"/>
          <w:szCs w:val="26"/>
          <w:rPrChange w:id="11017" w:author="Le Minh Nghia" w:date="2019-10-09T10:56:00Z">
            <w:rPr>
              <w:sz w:val="26"/>
              <w:szCs w:val="26"/>
            </w:rPr>
          </w:rPrChange>
        </w:rPr>
        <w:t xml:space="preserve"> </w:t>
      </w:r>
      <w:proofErr w:type="spellStart"/>
      <w:r w:rsidRPr="00B41112">
        <w:rPr>
          <w:sz w:val="26"/>
          <w:szCs w:val="26"/>
          <w:rPrChange w:id="11018" w:author="Le Minh Nghia" w:date="2019-10-09T10:56:00Z">
            <w:rPr>
              <w:sz w:val="26"/>
              <w:szCs w:val="26"/>
            </w:rPr>
          </w:rPrChange>
        </w:rPr>
        <w:t>trong</w:t>
      </w:r>
      <w:proofErr w:type="spellEnd"/>
      <w:r w:rsidRPr="00B41112">
        <w:rPr>
          <w:sz w:val="26"/>
          <w:szCs w:val="26"/>
          <w:rPrChange w:id="11019" w:author="Le Minh Nghia" w:date="2019-10-09T10:56:00Z">
            <w:rPr>
              <w:sz w:val="26"/>
              <w:szCs w:val="26"/>
            </w:rPr>
          </w:rPrChange>
        </w:rPr>
        <w:t xml:space="preserve"> </w:t>
      </w:r>
      <w:proofErr w:type="spellStart"/>
      <w:r w:rsidRPr="00B41112">
        <w:rPr>
          <w:sz w:val="26"/>
          <w:szCs w:val="26"/>
          <w:rPrChange w:id="11020" w:author="Le Minh Nghia" w:date="2019-10-09T10:56:00Z">
            <w:rPr>
              <w:sz w:val="26"/>
              <w:szCs w:val="26"/>
            </w:rPr>
          </w:rPrChange>
        </w:rPr>
        <w:t>nó</w:t>
      </w:r>
      <w:proofErr w:type="spellEnd"/>
      <w:r w:rsidRPr="00B41112">
        <w:rPr>
          <w:sz w:val="26"/>
          <w:szCs w:val="26"/>
          <w:rPrChange w:id="11021" w:author="Le Minh Nghia" w:date="2019-10-09T10:56:00Z">
            <w:rPr>
              <w:sz w:val="26"/>
              <w:szCs w:val="26"/>
            </w:rPr>
          </w:rPrChange>
        </w:rPr>
        <w:t xml:space="preserve">. </w:t>
      </w:r>
      <w:proofErr w:type="spellStart"/>
      <w:r w:rsidRPr="00B41112">
        <w:rPr>
          <w:sz w:val="26"/>
          <w:szCs w:val="26"/>
          <w:rPrChange w:id="11022" w:author="Le Minh Nghia" w:date="2019-10-09T10:56:00Z">
            <w:rPr>
              <w:sz w:val="26"/>
              <w:szCs w:val="26"/>
            </w:rPr>
          </w:rPrChange>
        </w:rPr>
        <w:t>Giúp</w:t>
      </w:r>
      <w:proofErr w:type="spellEnd"/>
      <w:r w:rsidRPr="00B41112">
        <w:rPr>
          <w:sz w:val="26"/>
          <w:szCs w:val="26"/>
          <w:rPrChange w:id="11023" w:author="Le Minh Nghia" w:date="2019-10-09T10:56:00Z">
            <w:rPr>
              <w:sz w:val="26"/>
              <w:szCs w:val="26"/>
            </w:rPr>
          </w:rPrChange>
        </w:rPr>
        <w:t xml:space="preserve"> </w:t>
      </w:r>
      <w:proofErr w:type="spellStart"/>
      <w:r w:rsidRPr="00B41112">
        <w:rPr>
          <w:sz w:val="26"/>
          <w:szCs w:val="26"/>
          <w:rPrChange w:id="11024" w:author="Le Minh Nghia" w:date="2019-10-09T10:56:00Z">
            <w:rPr>
              <w:sz w:val="26"/>
              <w:szCs w:val="26"/>
            </w:rPr>
          </w:rPrChange>
        </w:rPr>
        <w:t>cho</w:t>
      </w:r>
      <w:proofErr w:type="spellEnd"/>
      <w:r w:rsidRPr="00B41112">
        <w:rPr>
          <w:sz w:val="26"/>
          <w:szCs w:val="26"/>
          <w:rPrChange w:id="11025" w:author="Le Minh Nghia" w:date="2019-10-09T10:56:00Z">
            <w:rPr>
              <w:sz w:val="26"/>
              <w:szCs w:val="26"/>
            </w:rPr>
          </w:rPrChange>
        </w:rPr>
        <w:t xml:space="preserve"> </w:t>
      </w:r>
      <w:proofErr w:type="spellStart"/>
      <w:r w:rsidRPr="00B41112">
        <w:rPr>
          <w:sz w:val="26"/>
          <w:szCs w:val="26"/>
          <w:rPrChange w:id="11026" w:author="Le Minh Nghia" w:date="2019-10-09T10:56:00Z">
            <w:rPr>
              <w:sz w:val="26"/>
              <w:szCs w:val="26"/>
            </w:rPr>
          </w:rPrChange>
        </w:rPr>
        <w:t>việc</w:t>
      </w:r>
      <w:proofErr w:type="spellEnd"/>
      <w:r w:rsidRPr="00B41112">
        <w:rPr>
          <w:sz w:val="26"/>
          <w:szCs w:val="26"/>
          <w:rPrChange w:id="11027" w:author="Le Minh Nghia" w:date="2019-10-09T10:56:00Z">
            <w:rPr>
              <w:sz w:val="26"/>
              <w:szCs w:val="26"/>
            </w:rPr>
          </w:rPrChange>
        </w:rPr>
        <w:t xml:space="preserve"> </w:t>
      </w:r>
      <w:proofErr w:type="spellStart"/>
      <w:r w:rsidRPr="00B41112">
        <w:rPr>
          <w:sz w:val="26"/>
          <w:szCs w:val="26"/>
          <w:rPrChange w:id="11028" w:author="Le Minh Nghia" w:date="2019-10-09T10:56:00Z">
            <w:rPr>
              <w:sz w:val="26"/>
              <w:szCs w:val="26"/>
            </w:rPr>
          </w:rPrChange>
        </w:rPr>
        <w:t>thiết</w:t>
      </w:r>
      <w:proofErr w:type="spellEnd"/>
      <w:r w:rsidRPr="00B41112">
        <w:rPr>
          <w:sz w:val="26"/>
          <w:szCs w:val="26"/>
          <w:rPrChange w:id="11029" w:author="Le Minh Nghia" w:date="2019-10-09T10:56:00Z">
            <w:rPr>
              <w:sz w:val="26"/>
              <w:szCs w:val="26"/>
            </w:rPr>
          </w:rPrChange>
        </w:rPr>
        <w:t xml:space="preserve"> </w:t>
      </w:r>
      <w:proofErr w:type="spellStart"/>
      <w:r w:rsidRPr="00B41112">
        <w:rPr>
          <w:sz w:val="26"/>
          <w:szCs w:val="26"/>
          <w:rPrChange w:id="11030" w:author="Le Minh Nghia" w:date="2019-10-09T10:56:00Z">
            <w:rPr>
              <w:sz w:val="26"/>
              <w:szCs w:val="26"/>
            </w:rPr>
          </w:rPrChange>
        </w:rPr>
        <w:t>kế</w:t>
      </w:r>
      <w:proofErr w:type="spellEnd"/>
      <w:r w:rsidRPr="00B41112">
        <w:rPr>
          <w:sz w:val="26"/>
          <w:szCs w:val="26"/>
          <w:rPrChange w:id="11031" w:author="Le Minh Nghia" w:date="2019-10-09T10:56:00Z">
            <w:rPr>
              <w:sz w:val="26"/>
              <w:szCs w:val="26"/>
            </w:rPr>
          </w:rPrChange>
        </w:rPr>
        <w:t xml:space="preserve"> </w:t>
      </w:r>
      <w:proofErr w:type="spellStart"/>
      <w:r w:rsidRPr="00B41112">
        <w:rPr>
          <w:sz w:val="26"/>
          <w:szCs w:val="26"/>
          <w:rPrChange w:id="11032" w:author="Le Minh Nghia" w:date="2019-10-09T10:56:00Z">
            <w:rPr>
              <w:sz w:val="26"/>
              <w:szCs w:val="26"/>
            </w:rPr>
          </w:rPrChange>
        </w:rPr>
        <w:t>reponsive</w:t>
      </w:r>
      <w:proofErr w:type="spellEnd"/>
      <w:r w:rsidRPr="00B41112">
        <w:rPr>
          <w:sz w:val="26"/>
          <w:szCs w:val="26"/>
          <w:rPrChange w:id="11033" w:author="Le Minh Nghia" w:date="2019-10-09T10:56:00Z">
            <w:rPr>
              <w:sz w:val="26"/>
              <w:szCs w:val="26"/>
            </w:rPr>
          </w:rPrChange>
        </w:rPr>
        <w:t xml:space="preserve"> </w:t>
      </w:r>
      <w:proofErr w:type="spellStart"/>
      <w:r w:rsidRPr="00B41112">
        <w:rPr>
          <w:sz w:val="26"/>
          <w:szCs w:val="26"/>
          <w:rPrChange w:id="11034" w:author="Le Minh Nghia" w:date="2019-10-09T10:56:00Z">
            <w:rPr>
              <w:sz w:val="26"/>
              <w:szCs w:val="26"/>
            </w:rPr>
          </w:rPrChange>
        </w:rPr>
        <w:t>của</w:t>
      </w:r>
      <w:proofErr w:type="spellEnd"/>
      <w:r w:rsidRPr="00B41112">
        <w:rPr>
          <w:sz w:val="26"/>
          <w:szCs w:val="26"/>
          <w:rPrChange w:id="11035" w:author="Le Minh Nghia" w:date="2019-10-09T10:56:00Z">
            <w:rPr>
              <w:sz w:val="26"/>
              <w:szCs w:val="26"/>
            </w:rPr>
          </w:rPrChange>
        </w:rPr>
        <w:t xml:space="preserve"> </w:t>
      </w:r>
      <w:proofErr w:type="spellStart"/>
      <w:r w:rsidRPr="00B41112">
        <w:rPr>
          <w:sz w:val="26"/>
          <w:szCs w:val="26"/>
          <w:rPrChange w:id="11036" w:author="Le Minh Nghia" w:date="2019-10-09T10:56:00Z">
            <w:rPr>
              <w:sz w:val="26"/>
              <w:szCs w:val="26"/>
            </w:rPr>
          </w:rPrChange>
        </w:rPr>
        <w:t>bạn</w:t>
      </w:r>
      <w:proofErr w:type="spellEnd"/>
      <w:r w:rsidRPr="00B41112">
        <w:rPr>
          <w:sz w:val="26"/>
          <w:szCs w:val="26"/>
          <w:rPrChange w:id="11037" w:author="Le Minh Nghia" w:date="2019-10-09T10:56:00Z">
            <w:rPr>
              <w:sz w:val="26"/>
              <w:szCs w:val="26"/>
            </w:rPr>
          </w:rPrChange>
        </w:rPr>
        <w:t xml:space="preserve"> </w:t>
      </w:r>
      <w:proofErr w:type="spellStart"/>
      <w:r w:rsidRPr="00B41112">
        <w:rPr>
          <w:sz w:val="26"/>
          <w:szCs w:val="26"/>
          <w:rPrChange w:id="11038" w:author="Le Minh Nghia" w:date="2019-10-09T10:56:00Z">
            <w:rPr>
              <w:sz w:val="26"/>
              <w:szCs w:val="26"/>
            </w:rPr>
          </w:rPrChange>
        </w:rPr>
        <w:t>dễ</w:t>
      </w:r>
      <w:proofErr w:type="spellEnd"/>
      <w:r w:rsidRPr="00B41112">
        <w:rPr>
          <w:sz w:val="26"/>
          <w:szCs w:val="26"/>
          <w:rPrChange w:id="11039" w:author="Le Minh Nghia" w:date="2019-10-09T10:56:00Z">
            <w:rPr>
              <w:sz w:val="26"/>
              <w:szCs w:val="26"/>
            </w:rPr>
          </w:rPrChange>
        </w:rPr>
        <w:t xml:space="preserve"> </w:t>
      </w:r>
      <w:proofErr w:type="spellStart"/>
      <w:r w:rsidRPr="00B41112">
        <w:rPr>
          <w:sz w:val="26"/>
          <w:szCs w:val="26"/>
          <w:rPrChange w:id="11040" w:author="Le Minh Nghia" w:date="2019-10-09T10:56:00Z">
            <w:rPr>
              <w:sz w:val="26"/>
              <w:szCs w:val="26"/>
            </w:rPr>
          </w:rPrChange>
        </w:rPr>
        <w:t>dàng</w:t>
      </w:r>
      <w:proofErr w:type="spellEnd"/>
      <w:r w:rsidRPr="00B41112">
        <w:rPr>
          <w:sz w:val="26"/>
          <w:szCs w:val="26"/>
          <w:rPrChange w:id="11041" w:author="Le Minh Nghia" w:date="2019-10-09T10:56:00Z">
            <w:rPr>
              <w:sz w:val="26"/>
              <w:szCs w:val="26"/>
            </w:rPr>
          </w:rPrChange>
        </w:rPr>
        <w:t xml:space="preserve"> </w:t>
      </w:r>
      <w:proofErr w:type="spellStart"/>
      <w:r w:rsidRPr="00B41112">
        <w:rPr>
          <w:sz w:val="26"/>
          <w:szCs w:val="26"/>
          <w:rPrChange w:id="11042" w:author="Le Minh Nghia" w:date="2019-10-09T10:56:00Z">
            <w:rPr>
              <w:sz w:val="26"/>
              <w:szCs w:val="26"/>
            </w:rPr>
          </w:rPrChange>
        </w:rPr>
        <w:t>hơn</w:t>
      </w:r>
      <w:proofErr w:type="spellEnd"/>
      <w:r w:rsidRPr="00B41112">
        <w:rPr>
          <w:sz w:val="26"/>
          <w:szCs w:val="26"/>
          <w:rPrChange w:id="11043" w:author="Le Minh Nghia" w:date="2019-10-09T10:56:00Z">
            <w:rPr>
              <w:sz w:val="26"/>
              <w:szCs w:val="26"/>
            </w:rPr>
          </w:rPrChange>
        </w:rPr>
        <w:t xml:space="preserve"> </w:t>
      </w:r>
      <w:proofErr w:type="spellStart"/>
      <w:r w:rsidRPr="00B41112">
        <w:rPr>
          <w:sz w:val="26"/>
          <w:szCs w:val="26"/>
          <w:rPrChange w:id="11044" w:author="Le Minh Nghia" w:date="2019-10-09T10:56:00Z">
            <w:rPr>
              <w:sz w:val="26"/>
              <w:szCs w:val="26"/>
            </w:rPr>
          </w:rPrChange>
        </w:rPr>
        <w:t>và</w:t>
      </w:r>
      <w:proofErr w:type="spellEnd"/>
      <w:r w:rsidRPr="00B41112">
        <w:rPr>
          <w:sz w:val="26"/>
          <w:szCs w:val="26"/>
          <w:rPrChange w:id="11045" w:author="Le Minh Nghia" w:date="2019-10-09T10:56:00Z">
            <w:rPr>
              <w:sz w:val="26"/>
              <w:szCs w:val="26"/>
            </w:rPr>
          </w:rPrChange>
        </w:rPr>
        <w:t xml:space="preserve"> </w:t>
      </w:r>
      <w:proofErr w:type="spellStart"/>
      <w:r w:rsidRPr="00B41112">
        <w:rPr>
          <w:sz w:val="26"/>
          <w:szCs w:val="26"/>
          <w:rPrChange w:id="11046" w:author="Le Minh Nghia" w:date="2019-10-09T10:56:00Z">
            <w:rPr>
              <w:sz w:val="26"/>
              <w:szCs w:val="26"/>
            </w:rPr>
          </w:rPrChange>
        </w:rPr>
        <w:t>nhanh</w:t>
      </w:r>
      <w:proofErr w:type="spellEnd"/>
      <w:r w:rsidRPr="00B41112">
        <w:rPr>
          <w:sz w:val="26"/>
          <w:szCs w:val="26"/>
          <w:rPrChange w:id="11047" w:author="Le Minh Nghia" w:date="2019-10-09T10:56:00Z">
            <w:rPr>
              <w:sz w:val="26"/>
              <w:szCs w:val="26"/>
            </w:rPr>
          </w:rPrChange>
        </w:rPr>
        <w:t xml:space="preserve"> </w:t>
      </w:r>
      <w:proofErr w:type="spellStart"/>
      <w:r w:rsidRPr="00B41112">
        <w:rPr>
          <w:sz w:val="26"/>
          <w:szCs w:val="26"/>
          <w:rPrChange w:id="11048" w:author="Le Minh Nghia" w:date="2019-10-09T10:56:00Z">
            <w:rPr>
              <w:sz w:val="26"/>
              <w:szCs w:val="26"/>
            </w:rPr>
          </w:rPrChange>
        </w:rPr>
        <w:t>chóng</w:t>
      </w:r>
      <w:proofErr w:type="spellEnd"/>
      <w:r w:rsidRPr="00B41112">
        <w:rPr>
          <w:sz w:val="26"/>
          <w:szCs w:val="26"/>
          <w:rPrChange w:id="11049" w:author="Le Minh Nghia" w:date="2019-10-09T10:56:00Z">
            <w:rPr>
              <w:sz w:val="26"/>
              <w:szCs w:val="26"/>
            </w:rPr>
          </w:rPrChange>
        </w:rPr>
        <w:t xml:space="preserve"> </w:t>
      </w:r>
      <w:proofErr w:type="spellStart"/>
      <w:r w:rsidRPr="00B41112">
        <w:rPr>
          <w:sz w:val="26"/>
          <w:szCs w:val="26"/>
          <w:rPrChange w:id="11050" w:author="Le Minh Nghia" w:date="2019-10-09T10:56:00Z">
            <w:rPr>
              <w:sz w:val="26"/>
              <w:szCs w:val="26"/>
            </w:rPr>
          </w:rPrChange>
        </w:rPr>
        <w:t>hơn</w:t>
      </w:r>
      <w:proofErr w:type="spellEnd"/>
      <w:r w:rsidRPr="00B41112">
        <w:rPr>
          <w:sz w:val="26"/>
          <w:szCs w:val="26"/>
          <w:rPrChange w:id="11051" w:author="Le Minh Nghia" w:date="2019-10-09T10:56:00Z">
            <w:rPr>
              <w:sz w:val="26"/>
              <w:szCs w:val="26"/>
            </w:rPr>
          </w:rPrChange>
        </w:rPr>
        <w:t>.</w:t>
      </w:r>
    </w:p>
    <w:p w:rsidR="006C6E71" w:rsidRPr="00B41112" w:rsidRDefault="006C6E71" w:rsidP="00A22430">
      <w:pPr>
        <w:spacing w:line="360" w:lineRule="auto"/>
        <w:ind w:firstLine="720"/>
        <w:rPr>
          <w:sz w:val="26"/>
          <w:szCs w:val="26"/>
          <w:rPrChange w:id="11052" w:author="Le Minh Nghia" w:date="2019-10-09T10:56:00Z">
            <w:rPr>
              <w:sz w:val="26"/>
              <w:szCs w:val="26"/>
            </w:rPr>
          </w:rPrChange>
        </w:rPr>
      </w:pPr>
      <w:proofErr w:type="spellStart"/>
      <w:r w:rsidRPr="00B41112">
        <w:rPr>
          <w:b/>
          <w:sz w:val="26"/>
          <w:szCs w:val="26"/>
          <w:rPrChange w:id="11053" w:author="Le Minh Nghia" w:date="2019-10-09T10:56:00Z">
            <w:rPr>
              <w:b/>
              <w:sz w:val="26"/>
              <w:szCs w:val="26"/>
            </w:rPr>
          </w:rPrChange>
        </w:rPr>
        <w:lastRenderedPageBreak/>
        <w:t>Mô</w:t>
      </w:r>
      <w:proofErr w:type="spellEnd"/>
      <w:r w:rsidRPr="00B41112">
        <w:rPr>
          <w:b/>
          <w:sz w:val="26"/>
          <w:szCs w:val="26"/>
          <w:rPrChange w:id="11054" w:author="Le Minh Nghia" w:date="2019-10-09T10:56:00Z">
            <w:rPr>
              <w:b/>
              <w:sz w:val="26"/>
              <w:szCs w:val="26"/>
            </w:rPr>
          </w:rPrChange>
        </w:rPr>
        <w:t xml:space="preserve"> </w:t>
      </w:r>
      <w:proofErr w:type="spellStart"/>
      <w:r w:rsidRPr="00B41112">
        <w:rPr>
          <w:b/>
          <w:sz w:val="26"/>
          <w:szCs w:val="26"/>
          <w:rPrChange w:id="11055" w:author="Le Minh Nghia" w:date="2019-10-09T10:56:00Z">
            <w:rPr>
              <w:b/>
              <w:sz w:val="26"/>
              <w:szCs w:val="26"/>
            </w:rPr>
          </w:rPrChange>
        </w:rPr>
        <w:t>hình</w:t>
      </w:r>
      <w:proofErr w:type="spellEnd"/>
      <w:r w:rsidRPr="00B41112">
        <w:rPr>
          <w:b/>
          <w:sz w:val="26"/>
          <w:szCs w:val="26"/>
          <w:rPrChange w:id="11056" w:author="Le Minh Nghia" w:date="2019-10-09T10:56:00Z">
            <w:rPr>
              <w:b/>
              <w:sz w:val="26"/>
              <w:szCs w:val="26"/>
            </w:rPr>
          </w:rPrChange>
        </w:rPr>
        <w:t xml:space="preserve"> MVC:</w:t>
      </w:r>
      <w:r w:rsidRPr="00B41112">
        <w:rPr>
          <w:sz w:val="26"/>
          <w:szCs w:val="26"/>
          <w:rPrChange w:id="11057" w:author="Le Minh Nghia" w:date="2019-10-09T10:56:00Z">
            <w:rPr>
              <w:sz w:val="26"/>
              <w:szCs w:val="26"/>
            </w:rPr>
          </w:rPrChange>
        </w:rPr>
        <w:t xml:space="preserve"> (Model - View - Controller) </w:t>
      </w:r>
      <w:proofErr w:type="spellStart"/>
      <w:r w:rsidRPr="00B41112">
        <w:rPr>
          <w:sz w:val="26"/>
          <w:szCs w:val="26"/>
          <w:rPrChange w:id="11058" w:author="Le Minh Nghia" w:date="2019-10-09T10:56:00Z">
            <w:rPr>
              <w:sz w:val="26"/>
              <w:szCs w:val="26"/>
            </w:rPr>
          </w:rPrChange>
        </w:rPr>
        <w:t>là</w:t>
      </w:r>
      <w:proofErr w:type="spellEnd"/>
      <w:r w:rsidRPr="00B41112">
        <w:rPr>
          <w:sz w:val="26"/>
          <w:szCs w:val="26"/>
          <w:rPrChange w:id="11059" w:author="Le Minh Nghia" w:date="2019-10-09T10:56:00Z">
            <w:rPr>
              <w:sz w:val="26"/>
              <w:szCs w:val="26"/>
            </w:rPr>
          </w:rPrChange>
        </w:rPr>
        <w:t xml:space="preserve"> </w:t>
      </w:r>
      <w:proofErr w:type="spellStart"/>
      <w:r w:rsidRPr="00B41112">
        <w:rPr>
          <w:sz w:val="26"/>
          <w:szCs w:val="26"/>
          <w:rPrChange w:id="11060" w:author="Le Minh Nghia" w:date="2019-10-09T10:56:00Z">
            <w:rPr>
              <w:sz w:val="26"/>
              <w:szCs w:val="26"/>
            </w:rPr>
          </w:rPrChange>
        </w:rPr>
        <w:t>một</w:t>
      </w:r>
      <w:proofErr w:type="spellEnd"/>
      <w:r w:rsidRPr="00B41112">
        <w:rPr>
          <w:sz w:val="26"/>
          <w:szCs w:val="26"/>
          <w:rPrChange w:id="11061" w:author="Le Minh Nghia" w:date="2019-10-09T10:56:00Z">
            <w:rPr>
              <w:sz w:val="26"/>
              <w:szCs w:val="26"/>
            </w:rPr>
          </w:rPrChange>
        </w:rPr>
        <w:t xml:space="preserve"> </w:t>
      </w:r>
      <w:proofErr w:type="spellStart"/>
      <w:r w:rsidRPr="00B41112">
        <w:rPr>
          <w:sz w:val="26"/>
          <w:szCs w:val="26"/>
          <w:rPrChange w:id="11062" w:author="Le Minh Nghia" w:date="2019-10-09T10:56:00Z">
            <w:rPr>
              <w:sz w:val="26"/>
              <w:szCs w:val="26"/>
            </w:rPr>
          </w:rPrChange>
        </w:rPr>
        <w:t>kiến</w:t>
      </w:r>
      <w:proofErr w:type="spellEnd"/>
      <w:r w:rsidRPr="00B41112">
        <w:rPr>
          <w:sz w:val="26"/>
          <w:szCs w:val="26"/>
          <w:rPrChange w:id="11063" w:author="Le Minh Nghia" w:date="2019-10-09T10:56:00Z">
            <w:rPr>
              <w:sz w:val="26"/>
              <w:szCs w:val="26"/>
            </w:rPr>
          </w:rPrChange>
        </w:rPr>
        <w:t xml:space="preserve"> </w:t>
      </w:r>
      <w:proofErr w:type="spellStart"/>
      <w:r w:rsidRPr="00B41112">
        <w:rPr>
          <w:sz w:val="26"/>
          <w:szCs w:val="26"/>
          <w:rPrChange w:id="11064" w:author="Le Minh Nghia" w:date="2019-10-09T10:56:00Z">
            <w:rPr>
              <w:sz w:val="26"/>
              <w:szCs w:val="26"/>
            </w:rPr>
          </w:rPrChange>
        </w:rPr>
        <w:t>trúc</w:t>
      </w:r>
      <w:proofErr w:type="spellEnd"/>
      <w:r w:rsidRPr="00B41112">
        <w:rPr>
          <w:sz w:val="26"/>
          <w:szCs w:val="26"/>
          <w:rPrChange w:id="11065" w:author="Le Minh Nghia" w:date="2019-10-09T10:56:00Z">
            <w:rPr>
              <w:sz w:val="26"/>
              <w:szCs w:val="26"/>
            </w:rPr>
          </w:rPrChange>
        </w:rPr>
        <w:t xml:space="preserve"> </w:t>
      </w:r>
      <w:proofErr w:type="spellStart"/>
      <w:r w:rsidRPr="00B41112">
        <w:rPr>
          <w:sz w:val="26"/>
          <w:szCs w:val="26"/>
          <w:rPrChange w:id="11066" w:author="Le Minh Nghia" w:date="2019-10-09T10:56:00Z">
            <w:rPr>
              <w:sz w:val="26"/>
              <w:szCs w:val="26"/>
            </w:rPr>
          </w:rPrChange>
        </w:rPr>
        <w:t>phần</w:t>
      </w:r>
      <w:proofErr w:type="spellEnd"/>
      <w:r w:rsidRPr="00B41112">
        <w:rPr>
          <w:sz w:val="26"/>
          <w:szCs w:val="26"/>
          <w:rPrChange w:id="11067" w:author="Le Minh Nghia" w:date="2019-10-09T10:56:00Z">
            <w:rPr>
              <w:sz w:val="26"/>
              <w:szCs w:val="26"/>
            </w:rPr>
          </w:rPrChange>
        </w:rPr>
        <w:t xml:space="preserve"> </w:t>
      </w:r>
      <w:proofErr w:type="spellStart"/>
      <w:r w:rsidRPr="00B41112">
        <w:rPr>
          <w:sz w:val="26"/>
          <w:szCs w:val="26"/>
          <w:rPrChange w:id="11068" w:author="Le Minh Nghia" w:date="2019-10-09T10:56:00Z">
            <w:rPr>
              <w:sz w:val="26"/>
              <w:szCs w:val="26"/>
            </w:rPr>
          </w:rPrChange>
        </w:rPr>
        <w:t>mềm</w:t>
      </w:r>
      <w:proofErr w:type="spellEnd"/>
      <w:r w:rsidRPr="00B41112">
        <w:rPr>
          <w:sz w:val="26"/>
          <w:szCs w:val="26"/>
          <w:rPrChange w:id="11069" w:author="Le Minh Nghia" w:date="2019-10-09T10:56:00Z">
            <w:rPr>
              <w:sz w:val="26"/>
              <w:szCs w:val="26"/>
            </w:rPr>
          </w:rPrChange>
        </w:rPr>
        <w:t xml:space="preserve"> hay </w:t>
      </w:r>
      <w:proofErr w:type="spellStart"/>
      <w:r w:rsidRPr="00B41112">
        <w:rPr>
          <w:sz w:val="26"/>
          <w:szCs w:val="26"/>
          <w:rPrChange w:id="11070" w:author="Le Minh Nghia" w:date="2019-10-09T10:56:00Z">
            <w:rPr>
              <w:sz w:val="26"/>
              <w:szCs w:val="26"/>
            </w:rPr>
          </w:rPrChange>
        </w:rPr>
        <w:t>mô</w:t>
      </w:r>
      <w:proofErr w:type="spellEnd"/>
      <w:r w:rsidRPr="00B41112">
        <w:rPr>
          <w:sz w:val="26"/>
          <w:szCs w:val="26"/>
          <w:rPrChange w:id="11071" w:author="Le Minh Nghia" w:date="2019-10-09T10:56:00Z">
            <w:rPr>
              <w:sz w:val="26"/>
              <w:szCs w:val="26"/>
            </w:rPr>
          </w:rPrChange>
        </w:rPr>
        <w:t xml:space="preserve"> </w:t>
      </w:r>
      <w:proofErr w:type="spellStart"/>
      <w:r w:rsidRPr="00B41112">
        <w:rPr>
          <w:sz w:val="26"/>
          <w:szCs w:val="26"/>
          <w:rPrChange w:id="11072" w:author="Le Minh Nghia" w:date="2019-10-09T10:56:00Z">
            <w:rPr>
              <w:sz w:val="26"/>
              <w:szCs w:val="26"/>
            </w:rPr>
          </w:rPrChange>
        </w:rPr>
        <w:t>hình</w:t>
      </w:r>
      <w:proofErr w:type="spellEnd"/>
      <w:r w:rsidRPr="00B41112">
        <w:rPr>
          <w:sz w:val="26"/>
          <w:szCs w:val="26"/>
          <w:rPrChange w:id="11073" w:author="Le Minh Nghia" w:date="2019-10-09T10:56:00Z">
            <w:rPr>
              <w:sz w:val="26"/>
              <w:szCs w:val="26"/>
            </w:rPr>
          </w:rPrChange>
        </w:rPr>
        <w:t xml:space="preserve"> </w:t>
      </w:r>
      <w:proofErr w:type="spellStart"/>
      <w:r w:rsidRPr="00B41112">
        <w:rPr>
          <w:sz w:val="26"/>
          <w:szCs w:val="26"/>
          <w:rPrChange w:id="11074" w:author="Le Minh Nghia" w:date="2019-10-09T10:56:00Z">
            <w:rPr>
              <w:sz w:val="26"/>
              <w:szCs w:val="26"/>
            </w:rPr>
          </w:rPrChange>
        </w:rPr>
        <w:t>thiết</w:t>
      </w:r>
      <w:proofErr w:type="spellEnd"/>
      <w:r w:rsidRPr="00B41112">
        <w:rPr>
          <w:sz w:val="26"/>
          <w:szCs w:val="26"/>
          <w:rPrChange w:id="11075" w:author="Le Minh Nghia" w:date="2019-10-09T10:56:00Z">
            <w:rPr>
              <w:sz w:val="26"/>
              <w:szCs w:val="26"/>
            </w:rPr>
          </w:rPrChange>
        </w:rPr>
        <w:t xml:space="preserve"> </w:t>
      </w:r>
      <w:proofErr w:type="spellStart"/>
      <w:r w:rsidRPr="00B41112">
        <w:rPr>
          <w:sz w:val="26"/>
          <w:szCs w:val="26"/>
          <w:rPrChange w:id="11076" w:author="Le Minh Nghia" w:date="2019-10-09T10:56:00Z">
            <w:rPr>
              <w:sz w:val="26"/>
              <w:szCs w:val="26"/>
            </w:rPr>
          </w:rPrChange>
        </w:rPr>
        <w:t>kế</w:t>
      </w:r>
      <w:proofErr w:type="spellEnd"/>
      <w:r w:rsidRPr="00B41112">
        <w:rPr>
          <w:sz w:val="26"/>
          <w:szCs w:val="26"/>
          <w:rPrChange w:id="11077" w:author="Le Minh Nghia" w:date="2019-10-09T10:56:00Z">
            <w:rPr>
              <w:sz w:val="26"/>
              <w:szCs w:val="26"/>
            </w:rPr>
          </w:rPrChange>
        </w:rPr>
        <w:t xml:space="preserve"> </w:t>
      </w:r>
      <w:proofErr w:type="spellStart"/>
      <w:r w:rsidRPr="00B41112">
        <w:rPr>
          <w:sz w:val="26"/>
          <w:szCs w:val="26"/>
          <w:rPrChange w:id="11078" w:author="Le Minh Nghia" w:date="2019-10-09T10:56:00Z">
            <w:rPr>
              <w:sz w:val="26"/>
              <w:szCs w:val="26"/>
            </w:rPr>
          </w:rPrChange>
        </w:rPr>
        <w:t>được</w:t>
      </w:r>
      <w:proofErr w:type="spellEnd"/>
      <w:r w:rsidRPr="00B41112">
        <w:rPr>
          <w:sz w:val="26"/>
          <w:szCs w:val="26"/>
          <w:rPrChange w:id="11079" w:author="Le Minh Nghia" w:date="2019-10-09T10:56:00Z">
            <w:rPr>
              <w:sz w:val="26"/>
              <w:szCs w:val="26"/>
            </w:rPr>
          </w:rPrChange>
        </w:rPr>
        <w:t xml:space="preserve"> </w:t>
      </w:r>
      <w:proofErr w:type="spellStart"/>
      <w:r w:rsidRPr="00B41112">
        <w:rPr>
          <w:sz w:val="26"/>
          <w:szCs w:val="26"/>
          <w:rPrChange w:id="11080" w:author="Le Minh Nghia" w:date="2019-10-09T10:56:00Z">
            <w:rPr>
              <w:sz w:val="26"/>
              <w:szCs w:val="26"/>
            </w:rPr>
          </w:rPrChange>
        </w:rPr>
        <w:t>sử</w:t>
      </w:r>
      <w:proofErr w:type="spellEnd"/>
      <w:r w:rsidRPr="00B41112">
        <w:rPr>
          <w:sz w:val="26"/>
          <w:szCs w:val="26"/>
          <w:rPrChange w:id="11081" w:author="Le Minh Nghia" w:date="2019-10-09T10:56:00Z">
            <w:rPr>
              <w:sz w:val="26"/>
              <w:szCs w:val="26"/>
            </w:rPr>
          </w:rPrChange>
        </w:rPr>
        <w:t xml:space="preserve"> </w:t>
      </w:r>
      <w:proofErr w:type="spellStart"/>
      <w:r w:rsidRPr="00B41112">
        <w:rPr>
          <w:sz w:val="26"/>
          <w:szCs w:val="26"/>
          <w:rPrChange w:id="11082" w:author="Le Minh Nghia" w:date="2019-10-09T10:56:00Z">
            <w:rPr>
              <w:sz w:val="26"/>
              <w:szCs w:val="26"/>
            </w:rPr>
          </w:rPrChange>
        </w:rPr>
        <w:t>dụng</w:t>
      </w:r>
      <w:proofErr w:type="spellEnd"/>
      <w:r w:rsidRPr="00B41112">
        <w:rPr>
          <w:sz w:val="26"/>
          <w:szCs w:val="26"/>
          <w:rPrChange w:id="11083" w:author="Le Minh Nghia" w:date="2019-10-09T10:56:00Z">
            <w:rPr>
              <w:sz w:val="26"/>
              <w:szCs w:val="26"/>
            </w:rPr>
          </w:rPrChange>
        </w:rPr>
        <w:t xml:space="preserve"> </w:t>
      </w:r>
      <w:proofErr w:type="spellStart"/>
      <w:r w:rsidRPr="00B41112">
        <w:rPr>
          <w:sz w:val="26"/>
          <w:szCs w:val="26"/>
          <w:rPrChange w:id="11084" w:author="Le Minh Nghia" w:date="2019-10-09T10:56:00Z">
            <w:rPr>
              <w:sz w:val="26"/>
              <w:szCs w:val="26"/>
            </w:rPr>
          </w:rPrChange>
        </w:rPr>
        <w:t>trong</w:t>
      </w:r>
      <w:proofErr w:type="spellEnd"/>
      <w:r w:rsidRPr="00B41112">
        <w:rPr>
          <w:sz w:val="26"/>
          <w:szCs w:val="26"/>
          <w:rPrChange w:id="11085" w:author="Le Minh Nghia" w:date="2019-10-09T10:56:00Z">
            <w:rPr>
              <w:sz w:val="26"/>
              <w:szCs w:val="26"/>
            </w:rPr>
          </w:rPrChange>
        </w:rPr>
        <w:t xml:space="preserve"> </w:t>
      </w:r>
      <w:proofErr w:type="spellStart"/>
      <w:r w:rsidRPr="00B41112">
        <w:rPr>
          <w:sz w:val="26"/>
          <w:szCs w:val="26"/>
          <w:rPrChange w:id="11086" w:author="Le Minh Nghia" w:date="2019-10-09T10:56:00Z">
            <w:rPr>
              <w:sz w:val="26"/>
              <w:szCs w:val="26"/>
            </w:rPr>
          </w:rPrChange>
        </w:rPr>
        <w:t>kỹ</w:t>
      </w:r>
      <w:proofErr w:type="spellEnd"/>
      <w:r w:rsidRPr="00B41112">
        <w:rPr>
          <w:sz w:val="26"/>
          <w:szCs w:val="26"/>
          <w:rPrChange w:id="11087" w:author="Le Minh Nghia" w:date="2019-10-09T10:56:00Z">
            <w:rPr>
              <w:sz w:val="26"/>
              <w:szCs w:val="26"/>
            </w:rPr>
          </w:rPrChange>
        </w:rPr>
        <w:t xml:space="preserve"> </w:t>
      </w:r>
      <w:proofErr w:type="spellStart"/>
      <w:r w:rsidRPr="00B41112">
        <w:rPr>
          <w:sz w:val="26"/>
          <w:szCs w:val="26"/>
          <w:rPrChange w:id="11088" w:author="Le Minh Nghia" w:date="2019-10-09T10:56:00Z">
            <w:rPr>
              <w:sz w:val="26"/>
              <w:szCs w:val="26"/>
            </w:rPr>
          </w:rPrChange>
        </w:rPr>
        <w:t>thuật</w:t>
      </w:r>
      <w:proofErr w:type="spellEnd"/>
      <w:r w:rsidRPr="00B41112">
        <w:rPr>
          <w:sz w:val="26"/>
          <w:szCs w:val="26"/>
          <w:rPrChange w:id="11089" w:author="Le Minh Nghia" w:date="2019-10-09T10:56:00Z">
            <w:rPr>
              <w:sz w:val="26"/>
              <w:szCs w:val="26"/>
            </w:rPr>
          </w:rPrChange>
        </w:rPr>
        <w:t xml:space="preserve"> </w:t>
      </w:r>
      <w:proofErr w:type="spellStart"/>
      <w:r w:rsidRPr="00B41112">
        <w:rPr>
          <w:sz w:val="26"/>
          <w:szCs w:val="26"/>
          <w:rPrChange w:id="11090" w:author="Le Minh Nghia" w:date="2019-10-09T10:56:00Z">
            <w:rPr>
              <w:sz w:val="26"/>
              <w:szCs w:val="26"/>
            </w:rPr>
          </w:rPrChange>
        </w:rPr>
        <w:t>phần</w:t>
      </w:r>
      <w:proofErr w:type="spellEnd"/>
      <w:r w:rsidRPr="00B41112">
        <w:rPr>
          <w:sz w:val="26"/>
          <w:szCs w:val="26"/>
          <w:rPrChange w:id="11091" w:author="Le Minh Nghia" w:date="2019-10-09T10:56:00Z">
            <w:rPr>
              <w:sz w:val="26"/>
              <w:szCs w:val="26"/>
            </w:rPr>
          </w:rPrChange>
        </w:rPr>
        <w:t xml:space="preserve"> </w:t>
      </w:r>
      <w:proofErr w:type="spellStart"/>
      <w:r w:rsidRPr="00B41112">
        <w:rPr>
          <w:sz w:val="26"/>
          <w:szCs w:val="26"/>
          <w:rPrChange w:id="11092" w:author="Le Minh Nghia" w:date="2019-10-09T10:56:00Z">
            <w:rPr>
              <w:sz w:val="26"/>
              <w:szCs w:val="26"/>
            </w:rPr>
          </w:rPrChange>
        </w:rPr>
        <w:t>mềm</w:t>
      </w:r>
      <w:proofErr w:type="spellEnd"/>
      <w:r w:rsidRPr="00B41112">
        <w:rPr>
          <w:sz w:val="26"/>
          <w:szCs w:val="26"/>
          <w:rPrChange w:id="11093" w:author="Le Minh Nghia" w:date="2019-10-09T10:56:00Z">
            <w:rPr>
              <w:sz w:val="26"/>
              <w:szCs w:val="26"/>
            </w:rPr>
          </w:rPrChange>
        </w:rPr>
        <w:t xml:space="preserve">. </w:t>
      </w:r>
      <w:proofErr w:type="spellStart"/>
      <w:r w:rsidRPr="00B41112">
        <w:rPr>
          <w:sz w:val="26"/>
          <w:szCs w:val="26"/>
          <w:rPrChange w:id="11094" w:author="Le Minh Nghia" w:date="2019-10-09T10:56:00Z">
            <w:rPr>
              <w:sz w:val="26"/>
              <w:szCs w:val="26"/>
            </w:rPr>
          </w:rPrChange>
        </w:rPr>
        <w:t>Nó</w:t>
      </w:r>
      <w:proofErr w:type="spellEnd"/>
      <w:r w:rsidRPr="00B41112">
        <w:rPr>
          <w:sz w:val="26"/>
          <w:szCs w:val="26"/>
          <w:rPrChange w:id="11095" w:author="Le Minh Nghia" w:date="2019-10-09T10:56:00Z">
            <w:rPr>
              <w:sz w:val="26"/>
              <w:szCs w:val="26"/>
            </w:rPr>
          </w:rPrChange>
        </w:rPr>
        <w:t xml:space="preserve"> </w:t>
      </w:r>
      <w:proofErr w:type="spellStart"/>
      <w:r w:rsidRPr="00B41112">
        <w:rPr>
          <w:sz w:val="26"/>
          <w:szCs w:val="26"/>
          <w:rPrChange w:id="11096" w:author="Le Minh Nghia" w:date="2019-10-09T10:56:00Z">
            <w:rPr>
              <w:sz w:val="26"/>
              <w:szCs w:val="26"/>
            </w:rPr>
          </w:rPrChange>
        </w:rPr>
        <w:t>giúp</w:t>
      </w:r>
      <w:proofErr w:type="spellEnd"/>
      <w:r w:rsidRPr="00B41112">
        <w:rPr>
          <w:sz w:val="26"/>
          <w:szCs w:val="26"/>
          <w:rPrChange w:id="11097" w:author="Le Minh Nghia" w:date="2019-10-09T10:56:00Z">
            <w:rPr>
              <w:sz w:val="26"/>
              <w:szCs w:val="26"/>
            </w:rPr>
          </w:rPrChange>
        </w:rPr>
        <w:t xml:space="preserve"> </w:t>
      </w:r>
      <w:proofErr w:type="spellStart"/>
      <w:r w:rsidRPr="00B41112">
        <w:rPr>
          <w:sz w:val="26"/>
          <w:szCs w:val="26"/>
          <w:rPrChange w:id="11098" w:author="Le Minh Nghia" w:date="2019-10-09T10:56:00Z">
            <w:rPr>
              <w:sz w:val="26"/>
              <w:szCs w:val="26"/>
            </w:rPr>
          </w:rPrChange>
        </w:rPr>
        <w:t>cho</w:t>
      </w:r>
      <w:proofErr w:type="spellEnd"/>
      <w:r w:rsidRPr="00B41112">
        <w:rPr>
          <w:sz w:val="26"/>
          <w:szCs w:val="26"/>
          <w:rPrChange w:id="11099" w:author="Le Minh Nghia" w:date="2019-10-09T10:56:00Z">
            <w:rPr>
              <w:sz w:val="26"/>
              <w:szCs w:val="26"/>
            </w:rPr>
          </w:rPrChange>
        </w:rPr>
        <w:t xml:space="preserve"> </w:t>
      </w:r>
      <w:proofErr w:type="spellStart"/>
      <w:r w:rsidRPr="00B41112">
        <w:rPr>
          <w:sz w:val="26"/>
          <w:szCs w:val="26"/>
          <w:rPrChange w:id="11100" w:author="Le Minh Nghia" w:date="2019-10-09T10:56:00Z">
            <w:rPr>
              <w:sz w:val="26"/>
              <w:szCs w:val="26"/>
            </w:rPr>
          </w:rPrChange>
        </w:rPr>
        <w:t>các</w:t>
      </w:r>
      <w:proofErr w:type="spellEnd"/>
      <w:r w:rsidRPr="00B41112">
        <w:rPr>
          <w:sz w:val="26"/>
          <w:szCs w:val="26"/>
          <w:rPrChange w:id="11101" w:author="Le Minh Nghia" w:date="2019-10-09T10:56:00Z">
            <w:rPr>
              <w:sz w:val="26"/>
              <w:szCs w:val="26"/>
            </w:rPr>
          </w:rPrChange>
        </w:rPr>
        <w:t xml:space="preserve"> developer </w:t>
      </w:r>
      <w:proofErr w:type="spellStart"/>
      <w:r w:rsidRPr="00B41112">
        <w:rPr>
          <w:sz w:val="26"/>
          <w:szCs w:val="26"/>
          <w:rPrChange w:id="11102" w:author="Le Minh Nghia" w:date="2019-10-09T10:56:00Z">
            <w:rPr>
              <w:sz w:val="26"/>
              <w:szCs w:val="26"/>
            </w:rPr>
          </w:rPrChange>
        </w:rPr>
        <w:t>tách</w:t>
      </w:r>
      <w:proofErr w:type="spellEnd"/>
      <w:r w:rsidRPr="00B41112">
        <w:rPr>
          <w:sz w:val="26"/>
          <w:szCs w:val="26"/>
          <w:rPrChange w:id="11103" w:author="Le Minh Nghia" w:date="2019-10-09T10:56:00Z">
            <w:rPr>
              <w:sz w:val="26"/>
              <w:szCs w:val="26"/>
            </w:rPr>
          </w:rPrChange>
        </w:rPr>
        <w:t xml:space="preserve"> </w:t>
      </w:r>
      <w:proofErr w:type="spellStart"/>
      <w:r w:rsidRPr="00B41112">
        <w:rPr>
          <w:sz w:val="26"/>
          <w:szCs w:val="26"/>
          <w:rPrChange w:id="11104" w:author="Le Minh Nghia" w:date="2019-10-09T10:56:00Z">
            <w:rPr>
              <w:sz w:val="26"/>
              <w:szCs w:val="26"/>
            </w:rPr>
          </w:rPrChange>
        </w:rPr>
        <w:t>ứng</w:t>
      </w:r>
      <w:proofErr w:type="spellEnd"/>
      <w:r w:rsidRPr="00B41112">
        <w:rPr>
          <w:sz w:val="26"/>
          <w:szCs w:val="26"/>
          <w:rPrChange w:id="11105" w:author="Le Minh Nghia" w:date="2019-10-09T10:56:00Z">
            <w:rPr>
              <w:sz w:val="26"/>
              <w:szCs w:val="26"/>
            </w:rPr>
          </w:rPrChange>
        </w:rPr>
        <w:t xml:space="preserve"> </w:t>
      </w:r>
      <w:proofErr w:type="spellStart"/>
      <w:r w:rsidRPr="00B41112">
        <w:rPr>
          <w:sz w:val="26"/>
          <w:szCs w:val="26"/>
          <w:rPrChange w:id="11106" w:author="Le Minh Nghia" w:date="2019-10-09T10:56:00Z">
            <w:rPr>
              <w:sz w:val="26"/>
              <w:szCs w:val="26"/>
            </w:rPr>
          </w:rPrChange>
        </w:rPr>
        <w:t>dụng</w:t>
      </w:r>
      <w:proofErr w:type="spellEnd"/>
      <w:r w:rsidRPr="00B41112">
        <w:rPr>
          <w:sz w:val="26"/>
          <w:szCs w:val="26"/>
          <w:rPrChange w:id="11107" w:author="Le Minh Nghia" w:date="2019-10-09T10:56:00Z">
            <w:rPr>
              <w:sz w:val="26"/>
              <w:szCs w:val="26"/>
            </w:rPr>
          </w:rPrChange>
        </w:rPr>
        <w:t xml:space="preserve"> </w:t>
      </w:r>
      <w:proofErr w:type="spellStart"/>
      <w:r w:rsidRPr="00B41112">
        <w:rPr>
          <w:sz w:val="26"/>
          <w:szCs w:val="26"/>
          <w:rPrChange w:id="11108" w:author="Le Minh Nghia" w:date="2019-10-09T10:56:00Z">
            <w:rPr>
              <w:sz w:val="26"/>
              <w:szCs w:val="26"/>
            </w:rPr>
          </w:rPrChange>
        </w:rPr>
        <w:t>của</w:t>
      </w:r>
      <w:proofErr w:type="spellEnd"/>
      <w:r w:rsidRPr="00B41112">
        <w:rPr>
          <w:sz w:val="26"/>
          <w:szCs w:val="26"/>
          <w:rPrChange w:id="11109" w:author="Le Minh Nghia" w:date="2019-10-09T10:56:00Z">
            <w:rPr>
              <w:sz w:val="26"/>
              <w:szCs w:val="26"/>
            </w:rPr>
          </w:rPrChange>
        </w:rPr>
        <w:t xml:space="preserve"> </w:t>
      </w:r>
      <w:proofErr w:type="spellStart"/>
      <w:r w:rsidRPr="00B41112">
        <w:rPr>
          <w:sz w:val="26"/>
          <w:szCs w:val="26"/>
          <w:rPrChange w:id="11110" w:author="Le Minh Nghia" w:date="2019-10-09T10:56:00Z">
            <w:rPr>
              <w:sz w:val="26"/>
              <w:szCs w:val="26"/>
            </w:rPr>
          </w:rPrChange>
        </w:rPr>
        <w:t>họ</w:t>
      </w:r>
      <w:proofErr w:type="spellEnd"/>
      <w:r w:rsidRPr="00B41112">
        <w:rPr>
          <w:sz w:val="26"/>
          <w:szCs w:val="26"/>
          <w:rPrChange w:id="11111" w:author="Le Minh Nghia" w:date="2019-10-09T10:56:00Z">
            <w:rPr>
              <w:sz w:val="26"/>
              <w:szCs w:val="26"/>
            </w:rPr>
          </w:rPrChange>
        </w:rPr>
        <w:t xml:space="preserve"> ra 3 </w:t>
      </w:r>
      <w:proofErr w:type="spellStart"/>
      <w:r w:rsidRPr="00B41112">
        <w:rPr>
          <w:sz w:val="26"/>
          <w:szCs w:val="26"/>
          <w:rPrChange w:id="11112" w:author="Le Minh Nghia" w:date="2019-10-09T10:56:00Z">
            <w:rPr>
              <w:sz w:val="26"/>
              <w:szCs w:val="26"/>
            </w:rPr>
          </w:rPrChange>
        </w:rPr>
        <w:t>thành</w:t>
      </w:r>
      <w:proofErr w:type="spellEnd"/>
      <w:r w:rsidRPr="00B41112">
        <w:rPr>
          <w:sz w:val="26"/>
          <w:szCs w:val="26"/>
          <w:rPrChange w:id="11113" w:author="Le Minh Nghia" w:date="2019-10-09T10:56:00Z">
            <w:rPr>
              <w:sz w:val="26"/>
              <w:szCs w:val="26"/>
            </w:rPr>
          </w:rPrChange>
        </w:rPr>
        <w:t xml:space="preserve"> </w:t>
      </w:r>
      <w:proofErr w:type="spellStart"/>
      <w:r w:rsidRPr="00B41112">
        <w:rPr>
          <w:sz w:val="26"/>
          <w:szCs w:val="26"/>
          <w:rPrChange w:id="11114" w:author="Le Minh Nghia" w:date="2019-10-09T10:56:00Z">
            <w:rPr>
              <w:sz w:val="26"/>
              <w:szCs w:val="26"/>
            </w:rPr>
          </w:rPrChange>
        </w:rPr>
        <w:t>phần</w:t>
      </w:r>
      <w:proofErr w:type="spellEnd"/>
      <w:r w:rsidRPr="00B41112">
        <w:rPr>
          <w:sz w:val="26"/>
          <w:szCs w:val="26"/>
          <w:rPrChange w:id="11115" w:author="Le Minh Nghia" w:date="2019-10-09T10:56:00Z">
            <w:rPr>
              <w:sz w:val="26"/>
              <w:szCs w:val="26"/>
            </w:rPr>
          </w:rPrChange>
        </w:rPr>
        <w:t xml:space="preserve"> </w:t>
      </w:r>
      <w:proofErr w:type="spellStart"/>
      <w:r w:rsidRPr="00B41112">
        <w:rPr>
          <w:sz w:val="26"/>
          <w:szCs w:val="26"/>
          <w:rPrChange w:id="11116" w:author="Le Minh Nghia" w:date="2019-10-09T10:56:00Z">
            <w:rPr>
              <w:sz w:val="26"/>
              <w:szCs w:val="26"/>
            </w:rPr>
          </w:rPrChange>
        </w:rPr>
        <w:t>khác</w:t>
      </w:r>
      <w:proofErr w:type="spellEnd"/>
      <w:r w:rsidRPr="00B41112">
        <w:rPr>
          <w:sz w:val="26"/>
          <w:szCs w:val="26"/>
          <w:rPrChange w:id="11117" w:author="Le Minh Nghia" w:date="2019-10-09T10:56:00Z">
            <w:rPr>
              <w:sz w:val="26"/>
              <w:szCs w:val="26"/>
            </w:rPr>
          </w:rPrChange>
        </w:rPr>
        <w:t xml:space="preserve"> </w:t>
      </w:r>
      <w:proofErr w:type="spellStart"/>
      <w:r w:rsidRPr="00B41112">
        <w:rPr>
          <w:sz w:val="26"/>
          <w:szCs w:val="26"/>
          <w:rPrChange w:id="11118" w:author="Le Minh Nghia" w:date="2019-10-09T10:56:00Z">
            <w:rPr>
              <w:sz w:val="26"/>
              <w:szCs w:val="26"/>
            </w:rPr>
          </w:rPrChange>
        </w:rPr>
        <w:t>nhau</w:t>
      </w:r>
      <w:proofErr w:type="spellEnd"/>
      <w:r w:rsidRPr="00B41112">
        <w:rPr>
          <w:sz w:val="26"/>
          <w:szCs w:val="26"/>
          <w:rPrChange w:id="11119" w:author="Le Minh Nghia" w:date="2019-10-09T10:56:00Z">
            <w:rPr>
              <w:sz w:val="26"/>
              <w:szCs w:val="26"/>
            </w:rPr>
          </w:rPrChange>
        </w:rPr>
        <w:t xml:space="preserve"> Model, View </w:t>
      </w:r>
      <w:proofErr w:type="spellStart"/>
      <w:r w:rsidRPr="00B41112">
        <w:rPr>
          <w:sz w:val="26"/>
          <w:szCs w:val="26"/>
          <w:rPrChange w:id="11120" w:author="Le Minh Nghia" w:date="2019-10-09T10:56:00Z">
            <w:rPr>
              <w:sz w:val="26"/>
              <w:szCs w:val="26"/>
            </w:rPr>
          </w:rPrChange>
        </w:rPr>
        <w:t>và</w:t>
      </w:r>
      <w:proofErr w:type="spellEnd"/>
      <w:r w:rsidRPr="00B41112">
        <w:rPr>
          <w:sz w:val="26"/>
          <w:szCs w:val="26"/>
          <w:rPrChange w:id="11121" w:author="Le Minh Nghia" w:date="2019-10-09T10:56:00Z">
            <w:rPr>
              <w:sz w:val="26"/>
              <w:szCs w:val="26"/>
            </w:rPr>
          </w:rPrChange>
        </w:rPr>
        <w:t xml:space="preserve"> Controller. </w:t>
      </w:r>
      <w:proofErr w:type="spellStart"/>
      <w:r w:rsidRPr="00B41112">
        <w:rPr>
          <w:sz w:val="26"/>
          <w:szCs w:val="26"/>
          <w:rPrChange w:id="11122" w:author="Le Minh Nghia" w:date="2019-10-09T10:56:00Z">
            <w:rPr>
              <w:sz w:val="26"/>
              <w:szCs w:val="26"/>
            </w:rPr>
          </w:rPrChange>
        </w:rPr>
        <w:t>Mỗi</w:t>
      </w:r>
      <w:proofErr w:type="spellEnd"/>
      <w:r w:rsidRPr="00B41112">
        <w:rPr>
          <w:sz w:val="26"/>
          <w:szCs w:val="26"/>
          <w:rPrChange w:id="11123" w:author="Le Minh Nghia" w:date="2019-10-09T10:56:00Z">
            <w:rPr>
              <w:sz w:val="26"/>
              <w:szCs w:val="26"/>
            </w:rPr>
          </w:rPrChange>
        </w:rPr>
        <w:t xml:space="preserve"> </w:t>
      </w:r>
      <w:proofErr w:type="spellStart"/>
      <w:r w:rsidRPr="00B41112">
        <w:rPr>
          <w:sz w:val="26"/>
          <w:szCs w:val="26"/>
          <w:rPrChange w:id="11124" w:author="Le Minh Nghia" w:date="2019-10-09T10:56:00Z">
            <w:rPr>
              <w:sz w:val="26"/>
              <w:szCs w:val="26"/>
            </w:rPr>
          </w:rPrChange>
        </w:rPr>
        <w:t>thành</w:t>
      </w:r>
      <w:proofErr w:type="spellEnd"/>
      <w:r w:rsidRPr="00B41112">
        <w:rPr>
          <w:sz w:val="26"/>
          <w:szCs w:val="26"/>
          <w:rPrChange w:id="11125" w:author="Le Minh Nghia" w:date="2019-10-09T10:56:00Z">
            <w:rPr>
              <w:sz w:val="26"/>
              <w:szCs w:val="26"/>
            </w:rPr>
          </w:rPrChange>
        </w:rPr>
        <w:t xml:space="preserve"> </w:t>
      </w:r>
      <w:proofErr w:type="spellStart"/>
      <w:r w:rsidRPr="00B41112">
        <w:rPr>
          <w:sz w:val="26"/>
          <w:szCs w:val="26"/>
          <w:rPrChange w:id="11126" w:author="Le Minh Nghia" w:date="2019-10-09T10:56:00Z">
            <w:rPr>
              <w:sz w:val="26"/>
              <w:szCs w:val="26"/>
            </w:rPr>
          </w:rPrChange>
        </w:rPr>
        <w:t>phần</w:t>
      </w:r>
      <w:proofErr w:type="spellEnd"/>
      <w:r w:rsidRPr="00B41112">
        <w:rPr>
          <w:sz w:val="26"/>
          <w:szCs w:val="26"/>
          <w:rPrChange w:id="11127" w:author="Le Minh Nghia" w:date="2019-10-09T10:56:00Z">
            <w:rPr>
              <w:sz w:val="26"/>
              <w:szCs w:val="26"/>
            </w:rPr>
          </w:rPrChange>
        </w:rPr>
        <w:t xml:space="preserve"> </w:t>
      </w:r>
      <w:proofErr w:type="spellStart"/>
      <w:r w:rsidRPr="00B41112">
        <w:rPr>
          <w:sz w:val="26"/>
          <w:szCs w:val="26"/>
          <w:rPrChange w:id="11128" w:author="Le Minh Nghia" w:date="2019-10-09T10:56:00Z">
            <w:rPr>
              <w:sz w:val="26"/>
              <w:szCs w:val="26"/>
            </w:rPr>
          </w:rPrChange>
        </w:rPr>
        <w:t>có</w:t>
      </w:r>
      <w:proofErr w:type="spellEnd"/>
      <w:r w:rsidRPr="00B41112">
        <w:rPr>
          <w:sz w:val="26"/>
          <w:szCs w:val="26"/>
          <w:rPrChange w:id="11129" w:author="Le Minh Nghia" w:date="2019-10-09T10:56:00Z">
            <w:rPr>
              <w:sz w:val="26"/>
              <w:szCs w:val="26"/>
            </w:rPr>
          </w:rPrChange>
        </w:rPr>
        <w:t xml:space="preserve"> </w:t>
      </w:r>
      <w:proofErr w:type="spellStart"/>
      <w:r w:rsidRPr="00B41112">
        <w:rPr>
          <w:sz w:val="26"/>
          <w:szCs w:val="26"/>
          <w:rPrChange w:id="11130" w:author="Le Minh Nghia" w:date="2019-10-09T10:56:00Z">
            <w:rPr>
              <w:sz w:val="26"/>
              <w:szCs w:val="26"/>
            </w:rPr>
          </w:rPrChange>
        </w:rPr>
        <w:t>một</w:t>
      </w:r>
      <w:proofErr w:type="spellEnd"/>
      <w:r w:rsidRPr="00B41112">
        <w:rPr>
          <w:sz w:val="26"/>
          <w:szCs w:val="26"/>
          <w:rPrChange w:id="11131" w:author="Le Minh Nghia" w:date="2019-10-09T10:56:00Z">
            <w:rPr>
              <w:sz w:val="26"/>
              <w:szCs w:val="26"/>
            </w:rPr>
          </w:rPrChange>
        </w:rPr>
        <w:t xml:space="preserve"> </w:t>
      </w:r>
      <w:proofErr w:type="spellStart"/>
      <w:r w:rsidRPr="00B41112">
        <w:rPr>
          <w:sz w:val="26"/>
          <w:szCs w:val="26"/>
          <w:rPrChange w:id="11132" w:author="Le Minh Nghia" w:date="2019-10-09T10:56:00Z">
            <w:rPr>
              <w:sz w:val="26"/>
              <w:szCs w:val="26"/>
            </w:rPr>
          </w:rPrChange>
        </w:rPr>
        <w:t>nhiệm</w:t>
      </w:r>
      <w:proofErr w:type="spellEnd"/>
      <w:r w:rsidRPr="00B41112">
        <w:rPr>
          <w:sz w:val="26"/>
          <w:szCs w:val="26"/>
          <w:rPrChange w:id="11133" w:author="Le Minh Nghia" w:date="2019-10-09T10:56:00Z">
            <w:rPr>
              <w:sz w:val="26"/>
              <w:szCs w:val="26"/>
            </w:rPr>
          </w:rPrChange>
        </w:rPr>
        <w:t xml:space="preserve"> </w:t>
      </w:r>
      <w:proofErr w:type="spellStart"/>
      <w:r w:rsidRPr="00B41112">
        <w:rPr>
          <w:sz w:val="26"/>
          <w:szCs w:val="26"/>
          <w:rPrChange w:id="11134" w:author="Le Minh Nghia" w:date="2019-10-09T10:56:00Z">
            <w:rPr>
              <w:sz w:val="26"/>
              <w:szCs w:val="26"/>
            </w:rPr>
          </w:rPrChange>
        </w:rPr>
        <w:t>vụ</w:t>
      </w:r>
      <w:proofErr w:type="spellEnd"/>
      <w:r w:rsidRPr="00B41112">
        <w:rPr>
          <w:sz w:val="26"/>
          <w:szCs w:val="26"/>
          <w:rPrChange w:id="11135" w:author="Le Minh Nghia" w:date="2019-10-09T10:56:00Z">
            <w:rPr>
              <w:sz w:val="26"/>
              <w:szCs w:val="26"/>
            </w:rPr>
          </w:rPrChange>
        </w:rPr>
        <w:t xml:space="preserve"> </w:t>
      </w:r>
      <w:proofErr w:type="spellStart"/>
      <w:r w:rsidRPr="00B41112">
        <w:rPr>
          <w:sz w:val="26"/>
          <w:szCs w:val="26"/>
          <w:rPrChange w:id="11136" w:author="Le Minh Nghia" w:date="2019-10-09T10:56:00Z">
            <w:rPr>
              <w:sz w:val="26"/>
              <w:szCs w:val="26"/>
            </w:rPr>
          </w:rPrChange>
        </w:rPr>
        <w:t>riêng</w:t>
      </w:r>
      <w:proofErr w:type="spellEnd"/>
      <w:r w:rsidRPr="00B41112">
        <w:rPr>
          <w:sz w:val="26"/>
          <w:szCs w:val="26"/>
          <w:rPrChange w:id="11137" w:author="Le Minh Nghia" w:date="2019-10-09T10:56:00Z">
            <w:rPr>
              <w:sz w:val="26"/>
              <w:szCs w:val="26"/>
            </w:rPr>
          </w:rPrChange>
        </w:rPr>
        <w:t xml:space="preserve"> </w:t>
      </w:r>
      <w:proofErr w:type="spellStart"/>
      <w:r w:rsidRPr="00B41112">
        <w:rPr>
          <w:sz w:val="26"/>
          <w:szCs w:val="26"/>
          <w:rPrChange w:id="11138" w:author="Le Minh Nghia" w:date="2019-10-09T10:56:00Z">
            <w:rPr>
              <w:sz w:val="26"/>
              <w:szCs w:val="26"/>
            </w:rPr>
          </w:rPrChange>
        </w:rPr>
        <w:t>biệt</w:t>
      </w:r>
      <w:proofErr w:type="spellEnd"/>
      <w:r w:rsidRPr="00B41112">
        <w:rPr>
          <w:sz w:val="26"/>
          <w:szCs w:val="26"/>
          <w:rPrChange w:id="11139" w:author="Le Minh Nghia" w:date="2019-10-09T10:56:00Z">
            <w:rPr>
              <w:sz w:val="26"/>
              <w:szCs w:val="26"/>
            </w:rPr>
          </w:rPrChange>
        </w:rPr>
        <w:t xml:space="preserve"> </w:t>
      </w:r>
      <w:proofErr w:type="spellStart"/>
      <w:r w:rsidRPr="00B41112">
        <w:rPr>
          <w:sz w:val="26"/>
          <w:szCs w:val="26"/>
          <w:rPrChange w:id="11140" w:author="Le Minh Nghia" w:date="2019-10-09T10:56:00Z">
            <w:rPr>
              <w:sz w:val="26"/>
              <w:szCs w:val="26"/>
            </w:rPr>
          </w:rPrChange>
        </w:rPr>
        <w:t>và</w:t>
      </w:r>
      <w:proofErr w:type="spellEnd"/>
      <w:r w:rsidRPr="00B41112">
        <w:rPr>
          <w:sz w:val="26"/>
          <w:szCs w:val="26"/>
          <w:rPrChange w:id="11141" w:author="Le Minh Nghia" w:date="2019-10-09T10:56:00Z">
            <w:rPr>
              <w:sz w:val="26"/>
              <w:szCs w:val="26"/>
            </w:rPr>
          </w:rPrChange>
        </w:rPr>
        <w:t xml:space="preserve"> </w:t>
      </w:r>
      <w:proofErr w:type="spellStart"/>
      <w:r w:rsidRPr="00B41112">
        <w:rPr>
          <w:sz w:val="26"/>
          <w:szCs w:val="26"/>
          <w:rPrChange w:id="11142" w:author="Le Minh Nghia" w:date="2019-10-09T10:56:00Z">
            <w:rPr>
              <w:sz w:val="26"/>
              <w:szCs w:val="26"/>
            </w:rPr>
          </w:rPrChange>
        </w:rPr>
        <w:t>độc</w:t>
      </w:r>
      <w:proofErr w:type="spellEnd"/>
      <w:r w:rsidRPr="00B41112">
        <w:rPr>
          <w:sz w:val="26"/>
          <w:szCs w:val="26"/>
          <w:rPrChange w:id="11143" w:author="Le Minh Nghia" w:date="2019-10-09T10:56:00Z">
            <w:rPr>
              <w:sz w:val="26"/>
              <w:szCs w:val="26"/>
            </w:rPr>
          </w:rPrChange>
        </w:rPr>
        <w:t xml:space="preserve"> </w:t>
      </w:r>
      <w:proofErr w:type="spellStart"/>
      <w:r w:rsidRPr="00B41112">
        <w:rPr>
          <w:sz w:val="26"/>
          <w:szCs w:val="26"/>
          <w:rPrChange w:id="11144" w:author="Le Minh Nghia" w:date="2019-10-09T10:56:00Z">
            <w:rPr>
              <w:sz w:val="26"/>
              <w:szCs w:val="26"/>
            </w:rPr>
          </w:rPrChange>
        </w:rPr>
        <w:t>lập</w:t>
      </w:r>
      <w:proofErr w:type="spellEnd"/>
      <w:r w:rsidRPr="00B41112">
        <w:rPr>
          <w:sz w:val="26"/>
          <w:szCs w:val="26"/>
          <w:rPrChange w:id="11145" w:author="Le Minh Nghia" w:date="2019-10-09T10:56:00Z">
            <w:rPr>
              <w:sz w:val="26"/>
              <w:szCs w:val="26"/>
            </w:rPr>
          </w:rPrChange>
        </w:rPr>
        <w:t xml:space="preserve"> </w:t>
      </w:r>
      <w:proofErr w:type="spellStart"/>
      <w:r w:rsidRPr="00B41112">
        <w:rPr>
          <w:sz w:val="26"/>
          <w:szCs w:val="26"/>
          <w:rPrChange w:id="11146" w:author="Le Minh Nghia" w:date="2019-10-09T10:56:00Z">
            <w:rPr>
              <w:sz w:val="26"/>
              <w:szCs w:val="26"/>
            </w:rPr>
          </w:rPrChange>
        </w:rPr>
        <w:t>với</w:t>
      </w:r>
      <w:proofErr w:type="spellEnd"/>
      <w:r w:rsidRPr="00B41112">
        <w:rPr>
          <w:sz w:val="26"/>
          <w:szCs w:val="26"/>
          <w:rPrChange w:id="11147" w:author="Le Minh Nghia" w:date="2019-10-09T10:56:00Z">
            <w:rPr>
              <w:sz w:val="26"/>
              <w:szCs w:val="26"/>
            </w:rPr>
          </w:rPrChange>
        </w:rPr>
        <w:t xml:space="preserve"> </w:t>
      </w:r>
      <w:proofErr w:type="spellStart"/>
      <w:r w:rsidRPr="00B41112">
        <w:rPr>
          <w:sz w:val="26"/>
          <w:szCs w:val="26"/>
          <w:rPrChange w:id="11148" w:author="Le Minh Nghia" w:date="2019-10-09T10:56:00Z">
            <w:rPr>
              <w:sz w:val="26"/>
              <w:szCs w:val="26"/>
            </w:rPr>
          </w:rPrChange>
        </w:rPr>
        <w:t>các</w:t>
      </w:r>
      <w:proofErr w:type="spellEnd"/>
      <w:r w:rsidRPr="00B41112">
        <w:rPr>
          <w:sz w:val="26"/>
          <w:szCs w:val="26"/>
          <w:rPrChange w:id="11149" w:author="Le Minh Nghia" w:date="2019-10-09T10:56:00Z">
            <w:rPr>
              <w:sz w:val="26"/>
              <w:szCs w:val="26"/>
            </w:rPr>
          </w:rPrChange>
        </w:rPr>
        <w:t xml:space="preserve"> </w:t>
      </w:r>
      <w:proofErr w:type="spellStart"/>
      <w:r w:rsidRPr="00B41112">
        <w:rPr>
          <w:sz w:val="26"/>
          <w:szCs w:val="26"/>
          <w:rPrChange w:id="11150" w:author="Le Minh Nghia" w:date="2019-10-09T10:56:00Z">
            <w:rPr>
              <w:sz w:val="26"/>
              <w:szCs w:val="26"/>
            </w:rPr>
          </w:rPrChange>
        </w:rPr>
        <w:t>thành</w:t>
      </w:r>
      <w:proofErr w:type="spellEnd"/>
      <w:r w:rsidRPr="00B41112">
        <w:rPr>
          <w:sz w:val="26"/>
          <w:szCs w:val="26"/>
          <w:rPrChange w:id="11151" w:author="Le Minh Nghia" w:date="2019-10-09T10:56:00Z">
            <w:rPr>
              <w:sz w:val="26"/>
              <w:szCs w:val="26"/>
            </w:rPr>
          </w:rPrChange>
        </w:rPr>
        <w:t xml:space="preserve"> </w:t>
      </w:r>
      <w:proofErr w:type="spellStart"/>
      <w:r w:rsidRPr="00B41112">
        <w:rPr>
          <w:sz w:val="26"/>
          <w:szCs w:val="26"/>
          <w:rPrChange w:id="11152" w:author="Le Minh Nghia" w:date="2019-10-09T10:56:00Z">
            <w:rPr>
              <w:sz w:val="26"/>
              <w:szCs w:val="26"/>
            </w:rPr>
          </w:rPrChange>
        </w:rPr>
        <w:t>phần</w:t>
      </w:r>
      <w:proofErr w:type="spellEnd"/>
      <w:r w:rsidRPr="00B41112">
        <w:rPr>
          <w:sz w:val="26"/>
          <w:szCs w:val="26"/>
          <w:rPrChange w:id="11153" w:author="Le Minh Nghia" w:date="2019-10-09T10:56:00Z">
            <w:rPr>
              <w:sz w:val="26"/>
              <w:szCs w:val="26"/>
            </w:rPr>
          </w:rPrChange>
        </w:rPr>
        <w:t xml:space="preserve"> </w:t>
      </w:r>
      <w:proofErr w:type="spellStart"/>
      <w:r w:rsidRPr="00B41112">
        <w:rPr>
          <w:sz w:val="26"/>
          <w:szCs w:val="26"/>
          <w:rPrChange w:id="11154" w:author="Le Minh Nghia" w:date="2019-10-09T10:56:00Z">
            <w:rPr>
              <w:sz w:val="26"/>
              <w:szCs w:val="26"/>
            </w:rPr>
          </w:rPrChange>
        </w:rPr>
        <w:t>khác</w:t>
      </w:r>
      <w:proofErr w:type="spellEnd"/>
      <w:r w:rsidRPr="00B41112">
        <w:rPr>
          <w:sz w:val="26"/>
          <w:szCs w:val="26"/>
          <w:rPrChange w:id="11155" w:author="Le Minh Nghia" w:date="2019-10-09T10:56:00Z">
            <w:rPr>
              <w:sz w:val="26"/>
              <w:szCs w:val="26"/>
            </w:rPr>
          </w:rPrChange>
        </w:rPr>
        <w:t>.</w:t>
      </w:r>
    </w:p>
    <w:p w:rsidR="006C6E71" w:rsidRPr="00B41112" w:rsidRDefault="006C6E71" w:rsidP="00A22430">
      <w:pPr>
        <w:pStyle w:val="Heading3"/>
        <w:numPr>
          <w:ilvl w:val="0"/>
          <w:numId w:val="31"/>
        </w:numPr>
        <w:spacing w:line="360" w:lineRule="auto"/>
        <w:rPr>
          <w:rFonts w:cs="Times New Roman"/>
          <w:sz w:val="26"/>
          <w:szCs w:val="26"/>
          <w:rPrChange w:id="11156" w:author="Le Minh Nghia" w:date="2019-10-09T10:56:00Z">
            <w:rPr>
              <w:sz w:val="26"/>
              <w:szCs w:val="26"/>
            </w:rPr>
          </w:rPrChange>
        </w:rPr>
      </w:pPr>
      <w:proofErr w:type="spellStart"/>
      <w:r w:rsidRPr="00B41112">
        <w:rPr>
          <w:rFonts w:cs="Times New Roman"/>
          <w:sz w:val="26"/>
          <w:szCs w:val="26"/>
          <w:rPrChange w:id="11157" w:author="Le Minh Nghia" w:date="2019-10-09T10:56:00Z">
            <w:rPr>
              <w:sz w:val="26"/>
              <w:szCs w:val="26"/>
            </w:rPr>
          </w:rPrChange>
        </w:rPr>
        <w:t>Công</w:t>
      </w:r>
      <w:proofErr w:type="spellEnd"/>
      <w:r w:rsidRPr="00B41112">
        <w:rPr>
          <w:rFonts w:cs="Times New Roman"/>
          <w:sz w:val="26"/>
          <w:szCs w:val="26"/>
          <w:rPrChange w:id="11158" w:author="Le Minh Nghia" w:date="2019-10-09T10:56:00Z">
            <w:rPr>
              <w:sz w:val="26"/>
              <w:szCs w:val="26"/>
            </w:rPr>
          </w:rPrChange>
        </w:rPr>
        <w:t xml:space="preserve"> </w:t>
      </w:r>
      <w:proofErr w:type="spellStart"/>
      <w:r w:rsidRPr="00B41112">
        <w:rPr>
          <w:rFonts w:cs="Times New Roman"/>
          <w:sz w:val="26"/>
          <w:szCs w:val="26"/>
          <w:rPrChange w:id="11159" w:author="Le Minh Nghia" w:date="2019-10-09T10:56:00Z">
            <w:rPr>
              <w:sz w:val="26"/>
              <w:szCs w:val="26"/>
            </w:rPr>
          </w:rPrChange>
        </w:rPr>
        <w:t>cụ</w:t>
      </w:r>
      <w:proofErr w:type="spellEnd"/>
      <w:r w:rsidRPr="00B41112">
        <w:rPr>
          <w:rFonts w:cs="Times New Roman"/>
          <w:sz w:val="26"/>
          <w:szCs w:val="26"/>
          <w:rPrChange w:id="11160" w:author="Le Minh Nghia" w:date="2019-10-09T10:56:00Z">
            <w:rPr>
              <w:sz w:val="26"/>
              <w:szCs w:val="26"/>
            </w:rPr>
          </w:rPrChange>
        </w:rPr>
        <w:t xml:space="preserve"> </w:t>
      </w:r>
      <w:proofErr w:type="spellStart"/>
      <w:r w:rsidRPr="00B41112">
        <w:rPr>
          <w:rFonts w:cs="Times New Roman"/>
          <w:sz w:val="26"/>
          <w:szCs w:val="26"/>
          <w:rPrChange w:id="11161" w:author="Le Minh Nghia" w:date="2019-10-09T10:56:00Z">
            <w:rPr>
              <w:sz w:val="26"/>
              <w:szCs w:val="26"/>
            </w:rPr>
          </w:rPrChange>
        </w:rPr>
        <w:t>xây</w:t>
      </w:r>
      <w:proofErr w:type="spellEnd"/>
      <w:r w:rsidRPr="00B41112">
        <w:rPr>
          <w:rFonts w:cs="Times New Roman"/>
          <w:sz w:val="26"/>
          <w:szCs w:val="26"/>
          <w:rPrChange w:id="11162" w:author="Le Minh Nghia" w:date="2019-10-09T10:56:00Z">
            <w:rPr>
              <w:sz w:val="26"/>
              <w:szCs w:val="26"/>
            </w:rPr>
          </w:rPrChange>
        </w:rPr>
        <w:t xml:space="preserve"> </w:t>
      </w:r>
      <w:proofErr w:type="spellStart"/>
      <w:r w:rsidRPr="00B41112">
        <w:rPr>
          <w:rFonts w:cs="Times New Roman"/>
          <w:sz w:val="26"/>
          <w:szCs w:val="26"/>
          <w:rPrChange w:id="11163" w:author="Le Minh Nghia" w:date="2019-10-09T10:56:00Z">
            <w:rPr>
              <w:sz w:val="26"/>
              <w:szCs w:val="26"/>
            </w:rPr>
          </w:rPrChange>
        </w:rPr>
        <w:t>dựng</w:t>
      </w:r>
      <w:proofErr w:type="spellEnd"/>
      <w:r w:rsidRPr="00B41112">
        <w:rPr>
          <w:rFonts w:cs="Times New Roman"/>
          <w:sz w:val="26"/>
          <w:szCs w:val="26"/>
          <w:rPrChange w:id="11164" w:author="Le Minh Nghia" w:date="2019-10-09T10:56:00Z">
            <w:rPr>
              <w:sz w:val="26"/>
              <w:szCs w:val="26"/>
            </w:rPr>
          </w:rPrChange>
        </w:rPr>
        <w:t xml:space="preserve"> </w:t>
      </w:r>
      <w:proofErr w:type="spellStart"/>
      <w:r w:rsidRPr="00B41112">
        <w:rPr>
          <w:rFonts w:cs="Times New Roman"/>
          <w:sz w:val="26"/>
          <w:szCs w:val="26"/>
          <w:rPrChange w:id="11165" w:author="Le Minh Nghia" w:date="2019-10-09T10:56:00Z">
            <w:rPr>
              <w:sz w:val="26"/>
              <w:szCs w:val="26"/>
            </w:rPr>
          </w:rPrChange>
        </w:rPr>
        <w:t>phần</w:t>
      </w:r>
      <w:proofErr w:type="spellEnd"/>
      <w:r w:rsidRPr="00B41112">
        <w:rPr>
          <w:rFonts w:cs="Times New Roman"/>
          <w:sz w:val="26"/>
          <w:szCs w:val="26"/>
          <w:rPrChange w:id="11166" w:author="Le Minh Nghia" w:date="2019-10-09T10:56:00Z">
            <w:rPr>
              <w:sz w:val="26"/>
              <w:szCs w:val="26"/>
            </w:rPr>
          </w:rPrChange>
        </w:rPr>
        <w:t xml:space="preserve"> </w:t>
      </w:r>
      <w:proofErr w:type="spellStart"/>
      <w:r w:rsidRPr="00B41112">
        <w:rPr>
          <w:rFonts w:cs="Times New Roman"/>
          <w:sz w:val="26"/>
          <w:szCs w:val="26"/>
          <w:rPrChange w:id="11167" w:author="Le Minh Nghia" w:date="2019-10-09T10:56:00Z">
            <w:rPr>
              <w:sz w:val="26"/>
              <w:szCs w:val="26"/>
            </w:rPr>
          </w:rPrChange>
        </w:rPr>
        <w:t>mềm</w:t>
      </w:r>
      <w:proofErr w:type="spellEnd"/>
    </w:p>
    <w:p w:rsidR="006C6E71" w:rsidRPr="00B41112" w:rsidRDefault="006C6E71" w:rsidP="00A22430">
      <w:pPr>
        <w:spacing w:line="360" w:lineRule="auto"/>
        <w:ind w:firstLine="720"/>
        <w:rPr>
          <w:sz w:val="26"/>
          <w:szCs w:val="26"/>
          <w:rPrChange w:id="11168" w:author="Le Minh Nghia" w:date="2019-10-09T10:56:00Z">
            <w:rPr>
              <w:sz w:val="26"/>
              <w:szCs w:val="26"/>
            </w:rPr>
          </w:rPrChange>
        </w:rPr>
      </w:pPr>
      <w:proofErr w:type="spellStart"/>
      <w:r w:rsidRPr="00B41112">
        <w:rPr>
          <w:b/>
          <w:sz w:val="26"/>
          <w:szCs w:val="26"/>
          <w:rPrChange w:id="11169" w:author="Le Minh Nghia" w:date="2019-10-09T10:56:00Z">
            <w:rPr>
              <w:b/>
              <w:sz w:val="26"/>
              <w:szCs w:val="26"/>
            </w:rPr>
          </w:rPrChange>
        </w:rPr>
        <w:t>PhpStorm</w:t>
      </w:r>
      <w:proofErr w:type="spellEnd"/>
      <w:r w:rsidRPr="00B41112">
        <w:rPr>
          <w:b/>
          <w:sz w:val="26"/>
          <w:szCs w:val="26"/>
          <w:rPrChange w:id="11170" w:author="Le Minh Nghia" w:date="2019-10-09T10:56:00Z">
            <w:rPr>
              <w:b/>
              <w:sz w:val="26"/>
              <w:szCs w:val="26"/>
            </w:rPr>
          </w:rPrChange>
        </w:rPr>
        <w:t>:</w:t>
      </w:r>
      <w:r w:rsidRPr="00B41112">
        <w:rPr>
          <w:sz w:val="26"/>
          <w:szCs w:val="26"/>
          <w:rPrChange w:id="11171" w:author="Le Minh Nghia" w:date="2019-10-09T10:56:00Z">
            <w:rPr>
              <w:sz w:val="26"/>
              <w:szCs w:val="26"/>
            </w:rPr>
          </w:rPrChange>
        </w:rPr>
        <w:t xml:space="preserve"> </w:t>
      </w:r>
      <w:proofErr w:type="spellStart"/>
      <w:r w:rsidRPr="00B41112">
        <w:rPr>
          <w:sz w:val="26"/>
          <w:szCs w:val="26"/>
          <w:rPrChange w:id="11172" w:author="Le Minh Nghia" w:date="2019-10-09T10:56:00Z">
            <w:rPr>
              <w:sz w:val="26"/>
              <w:szCs w:val="26"/>
            </w:rPr>
          </w:rPrChange>
        </w:rPr>
        <w:t>là</w:t>
      </w:r>
      <w:proofErr w:type="spellEnd"/>
      <w:r w:rsidRPr="00B41112">
        <w:rPr>
          <w:sz w:val="26"/>
          <w:szCs w:val="26"/>
          <w:rPrChange w:id="11173" w:author="Le Minh Nghia" w:date="2019-10-09T10:56:00Z">
            <w:rPr>
              <w:sz w:val="26"/>
              <w:szCs w:val="26"/>
            </w:rPr>
          </w:rPrChange>
        </w:rPr>
        <w:t xml:space="preserve"> </w:t>
      </w:r>
      <w:proofErr w:type="spellStart"/>
      <w:r w:rsidRPr="00B41112">
        <w:rPr>
          <w:sz w:val="26"/>
          <w:szCs w:val="26"/>
          <w:rPrChange w:id="11174" w:author="Le Minh Nghia" w:date="2019-10-09T10:56:00Z">
            <w:rPr>
              <w:sz w:val="26"/>
              <w:szCs w:val="26"/>
            </w:rPr>
          </w:rPrChange>
        </w:rPr>
        <w:t>một</w:t>
      </w:r>
      <w:proofErr w:type="spellEnd"/>
      <w:r w:rsidRPr="00B41112">
        <w:rPr>
          <w:sz w:val="26"/>
          <w:szCs w:val="26"/>
          <w:rPrChange w:id="11175" w:author="Le Minh Nghia" w:date="2019-10-09T10:56:00Z">
            <w:rPr>
              <w:sz w:val="26"/>
              <w:szCs w:val="26"/>
            </w:rPr>
          </w:rPrChange>
        </w:rPr>
        <w:t xml:space="preserve"> IDE PHP </w:t>
      </w:r>
      <w:proofErr w:type="spellStart"/>
      <w:r w:rsidRPr="00B41112">
        <w:rPr>
          <w:sz w:val="26"/>
          <w:szCs w:val="26"/>
          <w:rPrChange w:id="11176" w:author="Le Minh Nghia" w:date="2019-10-09T10:56:00Z">
            <w:rPr>
              <w:sz w:val="26"/>
              <w:szCs w:val="26"/>
            </w:rPr>
          </w:rPrChange>
        </w:rPr>
        <w:t>chuyên</w:t>
      </w:r>
      <w:proofErr w:type="spellEnd"/>
      <w:r w:rsidRPr="00B41112">
        <w:rPr>
          <w:sz w:val="26"/>
          <w:szCs w:val="26"/>
          <w:rPrChange w:id="11177" w:author="Le Minh Nghia" w:date="2019-10-09T10:56:00Z">
            <w:rPr>
              <w:sz w:val="26"/>
              <w:szCs w:val="26"/>
            </w:rPr>
          </w:rPrChange>
        </w:rPr>
        <w:t xml:space="preserve"> </w:t>
      </w:r>
      <w:proofErr w:type="spellStart"/>
      <w:r w:rsidRPr="00B41112">
        <w:rPr>
          <w:sz w:val="26"/>
          <w:szCs w:val="26"/>
          <w:rPrChange w:id="11178" w:author="Le Minh Nghia" w:date="2019-10-09T10:56:00Z">
            <w:rPr>
              <w:sz w:val="26"/>
              <w:szCs w:val="26"/>
            </w:rPr>
          </w:rPrChange>
        </w:rPr>
        <w:t>nghiệp</w:t>
      </w:r>
      <w:proofErr w:type="spellEnd"/>
      <w:r w:rsidRPr="00B41112">
        <w:rPr>
          <w:sz w:val="26"/>
          <w:szCs w:val="26"/>
          <w:rPrChange w:id="11179" w:author="Le Minh Nghia" w:date="2019-10-09T10:56:00Z">
            <w:rPr>
              <w:sz w:val="26"/>
              <w:szCs w:val="26"/>
            </w:rPr>
          </w:rPrChange>
        </w:rPr>
        <w:t xml:space="preserve"> </w:t>
      </w:r>
      <w:proofErr w:type="spellStart"/>
      <w:r w:rsidRPr="00B41112">
        <w:rPr>
          <w:sz w:val="26"/>
          <w:szCs w:val="26"/>
          <w:rPrChange w:id="11180" w:author="Le Minh Nghia" w:date="2019-10-09T10:56:00Z">
            <w:rPr>
              <w:sz w:val="26"/>
              <w:szCs w:val="26"/>
            </w:rPr>
          </w:rPrChange>
        </w:rPr>
        <w:t>nhưng</w:t>
      </w:r>
      <w:proofErr w:type="spellEnd"/>
      <w:r w:rsidRPr="00B41112">
        <w:rPr>
          <w:sz w:val="26"/>
          <w:szCs w:val="26"/>
          <w:rPrChange w:id="11181" w:author="Le Minh Nghia" w:date="2019-10-09T10:56:00Z">
            <w:rPr>
              <w:sz w:val="26"/>
              <w:szCs w:val="26"/>
            </w:rPr>
          </w:rPrChange>
        </w:rPr>
        <w:t xml:space="preserve"> </w:t>
      </w:r>
      <w:proofErr w:type="spellStart"/>
      <w:r w:rsidRPr="00B41112">
        <w:rPr>
          <w:sz w:val="26"/>
          <w:szCs w:val="26"/>
          <w:rPrChange w:id="11182" w:author="Le Minh Nghia" w:date="2019-10-09T10:56:00Z">
            <w:rPr>
              <w:sz w:val="26"/>
              <w:szCs w:val="26"/>
            </w:rPr>
          </w:rPrChange>
        </w:rPr>
        <w:t>lại</w:t>
      </w:r>
      <w:proofErr w:type="spellEnd"/>
      <w:r w:rsidRPr="00B41112">
        <w:rPr>
          <w:sz w:val="26"/>
          <w:szCs w:val="26"/>
          <w:rPrChange w:id="11183" w:author="Le Minh Nghia" w:date="2019-10-09T10:56:00Z">
            <w:rPr>
              <w:sz w:val="26"/>
              <w:szCs w:val="26"/>
            </w:rPr>
          </w:rPrChange>
        </w:rPr>
        <w:t xml:space="preserve"> </w:t>
      </w:r>
      <w:proofErr w:type="spellStart"/>
      <w:r w:rsidRPr="00B41112">
        <w:rPr>
          <w:sz w:val="26"/>
          <w:szCs w:val="26"/>
          <w:rPrChange w:id="11184" w:author="Le Minh Nghia" w:date="2019-10-09T10:56:00Z">
            <w:rPr>
              <w:sz w:val="26"/>
              <w:szCs w:val="26"/>
            </w:rPr>
          </w:rPrChange>
        </w:rPr>
        <w:t>nhẹ</w:t>
      </w:r>
      <w:proofErr w:type="spellEnd"/>
      <w:r w:rsidRPr="00B41112">
        <w:rPr>
          <w:sz w:val="26"/>
          <w:szCs w:val="26"/>
          <w:rPrChange w:id="11185" w:author="Le Minh Nghia" w:date="2019-10-09T10:56:00Z">
            <w:rPr>
              <w:sz w:val="26"/>
              <w:szCs w:val="26"/>
            </w:rPr>
          </w:rPrChange>
        </w:rPr>
        <w:t xml:space="preserve"> </w:t>
      </w:r>
      <w:proofErr w:type="spellStart"/>
      <w:r w:rsidRPr="00B41112">
        <w:rPr>
          <w:sz w:val="26"/>
          <w:szCs w:val="26"/>
          <w:rPrChange w:id="11186" w:author="Le Minh Nghia" w:date="2019-10-09T10:56:00Z">
            <w:rPr>
              <w:sz w:val="26"/>
              <w:szCs w:val="26"/>
            </w:rPr>
          </w:rPrChange>
        </w:rPr>
        <w:t>nhàng</w:t>
      </w:r>
      <w:proofErr w:type="spellEnd"/>
      <w:r w:rsidRPr="00B41112">
        <w:rPr>
          <w:sz w:val="26"/>
          <w:szCs w:val="26"/>
          <w:rPrChange w:id="11187" w:author="Le Minh Nghia" w:date="2019-10-09T10:56:00Z">
            <w:rPr>
              <w:sz w:val="26"/>
              <w:szCs w:val="26"/>
            </w:rPr>
          </w:rPrChange>
        </w:rPr>
        <w:t xml:space="preserve"> </w:t>
      </w:r>
      <w:proofErr w:type="spellStart"/>
      <w:r w:rsidRPr="00B41112">
        <w:rPr>
          <w:sz w:val="26"/>
          <w:szCs w:val="26"/>
          <w:rPrChange w:id="11188" w:author="Le Minh Nghia" w:date="2019-10-09T10:56:00Z">
            <w:rPr>
              <w:sz w:val="26"/>
              <w:szCs w:val="26"/>
            </w:rPr>
          </w:rPrChange>
        </w:rPr>
        <w:t>và</w:t>
      </w:r>
      <w:proofErr w:type="spellEnd"/>
      <w:r w:rsidRPr="00B41112">
        <w:rPr>
          <w:sz w:val="26"/>
          <w:szCs w:val="26"/>
          <w:rPrChange w:id="11189" w:author="Le Minh Nghia" w:date="2019-10-09T10:56:00Z">
            <w:rPr>
              <w:sz w:val="26"/>
              <w:szCs w:val="26"/>
            </w:rPr>
          </w:rPrChange>
        </w:rPr>
        <w:t xml:space="preserve"> </w:t>
      </w:r>
      <w:proofErr w:type="spellStart"/>
      <w:r w:rsidRPr="00B41112">
        <w:rPr>
          <w:sz w:val="26"/>
          <w:szCs w:val="26"/>
          <w:rPrChange w:id="11190" w:author="Le Minh Nghia" w:date="2019-10-09T10:56:00Z">
            <w:rPr>
              <w:sz w:val="26"/>
              <w:szCs w:val="26"/>
            </w:rPr>
          </w:rPrChange>
        </w:rPr>
        <w:t>cực</w:t>
      </w:r>
      <w:proofErr w:type="spellEnd"/>
      <w:r w:rsidRPr="00B41112">
        <w:rPr>
          <w:sz w:val="26"/>
          <w:szCs w:val="26"/>
          <w:rPrChange w:id="11191" w:author="Le Minh Nghia" w:date="2019-10-09T10:56:00Z">
            <w:rPr>
              <w:sz w:val="26"/>
              <w:szCs w:val="26"/>
            </w:rPr>
          </w:rPrChange>
        </w:rPr>
        <w:t xml:space="preserve"> </w:t>
      </w:r>
      <w:proofErr w:type="spellStart"/>
      <w:r w:rsidRPr="00B41112">
        <w:rPr>
          <w:sz w:val="26"/>
          <w:szCs w:val="26"/>
          <w:rPrChange w:id="11192" w:author="Le Minh Nghia" w:date="2019-10-09T10:56:00Z">
            <w:rPr>
              <w:sz w:val="26"/>
              <w:szCs w:val="26"/>
            </w:rPr>
          </w:rPrChange>
        </w:rPr>
        <w:t>kỳ</w:t>
      </w:r>
      <w:proofErr w:type="spellEnd"/>
      <w:r w:rsidRPr="00B41112">
        <w:rPr>
          <w:sz w:val="26"/>
          <w:szCs w:val="26"/>
          <w:rPrChange w:id="11193" w:author="Le Minh Nghia" w:date="2019-10-09T10:56:00Z">
            <w:rPr>
              <w:sz w:val="26"/>
              <w:szCs w:val="26"/>
            </w:rPr>
          </w:rPrChange>
        </w:rPr>
        <w:t xml:space="preserve"> </w:t>
      </w:r>
      <w:proofErr w:type="spellStart"/>
      <w:r w:rsidRPr="00B41112">
        <w:rPr>
          <w:sz w:val="26"/>
          <w:szCs w:val="26"/>
          <w:rPrChange w:id="11194" w:author="Le Minh Nghia" w:date="2019-10-09T10:56:00Z">
            <w:rPr>
              <w:sz w:val="26"/>
              <w:szCs w:val="26"/>
            </w:rPr>
          </w:rPrChange>
        </w:rPr>
        <w:t>thông</w:t>
      </w:r>
      <w:proofErr w:type="spellEnd"/>
      <w:r w:rsidRPr="00B41112">
        <w:rPr>
          <w:sz w:val="26"/>
          <w:szCs w:val="26"/>
          <w:rPrChange w:id="11195" w:author="Le Minh Nghia" w:date="2019-10-09T10:56:00Z">
            <w:rPr>
              <w:sz w:val="26"/>
              <w:szCs w:val="26"/>
            </w:rPr>
          </w:rPrChange>
        </w:rPr>
        <w:t xml:space="preserve"> </w:t>
      </w:r>
      <w:proofErr w:type="spellStart"/>
      <w:r w:rsidRPr="00B41112">
        <w:rPr>
          <w:sz w:val="26"/>
          <w:szCs w:val="26"/>
          <w:rPrChange w:id="11196" w:author="Le Minh Nghia" w:date="2019-10-09T10:56:00Z">
            <w:rPr>
              <w:sz w:val="26"/>
              <w:szCs w:val="26"/>
            </w:rPr>
          </w:rPrChange>
        </w:rPr>
        <w:t>minh</w:t>
      </w:r>
      <w:proofErr w:type="spellEnd"/>
      <w:r w:rsidRPr="00B41112">
        <w:rPr>
          <w:sz w:val="26"/>
          <w:szCs w:val="26"/>
          <w:rPrChange w:id="11197" w:author="Le Minh Nghia" w:date="2019-10-09T10:56:00Z">
            <w:rPr>
              <w:sz w:val="26"/>
              <w:szCs w:val="26"/>
            </w:rPr>
          </w:rPrChange>
        </w:rPr>
        <w:t xml:space="preserve">, </w:t>
      </w:r>
      <w:proofErr w:type="spellStart"/>
      <w:r w:rsidRPr="00B41112">
        <w:rPr>
          <w:sz w:val="26"/>
          <w:szCs w:val="26"/>
          <w:rPrChange w:id="11198" w:author="Le Minh Nghia" w:date="2019-10-09T10:56:00Z">
            <w:rPr>
              <w:sz w:val="26"/>
              <w:szCs w:val="26"/>
            </w:rPr>
          </w:rPrChange>
        </w:rPr>
        <w:t>tập</w:t>
      </w:r>
      <w:proofErr w:type="spellEnd"/>
      <w:r w:rsidRPr="00B41112">
        <w:rPr>
          <w:sz w:val="26"/>
          <w:szCs w:val="26"/>
          <w:rPrChange w:id="11199" w:author="Le Minh Nghia" w:date="2019-10-09T10:56:00Z">
            <w:rPr>
              <w:sz w:val="26"/>
              <w:szCs w:val="26"/>
            </w:rPr>
          </w:rPrChange>
        </w:rPr>
        <w:t xml:space="preserve"> </w:t>
      </w:r>
      <w:proofErr w:type="spellStart"/>
      <w:r w:rsidRPr="00B41112">
        <w:rPr>
          <w:sz w:val="26"/>
          <w:szCs w:val="26"/>
          <w:rPrChange w:id="11200" w:author="Le Minh Nghia" w:date="2019-10-09T10:56:00Z">
            <w:rPr>
              <w:sz w:val="26"/>
              <w:szCs w:val="26"/>
            </w:rPr>
          </w:rPrChange>
        </w:rPr>
        <w:t>trung</w:t>
      </w:r>
      <w:proofErr w:type="spellEnd"/>
      <w:r w:rsidRPr="00B41112">
        <w:rPr>
          <w:sz w:val="26"/>
          <w:szCs w:val="26"/>
          <w:rPrChange w:id="11201" w:author="Le Minh Nghia" w:date="2019-10-09T10:56:00Z">
            <w:rPr>
              <w:sz w:val="26"/>
              <w:szCs w:val="26"/>
            </w:rPr>
          </w:rPrChange>
        </w:rPr>
        <w:t xml:space="preserve"> </w:t>
      </w:r>
      <w:proofErr w:type="spellStart"/>
      <w:r w:rsidRPr="00B41112">
        <w:rPr>
          <w:sz w:val="26"/>
          <w:szCs w:val="26"/>
          <w:rPrChange w:id="11202" w:author="Le Minh Nghia" w:date="2019-10-09T10:56:00Z">
            <w:rPr>
              <w:sz w:val="26"/>
              <w:szCs w:val="26"/>
            </w:rPr>
          </w:rPrChange>
        </w:rPr>
        <w:t>vào</w:t>
      </w:r>
      <w:proofErr w:type="spellEnd"/>
      <w:r w:rsidRPr="00B41112">
        <w:rPr>
          <w:sz w:val="26"/>
          <w:szCs w:val="26"/>
          <w:rPrChange w:id="11203" w:author="Le Minh Nghia" w:date="2019-10-09T10:56:00Z">
            <w:rPr>
              <w:sz w:val="26"/>
              <w:szCs w:val="26"/>
            </w:rPr>
          </w:rPrChange>
        </w:rPr>
        <w:t xml:space="preserve"> </w:t>
      </w:r>
      <w:proofErr w:type="spellStart"/>
      <w:r w:rsidRPr="00B41112">
        <w:rPr>
          <w:sz w:val="26"/>
          <w:szCs w:val="26"/>
          <w:rPrChange w:id="11204" w:author="Le Minh Nghia" w:date="2019-10-09T10:56:00Z">
            <w:rPr>
              <w:sz w:val="26"/>
              <w:szCs w:val="26"/>
            </w:rPr>
          </w:rPrChange>
        </w:rPr>
        <w:t>hiệu</w:t>
      </w:r>
      <w:proofErr w:type="spellEnd"/>
      <w:r w:rsidRPr="00B41112">
        <w:rPr>
          <w:sz w:val="26"/>
          <w:szCs w:val="26"/>
          <w:rPrChange w:id="11205" w:author="Le Minh Nghia" w:date="2019-10-09T10:56:00Z">
            <w:rPr>
              <w:sz w:val="26"/>
              <w:szCs w:val="26"/>
            </w:rPr>
          </w:rPrChange>
        </w:rPr>
        <w:t xml:space="preserve"> </w:t>
      </w:r>
      <w:proofErr w:type="spellStart"/>
      <w:r w:rsidRPr="00B41112">
        <w:rPr>
          <w:sz w:val="26"/>
          <w:szCs w:val="26"/>
          <w:rPrChange w:id="11206" w:author="Le Minh Nghia" w:date="2019-10-09T10:56:00Z">
            <w:rPr>
              <w:sz w:val="26"/>
              <w:szCs w:val="26"/>
            </w:rPr>
          </w:rPrChange>
        </w:rPr>
        <w:t>quả</w:t>
      </w:r>
      <w:proofErr w:type="spellEnd"/>
      <w:r w:rsidRPr="00B41112">
        <w:rPr>
          <w:sz w:val="26"/>
          <w:szCs w:val="26"/>
          <w:rPrChange w:id="11207" w:author="Le Minh Nghia" w:date="2019-10-09T10:56:00Z">
            <w:rPr>
              <w:sz w:val="26"/>
              <w:szCs w:val="26"/>
            </w:rPr>
          </w:rPrChange>
        </w:rPr>
        <w:t xml:space="preserve"> </w:t>
      </w:r>
      <w:proofErr w:type="spellStart"/>
      <w:r w:rsidRPr="00B41112">
        <w:rPr>
          <w:sz w:val="26"/>
          <w:szCs w:val="26"/>
          <w:rPrChange w:id="11208" w:author="Le Minh Nghia" w:date="2019-10-09T10:56:00Z">
            <w:rPr>
              <w:sz w:val="26"/>
              <w:szCs w:val="26"/>
            </w:rPr>
          </w:rPrChange>
        </w:rPr>
        <w:t>năng</w:t>
      </w:r>
      <w:proofErr w:type="spellEnd"/>
      <w:r w:rsidRPr="00B41112">
        <w:rPr>
          <w:sz w:val="26"/>
          <w:szCs w:val="26"/>
          <w:rPrChange w:id="11209" w:author="Le Minh Nghia" w:date="2019-10-09T10:56:00Z">
            <w:rPr>
              <w:sz w:val="26"/>
              <w:szCs w:val="26"/>
            </w:rPr>
          </w:rPrChange>
        </w:rPr>
        <w:t xml:space="preserve"> </w:t>
      </w:r>
      <w:proofErr w:type="spellStart"/>
      <w:r w:rsidRPr="00B41112">
        <w:rPr>
          <w:sz w:val="26"/>
          <w:szCs w:val="26"/>
          <w:rPrChange w:id="11210" w:author="Le Minh Nghia" w:date="2019-10-09T10:56:00Z">
            <w:rPr>
              <w:sz w:val="26"/>
              <w:szCs w:val="26"/>
            </w:rPr>
          </w:rPrChange>
        </w:rPr>
        <w:t>suất</w:t>
      </w:r>
      <w:proofErr w:type="spellEnd"/>
      <w:r w:rsidRPr="00B41112">
        <w:rPr>
          <w:sz w:val="26"/>
          <w:szCs w:val="26"/>
          <w:rPrChange w:id="11211" w:author="Le Minh Nghia" w:date="2019-10-09T10:56:00Z">
            <w:rPr>
              <w:sz w:val="26"/>
              <w:szCs w:val="26"/>
            </w:rPr>
          </w:rPrChange>
        </w:rPr>
        <w:t xml:space="preserve"> </w:t>
      </w:r>
      <w:proofErr w:type="spellStart"/>
      <w:r w:rsidRPr="00B41112">
        <w:rPr>
          <w:sz w:val="26"/>
          <w:szCs w:val="26"/>
          <w:rPrChange w:id="11212" w:author="Le Minh Nghia" w:date="2019-10-09T10:56:00Z">
            <w:rPr>
              <w:sz w:val="26"/>
              <w:szCs w:val="26"/>
            </w:rPr>
          </w:rPrChange>
        </w:rPr>
        <w:t>của</w:t>
      </w:r>
      <w:proofErr w:type="spellEnd"/>
      <w:r w:rsidRPr="00B41112">
        <w:rPr>
          <w:sz w:val="26"/>
          <w:szCs w:val="26"/>
          <w:rPrChange w:id="11213" w:author="Le Minh Nghia" w:date="2019-10-09T10:56:00Z">
            <w:rPr>
              <w:sz w:val="26"/>
              <w:szCs w:val="26"/>
            </w:rPr>
          </w:rPrChange>
        </w:rPr>
        <w:t xml:space="preserve"> </w:t>
      </w:r>
      <w:proofErr w:type="spellStart"/>
      <w:r w:rsidRPr="00B41112">
        <w:rPr>
          <w:sz w:val="26"/>
          <w:szCs w:val="26"/>
          <w:rPrChange w:id="11214" w:author="Le Minh Nghia" w:date="2019-10-09T10:56:00Z">
            <w:rPr>
              <w:sz w:val="26"/>
              <w:szCs w:val="26"/>
            </w:rPr>
          </w:rPrChange>
        </w:rPr>
        <w:t>nhà</w:t>
      </w:r>
      <w:proofErr w:type="spellEnd"/>
      <w:r w:rsidRPr="00B41112">
        <w:rPr>
          <w:sz w:val="26"/>
          <w:szCs w:val="26"/>
          <w:rPrChange w:id="11215" w:author="Le Minh Nghia" w:date="2019-10-09T10:56:00Z">
            <w:rPr>
              <w:sz w:val="26"/>
              <w:szCs w:val="26"/>
            </w:rPr>
          </w:rPrChange>
        </w:rPr>
        <w:t xml:space="preserve"> </w:t>
      </w:r>
      <w:proofErr w:type="spellStart"/>
      <w:r w:rsidRPr="00B41112">
        <w:rPr>
          <w:sz w:val="26"/>
          <w:szCs w:val="26"/>
          <w:rPrChange w:id="11216" w:author="Le Minh Nghia" w:date="2019-10-09T10:56:00Z">
            <w:rPr>
              <w:sz w:val="26"/>
              <w:szCs w:val="26"/>
            </w:rPr>
          </w:rPrChange>
        </w:rPr>
        <w:t>phát</w:t>
      </w:r>
      <w:proofErr w:type="spellEnd"/>
      <w:r w:rsidRPr="00B41112">
        <w:rPr>
          <w:sz w:val="26"/>
          <w:szCs w:val="26"/>
          <w:rPrChange w:id="11217" w:author="Le Minh Nghia" w:date="2019-10-09T10:56:00Z">
            <w:rPr>
              <w:sz w:val="26"/>
              <w:szCs w:val="26"/>
            </w:rPr>
          </w:rPrChange>
        </w:rPr>
        <w:t xml:space="preserve"> </w:t>
      </w:r>
      <w:proofErr w:type="spellStart"/>
      <w:r w:rsidRPr="00B41112">
        <w:rPr>
          <w:sz w:val="26"/>
          <w:szCs w:val="26"/>
          <w:rPrChange w:id="11218" w:author="Le Minh Nghia" w:date="2019-10-09T10:56:00Z">
            <w:rPr>
              <w:sz w:val="26"/>
              <w:szCs w:val="26"/>
            </w:rPr>
          </w:rPrChange>
        </w:rPr>
        <w:t>triển</w:t>
      </w:r>
      <w:proofErr w:type="spellEnd"/>
      <w:r w:rsidRPr="00B41112">
        <w:rPr>
          <w:sz w:val="26"/>
          <w:szCs w:val="26"/>
          <w:rPrChange w:id="11219" w:author="Le Minh Nghia" w:date="2019-10-09T10:56:00Z">
            <w:rPr>
              <w:sz w:val="26"/>
              <w:szCs w:val="26"/>
            </w:rPr>
          </w:rPrChange>
        </w:rPr>
        <w:t xml:space="preserve">, </w:t>
      </w:r>
      <w:proofErr w:type="spellStart"/>
      <w:r w:rsidRPr="00B41112">
        <w:rPr>
          <w:sz w:val="26"/>
          <w:szCs w:val="26"/>
          <w:rPrChange w:id="11220" w:author="Le Minh Nghia" w:date="2019-10-09T10:56:00Z">
            <w:rPr>
              <w:sz w:val="26"/>
              <w:szCs w:val="26"/>
            </w:rPr>
          </w:rPrChange>
        </w:rPr>
        <w:t>như</w:t>
      </w:r>
      <w:proofErr w:type="spellEnd"/>
      <w:r w:rsidRPr="00B41112">
        <w:rPr>
          <w:sz w:val="26"/>
          <w:szCs w:val="26"/>
          <w:rPrChange w:id="11221" w:author="Le Minh Nghia" w:date="2019-10-09T10:56:00Z">
            <w:rPr>
              <w:sz w:val="26"/>
              <w:szCs w:val="26"/>
            </w:rPr>
          </w:rPrChange>
        </w:rPr>
        <w:t xml:space="preserve"> am </w:t>
      </w:r>
      <w:proofErr w:type="spellStart"/>
      <w:r w:rsidRPr="00B41112">
        <w:rPr>
          <w:sz w:val="26"/>
          <w:szCs w:val="26"/>
          <w:rPrChange w:id="11222" w:author="Le Minh Nghia" w:date="2019-10-09T10:56:00Z">
            <w:rPr>
              <w:sz w:val="26"/>
              <w:szCs w:val="26"/>
            </w:rPr>
          </w:rPrChange>
        </w:rPr>
        <w:t>hiểu</w:t>
      </w:r>
      <w:proofErr w:type="spellEnd"/>
      <w:r w:rsidRPr="00B41112">
        <w:rPr>
          <w:sz w:val="26"/>
          <w:szCs w:val="26"/>
          <w:rPrChange w:id="11223" w:author="Le Minh Nghia" w:date="2019-10-09T10:56:00Z">
            <w:rPr>
              <w:sz w:val="26"/>
              <w:szCs w:val="26"/>
            </w:rPr>
          </w:rPrChange>
        </w:rPr>
        <w:t xml:space="preserve"> </w:t>
      </w:r>
      <w:proofErr w:type="spellStart"/>
      <w:r w:rsidRPr="00B41112">
        <w:rPr>
          <w:sz w:val="26"/>
          <w:szCs w:val="26"/>
          <w:rPrChange w:id="11224" w:author="Le Minh Nghia" w:date="2019-10-09T10:56:00Z">
            <w:rPr>
              <w:sz w:val="26"/>
              <w:szCs w:val="26"/>
            </w:rPr>
          </w:rPrChange>
        </w:rPr>
        <w:t>từng</w:t>
      </w:r>
      <w:proofErr w:type="spellEnd"/>
      <w:r w:rsidRPr="00B41112">
        <w:rPr>
          <w:sz w:val="26"/>
          <w:szCs w:val="26"/>
          <w:rPrChange w:id="11225" w:author="Le Minh Nghia" w:date="2019-10-09T10:56:00Z">
            <w:rPr>
              <w:sz w:val="26"/>
              <w:szCs w:val="26"/>
            </w:rPr>
          </w:rPrChange>
        </w:rPr>
        <w:t xml:space="preserve"> </w:t>
      </w:r>
      <w:proofErr w:type="spellStart"/>
      <w:r w:rsidRPr="00B41112">
        <w:rPr>
          <w:sz w:val="26"/>
          <w:szCs w:val="26"/>
          <w:rPrChange w:id="11226" w:author="Le Minh Nghia" w:date="2019-10-09T10:56:00Z">
            <w:rPr>
              <w:sz w:val="26"/>
              <w:szCs w:val="26"/>
            </w:rPr>
          </w:rPrChange>
        </w:rPr>
        <w:t>đoạn</w:t>
      </w:r>
      <w:proofErr w:type="spellEnd"/>
      <w:r w:rsidRPr="00B41112">
        <w:rPr>
          <w:sz w:val="26"/>
          <w:szCs w:val="26"/>
          <w:rPrChange w:id="11227" w:author="Le Minh Nghia" w:date="2019-10-09T10:56:00Z">
            <w:rPr>
              <w:sz w:val="26"/>
              <w:szCs w:val="26"/>
            </w:rPr>
          </w:rPrChange>
        </w:rPr>
        <w:t xml:space="preserve"> code </w:t>
      </w:r>
      <w:proofErr w:type="spellStart"/>
      <w:r w:rsidRPr="00B41112">
        <w:rPr>
          <w:sz w:val="26"/>
          <w:szCs w:val="26"/>
          <w:rPrChange w:id="11228" w:author="Le Minh Nghia" w:date="2019-10-09T10:56:00Z">
            <w:rPr>
              <w:sz w:val="26"/>
              <w:szCs w:val="26"/>
            </w:rPr>
          </w:rPrChange>
        </w:rPr>
        <w:t>của</w:t>
      </w:r>
      <w:proofErr w:type="spellEnd"/>
      <w:r w:rsidRPr="00B41112">
        <w:rPr>
          <w:sz w:val="26"/>
          <w:szCs w:val="26"/>
          <w:rPrChange w:id="11229" w:author="Le Minh Nghia" w:date="2019-10-09T10:56:00Z">
            <w:rPr>
              <w:sz w:val="26"/>
              <w:szCs w:val="26"/>
            </w:rPr>
          </w:rPrChange>
        </w:rPr>
        <w:t xml:space="preserve"> </w:t>
      </w:r>
      <w:proofErr w:type="spellStart"/>
      <w:r w:rsidRPr="00B41112">
        <w:rPr>
          <w:sz w:val="26"/>
          <w:szCs w:val="26"/>
          <w:rPrChange w:id="11230" w:author="Le Minh Nghia" w:date="2019-10-09T10:56:00Z">
            <w:rPr>
              <w:sz w:val="26"/>
              <w:szCs w:val="26"/>
            </w:rPr>
          </w:rPrChange>
        </w:rPr>
        <w:t>bạn</w:t>
      </w:r>
      <w:proofErr w:type="spellEnd"/>
      <w:r w:rsidRPr="00B41112">
        <w:rPr>
          <w:sz w:val="26"/>
          <w:szCs w:val="26"/>
          <w:rPrChange w:id="11231" w:author="Le Minh Nghia" w:date="2019-10-09T10:56:00Z">
            <w:rPr>
              <w:sz w:val="26"/>
              <w:szCs w:val="26"/>
            </w:rPr>
          </w:rPrChange>
        </w:rPr>
        <w:t xml:space="preserve">. </w:t>
      </w:r>
      <w:proofErr w:type="spellStart"/>
      <w:r w:rsidRPr="00B41112">
        <w:rPr>
          <w:sz w:val="26"/>
          <w:szCs w:val="26"/>
          <w:rPrChange w:id="11232" w:author="Le Minh Nghia" w:date="2019-10-09T10:56:00Z">
            <w:rPr>
              <w:sz w:val="26"/>
              <w:szCs w:val="26"/>
            </w:rPr>
          </w:rPrChange>
        </w:rPr>
        <w:t>PhpStorm</w:t>
      </w:r>
      <w:proofErr w:type="spellEnd"/>
      <w:r w:rsidRPr="00B41112">
        <w:rPr>
          <w:sz w:val="26"/>
          <w:szCs w:val="26"/>
          <w:rPrChange w:id="11233" w:author="Le Minh Nghia" w:date="2019-10-09T10:56:00Z">
            <w:rPr>
              <w:sz w:val="26"/>
              <w:szCs w:val="26"/>
            </w:rPr>
          </w:rPrChange>
        </w:rPr>
        <w:t xml:space="preserve"> </w:t>
      </w:r>
      <w:proofErr w:type="spellStart"/>
      <w:r w:rsidRPr="00B41112">
        <w:rPr>
          <w:sz w:val="26"/>
          <w:szCs w:val="26"/>
          <w:rPrChange w:id="11234" w:author="Le Minh Nghia" w:date="2019-10-09T10:56:00Z">
            <w:rPr>
              <w:sz w:val="26"/>
              <w:szCs w:val="26"/>
            </w:rPr>
          </w:rPrChange>
        </w:rPr>
        <w:t>cung</w:t>
      </w:r>
      <w:proofErr w:type="spellEnd"/>
      <w:r w:rsidRPr="00B41112">
        <w:rPr>
          <w:sz w:val="26"/>
          <w:szCs w:val="26"/>
          <w:rPrChange w:id="11235" w:author="Le Minh Nghia" w:date="2019-10-09T10:56:00Z">
            <w:rPr>
              <w:sz w:val="26"/>
              <w:szCs w:val="26"/>
            </w:rPr>
          </w:rPrChange>
        </w:rPr>
        <w:t xml:space="preserve"> </w:t>
      </w:r>
      <w:proofErr w:type="spellStart"/>
      <w:r w:rsidRPr="00B41112">
        <w:rPr>
          <w:sz w:val="26"/>
          <w:szCs w:val="26"/>
          <w:rPrChange w:id="11236" w:author="Le Minh Nghia" w:date="2019-10-09T10:56:00Z">
            <w:rPr>
              <w:sz w:val="26"/>
              <w:szCs w:val="26"/>
            </w:rPr>
          </w:rPrChange>
        </w:rPr>
        <w:t>cấp</w:t>
      </w:r>
      <w:proofErr w:type="spellEnd"/>
      <w:r w:rsidRPr="00B41112">
        <w:rPr>
          <w:sz w:val="26"/>
          <w:szCs w:val="26"/>
          <w:rPrChange w:id="11237" w:author="Le Minh Nghia" w:date="2019-10-09T10:56:00Z">
            <w:rPr>
              <w:sz w:val="26"/>
              <w:szCs w:val="26"/>
            </w:rPr>
          </w:rPrChange>
        </w:rPr>
        <w:t xml:space="preserve"> </w:t>
      </w:r>
      <w:proofErr w:type="spellStart"/>
      <w:r w:rsidRPr="00B41112">
        <w:rPr>
          <w:sz w:val="26"/>
          <w:szCs w:val="26"/>
          <w:rPrChange w:id="11238" w:author="Le Minh Nghia" w:date="2019-10-09T10:56:00Z">
            <w:rPr>
              <w:sz w:val="26"/>
              <w:szCs w:val="26"/>
            </w:rPr>
          </w:rPrChange>
        </w:rPr>
        <w:t>bộ</w:t>
      </w:r>
      <w:proofErr w:type="spellEnd"/>
      <w:r w:rsidRPr="00B41112">
        <w:rPr>
          <w:sz w:val="26"/>
          <w:szCs w:val="26"/>
          <w:rPrChange w:id="11239" w:author="Le Minh Nghia" w:date="2019-10-09T10:56:00Z">
            <w:rPr>
              <w:sz w:val="26"/>
              <w:szCs w:val="26"/>
            </w:rPr>
          </w:rPrChange>
        </w:rPr>
        <w:t xml:space="preserve"> code completion </w:t>
      </w:r>
      <w:proofErr w:type="spellStart"/>
      <w:r w:rsidRPr="00B41112">
        <w:rPr>
          <w:sz w:val="26"/>
          <w:szCs w:val="26"/>
          <w:rPrChange w:id="11240" w:author="Le Minh Nghia" w:date="2019-10-09T10:56:00Z">
            <w:rPr>
              <w:sz w:val="26"/>
              <w:szCs w:val="26"/>
            </w:rPr>
          </w:rPrChange>
        </w:rPr>
        <w:t>thông</w:t>
      </w:r>
      <w:proofErr w:type="spellEnd"/>
      <w:r w:rsidRPr="00B41112">
        <w:rPr>
          <w:sz w:val="26"/>
          <w:szCs w:val="26"/>
          <w:rPrChange w:id="11241" w:author="Le Minh Nghia" w:date="2019-10-09T10:56:00Z">
            <w:rPr>
              <w:sz w:val="26"/>
              <w:szCs w:val="26"/>
            </w:rPr>
          </w:rPrChange>
        </w:rPr>
        <w:t xml:space="preserve"> </w:t>
      </w:r>
      <w:proofErr w:type="spellStart"/>
      <w:r w:rsidRPr="00B41112">
        <w:rPr>
          <w:sz w:val="26"/>
          <w:szCs w:val="26"/>
          <w:rPrChange w:id="11242" w:author="Le Minh Nghia" w:date="2019-10-09T10:56:00Z">
            <w:rPr>
              <w:sz w:val="26"/>
              <w:szCs w:val="26"/>
            </w:rPr>
          </w:rPrChange>
        </w:rPr>
        <w:t>minh</w:t>
      </w:r>
      <w:proofErr w:type="spellEnd"/>
      <w:r w:rsidRPr="00B41112">
        <w:rPr>
          <w:sz w:val="26"/>
          <w:szCs w:val="26"/>
          <w:rPrChange w:id="11243" w:author="Le Minh Nghia" w:date="2019-10-09T10:56:00Z">
            <w:rPr>
              <w:sz w:val="26"/>
              <w:szCs w:val="26"/>
            </w:rPr>
          </w:rPrChange>
        </w:rPr>
        <w:t xml:space="preserve">, </w:t>
      </w:r>
      <w:proofErr w:type="spellStart"/>
      <w:r w:rsidRPr="00B41112">
        <w:rPr>
          <w:sz w:val="26"/>
          <w:szCs w:val="26"/>
          <w:rPrChange w:id="11244" w:author="Le Minh Nghia" w:date="2019-10-09T10:56:00Z">
            <w:rPr>
              <w:sz w:val="26"/>
              <w:szCs w:val="26"/>
            </w:rPr>
          </w:rPrChange>
        </w:rPr>
        <w:t>dể</w:t>
      </w:r>
      <w:proofErr w:type="spellEnd"/>
      <w:r w:rsidRPr="00B41112">
        <w:rPr>
          <w:sz w:val="26"/>
          <w:szCs w:val="26"/>
          <w:rPrChange w:id="11245" w:author="Le Minh Nghia" w:date="2019-10-09T10:56:00Z">
            <w:rPr>
              <w:sz w:val="26"/>
              <w:szCs w:val="26"/>
            </w:rPr>
          </w:rPrChange>
        </w:rPr>
        <w:t xml:space="preserve"> </w:t>
      </w:r>
      <w:proofErr w:type="spellStart"/>
      <w:r w:rsidRPr="00B41112">
        <w:rPr>
          <w:sz w:val="26"/>
          <w:szCs w:val="26"/>
          <w:rPrChange w:id="11246" w:author="Le Minh Nghia" w:date="2019-10-09T10:56:00Z">
            <w:rPr>
              <w:sz w:val="26"/>
              <w:szCs w:val="26"/>
            </w:rPr>
          </w:rPrChange>
        </w:rPr>
        <w:t>dàng</w:t>
      </w:r>
      <w:proofErr w:type="spellEnd"/>
      <w:r w:rsidRPr="00B41112">
        <w:rPr>
          <w:sz w:val="26"/>
          <w:szCs w:val="26"/>
          <w:rPrChange w:id="11247" w:author="Le Minh Nghia" w:date="2019-10-09T10:56:00Z">
            <w:rPr>
              <w:sz w:val="26"/>
              <w:szCs w:val="26"/>
            </w:rPr>
          </w:rPrChange>
        </w:rPr>
        <w:t xml:space="preserve"> </w:t>
      </w:r>
      <w:proofErr w:type="spellStart"/>
      <w:r w:rsidRPr="00B41112">
        <w:rPr>
          <w:sz w:val="26"/>
          <w:szCs w:val="26"/>
          <w:rPrChange w:id="11248" w:author="Le Minh Nghia" w:date="2019-10-09T10:56:00Z">
            <w:rPr>
              <w:sz w:val="26"/>
              <w:szCs w:val="26"/>
            </w:rPr>
          </w:rPrChange>
        </w:rPr>
        <w:t>điều</w:t>
      </w:r>
      <w:proofErr w:type="spellEnd"/>
      <w:r w:rsidRPr="00B41112">
        <w:rPr>
          <w:sz w:val="26"/>
          <w:szCs w:val="26"/>
          <w:rPrChange w:id="11249" w:author="Le Minh Nghia" w:date="2019-10-09T10:56:00Z">
            <w:rPr>
              <w:sz w:val="26"/>
              <w:szCs w:val="26"/>
            </w:rPr>
          </w:rPrChange>
        </w:rPr>
        <w:t xml:space="preserve"> </w:t>
      </w:r>
      <w:proofErr w:type="spellStart"/>
      <w:r w:rsidRPr="00B41112">
        <w:rPr>
          <w:sz w:val="26"/>
          <w:szCs w:val="26"/>
          <w:rPrChange w:id="11250" w:author="Le Minh Nghia" w:date="2019-10-09T10:56:00Z">
            <w:rPr>
              <w:sz w:val="26"/>
              <w:szCs w:val="26"/>
            </w:rPr>
          </w:rPrChange>
        </w:rPr>
        <w:t>hướng</w:t>
      </w:r>
      <w:proofErr w:type="spellEnd"/>
      <w:r w:rsidRPr="00B41112">
        <w:rPr>
          <w:sz w:val="26"/>
          <w:szCs w:val="26"/>
          <w:rPrChange w:id="11251" w:author="Le Minh Nghia" w:date="2019-10-09T10:56:00Z">
            <w:rPr>
              <w:sz w:val="26"/>
              <w:szCs w:val="26"/>
            </w:rPr>
          </w:rPrChange>
        </w:rPr>
        <w:t xml:space="preserve"> </w:t>
      </w:r>
      <w:proofErr w:type="spellStart"/>
      <w:r w:rsidRPr="00B41112">
        <w:rPr>
          <w:sz w:val="26"/>
          <w:szCs w:val="26"/>
          <w:rPrChange w:id="11252" w:author="Le Minh Nghia" w:date="2019-10-09T10:56:00Z">
            <w:rPr>
              <w:sz w:val="26"/>
              <w:szCs w:val="26"/>
            </w:rPr>
          </w:rPrChange>
        </w:rPr>
        <w:t>và</w:t>
      </w:r>
      <w:proofErr w:type="spellEnd"/>
      <w:r w:rsidRPr="00B41112">
        <w:rPr>
          <w:sz w:val="26"/>
          <w:szCs w:val="26"/>
          <w:rPrChange w:id="11253" w:author="Le Minh Nghia" w:date="2019-10-09T10:56:00Z">
            <w:rPr>
              <w:sz w:val="26"/>
              <w:szCs w:val="26"/>
            </w:rPr>
          </w:rPrChange>
        </w:rPr>
        <w:t xml:space="preserve"> </w:t>
      </w:r>
      <w:proofErr w:type="spellStart"/>
      <w:r w:rsidRPr="00B41112">
        <w:rPr>
          <w:sz w:val="26"/>
          <w:szCs w:val="26"/>
          <w:rPrChange w:id="11254" w:author="Le Minh Nghia" w:date="2019-10-09T10:56:00Z">
            <w:rPr>
              <w:sz w:val="26"/>
              <w:szCs w:val="26"/>
            </w:rPr>
          </w:rPrChange>
        </w:rPr>
        <w:t>kiểm</w:t>
      </w:r>
      <w:proofErr w:type="spellEnd"/>
      <w:r w:rsidRPr="00B41112">
        <w:rPr>
          <w:sz w:val="26"/>
          <w:szCs w:val="26"/>
          <w:rPrChange w:id="11255" w:author="Le Minh Nghia" w:date="2019-10-09T10:56:00Z">
            <w:rPr>
              <w:sz w:val="26"/>
              <w:szCs w:val="26"/>
            </w:rPr>
          </w:rPrChange>
        </w:rPr>
        <w:t xml:space="preserve"> </w:t>
      </w:r>
      <w:proofErr w:type="spellStart"/>
      <w:r w:rsidRPr="00B41112">
        <w:rPr>
          <w:sz w:val="26"/>
          <w:szCs w:val="26"/>
          <w:rPrChange w:id="11256" w:author="Le Minh Nghia" w:date="2019-10-09T10:56:00Z">
            <w:rPr>
              <w:sz w:val="26"/>
              <w:szCs w:val="26"/>
            </w:rPr>
          </w:rPrChange>
        </w:rPr>
        <w:t>tra</w:t>
      </w:r>
      <w:proofErr w:type="spellEnd"/>
      <w:r w:rsidRPr="00B41112">
        <w:rPr>
          <w:sz w:val="26"/>
          <w:szCs w:val="26"/>
          <w:rPrChange w:id="11257" w:author="Le Minh Nghia" w:date="2019-10-09T10:56:00Z">
            <w:rPr>
              <w:sz w:val="26"/>
              <w:szCs w:val="26"/>
            </w:rPr>
          </w:rPrChange>
        </w:rPr>
        <w:t xml:space="preserve"> </w:t>
      </w:r>
      <w:proofErr w:type="spellStart"/>
      <w:r w:rsidRPr="00B41112">
        <w:rPr>
          <w:sz w:val="26"/>
          <w:szCs w:val="26"/>
          <w:rPrChange w:id="11258" w:author="Le Minh Nghia" w:date="2019-10-09T10:56:00Z">
            <w:rPr>
              <w:sz w:val="26"/>
              <w:szCs w:val="26"/>
            </w:rPr>
          </w:rPrChange>
        </w:rPr>
        <w:t>lỗi</w:t>
      </w:r>
      <w:proofErr w:type="spellEnd"/>
      <w:r w:rsidRPr="00B41112">
        <w:rPr>
          <w:sz w:val="26"/>
          <w:szCs w:val="26"/>
          <w:rPrChange w:id="11259" w:author="Le Minh Nghia" w:date="2019-10-09T10:56:00Z">
            <w:rPr>
              <w:sz w:val="26"/>
              <w:szCs w:val="26"/>
            </w:rPr>
          </w:rPrChange>
        </w:rPr>
        <w:t xml:space="preserve"> </w:t>
      </w:r>
      <w:proofErr w:type="spellStart"/>
      <w:r w:rsidRPr="00B41112">
        <w:rPr>
          <w:sz w:val="26"/>
          <w:szCs w:val="26"/>
          <w:rPrChange w:id="11260" w:author="Le Minh Nghia" w:date="2019-10-09T10:56:00Z">
            <w:rPr>
              <w:sz w:val="26"/>
              <w:szCs w:val="26"/>
            </w:rPr>
          </w:rPrChange>
        </w:rPr>
        <w:t>nhanh</w:t>
      </w:r>
      <w:proofErr w:type="spellEnd"/>
      <w:r w:rsidRPr="00B41112">
        <w:rPr>
          <w:sz w:val="26"/>
          <w:szCs w:val="26"/>
          <w:rPrChange w:id="11261" w:author="Le Minh Nghia" w:date="2019-10-09T10:56:00Z">
            <w:rPr>
              <w:sz w:val="26"/>
              <w:szCs w:val="26"/>
            </w:rPr>
          </w:rPrChange>
        </w:rPr>
        <w:t xml:space="preserve"> </w:t>
      </w:r>
      <w:proofErr w:type="spellStart"/>
      <w:r w:rsidRPr="00B41112">
        <w:rPr>
          <w:sz w:val="26"/>
          <w:szCs w:val="26"/>
          <w:rPrChange w:id="11262" w:author="Le Minh Nghia" w:date="2019-10-09T10:56:00Z">
            <w:rPr>
              <w:sz w:val="26"/>
              <w:szCs w:val="26"/>
            </w:rPr>
          </w:rPrChange>
        </w:rPr>
        <w:t>chóng</w:t>
      </w:r>
      <w:proofErr w:type="spellEnd"/>
      <w:r w:rsidRPr="00B41112">
        <w:rPr>
          <w:sz w:val="26"/>
          <w:szCs w:val="26"/>
          <w:rPrChange w:id="11263" w:author="Le Minh Nghia" w:date="2019-10-09T10:56:00Z">
            <w:rPr>
              <w:sz w:val="26"/>
              <w:szCs w:val="26"/>
            </w:rPr>
          </w:rPrChange>
        </w:rPr>
        <w:t xml:space="preserve">. </w:t>
      </w:r>
      <w:proofErr w:type="spellStart"/>
      <w:r w:rsidRPr="00B41112">
        <w:rPr>
          <w:sz w:val="26"/>
          <w:szCs w:val="26"/>
          <w:rPrChange w:id="11264" w:author="Le Minh Nghia" w:date="2019-10-09T10:56:00Z">
            <w:rPr>
              <w:sz w:val="26"/>
              <w:szCs w:val="26"/>
            </w:rPr>
          </w:rPrChange>
        </w:rPr>
        <w:t>PHPStorm</w:t>
      </w:r>
      <w:proofErr w:type="spellEnd"/>
      <w:r w:rsidRPr="00B41112">
        <w:rPr>
          <w:sz w:val="26"/>
          <w:szCs w:val="26"/>
          <w:rPrChange w:id="11265" w:author="Le Minh Nghia" w:date="2019-10-09T10:56:00Z">
            <w:rPr>
              <w:sz w:val="26"/>
              <w:szCs w:val="26"/>
            </w:rPr>
          </w:rPrChange>
        </w:rPr>
        <w:t xml:space="preserve"> </w:t>
      </w:r>
      <w:proofErr w:type="spellStart"/>
      <w:r w:rsidRPr="00B41112">
        <w:rPr>
          <w:sz w:val="26"/>
          <w:szCs w:val="26"/>
          <w:rPrChange w:id="11266" w:author="Le Minh Nghia" w:date="2019-10-09T10:56:00Z">
            <w:rPr>
              <w:sz w:val="26"/>
              <w:szCs w:val="26"/>
            </w:rPr>
          </w:rPrChange>
        </w:rPr>
        <w:t>hỗ</w:t>
      </w:r>
      <w:proofErr w:type="spellEnd"/>
      <w:r w:rsidRPr="00B41112">
        <w:rPr>
          <w:sz w:val="26"/>
          <w:szCs w:val="26"/>
          <w:rPrChange w:id="11267" w:author="Le Minh Nghia" w:date="2019-10-09T10:56:00Z">
            <w:rPr>
              <w:sz w:val="26"/>
              <w:szCs w:val="26"/>
            </w:rPr>
          </w:rPrChange>
        </w:rPr>
        <w:t xml:space="preserve"> </w:t>
      </w:r>
      <w:proofErr w:type="spellStart"/>
      <w:r w:rsidRPr="00B41112">
        <w:rPr>
          <w:sz w:val="26"/>
          <w:szCs w:val="26"/>
          <w:rPrChange w:id="11268" w:author="Le Minh Nghia" w:date="2019-10-09T10:56:00Z">
            <w:rPr>
              <w:sz w:val="26"/>
              <w:szCs w:val="26"/>
            </w:rPr>
          </w:rPrChange>
        </w:rPr>
        <w:t>trợ</w:t>
      </w:r>
      <w:proofErr w:type="spellEnd"/>
      <w:r w:rsidRPr="00B41112">
        <w:rPr>
          <w:sz w:val="26"/>
          <w:szCs w:val="26"/>
          <w:rPrChange w:id="11269" w:author="Le Minh Nghia" w:date="2019-10-09T10:56:00Z">
            <w:rPr>
              <w:sz w:val="26"/>
              <w:szCs w:val="26"/>
            </w:rPr>
          </w:rPrChange>
        </w:rPr>
        <w:t xml:space="preserve"> </w:t>
      </w:r>
      <w:proofErr w:type="spellStart"/>
      <w:r w:rsidRPr="00B41112">
        <w:rPr>
          <w:sz w:val="26"/>
          <w:szCs w:val="26"/>
          <w:rPrChange w:id="11270" w:author="Le Minh Nghia" w:date="2019-10-09T10:56:00Z">
            <w:rPr>
              <w:sz w:val="26"/>
              <w:szCs w:val="26"/>
            </w:rPr>
          </w:rPrChange>
        </w:rPr>
        <w:t>tốt</w:t>
      </w:r>
      <w:proofErr w:type="spellEnd"/>
      <w:r w:rsidRPr="00B41112">
        <w:rPr>
          <w:sz w:val="26"/>
          <w:szCs w:val="26"/>
          <w:rPrChange w:id="11271" w:author="Le Minh Nghia" w:date="2019-10-09T10:56:00Z">
            <w:rPr>
              <w:sz w:val="26"/>
              <w:szCs w:val="26"/>
            </w:rPr>
          </w:rPrChange>
        </w:rPr>
        <w:t xml:space="preserve"> </w:t>
      </w:r>
      <w:proofErr w:type="spellStart"/>
      <w:r w:rsidRPr="00B41112">
        <w:rPr>
          <w:sz w:val="26"/>
          <w:szCs w:val="26"/>
          <w:rPrChange w:id="11272" w:author="Le Minh Nghia" w:date="2019-10-09T10:56:00Z">
            <w:rPr>
              <w:sz w:val="26"/>
              <w:szCs w:val="26"/>
            </w:rPr>
          </w:rPrChange>
        </w:rPr>
        <w:t>các</w:t>
      </w:r>
      <w:proofErr w:type="spellEnd"/>
      <w:r w:rsidRPr="00B41112">
        <w:rPr>
          <w:sz w:val="26"/>
          <w:szCs w:val="26"/>
          <w:rPrChange w:id="11273" w:author="Le Minh Nghia" w:date="2019-10-09T10:56:00Z">
            <w:rPr>
              <w:sz w:val="26"/>
              <w:szCs w:val="26"/>
            </w:rPr>
          </w:rPrChange>
        </w:rPr>
        <w:t xml:space="preserve"> framework </w:t>
      </w:r>
      <w:proofErr w:type="spellStart"/>
      <w:r w:rsidRPr="00B41112">
        <w:rPr>
          <w:sz w:val="26"/>
          <w:szCs w:val="26"/>
          <w:rPrChange w:id="11274" w:author="Le Minh Nghia" w:date="2019-10-09T10:56:00Z">
            <w:rPr>
              <w:sz w:val="26"/>
              <w:szCs w:val="26"/>
            </w:rPr>
          </w:rPrChange>
        </w:rPr>
        <w:t>như</w:t>
      </w:r>
      <w:proofErr w:type="spellEnd"/>
      <w:r w:rsidRPr="00B41112">
        <w:rPr>
          <w:sz w:val="26"/>
          <w:szCs w:val="26"/>
          <w:rPrChange w:id="11275" w:author="Le Minh Nghia" w:date="2019-10-09T10:56:00Z">
            <w:rPr>
              <w:sz w:val="26"/>
              <w:szCs w:val="26"/>
            </w:rPr>
          </w:rPrChange>
        </w:rPr>
        <w:t> </w:t>
      </w:r>
      <w:proofErr w:type="spellStart"/>
      <w:r w:rsidRPr="00B41112">
        <w:rPr>
          <w:sz w:val="26"/>
          <w:szCs w:val="26"/>
          <w:rPrChange w:id="11276" w:author="Le Minh Nghia" w:date="2019-10-09T10:56:00Z">
            <w:rPr>
              <w:sz w:val="26"/>
              <w:szCs w:val="26"/>
            </w:rPr>
          </w:rPrChange>
        </w:rPr>
        <w:t>Symfony</w:t>
      </w:r>
      <w:proofErr w:type="spellEnd"/>
      <w:r w:rsidRPr="00B41112">
        <w:rPr>
          <w:sz w:val="26"/>
          <w:szCs w:val="26"/>
          <w:rPrChange w:id="11277" w:author="Le Minh Nghia" w:date="2019-10-09T10:56:00Z">
            <w:rPr>
              <w:sz w:val="26"/>
              <w:szCs w:val="26"/>
            </w:rPr>
          </w:rPrChange>
        </w:rPr>
        <w:t xml:space="preserve">, Drupal, Magento, </w:t>
      </w:r>
      <w:proofErr w:type="spellStart"/>
      <w:r w:rsidRPr="00B41112">
        <w:rPr>
          <w:sz w:val="26"/>
          <w:szCs w:val="26"/>
          <w:rPrChange w:id="11278" w:author="Le Minh Nghia" w:date="2019-10-09T10:56:00Z">
            <w:rPr>
              <w:sz w:val="26"/>
              <w:szCs w:val="26"/>
            </w:rPr>
          </w:rPrChange>
        </w:rPr>
        <w:t>Yii</w:t>
      </w:r>
      <w:proofErr w:type="spellEnd"/>
      <w:r w:rsidRPr="00B41112">
        <w:rPr>
          <w:sz w:val="26"/>
          <w:szCs w:val="26"/>
          <w:rPrChange w:id="11279" w:author="Le Minh Nghia" w:date="2019-10-09T10:56:00Z">
            <w:rPr>
              <w:sz w:val="26"/>
              <w:szCs w:val="26"/>
            </w:rPr>
          </w:rPrChange>
        </w:rPr>
        <w:t>...</w:t>
      </w:r>
      <w:proofErr w:type="spellStart"/>
      <w:r w:rsidRPr="00B41112">
        <w:rPr>
          <w:sz w:val="26"/>
          <w:szCs w:val="26"/>
          <w:rPrChange w:id="11280" w:author="Le Minh Nghia" w:date="2019-10-09T10:56:00Z">
            <w:rPr>
              <w:sz w:val="26"/>
              <w:szCs w:val="26"/>
            </w:rPr>
          </w:rPrChange>
        </w:rPr>
        <w:t>Một</w:t>
      </w:r>
      <w:proofErr w:type="spellEnd"/>
      <w:r w:rsidRPr="00B41112">
        <w:rPr>
          <w:sz w:val="26"/>
          <w:szCs w:val="26"/>
          <w:rPrChange w:id="11281" w:author="Le Minh Nghia" w:date="2019-10-09T10:56:00Z">
            <w:rPr>
              <w:sz w:val="26"/>
              <w:szCs w:val="26"/>
            </w:rPr>
          </w:rPrChange>
        </w:rPr>
        <w:t xml:space="preserve"> </w:t>
      </w:r>
      <w:proofErr w:type="spellStart"/>
      <w:r w:rsidRPr="00B41112">
        <w:rPr>
          <w:sz w:val="26"/>
          <w:szCs w:val="26"/>
          <w:rPrChange w:id="11282" w:author="Le Minh Nghia" w:date="2019-10-09T10:56:00Z">
            <w:rPr>
              <w:sz w:val="26"/>
              <w:szCs w:val="26"/>
            </w:rPr>
          </w:rPrChange>
        </w:rPr>
        <w:t>lợi</w:t>
      </w:r>
      <w:proofErr w:type="spellEnd"/>
      <w:r w:rsidRPr="00B41112">
        <w:rPr>
          <w:sz w:val="26"/>
          <w:szCs w:val="26"/>
          <w:rPrChange w:id="11283" w:author="Le Minh Nghia" w:date="2019-10-09T10:56:00Z">
            <w:rPr>
              <w:sz w:val="26"/>
              <w:szCs w:val="26"/>
            </w:rPr>
          </w:rPrChange>
        </w:rPr>
        <w:t xml:space="preserve"> </w:t>
      </w:r>
      <w:proofErr w:type="spellStart"/>
      <w:r w:rsidRPr="00B41112">
        <w:rPr>
          <w:sz w:val="26"/>
          <w:szCs w:val="26"/>
          <w:rPrChange w:id="11284" w:author="Le Minh Nghia" w:date="2019-10-09T10:56:00Z">
            <w:rPr>
              <w:sz w:val="26"/>
              <w:szCs w:val="26"/>
            </w:rPr>
          </w:rPrChange>
        </w:rPr>
        <w:t>thế</w:t>
      </w:r>
      <w:proofErr w:type="spellEnd"/>
      <w:r w:rsidRPr="00B41112">
        <w:rPr>
          <w:sz w:val="26"/>
          <w:szCs w:val="26"/>
          <w:rPrChange w:id="11285" w:author="Le Minh Nghia" w:date="2019-10-09T10:56:00Z">
            <w:rPr>
              <w:sz w:val="26"/>
              <w:szCs w:val="26"/>
            </w:rPr>
          </w:rPrChange>
        </w:rPr>
        <w:t xml:space="preserve"> </w:t>
      </w:r>
      <w:proofErr w:type="spellStart"/>
      <w:r w:rsidRPr="00B41112">
        <w:rPr>
          <w:sz w:val="26"/>
          <w:szCs w:val="26"/>
          <w:rPrChange w:id="11286" w:author="Le Minh Nghia" w:date="2019-10-09T10:56:00Z">
            <w:rPr>
              <w:sz w:val="26"/>
              <w:szCs w:val="26"/>
            </w:rPr>
          </w:rPrChange>
        </w:rPr>
        <w:t>khác</w:t>
      </w:r>
      <w:proofErr w:type="spellEnd"/>
      <w:r w:rsidRPr="00B41112">
        <w:rPr>
          <w:sz w:val="26"/>
          <w:szCs w:val="26"/>
          <w:rPrChange w:id="11287" w:author="Le Minh Nghia" w:date="2019-10-09T10:56:00Z">
            <w:rPr>
              <w:sz w:val="26"/>
              <w:szCs w:val="26"/>
            </w:rPr>
          </w:rPrChange>
        </w:rPr>
        <w:t xml:space="preserve"> </w:t>
      </w:r>
      <w:proofErr w:type="spellStart"/>
      <w:r w:rsidRPr="00B41112">
        <w:rPr>
          <w:sz w:val="26"/>
          <w:szCs w:val="26"/>
          <w:rPrChange w:id="11288" w:author="Le Minh Nghia" w:date="2019-10-09T10:56:00Z">
            <w:rPr>
              <w:sz w:val="26"/>
              <w:szCs w:val="26"/>
            </w:rPr>
          </w:rPrChange>
        </w:rPr>
        <w:t>của</w:t>
      </w:r>
      <w:proofErr w:type="spellEnd"/>
      <w:r w:rsidRPr="00B41112">
        <w:rPr>
          <w:sz w:val="26"/>
          <w:szCs w:val="26"/>
          <w:rPrChange w:id="11289" w:author="Le Minh Nghia" w:date="2019-10-09T10:56:00Z">
            <w:rPr>
              <w:sz w:val="26"/>
              <w:szCs w:val="26"/>
            </w:rPr>
          </w:rPrChange>
        </w:rPr>
        <w:t xml:space="preserve"> PHP </w:t>
      </w:r>
      <w:proofErr w:type="spellStart"/>
      <w:r w:rsidRPr="00B41112">
        <w:rPr>
          <w:sz w:val="26"/>
          <w:szCs w:val="26"/>
          <w:rPrChange w:id="11290" w:author="Le Minh Nghia" w:date="2019-10-09T10:56:00Z">
            <w:rPr>
              <w:sz w:val="26"/>
              <w:szCs w:val="26"/>
            </w:rPr>
          </w:rPrChange>
        </w:rPr>
        <w:t>là</w:t>
      </w:r>
      <w:proofErr w:type="spellEnd"/>
      <w:r w:rsidRPr="00B41112">
        <w:rPr>
          <w:sz w:val="26"/>
          <w:szCs w:val="26"/>
          <w:rPrChange w:id="11291" w:author="Le Minh Nghia" w:date="2019-10-09T10:56:00Z">
            <w:rPr>
              <w:sz w:val="26"/>
              <w:szCs w:val="26"/>
            </w:rPr>
          </w:rPrChange>
        </w:rPr>
        <w:t xml:space="preserve"> Cross Platform </w:t>
      </w:r>
      <w:proofErr w:type="spellStart"/>
      <w:r w:rsidRPr="00B41112">
        <w:rPr>
          <w:sz w:val="26"/>
          <w:szCs w:val="26"/>
          <w:rPrChange w:id="11292" w:author="Le Minh Nghia" w:date="2019-10-09T10:56:00Z">
            <w:rPr>
              <w:sz w:val="26"/>
              <w:szCs w:val="26"/>
            </w:rPr>
          </w:rPrChange>
        </w:rPr>
        <w:t>có</w:t>
      </w:r>
      <w:proofErr w:type="spellEnd"/>
      <w:r w:rsidRPr="00B41112">
        <w:rPr>
          <w:sz w:val="26"/>
          <w:szCs w:val="26"/>
          <w:rPrChange w:id="11293" w:author="Le Minh Nghia" w:date="2019-10-09T10:56:00Z">
            <w:rPr>
              <w:sz w:val="26"/>
              <w:szCs w:val="26"/>
            </w:rPr>
          </w:rPrChange>
        </w:rPr>
        <w:t xml:space="preserve"> </w:t>
      </w:r>
      <w:proofErr w:type="spellStart"/>
      <w:r w:rsidRPr="00B41112">
        <w:rPr>
          <w:sz w:val="26"/>
          <w:szCs w:val="26"/>
          <w:rPrChange w:id="11294" w:author="Le Minh Nghia" w:date="2019-10-09T10:56:00Z">
            <w:rPr>
              <w:sz w:val="26"/>
              <w:szCs w:val="26"/>
            </w:rPr>
          </w:rPrChange>
        </w:rPr>
        <w:t>thể</w:t>
      </w:r>
      <w:proofErr w:type="spellEnd"/>
      <w:r w:rsidRPr="00B41112">
        <w:rPr>
          <w:sz w:val="26"/>
          <w:szCs w:val="26"/>
          <w:rPrChange w:id="11295" w:author="Le Minh Nghia" w:date="2019-10-09T10:56:00Z">
            <w:rPr>
              <w:sz w:val="26"/>
              <w:szCs w:val="26"/>
            </w:rPr>
          </w:rPrChange>
        </w:rPr>
        <w:t xml:space="preserve"> </w:t>
      </w:r>
      <w:proofErr w:type="spellStart"/>
      <w:r w:rsidRPr="00B41112">
        <w:rPr>
          <w:sz w:val="26"/>
          <w:szCs w:val="26"/>
          <w:rPrChange w:id="11296" w:author="Le Minh Nghia" w:date="2019-10-09T10:56:00Z">
            <w:rPr>
              <w:sz w:val="26"/>
              <w:szCs w:val="26"/>
            </w:rPr>
          </w:rPrChange>
        </w:rPr>
        <w:t>chạy</w:t>
      </w:r>
      <w:proofErr w:type="spellEnd"/>
      <w:r w:rsidRPr="00B41112">
        <w:rPr>
          <w:sz w:val="26"/>
          <w:szCs w:val="26"/>
          <w:rPrChange w:id="11297" w:author="Le Minh Nghia" w:date="2019-10-09T10:56:00Z">
            <w:rPr>
              <w:sz w:val="26"/>
              <w:szCs w:val="26"/>
            </w:rPr>
          </w:rPrChange>
        </w:rPr>
        <w:t xml:space="preserve"> </w:t>
      </w:r>
      <w:proofErr w:type="spellStart"/>
      <w:r w:rsidRPr="00B41112">
        <w:rPr>
          <w:sz w:val="26"/>
          <w:szCs w:val="26"/>
          <w:rPrChange w:id="11298" w:author="Le Minh Nghia" w:date="2019-10-09T10:56:00Z">
            <w:rPr>
              <w:sz w:val="26"/>
              <w:szCs w:val="26"/>
            </w:rPr>
          </w:rPrChange>
        </w:rPr>
        <w:t>được</w:t>
      </w:r>
      <w:proofErr w:type="spellEnd"/>
      <w:r w:rsidRPr="00B41112">
        <w:rPr>
          <w:sz w:val="26"/>
          <w:szCs w:val="26"/>
          <w:rPrChange w:id="11299" w:author="Le Minh Nghia" w:date="2019-10-09T10:56:00Z">
            <w:rPr>
              <w:sz w:val="26"/>
              <w:szCs w:val="26"/>
            </w:rPr>
          </w:rPrChange>
        </w:rPr>
        <w:t xml:space="preserve"> </w:t>
      </w:r>
      <w:proofErr w:type="spellStart"/>
      <w:r w:rsidRPr="00B41112">
        <w:rPr>
          <w:sz w:val="26"/>
          <w:szCs w:val="26"/>
          <w:rPrChange w:id="11300" w:author="Le Minh Nghia" w:date="2019-10-09T10:56:00Z">
            <w:rPr>
              <w:sz w:val="26"/>
              <w:szCs w:val="26"/>
            </w:rPr>
          </w:rPrChange>
        </w:rPr>
        <w:t>trên</w:t>
      </w:r>
      <w:proofErr w:type="spellEnd"/>
      <w:r w:rsidRPr="00B41112">
        <w:rPr>
          <w:sz w:val="26"/>
          <w:szCs w:val="26"/>
          <w:rPrChange w:id="11301" w:author="Le Minh Nghia" w:date="2019-10-09T10:56:00Z">
            <w:rPr>
              <w:sz w:val="26"/>
              <w:szCs w:val="26"/>
            </w:rPr>
          </w:rPrChange>
        </w:rPr>
        <w:t xml:space="preserve"> </w:t>
      </w:r>
      <w:proofErr w:type="spellStart"/>
      <w:r w:rsidRPr="00B41112">
        <w:rPr>
          <w:sz w:val="26"/>
          <w:szCs w:val="26"/>
          <w:rPrChange w:id="11302" w:author="Le Minh Nghia" w:date="2019-10-09T10:56:00Z">
            <w:rPr>
              <w:sz w:val="26"/>
              <w:szCs w:val="26"/>
            </w:rPr>
          </w:rPrChange>
        </w:rPr>
        <w:t>nhiều</w:t>
      </w:r>
      <w:proofErr w:type="spellEnd"/>
      <w:r w:rsidRPr="00B41112">
        <w:rPr>
          <w:sz w:val="26"/>
          <w:szCs w:val="26"/>
          <w:rPrChange w:id="11303" w:author="Le Minh Nghia" w:date="2019-10-09T10:56:00Z">
            <w:rPr>
              <w:sz w:val="26"/>
              <w:szCs w:val="26"/>
            </w:rPr>
          </w:rPrChange>
        </w:rPr>
        <w:t xml:space="preserve"> </w:t>
      </w:r>
      <w:proofErr w:type="spellStart"/>
      <w:r w:rsidRPr="00B41112">
        <w:rPr>
          <w:sz w:val="26"/>
          <w:szCs w:val="26"/>
          <w:rPrChange w:id="11304" w:author="Le Minh Nghia" w:date="2019-10-09T10:56:00Z">
            <w:rPr>
              <w:sz w:val="26"/>
              <w:szCs w:val="26"/>
            </w:rPr>
          </w:rPrChange>
        </w:rPr>
        <w:t>nền</w:t>
      </w:r>
      <w:proofErr w:type="spellEnd"/>
      <w:r w:rsidRPr="00B41112">
        <w:rPr>
          <w:sz w:val="26"/>
          <w:szCs w:val="26"/>
          <w:rPrChange w:id="11305" w:author="Le Minh Nghia" w:date="2019-10-09T10:56:00Z">
            <w:rPr>
              <w:sz w:val="26"/>
              <w:szCs w:val="26"/>
            </w:rPr>
          </w:rPrChange>
        </w:rPr>
        <w:t xml:space="preserve"> </w:t>
      </w:r>
      <w:proofErr w:type="spellStart"/>
      <w:r w:rsidRPr="00B41112">
        <w:rPr>
          <w:sz w:val="26"/>
          <w:szCs w:val="26"/>
          <w:rPrChange w:id="11306" w:author="Le Minh Nghia" w:date="2019-10-09T10:56:00Z">
            <w:rPr>
              <w:sz w:val="26"/>
              <w:szCs w:val="26"/>
            </w:rPr>
          </w:rPrChange>
        </w:rPr>
        <w:t>tảng</w:t>
      </w:r>
      <w:proofErr w:type="spellEnd"/>
      <w:r w:rsidRPr="00B41112">
        <w:rPr>
          <w:sz w:val="26"/>
          <w:szCs w:val="26"/>
          <w:rPrChange w:id="11307" w:author="Le Minh Nghia" w:date="2019-10-09T10:56:00Z">
            <w:rPr>
              <w:sz w:val="26"/>
              <w:szCs w:val="26"/>
            </w:rPr>
          </w:rPrChange>
        </w:rPr>
        <w:t xml:space="preserve"> </w:t>
      </w:r>
      <w:proofErr w:type="spellStart"/>
      <w:r w:rsidRPr="00B41112">
        <w:rPr>
          <w:sz w:val="26"/>
          <w:szCs w:val="26"/>
          <w:rPrChange w:id="11308" w:author="Le Minh Nghia" w:date="2019-10-09T10:56:00Z">
            <w:rPr>
              <w:sz w:val="26"/>
              <w:szCs w:val="26"/>
            </w:rPr>
          </w:rPrChange>
        </w:rPr>
        <w:t>khác</w:t>
      </w:r>
      <w:proofErr w:type="spellEnd"/>
      <w:r w:rsidRPr="00B41112">
        <w:rPr>
          <w:sz w:val="26"/>
          <w:szCs w:val="26"/>
          <w:rPrChange w:id="11309" w:author="Le Minh Nghia" w:date="2019-10-09T10:56:00Z">
            <w:rPr>
              <w:sz w:val="26"/>
              <w:szCs w:val="26"/>
            </w:rPr>
          </w:rPrChange>
        </w:rPr>
        <w:t xml:space="preserve"> </w:t>
      </w:r>
      <w:proofErr w:type="spellStart"/>
      <w:r w:rsidRPr="00B41112">
        <w:rPr>
          <w:sz w:val="26"/>
          <w:szCs w:val="26"/>
          <w:rPrChange w:id="11310" w:author="Le Minh Nghia" w:date="2019-10-09T10:56:00Z">
            <w:rPr>
              <w:sz w:val="26"/>
              <w:szCs w:val="26"/>
            </w:rPr>
          </w:rPrChange>
        </w:rPr>
        <w:t>nhau</w:t>
      </w:r>
      <w:proofErr w:type="spellEnd"/>
      <w:r w:rsidRPr="00B41112">
        <w:rPr>
          <w:sz w:val="26"/>
          <w:szCs w:val="26"/>
          <w:rPrChange w:id="11311" w:author="Le Minh Nghia" w:date="2019-10-09T10:56:00Z">
            <w:rPr>
              <w:sz w:val="26"/>
              <w:szCs w:val="26"/>
            </w:rPr>
          </w:rPrChange>
        </w:rPr>
        <w:t>.</w:t>
      </w:r>
    </w:p>
    <w:p w:rsidR="006C6E71" w:rsidRPr="00B41112" w:rsidRDefault="006C6E71" w:rsidP="00A22430">
      <w:pPr>
        <w:spacing w:line="360" w:lineRule="auto"/>
        <w:ind w:firstLine="720"/>
        <w:rPr>
          <w:sz w:val="26"/>
          <w:szCs w:val="26"/>
          <w:rPrChange w:id="11312" w:author="Le Minh Nghia" w:date="2019-10-09T10:56:00Z">
            <w:rPr>
              <w:sz w:val="26"/>
              <w:szCs w:val="26"/>
            </w:rPr>
          </w:rPrChange>
        </w:rPr>
      </w:pPr>
      <w:proofErr w:type="spellStart"/>
      <w:r w:rsidRPr="00B41112">
        <w:rPr>
          <w:sz w:val="26"/>
          <w:szCs w:val="26"/>
          <w:rPrChange w:id="11313" w:author="Le Minh Nghia" w:date="2019-10-09T10:56:00Z">
            <w:rPr>
              <w:sz w:val="26"/>
              <w:szCs w:val="26"/>
            </w:rPr>
          </w:rPrChange>
        </w:rPr>
        <w:t>Tải</w:t>
      </w:r>
      <w:proofErr w:type="spellEnd"/>
      <w:r w:rsidRPr="00B41112">
        <w:rPr>
          <w:sz w:val="26"/>
          <w:szCs w:val="26"/>
          <w:rPrChange w:id="11314" w:author="Le Minh Nghia" w:date="2019-10-09T10:56:00Z">
            <w:rPr>
              <w:sz w:val="26"/>
              <w:szCs w:val="26"/>
            </w:rPr>
          </w:rPrChange>
        </w:rPr>
        <w:t xml:space="preserve"> </w:t>
      </w:r>
      <w:proofErr w:type="spellStart"/>
      <w:r w:rsidRPr="00B41112">
        <w:rPr>
          <w:sz w:val="26"/>
          <w:szCs w:val="26"/>
          <w:rPrChange w:id="11315" w:author="Le Minh Nghia" w:date="2019-10-09T10:56:00Z">
            <w:rPr>
              <w:sz w:val="26"/>
              <w:szCs w:val="26"/>
            </w:rPr>
          </w:rPrChange>
        </w:rPr>
        <w:t>PhpStorm</w:t>
      </w:r>
      <w:proofErr w:type="spellEnd"/>
      <w:r w:rsidRPr="00B41112">
        <w:rPr>
          <w:sz w:val="26"/>
          <w:szCs w:val="26"/>
          <w:rPrChange w:id="11316" w:author="Le Minh Nghia" w:date="2019-10-09T10:56:00Z">
            <w:rPr>
              <w:sz w:val="26"/>
              <w:szCs w:val="26"/>
            </w:rPr>
          </w:rPrChange>
        </w:rPr>
        <w:t xml:space="preserve"> </w:t>
      </w:r>
      <w:proofErr w:type="spellStart"/>
      <w:r w:rsidRPr="00B41112">
        <w:rPr>
          <w:sz w:val="26"/>
          <w:szCs w:val="26"/>
          <w:rPrChange w:id="11317" w:author="Le Minh Nghia" w:date="2019-10-09T10:56:00Z">
            <w:rPr>
              <w:sz w:val="26"/>
              <w:szCs w:val="26"/>
            </w:rPr>
          </w:rPrChange>
        </w:rPr>
        <w:t>tại</w:t>
      </w:r>
      <w:proofErr w:type="spellEnd"/>
      <w:r w:rsidRPr="00B41112">
        <w:rPr>
          <w:sz w:val="26"/>
          <w:szCs w:val="26"/>
          <w:rPrChange w:id="11318" w:author="Le Minh Nghia" w:date="2019-10-09T10:56:00Z">
            <w:rPr>
              <w:sz w:val="26"/>
              <w:szCs w:val="26"/>
            </w:rPr>
          </w:rPrChange>
        </w:rPr>
        <w:t xml:space="preserve">: </w:t>
      </w:r>
      <w:r w:rsidR="00B41112" w:rsidRPr="00B41112">
        <w:rPr>
          <w:sz w:val="26"/>
          <w:szCs w:val="26"/>
          <w:rPrChange w:id="11319" w:author="Le Minh Nghia" w:date="2019-10-09T10:56:00Z">
            <w:rPr/>
          </w:rPrChange>
        </w:rPr>
        <w:fldChar w:fldCharType="begin"/>
      </w:r>
      <w:r w:rsidR="00B41112" w:rsidRPr="00B41112">
        <w:rPr>
          <w:sz w:val="26"/>
          <w:szCs w:val="26"/>
          <w:rPrChange w:id="11320" w:author="Le Minh Nghia" w:date="2019-10-09T10:56:00Z">
            <w:rPr/>
          </w:rPrChange>
        </w:rPr>
        <w:instrText xml:space="preserve"> HYPERLINK "https://www.jetbrains.com/phpstorm/download" </w:instrText>
      </w:r>
      <w:r w:rsidR="00B41112" w:rsidRPr="00B41112">
        <w:rPr>
          <w:sz w:val="26"/>
          <w:szCs w:val="26"/>
          <w:rPrChange w:id="11321" w:author="Le Minh Nghia" w:date="2019-10-09T10:56:00Z">
            <w:rPr/>
          </w:rPrChange>
        </w:rPr>
        <w:fldChar w:fldCharType="separate"/>
      </w:r>
      <w:r w:rsidRPr="00B41112">
        <w:rPr>
          <w:rStyle w:val="Hyperlink"/>
          <w:sz w:val="26"/>
          <w:szCs w:val="26"/>
          <w:rPrChange w:id="11322" w:author="Le Minh Nghia" w:date="2019-10-09T10:56:00Z">
            <w:rPr>
              <w:rStyle w:val="Hyperlink"/>
              <w:sz w:val="26"/>
              <w:szCs w:val="26"/>
            </w:rPr>
          </w:rPrChange>
        </w:rPr>
        <w:t>https://www.jetbrains.com/phpstorm/download</w:t>
      </w:r>
      <w:r w:rsidR="00B41112" w:rsidRPr="00B41112">
        <w:rPr>
          <w:rStyle w:val="Hyperlink"/>
          <w:sz w:val="26"/>
          <w:szCs w:val="26"/>
          <w:rPrChange w:id="11323" w:author="Le Minh Nghia" w:date="2019-10-09T10:56:00Z">
            <w:rPr>
              <w:rStyle w:val="Hyperlink"/>
              <w:sz w:val="26"/>
              <w:szCs w:val="26"/>
            </w:rPr>
          </w:rPrChange>
        </w:rPr>
        <w:fldChar w:fldCharType="end"/>
      </w:r>
    </w:p>
    <w:p w:rsidR="006C6E71" w:rsidRPr="00B41112" w:rsidRDefault="006C6E71" w:rsidP="00A22430">
      <w:pPr>
        <w:pStyle w:val="NormalWeb"/>
        <w:spacing w:before="0" w:beforeAutospacing="0" w:after="360" w:afterAutospacing="0" w:line="360" w:lineRule="auto"/>
        <w:ind w:firstLine="720"/>
        <w:textAlignment w:val="baseline"/>
        <w:rPr>
          <w:sz w:val="26"/>
          <w:szCs w:val="26"/>
          <w:rPrChange w:id="11324" w:author="Le Minh Nghia" w:date="2019-10-09T10:56:00Z">
            <w:rPr>
              <w:sz w:val="26"/>
              <w:szCs w:val="26"/>
            </w:rPr>
          </w:rPrChange>
        </w:rPr>
      </w:pPr>
      <w:r w:rsidRPr="00B41112">
        <w:rPr>
          <w:b/>
          <w:sz w:val="26"/>
          <w:szCs w:val="26"/>
          <w:rPrChange w:id="11325" w:author="Le Minh Nghia" w:date="2019-10-09T10:56:00Z">
            <w:rPr>
              <w:b/>
              <w:sz w:val="26"/>
              <w:szCs w:val="26"/>
            </w:rPr>
          </w:rPrChange>
        </w:rPr>
        <w:t>MySQL Workbench:</w:t>
      </w:r>
      <w:r w:rsidRPr="00B41112">
        <w:rPr>
          <w:sz w:val="26"/>
          <w:szCs w:val="26"/>
          <w:rPrChange w:id="11326" w:author="Le Minh Nghia" w:date="2019-10-09T10:56:00Z">
            <w:rPr>
              <w:sz w:val="26"/>
              <w:szCs w:val="26"/>
            </w:rPr>
          </w:rPrChange>
        </w:rPr>
        <w:t xml:space="preserve"> </w:t>
      </w:r>
      <w:proofErr w:type="spellStart"/>
      <w:r w:rsidRPr="00B41112">
        <w:rPr>
          <w:sz w:val="26"/>
          <w:szCs w:val="26"/>
          <w:rPrChange w:id="11327" w:author="Le Minh Nghia" w:date="2019-10-09T10:56:00Z">
            <w:rPr>
              <w:sz w:val="26"/>
              <w:szCs w:val="26"/>
            </w:rPr>
          </w:rPrChange>
        </w:rPr>
        <w:t>là</w:t>
      </w:r>
      <w:proofErr w:type="spellEnd"/>
      <w:r w:rsidRPr="00B41112">
        <w:rPr>
          <w:sz w:val="26"/>
          <w:szCs w:val="26"/>
          <w:rPrChange w:id="11328" w:author="Le Minh Nghia" w:date="2019-10-09T10:56:00Z">
            <w:rPr>
              <w:sz w:val="26"/>
              <w:szCs w:val="26"/>
            </w:rPr>
          </w:rPrChange>
        </w:rPr>
        <w:t xml:space="preserve"> </w:t>
      </w:r>
      <w:proofErr w:type="spellStart"/>
      <w:r w:rsidRPr="00B41112">
        <w:rPr>
          <w:sz w:val="26"/>
          <w:szCs w:val="26"/>
          <w:rPrChange w:id="11329" w:author="Le Minh Nghia" w:date="2019-10-09T10:56:00Z">
            <w:rPr>
              <w:sz w:val="26"/>
              <w:szCs w:val="26"/>
            </w:rPr>
          </w:rPrChange>
        </w:rPr>
        <w:t>một</w:t>
      </w:r>
      <w:proofErr w:type="spellEnd"/>
      <w:r w:rsidRPr="00B41112">
        <w:rPr>
          <w:sz w:val="26"/>
          <w:szCs w:val="26"/>
          <w:rPrChange w:id="11330" w:author="Le Minh Nghia" w:date="2019-10-09T10:56:00Z">
            <w:rPr>
              <w:sz w:val="26"/>
              <w:szCs w:val="26"/>
            </w:rPr>
          </w:rPrChange>
        </w:rPr>
        <w:t xml:space="preserve"> </w:t>
      </w:r>
      <w:proofErr w:type="spellStart"/>
      <w:r w:rsidRPr="00B41112">
        <w:rPr>
          <w:sz w:val="26"/>
          <w:szCs w:val="26"/>
          <w:rPrChange w:id="11331" w:author="Le Minh Nghia" w:date="2019-10-09T10:56:00Z">
            <w:rPr>
              <w:sz w:val="26"/>
              <w:szCs w:val="26"/>
            </w:rPr>
          </w:rPrChange>
        </w:rPr>
        <w:t>công</w:t>
      </w:r>
      <w:proofErr w:type="spellEnd"/>
      <w:r w:rsidRPr="00B41112">
        <w:rPr>
          <w:sz w:val="26"/>
          <w:szCs w:val="26"/>
          <w:rPrChange w:id="11332" w:author="Le Minh Nghia" w:date="2019-10-09T10:56:00Z">
            <w:rPr>
              <w:sz w:val="26"/>
              <w:szCs w:val="26"/>
            </w:rPr>
          </w:rPrChange>
        </w:rPr>
        <w:t xml:space="preserve"> </w:t>
      </w:r>
      <w:proofErr w:type="spellStart"/>
      <w:r w:rsidRPr="00B41112">
        <w:rPr>
          <w:sz w:val="26"/>
          <w:szCs w:val="26"/>
          <w:rPrChange w:id="11333" w:author="Le Minh Nghia" w:date="2019-10-09T10:56:00Z">
            <w:rPr>
              <w:sz w:val="26"/>
              <w:szCs w:val="26"/>
            </w:rPr>
          </w:rPrChange>
        </w:rPr>
        <w:t>cụ</w:t>
      </w:r>
      <w:proofErr w:type="spellEnd"/>
      <w:r w:rsidRPr="00B41112">
        <w:rPr>
          <w:sz w:val="26"/>
          <w:szCs w:val="26"/>
          <w:rPrChange w:id="11334" w:author="Le Minh Nghia" w:date="2019-10-09T10:56:00Z">
            <w:rPr>
              <w:sz w:val="26"/>
              <w:szCs w:val="26"/>
            </w:rPr>
          </w:rPrChange>
        </w:rPr>
        <w:t xml:space="preserve"> </w:t>
      </w:r>
      <w:proofErr w:type="spellStart"/>
      <w:r w:rsidRPr="00B41112">
        <w:rPr>
          <w:sz w:val="26"/>
          <w:szCs w:val="26"/>
          <w:rPrChange w:id="11335" w:author="Le Minh Nghia" w:date="2019-10-09T10:56:00Z">
            <w:rPr>
              <w:sz w:val="26"/>
              <w:szCs w:val="26"/>
            </w:rPr>
          </w:rPrChange>
        </w:rPr>
        <w:t>thiết</w:t>
      </w:r>
      <w:proofErr w:type="spellEnd"/>
      <w:r w:rsidRPr="00B41112">
        <w:rPr>
          <w:sz w:val="26"/>
          <w:szCs w:val="26"/>
          <w:rPrChange w:id="11336" w:author="Le Minh Nghia" w:date="2019-10-09T10:56:00Z">
            <w:rPr>
              <w:sz w:val="26"/>
              <w:szCs w:val="26"/>
            </w:rPr>
          </w:rPrChange>
        </w:rPr>
        <w:t xml:space="preserve"> </w:t>
      </w:r>
      <w:proofErr w:type="spellStart"/>
      <w:r w:rsidRPr="00B41112">
        <w:rPr>
          <w:sz w:val="26"/>
          <w:szCs w:val="26"/>
          <w:rPrChange w:id="11337" w:author="Le Minh Nghia" w:date="2019-10-09T10:56:00Z">
            <w:rPr>
              <w:sz w:val="26"/>
              <w:szCs w:val="26"/>
            </w:rPr>
          </w:rPrChange>
        </w:rPr>
        <w:t>kế</w:t>
      </w:r>
      <w:proofErr w:type="spellEnd"/>
      <w:r w:rsidRPr="00B41112">
        <w:rPr>
          <w:sz w:val="26"/>
          <w:szCs w:val="26"/>
          <w:rPrChange w:id="11338" w:author="Le Minh Nghia" w:date="2019-10-09T10:56:00Z">
            <w:rPr>
              <w:sz w:val="26"/>
              <w:szCs w:val="26"/>
            </w:rPr>
          </w:rPrChange>
        </w:rPr>
        <w:t xml:space="preserve"> </w:t>
      </w:r>
      <w:proofErr w:type="spellStart"/>
      <w:r w:rsidRPr="00B41112">
        <w:rPr>
          <w:sz w:val="26"/>
          <w:szCs w:val="26"/>
          <w:rPrChange w:id="11339" w:author="Le Minh Nghia" w:date="2019-10-09T10:56:00Z">
            <w:rPr>
              <w:sz w:val="26"/>
              <w:szCs w:val="26"/>
            </w:rPr>
          </w:rPrChange>
        </w:rPr>
        <w:t>cơ</w:t>
      </w:r>
      <w:proofErr w:type="spellEnd"/>
      <w:r w:rsidRPr="00B41112">
        <w:rPr>
          <w:sz w:val="26"/>
          <w:szCs w:val="26"/>
          <w:rPrChange w:id="11340" w:author="Le Minh Nghia" w:date="2019-10-09T10:56:00Z">
            <w:rPr>
              <w:sz w:val="26"/>
              <w:szCs w:val="26"/>
            </w:rPr>
          </w:rPrChange>
        </w:rPr>
        <w:t xml:space="preserve"> </w:t>
      </w:r>
      <w:proofErr w:type="spellStart"/>
      <w:r w:rsidRPr="00B41112">
        <w:rPr>
          <w:sz w:val="26"/>
          <w:szCs w:val="26"/>
          <w:rPrChange w:id="11341" w:author="Le Minh Nghia" w:date="2019-10-09T10:56:00Z">
            <w:rPr>
              <w:sz w:val="26"/>
              <w:szCs w:val="26"/>
            </w:rPr>
          </w:rPrChange>
        </w:rPr>
        <w:t>sở</w:t>
      </w:r>
      <w:proofErr w:type="spellEnd"/>
      <w:r w:rsidRPr="00B41112">
        <w:rPr>
          <w:sz w:val="26"/>
          <w:szCs w:val="26"/>
          <w:rPrChange w:id="11342" w:author="Le Minh Nghia" w:date="2019-10-09T10:56:00Z">
            <w:rPr>
              <w:sz w:val="26"/>
              <w:szCs w:val="26"/>
            </w:rPr>
          </w:rPrChange>
        </w:rPr>
        <w:t xml:space="preserve"> </w:t>
      </w:r>
      <w:proofErr w:type="spellStart"/>
      <w:r w:rsidRPr="00B41112">
        <w:rPr>
          <w:sz w:val="26"/>
          <w:szCs w:val="26"/>
          <w:rPrChange w:id="11343" w:author="Le Minh Nghia" w:date="2019-10-09T10:56:00Z">
            <w:rPr>
              <w:sz w:val="26"/>
              <w:szCs w:val="26"/>
            </w:rPr>
          </w:rPrChange>
        </w:rPr>
        <w:t>dữ</w:t>
      </w:r>
      <w:proofErr w:type="spellEnd"/>
      <w:r w:rsidRPr="00B41112">
        <w:rPr>
          <w:sz w:val="26"/>
          <w:szCs w:val="26"/>
          <w:rPrChange w:id="11344" w:author="Le Minh Nghia" w:date="2019-10-09T10:56:00Z">
            <w:rPr>
              <w:sz w:val="26"/>
              <w:szCs w:val="26"/>
            </w:rPr>
          </w:rPrChange>
        </w:rPr>
        <w:t xml:space="preserve"> </w:t>
      </w:r>
      <w:proofErr w:type="spellStart"/>
      <w:r w:rsidRPr="00B41112">
        <w:rPr>
          <w:sz w:val="26"/>
          <w:szCs w:val="26"/>
          <w:rPrChange w:id="11345" w:author="Le Minh Nghia" w:date="2019-10-09T10:56:00Z">
            <w:rPr>
              <w:sz w:val="26"/>
              <w:szCs w:val="26"/>
            </w:rPr>
          </w:rPrChange>
        </w:rPr>
        <w:t>liệu</w:t>
      </w:r>
      <w:proofErr w:type="spellEnd"/>
      <w:r w:rsidRPr="00B41112">
        <w:rPr>
          <w:sz w:val="26"/>
          <w:szCs w:val="26"/>
          <w:rPrChange w:id="11346" w:author="Le Minh Nghia" w:date="2019-10-09T10:56:00Z">
            <w:rPr>
              <w:sz w:val="26"/>
              <w:szCs w:val="26"/>
            </w:rPr>
          </w:rPrChange>
        </w:rPr>
        <w:t xml:space="preserve"> </w:t>
      </w:r>
      <w:proofErr w:type="spellStart"/>
      <w:r w:rsidRPr="00B41112">
        <w:rPr>
          <w:sz w:val="26"/>
          <w:szCs w:val="26"/>
          <w:rPrChange w:id="11347" w:author="Le Minh Nghia" w:date="2019-10-09T10:56:00Z">
            <w:rPr>
              <w:sz w:val="26"/>
              <w:szCs w:val="26"/>
            </w:rPr>
          </w:rPrChange>
        </w:rPr>
        <w:t>đa</w:t>
      </w:r>
      <w:proofErr w:type="spellEnd"/>
      <w:r w:rsidRPr="00B41112">
        <w:rPr>
          <w:sz w:val="26"/>
          <w:szCs w:val="26"/>
          <w:rPrChange w:id="11348" w:author="Le Minh Nghia" w:date="2019-10-09T10:56:00Z">
            <w:rPr>
              <w:sz w:val="26"/>
              <w:szCs w:val="26"/>
            </w:rPr>
          </w:rPrChange>
        </w:rPr>
        <w:t xml:space="preserve"> </w:t>
      </w:r>
      <w:proofErr w:type="spellStart"/>
      <w:r w:rsidRPr="00B41112">
        <w:rPr>
          <w:sz w:val="26"/>
          <w:szCs w:val="26"/>
          <w:rPrChange w:id="11349" w:author="Le Minh Nghia" w:date="2019-10-09T10:56:00Z">
            <w:rPr>
              <w:sz w:val="26"/>
              <w:szCs w:val="26"/>
            </w:rPr>
          </w:rPrChange>
        </w:rPr>
        <w:t>nền</w:t>
      </w:r>
      <w:proofErr w:type="spellEnd"/>
      <w:r w:rsidRPr="00B41112">
        <w:rPr>
          <w:sz w:val="26"/>
          <w:szCs w:val="26"/>
          <w:rPrChange w:id="11350" w:author="Le Minh Nghia" w:date="2019-10-09T10:56:00Z">
            <w:rPr>
              <w:sz w:val="26"/>
              <w:szCs w:val="26"/>
            </w:rPr>
          </w:rPrChange>
        </w:rPr>
        <w:t xml:space="preserve"> </w:t>
      </w:r>
      <w:proofErr w:type="spellStart"/>
      <w:r w:rsidRPr="00B41112">
        <w:rPr>
          <w:sz w:val="26"/>
          <w:szCs w:val="26"/>
          <w:rPrChange w:id="11351" w:author="Le Minh Nghia" w:date="2019-10-09T10:56:00Z">
            <w:rPr>
              <w:sz w:val="26"/>
              <w:szCs w:val="26"/>
            </w:rPr>
          </w:rPrChange>
        </w:rPr>
        <w:t>tảng</w:t>
      </w:r>
      <w:proofErr w:type="spellEnd"/>
      <w:r w:rsidRPr="00B41112">
        <w:rPr>
          <w:sz w:val="26"/>
          <w:szCs w:val="26"/>
          <w:rPrChange w:id="11352" w:author="Le Minh Nghia" w:date="2019-10-09T10:56:00Z">
            <w:rPr>
              <w:sz w:val="26"/>
              <w:szCs w:val="26"/>
            </w:rPr>
          </w:rPrChange>
        </w:rPr>
        <w:t xml:space="preserve"> </w:t>
      </w:r>
      <w:proofErr w:type="spellStart"/>
      <w:r w:rsidRPr="00B41112">
        <w:rPr>
          <w:sz w:val="26"/>
          <w:szCs w:val="26"/>
          <w:rPrChange w:id="11353" w:author="Le Minh Nghia" w:date="2019-10-09T10:56:00Z">
            <w:rPr>
              <w:sz w:val="26"/>
              <w:szCs w:val="26"/>
            </w:rPr>
          </w:rPrChange>
        </w:rPr>
        <w:t>được</w:t>
      </w:r>
      <w:proofErr w:type="spellEnd"/>
      <w:r w:rsidRPr="00B41112">
        <w:rPr>
          <w:sz w:val="26"/>
          <w:szCs w:val="26"/>
          <w:rPrChange w:id="11354" w:author="Le Minh Nghia" w:date="2019-10-09T10:56:00Z">
            <w:rPr>
              <w:sz w:val="26"/>
              <w:szCs w:val="26"/>
            </w:rPr>
          </w:rPrChange>
        </w:rPr>
        <w:t xml:space="preserve"> </w:t>
      </w:r>
      <w:proofErr w:type="spellStart"/>
      <w:r w:rsidRPr="00B41112">
        <w:rPr>
          <w:sz w:val="26"/>
          <w:szCs w:val="26"/>
          <w:rPrChange w:id="11355" w:author="Le Minh Nghia" w:date="2019-10-09T10:56:00Z">
            <w:rPr>
              <w:sz w:val="26"/>
              <w:szCs w:val="26"/>
            </w:rPr>
          </w:rPrChange>
        </w:rPr>
        <w:t>phát</w:t>
      </w:r>
      <w:proofErr w:type="spellEnd"/>
      <w:r w:rsidRPr="00B41112">
        <w:rPr>
          <w:sz w:val="26"/>
          <w:szCs w:val="26"/>
          <w:rPrChange w:id="11356" w:author="Le Minh Nghia" w:date="2019-10-09T10:56:00Z">
            <w:rPr>
              <w:sz w:val="26"/>
              <w:szCs w:val="26"/>
            </w:rPr>
          </w:rPrChange>
        </w:rPr>
        <w:t xml:space="preserve"> </w:t>
      </w:r>
      <w:proofErr w:type="spellStart"/>
      <w:r w:rsidRPr="00B41112">
        <w:rPr>
          <w:sz w:val="26"/>
          <w:szCs w:val="26"/>
          <w:rPrChange w:id="11357" w:author="Le Minh Nghia" w:date="2019-10-09T10:56:00Z">
            <w:rPr>
              <w:sz w:val="26"/>
              <w:szCs w:val="26"/>
            </w:rPr>
          </w:rPrChange>
        </w:rPr>
        <w:t>triển</w:t>
      </w:r>
      <w:proofErr w:type="spellEnd"/>
      <w:r w:rsidRPr="00B41112">
        <w:rPr>
          <w:sz w:val="26"/>
          <w:szCs w:val="26"/>
          <w:rPrChange w:id="11358" w:author="Le Minh Nghia" w:date="2019-10-09T10:56:00Z">
            <w:rPr>
              <w:sz w:val="26"/>
              <w:szCs w:val="26"/>
            </w:rPr>
          </w:rPrChange>
        </w:rPr>
        <w:t xml:space="preserve"> </w:t>
      </w:r>
      <w:proofErr w:type="spellStart"/>
      <w:r w:rsidRPr="00B41112">
        <w:rPr>
          <w:sz w:val="26"/>
          <w:szCs w:val="26"/>
          <w:rPrChange w:id="11359" w:author="Le Minh Nghia" w:date="2019-10-09T10:56:00Z">
            <w:rPr>
              <w:sz w:val="26"/>
              <w:szCs w:val="26"/>
            </w:rPr>
          </w:rPrChange>
        </w:rPr>
        <w:t>bởi</w:t>
      </w:r>
      <w:proofErr w:type="spellEnd"/>
      <w:r w:rsidRPr="00B41112">
        <w:rPr>
          <w:sz w:val="26"/>
          <w:szCs w:val="26"/>
          <w:rPrChange w:id="11360" w:author="Le Minh Nghia" w:date="2019-10-09T10:56:00Z">
            <w:rPr>
              <w:sz w:val="26"/>
              <w:szCs w:val="26"/>
            </w:rPr>
          </w:rPrChange>
        </w:rPr>
        <w:t xml:space="preserve"> MySQL. </w:t>
      </w:r>
      <w:proofErr w:type="spellStart"/>
      <w:r w:rsidRPr="00B41112">
        <w:rPr>
          <w:sz w:val="26"/>
          <w:szCs w:val="26"/>
          <w:rPrChange w:id="11361" w:author="Le Minh Nghia" w:date="2019-10-09T10:56:00Z">
            <w:rPr>
              <w:sz w:val="26"/>
              <w:szCs w:val="26"/>
            </w:rPr>
          </w:rPrChange>
        </w:rPr>
        <w:t>Nó</w:t>
      </w:r>
      <w:proofErr w:type="spellEnd"/>
      <w:r w:rsidRPr="00B41112">
        <w:rPr>
          <w:sz w:val="26"/>
          <w:szCs w:val="26"/>
          <w:rPrChange w:id="11362" w:author="Le Minh Nghia" w:date="2019-10-09T10:56:00Z">
            <w:rPr>
              <w:sz w:val="26"/>
              <w:szCs w:val="26"/>
            </w:rPr>
          </w:rPrChange>
        </w:rPr>
        <w:t xml:space="preserve"> </w:t>
      </w:r>
      <w:proofErr w:type="spellStart"/>
      <w:r w:rsidRPr="00B41112">
        <w:rPr>
          <w:sz w:val="26"/>
          <w:szCs w:val="26"/>
          <w:rPrChange w:id="11363" w:author="Le Minh Nghia" w:date="2019-10-09T10:56:00Z">
            <w:rPr>
              <w:sz w:val="26"/>
              <w:szCs w:val="26"/>
            </w:rPr>
          </w:rPrChange>
        </w:rPr>
        <w:t>là</w:t>
      </w:r>
      <w:proofErr w:type="spellEnd"/>
      <w:r w:rsidRPr="00B41112">
        <w:rPr>
          <w:sz w:val="26"/>
          <w:szCs w:val="26"/>
          <w:rPrChange w:id="11364" w:author="Le Minh Nghia" w:date="2019-10-09T10:56:00Z">
            <w:rPr>
              <w:sz w:val="26"/>
              <w:szCs w:val="26"/>
            </w:rPr>
          </w:rPrChange>
        </w:rPr>
        <w:t xml:space="preserve"> </w:t>
      </w:r>
      <w:proofErr w:type="spellStart"/>
      <w:r w:rsidRPr="00B41112">
        <w:rPr>
          <w:sz w:val="26"/>
          <w:szCs w:val="26"/>
          <w:rPrChange w:id="11365" w:author="Le Minh Nghia" w:date="2019-10-09T10:56:00Z">
            <w:rPr>
              <w:sz w:val="26"/>
              <w:szCs w:val="26"/>
            </w:rPr>
          </w:rPrChange>
        </w:rPr>
        <w:t>một</w:t>
      </w:r>
      <w:proofErr w:type="spellEnd"/>
      <w:r w:rsidRPr="00B41112">
        <w:rPr>
          <w:sz w:val="26"/>
          <w:szCs w:val="26"/>
          <w:rPrChange w:id="11366" w:author="Le Minh Nghia" w:date="2019-10-09T10:56:00Z">
            <w:rPr>
              <w:sz w:val="26"/>
              <w:szCs w:val="26"/>
            </w:rPr>
          </w:rPrChange>
        </w:rPr>
        <w:t xml:space="preserve"> </w:t>
      </w:r>
      <w:proofErr w:type="spellStart"/>
      <w:r w:rsidRPr="00B41112">
        <w:rPr>
          <w:sz w:val="26"/>
          <w:szCs w:val="26"/>
          <w:rPrChange w:id="11367" w:author="Le Minh Nghia" w:date="2019-10-09T10:56:00Z">
            <w:rPr>
              <w:sz w:val="26"/>
              <w:szCs w:val="26"/>
            </w:rPr>
          </w:rPrChange>
        </w:rPr>
        <w:t>ứng</w:t>
      </w:r>
      <w:proofErr w:type="spellEnd"/>
      <w:r w:rsidRPr="00B41112">
        <w:rPr>
          <w:sz w:val="26"/>
          <w:szCs w:val="26"/>
          <w:rPrChange w:id="11368" w:author="Le Minh Nghia" w:date="2019-10-09T10:56:00Z">
            <w:rPr>
              <w:sz w:val="26"/>
              <w:szCs w:val="26"/>
            </w:rPr>
          </w:rPrChange>
        </w:rPr>
        <w:t xml:space="preserve"> </w:t>
      </w:r>
      <w:proofErr w:type="spellStart"/>
      <w:r w:rsidRPr="00B41112">
        <w:rPr>
          <w:sz w:val="26"/>
          <w:szCs w:val="26"/>
          <w:rPrChange w:id="11369" w:author="Le Minh Nghia" w:date="2019-10-09T10:56:00Z">
            <w:rPr>
              <w:sz w:val="26"/>
              <w:szCs w:val="26"/>
            </w:rPr>
          </w:rPrChange>
        </w:rPr>
        <w:t>dụng</w:t>
      </w:r>
      <w:proofErr w:type="spellEnd"/>
      <w:r w:rsidRPr="00B41112">
        <w:rPr>
          <w:sz w:val="26"/>
          <w:szCs w:val="26"/>
          <w:rPrChange w:id="11370" w:author="Le Minh Nghia" w:date="2019-10-09T10:56:00Z">
            <w:rPr>
              <w:sz w:val="26"/>
              <w:szCs w:val="26"/>
            </w:rPr>
          </w:rPrChange>
        </w:rPr>
        <w:t xml:space="preserve"> </w:t>
      </w:r>
      <w:proofErr w:type="spellStart"/>
      <w:r w:rsidRPr="00B41112">
        <w:rPr>
          <w:sz w:val="26"/>
          <w:szCs w:val="26"/>
          <w:rPrChange w:id="11371" w:author="Le Minh Nghia" w:date="2019-10-09T10:56:00Z">
            <w:rPr>
              <w:sz w:val="26"/>
              <w:szCs w:val="26"/>
            </w:rPr>
          </w:rPrChange>
        </w:rPr>
        <w:t>thành</w:t>
      </w:r>
      <w:proofErr w:type="spellEnd"/>
      <w:r w:rsidRPr="00B41112">
        <w:rPr>
          <w:sz w:val="26"/>
          <w:szCs w:val="26"/>
          <w:rPrChange w:id="11372" w:author="Le Minh Nghia" w:date="2019-10-09T10:56:00Z">
            <w:rPr>
              <w:sz w:val="26"/>
              <w:szCs w:val="26"/>
            </w:rPr>
          </w:rPrChange>
        </w:rPr>
        <w:t xml:space="preserve"> </w:t>
      </w:r>
      <w:proofErr w:type="spellStart"/>
      <w:r w:rsidRPr="00B41112">
        <w:rPr>
          <w:sz w:val="26"/>
          <w:szCs w:val="26"/>
          <w:rPrChange w:id="11373" w:author="Le Minh Nghia" w:date="2019-10-09T10:56:00Z">
            <w:rPr>
              <w:sz w:val="26"/>
              <w:szCs w:val="26"/>
            </w:rPr>
          </w:rPrChange>
        </w:rPr>
        <w:t>công</w:t>
      </w:r>
      <w:proofErr w:type="spellEnd"/>
      <w:r w:rsidRPr="00B41112">
        <w:rPr>
          <w:sz w:val="26"/>
          <w:szCs w:val="26"/>
          <w:rPrChange w:id="11374" w:author="Le Minh Nghia" w:date="2019-10-09T10:56:00Z">
            <w:rPr>
              <w:sz w:val="26"/>
              <w:szCs w:val="26"/>
            </w:rPr>
          </w:rPrChange>
        </w:rPr>
        <w:t xml:space="preserve"> </w:t>
      </w:r>
      <w:proofErr w:type="spellStart"/>
      <w:r w:rsidRPr="00B41112">
        <w:rPr>
          <w:sz w:val="26"/>
          <w:szCs w:val="26"/>
          <w:rPrChange w:id="11375" w:author="Le Minh Nghia" w:date="2019-10-09T10:56:00Z">
            <w:rPr>
              <w:sz w:val="26"/>
              <w:szCs w:val="26"/>
            </w:rPr>
          </w:rPrChange>
        </w:rPr>
        <w:t>phát</w:t>
      </w:r>
      <w:proofErr w:type="spellEnd"/>
      <w:r w:rsidRPr="00B41112">
        <w:rPr>
          <w:sz w:val="26"/>
          <w:szCs w:val="26"/>
          <w:rPrChange w:id="11376" w:author="Le Minh Nghia" w:date="2019-10-09T10:56:00Z">
            <w:rPr>
              <w:sz w:val="26"/>
              <w:szCs w:val="26"/>
            </w:rPr>
          </w:rPrChange>
        </w:rPr>
        <w:t xml:space="preserve"> </w:t>
      </w:r>
      <w:proofErr w:type="spellStart"/>
      <w:r w:rsidRPr="00B41112">
        <w:rPr>
          <w:sz w:val="26"/>
          <w:szCs w:val="26"/>
          <w:rPrChange w:id="11377" w:author="Le Minh Nghia" w:date="2019-10-09T10:56:00Z">
            <w:rPr>
              <w:sz w:val="26"/>
              <w:szCs w:val="26"/>
            </w:rPr>
          </w:rPrChange>
        </w:rPr>
        <w:t>triển</w:t>
      </w:r>
      <w:proofErr w:type="spellEnd"/>
      <w:r w:rsidRPr="00B41112">
        <w:rPr>
          <w:sz w:val="26"/>
          <w:szCs w:val="26"/>
          <w:rPrChange w:id="11378" w:author="Le Minh Nghia" w:date="2019-10-09T10:56:00Z">
            <w:rPr>
              <w:sz w:val="26"/>
              <w:szCs w:val="26"/>
            </w:rPr>
          </w:rPrChange>
        </w:rPr>
        <w:t xml:space="preserve"> </w:t>
      </w:r>
      <w:proofErr w:type="spellStart"/>
      <w:r w:rsidRPr="00B41112">
        <w:rPr>
          <w:sz w:val="26"/>
          <w:szCs w:val="26"/>
          <w:rPrChange w:id="11379" w:author="Le Minh Nghia" w:date="2019-10-09T10:56:00Z">
            <w:rPr>
              <w:sz w:val="26"/>
              <w:szCs w:val="26"/>
            </w:rPr>
          </w:rPrChange>
        </w:rPr>
        <w:t>từ</w:t>
      </w:r>
      <w:proofErr w:type="spellEnd"/>
      <w:r w:rsidRPr="00B41112">
        <w:rPr>
          <w:sz w:val="26"/>
          <w:szCs w:val="26"/>
          <w:rPrChange w:id="11380" w:author="Le Minh Nghia" w:date="2019-10-09T10:56:00Z">
            <w:rPr>
              <w:sz w:val="26"/>
              <w:szCs w:val="26"/>
            </w:rPr>
          </w:rPrChange>
        </w:rPr>
        <w:t xml:space="preserve"> </w:t>
      </w:r>
      <w:proofErr w:type="spellStart"/>
      <w:r w:rsidRPr="00B41112">
        <w:rPr>
          <w:sz w:val="26"/>
          <w:szCs w:val="26"/>
          <w:rPrChange w:id="11381" w:author="Le Minh Nghia" w:date="2019-10-09T10:56:00Z">
            <w:rPr>
              <w:sz w:val="26"/>
              <w:szCs w:val="26"/>
            </w:rPr>
          </w:rPrChange>
        </w:rPr>
        <w:t>dự</w:t>
      </w:r>
      <w:proofErr w:type="spellEnd"/>
      <w:r w:rsidRPr="00B41112">
        <w:rPr>
          <w:sz w:val="26"/>
          <w:szCs w:val="26"/>
          <w:rPrChange w:id="11382" w:author="Le Minh Nghia" w:date="2019-10-09T10:56:00Z">
            <w:rPr>
              <w:sz w:val="26"/>
              <w:szCs w:val="26"/>
            </w:rPr>
          </w:rPrChange>
        </w:rPr>
        <w:t xml:space="preserve"> </w:t>
      </w:r>
      <w:proofErr w:type="spellStart"/>
      <w:r w:rsidRPr="00B41112">
        <w:rPr>
          <w:sz w:val="26"/>
          <w:szCs w:val="26"/>
          <w:rPrChange w:id="11383" w:author="Le Minh Nghia" w:date="2019-10-09T10:56:00Z">
            <w:rPr>
              <w:sz w:val="26"/>
              <w:szCs w:val="26"/>
            </w:rPr>
          </w:rPrChange>
        </w:rPr>
        <w:t>án</w:t>
      </w:r>
      <w:proofErr w:type="spellEnd"/>
      <w:r w:rsidRPr="00B41112">
        <w:rPr>
          <w:sz w:val="26"/>
          <w:szCs w:val="26"/>
          <w:rPrChange w:id="11384" w:author="Le Minh Nghia" w:date="2019-10-09T10:56:00Z">
            <w:rPr>
              <w:sz w:val="26"/>
              <w:szCs w:val="26"/>
            </w:rPr>
          </w:rPrChange>
        </w:rPr>
        <w:t xml:space="preserve"> DBDesigner4. MySQL Workbench </w:t>
      </w:r>
      <w:proofErr w:type="spellStart"/>
      <w:r w:rsidRPr="00B41112">
        <w:rPr>
          <w:sz w:val="26"/>
          <w:szCs w:val="26"/>
          <w:rPrChange w:id="11385" w:author="Le Minh Nghia" w:date="2019-10-09T10:56:00Z">
            <w:rPr>
              <w:sz w:val="26"/>
              <w:szCs w:val="26"/>
            </w:rPr>
          </w:rPrChange>
        </w:rPr>
        <w:t>cung</w:t>
      </w:r>
      <w:proofErr w:type="spellEnd"/>
      <w:r w:rsidRPr="00B41112">
        <w:rPr>
          <w:sz w:val="26"/>
          <w:szCs w:val="26"/>
          <w:rPrChange w:id="11386" w:author="Le Minh Nghia" w:date="2019-10-09T10:56:00Z">
            <w:rPr>
              <w:sz w:val="26"/>
              <w:szCs w:val="26"/>
            </w:rPr>
          </w:rPrChange>
        </w:rPr>
        <w:t xml:space="preserve"> </w:t>
      </w:r>
      <w:proofErr w:type="spellStart"/>
      <w:r w:rsidRPr="00B41112">
        <w:rPr>
          <w:sz w:val="26"/>
          <w:szCs w:val="26"/>
          <w:rPrChange w:id="11387" w:author="Le Minh Nghia" w:date="2019-10-09T10:56:00Z">
            <w:rPr>
              <w:sz w:val="26"/>
              <w:szCs w:val="26"/>
            </w:rPr>
          </w:rPrChange>
        </w:rPr>
        <w:t>cấp</w:t>
      </w:r>
      <w:proofErr w:type="spellEnd"/>
      <w:r w:rsidRPr="00B41112">
        <w:rPr>
          <w:sz w:val="26"/>
          <w:szCs w:val="26"/>
          <w:rPrChange w:id="11388" w:author="Le Minh Nghia" w:date="2019-10-09T10:56:00Z">
            <w:rPr>
              <w:sz w:val="26"/>
              <w:szCs w:val="26"/>
            </w:rPr>
          </w:rPrChange>
        </w:rPr>
        <w:t xml:space="preserve"> </w:t>
      </w:r>
      <w:proofErr w:type="spellStart"/>
      <w:r w:rsidRPr="00B41112">
        <w:rPr>
          <w:sz w:val="26"/>
          <w:szCs w:val="26"/>
          <w:rPrChange w:id="11389" w:author="Le Minh Nghia" w:date="2019-10-09T10:56:00Z">
            <w:rPr>
              <w:sz w:val="26"/>
              <w:szCs w:val="26"/>
            </w:rPr>
          </w:rPrChange>
        </w:rPr>
        <w:t>một</w:t>
      </w:r>
      <w:proofErr w:type="spellEnd"/>
      <w:r w:rsidRPr="00B41112">
        <w:rPr>
          <w:sz w:val="26"/>
          <w:szCs w:val="26"/>
          <w:rPrChange w:id="11390" w:author="Le Minh Nghia" w:date="2019-10-09T10:56:00Z">
            <w:rPr>
              <w:sz w:val="26"/>
              <w:szCs w:val="26"/>
            </w:rPr>
          </w:rPrChange>
        </w:rPr>
        <w:t xml:space="preserve"> </w:t>
      </w:r>
      <w:proofErr w:type="spellStart"/>
      <w:r w:rsidRPr="00B41112">
        <w:rPr>
          <w:sz w:val="26"/>
          <w:szCs w:val="26"/>
          <w:rPrChange w:id="11391" w:author="Le Minh Nghia" w:date="2019-10-09T10:56:00Z">
            <w:rPr>
              <w:sz w:val="26"/>
              <w:szCs w:val="26"/>
            </w:rPr>
          </w:rPrChange>
        </w:rPr>
        <w:t>công</w:t>
      </w:r>
      <w:proofErr w:type="spellEnd"/>
      <w:r w:rsidRPr="00B41112">
        <w:rPr>
          <w:sz w:val="26"/>
          <w:szCs w:val="26"/>
          <w:rPrChange w:id="11392" w:author="Le Minh Nghia" w:date="2019-10-09T10:56:00Z">
            <w:rPr>
              <w:sz w:val="26"/>
              <w:szCs w:val="26"/>
            </w:rPr>
          </w:rPrChange>
        </w:rPr>
        <w:t xml:space="preserve"> </w:t>
      </w:r>
      <w:proofErr w:type="spellStart"/>
      <w:r w:rsidRPr="00B41112">
        <w:rPr>
          <w:sz w:val="26"/>
          <w:szCs w:val="26"/>
          <w:rPrChange w:id="11393" w:author="Le Minh Nghia" w:date="2019-10-09T10:56:00Z">
            <w:rPr>
              <w:sz w:val="26"/>
              <w:szCs w:val="26"/>
            </w:rPr>
          </w:rPrChange>
        </w:rPr>
        <w:t>cụ</w:t>
      </w:r>
      <w:proofErr w:type="spellEnd"/>
      <w:r w:rsidRPr="00B41112">
        <w:rPr>
          <w:sz w:val="26"/>
          <w:szCs w:val="26"/>
          <w:rPrChange w:id="11394" w:author="Le Minh Nghia" w:date="2019-10-09T10:56:00Z">
            <w:rPr>
              <w:sz w:val="26"/>
              <w:szCs w:val="26"/>
            </w:rPr>
          </w:rPrChange>
        </w:rPr>
        <w:t xml:space="preserve"> </w:t>
      </w:r>
      <w:proofErr w:type="spellStart"/>
      <w:r w:rsidRPr="00B41112">
        <w:rPr>
          <w:sz w:val="26"/>
          <w:szCs w:val="26"/>
          <w:rPrChange w:id="11395" w:author="Le Minh Nghia" w:date="2019-10-09T10:56:00Z">
            <w:rPr>
              <w:sz w:val="26"/>
              <w:szCs w:val="26"/>
            </w:rPr>
          </w:rPrChange>
        </w:rPr>
        <w:t>giao</w:t>
      </w:r>
      <w:proofErr w:type="spellEnd"/>
      <w:r w:rsidRPr="00B41112">
        <w:rPr>
          <w:sz w:val="26"/>
          <w:szCs w:val="26"/>
          <w:rPrChange w:id="11396" w:author="Le Minh Nghia" w:date="2019-10-09T10:56:00Z">
            <w:rPr>
              <w:sz w:val="26"/>
              <w:szCs w:val="26"/>
            </w:rPr>
          </w:rPrChange>
        </w:rPr>
        <w:t xml:space="preserve"> </w:t>
      </w:r>
      <w:proofErr w:type="spellStart"/>
      <w:r w:rsidRPr="00B41112">
        <w:rPr>
          <w:sz w:val="26"/>
          <w:szCs w:val="26"/>
          <w:rPrChange w:id="11397" w:author="Le Minh Nghia" w:date="2019-10-09T10:56:00Z">
            <w:rPr>
              <w:sz w:val="26"/>
              <w:szCs w:val="26"/>
            </w:rPr>
          </w:rPrChange>
        </w:rPr>
        <w:t>diện</w:t>
      </w:r>
      <w:proofErr w:type="spellEnd"/>
      <w:r w:rsidRPr="00B41112">
        <w:rPr>
          <w:sz w:val="26"/>
          <w:szCs w:val="26"/>
          <w:rPrChange w:id="11398" w:author="Le Minh Nghia" w:date="2019-10-09T10:56:00Z">
            <w:rPr>
              <w:sz w:val="26"/>
              <w:szCs w:val="26"/>
            </w:rPr>
          </w:rPrChange>
        </w:rPr>
        <w:t xml:space="preserve"> </w:t>
      </w:r>
      <w:proofErr w:type="spellStart"/>
      <w:r w:rsidRPr="00B41112">
        <w:rPr>
          <w:sz w:val="26"/>
          <w:szCs w:val="26"/>
          <w:rPrChange w:id="11399" w:author="Le Minh Nghia" w:date="2019-10-09T10:56:00Z">
            <w:rPr>
              <w:sz w:val="26"/>
              <w:szCs w:val="26"/>
            </w:rPr>
          </w:rPrChange>
        </w:rPr>
        <w:t>đồ</w:t>
      </w:r>
      <w:proofErr w:type="spellEnd"/>
      <w:r w:rsidRPr="00B41112">
        <w:rPr>
          <w:sz w:val="26"/>
          <w:szCs w:val="26"/>
          <w:rPrChange w:id="11400" w:author="Le Minh Nghia" w:date="2019-10-09T10:56:00Z">
            <w:rPr>
              <w:sz w:val="26"/>
              <w:szCs w:val="26"/>
            </w:rPr>
          </w:rPrChange>
        </w:rPr>
        <w:t xml:space="preserve"> </w:t>
      </w:r>
      <w:proofErr w:type="spellStart"/>
      <w:r w:rsidRPr="00B41112">
        <w:rPr>
          <w:sz w:val="26"/>
          <w:szCs w:val="26"/>
          <w:rPrChange w:id="11401" w:author="Le Minh Nghia" w:date="2019-10-09T10:56:00Z">
            <w:rPr>
              <w:sz w:val="26"/>
              <w:szCs w:val="26"/>
            </w:rPr>
          </w:rPrChange>
        </w:rPr>
        <w:t>hoạ</w:t>
      </w:r>
      <w:proofErr w:type="spellEnd"/>
      <w:r w:rsidRPr="00B41112">
        <w:rPr>
          <w:sz w:val="26"/>
          <w:szCs w:val="26"/>
          <w:rPrChange w:id="11402" w:author="Le Minh Nghia" w:date="2019-10-09T10:56:00Z">
            <w:rPr>
              <w:sz w:val="26"/>
              <w:szCs w:val="26"/>
            </w:rPr>
          </w:rPrChange>
        </w:rPr>
        <w:t xml:space="preserve"> </w:t>
      </w:r>
      <w:proofErr w:type="spellStart"/>
      <w:r w:rsidRPr="00B41112">
        <w:rPr>
          <w:sz w:val="26"/>
          <w:szCs w:val="26"/>
          <w:rPrChange w:id="11403" w:author="Le Minh Nghia" w:date="2019-10-09T10:56:00Z">
            <w:rPr>
              <w:sz w:val="26"/>
              <w:szCs w:val="26"/>
            </w:rPr>
          </w:rPrChange>
        </w:rPr>
        <w:t>để</w:t>
      </w:r>
      <w:proofErr w:type="spellEnd"/>
      <w:r w:rsidRPr="00B41112">
        <w:rPr>
          <w:sz w:val="26"/>
          <w:szCs w:val="26"/>
          <w:rPrChange w:id="11404" w:author="Le Minh Nghia" w:date="2019-10-09T10:56:00Z">
            <w:rPr>
              <w:sz w:val="26"/>
              <w:szCs w:val="26"/>
            </w:rPr>
          </w:rPrChange>
        </w:rPr>
        <w:t xml:space="preserve"> </w:t>
      </w:r>
      <w:proofErr w:type="spellStart"/>
      <w:r w:rsidRPr="00B41112">
        <w:rPr>
          <w:sz w:val="26"/>
          <w:szCs w:val="26"/>
          <w:rPrChange w:id="11405" w:author="Le Minh Nghia" w:date="2019-10-09T10:56:00Z">
            <w:rPr>
              <w:sz w:val="26"/>
              <w:szCs w:val="26"/>
            </w:rPr>
          </w:rPrChange>
        </w:rPr>
        <w:t>làm</w:t>
      </w:r>
      <w:proofErr w:type="spellEnd"/>
      <w:r w:rsidRPr="00B41112">
        <w:rPr>
          <w:sz w:val="26"/>
          <w:szCs w:val="26"/>
          <w:rPrChange w:id="11406" w:author="Le Minh Nghia" w:date="2019-10-09T10:56:00Z">
            <w:rPr>
              <w:sz w:val="26"/>
              <w:szCs w:val="26"/>
            </w:rPr>
          </w:rPrChange>
        </w:rPr>
        <w:t xml:space="preserve"> </w:t>
      </w:r>
      <w:proofErr w:type="spellStart"/>
      <w:r w:rsidRPr="00B41112">
        <w:rPr>
          <w:sz w:val="26"/>
          <w:szCs w:val="26"/>
          <w:rPrChange w:id="11407" w:author="Le Minh Nghia" w:date="2019-10-09T10:56:00Z">
            <w:rPr>
              <w:sz w:val="26"/>
              <w:szCs w:val="26"/>
            </w:rPr>
          </w:rPrChange>
        </w:rPr>
        <w:t>việc</w:t>
      </w:r>
      <w:proofErr w:type="spellEnd"/>
      <w:r w:rsidRPr="00B41112">
        <w:rPr>
          <w:sz w:val="26"/>
          <w:szCs w:val="26"/>
          <w:rPrChange w:id="11408" w:author="Le Minh Nghia" w:date="2019-10-09T10:56:00Z">
            <w:rPr>
              <w:sz w:val="26"/>
              <w:szCs w:val="26"/>
            </w:rPr>
          </w:rPrChange>
        </w:rPr>
        <w:t xml:space="preserve"> </w:t>
      </w:r>
      <w:proofErr w:type="spellStart"/>
      <w:r w:rsidRPr="00B41112">
        <w:rPr>
          <w:sz w:val="26"/>
          <w:szCs w:val="26"/>
          <w:rPrChange w:id="11409" w:author="Le Minh Nghia" w:date="2019-10-09T10:56:00Z">
            <w:rPr>
              <w:sz w:val="26"/>
              <w:szCs w:val="26"/>
            </w:rPr>
          </w:rPrChange>
        </w:rPr>
        <w:t>với</w:t>
      </w:r>
      <w:proofErr w:type="spellEnd"/>
      <w:r w:rsidRPr="00B41112">
        <w:rPr>
          <w:sz w:val="26"/>
          <w:szCs w:val="26"/>
          <w:rPrChange w:id="11410" w:author="Le Minh Nghia" w:date="2019-10-09T10:56:00Z">
            <w:rPr>
              <w:sz w:val="26"/>
              <w:szCs w:val="26"/>
            </w:rPr>
          </w:rPrChange>
        </w:rPr>
        <w:t xml:space="preserve"> MySQL Server </w:t>
      </w:r>
      <w:proofErr w:type="spellStart"/>
      <w:r w:rsidRPr="00B41112">
        <w:rPr>
          <w:sz w:val="26"/>
          <w:szCs w:val="26"/>
          <w:rPrChange w:id="11411" w:author="Le Minh Nghia" w:date="2019-10-09T10:56:00Z">
            <w:rPr>
              <w:sz w:val="26"/>
              <w:szCs w:val="26"/>
            </w:rPr>
          </w:rPrChange>
        </w:rPr>
        <w:t>và</w:t>
      </w:r>
      <w:proofErr w:type="spellEnd"/>
      <w:r w:rsidRPr="00B41112">
        <w:rPr>
          <w:sz w:val="26"/>
          <w:szCs w:val="26"/>
          <w:rPrChange w:id="11412" w:author="Le Minh Nghia" w:date="2019-10-09T10:56:00Z">
            <w:rPr>
              <w:sz w:val="26"/>
              <w:szCs w:val="26"/>
            </w:rPr>
          </w:rPrChange>
        </w:rPr>
        <w:t xml:space="preserve"> CSDL. MySQL Workbench </w:t>
      </w:r>
      <w:proofErr w:type="spellStart"/>
      <w:r w:rsidRPr="00B41112">
        <w:rPr>
          <w:sz w:val="26"/>
          <w:szCs w:val="26"/>
          <w:rPrChange w:id="11413" w:author="Le Minh Nghia" w:date="2019-10-09T10:56:00Z">
            <w:rPr>
              <w:sz w:val="26"/>
              <w:szCs w:val="26"/>
            </w:rPr>
          </w:rPrChange>
        </w:rPr>
        <w:t>hỗ</w:t>
      </w:r>
      <w:proofErr w:type="spellEnd"/>
      <w:r w:rsidRPr="00B41112">
        <w:rPr>
          <w:sz w:val="26"/>
          <w:szCs w:val="26"/>
          <w:rPrChange w:id="11414" w:author="Le Minh Nghia" w:date="2019-10-09T10:56:00Z">
            <w:rPr>
              <w:sz w:val="26"/>
              <w:szCs w:val="26"/>
            </w:rPr>
          </w:rPrChange>
        </w:rPr>
        <w:t xml:space="preserve"> </w:t>
      </w:r>
      <w:proofErr w:type="spellStart"/>
      <w:r w:rsidRPr="00B41112">
        <w:rPr>
          <w:sz w:val="26"/>
          <w:szCs w:val="26"/>
          <w:rPrChange w:id="11415" w:author="Le Minh Nghia" w:date="2019-10-09T10:56:00Z">
            <w:rPr>
              <w:sz w:val="26"/>
              <w:szCs w:val="26"/>
            </w:rPr>
          </w:rPrChange>
        </w:rPr>
        <w:t>trợ</w:t>
      </w:r>
      <w:proofErr w:type="spellEnd"/>
      <w:r w:rsidRPr="00B41112">
        <w:rPr>
          <w:sz w:val="26"/>
          <w:szCs w:val="26"/>
          <w:rPrChange w:id="11416" w:author="Le Minh Nghia" w:date="2019-10-09T10:56:00Z">
            <w:rPr>
              <w:sz w:val="26"/>
              <w:szCs w:val="26"/>
            </w:rPr>
          </w:rPrChange>
        </w:rPr>
        <w:t xml:space="preserve"> </w:t>
      </w:r>
      <w:proofErr w:type="spellStart"/>
      <w:r w:rsidRPr="00B41112">
        <w:rPr>
          <w:sz w:val="26"/>
          <w:szCs w:val="26"/>
          <w:rPrChange w:id="11417" w:author="Le Minh Nghia" w:date="2019-10-09T10:56:00Z">
            <w:rPr>
              <w:sz w:val="26"/>
              <w:szCs w:val="26"/>
            </w:rPr>
          </w:rPrChange>
        </w:rPr>
        <w:t>toàn</w:t>
      </w:r>
      <w:proofErr w:type="spellEnd"/>
      <w:r w:rsidRPr="00B41112">
        <w:rPr>
          <w:sz w:val="26"/>
          <w:szCs w:val="26"/>
          <w:rPrChange w:id="11418" w:author="Le Minh Nghia" w:date="2019-10-09T10:56:00Z">
            <w:rPr>
              <w:sz w:val="26"/>
              <w:szCs w:val="26"/>
            </w:rPr>
          </w:rPrChange>
        </w:rPr>
        <w:t xml:space="preserve"> </w:t>
      </w:r>
      <w:proofErr w:type="spellStart"/>
      <w:r w:rsidRPr="00B41112">
        <w:rPr>
          <w:sz w:val="26"/>
          <w:szCs w:val="26"/>
          <w:rPrChange w:id="11419" w:author="Le Minh Nghia" w:date="2019-10-09T10:56:00Z">
            <w:rPr>
              <w:sz w:val="26"/>
              <w:szCs w:val="26"/>
            </w:rPr>
          </w:rPrChange>
        </w:rPr>
        <w:t>vẹn</w:t>
      </w:r>
      <w:proofErr w:type="spellEnd"/>
      <w:r w:rsidRPr="00B41112">
        <w:rPr>
          <w:sz w:val="26"/>
          <w:szCs w:val="26"/>
          <w:rPrChange w:id="11420" w:author="Le Minh Nghia" w:date="2019-10-09T10:56:00Z">
            <w:rPr>
              <w:sz w:val="26"/>
              <w:szCs w:val="26"/>
            </w:rPr>
          </w:rPrChange>
        </w:rPr>
        <w:t xml:space="preserve"> </w:t>
      </w:r>
      <w:proofErr w:type="spellStart"/>
      <w:r w:rsidRPr="00B41112">
        <w:rPr>
          <w:sz w:val="26"/>
          <w:szCs w:val="26"/>
          <w:rPrChange w:id="11421" w:author="Le Minh Nghia" w:date="2019-10-09T10:56:00Z">
            <w:rPr>
              <w:sz w:val="26"/>
              <w:szCs w:val="26"/>
            </w:rPr>
          </w:rPrChange>
        </w:rPr>
        <w:t>cho</w:t>
      </w:r>
      <w:proofErr w:type="spellEnd"/>
      <w:r w:rsidRPr="00B41112">
        <w:rPr>
          <w:sz w:val="26"/>
          <w:szCs w:val="26"/>
          <w:rPrChange w:id="11422" w:author="Le Minh Nghia" w:date="2019-10-09T10:56:00Z">
            <w:rPr>
              <w:sz w:val="26"/>
              <w:szCs w:val="26"/>
            </w:rPr>
          </w:rPrChange>
        </w:rPr>
        <w:t xml:space="preserve"> MySQL Server </w:t>
      </w:r>
      <w:proofErr w:type="spellStart"/>
      <w:r w:rsidRPr="00B41112">
        <w:rPr>
          <w:sz w:val="26"/>
          <w:szCs w:val="26"/>
          <w:rPrChange w:id="11423" w:author="Le Minh Nghia" w:date="2019-10-09T10:56:00Z">
            <w:rPr>
              <w:sz w:val="26"/>
              <w:szCs w:val="26"/>
            </w:rPr>
          </w:rPrChange>
        </w:rPr>
        <w:t>phiên</w:t>
      </w:r>
      <w:proofErr w:type="spellEnd"/>
      <w:r w:rsidRPr="00B41112">
        <w:rPr>
          <w:sz w:val="26"/>
          <w:szCs w:val="26"/>
          <w:rPrChange w:id="11424" w:author="Le Minh Nghia" w:date="2019-10-09T10:56:00Z">
            <w:rPr>
              <w:sz w:val="26"/>
              <w:szCs w:val="26"/>
            </w:rPr>
          </w:rPrChange>
        </w:rPr>
        <w:t xml:space="preserve"> </w:t>
      </w:r>
      <w:proofErr w:type="spellStart"/>
      <w:r w:rsidRPr="00B41112">
        <w:rPr>
          <w:sz w:val="26"/>
          <w:szCs w:val="26"/>
          <w:rPrChange w:id="11425" w:author="Le Minh Nghia" w:date="2019-10-09T10:56:00Z">
            <w:rPr>
              <w:sz w:val="26"/>
              <w:szCs w:val="26"/>
            </w:rPr>
          </w:rPrChange>
        </w:rPr>
        <w:t>bản</w:t>
      </w:r>
      <w:proofErr w:type="spellEnd"/>
      <w:r w:rsidRPr="00B41112">
        <w:rPr>
          <w:sz w:val="26"/>
          <w:szCs w:val="26"/>
          <w:rPrChange w:id="11426" w:author="Le Minh Nghia" w:date="2019-10-09T10:56:00Z">
            <w:rPr>
              <w:sz w:val="26"/>
              <w:szCs w:val="26"/>
            </w:rPr>
          </w:rPrChange>
        </w:rPr>
        <w:t xml:space="preserve"> 5.1 </w:t>
      </w:r>
      <w:proofErr w:type="spellStart"/>
      <w:r w:rsidRPr="00B41112">
        <w:rPr>
          <w:sz w:val="26"/>
          <w:szCs w:val="26"/>
          <w:rPrChange w:id="11427" w:author="Le Minh Nghia" w:date="2019-10-09T10:56:00Z">
            <w:rPr>
              <w:sz w:val="26"/>
              <w:szCs w:val="26"/>
            </w:rPr>
          </w:rPrChange>
        </w:rPr>
        <w:t>và</w:t>
      </w:r>
      <w:proofErr w:type="spellEnd"/>
      <w:r w:rsidRPr="00B41112">
        <w:rPr>
          <w:sz w:val="26"/>
          <w:szCs w:val="26"/>
          <w:rPrChange w:id="11428" w:author="Le Minh Nghia" w:date="2019-10-09T10:56:00Z">
            <w:rPr>
              <w:sz w:val="26"/>
              <w:szCs w:val="26"/>
            </w:rPr>
          </w:rPrChange>
        </w:rPr>
        <w:t xml:space="preserve"> </w:t>
      </w:r>
      <w:proofErr w:type="spellStart"/>
      <w:r w:rsidRPr="00B41112">
        <w:rPr>
          <w:sz w:val="26"/>
          <w:szCs w:val="26"/>
          <w:rPrChange w:id="11429" w:author="Le Minh Nghia" w:date="2019-10-09T10:56:00Z">
            <w:rPr>
              <w:sz w:val="26"/>
              <w:szCs w:val="26"/>
            </w:rPr>
          </w:rPrChange>
        </w:rPr>
        <w:t>mới</w:t>
      </w:r>
      <w:proofErr w:type="spellEnd"/>
      <w:r w:rsidRPr="00B41112">
        <w:rPr>
          <w:sz w:val="26"/>
          <w:szCs w:val="26"/>
          <w:rPrChange w:id="11430" w:author="Le Minh Nghia" w:date="2019-10-09T10:56:00Z">
            <w:rPr>
              <w:sz w:val="26"/>
              <w:szCs w:val="26"/>
            </w:rPr>
          </w:rPrChange>
        </w:rPr>
        <w:t xml:space="preserve"> </w:t>
      </w:r>
      <w:proofErr w:type="spellStart"/>
      <w:r w:rsidRPr="00B41112">
        <w:rPr>
          <w:sz w:val="26"/>
          <w:szCs w:val="26"/>
          <w:rPrChange w:id="11431" w:author="Le Minh Nghia" w:date="2019-10-09T10:56:00Z">
            <w:rPr>
              <w:sz w:val="26"/>
              <w:szCs w:val="26"/>
            </w:rPr>
          </w:rPrChange>
        </w:rPr>
        <w:t>hơn</w:t>
      </w:r>
      <w:proofErr w:type="spellEnd"/>
      <w:r w:rsidRPr="00B41112">
        <w:rPr>
          <w:sz w:val="26"/>
          <w:szCs w:val="26"/>
          <w:rPrChange w:id="11432" w:author="Le Minh Nghia" w:date="2019-10-09T10:56:00Z">
            <w:rPr>
              <w:sz w:val="26"/>
              <w:szCs w:val="26"/>
            </w:rPr>
          </w:rPrChange>
        </w:rPr>
        <w:t xml:space="preserve">, </w:t>
      </w:r>
      <w:proofErr w:type="spellStart"/>
      <w:r w:rsidRPr="00B41112">
        <w:rPr>
          <w:sz w:val="26"/>
          <w:szCs w:val="26"/>
          <w:rPrChange w:id="11433" w:author="Le Minh Nghia" w:date="2019-10-09T10:56:00Z">
            <w:rPr>
              <w:sz w:val="26"/>
              <w:szCs w:val="26"/>
            </w:rPr>
          </w:rPrChange>
        </w:rPr>
        <w:t>nó</w:t>
      </w:r>
      <w:proofErr w:type="spellEnd"/>
      <w:r w:rsidRPr="00B41112">
        <w:rPr>
          <w:sz w:val="26"/>
          <w:szCs w:val="26"/>
          <w:rPrChange w:id="11434" w:author="Le Minh Nghia" w:date="2019-10-09T10:56:00Z">
            <w:rPr>
              <w:sz w:val="26"/>
              <w:szCs w:val="26"/>
            </w:rPr>
          </w:rPrChange>
        </w:rPr>
        <w:t xml:space="preserve"> </w:t>
      </w:r>
      <w:proofErr w:type="spellStart"/>
      <w:r w:rsidRPr="00B41112">
        <w:rPr>
          <w:sz w:val="26"/>
          <w:szCs w:val="26"/>
          <w:rPrChange w:id="11435" w:author="Le Minh Nghia" w:date="2019-10-09T10:56:00Z">
            <w:rPr>
              <w:sz w:val="26"/>
              <w:szCs w:val="26"/>
            </w:rPr>
          </w:rPrChange>
        </w:rPr>
        <w:t>cũng</w:t>
      </w:r>
      <w:proofErr w:type="spellEnd"/>
      <w:r w:rsidRPr="00B41112">
        <w:rPr>
          <w:sz w:val="26"/>
          <w:szCs w:val="26"/>
          <w:rPrChange w:id="11436" w:author="Le Minh Nghia" w:date="2019-10-09T10:56:00Z">
            <w:rPr>
              <w:sz w:val="26"/>
              <w:szCs w:val="26"/>
            </w:rPr>
          </w:rPrChange>
        </w:rPr>
        <w:t xml:space="preserve"> </w:t>
      </w:r>
      <w:proofErr w:type="spellStart"/>
      <w:r w:rsidRPr="00B41112">
        <w:rPr>
          <w:sz w:val="26"/>
          <w:szCs w:val="26"/>
          <w:rPrChange w:id="11437" w:author="Le Minh Nghia" w:date="2019-10-09T10:56:00Z">
            <w:rPr>
              <w:sz w:val="26"/>
              <w:szCs w:val="26"/>
            </w:rPr>
          </w:rPrChange>
        </w:rPr>
        <w:t>tương</w:t>
      </w:r>
      <w:proofErr w:type="spellEnd"/>
      <w:r w:rsidRPr="00B41112">
        <w:rPr>
          <w:sz w:val="26"/>
          <w:szCs w:val="26"/>
          <w:rPrChange w:id="11438" w:author="Le Minh Nghia" w:date="2019-10-09T10:56:00Z">
            <w:rPr>
              <w:sz w:val="26"/>
              <w:szCs w:val="26"/>
            </w:rPr>
          </w:rPrChange>
        </w:rPr>
        <w:t xml:space="preserve"> </w:t>
      </w:r>
      <w:proofErr w:type="spellStart"/>
      <w:r w:rsidRPr="00B41112">
        <w:rPr>
          <w:sz w:val="26"/>
          <w:szCs w:val="26"/>
          <w:rPrChange w:id="11439" w:author="Le Minh Nghia" w:date="2019-10-09T10:56:00Z">
            <w:rPr>
              <w:sz w:val="26"/>
              <w:szCs w:val="26"/>
            </w:rPr>
          </w:rPrChange>
        </w:rPr>
        <w:t>thích</w:t>
      </w:r>
      <w:proofErr w:type="spellEnd"/>
      <w:r w:rsidRPr="00B41112">
        <w:rPr>
          <w:sz w:val="26"/>
          <w:szCs w:val="26"/>
          <w:rPrChange w:id="11440" w:author="Le Minh Nghia" w:date="2019-10-09T10:56:00Z">
            <w:rPr>
              <w:sz w:val="26"/>
              <w:szCs w:val="26"/>
            </w:rPr>
          </w:rPrChange>
        </w:rPr>
        <w:t xml:space="preserve"> </w:t>
      </w:r>
      <w:proofErr w:type="spellStart"/>
      <w:r w:rsidRPr="00B41112">
        <w:rPr>
          <w:sz w:val="26"/>
          <w:szCs w:val="26"/>
          <w:rPrChange w:id="11441" w:author="Le Minh Nghia" w:date="2019-10-09T10:56:00Z">
            <w:rPr>
              <w:sz w:val="26"/>
              <w:szCs w:val="26"/>
            </w:rPr>
          </w:rPrChange>
        </w:rPr>
        <w:t>với</w:t>
      </w:r>
      <w:proofErr w:type="spellEnd"/>
      <w:r w:rsidRPr="00B41112">
        <w:rPr>
          <w:sz w:val="26"/>
          <w:szCs w:val="26"/>
          <w:rPrChange w:id="11442" w:author="Le Minh Nghia" w:date="2019-10-09T10:56:00Z">
            <w:rPr>
              <w:sz w:val="26"/>
              <w:szCs w:val="26"/>
            </w:rPr>
          </w:rPrChange>
        </w:rPr>
        <w:t xml:space="preserve"> MySQL Server 5.0 (</w:t>
      </w:r>
      <w:proofErr w:type="spellStart"/>
      <w:r w:rsidRPr="00B41112">
        <w:rPr>
          <w:sz w:val="26"/>
          <w:szCs w:val="26"/>
          <w:rPrChange w:id="11443" w:author="Le Minh Nghia" w:date="2019-10-09T10:56:00Z">
            <w:rPr>
              <w:sz w:val="26"/>
              <w:szCs w:val="26"/>
            </w:rPr>
          </w:rPrChange>
        </w:rPr>
        <w:t>nhưng</w:t>
      </w:r>
      <w:proofErr w:type="spellEnd"/>
      <w:r w:rsidRPr="00B41112">
        <w:rPr>
          <w:sz w:val="26"/>
          <w:szCs w:val="26"/>
          <w:rPrChange w:id="11444" w:author="Le Minh Nghia" w:date="2019-10-09T10:56:00Z">
            <w:rPr>
              <w:sz w:val="26"/>
              <w:szCs w:val="26"/>
            </w:rPr>
          </w:rPrChange>
        </w:rPr>
        <w:t xml:space="preserve"> </w:t>
      </w:r>
      <w:proofErr w:type="spellStart"/>
      <w:r w:rsidRPr="00B41112">
        <w:rPr>
          <w:sz w:val="26"/>
          <w:szCs w:val="26"/>
          <w:rPrChange w:id="11445" w:author="Le Minh Nghia" w:date="2019-10-09T10:56:00Z">
            <w:rPr>
              <w:sz w:val="26"/>
              <w:szCs w:val="26"/>
            </w:rPr>
          </w:rPrChange>
        </w:rPr>
        <w:t>không</w:t>
      </w:r>
      <w:proofErr w:type="spellEnd"/>
      <w:r w:rsidRPr="00B41112">
        <w:rPr>
          <w:sz w:val="26"/>
          <w:szCs w:val="26"/>
          <w:rPrChange w:id="11446" w:author="Le Minh Nghia" w:date="2019-10-09T10:56:00Z">
            <w:rPr>
              <w:sz w:val="26"/>
              <w:szCs w:val="26"/>
            </w:rPr>
          </w:rPrChange>
        </w:rPr>
        <w:t xml:space="preserve"> </w:t>
      </w:r>
      <w:proofErr w:type="spellStart"/>
      <w:r w:rsidRPr="00B41112">
        <w:rPr>
          <w:sz w:val="26"/>
          <w:szCs w:val="26"/>
          <w:rPrChange w:id="11447" w:author="Le Minh Nghia" w:date="2019-10-09T10:56:00Z">
            <w:rPr>
              <w:sz w:val="26"/>
              <w:szCs w:val="26"/>
            </w:rPr>
          </w:rPrChange>
        </w:rPr>
        <w:t>phải</w:t>
      </w:r>
      <w:proofErr w:type="spellEnd"/>
      <w:r w:rsidRPr="00B41112">
        <w:rPr>
          <w:sz w:val="26"/>
          <w:szCs w:val="26"/>
          <w:rPrChange w:id="11448" w:author="Le Minh Nghia" w:date="2019-10-09T10:56:00Z">
            <w:rPr>
              <w:sz w:val="26"/>
              <w:szCs w:val="26"/>
            </w:rPr>
          </w:rPrChange>
        </w:rPr>
        <w:t xml:space="preserve"> </w:t>
      </w:r>
      <w:proofErr w:type="spellStart"/>
      <w:r w:rsidRPr="00B41112">
        <w:rPr>
          <w:sz w:val="26"/>
          <w:szCs w:val="26"/>
          <w:rPrChange w:id="11449" w:author="Le Minh Nghia" w:date="2019-10-09T10:56:00Z">
            <w:rPr>
              <w:sz w:val="26"/>
              <w:szCs w:val="26"/>
            </w:rPr>
          </w:rPrChange>
        </w:rPr>
        <w:t>là</w:t>
      </w:r>
      <w:proofErr w:type="spellEnd"/>
      <w:r w:rsidRPr="00B41112">
        <w:rPr>
          <w:sz w:val="26"/>
          <w:szCs w:val="26"/>
          <w:rPrChange w:id="11450" w:author="Le Minh Nghia" w:date="2019-10-09T10:56:00Z">
            <w:rPr>
              <w:sz w:val="26"/>
              <w:szCs w:val="26"/>
            </w:rPr>
          </w:rPrChange>
        </w:rPr>
        <w:t xml:space="preserve"> </w:t>
      </w:r>
      <w:proofErr w:type="spellStart"/>
      <w:r w:rsidRPr="00B41112">
        <w:rPr>
          <w:sz w:val="26"/>
          <w:szCs w:val="26"/>
          <w:rPrChange w:id="11451" w:author="Le Minh Nghia" w:date="2019-10-09T10:56:00Z">
            <w:rPr>
              <w:sz w:val="26"/>
              <w:szCs w:val="26"/>
            </w:rPr>
          </w:rPrChange>
        </w:rPr>
        <w:t>với</w:t>
      </w:r>
      <w:proofErr w:type="spellEnd"/>
      <w:r w:rsidRPr="00B41112">
        <w:rPr>
          <w:sz w:val="26"/>
          <w:szCs w:val="26"/>
          <w:rPrChange w:id="11452" w:author="Le Minh Nghia" w:date="2019-10-09T10:56:00Z">
            <w:rPr>
              <w:sz w:val="26"/>
              <w:szCs w:val="26"/>
            </w:rPr>
          </w:rPrChange>
        </w:rPr>
        <w:t xml:space="preserve"> </w:t>
      </w:r>
      <w:proofErr w:type="spellStart"/>
      <w:r w:rsidRPr="00B41112">
        <w:rPr>
          <w:sz w:val="26"/>
          <w:szCs w:val="26"/>
          <w:rPrChange w:id="11453" w:author="Le Minh Nghia" w:date="2019-10-09T10:56:00Z">
            <w:rPr>
              <w:sz w:val="26"/>
              <w:szCs w:val="26"/>
            </w:rPr>
          </w:rPrChange>
        </w:rPr>
        <w:t>tất</w:t>
      </w:r>
      <w:proofErr w:type="spellEnd"/>
      <w:r w:rsidRPr="00B41112">
        <w:rPr>
          <w:sz w:val="26"/>
          <w:szCs w:val="26"/>
          <w:rPrChange w:id="11454" w:author="Le Minh Nghia" w:date="2019-10-09T10:56:00Z">
            <w:rPr>
              <w:sz w:val="26"/>
              <w:szCs w:val="26"/>
            </w:rPr>
          </w:rPrChange>
        </w:rPr>
        <w:t xml:space="preserve"> </w:t>
      </w:r>
      <w:proofErr w:type="spellStart"/>
      <w:r w:rsidRPr="00B41112">
        <w:rPr>
          <w:sz w:val="26"/>
          <w:szCs w:val="26"/>
          <w:rPrChange w:id="11455" w:author="Le Minh Nghia" w:date="2019-10-09T10:56:00Z">
            <w:rPr>
              <w:sz w:val="26"/>
              <w:szCs w:val="26"/>
            </w:rPr>
          </w:rPrChange>
        </w:rPr>
        <w:t>cả</w:t>
      </w:r>
      <w:proofErr w:type="spellEnd"/>
      <w:r w:rsidRPr="00B41112">
        <w:rPr>
          <w:sz w:val="26"/>
          <w:szCs w:val="26"/>
          <w:rPrChange w:id="11456" w:author="Le Minh Nghia" w:date="2019-10-09T10:56:00Z">
            <w:rPr>
              <w:sz w:val="26"/>
              <w:szCs w:val="26"/>
            </w:rPr>
          </w:rPrChange>
        </w:rPr>
        <w:t xml:space="preserve"> </w:t>
      </w:r>
      <w:proofErr w:type="spellStart"/>
      <w:r w:rsidRPr="00B41112">
        <w:rPr>
          <w:sz w:val="26"/>
          <w:szCs w:val="26"/>
          <w:rPrChange w:id="11457" w:author="Le Minh Nghia" w:date="2019-10-09T10:56:00Z">
            <w:rPr>
              <w:sz w:val="26"/>
              <w:szCs w:val="26"/>
            </w:rPr>
          </w:rPrChange>
        </w:rPr>
        <w:t>chức</w:t>
      </w:r>
      <w:proofErr w:type="spellEnd"/>
      <w:r w:rsidRPr="00B41112">
        <w:rPr>
          <w:sz w:val="26"/>
          <w:szCs w:val="26"/>
          <w:rPrChange w:id="11458" w:author="Le Minh Nghia" w:date="2019-10-09T10:56:00Z">
            <w:rPr>
              <w:sz w:val="26"/>
              <w:szCs w:val="26"/>
            </w:rPr>
          </w:rPrChange>
        </w:rPr>
        <w:t xml:space="preserve"> </w:t>
      </w:r>
      <w:proofErr w:type="spellStart"/>
      <w:r w:rsidRPr="00B41112">
        <w:rPr>
          <w:sz w:val="26"/>
          <w:szCs w:val="26"/>
          <w:rPrChange w:id="11459" w:author="Le Minh Nghia" w:date="2019-10-09T10:56:00Z">
            <w:rPr>
              <w:sz w:val="26"/>
              <w:szCs w:val="26"/>
            </w:rPr>
          </w:rPrChange>
        </w:rPr>
        <w:t>năng</w:t>
      </w:r>
      <w:proofErr w:type="spellEnd"/>
      <w:r w:rsidRPr="00B41112">
        <w:rPr>
          <w:sz w:val="26"/>
          <w:szCs w:val="26"/>
          <w:rPrChange w:id="11460" w:author="Le Minh Nghia" w:date="2019-10-09T10:56:00Z">
            <w:rPr>
              <w:sz w:val="26"/>
              <w:szCs w:val="26"/>
            </w:rPr>
          </w:rPrChange>
        </w:rPr>
        <w:t xml:space="preserve">). </w:t>
      </w:r>
      <w:proofErr w:type="spellStart"/>
      <w:r w:rsidRPr="00B41112">
        <w:rPr>
          <w:sz w:val="26"/>
          <w:szCs w:val="26"/>
          <w:rPrChange w:id="11461" w:author="Le Minh Nghia" w:date="2019-10-09T10:56:00Z">
            <w:rPr>
              <w:sz w:val="26"/>
              <w:szCs w:val="26"/>
            </w:rPr>
          </w:rPrChange>
        </w:rPr>
        <w:t>Nó</w:t>
      </w:r>
      <w:proofErr w:type="spellEnd"/>
      <w:r w:rsidRPr="00B41112">
        <w:rPr>
          <w:sz w:val="26"/>
          <w:szCs w:val="26"/>
          <w:rPrChange w:id="11462" w:author="Le Minh Nghia" w:date="2019-10-09T10:56:00Z">
            <w:rPr>
              <w:sz w:val="26"/>
              <w:szCs w:val="26"/>
            </w:rPr>
          </w:rPrChange>
        </w:rPr>
        <w:t xml:space="preserve"> </w:t>
      </w:r>
      <w:proofErr w:type="spellStart"/>
      <w:r w:rsidRPr="00B41112">
        <w:rPr>
          <w:sz w:val="26"/>
          <w:szCs w:val="26"/>
          <w:rPrChange w:id="11463" w:author="Le Minh Nghia" w:date="2019-10-09T10:56:00Z">
            <w:rPr>
              <w:sz w:val="26"/>
              <w:szCs w:val="26"/>
            </w:rPr>
          </w:rPrChange>
        </w:rPr>
        <w:t>không</w:t>
      </w:r>
      <w:proofErr w:type="spellEnd"/>
      <w:r w:rsidRPr="00B41112">
        <w:rPr>
          <w:sz w:val="26"/>
          <w:szCs w:val="26"/>
          <w:rPrChange w:id="11464" w:author="Le Minh Nghia" w:date="2019-10-09T10:56:00Z">
            <w:rPr>
              <w:sz w:val="26"/>
              <w:szCs w:val="26"/>
            </w:rPr>
          </w:rPrChange>
        </w:rPr>
        <w:t xml:space="preserve"> </w:t>
      </w:r>
      <w:proofErr w:type="spellStart"/>
      <w:r w:rsidRPr="00B41112">
        <w:rPr>
          <w:sz w:val="26"/>
          <w:szCs w:val="26"/>
          <w:rPrChange w:id="11465" w:author="Le Minh Nghia" w:date="2019-10-09T10:56:00Z">
            <w:rPr>
              <w:sz w:val="26"/>
              <w:szCs w:val="26"/>
            </w:rPr>
          </w:rPrChange>
        </w:rPr>
        <w:t>hỗ</w:t>
      </w:r>
      <w:proofErr w:type="spellEnd"/>
      <w:r w:rsidRPr="00B41112">
        <w:rPr>
          <w:sz w:val="26"/>
          <w:szCs w:val="26"/>
          <w:rPrChange w:id="11466" w:author="Le Minh Nghia" w:date="2019-10-09T10:56:00Z">
            <w:rPr>
              <w:sz w:val="26"/>
              <w:szCs w:val="26"/>
            </w:rPr>
          </w:rPrChange>
        </w:rPr>
        <w:t xml:space="preserve"> </w:t>
      </w:r>
      <w:proofErr w:type="spellStart"/>
      <w:r w:rsidRPr="00B41112">
        <w:rPr>
          <w:sz w:val="26"/>
          <w:szCs w:val="26"/>
          <w:rPrChange w:id="11467" w:author="Le Minh Nghia" w:date="2019-10-09T10:56:00Z">
            <w:rPr>
              <w:sz w:val="26"/>
              <w:szCs w:val="26"/>
            </w:rPr>
          </w:rPrChange>
        </w:rPr>
        <w:t>trợ</w:t>
      </w:r>
      <w:proofErr w:type="spellEnd"/>
      <w:r w:rsidRPr="00B41112">
        <w:rPr>
          <w:sz w:val="26"/>
          <w:szCs w:val="26"/>
          <w:rPrChange w:id="11468" w:author="Le Minh Nghia" w:date="2019-10-09T10:56:00Z">
            <w:rPr>
              <w:sz w:val="26"/>
              <w:szCs w:val="26"/>
            </w:rPr>
          </w:rPrChange>
        </w:rPr>
        <w:t xml:space="preserve"> MySQL Server </w:t>
      </w:r>
      <w:proofErr w:type="spellStart"/>
      <w:r w:rsidRPr="00B41112">
        <w:rPr>
          <w:sz w:val="26"/>
          <w:szCs w:val="26"/>
          <w:rPrChange w:id="11469" w:author="Le Minh Nghia" w:date="2019-10-09T10:56:00Z">
            <w:rPr>
              <w:sz w:val="26"/>
              <w:szCs w:val="26"/>
            </w:rPr>
          </w:rPrChange>
        </w:rPr>
        <w:t>phiên</w:t>
      </w:r>
      <w:proofErr w:type="spellEnd"/>
      <w:r w:rsidRPr="00B41112">
        <w:rPr>
          <w:sz w:val="26"/>
          <w:szCs w:val="26"/>
          <w:rPrChange w:id="11470" w:author="Le Minh Nghia" w:date="2019-10-09T10:56:00Z">
            <w:rPr>
              <w:sz w:val="26"/>
              <w:szCs w:val="26"/>
            </w:rPr>
          </w:rPrChange>
        </w:rPr>
        <w:t xml:space="preserve"> </w:t>
      </w:r>
      <w:proofErr w:type="spellStart"/>
      <w:r w:rsidRPr="00B41112">
        <w:rPr>
          <w:sz w:val="26"/>
          <w:szCs w:val="26"/>
          <w:rPrChange w:id="11471" w:author="Le Minh Nghia" w:date="2019-10-09T10:56:00Z">
            <w:rPr>
              <w:sz w:val="26"/>
              <w:szCs w:val="26"/>
            </w:rPr>
          </w:rPrChange>
        </w:rPr>
        <w:t>bản</w:t>
      </w:r>
      <w:proofErr w:type="spellEnd"/>
      <w:r w:rsidRPr="00B41112">
        <w:rPr>
          <w:sz w:val="26"/>
          <w:szCs w:val="26"/>
          <w:rPrChange w:id="11472" w:author="Le Minh Nghia" w:date="2019-10-09T10:56:00Z">
            <w:rPr>
              <w:sz w:val="26"/>
              <w:szCs w:val="26"/>
            </w:rPr>
          </w:rPrChange>
        </w:rPr>
        <w:t xml:space="preserve"> 4.x (</w:t>
      </w:r>
      <w:proofErr w:type="spellStart"/>
      <w:r w:rsidRPr="00B41112">
        <w:rPr>
          <w:sz w:val="26"/>
          <w:szCs w:val="26"/>
          <w:rPrChange w:id="11473" w:author="Le Minh Nghia" w:date="2019-10-09T10:56:00Z">
            <w:rPr>
              <w:sz w:val="26"/>
              <w:szCs w:val="26"/>
            </w:rPr>
          </w:rPrChange>
        </w:rPr>
        <w:t>bạn</w:t>
      </w:r>
      <w:proofErr w:type="spellEnd"/>
      <w:r w:rsidRPr="00B41112">
        <w:rPr>
          <w:sz w:val="26"/>
          <w:szCs w:val="26"/>
          <w:rPrChange w:id="11474" w:author="Le Minh Nghia" w:date="2019-10-09T10:56:00Z">
            <w:rPr>
              <w:sz w:val="26"/>
              <w:szCs w:val="26"/>
            </w:rPr>
          </w:rPrChange>
        </w:rPr>
        <w:t xml:space="preserve"> </w:t>
      </w:r>
      <w:proofErr w:type="spellStart"/>
      <w:r w:rsidRPr="00B41112">
        <w:rPr>
          <w:sz w:val="26"/>
          <w:szCs w:val="26"/>
          <w:rPrChange w:id="11475" w:author="Le Minh Nghia" w:date="2019-10-09T10:56:00Z">
            <w:rPr>
              <w:sz w:val="26"/>
              <w:szCs w:val="26"/>
            </w:rPr>
          </w:rPrChange>
        </w:rPr>
        <w:t>có</w:t>
      </w:r>
      <w:proofErr w:type="spellEnd"/>
      <w:r w:rsidRPr="00B41112">
        <w:rPr>
          <w:sz w:val="26"/>
          <w:szCs w:val="26"/>
          <w:rPrChange w:id="11476" w:author="Le Minh Nghia" w:date="2019-10-09T10:56:00Z">
            <w:rPr>
              <w:sz w:val="26"/>
              <w:szCs w:val="26"/>
            </w:rPr>
          </w:rPrChange>
        </w:rPr>
        <w:t xml:space="preserve"> </w:t>
      </w:r>
      <w:proofErr w:type="spellStart"/>
      <w:r w:rsidRPr="00B41112">
        <w:rPr>
          <w:sz w:val="26"/>
          <w:szCs w:val="26"/>
          <w:rPrChange w:id="11477" w:author="Le Minh Nghia" w:date="2019-10-09T10:56:00Z">
            <w:rPr>
              <w:sz w:val="26"/>
              <w:szCs w:val="26"/>
            </w:rPr>
          </w:rPrChange>
        </w:rPr>
        <w:t>thể</w:t>
      </w:r>
      <w:proofErr w:type="spellEnd"/>
      <w:r w:rsidRPr="00B41112">
        <w:rPr>
          <w:sz w:val="26"/>
          <w:szCs w:val="26"/>
          <w:rPrChange w:id="11478" w:author="Le Minh Nghia" w:date="2019-10-09T10:56:00Z">
            <w:rPr>
              <w:sz w:val="26"/>
              <w:szCs w:val="26"/>
            </w:rPr>
          </w:rPrChange>
        </w:rPr>
        <w:t xml:space="preserve"> </w:t>
      </w:r>
      <w:proofErr w:type="spellStart"/>
      <w:r w:rsidRPr="00B41112">
        <w:rPr>
          <w:sz w:val="26"/>
          <w:szCs w:val="26"/>
          <w:rPrChange w:id="11479" w:author="Le Minh Nghia" w:date="2019-10-09T10:56:00Z">
            <w:rPr>
              <w:sz w:val="26"/>
              <w:szCs w:val="26"/>
            </w:rPr>
          </w:rPrChange>
        </w:rPr>
        <w:t>xem</w:t>
      </w:r>
      <w:proofErr w:type="spellEnd"/>
      <w:r w:rsidRPr="00B41112">
        <w:rPr>
          <w:sz w:val="26"/>
          <w:szCs w:val="26"/>
          <w:rPrChange w:id="11480" w:author="Le Minh Nghia" w:date="2019-10-09T10:56:00Z">
            <w:rPr>
              <w:sz w:val="26"/>
              <w:szCs w:val="26"/>
            </w:rPr>
          </w:rPrChange>
        </w:rPr>
        <w:t xml:space="preserve"> </w:t>
      </w:r>
      <w:proofErr w:type="spellStart"/>
      <w:r w:rsidRPr="00B41112">
        <w:rPr>
          <w:sz w:val="26"/>
          <w:szCs w:val="26"/>
          <w:rPrChange w:id="11481" w:author="Le Minh Nghia" w:date="2019-10-09T10:56:00Z">
            <w:rPr>
              <w:sz w:val="26"/>
              <w:szCs w:val="26"/>
            </w:rPr>
          </w:rPrChange>
        </w:rPr>
        <w:t>phiên</w:t>
      </w:r>
      <w:proofErr w:type="spellEnd"/>
      <w:r w:rsidRPr="00B41112">
        <w:rPr>
          <w:sz w:val="26"/>
          <w:szCs w:val="26"/>
          <w:rPrChange w:id="11482" w:author="Le Minh Nghia" w:date="2019-10-09T10:56:00Z">
            <w:rPr>
              <w:sz w:val="26"/>
              <w:szCs w:val="26"/>
            </w:rPr>
          </w:rPrChange>
        </w:rPr>
        <w:t xml:space="preserve"> </w:t>
      </w:r>
      <w:proofErr w:type="spellStart"/>
      <w:r w:rsidRPr="00B41112">
        <w:rPr>
          <w:sz w:val="26"/>
          <w:szCs w:val="26"/>
          <w:rPrChange w:id="11483" w:author="Le Minh Nghia" w:date="2019-10-09T10:56:00Z">
            <w:rPr>
              <w:sz w:val="26"/>
              <w:szCs w:val="26"/>
            </w:rPr>
          </w:rPrChange>
        </w:rPr>
        <w:t>bản</w:t>
      </w:r>
      <w:proofErr w:type="spellEnd"/>
      <w:r w:rsidRPr="00B41112">
        <w:rPr>
          <w:sz w:val="26"/>
          <w:szCs w:val="26"/>
          <w:rPrChange w:id="11484" w:author="Le Minh Nghia" w:date="2019-10-09T10:56:00Z">
            <w:rPr>
              <w:sz w:val="26"/>
              <w:szCs w:val="26"/>
            </w:rPr>
          </w:rPrChange>
        </w:rPr>
        <w:t xml:space="preserve"> </w:t>
      </w:r>
      <w:proofErr w:type="spellStart"/>
      <w:r w:rsidRPr="00B41112">
        <w:rPr>
          <w:sz w:val="26"/>
          <w:szCs w:val="26"/>
          <w:rPrChange w:id="11485" w:author="Le Minh Nghia" w:date="2019-10-09T10:56:00Z">
            <w:rPr>
              <w:sz w:val="26"/>
              <w:szCs w:val="26"/>
            </w:rPr>
          </w:rPrChange>
        </w:rPr>
        <w:t>hiện</w:t>
      </w:r>
      <w:proofErr w:type="spellEnd"/>
      <w:r w:rsidRPr="00B41112">
        <w:rPr>
          <w:sz w:val="26"/>
          <w:szCs w:val="26"/>
          <w:rPrChange w:id="11486" w:author="Le Minh Nghia" w:date="2019-10-09T10:56:00Z">
            <w:rPr>
              <w:sz w:val="26"/>
              <w:szCs w:val="26"/>
            </w:rPr>
          </w:rPrChange>
        </w:rPr>
        <w:t xml:space="preserve"> </w:t>
      </w:r>
      <w:proofErr w:type="spellStart"/>
      <w:r w:rsidRPr="00B41112">
        <w:rPr>
          <w:sz w:val="26"/>
          <w:szCs w:val="26"/>
          <w:rPrChange w:id="11487" w:author="Le Minh Nghia" w:date="2019-10-09T10:56:00Z">
            <w:rPr>
              <w:sz w:val="26"/>
              <w:szCs w:val="26"/>
            </w:rPr>
          </w:rPrChange>
        </w:rPr>
        <w:t>tại</w:t>
      </w:r>
      <w:proofErr w:type="spellEnd"/>
      <w:r w:rsidRPr="00B41112">
        <w:rPr>
          <w:sz w:val="26"/>
          <w:szCs w:val="26"/>
          <w:rPrChange w:id="11488" w:author="Le Minh Nghia" w:date="2019-10-09T10:56:00Z">
            <w:rPr>
              <w:sz w:val="26"/>
              <w:szCs w:val="26"/>
            </w:rPr>
          </w:rPrChange>
        </w:rPr>
        <w:t xml:space="preserve"> MySQL Server </w:t>
      </w:r>
      <w:proofErr w:type="spellStart"/>
      <w:r w:rsidRPr="00B41112">
        <w:rPr>
          <w:sz w:val="26"/>
          <w:szCs w:val="26"/>
          <w:rPrChange w:id="11489" w:author="Le Minh Nghia" w:date="2019-10-09T10:56:00Z">
            <w:rPr>
              <w:sz w:val="26"/>
              <w:szCs w:val="26"/>
            </w:rPr>
          </w:rPrChange>
        </w:rPr>
        <w:t>của</w:t>
      </w:r>
      <w:proofErr w:type="spellEnd"/>
      <w:r w:rsidRPr="00B41112">
        <w:rPr>
          <w:sz w:val="26"/>
          <w:szCs w:val="26"/>
          <w:rPrChange w:id="11490" w:author="Le Minh Nghia" w:date="2019-10-09T10:56:00Z">
            <w:rPr>
              <w:sz w:val="26"/>
              <w:szCs w:val="26"/>
            </w:rPr>
          </w:rPrChange>
        </w:rPr>
        <w:t xml:space="preserve"> WAMP </w:t>
      </w:r>
      <w:proofErr w:type="spellStart"/>
      <w:r w:rsidRPr="00B41112">
        <w:rPr>
          <w:sz w:val="26"/>
          <w:szCs w:val="26"/>
          <w:rPrChange w:id="11491" w:author="Le Minh Nghia" w:date="2019-10-09T10:56:00Z">
            <w:rPr>
              <w:sz w:val="26"/>
              <w:szCs w:val="26"/>
            </w:rPr>
          </w:rPrChange>
        </w:rPr>
        <w:t>cài</w:t>
      </w:r>
      <w:proofErr w:type="spellEnd"/>
      <w:r w:rsidRPr="00B41112">
        <w:rPr>
          <w:sz w:val="26"/>
          <w:szCs w:val="26"/>
          <w:rPrChange w:id="11492" w:author="Le Minh Nghia" w:date="2019-10-09T10:56:00Z">
            <w:rPr>
              <w:sz w:val="26"/>
              <w:szCs w:val="26"/>
            </w:rPr>
          </w:rPrChange>
        </w:rPr>
        <w:t xml:space="preserve"> </w:t>
      </w:r>
      <w:proofErr w:type="spellStart"/>
      <w:r w:rsidRPr="00B41112">
        <w:rPr>
          <w:sz w:val="26"/>
          <w:szCs w:val="26"/>
          <w:rPrChange w:id="11493" w:author="Le Minh Nghia" w:date="2019-10-09T10:56:00Z">
            <w:rPr>
              <w:sz w:val="26"/>
              <w:szCs w:val="26"/>
            </w:rPr>
          </w:rPrChange>
        </w:rPr>
        <w:t>trên</w:t>
      </w:r>
      <w:proofErr w:type="spellEnd"/>
      <w:r w:rsidRPr="00B41112">
        <w:rPr>
          <w:sz w:val="26"/>
          <w:szCs w:val="26"/>
          <w:rPrChange w:id="11494" w:author="Le Minh Nghia" w:date="2019-10-09T10:56:00Z">
            <w:rPr>
              <w:sz w:val="26"/>
              <w:szCs w:val="26"/>
            </w:rPr>
          </w:rPrChange>
        </w:rPr>
        <w:t xml:space="preserve"> </w:t>
      </w:r>
      <w:proofErr w:type="spellStart"/>
      <w:r w:rsidRPr="00B41112">
        <w:rPr>
          <w:sz w:val="26"/>
          <w:szCs w:val="26"/>
          <w:rPrChange w:id="11495" w:author="Le Minh Nghia" w:date="2019-10-09T10:56:00Z">
            <w:rPr>
              <w:sz w:val="26"/>
              <w:szCs w:val="26"/>
            </w:rPr>
          </w:rPrChange>
        </w:rPr>
        <w:t>máy</w:t>
      </w:r>
      <w:proofErr w:type="spellEnd"/>
      <w:r w:rsidRPr="00B41112">
        <w:rPr>
          <w:sz w:val="26"/>
          <w:szCs w:val="26"/>
          <w:rPrChange w:id="11496" w:author="Le Minh Nghia" w:date="2019-10-09T10:56:00Z">
            <w:rPr>
              <w:sz w:val="26"/>
              <w:szCs w:val="26"/>
            </w:rPr>
          </w:rPrChange>
        </w:rPr>
        <w:t xml:space="preserve"> </w:t>
      </w:r>
      <w:proofErr w:type="spellStart"/>
      <w:r w:rsidRPr="00B41112">
        <w:rPr>
          <w:sz w:val="26"/>
          <w:szCs w:val="26"/>
          <w:rPrChange w:id="11497" w:author="Le Minh Nghia" w:date="2019-10-09T10:56:00Z">
            <w:rPr>
              <w:sz w:val="26"/>
              <w:szCs w:val="26"/>
            </w:rPr>
          </w:rPrChange>
        </w:rPr>
        <w:t>mình</w:t>
      </w:r>
      <w:proofErr w:type="spellEnd"/>
      <w:r w:rsidRPr="00B41112">
        <w:rPr>
          <w:sz w:val="26"/>
          <w:szCs w:val="26"/>
          <w:rPrChange w:id="11498" w:author="Le Minh Nghia" w:date="2019-10-09T10:56:00Z">
            <w:rPr>
              <w:sz w:val="26"/>
              <w:szCs w:val="26"/>
            </w:rPr>
          </w:rPrChange>
        </w:rPr>
        <w:t xml:space="preserve"> </w:t>
      </w:r>
      <w:proofErr w:type="spellStart"/>
      <w:r w:rsidRPr="00B41112">
        <w:rPr>
          <w:sz w:val="26"/>
          <w:szCs w:val="26"/>
          <w:rPrChange w:id="11499" w:author="Le Minh Nghia" w:date="2019-10-09T10:56:00Z">
            <w:rPr>
              <w:sz w:val="26"/>
              <w:szCs w:val="26"/>
            </w:rPr>
          </w:rPrChange>
        </w:rPr>
        <w:t>tại</w:t>
      </w:r>
      <w:proofErr w:type="spellEnd"/>
      <w:r w:rsidRPr="00B41112">
        <w:rPr>
          <w:sz w:val="26"/>
          <w:szCs w:val="26"/>
          <w:rPrChange w:id="11500" w:author="Le Minh Nghia" w:date="2019-10-09T10:56:00Z">
            <w:rPr>
              <w:sz w:val="26"/>
              <w:szCs w:val="26"/>
            </w:rPr>
          </w:rPrChange>
        </w:rPr>
        <w:t xml:space="preserve"> </w:t>
      </w:r>
      <w:proofErr w:type="spellStart"/>
      <w:r w:rsidRPr="00B41112">
        <w:rPr>
          <w:sz w:val="26"/>
          <w:szCs w:val="26"/>
          <w:rPrChange w:id="11501" w:author="Le Minh Nghia" w:date="2019-10-09T10:56:00Z">
            <w:rPr>
              <w:sz w:val="26"/>
              <w:szCs w:val="26"/>
            </w:rPr>
          </w:rPrChange>
        </w:rPr>
        <w:t>trang</w:t>
      </w:r>
      <w:proofErr w:type="spellEnd"/>
      <w:r w:rsidRPr="00B41112">
        <w:rPr>
          <w:sz w:val="26"/>
          <w:szCs w:val="26"/>
          <w:rPrChange w:id="11502" w:author="Le Minh Nghia" w:date="2019-10-09T10:56:00Z">
            <w:rPr>
              <w:sz w:val="26"/>
              <w:szCs w:val="26"/>
            </w:rPr>
          </w:rPrChange>
        </w:rPr>
        <w:t> </w:t>
      </w:r>
      <w:r w:rsidR="00B41112" w:rsidRPr="00B41112">
        <w:rPr>
          <w:sz w:val="26"/>
          <w:szCs w:val="26"/>
          <w:rPrChange w:id="11503" w:author="Le Minh Nghia" w:date="2019-10-09T10:56:00Z">
            <w:rPr/>
          </w:rPrChange>
        </w:rPr>
        <w:fldChar w:fldCharType="begin"/>
      </w:r>
      <w:r w:rsidR="00B41112" w:rsidRPr="00B41112">
        <w:rPr>
          <w:sz w:val="26"/>
          <w:szCs w:val="26"/>
          <w:rPrChange w:id="11504" w:author="Le Minh Nghia" w:date="2019-10-09T10:56:00Z">
            <w:rPr/>
          </w:rPrChange>
        </w:rPr>
        <w:instrText xml:space="preserve"> HYPERLINK "http://localhost/" </w:instrText>
      </w:r>
      <w:r w:rsidR="00B41112" w:rsidRPr="00B41112">
        <w:rPr>
          <w:sz w:val="26"/>
          <w:szCs w:val="26"/>
          <w:rPrChange w:id="11505" w:author="Le Minh Nghia" w:date="2019-10-09T10:56:00Z">
            <w:rPr/>
          </w:rPrChange>
        </w:rPr>
        <w:fldChar w:fldCharType="separate"/>
      </w:r>
      <w:r w:rsidRPr="00B41112">
        <w:rPr>
          <w:sz w:val="26"/>
          <w:szCs w:val="26"/>
          <w:rPrChange w:id="11506" w:author="Le Minh Nghia" w:date="2019-10-09T10:56:00Z">
            <w:rPr>
              <w:sz w:val="26"/>
              <w:szCs w:val="26"/>
            </w:rPr>
          </w:rPrChange>
        </w:rPr>
        <w:t>http://localhost</w:t>
      </w:r>
      <w:r w:rsidR="00B41112" w:rsidRPr="00B41112">
        <w:rPr>
          <w:sz w:val="26"/>
          <w:szCs w:val="26"/>
          <w:rPrChange w:id="11507" w:author="Le Minh Nghia" w:date="2019-10-09T10:56:00Z">
            <w:rPr>
              <w:sz w:val="26"/>
              <w:szCs w:val="26"/>
            </w:rPr>
          </w:rPrChange>
        </w:rPr>
        <w:fldChar w:fldCharType="end"/>
      </w:r>
      <w:r w:rsidRPr="00B41112">
        <w:rPr>
          <w:sz w:val="26"/>
          <w:szCs w:val="26"/>
          <w:rPrChange w:id="11508" w:author="Le Minh Nghia" w:date="2019-10-09T10:56:00Z">
            <w:rPr>
              <w:sz w:val="26"/>
              <w:szCs w:val="26"/>
            </w:rPr>
          </w:rPrChange>
        </w:rPr>
        <w:t xml:space="preserve">). MySQL Workbench </w:t>
      </w:r>
      <w:proofErr w:type="spellStart"/>
      <w:r w:rsidRPr="00B41112">
        <w:rPr>
          <w:sz w:val="26"/>
          <w:szCs w:val="26"/>
          <w:rPrChange w:id="11509" w:author="Le Minh Nghia" w:date="2019-10-09T10:56:00Z">
            <w:rPr>
              <w:sz w:val="26"/>
              <w:szCs w:val="26"/>
            </w:rPr>
          </w:rPrChange>
        </w:rPr>
        <w:t>có</w:t>
      </w:r>
      <w:proofErr w:type="spellEnd"/>
      <w:r w:rsidRPr="00B41112">
        <w:rPr>
          <w:sz w:val="26"/>
          <w:szCs w:val="26"/>
          <w:rPrChange w:id="11510" w:author="Le Minh Nghia" w:date="2019-10-09T10:56:00Z">
            <w:rPr>
              <w:sz w:val="26"/>
              <w:szCs w:val="26"/>
            </w:rPr>
          </w:rPrChange>
        </w:rPr>
        <w:t xml:space="preserve"> </w:t>
      </w:r>
      <w:proofErr w:type="spellStart"/>
      <w:r w:rsidRPr="00B41112">
        <w:rPr>
          <w:sz w:val="26"/>
          <w:szCs w:val="26"/>
          <w:rPrChange w:id="11511" w:author="Le Minh Nghia" w:date="2019-10-09T10:56:00Z">
            <w:rPr>
              <w:sz w:val="26"/>
              <w:szCs w:val="26"/>
            </w:rPr>
          </w:rPrChange>
        </w:rPr>
        <w:t>thể</w:t>
      </w:r>
      <w:proofErr w:type="spellEnd"/>
      <w:r w:rsidRPr="00B41112">
        <w:rPr>
          <w:sz w:val="26"/>
          <w:szCs w:val="26"/>
          <w:rPrChange w:id="11512" w:author="Le Minh Nghia" w:date="2019-10-09T10:56:00Z">
            <w:rPr>
              <w:sz w:val="26"/>
              <w:szCs w:val="26"/>
            </w:rPr>
          </w:rPrChange>
        </w:rPr>
        <w:t xml:space="preserve"> </w:t>
      </w:r>
      <w:proofErr w:type="spellStart"/>
      <w:r w:rsidRPr="00B41112">
        <w:rPr>
          <w:sz w:val="26"/>
          <w:szCs w:val="26"/>
          <w:rPrChange w:id="11513" w:author="Le Minh Nghia" w:date="2019-10-09T10:56:00Z">
            <w:rPr>
              <w:sz w:val="26"/>
              <w:szCs w:val="26"/>
            </w:rPr>
          </w:rPrChange>
        </w:rPr>
        <w:t>sử</w:t>
      </w:r>
      <w:proofErr w:type="spellEnd"/>
      <w:r w:rsidRPr="00B41112">
        <w:rPr>
          <w:sz w:val="26"/>
          <w:szCs w:val="26"/>
          <w:rPrChange w:id="11514" w:author="Le Minh Nghia" w:date="2019-10-09T10:56:00Z">
            <w:rPr>
              <w:sz w:val="26"/>
              <w:szCs w:val="26"/>
            </w:rPr>
          </w:rPrChange>
        </w:rPr>
        <w:t xml:space="preserve"> </w:t>
      </w:r>
      <w:proofErr w:type="spellStart"/>
      <w:r w:rsidRPr="00B41112">
        <w:rPr>
          <w:sz w:val="26"/>
          <w:szCs w:val="26"/>
          <w:rPrChange w:id="11515" w:author="Le Minh Nghia" w:date="2019-10-09T10:56:00Z">
            <w:rPr>
              <w:sz w:val="26"/>
              <w:szCs w:val="26"/>
            </w:rPr>
          </w:rPrChange>
        </w:rPr>
        <w:t>dụng</w:t>
      </w:r>
      <w:proofErr w:type="spellEnd"/>
      <w:r w:rsidRPr="00B41112">
        <w:rPr>
          <w:sz w:val="26"/>
          <w:szCs w:val="26"/>
          <w:rPrChange w:id="11516" w:author="Le Minh Nghia" w:date="2019-10-09T10:56:00Z">
            <w:rPr>
              <w:sz w:val="26"/>
              <w:szCs w:val="26"/>
            </w:rPr>
          </w:rPrChange>
        </w:rPr>
        <w:t xml:space="preserve"> </w:t>
      </w:r>
      <w:proofErr w:type="spellStart"/>
      <w:r w:rsidRPr="00B41112">
        <w:rPr>
          <w:sz w:val="26"/>
          <w:szCs w:val="26"/>
          <w:rPrChange w:id="11517" w:author="Le Minh Nghia" w:date="2019-10-09T10:56:00Z">
            <w:rPr>
              <w:sz w:val="26"/>
              <w:szCs w:val="26"/>
            </w:rPr>
          </w:rPrChange>
        </w:rPr>
        <w:t>như</w:t>
      </w:r>
      <w:proofErr w:type="spellEnd"/>
      <w:r w:rsidRPr="00B41112">
        <w:rPr>
          <w:sz w:val="26"/>
          <w:szCs w:val="26"/>
          <w:rPrChange w:id="11518" w:author="Le Minh Nghia" w:date="2019-10-09T10:56:00Z">
            <w:rPr>
              <w:sz w:val="26"/>
              <w:szCs w:val="26"/>
            </w:rPr>
          </w:rPrChange>
        </w:rPr>
        <w:t xml:space="preserve"> </w:t>
      </w:r>
      <w:proofErr w:type="spellStart"/>
      <w:r w:rsidRPr="00B41112">
        <w:rPr>
          <w:sz w:val="26"/>
          <w:szCs w:val="26"/>
          <w:rPrChange w:id="11519" w:author="Le Minh Nghia" w:date="2019-10-09T10:56:00Z">
            <w:rPr>
              <w:sz w:val="26"/>
              <w:szCs w:val="26"/>
            </w:rPr>
          </w:rPrChange>
        </w:rPr>
        <w:t>là</w:t>
      </w:r>
      <w:proofErr w:type="spellEnd"/>
      <w:r w:rsidRPr="00B41112">
        <w:rPr>
          <w:sz w:val="26"/>
          <w:szCs w:val="26"/>
          <w:rPrChange w:id="11520" w:author="Le Minh Nghia" w:date="2019-10-09T10:56:00Z">
            <w:rPr>
              <w:sz w:val="26"/>
              <w:szCs w:val="26"/>
            </w:rPr>
          </w:rPrChange>
        </w:rPr>
        <w:t xml:space="preserve"> </w:t>
      </w:r>
      <w:proofErr w:type="spellStart"/>
      <w:r w:rsidRPr="00B41112">
        <w:rPr>
          <w:sz w:val="26"/>
          <w:szCs w:val="26"/>
          <w:rPrChange w:id="11521" w:author="Le Minh Nghia" w:date="2019-10-09T10:56:00Z">
            <w:rPr>
              <w:sz w:val="26"/>
              <w:szCs w:val="26"/>
            </w:rPr>
          </w:rPrChange>
        </w:rPr>
        <w:t>các</w:t>
      </w:r>
      <w:proofErr w:type="spellEnd"/>
      <w:r w:rsidRPr="00B41112">
        <w:rPr>
          <w:sz w:val="26"/>
          <w:szCs w:val="26"/>
          <w:rPrChange w:id="11522" w:author="Le Minh Nghia" w:date="2019-10-09T10:56:00Z">
            <w:rPr>
              <w:sz w:val="26"/>
              <w:szCs w:val="26"/>
            </w:rPr>
          </w:rPrChange>
        </w:rPr>
        <w:t xml:space="preserve"> </w:t>
      </w:r>
      <w:proofErr w:type="spellStart"/>
      <w:r w:rsidRPr="00B41112">
        <w:rPr>
          <w:sz w:val="26"/>
          <w:szCs w:val="26"/>
          <w:rPrChange w:id="11523" w:author="Le Minh Nghia" w:date="2019-10-09T10:56:00Z">
            <w:rPr>
              <w:sz w:val="26"/>
              <w:szCs w:val="26"/>
            </w:rPr>
          </w:rPrChange>
        </w:rPr>
        <w:t>công</w:t>
      </w:r>
      <w:proofErr w:type="spellEnd"/>
      <w:r w:rsidRPr="00B41112">
        <w:rPr>
          <w:sz w:val="26"/>
          <w:szCs w:val="26"/>
          <w:rPrChange w:id="11524" w:author="Le Minh Nghia" w:date="2019-10-09T10:56:00Z">
            <w:rPr>
              <w:sz w:val="26"/>
              <w:szCs w:val="26"/>
            </w:rPr>
          </w:rPrChange>
        </w:rPr>
        <w:t xml:space="preserve"> </w:t>
      </w:r>
      <w:proofErr w:type="spellStart"/>
      <w:r w:rsidRPr="00B41112">
        <w:rPr>
          <w:sz w:val="26"/>
          <w:szCs w:val="26"/>
          <w:rPrChange w:id="11525" w:author="Le Minh Nghia" w:date="2019-10-09T10:56:00Z">
            <w:rPr>
              <w:sz w:val="26"/>
              <w:szCs w:val="26"/>
            </w:rPr>
          </w:rPrChange>
        </w:rPr>
        <w:t>cụ</w:t>
      </w:r>
      <w:proofErr w:type="spellEnd"/>
      <w:r w:rsidRPr="00B41112">
        <w:rPr>
          <w:sz w:val="26"/>
          <w:szCs w:val="26"/>
          <w:rPrChange w:id="11526" w:author="Le Minh Nghia" w:date="2019-10-09T10:56:00Z">
            <w:rPr>
              <w:sz w:val="26"/>
              <w:szCs w:val="26"/>
            </w:rPr>
          </w:rPrChange>
        </w:rPr>
        <w:t xml:space="preserve"> </w:t>
      </w:r>
      <w:proofErr w:type="spellStart"/>
      <w:r w:rsidRPr="00B41112">
        <w:rPr>
          <w:sz w:val="26"/>
          <w:szCs w:val="26"/>
          <w:rPrChange w:id="11527" w:author="Le Minh Nghia" w:date="2019-10-09T10:56:00Z">
            <w:rPr>
              <w:sz w:val="26"/>
              <w:szCs w:val="26"/>
            </w:rPr>
          </w:rPrChange>
        </w:rPr>
        <w:t>giao</w:t>
      </w:r>
      <w:proofErr w:type="spellEnd"/>
      <w:r w:rsidRPr="00B41112">
        <w:rPr>
          <w:sz w:val="26"/>
          <w:szCs w:val="26"/>
          <w:rPrChange w:id="11528" w:author="Le Minh Nghia" w:date="2019-10-09T10:56:00Z">
            <w:rPr>
              <w:sz w:val="26"/>
              <w:szCs w:val="26"/>
            </w:rPr>
          </w:rPrChange>
        </w:rPr>
        <w:t xml:space="preserve"> </w:t>
      </w:r>
      <w:proofErr w:type="spellStart"/>
      <w:r w:rsidRPr="00B41112">
        <w:rPr>
          <w:sz w:val="26"/>
          <w:szCs w:val="26"/>
          <w:rPrChange w:id="11529" w:author="Le Minh Nghia" w:date="2019-10-09T10:56:00Z">
            <w:rPr>
              <w:sz w:val="26"/>
              <w:szCs w:val="26"/>
            </w:rPr>
          </w:rPrChange>
        </w:rPr>
        <w:t>diện</w:t>
      </w:r>
      <w:proofErr w:type="spellEnd"/>
      <w:r w:rsidRPr="00B41112">
        <w:rPr>
          <w:sz w:val="26"/>
          <w:szCs w:val="26"/>
          <w:rPrChange w:id="11530" w:author="Le Minh Nghia" w:date="2019-10-09T10:56:00Z">
            <w:rPr>
              <w:sz w:val="26"/>
              <w:szCs w:val="26"/>
            </w:rPr>
          </w:rPrChange>
        </w:rPr>
        <w:t xml:space="preserve"> </w:t>
      </w:r>
      <w:proofErr w:type="spellStart"/>
      <w:r w:rsidRPr="00B41112">
        <w:rPr>
          <w:sz w:val="26"/>
          <w:szCs w:val="26"/>
          <w:rPrChange w:id="11531" w:author="Le Minh Nghia" w:date="2019-10-09T10:56:00Z">
            <w:rPr>
              <w:sz w:val="26"/>
              <w:szCs w:val="26"/>
            </w:rPr>
          </w:rPrChange>
        </w:rPr>
        <w:t>người</w:t>
      </w:r>
      <w:proofErr w:type="spellEnd"/>
      <w:r w:rsidRPr="00B41112">
        <w:rPr>
          <w:sz w:val="26"/>
          <w:szCs w:val="26"/>
          <w:rPrChange w:id="11532" w:author="Le Minh Nghia" w:date="2019-10-09T10:56:00Z">
            <w:rPr>
              <w:sz w:val="26"/>
              <w:szCs w:val="26"/>
            </w:rPr>
          </w:rPrChange>
        </w:rPr>
        <w:t xml:space="preserve"> </w:t>
      </w:r>
      <w:proofErr w:type="spellStart"/>
      <w:r w:rsidRPr="00B41112">
        <w:rPr>
          <w:sz w:val="26"/>
          <w:szCs w:val="26"/>
          <w:rPrChange w:id="11533" w:author="Le Minh Nghia" w:date="2019-10-09T10:56:00Z">
            <w:rPr>
              <w:sz w:val="26"/>
              <w:szCs w:val="26"/>
            </w:rPr>
          </w:rPrChange>
        </w:rPr>
        <w:t>dùng</w:t>
      </w:r>
      <w:proofErr w:type="spellEnd"/>
      <w:r w:rsidRPr="00B41112">
        <w:rPr>
          <w:sz w:val="26"/>
          <w:szCs w:val="26"/>
          <w:rPrChange w:id="11534" w:author="Le Minh Nghia" w:date="2019-10-09T10:56:00Z">
            <w:rPr>
              <w:sz w:val="26"/>
              <w:szCs w:val="26"/>
            </w:rPr>
          </w:rPrChange>
        </w:rPr>
        <w:t xml:space="preserve"> </w:t>
      </w:r>
      <w:proofErr w:type="spellStart"/>
      <w:r w:rsidRPr="00B41112">
        <w:rPr>
          <w:sz w:val="26"/>
          <w:szCs w:val="26"/>
          <w:rPrChange w:id="11535" w:author="Le Minh Nghia" w:date="2019-10-09T10:56:00Z">
            <w:rPr>
              <w:sz w:val="26"/>
              <w:szCs w:val="26"/>
            </w:rPr>
          </w:rPrChange>
        </w:rPr>
        <w:t>riêng</w:t>
      </w:r>
      <w:proofErr w:type="spellEnd"/>
      <w:r w:rsidRPr="00B41112">
        <w:rPr>
          <w:sz w:val="26"/>
          <w:szCs w:val="26"/>
          <w:rPrChange w:id="11536" w:author="Le Minh Nghia" w:date="2019-10-09T10:56:00Z">
            <w:rPr>
              <w:sz w:val="26"/>
              <w:szCs w:val="26"/>
            </w:rPr>
          </w:rPrChange>
        </w:rPr>
        <w:t xml:space="preserve"> </w:t>
      </w:r>
      <w:proofErr w:type="spellStart"/>
      <w:r w:rsidRPr="00B41112">
        <w:rPr>
          <w:sz w:val="26"/>
          <w:szCs w:val="26"/>
          <w:rPrChange w:id="11537" w:author="Le Minh Nghia" w:date="2019-10-09T10:56:00Z">
            <w:rPr>
              <w:sz w:val="26"/>
              <w:szCs w:val="26"/>
            </w:rPr>
          </w:rPrChange>
        </w:rPr>
        <w:t>trên</w:t>
      </w:r>
      <w:proofErr w:type="spellEnd"/>
      <w:r w:rsidRPr="00B41112">
        <w:rPr>
          <w:sz w:val="26"/>
          <w:szCs w:val="26"/>
          <w:rPrChange w:id="11538" w:author="Le Minh Nghia" w:date="2019-10-09T10:56:00Z">
            <w:rPr>
              <w:sz w:val="26"/>
              <w:szCs w:val="26"/>
            </w:rPr>
          </w:rPrChange>
        </w:rPr>
        <w:t xml:space="preserve"> </w:t>
      </w:r>
      <w:proofErr w:type="spellStart"/>
      <w:r w:rsidRPr="00B41112">
        <w:rPr>
          <w:sz w:val="26"/>
          <w:szCs w:val="26"/>
          <w:rPrChange w:id="11539" w:author="Le Minh Nghia" w:date="2019-10-09T10:56:00Z">
            <w:rPr>
              <w:sz w:val="26"/>
              <w:szCs w:val="26"/>
            </w:rPr>
          </w:rPrChange>
        </w:rPr>
        <w:t>các</w:t>
      </w:r>
      <w:proofErr w:type="spellEnd"/>
      <w:r w:rsidRPr="00B41112">
        <w:rPr>
          <w:sz w:val="26"/>
          <w:szCs w:val="26"/>
          <w:rPrChange w:id="11540" w:author="Le Minh Nghia" w:date="2019-10-09T10:56:00Z">
            <w:rPr>
              <w:sz w:val="26"/>
              <w:szCs w:val="26"/>
            </w:rPr>
          </w:rPrChange>
        </w:rPr>
        <w:t xml:space="preserve"> </w:t>
      </w:r>
      <w:proofErr w:type="spellStart"/>
      <w:r w:rsidRPr="00B41112">
        <w:rPr>
          <w:sz w:val="26"/>
          <w:szCs w:val="26"/>
          <w:rPrChange w:id="11541" w:author="Le Minh Nghia" w:date="2019-10-09T10:56:00Z">
            <w:rPr>
              <w:sz w:val="26"/>
              <w:szCs w:val="26"/>
            </w:rPr>
          </w:rPrChange>
        </w:rPr>
        <w:t>hệ</w:t>
      </w:r>
      <w:proofErr w:type="spellEnd"/>
      <w:r w:rsidRPr="00B41112">
        <w:rPr>
          <w:sz w:val="26"/>
          <w:szCs w:val="26"/>
          <w:rPrChange w:id="11542" w:author="Le Minh Nghia" w:date="2019-10-09T10:56:00Z">
            <w:rPr>
              <w:sz w:val="26"/>
              <w:szCs w:val="26"/>
            </w:rPr>
          </w:rPrChange>
        </w:rPr>
        <w:t xml:space="preserve"> </w:t>
      </w:r>
      <w:proofErr w:type="spellStart"/>
      <w:r w:rsidRPr="00B41112">
        <w:rPr>
          <w:sz w:val="26"/>
          <w:szCs w:val="26"/>
          <w:rPrChange w:id="11543" w:author="Le Minh Nghia" w:date="2019-10-09T10:56:00Z">
            <w:rPr>
              <w:sz w:val="26"/>
              <w:szCs w:val="26"/>
            </w:rPr>
          </w:rPrChange>
        </w:rPr>
        <w:t>điều</w:t>
      </w:r>
      <w:proofErr w:type="spellEnd"/>
      <w:r w:rsidRPr="00B41112">
        <w:rPr>
          <w:sz w:val="26"/>
          <w:szCs w:val="26"/>
          <w:rPrChange w:id="11544" w:author="Le Minh Nghia" w:date="2019-10-09T10:56:00Z">
            <w:rPr>
              <w:sz w:val="26"/>
              <w:szCs w:val="26"/>
            </w:rPr>
          </w:rPrChange>
        </w:rPr>
        <w:t xml:space="preserve"> </w:t>
      </w:r>
      <w:proofErr w:type="spellStart"/>
      <w:r w:rsidRPr="00B41112">
        <w:rPr>
          <w:sz w:val="26"/>
          <w:szCs w:val="26"/>
          <w:rPrChange w:id="11545" w:author="Le Minh Nghia" w:date="2019-10-09T10:56:00Z">
            <w:rPr>
              <w:sz w:val="26"/>
              <w:szCs w:val="26"/>
            </w:rPr>
          </w:rPrChange>
        </w:rPr>
        <w:t>hành</w:t>
      </w:r>
      <w:proofErr w:type="spellEnd"/>
      <w:r w:rsidRPr="00B41112">
        <w:rPr>
          <w:sz w:val="26"/>
          <w:szCs w:val="26"/>
          <w:rPrChange w:id="11546" w:author="Le Minh Nghia" w:date="2019-10-09T10:56:00Z">
            <w:rPr>
              <w:sz w:val="26"/>
              <w:szCs w:val="26"/>
            </w:rPr>
          </w:rPrChange>
        </w:rPr>
        <w:t xml:space="preserve"> </w:t>
      </w:r>
      <w:proofErr w:type="spellStart"/>
      <w:r w:rsidRPr="00B41112">
        <w:rPr>
          <w:sz w:val="26"/>
          <w:szCs w:val="26"/>
          <w:rPrChange w:id="11547" w:author="Le Minh Nghia" w:date="2019-10-09T10:56:00Z">
            <w:rPr>
              <w:sz w:val="26"/>
              <w:szCs w:val="26"/>
            </w:rPr>
          </w:rPrChange>
        </w:rPr>
        <w:t>như</w:t>
      </w:r>
      <w:proofErr w:type="spellEnd"/>
      <w:r w:rsidRPr="00B41112">
        <w:rPr>
          <w:sz w:val="26"/>
          <w:szCs w:val="26"/>
          <w:rPrChange w:id="11548" w:author="Le Minh Nghia" w:date="2019-10-09T10:56:00Z">
            <w:rPr>
              <w:sz w:val="26"/>
              <w:szCs w:val="26"/>
            </w:rPr>
          </w:rPrChange>
        </w:rPr>
        <w:t> </w:t>
      </w:r>
      <w:r w:rsidR="00B41112" w:rsidRPr="00B41112">
        <w:rPr>
          <w:sz w:val="26"/>
          <w:szCs w:val="26"/>
          <w:rPrChange w:id="11549" w:author="Le Minh Nghia" w:date="2019-10-09T10:56:00Z">
            <w:rPr/>
          </w:rPrChange>
        </w:rPr>
        <w:fldChar w:fldCharType="begin"/>
      </w:r>
      <w:r w:rsidR="00B41112" w:rsidRPr="00B41112">
        <w:rPr>
          <w:sz w:val="26"/>
          <w:szCs w:val="26"/>
          <w:rPrChange w:id="11550" w:author="Le Minh Nghia" w:date="2019-10-09T10:56:00Z">
            <w:rPr/>
          </w:rPrChange>
        </w:rPr>
        <w:instrText xml:space="preserve"> HYPERLINK "http://www.microsoft.com/WINDOWS" \o "Windows" </w:instrText>
      </w:r>
      <w:r w:rsidR="00B41112" w:rsidRPr="00B41112">
        <w:rPr>
          <w:sz w:val="26"/>
          <w:szCs w:val="26"/>
          <w:rPrChange w:id="11551" w:author="Le Minh Nghia" w:date="2019-10-09T10:56:00Z">
            <w:rPr/>
          </w:rPrChange>
        </w:rPr>
        <w:fldChar w:fldCharType="separate"/>
      </w:r>
      <w:r w:rsidRPr="00B41112">
        <w:rPr>
          <w:sz w:val="26"/>
          <w:szCs w:val="26"/>
          <w:rPrChange w:id="11552" w:author="Le Minh Nghia" w:date="2019-10-09T10:56:00Z">
            <w:rPr>
              <w:sz w:val="26"/>
              <w:szCs w:val="26"/>
            </w:rPr>
          </w:rPrChange>
        </w:rPr>
        <w:t>Windows</w:t>
      </w:r>
      <w:r w:rsidR="00B41112" w:rsidRPr="00B41112">
        <w:rPr>
          <w:sz w:val="26"/>
          <w:szCs w:val="26"/>
          <w:rPrChange w:id="11553" w:author="Le Minh Nghia" w:date="2019-10-09T10:56:00Z">
            <w:rPr>
              <w:sz w:val="26"/>
              <w:szCs w:val="26"/>
            </w:rPr>
          </w:rPrChange>
        </w:rPr>
        <w:fldChar w:fldCharType="end"/>
      </w:r>
      <w:r w:rsidRPr="00B41112">
        <w:rPr>
          <w:sz w:val="26"/>
          <w:szCs w:val="26"/>
          <w:rPrChange w:id="11554" w:author="Le Minh Nghia" w:date="2019-10-09T10:56:00Z">
            <w:rPr>
              <w:sz w:val="26"/>
              <w:szCs w:val="26"/>
            </w:rPr>
          </w:rPrChange>
        </w:rPr>
        <w:t>, </w:t>
      </w:r>
      <w:r w:rsidR="00B41112" w:rsidRPr="00B41112">
        <w:rPr>
          <w:sz w:val="26"/>
          <w:szCs w:val="26"/>
          <w:rPrChange w:id="11555" w:author="Le Minh Nghia" w:date="2019-10-09T10:56:00Z">
            <w:rPr/>
          </w:rPrChange>
        </w:rPr>
        <w:fldChar w:fldCharType="begin"/>
      </w:r>
      <w:r w:rsidR="00B41112" w:rsidRPr="00B41112">
        <w:rPr>
          <w:sz w:val="26"/>
          <w:szCs w:val="26"/>
          <w:rPrChange w:id="11556" w:author="Le Minh Nghia" w:date="2019-10-09T10:56:00Z">
            <w:rPr/>
          </w:rPrChange>
        </w:rPr>
        <w:instrText xml:space="preserve"> HYPERLINK "http://www.kernel.org/" \o "Linux" </w:instrText>
      </w:r>
      <w:r w:rsidR="00B41112" w:rsidRPr="00B41112">
        <w:rPr>
          <w:sz w:val="26"/>
          <w:szCs w:val="26"/>
          <w:rPrChange w:id="11557" w:author="Le Minh Nghia" w:date="2019-10-09T10:56:00Z">
            <w:rPr/>
          </w:rPrChange>
        </w:rPr>
        <w:fldChar w:fldCharType="separate"/>
      </w:r>
      <w:r w:rsidRPr="00B41112">
        <w:rPr>
          <w:sz w:val="26"/>
          <w:szCs w:val="26"/>
          <w:rPrChange w:id="11558" w:author="Le Minh Nghia" w:date="2019-10-09T10:56:00Z">
            <w:rPr>
              <w:sz w:val="26"/>
              <w:szCs w:val="26"/>
            </w:rPr>
          </w:rPrChange>
        </w:rPr>
        <w:t>Linux</w:t>
      </w:r>
      <w:r w:rsidR="00B41112" w:rsidRPr="00B41112">
        <w:rPr>
          <w:sz w:val="26"/>
          <w:szCs w:val="26"/>
          <w:rPrChange w:id="11559" w:author="Le Minh Nghia" w:date="2019-10-09T10:56:00Z">
            <w:rPr>
              <w:sz w:val="26"/>
              <w:szCs w:val="26"/>
            </w:rPr>
          </w:rPrChange>
        </w:rPr>
        <w:fldChar w:fldCharType="end"/>
      </w:r>
      <w:r w:rsidRPr="00B41112">
        <w:rPr>
          <w:sz w:val="26"/>
          <w:szCs w:val="26"/>
          <w:rPrChange w:id="11560" w:author="Le Minh Nghia" w:date="2019-10-09T10:56:00Z">
            <w:rPr>
              <w:sz w:val="26"/>
              <w:szCs w:val="26"/>
            </w:rPr>
          </w:rPrChange>
        </w:rPr>
        <w:t> </w:t>
      </w:r>
      <w:proofErr w:type="spellStart"/>
      <w:r w:rsidRPr="00B41112">
        <w:rPr>
          <w:sz w:val="26"/>
          <w:szCs w:val="26"/>
          <w:rPrChange w:id="11561" w:author="Le Minh Nghia" w:date="2019-10-09T10:56:00Z">
            <w:rPr>
              <w:sz w:val="26"/>
              <w:szCs w:val="26"/>
            </w:rPr>
          </w:rPrChange>
        </w:rPr>
        <w:t>và</w:t>
      </w:r>
      <w:proofErr w:type="spellEnd"/>
      <w:r w:rsidRPr="00B41112">
        <w:rPr>
          <w:sz w:val="26"/>
          <w:szCs w:val="26"/>
          <w:rPrChange w:id="11562" w:author="Le Minh Nghia" w:date="2019-10-09T10:56:00Z">
            <w:rPr>
              <w:sz w:val="26"/>
              <w:szCs w:val="26"/>
            </w:rPr>
          </w:rPrChange>
        </w:rPr>
        <w:t> </w:t>
      </w:r>
      <w:r w:rsidR="00B41112" w:rsidRPr="00B41112">
        <w:rPr>
          <w:sz w:val="26"/>
          <w:szCs w:val="26"/>
          <w:rPrChange w:id="11563" w:author="Le Minh Nghia" w:date="2019-10-09T10:56:00Z">
            <w:rPr/>
          </w:rPrChange>
        </w:rPr>
        <w:fldChar w:fldCharType="begin"/>
      </w:r>
      <w:r w:rsidR="00B41112" w:rsidRPr="00B41112">
        <w:rPr>
          <w:sz w:val="26"/>
          <w:szCs w:val="26"/>
          <w:rPrChange w:id="11564" w:author="Le Minh Nghia" w:date="2019-10-09T10:56:00Z">
            <w:rPr/>
          </w:rPrChange>
        </w:rPr>
        <w:instrText xml:space="preserve"> HYPERLINK "http://www.apple.com/macosx/" \o "Mac OS X" </w:instrText>
      </w:r>
      <w:r w:rsidR="00B41112" w:rsidRPr="00B41112">
        <w:rPr>
          <w:sz w:val="26"/>
          <w:szCs w:val="26"/>
          <w:rPrChange w:id="11565" w:author="Le Minh Nghia" w:date="2019-10-09T10:56:00Z">
            <w:rPr/>
          </w:rPrChange>
        </w:rPr>
        <w:fldChar w:fldCharType="separate"/>
      </w:r>
      <w:r w:rsidRPr="00B41112">
        <w:rPr>
          <w:sz w:val="26"/>
          <w:szCs w:val="26"/>
          <w:rPrChange w:id="11566" w:author="Le Minh Nghia" w:date="2019-10-09T10:56:00Z">
            <w:rPr>
              <w:sz w:val="26"/>
              <w:szCs w:val="26"/>
            </w:rPr>
          </w:rPrChange>
        </w:rPr>
        <w:t>OS X</w:t>
      </w:r>
      <w:r w:rsidR="00B41112" w:rsidRPr="00B41112">
        <w:rPr>
          <w:sz w:val="26"/>
          <w:szCs w:val="26"/>
          <w:rPrChange w:id="11567" w:author="Le Minh Nghia" w:date="2019-10-09T10:56:00Z">
            <w:rPr>
              <w:sz w:val="26"/>
              <w:szCs w:val="26"/>
            </w:rPr>
          </w:rPrChange>
        </w:rPr>
        <w:fldChar w:fldCharType="end"/>
      </w:r>
      <w:r w:rsidRPr="00B41112">
        <w:rPr>
          <w:sz w:val="26"/>
          <w:szCs w:val="26"/>
          <w:rPrChange w:id="11568" w:author="Le Minh Nghia" w:date="2019-10-09T10:56:00Z">
            <w:rPr>
              <w:sz w:val="26"/>
              <w:szCs w:val="26"/>
            </w:rPr>
          </w:rPrChange>
        </w:rPr>
        <w:t> </w:t>
      </w:r>
      <w:proofErr w:type="spellStart"/>
      <w:r w:rsidRPr="00B41112">
        <w:rPr>
          <w:sz w:val="26"/>
          <w:szCs w:val="26"/>
          <w:rPrChange w:id="11569" w:author="Le Minh Nghia" w:date="2019-10-09T10:56:00Z">
            <w:rPr>
              <w:sz w:val="26"/>
              <w:szCs w:val="26"/>
            </w:rPr>
          </w:rPrChange>
        </w:rPr>
        <w:t>trong</w:t>
      </w:r>
      <w:proofErr w:type="spellEnd"/>
      <w:r w:rsidRPr="00B41112">
        <w:rPr>
          <w:sz w:val="26"/>
          <w:szCs w:val="26"/>
          <w:rPrChange w:id="11570" w:author="Le Minh Nghia" w:date="2019-10-09T10:56:00Z">
            <w:rPr>
              <w:sz w:val="26"/>
              <w:szCs w:val="26"/>
            </w:rPr>
          </w:rPrChange>
        </w:rPr>
        <w:t xml:space="preserve"> </w:t>
      </w:r>
      <w:proofErr w:type="spellStart"/>
      <w:r w:rsidRPr="00B41112">
        <w:rPr>
          <w:sz w:val="26"/>
          <w:szCs w:val="26"/>
          <w:rPrChange w:id="11571" w:author="Le Minh Nghia" w:date="2019-10-09T10:56:00Z">
            <w:rPr>
              <w:sz w:val="26"/>
              <w:szCs w:val="26"/>
            </w:rPr>
          </w:rPrChange>
        </w:rPr>
        <w:t>các</w:t>
      </w:r>
      <w:proofErr w:type="spellEnd"/>
      <w:r w:rsidRPr="00B41112">
        <w:rPr>
          <w:sz w:val="26"/>
          <w:szCs w:val="26"/>
          <w:rPrChange w:id="11572" w:author="Le Minh Nghia" w:date="2019-10-09T10:56:00Z">
            <w:rPr>
              <w:sz w:val="26"/>
              <w:szCs w:val="26"/>
            </w:rPr>
          </w:rPrChange>
        </w:rPr>
        <w:t xml:space="preserve"> </w:t>
      </w:r>
      <w:proofErr w:type="spellStart"/>
      <w:r w:rsidRPr="00B41112">
        <w:rPr>
          <w:sz w:val="26"/>
          <w:szCs w:val="26"/>
          <w:rPrChange w:id="11573" w:author="Le Minh Nghia" w:date="2019-10-09T10:56:00Z">
            <w:rPr>
              <w:sz w:val="26"/>
              <w:szCs w:val="26"/>
            </w:rPr>
          </w:rPrChange>
        </w:rPr>
        <w:t>sản</w:t>
      </w:r>
      <w:proofErr w:type="spellEnd"/>
      <w:r w:rsidRPr="00B41112">
        <w:rPr>
          <w:sz w:val="26"/>
          <w:szCs w:val="26"/>
          <w:rPrChange w:id="11574" w:author="Le Minh Nghia" w:date="2019-10-09T10:56:00Z">
            <w:rPr>
              <w:sz w:val="26"/>
              <w:szCs w:val="26"/>
            </w:rPr>
          </w:rPrChange>
        </w:rPr>
        <w:t xml:space="preserve"> </w:t>
      </w:r>
      <w:proofErr w:type="spellStart"/>
      <w:r w:rsidRPr="00B41112">
        <w:rPr>
          <w:sz w:val="26"/>
          <w:szCs w:val="26"/>
          <w:rPrChange w:id="11575" w:author="Le Minh Nghia" w:date="2019-10-09T10:56:00Z">
            <w:rPr>
              <w:sz w:val="26"/>
              <w:szCs w:val="26"/>
            </w:rPr>
          </w:rPrChange>
        </w:rPr>
        <w:t>phẩm</w:t>
      </w:r>
      <w:proofErr w:type="spellEnd"/>
      <w:r w:rsidRPr="00B41112">
        <w:rPr>
          <w:sz w:val="26"/>
          <w:szCs w:val="26"/>
          <w:rPrChange w:id="11576" w:author="Le Minh Nghia" w:date="2019-10-09T10:56:00Z">
            <w:rPr>
              <w:sz w:val="26"/>
              <w:szCs w:val="26"/>
            </w:rPr>
          </w:rPrChange>
        </w:rPr>
        <w:t xml:space="preserve"> </w:t>
      </w:r>
      <w:proofErr w:type="spellStart"/>
      <w:r w:rsidRPr="00B41112">
        <w:rPr>
          <w:sz w:val="26"/>
          <w:szCs w:val="26"/>
          <w:rPrChange w:id="11577" w:author="Le Minh Nghia" w:date="2019-10-09T10:56:00Z">
            <w:rPr>
              <w:sz w:val="26"/>
              <w:szCs w:val="26"/>
            </w:rPr>
          </w:rPrChange>
        </w:rPr>
        <w:t>và</w:t>
      </w:r>
      <w:proofErr w:type="spellEnd"/>
      <w:r w:rsidRPr="00B41112">
        <w:rPr>
          <w:sz w:val="26"/>
          <w:szCs w:val="26"/>
          <w:rPrChange w:id="11578" w:author="Le Minh Nghia" w:date="2019-10-09T10:56:00Z">
            <w:rPr>
              <w:sz w:val="26"/>
              <w:szCs w:val="26"/>
            </w:rPr>
          </w:rPrChange>
        </w:rPr>
        <w:t xml:space="preserve"> </w:t>
      </w:r>
      <w:proofErr w:type="spellStart"/>
      <w:r w:rsidRPr="00B41112">
        <w:rPr>
          <w:sz w:val="26"/>
          <w:szCs w:val="26"/>
          <w:rPrChange w:id="11579" w:author="Le Minh Nghia" w:date="2019-10-09T10:56:00Z">
            <w:rPr>
              <w:sz w:val="26"/>
              <w:szCs w:val="26"/>
            </w:rPr>
          </w:rPrChange>
        </w:rPr>
        <w:t>phiên</w:t>
      </w:r>
      <w:proofErr w:type="spellEnd"/>
      <w:r w:rsidRPr="00B41112">
        <w:rPr>
          <w:sz w:val="26"/>
          <w:szCs w:val="26"/>
          <w:rPrChange w:id="11580" w:author="Le Minh Nghia" w:date="2019-10-09T10:56:00Z">
            <w:rPr>
              <w:sz w:val="26"/>
              <w:szCs w:val="26"/>
            </w:rPr>
          </w:rPrChange>
        </w:rPr>
        <w:t xml:space="preserve"> </w:t>
      </w:r>
      <w:proofErr w:type="spellStart"/>
      <w:r w:rsidRPr="00B41112">
        <w:rPr>
          <w:sz w:val="26"/>
          <w:szCs w:val="26"/>
          <w:rPrChange w:id="11581" w:author="Le Minh Nghia" w:date="2019-10-09T10:56:00Z">
            <w:rPr>
              <w:sz w:val="26"/>
              <w:szCs w:val="26"/>
            </w:rPr>
          </w:rPrChange>
        </w:rPr>
        <w:t>bản</w:t>
      </w:r>
      <w:proofErr w:type="spellEnd"/>
      <w:r w:rsidRPr="00B41112">
        <w:rPr>
          <w:sz w:val="26"/>
          <w:szCs w:val="26"/>
          <w:rPrChange w:id="11582" w:author="Le Minh Nghia" w:date="2019-10-09T10:56:00Z">
            <w:rPr>
              <w:sz w:val="26"/>
              <w:szCs w:val="26"/>
            </w:rPr>
          </w:rPrChange>
        </w:rPr>
        <w:t xml:space="preserve"> </w:t>
      </w:r>
      <w:proofErr w:type="spellStart"/>
      <w:r w:rsidRPr="00B41112">
        <w:rPr>
          <w:sz w:val="26"/>
          <w:szCs w:val="26"/>
          <w:rPrChange w:id="11583" w:author="Le Minh Nghia" w:date="2019-10-09T10:56:00Z">
            <w:rPr>
              <w:sz w:val="26"/>
              <w:szCs w:val="26"/>
            </w:rPr>
          </w:rPrChange>
        </w:rPr>
        <w:t>khác</w:t>
      </w:r>
      <w:proofErr w:type="spellEnd"/>
      <w:r w:rsidRPr="00B41112">
        <w:rPr>
          <w:sz w:val="26"/>
          <w:szCs w:val="26"/>
          <w:rPrChange w:id="11584" w:author="Le Minh Nghia" w:date="2019-10-09T10:56:00Z">
            <w:rPr>
              <w:sz w:val="26"/>
              <w:szCs w:val="26"/>
            </w:rPr>
          </w:rPrChange>
        </w:rPr>
        <w:t xml:space="preserve"> </w:t>
      </w:r>
      <w:proofErr w:type="spellStart"/>
      <w:r w:rsidRPr="00B41112">
        <w:rPr>
          <w:sz w:val="26"/>
          <w:szCs w:val="26"/>
          <w:rPrChange w:id="11585" w:author="Le Minh Nghia" w:date="2019-10-09T10:56:00Z">
            <w:rPr>
              <w:sz w:val="26"/>
              <w:szCs w:val="26"/>
            </w:rPr>
          </w:rPrChange>
        </w:rPr>
        <w:t>nhau</w:t>
      </w:r>
      <w:proofErr w:type="spellEnd"/>
      <w:r w:rsidRPr="00B41112">
        <w:rPr>
          <w:sz w:val="26"/>
          <w:szCs w:val="26"/>
          <w:rPrChange w:id="11586" w:author="Le Minh Nghia" w:date="2019-10-09T10:56:00Z">
            <w:rPr>
              <w:sz w:val="26"/>
              <w:szCs w:val="26"/>
            </w:rPr>
          </w:rPrChange>
        </w:rPr>
        <w:t>.</w:t>
      </w:r>
    </w:p>
    <w:p w:rsidR="006C6E71" w:rsidRPr="00B41112" w:rsidRDefault="006C6E71" w:rsidP="00A22430">
      <w:pPr>
        <w:pStyle w:val="NormalWeb"/>
        <w:spacing w:before="0" w:beforeAutospacing="0" w:after="360" w:afterAutospacing="0" w:line="360" w:lineRule="auto"/>
        <w:ind w:firstLine="720"/>
        <w:textAlignment w:val="baseline"/>
        <w:rPr>
          <w:sz w:val="26"/>
          <w:szCs w:val="26"/>
          <w:rPrChange w:id="11587" w:author="Le Minh Nghia" w:date="2019-10-09T10:56:00Z">
            <w:rPr>
              <w:sz w:val="26"/>
              <w:szCs w:val="26"/>
            </w:rPr>
          </w:rPrChange>
        </w:rPr>
      </w:pPr>
      <w:proofErr w:type="spellStart"/>
      <w:r w:rsidRPr="00B41112">
        <w:rPr>
          <w:sz w:val="26"/>
          <w:szCs w:val="26"/>
          <w:rPrChange w:id="11588" w:author="Le Minh Nghia" w:date="2019-10-09T10:56:00Z">
            <w:rPr>
              <w:sz w:val="26"/>
              <w:szCs w:val="26"/>
            </w:rPr>
          </w:rPrChange>
        </w:rPr>
        <w:t>Tải</w:t>
      </w:r>
      <w:proofErr w:type="spellEnd"/>
      <w:r w:rsidRPr="00B41112">
        <w:rPr>
          <w:sz w:val="26"/>
          <w:szCs w:val="26"/>
          <w:rPrChange w:id="11589" w:author="Le Minh Nghia" w:date="2019-10-09T10:56:00Z">
            <w:rPr>
              <w:sz w:val="26"/>
              <w:szCs w:val="26"/>
            </w:rPr>
          </w:rPrChange>
        </w:rPr>
        <w:t xml:space="preserve"> MySQL Workbench </w:t>
      </w:r>
      <w:proofErr w:type="spellStart"/>
      <w:r w:rsidRPr="00B41112">
        <w:rPr>
          <w:sz w:val="26"/>
          <w:szCs w:val="26"/>
          <w:rPrChange w:id="11590" w:author="Le Minh Nghia" w:date="2019-10-09T10:56:00Z">
            <w:rPr>
              <w:sz w:val="26"/>
              <w:szCs w:val="26"/>
            </w:rPr>
          </w:rPrChange>
        </w:rPr>
        <w:t>tại</w:t>
      </w:r>
      <w:proofErr w:type="spellEnd"/>
      <w:r w:rsidRPr="00B41112">
        <w:rPr>
          <w:sz w:val="26"/>
          <w:szCs w:val="26"/>
          <w:rPrChange w:id="11591" w:author="Le Minh Nghia" w:date="2019-10-09T10:56:00Z">
            <w:rPr>
              <w:sz w:val="26"/>
              <w:szCs w:val="26"/>
            </w:rPr>
          </w:rPrChange>
        </w:rPr>
        <w:t xml:space="preserve">: </w:t>
      </w:r>
      <w:r w:rsidR="00B41112" w:rsidRPr="00B41112">
        <w:rPr>
          <w:sz w:val="26"/>
          <w:szCs w:val="26"/>
          <w:rPrChange w:id="11592" w:author="Le Minh Nghia" w:date="2019-10-09T10:56:00Z">
            <w:rPr/>
          </w:rPrChange>
        </w:rPr>
        <w:fldChar w:fldCharType="begin"/>
      </w:r>
      <w:r w:rsidR="00B41112" w:rsidRPr="00B41112">
        <w:rPr>
          <w:sz w:val="26"/>
          <w:szCs w:val="26"/>
          <w:rPrChange w:id="11593" w:author="Le Minh Nghia" w:date="2019-10-09T10:56:00Z">
            <w:rPr/>
          </w:rPrChange>
        </w:rPr>
        <w:instrText xml:space="preserve"> HYPERLINK "https://dev.mysql.com/downloads/workbench/" </w:instrText>
      </w:r>
      <w:r w:rsidR="00B41112" w:rsidRPr="00B41112">
        <w:rPr>
          <w:sz w:val="26"/>
          <w:szCs w:val="26"/>
          <w:rPrChange w:id="11594" w:author="Le Minh Nghia" w:date="2019-10-09T10:56:00Z">
            <w:rPr/>
          </w:rPrChange>
        </w:rPr>
        <w:fldChar w:fldCharType="separate"/>
      </w:r>
      <w:r w:rsidRPr="00B41112">
        <w:rPr>
          <w:rStyle w:val="Hyperlink"/>
          <w:sz w:val="26"/>
          <w:szCs w:val="26"/>
          <w:rPrChange w:id="11595" w:author="Le Minh Nghia" w:date="2019-10-09T10:56:00Z">
            <w:rPr>
              <w:rStyle w:val="Hyperlink"/>
              <w:sz w:val="26"/>
              <w:szCs w:val="26"/>
            </w:rPr>
          </w:rPrChange>
        </w:rPr>
        <w:t>https://dev.mysql.com/downloads/workbench/</w:t>
      </w:r>
      <w:r w:rsidR="00B41112" w:rsidRPr="00B41112">
        <w:rPr>
          <w:rStyle w:val="Hyperlink"/>
          <w:sz w:val="26"/>
          <w:szCs w:val="26"/>
          <w:rPrChange w:id="11596" w:author="Le Minh Nghia" w:date="2019-10-09T10:56:00Z">
            <w:rPr>
              <w:rStyle w:val="Hyperlink"/>
              <w:sz w:val="26"/>
              <w:szCs w:val="26"/>
            </w:rPr>
          </w:rPrChange>
        </w:rPr>
        <w:fldChar w:fldCharType="end"/>
      </w:r>
    </w:p>
    <w:p w:rsidR="006C6E71" w:rsidRPr="00B41112" w:rsidRDefault="006C6E71" w:rsidP="00A22430">
      <w:pPr>
        <w:spacing w:line="360" w:lineRule="auto"/>
        <w:ind w:firstLine="720"/>
        <w:rPr>
          <w:sz w:val="26"/>
          <w:szCs w:val="26"/>
          <w:rPrChange w:id="11597" w:author="Le Minh Nghia" w:date="2019-10-09T10:56:00Z">
            <w:rPr>
              <w:sz w:val="26"/>
              <w:szCs w:val="26"/>
            </w:rPr>
          </w:rPrChange>
        </w:rPr>
      </w:pPr>
      <w:proofErr w:type="spellStart"/>
      <w:r w:rsidRPr="00B41112">
        <w:rPr>
          <w:b/>
          <w:sz w:val="26"/>
          <w:szCs w:val="26"/>
          <w:rPrChange w:id="11598" w:author="Le Minh Nghia" w:date="2019-10-09T10:56:00Z">
            <w:rPr>
              <w:b/>
              <w:sz w:val="26"/>
              <w:szCs w:val="26"/>
            </w:rPr>
          </w:rPrChange>
        </w:rPr>
        <w:t>Xampp</w:t>
      </w:r>
      <w:proofErr w:type="spellEnd"/>
      <w:r w:rsidRPr="00B41112">
        <w:rPr>
          <w:b/>
          <w:sz w:val="26"/>
          <w:szCs w:val="26"/>
          <w:rPrChange w:id="11599" w:author="Le Minh Nghia" w:date="2019-10-09T10:56:00Z">
            <w:rPr>
              <w:b/>
              <w:sz w:val="26"/>
              <w:szCs w:val="26"/>
            </w:rPr>
          </w:rPrChange>
        </w:rPr>
        <w:t>:</w:t>
      </w:r>
      <w:r w:rsidRPr="00B41112">
        <w:rPr>
          <w:sz w:val="26"/>
          <w:szCs w:val="26"/>
          <w:rPrChange w:id="11600" w:author="Le Minh Nghia" w:date="2019-10-09T10:56:00Z">
            <w:rPr>
              <w:sz w:val="26"/>
              <w:szCs w:val="26"/>
            </w:rPr>
          </w:rPrChange>
        </w:rPr>
        <w:t> </w:t>
      </w:r>
      <w:proofErr w:type="spellStart"/>
      <w:r w:rsidRPr="00B41112">
        <w:rPr>
          <w:sz w:val="26"/>
          <w:szCs w:val="26"/>
          <w:rPrChange w:id="11601" w:author="Le Minh Nghia" w:date="2019-10-09T10:56:00Z">
            <w:rPr>
              <w:sz w:val="26"/>
              <w:szCs w:val="26"/>
            </w:rPr>
          </w:rPrChange>
        </w:rPr>
        <w:t>là</w:t>
      </w:r>
      <w:proofErr w:type="spellEnd"/>
      <w:r w:rsidRPr="00B41112">
        <w:rPr>
          <w:sz w:val="26"/>
          <w:szCs w:val="26"/>
          <w:rPrChange w:id="11602" w:author="Le Minh Nghia" w:date="2019-10-09T10:56:00Z">
            <w:rPr>
              <w:sz w:val="26"/>
              <w:szCs w:val="26"/>
            </w:rPr>
          </w:rPrChange>
        </w:rPr>
        <w:t xml:space="preserve"> </w:t>
      </w:r>
      <w:proofErr w:type="spellStart"/>
      <w:r w:rsidRPr="00B41112">
        <w:rPr>
          <w:sz w:val="26"/>
          <w:szCs w:val="26"/>
          <w:rPrChange w:id="11603" w:author="Le Minh Nghia" w:date="2019-10-09T10:56:00Z">
            <w:rPr>
              <w:sz w:val="26"/>
              <w:szCs w:val="26"/>
            </w:rPr>
          </w:rPrChange>
        </w:rPr>
        <w:t>chương</w:t>
      </w:r>
      <w:proofErr w:type="spellEnd"/>
      <w:r w:rsidRPr="00B41112">
        <w:rPr>
          <w:sz w:val="26"/>
          <w:szCs w:val="26"/>
          <w:rPrChange w:id="11604" w:author="Le Minh Nghia" w:date="2019-10-09T10:56:00Z">
            <w:rPr>
              <w:sz w:val="26"/>
              <w:szCs w:val="26"/>
            </w:rPr>
          </w:rPrChange>
        </w:rPr>
        <w:t xml:space="preserve"> </w:t>
      </w:r>
      <w:proofErr w:type="spellStart"/>
      <w:r w:rsidRPr="00B41112">
        <w:rPr>
          <w:sz w:val="26"/>
          <w:szCs w:val="26"/>
          <w:rPrChange w:id="11605" w:author="Le Minh Nghia" w:date="2019-10-09T10:56:00Z">
            <w:rPr>
              <w:sz w:val="26"/>
              <w:szCs w:val="26"/>
            </w:rPr>
          </w:rPrChange>
        </w:rPr>
        <w:t>trình</w:t>
      </w:r>
      <w:proofErr w:type="spellEnd"/>
      <w:r w:rsidRPr="00B41112">
        <w:rPr>
          <w:sz w:val="26"/>
          <w:szCs w:val="26"/>
          <w:rPrChange w:id="11606" w:author="Le Minh Nghia" w:date="2019-10-09T10:56:00Z">
            <w:rPr>
              <w:sz w:val="26"/>
              <w:szCs w:val="26"/>
            </w:rPr>
          </w:rPrChange>
        </w:rPr>
        <w:t xml:space="preserve"> </w:t>
      </w:r>
      <w:proofErr w:type="spellStart"/>
      <w:r w:rsidRPr="00B41112">
        <w:rPr>
          <w:sz w:val="26"/>
          <w:szCs w:val="26"/>
          <w:rPrChange w:id="11607" w:author="Le Minh Nghia" w:date="2019-10-09T10:56:00Z">
            <w:rPr>
              <w:sz w:val="26"/>
              <w:szCs w:val="26"/>
            </w:rPr>
          </w:rPrChange>
        </w:rPr>
        <w:t>tạo</w:t>
      </w:r>
      <w:proofErr w:type="spellEnd"/>
      <w:r w:rsidRPr="00B41112">
        <w:rPr>
          <w:sz w:val="26"/>
          <w:szCs w:val="26"/>
          <w:rPrChange w:id="11608" w:author="Le Minh Nghia" w:date="2019-10-09T10:56:00Z">
            <w:rPr>
              <w:sz w:val="26"/>
              <w:szCs w:val="26"/>
            </w:rPr>
          </w:rPrChange>
        </w:rPr>
        <w:t xml:space="preserve"> </w:t>
      </w:r>
      <w:proofErr w:type="spellStart"/>
      <w:r w:rsidRPr="00B41112">
        <w:rPr>
          <w:sz w:val="26"/>
          <w:szCs w:val="26"/>
          <w:rPrChange w:id="11609" w:author="Le Minh Nghia" w:date="2019-10-09T10:56:00Z">
            <w:rPr>
              <w:sz w:val="26"/>
              <w:szCs w:val="26"/>
            </w:rPr>
          </w:rPrChange>
        </w:rPr>
        <w:t>máy</w:t>
      </w:r>
      <w:proofErr w:type="spellEnd"/>
      <w:r w:rsidRPr="00B41112">
        <w:rPr>
          <w:sz w:val="26"/>
          <w:szCs w:val="26"/>
          <w:rPrChange w:id="11610" w:author="Le Minh Nghia" w:date="2019-10-09T10:56:00Z">
            <w:rPr>
              <w:sz w:val="26"/>
              <w:szCs w:val="26"/>
            </w:rPr>
          </w:rPrChange>
        </w:rPr>
        <w:t xml:space="preserve"> </w:t>
      </w:r>
      <w:proofErr w:type="spellStart"/>
      <w:r w:rsidRPr="00B41112">
        <w:rPr>
          <w:sz w:val="26"/>
          <w:szCs w:val="26"/>
          <w:rPrChange w:id="11611" w:author="Le Minh Nghia" w:date="2019-10-09T10:56:00Z">
            <w:rPr>
              <w:sz w:val="26"/>
              <w:szCs w:val="26"/>
            </w:rPr>
          </w:rPrChange>
        </w:rPr>
        <w:t>chủ</w:t>
      </w:r>
      <w:proofErr w:type="spellEnd"/>
      <w:r w:rsidRPr="00B41112">
        <w:rPr>
          <w:sz w:val="26"/>
          <w:szCs w:val="26"/>
          <w:rPrChange w:id="11612" w:author="Le Minh Nghia" w:date="2019-10-09T10:56:00Z">
            <w:rPr>
              <w:sz w:val="26"/>
              <w:szCs w:val="26"/>
            </w:rPr>
          </w:rPrChange>
        </w:rPr>
        <w:t xml:space="preserve"> Web (</w:t>
      </w:r>
      <w:r w:rsidR="00B41112" w:rsidRPr="00B41112">
        <w:rPr>
          <w:sz w:val="26"/>
          <w:szCs w:val="26"/>
          <w:rPrChange w:id="11613" w:author="Le Minh Nghia" w:date="2019-10-09T10:56:00Z">
            <w:rPr/>
          </w:rPrChange>
        </w:rPr>
        <w:fldChar w:fldCharType="begin"/>
      </w:r>
      <w:r w:rsidR="00B41112" w:rsidRPr="00B41112">
        <w:rPr>
          <w:sz w:val="26"/>
          <w:szCs w:val="26"/>
          <w:rPrChange w:id="11614" w:author="Le Minh Nghia" w:date="2019-10-09T10:56:00Z">
            <w:rPr/>
          </w:rPrChange>
        </w:rPr>
        <w:instrText xml:space="preserve"> HYPERLINK "https://vi.wikipedia.org/w/index.php?title=Web_Server&amp;action=edit&amp;redlink=1" \o "Web Server (trang chưa được viết)" </w:instrText>
      </w:r>
      <w:r w:rsidR="00B41112" w:rsidRPr="00B41112">
        <w:rPr>
          <w:sz w:val="26"/>
          <w:szCs w:val="26"/>
          <w:rPrChange w:id="11615" w:author="Le Minh Nghia" w:date="2019-10-09T10:56:00Z">
            <w:rPr/>
          </w:rPrChange>
        </w:rPr>
        <w:fldChar w:fldCharType="separate"/>
      </w:r>
      <w:r w:rsidRPr="00B41112">
        <w:rPr>
          <w:sz w:val="26"/>
          <w:szCs w:val="26"/>
          <w:rPrChange w:id="11616" w:author="Le Minh Nghia" w:date="2019-10-09T10:56:00Z">
            <w:rPr>
              <w:sz w:val="26"/>
              <w:szCs w:val="26"/>
            </w:rPr>
          </w:rPrChange>
        </w:rPr>
        <w:t>Web Server</w:t>
      </w:r>
      <w:r w:rsidR="00B41112" w:rsidRPr="00B41112">
        <w:rPr>
          <w:sz w:val="26"/>
          <w:szCs w:val="26"/>
          <w:rPrChange w:id="11617" w:author="Le Minh Nghia" w:date="2019-10-09T10:56:00Z">
            <w:rPr>
              <w:sz w:val="26"/>
              <w:szCs w:val="26"/>
            </w:rPr>
          </w:rPrChange>
        </w:rPr>
        <w:fldChar w:fldCharType="end"/>
      </w:r>
      <w:r w:rsidRPr="00B41112">
        <w:rPr>
          <w:sz w:val="26"/>
          <w:szCs w:val="26"/>
          <w:rPrChange w:id="11618" w:author="Le Minh Nghia" w:date="2019-10-09T10:56:00Z">
            <w:rPr>
              <w:sz w:val="26"/>
              <w:szCs w:val="26"/>
            </w:rPr>
          </w:rPrChange>
        </w:rPr>
        <w:t xml:space="preserve">) </w:t>
      </w:r>
      <w:proofErr w:type="spellStart"/>
      <w:r w:rsidRPr="00B41112">
        <w:rPr>
          <w:sz w:val="26"/>
          <w:szCs w:val="26"/>
          <w:rPrChange w:id="11619" w:author="Le Minh Nghia" w:date="2019-10-09T10:56:00Z">
            <w:rPr>
              <w:sz w:val="26"/>
              <w:szCs w:val="26"/>
            </w:rPr>
          </w:rPrChange>
        </w:rPr>
        <w:t>được</w:t>
      </w:r>
      <w:proofErr w:type="spellEnd"/>
      <w:r w:rsidRPr="00B41112">
        <w:rPr>
          <w:sz w:val="26"/>
          <w:szCs w:val="26"/>
          <w:rPrChange w:id="11620" w:author="Le Minh Nghia" w:date="2019-10-09T10:56:00Z">
            <w:rPr>
              <w:sz w:val="26"/>
              <w:szCs w:val="26"/>
            </w:rPr>
          </w:rPrChange>
        </w:rPr>
        <w:t xml:space="preserve"> </w:t>
      </w:r>
      <w:proofErr w:type="spellStart"/>
      <w:r w:rsidRPr="00B41112">
        <w:rPr>
          <w:sz w:val="26"/>
          <w:szCs w:val="26"/>
          <w:rPrChange w:id="11621" w:author="Le Minh Nghia" w:date="2019-10-09T10:56:00Z">
            <w:rPr>
              <w:sz w:val="26"/>
              <w:szCs w:val="26"/>
            </w:rPr>
          </w:rPrChange>
        </w:rPr>
        <w:t>tích</w:t>
      </w:r>
      <w:proofErr w:type="spellEnd"/>
      <w:r w:rsidRPr="00B41112">
        <w:rPr>
          <w:sz w:val="26"/>
          <w:szCs w:val="26"/>
          <w:rPrChange w:id="11622" w:author="Le Minh Nghia" w:date="2019-10-09T10:56:00Z">
            <w:rPr>
              <w:sz w:val="26"/>
              <w:szCs w:val="26"/>
            </w:rPr>
          </w:rPrChange>
        </w:rPr>
        <w:t xml:space="preserve"> </w:t>
      </w:r>
      <w:proofErr w:type="spellStart"/>
      <w:r w:rsidRPr="00B41112">
        <w:rPr>
          <w:sz w:val="26"/>
          <w:szCs w:val="26"/>
          <w:rPrChange w:id="11623" w:author="Le Minh Nghia" w:date="2019-10-09T10:56:00Z">
            <w:rPr>
              <w:sz w:val="26"/>
              <w:szCs w:val="26"/>
            </w:rPr>
          </w:rPrChange>
        </w:rPr>
        <w:t>hợp</w:t>
      </w:r>
      <w:proofErr w:type="spellEnd"/>
      <w:r w:rsidRPr="00B41112">
        <w:rPr>
          <w:sz w:val="26"/>
          <w:szCs w:val="26"/>
          <w:rPrChange w:id="11624" w:author="Le Minh Nghia" w:date="2019-10-09T10:56:00Z">
            <w:rPr>
              <w:sz w:val="26"/>
              <w:szCs w:val="26"/>
            </w:rPr>
          </w:rPrChange>
        </w:rPr>
        <w:t xml:space="preserve"> </w:t>
      </w:r>
      <w:proofErr w:type="spellStart"/>
      <w:r w:rsidRPr="00B41112">
        <w:rPr>
          <w:sz w:val="26"/>
          <w:szCs w:val="26"/>
          <w:rPrChange w:id="11625" w:author="Le Minh Nghia" w:date="2019-10-09T10:56:00Z">
            <w:rPr>
              <w:sz w:val="26"/>
              <w:szCs w:val="26"/>
            </w:rPr>
          </w:rPrChange>
        </w:rPr>
        <w:t>sẵn</w:t>
      </w:r>
      <w:proofErr w:type="spellEnd"/>
      <w:r w:rsidRPr="00B41112">
        <w:rPr>
          <w:sz w:val="26"/>
          <w:szCs w:val="26"/>
          <w:rPrChange w:id="11626" w:author="Le Minh Nghia" w:date="2019-10-09T10:56:00Z">
            <w:rPr>
              <w:sz w:val="26"/>
              <w:szCs w:val="26"/>
            </w:rPr>
          </w:rPrChange>
        </w:rPr>
        <w:t> </w:t>
      </w:r>
      <w:r w:rsidR="00B41112" w:rsidRPr="00B41112">
        <w:rPr>
          <w:sz w:val="26"/>
          <w:szCs w:val="26"/>
          <w:rPrChange w:id="11627" w:author="Le Minh Nghia" w:date="2019-10-09T10:56:00Z">
            <w:rPr/>
          </w:rPrChange>
        </w:rPr>
        <w:fldChar w:fldCharType="begin"/>
      </w:r>
      <w:r w:rsidR="00B41112" w:rsidRPr="00B41112">
        <w:rPr>
          <w:sz w:val="26"/>
          <w:szCs w:val="26"/>
          <w:rPrChange w:id="11628" w:author="Le Minh Nghia" w:date="2019-10-09T10:56:00Z">
            <w:rPr/>
          </w:rPrChange>
        </w:rPr>
        <w:instrText xml:space="preserve"> HYPERLINK "https://vi.wikipedia.org/wiki/Apache_(HTTP)" \o "Apache (HTTP)" </w:instrText>
      </w:r>
      <w:r w:rsidR="00B41112" w:rsidRPr="00B41112">
        <w:rPr>
          <w:sz w:val="26"/>
          <w:szCs w:val="26"/>
          <w:rPrChange w:id="11629" w:author="Le Minh Nghia" w:date="2019-10-09T10:56:00Z">
            <w:rPr/>
          </w:rPrChange>
        </w:rPr>
        <w:fldChar w:fldCharType="separate"/>
      </w:r>
      <w:r w:rsidRPr="00B41112">
        <w:rPr>
          <w:sz w:val="26"/>
          <w:szCs w:val="26"/>
          <w:rPrChange w:id="11630" w:author="Le Minh Nghia" w:date="2019-10-09T10:56:00Z">
            <w:rPr>
              <w:sz w:val="26"/>
              <w:szCs w:val="26"/>
            </w:rPr>
          </w:rPrChange>
        </w:rPr>
        <w:t>Apache</w:t>
      </w:r>
      <w:r w:rsidR="00B41112" w:rsidRPr="00B41112">
        <w:rPr>
          <w:sz w:val="26"/>
          <w:szCs w:val="26"/>
          <w:rPrChange w:id="11631" w:author="Le Minh Nghia" w:date="2019-10-09T10:56:00Z">
            <w:rPr>
              <w:sz w:val="26"/>
              <w:szCs w:val="26"/>
            </w:rPr>
          </w:rPrChange>
        </w:rPr>
        <w:fldChar w:fldCharType="end"/>
      </w:r>
      <w:r w:rsidRPr="00B41112">
        <w:rPr>
          <w:sz w:val="26"/>
          <w:szCs w:val="26"/>
          <w:rPrChange w:id="11632" w:author="Le Minh Nghia" w:date="2019-10-09T10:56:00Z">
            <w:rPr>
              <w:sz w:val="26"/>
              <w:szCs w:val="26"/>
            </w:rPr>
          </w:rPrChange>
        </w:rPr>
        <w:t>, </w:t>
      </w:r>
      <w:r w:rsidR="00B41112" w:rsidRPr="00B41112">
        <w:rPr>
          <w:sz w:val="26"/>
          <w:szCs w:val="26"/>
          <w:rPrChange w:id="11633" w:author="Le Minh Nghia" w:date="2019-10-09T10:56:00Z">
            <w:rPr/>
          </w:rPrChange>
        </w:rPr>
        <w:fldChar w:fldCharType="begin"/>
      </w:r>
      <w:r w:rsidR="00B41112" w:rsidRPr="00B41112">
        <w:rPr>
          <w:sz w:val="26"/>
          <w:szCs w:val="26"/>
          <w:rPrChange w:id="11634" w:author="Le Minh Nghia" w:date="2019-10-09T10:56:00Z">
            <w:rPr/>
          </w:rPrChange>
        </w:rPr>
        <w:instrText xml:space="preserve"> HYPERLINK "https://vi.wikipedia.org/wiki/PHP" \o "PHP" </w:instrText>
      </w:r>
      <w:r w:rsidR="00B41112" w:rsidRPr="00B41112">
        <w:rPr>
          <w:sz w:val="26"/>
          <w:szCs w:val="26"/>
          <w:rPrChange w:id="11635" w:author="Le Minh Nghia" w:date="2019-10-09T10:56:00Z">
            <w:rPr/>
          </w:rPrChange>
        </w:rPr>
        <w:fldChar w:fldCharType="separate"/>
      </w:r>
      <w:r w:rsidRPr="00B41112">
        <w:rPr>
          <w:sz w:val="26"/>
          <w:szCs w:val="26"/>
          <w:rPrChange w:id="11636" w:author="Le Minh Nghia" w:date="2019-10-09T10:56:00Z">
            <w:rPr>
              <w:sz w:val="26"/>
              <w:szCs w:val="26"/>
            </w:rPr>
          </w:rPrChange>
        </w:rPr>
        <w:t>PHP</w:t>
      </w:r>
      <w:r w:rsidR="00B41112" w:rsidRPr="00B41112">
        <w:rPr>
          <w:sz w:val="26"/>
          <w:szCs w:val="26"/>
          <w:rPrChange w:id="11637" w:author="Le Minh Nghia" w:date="2019-10-09T10:56:00Z">
            <w:rPr>
              <w:sz w:val="26"/>
              <w:szCs w:val="26"/>
            </w:rPr>
          </w:rPrChange>
        </w:rPr>
        <w:fldChar w:fldCharType="end"/>
      </w:r>
      <w:r w:rsidRPr="00B41112">
        <w:rPr>
          <w:sz w:val="26"/>
          <w:szCs w:val="26"/>
          <w:rPrChange w:id="11638" w:author="Le Minh Nghia" w:date="2019-10-09T10:56:00Z">
            <w:rPr>
              <w:sz w:val="26"/>
              <w:szCs w:val="26"/>
            </w:rPr>
          </w:rPrChange>
        </w:rPr>
        <w:t>, </w:t>
      </w:r>
      <w:r w:rsidR="00B41112" w:rsidRPr="00B41112">
        <w:rPr>
          <w:sz w:val="26"/>
          <w:szCs w:val="26"/>
          <w:rPrChange w:id="11639" w:author="Le Minh Nghia" w:date="2019-10-09T10:56:00Z">
            <w:rPr/>
          </w:rPrChange>
        </w:rPr>
        <w:fldChar w:fldCharType="begin"/>
      </w:r>
      <w:r w:rsidR="00B41112" w:rsidRPr="00B41112">
        <w:rPr>
          <w:sz w:val="26"/>
          <w:szCs w:val="26"/>
          <w:rPrChange w:id="11640" w:author="Le Minh Nghia" w:date="2019-10-09T10:56:00Z">
            <w:rPr/>
          </w:rPrChange>
        </w:rPr>
        <w:instrText xml:space="preserve"> HYPERLINK "https://vi.wikipedia.org/wiki/MySQL" \o "MySQL" </w:instrText>
      </w:r>
      <w:r w:rsidR="00B41112" w:rsidRPr="00B41112">
        <w:rPr>
          <w:sz w:val="26"/>
          <w:szCs w:val="26"/>
          <w:rPrChange w:id="11641" w:author="Le Minh Nghia" w:date="2019-10-09T10:56:00Z">
            <w:rPr/>
          </w:rPrChange>
        </w:rPr>
        <w:fldChar w:fldCharType="separate"/>
      </w:r>
      <w:r w:rsidRPr="00B41112">
        <w:rPr>
          <w:sz w:val="26"/>
          <w:szCs w:val="26"/>
          <w:rPrChange w:id="11642" w:author="Le Minh Nghia" w:date="2019-10-09T10:56:00Z">
            <w:rPr>
              <w:sz w:val="26"/>
              <w:szCs w:val="26"/>
            </w:rPr>
          </w:rPrChange>
        </w:rPr>
        <w:t>MySQL</w:t>
      </w:r>
      <w:r w:rsidR="00B41112" w:rsidRPr="00B41112">
        <w:rPr>
          <w:sz w:val="26"/>
          <w:szCs w:val="26"/>
          <w:rPrChange w:id="11643" w:author="Le Minh Nghia" w:date="2019-10-09T10:56:00Z">
            <w:rPr>
              <w:sz w:val="26"/>
              <w:szCs w:val="26"/>
            </w:rPr>
          </w:rPrChange>
        </w:rPr>
        <w:fldChar w:fldCharType="end"/>
      </w:r>
      <w:r w:rsidRPr="00B41112">
        <w:rPr>
          <w:sz w:val="26"/>
          <w:szCs w:val="26"/>
          <w:rPrChange w:id="11644" w:author="Le Minh Nghia" w:date="2019-10-09T10:56:00Z">
            <w:rPr>
              <w:sz w:val="26"/>
              <w:szCs w:val="26"/>
            </w:rPr>
          </w:rPrChange>
        </w:rPr>
        <w:t>, </w:t>
      </w:r>
      <w:r w:rsidR="00B41112" w:rsidRPr="00B41112">
        <w:rPr>
          <w:sz w:val="26"/>
          <w:szCs w:val="26"/>
          <w:rPrChange w:id="11645" w:author="Le Minh Nghia" w:date="2019-10-09T10:56:00Z">
            <w:rPr/>
          </w:rPrChange>
        </w:rPr>
        <w:fldChar w:fldCharType="begin"/>
      </w:r>
      <w:r w:rsidR="00B41112" w:rsidRPr="00B41112">
        <w:rPr>
          <w:sz w:val="26"/>
          <w:szCs w:val="26"/>
          <w:rPrChange w:id="11646" w:author="Le Minh Nghia" w:date="2019-10-09T10:56:00Z">
            <w:rPr/>
          </w:rPrChange>
        </w:rPr>
        <w:instrText xml:space="preserve"> HYPERLINK "https://vi.wikipedia.org/w/index.php?title=FTP_Server&amp;action=edit&amp;redlink=1" \o "FTP Server (trang chưa được viết)" </w:instrText>
      </w:r>
      <w:r w:rsidR="00B41112" w:rsidRPr="00B41112">
        <w:rPr>
          <w:sz w:val="26"/>
          <w:szCs w:val="26"/>
          <w:rPrChange w:id="11647" w:author="Le Minh Nghia" w:date="2019-10-09T10:56:00Z">
            <w:rPr/>
          </w:rPrChange>
        </w:rPr>
        <w:fldChar w:fldCharType="separate"/>
      </w:r>
      <w:r w:rsidRPr="00B41112">
        <w:rPr>
          <w:sz w:val="26"/>
          <w:szCs w:val="26"/>
          <w:rPrChange w:id="11648" w:author="Le Minh Nghia" w:date="2019-10-09T10:56:00Z">
            <w:rPr>
              <w:sz w:val="26"/>
              <w:szCs w:val="26"/>
            </w:rPr>
          </w:rPrChange>
        </w:rPr>
        <w:t>FTP Server</w:t>
      </w:r>
      <w:r w:rsidR="00B41112" w:rsidRPr="00B41112">
        <w:rPr>
          <w:sz w:val="26"/>
          <w:szCs w:val="26"/>
          <w:rPrChange w:id="11649" w:author="Le Minh Nghia" w:date="2019-10-09T10:56:00Z">
            <w:rPr>
              <w:sz w:val="26"/>
              <w:szCs w:val="26"/>
            </w:rPr>
          </w:rPrChange>
        </w:rPr>
        <w:fldChar w:fldCharType="end"/>
      </w:r>
      <w:r w:rsidRPr="00B41112">
        <w:rPr>
          <w:sz w:val="26"/>
          <w:szCs w:val="26"/>
          <w:rPrChange w:id="11650" w:author="Le Minh Nghia" w:date="2019-10-09T10:56:00Z">
            <w:rPr>
              <w:sz w:val="26"/>
              <w:szCs w:val="26"/>
            </w:rPr>
          </w:rPrChange>
        </w:rPr>
        <w:t>, </w:t>
      </w:r>
      <w:r w:rsidR="00B41112" w:rsidRPr="00B41112">
        <w:rPr>
          <w:sz w:val="26"/>
          <w:szCs w:val="26"/>
          <w:rPrChange w:id="11651" w:author="Le Minh Nghia" w:date="2019-10-09T10:56:00Z">
            <w:rPr/>
          </w:rPrChange>
        </w:rPr>
        <w:fldChar w:fldCharType="begin"/>
      </w:r>
      <w:r w:rsidR="00B41112" w:rsidRPr="00B41112">
        <w:rPr>
          <w:sz w:val="26"/>
          <w:szCs w:val="26"/>
          <w:rPrChange w:id="11652" w:author="Le Minh Nghia" w:date="2019-10-09T10:56:00Z">
            <w:rPr/>
          </w:rPrChange>
        </w:rPr>
        <w:instrText xml:space="preserve"> HYPERLINK "https://vi.wikipedia.org/w/index.php?title=Mail_Server&amp;action=edit&amp;redlink=1" \o "Mail Server (trang chưa được viết)" </w:instrText>
      </w:r>
      <w:r w:rsidR="00B41112" w:rsidRPr="00B41112">
        <w:rPr>
          <w:sz w:val="26"/>
          <w:szCs w:val="26"/>
          <w:rPrChange w:id="11653" w:author="Le Minh Nghia" w:date="2019-10-09T10:56:00Z">
            <w:rPr/>
          </w:rPrChange>
        </w:rPr>
        <w:fldChar w:fldCharType="separate"/>
      </w:r>
      <w:r w:rsidRPr="00B41112">
        <w:rPr>
          <w:sz w:val="26"/>
          <w:szCs w:val="26"/>
          <w:rPrChange w:id="11654" w:author="Le Minh Nghia" w:date="2019-10-09T10:56:00Z">
            <w:rPr>
              <w:sz w:val="26"/>
              <w:szCs w:val="26"/>
            </w:rPr>
          </w:rPrChange>
        </w:rPr>
        <w:t>Mail Server</w:t>
      </w:r>
      <w:r w:rsidR="00B41112" w:rsidRPr="00B41112">
        <w:rPr>
          <w:sz w:val="26"/>
          <w:szCs w:val="26"/>
          <w:rPrChange w:id="11655" w:author="Le Minh Nghia" w:date="2019-10-09T10:56:00Z">
            <w:rPr>
              <w:sz w:val="26"/>
              <w:szCs w:val="26"/>
            </w:rPr>
          </w:rPrChange>
        </w:rPr>
        <w:fldChar w:fldCharType="end"/>
      </w:r>
      <w:r w:rsidRPr="00B41112">
        <w:rPr>
          <w:sz w:val="26"/>
          <w:szCs w:val="26"/>
          <w:rPrChange w:id="11656" w:author="Le Minh Nghia" w:date="2019-10-09T10:56:00Z">
            <w:rPr>
              <w:sz w:val="26"/>
              <w:szCs w:val="26"/>
            </w:rPr>
          </w:rPrChange>
        </w:rPr>
        <w:t> </w:t>
      </w:r>
      <w:proofErr w:type="spellStart"/>
      <w:r w:rsidRPr="00B41112">
        <w:rPr>
          <w:sz w:val="26"/>
          <w:szCs w:val="26"/>
          <w:rPrChange w:id="11657" w:author="Le Minh Nghia" w:date="2019-10-09T10:56:00Z">
            <w:rPr>
              <w:sz w:val="26"/>
              <w:szCs w:val="26"/>
            </w:rPr>
          </w:rPrChange>
        </w:rPr>
        <w:t>và</w:t>
      </w:r>
      <w:proofErr w:type="spellEnd"/>
      <w:r w:rsidRPr="00B41112">
        <w:rPr>
          <w:sz w:val="26"/>
          <w:szCs w:val="26"/>
          <w:rPrChange w:id="11658" w:author="Le Minh Nghia" w:date="2019-10-09T10:56:00Z">
            <w:rPr>
              <w:sz w:val="26"/>
              <w:szCs w:val="26"/>
            </w:rPr>
          </w:rPrChange>
        </w:rPr>
        <w:t xml:space="preserve"> </w:t>
      </w:r>
      <w:proofErr w:type="spellStart"/>
      <w:r w:rsidRPr="00B41112">
        <w:rPr>
          <w:sz w:val="26"/>
          <w:szCs w:val="26"/>
          <w:rPrChange w:id="11659" w:author="Le Minh Nghia" w:date="2019-10-09T10:56:00Z">
            <w:rPr>
              <w:sz w:val="26"/>
              <w:szCs w:val="26"/>
            </w:rPr>
          </w:rPrChange>
        </w:rPr>
        <w:t>các</w:t>
      </w:r>
      <w:proofErr w:type="spellEnd"/>
      <w:r w:rsidRPr="00B41112">
        <w:rPr>
          <w:sz w:val="26"/>
          <w:szCs w:val="26"/>
          <w:rPrChange w:id="11660" w:author="Le Minh Nghia" w:date="2019-10-09T10:56:00Z">
            <w:rPr>
              <w:sz w:val="26"/>
              <w:szCs w:val="26"/>
            </w:rPr>
          </w:rPrChange>
        </w:rPr>
        <w:t xml:space="preserve"> </w:t>
      </w:r>
      <w:proofErr w:type="spellStart"/>
      <w:r w:rsidRPr="00B41112">
        <w:rPr>
          <w:sz w:val="26"/>
          <w:szCs w:val="26"/>
          <w:rPrChange w:id="11661" w:author="Le Minh Nghia" w:date="2019-10-09T10:56:00Z">
            <w:rPr>
              <w:sz w:val="26"/>
              <w:szCs w:val="26"/>
            </w:rPr>
          </w:rPrChange>
        </w:rPr>
        <w:t>công</w:t>
      </w:r>
      <w:proofErr w:type="spellEnd"/>
      <w:r w:rsidRPr="00B41112">
        <w:rPr>
          <w:sz w:val="26"/>
          <w:szCs w:val="26"/>
          <w:rPrChange w:id="11662" w:author="Le Minh Nghia" w:date="2019-10-09T10:56:00Z">
            <w:rPr>
              <w:sz w:val="26"/>
              <w:szCs w:val="26"/>
            </w:rPr>
          </w:rPrChange>
        </w:rPr>
        <w:t xml:space="preserve"> </w:t>
      </w:r>
      <w:proofErr w:type="spellStart"/>
      <w:r w:rsidRPr="00B41112">
        <w:rPr>
          <w:sz w:val="26"/>
          <w:szCs w:val="26"/>
          <w:rPrChange w:id="11663" w:author="Le Minh Nghia" w:date="2019-10-09T10:56:00Z">
            <w:rPr>
              <w:sz w:val="26"/>
              <w:szCs w:val="26"/>
            </w:rPr>
          </w:rPrChange>
        </w:rPr>
        <w:t>cụ</w:t>
      </w:r>
      <w:proofErr w:type="spellEnd"/>
      <w:r w:rsidRPr="00B41112">
        <w:rPr>
          <w:sz w:val="26"/>
          <w:szCs w:val="26"/>
          <w:rPrChange w:id="11664" w:author="Le Minh Nghia" w:date="2019-10-09T10:56:00Z">
            <w:rPr>
              <w:sz w:val="26"/>
              <w:szCs w:val="26"/>
            </w:rPr>
          </w:rPrChange>
        </w:rPr>
        <w:t xml:space="preserve"> </w:t>
      </w:r>
      <w:proofErr w:type="spellStart"/>
      <w:r w:rsidRPr="00B41112">
        <w:rPr>
          <w:sz w:val="26"/>
          <w:szCs w:val="26"/>
          <w:rPrChange w:id="11665" w:author="Le Minh Nghia" w:date="2019-10-09T10:56:00Z">
            <w:rPr>
              <w:sz w:val="26"/>
              <w:szCs w:val="26"/>
            </w:rPr>
          </w:rPrChange>
        </w:rPr>
        <w:t>như</w:t>
      </w:r>
      <w:proofErr w:type="spellEnd"/>
      <w:r w:rsidRPr="00B41112">
        <w:rPr>
          <w:sz w:val="26"/>
          <w:szCs w:val="26"/>
          <w:rPrChange w:id="11666" w:author="Le Minh Nghia" w:date="2019-10-09T10:56:00Z">
            <w:rPr>
              <w:sz w:val="26"/>
              <w:szCs w:val="26"/>
            </w:rPr>
          </w:rPrChange>
        </w:rPr>
        <w:t> </w:t>
      </w:r>
      <w:r w:rsidR="00B41112" w:rsidRPr="00B41112">
        <w:rPr>
          <w:sz w:val="26"/>
          <w:szCs w:val="26"/>
          <w:rPrChange w:id="11667" w:author="Le Minh Nghia" w:date="2019-10-09T10:56:00Z">
            <w:rPr/>
          </w:rPrChange>
        </w:rPr>
        <w:fldChar w:fldCharType="begin"/>
      </w:r>
      <w:r w:rsidR="00B41112" w:rsidRPr="00B41112">
        <w:rPr>
          <w:sz w:val="26"/>
          <w:szCs w:val="26"/>
          <w:rPrChange w:id="11668" w:author="Le Minh Nghia" w:date="2019-10-09T10:56:00Z">
            <w:rPr/>
          </w:rPrChange>
        </w:rPr>
        <w:instrText xml:space="preserve"> HYPERLINK "https://vi.wikipedia.org/wiki/PhpMyAdmin" \o "PhpMyAdmin" </w:instrText>
      </w:r>
      <w:r w:rsidR="00B41112" w:rsidRPr="00B41112">
        <w:rPr>
          <w:sz w:val="26"/>
          <w:szCs w:val="26"/>
          <w:rPrChange w:id="11669" w:author="Le Minh Nghia" w:date="2019-10-09T10:56:00Z">
            <w:rPr/>
          </w:rPrChange>
        </w:rPr>
        <w:fldChar w:fldCharType="separate"/>
      </w:r>
      <w:r w:rsidRPr="00B41112">
        <w:rPr>
          <w:sz w:val="26"/>
          <w:szCs w:val="26"/>
          <w:rPrChange w:id="11670" w:author="Le Minh Nghia" w:date="2019-10-09T10:56:00Z">
            <w:rPr>
              <w:sz w:val="26"/>
              <w:szCs w:val="26"/>
            </w:rPr>
          </w:rPrChange>
        </w:rPr>
        <w:t>phpMyAdmin</w:t>
      </w:r>
      <w:r w:rsidR="00B41112" w:rsidRPr="00B41112">
        <w:rPr>
          <w:sz w:val="26"/>
          <w:szCs w:val="26"/>
          <w:rPrChange w:id="11671" w:author="Le Minh Nghia" w:date="2019-10-09T10:56:00Z">
            <w:rPr>
              <w:sz w:val="26"/>
              <w:szCs w:val="26"/>
            </w:rPr>
          </w:rPrChange>
        </w:rPr>
        <w:fldChar w:fldCharType="end"/>
      </w:r>
      <w:r w:rsidRPr="00B41112">
        <w:rPr>
          <w:sz w:val="26"/>
          <w:szCs w:val="26"/>
          <w:rPrChange w:id="11672" w:author="Le Minh Nghia" w:date="2019-10-09T10:56:00Z">
            <w:rPr>
              <w:sz w:val="26"/>
              <w:szCs w:val="26"/>
            </w:rPr>
          </w:rPrChange>
        </w:rPr>
        <w:t xml:space="preserve">. </w:t>
      </w:r>
      <w:proofErr w:type="spellStart"/>
      <w:r w:rsidRPr="00B41112">
        <w:rPr>
          <w:sz w:val="26"/>
          <w:szCs w:val="26"/>
          <w:rPrChange w:id="11673" w:author="Le Minh Nghia" w:date="2019-10-09T10:56:00Z">
            <w:rPr>
              <w:sz w:val="26"/>
              <w:szCs w:val="26"/>
            </w:rPr>
          </w:rPrChange>
        </w:rPr>
        <w:t>Không</w:t>
      </w:r>
      <w:proofErr w:type="spellEnd"/>
      <w:r w:rsidRPr="00B41112">
        <w:rPr>
          <w:sz w:val="26"/>
          <w:szCs w:val="26"/>
          <w:rPrChange w:id="11674" w:author="Le Minh Nghia" w:date="2019-10-09T10:56:00Z">
            <w:rPr>
              <w:sz w:val="26"/>
              <w:szCs w:val="26"/>
            </w:rPr>
          </w:rPrChange>
        </w:rPr>
        <w:t xml:space="preserve"> </w:t>
      </w:r>
      <w:proofErr w:type="spellStart"/>
      <w:r w:rsidRPr="00B41112">
        <w:rPr>
          <w:sz w:val="26"/>
          <w:szCs w:val="26"/>
          <w:rPrChange w:id="11675" w:author="Le Minh Nghia" w:date="2019-10-09T10:56:00Z">
            <w:rPr>
              <w:sz w:val="26"/>
              <w:szCs w:val="26"/>
            </w:rPr>
          </w:rPrChange>
        </w:rPr>
        <w:t>như</w:t>
      </w:r>
      <w:proofErr w:type="spellEnd"/>
      <w:r w:rsidRPr="00B41112">
        <w:rPr>
          <w:sz w:val="26"/>
          <w:szCs w:val="26"/>
          <w:rPrChange w:id="11676" w:author="Le Minh Nghia" w:date="2019-10-09T10:56:00Z">
            <w:rPr>
              <w:sz w:val="26"/>
              <w:szCs w:val="26"/>
            </w:rPr>
          </w:rPrChange>
        </w:rPr>
        <w:t xml:space="preserve"> </w:t>
      </w:r>
      <w:proofErr w:type="spellStart"/>
      <w:r w:rsidRPr="00B41112">
        <w:rPr>
          <w:sz w:val="26"/>
          <w:szCs w:val="26"/>
          <w:rPrChange w:id="11677" w:author="Le Minh Nghia" w:date="2019-10-09T10:56:00Z">
            <w:rPr>
              <w:sz w:val="26"/>
              <w:szCs w:val="26"/>
            </w:rPr>
          </w:rPrChange>
        </w:rPr>
        <w:t>Appserv</w:t>
      </w:r>
      <w:proofErr w:type="spellEnd"/>
      <w:r w:rsidRPr="00B41112">
        <w:rPr>
          <w:sz w:val="26"/>
          <w:szCs w:val="26"/>
          <w:rPrChange w:id="11678" w:author="Le Minh Nghia" w:date="2019-10-09T10:56:00Z">
            <w:rPr>
              <w:sz w:val="26"/>
              <w:szCs w:val="26"/>
            </w:rPr>
          </w:rPrChange>
        </w:rPr>
        <w:t xml:space="preserve">, </w:t>
      </w:r>
      <w:proofErr w:type="spellStart"/>
      <w:r w:rsidRPr="00B41112">
        <w:rPr>
          <w:sz w:val="26"/>
          <w:szCs w:val="26"/>
          <w:rPrChange w:id="11679" w:author="Le Minh Nghia" w:date="2019-10-09T10:56:00Z">
            <w:rPr>
              <w:sz w:val="26"/>
              <w:szCs w:val="26"/>
            </w:rPr>
          </w:rPrChange>
        </w:rPr>
        <w:t>Xampp</w:t>
      </w:r>
      <w:proofErr w:type="spellEnd"/>
      <w:r w:rsidRPr="00B41112">
        <w:rPr>
          <w:sz w:val="26"/>
          <w:szCs w:val="26"/>
          <w:rPrChange w:id="11680" w:author="Le Minh Nghia" w:date="2019-10-09T10:56:00Z">
            <w:rPr>
              <w:sz w:val="26"/>
              <w:szCs w:val="26"/>
            </w:rPr>
          </w:rPrChange>
        </w:rPr>
        <w:t xml:space="preserve"> </w:t>
      </w:r>
      <w:proofErr w:type="spellStart"/>
      <w:r w:rsidRPr="00B41112">
        <w:rPr>
          <w:sz w:val="26"/>
          <w:szCs w:val="26"/>
          <w:rPrChange w:id="11681" w:author="Le Minh Nghia" w:date="2019-10-09T10:56:00Z">
            <w:rPr>
              <w:sz w:val="26"/>
              <w:szCs w:val="26"/>
            </w:rPr>
          </w:rPrChange>
        </w:rPr>
        <w:t>có</w:t>
      </w:r>
      <w:proofErr w:type="spellEnd"/>
      <w:r w:rsidRPr="00B41112">
        <w:rPr>
          <w:sz w:val="26"/>
          <w:szCs w:val="26"/>
          <w:rPrChange w:id="11682" w:author="Le Minh Nghia" w:date="2019-10-09T10:56:00Z">
            <w:rPr>
              <w:sz w:val="26"/>
              <w:szCs w:val="26"/>
            </w:rPr>
          </w:rPrChange>
        </w:rPr>
        <w:t xml:space="preserve"> </w:t>
      </w:r>
      <w:proofErr w:type="spellStart"/>
      <w:r w:rsidRPr="00B41112">
        <w:rPr>
          <w:sz w:val="26"/>
          <w:szCs w:val="26"/>
          <w:rPrChange w:id="11683" w:author="Le Minh Nghia" w:date="2019-10-09T10:56:00Z">
            <w:rPr>
              <w:sz w:val="26"/>
              <w:szCs w:val="26"/>
            </w:rPr>
          </w:rPrChange>
        </w:rPr>
        <w:t>chương</w:t>
      </w:r>
      <w:proofErr w:type="spellEnd"/>
      <w:r w:rsidRPr="00B41112">
        <w:rPr>
          <w:sz w:val="26"/>
          <w:szCs w:val="26"/>
          <w:rPrChange w:id="11684" w:author="Le Minh Nghia" w:date="2019-10-09T10:56:00Z">
            <w:rPr>
              <w:sz w:val="26"/>
              <w:szCs w:val="26"/>
            </w:rPr>
          </w:rPrChange>
        </w:rPr>
        <w:t xml:space="preserve"> </w:t>
      </w:r>
      <w:proofErr w:type="spellStart"/>
      <w:r w:rsidRPr="00B41112">
        <w:rPr>
          <w:sz w:val="26"/>
          <w:szCs w:val="26"/>
          <w:rPrChange w:id="11685" w:author="Le Minh Nghia" w:date="2019-10-09T10:56:00Z">
            <w:rPr>
              <w:sz w:val="26"/>
              <w:szCs w:val="26"/>
            </w:rPr>
          </w:rPrChange>
        </w:rPr>
        <w:t>trình</w:t>
      </w:r>
      <w:proofErr w:type="spellEnd"/>
      <w:r w:rsidRPr="00B41112">
        <w:rPr>
          <w:sz w:val="26"/>
          <w:szCs w:val="26"/>
          <w:rPrChange w:id="11686" w:author="Le Minh Nghia" w:date="2019-10-09T10:56:00Z">
            <w:rPr>
              <w:sz w:val="26"/>
              <w:szCs w:val="26"/>
            </w:rPr>
          </w:rPrChange>
        </w:rPr>
        <w:t xml:space="preserve"> </w:t>
      </w:r>
      <w:proofErr w:type="spellStart"/>
      <w:r w:rsidRPr="00B41112">
        <w:rPr>
          <w:sz w:val="26"/>
          <w:szCs w:val="26"/>
          <w:rPrChange w:id="11687" w:author="Le Minh Nghia" w:date="2019-10-09T10:56:00Z">
            <w:rPr>
              <w:sz w:val="26"/>
              <w:szCs w:val="26"/>
            </w:rPr>
          </w:rPrChange>
        </w:rPr>
        <w:t>quản</w:t>
      </w:r>
      <w:proofErr w:type="spellEnd"/>
      <w:r w:rsidRPr="00B41112">
        <w:rPr>
          <w:sz w:val="26"/>
          <w:szCs w:val="26"/>
          <w:rPrChange w:id="11688" w:author="Le Minh Nghia" w:date="2019-10-09T10:56:00Z">
            <w:rPr>
              <w:sz w:val="26"/>
              <w:szCs w:val="26"/>
            </w:rPr>
          </w:rPrChange>
        </w:rPr>
        <w:t xml:space="preserve"> </w:t>
      </w:r>
      <w:proofErr w:type="spellStart"/>
      <w:r w:rsidRPr="00B41112">
        <w:rPr>
          <w:sz w:val="26"/>
          <w:szCs w:val="26"/>
          <w:rPrChange w:id="11689" w:author="Le Minh Nghia" w:date="2019-10-09T10:56:00Z">
            <w:rPr>
              <w:sz w:val="26"/>
              <w:szCs w:val="26"/>
            </w:rPr>
          </w:rPrChange>
        </w:rPr>
        <w:t>lý</w:t>
      </w:r>
      <w:proofErr w:type="spellEnd"/>
      <w:r w:rsidRPr="00B41112">
        <w:rPr>
          <w:sz w:val="26"/>
          <w:szCs w:val="26"/>
          <w:rPrChange w:id="11690" w:author="Le Minh Nghia" w:date="2019-10-09T10:56:00Z">
            <w:rPr>
              <w:sz w:val="26"/>
              <w:szCs w:val="26"/>
            </w:rPr>
          </w:rPrChange>
        </w:rPr>
        <w:t xml:space="preserve"> </w:t>
      </w:r>
      <w:proofErr w:type="spellStart"/>
      <w:r w:rsidRPr="00B41112">
        <w:rPr>
          <w:sz w:val="26"/>
          <w:szCs w:val="26"/>
          <w:rPrChange w:id="11691" w:author="Le Minh Nghia" w:date="2019-10-09T10:56:00Z">
            <w:rPr>
              <w:sz w:val="26"/>
              <w:szCs w:val="26"/>
            </w:rPr>
          </w:rPrChange>
        </w:rPr>
        <w:t>khá</w:t>
      </w:r>
      <w:proofErr w:type="spellEnd"/>
      <w:r w:rsidRPr="00B41112">
        <w:rPr>
          <w:sz w:val="26"/>
          <w:szCs w:val="26"/>
          <w:rPrChange w:id="11692" w:author="Le Minh Nghia" w:date="2019-10-09T10:56:00Z">
            <w:rPr>
              <w:sz w:val="26"/>
              <w:szCs w:val="26"/>
            </w:rPr>
          </w:rPrChange>
        </w:rPr>
        <w:t xml:space="preserve"> </w:t>
      </w:r>
      <w:proofErr w:type="spellStart"/>
      <w:r w:rsidRPr="00B41112">
        <w:rPr>
          <w:sz w:val="26"/>
          <w:szCs w:val="26"/>
          <w:rPrChange w:id="11693" w:author="Le Minh Nghia" w:date="2019-10-09T10:56:00Z">
            <w:rPr>
              <w:sz w:val="26"/>
              <w:szCs w:val="26"/>
            </w:rPr>
          </w:rPrChange>
        </w:rPr>
        <w:t>tiện</w:t>
      </w:r>
      <w:proofErr w:type="spellEnd"/>
      <w:r w:rsidRPr="00B41112">
        <w:rPr>
          <w:sz w:val="26"/>
          <w:szCs w:val="26"/>
          <w:rPrChange w:id="11694" w:author="Le Minh Nghia" w:date="2019-10-09T10:56:00Z">
            <w:rPr>
              <w:sz w:val="26"/>
              <w:szCs w:val="26"/>
            </w:rPr>
          </w:rPrChange>
        </w:rPr>
        <w:t xml:space="preserve"> </w:t>
      </w:r>
      <w:proofErr w:type="spellStart"/>
      <w:r w:rsidRPr="00B41112">
        <w:rPr>
          <w:sz w:val="26"/>
          <w:szCs w:val="26"/>
          <w:rPrChange w:id="11695" w:author="Le Minh Nghia" w:date="2019-10-09T10:56:00Z">
            <w:rPr>
              <w:sz w:val="26"/>
              <w:szCs w:val="26"/>
            </w:rPr>
          </w:rPrChange>
        </w:rPr>
        <w:t>lợi</w:t>
      </w:r>
      <w:proofErr w:type="spellEnd"/>
      <w:r w:rsidRPr="00B41112">
        <w:rPr>
          <w:sz w:val="26"/>
          <w:szCs w:val="26"/>
          <w:rPrChange w:id="11696" w:author="Le Minh Nghia" w:date="2019-10-09T10:56:00Z">
            <w:rPr>
              <w:sz w:val="26"/>
              <w:szCs w:val="26"/>
            </w:rPr>
          </w:rPrChange>
        </w:rPr>
        <w:t xml:space="preserve">, </w:t>
      </w:r>
      <w:proofErr w:type="spellStart"/>
      <w:r w:rsidRPr="00B41112">
        <w:rPr>
          <w:sz w:val="26"/>
          <w:szCs w:val="26"/>
          <w:rPrChange w:id="11697" w:author="Le Minh Nghia" w:date="2019-10-09T10:56:00Z">
            <w:rPr>
              <w:sz w:val="26"/>
              <w:szCs w:val="26"/>
            </w:rPr>
          </w:rPrChange>
        </w:rPr>
        <w:t>cho</w:t>
      </w:r>
      <w:proofErr w:type="spellEnd"/>
      <w:r w:rsidRPr="00B41112">
        <w:rPr>
          <w:sz w:val="26"/>
          <w:szCs w:val="26"/>
          <w:rPrChange w:id="11698" w:author="Le Minh Nghia" w:date="2019-10-09T10:56:00Z">
            <w:rPr>
              <w:sz w:val="26"/>
              <w:szCs w:val="26"/>
            </w:rPr>
          </w:rPrChange>
        </w:rPr>
        <w:t xml:space="preserve"> </w:t>
      </w:r>
      <w:proofErr w:type="spellStart"/>
      <w:r w:rsidRPr="00B41112">
        <w:rPr>
          <w:sz w:val="26"/>
          <w:szCs w:val="26"/>
          <w:rPrChange w:id="11699" w:author="Le Minh Nghia" w:date="2019-10-09T10:56:00Z">
            <w:rPr>
              <w:sz w:val="26"/>
              <w:szCs w:val="26"/>
            </w:rPr>
          </w:rPrChange>
        </w:rPr>
        <w:t>phép</w:t>
      </w:r>
      <w:proofErr w:type="spellEnd"/>
      <w:r w:rsidRPr="00B41112">
        <w:rPr>
          <w:sz w:val="26"/>
          <w:szCs w:val="26"/>
          <w:rPrChange w:id="11700" w:author="Le Minh Nghia" w:date="2019-10-09T10:56:00Z">
            <w:rPr>
              <w:sz w:val="26"/>
              <w:szCs w:val="26"/>
            </w:rPr>
          </w:rPrChange>
        </w:rPr>
        <w:t xml:space="preserve"> </w:t>
      </w:r>
      <w:proofErr w:type="spellStart"/>
      <w:r w:rsidRPr="00B41112">
        <w:rPr>
          <w:sz w:val="26"/>
          <w:szCs w:val="26"/>
          <w:rPrChange w:id="11701" w:author="Le Minh Nghia" w:date="2019-10-09T10:56:00Z">
            <w:rPr>
              <w:sz w:val="26"/>
              <w:szCs w:val="26"/>
            </w:rPr>
          </w:rPrChange>
        </w:rPr>
        <w:t>chủ</w:t>
      </w:r>
      <w:proofErr w:type="spellEnd"/>
      <w:r w:rsidRPr="00B41112">
        <w:rPr>
          <w:sz w:val="26"/>
          <w:szCs w:val="26"/>
          <w:rPrChange w:id="11702" w:author="Le Minh Nghia" w:date="2019-10-09T10:56:00Z">
            <w:rPr>
              <w:sz w:val="26"/>
              <w:szCs w:val="26"/>
            </w:rPr>
          </w:rPrChange>
        </w:rPr>
        <w:t xml:space="preserve"> </w:t>
      </w:r>
      <w:proofErr w:type="spellStart"/>
      <w:r w:rsidRPr="00B41112">
        <w:rPr>
          <w:sz w:val="26"/>
          <w:szCs w:val="26"/>
          <w:rPrChange w:id="11703" w:author="Le Minh Nghia" w:date="2019-10-09T10:56:00Z">
            <w:rPr>
              <w:sz w:val="26"/>
              <w:szCs w:val="26"/>
            </w:rPr>
          </w:rPrChange>
        </w:rPr>
        <w:t>động</w:t>
      </w:r>
      <w:proofErr w:type="spellEnd"/>
      <w:r w:rsidRPr="00B41112">
        <w:rPr>
          <w:sz w:val="26"/>
          <w:szCs w:val="26"/>
          <w:rPrChange w:id="11704" w:author="Le Minh Nghia" w:date="2019-10-09T10:56:00Z">
            <w:rPr>
              <w:sz w:val="26"/>
              <w:szCs w:val="26"/>
            </w:rPr>
          </w:rPrChange>
        </w:rPr>
        <w:t xml:space="preserve"> </w:t>
      </w:r>
      <w:proofErr w:type="spellStart"/>
      <w:r w:rsidRPr="00B41112">
        <w:rPr>
          <w:sz w:val="26"/>
          <w:szCs w:val="26"/>
          <w:rPrChange w:id="11705" w:author="Le Minh Nghia" w:date="2019-10-09T10:56:00Z">
            <w:rPr>
              <w:sz w:val="26"/>
              <w:szCs w:val="26"/>
            </w:rPr>
          </w:rPrChange>
        </w:rPr>
        <w:t>bật</w:t>
      </w:r>
      <w:proofErr w:type="spellEnd"/>
      <w:r w:rsidRPr="00B41112">
        <w:rPr>
          <w:sz w:val="26"/>
          <w:szCs w:val="26"/>
          <w:rPrChange w:id="11706" w:author="Le Minh Nghia" w:date="2019-10-09T10:56:00Z">
            <w:rPr>
              <w:sz w:val="26"/>
              <w:szCs w:val="26"/>
            </w:rPr>
          </w:rPrChange>
        </w:rPr>
        <w:t xml:space="preserve"> </w:t>
      </w:r>
      <w:proofErr w:type="spellStart"/>
      <w:r w:rsidRPr="00B41112">
        <w:rPr>
          <w:sz w:val="26"/>
          <w:szCs w:val="26"/>
          <w:rPrChange w:id="11707" w:author="Le Minh Nghia" w:date="2019-10-09T10:56:00Z">
            <w:rPr>
              <w:sz w:val="26"/>
              <w:szCs w:val="26"/>
            </w:rPr>
          </w:rPrChange>
        </w:rPr>
        <w:t>tắt</w:t>
      </w:r>
      <w:proofErr w:type="spellEnd"/>
      <w:r w:rsidRPr="00B41112">
        <w:rPr>
          <w:sz w:val="26"/>
          <w:szCs w:val="26"/>
          <w:rPrChange w:id="11708" w:author="Le Minh Nghia" w:date="2019-10-09T10:56:00Z">
            <w:rPr>
              <w:sz w:val="26"/>
              <w:szCs w:val="26"/>
            </w:rPr>
          </w:rPrChange>
        </w:rPr>
        <w:t xml:space="preserve"> </w:t>
      </w:r>
      <w:proofErr w:type="spellStart"/>
      <w:r w:rsidRPr="00B41112">
        <w:rPr>
          <w:sz w:val="26"/>
          <w:szCs w:val="26"/>
          <w:rPrChange w:id="11709" w:author="Le Minh Nghia" w:date="2019-10-09T10:56:00Z">
            <w:rPr>
              <w:sz w:val="26"/>
              <w:szCs w:val="26"/>
            </w:rPr>
          </w:rPrChange>
        </w:rPr>
        <w:t>hoặc</w:t>
      </w:r>
      <w:proofErr w:type="spellEnd"/>
      <w:r w:rsidRPr="00B41112">
        <w:rPr>
          <w:sz w:val="26"/>
          <w:szCs w:val="26"/>
          <w:rPrChange w:id="11710" w:author="Le Minh Nghia" w:date="2019-10-09T10:56:00Z">
            <w:rPr>
              <w:sz w:val="26"/>
              <w:szCs w:val="26"/>
            </w:rPr>
          </w:rPrChange>
        </w:rPr>
        <w:t xml:space="preserve"> </w:t>
      </w:r>
      <w:proofErr w:type="spellStart"/>
      <w:r w:rsidRPr="00B41112">
        <w:rPr>
          <w:sz w:val="26"/>
          <w:szCs w:val="26"/>
          <w:rPrChange w:id="11711" w:author="Le Minh Nghia" w:date="2019-10-09T10:56:00Z">
            <w:rPr>
              <w:sz w:val="26"/>
              <w:szCs w:val="26"/>
            </w:rPr>
          </w:rPrChange>
        </w:rPr>
        <w:t>khởi</w:t>
      </w:r>
      <w:proofErr w:type="spellEnd"/>
      <w:r w:rsidRPr="00B41112">
        <w:rPr>
          <w:sz w:val="26"/>
          <w:szCs w:val="26"/>
          <w:rPrChange w:id="11712" w:author="Le Minh Nghia" w:date="2019-10-09T10:56:00Z">
            <w:rPr>
              <w:sz w:val="26"/>
              <w:szCs w:val="26"/>
            </w:rPr>
          </w:rPrChange>
        </w:rPr>
        <w:t xml:space="preserve"> </w:t>
      </w:r>
      <w:proofErr w:type="spellStart"/>
      <w:r w:rsidRPr="00B41112">
        <w:rPr>
          <w:sz w:val="26"/>
          <w:szCs w:val="26"/>
          <w:rPrChange w:id="11713" w:author="Le Minh Nghia" w:date="2019-10-09T10:56:00Z">
            <w:rPr>
              <w:sz w:val="26"/>
              <w:szCs w:val="26"/>
            </w:rPr>
          </w:rPrChange>
        </w:rPr>
        <w:t>động</w:t>
      </w:r>
      <w:proofErr w:type="spellEnd"/>
      <w:r w:rsidRPr="00B41112">
        <w:rPr>
          <w:sz w:val="26"/>
          <w:szCs w:val="26"/>
          <w:rPrChange w:id="11714" w:author="Le Minh Nghia" w:date="2019-10-09T10:56:00Z">
            <w:rPr>
              <w:sz w:val="26"/>
              <w:szCs w:val="26"/>
            </w:rPr>
          </w:rPrChange>
        </w:rPr>
        <w:t xml:space="preserve"> </w:t>
      </w:r>
      <w:proofErr w:type="spellStart"/>
      <w:r w:rsidRPr="00B41112">
        <w:rPr>
          <w:sz w:val="26"/>
          <w:szCs w:val="26"/>
          <w:rPrChange w:id="11715" w:author="Le Minh Nghia" w:date="2019-10-09T10:56:00Z">
            <w:rPr>
              <w:sz w:val="26"/>
              <w:szCs w:val="26"/>
            </w:rPr>
          </w:rPrChange>
        </w:rPr>
        <w:t>lại</w:t>
      </w:r>
      <w:proofErr w:type="spellEnd"/>
      <w:r w:rsidRPr="00B41112">
        <w:rPr>
          <w:sz w:val="26"/>
          <w:szCs w:val="26"/>
          <w:rPrChange w:id="11716" w:author="Le Minh Nghia" w:date="2019-10-09T10:56:00Z">
            <w:rPr>
              <w:sz w:val="26"/>
              <w:szCs w:val="26"/>
            </w:rPr>
          </w:rPrChange>
        </w:rPr>
        <w:t xml:space="preserve"> </w:t>
      </w:r>
      <w:proofErr w:type="spellStart"/>
      <w:r w:rsidRPr="00B41112">
        <w:rPr>
          <w:sz w:val="26"/>
          <w:szCs w:val="26"/>
          <w:rPrChange w:id="11717" w:author="Le Minh Nghia" w:date="2019-10-09T10:56:00Z">
            <w:rPr>
              <w:sz w:val="26"/>
              <w:szCs w:val="26"/>
            </w:rPr>
          </w:rPrChange>
        </w:rPr>
        <w:t>các</w:t>
      </w:r>
      <w:proofErr w:type="spellEnd"/>
      <w:r w:rsidRPr="00B41112">
        <w:rPr>
          <w:sz w:val="26"/>
          <w:szCs w:val="26"/>
          <w:rPrChange w:id="11718" w:author="Le Minh Nghia" w:date="2019-10-09T10:56:00Z">
            <w:rPr>
              <w:sz w:val="26"/>
              <w:szCs w:val="26"/>
            </w:rPr>
          </w:rPrChange>
        </w:rPr>
        <w:t xml:space="preserve"> </w:t>
      </w:r>
      <w:proofErr w:type="spellStart"/>
      <w:r w:rsidRPr="00B41112">
        <w:rPr>
          <w:sz w:val="26"/>
          <w:szCs w:val="26"/>
          <w:rPrChange w:id="11719" w:author="Le Minh Nghia" w:date="2019-10-09T10:56:00Z">
            <w:rPr>
              <w:sz w:val="26"/>
              <w:szCs w:val="26"/>
            </w:rPr>
          </w:rPrChange>
        </w:rPr>
        <w:t>dịch</w:t>
      </w:r>
      <w:proofErr w:type="spellEnd"/>
      <w:r w:rsidRPr="00B41112">
        <w:rPr>
          <w:sz w:val="26"/>
          <w:szCs w:val="26"/>
          <w:rPrChange w:id="11720" w:author="Le Minh Nghia" w:date="2019-10-09T10:56:00Z">
            <w:rPr>
              <w:sz w:val="26"/>
              <w:szCs w:val="26"/>
            </w:rPr>
          </w:rPrChange>
        </w:rPr>
        <w:t xml:space="preserve"> </w:t>
      </w:r>
      <w:proofErr w:type="spellStart"/>
      <w:r w:rsidRPr="00B41112">
        <w:rPr>
          <w:sz w:val="26"/>
          <w:szCs w:val="26"/>
          <w:rPrChange w:id="11721" w:author="Le Minh Nghia" w:date="2019-10-09T10:56:00Z">
            <w:rPr>
              <w:sz w:val="26"/>
              <w:szCs w:val="26"/>
            </w:rPr>
          </w:rPrChange>
        </w:rPr>
        <w:t>vụ</w:t>
      </w:r>
      <w:proofErr w:type="spellEnd"/>
      <w:r w:rsidRPr="00B41112">
        <w:rPr>
          <w:sz w:val="26"/>
          <w:szCs w:val="26"/>
          <w:rPrChange w:id="11722" w:author="Le Minh Nghia" w:date="2019-10-09T10:56:00Z">
            <w:rPr>
              <w:sz w:val="26"/>
              <w:szCs w:val="26"/>
            </w:rPr>
          </w:rPrChange>
        </w:rPr>
        <w:t xml:space="preserve"> </w:t>
      </w:r>
      <w:proofErr w:type="spellStart"/>
      <w:r w:rsidRPr="00B41112">
        <w:rPr>
          <w:sz w:val="26"/>
          <w:szCs w:val="26"/>
          <w:rPrChange w:id="11723" w:author="Le Minh Nghia" w:date="2019-10-09T10:56:00Z">
            <w:rPr>
              <w:sz w:val="26"/>
              <w:szCs w:val="26"/>
            </w:rPr>
          </w:rPrChange>
        </w:rPr>
        <w:t>máy</w:t>
      </w:r>
      <w:proofErr w:type="spellEnd"/>
      <w:r w:rsidRPr="00B41112">
        <w:rPr>
          <w:sz w:val="26"/>
          <w:szCs w:val="26"/>
          <w:rPrChange w:id="11724" w:author="Le Minh Nghia" w:date="2019-10-09T10:56:00Z">
            <w:rPr>
              <w:sz w:val="26"/>
              <w:szCs w:val="26"/>
            </w:rPr>
          </w:rPrChange>
        </w:rPr>
        <w:t xml:space="preserve"> </w:t>
      </w:r>
      <w:proofErr w:type="spellStart"/>
      <w:r w:rsidRPr="00B41112">
        <w:rPr>
          <w:sz w:val="26"/>
          <w:szCs w:val="26"/>
          <w:rPrChange w:id="11725" w:author="Le Minh Nghia" w:date="2019-10-09T10:56:00Z">
            <w:rPr>
              <w:sz w:val="26"/>
              <w:szCs w:val="26"/>
            </w:rPr>
          </w:rPrChange>
        </w:rPr>
        <w:t>chủ</w:t>
      </w:r>
      <w:proofErr w:type="spellEnd"/>
      <w:r w:rsidRPr="00B41112">
        <w:rPr>
          <w:sz w:val="26"/>
          <w:szCs w:val="26"/>
          <w:rPrChange w:id="11726" w:author="Le Minh Nghia" w:date="2019-10-09T10:56:00Z">
            <w:rPr>
              <w:sz w:val="26"/>
              <w:szCs w:val="26"/>
            </w:rPr>
          </w:rPrChange>
        </w:rPr>
        <w:t xml:space="preserve"> </w:t>
      </w:r>
      <w:proofErr w:type="spellStart"/>
      <w:r w:rsidRPr="00B41112">
        <w:rPr>
          <w:sz w:val="26"/>
          <w:szCs w:val="26"/>
          <w:rPrChange w:id="11727" w:author="Le Minh Nghia" w:date="2019-10-09T10:56:00Z">
            <w:rPr>
              <w:sz w:val="26"/>
              <w:szCs w:val="26"/>
            </w:rPr>
          </w:rPrChange>
        </w:rPr>
        <w:t>bất</w:t>
      </w:r>
      <w:proofErr w:type="spellEnd"/>
      <w:r w:rsidRPr="00B41112">
        <w:rPr>
          <w:sz w:val="26"/>
          <w:szCs w:val="26"/>
          <w:rPrChange w:id="11728" w:author="Le Minh Nghia" w:date="2019-10-09T10:56:00Z">
            <w:rPr>
              <w:sz w:val="26"/>
              <w:szCs w:val="26"/>
            </w:rPr>
          </w:rPrChange>
        </w:rPr>
        <w:t xml:space="preserve"> </w:t>
      </w:r>
      <w:proofErr w:type="spellStart"/>
      <w:r w:rsidRPr="00B41112">
        <w:rPr>
          <w:sz w:val="26"/>
          <w:szCs w:val="26"/>
          <w:rPrChange w:id="11729" w:author="Le Minh Nghia" w:date="2019-10-09T10:56:00Z">
            <w:rPr>
              <w:sz w:val="26"/>
              <w:szCs w:val="26"/>
            </w:rPr>
          </w:rPrChange>
        </w:rPr>
        <w:t>kỳ</w:t>
      </w:r>
      <w:proofErr w:type="spellEnd"/>
      <w:r w:rsidRPr="00B41112">
        <w:rPr>
          <w:sz w:val="26"/>
          <w:szCs w:val="26"/>
          <w:rPrChange w:id="11730" w:author="Le Minh Nghia" w:date="2019-10-09T10:56:00Z">
            <w:rPr>
              <w:sz w:val="26"/>
              <w:szCs w:val="26"/>
            </w:rPr>
          </w:rPrChange>
        </w:rPr>
        <w:t xml:space="preserve"> </w:t>
      </w:r>
      <w:proofErr w:type="spellStart"/>
      <w:r w:rsidRPr="00B41112">
        <w:rPr>
          <w:sz w:val="26"/>
          <w:szCs w:val="26"/>
          <w:rPrChange w:id="11731" w:author="Le Minh Nghia" w:date="2019-10-09T10:56:00Z">
            <w:rPr>
              <w:sz w:val="26"/>
              <w:szCs w:val="26"/>
            </w:rPr>
          </w:rPrChange>
        </w:rPr>
        <w:t>lúc</w:t>
      </w:r>
      <w:proofErr w:type="spellEnd"/>
      <w:r w:rsidRPr="00B41112">
        <w:rPr>
          <w:sz w:val="26"/>
          <w:szCs w:val="26"/>
          <w:rPrChange w:id="11732" w:author="Le Minh Nghia" w:date="2019-10-09T10:56:00Z">
            <w:rPr>
              <w:sz w:val="26"/>
              <w:szCs w:val="26"/>
            </w:rPr>
          </w:rPrChange>
        </w:rPr>
        <w:t xml:space="preserve"> </w:t>
      </w:r>
      <w:proofErr w:type="spellStart"/>
      <w:r w:rsidRPr="00B41112">
        <w:rPr>
          <w:sz w:val="26"/>
          <w:szCs w:val="26"/>
          <w:rPrChange w:id="11733" w:author="Le Minh Nghia" w:date="2019-10-09T10:56:00Z">
            <w:rPr>
              <w:sz w:val="26"/>
              <w:szCs w:val="26"/>
            </w:rPr>
          </w:rPrChange>
        </w:rPr>
        <w:t>nào</w:t>
      </w:r>
      <w:proofErr w:type="spellEnd"/>
      <w:r w:rsidRPr="00B41112">
        <w:rPr>
          <w:sz w:val="26"/>
          <w:szCs w:val="26"/>
          <w:rPrChange w:id="11734" w:author="Le Minh Nghia" w:date="2019-10-09T10:56:00Z">
            <w:rPr>
              <w:sz w:val="26"/>
              <w:szCs w:val="26"/>
            </w:rPr>
          </w:rPrChange>
        </w:rPr>
        <w:t xml:space="preserve">. </w:t>
      </w:r>
      <w:proofErr w:type="spellStart"/>
      <w:r w:rsidRPr="00B41112">
        <w:rPr>
          <w:sz w:val="26"/>
          <w:szCs w:val="26"/>
          <w:rPrChange w:id="11735" w:author="Le Minh Nghia" w:date="2019-10-09T10:56:00Z">
            <w:rPr>
              <w:sz w:val="26"/>
              <w:szCs w:val="26"/>
            </w:rPr>
          </w:rPrChange>
        </w:rPr>
        <w:t>Xampp</w:t>
      </w:r>
      <w:proofErr w:type="spellEnd"/>
      <w:r w:rsidRPr="00B41112">
        <w:rPr>
          <w:sz w:val="26"/>
          <w:szCs w:val="26"/>
          <w:rPrChange w:id="11736" w:author="Le Minh Nghia" w:date="2019-10-09T10:56:00Z">
            <w:rPr>
              <w:sz w:val="26"/>
              <w:szCs w:val="26"/>
            </w:rPr>
          </w:rPrChange>
        </w:rPr>
        <w:t> </w:t>
      </w:r>
      <w:proofErr w:type="spellStart"/>
      <w:r w:rsidRPr="00B41112">
        <w:rPr>
          <w:sz w:val="26"/>
          <w:szCs w:val="26"/>
          <w:rPrChange w:id="11737" w:author="Le Minh Nghia" w:date="2019-10-09T10:56:00Z">
            <w:rPr>
              <w:sz w:val="26"/>
              <w:szCs w:val="26"/>
            </w:rPr>
          </w:rPrChange>
        </w:rPr>
        <w:t>là</w:t>
      </w:r>
      <w:proofErr w:type="spellEnd"/>
      <w:r w:rsidRPr="00B41112">
        <w:rPr>
          <w:sz w:val="26"/>
          <w:szCs w:val="26"/>
          <w:rPrChange w:id="11738" w:author="Le Minh Nghia" w:date="2019-10-09T10:56:00Z">
            <w:rPr>
              <w:sz w:val="26"/>
              <w:szCs w:val="26"/>
            </w:rPr>
          </w:rPrChange>
        </w:rPr>
        <w:t xml:space="preserve"> </w:t>
      </w:r>
      <w:proofErr w:type="spellStart"/>
      <w:r w:rsidRPr="00B41112">
        <w:rPr>
          <w:sz w:val="26"/>
          <w:szCs w:val="26"/>
          <w:rPrChange w:id="11739" w:author="Le Minh Nghia" w:date="2019-10-09T10:56:00Z">
            <w:rPr>
              <w:sz w:val="26"/>
              <w:szCs w:val="26"/>
            </w:rPr>
          </w:rPrChange>
        </w:rPr>
        <w:t>một</w:t>
      </w:r>
      <w:proofErr w:type="spellEnd"/>
      <w:r w:rsidRPr="00B41112">
        <w:rPr>
          <w:sz w:val="26"/>
          <w:szCs w:val="26"/>
          <w:rPrChange w:id="11740" w:author="Le Minh Nghia" w:date="2019-10-09T10:56:00Z">
            <w:rPr>
              <w:sz w:val="26"/>
              <w:szCs w:val="26"/>
            </w:rPr>
          </w:rPrChange>
        </w:rPr>
        <w:t xml:space="preserve"> </w:t>
      </w:r>
      <w:proofErr w:type="spellStart"/>
      <w:r w:rsidRPr="00B41112">
        <w:rPr>
          <w:sz w:val="26"/>
          <w:szCs w:val="26"/>
          <w:rPrChange w:id="11741" w:author="Le Minh Nghia" w:date="2019-10-09T10:56:00Z">
            <w:rPr>
              <w:sz w:val="26"/>
              <w:szCs w:val="26"/>
            </w:rPr>
          </w:rPrChange>
        </w:rPr>
        <w:t>mã</w:t>
      </w:r>
      <w:proofErr w:type="spellEnd"/>
      <w:r w:rsidRPr="00B41112">
        <w:rPr>
          <w:sz w:val="26"/>
          <w:szCs w:val="26"/>
          <w:rPrChange w:id="11742" w:author="Le Minh Nghia" w:date="2019-10-09T10:56:00Z">
            <w:rPr>
              <w:sz w:val="26"/>
              <w:szCs w:val="26"/>
            </w:rPr>
          </w:rPrChange>
        </w:rPr>
        <w:t xml:space="preserve"> </w:t>
      </w:r>
      <w:proofErr w:type="spellStart"/>
      <w:r w:rsidRPr="00B41112">
        <w:rPr>
          <w:sz w:val="26"/>
          <w:szCs w:val="26"/>
          <w:rPrChange w:id="11743" w:author="Le Minh Nghia" w:date="2019-10-09T10:56:00Z">
            <w:rPr>
              <w:sz w:val="26"/>
              <w:szCs w:val="26"/>
            </w:rPr>
          </w:rPrChange>
        </w:rPr>
        <w:t>nguồn</w:t>
      </w:r>
      <w:proofErr w:type="spellEnd"/>
      <w:r w:rsidRPr="00B41112">
        <w:rPr>
          <w:sz w:val="26"/>
          <w:szCs w:val="26"/>
          <w:rPrChange w:id="11744" w:author="Le Minh Nghia" w:date="2019-10-09T10:56:00Z">
            <w:rPr>
              <w:sz w:val="26"/>
              <w:szCs w:val="26"/>
            </w:rPr>
          </w:rPrChange>
        </w:rPr>
        <w:t xml:space="preserve"> </w:t>
      </w:r>
      <w:proofErr w:type="spellStart"/>
      <w:r w:rsidRPr="00B41112">
        <w:rPr>
          <w:sz w:val="26"/>
          <w:szCs w:val="26"/>
          <w:rPrChange w:id="11745" w:author="Le Minh Nghia" w:date="2019-10-09T10:56:00Z">
            <w:rPr>
              <w:sz w:val="26"/>
              <w:szCs w:val="26"/>
            </w:rPr>
          </w:rPrChange>
        </w:rPr>
        <w:t>mở</w:t>
      </w:r>
      <w:proofErr w:type="spellEnd"/>
      <w:r w:rsidRPr="00B41112">
        <w:rPr>
          <w:sz w:val="26"/>
          <w:szCs w:val="26"/>
          <w:rPrChange w:id="11746" w:author="Le Minh Nghia" w:date="2019-10-09T10:56:00Z">
            <w:rPr>
              <w:sz w:val="26"/>
              <w:szCs w:val="26"/>
            </w:rPr>
          </w:rPrChange>
        </w:rPr>
        <w:t xml:space="preserve"> </w:t>
      </w:r>
      <w:proofErr w:type="spellStart"/>
      <w:r w:rsidRPr="00B41112">
        <w:rPr>
          <w:sz w:val="26"/>
          <w:szCs w:val="26"/>
          <w:rPrChange w:id="11747" w:author="Le Minh Nghia" w:date="2019-10-09T10:56:00Z">
            <w:rPr>
              <w:sz w:val="26"/>
              <w:szCs w:val="26"/>
            </w:rPr>
          </w:rPrChange>
        </w:rPr>
        <w:lastRenderedPageBreak/>
        <w:t>máy</w:t>
      </w:r>
      <w:proofErr w:type="spellEnd"/>
      <w:r w:rsidRPr="00B41112">
        <w:rPr>
          <w:sz w:val="26"/>
          <w:szCs w:val="26"/>
          <w:rPrChange w:id="11748" w:author="Le Minh Nghia" w:date="2019-10-09T10:56:00Z">
            <w:rPr>
              <w:sz w:val="26"/>
              <w:szCs w:val="26"/>
            </w:rPr>
          </w:rPrChange>
        </w:rPr>
        <w:t xml:space="preserve"> </w:t>
      </w:r>
      <w:proofErr w:type="spellStart"/>
      <w:r w:rsidRPr="00B41112">
        <w:rPr>
          <w:sz w:val="26"/>
          <w:szCs w:val="26"/>
          <w:rPrChange w:id="11749" w:author="Le Minh Nghia" w:date="2019-10-09T10:56:00Z">
            <w:rPr>
              <w:sz w:val="26"/>
              <w:szCs w:val="26"/>
            </w:rPr>
          </w:rPrChange>
        </w:rPr>
        <w:t>chủ</w:t>
      </w:r>
      <w:proofErr w:type="spellEnd"/>
      <w:r w:rsidRPr="00B41112">
        <w:rPr>
          <w:sz w:val="26"/>
          <w:szCs w:val="26"/>
          <w:rPrChange w:id="11750" w:author="Le Minh Nghia" w:date="2019-10-09T10:56:00Z">
            <w:rPr>
              <w:sz w:val="26"/>
              <w:szCs w:val="26"/>
            </w:rPr>
          </w:rPrChange>
        </w:rPr>
        <w:t xml:space="preserve"> web </w:t>
      </w:r>
      <w:proofErr w:type="spellStart"/>
      <w:r w:rsidRPr="00B41112">
        <w:rPr>
          <w:sz w:val="26"/>
          <w:szCs w:val="26"/>
          <w:rPrChange w:id="11751" w:author="Le Minh Nghia" w:date="2019-10-09T10:56:00Z">
            <w:rPr>
              <w:sz w:val="26"/>
              <w:szCs w:val="26"/>
            </w:rPr>
          </w:rPrChange>
        </w:rPr>
        <w:t>đa</w:t>
      </w:r>
      <w:proofErr w:type="spellEnd"/>
      <w:r w:rsidRPr="00B41112">
        <w:rPr>
          <w:sz w:val="26"/>
          <w:szCs w:val="26"/>
          <w:rPrChange w:id="11752" w:author="Le Minh Nghia" w:date="2019-10-09T10:56:00Z">
            <w:rPr>
              <w:sz w:val="26"/>
              <w:szCs w:val="26"/>
            </w:rPr>
          </w:rPrChange>
        </w:rPr>
        <w:t xml:space="preserve"> </w:t>
      </w:r>
      <w:proofErr w:type="spellStart"/>
      <w:r w:rsidRPr="00B41112">
        <w:rPr>
          <w:sz w:val="26"/>
          <w:szCs w:val="26"/>
          <w:rPrChange w:id="11753" w:author="Le Minh Nghia" w:date="2019-10-09T10:56:00Z">
            <w:rPr>
              <w:sz w:val="26"/>
              <w:szCs w:val="26"/>
            </w:rPr>
          </w:rPrChange>
        </w:rPr>
        <w:t>nền</w:t>
      </w:r>
      <w:proofErr w:type="spellEnd"/>
      <w:r w:rsidRPr="00B41112">
        <w:rPr>
          <w:sz w:val="26"/>
          <w:szCs w:val="26"/>
          <w:rPrChange w:id="11754" w:author="Le Minh Nghia" w:date="2019-10-09T10:56:00Z">
            <w:rPr>
              <w:sz w:val="26"/>
              <w:szCs w:val="26"/>
            </w:rPr>
          </w:rPrChange>
        </w:rPr>
        <w:t xml:space="preserve"> </w:t>
      </w:r>
      <w:proofErr w:type="spellStart"/>
      <w:r w:rsidRPr="00B41112">
        <w:rPr>
          <w:sz w:val="26"/>
          <w:szCs w:val="26"/>
          <w:rPrChange w:id="11755" w:author="Le Minh Nghia" w:date="2019-10-09T10:56:00Z">
            <w:rPr>
              <w:sz w:val="26"/>
              <w:szCs w:val="26"/>
            </w:rPr>
          </w:rPrChange>
        </w:rPr>
        <w:t>được</w:t>
      </w:r>
      <w:proofErr w:type="spellEnd"/>
      <w:r w:rsidRPr="00B41112">
        <w:rPr>
          <w:sz w:val="26"/>
          <w:szCs w:val="26"/>
          <w:rPrChange w:id="11756" w:author="Le Minh Nghia" w:date="2019-10-09T10:56:00Z">
            <w:rPr>
              <w:sz w:val="26"/>
              <w:szCs w:val="26"/>
            </w:rPr>
          </w:rPrChange>
        </w:rPr>
        <w:t xml:space="preserve"> </w:t>
      </w:r>
      <w:proofErr w:type="spellStart"/>
      <w:r w:rsidRPr="00B41112">
        <w:rPr>
          <w:sz w:val="26"/>
          <w:szCs w:val="26"/>
          <w:rPrChange w:id="11757" w:author="Le Minh Nghia" w:date="2019-10-09T10:56:00Z">
            <w:rPr>
              <w:sz w:val="26"/>
              <w:szCs w:val="26"/>
            </w:rPr>
          </w:rPrChange>
        </w:rPr>
        <w:t>phát</w:t>
      </w:r>
      <w:proofErr w:type="spellEnd"/>
      <w:r w:rsidRPr="00B41112">
        <w:rPr>
          <w:sz w:val="26"/>
          <w:szCs w:val="26"/>
          <w:rPrChange w:id="11758" w:author="Le Minh Nghia" w:date="2019-10-09T10:56:00Z">
            <w:rPr>
              <w:sz w:val="26"/>
              <w:szCs w:val="26"/>
            </w:rPr>
          </w:rPrChange>
        </w:rPr>
        <w:t xml:space="preserve"> </w:t>
      </w:r>
      <w:proofErr w:type="spellStart"/>
      <w:r w:rsidRPr="00B41112">
        <w:rPr>
          <w:sz w:val="26"/>
          <w:szCs w:val="26"/>
          <w:rPrChange w:id="11759" w:author="Le Minh Nghia" w:date="2019-10-09T10:56:00Z">
            <w:rPr>
              <w:sz w:val="26"/>
              <w:szCs w:val="26"/>
            </w:rPr>
          </w:rPrChange>
        </w:rPr>
        <w:t>triển</w:t>
      </w:r>
      <w:proofErr w:type="spellEnd"/>
      <w:r w:rsidRPr="00B41112">
        <w:rPr>
          <w:sz w:val="26"/>
          <w:szCs w:val="26"/>
          <w:rPrChange w:id="11760" w:author="Le Minh Nghia" w:date="2019-10-09T10:56:00Z">
            <w:rPr>
              <w:sz w:val="26"/>
              <w:szCs w:val="26"/>
            </w:rPr>
          </w:rPrChange>
        </w:rPr>
        <w:t xml:space="preserve"> </w:t>
      </w:r>
      <w:proofErr w:type="spellStart"/>
      <w:r w:rsidRPr="00B41112">
        <w:rPr>
          <w:sz w:val="26"/>
          <w:szCs w:val="26"/>
          <w:rPrChange w:id="11761" w:author="Le Minh Nghia" w:date="2019-10-09T10:56:00Z">
            <w:rPr>
              <w:sz w:val="26"/>
              <w:szCs w:val="26"/>
            </w:rPr>
          </w:rPrChange>
        </w:rPr>
        <w:t>bởi</w:t>
      </w:r>
      <w:proofErr w:type="spellEnd"/>
      <w:r w:rsidRPr="00B41112">
        <w:rPr>
          <w:sz w:val="26"/>
          <w:szCs w:val="26"/>
          <w:rPrChange w:id="11762" w:author="Le Minh Nghia" w:date="2019-10-09T10:56:00Z">
            <w:rPr>
              <w:sz w:val="26"/>
              <w:szCs w:val="26"/>
            </w:rPr>
          </w:rPrChange>
        </w:rPr>
        <w:t> </w:t>
      </w:r>
      <w:r w:rsidR="00B41112" w:rsidRPr="00B41112">
        <w:rPr>
          <w:sz w:val="26"/>
          <w:szCs w:val="26"/>
          <w:rPrChange w:id="11763" w:author="Le Minh Nghia" w:date="2019-10-09T10:56:00Z">
            <w:rPr/>
          </w:rPrChange>
        </w:rPr>
        <w:fldChar w:fldCharType="begin"/>
      </w:r>
      <w:r w:rsidR="00B41112" w:rsidRPr="00B41112">
        <w:rPr>
          <w:sz w:val="26"/>
          <w:szCs w:val="26"/>
          <w:rPrChange w:id="11764" w:author="Le Minh Nghia" w:date="2019-10-09T10:56:00Z">
            <w:rPr/>
          </w:rPrChange>
        </w:rPr>
        <w:instrText xml:space="preserve"> HYPERLINK "https://www.apachefriends.org/index.html" </w:instrText>
      </w:r>
      <w:r w:rsidR="00B41112" w:rsidRPr="00B41112">
        <w:rPr>
          <w:sz w:val="26"/>
          <w:szCs w:val="26"/>
          <w:rPrChange w:id="11765" w:author="Le Minh Nghia" w:date="2019-10-09T10:56:00Z">
            <w:rPr/>
          </w:rPrChange>
        </w:rPr>
        <w:fldChar w:fldCharType="separate"/>
      </w:r>
      <w:r w:rsidRPr="00B41112">
        <w:rPr>
          <w:sz w:val="26"/>
          <w:szCs w:val="26"/>
          <w:rPrChange w:id="11766" w:author="Le Minh Nghia" w:date="2019-10-09T10:56:00Z">
            <w:rPr>
              <w:sz w:val="26"/>
              <w:szCs w:val="26"/>
            </w:rPr>
          </w:rPrChange>
        </w:rPr>
        <w:t>Apache Friends</w:t>
      </w:r>
      <w:r w:rsidR="00B41112" w:rsidRPr="00B41112">
        <w:rPr>
          <w:sz w:val="26"/>
          <w:szCs w:val="26"/>
          <w:rPrChange w:id="11767" w:author="Le Minh Nghia" w:date="2019-10-09T10:56:00Z">
            <w:rPr>
              <w:sz w:val="26"/>
              <w:szCs w:val="26"/>
            </w:rPr>
          </w:rPrChange>
        </w:rPr>
        <w:fldChar w:fldCharType="end"/>
      </w:r>
      <w:r w:rsidRPr="00B41112">
        <w:rPr>
          <w:sz w:val="26"/>
          <w:szCs w:val="26"/>
          <w:rPrChange w:id="11768" w:author="Le Minh Nghia" w:date="2019-10-09T10:56:00Z">
            <w:rPr>
              <w:sz w:val="26"/>
              <w:szCs w:val="26"/>
            </w:rPr>
          </w:rPrChange>
        </w:rPr>
        <w:t xml:space="preserve">, bao </w:t>
      </w:r>
      <w:proofErr w:type="spellStart"/>
      <w:r w:rsidRPr="00B41112">
        <w:rPr>
          <w:sz w:val="26"/>
          <w:szCs w:val="26"/>
          <w:rPrChange w:id="11769" w:author="Le Minh Nghia" w:date="2019-10-09T10:56:00Z">
            <w:rPr>
              <w:sz w:val="26"/>
              <w:szCs w:val="26"/>
            </w:rPr>
          </w:rPrChange>
        </w:rPr>
        <w:t>gồm</w:t>
      </w:r>
      <w:proofErr w:type="spellEnd"/>
      <w:r w:rsidRPr="00B41112">
        <w:rPr>
          <w:sz w:val="26"/>
          <w:szCs w:val="26"/>
          <w:rPrChange w:id="11770" w:author="Le Minh Nghia" w:date="2019-10-09T10:56:00Z">
            <w:rPr>
              <w:sz w:val="26"/>
              <w:szCs w:val="26"/>
            </w:rPr>
          </w:rPrChange>
        </w:rPr>
        <w:t xml:space="preserve"> </w:t>
      </w:r>
      <w:proofErr w:type="spellStart"/>
      <w:r w:rsidRPr="00B41112">
        <w:rPr>
          <w:sz w:val="26"/>
          <w:szCs w:val="26"/>
          <w:rPrChange w:id="11771" w:author="Le Minh Nghia" w:date="2019-10-09T10:56:00Z">
            <w:rPr>
              <w:sz w:val="26"/>
              <w:szCs w:val="26"/>
            </w:rPr>
          </w:rPrChange>
        </w:rPr>
        <w:t>chủ</w:t>
      </w:r>
      <w:proofErr w:type="spellEnd"/>
      <w:r w:rsidRPr="00B41112">
        <w:rPr>
          <w:sz w:val="26"/>
          <w:szCs w:val="26"/>
          <w:rPrChange w:id="11772" w:author="Le Minh Nghia" w:date="2019-10-09T10:56:00Z">
            <w:rPr>
              <w:sz w:val="26"/>
              <w:szCs w:val="26"/>
            </w:rPr>
          </w:rPrChange>
        </w:rPr>
        <w:t xml:space="preserve"> </w:t>
      </w:r>
      <w:proofErr w:type="spellStart"/>
      <w:r w:rsidRPr="00B41112">
        <w:rPr>
          <w:sz w:val="26"/>
          <w:szCs w:val="26"/>
          <w:rPrChange w:id="11773" w:author="Le Minh Nghia" w:date="2019-10-09T10:56:00Z">
            <w:rPr>
              <w:sz w:val="26"/>
              <w:szCs w:val="26"/>
            </w:rPr>
          </w:rPrChange>
        </w:rPr>
        <w:t>yếu</w:t>
      </w:r>
      <w:proofErr w:type="spellEnd"/>
      <w:r w:rsidRPr="00B41112">
        <w:rPr>
          <w:sz w:val="26"/>
          <w:szCs w:val="26"/>
          <w:rPrChange w:id="11774" w:author="Le Minh Nghia" w:date="2019-10-09T10:56:00Z">
            <w:rPr>
              <w:sz w:val="26"/>
              <w:szCs w:val="26"/>
            </w:rPr>
          </w:rPrChange>
        </w:rPr>
        <w:t xml:space="preserve"> </w:t>
      </w:r>
      <w:proofErr w:type="spellStart"/>
      <w:r w:rsidRPr="00B41112">
        <w:rPr>
          <w:sz w:val="26"/>
          <w:szCs w:val="26"/>
          <w:rPrChange w:id="11775" w:author="Le Minh Nghia" w:date="2019-10-09T10:56:00Z">
            <w:rPr>
              <w:sz w:val="26"/>
              <w:szCs w:val="26"/>
            </w:rPr>
          </w:rPrChange>
        </w:rPr>
        <w:t>là</w:t>
      </w:r>
      <w:proofErr w:type="spellEnd"/>
      <w:r w:rsidRPr="00B41112">
        <w:rPr>
          <w:sz w:val="26"/>
          <w:szCs w:val="26"/>
          <w:rPrChange w:id="11776" w:author="Le Minh Nghia" w:date="2019-10-09T10:56:00Z">
            <w:rPr>
              <w:sz w:val="26"/>
              <w:szCs w:val="26"/>
            </w:rPr>
          </w:rPrChange>
        </w:rPr>
        <w:t> </w:t>
      </w:r>
      <w:r w:rsidR="00B41112" w:rsidRPr="00B41112">
        <w:rPr>
          <w:sz w:val="26"/>
          <w:szCs w:val="26"/>
          <w:rPrChange w:id="11777" w:author="Le Minh Nghia" w:date="2019-10-09T10:56:00Z">
            <w:rPr/>
          </w:rPrChange>
        </w:rPr>
        <w:fldChar w:fldCharType="begin"/>
      </w:r>
      <w:r w:rsidR="00B41112" w:rsidRPr="00B41112">
        <w:rPr>
          <w:sz w:val="26"/>
          <w:szCs w:val="26"/>
          <w:rPrChange w:id="11778" w:author="Le Minh Nghia" w:date="2019-10-09T10:56:00Z">
            <w:rPr/>
          </w:rPrChange>
        </w:rPr>
        <w:instrText xml:space="preserve"> HYPERLINK "https://vi.wikipedia.org/wiki/Apache_HTTP_Server" \o "Apache HTTP Server" </w:instrText>
      </w:r>
      <w:r w:rsidR="00B41112" w:rsidRPr="00B41112">
        <w:rPr>
          <w:sz w:val="26"/>
          <w:szCs w:val="26"/>
          <w:rPrChange w:id="11779" w:author="Le Minh Nghia" w:date="2019-10-09T10:56:00Z">
            <w:rPr/>
          </w:rPrChange>
        </w:rPr>
        <w:fldChar w:fldCharType="separate"/>
      </w:r>
      <w:r w:rsidRPr="00B41112">
        <w:rPr>
          <w:sz w:val="26"/>
          <w:szCs w:val="26"/>
          <w:rPrChange w:id="11780" w:author="Le Minh Nghia" w:date="2019-10-09T10:56:00Z">
            <w:rPr>
              <w:sz w:val="26"/>
              <w:szCs w:val="26"/>
            </w:rPr>
          </w:rPrChange>
        </w:rPr>
        <w:t>Apache HTTP Server</w:t>
      </w:r>
      <w:r w:rsidR="00B41112" w:rsidRPr="00B41112">
        <w:rPr>
          <w:sz w:val="26"/>
          <w:szCs w:val="26"/>
          <w:rPrChange w:id="11781" w:author="Le Minh Nghia" w:date="2019-10-09T10:56:00Z">
            <w:rPr>
              <w:sz w:val="26"/>
              <w:szCs w:val="26"/>
            </w:rPr>
          </w:rPrChange>
        </w:rPr>
        <w:fldChar w:fldCharType="end"/>
      </w:r>
      <w:r w:rsidRPr="00B41112">
        <w:rPr>
          <w:sz w:val="26"/>
          <w:szCs w:val="26"/>
          <w:rPrChange w:id="11782" w:author="Le Minh Nghia" w:date="2019-10-09T10:56:00Z">
            <w:rPr>
              <w:sz w:val="26"/>
              <w:szCs w:val="26"/>
            </w:rPr>
          </w:rPrChange>
        </w:rPr>
        <w:t xml:space="preserve">, MariaDB database, </w:t>
      </w:r>
      <w:proofErr w:type="spellStart"/>
      <w:r w:rsidRPr="00B41112">
        <w:rPr>
          <w:sz w:val="26"/>
          <w:szCs w:val="26"/>
          <w:rPrChange w:id="11783" w:author="Le Minh Nghia" w:date="2019-10-09T10:56:00Z">
            <w:rPr>
              <w:sz w:val="26"/>
              <w:szCs w:val="26"/>
            </w:rPr>
          </w:rPrChange>
        </w:rPr>
        <w:t>và</w:t>
      </w:r>
      <w:proofErr w:type="spellEnd"/>
      <w:r w:rsidRPr="00B41112">
        <w:rPr>
          <w:sz w:val="26"/>
          <w:szCs w:val="26"/>
          <w:rPrChange w:id="11784" w:author="Le Minh Nghia" w:date="2019-10-09T10:56:00Z">
            <w:rPr>
              <w:sz w:val="26"/>
              <w:szCs w:val="26"/>
            </w:rPr>
          </w:rPrChange>
        </w:rPr>
        <w:t xml:space="preserve"> interpreters </w:t>
      </w:r>
      <w:proofErr w:type="spellStart"/>
      <w:r w:rsidRPr="00B41112">
        <w:rPr>
          <w:sz w:val="26"/>
          <w:szCs w:val="26"/>
          <w:rPrChange w:id="11785" w:author="Le Minh Nghia" w:date="2019-10-09T10:56:00Z">
            <w:rPr>
              <w:sz w:val="26"/>
              <w:szCs w:val="26"/>
            </w:rPr>
          </w:rPrChange>
        </w:rPr>
        <w:t>dành</w:t>
      </w:r>
      <w:proofErr w:type="spellEnd"/>
      <w:r w:rsidRPr="00B41112">
        <w:rPr>
          <w:sz w:val="26"/>
          <w:szCs w:val="26"/>
          <w:rPrChange w:id="11786" w:author="Le Minh Nghia" w:date="2019-10-09T10:56:00Z">
            <w:rPr>
              <w:sz w:val="26"/>
              <w:szCs w:val="26"/>
            </w:rPr>
          </w:rPrChange>
        </w:rPr>
        <w:t xml:space="preserve"> </w:t>
      </w:r>
      <w:proofErr w:type="spellStart"/>
      <w:r w:rsidRPr="00B41112">
        <w:rPr>
          <w:sz w:val="26"/>
          <w:szCs w:val="26"/>
          <w:rPrChange w:id="11787" w:author="Le Minh Nghia" w:date="2019-10-09T10:56:00Z">
            <w:rPr>
              <w:sz w:val="26"/>
              <w:szCs w:val="26"/>
            </w:rPr>
          </w:rPrChange>
        </w:rPr>
        <w:t>cho</w:t>
      </w:r>
      <w:proofErr w:type="spellEnd"/>
      <w:r w:rsidRPr="00B41112">
        <w:rPr>
          <w:sz w:val="26"/>
          <w:szCs w:val="26"/>
          <w:rPrChange w:id="11788" w:author="Le Minh Nghia" w:date="2019-10-09T10:56:00Z">
            <w:rPr>
              <w:sz w:val="26"/>
              <w:szCs w:val="26"/>
            </w:rPr>
          </w:rPrChange>
        </w:rPr>
        <w:t xml:space="preserve"> </w:t>
      </w:r>
      <w:proofErr w:type="spellStart"/>
      <w:r w:rsidRPr="00B41112">
        <w:rPr>
          <w:sz w:val="26"/>
          <w:szCs w:val="26"/>
          <w:rPrChange w:id="11789" w:author="Le Minh Nghia" w:date="2019-10-09T10:56:00Z">
            <w:rPr>
              <w:sz w:val="26"/>
              <w:szCs w:val="26"/>
            </w:rPr>
          </w:rPrChange>
        </w:rPr>
        <w:t>những</w:t>
      </w:r>
      <w:proofErr w:type="spellEnd"/>
      <w:r w:rsidRPr="00B41112">
        <w:rPr>
          <w:sz w:val="26"/>
          <w:szCs w:val="26"/>
          <w:rPrChange w:id="11790" w:author="Le Minh Nghia" w:date="2019-10-09T10:56:00Z">
            <w:rPr>
              <w:sz w:val="26"/>
              <w:szCs w:val="26"/>
            </w:rPr>
          </w:rPrChange>
        </w:rPr>
        <w:t xml:space="preserve"> </w:t>
      </w:r>
      <w:proofErr w:type="spellStart"/>
      <w:r w:rsidRPr="00B41112">
        <w:rPr>
          <w:sz w:val="26"/>
          <w:szCs w:val="26"/>
          <w:rPrChange w:id="11791" w:author="Le Minh Nghia" w:date="2019-10-09T10:56:00Z">
            <w:rPr>
              <w:sz w:val="26"/>
              <w:szCs w:val="26"/>
            </w:rPr>
          </w:rPrChange>
        </w:rPr>
        <w:t>đối</w:t>
      </w:r>
      <w:proofErr w:type="spellEnd"/>
      <w:r w:rsidRPr="00B41112">
        <w:rPr>
          <w:sz w:val="26"/>
          <w:szCs w:val="26"/>
          <w:rPrChange w:id="11792" w:author="Le Minh Nghia" w:date="2019-10-09T10:56:00Z">
            <w:rPr>
              <w:sz w:val="26"/>
              <w:szCs w:val="26"/>
            </w:rPr>
          </w:rPrChange>
        </w:rPr>
        <w:t xml:space="preserve"> </w:t>
      </w:r>
      <w:proofErr w:type="spellStart"/>
      <w:r w:rsidRPr="00B41112">
        <w:rPr>
          <w:sz w:val="26"/>
          <w:szCs w:val="26"/>
          <w:rPrChange w:id="11793" w:author="Le Minh Nghia" w:date="2019-10-09T10:56:00Z">
            <w:rPr>
              <w:sz w:val="26"/>
              <w:szCs w:val="26"/>
            </w:rPr>
          </w:rPrChange>
        </w:rPr>
        <w:t>tượng</w:t>
      </w:r>
      <w:proofErr w:type="spellEnd"/>
      <w:r w:rsidRPr="00B41112">
        <w:rPr>
          <w:sz w:val="26"/>
          <w:szCs w:val="26"/>
          <w:rPrChange w:id="11794" w:author="Le Minh Nghia" w:date="2019-10-09T10:56:00Z">
            <w:rPr>
              <w:sz w:val="26"/>
              <w:szCs w:val="26"/>
            </w:rPr>
          </w:rPrChange>
        </w:rPr>
        <w:t xml:space="preserve"> </w:t>
      </w:r>
      <w:proofErr w:type="spellStart"/>
      <w:r w:rsidRPr="00B41112">
        <w:rPr>
          <w:sz w:val="26"/>
          <w:szCs w:val="26"/>
          <w:rPrChange w:id="11795" w:author="Le Minh Nghia" w:date="2019-10-09T10:56:00Z">
            <w:rPr>
              <w:sz w:val="26"/>
              <w:szCs w:val="26"/>
            </w:rPr>
          </w:rPrChange>
        </w:rPr>
        <w:t>sử</w:t>
      </w:r>
      <w:proofErr w:type="spellEnd"/>
      <w:r w:rsidRPr="00B41112">
        <w:rPr>
          <w:sz w:val="26"/>
          <w:szCs w:val="26"/>
          <w:rPrChange w:id="11796" w:author="Le Minh Nghia" w:date="2019-10-09T10:56:00Z">
            <w:rPr>
              <w:sz w:val="26"/>
              <w:szCs w:val="26"/>
            </w:rPr>
          </w:rPrChange>
        </w:rPr>
        <w:t xml:space="preserve"> </w:t>
      </w:r>
      <w:proofErr w:type="spellStart"/>
      <w:r w:rsidRPr="00B41112">
        <w:rPr>
          <w:sz w:val="26"/>
          <w:szCs w:val="26"/>
          <w:rPrChange w:id="11797" w:author="Le Minh Nghia" w:date="2019-10-09T10:56:00Z">
            <w:rPr>
              <w:sz w:val="26"/>
              <w:szCs w:val="26"/>
            </w:rPr>
          </w:rPrChange>
        </w:rPr>
        <w:t>dụng</w:t>
      </w:r>
      <w:proofErr w:type="spellEnd"/>
      <w:r w:rsidRPr="00B41112">
        <w:rPr>
          <w:sz w:val="26"/>
          <w:szCs w:val="26"/>
          <w:rPrChange w:id="11798" w:author="Le Minh Nghia" w:date="2019-10-09T10:56:00Z">
            <w:rPr>
              <w:sz w:val="26"/>
              <w:szCs w:val="26"/>
            </w:rPr>
          </w:rPrChange>
        </w:rPr>
        <w:t xml:space="preserve"> </w:t>
      </w:r>
      <w:proofErr w:type="spellStart"/>
      <w:r w:rsidRPr="00B41112">
        <w:rPr>
          <w:sz w:val="26"/>
          <w:szCs w:val="26"/>
          <w:rPrChange w:id="11799" w:author="Le Minh Nghia" w:date="2019-10-09T10:56:00Z">
            <w:rPr>
              <w:sz w:val="26"/>
              <w:szCs w:val="26"/>
            </w:rPr>
          </w:rPrChange>
        </w:rPr>
        <w:t>ngôn</w:t>
      </w:r>
      <w:proofErr w:type="spellEnd"/>
      <w:r w:rsidRPr="00B41112">
        <w:rPr>
          <w:sz w:val="26"/>
          <w:szCs w:val="26"/>
          <w:rPrChange w:id="11800" w:author="Le Minh Nghia" w:date="2019-10-09T10:56:00Z">
            <w:rPr>
              <w:sz w:val="26"/>
              <w:szCs w:val="26"/>
            </w:rPr>
          </w:rPrChange>
        </w:rPr>
        <w:t xml:space="preserve"> </w:t>
      </w:r>
      <w:proofErr w:type="spellStart"/>
      <w:r w:rsidRPr="00B41112">
        <w:rPr>
          <w:sz w:val="26"/>
          <w:szCs w:val="26"/>
          <w:rPrChange w:id="11801" w:author="Le Minh Nghia" w:date="2019-10-09T10:56:00Z">
            <w:rPr>
              <w:sz w:val="26"/>
              <w:szCs w:val="26"/>
            </w:rPr>
          </w:rPrChange>
        </w:rPr>
        <w:t>ngữ</w:t>
      </w:r>
      <w:proofErr w:type="spellEnd"/>
      <w:r w:rsidRPr="00B41112">
        <w:rPr>
          <w:sz w:val="26"/>
          <w:szCs w:val="26"/>
          <w:rPrChange w:id="11802" w:author="Le Minh Nghia" w:date="2019-10-09T10:56:00Z">
            <w:rPr>
              <w:sz w:val="26"/>
              <w:szCs w:val="26"/>
            </w:rPr>
          </w:rPrChange>
        </w:rPr>
        <w:t xml:space="preserve"> PHP </w:t>
      </w:r>
      <w:proofErr w:type="spellStart"/>
      <w:r w:rsidRPr="00B41112">
        <w:rPr>
          <w:sz w:val="26"/>
          <w:szCs w:val="26"/>
          <w:rPrChange w:id="11803" w:author="Le Minh Nghia" w:date="2019-10-09T10:56:00Z">
            <w:rPr>
              <w:sz w:val="26"/>
              <w:szCs w:val="26"/>
            </w:rPr>
          </w:rPrChange>
        </w:rPr>
        <w:t>và</w:t>
      </w:r>
      <w:proofErr w:type="spellEnd"/>
      <w:r w:rsidRPr="00B41112">
        <w:rPr>
          <w:sz w:val="26"/>
          <w:szCs w:val="26"/>
          <w:rPrChange w:id="11804" w:author="Le Minh Nghia" w:date="2019-10-09T10:56:00Z">
            <w:rPr>
              <w:sz w:val="26"/>
              <w:szCs w:val="26"/>
            </w:rPr>
          </w:rPrChange>
        </w:rPr>
        <w:t xml:space="preserve"> Perl. </w:t>
      </w:r>
      <w:proofErr w:type="spellStart"/>
      <w:r w:rsidRPr="00B41112">
        <w:rPr>
          <w:sz w:val="26"/>
          <w:szCs w:val="26"/>
          <w:rPrChange w:id="11805" w:author="Le Minh Nghia" w:date="2019-10-09T10:56:00Z">
            <w:rPr>
              <w:sz w:val="26"/>
              <w:szCs w:val="26"/>
            </w:rPr>
          </w:rPrChange>
        </w:rPr>
        <w:t>Xampp</w:t>
      </w:r>
      <w:proofErr w:type="spellEnd"/>
      <w:r w:rsidRPr="00B41112">
        <w:rPr>
          <w:sz w:val="26"/>
          <w:szCs w:val="26"/>
          <w:rPrChange w:id="11806" w:author="Le Minh Nghia" w:date="2019-10-09T10:56:00Z">
            <w:rPr>
              <w:sz w:val="26"/>
              <w:szCs w:val="26"/>
            </w:rPr>
          </w:rPrChange>
        </w:rPr>
        <w:t xml:space="preserve"> </w:t>
      </w:r>
      <w:proofErr w:type="spellStart"/>
      <w:r w:rsidRPr="00B41112">
        <w:rPr>
          <w:sz w:val="26"/>
          <w:szCs w:val="26"/>
          <w:rPrChange w:id="11807" w:author="Le Minh Nghia" w:date="2019-10-09T10:56:00Z">
            <w:rPr>
              <w:sz w:val="26"/>
              <w:szCs w:val="26"/>
            </w:rPr>
          </w:rPrChange>
        </w:rPr>
        <w:t>là</w:t>
      </w:r>
      <w:proofErr w:type="spellEnd"/>
      <w:r w:rsidRPr="00B41112">
        <w:rPr>
          <w:sz w:val="26"/>
          <w:szCs w:val="26"/>
          <w:rPrChange w:id="11808" w:author="Le Minh Nghia" w:date="2019-10-09T10:56:00Z">
            <w:rPr>
              <w:sz w:val="26"/>
              <w:szCs w:val="26"/>
            </w:rPr>
          </w:rPrChange>
        </w:rPr>
        <w:t xml:space="preserve"> </w:t>
      </w:r>
      <w:proofErr w:type="spellStart"/>
      <w:r w:rsidRPr="00B41112">
        <w:rPr>
          <w:sz w:val="26"/>
          <w:szCs w:val="26"/>
          <w:rPrChange w:id="11809" w:author="Le Minh Nghia" w:date="2019-10-09T10:56:00Z">
            <w:rPr>
              <w:sz w:val="26"/>
              <w:szCs w:val="26"/>
            </w:rPr>
          </w:rPrChange>
        </w:rPr>
        <w:t>viết</w:t>
      </w:r>
      <w:proofErr w:type="spellEnd"/>
      <w:r w:rsidRPr="00B41112">
        <w:rPr>
          <w:sz w:val="26"/>
          <w:szCs w:val="26"/>
          <w:rPrChange w:id="11810" w:author="Le Minh Nghia" w:date="2019-10-09T10:56:00Z">
            <w:rPr>
              <w:sz w:val="26"/>
              <w:szCs w:val="26"/>
            </w:rPr>
          </w:rPrChange>
        </w:rPr>
        <w:t xml:space="preserve"> </w:t>
      </w:r>
      <w:proofErr w:type="spellStart"/>
      <w:r w:rsidRPr="00B41112">
        <w:rPr>
          <w:sz w:val="26"/>
          <w:szCs w:val="26"/>
          <w:rPrChange w:id="11811" w:author="Le Minh Nghia" w:date="2019-10-09T10:56:00Z">
            <w:rPr>
              <w:sz w:val="26"/>
              <w:szCs w:val="26"/>
            </w:rPr>
          </w:rPrChange>
        </w:rPr>
        <w:t>tắt</w:t>
      </w:r>
      <w:proofErr w:type="spellEnd"/>
      <w:r w:rsidRPr="00B41112">
        <w:rPr>
          <w:sz w:val="26"/>
          <w:szCs w:val="26"/>
          <w:rPrChange w:id="11812" w:author="Le Minh Nghia" w:date="2019-10-09T10:56:00Z">
            <w:rPr>
              <w:sz w:val="26"/>
              <w:szCs w:val="26"/>
            </w:rPr>
          </w:rPrChange>
        </w:rPr>
        <w:t xml:space="preserve"> </w:t>
      </w:r>
      <w:proofErr w:type="spellStart"/>
      <w:r w:rsidRPr="00B41112">
        <w:rPr>
          <w:sz w:val="26"/>
          <w:szCs w:val="26"/>
          <w:rPrChange w:id="11813" w:author="Le Minh Nghia" w:date="2019-10-09T10:56:00Z">
            <w:rPr>
              <w:sz w:val="26"/>
              <w:szCs w:val="26"/>
            </w:rPr>
          </w:rPrChange>
        </w:rPr>
        <w:t>của</w:t>
      </w:r>
      <w:proofErr w:type="spellEnd"/>
      <w:r w:rsidRPr="00B41112">
        <w:rPr>
          <w:sz w:val="26"/>
          <w:szCs w:val="26"/>
          <w:rPrChange w:id="11814" w:author="Le Minh Nghia" w:date="2019-10-09T10:56:00Z">
            <w:rPr>
              <w:sz w:val="26"/>
              <w:szCs w:val="26"/>
            </w:rPr>
          </w:rPrChange>
        </w:rPr>
        <w:t> </w:t>
      </w:r>
      <w:r w:rsidR="00B41112" w:rsidRPr="00B41112">
        <w:rPr>
          <w:sz w:val="26"/>
          <w:szCs w:val="26"/>
          <w:rPrChange w:id="11815" w:author="Le Minh Nghia" w:date="2019-10-09T10:56:00Z">
            <w:rPr/>
          </w:rPrChange>
        </w:rPr>
        <w:fldChar w:fldCharType="begin"/>
      </w:r>
      <w:r w:rsidR="00B41112" w:rsidRPr="00B41112">
        <w:rPr>
          <w:sz w:val="26"/>
          <w:szCs w:val="26"/>
          <w:rPrChange w:id="11816" w:author="Le Minh Nghia" w:date="2019-10-09T10:56:00Z">
            <w:rPr/>
          </w:rPrChange>
        </w:rPr>
        <w:instrText xml:space="preserve"> HYPERLINK "https://vi.wikipedia.org/wiki/%C4%90a_n%E1%BB%81n_t%E1%BA%A3ng" \o "Đa nền tảng" </w:instrText>
      </w:r>
      <w:r w:rsidR="00B41112" w:rsidRPr="00B41112">
        <w:rPr>
          <w:sz w:val="26"/>
          <w:szCs w:val="26"/>
          <w:rPrChange w:id="11817" w:author="Le Minh Nghia" w:date="2019-10-09T10:56:00Z">
            <w:rPr/>
          </w:rPrChange>
        </w:rPr>
        <w:fldChar w:fldCharType="separate"/>
      </w:r>
      <w:r w:rsidRPr="00B41112">
        <w:rPr>
          <w:sz w:val="26"/>
          <w:szCs w:val="26"/>
          <w:rPrChange w:id="11818" w:author="Le Minh Nghia" w:date="2019-10-09T10:56:00Z">
            <w:rPr>
              <w:sz w:val="26"/>
              <w:szCs w:val="26"/>
            </w:rPr>
          </w:rPrChange>
        </w:rPr>
        <w:t>Cross-</w:t>
      </w:r>
      <w:proofErr w:type="spellStart"/>
      <w:r w:rsidRPr="00B41112">
        <w:rPr>
          <w:sz w:val="26"/>
          <w:szCs w:val="26"/>
          <w:rPrChange w:id="11819" w:author="Le Minh Nghia" w:date="2019-10-09T10:56:00Z">
            <w:rPr>
              <w:sz w:val="26"/>
              <w:szCs w:val="26"/>
            </w:rPr>
          </w:rPrChange>
        </w:rPr>
        <w:t>Plarform</w:t>
      </w:r>
      <w:proofErr w:type="spellEnd"/>
      <w:r w:rsidR="00B41112" w:rsidRPr="00B41112">
        <w:rPr>
          <w:sz w:val="26"/>
          <w:szCs w:val="26"/>
          <w:rPrChange w:id="11820" w:author="Le Minh Nghia" w:date="2019-10-09T10:56:00Z">
            <w:rPr>
              <w:sz w:val="26"/>
              <w:szCs w:val="26"/>
            </w:rPr>
          </w:rPrChange>
        </w:rPr>
        <w:fldChar w:fldCharType="end"/>
      </w:r>
      <w:r w:rsidRPr="00B41112">
        <w:rPr>
          <w:sz w:val="26"/>
          <w:szCs w:val="26"/>
          <w:rPrChange w:id="11821" w:author="Le Minh Nghia" w:date="2019-10-09T10:56:00Z">
            <w:rPr>
              <w:sz w:val="26"/>
              <w:szCs w:val="26"/>
            </w:rPr>
          </w:rPrChange>
        </w:rPr>
        <w:t> (</w:t>
      </w:r>
      <w:proofErr w:type="spellStart"/>
      <w:r w:rsidRPr="00B41112">
        <w:rPr>
          <w:sz w:val="26"/>
          <w:szCs w:val="26"/>
          <w:rPrChange w:id="11822" w:author="Le Minh Nghia" w:date="2019-10-09T10:56:00Z">
            <w:rPr>
              <w:sz w:val="26"/>
              <w:szCs w:val="26"/>
            </w:rPr>
          </w:rPrChange>
        </w:rPr>
        <w:t>đa</w:t>
      </w:r>
      <w:proofErr w:type="spellEnd"/>
      <w:r w:rsidRPr="00B41112">
        <w:rPr>
          <w:sz w:val="26"/>
          <w:szCs w:val="26"/>
          <w:rPrChange w:id="11823" w:author="Le Minh Nghia" w:date="2019-10-09T10:56:00Z">
            <w:rPr>
              <w:sz w:val="26"/>
              <w:szCs w:val="26"/>
            </w:rPr>
          </w:rPrChange>
        </w:rPr>
        <w:t xml:space="preserve"> </w:t>
      </w:r>
      <w:proofErr w:type="spellStart"/>
      <w:r w:rsidRPr="00B41112">
        <w:rPr>
          <w:sz w:val="26"/>
          <w:szCs w:val="26"/>
          <w:rPrChange w:id="11824" w:author="Le Minh Nghia" w:date="2019-10-09T10:56:00Z">
            <w:rPr>
              <w:sz w:val="26"/>
              <w:szCs w:val="26"/>
            </w:rPr>
          </w:rPrChange>
        </w:rPr>
        <w:t>nền</w:t>
      </w:r>
      <w:proofErr w:type="spellEnd"/>
      <w:r w:rsidRPr="00B41112">
        <w:rPr>
          <w:sz w:val="26"/>
          <w:szCs w:val="26"/>
          <w:rPrChange w:id="11825" w:author="Le Minh Nghia" w:date="2019-10-09T10:56:00Z">
            <w:rPr>
              <w:sz w:val="26"/>
              <w:szCs w:val="26"/>
            </w:rPr>
          </w:rPrChange>
        </w:rPr>
        <w:t xml:space="preserve"> </w:t>
      </w:r>
      <w:proofErr w:type="spellStart"/>
      <w:r w:rsidRPr="00B41112">
        <w:rPr>
          <w:sz w:val="26"/>
          <w:szCs w:val="26"/>
          <w:rPrChange w:id="11826" w:author="Le Minh Nghia" w:date="2019-10-09T10:56:00Z">
            <w:rPr>
              <w:sz w:val="26"/>
              <w:szCs w:val="26"/>
            </w:rPr>
          </w:rPrChange>
        </w:rPr>
        <w:t>tảng</w:t>
      </w:r>
      <w:proofErr w:type="spellEnd"/>
      <w:r w:rsidRPr="00B41112">
        <w:rPr>
          <w:sz w:val="26"/>
          <w:szCs w:val="26"/>
          <w:rPrChange w:id="11827" w:author="Le Minh Nghia" w:date="2019-10-09T10:56:00Z">
            <w:rPr>
              <w:sz w:val="26"/>
              <w:szCs w:val="26"/>
            </w:rPr>
          </w:rPrChange>
        </w:rPr>
        <w:t>-X), </w:t>
      </w:r>
      <w:r w:rsidR="00B41112" w:rsidRPr="00B41112">
        <w:rPr>
          <w:sz w:val="26"/>
          <w:szCs w:val="26"/>
          <w:rPrChange w:id="11828" w:author="Le Minh Nghia" w:date="2019-10-09T10:56:00Z">
            <w:rPr/>
          </w:rPrChange>
        </w:rPr>
        <w:fldChar w:fldCharType="begin"/>
      </w:r>
      <w:r w:rsidR="00B41112" w:rsidRPr="00B41112">
        <w:rPr>
          <w:sz w:val="26"/>
          <w:szCs w:val="26"/>
          <w:rPrChange w:id="11829" w:author="Le Minh Nghia" w:date="2019-10-09T10:56:00Z">
            <w:rPr/>
          </w:rPrChange>
        </w:rPr>
        <w:instrText xml:space="preserve"> HYPERLINK "https://vi.wikipedia.org/wiki/Apache_(HTTP)" \o "Apache (HTTP)" </w:instrText>
      </w:r>
      <w:r w:rsidR="00B41112" w:rsidRPr="00B41112">
        <w:rPr>
          <w:sz w:val="26"/>
          <w:szCs w:val="26"/>
          <w:rPrChange w:id="11830" w:author="Le Minh Nghia" w:date="2019-10-09T10:56:00Z">
            <w:rPr/>
          </w:rPrChange>
        </w:rPr>
        <w:fldChar w:fldCharType="separate"/>
      </w:r>
      <w:r w:rsidRPr="00B41112">
        <w:rPr>
          <w:sz w:val="26"/>
          <w:szCs w:val="26"/>
          <w:rPrChange w:id="11831" w:author="Le Minh Nghia" w:date="2019-10-09T10:56:00Z">
            <w:rPr>
              <w:sz w:val="26"/>
              <w:szCs w:val="26"/>
            </w:rPr>
          </w:rPrChange>
        </w:rPr>
        <w:t>Apache</w:t>
      </w:r>
      <w:r w:rsidR="00B41112" w:rsidRPr="00B41112">
        <w:rPr>
          <w:sz w:val="26"/>
          <w:szCs w:val="26"/>
          <w:rPrChange w:id="11832" w:author="Le Minh Nghia" w:date="2019-10-09T10:56:00Z">
            <w:rPr>
              <w:sz w:val="26"/>
              <w:szCs w:val="26"/>
            </w:rPr>
          </w:rPrChange>
        </w:rPr>
        <w:fldChar w:fldCharType="end"/>
      </w:r>
      <w:r w:rsidRPr="00B41112">
        <w:rPr>
          <w:sz w:val="26"/>
          <w:szCs w:val="26"/>
          <w:rPrChange w:id="11833" w:author="Le Minh Nghia" w:date="2019-10-09T10:56:00Z">
            <w:rPr>
              <w:sz w:val="26"/>
              <w:szCs w:val="26"/>
            </w:rPr>
          </w:rPrChange>
        </w:rPr>
        <w:t> (A), MariaDB (M), </w:t>
      </w:r>
      <w:r w:rsidR="00B41112" w:rsidRPr="00B41112">
        <w:rPr>
          <w:sz w:val="26"/>
          <w:szCs w:val="26"/>
          <w:rPrChange w:id="11834" w:author="Le Minh Nghia" w:date="2019-10-09T10:56:00Z">
            <w:rPr/>
          </w:rPrChange>
        </w:rPr>
        <w:fldChar w:fldCharType="begin"/>
      </w:r>
      <w:r w:rsidR="00B41112" w:rsidRPr="00B41112">
        <w:rPr>
          <w:sz w:val="26"/>
          <w:szCs w:val="26"/>
          <w:rPrChange w:id="11835" w:author="Le Minh Nghia" w:date="2019-10-09T10:56:00Z">
            <w:rPr/>
          </w:rPrChange>
        </w:rPr>
        <w:instrText xml:space="preserve"> HYPERLINK "https://vi.wikipedia.org/wiki/PHP" \o "PHP" </w:instrText>
      </w:r>
      <w:r w:rsidR="00B41112" w:rsidRPr="00B41112">
        <w:rPr>
          <w:sz w:val="26"/>
          <w:szCs w:val="26"/>
          <w:rPrChange w:id="11836" w:author="Le Minh Nghia" w:date="2019-10-09T10:56:00Z">
            <w:rPr/>
          </w:rPrChange>
        </w:rPr>
        <w:fldChar w:fldCharType="separate"/>
      </w:r>
      <w:r w:rsidRPr="00B41112">
        <w:rPr>
          <w:sz w:val="26"/>
          <w:szCs w:val="26"/>
          <w:rPrChange w:id="11837" w:author="Le Minh Nghia" w:date="2019-10-09T10:56:00Z">
            <w:rPr>
              <w:sz w:val="26"/>
              <w:szCs w:val="26"/>
            </w:rPr>
          </w:rPrChange>
        </w:rPr>
        <w:t>PHP</w:t>
      </w:r>
      <w:r w:rsidR="00B41112" w:rsidRPr="00B41112">
        <w:rPr>
          <w:sz w:val="26"/>
          <w:szCs w:val="26"/>
          <w:rPrChange w:id="11838" w:author="Le Minh Nghia" w:date="2019-10-09T10:56:00Z">
            <w:rPr>
              <w:sz w:val="26"/>
              <w:szCs w:val="26"/>
            </w:rPr>
          </w:rPrChange>
        </w:rPr>
        <w:fldChar w:fldCharType="end"/>
      </w:r>
      <w:r w:rsidRPr="00B41112">
        <w:rPr>
          <w:sz w:val="26"/>
          <w:szCs w:val="26"/>
          <w:rPrChange w:id="11839" w:author="Le Minh Nghia" w:date="2019-10-09T10:56:00Z">
            <w:rPr>
              <w:sz w:val="26"/>
              <w:szCs w:val="26"/>
            </w:rPr>
          </w:rPrChange>
        </w:rPr>
        <w:t xml:space="preserve"> (P) </w:t>
      </w:r>
      <w:proofErr w:type="spellStart"/>
      <w:r w:rsidRPr="00B41112">
        <w:rPr>
          <w:sz w:val="26"/>
          <w:szCs w:val="26"/>
          <w:rPrChange w:id="11840" w:author="Le Minh Nghia" w:date="2019-10-09T10:56:00Z">
            <w:rPr>
              <w:sz w:val="26"/>
              <w:szCs w:val="26"/>
            </w:rPr>
          </w:rPrChange>
        </w:rPr>
        <w:t>và</w:t>
      </w:r>
      <w:proofErr w:type="spellEnd"/>
      <w:r w:rsidRPr="00B41112">
        <w:rPr>
          <w:sz w:val="26"/>
          <w:szCs w:val="26"/>
          <w:rPrChange w:id="11841" w:author="Le Minh Nghia" w:date="2019-10-09T10:56:00Z">
            <w:rPr>
              <w:sz w:val="26"/>
              <w:szCs w:val="26"/>
            </w:rPr>
          </w:rPrChange>
        </w:rPr>
        <w:t> </w:t>
      </w:r>
      <w:r w:rsidR="00B41112" w:rsidRPr="00B41112">
        <w:rPr>
          <w:sz w:val="26"/>
          <w:szCs w:val="26"/>
          <w:rPrChange w:id="11842" w:author="Le Minh Nghia" w:date="2019-10-09T10:56:00Z">
            <w:rPr/>
          </w:rPrChange>
        </w:rPr>
        <w:fldChar w:fldCharType="begin"/>
      </w:r>
      <w:r w:rsidR="00B41112" w:rsidRPr="00B41112">
        <w:rPr>
          <w:sz w:val="26"/>
          <w:szCs w:val="26"/>
          <w:rPrChange w:id="11843" w:author="Le Minh Nghia" w:date="2019-10-09T10:56:00Z">
            <w:rPr/>
          </w:rPrChange>
        </w:rPr>
        <w:instrText xml:space="preserve"> HYPERLINK "https://vi.wikipedia.org/wiki/Perl" \o "Perl" </w:instrText>
      </w:r>
      <w:r w:rsidR="00B41112" w:rsidRPr="00B41112">
        <w:rPr>
          <w:sz w:val="26"/>
          <w:szCs w:val="26"/>
          <w:rPrChange w:id="11844" w:author="Le Minh Nghia" w:date="2019-10-09T10:56:00Z">
            <w:rPr/>
          </w:rPrChange>
        </w:rPr>
        <w:fldChar w:fldCharType="separate"/>
      </w:r>
      <w:r w:rsidRPr="00B41112">
        <w:rPr>
          <w:sz w:val="26"/>
          <w:szCs w:val="26"/>
          <w:rPrChange w:id="11845" w:author="Le Minh Nghia" w:date="2019-10-09T10:56:00Z">
            <w:rPr>
              <w:sz w:val="26"/>
              <w:szCs w:val="26"/>
            </w:rPr>
          </w:rPrChange>
        </w:rPr>
        <w:t>Perl</w:t>
      </w:r>
      <w:r w:rsidR="00B41112" w:rsidRPr="00B41112">
        <w:rPr>
          <w:sz w:val="26"/>
          <w:szCs w:val="26"/>
          <w:rPrChange w:id="11846" w:author="Le Minh Nghia" w:date="2019-10-09T10:56:00Z">
            <w:rPr>
              <w:sz w:val="26"/>
              <w:szCs w:val="26"/>
            </w:rPr>
          </w:rPrChange>
        </w:rPr>
        <w:fldChar w:fldCharType="end"/>
      </w:r>
      <w:r w:rsidRPr="00B41112">
        <w:rPr>
          <w:sz w:val="26"/>
          <w:szCs w:val="26"/>
          <w:rPrChange w:id="11847" w:author="Le Minh Nghia" w:date="2019-10-09T10:56:00Z">
            <w:rPr>
              <w:sz w:val="26"/>
              <w:szCs w:val="26"/>
            </w:rPr>
          </w:rPrChange>
        </w:rPr>
        <w:t xml:space="preserve"> (P). </w:t>
      </w:r>
      <w:proofErr w:type="spellStart"/>
      <w:r w:rsidRPr="00B41112">
        <w:rPr>
          <w:sz w:val="26"/>
          <w:szCs w:val="26"/>
          <w:rPrChange w:id="11848" w:author="Le Minh Nghia" w:date="2019-10-09T10:56:00Z">
            <w:rPr>
              <w:sz w:val="26"/>
              <w:szCs w:val="26"/>
            </w:rPr>
          </w:rPrChange>
        </w:rPr>
        <w:t>Nó</w:t>
      </w:r>
      <w:proofErr w:type="spellEnd"/>
      <w:r w:rsidRPr="00B41112">
        <w:rPr>
          <w:sz w:val="26"/>
          <w:szCs w:val="26"/>
          <w:rPrChange w:id="11849" w:author="Le Minh Nghia" w:date="2019-10-09T10:56:00Z">
            <w:rPr>
              <w:sz w:val="26"/>
              <w:szCs w:val="26"/>
            </w:rPr>
          </w:rPrChange>
        </w:rPr>
        <w:t xml:space="preserve"> </w:t>
      </w:r>
      <w:proofErr w:type="spellStart"/>
      <w:r w:rsidRPr="00B41112">
        <w:rPr>
          <w:sz w:val="26"/>
          <w:szCs w:val="26"/>
          <w:rPrChange w:id="11850" w:author="Le Minh Nghia" w:date="2019-10-09T10:56:00Z">
            <w:rPr>
              <w:sz w:val="26"/>
              <w:szCs w:val="26"/>
            </w:rPr>
          </w:rPrChange>
        </w:rPr>
        <w:t>phân</w:t>
      </w:r>
      <w:proofErr w:type="spellEnd"/>
      <w:r w:rsidRPr="00B41112">
        <w:rPr>
          <w:sz w:val="26"/>
          <w:szCs w:val="26"/>
          <w:rPrChange w:id="11851" w:author="Le Minh Nghia" w:date="2019-10-09T10:56:00Z">
            <w:rPr>
              <w:sz w:val="26"/>
              <w:szCs w:val="26"/>
            </w:rPr>
          </w:rPrChange>
        </w:rPr>
        <w:t xml:space="preserve"> </w:t>
      </w:r>
      <w:proofErr w:type="spellStart"/>
      <w:r w:rsidRPr="00B41112">
        <w:rPr>
          <w:sz w:val="26"/>
          <w:szCs w:val="26"/>
          <w:rPrChange w:id="11852" w:author="Le Minh Nghia" w:date="2019-10-09T10:56:00Z">
            <w:rPr>
              <w:sz w:val="26"/>
              <w:szCs w:val="26"/>
            </w:rPr>
          </w:rPrChange>
        </w:rPr>
        <w:t>bố</w:t>
      </w:r>
      <w:proofErr w:type="spellEnd"/>
      <w:r w:rsidRPr="00B41112">
        <w:rPr>
          <w:sz w:val="26"/>
          <w:szCs w:val="26"/>
          <w:rPrChange w:id="11853" w:author="Le Minh Nghia" w:date="2019-10-09T10:56:00Z">
            <w:rPr>
              <w:sz w:val="26"/>
              <w:szCs w:val="26"/>
            </w:rPr>
          </w:rPrChange>
        </w:rPr>
        <w:t> </w:t>
      </w:r>
      <w:r w:rsidR="00B41112" w:rsidRPr="00B41112">
        <w:rPr>
          <w:sz w:val="26"/>
          <w:szCs w:val="26"/>
          <w:rPrChange w:id="11854" w:author="Le Minh Nghia" w:date="2019-10-09T10:56:00Z">
            <w:rPr/>
          </w:rPrChange>
        </w:rPr>
        <w:fldChar w:fldCharType="begin"/>
      </w:r>
      <w:r w:rsidR="00B41112" w:rsidRPr="00B41112">
        <w:rPr>
          <w:sz w:val="26"/>
          <w:szCs w:val="26"/>
          <w:rPrChange w:id="11855" w:author="Le Minh Nghia" w:date="2019-10-09T10:56:00Z">
            <w:rPr/>
          </w:rPrChange>
        </w:rPr>
        <w:instrText xml:space="preserve"> HYPERLINK "https://vi.wikipedia.org/wiki/Apache_(HTTP)" \o "Apache (HTTP)" </w:instrText>
      </w:r>
      <w:r w:rsidR="00B41112" w:rsidRPr="00B41112">
        <w:rPr>
          <w:sz w:val="26"/>
          <w:szCs w:val="26"/>
          <w:rPrChange w:id="11856" w:author="Le Minh Nghia" w:date="2019-10-09T10:56:00Z">
            <w:rPr/>
          </w:rPrChange>
        </w:rPr>
        <w:fldChar w:fldCharType="separate"/>
      </w:r>
      <w:r w:rsidRPr="00B41112">
        <w:rPr>
          <w:sz w:val="26"/>
          <w:szCs w:val="26"/>
          <w:rPrChange w:id="11857" w:author="Le Minh Nghia" w:date="2019-10-09T10:56:00Z">
            <w:rPr>
              <w:sz w:val="26"/>
              <w:szCs w:val="26"/>
            </w:rPr>
          </w:rPrChange>
        </w:rPr>
        <w:t>Apache</w:t>
      </w:r>
      <w:r w:rsidR="00B41112" w:rsidRPr="00B41112">
        <w:rPr>
          <w:sz w:val="26"/>
          <w:szCs w:val="26"/>
          <w:rPrChange w:id="11858" w:author="Le Minh Nghia" w:date="2019-10-09T10:56:00Z">
            <w:rPr>
              <w:sz w:val="26"/>
              <w:szCs w:val="26"/>
            </w:rPr>
          </w:rPrChange>
        </w:rPr>
        <w:fldChar w:fldCharType="end"/>
      </w:r>
      <w:r w:rsidRPr="00B41112">
        <w:rPr>
          <w:sz w:val="26"/>
          <w:szCs w:val="26"/>
          <w:rPrChange w:id="11859" w:author="Le Minh Nghia" w:date="2019-10-09T10:56:00Z">
            <w:rPr>
              <w:sz w:val="26"/>
              <w:szCs w:val="26"/>
            </w:rPr>
          </w:rPrChange>
        </w:rPr>
        <w:t> </w:t>
      </w:r>
      <w:proofErr w:type="spellStart"/>
      <w:r w:rsidRPr="00B41112">
        <w:rPr>
          <w:sz w:val="26"/>
          <w:szCs w:val="26"/>
          <w:rPrChange w:id="11860" w:author="Le Minh Nghia" w:date="2019-10-09T10:56:00Z">
            <w:rPr>
              <w:sz w:val="26"/>
              <w:szCs w:val="26"/>
            </w:rPr>
          </w:rPrChange>
        </w:rPr>
        <w:t>nhẹ</w:t>
      </w:r>
      <w:proofErr w:type="spellEnd"/>
      <w:r w:rsidRPr="00B41112">
        <w:rPr>
          <w:sz w:val="26"/>
          <w:szCs w:val="26"/>
          <w:rPrChange w:id="11861" w:author="Le Minh Nghia" w:date="2019-10-09T10:56:00Z">
            <w:rPr>
              <w:sz w:val="26"/>
              <w:szCs w:val="26"/>
            </w:rPr>
          </w:rPrChange>
        </w:rPr>
        <w:t xml:space="preserve"> </w:t>
      </w:r>
      <w:proofErr w:type="spellStart"/>
      <w:r w:rsidRPr="00B41112">
        <w:rPr>
          <w:sz w:val="26"/>
          <w:szCs w:val="26"/>
          <w:rPrChange w:id="11862" w:author="Le Minh Nghia" w:date="2019-10-09T10:56:00Z">
            <w:rPr>
              <w:sz w:val="26"/>
              <w:szCs w:val="26"/>
            </w:rPr>
          </w:rPrChange>
        </w:rPr>
        <w:t>và</w:t>
      </w:r>
      <w:proofErr w:type="spellEnd"/>
      <w:r w:rsidRPr="00B41112">
        <w:rPr>
          <w:sz w:val="26"/>
          <w:szCs w:val="26"/>
          <w:rPrChange w:id="11863" w:author="Le Minh Nghia" w:date="2019-10-09T10:56:00Z">
            <w:rPr>
              <w:sz w:val="26"/>
              <w:szCs w:val="26"/>
            </w:rPr>
          </w:rPrChange>
        </w:rPr>
        <w:t xml:space="preserve"> </w:t>
      </w:r>
      <w:proofErr w:type="spellStart"/>
      <w:r w:rsidRPr="00B41112">
        <w:rPr>
          <w:sz w:val="26"/>
          <w:szCs w:val="26"/>
          <w:rPrChange w:id="11864" w:author="Le Minh Nghia" w:date="2019-10-09T10:56:00Z">
            <w:rPr>
              <w:sz w:val="26"/>
              <w:szCs w:val="26"/>
            </w:rPr>
          </w:rPrChange>
        </w:rPr>
        <w:t>đơn</w:t>
      </w:r>
      <w:proofErr w:type="spellEnd"/>
      <w:r w:rsidRPr="00B41112">
        <w:rPr>
          <w:sz w:val="26"/>
          <w:szCs w:val="26"/>
          <w:rPrChange w:id="11865" w:author="Le Minh Nghia" w:date="2019-10-09T10:56:00Z">
            <w:rPr>
              <w:sz w:val="26"/>
              <w:szCs w:val="26"/>
            </w:rPr>
          </w:rPrChange>
        </w:rPr>
        <w:t xml:space="preserve"> </w:t>
      </w:r>
      <w:proofErr w:type="spellStart"/>
      <w:r w:rsidRPr="00B41112">
        <w:rPr>
          <w:sz w:val="26"/>
          <w:szCs w:val="26"/>
          <w:rPrChange w:id="11866" w:author="Le Minh Nghia" w:date="2019-10-09T10:56:00Z">
            <w:rPr>
              <w:sz w:val="26"/>
              <w:szCs w:val="26"/>
            </w:rPr>
          </w:rPrChange>
        </w:rPr>
        <w:t>giản</w:t>
      </w:r>
      <w:proofErr w:type="spellEnd"/>
      <w:r w:rsidRPr="00B41112">
        <w:rPr>
          <w:sz w:val="26"/>
          <w:szCs w:val="26"/>
          <w:rPrChange w:id="11867" w:author="Le Minh Nghia" w:date="2019-10-09T10:56:00Z">
            <w:rPr>
              <w:sz w:val="26"/>
              <w:szCs w:val="26"/>
            </w:rPr>
          </w:rPrChange>
        </w:rPr>
        <w:t xml:space="preserve">, </w:t>
      </w:r>
      <w:proofErr w:type="spellStart"/>
      <w:r w:rsidRPr="00B41112">
        <w:rPr>
          <w:sz w:val="26"/>
          <w:szCs w:val="26"/>
          <w:rPrChange w:id="11868" w:author="Le Minh Nghia" w:date="2019-10-09T10:56:00Z">
            <w:rPr>
              <w:sz w:val="26"/>
              <w:szCs w:val="26"/>
            </w:rPr>
          </w:rPrChange>
        </w:rPr>
        <w:t>khiến</w:t>
      </w:r>
      <w:proofErr w:type="spellEnd"/>
      <w:r w:rsidRPr="00B41112">
        <w:rPr>
          <w:sz w:val="26"/>
          <w:szCs w:val="26"/>
          <w:rPrChange w:id="11869" w:author="Le Minh Nghia" w:date="2019-10-09T10:56:00Z">
            <w:rPr>
              <w:sz w:val="26"/>
              <w:szCs w:val="26"/>
            </w:rPr>
          </w:rPrChange>
        </w:rPr>
        <w:t xml:space="preserve"> </w:t>
      </w:r>
      <w:proofErr w:type="spellStart"/>
      <w:r w:rsidRPr="00B41112">
        <w:rPr>
          <w:sz w:val="26"/>
          <w:szCs w:val="26"/>
          <w:rPrChange w:id="11870" w:author="Le Minh Nghia" w:date="2019-10-09T10:56:00Z">
            <w:rPr>
              <w:sz w:val="26"/>
              <w:szCs w:val="26"/>
            </w:rPr>
          </w:rPrChange>
        </w:rPr>
        <w:t>các</w:t>
      </w:r>
      <w:proofErr w:type="spellEnd"/>
      <w:r w:rsidRPr="00B41112">
        <w:rPr>
          <w:sz w:val="26"/>
          <w:szCs w:val="26"/>
          <w:rPrChange w:id="11871" w:author="Le Minh Nghia" w:date="2019-10-09T10:56:00Z">
            <w:rPr>
              <w:sz w:val="26"/>
              <w:szCs w:val="26"/>
            </w:rPr>
          </w:rPrChange>
        </w:rPr>
        <w:t xml:space="preserve"> </w:t>
      </w:r>
      <w:proofErr w:type="spellStart"/>
      <w:r w:rsidRPr="00B41112">
        <w:rPr>
          <w:sz w:val="26"/>
          <w:szCs w:val="26"/>
          <w:rPrChange w:id="11872" w:author="Le Minh Nghia" w:date="2019-10-09T10:56:00Z">
            <w:rPr>
              <w:sz w:val="26"/>
              <w:szCs w:val="26"/>
            </w:rPr>
          </w:rPrChange>
        </w:rPr>
        <w:t>lập</w:t>
      </w:r>
      <w:proofErr w:type="spellEnd"/>
      <w:r w:rsidRPr="00B41112">
        <w:rPr>
          <w:sz w:val="26"/>
          <w:szCs w:val="26"/>
          <w:rPrChange w:id="11873" w:author="Le Minh Nghia" w:date="2019-10-09T10:56:00Z">
            <w:rPr>
              <w:sz w:val="26"/>
              <w:szCs w:val="26"/>
            </w:rPr>
          </w:rPrChange>
        </w:rPr>
        <w:t xml:space="preserve"> </w:t>
      </w:r>
      <w:proofErr w:type="spellStart"/>
      <w:r w:rsidRPr="00B41112">
        <w:rPr>
          <w:sz w:val="26"/>
          <w:szCs w:val="26"/>
          <w:rPrChange w:id="11874" w:author="Le Minh Nghia" w:date="2019-10-09T10:56:00Z">
            <w:rPr>
              <w:sz w:val="26"/>
              <w:szCs w:val="26"/>
            </w:rPr>
          </w:rPrChange>
        </w:rPr>
        <w:t>trình</w:t>
      </w:r>
      <w:proofErr w:type="spellEnd"/>
      <w:r w:rsidRPr="00B41112">
        <w:rPr>
          <w:sz w:val="26"/>
          <w:szCs w:val="26"/>
          <w:rPrChange w:id="11875" w:author="Le Minh Nghia" w:date="2019-10-09T10:56:00Z">
            <w:rPr>
              <w:sz w:val="26"/>
              <w:szCs w:val="26"/>
            </w:rPr>
          </w:rPrChange>
        </w:rPr>
        <w:t xml:space="preserve"> </w:t>
      </w:r>
      <w:proofErr w:type="spellStart"/>
      <w:r w:rsidRPr="00B41112">
        <w:rPr>
          <w:sz w:val="26"/>
          <w:szCs w:val="26"/>
          <w:rPrChange w:id="11876" w:author="Le Minh Nghia" w:date="2019-10-09T10:56:00Z">
            <w:rPr>
              <w:sz w:val="26"/>
              <w:szCs w:val="26"/>
            </w:rPr>
          </w:rPrChange>
        </w:rPr>
        <w:t>viên</w:t>
      </w:r>
      <w:proofErr w:type="spellEnd"/>
      <w:r w:rsidRPr="00B41112">
        <w:rPr>
          <w:sz w:val="26"/>
          <w:szCs w:val="26"/>
          <w:rPrChange w:id="11877" w:author="Le Minh Nghia" w:date="2019-10-09T10:56:00Z">
            <w:rPr>
              <w:sz w:val="26"/>
              <w:szCs w:val="26"/>
            </w:rPr>
          </w:rPrChange>
        </w:rPr>
        <w:t xml:space="preserve"> </w:t>
      </w:r>
      <w:proofErr w:type="spellStart"/>
      <w:r w:rsidRPr="00B41112">
        <w:rPr>
          <w:sz w:val="26"/>
          <w:szCs w:val="26"/>
          <w:rPrChange w:id="11878" w:author="Le Minh Nghia" w:date="2019-10-09T10:56:00Z">
            <w:rPr>
              <w:sz w:val="26"/>
              <w:szCs w:val="26"/>
            </w:rPr>
          </w:rPrChange>
        </w:rPr>
        <w:t>có</w:t>
      </w:r>
      <w:proofErr w:type="spellEnd"/>
      <w:r w:rsidRPr="00B41112">
        <w:rPr>
          <w:sz w:val="26"/>
          <w:szCs w:val="26"/>
          <w:rPrChange w:id="11879" w:author="Le Minh Nghia" w:date="2019-10-09T10:56:00Z">
            <w:rPr>
              <w:sz w:val="26"/>
              <w:szCs w:val="26"/>
            </w:rPr>
          </w:rPrChange>
        </w:rPr>
        <w:t xml:space="preserve"> </w:t>
      </w:r>
      <w:proofErr w:type="spellStart"/>
      <w:r w:rsidRPr="00B41112">
        <w:rPr>
          <w:sz w:val="26"/>
          <w:szCs w:val="26"/>
          <w:rPrChange w:id="11880" w:author="Le Minh Nghia" w:date="2019-10-09T10:56:00Z">
            <w:rPr>
              <w:sz w:val="26"/>
              <w:szCs w:val="26"/>
            </w:rPr>
          </w:rPrChange>
        </w:rPr>
        <w:t>thể</w:t>
      </w:r>
      <w:proofErr w:type="spellEnd"/>
      <w:r w:rsidRPr="00B41112">
        <w:rPr>
          <w:sz w:val="26"/>
          <w:szCs w:val="26"/>
          <w:rPrChange w:id="11881" w:author="Le Minh Nghia" w:date="2019-10-09T10:56:00Z">
            <w:rPr>
              <w:sz w:val="26"/>
              <w:szCs w:val="26"/>
            </w:rPr>
          </w:rPrChange>
        </w:rPr>
        <w:t xml:space="preserve"> </w:t>
      </w:r>
      <w:proofErr w:type="spellStart"/>
      <w:r w:rsidRPr="00B41112">
        <w:rPr>
          <w:sz w:val="26"/>
          <w:szCs w:val="26"/>
          <w:rPrChange w:id="11882" w:author="Le Minh Nghia" w:date="2019-10-09T10:56:00Z">
            <w:rPr>
              <w:sz w:val="26"/>
              <w:szCs w:val="26"/>
            </w:rPr>
          </w:rPrChange>
        </w:rPr>
        <w:t>dễ</w:t>
      </w:r>
      <w:proofErr w:type="spellEnd"/>
      <w:r w:rsidRPr="00B41112">
        <w:rPr>
          <w:sz w:val="26"/>
          <w:szCs w:val="26"/>
          <w:rPrChange w:id="11883" w:author="Le Minh Nghia" w:date="2019-10-09T10:56:00Z">
            <w:rPr>
              <w:sz w:val="26"/>
              <w:szCs w:val="26"/>
            </w:rPr>
          </w:rPrChange>
        </w:rPr>
        <w:t xml:space="preserve"> </w:t>
      </w:r>
      <w:proofErr w:type="spellStart"/>
      <w:r w:rsidRPr="00B41112">
        <w:rPr>
          <w:sz w:val="26"/>
          <w:szCs w:val="26"/>
          <w:rPrChange w:id="11884" w:author="Le Minh Nghia" w:date="2019-10-09T10:56:00Z">
            <w:rPr>
              <w:sz w:val="26"/>
              <w:szCs w:val="26"/>
            </w:rPr>
          </w:rPrChange>
        </w:rPr>
        <w:t>dàng</w:t>
      </w:r>
      <w:proofErr w:type="spellEnd"/>
      <w:r w:rsidRPr="00B41112">
        <w:rPr>
          <w:sz w:val="26"/>
          <w:szCs w:val="26"/>
          <w:rPrChange w:id="11885" w:author="Le Minh Nghia" w:date="2019-10-09T10:56:00Z">
            <w:rPr>
              <w:sz w:val="26"/>
              <w:szCs w:val="26"/>
            </w:rPr>
          </w:rPrChange>
        </w:rPr>
        <w:t xml:space="preserve"> </w:t>
      </w:r>
      <w:proofErr w:type="spellStart"/>
      <w:r w:rsidRPr="00B41112">
        <w:rPr>
          <w:sz w:val="26"/>
          <w:szCs w:val="26"/>
          <w:rPrChange w:id="11886" w:author="Le Minh Nghia" w:date="2019-10-09T10:56:00Z">
            <w:rPr>
              <w:sz w:val="26"/>
              <w:szCs w:val="26"/>
            </w:rPr>
          </w:rPrChange>
        </w:rPr>
        <w:t>tạo</w:t>
      </w:r>
      <w:proofErr w:type="spellEnd"/>
      <w:r w:rsidRPr="00B41112">
        <w:rPr>
          <w:sz w:val="26"/>
          <w:szCs w:val="26"/>
          <w:rPrChange w:id="11887" w:author="Le Minh Nghia" w:date="2019-10-09T10:56:00Z">
            <w:rPr>
              <w:sz w:val="26"/>
              <w:szCs w:val="26"/>
            </w:rPr>
          </w:rPrChange>
        </w:rPr>
        <w:t xml:space="preserve"> ra </w:t>
      </w:r>
      <w:proofErr w:type="spellStart"/>
      <w:r w:rsidRPr="00B41112">
        <w:rPr>
          <w:sz w:val="26"/>
          <w:szCs w:val="26"/>
          <w:rPrChange w:id="11888" w:author="Le Minh Nghia" w:date="2019-10-09T10:56:00Z">
            <w:rPr>
              <w:sz w:val="26"/>
              <w:szCs w:val="26"/>
            </w:rPr>
          </w:rPrChange>
        </w:rPr>
        <w:t>máy</w:t>
      </w:r>
      <w:proofErr w:type="spellEnd"/>
      <w:r w:rsidRPr="00B41112">
        <w:rPr>
          <w:sz w:val="26"/>
          <w:szCs w:val="26"/>
          <w:rPrChange w:id="11889" w:author="Le Minh Nghia" w:date="2019-10-09T10:56:00Z">
            <w:rPr>
              <w:sz w:val="26"/>
              <w:szCs w:val="26"/>
            </w:rPr>
          </w:rPrChange>
        </w:rPr>
        <w:t xml:space="preserve"> </w:t>
      </w:r>
      <w:proofErr w:type="spellStart"/>
      <w:r w:rsidRPr="00B41112">
        <w:rPr>
          <w:sz w:val="26"/>
          <w:szCs w:val="26"/>
          <w:rPrChange w:id="11890" w:author="Le Minh Nghia" w:date="2019-10-09T10:56:00Z">
            <w:rPr>
              <w:sz w:val="26"/>
              <w:szCs w:val="26"/>
            </w:rPr>
          </w:rPrChange>
        </w:rPr>
        <w:t>chủ</w:t>
      </w:r>
      <w:proofErr w:type="spellEnd"/>
      <w:r w:rsidRPr="00B41112">
        <w:rPr>
          <w:sz w:val="26"/>
          <w:szCs w:val="26"/>
          <w:rPrChange w:id="11891" w:author="Le Minh Nghia" w:date="2019-10-09T10:56:00Z">
            <w:rPr>
              <w:sz w:val="26"/>
              <w:szCs w:val="26"/>
            </w:rPr>
          </w:rPrChange>
        </w:rPr>
        <w:t xml:space="preserve"> web local </w:t>
      </w:r>
      <w:proofErr w:type="spellStart"/>
      <w:r w:rsidRPr="00B41112">
        <w:rPr>
          <w:sz w:val="26"/>
          <w:szCs w:val="26"/>
          <w:rPrChange w:id="11892" w:author="Le Minh Nghia" w:date="2019-10-09T10:56:00Z">
            <w:rPr>
              <w:sz w:val="26"/>
              <w:szCs w:val="26"/>
            </w:rPr>
          </w:rPrChange>
        </w:rPr>
        <w:t>để</w:t>
      </w:r>
      <w:proofErr w:type="spellEnd"/>
      <w:r w:rsidRPr="00B41112">
        <w:rPr>
          <w:sz w:val="26"/>
          <w:szCs w:val="26"/>
          <w:rPrChange w:id="11893" w:author="Le Minh Nghia" w:date="2019-10-09T10:56:00Z">
            <w:rPr>
              <w:sz w:val="26"/>
              <w:szCs w:val="26"/>
            </w:rPr>
          </w:rPrChange>
        </w:rPr>
        <w:t xml:space="preserve"> </w:t>
      </w:r>
      <w:proofErr w:type="spellStart"/>
      <w:r w:rsidRPr="00B41112">
        <w:rPr>
          <w:sz w:val="26"/>
          <w:szCs w:val="26"/>
          <w:rPrChange w:id="11894" w:author="Le Minh Nghia" w:date="2019-10-09T10:56:00Z">
            <w:rPr>
              <w:sz w:val="26"/>
              <w:szCs w:val="26"/>
            </w:rPr>
          </w:rPrChange>
        </w:rPr>
        <w:t>kiểm</w:t>
      </w:r>
      <w:proofErr w:type="spellEnd"/>
      <w:r w:rsidRPr="00B41112">
        <w:rPr>
          <w:sz w:val="26"/>
          <w:szCs w:val="26"/>
          <w:rPrChange w:id="11895" w:author="Le Minh Nghia" w:date="2019-10-09T10:56:00Z">
            <w:rPr>
              <w:sz w:val="26"/>
              <w:szCs w:val="26"/>
            </w:rPr>
          </w:rPrChange>
        </w:rPr>
        <w:t xml:space="preserve"> </w:t>
      </w:r>
      <w:proofErr w:type="spellStart"/>
      <w:r w:rsidRPr="00B41112">
        <w:rPr>
          <w:sz w:val="26"/>
          <w:szCs w:val="26"/>
          <w:rPrChange w:id="11896" w:author="Le Minh Nghia" w:date="2019-10-09T10:56:00Z">
            <w:rPr>
              <w:sz w:val="26"/>
              <w:szCs w:val="26"/>
            </w:rPr>
          </w:rPrChange>
        </w:rPr>
        <w:t>tra</w:t>
      </w:r>
      <w:proofErr w:type="spellEnd"/>
      <w:r w:rsidRPr="00B41112">
        <w:rPr>
          <w:sz w:val="26"/>
          <w:szCs w:val="26"/>
          <w:rPrChange w:id="11897" w:author="Le Minh Nghia" w:date="2019-10-09T10:56:00Z">
            <w:rPr>
              <w:sz w:val="26"/>
              <w:szCs w:val="26"/>
            </w:rPr>
          </w:rPrChange>
        </w:rPr>
        <w:t xml:space="preserve"> </w:t>
      </w:r>
      <w:proofErr w:type="spellStart"/>
      <w:r w:rsidRPr="00B41112">
        <w:rPr>
          <w:sz w:val="26"/>
          <w:szCs w:val="26"/>
          <w:rPrChange w:id="11898" w:author="Le Minh Nghia" w:date="2019-10-09T10:56:00Z">
            <w:rPr>
              <w:sz w:val="26"/>
              <w:szCs w:val="26"/>
            </w:rPr>
          </w:rPrChange>
        </w:rPr>
        <w:t>và</w:t>
      </w:r>
      <w:proofErr w:type="spellEnd"/>
      <w:r w:rsidRPr="00B41112">
        <w:rPr>
          <w:sz w:val="26"/>
          <w:szCs w:val="26"/>
          <w:rPrChange w:id="11899" w:author="Le Minh Nghia" w:date="2019-10-09T10:56:00Z">
            <w:rPr>
              <w:sz w:val="26"/>
              <w:szCs w:val="26"/>
            </w:rPr>
          </w:rPrChange>
        </w:rPr>
        <w:t xml:space="preserve"> </w:t>
      </w:r>
      <w:proofErr w:type="spellStart"/>
      <w:r w:rsidRPr="00B41112">
        <w:rPr>
          <w:sz w:val="26"/>
          <w:szCs w:val="26"/>
          <w:rPrChange w:id="11900" w:author="Le Minh Nghia" w:date="2019-10-09T10:56:00Z">
            <w:rPr>
              <w:sz w:val="26"/>
              <w:szCs w:val="26"/>
            </w:rPr>
          </w:rPrChange>
        </w:rPr>
        <w:t>triển</w:t>
      </w:r>
      <w:proofErr w:type="spellEnd"/>
      <w:r w:rsidRPr="00B41112">
        <w:rPr>
          <w:sz w:val="26"/>
          <w:szCs w:val="26"/>
          <w:rPrChange w:id="11901" w:author="Le Minh Nghia" w:date="2019-10-09T10:56:00Z">
            <w:rPr>
              <w:sz w:val="26"/>
              <w:szCs w:val="26"/>
            </w:rPr>
          </w:rPrChange>
        </w:rPr>
        <w:t xml:space="preserve"> </w:t>
      </w:r>
      <w:proofErr w:type="spellStart"/>
      <w:r w:rsidRPr="00B41112">
        <w:rPr>
          <w:sz w:val="26"/>
          <w:szCs w:val="26"/>
          <w:rPrChange w:id="11902" w:author="Le Minh Nghia" w:date="2019-10-09T10:56:00Z">
            <w:rPr>
              <w:sz w:val="26"/>
              <w:szCs w:val="26"/>
            </w:rPr>
          </w:rPrChange>
        </w:rPr>
        <w:t>khai</w:t>
      </w:r>
      <w:proofErr w:type="spellEnd"/>
      <w:r w:rsidRPr="00B41112">
        <w:rPr>
          <w:sz w:val="26"/>
          <w:szCs w:val="26"/>
          <w:rPrChange w:id="11903" w:author="Le Minh Nghia" w:date="2019-10-09T10:56:00Z">
            <w:rPr>
              <w:sz w:val="26"/>
              <w:szCs w:val="26"/>
            </w:rPr>
          </w:rPrChange>
        </w:rPr>
        <w:t xml:space="preserve"> </w:t>
      </w:r>
      <w:proofErr w:type="spellStart"/>
      <w:r w:rsidRPr="00B41112">
        <w:rPr>
          <w:sz w:val="26"/>
          <w:szCs w:val="26"/>
          <w:rPrChange w:id="11904" w:author="Le Minh Nghia" w:date="2019-10-09T10:56:00Z">
            <w:rPr>
              <w:sz w:val="26"/>
              <w:szCs w:val="26"/>
            </w:rPr>
          </w:rPrChange>
        </w:rPr>
        <w:t>trang</w:t>
      </w:r>
      <w:proofErr w:type="spellEnd"/>
      <w:r w:rsidRPr="00B41112">
        <w:rPr>
          <w:sz w:val="26"/>
          <w:szCs w:val="26"/>
          <w:rPrChange w:id="11905" w:author="Le Minh Nghia" w:date="2019-10-09T10:56:00Z">
            <w:rPr>
              <w:sz w:val="26"/>
              <w:szCs w:val="26"/>
            </w:rPr>
          </w:rPrChange>
        </w:rPr>
        <w:t xml:space="preserve"> web </w:t>
      </w:r>
      <w:proofErr w:type="spellStart"/>
      <w:r w:rsidRPr="00B41112">
        <w:rPr>
          <w:sz w:val="26"/>
          <w:szCs w:val="26"/>
          <w:rPrChange w:id="11906" w:author="Le Minh Nghia" w:date="2019-10-09T10:56:00Z">
            <w:rPr>
              <w:sz w:val="26"/>
              <w:szCs w:val="26"/>
            </w:rPr>
          </w:rPrChange>
        </w:rPr>
        <w:t>của</w:t>
      </w:r>
      <w:proofErr w:type="spellEnd"/>
      <w:r w:rsidRPr="00B41112">
        <w:rPr>
          <w:sz w:val="26"/>
          <w:szCs w:val="26"/>
          <w:rPrChange w:id="11907" w:author="Le Minh Nghia" w:date="2019-10-09T10:56:00Z">
            <w:rPr>
              <w:sz w:val="26"/>
              <w:szCs w:val="26"/>
            </w:rPr>
          </w:rPrChange>
        </w:rPr>
        <w:t xml:space="preserve"> </w:t>
      </w:r>
      <w:proofErr w:type="spellStart"/>
      <w:r w:rsidRPr="00B41112">
        <w:rPr>
          <w:sz w:val="26"/>
          <w:szCs w:val="26"/>
          <w:rPrChange w:id="11908" w:author="Le Minh Nghia" w:date="2019-10-09T10:56:00Z">
            <w:rPr>
              <w:sz w:val="26"/>
              <w:szCs w:val="26"/>
            </w:rPr>
          </w:rPrChange>
        </w:rPr>
        <w:t>mình</w:t>
      </w:r>
      <w:proofErr w:type="spellEnd"/>
      <w:r w:rsidRPr="00B41112">
        <w:rPr>
          <w:sz w:val="26"/>
          <w:szCs w:val="26"/>
          <w:rPrChange w:id="11909" w:author="Le Minh Nghia" w:date="2019-10-09T10:56:00Z">
            <w:rPr>
              <w:sz w:val="26"/>
              <w:szCs w:val="26"/>
            </w:rPr>
          </w:rPrChange>
        </w:rPr>
        <w:t>. </w:t>
      </w:r>
    </w:p>
    <w:p w:rsidR="006C6E71" w:rsidRPr="00B41112" w:rsidRDefault="006C6E71" w:rsidP="00A22430">
      <w:pPr>
        <w:spacing w:line="360" w:lineRule="auto"/>
        <w:ind w:firstLine="720"/>
        <w:rPr>
          <w:sz w:val="26"/>
          <w:szCs w:val="26"/>
          <w:rPrChange w:id="11910" w:author="Le Minh Nghia" w:date="2019-10-09T10:56:00Z">
            <w:rPr>
              <w:sz w:val="26"/>
              <w:szCs w:val="26"/>
            </w:rPr>
          </w:rPrChange>
        </w:rPr>
      </w:pPr>
      <w:proofErr w:type="spellStart"/>
      <w:r w:rsidRPr="00B41112">
        <w:rPr>
          <w:sz w:val="26"/>
          <w:szCs w:val="26"/>
          <w:rPrChange w:id="11911" w:author="Le Minh Nghia" w:date="2019-10-09T10:56:00Z">
            <w:rPr>
              <w:sz w:val="26"/>
              <w:szCs w:val="26"/>
            </w:rPr>
          </w:rPrChange>
        </w:rPr>
        <w:t>Tải</w:t>
      </w:r>
      <w:proofErr w:type="spellEnd"/>
      <w:r w:rsidRPr="00B41112">
        <w:rPr>
          <w:sz w:val="26"/>
          <w:szCs w:val="26"/>
          <w:rPrChange w:id="11912" w:author="Le Minh Nghia" w:date="2019-10-09T10:56:00Z">
            <w:rPr>
              <w:sz w:val="26"/>
              <w:szCs w:val="26"/>
            </w:rPr>
          </w:rPrChange>
        </w:rPr>
        <w:t xml:space="preserve"> </w:t>
      </w:r>
      <w:proofErr w:type="spellStart"/>
      <w:r w:rsidRPr="00B41112">
        <w:rPr>
          <w:sz w:val="26"/>
          <w:szCs w:val="26"/>
          <w:rPrChange w:id="11913" w:author="Le Minh Nghia" w:date="2019-10-09T10:56:00Z">
            <w:rPr>
              <w:sz w:val="26"/>
              <w:szCs w:val="26"/>
            </w:rPr>
          </w:rPrChange>
        </w:rPr>
        <w:t>xampp</w:t>
      </w:r>
      <w:proofErr w:type="spellEnd"/>
      <w:r w:rsidRPr="00B41112">
        <w:rPr>
          <w:sz w:val="26"/>
          <w:szCs w:val="26"/>
          <w:rPrChange w:id="11914" w:author="Le Minh Nghia" w:date="2019-10-09T10:56:00Z">
            <w:rPr>
              <w:sz w:val="26"/>
              <w:szCs w:val="26"/>
            </w:rPr>
          </w:rPrChange>
        </w:rPr>
        <w:t xml:space="preserve"> </w:t>
      </w:r>
      <w:proofErr w:type="spellStart"/>
      <w:r w:rsidRPr="00B41112">
        <w:rPr>
          <w:sz w:val="26"/>
          <w:szCs w:val="26"/>
          <w:rPrChange w:id="11915" w:author="Le Minh Nghia" w:date="2019-10-09T10:56:00Z">
            <w:rPr>
              <w:sz w:val="26"/>
              <w:szCs w:val="26"/>
            </w:rPr>
          </w:rPrChange>
        </w:rPr>
        <w:t>tại</w:t>
      </w:r>
      <w:proofErr w:type="spellEnd"/>
      <w:r w:rsidRPr="00B41112">
        <w:rPr>
          <w:sz w:val="26"/>
          <w:szCs w:val="26"/>
          <w:rPrChange w:id="11916" w:author="Le Minh Nghia" w:date="2019-10-09T10:56:00Z">
            <w:rPr>
              <w:sz w:val="26"/>
              <w:szCs w:val="26"/>
            </w:rPr>
          </w:rPrChange>
        </w:rPr>
        <w:t xml:space="preserve">: </w:t>
      </w:r>
      <w:r w:rsidR="00B41112" w:rsidRPr="00B41112">
        <w:rPr>
          <w:sz w:val="26"/>
          <w:szCs w:val="26"/>
          <w:rPrChange w:id="11917" w:author="Le Minh Nghia" w:date="2019-10-09T10:56:00Z">
            <w:rPr/>
          </w:rPrChange>
        </w:rPr>
        <w:fldChar w:fldCharType="begin"/>
      </w:r>
      <w:r w:rsidR="00B41112" w:rsidRPr="00B41112">
        <w:rPr>
          <w:sz w:val="26"/>
          <w:szCs w:val="26"/>
          <w:rPrChange w:id="11918" w:author="Le Minh Nghia" w:date="2019-10-09T10:56:00Z">
            <w:rPr/>
          </w:rPrChange>
        </w:rPr>
        <w:instrText xml:space="preserve"> HYPERLINK "https://www.apachefriends.org/download.html" </w:instrText>
      </w:r>
      <w:r w:rsidR="00B41112" w:rsidRPr="00B41112">
        <w:rPr>
          <w:sz w:val="26"/>
          <w:szCs w:val="26"/>
          <w:rPrChange w:id="11919" w:author="Le Minh Nghia" w:date="2019-10-09T10:56:00Z">
            <w:rPr/>
          </w:rPrChange>
        </w:rPr>
        <w:fldChar w:fldCharType="separate"/>
      </w:r>
      <w:r w:rsidRPr="00B41112">
        <w:rPr>
          <w:rStyle w:val="Hyperlink"/>
          <w:sz w:val="26"/>
          <w:szCs w:val="26"/>
          <w:rPrChange w:id="11920" w:author="Le Minh Nghia" w:date="2019-10-09T10:56:00Z">
            <w:rPr>
              <w:rStyle w:val="Hyperlink"/>
              <w:sz w:val="26"/>
              <w:szCs w:val="26"/>
            </w:rPr>
          </w:rPrChange>
        </w:rPr>
        <w:t>https://www.apachefriends.org/download.html</w:t>
      </w:r>
      <w:r w:rsidR="00B41112" w:rsidRPr="00B41112">
        <w:rPr>
          <w:rStyle w:val="Hyperlink"/>
          <w:sz w:val="26"/>
          <w:szCs w:val="26"/>
          <w:rPrChange w:id="11921" w:author="Le Minh Nghia" w:date="2019-10-09T10:56:00Z">
            <w:rPr>
              <w:rStyle w:val="Hyperlink"/>
              <w:sz w:val="26"/>
              <w:szCs w:val="26"/>
            </w:rPr>
          </w:rPrChange>
        </w:rPr>
        <w:fldChar w:fldCharType="end"/>
      </w:r>
    </w:p>
    <w:p w:rsidR="006C6E71" w:rsidRPr="00B41112" w:rsidRDefault="006C6E71" w:rsidP="00A22430">
      <w:pPr>
        <w:spacing w:line="360" w:lineRule="auto"/>
        <w:ind w:firstLine="720"/>
        <w:rPr>
          <w:sz w:val="26"/>
          <w:szCs w:val="26"/>
          <w:rPrChange w:id="11922" w:author="Le Minh Nghia" w:date="2019-10-09T10:56:00Z">
            <w:rPr>
              <w:sz w:val="26"/>
              <w:szCs w:val="26"/>
            </w:rPr>
          </w:rPrChange>
        </w:rPr>
      </w:pPr>
      <w:r w:rsidRPr="00B41112">
        <w:rPr>
          <w:b/>
          <w:sz w:val="26"/>
          <w:szCs w:val="26"/>
          <w:rPrChange w:id="11923" w:author="Le Minh Nghia" w:date="2019-10-09T10:56:00Z">
            <w:rPr>
              <w:b/>
              <w:sz w:val="26"/>
              <w:szCs w:val="26"/>
            </w:rPr>
          </w:rPrChange>
        </w:rPr>
        <w:t>GitHub:</w:t>
      </w:r>
      <w:r w:rsidRPr="00B41112">
        <w:rPr>
          <w:sz w:val="26"/>
          <w:szCs w:val="26"/>
          <w:rPrChange w:id="11924" w:author="Le Minh Nghia" w:date="2019-10-09T10:56:00Z">
            <w:rPr>
              <w:sz w:val="26"/>
              <w:szCs w:val="26"/>
            </w:rPr>
          </w:rPrChange>
        </w:rPr>
        <w:t> </w:t>
      </w:r>
      <w:proofErr w:type="spellStart"/>
      <w:r w:rsidRPr="00B41112">
        <w:rPr>
          <w:sz w:val="26"/>
          <w:szCs w:val="26"/>
          <w:rPrChange w:id="11925" w:author="Le Minh Nghia" w:date="2019-10-09T10:56:00Z">
            <w:rPr>
              <w:sz w:val="26"/>
              <w:szCs w:val="26"/>
            </w:rPr>
          </w:rPrChange>
        </w:rPr>
        <w:t>là</w:t>
      </w:r>
      <w:proofErr w:type="spellEnd"/>
      <w:r w:rsidRPr="00B41112">
        <w:rPr>
          <w:sz w:val="26"/>
          <w:szCs w:val="26"/>
          <w:rPrChange w:id="11926" w:author="Le Minh Nghia" w:date="2019-10-09T10:56:00Z">
            <w:rPr>
              <w:sz w:val="26"/>
              <w:szCs w:val="26"/>
            </w:rPr>
          </w:rPrChange>
        </w:rPr>
        <w:t xml:space="preserve"> </w:t>
      </w:r>
      <w:proofErr w:type="spellStart"/>
      <w:r w:rsidRPr="00B41112">
        <w:rPr>
          <w:sz w:val="26"/>
          <w:szCs w:val="26"/>
          <w:rPrChange w:id="11927" w:author="Le Minh Nghia" w:date="2019-10-09T10:56:00Z">
            <w:rPr>
              <w:sz w:val="26"/>
              <w:szCs w:val="26"/>
            </w:rPr>
          </w:rPrChange>
        </w:rPr>
        <w:t>một</w:t>
      </w:r>
      <w:proofErr w:type="spellEnd"/>
      <w:r w:rsidRPr="00B41112">
        <w:rPr>
          <w:sz w:val="26"/>
          <w:szCs w:val="26"/>
          <w:rPrChange w:id="11928" w:author="Le Minh Nghia" w:date="2019-10-09T10:56:00Z">
            <w:rPr>
              <w:sz w:val="26"/>
              <w:szCs w:val="26"/>
            </w:rPr>
          </w:rPrChange>
        </w:rPr>
        <w:t xml:space="preserve"> </w:t>
      </w:r>
      <w:proofErr w:type="spellStart"/>
      <w:r w:rsidRPr="00B41112">
        <w:rPr>
          <w:sz w:val="26"/>
          <w:szCs w:val="26"/>
          <w:rPrChange w:id="11929" w:author="Le Minh Nghia" w:date="2019-10-09T10:56:00Z">
            <w:rPr>
              <w:sz w:val="26"/>
              <w:szCs w:val="26"/>
            </w:rPr>
          </w:rPrChange>
        </w:rPr>
        <w:t>dịch</w:t>
      </w:r>
      <w:proofErr w:type="spellEnd"/>
      <w:r w:rsidRPr="00B41112">
        <w:rPr>
          <w:sz w:val="26"/>
          <w:szCs w:val="26"/>
          <w:rPrChange w:id="11930" w:author="Le Minh Nghia" w:date="2019-10-09T10:56:00Z">
            <w:rPr>
              <w:sz w:val="26"/>
              <w:szCs w:val="26"/>
            </w:rPr>
          </w:rPrChange>
        </w:rPr>
        <w:t xml:space="preserve"> </w:t>
      </w:r>
      <w:proofErr w:type="spellStart"/>
      <w:r w:rsidRPr="00B41112">
        <w:rPr>
          <w:sz w:val="26"/>
          <w:szCs w:val="26"/>
          <w:rPrChange w:id="11931" w:author="Le Minh Nghia" w:date="2019-10-09T10:56:00Z">
            <w:rPr>
              <w:sz w:val="26"/>
              <w:szCs w:val="26"/>
            </w:rPr>
          </w:rPrChange>
        </w:rPr>
        <w:t>vụ</w:t>
      </w:r>
      <w:proofErr w:type="spellEnd"/>
      <w:r w:rsidRPr="00B41112">
        <w:rPr>
          <w:sz w:val="26"/>
          <w:szCs w:val="26"/>
          <w:rPrChange w:id="11932" w:author="Le Minh Nghia" w:date="2019-10-09T10:56:00Z">
            <w:rPr>
              <w:sz w:val="26"/>
              <w:szCs w:val="26"/>
            </w:rPr>
          </w:rPrChange>
        </w:rPr>
        <w:t xml:space="preserve"> </w:t>
      </w:r>
      <w:proofErr w:type="spellStart"/>
      <w:r w:rsidRPr="00B41112">
        <w:rPr>
          <w:sz w:val="26"/>
          <w:szCs w:val="26"/>
          <w:rPrChange w:id="11933" w:author="Le Minh Nghia" w:date="2019-10-09T10:56:00Z">
            <w:rPr>
              <w:sz w:val="26"/>
              <w:szCs w:val="26"/>
            </w:rPr>
          </w:rPrChange>
        </w:rPr>
        <w:t>cung</w:t>
      </w:r>
      <w:proofErr w:type="spellEnd"/>
      <w:r w:rsidRPr="00B41112">
        <w:rPr>
          <w:sz w:val="26"/>
          <w:szCs w:val="26"/>
          <w:rPrChange w:id="11934" w:author="Le Minh Nghia" w:date="2019-10-09T10:56:00Z">
            <w:rPr>
              <w:sz w:val="26"/>
              <w:szCs w:val="26"/>
            </w:rPr>
          </w:rPrChange>
        </w:rPr>
        <w:t xml:space="preserve"> </w:t>
      </w:r>
      <w:proofErr w:type="spellStart"/>
      <w:r w:rsidRPr="00B41112">
        <w:rPr>
          <w:sz w:val="26"/>
          <w:szCs w:val="26"/>
          <w:rPrChange w:id="11935" w:author="Le Minh Nghia" w:date="2019-10-09T10:56:00Z">
            <w:rPr>
              <w:sz w:val="26"/>
              <w:szCs w:val="26"/>
            </w:rPr>
          </w:rPrChange>
        </w:rPr>
        <w:t>cấp</w:t>
      </w:r>
      <w:proofErr w:type="spellEnd"/>
      <w:r w:rsidRPr="00B41112">
        <w:rPr>
          <w:sz w:val="26"/>
          <w:szCs w:val="26"/>
          <w:rPrChange w:id="11936" w:author="Le Minh Nghia" w:date="2019-10-09T10:56:00Z">
            <w:rPr>
              <w:sz w:val="26"/>
              <w:szCs w:val="26"/>
            </w:rPr>
          </w:rPrChange>
        </w:rPr>
        <w:t> </w:t>
      </w:r>
      <w:proofErr w:type="spellStart"/>
      <w:r w:rsidR="009006FB" w:rsidRPr="00B41112">
        <w:rPr>
          <w:sz w:val="26"/>
          <w:szCs w:val="26"/>
          <w:rPrChange w:id="11937" w:author="Le Minh Nghia" w:date="2019-10-09T10:56:00Z">
            <w:rPr/>
          </w:rPrChange>
        </w:rPr>
        <w:fldChar w:fldCharType="begin"/>
      </w:r>
      <w:r w:rsidR="009006FB" w:rsidRPr="00B41112">
        <w:rPr>
          <w:sz w:val="26"/>
          <w:szCs w:val="26"/>
          <w:rPrChange w:id="11938" w:author="Le Minh Nghia" w:date="2019-10-09T10:56:00Z">
            <w:rPr/>
          </w:rPrChange>
        </w:rPr>
        <w:instrText xml:space="preserve"> HYPERLINK "https://vi.wikipedia.org/w/index.php?title=Kho_l%C6%B0u_tr%E1%BB%AF_m%C3%A3_ngu%E1%BB%93n&amp;action=edit&amp;redlink=1" \o "Kho lưu trữ mã nguồn (trang chưa được viết)" </w:instrText>
      </w:r>
      <w:r w:rsidR="009006FB" w:rsidRPr="00B41112">
        <w:rPr>
          <w:sz w:val="26"/>
          <w:szCs w:val="26"/>
          <w:rPrChange w:id="11939" w:author="Le Minh Nghia" w:date="2019-10-09T10:56:00Z">
            <w:rPr/>
          </w:rPrChange>
        </w:rPr>
        <w:fldChar w:fldCharType="separate"/>
      </w:r>
      <w:r w:rsidRPr="00B41112">
        <w:rPr>
          <w:sz w:val="26"/>
          <w:szCs w:val="26"/>
          <w:rPrChange w:id="11940" w:author="Le Minh Nghia" w:date="2019-10-09T10:56:00Z">
            <w:rPr>
              <w:sz w:val="26"/>
              <w:szCs w:val="26"/>
            </w:rPr>
          </w:rPrChange>
        </w:rPr>
        <w:t>kho</w:t>
      </w:r>
      <w:proofErr w:type="spellEnd"/>
      <w:r w:rsidRPr="00B41112">
        <w:rPr>
          <w:sz w:val="26"/>
          <w:szCs w:val="26"/>
          <w:rPrChange w:id="11941" w:author="Le Minh Nghia" w:date="2019-10-09T10:56:00Z">
            <w:rPr>
              <w:sz w:val="26"/>
              <w:szCs w:val="26"/>
            </w:rPr>
          </w:rPrChange>
        </w:rPr>
        <w:t xml:space="preserve"> </w:t>
      </w:r>
      <w:proofErr w:type="spellStart"/>
      <w:r w:rsidRPr="00B41112">
        <w:rPr>
          <w:sz w:val="26"/>
          <w:szCs w:val="26"/>
          <w:rPrChange w:id="11942" w:author="Le Minh Nghia" w:date="2019-10-09T10:56:00Z">
            <w:rPr>
              <w:sz w:val="26"/>
              <w:szCs w:val="26"/>
            </w:rPr>
          </w:rPrChange>
        </w:rPr>
        <w:t>lưu</w:t>
      </w:r>
      <w:proofErr w:type="spellEnd"/>
      <w:r w:rsidRPr="00B41112">
        <w:rPr>
          <w:sz w:val="26"/>
          <w:szCs w:val="26"/>
          <w:rPrChange w:id="11943" w:author="Le Minh Nghia" w:date="2019-10-09T10:56:00Z">
            <w:rPr>
              <w:sz w:val="26"/>
              <w:szCs w:val="26"/>
            </w:rPr>
          </w:rPrChange>
        </w:rPr>
        <w:t xml:space="preserve"> </w:t>
      </w:r>
      <w:proofErr w:type="spellStart"/>
      <w:r w:rsidRPr="00B41112">
        <w:rPr>
          <w:sz w:val="26"/>
          <w:szCs w:val="26"/>
          <w:rPrChange w:id="11944" w:author="Le Minh Nghia" w:date="2019-10-09T10:56:00Z">
            <w:rPr>
              <w:sz w:val="26"/>
              <w:szCs w:val="26"/>
            </w:rPr>
          </w:rPrChange>
        </w:rPr>
        <w:t>trữ</w:t>
      </w:r>
      <w:proofErr w:type="spellEnd"/>
      <w:r w:rsidRPr="00B41112">
        <w:rPr>
          <w:sz w:val="26"/>
          <w:szCs w:val="26"/>
          <w:rPrChange w:id="11945" w:author="Le Minh Nghia" w:date="2019-10-09T10:56:00Z">
            <w:rPr>
              <w:sz w:val="26"/>
              <w:szCs w:val="26"/>
            </w:rPr>
          </w:rPrChange>
        </w:rPr>
        <w:t xml:space="preserve"> </w:t>
      </w:r>
      <w:proofErr w:type="spellStart"/>
      <w:r w:rsidRPr="00B41112">
        <w:rPr>
          <w:sz w:val="26"/>
          <w:szCs w:val="26"/>
          <w:rPrChange w:id="11946" w:author="Le Minh Nghia" w:date="2019-10-09T10:56:00Z">
            <w:rPr>
              <w:sz w:val="26"/>
              <w:szCs w:val="26"/>
            </w:rPr>
          </w:rPrChange>
        </w:rPr>
        <w:t>mã</w:t>
      </w:r>
      <w:proofErr w:type="spellEnd"/>
      <w:r w:rsidRPr="00B41112">
        <w:rPr>
          <w:sz w:val="26"/>
          <w:szCs w:val="26"/>
          <w:rPrChange w:id="11947" w:author="Le Minh Nghia" w:date="2019-10-09T10:56:00Z">
            <w:rPr>
              <w:sz w:val="26"/>
              <w:szCs w:val="26"/>
            </w:rPr>
          </w:rPrChange>
        </w:rPr>
        <w:t xml:space="preserve"> </w:t>
      </w:r>
      <w:proofErr w:type="spellStart"/>
      <w:r w:rsidRPr="00B41112">
        <w:rPr>
          <w:sz w:val="26"/>
          <w:szCs w:val="26"/>
          <w:rPrChange w:id="11948" w:author="Le Minh Nghia" w:date="2019-10-09T10:56:00Z">
            <w:rPr>
              <w:sz w:val="26"/>
              <w:szCs w:val="26"/>
            </w:rPr>
          </w:rPrChange>
        </w:rPr>
        <w:t>nguồn</w:t>
      </w:r>
      <w:proofErr w:type="spellEnd"/>
      <w:r w:rsidR="009006FB" w:rsidRPr="00B41112">
        <w:rPr>
          <w:sz w:val="26"/>
          <w:szCs w:val="26"/>
          <w:rPrChange w:id="11949" w:author="Le Minh Nghia" w:date="2019-10-09T10:56:00Z">
            <w:rPr>
              <w:sz w:val="26"/>
              <w:szCs w:val="26"/>
            </w:rPr>
          </w:rPrChange>
        </w:rPr>
        <w:fldChar w:fldCharType="end"/>
      </w:r>
      <w:r w:rsidRPr="00B41112">
        <w:rPr>
          <w:sz w:val="26"/>
          <w:szCs w:val="26"/>
          <w:rPrChange w:id="11950" w:author="Le Minh Nghia" w:date="2019-10-09T10:56:00Z">
            <w:rPr>
              <w:sz w:val="26"/>
              <w:szCs w:val="26"/>
            </w:rPr>
          </w:rPrChange>
        </w:rPr>
        <w:t> </w:t>
      </w:r>
      <w:r w:rsidR="00B41112" w:rsidRPr="00B41112">
        <w:rPr>
          <w:sz w:val="26"/>
          <w:szCs w:val="26"/>
          <w:rPrChange w:id="11951" w:author="Le Minh Nghia" w:date="2019-10-09T10:56:00Z">
            <w:rPr/>
          </w:rPrChange>
        </w:rPr>
        <w:fldChar w:fldCharType="begin"/>
      </w:r>
      <w:r w:rsidR="00B41112" w:rsidRPr="00B41112">
        <w:rPr>
          <w:sz w:val="26"/>
          <w:szCs w:val="26"/>
          <w:rPrChange w:id="11952" w:author="Le Minh Nghia" w:date="2019-10-09T10:56:00Z">
            <w:rPr/>
          </w:rPrChange>
        </w:rPr>
        <w:instrText xml:space="preserve"> HYPERLINK "https://vi.wikipedia.org/wiki/Git_(ph%E1%BA%A7n_m%E1%BB%81m)" \o "Git (phần mềm)" </w:instrText>
      </w:r>
      <w:r w:rsidR="00B41112" w:rsidRPr="00B41112">
        <w:rPr>
          <w:sz w:val="26"/>
          <w:szCs w:val="26"/>
          <w:rPrChange w:id="11953" w:author="Le Minh Nghia" w:date="2019-10-09T10:56:00Z">
            <w:rPr/>
          </w:rPrChange>
        </w:rPr>
        <w:fldChar w:fldCharType="separate"/>
      </w:r>
      <w:r w:rsidRPr="00B41112">
        <w:rPr>
          <w:sz w:val="26"/>
          <w:szCs w:val="26"/>
          <w:rPrChange w:id="11954" w:author="Le Minh Nghia" w:date="2019-10-09T10:56:00Z">
            <w:rPr>
              <w:sz w:val="26"/>
              <w:szCs w:val="26"/>
            </w:rPr>
          </w:rPrChange>
        </w:rPr>
        <w:t>Git</w:t>
      </w:r>
      <w:r w:rsidR="00B41112" w:rsidRPr="00B41112">
        <w:rPr>
          <w:sz w:val="26"/>
          <w:szCs w:val="26"/>
          <w:rPrChange w:id="11955" w:author="Le Minh Nghia" w:date="2019-10-09T10:56:00Z">
            <w:rPr>
              <w:sz w:val="26"/>
              <w:szCs w:val="26"/>
            </w:rPr>
          </w:rPrChange>
        </w:rPr>
        <w:fldChar w:fldCharType="end"/>
      </w:r>
      <w:r w:rsidRPr="00B41112">
        <w:rPr>
          <w:sz w:val="26"/>
          <w:szCs w:val="26"/>
          <w:rPrChange w:id="11956" w:author="Le Minh Nghia" w:date="2019-10-09T10:56:00Z">
            <w:rPr>
              <w:sz w:val="26"/>
              <w:szCs w:val="26"/>
            </w:rPr>
          </w:rPrChange>
        </w:rPr>
        <w:t> </w:t>
      </w:r>
      <w:proofErr w:type="spellStart"/>
      <w:r w:rsidRPr="00B41112">
        <w:rPr>
          <w:sz w:val="26"/>
          <w:szCs w:val="26"/>
          <w:rPrChange w:id="11957" w:author="Le Minh Nghia" w:date="2019-10-09T10:56:00Z">
            <w:rPr>
              <w:sz w:val="26"/>
              <w:szCs w:val="26"/>
            </w:rPr>
          </w:rPrChange>
        </w:rPr>
        <w:t>dựa</w:t>
      </w:r>
      <w:proofErr w:type="spellEnd"/>
      <w:r w:rsidRPr="00B41112">
        <w:rPr>
          <w:sz w:val="26"/>
          <w:szCs w:val="26"/>
          <w:rPrChange w:id="11958" w:author="Le Minh Nghia" w:date="2019-10-09T10:56:00Z">
            <w:rPr>
              <w:sz w:val="26"/>
              <w:szCs w:val="26"/>
            </w:rPr>
          </w:rPrChange>
        </w:rPr>
        <w:t xml:space="preserve"> </w:t>
      </w:r>
      <w:proofErr w:type="spellStart"/>
      <w:r w:rsidRPr="00B41112">
        <w:rPr>
          <w:sz w:val="26"/>
          <w:szCs w:val="26"/>
          <w:rPrChange w:id="11959" w:author="Le Minh Nghia" w:date="2019-10-09T10:56:00Z">
            <w:rPr>
              <w:sz w:val="26"/>
              <w:szCs w:val="26"/>
            </w:rPr>
          </w:rPrChange>
        </w:rPr>
        <w:t>trên</w:t>
      </w:r>
      <w:proofErr w:type="spellEnd"/>
      <w:r w:rsidRPr="00B41112">
        <w:rPr>
          <w:sz w:val="26"/>
          <w:szCs w:val="26"/>
          <w:rPrChange w:id="11960" w:author="Le Minh Nghia" w:date="2019-10-09T10:56:00Z">
            <w:rPr>
              <w:sz w:val="26"/>
              <w:szCs w:val="26"/>
            </w:rPr>
          </w:rPrChange>
        </w:rPr>
        <w:t xml:space="preserve"> </w:t>
      </w:r>
      <w:proofErr w:type="spellStart"/>
      <w:r w:rsidRPr="00B41112">
        <w:rPr>
          <w:sz w:val="26"/>
          <w:szCs w:val="26"/>
          <w:rPrChange w:id="11961" w:author="Le Minh Nghia" w:date="2019-10-09T10:56:00Z">
            <w:rPr>
              <w:sz w:val="26"/>
              <w:szCs w:val="26"/>
            </w:rPr>
          </w:rPrChange>
        </w:rPr>
        <w:t>nền</w:t>
      </w:r>
      <w:proofErr w:type="spellEnd"/>
      <w:r w:rsidRPr="00B41112">
        <w:rPr>
          <w:sz w:val="26"/>
          <w:szCs w:val="26"/>
          <w:rPrChange w:id="11962" w:author="Le Minh Nghia" w:date="2019-10-09T10:56:00Z">
            <w:rPr>
              <w:sz w:val="26"/>
              <w:szCs w:val="26"/>
            </w:rPr>
          </w:rPrChange>
        </w:rPr>
        <w:t xml:space="preserve"> web </w:t>
      </w:r>
      <w:proofErr w:type="spellStart"/>
      <w:r w:rsidRPr="00B41112">
        <w:rPr>
          <w:sz w:val="26"/>
          <w:szCs w:val="26"/>
          <w:rPrChange w:id="11963" w:author="Le Minh Nghia" w:date="2019-10-09T10:56:00Z">
            <w:rPr>
              <w:sz w:val="26"/>
              <w:szCs w:val="26"/>
            </w:rPr>
          </w:rPrChange>
        </w:rPr>
        <w:t>cho</w:t>
      </w:r>
      <w:proofErr w:type="spellEnd"/>
      <w:r w:rsidRPr="00B41112">
        <w:rPr>
          <w:sz w:val="26"/>
          <w:szCs w:val="26"/>
          <w:rPrChange w:id="11964" w:author="Le Minh Nghia" w:date="2019-10-09T10:56:00Z">
            <w:rPr>
              <w:sz w:val="26"/>
              <w:szCs w:val="26"/>
            </w:rPr>
          </w:rPrChange>
        </w:rPr>
        <w:t xml:space="preserve"> </w:t>
      </w:r>
      <w:proofErr w:type="spellStart"/>
      <w:r w:rsidRPr="00B41112">
        <w:rPr>
          <w:sz w:val="26"/>
          <w:szCs w:val="26"/>
          <w:rPrChange w:id="11965" w:author="Le Minh Nghia" w:date="2019-10-09T10:56:00Z">
            <w:rPr>
              <w:sz w:val="26"/>
              <w:szCs w:val="26"/>
            </w:rPr>
          </w:rPrChange>
        </w:rPr>
        <w:t>các</w:t>
      </w:r>
      <w:proofErr w:type="spellEnd"/>
      <w:r w:rsidRPr="00B41112">
        <w:rPr>
          <w:sz w:val="26"/>
          <w:szCs w:val="26"/>
          <w:rPrChange w:id="11966" w:author="Le Minh Nghia" w:date="2019-10-09T10:56:00Z">
            <w:rPr>
              <w:sz w:val="26"/>
              <w:szCs w:val="26"/>
            </w:rPr>
          </w:rPrChange>
        </w:rPr>
        <w:t xml:space="preserve"> </w:t>
      </w:r>
      <w:proofErr w:type="spellStart"/>
      <w:r w:rsidRPr="00B41112">
        <w:rPr>
          <w:sz w:val="26"/>
          <w:szCs w:val="26"/>
          <w:rPrChange w:id="11967" w:author="Le Minh Nghia" w:date="2019-10-09T10:56:00Z">
            <w:rPr>
              <w:sz w:val="26"/>
              <w:szCs w:val="26"/>
            </w:rPr>
          </w:rPrChange>
        </w:rPr>
        <w:t>dự</w:t>
      </w:r>
      <w:proofErr w:type="spellEnd"/>
      <w:r w:rsidRPr="00B41112">
        <w:rPr>
          <w:sz w:val="26"/>
          <w:szCs w:val="26"/>
          <w:rPrChange w:id="11968" w:author="Le Minh Nghia" w:date="2019-10-09T10:56:00Z">
            <w:rPr>
              <w:sz w:val="26"/>
              <w:szCs w:val="26"/>
            </w:rPr>
          </w:rPrChange>
        </w:rPr>
        <w:t xml:space="preserve"> </w:t>
      </w:r>
      <w:proofErr w:type="spellStart"/>
      <w:r w:rsidRPr="00B41112">
        <w:rPr>
          <w:sz w:val="26"/>
          <w:szCs w:val="26"/>
          <w:rPrChange w:id="11969" w:author="Le Minh Nghia" w:date="2019-10-09T10:56:00Z">
            <w:rPr>
              <w:sz w:val="26"/>
              <w:szCs w:val="26"/>
            </w:rPr>
          </w:rPrChange>
        </w:rPr>
        <w:t>án</w:t>
      </w:r>
      <w:proofErr w:type="spellEnd"/>
      <w:r w:rsidRPr="00B41112">
        <w:rPr>
          <w:sz w:val="26"/>
          <w:szCs w:val="26"/>
          <w:rPrChange w:id="11970" w:author="Le Minh Nghia" w:date="2019-10-09T10:56:00Z">
            <w:rPr>
              <w:sz w:val="26"/>
              <w:szCs w:val="26"/>
            </w:rPr>
          </w:rPrChange>
        </w:rPr>
        <w:t xml:space="preserve"> </w:t>
      </w:r>
      <w:proofErr w:type="spellStart"/>
      <w:r w:rsidRPr="00B41112">
        <w:rPr>
          <w:sz w:val="26"/>
          <w:szCs w:val="26"/>
          <w:rPrChange w:id="11971" w:author="Le Minh Nghia" w:date="2019-10-09T10:56:00Z">
            <w:rPr>
              <w:sz w:val="26"/>
              <w:szCs w:val="26"/>
            </w:rPr>
          </w:rPrChange>
        </w:rPr>
        <w:t>phát</w:t>
      </w:r>
      <w:proofErr w:type="spellEnd"/>
      <w:r w:rsidRPr="00B41112">
        <w:rPr>
          <w:sz w:val="26"/>
          <w:szCs w:val="26"/>
          <w:rPrChange w:id="11972" w:author="Le Minh Nghia" w:date="2019-10-09T10:56:00Z">
            <w:rPr>
              <w:sz w:val="26"/>
              <w:szCs w:val="26"/>
            </w:rPr>
          </w:rPrChange>
        </w:rPr>
        <w:t xml:space="preserve"> </w:t>
      </w:r>
      <w:proofErr w:type="spellStart"/>
      <w:r w:rsidRPr="00B41112">
        <w:rPr>
          <w:sz w:val="26"/>
          <w:szCs w:val="26"/>
          <w:rPrChange w:id="11973" w:author="Le Minh Nghia" w:date="2019-10-09T10:56:00Z">
            <w:rPr>
              <w:sz w:val="26"/>
              <w:szCs w:val="26"/>
            </w:rPr>
          </w:rPrChange>
        </w:rPr>
        <w:t>triển</w:t>
      </w:r>
      <w:proofErr w:type="spellEnd"/>
      <w:r w:rsidRPr="00B41112">
        <w:rPr>
          <w:sz w:val="26"/>
          <w:szCs w:val="26"/>
          <w:rPrChange w:id="11974" w:author="Le Minh Nghia" w:date="2019-10-09T10:56:00Z">
            <w:rPr>
              <w:sz w:val="26"/>
              <w:szCs w:val="26"/>
            </w:rPr>
          </w:rPrChange>
        </w:rPr>
        <w:t xml:space="preserve"> </w:t>
      </w:r>
      <w:proofErr w:type="spellStart"/>
      <w:r w:rsidRPr="00B41112">
        <w:rPr>
          <w:sz w:val="26"/>
          <w:szCs w:val="26"/>
          <w:rPrChange w:id="11975" w:author="Le Minh Nghia" w:date="2019-10-09T10:56:00Z">
            <w:rPr>
              <w:sz w:val="26"/>
              <w:szCs w:val="26"/>
            </w:rPr>
          </w:rPrChange>
        </w:rPr>
        <w:t>phần</w:t>
      </w:r>
      <w:proofErr w:type="spellEnd"/>
      <w:r w:rsidRPr="00B41112">
        <w:rPr>
          <w:sz w:val="26"/>
          <w:szCs w:val="26"/>
          <w:rPrChange w:id="11976" w:author="Le Minh Nghia" w:date="2019-10-09T10:56:00Z">
            <w:rPr>
              <w:sz w:val="26"/>
              <w:szCs w:val="26"/>
            </w:rPr>
          </w:rPrChange>
        </w:rPr>
        <w:t xml:space="preserve"> </w:t>
      </w:r>
      <w:proofErr w:type="spellStart"/>
      <w:r w:rsidRPr="00B41112">
        <w:rPr>
          <w:sz w:val="26"/>
          <w:szCs w:val="26"/>
          <w:rPrChange w:id="11977" w:author="Le Minh Nghia" w:date="2019-10-09T10:56:00Z">
            <w:rPr>
              <w:sz w:val="26"/>
              <w:szCs w:val="26"/>
            </w:rPr>
          </w:rPrChange>
        </w:rPr>
        <w:t>mềm</w:t>
      </w:r>
      <w:proofErr w:type="spellEnd"/>
      <w:r w:rsidRPr="00B41112">
        <w:rPr>
          <w:sz w:val="26"/>
          <w:szCs w:val="26"/>
          <w:rPrChange w:id="11978" w:author="Le Minh Nghia" w:date="2019-10-09T10:56:00Z">
            <w:rPr>
              <w:sz w:val="26"/>
              <w:szCs w:val="26"/>
            </w:rPr>
          </w:rPrChange>
        </w:rPr>
        <w:t xml:space="preserve">. GitHub </w:t>
      </w:r>
      <w:proofErr w:type="spellStart"/>
      <w:r w:rsidRPr="00B41112">
        <w:rPr>
          <w:sz w:val="26"/>
          <w:szCs w:val="26"/>
          <w:rPrChange w:id="11979" w:author="Le Minh Nghia" w:date="2019-10-09T10:56:00Z">
            <w:rPr>
              <w:sz w:val="26"/>
              <w:szCs w:val="26"/>
            </w:rPr>
          </w:rPrChange>
        </w:rPr>
        <w:t>cung</w:t>
      </w:r>
      <w:proofErr w:type="spellEnd"/>
      <w:r w:rsidRPr="00B41112">
        <w:rPr>
          <w:sz w:val="26"/>
          <w:szCs w:val="26"/>
          <w:rPrChange w:id="11980" w:author="Le Minh Nghia" w:date="2019-10-09T10:56:00Z">
            <w:rPr>
              <w:sz w:val="26"/>
              <w:szCs w:val="26"/>
            </w:rPr>
          </w:rPrChange>
        </w:rPr>
        <w:t xml:space="preserve"> </w:t>
      </w:r>
      <w:proofErr w:type="spellStart"/>
      <w:r w:rsidRPr="00B41112">
        <w:rPr>
          <w:sz w:val="26"/>
          <w:szCs w:val="26"/>
          <w:rPrChange w:id="11981" w:author="Le Minh Nghia" w:date="2019-10-09T10:56:00Z">
            <w:rPr>
              <w:sz w:val="26"/>
              <w:szCs w:val="26"/>
            </w:rPr>
          </w:rPrChange>
        </w:rPr>
        <w:t>cấp</w:t>
      </w:r>
      <w:proofErr w:type="spellEnd"/>
      <w:r w:rsidRPr="00B41112">
        <w:rPr>
          <w:sz w:val="26"/>
          <w:szCs w:val="26"/>
          <w:rPrChange w:id="11982" w:author="Le Minh Nghia" w:date="2019-10-09T10:56:00Z">
            <w:rPr>
              <w:sz w:val="26"/>
              <w:szCs w:val="26"/>
            </w:rPr>
          </w:rPrChange>
        </w:rPr>
        <w:t xml:space="preserve"> </w:t>
      </w:r>
      <w:proofErr w:type="spellStart"/>
      <w:r w:rsidRPr="00B41112">
        <w:rPr>
          <w:sz w:val="26"/>
          <w:szCs w:val="26"/>
          <w:rPrChange w:id="11983" w:author="Le Minh Nghia" w:date="2019-10-09T10:56:00Z">
            <w:rPr>
              <w:sz w:val="26"/>
              <w:szCs w:val="26"/>
            </w:rPr>
          </w:rPrChange>
        </w:rPr>
        <w:t>cả</w:t>
      </w:r>
      <w:proofErr w:type="spellEnd"/>
      <w:r w:rsidRPr="00B41112">
        <w:rPr>
          <w:sz w:val="26"/>
          <w:szCs w:val="26"/>
          <w:rPrChange w:id="11984" w:author="Le Minh Nghia" w:date="2019-10-09T10:56:00Z">
            <w:rPr>
              <w:sz w:val="26"/>
              <w:szCs w:val="26"/>
            </w:rPr>
          </w:rPrChange>
        </w:rPr>
        <w:t xml:space="preserve"> </w:t>
      </w:r>
      <w:proofErr w:type="spellStart"/>
      <w:r w:rsidRPr="00B41112">
        <w:rPr>
          <w:sz w:val="26"/>
          <w:szCs w:val="26"/>
          <w:rPrChange w:id="11985" w:author="Le Minh Nghia" w:date="2019-10-09T10:56:00Z">
            <w:rPr>
              <w:sz w:val="26"/>
              <w:szCs w:val="26"/>
            </w:rPr>
          </w:rPrChange>
        </w:rPr>
        <w:t>phiên</w:t>
      </w:r>
      <w:proofErr w:type="spellEnd"/>
      <w:r w:rsidRPr="00B41112">
        <w:rPr>
          <w:sz w:val="26"/>
          <w:szCs w:val="26"/>
          <w:rPrChange w:id="11986" w:author="Le Minh Nghia" w:date="2019-10-09T10:56:00Z">
            <w:rPr>
              <w:sz w:val="26"/>
              <w:szCs w:val="26"/>
            </w:rPr>
          </w:rPrChange>
        </w:rPr>
        <w:t xml:space="preserve"> </w:t>
      </w:r>
      <w:proofErr w:type="spellStart"/>
      <w:r w:rsidRPr="00B41112">
        <w:rPr>
          <w:sz w:val="26"/>
          <w:szCs w:val="26"/>
          <w:rPrChange w:id="11987" w:author="Le Minh Nghia" w:date="2019-10-09T10:56:00Z">
            <w:rPr>
              <w:sz w:val="26"/>
              <w:szCs w:val="26"/>
            </w:rPr>
          </w:rPrChange>
        </w:rPr>
        <w:t>bản</w:t>
      </w:r>
      <w:proofErr w:type="spellEnd"/>
      <w:r w:rsidRPr="00B41112">
        <w:rPr>
          <w:sz w:val="26"/>
          <w:szCs w:val="26"/>
          <w:rPrChange w:id="11988" w:author="Le Minh Nghia" w:date="2019-10-09T10:56:00Z">
            <w:rPr>
              <w:sz w:val="26"/>
              <w:szCs w:val="26"/>
            </w:rPr>
          </w:rPrChange>
        </w:rPr>
        <w:t xml:space="preserve"> </w:t>
      </w:r>
      <w:proofErr w:type="spellStart"/>
      <w:r w:rsidRPr="00B41112">
        <w:rPr>
          <w:sz w:val="26"/>
          <w:szCs w:val="26"/>
          <w:rPrChange w:id="11989" w:author="Le Minh Nghia" w:date="2019-10-09T10:56:00Z">
            <w:rPr>
              <w:sz w:val="26"/>
              <w:szCs w:val="26"/>
            </w:rPr>
          </w:rPrChange>
        </w:rPr>
        <w:t>trả</w:t>
      </w:r>
      <w:proofErr w:type="spellEnd"/>
      <w:r w:rsidRPr="00B41112">
        <w:rPr>
          <w:sz w:val="26"/>
          <w:szCs w:val="26"/>
          <w:rPrChange w:id="11990" w:author="Le Minh Nghia" w:date="2019-10-09T10:56:00Z">
            <w:rPr>
              <w:sz w:val="26"/>
              <w:szCs w:val="26"/>
            </w:rPr>
          </w:rPrChange>
        </w:rPr>
        <w:t xml:space="preserve"> </w:t>
      </w:r>
      <w:proofErr w:type="spellStart"/>
      <w:r w:rsidRPr="00B41112">
        <w:rPr>
          <w:sz w:val="26"/>
          <w:szCs w:val="26"/>
          <w:rPrChange w:id="11991" w:author="Le Minh Nghia" w:date="2019-10-09T10:56:00Z">
            <w:rPr>
              <w:sz w:val="26"/>
              <w:szCs w:val="26"/>
            </w:rPr>
          </w:rPrChange>
        </w:rPr>
        <w:t>tiền</w:t>
      </w:r>
      <w:proofErr w:type="spellEnd"/>
      <w:r w:rsidRPr="00B41112">
        <w:rPr>
          <w:sz w:val="26"/>
          <w:szCs w:val="26"/>
          <w:rPrChange w:id="11992" w:author="Le Minh Nghia" w:date="2019-10-09T10:56:00Z">
            <w:rPr>
              <w:sz w:val="26"/>
              <w:szCs w:val="26"/>
            </w:rPr>
          </w:rPrChange>
        </w:rPr>
        <w:t xml:space="preserve"> </w:t>
      </w:r>
      <w:proofErr w:type="spellStart"/>
      <w:r w:rsidRPr="00B41112">
        <w:rPr>
          <w:sz w:val="26"/>
          <w:szCs w:val="26"/>
          <w:rPrChange w:id="11993" w:author="Le Minh Nghia" w:date="2019-10-09T10:56:00Z">
            <w:rPr>
              <w:sz w:val="26"/>
              <w:szCs w:val="26"/>
            </w:rPr>
          </w:rPrChange>
        </w:rPr>
        <w:t>lẫn</w:t>
      </w:r>
      <w:proofErr w:type="spellEnd"/>
      <w:r w:rsidRPr="00B41112">
        <w:rPr>
          <w:sz w:val="26"/>
          <w:szCs w:val="26"/>
          <w:rPrChange w:id="11994" w:author="Le Minh Nghia" w:date="2019-10-09T10:56:00Z">
            <w:rPr>
              <w:sz w:val="26"/>
              <w:szCs w:val="26"/>
            </w:rPr>
          </w:rPrChange>
        </w:rPr>
        <w:t xml:space="preserve"> </w:t>
      </w:r>
      <w:proofErr w:type="spellStart"/>
      <w:r w:rsidRPr="00B41112">
        <w:rPr>
          <w:sz w:val="26"/>
          <w:szCs w:val="26"/>
          <w:rPrChange w:id="11995" w:author="Le Minh Nghia" w:date="2019-10-09T10:56:00Z">
            <w:rPr>
              <w:sz w:val="26"/>
              <w:szCs w:val="26"/>
            </w:rPr>
          </w:rPrChange>
        </w:rPr>
        <w:t>miễn</w:t>
      </w:r>
      <w:proofErr w:type="spellEnd"/>
      <w:r w:rsidRPr="00B41112">
        <w:rPr>
          <w:sz w:val="26"/>
          <w:szCs w:val="26"/>
          <w:rPrChange w:id="11996" w:author="Le Minh Nghia" w:date="2019-10-09T10:56:00Z">
            <w:rPr>
              <w:sz w:val="26"/>
              <w:szCs w:val="26"/>
            </w:rPr>
          </w:rPrChange>
        </w:rPr>
        <w:t xml:space="preserve"> </w:t>
      </w:r>
      <w:proofErr w:type="spellStart"/>
      <w:r w:rsidRPr="00B41112">
        <w:rPr>
          <w:sz w:val="26"/>
          <w:szCs w:val="26"/>
          <w:rPrChange w:id="11997" w:author="Le Minh Nghia" w:date="2019-10-09T10:56:00Z">
            <w:rPr>
              <w:sz w:val="26"/>
              <w:szCs w:val="26"/>
            </w:rPr>
          </w:rPrChange>
        </w:rPr>
        <w:t>phí</w:t>
      </w:r>
      <w:proofErr w:type="spellEnd"/>
      <w:r w:rsidRPr="00B41112">
        <w:rPr>
          <w:sz w:val="26"/>
          <w:szCs w:val="26"/>
          <w:rPrChange w:id="11998" w:author="Le Minh Nghia" w:date="2019-10-09T10:56:00Z">
            <w:rPr>
              <w:sz w:val="26"/>
              <w:szCs w:val="26"/>
            </w:rPr>
          </w:rPrChange>
        </w:rPr>
        <w:t xml:space="preserve"> </w:t>
      </w:r>
      <w:proofErr w:type="spellStart"/>
      <w:r w:rsidRPr="00B41112">
        <w:rPr>
          <w:sz w:val="26"/>
          <w:szCs w:val="26"/>
          <w:rPrChange w:id="11999" w:author="Le Minh Nghia" w:date="2019-10-09T10:56:00Z">
            <w:rPr>
              <w:sz w:val="26"/>
              <w:szCs w:val="26"/>
            </w:rPr>
          </w:rPrChange>
        </w:rPr>
        <w:t>cho</w:t>
      </w:r>
      <w:proofErr w:type="spellEnd"/>
      <w:r w:rsidRPr="00B41112">
        <w:rPr>
          <w:sz w:val="26"/>
          <w:szCs w:val="26"/>
          <w:rPrChange w:id="12000" w:author="Le Minh Nghia" w:date="2019-10-09T10:56:00Z">
            <w:rPr>
              <w:sz w:val="26"/>
              <w:szCs w:val="26"/>
            </w:rPr>
          </w:rPrChange>
        </w:rPr>
        <w:t xml:space="preserve"> </w:t>
      </w:r>
      <w:proofErr w:type="spellStart"/>
      <w:r w:rsidRPr="00B41112">
        <w:rPr>
          <w:sz w:val="26"/>
          <w:szCs w:val="26"/>
          <w:rPrChange w:id="12001" w:author="Le Minh Nghia" w:date="2019-10-09T10:56:00Z">
            <w:rPr>
              <w:sz w:val="26"/>
              <w:szCs w:val="26"/>
            </w:rPr>
          </w:rPrChange>
        </w:rPr>
        <w:t>các</w:t>
      </w:r>
      <w:proofErr w:type="spellEnd"/>
      <w:r w:rsidRPr="00B41112">
        <w:rPr>
          <w:sz w:val="26"/>
          <w:szCs w:val="26"/>
          <w:rPrChange w:id="12002" w:author="Le Minh Nghia" w:date="2019-10-09T10:56:00Z">
            <w:rPr>
              <w:sz w:val="26"/>
              <w:szCs w:val="26"/>
            </w:rPr>
          </w:rPrChange>
        </w:rPr>
        <w:t xml:space="preserve"> </w:t>
      </w:r>
      <w:proofErr w:type="spellStart"/>
      <w:r w:rsidRPr="00B41112">
        <w:rPr>
          <w:sz w:val="26"/>
          <w:szCs w:val="26"/>
          <w:rPrChange w:id="12003" w:author="Le Minh Nghia" w:date="2019-10-09T10:56:00Z">
            <w:rPr>
              <w:sz w:val="26"/>
              <w:szCs w:val="26"/>
            </w:rPr>
          </w:rPrChange>
        </w:rPr>
        <w:t>tài</w:t>
      </w:r>
      <w:proofErr w:type="spellEnd"/>
      <w:r w:rsidRPr="00B41112">
        <w:rPr>
          <w:sz w:val="26"/>
          <w:szCs w:val="26"/>
          <w:rPrChange w:id="12004" w:author="Le Minh Nghia" w:date="2019-10-09T10:56:00Z">
            <w:rPr>
              <w:sz w:val="26"/>
              <w:szCs w:val="26"/>
            </w:rPr>
          </w:rPrChange>
        </w:rPr>
        <w:t xml:space="preserve"> </w:t>
      </w:r>
      <w:proofErr w:type="spellStart"/>
      <w:r w:rsidRPr="00B41112">
        <w:rPr>
          <w:sz w:val="26"/>
          <w:szCs w:val="26"/>
          <w:rPrChange w:id="12005" w:author="Le Minh Nghia" w:date="2019-10-09T10:56:00Z">
            <w:rPr>
              <w:sz w:val="26"/>
              <w:szCs w:val="26"/>
            </w:rPr>
          </w:rPrChange>
        </w:rPr>
        <w:t>khoản</w:t>
      </w:r>
      <w:proofErr w:type="spellEnd"/>
      <w:r w:rsidRPr="00B41112">
        <w:rPr>
          <w:sz w:val="26"/>
          <w:szCs w:val="26"/>
          <w:rPrChange w:id="12006" w:author="Le Minh Nghia" w:date="2019-10-09T10:56:00Z">
            <w:rPr>
              <w:sz w:val="26"/>
              <w:szCs w:val="26"/>
            </w:rPr>
          </w:rPrChange>
        </w:rPr>
        <w:t xml:space="preserve">. </w:t>
      </w:r>
      <w:proofErr w:type="spellStart"/>
      <w:r w:rsidRPr="00B41112">
        <w:rPr>
          <w:sz w:val="26"/>
          <w:szCs w:val="26"/>
          <w:rPrChange w:id="12007" w:author="Le Minh Nghia" w:date="2019-10-09T10:56:00Z">
            <w:rPr>
              <w:sz w:val="26"/>
              <w:szCs w:val="26"/>
            </w:rPr>
          </w:rPrChange>
        </w:rPr>
        <w:t>Các</w:t>
      </w:r>
      <w:proofErr w:type="spellEnd"/>
      <w:r w:rsidRPr="00B41112">
        <w:rPr>
          <w:sz w:val="26"/>
          <w:szCs w:val="26"/>
          <w:rPrChange w:id="12008" w:author="Le Minh Nghia" w:date="2019-10-09T10:56:00Z">
            <w:rPr>
              <w:sz w:val="26"/>
              <w:szCs w:val="26"/>
            </w:rPr>
          </w:rPrChange>
        </w:rPr>
        <w:t xml:space="preserve"> </w:t>
      </w:r>
      <w:proofErr w:type="spellStart"/>
      <w:r w:rsidRPr="00B41112">
        <w:rPr>
          <w:sz w:val="26"/>
          <w:szCs w:val="26"/>
          <w:rPrChange w:id="12009" w:author="Le Minh Nghia" w:date="2019-10-09T10:56:00Z">
            <w:rPr>
              <w:sz w:val="26"/>
              <w:szCs w:val="26"/>
            </w:rPr>
          </w:rPrChange>
        </w:rPr>
        <w:t>dự</w:t>
      </w:r>
      <w:proofErr w:type="spellEnd"/>
      <w:r w:rsidRPr="00B41112">
        <w:rPr>
          <w:sz w:val="26"/>
          <w:szCs w:val="26"/>
          <w:rPrChange w:id="12010" w:author="Le Minh Nghia" w:date="2019-10-09T10:56:00Z">
            <w:rPr>
              <w:sz w:val="26"/>
              <w:szCs w:val="26"/>
            </w:rPr>
          </w:rPrChange>
        </w:rPr>
        <w:t xml:space="preserve"> </w:t>
      </w:r>
      <w:proofErr w:type="spellStart"/>
      <w:r w:rsidRPr="00B41112">
        <w:rPr>
          <w:sz w:val="26"/>
          <w:szCs w:val="26"/>
          <w:rPrChange w:id="12011" w:author="Le Minh Nghia" w:date="2019-10-09T10:56:00Z">
            <w:rPr>
              <w:sz w:val="26"/>
              <w:szCs w:val="26"/>
            </w:rPr>
          </w:rPrChange>
        </w:rPr>
        <w:t>án</w:t>
      </w:r>
      <w:proofErr w:type="spellEnd"/>
      <w:r w:rsidRPr="00B41112">
        <w:rPr>
          <w:sz w:val="26"/>
          <w:szCs w:val="26"/>
          <w:rPrChange w:id="12012" w:author="Le Minh Nghia" w:date="2019-10-09T10:56:00Z">
            <w:rPr>
              <w:sz w:val="26"/>
              <w:szCs w:val="26"/>
            </w:rPr>
          </w:rPrChange>
        </w:rPr>
        <w:t> </w:t>
      </w:r>
      <w:proofErr w:type="spellStart"/>
      <w:r w:rsidR="009006FB" w:rsidRPr="00B41112">
        <w:rPr>
          <w:sz w:val="26"/>
          <w:szCs w:val="26"/>
          <w:rPrChange w:id="12013" w:author="Le Minh Nghia" w:date="2019-10-09T10:56:00Z">
            <w:rPr/>
          </w:rPrChange>
        </w:rPr>
        <w:fldChar w:fldCharType="begin"/>
      </w:r>
      <w:r w:rsidR="009006FB" w:rsidRPr="00B41112">
        <w:rPr>
          <w:sz w:val="26"/>
          <w:szCs w:val="26"/>
          <w:rPrChange w:id="12014" w:author="Le Minh Nghia" w:date="2019-10-09T10:56:00Z">
            <w:rPr/>
          </w:rPrChange>
        </w:rPr>
        <w:instrText xml:space="preserve"> HYPERLINK "https://vi.wikipedia.org/wiki/Ph%E1%BA%A7n_m%E1%BB%81m_ngu%E1%BB%93n_m%E1%BB%9F" \o "Phần mềm nguồn mở" </w:instrText>
      </w:r>
      <w:r w:rsidR="009006FB" w:rsidRPr="00B41112">
        <w:rPr>
          <w:sz w:val="26"/>
          <w:szCs w:val="26"/>
          <w:rPrChange w:id="12015" w:author="Le Minh Nghia" w:date="2019-10-09T10:56:00Z">
            <w:rPr/>
          </w:rPrChange>
        </w:rPr>
        <w:fldChar w:fldCharType="separate"/>
      </w:r>
      <w:r w:rsidRPr="00B41112">
        <w:rPr>
          <w:sz w:val="26"/>
          <w:szCs w:val="26"/>
          <w:rPrChange w:id="12016" w:author="Le Minh Nghia" w:date="2019-10-09T10:56:00Z">
            <w:rPr>
              <w:sz w:val="26"/>
              <w:szCs w:val="26"/>
            </w:rPr>
          </w:rPrChange>
        </w:rPr>
        <w:t>mã</w:t>
      </w:r>
      <w:proofErr w:type="spellEnd"/>
      <w:r w:rsidRPr="00B41112">
        <w:rPr>
          <w:sz w:val="26"/>
          <w:szCs w:val="26"/>
          <w:rPrChange w:id="12017" w:author="Le Minh Nghia" w:date="2019-10-09T10:56:00Z">
            <w:rPr>
              <w:sz w:val="26"/>
              <w:szCs w:val="26"/>
            </w:rPr>
          </w:rPrChange>
        </w:rPr>
        <w:t xml:space="preserve"> </w:t>
      </w:r>
      <w:proofErr w:type="spellStart"/>
      <w:r w:rsidRPr="00B41112">
        <w:rPr>
          <w:sz w:val="26"/>
          <w:szCs w:val="26"/>
          <w:rPrChange w:id="12018" w:author="Le Minh Nghia" w:date="2019-10-09T10:56:00Z">
            <w:rPr>
              <w:sz w:val="26"/>
              <w:szCs w:val="26"/>
            </w:rPr>
          </w:rPrChange>
        </w:rPr>
        <w:t>nguồn</w:t>
      </w:r>
      <w:proofErr w:type="spellEnd"/>
      <w:r w:rsidRPr="00B41112">
        <w:rPr>
          <w:sz w:val="26"/>
          <w:szCs w:val="26"/>
          <w:rPrChange w:id="12019" w:author="Le Minh Nghia" w:date="2019-10-09T10:56:00Z">
            <w:rPr>
              <w:sz w:val="26"/>
              <w:szCs w:val="26"/>
            </w:rPr>
          </w:rPrChange>
        </w:rPr>
        <w:t xml:space="preserve"> </w:t>
      </w:r>
      <w:proofErr w:type="spellStart"/>
      <w:r w:rsidRPr="00B41112">
        <w:rPr>
          <w:sz w:val="26"/>
          <w:szCs w:val="26"/>
          <w:rPrChange w:id="12020" w:author="Le Minh Nghia" w:date="2019-10-09T10:56:00Z">
            <w:rPr>
              <w:sz w:val="26"/>
              <w:szCs w:val="26"/>
            </w:rPr>
          </w:rPrChange>
        </w:rPr>
        <w:t>mở</w:t>
      </w:r>
      <w:proofErr w:type="spellEnd"/>
      <w:r w:rsidR="009006FB" w:rsidRPr="00B41112">
        <w:rPr>
          <w:sz w:val="26"/>
          <w:szCs w:val="26"/>
          <w:rPrChange w:id="12021" w:author="Le Minh Nghia" w:date="2019-10-09T10:56:00Z">
            <w:rPr>
              <w:sz w:val="26"/>
              <w:szCs w:val="26"/>
            </w:rPr>
          </w:rPrChange>
        </w:rPr>
        <w:fldChar w:fldCharType="end"/>
      </w:r>
      <w:r w:rsidRPr="00B41112">
        <w:rPr>
          <w:sz w:val="26"/>
          <w:szCs w:val="26"/>
          <w:rPrChange w:id="12022" w:author="Le Minh Nghia" w:date="2019-10-09T10:56:00Z">
            <w:rPr>
              <w:sz w:val="26"/>
              <w:szCs w:val="26"/>
            </w:rPr>
          </w:rPrChange>
        </w:rPr>
        <w:t> </w:t>
      </w:r>
      <w:proofErr w:type="spellStart"/>
      <w:r w:rsidRPr="00B41112">
        <w:rPr>
          <w:sz w:val="26"/>
          <w:szCs w:val="26"/>
          <w:rPrChange w:id="12023" w:author="Le Minh Nghia" w:date="2019-10-09T10:56:00Z">
            <w:rPr>
              <w:sz w:val="26"/>
              <w:szCs w:val="26"/>
            </w:rPr>
          </w:rPrChange>
        </w:rPr>
        <w:t>sẽ</w:t>
      </w:r>
      <w:proofErr w:type="spellEnd"/>
      <w:r w:rsidRPr="00B41112">
        <w:rPr>
          <w:sz w:val="26"/>
          <w:szCs w:val="26"/>
          <w:rPrChange w:id="12024" w:author="Le Minh Nghia" w:date="2019-10-09T10:56:00Z">
            <w:rPr>
              <w:sz w:val="26"/>
              <w:szCs w:val="26"/>
            </w:rPr>
          </w:rPrChange>
        </w:rPr>
        <w:t xml:space="preserve"> </w:t>
      </w:r>
      <w:proofErr w:type="spellStart"/>
      <w:r w:rsidRPr="00B41112">
        <w:rPr>
          <w:sz w:val="26"/>
          <w:szCs w:val="26"/>
          <w:rPrChange w:id="12025" w:author="Le Minh Nghia" w:date="2019-10-09T10:56:00Z">
            <w:rPr>
              <w:sz w:val="26"/>
              <w:szCs w:val="26"/>
            </w:rPr>
          </w:rPrChange>
        </w:rPr>
        <w:t>được</w:t>
      </w:r>
      <w:proofErr w:type="spellEnd"/>
      <w:r w:rsidRPr="00B41112">
        <w:rPr>
          <w:sz w:val="26"/>
          <w:szCs w:val="26"/>
          <w:rPrChange w:id="12026" w:author="Le Minh Nghia" w:date="2019-10-09T10:56:00Z">
            <w:rPr>
              <w:sz w:val="26"/>
              <w:szCs w:val="26"/>
            </w:rPr>
          </w:rPrChange>
        </w:rPr>
        <w:t xml:space="preserve"> </w:t>
      </w:r>
      <w:proofErr w:type="spellStart"/>
      <w:r w:rsidRPr="00B41112">
        <w:rPr>
          <w:sz w:val="26"/>
          <w:szCs w:val="26"/>
          <w:rPrChange w:id="12027" w:author="Le Minh Nghia" w:date="2019-10-09T10:56:00Z">
            <w:rPr>
              <w:sz w:val="26"/>
              <w:szCs w:val="26"/>
            </w:rPr>
          </w:rPrChange>
        </w:rPr>
        <w:t>cung</w:t>
      </w:r>
      <w:proofErr w:type="spellEnd"/>
      <w:r w:rsidRPr="00B41112">
        <w:rPr>
          <w:sz w:val="26"/>
          <w:szCs w:val="26"/>
          <w:rPrChange w:id="12028" w:author="Le Minh Nghia" w:date="2019-10-09T10:56:00Z">
            <w:rPr>
              <w:sz w:val="26"/>
              <w:szCs w:val="26"/>
            </w:rPr>
          </w:rPrChange>
        </w:rPr>
        <w:t xml:space="preserve"> </w:t>
      </w:r>
      <w:proofErr w:type="spellStart"/>
      <w:r w:rsidRPr="00B41112">
        <w:rPr>
          <w:sz w:val="26"/>
          <w:szCs w:val="26"/>
          <w:rPrChange w:id="12029" w:author="Le Minh Nghia" w:date="2019-10-09T10:56:00Z">
            <w:rPr>
              <w:sz w:val="26"/>
              <w:szCs w:val="26"/>
            </w:rPr>
          </w:rPrChange>
        </w:rPr>
        <w:t>cấp</w:t>
      </w:r>
      <w:proofErr w:type="spellEnd"/>
      <w:r w:rsidRPr="00B41112">
        <w:rPr>
          <w:sz w:val="26"/>
          <w:szCs w:val="26"/>
          <w:rPrChange w:id="12030" w:author="Le Minh Nghia" w:date="2019-10-09T10:56:00Z">
            <w:rPr>
              <w:sz w:val="26"/>
              <w:szCs w:val="26"/>
            </w:rPr>
          </w:rPrChange>
        </w:rPr>
        <w:t xml:space="preserve"> </w:t>
      </w:r>
      <w:proofErr w:type="spellStart"/>
      <w:r w:rsidRPr="00B41112">
        <w:rPr>
          <w:sz w:val="26"/>
          <w:szCs w:val="26"/>
          <w:rPrChange w:id="12031" w:author="Le Minh Nghia" w:date="2019-10-09T10:56:00Z">
            <w:rPr>
              <w:sz w:val="26"/>
              <w:szCs w:val="26"/>
            </w:rPr>
          </w:rPrChange>
        </w:rPr>
        <w:t>kho</w:t>
      </w:r>
      <w:proofErr w:type="spellEnd"/>
      <w:r w:rsidRPr="00B41112">
        <w:rPr>
          <w:sz w:val="26"/>
          <w:szCs w:val="26"/>
          <w:rPrChange w:id="12032" w:author="Le Minh Nghia" w:date="2019-10-09T10:56:00Z">
            <w:rPr>
              <w:sz w:val="26"/>
              <w:szCs w:val="26"/>
            </w:rPr>
          </w:rPrChange>
        </w:rPr>
        <w:t xml:space="preserve"> </w:t>
      </w:r>
      <w:proofErr w:type="spellStart"/>
      <w:r w:rsidRPr="00B41112">
        <w:rPr>
          <w:sz w:val="26"/>
          <w:szCs w:val="26"/>
          <w:rPrChange w:id="12033" w:author="Le Minh Nghia" w:date="2019-10-09T10:56:00Z">
            <w:rPr>
              <w:sz w:val="26"/>
              <w:szCs w:val="26"/>
            </w:rPr>
          </w:rPrChange>
        </w:rPr>
        <w:t>lưu</w:t>
      </w:r>
      <w:proofErr w:type="spellEnd"/>
      <w:r w:rsidRPr="00B41112">
        <w:rPr>
          <w:sz w:val="26"/>
          <w:szCs w:val="26"/>
          <w:rPrChange w:id="12034" w:author="Le Minh Nghia" w:date="2019-10-09T10:56:00Z">
            <w:rPr>
              <w:sz w:val="26"/>
              <w:szCs w:val="26"/>
            </w:rPr>
          </w:rPrChange>
        </w:rPr>
        <w:t xml:space="preserve"> </w:t>
      </w:r>
      <w:proofErr w:type="spellStart"/>
      <w:r w:rsidRPr="00B41112">
        <w:rPr>
          <w:sz w:val="26"/>
          <w:szCs w:val="26"/>
          <w:rPrChange w:id="12035" w:author="Le Minh Nghia" w:date="2019-10-09T10:56:00Z">
            <w:rPr>
              <w:sz w:val="26"/>
              <w:szCs w:val="26"/>
            </w:rPr>
          </w:rPrChange>
        </w:rPr>
        <w:t>trữ</w:t>
      </w:r>
      <w:proofErr w:type="spellEnd"/>
      <w:r w:rsidRPr="00B41112">
        <w:rPr>
          <w:sz w:val="26"/>
          <w:szCs w:val="26"/>
          <w:rPrChange w:id="12036" w:author="Le Minh Nghia" w:date="2019-10-09T10:56:00Z">
            <w:rPr>
              <w:sz w:val="26"/>
              <w:szCs w:val="26"/>
            </w:rPr>
          </w:rPrChange>
        </w:rPr>
        <w:t xml:space="preserve"> </w:t>
      </w:r>
      <w:proofErr w:type="spellStart"/>
      <w:r w:rsidRPr="00B41112">
        <w:rPr>
          <w:sz w:val="26"/>
          <w:szCs w:val="26"/>
          <w:rPrChange w:id="12037" w:author="Le Minh Nghia" w:date="2019-10-09T10:56:00Z">
            <w:rPr>
              <w:sz w:val="26"/>
              <w:szCs w:val="26"/>
            </w:rPr>
          </w:rPrChange>
        </w:rPr>
        <w:t>miễn</w:t>
      </w:r>
      <w:proofErr w:type="spellEnd"/>
      <w:r w:rsidRPr="00B41112">
        <w:rPr>
          <w:sz w:val="26"/>
          <w:szCs w:val="26"/>
          <w:rPrChange w:id="12038" w:author="Le Minh Nghia" w:date="2019-10-09T10:56:00Z">
            <w:rPr>
              <w:sz w:val="26"/>
              <w:szCs w:val="26"/>
            </w:rPr>
          </w:rPrChange>
        </w:rPr>
        <w:t xml:space="preserve"> </w:t>
      </w:r>
      <w:proofErr w:type="spellStart"/>
      <w:r w:rsidRPr="00B41112">
        <w:rPr>
          <w:sz w:val="26"/>
          <w:szCs w:val="26"/>
          <w:rPrChange w:id="12039" w:author="Le Minh Nghia" w:date="2019-10-09T10:56:00Z">
            <w:rPr>
              <w:sz w:val="26"/>
              <w:szCs w:val="26"/>
            </w:rPr>
          </w:rPrChange>
        </w:rPr>
        <w:t>phí</w:t>
      </w:r>
      <w:proofErr w:type="spellEnd"/>
      <w:r w:rsidRPr="00B41112">
        <w:rPr>
          <w:sz w:val="26"/>
          <w:szCs w:val="26"/>
          <w:rPrChange w:id="12040" w:author="Le Minh Nghia" w:date="2019-10-09T10:56:00Z">
            <w:rPr>
              <w:sz w:val="26"/>
              <w:szCs w:val="26"/>
            </w:rPr>
          </w:rPrChange>
        </w:rPr>
        <w:t xml:space="preserve">. </w:t>
      </w:r>
      <w:proofErr w:type="spellStart"/>
      <w:r w:rsidRPr="00B41112">
        <w:rPr>
          <w:sz w:val="26"/>
          <w:szCs w:val="26"/>
          <w:rPrChange w:id="12041" w:author="Le Minh Nghia" w:date="2019-10-09T10:56:00Z">
            <w:rPr>
              <w:sz w:val="26"/>
              <w:szCs w:val="26"/>
            </w:rPr>
          </w:rPrChange>
        </w:rPr>
        <w:t>Tính</w:t>
      </w:r>
      <w:proofErr w:type="spellEnd"/>
      <w:r w:rsidRPr="00B41112">
        <w:rPr>
          <w:sz w:val="26"/>
          <w:szCs w:val="26"/>
          <w:rPrChange w:id="12042" w:author="Le Minh Nghia" w:date="2019-10-09T10:56:00Z">
            <w:rPr>
              <w:sz w:val="26"/>
              <w:szCs w:val="26"/>
            </w:rPr>
          </w:rPrChange>
        </w:rPr>
        <w:t xml:space="preserve"> </w:t>
      </w:r>
      <w:proofErr w:type="spellStart"/>
      <w:r w:rsidRPr="00B41112">
        <w:rPr>
          <w:sz w:val="26"/>
          <w:szCs w:val="26"/>
          <w:rPrChange w:id="12043" w:author="Le Minh Nghia" w:date="2019-10-09T10:56:00Z">
            <w:rPr>
              <w:sz w:val="26"/>
              <w:szCs w:val="26"/>
            </w:rPr>
          </w:rPrChange>
        </w:rPr>
        <w:t>đến</w:t>
      </w:r>
      <w:proofErr w:type="spellEnd"/>
      <w:r w:rsidRPr="00B41112">
        <w:rPr>
          <w:sz w:val="26"/>
          <w:szCs w:val="26"/>
          <w:rPrChange w:id="12044" w:author="Le Minh Nghia" w:date="2019-10-09T10:56:00Z">
            <w:rPr>
              <w:sz w:val="26"/>
              <w:szCs w:val="26"/>
            </w:rPr>
          </w:rPrChange>
        </w:rPr>
        <w:t xml:space="preserve"> </w:t>
      </w:r>
      <w:proofErr w:type="spellStart"/>
      <w:r w:rsidRPr="00B41112">
        <w:rPr>
          <w:sz w:val="26"/>
          <w:szCs w:val="26"/>
          <w:rPrChange w:id="12045" w:author="Le Minh Nghia" w:date="2019-10-09T10:56:00Z">
            <w:rPr>
              <w:sz w:val="26"/>
              <w:szCs w:val="26"/>
            </w:rPr>
          </w:rPrChange>
        </w:rPr>
        <w:t>tháng</w:t>
      </w:r>
      <w:proofErr w:type="spellEnd"/>
      <w:r w:rsidRPr="00B41112">
        <w:rPr>
          <w:sz w:val="26"/>
          <w:szCs w:val="26"/>
          <w:rPrChange w:id="12046" w:author="Le Minh Nghia" w:date="2019-10-09T10:56:00Z">
            <w:rPr>
              <w:sz w:val="26"/>
              <w:szCs w:val="26"/>
            </w:rPr>
          </w:rPrChange>
        </w:rPr>
        <w:t xml:space="preserve"> 4 </w:t>
      </w:r>
      <w:proofErr w:type="spellStart"/>
      <w:r w:rsidRPr="00B41112">
        <w:rPr>
          <w:sz w:val="26"/>
          <w:szCs w:val="26"/>
          <w:rPrChange w:id="12047" w:author="Le Minh Nghia" w:date="2019-10-09T10:56:00Z">
            <w:rPr>
              <w:sz w:val="26"/>
              <w:szCs w:val="26"/>
            </w:rPr>
          </w:rPrChange>
        </w:rPr>
        <w:t>năm</w:t>
      </w:r>
      <w:proofErr w:type="spellEnd"/>
      <w:r w:rsidRPr="00B41112">
        <w:rPr>
          <w:sz w:val="26"/>
          <w:szCs w:val="26"/>
          <w:rPrChange w:id="12048" w:author="Le Minh Nghia" w:date="2019-10-09T10:56:00Z">
            <w:rPr>
              <w:sz w:val="26"/>
              <w:szCs w:val="26"/>
            </w:rPr>
          </w:rPrChange>
        </w:rPr>
        <w:t xml:space="preserve"> 2016, GitHub </w:t>
      </w:r>
      <w:proofErr w:type="spellStart"/>
      <w:r w:rsidRPr="00B41112">
        <w:rPr>
          <w:sz w:val="26"/>
          <w:szCs w:val="26"/>
          <w:rPrChange w:id="12049" w:author="Le Minh Nghia" w:date="2019-10-09T10:56:00Z">
            <w:rPr>
              <w:sz w:val="26"/>
              <w:szCs w:val="26"/>
            </w:rPr>
          </w:rPrChange>
        </w:rPr>
        <w:t>có</w:t>
      </w:r>
      <w:proofErr w:type="spellEnd"/>
      <w:r w:rsidRPr="00B41112">
        <w:rPr>
          <w:sz w:val="26"/>
          <w:szCs w:val="26"/>
          <w:rPrChange w:id="12050" w:author="Le Minh Nghia" w:date="2019-10-09T10:56:00Z">
            <w:rPr>
              <w:sz w:val="26"/>
              <w:szCs w:val="26"/>
            </w:rPr>
          </w:rPrChange>
        </w:rPr>
        <w:t xml:space="preserve"> </w:t>
      </w:r>
      <w:proofErr w:type="spellStart"/>
      <w:r w:rsidRPr="00B41112">
        <w:rPr>
          <w:sz w:val="26"/>
          <w:szCs w:val="26"/>
          <w:rPrChange w:id="12051" w:author="Le Minh Nghia" w:date="2019-10-09T10:56:00Z">
            <w:rPr>
              <w:sz w:val="26"/>
              <w:szCs w:val="26"/>
            </w:rPr>
          </w:rPrChange>
        </w:rPr>
        <w:t>hơn</w:t>
      </w:r>
      <w:proofErr w:type="spellEnd"/>
      <w:r w:rsidRPr="00B41112">
        <w:rPr>
          <w:sz w:val="26"/>
          <w:szCs w:val="26"/>
          <w:rPrChange w:id="12052" w:author="Le Minh Nghia" w:date="2019-10-09T10:56:00Z">
            <w:rPr>
              <w:sz w:val="26"/>
              <w:szCs w:val="26"/>
            </w:rPr>
          </w:rPrChange>
        </w:rPr>
        <w:t xml:space="preserve"> 14 </w:t>
      </w:r>
      <w:proofErr w:type="spellStart"/>
      <w:r w:rsidRPr="00B41112">
        <w:rPr>
          <w:sz w:val="26"/>
          <w:szCs w:val="26"/>
          <w:rPrChange w:id="12053" w:author="Le Minh Nghia" w:date="2019-10-09T10:56:00Z">
            <w:rPr>
              <w:sz w:val="26"/>
              <w:szCs w:val="26"/>
            </w:rPr>
          </w:rPrChange>
        </w:rPr>
        <w:t>triệu</w:t>
      </w:r>
      <w:proofErr w:type="spellEnd"/>
      <w:r w:rsidRPr="00B41112">
        <w:rPr>
          <w:sz w:val="26"/>
          <w:szCs w:val="26"/>
          <w:rPrChange w:id="12054" w:author="Le Minh Nghia" w:date="2019-10-09T10:56:00Z">
            <w:rPr>
              <w:sz w:val="26"/>
              <w:szCs w:val="26"/>
            </w:rPr>
          </w:rPrChange>
        </w:rPr>
        <w:t xml:space="preserve"> </w:t>
      </w:r>
      <w:proofErr w:type="spellStart"/>
      <w:r w:rsidRPr="00B41112">
        <w:rPr>
          <w:sz w:val="26"/>
          <w:szCs w:val="26"/>
          <w:rPrChange w:id="12055" w:author="Le Minh Nghia" w:date="2019-10-09T10:56:00Z">
            <w:rPr>
              <w:sz w:val="26"/>
              <w:szCs w:val="26"/>
            </w:rPr>
          </w:rPrChange>
        </w:rPr>
        <w:t>người</w:t>
      </w:r>
      <w:proofErr w:type="spellEnd"/>
      <w:r w:rsidRPr="00B41112">
        <w:rPr>
          <w:sz w:val="26"/>
          <w:szCs w:val="26"/>
          <w:rPrChange w:id="12056" w:author="Le Minh Nghia" w:date="2019-10-09T10:56:00Z">
            <w:rPr>
              <w:sz w:val="26"/>
              <w:szCs w:val="26"/>
            </w:rPr>
          </w:rPrChange>
        </w:rPr>
        <w:t xml:space="preserve"> </w:t>
      </w:r>
      <w:proofErr w:type="spellStart"/>
      <w:r w:rsidRPr="00B41112">
        <w:rPr>
          <w:sz w:val="26"/>
          <w:szCs w:val="26"/>
          <w:rPrChange w:id="12057" w:author="Le Minh Nghia" w:date="2019-10-09T10:56:00Z">
            <w:rPr>
              <w:sz w:val="26"/>
              <w:szCs w:val="26"/>
            </w:rPr>
          </w:rPrChange>
        </w:rPr>
        <w:t>sử</w:t>
      </w:r>
      <w:proofErr w:type="spellEnd"/>
      <w:r w:rsidRPr="00B41112">
        <w:rPr>
          <w:sz w:val="26"/>
          <w:szCs w:val="26"/>
          <w:rPrChange w:id="12058" w:author="Le Minh Nghia" w:date="2019-10-09T10:56:00Z">
            <w:rPr>
              <w:sz w:val="26"/>
              <w:szCs w:val="26"/>
            </w:rPr>
          </w:rPrChange>
        </w:rPr>
        <w:t xml:space="preserve"> </w:t>
      </w:r>
      <w:proofErr w:type="spellStart"/>
      <w:r w:rsidRPr="00B41112">
        <w:rPr>
          <w:sz w:val="26"/>
          <w:szCs w:val="26"/>
          <w:rPrChange w:id="12059" w:author="Le Minh Nghia" w:date="2019-10-09T10:56:00Z">
            <w:rPr>
              <w:sz w:val="26"/>
              <w:szCs w:val="26"/>
            </w:rPr>
          </w:rPrChange>
        </w:rPr>
        <w:t>dụng</w:t>
      </w:r>
      <w:proofErr w:type="spellEnd"/>
      <w:r w:rsidRPr="00B41112">
        <w:rPr>
          <w:sz w:val="26"/>
          <w:szCs w:val="26"/>
          <w:rPrChange w:id="12060" w:author="Le Minh Nghia" w:date="2019-10-09T10:56:00Z">
            <w:rPr>
              <w:sz w:val="26"/>
              <w:szCs w:val="26"/>
            </w:rPr>
          </w:rPrChange>
        </w:rPr>
        <w:t xml:space="preserve"> </w:t>
      </w:r>
      <w:proofErr w:type="spellStart"/>
      <w:r w:rsidRPr="00B41112">
        <w:rPr>
          <w:sz w:val="26"/>
          <w:szCs w:val="26"/>
          <w:rPrChange w:id="12061" w:author="Le Minh Nghia" w:date="2019-10-09T10:56:00Z">
            <w:rPr>
              <w:sz w:val="26"/>
              <w:szCs w:val="26"/>
            </w:rPr>
          </w:rPrChange>
        </w:rPr>
        <w:t>với</w:t>
      </w:r>
      <w:proofErr w:type="spellEnd"/>
      <w:r w:rsidRPr="00B41112">
        <w:rPr>
          <w:sz w:val="26"/>
          <w:szCs w:val="26"/>
          <w:rPrChange w:id="12062" w:author="Le Minh Nghia" w:date="2019-10-09T10:56:00Z">
            <w:rPr>
              <w:sz w:val="26"/>
              <w:szCs w:val="26"/>
            </w:rPr>
          </w:rPrChange>
        </w:rPr>
        <w:t xml:space="preserve"> </w:t>
      </w:r>
      <w:proofErr w:type="spellStart"/>
      <w:r w:rsidRPr="00B41112">
        <w:rPr>
          <w:sz w:val="26"/>
          <w:szCs w:val="26"/>
          <w:rPrChange w:id="12063" w:author="Le Minh Nghia" w:date="2019-10-09T10:56:00Z">
            <w:rPr>
              <w:sz w:val="26"/>
              <w:szCs w:val="26"/>
            </w:rPr>
          </w:rPrChange>
        </w:rPr>
        <w:t>hơn</w:t>
      </w:r>
      <w:proofErr w:type="spellEnd"/>
      <w:r w:rsidRPr="00B41112">
        <w:rPr>
          <w:sz w:val="26"/>
          <w:szCs w:val="26"/>
          <w:rPrChange w:id="12064" w:author="Le Minh Nghia" w:date="2019-10-09T10:56:00Z">
            <w:rPr>
              <w:sz w:val="26"/>
              <w:szCs w:val="26"/>
            </w:rPr>
          </w:rPrChange>
        </w:rPr>
        <w:t xml:space="preserve"> 35 </w:t>
      </w:r>
      <w:proofErr w:type="spellStart"/>
      <w:r w:rsidRPr="00B41112">
        <w:rPr>
          <w:sz w:val="26"/>
          <w:szCs w:val="26"/>
          <w:rPrChange w:id="12065" w:author="Le Minh Nghia" w:date="2019-10-09T10:56:00Z">
            <w:rPr>
              <w:sz w:val="26"/>
              <w:szCs w:val="26"/>
            </w:rPr>
          </w:rPrChange>
        </w:rPr>
        <w:t>triệu</w:t>
      </w:r>
      <w:proofErr w:type="spellEnd"/>
      <w:r w:rsidRPr="00B41112">
        <w:rPr>
          <w:sz w:val="26"/>
          <w:szCs w:val="26"/>
          <w:rPrChange w:id="12066" w:author="Le Minh Nghia" w:date="2019-10-09T10:56:00Z">
            <w:rPr>
              <w:sz w:val="26"/>
              <w:szCs w:val="26"/>
            </w:rPr>
          </w:rPrChange>
        </w:rPr>
        <w:t xml:space="preserve"> </w:t>
      </w:r>
      <w:proofErr w:type="spellStart"/>
      <w:r w:rsidRPr="00B41112">
        <w:rPr>
          <w:sz w:val="26"/>
          <w:szCs w:val="26"/>
          <w:rPrChange w:id="12067" w:author="Le Minh Nghia" w:date="2019-10-09T10:56:00Z">
            <w:rPr>
              <w:sz w:val="26"/>
              <w:szCs w:val="26"/>
            </w:rPr>
          </w:rPrChange>
        </w:rPr>
        <w:t>kho</w:t>
      </w:r>
      <w:proofErr w:type="spellEnd"/>
      <w:r w:rsidRPr="00B41112">
        <w:rPr>
          <w:sz w:val="26"/>
          <w:szCs w:val="26"/>
          <w:rPrChange w:id="12068" w:author="Le Minh Nghia" w:date="2019-10-09T10:56:00Z">
            <w:rPr>
              <w:sz w:val="26"/>
              <w:szCs w:val="26"/>
            </w:rPr>
          </w:rPrChange>
        </w:rPr>
        <w:t xml:space="preserve"> </w:t>
      </w:r>
      <w:proofErr w:type="spellStart"/>
      <w:r w:rsidRPr="00B41112">
        <w:rPr>
          <w:sz w:val="26"/>
          <w:szCs w:val="26"/>
          <w:rPrChange w:id="12069" w:author="Le Minh Nghia" w:date="2019-10-09T10:56:00Z">
            <w:rPr>
              <w:sz w:val="26"/>
              <w:szCs w:val="26"/>
            </w:rPr>
          </w:rPrChange>
        </w:rPr>
        <w:t>mã</w:t>
      </w:r>
      <w:proofErr w:type="spellEnd"/>
      <w:r w:rsidRPr="00B41112">
        <w:rPr>
          <w:sz w:val="26"/>
          <w:szCs w:val="26"/>
          <w:rPrChange w:id="12070" w:author="Le Minh Nghia" w:date="2019-10-09T10:56:00Z">
            <w:rPr>
              <w:sz w:val="26"/>
              <w:szCs w:val="26"/>
            </w:rPr>
          </w:rPrChange>
        </w:rPr>
        <w:t xml:space="preserve"> </w:t>
      </w:r>
      <w:proofErr w:type="spellStart"/>
      <w:r w:rsidRPr="00B41112">
        <w:rPr>
          <w:sz w:val="26"/>
          <w:szCs w:val="26"/>
          <w:rPrChange w:id="12071" w:author="Le Minh Nghia" w:date="2019-10-09T10:56:00Z">
            <w:rPr>
              <w:sz w:val="26"/>
              <w:szCs w:val="26"/>
            </w:rPr>
          </w:rPrChange>
        </w:rPr>
        <w:t>nguồn</w:t>
      </w:r>
      <w:proofErr w:type="spellEnd"/>
      <w:r w:rsidR="009006FB" w:rsidRPr="00B41112">
        <w:rPr>
          <w:sz w:val="26"/>
          <w:szCs w:val="26"/>
          <w:rPrChange w:id="12072" w:author="Le Minh Nghia" w:date="2019-10-09T10:56:00Z">
            <w:rPr/>
          </w:rPrChange>
        </w:rPr>
        <w:fldChar w:fldCharType="begin"/>
      </w:r>
      <w:r w:rsidR="009006FB" w:rsidRPr="00B41112">
        <w:rPr>
          <w:sz w:val="26"/>
          <w:szCs w:val="26"/>
          <w:rPrChange w:id="12073" w:author="Le Minh Nghia" w:date="2019-10-09T10:56:00Z">
            <w:rPr/>
          </w:rPrChange>
        </w:rPr>
        <w:instrText xml:space="preserve"> HYPERLINK "https://vi.wikipedia.org/wiki/GitHub" \l "cite_note-3" </w:instrText>
      </w:r>
      <w:r w:rsidR="009006FB" w:rsidRPr="00B41112">
        <w:rPr>
          <w:sz w:val="26"/>
          <w:szCs w:val="26"/>
          <w:rPrChange w:id="12074" w:author="Le Minh Nghia" w:date="2019-10-09T10:56:00Z">
            <w:rPr/>
          </w:rPrChange>
        </w:rPr>
        <w:fldChar w:fldCharType="separate"/>
      </w:r>
      <w:r w:rsidRPr="00B41112">
        <w:rPr>
          <w:sz w:val="26"/>
          <w:szCs w:val="26"/>
          <w:rPrChange w:id="12075" w:author="Le Minh Nghia" w:date="2019-10-09T10:56:00Z">
            <w:rPr>
              <w:sz w:val="26"/>
              <w:szCs w:val="26"/>
            </w:rPr>
          </w:rPrChange>
        </w:rPr>
        <w:t>[3]</w:t>
      </w:r>
      <w:r w:rsidR="009006FB" w:rsidRPr="00B41112">
        <w:rPr>
          <w:sz w:val="26"/>
          <w:szCs w:val="26"/>
          <w:rPrChange w:id="12076" w:author="Le Minh Nghia" w:date="2019-10-09T10:56:00Z">
            <w:rPr>
              <w:sz w:val="26"/>
              <w:szCs w:val="26"/>
            </w:rPr>
          </w:rPrChange>
        </w:rPr>
        <w:fldChar w:fldCharType="end"/>
      </w:r>
      <w:r w:rsidRPr="00B41112">
        <w:rPr>
          <w:sz w:val="26"/>
          <w:szCs w:val="26"/>
          <w:rPrChange w:id="12077" w:author="Le Minh Nghia" w:date="2019-10-09T10:56:00Z">
            <w:rPr>
              <w:sz w:val="26"/>
              <w:szCs w:val="26"/>
            </w:rPr>
          </w:rPrChange>
        </w:rPr>
        <w:t xml:space="preserve">, </w:t>
      </w:r>
      <w:proofErr w:type="spellStart"/>
      <w:r w:rsidRPr="00B41112">
        <w:rPr>
          <w:sz w:val="26"/>
          <w:szCs w:val="26"/>
          <w:rPrChange w:id="12078" w:author="Le Minh Nghia" w:date="2019-10-09T10:56:00Z">
            <w:rPr>
              <w:sz w:val="26"/>
              <w:szCs w:val="26"/>
            </w:rPr>
          </w:rPrChange>
        </w:rPr>
        <w:t>làm</w:t>
      </w:r>
      <w:proofErr w:type="spellEnd"/>
      <w:r w:rsidRPr="00B41112">
        <w:rPr>
          <w:sz w:val="26"/>
          <w:szCs w:val="26"/>
          <w:rPrChange w:id="12079" w:author="Le Minh Nghia" w:date="2019-10-09T10:56:00Z">
            <w:rPr>
              <w:sz w:val="26"/>
              <w:szCs w:val="26"/>
            </w:rPr>
          </w:rPrChange>
        </w:rPr>
        <w:t xml:space="preserve"> </w:t>
      </w:r>
      <w:proofErr w:type="spellStart"/>
      <w:r w:rsidRPr="00B41112">
        <w:rPr>
          <w:sz w:val="26"/>
          <w:szCs w:val="26"/>
          <w:rPrChange w:id="12080" w:author="Le Minh Nghia" w:date="2019-10-09T10:56:00Z">
            <w:rPr>
              <w:sz w:val="26"/>
              <w:szCs w:val="26"/>
            </w:rPr>
          </w:rPrChange>
        </w:rPr>
        <w:t>cho</w:t>
      </w:r>
      <w:proofErr w:type="spellEnd"/>
      <w:r w:rsidRPr="00B41112">
        <w:rPr>
          <w:sz w:val="26"/>
          <w:szCs w:val="26"/>
          <w:rPrChange w:id="12081" w:author="Le Minh Nghia" w:date="2019-10-09T10:56:00Z">
            <w:rPr>
              <w:sz w:val="26"/>
              <w:szCs w:val="26"/>
            </w:rPr>
          </w:rPrChange>
        </w:rPr>
        <w:t xml:space="preserve"> </w:t>
      </w:r>
      <w:proofErr w:type="spellStart"/>
      <w:r w:rsidRPr="00B41112">
        <w:rPr>
          <w:sz w:val="26"/>
          <w:szCs w:val="26"/>
          <w:rPrChange w:id="12082" w:author="Le Minh Nghia" w:date="2019-10-09T10:56:00Z">
            <w:rPr>
              <w:sz w:val="26"/>
              <w:szCs w:val="26"/>
            </w:rPr>
          </w:rPrChange>
        </w:rPr>
        <w:t>nó</w:t>
      </w:r>
      <w:proofErr w:type="spellEnd"/>
      <w:r w:rsidRPr="00B41112">
        <w:rPr>
          <w:sz w:val="26"/>
          <w:szCs w:val="26"/>
          <w:rPrChange w:id="12083" w:author="Le Minh Nghia" w:date="2019-10-09T10:56:00Z">
            <w:rPr>
              <w:sz w:val="26"/>
              <w:szCs w:val="26"/>
            </w:rPr>
          </w:rPrChange>
        </w:rPr>
        <w:t xml:space="preserve"> </w:t>
      </w:r>
      <w:proofErr w:type="spellStart"/>
      <w:r w:rsidRPr="00B41112">
        <w:rPr>
          <w:sz w:val="26"/>
          <w:szCs w:val="26"/>
          <w:rPrChange w:id="12084" w:author="Le Minh Nghia" w:date="2019-10-09T10:56:00Z">
            <w:rPr>
              <w:sz w:val="26"/>
              <w:szCs w:val="26"/>
            </w:rPr>
          </w:rPrChange>
        </w:rPr>
        <w:t>trở</w:t>
      </w:r>
      <w:proofErr w:type="spellEnd"/>
      <w:r w:rsidRPr="00B41112">
        <w:rPr>
          <w:sz w:val="26"/>
          <w:szCs w:val="26"/>
          <w:rPrChange w:id="12085" w:author="Le Minh Nghia" w:date="2019-10-09T10:56:00Z">
            <w:rPr>
              <w:sz w:val="26"/>
              <w:szCs w:val="26"/>
            </w:rPr>
          </w:rPrChange>
        </w:rPr>
        <w:t xml:space="preserve"> </w:t>
      </w:r>
      <w:proofErr w:type="spellStart"/>
      <w:r w:rsidRPr="00B41112">
        <w:rPr>
          <w:sz w:val="26"/>
          <w:szCs w:val="26"/>
          <w:rPrChange w:id="12086" w:author="Le Minh Nghia" w:date="2019-10-09T10:56:00Z">
            <w:rPr>
              <w:sz w:val="26"/>
              <w:szCs w:val="26"/>
            </w:rPr>
          </w:rPrChange>
        </w:rPr>
        <w:t>thành</w:t>
      </w:r>
      <w:proofErr w:type="spellEnd"/>
      <w:r w:rsidRPr="00B41112">
        <w:rPr>
          <w:sz w:val="26"/>
          <w:szCs w:val="26"/>
          <w:rPrChange w:id="12087" w:author="Le Minh Nghia" w:date="2019-10-09T10:56:00Z">
            <w:rPr>
              <w:sz w:val="26"/>
              <w:szCs w:val="26"/>
            </w:rPr>
          </w:rPrChange>
        </w:rPr>
        <w:t> </w:t>
      </w:r>
      <w:proofErr w:type="spellStart"/>
      <w:r w:rsidRPr="00B41112">
        <w:rPr>
          <w:sz w:val="26"/>
          <w:szCs w:val="26"/>
          <w:rPrChange w:id="12088" w:author="Le Minh Nghia" w:date="2019-10-09T10:56:00Z">
            <w:rPr>
              <w:sz w:val="26"/>
              <w:szCs w:val="26"/>
            </w:rPr>
          </w:rPrChange>
        </w:rPr>
        <w:t>máy</w:t>
      </w:r>
      <w:proofErr w:type="spellEnd"/>
      <w:r w:rsidRPr="00B41112">
        <w:rPr>
          <w:sz w:val="26"/>
          <w:szCs w:val="26"/>
          <w:rPrChange w:id="12089" w:author="Le Minh Nghia" w:date="2019-10-09T10:56:00Z">
            <w:rPr>
              <w:sz w:val="26"/>
              <w:szCs w:val="26"/>
            </w:rPr>
          </w:rPrChange>
        </w:rPr>
        <w:t xml:space="preserve"> </w:t>
      </w:r>
      <w:proofErr w:type="spellStart"/>
      <w:r w:rsidRPr="00B41112">
        <w:rPr>
          <w:sz w:val="26"/>
          <w:szCs w:val="26"/>
          <w:rPrChange w:id="12090" w:author="Le Minh Nghia" w:date="2019-10-09T10:56:00Z">
            <w:rPr>
              <w:sz w:val="26"/>
              <w:szCs w:val="26"/>
            </w:rPr>
          </w:rPrChange>
        </w:rPr>
        <w:t>chủ</w:t>
      </w:r>
      <w:proofErr w:type="spellEnd"/>
      <w:r w:rsidRPr="00B41112">
        <w:rPr>
          <w:sz w:val="26"/>
          <w:szCs w:val="26"/>
          <w:rPrChange w:id="12091" w:author="Le Minh Nghia" w:date="2019-10-09T10:56:00Z">
            <w:rPr>
              <w:sz w:val="26"/>
              <w:szCs w:val="26"/>
            </w:rPr>
          </w:rPrChange>
        </w:rPr>
        <w:t xml:space="preserve"> </w:t>
      </w:r>
      <w:proofErr w:type="spellStart"/>
      <w:r w:rsidRPr="00B41112">
        <w:rPr>
          <w:sz w:val="26"/>
          <w:szCs w:val="26"/>
          <w:rPrChange w:id="12092" w:author="Le Minh Nghia" w:date="2019-10-09T10:56:00Z">
            <w:rPr>
              <w:sz w:val="26"/>
              <w:szCs w:val="26"/>
            </w:rPr>
          </w:rPrChange>
        </w:rPr>
        <w:t>chứa</w:t>
      </w:r>
      <w:proofErr w:type="spellEnd"/>
      <w:r w:rsidRPr="00B41112">
        <w:rPr>
          <w:sz w:val="26"/>
          <w:szCs w:val="26"/>
          <w:rPrChange w:id="12093" w:author="Le Minh Nghia" w:date="2019-10-09T10:56:00Z">
            <w:rPr>
              <w:sz w:val="26"/>
              <w:szCs w:val="26"/>
            </w:rPr>
          </w:rPrChange>
        </w:rPr>
        <w:t xml:space="preserve"> </w:t>
      </w:r>
      <w:proofErr w:type="spellStart"/>
      <w:r w:rsidRPr="00B41112">
        <w:rPr>
          <w:sz w:val="26"/>
          <w:szCs w:val="26"/>
          <w:rPrChange w:id="12094" w:author="Le Minh Nghia" w:date="2019-10-09T10:56:00Z">
            <w:rPr>
              <w:sz w:val="26"/>
              <w:szCs w:val="26"/>
            </w:rPr>
          </w:rPrChange>
        </w:rPr>
        <w:t>mã</w:t>
      </w:r>
      <w:proofErr w:type="spellEnd"/>
      <w:r w:rsidRPr="00B41112">
        <w:rPr>
          <w:sz w:val="26"/>
          <w:szCs w:val="26"/>
          <w:rPrChange w:id="12095" w:author="Le Minh Nghia" w:date="2019-10-09T10:56:00Z">
            <w:rPr>
              <w:sz w:val="26"/>
              <w:szCs w:val="26"/>
            </w:rPr>
          </w:rPrChange>
        </w:rPr>
        <w:t xml:space="preserve"> </w:t>
      </w:r>
      <w:proofErr w:type="spellStart"/>
      <w:r w:rsidRPr="00B41112">
        <w:rPr>
          <w:sz w:val="26"/>
          <w:szCs w:val="26"/>
          <w:rPrChange w:id="12096" w:author="Le Minh Nghia" w:date="2019-10-09T10:56:00Z">
            <w:rPr>
              <w:sz w:val="26"/>
              <w:szCs w:val="26"/>
            </w:rPr>
          </w:rPrChange>
        </w:rPr>
        <w:t>nguồn</w:t>
      </w:r>
      <w:proofErr w:type="spellEnd"/>
      <w:r w:rsidRPr="00B41112">
        <w:rPr>
          <w:sz w:val="26"/>
          <w:szCs w:val="26"/>
          <w:rPrChange w:id="12097" w:author="Le Minh Nghia" w:date="2019-10-09T10:56:00Z">
            <w:rPr>
              <w:sz w:val="26"/>
              <w:szCs w:val="26"/>
            </w:rPr>
          </w:rPrChange>
        </w:rPr>
        <w:t xml:space="preserve"> </w:t>
      </w:r>
      <w:proofErr w:type="spellStart"/>
      <w:r w:rsidRPr="00B41112">
        <w:rPr>
          <w:sz w:val="26"/>
          <w:szCs w:val="26"/>
          <w:rPrChange w:id="12098" w:author="Le Minh Nghia" w:date="2019-10-09T10:56:00Z">
            <w:rPr>
              <w:sz w:val="26"/>
              <w:szCs w:val="26"/>
            </w:rPr>
          </w:rPrChange>
        </w:rPr>
        <w:t>lớn</w:t>
      </w:r>
      <w:proofErr w:type="spellEnd"/>
      <w:r w:rsidRPr="00B41112">
        <w:rPr>
          <w:sz w:val="26"/>
          <w:szCs w:val="26"/>
          <w:rPrChange w:id="12099" w:author="Le Minh Nghia" w:date="2019-10-09T10:56:00Z">
            <w:rPr>
              <w:sz w:val="26"/>
              <w:szCs w:val="26"/>
            </w:rPr>
          </w:rPrChange>
        </w:rPr>
        <w:t xml:space="preserve"> </w:t>
      </w:r>
      <w:proofErr w:type="spellStart"/>
      <w:r w:rsidRPr="00B41112">
        <w:rPr>
          <w:sz w:val="26"/>
          <w:szCs w:val="26"/>
          <w:rPrChange w:id="12100" w:author="Le Minh Nghia" w:date="2019-10-09T10:56:00Z">
            <w:rPr>
              <w:sz w:val="26"/>
              <w:szCs w:val="26"/>
            </w:rPr>
          </w:rPrChange>
        </w:rPr>
        <w:t>trên</w:t>
      </w:r>
      <w:proofErr w:type="spellEnd"/>
      <w:r w:rsidRPr="00B41112">
        <w:rPr>
          <w:sz w:val="26"/>
          <w:szCs w:val="26"/>
          <w:rPrChange w:id="12101" w:author="Le Minh Nghia" w:date="2019-10-09T10:56:00Z">
            <w:rPr>
              <w:sz w:val="26"/>
              <w:szCs w:val="26"/>
            </w:rPr>
          </w:rPrChange>
        </w:rPr>
        <w:t xml:space="preserve"> </w:t>
      </w:r>
      <w:proofErr w:type="spellStart"/>
      <w:r w:rsidRPr="00B41112">
        <w:rPr>
          <w:sz w:val="26"/>
          <w:szCs w:val="26"/>
          <w:rPrChange w:id="12102" w:author="Le Minh Nghia" w:date="2019-10-09T10:56:00Z">
            <w:rPr>
              <w:sz w:val="26"/>
              <w:szCs w:val="26"/>
            </w:rPr>
          </w:rPrChange>
        </w:rPr>
        <w:t>thế</w:t>
      </w:r>
      <w:proofErr w:type="spellEnd"/>
      <w:r w:rsidRPr="00B41112">
        <w:rPr>
          <w:sz w:val="26"/>
          <w:szCs w:val="26"/>
          <w:rPrChange w:id="12103" w:author="Le Minh Nghia" w:date="2019-10-09T10:56:00Z">
            <w:rPr>
              <w:sz w:val="26"/>
              <w:szCs w:val="26"/>
            </w:rPr>
          </w:rPrChange>
        </w:rPr>
        <w:t xml:space="preserve"> </w:t>
      </w:r>
      <w:proofErr w:type="spellStart"/>
      <w:r w:rsidRPr="00B41112">
        <w:rPr>
          <w:sz w:val="26"/>
          <w:szCs w:val="26"/>
          <w:rPrChange w:id="12104" w:author="Le Minh Nghia" w:date="2019-10-09T10:56:00Z">
            <w:rPr>
              <w:sz w:val="26"/>
              <w:szCs w:val="26"/>
            </w:rPr>
          </w:rPrChange>
        </w:rPr>
        <w:t>giới</w:t>
      </w:r>
      <w:proofErr w:type="spellEnd"/>
      <w:r w:rsidRPr="00B41112">
        <w:rPr>
          <w:sz w:val="26"/>
          <w:szCs w:val="26"/>
          <w:rPrChange w:id="12105" w:author="Le Minh Nghia" w:date="2019-10-09T10:56:00Z">
            <w:rPr>
              <w:sz w:val="26"/>
              <w:szCs w:val="26"/>
            </w:rPr>
          </w:rPrChange>
        </w:rPr>
        <w:t xml:space="preserve">. </w:t>
      </w:r>
      <w:proofErr w:type="spellStart"/>
      <w:r w:rsidRPr="00B41112">
        <w:rPr>
          <w:sz w:val="26"/>
          <w:szCs w:val="26"/>
          <w:rPrChange w:id="12106" w:author="Le Minh Nghia" w:date="2019-10-09T10:56:00Z">
            <w:rPr>
              <w:sz w:val="26"/>
              <w:szCs w:val="26"/>
            </w:rPr>
          </w:rPrChange>
        </w:rPr>
        <w:t>Github</w:t>
      </w:r>
      <w:proofErr w:type="spellEnd"/>
      <w:r w:rsidRPr="00B41112">
        <w:rPr>
          <w:sz w:val="26"/>
          <w:szCs w:val="26"/>
          <w:rPrChange w:id="12107" w:author="Le Minh Nghia" w:date="2019-10-09T10:56:00Z">
            <w:rPr>
              <w:sz w:val="26"/>
              <w:szCs w:val="26"/>
            </w:rPr>
          </w:rPrChange>
        </w:rPr>
        <w:t xml:space="preserve"> </w:t>
      </w:r>
      <w:proofErr w:type="spellStart"/>
      <w:r w:rsidRPr="00B41112">
        <w:rPr>
          <w:sz w:val="26"/>
          <w:szCs w:val="26"/>
          <w:rPrChange w:id="12108" w:author="Le Minh Nghia" w:date="2019-10-09T10:56:00Z">
            <w:rPr>
              <w:sz w:val="26"/>
              <w:szCs w:val="26"/>
            </w:rPr>
          </w:rPrChange>
        </w:rPr>
        <w:t>đã</w:t>
      </w:r>
      <w:proofErr w:type="spellEnd"/>
      <w:r w:rsidRPr="00B41112">
        <w:rPr>
          <w:sz w:val="26"/>
          <w:szCs w:val="26"/>
          <w:rPrChange w:id="12109" w:author="Le Minh Nghia" w:date="2019-10-09T10:56:00Z">
            <w:rPr>
              <w:sz w:val="26"/>
              <w:szCs w:val="26"/>
            </w:rPr>
          </w:rPrChange>
        </w:rPr>
        <w:t xml:space="preserve"> </w:t>
      </w:r>
      <w:proofErr w:type="spellStart"/>
      <w:r w:rsidRPr="00B41112">
        <w:rPr>
          <w:sz w:val="26"/>
          <w:szCs w:val="26"/>
          <w:rPrChange w:id="12110" w:author="Le Minh Nghia" w:date="2019-10-09T10:56:00Z">
            <w:rPr>
              <w:sz w:val="26"/>
              <w:szCs w:val="26"/>
            </w:rPr>
          </w:rPrChange>
        </w:rPr>
        <w:t>trở</w:t>
      </w:r>
      <w:proofErr w:type="spellEnd"/>
      <w:r w:rsidRPr="00B41112">
        <w:rPr>
          <w:sz w:val="26"/>
          <w:szCs w:val="26"/>
          <w:rPrChange w:id="12111" w:author="Le Minh Nghia" w:date="2019-10-09T10:56:00Z">
            <w:rPr>
              <w:sz w:val="26"/>
              <w:szCs w:val="26"/>
            </w:rPr>
          </w:rPrChange>
        </w:rPr>
        <w:t xml:space="preserve"> </w:t>
      </w:r>
      <w:proofErr w:type="spellStart"/>
      <w:r w:rsidRPr="00B41112">
        <w:rPr>
          <w:sz w:val="26"/>
          <w:szCs w:val="26"/>
          <w:rPrChange w:id="12112" w:author="Le Minh Nghia" w:date="2019-10-09T10:56:00Z">
            <w:rPr>
              <w:sz w:val="26"/>
              <w:szCs w:val="26"/>
            </w:rPr>
          </w:rPrChange>
        </w:rPr>
        <w:t>thành</w:t>
      </w:r>
      <w:proofErr w:type="spellEnd"/>
      <w:r w:rsidRPr="00B41112">
        <w:rPr>
          <w:sz w:val="26"/>
          <w:szCs w:val="26"/>
          <w:rPrChange w:id="12113" w:author="Le Minh Nghia" w:date="2019-10-09T10:56:00Z">
            <w:rPr>
              <w:sz w:val="26"/>
              <w:szCs w:val="26"/>
            </w:rPr>
          </w:rPrChange>
        </w:rPr>
        <w:t xml:space="preserve"> </w:t>
      </w:r>
      <w:proofErr w:type="spellStart"/>
      <w:r w:rsidRPr="00B41112">
        <w:rPr>
          <w:sz w:val="26"/>
          <w:szCs w:val="26"/>
          <w:rPrChange w:id="12114" w:author="Le Minh Nghia" w:date="2019-10-09T10:56:00Z">
            <w:rPr>
              <w:sz w:val="26"/>
              <w:szCs w:val="26"/>
            </w:rPr>
          </w:rPrChange>
        </w:rPr>
        <w:t>một</w:t>
      </w:r>
      <w:proofErr w:type="spellEnd"/>
      <w:r w:rsidRPr="00B41112">
        <w:rPr>
          <w:sz w:val="26"/>
          <w:szCs w:val="26"/>
          <w:rPrChange w:id="12115" w:author="Le Minh Nghia" w:date="2019-10-09T10:56:00Z">
            <w:rPr>
              <w:sz w:val="26"/>
              <w:szCs w:val="26"/>
            </w:rPr>
          </w:rPrChange>
        </w:rPr>
        <w:t xml:space="preserve"> </w:t>
      </w:r>
      <w:proofErr w:type="spellStart"/>
      <w:r w:rsidRPr="00B41112">
        <w:rPr>
          <w:sz w:val="26"/>
          <w:szCs w:val="26"/>
          <w:rPrChange w:id="12116" w:author="Le Minh Nghia" w:date="2019-10-09T10:56:00Z">
            <w:rPr>
              <w:sz w:val="26"/>
              <w:szCs w:val="26"/>
            </w:rPr>
          </w:rPrChange>
        </w:rPr>
        <w:t>yếu</w:t>
      </w:r>
      <w:proofErr w:type="spellEnd"/>
      <w:r w:rsidRPr="00B41112">
        <w:rPr>
          <w:sz w:val="26"/>
          <w:szCs w:val="26"/>
          <w:rPrChange w:id="12117" w:author="Le Minh Nghia" w:date="2019-10-09T10:56:00Z">
            <w:rPr>
              <w:sz w:val="26"/>
              <w:szCs w:val="26"/>
            </w:rPr>
          </w:rPrChange>
        </w:rPr>
        <w:t xml:space="preserve"> </w:t>
      </w:r>
      <w:proofErr w:type="spellStart"/>
      <w:r w:rsidRPr="00B41112">
        <w:rPr>
          <w:sz w:val="26"/>
          <w:szCs w:val="26"/>
          <w:rPrChange w:id="12118" w:author="Le Minh Nghia" w:date="2019-10-09T10:56:00Z">
            <w:rPr>
              <w:sz w:val="26"/>
              <w:szCs w:val="26"/>
            </w:rPr>
          </w:rPrChange>
        </w:rPr>
        <w:t>có</w:t>
      </w:r>
      <w:proofErr w:type="spellEnd"/>
      <w:r w:rsidRPr="00B41112">
        <w:rPr>
          <w:sz w:val="26"/>
          <w:szCs w:val="26"/>
          <w:rPrChange w:id="12119" w:author="Le Minh Nghia" w:date="2019-10-09T10:56:00Z">
            <w:rPr>
              <w:sz w:val="26"/>
              <w:szCs w:val="26"/>
            </w:rPr>
          </w:rPrChange>
        </w:rPr>
        <w:t xml:space="preserve"> </w:t>
      </w:r>
      <w:proofErr w:type="spellStart"/>
      <w:r w:rsidRPr="00B41112">
        <w:rPr>
          <w:sz w:val="26"/>
          <w:szCs w:val="26"/>
          <w:rPrChange w:id="12120" w:author="Le Minh Nghia" w:date="2019-10-09T10:56:00Z">
            <w:rPr>
              <w:sz w:val="26"/>
              <w:szCs w:val="26"/>
            </w:rPr>
          </w:rPrChange>
        </w:rPr>
        <w:t>sức</w:t>
      </w:r>
      <w:proofErr w:type="spellEnd"/>
      <w:r w:rsidRPr="00B41112">
        <w:rPr>
          <w:sz w:val="26"/>
          <w:szCs w:val="26"/>
          <w:rPrChange w:id="12121" w:author="Le Minh Nghia" w:date="2019-10-09T10:56:00Z">
            <w:rPr>
              <w:sz w:val="26"/>
              <w:szCs w:val="26"/>
            </w:rPr>
          </w:rPrChange>
        </w:rPr>
        <w:t xml:space="preserve"> </w:t>
      </w:r>
      <w:proofErr w:type="spellStart"/>
      <w:r w:rsidRPr="00B41112">
        <w:rPr>
          <w:sz w:val="26"/>
          <w:szCs w:val="26"/>
          <w:rPrChange w:id="12122" w:author="Le Minh Nghia" w:date="2019-10-09T10:56:00Z">
            <w:rPr>
              <w:sz w:val="26"/>
              <w:szCs w:val="26"/>
            </w:rPr>
          </w:rPrChange>
        </w:rPr>
        <w:t>ảnh</w:t>
      </w:r>
      <w:proofErr w:type="spellEnd"/>
      <w:r w:rsidRPr="00B41112">
        <w:rPr>
          <w:sz w:val="26"/>
          <w:szCs w:val="26"/>
          <w:rPrChange w:id="12123" w:author="Le Minh Nghia" w:date="2019-10-09T10:56:00Z">
            <w:rPr>
              <w:sz w:val="26"/>
              <w:szCs w:val="26"/>
            </w:rPr>
          </w:rPrChange>
        </w:rPr>
        <w:t xml:space="preserve"> </w:t>
      </w:r>
      <w:proofErr w:type="spellStart"/>
      <w:r w:rsidRPr="00B41112">
        <w:rPr>
          <w:sz w:val="26"/>
          <w:szCs w:val="26"/>
          <w:rPrChange w:id="12124" w:author="Le Minh Nghia" w:date="2019-10-09T10:56:00Z">
            <w:rPr>
              <w:sz w:val="26"/>
              <w:szCs w:val="26"/>
            </w:rPr>
          </w:rPrChange>
        </w:rPr>
        <w:t>hưởng</w:t>
      </w:r>
      <w:proofErr w:type="spellEnd"/>
      <w:r w:rsidRPr="00B41112">
        <w:rPr>
          <w:sz w:val="26"/>
          <w:szCs w:val="26"/>
          <w:rPrChange w:id="12125" w:author="Le Minh Nghia" w:date="2019-10-09T10:56:00Z">
            <w:rPr>
              <w:sz w:val="26"/>
              <w:szCs w:val="26"/>
            </w:rPr>
          </w:rPrChange>
        </w:rPr>
        <w:t xml:space="preserve"> </w:t>
      </w:r>
      <w:proofErr w:type="spellStart"/>
      <w:r w:rsidRPr="00B41112">
        <w:rPr>
          <w:sz w:val="26"/>
          <w:szCs w:val="26"/>
          <w:rPrChange w:id="12126" w:author="Le Minh Nghia" w:date="2019-10-09T10:56:00Z">
            <w:rPr>
              <w:sz w:val="26"/>
              <w:szCs w:val="26"/>
            </w:rPr>
          </w:rPrChange>
        </w:rPr>
        <w:t>trong</w:t>
      </w:r>
      <w:proofErr w:type="spellEnd"/>
      <w:r w:rsidRPr="00B41112">
        <w:rPr>
          <w:sz w:val="26"/>
          <w:szCs w:val="26"/>
          <w:rPrChange w:id="12127" w:author="Le Minh Nghia" w:date="2019-10-09T10:56:00Z">
            <w:rPr>
              <w:sz w:val="26"/>
              <w:szCs w:val="26"/>
            </w:rPr>
          </w:rPrChange>
        </w:rPr>
        <w:t xml:space="preserve"> </w:t>
      </w:r>
      <w:proofErr w:type="spellStart"/>
      <w:r w:rsidRPr="00B41112">
        <w:rPr>
          <w:sz w:val="26"/>
          <w:szCs w:val="26"/>
          <w:rPrChange w:id="12128" w:author="Le Minh Nghia" w:date="2019-10-09T10:56:00Z">
            <w:rPr>
              <w:sz w:val="26"/>
              <w:szCs w:val="26"/>
            </w:rPr>
          </w:rPrChange>
        </w:rPr>
        <w:t>cộng</w:t>
      </w:r>
      <w:proofErr w:type="spellEnd"/>
      <w:r w:rsidRPr="00B41112">
        <w:rPr>
          <w:sz w:val="26"/>
          <w:szCs w:val="26"/>
          <w:rPrChange w:id="12129" w:author="Le Minh Nghia" w:date="2019-10-09T10:56:00Z">
            <w:rPr>
              <w:sz w:val="26"/>
              <w:szCs w:val="26"/>
            </w:rPr>
          </w:rPrChange>
        </w:rPr>
        <w:t xml:space="preserve"> </w:t>
      </w:r>
      <w:proofErr w:type="spellStart"/>
      <w:r w:rsidRPr="00B41112">
        <w:rPr>
          <w:sz w:val="26"/>
          <w:szCs w:val="26"/>
          <w:rPrChange w:id="12130" w:author="Le Minh Nghia" w:date="2019-10-09T10:56:00Z">
            <w:rPr>
              <w:sz w:val="26"/>
              <w:szCs w:val="26"/>
            </w:rPr>
          </w:rPrChange>
        </w:rPr>
        <w:t>đồng</w:t>
      </w:r>
      <w:proofErr w:type="spellEnd"/>
      <w:r w:rsidRPr="00B41112">
        <w:rPr>
          <w:sz w:val="26"/>
          <w:szCs w:val="26"/>
          <w:rPrChange w:id="12131" w:author="Le Minh Nghia" w:date="2019-10-09T10:56:00Z">
            <w:rPr>
              <w:sz w:val="26"/>
              <w:szCs w:val="26"/>
            </w:rPr>
          </w:rPrChange>
        </w:rPr>
        <w:t xml:space="preserve"> </w:t>
      </w:r>
      <w:proofErr w:type="spellStart"/>
      <w:r w:rsidRPr="00B41112">
        <w:rPr>
          <w:sz w:val="26"/>
          <w:szCs w:val="26"/>
          <w:rPrChange w:id="12132" w:author="Le Minh Nghia" w:date="2019-10-09T10:56:00Z">
            <w:rPr>
              <w:sz w:val="26"/>
              <w:szCs w:val="26"/>
            </w:rPr>
          </w:rPrChange>
        </w:rPr>
        <w:t>phát</w:t>
      </w:r>
      <w:proofErr w:type="spellEnd"/>
      <w:r w:rsidRPr="00B41112">
        <w:rPr>
          <w:sz w:val="26"/>
          <w:szCs w:val="26"/>
          <w:rPrChange w:id="12133" w:author="Le Minh Nghia" w:date="2019-10-09T10:56:00Z">
            <w:rPr>
              <w:sz w:val="26"/>
              <w:szCs w:val="26"/>
            </w:rPr>
          </w:rPrChange>
        </w:rPr>
        <w:t xml:space="preserve"> </w:t>
      </w:r>
      <w:proofErr w:type="spellStart"/>
      <w:r w:rsidRPr="00B41112">
        <w:rPr>
          <w:sz w:val="26"/>
          <w:szCs w:val="26"/>
          <w:rPrChange w:id="12134" w:author="Le Minh Nghia" w:date="2019-10-09T10:56:00Z">
            <w:rPr>
              <w:sz w:val="26"/>
              <w:szCs w:val="26"/>
            </w:rPr>
          </w:rPrChange>
        </w:rPr>
        <w:t>triển</w:t>
      </w:r>
      <w:proofErr w:type="spellEnd"/>
      <w:r w:rsidRPr="00B41112">
        <w:rPr>
          <w:sz w:val="26"/>
          <w:szCs w:val="26"/>
          <w:rPrChange w:id="12135" w:author="Le Minh Nghia" w:date="2019-10-09T10:56:00Z">
            <w:rPr>
              <w:sz w:val="26"/>
              <w:szCs w:val="26"/>
            </w:rPr>
          </w:rPrChange>
        </w:rPr>
        <w:t xml:space="preserve"> </w:t>
      </w:r>
      <w:proofErr w:type="spellStart"/>
      <w:r w:rsidRPr="00B41112">
        <w:rPr>
          <w:sz w:val="26"/>
          <w:szCs w:val="26"/>
          <w:rPrChange w:id="12136" w:author="Le Minh Nghia" w:date="2019-10-09T10:56:00Z">
            <w:rPr>
              <w:sz w:val="26"/>
              <w:szCs w:val="26"/>
            </w:rPr>
          </w:rPrChange>
        </w:rPr>
        <w:t>mã</w:t>
      </w:r>
      <w:proofErr w:type="spellEnd"/>
      <w:r w:rsidRPr="00B41112">
        <w:rPr>
          <w:sz w:val="26"/>
          <w:szCs w:val="26"/>
          <w:rPrChange w:id="12137" w:author="Le Minh Nghia" w:date="2019-10-09T10:56:00Z">
            <w:rPr>
              <w:sz w:val="26"/>
              <w:szCs w:val="26"/>
            </w:rPr>
          </w:rPrChange>
        </w:rPr>
        <w:t xml:space="preserve"> </w:t>
      </w:r>
      <w:proofErr w:type="spellStart"/>
      <w:r w:rsidRPr="00B41112">
        <w:rPr>
          <w:sz w:val="26"/>
          <w:szCs w:val="26"/>
          <w:rPrChange w:id="12138" w:author="Le Minh Nghia" w:date="2019-10-09T10:56:00Z">
            <w:rPr>
              <w:sz w:val="26"/>
              <w:szCs w:val="26"/>
            </w:rPr>
          </w:rPrChange>
        </w:rPr>
        <w:t>nguồn</w:t>
      </w:r>
      <w:proofErr w:type="spellEnd"/>
      <w:r w:rsidRPr="00B41112">
        <w:rPr>
          <w:sz w:val="26"/>
          <w:szCs w:val="26"/>
          <w:rPrChange w:id="12139" w:author="Le Minh Nghia" w:date="2019-10-09T10:56:00Z">
            <w:rPr>
              <w:sz w:val="26"/>
              <w:szCs w:val="26"/>
            </w:rPr>
          </w:rPrChange>
        </w:rPr>
        <w:t xml:space="preserve"> </w:t>
      </w:r>
      <w:proofErr w:type="spellStart"/>
      <w:r w:rsidRPr="00B41112">
        <w:rPr>
          <w:sz w:val="26"/>
          <w:szCs w:val="26"/>
          <w:rPrChange w:id="12140" w:author="Le Minh Nghia" w:date="2019-10-09T10:56:00Z">
            <w:rPr>
              <w:sz w:val="26"/>
              <w:szCs w:val="26"/>
            </w:rPr>
          </w:rPrChange>
        </w:rPr>
        <w:t>mở</w:t>
      </w:r>
      <w:proofErr w:type="spellEnd"/>
      <w:r w:rsidRPr="00B41112">
        <w:rPr>
          <w:sz w:val="26"/>
          <w:szCs w:val="26"/>
          <w:rPrChange w:id="12141" w:author="Le Minh Nghia" w:date="2019-10-09T10:56:00Z">
            <w:rPr>
              <w:sz w:val="26"/>
              <w:szCs w:val="26"/>
            </w:rPr>
          </w:rPrChange>
        </w:rPr>
        <w:t xml:space="preserve">. </w:t>
      </w:r>
      <w:proofErr w:type="spellStart"/>
      <w:r w:rsidRPr="00B41112">
        <w:rPr>
          <w:sz w:val="26"/>
          <w:szCs w:val="26"/>
          <w:rPrChange w:id="12142" w:author="Le Minh Nghia" w:date="2019-10-09T10:56:00Z">
            <w:rPr>
              <w:sz w:val="26"/>
              <w:szCs w:val="26"/>
            </w:rPr>
          </w:rPrChange>
        </w:rPr>
        <w:t>Thậm</w:t>
      </w:r>
      <w:proofErr w:type="spellEnd"/>
      <w:r w:rsidRPr="00B41112">
        <w:rPr>
          <w:sz w:val="26"/>
          <w:szCs w:val="26"/>
          <w:rPrChange w:id="12143" w:author="Le Minh Nghia" w:date="2019-10-09T10:56:00Z">
            <w:rPr>
              <w:sz w:val="26"/>
              <w:szCs w:val="26"/>
            </w:rPr>
          </w:rPrChange>
        </w:rPr>
        <w:t xml:space="preserve"> </w:t>
      </w:r>
      <w:proofErr w:type="spellStart"/>
      <w:r w:rsidRPr="00B41112">
        <w:rPr>
          <w:sz w:val="26"/>
          <w:szCs w:val="26"/>
          <w:rPrChange w:id="12144" w:author="Le Minh Nghia" w:date="2019-10-09T10:56:00Z">
            <w:rPr>
              <w:sz w:val="26"/>
              <w:szCs w:val="26"/>
            </w:rPr>
          </w:rPrChange>
        </w:rPr>
        <w:t>chí</w:t>
      </w:r>
      <w:proofErr w:type="spellEnd"/>
      <w:r w:rsidRPr="00B41112">
        <w:rPr>
          <w:sz w:val="26"/>
          <w:szCs w:val="26"/>
          <w:rPrChange w:id="12145" w:author="Le Minh Nghia" w:date="2019-10-09T10:56:00Z">
            <w:rPr>
              <w:sz w:val="26"/>
              <w:szCs w:val="26"/>
            </w:rPr>
          </w:rPrChange>
        </w:rPr>
        <w:t xml:space="preserve"> </w:t>
      </w:r>
      <w:proofErr w:type="spellStart"/>
      <w:r w:rsidRPr="00B41112">
        <w:rPr>
          <w:sz w:val="26"/>
          <w:szCs w:val="26"/>
          <w:rPrChange w:id="12146" w:author="Le Minh Nghia" w:date="2019-10-09T10:56:00Z">
            <w:rPr>
              <w:sz w:val="26"/>
              <w:szCs w:val="26"/>
            </w:rPr>
          </w:rPrChange>
        </w:rPr>
        <w:t>nhiều</w:t>
      </w:r>
      <w:proofErr w:type="spellEnd"/>
      <w:r w:rsidRPr="00B41112">
        <w:rPr>
          <w:sz w:val="26"/>
          <w:szCs w:val="26"/>
          <w:rPrChange w:id="12147" w:author="Le Minh Nghia" w:date="2019-10-09T10:56:00Z">
            <w:rPr>
              <w:sz w:val="26"/>
              <w:szCs w:val="26"/>
            </w:rPr>
          </w:rPrChange>
        </w:rPr>
        <w:t xml:space="preserve"> </w:t>
      </w:r>
      <w:proofErr w:type="spellStart"/>
      <w:r w:rsidRPr="00B41112">
        <w:rPr>
          <w:sz w:val="26"/>
          <w:szCs w:val="26"/>
          <w:rPrChange w:id="12148" w:author="Le Minh Nghia" w:date="2019-10-09T10:56:00Z">
            <w:rPr>
              <w:sz w:val="26"/>
              <w:szCs w:val="26"/>
            </w:rPr>
          </w:rPrChange>
        </w:rPr>
        <w:t>nhà</w:t>
      </w:r>
      <w:proofErr w:type="spellEnd"/>
      <w:r w:rsidRPr="00B41112">
        <w:rPr>
          <w:sz w:val="26"/>
          <w:szCs w:val="26"/>
          <w:rPrChange w:id="12149" w:author="Le Minh Nghia" w:date="2019-10-09T10:56:00Z">
            <w:rPr>
              <w:sz w:val="26"/>
              <w:szCs w:val="26"/>
            </w:rPr>
          </w:rPrChange>
        </w:rPr>
        <w:t xml:space="preserve"> </w:t>
      </w:r>
      <w:proofErr w:type="spellStart"/>
      <w:r w:rsidRPr="00B41112">
        <w:rPr>
          <w:sz w:val="26"/>
          <w:szCs w:val="26"/>
          <w:rPrChange w:id="12150" w:author="Le Minh Nghia" w:date="2019-10-09T10:56:00Z">
            <w:rPr>
              <w:sz w:val="26"/>
              <w:szCs w:val="26"/>
            </w:rPr>
          </w:rPrChange>
        </w:rPr>
        <w:t>phát</w:t>
      </w:r>
      <w:proofErr w:type="spellEnd"/>
      <w:r w:rsidRPr="00B41112">
        <w:rPr>
          <w:sz w:val="26"/>
          <w:szCs w:val="26"/>
          <w:rPrChange w:id="12151" w:author="Le Minh Nghia" w:date="2019-10-09T10:56:00Z">
            <w:rPr>
              <w:sz w:val="26"/>
              <w:szCs w:val="26"/>
            </w:rPr>
          </w:rPrChange>
        </w:rPr>
        <w:t xml:space="preserve"> </w:t>
      </w:r>
      <w:proofErr w:type="spellStart"/>
      <w:r w:rsidRPr="00B41112">
        <w:rPr>
          <w:sz w:val="26"/>
          <w:szCs w:val="26"/>
          <w:rPrChange w:id="12152" w:author="Le Minh Nghia" w:date="2019-10-09T10:56:00Z">
            <w:rPr>
              <w:sz w:val="26"/>
              <w:szCs w:val="26"/>
            </w:rPr>
          </w:rPrChange>
        </w:rPr>
        <w:t>triển</w:t>
      </w:r>
      <w:proofErr w:type="spellEnd"/>
      <w:r w:rsidRPr="00B41112">
        <w:rPr>
          <w:sz w:val="26"/>
          <w:szCs w:val="26"/>
          <w:rPrChange w:id="12153" w:author="Le Minh Nghia" w:date="2019-10-09T10:56:00Z">
            <w:rPr>
              <w:sz w:val="26"/>
              <w:szCs w:val="26"/>
            </w:rPr>
          </w:rPrChange>
        </w:rPr>
        <w:t xml:space="preserve"> </w:t>
      </w:r>
      <w:proofErr w:type="spellStart"/>
      <w:r w:rsidRPr="00B41112">
        <w:rPr>
          <w:sz w:val="26"/>
          <w:szCs w:val="26"/>
          <w:rPrChange w:id="12154" w:author="Le Minh Nghia" w:date="2019-10-09T10:56:00Z">
            <w:rPr>
              <w:sz w:val="26"/>
              <w:szCs w:val="26"/>
            </w:rPr>
          </w:rPrChange>
        </w:rPr>
        <w:t>đã</w:t>
      </w:r>
      <w:proofErr w:type="spellEnd"/>
      <w:r w:rsidRPr="00B41112">
        <w:rPr>
          <w:sz w:val="26"/>
          <w:szCs w:val="26"/>
          <w:rPrChange w:id="12155" w:author="Le Minh Nghia" w:date="2019-10-09T10:56:00Z">
            <w:rPr>
              <w:sz w:val="26"/>
              <w:szCs w:val="26"/>
            </w:rPr>
          </w:rPrChange>
        </w:rPr>
        <w:t xml:space="preserve"> </w:t>
      </w:r>
      <w:proofErr w:type="spellStart"/>
      <w:r w:rsidRPr="00B41112">
        <w:rPr>
          <w:sz w:val="26"/>
          <w:szCs w:val="26"/>
          <w:rPrChange w:id="12156" w:author="Le Minh Nghia" w:date="2019-10-09T10:56:00Z">
            <w:rPr>
              <w:sz w:val="26"/>
              <w:szCs w:val="26"/>
            </w:rPr>
          </w:rPrChange>
        </w:rPr>
        <w:t>bắt</w:t>
      </w:r>
      <w:proofErr w:type="spellEnd"/>
      <w:r w:rsidRPr="00B41112">
        <w:rPr>
          <w:sz w:val="26"/>
          <w:szCs w:val="26"/>
          <w:rPrChange w:id="12157" w:author="Le Minh Nghia" w:date="2019-10-09T10:56:00Z">
            <w:rPr>
              <w:sz w:val="26"/>
              <w:szCs w:val="26"/>
            </w:rPr>
          </w:rPrChange>
        </w:rPr>
        <w:t xml:space="preserve"> </w:t>
      </w:r>
      <w:proofErr w:type="spellStart"/>
      <w:r w:rsidRPr="00B41112">
        <w:rPr>
          <w:sz w:val="26"/>
          <w:szCs w:val="26"/>
          <w:rPrChange w:id="12158" w:author="Le Minh Nghia" w:date="2019-10-09T10:56:00Z">
            <w:rPr>
              <w:sz w:val="26"/>
              <w:szCs w:val="26"/>
            </w:rPr>
          </w:rPrChange>
        </w:rPr>
        <w:t>đầu</w:t>
      </w:r>
      <w:proofErr w:type="spellEnd"/>
      <w:r w:rsidRPr="00B41112">
        <w:rPr>
          <w:sz w:val="26"/>
          <w:szCs w:val="26"/>
          <w:rPrChange w:id="12159" w:author="Le Minh Nghia" w:date="2019-10-09T10:56:00Z">
            <w:rPr>
              <w:sz w:val="26"/>
              <w:szCs w:val="26"/>
            </w:rPr>
          </w:rPrChange>
        </w:rPr>
        <w:t xml:space="preserve"> </w:t>
      </w:r>
      <w:proofErr w:type="spellStart"/>
      <w:r w:rsidRPr="00B41112">
        <w:rPr>
          <w:sz w:val="26"/>
          <w:szCs w:val="26"/>
          <w:rPrChange w:id="12160" w:author="Le Minh Nghia" w:date="2019-10-09T10:56:00Z">
            <w:rPr>
              <w:sz w:val="26"/>
              <w:szCs w:val="26"/>
            </w:rPr>
          </w:rPrChange>
        </w:rPr>
        <w:t>xem</w:t>
      </w:r>
      <w:proofErr w:type="spellEnd"/>
      <w:r w:rsidRPr="00B41112">
        <w:rPr>
          <w:sz w:val="26"/>
          <w:szCs w:val="26"/>
          <w:rPrChange w:id="12161" w:author="Le Minh Nghia" w:date="2019-10-09T10:56:00Z">
            <w:rPr>
              <w:sz w:val="26"/>
              <w:szCs w:val="26"/>
            </w:rPr>
          </w:rPrChange>
        </w:rPr>
        <w:t xml:space="preserve"> </w:t>
      </w:r>
      <w:proofErr w:type="spellStart"/>
      <w:r w:rsidRPr="00B41112">
        <w:rPr>
          <w:sz w:val="26"/>
          <w:szCs w:val="26"/>
          <w:rPrChange w:id="12162" w:author="Le Minh Nghia" w:date="2019-10-09T10:56:00Z">
            <w:rPr>
              <w:sz w:val="26"/>
              <w:szCs w:val="26"/>
            </w:rPr>
          </w:rPrChange>
        </w:rPr>
        <w:t>nó</w:t>
      </w:r>
      <w:proofErr w:type="spellEnd"/>
      <w:r w:rsidRPr="00B41112">
        <w:rPr>
          <w:sz w:val="26"/>
          <w:szCs w:val="26"/>
          <w:rPrChange w:id="12163" w:author="Le Minh Nghia" w:date="2019-10-09T10:56:00Z">
            <w:rPr>
              <w:sz w:val="26"/>
              <w:szCs w:val="26"/>
            </w:rPr>
          </w:rPrChange>
        </w:rPr>
        <w:t xml:space="preserve"> </w:t>
      </w:r>
      <w:proofErr w:type="spellStart"/>
      <w:r w:rsidRPr="00B41112">
        <w:rPr>
          <w:sz w:val="26"/>
          <w:szCs w:val="26"/>
          <w:rPrChange w:id="12164" w:author="Le Minh Nghia" w:date="2019-10-09T10:56:00Z">
            <w:rPr>
              <w:sz w:val="26"/>
              <w:szCs w:val="26"/>
            </w:rPr>
          </w:rPrChange>
        </w:rPr>
        <w:t>là</w:t>
      </w:r>
      <w:proofErr w:type="spellEnd"/>
      <w:r w:rsidRPr="00B41112">
        <w:rPr>
          <w:sz w:val="26"/>
          <w:szCs w:val="26"/>
          <w:rPrChange w:id="12165" w:author="Le Minh Nghia" w:date="2019-10-09T10:56:00Z">
            <w:rPr>
              <w:sz w:val="26"/>
              <w:szCs w:val="26"/>
            </w:rPr>
          </w:rPrChange>
        </w:rPr>
        <w:t xml:space="preserve"> </w:t>
      </w:r>
      <w:proofErr w:type="spellStart"/>
      <w:r w:rsidRPr="00B41112">
        <w:rPr>
          <w:sz w:val="26"/>
          <w:szCs w:val="26"/>
          <w:rPrChange w:id="12166" w:author="Le Minh Nghia" w:date="2019-10-09T10:56:00Z">
            <w:rPr>
              <w:sz w:val="26"/>
              <w:szCs w:val="26"/>
            </w:rPr>
          </w:rPrChange>
        </w:rPr>
        <w:t>một</w:t>
      </w:r>
      <w:proofErr w:type="spellEnd"/>
      <w:r w:rsidRPr="00B41112">
        <w:rPr>
          <w:sz w:val="26"/>
          <w:szCs w:val="26"/>
          <w:rPrChange w:id="12167" w:author="Le Minh Nghia" w:date="2019-10-09T10:56:00Z">
            <w:rPr>
              <w:sz w:val="26"/>
              <w:szCs w:val="26"/>
            </w:rPr>
          </w:rPrChange>
        </w:rPr>
        <w:t xml:space="preserve"> </w:t>
      </w:r>
      <w:proofErr w:type="spellStart"/>
      <w:r w:rsidRPr="00B41112">
        <w:rPr>
          <w:sz w:val="26"/>
          <w:szCs w:val="26"/>
          <w:rPrChange w:id="12168" w:author="Le Minh Nghia" w:date="2019-10-09T10:56:00Z">
            <w:rPr>
              <w:sz w:val="26"/>
              <w:szCs w:val="26"/>
            </w:rPr>
          </w:rPrChange>
        </w:rPr>
        <w:t>sự</w:t>
      </w:r>
      <w:proofErr w:type="spellEnd"/>
      <w:r w:rsidRPr="00B41112">
        <w:rPr>
          <w:sz w:val="26"/>
          <w:szCs w:val="26"/>
          <w:rPrChange w:id="12169" w:author="Le Minh Nghia" w:date="2019-10-09T10:56:00Z">
            <w:rPr>
              <w:sz w:val="26"/>
              <w:szCs w:val="26"/>
            </w:rPr>
          </w:rPrChange>
        </w:rPr>
        <w:t xml:space="preserve"> </w:t>
      </w:r>
      <w:proofErr w:type="spellStart"/>
      <w:r w:rsidRPr="00B41112">
        <w:rPr>
          <w:sz w:val="26"/>
          <w:szCs w:val="26"/>
          <w:rPrChange w:id="12170" w:author="Le Minh Nghia" w:date="2019-10-09T10:56:00Z">
            <w:rPr>
              <w:sz w:val="26"/>
              <w:szCs w:val="26"/>
            </w:rPr>
          </w:rPrChange>
        </w:rPr>
        <w:t>thay</w:t>
      </w:r>
      <w:proofErr w:type="spellEnd"/>
      <w:r w:rsidRPr="00B41112">
        <w:rPr>
          <w:sz w:val="26"/>
          <w:szCs w:val="26"/>
          <w:rPrChange w:id="12171" w:author="Le Minh Nghia" w:date="2019-10-09T10:56:00Z">
            <w:rPr>
              <w:sz w:val="26"/>
              <w:szCs w:val="26"/>
            </w:rPr>
          </w:rPrChange>
        </w:rPr>
        <w:t xml:space="preserve"> </w:t>
      </w:r>
      <w:proofErr w:type="spellStart"/>
      <w:r w:rsidRPr="00B41112">
        <w:rPr>
          <w:sz w:val="26"/>
          <w:szCs w:val="26"/>
          <w:rPrChange w:id="12172" w:author="Le Minh Nghia" w:date="2019-10-09T10:56:00Z">
            <w:rPr>
              <w:sz w:val="26"/>
              <w:szCs w:val="26"/>
            </w:rPr>
          </w:rPrChange>
        </w:rPr>
        <w:t>thế</w:t>
      </w:r>
      <w:proofErr w:type="spellEnd"/>
      <w:r w:rsidRPr="00B41112">
        <w:rPr>
          <w:sz w:val="26"/>
          <w:szCs w:val="26"/>
          <w:rPrChange w:id="12173" w:author="Le Minh Nghia" w:date="2019-10-09T10:56:00Z">
            <w:rPr>
              <w:sz w:val="26"/>
              <w:szCs w:val="26"/>
            </w:rPr>
          </w:rPrChange>
        </w:rPr>
        <w:t xml:space="preserve"> </w:t>
      </w:r>
      <w:proofErr w:type="spellStart"/>
      <w:r w:rsidRPr="00B41112">
        <w:rPr>
          <w:sz w:val="26"/>
          <w:szCs w:val="26"/>
          <w:rPrChange w:id="12174" w:author="Le Minh Nghia" w:date="2019-10-09T10:56:00Z">
            <w:rPr>
              <w:sz w:val="26"/>
              <w:szCs w:val="26"/>
            </w:rPr>
          </w:rPrChange>
        </w:rPr>
        <w:t>cho</w:t>
      </w:r>
      <w:proofErr w:type="spellEnd"/>
      <w:r w:rsidRPr="00B41112">
        <w:rPr>
          <w:sz w:val="26"/>
          <w:szCs w:val="26"/>
          <w:rPrChange w:id="12175" w:author="Le Minh Nghia" w:date="2019-10-09T10:56:00Z">
            <w:rPr>
              <w:sz w:val="26"/>
              <w:szCs w:val="26"/>
            </w:rPr>
          </w:rPrChange>
        </w:rPr>
        <w:t xml:space="preserve"> </w:t>
      </w:r>
      <w:proofErr w:type="spellStart"/>
      <w:r w:rsidRPr="00B41112">
        <w:rPr>
          <w:sz w:val="26"/>
          <w:szCs w:val="26"/>
          <w:rPrChange w:id="12176" w:author="Le Minh Nghia" w:date="2019-10-09T10:56:00Z">
            <w:rPr>
              <w:sz w:val="26"/>
              <w:szCs w:val="26"/>
            </w:rPr>
          </w:rPrChange>
        </w:rPr>
        <w:t>sơ</w:t>
      </w:r>
      <w:proofErr w:type="spellEnd"/>
      <w:r w:rsidRPr="00B41112">
        <w:rPr>
          <w:sz w:val="26"/>
          <w:szCs w:val="26"/>
          <w:rPrChange w:id="12177" w:author="Le Minh Nghia" w:date="2019-10-09T10:56:00Z">
            <w:rPr>
              <w:sz w:val="26"/>
              <w:szCs w:val="26"/>
            </w:rPr>
          </w:rPrChange>
        </w:rPr>
        <w:t xml:space="preserve"> </w:t>
      </w:r>
      <w:proofErr w:type="spellStart"/>
      <w:r w:rsidRPr="00B41112">
        <w:rPr>
          <w:sz w:val="26"/>
          <w:szCs w:val="26"/>
          <w:rPrChange w:id="12178" w:author="Le Minh Nghia" w:date="2019-10-09T10:56:00Z">
            <w:rPr>
              <w:sz w:val="26"/>
              <w:szCs w:val="26"/>
            </w:rPr>
          </w:rPrChange>
        </w:rPr>
        <w:t>yếu</w:t>
      </w:r>
      <w:proofErr w:type="spellEnd"/>
      <w:r w:rsidRPr="00B41112">
        <w:rPr>
          <w:sz w:val="26"/>
          <w:szCs w:val="26"/>
          <w:rPrChange w:id="12179" w:author="Le Minh Nghia" w:date="2019-10-09T10:56:00Z">
            <w:rPr>
              <w:sz w:val="26"/>
              <w:szCs w:val="26"/>
            </w:rPr>
          </w:rPrChange>
        </w:rPr>
        <w:t xml:space="preserve"> </w:t>
      </w:r>
      <w:proofErr w:type="spellStart"/>
      <w:r w:rsidRPr="00B41112">
        <w:rPr>
          <w:sz w:val="26"/>
          <w:szCs w:val="26"/>
          <w:rPrChange w:id="12180" w:author="Le Minh Nghia" w:date="2019-10-09T10:56:00Z">
            <w:rPr>
              <w:sz w:val="26"/>
              <w:szCs w:val="26"/>
            </w:rPr>
          </w:rPrChange>
        </w:rPr>
        <w:t>lý</w:t>
      </w:r>
      <w:proofErr w:type="spellEnd"/>
      <w:r w:rsidRPr="00B41112">
        <w:rPr>
          <w:sz w:val="26"/>
          <w:szCs w:val="26"/>
          <w:rPrChange w:id="12181" w:author="Le Minh Nghia" w:date="2019-10-09T10:56:00Z">
            <w:rPr>
              <w:sz w:val="26"/>
              <w:szCs w:val="26"/>
            </w:rPr>
          </w:rPrChange>
        </w:rPr>
        <w:t xml:space="preserve"> </w:t>
      </w:r>
      <w:proofErr w:type="spellStart"/>
      <w:r w:rsidRPr="00B41112">
        <w:rPr>
          <w:sz w:val="26"/>
          <w:szCs w:val="26"/>
          <w:rPrChange w:id="12182" w:author="Le Minh Nghia" w:date="2019-10-09T10:56:00Z">
            <w:rPr>
              <w:sz w:val="26"/>
              <w:szCs w:val="26"/>
            </w:rPr>
          </w:rPrChange>
        </w:rPr>
        <w:t>lịch</w:t>
      </w:r>
      <w:proofErr w:type="spellEnd"/>
      <w:r w:rsidRPr="00B41112">
        <w:rPr>
          <w:sz w:val="26"/>
          <w:szCs w:val="26"/>
          <w:rPrChange w:id="12183" w:author="Le Minh Nghia" w:date="2019-10-09T10:56:00Z">
            <w:rPr>
              <w:sz w:val="26"/>
              <w:szCs w:val="26"/>
            </w:rPr>
          </w:rPrChange>
        </w:rPr>
        <w:t xml:space="preserve"> </w:t>
      </w:r>
      <w:proofErr w:type="spellStart"/>
      <w:r w:rsidRPr="00B41112">
        <w:rPr>
          <w:sz w:val="26"/>
          <w:szCs w:val="26"/>
          <w:rPrChange w:id="12184" w:author="Le Minh Nghia" w:date="2019-10-09T10:56:00Z">
            <w:rPr>
              <w:sz w:val="26"/>
              <w:szCs w:val="26"/>
            </w:rPr>
          </w:rPrChange>
        </w:rPr>
        <w:t>và</w:t>
      </w:r>
      <w:proofErr w:type="spellEnd"/>
      <w:r w:rsidRPr="00B41112">
        <w:rPr>
          <w:sz w:val="26"/>
          <w:szCs w:val="26"/>
          <w:rPrChange w:id="12185" w:author="Le Minh Nghia" w:date="2019-10-09T10:56:00Z">
            <w:rPr>
              <w:sz w:val="26"/>
              <w:szCs w:val="26"/>
            </w:rPr>
          </w:rPrChange>
        </w:rPr>
        <w:t xml:space="preserve"> </w:t>
      </w:r>
      <w:proofErr w:type="spellStart"/>
      <w:r w:rsidRPr="00B41112">
        <w:rPr>
          <w:sz w:val="26"/>
          <w:szCs w:val="26"/>
          <w:rPrChange w:id="12186" w:author="Le Minh Nghia" w:date="2019-10-09T10:56:00Z">
            <w:rPr>
              <w:sz w:val="26"/>
              <w:szCs w:val="26"/>
            </w:rPr>
          </w:rPrChange>
        </w:rPr>
        <w:t>một</w:t>
      </w:r>
      <w:proofErr w:type="spellEnd"/>
      <w:r w:rsidRPr="00B41112">
        <w:rPr>
          <w:sz w:val="26"/>
          <w:szCs w:val="26"/>
          <w:rPrChange w:id="12187" w:author="Le Minh Nghia" w:date="2019-10-09T10:56:00Z">
            <w:rPr>
              <w:sz w:val="26"/>
              <w:szCs w:val="26"/>
            </w:rPr>
          </w:rPrChange>
        </w:rPr>
        <w:t xml:space="preserve"> </w:t>
      </w:r>
      <w:proofErr w:type="spellStart"/>
      <w:r w:rsidRPr="00B41112">
        <w:rPr>
          <w:sz w:val="26"/>
          <w:szCs w:val="26"/>
          <w:rPrChange w:id="12188" w:author="Le Minh Nghia" w:date="2019-10-09T10:56:00Z">
            <w:rPr>
              <w:sz w:val="26"/>
              <w:szCs w:val="26"/>
            </w:rPr>
          </w:rPrChange>
        </w:rPr>
        <w:t>số</w:t>
      </w:r>
      <w:proofErr w:type="spellEnd"/>
      <w:r w:rsidRPr="00B41112">
        <w:rPr>
          <w:sz w:val="26"/>
          <w:szCs w:val="26"/>
          <w:rPrChange w:id="12189" w:author="Le Minh Nghia" w:date="2019-10-09T10:56:00Z">
            <w:rPr>
              <w:sz w:val="26"/>
              <w:szCs w:val="26"/>
            </w:rPr>
          </w:rPrChange>
        </w:rPr>
        <w:t xml:space="preserve"> </w:t>
      </w:r>
      <w:proofErr w:type="spellStart"/>
      <w:r w:rsidRPr="00B41112">
        <w:rPr>
          <w:sz w:val="26"/>
          <w:szCs w:val="26"/>
          <w:rPrChange w:id="12190" w:author="Le Minh Nghia" w:date="2019-10-09T10:56:00Z">
            <w:rPr>
              <w:sz w:val="26"/>
              <w:szCs w:val="26"/>
            </w:rPr>
          </w:rPrChange>
        </w:rPr>
        <w:t>nhà</w:t>
      </w:r>
      <w:proofErr w:type="spellEnd"/>
      <w:r w:rsidRPr="00B41112">
        <w:rPr>
          <w:sz w:val="26"/>
          <w:szCs w:val="26"/>
          <w:rPrChange w:id="12191" w:author="Le Minh Nghia" w:date="2019-10-09T10:56:00Z">
            <w:rPr>
              <w:sz w:val="26"/>
              <w:szCs w:val="26"/>
            </w:rPr>
          </w:rPrChange>
        </w:rPr>
        <w:t xml:space="preserve"> </w:t>
      </w:r>
      <w:proofErr w:type="spellStart"/>
      <w:r w:rsidRPr="00B41112">
        <w:rPr>
          <w:sz w:val="26"/>
          <w:szCs w:val="26"/>
          <w:rPrChange w:id="12192" w:author="Le Minh Nghia" w:date="2019-10-09T10:56:00Z">
            <w:rPr>
              <w:sz w:val="26"/>
              <w:szCs w:val="26"/>
            </w:rPr>
          </w:rPrChange>
        </w:rPr>
        <w:t>tuyển</w:t>
      </w:r>
      <w:proofErr w:type="spellEnd"/>
      <w:r w:rsidRPr="00B41112">
        <w:rPr>
          <w:sz w:val="26"/>
          <w:szCs w:val="26"/>
          <w:rPrChange w:id="12193" w:author="Le Minh Nghia" w:date="2019-10-09T10:56:00Z">
            <w:rPr>
              <w:sz w:val="26"/>
              <w:szCs w:val="26"/>
            </w:rPr>
          </w:rPrChange>
        </w:rPr>
        <w:t xml:space="preserve"> </w:t>
      </w:r>
      <w:proofErr w:type="spellStart"/>
      <w:r w:rsidRPr="00B41112">
        <w:rPr>
          <w:sz w:val="26"/>
          <w:szCs w:val="26"/>
          <w:rPrChange w:id="12194" w:author="Le Minh Nghia" w:date="2019-10-09T10:56:00Z">
            <w:rPr>
              <w:sz w:val="26"/>
              <w:szCs w:val="26"/>
            </w:rPr>
          </w:rPrChange>
        </w:rPr>
        <w:t>dụng</w:t>
      </w:r>
      <w:proofErr w:type="spellEnd"/>
      <w:r w:rsidRPr="00B41112">
        <w:rPr>
          <w:sz w:val="26"/>
          <w:szCs w:val="26"/>
          <w:rPrChange w:id="12195" w:author="Le Minh Nghia" w:date="2019-10-09T10:56:00Z">
            <w:rPr>
              <w:sz w:val="26"/>
              <w:szCs w:val="26"/>
            </w:rPr>
          </w:rPrChange>
        </w:rPr>
        <w:t xml:space="preserve"> </w:t>
      </w:r>
      <w:proofErr w:type="spellStart"/>
      <w:r w:rsidRPr="00B41112">
        <w:rPr>
          <w:sz w:val="26"/>
          <w:szCs w:val="26"/>
          <w:rPrChange w:id="12196" w:author="Le Minh Nghia" w:date="2019-10-09T10:56:00Z">
            <w:rPr>
              <w:sz w:val="26"/>
              <w:szCs w:val="26"/>
            </w:rPr>
          </w:rPrChange>
        </w:rPr>
        <w:t>yêu</w:t>
      </w:r>
      <w:proofErr w:type="spellEnd"/>
      <w:r w:rsidRPr="00B41112">
        <w:rPr>
          <w:sz w:val="26"/>
          <w:szCs w:val="26"/>
          <w:rPrChange w:id="12197" w:author="Le Minh Nghia" w:date="2019-10-09T10:56:00Z">
            <w:rPr>
              <w:sz w:val="26"/>
              <w:szCs w:val="26"/>
            </w:rPr>
          </w:rPrChange>
        </w:rPr>
        <w:t xml:space="preserve"> </w:t>
      </w:r>
      <w:proofErr w:type="spellStart"/>
      <w:r w:rsidRPr="00B41112">
        <w:rPr>
          <w:sz w:val="26"/>
          <w:szCs w:val="26"/>
          <w:rPrChange w:id="12198" w:author="Le Minh Nghia" w:date="2019-10-09T10:56:00Z">
            <w:rPr>
              <w:sz w:val="26"/>
              <w:szCs w:val="26"/>
            </w:rPr>
          </w:rPrChange>
        </w:rPr>
        <w:t>cầu</w:t>
      </w:r>
      <w:proofErr w:type="spellEnd"/>
      <w:r w:rsidRPr="00B41112">
        <w:rPr>
          <w:sz w:val="26"/>
          <w:szCs w:val="26"/>
          <w:rPrChange w:id="12199" w:author="Le Minh Nghia" w:date="2019-10-09T10:56:00Z">
            <w:rPr>
              <w:sz w:val="26"/>
              <w:szCs w:val="26"/>
            </w:rPr>
          </w:rPrChange>
        </w:rPr>
        <w:t xml:space="preserve"> </w:t>
      </w:r>
      <w:proofErr w:type="spellStart"/>
      <w:r w:rsidRPr="00B41112">
        <w:rPr>
          <w:sz w:val="26"/>
          <w:szCs w:val="26"/>
          <w:rPrChange w:id="12200" w:author="Le Minh Nghia" w:date="2019-10-09T10:56:00Z">
            <w:rPr>
              <w:sz w:val="26"/>
              <w:szCs w:val="26"/>
            </w:rPr>
          </w:rPrChange>
        </w:rPr>
        <w:t>các</w:t>
      </w:r>
      <w:proofErr w:type="spellEnd"/>
      <w:r w:rsidRPr="00B41112">
        <w:rPr>
          <w:sz w:val="26"/>
          <w:szCs w:val="26"/>
          <w:rPrChange w:id="12201" w:author="Le Minh Nghia" w:date="2019-10-09T10:56:00Z">
            <w:rPr>
              <w:sz w:val="26"/>
              <w:szCs w:val="26"/>
            </w:rPr>
          </w:rPrChange>
        </w:rPr>
        <w:t xml:space="preserve"> </w:t>
      </w:r>
      <w:proofErr w:type="spellStart"/>
      <w:r w:rsidRPr="00B41112">
        <w:rPr>
          <w:sz w:val="26"/>
          <w:szCs w:val="26"/>
          <w:rPrChange w:id="12202" w:author="Le Minh Nghia" w:date="2019-10-09T10:56:00Z">
            <w:rPr>
              <w:sz w:val="26"/>
              <w:szCs w:val="26"/>
            </w:rPr>
          </w:rPrChange>
        </w:rPr>
        <w:t>ứng</w:t>
      </w:r>
      <w:proofErr w:type="spellEnd"/>
      <w:r w:rsidRPr="00B41112">
        <w:rPr>
          <w:sz w:val="26"/>
          <w:szCs w:val="26"/>
          <w:rPrChange w:id="12203" w:author="Le Minh Nghia" w:date="2019-10-09T10:56:00Z">
            <w:rPr>
              <w:sz w:val="26"/>
              <w:szCs w:val="26"/>
            </w:rPr>
          </w:rPrChange>
        </w:rPr>
        <w:t xml:space="preserve"> </w:t>
      </w:r>
      <w:proofErr w:type="spellStart"/>
      <w:r w:rsidRPr="00B41112">
        <w:rPr>
          <w:sz w:val="26"/>
          <w:szCs w:val="26"/>
          <w:rPrChange w:id="12204" w:author="Le Minh Nghia" w:date="2019-10-09T10:56:00Z">
            <w:rPr>
              <w:sz w:val="26"/>
              <w:szCs w:val="26"/>
            </w:rPr>
          </w:rPrChange>
        </w:rPr>
        <w:t>viên</w:t>
      </w:r>
      <w:proofErr w:type="spellEnd"/>
      <w:r w:rsidRPr="00B41112">
        <w:rPr>
          <w:sz w:val="26"/>
          <w:szCs w:val="26"/>
          <w:rPrChange w:id="12205" w:author="Le Minh Nghia" w:date="2019-10-09T10:56:00Z">
            <w:rPr>
              <w:sz w:val="26"/>
              <w:szCs w:val="26"/>
            </w:rPr>
          </w:rPrChange>
        </w:rPr>
        <w:t xml:space="preserve"> </w:t>
      </w:r>
      <w:proofErr w:type="spellStart"/>
      <w:r w:rsidRPr="00B41112">
        <w:rPr>
          <w:sz w:val="26"/>
          <w:szCs w:val="26"/>
          <w:rPrChange w:id="12206" w:author="Le Minh Nghia" w:date="2019-10-09T10:56:00Z">
            <w:rPr>
              <w:sz w:val="26"/>
              <w:szCs w:val="26"/>
            </w:rPr>
          </w:rPrChange>
        </w:rPr>
        <w:t>cung</w:t>
      </w:r>
      <w:proofErr w:type="spellEnd"/>
      <w:r w:rsidRPr="00B41112">
        <w:rPr>
          <w:sz w:val="26"/>
          <w:szCs w:val="26"/>
          <w:rPrChange w:id="12207" w:author="Le Minh Nghia" w:date="2019-10-09T10:56:00Z">
            <w:rPr>
              <w:sz w:val="26"/>
              <w:szCs w:val="26"/>
            </w:rPr>
          </w:rPrChange>
        </w:rPr>
        <w:t xml:space="preserve"> </w:t>
      </w:r>
      <w:proofErr w:type="spellStart"/>
      <w:r w:rsidRPr="00B41112">
        <w:rPr>
          <w:sz w:val="26"/>
          <w:szCs w:val="26"/>
          <w:rPrChange w:id="12208" w:author="Le Minh Nghia" w:date="2019-10-09T10:56:00Z">
            <w:rPr>
              <w:sz w:val="26"/>
              <w:szCs w:val="26"/>
            </w:rPr>
          </w:rPrChange>
        </w:rPr>
        <w:t>cấp</w:t>
      </w:r>
      <w:proofErr w:type="spellEnd"/>
      <w:r w:rsidRPr="00B41112">
        <w:rPr>
          <w:sz w:val="26"/>
          <w:szCs w:val="26"/>
          <w:rPrChange w:id="12209" w:author="Le Minh Nghia" w:date="2019-10-09T10:56:00Z">
            <w:rPr>
              <w:sz w:val="26"/>
              <w:szCs w:val="26"/>
            </w:rPr>
          </w:rPrChange>
        </w:rPr>
        <w:t xml:space="preserve"> </w:t>
      </w:r>
      <w:proofErr w:type="spellStart"/>
      <w:r w:rsidRPr="00B41112">
        <w:rPr>
          <w:sz w:val="26"/>
          <w:szCs w:val="26"/>
          <w:rPrChange w:id="12210" w:author="Le Minh Nghia" w:date="2019-10-09T10:56:00Z">
            <w:rPr>
              <w:sz w:val="26"/>
              <w:szCs w:val="26"/>
            </w:rPr>
          </w:rPrChange>
        </w:rPr>
        <w:t>một</w:t>
      </w:r>
      <w:proofErr w:type="spellEnd"/>
      <w:r w:rsidRPr="00B41112">
        <w:rPr>
          <w:sz w:val="26"/>
          <w:szCs w:val="26"/>
          <w:rPrChange w:id="12211" w:author="Le Minh Nghia" w:date="2019-10-09T10:56:00Z">
            <w:rPr>
              <w:sz w:val="26"/>
              <w:szCs w:val="26"/>
            </w:rPr>
          </w:rPrChange>
        </w:rPr>
        <w:t xml:space="preserve"> </w:t>
      </w:r>
      <w:proofErr w:type="spellStart"/>
      <w:r w:rsidRPr="00B41112">
        <w:rPr>
          <w:sz w:val="26"/>
          <w:szCs w:val="26"/>
          <w:rPrChange w:id="12212" w:author="Le Minh Nghia" w:date="2019-10-09T10:56:00Z">
            <w:rPr>
              <w:sz w:val="26"/>
              <w:szCs w:val="26"/>
            </w:rPr>
          </w:rPrChange>
        </w:rPr>
        <w:t>liên</w:t>
      </w:r>
      <w:proofErr w:type="spellEnd"/>
      <w:r w:rsidRPr="00B41112">
        <w:rPr>
          <w:sz w:val="26"/>
          <w:szCs w:val="26"/>
          <w:rPrChange w:id="12213" w:author="Le Minh Nghia" w:date="2019-10-09T10:56:00Z">
            <w:rPr>
              <w:sz w:val="26"/>
              <w:szCs w:val="26"/>
            </w:rPr>
          </w:rPrChange>
        </w:rPr>
        <w:t xml:space="preserve"> </w:t>
      </w:r>
      <w:proofErr w:type="spellStart"/>
      <w:r w:rsidRPr="00B41112">
        <w:rPr>
          <w:sz w:val="26"/>
          <w:szCs w:val="26"/>
          <w:rPrChange w:id="12214" w:author="Le Minh Nghia" w:date="2019-10-09T10:56:00Z">
            <w:rPr>
              <w:sz w:val="26"/>
              <w:szCs w:val="26"/>
            </w:rPr>
          </w:rPrChange>
        </w:rPr>
        <w:t>kết</w:t>
      </w:r>
      <w:proofErr w:type="spellEnd"/>
      <w:r w:rsidRPr="00B41112">
        <w:rPr>
          <w:sz w:val="26"/>
          <w:szCs w:val="26"/>
          <w:rPrChange w:id="12215" w:author="Le Minh Nghia" w:date="2019-10-09T10:56:00Z">
            <w:rPr>
              <w:sz w:val="26"/>
              <w:szCs w:val="26"/>
            </w:rPr>
          </w:rPrChange>
        </w:rPr>
        <w:t xml:space="preserve"> </w:t>
      </w:r>
      <w:proofErr w:type="spellStart"/>
      <w:r w:rsidRPr="00B41112">
        <w:rPr>
          <w:sz w:val="26"/>
          <w:szCs w:val="26"/>
          <w:rPrChange w:id="12216" w:author="Le Minh Nghia" w:date="2019-10-09T10:56:00Z">
            <w:rPr>
              <w:sz w:val="26"/>
              <w:szCs w:val="26"/>
            </w:rPr>
          </w:rPrChange>
        </w:rPr>
        <w:t>đến</w:t>
      </w:r>
      <w:proofErr w:type="spellEnd"/>
      <w:r w:rsidRPr="00B41112">
        <w:rPr>
          <w:sz w:val="26"/>
          <w:szCs w:val="26"/>
          <w:rPrChange w:id="12217" w:author="Le Minh Nghia" w:date="2019-10-09T10:56:00Z">
            <w:rPr>
              <w:sz w:val="26"/>
              <w:szCs w:val="26"/>
            </w:rPr>
          </w:rPrChange>
        </w:rPr>
        <w:t xml:space="preserve"> </w:t>
      </w:r>
      <w:proofErr w:type="spellStart"/>
      <w:r w:rsidRPr="00B41112">
        <w:rPr>
          <w:sz w:val="26"/>
          <w:szCs w:val="26"/>
          <w:rPrChange w:id="12218" w:author="Le Minh Nghia" w:date="2019-10-09T10:56:00Z">
            <w:rPr>
              <w:sz w:val="26"/>
              <w:szCs w:val="26"/>
            </w:rPr>
          </w:rPrChange>
        </w:rPr>
        <w:t>tài</w:t>
      </w:r>
      <w:proofErr w:type="spellEnd"/>
      <w:r w:rsidRPr="00B41112">
        <w:rPr>
          <w:sz w:val="26"/>
          <w:szCs w:val="26"/>
          <w:rPrChange w:id="12219" w:author="Le Minh Nghia" w:date="2019-10-09T10:56:00Z">
            <w:rPr>
              <w:sz w:val="26"/>
              <w:szCs w:val="26"/>
            </w:rPr>
          </w:rPrChange>
        </w:rPr>
        <w:t xml:space="preserve"> </w:t>
      </w:r>
      <w:proofErr w:type="spellStart"/>
      <w:r w:rsidRPr="00B41112">
        <w:rPr>
          <w:sz w:val="26"/>
          <w:szCs w:val="26"/>
          <w:rPrChange w:id="12220" w:author="Le Minh Nghia" w:date="2019-10-09T10:56:00Z">
            <w:rPr>
              <w:sz w:val="26"/>
              <w:szCs w:val="26"/>
            </w:rPr>
          </w:rPrChange>
        </w:rPr>
        <w:t>khoản</w:t>
      </w:r>
      <w:proofErr w:type="spellEnd"/>
      <w:r w:rsidRPr="00B41112">
        <w:rPr>
          <w:sz w:val="26"/>
          <w:szCs w:val="26"/>
          <w:rPrChange w:id="12221" w:author="Le Minh Nghia" w:date="2019-10-09T10:56:00Z">
            <w:rPr>
              <w:sz w:val="26"/>
              <w:szCs w:val="26"/>
            </w:rPr>
          </w:rPrChange>
        </w:rPr>
        <w:t xml:space="preserve"> </w:t>
      </w:r>
      <w:proofErr w:type="spellStart"/>
      <w:r w:rsidRPr="00B41112">
        <w:rPr>
          <w:sz w:val="26"/>
          <w:szCs w:val="26"/>
          <w:rPrChange w:id="12222" w:author="Le Minh Nghia" w:date="2019-10-09T10:56:00Z">
            <w:rPr>
              <w:sz w:val="26"/>
              <w:szCs w:val="26"/>
            </w:rPr>
          </w:rPrChange>
        </w:rPr>
        <w:t>Github</w:t>
      </w:r>
      <w:proofErr w:type="spellEnd"/>
      <w:r w:rsidRPr="00B41112">
        <w:rPr>
          <w:sz w:val="26"/>
          <w:szCs w:val="26"/>
          <w:rPrChange w:id="12223" w:author="Le Minh Nghia" w:date="2019-10-09T10:56:00Z">
            <w:rPr>
              <w:sz w:val="26"/>
              <w:szCs w:val="26"/>
            </w:rPr>
          </w:rPrChange>
        </w:rPr>
        <w:t xml:space="preserve"> </w:t>
      </w:r>
      <w:proofErr w:type="spellStart"/>
      <w:r w:rsidRPr="00B41112">
        <w:rPr>
          <w:sz w:val="26"/>
          <w:szCs w:val="26"/>
          <w:rPrChange w:id="12224" w:author="Le Minh Nghia" w:date="2019-10-09T10:56:00Z">
            <w:rPr>
              <w:sz w:val="26"/>
              <w:szCs w:val="26"/>
            </w:rPr>
          </w:rPrChange>
        </w:rPr>
        <w:t>để</w:t>
      </w:r>
      <w:proofErr w:type="spellEnd"/>
      <w:r w:rsidRPr="00B41112">
        <w:rPr>
          <w:sz w:val="26"/>
          <w:szCs w:val="26"/>
          <w:rPrChange w:id="12225" w:author="Le Minh Nghia" w:date="2019-10-09T10:56:00Z">
            <w:rPr>
              <w:sz w:val="26"/>
              <w:szCs w:val="26"/>
            </w:rPr>
          </w:rPrChange>
        </w:rPr>
        <w:t xml:space="preserve"> </w:t>
      </w:r>
      <w:proofErr w:type="spellStart"/>
      <w:r w:rsidRPr="00B41112">
        <w:rPr>
          <w:sz w:val="26"/>
          <w:szCs w:val="26"/>
          <w:rPrChange w:id="12226" w:author="Le Minh Nghia" w:date="2019-10-09T10:56:00Z">
            <w:rPr>
              <w:sz w:val="26"/>
              <w:szCs w:val="26"/>
            </w:rPr>
          </w:rPrChange>
        </w:rPr>
        <w:t>đánh</w:t>
      </w:r>
      <w:proofErr w:type="spellEnd"/>
      <w:r w:rsidRPr="00B41112">
        <w:rPr>
          <w:sz w:val="26"/>
          <w:szCs w:val="26"/>
          <w:rPrChange w:id="12227" w:author="Le Minh Nghia" w:date="2019-10-09T10:56:00Z">
            <w:rPr>
              <w:sz w:val="26"/>
              <w:szCs w:val="26"/>
            </w:rPr>
          </w:rPrChange>
        </w:rPr>
        <w:t xml:space="preserve"> </w:t>
      </w:r>
      <w:proofErr w:type="spellStart"/>
      <w:r w:rsidRPr="00B41112">
        <w:rPr>
          <w:sz w:val="26"/>
          <w:szCs w:val="26"/>
          <w:rPrChange w:id="12228" w:author="Le Minh Nghia" w:date="2019-10-09T10:56:00Z">
            <w:rPr>
              <w:sz w:val="26"/>
              <w:szCs w:val="26"/>
            </w:rPr>
          </w:rPrChange>
        </w:rPr>
        <w:t>giá</w:t>
      </w:r>
      <w:proofErr w:type="spellEnd"/>
      <w:r w:rsidRPr="00B41112">
        <w:rPr>
          <w:sz w:val="26"/>
          <w:szCs w:val="26"/>
          <w:rPrChange w:id="12229" w:author="Le Minh Nghia" w:date="2019-10-09T10:56:00Z">
            <w:rPr>
              <w:sz w:val="26"/>
              <w:szCs w:val="26"/>
            </w:rPr>
          </w:rPrChange>
        </w:rPr>
        <w:t xml:space="preserve"> </w:t>
      </w:r>
      <w:proofErr w:type="spellStart"/>
      <w:r w:rsidRPr="00B41112">
        <w:rPr>
          <w:sz w:val="26"/>
          <w:szCs w:val="26"/>
          <w:rPrChange w:id="12230" w:author="Le Minh Nghia" w:date="2019-10-09T10:56:00Z">
            <w:rPr>
              <w:sz w:val="26"/>
              <w:szCs w:val="26"/>
            </w:rPr>
          </w:rPrChange>
        </w:rPr>
        <w:t>ứng</w:t>
      </w:r>
      <w:proofErr w:type="spellEnd"/>
      <w:r w:rsidRPr="00B41112">
        <w:rPr>
          <w:sz w:val="26"/>
          <w:szCs w:val="26"/>
          <w:rPrChange w:id="12231" w:author="Le Minh Nghia" w:date="2019-10-09T10:56:00Z">
            <w:rPr>
              <w:sz w:val="26"/>
              <w:szCs w:val="26"/>
            </w:rPr>
          </w:rPrChange>
        </w:rPr>
        <w:t xml:space="preserve"> </w:t>
      </w:r>
      <w:proofErr w:type="spellStart"/>
      <w:r w:rsidRPr="00B41112">
        <w:rPr>
          <w:sz w:val="26"/>
          <w:szCs w:val="26"/>
          <w:rPrChange w:id="12232" w:author="Le Minh Nghia" w:date="2019-10-09T10:56:00Z">
            <w:rPr>
              <w:sz w:val="26"/>
              <w:szCs w:val="26"/>
            </w:rPr>
          </w:rPrChange>
        </w:rPr>
        <w:t>viên</w:t>
      </w:r>
      <w:proofErr w:type="spellEnd"/>
      <w:r w:rsidRPr="00B41112">
        <w:rPr>
          <w:sz w:val="26"/>
          <w:szCs w:val="26"/>
          <w:rPrChange w:id="12233" w:author="Le Minh Nghia" w:date="2019-10-09T10:56:00Z">
            <w:rPr>
              <w:sz w:val="26"/>
              <w:szCs w:val="26"/>
            </w:rPr>
          </w:rPrChange>
        </w:rPr>
        <w:t xml:space="preserve">. </w:t>
      </w:r>
      <w:proofErr w:type="spellStart"/>
      <w:r w:rsidRPr="00B41112">
        <w:rPr>
          <w:sz w:val="26"/>
          <w:szCs w:val="26"/>
          <w:rPrChange w:id="12234" w:author="Le Minh Nghia" w:date="2019-10-09T10:56:00Z">
            <w:rPr>
              <w:sz w:val="26"/>
              <w:szCs w:val="26"/>
            </w:rPr>
          </w:rPrChange>
        </w:rPr>
        <w:t>Hiện</w:t>
      </w:r>
      <w:proofErr w:type="spellEnd"/>
      <w:r w:rsidRPr="00B41112">
        <w:rPr>
          <w:sz w:val="26"/>
          <w:szCs w:val="26"/>
          <w:rPrChange w:id="12235" w:author="Le Minh Nghia" w:date="2019-10-09T10:56:00Z">
            <w:rPr>
              <w:sz w:val="26"/>
              <w:szCs w:val="26"/>
            </w:rPr>
          </w:rPrChange>
        </w:rPr>
        <w:t xml:space="preserve"> </w:t>
      </w:r>
      <w:proofErr w:type="spellStart"/>
      <w:r w:rsidRPr="00B41112">
        <w:rPr>
          <w:sz w:val="26"/>
          <w:szCs w:val="26"/>
          <w:rPrChange w:id="12236" w:author="Le Minh Nghia" w:date="2019-10-09T10:56:00Z">
            <w:rPr>
              <w:sz w:val="26"/>
              <w:szCs w:val="26"/>
            </w:rPr>
          </w:rPrChange>
        </w:rPr>
        <w:t>tại</w:t>
      </w:r>
      <w:proofErr w:type="spellEnd"/>
      <w:r w:rsidRPr="00B41112">
        <w:rPr>
          <w:sz w:val="26"/>
          <w:szCs w:val="26"/>
          <w:rPrChange w:id="12237" w:author="Le Minh Nghia" w:date="2019-10-09T10:56:00Z">
            <w:rPr>
              <w:sz w:val="26"/>
              <w:szCs w:val="26"/>
            </w:rPr>
          </w:rPrChange>
        </w:rPr>
        <w:t xml:space="preserve"> </w:t>
      </w:r>
      <w:proofErr w:type="spellStart"/>
      <w:r w:rsidRPr="00B41112">
        <w:rPr>
          <w:sz w:val="26"/>
          <w:szCs w:val="26"/>
          <w:rPrChange w:id="12238" w:author="Le Minh Nghia" w:date="2019-10-09T10:56:00Z">
            <w:rPr>
              <w:sz w:val="26"/>
              <w:szCs w:val="26"/>
            </w:rPr>
          </w:rPrChange>
        </w:rPr>
        <w:t>đã</w:t>
      </w:r>
      <w:proofErr w:type="spellEnd"/>
      <w:r w:rsidRPr="00B41112">
        <w:rPr>
          <w:sz w:val="26"/>
          <w:szCs w:val="26"/>
          <w:rPrChange w:id="12239" w:author="Le Minh Nghia" w:date="2019-10-09T10:56:00Z">
            <w:rPr>
              <w:sz w:val="26"/>
              <w:szCs w:val="26"/>
            </w:rPr>
          </w:rPrChange>
        </w:rPr>
        <w:t xml:space="preserve"> </w:t>
      </w:r>
      <w:proofErr w:type="spellStart"/>
      <w:r w:rsidRPr="00B41112">
        <w:rPr>
          <w:sz w:val="26"/>
          <w:szCs w:val="26"/>
          <w:rPrChange w:id="12240" w:author="Le Minh Nghia" w:date="2019-10-09T10:56:00Z">
            <w:rPr>
              <w:sz w:val="26"/>
              <w:szCs w:val="26"/>
            </w:rPr>
          </w:rPrChange>
        </w:rPr>
        <w:t>có</w:t>
      </w:r>
      <w:proofErr w:type="spellEnd"/>
      <w:r w:rsidRPr="00B41112">
        <w:rPr>
          <w:sz w:val="26"/>
          <w:szCs w:val="26"/>
          <w:rPrChange w:id="12241" w:author="Le Minh Nghia" w:date="2019-10-09T10:56:00Z">
            <w:rPr>
              <w:sz w:val="26"/>
              <w:szCs w:val="26"/>
            </w:rPr>
          </w:rPrChange>
        </w:rPr>
        <w:t xml:space="preserve"> </w:t>
      </w:r>
      <w:proofErr w:type="spellStart"/>
      <w:r w:rsidRPr="00B41112">
        <w:rPr>
          <w:sz w:val="26"/>
          <w:szCs w:val="26"/>
          <w:rPrChange w:id="12242" w:author="Le Minh Nghia" w:date="2019-10-09T10:56:00Z">
            <w:rPr>
              <w:sz w:val="26"/>
              <w:szCs w:val="26"/>
            </w:rPr>
          </w:rPrChange>
        </w:rPr>
        <w:t>ứng</w:t>
      </w:r>
      <w:proofErr w:type="spellEnd"/>
      <w:r w:rsidRPr="00B41112">
        <w:rPr>
          <w:sz w:val="26"/>
          <w:szCs w:val="26"/>
          <w:rPrChange w:id="12243" w:author="Le Minh Nghia" w:date="2019-10-09T10:56:00Z">
            <w:rPr>
              <w:sz w:val="26"/>
              <w:szCs w:val="26"/>
            </w:rPr>
          </w:rPrChange>
        </w:rPr>
        <w:t xml:space="preserve"> </w:t>
      </w:r>
      <w:proofErr w:type="spellStart"/>
      <w:r w:rsidRPr="00B41112">
        <w:rPr>
          <w:sz w:val="26"/>
          <w:szCs w:val="26"/>
          <w:rPrChange w:id="12244" w:author="Le Minh Nghia" w:date="2019-10-09T10:56:00Z">
            <w:rPr>
              <w:sz w:val="26"/>
              <w:szCs w:val="26"/>
            </w:rPr>
          </w:rPrChange>
        </w:rPr>
        <w:t>dụng</w:t>
      </w:r>
      <w:proofErr w:type="spellEnd"/>
      <w:r w:rsidRPr="00B41112">
        <w:rPr>
          <w:sz w:val="26"/>
          <w:szCs w:val="26"/>
          <w:rPrChange w:id="12245" w:author="Le Minh Nghia" w:date="2019-10-09T10:56:00Z">
            <w:rPr>
              <w:sz w:val="26"/>
              <w:szCs w:val="26"/>
            </w:rPr>
          </w:rPrChange>
        </w:rPr>
        <w:t xml:space="preserve"> GitHub </w:t>
      </w:r>
      <w:proofErr w:type="spellStart"/>
      <w:r w:rsidRPr="00B41112">
        <w:rPr>
          <w:sz w:val="26"/>
          <w:szCs w:val="26"/>
          <w:rPrChange w:id="12246" w:author="Le Minh Nghia" w:date="2019-10-09T10:56:00Z">
            <w:rPr>
              <w:sz w:val="26"/>
              <w:szCs w:val="26"/>
            </w:rPr>
          </w:rPrChange>
        </w:rPr>
        <w:t>trên</w:t>
      </w:r>
      <w:proofErr w:type="spellEnd"/>
      <w:r w:rsidRPr="00B41112">
        <w:rPr>
          <w:sz w:val="26"/>
          <w:szCs w:val="26"/>
          <w:rPrChange w:id="12247" w:author="Le Minh Nghia" w:date="2019-10-09T10:56:00Z">
            <w:rPr>
              <w:sz w:val="26"/>
              <w:szCs w:val="26"/>
            </w:rPr>
          </w:rPrChange>
        </w:rPr>
        <w:t xml:space="preserve"> desktop </w:t>
      </w:r>
      <w:proofErr w:type="spellStart"/>
      <w:r w:rsidRPr="00B41112">
        <w:rPr>
          <w:sz w:val="26"/>
          <w:szCs w:val="26"/>
          <w:rPrChange w:id="12248" w:author="Le Minh Nghia" w:date="2019-10-09T10:56:00Z">
            <w:rPr>
              <w:sz w:val="26"/>
              <w:szCs w:val="26"/>
            </w:rPr>
          </w:rPrChange>
        </w:rPr>
        <w:t>hỗ</w:t>
      </w:r>
      <w:proofErr w:type="spellEnd"/>
      <w:r w:rsidRPr="00B41112">
        <w:rPr>
          <w:sz w:val="26"/>
          <w:szCs w:val="26"/>
          <w:rPrChange w:id="12249" w:author="Le Minh Nghia" w:date="2019-10-09T10:56:00Z">
            <w:rPr>
              <w:sz w:val="26"/>
              <w:szCs w:val="26"/>
            </w:rPr>
          </w:rPrChange>
        </w:rPr>
        <w:t xml:space="preserve"> </w:t>
      </w:r>
      <w:proofErr w:type="spellStart"/>
      <w:r w:rsidRPr="00B41112">
        <w:rPr>
          <w:sz w:val="26"/>
          <w:szCs w:val="26"/>
          <w:rPrChange w:id="12250" w:author="Le Minh Nghia" w:date="2019-10-09T10:56:00Z">
            <w:rPr>
              <w:sz w:val="26"/>
              <w:szCs w:val="26"/>
            </w:rPr>
          </w:rPrChange>
        </w:rPr>
        <w:t>trợ</w:t>
      </w:r>
      <w:proofErr w:type="spellEnd"/>
      <w:r w:rsidRPr="00B41112">
        <w:rPr>
          <w:sz w:val="26"/>
          <w:szCs w:val="26"/>
          <w:rPrChange w:id="12251" w:author="Le Minh Nghia" w:date="2019-10-09T10:56:00Z">
            <w:rPr>
              <w:sz w:val="26"/>
              <w:szCs w:val="26"/>
            </w:rPr>
          </w:rPrChange>
        </w:rPr>
        <w:t xml:space="preserve"> </w:t>
      </w:r>
      <w:proofErr w:type="spellStart"/>
      <w:r w:rsidRPr="00B41112">
        <w:rPr>
          <w:sz w:val="26"/>
          <w:szCs w:val="26"/>
          <w:rPrChange w:id="12252" w:author="Le Minh Nghia" w:date="2019-10-09T10:56:00Z">
            <w:rPr>
              <w:sz w:val="26"/>
              <w:szCs w:val="26"/>
            </w:rPr>
          </w:rPrChange>
        </w:rPr>
        <w:t>trên</w:t>
      </w:r>
      <w:proofErr w:type="spellEnd"/>
      <w:r w:rsidRPr="00B41112">
        <w:rPr>
          <w:sz w:val="26"/>
          <w:szCs w:val="26"/>
          <w:rPrChange w:id="12253" w:author="Le Minh Nghia" w:date="2019-10-09T10:56:00Z">
            <w:rPr>
              <w:sz w:val="26"/>
              <w:szCs w:val="26"/>
            </w:rPr>
          </w:rPrChange>
        </w:rPr>
        <w:t xml:space="preserve"> </w:t>
      </w:r>
      <w:proofErr w:type="spellStart"/>
      <w:r w:rsidRPr="00B41112">
        <w:rPr>
          <w:sz w:val="26"/>
          <w:szCs w:val="26"/>
          <w:rPrChange w:id="12254" w:author="Le Minh Nghia" w:date="2019-10-09T10:56:00Z">
            <w:rPr>
              <w:sz w:val="26"/>
              <w:szCs w:val="26"/>
            </w:rPr>
          </w:rPrChange>
        </w:rPr>
        <w:t>nền</w:t>
      </w:r>
      <w:proofErr w:type="spellEnd"/>
      <w:r w:rsidRPr="00B41112">
        <w:rPr>
          <w:sz w:val="26"/>
          <w:szCs w:val="26"/>
          <w:rPrChange w:id="12255" w:author="Le Minh Nghia" w:date="2019-10-09T10:56:00Z">
            <w:rPr>
              <w:sz w:val="26"/>
              <w:szCs w:val="26"/>
            </w:rPr>
          </w:rPrChange>
        </w:rPr>
        <w:t xml:space="preserve"> </w:t>
      </w:r>
      <w:proofErr w:type="spellStart"/>
      <w:r w:rsidRPr="00B41112">
        <w:rPr>
          <w:sz w:val="26"/>
          <w:szCs w:val="26"/>
          <w:rPrChange w:id="12256" w:author="Le Minh Nghia" w:date="2019-10-09T10:56:00Z">
            <w:rPr>
              <w:sz w:val="26"/>
              <w:szCs w:val="26"/>
            </w:rPr>
          </w:rPrChange>
        </w:rPr>
        <w:t>tảng</w:t>
      </w:r>
      <w:proofErr w:type="spellEnd"/>
      <w:r w:rsidRPr="00B41112">
        <w:rPr>
          <w:sz w:val="26"/>
          <w:szCs w:val="26"/>
          <w:rPrChange w:id="12257" w:author="Le Minh Nghia" w:date="2019-10-09T10:56:00Z">
            <w:rPr>
              <w:sz w:val="26"/>
              <w:szCs w:val="26"/>
            </w:rPr>
          </w:rPrChange>
        </w:rPr>
        <w:t xml:space="preserve"> window.</w:t>
      </w:r>
    </w:p>
    <w:p w:rsidR="006C6E71" w:rsidRPr="00B41112" w:rsidRDefault="006C6E71" w:rsidP="00A22430">
      <w:pPr>
        <w:spacing w:line="360" w:lineRule="auto"/>
        <w:ind w:firstLine="720"/>
        <w:rPr>
          <w:rStyle w:val="Hyperlink"/>
          <w:sz w:val="26"/>
          <w:szCs w:val="26"/>
          <w:rPrChange w:id="12258" w:author="Le Minh Nghia" w:date="2019-10-09T10:56:00Z">
            <w:rPr>
              <w:rStyle w:val="Hyperlink"/>
              <w:sz w:val="26"/>
              <w:szCs w:val="26"/>
            </w:rPr>
          </w:rPrChange>
        </w:rPr>
      </w:pPr>
      <w:proofErr w:type="spellStart"/>
      <w:r w:rsidRPr="00B41112">
        <w:rPr>
          <w:sz w:val="26"/>
          <w:szCs w:val="26"/>
          <w:rPrChange w:id="12259" w:author="Le Minh Nghia" w:date="2019-10-09T10:56:00Z">
            <w:rPr>
              <w:sz w:val="26"/>
              <w:szCs w:val="26"/>
            </w:rPr>
          </w:rPrChange>
        </w:rPr>
        <w:t>Tải</w:t>
      </w:r>
      <w:proofErr w:type="spellEnd"/>
      <w:r w:rsidRPr="00B41112">
        <w:rPr>
          <w:sz w:val="26"/>
          <w:szCs w:val="26"/>
          <w:rPrChange w:id="12260" w:author="Le Minh Nghia" w:date="2019-10-09T10:56:00Z">
            <w:rPr>
              <w:sz w:val="26"/>
              <w:szCs w:val="26"/>
            </w:rPr>
          </w:rPrChange>
        </w:rPr>
        <w:t xml:space="preserve"> GitHub Desktop </w:t>
      </w:r>
      <w:proofErr w:type="spellStart"/>
      <w:r w:rsidRPr="00B41112">
        <w:rPr>
          <w:sz w:val="26"/>
          <w:szCs w:val="26"/>
          <w:rPrChange w:id="12261" w:author="Le Minh Nghia" w:date="2019-10-09T10:56:00Z">
            <w:rPr>
              <w:sz w:val="26"/>
              <w:szCs w:val="26"/>
            </w:rPr>
          </w:rPrChange>
        </w:rPr>
        <w:t>tại</w:t>
      </w:r>
      <w:proofErr w:type="spellEnd"/>
      <w:r w:rsidRPr="00B41112">
        <w:rPr>
          <w:sz w:val="26"/>
          <w:szCs w:val="26"/>
          <w:rPrChange w:id="12262" w:author="Le Minh Nghia" w:date="2019-10-09T10:56:00Z">
            <w:rPr>
              <w:sz w:val="26"/>
              <w:szCs w:val="26"/>
            </w:rPr>
          </w:rPrChange>
        </w:rPr>
        <w:t xml:space="preserve">: </w:t>
      </w:r>
      <w:r w:rsidR="00B41112" w:rsidRPr="00B41112">
        <w:rPr>
          <w:sz w:val="26"/>
          <w:szCs w:val="26"/>
          <w:rPrChange w:id="12263" w:author="Le Minh Nghia" w:date="2019-10-09T10:56:00Z">
            <w:rPr/>
          </w:rPrChange>
        </w:rPr>
        <w:fldChar w:fldCharType="begin"/>
      </w:r>
      <w:r w:rsidR="00B41112" w:rsidRPr="00B41112">
        <w:rPr>
          <w:sz w:val="26"/>
          <w:szCs w:val="26"/>
          <w:rPrChange w:id="12264" w:author="Le Minh Nghia" w:date="2019-10-09T10:56:00Z">
            <w:rPr/>
          </w:rPrChange>
        </w:rPr>
        <w:instrText xml:space="preserve"> HYPERLINK "https://desktop.github.com/" </w:instrText>
      </w:r>
      <w:r w:rsidR="00B41112" w:rsidRPr="00B41112">
        <w:rPr>
          <w:sz w:val="26"/>
          <w:szCs w:val="26"/>
          <w:rPrChange w:id="12265" w:author="Le Minh Nghia" w:date="2019-10-09T10:56:00Z">
            <w:rPr/>
          </w:rPrChange>
        </w:rPr>
        <w:fldChar w:fldCharType="separate"/>
      </w:r>
      <w:r w:rsidRPr="00B41112">
        <w:rPr>
          <w:rStyle w:val="Hyperlink"/>
          <w:sz w:val="26"/>
          <w:szCs w:val="26"/>
          <w:rPrChange w:id="12266" w:author="Le Minh Nghia" w:date="2019-10-09T10:56:00Z">
            <w:rPr>
              <w:rStyle w:val="Hyperlink"/>
              <w:sz w:val="26"/>
              <w:szCs w:val="26"/>
            </w:rPr>
          </w:rPrChange>
        </w:rPr>
        <w:t>https://desktop.github.com/</w:t>
      </w:r>
      <w:r w:rsidR="00B41112" w:rsidRPr="00B41112">
        <w:rPr>
          <w:rStyle w:val="Hyperlink"/>
          <w:sz w:val="26"/>
          <w:szCs w:val="26"/>
          <w:rPrChange w:id="12267" w:author="Le Minh Nghia" w:date="2019-10-09T10:56:00Z">
            <w:rPr>
              <w:rStyle w:val="Hyperlink"/>
              <w:sz w:val="26"/>
              <w:szCs w:val="26"/>
            </w:rPr>
          </w:rPrChange>
        </w:rPr>
        <w:fldChar w:fldCharType="end"/>
      </w:r>
    </w:p>
    <w:p w:rsidR="006C6E71" w:rsidRPr="00B41112" w:rsidRDefault="006C6E71">
      <w:pPr>
        <w:rPr>
          <w:rStyle w:val="Hyperlink"/>
          <w:sz w:val="26"/>
          <w:szCs w:val="26"/>
          <w:rPrChange w:id="12268" w:author="Le Minh Nghia" w:date="2019-10-09T10:56:00Z">
            <w:rPr>
              <w:rStyle w:val="Hyperlink"/>
              <w:sz w:val="26"/>
              <w:szCs w:val="26"/>
            </w:rPr>
          </w:rPrChange>
        </w:rPr>
      </w:pPr>
      <w:r w:rsidRPr="00B41112">
        <w:rPr>
          <w:rStyle w:val="Hyperlink"/>
          <w:sz w:val="26"/>
          <w:szCs w:val="26"/>
          <w:rPrChange w:id="12269" w:author="Le Minh Nghia" w:date="2019-10-09T10:56:00Z">
            <w:rPr>
              <w:rStyle w:val="Hyperlink"/>
              <w:sz w:val="26"/>
              <w:szCs w:val="26"/>
            </w:rPr>
          </w:rPrChange>
        </w:rPr>
        <w:br w:type="page"/>
      </w:r>
    </w:p>
    <w:p w:rsidR="006C6E71" w:rsidRPr="00B41112" w:rsidRDefault="006C6E71" w:rsidP="00A22430">
      <w:pPr>
        <w:spacing w:line="360" w:lineRule="auto"/>
        <w:ind w:firstLine="720"/>
        <w:jc w:val="center"/>
        <w:rPr>
          <w:b/>
          <w:sz w:val="26"/>
          <w:szCs w:val="26"/>
          <w:rPrChange w:id="12270" w:author="Le Minh Nghia" w:date="2019-10-09T10:56:00Z">
            <w:rPr>
              <w:b/>
              <w:sz w:val="36"/>
              <w:szCs w:val="36"/>
            </w:rPr>
          </w:rPrChange>
        </w:rPr>
      </w:pPr>
      <w:r w:rsidRPr="00B41112">
        <w:rPr>
          <w:b/>
          <w:sz w:val="26"/>
          <w:szCs w:val="26"/>
          <w:rPrChange w:id="12271" w:author="Le Minh Nghia" w:date="2019-10-09T10:56:00Z">
            <w:rPr>
              <w:b/>
              <w:sz w:val="36"/>
              <w:szCs w:val="36"/>
            </w:rPr>
          </w:rPrChange>
        </w:rPr>
        <w:lastRenderedPageBreak/>
        <w:t xml:space="preserve">CHƯƠNG 4 </w:t>
      </w:r>
    </w:p>
    <w:p w:rsidR="006C6E71" w:rsidRPr="00B41112" w:rsidRDefault="006C6E71" w:rsidP="00A22430">
      <w:pPr>
        <w:spacing w:line="360" w:lineRule="auto"/>
        <w:ind w:firstLine="720"/>
        <w:jc w:val="center"/>
        <w:rPr>
          <w:b/>
          <w:sz w:val="26"/>
          <w:szCs w:val="26"/>
          <w:rPrChange w:id="12272" w:author="Le Minh Nghia" w:date="2019-10-09T10:56:00Z">
            <w:rPr>
              <w:b/>
              <w:sz w:val="36"/>
              <w:szCs w:val="36"/>
            </w:rPr>
          </w:rPrChange>
        </w:rPr>
      </w:pPr>
      <w:r w:rsidRPr="00B41112">
        <w:rPr>
          <w:b/>
          <w:sz w:val="26"/>
          <w:szCs w:val="26"/>
          <w:rPrChange w:id="12273" w:author="Le Minh Nghia" w:date="2019-10-09T10:56:00Z">
            <w:rPr>
              <w:b/>
              <w:sz w:val="36"/>
              <w:szCs w:val="36"/>
            </w:rPr>
          </w:rPrChange>
        </w:rPr>
        <w:t>NỘI DUNG VÀ KẾT QUẢ NGHIÊN CỨU</w:t>
      </w:r>
    </w:p>
    <w:p w:rsidR="006C6E71" w:rsidRPr="00B41112" w:rsidRDefault="00DB2CD1" w:rsidP="00A22430">
      <w:pPr>
        <w:pStyle w:val="ListParagraph"/>
        <w:numPr>
          <w:ilvl w:val="0"/>
          <w:numId w:val="32"/>
        </w:numPr>
        <w:spacing w:line="360" w:lineRule="auto"/>
        <w:rPr>
          <w:b/>
          <w:sz w:val="26"/>
          <w:szCs w:val="26"/>
          <w:rPrChange w:id="12274" w:author="Le Minh Nghia" w:date="2019-10-09T10:56:00Z">
            <w:rPr>
              <w:b/>
              <w:sz w:val="32"/>
              <w:szCs w:val="32"/>
            </w:rPr>
          </w:rPrChange>
        </w:rPr>
      </w:pPr>
      <w:r w:rsidRPr="00B41112">
        <w:rPr>
          <w:b/>
          <w:sz w:val="26"/>
          <w:szCs w:val="26"/>
          <w:rPrChange w:id="12275" w:author="Le Minh Nghia" w:date="2019-10-09T10:56:00Z">
            <w:rPr>
              <w:b/>
              <w:sz w:val="32"/>
              <w:szCs w:val="32"/>
            </w:rPr>
          </w:rPrChange>
        </w:rPr>
        <w:t>NỘI DUNG NGHIÊN CỨU</w:t>
      </w:r>
    </w:p>
    <w:p w:rsidR="005A4B7B" w:rsidRPr="00B41112" w:rsidRDefault="005A4B7B" w:rsidP="00334D9A">
      <w:pPr>
        <w:pStyle w:val="ListParagraph"/>
        <w:spacing w:line="360" w:lineRule="auto"/>
        <w:ind w:left="1077" w:firstLine="720"/>
        <w:rPr>
          <w:sz w:val="26"/>
          <w:szCs w:val="26"/>
          <w:rPrChange w:id="12276" w:author="Le Minh Nghia" w:date="2019-10-09T10:56:00Z">
            <w:rPr>
              <w:sz w:val="26"/>
              <w:szCs w:val="26"/>
            </w:rPr>
          </w:rPrChange>
        </w:rPr>
      </w:pPr>
      <w:proofErr w:type="spellStart"/>
      <w:r w:rsidRPr="00B41112">
        <w:rPr>
          <w:sz w:val="26"/>
          <w:szCs w:val="26"/>
          <w:rPrChange w:id="12277" w:author="Le Minh Nghia" w:date="2019-10-09T10:56:00Z">
            <w:rPr>
              <w:sz w:val="26"/>
              <w:szCs w:val="26"/>
            </w:rPr>
          </w:rPrChange>
        </w:rPr>
        <w:t>Những</w:t>
      </w:r>
      <w:proofErr w:type="spellEnd"/>
      <w:r w:rsidRPr="00B41112">
        <w:rPr>
          <w:sz w:val="26"/>
          <w:szCs w:val="26"/>
          <w:rPrChange w:id="12278" w:author="Le Minh Nghia" w:date="2019-10-09T10:56:00Z">
            <w:rPr>
              <w:sz w:val="26"/>
              <w:szCs w:val="26"/>
            </w:rPr>
          </w:rPrChange>
        </w:rPr>
        <w:t xml:space="preserve"> </w:t>
      </w:r>
      <w:proofErr w:type="spellStart"/>
      <w:r w:rsidRPr="00B41112">
        <w:rPr>
          <w:sz w:val="26"/>
          <w:szCs w:val="26"/>
          <w:rPrChange w:id="12279" w:author="Le Minh Nghia" w:date="2019-10-09T10:56:00Z">
            <w:rPr>
              <w:sz w:val="26"/>
              <w:szCs w:val="26"/>
            </w:rPr>
          </w:rPrChange>
        </w:rPr>
        <w:t>thống</w:t>
      </w:r>
      <w:proofErr w:type="spellEnd"/>
      <w:r w:rsidRPr="00B41112">
        <w:rPr>
          <w:sz w:val="26"/>
          <w:szCs w:val="26"/>
          <w:rPrChange w:id="12280" w:author="Le Minh Nghia" w:date="2019-10-09T10:56:00Z">
            <w:rPr>
              <w:sz w:val="26"/>
              <w:szCs w:val="26"/>
            </w:rPr>
          </w:rPrChange>
        </w:rPr>
        <w:t xml:space="preserve"> tin </w:t>
      </w:r>
      <w:proofErr w:type="spellStart"/>
      <w:r w:rsidRPr="00B41112">
        <w:rPr>
          <w:sz w:val="26"/>
          <w:szCs w:val="26"/>
          <w:rPrChange w:id="12281" w:author="Le Minh Nghia" w:date="2019-10-09T10:56:00Z">
            <w:rPr>
              <w:sz w:val="26"/>
              <w:szCs w:val="26"/>
            </w:rPr>
          </w:rPrChange>
        </w:rPr>
        <w:t>cần</w:t>
      </w:r>
      <w:proofErr w:type="spellEnd"/>
      <w:r w:rsidRPr="00B41112">
        <w:rPr>
          <w:sz w:val="26"/>
          <w:szCs w:val="26"/>
          <w:rPrChange w:id="12282" w:author="Le Minh Nghia" w:date="2019-10-09T10:56:00Z">
            <w:rPr>
              <w:sz w:val="26"/>
              <w:szCs w:val="26"/>
            </w:rPr>
          </w:rPrChange>
        </w:rPr>
        <w:t xml:space="preserve"> </w:t>
      </w:r>
      <w:proofErr w:type="spellStart"/>
      <w:r w:rsidRPr="00B41112">
        <w:rPr>
          <w:sz w:val="26"/>
          <w:szCs w:val="26"/>
          <w:rPrChange w:id="12283" w:author="Le Minh Nghia" w:date="2019-10-09T10:56:00Z">
            <w:rPr>
              <w:sz w:val="26"/>
              <w:szCs w:val="26"/>
            </w:rPr>
          </w:rPrChange>
        </w:rPr>
        <w:t>quản</w:t>
      </w:r>
      <w:proofErr w:type="spellEnd"/>
      <w:r w:rsidRPr="00B41112">
        <w:rPr>
          <w:sz w:val="26"/>
          <w:szCs w:val="26"/>
          <w:rPrChange w:id="12284" w:author="Le Minh Nghia" w:date="2019-10-09T10:56:00Z">
            <w:rPr>
              <w:sz w:val="26"/>
              <w:szCs w:val="26"/>
            </w:rPr>
          </w:rPrChange>
        </w:rPr>
        <w:t xml:space="preserve"> </w:t>
      </w:r>
      <w:proofErr w:type="spellStart"/>
      <w:r w:rsidRPr="00B41112">
        <w:rPr>
          <w:sz w:val="26"/>
          <w:szCs w:val="26"/>
          <w:rPrChange w:id="12285" w:author="Le Minh Nghia" w:date="2019-10-09T10:56:00Z">
            <w:rPr>
              <w:sz w:val="26"/>
              <w:szCs w:val="26"/>
            </w:rPr>
          </w:rPrChange>
        </w:rPr>
        <w:t>lý</w:t>
      </w:r>
      <w:proofErr w:type="spellEnd"/>
      <w:r w:rsidRPr="00B41112">
        <w:rPr>
          <w:sz w:val="26"/>
          <w:szCs w:val="26"/>
          <w:rPrChange w:id="12286" w:author="Le Minh Nghia" w:date="2019-10-09T10:56:00Z">
            <w:rPr>
              <w:sz w:val="26"/>
              <w:szCs w:val="26"/>
            </w:rPr>
          </w:rPrChange>
        </w:rPr>
        <w:t xml:space="preserve"> </w:t>
      </w:r>
      <w:proofErr w:type="spellStart"/>
      <w:r w:rsidRPr="00B41112">
        <w:rPr>
          <w:sz w:val="26"/>
          <w:szCs w:val="26"/>
          <w:rPrChange w:id="12287" w:author="Le Minh Nghia" w:date="2019-10-09T10:56:00Z">
            <w:rPr>
              <w:sz w:val="26"/>
              <w:szCs w:val="26"/>
            </w:rPr>
          </w:rPrChange>
        </w:rPr>
        <w:t>của</w:t>
      </w:r>
      <w:proofErr w:type="spellEnd"/>
      <w:r w:rsidRPr="00B41112">
        <w:rPr>
          <w:sz w:val="26"/>
          <w:szCs w:val="26"/>
          <w:rPrChange w:id="12288" w:author="Le Minh Nghia" w:date="2019-10-09T10:56:00Z">
            <w:rPr>
              <w:sz w:val="26"/>
              <w:szCs w:val="26"/>
            </w:rPr>
          </w:rPrChange>
        </w:rPr>
        <w:t xml:space="preserve"> </w:t>
      </w:r>
      <w:proofErr w:type="spellStart"/>
      <w:r w:rsidRPr="00B41112">
        <w:rPr>
          <w:sz w:val="26"/>
          <w:szCs w:val="26"/>
          <w:rPrChange w:id="12289" w:author="Le Minh Nghia" w:date="2019-10-09T10:56:00Z">
            <w:rPr>
              <w:sz w:val="26"/>
              <w:szCs w:val="26"/>
            </w:rPr>
          </w:rPrChange>
        </w:rPr>
        <w:t>một</w:t>
      </w:r>
      <w:proofErr w:type="spellEnd"/>
      <w:r w:rsidRPr="00B41112">
        <w:rPr>
          <w:sz w:val="26"/>
          <w:szCs w:val="26"/>
          <w:rPrChange w:id="12290" w:author="Le Minh Nghia" w:date="2019-10-09T10:56:00Z">
            <w:rPr>
              <w:sz w:val="26"/>
              <w:szCs w:val="26"/>
            </w:rPr>
          </w:rPrChange>
        </w:rPr>
        <w:t xml:space="preserve"> </w:t>
      </w:r>
      <w:proofErr w:type="spellStart"/>
      <w:r w:rsidRPr="00B41112">
        <w:rPr>
          <w:sz w:val="26"/>
          <w:szCs w:val="26"/>
          <w:rPrChange w:id="12291" w:author="Le Minh Nghia" w:date="2019-10-09T10:56:00Z">
            <w:rPr>
              <w:sz w:val="26"/>
              <w:szCs w:val="26"/>
            </w:rPr>
          </w:rPrChange>
        </w:rPr>
        <w:t>cựu</w:t>
      </w:r>
      <w:proofErr w:type="spellEnd"/>
      <w:r w:rsidRPr="00B41112">
        <w:rPr>
          <w:sz w:val="26"/>
          <w:szCs w:val="26"/>
          <w:rPrChange w:id="12292" w:author="Le Minh Nghia" w:date="2019-10-09T10:56:00Z">
            <w:rPr>
              <w:sz w:val="26"/>
              <w:szCs w:val="26"/>
            </w:rPr>
          </w:rPrChange>
        </w:rPr>
        <w:t xml:space="preserve"> </w:t>
      </w:r>
      <w:proofErr w:type="spellStart"/>
      <w:r w:rsidRPr="00B41112">
        <w:rPr>
          <w:sz w:val="26"/>
          <w:szCs w:val="26"/>
          <w:rPrChange w:id="12293" w:author="Le Minh Nghia" w:date="2019-10-09T10:56:00Z">
            <w:rPr>
              <w:sz w:val="26"/>
              <w:szCs w:val="26"/>
            </w:rPr>
          </w:rPrChange>
        </w:rPr>
        <w:t>sinh</w:t>
      </w:r>
      <w:proofErr w:type="spellEnd"/>
      <w:r w:rsidRPr="00B41112">
        <w:rPr>
          <w:sz w:val="26"/>
          <w:szCs w:val="26"/>
          <w:rPrChange w:id="12294" w:author="Le Minh Nghia" w:date="2019-10-09T10:56:00Z">
            <w:rPr>
              <w:sz w:val="26"/>
              <w:szCs w:val="26"/>
            </w:rPr>
          </w:rPrChange>
        </w:rPr>
        <w:t xml:space="preserve"> </w:t>
      </w:r>
      <w:proofErr w:type="spellStart"/>
      <w:r w:rsidRPr="00B41112">
        <w:rPr>
          <w:sz w:val="26"/>
          <w:szCs w:val="26"/>
          <w:rPrChange w:id="12295" w:author="Le Minh Nghia" w:date="2019-10-09T10:56:00Z">
            <w:rPr>
              <w:sz w:val="26"/>
              <w:szCs w:val="26"/>
            </w:rPr>
          </w:rPrChange>
        </w:rPr>
        <w:t>viên</w:t>
      </w:r>
      <w:proofErr w:type="spellEnd"/>
      <w:r w:rsidRPr="00B41112">
        <w:rPr>
          <w:sz w:val="26"/>
          <w:szCs w:val="26"/>
          <w:rPrChange w:id="12296" w:author="Le Minh Nghia" w:date="2019-10-09T10:56:00Z">
            <w:rPr>
              <w:sz w:val="26"/>
              <w:szCs w:val="26"/>
            </w:rPr>
          </w:rPrChange>
        </w:rPr>
        <w:t xml:space="preserve"> </w:t>
      </w:r>
      <w:proofErr w:type="spellStart"/>
      <w:r w:rsidRPr="00B41112">
        <w:rPr>
          <w:sz w:val="26"/>
          <w:szCs w:val="26"/>
          <w:rPrChange w:id="12297" w:author="Le Minh Nghia" w:date="2019-10-09T10:56:00Z">
            <w:rPr>
              <w:sz w:val="26"/>
              <w:szCs w:val="26"/>
            </w:rPr>
          </w:rPrChange>
        </w:rPr>
        <w:t>sau</w:t>
      </w:r>
      <w:proofErr w:type="spellEnd"/>
      <w:r w:rsidRPr="00B41112">
        <w:rPr>
          <w:sz w:val="26"/>
          <w:szCs w:val="26"/>
          <w:rPrChange w:id="12298" w:author="Le Minh Nghia" w:date="2019-10-09T10:56:00Z">
            <w:rPr>
              <w:sz w:val="26"/>
              <w:szCs w:val="26"/>
            </w:rPr>
          </w:rPrChange>
        </w:rPr>
        <w:t xml:space="preserve"> </w:t>
      </w:r>
      <w:proofErr w:type="spellStart"/>
      <w:r w:rsidRPr="00B41112">
        <w:rPr>
          <w:sz w:val="26"/>
          <w:szCs w:val="26"/>
          <w:rPrChange w:id="12299" w:author="Le Minh Nghia" w:date="2019-10-09T10:56:00Z">
            <w:rPr>
              <w:sz w:val="26"/>
              <w:szCs w:val="26"/>
            </w:rPr>
          </w:rPrChange>
        </w:rPr>
        <w:t>khi</w:t>
      </w:r>
      <w:proofErr w:type="spellEnd"/>
      <w:r w:rsidRPr="00B41112">
        <w:rPr>
          <w:sz w:val="26"/>
          <w:szCs w:val="26"/>
          <w:rPrChange w:id="12300" w:author="Le Minh Nghia" w:date="2019-10-09T10:56:00Z">
            <w:rPr>
              <w:sz w:val="26"/>
              <w:szCs w:val="26"/>
            </w:rPr>
          </w:rPrChange>
        </w:rPr>
        <w:t xml:space="preserve"> </w:t>
      </w:r>
      <w:proofErr w:type="spellStart"/>
      <w:r w:rsidRPr="00B41112">
        <w:rPr>
          <w:sz w:val="26"/>
          <w:szCs w:val="26"/>
          <w:rPrChange w:id="12301" w:author="Le Minh Nghia" w:date="2019-10-09T10:56:00Z">
            <w:rPr>
              <w:sz w:val="26"/>
              <w:szCs w:val="26"/>
            </w:rPr>
          </w:rPrChange>
        </w:rPr>
        <w:t>tốt</w:t>
      </w:r>
      <w:proofErr w:type="spellEnd"/>
      <w:r w:rsidRPr="00B41112">
        <w:rPr>
          <w:sz w:val="26"/>
          <w:szCs w:val="26"/>
          <w:rPrChange w:id="12302" w:author="Le Minh Nghia" w:date="2019-10-09T10:56:00Z">
            <w:rPr>
              <w:sz w:val="26"/>
              <w:szCs w:val="26"/>
            </w:rPr>
          </w:rPrChange>
        </w:rPr>
        <w:t xml:space="preserve"> </w:t>
      </w:r>
      <w:proofErr w:type="spellStart"/>
      <w:r w:rsidRPr="00B41112">
        <w:rPr>
          <w:sz w:val="26"/>
          <w:szCs w:val="26"/>
          <w:rPrChange w:id="12303" w:author="Le Minh Nghia" w:date="2019-10-09T10:56:00Z">
            <w:rPr>
              <w:sz w:val="26"/>
              <w:szCs w:val="26"/>
            </w:rPr>
          </w:rPrChange>
        </w:rPr>
        <w:t>nghiệp</w:t>
      </w:r>
      <w:proofErr w:type="spellEnd"/>
      <w:r w:rsidRPr="00B41112">
        <w:rPr>
          <w:sz w:val="26"/>
          <w:szCs w:val="26"/>
          <w:rPrChange w:id="12304" w:author="Le Minh Nghia" w:date="2019-10-09T10:56:00Z">
            <w:rPr>
              <w:sz w:val="26"/>
              <w:szCs w:val="26"/>
            </w:rPr>
          </w:rPrChange>
        </w:rPr>
        <w:t xml:space="preserve"> </w:t>
      </w:r>
      <w:proofErr w:type="spellStart"/>
      <w:r w:rsidRPr="00B41112">
        <w:rPr>
          <w:sz w:val="26"/>
          <w:szCs w:val="26"/>
          <w:rPrChange w:id="12305" w:author="Le Minh Nghia" w:date="2019-10-09T10:56:00Z">
            <w:rPr>
              <w:sz w:val="26"/>
              <w:szCs w:val="26"/>
            </w:rPr>
          </w:rPrChange>
        </w:rPr>
        <w:t>và</w:t>
      </w:r>
      <w:proofErr w:type="spellEnd"/>
      <w:r w:rsidRPr="00B41112">
        <w:rPr>
          <w:sz w:val="26"/>
          <w:szCs w:val="26"/>
          <w:rPrChange w:id="12306" w:author="Le Minh Nghia" w:date="2019-10-09T10:56:00Z">
            <w:rPr>
              <w:sz w:val="26"/>
              <w:szCs w:val="26"/>
            </w:rPr>
          </w:rPrChange>
        </w:rPr>
        <w:t xml:space="preserve"> </w:t>
      </w:r>
      <w:proofErr w:type="spellStart"/>
      <w:r w:rsidRPr="00B41112">
        <w:rPr>
          <w:sz w:val="26"/>
          <w:szCs w:val="26"/>
          <w:rPrChange w:id="12307" w:author="Le Minh Nghia" w:date="2019-10-09T10:56:00Z">
            <w:rPr>
              <w:sz w:val="26"/>
              <w:szCs w:val="26"/>
            </w:rPr>
          </w:rPrChange>
        </w:rPr>
        <w:t>quản</w:t>
      </w:r>
      <w:proofErr w:type="spellEnd"/>
      <w:r w:rsidRPr="00B41112">
        <w:rPr>
          <w:sz w:val="26"/>
          <w:szCs w:val="26"/>
          <w:rPrChange w:id="12308" w:author="Le Minh Nghia" w:date="2019-10-09T10:56:00Z">
            <w:rPr>
              <w:sz w:val="26"/>
              <w:szCs w:val="26"/>
            </w:rPr>
          </w:rPrChange>
        </w:rPr>
        <w:t xml:space="preserve"> </w:t>
      </w:r>
      <w:proofErr w:type="spellStart"/>
      <w:r w:rsidRPr="00B41112">
        <w:rPr>
          <w:sz w:val="26"/>
          <w:szCs w:val="26"/>
          <w:rPrChange w:id="12309" w:author="Le Minh Nghia" w:date="2019-10-09T10:56:00Z">
            <w:rPr>
              <w:sz w:val="26"/>
              <w:szCs w:val="26"/>
            </w:rPr>
          </w:rPrChange>
        </w:rPr>
        <w:t>lý</w:t>
      </w:r>
      <w:proofErr w:type="spellEnd"/>
      <w:r w:rsidRPr="00B41112">
        <w:rPr>
          <w:sz w:val="26"/>
          <w:szCs w:val="26"/>
          <w:rPrChange w:id="12310" w:author="Le Minh Nghia" w:date="2019-10-09T10:56:00Z">
            <w:rPr>
              <w:sz w:val="26"/>
              <w:szCs w:val="26"/>
            </w:rPr>
          </w:rPrChange>
        </w:rPr>
        <w:t xml:space="preserve"> </w:t>
      </w:r>
      <w:proofErr w:type="spellStart"/>
      <w:r w:rsidRPr="00B41112">
        <w:rPr>
          <w:sz w:val="26"/>
          <w:szCs w:val="26"/>
          <w:rPrChange w:id="12311" w:author="Le Minh Nghia" w:date="2019-10-09T10:56:00Z">
            <w:rPr>
              <w:sz w:val="26"/>
              <w:szCs w:val="26"/>
            </w:rPr>
          </w:rPrChange>
        </w:rPr>
        <w:t>các</w:t>
      </w:r>
      <w:proofErr w:type="spellEnd"/>
      <w:r w:rsidRPr="00B41112">
        <w:rPr>
          <w:sz w:val="26"/>
          <w:szCs w:val="26"/>
          <w:rPrChange w:id="12312" w:author="Le Minh Nghia" w:date="2019-10-09T10:56:00Z">
            <w:rPr>
              <w:sz w:val="26"/>
              <w:szCs w:val="26"/>
            </w:rPr>
          </w:rPrChange>
        </w:rPr>
        <w:t xml:space="preserve"> </w:t>
      </w:r>
      <w:proofErr w:type="spellStart"/>
      <w:r w:rsidRPr="00B41112">
        <w:rPr>
          <w:sz w:val="26"/>
          <w:szCs w:val="26"/>
          <w:rPrChange w:id="12313" w:author="Le Minh Nghia" w:date="2019-10-09T10:56:00Z">
            <w:rPr>
              <w:sz w:val="26"/>
              <w:szCs w:val="26"/>
            </w:rPr>
          </w:rPrChange>
        </w:rPr>
        <w:t>khâu</w:t>
      </w:r>
      <w:proofErr w:type="spellEnd"/>
      <w:r w:rsidRPr="00B41112">
        <w:rPr>
          <w:sz w:val="26"/>
          <w:szCs w:val="26"/>
          <w:rPrChange w:id="12314" w:author="Le Minh Nghia" w:date="2019-10-09T10:56:00Z">
            <w:rPr>
              <w:sz w:val="26"/>
              <w:szCs w:val="26"/>
            </w:rPr>
          </w:rPrChange>
        </w:rPr>
        <w:t xml:space="preserve"> </w:t>
      </w:r>
      <w:proofErr w:type="spellStart"/>
      <w:r w:rsidRPr="00B41112">
        <w:rPr>
          <w:sz w:val="26"/>
          <w:szCs w:val="26"/>
          <w:rPrChange w:id="12315" w:author="Le Minh Nghia" w:date="2019-10-09T10:56:00Z">
            <w:rPr>
              <w:sz w:val="26"/>
              <w:szCs w:val="26"/>
            </w:rPr>
          </w:rPrChange>
        </w:rPr>
        <w:t>tài</w:t>
      </w:r>
      <w:proofErr w:type="spellEnd"/>
      <w:r w:rsidRPr="00B41112">
        <w:rPr>
          <w:sz w:val="26"/>
          <w:szCs w:val="26"/>
          <w:rPrChange w:id="12316" w:author="Le Minh Nghia" w:date="2019-10-09T10:56:00Z">
            <w:rPr>
              <w:sz w:val="26"/>
              <w:szCs w:val="26"/>
            </w:rPr>
          </w:rPrChange>
        </w:rPr>
        <w:t xml:space="preserve"> </w:t>
      </w:r>
      <w:proofErr w:type="spellStart"/>
      <w:r w:rsidRPr="00B41112">
        <w:rPr>
          <w:sz w:val="26"/>
          <w:szCs w:val="26"/>
          <w:rPrChange w:id="12317" w:author="Le Minh Nghia" w:date="2019-10-09T10:56:00Z">
            <w:rPr>
              <w:sz w:val="26"/>
              <w:szCs w:val="26"/>
            </w:rPr>
          </w:rPrChange>
        </w:rPr>
        <w:t>trợ</w:t>
      </w:r>
      <w:proofErr w:type="spellEnd"/>
      <w:r w:rsidRPr="00B41112">
        <w:rPr>
          <w:sz w:val="26"/>
          <w:szCs w:val="26"/>
          <w:rPrChange w:id="12318" w:author="Le Minh Nghia" w:date="2019-10-09T10:56:00Z">
            <w:rPr>
              <w:sz w:val="26"/>
              <w:szCs w:val="26"/>
            </w:rPr>
          </w:rPrChange>
        </w:rPr>
        <w:t xml:space="preserve"> </w:t>
      </w:r>
      <w:proofErr w:type="spellStart"/>
      <w:r w:rsidRPr="00B41112">
        <w:rPr>
          <w:sz w:val="26"/>
          <w:szCs w:val="26"/>
          <w:rPrChange w:id="12319" w:author="Le Minh Nghia" w:date="2019-10-09T10:56:00Z">
            <w:rPr>
              <w:sz w:val="26"/>
              <w:szCs w:val="26"/>
            </w:rPr>
          </w:rPrChange>
        </w:rPr>
        <w:t>của</w:t>
      </w:r>
      <w:proofErr w:type="spellEnd"/>
      <w:r w:rsidRPr="00B41112">
        <w:rPr>
          <w:sz w:val="26"/>
          <w:szCs w:val="26"/>
          <w:rPrChange w:id="12320" w:author="Le Minh Nghia" w:date="2019-10-09T10:56:00Z">
            <w:rPr>
              <w:sz w:val="26"/>
              <w:szCs w:val="26"/>
            </w:rPr>
          </w:rPrChange>
        </w:rPr>
        <w:t xml:space="preserve"> </w:t>
      </w:r>
      <w:proofErr w:type="spellStart"/>
      <w:r w:rsidRPr="00B41112">
        <w:rPr>
          <w:sz w:val="26"/>
          <w:szCs w:val="26"/>
          <w:rPrChange w:id="12321" w:author="Le Minh Nghia" w:date="2019-10-09T10:56:00Z">
            <w:rPr>
              <w:sz w:val="26"/>
              <w:szCs w:val="26"/>
            </w:rPr>
          </w:rPrChange>
        </w:rPr>
        <w:t>cựu</w:t>
      </w:r>
      <w:proofErr w:type="spellEnd"/>
      <w:r w:rsidRPr="00B41112">
        <w:rPr>
          <w:sz w:val="26"/>
          <w:szCs w:val="26"/>
          <w:rPrChange w:id="12322" w:author="Le Minh Nghia" w:date="2019-10-09T10:56:00Z">
            <w:rPr>
              <w:sz w:val="26"/>
              <w:szCs w:val="26"/>
            </w:rPr>
          </w:rPrChange>
        </w:rPr>
        <w:t xml:space="preserve"> </w:t>
      </w:r>
      <w:proofErr w:type="spellStart"/>
      <w:r w:rsidRPr="00B41112">
        <w:rPr>
          <w:sz w:val="26"/>
          <w:szCs w:val="26"/>
          <w:rPrChange w:id="12323" w:author="Le Minh Nghia" w:date="2019-10-09T10:56:00Z">
            <w:rPr>
              <w:sz w:val="26"/>
              <w:szCs w:val="26"/>
            </w:rPr>
          </w:rPrChange>
        </w:rPr>
        <w:t>sinh</w:t>
      </w:r>
      <w:proofErr w:type="spellEnd"/>
      <w:r w:rsidRPr="00B41112">
        <w:rPr>
          <w:sz w:val="26"/>
          <w:szCs w:val="26"/>
          <w:rPrChange w:id="12324" w:author="Le Minh Nghia" w:date="2019-10-09T10:56:00Z">
            <w:rPr>
              <w:sz w:val="26"/>
              <w:szCs w:val="26"/>
            </w:rPr>
          </w:rPrChange>
        </w:rPr>
        <w:t xml:space="preserve"> </w:t>
      </w:r>
      <w:proofErr w:type="spellStart"/>
      <w:r w:rsidRPr="00B41112">
        <w:rPr>
          <w:sz w:val="26"/>
          <w:szCs w:val="26"/>
          <w:rPrChange w:id="12325" w:author="Le Minh Nghia" w:date="2019-10-09T10:56:00Z">
            <w:rPr>
              <w:sz w:val="26"/>
              <w:szCs w:val="26"/>
            </w:rPr>
          </w:rPrChange>
        </w:rPr>
        <w:t>viên</w:t>
      </w:r>
      <w:proofErr w:type="spellEnd"/>
      <w:r w:rsidRPr="00B41112">
        <w:rPr>
          <w:sz w:val="26"/>
          <w:szCs w:val="26"/>
          <w:rPrChange w:id="12326" w:author="Le Minh Nghia" w:date="2019-10-09T10:56:00Z">
            <w:rPr>
              <w:sz w:val="26"/>
              <w:szCs w:val="26"/>
            </w:rPr>
          </w:rPrChange>
        </w:rPr>
        <w:t xml:space="preserve"> </w:t>
      </w:r>
      <w:proofErr w:type="spellStart"/>
      <w:r w:rsidRPr="00B41112">
        <w:rPr>
          <w:sz w:val="26"/>
          <w:szCs w:val="26"/>
          <w:rPrChange w:id="12327" w:author="Le Minh Nghia" w:date="2019-10-09T10:56:00Z">
            <w:rPr>
              <w:sz w:val="26"/>
              <w:szCs w:val="26"/>
            </w:rPr>
          </w:rPrChange>
        </w:rPr>
        <w:t>muốn</w:t>
      </w:r>
      <w:proofErr w:type="spellEnd"/>
      <w:r w:rsidRPr="00B41112">
        <w:rPr>
          <w:sz w:val="26"/>
          <w:szCs w:val="26"/>
          <w:rPrChange w:id="12328" w:author="Le Minh Nghia" w:date="2019-10-09T10:56:00Z">
            <w:rPr>
              <w:sz w:val="26"/>
              <w:szCs w:val="26"/>
            </w:rPr>
          </w:rPrChange>
        </w:rPr>
        <w:t xml:space="preserve"> </w:t>
      </w:r>
      <w:proofErr w:type="spellStart"/>
      <w:r w:rsidRPr="00B41112">
        <w:rPr>
          <w:sz w:val="26"/>
          <w:szCs w:val="26"/>
          <w:rPrChange w:id="12329" w:author="Le Minh Nghia" w:date="2019-10-09T10:56:00Z">
            <w:rPr>
              <w:sz w:val="26"/>
              <w:szCs w:val="26"/>
            </w:rPr>
          </w:rPrChange>
        </w:rPr>
        <w:t>hỗ</w:t>
      </w:r>
      <w:proofErr w:type="spellEnd"/>
      <w:r w:rsidRPr="00B41112">
        <w:rPr>
          <w:sz w:val="26"/>
          <w:szCs w:val="26"/>
          <w:rPrChange w:id="12330" w:author="Le Minh Nghia" w:date="2019-10-09T10:56:00Z">
            <w:rPr>
              <w:sz w:val="26"/>
              <w:szCs w:val="26"/>
            </w:rPr>
          </w:rPrChange>
        </w:rPr>
        <w:t xml:space="preserve"> </w:t>
      </w:r>
      <w:proofErr w:type="spellStart"/>
      <w:r w:rsidRPr="00B41112">
        <w:rPr>
          <w:sz w:val="26"/>
          <w:szCs w:val="26"/>
          <w:rPrChange w:id="12331" w:author="Le Minh Nghia" w:date="2019-10-09T10:56:00Z">
            <w:rPr>
              <w:sz w:val="26"/>
              <w:szCs w:val="26"/>
            </w:rPr>
          </w:rPrChange>
        </w:rPr>
        <w:t>trợ</w:t>
      </w:r>
      <w:proofErr w:type="spellEnd"/>
      <w:r w:rsidRPr="00B41112">
        <w:rPr>
          <w:sz w:val="26"/>
          <w:szCs w:val="26"/>
          <w:rPrChange w:id="12332" w:author="Le Minh Nghia" w:date="2019-10-09T10:56:00Z">
            <w:rPr>
              <w:sz w:val="26"/>
              <w:szCs w:val="26"/>
            </w:rPr>
          </w:rPrChange>
        </w:rPr>
        <w:t xml:space="preserve"> </w:t>
      </w:r>
      <w:proofErr w:type="spellStart"/>
      <w:r w:rsidRPr="00B41112">
        <w:rPr>
          <w:sz w:val="26"/>
          <w:szCs w:val="26"/>
          <w:rPrChange w:id="12333" w:author="Le Minh Nghia" w:date="2019-10-09T10:56:00Z">
            <w:rPr>
              <w:sz w:val="26"/>
              <w:szCs w:val="26"/>
            </w:rPr>
          </w:rPrChange>
        </w:rPr>
        <w:t>cho</w:t>
      </w:r>
      <w:proofErr w:type="spellEnd"/>
      <w:r w:rsidRPr="00B41112">
        <w:rPr>
          <w:sz w:val="26"/>
          <w:szCs w:val="26"/>
          <w:rPrChange w:id="12334" w:author="Le Minh Nghia" w:date="2019-10-09T10:56:00Z">
            <w:rPr>
              <w:sz w:val="26"/>
              <w:szCs w:val="26"/>
            </w:rPr>
          </w:rPrChange>
        </w:rPr>
        <w:t xml:space="preserve"> </w:t>
      </w:r>
      <w:proofErr w:type="spellStart"/>
      <w:r w:rsidRPr="00B41112">
        <w:rPr>
          <w:sz w:val="26"/>
          <w:szCs w:val="26"/>
          <w:rPrChange w:id="12335" w:author="Le Minh Nghia" w:date="2019-10-09T10:56:00Z">
            <w:rPr>
              <w:sz w:val="26"/>
              <w:szCs w:val="26"/>
            </w:rPr>
          </w:rPrChange>
        </w:rPr>
        <w:t>sinh</w:t>
      </w:r>
      <w:proofErr w:type="spellEnd"/>
      <w:r w:rsidRPr="00B41112">
        <w:rPr>
          <w:sz w:val="26"/>
          <w:szCs w:val="26"/>
          <w:rPrChange w:id="12336" w:author="Le Minh Nghia" w:date="2019-10-09T10:56:00Z">
            <w:rPr>
              <w:sz w:val="26"/>
              <w:szCs w:val="26"/>
            </w:rPr>
          </w:rPrChange>
        </w:rPr>
        <w:t xml:space="preserve"> </w:t>
      </w:r>
      <w:proofErr w:type="spellStart"/>
      <w:r w:rsidRPr="00B41112">
        <w:rPr>
          <w:sz w:val="26"/>
          <w:szCs w:val="26"/>
          <w:rPrChange w:id="12337" w:author="Le Minh Nghia" w:date="2019-10-09T10:56:00Z">
            <w:rPr>
              <w:sz w:val="26"/>
              <w:szCs w:val="26"/>
            </w:rPr>
          </w:rPrChange>
        </w:rPr>
        <w:t>viên</w:t>
      </w:r>
      <w:proofErr w:type="spellEnd"/>
      <w:r w:rsidRPr="00B41112">
        <w:rPr>
          <w:sz w:val="26"/>
          <w:szCs w:val="26"/>
          <w:rPrChange w:id="12338" w:author="Le Minh Nghia" w:date="2019-10-09T10:56:00Z">
            <w:rPr>
              <w:sz w:val="26"/>
              <w:szCs w:val="26"/>
            </w:rPr>
          </w:rPrChange>
        </w:rPr>
        <w:t xml:space="preserve"> </w:t>
      </w:r>
      <w:proofErr w:type="spellStart"/>
      <w:r w:rsidRPr="00B41112">
        <w:rPr>
          <w:sz w:val="26"/>
          <w:szCs w:val="26"/>
          <w:rPrChange w:id="12339" w:author="Le Minh Nghia" w:date="2019-10-09T10:56:00Z">
            <w:rPr>
              <w:sz w:val="26"/>
              <w:szCs w:val="26"/>
            </w:rPr>
          </w:rPrChange>
        </w:rPr>
        <w:t>đang</w:t>
      </w:r>
      <w:proofErr w:type="spellEnd"/>
      <w:r w:rsidRPr="00B41112">
        <w:rPr>
          <w:sz w:val="26"/>
          <w:szCs w:val="26"/>
          <w:rPrChange w:id="12340" w:author="Le Minh Nghia" w:date="2019-10-09T10:56:00Z">
            <w:rPr>
              <w:sz w:val="26"/>
              <w:szCs w:val="26"/>
            </w:rPr>
          </w:rPrChange>
        </w:rPr>
        <w:t xml:space="preserve"> </w:t>
      </w:r>
      <w:proofErr w:type="spellStart"/>
      <w:r w:rsidRPr="00B41112">
        <w:rPr>
          <w:sz w:val="26"/>
          <w:szCs w:val="26"/>
          <w:rPrChange w:id="12341" w:author="Le Minh Nghia" w:date="2019-10-09T10:56:00Z">
            <w:rPr>
              <w:sz w:val="26"/>
              <w:szCs w:val="26"/>
            </w:rPr>
          </w:rPrChange>
        </w:rPr>
        <w:t>học</w:t>
      </w:r>
      <w:proofErr w:type="spellEnd"/>
      <w:r w:rsidRPr="00B41112">
        <w:rPr>
          <w:sz w:val="26"/>
          <w:szCs w:val="26"/>
          <w:rPrChange w:id="12342" w:author="Le Minh Nghia" w:date="2019-10-09T10:56:00Z">
            <w:rPr>
              <w:sz w:val="26"/>
              <w:szCs w:val="26"/>
            </w:rPr>
          </w:rPrChange>
        </w:rPr>
        <w:t xml:space="preserve"> </w:t>
      </w:r>
      <w:proofErr w:type="spellStart"/>
      <w:r w:rsidRPr="00B41112">
        <w:rPr>
          <w:sz w:val="26"/>
          <w:szCs w:val="26"/>
          <w:rPrChange w:id="12343" w:author="Le Minh Nghia" w:date="2019-10-09T10:56:00Z">
            <w:rPr>
              <w:sz w:val="26"/>
              <w:szCs w:val="26"/>
            </w:rPr>
          </w:rPrChange>
        </w:rPr>
        <w:t>tại</w:t>
      </w:r>
      <w:proofErr w:type="spellEnd"/>
      <w:r w:rsidRPr="00B41112">
        <w:rPr>
          <w:sz w:val="26"/>
          <w:szCs w:val="26"/>
          <w:rPrChange w:id="12344" w:author="Le Minh Nghia" w:date="2019-10-09T10:56:00Z">
            <w:rPr>
              <w:sz w:val="26"/>
              <w:szCs w:val="26"/>
            </w:rPr>
          </w:rPrChange>
        </w:rPr>
        <w:t xml:space="preserve"> khoa.</w:t>
      </w:r>
    </w:p>
    <w:p w:rsidR="00345AED" w:rsidRPr="00B41112" w:rsidRDefault="00345AED" w:rsidP="00334D9A">
      <w:pPr>
        <w:pStyle w:val="ListParagraph"/>
        <w:spacing w:line="360" w:lineRule="auto"/>
        <w:ind w:left="1077" w:firstLine="720"/>
        <w:rPr>
          <w:sz w:val="26"/>
          <w:szCs w:val="26"/>
          <w:rPrChange w:id="12345" w:author="Le Minh Nghia" w:date="2019-10-09T10:56:00Z">
            <w:rPr>
              <w:sz w:val="26"/>
              <w:szCs w:val="26"/>
            </w:rPr>
          </w:rPrChange>
        </w:rPr>
      </w:pPr>
      <w:proofErr w:type="spellStart"/>
      <w:r w:rsidRPr="00B41112">
        <w:rPr>
          <w:sz w:val="26"/>
          <w:szCs w:val="26"/>
          <w:rPrChange w:id="12346" w:author="Le Minh Nghia" w:date="2019-10-09T10:56:00Z">
            <w:rPr>
              <w:sz w:val="26"/>
              <w:szCs w:val="26"/>
            </w:rPr>
          </w:rPrChange>
        </w:rPr>
        <w:t>Nghiên</w:t>
      </w:r>
      <w:proofErr w:type="spellEnd"/>
      <w:r w:rsidRPr="00B41112">
        <w:rPr>
          <w:sz w:val="26"/>
          <w:szCs w:val="26"/>
          <w:rPrChange w:id="12347" w:author="Le Minh Nghia" w:date="2019-10-09T10:56:00Z">
            <w:rPr>
              <w:sz w:val="26"/>
              <w:szCs w:val="26"/>
            </w:rPr>
          </w:rPrChange>
        </w:rPr>
        <w:t xml:space="preserve"> </w:t>
      </w:r>
      <w:proofErr w:type="spellStart"/>
      <w:r w:rsidRPr="00B41112">
        <w:rPr>
          <w:sz w:val="26"/>
          <w:szCs w:val="26"/>
          <w:rPrChange w:id="12348" w:author="Le Minh Nghia" w:date="2019-10-09T10:56:00Z">
            <w:rPr>
              <w:sz w:val="26"/>
              <w:szCs w:val="26"/>
            </w:rPr>
          </w:rPrChange>
        </w:rPr>
        <w:t>cứu</w:t>
      </w:r>
      <w:proofErr w:type="spellEnd"/>
      <w:r w:rsidRPr="00B41112">
        <w:rPr>
          <w:sz w:val="26"/>
          <w:szCs w:val="26"/>
          <w:rPrChange w:id="12349" w:author="Le Minh Nghia" w:date="2019-10-09T10:56:00Z">
            <w:rPr>
              <w:sz w:val="26"/>
              <w:szCs w:val="26"/>
            </w:rPr>
          </w:rPrChange>
        </w:rPr>
        <w:t xml:space="preserve"> </w:t>
      </w:r>
      <w:proofErr w:type="spellStart"/>
      <w:r w:rsidRPr="00B41112">
        <w:rPr>
          <w:sz w:val="26"/>
          <w:szCs w:val="26"/>
          <w:rPrChange w:id="12350" w:author="Le Minh Nghia" w:date="2019-10-09T10:56:00Z">
            <w:rPr>
              <w:sz w:val="26"/>
              <w:szCs w:val="26"/>
            </w:rPr>
          </w:rPrChange>
        </w:rPr>
        <w:t>việc</w:t>
      </w:r>
      <w:proofErr w:type="spellEnd"/>
      <w:r w:rsidRPr="00B41112">
        <w:rPr>
          <w:sz w:val="26"/>
          <w:szCs w:val="26"/>
          <w:rPrChange w:id="12351" w:author="Le Minh Nghia" w:date="2019-10-09T10:56:00Z">
            <w:rPr>
              <w:sz w:val="26"/>
              <w:szCs w:val="26"/>
            </w:rPr>
          </w:rPrChange>
        </w:rPr>
        <w:t xml:space="preserve"> </w:t>
      </w:r>
      <w:proofErr w:type="spellStart"/>
      <w:r w:rsidRPr="00B41112">
        <w:rPr>
          <w:sz w:val="26"/>
          <w:szCs w:val="26"/>
          <w:rPrChange w:id="12352" w:author="Le Minh Nghia" w:date="2019-10-09T10:56:00Z">
            <w:rPr>
              <w:sz w:val="26"/>
              <w:szCs w:val="26"/>
            </w:rPr>
          </w:rPrChange>
        </w:rPr>
        <w:t>quản</w:t>
      </w:r>
      <w:proofErr w:type="spellEnd"/>
      <w:r w:rsidRPr="00B41112">
        <w:rPr>
          <w:sz w:val="26"/>
          <w:szCs w:val="26"/>
          <w:rPrChange w:id="12353" w:author="Le Minh Nghia" w:date="2019-10-09T10:56:00Z">
            <w:rPr>
              <w:sz w:val="26"/>
              <w:szCs w:val="26"/>
            </w:rPr>
          </w:rPrChange>
        </w:rPr>
        <w:t xml:space="preserve"> </w:t>
      </w:r>
      <w:proofErr w:type="spellStart"/>
      <w:r w:rsidRPr="00B41112">
        <w:rPr>
          <w:sz w:val="26"/>
          <w:szCs w:val="26"/>
          <w:rPrChange w:id="12354" w:author="Le Minh Nghia" w:date="2019-10-09T10:56:00Z">
            <w:rPr>
              <w:sz w:val="26"/>
              <w:szCs w:val="26"/>
            </w:rPr>
          </w:rPrChange>
        </w:rPr>
        <w:t>lý</w:t>
      </w:r>
      <w:proofErr w:type="spellEnd"/>
      <w:r w:rsidRPr="00B41112">
        <w:rPr>
          <w:sz w:val="26"/>
          <w:szCs w:val="26"/>
          <w:rPrChange w:id="12355" w:author="Le Minh Nghia" w:date="2019-10-09T10:56:00Z">
            <w:rPr>
              <w:sz w:val="26"/>
              <w:szCs w:val="26"/>
            </w:rPr>
          </w:rPrChange>
        </w:rPr>
        <w:t xml:space="preserve"> </w:t>
      </w:r>
      <w:proofErr w:type="spellStart"/>
      <w:r w:rsidRPr="00B41112">
        <w:rPr>
          <w:sz w:val="26"/>
          <w:szCs w:val="26"/>
          <w:rPrChange w:id="12356" w:author="Le Minh Nghia" w:date="2019-10-09T10:56:00Z">
            <w:rPr>
              <w:sz w:val="26"/>
              <w:szCs w:val="26"/>
            </w:rPr>
          </w:rPrChange>
        </w:rPr>
        <w:t>thông</w:t>
      </w:r>
      <w:proofErr w:type="spellEnd"/>
      <w:r w:rsidRPr="00B41112">
        <w:rPr>
          <w:sz w:val="26"/>
          <w:szCs w:val="26"/>
          <w:rPrChange w:id="12357" w:author="Le Minh Nghia" w:date="2019-10-09T10:56:00Z">
            <w:rPr>
              <w:sz w:val="26"/>
              <w:szCs w:val="26"/>
            </w:rPr>
          </w:rPrChange>
        </w:rPr>
        <w:t xml:space="preserve"> tin </w:t>
      </w:r>
      <w:proofErr w:type="spellStart"/>
      <w:r w:rsidRPr="00B41112">
        <w:rPr>
          <w:sz w:val="26"/>
          <w:szCs w:val="26"/>
          <w:rPrChange w:id="12358" w:author="Le Minh Nghia" w:date="2019-10-09T10:56:00Z">
            <w:rPr>
              <w:sz w:val="26"/>
              <w:szCs w:val="26"/>
            </w:rPr>
          </w:rPrChange>
        </w:rPr>
        <w:t>của</w:t>
      </w:r>
      <w:proofErr w:type="spellEnd"/>
      <w:r w:rsidRPr="00B41112">
        <w:rPr>
          <w:sz w:val="26"/>
          <w:szCs w:val="26"/>
          <w:rPrChange w:id="12359" w:author="Le Minh Nghia" w:date="2019-10-09T10:56:00Z">
            <w:rPr>
              <w:sz w:val="26"/>
              <w:szCs w:val="26"/>
            </w:rPr>
          </w:rPrChange>
        </w:rPr>
        <w:t xml:space="preserve"> </w:t>
      </w:r>
      <w:proofErr w:type="spellStart"/>
      <w:r w:rsidRPr="00B41112">
        <w:rPr>
          <w:sz w:val="26"/>
          <w:szCs w:val="26"/>
          <w:rPrChange w:id="12360" w:author="Le Minh Nghia" w:date="2019-10-09T10:56:00Z">
            <w:rPr>
              <w:sz w:val="26"/>
              <w:szCs w:val="26"/>
            </w:rPr>
          </w:rPrChange>
        </w:rPr>
        <w:t>cựu</w:t>
      </w:r>
      <w:proofErr w:type="spellEnd"/>
      <w:r w:rsidRPr="00B41112">
        <w:rPr>
          <w:sz w:val="26"/>
          <w:szCs w:val="26"/>
          <w:rPrChange w:id="12361" w:author="Le Minh Nghia" w:date="2019-10-09T10:56:00Z">
            <w:rPr>
              <w:sz w:val="26"/>
              <w:szCs w:val="26"/>
            </w:rPr>
          </w:rPrChange>
        </w:rPr>
        <w:t xml:space="preserve"> </w:t>
      </w:r>
      <w:proofErr w:type="spellStart"/>
      <w:r w:rsidRPr="00B41112">
        <w:rPr>
          <w:sz w:val="26"/>
          <w:szCs w:val="26"/>
          <w:rPrChange w:id="12362" w:author="Le Minh Nghia" w:date="2019-10-09T10:56:00Z">
            <w:rPr>
              <w:sz w:val="26"/>
              <w:szCs w:val="26"/>
            </w:rPr>
          </w:rPrChange>
        </w:rPr>
        <w:t>sinh</w:t>
      </w:r>
      <w:proofErr w:type="spellEnd"/>
      <w:r w:rsidRPr="00B41112">
        <w:rPr>
          <w:sz w:val="26"/>
          <w:szCs w:val="26"/>
          <w:rPrChange w:id="12363" w:author="Le Minh Nghia" w:date="2019-10-09T10:56:00Z">
            <w:rPr>
              <w:sz w:val="26"/>
              <w:szCs w:val="26"/>
            </w:rPr>
          </w:rPrChange>
        </w:rPr>
        <w:t xml:space="preserve"> </w:t>
      </w:r>
      <w:proofErr w:type="spellStart"/>
      <w:r w:rsidRPr="00B41112">
        <w:rPr>
          <w:sz w:val="26"/>
          <w:szCs w:val="26"/>
          <w:rPrChange w:id="12364" w:author="Le Minh Nghia" w:date="2019-10-09T10:56:00Z">
            <w:rPr>
              <w:sz w:val="26"/>
              <w:szCs w:val="26"/>
            </w:rPr>
          </w:rPrChange>
        </w:rPr>
        <w:t>viên</w:t>
      </w:r>
      <w:proofErr w:type="spellEnd"/>
      <w:r w:rsidRPr="00B41112">
        <w:rPr>
          <w:sz w:val="26"/>
          <w:szCs w:val="26"/>
          <w:rPrChange w:id="12365" w:author="Le Minh Nghia" w:date="2019-10-09T10:56:00Z">
            <w:rPr>
              <w:sz w:val="26"/>
              <w:szCs w:val="26"/>
            </w:rPr>
          </w:rPrChange>
        </w:rPr>
        <w:t xml:space="preserve"> </w:t>
      </w:r>
      <w:proofErr w:type="spellStart"/>
      <w:r w:rsidRPr="00B41112">
        <w:rPr>
          <w:sz w:val="26"/>
          <w:szCs w:val="26"/>
          <w:rPrChange w:id="12366" w:author="Le Minh Nghia" w:date="2019-10-09T10:56:00Z">
            <w:rPr>
              <w:sz w:val="26"/>
              <w:szCs w:val="26"/>
            </w:rPr>
          </w:rPrChange>
        </w:rPr>
        <w:t>trên</w:t>
      </w:r>
      <w:proofErr w:type="spellEnd"/>
      <w:r w:rsidRPr="00B41112">
        <w:rPr>
          <w:sz w:val="26"/>
          <w:szCs w:val="26"/>
          <w:rPrChange w:id="12367" w:author="Le Minh Nghia" w:date="2019-10-09T10:56:00Z">
            <w:rPr>
              <w:sz w:val="26"/>
              <w:szCs w:val="26"/>
            </w:rPr>
          </w:rPrChange>
        </w:rPr>
        <w:t xml:space="preserve"> </w:t>
      </w:r>
      <w:proofErr w:type="spellStart"/>
      <w:r w:rsidRPr="00B41112">
        <w:rPr>
          <w:sz w:val="26"/>
          <w:szCs w:val="26"/>
          <w:rPrChange w:id="12368" w:author="Le Minh Nghia" w:date="2019-10-09T10:56:00Z">
            <w:rPr>
              <w:sz w:val="26"/>
              <w:szCs w:val="26"/>
            </w:rPr>
          </w:rPrChange>
        </w:rPr>
        <w:t>những</w:t>
      </w:r>
      <w:proofErr w:type="spellEnd"/>
      <w:r w:rsidRPr="00B41112">
        <w:rPr>
          <w:sz w:val="26"/>
          <w:szCs w:val="26"/>
          <w:rPrChange w:id="12369" w:author="Le Minh Nghia" w:date="2019-10-09T10:56:00Z">
            <w:rPr>
              <w:sz w:val="26"/>
              <w:szCs w:val="26"/>
            </w:rPr>
          </w:rPrChange>
        </w:rPr>
        <w:t xml:space="preserve"> </w:t>
      </w:r>
      <w:proofErr w:type="spellStart"/>
      <w:r w:rsidRPr="00B41112">
        <w:rPr>
          <w:sz w:val="26"/>
          <w:szCs w:val="26"/>
          <w:rPrChange w:id="12370" w:author="Le Minh Nghia" w:date="2019-10-09T10:56:00Z">
            <w:rPr>
              <w:sz w:val="26"/>
              <w:szCs w:val="26"/>
            </w:rPr>
          </w:rPrChange>
        </w:rPr>
        <w:t>trang</w:t>
      </w:r>
      <w:proofErr w:type="spellEnd"/>
      <w:r w:rsidRPr="00B41112">
        <w:rPr>
          <w:sz w:val="26"/>
          <w:szCs w:val="26"/>
          <w:rPrChange w:id="12371" w:author="Le Minh Nghia" w:date="2019-10-09T10:56:00Z">
            <w:rPr>
              <w:sz w:val="26"/>
              <w:szCs w:val="26"/>
            </w:rPr>
          </w:rPrChange>
        </w:rPr>
        <w:t xml:space="preserve"> web </w:t>
      </w:r>
      <w:proofErr w:type="spellStart"/>
      <w:r w:rsidRPr="00B41112">
        <w:rPr>
          <w:sz w:val="26"/>
          <w:szCs w:val="26"/>
          <w:rPrChange w:id="12372" w:author="Le Minh Nghia" w:date="2019-10-09T10:56:00Z">
            <w:rPr>
              <w:sz w:val="26"/>
              <w:szCs w:val="26"/>
            </w:rPr>
          </w:rPrChange>
        </w:rPr>
        <w:t>của</w:t>
      </w:r>
      <w:proofErr w:type="spellEnd"/>
      <w:r w:rsidRPr="00B41112">
        <w:rPr>
          <w:sz w:val="26"/>
          <w:szCs w:val="26"/>
          <w:rPrChange w:id="12373" w:author="Le Minh Nghia" w:date="2019-10-09T10:56:00Z">
            <w:rPr>
              <w:sz w:val="26"/>
              <w:szCs w:val="26"/>
            </w:rPr>
          </w:rPrChange>
        </w:rPr>
        <w:t xml:space="preserve"> </w:t>
      </w:r>
      <w:proofErr w:type="spellStart"/>
      <w:r w:rsidRPr="00B41112">
        <w:rPr>
          <w:sz w:val="26"/>
          <w:szCs w:val="26"/>
          <w:rPrChange w:id="12374" w:author="Le Minh Nghia" w:date="2019-10-09T10:56:00Z">
            <w:rPr>
              <w:sz w:val="26"/>
              <w:szCs w:val="26"/>
            </w:rPr>
          </w:rPrChange>
        </w:rPr>
        <w:t>một</w:t>
      </w:r>
      <w:proofErr w:type="spellEnd"/>
      <w:r w:rsidRPr="00B41112">
        <w:rPr>
          <w:sz w:val="26"/>
          <w:szCs w:val="26"/>
          <w:rPrChange w:id="12375" w:author="Le Minh Nghia" w:date="2019-10-09T10:56:00Z">
            <w:rPr>
              <w:sz w:val="26"/>
              <w:szCs w:val="26"/>
            </w:rPr>
          </w:rPrChange>
        </w:rPr>
        <w:t xml:space="preserve"> </w:t>
      </w:r>
      <w:proofErr w:type="spellStart"/>
      <w:r w:rsidRPr="00B41112">
        <w:rPr>
          <w:sz w:val="26"/>
          <w:szCs w:val="26"/>
          <w:rPrChange w:id="12376" w:author="Le Minh Nghia" w:date="2019-10-09T10:56:00Z">
            <w:rPr>
              <w:sz w:val="26"/>
              <w:szCs w:val="26"/>
            </w:rPr>
          </w:rPrChange>
        </w:rPr>
        <w:t>số</w:t>
      </w:r>
      <w:proofErr w:type="spellEnd"/>
      <w:r w:rsidRPr="00B41112">
        <w:rPr>
          <w:sz w:val="26"/>
          <w:szCs w:val="26"/>
          <w:rPrChange w:id="12377" w:author="Le Minh Nghia" w:date="2019-10-09T10:56:00Z">
            <w:rPr>
              <w:sz w:val="26"/>
              <w:szCs w:val="26"/>
            </w:rPr>
          </w:rPrChange>
        </w:rPr>
        <w:t xml:space="preserve"> khoa </w:t>
      </w:r>
      <w:proofErr w:type="spellStart"/>
      <w:r w:rsidRPr="00B41112">
        <w:rPr>
          <w:sz w:val="26"/>
          <w:szCs w:val="26"/>
          <w:rPrChange w:id="12378" w:author="Le Minh Nghia" w:date="2019-10-09T10:56:00Z">
            <w:rPr>
              <w:sz w:val="26"/>
              <w:szCs w:val="26"/>
            </w:rPr>
          </w:rPrChange>
        </w:rPr>
        <w:t>thuộc</w:t>
      </w:r>
      <w:proofErr w:type="spellEnd"/>
      <w:r w:rsidRPr="00B41112">
        <w:rPr>
          <w:sz w:val="26"/>
          <w:szCs w:val="26"/>
          <w:rPrChange w:id="12379" w:author="Le Minh Nghia" w:date="2019-10-09T10:56:00Z">
            <w:rPr>
              <w:sz w:val="26"/>
              <w:szCs w:val="26"/>
            </w:rPr>
          </w:rPrChange>
        </w:rPr>
        <w:t xml:space="preserve"> </w:t>
      </w:r>
      <w:proofErr w:type="spellStart"/>
      <w:r w:rsidRPr="00B41112">
        <w:rPr>
          <w:sz w:val="26"/>
          <w:szCs w:val="26"/>
          <w:rPrChange w:id="12380" w:author="Le Minh Nghia" w:date="2019-10-09T10:56:00Z">
            <w:rPr>
              <w:sz w:val="26"/>
              <w:szCs w:val="26"/>
            </w:rPr>
          </w:rPrChange>
        </w:rPr>
        <w:t>trường</w:t>
      </w:r>
      <w:proofErr w:type="spellEnd"/>
      <w:r w:rsidRPr="00B41112">
        <w:rPr>
          <w:sz w:val="26"/>
          <w:szCs w:val="26"/>
          <w:rPrChange w:id="12381" w:author="Le Minh Nghia" w:date="2019-10-09T10:56:00Z">
            <w:rPr>
              <w:sz w:val="26"/>
              <w:szCs w:val="26"/>
            </w:rPr>
          </w:rPrChange>
        </w:rPr>
        <w:t xml:space="preserve"> </w:t>
      </w:r>
      <w:proofErr w:type="spellStart"/>
      <w:r w:rsidRPr="00B41112">
        <w:rPr>
          <w:sz w:val="26"/>
          <w:szCs w:val="26"/>
          <w:rPrChange w:id="12382" w:author="Le Minh Nghia" w:date="2019-10-09T10:56:00Z">
            <w:rPr>
              <w:sz w:val="26"/>
              <w:szCs w:val="26"/>
            </w:rPr>
          </w:rPrChange>
        </w:rPr>
        <w:t>Đại</w:t>
      </w:r>
      <w:proofErr w:type="spellEnd"/>
      <w:r w:rsidRPr="00B41112">
        <w:rPr>
          <w:sz w:val="26"/>
          <w:szCs w:val="26"/>
          <w:rPrChange w:id="12383" w:author="Le Minh Nghia" w:date="2019-10-09T10:56:00Z">
            <w:rPr>
              <w:sz w:val="26"/>
              <w:szCs w:val="26"/>
            </w:rPr>
          </w:rPrChange>
        </w:rPr>
        <w:t xml:space="preserve"> </w:t>
      </w:r>
      <w:proofErr w:type="spellStart"/>
      <w:r w:rsidRPr="00B41112">
        <w:rPr>
          <w:sz w:val="26"/>
          <w:szCs w:val="26"/>
          <w:rPrChange w:id="12384" w:author="Le Minh Nghia" w:date="2019-10-09T10:56:00Z">
            <w:rPr>
              <w:sz w:val="26"/>
              <w:szCs w:val="26"/>
            </w:rPr>
          </w:rPrChange>
        </w:rPr>
        <w:t>học</w:t>
      </w:r>
      <w:proofErr w:type="spellEnd"/>
      <w:r w:rsidRPr="00B41112">
        <w:rPr>
          <w:sz w:val="26"/>
          <w:szCs w:val="26"/>
          <w:rPrChange w:id="12385" w:author="Le Minh Nghia" w:date="2019-10-09T10:56:00Z">
            <w:rPr>
              <w:sz w:val="26"/>
              <w:szCs w:val="26"/>
            </w:rPr>
          </w:rPrChange>
        </w:rPr>
        <w:t xml:space="preserve"> </w:t>
      </w:r>
      <w:proofErr w:type="spellStart"/>
      <w:r w:rsidRPr="00B41112">
        <w:rPr>
          <w:sz w:val="26"/>
          <w:szCs w:val="26"/>
          <w:rPrChange w:id="12386" w:author="Le Minh Nghia" w:date="2019-10-09T10:56:00Z">
            <w:rPr>
              <w:sz w:val="26"/>
              <w:szCs w:val="26"/>
            </w:rPr>
          </w:rPrChange>
        </w:rPr>
        <w:t>Cần</w:t>
      </w:r>
      <w:proofErr w:type="spellEnd"/>
      <w:r w:rsidRPr="00B41112">
        <w:rPr>
          <w:sz w:val="26"/>
          <w:szCs w:val="26"/>
          <w:rPrChange w:id="12387" w:author="Le Minh Nghia" w:date="2019-10-09T10:56:00Z">
            <w:rPr>
              <w:sz w:val="26"/>
              <w:szCs w:val="26"/>
            </w:rPr>
          </w:rPrChange>
        </w:rPr>
        <w:t xml:space="preserve"> </w:t>
      </w:r>
      <w:proofErr w:type="spellStart"/>
      <w:r w:rsidRPr="00B41112">
        <w:rPr>
          <w:sz w:val="26"/>
          <w:szCs w:val="26"/>
          <w:rPrChange w:id="12388" w:author="Le Minh Nghia" w:date="2019-10-09T10:56:00Z">
            <w:rPr>
              <w:sz w:val="26"/>
              <w:szCs w:val="26"/>
            </w:rPr>
          </w:rPrChange>
        </w:rPr>
        <w:t>Thơ</w:t>
      </w:r>
      <w:proofErr w:type="spellEnd"/>
      <w:r w:rsidRPr="00B41112">
        <w:rPr>
          <w:sz w:val="26"/>
          <w:szCs w:val="26"/>
          <w:rPrChange w:id="12389" w:author="Le Minh Nghia" w:date="2019-10-09T10:56:00Z">
            <w:rPr>
              <w:sz w:val="26"/>
              <w:szCs w:val="26"/>
            </w:rPr>
          </w:rPrChange>
        </w:rPr>
        <w:t xml:space="preserve">. </w:t>
      </w:r>
    </w:p>
    <w:p w:rsidR="00345AED" w:rsidRPr="00B41112" w:rsidRDefault="00345AED" w:rsidP="00334D9A">
      <w:pPr>
        <w:pStyle w:val="ListParagraph"/>
        <w:spacing w:line="360" w:lineRule="auto"/>
        <w:ind w:left="1077" w:firstLine="720"/>
        <w:rPr>
          <w:sz w:val="26"/>
          <w:szCs w:val="26"/>
          <w:rPrChange w:id="12390" w:author="Le Minh Nghia" w:date="2019-10-09T10:56:00Z">
            <w:rPr>
              <w:sz w:val="26"/>
              <w:szCs w:val="26"/>
            </w:rPr>
          </w:rPrChange>
        </w:rPr>
      </w:pPr>
      <w:proofErr w:type="spellStart"/>
      <w:r w:rsidRPr="00B41112">
        <w:rPr>
          <w:sz w:val="26"/>
          <w:szCs w:val="26"/>
          <w:rPrChange w:id="12391" w:author="Le Minh Nghia" w:date="2019-10-09T10:56:00Z">
            <w:rPr>
              <w:sz w:val="26"/>
              <w:szCs w:val="26"/>
            </w:rPr>
          </w:rPrChange>
        </w:rPr>
        <w:t>Nghiên</w:t>
      </w:r>
      <w:proofErr w:type="spellEnd"/>
      <w:r w:rsidRPr="00B41112">
        <w:rPr>
          <w:sz w:val="26"/>
          <w:szCs w:val="26"/>
          <w:rPrChange w:id="12392" w:author="Le Minh Nghia" w:date="2019-10-09T10:56:00Z">
            <w:rPr>
              <w:sz w:val="26"/>
              <w:szCs w:val="26"/>
            </w:rPr>
          </w:rPrChange>
        </w:rPr>
        <w:t xml:space="preserve"> </w:t>
      </w:r>
      <w:proofErr w:type="spellStart"/>
      <w:r w:rsidRPr="00B41112">
        <w:rPr>
          <w:sz w:val="26"/>
          <w:szCs w:val="26"/>
          <w:rPrChange w:id="12393" w:author="Le Minh Nghia" w:date="2019-10-09T10:56:00Z">
            <w:rPr>
              <w:sz w:val="26"/>
              <w:szCs w:val="26"/>
            </w:rPr>
          </w:rPrChange>
        </w:rPr>
        <w:t>cứu</w:t>
      </w:r>
      <w:proofErr w:type="spellEnd"/>
      <w:r w:rsidRPr="00B41112">
        <w:rPr>
          <w:sz w:val="26"/>
          <w:szCs w:val="26"/>
          <w:rPrChange w:id="12394" w:author="Le Minh Nghia" w:date="2019-10-09T10:56:00Z">
            <w:rPr>
              <w:sz w:val="26"/>
              <w:szCs w:val="26"/>
            </w:rPr>
          </w:rPrChange>
        </w:rPr>
        <w:t xml:space="preserve"> </w:t>
      </w:r>
      <w:proofErr w:type="spellStart"/>
      <w:r w:rsidRPr="00B41112">
        <w:rPr>
          <w:sz w:val="26"/>
          <w:szCs w:val="26"/>
          <w:rPrChange w:id="12395" w:author="Le Minh Nghia" w:date="2019-10-09T10:56:00Z">
            <w:rPr>
              <w:sz w:val="26"/>
              <w:szCs w:val="26"/>
            </w:rPr>
          </w:rPrChange>
        </w:rPr>
        <w:t>về</w:t>
      </w:r>
      <w:proofErr w:type="spellEnd"/>
      <w:r w:rsidRPr="00B41112">
        <w:rPr>
          <w:sz w:val="26"/>
          <w:szCs w:val="26"/>
          <w:rPrChange w:id="12396" w:author="Le Minh Nghia" w:date="2019-10-09T10:56:00Z">
            <w:rPr>
              <w:sz w:val="26"/>
              <w:szCs w:val="26"/>
            </w:rPr>
          </w:rPrChange>
        </w:rPr>
        <w:t xml:space="preserve"> </w:t>
      </w:r>
      <w:proofErr w:type="spellStart"/>
      <w:r w:rsidRPr="00B41112">
        <w:rPr>
          <w:sz w:val="26"/>
          <w:szCs w:val="26"/>
          <w:rPrChange w:id="12397" w:author="Le Minh Nghia" w:date="2019-10-09T10:56:00Z">
            <w:rPr>
              <w:sz w:val="26"/>
              <w:szCs w:val="26"/>
            </w:rPr>
          </w:rPrChange>
        </w:rPr>
        <w:t>các</w:t>
      </w:r>
      <w:proofErr w:type="spellEnd"/>
      <w:r w:rsidRPr="00B41112">
        <w:rPr>
          <w:sz w:val="26"/>
          <w:szCs w:val="26"/>
          <w:rPrChange w:id="12398" w:author="Le Minh Nghia" w:date="2019-10-09T10:56:00Z">
            <w:rPr>
              <w:sz w:val="26"/>
              <w:szCs w:val="26"/>
            </w:rPr>
          </w:rPrChange>
        </w:rPr>
        <w:t xml:space="preserve"> </w:t>
      </w:r>
      <w:proofErr w:type="spellStart"/>
      <w:r w:rsidRPr="00B41112">
        <w:rPr>
          <w:sz w:val="26"/>
          <w:szCs w:val="26"/>
          <w:rPrChange w:id="12399" w:author="Le Minh Nghia" w:date="2019-10-09T10:56:00Z">
            <w:rPr>
              <w:sz w:val="26"/>
              <w:szCs w:val="26"/>
            </w:rPr>
          </w:rPrChange>
        </w:rPr>
        <w:t>thông</w:t>
      </w:r>
      <w:proofErr w:type="spellEnd"/>
      <w:r w:rsidRPr="00B41112">
        <w:rPr>
          <w:sz w:val="26"/>
          <w:szCs w:val="26"/>
          <w:rPrChange w:id="12400" w:author="Le Minh Nghia" w:date="2019-10-09T10:56:00Z">
            <w:rPr>
              <w:sz w:val="26"/>
              <w:szCs w:val="26"/>
            </w:rPr>
          </w:rPrChange>
        </w:rPr>
        <w:t xml:space="preserve"> tin </w:t>
      </w:r>
      <w:proofErr w:type="spellStart"/>
      <w:r w:rsidRPr="00B41112">
        <w:rPr>
          <w:sz w:val="26"/>
          <w:szCs w:val="26"/>
          <w:rPrChange w:id="12401" w:author="Le Minh Nghia" w:date="2019-10-09T10:56:00Z">
            <w:rPr>
              <w:sz w:val="26"/>
              <w:szCs w:val="26"/>
            </w:rPr>
          </w:rPrChange>
        </w:rPr>
        <w:t>cá</w:t>
      </w:r>
      <w:proofErr w:type="spellEnd"/>
      <w:r w:rsidRPr="00B41112">
        <w:rPr>
          <w:sz w:val="26"/>
          <w:szCs w:val="26"/>
          <w:rPrChange w:id="12402" w:author="Le Minh Nghia" w:date="2019-10-09T10:56:00Z">
            <w:rPr>
              <w:sz w:val="26"/>
              <w:szCs w:val="26"/>
            </w:rPr>
          </w:rPrChange>
        </w:rPr>
        <w:t xml:space="preserve"> </w:t>
      </w:r>
      <w:proofErr w:type="spellStart"/>
      <w:r w:rsidRPr="00B41112">
        <w:rPr>
          <w:sz w:val="26"/>
          <w:szCs w:val="26"/>
          <w:rPrChange w:id="12403" w:author="Le Minh Nghia" w:date="2019-10-09T10:56:00Z">
            <w:rPr>
              <w:sz w:val="26"/>
              <w:szCs w:val="26"/>
            </w:rPr>
          </w:rPrChange>
        </w:rPr>
        <w:t>nhân</w:t>
      </w:r>
      <w:proofErr w:type="spellEnd"/>
      <w:r w:rsidRPr="00B41112">
        <w:rPr>
          <w:sz w:val="26"/>
          <w:szCs w:val="26"/>
          <w:rPrChange w:id="12404" w:author="Le Minh Nghia" w:date="2019-10-09T10:56:00Z">
            <w:rPr>
              <w:sz w:val="26"/>
              <w:szCs w:val="26"/>
            </w:rPr>
          </w:rPrChange>
        </w:rPr>
        <w:t xml:space="preserve">, </w:t>
      </w:r>
      <w:proofErr w:type="spellStart"/>
      <w:r w:rsidRPr="00B41112">
        <w:rPr>
          <w:sz w:val="26"/>
          <w:szCs w:val="26"/>
          <w:rPrChange w:id="12405" w:author="Le Minh Nghia" w:date="2019-10-09T10:56:00Z">
            <w:rPr>
              <w:sz w:val="26"/>
              <w:szCs w:val="26"/>
            </w:rPr>
          </w:rPrChange>
        </w:rPr>
        <w:t>gia</w:t>
      </w:r>
      <w:proofErr w:type="spellEnd"/>
      <w:r w:rsidRPr="00B41112">
        <w:rPr>
          <w:sz w:val="26"/>
          <w:szCs w:val="26"/>
          <w:rPrChange w:id="12406" w:author="Le Minh Nghia" w:date="2019-10-09T10:56:00Z">
            <w:rPr>
              <w:sz w:val="26"/>
              <w:szCs w:val="26"/>
            </w:rPr>
          </w:rPrChange>
        </w:rPr>
        <w:t xml:space="preserve"> </w:t>
      </w:r>
      <w:proofErr w:type="spellStart"/>
      <w:r w:rsidRPr="00B41112">
        <w:rPr>
          <w:sz w:val="26"/>
          <w:szCs w:val="26"/>
          <w:rPrChange w:id="12407" w:author="Le Minh Nghia" w:date="2019-10-09T10:56:00Z">
            <w:rPr>
              <w:sz w:val="26"/>
              <w:szCs w:val="26"/>
            </w:rPr>
          </w:rPrChange>
        </w:rPr>
        <w:t>đình</w:t>
      </w:r>
      <w:proofErr w:type="spellEnd"/>
      <w:r w:rsidRPr="00B41112">
        <w:rPr>
          <w:sz w:val="26"/>
          <w:szCs w:val="26"/>
          <w:rPrChange w:id="12408" w:author="Le Minh Nghia" w:date="2019-10-09T10:56:00Z">
            <w:rPr>
              <w:sz w:val="26"/>
              <w:szCs w:val="26"/>
            </w:rPr>
          </w:rPrChange>
        </w:rPr>
        <w:t xml:space="preserve">, </w:t>
      </w:r>
      <w:proofErr w:type="spellStart"/>
      <w:r w:rsidRPr="00B41112">
        <w:rPr>
          <w:sz w:val="26"/>
          <w:szCs w:val="26"/>
          <w:rPrChange w:id="12409" w:author="Le Minh Nghia" w:date="2019-10-09T10:56:00Z">
            <w:rPr>
              <w:sz w:val="26"/>
              <w:szCs w:val="26"/>
            </w:rPr>
          </w:rPrChange>
        </w:rPr>
        <w:t>nghề</w:t>
      </w:r>
      <w:proofErr w:type="spellEnd"/>
      <w:r w:rsidRPr="00B41112">
        <w:rPr>
          <w:sz w:val="26"/>
          <w:szCs w:val="26"/>
          <w:rPrChange w:id="12410" w:author="Le Minh Nghia" w:date="2019-10-09T10:56:00Z">
            <w:rPr>
              <w:sz w:val="26"/>
              <w:szCs w:val="26"/>
            </w:rPr>
          </w:rPrChange>
        </w:rPr>
        <w:t xml:space="preserve"> </w:t>
      </w:r>
      <w:proofErr w:type="spellStart"/>
      <w:r w:rsidRPr="00B41112">
        <w:rPr>
          <w:sz w:val="26"/>
          <w:szCs w:val="26"/>
          <w:rPrChange w:id="12411" w:author="Le Minh Nghia" w:date="2019-10-09T10:56:00Z">
            <w:rPr>
              <w:sz w:val="26"/>
              <w:szCs w:val="26"/>
            </w:rPr>
          </w:rPrChange>
        </w:rPr>
        <w:t>nghiệp</w:t>
      </w:r>
      <w:proofErr w:type="spellEnd"/>
      <w:r w:rsidRPr="00B41112">
        <w:rPr>
          <w:sz w:val="26"/>
          <w:szCs w:val="26"/>
          <w:rPrChange w:id="12412" w:author="Le Minh Nghia" w:date="2019-10-09T10:56:00Z">
            <w:rPr>
              <w:sz w:val="26"/>
              <w:szCs w:val="26"/>
            </w:rPr>
          </w:rPrChange>
        </w:rPr>
        <w:t xml:space="preserve">… </w:t>
      </w:r>
      <w:proofErr w:type="spellStart"/>
      <w:r w:rsidRPr="00B41112">
        <w:rPr>
          <w:sz w:val="26"/>
          <w:szCs w:val="26"/>
          <w:rPrChange w:id="12413" w:author="Le Minh Nghia" w:date="2019-10-09T10:56:00Z">
            <w:rPr>
              <w:sz w:val="26"/>
              <w:szCs w:val="26"/>
            </w:rPr>
          </w:rPrChange>
        </w:rPr>
        <w:t>của</w:t>
      </w:r>
      <w:proofErr w:type="spellEnd"/>
      <w:r w:rsidRPr="00B41112">
        <w:rPr>
          <w:sz w:val="26"/>
          <w:szCs w:val="26"/>
          <w:rPrChange w:id="12414" w:author="Le Minh Nghia" w:date="2019-10-09T10:56:00Z">
            <w:rPr>
              <w:sz w:val="26"/>
              <w:szCs w:val="26"/>
            </w:rPr>
          </w:rPrChange>
        </w:rPr>
        <w:t xml:space="preserve"> </w:t>
      </w:r>
      <w:proofErr w:type="spellStart"/>
      <w:r w:rsidRPr="00B41112">
        <w:rPr>
          <w:sz w:val="26"/>
          <w:szCs w:val="26"/>
          <w:rPrChange w:id="12415" w:author="Le Minh Nghia" w:date="2019-10-09T10:56:00Z">
            <w:rPr>
              <w:sz w:val="26"/>
              <w:szCs w:val="26"/>
            </w:rPr>
          </w:rPrChange>
        </w:rPr>
        <w:t>các</w:t>
      </w:r>
      <w:proofErr w:type="spellEnd"/>
      <w:r w:rsidRPr="00B41112">
        <w:rPr>
          <w:sz w:val="26"/>
          <w:szCs w:val="26"/>
          <w:rPrChange w:id="12416" w:author="Le Minh Nghia" w:date="2019-10-09T10:56:00Z">
            <w:rPr>
              <w:sz w:val="26"/>
              <w:szCs w:val="26"/>
            </w:rPr>
          </w:rPrChange>
        </w:rPr>
        <w:t xml:space="preserve"> </w:t>
      </w:r>
      <w:proofErr w:type="spellStart"/>
      <w:r w:rsidRPr="00B41112">
        <w:rPr>
          <w:sz w:val="26"/>
          <w:szCs w:val="26"/>
          <w:rPrChange w:id="12417" w:author="Le Minh Nghia" w:date="2019-10-09T10:56:00Z">
            <w:rPr>
              <w:sz w:val="26"/>
              <w:szCs w:val="26"/>
            </w:rPr>
          </w:rPrChange>
        </w:rPr>
        <w:t>cựu</w:t>
      </w:r>
      <w:proofErr w:type="spellEnd"/>
      <w:r w:rsidRPr="00B41112">
        <w:rPr>
          <w:sz w:val="26"/>
          <w:szCs w:val="26"/>
          <w:rPrChange w:id="12418" w:author="Le Minh Nghia" w:date="2019-10-09T10:56:00Z">
            <w:rPr>
              <w:sz w:val="26"/>
              <w:szCs w:val="26"/>
            </w:rPr>
          </w:rPrChange>
        </w:rPr>
        <w:t xml:space="preserve"> </w:t>
      </w:r>
      <w:proofErr w:type="spellStart"/>
      <w:r w:rsidRPr="00B41112">
        <w:rPr>
          <w:sz w:val="26"/>
          <w:szCs w:val="26"/>
          <w:rPrChange w:id="12419" w:author="Le Minh Nghia" w:date="2019-10-09T10:56:00Z">
            <w:rPr>
              <w:sz w:val="26"/>
              <w:szCs w:val="26"/>
            </w:rPr>
          </w:rPrChange>
        </w:rPr>
        <w:t>sinh</w:t>
      </w:r>
      <w:proofErr w:type="spellEnd"/>
      <w:r w:rsidRPr="00B41112">
        <w:rPr>
          <w:sz w:val="26"/>
          <w:szCs w:val="26"/>
          <w:rPrChange w:id="12420" w:author="Le Minh Nghia" w:date="2019-10-09T10:56:00Z">
            <w:rPr>
              <w:sz w:val="26"/>
              <w:szCs w:val="26"/>
            </w:rPr>
          </w:rPrChange>
        </w:rPr>
        <w:t xml:space="preserve"> </w:t>
      </w:r>
      <w:proofErr w:type="spellStart"/>
      <w:r w:rsidRPr="00B41112">
        <w:rPr>
          <w:sz w:val="26"/>
          <w:szCs w:val="26"/>
          <w:rPrChange w:id="12421" w:author="Le Minh Nghia" w:date="2019-10-09T10:56:00Z">
            <w:rPr>
              <w:sz w:val="26"/>
              <w:szCs w:val="26"/>
            </w:rPr>
          </w:rPrChange>
        </w:rPr>
        <w:t>viên</w:t>
      </w:r>
      <w:proofErr w:type="spellEnd"/>
      <w:r w:rsidRPr="00B41112">
        <w:rPr>
          <w:sz w:val="26"/>
          <w:szCs w:val="26"/>
          <w:rPrChange w:id="12422" w:author="Le Minh Nghia" w:date="2019-10-09T10:56:00Z">
            <w:rPr>
              <w:sz w:val="26"/>
              <w:szCs w:val="26"/>
            </w:rPr>
          </w:rPrChange>
        </w:rPr>
        <w:t xml:space="preserve"> </w:t>
      </w:r>
      <w:proofErr w:type="spellStart"/>
      <w:r w:rsidRPr="00B41112">
        <w:rPr>
          <w:sz w:val="26"/>
          <w:szCs w:val="26"/>
          <w:rPrChange w:id="12423" w:author="Le Minh Nghia" w:date="2019-10-09T10:56:00Z">
            <w:rPr>
              <w:sz w:val="26"/>
              <w:szCs w:val="26"/>
            </w:rPr>
          </w:rPrChange>
        </w:rPr>
        <w:t>để</w:t>
      </w:r>
      <w:proofErr w:type="spellEnd"/>
      <w:r w:rsidRPr="00B41112">
        <w:rPr>
          <w:sz w:val="26"/>
          <w:szCs w:val="26"/>
          <w:rPrChange w:id="12424" w:author="Le Minh Nghia" w:date="2019-10-09T10:56:00Z">
            <w:rPr>
              <w:sz w:val="26"/>
              <w:szCs w:val="26"/>
            </w:rPr>
          </w:rPrChange>
        </w:rPr>
        <w:t xml:space="preserve"> </w:t>
      </w:r>
      <w:proofErr w:type="spellStart"/>
      <w:r w:rsidRPr="00B41112">
        <w:rPr>
          <w:sz w:val="26"/>
          <w:szCs w:val="26"/>
          <w:rPrChange w:id="12425" w:author="Le Minh Nghia" w:date="2019-10-09T10:56:00Z">
            <w:rPr>
              <w:sz w:val="26"/>
              <w:szCs w:val="26"/>
            </w:rPr>
          </w:rPrChange>
        </w:rPr>
        <w:t>đưa</w:t>
      </w:r>
      <w:proofErr w:type="spellEnd"/>
      <w:r w:rsidRPr="00B41112">
        <w:rPr>
          <w:sz w:val="26"/>
          <w:szCs w:val="26"/>
          <w:rPrChange w:id="12426" w:author="Le Minh Nghia" w:date="2019-10-09T10:56:00Z">
            <w:rPr>
              <w:sz w:val="26"/>
              <w:szCs w:val="26"/>
            </w:rPr>
          </w:rPrChange>
        </w:rPr>
        <w:t xml:space="preserve"> </w:t>
      </w:r>
      <w:proofErr w:type="spellStart"/>
      <w:r w:rsidRPr="00B41112">
        <w:rPr>
          <w:sz w:val="26"/>
          <w:szCs w:val="26"/>
          <w:rPrChange w:id="12427" w:author="Le Minh Nghia" w:date="2019-10-09T10:56:00Z">
            <w:rPr>
              <w:sz w:val="26"/>
              <w:szCs w:val="26"/>
            </w:rPr>
          </w:rPrChange>
        </w:rPr>
        <w:t>vào</w:t>
      </w:r>
      <w:proofErr w:type="spellEnd"/>
      <w:r w:rsidRPr="00B41112">
        <w:rPr>
          <w:sz w:val="26"/>
          <w:szCs w:val="26"/>
          <w:rPrChange w:id="12428" w:author="Le Minh Nghia" w:date="2019-10-09T10:56:00Z">
            <w:rPr>
              <w:sz w:val="26"/>
              <w:szCs w:val="26"/>
            </w:rPr>
          </w:rPrChange>
        </w:rPr>
        <w:t xml:space="preserve"> </w:t>
      </w:r>
      <w:proofErr w:type="spellStart"/>
      <w:r w:rsidRPr="00B41112">
        <w:rPr>
          <w:sz w:val="26"/>
          <w:szCs w:val="26"/>
          <w:rPrChange w:id="12429" w:author="Le Minh Nghia" w:date="2019-10-09T10:56:00Z">
            <w:rPr>
              <w:sz w:val="26"/>
              <w:szCs w:val="26"/>
            </w:rPr>
          </w:rPrChange>
        </w:rPr>
        <w:t>thiết</w:t>
      </w:r>
      <w:proofErr w:type="spellEnd"/>
      <w:r w:rsidRPr="00B41112">
        <w:rPr>
          <w:sz w:val="26"/>
          <w:szCs w:val="26"/>
          <w:rPrChange w:id="12430" w:author="Le Minh Nghia" w:date="2019-10-09T10:56:00Z">
            <w:rPr>
              <w:sz w:val="26"/>
              <w:szCs w:val="26"/>
            </w:rPr>
          </w:rPrChange>
        </w:rPr>
        <w:t xml:space="preserve"> </w:t>
      </w:r>
      <w:proofErr w:type="spellStart"/>
      <w:r w:rsidRPr="00B41112">
        <w:rPr>
          <w:sz w:val="26"/>
          <w:szCs w:val="26"/>
          <w:rPrChange w:id="12431" w:author="Le Minh Nghia" w:date="2019-10-09T10:56:00Z">
            <w:rPr>
              <w:sz w:val="26"/>
              <w:szCs w:val="26"/>
            </w:rPr>
          </w:rPrChange>
        </w:rPr>
        <w:t>kế</w:t>
      </w:r>
      <w:proofErr w:type="spellEnd"/>
      <w:r w:rsidRPr="00B41112">
        <w:rPr>
          <w:sz w:val="26"/>
          <w:szCs w:val="26"/>
          <w:rPrChange w:id="12432" w:author="Le Minh Nghia" w:date="2019-10-09T10:56:00Z">
            <w:rPr>
              <w:sz w:val="26"/>
              <w:szCs w:val="26"/>
            </w:rPr>
          </w:rPrChange>
        </w:rPr>
        <w:t xml:space="preserve"> </w:t>
      </w:r>
      <w:proofErr w:type="spellStart"/>
      <w:r w:rsidRPr="00B41112">
        <w:rPr>
          <w:sz w:val="26"/>
          <w:szCs w:val="26"/>
          <w:rPrChange w:id="12433" w:author="Le Minh Nghia" w:date="2019-10-09T10:56:00Z">
            <w:rPr>
              <w:sz w:val="26"/>
              <w:szCs w:val="26"/>
            </w:rPr>
          </w:rPrChange>
        </w:rPr>
        <w:t>xây</w:t>
      </w:r>
      <w:proofErr w:type="spellEnd"/>
      <w:r w:rsidRPr="00B41112">
        <w:rPr>
          <w:sz w:val="26"/>
          <w:szCs w:val="26"/>
          <w:rPrChange w:id="12434" w:author="Le Minh Nghia" w:date="2019-10-09T10:56:00Z">
            <w:rPr>
              <w:sz w:val="26"/>
              <w:szCs w:val="26"/>
            </w:rPr>
          </w:rPrChange>
        </w:rPr>
        <w:t xml:space="preserve"> </w:t>
      </w:r>
      <w:proofErr w:type="spellStart"/>
      <w:r w:rsidRPr="00B41112">
        <w:rPr>
          <w:sz w:val="26"/>
          <w:szCs w:val="26"/>
          <w:rPrChange w:id="12435" w:author="Le Minh Nghia" w:date="2019-10-09T10:56:00Z">
            <w:rPr>
              <w:sz w:val="26"/>
              <w:szCs w:val="26"/>
            </w:rPr>
          </w:rPrChange>
        </w:rPr>
        <w:t>dựng</w:t>
      </w:r>
      <w:proofErr w:type="spellEnd"/>
      <w:r w:rsidRPr="00B41112">
        <w:rPr>
          <w:sz w:val="26"/>
          <w:szCs w:val="26"/>
          <w:rPrChange w:id="12436" w:author="Le Minh Nghia" w:date="2019-10-09T10:56:00Z">
            <w:rPr>
              <w:sz w:val="26"/>
              <w:szCs w:val="26"/>
            </w:rPr>
          </w:rPrChange>
        </w:rPr>
        <w:t xml:space="preserve"> website </w:t>
      </w:r>
      <w:proofErr w:type="spellStart"/>
      <w:r w:rsidRPr="00B41112">
        <w:rPr>
          <w:sz w:val="26"/>
          <w:szCs w:val="26"/>
          <w:rPrChange w:id="12437" w:author="Le Minh Nghia" w:date="2019-10-09T10:56:00Z">
            <w:rPr>
              <w:sz w:val="26"/>
              <w:szCs w:val="26"/>
            </w:rPr>
          </w:rPrChange>
        </w:rPr>
        <w:t>quản</w:t>
      </w:r>
      <w:proofErr w:type="spellEnd"/>
      <w:r w:rsidRPr="00B41112">
        <w:rPr>
          <w:sz w:val="26"/>
          <w:szCs w:val="26"/>
          <w:rPrChange w:id="12438" w:author="Le Minh Nghia" w:date="2019-10-09T10:56:00Z">
            <w:rPr>
              <w:sz w:val="26"/>
              <w:szCs w:val="26"/>
            </w:rPr>
          </w:rPrChange>
        </w:rPr>
        <w:t xml:space="preserve"> </w:t>
      </w:r>
      <w:proofErr w:type="spellStart"/>
      <w:r w:rsidRPr="00B41112">
        <w:rPr>
          <w:sz w:val="26"/>
          <w:szCs w:val="26"/>
          <w:rPrChange w:id="12439" w:author="Le Minh Nghia" w:date="2019-10-09T10:56:00Z">
            <w:rPr>
              <w:sz w:val="26"/>
              <w:szCs w:val="26"/>
            </w:rPr>
          </w:rPrChange>
        </w:rPr>
        <w:t>lý</w:t>
      </w:r>
      <w:proofErr w:type="spellEnd"/>
      <w:r w:rsidRPr="00B41112">
        <w:rPr>
          <w:sz w:val="26"/>
          <w:szCs w:val="26"/>
          <w:rPrChange w:id="12440" w:author="Le Minh Nghia" w:date="2019-10-09T10:56:00Z">
            <w:rPr>
              <w:sz w:val="26"/>
              <w:szCs w:val="26"/>
            </w:rPr>
          </w:rPrChange>
        </w:rPr>
        <w:t xml:space="preserve"> </w:t>
      </w:r>
      <w:proofErr w:type="spellStart"/>
      <w:r w:rsidRPr="00B41112">
        <w:rPr>
          <w:sz w:val="26"/>
          <w:szCs w:val="26"/>
          <w:rPrChange w:id="12441" w:author="Le Minh Nghia" w:date="2019-10-09T10:56:00Z">
            <w:rPr>
              <w:sz w:val="26"/>
              <w:szCs w:val="26"/>
            </w:rPr>
          </w:rPrChange>
        </w:rPr>
        <w:t>cựu</w:t>
      </w:r>
      <w:proofErr w:type="spellEnd"/>
      <w:r w:rsidRPr="00B41112">
        <w:rPr>
          <w:sz w:val="26"/>
          <w:szCs w:val="26"/>
          <w:rPrChange w:id="12442" w:author="Le Minh Nghia" w:date="2019-10-09T10:56:00Z">
            <w:rPr>
              <w:sz w:val="26"/>
              <w:szCs w:val="26"/>
            </w:rPr>
          </w:rPrChange>
        </w:rPr>
        <w:t xml:space="preserve"> </w:t>
      </w:r>
      <w:proofErr w:type="spellStart"/>
      <w:r w:rsidRPr="00B41112">
        <w:rPr>
          <w:sz w:val="26"/>
          <w:szCs w:val="26"/>
          <w:rPrChange w:id="12443" w:author="Le Minh Nghia" w:date="2019-10-09T10:56:00Z">
            <w:rPr>
              <w:sz w:val="26"/>
              <w:szCs w:val="26"/>
            </w:rPr>
          </w:rPrChange>
        </w:rPr>
        <w:t>sinh</w:t>
      </w:r>
      <w:proofErr w:type="spellEnd"/>
      <w:r w:rsidRPr="00B41112">
        <w:rPr>
          <w:sz w:val="26"/>
          <w:szCs w:val="26"/>
          <w:rPrChange w:id="12444" w:author="Le Minh Nghia" w:date="2019-10-09T10:56:00Z">
            <w:rPr>
              <w:sz w:val="26"/>
              <w:szCs w:val="26"/>
            </w:rPr>
          </w:rPrChange>
        </w:rPr>
        <w:t xml:space="preserve"> </w:t>
      </w:r>
      <w:proofErr w:type="spellStart"/>
      <w:r w:rsidRPr="00B41112">
        <w:rPr>
          <w:sz w:val="26"/>
          <w:szCs w:val="26"/>
          <w:rPrChange w:id="12445" w:author="Le Minh Nghia" w:date="2019-10-09T10:56:00Z">
            <w:rPr>
              <w:sz w:val="26"/>
              <w:szCs w:val="26"/>
            </w:rPr>
          </w:rPrChange>
        </w:rPr>
        <w:t>viên</w:t>
      </w:r>
      <w:proofErr w:type="spellEnd"/>
      <w:r w:rsidRPr="00B41112">
        <w:rPr>
          <w:sz w:val="26"/>
          <w:szCs w:val="26"/>
          <w:rPrChange w:id="12446" w:author="Le Minh Nghia" w:date="2019-10-09T10:56:00Z">
            <w:rPr>
              <w:sz w:val="26"/>
              <w:szCs w:val="26"/>
            </w:rPr>
          </w:rPrChange>
        </w:rPr>
        <w:t>.</w:t>
      </w:r>
    </w:p>
    <w:p w:rsidR="00DB2CD1" w:rsidRPr="00B41112" w:rsidRDefault="00DB2CD1" w:rsidP="00A22430">
      <w:pPr>
        <w:pStyle w:val="ListParagraph"/>
        <w:numPr>
          <w:ilvl w:val="0"/>
          <w:numId w:val="32"/>
        </w:numPr>
        <w:spacing w:line="360" w:lineRule="auto"/>
        <w:rPr>
          <w:b/>
          <w:sz w:val="26"/>
          <w:szCs w:val="26"/>
          <w:rPrChange w:id="12447" w:author="Le Minh Nghia" w:date="2019-10-09T10:56:00Z">
            <w:rPr>
              <w:b/>
              <w:sz w:val="32"/>
              <w:szCs w:val="32"/>
            </w:rPr>
          </w:rPrChange>
        </w:rPr>
      </w:pPr>
      <w:r w:rsidRPr="00B41112">
        <w:rPr>
          <w:b/>
          <w:sz w:val="26"/>
          <w:szCs w:val="26"/>
          <w:rPrChange w:id="12448" w:author="Le Minh Nghia" w:date="2019-10-09T10:56:00Z">
            <w:rPr>
              <w:b/>
              <w:sz w:val="32"/>
              <w:szCs w:val="32"/>
            </w:rPr>
          </w:rPrChange>
        </w:rPr>
        <w:t>KẾT QUẢ NGHIÊN CỨU</w:t>
      </w:r>
    </w:p>
    <w:p w:rsidR="001C0C90" w:rsidRPr="00B41112" w:rsidRDefault="00345AED" w:rsidP="00334D9A">
      <w:pPr>
        <w:pStyle w:val="ListParagraph"/>
        <w:spacing w:line="360" w:lineRule="auto"/>
        <w:ind w:left="1077" w:firstLine="720"/>
        <w:jc w:val="both"/>
        <w:rPr>
          <w:ins w:id="12449" w:author="Le Minh Nghia" w:date="2019-10-09T10:10:00Z"/>
          <w:sz w:val="26"/>
          <w:szCs w:val="26"/>
          <w:rPrChange w:id="12450" w:author="Le Minh Nghia" w:date="2019-10-09T10:56:00Z">
            <w:rPr>
              <w:ins w:id="12451" w:author="Le Minh Nghia" w:date="2019-10-09T10:10:00Z"/>
              <w:sz w:val="26"/>
              <w:szCs w:val="26"/>
            </w:rPr>
          </w:rPrChange>
        </w:rPr>
      </w:pPr>
      <w:r w:rsidRPr="00B41112">
        <w:rPr>
          <w:sz w:val="26"/>
          <w:szCs w:val="26"/>
          <w:rPrChange w:id="12452" w:author="Le Minh Nghia" w:date="2019-10-09T10:56:00Z">
            <w:rPr>
              <w:sz w:val="26"/>
              <w:szCs w:val="26"/>
            </w:rPr>
          </w:rPrChange>
        </w:rPr>
        <w:t xml:space="preserve">Sau </w:t>
      </w:r>
      <w:proofErr w:type="spellStart"/>
      <w:r w:rsidRPr="00B41112">
        <w:rPr>
          <w:sz w:val="26"/>
          <w:szCs w:val="26"/>
          <w:rPrChange w:id="12453" w:author="Le Minh Nghia" w:date="2019-10-09T10:56:00Z">
            <w:rPr>
              <w:sz w:val="26"/>
              <w:szCs w:val="26"/>
            </w:rPr>
          </w:rPrChange>
        </w:rPr>
        <w:t>khi</w:t>
      </w:r>
      <w:proofErr w:type="spellEnd"/>
      <w:r w:rsidRPr="00B41112">
        <w:rPr>
          <w:sz w:val="26"/>
          <w:szCs w:val="26"/>
          <w:rPrChange w:id="12454" w:author="Le Minh Nghia" w:date="2019-10-09T10:56:00Z">
            <w:rPr>
              <w:sz w:val="26"/>
              <w:szCs w:val="26"/>
            </w:rPr>
          </w:rPrChange>
        </w:rPr>
        <w:t xml:space="preserve"> </w:t>
      </w:r>
      <w:proofErr w:type="spellStart"/>
      <w:r w:rsidRPr="00B41112">
        <w:rPr>
          <w:sz w:val="26"/>
          <w:szCs w:val="26"/>
          <w:rPrChange w:id="12455" w:author="Le Minh Nghia" w:date="2019-10-09T10:56:00Z">
            <w:rPr>
              <w:sz w:val="26"/>
              <w:szCs w:val="26"/>
            </w:rPr>
          </w:rPrChange>
        </w:rPr>
        <w:t>nghiên</w:t>
      </w:r>
      <w:proofErr w:type="spellEnd"/>
      <w:r w:rsidRPr="00B41112">
        <w:rPr>
          <w:sz w:val="26"/>
          <w:szCs w:val="26"/>
          <w:rPrChange w:id="12456" w:author="Le Minh Nghia" w:date="2019-10-09T10:56:00Z">
            <w:rPr>
              <w:sz w:val="26"/>
              <w:szCs w:val="26"/>
            </w:rPr>
          </w:rPrChange>
        </w:rPr>
        <w:t xml:space="preserve"> </w:t>
      </w:r>
      <w:proofErr w:type="spellStart"/>
      <w:r w:rsidRPr="00B41112">
        <w:rPr>
          <w:sz w:val="26"/>
          <w:szCs w:val="26"/>
          <w:rPrChange w:id="12457" w:author="Le Minh Nghia" w:date="2019-10-09T10:56:00Z">
            <w:rPr>
              <w:sz w:val="26"/>
              <w:szCs w:val="26"/>
            </w:rPr>
          </w:rPrChange>
        </w:rPr>
        <w:t>cứu</w:t>
      </w:r>
      <w:proofErr w:type="spellEnd"/>
      <w:r w:rsidRPr="00B41112">
        <w:rPr>
          <w:sz w:val="26"/>
          <w:szCs w:val="26"/>
          <w:rPrChange w:id="12458" w:author="Le Minh Nghia" w:date="2019-10-09T10:56:00Z">
            <w:rPr>
              <w:sz w:val="26"/>
              <w:szCs w:val="26"/>
            </w:rPr>
          </w:rPrChange>
        </w:rPr>
        <w:t xml:space="preserve"> </w:t>
      </w:r>
      <w:proofErr w:type="spellStart"/>
      <w:r w:rsidRPr="00B41112">
        <w:rPr>
          <w:sz w:val="26"/>
          <w:szCs w:val="26"/>
          <w:rPrChange w:id="12459" w:author="Le Minh Nghia" w:date="2019-10-09T10:56:00Z">
            <w:rPr>
              <w:sz w:val="26"/>
              <w:szCs w:val="26"/>
            </w:rPr>
          </w:rPrChange>
        </w:rPr>
        <w:t>các</w:t>
      </w:r>
      <w:proofErr w:type="spellEnd"/>
      <w:r w:rsidRPr="00B41112">
        <w:rPr>
          <w:sz w:val="26"/>
          <w:szCs w:val="26"/>
          <w:rPrChange w:id="12460" w:author="Le Minh Nghia" w:date="2019-10-09T10:56:00Z">
            <w:rPr>
              <w:sz w:val="26"/>
              <w:szCs w:val="26"/>
            </w:rPr>
          </w:rPrChange>
        </w:rPr>
        <w:t xml:space="preserve"> </w:t>
      </w:r>
      <w:proofErr w:type="spellStart"/>
      <w:r w:rsidRPr="00B41112">
        <w:rPr>
          <w:sz w:val="26"/>
          <w:szCs w:val="26"/>
          <w:rPrChange w:id="12461" w:author="Le Minh Nghia" w:date="2019-10-09T10:56:00Z">
            <w:rPr>
              <w:sz w:val="26"/>
              <w:szCs w:val="26"/>
            </w:rPr>
          </w:rPrChange>
        </w:rPr>
        <w:t>hệ</w:t>
      </w:r>
      <w:proofErr w:type="spellEnd"/>
      <w:r w:rsidRPr="00B41112">
        <w:rPr>
          <w:sz w:val="26"/>
          <w:szCs w:val="26"/>
          <w:rPrChange w:id="12462" w:author="Le Minh Nghia" w:date="2019-10-09T10:56:00Z">
            <w:rPr>
              <w:sz w:val="26"/>
              <w:szCs w:val="26"/>
            </w:rPr>
          </w:rPrChange>
        </w:rPr>
        <w:t xml:space="preserve"> </w:t>
      </w:r>
      <w:proofErr w:type="spellStart"/>
      <w:r w:rsidRPr="00B41112">
        <w:rPr>
          <w:sz w:val="26"/>
          <w:szCs w:val="26"/>
          <w:rPrChange w:id="12463" w:author="Le Minh Nghia" w:date="2019-10-09T10:56:00Z">
            <w:rPr>
              <w:sz w:val="26"/>
              <w:szCs w:val="26"/>
            </w:rPr>
          </w:rPrChange>
        </w:rPr>
        <w:t>thống</w:t>
      </w:r>
      <w:proofErr w:type="spellEnd"/>
      <w:r w:rsidRPr="00B41112">
        <w:rPr>
          <w:sz w:val="26"/>
          <w:szCs w:val="26"/>
          <w:rPrChange w:id="12464" w:author="Le Minh Nghia" w:date="2019-10-09T10:56:00Z">
            <w:rPr>
              <w:sz w:val="26"/>
              <w:szCs w:val="26"/>
            </w:rPr>
          </w:rPrChange>
        </w:rPr>
        <w:t xml:space="preserve"> </w:t>
      </w:r>
      <w:proofErr w:type="spellStart"/>
      <w:r w:rsidRPr="00B41112">
        <w:rPr>
          <w:sz w:val="26"/>
          <w:szCs w:val="26"/>
          <w:rPrChange w:id="12465" w:author="Le Minh Nghia" w:date="2019-10-09T10:56:00Z">
            <w:rPr>
              <w:sz w:val="26"/>
              <w:szCs w:val="26"/>
            </w:rPr>
          </w:rPrChange>
        </w:rPr>
        <w:t>quản</w:t>
      </w:r>
      <w:proofErr w:type="spellEnd"/>
      <w:r w:rsidRPr="00B41112">
        <w:rPr>
          <w:sz w:val="26"/>
          <w:szCs w:val="26"/>
          <w:rPrChange w:id="12466" w:author="Le Minh Nghia" w:date="2019-10-09T10:56:00Z">
            <w:rPr>
              <w:sz w:val="26"/>
              <w:szCs w:val="26"/>
            </w:rPr>
          </w:rPrChange>
        </w:rPr>
        <w:t xml:space="preserve"> </w:t>
      </w:r>
      <w:proofErr w:type="spellStart"/>
      <w:r w:rsidRPr="00B41112">
        <w:rPr>
          <w:sz w:val="26"/>
          <w:szCs w:val="26"/>
          <w:rPrChange w:id="12467" w:author="Le Minh Nghia" w:date="2019-10-09T10:56:00Z">
            <w:rPr>
              <w:sz w:val="26"/>
              <w:szCs w:val="26"/>
            </w:rPr>
          </w:rPrChange>
        </w:rPr>
        <w:t>lý</w:t>
      </w:r>
      <w:proofErr w:type="spellEnd"/>
      <w:r w:rsidRPr="00B41112">
        <w:rPr>
          <w:sz w:val="26"/>
          <w:szCs w:val="26"/>
          <w:rPrChange w:id="12468" w:author="Le Minh Nghia" w:date="2019-10-09T10:56:00Z">
            <w:rPr>
              <w:sz w:val="26"/>
              <w:szCs w:val="26"/>
            </w:rPr>
          </w:rPrChange>
        </w:rPr>
        <w:t xml:space="preserve"> </w:t>
      </w:r>
      <w:proofErr w:type="spellStart"/>
      <w:r w:rsidRPr="00B41112">
        <w:rPr>
          <w:sz w:val="26"/>
          <w:szCs w:val="26"/>
          <w:rPrChange w:id="12469" w:author="Le Minh Nghia" w:date="2019-10-09T10:56:00Z">
            <w:rPr>
              <w:sz w:val="26"/>
              <w:szCs w:val="26"/>
            </w:rPr>
          </w:rPrChange>
        </w:rPr>
        <w:t>thông</w:t>
      </w:r>
      <w:proofErr w:type="spellEnd"/>
      <w:r w:rsidRPr="00B41112">
        <w:rPr>
          <w:sz w:val="26"/>
          <w:szCs w:val="26"/>
          <w:rPrChange w:id="12470" w:author="Le Minh Nghia" w:date="2019-10-09T10:56:00Z">
            <w:rPr>
              <w:sz w:val="26"/>
              <w:szCs w:val="26"/>
            </w:rPr>
          </w:rPrChange>
        </w:rPr>
        <w:t xml:space="preserve"> tin </w:t>
      </w:r>
      <w:proofErr w:type="spellStart"/>
      <w:r w:rsidRPr="00B41112">
        <w:rPr>
          <w:sz w:val="26"/>
          <w:szCs w:val="26"/>
          <w:rPrChange w:id="12471" w:author="Le Minh Nghia" w:date="2019-10-09T10:56:00Z">
            <w:rPr>
              <w:sz w:val="26"/>
              <w:szCs w:val="26"/>
            </w:rPr>
          </w:rPrChange>
        </w:rPr>
        <w:t>cựu</w:t>
      </w:r>
      <w:proofErr w:type="spellEnd"/>
      <w:r w:rsidRPr="00B41112">
        <w:rPr>
          <w:sz w:val="26"/>
          <w:szCs w:val="26"/>
          <w:rPrChange w:id="12472" w:author="Le Minh Nghia" w:date="2019-10-09T10:56:00Z">
            <w:rPr>
              <w:sz w:val="26"/>
              <w:szCs w:val="26"/>
            </w:rPr>
          </w:rPrChange>
        </w:rPr>
        <w:t xml:space="preserve"> </w:t>
      </w:r>
      <w:proofErr w:type="spellStart"/>
      <w:r w:rsidRPr="00B41112">
        <w:rPr>
          <w:sz w:val="26"/>
          <w:szCs w:val="26"/>
          <w:rPrChange w:id="12473" w:author="Le Minh Nghia" w:date="2019-10-09T10:56:00Z">
            <w:rPr>
              <w:sz w:val="26"/>
              <w:szCs w:val="26"/>
            </w:rPr>
          </w:rPrChange>
        </w:rPr>
        <w:t>sinh</w:t>
      </w:r>
      <w:proofErr w:type="spellEnd"/>
      <w:r w:rsidRPr="00B41112">
        <w:rPr>
          <w:sz w:val="26"/>
          <w:szCs w:val="26"/>
          <w:rPrChange w:id="12474" w:author="Le Minh Nghia" w:date="2019-10-09T10:56:00Z">
            <w:rPr>
              <w:sz w:val="26"/>
              <w:szCs w:val="26"/>
            </w:rPr>
          </w:rPrChange>
        </w:rPr>
        <w:t xml:space="preserve"> </w:t>
      </w:r>
      <w:proofErr w:type="spellStart"/>
      <w:r w:rsidRPr="00B41112">
        <w:rPr>
          <w:sz w:val="26"/>
          <w:szCs w:val="26"/>
          <w:rPrChange w:id="12475" w:author="Le Minh Nghia" w:date="2019-10-09T10:56:00Z">
            <w:rPr>
              <w:sz w:val="26"/>
              <w:szCs w:val="26"/>
            </w:rPr>
          </w:rPrChange>
        </w:rPr>
        <w:t>viên</w:t>
      </w:r>
      <w:proofErr w:type="spellEnd"/>
      <w:r w:rsidRPr="00B41112">
        <w:rPr>
          <w:sz w:val="26"/>
          <w:szCs w:val="26"/>
          <w:rPrChange w:id="12476" w:author="Le Minh Nghia" w:date="2019-10-09T10:56:00Z">
            <w:rPr>
              <w:sz w:val="26"/>
              <w:szCs w:val="26"/>
            </w:rPr>
          </w:rPrChange>
        </w:rPr>
        <w:t xml:space="preserve"> </w:t>
      </w:r>
      <w:proofErr w:type="spellStart"/>
      <w:r w:rsidRPr="00B41112">
        <w:rPr>
          <w:sz w:val="26"/>
          <w:szCs w:val="26"/>
          <w:rPrChange w:id="12477" w:author="Le Minh Nghia" w:date="2019-10-09T10:56:00Z">
            <w:rPr>
              <w:sz w:val="26"/>
              <w:szCs w:val="26"/>
            </w:rPr>
          </w:rPrChange>
        </w:rPr>
        <w:t>của</w:t>
      </w:r>
      <w:proofErr w:type="spellEnd"/>
      <w:r w:rsidRPr="00B41112">
        <w:rPr>
          <w:sz w:val="26"/>
          <w:szCs w:val="26"/>
          <w:rPrChange w:id="12478" w:author="Le Minh Nghia" w:date="2019-10-09T10:56:00Z">
            <w:rPr>
              <w:sz w:val="26"/>
              <w:szCs w:val="26"/>
            </w:rPr>
          </w:rPrChange>
        </w:rPr>
        <w:t xml:space="preserve"> khoa </w:t>
      </w:r>
      <w:del w:id="12479" w:author="Le Minh Nghia" w:date="2019-10-09T10:03:00Z">
        <w:r w:rsidRPr="00B41112" w:rsidDel="00E70C55">
          <w:rPr>
            <w:sz w:val="26"/>
            <w:szCs w:val="26"/>
            <w:rPrChange w:id="12480" w:author="Le Minh Nghia" w:date="2019-10-09T10:56:00Z">
              <w:rPr>
                <w:sz w:val="26"/>
                <w:szCs w:val="26"/>
              </w:rPr>
            </w:rPrChange>
          </w:rPr>
          <w:delText>Công nghệ Thông tin và Truyền thông</w:delText>
        </w:r>
      </w:del>
      <w:proofErr w:type="spellStart"/>
      <w:ins w:id="12481" w:author="Le Minh Nghia" w:date="2019-10-09T10:03:00Z">
        <w:r w:rsidR="00E70C55" w:rsidRPr="00B41112">
          <w:rPr>
            <w:sz w:val="26"/>
            <w:szCs w:val="26"/>
            <w:rPrChange w:id="12482" w:author="Le Minh Nghia" w:date="2019-10-09T10:56:00Z">
              <w:rPr>
                <w:sz w:val="26"/>
                <w:szCs w:val="26"/>
              </w:rPr>
            </w:rPrChange>
          </w:rPr>
          <w:t>Công</w:t>
        </w:r>
        <w:proofErr w:type="spellEnd"/>
        <w:r w:rsidR="00E70C55" w:rsidRPr="00B41112">
          <w:rPr>
            <w:sz w:val="26"/>
            <w:szCs w:val="26"/>
            <w:rPrChange w:id="12483" w:author="Le Minh Nghia" w:date="2019-10-09T10:56:00Z">
              <w:rPr>
                <w:sz w:val="26"/>
                <w:szCs w:val="26"/>
              </w:rPr>
            </w:rPrChange>
          </w:rPr>
          <w:t xml:space="preserve"> </w:t>
        </w:r>
        <w:proofErr w:type="spellStart"/>
        <w:r w:rsidR="00E70C55" w:rsidRPr="00B41112">
          <w:rPr>
            <w:sz w:val="26"/>
            <w:szCs w:val="26"/>
            <w:rPrChange w:id="12484" w:author="Le Minh Nghia" w:date="2019-10-09T10:56:00Z">
              <w:rPr>
                <w:sz w:val="26"/>
                <w:szCs w:val="26"/>
              </w:rPr>
            </w:rPrChange>
          </w:rPr>
          <w:t>nghệ</w:t>
        </w:r>
        <w:proofErr w:type="spellEnd"/>
        <w:r w:rsidR="00E70C55" w:rsidRPr="00B41112">
          <w:rPr>
            <w:sz w:val="26"/>
            <w:szCs w:val="26"/>
            <w:rPrChange w:id="12485" w:author="Le Minh Nghia" w:date="2019-10-09T10:56:00Z">
              <w:rPr>
                <w:sz w:val="26"/>
                <w:szCs w:val="26"/>
              </w:rPr>
            </w:rPrChange>
          </w:rPr>
          <w:t xml:space="preserve"> </w:t>
        </w:r>
        <w:proofErr w:type="spellStart"/>
        <w:r w:rsidR="00E70C55" w:rsidRPr="00B41112">
          <w:rPr>
            <w:sz w:val="26"/>
            <w:szCs w:val="26"/>
            <w:rPrChange w:id="12486" w:author="Le Minh Nghia" w:date="2019-10-09T10:56:00Z">
              <w:rPr>
                <w:sz w:val="26"/>
                <w:szCs w:val="26"/>
              </w:rPr>
            </w:rPrChange>
          </w:rPr>
          <w:t>Thông</w:t>
        </w:r>
        <w:proofErr w:type="spellEnd"/>
        <w:r w:rsidR="00E70C55" w:rsidRPr="00B41112">
          <w:rPr>
            <w:sz w:val="26"/>
            <w:szCs w:val="26"/>
            <w:rPrChange w:id="12487" w:author="Le Minh Nghia" w:date="2019-10-09T10:56:00Z">
              <w:rPr>
                <w:sz w:val="26"/>
                <w:szCs w:val="26"/>
              </w:rPr>
            </w:rPrChange>
          </w:rPr>
          <w:t xml:space="preserve"> tin </w:t>
        </w:r>
        <w:proofErr w:type="spellStart"/>
        <w:r w:rsidR="00E70C55" w:rsidRPr="00B41112">
          <w:rPr>
            <w:sz w:val="26"/>
            <w:szCs w:val="26"/>
            <w:rPrChange w:id="12488" w:author="Le Minh Nghia" w:date="2019-10-09T10:56:00Z">
              <w:rPr>
                <w:sz w:val="26"/>
                <w:szCs w:val="26"/>
              </w:rPr>
            </w:rPrChange>
          </w:rPr>
          <w:t>và</w:t>
        </w:r>
        <w:proofErr w:type="spellEnd"/>
        <w:r w:rsidR="00E70C55" w:rsidRPr="00B41112">
          <w:rPr>
            <w:sz w:val="26"/>
            <w:szCs w:val="26"/>
            <w:rPrChange w:id="12489" w:author="Le Minh Nghia" w:date="2019-10-09T10:56:00Z">
              <w:rPr>
                <w:sz w:val="26"/>
                <w:szCs w:val="26"/>
              </w:rPr>
            </w:rPrChange>
          </w:rPr>
          <w:t xml:space="preserve"> </w:t>
        </w:r>
        <w:proofErr w:type="spellStart"/>
        <w:r w:rsidR="00E70C55" w:rsidRPr="00B41112">
          <w:rPr>
            <w:sz w:val="26"/>
            <w:szCs w:val="26"/>
            <w:rPrChange w:id="12490" w:author="Le Minh Nghia" w:date="2019-10-09T10:56:00Z">
              <w:rPr>
                <w:sz w:val="26"/>
                <w:szCs w:val="26"/>
              </w:rPr>
            </w:rPrChange>
          </w:rPr>
          <w:t>Truyền</w:t>
        </w:r>
        <w:proofErr w:type="spellEnd"/>
        <w:r w:rsidR="00E70C55" w:rsidRPr="00B41112">
          <w:rPr>
            <w:sz w:val="26"/>
            <w:szCs w:val="26"/>
            <w:rPrChange w:id="12491" w:author="Le Minh Nghia" w:date="2019-10-09T10:56:00Z">
              <w:rPr>
                <w:sz w:val="26"/>
                <w:szCs w:val="26"/>
              </w:rPr>
            </w:rPrChange>
          </w:rPr>
          <w:t xml:space="preserve"> </w:t>
        </w:r>
        <w:proofErr w:type="spellStart"/>
        <w:r w:rsidR="00E70C55" w:rsidRPr="00B41112">
          <w:rPr>
            <w:sz w:val="26"/>
            <w:szCs w:val="26"/>
            <w:rPrChange w:id="12492" w:author="Le Minh Nghia" w:date="2019-10-09T10:56:00Z">
              <w:rPr>
                <w:sz w:val="26"/>
                <w:szCs w:val="26"/>
              </w:rPr>
            </w:rPrChange>
          </w:rPr>
          <w:t>thông</w:t>
        </w:r>
      </w:ins>
      <w:proofErr w:type="spellEnd"/>
      <w:r w:rsidRPr="00B41112">
        <w:rPr>
          <w:sz w:val="26"/>
          <w:szCs w:val="26"/>
          <w:rPrChange w:id="12493" w:author="Le Minh Nghia" w:date="2019-10-09T10:56:00Z">
            <w:rPr>
              <w:sz w:val="26"/>
              <w:szCs w:val="26"/>
            </w:rPr>
          </w:rPrChange>
        </w:rPr>
        <w:t xml:space="preserve">, </w:t>
      </w:r>
      <w:proofErr w:type="spellStart"/>
      <w:r w:rsidRPr="00B41112">
        <w:rPr>
          <w:sz w:val="26"/>
          <w:szCs w:val="26"/>
          <w:rPrChange w:id="12494" w:author="Le Minh Nghia" w:date="2019-10-09T10:56:00Z">
            <w:rPr>
              <w:sz w:val="26"/>
              <w:szCs w:val="26"/>
            </w:rPr>
          </w:rPrChange>
        </w:rPr>
        <w:t>và</w:t>
      </w:r>
      <w:proofErr w:type="spellEnd"/>
      <w:r w:rsidRPr="00B41112">
        <w:rPr>
          <w:sz w:val="26"/>
          <w:szCs w:val="26"/>
          <w:rPrChange w:id="12495" w:author="Le Minh Nghia" w:date="2019-10-09T10:56:00Z">
            <w:rPr>
              <w:sz w:val="26"/>
              <w:szCs w:val="26"/>
            </w:rPr>
          </w:rPrChange>
        </w:rPr>
        <w:t xml:space="preserve"> </w:t>
      </w:r>
      <w:proofErr w:type="spellStart"/>
      <w:r w:rsidRPr="00B41112">
        <w:rPr>
          <w:sz w:val="26"/>
          <w:szCs w:val="26"/>
          <w:rPrChange w:id="12496" w:author="Le Minh Nghia" w:date="2019-10-09T10:56:00Z">
            <w:rPr>
              <w:sz w:val="26"/>
              <w:szCs w:val="26"/>
            </w:rPr>
          </w:rPrChange>
        </w:rPr>
        <w:t>một</w:t>
      </w:r>
      <w:proofErr w:type="spellEnd"/>
      <w:r w:rsidRPr="00B41112">
        <w:rPr>
          <w:sz w:val="26"/>
          <w:szCs w:val="26"/>
          <w:rPrChange w:id="12497" w:author="Le Minh Nghia" w:date="2019-10-09T10:56:00Z">
            <w:rPr>
              <w:sz w:val="26"/>
              <w:szCs w:val="26"/>
            </w:rPr>
          </w:rPrChange>
        </w:rPr>
        <w:t xml:space="preserve"> </w:t>
      </w:r>
      <w:proofErr w:type="spellStart"/>
      <w:r w:rsidRPr="00B41112">
        <w:rPr>
          <w:sz w:val="26"/>
          <w:szCs w:val="26"/>
          <w:rPrChange w:id="12498" w:author="Le Minh Nghia" w:date="2019-10-09T10:56:00Z">
            <w:rPr>
              <w:sz w:val="26"/>
              <w:szCs w:val="26"/>
            </w:rPr>
          </w:rPrChange>
        </w:rPr>
        <w:t>số</w:t>
      </w:r>
      <w:proofErr w:type="spellEnd"/>
      <w:r w:rsidRPr="00B41112">
        <w:rPr>
          <w:sz w:val="26"/>
          <w:szCs w:val="26"/>
          <w:rPrChange w:id="12499" w:author="Le Minh Nghia" w:date="2019-10-09T10:56:00Z">
            <w:rPr>
              <w:sz w:val="26"/>
              <w:szCs w:val="26"/>
            </w:rPr>
          </w:rPrChange>
        </w:rPr>
        <w:t xml:space="preserve"> khoa </w:t>
      </w:r>
      <w:proofErr w:type="spellStart"/>
      <w:r w:rsidRPr="00B41112">
        <w:rPr>
          <w:sz w:val="26"/>
          <w:szCs w:val="26"/>
          <w:rPrChange w:id="12500" w:author="Le Minh Nghia" w:date="2019-10-09T10:56:00Z">
            <w:rPr>
              <w:sz w:val="26"/>
              <w:szCs w:val="26"/>
            </w:rPr>
          </w:rPrChange>
        </w:rPr>
        <w:t>khác</w:t>
      </w:r>
      <w:proofErr w:type="spellEnd"/>
      <w:r w:rsidRPr="00B41112">
        <w:rPr>
          <w:sz w:val="26"/>
          <w:szCs w:val="26"/>
          <w:rPrChange w:id="12501" w:author="Le Minh Nghia" w:date="2019-10-09T10:56:00Z">
            <w:rPr>
              <w:sz w:val="26"/>
              <w:szCs w:val="26"/>
            </w:rPr>
          </w:rPrChange>
        </w:rPr>
        <w:t xml:space="preserve"> </w:t>
      </w:r>
      <w:proofErr w:type="spellStart"/>
      <w:r w:rsidRPr="00B41112">
        <w:rPr>
          <w:sz w:val="26"/>
          <w:szCs w:val="26"/>
          <w:rPrChange w:id="12502" w:author="Le Minh Nghia" w:date="2019-10-09T10:56:00Z">
            <w:rPr>
              <w:sz w:val="26"/>
              <w:szCs w:val="26"/>
            </w:rPr>
          </w:rPrChange>
        </w:rPr>
        <w:t>thuộc</w:t>
      </w:r>
      <w:proofErr w:type="spellEnd"/>
      <w:r w:rsidRPr="00B41112">
        <w:rPr>
          <w:sz w:val="26"/>
          <w:szCs w:val="26"/>
          <w:rPrChange w:id="12503" w:author="Le Minh Nghia" w:date="2019-10-09T10:56:00Z">
            <w:rPr>
              <w:sz w:val="26"/>
              <w:szCs w:val="26"/>
            </w:rPr>
          </w:rPrChange>
        </w:rPr>
        <w:t xml:space="preserve"> </w:t>
      </w:r>
      <w:proofErr w:type="spellStart"/>
      <w:r w:rsidRPr="00B41112">
        <w:rPr>
          <w:sz w:val="26"/>
          <w:szCs w:val="26"/>
          <w:rPrChange w:id="12504" w:author="Le Minh Nghia" w:date="2019-10-09T10:56:00Z">
            <w:rPr>
              <w:sz w:val="26"/>
              <w:szCs w:val="26"/>
            </w:rPr>
          </w:rPrChange>
        </w:rPr>
        <w:t>trường</w:t>
      </w:r>
      <w:proofErr w:type="spellEnd"/>
      <w:r w:rsidRPr="00B41112">
        <w:rPr>
          <w:sz w:val="26"/>
          <w:szCs w:val="26"/>
          <w:rPrChange w:id="12505" w:author="Le Minh Nghia" w:date="2019-10-09T10:56:00Z">
            <w:rPr>
              <w:sz w:val="26"/>
              <w:szCs w:val="26"/>
            </w:rPr>
          </w:rPrChange>
        </w:rPr>
        <w:t xml:space="preserve"> </w:t>
      </w:r>
      <w:proofErr w:type="spellStart"/>
      <w:r w:rsidRPr="00B41112">
        <w:rPr>
          <w:sz w:val="26"/>
          <w:szCs w:val="26"/>
          <w:rPrChange w:id="12506" w:author="Le Minh Nghia" w:date="2019-10-09T10:56:00Z">
            <w:rPr>
              <w:sz w:val="26"/>
              <w:szCs w:val="26"/>
            </w:rPr>
          </w:rPrChange>
        </w:rPr>
        <w:t>Đại</w:t>
      </w:r>
      <w:proofErr w:type="spellEnd"/>
      <w:r w:rsidRPr="00B41112">
        <w:rPr>
          <w:sz w:val="26"/>
          <w:szCs w:val="26"/>
          <w:rPrChange w:id="12507" w:author="Le Minh Nghia" w:date="2019-10-09T10:56:00Z">
            <w:rPr>
              <w:sz w:val="26"/>
              <w:szCs w:val="26"/>
            </w:rPr>
          </w:rPrChange>
        </w:rPr>
        <w:t xml:space="preserve"> </w:t>
      </w:r>
      <w:proofErr w:type="spellStart"/>
      <w:r w:rsidRPr="00B41112">
        <w:rPr>
          <w:sz w:val="26"/>
          <w:szCs w:val="26"/>
          <w:rPrChange w:id="12508" w:author="Le Minh Nghia" w:date="2019-10-09T10:56:00Z">
            <w:rPr>
              <w:sz w:val="26"/>
              <w:szCs w:val="26"/>
            </w:rPr>
          </w:rPrChange>
        </w:rPr>
        <w:t>học</w:t>
      </w:r>
      <w:proofErr w:type="spellEnd"/>
      <w:r w:rsidRPr="00B41112">
        <w:rPr>
          <w:sz w:val="26"/>
          <w:szCs w:val="26"/>
          <w:rPrChange w:id="12509" w:author="Le Minh Nghia" w:date="2019-10-09T10:56:00Z">
            <w:rPr>
              <w:sz w:val="26"/>
              <w:szCs w:val="26"/>
            </w:rPr>
          </w:rPrChange>
        </w:rPr>
        <w:t xml:space="preserve"> </w:t>
      </w:r>
      <w:proofErr w:type="spellStart"/>
      <w:r w:rsidRPr="00B41112">
        <w:rPr>
          <w:sz w:val="26"/>
          <w:szCs w:val="26"/>
          <w:rPrChange w:id="12510" w:author="Le Minh Nghia" w:date="2019-10-09T10:56:00Z">
            <w:rPr>
              <w:sz w:val="26"/>
              <w:szCs w:val="26"/>
            </w:rPr>
          </w:rPrChange>
        </w:rPr>
        <w:t>Cần</w:t>
      </w:r>
      <w:proofErr w:type="spellEnd"/>
      <w:r w:rsidRPr="00B41112">
        <w:rPr>
          <w:sz w:val="26"/>
          <w:szCs w:val="26"/>
          <w:rPrChange w:id="12511" w:author="Le Minh Nghia" w:date="2019-10-09T10:56:00Z">
            <w:rPr>
              <w:sz w:val="26"/>
              <w:szCs w:val="26"/>
            </w:rPr>
          </w:rPrChange>
        </w:rPr>
        <w:t xml:space="preserve"> </w:t>
      </w:r>
      <w:proofErr w:type="spellStart"/>
      <w:r w:rsidRPr="00B41112">
        <w:rPr>
          <w:sz w:val="26"/>
          <w:szCs w:val="26"/>
          <w:rPrChange w:id="12512" w:author="Le Minh Nghia" w:date="2019-10-09T10:56:00Z">
            <w:rPr>
              <w:sz w:val="26"/>
              <w:szCs w:val="26"/>
            </w:rPr>
          </w:rPrChange>
        </w:rPr>
        <w:t>Thơ</w:t>
      </w:r>
      <w:proofErr w:type="spellEnd"/>
      <w:r w:rsidRPr="00B41112">
        <w:rPr>
          <w:sz w:val="26"/>
          <w:szCs w:val="26"/>
          <w:rPrChange w:id="12513" w:author="Le Minh Nghia" w:date="2019-10-09T10:56:00Z">
            <w:rPr>
              <w:sz w:val="26"/>
              <w:szCs w:val="26"/>
            </w:rPr>
          </w:rPrChange>
        </w:rPr>
        <w:t xml:space="preserve"> </w:t>
      </w:r>
      <w:proofErr w:type="spellStart"/>
      <w:r w:rsidRPr="00B41112">
        <w:rPr>
          <w:sz w:val="26"/>
          <w:szCs w:val="26"/>
          <w:rPrChange w:id="12514" w:author="Le Minh Nghia" w:date="2019-10-09T10:56:00Z">
            <w:rPr>
              <w:sz w:val="26"/>
              <w:szCs w:val="26"/>
            </w:rPr>
          </w:rPrChange>
        </w:rPr>
        <w:t>thì</w:t>
      </w:r>
      <w:proofErr w:type="spellEnd"/>
      <w:r w:rsidRPr="00B41112">
        <w:rPr>
          <w:sz w:val="26"/>
          <w:szCs w:val="26"/>
          <w:rPrChange w:id="12515" w:author="Le Minh Nghia" w:date="2019-10-09T10:56:00Z">
            <w:rPr>
              <w:sz w:val="26"/>
              <w:szCs w:val="26"/>
            </w:rPr>
          </w:rPrChange>
        </w:rPr>
        <w:t xml:space="preserve"> </w:t>
      </w:r>
      <w:proofErr w:type="spellStart"/>
      <w:r w:rsidRPr="00B41112">
        <w:rPr>
          <w:sz w:val="26"/>
          <w:szCs w:val="26"/>
          <w:rPrChange w:id="12516" w:author="Le Minh Nghia" w:date="2019-10-09T10:56:00Z">
            <w:rPr>
              <w:sz w:val="26"/>
              <w:szCs w:val="26"/>
            </w:rPr>
          </w:rPrChange>
        </w:rPr>
        <w:t>nhóm</w:t>
      </w:r>
      <w:proofErr w:type="spellEnd"/>
      <w:r w:rsidRPr="00B41112">
        <w:rPr>
          <w:sz w:val="26"/>
          <w:szCs w:val="26"/>
          <w:rPrChange w:id="12517" w:author="Le Minh Nghia" w:date="2019-10-09T10:56:00Z">
            <w:rPr>
              <w:sz w:val="26"/>
              <w:szCs w:val="26"/>
            </w:rPr>
          </w:rPrChange>
        </w:rPr>
        <w:t xml:space="preserve"> </w:t>
      </w:r>
      <w:proofErr w:type="spellStart"/>
      <w:r w:rsidRPr="00B41112">
        <w:rPr>
          <w:sz w:val="26"/>
          <w:szCs w:val="26"/>
          <w:rPrChange w:id="12518" w:author="Le Minh Nghia" w:date="2019-10-09T10:56:00Z">
            <w:rPr>
              <w:sz w:val="26"/>
              <w:szCs w:val="26"/>
            </w:rPr>
          </w:rPrChange>
        </w:rPr>
        <w:t>đã</w:t>
      </w:r>
      <w:proofErr w:type="spellEnd"/>
      <w:r w:rsidRPr="00B41112">
        <w:rPr>
          <w:sz w:val="26"/>
          <w:szCs w:val="26"/>
          <w:rPrChange w:id="12519" w:author="Le Minh Nghia" w:date="2019-10-09T10:56:00Z">
            <w:rPr>
              <w:sz w:val="26"/>
              <w:szCs w:val="26"/>
            </w:rPr>
          </w:rPrChange>
        </w:rPr>
        <w:t xml:space="preserve"> </w:t>
      </w:r>
      <w:proofErr w:type="spellStart"/>
      <w:r w:rsidRPr="00B41112">
        <w:rPr>
          <w:sz w:val="26"/>
          <w:szCs w:val="26"/>
          <w:rPrChange w:id="12520" w:author="Le Minh Nghia" w:date="2019-10-09T10:56:00Z">
            <w:rPr>
              <w:sz w:val="26"/>
              <w:szCs w:val="26"/>
            </w:rPr>
          </w:rPrChange>
        </w:rPr>
        <w:t>rút</w:t>
      </w:r>
      <w:proofErr w:type="spellEnd"/>
      <w:r w:rsidRPr="00B41112">
        <w:rPr>
          <w:sz w:val="26"/>
          <w:szCs w:val="26"/>
          <w:rPrChange w:id="12521" w:author="Le Minh Nghia" w:date="2019-10-09T10:56:00Z">
            <w:rPr>
              <w:sz w:val="26"/>
              <w:szCs w:val="26"/>
            </w:rPr>
          </w:rPrChange>
        </w:rPr>
        <w:t xml:space="preserve"> ra </w:t>
      </w:r>
      <w:proofErr w:type="spellStart"/>
      <w:r w:rsidRPr="00B41112">
        <w:rPr>
          <w:sz w:val="26"/>
          <w:szCs w:val="26"/>
          <w:rPrChange w:id="12522" w:author="Le Minh Nghia" w:date="2019-10-09T10:56:00Z">
            <w:rPr>
              <w:sz w:val="26"/>
              <w:szCs w:val="26"/>
            </w:rPr>
          </w:rPrChange>
        </w:rPr>
        <w:t>được</w:t>
      </w:r>
      <w:proofErr w:type="spellEnd"/>
      <w:r w:rsidRPr="00B41112">
        <w:rPr>
          <w:sz w:val="26"/>
          <w:szCs w:val="26"/>
          <w:rPrChange w:id="12523" w:author="Le Minh Nghia" w:date="2019-10-09T10:56:00Z">
            <w:rPr>
              <w:sz w:val="26"/>
              <w:szCs w:val="26"/>
            </w:rPr>
          </w:rPrChange>
        </w:rPr>
        <w:t xml:space="preserve"> </w:t>
      </w:r>
      <w:proofErr w:type="spellStart"/>
      <w:r w:rsidRPr="00B41112">
        <w:rPr>
          <w:sz w:val="26"/>
          <w:szCs w:val="26"/>
          <w:rPrChange w:id="12524" w:author="Le Minh Nghia" w:date="2019-10-09T10:56:00Z">
            <w:rPr>
              <w:sz w:val="26"/>
              <w:szCs w:val="26"/>
            </w:rPr>
          </w:rPrChange>
        </w:rPr>
        <w:t>những</w:t>
      </w:r>
      <w:proofErr w:type="spellEnd"/>
      <w:r w:rsidRPr="00B41112">
        <w:rPr>
          <w:sz w:val="26"/>
          <w:szCs w:val="26"/>
          <w:rPrChange w:id="12525" w:author="Le Minh Nghia" w:date="2019-10-09T10:56:00Z">
            <w:rPr>
              <w:sz w:val="26"/>
              <w:szCs w:val="26"/>
            </w:rPr>
          </w:rPrChange>
        </w:rPr>
        <w:t xml:space="preserve"> </w:t>
      </w:r>
      <w:proofErr w:type="spellStart"/>
      <w:r w:rsidRPr="00B41112">
        <w:rPr>
          <w:sz w:val="26"/>
          <w:szCs w:val="26"/>
          <w:rPrChange w:id="12526" w:author="Le Minh Nghia" w:date="2019-10-09T10:56:00Z">
            <w:rPr>
              <w:sz w:val="26"/>
              <w:szCs w:val="26"/>
            </w:rPr>
          </w:rPrChange>
        </w:rPr>
        <w:t>đánh</w:t>
      </w:r>
      <w:proofErr w:type="spellEnd"/>
      <w:r w:rsidRPr="00B41112">
        <w:rPr>
          <w:sz w:val="26"/>
          <w:szCs w:val="26"/>
          <w:rPrChange w:id="12527" w:author="Le Minh Nghia" w:date="2019-10-09T10:56:00Z">
            <w:rPr>
              <w:sz w:val="26"/>
              <w:szCs w:val="26"/>
            </w:rPr>
          </w:rPrChange>
        </w:rPr>
        <w:t xml:space="preserve"> </w:t>
      </w:r>
      <w:proofErr w:type="spellStart"/>
      <w:r w:rsidRPr="00B41112">
        <w:rPr>
          <w:sz w:val="26"/>
          <w:szCs w:val="26"/>
          <w:rPrChange w:id="12528" w:author="Le Minh Nghia" w:date="2019-10-09T10:56:00Z">
            <w:rPr>
              <w:sz w:val="26"/>
              <w:szCs w:val="26"/>
            </w:rPr>
          </w:rPrChange>
        </w:rPr>
        <w:t>giá</w:t>
      </w:r>
      <w:proofErr w:type="spellEnd"/>
      <w:r w:rsidRPr="00B41112">
        <w:rPr>
          <w:sz w:val="26"/>
          <w:szCs w:val="26"/>
          <w:rPrChange w:id="12529" w:author="Le Minh Nghia" w:date="2019-10-09T10:56:00Z">
            <w:rPr>
              <w:sz w:val="26"/>
              <w:szCs w:val="26"/>
            </w:rPr>
          </w:rPrChange>
        </w:rPr>
        <w:t xml:space="preserve"> </w:t>
      </w:r>
      <w:proofErr w:type="spellStart"/>
      <w:r w:rsidRPr="00B41112">
        <w:rPr>
          <w:sz w:val="26"/>
          <w:szCs w:val="26"/>
          <w:rPrChange w:id="12530" w:author="Le Minh Nghia" w:date="2019-10-09T10:56:00Z">
            <w:rPr>
              <w:sz w:val="26"/>
              <w:szCs w:val="26"/>
            </w:rPr>
          </w:rPrChange>
        </w:rPr>
        <w:t>chung</w:t>
      </w:r>
      <w:proofErr w:type="spellEnd"/>
      <w:r w:rsidRPr="00B41112">
        <w:rPr>
          <w:sz w:val="26"/>
          <w:szCs w:val="26"/>
          <w:rPrChange w:id="12531" w:author="Le Minh Nghia" w:date="2019-10-09T10:56:00Z">
            <w:rPr>
              <w:sz w:val="26"/>
              <w:szCs w:val="26"/>
            </w:rPr>
          </w:rPrChange>
        </w:rPr>
        <w:t xml:space="preserve"> </w:t>
      </w:r>
      <w:proofErr w:type="spellStart"/>
      <w:r w:rsidRPr="00B41112">
        <w:rPr>
          <w:sz w:val="26"/>
          <w:szCs w:val="26"/>
          <w:rPrChange w:id="12532" w:author="Le Minh Nghia" w:date="2019-10-09T10:56:00Z">
            <w:rPr>
              <w:sz w:val="26"/>
              <w:szCs w:val="26"/>
            </w:rPr>
          </w:rPrChange>
        </w:rPr>
        <w:t>như</w:t>
      </w:r>
      <w:proofErr w:type="spellEnd"/>
      <w:r w:rsidRPr="00B41112">
        <w:rPr>
          <w:sz w:val="26"/>
          <w:szCs w:val="26"/>
          <w:rPrChange w:id="12533" w:author="Le Minh Nghia" w:date="2019-10-09T10:56:00Z">
            <w:rPr>
              <w:sz w:val="26"/>
              <w:szCs w:val="26"/>
            </w:rPr>
          </w:rPrChange>
        </w:rPr>
        <w:t xml:space="preserve"> </w:t>
      </w:r>
      <w:proofErr w:type="spellStart"/>
      <w:r w:rsidRPr="00B41112">
        <w:rPr>
          <w:sz w:val="26"/>
          <w:szCs w:val="26"/>
          <w:rPrChange w:id="12534" w:author="Le Minh Nghia" w:date="2019-10-09T10:56:00Z">
            <w:rPr>
              <w:sz w:val="26"/>
              <w:szCs w:val="26"/>
            </w:rPr>
          </w:rPrChange>
        </w:rPr>
        <w:t>sau</w:t>
      </w:r>
      <w:proofErr w:type="spellEnd"/>
      <w:r w:rsidRPr="00B41112">
        <w:rPr>
          <w:sz w:val="26"/>
          <w:szCs w:val="26"/>
          <w:rPrChange w:id="12535" w:author="Le Minh Nghia" w:date="2019-10-09T10:56:00Z">
            <w:rPr>
              <w:sz w:val="26"/>
              <w:szCs w:val="26"/>
            </w:rPr>
          </w:rPrChange>
        </w:rPr>
        <w:t xml:space="preserve">: </w:t>
      </w:r>
      <w:proofErr w:type="spellStart"/>
      <w:r w:rsidRPr="00B41112">
        <w:rPr>
          <w:sz w:val="26"/>
          <w:szCs w:val="26"/>
          <w:rPrChange w:id="12536" w:author="Le Minh Nghia" w:date="2019-10-09T10:56:00Z">
            <w:rPr>
              <w:sz w:val="26"/>
              <w:szCs w:val="26"/>
            </w:rPr>
          </w:rPrChange>
        </w:rPr>
        <w:t>đa</w:t>
      </w:r>
      <w:proofErr w:type="spellEnd"/>
      <w:r w:rsidRPr="00B41112">
        <w:rPr>
          <w:sz w:val="26"/>
          <w:szCs w:val="26"/>
          <w:rPrChange w:id="12537" w:author="Le Minh Nghia" w:date="2019-10-09T10:56:00Z">
            <w:rPr>
              <w:sz w:val="26"/>
              <w:szCs w:val="26"/>
            </w:rPr>
          </w:rPrChange>
        </w:rPr>
        <w:t xml:space="preserve"> </w:t>
      </w:r>
      <w:proofErr w:type="spellStart"/>
      <w:r w:rsidRPr="00B41112">
        <w:rPr>
          <w:sz w:val="26"/>
          <w:szCs w:val="26"/>
          <w:rPrChange w:id="12538" w:author="Le Minh Nghia" w:date="2019-10-09T10:56:00Z">
            <w:rPr>
              <w:sz w:val="26"/>
              <w:szCs w:val="26"/>
            </w:rPr>
          </w:rPrChange>
        </w:rPr>
        <w:t>số</w:t>
      </w:r>
      <w:proofErr w:type="spellEnd"/>
      <w:r w:rsidRPr="00B41112">
        <w:rPr>
          <w:sz w:val="26"/>
          <w:szCs w:val="26"/>
          <w:rPrChange w:id="12539" w:author="Le Minh Nghia" w:date="2019-10-09T10:56:00Z">
            <w:rPr>
              <w:sz w:val="26"/>
              <w:szCs w:val="26"/>
            </w:rPr>
          </w:rPrChange>
        </w:rPr>
        <w:t xml:space="preserve"> </w:t>
      </w:r>
      <w:proofErr w:type="spellStart"/>
      <w:r w:rsidRPr="00B41112">
        <w:rPr>
          <w:sz w:val="26"/>
          <w:szCs w:val="26"/>
          <w:rPrChange w:id="12540" w:author="Le Minh Nghia" w:date="2019-10-09T10:56:00Z">
            <w:rPr>
              <w:sz w:val="26"/>
              <w:szCs w:val="26"/>
            </w:rPr>
          </w:rPrChange>
        </w:rPr>
        <w:t>các</w:t>
      </w:r>
      <w:proofErr w:type="spellEnd"/>
      <w:r w:rsidRPr="00B41112">
        <w:rPr>
          <w:sz w:val="26"/>
          <w:szCs w:val="26"/>
          <w:rPrChange w:id="12541" w:author="Le Minh Nghia" w:date="2019-10-09T10:56:00Z">
            <w:rPr>
              <w:sz w:val="26"/>
              <w:szCs w:val="26"/>
            </w:rPr>
          </w:rPrChange>
        </w:rPr>
        <w:t xml:space="preserve"> website </w:t>
      </w:r>
      <w:proofErr w:type="spellStart"/>
      <w:r w:rsidRPr="00B41112">
        <w:rPr>
          <w:sz w:val="26"/>
          <w:szCs w:val="26"/>
          <w:rPrChange w:id="12542" w:author="Le Minh Nghia" w:date="2019-10-09T10:56:00Z">
            <w:rPr>
              <w:sz w:val="26"/>
              <w:szCs w:val="26"/>
            </w:rPr>
          </w:rPrChange>
        </w:rPr>
        <w:t>quản</w:t>
      </w:r>
      <w:proofErr w:type="spellEnd"/>
      <w:r w:rsidRPr="00B41112">
        <w:rPr>
          <w:sz w:val="26"/>
          <w:szCs w:val="26"/>
          <w:rPrChange w:id="12543" w:author="Le Minh Nghia" w:date="2019-10-09T10:56:00Z">
            <w:rPr>
              <w:sz w:val="26"/>
              <w:szCs w:val="26"/>
            </w:rPr>
          </w:rPrChange>
        </w:rPr>
        <w:t xml:space="preserve"> </w:t>
      </w:r>
      <w:proofErr w:type="spellStart"/>
      <w:r w:rsidRPr="00B41112">
        <w:rPr>
          <w:sz w:val="26"/>
          <w:szCs w:val="26"/>
          <w:rPrChange w:id="12544" w:author="Le Minh Nghia" w:date="2019-10-09T10:56:00Z">
            <w:rPr>
              <w:sz w:val="26"/>
              <w:szCs w:val="26"/>
            </w:rPr>
          </w:rPrChange>
        </w:rPr>
        <w:t>lý</w:t>
      </w:r>
      <w:proofErr w:type="spellEnd"/>
      <w:r w:rsidRPr="00B41112">
        <w:rPr>
          <w:sz w:val="26"/>
          <w:szCs w:val="26"/>
          <w:rPrChange w:id="12545" w:author="Le Minh Nghia" w:date="2019-10-09T10:56:00Z">
            <w:rPr>
              <w:sz w:val="26"/>
              <w:szCs w:val="26"/>
            </w:rPr>
          </w:rPrChange>
        </w:rPr>
        <w:t xml:space="preserve"> </w:t>
      </w:r>
      <w:proofErr w:type="spellStart"/>
      <w:r w:rsidRPr="00B41112">
        <w:rPr>
          <w:sz w:val="26"/>
          <w:szCs w:val="26"/>
          <w:rPrChange w:id="12546" w:author="Le Minh Nghia" w:date="2019-10-09T10:56:00Z">
            <w:rPr>
              <w:sz w:val="26"/>
              <w:szCs w:val="26"/>
            </w:rPr>
          </w:rPrChange>
        </w:rPr>
        <w:t>cựu</w:t>
      </w:r>
      <w:proofErr w:type="spellEnd"/>
      <w:r w:rsidRPr="00B41112">
        <w:rPr>
          <w:sz w:val="26"/>
          <w:szCs w:val="26"/>
          <w:rPrChange w:id="12547" w:author="Le Minh Nghia" w:date="2019-10-09T10:56:00Z">
            <w:rPr>
              <w:sz w:val="26"/>
              <w:szCs w:val="26"/>
            </w:rPr>
          </w:rPrChange>
        </w:rPr>
        <w:t xml:space="preserve"> </w:t>
      </w:r>
      <w:proofErr w:type="spellStart"/>
      <w:r w:rsidRPr="00B41112">
        <w:rPr>
          <w:sz w:val="26"/>
          <w:szCs w:val="26"/>
          <w:rPrChange w:id="12548" w:author="Le Minh Nghia" w:date="2019-10-09T10:56:00Z">
            <w:rPr>
              <w:sz w:val="26"/>
              <w:szCs w:val="26"/>
            </w:rPr>
          </w:rPrChange>
        </w:rPr>
        <w:t>sinh</w:t>
      </w:r>
      <w:proofErr w:type="spellEnd"/>
      <w:r w:rsidRPr="00B41112">
        <w:rPr>
          <w:sz w:val="26"/>
          <w:szCs w:val="26"/>
          <w:rPrChange w:id="12549" w:author="Le Minh Nghia" w:date="2019-10-09T10:56:00Z">
            <w:rPr>
              <w:sz w:val="26"/>
              <w:szCs w:val="26"/>
            </w:rPr>
          </w:rPrChange>
        </w:rPr>
        <w:t xml:space="preserve"> </w:t>
      </w:r>
      <w:proofErr w:type="spellStart"/>
      <w:r w:rsidRPr="00B41112">
        <w:rPr>
          <w:sz w:val="26"/>
          <w:szCs w:val="26"/>
          <w:rPrChange w:id="12550" w:author="Le Minh Nghia" w:date="2019-10-09T10:56:00Z">
            <w:rPr>
              <w:sz w:val="26"/>
              <w:szCs w:val="26"/>
            </w:rPr>
          </w:rPrChange>
        </w:rPr>
        <w:t>viên</w:t>
      </w:r>
      <w:proofErr w:type="spellEnd"/>
      <w:r w:rsidRPr="00B41112">
        <w:rPr>
          <w:sz w:val="26"/>
          <w:szCs w:val="26"/>
          <w:rPrChange w:id="12551" w:author="Le Minh Nghia" w:date="2019-10-09T10:56:00Z">
            <w:rPr>
              <w:sz w:val="26"/>
              <w:szCs w:val="26"/>
            </w:rPr>
          </w:rPrChange>
        </w:rPr>
        <w:t xml:space="preserve"> </w:t>
      </w:r>
      <w:proofErr w:type="spellStart"/>
      <w:r w:rsidRPr="00B41112">
        <w:rPr>
          <w:sz w:val="26"/>
          <w:szCs w:val="26"/>
          <w:rPrChange w:id="12552" w:author="Le Minh Nghia" w:date="2019-10-09T10:56:00Z">
            <w:rPr>
              <w:sz w:val="26"/>
              <w:szCs w:val="26"/>
            </w:rPr>
          </w:rPrChange>
        </w:rPr>
        <w:t>của</w:t>
      </w:r>
      <w:proofErr w:type="spellEnd"/>
      <w:r w:rsidRPr="00B41112">
        <w:rPr>
          <w:sz w:val="26"/>
          <w:szCs w:val="26"/>
          <w:rPrChange w:id="12553" w:author="Le Minh Nghia" w:date="2019-10-09T10:56:00Z">
            <w:rPr>
              <w:sz w:val="26"/>
              <w:szCs w:val="26"/>
            </w:rPr>
          </w:rPrChange>
        </w:rPr>
        <w:t xml:space="preserve"> </w:t>
      </w:r>
      <w:proofErr w:type="spellStart"/>
      <w:r w:rsidRPr="00B41112">
        <w:rPr>
          <w:sz w:val="26"/>
          <w:szCs w:val="26"/>
          <w:rPrChange w:id="12554" w:author="Le Minh Nghia" w:date="2019-10-09T10:56:00Z">
            <w:rPr>
              <w:sz w:val="26"/>
              <w:szCs w:val="26"/>
            </w:rPr>
          </w:rPrChange>
        </w:rPr>
        <w:t>các</w:t>
      </w:r>
      <w:proofErr w:type="spellEnd"/>
      <w:r w:rsidRPr="00B41112">
        <w:rPr>
          <w:sz w:val="26"/>
          <w:szCs w:val="26"/>
          <w:rPrChange w:id="12555" w:author="Le Minh Nghia" w:date="2019-10-09T10:56:00Z">
            <w:rPr>
              <w:sz w:val="26"/>
              <w:szCs w:val="26"/>
            </w:rPr>
          </w:rPrChange>
        </w:rPr>
        <w:t xml:space="preserve"> </w:t>
      </w:r>
      <w:proofErr w:type="spellStart"/>
      <w:r w:rsidRPr="00B41112">
        <w:rPr>
          <w:sz w:val="26"/>
          <w:szCs w:val="26"/>
          <w:rPrChange w:id="12556" w:author="Le Minh Nghia" w:date="2019-10-09T10:56:00Z">
            <w:rPr>
              <w:sz w:val="26"/>
              <w:szCs w:val="26"/>
            </w:rPr>
          </w:rPrChange>
        </w:rPr>
        <w:t>trường</w:t>
      </w:r>
      <w:proofErr w:type="spellEnd"/>
      <w:r w:rsidRPr="00B41112">
        <w:rPr>
          <w:sz w:val="26"/>
          <w:szCs w:val="26"/>
          <w:rPrChange w:id="12557" w:author="Le Minh Nghia" w:date="2019-10-09T10:56:00Z">
            <w:rPr>
              <w:sz w:val="26"/>
              <w:szCs w:val="26"/>
            </w:rPr>
          </w:rPrChange>
        </w:rPr>
        <w:t xml:space="preserve"> </w:t>
      </w:r>
      <w:proofErr w:type="spellStart"/>
      <w:r w:rsidRPr="00B41112">
        <w:rPr>
          <w:sz w:val="26"/>
          <w:szCs w:val="26"/>
          <w:rPrChange w:id="12558" w:author="Le Minh Nghia" w:date="2019-10-09T10:56:00Z">
            <w:rPr>
              <w:sz w:val="26"/>
              <w:szCs w:val="26"/>
            </w:rPr>
          </w:rPrChange>
        </w:rPr>
        <w:t>đại</w:t>
      </w:r>
      <w:proofErr w:type="spellEnd"/>
      <w:r w:rsidRPr="00B41112">
        <w:rPr>
          <w:sz w:val="26"/>
          <w:szCs w:val="26"/>
          <w:rPrChange w:id="12559" w:author="Le Minh Nghia" w:date="2019-10-09T10:56:00Z">
            <w:rPr>
              <w:sz w:val="26"/>
              <w:szCs w:val="26"/>
            </w:rPr>
          </w:rPrChange>
        </w:rPr>
        <w:t xml:space="preserve"> </w:t>
      </w:r>
      <w:proofErr w:type="spellStart"/>
      <w:r w:rsidRPr="00B41112">
        <w:rPr>
          <w:sz w:val="26"/>
          <w:szCs w:val="26"/>
          <w:rPrChange w:id="12560" w:author="Le Minh Nghia" w:date="2019-10-09T10:56:00Z">
            <w:rPr>
              <w:sz w:val="26"/>
              <w:szCs w:val="26"/>
            </w:rPr>
          </w:rPrChange>
        </w:rPr>
        <w:t>học</w:t>
      </w:r>
      <w:proofErr w:type="spellEnd"/>
      <w:r w:rsidRPr="00B41112">
        <w:rPr>
          <w:sz w:val="26"/>
          <w:szCs w:val="26"/>
          <w:rPrChange w:id="12561" w:author="Le Minh Nghia" w:date="2019-10-09T10:56:00Z">
            <w:rPr>
              <w:sz w:val="26"/>
              <w:szCs w:val="26"/>
            </w:rPr>
          </w:rPrChange>
        </w:rPr>
        <w:t xml:space="preserve"> </w:t>
      </w:r>
      <w:proofErr w:type="spellStart"/>
      <w:r w:rsidRPr="00B41112">
        <w:rPr>
          <w:sz w:val="26"/>
          <w:szCs w:val="26"/>
          <w:rPrChange w:id="12562" w:author="Le Minh Nghia" w:date="2019-10-09T10:56:00Z">
            <w:rPr>
              <w:sz w:val="26"/>
              <w:szCs w:val="26"/>
            </w:rPr>
          </w:rPrChange>
        </w:rPr>
        <w:t>trong</w:t>
      </w:r>
      <w:proofErr w:type="spellEnd"/>
      <w:r w:rsidRPr="00B41112">
        <w:rPr>
          <w:sz w:val="26"/>
          <w:szCs w:val="26"/>
          <w:rPrChange w:id="12563" w:author="Le Minh Nghia" w:date="2019-10-09T10:56:00Z">
            <w:rPr>
              <w:sz w:val="26"/>
              <w:szCs w:val="26"/>
            </w:rPr>
          </w:rPrChange>
        </w:rPr>
        <w:t xml:space="preserve"> </w:t>
      </w:r>
      <w:proofErr w:type="spellStart"/>
      <w:r w:rsidRPr="00B41112">
        <w:rPr>
          <w:sz w:val="26"/>
          <w:szCs w:val="26"/>
          <w:rPrChange w:id="12564" w:author="Le Minh Nghia" w:date="2019-10-09T10:56:00Z">
            <w:rPr>
              <w:sz w:val="26"/>
              <w:szCs w:val="26"/>
            </w:rPr>
          </w:rPrChange>
        </w:rPr>
        <w:t>nước</w:t>
      </w:r>
      <w:proofErr w:type="spellEnd"/>
      <w:r w:rsidRPr="00B41112">
        <w:rPr>
          <w:sz w:val="26"/>
          <w:szCs w:val="26"/>
          <w:rPrChange w:id="12565" w:author="Le Minh Nghia" w:date="2019-10-09T10:56:00Z">
            <w:rPr>
              <w:sz w:val="26"/>
              <w:szCs w:val="26"/>
            </w:rPr>
          </w:rPrChange>
        </w:rPr>
        <w:t xml:space="preserve"> </w:t>
      </w:r>
      <w:proofErr w:type="spellStart"/>
      <w:r w:rsidRPr="00B41112">
        <w:rPr>
          <w:sz w:val="26"/>
          <w:szCs w:val="26"/>
          <w:rPrChange w:id="12566" w:author="Le Minh Nghia" w:date="2019-10-09T10:56:00Z">
            <w:rPr>
              <w:sz w:val="26"/>
              <w:szCs w:val="26"/>
            </w:rPr>
          </w:rPrChange>
        </w:rPr>
        <w:t>đều</w:t>
      </w:r>
      <w:proofErr w:type="spellEnd"/>
      <w:r w:rsidRPr="00B41112">
        <w:rPr>
          <w:sz w:val="26"/>
          <w:szCs w:val="26"/>
          <w:rPrChange w:id="12567" w:author="Le Minh Nghia" w:date="2019-10-09T10:56:00Z">
            <w:rPr>
              <w:sz w:val="26"/>
              <w:szCs w:val="26"/>
            </w:rPr>
          </w:rPrChange>
        </w:rPr>
        <w:t xml:space="preserve"> </w:t>
      </w:r>
      <w:proofErr w:type="spellStart"/>
      <w:r w:rsidRPr="00B41112">
        <w:rPr>
          <w:sz w:val="26"/>
          <w:szCs w:val="26"/>
          <w:rPrChange w:id="12568" w:author="Le Minh Nghia" w:date="2019-10-09T10:56:00Z">
            <w:rPr>
              <w:sz w:val="26"/>
              <w:szCs w:val="26"/>
            </w:rPr>
          </w:rPrChange>
        </w:rPr>
        <w:t>không</w:t>
      </w:r>
      <w:proofErr w:type="spellEnd"/>
      <w:r w:rsidRPr="00B41112">
        <w:rPr>
          <w:sz w:val="26"/>
          <w:szCs w:val="26"/>
          <w:rPrChange w:id="12569" w:author="Le Minh Nghia" w:date="2019-10-09T10:56:00Z">
            <w:rPr>
              <w:sz w:val="26"/>
              <w:szCs w:val="26"/>
            </w:rPr>
          </w:rPrChange>
        </w:rPr>
        <w:t xml:space="preserve"> </w:t>
      </w:r>
      <w:proofErr w:type="spellStart"/>
      <w:r w:rsidRPr="00B41112">
        <w:rPr>
          <w:sz w:val="26"/>
          <w:szCs w:val="26"/>
          <w:rPrChange w:id="12570" w:author="Le Minh Nghia" w:date="2019-10-09T10:56:00Z">
            <w:rPr>
              <w:sz w:val="26"/>
              <w:szCs w:val="26"/>
            </w:rPr>
          </w:rPrChange>
        </w:rPr>
        <w:t>quản</w:t>
      </w:r>
      <w:proofErr w:type="spellEnd"/>
      <w:r w:rsidRPr="00B41112">
        <w:rPr>
          <w:sz w:val="26"/>
          <w:szCs w:val="26"/>
          <w:rPrChange w:id="12571" w:author="Le Minh Nghia" w:date="2019-10-09T10:56:00Z">
            <w:rPr>
              <w:sz w:val="26"/>
              <w:szCs w:val="26"/>
            </w:rPr>
          </w:rPrChange>
        </w:rPr>
        <w:t xml:space="preserve"> </w:t>
      </w:r>
      <w:proofErr w:type="spellStart"/>
      <w:r w:rsidRPr="00B41112">
        <w:rPr>
          <w:sz w:val="26"/>
          <w:szCs w:val="26"/>
          <w:rPrChange w:id="12572" w:author="Le Minh Nghia" w:date="2019-10-09T10:56:00Z">
            <w:rPr>
              <w:sz w:val="26"/>
              <w:szCs w:val="26"/>
            </w:rPr>
          </w:rPrChange>
        </w:rPr>
        <w:t>lý</w:t>
      </w:r>
      <w:proofErr w:type="spellEnd"/>
      <w:r w:rsidRPr="00B41112">
        <w:rPr>
          <w:sz w:val="26"/>
          <w:szCs w:val="26"/>
          <w:rPrChange w:id="12573" w:author="Le Minh Nghia" w:date="2019-10-09T10:56:00Z">
            <w:rPr>
              <w:sz w:val="26"/>
              <w:szCs w:val="26"/>
            </w:rPr>
          </w:rPrChange>
        </w:rPr>
        <w:t xml:space="preserve"> </w:t>
      </w:r>
      <w:proofErr w:type="spellStart"/>
      <w:r w:rsidRPr="00B41112">
        <w:rPr>
          <w:sz w:val="26"/>
          <w:szCs w:val="26"/>
          <w:rPrChange w:id="12574" w:author="Le Minh Nghia" w:date="2019-10-09T10:56:00Z">
            <w:rPr>
              <w:sz w:val="26"/>
              <w:szCs w:val="26"/>
            </w:rPr>
          </w:rPrChange>
        </w:rPr>
        <w:t>được</w:t>
      </w:r>
      <w:proofErr w:type="spellEnd"/>
      <w:r w:rsidRPr="00B41112">
        <w:rPr>
          <w:sz w:val="26"/>
          <w:szCs w:val="26"/>
          <w:rPrChange w:id="12575" w:author="Le Minh Nghia" w:date="2019-10-09T10:56:00Z">
            <w:rPr>
              <w:sz w:val="26"/>
              <w:szCs w:val="26"/>
            </w:rPr>
          </w:rPrChange>
        </w:rPr>
        <w:t xml:space="preserve"> </w:t>
      </w:r>
      <w:proofErr w:type="spellStart"/>
      <w:r w:rsidRPr="00B41112">
        <w:rPr>
          <w:sz w:val="26"/>
          <w:szCs w:val="26"/>
          <w:rPrChange w:id="12576" w:author="Le Minh Nghia" w:date="2019-10-09T10:56:00Z">
            <w:rPr>
              <w:sz w:val="26"/>
              <w:szCs w:val="26"/>
            </w:rPr>
          </w:rPrChange>
        </w:rPr>
        <w:t>đầy</w:t>
      </w:r>
      <w:proofErr w:type="spellEnd"/>
      <w:r w:rsidRPr="00B41112">
        <w:rPr>
          <w:sz w:val="26"/>
          <w:szCs w:val="26"/>
          <w:rPrChange w:id="12577" w:author="Le Minh Nghia" w:date="2019-10-09T10:56:00Z">
            <w:rPr>
              <w:sz w:val="26"/>
              <w:szCs w:val="26"/>
            </w:rPr>
          </w:rPrChange>
        </w:rPr>
        <w:t xml:space="preserve"> </w:t>
      </w:r>
      <w:proofErr w:type="spellStart"/>
      <w:r w:rsidRPr="00B41112">
        <w:rPr>
          <w:sz w:val="26"/>
          <w:szCs w:val="26"/>
          <w:rPrChange w:id="12578" w:author="Le Minh Nghia" w:date="2019-10-09T10:56:00Z">
            <w:rPr>
              <w:sz w:val="26"/>
              <w:szCs w:val="26"/>
            </w:rPr>
          </w:rPrChange>
        </w:rPr>
        <w:t>đủ</w:t>
      </w:r>
      <w:proofErr w:type="spellEnd"/>
      <w:r w:rsidRPr="00B41112">
        <w:rPr>
          <w:sz w:val="26"/>
          <w:szCs w:val="26"/>
          <w:rPrChange w:id="12579" w:author="Le Minh Nghia" w:date="2019-10-09T10:56:00Z">
            <w:rPr>
              <w:sz w:val="26"/>
              <w:szCs w:val="26"/>
            </w:rPr>
          </w:rPrChange>
        </w:rPr>
        <w:t xml:space="preserve"> </w:t>
      </w:r>
      <w:proofErr w:type="spellStart"/>
      <w:r w:rsidRPr="00B41112">
        <w:rPr>
          <w:sz w:val="26"/>
          <w:szCs w:val="26"/>
          <w:rPrChange w:id="12580" w:author="Le Minh Nghia" w:date="2019-10-09T10:56:00Z">
            <w:rPr>
              <w:sz w:val="26"/>
              <w:szCs w:val="26"/>
            </w:rPr>
          </w:rPrChange>
        </w:rPr>
        <w:t>thông</w:t>
      </w:r>
      <w:proofErr w:type="spellEnd"/>
      <w:r w:rsidRPr="00B41112">
        <w:rPr>
          <w:sz w:val="26"/>
          <w:szCs w:val="26"/>
          <w:rPrChange w:id="12581" w:author="Le Minh Nghia" w:date="2019-10-09T10:56:00Z">
            <w:rPr>
              <w:sz w:val="26"/>
              <w:szCs w:val="26"/>
            </w:rPr>
          </w:rPrChange>
        </w:rPr>
        <w:t xml:space="preserve"> tin </w:t>
      </w:r>
      <w:proofErr w:type="spellStart"/>
      <w:r w:rsidRPr="00B41112">
        <w:rPr>
          <w:sz w:val="26"/>
          <w:szCs w:val="26"/>
          <w:rPrChange w:id="12582" w:author="Le Minh Nghia" w:date="2019-10-09T10:56:00Z">
            <w:rPr>
              <w:sz w:val="26"/>
              <w:szCs w:val="26"/>
            </w:rPr>
          </w:rPrChange>
        </w:rPr>
        <w:t>về</w:t>
      </w:r>
      <w:proofErr w:type="spellEnd"/>
      <w:r w:rsidRPr="00B41112">
        <w:rPr>
          <w:sz w:val="26"/>
          <w:szCs w:val="26"/>
          <w:rPrChange w:id="12583" w:author="Le Minh Nghia" w:date="2019-10-09T10:56:00Z">
            <w:rPr>
              <w:sz w:val="26"/>
              <w:szCs w:val="26"/>
            </w:rPr>
          </w:rPrChange>
        </w:rPr>
        <w:t xml:space="preserve"> </w:t>
      </w:r>
      <w:proofErr w:type="spellStart"/>
      <w:r w:rsidRPr="00B41112">
        <w:rPr>
          <w:sz w:val="26"/>
          <w:szCs w:val="26"/>
          <w:rPrChange w:id="12584" w:author="Le Minh Nghia" w:date="2019-10-09T10:56:00Z">
            <w:rPr>
              <w:sz w:val="26"/>
              <w:szCs w:val="26"/>
            </w:rPr>
          </w:rPrChange>
        </w:rPr>
        <w:t>cựu</w:t>
      </w:r>
      <w:proofErr w:type="spellEnd"/>
      <w:r w:rsidR="006B0903" w:rsidRPr="00B41112">
        <w:rPr>
          <w:sz w:val="26"/>
          <w:szCs w:val="26"/>
          <w:rPrChange w:id="12585" w:author="Le Minh Nghia" w:date="2019-10-09T10:56:00Z">
            <w:rPr>
              <w:sz w:val="26"/>
              <w:szCs w:val="26"/>
            </w:rPr>
          </w:rPrChange>
        </w:rPr>
        <w:t xml:space="preserve"> </w:t>
      </w:r>
      <w:proofErr w:type="spellStart"/>
      <w:r w:rsidRPr="00B41112">
        <w:rPr>
          <w:sz w:val="26"/>
          <w:szCs w:val="26"/>
          <w:rPrChange w:id="12586" w:author="Le Minh Nghia" w:date="2019-10-09T10:56:00Z">
            <w:rPr>
              <w:sz w:val="26"/>
              <w:szCs w:val="26"/>
            </w:rPr>
          </w:rPrChange>
        </w:rPr>
        <w:t>sinh</w:t>
      </w:r>
      <w:proofErr w:type="spellEnd"/>
      <w:r w:rsidRPr="00B41112">
        <w:rPr>
          <w:sz w:val="26"/>
          <w:szCs w:val="26"/>
          <w:rPrChange w:id="12587" w:author="Le Minh Nghia" w:date="2019-10-09T10:56:00Z">
            <w:rPr>
              <w:sz w:val="26"/>
              <w:szCs w:val="26"/>
            </w:rPr>
          </w:rPrChange>
        </w:rPr>
        <w:t xml:space="preserve"> </w:t>
      </w:r>
      <w:proofErr w:type="spellStart"/>
      <w:r w:rsidRPr="00B41112">
        <w:rPr>
          <w:sz w:val="26"/>
          <w:szCs w:val="26"/>
          <w:rPrChange w:id="12588" w:author="Le Minh Nghia" w:date="2019-10-09T10:56:00Z">
            <w:rPr>
              <w:sz w:val="26"/>
              <w:szCs w:val="26"/>
            </w:rPr>
          </w:rPrChange>
        </w:rPr>
        <w:t>viên</w:t>
      </w:r>
      <w:proofErr w:type="spellEnd"/>
      <w:r w:rsidRPr="00B41112">
        <w:rPr>
          <w:sz w:val="26"/>
          <w:szCs w:val="26"/>
          <w:rPrChange w:id="12589" w:author="Le Minh Nghia" w:date="2019-10-09T10:56:00Z">
            <w:rPr>
              <w:sz w:val="26"/>
              <w:szCs w:val="26"/>
            </w:rPr>
          </w:rPrChange>
        </w:rPr>
        <w:t xml:space="preserve"> </w:t>
      </w:r>
      <w:proofErr w:type="spellStart"/>
      <w:r w:rsidRPr="00B41112">
        <w:rPr>
          <w:sz w:val="26"/>
          <w:szCs w:val="26"/>
          <w:rPrChange w:id="12590" w:author="Le Minh Nghia" w:date="2019-10-09T10:56:00Z">
            <w:rPr>
              <w:sz w:val="26"/>
              <w:szCs w:val="26"/>
            </w:rPr>
          </w:rPrChange>
        </w:rPr>
        <w:t>mà</w:t>
      </w:r>
      <w:proofErr w:type="spellEnd"/>
      <w:r w:rsidRPr="00B41112">
        <w:rPr>
          <w:sz w:val="26"/>
          <w:szCs w:val="26"/>
          <w:rPrChange w:id="12591" w:author="Le Minh Nghia" w:date="2019-10-09T10:56:00Z">
            <w:rPr>
              <w:sz w:val="26"/>
              <w:szCs w:val="26"/>
            </w:rPr>
          </w:rPrChange>
        </w:rPr>
        <w:t xml:space="preserve"> </w:t>
      </w:r>
      <w:proofErr w:type="spellStart"/>
      <w:r w:rsidRPr="00B41112">
        <w:rPr>
          <w:sz w:val="26"/>
          <w:szCs w:val="26"/>
          <w:rPrChange w:id="12592" w:author="Le Minh Nghia" w:date="2019-10-09T10:56:00Z">
            <w:rPr>
              <w:sz w:val="26"/>
              <w:szCs w:val="26"/>
            </w:rPr>
          </w:rPrChange>
        </w:rPr>
        <w:t>chỉ</w:t>
      </w:r>
      <w:proofErr w:type="spellEnd"/>
      <w:r w:rsidRPr="00B41112">
        <w:rPr>
          <w:sz w:val="26"/>
          <w:szCs w:val="26"/>
          <w:rPrChange w:id="12593" w:author="Le Minh Nghia" w:date="2019-10-09T10:56:00Z">
            <w:rPr>
              <w:sz w:val="26"/>
              <w:szCs w:val="26"/>
            </w:rPr>
          </w:rPrChange>
        </w:rPr>
        <w:t xml:space="preserve"> </w:t>
      </w:r>
      <w:proofErr w:type="spellStart"/>
      <w:r w:rsidRPr="00B41112">
        <w:rPr>
          <w:sz w:val="26"/>
          <w:szCs w:val="26"/>
          <w:rPrChange w:id="12594" w:author="Le Minh Nghia" w:date="2019-10-09T10:56:00Z">
            <w:rPr>
              <w:sz w:val="26"/>
              <w:szCs w:val="26"/>
            </w:rPr>
          </w:rPrChange>
        </w:rPr>
        <w:t>quản</w:t>
      </w:r>
      <w:proofErr w:type="spellEnd"/>
      <w:r w:rsidRPr="00B41112">
        <w:rPr>
          <w:sz w:val="26"/>
          <w:szCs w:val="26"/>
          <w:rPrChange w:id="12595" w:author="Le Minh Nghia" w:date="2019-10-09T10:56:00Z">
            <w:rPr>
              <w:sz w:val="26"/>
              <w:szCs w:val="26"/>
            </w:rPr>
          </w:rPrChange>
        </w:rPr>
        <w:t xml:space="preserve"> </w:t>
      </w:r>
      <w:proofErr w:type="spellStart"/>
      <w:r w:rsidRPr="00B41112">
        <w:rPr>
          <w:sz w:val="26"/>
          <w:szCs w:val="26"/>
          <w:rPrChange w:id="12596" w:author="Le Minh Nghia" w:date="2019-10-09T10:56:00Z">
            <w:rPr>
              <w:sz w:val="26"/>
              <w:szCs w:val="26"/>
            </w:rPr>
          </w:rPrChange>
        </w:rPr>
        <w:t>lý</w:t>
      </w:r>
      <w:proofErr w:type="spellEnd"/>
      <w:r w:rsidRPr="00B41112">
        <w:rPr>
          <w:sz w:val="26"/>
          <w:szCs w:val="26"/>
          <w:rPrChange w:id="12597" w:author="Le Minh Nghia" w:date="2019-10-09T10:56:00Z">
            <w:rPr>
              <w:sz w:val="26"/>
              <w:szCs w:val="26"/>
            </w:rPr>
          </w:rPrChange>
        </w:rPr>
        <w:t xml:space="preserve"> </w:t>
      </w:r>
      <w:proofErr w:type="spellStart"/>
      <w:r w:rsidRPr="00B41112">
        <w:rPr>
          <w:sz w:val="26"/>
          <w:szCs w:val="26"/>
          <w:rPrChange w:id="12598" w:author="Le Minh Nghia" w:date="2019-10-09T10:56:00Z">
            <w:rPr>
              <w:sz w:val="26"/>
              <w:szCs w:val="26"/>
            </w:rPr>
          </w:rPrChange>
        </w:rPr>
        <w:t>được</w:t>
      </w:r>
      <w:proofErr w:type="spellEnd"/>
      <w:r w:rsidRPr="00B41112">
        <w:rPr>
          <w:sz w:val="26"/>
          <w:szCs w:val="26"/>
          <w:rPrChange w:id="12599" w:author="Le Minh Nghia" w:date="2019-10-09T10:56:00Z">
            <w:rPr>
              <w:sz w:val="26"/>
              <w:szCs w:val="26"/>
            </w:rPr>
          </w:rPrChange>
        </w:rPr>
        <w:t xml:space="preserve"> </w:t>
      </w:r>
      <w:proofErr w:type="spellStart"/>
      <w:r w:rsidRPr="00B41112">
        <w:rPr>
          <w:sz w:val="26"/>
          <w:szCs w:val="26"/>
          <w:rPrChange w:id="12600" w:author="Le Minh Nghia" w:date="2019-10-09T10:56:00Z">
            <w:rPr>
              <w:sz w:val="26"/>
              <w:szCs w:val="26"/>
            </w:rPr>
          </w:rPrChange>
        </w:rPr>
        <w:t>sinh</w:t>
      </w:r>
      <w:proofErr w:type="spellEnd"/>
      <w:r w:rsidRPr="00B41112">
        <w:rPr>
          <w:sz w:val="26"/>
          <w:szCs w:val="26"/>
          <w:rPrChange w:id="12601" w:author="Le Minh Nghia" w:date="2019-10-09T10:56:00Z">
            <w:rPr>
              <w:sz w:val="26"/>
              <w:szCs w:val="26"/>
            </w:rPr>
          </w:rPrChange>
        </w:rPr>
        <w:t xml:space="preserve"> </w:t>
      </w:r>
      <w:proofErr w:type="spellStart"/>
      <w:r w:rsidRPr="00B41112">
        <w:rPr>
          <w:sz w:val="26"/>
          <w:szCs w:val="26"/>
          <w:rPrChange w:id="12602" w:author="Le Minh Nghia" w:date="2019-10-09T10:56:00Z">
            <w:rPr>
              <w:sz w:val="26"/>
              <w:szCs w:val="26"/>
            </w:rPr>
          </w:rPrChange>
        </w:rPr>
        <w:t>viên</w:t>
      </w:r>
      <w:proofErr w:type="spellEnd"/>
      <w:r w:rsidRPr="00B41112">
        <w:rPr>
          <w:sz w:val="26"/>
          <w:szCs w:val="26"/>
          <w:rPrChange w:id="12603" w:author="Le Minh Nghia" w:date="2019-10-09T10:56:00Z">
            <w:rPr>
              <w:sz w:val="26"/>
              <w:szCs w:val="26"/>
            </w:rPr>
          </w:rPrChange>
        </w:rPr>
        <w:t xml:space="preserve"> </w:t>
      </w:r>
      <w:proofErr w:type="spellStart"/>
      <w:r w:rsidRPr="00B41112">
        <w:rPr>
          <w:sz w:val="26"/>
          <w:szCs w:val="26"/>
          <w:rPrChange w:id="12604" w:author="Le Minh Nghia" w:date="2019-10-09T10:56:00Z">
            <w:rPr>
              <w:sz w:val="26"/>
              <w:szCs w:val="26"/>
            </w:rPr>
          </w:rPrChange>
        </w:rPr>
        <w:t>thuộc</w:t>
      </w:r>
      <w:proofErr w:type="spellEnd"/>
      <w:r w:rsidRPr="00B41112">
        <w:rPr>
          <w:sz w:val="26"/>
          <w:szCs w:val="26"/>
          <w:rPrChange w:id="12605" w:author="Le Minh Nghia" w:date="2019-10-09T10:56:00Z">
            <w:rPr>
              <w:sz w:val="26"/>
              <w:szCs w:val="26"/>
            </w:rPr>
          </w:rPrChange>
        </w:rPr>
        <w:t xml:space="preserve"> </w:t>
      </w:r>
      <w:proofErr w:type="spellStart"/>
      <w:r w:rsidRPr="00B41112">
        <w:rPr>
          <w:sz w:val="26"/>
          <w:szCs w:val="26"/>
          <w:rPrChange w:id="12606" w:author="Le Minh Nghia" w:date="2019-10-09T10:56:00Z">
            <w:rPr>
              <w:sz w:val="26"/>
              <w:szCs w:val="26"/>
            </w:rPr>
          </w:rPrChange>
        </w:rPr>
        <w:t>lớp</w:t>
      </w:r>
      <w:proofErr w:type="spellEnd"/>
      <w:r w:rsidRPr="00B41112">
        <w:rPr>
          <w:sz w:val="26"/>
          <w:szCs w:val="26"/>
          <w:rPrChange w:id="12607" w:author="Le Minh Nghia" w:date="2019-10-09T10:56:00Z">
            <w:rPr>
              <w:sz w:val="26"/>
              <w:szCs w:val="26"/>
            </w:rPr>
          </w:rPrChange>
        </w:rPr>
        <w:t xml:space="preserve">, khoa, </w:t>
      </w:r>
      <w:proofErr w:type="spellStart"/>
      <w:r w:rsidRPr="00B41112">
        <w:rPr>
          <w:sz w:val="26"/>
          <w:szCs w:val="26"/>
          <w:rPrChange w:id="12608" w:author="Le Minh Nghia" w:date="2019-10-09T10:56:00Z">
            <w:rPr>
              <w:sz w:val="26"/>
              <w:szCs w:val="26"/>
            </w:rPr>
          </w:rPrChange>
        </w:rPr>
        <w:t>năm</w:t>
      </w:r>
      <w:proofErr w:type="spellEnd"/>
      <w:r w:rsidRPr="00B41112">
        <w:rPr>
          <w:sz w:val="26"/>
          <w:szCs w:val="26"/>
          <w:rPrChange w:id="12609" w:author="Le Minh Nghia" w:date="2019-10-09T10:56:00Z">
            <w:rPr>
              <w:sz w:val="26"/>
              <w:szCs w:val="26"/>
            </w:rPr>
          </w:rPrChange>
        </w:rPr>
        <w:t xml:space="preserve"> </w:t>
      </w:r>
      <w:proofErr w:type="spellStart"/>
      <w:r w:rsidRPr="00B41112">
        <w:rPr>
          <w:sz w:val="26"/>
          <w:szCs w:val="26"/>
          <w:rPrChange w:id="12610" w:author="Le Minh Nghia" w:date="2019-10-09T10:56:00Z">
            <w:rPr>
              <w:sz w:val="26"/>
              <w:szCs w:val="26"/>
            </w:rPr>
          </w:rPrChange>
        </w:rPr>
        <w:t>tốt</w:t>
      </w:r>
      <w:proofErr w:type="spellEnd"/>
      <w:r w:rsidRPr="00B41112">
        <w:rPr>
          <w:sz w:val="26"/>
          <w:szCs w:val="26"/>
          <w:rPrChange w:id="12611" w:author="Le Minh Nghia" w:date="2019-10-09T10:56:00Z">
            <w:rPr>
              <w:sz w:val="26"/>
              <w:szCs w:val="26"/>
            </w:rPr>
          </w:rPrChange>
        </w:rPr>
        <w:t xml:space="preserve"> </w:t>
      </w:r>
      <w:proofErr w:type="spellStart"/>
      <w:r w:rsidRPr="00B41112">
        <w:rPr>
          <w:sz w:val="26"/>
          <w:szCs w:val="26"/>
          <w:rPrChange w:id="12612" w:author="Le Minh Nghia" w:date="2019-10-09T10:56:00Z">
            <w:rPr>
              <w:sz w:val="26"/>
              <w:szCs w:val="26"/>
            </w:rPr>
          </w:rPrChange>
        </w:rPr>
        <w:t>nghiệp</w:t>
      </w:r>
      <w:proofErr w:type="spellEnd"/>
      <w:r w:rsidRPr="00B41112">
        <w:rPr>
          <w:sz w:val="26"/>
          <w:szCs w:val="26"/>
          <w:rPrChange w:id="12613" w:author="Le Minh Nghia" w:date="2019-10-09T10:56:00Z">
            <w:rPr>
              <w:sz w:val="26"/>
              <w:szCs w:val="26"/>
            </w:rPr>
          </w:rPrChange>
        </w:rPr>
        <w:t xml:space="preserve">, </w:t>
      </w:r>
      <w:proofErr w:type="spellStart"/>
      <w:r w:rsidRPr="00B41112">
        <w:rPr>
          <w:sz w:val="26"/>
          <w:szCs w:val="26"/>
          <w:rPrChange w:id="12614" w:author="Le Minh Nghia" w:date="2019-10-09T10:56:00Z">
            <w:rPr>
              <w:sz w:val="26"/>
              <w:szCs w:val="26"/>
            </w:rPr>
          </w:rPrChange>
        </w:rPr>
        <w:t>hoặc</w:t>
      </w:r>
      <w:proofErr w:type="spellEnd"/>
      <w:r w:rsidRPr="00B41112">
        <w:rPr>
          <w:sz w:val="26"/>
          <w:szCs w:val="26"/>
          <w:rPrChange w:id="12615" w:author="Le Minh Nghia" w:date="2019-10-09T10:56:00Z">
            <w:rPr>
              <w:sz w:val="26"/>
              <w:szCs w:val="26"/>
            </w:rPr>
          </w:rPrChange>
        </w:rPr>
        <w:t xml:space="preserve"> </w:t>
      </w:r>
      <w:proofErr w:type="spellStart"/>
      <w:r w:rsidRPr="00B41112">
        <w:rPr>
          <w:sz w:val="26"/>
          <w:szCs w:val="26"/>
          <w:rPrChange w:id="12616" w:author="Le Minh Nghia" w:date="2019-10-09T10:56:00Z">
            <w:rPr>
              <w:sz w:val="26"/>
              <w:szCs w:val="26"/>
            </w:rPr>
          </w:rPrChange>
        </w:rPr>
        <w:t>là</w:t>
      </w:r>
      <w:proofErr w:type="spellEnd"/>
      <w:r w:rsidRPr="00B41112">
        <w:rPr>
          <w:sz w:val="26"/>
          <w:szCs w:val="26"/>
          <w:rPrChange w:id="12617" w:author="Le Minh Nghia" w:date="2019-10-09T10:56:00Z">
            <w:rPr>
              <w:sz w:val="26"/>
              <w:szCs w:val="26"/>
            </w:rPr>
          </w:rPrChange>
        </w:rPr>
        <w:t xml:space="preserve"> </w:t>
      </w:r>
      <w:proofErr w:type="spellStart"/>
      <w:r w:rsidRPr="00B41112">
        <w:rPr>
          <w:sz w:val="26"/>
          <w:szCs w:val="26"/>
          <w:rPrChange w:id="12618" w:author="Le Minh Nghia" w:date="2019-10-09T10:56:00Z">
            <w:rPr>
              <w:sz w:val="26"/>
              <w:szCs w:val="26"/>
            </w:rPr>
          </w:rPrChange>
        </w:rPr>
        <w:t>sinh</w:t>
      </w:r>
      <w:proofErr w:type="spellEnd"/>
      <w:r w:rsidRPr="00B41112">
        <w:rPr>
          <w:sz w:val="26"/>
          <w:szCs w:val="26"/>
          <w:rPrChange w:id="12619" w:author="Le Minh Nghia" w:date="2019-10-09T10:56:00Z">
            <w:rPr>
              <w:sz w:val="26"/>
              <w:szCs w:val="26"/>
            </w:rPr>
          </w:rPrChange>
        </w:rPr>
        <w:t xml:space="preserve"> </w:t>
      </w:r>
      <w:proofErr w:type="spellStart"/>
      <w:r w:rsidRPr="00B41112">
        <w:rPr>
          <w:sz w:val="26"/>
          <w:szCs w:val="26"/>
          <w:rPrChange w:id="12620" w:author="Le Minh Nghia" w:date="2019-10-09T10:56:00Z">
            <w:rPr>
              <w:sz w:val="26"/>
              <w:szCs w:val="26"/>
            </w:rPr>
          </w:rPrChange>
        </w:rPr>
        <w:t>viên</w:t>
      </w:r>
      <w:proofErr w:type="spellEnd"/>
      <w:r w:rsidRPr="00B41112">
        <w:rPr>
          <w:sz w:val="26"/>
          <w:szCs w:val="26"/>
          <w:rPrChange w:id="12621" w:author="Le Minh Nghia" w:date="2019-10-09T10:56:00Z">
            <w:rPr>
              <w:sz w:val="26"/>
              <w:szCs w:val="26"/>
            </w:rPr>
          </w:rPrChange>
        </w:rPr>
        <w:t xml:space="preserve"> </w:t>
      </w:r>
      <w:proofErr w:type="spellStart"/>
      <w:r w:rsidRPr="00B41112">
        <w:rPr>
          <w:sz w:val="26"/>
          <w:szCs w:val="26"/>
          <w:rPrChange w:id="12622" w:author="Le Minh Nghia" w:date="2019-10-09T10:56:00Z">
            <w:rPr>
              <w:sz w:val="26"/>
              <w:szCs w:val="26"/>
            </w:rPr>
          </w:rPrChange>
        </w:rPr>
        <w:t>xuất</w:t>
      </w:r>
      <w:proofErr w:type="spellEnd"/>
      <w:r w:rsidRPr="00B41112">
        <w:rPr>
          <w:sz w:val="26"/>
          <w:szCs w:val="26"/>
          <w:rPrChange w:id="12623" w:author="Le Minh Nghia" w:date="2019-10-09T10:56:00Z">
            <w:rPr>
              <w:sz w:val="26"/>
              <w:szCs w:val="26"/>
            </w:rPr>
          </w:rPrChange>
        </w:rPr>
        <w:t xml:space="preserve"> </w:t>
      </w:r>
      <w:proofErr w:type="spellStart"/>
      <w:r w:rsidRPr="00B41112">
        <w:rPr>
          <w:sz w:val="26"/>
          <w:szCs w:val="26"/>
          <w:rPrChange w:id="12624" w:author="Le Minh Nghia" w:date="2019-10-09T10:56:00Z">
            <w:rPr>
              <w:sz w:val="26"/>
              <w:szCs w:val="26"/>
            </w:rPr>
          </w:rPrChange>
        </w:rPr>
        <w:t>sắc</w:t>
      </w:r>
      <w:proofErr w:type="spellEnd"/>
      <w:r w:rsidRPr="00B41112">
        <w:rPr>
          <w:sz w:val="26"/>
          <w:szCs w:val="26"/>
          <w:rPrChange w:id="12625" w:author="Le Minh Nghia" w:date="2019-10-09T10:56:00Z">
            <w:rPr>
              <w:sz w:val="26"/>
              <w:szCs w:val="26"/>
            </w:rPr>
          </w:rPrChange>
        </w:rPr>
        <w:t xml:space="preserve"> </w:t>
      </w:r>
      <w:proofErr w:type="spellStart"/>
      <w:r w:rsidRPr="00B41112">
        <w:rPr>
          <w:sz w:val="26"/>
          <w:szCs w:val="26"/>
          <w:rPrChange w:id="12626" w:author="Le Minh Nghia" w:date="2019-10-09T10:56:00Z">
            <w:rPr>
              <w:sz w:val="26"/>
              <w:szCs w:val="26"/>
            </w:rPr>
          </w:rPrChange>
        </w:rPr>
        <w:t>trong</w:t>
      </w:r>
      <w:proofErr w:type="spellEnd"/>
      <w:r w:rsidRPr="00B41112">
        <w:rPr>
          <w:sz w:val="26"/>
          <w:szCs w:val="26"/>
          <w:rPrChange w:id="12627" w:author="Le Minh Nghia" w:date="2019-10-09T10:56:00Z">
            <w:rPr>
              <w:sz w:val="26"/>
              <w:szCs w:val="26"/>
            </w:rPr>
          </w:rPrChange>
        </w:rPr>
        <w:t xml:space="preserve"> </w:t>
      </w:r>
      <w:proofErr w:type="spellStart"/>
      <w:r w:rsidRPr="00B41112">
        <w:rPr>
          <w:sz w:val="26"/>
          <w:szCs w:val="26"/>
          <w:rPrChange w:id="12628" w:author="Le Minh Nghia" w:date="2019-10-09T10:56:00Z">
            <w:rPr>
              <w:sz w:val="26"/>
              <w:szCs w:val="26"/>
            </w:rPr>
          </w:rPrChange>
        </w:rPr>
        <w:t>các</w:t>
      </w:r>
      <w:proofErr w:type="spellEnd"/>
      <w:r w:rsidRPr="00B41112">
        <w:rPr>
          <w:sz w:val="26"/>
          <w:szCs w:val="26"/>
          <w:rPrChange w:id="12629" w:author="Le Minh Nghia" w:date="2019-10-09T10:56:00Z">
            <w:rPr>
              <w:sz w:val="26"/>
              <w:szCs w:val="26"/>
            </w:rPr>
          </w:rPrChange>
        </w:rPr>
        <w:t xml:space="preserve"> </w:t>
      </w:r>
      <w:proofErr w:type="spellStart"/>
      <w:r w:rsidRPr="00B41112">
        <w:rPr>
          <w:sz w:val="26"/>
          <w:szCs w:val="26"/>
          <w:rPrChange w:id="12630" w:author="Le Minh Nghia" w:date="2019-10-09T10:56:00Z">
            <w:rPr>
              <w:sz w:val="26"/>
              <w:szCs w:val="26"/>
            </w:rPr>
          </w:rPrChange>
        </w:rPr>
        <w:t>năm</w:t>
      </w:r>
      <w:proofErr w:type="spellEnd"/>
      <w:r w:rsidRPr="00B41112">
        <w:rPr>
          <w:sz w:val="26"/>
          <w:szCs w:val="26"/>
          <w:rPrChange w:id="12631" w:author="Le Minh Nghia" w:date="2019-10-09T10:56:00Z">
            <w:rPr>
              <w:sz w:val="26"/>
              <w:szCs w:val="26"/>
            </w:rPr>
          </w:rPrChange>
        </w:rPr>
        <w:t xml:space="preserve">, </w:t>
      </w:r>
      <w:proofErr w:type="spellStart"/>
      <w:r w:rsidRPr="00B41112">
        <w:rPr>
          <w:sz w:val="26"/>
          <w:szCs w:val="26"/>
          <w:rPrChange w:id="12632" w:author="Le Minh Nghia" w:date="2019-10-09T10:56:00Z">
            <w:rPr>
              <w:sz w:val="26"/>
              <w:szCs w:val="26"/>
            </w:rPr>
          </w:rPrChange>
        </w:rPr>
        <w:t>nơi</w:t>
      </w:r>
      <w:proofErr w:type="spellEnd"/>
      <w:r w:rsidRPr="00B41112">
        <w:rPr>
          <w:sz w:val="26"/>
          <w:szCs w:val="26"/>
          <w:rPrChange w:id="12633" w:author="Le Minh Nghia" w:date="2019-10-09T10:56:00Z">
            <w:rPr>
              <w:sz w:val="26"/>
              <w:szCs w:val="26"/>
            </w:rPr>
          </w:rPrChange>
        </w:rPr>
        <w:t xml:space="preserve"> </w:t>
      </w:r>
      <w:proofErr w:type="spellStart"/>
      <w:r w:rsidRPr="00B41112">
        <w:rPr>
          <w:sz w:val="26"/>
          <w:szCs w:val="26"/>
          <w:rPrChange w:id="12634" w:author="Le Minh Nghia" w:date="2019-10-09T10:56:00Z">
            <w:rPr>
              <w:sz w:val="26"/>
              <w:szCs w:val="26"/>
            </w:rPr>
          </w:rPrChange>
        </w:rPr>
        <w:t>làm</w:t>
      </w:r>
      <w:proofErr w:type="spellEnd"/>
      <w:r w:rsidRPr="00B41112">
        <w:rPr>
          <w:sz w:val="26"/>
          <w:szCs w:val="26"/>
          <w:rPrChange w:id="12635" w:author="Le Minh Nghia" w:date="2019-10-09T10:56:00Z">
            <w:rPr>
              <w:sz w:val="26"/>
              <w:szCs w:val="26"/>
            </w:rPr>
          </w:rPrChange>
        </w:rPr>
        <w:t xml:space="preserve"> </w:t>
      </w:r>
      <w:proofErr w:type="spellStart"/>
      <w:r w:rsidRPr="00B41112">
        <w:rPr>
          <w:sz w:val="26"/>
          <w:szCs w:val="26"/>
          <w:rPrChange w:id="12636" w:author="Le Minh Nghia" w:date="2019-10-09T10:56:00Z">
            <w:rPr>
              <w:sz w:val="26"/>
              <w:szCs w:val="26"/>
            </w:rPr>
          </w:rPrChange>
        </w:rPr>
        <w:t>việc</w:t>
      </w:r>
      <w:proofErr w:type="spellEnd"/>
      <w:r w:rsidRPr="00B41112">
        <w:rPr>
          <w:sz w:val="26"/>
          <w:szCs w:val="26"/>
          <w:rPrChange w:id="12637" w:author="Le Minh Nghia" w:date="2019-10-09T10:56:00Z">
            <w:rPr>
              <w:sz w:val="26"/>
              <w:szCs w:val="26"/>
            </w:rPr>
          </w:rPrChange>
        </w:rPr>
        <w:t xml:space="preserve"> </w:t>
      </w:r>
      <w:proofErr w:type="spellStart"/>
      <w:r w:rsidRPr="00B41112">
        <w:rPr>
          <w:sz w:val="26"/>
          <w:szCs w:val="26"/>
          <w:rPrChange w:id="12638" w:author="Le Minh Nghia" w:date="2019-10-09T10:56:00Z">
            <w:rPr>
              <w:sz w:val="26"/>
              <w:szCs w:val="26"/>
            </w:rPr>
          </w:rPrChange>
        </w:rPr>
        <w:t>hiện</w:t>
      </w:r>
      <w:proofErr w:type="spellEnd"/>
      <w:r w:rsidRPr="00B41112">
        <w:rPr>
          <w:sz w:val="26"/>
          <w:szCs w:val="26"/>
          <w:rPrChange w:id="12639" w:author="Le Minh Nghia" w:date="2019-10-09T10:56:00Z">
            <w:rPr>
              <w:sz w:val="26"/>
              <w:szCs w:val="26"/>
            </w:rPr>
          </w:rPrChange>
        </w:rPr>
        <w:t xml:space="preserve"> </w:t>
      </w:r>
      <w:proofErr w:type="spellStart"/>
      <w:r w:rsidRPr="00B41112">
        <w:rPr>
          <w:sz w:val="26"/>
          <w:szCs w:val="26"/>
          <w:rPrChange w:id="12640" w:author="Le Minh Nghia" w:date="2019-10-09T10:56:00Z">
            <w:rPr>
              <w:sz w:val="26"/>
              <w:szCs w:val="26"/>
            </w:rPr>
          </w:rPrChange>
        </w:rPr>
        <w:t>tại</w:t>
      </w:r>
      <w:proofErr w:type="spellEnd"/>
      <w:r w:rsidRPr="00B41112">
        <w:rPr>
          <w:sz w:val="26"/>
          <w:szCs w:val="26"/>
          <w:rPrChange w:id="12641" w:author="Le Minh Nghia" w:date="2019-10-09T10:56:00Z">
            <w:rPr>
              <w:sz w:val="26"/>
              <w:szCs w:val="26"/>
            </w:rPr>
          </w:rPrChange>
        </w:rPr>
        <w:t xml:space="preserve"> </w:t>
      </w:r>
      <w:proofErr w:type="spellStart"/>
      <w:r w:rsidRPr="00B41112">
        <w:rPr>
          <w:sz w:val="26"/>
          <w:szCs w:val="26"/>
          <w:rPrChange w:id="12642" w:author="Le Minh Nghia" w:date="2019-10-09T10:56:00Z">
            <w:rPr>
              <w:sz w:val="26"/>
              <w:szCs w:val="26"/>
            </w:rPr>
          </w:rPrChange>
        </w:rPr>
        <w:t>của</w:t>
      </w:r>
      <w:proofErr w:type="spellEnd"/>
      <w:r w:rsidR="006B0903" w:rsidRPr="00B41112">
        <w:rPr>
          <w:sz w:val="26"/>
          <w:szCs w:val="26"/>
          <w:rPrChange w:id="12643" w:author="Le Minh Nghia" w:date="2019-10-09T10:56:00Z">
            <w:rPr>
              <w:sz w:val="26"/>
              <w:szCs w:val="26"/>
            </w:rPr>
          </w:rPrChange>
        </w:rPr>
        <w:t xml:space="preserve"> </w:t>
      </w:r>
      <w:proofErr w:type="spellStart"/>
      <w:r w:rsidRPr="00B41112">
        <w:rPr>
          <w:sz w:val="26"/>
          <w:szCs w:val="26"/>
          <w:rPrChange w:id="12644" w:author="Le Minh Nghia" w:date="2019-10-09T10:56:00Z">
            <w:rPr>
              <w:sz w:val="26"/>
              <w:szCs w:val="26"/>
            </w:rPr>
          </w:rPrChange>
        </w:rPr>
        <w:t>các</w:t>
      </w:r>
      <w:proofErr w:type="spellEnd"/>
      <w:r w:rsidRPr="00B41112">
        <w:rPr>
          <w:sz w:val="26"/>
          <w:szCs w:val="26"/>
          <w:rPrChange w:id="12645" w:author="Le Minh Nghia" w:date="2019-10-09T10:56:00Z">
            <w:rPr>
              <w:sz w:val="26"/>
              <w:szCs w:val="26"/>
            </w:rPr>
          </w:rPrChange>
        </w:rPr>
        <w:t xml:space="preserve"> </w:t>
      </w:r>
      <w:proofErr w:type="spellStart"/>
      <w:r w:rsidRPr="00B41112">
        <w:rPr>
          <w:sz w:val="26"/>
          <w:szCs w:val="26"/>
          <w:rPrChange w:id="12646" w:author="Le Minh Nghia" w:date="2019-10-09T10:56:00Z">
            <w:rPr>
              <w:sz w:val="26"/>
              <w:szCs w:val="26"/>
            </w:rPr>
          </w:rPrChange>
        </w:rPr>
        <w:t>cựu</w:t>
      </w:r>
      <w:proofErr w:type="spellEnd"/>
      <w:r w:rsidRPr="00B41112">
        <w:rPr>
          <w:sz w:val="26"/>
          <w:szCs w:val="26"/>
          <w:rPrChange w:id="12647" w:author="Le Minh Nghia" w:date="2019-10-09T10:56:00Z">
            <w:rPr>
              <w:sz w:val="26"/>
              <w:szCs w:val="26"/>
            </w:rPr>
          </w:rPrChange>
        </w:rPr>
        <w:t xml:space="preserve"> </w:t>
      </w:r>
      <w:proofErr w:type="spellStart"/>
      <w:r w:rsidRPr="00B41112">
        <w:rPr>
          <w:sz w:val="26"/>
          <w:szCs w:val="26"/>
          <w:rPrChange w:id="12648" w:author="Le Minh Nghia" w:date="2019-10-09T10:56:00Z">
            <w:rPr>
              <w:sz w:val="26"/>
              <w:szCs w:val="26"/>
            </w:rPr>
          </w:rPrChange>
        </w:rPr>
        <w:t>sinh</w:t>
      </w:r>
      <w:proofErr w:type="spellEnd"/>
      <w:r w:rsidRPr="00B41112">
        <w:rPr>
          <w:sz w:val="26"/>
          <w:szCs w:val="26"/>
          <w:rPrChange w:id="12649" w:author="Le Minh Nghia" w:date="2019-10-09T10:56:00Z">
            <w:rPr>
              <w:sz w:val="26"/>
              <w:szCs w:val="26"/>
            </w:rPr>
          </w:rPrChange>
        </w:rPr>
        <w:t xml:space="preserve"> </w:t>
      </w:r>
      <w:proofErr w:type="spellStart"/>
      <w:r w:rsidRPr="00B41112">
        <w:rPr>
          <w:sz w:val="26"/>
          <w:szCs w:val="26"/>
          <w:rPrChange w:id="12650" w:author="Le Minh Nghia" w:date="2019-10-09T10:56:00Z">
            <w:rPr>
              <w:sz w:val="26"/>
              <w:szCs w:val="26"/>
            </w:rPr>
          </w:rPrChange>
        </w:rPr>
        <w:t>viên</w:t>
      </w:r>
      <w:proofErr w:type="spellEnd"/>
      <w:r w:rsidRPr="00B41112">
        <w:rPr>
          <w:sz w:val="26"/>
          <w:szCs w:val="26"/>
          <w:rPrChange w:id="12651" w:author="Le Minh Nghia" w:date="2019-10-09T10:56:00Z">
            <w:rPr>
              <w:sz w:val="26"/>
              <w:szCs w:val="26"/>
            </w:rPr>
          </w:rPrChange>
        </w:rPr>
        <w:t xml:space="preserve"> </w:t>
      </w:r>
      <w:proofErr w:type="spellStart"/>
      <w:r w:rsidRPr="00B41112">
        <w:rPr>
          <w:sz w:val="26"/>
          <w:szCs w:val="26"/>
          <w:rPrChange w:id="12652" w:author="Le Minh Nghia" w:date="2019-10-09T10:56:00Z">
            <w:rPr>
              <w:sz w:val="26"/>
              <w:szCs w:val="26"/>
            </w:rPr>
          </w:rPrChange>
        </w:rPr>
        <w:t>nhưng</w:t>
      </w:r>
      <w:proofErr w:type="spellEnd"/>
      <w:r w:rsidRPr="00B41112">
        <w:rPr>
          <w:sz w:val="26"/>
          <w:szCs w:val="26"/>
          <w:rPrChange w:id="12653" w:author="Le Minh Nghia" w:date="2019-10-09T10:56:00Z">
            <w:rPr>
              <w:sz w:val="26"/>
              <w:szCs w:val="26"/>
            </w:rPr>
          </w:rPrChange>
        </w:rPr>
        <w:t xml:space="preserve"> </w:t>
      </w:r>
      <w:proofErr w:type="spellStart"/>
      <w:r w:rsidRPr="00B41112">
        <w:rPr>
          <w:sz w:val="26"/>
          <w:szCs w:val="26"/>
          <w:rPrChange w:id="12654" w:author="Le Minh Nghia" w:date="2019-10-09T10:56:00Z">
            <w:rPr>
              <w:sz w:val="26"/>
              <w:szCs w:val="26"/>
            </w:rPr>
          </w:rPrChange>
        </w:rPr>
        <w:t>không</w:t>
      </w:r>
      <w:proofErr w:type="spellEnd"/>
      <w:r w:rsidRPr="00B41112">
        <w:rPr>
          <w:sz w:val="26"/>
          <w:szCs w:val="26"/>
          <w:rPrChange w:id="12655" w:author="Le Minh Nghia" w:date="2019-10-09T10:56:00Z">
            <w:rPr>
              <w:sz w:val="26"/>
              <w:szCs w:val="26"/>
            </w:rPr>
          </w:rPrChange>
        </w:rPr>
        <w:t xml:space="preserve"> </w:t>
      </w:r>
      <w:proofErr w:type="spellStart"/>
      <w:r w:rsidRPr="00B41112">
        <w:rPr>
          <w:sz w:val="26"/>
          <w:szCs w:val="26"/>
          <w:rPrChange w:id="12656" w:author="Le Minh Nghia" w:date="2019-10-09T10:56:00Z">
            <w:rPr>
              <w:sz w:val="26"/>
              <w:szCs w:val="26"/>
            </w:rPr>
          </w:rPrChange>
        </w:rPr>
        <w:t>đề</w:t>
      </w:r>
      <w:proofErr w:type="spellEnd"/>
      <w:r w:rsidRPr="00B41112">
        <w:rPr>
          <w:sz w:val="26"/>
          <w:szCs w:val="26"/>
          <w:rPrChange w:id="12657" w:author="Le Minh Nghia" w:date="2019-10-09T10:56:00Z">
            <w:rPr>
              <w:sz w:val="26"/>
              <w:szCs w:val="26"/>
            </w:rPr>
          </w:rPrChange>
        </w:rPr>
        <w:t xml:space="preserve"> </w:t>
      </w:r>
      <w:proofErr w:type="spellStart"/>
      <w:r w:rsidRPr="00B41112">
        <w:rPr>
          <w:sz w:val="26"/>
          <w:szCs w:val="26"/>
          <w:rPrChange w:id="12658" w:author="Le Minh Nghia" w:date="2019-10-09T10:56:00Z">
            <w:rPr>
              <w:sz w:val="26"/>
              <w:szCs w:val="26"/>
            </w:rPr>
          </w:rPrChange>
        </w:rPr>
        <w:t>cập</w:t>
      </w:r>
      <w:proofErr w:type="spellEnd"/>
      <w:r w:rsidRPr="00B41112">
        <w:rPr>
          <w:sz w:val="26"/>
          <w:szCs w:val="26"/>
          <w:rPrChange w:id="12659" w:author="Le Minh Nghia" w:date="2019-10-09T10:56:00Z">
            <w:rPr>
              <w:sz w:val="26"/>
              <w:szCs w:val="26"/>
            </w:rPr>
          </w:rPrChange>
        </w:rPr>
        <w:t xml:space="preserve"> </w:t>
      </w:r>
      <w:proofErr w:type="spellStart"/>
      <w:r w:rsidRPr="00B41112">
        <w:rPr>
          <w:sz w:val="26"/>
          <w:szCs w:val="26"/>
          <w:rPrChange w:id="12660" w:author="Le Minh Nghia" w:date="2019-10-09T10:56:00Z">
            <w:rPr>
              <w:sz w:val="26"/>
              <w:szCs w:val="26"/>
            </w:rPr>
          </w:rPrChange>
        </w:rPr>
        <w:t>đến</w:t>
      </w:r>
      <w:proofErr w:type="spellEnd"/>
      <w:r w:rsidRPr="00B41112">
        <w:rPr>
          <w:sz w:val="26"/>
          <w:szCs w:val="26"/>
          <w:rPrChange w:id="12661" w:author="Le Minh Nghia" w:date="2019-10-09T10:56:00Z">
            <w:rPr>
              <w:sz w:val="26"/>
              <w:szCs w:val="26"/>
            </w:rPr>
          </w:rPrChange>
        </w:rPr>
        <w:t xml:space="preserve"> </w:t>
      </w:r>
      <w:proofErr w:type="spellStart"/>
      <w:r w:rsidRPr="00B41112">
        <w:rPr>
          <w:sz w:val="26"/>
          <w:szCs w:val="26"/>
          <w:rPrChange w:id="12662" w:author="Le Minh Nghia" w:date="2019-10-09T10:56:00Z">
            <w:rPr>
              <w:sz w:val="26"/>
              <w:szCs w:val="26"/>
            </w:rPr>
          </w:rPrChange>
        </w:rPr>
        <w:t>công</w:t>
      </w:r>
      <w:proofErr w:type="spellEnd"/>
      <w:r w:rsidRPr="00B41112">
        <w:rPr>
          <w:sz w:val="26"/>
          <w:szCs w:val="26"/>
          <w:rPrChange w:id="12663" w:author="Le Minh Nghia" w:date="2019-10-09T10:56:00Z">
            <w:rPr>
              <w:sz w:val="26"/>
              <w:szCs w:val="26"/>
            </w:rPr>
          </w:rPrChange>
        </w:rPr>
        <w:t xml:space="preserve"> ty, </w:t>
      </w:r>
      <w:proofErr w:type="spellStart"/>
      <w:r w:rsidRPr="00B41112">
        <w:rPr>
          <w:sz w:val="26"/>
          <w:szCs w:val="26"/>
          <w:rPrChange w:id="12664" w:author="Le Minh Nghia" w:date="2019-10-09T10:56:00Z">
            <w:rPr>
              <w:sz w:val="26"/>
              <w:szCs w:val="26"/>
            </w:rPr>
          </w:rPrChange>
        </w:rPr>
        <w:t>vị</w:t>
      </w:r>
      <w:proofErr w:type="spellEnd"/>
      <w:r w:rsidRPr="00B41112">
        <w:rPr>
          <w:sz w:val="26"/>
          <w:szCs w:val="26"/>
          <w:rPrChange w:id="12665" w:author="Le Minh Nghia" w:date="2019-10-09T10:56:00Z">
            <w:rPr>
              <w:sz w:val="26"/>
              <w:szCs w:val="26"/>
            </w:rPr>
          </w:rPrChange>
        </w:rPr>
        <w:t xml:space="preserve"> </w:t>
      </w:r>
      <w:proofErr w:type="spellStart"/>
      <w:r w:rsidRPr="00B41112">
        <w:rPr>
          <w:sz w:val="26"/>
          <w:szCs w:val="26"/>
          <w:rPrChange w:id="12666" w:author="Le Minh Nghia" w:date="2019-10-09T10:56:00Z">
            <w:rPr>
              <w:sz w:val="26"/>
              <w:szCs w:val="26"/>
            </w:rPr>
          </w:rPrChange>
        </w:rPr>
        <w:t>trí</w:t>
      </w:r>
      <w:proofErr w:type="spellEnd"/>
      <w:r w:rsidRPr="00B41112">
        <w:rPr>
          <w:sz w:val="26"/>
          <w:szCs w:val="26"/>
          <w:rPrChange w:id="12667" w:author="Le Minh Nghia" w:date="2019-10-09T10:56:00Z">
            <w:rPr>
              <w:sz w:val="26"/>
              <w:szCs w:val="26"/>
            </w:rPr>
          </w:rPrChange>
        </w:rPr>
        <w:t xml:space="preserve"> </w:t>
      </w:r>
      <w:proofErr w:type="spellStart"/>
      <w:r w:rsidRPr="00B41112">
        <w:rPr>
          <w:sz w:val="26"/>
          <w:szCs w:val="26"/>
          <w:rPrChange w:id="12668" w:author="Le Minh Nghia" w:date="2019-10-09T10:56:00Z">
            <w:rPr>
              <w:sz w:val="26"/>
              <w:szCs w:val="26"/>
            </w:rPr>
          </w:rPrChange>
        </w:rPr>
        <w:t>việc</w:t>
      </w:r>
      <w:proofErr w:type="spellEnd"/>
      <w:r w:rsidRPr="00B41112">
        <w:rPr>
          <w:sz w:val="26"/>
          <w:szCs w:val="26"/>
          <w:rPrChange w:id="12669" w:author="Le Minh Nghia" w:date="2019-10-09T10:56:00Z">
            <w:rPr>
              <w:sz w:val="26"/>
              <w:szCs w:val="26"/>
            </w:rPr>
          </w:rPrChange>
        </w:rPr>
        <w:t xml:space="preserve"> </w:t>
      </w:r>
      <w:proofErr w:type="spellStart"/>
      <w:r w:rsidRPr="00B41112">
        <w:rPr>
          <w:sz w:val="26"/>
          <w:szCs w:val="26"/>
          <w:rPrChange w:id="12670" w:author="Le Minh Nghia" w:date="2019-10-09T10:56:00Z">
            <w:rPr>
              <w:sz w:val="26"/>
              <w:szCs w:val="26"/>
            </w:rPr>
          </w:rPrChange>
        </w:rPr>
        <w:t>làm</w:t>
      </w:r>
      <w:proofErr w:type="spellEnd"/>
      <w:r w:rsidRPr="00B41112">
        <w:rPr>
          <w:sz w:val="26"/>
          <w:szCs w:val="26"/>
          <w:rPrChange w:id="12671" w:author="Le Minh Nghia" w:date="2019-10-09T10:56:00Z">
            <w:rPr>
              <w:sz w:val="26"/>
              <w:szCs w:val="26"/>
            </w:rPr>
          </w:rPrChange>
        </w:rPr>
        <w:t xml:space="preserve">, </w:t>
      </w:r>
      <w:proofErr w:type="spellStart"/>
      <w:r w:rsidRPr="00B41112">
        <w:rPr>
          <w:sz w:val="26"/>
          <w:szCs w:val="26"/>
          <w:rPrChange w:id="12672" w:author="Le Minh Nghia" w:date="2019-10-09T10:56:00Z">
            <w:rPr>
              <w:sz w:val="26"/>
              <w:szCs w:val="26"/>
            </w:rPr>
          </w:rPrChange>
        </w:rPr>
        <w:t>gia</w:t>
      </w:r>
      <w:proofErr w:type="spellEnd"/>
      <w:r w:rsidRPr="00B41112">
        <w:rPr>
          <w:sz w:val="26"/>
          <w:szCs w:val="26"/>
          <w:rPrChange w:id="12673" w:author="Le Minh Nghia" w:date="2019-10-09T10:56:00Z">
            <w:rPr>
              <w:sz w:val="26"/>
              <w:szCs w:val="26"/>
            </w:rPr>
          </w:rPrChange>
        </w:rPr>
        <w:t xml:space="preserve"> </w:t>
      </w:r>
      <w:proofErr w:type="spellStart"/>
      <w:r w:rsidRPr="00B41112">
        <w:rPr>
          <w:sz w:val="26"/>
          <w:szCs w:val="26"/>
          <w:rPrChange w:id="12674" w:author="Le Minh Nghia" w:date="2019-10-09T10:56:00Z">
            <w:rPr>
              <w:sz w:val="26"/>
              <w:szCs w:val="26"/>
            </w:rPr>
          </w:rPrChange>
        </w:rPr>
        <w:t>đình</w:t>
      </w:r>
      <w:proofErr w:type="spellEnd"/>
      <w:r w:rsidRPr="00B41112">
        <w:rPr>
          <w:sz w:val="26"/>
          <w:szCs w:val="26"/>
          <w:rPrChange w:id="12675" w:author="Le Minh Nghia" w:date="2019-10-09T10:56:00Z">
            <w:rPr>
              <w:sz w:val="26"/>
              <w:szCs w:val="26"/>
            </w:rPr>
          </w:rPrChange>
        </w:rPr>
        <w:t xml:space="preserve"> </w:t>
      </w:r>
      <w:proofErr w:type="spellStart"/>
      <w:r w:rsidRPr="00B41112">
        <w:rPr>
          <w:sz w:val="26"/>
          <w:szCs w:val="26"/>
          <w:rPrChange w:id="12676" w:author="Le Minh Nghia" w:date="2019-10-09T10:56:00Z">
            <w:rPr>
              <w:sz w:val="26"/>
              <w:szCs w:val="26"/>
            </w:rPr>
          </w:rPrChange>
        </w:rPr>
        <w:t>của</w:t>
      </w:r>
      <w:proofErr w:type="spellEnd"/>
      <w:r w:rsidRPr="00B41112">
        <w:rPr>
          <w:sz w:val="26"/>
          <w:szCs w:val="26"/>
          <w:rPrChange w:id="12677" w:author="Le Minh Nghia" w:date="2019-10-09T10:56:00Z">
            <w:rPr>
              <w:sz w:val="26"/>
              <w:szCs w:val="26"/>
            </w:rPr>
          </w:rPrChange>
        </w:rPr>
        <w:t xml:space="preserve"> </w:t>
      </w:r>
      <w:proofErr w:type="spellStart"/>
      <w:r w:rsidRPr="00B41112">
        <w:rPr>
          <w:sz w:val="26"/>
          <w:szCs w:val="26"/>
          <w:rPrChange w:id="12678" w:author="Le Minh Nghia" w:date="2019-10-09T10:56:00Z">
            <w:rPr>
              <w:sz w:val="26"/>
              <w:szCs w:val="26"/>
            </w:rPr>
          </w:rPrChange>
        </w:rPr>
        <w:t>họ</w:t>
      </w:r>
      <w:proofErr w:type="spellEnd"/>
      <w:r w:rsidRPr="00B41112">
        <w:rPr>
          <w:sz w:val="26"/>
          <w:szCs w:val="26"/>
          <w:rPrChange w:id="12679" w:author="Le Minh Nghia" w:date="2019-10-09T10:56:00Z">
            <w:rPr>
              <w:sz w:val="26"/>
              <w:szCs w:val="26"/>
            </w:rPr>
          </w:rPrChange>
        </w:rPr>
        <w:t xml:space="preserve">, </w:t>
      </w:r>
      <w:proofErr w:type="spellStart"/>
      <w:r w:rsidRPr="00B41112">
        <w:rPr>
          <w:sz w:val="26"/>
          <w:szCs w:val="26"/>
          <w:rPrChange w:id="12680" w:author="Le Minh Nghia" w:date="2019-10-09T10:56:00Z">
            <w:rPr>
              <w:sz w:val="26"/>
              <w:szCs w:val="26"/>
            </w:rPr>
          </w:rPrChange>
        </w:rPr>
        <w:t>chưa</w:t>
      </w:r>
      <w:proofErr w:type="spellEnd"/>
      <w:r w:rsidRPr="00B41112">
        <w:rPr>
          <w:sz w:val="26"/>
          <w:szCs w:val="26"/>
          <w:rPrChange w:id="12681" w:author="Le Minh Nghia" w:date="2019-10-09T10:56:00Z">
            <w:rPr>
              <w:sz w:val="26"/>
              <w:szCs w:val="26"/>
            </w:rPr>
          </w:rPrChange>
        </w:rPr>
        <w:t xml:space="preserve"> </w:t>
      </w:r>
      <w:proofErr w:type="spellStart"/>
      <w:r w:rsidRPr="00B41112">
        <w:rPr>
          <w:sz w:val="26"/>
          <w:szCs w:val="26"/>
          <w:rPrChange w:id="12682" w:author="Le Minh Nghia" w:date="2019-10-09T10:56:00Z">
            <w:rPr>
              <w:sz w:val="26"/>
              <w:szCs w:val="26"/>
            </w:rPr>
          </w:rPrChange>
        </w:rPr>
        <w:t>có</w:t>
      </w:r>
      <w:proofErr w:type="spellEnd"/>
      <w:r w:rsidRPr="00B41112">
        <w:rPr>
          <w:sz w:val="26"/>
          <w:szCs w:val="26"/>
          <w:rPrChange w:id="12683" w:author="Le Minh Nghia" w:date="2019-10-09T10:56:00Z">
            <w:rPr>
              <w:sz w:val="26"/>
              <w:szCs w:val="26"/>
            </w:rPr>
          </w:rPrChange>
        </w:rPr>
        <w:t xml:space="preserve"> </w:t>
      </w:r>
      <w:proofErr w:type="spellStart"/>
      <w:r w:rsidRPr="00B41112">
        <w:rPr>
          <w:sz w:val="26"/>
          <w:szCs w:val="26"/>
          <w:rPrChange w:id="12684" w:author="Le Minh Nghia" w:date="2019-10-09T10:56:00Z">
            <w:rPr>
              <w:sz w:val="26"/>
              <w:szCs w:val="26"/>
            </w:rPr>
          </w:rPrChange>
        </w:rPr>
        <w:t>nhiều</w:t>
      </w:r>
      <w:proofErr w:type="spellEnd"/>
      <w:r w:rsidRPr="00B41112">
        <w:rPr>
          <w:sz w:val="26"/>
          <w:szCs w:val="26"/>
          <w:rPrChange w:id="12685" w:author="Le Minh Nghia" w:date="2019-10-09T10:56:00Z">
            <w:rPr>
              <w:sz w:val="26"/>
              <w:szCs w:val="26"/>
            </w:rPr>
          </w:rPrChange>
        </w:rPr>
        <w:t xml:space="preserve"> </w:t>
      </w:r>
      <w:proofErr w:type="spellStart"/>
      <w:r w:rsidRPr="00B41112">
        <w:rPr>
          <w:sz w:val="26"/>
          <w:szCs w:val="26"/>
          <w:rPrChange w:id="12686" w:author="Le Minh Nghia" w:date="2019-10-09T10:56:00Z">
            <w:rPr>
              <w:sz w:val="26"/>
              <w:szCs w:val="26"/>
            </w:rPr>
          </w:rPrChange>
        </w:rPr>
        <w:t>chức</w:t>
      </w:r>
      <w:proofErr w:type="spellEnd"/>
      <w:r w:rsidRPr="00B41112">
        <w:rPr>
          <w:sz w:val="26"/>
          <w:szCs w:val="26"/>
          <w:rPrChange w:id="12687" w:author="Le Minh Nghia" w:date="2019-10-09T10:56:00Z">
            <w:rPr>
              <w:sz w:val="26"/>
              <w:szCs w:val="26"/>
            </w:rPr>
          </w:rPrChange>
        </w:rPr>
        <w:t xml:space="preserve"> </w:t>
      </w:r>
      <w:proofErr w:type="spellStart"/>
      <w:r w:rsidRPr="00B41112">
        <w:rPr>
          <w:sz w:val="26"/>
          <w:szCs w:val="26"/>
          <w:rPrChange w:id="12688" w:author="Le Minh Nghia" w:date="2019-10-09T10:56:00Z">
            <w:rPr>
              <w:sz w:val="26"/>
              <w:szCs w:val="26"/>
            </w:rPr>
          </w:rPrChange>
        </w:rPr>
        <w:t>năng</w:t>
      </w:r>
      <w:proofErr w:type="spellEnd"/>
      <w:r w:rsidRPr="00B41112">
        <w:rPr>
          <w:sz w:val="26"/>
          <w:szCs w:val="26"/>
          <w:rPrChange w:id="12689" w:author="Le Minh Nghia" w:date="2019-10-09T10:56:00Z">
            <w:rPr>
              <w:sz w:val="26"/>
              <w:szCs w:val="26"/>
            </w:rPr>
          </w:rPrChange>
        </w:rPr>
        <w:t xml:space="preserve"> </w:t>
      </w:r>
      <w:proofErr w:type="spellStart"/>
      <w:r w:rsidRPr="00B41112">
        <w:rPr>
          <w:sz w:val="26"/>
          <w:szCs w:val="26"/>
          <w:rPrChange w:id="12690" w:author="Le Minh Nghia" w:date="2019-10-09T10:56:00Z">
            <w:rPr>
              <w:sz w:val="26"/>
              <w:szCs w:val="26"/>
            </w:rPr>
          </w:rPrChange>
        </w:rPr>
        <w:t>cập</w:t>
      </w:r>
      <w:proofErr w:type="spellEnd"/>
      <w:r w:rsidRPr="00B41112">
        <w:rPr>
          <w:sz w:val="26"/>
          <w:szCs w:val="26"/>
          <w:rPrChange w:id="12691" w:author="Le Minh Nghia" w:date="2019-10-09T10:56:00Z">
            <w:rPr>
              <w:sz w:val="26"/>
              <w:szCs w:val="26"/>
            </w:rPr>
          </w:rPrChange>
        </w:rPr>
        <w:t xml:space="preserve"> </w:t>
      </w:r>
      <w:proofErr w:type="spellStart"/>
      <w:r w:rsidRPr="00B41112">
        <w:rPr>
          <w:sz w:val="26"/>
          <w:szCs w:val="26"/>
          <w:rPrChange w:id="12692" w:author="Le Minh Nghia" w:date="2019-10-09T10:56:00Z">
            <w:rPr>
              <w:sz w:val="26"/>
              <w:szCs w:val="26"/>
            </w:rPr>
          </w:rPrChange>
        </w:rPr>
        <w:t>nhận</w:t>
      </w:r>
      <w:proofErr w:type="spellEnd"/>
      <w:r w:rsidRPr="00B41112">
        <w:rPr>
          <w:sz w:val="26"/>
          <w:szCs w:val="26"/>
          <w:rPrChange w:id="12693" w:author="Le Minh Nghia" w:date="2019-10-09T10:56:00Z">
            <w:rPr>
              <w:sz w:val="26"/>
              <w:szCs w:val="26"/>
            </w:rPr>
          </w:rPrChange>
        </w:rPr>
        <w:t xml:space="preserve"> </w:t>
      </w:r>
      <w:proofErr w:type="spellStart"/>
      <w:r w:rsidRPr="00B41112">
        <w:rPr>
          <w:sz w:val="26"/>
          <w:szCs w:val="26"/>
          <w:rPrChange w:id="12694" w:author="Le Minh Nghia" w:date="2019-10-09T10:56:00Z">
            <w:rPr>
              <w:sz w:val="26"/>
              <w:szCs w:val="26"/>
            </w:rPr>
          </w:rPrChange>
        </w:rPr>
        <w:t>thông</w:t>
      </w:r>
      <w:proofErr w:type="spellEnd"/>
      <w:r w:rsidRPr="00B41112">
        <w:rPr>
          <w:sz w:val="26"/>
          <w:szCs w:val="26"/>
          <w:rPrChange w:id="12695" w:author="Le Minh Nghia" w:date="2019-10-09T10:56:00Z">
            <w:rPr>
              <w:sz w:val="26"/>
              <w:szCs w:val="26"/>
            </w:rPr>
          </w:rPrChange>
        </w:rPr>
        <w:t xml:space="preserve"> tin </w:t>
      </w:r>
      <w:proofErr w:type="spellStart"/>
      <w:r w:rsidRPr="00B41112">
        <w:rPr>
          <w:sz w:val="26"/>
          <w:szCs w:val="26"/>
          <w:rPrChange w:id="12696" w:author="Le Minh Nghia" w:date="2019-10-09T10:56:00Z">
            <w:rPr>
              <w:sz w:val="26"/>
              <w:szCs w:val="26"/>
            </w:rPr>
          </w:rPrChange>
        </w:rPr>
        <w:t>cá</w:t>
      </w:r>
      <w:proofErr w:type="spellEnd"/>
      <w:r w:rsidRPr="00B41112">
        <w:rPr>
          <w:sz w:val="26"/>
          <w:szCs w:val="26"/>
          <w:rPrChange w:id="12697" w:author="Le Minh Nghia" w:date="2019-10-09T10:56:00Z">
            <w:rPr>
              <w:sz w:val="26"/>
              <w:szCs w:val="26"/>
            </w:rPr>
          </w:rPrChange>
        </w:rPr>
        <w:t xml:space="preserve"> </w:t>
      </w:r>
      <w:proofErr w:type="spellStart"/>
      <w:r w:rsidRPr="00B41112">
        <w:rPr>
          <w:sz w:val="26"/>
          <w:szCs w:val="26"/>
          <w:rPrChange w:id="12698" w:author="Le Minh Nghia" w:date="2019-10-09T10:56:00Z">
            <w:rPr>
              <w:sz w:val="26"/>
              <w:szCs w:val="26"/>
            </w:rPr>
          </w:rPrChange>
        </w:rPr>
        <w:t>nhân</w:t>
      </w:r>
      <w:proofErr w:type="spellEnd"/>
      <w:r w:rsidRPr="00B41112">
        <w:rPr>
          <w:sz w:val="26"/>
          <w:szCs w:val="26"/>
          <w:rPrChange w:id="12699" w:author="Le Minh Nghia" w:date="2019-10-09T10:56:00Z">
            <w:rPr>
              <w:sz w:val="26"/>
              <w:szCs w:val="26"/>
            </w:rPr>
          </w:rPrChange>
        </w:rPr>
        <w:t xml:space="preserve"> </w:t>
      </w:r>
      <w:proofErr w:type="spellStart"/>
      <w:r w:rsidRPr="00B41112">
        <w:rPr>
          <w:sz w:val="26"/>
          <w:szCs w:val="26"/>
          <w:rPrChange w:id="12700" w:author="Le Minh Nghia" w:date="2019-10-09T10:56:00Z">
            <w:rPr>
              <w:sz w:val="26"/>
              <w:szCs w:val="26"/>
            </w:rPr>
          </w:rPrChange>
        </w:rPr>
        <w:t>cho</w:t>
      </w:r>
      <w:proofErr w:type="spellEnd"/>
      <w:r w:rsidR="006B0903" w:rsidRPr="00B41112">
        <w:rPr>
          <w:sz w:val="26"/>
          <w:szCs w:val="26"/>
          <w:rPrChange w:id="12701" w:author="Le Minh Nghia" w:date="2019-10-09T10:56:00Z">
            <w:rPr>
              <w:sz w:val="26"/>
              <w:szCs w:val="26"/>
            </w:rPr>
          </w:rPrChange>
        </w:rPr>
        <w:t xml:space="preserve"> </w:t>
      </w:r>
      <w:proofErr w:type="spellStart"/>
      <w:r w:rsidRPr="00B41112">
        <w:rPr>
          <w:sz w:val="26"/>
          <w:szCs w:val="26"/>
          <w:rPrChange w:id="12702" w:author="Le Minh Nghia" w:date="2019-10-09T10:56:00Z">
            <w:rPr>
              <w:sz w:val="26"/>
              <w:szCs w:val="26"/>
            </w:rPr>
          </w:rPrChange>
        </w:rPr>
        <w:t>cựu</w:t>
      </w:r>
      <w:proofErr w:type="spellEnd"/>
      <w:r w:rsidRPr="00B41112">
        <w:rPr>
          <w:sz w:val="26"/>
          <w:szCs w:val="26"/>
          <w:rPrChange w:id="12703" w:author="Le Minh Nghia" w:date="2019-10-09T10:56:00Z">
            <w:rPr>
              <w:sz w:val="26"/>
              <w:szCs w:val="26"/>
            </w:rPr>
          </w:rPrChange>
        </w:rPr>
        <w:t xml:space="preserve"> </w:t>
      </w:r>
      <w:proofErr w:type="spellStart"/>
      <w:r w:rsidRPr="00B41112">
        <w:rPr>
          <w:sz w:val="26"/>
          <w:szCs w:val="26"/>
          <w:rPrChange w:id="12704" w:author="Le Minh Nghia" w:date="2019-10-09T10:56:00Z">
            <w:rPr>
              <w:sz w:val="26"/>
              <w:szCs w:val="26"/>
            </w:rPr>
          </w:rPrChange>
        </w:rPr>
        <w:t>sinh</w:t>
      </w:r>
      <w:proofErr w:type="spellEnd"/>
      <w:r w:rsidRPr="00B41112">
        <w:rPr>
          <w:sz w:val="26"/>
          <w:szCs w:val="26"/>
          <w:rPrChange w:id="12705" w:author="Le Minh Nghia" w:date="2019-10-09T10:56:00Z">
            <w:rPr>
              <w:sz w:val="26"/>
              <w:szCs w:val="26"/>
            </w:rPr>
          </w:rPrChange>
        </w:rPr>
        <w:t xml:space="preserve"> </w:t>
      </w:r>
      <w:proofErr w:type="spellStart"/>
      <w:r w:rsidRPr="00B41112">
        <w:rPr>
          <w:sz w:val="26"/>
          <w:szCs w:val="26"/>
          <w:rPrChange w:id="12706" w:author="Le Minh Nghia" w:date="2019-10-09T10:56:00Z">
            <w:rPr>
              <w:sz w:val="26"/>
              <w:szCs w:val="26"/>
            </w:rPr>
          </w:rPrChange>
        </w:rPr>
        <w:t>viên</w:t>
      </w:r>
      <w:proofErr w:type="spellEnd"/>
      <w:r w:rsidRPr="00B41112">
        <w:rPr>
          <w:sz w:val="26"/>
          <w:szCs w:val="26"/>
          <w:rPrChange w:id="12707" w:author="Le Minh Nghia" w:date="2019-10-09T10:56:00Z">
            <w:rPr>
              <w:sz w:val="26"/>
              <w:szCs w:val="26"/>
            </w:rPr>
          </w:rPrChange>
        </w:rPr>
        <w:t xml:space="preserve">, </w:t>
      </w:r>
      <w:proofErr w:type="spellStart"/>
      <w:r w:rsidRPr="00B41112">
        <w:rPr>
          <w:sz w:val="26"/>
          <w:szCs w:val="26"/>
          <w:rPrChange w:id="12708" w:author="Le Minh Nghia" w:date="2019-10-09T10:56:00Z">
            <w:rPr>
              <w:sz w:val="26"/>
              <w:szCs w:val="26"/>
            </w:rPr>
          </w:rPrChange>
        </w:rPr>
        <w:t>tạo</w:t>
      </w:r>
      <w:proofErr w:type="spellEnd"/>
      <w:r w:rsidRPr="00B41112">
        <w:rPr>
          <w:sz w:val="26"/>
          <w:szCs w:val="26"/>
          <w:rPrChange w:id="12709" w:author="Le Minh Nghia" w:date="2019-10-09T10:56:00Z">
            <w:rPr>
              <w:sz w:val="26"/>
              <w:szCs w:val="26"/>
            </w:rPr>
          </w:rPrChange>
        </w:rPr>
        <w:t xml:space="preserve"> </w:t>
      </w:r>
      <w:proofErr w:type="spellStart"/>
      <w:r w:rsidRPr="00B41112">
        <w:rPr>
          <w:sz w:val="26"/>
          <w:szCs w:val="26"/>
          <w:rPrChange w:id="12710" w:author="Le Minh Nghia" w:date="2019-10-09T10:56:00Z">
            <w:rPr>
              <w:sz w:val="26"/>
              <w:szCs w:val="26"/>
            </w:rPr>
          </w:rPrChange>
        </w:rPr>
        <w:t>đợt</w:t>
      </w:r>
      <w:proofErr w:type="spellEnd"/>
      <w:r w:rsidRPr="00B41112">
        <w:rPr>
          <w:sz w:val="26"/>
          <w:szCs w:val="26"/>
          <w:rPrChange w:id="12711" w:author="Le Minh Nghia" w:date="2019-10-09T10:56:00Z">
            <w:rPr>
              <w:sz w:val="26"/>
              <w:szCs w:val="26"/>
            </w:rPr>
          </w:rPrChange>
        </w:rPr>
        <w:t xml:space="preserve"> </w:t>
      </w:r>
      <w:proofErr w:type="spellStart"/>
      <w:r w:rsidRPr="00B41112">
        <w:rPr>
          <w:sz w:val="26"/>
          <w:szCs w:val="26"/>
          <w:rPrChange w:id="12712" w:author="Le Minh Nghia" w:date="2019-10-09T10:56:00Z">
            <w:rPr>
              <w:sz w:val="26"/>
              <w:szCs w:val="26"/>
            </w:rPr>
          </w:rPrChange>
        </w:rPr>
        <w:t>khảo</w:t>
      </w:r>
      <w:proofErr w:type="spellEnd"/>
      <w:r w:rsidRPr="00B41112">
        <w:rPr>
          <w:sz w:val="26"/>
          <w:szCs w:val="26"/>
          <w:rPrChange w:id="12713" w:author="Le Minh Nghia" w:date="2019-10-09T10:56:00Z">
            <w:rPr>
              <w:sz w:val="26"/>
              <w:szCs w:val="26"/>
            </w:rPr>
          </w:rPrChange>
        </w:rPr>
        <w:t xml:space="preserve"> </w:t>
      </w:r>
      <w:proofErr w:type="spellStart"/>
      <w:r w:rsidRPr="00B41112">
        <w:rPr>
          <w:sz w:val="26"/>
          <w:szCs w:val="26"/>
          <w:rPrChange w:id="12714" w:author="Le Minh Nghia" w:date="2019-10-09T10:56:00Z">
            <w:rPr>
              <w:sz w:val="26"/>
              <w:szCs w:val="26"/>
            </w:rPr>
          </w:rPrChange>
        </w:rPr>
        <w:t>sát</w:t>
      </w:r>
      <w:proofErr w:type="spellEnd"/>
      <w:r w:rsidRPr="00B41112">
        <w:rPr>
          <w:sz w:val="26"/>
          <w:szCs w:val="26"/>
          <w:rPrChange w:id="12715" w:author="Le Minh Nghia" w:date="2019-10-09T10:56:00Z">
            <w:rPr>
              <w:sz w:val="26"/>
              <w:szCs w:val="26"/>
            </w:rPr>
          </w:rPrChange>
        </w:rPr>
        <w:t xml:space="preserve"> </w:t>
      </w:r>
      <w:proofErr w:type="spellStart"/>
      <w:r w:rsidRPr="00B41112">
        <w:rPr>
          <w:sz w:val="26"/>
          <w:szCs w:val="26"/>
          <w:rPrChange w:id="12716" w:author="Le Minh Nghia" w:date="2019-10-09T10:56:00Z">
            <w:rPr>
              <w:sz w:val="26"/>
              <w:szCs w:val="26"/>
            </w:rPr>
          </w:rPrChange>
        </w:rPr>
        <w:t>việc</w:t>
      </w:r>
      <w:proofErr w:type="spellEnd"/>
      <w:r w:rsidRPr="00B41112">
        <w:rPr>
          <w:sz w:val="26"/>
          <w:szCs w:val="26"/>
          <w:rPrChange w:id="12717" w:author="Le Minh Nghia" w:date="2019-10-09T10:56:00Z">
            <w:rPr>
              <w:sz w:val="26"/>
              <w:szCs w:val="26"/>
            </w:rPr>
          </w:rPrChange>
        </w:rPr>
        <w:t xml:space="preserve"> </w:t>
      </w:r>
      <w:proofErr w:type="spellStart"/>
      <w:r w:rsidRPr="00B41112">
        <w:rPr>
          <w:sz w:val="26"/>
          <w:szCs w:val="26"/>
          <w:rPrChange w:id="12718" w:author="Le Minh Nghia" w:date="2019-10-09T10:56:00Z">
            <w:rPr>
              <w:sz w:val="26"/>
              <w:szCs w:val="26"/>
            </w:rPr>
          </w:rPrChange>
        </w:rPr>
        <w:t>làm</w:t>
      </w:r>
      <w:proofErr w:type="spellEnd"/>
      <w:r w:rsidRPr="00B41112">
        <w:rPr>
          <w:sz w:val="26"/>
          <w:szCs w:val="26"/>
          <w:rPrChange w:id="12719" w:author="Le Minh Nghia" w:date="2019-10-09T10:56:00Z">
            <w:rPr>
              <w:sz w:val="26"/>
              <w:szCs w:val="26"/>
            </w:rPr>
          </w:rPrChange>
        </w:rPr>
        <w:t xml:space="preserve">, </w:t>
      </w:r>
      <w:proofErr w:type="spellStart"/>
      <w:r w:rsidRPr="00B41112">
        <w:rPr>
          <w:sz w:val="26"/>
          <w:szCs w:val="26"/>
          <w:rPrChange w:id="12720" w:author="Le Minh Nghia" w:date="2019-10-09T10:56:00Z">
            <w:rPr>
              <w:sz w:val="26"/>
              <w:szCs w:val="26"/>
            </w:rPr>
          </w:rPrChange>
        </w:rPr>
        <w:t>thống</w:t>
      </w:r>
      <w:proofErr w:type="spellEnd"/>
      <w:r w:rsidRPr="00B41112">
        <w:rPr>
          <w:sz w:val="26"/>
          <w:szCs w:val="26"/>
          <w:rPrChange w:id="12721" w:author="Le Minh Nghia" w:date="2019-10-09T10:56:00Z">
            <w:rPr>
              <w:sz w:val="26"/>
              <w:szCs w:val="26"/>
            </w:rPr>
          </w:rPrChange>
        </w:rPr>
        <w:t xml:space="preserve"> </w:t>
      </w:r>
      <w:proofErr w:type="spellStart"/>
      <w:r w:rsidRPr="00B41112">
        <w:rPr>
          <w:sz w:val="26"/>
          <w:szCs w:val="26"/>
          <w:rPrChange w:id="12722" w:author="Le Minh Nghia" w:date="2019-10-09T10:56:00Z">
            <w:rPr>
              <w:sz w:val="26"/>
              <w:szCs w:val="26"/>
            </w:rPr>
          </w:rPrChange>
        </w:rPr>
        <w:t>kê</w:t>
      </w:r>
      <w:proofErr w:type="spellEnd"/>
      <w:r w:rsidRPr="00B41112">
        <w:rPr>
          <w:sz w:val="26"/>
          <w:szCs w:val="26"/>
          <w:rPrChange w:id="12723" w:author="Le Minh Nghia" w:date="2019-10-09T10:56:00Z">
            <w:rPr>
              <w:sz w:val="26"/>
              <w:szCs w:val="26"/>
            </w:rPr>
          </w:rPrChange>
        </w:rPr>
        <w:t xml:space="preserve"> </w:t>
      </w:r>
      <w:proofErr w:type="spellStart"/>
      <w:r w:rsidRPr="00B41112">
        <w:rPr>
          <w:sz w:val="26"/>
          <w:szCs w:val="26"/>
          <w:rPrChange w:id="12724" w:author="Le Minh Nghia" w:date="2019-10-09T10:56:00Z">
            <w:rPr>
              <w:sz w:val="26"/>
              <w:szCs w:val="26"/>
            </w:rPr>
          </w:rPrChange>
        </w:rPr>
        <w:t>tình</w:t>
      </w:r>
      <w:proofErr w:type="spellEnd"/>
      <w:r w:rsidRPr="00B41112">
        <w:rPr>
          <w:sz w:val="26"/>
          <w:szCs w:val="26"/>
          <w:rPrChange w:id="12725" w:author="Le Minh Nghia" w:date="2019-10-09T10:56:00Z">
            <w:rPr>
              <w:sz w:val="26"/>
              <w:szCs w:val="26"/>
            </w:rPr>
          </w:rPrChange>
        </w:rPr>
        <w:t xml:space="preserve"> </w:t>
      </w:r>
      <w:proofErr w:type="spellStart"/>
      <w:r w:rsidRPr="00B41112">
        <w:rPr>
          <w:sz w:val="26"/>
          <w:szCs w:val="26"/>
          <w:rPrChange w:id="12726" w:author="Le Minh Nghia" w:date="2019-10-09T10:56:00Z">
            <w:rPr>
              <w:sz w:val="26"/>
              <w:szCs w:val="26"/>
            </w:rPr>
          </w:rPrChange>
        </w:rPr>
        <w:t>hình</w:t>
      </w:r>
      <w:proofErr w:type="spellEnd"/>
      <w:r w:rsidRPr="00B41112">
        <w:rPr>
          <w:sz w:val="26"/>
          <w:szCs w:val="26"/>
          <w:rPrChange w:id="12727" w:author="Le Minh Nghia" w:date="2019-10-09T10:56:00Z">
            <w:rPr>
              <w:sz w:val="26"/>
              <w:szCs w:val="26"/>
            </w:rPr>
          </w:rPrChange>
        </w:rPr>
        <w:t xml:space="preserve"> </w:t>
      </w:r>
      <w:proofErr w:type="spellStart"/>
      <w:r w:rsidRPr="00B41112">
        <w:rPr>
          <w:sz w:val="26"/>
          <w:szCs w:val="26"/>
          <w:rPrChange w:id="12728" w:author="Le Minh Nghia" w:date="2019-10-09T10:56:00Z">
            <w:rPr>
              <w:sz w:val="26"/>
              <w:szCs w:val="26"/>
            </w:rPr>
          </w:rPrChange>
        </w:rPr>
        <w:t>việc</w:t>
      </w:r>
      <w:proofErr w:type="spellEnd"/>
      <w:r w:rsidRPr="00B41112">
        <w:rPr>
          <w:sz w:val="26"/>
          <w:szCs w:val="26"/>
          <w:rPrChange w:id="12729" w:author="Le Minh Nghia" w:date="2019-10-09T10:56:00Z">
            <w:rPr>
              <w:sz w:val="26"/>
              <w:szCs w:val="26"/>
            </w:rPr>
          </w:rPrChange>
        </w:rPr>
        <w:t xml:space="preserve"> </w:t>
      </w:r>
      <w:proofErr w:type="spellStart"/>
      <w:r w:rsidRPr="00B41112">
        <w:rPr>
          <w:sz w:val="26"/>
          <w:szCs w:val="26"/>
          <w:rPrChange w:id="12730" w:author="Le Minh Nghia" w:date="2019-10-09T10:56:00Z">
            <w:rPr>
              <w:sz w:val="26"/>
              <w:szCs w:val="26"/>
            </w:rPr>
          </w:rPrChange>
        </w:rPr>
        <w:t>làm</w:t>
      </w:r>
      <w:proofErr w:type="spellEnd"/>
      <w:r w:rsidRPr="00B41112">
        <w:rPr>
          <w:sz w:val="26"/>
          <w:szCs w:val="26"/>
          <w:rPrChange w:id="12731" w:author="Le Minh Nghia" w:date="2019-10-09T10:56:00Z">
            <w:rPr>
              <w:sz w:val="26"/>
              <w:szCs w:val="26"/>
            </w:rPr>
          </w:rPrChange>
        </w:rPr>
        <w:t xml:space="preserve"> </w:t>
      </w:r>
      <w:proofErr w:type="spellStart"/>
      <w:r w:rsidRPr="00B41112">
        <w:rPr>
          <w:sz w:val="26"/>
          <w:szCs w:val="26"/>
          <w:rPrChange w:id="12732" w:author="Le Minh Nghia" w:date="2019-10-09T10:56:00Z">
            <w:rPr>
              <w:sz w:val="26"/>
              <w:szCs w:val="26"/>
            </w:rPr>
          </w:rPrChange>
        </w:rPr>
        <w:t>của</w:t>
      </w:r>
      <w:proofErr w:type="spellEnd"/>
      <w:r w:rsidRPr="00B41112">
        <w:rPr>
          <w:sz w:val="26"/>
          <w:szCs w:val="26"/>
          <w:rPrChange w:id="12733" w:author="Le Minh Nghia" w:date="2019-10-09T10:56:00Z">
            <w:rPr>
              <w:sz w:val="26"/>
              <w:szCs w:val="26"/>
            </w:rPr>
          </w:rPrChange>
        </w:rPr>
        <w:t xml:space="preserve"> </w:t>
      </w:r>
      <w:proofErr w:type="spellStart"/>
      <w:r w:rsidRPr="00B41112">
        <w:rPr>
          <w:sz w:val="26"/>
          <w:szCs w:val="26"/>
          <w:rPrChange w:id="12734" w:author="Le Minh Nghia" w:date="2019-10-09T10:56:00Z">
            <w:rPr>
              <w:sz w:val="26"/>
              <w:szCs w:val="26"/>
            </w:rPr>
          </w:rPrChange>
        </w:rPr>
        <w:t>cựu</w:t>
      </w:r>
      <w:proofErr w:type="spellEnd"/>
      <w:r w:rsidRPr="00B41112">
        <w:rPr>
          <w:sz w:val="26"/>
          <w:szCs w:val="26"/>
          <w:rPrChange w:id="12735" w:author="Le Minh Nghia" w:date="2019-10-09T10:56:00Z">
            <w:rPr>
              <w:sz w:val="26"/>
              <w:szCs w:val="26"/>
            </w:rPr>
          </w:rPrChange>
        </w:rPr>
        <w:t xml:space="preserve"> </w:t>
      </w:r>
      <w:proofErr w:type="spellStart"/>
      <w:r w:rsidRPr="00B41112">
        <w:rPr>
          <w:sz w:val="26"/>
          <w:szCs w:val="26"/>
          <w:rPrChange w:id="12736" w:author="Le Minh Nghia" w:date="2019-10-09T10:56:00Z">
            <w:rPr>
              <w:sz w:val="26"/>
              <w:szCs w:val="26"/>
            </w:rPr>
          </w:rPrChange>
        </w:rPr>
        <w:t>sinh</w:t>
      </w:r>
      <w:proofErr w:type="spellEnd"/>
      <w:r w:rsidRPr="00B41112">
        <w:rPr>
          <w:sz w:val="26"/>
          <w:szCs w:val="26"/>
          <w:rPrChange w:id="12737" w:author="Le Minh Nghia" w:date="2019-10-09T10:56:00Z">
            <w:rPr>
              <w:sz w:val="26"/>
              <w:szCs w:val="26"/>
            </w:rPr>
          </w:rPrChange>
        </w:rPr>
        <w:t xml:space="preserve"> </w:t>
      </w:r>
      <w:proofErr w:type="spellStart"/>
      <w:r w:rsidRPr="00B41112">
        <w:rPr>
          <w:sz w:val="26"/>
          <w:szCs w:val="26"/>
          <w:rPrChange w:id="12738" w:author="Le Minh Nghia" w:date="2019-10-09T10:56:00Z">
            <w:rPr>
              <w:sz w:val="26"/>
              <w:szCs w:val="26"/>
            </w:rPr>
          </w:rPrChange>
        </w:rPr>
        <w:t>viên</w:t>
      </w:r>
      <w:proofErr w:type="spellEnd"/>
      <w:r w:rsidRPr="00B41112">
        <w:rPr>
          <w:sz w:val="26"/>
          <w:szCs w:val="26"/>
          <w:rPrChange w:id="12739" w:author="Le Minh Nghia" w:date="2019-10-09T10:56:00Z">
            <w:rPr>
              <w:sz w:val="26"/>
              <w:szCs w:val="26"/>
            </w:rPr>
          </w:rPrChange>
        </w:rPr>
        <w:t xml:space="preserve"> </w:t>
      </w:r>
      <w:proofErr w:type="spellStart"/>
      <w:r w:rsidRPr="00B41112">
        <w:rPr>
          <w:sz w:val="26"/>
          <w:szCs w:val="26"/>
          <w:rPrChange w:id="12740" w:author="Le Minh Nghia" w:date="2019-10-09T10:56:00Z">
            <w:rPr>
              <w:sz w:val="26"/>
              <w:szCs w:val="26"/>
            </w:rPr>
          </w:rPrChange>
        </w:rPr>
        <w:t>sau</w:t>
      </w:r>
      <w:proofErr w:type="spellEnd"/>
      <w:r w:rsidRPr="00B41112">
        <w:rPr>
          <w:sz w:val="26"/>
          <w:szCs w:val="26"/>
          <w:rPrChange w:id="12741" w:author="Le Minh Nghia" w:date="2019-10-09T10:56:00Z">
            <w:rPr>
              <w:sz w:val="26"/>
              <w:szCs w:val="26"/>
            </w:rPr>
          </w:rPrChange>
        </w:rPr>
        <w:t xml:space="preserve"> </w:t>
      </w:r>
      <w:proofErr w:type="spellStart"/>
      <w:r w:rsidRPr="00B41112">
        <w:rPr>
          <w:sz w:val="26"/>
          <w:szCs w:val="26"/>
          <w:rPrChange w:id="12742" w:author="Le Minh Nghia" w:date="2019-10-09T10:56:00Z">
            <w:rPr>
              <w:sz w:val="26"/>
              <w:szCs w:val="26"/>
            </w:rPr>
          </w:rPrChange>
        </w:rPr>
        <w:t>tốt</w:t>
      </w:r>
      <w:proofErr w:type="spellEnd"/>
      <w:r w:rsidRPr="00B41112">
        <w:rPr>
          <w:sz w:val="26"/>
          <w:szCs w:val="26"/>
          <w:rPrChange w:id="12743" w:author="Le Minh Nghia" w:date="2019-10-09T10:56:00Z">
            <w:rPr>
              <w:sz w:val="26"/>
              <w:szCs w:val="26"/>
            </w:rPr>
          </w:rPrChange>
        </w:rPr>
        <w:t xml:space="preserve"> </w:t>
      </w:r>
      <w:proofErr w:type="spellStart"/>
      <w:r w:rsidRPr="00B41112">
        <w:rPr>
          <w:sz w:val="26"/>
          <w:szCs w:val="26"/>
          <w:rPrChange w:id="12744" w:author="Le Minh Nghia" w:date="2019-10-09T10:56:00Z">
            <w:rPr>
              <w:sz w:val="26"/>
              <w:szCs w:val="26"/>
            </w:rPr>
          </w:rPrChange>
        </w:rPr>
        <w:t>nghiệp</w:t>
      </w:r>
      <w:proofErr w:type="spellEnd"/>
      <w:r w:rsidRPr="00B41112">
        <w:rPr>
          <w:sz w:val="26"/>
          <w:szCs w:val="26"/>
          <w:rPrChange w:id="12745" w:author="Le Minh Nghia" w:date="2019-10-09T10:56:00Z">
            <w:rPr>
              <w:sz w:val="26"/>
              <w:szCs w:val="26"/>
            </w:rPr>
          </w:rPrChange>
        </w:rPr>
        <w:t xml:space="preserve">, </w:t>
      </w:r>
      <w:proofErr w:type="spellStart"/>
      <w:r w:rsidRPr="00B41112">
        <w:rPr>
          <w:sz w:val="26"/>
          <w:szCs w:val="26"/>
          <w:rPrChange w:id="12746" w:author="Le Minh Nghia" w:date="2019-10-09T10:56:00Z">
            <w:rPr>
              <w:sz w:val="26"/>
              <w:szCs w:val="26"/>
            </w:rPr>
          </w:rPrChange>
        </w:rPr>
        <w:t>tạo</w:t>
      </w:r>
      <w:proofErr w:type="spellEnd"/>
      <w:r w:rsidRPr="00B41112">
        <w:rPr>
          <w:sz w:val="26"/>
          <w:szCs w:val="26"/>
          <w:rPrChange w:id="12747" w:author="Le Minh Nghia" w:date="2019-10-09T10:56:00Z">
            <w:rPr>
              <w:sz w:val="26"/>
              <w:szCs w:val="26"/>
            </w:rPr>
          </w:rPrChange>
        </w:rPr>
        <w:t xml:space="preserve"> </w:t>
      </w:r>
      <w:proofErr w:type="spellStart"/>
      <w:r w:rsidRPr="00B41112">
        <w:rPr>
          <w:sz w:val="26"/>
          <w:szCs w:val="26"/>
          <w:rPrChange w:id="12748" w:author="Le Minh Nghia" w:date="2019-10-09T10:56:00Z">
            <w:rPr>
              <w:sz w:val="26"/>
              <w:szCs w:val="26"/>
            </w:rPr>
          </w:rPrChange>
        </w:rPr>
        <w:t>điều</w:t>
      </w:r>
      <w:proofErr w:type="spellEnd"/>
      <w:r w:rsidRPr="00B41112">
        <w:rPr>
          <w:sz w:val="26"/>
          <w:szCs w:val="26"/>
          <w:rPrChange w:id="12749" w:author="Le Minh Nghia" w:date="2019-10-09T10:56:00Z">
            <w:rPr>
              <w:sz w:val="26"/>
              <w:szCs w:val="26"/>
            </w:rPr>
          </w:rPrChange>
        </w:rPr>
        <w:t xml:space="preserve"> </w:t>
      </w:r>
      <w:proofErr w:type="spellStart"/>
      <w:r w:rsidRPr="00B41112">
        <w:rPr>
          <w:sz w:val="26"/>
          <w:szCs w:val="26"/>
          <w:rPrChange w:id="12750" w:author="Le Minh Nghia" w:date="2019-10-09T10:56:00Z">
            <w:rPr>
              <w:sz w:val="26"/>
              <w:szCs w:val="26"/>
            </w:rPr>
          </w:rPrChange>
        </w:rPr>
        <w:t>kiện</w:t>
      </w:r>
      <w:proofErr w:type="spellEnd"/>
      <w:r w:rsidRPr="00B41112">
        <w:rPr>
          <w:sz w:val="26"/>
          <w:szCs w:val="26"/>
          <w:rPrChange w:id="12751" w:author="Le Minh Nghia" w:date="2019-10-09T10:56:00Z">
            <w:rPr>
              <w:sz w:val="26"/>
              <w:szCs w:val="26"/>
            </w:rPr>
          </w:rPrChange>
        </w:rPr>
        <w:t xml:space="preserve"> </w:t>
      </w:r>
      <w:proofErr w:type="spellStart"/>
      <w:r w:rsidRPr="00B41112">
        <w:rPr>
          <w:sz w:val="26"/>
          <w:szCs w:val="26"/>
          <w:rPrChange w:id="12752" w:author="Le Minh Nghia" w:date="2019-10-09T10:56:00Z">
            <w:rPr>
              <w:sz w:val="26"/>
              <w:szCs w:val="26"/>
            </w:rPr>
          </w:rPrChange>
        </w:rPr>
        <w:t>thuận</w:t>
      </w:r>
      <w:proofErr w:type="spellEnd"/>
      <w:r w:rsidRPr="00B41112">
        <w:rPr>
          <w:sz w:val="26"/>
          <w:szCs w:val="26"/>
          <w:rPrChange w:id="12753" w:author="Le Minh Nghia" w:date="2019-10-09T10:56:00Z">
            <w:rPr>
              <w:sz w:val="26"/>
              <w:szCs w:val="26"/>
            </w:rPr>
          </w:rPrChange>
        </w:rPr>
        <w:t xml:space="preserve"> </w:t>
      </w:r>
      <w:proofErr w:type="spellStart"/>
      <w:r w:rsidRPr="00B41112">
        <w:rPr>
          <w:sz w:val="26"/>
          <w:szCs w:val="26"/>
          <w:rPrChange w:id="12754" w:author="Le Minh Nghia" w:date="2019-10-09T10:56:00Z">
            <w:rPr>
              <w:sz w:val="26"/>
              <w:szCs w:val="26"/>
            </w:rPr>
          </w:rPrChange>
        </w:rPr>
        <w:t>lợi</w:t>
      </w:r>
      <w:proofErr w:type="spellEnd"/>
      <w:r w:rsidRPr="00B41112">
        <w:rPr>
          <w:sz w:val="26"/>
          <w:szCs w:val="26"/>
          <w:rPrChange w:id="12755" w:author="Le Minh Nghia" w:date="2019-10-09T10:56:00Z">
            <w:rPr>
              <w:sz w:val="26"/>
              <w:szCs w:val="26"/>
            </w:rPr>
          </w:rPrChange>
        </w:rPr>
        <w:t xml:space="preserve"> </w:t>
      </w:r>
      <w:proofErr w:type="spellStart"/>
      <w:r w:rsidRPr="00B41112">
        <w:rPr>
          <w:sz w:val="26"/>
          <w:szCs w:val="26"/>
          <w:rPrChange w:id="12756" w:author="Le Minh Nghia" w:date="2019-10-09T10:56:00Z">
            <w:rPr>
              <w:sz w:val="26"/>
              <w:szCs w:val="26"/>
            </w:rPr>
          </w:rPrChange>
        </w:rPr>
        <w:t>để</w:t>
      </w:r>
      <w:proofErr w:type="spellEnd"/>
      <w:r w:rsidRPr="00B41112">
        <w:rPr>
          <w:sz w:val="26"/>
          <w:szCs w:val="26"/>
          <w:rPrChange w:id="12757" w:author="Le Minh Nghia" w:date="2019-10-09T10:56:00Z">
            <w:rPr>
              <w:sz w:val="26"/>
              <w:szCs w:val="26"/>
            </w:rPr>
          </w:rPrChange>
        </w:rPr>
        <w:t xml:space="preserve"> </w:t>
      </w:r>
      <w:proofErr w:type="spellStart"/>
      <w:r w:rsidRPr="00B41112">
        <w:rPr>
          <w:sz w:val="26"/>
          <w:szCs w:val="26"/>
          <w:rPrChange w:id="12758" w:author="Le Minh Nghia" w:date="2019-10-09T10:56:00Z">
            <w:rPr>
              <w:sz w:val="26"/>
              <w:szCs w:val="26"/>
            </w:rPr>
          </w:rPrChange>
        </w:rPr>
        <w:t>giáo</w:t>
      </w:r>
      <w:proofErr w:type="spellEnd"/>
      <w:r w:rsidRPr="00B41112">
        <w:rPr>
          <w:sz w:val="26"/>
          <w:szCs w:val="26"/>
          <w:rPrChange w:id="12759" w:author="Le Minh Nghia" w:date="2019-10-09T10:56:00Z">
            <w:rPr>
              <w:sz w:val="26"/>
              <w:szCs w:val="26"/>
            </w:rPr>
          </w:rPrChange>
        </w:rPr>
        <w:t xml:space="preserve"> </w:t>
      </w:r>
      <w:proofErr w:type="spellStart"/>
      <w:r w:rsidRPr="00B41112">
        <w:rPr>
          <w:sz w:val="26"/>
          <w:szCs w:val="26"/>
          <w:rPrChange w:id="12760" w:author="Le Minh Nghia" w:date="2019-10-09T10:56:00Z">
            <w:rPr>
              <w:sz w:val="26"/>
              <w:szCs w:val="26"/>
            </w:rPr>
          </w:rPrChange>
        </w:rPr>
        <w:t>vụ</w:t>
      </w:r>
      <w:proofErr w:type="spellEnd"/>
      <w:r w:rsidRPr="00B41112">
        <w:rPr>
          <w:sz w:val="26"/>
          <w:szCs w:val="26"/>
          <w:rPrChange w:id="12761" w:author="Le Minh Nghia" w:date="2019-10-09T10:56:00Z">
            <w:rPr>
              <w:sz w:val="26"/>
              <w:szCs w:val="26"/>
            </w:rPr>
          </w:rPrChange>
        </w:rPr>
        <w:t xml:space="preserve"> khoa</w:t>
      </w:r>
      <w:r w:rsidR="006B0903" w:rsidRPr="00B41112">
        <w:rPr>
          <w:sz w:val="26"/>
          <w:szCs w:val="26"/>
          <w:rPrChange w:id="12762" w:author="Le Minh Nghia" w:date="2019-10-09T10:56:00Z">
            <w:rPr>
              <w:sz w:val="26"/>
              <w:szCs w:val="26"/>
            </w:rPr>
          </w:rPrChange>
        </w:rPr>
        <w:t xml:space="preserve"> </w:t>
      </w:r>
      <w:proofErr w:type="spellStart"/>
      <w:r w:rsidRPr="00B41112">
        <w:rPr>
          <w:sz w:val="26"/>
          <w:szCs w:val="26"/>
          <w:rPrChange w:id="12763" w:author="Le Minh Nghia" w:date="2019-10-09T10:56:00Z">
            <w:rPr>
              <w:sz w:val="26"/>
              <w:szCs w:val="26"/>
            </w:rPr>
          </w:rPrChange>
        </w:rPr>
        <w:t>có</w:t>
      </w:r>
      <w:proofErr w:type="spellEnd"/>
      <w:r w:rsidRPr="00B41112">
        <w:rPr>
          <w:sz w:val="26"/>
          <w:szCs w:val="26"/>
          <w:rPrChange w:id="12764" w:author="Le Minh Nghia" w:date="2019-10-09T10:56:00Z">
            <w:rPr>
              <w:sz w:val="26"/>
              <w:szCs w:val="26"/>
            </w:rPr>
          </w:rPrChange>
        </w:rPr>
        <w:t xml:space="preserve"> </w:t>
      </w:r>
      <w:proofErr w:type="spellStart"/>
      <w:r w:rsidRPr="00B41112">
        <w:rPr>
          <w:sz w:val="26"/>
          <w:szCs w:val="26"/>
          <w:rPrChange w:id="12765" w:author="Le Minh Nghia" w:date="2019-10-09T10:56:00Z">
            <w:rPr>
              <w:sz w:val="26"/>
              <w:szCs w:val="26"/>
            </w:rPr>
          </w:rPrChange>
        </w:rPr>
        <w:t>thể</w:t>
      </w:r>
      <w:proofErr w:type="spellEnd"/>
      <w:r w:rsidRPr="00B41112">
        <w:rPr>
          <w:sz w:val="26"/>
          <w:szCs w:val="26"/>
          <w:rPrChange w:id="12766" w:author="Le Minh Nghia" w:date="2019-10-09T10:56:00Z">
            <w:rPr>
              <w:sz w:val="26"/>
              <w:szCs w:val="26"/>
            </w:rPr>
          </w:rPrChange>
        </w:rPr>
        <w:t xml:space="preserve"> </w:t>
      </w:r>
      <w:proofErr w:type="spellStart"/>
      <w:r w:rsidRPr="00B41112">
        <w:rPr>
          <w:sz w:val="26"/>
          <w:szCs w:val="26"/>
          <w:rPrChange w:id="12767" w:author="Le Minh Nghia" w:date="2019-10-09T10:56:00Z">
            <w:rPr>
              <w:sz w:val="26"/>
              <w:szCs w:val="26"/>
            </w:rPr>
          </w:rPrChange>
        </w:rPr>
        <w:t>liên</w:t>
      </w:r>
      <w:proofErr w:type="spellEnd"/>
      <w:r w:rsidRPr="00B41112">
        <w:rPr>
          <w:sz w:val="26"/>
          <w:szCs w:val="26"/>
          <w:rPrChange w:id="12768" w:author="Le Minh Nghia" w:date="2019-10-09T10:56:00Z">
            <w:rPr>
              <w:sz w:val="26"/>
              <w:szCs w:val="26"/>
            </w:rPr>
          </w:rPrChange>
        </w:rPr>
        <w:t xml:space="preserve"> </w:t>
      </w:r>
      <w:proofErr w:type="spellStart"/>
      <w:r w:rsidRPr="00B41112">
        <w:rPr>
          <w:sz w:val="26"/>
          <w:szCs w:val="26"/>
          <w:rPrChange w:id="12769" w:author="Le Minh Nghia" w:date="2019-10-09T10:56:00Z">
            <w:rPr>
              <w:sz w:val="26"/>
              <w:szCs w:val="26"/>
            </w:rPr>
          </w:rPrChange>
        </w:rPr>
        <w:t>lạc</w:t>
      </w:r>
      <w:proofErr w:type="spellEnd"/>
      <w:r w:rsidRPr="00B41112">
        <w:rPr>
          <w:sz w:val="26"/>
          <w:szCs w:val="26"/>
          <w:rPrChange w:id="12770" w:author="Le Minh Nghia" w:date="2019-10-09T10:56:00Z">
            <w:rPr>
              <w:sz w:val="26"/>
              <w:szCs w:val="26"/>
            </w:rPr>
          </w:rPrChange>
        </w:rPr>
        <w:t xml:space="preserve"> </w:t>
      </w:r>
      <w:proofErr w:type="spellStart"/>
      <w:r w:rsidRPr="00B41112">
        <w:rPr>
          <w:sz w:val="26"/>
          <w:szCs w:val="26"/>
          <w:rPrChange w:id="12771" w:author="Le Minh Nghia" w:date="2019-10-09T10:56:00Z">
            <w:rPr>
              <w:sz w:val="26"/>
              <w:szCs w:val="26"/>
            </w:rPr>
          </w:rPrChange>
        </w:rPr>
        <w:t>với</w:t>
      </w:r>
      <w:proofErr w:type="spellEnd"/>
      <w:r w:rsidRPr="00B41112">
        <w:rPr>
          <w:sz w:val="26"/>
          <w:szCs w:val="26"/>
          <w:rPrChange w:id="12772" w:author="Le Minh Nghia" w:date="2019-10-09T10:56:00Z">
            <w:rPr>
              <w:sz w:val="26"/>
              <w:szCs w:val="26"/>
            </w:rPr>
          </w:rPrChange>
        </w:rPr>
        <w:t xml:space="preserve"> </w:t>
      </w:r>
      <w:proofErr w:type="spellStart"/>
      <w:r w:rsidRPr="00B41112">
        <w:rPr>
          <w:sz w:val="26"/>
          <w:szCs w:val="26"/>
          <w:rPrChange w:id="12773" w:author="Le Minh Nghia" w:date="2019-10-09T10:56:00Z">
            <w:rPr>
              <w:sz w:val="26"/>
              <w:szCs w:val="26"/>
            </w:rPr>
          </w:rPrChange>
        </w:rPr>
        <w:t>cựu</w:t>
      </w:r>
      <w:proofErr w:type="spellEnd"/>
      <w:r w:rsidRPr="00B41112">
        <w:rPr>
          <w:sz w:val="26"/>
          <w:szCs w:val="26"/>
          <w:rPrChange w:id="12774" w:author="Le Minh Nghia" w:date="2019-10-09T10:56:00Z">
            <w:rPr>
              <w:sz w:val="26"/>
              <w:szCs w:val="26"/>
            </w:rPr>
          </w:rPrChange>
        </w:rPr>
        <w:t xml:space="preserve"> </w:t>
      </w:r>
      <w:proofErr w:type="spellStart"/>
      <w:r w:rsidRPr="00B41112">
        <w:rPr>
          <w:sz w:val="26"/>
          <w:szCs w:val="26"/>
          <w:rPrChange w:id="12775" w:author="Le Minh Nghia" w:date="2019-10-09T10:56:00Z">
            <w:rPr>
              <w:sz w:val="26"/>
              <w:szCs w:val="26"/>
            </w:rPr>
          </w:rPrChange>
        </w:rPr>
        <w:t>sinh</w:t>
      </w:r>
      <w:proofErr w:type="spellEnd"/>
      <w:r w:rsidRPr="00B41112">
        <w:rPr>
          <w:sz w:val="26"/>
          <w:szCs w:val="26"/>
          <w:rPrChange w:id="12776" w:author="Le Minh Nghia" w:date="2019-10-09T10:56:00Z">
            <w:rPr>
              <w:sz w:val="26"/>
              <w:szCs w:val="26"/>
            </w:rPr>
          </w:rPrChange>
        </w:rPr>
        <w:t xml:space="preserve"> </w:t>
      </w:r>
      <w:proofErr w:type="spellStart"/>
      <w:r w:rsidRPr="00B41112">
        <w:rPr>
          <w:sz w:val="26"/>
          <w:szCs w:val="26"/>
          <w:rPrChange w:id="12777" w:author="Le Minh Nghia" w:date="2019-10-09T10:56:00Z">
            <w:rPr>
              <w:sz w:val="26"/>
              <w:szCs w:val="26"/>
            </w:rPr>
          </w:rPrChange>
        </w:rPr>
        <w:t>viên</w:t>
      </w:r>
      <w:proofErr w:type="spellEnd"/>
      <w:r w:rsidRPr="00B41112">
        <w:rPr>
          <w:sz w:val="26"/>
          <w:szCs w:val="26"/>
          <w:rPrChange w:id="12778" w:author="Le Minh Nghia" w:date="2019-10-09T10:56:00Z">
            <w:rPr>
              <w:sz w:val="26"/>
              <w:szCs w:val="26"/>
            </w:rPr>
          </w:rPrChange>
        </w:rPr>
        <w:t xml:space="preserve"> </w:t>
      </w:r>
      <w:proofErr w:type="spellStart"/>
      <w:r w:rsidRPr="00B41112">
        <w:rPr>
          <w:sz w:val="26"/>
          <w:szCs w:val="26"/>
          <w:rPrChange w:id="12779" w:author="Le Minh Nghia" w:date="2019-10-09T10:56:00Z">
            <w:rPr>
              <w:sz w:val="26"/>
              <w:szCs w:val="26"/>
            </w:rPr>
          </w:rPrChange>
        </w:rPr>
        <w:t>để</w:t>
      </w:r>
      <w:proofErr w:type="spellEnd"/>
      <w:r w:rsidRPr="00B41112">
        <w:rPr>
          <w:sz w:val="26"/>
          <w:szCs w:val="26"/>
          <w:rPrChange w:id="12780" w:author="Le Minh Nghia" w:date="2019-10-09T10:56:00Z">
            <w:rPr>
              <w:sz w:val="26"/>
              <w:szCs w:val="26"/>
            </w:rPr>
          </w:rPrChange>
        </w:rPr>
        <w:t xml:space="preserve"> </w:t>
      </w:r>
      <w:proofErr w:type="spellStart"/>
      <w:r w:rsidRPr="00B41112">
        <w:rPr>
          <w:sz w:val="26"/>
          <w:szCs w:val="26"/>
          <w:rPrChange w:id="12781" w:author="Le Minh Nghia" w:date="2019-10-09T10:56:00Z">
            <w:rPr>
              <w:sz w:val="26"/>
              <w:szCs w:val="26"/>
            </w:rPr>
          </w:rPrChange>
        </w:rPr>
        <w:t>tham</w:t>
      </w:r>
      <w:proofErr w:type="spellEnd"/>
      <w:r w:rsidRPr="00B41112">
        <w:rPr>
          <w:sz w:val="26"/>
          <w:szCs w:val="26"/>
          <w:rPrChange w:id="12782" w:author="Le Minh Nghia" w:date="2019-10-09T10:56:00Z">
            <w:rPr>
              <w:sz w:val="26"/>
              <w:szCs w:val="26"/>
            </w:rPr>
          </w:rPrChange>
        </w:rPr>
        <w:t xml:space="preserve"> </w:t>
      </w:r>
      <w:proofErr w:type="spellStart"/>
      <w:r w:rsidRPr="00B41112">
        <w:rPr>
          <w:sz w:val="26"/>
          <w:szCs w:val="26"/>
          <w:rPrChange w:id="12783" w:author="Le Minh Nghia" w:date="2019-10-09T10:56:00Z">
            <w:rPr>
              <w:sz w:val="26"/>
              <w:szCs w:val="26"/>
            </w:rPr>
          </w:rPrChange>
        </w:rPr>
        <w:t>gia</w:t>
      </w:r>
      <w:proofErr w:type="spellEnd"/>
      <w:r w:rsidRPr="00B41112">
        <w:rPr>
          <w:sz w:val="26"/>
          <w:szCs w:val="26"/>
          <w:rPrChange w:id="12784" w:author="Le Minh Nghia" w:date="2019-10-09T10:56:00Z">
            <w:rPr>
              <w:sz w:val="26"/>
              <w:szCs w:val="26"/>
            </w:rPr>
          </w:rPrChange>
        </w:rPr>
        <w:t xml:space="preserve"> </w:t>
      </w:r>
      <w:proofErr w:type="spellStart"/>
      <w:r w:rsidRPr="00B41112">
        <w:rPr>
          <w:sz w:val="26"/>
          <w:szCs w:val="26"/>
          <w:rPrChange w:id="12785" w:author="Le Minh Nghia" w:date="2019-10-09T10:56:00Z">
            <w:rPr>
              <w:sz w:val="26"/>
              <w:szCs w:val="26"/>
            </w:rPr>
          </w:rPrChange>
        </w:rPr>
        <w:t>sự</w:t>
      </w:r>
      <w:proofErr w:type="spellEnd"/>
      <w:r w:rsidRPr="00B41112">
        <w:rPr>
          <w:sz w:val="26"/>
          <w:szCs w:val="26"/>
          <w:rPrChange w:id="12786" w:author="Le Minh Nghia" w:date="2019-10-09T10:56:00Z">
            <w:rPr>
              <w:sz w:val="26"/>
              <w:szCs w:val="26"/>
            </w:rPr>
          </w:rPrChange>
        </w:rPr>
        <w:t xml:space="preserve"> </w:t>
      </w:r>
      <w:proofErr w:type="spellStart"/>
      <w:r w:rsidRPr="00B41112">
        <w:rPr>
          <w:sz w:val="26"/>
          <w:szCs w:val="26"/>
          <w:rPrChange w:id="12787" w:author="Le Minh Nghia" w:date="2019-10-09T10:56:00Z">
            <w:rPr>
              <w:sz w:val="26"/>
              <w:szCs w:val="26"/>
            </w:rPr>
          </w:rPrChange>
        </w:rPr>
        <w:t>kiện</w:t>
      </w:r>
      <w:proofErr w:type="spellEnd"/>
      <w:r w:rsidRPr="00B41112">
        <w:rPr>
          <w:sz w:val="26"/>
          <w:szCs w:val="26"/>
          <w:rPrChange w:id="12788" w:author="Le Minh Nghia" w:date="2019-10-09T10:56:00Z">
            <w:rPr>
              <w:sz w:val="26"/>
              <w:szCs w:val="26"/>
            </w:rPr>
          </w:rPrChange>
        </w:rPr>
        <w:t xml:space="preserve"> </w:t>
      </w:r>
      <w:proofErr w:type="spellStart"/>
      <w:r w:rsidRPr="00B41112">
        <w:rPr>
          <w:sz w:val="26"/>
          <w:szCs w:val="26"/>
          <w:rPrChange w:id="12789" w:author="Le Minh Nghia" w:date="2019-10-09T10:56:00Z">
            <w:rPr>
              <w:sz w:val="26"/>
              <w:szCs w:val="26"/>
            </w:rPr>
          </w:rPrChange>
        </w:rPr>
        <w:t>hoặc</w:t>
      </w:r>
      <w:proofErr w:type="spellEnd"/>
      <w:r w:rsidRPr="00B41112">
        <w:rPr>
          <w:sz w:val="26"/>
          <w:szCs w:val="26"/>
          <w:rPrChange w:id="12790" w:author="Le Minh Nghia" w:date="2019-10-09T10:56:00Z">
            <w:rPr>
              <w:sz w:val="26"/>
              <w:szCs w:val="26"/>
            </w:rPr>
          </w:rPrChange>
        </w:rPr>
        <w:t xml:space="preserve"> </w:t>
      </w:r>
      <w:proofErr w:type="spellStart"/>
      <w:r w:rsidRPr="00B41112">
        <w:rPr>
          <w:sz w:val="26"/>
          <w:szCs w:val="26"/>
          <w:rPrChange w:id="12791" w:author="Le Minh Nghia" w:date="2019-10-09T10:56:00Z">
            <w:rPr>
              <w:sz w:val="26"/>
              <w:szCs w:val="26"/>
            </w:rPr>
          </w:rPrChange>
        </w:rPr>
        <w:t>kêu</w:t>
      </w:r>
      <w:proofErr w:type="spellEnd"/>
      <w:r w:rsidRPr="00B41112">
        <w:rPr>
          <w:sz w:val="26"/>
          <w:szCs w:val="26"/>
          <w:rPrChange w:id="12792" w:author="Le Minh Nghia" w:date="2019-10-09T10:56:00Z">
            <w:rPr>
              <w:sz w:val="26"/>
              <w:szCs w:val="26"/>
            </w:rPr>
          </w:rPrChange>
        </w:rPr>
        <w:t xml:space="preserve"> </w:t>
      </w:r>
      <w:proofErr w:type="spellStart"/>
      <w:r w:rsidRPr="00B41112">
        <w:rPr>
          <w:sz w:val="26"/>
          <w:szCs w:val="26"/>
          <w:rPrChange w:id="12793" w:author="Le Minh Nghia" w:date="2019-10-09T10:56:00Z">
            <w:rPr>
              <w:sz w:val="26"/>
              <w:szCs w:val="26"/>
            </w:rPr>
          </w:rPrChange>
        </w:rPr>
        <w:t>gọi</w:t>
      </w:r>
      <w:proofErr w:type="spellEnd"/>
      <w:r w:rsidRPr="00B41112">
        <w:rPr>
          <w:sz w:val="26"/>
          <w:szCs w:val="26"/>
          <w:rPrChange w:id="12794" w:author="Le Minh Nghia" w:date="2019-10-09T10:56:00Z">
            <w:rPr>
              <w:sz w:val="26"/>
              <w:szCs w:val="26"/>
            </w:rPr>
          </w:rPrChange>
        </w:rPr>
        <w:t xml:space="preserve"> </w:t>
      </w:r>
      <w:proofErr w:type="spellStart"/>
      <w:r w:rsidRPr="00B41112">
        <w:rPr>
          <w:sz w:val="26"/>
          <w:szCs w:val="26"/>
          <w:rPrChange w:id="12795" w:author="Le Minh Nghia" w:date="2019-10-09T10:56:00Z">
            <w:rPr>
              <w:sz w:val="26"/>
              <w:szCs w:val="26"/>
            </w:rPr>
          </w:rPrChange>
        </w:rPr>
        <w:t>ủng</w:t>
      </w:r>
      <w:proofErr w:type="spellEnd"/>
      <w:r w:rsidRPr="00B41112">
        <w:rPr>
          <w:sz w:val="26"/>
          <w:szCs w:val="26"/>
          <w:rPrChange w:id="12796" w:author="Le Minh Nghia" w:date="2019-10-09T10:56:00Z">
            <w:rPr>
              <w:sz w:val="26"/>
              <w:szCs w:val="26"/>
            </w:rPr>
          </w:rPrChange>
        </w:rPr>
        <w:t xml:space="preserve"> </w:t>
      </w:r>
      <w:proofErr w:type="spellStart"/>
      <w:r w:rsidRPr="00B41112">
        <w:rPr>
          <w:sz w:val="26"/>
          <w:szCs w:val="26"/>
          <w:rPrChange w:id="12797" w:author="Le Minh Nghia" w:date="2019-10-09T10:56:00Z">
            <w:rPr>
              <w:sz w:val="26"/>
              <w:szCs w:val="26"/>
            </w:rPr>
          </w:rPrChange>
        </w:rPr>
        <w:t>hộ</w:t>
      </w:r>
      <w:proofErr w:type="spellEnd"/>
      <w:r w:rsidRPr="00B41112">
        <w:rPr>
          <w:sz w:val="26"/>
          <w:szCs w:val="26"/>
          <w:rPrChange w:id="12798" w:author="Le Minh Nghia" w:date="2019-10-09T10:56:00Z">
            <w:rPr>
              <w:sz w:val="26"/>
              <w:szCs w:val="26"/>
            </w:rPr>
          </w:rPrChange>
        </w:rPr>
        <w:t xml:space="preserve"> </w:t>
      </w:r>
      <w:proofErr w:type="spellStart"/>
      <w:r w:rsidRPr="00B41112">
        <w:rPr>
          <w:sz w:val="26"/>
          <w:szCs w:val="26"/>
          <w:rPrChange w:id="12799" w:author="Le Minh Nghia" w:date="2019-10-09T10:56:00Z">
            <w:rPr>
              <w:sz w:val="26"/>
              <w:szCs w:val="26"/>
            </w:rPr>
          </w:rPrChange>
        </w:rPr>
        <w:t>học</w:t>
      </w:r>
      <w:proofErr w:type="spellEnd"/>
      <w:r w:rsidRPr="00B41112">
        <w:rPr>
          <w:sz w:val="26"/>
          <w:szCs w:val="26"/>
          <w:rPrChange w:id="12800" w:author="Le Minh Nghia" w:date="2019-10-09T10:56:00Z">
            <w:rPr>
              <w:sz w:val="26"/>
              <w:szCs w:val="26"/>
            </w:rPr>
          </w:rPrChange>
        </w:rPr>
        <w:t xml:space="preserve"> </w:t>
      </w:r>
      <w:proofErr w:type="spellStart"/>
      <w:r w:rsidRPr="00B41112">
        <w:rPr>
          <w:sz w:val="26"/>
          <w:szCs w:val="26"/>
          <w:rPrChange w:id="12801" w:author="Le Minh Nghia" w:date="2019-10-09T10:56:00Z">
            <w:rPr>
              <w:sz w:val="26"/>
              <w:szCs w:val="26"/>
            </w:rPr>
          </w:rPrChange>
        </w:rPr>
        <w:t>bổng</w:t>
      </w:r>
      <w:proofErr w:type="spellEnd"/>
      <w:r w:rsidRPr="00B41112">
        <w:rPr>
          <w:sz w:val="26"/>
          <w:szCs w:val="26"/>
          <w:rPrChange w:id="12802" w:author="Le Minh Nghia" w:date="2019-10-09T10:56:00Z">
            <w:rPr>
              <w:sz w:val="26"/>
              <w:szCs w:val="26"/>
            </w:rPr>
          </w:rPrChange>
        </w:rPr>
        <w:t xml:space="preserve"> </w:t>
      </w:r>
      <w:proofErr w:type="spellStart"/>
      <w:r w:rsidRPr="00B41112">
        <w:rPr>
          <w:sz w:val="26"/>
          <w:szCs w:val="26"/>
          <w:rPrChange w:id="12803" w:author="Le Minh Nghia" w:date="2019-10-09T10:56:00Z">
            <w:rPr>
              <w:sz w:val="26"/>
              <w:szCs w:val="26"/>
            </w:rPr>
          </w:rPrChange>
        </w:rPr>
        <w:t>cho</w:t>
      </w:r>
      <w:proofErr w:type="spellEnd"/>
      <w:r w:rsidRPr="00B41112">
        <w:rPr>
          <w:sz w:val="26"/>
          <w:szCs w:val="26"/>
          <w:rPrChange w:id="12804" w:author="Le Minh Nghia" w:date="2019-10-09T10:56:00Z">
            <w:rPr>
              <w:sz w:val="26"/>
              <w:szCs w:val="26"/>
            </w:rPr>
          </w:rPrChange>
        </w:rPr>
        <w:t xml:space="preserve"> </w:t>
      </w:r>
      <w:proofErr w:type="spellStart"/>
      <w:r w:rsidRPr="00B41112">
        <w:rPr>
          <w:sz w:val="26"/>
          <w:szCs w:val="26"/>
          <w:rPrChange w:id="12805" w:author="Le Minh Nghia" w:date="2019-10-09T10:56:00Z">
            <w:rPr>
              <w:sz w:val="26"/>
              <w:szCs w:val="26"/>
            </w:rPr>
          </w:rPrChange>
        </w:rPr>
        <w:t>sinh</w:t>
      </w:r>
      <w:proofErr w:type="spellEnd"/>
      <w:r w:rsidRPr="00B41112">
        <w:rPr>
          <w:sz w:val="26"/>
          <w:szCs w:val="26"/>
          <w:rPrChange w:id="12806" w:author="Le Minh Nghia" w:date="2019-10-09T10:56:00Z">
            <w:rPr>
              <w:sz w:val="26"/>
              <w:szCs w:val="26"/>
            </w:rPr>
          </w:rPrChange>
        </w:rPr>
        <w:t xml:space="preserve"> </w:t>
      </w:r>
      <w:proofErr w:type="spellStart"/>
      <w:r w:rsidRPr="00B41112">
        <w:rPr>
          <w:sz w:val="26"/>
          <w:szCs w:val="26"/>
          <w:rPrChange w:id="12807" w:author="Le Minh Nghia" w:date="2019-10-09T10:56:00Z">
            <w:rPr>
              <w:sz w:val="26"/>
              <w:szCs w:val="26"/>
            </w:rPr>
          </w:rPrChange>
        </w:rPr>
        <w:t>viên</w:t>
      </w:r>
      <w:proofErr w:type="spellEnd"/>
      <w:r w:rsidRPr="00B41112">
        <w:rPr>
          <w:sz w:val="26"/>
          <w:szCs w:val="26"/>
          <w:rPrChange w:id="12808" w:author="Le Minh Nghia" w:date="2019-10-09T10:56:00Z">
            <w:rPr>
              <w:sz w:val="26"/>
              <w:szCs w:val="26"/>
            </w:rPr>
          </w:rPrChange>
        </w:rPr>
        <w:t xml:space="preserve"> </w:t>
      </w:r>
      <w:proofErr w:type="spellStart"/>
      <w:r w:rsidRPr="00B41112">
        <w:rPr>
          <w:sz w:val="26"/>
          <w:szCs w:val="26"/>
          <w:rPrChange w:id="12809" w:author="Le Minh Nghia" w:date="2019-10-09T10:56:00Z">
            <w:rPr>
              <w:sz w:val="26"/>
              <w:szCs w:val="26"/>
            </w:rPr>
          </w:rPrChange>
        </w:rPr>
        <w:t>thuộc</w:t>
      </w:r>
      <w:proofErr w:type="spellEnd"/>
      <w:r w:rsidRPr="00B41112">
        <w:rPr>
          <w:sz w:val="26"/>
          <w:szCs w:val="26"/>
          <w:rPrChange w:id="12810" w:author="Le Minh Nghia" w:date="2019-10-09T10:56:00Z">
            <w:rPr>
              <w:sz w:val="26"/>
              <w:szCs w:val="26"/>
            </w:rPr>
          </w:rPrChange>
        </w:rPr>
        <w:t xml:space="preserve"> khoa.</w:t>
      </w:r>
    </w:p>
    <w:p w:rsidR="001C0C90" w:rsidRPr="00B41112" w:rsidRDefault="001C0C90">
      <w:pPr>
        <w:rPr>
          <w:ins w:id="12811" w:author="Le Minh Nghia" w:date="2019-10-09T10:10:00Z"/>
          <w:sz w:val="26"/>
          <w:szCs w:val="26"/>
          <w:rPrChange w:id="12812" w:author="Le Minh Nghia" w:date="2019-10-09T10:56:00Z">
            <w:rPr>
              <w:ins w:id="12813" w:author="Le Minh Nghia" w:date="2019-10-09T10:10:00Z"/>
              <w:sz w:val="26"/>
              <w:szCs w:val="26"/>
            </w:rPr>
          </w:rPrChange>
        </w:rPr>
      </w:pPr>
      <w:ins w:id="12814" w:author="Le Minh Nghia" w:date="2019-10-09T10:10:00Z">
        <w:r w:rsidRPr="00B41112">
          <w:rPr>
            <w:sz w:val="26"/>
            <w:szCs w:val="26"/>
            <w:rPrChange w:id="12815" w:author="Le Minh Nghia" w:date="2019-10-09T10:56:00Z">
              <w:rPr>
                <w:sz w:val="26"/>
                <w:szCs w:val="26"/>
              </w:rPr>
            </w:rPrChange>
          </w:rPr>
          <w:br w:type="page"/>
        </w:r>
      </w:ins>
    </w:p>
    <w:p w:rsidR="00345AED" w:rsidRPr="00B41112" w:rsidDel="001C0C90" w:rsidRDefault="00345AED" w:rsidP="00334D9A">
      <w:pPr>
        <w:pStyle w:val="ListParagraph"/>
        <w:spacing w:line="360" w:lineRule="auto"/>
        <w:ind w:left="1077" w:firstLine="720"/>
        <w:jc w:val="both"/>
        <w:rPr>
          <w:del w:id="12816" w:author="Le Minh Nghia" w:date="2019-10-09T10:11:00Z"/>
          <w:sz w:val="26"/>
          <w:szCs w:val="26"/>
          <w:rPrChange w:id="12817" w:author="Le Minh Nghia" w:date="2019-10-09T10:56:00Z">
            <w:rPr>
              <w:del w:id="12818" w:author="Le Minh Nghia" w:date="2019-10-09T10:11:00Z"/>
              <w:sz w:val="26"/>
              <w:szCs w:val="26"/>
            </w:rPr>
          </w:rPrChange>
        </w:rPr>
      </w:pPr>
    </w:p>
    <w:p w:rsidR="006B0903" w:rsidRPr="00B41112" w:rsidRDefault="006B0903" w:rsidP="00A22430">
      <w:pPr>
        <w:pStyle w:val="ListParagraph"/>
        <w:numPr>
          <w:ilvl w:val="0"/>
          <w:numId w:val="32"/>
        </w:numPr>
        <w:spacing w:line="360" w:lineRule="auto"/>
        <w:rPr>
          <w:b/>
          <w:sz w:val="26"/>
          <w:szCs w:val="26"/>
          <w:rPrChange w:id="12819" w:author="Le Minh Nghia" w:date="2019-10-09T10:56:00Z">
            <w:rPr>
              <w:b/>
              <w:sz w:val="32"/>
              <w:szCs w:val="32"/>
            </w:rPr>
          </w:rPrChange>
        </w:rPr>
      </w:pPr>
      <w:r w:rsidRPr="00B41112">
        <w:rPr>
          <w:b/>
          <w:sz w:val="26"/>
          <w:szCs w:val="26"/>
          <w:rPrChange w:id="12820" w:author="Le Minh Nghia" w:date="2019-10-09T10:56:00Z">
            <w:rPr>
              <w:b/>
              <w:sz w:val="32"/>
              <w:szCs w:val="32"/>
            </w:rPr>
          </w:rPrChange>
        </w:rPr>
        <w:t>KẾT QUẢ MONG MUỐN Ở HỆ THỐNG</w:t>
      </w:r>
    </w:p>
    <w:p w:rsidR="001C0C90" w:rsidRPr="00B41112" w:rsidRDefault="006B0903" w:rsidP="00334D9A">
      <w:pPr>
        <w:pStyle w:val="ListParagraph"/>
        <w:spacing w:line="360" w:lineRule="auto"/>
        <w:ind w:left="1077" w:firstLine="720"/>
        <w:rPr>
          <w:ins w:id="12821" w:author="Le Minh Nghia" w:date="2019-10-09T10:11:00Z"/>
          <w:sz w:val="26"/>
          <w:szCs w:val="26"/>
          <w:rPrChange w:id="12822" w:author="Le Minh Nghia" w:date="2019-10-09T10:56:00Z">
            <w:rPr>
              <w:ins w:id="12823" w:author="Le Minh Nghia" w:date="2019-10-09T10:11:00Z"/>
              <w:sz w:val="26"/>
              <w:szCs w:val="26"/>
            </w:rPr>
          </w:rPrChange>
        </w:rPr>
      </w:pPr>
      <w:proofErr w:type="spellStart"/>
      <w:r w:rsidRPr="00B41112">
        <w:rPr>
          <w:sz w:val="26"/>
          <w:szCs w:val="26"/>
          <w:rPrChange w:id="12824" w:author="Le Minh Nghia" w:date="2019-10-09T10:56:00Z">
            <w:rPr>
              <w:sz w:val="26"/>
              <w:szCs w:val="26"/>
            </w:rPr>
          </w:rPrChange>
        </w:rPr>
        <w:t>Giúp</w:t>
      </w:r>
      <w:proofErr w:type="spellEnd"/>
      <w:r w:rsidRPr="00B41112">
        <w:rPr>
          <w:sz w:val="26"/>
          <w:szCs w:val="26"/>
          <w:rPrChange w:id="12825" w:author="Le Minh Nghia" w:date="2019-10-09T10:56:00Z">
            <w:rPr>
              <w:sz w:val="26"/>
              <w:szCs w:val="26"/>
            </w:rPr>
          </w:rPrChange>
        </w:rPr>
        <w:t xml:space="preserve"> </w:t>
      </w:r>
      <w:proofErr w:type="spellStart"/>
      <w:r w:rsidRPr="00B41112">
        <w:rPr>
          <w:sz w:val="26"/>
          <w:szCs w:val="26"/>
          <w:rPrChange w:id="12826" w:author="Le Minh Nghia" w:date="2019-10-09T10:56:00Z">
            <w:rPr>
              <w:sz w:val="26"/>
              <w:szCs w:val="26"/>
            </w:rPr>
          </w:rPrChange>
        </w:rPr>
        <w:t>quản</w:t>
      </w:r>
      <w:proofErr w:type="spellEnd"/>
      <w:r w:rsidRPr="00B41112">
        <w:rPr>
          <w:sz w:val="26"/>
          <w:szCs w:val="26"/>
          <w:rPrChange w:id="12827" w:author="Le Minh Nghia" w:date="2019-10-09T10:56:00Z">
            <w:rPr>
              <w:sz w:val="26"/>
              <w:szCs w:val="26"/>
            </w:rPr>
          </w:rPrChange>
        </w:rPr>
        <w:t xml:space="preserve"> </w:t>
      </w:r>
      <w:proofErr w:type="spellStart"/>
      <w:r w:rsidRPr="00B41112">
        <w:rPr>
          <w:sz w:val="26"/>
          <w:szCs w:val="26"/>
          <w:rPrChange w:id="12828" w:author="Le Minh Nghia" w:date="2019-10-09T10:56:00Z">
            <w:rPr>
              <w:sz w:val="26"/>
              <w:szCs w:val="26"/>
            </w:rPr>
          </w:rPrChange>
        </w:rPr>
        <w:t>lý</w:t>
      </w:r>
      <w:proofErr w:type="spellEnd"/>
      <w:r w:rsidRPr="00B41112">
        <w:rPr>
          <w:sz w:val="26"/>
          <w:szCs w:val="26"/>
          <w:rPrChange w:id="12829" w:author="Le Minh Nghia" w:date="2019-10-09T10:56:00Z">
            <w:rPr>
              <w:sz w:val="26"/>
              <w:szCs w:val="26"/>
            </w:rPr>
          </w:rPrChange>
        </w:rPr>
        <w:t xml:space="preserve"> </w:t>
      </w:r>
      <w:proofErr w:type="spellStart"/>
      <w:r w:rsidRPr="00B41112">
        <w:rPr>
          <w:sz w:val="26"/>
          <w:szCs w:val="26"/>
          <w:rPrChange w:id="12830" w:author="Le Minh Nghia" w:date="2019-10-09T10:56:00Z">
            <w:rPr>
              <w:sz w:val="26"/>
              <w:szCs w:val="26"/>
            </w:rPr>
          </w:rPrChange>
        </w:rPr>
        <w:t>được</w:t>
      </w:r>
      <w:proofErr w:type="spellEnd"/>
      <w:r w:rsidRPr="00B41112">
        <w:rPr>
          <w:sz w:val="26"/>
          <w:szCs w:val="26"/>
          <w:rPrChange w:id="12831" w:author="Le Minh Nghia" w:date="2019-10-09T10:56:00Z">
            <w:rPr>
              <w:sz w:val="26"/>
              <w:szCs w:val="26"/>
            </w:rPr>
          </w:rPrChange>
        </w:rPr>
        <w:t xml:space="preserve"> </w:t>
      </w:r>
      <w:proofErr w:type="spellStart"/>
      <w:r w:rsidRPr="00B41112">
        <w:rPr>
          <w:sz w:val="26"/>
          <w:szCs w:val="26"/>
          <w:rPrChange w:id="12832" w:author="Le Minh Nghia" w:date="2019-10-09T10:56:00Z">
            <w:rPr>
              <w:sz w:val="26"/>
              <w:szCs w:val="26"/>
            </w:rPr>
          </w:rPrChange>
        </w:rPr>
        <w:t>đầy</w:t>
      </w:r>
      <w:proofErr w:type="spellEnd"/>
      <w:r w:rsidRPr="00B41112">
        <w:rPr>
          <w:sz w:val="26"/>
          <w:szCs w:val="26"/>
          <w:rPrChange w:id="12833" w:author="Le Minh Nghia" w:date="2019-10-09T10:56:00Z">
            <w:rPr>
              <w:sz w:val="26"/>
              <w:szCs w:val="26"/>
            </w:rPr>
          </w:rPrChange>
        </w:rPr>
        <w:t xml:space="preserve"> </w:t>
      </w:r>
      <w:proofErr w:type="spellStart"/>
      <w:r w:rsidRPr="00B41112">
        <w:rPr>
          <w:sz w:val="26"/>
          <w:szCs w:val="26"/>
          <w:rPrChange w:id="12834" w:author="Le Minh Nghia" w:date="2019-10-09T10:56:00Z">
            <w:rPr>
              <w:sz w:val="26"/>
              <w:szCs w:val="26"/>
            </w:rPr>
          </w:rPrChange>
        </w:rPr>
        <w:t>thông</w:t>
      </w:r>
      <w:proofErr w:type="spellEnd"/>
      <w:r w:rsidRPr="00B41112">
        <w:rPr>
          <w:sz w:val="26"/>
          <w:szCs w:val="26"/>
          <w:rPrChange w:id="12835" w:author="Le Minh Nghia" w:date="2019-10-09T10:56:00Z">
            <w:rPr>
              <w:sz w:val="26"/>
              <w:szCs w:val="26"/>
            </w:rPr>
          </w:rPrChange>
        </w:rPr>
        <w:t xml:space="preserve"> tin </w:t>
      </w:r>
      <w:proofErr w:type="spellStart"/>
      <w:r w:rsidRPr="00B41112">
        <w:rPr>
          <w:sz w:val="26"/>
          <w:szCs w:val="26"/>
          <w:rPrChange w:id="12836" w:author="Le Minh Nghia" w:date="2019-10-09T10:56:00Z">
            <w:rPr>
              <w:sz w:val="26"/>
              <w:szCs w:val="26"/>
            </w:rPr>
          </w:rPrChange>
        </w:rPr>
        <w:t>về</w:t>
      </w:r>
      <w:proofErr w:type="spellEnd"/>
      <w:r w:rsidRPr="00B41112">
        <w:rPr>
          <w:sz w:val="26"/>
          <w:szCs w:val="26"/>
          <w:rPrChange w:id="12837" w:author="Le Minh Nghia" w:date="2019-10-09T10:56:00Z">
            <w:rPr>
              <w:sz w:val="26"/>
              <w:szCs w:val="26"/>
            </w:rPr>
          </w:rPrChange>
        </w:rPr>
        <w:t xml:space="preserve"> </w:t>
      </w:r>
      <w:proofErr w:type="spellStart"/>
      <w:r w:rsidRPr="00B41112">
        <w:rPr>
          <w:sz w:val="26"/>
          <w:szCs w:val="26"/>
          <w:rPrChange w:id="12838" w:author="Le Minh Nghia" w:date="2019-10-09T10:56:00Z">
            <w:rPr>
              <w:sz w:val="26"/>
              <w:szCs w:val="26"/>
            </w:rPr>
          </w:rPrChange>
        </w:rPr>
        <w:t>cựu</w:t>
      </w:r>
      <w:proofErr w:type="spellEnd"/>
      <w:r w:rsidRPr="00B41112">
        <w:rPr>
          <w:sz w:val="26"/>
          <w:szCs w:val="26"/>
          <w:rPrChange w:id="12839" w:author="Le Minh Nghia" w:date="2019-10-09T10:56:00Z">
            <w:rPr>
              <w:sz w:val="26"/>
              <w:szCs w:val="26"/>
            </w:rPr>
          </w:rPrChange>
        </w:rPr>
        <w:t xml:space="preserve"> </w:t>
      </w:r>
      <w:proofErr w:type="spellStart"/>
      <w:r w:rsidRPr="00B41112">
        <w:rPr>
          <w:sz w:val="26"/>
          <w:szCs w:val="26"/>
          <w:rPrChange w:id="12840" w:author="Le Minh Nghia" w:date="2019-10-09T10:56:00Z">
            <w:rPr>
              <w:sz w:val="26"/>
              <w:szCs w:val="26"/>
            </w:rPr>
          </w:rPrChange>
        </w:rPr>
        <w:t>sinh</w:t>
      </w:r>
      <w:proofErr w:type="spellEnd"/>
      <w:r w:rsidRPr="00B41112">
        <w:rPr>
          <w:sz w:val="26"/>
          <w:szCs w:val="26"/>
          <w:rPrChange w:id="12841" w:author="Le Minh Nghia" w:date="2019-10-09T10:56:00Z">
            <w:rPr>
              <w:sz w:val="26"/>
              <w:szCs w:val="26"/>
            </w:rPr>
          </w:rPrChange>
        </w:rPr>
        <w:t xml:space="preserve"> </w:t>
      </w:r>
      <w:proofErr w:type="spellStart"/>
      <w:r w:rsidRPr="00B41112">
        <w:rPr>
          <w:sz w:val="26"/>
          <w:szCs w:val="26"/>
          <w:rPrChange w:id="12842" w:author="Le Minh Nghia" w:date="2019-10-09T10:56:00Z">
            <w:rPr>
              <w:sz w:val="26"/>
              <w:szCs w:val="26"/>
            </w:rPr>
          </w:rPrChange>
        </w:rPr>
        <w:t>viên</w:t>
      </w:r>
      <w:proofErr w:type="spellEnd"/>
      <w:r w:rsidRPr="00B41112">
        <w:rPr>
          <w:sz w:val="26"/>
          <w:szCs w:val="26"/>
          <w:rPrChange w:id="12843" w:author="Le Minh Nghia" w:date="2019-10-09T10:56:00Z">
            <w:rPr>
              <w:sz w:val="26"/>
              <w:szCs w:val="26"/>
            </w:rPr>
          </w:rPrChange>
        </w:rPr>
        <w:t xml:space="preserve"> </w:t>
      </w:r>
      <w:proofErr w:type="spellStart"/>
      <w:r w:rsidRPr="00B41112">
        <w:rPr>
          <w:sz w:val="26"/>
          <w:szCs w:val="26"/>
          <w:rPrChange w:id="12844" w:author="Le Minh Nghia" w:date="2019-10-09T10:56:00Z">
            <w:rPr>
              <w:sz w:val="26"/>
              <w:szCs w:val="26"/>
            </w:rPr>
          </w:rPrChange>
        </w:rPr>
        <w:t>của</w:t>
      </w:r>
      <w:proofErr w:type="spellEnd"/>
      <w:r w:rsidRPr="00B41112">
        <w:rPr>
          <w:sz w:val="26"/>
          <w:szCs w:val="26"/>
          <w:rPrChange w:id="12845" w:author="Le Minh Nghia" w:date="2019-10-09T10:56:00Z">
            <w:rPr>
              <w:sz w:val="26"/>
              <w:szCs w:val="26"/>
            </w:rPr>
          </w:rPrChange>
        </w:rPr>
        <w:t xml:space="preserve"> khoa </w:t>
      </w:r>
      <w:del w:id="12846" w:author="Le Minh Nghia" w:date="2019-10-09T10:03:00Z">
        <w:r w:rsidRPr="00B41112" w:rsidDel="00E70C55">
          <w:rPr>
            <w:sz w:val="26"/>
            <w:szCs w:val="26"/>
            <w:rPrChange w:id="12847" w:author="Le Minh Nghia" w:date="2019-10-09T10:56:00Z">
              <w:rPr>
                <w:sz w:val="26"/>
                <w:szCs w:val="26"/>
              </w:rPr>
            </w:rPrChange>
          </w:rPr>
          <w:delText>Công nghệ Thông tin và Truyền thông</w:delText>
        </w:r>
      </w:del>
      <w:proofErr w:type="spellStart"/>
      <w:ins w:id="12848" w:author="Le Minh Nghia" w:date="2019-10-09T10:03:00Z">
        <w:r w:rsidR="00E70C55" w:rsidRPr="00B41112">
          <w:rPr>
            <w:sz w:val="26"/>
            <w:szCs w:val="26"/>
            <w:rPrChange w:id="12849" w:author="Le Minh Nghia" w:date="2019-10-09T10:56:00Z">
              <w:rPr>
                <w:sz w:val="26"/>
                <w:szCs w:val="26"/>
              </w:rPr>
            </w:rPrChange>
          </w:rPr>
          <w:t>Công</w:t>
        </w:r>
        <w:proofErr w:type="spellEnd"/>
        <w:r w:rsidR="00E70C55" w:rsidRPr="00B41112">
          <w:rPr>
            <w:sz w:val="26"/>
            <w:szCs w:val="26"/>
            <w:rPrChange w:id="12850" w:author="Le Minh Nghia" w:date="2019-10-09T10:56:00Z">
              <w:rPr>
                <w:sz w:val="26"/>
                <w:szCs w:val="26"/>
              </w:rPr>
            </w:rPrChange>
          </w:rPr>
          <w:t xml:space="preserve"> </w:t>
        </w:r>
        <w:proofErr w:type="spellStart"/>
        <w:r w:rsidR="00E70C55" w:rsidRPr="00B41112">
          <w:rPr>
            <w:sz w:val="26"/>
            <w:szCs w:val="26"/>
            <w:rPrChange w:id="12851" w:author="Le Minh Nghia" w:date="2019-10-09T10:56:00Z">
              <w:rPr>
                <w:sz w:val="26"/>
                <w:szCs w:val="26"/>
              </w:rPr>
            </w:rPrChange>
          </w:rPr>
          <w:t>nghệ</w:t>
        </w:r>
        <w:proofErr w:type="spellEnd"/>
        <w:r w:rsidR="00E70C55" w:rsidRPr="00B41112">
          <w:rPr>
            <w:sz w:val="26"/>
            <w:szCs w:val="26"/>
            <w:rPrChange w:id="12852" w:author="Le Minh Nghia" w:date="2019-10-09T10:56:00Z">
              <w:rPr>
                <w:sz w:val="26"/>
                <w:szCs w:val="26"/>
              </w:rPr>
            </w:rPrChange>
          </w:rPr>
          <w:t xml:space="preserve"> </w:t>
        </w:r>
        <w:proofErr w:type="spellStart"/>
        <w:r w:rsidR="00E70C55" w:rsidRPr="00B41112">
          <w:rPr>
            <w:sz w:val="26"/>
            <w:szCs w:val="26"/>
            <w:rPrChange w:id="12853" w:author="Le Minh Nghia" w:date="2019-10-09T10:56:00Z">
              <w:rPr>
                <w:sz w:val="26"/>
                <w:szCs w:val="26"/>
              </w:rPr>
            </w:rPrChange>
          </w:rPr>
          <w:t>Thông</w:t>
        </w:r>
        <w:proofErr w:type="spellEnd"/>
        <w:r w:rsidR="00E70C55" w:rsidRPr="00B41112">
          <w:rPr>
            <w:sz w:val="26"/>
            <w:szCs w:val="26"/>
            <w:rPrChange w:id="12854" w:author="Le Minh Nghia" w:date="2019-10-09T10:56:00Z">
              <w:rPr>
                <w:sz w:val="26"/>
                <w:szCs w:val="26"/>
              </w:rPr>
            </w:rPrChange>
          </w:rPr>
          <w:t xml:space="preserve"> tin </w:t>
        </w:r>
        <w:proofErr w:type="spellStart"/>
        <w:r w:rsidR="00E70C55" w:rsidRPr="00B41112">
          <w:rPr>
            <w:sz w:val="26"/>
            <w:szCs w:val="26"/>
            <w:rPrChange w:id="12855" w:author="Le Minh Nghia" w:date="2019-10-09T10:56:00Z">
              <w:rPr>
                <w:sz w:val="26"/>
                <w:szCs w:val="26"/>
              </w:rPr>
            </w:rPrChange>
          </w:rPr>
          <w:t>và</w:t>
        </w:r>
        <w:proofErr w:type="spellEnd"/>
        <w:r w:rsidR="00E70C55" w:rsidRPr="00B41112">
          <w:rPr>
            <w:sz w:val="26"/>
            <w:szCs w:val="26"/>
            <w:rPrChange w:id="12856" w:author="Le Minh Nghia" w:date="2019-10-09T10:56:00Z">
              <w:rPr>
                <w:sz w:val="26"/>
                <w:szCs w:val="26"/>
              </w:rPr>
            </w:rPrChange>
          </w:rPr>
          <w:t xml:space="preserve"> </w:t>
        </w:r>
        <w:proofErr w:type="spellStart"/>
        <w:r w:rsidR="00E70C55" w:rsidRPr="00B41112">
          <w:rPr>
            <w:sz w:val="26"/>
            <w:szCs w:val="26"/>
            <w:rPrChange w:id="12857" w:author="Le Minh Nghia" w:date="2019-10-09T10:56:00Z">
              <w:rPr>
                <w:sz w:val="26"/>
                <w:szCs w:val="26"/>
              </w:rPr>
            </w:rPrChange>
          </w:rPr>
          <w:t>Truyền</w:t>
        </w:r>
        <w:proofErr w:type="spellEnd"/>
        <w:r w:rsidR="00E70C55" w:rsidRPr="00B41112">
          <w:rPr>
            <w:sz w:val="26"/>
            <w:szCs w:val="26"/>
            <w:rPrChange w:id="12858" w:author="Le Minh Nghia" w:date="2019-10-09T10:56:00Z">
              <w:rPr>
                <w:sz w:val="26"/>
                <w:szCs w:val="26"/>
              </w:rPr>
            </w:rPrChange>
          </w:rPr>
          <w:t xml:space="preserve"> </w:t>
        </w:r>
        <w:proofErr w:type="spellStart"/>
        <w:r w:rsidR="00E70C55" w:rsidRPr="00B41112">
          <w:rPr>
            <w:sz w:val="26"/>
            <w:szCs w:val="26"/>
            <w:rPrChange w:id="12859" w:author="Le Minh Nghia" w:date="2019-10-09T10:56:00Z">
              <w:rPr>
                <w:sz w:val="26"/>
                <w:szCs w:val="26"/>
              </w:rPr>
            </w:rPrChange>
          </w:rPr>
          <w:t>thông</w:t>
        </w:r>
      </w:ins>
      <w:proofErr w:type="spellEnd"/>
      <w:r w:rsidRPr="00B41112">
        <w:rPr>
          <w:sz w:val="26"/>
          <w:szCs w:val="26"/>
          <w:rPrChange w:id="12860" w:author="Le Minh Nghia" w:date="2019-10-09T10:56:00Z">
            <w:rPr>
              <w:sz w:val="26"/>
              <w:szCs w:val="26"/>
            </w:rPr>
          </w:rPrChange>
        </w:rPr>
        <w:t xml:space="preserve"> </w:t>
      </w:r>
      <w:proofErr w:type="spellStart"/>
      <w:r w:rsidRPr="00B41112">
        <w:rPr>
          <w:sz w:val="26"/>
          <w:szCs w:val="26"/>
          <w:rPrChange w:id="12861" w:author="Le Minh Nghia" w:date="2019-10-09T10:56:00Z">
            <w:rPr>
              <w:sz w:val="26"/>
              <w:szCs w:val="26"/>
            </w:rPr>
          </w:rPrChange>
        </w:rPr>
        <w:t>từ</w:t>
      </w:r>
      <w:proofErr w:type="spellEnd"/>
      <w:r w:rsidRPr="00B41112">
        <w:rPr>
          <w:sz w:val="26"/>
          <w:szCs w:val="26"/>
          <w:rPrChange w:id="12862" w:author="Le Minh Nghia" w:date="2019-10-09T10:56:00Z">
            <w:rPr>
              <w:sz w:val="26"/>
              <w:szCs w:val="26"/>
            </w:rPr>
          </w:rPrChange>
        </w:rPr>
        <w:t xml:space="preserve"> </w:t>
      </w:r>
      <w:proofErr w:type="spellStart"/>
      <w:r w:rsidRPr="00B41112">
        <w:rPr>
          <w:sz w:val="26"/>
          <w:szCs w:val="26"/>
          <w:rPrChange w:id="12863" w:author="Le Minh Nghia" w:date="2019-10-09T10:56:00Z">
            <w:rPr>
              <w:sz w:val="26"/>
              <w:szCs w:val="26"/>
            </w:rPr>
          </w:rPrChange>
        </w:rPr>
        <w:t>thông</w:t>
      </w:r>
      <w:proofErr w:type="spellEnd"/>
      <w:r w:rsidRPr="00B41112">
        <w:rPr>
          <w:sz w:val="26"/>
          <w:szCs w:val="26"/>
          <w:rPrChange w:id="12864" w:author="Le Minh Nghia" w:date="2019-10-09T10:56:00Z">
            <w:rPr>
              <w:sz w:val="26"/>
              <w:szCs w:val="26"/>
            </w:rPr>
          </w:rPrChange>
        </w:rPr>
        <w:t xml:space="preserve"> tin </w:t>
      </w:r>
      <w:proofErr w:type="spellStart"/>
      <w:r w:rsidRPr="00B41112">
        <w:rPr>
          <w:sz w:val="26"/>
          <w:szCs w:val="26"/>
          <w:rPrChange w:id="12865" w:author="Le Minh Nghia" w:date="2019-10-09T10:56:00Z">
            <w:rPr>
              <w:sz w:val="26"/>
              <w:szCs w:val="26"/>
            </w:rPr>
          </w:rPrChange>
        </w:rPr>
        <w:t>cá</w:t>
      </w:r>
      <w:proofErr w:type="spellEnd"/>
      <w:r w:rsidRPr="00B41112">
        <w:rPr>
          <w:sz w:val="26"/>
          <w:szCs w:val="26"/>
          <w:rPrChange w:id="12866" w:author="Le Minh Nghia" w:date="2019-10-09T10:56:00Z">
            <w:rPr>
              <w:sz w:val="26"/>
              <w:szCs w:val="26"/>
            </w:rPr>
          </w:rPrChange>
        </w:rPr>
        <w:t xml:space="preserve"> </w:t>
      </w:r>
      <w:proofErr w:type="spellStart"/>
      <w:r w:rsidRPr="00B41112">
        <w:rPr>
          <w:sz w:val="26"/>
          <w:szCs w:val="26"/>
          <w:rPrChange w:id="12867" w:author="Le Minh Nghia" w:date="2019-10-09T10:56:00Z">
            <w:rPr>
              <w:sz w:val="26"/>
              <w:szCs w:val="26"/>
            </w:rPr>
          </w:rPrChange>
        </w:rPr>
        <w:t>nhân</w:t>
      </w:r>
      <w:proofErr w:type="spellEnd"/>
      <w:r w:rsidRPr="00B41112">
        <w:rPr>
          <w:sz w:val="26"/>
          <w:szCs w:val="26"/>
          <w:rPrChange w:id="12868" w:author="Le Minh Nghia" w:date="2019-10-09T10:56:00Z">
            <w:rPr>
              <w:sz w:val="26"/>
              <w:szCs w:val="26"/>
            </w:rPr>
          </w:rPrChange>
        </w:rPr>
        <w:t xml:space="preserve"> </w:t>
      </w:r>
      <w:proofErr w:type="spellStart"/>
      <w:r w:rsidRPr="00B41112">
        <w:rPr>
          <w:sz w:val="26"/>
          <w:szCs w:val="26"/>
          <w:rPrChange w:id="12869" w:author="Le Minh Nghia" w:date="2019-10-09T10:56:00Z">
            <w:rPr>
              <w:sz w:val="26"/>
              <w:szCs w:val="26"/>
            </w:rPr>
          </w:rPrChange>
        </w:rPr>
        <w:t>đến</w:t>
      </w:r>
      <w:proofErr w:type="spellEnd"/>
      <w:r w:rsidRPr="00B41112">
        <w:rPr>
          <w:sz w:val="26"/>
          <w:szCs w:val="26"/>
          <w:rPrChange w:id="12870" w:author="Le Minh Nghia" w:date="2019-10-09T10:56:00Z">
            <w:rPr>
              <w:sz w:val="26"/>
              <w:szCs w:val="26"/>
            </w:rPr>
          </w:rPrChange>
        </w:rPr>
        <w:t xml:space="preserve"> </w:t>
      </w:r>
      <w:proofErr w:type="spellStart"/>
      <w:r w:rsidRPr="00B41112">
        <w:rPr>
          <w:sz w:val="26"/>
          <w:szCs w:val="26"/>
          <w:rPrChange w:id="12871" w:author="Le Minh Nghia" w:date="2019-10-09T10:56:00Z">
            <w:rPr>
              <w:sz w:val="26"/>
              <w:szCs w:val="26"/>
            </w:rPr>
          </w:rPrChange>
        </w:rPr>
        <w:t>lịch</w:t>
      </w:r>
      <w:proofErr w:type="spellEnd"/>
      <w:r w:rsidRPr="00B41112">
        <w:rPr>
          <w:sz w:val="26"/>
          <w:szCs w:val="26"/>
          <w:rPrChange w:id="12872" w:author="Le Minh Nghia" w:date="2019-10-09T10:56:00Z">
            <w:rPr>
              <w:sz w:val="26"/>
              <w:szCs w:val="26"/>
            </w:rPr>
          </w:rPrChange>
        </w:rPr>
        <w:t xml:space="preserve"> </w:t>
      </w:r>
      <w:proofErr w:type="spellStart"/>
      <w:r w:rsidRPr="00B41112">
        <w:rPr>
          <w:sz w:val="26"/>
          <w:szCs w:val="26"/>
          <w:rPrChange w:id="12873" w:author="Le Minh Nghia" w:date="2019-10-09T10:56:00Z">
            <w:rPr>
              <w:sz w:val="26"/>
              <w:szCs w:val="26"/>
            </w:rPr>
          </w:rPrChange>
        </w:rPr>
        <w:t>sử</w:t>
      </w:r>
      <w:proofErr w:type="spellEnd"/>
      <w:r w:rsidRPr="00B41112">
        <w:rPr>
          <w:sz w:val="26"/>
          <w:szCs w:val="26"/>
          <w:rPrChange w:id="12874" w:author="Le Minh Nghia" w:date="2019-10-09T10:56:00Z">
            <w:rPr>
              <w:sz w:val="26"/>
              <w:szCs w:val="26"/>
            </w:rPr>
          </w:rPrChange>
        </w:rPr>
        <w:t xml:space="preserve"> </w:t>
      </w:r>
      <w:proofErr w:type="spellStart"/>
      <w:r w:rsidRPr="00B41112">
        <w:rPr>
          <w:sz w:val="26"/>
          <w:szCs w:val="26"/>
          <w:rPrChange w:id="12875" w:author="Le Minh Nghia" w:date="2019-10-09T10:56:00Z">
            <w:rPr>
              <w:sz w:val="26"/>
              <w:szCs w:val="26"/>
            </w:rPr>
          </w:rPrChange>
        </w:rPr>
        <w:t>việc</w:t>
      </w:r>
      <w:proofErr w:type="spellEnd"/>
      <w:r w:rsidRPr="00B41112">
        <w:rPr>
          <w:sz w:val="26"/>
          <w:szCs w:val="26"/>
          <w:rPrChange w:id="12876" w:author="Le Minh Nghia" w:date="2019-10-09T10:56:00Z">
            <w:rPr>
              <w:sz w:val="26"/>
              <w:szCs w:val="26"/>
            </w:rPr>
          </w:rPrChange>
        </w:rPr>
        <w:t xml:space="preserve"> </w:t>
      </w:r>
      <w:proofErr w:type="spellStart"/>
      <w:r w:rsidRPr="00B41112">
        <w:rPr>
          <w:sz w:val="26"/>
          <w:szCs w:val="26"/>
          <w:rPrChange w:id="12877" w:author="Le Minh Nghia" w:date="2019-10-09T10:56:00Z">
            <w:rPr>
              <w:sz w:val="26"/>
              <w:szCs w:val="26"/>
            </w:rPr>
          </w:rPrChange>
        </w:rPr>
        <w:t>làm</w:t>
      </w:r>
      <w:proofErr w:type="spellEnd"/>
      <w:r w:rsidRPr="00B41112">
        <w:rPr>
          <w:sz w:val="26"/>
          <w:szCs w:val="26"/>
          <w:rPrChange w:id="12878" w:author="Le Minh Nghia" w:date="2019-10-09T10:56:00Z">
            <w:rPr>
              <w:sz w:val="26"/>
              <w:szCs w:val="26"/>
            </w:rPr>
          </w:rPrChange>
        </w:rPr>
        <w:t xml:space="preserve">, </w:t>
      </w:r>
      <w:proofErr w:type="spellStart"/>
      <w:r w:rsidRPr="00B41112">
        <w:rPr>
          <w:sz w:val="26"/>
          <w:szCs w:val="26"/>
          <w:rPrChange w:id="12879" w:author="Le Minh Nghia" w:date="2019-10-09T10:56:00Z">
            <w:rPr>
              <w:sz w:val="26"/>
              <w:szCs w:val="26"/>
            </w:rPr>
          </w:rPrChange>
        </w:rPr>
        <w:t>kêu</w:t>
      </w:r>
      <w:proofErr w:type="spellEnd"/>
      <w:r w:rsidRPr="00B41112">
        <w:rPr>
          <w:sz w:val="26"/>
          <w:szCs w:val="26"/>
          <w:rPrChange w:id="12880" w:author="Le Minh Nghia" w:date="2019-10-09T10:56:00Z">
            <w:rPr>
              <w:sz w:val="26"/>
              <w:szCs w:val="26"/>
            </w:rPr>
          </w:rPrChange>
        </w:rPr>
        <w:t xml:space="preserve"> </w:t>
      </w:r>
      <w:proofErr w:type="spellStart"/>
      <w:r w:rsidRPr="00B41112">
        <w:rPr>
          <w:sz w:val="26"/>
          <w:szCs w:val="26"/>
          <w:rPrChange w:id="12881" w:author="Le Minh Nghia" w:date="2019-10-09T10:56:00Z">
            <w:rPr>
              <w:sz w:val="26"/>
              <w:szCs w:val="26"/>
            </w:rPr>
          </w:rPrChange>
        </w:rPr>
        <w:t>gọi</w:t>
      </w:r>
      <w:proofErr w:type="spellEnd"/>
      <w:r w:rsidRPr="00B41112">
        <w:rPr>
          <w:sz w:val="26"/>
          <w:szCs w:val="26"/>
          <w:rPrChange w:id="12882" w:author="Le Minh Nghia" w:date="2019-10-09T10:56:00Z">
            <w:rPr>
              <w:sz w:val="26"/>
              <w:szCs w:val="26"/>
            </w:rPr>
          </w:rPrChange>
        </w:rPr>
        <w:t xml:space="preserve"> </w:t>
      </w:r>
      <w:proofErr w:type="spellStart"/>
      <w:r w:rsidRPr="00B41112">
        <w:rPr>
          <w:sz w:val="26"/>
          <w:szCs w:val="26"/>
          <w:rPrChange w:id="12883" w:author="Le Minh Nghia" w:date="2019-10-09T10:56:00Z">
            <w:rPr>
              <w:sz w:val="26"/>
              <w:szCs w:val="26"/>
            </w:rPr>
          </w:rPrChange>
        </w:rPr>
        <w:t>và</w:t>
      </w:r>
      <w:proofErr w:type="spellEnd"/>
      <w:r w:rsidRPr="00B41112">
        <w:rPr>
          <w:sz w:val="26"/>
          <w:szCs w:val="26"/>
          <w:rPrChange w:id="12884" w:author="Le Minh Nghia" w:date="2019-10-09T10:56:00Z">
            <w:rPr>
              <w:sz w:val="26"/>
              <w:szCs w:val="26"/>
            </w:rPr>
          </w:rPrChange>
        </w:rPr>
        <w:t xml:space="preserve"> </w:t>
      </w:r>
      <w:proofErr w:type="spellStart"/>
      <w:r w:rsidRPr="00B41112">
        <w:rPr>
          <w:sz w:val="26"/>
          <w:szCs w:val="26"/>
          <w:rPrChange w:id="12885" w:author="Le Minh Nghia" w:date="2019-10-09T10:56:00Z">
            <w:rPr>
              <w:sz w:val="26"/>
              <w:szCs w:val="26"/>
            </w:rPr>
          </w:rPrChange>
        </w:rPr>
        <w:t>quản</w:t>
      </w:r>
      <w:proofErr w:type="spellEnd"/>
      <w:r w:rsidRPr="00B41112">
        <w:rPr>
          <w:sz w:val="26"/>
          <w:szCs w:val="26"/>
          <w:rPrChange w:id="12886" w:author="Le Minh Nghia" w:date="2019-10-09T10:56:00Z">
            <w:rPr>
              <w:sz w:val="26"/>
              <w:szCs w:val="26"/>
            </w:rPr>
          </w:rPrChange>
        </w:rPr>
        <w:t xml:space="preserve"> </w:t>
      </w:r>
      <w:proofErr w:type="spellStart"/>
      <w:r w:rsidRPr="00B41112">
        <w:rPr>
          <w:sz w:val="26"/>
          <w:szCs w:val="26"/>
          <w:rPrChange w:id="12887" w:author="Le Minh Nghia" w:date="2019-10-09T10:56:00Z">
            <w:rPr>
              <w:sz w:val="26"/>
              <w:szCs w:val="26"/>
            </w:rPr>
          </w:rPrChange>
        </w:rPr>
        <w:t>lý</w:t>
      </w:r>
      <w:proofErr w:type="spellEnd"/>
      <w:r w:rsidRPr="00B41112">
        <w:rPr>
          <w:sz w:val="26"/>
          <w:szCs w:val="26"/>
          <w:rPrChange w:id="12888" w:author="Le Minh Nghia" w:date="2019-10-09T10:56:00Z">
            <w:rPr>
              <w:sz w:val="26"/>
              <w:szCs w:val="26"/>
            </w:rPr>
          </w:rPrChange>
        </w:rPr>
        <w:t xml:space="preserve"> </w:t>
      </w:r>
      <w:proofErr w:type="spellStart"/>
      <w:r w:rsidRPr="00B41112">
        <w:rPr>
          <w:sz w:val="26"/>
          <w:szCs w:val="26"/>
          <w:rPrChange w:id="12889" w:author="Le Minh Nghia" w:date="2019-10-09T10:56:00Z">
            <w:rPr>
              <w:sz w:val="26"/>
              <w:szCs w:val="26"/>
            </w:rPr>
          </w:rPrChange>
        </w:rPr>
        <w:t>các</w:t>
      </w:r>
      <w:proofErr w:type="spellEnd"/>
      <w:r w:rsidRPr="00B41112">
        <w:rPr>
          <w:sz w:val="26"/>
          <w:szCs w:val="26"/>
          <w:rPrChange w:id="12890" w:author="Le Minh Nghia" w:date="2019-10-09T10:56:00Z">
            <w:rPr>
              <w:sz w:val="26"/>
              <w:szCs w:val="26"/>
            </w:rPr>
          </w:rPrChange>
        </w:rPr>
        <w:t xml:space="preserve"> </w:t>
      </w:r>
      <w:proofErr w:type="spellStart"/>
      <w:r w:rsidRPr="00B41112">
        <w:rPr>
          <w:sz w:val="26"/>
          <w:szCs w:val="26"/>
          <w:rPrChange w:id="12891" w:author="Le Minh Nghia" w:date="2019-10-09T10:56:00Z">
            <w:rPr>
              <w:sz w:val="26"/>
              <w:szCs w:val="26"/>
            </w:rPr>
          </w:rPrChange>
        </w:rPr>
        <w:t>mục</w:t>
      </w:r>
      <w:proofErr w:type="spellEnd"/>
      <w:r w:rsidRPr="00B41112">
        <w:rPr>
          <w:sz w:val="26"/>
          <w:szCs w:val="26"/>
          <w:rPrChange w:id="12892" w:author="Le Minh Nghia" w:date="2019-10-09T10:56:00Z">
            <w:rPr>
              <w:sz w:val="26"/>
              <w:szCs w:val="26"/>
            </w:rPr>
          </w:rPrChange>
        </w:rPr>
        <w:t xml:space="preserve"> </w:t>
      </w:r>
      <w:proofErr w:type="spellStart"/>
      <w:r w:rsidRPr="00B41112">
        <w:rPr>
          <w:sz w:val="26"/>
          <w:szCs w:val="26"/>
          <w:rPrChange w:id="12893" w:author="Le Minh Nghia" w:date="2019-10-09T10:56:00Z">
            <w:rPr>
              <w:sz w:val="26"/>
              <w:szCs w:val="26"/>
            </w:rPr>
          </w:rPrChange>
        </w:rPr>
        <w:t>tài</w:t>
      </w:r>
      <w:proofErr w:type="spellEnd"/>
      <w:r w:rsidRPr="00B41112">
        <w:rPr>
          <w:sz w:val="26"/>
          <w:szCs w:val="26"/>
          <w:rPrChange w:id="12894" w:author="Le Minh Nghia" w:date="2019-10-09T10:56:00Z">
            <w:rPr>
              <w:sz w:val="26"/>
              <w:szCs w:val="26"/>
            </w:rPr>
          </w:rPrChange>
        </w:rPr>
        <w:t xml:space="preserve"> </w:t>
      </w:r>
      <w:proofErr w:type="spellStart"/>
      <w:r w:rsidRPr="00B41112">
        <w:rPr>
          <w:sz w:val="26"/>
          <w:szCs w:val="26"/>
          <w:rPrChange w:id="12895" w:author="Le Minh Nghia" w:date="2019-10-09T10:56:00Z">
            <w:rPr>
              <w:sz w:val="26"/>
              <w:szCs w:val="26"/>
            </w:rPr>
          </w:rPrChange>
        </w:rPr>
        <w:t>trợ</w:t>
      </w:r>
      <w:proofErr w:type="spellEnd"/>
      <w:r w:rsidRPr="00B41112">
        <w:rPr>
          <w:sz w:val="26"/>
          <w:szCs w:val="26"/>
          <w:rPrChange w:id="12896" w:author="Le Minh Nghia" w:date="2019-10-09T10:56:00Z">
            <w:rPr>
              <w:sz w:val="26"/>
              <w:szCs w:val="26"/>
            </w:rPr>
          </w:rPrChange>
        </w:rPr>
        <w:t xml:space="preserve"> </w:t>
      </w:r>
      <w:proofErr w:type="spellStart"/>
      <w:r w:rsidRPr="00B41112">
        <w:rPr>
          <w:sz w:val="26"/>
          <w:szCs w:val="26"/>
          <w:rPrChange w:id="12897" w:author="Le Minh Nghia" w:date="2019-10-09T10:56:00Z">
            <w:rPr>
              <w:sz w:val="26"/>
              <w:szCs w:val="26"/>
            </w:rPr>
          </w:rPrChange>
        </w:rPr>
        <w:t>của</w:t>
      </w:r>
      <w:proofErr w:type="spellEnd"/>
      <w:r w:rsidRPr="00B41112">
        <w:rPr>
          <w:sz w:val="26"/>
          <w:szCs w:val="26"/>
          <w:rPrChange w:id="12898" w:author="Le Minh Nghia" w:date="2019-10-09T10:56:00Z">
            <w:rPr>
              <w:sz w:val="26"/>
              <w:szCs w:val="26"/>
            </w:rPr>
          </w:rPrChange>
        </w:rPr>
        <w:t xml:space="preserve"> </w:t>
      </w:r>
      <w:proofErr w:type="spellStart"/>
      <w:r w:rsidRPr="00B41112">
        <w:rPr>
          <w:sz w:val="26"/>
          <w:szCs w:val="26"/>
          <w:rPrChange w:id="12899" w:author="Le Minh Nghia" w:date="2019-10-09T10:56:00Z">
            <w:rPr>
              <w:sz w:val="26"/>
              <w:szCs w:val="26"/>
            </w:rPr>
          </w:rPrChange>
        </w:rPr>
        <w:t>các</w:t>
      </w:r>
      <w:proofErr w:type="spellEnd"/>
      <w:r w:rsidRPr="00B41112">
        <w:rPr>
          <w:sz w:val="26"/>
          <w:szCs w:val="26"/>
          <w:rPrChange w:id="12900" w:author="Le Minh Nghia" w:date="2019-10-09T10:56:00Z">
            <w:rPr>
              <w:sz w:val="26"/>
              <w:szCs w:val="26"/>
            </w:rPr>
          </w:rPrChange>
        </w:rPr>
        <w:t xml:space="preserve"> </w:t>
      </w:r>
      <w:proofErr w:type="spellStart"/>
      <w:r w:rsidRPr="00B41112">
        <w:rPr>
          <w:sz w:val="26"/>
          <w:szCs w:val="26"/>
          <w:rPrChange w:id="12901" w:author="Le Minh Nghia" w:date="2019-10-09T10:56:00Z">
            <w:rPr>
              <w:sz w:val="26"/>
              <w:szCs w:val="26"/>
            </w:rPr>
          </w:rPrChange>
        </w:rPr>
        <w:t>cự</w:t>
      </w:r>
      <w:r w:rsidR="008A4705" w:rsidRPr="00B41112">
        <w:rPr>
          <w:sz w:val="26"/>
          <w:szCs w:val="26"/>
          <w:rPrChange w:id="12902" w:author="Le Minh Nghia" w:date="2019-10-09T10:56:00Z">
            <w:rPr>
              <w:sz w:val="26"/>
              <w:szCs w:val="26"/>
            </w:rPr>
          </w:rPrChange>
        </w:rPr>
        <w:t>u</w:t>
      </w:r>
      <w:proofErr w:type="spellEnd"/>
      <w:r w:rsidR="008A4705" w:rsidRPr="00B41112">
        <w:rPr>
          <w:sz w:val="26"/>
          <w:szCs w:val="26"/>
          <w:rPrChange w:id="12903" w:author="Le Minh Nghia" w:date="2019-10-09T10:56:00Z">
            <w:rPr>
              <w:sz w:val="26"/>
              <w:szCs w:val="26"/>
            </w:rPr>
          </w:rPrChange>
        </w:rPr>
        <w:t xml:space="preserve"> </w:t>
      </w:r>
      <w:proofErr w:type="spellStart"/>
      <w:r w:rsidR="008A4705" w:rsidRPr="00B41112">
        <w:rPr>
          <w:sz w:val="26"/>
          <w:szCs w:val="26"/>
          <w:rPrChange w:id="12904" w:author="Le Minh Nghia" w:date="2019-10-09T10:56:00Z">
            <w:rPr>
              <w:sz w:val="26"/>
              <w:szCs w:val="26"/>
            </w:rPr>
          </w:rPrChange>
        </w:rPr>
        <w:t>sinh</w:t>
      </w:r>
      <w:proofErr w:type="spellEnd"/>
      <w:r w:rsidR="008A4705" w:rsidRPr="00B41112">
        <w:rPr>
          <w:sz w:val="26"/>
          <w:szCs w:val="26"/>
          <w:rPrChange w:id="12905" w:author="Le Minh Nghia" w:date="2019-10-09T10:56:00Z">
            <w:rPr>
              <w:sz w:val="26"/>
              <w:szCs w:val="26"/>
            </w:rPr>
          </w:rPrChange>
        </w:rPr>
        <w:t xml:space="preserve"> </w:t>
      </w:r>
      <w:proofErr w:type="spellStart"/>
      <w:r w:rsidR="008A4705" w:rsidRPr="00B41112">
        <w:rPr>
          <w:sz w:val="26"/>
          <w:szCs w:val="26"/>
          <w:rPrChange w:id="12906" w:author="Le Minh Nghia" w:date="2019-10-09T10:56:00Z">
            <w:rPr>
              <w:sz w:val="26"/>
              <w:szCs w:val="26"/>
            </w:rPr>
          </w:rPrChange>
        </w:rPr>
        <w:t>viên</w:t>
      </w:r>
      <w:proofErr w:type="spellEnd"/>
      <w:r w:rsidR="008A4705" w:rsidRPr="00B41112">
        <w:rPr>
          <w:sz w:val="26"/>
          <w:szCs w:val="26"/>
          <w:rPrChange w:id="12907" w:author="Le Minh Nghia" w:date="2019-10-09T10:56:00Z">
            <w:rPr>
              <w:sz w:val="26"/>
              <w:szCs w:val="26"/>
            </w:rPr>
          </w:rPrChange>
        </w:rPr>
        <w:t xml:space="preserve">, </w:t>
      </w:r>
      <w:proofErr w:type="spellStart"/>
      <w:r w:rsidR="008A4705" w:rsidRPr="00B41112">
        <w:rPr>
          <w:sz w:val="26"/>
          <w:szCs w:val="26"/>
          <w:rPrChange w:id="12908" w:author="Le Minh Nghia" w:date="2019-10-09T10:56:00Z">
            <w:rPr>
              <w:sz w:val="26"/>
              <w:szCs w:val="26"/>
            </w:rPr>
          </w:rPrChange>
        </w:rPr>
        <w:t>tham</w:t>
      </w:r>
      <w:proofErr w:type="spellEnd"/>
      <w:r w:rsidR="008A4705" w:rsidRPr="00B41112">
        <w:rPr>
          <w:sz w:val="26"/>
          <w:szCs w:val="26"/>
          <w:rPrChange w:id="12909" w:author="Le Minh Nghia" w:date="2019-10-09T10:56:00Z">
            <w:rPr>
              <w:sz w:val="26"/>
              <w:szCs w:val="26"/>
            </w:rPr>
          </w:rPrChange>
        </w:rPr>
        <w:t xml:space="preserve"> </w:t>
      </w:r>
      <w:proofErr w:type="spellStart"/>
      <w:r w:rsidR="008A4705" w:rsidRPr="00B41112">
        <w:rPr>
          <w:sz w:val="26"/>
          <w:szCs w:val="26"/>
          <w:rPrChange w:id="12910" w:author="Le Minh Nghia" w:date="2019-10-09T10:56:00Z">
            <w:rPr>
              <w:sz w:val="26"/>
              <w:szCs w:val="26"/>
            </w:rPr>
          </w:rPrChange>
        </w:rPr>
        <w:t>gia</w:t>
      </w:r>
      <w:proofErr w:type="spellEnd"/>
      <w:r w:rsidR="008A4705" w:rsidRPr="00B41112">
        <w:rPr>
          <w:sz w:val="26"/>
          <w:szCs w:val="26"/>
          <w:rPrChange w:id="12911" w:author="Le Minh Nghia" w:date="2019-10-09T10:56:00Z">
            <w:rPr>
              <w:sz w:val="26"/>
              <w:szCs w:val="26"/>
            </w:rPr>
          </w:rPrChange>
        </w:rPr>
        <w:t xml:space="preserve"> </w:t>
      </w:r>
      <w:proofErr w:type="spellStart"/>
      <w:r w:rsidR="008A4705" w:rsidRPr="00B41112">
        <w:rPr>
          <w:sz w:val="26"/>
          <w:szCs w:val="26"/>
          <w:rPrChange w:id="12912" w:author="Le Minh Nghia" w:date="2019-10-09T10:56:00Z">
            <w:rPr>
              <w:sz w:val="26"/>
              <w:szCs w:val="26"/>
            </w:rPr>
          </w:rPrChange>
        </w:rPr>
        <w:t>thực</w:t>
      </w:r>
      <w:proofErr w:type="spellEnd"/>
      <w:r w:rsidR="008A4705" w:rsidRPr="00B41112">
        <w:rPr>
          <w:sz w:val="26"/>
          <w:szCs w:val="26"/>
          <w:rPrChange w:id="12913" w:author="Le Minh Nghia" w:date="2019-10-09T10:56:00Z">
            <w:rPr>
              <w:sz w:val="26"/>
              <w:szCs w:val="26"/>
            </w:rPr>
          </w:rPrChange>
        </w:rPr>
        <w:t xml:space="preserve"> </w:t>
      </w:r>
      <w:proofErr w:type="spellStart"/>
      <w:r w:rsidR="008A4705" w:rsidRPr="00B41112">
        <w:rPr>
          <w:sz w:val="26"/>
          <w:szCs w:val="26"/>
          <w:rPrChange w:id="12914" w:author="Le Minh Nghia" w:date="2019-10-09T10:56:00Z">
            <w:rPr>
              <w:sz w:val="26"/>
              <w:szCs w:val="26"/>
            </w:rPr>
          </w:rPrChange>
        </w:rPr>
        <w:t>hiện</w:t>
      </w:r>
      <w:proofErr w:type="spellEnd"/>
      <w:r w:rsidR="008A4705" w:rsidRPr="00B41112">
        <w:rPr>
          <w:sz w:val="26"/>
          <w:szCs w:val="26"/>
          <w:rPrChange w:id="12915" w:author="Le Minh Nghia" w:date="2019-10-09T10:56:00Z">
            <w:rPr>
              <w:sz w:val="26"/>
              <w:szCs w:val="26"/>
            </w:rPr>
          </w:rPrChange>
        </w:rPr>
        <w:t xml:space="preserve"> </w:t>
      </w:r>
      <w:proofErr w:type="spellStart"/>
      <w:r w:rsidR="008A4705" w:rsidRPr="00B41112">
        <w:rPr>
          <w:sz w:val="26"/>
          <w:szCs w:val="26"/>
          <w:rPrChange w:id="12916" w:author="Le Minh Nghia" w:date="2019-10-09T10:56:00Z">
            <w:rPr>
              <w:sz w:val="26"/>
              <w:szCs w:val="26"/>
            </w:rPr>
          </w:rPrChange>
        </w:rPr>
        <w:t>các</w:t>
      </w:r>
      <w:proofErr w:type="spellEnd"/>
      <w:r w:rsidR="008A4705" w:rsidRPr="00B41112">
        <w:rPr>
          <w:sz w:val="26"/>
          <w:szCs w:val="26"/>
          <w:rPrChange w:id="12917" w:author="Le Minh Nghia" w:date="2019-10-09T10:56:00Z">
            <w:rPr>
              <w:sz w:val="26"/>
              <w:szCs w:val="26"/>
            </w:rPr>
          </w:rPrChange>
        </w:rPr>
        <w:t xml:space="preserve"> </w:t>
      </w:r>
      <w:proofErr w:type="spellStart"/>
      <w:r w:rsidR="008A4705" w:rsidRPr="00B41112">
        <w:rPr>
          <w:sz w:val="26"/>
          <w:szCs w:val="26"/>
          <w:rPrChange w:id="12918" w:author="Le Minh Nghia" w:date="2019-10-09T10:56:00Z">
            <w:rPr>
              <w:sz w:val="26"/>
              <w:szCs w:val="26"/>
            </w:rPr>
          </w:rPrChange>
        </w:rPr>
        <w:t>cuộc</w:t>
      </w:r>
      <w:proofErr w:type="spellEnd"/>
      <w:r w:rsidR="008A4705" w:rsidRPr="00B41112">
        <w:rPr>
          <w:sz w:val="26"/>
          <w:szCs w:val="26"/>
          <w:rPrChange w:id="12919" w:author="Le Minh Nghia" w:date="2019-10-09T10:56:00Z">
            <w:rPr>
              <w:sz w:val="26"/>
              <w:szCs w:val="26"/>
            </w:rPr>
          </w:rPrChange>
        </w:rPr>
        <w:t xml:space="preserve"> </w:t>
      </w:r>
      <w:proofErr w:type="spellStart"/>
      <w:r w:rsidR="008A4705" w:rsidRPr="00B41112">
        <w:rPr>
          <w:sz w:val="26"/>
          <w:szCs w:val="26"/>
          <w:rPrChange w:id="12920" w:author="Le Minh Nghia" w:date="2019-10-09T10:56:00Z">
            <w:rPr>
              <w:sz w:val="26"/>
              <w:szCs w:val="26"/>
            </w:rPr>
          </w:rPrChange>
        </w:rPr>
        <w:t>khảo</w:t>
      </w:r>
      <w:proofErr w:type="spellEnd"/>
      <w:r w:rsidR="008A4705" w:rsidRPr="00B41112">
        <w:rPr>
          <w:sz w:val="26"/>
          <w:szCs w:val="26"/>
          <w:rPrChange w:id="12921" w:author="Le Minh Nghia" w:date="2019-10-09T10:56:00Z">
            <w:rPr>
              <w:sz w:val="26"/>
              <w:szCs w:val="26"/>
            </w:rPr>
          </w:rPrChange>
        </w:rPr>
        <w:t xml:space="preserve"> </w:t>
      </w:r>
      <w:proofErr w:type="spellStart"/>
      <w:r w:rsidR="008A4705" w:rsidRPr="00B41112">
        <w:rPr>
          <w:sz w:val="26"/>
          <w:szCs w:val="26"/>
          <w:rPrChange w:id="12922" w:author="Le Minh Nghia" w:date="2019-10-09T10:56:00Z">
            <w:rPr>
              <w:sz w:val="26"/>
              <w:szCs w:val="26"/>
            </w:rPr>
          </w:rPrChange>
        </w:rPr>
        <w:t>sát</w:t>
      </w:r>
      <w:proofErr w:type="spellEnd"/>
      <w:r w:rsidR="008A4705" w:rsidRPr="00B41112">
        <w:rPr>
          <w:sz w:val="26"/>
          <w:szCs w:val="26"/>
          <w:rPrChange w:id="12923" w:author="Le Minh Nghia" w:date="2019-10-09T10:56:00Z">
            <w:rPr>
              <w:sz w:val="26"/>
              <w:szCs w:val="26"/>
            </w:rPr>
          </w:rPrChange>
        </w:rPr>
        <w:t xml:space="preserve"> </w:t>
      </w:r>
      <w:proofErr w:type="spellStart"/>
      <w:r w:rsidR="008A4705" w:rsidRPr="00B41112">
        <w:rPr>
          <w:sz w:val="26"/>
          <w:szCs w:val="26"/>
          <w:rPrChange w:id="12924" w:author="Le Minh Nghia" w:date="2019-10-09T10:56:00Z">
            <w:rPr>
              <w:sz w:val="26"/>
              <w:szCs w:val="26"/>
            </w:rPr>
          </w:rPrChange>
        </w:rPr>
        <w:t>về</w:t>
      </w:r>
      <w:proofErr w:type="spellEnd"/>
      <w:r w:rsidR="008A4705" w:rsidRPr="00B41112">
        <w:rPr>
          <w:sz w:val="26"/>
          <w:szCs w:val="26"/>
          <w:rPrChange w:id="12925" w:author="Le Minh Nghia" w:date="2019-10-09T10:56:00Z">
            <w:rPr>
              <w:sz w:val="26"/>
              <w:szCs w:val="26"/>
            </w:rPr>
          </w:rPrChange>
        </w:rPr>
        <w:t xml:space="preserve"> </w:t>
      </w:r>
      <w:proofErr w:type="spellStart"/>
      <w:r w:rsidR="008A4705" w:rsidRPr="00B41112">
        <w:rPr>
          <w:sz w:val="26"/>
          <w:szCs w:val="26"/>
          <w:rPrChange w:id="12926" w:author="Le Minh Nghia" w:date="2019-10-09T10:56:00Z">
            <w:rPr>
              <w:sz w:val="26"/>
              <w:szCs w:val="26"/>
            </w:rPr>
          </w:rPrChange>
        </w:rPr>
        <w:t>tỷ</w:t>
      </w:r>
      <w:proofErr w:type="spellEnd"/>
      <w:r w:rsidR="008A4705" w:rsidRPr="00B41112">
        <w:rPr>
          <w:sz w:val="26"/>
          <w:szCs w:val="26"/>
          <w:rPrChange w:id="12927" w:author="Le Minh Nghia" w:date="2019-10-09T10:56:00Z">
            <w:rPr>
              <w:sz w:val="26"/>
              <w:szCs w:val="26"/>
            </w:rPr>
          </w:rPrChange>
        </w:rPr>
        <w:t xml:space="preserve"> </w:t>
      </w:r>
      <w:proofErr w:type="spellStart"/>
      <w:r w:rsidR="008A4705" w:rsidRPr="00B41112">
        <w:rPr>
          <w:sz w:val="26"/>
          <w:szCs w:val="26"/>
          <w:rPrChange w:id="12928" w:author="Le Minh Nghia" w:date="2019-10-09T10:56:00Z">
            <w:rPr>
              <w:sz w:val="26"/>
              <w:szCs w:val="26"/>
            </w:rPr>
          </w:rPrChange>
        </w:rPr>
        <w:t>lệ</w:t>
      </w:r>
      <w:proofErr w:type="spellEnd"/>
      <w:r w:rsidR="008A4705" w:rsidRPr="00B41112">
        <w:rPr>
          <w:sz w:val="26"/>
          <w:szCs w:val="26"/>
          <w:rPrChange w:id="12929" w:author="Le Minh Nghia" w:date="2019-10-09T10:56:00Z">
            <w:rPr>
              <w:sz w:val="26"/>
              <w:szCs w:val="26"/>
            </w:rPr>
          </w:rPrChange>
        </w:rPr>
        <w:t xml:space="preserve"> </w:t>
      </w:r>
      <w:proofErr w:type="spellStart"/>
      <w:r w:rsidR="008A4705" w:rsidRPr="00B41112">
        <w:rPr>
          <w:sz w:val="26"/>
          <w:szCs w:val="26"/>
          <w:rPrChange w:id="12930" w:author="Le Minh Nghia" w:date="2019-10-09T10:56:00Z">
            <w:rPr>
              <w:sz w:val="26"/>
              <w:szCs w:val="26"/>
            </w:rPr>
          </w:rPrChange>
        </w:rPr>
        <w:t>có</w:t>
      </w:r>
      <w:proofErr w:type="spellEnd"/>
      <w:r w:rsidR="008A4705" w:rsidRPr="00B41112">
        <w:rPr>
          <w:sz w:val="26"/>
          <w:szCs w:val="26"/>
          <w:rPrChange w:id="12931" w:author="Le Minh Nghia" w:date="2019-10-09T10:56:00Z">
            <w:rPr>
              <w:sz w:val="26"/>
              <w:szCs w:val="26"/>
            </w:rPr>
          </w:rPrChange>
        </w:rPr>
        <w:t xml:space="preserve"> </w:t>
      </w:r>
      <w:proofErr w:type="spellStart"/>
      <w:r w:rsidR="008A4705" w:rsidRPr="00B41112">
        <w:rPr>
          <w:sz w:val="26"/>
          <w:szCs w:val="26"/>
          <w:rPrChange w:id="12932" w:author="Le Minh Nghia" w:date="2019-10-09T10:56:00Z">
            <w:rPr>
              <w:sz w:val="26"/>
              <w:szCs w:val="26"/>
            </w:rPr>
          </w:rPrChange>
        </w:rPr>
        <w:t>việc</w:t>
      </w:r>
      <w:proofErr w:type="spellEnd"/>
      <w:r w:rsidR="008A4705" w:rsidRPr="00B41112">
        <w:rPr>
          <w:sz w:val="26"/>
          <w:szCs w:val="26"/>
          <w:rPrChange w:id="12933" w:author="Le Minh Nghia" w:date="2019-10-09T10:56:00Z">
            <w:rPr>
              <w:sz w:val="26"/>
              <w:szCs w:val="26"/>
            </w:rPr>
          </w:rPrChange>
        </w:rPr>
        <w:t xml:space="preserve"> </w:t>
      </w:r>
      <w:proofErr w:type="spellStart"/>
      <w:r w:rsidR="008A4705" w:rsidRPr="00B41112">
        <w:rPr>
          <w:sz w:val="26"/>
          <w:szCs w:val="26"/>
          <w:rPrChange w:id="12934" w:author="Le Minh Nghia" w:date="2019-10-09T10:56:00Z">
            <w:rPr>
              <w:sz w:val="26"/>
              <w:szCs w:val="26"/>
            </w:rPr>
          </w:rPrChange>
        </w:rPr>
        <w:t>làm</w:t>
      </w:r>
      <w:proofErr w:type="spellEnd"/>
      <w:r w:rsidR="008A4705" w:rsidRPr="00B41112">
        <w:rPr>
          <w:sz w:val="26"/>
          <w:szCs w:val="26"/>
          <w:rPrChange w:id="12935" w:author="Le Minh Nghia" w:date="2019-10-09T10:56:00Z">
            <w:rPr>
              <w:sz w:val="26"/>
              <w:szCs w:val="26"/>
            </w:rPr>
          </w:rPrChange>
        </w:rPr>
        <w:t xml:space="preserve"> … Qua </w:t>
      </w:r>
      <w:proofErr w:type="spellStart"/>
      <w:r w:rsidR="008A4705" w:rsidRPr="00B41112">
        <w:rPr>
          <w:sz w:val="26"/>
          <w:szCs w:val="26"/>
          <w:rPrChange w:id="12936" w:author="Le Minh Nghia" w:date="2019-10-09T10:56:00Z">
            <w:rPr>
              <w:sz w:val="26"/>
              <w:szCs w:val="26"/>
            </w:rPr>
          </w:rPrChange>
        </w:rPr>
        <w:t>đó</w:t>
      </w:r>
      <w:proofErr w:type="spellEnd"/>
      <w:r w:rsidR="008A4705" w:rsidRPr="00B41112">
        <w:rPr>
          <w:sz w:val="26"/>
          <w:szCs w:val="26"/>
          <w:rPrChange w:id="12937" w:author="Le Minh Nghia" w:date="2019-10-09T10:56:00Z">
            <w:rPr>
              <w:sz w:val="26"/>
              <w:szCs w:val="26"/>
            </w:rPr>
          </w:rPrChange>
        </w:rPr>
        <w:t xml:space="preserve"> </w:t>
      </w:r>
      <w:proofErr w:type="spellStart"/>
      <w:r w:rsidR="008A4705" w:rsidRPr="00B41112">
        <w:rPr>
          <w:sz w:val="26"/>
          <w:szCs w:val="26"/>
          <w:rPrChange w:id="12938" w:author="Le Minh Nghia" w:date="2019-10-09T10:56:00Z">
            <w:rPr>
              <w:sz w:val="26"/>
              <w:szCs w:val="26"/>
            </w:rPr>
          </w:rPrChange>
        </w:rPr>
        <w:t>giáo</w:t>
      </w:r>
      <w:proofErr w:type="spellEnd"/>
      <w:r w:rsidR="008A4705" w:rsidRPr="00B41112">
        <w:rPr>
          <w:sz w:val="26"/>
          <w:szCs w:val="26"/>
          <w:rPrChange w:id="12939" w:author="Le Minh Nghia" w:date="2019-10-09T10:56:00Z">
            <w:rPr>
              <w:sz w:val="26"/>
              <w:szCs w:val="26"/>
            </w:rPr>
          </w:rPrChange>
        </w:rPr>
        <w:t xml:space="preserve"> </w:t>
      </w:r>
      <w:proofErr w:type="spellStart"/>
      <w:r w:rsidR="008A4705" w:rsidRPr="00B41112">
        <w:rPr>
          <w:sz w:val="26"/>
          <w:szCs w:val="26"/>
          <w:rPrChange w:id="12940" w:author="Le Minh Nghia" w:date="2019-10-09T10:56:00Z">
            <w:rPr>
              <w:sz w:val="26"/>
              <w:szCs w:val="26"/>
            </w:rPr>
          </w:rPrChange>
        </w:rPr>
        <w:t>vụ</w:t>
      </w:r>
      <w:proofErr w:type="spellEnd"/>
      <w:r w:rsidR="008A4705" w:rsidRPr="00B41112">
        <w:rPr>
          <w:sz w:val="26"/>
          <w:szCs w:val="26"/>
          <w:rPrChange w:id="12941" w:author="Le Minh Nghia" w:date="2019-10-09T10:56:00Z">
            <w:rPr>
              <w:sz w:val="26"/>
              <w:szCs w:val="26"/>
            </w:rPr>
          </w:rPrChange>
        </w:rPr>
        <w:t xml:space="preserve"> khoa </w:t>
      </w:r>
      <w:proofErr w:type="spellStart"/>
      <w:r w:rsidR="008A4705" w:rsidRPr="00B41112">
        <w:rPr>
          <w:sz w:val="26"/>
          <w:szCs w:val="26"/>
          <w:rPrChange w:id="12942" w:author="Le Minh Nghia" w:date="2019-10-09T10:56:00Z">
            <w:rPr>
              <w:sz w:val="26"/>
              <w:szCs w:val="26"/>
            </w:rPr>
          </w:rPrChange>
        </w:rPr>
        <w:t>có</w:t>
      </w:r>
      <w:proofErr w:type="spellEnd"/>
      <w:r w:rsidR="008A4705" w:rsidRPr="00B41112">
        <w:rPr>
          <w:sz w:val="26"/>
          <w:szCs w:val="26"/>
          <w:rPrChange w:id="12943" w:author="Le Minh Nghia" w:date="2019-10-09T10:56:00Z">
            <w:rPr>
              <w:sz w:val="26"/>
              <w:szCs w:val="26"/>
            </w:rPr>
          </w:rPrChange>
        </w:rPr>
        <w:t xml:space="preserve"> </w:t>
      </w:r>
      <w:proofErr w:type="spellStart"/>
      <w:r w:rsidR="008A4705" w:rsidRPr="00B41112">
        <w:rPr>
          <w:sz w:val="26"/>
          <w:szCs w:val="26"/>
          <w:rPrChange w:id="12944" w:author="Le Minh Nghia" w:date="2019-10-09T10:56:00Z">
            <w:rPr>
              <w:sz w:val="26"/>
              <w:szCs w:val="26"/>
            </w:rPr>
          </w:rPrChange>
        </w:rPr>
        <w:t>thể</w:t>
      </w:r>
      <w:proofErr w:type="spellEnd"/>
      <w:r w:rsidR="008A4705" w:rsidRPr="00B41112">
        <w:rPr>
          <w:sz w:val="26"/>
          <w:szCs w:val="26"/>
          <w:rPrChange w:id="12945" w:author="Le Minh Nghia" w:date="2019-10-09T10:56:00Z">
            <w:rPr>
              <w:sz w:val="26"/>
              <w:szCs w:val="26"/>
            </w:rPr>
          </w:rPrChange>
        </w:rPr>
        <w:t xml:space="preserve"> </w:t>
      </w:r>
      <w:proofErr w:type="spellStart"/>
      <w:r w:rsidR="008A4705" w:rsidRPr="00B41112">
        <w:rPr>
          <w:sz w:val="26"/>
          <w:szCs w:val="26"/>
          <w:rPrChange w:id="12946" w:author="Le Minh Nghia" w:date="2019-10-09T10:56:00Z">
            <w:rPr>
              <w:sz w:val="26"/>
              <w:szCs w:val="26"/>
            </w:rPr>
          </w:rPrChange>
        </w:rPr>
        <w:t>thực</w:t>
      </w:r>
      <w:proofErr w:type="spellEnd"/>
      <w:r w:rsidR="008A4705" w:rsidRPr="00B41112">
        <w:rPr>
          <w:sz w:val="26"/>
          <w:szCs w:val="26"/>
          <w:rPrChange w:id="12947" w:author="Le Minh Nghia" w:date="2019-10-09T10:56:00Z">
            <w:rPr>
              <w:sz w:val="26"/>
              <w:szCs w:val="26"/>
            </w:rPr>
          </w:rPrChange>
        </w:rPr>
        <w:t xml:space="preserve"> </w:t>
      </w:r>
      <w:proofErr w:type="spellStart"/>
      <w:r w:rsidR="008A4705" w:rsidRPr="00B41112">
        <w:rPr>
          <w:sz w:val="26"/>
          <w:szCs w:val="26"/>
          <w:rPrChange w:id="12948" w:author="Le Minh Nghia" w:date="2019-10-09T10:56:00Z">
            <w:rPr>
              <w:sz w:val="26"/>
              <w:szCs w:val="26"/>
            </w:rPr>
          </w:rPrChange>
        </w:rPr>
        <w:t>hiện</w:t>
      </w:r>
      <w:proofErr w:type="spellEnd"/>
      <w:r w:rsidR="008A4705" w:rsidRPr="00B41112">
        <w:rPr>
          <w:sz w:val="26"/>
          <w:szCs w:val="26"/>
          <w:rPrChange w:id="12949" w:author="Le Minh Nghia" w:date="2019-10-09T10:56:00Z">
            <w:rPr>
              <w:sz w:val="26"/>
              <w:szCs w:val="26"/>
            </w:rPr>
          </w:rPrChange>
        </w:rPr>
        <w:t xml:space="preserve"> </w:t>
      </w:r>
      <w:proofErr w:type="spellStart"/>
      <w:r w:rsidR="008A4705" w:rsidRPr="00B41112">
        <w:rPr>
          <w:sz w:val="26"/>
          <w:szCs w:val="26"/>
          <w:rPrChange w:id="12950" w:author="Le Minh Nghia" w:date="2019-10-09T10:56:00Z">
            <w:rPr>
              <w:sz w:val="26"/>
              <w:szCs w:val="26"/>
            </w:rPr>
          </w:rPrChange>
        </w:rPr>
        <w:t>gửi</w:t>
      </w:r>
      <w:proofErr w:type="spellEnd"/>
      <w:r w:rsidR="008A4705" w:rsidRPr="00B41112">
        <w:rPr>
          <w:sz w:val="26"/>
          <w:szCs w:val="26"/>
          <w:rPrChange w:id="12951" w:author="Le Minh Nghia" w:date="2019-10-09T10:56:00Z">
            <w:rPr>
              <w:sz w:val="26"/>
              <w:szCs w:val="26"/>
            </w:rPr>
          </w:rPrChange>
        </w:rPr>
        <w:t xml:space="preserve"> </w:t>
      </w:r>
      <w:proofErr w:type="spellStart"/>
      <w:r w:rsidR="008A4705" w:rsidRPr="00B41112">
        <w:rPr>
          <w:sz w:val="26"/>
          <w:szCs w:val="26"/>
          <w:rPrChange w:id="12952" w:author="Le Minh Nghia" w:date="2019-10-09T10:56:00Z">
            <w:rPr>
              <w:sz w:val="26"/>
              <w:szCs w:val="26"/>
            </w:rPr>
          </w:rPrChange>
        </w:rPr>
        <w:t>lời</w:t>
      </w:r>
      <w:proofErr w:type="spellEnd"/>
      <w:r w:rsidR="008A4705" w:rsidRPr="00B41112">
        <w:rPr>
          <w:sz w:val="26"/>
          <w:szCs w:val="26"/>
          <w:rPrChange w:id="12953" w:author="Le Minh Nghia" w:date="2019-10-09T10:56:00Z">
            <w:rPr>
              <w:sz w:val="26"/>
              <w:szCs w:val="26"/>
            </w:rPr>
          </w:rPrChange>
        </w:rPr>
        <w:t xml:space="preserve"> </w:t>
      </w:r>
      <w:proofErr w:type="spellStart"/>
      <w:r w:rsidR="008A4705" w:rsidRPr="00B41112">
        <w:rPr>
          <w:sz w:val="26"/>
          <w:szCs w:val="26"/>
          <w:rPrChange w:id="12954" w:author="Le Minh Nghia" w:date="2019-10-09T10:56:00Z">
            <w:rPr>
              <w:sz w:val="26"/>
              <w:szCs w:val="26"/>
            </w:rPr>
          </w:rPrChange>
        </w:rPr>
        <w:t>mời</w:t>
      </w:r>
      <w:proofErr w:type="spellEnd"/>
      <w:r w:rsidR="008A4705" w:rsidRPr="00B41112">
        <w:rPr>
          <w:sz w:val="26"/>
          <w:szCs w:val="26"/>
          <w:rPrChange w:id="12955" w:author="Le Minh Nghia" w:date="2019-10-09T10:56:00Z">
            <w:rPr>
              <w:sz w:val="26"/>
              <w:szCs w:val="26"/>
            </w:rPr>
          </w:rPrChange>
        </w:rPr>
        <w:t xml:space="preserve"> </w:t>
      </w:r>
      <w:proofErr w:type="spellStart"/>
      <w:r w:rsidR="008A4705" w:rsidRPr="00B41112">
        <w:rPr>
          <w:sz w:val="26"/>
          <w:szCs w:val="26"/>
          <w:rPrChange w:id="12956" w:author="Le Minh Nghia" w:date="2019-10-09T10:56:00Z">
            <w:rPr>
              <w:sz w:val="26"/>
              <w:szCs w:val="26"/>
            </w:rPr>
          </w:rPrChange>
        </w:rPr>
        <w:t>họp</w:t>
      </w:r>
      <w:proofErr w:type="spellEnd"/>
      <w:r w:rsidR="008A4705" w:rsidRPr="00B41112">
        <w:rPr>
          <w:sz w:val="26"/>
          <w:szCs w:val="26"/>
          <w:rPrChange w:id="12957" w:author="Le Minh Nghia" w:date="2019-10-09T10:56:00Z">
            <w:rPr>
              <w:sz w:val="26"/>
              <w:szCs w:val="26"/>
            </w:rPr>
          </w:rPrChange>
        </w:rPr>
        <w:t xml:space="preserve"> </w:t>
      </w:r>
      <w:proofErr w:type="spellStart"/>
      <w:r w:rsidR="008A4705" w:rsidRPr="00B41112">
        <w:rPr>
          <w:sz w:val="26"/>
          <w:szCs w:val="26"/>
          <w:rPrChange w:id="12958" w:author="Le Minh Nghia" w:date="2019-10-09T10:56:00Z">
            <w:rPr>
              <w:sz w:val="26"/>
              <w:szCs w:val="26"/>
            </w:rPr>
          </w:rPrChange>
        </w:rPr>
        <w:t>mặt</w:t>
      </w:r>
      <w:proofErr w:type="spellEnd"/>
      <w:r w:rsidR="008A4705" w:rsidRPr="00B41112">
        <w:rPr>
          <w:sz w:val="26"/>
          <w:szCs w:val="26"/>
          <w:rPrChange w:id="12959" w:author="Le Minh Nghia" w:date="2019-10-09T10:56:00Z">
            <w:rPr>
              <w:sz w:val="26"/>
              <w:szCs w:val="26"/>
            </w:rPr>
          </w:rPrChange>
        </w:rPr>
        <w:t xml:space="preserve">, </w:t>
      </w:r>
      <w:proofErr w:type="spellStart"/>
      <w:r w:rsidR="008A4705" w:rsidRPr="00B41112">
        <w:rPr>
          <w:sz w:val="26"/>
          <w:szCs w:val="26"/>
          <w:rPrChange w:id="12960" w:author="Le Minh Nghia" w:date="2019-10-09T10:56:00Z">
            <w:rPr>
              <w:sz w:val="26"/>
              <w:szCs w:val="26"/>
            </w:rPr>
          </w:rPrChange>
        </w:rPr>
        <w:t>trao</w:t>
      </w:r>
      <w:proofErr w:type="spellEnd"/>
      <w:r w:rsidR="008A4705" w:rsidRPr="00B41112">
        <w:rPr>
          <w:sz w:val="26"/>
          <w:szCs w:val="26"/>
          <w:rPrChange w:id="12961" w:author="Le Minh Nghia" w:date="2019-10-09T10:56:00Z">
            <w:rPr>
              <w:sz w:val="26"/>
              <w:szCs w:val="26"/>
            </w:rPr>
          </w:rPrChange>
        </w:rPr>
        <w:t xml:space="preserve"> </w:t>
      </w:r>
      <w:proofErr w:type="spellStart"/>
      <w:r w:rsidR="008A4705" w:rsidRPr="00B41112">
        <w:rPr>
          <w:sz w:val="26"/>
          <w:szCs w:val="26"/>
          <w:rPrChange w:id="12962" w:author="Le Minh Nghia" w:date="2019-10-09T10:56:00Z">
            <w:rPr>
              <w:sz w:val="26"/>
              <w:szCs w:val="26"/>
            </w:rPr>
          </w:rPrChange>
        </w:rPr>
        <w:t>đổi</w:t>
      </w:r>
      <w:proofErr w:type="spellEnd"/>
      <w:r w:rsidR="008A4705" w:rsidRPr="00B41112">
        <w:rPr>
          <w:sz w:val="26"/>
          <w:szCs w:val="26"/>
          <w:rPrChange w:id="12963" w:author="Le Minh Nghia" w:date="2019-10-09T10:56:00Z">
            <w:rPr>
              <w:sz w:val="26"/>
              <w:szCs w:val="26"/>
            </w:rPr>
          </w:rPrChange>
        </w:rPr>
        <w:t xml:space="preserve"> </w:t>
      </w:r>
      <w:proofErr w:type="spellStart"/>
      <w:r w:rsidR="008A4705" w:rsidRPr="00B41112">
        <w:rPr>
          <w:sz w:val="26"/>
          <w:szCs w:val="26"/>
          <w:rPrChange w:id="12964" w:author="Le Minh Nghia" w:date="2019-10-09T10:56:00Z">
            <w:rPr>
              <w:sz w:val="26"/>
              <w:szCs w:val="26"/>
            </w:rPr>
          </w:rPrChange>
        </w:rPr>
        <w:t>thêm</w:t>
      </w:r>
      <w:proofErr w:type="spellEnd"/>
      <w:r w:rsidR="008A4705" w:rsidRPr="00B41112">
        <w:rPr>
          <w:sz w:val="26"/>
          <w:szCs w:val="26"/>
          <w:rPrChange w:id="12965" w:author="Le Minh Nghia" w:date="2019-10-09T10:56:00Z">
            <w:rPr>
              <w:sz w:val="26"/>
              <w:szCs w:val="26"/>
            </w:rPr>
          </w:rPrChange>
        </w:rPr>
        <w:t xml:space="preserve"> </w:t>
      </w:r>
      <w:proofErr w:type="spellStart"/>
      <w:r w:rsidR="008A4705" w:rsidRPr="00B41112">
        <w:rPr>
          <w:sz w:val="26"/>
          <w:szCs w:val="26"/>
          <w:rPrChange w:id="12966" w:author="Le Minh Nghia" w:date="2019-10-09T10:56:00Z">
            <w:rPr>
              <w:sz w:val="26"/>
              <w:szCs w:val="26"/>
            </w:rPr>
          </w:rPrChange>
        </w:rPr>
        <w:t>kiến</w:t>
      </w:r>
      <w:proofErr w:type="spellEnd"/>
      <w:r w:rsidR="008A4705" w:rsidRPr="00B41112">
        <w:rPr>
          <w:sz w:val="26"/>
          <w:szCs w:val="26"/>
          <w:rPrChange w:id="12967" w:author="Le Minh Nghia" w:date="2019-10-09T10:56:00Z">
            <w:rPr>
              <w:sz w:val="26"/>
              <w:szCs w:val="26"/>
            </w:rPr>
          </w:rPrChange>
        </w:rPr>
        <w:t xml:space="preserve"> </w:t>
      </w:r>
      <w:proofErr w:type="spellStart"/>
      <w:r w:rsidR="008A4705" w:rsidRPr="00B41112">
        <w:rPr>
          <w:sz w:val="26"/>
          <w:szCs w:val="26"/>
          <w:rPrChange w:id="12968" w:author="Le Minh Nghia" w:date="2019-10-09T10:56:00Z">
            <w:rPr>
              <w:sz w:val="26"/>
              <w:szCs w:val="26"/>
            </w:rPr>
          </w:rPrChange>
        </w:rPr>
        <w:t>thức</w:t>
      </w:r>
      <w:proofErr w:type="spellEnd"/>
      <w:r w:rsidR="008A4705" w:rsidRPr="00B41112">
        <w:rPr>
          <w:sz w:val="26"/>
          <w:szCs w:val="26"/>
          <w:rPrChange w:id="12969" w:author="Le Minh Nghia" w:date="2019-10-09T10:56:00Z">
            <w:rPr>
              <w:sz w:val="26"/>
              <w:szCs w:val="26"/>
            </w:rPr>
          </w:rPrChange>
        </w:rPr>
        <w:t xml:space="preserve"> </w:t>
      </w:r>
      <w:proofErr w:type="spellStart"/>
      <w:r w:rsidR="008A4705" w:rsidRPr="00B41112">
        <w:rPr>
          <w:sz w:val="26"/>
          <w:szCs w:val="26"/>
          <w:rPrChange w:id="12970" w:author="Le Minh Nghia" w:date="2019-10-09T10:56:00Z">
            <w:rPr>
              <w:sz w:val="26"/>
              <w:szCs w:val="26"/>
            </w:rPr>
          </w:rPrChange>
        </w:rPr>
        <w:t>với</w:t>
      </w:r>
      <w:proofErr w:type="spellEnd"/>
      <w:r w:rsidR="008A4705" w:rsidRPr="00B41112">
        <w:rPr>
          <w:sz w:val="26"/>
          <w:szCs w:val="26"/>
          <w:rPrChange w:id="12971" w:author="Le Minh Nghia" w:date="2019-10-09T10:56:00Z">
            <w:rPr>
              <w:sz w:val="26"/>
              <w:szCs w:val="26"/>
            </w:rPr>
          </w:rPrChange>
        </w:rPr>
        <w:t xml:space="preserve"> </w:t>
      </w:r>
      <w:proofErr w:type="spellStart"/>
      <w:r w:rsidR="008A4705" w:rsidRPr="00B41112">
        <w:rPr>
          <w:sz w:val="26"/>
          <w:szCs w:val="26"/>
          <w:rPrChange w:id="12972" w:author="Le Minh Nghia" w:date="2019-10-09T10:56:00Z">
            <w:rPr>
              <w:sz w:val="26"/>
              <w:szCs w:val="26"/>
            </w:rPr>
          </w:rPrChange>
        </w:rPr>
        <w:t>sinh</w:t>
      </w:r>
      <w:proofErr w:type="spellEnd"/>
      <w:r w:rsidR="008A4705" w:rsidRPr="00B41112">
        <w:rPr>
          <w:sz w:val="26"/>
          <w:szCs w:val="26"/>
          <w:rPrChange w:id="12973" w:author="Le Minh Nghia" w:date="2019-10-09T10:56:00Z">
            <w:rPr>
              <w:sz w:val="26"/>
              <w:szCs w:val="26"/>
            </w:rPr>
          </w:rPrChange>
        </w:rPr>
        <w:t xml:space="preserve"> </w:t>
      </w:r>
      <w:proofErr w:type="spellStart"/>
      <w:r w:rsidR="008A4705" w:rsidRPr="00B41112">
        <w:rPr>
          <w:sz w:val="26"/>
          <w:szCs w:val="26"/>
          <w:rPrChange w:id="12974" w:author="Le Minh Nghia" w:date="2019-10-09T10:56:00Z">
            <w:rPr>
              <w:sz w:val="26"/>
              <w:szCs w:val="26"/>
            </w:rPr>
          </w:rPrChange>
        </w:rPr>
        <w:t>viên</w:t>
      </w:r>
      <w:proofErr w:type="spellEnd"/>
      <w:r w:rsidR="008A4705" w:rsidRPr="00B41112">
        <w:rPr>
          <w:sz w:val="26"/>
          <w:szCs w:val="26"/>
          <w:rPrChange w:id="12975" w:author="Le Minh Nghia" w:date="2019-10-09T10:56:00Z">
            <w:rPr>
              <w:sz w:val="26"/>
              <w:szCs w:val="26"/>
            </w:rPr>
          </w:rPrChange>
        </w:rPr>
        <w:t xml:space="preserve"> </w:t>
      </w:r>
      <w:proofErr w:type="spellStart"/>
      <w:r w:rsidR="008A4705" w:rsidRPr="00B41112">
        <w:rPr>
          <w:sz w:val="26"/>
          <w:szCs w:val="26"/>
          <w:rPrChange w:id="12976" w:author="Le Minh Nghia" w:date="2019-10-09T10:56:00Z">
            <w:rPr>
              <w:sz w:val="26"/>
              <w:szCs w:val="26"/>
            </w:rPr>
          </w:rPrChange>
        </w:rPr>
        <w:t>đang</w:t>
      </w:r>
      <w:proofErr w:type="spellEnd"/>
      <w:r w:rsidR="008A4705" w:rsidRPr="00B41112">
        <w:rPr>
          <w:sz w:val="26"/>
          <w:szCs w:val="26"/>
          <w:rPrChange w:id="12977" w:author="Le Minh Nghia" w:date="2019-10-09T10:56:00Z">
            <w:rPr>
              <w:sz w:val="26"/>
              <w:szCs w:val="26"/>
            </w:rPr>
          </w:rPrChange>
        </w:rPr>
        <w:t xml:space="preserve"> </w:t>
      </w:r>
      <w:proofErr w:type="spellStart"/>
      <w:r w:rsidR="008A4705" w:rsidRPr="00B41112">
        <w:rPr>
          <w:sz w:val="26"/>
          <w:szCs w:val="26"/>
          <w:rPrChange w:id="12978" w:author="Le Minh Nghia" w:date="2019-10-09T10:56:00Z">
            <w:rPr>
              <w:sz w:val="26"/>
              <w:szCs w:val="26"/>
            </w:rPr>
          </w:rPrChange>
        </w:rPr>
        <w:t>học</w:t>
      </w:r>
      <w:proofErr w:type="spellEnd"/>
      <w:r w:rsidR="008A4705" w:rsidRPr="00B41112">
        <w:rPr>
          <w:sz w:val="26"/>
          <w:szCs w:val="26"/>
          <w:rPrChange w:id="12979" w:author="Le Minh Nghia" w:date="2019-10-09T10:56:00Z">
            <w:rPr>
              <w:sz w:val="26"/>
              <w:szCs w:val="26"/>
            </w:rPr>
          </w:rPrChange>
        </w:rPr>
        <w:t xml:space="preserve"> </w:t>
      </w:r>
      <w:proofErr w:type="spellStart"/>
      <w:r w:rsidR="008A4705" w:rsidRPr="00B41112">
        <w:rPr>
          <w:sz w:val="26"/>
          <w:szCs w:val="26"/>
          <w:rPrChange w:id="12980" w:author="Le Minh Nghia" w:date="2019-10-09T10:56:00Z">
            <w:rPr>
              <w:sz w:val="26"/>
              <w:szCs w:val="26"/>
            </w:rPr>
          </w:rPrChange>
        </w:rPr>
        <w:t>tạ</w:t>
      </w:r>
      <w:r w:rsidR="00B94AAD" w:rsidRPr="00B41112">
        <w:rPr>
          <w:sz w:val="26"/>
          <w:szCs w:val="26"/>
          <w:rPrChange w:id="12981" w:author="Le Minh Nghia" w:date="2019-10-09T10:56:00Z">
            <w:rPr>
              <w:sz w:val="26"/>
              <w:szCs w:val="26"/>
            </w:rPr>
          </w:rPrChange>
        </w:rPr>
        <w:t>i</w:t>
      </w:r>
      <w:proofErr w:type="spellEnd"/>
      <w:r w:rsidR="00B94AAD" w:rsidRPr="00B41112">
        <w:rPr>
          <w:sz w:val="26"/>
          <w:szCs w:val="26"/>
          <w:rPrChange w:id="12982" w:author="Le Minh Nghia" w:date="2019-10-09T10:56:00Z">
            <w:rPr>
              <w:sz w:val="26"/>
              <w:szCs w:val="26"/>
            </w:rPr>
          </w:rPrChange>
        </w:rPr>
        <w:t xml:space="preserve"> khoa</w:t>
      </w:r>
      <w:r w:rsidR="008A4705" w:rsidRPr="00B41112">
        <w:rPr>
          <w:sz w:val="26"/>
          <w:szCs w:val="26"/>
          <w:rPrChange w:id="12983" w:author="Le Minh Nghia" w:date="2019-10-09T10:56:00Z">
            <w:rPr>
              <w:sz w:val="26"/>
              <w:szCs w:val="26"/>
            </w:rPr>
          </w:rPrChange>
        </w:rPr>
        <w:t xml:space="preserve">, </w:t>
      </w:r>
      <w:proofErr w:type="spellStart"/>
      <w:r w:rsidR="008A4705" w:rsidRPr="00B41112">
        <w:rPr>
          <w:sz w:val="26"/>
          <w:szCs w:val="26"/>
          <w:rPrChange w:id="12984" w:author="Le Minh Nghia" w:date="2019-10-09T10:56:00Z">
            <w:rPr>
              <w:sz w:val="26"/>
              <w:szCs w:val="26"/>
            </w:rPr>
          </w:rPrChange>
        </w:rPr>
        <w:t>hỗ</w:t>
      </w:r>
      <w:proofErr w:type="spellEnd"/>
      <w:r w:rsidR="008A4705" w:rsidRPr="00B41112">
        <w:rPr>
          <w:sz w:val="26"/>
          <w:szCs w:val="26"/>
          <w:rPrChange w:id="12985" w:author="Le Minh Nghia" w:date="2019-10-09T10:56:00Z">
            <w:rPr>
              <w:sz w:val="26"/>
              <w:szCs w:val="26"/>
            </w:rPr>
          </w:rPrChange>
        </w:rPr>
        <w:t xml:space="preserve"> </w:t>
      </w:r>
      <w:proofErr w:type="spellStart"/>
      <w:r w:rsidR="008A4705" w:rsidRPr="00B41112">
        <w:rPr>
          <w:sz w:val="26"/>
          <w:szCs w:val="26"/>
          <w:rPrChange w:id="12986" w:author="Le Minh Nghia" w:date="2019-10-09T10:56:00Z">
            <w:rPr>
              <w:sz w:val="26"/>
              <w:szCs w:val="26"/>
            </w:rPr>
          </w:rPrChange>
        </w:rPr>
        <w:t>trợ</w:t>
      </w:r>
      <w:proofErr w:type="spellEnd"/>
      <w:r w:rsidR="008A4705" w:rsidRPr="00B41112">
        <w:rPr>
          <w:sz w:val="26"/>
          <w:szCs w:val="26"/>
          <w:rPrChange w:id="12987" w:author="Le Minh Nghia" w:date="2019-10-09T10:56:00Z">
            <w:rPr>
              <w:sz w:val="26"/>
              <w:szCs w:val="26"/>
            </w:rPr>
          </w:rPrChange>
        </w:rPr>
        <w:t xml:space="preserve"> </w:t>
      </w:r>
      <w:proofErr w:type="spellStart"/>
      <w:r w:rsidR="008A4705" w:rsidRPr="00B41112">
        <w:rPr>
          <w:sz w:val="26"/>
          <w:szCs w:val="26"/>
          <w:rPrChange w:id="12988" w:author="Le Minh Nghia" w:date="2019-10-09T10:56:00Z">
            <w:rPr>
              <w:sz w:val="26"/>
              <w:szCs w:val="26"/>
            </w:rPr>
          </w:rPrChange>
        </w:rPr>
        <w:t>học</w:t>
      </w:r>
      <w:proofErr w:type="spellEnd"/>
      <w:r w:rsidR="008A4705" w:rsidRPr="00B41112">
        <w:rPr>
          <w:sz w:val="26"/>
          <w:szCs w:val="26"/>
          <w:rPrChange w:id="12989" w:author="Le Minh Nghia" w:date="2019-10-09T10:56:00Z">
            <w:rPr>
              <w:sz w:val="26"/>
              <w:szCs w:val="26"/>
            </w:rPr>
          </w:rPrChange>
        </w:rPr>
        <w:t xml:space="preserve"> </w:t>
      </w:r>
      <w:proofErr w:type="spellStart"/>
      <w:r w:rsidR="008A4705" w:rsidRPr="00B41112">
        <w:rPr>
          <w:sz w:val="26"/>
          <w:szCs w:val="26"/>
          <w:rPrChange w:id="12990" w:author="Le Minh Nghia" w:date="2019-10-09T10:56:00Z">
            <w:rPr>
              <w:sz w:val="26"/>
              <w:szCs w:val="26"/>
            </w:rPr>
          </w:rPrChange>
        </w:rPr>
        <w:t>bổng</w:t>
      </w:r>
      <w:proofErr w:type="spellEnd"/>
      <w:r w:rsidR="008A4705" w:rsidRPr="00B41112">
        <w:rPr>
          <w:sz w:val="26"/>
          <w:szCs w:val="26"/>
          <w:rPrChange w:id="12991" w:author="Le Minh Nghia" w:date="2019-10-09T10:56:00Z">
            <w:rPr>
              <w:sz w:val="26"/>
              <w:szCs w:val="26"/>
            </w:rPr>
          </w:rPrChange>
        </w:rPr>
        <w:t xml:space="preserve"> </w:t>
      </w:r>
      <w:proofErr w:type="spellStart"/>
      <w:r w:rsidR="008A4705" w:rsidRPr="00B41112">
        <w:rPr>
          <w:sz w:val="26"/>
          <w:szCs w:val="26"/>
          <w:rPrChange w:id="12992" w:author="Le Minh Nghia" w:date="2019-10-09T10:56:00Z">
            <w:rPr>
              <w:sz w:val="26"/>
              <w:szCs w:val="26"/>
            </w:rPr>
          </w:rPrChange>
        </w:rPr>
        <w:t>giúp</w:t>
      </w:r>
      <w:proofErr w:type="spellEnd"/>
      <w:r w:rsidR="008A4705" w:rsidRPr="00B41112">
        <w:rPr>
          <w:sz w:val="26"/>
          <w:szCs w:val="26"/>
          <w:rPrChange w:id="12993" w:author="Le Minh Nghia" w:date="2019-10-09T10:56:00Z">
            <w:rPr>
              <w:sz w:val="26"/>
              <w:szCs w:val="26"/>
            </w:rPr>
          </w:rPrChange>
        </w:rPr>
        <w:t xml:space="preserve"> </w:t>
      </w:r>
      <w:proofErr w:type="spellStart"/>
      <w:r w:rsidR="008A4705" w:rsidRPr="00B41112">
        <w:rPr>
          <w:sz w:val="26"/>
          <w:szCs w:val="26"/>
          <w:rPrChange w:id="12994" w:author="Le Minh Nghia" w:date="2019-10-09T10:56:00Z">
            <w:rPr>
              <w:sz w:val="26"/>
              <w:szCs w:val="26"/>
            </w:rPr>
          </w:rPrChange>
        </w:rPr>
        <w:t>sinh</w:t>
      </w:r>
      <w:proofErr w:type="spellEnd"/>
      <w:r w:rsidR="008A4705" w:rsidRPr="00B41112">
        <w:rPr>
          <w:sz w:val="26"/>
          <w:szCs w:val="26"/>
          <w:rPrChange w:id="12995" w:author="Le Minh Nghia" w:date="2019-10-09T10:56:00Z">
            <w:rPr>
              <w:sz w:val="26"/>
              <w:szCs w:val="26"/>
            </w:rPr>
          </w:rPrChange>
        </w:rPr>
        <w:t xml:space="preserve"> </w:t>
      </w:r>
      <w:proofErr w:type="spellStart"/>
      <w:r w:rsidR="008A4705" w:rsidRPr="00B41112">
        <w:rPr>
          <w:sz w:val="26"/>
          <w:szCs w:val="26"/>
          <w:rPrChange w:id="12996" w:author="Le Minh Nghia" w:date="2019-10-09T10:56:00Z">
            <w:rPr>
              <w:sz w:val="26"/>
              <w:szCs w:val="26"/>
            </w:rPr>
          </w:rPrChange>
        </w:rPr>
        <w:t>viên</w:t>
      </w:r>
      <w:proofErr w:type="spellEnd"/>
      <w:r w:rsidR="008A4705" w:rsidRPr="00B41112">
        <w:rPr>
          <w:sz w:val="26"/>
          <w:szCs w:val="26"/>
          <w:rPrChange w:id="12997" w:author="Le Minh Nghia" w:date="2019-10-09T10:56:00Z">
            <w:rPr>
              <w:sz w:val="26"/>
              <w:szCs w:val="26"/>
            </w:rPr>
          </w:rPrChange>
        </w:rPr>
        <w:t xml:space="preserve"> </w:t>
      </w:r>
      <w:proofErr w:type="spellStart"/>
      <w:r w:rsidR="008A4705" w:rsidRPr="00B41112">
        <w:rPr>
          <w:sz w:val="26"/>
          <w:szCs w:val="26"/>
          <w:rPrChange w:id="12998" w:author="Le Minh Nghia" w:date="2019-10-09T10:56:00Z">
            <w:rPr>
              <w:sz w:val="26"/>
              <w:szCs w:val="26"/>
            </w:rPr>
          </w:rPrChange>
        </w:rPr>
        <w:t>hiếu</w:t>
      </w:r>
      <w:proofErr w:type="spellEnd"/>
      <w:r w:rsidR="008A4705" w:rsidRPr="00B41112">
        <w:rPr>
          <w:sz w:val="26"/>
          <w:szCs w:val="26"/>
          <w:rPrChange w:id="12999" w:author="Le Minh Nghia" w:date="2019-10-09T10:56:00Z">
            <w:rPr>
              <w:sz w:val="26"/>
              <w:szCs w:val="26"/>
            </w:rPr>
          </w:rPrChange>
        </w:rPr>
        <w:t xml:space="preserve"> </w:t>
      </w:r>
      <w:proofErr w:type="spellStart"/>
      <w:r w:rsidR="008A4705" w:rsidRPr="00B41112">
        <w:rPr>
          <w:sz w:val="26"/>
          <w:szCs w:val="26"/>
          <w:rPrChange w:id="13000" w:author="Le Minh Nghia" w:date="2019-10-09T10:56:00Z">
            <w:rPr>
              <w:sz w:val="26"/>
              <w:szCs w:val="26"/>
            </w:rPr>
          </w:rPrChange>
        </w:rPr>
        <w:t>học</w:t>
      </w:r>
      <w:proofErr w:type="spellEnd"/>
      <w:r w:rsidR="008A4705" w:rsidRPr="00B41112">
        <w:rPr>
          <w:sz w:val="26"/>
          <w:szCs w:val="26"/>
          <w:rPrChange w:id="13001" w:author="Le Minh Nghia" w:date="2019-10-09T10:56:00Z">
            <w:rPr>
              <w:sz w:val="26"/>
              <w:szCs w:val="26"/>
            </w:rPr>
          </w:rPrChange>
        </w:rPr>
        <w:t xml:space="preserve">, </w:t>
      </w:r>
      <w:proofErr w:type="spellStart"/>
      <w:r w:rsidR="008A4705" w:rsidRPr="00B41112">
        <w:rPr>
          <w:sz w:val="26"/>
          <w:szCs w:val="26"/>
          <w:rPrChange w:id="13002" w:author="Le Minh Nghia" w:date="2019-10-09T10:56:00Z">
            <w:rPr>
              <w:sz w:val="26"/>
              <w:szCs w:val="26"/>
            </w:rPr>
          </w:rPrChange>
        </w:rPr>
        <w:t>sinh</w:t>
      </w:r>
      <w:proofErr w:type="spellEnd"/>
      <w:r w:rsidR="008A4705" w:rsidRPr="00B41112">
        <w:rPr>
          <w:sz w:val="26"/>
          <w:szCs w:val="26"/>
          <w:rPrChange w:id="13003" w:author="Le Minh Nghia" w:date="2019-10-09T10:56:00Z">
            <w:rPr>
              <w:sz w:val="26"/>
              <w:szCs w:val="26"/>
            </w:rPr>
          </w:rPrChange>
        </w:rPr>
        <w:t xml:space="preserve"> </w:t>
      </w:r>
      <w:proofErr w:type="spellStart"/>
      <w:r w:rsidR="008A4705" w:rsidRPr="00B41112">
        <w:rPr>
          <w:sz w:val="26"/>
          <w:szCs w:val="26"/>
          <w:rPrChange w:id="13004" w:author="Le Minh Nghia" w:date="2019-10-09T10:56:00Z">
            <w:rPr>
              <w:sz w:val="26"/>
              <w:szCs w:val="26"/>
            </w:rPr>
          </w:rPrChange>
        </w:rPr>
        <w:t>viên</w:t>
      </w:r>
      <w:proofErr w:type="spellEnd"/>
      <w:r w:rsidR="008A4705" w:rsidRPr="00B41112">
        <w:rPr>
          <w:sz w:val="26"/>
          <w:szCs w:val="26"/>
          <w:rPrChange w:id="13005" w:author="Le Minh Nghia" w:date="2019-10-09T10:56:00Z">
            <w:rPr>
              <w:sz w:val="26"/>
              <w:szCs w:val="26"/>
            </w:rPr>
          </w:rPrChange>
        </w:rPr>
        <w:t xml:space="preserve"> </w:t>
      </w:r>
      <w:proofErr w:type="spellStart"/>
      <w:r w:rsidR="008A4705" w:rsidRPr="00B41112">
        <w:rPr>
          <w:sz w:val="26"/>
          <w:szCs w:val="26"/>
          <w:rPrChange w:id="13006" w:author="Le Minh Nghia" w:date="2019-10-09T10:56:00Z">
            <w:rPr>
              <w:sz w:val="26"/>
              <w:szCs w:val="26"/>
            </w:rPr>
          </w:rPrChange>
        </w:rPr>
        <w:t>có</w:t>
      </w:r>
      <w:proofErr w:type="spellEnd"/>
      <w:r w:rsidR="008A4705" w:rsidRPr="00B41112">
        <w:rPr>
          <w:sz w:val="26"/>
          <w:szCs w:val="26"/>
          <w:rPrChange w:id="13007" w:author="Le Minh Nghia" w:date="2019-10-09T10:56:00Z">
            <w:rPr>
              <w:sz w:val="26"/>
              <w:szCs w:val="26"/>
            </w:rPr>
          </w:rPrChange>
        </w:rPr>
        <w:t xml:space="preserve"> </w:t>
      </w:r>
      <w:proofErr w:type="spellStart"/>
      <w:r w:rsidR="008A4705" w:rsidRPr="00B41112">
        <w:rPr>
          <w:sz w:val="26"/>
          <w:szCs w:val="26"/>
          <w:rPrChange w:id="13008" w:author="Le Minh Nghia" w:date="2019-10-09T10:56:00Z">
            <w:rPr>
              <w:sz w:val="26"/>
              <w:szCs w:val="26"/>
            </w:rPr>
          </w:rPrChange>
        </w:rPr>
        <w:t>hoàn</w:t>
      </w:r>
      <w:proofErr w:type="spellEnd"/>
      <w:r w:rsidR="008A4705" w:rsidRPr="00B41112">
        <w:rPr>
          <w:sz w:val="26"/>
          <w:szCs w:val="26"/>
          <w:rPrChange w:id="13009" w:author="Le Minh Nghia" w:date="2019-10-09T10:56:00Z">
            <w:rPr>
              <w:sz w:val="26"/>
              <w:szCs w:val="26"/>
            </w:rPr>
          </w:rPrChange>
        </w:rPr>
        <w:t xml:space="preserve"> </w:t>
      </w:r>
      <w:proofErr w:type="spellStart"/>
      <w:r w:rsidR="008A4705" w:rsidRPr="00B41112">
        <w:rPr>
          <w:sz w:val="26"/>
          <w:szCs w:val="26"/>
          <w:rPrChange w:id="13010" w:author="Le Minh Nghia" w:date="2019-10-09T10:56:00Z">
            <w:rPr>
              <w:sz w:val="26"/>
              <w:szCs w:val="26"/>
            </w:rPr>
          </w:rPrChange>
        </w:rPr>
        <w:t>cảnh</w:t>
      </w:r>
      <w:proofErr w:type="spellEnd"/>
      <w:r w:rsidR="008A4705" w:rsidRPr="00B41112">
        <w:rPr>
          <w:sz w:val="26"/>
          <w:szCs w:val="26"/>
          <w:rPrChange w:id="13011" w:author="Le Minh Nghia" w:date="2019-10-09T10:56:00Z">
            <w:rPr>
              <w:sz w:val="26"/>
              <w:szCs w:val="26"/>
            </w:rPr>
          </w:rPrChange>
        </w:rPr>
        <w:t xml:space="preserve"> </w:t>
      </w:r>
      <w:proofErr w:type="spellStart"/>
      <w:r w:rsidR="008A4705" w:rsidRPr="00B41112">
        <w:rPr>
          <w:sz w:val="26"/>
          <w:szCs w:val="26"/>
          <w:rPrChange w:id="13012" w:author="Le Minh Nghia" w:date="2019-10-09T10:56:00Z">
            <w:rPr>
              <w:sz w:val="26"/>
              <w:szCs w:val="26"/>
            </w:rPr>
          </w:rPrChange>
        </w:rPr>
        <w:t>khó</w:t>
      </w:r>
      <w:proofErr w:type="spellEnd"/>
      <w:r w:rsidR="008A4705" w:rsidRPr="00B41112">
        <w:rPr>
          <w:sz w:val="26"/>
          <w:szCs w:val="26"/>
          <w:rPrChange w:id="13013" w:author="Le Minh Nghia" w:date="2019-10-09T10:56:00Z">
            <w:rPr>
              <w:sz w:val="26"/>
              <w:szCs w:val="26"/>
            </w:rPr>
          </w:rPrChange>
        </w:rPr>
        <w:t xml:space="preserve"> </w:t>
      </w:r>
      <w:proofErr w:type="spellStart"/>
      <w:r w:rsidR="008A4705" w:rsidRPr="00B41112">
        <w:rPr>
          <w:sz w:val="26"/>
          <w:szCs w:val="26"/>
          <w:rPrChange w:id="13014" w:author="Le Minh Nghia" w:date="2019-10-09T10:56:00Z">
            <w:rPr>
              <w:sz w:val="26"/>
              <w:szCs w:val="26"/>
            </w:rPr>
          </w:rPrChange>
        </w:rPr>
        <w:t>khăn</w:t>
      </w:r>
      <w:proofErr w:type="spellEnd"/>
      <w:r w:rsidR="008A4705" w:rsidRPr="00B41112">
        <w:rPr>
          <w:sz w:val="26"/>
          <w:szCs w:val="26"/>
          <w:rPrChange w:id="13015" w:author="Le Minh Nghia" w:date="2019-10-09T10:56:00Z">
            <w:rPr>
              <w:sz w:val="26"/>
              <w:szCs w:val="26"/>
            </w:rPr>
          </w:rPrChange>
        </w:rPr>
        <w:t xml:space="preserve">, </w:t>
      </w:r>
      <w:proofErr w:type="spellStart"/>
      <w:r w:rsidR="008A4705" w:rsidRPr="00B41112">
        <w:rPr>
          <w:sz w:val="26"/>
          <w:szCs w:val="26"/>
          <w:rPrChange w:id="13016" w:author="Le Minh Nghia" w:date="2019-10-09T10:56:00Z">
            <w:rPr>
              <w:sz w:val="26"/>
              <w:szCs w:val="26"/>
            </w:rPr>
          </w:rPrChange>
        </w:rPr>
        <w:t>hỗ</w:t>
      </w:r>
      <w:proofErr w:type="spellEnd"/>
      <w:r w:rsidR="008A4705" w:rsidRPr="00B41112">
        <w:rPr>
          <w:sz w:val="26"/>
          <w:szCs w:val="26"/>
          <w:rPrChange w:id="13017" w:author="Le Minh Nghia" w:date="2019-10-09T10:56:00Z">
            <w:rPr>
              <w:sz w:val="26"/>
              <w:szCs w:val="26"/>
            </w:rPr>
          </w:rPrChange>
        </w:rPr>
        <w:t xml:space="preserve"> </w:t>
      </w:r>
      <w:proofErr w:type="spellStart"/>
      <w:r w:rsidR="008A4705" w:rsidRPr="00B41112">
        <w:rPr>
          <w:sz w:val="26"/>
          <w:szCs w:val="26"/>
          <w:rPrChange w:id="13018" w:author="Le Minh Nghia" w:date="2019-10-09T10:56:00Z">
            <w:rPr>
              <w:sz w:val="26"/>
              <w:szCs w:val="26"/>
            </w:rPr>
          </w:rPrChange>
        </w:rPr>
        <w:t>trợ</w:t>
      </w:r>
      <w:proofErr w:type="spellEnd"/>
      <w:r w:rsidR="008A4705" w:rsidRPr="00B41112">
        <w:rPr>
          <w:sz w:val="26"/>
          <w:szCs w:val="26"/>
          <w:rPrChange w:id="13019" w:author="Le Minh Nghia" w:date="2019-10-09T10:56:00Z">
            <w:rPr>
              <w:sz w:val="26"/>
              <w:szCs w:val="26"/>
            </w:rPr>
          </w:rPrChange>
        </w:rPr>
        <w:t xml:space="preserve"> </w:t>
      </w:r>
      <w:proofErr w:type="spellStart"/>
      <w:r w:rsidR="008A4705" w:rsidRPr="00B41112">
        <w:rPr>
          <w:sz w:val="26"/>
          <w:szCs w:val="26"/>
          <w:rPrChange w:id="13020" w:author="Le Minh Nghia" w:date="2019-10-09T10:56:00Z">
            <w:rPr>
              <w:sz w:val="26"/>
              <w:szCs w:val="26"/>
            </w:rPr>
          </w:rPrChange>
        </w:rPr>
        <w:t>trang</w:t>
      </w:r>
      <w:proofErr w:type="spellEnd"/>
      <w:r w:rsidR="008A4705" w:rsidRPr="00B41112">
        <w:rPr>
          <w:sz w:val="26"/>
          <w:szCs w:val="26"/>
          <w:rPrChange w:id="13021" w:author="Le Minh Nghia" w:date="2019-10-09T10:56:00Z">
            <w:rPr>
              <w:sz w:val="26"/>
              <w:szCs w:val="26"/>
            </w:rPr>
          </w:rPrChange>
        </w:rPr>
        <w:t xml:space="preserve"> </w:t>
      </w:r>
      <w:proofErr w:type="spellStart"/>
      <w:r w:rsidR="008A4705" w:rsidRPr="00B41112">
        <w:rPr>
          <w:sz w:val="26"/>
          <w:szCs w:val="26"/>
          <w:rPrChange w:id="13022" w:author="Le Minh Nghia" w:date="2019-10-09T10:56:00Z">
            <w:rPr>
              <w:sz w:val="26"/>
              <w:szCs w:val="26"/>
            </w:rPr>
          </w:rPrChange>
        </w:rPr>
        <w:t>thiết</w:t>
      </w:r>
      <w:proofErr w:type="spellEnd"/>
      <w:r w:rsidR="008A4705" w:rsidRPr="00B41112">
        <w:rPr>
          <w:sz w:val="26"/>
          <w:szCs w:val="26"/>
          <w:rPrChange w:id="13023" w:author="Le Minh Nghia" w:date="2019-10-09T10:56:00Z">
            <w:rPr>
              <w:sz w:val="26"/>
              <w:szCs w:val="26"/>
            </w:rPr>
          </w:rPrChange>
        </w:rPr>
        <w:t xml:space="preserve"> </w:t>
      </w:r>
      <w:proofErr w:type="spellStart"/>
      <w:r w:rsidR="008A4705" w:rsidRPr="00B41112">
        <w:rPr>
          <w:sz w:val="26"/>
          <w:szCs w:val="26"/>
          <w:rPrChange w:id="13024" w:author="Le Minh Nghia" w:date="2019-10-09T10:56:00Z">
            <w:rPr>
              <w:sz w:val="26"/>
              <w:szCs w:val="26"/>
            </w:rPr>
          </w:rPrChange>
        </w:rPr>
        <w:t>bị</w:t>
      </w:r>
      <w:proofErr w:type="spellEnd"/>
      <w:r w:rsidR="008A4705" w:rsidRPr="00B41112">
        <w:rPr>
          <w:sz w:val="26"/>
          <w:szCs w:val="26"/>
          <w:rPrChange w:id="13025" w:author="Le Minh Nghia" w:date="2019-10-09T10:56:00Z">
            <w:rPr>
              <w:sz w:val="26"/>
              <w:szCs w:val="26"/>
            </w:rPr>
          </w:rPrChange>
        </w:rPr>
        <w:t xml:space="preserve"> </w:t>
      </w:r>
      <w:proofErr w:type="spellStart"/>
      <w:r w:rsidR="008A4705" w:rsidRPr="00B41112">
        <w:rPr>
          <w:sz w:val="26"/>
          <w:szCs w:val="26"/>
          <w:rPrChange w:id="13026" w:author="Le Minh Nghia" w:date="2019-10-09T10:56:00Z">
            <w:rPr>
              <w:sz w:val="26"/>
              <w:szCs w:val="26"/>
            </w:rPr>
          </w:rPrChange>
        </w:rPr>
        <w:t>cho</w:t>
      </w:r>
      <w:proofErr w:type="spellEnd"/>
      <w:r w:rsidR="008A4705" w:rsidRPr="00B41112">
        <w:rPr>
          <w:sz w:val="26"/>
          <w:szCs w:val="26"/>
          <w:rPrChange w:id="13027" w:author="Le Minh Nghia" w:date="2019-10-09T10:56:00Z">
            <w:rPr>
              <w:sz w:val="26"/>
              <w:szCs w:val="26"/>
            </w:rPr>
          </w:rPrChange>
        </w:rPr>
        <w:t xml:space="preserve"> kho</w:t>
      </w:r>
      <w:r w:rsidR="007C5B8D" w:rsidRPr="00B41112">
        <w:rPr>
          <w:sz w:val="26"/>
          <w:szCs w:val="26"/>
          <w:rPrChange w:id="13028" w:author="Le Minh Nghia" w:date="2019-10-09T10:56:00Z">
            <w:rPr>
              <w:sz w:val="26"/>
              <w:szCs w:val="26"/>
            </w:rPr>
          </w:rPrChange>
        </w:rPr>
        <w:t>a.</w:t>
      </w:r>
    </w:p>
    <w:p w:rsidR="001C0C90" w:rsidRPr="00B41112" w:rsidRDefault="001C0C90">
      <w:pPr>
        <w:rPr>
          <w:ins w:id="13029" w:author="Le Minh Nghia" w:date="2019-10-09T10:11:00Z"/>
          <w:sz w:val="26"/>
          <w:szCs w:val="26"/>
          <w:rPrChange w:id="13030" w:author="Le Minh Nghia" w:date="2019-10-09T10:56:00Z">
            <w:rPr>
              <w:ins w:id="13031" w:author="Le Minh Nghia" w:date="2019-10-09T10:11:00Z"/>
              <w:sz w:val="26"/>
              <w:szCs w:val="26"/>
            </w:rPr>
          </w:rPrChange>
        </w:rPr>
      </w:pPr>
      <w:ins w:id="13032" w:author="Le Minh Nghia" w:date="2019-10-09T10:11:00Z">
        <w:r w:rsidRPr="00B41112">
          <w:rPr>
            <w:sz w:val="26"/>
            <w:szCs w:val="26"/>
            <w:rPrChange w:id="13033" w:author="Le Minh Nghia" w:date="2019-10-09T10:56:00Z">
              <w:rPr>
                <w:sz w:val="26"/>
                <w:szCs w:val="26"/>
              </w:rPr>
            </w:rPrChange>
          </w:rPr>
          <w:br w:type="page"/>
        </w:r>
      </w:ins>
    </w:p>
    <w:p w:rsidR="006B0903" w:rsidRPr="00B41112" w:rsidDel="001C0C90" w:rsidRDefault="006B0903" w:rsidP="00334D9A">
      <w:pPr>
        <w:pStyle w:val="ListParagraph"/>
        <w:spacing w:line="360" w:lineRule="auto"/>
        <w:ind w:left="1077" w:firstLine="720"/>
        <w:rPr>
          <w:del w:id="13034" w:author="Le Minh Nghia" w:date="2019-10-09T10:11:00Z"/>
          <w:sz w:val="26"/>
          <w:szCs w:val="26"/>
          <w:rPrChange w:id="13035" w:author="Le Minh Nghia" w:date="2019-10-09T10:56:00Z">
            <w:rPr>
              <w:del w:id="13036" w:author="Le Minh Nghia" w:date="2019-10-09T10:11:00Z"/>
              <w:sz w:val="26"/>
              <w:szCs w:val="26"/>
            </w:rPr>
          </w:rPrChange>
        </w:rPr>
      </w:pPr>
    </w:p>
    <w:p w:rsidR="005B13F8" w:rsidRPr="00B41112" w:rsidRDefault="00555D29" w:rsidP="00A22430">
      <w:pPr>
        <w:pStyle w:val="ListParagraph"/>
        <w:spacing w:line="360" w:lineRule="auto"/>
        <w:ind w:left="1080"/>
        <w:jc w:val="center"/>
        <w:rPr>
          <w:b/>
          <w:sz w:val="26"/>
          <w:szCs w:val="26"/>
          <w:rPrChange w:id="13037" w:author="Le Minh Nghia" w:date="2019-10-09T10:56:00Z">
            <w:rPr>
              <w:b/>
              <w:sz w:val="36"/>
              <w:szCs w:val="36"/>
            </w:rPr>
          </w:rPrChange>
        </w:rPr>
      </w:pPr>
      <w:r w:rsidRPr="00B41112">
        <w:rPr>
          <w:b/>
          <w:sz w:val="26"/>
          <w:szCs w:val="26"/>
          <w:rPrChange w:id="13038" w:author="Le Minh Nghia" w:date="2019-10-09T10:56:00Z">
            <w:rPr>
              <w:b/>
              <w:sz w:val="36"/>
              <w:szCs w:val="36"/>
            </w:rPr>
          </w:rPrChange>
        </w:rPr>
        <w:t xml:space="preserve">CHƯƠNG 5 </w:t>
      </w:r>
    </w:p>
    <w:p w:rsidR="00555D29" w:rsidRPr="00B41112" w:rsidRDefault="00555D29" w:rsidP="00A22430">
      <w:pPr>
        <w:pStyle w:val="ListParagraph"/>
        <w:spacing w:line="360" w:lineRule="auto"/>
        <w:ind w:left="1080"/>
        <w:jc w:val="center"/>
        <w:rPr>
          <w:b/>
          <w:sz w:val="26"/>
          <w:szCs w:val="26"/>
          <w:rPrChange w:id="13039" w:author="Le Minh Nghia" w:date="2019-10-09T10:56:00Z">
            <w:rPr>
              <w:b/>
              <w:sz w:val="36"/>
              <w:szCs w:val="36"/>
            </w:rPr>
          </w:rPrChange>
        </w:rPr>
      </w:pPr>
      <w:r w:rsidRPr="00B41112">
        <w:rPr>
          <w:b/>
          <w:sz w:val="26"/>
          <w:szCs w:val="26"/>
          <w:rPrChange w:id="13040" w:author="Le Minh Nghia" w:date="2019-10-09T10:56:00Z">
            <w:rPr>
              <w:b/>
              <w:sz w:val="36"/>
              <w:szCs w:val="36"/>
            </w:rPr>
          </w:rPrChange>
        </w:rPr>
        <w:t>XÂY DỰNG CHƯƠNG TRÌNH</w:t>
      </w:r>
    </w:p>
    <w:p w:rsidR="005B13F8" w:rsidRPr="00B41112" w:rsidRDefault="00AF6CF9" w:rsidP="00A22430">
      <w:pPr>
        <w:pStyle w:val="ListParagraph"/>
        <w:spacing w:line="360" w:lineRule="auto"/>
        <w:ind w:left="426"/>
        <w:rPr>
          <w:sz w:val="26"/>
          <w:szCs w:val="26"/>
          <w:rPrChange w:id="13041" w:author="Le Minh Nghia" w:date="2019-10-09T10:56:00Z">
            <w:rPr>
              <w:sz w:val="26"/>
              <w:szCs w:val="26"/>
            </w:rPr>
          </w:rPrChange>
        </w:rPr>
      </w:pPr>
      <w:r w:rsidRPr="00B41112">
        <w:rPr>
          <w:sz w:val="26"/>
          <w:szCs w:val="26"/>
          <w:rPrChange w:id="13042" w:author="Le Minh Nghia" w:date="2019-10-09T10:56:00Z">
            <w:rPr>
              <w:sz w:val="26"/>
              <w:szCs w:val="26"/>
            </w:rPr>
          </w:rPrChange>
        </w:rPr>
        <w:t xml:space="preserve">Qua </w:t>
      </w:r>
      <w:proofErr w:type="spellStart"/>
      <w:r w:rsidRPr="00B41112">
        <w:rPr>
          <w:sz w:val="26"/>
          <w:szCs w:val="26"/>
          <w:rPrChange w:id="13043" w:author="Le Minh Nghia" w:date="2019-10-09T10:56:00Z">
            <w:rPr>
              <w:sz w:val="26"/>
              <w:szCs w:val="26"/>
            </w:rPr>
          </w:rPrChange>
        </w:rPr>
        <w:t>quá</w:t>
      </w:r>
      <w:proofErr w:type="spellEnd"/>
      <w:r w:rsidRPr="00B41112">
        <w:rPr>
          <w:sz w:val="26"/>
          <w:szCs w:val="26"/>
          <w:rPrChange w:id="13044" w:author="Le Minh Nghia" w:date="2019-10-09T10:56:00Z">
            <w:rPr>
              <w:sz w:val="26"/>
              <w:szCs w:val="26"/>
            </w:rPr>
          </w:rPrChange>
        </w:rPr>
        <w:t xml:space="preserve"> </w:t>
      </w:r>
      <w:proofErr w:type="spellStart"/>
      <w:r w:rsidRPr="00B41112">
        <w:rPr>
          <w:sz w:val="26"/>
          <w:szCs w:val="26"/>
          <w:rPrChange w:id="13045" w:author="Le Minh Nghia" w:date="2019-10-09T10:56:00Z">
            <w:rPr>
              <w:sz w:val="26"/>
              <w:szCs w:val="26"/>
            </w:rPr>
          </w:rPrChange>
        </w:rPr>
        <w:t>trình</w:t>
      </w:r>
      <w:proofErr w:type="spellEnd"/>
      <w:r w:rsidRPr="00B41112">
        <w:rPr>
          <w:sz w:val="26"/>
          <w:szCs w:val="26"/>
          <w:rPrChange w:id="13046" w:author="Le Minh Nghia" w:date="2019-10-09T10:56:00Z">
            <w:rPr>
              <w:sz w:val="26"/>
              <w:szCs w:val="26"/>
            </w:rPr>
          </w:rPrChange>
        </w:rPr>
        <w:t xml:space="preserve"> </w:t>
      </w:r>
      <w:proofErr w:type="spellStart"/>
      <w:r w:rsidRPr="00B41112">
        <w:rPr>
          <w:sz w:val="26"/>
          <w:szCs w:val="26"/>
          <w:rPrChange w:id="13047" w:author="Le Minh Nghia" w:date="2019-10-09T10:56:00Z">
            <w:rPr>
              <w:sz w:val="26"/>
              <w:szCs w:val="26"/>
            </w:rPr>
          </w:rPrChange>
        </w:rPr>
        <w:t>tìm</w:t>
      </w:r>
      <w:proofErr w:type="spellEnd"/>
      <w:r w:rsidRPr="00B41112">
        <w:rPr>
          <w:sz w:val="26"/>
          <w:szCs w:val="26"/>
          <w:rPrChange w:id="13048" w:author="Le Minh Nghia" w:date="2019-10-09T10:56:00Z">
            <w:rPr>
              <w:sz w:val="26"/>
              <w:szCs w:val="26"/>
            </w:rPr>
          </w:rPrChange>
        </w:rPr>
        <w:t xml:space="preserve"> </w:t>
      </w:r>
      <w:proofErr w:type="spellStart"/>
      <w:r w:rsidRPr="00B41112">
        <w:rPr>
          <w:sz w:val="26"/>
          <w:szCs w:val="26"/>
          <w:rPrChange w:id="13049" w:author="Le Minh Nghia" w:date="2019-10-09T10:56:00Z">
            <w:rPr>
              <w:sz w:val="26"/>
              <w:szCs w:val="26"/>
            </w:rPr>
          </w:rPrChange>
        </w:rPr>
        <w:t>hiểu</w:t>
      </w:r>
      <w:proofErr w:type="spellEnd"/>
      <w:r w:rsidRPr="00B41112">
        <w:rPr>
          <w:sz w:val="26"/>
          <w:szCs w:val="26"/>
          <w:rPrChange w:id="13050" w:author="Le Minh Nghia" w:date="2019-10-09T10:56:00Z">
            <w:rPr>
              <w:sz w:val="26"/>
              <w:szCs w:val="26"/>
            </w:rPr>
          </w:rPrChange>
        </w:rPr>
        <w:t xml:space="preserve"> </w:t>
      </w:r>
      <w:proofErr w:type="spellStart"/>
      <w:r w:rsidRPr="00B41112">
        <w:rPr>
          <w:sz w:val="26"/>
          <w:szCs w:val="26"/>
          <w:rPrChange w:id="13051" w:author="Le Minh Nghia" w:date="2019-10-09T10:56:00Z">
            <w:rPr>
              <w:sz w:val="26"/>
              <w:szCs w:val="26"/>
            </w:rPr>
          </w:rPrChange>
        </w:rPr>
        <w:t>và</w:t>
      </w:r>
      <w:proofErr w:type="spellEnd"/>
      <w:r w:rsidRPr="00B41112">
        <w:rPr>
          <w:sz w:val="26"/>
          <w:szCs w:val="26"/>
          <w:rPrChange w:id="13052" w:author="Le Minh Nghia" w:date="2019-10-09T10:56:00Z">
            <w:rPr>
              <w:sz w:val="26"/>
              <w:szCs w:val="26"/>
            </w:rPr>
          </w:rPrChange>
        </w:rPr>
        <w:t xml:space="preserve"> </w:t>
      </w:r>
      <w:proofErr w:type="spellStart"/>
      <w:r w:rsidRPr="00B41112">
        <w:rPr>
          <w:sz w:val="26"/>
          <w:szCs w:val="26"/>
          <w:rPrChange w:id="13053" w:author="Le Minh Nghia" w:date="2019-10-09T10:56:00Z">
            <w:rPr>
              <w:sz w:val="26"/>
              <w:szCs w:val="26"/>
            </w:rPr>
          </w:rPrChange>
        </w:rPr>
        <w:t>phân</w:t>
      </w:r>
      <w:proofErr w:type="spellEnd"/>
      <w:r w:rsidRPr="00B41112">
        <w:rPr>
          <w:sz w:val="26"/>
          <w:szCs w:val="26"/>
          <w:rPrChange w:id="13054" w:author="Le Minh Nghia" w:date="2019-10-09T10:56:00Z">
            <w:rPr>
              <w:sz w:val="26"/>
              <w:szCs w:val="26"/>
            </w:rPr>
          </w:rPrChange>
        </w:rPr>
        <w:t xml:space="preserve"> </w:t>
      </w:r>
      <w:proofErr w:type="spellStart"/>
      <w:r w:rsidRPr="00B41112">
        <w:rPr>
          <w:sz w:val="26"/>
          <w:szCs w:val="26"/>
          <w:rPrChange w:id="13055" w:author="Le Minh Nghia" w:date="2019-10-09T10:56:00Z">
            <w:rPr>
              <w:sz w:val="26"/>
              <w:szCs w:val="26"/>
            </w:rPr>
          </w:rPrChange>
        </w:rPr>
        <w:t>tích</w:t>
      </w:r>
      <w:proofErr w:type="spellEnd"/>
      <w:r w:rsidRPr="00B41112">
        <w:rPr>
          <w:sz w:val="26"/>
          <w:szCs w:val="26"/>
          <w:rPrChange w:id="13056" w:author="Le Minh Nghia" w:date="2019-10-09T10:56:00Z">
            <w:rPr>
              <w:sz w:val="26"/>
              <w:szCs w:val="26"/>
            </w:rPr>
          </w:rPrChange>
        </w:rPr>
        <w:t xml:space="preserve"> </w:t>
      </w:r>
      <w:proofErr w:type="spellStart"/>
      <w:r w:rsidRPr="00B41112">
        <w:rPr>
          <w:sz w:val="26"/>
          <w:szCs w:val="26"/>
          <w:rPrChange w:id="13057" w:author="Le Minh Nghia" w:date="2019-10-09T10:56:00Z">
            <w:rPr>
              <w:sz w:val="26"/>
              <w:szCs w:val="26"/>
            </w:rPr>
          </w:rPrChange>
        </w:rPr>
        <w:t>nhóm</w:t>
      </w:r>
      <w:proofErr w:type="spellEnd"/>
      <w:r w:rsidRPr="00B41112">
        <w:rPr>
          <w:sz w:val="26"/>
          <w:szCs w:val="26"/>
          <w:rPrChange w:id="13058" w:author="Le Minh Nghia" w:date="2019-10-09T10:56:00Z">
            <w:rPr>
              <w:sz w:val="26"/>
              <w:szCs w:val="26"/>
            </w:rPr>
          </w:rPrChange>
        </w:rPr>
        <w:t xml:space="preserve"> </w:t>
      </w:r>
      <w:proofErr w:type="spellStart"/>
      <w:r w:rsidRPr="00B41112">
        <w:rPr>
          <w:sz w:val="26"/>
          <w:szCs w:val="26"/>
          <w:rPrChange w:id="13059" w:author="Le Minh Nghia" w:date="2019-10-09T10:56:00Z">
            <w:rPr>
              <w:sz w:val="26"/>
              <w:szCs w:val="26"/>
            </w:rPr>
          </w:rPrChange>
        </w:rPr>
        <w:t>tác</w:t>
      </w:r>
      <w:proofErr w:type="spellEnd"/>
      <w:r w:rsidRPr="00B41112">
        <w:rPr>
          <w:sz w:val="26"/>
          <w:szCs w:val="26"/>
          <w:rPrChange w:id="13060" w:author="Le Minh Nghia" w:date="2019-10-09T10:56:00Z">
            <w:rPr>
              <w:sz w:val="26"/>
              <w:szCs w:val="26"/>
            </w:rPr>
          </w:rPrChange>
        </w:rPr>
        <w:t xml:space="preserve"> </w:t>
      </w:r>
      <w:proofErr w:type="spellStart"/>
      <w:r w:rsidRPr="00B41112">
        <w:rPr>
          <w:sz w:val="26"/>
          <w:szCs w:val="26"/>
          <w:rPrChange w:id="13061" w:author="Le Minh Nghia" w:date="2019-10-09T10:56:00Z">
            <w:rPr>
              <w:sz w:val="26"/>
              <w:szCs w:val="26"/>
            </w:rPr>
          </w:rPrChange>
        </w:rPr>
        <w:t>giả</w:t>
      </w:r>
      <w:proofErr w:type="spellEnd"/>
      <w:r w:rsidRPr="00B41112">
        <w:rPr>
          <w:sz w:val="26"/>
          <w:szCs w:val="26"/>
          <w:rPrChange w:id="13062" w:author="Le Minh Nghia" w:date="2019-10-09T10:56:00Z">
            <w:rPr>
              <w:sz w:val="26"/>
              <w:szCs w:val="26"/>
            </w:rPr>
          </w:rPrChange>
        </w:rPr>
        <w:t xml:space="preserve"> </w:t>
      </w:r>
      <w:proofErr w:type="spellStart"/>
      <w:r w:rsidRPr="00B41112">
        <w:rPr>
          <w:sz w:val="26"/>
          <w:szCs w:val="26"/>
          <w:rPrChange w:id="13063" w:author="Le Minh Nghia" w:date="2019-10-09T10:56:00Z">
            <w:rPr>
              <w:sz w:val="26"/>
              <w:szCs w:val="26"/>
            </w:rPr>
          </w:rPrChange>
        </w:rPr>
        <w:t>đưa</w:t>
      </w:r>
      <w:proofErr w:type="spellEnd"/>
      <w:r w:rsidRPr="00B41112">
        <w:rPr>
          <w:sz w:val="26"/>
          <w:szCs w:val="26"/>
          <w:rPrChange w:id="13064" w:author="Le Minh Nghia" w:date="2019-10-09T10:56:00Z">
            <w:rPr>
              <w:sz w:val="26"/>
              <w:szCs w:val="26"/>
            </w:rPr>
          </w:rPrChange>
        </w:rPr>
        <w:t xml:space="preserve"> ra </w:t>
      </w:r>
      <w:proofErr w:type="spellStart"/>
      <w:r w:rsidRPr="00B41112">
        <w:rPr>
          <w:sz w:val="26"/>
          <w:szCs w:val="26"/>
          <w:rPrChange w:id="13065" w:author="Le Minh Nghia" w:date="2019-10-09T10:56:00Z">
            <w:rPr>
              <w:sz w:val="26"/>
              <w:szCs w:val="26"/>
            </w:rPr>
          </w:rPrChange>
        </w:rPr>
        <w:t>cách</w:t>
      </w:r>
      <w:proofErr w:type="spellEnd"/>
      <w:r w:rsidRPr="00B41112">
        <w:rPr>
          <w:sz w:val="26"/>
          <w:szCs w:val="26"/>
          <w:rPrChange w:id="13066" w:author="Le Minh Nghia" w:date="2019-10-09T10:56:00Z">
            <w:rPr>
              <w:sz w:val="26"/>
              <w:szCs w:val="26"/>
            </w:rPr>
          </w:rPrChange>
        </w:rPr>
        <w:t xml:space="preserve"> </w:t>
      </w:r>
      <w:proofErr w:type="spellStart"/>
      <w:r w:rsidRPr="00B41112">
        <w:rPr>
          <w:sz w:val="26"/>
          <w:szCs w:val="26"/>
          <w:rPrChange w:id="13067" w:author="Le Minh Nghia" w:date="2019-10-09T10:56:00Z">
            <w:rPr>
              <w:sz w:val="26"/>
              <w:szCs w:val="26"/>
            </w:rPr>
          </w:rPrChange>
        </w:rPr>
        <w:t>thức</w:t>
      </w:r>
      <w:proofErr w:type="spellEnd"/>
      <w:r w:rsidRPr="00B41112">
        <w:rPr>
          <w:sz w:val="26"/>
          <w:szCs w:val="26"/>
          <w:rPrChange w:id="13068" w:author="Le Minh Nghia" w:date="2019-10-09T10:56:00Z">
            <w:rPr>
              <w:sz w:val="26"/>
              <w:szCs w:val="26"/>
            </w:rPr>
          </w:rPrChange>
        </w:rPr>
        <w:t xml:space="preserve"> </w:t>
      </w:r>
      <w:proofErr w:type="spellStart"/>
      <w:r w:rsidRPr="00B41112">
        <w:rPr>
          <w:sz w:val="26"/>
          <w:szCs w:val="26"/>
          <w:rPrChange w:id="13069" w:author="Le Minh Nghia" w:date="2019-10-09T10:56:00Z">
            <w:rPr>
              <w:sz w:val="26"/>
              <w:szCs w:val="26"/>
            </w:rPr>
          </w:rPrChange>
        </w:rPr>
        <w:t>xây</w:t>
      </w:r>
      <w:proofErr w:type="spellEnd"/>
      <w:r w:rsidRPr="00B41112">
        <w:rPr>
          <w:sz w:val="26"/>
          <w:szCs w:val="26"/>
          <w:rPrChange w:id="13070" w:author="Le Minh Nghia" w:date="2019-10-09T10:56:00Z">
            <w:rPr>
              <w:sz w:val="26"/>
              <w:szCs w:val="26"/>
            </w:rPr>
          </w:rPrChange>
        </w:rPr>
        <w:t xml:space="preserve"> </w:t>
      </w:r>
      <w:proofErr w:type="spellStart"/>
      <w:r w:rsidRPr="00B41112">
        <w:rPr>
          <w:sz w:val="26"/>
          <w:szCs w:val="26"/>
          <w:rPrChange w:id="13071" w:author="Le Minh Nghia" w:date="2019-10-09T10:56:00Z">
            <w:rPr>
              <w:sz w:val="26"/>
              <w:szCs w:val="26"/>
            </w:rPr>
          </w:rPrChange>
        </w:rPr>
        <w:t>dựng</w:t>
      </w:r>
      <w:proofErr w:type="spellEnd"/>
      <w:r w:rsidRPr="00B41112">
        <w:rPr>
          <w:sz w:val="26"/>
          <w:szCs w:val="26"/>
          <w:rPrChange w:id="13072" w:author="Le Minh Nghia" w:date="2019-10-09T10:56:00Z">
            <w:rPr>
              <w:sz w:val="26"/>
              <w:szCs w:val="26"/>
            </w:rPr>
          </w:rPrChange>
        </w:rPr>
        <w:t xml:space="preserve"> </w:t>
      </w:r>
      <w:proofErr w:type="spellStart"/>
      <w:r w:rsidRPr="00B41112">
        <w:rPr>
          <w:sz w:val="26"/>
          <w:szCs w:val="26"/>
          <w:rPrChange w:id="13073" w:author="Le Minh Nghia" w:date="2019-10-09T10:56:00Z">
            <w:rPr>
              <w:sz w:val="26"/>
              <w:szCs w:val="26"/>
            </w:rPr>
          </w:rPrChange>
        </w:rPr>
        <w:t>chương</w:t>
      </w:r>
      <w:proofErr w:type="spellEnd"/>
      <w:r w:rsidRPr="00B41112">
        <w:rPr>
          <w:sz w:val="26"/>
          <w:szCs w:val="26"/>
          <w:rPrChange w:id="13074" w:author="Le Minh Nghia" w:date="2019-10-09T10:56:00Z">
            <w:rPr>
              <w:sz w:val="26"/>
              <w:szCs w:val="26"/>
            </w:rPr>
          </w:rPrChange>
        </w:rPr>
        <w:t xml:space="preserve"> </w:t>
      </w:r>
      <w:proofErr w:type="spellStart"/>
      <w:r w:rsidRPr="00B41112">
        <w:rPr>
          <w:sz w:val="26"/>
          <w:szCs w:val="26"/>
          <w:rPrChange w:id="13075" w:author="Le Minh Nghia" w:date="2019-10-09T10:56:00Z">
            <w:rPr>
              <w:sz w:val="26"/>
              <w:szCs w:val="26"/>
            </w:rPr>
          </w:rPrChange>
        </w:rPr>
        <w:t>trình</w:t>
      </w:r>
      <w:proofErr w:type="spellEnd"/>
      <w:r w:rsidRPr="00B41112">
        <w:rPr>
          <w:sz w:val="26"/>
          <w:szCs w:val="26"/>
          <w:rPrChange w:id="13076" w:author="Le Minh Nghia" w:date="2019-10-09T10:56:00Z">
            <w:rPr>
              <w:sz w:val="26"/>
              <w:szCs w:val="26"/>
            </w:rPr>
          </w:rPrChange>
        </w:rPr>
        <w:t xml:space="preserve"> </w:t>
      </w:r>
      <w:proofErr w:type="spellStart"/>
      <w:r w:rsidRPr="00B41112">
        <w:rPr>
          <w:sz w:val="26"/>
          <w:szCs w:val="26"/>
          <w:rPrChange w:id="13077" w:author="Le Minh Nghia" w:date="2019-10-09T10:56:00Z">
            <w:rPr>
              <w:sz w:val="26"/>
              <w:szCs w:val="26"/>
            </w:rPr>
          </w:rPrChange>
        </w:rPr>
        <w:t>như</w:t>
      </w:r>
      <w:proofErr w:type="spellEnd"/>
      <w:r w:rsidRPr="00B41112">
        <w:rPr>
          <w:sz w:val="26"/>
          <w:szCs w:val="26"/>
          <w:rPrChange w:id="13078" w:author="Le Minh Nghia" w:date="2019-10-09T10:56:00Z">
            <w:rPr>
              <w:sz w:val="26"/>
              <w:szCs w:val="26"/>
            </w:rPr>
          </w:rPrChange>
        </w:rPr>
        <w:t xml:space="preserve"> </w:t>
      </w:r>
      <w:proofErr w:type="spellStart"/>
      <w:r w:rsidRPr="00B41112">
        <w:rPr>
          <w:sz w:val="26"/>
          <w:szCs w:val="26"/>
          <w:rPrChange w:id="13079" w:author="Le Minh Nghia" w:date="2019-10-09T10:56:00Z">
            <w:rPr>
              <w:sz w:val="26"/>
              <w:szCs w:val="26"/>
            </w:rPr>
          </w:rPrChange>
        </w:rPr>
        <w:t>sau</w:t>
      </w:r>
      <w:proofErr w:type="spellEnd"/>
      <w:r w:rsidRPr="00B41112">
        <w:rPr>
          <w:sz w:val="26"/>
          <w:szCs w:val="26"/>
          <w:rPrChange w:id="13080" w:author="Le Minh Nghia" w:date="2019-10-09T10:56:00Z">
            <w:rPr>
              <w:sz w:val="26"/>
              <w:szCs w:val="26"/>
            </w:rPr>
          </w:rPrChange>
        </w:rPr>
        <w:t>:</w:t>
      </w:r>
    </w:p>
    <w:p w:rsidR="00AF6CF9" w:rsidRPr="00B41112" w:rsidRDefault="00AF6CF9" w:rsidP="00A22430">
      <w:pPr>
        <w:pStyle w:val="ListParagraph"/>
        <w:numPr>
          <w:ilvl w:val="0"/>
          <w:numId w:val="5"/>
        </w:numPr>
        <w:spacing w:line="360" w:lineRule="auto"/>
        <w:ind w:left="1134"/>
        <w:rPr>
          <w:sz w:val="26"/>
          <w:szCs w:val="26"/>
          <w:rPrChange w:id="13081" w:author="Le Minh Nghia" w:date="2019-10-09T10:56:00Z">
            <w:rPr>
              <w:sz w:val="26"/>
              <w:szCs w:val="26"/>
            </w:rPr>
          </w:rPrChange>
        </w:rPr>
      </w:pPr>
      <w:proofErr w:type="spellStart"/>
      <w:r w:rsidRPr="00B41112">
        <w:rPr>
          <w:sz w:val="26"/>
          <w:szCs w:val="26"/>
          <w:rPrChange w:id="13082" w:author="Le Minh Nghia" w:date="2019-10-09T10:56:00Z">
            <w:rPr>
              <w:sz w:val="26"/>
              <w:szCs w:val="26"/>
            </w:rPr>
          </w:rPrChange>
        </w:rPr>
        <w:t>Thiết</w:t>
      </w:r>
      <w:proofErr w:type="spellEnd"/>
      <w:r w:rsidRPr="00B41112">
        <w:rPr>
          <w:sz w:val="26"/>
          <w:szCs w:val="26"/>
          <w:rPrChange w:id="13083" w:author="Le Minh Nghia" w:date="2019-10-09T10:56:00Z">
            <w:rPr>
              <w:sz w:val="26"/>
              <w:szCs w:val="26"/>
            </w:rPr>
          </w:rPrChange>
        </w:rPr>
        <w:t xml:space="preserve"> </w:t>
      </w:r>
      <w:proofErr w:type="spellStart"/>
      <w:r w:rsidRPr="00B41112">
        <w:rPr>
          <w:sz w:val="26"/>
          <w:szCs w:val="26"/>
          <w:rPrChange w:id="13084" w:author="Le Minh Nghia" w:date="2019-10-09T10:56:00Z">
            <w:rPr>
              <w:sz w:val="26"/>
              <w:szCs w:val="26"/>
            </w:rPr>
          </w:rPrChange>
        </w:rPr>
        <w:t>kế</w:t>
      </w:r>
      <w:proofErr w:type="spellEnd"/>
      <w:r w:rsidRPr="00B41112">
        <w:rPr>
          <w:sz w:val="26"/>
          <w:szCs w:val="26"/>
          <w:rPrChange w:id="13085" w:author="Le Minh Nghia" w:date="2019-10-09T10:56:00Z">
            <w:rPr>
              <w:sz w:val="26"/>
              <w:szCs w:val="26"/>
            </w:rPr>
          </w:rPrChange>
        </w:rPr>
        <w:t xml:space="preserve"> </w:t>
      </w:r>
      <w:proofErr w:type="spellStart"/>
      <w:r w:rsidRPr="00B41112">
        <w:rPr>
          <w:sz w:val="26"/>
          <w:szCs w:val="26"/>
          <w:rPrChange w:id="13086" w:author="Le Minh Nghia" w:date="2019-10-09T10:56:00Z">
            <w:rPr>
              <w:sz w:val="26"/>
              <w:szCs w:val="26"/>
            </w:rPr>
          </w:rPrChange>
        </w:rPr>
        <w:t>cơ</w:t>
      </w:r>
      <w:proofErr w:type="spellEnd"/>
      <w:r w:rsidRPr="00B41112">
        <w:rPr>
          <w:sz w:val="26"/>
          <w:szCs w:val="26"/>
          <w:rPrChange w:id="13087" w:author="Le Minh Nghia" w:date="2019-10-09T10:56:00Z">
            <w:rPr>
              <w:sz w:val="26"/>
              <w:szCs w:val="26"/>
            </w:rPr>
          </w:rPrChange>
        </w:rPr>
        <w:t xml:space="preserve"> </w:t>
      </w:r>
      <w:proofErr w:type="spellStart"/>
      <w:r w:rsidRPr="00B41112">
        <w:rPr>
          <w:sz w:val="26"/>
          <w:szCs w:val="26"/>
          <w:rPrChange w:id="13088" w:author="Le Minh Nghia" w:date="2019-10-09T10:56:00Z">
            <w:rPr>
              <w:sz w:val="26"/>
              <w:szCs w:val="26"/>
            </w:rPr>
          </w:rPrChange>
        </w:rPr>
        <w:t>sở</w:t>
      </w:r>
      <w:proofErr w:type="spellEnd"/>
      <w:r w:rsidRPr="00B41112">
        <w:rPr>
          <w:sz w:val="26"/>
          <w:szCs w:val="26"/>
          <w:rPrChange w:id="13089" w:author="Le Minh Nghia" w:date="2019-10-09T10:56:00Z">
            <w:rPr>
              <w:sz w:val="26"/>
              <w:szCs w:val="26"/>
            </w:rPr>
          </w:rPrChange>
        </w:rPr>
        <w:t xml:space="preserve"> </w:t>
      </w:r>
      <w:proofErr w:type="spellStart"/>
      <w:r w:rsidRPr="00B41112">
        <w:rPr>
          <w:sz w:val="26"/>
          <w:szCs w:val="26"/>
          <w:rPrChange w:id="13090" w:author="Le Minh Nghia" w:date="2019-10-09T10:56:00Z">
            <w:rPr>
              <w:sz w:val="26"/>
              <w:szCs w:val="26"/>
            </w:rPr>
          </w:rPrChange>
        </w:rPr>
        <w:t>dữ</w:t>
      </w:r>
      <w:proofErr w:type="spellEnd"/>
      <w:r w:rsidRPr="00B41112">
        <w:rPr>
          <w:sz w:val="26"/>
          <w:szCs w:val="26"/>
          <w:rPrChange w:id="13091" w:author="Le Minh Nghia" w:date="2019-10-09T10:56:00Z">
            <w:rPr>
              <w:sz w:val="26"/>
              <w:szCs w:val="26"/>
            </w:rPr>
          </w:rPrChange>
        </w:rPr>
        <w:t xml:space="preserve"> </w:t>
      </w:r>
      <w:proofErr w:type="spellStart"/>
      <w:r w:rsidRPr="00B41112">
        <w:rPr>
          <w:sz w:val="26"/>
          <w:szCs w:val="26"/>
          <w:rPrChange w:id="13092" w:author="Le Minh Nghia" w:date="2019-10-09T10:56:00Z">
            <w:rPr>
              <w:sz w:val="26"/>
              <w:szCs w:val="26"/>
            </w:rPr>
          </w:rPrChange>
        </w:rPr>
        <w:t>liệu</w:t>
      </w:r>
      <w:proofErr w:type="spellEnd"/>
      <w:r w:rsidRPr="00B41112">
        <w:rPr>
          <w:sz w:val="26"/>
          <w:szCs w:val="26"/>
          <w:rPrChange w:id="13093" w:author="Le Minh Nghia" w:date="2019-10-09T10:56:00Z">
            <w:rPr>
              <w:sz w:val="26"/>
              <w:szCs w:val="26"/>
            </w:rPr>
          </w:rPrChange>
        </w:rPr>
        <w:t xml:space="preserve"> </w:t>
      </w:r>
      <w:proofErr w:type="spellStart"/>
      <w:r w:rsidRPr="00B41112">
        <w:rPr>
          <w:sz w:val="26"/>
          <w:szCs w:val="26"/>
          <w:rPrChange w:id="13094" w:author="Le Minh Nghia" w:date="2019-10-09T10:56:00Z">
            <w:rPr>
              <w:sz w:val="26"/>
              <w:szCs w:val="26"/>
            </w:rPr>
          </w:rPrChange>
        </w:rPr>
        <w:t>và</w:t>
      </w:r>
      <w:proofErr w:type="spellEnd"/>
      <w:r w:rsidRPr="00B41112">
        <w:rPr>
          <w:sz w:val="26"/>
          <w:szCs w:val="26"/>
          <w:rPrChange w:id="13095" w:author="Le Minh Nghia" w:date="2019-10-09T10:56:00Z">
            <w:rPr>
              <w:sz w:val="26"/>
              <w:szCs w:val="26"/>
            </w:rPr>
          </w:rPrChange>
        </w:rPr>
        <w:t xml:space="preserve"> </w:t>
      </w:r>
      <w:proofErr w:type="spellStart"/>
      <w:r w:rsidRPr="00B41112">
        <w:rPr>
          <w:sz w:val="26"/>
          <w:szCs w:val="26"/>
          <w:rPrChange w:id="13096" w:author="Le Minh Nghia" w:date="2019-10-09T10:56:00Z">
            <w:rPr>
              <w:sz w:val="26"/>
              <w:szCs w:val="26"/>
            </w:rPr>
          </w:rPrChange>
        </w:rPr>
        <w:t>xây</w:t>
      </w:r>
      <w:proofErr w:type="spellEnd"/>
      <w:r w:rsidRPr="00B41112">
        <w:rPr>
          <w:sz w:val="26"/>
          <w:szCs w:val="26"/>
          <w:rPrChange w:id="13097" w:author="Le Minh Nghia" w:date="2019-10-09T10:56:00Z">
            <w:rPr>
              <w:sz w:val="26"/>
              <w:szCs w:val="26"/>
            </w:rPr>
          </w:rPrChange>
        </w:rPr>
        <w:t xml:space="preserve"> </w:t>
      </w:r>
      <w:proofErr w:type="spellStart"/>
      <w:r w:rsidRPr="00B41112">
        <w:rPr>
          <w:sz w:val="26"/>
          <w:szCs w:val="26"/>
          <w:rPrChange w:id="13098" w:author="Le Minh Nghia" w:date="2019-10-09T10:56:00Z">
            <w:rPr>
              <w:sz w:val="26"/>
              <w:szCs w:val="26"/>
            </w:rPr>
          </w:rPrChange>
        </w:rPr>
        <w:t>dựng</w:t>
      </w:r>
      <w:proofErr w:type="spellEnd"/>
      <w:r w:rsidRPr="00B41112">
        <w:rPr>
          <w:sz w:val="26"/>
          <w:szCs w:val="26"/>
          <w:rPrChange w:id="13099" w:author="Le Minh Nghia" w:date="2019-10-09T10:56:00Z">
            <w:rPr>
              <w:sz w:val="26"/>
              <w:szCs w:val="26"/>
            </w:rPr>
          </w:rPrChange>
        </w:rPr>
        <w:t xml:space="preserve"> </w:t>
      </w:r>
      <w:proofErr w:type="spellStart"/>
      <w:r w:rsidRPr="00B41112">
        <w:rPr>
          <w:sz w:val="26"/>
          <w:szCs w:val="26"/>
          <w:rPrChange w:id="13100" w:author="Le Minh Nghia" w:date="2019-10-09T10:56:00Z">
            <w:rPr>
              <w:sz w:val="26"/>
              <w:szCs w:val="26"/>
            </w:rPr>
          </w:rPrChange>
        </w:rPr>
        <w:t>cơ</w:t>
      </w:r>
      <w:proofErr w:type="spellEnd"/>
      <w:r w:rsidRPr="00B41112">
        <w:rPr>
          <w:sz w:val="26"/>
          <w:szCs w:val="26"/>
          <w:rPrChange w:id="13101" w:author="Le Minh Nghia" w:date="2019-10-09T10:56:00Z">
            <w:rPr>
              <w:sz w:val="26"/>
              <w:szCs w:val="26"/>
            </w:rPr>
          </w:rPrChange>
        </w:rPr>
        <w:t xml:space="preserve"> </w:t>
      </w:r>
      <w:proofErr w:type="spellStart"/>
      <w:r w:rsidRPr="00B41112">
        <w:rPr>
          <w:sz w:val="26"/>
          <w:szCs w:val="26"/>
          <w:rPrChange w:id="13102" w:author="Le Minh Nghia" w:date="2019-10-09T10:56:00Z">
            <w:rPr>
              <w:sz w:val="26"/>
              <w:szCs w:val="26"/>
            </w:rPr>
          </w:rPrChange>
        </w:rPr>
        <w:t>sở</w:t>
      </w:r>
      <w:proofErr w:type="spellEnd"/>
      <w:r w:rsidRPr="00B41112">
        <w:rPr>
          <w:sz w:val="26"/>
          <w:szCs w:val="26"/>
          <w:rPrChange w:id="13103" w:author="Le Minh Nghia" w:date="2019-10-09T10:56:00Z">
            <w:rPr>
              <w:sz w:val="26"/>
              <w:szCs w:val="26"/>
            </w:rPr>
          </w:rPrChange>
        </w:rPr>
        <w:t xml:space="preserve"> </w:t>
      </w:r>
      <w:proofErr w:type="spellStart"/>
      <w:r w:rsidRPr="00B41112">
        <w:rPr>
          <w:sz w:val="26"/>
          <w:szCs w:val="26"/>
          <w:rPrChange w:id="13104" w:author="Le Minh Nghia" w:date="2019-10-09T10:56:00Z">
            <w:rPr>
              <w:sz w:val="26"/>
              <w:szCs w:val="26"/>
            </w:rPr>
          </w:rPrChange>
        </w:rPr>
        <w:t>dữ</w:t>
      </w:r>
      <w:proofErr w:type="spellEnd"/>
      <w:r w:rsidRPr="00B41112">
        <w:rPr>
          <w:sz w:val="26"/>
          <w:szCs w:val="26"/>
          <w:rPrChange w:id="13105" w:author="Le Minh Nghia" w:date="2019-10-09T10:56:00Z">
            <w:rPr>
              <w:sz w:val="26"/>
              <w:szCs w:val="26"/>
            </w:rPr>
          </w:rPrChange>
        </w:rPr>
        <w:t xml:space="preserve"> </w:t>
      </w:r>
      <w:proofErr w:type="spellStart"/>
      <w:r w:rsidRPr="00B41112">
        <w:rPr>
          <w:sz w:val="26"/>
          <w:szCs w:val="26"/>
          <w:rPrChange w:id="13106" w:author="Le Minh Nghia" w:date="2019-10-09T10:56:00Z">
            <w:rPr>
              <w:sz w:val="26"/>
              <w:szCs w:val="26"/>
            </w:rPr>
          </w:rPrChange>
        </w:rPr>
        <w:t>liệu</w:t>
      </w:r>
      <w:proofErr w:type="spellEnd"/>
      <w:r w:rsidRPr="00B41112">
        <w:rPr>
          <w:sz w:val="26"/>
          <w:szCs w:val="26"/>
          <w:rPrChange w:id="13107" w:author="Le Minh Nghia" w:date="2019-10-09T10:56:00Z">
            <w:rPr>
              <w:sz w:val="26"/>
              <w:szCs w:val="26"/>
            </w:rPr>
          </w:rPrChange>
        </w:rPr>
        <w:t xml:space="preserve"> </w:t>
      </w:r>
      <w:proofErr w:type="spellStart"/>
      <w:r w:rsidRPr="00B41112">
        <w:rPr>
          <w:sz w:val="26"/>
          <w:szCs w:val="26"/>
          <w:rPrChange w:id="13108" w:author="Le Minh Nghia" w:date="2019-10-09T10:56:00Z">
            <w:rPr>
              <w:sz w:val="26"/>
              <w:szCs w:val="26"/>
            </w:rPr>
          </w:rPrChange>
        </w:rPr>
        <w:t>bằng</w:t>
      </w:r>
      <w:proofErr w:type="spellEnd"/>
      <w:r w:rsidRPr="00B41112">
        <w:rPr>
          <w:sz w:val="26"/>
          <w:szCs w:val="26"/>
          <w:rPrChange w:id="13109" w:author="Le Minh Nghia" w:date="2019-10-09T10:56:00Z">
            <w:rPr>
              <w:sz w:val="26"/>
              <w:szCs w:val="26"/>
            </w:rPr>
          </w:rPrChange>
        </w:rPr>
        <w:t xml:space="preserve"> MySQL</w:t>
      </w:r>
    </w:p>
    <w:p w:rsidR="00AF6CF9" w:rsidRPr="00B41112" w:rsidRDefault="00AF6CF9" w:rsidP="00A22430">
      <w:pPr>
        <w:pStyle w:val="ListParagraph"/>
        <w:numPr>
          <w:ilvl w:val="0"/>
          <w:numId w:val="5"/>
        </w:numPr>
        <w:spacing w:line="360" w:lineRule="auto"/>
        <w:ind w:left="1134"/>
        <w:rPr>
          <w:sz w:val="26"/>
          <w:szCs w:val="26"/>
          <w:rPrChange w:id="13110" w:author="Le Minh Nghia" w:date="2019-10-09T10:56:00Z">
            <w:rPr>
              <w:sz w:val="26"/>
              <w:szCs w:val="26"/>
            </w:rPr>
          </w:rPrChange>
        </w:rPr>
      </w:pPr>
      <w:proofErr w:type="spellStart"/>
      <w:r w:rsidRPr="00B41112">
        <w:rPr>
          <w:sz w:val="26"/>
          <w:szCs w:val="26"/>
          <w:rPrChange w:id="13111" w:author="Le Minh Nghia" w:date="2019-10-09T10:56:00Z">
            <w:rPr>
              <w:sz w:val="26"/>
              <w:szCs w:val="26"/>
            </w:rPr>
          </w:rPrChange>
        </w:rPr>
        <w:t>Xây</w:t>
      </w:r>
      <w:proofErr w:type="spellEnd"/>
      <w:r w:rsidRPr="00B41112">
        <w:rPr>
          <w:sz w:val="26"/>
          <w:szCs w:val="26"/>
          <w:rPrChange w:id="13112" w:author="Le Minh Nghia" w:date="2019-10-09T10:56:00Z">
            <w:rPr>
              <w:sz w:val="26"/>
              <w:szCs w:val="26"/>
            </w:rPr>
          </w:rPrChange>
        </w:rPr>
        <w:t xml:space="preserve"> </w:t>
      </w:r>
      <w:proofErr w:type="spellStart"/>
      <w:r w:rsidRPr="00B41112">
        <w:rPr>
          <w:sz w:val="26"/>
          <w:szCs w:val="26"/>
          <w:rPrChange w:id="13113" w:author="Le Minh Nghia" w:date="2019-10-09T10:56:00Z">
            <w:rPr>
              <w:sz w:val="26"/>
              <w:szCs w:val="26"/>
            </w:rPr>
          </w:rPrChange>
        </w:rPr>
        <w:t>dựng</w:t>
      </w:r>
      <w:proofErr w:type="spellEnd"/>
      <w:r w:rsidRPr="00B41112">
        <w:rPr>
          <w:sz w:val="26"/>
          <w:szCs w:val="26"/>
          <w:rPrChange w:id="13114" w:author="Le Minh Nghia" w:date="2019-10-09T10:56:00Z">
            <w:rPr>
              <w:sz w:val="26"/>
              <w:szCs w:val="26"/>
            </w:rPr>
          </w:rPrChange>
        </w:rPr>
        <w:t xml:space="preserve"> </w:t>
      </w:r>
      <w:proofErr w:type="spellStart"/>
      <w:r w:rsidRPr="00B41112">
        <w:rPr>
          <w:sz w:val="26"/>
          <w:szCs w:val="26"/>
          <w:rPrChange w:id="13115" w:author="Le Minh Nghia" w:date="2019-10-09T10:56:00Z">
            <w:rPr>
              <w:sz w:val="26"/>
              <w:szCs w:val="26"/>
            </w:rPr>
          </w:rPrChange>
        </w:rPr>
        <w:t>cấu</w:t>
      </w:r>
      <w:proofErr w:type="spellEnd"/>
      <w:r w:rsidRPr="00B41112">
        <w:rPr>
          <w:sz w:val="26"/>
          <w:szCs w:val="26"/>
          <w:rPrChange w:id="13116" w:author="Le Minh Nghia" w:date="2019-10-09T10:56:00Z">
            <w:rPr>
              <w:sz w:val="26"/>
              <w:szCs w:val="26"/>
            </w:rPr>
          </w:rPrChange>
        </w:rPr>
        <w:t xml:space="preserve"> </w:t>
      </w:r>
      <w:proofErr w:type="spellStart"/>
      <w:r w:rsidRPr="00B41112">
        <w:rPr>
          <w:sz w:val="26"/>
          <w:szCs w:val="26"/>
          <w:rPrChange w:id="13117" w:author="Le Minh Nghia" w:date="2019-10-09T10:56:00Z">
            <w:rPr>
              <w:sz w:val="26"/>
              <w:szCs w:val="26"/>
            </w:rPr>
          </w:rPrChange>
        </w:rPr>
        <w:t>trúc</w:t>
      </w:r>
      <w:proofErr w:type="spellEnd"/>
      <w:r w:rsidRPr="00B41112">
        <w:rPr>
          <w:sz w:val="26"/>
          <w:szCs w:val="26"/>
          <w:rPrChange w:id="13118" w:author="Le Minh Nghia" w:date="2019-10-09T10:56:00Z">
            <w:rPr>
              <w:sz w:val="26"/>
              <w:szCs w:val="26"/>
            </w:rPr>
          </w:rPrChange>
        </w:rPr>
        <w:t xml:space="preserve"> </w:t>
      </w:r>
      <w:proofErr w:type="spellStart"/>
      <w:r w:rsidRPr="00B41112">
        <w:rPr>
          <w:sz w:val="26"/>
          <w:szCs w:val="26"/>
          <w:rPrChange w:id="13119" w:author="Le Minh Nghia" w:date="2019-10-09T10:56:00Z">
            <w:rPr>
              <w:sz w:val="26"/>
              <w:szCs w:val="26"/>
            </w:rPr>
          </w:rPrChange>
        </w:rPr>
        <w:t>cài</w:t>
      </w:r>
      <w:proofErr w:type="spellEnd"/>
      <w:r w:rsidRPr="00B41112">
        <w:rPr>
          <w:sz w:val="26"/>
          <w:szCs w:val="26"/>
          <w:rPrChange w:id="13120" w:author="Le Minh Nghia" w:date="2019-10-09T10:56:00Z">
            <w:rPr>
              <w:sz w:val="26"/>
              <w:szCs w:val="26"/>
            </w:rPr>
          </w:rPrChange>
        </w:rPr>
        <w:t xml:space="preserve"> </w:t>
      </w:r>
      <w:proofErr w:type="spellStart"/>
      <w:r w:rsidRPr="00B41112">
        <w:rPr>
          <w:sz w:val="26"/>
          <w:szCs w:val="26"/>
          <w:rPrChange w:id="13121" w:author="Le Minh Nghia" w:date="2019-10-09T10:56:00Z">
            <w:rPr>
              <w:sz w:val="26"/>
              <w:szCs w:val="26"/>
            </w:rPr>
          </w:rPrChange>
        </w:rPr>
        <w:t>đặt</w:t>
      </w:r>
      <w:proofErr w:type="spellEnd"/>
      <w:r w:rsidRPr="00B41112">
        <w:rPr>
          <w:sz w:val="26"/>
          <w:szCs w:val="26"/>
          <w:rPrChange w:id="13122" w:author="Le Minh Nghia" w:date="2019-10-09T10:56:00Z">
            <w:rPr>
              <w:sz w:val="26"/>
              <w:szCs w:val="26"/>
            </w:rPr>
          </w:rPrChange>
        </w:rPr>
        <w:t xml:space="preserve"> </w:t>
      </w:r>
      <w:proofErr w:type="spellStart"/>
      <w:r w:rsidRPr="00B41112">
        <w:rPr>
          <w:sz w:val="26"/>
          <w:szCs w:val="26"/>
          <w:rPrChange w:id="13123" w:author="Le Minh Nghia" w:date="2019-10-09T10:56:00Z">
            <w:rPr>
              <w:sz w:val="26"/>
              <w:szCs w:val="26"/>
            </w:rPr>
          </w:rPrChange>
        </w:rPr>
        <w:t>phần</w:t>
      </w:r>
      <w:proofErr w:type="spellEnd"/>
      <w:r w:rsidRPr="00B41112">
        <w:rPr>
          <w:sz w:val="26"/>
          <w:szCs w:val="26"/>
          <w:rPrChange w:id="13124" w:author="Le Minh Nghia" w:date="2019-10-09T10:56:00Z">
            <w:rPr>
              <w:sz w:val="26"/>
              <w:szCs w:val="26"/>
            </w:rPr>
          </w:rPrChange>
        </w:rPr>
        <w:t xml:space="preserve"> </w:t>
      </w:r>
      <w:proofErr w:type="spellStart"/>
      <w:r w:rsidRPr="00B41112">
        <w:rPr>
          <w:sz w:val="26"/>
          <w:szCs w:val="26"/>
          <w:rPrChange w:id="13125" w:author="Le Minh Nghia" w:date="2019-10-09T10:56:00Z">
            <w:rPr>
              <w:sz w:val="26"/>
              <w:szCs w:val="26"/>
            </w:rPr>
          </w:rPrChange>
        </w:rPr>
        <w:t>mềm</w:t>
      </w:r>
      <w:proofErr w:type="spellEnd"/>
      <w:r w:rsidRPr="00B41112">
        <w:rPr>
          <w:sz w:val="26"/>
          <w:szCs w:val="26"/>
          <w:rPrChange w:id="13126" w:author="Le Minh Nghia" w:date="2019-10-09T10:56:00Z">
            <w:rPr>
              <w:sz w:val="26"/>
              <w:szCs w:val="26"/>
            </w:rPr>
          </w:rPrChange>
        </w:rPr>
        <w:t xml:space="preserve"> </w:t>
      </w:r>
      <w:proofErr w:type="spellStart"/>
      <w:r w:rsidRPr="00B41112">
        <w:rPr>
          <w:sz w:val="26"/>
          <w:szCs w:val="26"/>
          <w:rPrChange w:id="13127" w:author="Le Minh Nghia" w:date="2019-10-09T10:56:00Z">
            <w:rPr>
              <w:sz w:val="26"/>
              <w:szCs w:val="26"/>
            </w:rPr>
          </w:rPrChange>
        </w:rPr>
        <w:t>theo</w:t>
      </w:r>
      <w:proofErr w:type="spellEnd"/>
      <w:r w:rsidRPr="00B41112">
        <w:rPr>
          <w:sz w:val="26"/>
          <w:szCs w:val="26"/>
          <w:rPrChange w:id="13128" w:author="Le Minh Nghia" w:date="2019-10-09T10:56:00Z">
            <w:rPr>
              <w:sz w:val="26"/>
              <w:szCs w:val="26"/>
            </w:rPr>
          </w:rPrChange>
        </w:rPr>
        <w:t xml:space="preserve"> </w:t>
      </w:r>
      <w:proofErr w:type="spellStart"/>
      <w:r w:rsidRPr="00B41112">
        <w:rPr>
          <w:sz w:val="26"/>
          <w:szCs w:val="26"/>
          <w:rPrChange w:id="13129" w:author="Le Minh Nghia" w:date="2019-10-09T10:56:00Z">
            <w:rPr>
              <w:sz w:val="26"/>
              <w:szCs w:val="26"/>
            </w:rPr>
          </w:rPrChange>
        </w:rPr>
        <w:t>mô</w:t>
      </w:r>
      <w:proofErr w:type="spellEnd"/>
      <w:r w:rsidRPr="00B41112">
        <w:rPr>
          <w:sz w:val="26"/>
          <w:szCs w:val="26"/>
          <w:rPrChange w:id="13130" w:author="Le Minh Nghia" w:date="2019-10-09T10:56:00Z">
            <w:rPr>
              <w:sz w:val="26"/>
              <w:szCs w:val="26"/>
            </w:rPr>
          </w:rPrChange>
        </w:rPr>
        <w:t xml:space="preserve"> </w:t>
      </w:r>
      <w:proofErr w:type="spellStart"/>
      <w:r w:rsidRPr="00B41112">
        <w:rPr>
          <w:sz w:val="26"/>
          <w:szCs w:val="26"/>
          <w:rPrChange w:id="13131" w:author="Le Minh Nghia" w:date="2019-10-09T10:56:00Z">
            <w:rPr>
              <w:sz w:val="26"/>
              <w:szCs w:val="26"/>
            </w:rPr>
          </w:rPrChange>
        </w:rPr>
        <w:t>hình</w:t>
      </w:r>
      <w:proofErr w:type="spellEnd"/>
      <w:r w:rsidRPr="00B41112">
        <w:rPr>
          <w:sz w:val="26"/>
          <w:szCs w:val="26"/>
          <w:rPrChange w:id="13132" w:author="Le Minh Nghia" w:date="2019-10-09T10:56:00Z">
            <w:rPr>
              <w:sz w:val="26"/>
              <w:szCs w:val="26"/>
            </w:rPr>
          </w:rPrChange>
        </w:rPr>
        <w:t xml:space="preserve"> MVC</w:t>
      </w:r>
    </w:p>
    <w:p w:rsidR="00AF6CF9" w:rsidRPr="00B41112" w:rsidRDefault="00AF6CF9" w:rsidP="00A22430">
      <w:pPr>
        <w:pStyle w:val="ListParagraph"/>
        <w:numPr>
          <w:ilvl w:val="0"/>
          <w:numId w:val="5"/>
        </w:numPr>
        <w:spacing w:line="360" w:lineRule="auto"/>
        <w:ind w:left="1134"/>
        <w:rPr>
          <w:sz w:val="26"/>
          <w:szCs w:val="26"/>
          <w:rPrChange w:id="13133" w:author="Le Minh Nghia" w:date="2019-10-09T10:56:00Z">
            <w:rPr>
              <w:sz w:val="26"/>
              <w:szCs w:val="26"/>
            </w:rPr>
          </w:rPrChange>
        </w:rPr>
      </w:pPr>
      <w:proofErr w:type="spellStart"/>
      <w:r w:rsidRPr="00B41112">
        <w:rPr>
          <w:sz w:val="26"/>
          <w:szCs w:val="26"/>
          <w:rPrChange w:id="13134" w:author="Le Minh Nghia" w:date="2019-10-09T10:56:00Z">
            <w:rPr>
              <w:sz w:val="26"/>
              <w:szCs w:val="26"/>
            </w:rPr>
          </w:rPrChange>
        </w:rPr>
        <w:t>Tạo</w:t>
      </w:r>
      <w:proofErr w:type="spellEnd"/>
      <w:r w:rsidRPr="00B41112">
        <w:rPr>
          <w:sz w:val="26"/>
          <w:szCs w:val="26"/>
          <w:rPrChange w:id="13135" w:author="Le Minh Nghia" w:date="2019-10-09T10:56:00Z">
            <w:rPr>
              <w:sz w:val="26"/>
              <w:szCs w:val="26"/>
            </w:rPr>
          </w:rPrChange>
        </w:rPr>
        <w:t xml:space="preserve"> </w:t>
      </w:r>
      <w:proofErr w:type="spellStart"/>
      <w:r w:rsidRPr="00B41112">
        <w:rPr>
          <w:sz w:val="26"/>
          <w:szCs w:val="26"/>
          <w:rPrChange w:id="13136" w:author="Le Minh Nghia" w:date="2019-10-09T10:56:00Z">
            <w:rPr>
              <w:sz w:val="26"/>
              <w:szCs w:val="26"/>
            </w:rPr>
          </w:rPrChange>
        </w:rPr>
        <w:t>dự</w:t>
      </w:r>
      <w:proofErr w:type="spellEnd"/>
      <w:r w:rsidRPr="00B41112">
        <w:rPr>
          <w:sz w:val="26"/>
          <w:szCs w:val="26"/>
          <w:rPrChange w:id="13137" w:author="Le Minh Nghia" w:date="2019-10-09T10:56:00Z">
            <w:rPr>
              <w:sz w:val="26"/>
              <w:szCs w:val="26"/>
            </w:rPr>
          </w:rPrChange>
        </w:rPr>
        <w:t xml:space="preserve"> </w:t>
      </w:r>
      <w:proofErr w:type="spellStart"/>
      <w:r w:rsidRPr="00B41112">
        <w:rPr>
          <w:sz w:val="26"/>
          <w:szCs w:val="26"/>
          <w:rPrChange w:id="13138" w:author="Le Minh Nghia" w:date="2019-10-09T10:56:00Z">
            <w:rPr>
              <w:sz w:val="26"/>
              <w:szCs w:val="26"/>
            </w:rPr>
          </w:rPrChange>
        </w:rPr>
        <w:t>án</w:t>
      </w:r>
      <w:proofErr w:type="spellEnd"/>
      <w:r w:rsidRPr="00B41112">
        <w:rPr>
          <w:sz w:val="26"/>
          <w:szCs w:val="26"/>
          <w:rPrChange w:id="13139" w:author="Le Minh Nghia" w:date="2019-10-09T10:56:00Z">
            <w:rPr>
              <w:sz w:val="26"/>
              <w:szCs w:val="26"/>
            </w:rPr>
          </w:rPrChange>
        </w:rPr>
        <w:t xml:space="preserve"> </w:t>
      </w:r>
      <w:proofErr w:type="spellStart"/>
      <w:r w:rsidRPr="00B41112">
        <w:rPr>
          <w:sz w:val="26"/>
          <w:szCs w:val="26"/>
          <w:rPrChange w:id="13140" w:author="Le Minh Nghia" w:date="2019-10-09T10:56:00Z">
            <w:rPr>
              <w:sz w:val="26"/>
              <w:szCs w:val="26"/>
            </w:rPr>
          </w:rPrChange>
        </w:rPr>
        <w:t>lưu</w:t>
      </w:r>
      <w:proofErr w:type="spellEnd"/>
      <w:r w:rsidRPr="00B41112">
        <w:rPr>
          <w:sz w:val="26"/>
          <w:szCs w:val="26"/>
          <w:rPrChange w:id="13141" w:author="Le Minh Nghia" w:date="2019-10-09T10:56:00Z">
            <w:rPr>
              <w:sz w:val="26"/>
              <w:szCs w:val="26"/>
            </w:rPr>
          </w:rPrChange>
        </w:rPr>
        <w:t xml:space="preserve"> </w:t>
      </w:r>
      <w:proofErr w:type="spellStart"/>
      <w:r w:rsidRPr="00B41112">
        <w:rPr>
          <w:sz w:val="26"/>
          <w:szCs w:val="26"/>
          <w:rPrChange w:id="13142" w:author="Le Minh Nghia" w:date="2019-10-09T10:56:00Z">
            <w:rPr>
              <w:sz w:val="26"/>
              <w:szCs w:val="26"/>
            </w:rPr>
          </w:rPrChange>
        </w:rPr>
        <w:t>trữ</w:t>
      </w:r>
      <w:proofErr w:type="spellEnd"/>
      <w:r w:rsidRPr="00B41112">
        <w:rPr>
          <w:sz w:val="26"/>
          <w:szCs w:val="26"/>
          <w:rPrChange w:id="13143" w:author="Le Minh Nghia" w:date="2019-10-09T10:56:00Z">
            <w:rPr>
              <w:sz w:val="26"/>
              <w:szCs w:val="26"/>
            </w:rPr>
          </w:rPrChange>
        </w:rPr>
        <w:t xml:space="preserve"> </w:t>
      </w:r>
      <w:proofErr w:type="spellStart"/>
      <w:r w:rsidRPr="00B41112">
        <w:rPr>
          <w:sz w:val="26"/>
          <w:szCs w:val="26"/>
          <w:rPrChange w:id="13144" w:author="Le Minh Nghia" w:date="2019-10-09T10:56:00Z">
            <w:rPr>
              <w:sz w:val="26"/>
              <w:szCs w:val="26"/>
            </w:rPr>
          </w:rPrChange>
        </w:rPr>
        <w:t>bằng</w:t>
      </w:r>
      <w:proofErr w:type="spellEnd"/>
      <w:r w:rsidRPr="00B41112">
        <w:rPr>
          <w:sz w:val="26"/>
          <w:szCs w:val="26"/>
          <w:rPrChange w:id="13145" w:author="Le Minh Nghia" w:date="2019-10-09T10:56:00Z">
            <w:rPr>
              <w:sz w:val="26"/>
              <w:szCs w:val="26"/>
            </w:rPr>
          </w:rPrChange>
        </w:rPr>
        <w:t xml:space="preserve"> GitHub</w:t>
      </w:r>
    </w:p>
    <w:p w:rsidR="00AF6CF9" w:rsidRPr="00B41112" w:rsidRDefault="00AF6CF9" w:rsidP="00A22430">
      <w:pPr>
        <w:pStyle w:val="ListParagraph"/>
        <w:numPr>
          <w:ilvl w:val="0"/>
          <w:numId w:val="5"/>
        </w:numPr>
        <w:spacing w:line="360" w:lineRule="auto"/>
        <w:ind w:left="1134"/>
        <w:rPr>
          <w:sz w:val="26"/>
          <w:szCs w:val="26"/>
          <w:rPrChange w:id="13146" w:author="Le Minh Nghia" w:date="2019-10-09T10:56:00Z">
            <w:rPr>
              <w:sz w:val="26"/>
              <w:szCs w:val="26"/>
            </w:rPr>
          </w:rPrChange>
        </w:rPr>
      </w:pPr>
      <w:proofErr w:type="spellStart"/>
      <w:r w:rsidRPr="00B41112">
        <w:rPr>
          <w:sz w:val="26"/>
          <w:szCs w:val="26"/>
          <w:rPrChange w:id="13147" w:author="Le Minh Nghia" w:date="2019-10-09T10:56:00Z">
            <w:rPr>
              <w:sz w:val="26"/>
              <w:szCs w:val="26"/>
            </w:rPr>
          </w:rPrChange>
        </w:rPr>
        <w:t>Sử</w:t>
      </w:r>
      <w:proofErr w:type="spellEnd"/>
      <w:r w:rsidRPr="00B41112">
        <w:rPr>
          <w:sz w:val="26"/>
          <w:szCs w:val="26"/>
          <w:rPrChange w:id="13148" w:author="Le Minh Nghia" w:date="2019-10-09T10:56:00Z">
            <w:rPr>
              <w:sz w:val="26"/>
              <w:szCs w:val="26"/>
            </w:rPr>
          </w:rPrChange>
        </w:rPr>
        <w:t xml:space="preserve"> </w:t>
      </w:r>
      <w:proofErr w:type="spellStart"/>
      <w:r w:rsidRPr="00B41112">
        <w:rPr>
          <w:sz w:val="26"/>
          <w:szCs w:val="26"/>
          <w:rPrChange w:id="13149" w:author="Le Minh Nghia" w:date="2019-10-09T10:56:00Z">
            <w:rPr>
              <w:sz w:val="26"/>
              <w:szCs w:val="26"/>
            </w:rPr>
          </w:rPrChange>
        </w:rPr>
        <w:t>dụng</w:t>
      </w:r>
      <w:proofErr w:type="spellEnd"/>
      <w:r w:rsidRPr="00B41112">
        <w:rPr>
          <w:sz w:val="26"/>
          <w:szCs w:val="26"/>
          <w:rPrChange w:id="13150" w:author="Le Minh Nghia" w:date="2019-10-09T10:56:00Z">
            <w:rPr>
              <w:sz w:val="26"/>
              <w:szCs w:val="26"/>
            </w:rPr>
          </w:rPrChange>
        </w:rPr>
        <w:t xml:space="preserve"> </w:t>
      </w:r>
      <w:proofErr w:type="spellStart"/>
      <w:r w:rsidRPr="00B41112">
        <w:rPr>
          <w:sz w:val="26"/>
          <w:szCs w:val="26"/>
          <w:rPrChange w:id="13151" w:author="Le Minh Nghia" w:date="2019-10-09T10:56:00Z">
            <w:rPr>
              <w:sz w:val="26"/>
              <w:szCs w:val="26"/>
            </w:rPr>
          </w:rPrChange>
        </w:rPr>
        <w:t>ngôn</w:t>
      </w:r>
      <w:proofErr w:type="spellEnd"/>
      <w:r w:rsidRPr="00B41112">
        <w:rPr>
          <w:sz w:val="26"/>
          <w:szCs w:val="26"/>
          <w:rPrChange w:id="13152" w:author="Le Minh Nghia" w:date="2019-10-09T10:56:00Z">
            <w:rPr>
              <w:sz w:val="26"/>
              <w:szCs w:val="26"/>
            </w:rPr>
          </w:rPrChange>
        </w:rPr>
        <w:t xml:space="preserve"> </w:t>
      </w:r>
      <w:proofErr w:type="spellStart"/>
      <w:r w:rsidRPr="00B41112">
        <w:rPr>
          <w:sz w:val="26"/>
          <w:szCs w:val="26"/>
          <w:rPrChange w:id="13153" w:author="Le Minh Nghia" w:date="2019-10-09T10:56:00Z">
            <w:rPr>
              <w:sz w:val="26"/>
              <w:szCs w:val="26"/>
            </w:rPr>
          </w:rPrChange>
        </w:rPr>
        <w:t>ngữ</w:t>
      </w:r>
      <w:proofErr w:type="spellEnd"/>
      <w:r w:rsidRPr="00B41112">
        <w:rPr>
          <w:sz w:val="26"/>
          <w:szCs w:val="26"/>
          <w:rPrChange w:id="13154" w:author="Le Minh Nghia" w:date="2019-10-09T10:56:00Z">
            <w:rPr>
              <w:sz w:val="26"/>
              <w:szCs w:val="26"/>
            </w:rPr>
          </w:rPrChange>
        </w:rPr>
        <w:t xml:space="preserve"> </w:t>
      </w:r>
      <w:proofErr w:type="spellStart"/>
      <w:r w:rsidRPr="00B41112">
        <w:rPr>
          <w:sz w:val="26"/>
          <w:szCs w:val="26"/>
          <w:rPrChange w:id="13155" w:author="Le Minh Nghia" w:date="2019-10-09T10:56:00Z">
            <w:rPr>
              <w:sz w:val="26"/>
              <w:szCs w:val="26"/>
            </w:rPr>
          </w:rPrChange>
        </w:rPr>
        <w:t>lập</w:t>
      </w:r>
      <w:proofErr w:type="spellEnd"/>
      <w:r w:rsidRPr="00B41112">
        <w:rPr>
          <w:sz w:val="26"/>
          <w:szCs w:val="26"/>
          <w:rPrChange w:id="13156" w:author="Le Minh Nghia" w:date="2019-10-09T10:56:00Z">
            <w:rPr>
              <w:sz w:val="26"/>
              <w:szCs w:val="26"/>
            </w:rPr>
          </w:rPrChange>
        </w:rPr>
        <w:t xml:space="preserve"> </w:t>
      </w:r>
      <w:proofErr w:type="spellStart"/>
      <w:r w:rsidRPr="00B41112">
        <w:rPr>
          <w:sz w:val="26"/>
          <w:szCs w:val="26"/>
          <w:rPrChange w:id="13157" w:author="Le Minh Nghia" w:date="2019-10-09T10:56:00Z">
            <w:rPr>
              <w:sz w:val="26"/>
              <w:szCs w:val="26"/>
            </w:rPr>
          </w:rPrChange>
        </w:rPr>
        <w:t>trình</w:t>
      </w:r>
      <w:proofErr w:type="spellEnd"/>
      <w:r w:rsidRPr="00B41112">
        <w:rPr>
          <w:sz w:val="26"/>
          <w:szCs w:val="26"/>
          <w:rPrChange w:id="13158" w:author="Le Minh Nghia" w:date="2019-10-09T10:56:00Z">
            <w:rPr>
              <w:sz w:val="26"/>
              <w:szCs w:val="26"/>
            </w:rPr>
          </w:rPrChange>
        </w:rPr>
        <w:t xml:space="preserve"> PHP </w:t>
      </w:r>
      <w:proofErr w:type="spellStart"/>
      <w:r w:rsidRPr="00B41112">
        <w:rPr>
          <w:sz w:val="26"/>
          <w:szCs w:val="26"/>
          <w:rPrChange w:id="13159" w:author="Le Minh Nghia" w:date="2019-10-09T10:56:00Z">
            <w:rPr>
              <w:sz w:val="26"/>
              <w:szCs w:val="26"/>
            </w:rPr>
          </w:rPrChange>
        </w:rPr>
        <w:t>để</w:t>
      </w:r>
      <w:proofErr w:type="spellEnd"/>
      <w:r w:rsidRPr="00B41112">
        <w:rPr>
          <w:sz w:val="26"/>
          <w:szCs w:val="26"/>
          <w:rPrChange w:id="13160" w:author="Le Minh Nghia" w:date="2019-10-09T10:56:00Z">
            <w:rPr>
              <w:sz w:val="26"/>
              <w:szCs w:val="26"/>
            </w:rPr>
          </w:rPrChange>
        </w:rPr>
        <w:t xml:space="preserve"> </w:t>
      </w:r>
      <w:proofErr w:type="spellStart"/>
      <w:r w:rsidRPr="00B41112">
        <w:rPr>
          <w:sz w:val="26"/>
          <w:szCs w:val="26"/>
          <w:rPrChange w:id="13161" w:author="Le Minh Nghia" w:date="2019-10-09T10:56:00Z">
            <w:rPr>
              <w:sz w:val="26"/>
              <w:szCs w:val="26"/>
            </w:rPr>
          </w:rPrChange>
        </w:rPr>
        <w:t>xây</w:t>
      </w:r>
      <w:proofErr w:type="spellEnd"/>
      <w:r w:rsidRPr="00B41112">
        <w:rPr>
          <w:sz w:val="26"/>
          <w:szCs w:val="26"/>
          <w:rPrChange w:id="13162" w:author="Le Minh Nghia" w:date="2019-10-09T10:56:00Z">
            <w:rPr>
              <w:sz w:val="26"/>
              <w:szCs w:val="26"/>
            </w:rPr>
          </w:rPrChange>
        </w:rPr>
        <w:t xml:space="preserve"> </w:t>
      </w:r>
      <w:proofErr w:type="spellStart"/>
      <w:r w:rsidRPr="00B41112">
        <w:rPr>
          <w:sz w:val="26"/>
          <w:szCs w:val="26"/>
          <w:rPrChange w:id="13163" w:author="Le Minh Nghia" w:date="2019-10-09T10:56:00Z">
            <w:rPr>
              <w:sz w:val="26"/>
              <w:szCs w:val="26"/>
            </w:rPr>
          </w:rPrChange>
        </w:rPr>
        <w:t>dụng</w:t>
      </w:r>
      <w:proofErr w:type="spellEnd"/>
      <w:r w:rsidRPr="00B41112">
        <w:rPr>
          <w:sz w:val="26"/>
          <w:szCs w:val="26"/>
          <w:rPrChange w:id="13164" w:author="Le Minh Nghia" w:date="2019-10-09T10:56:00Z">
            <w:rPr>
              <w:sz w:val="26"/>
              <w:szCs w:val="26"/>
            </w:rPr>
          </w:rPrChange>
        </w:rPr>
        <w:t xml:space="preserve"> </w:t>
      </w:r>
      <w:proofErr w:type="spellStart"/>
      <w:r w:rsidRPr="00B41112">
        <w:rPr>
          <w:sz w:val="26"/>
          <w:szCs w:val="26"/>
          <w:rPrChange w:id="13165" w:author="Le Minh Nghia" w:date="2019-10-09T10:56:00Z">
            <w:rPr>
              <w:sz w:val="26"/>
              <w:szCs w:val="26"/>
            </w:rPr>
          </w:rPrChange>
        </w:rPr>
        <w:t>ứng</w:t>
      </w:r>
      <w:proofErr w:type="spellEnd"/>
      <w:r w:rsidRPr="00B41112">
        <w:rPr>
          <w:sz w:val="26"/>
          <w:szCs w:val="26"/>
          <w:rPrChange w:id="13166" w:author="Le Minh Nghia" w:date="2019-10-09T10:56:00Z">
            <w:rPr>
              <w:sz w:val="26"/>
              <w:szCs w:val="26"/>
            </w:rPr>
          </w:rPrChange>
        </w:rPr>
        <w:t xml:space="preserve"> </w:t>
      </w:r>
      <w:proofErr w:type="spellStart"/>
      <w:r w:rsidRPr="00B41112">
        <w:rPr>
          <w:sz w:val="26"/>
          <w:szCs w:val="26"/>
          <w:rPrChange w:id="13167" w:author="Le Minh Nghia" w:date="2019-10-09T10:56:00Z">
            <w:rPr>
              <w:sz w:val="26"/>
              <w:szCs w:val="26"/>
            </w:rPr>
          </w:rPrChange>
        </w:rPr>
        <w:t>dụng</w:t>
      </w:r>
      <w:proofErr w:type="spellEnd"/>
      <w:r w:rsidRPr="00B41112">
        <w:rPr>
          <w:sz w:val="26"/>
          <w:szCs w:val="26"/>
          <w:rPrChange w:id="13168" w:author="Le Minh Nghia" w:date="2019-10-09T10:56:00Z">
            <w:rPr>
              <w:sz w:val="26"/>
              <w:szCs w:val="26"/>
            </w:rPr>
          </w:rPrChange>
        </w:rPr>
        <w:t xml:space="preserve"> web.</w:t>
      </w:r>
    </w:p>
    <w:p w:rsidR="00AF6CF9" w:rsidRPr="00B41112" w:rsidRDefault="00AF6CF9" w:rsidP="00A22430">
      <w:pPr>
        <w:pStyle w:val="ListParagraph"/>
        <w:numPr>
          <w:ilvl w:val="0"/>
          <w:numId w:val="37"/>
        </w:numPr>
        <w:spacing w:line="360" w:lineRule="auto"/>
        <w:rPr>
          <w:b/>
          <w:sz w:val="26"/>
          <w:szCs w:val="26"/>
          <w:rPrChange w:id="13169" w:author="Le Minh Nghia" w:date="2019-10-09T10:56:00Z">
            <w:rPr>
              <w:b/>
              <w:sz w:val="26"/>
              <w:szCs w:val="26"/>
            </w:rPr>
          </w:rPrChange>
        </w:rPr>
      </w:pPr>
      <w:proofErr w:type="spellStart"/>
      <w:r w:rsidRPr="00B41112">
        <w:rPr>
          <w:b/>
          <w:sz w:val="26"/>
          <w:szCs w:val="26"/>
          <w:rPrChange w:id="13170" w:author="Le Minh Nghia" w:date="2019-10-09T10:56:00Z">
            <w:rPr>
              <w:b/>
              <w:sz w:val="26"/>
              <w:szCs w:val="26"/>
            </w:rPr>
          </w:rPrChange>
        </w:rPr>
        <w:t>Cài</w:t>
      </w:r>
      <w:proofErr w:type="spellEnd"/>
      <w:r w:rsidRPr="00B41112">
        <w:rPr>
          <w:b/>
          <w:sz w:val="26"/>
          <w:szCs w:val="26"/>
          <w:rPrChange w:id="13171" w:author="Le Minh Nghia" w:date="2019-10-09T10:56:00Z">
            <w:rPr>
              <w:b/>
              <w:sz w:val="26"/>
              <w:szCs w:val="26"/>
            </w:rPr>
          </w:rPrChange>
        </w:rPr>
        <w:t xml:space="preserve"> </w:t>
      </w:r>
      <w:proofErr w:type="spellStart"/>
      <w:r w:rsidRPr="00B41112">
        <w:rPr>
          <w:b/>
          <w:sz w:val="26"/>
          <w:szCs w:val="26"/>
          <w:rPrChange w:id="13172" w:author="Le Minh Nghia" w:date="2019-10-09T10:56:00Z">
            <w:rPr>
              <w:b/>
              <w:sz w:val="26"/>
              <w:szCs w:val="26"/>
            </w:rPr>
          </w:rPrChange>
        </w:rPr>
        <w:t>đặt</w:t>
      </w:r>
      <w:proofErr w:type="spellEnd"/>
      <w:r w:rsidRPr="00B41112">
        <w:rPr>
          <w:b/>
          <w:sz w:val="26"/>
          <w:szCs w:val="26"/>
          <w:rPrChange w:id="13173" w:author="Le Minh Nghia" w:date="2019-10-09T10:56:00Z">
            <w:rPr>
              <w:b/>
              <w:sz w:val="26"/>
              <w:szCs w:val="26"/>
            </w:rPr>
          </w:rPrChange>
        </w:rPr>
        <w:t xml:space="preserve"> Apache </w:t>
      </w:r>
      <w:proofErr w:type="spellStart"/>
      <w:r w:rsidRPr="00B41112">
        <w:rPr>
          <w:b/>
          <w:sz w:val="26"/>
          <w:szCs w:val="26"/>
          <w:rPrChange w:id="13174" w:author="Le Minh Nghia" w:date="2019-10-09T10:56:00Z">
            <w:rPr>
              <w:b/>
              <w:sz w:val="26"/>
              <w:szCs w:val="26"/>
            </w:rPr>
          </w:rPrChange>
        </w:rPr>
        <w:t>và</w:t>
      </w:r>
      <w:proofErr w:type="spellEnd"/>
      <w:r w:rsidRPr="00B41112">
        <w:rPr>
          <w:b/>
          <w:sz w:val="26"/>
          <w:szCs w:val="26"/>
          <w:rPrChange w:id="13175" w:author="Le Minh Nghia" w:date="2019-10-09T10:56:00Z">
            <w:rPr>
              <w:b/>
              <w:sz w:val="26"/>
              <w:szCs w:val="26"/>
            </w:rPr>
          </w:rPrChange>
        </w:rPr>
        <w:t xml:space="preserve"> MySQL</w:t>
      </w:r>
    </w:p>
    <w:p w:rsidR="00AF6CF9" w:rsidRPr="00B41112" w:rsidRDefault="00AF6CF9" w:rsidP="00334D9A">
      <w:pPr>
        <w:pStyle w:val="ListParagraph"/>
        <w:spacing w:line="360" w:lineRule="auto"/>
        <w:ind w:firstLine="720"/>
        <w:rPr>
          <w:sz w:val="26"/>
          <w:szCs w:val="26"/>
          <w:rPrChange w:id="13176" w:author="Le Minh Nghia" w:date="2019-10-09T10:56:00Z">
            <w:rPr>
              <w:sz w:val="26"/>
              <w:szCs w:val="26"/>
            </w:rPr>
          </w:rPrChange>
        </w:rPr>
      </w:pPr>
      <w:proofErr w:type="spellStart"/>
      <w:r w:rsidRPr="00B41112">
        <w:rPr>
          <w:sz w:val="26"/>
          <w:szCs w:val="26"/>
          <w:rPrChange w:id="13177" w:author="Le Minh Nghia" w:date="2019-10-09T10:56:00Z">
            <w:rPr>
              <w:sz w:val="26"/>
              <w:szCs w:val="26"/>
            </w:rPr>
          </w:rPrChange>
        </w:rPr>
        <w:t>Trong</w:t>
      </w:r>
      <w:proofErr w:type="spellEnd"/>
      <w:r w:rsidRPr="00B41112">
        <w:rPr>
          <w:sz w:val="26"/>
          <w:szCs w:val="26"/>
          <w:rPrChange w:id="13178" w:author="Le Minh Nghia" w:date="2019-10-09T10:56:00Z">
            <w:rPr>
              <w:sz w:val="26"/>
              <w:szCs w:val="26"/>
            </w:rPr>
          </w:rPrChange>
        </w:rPr>
        <w:t xml:space="preserve"> </w:t>
      </w:r>
      <w:proofErr w:type="spellStart"/>
      <w:r w:rsidRPr="00B41112">
        <w:rPr>
          <w:sz w:val="26"/>
          <w:szCs w:val="26"/>
          <w:rPrChange w:id="13179" w:author="Le Minh Nghia" w:date="2019-10-09T10:56:00Z">
            <w:rPr>
              <w:sz w:val="26"/>
              <w:szCs w:val="26"/>
            </w:rPr>
          </w:rPrChange>
        </w:rPr>
        <w:t>đề</w:t>
      </w:r>
      <w:proofErr w:type="spellEnd"/>
      <w:r w:rsidRPr="00B41112">
        <w:rPr>
          <w:sz w:val="26"/>
          <w:szCs w:val="26"/>
          <w:rPrChange w:id="13180" w:author="Le Minh Nghia" w:date="2019-10-09T10:56:00Z">
            <w:rPr>
              <w:sz w:val="26"/>
              <w:szCs w:val="26"/>
            </w:rPr>
          </w:rPrChange>
        </w:rPr>
        <w:t xml:space="preserve"> </w:t>
      </w:r>
      <w:proofErr w:type="spellStart"/>
      <w:r w:rsidRPr="00B41112">
        <w:rPr>
          <w:sz w:val="26"/>
          <w:szCs w:val="26"/>
          <w:rPrChange w:id="13181" w:author="Le Minh Nghia" w:date="2019-10-09T10:56:00Z">
            <w:rPr>
              <w:sz w:val="26"/>
              <w:szCs w:val="26"/>
            </w:rPr>
          </w:rPrChange>
        </w:rPr>
        <w:t>tài</w:t>
      </w:r>
      <w:proofErr w:type="spellEnd"/>
      <w:r w:rsidRPr="00B41112">
        <w:rPr>
          <w:sz w:val="26"/>
          <w:szCs w:val="26"/>
          <w:rPrChange w:id="13182" w:author="Le Minh Nghia" w:date="2019-10-09T10:56:00Z">
            <w:rPr>
              <w:sz w:val="26"/>
              <w:szCs w:val="26"/>
            </w:rPr>
          </w:rPrChange>
        </w:rPr>
        <w:t xml:space="preserve"> </w:t>
      </w:r>
      <w:proofErr w:type="spellStart"/>
      <w:r w:rsidRPr="00B41112">
        <w:rPr>
          <w:sz w:val="26"/>
          <w:szCs w:val="26"/>
          <w:rPrChange w:id="13183" w:author="Le Minh Nghia" w:date="2019-10-09T10:56:00Z">
            <w:rPr>
              <w:sz w:val="26"/>
              <w:szCs w:val="26"/>
            </w:rPr>
          </w:rPrChange>
        </w:rPr>
        <w:t>nhóm</w:t>
      </w:r>
      <w:proofErr w:type="spellEnd"/>
      <w:r w:rsidRPr="00B41112">
        <w:rPr>
          <w:sz w:val="26"/>
          <w:szCs w:val="26"/>
          <w:rPrChange w:id="13184" w:author="Le Minh Nghia" w:date="2019-10-09T10:56:00Z">
            <w:rPr>
              <w:sz w:val="26"/>
              <w:szCs w:val="26"/>
            </w:rPr>
          </w:rPrChange>
        </w:rPr>
        <w:t xml:space="preserve"> </w:t>
      </w:r>
      <w:proofErr w:type="spellStart"/>
      <w:r w:rsidRPr="00B41112">
        <w:rPr>
          <w:sz w:val="26"/>
          <w:szCs w:val="26"/>
          <w:rPrChange w:id="13185" w:author="Le Minh Nghia" w:date="2019-10-09T10:56:00Z">
            <w:rPr>
              <w:sz w:val="26"/>
              <w:szCs w:val="26"/>
            </w:rPr>
          </w:rPrChange>
        </w:rPr>
        <w:t>tác</w:t>
      </w:r>
      <w:proofErr w:type="spellEnd"/>
      <w:r w:rsidRPr="00B41112">
        <w:rPr>
          <w:sz w:val="26"/>
          <w:szCs w:val="26"/>
          <w:rPrChange w:id="13186" w:author="Le Minh Nghia" w:date="2019-10-09T10:56:00Z">
            <w:rPr>
              <w:sz w:val="26"/>
              <w:szCs w:val="26"/>
            </w:rPr>
          </w:rPrChange>
        </w:rPr>
        <w:t xml:space="preserve"> </w:t>
      </w:r>
      <w:proofErr w:type="spellStart"/>
      <w:r w:rsidRPr="00B41112">
        <w:rPr>
          <w:sz w:val="26"/>
          <w:szCs w:val="26"/>
          <w:rPrChange w:id="13187" w:author="Le Minh Nghia" w:date="2019-10-09T10:56:00Z">
            <w:rPr>
              <w:sz w:val="26"/>
              <w:szCs w:val="26"/>
            </w:rPr>
          </w:rPrChange>
        </w:rPr>
        <w:t>giả</w:t>
      </w:r>
      <w:proofErr w:type="spellEnd"/>
      <w:r w:rsidRPr="00B41112">
        <w:rPr>
          <w:sz w:val="26"/>
          <w:szCs w:val="26"/>
          <w:rPrChange w:id="13188" w:author="Le Minh Nghia" w:date="2019-10-09T10:56:00Z">
            <w:rPr>
              <w:sz w:val="26"/>
              <w:szCs w:val="26"/>
            </w:rPr>
          </w:rPrChange>
        </w:rPr>
        <w:t xml:space="preserve"> </w:t>
      </w:r>
      <w:proofErr w:type="spellStart"/>
      <w:r w:rsidRPr="00B41112">
        <w:rPr>
          <w:sz w:val="26"/>
          <w:szCs w:val="26"/>
          <w:rPrChange w:id="13189" w:author="Le Minh Nghia" w:date="2019-10-09T10:56:00Z">
            <w:rPr>
              <w:sz w:val="26"/>
              <w:szCs w:val="26"/>
            </w:rPr>
          </w:rPrChange>
        </w:rPr>
        <w:t>đã</w:t>
      </w:r>
      <w:proofErr w:type="spellEnd"/>
      <w:r w:rsidRPr="00B41112">
        <w:rPr>
          <w:sz w:val="26"/>
          <w:szCs w:val="26"/>
          <w:rPrChange w:id="13190" w:author="Le Minh Nghia" w:date="2019-10-09T10:56:00Z">
            <w:rPr>
              <w:sz w:val="26"/>
              <w:szCs w:val="26"/>
            </w:rPr>
          </w:rPrChange>
        </w:rPr>
        <w:t xml:space="preserve"> </w:t>
      </w:r>
      <w:proofErr w:type="spellStart"/>
      <w:r w:rsidRPr="00B41112">
        <w:rPr>
          <w:sz w:val="26"/>
          <w:szCs w:val="26"/>
          <w:rPrChange w:id="13191" w:author="Le Minh Nghia" w:date="2019-10-09T10:56:00Z">
            <w:rPr>
              <w:sz w:val="26"/>
              <w:szCs w:val="26"/>
            </w:rPr>
          </w:rPrChange>
        </w:rPr>
        <w:t>sử</w:t>
      </w:r>
      <w:proofErr w:type="spellEnd"/>
      <w:r w:rsidRPr="00B41112">
        <w:rPr>
          <w:sz w:val="26"/>
          <w:szCs w:val="26"/>
          <w:rPrChange w:id="13192" w:author="Le Minh Nghia" w:date="2019-10-09T10:56:00Z">
            <w:rPr>
              <w:sz w:val="26"/>
              <w:szCs w:val="26"/>
            </w:rPr>
          </w:rPrChange>
        </w:rPr>
        <w:t xml:space="preserve"> </w:t>
      </w:r>
      <w:proofErr w:type="spellStart"/>
      <w:r w:rsidRPr="00B41112">
        <w:rPr>
          <w:sz w:val="26"/>
          <w:szCs w:val="26"/>
          <w:rPrChange w:id="13193" w:author="Le Minh Nghia" w:date="2019-10-09T10:56:00Z">
            <w:rPr>
              <w:sz w:val="26"/>
              <w:szCs w:val="26"/>
            </w:rPr>
          </w:rPrChange>
        </w:rPr>
        <w:t>dụng</w:t>
      </w:r>
      <w:proofErr w:type="spellEnd"/>
      <w:r w:rsidRPr="00B41112">
        <w:rPr>
          <w:sz w:val="26"/>
          <w:szCs w:val="26"/>
          <w:rPrChange w:id="13194" w:author="Le Minh Nghia" w:date="2019-10-09T10:56:00Z">
            <w:rPr>
              <w:sz w:val="26"/>
              <w:szCs w:val="26"/>
            </w:rPr>
          </w:rPrChange>
        </w:rPr>
        <w:t xml:space="preserve"> </w:t>
      </w:r>
      <w:proofErr w:type="spellStart"/>
      <w:r w:rsidRPr="00B41112">
        <w:rPr>
          <w:sz w:val="26"/>
          <w:szCs w:val="26"/>
          <w:rPrChange w:id="13195" w:author="Le Minh Nghia" w:date="2019-10-09T10:56:00Z">
            <w:rPr>
              <w:sz w:val="26"/>
              <w:szCs w:val="26"/>
            </w:rPr>
          </w:rPrChange>
        </w:rPr>
        <w:t>WebServer</w:t>
      </w:r>
      <w:proofErr w:type="spellEnd"/>
      <w:r w:rsidRPr="00B41112">
        <w:rPr>
          <w:sz w:val="26"/>
          <w:szCs w:val="26"/>
          <w:rPrChange w:id="13196" w:author="Le Minh Nghia" w:date="2019-10-09T10:56:00Z">
            <w:rPr>
              <w:sz w:val="26"/>
              <w:szCs w:val="26"/>
            </w:rPr>
          </w:rPrChange>
        </w:rPr>
        <w:t xml:space="preserve"> Apache </w:t>
      </w:r>
      <w:proofErr w:type="spellStart"/>
      <w:r w:rsidRPr="00B41112">
        <w:rPr>
          <w:sz w:val="26"/>
          <w:szCs w:val="26"/>
          <w:rPrChange w:id="13197" w:author="Le Minh Nghia" w:date="2019-10-09T10:56:00Z">
            <w:rPr>
              <w:sz w:val="26"/>
              <w:szCs w:val="26"/>
            </w:rPr>
          </w:rPrChange>
        </w:rPr>
        <w:t>và</w:t>
      </w:r>
      <w:proofErr w:type="spellEnd"/>
      <w:r w:rsidRPr="00B41112">
        <w:rPr>
          <w:sz w:val="26"/>
          <w:szCs w:val="26"/>
          <w:rPrChange w:id="13198" w:author="Le Minh Nghia" w:date="2019-10-09T10:56:00Z">
            <w:rPr>
              <w:sz w:val="26"/>
              <w:szCs w:val="26"/>
            </w:rPr>
          </w:rPrChange>
        </w:rPr>
        <w:t xml:space="preserve"> </w:t>
      </w:r>
      <w:proofErr w:type="spellStart"/>
      <w:r w:rsidRPr="00B41112">
        <w:rPr>
          <w:sz w:val="26"/>
          <w:szCs w:val="26"/>
          <w:rPrChange w:id="13199" w:author="Le Minh Nghia" w:date="2019-10-09T10:56:00Z">
            <w:rPr>
              <w:sz w:val="26"/>
              <w:szCs w:val="26"/>
            </w:rPr>
          </w:rPrChange>
        </w:rPr>
        <w:t>hệ</w:t>
      </w:r>
      <w:proofErr w:type="spellEnd"/>
      <w:r w:rsidRPr="00B41112">
        <w:rPr>
          <w:sz w:val="26"/>
          <w:szCs w:val="26"/>
          <w:rPrChange w:id="13200" w:author="Le Minh Nghia" w:date="2019-10-09T10:56:00Z">
            <w:rPr>
              <w:sz w:val="26"/>
              <w:szCs w:val="26"/>
            </w:rPr>
          </w:rPrChange>
        </w:rPr>
        <w:t xml:space="preserve"> </w:t>
      </w:r>
      <w:proofErr w:type="spellStart"/>
      <w:r w:rsidRPr="00B41112">
        <w:rPr>
          <w:sz w:val="26"/>
          <w:szCs w:val="26"/>
          <w:rPrChange w:id="13201" w:author="Le Minh Nghia" w:date="2019-10-09T10:56:00Z">
            <w:rPr>
              <w:sz w:val="26"/>
              <w:szCs w:val="26"/>
            </w:rPr>
          </w:rPrChange>
        </w:rPr>
        <w:t>quản</w:t>
      </w:r>
      <w:proofErr w:type="spellEnd"/>
      <w:r w:rsidRPr="00B41112">
        <w:rPr>
          <w:sz w:val="26"/>
          <w:szCs w:val="26"/>
          <w:rPrChange w:id="13202" w:author="Le Minh Nghia" w:date="2019-10-09T10:56:00Z">
            <w:rPr>
              <w:sz w:val="26"/>
              <w:szCs w:val="26"/>
            </w:rPr>
          </w:rPrChange>
        </w:rPr>
        <w:t xml:space="preserve"> </w:t>
      </w:r>
      <w:proofErr w:type="spellStart"/>
      <w:r w:rsidRPr="00B41112">
        <w:rPr>
          <w:sz w:val="26"/>
          <w:szCs w:val="26"/>
          <w:rPrChange w:id="13203" w:author="Le Minh Nghia" w:date="2019-10-09T10:56:00Z">
            <w:rPr>
              <w:sz w:val="26"/>
              <w:szCs w:val="26"/>
            </w:rPr>
          </w:rPrChange>
        </w:rPr>
        <w:t>trị</w:t>
      </w:r>
      <w:proofErr w:type="spellEnd"/>
      <w:r w:rsidRPr="00B41112">
        <w:rPr>
          <w:sz w:val="26"/>
          <w:szCs w:val="26"/>
          <w:rPrChange w:id="13204" w:author="Le Minh Nghia" w:date="2019-10-09T10:56:00Z">
            <w:rPr>
              <w:sz w:val="26"/>
              <w:szCs w:val="26"/>
            </w:rPr>
          </w:rPrChange>
        </w:rPr>
        <w:t xml:space="preserve"> </w:t>
      </w:r>
      <w:proofErr w:type="spellStart"/>
      <w:r w:rsidRPr="00B41112">
        <w:rPr>
          <w:sz w:val="26"/>
          <w:szCs w:val="26"/>
          <w:rPrChange w:id="13205" w:author="Le Minh Nghia" w:date="2019-10-09T10:56:00Z">
            <w:rPr>
              <w:sz w:val="26"/>
              <w:szCs w:val="26"/>
            </w:rPr>
          </w:rPrChange>
        </w:rPr>
        <w:t>cơ</w:t>
      </w:r>
      <w:proofErr w:type="spellEnd"/>
      <w:r w:rsidRPr="00B41112">
        <w:rPr>
          <w:sz w:val="26"/>
          <w:szCs w:val="26"/>
          <w:rPrChange w:id="13206" w:author="Le Minh Nghia" w:date="2019-10-09T10:56:00Z">
            <w:rPr>
              <w:sz w:val="26"/>
              <w:szCs w:val="26"/>
            </w:rPr>
          </w:rPrChange>
        </w:rPr>
        <w:t xml:space="preserve"> </w:t>
      </w:r>
      <w:proofErr w:type="spellStart"/>
      <w:r w:rsidRPr="00B41112">
        <w:rPr>
          <w:sz w:val="26"/>
          <w:szCs w:val="26"/>
          <w:rPrChange w:id="13207" w:author="Le Minh Nghia" w:date="2019-10-09T10:56:00Z">
            <w:rPr>
              <w:sz w:val="26"/>
              <w:szCs w:val="26"/>
            </w:rPr>
          </w:rPrChange>
        </w:rPr>
        <w:t>sở</w:t>
      </w:r>
      <w:proofErr w:type="spellEnd"/>
      <w:r w:rsidRPr="00B41112">
        <w:rPr>
          <w:sz w:val="26"/>
          <w:szCs w:val="26"/>
          <w:rPrChange w:id="13208" w:author="Le Minh Nghia" w:date="2019-10-09T10:56:00Z">
            <w:rPr>
              <w:sz w:val="26"/>
              <w:szCs w:val="26"/>
            </w:rPr>
          </w:rPrChange>
        </w:rPr>
        <w:t xml:space="preserve"> </w:t>
      </w:r>
      <w:proofErr w:type="spellStart"/>
      <w:r w:rsidRPr="00B41112">
        <w:rPr>
          <w:sz w:val="26"/>
          <w:szCs w:val="26"/>
          <w:rPrChange w:id="13209" w:author="Le Minh Nghia" w:date="2019-10-09T10:56:00Z">
            <w:rPr>
              <w:sz w:val="26"/>
              <w:szCs w:val="26"/>
            </w:rPr>
          </w:rPrChange>
        </w:rPr>
        <w:t>dữ</w:t>
      </w:r>
      <w:proofErr w:type="spellEnd"/>
      <w:r w:rsidRPr="00B41112">
        <w:rPr>
          <w:sz w:val="26"/>
          <w:szCs w:val="26"/>
          <w:rPrChange w:id="13210" w:author="Le Minh Nghia" w:date="2019-10-09T10:56:00Z">
            <w:rPr>
              <w:sz w:val="26"/>
              <w:szCs w:val="26"/>
            </w:rPr>
          </w:rPrChange>
        </w:rPr>
        <w:t xml:space="preserve"> </w:t>
      </w:r>
      <w:proofErr w:type="spellStart"/>
      <w:r w:rsidRPr="00B41112">
        <w:rPr>
          <w:sz w:val="26"/>
          <w:szCs w:val="26"/>
          <w:rPrChange w:id="13211" w:author="Le Minh Nghia" w:date="2019-10-09T10:56:00Z">
            <w:rPr>
              <w:sz w:val="26"/>
              <w:szCs w:val="26"/>
            </w:rPr>
          </w:rPrChange>
        </w:rPr>
        <w:t>liệu</w:t>
      </w:r>
      <w:proofErr w:type="spellEnd"/>
      <w:r w:rsidRPr="00B41112">
        <w:rPr>
          <w:sz w:val="26"/>
          <w:szCs w:val="26"/>
          <w:rPrChange w:id="13212" w:author="Le Minh Nghia" w:date="2019-10-09T10:56:00Z">
            <w:rPr>
              <w:sz w:val="26"/>
              <w:szCs w:val="26"/>
            </w:rPr>
          </w:rPrChange>
        </w:rPr>
        <w:t xml:space="preserve"> MySQL. </w:t>
      </w:r>
      <w:proofErr w:type="spellStart"/>
      <w:r w:rsidRPr="00B41112">
        <w:rPr>
          <w:sz w:val="26"/>
          <w:szCs w:val="26"/>
          <w:rPrChange w:id="13213" w:author="Le Minh Nghia" w:date="2019-10-09T10:56:00Z">
            <w:rPr>
              <w:sz w:val="26"/>
              <w:szCs w:val="26"/>
            </w:rPr>
          </w:rPrChange>
        </w:rPr>
        <w:t>Để</w:t>
      </w:r>
      <w:proofErr w:type="spellEnd"/>
      <w:r w:rsidRPr="00B41112">
        <w:rPr>
          <w:sz w:val="26"/>
          <w:szCs w:val="26"/>
          <w:rPrChange w:id="13214" w:author="Le Minh Nghia" w:date="2019-10-09T10:56:00Z">
            <w:rPr>
              <w:sz w:val="26"/>
              <w:szCs w:val="26"/>
            </w:rPr>
          </w:rPrChange>
        </w:rPr>
        <w:t xml:space="preserve"> </w:t>
      </w:r>
      <w:proofErr w:type="spellStart"/>
      <w:r w:rsidRPr="00B41112">
        <w:rPr>
          <w:sz w:val="26"/>
          <w:szCs w:val="26"/>
          <w:rPrChange w:id="13215" w:author="Le Minh Nghia" w:date="2019-10-09T10:56:00Z">
            <w:rPr>
              <w:sz w:val="26"/>
              <w:szCs w:val="26"/>
            </w:rPr>
          </w:rPrChange>
        </w:rPr>
        <w:t>tiện</w:t>
      </w:r>
      <w:proofErr w:type="spellEnd"/>
      <w:r w:rsidRPr="00B41112">
        <w:rPr>
          <w:sz w:val="26"/>
          <w:szCs w:val="26"/>
          <w:rPrChange w:id="13216" w:author="Le Minh Nghia" w:date="2019-10-09T10:56:00Z">
            <w:rPr>
              <w:sz w:val="26"/>
              <w:szCs w:val="26"/>
            </w:rPr>
          </w:rPrChange>
        </w:rPr>
        <w:t xml:space="preserve"> </w:t>
      </w:r>
      <w:proofErr w:type="spellStart"/>
      <w:r w:rsidRPr="00B41112">
        <w:rPr>
          <w:sz w:val="26"/>
          <w:szCs w:val="26"/>
          <w:rPrChange w:id="13217" w:author="Le Minh Nghia" w:date="2019-10-09T10:56:00Z">
            <w:rPr>
              <w:sz w:val="26"/>
              <w:szCs w:val="26"/>
            </w:rPr>
          </w:rPrChange>
        </w:rPr>
        <w:t>lợi</w:t>
      </w:r>
      <w:proofErr w:type="spellEnd"/>
      <w:r w:rsidRPr="00B41112">
        <w:rPr>
          <w:sz w:val="26"/>
          <w:szCs w:val="26"/>
          <w:rPrChange w:id="13218" w:author="Le Minh Nghia" w:date="2019-10-09T10:56:00Z">
            <w:rPr>
              <w:sz w:val="26"/>
              <w:szCs w:val="26"/>
            </w:rPr>
          </w:rPrChange>
        </w:rPr>
        <w:t xml:space="preserve"> </w:t>
      </w:r>
      <w:proofErr w:type="spellStart"/>
      <w:r w:rsidRPr="00B41112">
        <w:rPr>
          <w:sz w:val="26"/>
          <w:szCs w:val="26"/>
          <w:rPrChange w:id="13219" w:author="Le Minh Nghia" w:date="2019-10-09T10:56:00Z">
            <w:rPr>
              <w:sz w:val="26"/>
              <w:szCs w:val="26"/>
            </w:rPr>
          </w:rPrChange>
        </w:rPr>
        <w:t>chúng</w:t>
      </w:r>
      <w:proofErr w:type="spellEnd"/>
      <w:r w:rsidRPr="00B41112">
        <w:rPr>
          <w:sz w:val="26"/>
          <w:szCs w:val="26"/>
          <w:rPrChange w:id="13220" w:author="Le Minh Nghia" w:date="2019-10-09T10:56:00Z">
            <w:rPr>
              <w:sz w:val="26"/>
              <w:szCs w:val="26"/>
            </w:rPr>
          </w:rPrChange>
        </w:rPr>
        <w:t xml:space="preserve"> </w:t>
      </w:r>
      <w:proofErr w:type="spellStart"/>
      <w:r w:rsidRPr="00B41112">
        <w:rPr>
          <w:sz w:val="26"/>
          <w:szCs w:val="26"/>
          <w:rPrChange w:id="13221" w:author="Le Minh Nghia" w:date="2019-10-09T10:56:00Z">
            <w:rPr>
              <w:sz w:val="26"/>
              <w:szCs w:val="26"/>
            </w:rPr>
          </w:rPrChange>
        </w:rPr>
        <w:t>tôi</w:t>
      </w:r>
      <w:proofErr w:type="spellEnd"/>
      <w:r w:rsidRPr="00B41112">
        <w:rPr>
          <w:sz w:val="26"/>
          <w:szCs w:val="26"/>
          <w:rPrChange w:id="13222" w:author="Le Minh Nghia" w:date="2019-10-09T10:56:00Z">
            <w:rPr>
              <w:sz w:val="26"/>
              <w:szCs w:val="26"/>
            </w:rPr>
          </w:rPrChange>
        </w:rPr>
        <w:t xml:space="preserve"> </w:t>
      </w:r>
      <w:proofErr w:type="spellStart"/>
      <w:r w:rsidRPr="00B41112">
        <w:rPr>
          <w:sz w:val="26"/>
          <w:szCs w:val="26"/>
          <w:rPrChange w:id="13223" w:author="Le Minh Nghia" w:date="2019-10-09T10:56:00Z">
            <w:rPr>
              <w:sz w:val="26"/>
              <w:szCs w:val="26"/>
            </w:rPr>
          </w:rPrChange>
        </w:rPr>
        <w:t>sử</w:t>
      </w:r>
      <w:proofErr w:type="spellEnd"/>
      <w:r w:rsidRPr="00B41112">
        <w:rPr>
          <w:sz w:val="26"/>
          <w:szCs w:val="26"/>
          <w:rPrChange w:id="13224" w:author="Le Minh Nghia" w:date="2019-10-09T10:56:00Z">
            <w:rPr>
              <w:sz w:val="26"/>
              <w:szCs w:val="26"/>
            </w:rPr>
          </w:rPrChange>
        </w:rPr>
        <w:t xml:space="preserve"> </w:t>
      </w:r>
      <w:proofErr w:type="spellStart"/>
      <w:r w:rsidRPr="00B41112">
        <w:rPr>
          <w:sz w:val="26"/>
          <w:szCs w:val="26"/>
          <w:rPrChange w:id="13225" w:author="Le Minh Nghia" w:date="2019-10-09T10:56:00Z">
            <w:rPr>
              <w:sz w:val="26"/>
              <w:szCs w:val="26"/>
            </w:rPr>
          </w:rPrChange>
        </w:rPr>
        <w:t>dụng</w:t>
      </w:r>
      <w:proofErr w:type="spellEnd"/>
      <w:r w:rsidRPr="00B41112">
        <w:rPr>
          <w:sz w:val="26"/>
          <w:szCs w:val="26"/>
          <w:rPrChange w:id="13226" w:author="Le Minh Nghia" w:date="2019-10-09T10:56:00Z">
            <w:rPr>
              <w:sz w:val="26"/>
              <w:szCs w:val="26"/>
            </w:rPr>
          </w:rPrChange>
        </w:rPr>
        <w:t xml:space="preserve"> </w:t>
      </w:r>
      <w:proofErr w:type="spellStart"/>
      <w:r w:rsidRPr="00B41112">
        <w:rPr>
          <w:sz w:val="26"/>
          <w:szCs w:val="26"/>
          <w:rPrChange w:id="13227" w:author="Le Minh Nghia" w:date="2019-10-09T10:56:00Z">
            <w:rPr>
              <w:sz w:val="26"/>
              <w:szCs w:val="26"/>
            </w:rPr>
          </w:rPrChange>
        </w:rPr>
        <w:t>gói</w:t>
      </w:r>
      <w:proofErr w:type="spellEnd"/>
      <w:r w:rsidRPr="00B41112">
        <w:rPr>
          <w:sz w:val="26"/>
          <w:szCs w:val="26"/>
          <w:rPrChange w:id="13228" w:author="Le Minh Nghia" w:date="2019-10-09T10:56:00Z">
            <w:rPr>
              <w:sz w:val="26"/>
              <w:szCs w:val="26"/>
            </w:rPr>
          </w:rPrChange>
        </w:rPr>
        <w:t xml:space="preserve"> </w:t>
      </w:r>
      <w:proofErr w:type="spellStart"/>
      <w:r w:rsidRPr="00B41112">
        <w:rPr>
          <w:sz w:val="26"/>
          <w:szCs w:val="26"/>
          <w:rPrChange w:id="13229" w:author="Le Minh Nghia" w:date="2019-10-09T10:56:00Z">
            <w:rPr>
              <w:sz w:val="26"/>
              <w:szCs w:val="26"/>
            </w:rPr>
          </w:rPrChange>
        </w:rPr>
        <w:t>phần</w:t>
      </w:r>
      <w:proofErr w:type="spellEnd"/>
      <w:r w:rsidRPr="00B41112">
        <w:rPr>
          <w:sz w:val="26"/>
          <w:szCs w:val="26"/>
          <w:rPrChange w:id="13230" w:author="Le Minh Nghia" w:date="2019-10-09T10:56:00Z">
            <w:rPr>
              <w:sz w:val="26"/>
              <w:szCs w:val="26"/>
            </w:rPr>
          </w:rPrChange>
        </w:rPr>
        <w:t xml:space="preserve"> </w:t>
      </w:r>
      <w:proofErr w:type="spellStart"/>
      <w:r w:rsidRPr="00B41112">
        <w:rPr>
          <w:sz w:val="26"/>
          <w:szCs w:val="26"/>
          <w:rPrChange w:id="13231" w:author="Le Minh Nghia" w:date="2019-10-09T10:56:00Z">
            <w:rPr>
              <w:sz w:val="26"/>
              <w:szCs w:val="26"/>
            </w:rPr>
          </w:rPrChange>
        </w:rPr>
        <w:t>mềm</w:t>
      </w:r>
      <w:proofErr w:type="spellEnd"/>
      <w:r w:rsidRPr="00B41112">
        <w:rPr>
          <w:sz w:val="26"/>
          <w:szCs w:val="26"/>
          <w:rPrChange w:id="13232" w:author="Le Minh Nghia" w:date="2019-10-09T10:56:00Z">
            <w:rPr>
              <w:sz w:val="26"/>
              <w:szCs w:val="26"/>
            </w:rPr>
          </w:rPrChange>
        </w:rPr>
        <w:t xml:space="preserve"> </w:t>
      </w:r>
      <w:proofErr w:type="spellStart"/>
      <w:r w:rsidRPr="00B41112">
        <w:rPr>
          <w:sz w:val="26"/>
          <w:szCs w:val="26"/>
          <w:rPrChange w:id="13233" w:author="Le Minh Nghia" w:date="2019-10-09T10:56:00Z">
            <w:rPr>
              <w:sz w:val="26"/>
              <w:szCs w:val="26"/>
            </w:rPr>
          </w:rPrChange>
        </w:rPr>
        <w:t>tích</w:t>
      </w:r>
      <w:proofErr w:type="spellEnd"/>
      <w:r w:rsidRPr="00B41112">
        <w:rPr>
          <w:sz w:val="26"/>
          <w:szCs w:val="26"/>
          <w:rPrChange w:id="13234" w:author="Le Minh Nghia" w:date="2019-10-09T10:56:00Z">
            <w:rPr>
              <w:sz w:val="26"/>
              <w:szCs w:val="26"/>
            </w:rPr>
          </w:rPrChange>
        </w:rPr>
        <w:t xml:space="preserve"> </w:t>
      </w:r>
      <w:proofErr w:type="spellStart"/>
      <w:r w:rsidRPr="00B41112">
        <w:rPr>
          <w:sz w:val="26"/>
          <w:szCs w:val="26"/>
          <w:rPrChange w:id="13235" w:author="Le Minh Nghia" w:date="2019-10-09T10:56:00Z">
            <w:rPr>
              <w:sz w:val="26"/>
              <w:szCs w:val="26"/>
            </w:rPr>
          </w:rPrChange>
        </w:rPr>
        <w:t>hợp</w:t>
      </w:r>
      <w:proofErr w:type="spellEnd"/>
      <w:r w:rsidRPr="00B41112">
        <w:rPr>
          <w:sz w:val="26"/>
          <w:szCs w:val="26"/>
          <w:rPrChange w:id="13236" w:author="Le Minh Nghia" w:date="2019-10-09T10:56:00Z">
            <w:rPr>
              <w:sz w:val="26"/>
              <w:szCs w:val="26"/>
            </w:rPr>
          </w:rPrChange>
        </w:rPr>
        <w:t xml:space="preserve"> XAMPP. </w:t>
      </w:r>
      <w:proofErr w:type="spellStart"/>
      <w:r w:rsidRPr="00B41112">
        <w:rPr>
          <w:sz w:val="26"/>
          <w:szCs w:val="26"/>
          <w:rPrChange w:id="13237" w:author="Le Minh Nghia" w:date="2019-10-09T10:56:00Z">
            <w:rPr>
              <w:sz w:val="26"/>
              <w:szCs w:val="26"/>
            </w:rPr>
          </w:rPrChange>
        </w:rPr>
        <w:t>Qúa</w:t>
      </w:r>
      <w:proofErr w:type="spellEnd"/>
      <w:r w:rsidRPr="00B41112">
        <w:rPr>
          <w:sz w:val="26"/>
          <w:szCs w:val="26"/>
          <w:rPrChange w:id="13238" w:author="Le Minh Nghia" w:date="2019-10-09T10:56:00Z">
            <w:rPr>
              <w:sz w:val="26"/>
              <w:szCs w:val="26"/>
            </w:rPr>
          </w:rPrChange>
        </w:rPr>
        <w:t xml:space="preserve"> </w:t>
      </w:r>
      <w:proofErr w:type="spellStart"/>
      <w:r w:rsidRPr="00B41112">
        <w:rPr>
          <w:sz w:val="26"/>
          <w:szCs w:val="26"/>
          <w:rPrChange w:id="13239" w:author="Le Minh Nghia" w:date="2019-10-09T10:56:00Z">
            <w:rPr>
              <w:sz w:val="26"/>
              <w:szCs w:val="26"/>
            </w:rPr>
          </w:rPrChange>
        </w:rPr>
        <w:t>trình</w:t>
      </w:r>
      <w:proofErr w:type="spellEnd"/>
      <w:r w:rsidRPr="00B41112">
        <w:rPr>
          <w:sz w:val="26"/>
          <w:szCs w:val="26"/>
          <w:rPrChange w:id="13240" w:author="Le Minh Nghia" w:date="2019-10-09T10:56:00Z">
            <w:rPr>
              <w:sz w:val="26"/>
              <w:szCs w:val="26"/>
            </w:rPr>
          </w:rPrChange>
        </w:rPr>
        <w:t xml:space="preserve"> </w:t>
      </w:r>
      <w:proofErr w:type="spellStart"/>
      <w:r w:rsidRPr="00B41112">
        <w:rPr>
          <w:sz w:val="26"/>
          <w:szCs w:val="26"/>
          <w:rPrChange w:id="13241" w:author="Le Minh Nghia" w:date="2019-10-09T10:56:00Z">
            <w:rPr>
              <w:sz w:val="26"/>
              <w:szCs w:val="26"/>
            </w:rPr>
          </w:rPrChange>
        </w:rPr>
        <w:t>cài</w:t>
      </w:r>
      <w:proofErr w:type="spellEnd"/>
      <w:r w:rsidRPr="00B41112">
        <w:rPr>
          <w:sz w:val="26"/>
          <w:szCs w:val="26"/>
          <w:rPrChange w:id="13242" w:author="Le Minh Nghia" w:date="2019-10-09T10:56:00Z">
            <w:rPr>
              <w:sz w:val="26"/>
              <w:szCs w:val="26"/>
            </w:rPr>
          </w:rPrChange>
        </w:rPr>
        <w:t xml:space="preserve"> </w:t>
      </w:r>
      <w:proofErr w:type="spellStart"/>
      <w:r w:rsidRPr="00B41112">
        <w:rPr>
          <w:sz w:val="26"/>
          <w:szCs w:val="26"/>
          <w:rPrChange w:id="13243" w:author="Le Minh Nghia" w:date="2019-10-09T10:56:00Z">
            <w:rPr>
              <w:sz w:val="26"/>
              <w:szCs w:val="26"/>
            </w:rPr>
          </w:rPrChange>
        </w:rPr>
        <w:t>đặt</w:t>
      </w:r>
      <w:proofErr w:type="spellEnd"/>
      <w:r w:rsidRPr="00B41112">
        <w:rPr>
          <w:sz w:val="26"/>
          <w:szCs w:val="26"/>
          <w:rPrChange w:id="13244" w:author="Le Minh Nghia" w:date="2019-10-09T10:56:00Z">
            <w:rPr>
              <w:sz w:val="26"/>
              <w:szCs w:val="26"/>
            </w:rPr>
          </w:rPrChange>
        </w:rPr>
        <w:t xml:space="preserve"> </w:t>
      </w:r>
      <w:proofErr w:type="spellStart"/>
      <w:r w:rsidRPr="00B41112">
        <w:rPr>
          <w:sz w:val="26"/>
          <w:szCs w:val="26"/>
          <w:rPrChange w:id="13245" w:author="Le Minh Nghia" w:date="2019-10-09T10:56:00Z">
            <w:rPr>
              <w:sz w:val="26"/>
              <w:szCs w:val="26"/>
            </w:rPr>
          </w:rPrChange>
        </w:rPr>
        <w:t>như</w:t>
      </w:r>
      <w:proofErr w:type="spellEnd"/>
      <w:r w:rsidRPr="00B41112">
        <w:rPr>
          <w:sz w:val="26"/>
          <w:szCs w:val="26"/>
          <w:rPrChange w:id="13246" w:author="Le Minh Nghia" w:date="2019-10-09T10:56:00Z">
            <w:rPr>
              <w:sz w:val="26"/>
              <w:szCs w:val="26"/>
            </w:rPr>
          </w:rPrChange>
        </w:rPr>
        <w:t xml:space="preserve"> </w:t>
      </w:r>
      <w:proofErr w:type="spellStart"/>
      <w:r w:rsidRPr="00B41112">
        <w:rPr>
          <w:sz w:val="26"/>
          <w:szCs w:val="26"/>
          <w:rPrChange w:id="13247" w:author="Le Minh Nghia" w:date="2019-10-09T10:56:00Z">
            <w:rPr>
              <w:sz w:val="26"/>
              <w:szCs w:val="26"/>
            </w:rPr>
          </w:rPrChange>
        </w:rPr>
        <w:t>sau</w:t>
      </w:r>
      <w:proofErr w:type="spellEnd"/>
      <w:r w:rsidRPr="00B41112">
        <w:rPr>
          <w:sz w:val="26"/>
          <w:szCs w:val="26"/>
          <w:rPrChange w:id="13248" w:author="Le Minh Nghia" w:date="2019-10-09T10:56:00Z">
            <w:rPr>
              <w:sz w:val="26"/>
              <w:szCs w:val="26"/>
            </w:rPr>
          </w:rPrChange>
        </w:rPr>
        <w:t>:</w:t>
      </w:r>
    </w:p>
    <w:p w:rsidR="00AF6CF9" w:rsidRPr="00B41112" w:rsidRDefault="00AF6CF9" w:rsidP="00334D9A">
      <w:pPr>
        <w:pStyle w:val="ListParagraph"/>
        <w:spacing w:line="360" w:lineRule="auto"/>
        <w:ind w:firstLine="720"/>
        <w:rPr>
          <w:sz w:val="26"/>
          <w:szCs w:val="26"/>
          <w:rPrChange w:id="13249" w:author="Le Minh Nghia" w:date="2019-10-09T10:56:00Z">
            <w:rPr>
              <w:sz w:val="26"/>
              <w:szCs w:val="26"/>
            </w:rPr>
          </w:rPrChange>
        </w:rPr>
      </w:pPr>
      <w:proofErr w:type="spellStart"/>
      <w:r w:rsidRPr="00B41112">
        <w:rPr>
          <w:sz w:val="26"/>
          <w:szCs w:val="26"/>
          <w:rPrChange w:id="13250" w:author="Le Minh Nghia" w:date="2019-10-09T10:56:00Z">
            <w:rPr>
              <w:sz w:val="26"/>
              <w:szCs w:val="26"/>
            </w:rPr>
          </w:rPrChange>
        </w:rPr>
        <w:t>Đầu</w:t>
      </w:r>
      <w:proofErr w:type="spellEnd"/>
      <w:r w:rsidRPr="00B41112">
        <w:rPr>
          <w:sz w:val="26"/>
          <w:szCs w:val="26"/>
          <w:rPrChange w:id="13251" w:author="Le Minh Nghia" w:date="2019-10-09T10:56:00Z">
            <w:rPr>
              <w:sz w:val="26"/>
              <w:szCs w:val="26"/>
            </w:rPr>
          </w:rPrChange>
        </w:rPr>
        <w:t xml:space="preserve"> </w:t>
      </w:r>
      <w:proofErr w:type="spellStart"/>
      <w:r w:rsidRPr="00B41112">
        <w:rPr>
          <w:sz w:val="26"/>
          <w:szCs w:val="26"/>
          <w:rPrChange w:id="13252" w:author="Le Minh Nghia" w:date="2019-10-09T10:56:00Z">
            <w:rPr>
              <w:sz w:val="26"/>
              <w:szCs w:val="26"/>
            </w:rPr>
          </w:rPrChange>
        </w:rPr>
        <w:t>tiên</w:t>
      </w:r>
      <w:proofErr w:type="spellEnd"/>
      <w:r w:rsidRPr="00B41112">
        <w:rPr>
          <w:sz w:val="26"/>
          <w:szCs w:val="26"/>
          <w:rPrChange w:id="13253" w:author="Le Minh Nghia" w:date="2019-10-09T10:56:00Z">
            <w:rPr>
              <w:sz w:val="26"/>
              <w:szCs w:val="26"/>
            </w:rPr>
          </w:rPrChange>
        </w:rPr>
        <w:t xml:space="preserve"> </w:t>
      </w:r>
      <w:proofErr w:type="spellStart"/>
      <w:r w:rsidRPr="00B41112">
        <w:rPr>
          <w:sz w:val="26"/>
          <w:szCs w:val="26"/>
          <w:rPrChange w:id="13254" w:author="Le Minh Nghia" w:date="2019-10-09T10:56:00Z">
            <w:rPr>
              <w:sz w:val="26"/>
              <w:szCs w:val="26"/>
            </w:rPr>
          </w:rPrChange>
        </w:rPr>
        <w:t>tải</w:t>
      </w:r>
      <w:proofErr w:type="spellEnd"/>
      <w:r w:rsidRPr="00B41112">
        <w:rPr>
          <w:sz w:val="26"/>
          <w:szCs w:val="26"/>
          <w:rPrChange w:id="13255" w:author="Le Minh Nghia" w:date="2019-10-09T10:56:00Z">
            <w:rPr>
              <w:sz w:val="26"/>
              <w:szCs w:val="26"/>
            </w:rPr>
          </w:rPrChange>
        </w:rPr>
        <w:t xml:space="preserve"> XAMPP </w:t>
      </w:r>
      <w:proofErr w:type="spellStart"/>
      <w:r w:rsidRPr="00B41112">
        <w:rPr>
          <w:sz w:val="26"/>
          <w:szCs w:val="26"/>
          <w:rPrChange w:id="13256" w:author="Le Minh Nghia" w:date="2019-10-09T10:56:00Z">
            <w:rPr>
              <w:sz w:val="26"/>
              <w:szCs w:val="26"/>
            </w:rPr>
          </w:rPrChange>
        </w:rPr>
        <w:t>phiên</w:t>
      </w:r>
      <w:proofErr w:type="spellEnd"/>
      <w:r w:rsidRPr="00B41112">
        <w:rPr>
          <w:sz w:val="26"/>
          <w:szCs w:val="26"/>
          <w:rPrChange w:id="13257" w:author="Le Minh Nghia" w:date="2019-10-09T10:56:00Z">
            <w:rPr>
              <w:sz w:val="26"/>
              <w:szCs w:val="26"/>
            </w:rPr>
          </w:rPrChange>
        </w:rPr>
        <w:t xml:space="preserve"> </w:t>
      </w:r>
      <w:proofErr w:type="spellStart"/>
      <w:r w:rsidRPr="00B41112">
        <w:rPr>
          <w:sz w:val="26"/>
          <w:szCs w:val="26"/>
          <w:rPrChange w:id="13258" w:author="Le Minh Nghia" w:date="2019-10-09T10:56:00Z">
            <w:rPr>
              <w:sz w:val="26"/>
              <w:szCs w:val="26"/>
            </w:rPr>
          </w:rPrChange>
        </w:rPr>
        <w:t>bản</w:t>
      </w:r>
      <w:proofErr w:type="spellEnd"/>
      <w:r w:rsidRPr="00B41112">
        <w:rPr>
          <w:sz w:val="26"/>
          <w:szCs w:val="26"/>
          <w:rPrChange w:id="13259" w:author="Le Minh Nghia" w:date="2019-10-09T10:56:00Z">
            <w:rPr>
              <w:sz w:val="26"/>
              <w:szCs w:val="26"/>
            </w:rPr>
          </w:rPrChange>
        </w:rPr>
        <w:t xml:space="preserve"> 7.x </w:t>
      </w:r>
      <w:proofErr w:type="spellStart"/>
      <w:r w:rsidRPr="00B41112">
        <w:rPr>
          <w:sz w:val="26"/>
          <w:szCs w:val="26"/>
          <w:rPrChange w:id="13260" w:author="Le Minh Nghia" w:date="2019-10-09T10:56:00Z">
            <w:rPr>
              <w:sz w:val="26"/>
              <w:szCs w:val="26"/>
            </w:rPr>
          </w:rPrChange>
        </w:rPr>
        <w:t>trở</w:t>
      </w:r>
      <w:proofErr w:type="spellEnd"/>
      <w:r w:rsidRPr="00B41112">
        <w:rPr>
          <w:sz w:val="26"/>
          <w:szCs w:val="26"/>
          <w:rPrChange w:id="13261" w:author="Le Minh Nghia" w:date="2019-10-09T10:56:00Z">
            <w:rPr>
              <w:sz w:val="26"/>
              <w:szCs w:val="26"/>
            </w:rPr>
          </w:rPrChange>
        </w:rPr>
        <w:t xml:space="preserve"> </w:t>
      </w:r>
      <w:proofErr w:type="spellStart"/>
      <w:r w:rsidRPr="00B41112">
        <w:rPr>
          <w:sz w:val="26"/>
          <w:szCs w:val="26"/>
          <w:rPrChange w:id="13262" w:author="Le Minh Nghia" w:date="2019-10-09T10:56:00Z">
            <w:rPr>
              <w:sz w:val="26"/>
              <w:szCs w:val="26"/>
            </w:rPr>
          </w:rPrChange>
        </w:rPr>
        <w:t>lên</w:t>
      </w:r>
      <w:proofErr w:type="spellEnd"/>
      <w:r w:rsidRPr="00B41112">
        <w:rPr>
          <w:sz w:val="26"/>
          <w:szCs w:val="26"/>
          <w:rPrChange w:id="13263" w:author="Le Minh Nghia" w:date="2019-10-09T10:56:00Z">
            <w:rPr>
              <w:sz w:val="26"/>
              <w:szCs w:val="26"/>
            </w:rPr>
          </w:rPrChange>
        </w:rPr>
        <w:t xml:space="preserve"> </w:t>
      </w:r>
      <w:proofErr w:type="spellStart"/>
      <w:r w:rsidRPr="00B41112">
        <w:rPr>
          <w:sz w:val="26"/>
          <w:szCs w:val="26"/>
          <w:rPrChange w:id="13264" w:author="Le Minh Nghia" w:date="2019-10-09T10:56:00Z">
            <w:rPr>
              <w:sz w:val="26"/>
              <w:szCs w:val="26"/>
            </w:rPr>
          </w:rPrChange>
        </w:rPr>
        <w:t>tại</w:t>
      </w:r>
      <w:proofErr w:type="spellEnd"/>
      <w:r w:rsidRPr="00B41112">
        <w:rPr>
          <w:sz w:val="26"/>
          <w:szCs w:val="26"/>
          <w:rPrChange w:id="13265" w:author="Le Minh Nghia" w:date="2019-10-09T10:56:00Z">
            <w:rPr>
              <w:sz w:val="26"/>
              <w:szCs w:val="26"/>
            </w:rPr>
          </w:rPrChange>
        </w:rPr>
        <w:t xml:space="preserve"> </w:t>
      </w:r>
      <w:proofErr w:type="spellStart"/>
      <w:r w:rsidRPr="00B41112">
        <w:rPr>
          <w:sz w:val="26"/>
          <w:szCs w:val="26"/>
          <w:rPrChange w:id="13266" w:author="Le Minh Nghia" w:date="2019-10-09T10:56:00Z">
            <w:rPr>
              <w:sz w:val="26"/>
              <w:szCs w:val="26"/>
            </w:rPr>
          </w:rPrChange>
        </w:rPr>
        <w:t>trang</w:t>
      </w:r>
      <w:proofErr w:type="spellEnd"/>
      <w:r w:rsidRPr="00B41112">
        <w:rPr>
          <w:sz w:val="26"/>
          <w:szCs w:val="26"/>
          <w:rPrChange w:id="13267" w:author="Le Minh Nghia" w:date="2019-10-09T10:56:00Z">
            <w:rPr>
              <w:sz w:val="26"/>
              <w:szCs w:val="26"/>
            </w:rPr>
          </w:rPrChange>
        </w:rPr>
        <w:t xml:space="preserve"> </w:t>
      </w:r>
      <w:r w:rsidR="00B41112" w:rsidRPr="00B41112">
        <w:rPr>
          <w:sz w:val="26"/>
          <w:szCs w:val="26"/>
          <w:rPrChange w:id="13268" w:author="Le Minh Nghia" w:date="2019-10-09T10:56:00Z">
            <w:rPr/>
          </w:rPrChange>
        </w:rPr>
        <w:fldChar w:fldCharType="begin"/>
      </w:r>
      <w:r w:rsidR="00B41112" w:rsidRPr="00B41112">
        <w:rPr>
          <w:sz w:val="26"/>
          <w:szCs w:val="26"/>
          <w:rPrChange w:id="13269" w:author="Le Minh Nghia" w:date="2019-10-09T10:56:00Z">
            <w:rPr/>
          </w:rPrChange>
        </w:rPr>
        <w:instrText xml:space="preserve"> HYPERLINK "http://www.apachefriends.org" </w:instrText>
      </w:r>
      <w:r w:rsidR="00B41112" w:rsidRPr="00B41112">
        <w:rPr>
          <w:sz w:val="26"/>
          <w:szCs w:val="26"/>
          <w:rPrChange w:id="13270" w:author="Le Minh Nghia" w:date="2019-10-09T10:56:00Z">
            <w:rPr/>
          </w:rPrChange>
        </w:rPr>
        <w:fldChar w:fldCharType="separate"/>
      </w:r>
      <w:r w:rsidRPr="00B41112">
        <w:rPr>
          <w:rStyle w:val="Hyperlink"/>
          <w:sz w:val="26"/>
          <w:szCs w:val="26"/>
          <w:rPrChange w:id="13271" w:author="Le Minh Nghia" w:date="2019-10-09T10:56:00Z">
            <w:rPr>
              <w:rStyle w:val="Hyperlink"/>
              <w:sz w:val="26"/>
              <w:szCs w:val="26"/>
            </w:rPr>
          </w:rPrChange>
        </w:rPr>
        <w:t>http://www.apachefriends.org</w:t>
      </w:r>
      <w:r w:rsidR="00B41112" w:rsidRPr="00B41112">
        <w:rPr>
          <w:rStyle w:val="Hyperlink"/>
          <w:sz w:val="26"/>
          <w:szCs w:val="26"/>
          <w:rPrChange w:id="13272" w:author="Le Minh Nghia" w:date="2019-10-09T10:56:00Z">
            <w:rPr>
              <w:rStyle w:val="Hyperlink"/>
              <w:sz w:val="26"/>
              <w:szCs w:val="26"/>
            </w:rPr>
          </w:rPrChange>
        </w:rPr>
        <w:fldChar w:fldCharType="end"/>
      </w:r>
      <w:r w:rsidRPr="00B41112">
        <w:rPr>
          <w:sz w:val="26"/>
          <w:szCs w:val="26"/>
          <w:rPrChange w:id="13273" w:author="Le Minh Nghia" w:date="2019-10-09T10:56:00Z">
            <w:rPr>
              <w:sz w:val="26"/>
              <w:szCs w:val="26"/>
            </w:rPr>
          </w:rPrChange>
        </w:rPr>
        <w:t xml:space="preserve"> </w:t>
      </w:r>
      <w:proofErr w:type="spellStart"/>
      <w:r w:rsidRPr="00B41112">
        <w:rPr>
          <w:sz w:val="26"/>
          <w:szCs w:val="26"/>
          <w:rPrChange w:id="13274" w:author="Le Minh Nghia" w:date="2019-10-09T10:56:00Z">
            <w:rPr>
              <w:sz w:val="26"/>
              <w:szCs w:val="26"/>
            </w:rPr>
          </w:rPrChange>
        </w:rPr>
        <w:t>sau</w:t>
      </w:r>
      <w:proofErr w:type="spellEnd"/>
      <w:r w:rsidRPr="00B41112">
        <w:rPr>
          <w:sz w:val="26"/>
          <w:szCs w:val="26"/>
          <w:rPrChange w:id="13275" w:author="Le Minh Nghia" w:date="2019-10-09T10:56:00Z">
            <w:rPr>
              <w:sz w:val="26"/>
              <w:szCs w:val="26"/>
            </w:rPr>
          </w:rPrChange>
        </w:rPr>
        <w:t xml:space="preserve"> </w:t>
      </w:r>
      <w:proofErr w:type="spellStart"/>
      <w:r w:rsidRPr="00B41112">
        <w:rPr>
          <w:sz w:val="26"/>
          <w:szCs w:val="26"/>
          <w:rPrChange w:id="13276" w:author="Le Minh Nghia" w:date="2019-10-09T10:56:00Z">
            <w:rPr>
              <w:sz w:val="26"/>
              <w:szCs w:val="26"/>
            </w:rPr>
          </w:rPrChange>
        </w:rPr>
        <w:t>đó</w:t>
      </w:r>
      <w:proofErr w:type="spellEnd"/>
      <w:r w:rsidRPr="00B41112">
        <w:rPr>
          <w:sz w:val="26"/>
          <w:szCs w:val="26"/>
          <w:rPrChange w:id="13277" w:author="Le Minh Nghia" w:date="2019-10-09T10:56:00Z">
            <w:rPr>
              <w:sz w:val="26"/>
              <w:szCs w:val="26"/>
            </w:rPr>
          </w:rPrChange>
        </w:rPr>
        <w:t xml:space="preserve"> </w:t>
      </w:r>
      <w:proofErr w:type="spellStart"/>
      <w:r w:rsidRPr="00B41112">
        <w:rPr>
          <w:sz w:val="26"/>
          <w:szCs w:val="26"/>
          <w:rPrChange w:id="13278" w:author="Le Minh Nghia" w:date="2019-10-09T10:56:00Z">
            <w:rPr>
              <w:sz w:val="26"/>
              <w:szCs w:val="26"/>
            </w:rPr>
          </w:rPrChange>
        </w:rPr>
        <w:t>chạy</w:t>
      </w:r>
      <w:proofErr w:type="spellEnd"/>
      <w:r w:rsidRPr="00B41112">
        <w:rPr>
          <w:sz w:val="26"/>
          <w:szCs w:val="26"/>
          <w:rPrChange w:id="13279" w:author="Le Minh Nghia" w:date="2019-10-09T10:56:00Z">
            <w:rPr>
              <w:sz w:val="26"/>
              <w:szCs w:val="26"/>
            </w:rPr>
          </w:rPrChange>
        </w:rPr>
        <w:t xml:space="preserve"> file </w:t>
      </w:r>
      <w:proofErr w:type="spellStart"/>
      <w:r w:rsidRPr="00B41112">
        <w:rPr>
          <w:sz w:val="26"/>
          <w:szCs w:val="26"/>
          <w:rPrChange w:id="13280" w:author="Le Minh Nghia" w:date="2019-10-09T10:56:00Z">
            <w:rPr>
              <w:sz w:val="26"/>
              <w:szCs w:val="26"/>
            </w:rPr>
          </w:rPrChange>
        </w:rPr>
        <w:t>cài</w:t>
      </w:r>
      <w:proofErr w:type="spellEnd"/>
      <w:r w:rsidRPr="00B41112">
        <w:rPr>
          <w:sz w:val="26"/>
          <w:szCs w:val="26"/>
          <w:rPrChange w:id="13281" w:author="Le Minh Nghia" w:date="2019-10-09T10:56:00Z">
            <w:rPr>
              <w:sz w:val="26"/>
              <w:szCs w:val="26"/>
            </w:rPr>
          </w:rPrChange>
        </w:rPr>
        <w:t xml:space="preserve"> </w:t>
      </w:r>
      <w:proofErr w:type="spellStart"/>
      <w:r w:rsidRPr="00B41112">
        <w:rPr>
          <w:sz w:val="26"/>
          <w:szCs w:val="26"/>
          <w:rPrChange w:id="13282" w:author="Le Minh Nghia" w:date="2019-10-09T10:56:00Z">
            <w:rPr>
              <w:sz w:val="26"/>
              <w:szCs w:val="26"/>
            </w:rPr>
          </w:rPrChange>
        </w:rPr>
        <w:t>đặt</w:t>
      </w:r>
      <w:proofErr w:type="spellEnd"/>
      <w:r w:rsidRPr="00B41112">
        <w:rPr>
          <w:sz w:val="26"/>
          <w:szCs w:val="26"/>
          <w:rPrChange w:id="13283" w:author="Le Minh Nghia" w:date="2019-10-09T10:56:00Z">
            <w:rPr>
              <w:sz w:val="26"/>
              <w:szCs w:val="26"/>
            </w:rPr>
          </w:rPrChange>
        </w:rPr>
        <w:t xml:space="preserve"> </w:t>
      </w:r>
      <w:proofErr w:type="spellStart"/>
      <w:r w:rsidRPr="00B41112">
        <w:rPr>
          <w:sz w:val="26"/>
          <w:szCs w:val="26"/>
          <w:rPrChange w:id="13284" w:author="Le Minh Nghia" w:date="2019-10-09T10:56:00Z">
            <w:rPr>
              <w:sz w:val="26"/>
              <w:szCs w:val="26"/>
            </w:rPr>
          </w:rPrChange>
        </w:rPr>
        <w:t>chương</w:t>
      </w:r>
      <w:proofErr w:type="spellEnd"/>
      <w:r w:rsidRPr="00B41112">
        <w:rPr>
          <w:sz w:val="26"/>
          <w:szCs w:val="26"/>
          <w:rPrChange w:id="13285" w:author="Le Minh Nghia" w:date="2019-10-09T10:56:00Z">
            <w:rPr>
              <w:sz w:val="26"/>
              <w:szCs w:val="26"/>
            </w:rPr>
          </w:rPrChange>
        </w:rPr>
        <w:t xml:space="preserve"> </w:t>
      </w:r>
      <w:proofErr w:type="spellStart"/>
      <w:r w:rsidRPr="00B41112">
        <w:rPr>
          <w:sz w:val="26"/>
          <w:szCs w:val="26"/>
          <w:rPrChange w:id="13286" w:author="Le Minh Nghia" w:date="2019-10-09T10:56:00Z">
            <w:rPr>
              <w:sz w:val="26"/>
              <w:szCs w:val="26"/>
            </w:rPr>
          </w:rPrChange>
        </w:rPr>
        <w:t>trình</w:t>
      </w:r>
      <w:proofErr w:type="spellEnd"/>
      <w:r w:rsidRPr="00B41112">
        <w:rPr>
          <w:sz w:val="26"/>
          <w:szCs w:val="26"/>
          <w:rPrChange w:id="13287" w:author="Le Minh Nghia" w:date="2019-10-09T10:56:00Z">
            <w:rPr>
              <w:sz w:val="26"/>
              <w:szCs w:val="26"/>
            </w:rPr>
          </w:rPrChange>
        </w:rPr>
        <w:t>.</w:t>
      </w:r>
    </w:p>
    <w:p w:rsidR="00AF6CF9" w:rsidRPr="00B41112" w:rsidRDefault="00AF6CF9" w:rsidP="00334D9A">
      <w:pPr>
        <w:pStyle w:val="ListParagraph"/>
        <w:spacing w:line="360" w:lineRule="auto"/>
        <w:ind w:firstLine="720"/>
        <w:rPr>
          <w:sz w:val="26"/>
          <w:szCs w:val="26"/>
          <w:rPrChange w:id="13288" w:author="Le Minh Nghia" w:date="2019-10-09T10:56:00Z">
            <w:rPr>
              <w:sz w:val="26"/>
              <w:szCs w:val="26"/>
            </w:rPr>
          </w:rPrChange>
        </w:rPr>
      </w:pPr>
      <w:r w:rsidRPr="00B41112">
        <w:rPr>
          <w:sz w:val="26"/>
          <w:szCs w:val="26"/>
          <w:rPrChange w:id="13289" w:author="Le Minh Nghia" w:date="2019-10-09T10:56:00Z">
            <w:rPr>
              <w:sz w:val="26"/>
              <w:szCs w:val="26"/>
            </w:rPr>
          </w:rPrChange>
        </w:rPr>
        <w:t xml:space="preserve">Sau </w:t>
      </w:r>
      <w:proofErr w:type="spellStart"/>
      <w:r w:rsidRPr="00B41112">
        <w:rPr>
          <w:sz w:val="26"/>
          <w:szCs w:val="26"/>
          <w:rPrChange w:id="13290" w:author="Le Minh Nghia" w:date="2019-10-09T10:56:00Z">
            <w:rPr>
              <w:sz w:val="26"/>
              <w:szCs w:val="26"/>
            </w:rPr>
          </w:rPrChange>
        </w:rPr>
        <w:t>khi</w:t>
      </w:r>
      <w:proofErr w:type="spellEnd"/>
      <w:r w:rsidRPr="00B41112">
        <w:rPr>
          <w:sz w:val="26"/>
          <w:szCs w:val="26"/>
          <w:rPrChange w:id="13291" w:author="Le Minh Nghia" w:date="2019-10-09T10:56:00Z">
            <w:rPr>
              <w:sz w:val="26"/>
              <w:szCs w:val="26"/>
            </w:rPr>
          </w:rPrChange>
        </w:rPr>
        <w:t xml:space="preserve"> </w:t>
      </w:r>
      <w:proofErr w:type="spellStart"/>
      <w:r w:rsidRPr="00B41112">
        <w:rPr>
          <w:sz w:val="26"/>
          <w:szCs w:val="26"/>
          <w:rPrChange w:id="13292" w:author="Le Minh Nghia" w:date="2019-10-09T10:56:00Z">
            <w:rPr>
              <w:sz w:val="26"/>
              <w:szCs w:val="26"/>
            </w:rPr>
          </w:rPrChange>
        </w:rPr>
        <w:t>cài</w:t>
      </w:r>
      <w:proofErr w:type="spellEnd"/>
      <w:r w:rsidRPr="00B41112">
        <w:rPr>
          <w:sz w:val="26"/>
          <w:szCs w:val="26"/>
          <w:rPrChange w:id="13293" w:author="Le Minh Nghia" w:date="2019-10-09T10:56:00Z">
            <w:rPr>
              <w:sz w:val="26"/>
              <w:szCs w:val="26"/>
            </w:rPr>
          </w:rPrChange>
        </w:rPr>
        <w:t xml:space="preserve"> </w:t>
      </w:r>
      <w:proofErr w:type="spellStart"/>
      <w:r w:rsidRPr="00B41112">
        <w:rPr>
          <w:sz w:val="26"/>
          <w:szCs w:val="26"/>
          <w:rPrChange w:id="13294" w:author="Le Minh Nghia" w:date="2019-10-09T10:56:00Z">
            <w:rPr>
              <w:sz w:val="26"/>
              <w:szCs w:val="26"/>
            </w:rPr>
          </w:rPrChange>
        </w:rPr>
        <w:t>đặng</w:t>
      </w:r>
      <w:proofErr w:type="spellEnd"/>
      <w:r w:rsidRPr="00B41112">
        <w:rPr>
          <w:sz w:val="26"/>
          <w:szCs w:val="26"/>
          <w:rPrChange w:id="13295" w:author="Le Minh Nghia" w:date="2019-10-09T10:56:00Z">
            <w:rPr>
              <w:sz w:val="26"/>
              <w:szCs w:val="26"/>
            </w:rPr>
          </w:rPrChange>
        </w:rPr>
        <w:t xml:space="preserve"> </w:t>
      </w:r>
      <w:proofErr w:type="spellStart"/>
      <w:r w:rsidRPr="00B41112">
        <w:rPr>
          <w:sz w:val="26"/>
          <w:szCs w:val="26"/>
          <w:rPrChange w:id="13296" w:author="Le Minh Nghia" w:date="2019-10-09T10:56:00Z">
            <w:rPr>
              <w:sz w:val="26"/>
              <w:szCs w:val="26"/>
            </w:rPr>
          </w:rPrChange>
        </w:rPr>
        <w:t>thành</w:t>
      </w:r>
      <w:proofErr w:type="spellEnd"/>
      <w:r w:rsidRPr="00B41112">
        <w:rPr>
          <w:sz w:val="26"/>
          <w:szCs w:val="26"/>
          <w:rPrChange w:id="13297" w:author="Le Minh Nghia" w:date="2019-10-09T10:56:00Z">
            <w:rPr>
              <w:sz w:val="26"/>
              <w:szCs w:val="26"/>
            </w:rPr>
          </w:rPrChange>
        </w:rPr>
        <w:t xml:space="preserve"> </w:t>
      </w:r>
      <w:proofErr w:type="spellStart"/>
      <w:r w:rsidRPr="00B41112">
        <w:rPr>
          <w:sz w:val="26"/>
          <w:szCs w:val="26"/>
          <w:rPrChange w:id="13298" w:author="Le Minh Nghia" w:date="2019-10-09T10:56:00Z">
            <w:rPr>
              <w:sz w:val="26"/>
              <w:szCs w:val="26"/>
            </w:rPr>
          </w:rPrChange>
        </w:rPr>
        <w:t>công</w:t>
      </w:r>
      <w:proofErr w:type="spellEnd"/>
      <w:r w:rsidRPr="00B41112">
        <w:rPr>
          <w:sz w:val="26"/>
          <w:szCs w:val="26"/>
          <w:rPrChange w:id="13299" w:author="Le Minh Nghia" w:date="2019-10-09T10:56:00Z">
            <w:rPr>
              <w:sz w:val="26"/>
              <w:szCs w:val="26"/>
            </w:rPr>
          </w:rPrChange>
        </w:rPr>
        <w:t xml:space="preserve"> </w:t>
      </w:r>
      <w:proofErr w:type="spellStart"/>
      <w:r w:rsidRPr="00B41112">
        <w:rPr>
          <w:sz w:val="26"/>
          <w:szCs w:val="26"/>
          <w:rPrChange w:id="13300" w:author="Le Minh Nghia" w:date="2019-10-09T10:56:00Z">
            <w:rPr>
              <w:sz w:val="26"/>
              <w:szCs w:val="26"/>
            </w:rPr>
          </w:rPrChange>
        </w:rPr>
        <w:t>tiến</w:t>
      </w:r>
      <w:proofErr w:type="spellEnd"/>
      <w:r w:rsidRPr="00B41112">
        <w:rPr>
          <w:sz w:val="26"/>
          <w:szCs w:val="26"/>
          <w:rPrChange w:id="13301" w:author="Le Minh Nghia" w:date="2019-10-09T10:56:00Z">
            <w:rPr>
              <w:sz w:val="26"/>
              <w:szCs w:val="26"/>
            </w:rPr>
          </w:rPrChange>
        </w:rPr>
        <w:t xml:space="preserve"> </w:t>
      </w:r>
      <w:proofErr w:type="spellStart"/>
      <w:r w:rsidRPr="00B41112">
        <w:rPr>
          <w:sz w:val="26"/>
          <w:szCs w:val="26"/>
          <w:rPrChange w:id="13302" w:author="Le Minh Nghia" w:date="2019-10-09T10:56:00Z">
            <w:rPr>
              <w:sz w:val="26"/>
              <w:szCs w:val="26"/>
            </w:rPr>
          </w:rPrChange>
        </w:rPr>
        <w:t>hành</w:t>
      </w:r>
      <w:proofErr w:type="spellEnd"/>
      <w:r w:rsidRPr="00B41112">
        <w:rPr>
          <w:sz w:val="26"/>
          <w:szCs w:val="26"/>
          <w:rPrChange w:id="13303" w:author="Le Minh Nghia" w:date="2019-10-09T10:56:00Z">
            <w:rPr>
              <w:sz w:val="26"/>
              <w:szCs w:val="26"/>
            </w:rPr>
          </w:rPrChange>
        </w:rPr>
        <w:t xml:space="preserve"> </w:t>
      </w:r>
      <w:proofErr w:type="spellStart"/>
      <w:r w:rsidRPr="00B41112">
        <w:rPr>
          <w:sz w:val="26"/>
          <w:szCs w:val="26"/>
          <w:rPrChange w:id="13304" w:author="Le Minh Nghia" w:date="2019-10-09T10:56:00Z">
            <w:rPr>
              <w:sz w:val="26"/>
              <w:szCs w:val="26"/>
            </w:rPr>
          </w:rPrChange>
        </w:rPr>
        <w:t>khởi</w:t>
      </w:r>
      <w:proofErr w:type="spellEnd"/>
      <w:r w:rsidRPr="00B41112">
        <w:rPr>
          <w:sz w:val="26"/>
          <w:szCs w:val="26"/>
          <w:rPrChange w:id="13305" w:author="Le Minh Nghia" w:date="2019-10-09T10:56:00Z">
            <w:rPr>
              <w:sz w:val="26"/>
              <w:szCs w:val="26"/>
            </w:rPr>
          </w:rPrChange>
        </w:rPr>
        <w:t xml:space="preserve"> </w:t>
      </w:r>
      <w:proofErr w:type="spellStart"/>
      <w:r w:rsidRPr="00B41112">
        <w:rPr>
          <w:sz w:val="26"/>
          <w:szCs w:val="26"/>
          <w:rPrChange w:id="13306" w:author="Le Minh Nghia" w:date="2019-10-09T10:56:00Z">
            <w:rPr>
              <w:sz w:val="26"/>
              <w:szCs w:val="26"/>
            </w:rPr>
          </w:rPrChange>
        </w:rPr>
        <w:t>động</w:t>
      </w:r>
      <w:proofErr w:type="spellEnd"/>
      <w:r w:rsidRPr="00B41112">
        <w:rPr>
          <w:sz w:val="26"/>
          <w:szCs w:val="26"/>
          <w:rPrChange w:id="13307" w:author="Le Minh Nghia" w:date="2019-10-09T10:56:00Z">
            <w:rPr>
              <w:sz w:val="26"/>
              <w:szCs w:val="26"/>
            </w:rPr>
          </w:rPrChange>
        </w:rPr>
        <w:t xml:space="preserve"> </w:t>
      </w:r>
      <w:proofErr w:type="spellStart"/>
      <w:r w:rsidRPr="00B41112">
        <w:rPr>
          <w:sz w:val="26"/>
          <w:szCs w:val="26"/>
          <w:rPrChange w:id="13308" w:author="Le Minh Nghia" w:date="2019-10-09T10:56:00Z">
            <w:rPr>
              <w:sz w:val="26"/>
              <w:szCs w:val="26"/>
            </w:rPr>
          </w:rPrChange>
        </w:rPr>
        <w:t>WebServer</w:t>
      </w:r>
      <w:proofErr w:type="spellEnd"/>
      <w:r w:rsidRPr="00B41112">
        <w:rPr>
          <w:sz w:val="26"/>
          <w:szCs w:val="26"/>
          <w:rPrChange w:id="13309" w:author="Le Minh Nghia" w:date="2019-10-09T10:56:00Z">
            <w:rPr>
              <w:sz w:val="26"/>
              <w:szCs w:val="26"/>
            </w:rPr>
          </w:rPrChange>
        </w:rPr>
        <w:t xml:space="preserve"> Apache </w:t>
      </w:r>
      <w:proofErr w:type="spellStart"/>
      <w:r w:rsidRPr="00B41112">
        <w:rPr>
          <w:sz w:val="26"/>
          <w:szCs w:val="26"/>
          <w:rPrChange w:id="13310" w:author="Le Minh Nghia" w:date="2019-10-09T10:56:00Z">
            <w:rPr>
              <w:sz w:val="26"/>
              <w:szCs w:val="26"/>
            </w:rPr>
          </w:rPrChange>
        </w:rPr>
        <w:t>và</w:t>
      </w:r>
      <w:proofErr w:type="spellEnd"/>
      <w:r w:rsidRPr="00B41112">
        <w:rPr>
          <w:sz w:val="26"/>
          <w:szCs w:val="26"/>
          <w:rPrChange w:id="13311" w:author="Le Minh Nghia" w:date="2019-10-09T10:56:00Z">
            <w:rPr>
              <w:sz w:val="26"/>
              <w:szCs w:val="26"/>
            </w:rPr>
          </w:rPrChange>
        </w:rPr>
        <w:t xml:space="preserve"> </w:t>
      </w:r>
      <w:proofErr w:type="spellStart"/>
      <w:r w:rsidRPr="00B41112">
        <w:rPr>
          <w:sz w:val="26"/>
          <w:szCs w:val="26"/>
          <w:rPrChange w:id="13312" w:author="Le Minh Nghia" w:date="2019-10-09T10:56:00Z">
            <w:rPr>
              <w:sz w:val="26"/>
              <w:szCs w:val="26"/>
            </w:rPr>
          </w:rPrChange>
        </w:rPr>
        <w:t>hệ</w:t>
      </w:r>
      <w:proofErr w:type="spellEnd"/>
      <w:r w:rsidRPr="00B41112">
        <w:rPr>
          <w:sz w:val="26"/>
          <w:szCs w:val="26"/>
          <w:rPrChange w:id="13313" w:author="Le Minh Nghia" w:date="2019-10-09T10:56:00Z">
            <w:rPr>
              <w:sz w:val="26"/>
              <w:szCs w:val="26"/>
            </w:rPr>
          </w:rPrChange>
        </w:rPr>
        <w:t xml:space="preserve"> </w:t>
      </w:r>
      <w:proofErr w:type="spellStart"/>
      <w:r w:rsidRPr="00B41112">
        <w:rPr>
          <w:sz w:val="26"/>
          <w:szCs w:val="26"/>
          <w:rPrChange w:id="13314" w:author="Le Minh Nghia" w:date="2019-10-09T10:56:00Z">
            <w:rPr>
              <w:sz w:val="26"/>
              <w:szCs w:val="26"/>
            </w:rPr>
          </w:rPrChange>
        </w:rPr>
        <w:t>quản</w:t>
      </w:r>
      <w:proofErr w:type="spellEnd"/>
      <w:r w:rsidRPr="00B41112">
        <w:rPr>
          <w:sz w:val="26"/>
          <w:szCs w:val="26"/>
          <w:rPrChange w:id="13315" w:author="Le Minh Nghia" w:date="2019-10-09T10:56:00Z">
            <w:rPr>
              <w:sz w:val="26"/>
              <w:szCs w:val="26"/>
            </w:rPr>
          </w:rPrChange>
        </w:rPr>
        <w:t xml:space="preserve"> </w:t>
      </w:r>
      <w:proofErr w:type="spellStart"/>
      <w:r w:rsidRPr="00B41112">
        <w:rPr>
          <w:sz w:val="26"/>
          <w:szCs w:val="26"/>
          <w:rPrChange w:id="13316" w:author="Le Minh Nghia" w:date="2019-10-09T10:56:00Z">
            <w:rPr>
              <w:sz w:val="26"/>
              <w:szCs w:val="26"/>
            </w:rPr>
          </w:rPrChange>
        </w:rPr>
        <w:t>trị</w:t>
      </w:r>
      <w:proofErr w:type="spellEnd"/>
      <w:r w:rsidRPr="00B41112">
        <w:rPr>
          <w:sz w:val="26"/>
          <w:szCs w:val="26"/>
          <w:rPrChange w:id="13317" w:author="Le Minh Nghia" w:date="2019-10-09T10:56:00Z">
            <w:rPr>
              <w:sz w:val="26"/>
              <w:szCs w:val="26"/>
            </w:rPr>
          </w:rPrChange>
        </w:rPr>
        <w:t xml:space="preserve"> </w:t>
      </w:r>
      <w:proofErr w:type="spellStart"/>
      <w:r w:rsidRPr="00B41112">
        <w:rPr>
          <w:sz w:val="26"/>
          <w:szCs w:val="26"/>
          <w:rPrChange w:id="13318" w:author="Le Minh Nghia" w:date="2019-10-09T10:56:00Z">
            <w:rPr>
              <w:sz w:val="26"/>
              <w:szCs w:val="26"/>
            </w:rPr>
          </w:rPrChange>
        </w:rPr>
        <w:t>cơ</w:t>
      </w:r>
      <w:proofErr w:type="spellEnd"/>
      <w:r w:rsidRPr="00B41112">
        <w:rPr>
          <w:sz w:val="26"/>
          <w:szCs w:val="26"/>
          <w:rPrChange w:id="13319" w:author="Le Minh Nghia" w:date="2019-10-09T10:56:00Z">
            <w:rPr>
              <w:sz w:val="26"/>
              <w:szCs w:val="26"/>
            </w:rPr>
          </w:rPrChange>
        </w:rPr>
        <w:t xml:space="preserve"> </w:t>
      </w:r>
      <w:proofErr w:type="spellStart"/>
      <w:r w:rsidRPr="00B41112">
        <w:rPr>
          <w:sz w:val="26"/>
          <w:szCs w:val="26"/>
          <w:rPrChange w:id="13320" w:author="Le Minh Nghia" w:date="2019-10-09T10:56:00Z">
            <w:rPr>
              <w:sz w:val="26"/>
              <w:szCs w:val="26"/>
            </w:rPr>
          </w:rPrChange>
        </w:rPr>
        <w:t>sở</w:t>
      </w:r>
      <w:proofErr w:type="spellEnd"/>
      <w:r w:rsidRPr="00B41112">
        <w:rPr>
          <w:sz w:val="26"/>
          <w:szCs w:val="26"/>
          <w:rPrChange w:id="13321" w:author="Le Minh Nghia" w:date="2019-10-09T10:56:00Z">
            <w:rPr>
              <w:sz w:val="26"/>
              <w:szCs w:val="26"/>
            </w:rPr>
          </w:rPrChange>
        </w:rPr>
        <w:t xml:space="preserve"> </w:t>
      </w:r>
      <w:proofErr w:type="spellStart"/>
      <w:r w:rsidRPr="00B41112">
        <w:rPr>
          <w:sz w:val="26"/>
          <w:szCs w:val="26"/>
          <w:rPrChange w:id="13322" w:author="Le Minh Nghia" w:date="2019-10-09T10:56:00Z">
            <w:rPr>
              <w:sz w:val="26"/>
              <w:szCs w:val="26"/>
            </w:rPr>
          </w:rPrChange>
        </w:rPr>
        <w:t>dữ</w:t>
      </w:r>
      <w:proofErr w:type="spellEnd"/>
      <w:r w:rsidRPr="00B41112">
        <w:rPr>
          <w:sz w:val="26"/>
          <w:szCs w:val="26"/>
          <w:rPrChange w:id="13323" w:author="Le Minh Nghia" w:date="2019-10-09T10:56:00Z">
            <w:rPr>
              <w:sz w:val="26"/>
              <w:szCs w:val="26"/>
            </w:rPr>
          </w:rPrChange>
        </w:rPr>
        <w:t xml:space="preserve"> </w:t>
      </w:r>
      <w:proofErr w:type="spellStart"/>
      <w:r w:rsidRPr="00B41112">
        <w:rPr>
          <w:sz w:val="26"/>
          <w:szCs w:val="26"/>
          <w:rPrChange w:id="13324" w:author="Le Minh Nghia" w:date="2019-10-09T10:56:00Z">
            <w:rPr>
              <w:sz w:val="26"/>
              <w:szCs w:val="26"/>
            </w:rPr>
          </w:rPrChange>
        </w:rPr>
        <w:t>liệu</w:t>
      </w:r>
      <w:proofErr w:type="spellEnd"/>
      <w:r w:rsidRPr="00B41112">
        <w:rPr>
          <w:sz w:val="26"/>
          <w:szCs w:val="26"/>
          <w:rPrChange w:id="13325" w:author="Le Minh Nghia" w:date="2019-10-09T10:56:00Z">
            <w:rPr>
              <w:sz w:val="26"/>
              <w:szCs w:val="26"/>
            </w:rPr>
          </w:rPrChange>
        </w:rPr>
        <w:t xml:space="preserve"> MySQL.</w:t>
      </w:r>
    </w:p>
    <w:p w:rsidR="00AF6CF9" w:rsidRPr="00B41112" w:rsidRDefault="00AF6CF9" w:rsidP="00A22430">
      <w:pPr>
        <w:pStyle w:val="ListParagraph"/>
        <w:numPr>
          <w:ilvl w:val="0"/>
          <w:numId w:val="37"/>
        </w:numPr>
        <w:spacing w:line="360" w:lineRule="auto"/>
        <w:rPr>
          <w:b/>
          <w:sz w:val="26"/>
          <w:szCs w:val="26"/>
          <w:rPrChange w:id="13326" w:author="Le Minh Nghia" w:date="2019-10-09T10:56:00Z">
            <w:rPr>
              <w:b/>
              <w:sz w:val="26"/>
              <w:szCs w:val="26"/>
            </w:rPr>
          </w:rPrChange>
        </w:rPr>
      </w:pPr>
      <w:proofErr w:type="spellStart"/>
      <w:r w:rsidRPr="00B41112">
        <w:rPr>
          <w:b/>
          <w:sz w:val="26"/>
          <w:szCs w:val="26"/>
          <w:rPrChange w:id="13327" w:author="Le Minh Nghia" w:date="2019-10-09T10:56:00Z">
            <w:rPr>
              <w:b/>
              <w:sz w:val="26"/>
              <w:szCs w:val="26"/>
            </w:rPr>
          </w:rPrChange>
        </w:rPr>
        <w:t>Tạo</w:t>
      </w:r>
      <w:proofErr w:type="spellEnd"/>
      <w:r w:rsidRPr="00B41112">
        <w:rPr>
          <w:b/>
          <w:sz w:val="26"/>
          <w:szCs w:val="26"/>
          <w:rPrChange w:id="13328" w:author="Le Minh Nghia" w:date="2019-10-09T10:56:00Z">
            <w:rPr>
              <w:b/>
              <w:sz w:val="26"/>
              <w:szCs w:val="26"/>
            </w:rPr>
          </w:rPrChange>
        </w:rPr>
        <w:t xml:space="preserve"> </w:t>
      </w:r>
      <w:proofErr w:type="spellStart"/>
      <w:r w:rsidRPr="00B41112">
        <w:rPr>
          <w:b/>
          <w:sz w:val="26"/>
          <w:szCs w:val="26"/>
          <w:rPrChange w:id="13329" w:author="Le Minh Nghia" w:date="2019-10-09T10:56:00Z">
            <w:rPr>
              <w:b/>
              <w:sz w:val="26"/>
              <w:szCs w:val="26"/>
            </w:rPr>
          </w:rPrChange>
        </w:rPr>
        <w:t>dữ</w:t>
      </w:r>
      <w:proofErr w:type="spellEnd"/>
      <w:r w:rsidRPr="00B41112">
        <w:rPr>
          <w:b/>
          <w:sz w:val="26"/>
          <w:szCs w:val="26"/>
          <w:rPrChange w:id="13330" w:author="Le Minh Nghia" w:date="2019-10-09T10:56:00Z">
            <w:rPr>
              <w:b/>
              <w:sz w:val="26"/>
              <w:szCs w:val="26"/>
            </w:rPr>
          </w:rPrChange>
        </w:rPr>
        <w:t xml:space="preserve"> </w:t>
      </w:r>
      <w:proofErr w:type="spellStart"/>
      <w:r w:rsidRPr="00B41112">
        <w:rPr>
          <w:b/>
          <w:sz w:val="26"/>
          <w:szCs w:val="26"/>
          <w:rPrChange w:id="13331" w:author="Le Minh Nghia" w:date="2019-10-09T10:56:00Z">
            <w:rPr>
              <w:b/>
              <w:sz w:val="26"/>
              <w:szCs w:val="26"/>
            </w:rPr>
          </w:rPrChange>
        </w:rPr>
        <w:t>án</w:t>
      </w:r>
      <w:proofErr w:type="spellEnd"/>
      <w:r w:rsidRPr="00B41112">
        <w:rPr>
          <w:b/>
          <w:sz w:val="26"/>
          <w:szCs w:val="26"/>
          <w:rPrChange w:id="13332" w:author="Le Minh Nghia" w:date="2019-10-09T10:56:00Z">
            <w:rPr>
              <w:b/>
              <w:sz w:val="26"/>
              <w:szCs w:val="26"/>
            </w:rPr>
          </w:rPrChange>
        </w:rPr>
        <w:t xml:space="preserve"> GitHub</w:t>
      </w:r>
    </w:p>
    <w:p w:rsidR="00AF6CF9" w:rsidRPr="00B41112" w:rsidRDefault="00AF6CF9" w:rsidP="00334D9A">
      <w:pPr>
        <w:pStyle w:val="ListParagraph"/>
        <w:spacing w:line="360" w:lineRule="auto"/>
        <w:ind w:firstLine="720"/>
        <w:rPr>
          <w:sz w:val="26"/>
          <w:szCs w:val="26"/>
          <w:rPrChange w:id="13333" w:author="Le Minh Nghia" w:date="2019-10-09T10:56:00Z">
            <w:rPr>
              <w:sz w:val="26"/>
              <w:szCs w:val="26"/>
            </w:rPr>
          </w:rPrChange>
        </w:rPr>
      </w:pPr>
      <w:proofErr w:type="spellStart"/>
      <w:r w:rsidRPr="00B41112">
        <w:rPr>
          <w:sz w:val="26"/>
          <w:szCs w:val="26"/>
          <w:rPrChange w:id="13334" w:author="Le Minh Nghia" w:date="2019-10-09T10:56:00Z">
            <w:rPr>
              <w:sz w:val="26"/>
              <w:szCs w:val="26"/>
            </w:rPr>
          </w:rPrChange>
        </w:rPr>
        <w:t>Để</w:t>
      </w:r>
      <w:proofErr w:type="spellEnd"/>
      <w:r w:rsidRPr="00B41112">
        <w:rPr>
          <w:sz w:val="26"/>
          <w:szCs w:val="26"/>
          <w:rPrChange w:id="13335" w:author="Le Minh Nghia" w:date="2019-10-09T10:56:00Z">
            <w:rPr>
              <w:sz w:val="26"/>
              <w:szCs w:val="26"/>
            </w:rPr>
          </w:rPrChange>
        </w:rPr>
        <w:t xml:space="preserve"> </w:t>
      </w:r>
      <w:proofErr w:type="spellStart"/>
      <w:r w:rsidRPr="00B41112">
        <w:rPr>
          <w:sz w:val="26"/>
          <w:szCs w:val="26"/>
          <w:rPrChange w:id="13336" w:author="Le Minh Nghia" w:date="2019-10-09T10:56:00Z">
            <w:rPr>
              <w:sz w:val="26"/>
              <w:szCs w:val="26"/>
            </w:rPr>
          </w:rPrChange>
        </w:rPr>
        <w:t>tiện</w:t>
      </w:r>
      <w:proofErr w:type="spellEnd"/>
      <w:r w:rsidRPr="00B41112">
        <w:rPr>
          <w:sz w:val="26"/>
          <w:szCs w:val="26"/>
          <w:rPrChange w:id="13337" w:author="Le Minh Nghia" w:date="2019-10-09T10:56:00Z">
            <w:rPr>
              <w:sz w:val="26"/>
              <w:szCs w:val="26"/>
            </w:rPr>
          </w:rPrChange>
        </w:rPr>
        <w:t xml:space="preserve"> </w:t>
      </w:r>
      <w:proofErr w:type="spellStart"/>
      <w:r w:rsidRPr="00B41112">
        <w:rPr>
          <w:sz w:val="26"/>
          <w:szCs w:val="26"/>
          <w:rPrChange w:id="13338" w:author="Le Minh Nghia" w:date="2019-10-09T10:56:00Z">
            <w:rPr>
              <w:sz w:val="26"/>
              <w:szCs w:val="26"/>
            </w:rPr>
          </w:rPrChange>
        </w:rPr>
        <w:t>lợi</w:t>
      </w:r>
      <w:proofErr w:type="spellEnd"/>
      <w:r w:rsidRPr="00B41112">
        <w:rPr>
          <w:sz w:val="26"/>
          <w:szCs w:val="26"/>
          <w:rPrChange w:id="13339" w:author="Le Minh Nghia" w:date="2019-10-09T10:56:00Z">
            <w:rPr>
              <w:sz w:val="26"/>
              <w:szCs w:val="26"/>
            </w:rPr>
          </w:rPrChange>
        </w:rPr>
        <w:t xml:space="preserve"> </w:t>
      </w:r>
      <w:proofErr w:type="spellStart"/>
      <w:r w:rsidRPr="00B41112">
        <w:rPr>
          <w:sz w:val="26"/>
          <w:szCs w:val="26"/>
          <w:rPrChange w:id="13340" w:author="Le Minh Nghia" w:date="2019-10-09T10:56:00Z">
            <w:rPr>
              <w:sz w:val="26"/>
              <w:szCs w:val="26"/>
            </w:rPr>
          </w:rPrChange>
        </w:rPr>
        <w:t>cho</w:t>
      </w:r>
      <w:proofErr w:type="spellEnd"/>
      <w:r w:rsidRPr="00B41112">
        <w:rPr>
          <w:sz w:val="26"/>
          <w:szCs w:val="26"/>
          <w:rPrChange w:id="13341" w:author="Le Minh Nghia" w:date="2019-10-09T10:56:00Z">
            <w:rPr>
              <w:sz w:val="26"/>
              <w:szCs w:val="26"/>
            </w:rPr>
          </w:rPrChange>
        </w:rPr>
        <w:t xml:space="preserve"> </w:t>
      </w:r>
      <w:proofErr w:type="spellStart"/>
      <w:r w:rsidRPr="00B41112">
        <w:rPr>
          <w:sz w:val="26"/>
          <w:szCs w:val="26"/>
          <w:rPrChange w:id="13342" w:author="Le Minh Nghia" w:date="2019-10-09T10:56:00Z">
            <w:rPr>
              <w:sz w:val="26"/>
              <w:szCs w:val="26"/>
            </w:rPr>
          </w:rPrChange>
        </w:rPr>
        <w:t>quá</w:t>
      </w:r>
      <w:proofErr w:type="spellEnd"/>
      <w:r w:rsidRPr="00B41112">
        <w:rPr>
          <w:sz w:val="26"/>
          <w:szCs w:val="26"/>
          <w:rPrChange w:id="13343" w:author="Le Minh Nghia" w:date="2019-10-09T10:56:00Z">
            <w:rPr>
              <w:sz w:val="26"/>
              <w:szCs w:val="26"/>
            </w:rPr>
          </w:rPrChange>
        </w:rPr>
        <w:t xml:space="preserve"> </w:t>
      </w:r>
      <w:proofErr w:type="spellStart"/>
      <w:r w:rsidRPr="00B41112">
        <w:rPr>
          <w:sz w:val="26"/>
          <w:szCs w:val="26"/>
          <w:rPrChange w:id="13344" w:author="Le Minh Nghia" w:date="2019-10-09T10:56:00Z">
            <w:rPr>
              <w:sz w:val="26"/>
              <w:szCs w:val="26"/>
            </w:rPr>
          </w:rPrChange>
        </w:rPr>
        <w:t>trình</w:t>
      </w:r>
      <w:proofErr w:type="spellEnd"/>
      <w:r w:rsidRPr="00B41112">
        <w:rPr>
          <w:sz w:val="26"/>
          <w:szCs w:val="26"/>
          <w:rPrChange w:id="13345" w:author="Le Minh Nghia" w:date="2019-10-09T10:56:00Z">
            <w:rPr>
              <w:sz w:val="26"/>
              <w:szCs w:val="26"/>
            </w:rPr>
          </w:rPrChange>
        </w:rPr>
        <w:t xml:space="preserve"> </w:t>
      </w:r>
      <w:proofErr w:type="spellStart"/>
      <w:r w:rsidRPr="00B41112">
        <w:rPr>
          <w:sz w:val="26"/>
          <w:szCs w:val="26"/>
          <w:rPrChange w:id="13346" w:author="Le Minh Nghia" w:date="2019-10-09T10:56:00Z">
            <w:rPr>
              <w:sz w:val="26"/>
              <w:szCs w:val="26"/>
            </w:rPr>
          </w:rPrChange>
        </w:rPr>
        <w:t>lập</w:t>
      </w:r>
      <w:proofErr w:type="spellEnd"/>
      <w:r w:rsidRPr="00B41112">
        <w:rPr>
          <w:sz w:val="26"/>
          <w:szCs w:val="26"/>
          <w:rPrChange w:id="13347" w:author="Le Minh Nghia" w:date="2019-10-09T10:56:00Z">
            <w:rPr>
              <w:sz w:val="26"/>
              <w:szCs w:val="26"/>
            </w:rPr>
          </w:rPrChange>
        </w:rPr>
        <w:t xml:space="preserve"> </w:t>
      </w:r>
      <w:proofErr w:type="spellStart"/>
      <w:r w:rsidRPr="00B41112">
        <w:rPr>
          <w:sz w:val="26"/>
          <w:szCs w:val="26"/>
          <w:rPrChange w:id="13348" w:author="Le Minh Nghia" w:date="2019-10-09T10:56:00Z">
            <w:rPr>
              <w:sz w:val="26"/>
              <w:szCs w:val="26"/>
            </w:rPr>
          </w:rPrChange>
        </w:rPr>
        <w:t>trình</w:t>
      </w:r>
      <w:proofErr w:type="spellEnd"/>
      <w:r w:rsidRPr="00B41112">
        <w:rPr>
          <w:sz w:val="26"/>
          <w:szCs w:val="26"/>
          <w:rPrChange w:id="13349" w:author="Le Minh Nghia" w:date="2019-10-09T10:56:00Z">
            <w:rPr>
              <w:sz w:val="26"/>
              <w:szCs w:val="26"/>
            </w:rPr>
          </w:rPrChange>
        </w:rPr>
        <w:t xml:space="preserve"> </w:t>
      </w:r>
      <w:proofErr w:type="spellStart"/>
      <w:r w:rsidRPr="00B41112">
        <w:rPr>
          <w:sz w:val="26"/>
          <w:szCs w:val="26"/>
          <w:rPrChange w:id="13350" w:author="Le Minh Nghia" w:date="2019-10-09T10:56:00Z">
            <w:rPr>
              <w:sz w:val="26"/>
              <w:szCs w:val="26"/>
            </w:rPr>
          </w:rPrChange>
        </w:rPr>
        <w:t>cũng</w:t>
      </w:r>
      <w:proofErr w:type="spellEnd"/>
      <w:r w:rsidRPr="00B41112">
        <w:rPr>
          <w:sz w:val="26"/>
          <w:szCs w:val="26"/>
          <w:rPrChange w:id="13351" w:author="Le Minh Nghia" w:date="2019-10-09T10:56:00Z">
            <w:rPr>
              <w:sz w:val="26"/>
              <w:szCs w:val="26"/>
            </w:rPr>
          </w:rPrChange>
        </w:rPr>
        <w:t xml:space="preserve"> </w:t>
      </w:r>
      <w:proofErr w:type="spellStart"/>
      <w:r w:rsidRPr="00B41112">
        <w:rPr>
          <w:sz w:val="26"/>
          <w:szCs w:val="26"/>
          <w:rPrChange w:id="13352" w:author="Le Minh Nghia" w:date="2019-10-09T10:56:00Z">
            <w:rPr>
              <w:sz w:val="26"/>
              <w:szCs w:val="26"/>
            </w:rPr>
          </w:rPrChange>
        </w:rPr>
        <w:t>như</w:t>
      </w:r>
      <w:proofErr w:type="spellEnd"/>
      <w:r w:rsidRPr="00B41112">
        <w:rPr>
          <w:sz w:val="26"/>
          <w:szCs w:val="26"/>
          <w:rPrChange w:id="13353" w:author="Le Minh Nghia" w:date="2019-10-09T10:56:00Z">
            <w:rPr>
              <w:sz w:val="26"/>
              <w:szCs w:val="26"/>
            </w:rPr>
          </w:rPrChange>
        </w:rPr>
        <w:t xml:space="preserve"> </w:t>
      </w:r>
      <w:proofErr w:type="spellStart"/>
      <w:r w:rsidRPr="00B41112">
        <w:rPr>
          <w:sz w:val="26"/>
          <w:szCs w:val="26"/>
          <w:rPrChange w:id="13354" w:author="Le Minh Nghia" w:date="2019-10-09T10:56:00Z">
            <w:rPr>
              <w:sz w:val="26"/>
              <w:szCs w:val="26"/>
            </w:rPr>
          </w:rPrChange>
        </w:rPr>
        <w:t>quản</w:t>
      </w:r>
      <w:proofErr w:type="spellEnd"/>
      <w:r w:rsidRPr="00B41112">
        <w:rPr>
          <w:sz w:val="26"/>
          <w:szCs w:val="26"/>
          <w:rPrChange w:id="13355" w:author="Le Minh Nghia" w:date="2019-10-09T10:56:00Z">
            <w:rPr>
              <w:sz w:val="26"/>
              <w:szCs w:val="26"/>
            </w:rPr>
          </w:rPrChange>
        </w:rPr>
        <w:t xml:space="preserve"> </w:t>
      </w:r>
      <w:proofErr w:type="spellStart"/>
      <w:r w:rsidRPr="00B41112">
        <w:rPr>
          <w:sz w:val="26"/>
          <w:szCs w:val="26"/>
          <w:rPrChange w:id="13356" w:author="Le Minh Nghia" w:date="2019-10-09T10:56:00Z">
            <w:rPr>
              <w:sz w:val="26"/>
              <w:szCs w:val="26"/>
            </w:rPr>
          </w:rPrChange>
        </w:rPr>
        <w:t>lý</w:t>
      </w:r>
      <w:proofErr w:type="spellEnd"/>
      <w:r w:rsidRPr="00B41112">
        <w:rPr>
          <w:sz w:val="26"/>
          <w:szCs w:val="26"/>
          <w:rPrChange w:id="13357" w:author="Le Minh Nghia" w:date="2019-10-09T10:56:00Z">
            <w:rPr>
              <w:sz w:val="26"/>
              <w:szCs w:val="26"/>
            </w:rPr>
          </w:rPrChange>
        </w:rPr>
        <w:t xml:space="preserve"> </w:t>
      </w:r>
      <w:proofErr w:type="spellStart"/>
      <w:r w:rsidRPr="00B41112">
        <w:rPr>
          <w:sz w:val="26"/>
          <w:szCs w:val="26"/>
          <w:rPrChange w:id="13358" w:author="Le Minh Nghia" w:date="2019-10-09T10:56:00Z">
            <w:rPr>
              <w:sz w:val="26"/>
              <w:szCs w:val="26"/>
            </w:rPr>
          </w:rPrChange>
        </w:rPr>
        <w:t>quá</w:t>
      </w:r>
      <w:proofErr w:type="spellEnd"/>
      <w:r w:rsidRPr="00B41112">
        <w:rPr>
          <w:sz w:val="26"/>
          <w:szCs w:val="26"/>
          <w:rPrChange w:id="13359" w:author="Le Minh Nghia" w:date="2019-10-09T10:56:00Z">
            <w:rPr>
              <w:sz w:val="26"/>
              <w:szCs w:val="26"/>
            </w:rPr>
          </w:rPrChange>
        </w:rPr>
        <w:t xml:space="preserve"> </w:t>
      </w:r>
      <w:proofErr w:type="spellStart"/>
      <w:r w:rsidRPr="00B41112">
        <w:rPr>
          <w:sz w:val="26"/>
          <w:szCs w:val="26"/>
          <w:rPrChange w:id="13360" w:author="Le Minh Nghia" w:date="2019-10-09T10:56:00Z">
            <w:rPr>
              <w:sz w:val="26"/>
              <w:szCs w:val="26"/>
            </w:rPr>
          </w:rPrChange>
        </w:rPr>
        <w:t>trình</w:t>
      </w:r>
      <w:proofErr w:type="spellEnd"/>
      <w:r w:rsidRPr="00B41112">
        <w:rPr>
          <w:sz w:val="26"/>
          <w:szCs w:val="26"/>
          <w:rPrChange w:id="13361" w:author="Le Minh Nghia" w:date="2019-10-09T10:56:00Z">
            <w:rPr>
              <w:sz w:val="26"/>
              <w:szCs w:val="26"/>
            </w:rPr>
          </w:rPrChange>
        </w:rPr>
        <w:t xml:space="preserve"> </w:t>
      </w:r>
      <w:proofErr w:type="spellStart"/>
      <w:r w:rsidRPr="00B41112">
        <w:rPr>
          <w:sz w:val="26"/>
          <w:szCs w:val="26"/>
          <w:rPrChange w:id="13362" w:author="Le Minh Nghia" w:date="2019-10-09T10:56:00Z">
            <w:rPr>
              <w:sz w:val="26"/>
              <w:szCs w:val="26"/>
            </w:rPr>
          </w:rPrChange>
        </w:rPr>
        <w:t>trao</w:t>
      </w:r>
      <w:proofErr w:type="spellEnd"/>
      <w:r w:rsidRPr="00B41112">
        <w:rPr>
          <w:sz w:val="26"/>
          <w:szCs w:val="26"/>
          <w:rPrChange w:id="13363" w:author="Le Minh Nghia" w:date="2019-10-09T10:56:00Z">
            <w:rPr>
              <w:sz w:val="26"/>
              <w:szCs w:val="26"/>
            </w:rPr>
          </w:rPrChange>
        </w:rPr>
        <w:t xml:space="preserve"> </w:t>
      </w:r>
      <w:proofErr w:type="spellStart"/>
      <w:r w:rsidRPr="00B41112">
        <w:rPr>
          <w:sz w:val="26"/>
          <w:szCs w:val="26"/>
          <w:rPrChange w:id="13364" w:author="Le Minh Nghia" w:date="2019-10-09T10:56:00Z">
            <w:rPr>
              <w:sz w:val="26"/>
              <w:szCs w:val="26"/>
            </w:rPr>
          </w:rPrChange>
        </w:rPr>
        <w:t>đổi</w:t>
      </w:r>
      <w:proofErr w:type="spellEnd"/>
      <w:r w:rsidRPr="00B41112">
        <w:rPr>
          <w:sz w:val="26"/>
          <w:szCs w:val="26"/>
          <w:rPrChange w:id="13365" w:author="Le Minh Nghia" w:date="2019-10-09T10:56:00Z">
            <w:rPr>
              <w:sz w:val="26"/>
              <w:szCs w:val="26"/>
            </w:rPr>
          </w:rPrChange>
        </w:rPr>
        <w:t xml:space="preserve"> </w:t>
      </w:r>
      <w:proofErr w:type="spellStart"/>
      <w:r w:rsidRPr="00B41112">
        <w:rPr>
          <w:sz w:val="26"/>
          <w:szCs w:val="26"/>
          <w:rPrChange w:id="13366" w:author="Le Minh Nghia" w:date="2019-10-09T10:56:00Z">
            <w:rPr>
              <w:sz w:val="26"/>
              <w:szCs w:val="26"/>
            </w:rPr>
          </w:rPrChange>
        </w:rPr>
        <w:t>sửa</w:t>
      </w:r>
      <w:proofErr w:type="spellEnd"/>
      <w:r w:rsidRPr="00B41112">
        <w:rPr>
          <w:sz w:val="26"/>
          <w:szCs w:val="26"/>
          <w:rPrChange w:id="13367" w:author="Le Minh Nghia" w:date="2019-10-09T10:56:00Z">
            <w:rPr>
              <w:sz w:val="26"/>
              <w:szCs w:val="26"/>
            </w:rPr>
          </w:rPrChange>
        </w:rPr>
        <w:t xml:space="preserve"> </w:t>
      </w:r>
      <w:proofErr w:type="spellStart"/>
      <w:r w:rsidRPr="00B41112">
        <w:rPr>
          <w:sz w:val="26"/>
          <w:szCs w:val="26"/>
          <w:rPrChange w:id="13368" w:author="Le Minh Nghia" w:date="2019-10-09T10:56:00Z">
            <w:rPr>
              <w:sz w:val="26"/>
              <w:szCs w:val="26"/>
            </w:rPr>
          </w:rPrChange>
        </w:rPr>
        <w:t>chửa</w:t>
      </w:r>
      <w:proofErr w:type="spellEnd"/>
      <w:r w:rsidRPr="00B41112">
        <w:rPr>
          <w:sz w:val="26"/>
          <w:szCs w:val="26"/>
          <w:rPrChange w:id="13369" w:author="Le Minh Nghia" w:date="2019-10-09T10:56:00Z">
            <w:rPr>
              <w:sz w:val="26"/>
              <w:szCs w:val="26"/>
            </w:rPr>
          </w:rPrChange>
        </w:rPr>
        <w:t xml:space="preserve"> code </w:t>
      </w:r>
      <w:proofErr w:type="spellStart"/>
      <w:r w:rsidRPr="00B41112">
        <w:rPr>
          <w:sz w:val="26"/>
          <w:szCs w:val="26"/>
          <w:rPrChange w:id="13370" w:author="Le Minh Nghia" w:date="2019-10-09T10:56:00Z">
            <w:rPr>
              <w:sz w:val="26"/>
              <w:szCs w:val="26"/>
            </w:rPr>
          </w:rPrChange>
        </w:rPr>
        <w:t>giữa</w:t>
      </w:r>
      <w:proofErr w:type="spellEnd"/>
      <w:r w:rsidRPr="00B41112">
        <w:rPr>
          <w:sz w:val="26"/>
          <w:szCs w:val="26"/>
          <w:rPrChange w:id="13371" w:author="Le Minh Nghia" w:date="2019-10-09T10:56:00Z">
            <w:rPr>
              <w:sz w:val="26"/>
              <w:szCs w:val="26"/>
            </w:rPr>
          </w:rPrChange>
        </w:rPr>
        <w:t xml:space="preserve"> </w:t>
      </w:r>
      <w:proofErr w:type="spellStart"/>
      <w:r w:rsidRPr="00B41112">
        <w:rPr>
          <w:sz w:val="26"/>
          <w:szCs w:val="26"/>
          <w:rPrChange w:id="13372" w:author="Le Minh Nghia" w:date="2019-10-09T10:56:00Z">
            <w:rPr>
              <w:sz w:val="26"/>
              <w:szCs w:val="26"/>
            </w:rPr>
          </w:rPrChange>
        </w:rPr>
        <w:t>các</w:t>
      </w:r>
      <w:proofErr w:type="spellEnd"/>
      <w:r w:rsidRPr="00B41112">
        <w:rPr>
          <w:sz w:val="26"/>
          <w:szCs w:val="26"/>
          <w:rPrChange w:id="13373" w:author="Le Minh Nghia" w:date="2019-10-09T10:56:00Z">
            <w:rPr>
              <w:sz w:val="26"/>
              <w:szCs w:val="26"/>
            </w:rPr>
          </w:rPrChange>
        </w:rPr>
        <w:t xml:space="preserve"> </w:t>
      </w:r>
      <w:proofErr w:type="spellStart"/>
      <w:r w:rsidRPr="00B41112">
        <w:rPr>
          <w:sz w:val="26"/>
          <w:szCs w:val="26"/>
          <w:rPrChange w:id="13374" w:author="Le Minh Nghia" w:date="2019-10-09T10:56:00Z">
            <w:rPr>
              <w:sz w:val="26"/>
              <w:szCs w:val="26"/>
            </w:rPr>
          </w:rPrChange>
        </w:rPr>
        <w:t>thành</w:t>
      </w:r>
      <w:proofErr w:type="spellEnd"/>
      <w:r w:rsidRPr="00B41112">
        <w:rPr>
          <w:sz w:val="26"/>
          <w:szCs w:val="26"/>
          <w:rPrChange w:id="13375" w:author="Le Minh Nghia" w:date="2019-10-09T10:56:00Z">
            <w:rPr>
              <w:sz w:val="26"/>
              <w:szCs w:val="26"/>
            </w:rPr>
          </w:rPrChange>
        </w:rPr>
        <w:t xml:space="preserve"> </w:t>
      </w:r>
      <w:proofErr w:type="spellStart"/>
      <w:r w:rsidRPr="00B41112">
        <w:rPr>
          <w:sz w:val="26"/>
          <w:szCs w:val="26"/>
          <w:rPrChange w:id="13376" w:author="Le Minh Nghia" w:date="2019-10-09T10:56:00Z">
            <w:rPr>
              <w:sz w:val="26"/>
              <w:szCs w:val="26"/>
            </w:rPr>
          </w:rPrChange>
        </w:rPr>
        <w:t>viên</w:t>
      </w:r>
      <w:proofErr w:type="spellEnd"/>
      <w:r w:rsidRPr="00B41112">
        <w:rPr>
          <w:sz w:val="26"/>
          <w:szCs w:val="26"/>
          <w:rPrChange w:id="13377" w:author="Le Minh Nghia" w:date="2019-10-09T10:56:00Z">
            <w:rPr>
              <w:sz w:val="26"/>
              <w:szCs w:val="26"/>
            </w:rPr>
          </w:rPrChange>
        </w:rPr>
        <w:t xml:space="preserve"> </w:t>
      </w:r>
      <w:proofErr w:type="spellStart"/>
      <w:r w:rsidRPr="00B41112">
        <w:rPr>
          <w:sz w:val="26"/>
          <w:szCs w:val="26"/>
          <w:rPrChange w:id="13378" w:author="Le Minh Nghia" w:date="2019-10-09T10:56:00Z">
            <w:rPr>
              <w:sz w:val="26"/>
              <w:szCs w:val="26"/>
            </w:rPr>
          </w:rPrChange>
        </w:rPr>
        <w:t>với</w:t>
      </w:r>
      <w:proofErr w:type="spellEnd"/>
      <w:r w:rsidRPr="00B41112">
        <w:rPr>
          <w:sz w:val="26"/>
          <w:szCs w:val="26"/>
          <w:rPrChange w:id="13379" w:author="Le Minh Nghia" w:date="2019-10-09T10:56:00Z">
            <w:rPr>
              <w:sz w:val="26"/>
              <w:szCs w:val="26"/>
            </w:rPr>
          </w:rPrChange>
        </w:rPr>
        <w:t xml:space="preserve"> </w:t>
      </w:r>
      <w:proofErr w:type="spellStart"/>
      <w:r w:rsidRPr="00B41112">
        <w:rPr>
          <w:sz w:val="26"/>
          <w:szCs w:val="26"/>
          <w:rPrChange w:id="13380" w:author="Le Minh Nghia" w:date="2019-10-09T10:56:00Z">
            <w:rPr>
              <w:sz w:val="26"/>
              <w:szCs w:val="26"/>
            </w:rPr>
          </w:rPrChange>
        </w:rPr>
        <w:t>nhau</w:t>
      </w:r>
      <w:proofErr w:type="spellEnd"/>
      <w:r w:rsidRPr="00B41112">
        <w:rPr>
          <w:sz w:val="26"/>
          <w:szCs w:val="26"/>
          <w:rPrChange w:id="13381" w:author="Le Minh Nghia" w:date="2019-10-09T10:56:00Z">
            <w:rPr>
              <w:sz w:val="26"/>
              <w:szCs w:val="26"/>
            </w:rPr>
          </w:rPrChange>
        </w:rPr>
        <w:t xml:space="preserve">, </w:t>
      </w:r>
      <w:proofErr w:type="spellStart"/>
      <w:r w:rsidRPr="00B41112">
        <w:rPr>
          <w:sz w:val="26"/>
          <w:szCs w:val="26"/>
          <w:rPrChange w:id="13382" w:author="Le Minh Nghia" w:date="2019-10-09T10:56:00Z">
            <w:rPr>
              <w:sz w:val="26"/>
              <w:szCs w:val="26"/>
            </w:rPr>
          </w:rPrChange>
        </w:rPr>
        <w:t>nhóm</w:t>
      </w:r>
      <w:proofErr w:type="spellEnd"/>
      <w:r w:rsidRPr="00B41112">
        <w:rPr>
          <w:sz w:val="26"/>
          <w:szCs w:val="26"/>
          <w:rPrChange w:id="13383" w:author="Le Minh Nghia" w:date="2019-10-09T10:56:00Z">
            <w:rPr>
              <w:sz w:val="26"/>
              <w:szCs w:val="26"/>
            </w:rPr>
          </w:rPrChange>
        </w:rPr>
        <w:t xml:space="preserve"> </w:t>
      </w:r>
      <w:proofErr w:type="spellStart"/>
      <w:r w:rsidRPr="00B41112">
        <w:rPr>
          <w:sz w:val="26"/>
          <w:szCs w:val="26"/>
          <w:rPrChange w:id="13384" w:author="Le Minh Nghia" w:date="2019-10-09T10:56:00Z">
            <w:rPr>
              <w:sz w:val="26"/>
              <w:szCs w:val="26"/>
            </w:rPr>
          </w:rPrChange>
        </w:rPr>
        <w:t>tác</w:t>
      </w:r>
      <w:proofErr w:type="spellEnd"/>
      <w:r w:rsidRPr="00B41112">
        <w:rPr>
          <w:sz w:val="26"/>
          <w:szCs w:val="26"/>
          <w:rPrChange w:id="13385" w:author="Le Minh Nghia" w:date="2019-10-09T10:56:00Z">
            <w:rPr>
              <w:sz w:val="26"/>
              <w:szCs w:val="26"/>
            </w:rPr>
          </w:rPrChange>
        </w:rPr>
        <w:t xml:space="preserve"> </w:t>
      </w:r>
      <w:proofErr w:type="spellStart"/>
      <w:r w:rsidRPr="00B41112">
        <w:rPr>
          <w:sz w:val="26"/>
          <w:szCs w:val="26"/>
          <w:rPrChange w:id="13386" w:author="Le Minh Nghia" w:date="2019-10-09T10:56:00Z">
            <w:rPr>
              <w:sz w:val="26"/>
              <w:szCs w:val="26"/>
            </w:rPr>
          </w:rPrChange>
        </w:rPr>
        <w:t>giả</w:t>
      </w:r>
      <w:proofErr w:type="spellEnd"/>
      <w:r w:rsidRPr="00B41112">
        <w:rPr>
          <w:sz w:val="26"/>
          <w:szCs w:val="26"/>
          <w:rPrChange w:id="13387" w:author="Le Minh Nghia" w:date="2019-10-09T10:56:00Z">
            <w:rPr>
              <w:sz w:val="26"/>
              <w:szCs w:val="26"/>
            </w:rPr>
          </w:rPrChange>
        </w:rPr>
        <w:t xml:space="preserve"> </w:t>
      </w:r>
      <w:proofErr w:type="spellStart"/>
      <w:r w:rsidRPr="00B41112">
        <w:rPr>
          <w:sz w:val="26"/>
          <w:szCs w:val="26"/>
          <w:rPrChange w:id="13388" w:author="Le Minh Nghia" w:date="2019-10-09T10:56:00Z">
            <w:rPr>
              <w:sz w:val="26"/>
              <w:szCs w:val="26"/>
            </w:rPr>
          </w:rPrChange>
        </w:rPr>
        <w:t>sử</w:t>
      </w:r>
      <w:proofErr w:type="spellEnd"/>
      <w:r w:rsidRPr="00B41112">
        <w:rPr>
          <w:sz w:val="26"/>
          <w:szCs w:val="26"/>
          <w:rPrChange w:id="13389" w:author="Le Minh Nghia" w:date="2019-10-09T10:56:00Z">
            <w:rPr>
              <w:sz w:val="26"/>
              <w:szCs w:val="26"/>
            </w:rPr>
          </w:rPrChange>
        </w:rPr>
        <w:t xml:space="preserve"> </w:t>
      </w:r>
      <w:proofErr w:type="spellStart"/>
      <w:r w:rsidRPr="00B41112">
        <w:rPr>
          <w:sz w:val="26"/>
          <w:szCs w:val="26"/>
          <w:rPrChange w:id="13390" w:author="Le Minh Nghia" w:date="2019-10-09T10:56:00Z">
            <w:rPr>
              <w:sz w:val="26"/>
              <w:szCs w:val="26"/>
            </w:rPr>
          </w:rPrChange>
        </w:rPr>
        <w:t>dụng</w:t>
      </w:r>
      <w:proofErr w:type="spellEnd"/>
      <w:r w:rsidRPr="00B41112">
        <w:rPr>
          <w:sz w:val="26"/>
          <w:szCs w:val="26"/>
          <w:rPrChange w:id="13391" w:author="Le Minh Nghia" w:date="2019-10-09T10:56:00Z">
            <w:rPr>
              <w:sz w:val="26"/>
              <w:szCs w:val="26"/>
            </w:rPr>
          </w:rPrChange>
        </w:rPr>
        <w:t xml:space="preserve"> GitHub </w:t>
      </w:r>
      <w:proofErr w:type="spellStart"/>
      <w:r w:rsidRPr="00B41112">
        <w:rPr>
          <w:sz w:val="26"/>
          <w:szCs w:val="26"/>
          <w:rPrChange w:id="13392" w:author="Le Minh Nghia" w:date="2019-10-09T10:56:00Z">
            <w:rPr>
              <w:sz w:val="26"/>
              <w:szCs w:val="26"/>
            </w:rPr>
          </w:rPrChange>
        </w:rPr>
        <w:t>để</w:t>
      </w:r>
      <w:proofErr w:type="spellEnd"/>
      <w:r w:rsidRPr="00B41112">
        <w:rPr>
          <w:sz w:val="26"/>
          <w:szCs w:val="26"/>
          <w:rPrChange w:id="13393" w:author="Le Minh Nghia" w:date="2019-10-09T10:56:00Z">
            <w:rPr>
              <w:sz w:val="26"/>
              <w:szCs w:val="26"/>
            </w:rPr>
          </w:rPrChange>
        </w:rPr>
        <w:t xml:space="preserve"> </w:t>
      </w:r>
      <w:proofErr w:type="spellStart"/>
      <w:r w:rsidRPr="00B41112">
        <w:rPr>
          <w:sz w:val="26"/>
          <w:szCs w:val="26"/>
          <w:rPrChange w:id="13394" w:author="Le Minh Nghia" w:date="2019-10-09T10:56:00Z">
            <w:rPr>
              <w:sz w:val="26"/>
              <w:szCs w:val="26"/>
            </w:rPr>
          </w:rPrChange>
        </w:rPr>
        <w:t>lưu</w:t>
      </w:r>
      <w:proofErr w:type="spellEnd"/>
      <w:r w:rsidRPr="00B41112">
        <w:rPr>
          <w:sz w:val="26"/>
          <w:szCs w:val="26"/>
          <w:rPrChange w:id="13395" w:author="Le Minh Nghia" w:date="2019-10-09T10:56:00Z">
            <w:rPr>
              <w:sz w:val="26"/>
              <w:szCs w:val="26"/>
            </w:rPr>
          </w:rPrChange>
        </w:rPr>
        <w:t xml:space="preserve"> </w:t>
      </w:r>
      <w:proofErr w:type="spellStart"/>
      <w:r w:rsidRPr="00B41112">
        <w:rPr>
          <w:sz w:val="26"/>
          <w:szCs w:val="26"/>
          <w:rPrChange w:id="13396" w:author="Le Minh Nghia" w:date="2019-10-09T10:56:00Z">
            <w:rPr>
              <w:sz w:val="26"/>
              <w:szCs w:val="26"/>
            </w:rPr>
          </w:rPrChange>
        </w:rPr>
        <w:t>trữ</w:t>
      </w:r>
      <w:proofErr w:type="spellEnd"/>
      <w:r w:rsidRPr="00B41112">
        <w:rPr>
          <w:sz w:val="26"/>
          <w:szCs w:val="26"/>
          <w:rPrChange w:id="13397" w:author="Le Minh Nghia" w:date="2019-10-09T10:56:00Z">
            <w:rPr>
              <w:sz w:val="26"/>
              <w:szCs w:val="26"/>
            </w:rPr>
          </w:rPrChange>
        </w:rPr>
        <w:t xml:space="preserve"> </w:t>
      </w:r>
      <w:proofErr w:type="spellStart"/>
      <w:r w:rsidRPr="00B41112">
        <w:rPr>
          <w:sz w:val="26"/>
          <w:szCs w:val="26"/>
          <w:rPrChange w:id="13398" w:author="Le Minh Nghia" w:date="2019-10-09T10:56:00Z">
            <w:rPr>
              <w:sz w:val="26"/>
              <w:szCs w:val="26"/>
            </w:rPr>
          </w:rPrChange>
        </w:rPr>
        <w:t>mã</w:t>
      </w:r>
      <w:proofErr w:type="spellEnd"/>
      <w:r w:rsidRPr="00B41112">
        <w:rPr>
          <w:sz w:val="26"/>
          <w:szCs w:val="26"/>
          <w:rPrChange w:id="13399" w:author="Le Minh Nghia" w:date="2019-10-09T10:56:00Z">
            <w:rPr>
              <w:sz w:val="26"/>
              <w:szCs w:val="26"/>
            </w:rPr>
          </w:rPrChange>
        </w:rPr>
        <w:t xml:space="preserve"> </w:t>
      </w:r>
      <w:proofErr w:type="spellStart"/>
      <w:r w:rsidRPr="00B41112">
        <w:rPr>
          <w:sz w:val="26"/>
          <w:szCs w:val="26"/>
          <w:rPrChange w:id="13400" w:author="Le Minh Nghia" w:date="2019-10-09T10:56:00Z">
            <w:rPr>
              <w:sz w:val="26"/>
              <w:szCs w:val="26"/>
            </w:rPr>
          </w:rPrChange>
        </w:rPr>
        <w:t>lệnh</w:t>
      </w:r>
      <w:proofErr w:type="spellEnd"/>
      <w:r w:rsidRPr="00B41112">
        <w:rPr>
          <w:sz w:val="26"/>
          <w:szCs w:val="26"/>
          <w:rPrChange w:id="13401" w:author="Le Minh Nghia" w:date="2019-10-09T10:56:00Z">
            <w:rPr>
              <w:sz w:val="26"/>
              <w:szCs w:val="26"/>
            </w:rPr>
          </w:rPrChange>
        </w:rPr>
        <w:t xml:space="preserve"> </w:t>
      </w:r>
      <w:proofErr w:type="spellStart"/>
      <w:r w:rsidRPr="00B41112">
        <w:rPr>
          <w:sz w:val="26"/>
          <w:szCs w:val="26"/>
          <w:rPrChange w:id="13402" w:author="Le Minh Nghia" w:date="2019-10-09T10:56:00Z">
            <w:rPr>
              <w:sz w:val="26"/>
              <w:szCs w:val="26"/>
            </w:rPr>
          </w:rPrChange>
        </w:rPr>
        <w:t>và</w:t>
      </w:r>
      <w:proofErr w:type="spellEnd"/>
      <w:r w:rsidRPr="00B41112">
        <w:rPr>
          <w:sz w:val="26"/>
          <w:szCs w:val="26"/>
          <w:rPrChange w:id="13403" w:author="Le Minh Nghia" w:date="2019-10-09T10:56:00Z">
            <w:rPr>
              <w:sz w:val="26"/>
              <w:szCs w:val="26"/>
            </w:rPr>
          </w:rPrChange>
        </w:rPr>
        <w:t xml:space="preserve"> </w:t>
      </w:r>
      <w:proofErr w:type="spellStart"/>
      <w:r w:rsidRPr="00B41112">
        <w:rPr>
          <w:sz w:val="26"/>
          <w:szCs w:val="26"/>
          <w:rPrChange w:id="13404" w:author="Le Minh Nghia" w:date="2019-10-09T10:56:00Z">
            <w:rPr>
              <w:sz w:val="26"/>
              <w:szCs w:val="26"/>
            </w:rPr>
          </w:rPrChange>
        </w:rPr>
        <w:t>cấu</w:t>
      </w:r>
      <w:proofErr w:type="spellEnd"/>
      <w:r w:rsidRPr="00B41112">
        <w:rPr>
          <w:sz w:val="26"/>
          <w:szCs w:val="26"/>
          <w:rPrChange w:id="13405" w:author="Le Minh Nghia" w:date="2019-10-09T10:56:00Z">
            <w:rPr>
              <w:sz w:val="26"/>
              <w:szCs w:val="26"/>
            </w:rPr>
          </w:rPrChange>
        </w:rPr>
        <w:t xml:space="preserve"> </w:t>
      </w:r>
      <w:proofErr w:type="spellStart"/>
      <w:r w:rsidRPr="00B41112">
        <w:rPr>
          <w:sz w:val="26"/>
          <w:szCs w:val="26"/>
          <w:rPrChange w:id="13406" w:author="Le Minh Nghia" w:date="2019-10-09T10:56:00Z">
            <w:rPr>
              <w:sz w:val="26"/>
              <w:szCs w:val="26"/>
            </w:rPr>
          </w:rPrChange>
        </w:rPr>
        <w:t>trúc</w:t>
      </w:r>
      <w:proofErr w:type="spellEnd"/>
      <w:r w:rsidRPr="00B41112">
        <w:rPr>
          <w:sz w:val="26"/>
          <w:szCs w:val="26"/>
          <w:rPrChange w:id="13407" w:author="Le Minh Nghia" w:date="2019-10-09T10:56:00Z">
            <w:rPr>
              <w:sz w:val="26"/>
              <w:szCs w:val="26"/>
            </w:rPr>
          </w:rPrChange>
        </w:rPr>
        <w:t xml:space="preserve"> </w:t>
      </w:r>
      <w:proofErr w:type="spellStart"/>
      <w:r w:rsidRPr="00B41112">
        <w:rPr>
          <w:sz w:val="26"/>
          <w:szCs w:val="26"/>
          <w:rPrChange w:id="13408" w:author="Le Minh Nghia" w:date="2019-10-09T10:56:00Z">
            <w:rPr>
              <w:sz w:val="26"/>
              <w:szCs w:val="26"/>
            </w:rPr>
          </w:rPrChange>
        </w:rPr>
        <w:t>thư</w:t>
      </w:r>
      <w:proofErr w:type="spellEnd"/>
      <w:r w:rsidRPr="00B41112">
        <w:rPr>
          <w:sz w:val="26"/>
          <w:szCs w:val="26"/>
          <w:rPrChange w:id="13409" w:author="Le Minh Nghia" w:date="2019-10-09T10:56:00Z">
            <w:rPr>
              <w:sz w:val="26"/>
              <w:szCs w:val="26"/>
            </w:rPr>
          </w:rPrChange>
        </w:rPr>
        <w:t xml:space="preserve"> </w:t>
      </w:r>
      <w:proofErr w:type="spellStart"/>
      <w:r w:rsidRPr="00B41112">
        <w:rPr>
          <w:sz w:val="26"/>
          <w:szCs w:val="26"/>
          <w:rPrChange w:id="13410" w:author="Le Minh Nghia" w:date="2019-10-09T10:56:00Z">
            <w:rPr>
              <w:sz w:val="26"/>
              <w:szCs w:val="26"/>
            </w:rPr>
          </w:rPrChange>
        </w:rPr>
        <w:t>mục</w:t>
      </w:r>
      <w:proofErr w:type="spellEnd"/>
      <w:r w:rsidRPr="00B41112">
        <w:rPr>
          <w:sz w:val="26"/>
          <w:szCs w:val="26"/>
          <w:rPrChange w:id="13411" w:author="Le Minh Nghia" w:date="2019-10-09T10:56:00Z">
            <w:rPr>
              <w:sz w:val="26"/>
              <w:szCs w:val="26"/>
            </w:rPr>
          </w:rPrChange>
        </w:rPr>
        <w:t xml:space="preserve"> </w:t>
      </w:r>
      <w:proofErr w:type="spellStart"/>
      <w:r w:rsidRPr="00B41112">
        <w:rPr>
          <w:sz w:val="26"/>
          <w:szCs w:val="26"/>
          <w:rPrChange w:id="13412" w:author="Le Minh Nghia" w:date="2019-10-09T10:56:00Z">
            <w:rPr>
              <w:sz w:val="26"/>
              <w:szCs w:val="26"/>
            </w:rPr>
          </w:rPrChange>
        </w:rPr>
        <w:t>cũng</w:t>
      </w:r>
      <w:proofErr w:type="spellEnd"/>
      <w:r w:rsidRPr="00B41112">
        <w:rPr>
          <w:sz w:val="26"/>
          <w:szCs w:val="26"/>
          <w:rPrChange w:id="13413" w:author="Le Minh Nghia" w:date="2019-10-09T10:56:00Z">
            <w:rPr>
              <w:sz w:val="26"/>
              <w:szCs w:val="26"/>
            </w:rPr>
          </w:rPrChange>
        </w:rPr>
        <w:t xml:space="preserve"> </w:t>
      </w:r>
      <w:proofErr w:type="spellStart"/>
      <w:r w:rsidRPr="00B41112">
        <w:rPr>
          <w:sz w:val="26"/>
          <w:szCs w:val="26"/>
          <w:rPrChange w:id="13414" w:author="Le Minh Nghia" w:date="2019-10-09T10:56:00Z">
            <w:rPr>
              <w:sz w:val="26"/>
              <w:szCs w:val="26"/>
            </w:rPr>
          </w:rPrChange>
        </w:rPr>
        <w:t>như</w:t>
      </w:r>
      <w:proofErr w:type="spellEnd"/>
      <w:r w:rsidRPr="00B41112">
        <w:rPr>
          <w:sz w:val="26"/>
          <w:szCs w:val="26"/>
          <w:rPrChange w:id="13415" w:author="Le Minh Nghia" w:date="2019-10-09T10:56:00Z">
            <w:rPr>
              <w:sz w:val="26"/>
              <w:szCs w:val="26"/>
            </w:rPr>
          </w:rPrChange>
        </w:rPr>
        <w:t xml:space="preserve"> </w:t>
      </w:r>
      <w:proofErr w:type="spellStart"/>
      <w:r w:rsidRPr="00B41112">
        <w:rPr>
          <w:sz w:val="26"/>
          <w:szCs w:val="26"/>
          <w:rPrChange w:id="13416" w:author="Le Minh Nghia" w:date="2019-10-09T10:56:00Z">
            <w:rPr>
              <w:sz w:val="26"/>
              <w:szCs w:val="26"/>
            </w:rPr>
          </w:rPrChange>
        </w:rPr>
        <w:t>phân</w:t>
      </w:r>
      <w:proofErr w:type="spellEnd"/>
      <w:r w:rsidRPr="00B41112">
        <w:rPr>
          <w:sz w:val="26"/>
          <w:szCs w:val="26"/>
          <w:rPrChange w:id="13417" w:author="Le Minh Nghia" w:date="2019-10-09T10:56:00Z">
            <w:rPr>
              <w:sz w:val="26"/>
              <w:szCs w:val="26"/>
            </w:rPr>
          </w:rPrChange>
        </w:rPr>
        <w:t xml:space="preserve"> </w:t>
      </w:r>
      <w:proofErr w:type="spellStart"/>
      <w:r w:rsidRPr="00B41112">
        <w:rPr>
          <w:sz w:val="26"/>
          <w:szCs w:val="26"/>
          <w:rPrChange w:id="13418" w:author="Le Minh Nghia" w:date="2019-10-09T10:56:00Z">
            <w:rPr>
              <w:sz w:val="26"/>
              <w:szCs w:val="26"/>
            </w:rPr>
          </w:rPrChange>
        </w:rPr>
        <w:t>quyền</w:t>
      </w:r>
      <w:proofErr w:type="spellEnd"/>
      <w:r w:rsidRPr="00B41112">
        <w:rPr>
          <w:sz w:val="26"/>
          <w:szCs w:val="26"/>
          <w:rPrChange w:id="13419" w:author="Le Minh Nghia" w:date="2019-10-09T10:56:00Z">
            <w:rPr>
              <w:sz w:val="26"/>
              <w:szCs w:val="26"/>
            </w:rPr>
          </w:rPrChange>
        </w:rPr>
        <w:t xml:space="preserve"> </w:t>
      </w:r>
      <w:proofErr w:type="spellStart"/>
      <w:r w:rsidRPr="00B41112">
        <w:rPr>
          <w:sz w:val="26"/>
          <w:szCs w:val="26"/>
          <w:rPrChange w:id="13420" w:author="Le Minh Nghia" w:date="2019-10-09T10:56:00Z">
            <w:rPr>
              <w:sz w:val="26"/>
              <w:szCs w:val="26"/>
            </w:rPr>
          </w:rPrChange>
        </w:rPr>
        <w:t>trong</w:t>
      </w:r>
      <w:proofErr w:type="spellEnd"/>
      <w:r w:rsidRPr="00B41112">
        <w:rPr>
          <w:sz w:val="26"/>
          <w:szCs w:val="26"/>
          <w:rPrChange w:id="13421" w:author="Le Minh Nghia" w:date="2019-10-09T10:56:00Z">
            <w:rPr>
              <w:sz w:val="26"/>
              <w:szCs w:val="26"/>
            </w:rPr>
          </w:rPrChange>
        </w:rPr>
        <w:t xml:space="preserve"> </w:t>
      </w:r>
      <w:proofErr w:type="spellStart"/>
      <w:r w:rsidRPr="00B41112">
        <w:rPr>
          <w:sz w:val="26"/>
          <w:szCs w:val="26"/>
          <w:rPrChange w:id="13422" w:author="Le Minh Nghia" w:date="2019-10-09T10:56:00Z">
            <w:rPr>
              <w:sz w:val="26"/>
              <w:szCs w:val="26"/>
            </w:rPr>
          </w:rPrChange>
        </w:rPr>
        <w:t>quá</w:t>
      </w:r>
      <w:proofErr w:type="spellEnd"/>
      <w:r w:rsidRPr="00B41112">
        <w:rPr>
          <w:sz w:val="26"/>
          <w:szCs w:val="26"/>
          <w:rPrChange w:id="13423" w:author="Le Minh Nghia" w:date="2019-10-09T10:56:00Z">
            <w:rPr>
              <w:sz w:val="26"/>
              <w:szCs w:val="26"/>
            </w:rPr>
          </w:rPrChange>
        </w:rPr>
        <w:t xml:space="preserve"> </w:t>
      </w:r>
      <w:proofErr w:type="spellStart"/>
      <w:r w:rsidRPr="00B41112">
        <w:rPr>
          <w:sz w:val="26"/>
          <w:szCs w:val="26"/>
          <w:rPrChange w:id="13424" w:author="Le Minh Nghia" w:date="2019-10-09T10:56:00Z">
            <w:rPr>
              <w:sz w:val="26"/>
              <w:szCs w:val="26"/>
            </w:rPr>
          </w:rPrChange>
        </w:rPr>
        <w:t>trình</w:t>
      </w:r>
      <w:proofErr w:type="spellEnd"/>
      <w:r w:rsidRPr="00B41112">
        <w:rPr>
          <w:sz w:val="26"/>
          <w:szCs w:val="26"/>
          <w:rPrChange w:id="13425" w:author="Le Minh Nghia" w:date="2019-10-09T10:56:00Z">
            <w:rPr>
              <w:sz w:val="26"/>
              <w:szCs w:val="26"/>
            </w:rPr>
          </w:rPrChange>
        </w:rPr>
        <w:t xml:space="preserve"> </w:t>
      </w:r>
      <w:proofErr w:type="spellStart"/>
      <w:r w:rsidRPr="00B41112">
        <w:rPr>
          <w:sz w:val="26"/>
          <w:szCs w:val="26"/>
          <w:rPrChange w:id="13426" w:author="Le Minh Nghia" w:date="2019-10-09T10:56:00Z">
            <w:rPr>
              <w:sz w:val="26"/>
              <w:szCs w:val="26"/>
            </w:rPr>
          </w:rPrChange>
        </w:rPr>
        <w:t>lập</w:t>
      </w:r>
      <w:proofErr w:type="spellEnd"/>
      <w:r w:rsidRPr="00B41112">
        <w:rPr>
          <w:sz w:val="26"/>
          <w:szCs w:val="26"/>
          <w:rPrChange w:id="13427" w:author="Le Minh Nghia" w:date="2019-10-09T10:56:00Z">
            <w:rPr>
              <w:sz w:val="26"/>
              <w:szCs w:val="26"/>
            </w:rPr>
          </w:rPrChange>
        </w:rPr>
        <w:t xml:space="preserve"> </w:t>
      </w:r>
      <w:proofErr w:type="spellStart"/>
      <w:r w:rsidRPr="00B41112">
        <w:rPr>
          <w:sz w:val="26"/>
          <w:szCs w:val="26"/>
          <w:rPrChange w:id="13428" w:author="Le Minh Nghia" w:date="2019-10-09T10:56:00Z">
            <w:rPr>
              <w:sz w:val="26"/>
              <w:szCs w:val="26"/>
            </w:rPr>
          </w:rPrChange>
        </w:rPr>
        <w:t>trình</w:t>
      </w:r>
      <w:proofErr w:type="spellEnd"/>
      <w:r w:rsidRPr="00B41112">
        <w:rPr>
          <w:sz w:val="26"/>
          <w:szCs w:val="26"/>
          <w:rPrChange w:id="13429" w:author="Le Minh Nghia" w:date="2019-10-09T10:56:00Z">
            <w:rPr>
              <w:sz w:val="26"/>
              <w:szCs w:val="26"/>
            </w:rPr>
          </w:rPrChange>
        </w:rPr>
        <w:t>.</w:t>
      </w:r>
    </w:p>
    <w:p w:rsidR="0027644E" w:rsidRPr="00B41112" w:rsidRDefault="0027644E" w:rsidP="00334D9A">
      <w:pPr>
        <w:pStyle w:val="ListParagraph"/>
        <w:spacing w:line="360" w:lineRule="auto"/>
        <w:ind w:firstLine="720"/>
        <w:rPr>
          <w:sz w:val="26"/>
          <w:szCs w:val="26"/>
          <w:rPrChange w:id="13430" w:author="Le Minh Nghia" w:date="2019-10-09T10:56:00Z">
            <w:rPr>
              <w:sz w:val="26"/>
              <w:szCs w:val="26"/>
            </w:rPr>
          </w:rPrChange>
        </w:rPr>
      </w:pPr>
      <w:proofErr w:type="spellStart"/>
      <w:r w:rsidRPr="00B41112">
        <w:rPr>
          <w:sz w:val="26"/>
          <w:szCs w:val="26"/>
          <w:rPrChange w:id="13431" w:author="Le Minh Nghia" w:date="2019-10-09T10:56:00Z">
            <w:rPr>
              <w:sz w:val="26"/>
              <w:szCs w:val="26"/>
            </w:rPr>
          </w:rPrChange>
        </w:rPr>
        <w:t>Về</w:t>
      </w:r>
      <w:proofErr w:type="spellEnd"/>
      <w:r w:rsidRPr="00B41112">
        <w:rPr>
          <w:sz w:val="26"/>
          <w:szCs w:val="26"/>
          <w:rPrChange w:id="13432" w:author="Le Minh Nghia" w:date="2019-10-09T10:56:00Z">
            <w:rPr>
              <w:sz w:val="26"/>
              <w:szCs w:val="26"/>
            </w:rPr>
          </w:rPrChange>
        </w:rPr>
        <w:t xml:space="preserve"> </w:t>
      </w:r>
      <w:proofErr w:type="spellStart"/>
      <w:r w:rsidRPr="00B41112">
        <w:rPr>
          <w:sz w:val="26"/>
          <w:szCs w:val="26"/>
          <w:rPrChange w:id="13433" w:author="Le Minh Nghia" w:date="2019-10-09T10:56:00Z">
            <w:rPr>
              <w:sz w:val="26"/>
              <w:szCs w:val="26"/>
            </w:rPr>
          </w:rPrChange>
        </w:rPr>
        <w:t>mặt</w:t>
      </w:r>
      <w:proofErr w:type="spellEnd"/>
      <w:r w:rsidRPr="00B41112">
        <w:rPr>
          <w:sz w:val="26"/>
          <w:szCs w:val="26"/>
          <w:rPrChange w:id="13434" w:author="Le Minh Nghia" w:date="2019-10-09T10:56:00Z">
            <w:rPr>
              <w:sz w:val="26"/>
              <w:szCs w:val="26"/>
            </w:rPr>
          </w:rPrChange>
        </w:rPr>
        <w:t xml:space="preserve"> </w:t>
      </w:r>
      <w:proofErr w:type="spellStart"/>
      <w:r w:rsidRPr="00B41112">
        <w:rPr>
          <w:sz w:val="26"/>
          <w:szCs w:val="26"/>
          <w:rPrChange w:id="13435" w:author="Le Minh Nghia" w:date="2019-10-09T10:56:00Z">
            <w:rPr>
              <w:sz w:val="26"/>
              <w:szCs w:val="26"/>
            </w:rPr>
          </w:rPrChange>
        </w:rPr>
        <w:t>khởi</w:t>
      </w:r>
      <w:proofErr w:type="spellEnd"/>
      <w:r w:rsidRPr="00B41112">
        <w:rPr>
          <w:sz w:val="26"/>
          <w:szCs w:val="26"/>
          <w:rPrChange w:id="13436" w:author="Le Minh Nghia" w:date="2019-10-09T10:56:00Z">
            <w:rPr>
              <w:sz w:val="26"/>
              <w:szCs w:val="26"/>
            </w:rPr>
          </w:rPrChange>
        </w:rPr>
        <w:t xml:space="preserve"> </w:t>
      </w:r>
      <w:proofErr w:type="spellStart"/>
      <w:r w:rsidRPr="00B41112">
        <w:rPr>
          <w:sz w:val="26"/>
          <w:szCs w:val="26"/>
          <w:rPrChange w:id="13437" w:author="Le Minh Nghia" w:date="2019-10-09T10:56:00Z">
            <w:rPr>
              <w:sz w:val="26"/>
              <w:szCs w:val="26"/>
            </w:rPr>
          </w:rPrChange>
        </w:rPr>
        <w:t>tạo</w:t>
      </w:r>
      <w:proofErr w:type="spellEnd"/>
      <w:r w:rsidRPr="00B41112">
        <w:rPr>
          <w:sz w:val="26"/>
          <w:szCs w:val="26"/>
          <w:rPrChange w:id="13438" w:author="Le Minh Nghia" w:date="2019-10-09T10:56:00Z">
            <w:rPr>
              <w:sz w:val="26"/>
              <w:szCs w:val="26"/>
            </w:rPr>
          </w:rPrChange>
        </w:rPr>
        <w:t xml:space="preserve"> </w:t>
      </w:r>
      <w:proofErr w:type="spellStart"/>
      <w:r w:rsidRPr="00B41112">
        <w:rPr>
          <w:sz w:val="26"/>
          <w:szCs w:val="26"/>
          <w:rPrChange w:id="13439" w:author="Le Minh Nghia" w:date="2019-10-09T10:56:00Z">
            <w:rPr>
              <w:sz w:val="26"/>
              <w:szCs w:val="26"/>
            </w:rPr>
          </w:rPrChange>
        </w:rPr>
        <w:t>nhóm</w:t>
      </w:r>
      <w:proofErr w:type="spellEnd"/>
      <w:r w:rsidRPr="00B41112">
        <w:rPr>
          <w:sz w:val="26"/>
          <w:szCs w:val="26"/>
          <w:rPrChange w:id="13440" w:author="Le Minh Nghia" w:date="2019-10-09T10:56:00Z">
            <w:rPr>
              <w:sz w:val="26"/>
              <w:szCs w:val="26"/>
            </w:rPr>
          </w:rPrChange>
        </w:rPr>
        <w:t xml:space="preserve"> </w:t>
      </w:r>
      <w:proofErr w:type="spellStart"/>
      <w:r w:rsidRPr="00B41112">
        <w:rPr>
          <w:sz w:val="26"/>
          <w:szCs w:val="26"/>
          <w:rPrChange w:id="13441" w:author="Le Minh Nghia" w:date="2019-10-09T10:56:00Z">
            <w:rPr>
              <w:sz w:val="26"/>
              <w:szCs w:val="26"/>
            </w:rPr>
          </w:rPrChange>
        </w:rPr>
        <w:t>tác</w:t>
      </w:r>
      <w:proofErr w:type="spellEnd"/>
      <w:r w:rsidRPr="00B41112">
        <w:rPr>
          <w:sz w:val="26"/>
          <w:szCs w:val="26"/>
          <w:rPrChange w:id="13442" w:author="Le Minh Nghia" w:date="2019-10-09T10:56:00Z">
            <w:rPr>
              <w:sz w:val="26"/>
              <w:szCs w:val="26"/>
            </w:rPr>
          </w:rPrChange>
        </w:rPr>
        <w:t xml:space="preserve"> </w:t>
      </w:r>
      <w:proofErr w:type="spellStart"/>
      <w:r w:rsidRPr="00B41112">
        <w:rPr>
          <w:sz w:val="26"/>
          <w:szCs w:val="26"/>
          <w:rPrChange w:id="13443" w:author="Le Minh Nghia" w:date="2019-10-09T10:56:00Z">
            <w:rPr>
              <w:sz w:val="26"/>
              <w:szCs w:val="26"/>
            </w:rPr>
          </w:rPrChange>
        </w:rPr>
        <w:t>giả</w:t>
      </w:r>
      <w:proofErr w:type="spellEnd"/>
      <w:r w:rsidRPr="00B41112">
        <w:rPr>
          <w:sz w:val="26"/>
          <w:szCs w:val="26"/>
          <w:rPrChange w:id="13444" w:author="Le Minh Nghia" w:date="2019-10-09T10:56:00Z">
            <w:rPr>
              <w:sz w:val="26"/>
              <w:szCs w:val="26"/>
            </w:rPr>
          </w:rPrChange>
        </w:rPr>
        <w:t xml:space="preserve"> </w:t>
      </w:r>
      <w:proofErr w:type="spellStart"/>
      <w:r w:rsidRPr="00B41112">
        <w:rPr>
          <w:sz w:val="26"/>
          <w:szCs w:val="26"/>
          <w:rPrChange w:id="13445" w:author="Le Minh Nghia" w:date="2019-10-09T10:56:00Z">
            <w:rPr>
              <w:sz w:val="26"/>
              <w:szCs w:val="26"/>
            </w:rPr>
          </w:rPrChange>
        </w:rPr>
        <w:t>tạo</w:t>
      </w:r>
      <w:proofErr w:type="spellEnd"/>
      <w:r w:rsidRPr="00B41112">
        <w:rPr>
          <w:sz w:val="26"/>
          <w:szCs w:val="26"/>
          <w:rPrChange w:id="13446" w:author="Le Minh Nghia" w:date="2019-10-09T10:56:00Z">
            <w:rPr>
              <w:sz w:val="26"/>
              <w:szCs w:val="26"/>
            </w:rPr>
          </w:rPrChange>
        </w:rPr>
        <w:t xml:space="preserve"> </w:t>
      </w:r>
      <w:proofErr w:type="spellStart"/>
      <w:r w:rsidRPr="00B41112">
        <w:rPr>
          <w:sz w:val="26"/>
          <w:szCs w:val="26"/>
          <w:rPrChange w:id="13447" w:author="Le Minh Nghia" w:date="2019-10-09T10:56:00Z">
            <w:rPr>
              <w:sz w:val="26"/>
              <w:szCs w:val="26"/>
            </w:rPr>
          </w:rPrChange>
        </w:rPr>
        <w:t>một</w:t>
      </w:r>
      <w:proofErr w:type="spellEnd"/>
      <w:r w:rsidRPr="00B41112">
        <w:rPr>
          <w:sz w:val="26"/>
          <w:szCs w:val="26"/>
          <w:rPrChange w:id="13448" w:author="Le Minh Nghia" w:date="2019-10-09T10:56:00Z">
            <w:rPr>
              <w:sz w:val="26"/>
              <w:szCs w:val="26"/>
            </w:rPr>
          </w:rPrChange>
        </w:rPr>
        <w:t xml:space="preserve"> </w:t>
      </w:r>
      <w:proofErr w:type="spellStart"/>
      <w:r w:rsidRPr="00B41112">
        <w:rPr>
          <w:sz w:val="26"/>
          <w:szCs w:val="26"/>
          <w:rPrChange w:id="13449" w:author="Le Minh Nghia" w:date="2019-10-09T10:56:00Z">
            <w:rPr>
              <w:sz w:val="26"/>
              <w:szCs w:val="26"/>
            </w:rPr>
          </w:rPrChange>
        </w:rPr>
        <w:t>dự</w:t>
      </w:r>
      <w:proofErr w:type="spellEnd"/>
      <w:r w:rsidRPr="00B41112">
        <w:rPr>
          <w:sz w:val="26"/>
          <w:szCs w:val="26"/>
          <w:rPrChange w:id="13450" w:author="Le Minh Nghia" w:date="2019-10-09T10:56:00Z">
            <w:rPr>
              <w:sz w:val="26"/>
              <w:szCs w:val="26"/>
            </w:rPr>
          </w:rPrChange>
        </w:rPr>
        <w:t xml:space="preserve"> </w:t>
      </w:r>
      <w:proofErr w:type="spellStart"/>
      <w:r w:rsidRPr="00B41112">
        <w:rPr>
          <w:sz w:val="26"/>
          <w:szCs w:val="26"/>
          <w:rPrChange w:id="13451" w:author="Le Minh Nghia" w:date="2019-10-09T10:56:00Z">
            <w:rPr>
              <w:sz w:val="26"/>
              <w:szCs w:val="26"/>
            </w:rPr>
          </w:rPrChange>
        </w:rPr>
        <w:t>án</w:t>
      </w:r>
      <w:proofErr w:type="spellEnd"/>
      <w:r w:rsidRPr="00B41112">
        <w:rPr>
          <w:sz w:val="26"/>
          <w:szCs w:val="26"/>
          <w:rPrChange w:id="13452" w:author="Le Minh Nghia" w:date="2019-10-09T10:56:00Z">
            <w:rPr>
              <w:sz w:val="26"/>
              <w:szCs w:val="26"/>
            </w:rPr>
          </w:rPrChange>
        </w:rPr>
        <w:t xml:space="preserve"> </w:t>
      </w:r>
      <w:proofErr w:type="spellStart"/>
      <w:r w:rsidRPr="00B41112">
        <w:rPr>
          <w:sz w:val="26"/>
          <w:szCs w:val="26"/>
          <w:rPrChange w:id="13453" w:author="Le Minh Nghia" w:date="2019-10-09T10:56:00Z">
            <w:rPr>
              <w:sz w:val="26"/>
              <w:szCs w:val="26"/>
            </w:rPr>
          </w:rPrChange>
        </w:rPr>
        <w:t>mang</w:t>
      </w:r>
      <w:proofErr w:type="spellEnd"/>
      <w:r w:rsidRPr="00B41112">
        <w:rPr>
          <w:sz w:val="26"/>
          <w:szCs w:val="26"/>
          <w:rPrChange w:id="13454" w:author="Le Minh Nghia" w:date="2019-10-09T10:56:00Z">
            <w:rPr>
              <w:sz w:val="26"/>
              <w:szCs w:val="26"/>
            </w:rPr>
          </w:rPrChange>
        </w:rPr>
        <w:t xml:space="preserve"> </w:t>
      </w:r>
      <w:proofErr w:type="spellStart"/>
      <w:r w:rsidRPr="00B41112">
        <w:rPr>
          <w:sz w:val="26"/>
          <w:szCs w:val="26"/>
          <w:rPrChange w:id="13455" w:author="Le Minh Nghia" w:date="2019-10-09T10:56:00Z">
            <w:rPr>
              <w:sz w:val="26"/>
              <w:szCs w:val="26"/>
            </w:rPr>
          </w:rPrChange>
        </w:rPr>
        <w:t>tên</w:t>
      </w:r>
      <w:proofErr w:type="spellEnd"/>
      <w:r w:rsidRPr="00B41112">
        <w:rPr>
          <w:sz w:val="26"/>
          <w:szCs w:val="26"/>
          <w:rPrChange w:id="13456" w:author="Le Minh Nghia" w:date="2019-10-09T10:56:00Z">
            <w:rPr>
              <w:sz w:val="26"/>
              <w:szCs w:val="26"/>
            </w:rPr>
          </w:rPrChange>
        </w:rPr>
        <w:t xml:space="preserve"> </w:t>
      </w:r>
      <w:proofErr w:type="spellStart"/>
      <w:r w:rsidRPr="00B41112">
        <w:rPr>
          <w:b/>
          <w:sz w:val="26"/>
          <w:szCs w:val="26"/>
          <w:rPrChange w:id="13457" w:author="Le Minh Nghia" w:date="2019-10-09T10:56:00Z">
            <w:rPr>
              <w:b/>
              <w:sz w:val="26"/>
              <w:szCs w:val="26"/>
            </w:rPr>
          </w:rPrChange>
        </w:rPr>
        <w:t>sgg_alumni</w:t>
      </w:r>
      <w:proofErr w:type="spellEnd"/>
      <w:r w:rsidRPr="00B41112">
        <w:rPr>
          <w:b/>
          <w:sz w:val="26"/>
          <w:szCs w:val="26"/>
          <w:rPrChange w:id="13458" w:author="Le Minh Nghia" w:date="2019-10-09T10:56:00Z">
            <w:rPr>
              <w:b/>
              <w:sz w:val="26"/>
              <w:szCs w:val="26"/>
            </w:rPr>
          </w:rPrChange>
        </w:rPr>
        <w:t xml:space="preserve"> </w:t>
      </w:r>
      <w:proofErr w:type="spellStart"/>
      <w:r w:rsidRPr="00B41112">
        <w:rPr>
          <w:sz w:val="26"/>
          <w:szCs w:val="26"/>
          <w:rPrChange w:id="13459" w:author="Le Minh Nghia" w:date="2019-10-09T10:56:00Z">
            <w:rPr>
              <w:sz w:val="26"/>
              <w:szCs w:val="26"/>
            </w:rPr>
          </w:rPrChange>
        </w:rPr>
        <w:t>để</w:t>
      </w:r>
      <w:proofErr w:type="spellEnd"/>
      <w:r w:rsidRPr="00B41112">
        <w:rPr>
          <w:sz w:val="26"/>
          <w:szCs w:val="26"/>
          <w:rPrChange w:id="13460" w:author="Le Minh Nghia" w:date="2019-10-09T10:56:00Z">
            <w:rPr>
              <w:sz w:val="26"/>
              <w:szCs w:val="26"/>
            </w:rPr>
          </w:rPrChange>
        </w:rPr>
        <w:t xml:space="preserve"> </w:t>
      </w:r>
      <w:proofErr w:type="spellStart"/>
      <w:r w:rsidRPr="00B41112">
        <w:rPr>
          <w:sz w:val="26"/>
          <w:szCs w:val="26"/>
          <w:rPrChange w:id="13461" w:author="Le Minh Nghia" w:date="2019-10-09T10:56:00Z">
            <w:rPr>
              <w:sz w:val="26"/>
              <w:szCs w:val="26"/>
            </w:rPr>
          </w:rPrChange>
        </w:rPr>
        <w:t>chứa</w:t>
      </w:r>
      <w:proofErr w:type="spellEnd"/>
      <w:r w:rsidRPr="00B41112">
        <w:rPr>
          <w:sz w:val="26"/>
          <w:szCs w:val="26"/>
          <w:rPrChange w:id="13462" w:author="Le Minh Nghia" w:date="2019-10-09T10:56:00Z">
            <w:rPr>
              <w:sz w:val="26"/>
              <w:szCs w:val="26"/>
            </w:rPr>
          </w:rPrChange>
        </w:rPr>
        <w:t xml:space="preserve"> </w:t>
      </w:r>
      <w:proofErr w:type="spellStart"/>
      <w:r w:rsidRPr="00B41112">
        <w:rPr>
          <w:sz w:val="26"/>
          <w:szCs w:val="26"/>
          <w:rPrChange w:id="13463" w:author="Le Minh Nghia" w:date="2019-10-09T10:56:00Z">
            <w:rPr>
              <w:sz w:val="26"/>
              <w:szCs w:val="26"/>
            </w:rPr>
          </w:rPrChange>
        </w:rPr>
        <w:t>toàn</w:t>
      </w:r>
      <w:proofErr w:type="spellEnd"/>
      <w:r w:rsidRPr="00B41112">
        <w:rPr>
          <w:sz w:val="26"/>
          <w:szCs w:val="26"/>
          <w:rPrChange w:id="13464" w:author="Le Minh Nghia" w:date="2019-10-09T10:56:00Z">
            <w:rPr>
              <w:sz w:val="26"/>
              <w:szCs w:val="26"/>
            </w:rPr>
          </w:rPrChange>
        </w:rPr>
        <w:t xml:space="preserve"> </w:t>
      </w:r>
      <w:proofErr w:type="spellStart"/>
      <w:r w:rsidRPr="00B41112">
        <w:rPr>
          <w:sz w:val="26"/>
          <w:szCs w:val="26"/>
          <w:rPrChange w:id="13465" w:author="Le Minh Nghia" w:date="2019-10-09T10:56:00Z">
            <w:rPr>
              <w:sz w:val="26"/>
              <w:szCs w:val="26"/>
            </w:rPr>
          </w:rPrChange>
        </w:rPr>
        <w:t>bộ</w:t>
      </w:r>
      <w:proofErr w:type="spellEnd"/>
      <w:r w:rsidRPr="00B41112">
        <w:rPr>
          <w:sz w:val="26"/>
          <w:szCs w:val="26"/>
          <w:rPrChange w:id="13466" w:author="Le Minh Nghia" w:date="2019-10-09T10:56:00Z">
            <w:rPr>
              <w:sz w:val="26"/>
              <w:szCs w:val="26"/>
            </w:rPr>
          </w:rPrChange>
        </w:rPr>
        <w:t xml:space="preserve"> </w:t>
      </w:r>
      <w:proofErr w:type="spellStart"/>
      <w:r w:rsidRPr="00B41112">
        <w:rPr>
          <w:sz w:val="26"/>
          <w:szCs w:val="26"/>
          <w:rPrChange w:id="13467" w:author="Le Minh Nghia" w:date="2019-10-09T10:56:00Z">
            <w:rPr>
              <w:sz w:val="26"/>
              <w:szCs w:val="26"/>
            </w:rPr>
          </w:rPrChange>
        </w:rPr>
        <w:t>các</w:t>
      </w:r>
      <w:proofErr w:type="spellEnd"/>
      <w:r w:rsidRPr="00B41112">
        <w:rPr>
          <w:sz w:val="26"/>
          <w:szCs w:val="26"/>
          <w:rPrChange w:id="13468" w:author="Le Minh Nghia" w:date="2019-10-09T10:56:00Z">
            <w:rPr>
              <w:sz w:val="26"/>
              <w:szCs w:val="26"/>
            </w:rPr>
          </w:rPrChange>
        </w:rPr>
        <w:t xml:space="preserve"> </w:t>
      </w:r>
      <w:proofErr w:type="spellStart"/>
      <w:r w:rsidRPr="00B41112">
        <w:rPr>
          <w:sz w:val="26"/>
          <w:szCs w:val="26"/>
          <w:rPrChange w:id="13469" w:author="Le Minh Nghia" w:date="2019-10-09T10:56:00Z">
            <w:rPr>
              <w:sz w:val="26"/>
              <w:szCs w:val="26"/>
            </w:rPr>
          </w:rPrChange>
        </w:rPr>
        <w:t>mã</w:t>
      </w:r>
      <w:proofErr w:type="spellEnd"/>
      <w:r w:rsidRPr="00B41112">
        <w:rPr>
          <w:sz w:val="26"/>
          <w:szCs w:val="26"/>
          <w:rPrChange w:id="13470" w:author="Le Minh Nghia" w:date="2019-10-09T10:56:00Z">
            <w:rPr>
              <w:sz w:val="26"/>
              <w:szCs w:val="26"/>
            </w:rPr>
          </w:rPrChange>
        </w:rPr>
        <w:t xml:space="preserve"> </w:t>
      </w:r>
      <w:proofErr w:type="spellStart"/>
      <w:r w:rsidRPr="00B41112">
        <w:rPr>
          <w:sz w:val="26"/>
          <w:szCs w:val="26"/>
          <w:rPrChange w:id="13471" w:author="Le Minh Nghia" w:date="2019-10-09T10:56:00Z">
            <w:rPr>
              <w:sz w:val="26"/>
              <w:szCs w:val="26"/>
            </w:rPr>
          </w:rPrChange>
        </w:rPr>
        <w:t>lệnh</w:t>
      </w:r>
      <w:proofErr w:type="spellEnd"/>
      <w:r w:rsidRPr="00B41112">
        <w:rPr>
          <w:sz w:val="26"/>
          <w:szCs w:val="26"/>
          <w:rPrChange w:id="13472" w:author="Le Minh Nghia" w:date="2019-10-09T10:56:00Z">
            <w:rPr>
              <w:sz w:val="26"/>
              <w:szCs w:val="26"/>
            </w:rPr>
          </w:rPrChange>
        </w:rPr>
        <w:t xml:space="preserve"> </w:t>
      </w:r>
      <w:proofErr w:type="spellStart"/>
      <w:r w:rsidRPr="00B41112">
        <w:rPr>
          <w:sz w:val="26"/>
          <w:szCs w:val="26"/>
          <w:rPrChange w:id="13473" w:author="Le Minh Nghia" w:date="2019-10-09T10:56:00Z">
            <w:rPr>
              <w:sz w:val="26"/>
              <w:szCs w:val="26"/>
            </w:rPr>
          </w:rPrChange>
        </w:rPr>
        <w:t>của</w:t>
      </w:r>
      <w:proofErr w:type="spellEnd"/>
      <w:r w:rsidRPr="00B41112">
        <w:rPr>
          <w:sz w:val="26"/>
          <w:szCs w:val="26"/>
          <w:rPrChange w:id="13474" w:author="Le Minh Nghia" w:date="2019-10-09T10:56:00Z">
            <w:rPr>
              <w:sz w:val="26"/>
              <w:szCs w:val="26"/>
            </w:rPr>
          </w:rPrChange>
        </w:rPr>
        <w:t xml:space="preserve"> website </w:t>
      </w:r>
      <w:proofErr w:type="spellStart"/>
      <w:r w:rsidRPr="00B41112">
        <w:rPr>
          <w:sz w:val="26"/>
          <w:szCs w:val="26"/>
          <w:rPrChange w:id="13475" w:author="Le Minh Nghia" w:date="2019-10-09T10:56:00Z">
            <w:rPr>
              <w:sz w:val="26"/>
              <w:szCs w:val="26"/>
            </w:rPr>
          </w:rPrChange>
        </w:rPr>
        <w:t>Quản</w:t>
      </w:r>
      <w:proofErr w:type="spellEnd"/>
      <w:r w:rsidRPr="00B41112">
        <w:rPr>
          <w:sz w:val="26"/>
          <w:szCs w:val="26"/>
          <w:rPrChange w:id="13476" w:author="Le Minh Nghia" w:date="2019-10-09T10:56:00Z">
            <w:rPr>
              <w:sz w:val="26"/>
              <w:szCs w:val="26"/>
            </w:rPr>
          </w:rPrChange>
        </w:rPr>
        <w:t xml:space="preserve"> </w:t>
      </w:r>
      <w:proofErr w:type="spellStart"/>
      <w:r w:rsidRPr="00B41112">
        <w:rPr>
          <w:sz w:val="26"/>
          <w:szCs w:val="26"/>
          <w:rPrChange w:id="13477" w:author="Le Minh Nghia" w:date="2019-10-09T10:56:00Z">
            <w:rPr>
              <w:sz w:val="26"/>
              <w:szCs w:val="26"/>
            </w:rPr>
          </w:rPrChange>
        </w:rPr>
        <w:t>lý</w:t>
      </w:r>
      <w:proofErr w:type="spellEnd"/>
      <w:r w:rsidRPr="00B41112">
        <w:rPr>
          <w:sz w:val="26"/>
          <w:szCs w:val="26"/>
          <w:rPrChange w:id="13478" w:author="Le Minh Nghia" w:date="2019-10-09T10:56:00Z">
            <w:rPr>
              <w:sz w:val="26"/>
              <w:szCs w:val="26"/>
            </w:rPr>
          </w:rPrChange>
        </w:rPr>
        <w:t xml:space="preserve"> </w:t>
      </w:r>
      <w:proofErr w:type="spellStart"/>
      <w:r w:rsidRPr="00B41112">
        <w:rPr>
          <w:sz w:val="26"/>
          <w:szCs w:val="26"/>
          <w:rPrChange w:id="13479" w:author="Le Minh Nghia" w:date="2019-10-09T10:56:00Z">
            <w:rPr>
              <w:sz w:val="26"/>
              <w:szCs w:val="26"/>
            </w:rPr>
          </w:rPrChange>
        </w:rPr>
        <w:t>Cựu</w:t>
      </w:r>
      <w:proofErr w:type="spellEnd"/>
      <w:r w:rsidRPr="00B41112">
        <w:rPr>
          <w:sz w:val="26"/>
          <w:szCs w:val="26"/>
          <w:rPrChange w:id="13480" w:author="Le Minh Nghia" w:date="2019-10-09T10:56:00Z">
            <w:rPr>
              <w:sz w:val="26"/>
              <w:szCs w:val="26"/>
            </w:rPr>
          </w:rPrChange>
        </w:rPr>
        <w:t xml:space="preserve"> </w:t>
      </w:r>
      <w:proofErr w:type="spellStart"/>
      <w:r w:rsidRPr="00B41112">
        <w:rPr>
          <w:sz w:val="26"/>
          <w:szCs w:val="26"/>
          <w:rPrChange w:id="13481" w:author="Le Minh Nghia" w:date="2019-10-09T10:56:00Z">
            <w:rPr>
              <w:sz w:val="26"/>
              <w:szCs w:val="26"/>
            </w:rPr>
          </w:rPrChange>
        </w:rPr>
        <w:t>sinh</w:t>
      </w:r>
      <w:proofErr w:type="spellEnd"/>
      <w:r w:rsidRPr="00B41112">
        <w:rPr>
          <w:sz w:val="26"/>
          <w:szCs w:val="26"/>
          <w:rPrChange w:id="13482" w:author="Le Minh Nghia" w:date="2019-10-09T10:56:00Z">
            <w:rPr>
              <w:sz w:val="26"/>
              <w:szCs w:val="26"/>
            </w:rPr>
          </w:rPrChange>
        </w:rPr>
        <w:t xml:space="preserve"> </w:t>
      </w:r>
      <w:proofErr w:type="spellStart"/>
      <w:r w:rsidRPr="00B41112">
        <w:rPr>
          <w:sz w:val="26"/>
          <w:szCs w:val="26"/>
          <w:rPrChange w:id="13483" w:author="Le Minh Nghia" w:date="2019-10-09T10:56:00Z">
            <w:rPr>
              <w:sz w:val="26"/>
              <w:szCs w:val="26"/>
            </w:rPr>
          </w:rPrChange>
        </w:rPr>
        <w:t>viên</w:t>
      </w:r>
      <w:proofErr w:type="spellEnd"/>
      <w:r w:rsidRPr="00B41112">
        <w:rPr>
          <w:sz w:val="26"/>
          <w:szCs w:val="26"/>
          <w:rPrChange w:id="13484" w:author="Le Minh Nghia" w:date="2019-10-09T10:56:00Z">
            <w:rPr>
              <w:sz w:val="26"/>
              <w:szCs w:val="26"/>
            </w:rPr>
          </w:rPrChange>
        </w:rPr>
        <w:t xml:space="preserve"> </w:t>
      </w:r>
      <w:proofErr w:type="spellStart"/>
      <w:r w:rsidRPr="00B41112">
        <w:rPr>
          <w:sz w:val="26"/>
          <w:szCs w:val="26"/>
          <w:rPrChange w:id="13485" w:author="Le Minh Nghia" w:date="2019-10-09T10:56:00Z">
            <w:rPr>
              <w:sz w:val="26"/>
              <w:szCs w:val="26"/>
            </w:rPr>
          </w:rPrChange>
        </w:rPr>
        <w:t>của</w:t>
      </w:r>
      <w:proofErr w:type="spellEnd"/>
      <w:r w:rsidRPr="00B41112">
        <w:rPr>
          <w:sz w:val="26"/>
          <w:szCs w:val="26"/>
          <w:rPrChange w:id="13486" w:author="Le Minh Nghia" w:date="2019-10-09T10:56:00Z">
            <w:rPr>
              <w:sz w:val="26"/>
              <w:szCs w:val="26"/>
            </w:rPr>
          </w:rPrChange>
        </w:rPr>
        <w:t xml:space="preserve"> khoa </w:t>
      </w:r>
      <w:del w:id="13487" w:author="Le Minh Nghia" w:date="2019-10-09T10:03:00Z">
        <w:r w:rsidRPr="00B41112" w:rsidDel="00E70C55">
          <w:rPr>
            <w:sz w:val="26"/>
            <w:szCs w:val="26"/>
            <w:rPrChange w:id="13488" w:author="Le Minh Nghia" w:date="2019-10-09T10:56:00Z">
              <w:rPr>
                <w:sz w:val="26"/>
                <w:szCs w:val="26"/>
              </w:rPr>
            </w:rPrChange>
          </w:rPr>
          <w:delText>Công nghệ Thông tin và Truyền thông</w:delText>
        </w:r>
      </w:del>
      <w:proofErr w:type="spellStart"/>
      <w:ins w:id="13489" w:author="Le Minh Nghia" w:date="2019-10-09T10:03:00Z">
        <w:r w:rsidR="00E70C55" w:rsidRPr="00B41112">
          <w:rPr>
            <w:sz w:val="26"/>
            <w:szCs w:val="26"/>
            <w:rPrChange w:id="13490" w:author="Le Minh Nghia" w:date="2019-10-09T10:56:00Z">
              <w:rPr>
                <w:sz w:val="26"/>
                <w:szCs w:val="26"/>
              </w:rPr>
            </w:rPrChange>
          </w:rPr>
          <w:t>Công</w:t>
        </w:r>
        <w:proofErr w:type="spellEnd"/>
        <w:r w:rsidR="00E70C55" w:rsidRPr="00B41112">
          <w:rPr>
            <w:sz w:val="26"/>
            <w:szCs w:val="26"/>
            <w:rPrChange w:id="13491" w:author="Le Minh Nghia" w:date="2019-10-09T10:56:00Z">
              <w:rPr>
                <w:sz w:val="26"/>
                <w:szCs w:val="26"/>
              </w:rPr>
            </w:rPrChange>
          </w:rPr>
          <w:t xml:space="preserve"> </w:t>
        </w:r>
        <w:proofErr w:type="spellStart"/>
        <w:r w:rsidR="00E70C55" w:rsidRPr="00B41112">
          <w:rPr>
            <w:sz w:val="26"/>
            <w:szCs w:val="26"/>
            <w:rPrChange w:id="13492" w:author="Le Minh Nghia" w:date="2019-10-09T10:56:00Z">
              <w:rPr>
                <w:sz w:val="26"/>
                <w:szCs w:val="26"/>
              </w:rPr>
            </w:rPrChange>
          </w:rPr>
          <w:t>nghệ</w:t>
        </w:r>
        <w:proofErr w:type="spellEnd"/>
        <w:r w:rsidR="00E70C55" w:rsidRPr="00B41112">
          <w:rPr>
            <w:sz w:val="26"/>
            <w:szCs w:val="26"/>
            <w:rPrChange w:id="13493" w:author="Le Minh Nghia" w:date="2019-10-09T10:56:00Z">
              <w:rPr>
                <w:sz w:val="26"/>
                <w:szCs w:val="26"/>
              </w:rPr>
            </w:rPrChange>
          </w:rPr>
          <w:t xml:space="preserve"> </w:t>
        </w:r>
        <w:proofErr w:type="spellStart"/>
        <w:r w:rsidR="00E70C55" w:rsidRPr="00B41112">
          <w:rPr>
            <w:sz w:val="26"/>
            <w:szCs w:val="26"/>
            <w:rPrChange w:id="13494" w:author="Le Minh Nghia" w:date="2019-10-09T10:56:00Z">
              <w:rPr>
                <w:sz w:val="26"/>
                <w:szCs w:val="26"/>
              </w:rPr>
            </w:rPrChange>
          </w:rPr>
          <w:t>Thông</w:t>
        </w:r>
        <w:proofErr w:type="spellEnd"/>
        <w:r w:rsidR="00E70C55" w:rsidRPr="00B41112">
          <w:rPr>
            <w:sz w:val="26"/>
            <w:szCs w:val="26"/>
            <w:rPrChange w:id="13495" w:author="Le Minh Nghia" w:date="2019-10-09T10:56:00Z">
              <w:rPr>
                <w:sz w:val="26"/>
                <w:szCs w:val="26"/>
              </w:rPr>
            </w:rPrChange>
          </w:rPr>
          <w:t xml:space="preserve"> tin </w:t>
        </w:r>
        <w:proofErr w:type="spellStart"/>
        <w:r w:rsidR="00E70C55" w:rsidRPr="00B41112">
          <w:rPr>
            <w:sz w:val="26"/>
            <w:szCs w:val="26"/>
            <w:rPrChange w:id="13496" w:author="Le Minh Nghia" w:date="2019-10-09T10:56:00Z">
              <w:rPr>
                <w:sz w:val="26"/>
                <w:szCs w:val="26"/>
              </w:rPr>
            </w:rPrChange>
          </w:rPr>
          <w:t>và</w:t>
        </w:r>
        <w:proofErr w:type="spellEnd"/>
        <w:r w:rsidR="00E70C55" w:rsidRPr="00B41112">
          <w:rPr>
            <w:sz w:val="26"/>
            <w:szCs w:val="26"/>
            <w:rPrChange w:id="13497" w:author="Le Minh Nghia" w:date="2019-10-09T10:56:00Z">
              <w:rPr>
                <w:sz w:val="26"/>
                <w:szCs w:val="26"/>
              </w:rPr>
            </w:rPrChange>
          </w:rPr>
          <w:t xml:space="preserve"> </w:t>
        </w:r>
        <w:proofErr w:type="spellStart"/>
        <w:r w:rsidR="00E70C55" w:rsidRPr="00B41112">
          <w:rPr>
            <w:sz w:val="26"/>
            <w:szCs w:val="26"/>
            <w:rPrChange w:id="13498" w:author="Le Minh Nghia" w:date="2019-10-09T10:56:00Z">
              <w:rPr>
                <w:sz w:val="26"/>
                <w:szCs w:val="26"/>
              </w:rPr>
            </w:rPrChange>
          </w:rPr>
          <w:t>Truyền</w:t>
        </w:r>
        <w:proofErr w:type="spellEnd"/>
        <w:r w:rsidR="00E70C55" w:rsidRPr="00B41112">
          <w:rPr>
            <w:sz w:val="26"/>
            <w:szCs w:val="26"/>
            <w:rPrChange w:id="13499" w:author="Le Minh Nghia" w:date="2019-10-09T10:56:00Z">
              <w:rPr>
                <w:sz w:val="26"/>
                <w:szCs w:val="26"/>
              </w:rPr>
            </w:rPrChange>
          </w:rPr>
          <w:t xml:space="preserve"> </w:t>
        </w:r>
        <w:proofErr w:type="spellStart"/>
        <w:r w:rsidR="00E70C55" w:rsidRPr="00B41112">
          <w:rPr>
            <w:sz w:val="26"/>
            <w:szCs w:val="26"/>
            <w:rPrChange w:id="13500" w:author="Le Minh Nghia" w:date="2019-10-09T10:56:00Z">
              <w:rPr>
                <w:sz w:val="26"/>
                <w:szCs w:val="26"/>
              </w:rPr>
            </w:rPrChange>
          </w:rPr>
          <w:t>thông</w:t>
        </w:r>
      </w:ins>
      <w:proofErr w:type="spellEnd"/>
      <w:r w:rsidRPr="00B41112">
        <w:rPr>
          <w:sz w:val="26"/>
          <w:szCs w:val="26"/>
          <w:rPrChange w:id="13501" w:author="Le Minh Nghia" w:date="2019-10-09T10:56:00Z">
            <w:rPr>
              <w:sz w:val="26"/>
              <w:szCs w:val="26"/>
            </w:rPr>
          </w:rPrChange>
        </w:rPr>
        <w:t xml:space="preserve">. </w:t>
      </w:r>
      <w:proofErr w:type="spellStart"/>
      <w:r w:rsidRPr="00B41112">
        <w:rPr>
          <w:sz w:val="26"/>
          <w:szCs w:val="26"/>
          <w:rPrChange w:id="13502" w:author="Le Minh Nghia" w:date="2019-10-09T10:56:00Z">
            <w:rPr>
              <w:sz w:val="26"/>
              <w:szCs w:val="26"/>
            </w:rPr>
          </w:rPrChange>
        </w:rPr>
        <w:t>Cấu</w:t>
      </w:r>
      <w:proofErr w:type="spellEnd"/>
      <w:r w:rsidRPr="00B41112">
        <w:rPr>
          <w:sz w:val="26"/>
          <w:szCs w:val="26"/>
          <w:rPrChange w:id="13503" w:author="Le Minh Nghia" w:date="2019-10-09T10:56:00Z">
            <w:rPr>
              <w:sz w:val="26"/>
              <w:szCs w:val="26"/>
            </w:rPr>
          </w:rPrChange>
        </w:rPr>
        <w:t xml:space="preserve"> </w:t>
      </w:r>
      <w:proofErr w:type="spellStart"/>
      <w:r w:rsidRPr="00B41112">
        <w:rPr>
          <w:sz w:val="26"/>
          <w:szCs w:val="26"/>
          <w:rPrChange w:id="13504" w:author="Le Minh Nghia" w:date="2019-10-09T10:56:00Z">
            <w:rPr>
              <w:sz w:val="26"/>
              <w:szCs w:val="26"/>
            </w:rPr>
          </w:rPrChange>
        </w:rPr>
        <w:t>trúc</w:t>
      </w:r>
      <w:proofErr w:type="spellEnd"/>
      <w:r w:rsidRPr="00B41112">
        <w:rPr>
          <w:sz w:val="26"/>
          <w:szCs w:val="26"/>
          <w:rPrChange w:id="13505" w:author="Le Minh Nghia" w:date="2019-10-09T10:56:00Z">
            <w:rPr>
              <w:sz w:val="26"/>
              <w:szCs w:val="26"/>
            </w:rPr>
          </w:rPrChange>
        </w:rPr>
        <w:t xml:space="preserve"> </w:t>
      </w:r>
      <w:proofErr w:type="spellStart"/>
      <w:r w:rsidRPr="00B41112">
        <w:rPr>
          <w:sz w:val="26"/>
          <w:szCs w:val="26"/>
          <w:rPrChange w:id="13506" w:author="Le Minh Nghia" w:date="2019-10-09T10:56:00Z">
            <w:rPr>
              <w:sz w:val="26"/>
              <w:szCs w:val="26"/>
            </w:rPr>
          </w:rPrChange>
        </w:rPr>
        <w:t>của</w:t>
      </w:r>
      <w:proofErr w:type="spellEnd"/>
      <w:r w:rsidRPr="00B41112">
        <w:rPr>
          <w:sz w:val="26"/>
          <w:szCs w:val="26"/>
          <w:rPrChange w:id="13507" w:author="Le Minh Nghia" w:date="2019-10-09T10:56:00Z">
            <w:rPr>
              <w:sz w:val="26"/>
              <w:szCs w:val="26"/>
            </w:rPr>
          </w:rPrChange>
        </w:rPr>
        <w:t xml:space="preserve"> </w:t>
      </w:r>
      <w:proofErr w:type="spellStart"/>
      <w:r w:rsidRPr="00B41112">
        <w:rPr>
          <w:sz w:val="26"/>
          <w:szCs w:val="26"/>
          <w:rPrChange w:id="13508" w:author="Le Minh Nghia" w:date="2019-10-09T10:56:00Z">
            <w:rPr>
              <w:sz w:val="26"/>
              <w:szCs w:val="26"/>
            </w:rPr>
          </w:rPrChange>
        </w:rPr>
        <w:t>dự</w:t>
      </w:r>
      <w:proofErr w:type="spellEnd"/>
      <w:r w:rsidRPr="00B41112">
        <w:rPr>
          <w:sz w:val="26"/>
          <w:szCs w:val="26"/>
          <w:rPrChange w:id="13509" w:author="Le Minh Nghia" w:date="2019-10-09T10:56:00Z">
            <w:rPr>
              <w:sz w:val="26"/>
              <w:szCs w:val="26"/>
            </w:rPr>
          </w:rPrChange>
        </w:rPr>
        <w:t xml:space="preserve"> </w:t>
      </w:r>
      <w:proofErr w:type="spellStart"/>
      <w:r w:rsidRPr="00B41112">
        <w:rPr>
          <w:sz w:val="26"/>
          <w:szCs w:val="26"/>
          <w:rPrChange w:id="13510" w:author="Le Minh Nghia" w:date="2019-10-09T10:56:00Z">
            <w:rPr>
              <w:sz w:val="26"/>
              <w:szCs w:val="26"/>
            </w:rPr>
          </w:rPrChange>
        </w:rPr>
        <w:t>án</w:t>
      </w:r>
      <w:proofErr w:type="spellEnd"/>
      <w:r w:rsidRPr="00B41112">
        <w:rPr>
          <w:sz w:val="26"/>
          <w:szCs w:val="26"/>
          <w:rPrChange w:id="13511" w:author="Le Minh Nghia" w:date="2019-10-09T10:56:00Z">
            <w:rPr>
              <w:sz w:val="26"/>
              <w:szCs w:val="26"/>
            </w:rPr>
          </w:rPrChange>
        </w:rPr>
        <w:t xml:space="preserve"> </w:t>
      </w:r>
      <w:proofErr w:type="spellStart"/>
      <w:r w:rsidRPr="00B41112">
        <w:rPr>
          <w:sz w:val="26"/>
          <w:szCs w:val="26"/>
          <w:rPrChange w:id="13512" w:author="Le Minh Nghia" w:date="2019-10-09T10:56:00Z">
            <w:rPr>
              <w:sz w:val="26"/>
              <w:szCs w:val="26"/>
            </w:rPr>
          </w:rPrChange>
        </w:rPr>
        <w:t>như</w:t>
      </w:r>
      <w:proofErr w:type="spellEnd"/>
      <w:r w:rsidRPr="00B41112">
        <w:rPr>
          <w:sz w:val="26"/>
          <w:szCs w:val="26"/>
          <w:rPrChange w:id="13513" w:author="Le Minh Nghia" w:date="2019-10-09T10:56:00Z">
            <w:rPr>
              <w:sz w:val="26"/>
              <w:szCs w:val="26"/>
            </w:rPr>
          </w:rPrChange>
        </w:rPr>
        <w:t xml:space="preserve"> </w:t>
      </w:r>
      <w:proofErr w:type="spellStart"/>
      <w:r w:rsidRPr="00B41112">
        <w:rPr>
          <w:sz w:val="26"/>
          <w:szCs w:val="26"/>
          <w:rPrChange w:id="13514" w:author="Le Minh Nghia" w:date="2019-10-09T10:56:00Z">
            <w:rPr>
              <w:sz w:val="26"/>
              <w:szCs w:val="26"/>
            </w:rPr>
          </w:rPrChange>
        </w:rPr>
        <w:t>sau</w:t>
      </w:r>
      <w:proofErr w:type="spellEnd"/>
      <w:r w:rsidRPr="00B41112">
        <w:rPr>
          <w:sz w:val="26"/>
          <w:szCs w:val="26"/>
          <w:rPrChange w:id="13515" w:author="Le Minh Nghia" w:date="2019-10-09T10:56:00Z">
            <w:rPr>
              <w:sz w:val="26"/>
              <w:szCs w:val="26"/>
            </w:rPr>
          </w:rPrChange>
        </w:rPr>
        <w:t>:</w:t>
      </w:r>
    </w:p>
    <w:p w:rsidR="0027644E" w:rsidRPr="00B41112" w:rsidRDefault="0027644E" w:rsidP="00334D9A">
      <w:pPr>
        <w:pStyle w:val="ListParagraph"/>
        <w:numPr>
          <w:ilvl w:val="0"/>
          <w:numId w:val="5"/>
        </w:numPr>
        <w:spacing w:line="360" w:lineRule="auto"/>
        <w:ind w:left="2127"/>
        <w:rPr>
          <w:sz w:val="26"/>
          <w:szCs w:val="26"/>
          <w:rPrChange w:id="13516" w:author="Le Minh Nghia" w:date="2019-10-09T10:56:00Z">
            <w:rPr>
              <w:sz w:val="26"/>
              <w:szCs w:val="26"/>
            </w:rPr>
          </w:rPrChange>
        </w:rPr>
      </w:pPr>
      <w:proofErr w:type="spellStart"/>
      <w:r w:rsidRPr="00B41112">
        <w:rPr>
          <w:sz w:val="26"/>
          <w:szCs w:val="26"/>
          <w:rPrChange w:id="13517" w:author="Le Minh Nghia" w:date="2019-10-09T10:56:00Z">
            <w:rPr>
              <w:sz w:val="26"/>
              <w:szCs w:val="26"/>
            </w:rPr>
          </w:rPrChange>
        </w:rPr>
        <w:t>Thư</w:t>
      </w:r>
      <w:proofErr w:type="spellEnd"/>
      <w:r w:rsidRPr="00B41112">
        <w:rPr>
          <w:sz w:val="26"/>
          <w:szCs w:val="26"/>
          <w:rPrChange w:id="13518" w:author="Le Minh Nghia" w:date="2019-10-09T10:56:00Z">
            <w:rPr>
              <w:sz w:val="26"/>
              <w:szCs w:val="26"/>
            </w:rPr>
          </w:rPrChange>
        </w:rPr>
        <w:t xml:space="preserve"> </w:t>
      </w:r>
      <w:proofErr w:type="spellStart"/>
      <w:r w:rsidRPr="00B41112">
        <w:rPr>
          <w:sz w:val="26"/>
          <w:szCs w:val="26"/>
          <w:rPrChange w:id="13519" w:author="Le Minh Nghia" w:date="2019-10-09T10:56:00Z">
            <w:rPr>
              <w:sz w:val="26"/>
              <w:szCs w:val="26"/>
            </w:rPr>
          </w:rPrChange>
        </w:rPr>
        <w:t>mục</w:t>
      </w:r>
      <w:proofErr w:type="spellEnd"/>
      <w:r w:rsidRPr="00B41112">
        <w:rPr>
          <w:sz w:val="26"/>
          <w:szCs w:val="26"/>
          <w:rPrChange w:id="13520" w:author="Le Minh Nghia" w:date="2019-10-09T10:56:00Z">
            <w:rPr>
              <w:sz w:val="26"/>
              <w:szCs w:val="26"/>
            </w:rPr>
          </w:rPrChange>
        </w:rPr>
        <w:t xml:space="preserve"> App\Models: </w:t>
      </w:r>
      <w:proofErr w:type="spellStart"/>
      <w:r w:rsidRPr="00B41112">
        <w:rPr>
          <w:sz w:val="26"/>
          <w:szCs w:val="26"/>
          <w:rPrChange w:id="13521" w:author="Le Minh Nghia" w:date="2019-10-09T10:56:00Z">
            <w:rPr>
              <w:sz w:val="26"/>
              <w:szCs w:val="26"/>
            </w:rPr>
          </w:rPrChange>
        </w:rPr>
        <w:t>chứa</w:t>
      </w:r>
      <w:proofErr w:type="spellEnd"/>
      <w:r w:rsidRPr="00B41112">
        <w:rPr>
          <w:sz w:val="26"/>
          <w:szCs w:val="26"/>
          <w:rPrChange w:id="13522" w:author="Le Minh Nghia" w:date="2019-10-09T10:56:00Z">
            <w:rPr>
              <w:sz w:val="26"/>
              <w:szCs w:val="26"/>
            </w:rPr>
          </w:rPrChange>
        </w:rPr>
        <w:t xml:space="preserve"> </w:t>
      </w:r>
      <w:proofErr w:type="spellStart"/>
      <w:r w:rsidRPr="00B41112">
        <w:rPr>
          <w:sz w:val="26"/>
          <w:szCs w:val="26"/>
          <w:rPrChange w:id="13523" w:author="Le Minh Nghia" w:date="2019-10-09T10:56:00Z">
            <w:rPr>
              <w:sz w:val="26"/>
              <w:szCs w:val="26"/>
            </w:rPr>
          </w:rPrChange>
        </w:rPr>
        <w:t>các</w:t>
      </w:r>
      <w:proofErr w:type="spellEnd"/>
      <w:r w:rsidRPr="00B41112">
        <w:rPr>
          <w:sz w:val="26"/>
          <w:szCs w:val="26"/>
          <w:rPrChange w:id="13524" w:author="Le Minh Nghia" w:date="2019-10-09T10:56:00Z">
            <w:rPr>
              <w:sz w:val="26"/>
              <w:szCs w:val="26"/>
            </w:rPr>
          </w:rPrChange>
        </w:rPr>
        <w:t xml:space="preserve"> </w:t>
      </w:r>
      <w:proofErr w:type="spellStart"/>
      <w:r w:rsidRPr="00B41112">
        <w:rPr>
          <w:sz w:val="26"/>
          <w:szCs w:val="26"/>
          <w:rPrChange w:id="13525" w:author="Le Minh Nghia" w:date="2019-10-09T10:56:00Z">
            <w:rPr>
              <w:sz w:val="26"/>
              <w:szCs w:val="26"/>
            </w:rPr>
          </w:rPrChange>
        </w:rPr>
        <w:t>lớp</w:t>
      </w:r>
      <w:proofErr w:type="spellEnd"/>
      <w:r w:rsidRPr="00B41112">
        <w:rPr>
          <w:sz w:val="26"/>
          <w:szCs w:val="26"/>
          <w:rPrChange w:id="13526" w:author="Le Minh Nghia" w:date="2019-10-09T10:56:00Z">
            <w:rPr>
              <w:sz w:val="26"/>
              <w:szCs w:val="26"/>
            </w:rPr>
          </w:rPrChange>
        </w:rPr>
        <w:t xml:space="preserve"> </w:t>
      </w:r>
      <w:proofErr w:type="spellStart"/>
      <w:r w:rsidRPr="00B41112">
        <w:rPr>
          <w:sz w:val="26"/>
          <w:szCs w:val="26"/>
          <w:rPrChange w:id="13527" w:author="Le Minh Nghia" w:date="2019-10-09T10:56:00Z">
            <w:rPr>
              <w:sz w:val="26"/>
              <w:szCs w:val="26"/>
            </w:rPr>
          </w:rPrChange>
        </w:rPr>
        <w:t>thuộc</w:t>
      </w:r>
      <w:proofErr w:type="spellEnd"/>
      <w:r w:rsidRPr="00B41112">
        <w:rPr>
          <w:sz w:val="26"/>
          <w:szCs w:val="26"/>
          <w:rPrChange w:id="13528" w:author="Le Minh Nghia" w:date="2019-10-09T10:56:00Z">
            <w:rPr>
              <w:sz w:val="26"/>
              <w:szCs w:val="26"/>
            </w:rPr>
          </w:rPrChange>
        </w:rPr>
        <w:t xml:space="preserve"> </w:t>
      </w:r>
      <w:proofErr w:type="spellStart"/>
      <w:r w:rsidRPr="00B41112">
        <w:rPr>
          <w:sz w:val="26"/>
          <w:szCs w:val="26"/>
          <w:rPrChange w:id="13529" w:author="Le Minh Nghia" w:date="2019-10-09T10:56:00Z">
            <w:rPr>
              <w:sz w:val="26"/>
              <w:szCs w:val="26"/>
            </w:rPr>
          </w:rPrChange>
        </w:rPr>
        <w:t>tính</w:t>
      </w:r>
      <w:proofErr w:type="spellEnd"/>
      <w:r w:rsidRPr="00B41112">
        <w:rPr>
          <w:sz w:val="26"/>
          <w:szCs w:val="26"/>
          <w:rPrChange w:id="13530" w:author="Le Minh Nghia" w:date="2019-10-09T10:56:00Z">
            <w:rPr>
              <w:sz w:val="26"/>
              <w:szCs w:val="26"/>
            </w:rPr>
          </w:rPrChange>
        </w:rPr>
        <w:t xml:space="preserve"> </w:t>
      </w:r>
      <w:proofErr w:type="spellStart"/>
      <w:r w:rsidRPr="00B41112">
        <w:rPr>
          <w:sz w:val="26"/>
          <w:szCs w:val="26"/>
          <w:rPrChange w:id="13531" w:author="Le Minh Nghia" w:date="2019-10-09T10:56:00Z">
            <w:rPr>
              <w:sz w:val="26"/>
              <w:szCs w:val="26"/>
            </w:rPr>
          </w:rPrChange>
        </w:rPr>
        <w:t>và</w:t>
      </w:r>
      <w:proofErr w:type="spellEnd"/>
      <w:r w:rsidRPr="00B41112">
        <w:rPr>
          <w:sz w:val="26"/>
          <w:szCs w:val="26"/>
          <w:rPrChange w:id="13532" w:author="Le Minh Nghia" w:date="2019-10-09T10:56:00Z">
            <w:rPr>
              <w:sz w:val="26"/>
              <w:szCs w:val="26"/>
            </w:rPr>
          </w:rPrChange>
        </w:rPr>
        <w:t xml:space="preserve"> </w:t>
      </w:r>
      <w:proofErr w:type="spellStart"/>
      <w:r w:rsidRPr="00B41112">
        <w:rPr>
          <w:sz w:val="26"/>
          <w:szCs w:val="26"/>
          <w:rPrChange w:id="13533" w:author="Le Minh Nghia" w:date="2019-10-09T10:56:00Z">
            <w:rPr>
              <w:sz w:val="26"/>
              <w:szCs w:val="26"/>
            </w:rPr>
          </w:rPrChange>
        </w:rPr>
        <w:t>phương</w:t>
      </w:r>
      <w:proofErr w:type="spellEnd"/>
      <w:r w:rsidRPr="00B41112">
        <w:rPr>
          <w:sz w:val="26"/>
          <w:szCs w:val="26"/>
          <w:rPrChange w:id="13534" w:author="Le Minh Nghia" w:date="2019-10-09T10:56:00Z">
            <w:rPr>
              <w:sz w:val="26"/>
              <w:szCs w:val="26"/>
            </w:rPr>
          </w:rPrChange>
        </w:rPr>
        <w:t xml:space="preserve"> </w:t>
      </w:r>
      <w:proofErr w:type="spellStart"/>
      <w:r w:rsidRPr="00B41112">
        <w:rPr>
          <w:sz w:val="26"/>
          <w:szCs w:val="26"/>
          <w:rPrChange w:id="13535" w:author="Le Minh Nghia" w:date="2019-10-09T10:56:00Z">
            <w:rPr>
              <w:sz w:val="26"/>
              <w:szCs w:val="26"/>
            </w:rPr>
          </w:rPrChange>
        </w:rPr>
        <w:t>thức</w:t>
      </w:r>
      <w:proofErr w:type="spellEnd"/>
      <w:r w:rsidRPr="00B41112">
        <w:rPr>
          <w:sz w:val="26"/>
          <w:szCs w:val="26"/>
          <w:rPrChange w:id="13536" w:author="Le Minh Nghia" w:date="2019-10-09T10:56:00Z">
            <w:rPr>
              <w:sz w:val="26"/>
              <w:szCs w:val="26"/>
            </w:rPr>
          </w:rPrChange>
        </w:rPr>
        <w:t xml:space="preserve"> </w:t>
      </w:r>
      <w:proofErr w:type="spellStart"/>
      <w:r w:rsidRPr="00B41112">
        <w:rPr>
          <w:sz w:val="26"/>
          <w:szCs w:val="26"/>
          <w:rPrChange w:id="13537" w:author="Le Minh Nghia" w:date="2019-10-09T10:56:00Z">
            <w:rPr>
              <w:sz w:val="26"/>
              <w:szCs w:val="26"/>
            </w:rPr>
          </w:rPrChange>
        </w:rPr>
        <w:t>hàm</w:t>
      </w:r>
      <w:proofErr w:type="spellEnd"/>
      <w:r w:rsidRPr="00B41112">
        <w:rPr>
          <w:sz w:val="26"/>
          <w:szCs w:val="26"/>
          <w:rPrChange w:id="13538" w:author="Le Minh Nghia" w:date="2019-10-09T10:56:00Z">
            <w:rPr>
              <w:sz w:val="26"/>
              <w:szCs w:val="26"/>
            </w:rPr>
          </w:rPrChange>
        </w:rPr>
        <w:t xml:space="preserve"> </w:t>
      </w:r>
      <w:proofErr w:type="spellStart"/>
      <w:r w:rsidRPr="00B41112">
        <w:rPr>
          <w:sz w:val="26"/>
          <w:szCs w:val="26"/>
          <w:rPrChange w:id="13539" w:author="Le Minh Nghia" w:date="2019-10-09T10:56:00Z">
            <w:rPr>
              <w:sz w:val="26"/>
              <w:szCs w:val="26"/>
            </w:rPr>
          </w:rPrChange>
        </w:rPr>
        <w:t>cho</w:t>
      </w:r>
      <w:proofErr w:type="spellEnd"/>
      <w:r w:rsidRPr="00B41112">
        <w:rPr>
          <w:sz w:val="26"/>
          <w:szCs w:val="26"/>
          <w:rPrChange w:id="13540" w:author="Le Minh Nghia" w:date="2019-10-09T10:56:00Z">
            <w:rPr>
              <w:sz w:val="26"/>
              <w:szCs w:val="26"/>
            </w:rPr>
          </w:rPrChange>
        </w:rPr>
        <w:t xml:space="preserve"> </w:t>
      </w:r>
      <w:proofErr w:type="spellStart"/>
      <w:r w:rsidRPr="00B41112">
        <w:rPr>
          <w:sz w:val="26"/>
          <w:szCs w:val="26"/>
          <w:rPrChange w:id="13541" w:author="Le Minh Nghia" w:date="2019-10-09T10:56:00Z">
            <w:rPr>
              <w:sz w:val="26"/>
              <w:szCs w:val="26"/>
            </w:rPr>
          </w:rPrChange>
        </w:rPr>
        <w:t>phép</w:t>
      </w:r>
      <w:proofErr w:type="spellEnd"/>
      <w:r w:rsidRPr="00B41112">
        <w:rPr>
          <w:sz w:val="26"/>
          <w:szCs w:val="26"/>
          <w:rPrChange w:id="13542" w:author="Le Minh Nghia" w:date="2019-10-09T10:56:00Z">
            <w:rPr>
              <w:sz w:val="26"/>
              <w:szCs w:val="26"/>
            </w:rPr>
          </w:rPrChange>
        </w:rPr>
        <w:t xml:space="preserve"> </w:t>
      </w:r>
      <w:proofErr w:type="spellStart"/>
      <w:r w:rsidRPr="00B41112">
        <w:rPr>
          <w:sz w:val="26"/>
          <w:szCs w:val="26"/>
          <w:rPrChange w:id="13543" w:author="Le Minh Nghia" w:date="2019-10-09T10:56:00Z">
            <w:rPr>
              <w:sz w:val="26"/>
              <w:szCs w:val="26"/>
            </w:rPr>
          </w:rPrChange>
        </w:rPr>
        <w:t>thực</w:t>
      </w:r>
      <w:proofErr w:type="spellEnd"/>
      <w:r w:rsidRPr="00B41112">
        <w:rPr>
          <w:sz w:val="26"/>
          <w:szCs w:val="26"/>
          <w:rPrChange w:id="13544" w:author="Le Minh Nghia" w:date="2019-10-09T10:56:00Z">
            <w:rPr>
              <w:sz w:val="26"/>
              <w:szCs w:val="26"/>
            </w:rPr>
          </w:rPrChange>
        </w:rPr>
        <w:t xml:space="preserve"> </w:t>
      </w:r>
      <w:proofErr w:type="spellStart"/>
      <w:r w:rsidRPr="00B41112">
        <w:rPr>
          <w:sz w:val="26"/>
          <w:szCs w:val="26"/>
          <w:rPrChange w:id="13545" w:author="Le Minh Nghia" w:date="2019-10-09T10:56:00Z">
            <w:rPr>
              <w:sz w:val="26"/>
              <w:szCs w:val="26"/>
            </w:rPr>
          </w:rPrChange>
        </w:rPr>
        <w:t>hiện</w:t>
      </w:r>
      <w:proofErr w:type="spellEnd"/>
      <w:r w:rsidRPr="00B41112">
        <w:rPr>
          <w:sz w:val="26"/>
          <w:szCs w:val="26"/>
          <w:rPrChange w:id="13546" w:author="Le Minh Nghia" w:date="2019-10-09T10:56:00Z">
            <w:rPr>
              <w:sz w:val="26"/>
              <w:szCs w:val="26"/>
            </w:rPr>
          </w:rPrChange>
        </w:rPr>
        <w:t xml:space="preserve"> </w:t>
      </w:r>
      <w:proofErr w:type="spellStart"/>
      <w:r w:rsidRPr="00B41112">
        <w:rPr>
          <w:sz w:val="26"/>
          <w:szCs w:val="26"/>
          <w:rPrChange w:id="13547" w:author="Le Minh Nghia" w:date="2019-10-09T10:56:00Z">
            <w:rPr>
              <w:sz w:val="26"/>
              <w:szCs w:val="26"/>
            </w:rPr>
          </w:rPrChange>
        </w:rPr>
        <w:t>trao</w:t>
      </w:r>
      <w:proofErr w:type="spellEnd"/>
      <w:r w:rsidRPr="00B41112">
        <w:rPr>
          <w:sz w:val="26"/>
          <w:szCs w:val="26"/>
          <w:rPrChange w:id="13548" w:author="Le Minh Nghia" w:date="2019-10-09T10:56:00Z">
            <w:rPr>
              <w:sz w:val="26"/>
              <w:szCs w:val="26"/>
            </w:rPr>
          </w:rPrChange>
        </w:rPr>
        <w:t xml:space="preserve"> </w:t>
      </w:r>
      <w:proofErr w:type="spellStart"/>
      <w:r w:rsidRPr="00B41112">
        <w:rPr>
          <w:sz w:val="26"/>
          <w:szCs w:val="26"/>
          <w:rPrChange w:id="13549" w:author="Le Minh Nghia" w:date="2019-10-09T10:56:00Z">
            <w:rPr>
              <w:sz w:val="26"/>
              <w:szCs w:val="26"/>
            </w:rPr>
          </w:rPrChange>
        </w:rPr>
        <w:t>đổi</w:t>
      </w:r>
      <w:proofErr w:type="spellEnd"/>
      <w:r w:rsidRPr="00B41112">
        <w:rPr>
          <w:sz w:val="26"/>
          <w:szCs w:val="26"/>
          <w:rPrChange w:id="13550" w:author="Le Minh Nghia" w:date="2019-10-09T10:56:00Z">
            <w:rPr>
              <w:sz w:val="26"/>
              <w:szCs w:val="26"/>
            </w:rPr>
          </w:rPrChange>
        </w:rPr>
        <w:t xml:space="preserve"> </w:t>
      </w:r>
      <w:proofErr w:type="spellStart"/>
      <w:r w:rsidRPr="00B41112">
        <w:rPr>
          <w:sz w:val="26"/>
          <w:szCs w:val="26"/>
          <w:rPrChange w:id="13551" w:author="Le Minh Nghia" w:date="2019-10-09T10:56:00Z">
            <w:rPr>
              <w:sz w:val="26"/>
              <w:szCs w:val="26"/>
            </w:rPr>
          </w:rPrChange>
        </w:rPr>
        <w:t>dữ</w:t>
      </w:r>
      <w:proofErr w:type="spellEnd"/>
      <w:r w:rsidRPr="00B41112">
        <w:rPr>
          <w:sz w:val="26"/>
          <w:szCs w:val="26"/>
          <w:rPrChange w:id="13552" w:author="Le Minh Nghia" w:date="2019-10-09T10:56:00Z">
            <w:rPr>
              <w:sz w:val="26"/>
              <w:szCs w:val="26"/>
            </w:rPr>
          </w:rPrChange>
        </w:rPr>
        <w:t xml:space="preserve"> </w:t>
      </w:r>
      <w:proofErr w:type="spellStart"/>
      <w:r w:rsidRPr="00B41112">
        <w:rPr>
          <w:sz w:val="26"/>
          <w:szCs w:val="26"/>
          <w:rPrChange w:id="13553" w:author="Le Minh Nghia" w:date="2019-10-09T10:56:00Z">
            <w:rPr>
              <w:sz w:val="26"/>
              <w:szCs w:val="26"/>
            </w:rPr>
          </w:rPrChange>
        </w:rPr>
        <w:t>liệu</w:t>
      </w:r>
      <w:proofErr w:type="spellEnd"/>
      <w:r w:rsidRPr="00B41112">
        <w:rPr>
          <w:sz w:val="26"/>
          <w:szCs w:val="26"/>
          <w:rPrChange w:id="13554" w:author="Le Minh Nghia" w:date="2019-10-09T10:56:00Z">
            <w:rPr>
              <w:sz w:val="26"/>
              <w:szCs w:val="26"/>
            </w:rPr>
          </w:rPrChange>
        </w:rPr>
        <w:t xml:space="preserve"> </w:t>
      </w:r>
      <w:proofErr w:type="spellStart"/>
      <w:r w:rsidRPr="00B41112">
        <w:rPr>
          <w:sz w:val="26"/>
          <w:szCs w:val="26"/>
          <w:rPrChange w:id="13555" w:author="Le Minh Nghia" w:date="2019-10-09T10:56:00Z">
            <w:rPr>
              <w:sz w:val="26"/>
              <w:szCs w:val="26"/>
            </w:rPr>
          </w:rPrChange>
        </w:rPr>
        <w:t>với</w:t>
      </w:r>
      <w:proofErr w:type="spellEnd"/>
      <w:r w:rsidRPr="00B41112">
        <w:rPr>
          <w:sz w:val="26"/>
          <w:szCs w:val="26"/>
          <w:rPrChange w:id="13556" w:author="Le Minh Nghia" w:date="2019-10-09T10:56:00Z">
            <w:rPr>
              <w:sz w:val="26"/>
              <w:szCs w:val="26"/>
            </w:rPr>
          </w:rPrChange>
        </w:rPr>
        <w:t xml:space="preserve"> </w:t>
      </w:r>
      <w:proofErr w:type="spellStart"/>
      <w:r w:rsidRPr="00B41112">
        <w:rPr>
          <w:sz w:val="26"/>
          <w:szCs w:val="26"/>
          <w:rPrChange w:id="13557" w:author="Le Minh Nghia" w:date="2019-10-09T10:56:00Z">
            <w:rPr>
              <w:sz w:val="26"/>
              <w:szCs w:val="26"/>
            </w:rPr>
          </w:rPrChange>
        </w:rPr>
        <w:t>cơ</w:t>
      </w:r>
      <w:proofErr w:type="spellEnd"/>
      <w:r w:rsidRPr="00B41112">
        <w:rPr>
          <w:sz w:val="26"/>
          <w:szCs w:val="26"/>
          <w:rPrChange w:id="13558" w:author="Le Minh Nghia" w:date="2019-10-09T10:56:00Z">
            <w:rPr>
              <w:sz w:val="26"/>
              <w:szCs w:val="26"/>
            </w:rPr>
          </w:rPrChange>
        </w:rPr>
        <w:t xml:space="preserve"> </w:t>
      </w:r>
      <w:proofErr w:type="spellStart"/>
      <w:r w:rsidRPr="00B41112">
        <w:rPr>
          <w:sz w:val="26"/>
          <w:szCs w:val="26"/>
          <w:rPrChange w:id="13559" w:author="Le Minh Nghia" w:date="2019-10-09T10:56:00Z">
            <w:rPr>
              <w:sz w:val="26"/>
              <w:szCs w:val="26"/>
            </w:rPr>
          </w:rPrChange>
        </w:rPr>
        <w:t>sở</w:t>
      </w:r>
      <w:proofErr w:type="spellEnd"/>
      <w:r w:rsidRPr="00B41112">
        <w:rPr>
          <w:sz w:val="26"/>
          <w:szCs w:val="26"/>
          <w:rPrChange w:id="13560" w:author="Le Minh Nghia" w:date="2019-10-09T10:56:00Z">
            <w:rPr>
              <w:sz w:val="26"/>
              <w:szCs w:val="26"/>
            </w:rPr>
          </w:rPrChange>
        </w:rPr>
        <w:t xml:space="preserve"> </w:t>
      </w:r>
      <w:proofErr w:type="spellStart"/>
      <w:r w:rsidRPr="00B41112">
        <w:rPr>
          <w:sz w:val="26"/>
          <w:szCs w:val="26"/>
          <w:rPrChange w:id="13561" w:author="Le Minh Nghia" w:date="2019-10-09T10:56:00Z">
            <w:rPr>
              <w:sz w:val="26"/>
              <w:szCs w:val="26"/>
            </w:rPr>
          </w:rPrChange>
        </w:rPr>
        <w:t>dữ</w:t>
      </w:r>
      <w:proofErr w:type="spellEnd"/>
      <w:r w:rsidRPr="00B41112">
        <w:rPr>
          <w:sz w:val="26"/>
          <w:szCs w:val="26"/>
          <w:rPrChange w:id="13562" w:author="Le Minh Nghia" w:date="2019-10-09T10:56:00Z">
            <w:rPr>
              <w:sz w:val="26"/>
              <w:szCs w:val="26"/>
            </w:rPr>
          </w:rPrChange>
        </w:rPr>
        <w:t xml:space="preserve"> </w:t>
      </w:r>
      <w:proofErr w:type="spellStart"/>
      <w:r w:rsidRPr="00B41112">
        <w:rPr>
          <w:sz w:val="26"/>
          <w:szCs w:val="26"/>
          <w:rPrChange w:id="13563" w:author="Le Minh Nghia" w:date="2019-10-09T10:56:00Z">
            <w:rPr>
              <w:sz w:val="26"/>
              <w:szCs w:val="26"/>
            </w:rPr>
          </w:rPrChange>
        </w:rPr>
        <w:t>liệu</w:t>
      </w:r>
      <w:proofErr w:type="spellEnd"/>
      <w:r w:rsidRPr="00B41112">
        <w:rPr>
          <w:sz w:val="26"/>
          <w:szCs w:val="26"/>
          <w:rPrChange w:id="13564" w:author="Le Minh Nghia" w:date="2019-10-09T10:56:00Z">
            <w:rPr>
              <w:sz w:val="26"/>
              <w:szCs w:val="26"/>
            </w:rPr>
          </w:rPrChange>
        </w:rPr>
        <w:t xml:space="preserve"> </w:t>
      </w:r>
      <w:proofErr w:type="spellStart"/>
      <w:r w:rsidRPr="00B41112">
        <w:rPr>
          <w:sz w:val="26"/>
          <w:szCs w:val="26"/>
          <w:rPrChange w:id="13565" w:author="Le Minh Nghia" w:date="2019-10-09T10:56:00Z">
            <w:rPr>
              <w:sz w:val="26"/>
              <w:szCs w:val="26"/>
            </w:rPr>
          </w:rPrChange>
        </w:rPr>
        <w:t>với</w:t>
      </w:r>
      <w:proofErr w:type="spellEnd"/>
      <w:r w:rsidRPr="00B41112">
        <w:rPr>
          <w:sz w:val="26"/>
          <w:szCs w:val="26"/>
          <w:rPrChange w:id="13566" w:author="Le Minh Nghia" w:date="2019-10-09T10:56:00Z">
            <w:rPr>
              <w:sz w:val="26"/>
              <w:szCs w:val="26"/>
            </w:rPr>
          </w:rPrChange>
        </w:rPr>
        <w:t xml:space="preserve"> </w:t>
      </w:r>
      <w:proofErr w:type="spellStart"/>
      <w:r w:rsidRPr="00B41112">
        <w:rPr>
          <w:sz w:val="26"/>
          <w:szCs w:val="26"/>
          <w:rPrChange w:id="13567" w:author="Le Minh Nghia" w:date="2019-10-09T10:56:00Z">
            <w:rPr>
              <w:sz w:val="26"/>
              <w:szCs w:val="26"/>
            </w:rPr>
          </w:rPrChange>
        </w:rPr>
        <w:t>nhau</w:t>
      </w:r>
      <w:proofErr w:type="spellEnd"/>
      <w:r w:rsidRPr="00B41112">
        <w:rPr>
          <w:sz w:val="26"/>
          <w:szCs w:val="26"/>
          <w:rPrChange w:id="13568" w:author="Le Minh Nghia" w:date="2019-10-09T10:56:00Z">
            <w:rPr>
              <w:sz w:val="26"/>
              <w:szCs w:val="26"/>
            </w:rPr>
          </w:rPrChange>
        </w:rPr>
        <w:t>.</w:t>
      </w:r>
    </w:p>
    <w:p w:rsidR="0027644E" w:rsidRPr="00B41112" w:rsidRDefault="0027644E" w:rsidP="00334D9A">
      <w:pPr>
        <w:pStyle w:val="ListParagraph"/>
        <w:numPr>
          <w:ilvl w:val="0"/>
          <w:numId w:val="5"/>
        </w:numPr>
        <w:spacing w:line="360" w:lineRule="auto"/>
        <w:ind w:left="2127"/>
        <w:rPr>
          <w:sz w:val="26"/>
          <w:szCs w:val="26"/>
          <w:rPrChange w:id="13569" w:author="Le Minh Nghia" w:date="2019-10-09T10:56:00Z">
            <w:rPr>
              <w:sz w:val="26"/>
              <w:szCs w:val="26"/>
            </w:rPr>
          </w:rPrChange>
        </w:rPr>
      </w:pPr>
      <w:proofErr w:type="spellStart"/>
      <w:r w:rsidRPr="00B41112">
        <w:rPr>
          <w:sz w:val="26"/>
          <w:szCs w:val="26"/>
          <w:rPrChange w:id="13570" w:author="Le Minh Nghia" w:date="2019-10-09T10:56:00Z">
            <w:rPr>
              <w:sz w:val="26"/>
              <w:szCs w:val="26"/>
            </w:rPr>
          </w:rPrChange>
        </w:rPr>
        <w:t>Thư</w:t>
      </w:r>
      <w:proofErr w:type="spellEnd"/>
      <w:r w:rsidRPr="00B41112">
        <w:rPr>
          <w:sz w:val="26"/>
          <w:szCs w:val="26"/>
          <w:rPrChange w:id="13571" w:author="Le Minh Nghia" w:date="2019-10-09T10:56:00Z">
            <w:rPr>
              <w:sz w:val="26"/>
              <w:szCs w:val="26"/>
            </w:rPr>
          </w:rPrChange>
        </w:rPr>
        <w:t xml:space="preserve"> </w:t>
      </w:r>
      <w:proofErr w:type="spellStart"/>
      <w:r w:rsidRPr="00B41112">
        <w:rPr>
          <w:sz w:val="26"/>
          <w:szCs w:val="26"/>
          <w:rPrChange w:id="13572" w:author="Le Minh Nghia" w:date="2019-10-09T10:56:00Z">
            <w:rPr>
              <w:sz w:val="26"/>
              <w:szCs w:val="26"/>
            </w:rPr>
          </w:rPrChange>
        </w:rPr>
        <w:t>mục</w:t>
      </w:r>
      <w:proofErr w:type="spellEnd"/>
      <w:r w:rsidRPr="00B41112">
        <w:rPr>
          <w:sz w:val="26"/>
          <w:szCs w:val="26"/>
          <w:rPrChange w:id="13573" w:author="Le Minh Nghia" w:date="2019-10-09T10:56:00Z">
            <w:rPr>
              <w:sz w:val="26"/>
              <w:szCs w:val="26"/>
            </w:rPr>
          </w:rPrChange>
        </w:rPr>
        <w:t xml:space="preserve"> resources\views\pages\admins\: </w:t>
      </w:r>
      <w:proofErr w:type="spellStart"/>
      <w:r w:rsidRPr="00B41112">
        <w:rPr>
          <w:sz w:val="26"/>
          <w:szCs w:val="26"/>
          <w:rPrChange w:id="13574" w:author="Le Minh Nghia" w:date="2019-10-09T10:56:00Z">
            <w:rPr>
              <w:sz w:val="26"/>
              <w:szCs w:val="26"/>
            </w:rPr>
          </w:rPrChange>
        </w:rPr>
        <w:t>chứa</w:t>
      </w:r>
      <w:proofErr w:type="spellEnd"/>
      <w:r w:rsidRPr="00B41112">
        <w:rPr>
          <w:sz w:val="26"/>
          <w:szCs w:val="26"/>
          <w:rPrChange w:id="13575" w:author="Le Minh Nghia" w:date="2019-10-09T10:56:00Z">
            <w:rPr>
              <w:sz w:val="26"/>
              <w:szCs w:val="26"/>
            </w:rPr>
          </w:rPrChange>
        </w:rPr>
        <w:t xml:space="preserve"> </w:t>
      </w:r>
      <w:proofErr w:type="spellStart"/>
      <w:r w:rsidRPr="00B41112">
        <w:rPr>
          <w:sz w:val="26"/>
          <w:szCs w:val="26"/>
          <w:rPrChange w:id="13576" w:author="Le Minh Nghia" w:date="2019-10-09T10:56:00Z">
            <w:rPr>
              <w:sz w:val="26"/>
              <w:szCs w:val="26"/>
            </w:rPr>
          </w:rPrChange>
        </w:rPr>
        <w:t>các</w:t>
      </w:r>
      <w:proofErr w:type="spellEnd"/>
      <w:r w:rsidRPr="00B41112">
        <w:rPr>
          <w:sz w:val="26"/>
          <w:szCs w:val="26"/>
          <w:rPrChange w:id="13577" w:author="Le Minh Nghia" w:date="2019-10-09T10:56:00Z">
            <w:rPr>
              <w:sz w:val="26"/>
              <w:szCs w:val="26"/>
            </w:rPr>
          </w:rPrChange>
        </w:rPr>
        <w:t xml:space="preserve"> </w:t>
      </w:r>
      <w:proofErr w:type="spellStart"/>
      <w:r w:rsidRPr="00B41112">
        <w:rPr>
          <w:sz w:val="26"/>
          <w:szCs w:val="26"/>
          <w:rPrChange w:id="13578" w:author="Le Minh Nghia" w:date="2019-10-09T10:56:00Z">
            <w:rPr>
              <w:sz w:val="26"/>
              <w:szCs w:val="26"/>
            </w:rPr>
          </w:rPrChange>
        </w:rPr>
        <w:t>trang</w:t>
      </w:r>
      <w:proofErr w:type="spellEnd"/>
      <w:r w:rsidRPr="00B41112">
        <w:rPr>
          <w:sz w:val="26"/>
          <w:szCs w:val="26"/>
          <w:rPrChange w:id="13579" w:author="Le Minh Nghia" w:date="2019-10-09T10:56:00Z">
            <w:rPr>
              <w:sz w:val="26"/>
              <w:szCs w:val="26"/>
            </w:rPr>
          </w:rPrChange>
        </w:rPr>
        <w:t xml:space="preserve"> </w:t>
      </w:r>
      <w:proofErr w:type="spellStart"/>
      <w:r w:rsidRPr="00B41112">
        <w:rPr>
          <w:sz w:val="26"/>
          <w:szCs w:val="26"/>
          <w:rPrChange w:id="13580" w:author="Le Minh Nghia" w:date="2019-10-09T10:56:00Z">
            <w:rPr>
              <w:sz w:val="26"/>
              <w:szCs w:val="26"/>
            </w:rPr>
          </w:rPrChange>
        </w:rPr>
        <w:t>giao</w:t>
      </w:r>
      <w:proofErr w:type="spellEnd"/>
      <w:r w:rsidRPr="00B41112">
        <w:rPr>
          <w:sz w:val="26"/>
          <w:szCs w:val="26"/>
          <w:rPrChange w:id="13581" w:author="Le Minh Nghia" w:date="2019-10-09T10:56:00Z">
            <w:rPr>
              <w:sz w:val="26"/>
              <w:szCs w:val="26"/>
            </w:rPr>
          </w:rPrChange>
        </w:rPr>
        <w:t xml:space="preserve"> </w:t>
      </w:r>
      <w:proofErr w:type="spellStart"/>
      <w:r w:rsidRPr="00B41112">
        <w:rPr>
          <w:sz w:val="26"/>
          <w:szCs w:val="26"/>
          <w:rPrChange w:id="13582" w:author="Le Minh Nghia" w:date="2019-10-09T10:56:00Z">
            <w:rPr>
              <w:sz w:val="26"/>
              <w:szCs w:val="26"/>
            </w:rPr>
          </w:rPrChange>
        </w:rPr>
        <w:t>diện</w:t>
      </w:r>
      <w:proofErr w:type="spellEnd"/>
      <w:r w:rsidRPr="00B41112">
        <w:rPr>
          <w:sz w:val="26"/>
          <w:szCs w:val="26"/>
          <w:rPrChange w:id="13583" w:author="Le Minh Nghia" w:date="2019-10-09T10:56:00Z">
            <w:rPr>
              <w:sz w:val="26"/>
              <w:szCs w:val="26"/>
            </w:rPr>
          </w:rPrChange>
        </w:rPr>
        <w:t xml:space="preserve"> </w:t>
      </w:r>
      <w:proofErr w:type="spellStart"/>
      <w:r w:rsidRPr="00B41112">
        <w:rPr>
          <w:sz w:val="26"/>
          <w:szCs w:val="26"/>
          <w:rPrChange w:id="13584" w:author="Le Minh Nghia" w:date="2019-10-09T10:56:00Z">
            <w:rPr>
              <w:sz w:val="26"/>
              <w:szCs w:val="26"/>
            </w:rPr>
          </w:rPrChange>
        </w:rPr>
        <w:t>mà</w:t>
      </w:r>
      <w:proofErr w:type="spellEnd"/>
      <w:r w:rsidRPr="00B41112">
        <w:rPr>
          <w:sz w:val="26"/>
          <w:szCs w:val="26"/>
          <w:rPrChange w:id="13585" w:author="Le Minh Nghia" w:date="2019-10-09T10:56:00Z">
            <w:rPr>
              <w:sz w:val="26"/>
              <w:szCs w:val="26"/>
            </w:rPr>
          </w:rPrChange>
        </w:rPr>
        <w:t xml:space="preserve"> </w:t>
      </w:r>
      <w:proofErr w:type="spellStart"/>
      <w:r w:rsidRPr="00B41112">
        <w:rPr>
          <w:sz w:val="26"/>
          <w:szCs w:val="26"/>
          <w:rPrChange w:id="13586" w:author="Le Minh Nghia" w:date="2019-10-09T10:56:00Z">
            <w:rPr>
              <w:sz w:val="26"/>
              <w:szCs w:val="26"/>
            </w:rPr>
          </w:rPrChange>
        </w:rPr>
        <w:t>người</w:t>
      </w:r>
      <w:proofErr w:type="spellEnd"/>
      <w:r w:rsidRPr="00B41112">
        <w:rPr>
          <w:sz w:val="26"/>
          <w:szCs w:val="26"/>
          <w:rPrChange w:id="13587" w:author="Le Minh Nghia" w:date="2019-10-09T10:56:00Z">
            <w:rPr>
              <w:sz w:val="26"/>
              <w:szCs w:val="26"/>
            </w:rPr>
          </w:rPrChange>
        </w:rPr>
        <w:t xml:space="preserve"> </w:t>
      </w:r>
      <w:proofErr w:type="spellStart"/>
      <w:r w:rsidRPr="00B41112">
        <w:rPr>
          <w:sz w:val="26"/>
          <w:szCs w:val="26"/>
          <w:rPrChange w:id="13588" w:author="Le Minh Nghia" w:date="2019-10-09T10:56:00Z">
            <w:rPr>
              <w:sz w:val="26"/>
              <w:szCs w:val="26"/>
            </w:rPr>
          </w:rPrChange>
        </w:rPr>
        <w:t>dùng</w:t>
      </w:r>
      <w:proofErr w:type="spellEnd"/>
      <w:r w:rsidRPr="00B41112">
        <w:rPr>
          <w:sz w:val="26"/>
          <w:szCs w:val="26"/>
          <w:rPrChange w:id="13589" w:author="Le Minh Nghia" w:date="2019-10-09T10:56:00Z">
            <w:rPr>
              <w:sz w:val="26"/>
              <w:szCs w:val="26"/>
            </w:rPr>
          </w:rPrChange>
        </w:rPr>
        <w:t xml:space="preserve"> </w:t>
      </w:r>
      <w:proofErr w:type="spellStart"/>
      <w:r w:rsidRPr="00B41112">
        <w:rPr>
          <w:sz w:val="26"/>
          <w:szCs w:val="26"/>
          <w:rPrChange w:id="13590" w:author="Le Minh Nghia" w:date="2019-10-09T10:56:00Z">
            <w:rPr>
              <w:sz w:val="26"/>
              <w:szCs w:val="26"/>
            </w:rPr>
          </w:rPrChange>
        </w:rPr>
        <w:t>được</w:t>
      </w:r>
      <w:proofErr w:type="spellEnd"/>
      <w:r w:rsidRPr="00B41112">
        <w:rPr>
          <w:sz w:val="26"/>
          <w:szCs w:val="26"/>
          <w:rPrChange w:id="13591" w:author="Le Minh Nghia" w:date="2019-10-09T10:56:00Z">
            <w:rPr>
              <w:sz w:val="26"/>
              <w:szCs w:val="26"/>
            </w:rPr>
          </w:rPrChange>
        </w:rPr>
        <w:t xml:space="preserve"> </w:t>
      </w:r>
      <w:proofErr w:type="spellStart"/>
      <w:r w:rsidRPr="00B41112">
        <w:rPr>
          <w:sz w:val="26"/>
          <w:szCs w:val="26"/>
          <w:rPrChange w:id="13592" w:author="Le Minh Nghia" w:date="2019-10-09T10:56:00Z">
            <w:rPr>
              <w:sz w:val="26"/>
              <w:szCs w:val="26"/>
            </w:rPr>
          </w:rPrChange>
        </w:rPr>
        <w:t>quyền</w:t>
      </w:r>
      <w:proofErr w:type="spellEnd"/>
      <w:r w:rsidRPr="00B41112">
        <w:rPr>
          <w:sz w:val="26"/>
          <w:szCs w:val="26"/>
          <w:rPrChange w:id="13593" w:author="Le Minh Nghia" w:date="2019-10-09T10:56:00Z">
            <w:rPr>
              <w:sz w:val="26"/>
              <w:szCs w:val="26"/>
            </w:rPr>
          </w:rPrChange>
        </w:rPr>
        <w:t xml:space="preserve"> </w:t>
      </w:r>
      <w:proofErr w:type="spellStart"/>
      <w:r w:rsidRPr="00B41112">
        <w:rPr>
          <w:sz w:val="26"/>
          <w:szCs w:val="26"/>
          <w:rPrChange w:id="13594" w:author="Le Minh Nghia" w:date="2019-10-09T10:56:00Z">
            <w:rPr>
              <w:sz w:val="26"/>
              <w:szCs w:val="26"/>
            </w:rPr>
          </w:rPrChange>
        </w:rPr>
        <w:t>có</w:t>
      </w:r>
      <w:proofErr w:type="spellEnd"/>
      <w:r w:rsidRPr="00B41112">
        <w:rPr>
          <w:sz w:val="26"/>
          <w:szCs w:val="26"/>
          <w:rPrChange w:id="13595" w:author="Le Minh Nghia" w:date="2019-10-09T10:56:00Z">
            <w:rPr>
              <w:sz w:val="26"/>
              <w:szCs w:val="26"/>
            </w:rPr>
          </w:rPrChange>
        </w:rPr>
        <w:t xml:space="preserve"> </w:t>
      </w:r>
      <w:proofErr w:type="spellStart"/>
      <w:r w:rsidRPr="00B41112">
        <w:rPr>
          <w:sz w:val="26"/>
          <w:szCs w:val="26"/>
          <w:rPrChange w:id="13596" w:author="Le Minh Nghia" w:date="2019-10-09T10:56:00Z">
            <w:rPr>
              <w:sz w:val="26"/>
              <w:szCs w:val="26"/>
            </w:rPr>
          </w:rPrChange>
        </w:rPr>
        <w:t>thể</w:t>
      </w:r>
      <w:proofErr w:type="spellEnd"/>
      <w:r w:rsidRPr="00B41112">
        <w:rPr>
          <w:sz w:val="26"/>
          <w:szCs w:val="26"/>
          <w:rPrChange w:id="13597" w:author="Le Minh Nghia" w:date="2019-10-09T10:56:00Z">
            <w:rPr>
              <w:sz w:val="26"/>
              <w:szCs w:val="26"/>
            </w:rPr>
          </w:rPrChange>
        </w:rPr>
        <w:t xml:space="preserve"> </w:t>
      </w:r>
      <w:proofErr w:type="spellStart"/>
      <w:r w:rsidRPr="00B41112">
        <w:rPr>
          <w:sz w:val="26"/>
          <w:szCs w:val="26"/>
          <w:rPrChange w:id="13598" w:author="Le Minh Nghia" w:date="2019-10-09T10:56:00Z">
            <w:rPr>
              <w:sz w:val="26"/>
              <w:szCs w:val="26"/>
            </w:rPr>
          </w:rPrChange>
        </w:rPr>
        <w:t>nhìn</w:t>
      </w:r>
      <w:proofErr w:type="spellEnd"/>
      <w:r w:rsidRPr="00B41112">
        <w:rPr>
          <w:sz w:val="26"/>
          <w:szCs w:val="26"/>
          <w:rPrChange w:id="13599" w:author="Le Minh Nghia" w:date="2019-10-09T10:56:00Z">
            <w:rPr>
              <w:sz w:val="26"/>
              <w:szCs w:val="26"/>
            </w:rPr>
          </w:rPrChange>
        </w:rPr>
        <w:t xml:space="preserve"> </w:t>
      </w:r>
      <w:proofErr w:type="spellStart"/>
      <w:r w:rsidRPr="00B41112">
        <w:rPr>
          <w:sz w:val="26"/>
          <w:szCs w:val="26"/>
          <w:rPrChange w:id="13600" w:author="Le Minh Nghia" w:date="2019-10-09T10:56:00Z">
            <w:rPr>
              <w:sz w:val="26"/>
              <w:szCs w:val="26"/>
            </w:rPr>
          </w:rPrChange>
        </w:rPr>
        <w:t>thấy</w:t>
      </w:r>
      <w:proofErr w:type="spellEnd"/>
      <w:r w:rsidRPr="00B41112">
        <w:rPr>
          <w:sz w:val="26"/>
          <w:szCs w:val="26"/>
          <w:rPrChange w:id="13601" w:author="Le Minh Nghia" w:date="2019-10-09T10:56:00Z">
            <w:rPr>
              <w:sz w:val="26"/>
              <w:szCs w:val="26"/>
            </w:rPr>
          </w:rPrChange>
        </w:rPr>
        <w:t xml:space="preserve"> </w:t>
      </w:r>
      <w:proofErr w:type="spellStart"/>
      <w:r w:rsidRPr="00B41112">
        <w:rPr>
          <w:sz w:val="26"/>
          <w:szCs w:val="26"/>
          <w:rPrChange w:id="13602" w:author="Le Minh Nghia" w:date="2019-10-09T10:56:00Z">
            <w:rPr>
              <w:sz w:val="26"/>
              <w:szCs w:val="26"/>
            </w:rPr>
          </w:rPrChange>
        </w:rPr>
        <w:t>và</w:t>
      </w:r>
      <w:proofErr w:type="spellEnd"/>
      <w:r w:rsidRPr="00B41112">
        <w:rPr>
          <w:sz w:val="26"/>
          <w:szCs w:val="26"/>
          <w:rPrChange w:id="13603" w:author="Le Minh Nghia" w:date="2019-10-09T10:56:00Z">
            <w:rPr>
              <w:sz w:val="26"/>
              <w:szCs w:val="26"/>
            </w:rPr>
          </w:rPrChange>
        </w:rPr>
        <w:t xml:space="preserve"> </w:t>
      </w:r>
      <w:proofErr w:type="spellStart"/>
      <w:r w:rsidRPr="00B41112">
        <w:rPr>
          <w:sz w:val="26"/>
          <w:szCs w:val="26"/>
          <w:rPrChange w:id="13604" w:author="Le Minh Nghia" w:date="2019-10-09T10:56:00Z">
            <w:rPr>
              <w:sz w:val="26"/>
              <w:szCs w:val="26"/>
            </w:rPr>
          </w:rPrChange>
        </w:rPr>
        <w:t>trực</w:t>
      </w:r>
      <w:proofErr w:type="spellEnd"/>
      <w:r w:rsidRPr="00B41112">
        <w:rPr>
          <w:sz w:val="26"/>
          <w:szCs w:val="26"/>
          <w:rPrChange w:id="13605" w:author="Le Minh Nghia" w:date="2019-10-09T10:56:00Z">
            <w:rPr>
              <w:sz w:val="26"/>
              <w:szCs w:val="26"/>
            </w:rPr>
          </w:rPrChange>
        </w:rPr>
        <w:t xml:space="preserve"> </w:t>
      </w:r>
      <w:proofErr w:type="spellStart"/>
      <w:r w:rsidRPr="00B41112">
        <w:rPr>
          <w:sz w:val="26"/>
          <w:szCs w:val="26"/>
          <w:rPrChange w:id="13606" w:author="Le Minh Nghia" w:date="2019-10-09T10:56:00Z">
            <w:rPr>
              <w:sz w:val="26"/>
              <w:szCs w:val="26"/>
            </w:rPr>
          </w:rPrChange>
        </w:rPr>
        <w:t>tiếp</w:t>
      </w:r>
      <w:proofErr w:type="spellEnd"/>
      <w:r w:rsidRPr="00B41112">
        <w:rPr>
          <w:sz w:val="26"/>
          <w:szCs w:val="26"/>
          <w:rPrChange w:id="13607" w:author="Le Minh Nghia" w:date="2019-10-09T10:56:00Z">
            <w:rPr>
              <w:sz w:val="26"/>
              <w:szCs w:val="26"/>
            </w:rPr>
          </w:rPrChange>
        </w:rPr>
        <w:t xml:space="preserve"> </w:t>
      </w:r>
      <w:proofErr w:type="spellStart"/>
      <w:r w:rsidRPr="00B41112">
        <w:rPr>
          <w:sz w:val="26"/>
          <w:szCs w:val="26"/>
          <w:rPrChange w:id="13608" w:author="Le Minh Nghia" w:date="2019-10-09T10:56:00Z">
            <w:rPr>
              <w:sz w:val="26"/>
              <w:szCs w:val="26"/>
            </w:rPr>
          </w:rPrChange>
        </w:rPr>
        <w:t>thao</w:t>
      </w:r>
      <w:proofErr w:type="spellEnd"/>
      <w:r w:rsidRPr="00B41112">
        <w:rPr>
          <w:sz w:val="26"/>
          <w:szCs w:val="26"/>
          <w:rPrChange w:id="13609" w:author="Le Minh Nghia" w:date="2019-10-09T10:56:00Z">
            <w:rPr>
              <w:sz w:val="26"/>
              <w:szCs w:val="26"/>
            </w:rPr>
          </w:rPrChange>
        </w:rPr>
        <w:t xml:space="preserve"> </w:t>
      </w:r>
      <w:proofErr w:type="spellStart"/>
      <w:r w:rsidRPr="00B41112">
        <w:rPr>
          <w:sz w:val="26"/>
          <w:szCs w:val="26"/>
          <w:rPrChange w:id="13610" w:author="Le Minh Nghia" w:date="2019-10-09T10:56:00Z">
            <w:rPr>
              <w:sz w:val="26"/>
              <w:szCs w:val="26"/>
            </w:rPr>
          </w:rPrChange>
        </w:rPr>
        <w:t>tác</w:t>
      </w:r>
      <w:proofErr w:type="spellEnd"/>
      <w:r w:rsidRPr="00B41112">
        <w:rPr>
          <w:sz w:val="26"/>
          <w:szCs w:val="26"/>
          <w:rPrChange w:id="13611" w:author="Le Minh Nghia" w:date="2019-10-09T10:56:00Z">
            <w:rPr>
              <w:sz w:val="26"/>
              <w:szCs w:val="26"/>
            </w:rPr>
          </w:rPrChange>
        </w:rPr>
        <w:t>.</w:t>
      </w:r>
    </w:p>
    <w:p w:rsidR="0027644E" w:rsidRPr="00B41112" w:rsidRDefault="0027644E" w:rsidP="00334D9A">
      <w:pPr>
        <w:pStyle w:val="ListParagraph"/>
        <w:numPr>
          <w:ilvl w:val="0"/>
          <w:numId w:val="5"/>
        </w:numPr>
        <w:spacing w:line="360" w:lineRule="auto"/>
        <w:ind w:left="2127"/>
        <w:rPr>
          <w:sz w:val="26"/>
          <w:szCs w:val="26"/>
          <w:rPrChange w:id="13612" w:author="Le Minh Nghia" w:date="2019-10-09T10:56:00Z">
            <w:rPr>
              <w:sz w:val="26"/>
              <w:szCs w:val="26"/>
            </w:rPr>
          </w:rPrChange>
        </w:rPr>
      </w:pPr>
      <w:proofErr w:type="spellStart"/>
      <w:r w:rsidRPr="00B41112">
        <w:rPr>
          <w:sz w:val="26"/>
          <w:szCs w:val="26"/>
          <w:rPrChange w:id="13613" w:author="Le Minh Nghia" w:date="2019-10-09T10:56:00Z">
            <w:rPr>
              <w:sz w:val="26"/>
              <w:szCs w:val="26"/>
            </w:rPr>
          </w:rPrChange>
        </w:rPr>
        <w:t>Thư</w:t>
      </w:r>
      <w:proofErr w:type="spellEnd"/>
      <w:r w:rsidRPr="00B41112">
        <w:rPr>
          <w:sz w:val="26"/>
          <w:szCs w:val="26"/>
          <w:rPrChange w:id="13614" w:author="Le Minh Nghia" w:date="2019-10-09T10:56:00Z">
            <w:rPr>
              <w:sz w:val="26"/>
              <w:szCs w:val="26"/>
            </w:rPr>
          </w:rPrChange>
        </w:rPr>
        <w:t xml:space="preserve"> </w:t>
      </w:r>
      <w:proofErr w:type="spellStart"/>
      <w:r w:rsidRPr="00B41112">
        <w:rPr>
          <w:sz w:val="26"/>
          <w:szCs w:val="26"/>
          <w:rPrChange w:id="13615" w:author="Le Minh Nghia" w:date="2019-10-09T10:56:00Z">
            <w:rPr>
              <w:sz w:val="26"/>
              <w:szCs w:val="26"/>
            </w:rPr>
          </w:rPrChange>
        </w:rPr>
        <w:t>mục</w:t>
      </w:r>
      <w:proofErr w:type="spellEnd"/>
      <w:r w:rsidRPr="00B41112">
        <w:rPr>
          <w:sz w:val="26"/>
          <w:szCs w:val="26"/>
          <w:rPrChange w:id="13616" w:author="Le Minh Nghia" w:date="2019-10-09T10:56:00Z">
            <w:rPr>
              <w:sz w:val="26"/>
              <w:szCs w:val="26"/>
            </w:rPr>
          </w:rPrChange>
        </w:rPr>
        <w:t xml:space="preserve"> App\Http\Controllers\: </w:t>
      </w:r>
      <w:proofErr w:type="spellStart"/>
      <w:r w:rsidRPr="00B41112">
        <w:rPr>
          <w:sz w:val="26"/>
          <w:szCs w:val="26"/>
          <w:rPrChange w:id="13617" w:author="Le Minh Nghia" w:date="2019-10-09T10:56:00Z">
            <w:rPr>
              <w:sz w:val="26"/>
              <w:szCs w:val="26"/>
            </w:rPr>
          </w:rPrChange>
        </w:rPr>
        <w:t>chứa</w:t>
      </w:r>
      <w:proofErr w:type="spellEnd"/>
      <w:r w:rsidRPr="00B41112">
        <w:rPr>
          <w:sz w:val="26"/>
          <w:szCs w:val="26"/>
          <w:rPrChange w:id="13618" w:author="Le Minh Nghia" w:date="2019-10-09T10:56:00Z">
            <w:rPr>
              <w:sz w:val="26"/>
              <w:szCs w:val="26"/>
            </w:rPr>
          </w:rPrChange>
        </w:rPr>
        <w:t xml:space="preserve"> </w:t>
      </w:r>
      <w:proofErr w:type="spellStart"/>
      <w:r w:rsidRPr="00B41112">
        <w:rPr>
          <w:sz w:val="26"/>
          <w:szCs w:val="26"/>
          <w:rPrChange w:id="13619" w:author="Le Minh Nghia" w:date="2019-10-09T10:56:00Z">
            <w:rPr>
              <w:sz w:val="26"/>
              <w:szCs w:val="26"/>
            </w:rPr>
          </w:rPrChange>
        </w:rPr>
        <w:t>các</w:t>
      </w:r>
      <w:proofErr w:type="spellEnd"/>
      <w:r w:rsidRPr="00B41112">
        <w:rPr>
          <w:sz w:val="26"/>
          <w:szCs w:val="26"/>
          <w:rPrChange w:id="13620" w:author="Le Minh Nghia" w:date="2019-10-09T10:56:00Z">
            <w:rPr>
              <w:sz w:val="26"/>
              <w:szCs w:val="26"/>
            </w:rPr>
          </w:rPrChange>
        </w:rPr>
        <w:t xml:space="preserve"> file </w:t>
      </w:r>
      <w:proofErr w:type="spellStart"/>
      <w:r w:rsidRPr="00B41112">
        <w:rPr>
          <w:sz w:val="26"/>
          <w:szCs w:val="26"/>
          <w:rPrChange w:id="13621" w:author="Le Minh Nghia" w:date="2019-10-09T10:56:00Z">
            <w:rPr>
              <w:sz w:val="26"/>
              <w:szCs w:val="26"/>
            </w:rPr>
          </w:rPrChange>
        </w:rPr>
        <w:t>thực</w:t>
      </w:r>
      <w:proofErr w:type="spellEnd"/>
      <w:r w:rsidRPr="00B41112">
        <w:rPr>
          <w:sz w:val="26"/>
          <w:szCs w:val="26"/>
          <w:rPrChange w:id="13622" w:author="Le Minh Nghia" w:date="2019-10-09T10:56:00Z">
            <w:rPr>
              <w:sz w:val="26"/>
              <w:szCs w:val="26"/>
            </w:rPr>
          </w:rPrChange>
        </w:rPr>
        <w:t xml:space="preserve"> </w:t>
      </w:r>
      <w:proofErr w:type="spellStart"/>
      <w:r w:rsidRPr="00B41112">
        <w:rPr>
          <w:sz w:val="26"/>
          <w:szCs w:val="26"/>
          <w:rPrChange w:id="13623" w:author="Le Minh Nghia" w:date="2019-10-09T10:56:00Z">
            <w:rPr>
              <w:sz w:val="26"/>
              <w:szCs w:val="26"/>
            </w:rPr>
          </w:rPrChange>
        </w:rPr>
        <w:t>hiện</w:t>
      </w:r>
      <w:proofErr w:type="spellEnd"/>
      <w:r w:rsidRPr="00B41112">
        <w:rPr>
          <w:sz w:val="26"/>
          <w:szCs w:val="26"/>
          <w:rPrChange w:id="13624" w:author="Le Minh Nghia" w:date="2019-10-09T10:56:00Z">
            <w:rPr>
              <w:sz w:val="26"/>
              <w:szCs w:val="26"/>
            </w:rPr>
          </w:rPrChange>
        </w:rPr>
        <w:t xml:space="preserve"> </w:t>
      </w:r>
      <w:proofErr w:type="spellStart"/>
      <w:r w:rsidRPr="00B41112">
        <w:rPr>
          <w:sz w:val="26"/>
          <w:szCs w:val="26"/>
          <w:rPrChange w:id="13625" w:author="Le Minh Nghia" w:date="2019-10-09T10:56:00Z">
            <w:rPr>
              <w:sz w:val="26"/>
              <w:szCs w:val="26"/>
            </w:rPr>
          </w:rPrChange>
        </w:rPr>
        <w:t>quá</w:t>
      </w:r>
      <w:proofErr w:type="spellEnd"/>
      <w:r w:rsidRPr="00B41112">
        <w:rPr>
          <w:sz w:val="26"/>
          <w:szCs w:val="26"/>
          <w:rPrChange w:id="13626" w:author="Le Minh Nghia" w:date="2019-10-09T10:56:00Z">
            <w:rPr>
              <w:sz w:val="26"/>
              <w:szCs w:val="26"/>
            </w:rPr>
          </w:rPrChange>
        </w:rPr>
        <w:t xml:space="preserve"> </w:t>
      </w:r>
      <w:proofErr w:type="spellStart"/>
      <w:r w:rsidRPr="00B41112">
        <w:rPr>
          <w:sz w:val="26"/>
          <w:szCs w:val="26"/>
          <w:rPrChange w:id="13627" w:author="Le Minh Nghia" w:date="2019-10-09T10:56:00Z">
            <w:rPr>
              <w:sz w:val="26"/>
              <w:szCs w:val="26"/>
            </w:rPr>
          </w:rPrChange>
        </w:rPr>
        <w:t>trình</w:t>
      </w:r>
      <w:proofErr w:type="spellEnd"/>
      <w:r w:rsidRPr="00B41112">
        <w:rPr>
          <w:sz w:val="26"/>
          <w:szCs w:val="26"/>
          <w:rPrChange w:id="13628" w:author="Le Minh Nghia" w:date="2019-10-09T10:56:00Z">
            <w:rPr>
              <w:sz w:val="26"/>
              <w:szCs w:val="26"/>
            </w:rPr>
          </w:rPrChange>
        </w:rPr>
        <w:t xml:space="preserve"> </w:t>
      </w:r>
      <w:proofErr w:type="spellStart"/>
      <w:r w:rsidRPr="00B41112">
        <w:rPr>
          <w:sz w:val="26"/>
          <w:szCs w:val="26"/>
          <w:rPrChange w:id="13629" w:author="Le Minh Nghia" w:date="2019-10-09T10:56:00Z">
            <w:rPr>
              <w:sz w:val="26"/>
              <w:szCs w:val="26"/>
            </w:rPr>
          </w:rPrChange>
        </w:rPr>
        <w:t>xử</w:t>
      </w:r>
      <w:proofErr w:type="spellEnd"/>
      <w:r w:rsidRPr="00B41112">
        <w:rPr>
          <w:sz w:val="26"/>
          <w:szCs w:val="26"/>
          <w:rPrChange w:id="13630" w:author="Le Minh Nghia" w:date="2019-10-09T10:56:00Z">
            <w:rPr>
              <w:sz w:val="26"/>
              <w:szCs w:val="26"/>
            </w:rPr>
          </w:rPrChange>
        </w:rPr>
        <w:t xml:space="preserve"> </w:t>
      </w:r>
      <w:proofErr w:type="spellStart"/>
      <w:r w:rsidRPr="00B41112">
        <w:rPr>
          <w:sz w:val="26"/>
          <w:szCs w:val="26"/>
          <w:rPrChange w:id="13631" w:author="Le Minh Nghia" w:date="2019-10-09T10:56:00Z">
            <w:rPr>
              <w:sz w:val="26"/>
              <w:szCs w:val="26"/>
            </w:rPr>
          </w:rPrChange>
        </w:rPr>
        <w:t>lý</w:t>
      </w:r>
      <w:proofErr w:type="spellEnd"/>
      <w:r w:rsidRPr="00B41112">
        <w:rPr>
          <w:sz w:val="26"/>
          <w:szCs w:val="26"/>
          <w:rPrChange w:id="13632" w:author="Le Minh Nghia" w:date="2019-10-09T10:56:00Z">
            <w:rPr>
              <w:sz w:val="26"/>
              <w:szCs w:val="26"/>
            </w:rPr>
          </w:rPrChange>
        </w:rPr>
        <w:t xml:space="preserve"> </w:t>
      </w:r>
      <w:proofErr w:type="spellStart"/>
      <w:r w:rsidRPr="00B41112">
        <w:rPr>
          <w:sz w:val="26"/>
          <w:szCs w:val="26"/>
          <w:rPrChange w:id="13633" w:author="Le Minh Nghia" w:date="2019-10-09T10:56:00Z">
            <w:rPr>
              <w:sz w:val="26"/>
              <w:szCs w:val="26"/>
            </w:rPr>
          </w:rPrChange>
        </w:rPr>
        <w:t>trao</w:t>
      </w:r>
      <w:proofErr w:type="spellEnd"/>
      <w:r w:rsidRPr="00B41112">
        <w:rPr>
          <w:sz w:val="26"/>
          <w:szCs w:val="26"/>
          <w:rPrChange w:id="13634" w:author="Le Minh Nghia" w:date="2019-10-09T10:56:00Z">
            <w:rPr>
              <w:sz w:val="26"/>
              <w:szCs w:val="26"/>
            </w:rPr>
          </w:rPrChange>
        </w:rPr>
        <w:t xml:space="preserve"> </w:t>
      </w:r>
      <w:proofErr w:type="spellStart"/>
      <w:r w:rsidRPr="00B41112">
        <w:rPr>
          <w:sz w:val="26"/>
          <w:szCs w:val="26"/>
          <w:rPrChange w:id="13635" w:author="Le Minh Nghia" w:date="2019-10-09T10:56:00Z">
            <w:rPr>
              <w:sz w:val="26"/>
              <w:szCs w:val="26"/>
            </w:rPr>
          </w:rPrChange>
        </w:rPr>
        <w:t>đổi</w:t>
      </w:r>
      <w:proofErr w:type="spellEnd"/>
      <w:r w:rsidRPr="00B41112">
        <w:rPr>
          <w:sz w:val="26"/>
          <w:szCs w:val="26"/>
          <w:rPrChange w:id="13636" w:author="Le Minh Nghia" w:date="2019-10-09T10:56:00Z">
            <w:rPr>
              <w:sz w:val="26"/>
              <w:szCs w:val="26"/>
            </w:rPr>
          </w:rPrChange>
        </w:rPr>
        <w:t xml:space="preserve"> </w:t>
      </w:r>
      <w:proofErr w:type="spellStart"/>
      <w:r w:rsidRPr="00B41112">
        <w:rPr>
          <w:sz w:val="26"/>
          <w:szCs w:val="26"/>
          <w:rPrChange w:id="13637" w:author="Le Minh Nghia" w:date="2019-10-09T10:56:00Z">
            <w:rPr>
              <w:sz w:val="26"/>
              <w:szCs w:val="26"/>
            </w:rPr>
          </w:rPrChange>
        </w:rPr>
        <w:t>dữ</w:t>
      </w:r>
      <w:proofErr w:type="spellEnd"/>
      <w:r w:rsidRPr="00B41112">
        <w:rPr>
          <w:sz w:val="26"/>
          <w:szCs w:val="26"/>
          <w:rPrChange w:id="13638" w:author="Le Minh Nghia" w:date="2019-10-09T10:56:00Z">
            <w:rPr>
              <w:sz w:val="26"/>
              <w:szCs w:val="26"/>
            </w:rPr>
          </w:rPrChange>
        </w:rPr>
        <w:t xml:space="preserve"> </w:t>
      </w:r>
      <w:proofErr w:type="spellStart"/>
      <w:r w:rsidRPr="00B41112">
        <w:rPr>
          <w:sz w:val="26"/>
          <w:szCs w:val="26"/>
          <w:rPrChange w:id="13639" w:author="Le Minh Nghia" w:date="2019-10-09T10:56:00Z">
            <w:rPr>
              <w:sz w:val="26"/>
              <w:szCs w:val="26"/>
            </w:rPr>
          </w:rPrChange>
        </w:rPr>
        <w:t>liệu</w:t>
      </w:r>
      <w:proofErr w:type="spellEnd"/>
      <w:r w:rsidRPr="00B41112">
        <w:rPr>
          <w:sz w:val="26"/>
          <w:szCs w:val="26"/>
          <w:rPrChange w:id="13640" w:author="Le Minh Nghia" w:date="2019-10-09T10:56:00Z">
            <w:rPr>
              <w:sz w:val="26"/>
              <w:szCs w:val="26"/>
            </w:rPr>
          </w:rPrChange>
        </w:rPr>
        <w:t xml:space="preserve"> </w:t>
      </w:r>
      <w:proofErr w:type="spellStart"/>
      <w:r w:rsidRPr="00B41112">
        <w:rPr>
          <w:sz w:val="26"/>
          <w:szCs w:val="26"/>
          <w:rPrChange w:id="13641" w:author="Le Minh Nghia" w:date="2019-10-09T10:56:00Z">
            <w:rPr>
              <w:sz w:val="26"/>
              <w:szCs w:val="26"/>
            </w:rPr>
          </w:rPrChange>
        </w:rPr>
        <w:t>giữa</w:t>
      </w:r>
      <w:proofErr w:type="spellEnd"/>
      <w:r w:rsidRPr="00B41112">
        <w:rPr>
          <w:sz w:val="26"/>
          <w:szCs w:val="26"/>
          <w:rPrChange w:id="13642" w:author="Le Minh Nghia" w:date="2019-10-09T10:56:00Z">
            <w:rPr>
              <w:sz w:val="26"/>
              <w:szCs w:val="26"/>
            </w:rPr>
          </w:rPrChange>
        </w:rPr>
        <w:t xml:space="preserve"> Model </w:t>
      </w:r>
      <w:proofErr w:type="spellStart"/>
      <w:r w:rsidRPr="00B41112">
        <w:rPr>
          <w:sz w:val="26"/>
          <w:szCs w:val="26"/>
          <w:rPrChange w:id="13643" w:author="Le Minh Nghia" w:date="2019-10-09T10:56:00Z">
            <w:rPr>
              <w:sz w:val="26"/>
              <w:szCs w:val="26"/>
            </w:rPr>
          </w:rPrChange>
        </w:rPr>
        <w:t>và</w:t>
      </w:r>
      <w:proofErr w:type="spellEnd"/>
      <w:r w:rsidRPr="00B41112">
        <w:rPr>
          <w:sz w:val="26"/>
          <w:szCs w:val="26"/>
          <w:rPrChange w:id="13644" w:author="Le Minh Nghia" w:date="2019-10-09T10:56:00Z">
            <w:rPr>
              <w:sz w:val="26"/>
              <w:szCs w:val="26"/>
            </w:rPr>
          </w:rPrChange>
        </w:rPr>
        <w:t xml:space="preserve"> View. </w:t>
      </w:r>
      <w:proofErr w:type="spellStart"/>
      <w:r w:rsidRPr="00B41112">
        <w:rPr>
          <w:sz w:val="26"/>
          <w:szCs w:val="26"/>
          <w:rPrChange w:id="13645" w:author="Le Minh Nghia" w:date="2019-10-09T10:56:00Z">
            <w:rPr>
              <w:sz w:val="26"/>
              <w:szCs w:val="26"/>
            </w:rPr>
          </w:rPrChange>
        </w:rPr>
        <w:t>Thực</w:t>
      </w:r>
      <w:proofErr w:type="spellEnd"/>
      <w:r w:rsidRPr="00B41112">
        <w:rPr>
          <w:sz w:val="26"/>
          <w:szCs w:val="26"/>
          <w:rPrChange w:id="13646" w:author="Le Minh Nghia" w:date="2019-10-09T10:56:00Z">
            <w:rPr>
              <w:sz w:val="26"/>
              <w:szCs w:val="26"/>
            </w:rPr>
          </w:rPrChange>
        </w:rPr>
        <w:t xml:space="preserve"> </w:t>
      </w:r>
      <w:proofErr w:type="spellStart"/>
      <w:r w:rsidRPr="00B41112">
        <w:rPr>
          <w:sz w:val="26"/>
          <w:szCs w:val="26"/>
          <w:rPrChange w:id="13647" w:author="Le Minh Nghia" w:date="2019-10-09T10:56:00Z">
            <w:rPr>
              <w:sz w:val="26"/>
              <w:szCs w:val="26"/>
            </w:rPr>
          </w:rPrChange>
        </w:rPr>
        <w:t>hiện</w:t>
      </w:r>
      <w:proofErr w:type="spellEnd"/>
      <w:r w:rsidRPr="00B41112">
        <w:rPr>
          <w:sz w:val="26"/>
          <w:szCs w:val="26"/>
          <w:rPrChange w:id="13648" w:author="Le Minh Nghia" w:date="2019-10-09T10:56:00Z">
            <w:rPr>
              <w:sz w:val="26"/>
              <w:szCs w:val="26"/>
            </w:rPr>
          </w:rPrChange>
        </w:rPr>
        <w:t xml:space="preserve"> </w:t>
      </w:r>
      <w:proofErr w:type="spellStart"/>
      <w:r w:rsidRPr="00B41112">
        <w:rPr>
          <w:sz w:val="26"/>
          <w:szCs w:val="26"/>
          <w:rPrChange w:id="13649" w:author="Le Minh Nghia" w:date="2019-10-09T10:56:00Z">
            <w:rPr>
              <w:sz w:val="26"/>
              <w:szCs w:val="26"/>
            </w:rPr>
          </w:rPrChange>
        </w:rPr>
        <w:t>tiếp</w:t>
      </w:r>
      <w:proofErr w:type="spellEnd"/>
      <w:r w:rsidRPr="00B41112">
        <w:rPr>
          <w:sz w:val="26"/>
          <w:szCs w:val="26"/>
          <w:rPrChange w:id="13650" w:author="Le Minh Nghia" w:date="2019-10-09T10:56:00Z">
            <w:rPr>
              <w:sz w:val="26"/>
              <w:szCs w:val="26"/>
            </w:rPr>
          </w:rPrChange>
        </w:rPr>
        <w:t xml:space="preserve"> </w:t>
      </w:r>
      <w:proofErr w:type="spellStart"/>
      <w:r w:rsidRPr="00B41112">
        <w:rPr>
          <w:sz w:val="26"/>
          <w:szCs w:val="26"/>
          <w:rPrChange w:id="13651" w:author="Le Minh Nghia" w:date="2019-10-09T10:56:00Z">
            <w:rPr>
              <w:sz w:val="26"/>
              <w:szCs w:val="26"/>
            </w:rPr>
          </w:rPrChange>
        </w:rPr>
        <w:t>nhận</w:t>
      </w:r>
      <w:proofErr w:type="spellEnd"/>
      <w:r w:rsidRPr="00B41112">
        <w:rPr>
          <w:sz w:val="26"/>
          <w:szCs w:val="26"/>
          <w:rPrChange w:id="13652" w:author="Le Minh Nghia" w:date="2019-10-09T10:56:00Z">
            <w:rPr>
              <w:sz w:val="26"/>
              <w:szCs w:val="26"/>
            </w:rPr>
          </w:rPrChange>
        </w:rPr>
        <w:t xml:space="preserve"> </w:t>
      </w:r>
      <w:proofErr w:type="spellStart"/>
      <w:r w:rsidRPr="00B41112">
        <w:rPr>
          <w:sz w:val="26"/>
          <w:szCs w:val="26"/>
          <w:rPrChange w:id="13653" w:author="Le Minh Nghia" w:date="2019-10-09T10:56:00Z">
            <w:rPr>
              <w:sz w:val="26"/>
              <w:szCs w:val="26"/>
            </w:rPr>
          </w:rPrChange>
        </w:rPr>
        <w:t>và</w:t>
      </w:r>
      <w:proofErr w:type="spellEnd"/>
      <w:r w:rsidRPr="00B41112">
        <w:rPr>
          <w:sz w:val="26"/>
          <w:szCs w:val="26"/>
          <w:rPrChange w:id="13654" w:author="Le Minh Nghia" w:date="2019-10-09T10:56:00Z">
            <w:rPr>
              <w:sz w:val="26"/>
              <w:szCs w:val="26"/>
            </w:rPr>
          </w:rPrChange>
        </w:rPr>
        <w:t xml:space="preserve"> </w:t>
      </w:r>
      <w:proofErr w:type="spellStart"/>
      <w:r w:rsidRPr="00B41112">
        <w:rPr>
          <w:sz w:val="26"/>
          <w:szCs w:val="26"/>
          <w:rPrChange w:id="13655" w:author="Le Minh Nghia" w:date="2019-10-09T10:56:00Z">
            <w:rPr>
              <w:sz w:val="26"/>
              <w:szCs w:val="26"/>
            </w:rPr>
          </w:rPrChange>
        </w:rPr>
        <w:t>xử</w:t>
      </w:r>
      <w:proofErr w:type="spellEnd"/>
      <w:r w:rsidRPr="00B41112">
        <w:rPr>
          <w:sz w:val="26"/>
          <w:szCs w:val="26"/>
          <w:rPrChange w:id="13656" w:author="Le Minh Nghia" w:date="2019-10-09T10:56:00Z">
            <w:rPr>
              <w:sz w:val="26"/>
              <w:szCs w:val="26"/>
            </w:rPr>
          </w:rPrChange>
        </w:rPr>
        <w:t xml:space="preserve"> </w:t>
      </w:r>
      <w:proofErr w:type="spellStart"/>
      <w:r w:rsidRPr="00B41112">
        <w:rPr>
          <w:sz w:val="26"/>
          <w:szCs w:val="26"/>
          <w:rPrChange w:id="13657" w:author="Le Minh Nghia" w:date="2019-10-09T10:56:00Z">
            <w:rPr>
              <w:sz w:val="26"/>
              <w:szCs w:val="26"/>
            </w:rPr>
          </w:rPrChange>
        </w:rPr>
        <w:t>lý</w:t>
      </w:r>
      <w:proofErr w:type="spellEnd"/>
      <w:r w:rsidRPr="00B41112">
        <w:rPr>
          <w:sz w:val="26"/>
          <w:szCs w:val="26"/>
          <w:rPrChange w:id="13658" w:author="Le Minh Nghia" w:date="2019-10-09T10:56:00Z">
            <w:rPr>
              <w:sz w:val="26"/>
              <w:szCs w:val="26"/>
            </w:rPr>
          </w:rPrChange>
        </w:rPr>
        <w:t xml:space="preserve"> </w:t>
      </w:r>
      <w:proofErr w:type="spellStart"/>
      <w:r w:rsidRPr="00B41112">
        <w:rPr>
          <w:sz w:val="26"/>
          <w:szCs w:val="26"/>
          <w:rPrChange w:id="13659" w:author="Le Minh Nghia" w:date="2019-10-09T10:56:00Z">
            <w:rPr>
              <w:sz w:val="26"/>
              <w:szCs w:val="26"/>
            </w:rPr>
          </w:rPrChange>
        </w:rPr>
        <w:lastRenderedPageBreak/>
        <w:t>các</w:t>
      </w:r>
      <w:proofErr w:type="spellEnd"/>
      <w:r w:rsidRPr="00B41112">
        <w:rPr>
          <w:sz w:val="26"/>
          <w:szCs w:val="26"/>
          <w:rPrChange w:id="13660" w:author="Le Minh Nghia" w:date="2019-10-09T10:56:00Z">
            <w:rPr>
              <w:sz w:val="26"/>
              <w:szCs w:val="26"/>
            </w:rPr>
          </w:rPrChange>
        </w:rPr>
        <w:t xml:space="preserve"> request </w:t>
      </w:r>
      <w:proofErr w:type="spellStart"/>
      <w:r w:rsidRPr="00B41112">
        <w:rPr>
          <w:sz w:val="26"/>
          <w:szCs w:val="26"/>
          <w:rPrChange w:id="13661" w:author="Le Minh Nghia" w:date="2019-10-09T10:56:00Z">
            <w:rPr>
              <w:sz w:val="26"/>
              <w:szCs w:val="26"/>
            </w:rPr>
          </w:rPrChange>
        </w:rPr>
        <w:t>từ</w:t>
      </w:r>
      <w:proofErr w:type="spellEnd"/>
      <w:r w:rsidRPr="00B41112">
        <w:rPr>
          <w:sz w:val="26"/>
          <w:szCs w:val="26"/>
          <w:rPrChange w:id="13662" w:author="Le Minh Nghia" w:date="2019-10-09T10:56:00Z">
            <w:rPr>
              <w:sz w:val="26"/>
              <w:szCs w:val="26"/>
            </w:rPr>
          </w:rPrChange>
        </w:rPr>
        <w:t xml:space="preserve"> </w:t>
      </w:r>
      <w:proofErr w:type="spellStart"/>
      <w:r w:rsidRPr="00B41112">
        <w:rPr>
          <w:sz w:val="26"/>
          <w:szCs w:val="26"/>
          <w:rPrChange w:id="13663" w:author="Le Minh Nghia" w:date="2019-10-09T10:56:00Z">
            <w:rPr>
              <w:sz w:val="26"/>
              <w:szCs w:val="26"/>
            </w:rPr>
          </w:rPrChange>
        </w:rPr>
        <w:t>phía</w:t>
      </w:r>
      <w:proofErr w:type="spellEnd"/>
      <w:r w:rsidRPr="00B41112">
        <w:rPr>
          <w:sz w:val="26"/>
          <w:szCs w:val="26"/>
          <w:rPrChange w:id="13664" w:author="Le Minh Nghia" w:date="2019-10-09T10:56:00Z">
            <w:rPr>
              <w:sz w:val="26"/>
              <w:szCs w:val="26"/>
            </w:rPr>
          </w:rPrChange>
        </w:rPr>
        <w:t xml:space="preserve"> </w:t>
      </w:r>
      <w:proofErr w:type="spellStart"/>
      <w:r w:rsidRPr="00B41112">
        <w:rPr>
          <w:sz w:val="26"/>
          <w:szCs w:val="26"/>
          <w:rPrChange w:id="13665" w:author="Le Minh Nghia" w:date="2019-10-09T10:56:00Z">
            <w:rPr>
              <w:sz w:val="26"/>
              <w:szCs w:val="26"/>
            </w:rPr>
          </w:rPrChange>
        </w:rPr>
        <w:t>người</w:t>
      </w:r>
      <w:proofErr w:type="spellEnd"/>
      <w:r w:rsidRPr="00B41112">
        <w:rPr>
          <w:sz w:val="26"/>
          <w:szCs w:val="26"/>
          <w:rPrChange w:id="13666" w:author="Le Minh Nghia" w:date="2019-10-09T10:56:00Z">
            <w:rPr>
              <w:sz w:val="26"/>
              <w:szCs w:val="26"/>
            </w:rPr>
          </w:rPrChange>
        </w:rPr>
        <w:t xml:space="preserve"> </w:t>
      </w:r>
      <w:proofErr w:type="spellStart"/>
      <w:r w:rsidRPr="00B41112">
        <w:rPr>
          <w:sz w:val="26"/>
          <w:szCs w:val="26"/>
          <w:rPrChange w:id="13667" w:author="Le Minh Nghia" w:date="2019-10-09T10:56:00Z">
            <w:rPr>
              <w:sz w:val="26"/>
              <w:szCs w:val="26"/>
            </w:rPr>
          </w:rPrChange>
        </w:rPr>
        <w:t>dùng</w:t>
      </w:r>
      <w:proofErr w:type="spellEnd"/>
      <w:r w:rsidRPr="00B41112">
        <w:rPr>
          <w:sz w:val="26"/>
          <w:szCs w:val="26"/>
          <w:rPrChange w:id="13668" w:author="Le Minh Nghia" w:date="2019-10-09T10:56:00Z">
            <w:rPr>
              <w:sz w:val="26"/>
              <w:szCs w:val="26"/>
            </w:rPr>
          </w:rPrChange>
        </w:rPr>
        <w:t xml:space="preserve"> </w:t>
      </w:r>
      <w:proofErr w:type="spellStart"/>
      <w:r w:rsidRPr="00B41112">
        <w:rPr>
          <w:sz w:val="26"/>
          <w:szCs w:val="26"/>
          <w:rPrChange w:id="13669" w:author="Le Minh Nghia" w:date="2019-10-09T10:56:00Z">
            <w:rPr>
              <w:sz w:val="26"/>
              <w:szCs w:val="26"/>
            </w:rPr>
          </w:rPrChange>
        </w:rPr>
        <w:t>và</w:t>
      </w:r>
      <w:proofErr w:type="spellEnd"/>
      <w:r w:rsidRPr="00B41112">
        <w:rPr>
          <w:sz w:val="26"/>
          <w:szCs w:val="26"/>
          <w:rPrChange w:id="13670" w:author="Le Minh Nghia" w:date="2019-10-09T10:56:00Z">
            <w:rPr>
              <w:sz w:val="26"/>
              <w:szCs w:val="26"/>
            </w:rPr>
          </w:rPrChange>
        </w:rPr>
        <w:t xml:space="preserve"> </w:t>
      </w:r>
      <w:proofErr w:type="spellStart"/>
      <w:r w:rsidRPr="00B41112">
        <w:rPr>
          <w:sz w:val="26"/>
          <w:szCs w:val="26"/>
          <w:rPrChange w:id="13671" w:author="Le Minh Nghia" w:date="2019-10-09T10:56:00Z">
            <w:rPr>
              <w:sz w:val="26"/>
              <w:szCs w:val="26"/>
            </w:rPr>
          </w:rPrChange>
        </w:rPr>
        <w:t>thực</w:t>
      </w:r>
      <w:proofErr w:type="spellEnd"/>
      <w:r w:rsidRPr="00B41112">
        <w:rPr>
          <w:sz w:val="26"/>
          <w:szCs w:val="26"/>
          <w:rPrChange w:id="13672" w:author="Le Minh Nghia" w:date="2019-10-09T10:56:00Z">
            <w:rPr>
              <w:sz w:val="26"/>
              <w:szCs w:val="26"/>
            </w:rPr>
          </w:rPrChange>
        </w:rPr>
        <w:t xml:space="preserve"> </w:t>
      </w:r>
      <w:proofErr w:type="spellStart"/>
      <w:r w:rsidRPr="00B41112">
        <w:rPr>
          <w:sz w:val="26"/>
          <w:szCs w:val="26"/>
          <w:rPrChange w:id="13673" w:author="Le Minh Nghia" w:date="2019-10-09T10:56:00Z">
            <w:rPr>
              <w:sz w:val="26"/>
              <w:szCs w:val="26"/>
            </w:rPr>
          </w:rPrChange>
        </w:rPr>
        <w:t>thi</w:t>
      </w:r>
      <w:proofErr w:type="spellEnd"/>
      <w:r w:rsidRPr="00B41112">
        <w:rPr>
          <w:sz w:val="26"/>
          <w:szCs w:val="26"/>
          <w:rPrChange w:id="13674" w:author="Le Minh Nghia" w:date="2019-10-09T10:56:00Z">
            <w:rPr>
              <w:sz w:val="26"/>
              <w:szCs w:val="26"/>
            </w:rPr>
          </w:rPrChange>
        </w:rPr>
        <w:t xml:space="preserve"> </w:t>
      </w:r>
      <w:proofErr w:type="spellStart"/>
      <w:r w:rsidRPr="00B41112">
        <w:rPr>
          <w:sz w:val="26"/>
          <w:szCs w:val="26"/>
          <w:rPrChange w:id="13675" w:author="Le Minh Nghia" w:date="2019-10-09T10:56:00Z">
            <w:rPr>
              <w:sz w:val="26"/>
              <w:szCs w:val="26"/>
            </w:rPr>
          </w:rPrChange>
        </w:rPr>
        <w:t>để</w:t>
      </w:r>
      <w:proofErr w:type="spellEnd"/>
      <w:r w:rsidRPr="00B41112">
        <w:rPr>
          <w:sz w:val="26"/>
          <w:szCs w:val="26"/>
          <w:rPrChange w:id="13676" w:author="Le Minh Nghia" w:date="2019-10-09T10:56:00Z">
            <w:rPr>
              <w:sz w:val="26"/>
              <w:szCs w:val="26"/>
            </w:rPr>
          </w:rPrChange>
        </w:rPr>
        <w:t xml:space="preserve"> </w:t>
      </w:r>
      <w:proofErr w:type="spellStart"/>
      <w:r w:rsidRPr="00B41112">
        <w:rPr>
          <w:sz w:val="26"/>
          <w:szCs w:val="26"/>
          <w:rPrChange w:id="13677" w:author="Le Minh Nghia" w:date="2019-10-09T10:56:00Z">
            <w:rPr>
              <w:sz w:val="26"/>
              <w:szCs w:val="26"/>
            </w:rPr>
          </w:rPrChange>
        </w:rPr>
        <w:t>trả</w:t>
      </w:r>
      <w:proofErr w:type="spellEnd"/>
      <w:r w:rsidRPr="00B41112">
        <w:rPr>
          <w:sz w:val="26"/>
          <w:szCs w:val="26"/>
          <w:rPrChange w:id="13678" w:author="Le Minh Nghia" w:date="2019-10-09T10:56:00Z">
            <w:rPr>
              <w:sz w:val="26"/>
              <w:szCs w:val="26"/>
            </w:rPr>
          </w:rPrChange>
        </w:rPr>
        <w:t xml:space="preserve"> </w:t>
      </w:r>
      <w:proofErr w:type="spellStart"/>
      <w:r w:rsidRPr="00B41112">
        <w:rPr>
          <w:sz w:val="26"/>
          <w:szCs w:val="26"/>
          <w:rPrChange w:id="13679" w:author="Le Minh Nghia" w:date="2019-10-09T10:56:00Z">
            <w:rPr>
              <w:sz w:val="26"/>
              <w:szCs w:val="26"/>
            </w:rPr>
          </w:rPrChange>
        </w:rPr>
        <w:t>về</w:t>
      </w:r>
      <w:proofErr w:type="spellEnd"/>
      <w:r w:rsidRPr="00B41112">
        <w:rPr>
          <w:sz w:val="26"/>
          <w:szCs w:val="26"/>
          <w:rPrChange w:id="13680" w:author="Le Minh Nghia" w:date="2019-10-09T10:56:00Z">
            <w:rPr>
              <w:sz w:val="26"/>
              <w:szCs w:val="26"/>
            </w:rPr>
          </w:rPrChange>
        </w:rPr>
        <w:t xml:space="preserve"> </w:t>
      </w:r>
      <w:proofErr w:type="spellStart"/>
      <w:r w:rsidRPr="00B41112">
        <w:rPr>
          <w:sz w:val="26"/>
          <w:szCs w:val="26"/>
          <w:rPrChange w:id="13681" w:author="Le Minh Nghia" w:date="2019-10-09T10:56:00Z">
            <w:rPr>
              <w:sz w:val="26"/>
              <w:szCs w:val="26"/>
            </w:rPr>
          </w:rPrChange>
        </w:rPr>
        <w:t>một</w:t>
      </w:r>
      <w:proofErr w:type="spellEnd"/>
      <w:r w:rsidRPr="00B41112">
        <w:rPr>
          <w:sz w:val="26"/>
          <w:szCs w:val="26"/>
          <w:rPrChange w:id="13682" w:author="Le Minh Nghia" w:date="2019-10-09T10:56:00Z">
            <w:rPr>
              <w:sz w:val="26"/>
              <w:szCs w:val="26"/>
            </w:rPr>
          </w:rPrChange>
        </w:rPr>
        <w:t xml:space="preserve"> </w:t>
      </w:r>
      <w:proofErr w:type="spellStart"/>
      <w:r w:rsidRPr="00B41112">
        <w:rPr>
          <w:sz w:val="26"/>
          <w:szCs w:val="26"/>
          <w:rPrChange w:id="13683" w:author="Le Minh Nghia" w:date="2019-10-09T10:56:00Z">
            <w:rPr>
              <w:sz w:val="26"/>
              <w:szCs w:val="26"/>
            </w:rPr>
          </w:rPrChange>
        </w:rPr>
        <w:t>reponse</w:t>
      </w:r>
      <w:proofErr w:type="spellEnd"/>
      <w:r w:rsidRPr="00B41112">
        <w:rPr>
          <w:sz w:val="26"/>
          <w:szCs w:val="26"/>
          <w:rPrChange w:id="13684" w:author="Le Minh Nghia" w:date="2019-10-09T10:56:00Z">
            <w:rPr>
              <w:sz w:val="26"/>
              <w:szCs w:val="26"/>
            </w:rPr>
          </w:rPrChange>
        </w:rPr>
        <w:t xml:space="preserve"> </w:t>
      </w:r>
      <w:proofErr w:type="spellStart"/>
      <w:r w:rsidRPr="00B41112">
        <w:rPr>
          <w:sz w:val="26"/>
          <w:szCs w:val="26"/>
          <w:rPrChange w:id="13685" w:author="Le Minh Nghia" w:date="2019-10-09T10:56:00Z">
            <w:rPr>
              <w:sz w:val="26"/>
              <w:szCs w:val="26"/>
            </w:rPr>
          </w:rPrChange>
        </w:rPr>
        <w:t>để</w:t>
      </w:r>
      <w:proofErr w:type="spellEnd"/>
      <w:r w:rsidRPr="00B41112">
        <w:rPr>
          <w:sz w:val="26"/>
          <w:szCs w:val="26"/>
          <w:rPrChange w:id="13686" w:author="Le Minh Nghia" w:date="2019-10-09T10:56:00Z">
            <w:rPr>
              <w:sz w:val="26"/>
              <w:szCs w:val="26"/>
            </w:rPr>
          </w:rPrChange>
        </w:rPr>
        <w:t xml:space="preserve"> </w:t>
      </w:r>
      <w:proofErr w:type="spellStart"/>
      <w:r w:rsidRPr="00B41112">
        <w:rPr>
          <w:sz w:val="26"/>
          <w:szCs w:val="26"/>
          <w:rPrChange w:id="13687" w:author="Le Minh Nghia" w:date="2019-10-09T10:56:00Z">
            <w:rPr>
              <w:sz w:val="26"/>
              <w:szCs w:val="26"/>
            </w:rPr>
          </w:rPrChange>
        </w:rPr>
        <w:t>đáp</w:t>
      </w:r>
      <w:proofErr w:type="spellEnd"/>
      <w:r w:rsidRPr="00B41112">
        <w:rPr>
          <w:sz w:val="26"/>
          <w:szCs w:val="26"/>
          <w:rPrChange w:id="13688" w:author="Le Minh Nghia" w:date="2019-10-09T10:56:00Z">
            <w:rPr>
              <w:sz w:val="26"/>
              <w:szCs w:val="26"/>
            </w:rPr>
          </w:rPrChange>
        </w:rPr>
        <w:t xml:space="preserve"> </w:t>
      </w:r>
      <w:proofErr w:type="spellStart"/>
      <w:r w:rsidRPr="00B41112">
        <w:rPr>
          <w:sz w:val="26"/>
          <w:szCs w:val="26"/>
          <w:rPrChange w:id="13689" w:author="Le Minh Nghia" w:date="2019-10-09T10:56:00Z">
            <w:rPr>
              <w:sz w:val="26"/>
              <w:szCs w:val="26"/>
            </w:rPr>
          </w:rPrChange>
        </w:rPr>
        <w:t>ứng</w:t>
      </w:r>
      <w:proofErr w:type="spellEnd"/>
      <w:r w:rsidRPr="00B41112">
        <w:rPr>
          <w:sz w:val="26"/>
          <w:szCs w:val="26"/>
          <w:rPrChange w:id="13690" w:author="Le Minh Nghia" w:date="2019-10-09T10:56:00Z">
            <w:rPr>
              <w:sz w:val="26"/>
              <w:szCs w:val="26"/>
            </w:rPr>
          </w:rPrChange>
        </w:rPr>
        <w:t xml:space="preserve"> </w:t>
      </w:r>
      <w:proofErr w:type="spellStart"/>
      <w:r w:rsidRPr="00B41112">
        <w:rPr>
          <w:sz w:val="26"/>
          <w:szCs w:val="26"/>
          <w:rPrChange w:id="13691" w:author="Le Minh Nghia" w:date="2019-10-09T10:56:00Z">
            <w:rPr>
              <w:sz w:val="26"/>
              <w:szCs w:val="26"/>
            </w:rPr>
          </w:rPrChange>
        </w:rPr>
        <w:t>yêu</w:t>
      </w:r>
      <w:proofErr w:type="spellEnd"/>
      <w:r w:rsidRPr="00B41112">
        <w:rPr>
          <w:sz w:val="26"/>
          <w:szCs w:val="26"/>
          <w:rPrChange w:id="13692" w:author="Le Minh Nghia" w:date="2019-10-09T10:56:00Z">
            <w:rPr>
              <w:sz w:val="26"/>
              <w:szCs w:val="26"/>
            </w:rPr>
          </w:rPrChange>
        </w:rPr>
        <w:t xml:space="preserve"> </w:t>
      </w:r>
      <w:proofErr w:type="spellStart"/>
      <w:r w:rsidRPr="00B41112">
        <w:rPr>
          <w:sz w:val="26"/>
          <w:szCs w:val="26"/>
          <w:rPrChange w:id="13693" w:author="Le Minh Nghia" w:date="2019-10-09T10:56:00Z">
            <w:rPr>
              <w:sz w:val="26"/>
              <w:szCs w:val="26"/>
            </w:rPr>
          </w:rPrChange>
        </w:rPr>
        <w:t>cầu</w:t>
      </w:r>
      <w:proofErr w:type="spellEnd"/>
      <w:r w:rsidRPr="00B41112">
        <w:rPr>
          <w:sz w:val="26"/>
          <w:szCs w:val="26"/>
          <w:rPrChange w:id="13694" w:author="Le Minh Nghia" w:date="2019-10-09T10:56:00Z">
            <w:rPr>
              <w:sz w:val="26"/>
              <w:szCs w:val="26"/>
            </w:rPr>
          </w:rPrChange>
        </w:rPr>
        <w:t xml:space="preserve"> </w:t>
      </w:r>
      <w:proofErr w:type="spellStart"/>
      <w:r w:rsidRPr="00B41112">
        <w:rPr>
          <w:sz w:val="26"/>
          <w:szCs w:val="26"/>
          <w:rPrChange w:id="13695" w:author="Le Minh Nghia" w:date="2019-10-09T10:56:00Z">
            <w:rPr>
              <w:sz w:val="26"/>
              <w:szCs w:val="26"/>
            </w:rPr>
          </w:rPrChange>
        </w:rPr>
        <w:t>của</w:t>
      </w:r>
      <w:proofErr w:type="spellEnd"/>
      <w:r w:rsidRPr="00B41112">
        <w:rPr>
          <w:sz w:val="26"/>
          <w:szCs w:val="26"/>
          <w:rPrChange w:id="13696" w:author="Le Minh Nghia" w:date="2019-10-09T10:56:00Z">
            <w:rPr>
              <w:sz w:val="26"/>
              <w:szCs w:val="26"/>
            </w:rPr>
          </w:rPrChange>
        </w:rPr>
        <w:t xml:space="preserve"> </w:t>
      </w:r>
      <w:proofErr w:type="spellStart"/>
      <w:r w:rsidRPr="00B41112">
        <w:rPr>
          <w:sz w:val="26"/>
          <w:szCs w:val="26"/>
          <w:rPrChange w:id="13697" w:author="Le Minh Nghia" w:date="2019-10-09T10:56:00Z">
            <w:rPr>
              <w:sz w:val="26"/>
              <w:szCs w:val="26"/>
            </w:rPr>
          </w:rPrChange>
        </w:rPr>
        <w:t>người</w:t>
      </w:r>
      <w:proofErr w:type="spellEnd"/>
      <w:r w:rsidRPr="00B41112">
        <w:rPr>
          <w:sz w:val="26"/>
          <w:szCs w:val="26"/>
          <w:rPrChange w:id="13698" w:author="Le Minh Nghia" w:date="2019-10-09T10:56:00Z">
            <w:rPr>
              <w:sz w:val="26"/>
              <w:szCs w:val="26"/>
            </w:rPr>
          </w:rPrChange>
        </w:rPr>
        <w:t xml:space="preserve"> </w:t>
      </w:r>
      <w:proofErr w:type="spellStart"/>
      <w:r w:rsidRPr="00B41112">
        <w:rPr>
          <w:sz w:val="26"/>
          <w:szCs w:val="26"/>
          <w:rPrChange w:id="13699" w:author="Le Minh Nghia" w:date="2019-10-09T10:56:00Z">
            <w:rPr>
              <w:sz w:val="26"/>
              <w:szCs w:val="26"/>
            </w:rPr>
          </w:rPrChange>
        </w:rPr>
        <w:t>dùng</w:t>
      </w:r>
      <w:proofErr w:type="spellEnd"/>
      <w:r w:rsidRPr="00B41112">
        <w:rPr>
          <w:sz w:val="26"/>
          <w:szCs w:val="26"/>
          <w:rPrChange w:id="13700" w:author="Le Minh Nghia" w:date="2019-10-09T10:56:00Z">
            <w:rPr>
              <w:sz w:val="26"/>
              <w:szCs w:val="26"/>
            </w:rPr>
          </w:rPrChange>
        </w:rPr>
        <w:t xml:space="preserve"> </w:t>
      </w:r>
      <w:proofErr w:type="spellStart"/>
      <w:r w:rsidRPr="00B41112">
        <w:rPr>
          <w:sz w:val="26"/>
          <w:szCs w:val="26"/>
          <w:rPrChange w:id="13701" w:author="Le Minh Nghia" w:date="2019-10-09T10:56:00Z">
            <w:rPr>
              <w:sz w:val="26"/>
              <w:szCs w:val="26"/>
            </w:rPr>
          </w:rPrChange>
        </w:rPr>
        <w:t>đó</w:t>
      </w:r>
      <w:proofErr w:type="spellEnd"/>
      <w:r w:rsidRPr="00B41112">
        <w:rPr>
          <w:sz w:val="26"/>
          <w:szCs w:val="26"/>
          <w:rPrChange w:id="13702" w:author="Le Minh Nghia" w:date="2019-10-09T10:56:00Z">
            <w:rPr>
              <w:sz w:val="26"/>
              <w:szCs w:val="26"/>
            </w:rPr>
          </w:rPrChange>
        </w:rPr>
        <w:t>.</w:t>
      </w:r>
    </w:p>
    <w:p w:rsidR="0027644E" w:rsidRPr="00B41112" w:rsidRDefault="0027644E" w:rsidP="00334D9A">
      <w:pPr>
        <w:pStyle w:val="ListParagraph"/>
        <w:numPr>
          <w:ilvl w:val="0"/>
          <w:numId w:val="5"/>
        </w:numPr>
        <w:spacing w:line="360" w:lineRule="auto"/>
        <w:ind w:left="2127"/>
        <w:rPr>
          <w:sz w:val="26"/>
          <w:szCs w:val="26"/>
          <w:rPrChange w:id="13703" w:author="Le Minh Nghia" w:date="2019-10-09T10:56:00Z">
            <w:rPr>
              <w:sz w:val="26"/>
              <w:szCs w:val="26"/>
            </w:rPr>
          </w:rPrChange>
        </w:rPr>
      </w:pPr>
      <w:proofErr w:type="spellStart"/>
      <w:r w:rsidRPr="00B41112">
        <w:rPr>
          <w:sz w:val="26"/>
          <w:szCs w:val="26"/>
          <w:rPrChange w:id="13704" w:author="Le Minh Nghia" w:date="2019-10-09T10:56:00Z">
            <w:rPr>
              <w:sz w:val="26"/>
              <w:szCs w:val="26"/>
            </w:rPr>
          </w:rPrChange>
        </w:rPr>
        <w:t>Thư</w:t>
      </w:r>
      <w:proofErr w:type="spellEnd"/>
      <w:r w:rsidRPr="00B41112">
        <w:rPr>
          <w:sz w:val="26"/>
          <w:szCs w:val="26"/>
          <w:rPrChange w:id="13705" w:author="Le Minh Nghia" w:date="2019-10-09T10:56:00Z">
            <w:rPr>
              <w:sz w:val="26"/>
              <w:szCs w:val="26"/>
            </w:rPr>
          </w:rPrChange>
        </w:rPr>
        <w:t xml:space="preserve"> </w:t>
      </w:r>
      <w:proofErr w:type="spellStart"/>
      <w:r w:rsidRPr="00B41112">
        <w:rPr>
          <w:sz w:val="26"/>
          <w:szCs w:val="26"/>
          <w:rPrChange w:id="13706" w:author="Le Minh Nghia" w:date="2019-10-09T10:56:00Z">
            <w:rPr>
              <w:sz w:val="26"/>
              <w:szCs w:val="26"/>
            </w:rPr>
          </w:rPrChange>
        </w:rPr>
        <w:t>mục</w:t>
      </w:r>
      <w:proofErr w:type="spellEnd"/>
      <w:r w:rsidRPr="00B41112">
        <w:rPr>
          <w:sz w:val="26"/>
          <w:szCs w:val="26"/>
          <w:rPrChange w:id="13707" w:author="Le Minh Nghia" w:date="2019-10-09T10:56:00Z">
            <w:rPr>
              <w:sz w:val="26"/>
              <w:szCs w:val="26"/>
            </w:rPr>
          </w:rPrChange>
        </w:rPr>
        <w:t xml:space="preserve"> Public: </w:t>
      </w:r>
      <w:proofErr w:type="spellStart"/>
      <w:r w:rsidRPr="00B41112">
        <w:rPr>
          <w:sz w:val="26"/>
          <w:szCs w:val="26"/>
          <w:rPrChange w:id="13708" w:author="Le Minh Nghia" w:date="2019-10-09T10:56:00Z">
            <w:rPr>
              <w:sz w:val="26"/>
              <w:szCs w:val="26"/>
            </w:rPr>
          </w:rPrChange>
        </w:rPr>
        <w:t>chứa</w:t>
      </w:r>
      <w:proofErr w:type="spellEnd"/>
      <w:r w:rsidRPr="00B41112">
        <w:rPr>
          <w:sz w:val="26"/>
          <w:szCs w:val="26"/>
          <w:rPrChange w:id="13709" w:author="Le Minh Nghia" w:date="2019-10-09T10:56:00Z">
            <w:rPr>
              <w:sz w:val="26"/>
              <w:szCs w:val="26"/>
            </w:rPr>
          </w:rPrChange>
        </w:rPr>
        <w:t xml:space="preserve"> </w:t>
      </w:r>
      <w:proofErr w:type="spellStart"/>
      <w:r w:rsidRPr="00B41112">
        <w:rPr>
          <w:sz w:val="26"/>
          <w:szCs w:val="26"/>
          <w:rPrChange w:id="13710" w:author="Le Minh Nghia" w:date="2019-10-09T10:56:00Z">
            <w:rPr>
              <w:sz w:val="26"/>
              <w:szCs w:val="26"/>
            </w:rPr>
          </w:rPrChange>
        </w:rPr>
        <w:t>tất</w:t>
      </w:r>
      <w:proofErr w:type="spellEnd"/>
      <w:r w:rsidRPr="00B41112">
        <w:rPr>
          <w:sz w:val="26"/>
          <w:szCs w:val="26"/>
          <w:rPrChange w:id="13711" w:author="Le Minh Nghia" w:date="2019-10-09T10:56:00Z">
            <w:rPr>
              <w:sz w:val="26"/>
              <w:szCs w:val="26"/>
            </w:rPr>
          </w:rPrChange>
        </w:rPr>
        <w:t xml:space="preserve"> </w:t>
      </w:r>
      <w:proofErr w:type="spellStart"/>
      <w:r w:rsidRPr="00B41112">
        <w:rPr>
          <w:sz w:val="26"/>
          <w:szCs w:val="26"/>
          <w:rPrChange w:id="13712" w:author="Le Minh Nghia" w:date="2019-10-09T10:56:00Z">
            <w:rPr>
              <w:sz w:val="26"/>
              <w:szCs w:val="26"/>
            </w:rPr>
          </w:rPrChange>
        </w:rPr>
        <w:t>cả</w:t>
      </w:r>
      <w:proofErr w:type="spellEnd"/>
      <w:r w:rsidRPr="00B41112">
        <w:rPr>
          <w:sz w:val="26"/>
          <w:szCs w:val="26"/>
          <w:rPrChange w:id="13713" w:author="Le Minh Nghia" w:date="2019-10-09T10:56:00Z">
            <w:rPr>
              <w:sz w:val="26"/>
              <w:szCs w:val="26"/>
            </w:rPr>
          </w:rPrChange>
        </w:rPr>
        <w:t xml:space="preserve"> </w:t>
      </w:r>
      <w:proofErr w:type="spellStart"/>
      <w:r w:rsidRPr="00B41112">
        <w:rPr>
          <w:sz w:val="26"/>
          <w:szCs w:val="26"/>
          <w:rPrChange w:id="13714" w:author="Le Minh Nghia" w:date="2019-10-09T10:56:00Z">
            <w:rPr>
              <w:sz w:val="26"/>
              <w:szCs w:val="26"/>
            </w:rPr>
          </w:rPrChange>
        </w:rPr>
        <w:t>các</w:t>
      </w:r>
      <w:proofErr w:type="spellEnd"/>
      <w:r w:rsidRPr="00B41112">
        <w:rPr>
          <w:sz w:val="26"/>
          <w:szCs w:val="26"/>
          <w:rPrChange w:id="13715" w:author="Le Minh Nghia" w:date="2019-10-09T10:56:00Z">
            <w:rPr>
              <w:sz w:val="26"/>
              <w:szCs w:val="26"/>
            </w:rPr>
          </w:rPrChange>
        </w:rPr>
        <w:t xml:space="preserve"> file </w:t>
      </w:r>
      <w:proofErr w:type="spellStart"/>
      <w:r w:rsidRPr="00B41112">
        <w:rPr>
          <w:sz w:val="26"/>
          <w:szCs w:val="26"/>
          <w:rPrChange w:id="13716" w:author="Le Minh Nghia" w:date="2019-10-09T10:56:00Z">
            <w:rPr>
              <w:sz w:val="26"/>
              <w:szCs w:val="26"/>
            </w:rPr>
          </w:rPrChange>
        </w:rPr>
        <w:t>xử</w:t>
      </w:r>
      <w:proofErr w:type="spellEnd"/>
      <w:r w:rsidRPr="00B41112">
        <w:rPr>
          <w:sz w:val="26"/>
          <w:szCs w:val="26"/>
          <w:rPrChange w:id="13717" w:author="Le Minh Nghia" w:date="2019-10-09T10:56:00Z">
            <w:rPr>
              <w:sz w:val="26"/>
              <w:szCs w:val="26"/>
            </w:rPr>
          </w:rPrChange>
        </w:rPr>
        <w:t xml:space="preserve"> </w:t>
      </w:r>
      <w:proofErr w:type="spellStart"/>
      <w:r w:rsidRPr="00B41112">
        <w:rPr>
          <w:sz w:val="26"/>
          <w:szCs w:val="26"/>
          <w:rPrChange w:id="13718" w:author="Le Minh Nghia" w:date="2019-10-09T10:56:00Z">
            <w:rPr>
              <w:sz w:val="26"/>
              <w:szCs w:val="26"/>
            </w:rPr>
          </w:rPrChange>
        </w:rPr>
        <w:t>lý</w:t>
      </w:r>
      <w:proofErr w:type="spellEnd"/>
      <w:r w:rsidRPr="00B41112">
        <w:rPr>
          <w:sz w:val="26"/>
          <w:szCs w:val="26"/>
          <w:rPrChange w:id="13719" w:author="Le Minh Nghia" w:date="2019-10-09T10:56:00Z">
            <w:rPr>
              <w:sz w:val="26"/>
              <w:szCs w:val="26"/>
            </w:rPr>
          </w:rPrChange>
        </w:rPr>
        <w:t xml:space="preserve"> CSS </w:t>
      </w:r>
      <w:proofErr w:type="spellStart"/>
      <w:r w:rsidRPr="00B41112">
        <w:rPr>
          <w:sz w:val="26"/>
          <w:szCs w:val="26"/>
          <w:rPrChange w:id="13720" w:author="Le Minh Nghia" w:date="2019-10-09T10:56:00Z">
            <w:rPr>
              <w:sz w:val="26"/>
              <w:szCs w:val="26"/>
            </w:rPr>
          </w:rPrChange>
        </w:rPr>
        <w:t>và</w:t>
      </w:r>
      <w:proofErr w:type="spellEnd"/>
      <w:r w:rsidRPr="00B41112">
        <w:rPr>
          <w:sz w:val="26"/>
          <w:szCs w:val="26"/>
          <w:rPrChange w:id="13721" w:author="Le Minh Nghia" w:date="2019-10-09T10:56:00Z">
            <w:rPr>
              <w:sz w:val="26"/>
              <w:szCs w:val="26"/>
            </w:rPr>
          </w:rPrChange>
        </w:rPr>
        <w:t xml:space="preserve"> </w:t>
      </w:r>
      <w:proofErr w:type="spellStart"/>
      <w:r w:rsidRPr="00B41112">
        <w:rPr>
          <w:sz w:val="26"/>
          <w:szCs w:val="26"/>
          <w:rPrChange w:id="13722" w:author="Le Minh Nghia" w:date="2019-10-09T10:56:00Z">
            <w:rPr>
              <w:sz w:val="26"/>
              <w:szCs w:val="26"/>
            </w:rPr>
          </w:rPrChange>
        </w:rPr>
        <w:t>Javascript</w:t>
      </w:r>
      <w:proofErr w:type="spellEnd"/>
      <w:r w:rsidRPr="00B41112">
        <w:rPr>
          <w:sz w:val="26"/>
          <w:szCs w:val="26"/>
          <w:rPrChange w:id="13723" w:author="Le Minh Nghia" w:date="2019-10-09T10:56:00Z">
            <w:rPr>
              <w:sz w:val="26"/>
              <w:szCs w:val="26"/>
            </w:rPr>
          </w:rPrChange>
        </w:rPr>
        <w:t xml:space="preserve">, </w:t>
      </w:r>
      <w:proofErr w:type="spellStart"/>
      <w:r w:rsidRPr="00B41112">
        <w:rPr>
          <w:sz w:val="26"/>
          <w:szCs w:val="26"/>
          <w:rPrChange w:id="13724" w:author="Le Minh Nghia" w:date="2019-10-09T10:56:00Z">
            <w:rPr>
              <w:sz w:val="26"/>
              <w:szCs w:val="26"/>
            </w:rPr>
          </w:rPrChange>
        </w:rPr>
        <w:t>các</w:t>
      </w:r>
      <w:proofErr w:type="spellEnd"/>
      <w:r w:rsidRPr="00B41112">
        <w:rPr>
          <w:sz w:val="26"/>
          <w:szCs w:val="26"/>
          <w:rPrChange w:id="13725" w:author="Le Minh Nghia" w:date="2019-10-09T10:56:00Z">
            <w:rPr>
              <w:sz w:val="26"/>
              <w:szCs w:val="26"/>
            </w:rPr>
          </w:rPrChange>
        </w:rPr>
        <w:t xml:space="preserve"> </w:t>
      </w:r>
      <w:proofErr w:type="spellStart"/>
      <w:r w:rsidRPr="00B41112">
        <w:rPr>
          <w:sz w:val="26"/>
          <w:szCs w:val="26"/>
          <w:rPrChange w:id="13726" w:author="Le Minh Nghia" w:date="2019-10-09T10:56:00Z">
            <w:rPr>
              <w:sz w:val="26"/>
              <w:szCs w:val="26"/>
            </w:rPr>
          </w:rPrChange>
        </w:rPr>
        <w:t>tệp</w:t>
      </w:r>
      <w:proofErr w:type="spellEnd"/>
      <w:r w:rsidRPr="00B41112">
        <w:rPr>
          <w:sz w:val="26"/>
          <w:szCs w:val="26"/>
          <w:rPrChange w:id="13727" w:author="Le Minh Nghia" w:date="2019-10-09T10:56:00Z">
            <w:rPr>
              <w:sz w:val="26"/>
              <w:szCs w:val="26"/>
            </w:rPr>
          </w:rPrChange>
        </w:rPr>
        <w:t xml:space="preserve"> media </w:t>
      </w:r>
      <w:proofErr w:type="spellStart"/>
      <w:r w:rsidRPr="00B41112">
        <w:rPr>
          <w:sz w:val="26"/>
          <w:szCs w:val="26"/>
          <w:rPrChange w:id="13728" w:author="Le Minh Nghia" w:date="2019-10-09T10:56:00Z">
            <w:rPr>
              <w:sz w:val="26"/>
              <w:szCs w:val="26"/>
            </w:rPr>
          </w:rPrChange>
        </w:rPr>
        <w:t>phục</w:t>
      </w:r>
      <w:proofErr w:type="spellEnd"/>
      <w:r w:rsidRPr="00B41112">
        <w:rPr>
          <w:sz w:val="26"/>
          <w:szCs w:val="26"/>
          <w:rPrChange w:id="13729" w:author="Le Minh Nghia" w:date="2019-10-09T10:56:00Z">
            <w:rPr>
              <w:sz w:val="26"/>
              <w:szCs w:val="26"/>
            </w:rPr>
          </w:rPrChange>
        </w:rPr>
        <w:t xml:space="preserve"> </w:t>
      </w:r>
      <w:proofErr w:type="spellStart"/>
      <w:r w:rsidRPr="00B41112">
        <w:rPr>
          <w:sz w:val="26"/>
          <w:szCs w:val="26"/>
          <w:rPrChange w:id="13730" w:author="Le Minh Nghia" w:date="2019-10-09T10:56:00Z">
            <w:rPr>
              <w:sz w:val="26"/>
              <w:szCs w:val="26"/>
            </w:rPr>
          </w:rPrChange>
        </w:rPr>
        <w:t>vụ</w:t>
      </w:r>
      <w:proofErr w:type="spellEnd"/>
      <w:r w:rsidRPr="00B41112">
        <w:rPr>
          <w:sz w:val="26"/>
          <w:szCs w:val="26"/>
          <w:rPrChange w:id="13731" w:author="Le Minh Nghia" w:date="2019-10-09T10:56:00Z">
            <w:rPr>
              <w:sz w:val="26"/>
              <w:szCs w:val="26"/>
            </w:rPr>
          </w:rPrChange>
        </w:rPr>
        <w:t xml:space="preserve"> </w:t>
      </w:r>
      <w:proofErr w:type="spellStart"/>
      <w:r w:rsidRPr="00B41112">
        <w:rPr>
          <w:sz w:val="26"/>
          <w:szCs w:val="26"/>
          <w:rPrChange w:id="13732" w:author="Le Minh Nghia" w:date="2019-10-09T10:56:00Z">
            <w:rPr>
              <w:sz w:val="26"/>
              <w:szCs w:val="26"/>
            </w:rPr>
          </w:rPrChange>
        </w:rPr>
        <w:t>quá</w:t>
      </w:r>
      <w:proofErr w:type="spellEnd"/>
      <w:r w:rsidRPr="00B41112">
        <w:rPr>
          <w:sz w:val="26"/>
          <w:szCs w:val="26"/>
          <w:rPrChange w:id="13733" w:author="Le Minh Nghia" w:date="2019-10-09T10:56:00Z">
            <w:rPr>
              <w:sz w:val="26"/>
              <w:szCs w:val="26"/>
            </w:rPr>
          </w:rPrChange>
        </w:rPr>
        <w:t xml:space="preserve"> </w:t>
      </w:r>
      <w:proofErr w:type="spellStart"/>
      <w:r w:rsidRPr="00B41112">
        <w:rPr>
          <w:sz w:val="26"/>
          <w:szCs w:val="26"/>
          <w:rPrChange w:id="13734" w:author="Le Minh Nghia" w:date="2019-10-09T10:56:00Z">
            <w:rPr>
              <w:sz w:val="26"/>
              <w:szCs w:val="26"/>
            </w:rPr>
          </w:rPrChange>
        </w:rPr>
        <w:t>trình</w:t>
      </w:r>
      <w:proofErr w:type="spellEnd"/>
      <w:r w:rsidRPr="00B41112">
        <w:rPr>
          <w:sz w:val="26"/>
          <w:szCs w:val="26"/>
          <w:rPrChange w:id="13735" w:author="Le Minh Nghia" w:date="2019-10-09T10:56:00Z">
            <w:rPr>
              <w:sz w:val="26"/>
              <w:szCs w:val="26"/>
            </w:rPr>
          </w:rPrChange>
        </w:rPr>
        <w:t xml:space="preserve"> </w:t>
      </w:r>
      <w:proofErr w:type="spellStart"/>
      <w:r w:rsidRPr="00B41112">
        <w:rPr>
          <w:sz w:val="26"/>
          <w:szCs w:val="26"/>
          <w:rPrChange w:id="13736" w:author="Le Minh Nghia" w:date="2019-10-09T10:56:00Z">
            <w:rPr>
              <w:sz w:val="26"/>
              <w:szCs w:val="26"/>
            </w:rPr>
          </w:rPrChange>
        </w:rPr>
        <w:t>hình</w:t>
      </w:r>
      <w:proofErr w:type="spellEnd"/>
      <w:r w:rsidRPr="00B41112">
        <w:rPr>
          <w:sz w:val="26"/>
          <w:szCs w:val="26"/>
          <w:rPrChange w:id="13737" w:author="Le Minh Nghia" w:date="2019-10-09T10:56:00Z">
            <w:rPr>
              <w:sz w:val="26"/>
              <w:szCs w:val="26"/>
            </w:rPr>
          </w:rPrChange>
        </w:rPr>
        <w:t xml:space="preserve"> </w:t>
      </w:r>
      <w:proofErr w:type="spellStart"/>
      <w:r w:rsidRPr="00B41112">
        <w:rPr>
          <w:sz w:val="26"/>
          <w:szCs w:val="26"/>
          <w:rPrChange w:id="13738" w:author="Le Minh Nghia" w:date="2019-10-09T10:56:00Z">
            <w:rPr>
              <w:sz w:val="26"/>
              <w:szCs w:val="26"/>
            </w:rPr>
          </w:rPrChange>
        </w:rPr>
        <w:t>thành</w:t>
      </w:r>
      <w:proofErr w:type="spellEnd"/>
      <w:r w:rsidRPr="00B41112">
        <w:rPr>
          <w:sz w:val="26"/>
          <w:szCs w:val="26"/>
          <w:rPrChange w:id="13739" w:author="Le Minh Nghia" w:date="2019-10-09T10:56:00Z">
            <w:rPr>
              <w:sz w:val="26"/>
              <w:szCs w:val="26"/>
            </w:rPr>
          </w:rPrChange>
        </w:rPr>
        <w:t xml:space="preserve"> </w:t>
      </w:r>
      <w:proofErr w:type="spellStart"/>
      <w:r w:rsidRPr="00B41112">
        <w:rPr>
          <w:sz w:val="26"/>
          <w:szCs w:val="26"/>
          <w:rPrChange w:id="13740" w:author="Le Minh Nghia" w:date="2019-10-09T10:56:00Z">
            <w:rPr>
              <w:sz w:val="26"/>
              <w:szCs w:val="26"/>
            </w:rPr>
          </w:rPrChange>
        </w:rPr>
        <w:t>giao</w:t>
      </w:r>
      <w:proofErr w:type="spellEnd"/>
      <w:r w:rsidRPr="00B41112">
        <w:rPr>
          <w:sz w:val="26"/>
          <w:szCs w:val="26"/>
          <w:rPrChange w:id="13741" w:author="Le Minh Nghia" w:date="2019-10-09T10:56:00Z">
            <w:rPr>
              <w:sz w:val="26"/>
              <w:szCs w:val="26"/>
            </w:rPr>
          </w:rPrChange>
        </w:rPr>
        <w:t xml:space="preserve"> </w:t>
      </w:r>
      <w:proofErr w:type="spellStart"/>
      <w:r w:rsidRPr="00B41112">
        <w:rPr>
          <w:sz w:val="26"/>
          <w:szCs w:val="26"/>
          <w:rPrChange w:id="13742" w:author="Le Minh Nghia" w:date="2019-10-09T10:56:00Z">
            <w:rPr>
              <w:sz w:val="26"/>
              <w:szCs w:val="26"/>
            </w:rPr>
          </w:rPrChange>
        </w:rPr>
        <w:t>diện</w:t>
      </w:r>
      <w:proofErr w:type="spellEnd"/>
      <w:r w:rsidRPr="00B41112">
        <w:rPr>
          <w:sz w:val="26"/>
          <w:szCs w:val="26"/>
          <w:rPrChange w:id="13743" w:author="Le Minh Nghia" w:date="2019-10-09T10:56:00Z">
            <w:rPr>
              <w:sz w:val="26"/>
              <w:szCs w:val="26"/>
            </w:rPr>
          </w:rPrChange>
        </w:rPr>
        <w:t xml:space="preserve"> </w:t>
      </w:r>
      <w:proofErr w:type="spellStart"/>
      <w:r w:rsidRPr="00B41112">
        <w:rPr>
          <w:sz w:val="26"/>
          <w:szCs w:val="26"/>
          <w:rPrChange w:id="13744" w:author="Le Minh Nghia" w:date="2019-10-09T10:56:00Z">
            <w:rPr>
              <w:sz w:val="26"/>
              <w:szCs w:val="26"/>
            </w:rPr>
          </w:rPrChange>
        </w:rPr>
        <w:t>cho</w:t>
      </w:r>
      <w:proofErr w:type="spellEnd"/>
      <w:r w:rsidRPr="00B41112">
        <w:rPr>
          <w:sz w:val="26"/>
          <w:szCs w:val="26"/>
          <w:rPrChange w:id="13745" w:author="Le Minh Nghia" w:date="2019-10-09T10:56:00Z">
            <w:rPr>
              <w:sz w:val="26"/>
              <w:szCs w:val="26"/>
            </w:rPr>
          </w:rPrChange>
        </w:rPr>
        <w:t xml:space="preserve"> </w:t>
      </w:r>
      <w:proofErr w:type="spellStart"/>
      <w:r w:rsidRPr="00B41112">
        <w:rPr>
          <w:sz w:val="26"/>
          <w:szCs w:val="26"/>
          <w:rPrChange w:id="13746" w:author="Le Minh Nghia" w:date="2019-10-09T10:56:00Z">
            <w:rPr>
              <w:sz w:val="26"/>
              <w:szCs w:val="26"/>
            </w:rPr>
          </w:rPrChange>
        </w:rPr>
        <w:t>trang</w:t>
      </w:r>
      <w:proofErr w:type="spellEnd"/>
      <w:r w:rsidRPr="00B41112">
        <w:rPr>
          <w:sz w:val="26"/>
          <w:szCs w:val="26"/>
          <w:rPrChange w:id="13747" w:author="Le Minh Nghia" w:date="2019-10-09T10:56:00Z">
            <w:rPr>
              <w:sz w:val="26"/>
              <w:szCs w:val="26"/>
            </w:rPr>
          </w:rPrChange>
        </w:rPr>
        <w:t xml:space="preserve"> web.</w:t>
      </w:r>
    </w:p>
    <w:p w:rsidR="0027644E" w:rsidRPr="00B41112" w:rsidRDefault="0027644E" w:rsidP="00334D9A">
      <w:pPr>
        <w:spacing w:line="360" w:lineRule="auto"/>
        <w:ind w:left="1077" w:firstLine="720"/>
        <w:rPr>
          <w:sz w:val="26"/>
          <w:szCs w:val="26"/>
          <w:rPrChange w:id="13748" w:author="Le Minh Nghia" w:date="2019-10-09T10:56:00Z">
            <w:rPr>
              <w:sz w:val="26"/>
              <w:szCs w:val="26"/>
            </w:rPr>
          </w:rPrChange>
        </w:rPr>
      </w:pPr>
      <w:proofErr w:type="spellStart"/>
      <w:r w:rsidRPr="00B41112">
        <w:rPr>
          <w:sz w:val="26"/>
          <w:szCs w:val="26"/>
          <w:rPrChange w:id="13749" w:author="Le Minh Nghia" w:date="2019-10-09T10:56:00Z">
            <w:rPr>
              <w:sz w:val="26"/>
              <w:szCs w:val="26"/>
            </w:rPr>
          </w:rPrChange>
        </w:rPr>
        <w:t>Ngoài</w:t>
      </w:r>
      <w:proofErr w:type="spellEnd"/>
      <w:r w:rsidRPr="00B41112">
        <w:rPr>
          <w:sz w:val="26"/>
          <w:szCs w:val="26"/>
          <w:rPrChange w:id="13750" w:author="Le Minh Nghia" w:date="2019-10-09T10:56:00Z">
            <w:rPr>
              <w:sz w:val="26"/>
              <w:szCs w:val="26"/>
            </w:rPr>
          </w:rPrChange>
        </w:rPr>
        <w:t xml:space="preserve"> </w:t>
      </w:r>
      <w:proofErr w:type="spellStart"/>
      <w:r w:rsidRPr="00B41112">
        <w:rPr>
          <w:sz w:val="26"/>
          <w:szCs w:val="26"/>
          <w:rPrChange w:id="13751" w:author="Le Minh Nghia" w:date="2019-10-09T10:56:00Z">
            <w:rPr>
              <w:sz w:val="26"/>
              <w:szCs w:val="26"/>
            </w:rPr>
          </w:rPrChange>
        </w:rPr>
        <w:t>các</w:t>
      </w:r>
      <w:proofErr w:type="spellEnd"/>
      <w:r w:rsidRPr="00B41112">
        <w:rPr>
          <w:sz w:val="26"/>
          <w:szCs w:val="26"/>
          <w:rPrChange w:id="13752" w:author="Le Minh Nghia" w:date="2019-10-09T10:56:00Z">
            <w:rPr>
              <w:sz w:val="26"/>
              <w:szCs w:val="26"/>
            </w:rPr>
          </w:rPrChange>
        </w:rPr>
        <w:t xml:space="preserve"> </w:t>
      </w:r>
      <w:proofErr w:type="spellStart"/>
      <w:r w:rsidRPr="00B41112">
        <w:rPr>
          <w:sz w:val="26"/>
          <w:szCs w:val="26"/>
          <w:rPrChange w:id="13753" w:author="Le Minh Nghia" w:date="2019-10-09T10:56:00Z">
            <w:rPr>
              <w:sz w:val="26"/>
              <w:szCs w:val="26"/>
            </w:rPr>
          </w:rPrChange>
        </w:rPr>
        <w:t>phần</w:t>
      </w:r>
      <w:proofErr w:type="spellEnd"/>
      <w:r w:rsidRPr="00B41112">
        <w:rPr>
          <w:sz w:val="26"/>
          <w:szCs w:val="26"/>
          <w:rPrChange w:id="13754" w:author="Le Minh Nghia" w:date="2019-10-09T10:56:00Z">
            <w:rPr>
              <w:sz w:val="26"/>
              <w:szCs w:val="26"/>
            </w:rPr>
          </w:rPrChange>
        </w:rPr>
        <w:t xml:space="preserve"> </w:t>
      </w:r>
      <w:proofErr w:type="spellStart"/>
      <w:r w:rsidRPr="00B41112">
        <w:rPr>
          <w:sz w:val="26"/>
          <w:szCs w:val="26"/>
          <w:rPrChange w:id="13755" w:author="Le Minh Nghia" w:date="2019-10-09T10:56:00Z">
            <w:rPr>
              <w:sz w:val="26"/>
              <w:szCs w:val="26"/>
            </w:rPr>
          </w:rPrChange>
        </w:rPr>
        <w:t>trên</w:t>
      </w:r>
      <w:proofErr w:type="spellEnd"/>
      <w:r w:rsidRPr="00B41112">
        <w:rPr>
          <w:sz w:val="26"/>
          <w:szCs w:val="26"/>
          <w:rPrChange w:id="13756" w:author="Le Minh Nghia" w:date="2019-10-09T10:56:00Z">
            <w:rPr>
              <w:sz w:val="26"/>
              <w:szCs w:val="26"/>
            </w:rPr>
          </w:rPrChange>
        </w:rPr>
        <w:t xml:space="preserve"> </w:t>
      </w:r>
      <w:proofErr w:type="spellStart"/>
      <w:r w:rsidRPr="00B41112">
        <w:rPr>
          <w:sz w:val="26"/>
          <w:szCs w:val="26"/>
          <w:rPrChange w:id="13757" w:author="Le Minh Nghia" w:date="2019-10-09T10:56:00Z">
            <w:rPr>
              <w:sz w:val="26"/>
              <w:szCs w:val="26"/>
            </w:rPr>
          </w:rPrChange>
        </w:rPr>
        <w:t>trong</w:t>
      </w:r>
      <w:proofErr w:type="spellEnd"/>
      <w:r w:rsidRPr="00B41112">
        <w:rPr>
          <w:sz w:val="26"/>
          <w:szCs w:val="26"/>
          <w:rPrChange w:id="13758" w:author="Le Minh Nghia" w:date="2019-10-09T10:56:00Z">
            <w:rPr>
              <w:sz w:val="26"/>
              <w:szCs w:val="26"/>
            </w:rPr>
          </w:rPrChange>
        </w:rPr>
        <w:t xml:space="preserve"> </w:t>
      </w:r>
      <w:proofErr w:type="spellStart"/>
      <w:r w:rsidRPr="00B41112">
        <w:rPr>
          <w:sz w:val="26"/>
          <w:szCs w:val="26"/>
          <w:rPrChange w:id="13759" w:author="Le Minh Nghia" w:date="2019-10-09T10:56:00Z">
            <w:rPr>
              <w:sz w:val="26"/>
              <w:szCs w:val="26"/>
            </w:rPr>
          </w:rPrChange>
        </w:rPr>
        <w:t>mỗi</w:t>
      </w:r>
      <w:proofErr w:type="spellEnd"/>
      <w:r w:rsidRPr="00B41112">
        <w:rPr>
          <w:sz w:val="26"/>
          <w:szCs w:val="26"/>
          <w:rPrChange w:id="13760" w:author="Le Minh Nghia" w:date="2019-10-09T10:56:00Z">
            <w:rPr>
              <w:sz w:val="26"/>
              <w:szCs w:val="26"/>
            </w:rPr>
          </w:rPrChange>
        </w:rPr>
        <w:t xml:space="preserve"> </w:t>
      </w:r>
      <w:proofErr w:type="spellStart"/>
      <w:r w:rsidRPr="00B41112">
        <w:rPr>
          <w:sz w:val="26"/>
          <w:szCs w:val="26"/>
          <w:rPrChange w:id="13761" w:author="Le Minh Nghia" w:date="2019-10-09T10:56:00Z">
            <w:rPr>
              <w:sz w:val="26"/>
              <w:szCs w:val="26"/>
            </w:rPr>
          </w:rPrChange>
        </w:rPr>
        <w:t>thư</w:t>
      </w:r>
      <w:proofErr w:type="spellEnd"/>
      <w:r w:rsidRPr="00B41112">
        <w:rPr>
          <w:sz w:val="26"/>
          <w:szCs w:val="26"/>
          <w:rPrChange w:id="13762" w:author="Le Minh Nghia" w:date="2019-10-09T10:56:00Z">
            <w:rPr>
              <w:sz w:val="26"/>
              <w:szCs w:val="26"/>
            </w:rPr>
          </w:rPrChange>
        </w:rPr>
        <w:t xml:space="preserve"> </w:t>
      </w:r>
      <w:proofErr w:type="spellStart"/>
      <w:r w:rsidRPr="00B41112">
        <w:rPr>
          <w:sz w:val="26"/>
          <w:szCs w:val="26"/>
          <w:rPrChange w:id="13763" w:author="Le Minh Nghia" w:date="2019-10-09T10:56:00Z">
            <w:rPr>
              <w:sz w:val="26"/>
              <w:szCs w:val="26"/>
            </w:rPr>
          </w:rPrChange>
        </w:rPr>
        <w:t>mục</w:t>
      </w:r>
      <w:proofErr w:type="spellEnd"/>
      <w:r w:rsidRPr="00B41112">
        <w:rPr>
          <w:sz w:val="26"/>
          <w:szCs w:val="26"/>
          <w:rPrChange w:id="13764" w:author="Le Minh Nghia" w:date="2019-10-09T10:56:00Z">
            <w:rPr>
              <w:sz w:val="26"/>
              <w:szCs w:val="26"/>
            </w:rPr>
          </w:rPrChange>
        </w:rPr>
        <w:t xml:space="preserve"> </w:t>
      </w:r>
      <w:proofErr w:type="spellStart"/>
      <w:r w:rsidRPr="00B41112">
        <w:rPr>
          <w:sz w:val="26"/>
          <w:szCs w:val="26"/>
          <w:rPrChange w:id="13765" w:author="Le Minh Nghia" w:date="2019-10-09T10:56:00Z">
            <w:rPr>
              <w:sz w:val="26"/>
              <w:szCs w:val="26"/>
            </w:rPr>
          </w:rPrChange>
        </w:rPr>
        <w:t>có</w:t>
      </w:r>
      <w:proofErr w:type="spellEnd"/>
      <w:r w:rsidRPr="00B41112">
        <w:rPr>
          <w:sz w:val="26"/>
          <w:szCs w:val="26"/>
          <w:rPrChange w:id="13766" w:author="Le Minh Nghia" w:date="2019-10-09T10:56:00Z">
            <w:rPr>
              <w:sz w:val="26"/>
              <w:szCs w:val="26"/>
            </w:rPr>
          </w:rPrChange>
        </w:rPr>
        <w:t xml:space="preserve"> </w:t>
      </w:r>
      <w:proofErr w:type="spellStart"/>
      <w:r w:rsidRPr="00B41112">
        <w:rPr>
          <w:sz w:val="26"/>
          <w:szCs w:val="26"/>
          <w:rPrChange w:id="13767" w:author="Le Minh Nghia" w:date="2019-10-09T10:56:00Z">
            <w:rPr>
              <w:sz w:val="26"/>
              <w:szCs w:val="26"/>
            </w:rPr>
          </w:rPrChange>
        </w:rPr>
        <w:t>rất</w:t>
      </w:r>
      <w:proofErr w:type="spellEnd"/>
      <w:r w:rsidRPr="00B41112">
        <w:rPr>
          <w:sz w:val="26"/>
          <w:szCs w:val="26"/>
          <w:rPrChange w:id="13768" w:author="Le Minh Nghia" w:date="2019-10-09T10:56:00Z">
            <w:rPr>
              <w:sz w:val="26"/>
              <w:szCs w:val="26"/>
            </w:rPr>
          </w:rPrChange>
        </w:rPr>
        <w:t xml:space="preserve"> </w:t>
      </w:r>
      <w:proofErr w:type="spellStart"/>
      <w:r w:rsidRPr="00B41112">
        <w:rPr>
          <w:sz w:val="26"/>
          <w:szCs w:val="26"/>
          <w:rPrChange w:id="13769" w:author="Le Minh Nghia" w:date="2019-10-09T10:56:00Z">
            <w:rPr>
              <w:sz w:val="26"/>
              <w:szCs w:val="26"/>
            </w:rPr>
          </w:rPrChange>
        </w:rPr>
        <w:t>nhiều</w:t>
      </w:r>
      <w:proofErr w:type="spellEnd"/>
      <w:r w:rsidRPr="00B41112">
        <w:rPr>
          <w:sz w:val="26"/>
          <w:szCs w:val="26"/>
          <w:rPrChange w:id="13770" w:author="Le Minh Nghia" w:date="2019-10-09T10:56:00Z">
            <w:rPr>
              <w:sz w:val="26"/>
              <w:szCs w:val="26"/>
            </w:rPr>
          </w:rPrChange>
        </w:rPr>
        <w:t xml:space="preserve"> </w:t>
      </w:r>
      <w:proofErr w:type="spellStart"/>
      <w:r w:rsidRPr="00B41112">
        <w:rPr>
          <w:sz w:val="26"/>
          <w:szCs w:val="26"/>
          <w:rPrChange w:id="13771" w:author="Le Minh Nghia" w:date="2019-10-09T10:56:00Z">
            <w:rPr>
              <w:sz w:val="26"/>
              <w:szCs w:val="26"/>
            </w:rPr>
          </w:rPrChange>
        </w:rPr>
        <w:t>phần</w:t>
      </w:r>
      <w:proofErr w:type="spellEnd"/>
      <w:r w:rsidRPr="00B41112">
        <w:rPr>
          <w:sz w:val="26"/>
          <w:szCs w:val="26"/>
          <w:rPrChange w:id="13772" w:author="Le Minh Nghia" w:date="2019-10-09T10:56:00Z">
            <w:rPr>
              <w:sz w:val="26"/>
              <w:szCs w:val="26"/>
            </w:rPr>
          </w:rPrChange>
        </w:rPr>
        <w:t xml:space="preserve"> con </w:t>
      </w:r>
      <w:proofErr w:type="spellStart"/>
      <w:r w:rsidRPr="00B41112">
        <w:rPr>
          <w:sz w:val="26"/>
          <w:szCs w:val="26"/>
          <w:rPrChange w:id="13773" w:author="Le Minh Nghia" w:date="2019-10-09T10:56:00Z">
            <w:rPr>
              <w:sz w:val="26"/>
              <w:szCs w:val="26"/>
            </w:rPr>
          </w:rPrChange>
        </w:rPr>
        <w:t>mỗi</w:t>
      </w:r>
      <w:proofErr w:type="spellEnd"/>
      <w:r w:rsidRPr="00B41112">
        <w:rPr>
          <w:sz w:val="26"/>
          <w:szCs w:val="26"/>
          <w:rPrChange w:id="13774" w:author="Le Minh Nghia" w:date="2019-10-09T10:56:00Z">
            <w:rPr>
              <w:sz w:val="26"/>
              <w:szCs w:val="26"/>
            </w:rPr>
          </w:rPrChange>
        </w:rPr>
        <w:t xml:space="preserve"> </w:t>
      </w:r>
      <w:proofErr w:type="spellStart"/>
      <w:r w:rsidRPr="00B41112">
        <w:rPr>
          <w:sz w:val="26"/>
          <w:szCs w:val="26"/>
          <w:rPrChange w:id="13775" w:author="Le Minh Nghia" w:date="2019-10-09T10:56:00Z">
            <w:rPr>
              <w:sz w:val="26"/>
              <w:szCs w:val="26"/>
            </w:rPr>
          </w:rPrChange>
        </w:rPr>
        <w:t>phần</w:t>
      </w:r>
      <w:proofErr w:type="spellEnd"/>
      <w:r w:rsidRPr="00B41112">
        <w:rPr>
          <w:sz w:val="26"/>
          <w:szCs w:val="26"/>
          <w:rPrChange w:id="13776" w:author="Le Minh Nghia" w:date="2019-10-09T10:56:00Z">
            <w:rPr>
              <w:sz w:val="26"/>
              <w:szCs w:val="26"/>
            </w:rPr>
          </w:rPrChange>
        </w:rPr>
        <w:t xml:space="preserve"> </w:t>
      </w:r>
      <w:proofErr w:type="spellStart"/>
      <w:r w:rsidRPr="00B41112">
        <w:rPr>
          <w:sz w:val="26"/>
          <w:szCs w:val="26"/>
          <w:rPrChange w:id="13777" w:author="Le Minh Nghia" w:date="2019-10-09T10:56:00Z">
            <w:rPr>
              <w:sz w:val="26"/>
              <w:szCs w:val="26"/>
            </w:rPr>
          </w:rPrChange>
        </w:rPr>
        <w:t>còn</w:t>
      </w:r>
      <w:proofErr w:type="spellEnd"/>
      <w:r w:rsidRPr="00B41112">
        <w:rPr>
          <w:sz w:val="26"/>
          <w:szCs w:val="26"/>
          <w:rPrChange w:id="13778" w:author="Le Minh Nghia" w:date="2019-10-09T10:56:00Z">
            <w:rPr>
              <w:sz w:val="26"/>
              <w:szCs w:val="26"/>
            </w:rPr>
          </w:rPrChange>
        </w:rPr>
        <w:t xml:space="preserve"> </w:t>
      </w:r>
      <w:proofErr w:type="spellStart"/>
      <w:r w:rsidRPr="00B41112">
        <w:rPr>
          <w:sz w:val="26"/>
          <w:szCs w:val="26"/>
          <w:rPrChange w:id="13779" w:author="Le Minh Nghia" w:date="2019-10-09T10:56:00Z">
            <w:rPr>
              <w:sz w:val="26"/>
              <w:szCs w:val="26"/>
            </w:rPr>
          </w:rPrChange>
        </w:rPr>
        <w:t>lại</w:t>
      </w:r>
      <w:proofErr w:type="spellEnd"/>
      <w:r w:rsidRPr="00B41112">
        <w:rPr>
          <w:sz w:val="26"/>
          <w:szCs w:val="26"/>
          <w:rPrChange w:id="13780" w:author="Le Minh Nghia" w:date="2019-10-09T10:56:00Z">
            <w:rPr>
              <w:sz w:val="26"/>
              <w:szCs w:val="26"/>
            </w:rPr>
          </w:rPrChange>
        </w:rPr>
        <w:t xml:space="preserve"> </w:t>
      </w:r>
      <w:proofErr w:type="spellStart"/>
      <w:r w:rsidRPr="00B41112">
        <w:rPr>
          <w:sz w:val="26"/>
          <w:szCs w:val="26"/>
          <w:rPrChange w:id="13781" w:author="Le Minh Nghia" w:date="2019-10-09T10:56:00Z">
            <w:rPr>
              <w:sz w:val="26"/>
              <w:szCs w:val="26"/>
            </w:rPr>
          </w:rPrChange>
        </w:rPr>
        <w:t>phân</w:t>
      </w:r>
      <w:proofErr w:type="spellEnd"/>
      <w:r w:rsidRPr="00B41112">
        <w:rPr>
          <w:sz w:val="26"/>
          <w:szCs w:val="26"/>
          <w:rPrChange w:id="13782" w:author="Le Minh Nghia" w:date="2019-10-09T10:56:00Z">
            <w:rPr>
              <w:sz w:val="26"/>
              <w:szCs w:val="26"/>
            </w:rPr>
          </w:rPrChange>
        </w:rPr>
        <w:t xml:space="preserve"> chia ra </w:t>
      </w:r>
      <w:proofErr w:type="spellStart"/>
      <w:r w:rsidRPr="00B41112">
        <w:rPr>
          <w:sz w:val="26"/>
          <w:szCs w:val="26"/>
          <w:rPrChange w:id="13783" w:author="Le Minh Nghia" w:date="2019-10-09T10:56:00Z">
            <w:rPr>
              <w:sz w:val="26"/>
              <w:szCs w:val="26"/>
            </w:rPr>
          </w:rPrChange>
        </w:rPr>
        <w:t>các</w:t>
      </w:r>
      <w:proofErr w:type="spellEnd"/>
      <w:r w:rsidRPr="00B41112">
        <w:rPr>
          <w:sz w:val="26"/>
          <w:szCs w:val="26"/>
          <w:rPrChange w:id="13784" w:author="Le Minh Nghia" w:date="2019-10-09T10:56:00Z">
            <w:rPr>
              <w:sz w:val="26"/>
              <w:szCs w:val="26"/>
            </w:rPr>
          </w:rPrChange>
        </w:rPr>
        <w:t xml:space="preserve"> </w:t>
      </w:r>
      <w:proofErr w:type="spellStart"/>
      <w:r w:rsidRPr="00B41112">
        <w:rPr>
          <w:sz w:val="26"/>
          <w:szCs w:val="26"/>
          <w:rPrChange w:id="13785" w:author="Le Minh Nghia" w:date="2019-10-09T10:56:00Z">
            <w:rPr>
              <w:sz w:val="26"/>
              <w:szCs w:val="26"/>
            </w:rPr>
          </w:rPrChange>
        </w:rPr>
        <w:t>phần</w:t>
      </w:r>
      <w:proofErr w:type="spellEnd"/>
      <w:r w:rsidRPr="00B41112">
        <w:rPr>
          <w:sz w:val="26"/>
          <w:szCs w:val="26"/>
          <w:rPrChange w:id="13786" w:author="Le Minh Nghia" w:date="2019-10-09T10:56:00Z">
            <w:rPr>
              <w:sz w:val="26"/>
              <w:szCs w:val="26"/>
            </w:rPr>
          </w:rPrChange>
        </w:rPr>
        <w:t xml:space="preserve"> </w:t>
      </w:r>
      <w:proofErr w:type="spellStart"/>
      <w:r w:rsidRPr="00B41112">
        <w:rPr>
          <w:sz w:val="26"/>
          <w:szCs w:val="26"/>
          <w:rPrChange w:id="13787" w:author="Le Minh Nghia" w:date="2019-10-09T10:56:00Z">
            <w:rPr>
              <w:sz w:val="26"/>
              <w:szCs w:val="26"/>
            </w:rPr>
          </w:rPrChange>
        </w:rPr>
        <w:t>khác</w:t>
      </w:r>
      <w:proofErr w:type="spellEnd"/>
      <w:r w:rsidRPr="00B41112">
        <w:rPr>
          <w:sz w:val="26"/>
          <w:szCs w:val="26"/>
          <w:rPrChange w:id="13788" w:author="Le Minh Nghia" w:date="2019-10-09T10:56:00Z">
            <w:rPr>
              <w:sz w:val="26"/>
              <w:szCs w:val="26"/>
            </w:rPr>
          </w:rPrChange>
        </w:rPr>
        <w:t xml:space="preserve"> </w:t>
      </w:r>
      <w:proofErr w:type="spellStart"/>
      <w:r w:rsidRPr="00B41112">
        <w:rPr>
          <w:sz w:val="26"/>
          <w:szCs w:val="26"/>
          <w:rPrChange w:id="13789" w:author="Le Minh Nghia" w:date="2019-10-09T10:56:00Z">
            <w:rPr>
              <w:sz w:val="26"/>
              <w:szCs w:val="26"/>
            </w:rPr>
          </w:rPrChange>
        </w:rPr>
        <w:t>nhau</w:t>
      </w:r>
      <w:proofErr w:type="spellEnd"/>
      <w:r w:rsidRPr="00B41112">
        <w:rPr>
          <w:sz w:val="26"/>
          <w:szCs w:val="26"/>
          <w:rPrChange w:id="13790" w:author="Le Minh Nghia" w:date="2019-10-09T10:56:00Z">
            <w:rPr>
              <w:sz w:val="26"/>
              <w:szCs w:val="26"/>
            </w:rPr>
          </w:rPrChange>
        </w:rPr>
        <w:t xml:space="preserve"> </w:t>
      </w:r>
      <w:proofErr w:type="spellStart"/>
      <w:r w:rsidRPr="00B41112">
        <w:rPr>
          <w:sz w:val="26"/>
          <w:szCs w:val="26"/>
          <w:rPrChange w:id="13791" w:author="Le Minh Nghia" w:date="2019-10-09T10:56:00Z">
            <w:rPr>
              <w:sz w:val="26"/>
              <w:szCs w:val="26"/>
            </w:rPr>
          </w:rPrChange>
        </w:rPr>
        <w:t>giúp</w:t>
      </w:r>
      <w:proofErr w:type="spellEnd"/>
      <w:r w:rsidRPr="00B41112">
        <w:rPr>
          <w:sz w:val="26"/>
          <w:szCs w:val="26"/>
          <w:rPrChange w:id="13792" w:author="Le Minh Nghia" w:date="2019-10-09T10:56:00Z">
            <w:rPr>
              <w:sz w:val="26"/>
              <w:szCs w:val="26"/>
            </w:rPr>
          </w:rPrChange>
        </w:rPr>
        <w:t xml:space="preserve"> </w:t>
      </w:r>
      <w:proofErr w:type="spellStart"/>
      <w:r w:rsidRPr="00B41112">
        <w:rPr>
          <w:sz w:val="26"/>
          <w:szCs w:val="26"/>
          <w:rPrChange w:id="13793" w:author="Le Minh Nghia" w:date="2019-10-09T10:56:00Z">
            <w:rPr>
              <w:sz w:val="26"/>
              <w:szCs w:val="26"/>
            </w:rPr>
          </w:rPrChange>
        </w:rPr>
        <w:t>tiện</w:t>
      </w:r>
      <w:proofErr w:type="spellEnd"/>
      <w:r w:rsidRPr="00B41112">
        <w:rPr>
          <w:sz w:val="26"/>
          <w:szCs w:val="26"/>
          <w:rPrChange w:id="13794" w:author="Le Minh Nghia" w:date="2019-10-09T10:56:00Z">
            <w:rPr>
              <w:sz w:val="26"/>
              <w:szCs w:val="26"/>
            </w:rPr>
          </w:rPrChange>
        </w:rPr>
        <w:t xml:space="preserve"> </w:t>
      </w:r>
      <w:proofErr w:type="spellStart"/>
      <w:r w:rsidRPr="00B41112">
        <w:rPr>
          <w:sz w:val="26"/>
          <w:szCs w:val="26"/>
          <w:rPrChange w:id="13795" w:author="Le Minh Nghia" w:date="2019-10-09T10:56:00Z">
            <w:rPr>
              <w:sz w:val="26"/>
              <w:szCs w:val="26"/>
            </w:rPr>
          </w:rPrChange>
        </w:rPr>
        <w:t>lợi</w:t>
      </w:r>
      <w:proofErr w:type="spellEnd"/>
      <w:r w:rsidRPr="00B41112">
        <w:rPr>
          <w:sz w:val="26"/>
          <w:szCs w:val="26"/>
          <w:rPrChange w:id="13796" w:author="Le Minh Nghia" w:date="2019-10-09T10:56:00Z">
            <w:rPr>
              <w:sz w:val="26"/>
              <w:szCs w:val="26"/>
            </w:rPr>
          </w:rPrChange>
        </w:rPr>
        <w:t xml:space="preserve"> </w:t>
      </w:r>
      <w:proofErr w:type="spellStart"/>
      <w:r w:rsidRPr="00B41112">
        <w:rPr>
          <w:sz w:val="26"/>
          <w:szCs w:val="26"/>
          <w:rPrChange w:id="13797" w:author="Le Minh Nghia" w:date="2019-10-09T10:56:00Z">
            <w:rPr>
              <w:sz w:val="26"/>
              <w:szCs w:val="26"/>
            </w:rPr>
          </w:rPrChange>
        </w:rPr>
        <w:t>cho</w:t>
      </w:r>
      <w:proofErr w:type="spellEnd"/>
      <w:r w:rsidRPr="00B41112">
        <w:rPr>
          <w:sz w:val="26"/>
          <w:szCs w:val="26"/>
          <w:rPrChange w:id="13798" w:author="Le Minh Nghia" w:date="2019-10-09T10:56:00Z">
            <w:rPr>
              <w:sz w:val="26"/>
              <w:szCs w:val="26"/>
            </w:rPr>
          </w:rPrChange>
        </w:rPr>
        <w:t xml:space="preserve"> </w:t>
      </w:r>
      <w:proofErr w:type="spellStart"/>
      <w:r w:rsidRPr="00B41112">
        <w:rPr>
          <w:sz w:val="26"/>
          <w:szCs w:val="26"/>
          <w:rPrChange w:id="13799" w:author="Le Minh Nghia" w:date="2019-10-09T10:56:00Z">
            <w:rPr>
              <w:sz w:val="26"/>
              <w:szCs w:val="26"/>
            </w:rPr>
          </w:rPrChange>
        </w:rPr>
        <w:t>quá</w:t>
      </w:r>
      <w:proofErr w:type="spellEnd"/>
      <w:r w:rsidRPr="00B41112">
        <w:rPr>
          <w:sz w:val="26"/>
          <w:szCs w:val="26"/>
          <w:rPrChange w:id="13800" w:author="Le Minh Nghia" w:date="2019-10-09T10:56:00Z">
            <w:rPr>
              <w:sz w:val="26"/>
              <w:szCs w:val="26"/>
            </w:rPr>
          </w:rPrChange>
        </w:rPr>
        <w:t xml:space="preserve"> </w:t>
      </w:r>
      <w:proofErr w:type="spellStart"/>
      <w:r w:rsidRPr="00B41112">
        <w:rPr>
          <w:sz w:val="26"/>
          <w:szCs w:val="26"/>
          <w:rPrChange w:id="13801" w:author="Le Minh Nghia" w:date="2019-10-09T10:56:00Z">
            <w:rPr>
              <w:sz w:val="26"/>
              <w:szCs w:val="26"/>
            </w:rPr>
          </w:rPrChange>
        </w:rPr>
        <w:t>trình</w:t>
      </w:r>
      <w:proofErr w:type="spellEnd"/>
      <w:r w:rsidRPr="00B41112">
        <w:rPr>
          <w:sz w:val="26"/>
          <w:szCs w:val="26"/>
          <w:rPrChange w:id="13802" w:author="Le Minh Nghia" w:date="2019-10-09T10:56:00Z">
            <w:rPr>
              <w:sz w:val="26"/>
              <w:szCs w:val="26"/>
            </w:rPr>
          </w:rPrChange>
        </w:rPr>
        <w:t xml:space="preserve"> </w:t>
      </w:r>
      <w:proofErr w:type="spellStart"/>
      <w:r w:rsidRPr="00B41112">
        <w:rPr>
          <w:sz w:val="26"/>
          <w:szCs w:val="26"/>
          <w:rPrChange w:id="13803" w:author="Le Minh Nghia" w:date="2019-10-09T10:56:00Z">
            <w:rPr>
              <w:sz w:val="26"/>
              <w:szCs w:val="26"/>
            </w:rPr>
          </w:rPrChange>
        </w:rPr>
        <w:t>thực</w:t>
      </w:r>
      <w:proofErr w:type="spellEnd"/>
      <w:r w:rsidRPr="00B41112">
        <w:rPr>
          <w:sz w:val="26"/>
          <w:szCs w:val="26"/>
          <w:rPrChange w:id="13804" w:author="Le Minh Nghia" w:date="2019-10-09T10:56:00Z">
            <w:rPr>
              <w:sz w:val="26"/>
              <w:szCs w:val="26"/>
            </w:rPr>
          </w:rPrChange>
        </w:rPr>
        <w:t xml:space="preserve"> </w:t>
      </w:r>
      <w:proofErr w:type="spellStart"/>
      <w:r w:rsidRPr="00B41112">
        <w:rPr>
          <w:sz w:val="26"/>
          <w:szCs w:val="26"/>
          <w:rPrChange w:id="13805" w:author="Le Minh Nghia" w:date="2019-10-09T10:56:00Z">
            <w:rPr>
              <w:sz w:val="26"/>
              <w:szCs w:val="26"/>
            </w:rPr>
          </w:rPrChange>
        </w:rPr>
        <w:t>hiện</w:t>
      </w:r>
      <w:proofErr w:type="spellEnd"/>
      <w:r w:rsidRPr="00B41112">
        <w:rPr>
          <w:sz w:val="26"/>
          <w:szCs w:val="26"/>
          <w:rPrChange w:id="13806" w:author="Le Minh Nghia" w:date="2019-10-09T10:56:00Z">
            <w:rPr>
              <w:sz w:val="26"/>
              <w:szCs w:val="26"/>
            </w:rPr>
          </w:rPrChange>
        </w:rPr>
        <w:t xml:space="preserve"> </w:t>
      </w:r>
      <w:proofErr w:type="spellStart"/>
      <w:r w:rsidRPr="00B41112">
        <w:rPr>
          <w:sz w:val="26"/>
          <w:szCs w:val="26"/>
          <w:rPrChange w:id="13807" w:author="Le Minh Nghia" w:date="2019-10-09T10:56:00Z">
            <w:rPr>
              <w:sz w:val="26"/>
              <w:szCs w:val="26"/>
            </w:rPr>
          </w:rPrChange>
        </w:rPr>
        <w:t>lập</w:t>
      </w:r>
      <w:proofErr w:type="spellEnd"/>
      <w:r w:rsidRPr="00B41112">
        <w:rPr>
          <w:sz w:val="26"/>
          <w:szCs w:val="26"/>
          <w:rPrChange w:id="13808" w:author="Le Minh Nghia" w:date="2019-10-09T10:56:00Z">
            <w:rPr>
              <w:sz w:val="26"/>
              <w:szCs w:val="26"/>
            </w:rPr>
          </w:rPrChange>
        </w:rPr>
        <w:t xml:space="preserve"> </w:t>
      </w:r>
      <w:proofErr w:type="spellStart"/>
      <w:r w:rsidRPr="00B41112">
        <w:rPr>
          <w:sz w:val="26"/>
          <w:szCs w:val="26"/>
          <w:rPrChange w:id="13809" w:author="Le Minh Nghia" w:date="2019-10-09T10:56:00Z">
            <w:rPr>
              <w:sz w:val="26"/>
              <w:szCs w:val="26"/>
            </w:rPr>
          </w:rPrChange>
        </w:rPr>
        <w:t>trình</w:t>
      </w:r>
      <w:proofErr w:type="spellEnd"/>
      <w:r w:rsidRPr="00B41112">
        <w:rPr>
          <w:sz w:val="26"/>
          <w:szCs w:val="26"/>
          <w:rPrChange w:id="13810" w:author="Le Minh Nghia" w:date="2019-10-09T10:56:00Z">
            <w:rPr>
              <w:sz w:val="26"/>
              <w:szCs w:val="26"/>
            </w:rPr>
          </w:rPrChange>
        </w:rPr>
        <w:t xml:space="preserve"> </w:t>
      </w:r>
      <w:proofErr w:type="spellStart"/>
      <w:r w:rsidRPr="00B41112">
        <w:rPr>
          <w:sz w:val="26"/>
          <w:szCs w:val="26"/>
          <w:rPrChange w:id="13811" w:author="Le Minh Nghia" w:date="2019-10-09T10:56:00Z">
            <w:rPr>
              <w:sz w:val="26"/>
              <w:szCs w:val="26"/>
            </w:rPr>
          </w:rPrChange>
        </w:rPr>
        <w:t>và</w:t>
      </w:r>
      <w:proofErr w:type="spellEnd"/>
      <w:r w:rsidRPr="00B41112">
        <w:rPr>
          <w:sz w:val="26"/>
          <w:szCs w:val="26"/>
          <w:rPrChange w:id="13812" w:author="Le Minh Nghia" w:date="2019-10-09T10:56:00Z">
            <w:rPr>
              <w:sz w:val="26"/>
              <w:szCs w:val="26"/>
            </w:rPr>
          </w:rPrChange>
        </w:rPr>
        <w:t xml:space="preserve"> </w:t>
      </w:r>
      <w:proofErr w:type="spellStart"/>
      <w:r w:rsidRPr="00B41112">
        <w:rPr>
          <w:sz w:val="26"/>
          <w:szCs w:val="26"/>
          <w:rPrChange w:id="13813" w:author="Le Minh Nghia" w:date="2019-10-09T10:56:00Z">
            <w:rPr>
              <w:sz w:val="26"/>
              <w:szCs w:val="26"/>
            </w:rPr>
          </w:rPrChange>
        </w:rPr>
        <w:t>bảo</w:t>
      </w:r>
      <w:proofErr w:type="spellEnd"/>
      <w:r w:rsidRPr="00B41112">
        <w:rPr>
          <w:sz w:val="26"/>
          <w:szCs w:val="26"/>
          <w:rPrChange w:id="13814" w:author="Le Minh Nghia" w:date="2019-10-09T10:56:00Z">
            <w:rPr>
              <w:sz w:val="26"/>
              <w:szCs w:val="26"/>
            </w:rPr>
          </w:rPrChange>
        </w:rPr>
        <w:t xml:space="preserve"> </w:t>
      </w:r>
      <w:proofErr w:type="spellStart"/>
      <w:r w:rsidRPr="00B41112">
        <w:rPr>
          <w:sz w:val="26"/>
          <w:szCs w:val="26"/>
          <w:rPrChange w:id="13815" w:author="Le Minh Nghia" w:date="2019-10-09T10:56:00Z">
            <w:rPr>
              <w:sz w:val="26"/>
              <w:szCs w:val="26"/>
            </w:rPr>
          </w:rPrChange>
        </w:rPr>
        <w:t>trì</w:t>
      </w:r>
      <w:proofErr w:type="spellEnd"/>
      <w:r w:rsidRPr="00B41112">
        <w:rPr>
          <w:sz w:val="26"/>
          <w:szCs w:val="26"/>
          <w:rPrChange w:id="13816" w:author="Le Minh Nghia" w:date="2019-10-09T10:56:00Z">
            <w:rPr>
              <w:sz w:val="26"/>
              <w:szCs w:val="26"/>
            </w:rPr>
          </w:rPrChange>
        </w:rPr>
        <w:t xml:space="preserve"> </w:t>
      </w:r>
      <w:proofErr w:type="spellStart"/>
      <w:r w:rsidRPr="00B41112">
        <w:rPr>
          <w:sz w:val="26"/>
          <w:szCs w:val="26"/>
          <w:rPrChange w:id="13817" w:author="Le Minh Nghia" w:date="2019-10-09T10:56:00Z">
            <w:rPr>
              <w:sz w:val="26"/>
              <w:szCs w:val="26"/>
            </w:rPr>
          </w:rPrChange>
        </w:rPr>
        <w:t>sửa</w:t>
      </w:r>
      <w:proofErr w:type="spellEnd"/>
      <w:r w:rsidRPr="00B41112">
        <w:rPr>
          <w:sz w:val="26"/>
          <w:szCs w:val="26"/>
          <w:rPrChange w:id="13818" w:author="Le Minh Nghia" w:date="2019-10-09T10:56:00Z">
            <w:rPr>
              <w:sz w:val="26"/>
              <w:szCs w:val="26"/>
            </w:rPr>
          </w:rPrChange>
        </w:rPr>
        <w:t xml:space="preserve"> </w:t>
      </w:r>
      <w:proofErr w:type="spellStart"/>
      <w:r w:rsidRPr="00B41112">
        <w:rPr>
          <w:sz w:val="26"/>
          <w:szCs w:val="26"/>
          <w:rPrChange w:id="13819" w:author="Le Minh Nghia" w:date="2019-10-09T10:56:00Z">
            <w:rPr>
              <w:sz w:val="26"/>
              <w:szCs w:val="26"/>
            </w:rPr>
          </w:rPrChange>
        </w:rPr>
        <w:t>chữa</w:t>
      </w:r>
      <w:proofErr w:type="spellEnd"/>
      <w:r w:rsidRPr="00B41112">
        <w:rPr>
          <w:sz w:val="26"/>
          <w:szCs w:val="26"/>
          <w:rPrChange w:id="13820" w:author="Le Minh Nghia" w:date="2019-10-09T10:56:00Z">
            <w:rPr>
              <w:sz w:val="26"/>
              <w:szCs w:val="26"/>
            </w:rPr>
          </w:rPrChange>
        </w:rPr>
        <w:t xml:space="preserve"> </w:t>
      </w:r>
      <w:proofErr w:type="spellStart"/>
      <w:r w:rsidRPr="00B41112">
        <w:rPr>
          <w:sz w:val="26"/>
          <w:szCs w:val="26"/>
          <w:rPrChange w:id="13821" w:author="Le Minh Nghia" w:date="2019-10-09T10:56:00Z">
            <w:rPr>
              <w:sz w:val="26"/>
              <w:szCs w:val="26"/>
            </w:rPr>
          </w:rPrChange>
        </w:rPr>
        <w:t>sau</w:t>
      </w:r>
      <w:proofErr w:type="spellEnd"/>
      <w:r w:rsidRPr="00B41112">
        <w:rPr>
          <w:sz w:val="26"/>
          <w:szCs w:val="26"/>
          <w:rPrChange w:id="13822" w:author="Le Minh Nghia" w:date="2019-10-09T10:56:00Z">
            <w:rPr>
              <w:sz w:val="26"/>
              <w:szCs w:val="26"/>
            </w:rPr>
          </w:rPrChange>
        </w:rPr>
        <w:t xml:space="preserve"> </w:t>
      </w:r>
      <w:proofErr w:type="spellStart"/>
      <w:r w:rsidRPr="00B41112">
        <w:rPr>
          <w:sz w:val="26"/>
          <w:szCs w:val="26"/>
          <w:rPrChange w:id="13823" w:author="Le Minh Nghia" w:date="2019-10-09T10:56:00Z">
            <w:rPr>
              <w:sz w:val="26"/>
              <w:szCs w:val="26"/>
            </w:rPr>
          </w:rPrChange>
        </w:rPr>
        <w:t>này</w:t>
      </w:r>
      <w:proofErr w:type="spellEnd"/>
      <w:r w:rsidRPr="00B41112">
        <w:rPr>
          <w:sz w:val="26"/>
          <w:szCs w:val="26"/>
          <w:rPrChange w:id="13824" w:author="Le Minh Nghia" w:date="2019-10-09T10:56:00Z">
            <w:rPr>
              <w:sz w:val="26"/>
              <w:szCs w:val="26"/>
            </w:rPr>
          </w:rPrChange>
        </w:rPr>
        <w:t>.</w:t>
      </w:r>
    </w:p>
    <w:p w:rsidR="00AF6CF9" w:rsidRPr="00B41112" w:rsidRDefault="00AF6CF9" w:rsidP="00A22430">
      <w:pPr>
        <w:pStyle w:val="ListParagraph"/>
        <w:numPr>
          <w:ilvl w:val="0"/>
          <w:numId w:val="37"/>
        </w:numPr>
        <w:spacing w:line="360" w:lineRule="auto"/>
        <w:rPr>
          <w:b/>
          <w:sz w:val="26"/>
          <w:szCs w:val="26"/>
          <w:rPrChange w:id="13825" w:author="Le Minh Nghia" w:date="2019-10-09T10:56:00Z">
            <w:rPr>
              <w:b/>
              <w:sz w:val="26"/>
              <w:szCs w:val="26"/>
            </w:rPr>
          </w:rPrChange>
        </w:rPr>
      </w:pPr>
      <w:proofErr w:type="spellStart"/>
      <w:r w:rsidRPr="00B41112">
        <w:rPr>
          <w:b/>
          <w:sz w:val="26"/>
          <w:szCs w:val="26"/>
          <w:rPrChange w:id="13826" w:author="Le Minh Nghia" w:date="2019-10-09T10:56:00Z">
            <w:rPr>
              <w:b/>
              <w:sz w:val="26"/>
              <w:szCs w:val="26"/>
            </w:rPr>
          </w:rPrChange>
        </w:rPr>
        <w:t>Xây</w:t>
      </w:r>
      <w:proofErr w:type="spellEnd"/>
      <w:r w:rsidRPr="00B41112">
        <w:rPr>
          <w:b/>
          <w:sz w:val="26"/>
          <w:szCs w:val="26"/>
          <w:rPrChange w:id="13827" w:author="Le Minh Nghia" w:date="2019-10-09T10:56:00Z">
            <w:rPr>
              <w:b/>
              <w:sz w:val="26"/>
              <w:szCs w:val="26"/>
            </w:rPr>
          </w:rPrChange>
        </w:rPr>
        <w:t xml:space="preserve"> </w:t>
      </w:r>
      <w:proofErr w:type="spellStart"/>
      <w:r w:rsidRPr="00B41112">
        <w:rPr>
          <w:b/>
          <w:sz w:val="26"/>
          <w:szCs w:val="26"/>
          <w:rPrChange w:id="13828" w:author="Le Minh Nghia" w:date="2019-10-09T10:56:00Z">
            <w:rPr>
              <w:b/>
              <w:sz w:val="26"/>
              <w:szCs w:val="26"/>
            </w:rPr>
          </w:rPrChange>
        </w:rPr>
        <w:t>dựng</w:t>
      </w:r>
      <w:proofErr w:type="spellEnd"/>
      <w:r w:rsidRPr="00B41112">
        <w:rPr>
          <w:b/>
          <w:sz w:val="26"/>
          <w:szCs w:val="26"/>
          <w:rPrChange w:id="13829" w:author="Le Minh Nghia" w:date="2019-10-09T10:56:00Z">
            <w:rPr>
              <w:b/>
              <w:sz w:val="26"/>
              <w:szCs w:val="26"/>
            </w:rPr>
          </w:rPrChange>
        </w:rPr>
        <w:t xml:space="preserve"> </w:t>
      </w:r>
      <w:proofErr w:type="spellStart"/>
      <w:r w:rsidRPr="00B41112">
        <w:rPr>
          <w:b/>
          <w:sz w:val="26"/>
          <w:szCs w:val="26"/>
          <w:rPrChange w:id="13830" w:author="Le Minh Nghia" w:date="2019-10-09T10:56:00Z">
            <w:rPr>
              <w:b/>
              <w:sz w:val="26"/>
              <w:szCs w:val="26"/>
            </w:rPr>
          </w:rPrChange>
        </w:rPr>
        <w:t>cấu</w:t>
      </w:r>
      <w:proofErr w:type="spellEnd"/>
      <w:r w:rsidRPr="00B41112">
        <w:rPr>
          <w:b/>
          <w:sz w:val="26"/>
          <w:szCs w:val="26"/>
          <w:rPrChange w:id="13831" w:author="Le Minh Nghia" w:date="2019-10-09T10:56:00Z">
            <w:rPr>
              <w:b/>
              <w:sz w:val="26"/>
              <w:szCs w:val="26"/>
            </w:rPr>
          </w:rPrChange>
        </w:rPr>
        <w:t xml:space="preserve"> </w:t>
      </w:r>
      <w:proofErr w:type="spellStart"/>
      <w:r w:rsidRPr="00B41112">
        <w:rPr>
          <w:b/>
          <w:sz w:val="26"/>
          <w:szCs w:val="26"/>
          <w:rPrChange w:id="13832" w:author="Le Minh Nghia" w:date="2019-10-09T10:56:00Z">
            <w:rPr>
              <w:b/>
              <w:sz w:val="26"/>
              <w:szCs w:val="26"/>
            </w:rPr>
          </w:rPrChange>
        </w:rPr>
        <w:t>trúc</w:t>
      </w:r>
      <w:proofErr w:type="spellEnd"/>
      <w:r w:rsidRPr="00B41112">
        <w:rPr>
          <w:b/>
          <w:sz w:val="26"/>
          <w:szCs w:val="26"/>
          <w:rPrChange w:id="13833" w:author="Le Minh Nghia" w:date="2019-10-09T10:56:00Z">
            <w:rPr>
              <w:b/>
              <w:sz w:val="26"/>
              <w:szCs w:val="26"/>
            </w:rPr>
          </w:rPrChange>
        </w:rPr>
        <w:t xml:space="preserve"> </w:t>
      </w:r>
      <w:proofErr w:type="spellStart"/>
      <w:r w:rsidRPr="00B41112">
        <w:rPr>
          <w:b/>
          <w:sz w:val="26"/>
          <w:szCs w:val="26"/>
          <w:rPrChange w:id="13834" w:author="Le Minh Nghia" w:date="2019-10-09T10:56:00Z">
            <w:rPr>
              <w:b/>
              <w:sz w:val="26"/>
              <w:szCs w:val="26"/>
            </w:rPr>
          </w:rPrChange>
        </w:rPr>
        <w:t>dữ</w:t>
      </w:r>
      <w:proofErr w:type="spellEnd"/>
      <w:r w:rsidRPr="00B41112">
        <w:rPr>
          <w:b/>
          <w:sz w:val="26"/>
          <w:szCs w:val="26"/>
          <w:rPrChange w:id="13835" w:author="Le Minh Nghia" w:date="2019-10-09T10:56:00Z">
            <w:rPr>
              <w:b/>
              <w:sz w:val="26"/>
              <w:szCs w:val="26"/>
            </w:rPr>
          </w:rPrChange>
        </w:rPr>
        <w:t xml:space="preserve"> </w:t>
      </w:r>
      <w:proofErr w:type="spellStart"/>
      <w:r w:rsidRPr="00B41112">
        <w:rPr>
          <w:b/>
          <w:sz w:val="26"/>
          <w:szCs w:val="26"/>
          <w:rPrChange w:id="13836" w:author="Le Minh Nghia" w:date="2019-10-09T10:56:00Z">
            <w:rPr>
              <w:b/>
              <w:sz w:val="26"/>
              <w:szCs w:val="26"/>
            </w:rPr>
          </w:rPrChange>
        </w:rPr>
        <w:t>liệu</w:t>
      </w:r>
      <w:proofErr w:type="spellEnd"/>
    </w:p>
    <w:p w:rsidR="0027644E" w:rsidRPr="00B41112" w:rsidRDefault="0027644E" w:rsidP="0027644E">
      <w:pPr>
        <w:pStyle w:val="ListParagraph"/>
        <w:numPr>
          <w:ilvl w:val="0"/>
          <w:numId w:val="40"/>
        </w:numPr>
        <w:spacing w:line="360" w:lineRule="auto"/>
        <w:rPr>
          <w:b/>
          <w:sz w:val="26"/>
          <w:szCs w:val="26"/>
          <w:rPrChange w:id="13837" w:author="Le Minh Nghia" w:date="2019-10-09T10:56:00Z">
            <w:rPr>
              <w:b/>
              <w:sz w:val="26"/>
              <w:szCs w:val="26"/>
            </w:rPr>
          </w:rPrChange>
        </w:rPr>
      </w:pPr>
      <w:proofErr w:type="spellStart"/>
      <w:r w:rsidRPr="00B41112">
        <w:rPr>
          <w:b/>
          <w:sz w:val="26"/>
          <w:szCs w:val="26"/>
          <w:rPrChange w:id="13838" w:author="Le Minh Nghia" w:date="2019-10-09T10:56:00Z">
            <w:rPr>
              <w:b/>
              <w:sz w:val="26"/>
              <w:szCs w:val="26"/>
            </w:rPr>
          </w:rPrChange>
        </w:rPr>
        <w:t>Về</w:t>
      </w:r>
      <w:proofErr w:type="spellEnd"/>
      <w:r w:rsidRPr="00B41112">
        <w:rPr>
          <w:b/>
          <w:sz w:val="26"/>
          <w:szCs w:val="26"/>
          <w:rPrChange w:id="13839" w:author="Le Minh Nghia" w:date="2019-10-09T10:56:00Z">
            <w:rPr>
              <w:b/>
              <w:sz w:val="26"/>
              <w:szCs w:val="26"/>
            </w:rPr>
          </w:rPrChange>
        </w:rPr>
        <w:t xml:space="preserve"> </w:t>
      </w:r>
      <w:proofErr w:type="spellStart"/>
      <w:r w:rsidRPr="00B41112">
        <w:rPr>
          <w:b/>
          <w:sz w:val="26"/>
          <w:szCs w:val="26"/>
          <w:rPrChange w:id="13840" w:author="Le Minh Nghia" w:date="2019-10-09T10:56:00Z">
            <w:rPr>
              <w:b/>
              <w:sz w:val="26"/>
              <w:szCs w:val="26"/>
            </w:rPr>
          </w:rPrChange>
        </w:rPr>
        <w:t>thiết</w:t>
      </w:r>
      <w:proofErr w:type="spellEnd"/>
      <w:r w:rsidRPr="00B41112">
        <w:rPr>
          <w:b/>
          <w:sz w:val="26"/>
          <w:szCs w:val="26"/>
          <w:rPrChange w:id="13841" w:author="Le Minh Nghia" w:date="2019-10-09T10:56:00Z">
            <w:rPr>
              <w:b/>
              <w:sz w:val="26"/>
              <w:szCs w:val="26"/>
            </w:rPr>
          </w:rPrChange>
        </w:rPr>
        <w:t xml:space="preserve"> </w:t>
      </w:r>
      <w:proofErr w:type="spellStart"/>
      <w:r w:rsidRPr="00B41112">
        <w:rPr>
          <w:b/>
          <w:sz w:val="26"/>
          <w:szCs w:val="26"/>
          <w:rPrChange w:id="13842" w:author="Le Minh Nghia" w:date="2019-10-09T10:56:00Z">
            <w:rPr>
              <w:b/>
              <w:sz w:val="26"/>
              <w:szCs w:val="26"/>
            </w:rPr>
          </w:rPrChange>
        </w:rPr>
        <w:t>kế</w:t>
      </w:r>
      <w:proofErr w:type="spellEnd"/>
    </w:p>
    <w:p w:rsidR="0027644E" w:rsidRPr="00B41112" w:rsidRDefault="00B0614A" w:rsidP="00B0614A">
      <w:pPr>
        <w:pStyle w:val="ListParagraph"/>
        <w:spacing w:line="360" w:lineRule="auto"/>
        <w:rPr>
          <w:sz w:val="26"/>
          <w:szCs w:val="26"/>
          <w:rPrChange w:id="13843" w:author="Le Minh Nghia" w:date="2019-10-09T10:56:00Z">
            <w:rPr>
              <w:sz w:val="26"/>
              <w:szCs w:val="26"/>
            </w:rPr>
          </w:rPrChange>
        </w:rPr>
      </w:pPr>
      <w:proofErr w:type="spellStart"/>
      <w:r w:rsidRPr="00B41112">
        <w:rPr>
          <w:sz w:val="26"/>
          <w:szCs w:val="26"/>
          <w:rPrChange w:id="13844" w:author="Le Minh Nghia" w:date="2019-10-09T10:56:00Z">
            <w:rPr>
              <w:sz w:val="26"/>
              <w:szCs w:val="26"/>
            </w:rPr>
          </w:rPrChange>
        </w:rPr>
        <w:t>Nhóm</w:t>
      </w:r>
      <w:proofErr w:type="spellEnd"/>
      <w:r w:rsidRPr="00B41112">
        <w:rPr>
          <w:sz w:val="26"/>
          <w:szCs w:val="26"/>
          <w:rPrChange w:id="13845" w:author="Le Minh Nghia" w:date="2019-10-09T10:56:00Z">
            <w:rPr>
              <w:sz w:val="26"/>
              <w:szCs w:val="26"/>
            </w:rPr>
          </w:rPrChange>
        </w:rPr>
        <w:t xml:space="preserve"> </w:t>
      </w:r>
      <w:proofErr w:type="spellStart"/>
      <w:r w:rsidRPr="00B41112">
        <w:rPr>
          <w:sz w:val="26"/>
          <w:szCs w:val="26"/>
          <w:rPrChange w:id="13846" w:author="Le Minh Nghia" w:date="2019-10-09T10:56:00Z">
            <w:rPr>
              <w:sz w:val="26"/>
              <w:szCs w:val="26"/>
            </w:rPr>
          </w:rPrChange>
        </w:rPr>
        <w:t>tác</w:t>
      </w:r>
      <w:proofErr w:type="spellEnd"/>
      <w:r w:rsidRPr="00B41112">
        <w:rPr>
          <w:sz w:val="26"/>
          <w:szCs w:val="26"/>
          <w:rPrChange w:id="13847" w:author="Le Minh Nghia" w:date="2019-10-09T10:56:00Z">
            <w:rPr>
              <w:sz w:val="26"/>
              <w:szCs w:val="26"/>
            </w:rPr>
          </w:rPrChange>
        </w:rPr>
        <w:t xml:space="preserve"> </w:t>
      </w:r>
      <w:proofErr w:type="spellStart"/>
      <w:r w:rsidRPr="00B41112">
        <w:rPr>
          <w:sz w:val="26"/>
          <w:szCs w:val="26"/>
          <w:rPrChange w:id="13848" w:author="Le Minh Nghia" w:date="2019-10-09T10:56:00Z">
            <w:rPr>
              <w:sz w:val="26"/>
              <w:szCs w:val="26"/>
            </w:rPr>
          </w:rPrChange>
        </w:rPr>
        <w:t>giả</w:t>
      </w:r>
      <w:proofErr w:type="spellEnd"/>
      <w:r w:rsidRPr="00B41112">
        <w:rPr>
          <w:sz w:val="26"/>
          <w:szCs w:val="26"/>
          <w:rPrChange w:id="13849" w:author="Le Minh Nghia" w:date="2019-10-09T10:56:00Z">
            <w:rPr>
              <w:sz w:val="26"/>
              <w:szCs w:val="26"/>
            </w:rPr>
          </w:rPrChange>
        </w:rPr>
        <w:t xml:space="preserve"> </w:t>
      </w:r>
      <w:proofErr w:type="spellStart"/>
      <w:r w:rsidRPr="00B41112">
        <w:rPr>
          <w:sz w:val="26"/>
          <w:szCs w:val="26"/>
          <w:rPrChange w:id="13850" w:author="Le Minh Nghia" w:date="2019-10-09T10:56:00Z">
            <w:rPr>
              <w:sz w:val="26"/>
              <w:szCs w:val="26"/>
            </w:rPr>
          </w:rPrChange>
        </w:rPr>
        <w:t>đã</w:t>
      </w:r>
      <w:proofErr w:type="spellEnd"/>
      <w:r w:rsidRPr="00B41112">
        <w:rPr>
          <w:sz w:val="26"/>
          <w:szCs w:val="26"/>
          <w:rPrChange w:id="13851" w:author="Le Minh Nghia" w:date="2019-10-09T10:56:00Z">
            <w:rPr>
              <w:sz w:val="26"/>
              <w:szCs w:val="26"/>
            </w:rPr>
          </w:rPrChange>
        </w:rPr>
        <w:t xml:space="preserve"> </w:t>
      </w:r>
      <w:proofErr w:type="spellStart"/>
      <w:r w:rsidRPr="00B41112">
        <w:rPr>
          <w:sz w:val="26"/>
          <w:szCs w:val="26"/>
          <w:rPrChange w:id="13852" w:author="Le Minh Nghia" w:date="2019-10-09T10:56:00Z">
            <w:rPr>
              <w:sz w:val="26"/>
              <w:szCs w:val="26"/>
            </w:rPr>
          </w:rPrChange>
        </w:rPr>
        <w:t>thực</w:t>
      </w:r>
      <w:proofErr w:type="spellEnd"/>
      <w:r w:rsidRPr="00B41112">
        <w:rPr>
          <w:sz w:val="26"/>
          <w:szCs w:val="26"/>
          <w:rPrChange w:id="13853" w:author="Le Minh Nghia" w:date="2019-10-09T10:56:00Z">
            <w:rPr>
              <w:sz w:val="26"/>
              <w:szCs w:val="26"/>
            </w:rPr>
          </w:rPrChange>
        </w:rPr>
        <w:t xml:space="preserve"> </w:t>
      </w:r>
      <w:proofErr w:type="spellStart"/>
      <w:r w:rsidRPr="00B41112">
        <w:rPr>
          <w:sz w:val="26"/>
          <w:szCs w:val="26"/>
          <w:rPrChange w:id="13854" w:author="Le Minh Nghia" w:date="2019-10-09T10:56:00Z">
            <w:rPr>
              <w:sz w:val="26"/>
              <w:szCs w:val="26"/>
            </w:rPr>
          </w:rPrChange>
        </w:rPr>
        <w:t>hiện</w:t>
      </w:r>
      <w:proofErr w:type="spellEnd"/>
      <w:r w:rsidRPr="00B41112">
        <w:rPr>
          <w:sz w:val="26"/>
          <w:szCs w:val="26"/>
          <w:rPrChange w:id="13855" w:author="Le Minh Nghia" w:date="2019-10-09T10:56:00Z">
            <w:rPr>
              <w:sz w:val="26"/>
              <w:szCs w:val="26"/>
            </w:rPr>
          </w:rPrChange>
        </w:rPr>
        <w:t xml:space="preserve"> </w:t>
      </w:r>
      <w:proofErr w:type="spellStart"/>
      <w:r w:rsidRPr="00B41112">
        <w:rPr>
          <w:sz w:val="26"/>
          <w:szCs w:val="26"/>
          <w:rPrChange w:id="13856" w:author="Le Minh Nghia" w:date="2019-10-09T10:56:00Z">
            <w:rPr>
              <w:sz w:val="26"/>
              <w:szCs w:val="26"/>
            </w:rPr>
          </w:rPrChange>
        </w:rPr>
        <w:t>thiết</w:t>
      </w:r>
      <w:proofErr w:type="spellEnd"/>
      <w:r w:rsidRPr="00B41112">
        <w:rPr>
          <w:sz w:val="26"/>
          <w:szCs w:val="26"/>
          <w:rPrChange w:id="13857" w:author="Le Minh Nghia" w:date="2019-10-09T10:56:00Z">
            <w:rPr>
              <w:sz w:val="26"/>
              <w:szCs w:val="26"/>
            </w:rPr>
          </w:rPrChange>
        </w:rPr>
        <w:t xml:space="preserve"> </w:t>
      </w:r>
      <w:proofErr w:type="spellStart"/>
      <w:r w:rsidRPr="00B41112">
        <w:rPr>
          <w:sz w:val="26"/>
          <w:szCs w:val="26"/>
          <w:rPrChange w:id="13858" w:author="Le Minh Nghia" w:date="2019-10-09T10:56:00Z">
            <w:rPr>
              <w:sz w:val="26"/>
              <w:szCs w:val="26"/>
            </w:rPr>
          </w:rPrChange>
        </w:rPr>
        <w:t>kế</w:t>
      </w:r>
      <w:proofErr w:type="spellEnd"/>
      <w:r w:rsidR="005A4B7B" w:rsidRPr="00B41112">
        <w:rPr>
          <w:sz w:val="26"/>
          <w:szCs w:val="26"/>
          <w:rPrChange w:id="13859" w:author="Le Minh Nghia" w:date="2019-10-09T10:56:00Z">
            <w:rPr>
              <w:sz w:val="26"/>
              <w:szCs w:val="26"/>
            </w:rPr>
          </w:rPrChange>
        </w:rPr>
        <w:t xml:space="preserve"> </w:t>
      </w:r>
      <w:proofErr w:type="spellStart"/>
      <w:r w:rsidR="005A4B7B" w:rsidRPr="00B41112">
        <w:rPr>
          <w:sz w:val="26"/>
          <w:szCs w:val="26"/>
          <w:rPrChange w:id="13860" w:author="Le Minh Nghia" w:date="2019-10-09T10:56:00Z">
            <w:rPr>
              <w:sz w:val="26"/>
              <w:szCs w:val="26"/>
            </w:rPr>
          </w:rPrChange>
        </w:rPr>
        <w:t>và</w:t>
      </w:r>
      <w:proofErr w:type="spellEnd"/>
      <w:r w:rsidR="005A4B7B" w:rsidRPr="00B41112">
        <w:rPr>
          <w:sz w:val="26"/>
          <w:szCs w:val="26"/>
          <w:rPrChange w:id="13861" w:author="Le Minh Nghia" w:date="2019-10-09T10:56:00Z">
            <w:rPr>
              <w:sz w:val="26"/>
              <w:szCs w:val="26"/>
            </w:rPr>
          </w:rPrChange>
        </w:rPr>
        <w:t xml:space="preserve"> </w:t>
      </w:r>
      <w:proofErr w:type="spellStart"/>
      <w:r w:rsidR="005A4B7B" w:rsidRPr="00B41112">
        <w:rPr>
          <w:sz w:val="26"/>
          <w:szCs w:val="26"/>
          <w:rPrChange w:id="13862" w:author="Le Minh Nghia" w:date="2019-10-09T10:56:00Z">
            <w:rPr>
              <w:sz w:val="26"/>
              <w:szCs w:val="26"/>
            </w:rPr>
          </w:rPrChange>
        </w:rPr>
        <w:t>liên</w:t>
      </w:r>
      <w:proofErr w:type="spellEnd"/>
      <w:r w:rsidR="005A4B7B" w:rsidRPr="00B41112">
        <w:rPr>
          <w:sz w:val="26"/>
          <w:szCs w:val="26"/>
          <w:rPrChange w:id="13863" w:author="Le Minh Nghia" w:date="2019-10-09T10:56:00Z">
            <w:rPr>
              <w:sz w:val="26"/>
              <w:szCs w:val="26"/>
            </w:rPr>
          </w:rPrChange>
        </w:rPr>
        <w:t xml:space="preserve"> </w:t>
      </w:r>
      <w:proofErr w:type="spellStart"/>
      <w:r w:rsidR="005A4B7B" w:rsidRPr="00B41112">
        <w:rPr>
          <w:sz w:val="26"/>
          <w:szCs w:val="26"/>
          <w:rPrChange w:id="13864" w:author="Le Minh Nghia" w:date="2019-10-09T10:56:00Z">
            <w:rPr>
              <w:sz w:val="26"/>
              <w:szCs w:val="26"/>
            </w:rPr>
          </w:rPrChange>
        </w:rPr>
        <w:t>kết</w:t>
      </w:r>
      <w:proofErr w:type="spellEnd"/>
      <w:r w:rsidR="005A4B7B" w:rsidRPr="00B41112">
        <w:rPr>
          <w:sz w:val="26"/>
          <w:szCs w:val="26"/>
          <w:rPrChange w:id="13865" w:author="Le Minh Nghia" w:date="2019-10-09T10:56:00Z">
            <w:rPr>
              <w:sz w:val="26"/>
              <w:szCs w:val="26"/>
            </w:rPr>
          </w:rPrChange>
        </w:rPr>
        <w:t xml:space="preserve"> </w:t>
      </w:r>
      <w:proofErr w:type="spellStart"/>
      <w:r w:rsidR="005A4B7B" w:rsidRPr="00B41112">
        <w:rPr>
          <w:sz w:val="26"/>
          <w:szCs w:val="26"/>
          <w:rPrChange w:id="13866" w:author="Le Minh Nghia" w:date="2019-10-09T10:56:00Z">
            <w:rPr>
              <w:sz w:val="26"/>
              <w:szCs w:val="26"/>
            </w:rPr>
          </w:rPrChange>
        </w:rPr>
        <w:t>các</w:t>
      </w:r>
      <w:proofErr w:type="spellEnd"/>
      <w:r w:rsidR="005A4B7B" w:rsidRPr="00B41112">
        <w:rPr>
          <w:sz w:val="26"/>
          <w:szCs w:val="26"/>
          <w:rPrChange w:id="13867" w:author="Le Minh Nghia" w:date="2019-10-09T10:56:00Z">
            <w:rPr>
              <w:sz w:val="26"/>
              <w:szCs w:val="26"/>
            </w:rPr>
          </w:rPrChange>
        </w:rPr>
        <w:t xml:space="preserve"> </w:t>
      </w:r>
      <w:proofErr w:type="spellStart"/>
      <w:r w:rsidR="005A4B7B" w:rsidRPr="00B41112">
        <w:rPr>
          <w:sz w:val="26"/>
          <w:szCs w:val="26"/>
          <w:rPrChange w:id="13868" w:author="Le Minh Nghia" w:date="2019-10-09T10:56:00Z">
            <w:rPr>
              <w:sz w:val="26"/>
              <w:szCs w:val="26"/>
            </w:rPr>
          </w:rPrChange>
        </w:rPr>
        <w:t>bảng</w:t>
      </w:r>
      <w:proofErr w:type="spellEnd"/>
      <w:r w:rsidRPr="00B41112">
        <w:rPr>
          <w:sz w:val="26"/>
          <w:szCs w:val="26"/>
          <w:rPrChange w:id="13869" w:author="Le Minh Nghia" w:date="2019-10-09T10:56:00Z">
            <w:rPr>
              <w:sz w:val="26"/>
              <w:szCs w:val="26"/>
            </w:rPr>
          </w:rPrChange>
        </w:rPr>
        <w:t xml:space="preserve"> </w:t>
      </w:r>
      <w:proofErr w:type="spellStart"/>
      <w:r w:rsidRPr="00B41112">
        <w:rPr>
          <w:sz w:val="26"/>
          <w:szCs w:val="26"/>
          <w:rPrChange w:id="13870" w:author="Le Minh Nghia" w:date="2019-10-09T10:56:00Z">
            <w:rPr>
              <w:sz w:val="26"/>
              <w:szCs w:val="26"/>
            </w:rPr>
          </w:rPrChange>
        </w:rPr>
        <w:t>cơ</w:t>
      </w:r>
      <w:proofErr w:type="spellEnd"/>
      <w:r w:rsidRPr="00B41112">
        <w:rPr>
          <w:sz w:val="26"/>
          <w:szCs w:val="26"/>
          <w:rPrChange w:id="13871" w:author="Le Minh Nghia" w:date="2019-10-09T10:56:00Z">
            <w:rPr>
              <w:sz w:val="26"/>
              <w:szCs w:val="26"/>
            </w:rPr>
          </w:rPrChange>
        </w:rPr>
        <w:t xml:space="preserve"> </w:t>
      </w:r>
      <w:proofErr w:type="spellStart"/>
      <w:r w:rsidRPr="00B41112">
        <w:rPr>
          <w:sz w:val="26"/>
          <w:szCs w:val="26"/>
          <w:rPrChange w:id="13872" w:author="Le Minh Nghia" w:date="2019-10-09T10:56:00Z">
            <w:rPr>
              <w:sz w:val="26"/>
              <w:szCs w:val="26"/>
            </w:rPr>
          </w:rPrChange>
        </w:rPr>
        <w:t>sở</w:t>
      </w:r>
      <w:proofErr w:type="spellEnd"/>
      <w:r w:rsidRPr="00B41112">
        <w:rPr>
          <w:sz w:val="26"/>
          <w:szCs w:val="26"/>
          <w:rPrChange w:id="13873" w:author="Le Minh Nghia" w:date="2019-10-09T10:56:00Z">
            <w:rPr>
              <w:sz w:val="26"/>
              <w:szCs w:val="26"/>
            </w:rPr>
          </w:rPrChange>
        </w:rPr>
        <w:t xml:space="preserve"> </w:t>
      </w:r>
      <w:proofErr w:type="spellStart"/>
      <w:r w:rsidRPr="00B41112">
        <w:rPr>
          <w:sz w:val="26"/>
          <w:szCs w:val="26"/>
          <w:rPrChange w:id="13874" w:author="Le Minh Nghia" w:date="2019-10-09T10:56:00Z">
            <w:rPr>
              <w:sz w:val="26"/>
              <w:szCs w:val="26"/>
            </w:rPr>
          </w:rPrChange>
        </w:rPr>
        <w:t>dữ</w:t>
      </w:r>
      <w:proofErr w:type="spellEnd"/>
      <w:r w:rsidRPr="00B41112">
        <w:rPr>
          <w:sz w:val="26"/>
          <w:szCs w:val="26"/>
          <w:rPrChange w:id="13875" w:author="Le Minh Nghia" w:date="2019-10-09T10:56:00Z">
            <w:rPr>
              <w:sz w:val="26"/>
              <w:szCs w:val="26"/>
            </w:rPr>
          </w:rPrChange>
        </w:rPr>
        <w:t xml:space="preserve"> </w:t>
      </w:r>
      <w:proofErr w:type="spellStart"/>
      <w:r w:rsidRPr="00B41112">
        <w:rPr>
          <w:sz w:val="26"/>
          <w:szCs w:val="26"/>
          <w:rPrChange w:id="13876" w:author="Le Minh Nghia" w:date="2019-10-09T10:56:00Z">
            <w:rPr>
              <w:sz w:val="26"/>
              <w:szCs w:val="26"/>
            </w:rPr>
          </w:rPrChange>
        </w:rPr>
        <w:t>liệu</w:t>
      </w:r>
      <w:proofErr w:type="spellEnd"/>
      <w:r w:rsidRPr="00B41112">
        <w:rPr>
          <w:sz w:val="26"/>
          <w:szCs w:val="26"/>
          <w:rPrChange w:id="13877" w:author="Le Minh Nghia" w:date="2019-10-09T10:56:00Z">
            <w:rPr>
              <w:sz w:val="26"/>
              <w:szCs w:val="26"/>
            </w:rPr>
          </w:rPrChange>
        </w:rPr>
        <w:t xml:space="preserve"> </w:t>
      </w:r>
      <w:proofErr w:type="spellStart"/>
      <w:r w:rsidRPr="00B41112">
        <w:rPr>
          <w:sz w:val="26"/>
          <w:szCs w:val="26"/>
          <w:rPrChange w:id="13878" w:author="Le Minh Nghia" w:date="2019-10-09T10:56:00Z">
            <w:rPr>
              <w:sz w:val="26"/>
              <w:szCs w:val="26"/>
            </w:rPr>
          </w:rPrChange>
        </w:rPr>
        <w:t>bằng</w:t>
      </w:r>
      <w:proofErr w:type="spellEnd"/>
      <w:r w:rsidRPr="00B41112">
        <w:rPr>
          <w:sz w:val="26"/>
          <w:szCs w:val="26"/>
          <w:rPrChange w:id="13879" w:author="Le Minh Nghia" w:date="2019-10-09T10:56:00Z">
            <w:rPr>
              <w:sz w:val="26"/>
              <w:szCs w:val="26"/>
            </w:rPr>
          </w:rPrChange>
        </w:rPr>
        <w:t xml:space="preserve"> </w:t>
      </w:r>
      <w:proofErr w:type="spellStart"/>
      <w:r w:rsidRPr="00B41112">
        <w:rPr>
          <w:sz w:val="26"/>
          <w:szCs w:val="26"/>
          <w:rPrChange w:id="13880" w:author="Le Minh Nghia" w:date="2019-10-09T10:56:00Z">
            <w:rPr>
              <w:sz w:val="26"/>
              <w:szCs w:val="26"/>
            </w:rPr>
          </w:rPrChange>
        </w:rPr>
        <w:t>phần</w:t>
      </w:r>
      <w:proofErr w:type="spellEnd"/>
      <w:r w:rsidRPr="00B41112">
        <w:rPr>
          <w:sz w:val="26"/>
          <w:szCs w:val="26"/>
          <w:rPrChange w:id="13881" w:author="Le Minh Nghia" w:date="2019-10-09T10:56:00Z">
            <w:rPr>
              <w:sz w:val="26"/>
              <w:szCs w:val="26"/>
            </w:rPr>
          </w:rPrChange>
        </w:rPr>
        <w:t xml:space="preserve"> </w:t>
      </w:r>
      <w:proofErr w:type="spellStart"/>
      <w:r w:rsidRPr="00B41112">
        <w:rPr>
          <w:sz w:val="26"/>
          <w:szCs w:val="26"/>
          <w:rPrChange w:id="13882" w:author="Le Minh Nghia" w:date="2019-10-09T10:56:00Z">
            <w:rPr>
              <w:sz w:val="26"/>
              <w:szCs w:val="26"/>
            </w:rPr>
          </w:rPrChange>
        </w:rPr>
        <w:t>mềm</w:t>
      </w:r>
      <w:proofErr w:type="spellEnd"/>
      <w:r w:rsidRPr="00B41112">
        <w:rPr>
          <w:sz w:val="26"/>
          <w:szCs w:val="26"/>
          <w:rPrChange w:id="13883" w:author="Le Minh Nghia" w:date="2019-10-09T10:56:00Z">
            <w:rPr>
              <w:sz w:val="26"/>
              <w:szCs w:val="26"/>
            </w:rPr>
          </w:rPrChange>
        </w:rPr>
        <w:t xml:space="preserve"> MySQL </w:t>
      </w:r>
      <w:proofErr w:type="spellStart"/>
      <w:r w:rsidRPr="00B41112">
        <w:rPr>
          <w:sz w:val="26"/>
          <w:szCs w:val="26"/>
          <w:rPrChange w:id="13884" w:author="Le Minh Nghia" w:date="2019-10-09T10:56:00Z">
            <w:rPr>
              <w:sz w:val="26"/>
              <w:szCs w:val="26"/>
            </w:rPr>
          </w:rPrChange>
        </w:rPr>
        <w:t>Workbech</w:t>
      </w:r>
      <w:proofErr w:type="spellEnd"/>
      <w:r w:rsidRPr="00B41112">
        <w:rPr>
          <w:sz w:val="26"/>
          <w:szCs w:val="26"/>
          <w:rPrChange w:id="13885" w:author="Le Minh Nghia" w:date="2019-10-09T10:56:00Z">
            <w:rPr>
              <w:sz w:val="26"/>
              <w:szCs w:val="26"/>
            </w:rPr>
          </w:rPrChange>
        </w:rPr>
        <w:t xml:space="preserve"> </w:t>
      </w:r>
      <w:proofErr w:type="spellStart"/>
      <w:r w:rsidR="004052F2" w:rsidRPr="00B41112">
        <w:rPr>
          <w:sz w:val="26"/>
          <w:szCs w:val="26"/>
          <w:rPrChange w:id="13886" w:author="Le Minh Nghia" w:date="2019-10-09T10:56:00Z">
            <w:rPr>
              <w:sz w:val="26"/>
              <w:szCs w:val="26"/>
            </w:rPr>
          </w:rPrChange>
        </w:rPr>
        <w:t>và</w:t>
      </w:r>
      <w:proofErr w:type="spellEnd"/>
      <w:r w:rsidR="004052F2" w:rsidRPr="00B41112">
        <w:rPr>
          <w:sz w:val="26"/>
          <w:szCs w:val="26"/>
          <w:rPrChange w:id="13887" w:author="Le Minh Nghia" w:date="2019-10-09T10:56:00Z">
            <w:rPr>
              <w:sz w:val="26"/>
              <w:szCs w:val="26"/>
            </w:rPr>
          </w:rPrChange>
        </w:rPr>
        <w:t xml:space="preserve"> </w:t>
      </w:r>
      <w:proofErr w:type="spellStart"/>
      <w:r w:rsidR="005A4B7B" w:rsidRPr="00B41112">
        <w:rPr>
          <w:sz w:val="26"/>
          <w:szCs w:val="26"/>
          <w:rPrChange w:id="13888" w:author="Le Minh Nghia" w:date="2019-10-09T10:56:00Z">
            <w:rPr>
              <w:sz w:val="26"/>
              <w:szCs w:val="26"/>
            </w:rPr>
          </w:rPrChange>
        </w:rPr>
        <w:t>HeidiSQL</w:t>
      </w:r>
      <w:proofErr w:type="spellEnd"/>
      <w:r w:rsidR="005A4B7B" w:rsidRPr="00B41112">
        <w:rPr>
          <w:sz w:val="26"/>
          <w:szCs w:val="26"/>
          <w:rPrChange w:id="13889" w:author="Le Minh Nghia" w:date="2019-10-09T10:56:00Z">
            <w:rPr>
              <w:sz w:val="26"/>
              <w:szCs w:val="26"/>
            </w:rPr>
          </w:rPrChange>
        </w:rPr>
        <w:t>.</w:t>
      </w:r>
    </w:p>
    <w:p w:rsidR="0027644E" w:rsidRPr="00B41112" w:rsidRDefault="001B6500" w:rsidP="0027644E">
      <w:pPr>
        <w:pStyle w:val="ListParagraph"/>
        <w:numPr>
          <w:ilvl w:val="0"/>
          <w:numId w:val="40"/>
        </w:numPr>
        <w:spacing w:line="360" w:lineRule="auto"/>
        <w:rPr>
          <w:b/>
          <w:sz w:val="26"/>
          <w:szCs w:val="26"/>
          <w:rPrChange w:id="13890" w:author="Le Minh Nghia" w:date="2019-10-09T10:56:00Z">
            <w:rPr>
              <w:b/>
              <w:sz w:val="26"/>
              <w:szCs w:val="26"/>
            </w:rPr>
          </w:rPrChange>
        </w:rPr>
      </w:pPr>
      <w:proofErr w:type="spellStart"/>
      <w:r w:rsidRPr="00B41112">
        <w:rPr>
          <w:b/>
          <w:sz w:val="26"/>
          <w:szCs w:val="26"/>
          <w:rPrChange w:id="13891" w:author="Le Minh Nghia" w:date="2019-10-09T10:56:00Z">
            <w:rPr>
              <w:b/>
              <w:sz w:val="26"/>
              <w:szCs w:val="26"/>
            </w:rPr>
          </w:rPrChange>
        </w:rPr>
        <w:t>Mô</w:t>
      </w:r>
      <w:proofErr w:type="spellEnd"/>
      <w:r w:rsidRPr="00B41112">
        <w:rPr>
          <w:b/>
          <w:sz w:val="26"/>
          <w:szCs w:val="26"/>
          <w:rPrChange w:id="13892" w:author="Le Minh Nghia" w:date="2019-10-09T10:56:00Z">
            <w:rPr>
              <w:b/>
              <w:sz w:val="26"/>
              <w:szCs w:val="26"/>
            </w:rPr>
          </w:rPrChange>
        </w:rPr>
        <w:t xml:space="preserve"> </w:t>
      </w:r>
      <w:proofErr w:type="spellStart"/>
      <w:r w:rsidRPr="00B41112">
        <w:rPr>
          <w:b/>
          <w:sz w:val="26"/>
          <w:szCs w:val="26"/>
          <w:rPrChange w:id="13893" w:author="Le Minh Nghia" w:date="2019-10-09T10:56:00Z">
            <w:rPr>
              <w:b/>
              <w:sz w:val="26"/>
              <w:szCs w:val="26"/>
            </w:rPr>
          </w:rPrChange>
        </w:rPr>
        <w:t>hình</w:t>
      </w:r>
      <w:proofErr w:type="spellEnd"/>
    </w:p>
    <w:p w:rsidR="001B6500" w:rsidRPr="00B41112" w:rsidRDefault="001B6500" w:rsidP="001B6500">
      <w:pPr>
        <w:pStyle w:val="ListParagraph"/>
        <w:spacing w:line="360" w:lineRule="auto"/>
        <w:rPr>
          <w:b/>
          <w:sz w:val="26"/>
          <w:szCs w:val="26"/>
          <w:rPrChange w:id="13894" w:author="Le Minh Nghia" w:date="2019-10-09T10:56:00Z">
            <w:rPr>
              <w:b/>
              <w:sz w:val="26"/>
              <w:szCs w:val="26"/>
            </w:rPr>
          </w:rPrChange>
        </w:rPr>
      </w:pPr>
      <w:proofErr w:type="spellStart"/>
      <w:r w:rsidRPr="00B41112">
        <w:rPr>
          <w:b/>
          <w:sz w:val="26"/>
          <w:szCs w:val="26"/>
          <w:rPrChange w:id="13895" w:author="Le Minh Nghia" w:date="2019-10-09T10:56:00Z">
            <w:rPr>
              <w:b/>
              <w:sz w:val="26"/>
              <w:szCs w:val="26"/>
            </w:rPr>
          </w:rPrChange>
        </w:rPr>
        <w:t>Mô</w:t>
      </w:r>
      <w:proofErr w:type="spellEnd"/>
      <w:r w:rsidRPr="00B41112">
        <w:rPr>
          <w:b/>
          <w:sz w:val="26"/>
          <w:szCs w:val="26"/>
          <w:rPrChange w:id="13896" w:author="Le Minh Nghia" w:date="2019-10-09T10:56:00Z">
            <w:rPr>
              <w:b/>
              <w:sz w:val="26"/>
              <w:szCs w:val="26"/>
            </w:rPr>
          </w:rPrChange>
        </w:rPr>
        <w:t xml:space="preserve"> </w:t>
      </w:r>
      <w:proofErr w:type="spellStart"/>
      <w:r w:rsidRPr="00B41112">
        <w:rPr>
          <w:b/>
          <w:sz w:val="26"/>
          <w:szCs w:val="26"/>
          <w:rPrChange w:id="13897" w:author="Le Minh Nghia" w:date="2019-10-09T10:56:00Z">
            <w:rPr>
              <w:b/>
              <w:sz w:val="26"/>
              <w:szCs w:val="26"/>
            </w:rPr>
          </w:rPrChange>
        </w:rPr>
        <w:t>hình</w:t>
      </w:r>
      <w:proofErr w:type="spellEnd"/>
      <w:r w:rsidRPr="00B41112">
        <w:rPr>
          <w:b/>
          <w:sz w:val="26"/>
          <w:szCs w:val="26"/>
          <w:rPrChange w:id="13898" w:author="Le Minh Nghia" w:date="2019-10-09T10:56:00Z">
            <w:rPr>
              <w:b/>
              <w:sz w:val="26"/>
              <w:szCs w:val="26"/>
            </w:rPr>
          </w:rPrChange>
        </w:rPr>
        <w:t xml:space="preserve"> </w:t>
      </w:r>
      <w:proofErr w:type="spellStart"/>
      <w:r w:rsidRPr="00B41112">
        <w:rPr>
          <w:b/>
          <w:sz w:val="26"/>
          <w:szCs w:val="26"/>
          <w:rPrChange w:id="13899" w:author="Le Minh Nghia" w:date="2019-10-09T10:56:00Z">
            <w:rPr>
              <w:b/>
              <w:sz w:val="26"/>
              <w:szCs w:val="26"/>
            </w:rPr>
          </w:rPrChange>
        </w:rPr>
        <w:t>dữ</w:t>
      </w:r>
      <w:proofErr w:type="spellEnd"/>
      <w:r w:rsidRPr="00B41112">
        <w:rPr>
          <w:b/>
          <w:sz w:val="26"/>
          <w:szCs w:val="26"/>
          <w:rPrChange w:id="13900" w:author="Le Minh Nghia" w:date="2019-10-09T10:56:00Z">
            <w:rPr>
              <w:b/>
              <w:sz w:val="26"/>
              <w:szCs w:val="26"/>
            </w:rPr>
          </w:rPrChange>
        </w:rPr>
        <w:t xml:space="preserve"> </w:t>
      </w:r>
      <w:proofErr w:type="spellStart"/>
      <w:r w:rsidRPr="00B41112">
        <w:rPr>
          <w:b/>
          <w:sz w:val="26"/>
          <w:szCs w:val="26"/>
          <w:rPrChange w:id="13901" w:author="Le Minh Nghia" w:date="2019-10-09T10:56:00Z">
            <w:rPr>
              <w:b/>
              <w:sz w:val="26"/>
              <w:szCs w:val="26"/>
            </w:rPr>
          </w:rPrChange>
        </w:rPr>
        <w:t>liệu</w:t>
      </w:r>
      <w:proofErr w:type="spellEnd"/>
      <w:r w:rsidRPr="00B41112">
        <w:rPr>
          <w:b/>
          <w:sz w:val="26"/>
          <w:szCs w:val="26"/>
          <w:rPrChange w:id="13902" w:author="Le Minh Nghia" w:date="2019-10-09T10:56:00Z">
            <w:rPr>
              <w:b/>
              <w:sz w:val="26"/>
              <w:szCs w:val="26"/>
            </w:rPr>
          </w:rPrChange>
        </w:rPr>
        <w:t xml:space="preserve"> </w:t>
      </w:r>
      <w:proofErr w:type="spellStart"/>
      <w:r w:rsidRPr="00B41112">
        <w:rPr>
          <w:b/>
          <w:sz w:val="26"/>
          <w:szCs w:val="26"/>
          <w:rPrChange w:id="13903" w:author="Le Minh Nghia" w:date="2019-10-09T10:56:00Z">
            <w:rPr>
              <w:b/>
              <w:sz w:val="26"/>
              <w:szCs w:val="26"/>
            </w:rPr>
          </w:rPrChange>
        </w:rPr>
        <w:t>mức</w:t>
      </w:r>
      <w:proofErr w:type="spellEnd"/>
      <w:r w:rsidRPr="00B41112">
        <w:rPr>
          <w:b/>
          <w:sz w:val="26"/>
          <w:szCs w:val="26"/>
          <w:rPrChange w:id="13904" w:author="Le Minh Nghia" w:date="2019-10-09T10:56:00Z">
            <w:rPr>
              <w:b/>
              <w:sz w:val="26"/>
              <w:szCs w:val="26"/>
            </w:rPr>
          </w:rPrChange>
        </w:rPr>
        <w:t xml:space="preserve"> </w:t>
      </w:r>
      <w:proofErr w:type="spellStart"/>
      <w:r w:rsidRPr="00B41112">
        <w:rPr>
          <w:b/>
          <w:sz w:val="26"/>
          <w:szCs w:val="26"/>
          <w:rPrChange w:id="13905" w:author="Le Minh Nghia" w:date="2019-10-09T10:56:00Z">
            <w:rPr>
              <w:b/>
              <w:sz w:val="26"/>
              <w:szCs w:val="26"/>
            </w:rPr>
          </w:rPrChange>
        </w:rPr>
        <w:t>quan</w:t>
      </w:r>
      <w:proofErr w:type="spellEnd"/>
      <w:r w:rsidRPr="00B41112">
        <w:rPr>
          <w:b/>
          <w:sz w:val="26"/>
          <w:szCs w:val="26"/>
          <w:rPrChange w:id="13906" w:author="Le Minh Nghia" w:date="2019-10-09T10:56:00Z">
            <w:rPr>
              <w:b/>
              <w:sz w:val="26"/>
              <w:szCs w:val="26"/>
            </w:rPr>
          </w:rPrChange>
        </w:rPr>
        <w:t xml:space="preserve"> </w:t>
      </w:r>
      <w:proofErr w:type="spellStart"/>
      <w:r w:rsidRPr="00B41112">
        <w:rPr>
          <w:b/>
          <w:sz w:val="26"/>
          <w:szCs w:val="26"/>
          <w:rPrChange w:id="13907" w:author="Le Minh Nghia" w:date="2019-10-09T10:56:00Z">
            <w:rPr>
              <w:b/>
              <w:sz w:val="26"/>
              <w:szCs w:val="26"/>
            </w:rPr>
          </w:rPrChange>
        </w:rPr>
        <w:t>niệm</w:t>
      </w:r>
      <w:proofErr w:type="spellEnd"/>
      <w:r w:rsidRPr="00B41112">
        <w:rPr>
          <w:b/>
          <w:sz w:val="26"/>
          <w:szCs w:val="26"/>
          <w:rPrChange w:id="13908" w:author="Le Minh Nghia" w:date="2019-10-09T10:56:00Z">
            <w:rPr>
              <w:b/>
              <w:sz w:val="26"/>
              <w:szCs w:val="26"/>
            </w:rPr>
          </w:rPrChange>
        </w:rPr>
        <w:t xml:space="preserve"> CDM</w:t>
      </w:r>
    </w:p>
    <w:p w:rsidR="001B6500" w:rsidRPr="00B41112" w:rsidRDefault="00C30814" w:rsidP="00AC20BC">
      <w:pPr>
        <w:pStyle w:val="ListParagraph"/>
        <w:spacing w:line="360" w:lineRule="auto"/>
        <w:ind w:left="0"/>
        <w:jc w:val="both"/>
        <w:rPr>
          <w:b/>
          <w:sz w:val="26"/>
          <w:szCs w:val="26"/>
          <w:rPrChange w:id="13909" w:author="Le Minh Nghia" w:date="2019-10-09T10:56:00Z">
            <w:rPr>
              <w:b/>
              <w:sz w:val="26"/>
              <w:szCs w:val="26"/>
            </w:rPr>
          </w:rPrChange>
        </w:rPr>
      </w:pPr>
      <w:r w:rsidRPr="00B41112">
        <w:rPr>
          <w:b/>
          <w:noProof/>
          <w:sz w:val="26"/>
          <w:szCs w:val="26"/>
          <w:rPrChange w:id="13910" w:author="Le Minh Nghia" w:date="2019-10-09T10:56:00Z">
            <w:rPr>
              <w:b/>
              <w:noProof/>
              <w:sz w:val="26"/>
              <w:szCs w:val="26"/>
            </w:rPr>
          </w:rPrChange>
        </w:rPr>
        <w:lastRenderedPageBreak/>
        <w:drawing>
          <wp:inline distT="0" distB="0" distL="0" distR="0">
            <wp:extent cx="6643370" cy="5353963"/>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9_10_0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72042" cy="5377070"/>
                    </a:xfrm>
                    <a:prstGeom prst="rect">
                      <a:avLst/>
                    </a:prstGeom>
                  </pic:spPr>
                </pic:pic>
              </a:graphicData>
            </a:graphic>
          </wp:inline>
        </w:drawing>
      </w:r>
    </w:p>
    <w:p w:rsidR="006B0903" w:rsidRPr="00B41112" w:rsidRDefault="006B0903" w:rsidP="006B0903">
      <w:pPr>
        <w:pStyle w:val="ListParagraph"/>
        <w:spacing w:line="360" w:lineRule="auto"/>
        <w:ind w:left="1080"/>
        <w:jc w:val="both"/>
        <w:rPr>
          <w:sz w:val="26"/>
          <w:szCs w:val="26"/>
          <w:rPrChange w:id="13911" w:author="Le Minh Nghia" w:date="2019-10-09T10:56:00Z">
            <w:rPr>
              <w:sz w:val="26"/>
              <w:szCs w:val="26"/>
            </w:rPr>
          </w:rPrChange>
        </w:rPr>
      </w:pPr>
    </w:p>
    <w:p w:rsidR="00AC20BC" w:rsidRPr="00B41112" w:rsidRDefault="00AC20BC" w:rsidP="006B0903">
      <w:pPr>
        <w:pStyle w:val="ListParagraph"/>
        <w:spacing w:line="360" w:lineRule="auto"/>
        <w:ind w:left="1080"/>
        <w:jc w:val="both"/>
        <w:rPr>
          <w:sz w:val="26"/>
          <w:szCs w:val="26"/>
          <w:rPrChange w:id="13912" w:author="Le Minh Nghia" w:date="2019-10-09T10:56:00Z">
            <w:rPr>
              <w:sz w:val="26"/>
              <w:szCs w:val="26"/>
            </w:rPr>
          </w:rPrChange>
        </w:rPr>
      </w:pPr>
    </w:p>
    <w:p w:rsidR="00AC20BC" w:rsidRPr="00B41112" w:rsidRDefault="00AC20BC" w:rsidP="006B0903">
      <w:pPr>
        <w:pStyle w:val="ListParagraph"/>
        <w:spacing w:line="360" w:lineRule="auto"/>
        <w:ind w:left="1080"/>
        <w:jc w:val="both"/>
        <w:rPr>
          <w:sz w:val="26"/>
          <w:szCs w:val="26"/>
          <w:rPrChange w:id="13913" w:author="Le Minh Nghia" w:date="2019-10-09T10:56:00Z">
            <w:rPr>
              <w:sz w:val="26"/>
              <w:szCs w:val="26"/>
            </w:rPr>
          </w:rPrChange>
        </w:rPr>
      </w:pPr>
    </w:p>
    <w:p w:rsidR="00AC20BC" w:rsidRPr="00B41112" w:rsidRDefault="00AC20BC" w:rsidP="006B0903">
      <w:pPr>
        <w:pStyle w:val="ListParagraph"/>
        <w:spacing w:line="360" w:lineRule="auto"/>
        <w:ind w:left="1080"/>
        <w:jc w:val="both"/>
        <w:rPr>
          <w:sz w:val="26"/>
          <w:szCs w:val="26"/>
          <w:rPrChange w:id="13914" w:author="Le Minh Nghia" w:date="2019-10-09T10:56:00Z">
            <w:rPr>
              <w:sz w:val="26"/>
              <w:szCs w:val="26"/>
            </w:rPr>
          </w:rPrChange>
        </w:rPr>
      </w:pPr>
    </w:p>
    <w:p w:rsidR="00AC20BC" w:rsidRPr="00B41112" w:rsidRDefault="00AC20BC" w:rsidP="006B0903">
      <w:pPr>
        <w:pStyle w:val="ListParagraph"/>
        <w:spacing w:line="360" w:lineRule="auto"/>
        <w:ind w:left="1080"/>
        <w:jc w:val="both"/>
        <w:rPr>
          <w:sz w:val="26"/>
          <w:szCs w:val="26"/>
          <w:rPrChange w:id="13915" w:author="Le Minh Nghia" w:date="2019-10-09T10:56:00Z">
            <w:rPr>
              <w:sz w:val="26"/>
              <w:szCs w:val="26"/>
            </w:rPr>
          </w:rPrChange>
        </w:rPr>
      </w:pPr>
    </w:p>
    <w:p w:rsidR="00AC20BC" w:rsidRPr="00B41112" w:rsidRDefault="00AC20BC" w:rsidP="006B0903">
      <w:pPr>
        <w:pStyle w:val="ListParagraph"/>
        <w:spacing w:line="360" w:lineRule="auto"/>
        <w:ind w:left="1080"/>
        <w:jc w:val="both"/>
        <w:rPr>
          <w:sz w:val="26"/>
          <w:szCs w:val="26"/>
          <w:rPrChange w:id="13916" w:author="Le Minh Nghia" w:date="2019-10-09T10:56:00Z">
            <w:rPr>
              <w:sz w:val="26"/>
              <w:szCs w:val="26"/>
            </w:rPr>
          </w:rPrChange>
        </w:rPr>
      </w:pPr>
    </w:p>
    <w:p w:rsidR="00AC20BC" w:rsidRPr="00B41112" w:rsidRDefault="00AC20BC" w:rsidP="006B0903">
      <w:pPr>
        <w:pStyle w:val="ListParagraph"/>
        <w:spacing w:line="360" w:lineRule="auto"/>
        <w:ind w:left="1080"/>
        <w:jc w:val="both"/>
        <w:rPr>
          <w:sz w:val="26"/>
          <w:szCs w:val="26"/>
          <w:rPrChange w:id="13917" w:author="Le Minh Nghia" w:date="2019-10-09T10:56:00Z">
            <w:rPr>
              <w:sz w:val="26"/>
              <w:szCs w:val="26"/>
            </w:rPr>
          </w:rPrChange>
        </w:rPr>
      </w:pPr>
    </w:p>
    <w:p w:rsidR="00AC20BC" w:rsidRPr="00B41112" w:rsidRDefault="00AC20BC" w:rsidP="006B0903">
      <w:pPr>
        <w:pStyle w:val="ListParagraph"/>
        <w:spacing w:line="360" w:lineRule="auto"/>
        <w:ind w:left="1080"/>
        <w:jc w:val="both"/>
        <w:rPr>
          <w:sz w:val="26"/>
          <w:szCs w:val="26"/>
          <w:rPrChange w:id="13918" w:author="Le Minh Nghia" w:date="2019-10-09T10:56:00Z">
            <w:rPr>
              <w:sz w:val="26"/>
              <w:szCs w:val="26"/>
            </w:rPr>
          </w:rPrChange>
        </w:rPr>
      </w:pPr>
    </w:p>
    <w:p w:rsidR="00AC20BC" w:rsidRPr="00B41112" w:rsidRDefault="00AC20BC" w:rsidP="006B0903">
      <w:pPr>
        <w:pStyle w:val="ListParagraph"/>
        <w:spacing w:line="360" w:lineRule="auto"/>
        <w:ind w:left="1080"/>
        <w:jc w:val="both"/>
        <w:rPr>
          <w:sz w:val="26"/>
          <w:szCs w:val="26"/>
          <w:rPrChange w:id="13919" w:author="Le Minh Nghia" w:date="2019-10-09T10:56:00Z">
            <w:rPr>
              <w:sz w:val="26"/>
              <w:szCs w:val="26"/>
            </w:rPr>
          </w:rPrChange>
        </w:rPr>
      </w:pPr>
    </w:p>
    <w:p w:rsidR="00AC20BC" w:rsidRPr="00B41112" w:rsidRDefault="00AC20BC" w:rsidP="006B0903">
      <w:pPr>
        <w:pStyle w:val="ListParagraph"/>
        <w:spacing w:line="360" w:lineRule="auto"/>
        <w:ind w:left="1080"/>
        <w:jc w:val="both"/>
        <w:rPr>
          <w:sz w:val="26"/>
          <w:szCs w:val="26"/>
          <w:rPrChange w:id="13920" w:author="Le Minh Nghia" w:date="2019-10-09T10:56:00Z">
            <w:rPr>
              <w:sz w:val="26"/>
              <w:szCs w:val="26"/>
            </w:rPr>
          </w:rPrChange>
        </w:rPr>
      </w:pPr>
    </w:p>
    <w:p w:rsidR="00345AED" w:rsidRPr="00B41112" w:rsidRDefault="0028370D" w:rsidP="00345AED">
      <w:pPr>
        <w:pStyle w:val="ListParagraph"/>
        <w:spacing w:line="360" w:lineRule="auto"/>
        <w:ind w:left="1080"/>
        <w:rPr>
          <w:b/>
          <w:sz w:val="26"/>
          <w:szCs w:val="26"/>
          <w:rPrChange w:id="13921" w:author="Le Minh Nghia" w:date="2019-10-09T10:56:00Z">
            <w:rPr>
              <w:b/>
              <w:sz w:val="26"/>
              <w:szCs w:val="26"/>
            </w:rPr>
          </w:rPrChange>
        </w:rPr>
      </w:pPr>
      <w:proofErr w:type="spellStart"/>
      <w:r w:rsidRPr="00B41112">
        <w:rPr>
          <w:b/>
          <w:sz w:val="26"/>
          <w:szCs w:val="26"/>
          <w:rPrChange w:id="13922" w:author="Le Minh Nghia" w:date="2019-10-09T10:56:00Z">
            <w:rPr>
              <w:b/>
              <w:sz w:val="26"/>
              <w:szCs w:val="26"/>
            </w:rPr>
          </w:rPrChange>
        </w:rPr>
        <w:lastRenderedPageBreak/>
        <w:t>Mô</w:t>
      </w:r>
      <w:proofErr w:type="spellEnd"/>
      <w:r w:rsidRPr="00B41112">
        <w:rPr>
          <w:b/>
          <w:sz w:val="26"/>
          <w:szCs w:val="26"/>
          <w:rPrChange w:id="13923" w:author="Le Minh Nghia" w:date="2019-10-09T10:56:00Z">
            <w:rPr>
              <w:b/>
              <w:sz w:val="26"/>
              <w:szCs w:val="26"/>
            </w:rPr>
          </w:rPrChange>
        </w:rPr>
        <w:t xml:space="preserve"> </w:t>
      </w:r>
      <w:proofErr w:type="spellStart"/>
      <w:r w:rsidRPr="00B41112">
        <w:rPr>
          <w:b/>
          <w:sz w:val="26"/>
          <w:szCs w:val="26"/>
          <w:rPrChange w:id="13924" w:author="Le Minh Nghia" w:date="2019-10-09T10:56:00Z">
            <w:rPr>
              <w:b/>
              <w:sz w:val="26"/>
              <w:szCs w:val="26"/>
            </w:rPr>
          </w:rPrChange>
        </w:rPr>
        <w:t>hình</w:t>
      </w:r>
      <w:proofErr w:type="spellEnd"/>
      <w:r w:rsidRPr="00B41112">
        <w:rPr>
          <w:b/>
          <w:sz w:val="26"/>
          <w:szCs w:val="26"/>
          <w:rPrChange w:id="13925" w:author="Le Minh Nghia" w:date="2019-10-09T10:56:00Z">
            <w:rPr>
              <w:b/>
              <w:sz w:val="26"/>
              <w:szCs w:val="26"/>
            </w:rPr>
          </w:rPrChange>
        </w:rPr>
        <w:t xml:space="preserve"> </w:t>
      </w:r>
      <w:proofErr w:type="spellStart"/>
      <w:r w:rsidRPr="00B41112">
        <w:rPr>
          <w:b/>
          <w:sz w:val="26"/>
          <w:szCs w:val="26"/>
          <w:rPrChange w:id="13926" w:author="Le Minh Nghia" w:date="2019-10-09T10:56:00Z">
            <w:rPr>
              <w:b/>
              <w:sz w:val="26"/>
              <w:szCs w:val="26"/>
            </w:rPr>
          </w:rPrChange>
        </w:rPr>
        <w:t>dữ</w:t>
      </w:r>
      <w:proofErr w:type="spellEnd"/>
      <w:r w:rsidRPr="00B41112">
        <w:rPr>
          <w:b/>
          <w:sz w:val="26"/>
          <w:szCs w:val="26"/>
          <w:rPrChange w:id="13927" w:author="Le Minh Nghia" w:date="2019-10-09T10:56:00Z">
            <w:rPr>
              <w:b/>
              <w:sz w:val="26"/>
              <w:szCs w:val="26"/>
            </w:rPr>
          </w:rPrChange>
        </w:rPr>
        <w:t xml:space="preserve"> </w:t>
      </w:r>
      <w:proofErr w:type="spellStart"/>
      <w:r w:rsidRPr="00B41112">
        <w:rPr>
          <w:b/>
          <w:sz w:val="26"/>
          <w:szCs w:val="26"/>
          <w:rPrChange w:id="13928" w:author="Le Minh Nghia" w:date="2019-10-09T10:56:00Z">
            <w:rPr>
              <w:b/>
              <w:sz w:val="26"/>
              <w:szCs w:val="26"/>
            </w:rPr>
          </w:rPrChange>
        </w:rPr>
        <w:t>liệu</w:t>
      </w:r>
      <w:proofErr w:type="spellEnd"/>
      <w:r w:rsidRPr="00B41112">
        <w:rPr>
          <w:b/>
          <w:sz w:val="26"/>
          <w:szCs w:val="26"/>
          <w:rPrChange w:id="13929" w:author="Le Minh Nghia" w:date="2019-10-09T10:56:00Z">
            <w:rPr>
              <w:b/>
              <w:sz w:val="26"/>
              <w:szCs w:val="26"/>
            </w:rPr>
          </w:rPrChange>
        </w:rPr>
        <w:t xml:space="preserve"> </w:t>
      </w:r>
      <w:proofErr w:type="spellStart"/>
      <w:r w:rsidRPr="00B41112">
        <w:rPr>
          <w:b/>
          <w:sz w:val="26"/>
          <w:szCs w:val="26"/>
          <w:rPrChange w:id="13930" w:author="Le Minh Nghia" w:date="2019-10-09T10:56:00Z">
            <w:rPr>
              <w:b/>
              <w:sz w:val="26"/>
              <w:szCs w:val="26"/>
            </w:rPr>
          </w:rPrChange>
        </w:rPr>
        <w:t>mức</w:t>
      </w:r>
      <w:proofErr w:type="spellEnd"/>
      <w:r w:rsidRPr="00B41112">
        <w:rPr>
          <w:b/>
          <w:sz w:val="26"/>
          <w:szCs w:val="26"/>
          <w:rPrChange w:id="13931" w:author="Le Minh Nghia" w:date="2019-10-09T10:56:00Z">
            <w:rPr>
              <w:b/>
              <w:sz w:val="26"/>
              <w:szCs w:val="26"/>
            </w:rPr>
          </w:rPrChange>
        </w:rPr>
        <w:t xml:space="preserve"> </w:t>
      </w:r>
      <w:proofErr w:type="spellStart"/>
      <w:r w:rsidRPr="00B41112">
        <w:rPr>
          <w:b/>
          <w:sz w:val="26"/>
          <w:szCs w:val="26"/>
          <w:rPrChange w:id="13932" w:author="Le Minh Nghia" w:date="2019-10-09T10:56:00Z">
            <w:rPr>
              <w:b/>
              <w:sz w:val="26"/>
              <w:szCs w:val="26"/>
            </w:rPr>
          </w:rPrChange>
        </w:rPr>
        <w:t>luận</w:t>
      </w:r>
      <w:proofErr w:type="spellEnd"/>
      <w:r w:rsidRPr="00B41112">
        <w:rPr>
          <w:b/>
          <w:sz w:val="26"/>
          <w:szCs w:val="26"/>
          <w:rPrChange w:id="13933" w:author="Le Minh Nghia" w:date="2019-10-09T10:56:00Z">
            <w:rPr>
              <w:b/>
              <w:sz w:val="26"/>
              <w:szCs w:val="26"/>
            </w:rPr>
          </w:rPrChange>
        </w:rPr>
        <w:t xml:space="preserve"> </w:t>
      </w:r>
      <w:proofErr w:type="spellStart"/>
      <w:r w:rsidRPr="00B41112">
        <w:rPr>
          <w:b/>
          <w:sz w:val="26"/>
          <w:szCs w:val="26"/>
          <w:rPrChange w:id="13934" w:author="Le Minh Nghia" w:date="2019-10-09T10:56:00Z">
            <w:rPr>
              <w:b/>
              <w:sz w:val="26"/>
              <w:szCs w:val="26"/>
            </w:rPr>
          </w:rPrChange>
        </w:rPr>
        <w:t>lý</w:t>
      </w:r>
      <w:proofErr w:type="spellEnd"/>
      <w:r w:rsidRPr="00B41112">
        <w:rPr>
          <w:b/>
          <w:sz w:val="26"/>
          <w:szCs w:val="26"/>
          <w:rPrChange w:id="13935" w:author="Le Minh Nghia" w:date="2019-10-09T10:56:00Z">
            <w:rPr>
              <w:b/>
              <w:sz w:val="26"/>
              <w:szCs w:val="26"/>
            </w:rPr>
          </w:rPrChange>
        </w:rPr>
        <w:t xml:space="preserve"> LDM</w:t>
      </w:r>
    </w:p>
    <w:p w:rsidR="0028370D" w:rsidRPr="00B41112" w:rsidRDefault="0028370D" w:rsidP="00345AED">
      <w:pPr>
        <w:pStyle w:val="ListParagraph"/>
        <w:spacing w:line="360" w:lineRule="auto"/>
        <w:ind w:left="1080"/>
        <w:rPr>
          <w:b/>
          <w:sz w:val="26"/>
          <w:szCs w:val="26"/>
          <w:rPrChange w:id="13936" w:author="Le Minh Nghia" w:date="2019-10-09T10:56:00Z">
            <w:rPr>
              <w:b/>
              <w:sz w:val="26"/>
              <w:szCs w:val="26"/>
            </w:rPr>
          </w:rPrChange>
        </w:rPr>
      </w:pPr>
      <w:proofErr w:type="spellStart"/>
      <w:r w:rsidRPr="00B41112">
        <w:rPr>
          <w:b/>
          <w:sz w:val="26"/>
          <w:szCs w:val="26"/>
          <w:rPrChange w:id="13937" w:author="Le Minh Nghia" w:date="2019-10-09T10:56:00Z">
            <w:rPr>
              <w:b/>
              <w:sz w:val="26"/>
              <w:szCs w:val="26"/>
            </w:rPr>
          </w:rPrChange>
        </w:rPr>
        <w:t>Các</w:t>
      </w:r>
      <w:proofErr w:type="spellEnd"/>
      <w:r w:rsidRPr="00B41112">
        <w:rPr>
          <w:b/>
          <w:sz w:val="26"/>
          <w:szCs w:val="26"/>
          <w:rPrChange w:id="13938" w:author="Le Minh Nghia" w:date="2019-10-09T10:56:00Z">
            <w:rPr>
              <w:b/>
              <w:sz w:val="26"/>
              <w:szCs w:val="26"/>
            </w:rPr>
          </w:rPrChange>
        </w:rPr>
        <w:t xml:space="preserve"> </w:t>
      </w:r>
      <w:proofErr w:type="spellStart"/>
      <w:r w:rsidRPr="00B41112">
        <w:rPr>
          <w:b/>
          <w:sz w:val="26"/>
          <w:szCs w:val="26"/>
          <w:rPrChange w:id="13939" w:author="Le Minh Nghia" w:date="2019-10-09T10:56:00Z">
            <w:rPr>
              <w:b/>
              <w:sz w:val="26"/>
              <w:szCs w:val="26"/>
            </w:rPr>
          </w:rPrChange>
        </w:rPr>
        <w:t>bảng</w:t>
      </w:r>
      <w:proofErr w:type="spellEnd"/>
      <w:r w:rsidRPr="00B41112">
        <w:rPr>
          <w:b/>
          <w:sz w:val="26"/>
          <w:szCs w:val="26"/>
          <w:rPrChange w:id="13940" w:author="Le Minh Nghia" w:date="2019-10-09T10:56:00Z">
            <w:rPr>
              <w:b/>
              <w:sz w:val="26"/>
              <w:szCs w:val="26"/>
            </w:rPr>
          </w:rPrChange>
        </w:rPr>
        <w:t xml:space="preserve"> </w:t>
      </w:r>
      <w:proofErr w:type="spellStart"/>
      <w:r w:rsidRPr="00B41112">
        <w:rPr>
          <w:b/>
          <w:sz w:val="26"/>
          <w:szCs w:val="26"/>
          <w:rPrChange w:id="13941" w:author="Le Minh Nghia" w:date="2019-10-09T10:56:00Z">
            <w:rPr>
              <w:b/>
              <w:sz w:val="26"/>
              <w:szCs w:val="26"/>
            </w:rPr>
          </w:rPrChange>
        </w:rPr>
        <w:t>dữ</w:t>
      </w:r>
      <w:proofErr w:type="spellEnd"/>
      <w:r w:rsidRPr="00B41112">
        <w:rPr>
          <w:b/>
          <w:sz w:val="26"/>
          <w:szCs w:val="26"/>
          <w:rPrChange w:id="13942" w:author="Le Minh Nghia" w:date="2019-10-09T10:56:00Z">
            <w:rPr>
              <w:b/>
              <w:sz w:val="26"/>
              <w:szCs w:val="26"/>
            </w:rPr>
          </w:rPrChange>
        </w:rPr>
        <w:t xml:space="preserve"> </w:t>
      </w:r>
      <w:proofErr w:type="spellStart"/>
      <w:r w:rsidRPr="00B41112">
        <w:rPr>
          <w:b/>
          <w:sz w:val="26"/>
          <w:szCs w:val="26"/>
          <w:rPrChange w:id="13943" w:author="Le Minh Nghia" w:date="2019-10-09T10:56:00Z">
            <w:rPr>
              <w:b/>
              <w:sz w:val="26"/>
              <w:szCs w:val="26"/>
            </w:rPr>
          </w:rPrChange>
        </w:rPr>
        <w:t>liệu</w:t>
      </w:r>
      <w:proofErr w:type="spellEnd"/>
    </w:p>
    <w:p w:rsidR="0028370D" w:rsidRPr="00B41112" w:rsidRDefault="0028370D" w:rsidP="00345AED">
      <w:pPr>
        <w:pStyle w:val="ListParagraph"/>
        <w:spacing w:line="360" w:lineRule="auto"/>
        <w:ind w:left="1080"/>
        <w:rPr>
          <w:sz w:val="26"/>
          <w:szCs w:val="26"/>
          <w:rPrChange w:id="13944" w:author="Le Minh Nghia" w:date="2019-10-09T10:56:00Z">
            <w:rPr>
              <w:sz w:val="26"/>
              <w:szCs w:val="26"/>
            </w:rPr>
          </w:rPrChange>
        </w:rPr>
      </w:pPr>
      <w:r w:rsidRPr="00B41112">
        <w:rPr>
          <w:b/>
          <w:sz w:val="26"/>
          <w:szCs w:val="26"/>
          <w:rPrChange w:id="13945" w:author="Le Minh Nghia" w:date="2019-10-09T10:56:00Z">
            <w:rPr>
              <w:b/>
              <w:sz w:val="26"/>
              <w:szCs w:val="26"/>
            </w:rPr>
          </w:rPrChange>
        </w:rPr>
        <w:t>Academies</w:t>
      </w:r>
      <w:ins w:id="13946" w:author="Le Minh Nghia" w:date="2019-10-09T10:11:00Z">
        <w:r w:rsidR="001C0C90" w:rsidRPr="00B41112">
          <w:rPr>
            <w:b/>
            <w:sz w:val="26"/>
            <w:szCs w:val="26"/>
            <w:rPrChange w:id="13947" w:author="Le Minh Nghia" w:date="2019-10-09T10:56:00Z">
              <w:rPr>
                <w:b/>
                <w:sz w:val="26"/>
                <w:szCs w:val="26"/>
              </w:rPr>
            </w:rPrChange>
          </w:rPr>
          <w:t xml:space="preserve"> </w:t>
        </w:r>
      </w:ins>
      <w:r w:rsidRPr="00B41112">
        <w:rPr>
          <w:b/>
          <w:sz w:val="26"/>
          <w:szCs w:val="26"/>
          <w:rPrChange w:id="13948" w:author="Le Minh Nghia" w:date="2019-10-09T10:56:00Z">
            <w:rPr>
              <w:b/>
              <w:sz w:val="26"/>
              <w:szCs w:val="26"/>
            </w:rPr>
          </w:rPrChange>
        </w:rPr>
        <w:t>(</w:t>
      </w:r>
      <w:proofErr w:type="spellStart"/>
      <w:r w:rsidRPr="00B41112">
        <w:rPr>
          <w:sz w:val="26"/>
          <w:szCs w:val="26"/>
          <w:rPrChange w:id="13949" w:author="Le Minh Nghia" w:date="2019-10-09T10:56:00Z">
            <w:rPr>
              <w:sz w:val="26"/>
              <w:szCs w:val="26"/>
            </w:rPr>
          </w:rPrChange>
        </w:rPr>
        <w:t>academy_id</w:t>
      </w:r>
      <w:proofErr w:type="spellEnd"/>
      <w:r w:rsidRPr="00B41112">
        <w:rPr>
          <w:sz w:val="26"/>
          <w:szCs w:val="26"/>
          <w:rPrChange w:id="13950" w:author="Le Minh Nghia" w:date="2019-10-09T10:56:00Z">
            <w:rPr>
              <w:sz w:val="26"/>
              <w:szCs w:val="26"/>
            </w:rPr>
          </w:rPrChange>
        </w:rPr>
        <w:t>,</w:t>
      </w:r>
      <w:r w:rsidR="00612349" w:rsidRPr="00B41112">
        <w:rPr>
          <w:sz w:val="26"/>
          <w:szCs w:val="26"/>
          <w:rPrChange w:id="13951" w:author="Le Minh Nghia" w:date="2019-10-09T10:56:00Z">
            <w:rPr>
              <w:sz w:val="26"/>
              <w:szCs w:val="26"/>
            </w:rPr>
          </w:rPrChange>
        </w:rPr>
        <w:t xml:space="preserve"> </w:t>
      </w:r>
      <w:proofErr w:type="spellStart"/>
      <w:r w:rsidRPr="00B41112">
        <w:rPr>
          <w:sz w:val="26"/>
          <w:szCs w:val="26"/>
          <w:rPrChange w:id="13952" w:author="Le Minh Nghia" w:date="2019-10-09T10:56:00Z">
            <w:rPr>
              <w:sz w:val="26"/>
              <w:szCs w:val="26"/>
            </w:rPr>
          </w:rPrChange>
        </w:rPr>
        <w:t>academy_code</w:t>
      </w:r>
      <w:proofErr w:type="spellEnd"/>
      <w:r w:rsidRPr="00B41112">
        <w:rPr>
          <w:sz w:val="26"/>
          <w:szCs w:val="26"/>
          <w:rPrChange w:id="13953" w:author="Le Minh Nghia" w:date="2019-10-09T10:56:00Z">
            <w:rPr>
              <w:sz w:val="26"/>
              <w:szCs w:val="26"/>
            </w:rPr>
          </w:rPrChange>
        </w:rPr>
        <w:t>,</w:t>
      </w:r>
      <w:ins w:id="13954" w:author="Le Minh Nghia" w:date="2019-10-09T10:12:00Z">
        <w:r w:rsidR="001C0C90" w:rsidRPr="00B41112">
          <w:rPr>
            <w:sz w:val="26"/>
            <w:szCs w:val="26"/>
            <w:rPrChange w:id="13955" w:author="Le Minh Nghia" w:date="2019-10-09T10:56:00Z">
              <w:rPr>
                <w:sz w:val="26"/>
                <w:szCs w:val="26"/>
              </w:rPr>
            </w:rPrChange>
          </w:rPr>
          <w:t xml:space="preserve"> </w:t>
        </w:r>
      </w:ins>
      <w:proofErr w:type="spellStart"/>
      <w:r w:rsidRPr="00B41112">
        <w:rPr>
          <w:sz w:val="26"/>
          <w:szCs w:val="26"/>
          <w:rPrChange w:id="13956" w:author="Le Minh Nghia" w:date="2019-10-09T10:56:00Z">
            <w:rPr>
              <w:sz w:val="26"/>
              <w:szCs w:val="26"/>
            </w:rPr>
          </w:rPrChange>
        </w:rPr>
        <w:t>academy_name</w:t>
      </w:r>
      <w:proofErr w:type="spellEnd"/>
      <w:r w:rsidRPr="00B41112">
        <w:rPr>
          <w:sz w:val="26"/>
          <w:szCs w:val="26"/>
          <w:rPrChange w:id="13957" w:author="Le Minh Nghia" w:date="2019-10-09T10:56:00Z">
            <w:rPr>
              <w:sz w:val="26"/>
              <w:szCs w:val="26"/>
            </w:rPr>
          </w:rPrChange>
        </w:rPr>
        <w:t>,</w:t>
      </w:r>
      <w:ins w:id="13958" w:author="Le Minh Nghia" w:date="2019-10-09T10:12:00Z">
        <w:r w:rsidR="001C0C90" w:rsidRPr="00B41112">
          <w:rPr>
            <w:sz w:val="26"/>
            <w:szCs w:val="26"/>
            <w:rPrChange w:id="13959" w:author="Le Minh Nghia" w:date="2019-10-09T10:56:00Z">
              <w:rPr>
                <w:sz w:val="26"/>
                <w:szCs w:val="26"/>
              </w:rPr>
            </w:rPrChange>
          </w:rPr>
          <w:t xml:space="preserve"> </w:t>
        </w:r>
      </w:ins>
      <w:proofErr w:type="spellStart"/>
      <w:r w:rsidRPr="00B41112">
        <w:rPr>
          <w:sz w:val="26"/>
          <w:szCs w:val="26"/>
          <w:rPrChange w:id="13960" w:author="Le Minh Nghia" w:date="2019-10-09T10:56:00Z">
            <w:rPr>
              <w:sz w:val="26"/>
              <w:szCs w:val="26"/>
            </w:rPr>
          </w:rPrChange>
        </w:rPr>
        <w:t>academy_description</w:t>
      </w:r>
      <w:proofErr w:type="spellEnd"/>
      <w:r w:rsidR="00612349" w:rsidRPr="00B41112">
        <w:rPr>
          <w:sz w:val="26"/>
          <w:szCs w:val="26"/>
          <w:rPrChange w:id="13961"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3962" w:author="Le Minh Nghia" w:date="2019-10-09T10:56:00Z">
            <w:rPr>
              <w:sz w:val="26"/>
              <w:szCs w:val="26"/>
            </w:rPr>
          </w:rPrChange>
        </w:rPr>
      </w:pPr>
      <w:r w:rsidRPr="00B41112">
        <w:rPr>
          <w:b/>
          <w:sz w:val="26"/>
          <w:szCs w:val="26"/>
          <w:rPrChange w:id="13963" w:author="Le Minh Nghia" w:date="2019-10-09T10:56:00Z">
            <w:rPr>
              <w:b/>
              <w:sz w:val="26"/>
              <w:szCs w:val="26"/>
            </w:rPr>
          </w:rPrChange>
        </w:rPr>
        <w:t>Classes</w:t>
      </w:r>
      <w:ins w:id="13964" w:author="Le Minh Nghia" w:date="2019-10-09T10:11:00Z">
        <w:r w:rsidR="001C0C90" w:rsidRPr="00B41112">
          <w:rPr>
            <w:b/>
            <w:sz w:val="26"/>
            <w:szCs w:val="26"/>
            <w:rPrChange w:id="13965" w:author="Le Minh Nghia" w:date="2019-10-09T10:56:00Z">
              <w:rPr>
                <w:b/>
                <w:sz w:val="26"/>
                <w:szCs w:val="26"/>
              </w:rPr>
            </w:rPrChange>
          </w:rPr>
          <w:t xml:space="preserve"> </w:t>
        </w:r>
      </w:ins>
      <w:r w:rsidR="00612349" w:rsidRPr="00B41112">
        <w:rPr>
          <w:sz w:val="26"/>
          <w:szCs w:val="26"/>
          <w:rPrChange w:id="13966" w:author="Le Minh Nghia" w:date="2019-10-09T10:56:00Z">
            <w:rPr>
              <w:sz w:val="26"/>
              <w:szCs w:val="26"/>
            </w:rPr>
          </w:rPrChange>
        </w:rPr>
        <w:t>(</w:t>
      </w:r>
      <w:proofErr w:type="spellStart"/>
      <w:r w:rsidR="00612349" w:rsidRPr="00B41112">
        <w:rPr>
          <w:sz w:val="26"/>
          <w:szCs w:val="26"/>
          <w:rPrChange w:id="13967" w:author="Le Minh Nghia" w:date="2019-10-09T10:56:00Z">
            <w:rPr>
              <w:sz w:val="26"/>
              <w:szCs w:val="26"/>
            </w:rPr>
          </w:rPrChange>
        </w:rPr>
        <w:t>class_id</w:t>
      </w:r>
      <w:proofErr w:type="spellEnd"/>
      <w:r w:rsidR="00612349" w:rsidRPr="00B41112">
        <w:rPr>
          <w:sz w:val="26"/>
          <w:szCs w:val="26"/>
          <w:rPrChange w:id="13968" w:author="Le Minh Nghia" w:date="2019-10-09T10:56:00Z">
            <w:rPr>
              <w:sz w:val="26"/>
              <w:szCs w:val="26"/>
            </w:rPr>
          </w:rPrChange>
        </w:rPr>
        <w:t xml:space="preserve">, </w:t>
      </w:r>
      <w:proofErr w:type="spellStart"/>
      <w:r w:rsidR="00612349" w:rsidRPr="00B41112">
        <w:rPr>
          <w:sz w:val="26"/>
          <w:szCs w:val="26"/>
          <w:rPrChange w:id="13969" w:author="Le Minh Nghia" w:date="2019-10-09T10:56:00Z">
            <w:rPr>
              <w:sz w:val="26"/>
              <w:szCs w:val="26"/>
            </w:rPr>
          </w:rPrChange>
        </w:rPr>
        <w:t>class_code</w:t>
      </w:r>
      <w:proofErr w:type="spellEnd"/>
      <w:r w:rsidR="00612349" w:rsidRPr="00B41112">
        <w:rPr>
          <w:sz w:val="26"/>
          <w:szCs w:val="26"/>
          <w:rPrChange w:id="13970" w:author="Le Minh Nghia" w:date="2019-10-09T10:56:00Z">
            <w:rPr>
              <w:sz w:val="26"/>
              <w:szCs w:val="26"/>
            </w:rPr>
          </w:rPrChange>
        </w:rPr>
        <w:t>,</w:t>
      </w:r>
      <w:ins w:id="13971" w:author="Le Minh Nghia" w:date="2019-10-09T10:12:00Z">
        <w:r w:rsidR="001C0C90" w:rsidRPr="00B41112">
          <w:rPr>
            <w:sz w:val="26"/>
            <w:szCs w:val="26"/>
            <w:rPrChange w:id="13972" w:author="Le Minh Nghia" w:date="2019-10-09T10:56:00Z">
              <w:rPr>
                <w:sz w:val="26"/>
                <w:szCs w:val="26"/>
              </w:rPr>
            </w:rPrChange>
          </w:rPr>
          <w:t xml:space="preserve"> </w:t>
        </w:r>
      </w:ins>
      <w:proofErr w:type="spellStart"/>
      <w:r w:rsidR="00612349" w:rsidRPr="00B41112">
        <w:rPr>
          <w:sz w:val="26"/>
          <w:szCs w:val="26"/>
          <w:rPrChange w:id="13973" w:author="Le Minh Nghia" w:date="2019-10-09T10:56:00Z">
            <w:rPr>
              <w:sz w:val="26"/>
              <w:szCs w:val="26"/>
            </w:rPr>
          </w:rPrChange>
        </w:rPr>
        <w:t>class_name</w:t>
      </w:r>
      <w:proofErr w:type="spellEnd"/>
      <w:r w:rsidR="00612349" w:rsidRPr="00B41112">
        <w:rPr>
          <w:sz w:val="26"/>
          <w:szCs w:val="26"/>
          <w:rPrChange w:id="13974" w:author="Le Minh Nghia" w:date="2019-10-09T10:56:00Z">
            <w:rPr>
              <w:sz w:val="26"/>
              <w:szCs w:val="26"/>
            </w:rPr>
          </w:rPrChange>
        </w:rPr>
        <w:t>,</w:t>
      </w:r>
      <w:ins w:id="13975" w:author="Le Minh Nghia" w:date="2019-10-09T10:12:00Z">
        <w:r w:rsidR="001C0C90" w:rsidRPr="00B41112">
          <w:rPr>
            <w:sz w:val="26"/>
            <w:szCs w:val="26"/>
            <w:rPrChange w:id="13976" w:author="Le Minh Nghia" w:date="2019-10-09T10:56:00Z">
              <w:rPr>
                <w:sz w:val="26"/>
                <w:szCs w:val="26"/>
              </w:rPr>
            </w:rPrChange>
          </w:rPr>
          <w:t xml:space="preserve"> </w:t>
        </w:r>
      </w:ins>
      <w:proofErr w:type="spellStart"/>
      <w:r w:rsidR="00612349" w:rsidRPr="00B41112">
        <w:rPr>
          <w:sz w:val="26"/>
          <w:szCs w:val="26"/>
          <w:rPrChange w:id="13977" w:author="Le Minh Nghia" w:date="2019-10-09T10:56:00Z">
            <w:rPr>
              <w:sz w:val="26"/>
              <w:szCs w:val="26"/>
            </w:rPr>
          </w:rPrChange>
        </w:rPr>
        <w:t>class_begin</w:t>
      </w:r>
      <w:proofErr w:type="spellEnd"/>
      <w:r w:rsidR="00612349" w:rsidRPr="00B41112">
        <w:rPr>
          <w:sz w:val="26"/>
          <w:szCs w:val="26"/>
          <w:rPrChange w:id="13978" w:author="Le Minh Nghia" w:date="2019-10-09T10:56:00Z">
            <w:rPr>
              <w:sz w:val="26"/>
              <w:szCs w:val="26"/>
            </w:rPr>
          </w:rPrChange>
        </w:rPr>
        <w:t>,</w:t>
      </w:r>
      <w:ins w:id="13979" w:author="Le Minh Nghia" w:date="2019-10-09T10:12:00Z">
        <w:r w:rsidR="001C0C90" w:rsidRPr="00B41112">
          <w:rPr>
            <w:sz w:val="26"/>
            <w:szCs w:val="26"/>
            <w:rPrChange w:id="13980" w:author="Le Minh Nghia" w:date="2019-10-09T10:56:00Z">
              <w:rPr>
                <w:sz w:val="26"/>
                <w:szCs w:val="26"/>
              </w:rPr>
            </w:rPrChange>
          </w:rPr>
          <w:t xml:space="preserve"> </w:t>
        </w:r>
      </w:ins>
      <w:proofErr w:type="spellStart"/>
      <w:r w:rsidR="00612349" w:rsidRPr="00B41112">
        <w:rPr>
          <w:sz w:val="26"/>
          <w:szCs w:val="26"/>
          <w:rPrChange w:id="13981" w:author="Le Minh Nghia" w:date="2019-10-09T10:56:00Z">
            <w:rPr>
              <w:sz w:val="26"/>
              <w:szCs w:val="26"/>
            </w:rPr>
          </w:rPrChange>
        </w:rPr>
        <w:t>class_end</w:t>
      </w:r>
      <w:proofErr w:type="spellEnd"/>
      <w:r w:rsidR="00612349" w:rsidRPr="00B41112">
        <w:rPr>
          <w:sz w:val="26"/>
          <w:szCs w:val="26"/>
          <w:rPrChange w:id="13982" w:author="Le Minh Nghia" w:date="2019-10-09T10:56:00Z">
            <w:rPr>
              <w:sz w:val="26"/>
              <w:szCs w:val="26"/>
            </w:rPr>
          </w:rPrChange>
        </w:rPr>
        <w:t>,</w:t>
      </w:r>
      <w:ins w:id="13983" w:author="Le Minh Nghia" w:date="2019-10-09T10:12:00Z">
        <w:r w:rsidR="001C0C90" w:rsidRPr="00B41112">
          <w:rPr>
            <w:sz w:val="26"/>
            <w:szCs w:val="26"/>
            <w:rPrChange w:id="13984" w:author="Le Minh Nghia" w:date="2019-10-09T10:56:00Z">
              <w:rPr>
                <w:sz w:val="26"/>
                <w:szCs w:val="26"/>
              </w:rPr>
            </w:rPrChange>
          </w:rPr>
          <w:t xml:space="preserve"> </w:t>
        </w:r>
      </w:ins>
      <w:proofErr w:type="spellStart"/>
      <w:r w:rsidR="00612349" w:rsidRPr="00B41112">
        <w:rPr>
          <w:sz w:val="26"/>
          <w:szCs w:val="26"/>
          <w:rPrChange w:id="13985" w:author="Le Minh Nghia" w:date="2019-10-09T10:56:00Z">
            <w:rPr>
              <w:sz w:val="26"/>
              <w:szCs w:val="26"/>
            </w:rPr>
          </w:rPrChange>
        </w:rPr>
        <w:t>major_id</w:t>
      </w:r>
      <w:proofErr w:type="spellEnd"/>
      <w:r w:rsidR="00612349" w:rsidRPr="00B41112">
        <w:rPr>
          <w:sz w:val="26"/>
          <w:szCs w:val="26"/>
          <w:rPrChange w:id="13986" w:author="Le Minh Nghia" w:date="2019-10-09T10:56:00Z">
            <w:rPr>
              <w:sz w:val="26"/>
              <w:szCs w:val="26"/>
            </w:rPr>
          </w:rPrChange>
        </w:rPr>
        <w:t>,</w:t>
      </w:r>
      <w:ins w:id="13987" w:author="Le Minh Nghia" w:date="2019-10-09T10:12:00Z">
        <w:r w:rsidR="001C0C90" w:rsidRPr="00B41112">
          <w:rPr>
            <w:sz w:val="26"/>
            <w:szCs w:val="26"/>
            <w:rPrChange w:id="13988" w:author="Le Minh Nghia" w:date="2019-10-09T10:56:00Z">
              <w:rPr>
                <w:sz w:val="26"/>
                <w:szCs w:val="26"/>
              </w:rPr>
            </w:rPrChange>
          </w:rPr>
          <w:t xml:space="preserve"> </w:t>
        </w:r>
      </w:ins>
      <w:proofErr w:type="spellStart"/>
      <w:r w:rsidR="00612349" w:rsidRPr="00B41112">
        <w:rPr>
          <w:sz w:val="26"/>
          <w:szCs w:val="26"/>
          <w:rPrChange w:id="13989" w:author="Le Minh Nghia" w:date="2019-10-09T10:56:00Z">
            <w:rPr>
              <w:sz w:val="26"/>
              <w:szCs w:val="26"/>
            </w:rPr>
          </w:rPrChange>
        </w:rPr>
        <w:t>major_branch_id</w:t>
      </w:r>
      <w:proofErr w:type="spellEnd"/>
      <w:r w:rsidR="00612349" w:rsidRPr="00B41112">
        <w:rPr>
          <w:sz w:val="26"/>
          <w:szCs w:val="26"/>
          <w:rPrChange w:id="13990"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3991" w:author="Le Minh Nghia" w:date="2019-10-09T10:56:00Z">
            <w:rPr>
              <w:sz w:val="26"/>
              <w:szCs w:val="26"/>
            </w:rPr>
          </w:rPrChange>
        </w:rPr>
      </w:pPr>
      <w:proofErr w:type="spellStart"/>
      <w:r w:rsidRPr="00B41112">
        <w:rPr>
          <w:b/>
          <w:sz w:val="26"/>
          <w:szCs w:val="26"/>
          <w:rPrChange w:id="13992" w:author="Le Minh Nghia" w:date="2019-10-09T10:56:00Z">
            <w:rPr>
              <w:b/>
              <w:sz w:val="26"/>
              <w:szCs w:val="26"/>
            </w:rPr>
          </w:rPrChange>
        </w:rPr>
        <w:t>Class_users</w:t>
      </w:r>
      <w:proofErr w:type="spellEnd"/>
      <w:ins w:id="13993" w:author="Le Minh Nghia" w:date="2019-10-09T10:12:00Z">
        <w:r w:rsidR="001C0C90" w:rsidRPr="00B41112">
          <w:rPr>
            <w:b/>
            <w:sz w:val="26"/>
            <w:szCs w:val="26"/>
            <w:rPrChange w:id="13994" w:author="Le Minh Nghia" w:date="2019-10-09T10:56:00Z">
              <w:rPr>
                <w:b/>
                <w:sz w:val="26"/>
                <w:szCs w:val="26"/>
              </w:rPr>
            </w:rPrChange>
          </w:rPr>
          <w:t xml:space="preserve"> </w:t>
        </w:r>
      </w:ins>
      <w:r w:rsidR="00612349" w:rsidRPr="00B41112">
        <w:rPr>
          <w:sz w:val="26"/>
          <w:szCs w:val="26"/>
          <w:rPrChange w:id="13995" w:author="Le Minh Nghia" w:date="2019-10-09T10:56:00Z">
            <w:rPr>
              <w:sz w:val="26"/>
              <w:szCs w:val="26"/>
            </w:rPr>
          </w:rPrChange>
        </w:rPr>
        <w:t>(</w:t>
      </w:r>
      <w:proofErr w:type="spellStart"/>
      <w:r w:rsidR="00612349" w:rsidRPr="00B41112">
        <w:rPr>
          <w:sz w:val="26"/>
          <w:szCs w:val="26"/>
          <w:rPrChange w:id="13996" w:author="Le Minh Nghia" w:date="2019-10-09T10:56:00Z">
            <w:rPr>
              <w:sz w:val="26"/>
              <w:szCs w:val="26"/>
            </w:rPr>
          </w:rPrChange>
        </w:rPr>
        <w:t>class_users_id</w:t>
      </w:r>
      <w:proofErr w:type="spellEnd"/>
      <w:r w:rsidR="00612349" w:rsidRPr="00B41112">
        <w:rPr>
          <w:sz w:val="26"/>
          <w:szCs w:val="26"/>
          <w:rPrChange w:id="13997" w:author="Le Minh Nghia" w:date="2019-10-09T10:56:00Z">
            <w:rPr>
              <w:sz w:val="26"/>
              <w:szCs w:val="26"/>
            </w:rPr>
          </w:rPrChange>
        </w:rPr>
        <w:t>,</w:t>
      </w:r>
      <w:ins w:id="13998" w:author="Le Minh Nghia" w:date="2019-10-09T10:12:00Z">
        <w:r w:rsidR="001C0C90" w:rsidRPr="00B41112">
          <w:rPr>
            <w:sz w:val="26"/>
            <w:szCs w:val="26"/>
            <w:rPrChange w:id="13999" w:author="Le Minh Nghia" w:date="2019-10-09T10:56:00Z">
              <w:rPr>
                <w:sz w:val="26"/>
                <w:szCs w:val="26"/>
              </w:rPr>
            </w:rPrChange>
          </w:rPr>
          <w:t xml:space="preserve"> </w:t>
        </w:r>
      </w:ins>
      <w:proofErr w:type="spellStart"/>
      <w:r w:rsidR="00612349" w:rsidRPr="00B41112">
        <w:rPr>
          <w:sz w:val="26"/>
          <w:szCs w:val="26"/>
          <w:rPrChange w:id="14000" w:author="Le Minh Nghia" w:date="2019-10-09T10:56:00Z">
            <w:rPr>
              <w:sz w:val="26"/>
              <w:szCs w:val="26"/>
            </w:rPr>
          </w:rPrChange>
        </w:rPr>
        <w:t>class_id</w:t>
      </w:r>
      <w:proofErr w:type="spellEnd"/>
      <w:r w:rsidR="00612349" w:rsidRPr="00B41112">
        <w:rPr>
          <w:sz w:val="26"/>
          <w:szCs w:val="26"/>
          <w:rPrChange w:id="14001" w:author="Le Minh Nghia" w:date="2019-10-09T10:56:00Z">
            <w:rPr>
              <w:sz w:val="26"/>
              <w:szCs w:val="26"/>
            </w:rPr>
          </w:rPrChange>
        </w:rPr>
        <w:t>,</w:t>
      </w:r>
      <w:ins w:id="14002" w:author="Le Minh Nghia" w:date="2019-10-09T10:12:00Z">
        <w:r w:rsidR="001C0C90" w:rsidRPr="00B41112">
          <w:rPr>
            <w:sz w:val="26"/>
            <w:szCs w:val="26"/>
            <w:rPrChange w:id="14003" w:author="Le Minh Nghia" w:date="2019-10-09T10:56:00Z">
              <w:rPr>
                <w:sz w:val="26"/>
                <w:szCs w:val="26"/>
              </w:rPr>
            </w:rPrChange>
          </w:rPr>
          <w:t xml:space="preserve"> </w:t>
        </w:r>
      </w:ins>
      <w:proofErr w:type="spellStart"/>
      <w:r w:rsidR="00612349" w:rsidRPr="00B41112">
        <w:rPr>
          <w:sz w:val="26"/>
          <w:szCs w:val="26"/>
          <w:rPrChange w:id="14004" w:author="Le Minh Nghia" w:date="2019-10-09T10:56:00Z">
            <w:rPr>
              <w:sz w:val="26"/>
              <w:szCs w:val="26"/>
            </w:rPr>
          </w:rPrChange>
        </w:rPr>
        <w:t>user_id</w:t>
      </w:r>
      <w:proofErr w:type="spellEnd"/>
      <w:r w:rsidR="00612349" w:rsidRPr="00B41112">
        <w:rPr>
          <w:sz w:val="26"/>
          <w:szCs w:val="26"/>
          <w:rPrChange w:id="14005" w:author="Le Minh Nghia" w:date="2019-10-09T10:56:00Z">
            <w:rPr>
              <w:sz w:val="26"/>
              <w:szCs w:val="26"/>
            </w:rPr>
          </w:rPrChange>
        </w:rPr>
        <w:t>,</w:t>
      </w:r>
      <w:ins w:id="14006" w:author="Le Minh Nghia" w:date="2019-10-09T10:12:00Z">
        <w:r w:rsidR="001C0C90" w:rsidRPr="00B41112">
          <w:rPr>
            <w:sz w:val="26"/>
            <w:szCs w:val="26"/>
            <w:rPrChange w:id="14007" w:author="Le Minh Nghia" w:date="2019-10-09T10:56:00Z">
              <w:rPr>
                <w:sz w:val="26"/>
                <w:szCs w:val="26"/>
              </w:rPr>
            </w:rPrChange>
          </w:rPr>
          <w:t xml:space="preserve"> </w:t>
        </w:r>
      </w:ins>
      <w:proofErr w:type="spellStart"/>
      <w:r w:rsidR="00612349" w:rsidRPr="00B41112">
        <w:rPr>
          <w:sz w:val="26"/>
          <w:szCs w:val="26"/>
          <w:rPrChange w:id="14008" w:author="Le Minh Nghia" w:date="2019-10-09T10:56:00Z">
            <w:rPr>
              <w:sz w:val="26"/>
              <w:szCs w:val="26"/>
            </w:rPr>
          </w:rPrChange>
        </w:rPr>
        <w:t>class_user_accountability</w:t>
      </w:r>
      <w:proofErr w:type="spellEnd"/>
      <w:r w:rsidR="00612349" w:rsidRPr="00B41112">
        <w:rPr>
          <w:sz w:val="26"/>
          <w:szCs w:val="26"/>
          <w:rPrChange w:id="14009"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010" w:author="Le Minh Nghia" w:date="2019-10-09T10:56:00Z">
            <w:rPr>
              <w:sz w:val="26"/>
              <w:szCs w:val="26"/>
            </w:rPr>
          </w:rPrChange>
        </w:rPr>
      </w:pPr>
      <w:r w:rsidRPr="00B41112">
        <w:rPr>
          <w:b/>
          <w:sz w:val="26"/>
          <w:szCs w:val="26"/>
          <w:rPrChange w:id="14011" w:author="Le Minh Nghia" w:date="2019-10-09T10:56:00Z">
            <w:rPr>
              <w:b/>
              <w:sz w:val="26"/>
              <w:szCs w:val="26"/>
            </w:rPr>
          </w:rPrChange>
        </w:rPr>
        <w:t>Majors</w:t>
      </w:r>
      <w:ins w:id="14012" w:author="Le Minh Nghia" w:date="2019-10-09T10:12:00Z">
        <w:r w:rsidR="001C0C90" w:rsidRPr="00B41112">
          <w:rPr>
            <w:b/>
            <w:sz w:val="26"/>
            <w:szCs w:val="26"/>
            <w:rPrChange w:id="14013" w:author="Le Minh Nghia" w:date="2019-10-09T10:56:00Z">
              <w:rPr>
                <w:b/>
                <w:sz w:val="26"/>
                <w:szCs w:val="26"/>
              </w:rPr>
            </w:rPrChange>
          </w:rPr>
          <w:t xml:space="preserve"> </w:t>
        </w:r>
      </w:ins>
      <w:r w:rsidR="00612349" w:rsidRPr="00B41112">
        <w:rPr>
          <w:sz w:val="26"/>
          <w:szCs w:val="26"/>
          <w:rPrChange w:id="14014" w:author="Le Minh Nghia" w:date="2019-10-09T10:56:00Z">
            <w:rPr>
              <w:sz w:val="26"/>
              <w:szCs w:val="26"/>
            </w:rPr>
          </w:rPrChange>
        </w:rPr>
        <w:t>(</w:t>
      </w:r>
      <w:proofErr w:type="spellStart"/>
      <w:r w:rsidR="00612349" w:rsidRPr="00B41112">
        <w:rPr>
          <w:sz w:val="26"/>
          <w:szCs w:val="26"/>
          <w:rPrChange w:id="14015" w:author="Le Minh Nghia" w:date="2019-10-09T10:56:00Z">
            <w:rPr>
              <w:sz w:val="26"/>
              <w:szCs w:val="26"/>
            </w:rPr>
          </w:rPrChange>
        </w:rPr>
        <w:t>major_id</w:t>
      </w:r>
      <w:proofErr w:type="spellEnd"/>
      <w:r w:rsidR="00612349" w:rsidRPr="00B41112">
        <w:rPr>
          <w:sz w:val="26"/>
          <w:szCs w:val="26"/>
          <w:rPrChange w:id="14016" w:author="Le Minh Nghia" w:date="2019-10-09T10:56:00Z">
            <w:rPr>
              <w:sz w:val="26"/>
              <w:szCs w:val="26"/>
            </w:rPr>
          </w:rPrChange>
        </w:rPr>
        <w:t xml:space="preserve">, </w:t>
      </w:r>
      <w:proofErr w:type="spellStart"/>
      <w:r w:rsidR="00612349" w:rsidRPr="00B41112">
        <w:rPr>
          <w:sz w:val="26"/>
          <w:szCs w:val="26"/>
          <w:rPrChange w:id="14017" w:author="Le Minh Nghia" w:date="2019-10-09T10:56:00Z">
            <w:rPr>
              <w:sz w:val="26"/>
              <w:szCs w:val="26"/>
            </w:rPr>
          </w:rPrChange>
        </w:rPr>
        <w:t>major_code</w:t>
      </w:r>
      <w:proofErr w:type="spellEnd"/>
      <w:r w:rsidR="00612349" w:rsidRPr="00B41112">
        <w:rPr>
          <w:sz w:val="26"/>
          <w:szCs w:val="26"/>
          <w:rPrChange w:id="14018" w:author="Le Minh Nghia" w:date="2019-10-09T10:56:00Z">
            <w:rPr>
              <w:sz w:val="26"/>
              <w:szCs w:val="26"/>
            </w:rPr>
          </w:rPrChange>
        </w:rPr>
        <w:t>,</w:t>
      </w:r>
      <w:ins w:id="14019" w:author="Le Minh Nghia" w:date="2019-10-09T10:12:00Z">
        <w:r w:rsidR="001C0C90" w:rsidRPr="00B41112">
          <w:rPr>
            <w:sz w:val="26"/>
            <w:szCs w:val="26"/>
            <w:rPrChange w:id="14020" w:author="Le Minh Nghia" w:date="2019-10-09T10:56:00Z">
              <w:rPr>
                <w:sz w:val="26"/>
                <w:szCs w:val="26"/>
              </w:rPr>
            </w:rPrChange>
          </w:rPr>
          <w:t xml:space="preserve"> </w:t>
        </w:r>
      </w:ins>
      <w:proofErr w:type="spellStart"/>
      <w:r w:rsidR="00612349" w:rsidRPr="00B41112">
        <w:rPr>
          <w:sz w:val="26"/>
          <w:szCs w:val="26"/>
          <w:rPrChange w:id="14021" w:author="Le Minh Nghia" w:date="2019-10-09T10:56:00Z">
            <w:rPr>
              <w:sz w:val="26"/>
              <w:szCs w:val="26"/>
            </w:rPr>
          </w:rPrChange>
        </w:rPr>
        <w:t>major_name</w:t>
      </w:r>
      <w:proofErr w:type="spellEnd"/>
      <w:r w:rsidR="00612349" w:rsidRPr="00B41112">
        <w:rPr>
          <w:sz w:val="26"/>
          <w:szCs w:val="26"/>
          <w:rPrChange w:id="14022" w:author="Le Minh Nghia" w:date="2019-10-09T10:56:00Z">
            <w:rPr>
              <w:sz w:val="26"/>
              <w:szCs w:val="26"/>
            </w:rPr>
          </w:rPrChange>
        </w:rPr>
        <w:t>,</w:t>
      </w:r>
      <w:ins w:id="14023" w:author="Le Minh Nghia" w:date="2019-10-09T10:12:00Z">
        <w:r w:rsidR="001C0C90" w:rsidRPr="00B41112">
          <w:rPr>
            <w:sz w:val="26"/>
            <w:szCs w:val="26"/>
            <w:rPrChange w:id="14024" w:author="Le Minh Nghia" w:date="2019-10-09T10:56:00Z">
              <w:rPr>
                <w:sz w:val="26"/>
                <w:szCs w:val="26"/>
              </w:rPr>
            </w:rPrChange>
          </w:rPr>
          <w:t xml:space="preserve"> </w:t>
        </w:r>
      </w:ins>
      <w:proofErr w:type="spellStart"/>
      <w:r w:rsidR="00612349" w:rsidRPr="00B41112">
        <w:rPr>
          <w:sz w:val="26"/>
          <w:szCs w:val="26"/>
          <w:rPrChange w:id="14025" w:author="Le Minh Nghia" w:date="2019-10-09T10:56:00Z">
            <w:rPr>
              <w:sz w:val="26"/>
              <w:szCs w:val="26"/>
            </w:rPr>
          </w:rPrChange>
        </w:rPr>
        <w:t>major_description</w:t>
      </w:r>
      <w:proofErr w:type="spellEnd"/>
      <w:r w:rsidR="00612349" w:rsidRPr="00B41112">
        <w:rPr>
          <w:sz w:val="26"/>
          <w:szCs w:val="26"/>
          <w:rPrChange w:id="14026" w:author="Le Minh Nghia" w:date="2019-10-09T10:56:00Z">
            <w:rPr>
              <w:sz w:val="26"/>
              <w:szCs w:val="26"/>
            </w:rPr>
          </w:rPrChange>
        </w:rPr>
        <w:t>,</w:t>
      </w:r>
      <w:ins w:id="14027" w:author="Le Minh Nghia" w:date="2019-10-09T10:12:00Z">
        <w:r w:rsidR="001C0C90" w:rsidRPr="00B41112">
          <w:rPr>
            <w:sz w:val="26"/>
            <w:szCs w:val="26"/>
            <w:rPrChange w:id="14028" w:author="Le Minh Nghia" w:date="2019-10-09T10:56:00Z">
              <w:rPr>
                <w:sz w:val="26"/>
                <w:szCs w:val="26"/>
              </w:rPr>
            </w:rPrChange>
          </w:rPr>
          <w:t xml:space="preserve"> </w:t>
        </w:r>
      </w:ins>
      <w:proofErr w:type="spellStart"/>
      <w:r w:rsidR="00612349" w:rsidRPr="00B41112">
        <w:rPr>
          <w:sz w:val="26"/>
          <w:szCs w:val="26"/>
          <w:rPrChange w:id="14029" w:author="Le Minh Nghia" w:date="2019-10-09T10:56:00Z">
            <w:rPr>
              <w:sz w:val="26"/>
              <w:szCs w:val="26"/>
            </w:rPr>
          </w:rPrChange>
        </w:rPr>
        <w:t>academy_id</w:t>
      </w:r>
      <w:proofErr w:type="spellEnd"/>
      <w:r w:rsidR="00612349" w:rsidRPr="00B41112">
        <w:rPr>
          <w:sz w:val="26"/>
          <w:szCs w:val="26"/>
          <w:rPrChange w:id="14030"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031" w:author="Le Minh Nghia" w:date="2019-10-09T10:56:00Z">
            <w:rPr>
              <w:sz w:val="26"/>
              <w:szCs w:val="26"/>
            </w:rPr>
          </w:rPrChange>
        </w:rPr>
      </w:pPr>
      <w:proofErr w:type="spellStart"/>
      <w:r w:rsidRPr="00B41112">
        <w:rPr>
          <w:b/>
          <w:sz w:val="26"/>
          <w:szCs w:val="26"/>
          <w:rPrChange w:id="14032" w:author="Le Minh Nghia" w:date="2019-10-09T10:56:00Z">
            <w:rPr>
              <w:b/>
              <w:sz w:val="26"/>
              <w:szCs w:val="26"/>
            </w:rPr>
          </w:rPrChange>
        </w:rPr>
        <w:t>Major_branchs</w:t>
      </w:r>
      <w:proofErr w:type="spellEnd"/>
      <w:ins w:id="14033" w:author="Le Minh Nghia" w:date="2019-10-09T10:12:00Z">
        <w:r w:rsidR="001C0C90" w:rsidRPr="00B41112">
          <w:rPr>
            <w:b/>
            <w:sz w:val="26"/>
            <w:szCs w:val="26"/>
            <w:rPrChange w:id="14034" w:author="Le Minh Nghia" w:date="2019-10-09T10:56:00Z">
              <w:rPr>
                <w:b/>
                <w:sz w:val="26"/>
                <w:szCs w:val="26"/>
              </w:rPr>
            </w:rPrChange>
          </w:rPr>
          <w:t xml:space="preserve"> </w:t>
        </w:r>
      </w:ins>
      <w:r w:rsidR="00612349" w:rsidRPr="00B41112">
        <w:rPr>
          <w:sz w:val="26"/>
          <w:szCs w:val="26"/>
          <w:rPrChange w:id="14035" w:author="Le Minh Nghia" w:date="2019-10-09T10:56:00Z">
            <w:rPr>
              <w:sz w:val="26"/>
              <w:szCs w:val="26"/>
            </w:rPr>
          </w:rPrChange>
        </w:rPr>
        <w:t>(</w:t>
      </w:r>
      <w:proofErr w:type="spellStart"/>
      <w:r w:rsidR="00612349" w:rsidRPr="00B41112">
        <w:rPr>
          <w:sz w:val="26"/>
          <w:szCs w:val="26"/>
          <w:rPrChange w:id="14036" w:author="Le Minh Nghia" w:date="2019-10-09T10:56:00Z">
            <w:rPr>
              <w:sz w:val="26"/>
              <w:szCs w:val="26"/>
            </w:rPr>
          </w:rPrChange>
        </w:rPr>
        <w:t>major_branch_id</w:t>
      </w:r>
      <w:proofErr w:type="spellEnd"/>
      <w:r w:rsidR="00612349" w:rsidRPr="00B41112">
        <w:rPr>
          <w:sz w:val="26"/>
          <w:szCs w:val="26"/>
          <w:rPrChange w:id="14037" w:author="Le Minh Nghia" w:date="2019-10-09T10:56:00Z">
            <w:rPr>
              <w:sz w:val="26"/>
              <w:szCs w:val="26"/>
            </w:rPr>
          </w:rPrChange>
        </w:rPr>
        <w:t>,</w:t>
      </w:r>
      <w:ins w:id="14038" w:author="Le Minh Nghia" w:date="2019-10-09T10:12:00Z">
        <w:r w:rsidR="001C0C90" w:rsidRPr="00B41112">
          <w:rPr>
            <w:sz w:val="26"/>
            <w:szCs w:val="26"/>
            <w:rPrChange w:id="14039" w:author="Le Minh Nghia" w:date="2019-10-09T10:56:00Z">
              <w:rPr>
                <w:sz w:val="26"/>
                <w:szCs w:val="26"/>
              </w:rPr>
            </w:rPrChange>
          </w:rPr>
          <w:t xml:space="preserve"> </w:t>
        </w:r>
      </w:ins>
      <w:proofErr w:type="spellStart"/>
      <w:r w:rsidR="00612349" w:rsidRPr="00B41112">
        <w:rPr>
          <w:sz w:val="26"/>
          <w:szCs w:val="26"/>
          <w:rPrChange w:id="14040" w:author="Le Minh Nghia" w:date="2019-10-09T10:56:00Z">
            <w:rPr>
              <w:sz w:val="26"/>
              <w:szCs w:val="26"/>
            </w:rPr>
          </w:rPrChange>
        </w:rPr>
        <w:t>major_id</w:t>
      </w:r>
      <w:proofErr w:type="spellEnd"/>
      <w:r w:rsidR="00612349" w:rsidRPr="00B41112">
        <w:rPr>
          <w:sz w:val="26"/>
          <w:szCs w:val="26"/>
          <w:rPrChange w:id="14041" w:author="Le Minh Nghia" w:date="2019-10-09T10:56:00Z">
            <w:rPr>
              <w:sz w:val="26"/>
              <w:szCs w:val="26"/>
            </w:rPr>
          </w:rPrChange>
        </w:rPr>
        <w:t>,</w:t>
      </w:r>
      <w:ins w:id="14042" w:author="Le Minh Nghia" w:date="2019-10-09T10:12:00Z">
        <w:r w:rsidR="001C0C90" w:rsidRPr="00B41112">
          <w:rPr>
            <w:sz w:val="26"/>
            <w:szCs w:val="26"/>
            <w:rPrChange w:id="14043" w:author="Le Minh Nghia" w:date="2019-10-09T10:56:00Z">
              <w:rPr>
                <w:sz w:val="26"/>
                <w:szCs w:val="26"/>
              </w:rPr>
            </w:rPrChange>
          </w:rPr>
          <w:t xml:space="preserve"> </w:t>
        </w:r>
      </w:ins>
      <w:proofErr w:type="spellStart"/>
      <w:r w:rsidR="00612349" w:rsidRPr="00B41112">
        <w:rPr>
          <w:sz w:val="26"/>
          <w:szCs w:val="26"/>
          <w:rPrChange w:id="14044" w:author="Le Minh Nghia" w:date="2019-10-09T10:56:00Z">
            <w:rPr>
              <w:sz w:val="26"/>
              <w:szCs w:val="26"/>
            </w:rPr>
          </w:rPrChange>
        </w:rPr>
        <w:t>major_branch_name</w:t>
      </w:r>
      <w:proofErr w:type="spellEnd"/>
      <w:r w:rsidR="00612349" w:rsidRPr="00B41112">
        <w:rPr>
          <w:sz w:val="26"/>
          <w:szCs w:val="26"/>
          <w:rPrChange w:id="14045"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046" w:author="Le Minh Nghia" w:date="2019-10-09T10:56:00Z">
            <w:rPr>
              <w:sz w:val="26"/>
              <w:szCs w:val="26"/>
            </w:rPr>
          </w:rPrChange>
        </w:rPr>
      </w:pPr>
      <w:r w:rsidRPr="00B41112">
        <w:rPr>
          <w:b/>
          <w:sz w:val="26"/>
          <w:szCs w:val="26"/>
          <w:rPrChange w:id="14047" w:author="Le Minh Nghia" w:date="2019-10-09T10:56:00Z">
            <w:rPr>
              <w:b/>
              <w:sz w:val="26"/>
              <w:szCs w:val="26"/>
            </w:rPr>
          </w:rPrChange>
        </w:rPr>
        <w:t>Users</w:t>
      </w:r>
      <w:ins w:id="14048" w:author="Le Minh Nghia" w:date="2019-10-09T10:13:00Z">
        <w:r w:rsidR="001C0C90" w:rsidRPr="00B41112">
          <w:rPr>
            <w:b/>
            <w:sz w:val="26"/>
            <w:szCs w:val="26"/>
            <w:rPrChange w:id="14049" w:author="Le Minh Nghia" w:date="2019-10-09T10:56:00Z">
              <w:rPr>
                <w:b/>
                <w:sz w:val="26"/>
                <w:szCs w:val="26"/>
              </w:rPr>
            </w:rPrChange>
          </w:rPr>
          <w:t xml:space="preserve"> </w:t>
        </w:r>
      </w:ins>
      <w:r w:rsidR="00612349" w:rsidRPr="00B41112">
        <w:rPr>
          <w:sz w:val="26"/>
          <w:szCs w:val="26"/>
          <w:rPrChange w:id="14050" w:author="Le Minh Nghia" w:date="2019-10-09T10:56:00Z">
            <w:rPr>
              <w:sz w:val="26"/>
              <w:szCs w:val="26"/>
            </w:rPr>
          </w:rPrChange>
        </w:rPr>
        <w:t>(</w:t>
      </w:r>
      <w:proofErr w:type="spellStart"/>
      <w:r w:rsidR="00612349" w:rsidRPr="00B41112">
        <w:rPr>
          <w:sz w:val="26"/>
          <w:szCs w:val="26"/>
          <w:rPrChange w:id="14051" w:author="Le Minh Nghia" w:date="2019-10-09T10:56:00Z">
            <w:rPr>
              <w:sz w:val="26"/>
              <w:szCs w:val="26"/>
            </w:rPr>
          </w:rPrChange>
        </w:rPr>
        <w:t>user_id</w:t>
      </w:r>
      <w:proofErr w:type="spellEnd"/>
      <w:r w:rsidR="00612349" w:rsidRPr="00B41112">
        <w:rPr>
          <w:sz w:val="26"/>
          <w:szCs w:val="26"/>
          <w:rPrChange w:id="14052" w:author="Le Minh Nghia" w:date="2019-10-09T10:56:00Z">
            <w:rPr>
              <w:sz w:val="26"/>
              <w:szCs w:val="26"/>
            </w:rPr>
          </w:rPrChange>
        </w:rPr>
        <w:t>,</w:t>
      </w:r>
      <w:ins w:id="14053" w:author="Le Minh Nghia" w:date="2019-10-09T10:12:00Z">
        <w:r w:rsidR="001C0C90" w:rsidRPr="00B41112">
          <w:rPr>
            <w:sz w:val="26"/>
            <w:szCs w:val="26"/>
            <w:rPrChange w:id="14054" w:author="Le Minh Nghia" w:date="2019-10-09T10:56:00Z">
              <w:rPr>
                <w:sz w:val="26"/>
                <w:szCs w:val="26"/>
              </w:rPr>
            </w:rPrChange>
          </w:rPr>
          <w:t xml:space="preserve"> </w:t>
        </w:r>
      </w:ins>
      <w:r w:rsidR="00612349" w:rsidRPr="00B41112">
        <w:rPr>
          <w:sz w:val="26"/>
          <w:szCs w:val="26"/>
          <w:rPrChange w:id="14055" w:author="Le Minh Nghia" w:date="2019-10-09T10:56:00Z">
            <w:rPr>
              <w:sz w:val="26"/>
              <w:szCs w:val="26"/>
            </w:rPr>
          </w:rPrChange>
        </w:rPr>
        <w:t>code,</w:t>
      </w:r>
      <w:ins w:id="14056" w:author="Le Minh Nghia" w:date="2019-10-09T10:12:00Z">
        <w:r w:rsidR="001C0C90" w:rsidRPr="00B41112">
          <w:rPr>
            <w:sz w:val="26"/>
            <w:szCs w:val="26"/>
            <w:rPrChange w:id="14057" w:author="Le Minh Nghia" w:date="2019-10-09T10:56:00Z">
              <w:rPr>
                <w:sz w:val="26"/>
                <w:szCs w:val="26"/>
              </w:rPr>
            </w:rPrChange>
          </w:rPr>
          <w:t xml:space="preserve"> </w:t>
        </w:r>
      </w:ins>
      <w:r w:rsidR="00612349" w:rsidRPr="00B41112">
        <w:rPr>
          <w:sz w:val="26"/>
          <w:szCs w:val="26"/>
          <w:rPrChange w:id="14058" w:author="Le Minh Nghia" w:date="2019-10-09T10:56:00Z">
            <w:rPr>
              <w:sz w:val="26"/>
              <w:szCs w:val="26"/>
            </w:rPr>
          </w:rPrChange>
        </w:rPr>
        <w:t>course,</w:t>
      </w:r>
      <w:ins w:id="14059" w:author="Le Minh Nghia" w:date="2019-10-09T10:12:00Z">
        <w:r w:rsidR="001C0C90" w:rsidRPr="00B41112">
          <w:rPr>
            <w:sz w:val="26"/>
            <w:szCs w:val="26"/>
            <w:rPrChange w:id="14060" w:author="Le Minh Nghia" w:date="2019-10-09T10:56:00Z">
              <w:rPr>
                <w:sz w:val="26"/>
                <w:szCs w:val="26"/>
              </w:rPr>
            </w:rPrChange>
          </w:rPr>
          <w:t xml:space="preserve"> </w:t>
        </w:r>
      </w:ins>
      <w:r w:rsidR="00612349" w:rsidRPr="00B41112">
        <w:rPr>
          <w:sz w:val="26"/>
          <w:szCs w:val="26"/>
          <w:rPrChange w:id="14061" w:author="Le Minh Nghia" w:date="2019-10-09T10:56:00Z">
            <w:rPr>
              <w:sz w:val="26"/>
              <w:szCs w:val="26"/>
            </w:rPr>
          </w:rPrChange>
        </w:rPr>
        <w:t>username,</w:t>
      </w:r>
      <w:ins w:id="14062" w:author="Le Minh Nghia" w:date="2019-10-09T10:12:00Z">
        <w:r w:rsidR="001C0C90" w:rsidRPr="00B41112">
          <w:rPr>
            <w:sz w:val="26"/>
            <w:szCs w:val="26"/>
            <w:rPrChange w:id="14063" w:author="Le Minh Nghia" w:date="2019-10-09T10:56:00Z">
              <w:rPr>
                <w:sz w:val="26"/>
                <w:szCs w:val="26"/>
              </w:rPr>
            </w:rPrChange>
          </w:rPr>
          <w:t xml:space="preserve"> </w:t>
        </w:r>
      </w:ins>
      <w:r w:rsidR="00612349" w:rsidRPr="00B41112">
        <w:rPr>
          <w:sz w:val="26"/>
          <w:szCs w:val="26"/>
          <w:rPrChange w:id="14064" w:author="Le Minh Nghia" w:date="2019-10-09T10:56:00Z">
            <w:rPr>
              <w:sz w:val="26"/>
              <w:szCs w:val="26"/>
            </w:rPr>
          </w:rPrChange>
        </w:rPr>
        <w:t>email,</w:t>
      </w:r>
      <w:ins w:id="14065" w:author="Le Minh Nghia" w:date="2019-10-09T10:12:00Z">
        <w:r w:rsidR="001C0C90" w:rsidRPr="00B41112">
          <w:rPr>
            <w:sz w:val="26"/>
            <w:szCs w:val="26"/>
            <w:rPrChange w:id="14066" w:author="Le Minh Nghia" w:date="2019-10-09T10:56:00Z">
              <w:rPr>
                <w:sz w:val="26"/>
                <w:szCs w:val="26"/>
              </w:rPr>
            </w:rPrChange>
          </w:rPr>
          <w:t xml:space="preserve"> </w:t>
        </w:r>
      </w:ins>
      <w:r w:rsidR="00612349" w:rsidRPr="00B41112">
        <w:rPr>
          <w:sz w:val="26"/>
          <w:szCs w:val="26"/>
          <w:rPrChange w:id="14067" w:author="Le Minh Nghia" w:date="2019-10-09T10:56:00Z">
            <w:rPr>
              <w:sz w:val="26"/>
              <w:szCs w:val="26"/>
            </w:rPr>
          </w:rPrChange>
        </w:rPr>
        <w:t>password,</w:t>
      </w:r>
      <w:ins w:id="14068" w:author="Le Minh Nghia" w:date="2019-10-09T10:13:00Z">
        <w:r w:rsidR="001C0C90" w:rsidRPr="00B41112">
          <w:rPr>
            <w:sz w:val="26"/>
            <w:szCs w:val="26"/>
            <w:rPrChange w:id="14069" w:author="Le Minh Nghia" w:date="2019-10-09T10:56:00Z">
              <w:rPr>
                <w:sz w:val="26"/>
                <w:szCs w:val="26"/>
              </w:rPr>
            </w:rPrChange>
          </w:rPr>
          <w:t xml:space="preserve"> </w:t>
        </w:r>
      </w:ins>
      <w:proofErr w:type="spellStart"/>
      <w:r w:rsidR="00612349" w:rsidRPr="00B41112">
        <w:rPr>
          <w:sz w:val="26"/>
          <w:szCs w:val="26"/>
          <w:rPrChange w:id="14070" w:author="Le Minh Nghia" w:date="2019-10-09T10:56:00Z">
            <w:rPr>
              <w:sz w:val="26"/>
              <w:szCs w:val="26"/>
            </w:rPr>
          </w:rPrChange>
        </w:rPr>
        <w:t>tel</w:t>
      </w:r>
      <w:proofErr w:type="spellEnd"/>
      <w:r w:rsidR="00612349" w:rsidRPr="00B41112">
        <w:rPr>
          <w:sz w:val="26"/>
          <w:szCs w:val="26"/>
          <w:rPrChange w:id="14071" w:author="Le Minh Nghia" w:date="2019-10-09T10:56:00Z">
            <w:rPr>
              <w:sz w:val="26"/>
              <w:szCs w:val="26"/>
            </w:rPr>
          </w:rPrChange>
        </w:rPr>
        <w:t>,</w:t>
      </w:r>
      <w:ins w:id="14072" w:author="Le Minh Nghia" w:date="2019-10-09T10:13:00Z">
        <w:r w:rsidR="001C0C90" w:rsidRPr="00B41112">
          <w:rPr>
            <w:sz w:val="26"/>
            <w:szCs w:val="26"/>
            <w:rPrChange w:id="14073" w:author="Le Minh Nghia" w:date="2019-10-09T10:56:00Z">
              <w:rPr>
                <w:sz w:val="26"/>
                <w:szCs w:val="26"/>
              </w:rPr>
            </w:rPrChange>
          </w:rPr>
          <w:t xml:space="preserve"> </w:t>
        </w:r>
      </w:ins>
      <w:r w:rsidR="00612349" w:rsidRPr="00B41112">
        <w:rPr>
          <w:sz w:val="26"/>
          <w:szCs w:val="26"/>
          <w:rPrChange w:id="14074" w:author="Le Minh Nghia" w:date="2019-10-09T10:56:00Z">
            <w:rPr>
              <w:sz w:val="26"/>
              <w:szCs w:val="26"/>
            </w:rPr>
          </w:rPrChange>
        </w:rPr>
        <w:t>nation,</w:t>
      </w:r>
      <w:ins w:id="14075" w:author="Le Minh Nghia" w:date="2019-10-09T10:13:00Z">
        <w:r w:rsidR="001C0C90" w:rsidRPr="00B41112">
          <w:rPr>
            <w:sz w:val="26"/>
            <w:szCs w:val="26"/>
            <w:rPrChange w:id="14076" w:author="Le Minh Nghia" w:date="2019-10-09T10:56:00Z">
              <w:rPr>
                <w:sz w:val="26"/>
                <w:szCs w:val="26"/>
              </w:rPr>
            </w:rPrChange>
          </w:rPr>
          <w:t xml:space="preserve"> </w:t>
        </w:r>
      </w:ins>
      <w:r w:rsidR="00612349" w:rsidRPr="00B41112">
        <w:rPr>
          <w:sz w:val="26"/>
          <w:szCs w:val="26"/>
          <w:rPrChange w:id="14077" w:author="Le Minh Nghia" w:date="2019-10-09T10:56:00Z">
            <w:rPr>
              <w:sz w:val="26"/>
              <w:szCs w:val="26"/>
            </w:rPr>
          </w:rPrChange>
        </w:rPr>
        <w:t>address,</w:t>
      </w:r>
      <w:ins w:id="14078" w:author="Le Minh Nghia" w:date="2019-10-09T10:13:00Z">
        <w:r w:rsidR="001C0C90" w:rsidRPr="00B41112">
          <w:rPr>
            <w:sz w:val="26"/>
            <w:szCs w:val="26"/>
            <w:rPrChange w:id="14079" w:author="Le Minh Nghia" w:date="2019-10-09T10:56:00Z">
              <w:rPr>
                <w:sz w:val="26"/>
                <w:szCs w:val="26"/>
              </w:rPr>
            </w:rPrChange>
          </w:rPr>
          <w:t xml:space="preserve"> </w:t>
        </w:r>
      </w:ins>
      <w:r w:rsidR="00612349" w:rsidRPr="00B41112">
        <w:rPr>
          <w:sz w:val="26"/>
          <w:szCs w:val="26"/>
          <w:rPrChange w:id="14080" w:author="Le Minh Nghia" w:date="2019-10-09T10:56:00Z">
            <w:rPr>
              <w:sz w:val="26"/>
              <w:szCs w:val="26"/>
            </w:rPr>
          </w:rPrChange>
        </w:rPr>
        <w:t>birth,</w:t>
      </w:r>
      <w:ins w:id="14081" w:author="Le Minh Nghia" w:date="2019-10-09T10:13:00Z">
        <w:r w:rsidR="001C0C90" w:rsidRPr="00B41112">
          <w:rPr>
            <w:sz w:val="26"/>
            <w:szCs w:val="26"/>
            <w:rPrChange w:id="14082" w:author="Le Minh Nghia" w:date="2019-10-09T10:56:00Z">
              <w:rPr>
                <w:sz w:val="26"/>
                <w:szCs w:val="26"/>
              </w:rPr>
            </w:rPrChange>
          </w:rPr>
          <w:t xml:space="preserve"> </w:t>
        </w:r>
      </w:ins>
      <w:r w:rsidR="00612349" w:rsidRPr="00B41112">
        <w:rPr>
          <w:sz w:val="26"/>
          <w:szCs w:val="26"/>
          <w:rPrChange w:id="14083" w:author="Le Minh Nghia" w:date="2019-10-09T10:56:00Z">
            <w:rPr>
              <w:sz w:val="26"/>
              <w:szCs w:val="26"/>
            </w:rPr>
          </w:rPrChange>
        </w:rPr>
        <w:t>gender,</w:t>
      </w:r>
      <w:ins w:id="14084" w:author="Le Minh Nghia" w:date="2019-10-09T10:13:00Z">
        <w:r w:rsidR="001C0C90" w:rsidRPr="00B41112">
          <w:rPr>
            <w:sz w:val="26"/>
            <w:szCs w:val="26"/>
            <w:rPrChange w:id="14085" w:author="Le Minh Nghia" w:date="2019-10-09T10:56:00Z">
              <w:rPr>
                <w:sz w:val="26"/>
                <w:szCs w:val="26"/>
              </w:rPr>
            </w:rPrChange>
          </w:rPr>
          <w:t xml:space="preserve"> </w:t>
        </w:r>
      </w:ins>
      <w:proofErr w:type="spellStart"/>
      <w:r w:rsidR="00612349" w:rsidRPr="00B41112">
        <w:rPr>
          <w:sz w:val="26"/>
          <w:szCs w:val="26"/>
          <w:rPrChange w:id="14086" w:author="Le Minh Nghia" w:date="2019-10-09T10:56:00Z">
            <w:rPr>
              <w:sz w:val="26"/>
              <w:szCs w:val="26"/>
            </w:rPr>
          </w:rPrChange>
        </w:rPr>
        <w:t>family_address</w:t>
      </w:r>
      <w:proofErr w:type="spellEnd"/>
      <w:r w:rsidR="00612349" w:rsidRPr="00B41112">
        <w:rPr>
          <w:sz w:val="26"/>
          <w:szCs w:val="26"/>
          <w:rPrChange w:id="14087" w:author="Le Minh Nghia" w:date="2019-10-09T10:56:00Z">
            <w:rPr>
              <w:sz w:val="26"/>
              <w:szCs w:val="26"/>
            </w:rPr>
          </w:rPrChange>
        </w:rPr>
        <w:t>,</w:t>
      </w:r>
      <w:ins w:id="14088" w:author="Le Minh Nghia" w:date="2019-10-09T10:12:00Z">
        <w:r w:rsidR="001C0C90" w:rsidRPr="00B41112">
          <w:rPr>
            <w:sz w:val="26"/>
            <w:szCs w:val="26"/>
            <w:rPrChange w:id="14089" w:author="Le Minh Nghia" w:date="2019-10-09T10:56:00Z">
              <w:rPr>
                <w:sz w:val="26"/>
                <w:szCs w:val="26"/>
              </w:rPr>
            </w:rPrChange>
          </w:rPr>
          <w:t xml:space="preserve"> </w:t>
        </w:r>
      </w:ins>
      <w:proofErr w:type="spellStart"/>
      <w:r w:rsidR="00612349" w:rsidRPr="00B41112">
        <w:rPr>
          <w:sz w:val="26"/>
          <w:szCs w:val="26"/>
          <w:rPrChange w:id="14090" w:author="Le Minh Nghia" w:date="2019-10-09T10:56:00Z">
            <w:rPr>
              <w:sz w:val="26"/>
              <w:szCs w:val="26"/>
            </w:rPr>
          </w:rPrChange>
        </w:rPr>
        <w:t>family_tel</w:t>
      </w:r>
      <w:proofErr w:type="spellEnd"/>
      <w:r w:rsidR="00612349" w:rsidRPr="00B41112">
        <w:rPr>
          <w:sz w:val="26"/>
          <w:szCs w:val="26"/>
          <w:rPrChange w:id="14091" w:author="Le Minh Nghia" w:date="2019-10-09T10:56:00Z">
            <w:rPr>
              <w:sz w:val="26"/>
              <w:szCs w:val="26"/>
            </w:rPr>
          </w:rPrChange>
        </w:rPr>
        <w:t>,</w:t>
      </w:r>
      <w:ins w:id="14092" w:author="Le Minh Nghia" w:date="2019-10-09T10:12:00Z">
        <w:r w:rsidR="001C0C90" w:rsidRPr="00B41112">
          <w:rPr>
            <w:sz w:val="26"/>
            <w:szCs w:val="26"/>
            <w:rPrChange w:id="14093" w:author="Le Minh Nghia" w:date="2019-10-09T10:56:00Z">
              <w:rPr>
                <w:sz w:val="26"/>
                <w:szCs w:val="26"/>
              </w:rPr>
            </w:rPrChange>
          </w:rPr>
          <w:t xml:space="preserve"> </w:t>
        </w:r>
      </w:ins>
      <w:proofErr w:type="spellStart"/>
      <w:r w:rsidR="00612349" w:rsidRPr="00B41112">
        <w:rPr>
          <w:sz w:val="26"/>
          <w:szCs w:val="26"/>
          <w:rPrChange w:id="14094" w:author="Le Minh Nghia" w:date="2019-10-09T10:56:00Z">
            <w:rPr>
              <w:sz w:val="26"/>
              <w:szCs w:val="26"/>
            </w:rPr>
          </w:rPrChange>
        </w:rPr>
        <w:t>status_id</w:t>
      </w:r>
      <w:proofErr w:type="spellEnd"/>
      <w:r w:rsidR="00612349" w:rsidRPr="00B41112">
        <w:rPr>
          <w:sz w:val="26"/>
          <w:szCs w:val="26"/>
          <w:rPrChange w:id="14095" w:author="Le Minh Nghia" w:date="2019-10-09T10:56:00Z">
            <w:rPr>
              <w:sz w:val="26"/>
              <w:szCs w:val="26"/>
            </w:rPr>
          </w:rPrChange>
        </w:rPr>
        <w:t>,</w:t>
      </w:r>
      <w:ins w:id="14096" w:author="Le Minh Nghia" w:date="2019-10-09T10:12:00Z">
        <w:r w:rsidR="001C0C90" w:rsidRPr="00B41112">
          <w:rPr>
            <w:sz w:val="26"/>
            <w:szCs w:val="26"/>
            <w:rPrChange w:id="14097" w:author="Le Minh Nghia" w:date="2019-10-09T10:56:00Z">
              <w:rPr>
                <w:sz w:val="26"/>
                <w:szCs w:val="26"/>
              </w:rPr>
            </w:rPrChange>
          </w:rPr>
          <w:t xml:space="preserve"> </w:t>
        </w:r>
      </w:ins>
      <w:proofErr w:type="spellStart"/>
      <w:r w:rsidR="00612349" w:rsidRPr="00B41112">
        <w:rPr>
          <w:sz w:val="26"/>
          <w:szCs w:val="26"/>
          <w:rPrChange w:id="14098" w:author="Le Minh Nghia" w:date="2019-10-09T10:56:00Z">
            <w:rPr>
              <w:sz w:val="26"/>
              <w:szCs w:val="26"/>
            </w:rPr>
          </w:rPrChange>
        </w:rPr>
        <w:t>district_id</w:t>
      </w:r>
      <w:proofErr w:type="spellEnd"/>
      <w:r w:rsidR="00612349" w:rsidRPr="00B41112">
        <w:rPr>
          <w:sz w:val="26"/>
          <w:szCs w:val="26"/>
          <w:rPrChange w:id="14099"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100" w:author="Le Minh Nghia" w:date="2019-10-09T10:56:00Z">
            <w:rPr>
              <w:sz w:val="26"/>
              <w:szCs w:val="26"/>
            </w:rPr>
          </w:rPrChange>
        </w:rPr>
      </w:pPr>
      <w:proofErr w:type="spellStart"/>
      <w:r w:rsidRPr="00B41112">
        <w:rPr>
          <w:b/>
          <w:sz w:val="26"/>
          <w:szCs w:val="26"/>
          <w:rPrChange w:id="14101" w:author="Le Minh Nghia" w:date="2019-10-09T10:56:00Z">
            <w:rPr>
              <w:b/>
              <w:sz w:val="26"/>
              <w:szCs w:val="26"/>
            </w:rPr>
          </w:rPrChange>
        </w:rPr>
        <w:t>Role_users</w:t>
      </w:r>
      <w:proofErr w:type="spellEnd"/>
      <w:ins w:id="14102" w:author="Le Minh Nghia" w:date="2019-10-09T10:13:00Z">
        <w:r w:rsidR="001C0C90" w:rsidRPr="00B41112">
          <w:rPr>
            <w:b/>
            <w:sz w:val="26"/>
            <w:szCs w:val="26"/>
            <w:rPrChange w:id="14103" w:author="Le Minh Nghia" w:date="2019-10-09T10:56:00Z">
              <w:rPr>
                <w:b/>
                <w:sz w:val="26"/>
                <w:szCs w:val="26"/>
              </w:rPr>
            </w:rPrChange>
          </w:rPr>
          <w:t xml:space="preserve"> </w:t>
        </w:r>
      </w:ins>
      <w:r w:rsidR="00612349" w:rsidRPr="00B41112">
        <w:rPr>
          <w:sz w:val="26"/>
          <w:szCs w:val="26"/>
          <w:rPrChange w:id="14104" w:author="Le Minh Nghia" w:date="2019-10-09T10:56:00Z">
            <w:rPr>
              <w:sz w:val="26"/>
              <w:szCs w:val="26"/>
            </w:rPr>
          </w:rPrChange>
        </w:rPr>
        <w:t>(</w:t>
      </w:r>
      <w:proofErr w:type="spellStart"/>
      <w:r w:rsidR="00612349" w:rsidRPr="00B41112">
        <w:rPr>
          <w:sz w:val="26"/>
          <w:szCs w:val="26"/>
          <w:rPrChange w:id="14105" w:author="Le Minh Nghia" w:date="2019-10-09T10:56:00Z">
            <w:rPr>
              <w:sz w:val="26"/>
              <w:szCs w:val="26"/>
            </w:rPr>
          </w:rPrChange>
        </w:rPr>
        <w:t>role_users_id</w:t>
      </w:r>
      <w:proofErr w:type="spellEnd"/>
      <w:r w:rsidR="00612349" w:rsidRPr="00B41112">
        <w:rPr>
          <w:sz w:val="26"/>
          <w:szCs w:val="26"/>
          <w:rPrChange w:id="14106" w:author="Le Minh Nghia" w:date="2019-10-09T10:56:00Z">
            <w:rPr>
              <w:sz w:val="26"/>
              <w:szCs w:val="26"/>
            </w:rPr>
          </w:rPrChange>
        </w:rPr>
        <w:t>,</w:t>
      </w:r>
      <w:ins w:id="14107" w:author="Le Minh Nghia" w:date="2019-10-09T10:13:00Z">
        <w:r w:rsidR="001C0C90" w:rsidRPr="00B41112">
          <w:rPr>
            <w:sz w:val="26"/>
            <w:szCs w:val="26"/>
            <w:rPrChange w:id="14108" w:author="Le Minh Nghia" w:date="2019-10-09T10:56:00Z">
              <w:rPr>
                <w:sz w:val="26"/>
                <w:szCs w:val="26"/>
              </w:rPr>
            </w:rPrChange>
          </w:rPr>
          <w:t xml:space="preserve"> </w:t>
        </w:r>
      </w:ins>
      <w:proofErr w:type="spellStart"/>
      <w:r w:rsidR="00612349" w:rsidRPr="00B41112">
        <w:rPr>
          <w:sz w:val="26"/>
          <w:szCs w:val="26"/>
          <w:rPrChange w:id="14109" w:author="Le Minh Nghia" w:date="2019-10-09T10:56:00Z">
            <w:rPr>
              <w:sz w:val="26"/>
              <w:szCs w:val="26"/>
            </w:rPr>
          </w:rPrChange>
        </w:rPr>
        <w:t>role_id</w:t>
      </w:r>
      <w:proofErr w:type="spellEnd"/>
      <w:r w:rsidR="00612349" w:rsidRPr="00B41112">
        <w:rPr>
          <w:sz w:val="26"/>
          <w:szCs w:val="26"/>
          <w:rPrChange w:id="14110" w:author="Le Minh Nghia" w:date="2019-10-09T10:56:00Z">
            <w:rPr>
              <w:sz w:val="26"/>
              <w:szCs w:val="26"/>
            </w:rPr>
          </w:rPrChange>
        </w:rPr>
        <w:t>,</w:t>
      </w:r>
      <w:ins w:id="14111" w:author="Le Minh Nghia" w:date="2019-10-09T10:13:00Z">
        <w:r w:rsidR="001C0C90" w:rsidRPr="00B41112">
          <w:rPr>
            <w:sz w:val="26"/>
            <w:szCs w:val="26"/>
            <w:rPrChange w:id="14112" w:author="Le Minh Nghia" w:date="2019-10-09T10:56:00Z">
              <w:rPr>
                <w:sz w:val="26"/>
                <w:szCs w:val="26"/>
              </w:rPr>
            </w:rPrChange>
          </w:rPr>
          <w:t xml:space="preserve"> </w:t>
        </w:r>
      </w:ins>
      <w:proofErr w:type="spellStart"/>
      <w:r w:rsidR="00612349" w:rsidRPr="00B41112">
        <w:rPr>
          <w:sz w:val="26"/>
          <w:szCs w:val="26"/>
          <w:rPrChange w:id="14113" w:author="Le Minh Nghia" w:date="2019-10-09T10:56:00Z">
            <w:rPr>
              <w:sz w:val="26"/>
              <w:szCs w:val="26"/>
            </w:rPr>
          </w:rPrChange>
        </w:rPr>
        <w:t>user_id</w:t>
      </w:r>
      <w:proofErr w:type="spellEnd"/>
      <w:r w:rsidR="00612349" w:rsidRPr="00B41112">
        <w:rPr>
          <w:sz w:val="26"/>
          <w:szCs w:val="26"/>
          <w:rPrChange w:id="14114"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115" w:author="Le Minh Nghia" w:date="2019-10-09T10:56:00Z">
            <w:rPr>
              <w:sz w:val="26"/>
              <w:szCs w:val="26"/>
            </w:rPr>
          </w:rPrChange>
        </w:rPr>
      </w:pPr>
      <w:proofErr w:type="spellStart"/>
      <w:r w:rsidRPr="00B41112">
        <w:rPr>
          <w:b/>
          <w:sz w:val="26"/>
          <w:szCs w:val="26"/>
          <w:highlight w:val="yellow"/>
          <w:rPrChange w:id="14116" w:author="Le Minh Nghia" w:date="2019-10-09T10:56:00Z">
            <w:rPr>
              <w:b/>
              <w:sz w:val="26"/>
              <w:szCs w:val="26"/>
            </w:rPr>
          </w:rPrChange>
        </w:rPr>
        <w:t>Role_surveys</w:t>
      </w:r>
      <w:proofErr w:type="spellEnd"/>
      <w:ins w:id="14117" w:author="Le Minh Nghia" w:date="2019-10-09T10:13:00Z">
        <w:r w:rsidR="001C0C90" w:rsidRPr="00B41112">
          <w:rPr>
            <w:b/>
            <w:sz w:val="26"/>
            <w:szCs w:val="26"/>
            <w:highlight w:val="yellow"/>
            <w:rPrChange w:id="14118" w:author="Le Minh Nghia" w:date="2019-10-09T10:56:00Z">
              <w:rPr>
                <w:b/>
                <w:sz w:val="26"/>
                <w:szCs w:val="26"/>
              </w:rPr>
            </w:rPrChange>
          </w:rPr>
          <w:t xml:space="preserve"> </w:t>
        </w:r>
      </w:ins>
      <w:r w:rsidR="00612349" w:rsidRPr="00B41112">
        <w:rPr>
          <w:sz w:val="26"/>
          <w:szCs w:val="26"/>
          <w:highlight w:val="yellow"/>
          <w:rPrChange w:id="14119" w:author="Le Minh Nghia" w:date="2019-10-09T10:56:00Z">
            <w:rPr>
              <w:sz w:val="26"/>
              <w:szCs w:val="26"/>
            </w:rPr>
          </w:rPrChange>
        </w:rPr>
        <w:t>(</w:t>
      </w:r>
      <w:proofErr w:type="spellStart"/>
      <w:r w:rsidR="00612349" w:rsidRPr="00B41112">
        <w:rPr>
          <w:sz w:val="26"/>
          <w:szCs w:val="26"/>
          <w:highlight w:val="yellow"/>
          <w:rPrChange w:id="14120" w:author="Le Minh Nghia" w:date="2019-10-09T10:56:00Z">
            <w:rPr>
              <w:sz w:val="26"/>
              <w:szCs w:val="26"/>
            </w:rPr>
          </w:rPrChange>
        </w:rPr>
        <w:t>role_survey_id</w:t>
      </w:r>
      <w:proofErr w:type="spellEnd"/>
      <w:r w:rsidR="00612349" w:rsidRPr="00B41112">
        <w:rPr>
          <w:sz w:val="26"/>
          <w:szCs w:val="26"/>
          <w:highlight w:val="yellow"/>
          <w:rPrChange w:id="14121" w:author="Le Minh Nghia" w:date="2019-10-09T10:56:00Z">
            <w:rPr>
              <w:sz w:val="26"/>
              <w:szCs w:val="26"/>
            </w:rPr>
          </w:rPrChange>
        </w:rPr>
        <w:t>,</w:t>
      </w:r>
      <w:ins w:id="14122" w:author="Le Minh Nghia" w:date="2019-10-09T10:13:00Z">
        <w:r w:rsidR="001C0C90" w:rsidRPr="00B41112">
          <w:rPr>
            <w:sz w:val="26"/>
            <w:szCs w:val="26"/>
            <w:highlight w:val="yellow"/>
            <w:rPrChange w:id="14123" w:author="Le Minh Nghia" w:date="2019-10-09T10:56:00Z">
              <w:rPr>
                <w:sz w:val="26"/>
                <w:szCs w:val="26"/>
              </w:rPr>
            </w:rPrChange>
          </w:rPr>
          <w:t xml:space="preserve"> </w:t>
        </w:r>
      </w:ins>
      <w:proofErr w:type="spellStart"/>
      <w:r w:rsidR="00612349" w:rsidRPr="00B41112">
        <w:rPr>
          <w:sz w:val="26"/>
          <w:szCs w:val="26"/>
          <w:highlight w:val="yellow"/>
          <w:rPrChange w:id="14124" w:author="Le Minh Nghia" w:date="2019-10-09T10:56:00Z">
            <w:rPr>
              <w:sz w:val="26"/>
              <w:szCs w:val="26"/>
            </w:rPr>
          </w:rPrChange>
        </w:rPr>
        <w:t>role_id</w:t>
      </w:r>
      <w:proofErr w:type="spellEnd"/>
      <w:r w:rsidR="00612349" w:rsidRPr="00B41112">
        <w:rPr>
          <w:sz w:val="26"/>
          <w:szCs w:val="26"/>
          <w:highlight w:val="yellow"/>
          <w:rPrChange w:id="14125" w:author="Le Minh Nghia" w:date="2019-10-09T10:56:00Z">
            <w:rPr>
              <w:sz w:val="26"/>
              <w:szCs w:val="26"/>
            </w:rPr>
          </w:rPrChange>
        </w:rPr>
        <w:t>,</w:t>
      </w:r>
      <w:ins w:id="14126" w:author="Le Minh Nghia" w:date="2019-10-09T10:13:00Z">
        <w:r w:rsidR="001C0C90" w:rsidRPr="00B41112">
          <w:rPr>
            <w:sz w:val="26"/>
            <w:szCs w:val="26"/>
            <w:highlight w:val="yellow"/>
            <w:rPrChange w:id="14127" w:author="Le Minh Nghia" w:date="2019-10-09T10:56:00Z">
              <w:rPr>
                <w:sz w:val="26"/>
                <w:szCs w:val="26"/>
              </w:rPr>
            </w:rPrChange>
          </w:rPr>
          <w:t xml:space="preserve"> </w:t>
        </w:r>
      </w:ins>
      <w:proofErr w:type="spellStart"/>
      <w:r w:rsidR="00612349" w:rsidRPr="00B41112">
        <w:rPr>
          <w:sz w:val="26"/>
          <w:szCs w:val="26"/>
          <w:highlight w:val="yellow"/>
          <w:rPrChange w:id="14128" w:author="Le Minh Nghia" w:date="2019-10-09T10:56:00Z">
            <w:rPr>
              <w:sz w:val="26"/>
              <w:szCs w:val="26"/>
            </w:rPr>
          </w:rPrChange>
        </w:rPr>
        <w:t>academy_id</w:t>
      </w:r>
      <w:proofErr w:type="spellEnd"/>
      <w:r w:rsidR="00612349" w:rsidRPr="00B41112">
        <w:rPr>
          <w:sz w:val="26"/>
          <w:szCs w:val="26"/>
          <w:highlight w:val="yellow"/>
          <w:rPrChange w:id="14129" w:author="Le Minh Nghia" w:date="2019-10-09T10:56:00Z">
            <w:rPr>
              <w:sz w:val="26"/>
              <w:szCs w:val="26"/>
            </w:rPr>
          </w:rPrChange>
        </w:rPr>
        <w:t>,</w:t>
      </w:r>
      <w:ins w:id="14130" w:author="Le Minh Nghia" w:date="2019-10-09T10:14:00Z">
        <w:r w:rsidR="001C0C90" w:rsidRPr="00B41112">
          <w:rPr>
            <w:sz w:val="26"/>
            <w:szCs w:val="26"/>
            <w:highlight w:val="yellow"/>
            <w:rPrChange w:id="14131" w:author="Le Minh Nghia" w:date="2019-10-09T10:56:00Z">
              <w:rPr>
                <w:sz w:val="26"/>
                <w:szCs w:val="26"/>
              </w:rPr>
            </w:rPrChange>
          </w:rPr>
          <w:t xml:space="preserve"> </w:t>
        </w:r>
      </w:ins>
      <w:proofErr w:type="spellStart"/>
      <w:r w:rsidR="00612349" w:rsidRPr="00B41112">
        <w:rPr>
          <w:sz w:val="26"/>
          <w:szCs w:val="26"/>
          <w:highlight w:val="yellow"/>
          <w:rPrChange w:id="14132" w:author="Le Minh Nghia" w:date="2019-10-09T10:56:00Z">
            <w:rPr>
              <w:sz w:val="26"/>
              <w:szCs w:val="26"/>
            </w:rPr>
          </w:rPrChange>
        </w:rPr>
        <w:t>class_id</w:t>
      </w:r>
      <w:proofErr w:type="spellEnd"/>
      <w:r w:rsidR="00612349" w:rsidRPr="00B41112">
        <w:rPr>
          <w:sz w:val="26"/>
          <w:szCs w:val="26"/>
          <w:highlight w:val="yellow"/>
          <w:rPrChange w:id="14133" w:author="Le Minh Nghia" w:date="2019-10-09T10:56:00Z">
            <w:rPr>
              <w:sz w:val="26"/>
              <w:szCs w:val="26"/>
            </w:rPr>
          </w:rPrChange>
        </w:rPr>
        <w:t>,</w:t>
      </w:r>
      <w:ins w:id="14134" w:author="Le Minh Nghia" w:date="2019-10-09T10:13:00Z">
        <w:r w:rsidR="001C0C90" w:rsidRPr="00B41112">
          <w:rPr>
            <w:sz w:val="26"/>
            <w:szCs w:val="26"/>
            <w:highlight w:val="yellow"/>
            <w:rPrChange w:id="14135" w:author="Le Minh Nghia" w:date="2019-10-09T10:56:00Z">
              <w:rPr>
                <w:sz w:val="26"/>
                <w:szCs w:val="26"/>
              </w:rPr>
            </w:rPrChange>
          </w:rPr>
          <w:t xml:space="preserve"> </w:t>
        </w:r>
      </w:ins>
      <w:proofErr w:type="spellStart"/>
      <w:r w:rsidR="00612349" w:rsidRPr="00B41112">
        <w:rPr>
          <w:sz w:val="26"/>
          <w:szCs w:val="26"/>
          <w:highlight w:val="yellow"/>
          <w:rPrChange w:id="14136" w:author="Le Minh Nghia" w:date="2019-10-09T10:56:00Z">
            <w:rPr>
              <w:sz w:val="26"/>
              <w:szCs w:val="26"/>
            </w:rPr>
          </w:rPrChange>
        </w:rPr>
        <w:t>survey_id</w:t>
      </w:r>
      <w:proofErr w:type="spellEnd"/>
      <w:r w:rsidR="00612349" w:rsidRPr="00B41112">
        <w:rPr>
          <w:sz w:val="26"/>
          <w:szCs w:val="26"/>
          <w:highlight w:val="yellow"/>
          <w:rPrChange w:id="14137"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138" w:author="Le Minh Nghia" w:date="2019-10-09T10:56:00Z">
            <w:rPr>
              <w:sz w:val="26"/>
              <w:szCs w:val="26"/>
            </w:rPr>
          </w:rPrChange>
        </w:rPr>
      </w:pPr>
      <w:r w:rsidRPr="00B41112">
        <w:rPr>
          <w:b/>
          <w:sz w:val="26"/>
          <w:szCs w:val="26"/>
          <w:rPrChange w:id="14139" w:author="Le Minh Nghia" w:date="2019-10-09T10:56:00Z">
            <w:rPr>
              <w:b/>
              <w:sz w:val="26"/>
              <w:szCs w:val="26"/>
            </w:rPr>
          </w:rPrChange>
        </w:rPr>
        <w:t>Roles</w:t>
      </w:r>
      <w:ins w:id="14140" w:author="Le Minh Nghia" w:date="2019-10-09T10:13:00Z">
        <w:r w:rsidR="001C0C90" w:rsidRPr="00B41112">
          <w:rPr>
            <w:b/>
            <w:sz w:val="26"/>
            <w:szCs w:val="26"/>
            <w:rPrChange w:id="14141" w:author="Le Minh Nghia" w:date="2019-10-09T10:56:00Z">
              <w:rPr>
                <w:b/>
                <w:sz w:val="26"/>
                <w:szCs w:val="26"/>
              </w:rPr>
            </w:rPrChange>
          </w:rPr>
          <w:t xml:space="preserve"> </w:t>
        </w:r>
      </w:ins>
      <w:r w:rsidR="00612349" w:rsidRPr="00B41112">
        <w:rPr>
          <w:sz w:val="26"/>
          <w:szCs w:val="26"/>
          <w:rPrChange w:id="14142" w:author="Le Minh Nghia" w:date="2019-10-09T10:56:00Z">
            <w:rPr>
              <w:sz w:val="26"/>
              <w:szCs w:val="26"/>
            </w:rPr>
          </w:rPrChange>
        </w:rPr>
        <w:t>(</w:t>
      </w:r>
      <w:proofErr w:type="spellStart"/>
      <w:r w:rsidR="00612349" w:rsidRPr="00B41112">
        <w:rPr>
          <w:sz w:val="26"/>
          <w:szCs w:val="26"/>
          <w:rPrChange w:id="14143" w:author="Le Minh Nghia" w:date="2019-10-09T10:56:00Z">
            <w:rPr>
              <w:sz w:val="26"/>
              <w:szCs w:val="26"/>
            </w:rPr>
          </w:rPrChange>
        </w:rPr>
        <w:t>role_id</w:t>
      </w:r>
      <w:proofErr w:type="spellEnd"/>
      <w:r w:rsidR="00612349" w:rsidRPr="00B41112">
        <w:rPr>
          <w:sz w:val="26"/>
          <w:szCs w:val="26"/>
          <w:rPrChange w:id="14144" w:author="Le Minh Nghia" w:date="2019-10-09T10:56:00Z">
            <w:rPr>
              <w:sz w:val="26"/>
              <w:szCs w:val="26"/>
            </w:rPr>
          </w:rPrChange>
        </w:rPr>
        <w:t>,</w:t>
      </w:r>
      <w:ins w:id="14145" w:author="Le Minh Nghia" w:date="2019-10-09T10:13:00Z">
        <w:r w:rsidR="001C0C90" w:rsidRPr="00B41112">
          <w:rPr>
            <w:sz w:val="26"/>
            <w:szCs w:val="26"/>
            <w:rPrChange w:id="14146" w:author="Le Minh Nghia" w:date="2019-10-09T10:56:00Z">
              <w:rPr>
                <w:sz w:val="26"/>
                <w:szCs w:val="26"/>
              </w:rPr>
            </w:rPrChange>
          </w:rPr>
          <w:t xml:space="preserve"> </w:t>
        </w:r>
      </w:ins>
      <w:proofErr w:type="spellStart"/>
      <w:r w:rsidR="00612349" w:rsidRPr="00B41112">
        <w:rPr>
          <w:sz w:val="26"/>
          <w:szCs w:val="26"/>
          <w:rPrChange w:id="14147" w:author="Le Minh Nghia" w:date="2019-10-09T10:56:00Z">
            <w:rPr>
              <w:sz w:val="26"/>
              <w:szCs w:val="26"/>
            </w:rPr>
          </w:rPrChange>
        </w:rPr>
        <w:t>role_name</w:t>
      </w:r>
      <w:proofErr w:type="spellEnd"/>
      <w:r w:rsidR="00612349" w:rsidRPr="00B41112">
        <w:rPr>
          <w:sz w:val="26"/>
          <w:szCs w:val="26"/>
          <w:rPrChange w:id="14148" w:author="Le Minh Nghia" w:date="2019-10-09T10:56:00Z">
            <w:rPr>
              <w:sz w:val="26"/>
              <w:szCs w:val="26"/>
            </w:rPr>
          </w:rPrChange>
        </w:rPr>
        <w:t>,</w:t>
      </w:r>
      <w:ins w:id="14149" w:author="Le Minh Nghia" w:date="2019-10-09T10:13:00Z">
        <w:r w:rsidR="001C0C90" w:rsidRPr="00B41112">
          <w:rPr>
            <w:sz w:val="26"/>
            <w:szCs w:val="26"/>
            <w:rPrChange w:id="14150" w:author="Le Minh Nghia" w:date="2019-10-09T10:56:00Z">
              <w:rPr>
                <w:sz w:val="26"/>
                <w:szCs w:val="26"/>
              </w:rPr>
            </w:rPrChange>
          </w:rPr>
          <w:t xml:space="preserve"> </w:t>
        </w:r>
      </w:ins>
      <w:proofErr w:type="spellStart"/>
      <w:r w:rsidR="00612349" w:rsidRPr="00B41112">
        <w:rPr>
          <w:sz w:val="26"/>
          <w:szCs w:val="26"/>
          <w:rPrChange w:id="14151" w:author="Le Minh Nghia" w:date="2019-10-09T10:56:00Z">
            <w:rPr>
              <w:sz w:val="26"/>
              <w:szCs w:val="26"/>
            </w:rPr>
          </w:rPrChange>
        </w:rPr>
        <w:t>role_level</w:t>
      </w:r>
      <w:proofErr w:type="spellEnd"/>
      <w:r w:rsidR="00612349" w:rsidRPr="00B41112">
        <w:rPr>
          <w:sz w:val="26"/>
          <w:szCs w:val="26"/>
          <w:rPrChange w:id="14152" w:author="Le Minh Nghia" w:date="2019-10-09T10:56:00Z">
            <w:rPr>
              <w:sz w:val="26"/>
              <w:szCs w:val="26"/>
            </w:rPr>
          </w:rPrChange>
        </w:rPr>
        <w:t>,</w:t>
      </w:r>
      <w:ins w:id="14153" w:author="Le Minh Nghia" w:date="2019-10-09T10:13:00Z">
        <w:r w:rsidR="001C0C90" w:rsidRPr="00B41112">
          <w:rPr>
            <w:sz w:val="26"/>
            <w:szCs w:val="26"/>
            <w:rPrChange w:id="14154" w:author="Le Minh Nghia" w:date="2019-10-09T10:56:00Z">
              <w:rPr>
                <w:sz w:val="26"/>
                <w:szCs w:val="26"/>
              </w:rPr>
            </w:rPrChange>
          </w:rPr>
          <w:t xml:space="preserve"> </w:t>
        </w:r>
      </w:ins>
      <w:proofErr w:type="spellStart"/>
      <w:r w:rsidR="00612349" w:rsidRPr="00B41112">
        <w:rPr>
          <w:sz w:val="26"/>
          <w:szCs w:val="26"/>
          <w:rPrChange w:id="14155" w:author="Le Minh Nghia" w:date="2019-10-09T10:56:00Z">
            <w:rPr>
              <w:sz w:val="26"/>
              <w:szCs w:val="26"/>
            </w:rPr>
          </w:rPrChange>
        </w:rPr>
        <w:t>role_note</w:t>
      </w:r>
      <w:proofErr w:type="spellEnd"/>
      <w:r w:rsidR="00612349" w:rsidRPr="00B41112">
        <w:rPr>
          <w:sz w:val="26"/>
          <w:szCs w:val="26"/>
          <w:rPrChange w:id="14156"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157" w:author="Le Minh Nghia" w:date="2019-10-09T10:56:00Z">
            <w:rPr>
              <w:sz w:val="26"/>
              <w:szCs w:val="26"/>
            </w:rPr>
          </w:rPrChange>
        </w:rPr>
      </w:pPr>
      <w:r w:rsidRPr="00B41112">
        <w:rPr>
          <w:b/>
          <w:sz w:val="26"/>
          <w:szCs w:val="26"/>
          <w:rPrChange w:id="14158" w:author="Le Minh Nghia" w:date="2019-10-09T10:56:00Z">
            <w:rPr>
              <w:b/>
              <w:sz w:val="26"/>
              <w:szCs w:val="26"/>
            </w:rPr>
          </w:rPrChange>
        </w:rPr>
        <w:t>Routes</w:t>
      </w:r>
      <w:ins w:id="14159" w:author="Le Minh Nghia" w:date="2019-10-09T10:13:00Z">
        <w:r w:rsidR="001C0C90" w:rsidRPr="00B41112">
          <w:rPr>
            <w:b/>
            <w:sz w:val="26"/>
            <w:szCs w:val="26"/>
            <w:rPrChange w:id="14160" w:author="Le Minh Nghia" w:date="2019-10-09T10:56:00Z">
              <w:rPr>
                <w:b/>
                <w:sz w:val="26"/>
                <w:szCs w:val="26"/>
              </w:rPr>
            </w:rPrChange>
          </w:rPr>
          <w:t xml:space="preserve"> </w:t>
        </w:r>
      </w:ins>
      <w:r w:rsidR="00612349" w:rsidRPr="00B41112">
        <w:rPr>
          <w:sz w:val="26"/>
          <w:szCs w:val="26"/>
          <w:rPrChange w:id="14161" w:author="Le Minh Nghia" w:date="2019-10-09T10:56:00Z">
            <w:rPr>
              <w:sz w:val="26"/>
              <w:szCs w:val="26"/>
            </w:rPr>
          </w:rPrChange>
        </w:rPr>
        <w:t>(</w:t>
      </w:r>
      <w:proofErr w:type="spellStart"/>
      <w:r w:rsidR="00612349" w:rsidRPr="00B41112">
        <w:rPr>
          <w:sz w:val="26"/>
          <w:szCs w:val="26"/>
          <w:rPrChange w:id="14162" w:author="Le Minh Nghia" w:date="2019-10-09T10:56:00Z">
            <w:rPr>
              <w:sz w:val="26"/>
              <w:szCs w:val="26"/>
            </w:rPr>
          </w:rPrChange>
        </w:rPr>
        <w:t>route_id</w:t>
      </w:r>
      <w:proofErr w:type="spellEnd"/>
      <w:r w:rsidR="00612349" w:rsidRPr="00B41112">
        <w:rPr>
          <w:sz w:val="26"/>
          <w:szCs w:val="26"/>
          <w:rPrChange w:id="14163" w:author="Le Minh Nghia" w:date="2019-10-09T10:56:00Z">
            <w:rPr>
              <w:sz w:val="26"/>
              <w:szCs w:val="26"/>
            </w:rPr>
          </w:rPrChange>
        </w:rPr>
        <w:t>,</w:t>
      </w:r>
      <w:ins w:id="14164" w:author="Le Minh Nghia" w:date="2019-10-09T10:13:00Z">
        <w:r w:rsidR="001C0C90" w:rsidRPr="00B41112">
          <w:rPr>
            <w:sz w:val="26"/>
            <w:szCs w:val="26"/>
            <w:rPrChange w:id="14165" w:author="Le Minh Nghia" w:date="2019-10-09T10:56:00Z">
              <w:rPr>
                <w:sz w:val="26"/>
                <w:szCs w:val="26"/>
              </w:rPr>
            </w:rPrChange>
          </w:rPr>
          <w:t xml:space="preserve"> </w:t>
        </w:r>
      </w:ins>
      <w:proofErr w:type="spellStart"/>
      <w:r w:rsidR="00612349" w:rsidRPr="00B41112">
        <w:rPr>
          <w:sz w:val="26"/>
          <w:szCs w:val="26"/>
          <w:rPrChange w:id="14166" w:author="Le Minh Nghia" w:date="2019-10-09T10:56:00Z">
            <w:rPr>
              <w:sz w:val="26"/>
              <w:szCs w:val="26"/>
            </w:rPr>
          </w:rPrChange>
        </w:rPr>
        <w:t>route_link</w:t>
      </w:r>
      <w:proofErr w:type="spellEnd"/>
      <w:r w:rsidR="00612349" w:rsidRPr="00B41112">
        <w:rPr>
          <w:sz w:val="26"/>
          <w:szCs w:val="26"/>
          <w:rPrChange w:id="14167" w:author="Le Minh Nghia" w:date="2019-10-09T10:56:00Z">
            <w:rPr>
              <w:sz w:val="26"/>
              <w:szCs w:val="26"/>
            </w:rPr>
          </w:rPrChange>
        </w:rPr>
        <w:t>,</w:t>
      </w:r>
      <w:ins w:id="14168" w:author="Le Minh Nghia" w:date="2019-10-09T10:13:00Z">
        <w:r w:rsidR="001C0C90" w:rsidRPr="00B41112">
          <w:rPr>
            <w:sz w:val="26"/>
            <w:szCs w:val="26"/>
            <w:rPrChange w:id="14169" w:author="Le Minh Nghia" w:date="2019-10-09T10:56:00Z">
              <w:rPr>
                <w:sz w:val="26"/>
                <w:szCs w:val="26"/>
              </w:rPr>
            </w:rPrChange>
          </w:rPr>
          <w:t xml:space="preserve"> </w:t>
        </w:r>
      </w:ins>
      <w:proofErr w:type="spellStart"/>
      <w:r w:rsidR="00612349" w:rsidRPr="00B41112">
        <w:rPr>
          <w:sz w:val="26"/>
          <w:szCs w:val="26"/>
          <w:rPrChange w:id="14170" w:author="Le Minh Nghia" w:date="2019-10-09T10:56:00Z">
            <w:rPr>
              <w:sz w:val="26"/>
              <w:szCs w:val="26"/>
            </w:rPr>
          </w:rPrChange>
        </w:rPr>
        <w:t>route_name</w:t>
      </w:r>
      <w:proofErr w:type="spellEnd"/>
      <w:r w:rsidR="00612349" w:rsidRPr="00B41112">
        <w:rPr>
          <w:sz w:val="26"/>
          <w:szCs w:val="26"/>
          <w:rPrChange w:id="14171"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172" w:author="Le Minh Nghia" w:date="2019-10-09T10:56:00Z">
            <w:rPr>
              <w:sz w:val="26"/>
              <w:szCs w:val="26"/>
            </w:rPr>
          </w:rPrChange>
        </w:rPr>
      </w:pPr>
      <w:r w:rsidRPr="00B41112">
        <w:rPr>
          <w:b/>
          <w:sz w:val="26"/>
          <w:szCs w:val="26"/>
          <w:rPrChange w:id="14173" w:author="Le Minh Nghia" w:date="2019-10-09T10:56:00Z">
            <w:rPr>
              <w:b/>
              <w:sz w:val="26"/>
              <w:szCs w:val="26"/>
            </w:rPr>
          </w:rPrChange>
        </w:rPr>
        <w:t>Permissions</w:t>
      </w:r>
      <w:ins w:id="14174" w:author="Le Minh Nghia" w:date="2019-10-09T10:13:00Z">
        <w:r w:rsidR="001C0C90" w:rsidRPr="00B41112">
          <w:rPr>
            <w:b/>
            <w:sz w:val="26"/>
            <w:szCs w:val="26"/>
            <w:rPrChange w:id="14175" w:author="Le Minh Nghia" w:date="2019-10-09T10:56:00Z">
              <w:rPr>
                <w:b/>
                <w:sz w:val="26"/>
                <w:szCs w:val="26"/>
              </w:rPr>
            </w:rPrChange>
          </w:rPr>
          <w:t xml:space="preserve"> </w:t>
        </w:r>
      </w:ins>
      <w:r w:rsidR="00612349" w:rsidRPr="00B41112">
        <w:rPr>
          <w:sz w:val="26"/>
          <w:szCs w:val="26"/>
          <w:rPrChange w:id="14176" w:author="Le Minh Nghia" w:date="2019-10-09T10:56:00Z">
            <w:rPr>
              <w:sz w:val="26"/>
              <w:szCs w:val="26"/>
            </w:rPr>
          </w:rPrChange>
        </w:rPr>
        <w:t>(</w:t>
      </w:r>
      <w:proofErr w:type="spellStart"/>
      <w:r w:rsidR="00612349" w:rsidRPr="00B41112">
        <w:rPr>
          <w:sz w:val="26"/>
          <w:szCs w:val="26"/>
          <w:rPrChange w:id="14177" w:author="Le Minh Nghia" w:date="2019-10-09T10:56:00Z">
            <w:rPr>
              <w:sz w:val="26"/>
              <w:szCs w:val="26"/>
            </w:rPr>
          </w:rPrChange>
        </w:rPr>
        <w:t>permission_id</w:t>
      </w:r>
      <w:proofErr w:type="spellEnd"/>
      <w:r w:rsidR="00612349" w:rsidRPr="00B41112">
        <w:rPr>
          <w:sz w:val="26"/>
          <w:szCs w:val="26"/>
          <w:rPrChange w:id="14178" w:author="Le Minh Nghia" w:date="2019-10-09T10:56:00Z">
            <w:rPr>
              <w:sz w:val="26"/>
              <w:szCs w:val="26"/>
            </w:rPr>
          </w:rPrChange>
        </w:rPr>
        <w:t>,</w:t>
      </w:r>
      <w:ins w:id="14179" w:author="Le Minh Nghia" w:date="2019-10-09T10:13:00Z">
        <w:r w:rsidR="001C0C90" w:rsidRPr="00B41112">
          <w:rPr>
            <w:sz w:val="26"/>
            <w:szCs w:val="26"/>
            <w:rPrChange w:id="14180" w:author="Le Minh Nghia" w:date="2019-10-09T10:56:00Z">
              <w:rPr>
                <w:sz w:val="26"/>
                <w:szCs w:val="26"/>
              </w:rPr>
            </w:rPrChange>
          </w:rPr>
          <w:t xml:space="preserve"> </w:t>
        </w:r>
      </w:ins>
      <w:proofErr w:type="spellStart"/>
      <w:r w:rsidR="00612349" w:rsidRPr="00B41112">
        <w:rPr>
          <w:sz w:val="26"/>
          <w:szCs w:val="26"/>
          <w:rPrChange w:id="14181" w:author="Le Minh Nghia" w:date="2019-10-09T10:56:00Z">
            <w:rPr>
              <w:sz w:val="26"/>
              <w:szCs w:val="26"/>
            </w:rPr>
          </w:rPrChange>
        </w:rPr>
        <w:t>route_id</w:t>
      </w:r>
      <w:proofErr w:type="spellEnd"/>
      <w:r w:rsidR="00612349" w:rsidRPr="00B41112">
        <w:rPr>
          <w:sz w:val="26"/>
          <w:szCs w:val="26"/>
          <w:rPrChange w:id="14182" w:author="Le Minh Nghia" w:date="2019-10-09T10:56:00Z">
            <w:rPr>
              <w:sz w:val="26"/>
              <w:szCs w:val="26"/>
            </w:rPr>
          </w:rPrChange>
        </w:rPr>
        <w:t>,</w:t>
      </w:r>
      <w:ins w:id="14183" w:author="Le Minh Nghia" w:date="2019-10-09T10:13:00Z">
        <w:r w:rsidR="001C0C90" w:rsidRPr="00B41112">
          <w:rPr>
            <w:sz w:val="26"/>
            <w:szCs w:val="26"/>
            <w:rPrChange w:id="14184" w:author="Le Minh Nghia" w:date="2019-10-09T10:56:00Z">
              <w:rPr>
                <w:sz w:val="26"/>
                <w:szCs w:val="26"/>
              </w:rPr>
            </w:rPrChange>
          </w:rPr>
          <w:t xml:space="preserve"> </w:t>
        </w:r>
      </w:ins>
      <w:proofErr w:type="spellStart"/>
      <w:r w:rsidR="00612349" w:rsidRPr="00B41112">
        <w:rPr>
          <w:sz w:val="26"/>
          <w:szCs w:val="26"/>
          <w:rPrChange w:id="14185" w:author="Le Minh Nghia" w:date="2019-10-09T10:56:00Z">
            <w:rPr>
              <w:sz w:val="26"/>
              <w:szCs w:val="26"/>
            </w:rPr>
          </w:rPrChange>
        </w:rPr>
        <w:t>role_id</w:t>
      </w:r>
      <w:proofErr w:type="spellEnd"/>
      <w:r w:rsidR="00612349" w:rsidRPr="00B41112">
        <w:rPr>
          <w:sz w:val="26"/>
          <w:szCs w:val="26"/>
          <w:rPrChange w:id="14186" w:author="Le Minh Nghia" w:date="2019-10-09T10:56:00Z">
            <w:rPr>
              <w:sz w:val="26"/>
              <w:szCs w:val="26"/>
            </w:rPr>
          </w:rPrChange>
        </w:rPr>
        <w:t>)</w:t>
      </w:r>
    </w:p>
    <w:p w:rsidR="00612349" w:rsidRPr="00B41112" w:rsidRDefault="0028370D" w:rsidP="0028370D">
      <w:pPr>
        <w:pStyle w:val="ListParagraph"/>
        <w:spacing w:line="360" w:lineRule="auto"/>
        <w:ind w:left="1080"/>
        <w:rPr>
          <w:sz w:val="26"/>
          <w:szCs w:val="26"/>
          <w:rPrChange w:id="14187" w:author="Le Minh Nghia" w:date="2019-10-09T10:56:00Z">
            <w:rPr>
              <w:sz w:val="26"/>
              <w:szCs w:val="26"/>
            </w:rPr>
          </w:rPrChange>
        </w:rPr>
      </w:pPr>
      <w:r w:rsidRPr="00B41112">
        <w:rPr>
          <w:b/>
          <w:sz w:val="26"/>
          <w:szCs w:val="26"/>
          <w:rPrChange w:id="14188" w:author="Le Minh Nghia" w:date="2019-10-09T10:56:00Z">
            <w:rPr>
              <w:b/>
              <w:sz w:val="26"/>
              <w:szCs w:val="26"/>
            </w:rPr>
          </w:rPrChange>
        </w:rPr>
        <w:t>Posts</w:t>
      </w:r>
      <w:ins w:id="14189" w:author="Le Minh Nghia" w:date="2019-10-09T10:13:00Z">
        <w:r w:rsidR="001C0C90" w:rsidRPr="00B41112">
          <w:rPr>
            <w:b/>
            <w:sz w:val="26"/>
            <w:szCs w:val="26"/>
            <w:rPrChange w:id="14190" w:author="Le Minh Nghia" w:date="2019-10-09T10:56:00Z">
              <w:rPr>
                <w:b/>
                <w:sz w:val="26"/>
                <w:szCs w:val="26"/>
              </w:rPr>
            </w:rPrChange>
          </w:rPr>
          <w:t xml:space="preserve"> </w:t>
        </w:r>
      </w:ins>
      <w:r w:rsidR="00612349" w:rsidRPr="00B41112">
        <w:rPr>
          <w:sz w:val="26"/>
          <w:szCs w:val="26"/>
          <w:rPrChange w:id="14191" w:author="Le Minh Nghia" w:date="2019-10-09T10:56:00Z">
            <w:rPr>
              <w:sz w:val="26"/>
              <w:szCs w:val="26"/>
            </w:rPr>
          </w:rPrChange>
        </w:rPr>
        <w:t>(</w:t>
      </w:r>
      <w:proofErr w:type="spellStart"/>
      <w:r w:rsidR="00612349" w:rsidRPr="00B41112">
        <w:rPr>
          <w:sz w:val="26"/>
          <w:szCs w:val="26"/>
          <w:rPrChange w:id="14192" w:author="Le Minh Nghia" w:date="2019-10-09T10:56:00Z">
            <w:rPr>
              <w:sz w:val="26"/>
              <w:szCs w:val="26"/>
            </w:rPr>
          </w:rPrChange>
        </w:rPr>
        <w:t>post_id</w:t>
      </w:r>
      <w:proofErr w:type="spellEnd"/>
      <w:r w:rsidR="00612349" w:rsidRPr="00B41112">
        <w:rPr>
          <w:sz w:val="26"/>
          <w:szCs w:val="26"/>
          <w:rPrChange w:id="14193" w:author="Le Minh Nghia" w:date="2019-10-09T10:56:00Z">
            <w:rPr>
              <w:sz w:val="26"/>
              <w:szCs w:val="26"/>
            </w:rPr>
          </w:rPrChange>
        </w:rPr>
        <w:t>,</w:t>
      </w:r>
      <w:ins w:id="14194" w:author="Le Minh Nghia" w:date="2019-10-09T10:13:00Z">
        <w:r w:rsidR="001C0C90" w:rsidRPr="00B41112">
          <w:rPr>
            <w:sz w:val="26"/>
            <w:szCs w:val="26"/>
            <w:rPrChange w:id="14195" w:author="Le Minh Nghia" w:date="2019-10-09T10:56:00Z">
              <w:rPr>
                <w:sz w:val="26"/>
                <w:szCs w:val="26"/>
              </w:rPr>
            </w:rPrChange>
          </w:rPr>
          <w:t xml:space="preserve"> </w:t>
        </w:r>
      </w:ins>
      <w:proofErr w:type="spellStart"/>
      <w:r w:rsidR="00612349" w:rsidRPr="00B41112">
        <w:rPr>
          <w:sz w:val="26"/>
          <w:szCs w:val="26"/>
          <w:rPrChange w:id="14196" w:author="Le Minh Nghia" w:date="2019-10-09T10:56:00Z">
            <w:rPr>
              <w:sz w:val="26"/>
              <w:szCs w:val="26"/>
            </w:rPr>
          </w:rPrChange>
        </w:rPr>
        <w:t>user_id</w:t>
      </w:r>
      <w:proofErr w:type="spellEnd"/>
      <w:r w:rsidR="00612349" w:rsidRPr="00B41112">
        <w:rPr>
          <w:sz w:val="26"/>
          <w:szCs w:val="26"/>
          <w:rPrChange w:id="14197" w:author="Le Minh Nghia" w:date="2019-10-09T10:56:00Z">
            <w:rPr>
              <w:sz w:val="26"/>
              <w:szCs w:val="26"/>
            </w:rPr>
          </w:rPrChange>
        </w:rPr>
        <w:t>,</w:t>
      </w:r>
      <w:ins w:id="14198" w:author="Le Minh Nghia" w:date="2019-10-09T10:13:00Z">
        <w:r w:rsidR="001C0C90" w:rsidRPr="00B41112">
          <w:rPr>
            <w:sz w:val="26"/>
            <w:szCs w:val="26"/>
            <w:rPrChange w:id="14199" w:author="Le Minh Nghia" w:date="2019-10-09T10:56:00Z">
              <w:rPr>
                <w:sz w:val="26"/>
                <w:szCs w:val="26"/>
              </w:rPr>
            </w:rPrChange>
          </w:rPr>
          <w:t xml:space="preserve"> </w:t>
        </w:r>
      </w:ins>
      <w:proofErr w:type="spellStart"/>
      <w:r w:rsidR="00612349" w:rsidRPr="00B41112">
        <w:rPr>
          <w:sz w:val="26"/>
          <w:szCs w:val="26"/>
          <w:rPrChange w:id="14200" w:author="Le Minh Nghia" w:date="2019-10-09T10:56:00Z">
            <w:rPr>
              <w:sz w:val="26"/>
              <w:szCs w:val="26"/>
            </w:rPr>
          </w:rPrChange>
        </w:rPr>
        <w:t>role_id</w:t>
      </w:r>
      <w:proofErr w:type="spellEnd"/>
      <w:r w:rsidR="00612349" w:rsidRPr="00B41112">
        <w:rPr>
          <w:sz w:val="26"/>
          <w:szCs w:val="26"/>
          <w:rPrChange w:id="14201" w:author="Le Minh Nghia" w:date="2019-10-09T10:56:00Z">
            <w:rPr>
              <w:sz w:val="26"/>
              <w:szCs w:val="26"/>
            </w:rPr>
          </w:rPrChange>
        </w:rPr>
        <w:t>,</w:t>
      </w:r>
      <w:ins w:id="14202" w:author="Le Minh Nghia" w:date="2019-10-09T10:13:00Z">
        <w:r w:rsidR="001C0C90" w:rsidRPr="00B41112">
          <w:rPr>
            <w:sz w:val="26"/>
            <w:szCs w:val="26"/>
            <w:rPrChange w:id="14203" w:author="Le Minh Nghia" w:date="2019-10-09T10:56:00Z">
              <w:rPr>
                <w:sz w:val="26"/>
                <w:szCs w:val="26"/>
              </w:rPr>
            </w:rPrChange>
          </w:rPr>
          <w:t xml:space="preserve"> </w:t>
        </w:r>
      </w:ins>
      <w:proofErr w:type="spellStart"/>
      <w:r w:rsidR="00612349" w:rsidRPr="00B41112">
        <w:rPr>
          <w:sz w:val="26"/>
          <w:szCs w:val="26"/>
          <w:rPrChange w:id="14204" w:author="Le Minh Nghia" w:date="2019-10-09T10:56:00Z">
            <w:rPr>
              <w:sz w:val="26"/>
              <w:szCs w:val="26"/>
            </w:rPr>
          </w:rPrChange>
        </w:rPr>
        <w:t>class_id</w:t>
      </w:r>
      <w:proofErr w:type="spellEnd"/>
      <w:r w:rsidR="00612349" w:rsidRPr="00B41112">
        <w:rPr>
          <w:sz w:val="26"/>
          <w:szCs w:val="26"/>
          <w:rPrChange w:id="14205" w:author="Le Minh Nghia" w:date="2019-10-09T10:56:00Z">
            <w:rPr>
              <w:sz w:val="26"/>
              <w:szCs w:val="26"/>
            </w:rPr>
          </w:rPrChange>
        </w:rPr>
        <w:t>,</w:t>
      </w:r>
      <w:ins w:id="14206" w:author="Le Minh Nghia" w:date="2019-10-09T10:13:00Z">
        <w:r w:rsidR="001C0C90" w:rsidRPr="00B41112">
          <w:rPr>
            <w:sz w:val="26"/>
            <w:szCs w:val="26"/>
            <w:rPrChange w:id="14207" w:author="Le Minh Nghia" w:date="2019-10-09T10:56:00Z">
              <w:rPr>
                <w:sz w:val="26"/>
                <w:szCs w:val="26"/>
              </w:rPr>
            </w:rPrChange>
          </w:rPr>
          <w:t xml:space="preserve"> </w:t>
        </w:r>
      </w:ins>
      <w:proofErr w:type="spellStart"/>
      <w:r w:rsidR="00612349" w:rsidRPr="00B41112">
        <w:rPr>
          <w:sz w:val="26"/>
          <w:szCs w:val="26"/>
          <w:rPrChange w:id="14208" w:author="Le Minh Nghia" w:date="2019-10-09T10:56:00Z">
            <w:rPr>
              <w:sz w:val="26"/>
              <w:szCs w:val="26"/>
            </w:rPr>
          </w:rPrChange>
        </w:rPr>
        <w:t>category_id</w:t>
      </w:r>
      <w:proofErr w:type="spellEnd"/>
      <w:r w:rsidR="00612349" w:rsidRPr="00B41112">
        <w:rPr>
          <w:sz w:val="26"/>
          <w:szCs w:val="26"/>
          <w:rPrChange w:id="14209" w:author="Le Minh Nghia" w:date="2019-10-09T10:56:00Z">
            <w:rPr>
              <w:sz w:val="26"/>
              <w:szCs w:val="26"/>
            </w:rPr>
          </w:rPrChange>
        </w:rPr>
        <w:t>,</w:t>
      </w:r>
      <w:ins w:id="14210" w:author="Le Minh Nghia" w:date="2019-10-09T10:13:00Z">
        <w:r w:rsidR="001C0C90" w:rsidRPr="00B41112">
          <w:rPr>
            <w:sz w:val="26"/>
            <w:szCs w:val="26"/>
            <w:rPrChange w:id="14211" w:author="Le Minh Nghia" w:date="2019-10-09T10:56:00Z">
              <w:rPr>
                <w:sz w:val="26"/>
                <w:szCs w:val="26"/>
              </w:rPr>
            </w:rPrChange>
          </w:rPr>
          <w:t xml:space="preserve"> </w:t>
        </w:r>
      </w:ins>
      <w:proofErr w:type="spellStart"/>
      <w:r w:rsidR="00612349" w:rsidRPr="00B41112">
        <w:rPr>
          <w:sz w:val="26"/>
          <w:szCs w:val="26"/>
          <w:rPrChange w:id="14212" w:author="Le Minh Nghia" w:date="2019-10-09T10:56:00Z">
            <w:rPr>
              <w:sz w:val="26"/>
              <w:szCs w:val="26"/>
            </w:rPr>
          </w:rPrChange>
        </w:rPr>
        <w:t>post_slug</w:t>
      </w:r>
      <w:proofErr w:type="spellEnd"/>
      <w:r w:rsidR="00612349" w:rsidRPr="00B41112">
        <w:rPr>
          <w:sz w:val="26"/>
          <w:szCs w:val="26"/>
          <w:rPrChange w:id="14213" w:author="Le Minh Nghia" w:date="2019-10-09T10:56:00Z">
            <w:rPr>
              <w:sz w:val="26"/>
              <w:szCs w:val="26"/>
            </w:rPr>
          </w:rPrChange>
        </w:rPr>
        <w:t>,</w:t>
      </w:r>
      <w:ins w:id="14214" w:author="Le Minh Nghia" w:date="2019-10-09T10:13:00Z">
        <w:r w:rsidR="001C0C90" w:rsidRPr="00B41112">
          <w:rPr>
            <w:sz w:val="26"/>
            <w:szCs w:val="26"/>
            <w:rPrChange w:id="14215" w:author="Le Minh Nghia" w:date="2019-10-09T10:56:00Z">
              <w:rPr>
                <w:sz w:val="26"/>
                <w:szCs w:val="26"/>
              </w:rPr>
            </w:rPrChange>
          </w:rPr>
          <w:t xml:space="preserve"> </w:t>
        </w:r>
      </w:ins>
      <w:proofErr w:type="spellStart"/>
      <w:r w:rsidR="00612349" w:rsidRPr="00B41112">
        <w:rPr>
          <w:sz w:val="26"/>
          <w:szCs w:val="26"/>
          <w:rPrChange w:id="14216" w:author="Le Minh Nghia" w:date="2019-10-09T10:56:00Z">
            <w:rPr>
              <w:sz w:val="26"/>
              <w:szCs w:val="26"/>
            </w:rPr>
          </w:rPrChange>
        </w:rPr>
        <w:t>post_title</w:t>
      </w:r>
      <w:proofErr w:type="spellEnd"/>
      <w:r w:rsidR="00612349" w:rsidRPr="00B41112">
        <w:rPr>
          <w:sz w:val="26"/>
          <w:szCs w:val="26"/>
          <w:rPrChange w:id="14217" w:author="Le Minh Nghia" w:date="2019-10-09T10:56:00Z">
            <w:rPr>
              <w:sz w:val="26"/>
              <w:szCs w:val="26"/>
            </w:rPr>
          </w:rPrChange>
        </w:rPr>
        <w:t>,</w:t>
      </w:r>
    </w:p>
    <w:p w:rsidR="0028370D" w:rsidRPr="00B41112" w:rsidRDefault="00612349" w:rsidP="0028370D">
      <w:pPr>
        <w:pStyle w:val="ListParagraph"/>
        <w:spacing w:line="360" w:lineRule="auto"/>
        <w:ind w:left="1080"/>
        <w:rPr>
          <w:sz w:val="26"/>
          <w:szCs w:val="26"/>
          <w:rPrChange w:id="14218" w:author="Le Minh Nghia" w:date="2019-10-09T10:56:00Z">
            <w:rPr>
              <w:sz w:val="26"/>
              <w:szCs w:val="26"/>
            </w:rPr>
          </w:rPrChange>
        </w:rPr>
      </w:pPr>
      <w:proofErr w:type="spellStart"/>
      <w:r w:rsidRPr="00B41112">
        <w:rPr>
          <w:sz w:val="26"/>
          <w:szCs w:val="26"/>
          <w:rPrChange w:id="14219" w:author="Le Minh Nghia" w:date="2019-10-09T10:56:00Z">
            <w:rPr>
              <w:sz w:val="26"/>
              <w:szCs w:val="26"/>
            </w:rPr>
          </w:rPrChange>
        </w:rPr>
        <w:t>post_content</w:t>
      </w:r>
      <w:proofErr w:type="spellEnd"/>
      <w:r w:rsidRPr="00B41112">
        <w:rPr>
          <w:sz w:val="26"/>
          <w:szCs w:val="26"/>
          <w:rPrChange w:id="14220" w:author="Le Minh Nghia" w:date="2019-10-09T10:56:00Z">
            <w:rPr>
              <w:sz w:val="26"/>
              <w:szCs w:val="26"/>
            </w:rPr>
          </w:rPrChange>
        </w:rPr>
        <w:t>,</w:t>
      </w:r>
      <w:ins w:id="14221" w:author="Le Minh Nghia" w:date="2019-10-09T10:14:00Z">
        <w:r w:rsidR="001C0C90" w:rsidRPr="00B41112">
          <w:rPr>
            <w:sz w:val="26"/>
            <w:szCs w:val="26"/>
            <w:rPrChange w:id="14222" w:author="Le Minh Nghia" w:date="2019-10-09T10:56:00Z">
              <w:rPr>
                <w:sz w:val="26"/>
                <w:szCs w:val="26"/>
              </w:rPr>
            </w:rPrChange>
          </w:rPr>
          <w:t xml:space="preserve"> </w:t>
        </w:r>
      </w:ins>
      <w:proofErr w:type="spellStart"/>
      <w:r w:rsidRPr="00B41112">
        <w:rPr>
          <w:sz w:val="26"/>
          <w:szCs w:val="26"/>
          <w:rPrChange w:id="14223" w:author="Le Minh Nghia" w:date="2019-10-09T10:56:00Z">
            <w:rPr>
              <w:sz w:val="26"/>
              <w:szCs w:val="26"/>
            </w:rPr>
          </w:rPrChange>
        </w:rPr>
        <w:t>post_file</w:t>
      </w:r>
      <w:proofErr w:type="spellEnd"/>
      <w:r w:rsidRPr="00B41112">
        <w:rPr>
          <w:sz w:val="26"/>
          <w:szCs w:val="26"/>
          <w:rPrChange w:id="14224" w:author="Le Minh Nghia" w:date="2019-10-09T10:56:00Z">
            <w:rPr>
              <w:sz w:val="26"/>
              <w:szCs w:val="26"/>
            </w:rPr>
          </w:rPrChange>
        </w:rPr>
        <w:t>,</w:t>
      </w:r>
      <w:ins w:id="14225" w:author="Le Minh Nghia" w:date="2019-10-09T10:14:00Z">
        <w:r w:rsidR="001C0C90" w:rsidRPr="00B41112">
          <w:rPr>
            <w:sz w:val="26"/>
            <w:szCs w:val="26"/>
            <w:rPrChange w:id="14226" w:author="Le Minh Nghia" w:date="2019-10-09T10:56:00Z">
              <w:rPr>
                <w:sz w:val="26"/>
                <w:szCs w:val="26"/>
              </w:rPr>
            </w:rPrChange>
          </w:rPr>
          <w:t xml:space="preserve"> </w:t>
        </w:r>
      </w:ins>
      <w:proofErr w:type="spellStart"/>
      <w:r w:rsidRPr="00B41112">
        <w:rPr>
          <w:sz w:val="26"/>
          <w:szCs w:val="26"/>
          <w:rPrChange w:id="14227" w:author="Le Minh Nghia" w:date="2019-10-09T10:56:00Z">
            <w:rPr>
              <w:sz w:val="26"/>
              <w:szCs w:val="26"/>
            </w:rPr>
          </w:rPrChange>
        </w:rPr>
        <w:t>post_link</w:t>
      </w:r>
      <w:proofErr w:type="spellEnd"/>
      <w:r w:rsidRPr="00B41112">
        <w:rPr>
          <w:sz w:val="26"/>
          <w:szCs w:val="26"/>
          <w:rPrChange w:id="14228" w:author="Le Minh Nghia" w:date="2019-10-09T10:56:00Z">
            <w:rPr>
              <w:sz w:val="26"/>
              <w:szCs w:val="26"/>
            </w:rPr>
          </w:rPrChange>
        </w:rPr>
        <w:t>,</w:t>
      </w:r>
      <w:ins w:id="14229" w:author="Le Minh Nghia" w:date="2019-10-09T10:14:00Z">
        <w:r w:rsidR="001C0C90" w:rsidRPr="00B41112">
          <w:rPr>
            <w:sz w:val="26"/>
            <w:szCs w:val="26"/>
            <w:rPrChange w:id="14230" w:author="Le Minh Nghia" w:date="2019-10-09T10:56:00Z">
              <w:rPr>
                <w:sz w:val="26"/>
                <w:szCs w:val="26"/>
              </w:rPr>
            </w:rPrChange>
          </w:rPr>
          <w:t xml:space="preserve"> </w:t>
        </w:r>
      </w:ins>
      <w:proofErr w:type="spellStart"/>
      <w:r w:rsidRPr="00B41112">
        <w:rPr>
          <w:sz w:val="26"/>
          <w:szCs w:val="26"/>
          <w:rPrChange w:id="14231" w:author="Le Minh Nghia" w:date="2019-10-09T10:56:00Z">
            <w:rPr>
              <w:sz w:val="26"/>
              <w:szCs w:val="26"/>
            </w:rPr>
          </w:rPrChange>
        </w:rPr>
        <w:t>post_status</w:t>
      </w:r>
      <w:proofErr w:type="spellEnd"/>
      <w:r w:rsidRPr="00B41112">
        <w:rPr>
          <w:sz w:val="26"/>
          <w:szCs w:val="26"/>
          <w:rPrChange w:id="14232" w:author="Le Minh Nghia" w:date="2019-10-09T10:56:00Z">
            <w:rPr>
              <w:sz w:val="26"/>
              <w:szCs w:val="26"/>
            </w:rPr>
          </w:rPrChange>
        </w:rPr>
        <w:t>,</w:t>
      </w:r>
      <w:ins w:id="14233" w:author="Le Minh Nghia" w:date="2019-10-09T10:14:00Z">
        <w:r w:rsidR="001C0C90" w:rsidRPr="00B41112">
          <w:rPr>
            <w:sz w:val="26"/>
            <w:szCs w:val="26"/>
            <w:rPrChange w:id="14234" w:author="Le Minh Nghia" w:date="2019-10-09T10:56:00Z">
              <w:rPr>
                <w:sz w:val="26"/>
                <w:szCs w:val="26"/>
              </w:rPr>
            </w:rPrChange>
          </w:rPr>
          <w:t xml:space="preserve"> </w:t>
        </w:r>
      </w:ins>
      <w:proofErr w:type="spellStart"/>
      <w:r w:rsidRPr="00B41112">
        <w:rPr>
          <w:sz w:val="26"/>
          <w:szCs w:val="26"/>
          <w:rPrChange w:id="14235" w:author="Le Minh Nghia" w:date="2019-10-09T10:56:00Z">
            <w:rPr>
              <w:sz w:val="26"/>
              <w:szCs w:val="26"/>
            </w:rPr>
          </w:rPrChange>
        </w:rPr>
        <w:t>status_user</w:t>
      </w:r>
      <w:proofErr w:type="spellEnd"/>
      <w:r w:rsidRPr="00B41112">
        <w:rPr>
          <w:sz w:val="26"/>
          <w:szCs w:val="26"/>
          <w:rPrChange w:id="14236"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237" w:author="Le Minh Nghia" w:date="2019-10-09T10:56:00Z">
            <w:rPr>
              <w:sz w:val="26"/>
              <w:szCs w:val="26"/>
            </w:rPr>
          </w:rPrChange>
        </w:rPr>
      </w:pPr>
      <w:proofErr w:type="spellStart"/>
      <w:r w:rsidRPr="00B41112">
        <w:rPr>
          <w:b/>
          <w:sz w:val="26"/>
          <w:szCs w:val="26"/>
          <w:rPrChange w:id="14238" w:author="Le Minh Nghia" w:date="2019-10-09T10:56:00Z">
            <w:rPr>
              <w:b/>
              <w:sz w:val="26"/>
              <w:szCs w:val="26"/>
            </w:rPr>
          </w:rPrChange>
        </w:rPr>
        <w:t>Post_classes</w:t>
      </w:r>
      <w:proofErr w:type="spellEnd"/>
      <w:ins w:id="14239" w:author="Le Minh Nghia" w:date="2019-10-09T10:14:00Z">
        <w:r w:rsidR="001C0C90" w:rsidRPr="00B41112">
          <w:rPr>
            <w:b/>
            <w:sz w:val="26"/>
            <w:szCs w:val="26"/>
            <w:rPrChange w:id="14240" w:author="Le Minh Nghia" w:date="2019-10-09T10:56:00Z">
              <w:rPr>
                <w:b/>
                <w:sz w:val="26"/>
                <w:szCs w:val="26"/>
              </w:rPr>
            </w:rPrChange>
          </w:rPr>
          <w:t xml:space="preserve"> </w:t>
        </w:r>
      </w:ins>
      <w:r w:rsidR="00612349" w:rsidRPr="00B41112">
        <w:rPr>
          <w:sz w:val="26"/>
          <w:szCs w:val="26"/>
          <w:rPrChange w:id="14241" w:author="Le Minh Nghia" w:date="2019-10-09T10:56:00Z">
            <w:rPr>
              <w:sz w:val="26"/>
              <w:szCs w:val="26"/>
            </w:rPr>
          </w:rPrChange>
        </w:rPr>
        <w:t>(</w:t>
      </w:r>
      <w:proofErr w:type="spellStart"/>
      <w:r w:rsidR="00612349" w:rsidRPr="00B41112">
        <w:rPr>
          <w:sz w:val="26"/>
          <w:szCs w:val="26"/>
          <w:rPrChange w:id="14242" w:author="Le Minh Nghia" w:date="2019-10-09T10:56:00Z">
            <w:rPr>
              <w:sz w:val="26"/>
              <w:szCs w:val="26"/>
            </w:rPr>
          </w:rPrChange>
        </w:rPr>
        <w:t>post_classes_id</w:t>
      </w:r>
      <w:proofErr w:type="spellEnd"/>
      <w:r w:rsidR="00612349" w:rsidRPr="00B41112">
        <w:rPr>
          <w:sz w:val="26"/>
          <w:szCs w:val="26"/>
          <w:rPrChange w:id="14243" w:author="Le Minh Nghia" w:date="2019-10-09T10:56:00Z">
            <w:rPr>
              <w:sz w:val="26"/>
              <w:szCs w:val="26"/>
            </w:rPr>
          </w:rPrChange>
        </w:rPr>
        <w:t>,</w:t>
      </w:r>
      <w:ins w:id="14244" w:author="Le Minh Nghia" w:date="2019-10-09T10:14:00Z">
        <w:r w:rsidR="001C0C90" w:rsidRPr="00B41112">
          <w:rPr>
            <w:sz w:val="26"/>
            <w:szCs w:val="26"/>
            <w:rPrChange w:id="14245" w:author="Le Minh Nghia" w:date="2019-10-09T10:56:00Z">
              <w:rPr>
                <w:sz w:val="26"/>
                <w:szCs w:val="26"/>
              </w:rPr>
            </w:rPrChange>
          </w:rPr>
          <w:t xml:space="preserve"> </w:t>
        </w:r>
      </w:ins>
      <w:proofErr w:type="spellStart"/>
      <w:r w:rsidR="00612349" w:rsidRPr="00B41112">
        <w:rPr>
          <w:sz w:val="26"/>
          <w:szCs w:val="26"/>
          <w:rPrChange w:id="14246" w:author="Le Minh Nghia" w:date="2019-10-09T10:56:00Z">
            <w:rPr>
              <w:sz w:val="26"/>
              <w:szCs w:val="26"/>
            </w:rPr>
          </w:rPrChange>
        </w:rPr>
        <w:t>post_id</w:t>
      </w:r>
      <w:proofErr w:type="spellEnd"/>
      <w:r w:rsidR="00612349" w:rsidRPr="00B41112">
        <w:rPr>
          <w:sz w:val="26"/>
          <w:szCs w:val="26"/>
          <w:rPrChange w:id="14247" w:author="Le Minh Nghia" w:date="2019-10-09T10:56:00Z">
            <w:rPr>
              <w:sz w:val="26"/>
              <w:szCs w:val="26"/>
            </w:rPr>
          </w:rPrChange>
        </w:rPr>
        <w:t>,</w:t>
      </w:r>
      <w:ins w:id="14248" w:author="Le Minh Nghia" w:date="2019-10-09T10:14:00Z">
        <w:r w:rsidR="001C0C90" w:rsidRPr="00B41112">
          <w:rPr>
            <w:sz w:val="26"/>
            <w:szCs w:val="26"/>
            <w:rPrChange w:id="14249" w:author="Le Minh Nghia" w:date="2019-10-09T10:56:00Z">
              <w:rPr>
                <w:sz w:val="26"/>
                <w:szCs w:val="26"/>
              </w:rPr>
            </w:rPrChange>
          </w:rPr>
          <w:t xml:space="preserve"> </w:t>
        </w:r>
      </w:ins>
      <w:proofErr w:type="spellStart"/>
      <w:r w:rsidR="00612349" w:rsidRPr="00B41112">
        <w:rPr>
          <w:sz w:val="26"/>
          <w:szCs w:val="26"/>
          <w:rPrChange w:id="14250" w:author="Le Minh Nghia" w:date="2019-10-09T10:56:00Z">
            <w:rPr>
              <w:sz w:val="26"/>
              <w:szCs w:val="26"/>
            </w:rPr>
          </w:rPrChange>
        </w:rPr>
        <w:t>class_id</w:t>
      </w:r>
      <w:proofErr w:type="spellEnd"/>
      <w:r w:rsidR="00612349" w:rsidRPr="00B41112">
        <w:rPr>
          <w:sz w:val="26"/>
          <w:szCs w:val="26"/>
          <w:rPrChange w:id="14251"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252" w:author="Le Minh Nghia" w:date="2019-10-09T10:56:00Z">
            <w:rPr>
              <w:sz w:val="26"/>
              <w:szCs w:val="26"/>
            </w:rPr>
          </w:rPrChange>
        </w:rPr>
      </w:pPr>
      <w:proofErr w:type="spellStart"/>
      <w:r w:rsidRPr="00B41112">
        <w:rPr>
          <w:b/>
          <w:sz w:val="26"/>
          <w:szCs w:val="26"/>
          <w:rPrChange w:id="14253" w:author="Le Minh Nghia" w:date="2019-10-09T10:56:00Z">
            <w:rPr>
              <w:b/>
              <w:sz w:val="26"/>
              <w:szCs w:val="26"/>
            </w:rPr>
          </w:rPrChange>
        </w:rPr>
        <w:t>Post_roles</w:t>
      </w:r>
      <w:proofErr w:type="spellEnd"/>
      <w:ins w:id="14254" w:author="Le Minh Nghia" w:date="2019-10-09T10:14:00Z">
        <w:r w:rsidR="001C0C90" w:rsidRPr="00B41112">
          <w:rPr>
            <w:b/>
            <w:sz w:val="26"/>
            <w:szCs w:val="26"/>
            <w:rPrChange w:id="14255" w:author="Le Minh Nghia" w:date="2019-10-09T10:56:00Z">
              <w:rPr>
                <w:b/>
                <w:sz w:val="26"/>
                <w:szCs w:val="26"/>
              </w:rPr>
            </w:rPrChange>
          </w:rPr>
          <w:t xml:space="preserve"> </w:t>
        </w:r>
      </w:ins>
      <w:r w:rsidR="00612349" w:rsidRPr="00B41112">
        <w:rPr>
          <w:sz w:val="26"/>
          <w:szCs w:val="26"/>
          <w:rPrChange w:id="14256" w:author="Le Minh Nghia" w:date="2019-10-09T10:56:00Z">
            <w:rPr>
              <w:sz w:val="26"/>
              <w:szCs w:val="26"/>
            </w:rPr>
          </w:rPrChange>
        </w:rPr>
        <w:t>(</w:t>
      </w:r>
      <w:proofErr w:type="spellStart"/>
      <w:r w:rsidR="00612349" w:rsidRPr="00B41112">
        <w:rPr>
          <w:sz w:val="26"/>
          <w:szCs w:val="26"/>
          <w:rPrChange w:id="14257" w:author="Le Minh Nghia" w:date="2019-10-09T10:56:00Z">
            <w:rPr>
              <w:sz w:val="26"/>
              <w:szCs w:val="26"/>
            </w:rPr>
          </w:rPrChange>
        </w:rPr>
        <w:t>post_role_id</w:t>
      </w:r>
      <w:proofErr w:type="spellEnd"/>
      <w:r w:rsidR="00612349" w:rsidRPr="00B41112">
        <w:rPr>
          <w:sz w:val="26"/>
          <w:szCs w:val="26"/>
          <w:rPrChange w:id="14258" w:author="Le Minh Nghia" w:date="2019-10-09T10:56:00Z">
            <w:rPr>
              <w:sz w:val="26"/>
              <w:szCs w:val="26"/>
            </w:rPr>
          </w:rPrChange>
        </w:rPr>
        <w:t>,</w:t>
      </w:r>
      <w:ins w:id="14259" w:author="Le Minh Nghia" w:date="2019-10-09T10:14:00Z">
        <w:r w:rsidR="001C0C90" w:rsidRPr="00B41112">
          <w:rPr>
            <w:sz w:val="26"/>
            <w:szCs w:val="26"/>
            <w:rPrChange w:id="14260" w:author="Le Minh Nghia" w:date="2019-10-09T10:56:00Z">
              <w:rPr>
                <w:sz w:val="26"/>
                <w:szCs w:val="26"/>
              </w:rPr>
            </w:rPrChange>
          </w:rPr>
          <w:t xml:space="preserve"> </w:t>
        </w:r>
      </w:ins>
      <w:proofErr w:type="spellStart"/>
      <w:r w:rsidR="00612349" w:rsidRPr="00B41112">
        <w:rPr>
          <w:sz w:val="26"/>
          <w:szCs w:val="26"/>
          <w:rPrChange w:id="14261" w:author="Le Minh Nghia" w:date="2019-10-09T10:56:00Z">
            <w:rPr>
              <w:sz w:val="26"/>
              <w:szCs w:val="26"/>
            </w:rPr>
          </w:rPrChange>
        </w:rPr>
        <w:t>post_id</w:t>
      </w:r>
      <w:proofErr w:type="spellEnd"/>
      <w:r w:rsidR="00612349" w:rsidRPr="00B41112">
        <w:rPr>
          <w:sz w:val="26"/>
          <w:szCs w:val="26"/>
          <w:rPrChange w:id="14262" w:author="Le Minh Nghia" w:date="2019-10-09T10:56:00Z">
            <w:rPr>
              <w:sz w:val="26"/>
              <w:szCs w:val="26"/>
            </w:rPr>
          </w:rPrChange>
        </w:rPr>
        <w:t>,</w:t>
      </w:r>
      <w:ins w:id="14263" w:author="Le Minh Nghia" w:date="2019-10-09T10:14:00Z">
        <w:r w:rsidR="001C0C90" w:rsidRPr="00B41112">
          <w:rPr>
            <w:sz w:val="26"/>
            <w:szCs w:val="26"/>
            <w:rPrChange w:id="14264" w:author="Le Minh Nghia" w:date="2019-10-09T10:56:00Z">
              <w:rPr>
                <w:sz w:val="26"/>
                <w:szCs w:val="26"/>
              </w:rPr>
            </w:rPrChange>
          </w:rPr>
          <w:t xml:space="preserve"> </w:t>
        </w:r>
      </w:ins>
      <w:proofErr w:type="spellStart"/>
      <w:r w:rsidR="00612349" w:rsidRPr="00B41112">
        <w:rPr>
          <w:sz w:val="26"/>
          <w:szCs w:val="26"/>
          <w:rPrChange w:id="14265" w:author="Le Minh Nghia" w:date="2019-10-09T10:56:00Z">
            <w:rPr>
              <w:sz w:val="26"/>
              <w:szCs w:val="26"/>
            </w:rPr>
          </w:rPrChange>
        </w:rPr>
        <w:t>role_id</w:t>
      </w:r>
      <w:proofErr w:type="spellEnd"/>
      <w:r w:rsidR="00612349" w:rsidRPr="00B41112">
        <w:rPr>
          <w:sz w:val="26"/>
          <w:szCs w:val="26"/>
          <w:rPrChange w:id="14266"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267" w:author="Le Minh Nghia" w:date="2019-10-09T10:56:00Z">
            <w:rPr>
              <w:sz w:val="26"/>
              <w:szCs w:val="26"/>
            </w:rPr>
          </w:rPrChange>
        </w:rPr>
      </w:pPr>
      <w:r w:rsidRPr="00B41112">
        <w:rPr>
          <w:b/>
          <w:sz w:val="26"/>
          <w:szCs w:val="26"/>
          <w:rPrChange w:id="14268" w:author="Le Minh Nghia" w:date="2019-10-09T10:56:00Z">
            <w:rPr>
              <w:b/>
              <w:sz w:val="26"/>
              <w:szCs w:val="26"/>
            </w:rPr>
          </w:rPrChange>
        </w:rPr>
        <w:t>Comments</w:t>
      </w:r>
      <w:ins w:id="14269" w:author="Le Minh Nghia" w:date="2019-10-09T10:14:00Z">
        <w:r w:rsidR="001C0C90" w:rsidRPr="00B41112">
          <w:rPr>
            <w:b/>
            <w:sz w:val="26"/>
            <w:szCs w:val="26"/>
            <w:rPrChange w:id="14270" w:author="Le Minh Nghia" w:date="2019-10-09T10:56:00Z">
              <w:rPr>
                <w:b/>
                <w:sz w:val="26"/>
                <w:szCs w:val="26"/>
              </w:rPr>
            </w:rPrChange>
          </w:rPr>
          <w:t xml:space="preserve"> </w:t>
        </w:r>
      </w:ins>
      <w:r w:rsidR="00612349" w:rsidRPr="00B41112">
        <w:rPr>
          <w:sz w:val="26"/>
          <w:szCs w:val="26"/>
          <w:rPrChange w:id="14271" w:author="Le Minh Nghia" w:date="2019-10-09T10:56:00Z">
            <w:rPr>
              <w:sz w:val="26"/>
              <w:szCs w:val="26"/>
            </w:rPr>
          </w:rPrChange>
        </w:rPr>
        <w:t>(</w:t>
      </w:r>
      <w:proofErr w:type="spellStart"/>
      <w:r w:rsidR="00612349" w:rsidRPr="00B41112">
        <w:rPr>
          <w:sz w:val="26"/>
          <w:szCs w:val="26"/>
          <w:rPrChange w:id="14272" w:author="Le Minh Nghia" w:date="2019-10-09T10:56:00Z">
            <w:rPr>
              <w:sz w:val="26"/>
              <w:szCs w:val="26"/>
            </w:rPr>
          </w:rPrChange>
        </w:rPr>
        <w:t>comment_id</w:t>
      </w:r>
      <w:proofErr w:type="spellEnd"/>
      <w:r w:rsidR="00612349" w:rsidRPr="00B41112">
        <w:rPr>
          <w:sz w:val="26"/>
          <w:szCs w:val="26"/>
          <w:rPrChange w:id="14273" w:author="Le Minh Nghia" w:date="2019-10-09T10:56:00Z">
            <w:rPr>
              <w:sz w:val="26"/>
              <w:szCs w:val="26"/>
            </w:rPr>
          </w:rPrChange>
        </w:rPr>
        <w:t>,</w:t>
      </w:r>
      <w:ins w:id="14274" w:author="Le Minh Nghia" w:date="2019-10-09T10:14:00Z">
        <w:r w:rsidR="001C0C90" w:rsidRPr="00B41112">
          <w:rPr>
            <w:sz w:val="26"/>
            <w:szCs w:val="26"/>
            <w:rPrChange w:id="14275" w:author="Le Minh Nghia" w:date="2019-10-09T10:56:00Z">
              <w:rPr>
                <w:sz w:val="26"/>
                <w:szCs w:val="26"/>
              </w:rPr>
            </w:rPrChange>
          </w:rPr>
          <w:t xml:space="preserve"> </w:t>
        </w:r>
      </w:ins>
      <w:proofErr w:type="spellStart"/>
      <w:r w:rsidR="00612349" w:rsidRPr="00B41112">
        <w:rPr>
          <w:sz w:val="26"/>
          <w:szCs w:val="26"/>
          <w:rPrChange w:id="14276" w:author="Le Minh Nghia" w:date="2019-10-09T10:56:00Z">
            <w:rPr>
              <w:sz w:val="26"/>
              <w:szCs w:val="26"/>
            </w:rPr>
          </w:rPrChange>
        </w:rPr>
        <w:t>post_id</w:t>
      </w:r>
      <w:proofErr w:type="spellEnd"/>
      <w:r w:rsidR="00612349" w:rsidRPr="00B41112">
        <w:rPr>
          <w:sz w:val="26"/>
          <w:szCs w:val="26"/>
          <w:rPrChange w:id="14277" w:author="Le Minh Nghia" w:date="2019-10-09T10:56:00Z">
            <w:rPr>
              <w:sz w:val="26"/>
              <w:szCs w:val="26"/>
            </w:rPr>
          </w:rPrChange>
        </w:rPr>
        <w:t>,</w:t>
      </w:r>
      <w:ins w:id="14278" w:author="Le Minh Nghia" w:date="2019-10-09T10:14:00Z">
        <w:r w:rsidR="001C0C90" w:rsidRPr="00B41112">
          <w:rPr>
            <w:sz w:val="26"/>
            <w:szCs w:val="26"/>
            <w:rPrChange w:id="14279" w:author="Le Minh Nghia" w:date="2019-10-09T10:56:00Z">
              <w:rPr>
                <w:sz w:val="26"/>
                <w:szCs w:val="26"/>
              </w:rPr>
            </w:rPrChange>
          </w:rPr>
          <w:t xml:space="preserve"> </w:t>
        </w:r>
      </w:ins>
      <w:proofErr w:type="spellStart"/>
      <w:r w:rsidR="00612349" w:rsidRPr="00B41112">
        <w:rPr>
          <w:sz w:val="26"/>
          <w:szCs w:val="26"/>
          <w:rPrChange w:id="14280" w:author="Le Minh Nghia" w:date="2019-10-09T10:56:00Z">
            <w:rPr>
              <w:sz w:val="26"/>
              <w:szCs w:val="26"/>
            </w:rPr>
          </w:rPrChange>
        </w:rPr>
        <w:t>user_id</w:t>
      </w:r>
      <w:proofErr w:type="spellEnd"/>
      <w:r w:rsidR="00612349" w:rsidRPr="00B41112">
        <w:rPr>
          <w:sz w:val="26"/>
          <w:szCs w:val="26"/>
          <w:rPrChange w:id="14281" w:author="Le Minh Nghia" w:date="2019-10-09T10:56:00Z">
            <w:rPr>
              <w:sz w:val="26"/>
              <w:szCs w:val="26"/>
            </w:rPr>
          </w:rPrChange>
        </w:rPr>
        <w:t>,</w:t>
      </w:r>
      <w:ins w:id="14282" w:author="Le Minh Nghia" w:date="2019-10-09T10:14:00Z">
        <w:r w:rsidR="001C0C90" w:rsidRPr="00B41112">
          <w:rPr>
            <w:sz w:val="26"/>
            <w:szCs w:val="26"/>
            <w:rPrChange w:id="14283" w:author="Le Minh Nghia" w:date="2019-10-09T10:56:00Z">
              <w:rPr>
                <w:sz w:val="26"/>
                <w:szCs w:val="26"/>
              </w:rPr>
            </w:rPrChange>
          </w:rPr>
          <w:t xml:space="preserve"> </w:t>
        </w:r>
      </w:ins>
      <w:proofErr w:type="spellStart"/>
      <w:r w:rsidR="00612349" w:rsidRPr="00B41112">
        <w:rPr>
          <w:sz w:val="26"/>
          <w:szCs w:val="26"/>
          <w:rPrChange w:id="14284" w:author="Le Minh Nghia" w:date="2019-10-09T10:56:00Z">
            <w:rPr>
              <w:sz w:val="26"/>
              <w:szCs w:val="26"/>
            </w:rPr>
          </w:rPrChange>
        </w:rPr>
        <w:t>comment_content</w:t>
      </w:r>
      <w:proofErr w:type="spellEnd"/>
      <w:r w:rsidR="00612349" w:rsidRPr="00B41112">
        <w:rPr>
          <w:sz w:val="26"/>
          <w:szCs w:val="26"/>
          <w:rPrChange w:id="14285"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286" w:author="Le Minh Nghia" w:date="2019-10-09T10:56:00Z">
            <w:rPr>
              <w:sz w:val="26"/>
              <w:szCs w:val="26"/>
            </w:rPr>
          </w:rPrChange>
        </w:rPr>
      </w:pPr>
      <w:proofErr w:type="spellStart"/>
      <w:r w:rsidRPr="00B41112">
        <w:rPr>
          <w:b/>
          <w:sz w:val="26"/>
          <w:szCs w:val="26"/>
          <w:rPrChange w:id="14287" w:author="Le Minh Nghia" w:date="2019-10-09T10:56:00Z">
            <w:rPr>
              <w:b/>
              <w:sz w:val="26"/>
              <w:szCs w:val="26"/>
            </w:rPr>
          </w:rPrChange>
        </w:rPr>
        <w:t>Post_views</w:t>
      </w:r>
      <w:proofErr w:type="spellEnd"/>
      <w:ins w:id="14288" w:author="Le Minh Nghia" w:date="2019-10-09T10:14:00Z">
        <w:r w:rsidR="001C0C90" w:rsidRPr="00B41112">
          <w:rPr>
            <w:b/>
            <w:sz w:val="26"/>
            <w:szCs w:val="26"/>
            <w:rPrChange w:id="14289" w:author="Le Minh Nghia" w:date="2019-10-09T10:56:00Z">
              <w:rPr>
                <w:b/>
                <w:sz w:val="26"/>
                <w:szCs w:val="26"/>
              </w:rPr>
            </w:rPrChange>
          </w:rPr>
          <w:t xml:space="preserve"> </w:t>
        </w:r>
      </w:ins>
      <w:r w:rsidR="00612349" w:rsidRPr="00B41112">
        <w:rPr>
          <w:sz w:val="26"/>
          <w:szCs w:val="26"/>
          <w:rPrChange w:id="14290" w:author="Le Minh Nghia" w:date="2019-10-09T10:56:00Z">
            <w:rPr>
              <w:sz w:val="26"/>
              <w:szCs w:val="26"/>
            </w:rPr>
          </w:rPrChange>
        </w:rPr>
        <w:t>(</w:t>
      </w:r>
      <w:proofErr w:type="spellStart"/>
      <w:r w:rsidR="00612349" w:rsidRPr="00B41112">
        <w:rPr>
          <w:sz w:val="26"/>
          <w:szCs w:val="26"/>
          <w:rPrChange w:id="14291" w:author="Le Minh Nghia" w:date="2019-10-09T10:56:00Z">
            <w:rPr>
              <w:sz w:val="26"/>
              <w:szCs w:val="26"/>
            </w:rPr>
          </w:rPrChange>
        </w:rPr>
        <w:t>post_view_id</w:t>
      </w:r>
      <w:proofErr w:type="spellEnd"/>
      <w:r w:rsidR="00612349" w:rsidRPr="00B41112">
        <w:rPr>
          <w:sz w:val="26"/>
          <w:szCs w:val="26"/>
          <w:rPrChange w:id="14292" w:author="Le Minh Nghia" w:date="2019-10-09T10:56:00Z">
            <w:rPr>
              <w:sz w:val="26"/>
              <w:szCs w:val="26"/>
            </w:rPr>
          </w:rPrChange>
        </w:rPr>
        <w:t>,</w:t>
      </w:r>
      <w:ins w:id="14293" w:author="Le Minh Nghia" w:date="2019-10-09T10:14:00Z">
        <w:r w:rsidR="001C0C90" w:rsidRPr="00B41112">
          <w:rPr>
            <w:sz w:val="26"/>
            <w:szCs w:val="26"/>
            <w:rPrChange w:id="14294" w:author="Le Minh Nghia" w:date="2019-10-09T10:56:00Z">
              <w:rPr>
                <w:sz w:val="26"/>
                <w:szCs w:val="26"/>
              </w:rPr>
            </w:rPrChange>
          </w:rPr>
          <w:t xml:space="preserve"> </w:t>
        </w:r>
      </w:ins>
      <w:proofErr w:type="spellStart"/>
      <w:r w:rsidR="00612349" w:rsidRPr="00B41112">
        <w:rPr>
          <w:sz w:val="26"/>
          <w:szCs w:val="26"/>
          <w:rPrChange w:id="14295" w:author="Le Minh Nghia" w:date="2019-10-09T10:56:00Z">
            <w:rPr>
              <w:sz w:val="26"/>
              <w:szCs w:val="26"/>
            </w:rPr>
          </w:rPrChange>
        </w:rPr>
        <w:t>user_id</w:t>
      </w:r>
      <w:proofErr w:type="spellEnd"/>
      <w:r w:rsidR="00612349" w:rsidRPr="00B41112">
        <w:rPr>
          <w:sz w:val="26"/>
          <w:szCs w:val="26"/>
          <w:rPrChange w:id="14296" w:author="Le Minh Nghia" w:date="2019-10-09T10:56:00Z">
            <w:rPr>
              <w:sz w:val="26"/>
              <w:szCs w:val="26"/>
            </w:rPr>
          </w:rPrChange>
        </w:rPr>
        <w:t>,</w:t>
      </w:r>
      <w:ins w:id="14297" w:author="Le Minh Nghia" w:date="2019-10-09T10:14:00Z">
        <w:r w:rsidR="001C0C90" w:rsidRPr="00B41112">
          <w:rPr>
            <w:sz w:val="26"/>
            <w:szCs w:val="26"/>
            <w:rPrChange w:id="14298" w:author="Le Minh Nghia" w:date="2019-10-09T10:56:00Z">
              <w:rPr>
                <w:sz w:val="26"/>
                <w:szCs w:val="26"/>
              </w:rPr>
            </w:rPrChange>
          </w:rPr>
          <w:t xml:space="preserve"> </w:t>
        </w:r>
      </w:ins>
      <w:proofErr w:type="spellStart"/>
      <w:r w:rsidR="00612349" w:rsidRPr="00B41112">
        <w:rPr>
          <w:sz w:val="26"/>
          <w:szCs w:val="26"/>
          <w:rPrChange w:id="14299" w:author="Le Minh Nghia" w:date="2019-10-09T10:56:00Z">
            <w:rPr>
              <w:sz w:val="26"/>
              <w:szCs w:val="26"/>
            </w:rPr>
          </w:rPrChange>
        </w:rPr>
        <w:t>post_id</w:t>
      </w:r>
      <w:proofErr w:type="spellEnd"/>
      <w:r w:rsidR="00612349" w:rsidRPr="00B41112">
        <w:rPr>
          <w:sz w:val="26"/>
          <w:szCs w:val="26"/>
          <w:rPrChange w:id="14300" w:author="Le Minh Nghia" w:date="2019-10-09T10:56:00Z">
            <w:rPr>
              <w:sz w:val="26"/>
              <w:szCs w:val="26"/>
            </w:rPr>
          </w:rPrChange>
        </w:rPr>
        <w:t>,</w:t>
      </w:r>
      <w:ins w:id="14301" w:author="Le Minh Nghia" w:date="2019-10-09T10:14:00Z">
        <w:r w:rsidR="001C0C90" w:rsidRPr="00B41112">
          <w:rPr>
            <w:sz w:val="26"/>
            <w:szCs w:val="26"/>
            <w:rPrChange w:id="14302" w:author="Le Minh Nghia" w:date="2019-10-09T10:56:00Z">
              <w:rPr>
                <w:sz w:val="26"/>
                <w:szCs w:val="26"/>
              </w:rPr>
            </w:rPrChange>
          </w:rPr>
          <w:t xml:space="preserve"> </w:t>
        </w:r>
      </w:ins>
      <w:proofErr w:type="spellStart"/>
      <w:r w:rsidR="00612349" w:rsidRPr="00B41112">
        <w:rPr>
          <w:sz w:val="26"/>
          <w:szCs w:val="26"/>
          <w:rPrChange w:id="14303" w:author="Le Minh Nghia" w:date="2019-10-09T10:56:00Z">
            <w:rPr>
              <w:sz w:val="26"/>
              <w:szCs w:val="26"/>
            </w:rPr>
          </w:rPrChange>
        </w:rPr>
        <w:t>post_is_like</w:t>
      </w:r>
      <w:proofErr w:type="spellEnd"/>
      <w:r w:rsidR="00612349" w:rsidRPr="00B41112">
        <w:rPr>
          <w:sz w:val="26"/>
          <w:szCs w:val="26"/>
          <w:rPrChange w:id="14304" w:author="Le Minh Nghia" w:date="2019-10-09T10:56:00Z">
            <w:rPr>
              <w:sz w:val="26"/>
              <w:szCs w:val="26"/>
            </w:rPr>
          </w:rPrChange>
        </w:rPr>
        <w:t>)</w:t>
      </w:r>
    </w:p>
    <w:p w:rsidR="0028370D" w:rsidRPr="00B41112" w:rsidRDefault="00612349" w:rsidP="00612349">
      <w:pPr>
        <w:pStyle w:val="ListParagraph"/>
        <w:tabs>
          <w:tab w:val="left" w:pos="3132"/>
        </w:tabs>
        <w:spacing w:line="360" w:lineRule="auto"/>
        <w:ind w:left="1080"/>
        <w:rPr>
          <w:sz w:val="26"/>
          <w:szCs w:val="26"/>
          <w:rPrChange w:id="14305" w:author="Le Minh Nghia" w:date="2019-10-09T10:56:00Z">
            <w:rPr>
              <w:sz w:val="26"/>
              <w:szCs w:val="26"/>
            </w:rPr>
          </w:rPrChange>
        </w:rPr>
      </w:pPr>
      <w:r w:rsidRPr="00B41112">
        <w:rPr>
          <w:b/>
          <w:sz w:val="26"/>
          <w:szCs w:val="26"/>
          <w:rPrChange w:id="14306" w:author="Le Minh Nghia" w:date="2019-10-09T10:56:00Z">
            <w:rPr>
              <w:b/>
              <w:sz w:val="26"/>
              <w:szCs w:val="26"/>
            </w:rPr>
          </w:rPrChange>
        </w:rPr>
        <w:t>Categories</w:t>
      </w:r>
      <w:ins w:id="14307" w:author="Le Minh Nghia" w:date="2019-10-09T10:14:00Z">
        <w:r w:rsidR="001C0C90" w:rsidRPr="00B41112">
          <w:rPr>
            <w:b/>
            <w:sz w:val="26"/>
            <w:szCs w:val="26"/>
            <w:rPrChange w:id="14308" w:author="Le Minh Nghia" w:date="2019-10-09T10:56:00Z">
              <w:rPr>
                <w:b/>
                <w:sz w:val="26"/>
                <w:szCs w:val="26"/>
              </w:rPr>
            </w:rPrChange>
          </w:rPr>
          <w:t xml:space="preserve"> </w:t>
        </w:r>
      </w:ins>
      <w:r w:rsidRPr="00B41112">
        <w:rPr>
          <w:sz w:val="26"/>
          <w:szCs w:val="26"/>
          <w:rPrChange w:id="14309" w:author="Le Minh Nghia" w:date="2019-10-09T10:56:00Z">
            <w:rPr>
              <w:sz w:val="26"/>
              <w:szCs w:val="26"/>
            </w:rPr>
          </w:rPrChange>
        </w:rPr>
        <w:t>(</w:t>
      </w:r>
      <w:proofErr w:type="spellStart"/>
      <w:r w:rsidRPr="00B41112">
        <w:rPr>
          <w:sz w:val="26"/>
          <w:szCs w:val="26"/>
          <w:rPrChange w:id="14310" w:author="Le Minh Nghia" w:date="2019-10-09T10:56:00Z">
            <w:rPr>
              <w:sz w:val="26"/>
              <w:szCs w:val="26"/>
            </w:rPr>
          </w:rPrChange>
        </w:rPr>
        <w:t>category_id</w:t>
      </w:r>
      <w:proofErr w:type="spellEnd"/>
      <w:r w:rsidRPr="00B41112">
        <w:rPr>
          <w:sz w:val="26"/>
          <w:szCs w:val="26"/>
          <w:rPrChange w:id="14311" w:author="Le Minh Nghia" w:date="2019-10-09T10:56:00Z">
            <w:rPr>
              <w:sz w:val="26"/>
              <w:szCs w:val="26"/>
            </w:rPr>
          </w:rPrChange>
        </w:rPr>
        <w:t>,</w:t>
      </w:r>
      <w:ins w:id="14312" w:author="Le Minh Nghia" w:date="2019-10-09T10:14:00Z">
        <w:r w:rsidR="001C0C90" w:rsidRPr="00B41112">
          <w:rPr>
            <w:sz w:val="26"/>
            <w:szCs w:val="26"/>
            <w:rPrChange w:id="14313" w:author="Le Minh Nghia" w:date="2019-10-09T10:56:00Z">
              <w:rPr>
                <w:sz w:val="26"/>
                <w:szCs w:val="26"/>
              </w:rPr>
            </w:rPrChange>
          </w:rPr>
          <w:t xml:space="preserve"> </w:t>
        </w:r>
      </w:ins>
      <w:proofErr w:type="spellStart"/>
      <w:r w:rsidRPr="00B41112">
        <w:rPr>
          <w:sz w:val="26"/>
          <w:szCs w:val="26"/>
          <w:rPrChange w:id="14314" w:author="Le Minh Nghia" w:date="2019-10-09T10:56:00Z">
            <w:rPr>
              <w:sz w:val="26"/>
              <w:szCs w:val="26"/>
            </w:rPr>
          </w:rPrChange>
        </w:rPr>
        <w:t>category_name</w:t>
      </w:r>
      <w:proofErr w:type="spellEnd"/>
      <w:r w:rsidRPr="00B41112">
        <w:rPr>
          <w:sz w:val="26"/>
          <w:szCs w:val="26"/>
          <w:rPrChange w:id="14315" w:author="Le Minh Nghia" w:date="2019-10-09T10:56:00Z">
            <w:rPr>
              <w:sz w:val="26"/>
              <w:szCs w:val="26"/>
            </w:rPr>
          </w:rPrChange>
        </w:rPr>
        <w:t>,</w:t>
      </w:r>
      <w:ins w:id="14316" w:author="Le Minh Nghia" w:date="2019-10-09T10:15:00Z">
        <w:r w:rsidR="001C0C90" w:rsidRPr="00B41112">
          <w:rPr>
            <w:sz w:val="26"/>
            <w:szCs w:val="26"/>
            <w:rPrChange w:id="14317" w:author="Le Minh Nghia" w:date="2019-10-09T10:56:00Z">
              <w:rPr>
                <w:sz w:val="26"/>
                <w:szCs w:val="26"/>
              </w:rPr>
            </w:rPrChange>
          </w:rPr>
          <w:t xml:space="preserve"> </w:t>
        </w:r>
      </w:ins>
      <w:proofErr w:type="spellStart"/>
      <w:r w:rsidRPr="00B41112">
        <w:rPr>
          <w:sz w:val="26"/>
          <w:szCs w:val="26"/>
          <w:rPrChange w:id="14318" w:author="Le Minh Nghia" w:date="2019-10-09T10:56:00Z">
            <w:rPr>
              <w:sz w:val="26"/>
              <w:szCs w:val="26"/>
            </w:rPr>
          </w:rPrChange>
        </w:rPr>
        <w:t>category_slug</w:t>
      </w:r>
      <w:proofErr w:type="spellEnd"/>
      <w:r w:rsidRPr="00B41112">
        <w:rPr>
          <w:sz w:val="26"/>
          <w:szCs w:val="26"/>
          <w:rPrChange w:id="14319"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320" w:author="Le Minh Nghia" w:date="2019-10-09T10:56:00Z">
            <w:rPr>
              <w:sz w:val="26"/>
              <w:szCs w:val="26"/>
            </w:rPr>
          </w:rPrChange>
        </w:rPr>
      </w:pPr>
      <w:proofErr w:type="spellStart"/>
      <w:r w:rsidRPr="00B41112">
        <w:rPr>
          <w:b/>
          <w:sz w:val="26"/>
          <w:szCs w:val="26"/>
          <w:rPrChange w:id="14321" w:author="Le Minh Nghia" w:date="2019-10-09T10:56:00Z">
            <w:rPr>
              <w:b/>
              <w:sz w:val="26"/>
              <w:szCs w:val="26"/>
            </w:rPr>
          </w:rPrChange>
        </w:rPr>
        <w:t>Category_posts</w:t>
      </w:r>
      <w:proofErr w:type="spellEnd"/>
      <w:ins w:id="14322" w:author="Le Minh Nghia" w:date="2019-10-09T10:14:00Z">
        <w:r w:rsidR="001C0C90" w:rsidRPr="00B41112">
          <w:rPr>
            <w:b/>
            <w:sz w:val="26"/>
            <w:szCs w:val="26"/>
            <w:rPrChange w:id="14323" w:author="Le Minh Nghia" w:date="2019-10-09T10:56:00Z">
              <w:rPr>
                <w:b/>
                <w:sz w:val="26"/>
                <w:szCs w:val="26"/>
              </w:rPr>
            </w:rPrChange>
          </w:rPr>
          <w:t xml:space="preserve"> </w:t>
        </w:r>
      </w:ins>
      <w:r w:rsidR="00612349" w:rsidRPr="00B41112">
        <w:rPr>
          <w:sz w:val="26"/>
          <w:szCs w:val="26"/>
          <w:rPrChange w:id="14324" w:author="Le Minh Nghia" w:date="2019-10-09T10:56:00Z">
            <w:rPr>
              <w:sz w:val="26"/>
              <w:szCs w:val="26"/>
            </w:rPr>
          </w:rPrChange>
        </w:rPr>
        <w:t>(</w:t>
      </w:r>
      <w:proofErr w:type="spellStart"/>
      <w:r w:rsidR="00612349" w:rsidRPr="00B41112">
        <w:rPr>
          <w:sz w:val="26"/>
          <w:szCs w:val="26"/>
          <w:rPrChange w:id="14325" w:author="Le Minh Nghia" w:date="2019-10-09T10:56:00Z">
            <w:rPr>
              <w:sz w:val="26"/>
              <w:szCs w:val="26"/>
            </w:rPr>
          </w:rPrChange>
        </w:rPr>
        <w:t>category_post_id</w:t>
      </w:r>
      <w:proofErr w:type="spellEnd"/>
      <w:r w:rsidR="00612349" w:rsidRPr="00B41112">
        <w:rPr>
          <w:sz w:val="26"/>
          <w:szCs w:val="26"/>
          <w:rPrChange w:id="14326" w:author="Le Minh Nghia" w:date="2019-10-09T10:56:00Z">
            <w:rPr>
              <w:sz w:val="26"/>
              <w:szCs w:val="26"/>
            </w:rPr>
          </w:rPrChange>
        </w:rPr>
        <w:t>,</w:t>
      </w:r>
      <w:ins w:id="14327" w:author="Le Minh Nghia" w:date="2019-10-09T10:15:00Z">
        <w:r w:rsidR="001C0C90" w:rsidRPr="00B41112">
          <w:rPr>
            <w:sz w:val="26"/>
            <w:szCs w:val="26"/>
            <w:rPrChange w:id="14328" w:author="Le Minh Nghia" w:date="2019-10-09T10:56:00Z">
              <w:rPr>
                <w:sz w:val="26"/>
                <w:szCs w:val="26"/>
              </w:rPr>
            </w:rPrChange>
          </w:rPr>
          <w:t xml:space="preserve"> </w:t>
        </w:r>
      </w:ins>
      <w:proofErr w:type="spellStart"/>
      <w:r w:rsidR="00612349" w:rsidRPr="00B41112">
        <w:rPr>
          <w:sz w:val="26"/>
          <w:szCs w:val="26"/>
          <w:rPrChange w:id="14329" w:author="Le Minh Nghia" w:date="2019-10-09T10:56:00Z">
            <w:rPr>
              <w:sz w:val="26"/>
              <w:szCs w:val="26"/>
            </w:rPr>
          </w:rPrChange>
        </w:rPr>
        <w:t>post_id</w:t>
      </w:r>
      <w:proofErr w:type="spellEnd"/>
      <w:r w:rsidR="00612349" w:rsidRPr="00B41112">
        <w:rPr>
          <w:sz w:val="26"/>
          <w:szCs w:val="26"/>
          <w:rPrChange w:id="14330" w:author="Le Minh Nghia" w:date="2019-10-09T10:56:00Z">
            <w:rPr>
              <w:sz w:val="26"/>
              <w:szCs w:val="26"/>
            </w:rPr>
          </w:rPrChange>
        </w:rPr>
        <w:t>,</w:t>
      </w:r>
      <w:ins w:id="14331" w:author="Le Minh Nghia" w:date="2019-10-09T10:15:00Z">
        <w:r w:rsidR="001C0C90" w:rsidRPr="00B41112">
          <w:rPr>
            <w:sz w:val="26"/>
            <w:szCs w:val="26"/>
            <w:rPrChange w:id="14332" w:author="Le Minh Nghia" w:date="2019-10-09T10:56:00Z">
              <w:rPr>
                <w:sz w:val="26"/>
                <w:szCs w:val="26"/>
              </w:rPr>
            </w:rPrChange>
          </w:rPr>
          <w:t xml:space="preserve"> </w:t>
        </w:r>
      </w:ins>
      <w:proofErr w:type="spellStart"/>
      <w:r w:rsidR="00612349" w:rsidRPr="00B41112">
        <w:rPr>
          <w:sz w:val="26"/>
          <w:szCs w:val="26"/>
          <w:rPrChange w:id="14333" w:author="Le Minh Nghia" w:date="2019-10-09T10:56:00Z">
            <w:rPr>
              <w:sz w:val="26"/>
              <w:szCs w:val="26"/>
            </w:rPr>
          </w:rPrChange>
        </w:rPr>
        <w:t>category_id</w:t>
      </w:r>
      <w:proofErr w:type="spellEnd"/>
      <w:r w:rsidR="00612349" w:rsidRPr="00B41112">
        <w:rPr>
          <w:sz w:val="26"/>
          <w:szCs w:val="26"/>
          <w:rPrChange w:id="14334" w:author="Le Minh Nghia" w:date="2019-10-09T10:56:00Z">
            <w:rPr>
              <w:sz w:val="26"/>
              <w:szCs w:val="26"/>
            </w:rPr>
          </w:rPrChange>
        </w:rPr>
        <w:t>)</w:t>
      </w:r>
    </w:p>
    <w:p w:rsidR="00B20CDD" w:rsidRPr="00B41112" w:rsidRDefault="0028370D" w:rsidP="0028370D">
      <w:pPr>
        <w:pStyle w:val="ListParagraph"/>
        <w:spacing w:line="360" w:lineRule="auto"/>
        <w:ind w:left="1080"/>
        <w:rPr>
          <w:sz w:val="26"/>
          <w:szCs w:val="26"/>
          <w:rPrChange w:id="14335" w:author="Le Minh Nghia" w:date="2019-10-09T10:56:00Z">
            <w:rPr>
              <w:sz w:val="26"/>
              <w:szCs w:val="26"/>
            </w:rPr>
          </w:rPrChange>
        </w:rPr>
      </w:pPr>
      <w:r w:rsidRPr="00B41112">
        <w:rPr>
          <w:b/>
          <w:sz w:val="26"/>
          <w:szCs w:val="26"/>
          <w:rPrChange w:id="14336" w:author="Le Minh Nghia" w:date="2019-10-09T10:56:00Z">
            <w:rPr>
              <w:b/>
              <w:sz w:val="26"/>
              <w:szCs w:val="26"/>
            </w:rPr>
          </w:rPrChange>
        </w:rPr>
        <w:t>Works</w:t>
      </w:r>
      <w:ins w:id="14337" w:author="Le Minh Nghia" w:date="2019-10-09T10:14:00Z">
        <w:r w:rsidR="001C0C90" w:rsidRPr="00B41112">
          <w:rPr>
            <w:b/>
            <w:sz w:val="26"/>
            <w:szCs w:val="26"/>
            <w:rPrChange w:id="14338" w:author="Le Minh Nghia" w:date="2019-10-09T10:56:00Z">
              <w:rPr>
                <w:b/>
                <w:sz w:val="26"/>
                <w:szCs w:val="26"/>
              </w:rPr>
            </w:rPrChange>
          </w:rPr>
          <w:t xml:space="preserve"> </w:t>
        </w:r>
      </w:ins>
      <w:r w:rsidR="00B20CDD" w:rsidRPr="00B41112">
        <w:rPr>
          <w:sz w:val="26"/>
          <w:szCs w:val="26"/>
          <w:rPrChange w:id="14339" w:author="Le Minh Nghia" w:date="2019-10-09T10:56:00Z">
            <w:rPr>
              <w:sz w:val="26"/>
              <w:szCs w:val="26"/>
            </w:rPr>
          </w:rPrChange>
        </w:rPr>
        <w:t>(</w:t>
      </w:r>
      <w:proofErr w:type="spellStart"/>
      <w:r w:rsidR="00B20CDD" w:rsidRPr="00B41112">
        <w:rPr>
          <w:sz w:val="26"/>
          <w:szCs w:val="26"/>
          <w:rPrChange w:id="14340" w:author="Le Minh Nghia" w:date="2019-10-09T10:56:00Z">
            <w:rPr>
              <w:sz w:val="26"/>
              <w:szCs w:val="26"/>
            </w:rPr>
          </w:rPrChange>
        </w:rPr>
        <w:t>work_id</w:t>
      </w:r>
      <w:proofErr w:type="spellEnd"/>
      <w:r w:rsidR="00B20CDD" w:rsidRPr="00B41112">
        <w:rPr>
          <w:sz w:val="26"/>
          <w:szCs w:val="26"/>
          <w:rPrChange w:id="14341" w:author="Le Minh Nghia" w:date="2019-10-09T10:56:00Z">
            <w:rPr>
              <w:sz w:val="26"/>
              <w:szCs w:val="26"/>
            </w:rPr>
          </w:rPrChange>
        </w:rPr>
        <w:t>,</w:t>
      </w:r>
      <w:ins w:id="14342" w:author="Le Minh Nghia" w:date="2019-10-09T10:15:00Z">
        <w:r w:rsidR="001C0C90" w:rsidRPr="00B41112">
          <w:rPr>
            <w:sz w:val="26"/>
            <w:szCs w:val="26"/>
            <w:rPrChange w:id="14343" w:author="Le Minh Nghia" w:date="2019-10-09T10:56:00Z">
              <w:rPr>
                <w:sz w:val="26"/>
                <w:szCs w:val="26"/>
              </w:rPr>
            </w:rPrChange>
          </w:rPr>
          <w:t xml:space="preserve"> </w:t>
        </w:r>
      </w:ins>
      <w:proofErr w:type="spellStart"/>
      <w:r w:rsidR="00B20CDD" w:rsidRPr="00B41112">
        <w:rPr>
          <w:sz w:val="26"/>
          <w:szCs w:val="26"/>
          <w:rPrChange w:id="14344" w:author="Le Minh Nghia" w:date="2019-10-09T10:56:00Z">
            <w:rPr>
              <w:sz w:val="26"/>
              <w:szCs w:val="26"/>
            </w:rPr>
          </w:rPrChange>
        </w:rPr>
        <w:t>work_name</w:t>
      </w:r>
      <w:proofErr w:type="spellEnd"/>
      <w:r w:rsidR="00B20CDD" w:rsidRPr="00B41112">
        <w:rPr>
          <w:sz w:val="26"/>
          <w:szCs w:val="26"/>
          <w:rPrChange w:id="14345" w:author="Le Minh Nghia" w:date="2019-10-09T10:56:00Z">
            <w:rPr>
              <w:sz w:val="26"/>
              <w:szCs w:val="26"/>
            </w:rPr>
          </w:rPrChange>
        </w:rPr>
        <w:t>,</w:t>
      </w:r>
      <w:ins w:id="14346" w:author="Le Minh Nghia" w:date="2019-10-09T10:15:00Z">
        <w:r w:rsidR="001C0C90" w:rsidRPr="00B41112">
          <w:rPr>
            <w:sz w:val="26"/>
            <w:szCs w:val="26"/>
            <w:rPrChange w:id="14347" w:author="Le Minh Nghia" w:date="2019-10-09T10:56:00Z">
              <w:rPr>
                <w:sz w:val="26"/>
                <w:szCs w:val="26"/>
              </w:rPr>
            </w:rPrChange>
          </w:rPr>
          <w:t xml:space="preserve"> </w:t>
        </w:r>
      </w:ins>
      <w:proofErr w:type="spellStart"/>
      <w:r w:rsidR="00B20CDD" w:rsidRPr="00B41112">
        <w:rPr>
          <w:sz w:val="26"/>
          <w:szCs w:val="26"/>
          <w:rPrChange w:id="14348" w:author="Le Minh Nghia" w:date="2019-10-09T10:56:00Z">
            <w:rPr>
              <w:sz w:val="26"/>
              <w:szCs w:val="26"/>
            </w:rPr>
          </w:rPrChange>
        </w:rPr>
        <w:t>work_specialize</w:t>
      </w:r>
      <w:proofErr w:type="spellEnd"/>
      <w:r w:rsidR="00B20CDD" w:rsidRPr="00B41112">
        <w:rPr>
          <w:sz w:val="26"/>
          <w:szCs w:val="26"/>
          <w:rPrChange w:id="14349" w:author="Le Minh Nghia" w:date="2019-10-09T10:56:00Z">
            <w:rPr>
              <w:sz w:val="26"/>
              <w:szCs w:val="26"/>
            </w:rPr>
          </w:rPrChange>
        </w:rPr>
        <w:t>,</w:t>
      </w:r>
      <w:ins w:id="14350" w:author="Le Minh Nghia" w:date="2019-10-09T10:15:00Z">
        <w:r w:rsidR="001C0C90" w:rsidRPr="00B41112">
          <w:rPr>
            <w:sz w:val="26"/>
            <w:szCs w:val="26"/>
            <w:rPrChange w:id="14351" w:author="Le Minh Nghia" w:date="2019-10-09T10:56:00Z">
              <w:rPr>
                <w:sz w:val="26"/>
                <w:szCs w:val="26"/>
              </w:rPr>
            </w:rPrChange>
          </w:rPr>
          <w:t xml:space="preserve"> </w:t>
        </w:r>
      </w:ins>
      <w:proofErr w:type="spellStart"/>
      <w:r w:rsidR="00B20CDD" w:rsidRPr="00B41112">
        <w:rPr>
          <w:sz w:val="26"/>
          <w:szCs w:val="26"/>
          <w:rPrChange w:id="14352" w:author="Le Minh Nghia" w:date="2019-10-09T10:56:00Z">
            <w:rPr>
              <w:sz w:val="26"/>
              <w:szCs w:val="26"/>
            </w:rPr>
          </w:rPrChange>
        </w:rPr>
        <w:t>work_salary</w:t>
      </w:r>
      <w:proofErr w:type="spellEnd"/>
      <w:r w:rsidR="00B20CDD" w:rsidRPr="00B41112">
        <w:rPr>
          <w:sz w:val="26"/>
          <w:szCs w:val="26"/>
          <w:rPrChange w:id="14353" w:author="Le Minh Nghia" w:date="2019-10-09T10:56:00Z">
            <w:rPr>
              <w:sz w:val="26"/>
              <w:szCs w:val="26"/>
            </w:rPr>
          </w:rPrChange>
        </w:rPr>
        <w:t>,</w:t>
      </w:r>
      <w:ins w:id="14354" w:author="Le Minh Nghia" w:date="2019-10-09T10:15:00Z">
        <w:r w:rsidR="001C0C90" w:rsidRPr="00B41112">
          <w:rPr>
            <w:sz w:val="26"/>
            <w:szCs w:val="26"/>
            <w:rPrChange w:id="14355" w:author="Le Minh Nghia" w:date="2019-10-09T10:56:00Z">
              <w:rPr>
                <w:sz w:val="26"/>
                <w:szCs w:val="26"/>
              </w:rPr>
            </w:rPrChange>
          </w:rPr>
          <w:t xml:space="preserve"> </w:t>
        </w:r>
      </w:ins>
      <w:proofErr w:type="spellStart"/>
      <w:r w:rsidR="00B20CDD" w:rsidRPr="00B41112">
        <w:rPr>
          <w:sz w:val="26"/>
          <w:szCs w:val="26"/>
          <w:rPrChange w:id="14356" w:author="Le Minh Nghia" w:date="2019-10-09T10:56:00Z">
            <w:rPr>
              <w:sz w:val="26"/>
              <w:szCs w:val="26"/>
            </w:rPr>
          </w:rPrChange>
        </w:rPr>
        <w:t>work_begin</w:t>
      </w:r>
      <w:proofErr w:type="spellEnd"/>
      <w:r w:rsidR="00B20CDD" w:rsidRPr="00B41112">
        <w:rPr>
          <w:sz w:val="26"/>
          <w:szCs w:val="26"/>
          <w:rPrChange w:id="14357" w:author="Le Minh Nghia" w:date="2019-10-09T10:56:00Z">
            <w:rPr>
              <w:sz w:val="26"/>
              <w:szCs w:val="26"/>
            </w:rPr>
          </w:rPrChange>
        </w:rPr>
        <w:t>,</w:t>
      </w:r>
    </w:p>
    <w:p w:rsidR="0028370D" w:rsidRPr="00B41112" w:rsidRDefault="00B20CDD" w:rsidP="0028370D">
      <w:pPr>
        <w:pStyle w:val="ListParagraph"/>
        <w:spacing w:line="360" w:lineRule="auto"/>
        <w:ind w:left="1080"/>
        <w:rPr>
          <w:sz w:val="26"/>
          <w:szCs w:val="26"/>
          <w:rPrChange w:id="14358" w:author="Le Minh Nghia" w:date="2019-10-09T10:56:00Z">
            <w:rPr>
              <w:sz w:val="26"/>
              <w:szCs w:val="26"/>
            </w:rPr>
          </w:rPrChange>
        </w:rPr>
      </w:pPr>
      <w:proofErr w:type="spellStart"/>
      <w:r w:rsidRPr="00B41112">
        <w:rPr>
          <w:sz w:val="26"/>
          <w:szCs w:val="26"/>
          <w:rPrChange w:id="14359" w:author="Le Minh Nghia" w:date="2019-10-09T10:56:00Z">
            <w:rPr>
              <w:sz w:val="26"/>
              <w:szCs w:val="26"/>
            </w:rPr>
          </w:rPrChange>
        </w:rPr>
        <w:t>work_end</w:t>
      </w:r>
      <w:proofErr w:type="spellEnd"/>
      <w:r w:rsidRPr="00B41112">
        <w:rPr>
          <w:sz w:val="26"/>
          <w:szCs w:val="26"/>
          <w:rPrChange w:id="14360" w:author="Le Minh Nghia" w:date="2019-10-09T10:56:00Z">
            <w:rPr>
              <w:sz w:val="26"/>
              <w:szCs w:val="26"/>
            </w:rPr>
          </w:rPrChange>
        </w:rPr>
        <w:t>,</w:t>
      </w:r>
      <w:ins w:id="14361" w:author="Le Minh Nghia" w:date="2019-10-09T10:15:00Z">
        <w:r w:rsidR="001C0C90" w:rsidRPr="00B41112">
          <w:rPr>
            <w:sz w:val="26"/>
            <w:szCs w:val="26"/>
            <w:rPrChange w:id="14362" w:author="Le Minh Nghia" w:date="2019-10-09T10:56:00Z">
              <w:rPr>
                <w:sz w:val="26"/>
                <w:szCs w:val="26"/>
              </w:rPr>
            </w:rPrChange>
          </w:rPr>
          <w:t xml:space="preserve"> </w:t>
        </w:r>
      </w:ins>
      <w:proofErr w:type="spellStart"/>
      <w:r w:rsidRPr="00B41112">
        <w:rPr>
          <w:sz w:val="26"/>
          <w:szCs w:val="26"/>
          <w:rPrChange w:id="14363" w:author="Le Minh Nghia" w:date="2019-10-09T10:56:00Z">
            <w:rPr>
              <w:sz w:val="26"/>
              <w:szCs w:val="26"/>
            </w:rPr>
          </w:rPrChange>
        </w:rPr>
        <w:t>work_note</w:t>
      </w:r>
      <w:proofErr w:type="spellEnd"/>
      <w:r w:rsidRPr="00B41112">
        <w:rPr>
          <w:sz w:val="26"/>
          <w:szCs w:val="26"/>
          <w:rPrChange w:id="14364" w:author="Le Minh Nghia" w:date="2019-10-09T10:56:00Z">
            <w:rPr>
              <w:sz w:val="26"/>
              <w:szCs w:val="26"/>
            </w:rPr>
          </w:rPrChange>
        </w:rPr>
        <w:t>,</w:t>
      </w:r>
      <w:ins w:id="14365" w:author="Le Minh Nghia" w:date="2019-10-09T10:15:00Z">
        <w:r w:rsidR="001C0C90" w:rsidRPr="00B41112">
          <w:rPr>
            <w:sz w:val="26"/>
            <w:szCs w:val="26"/>
            <w:rPrChange w:id="14366" w:author="Le Minh Nghia" w:date="2019-10-09T10:56:00Z">
              <w:rPr>
                <w:sz w:val="26"/>
                <w:szCs w:val="26"/>
              </w:rPr>
            </w:rPrChange>
          </w:rPr>
          <w:t xml:space="preserve"> </w:t>
        </w:r>
      </w:ins>
      <w:proofErr w:type="spellStart"/>
      <w:r w:rsidRPr="00B41112">
        <w:rPr>
          <w:sz w:val="26"/>
          <w:szCs w:val="26"/>
          <w:rPrChange w:id="14367" w:author="Le Minh Nghia" w:date="2019-10-09T10:56:00Z">
            <w:rPr>
              <w:sz w:val="26"/>
              <w:szCs w:val="26"/>
            </w:rPr>
          </w:rPrChange>
        </w:rPr>
        <w:t>work_status</w:t>
      </w:r>
      <w:proofErr w:type="spellEnd"/>
      <w:r w:rsidRPr="00B41112">
        <w:rPr>
          <w:sz w:val="26"/>
          <w:szCs w:val="26"/>
          <w:rPrChange w:id="14368"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369" w:author="Le Minh Nghia" w:date="2019-10-09T10:56:00Z">
            <w:rPr>
              <w:sz w:val="26"/>
              <w:szCs w:val="26"/>
            </w:rPr>
          </w:rPrChange>
        </w:rPr>
      </w:pPr>
      <w:proofErr w:type="spellStart"/>
      <w:r w:rsidRPr="00B41112">
        <w:rPr>
          <w:b/>
          <w:sz w:val="26"/>
          <w:szCs w:val="26"/>
          <w:rPrChange w:id="14370" w:author="Le Minh Nghia" w:date="2019-10-09T10:56:00Z">
            <w:rPr>
              <w:b/>
              <w:sz w:val="26"/>
              <w:szCs w:val="26"/>
            </w:rPr>
          </w:rPrChange>
        </w:rPr>
        <w:t>Work_users</w:t>
      </w:r>
      <w:proofErr w:type="spellEnd"/>
      <w:ins w:id="14371" w:author="Le Minh Nghia" w:date="2019-10-09T10:14:00Z">
        <w:r w:rsidR="001C0C90" w:rsidRPr="00B41112">
          <w:rPr>
            <w:b/>
            <w:sz w:val="26"/>
            <w:szCs w:val="26"/>
            <w:rPrChange w:id="14372" w:author="Le Minh Nghia" w:date="2019-10-09T10:56:00Z">
              <w:rPr>
                <w:b/>
                <w:sz w:val="26"/>
                <w:szCs w:val="26"/>
              </w:rPr>
            </w:rPrChange>
          </w:rPr>
          <w:t xml:space="preserve"> </w:t>
        </w:r>
      </w:ins>
      <w:r w:rsidR="00B20CDD" w:rsidRPr="00B41112">
        <w:rPr>
          <w:sz w:val="26"/>
          <w:szCs w:val="26"/>
          <w:rPrChange w:id="14373" w:author="Le Minh Nghia" w:date="2019-10-09T10:56:00Z">
            <w:rPr>
              <w:sz w:val="26"/>
              <w:szCs w:val="26"/>
            </w:rPr>
          </w:rPrChange>
        </w:rPr>
        <w:t>(</w:t>
      </w:r>
      <w:proofErr w:type="spellStart"/>
      <w:r w:rsidR="00B20CDD" w:rsidRPr="00B41112">
        <w:rPr>
          <w:sz w:val="26"/>
          <w:szCs w:val="26"/>
          <w:rPrChange w:id="14374" w:author="Le Minh Nghia" w:date="2019-10-09T10:56:00Z">
            <w:rPr>
              <w:sz w:val="26"/>
              <w:szCs w:val="26"/>
            </w:rPr>
          </w:rPrChange>
        </w:rPr>
        <w:t>work_user_id</w:t>
      </w:r>
      <w:proofErr w:type="spellEnd"/>
      <w:r w:rsidR="00B20CDD" w:rsidRPr="00B41112">
        <w:rPr>
          <w:sz w:val="26"/>
          <w:szCs w:val="26"/>
          <w:rPrChange w:id="14375" w:author="Le Minh Nghia" w:date="2019-10-09T10:56:00Z">
            <w:rPr>
              <w:sz w:val="26"/>
              <w:szCs w:val="26"/>
            </w:rPr>
          </w:rPrChange>
        </w:rPr>
        <w:t>,</w:t>
      </w:r>
      <w:ins w:id="14376" w:author="Le Minh Nghia" w:date="2019-10-09T10:15:00Z">
        <w:r w:rsidR="001C0C90" w:rsidRPr="00B41112">
          <w:rPr>
            <w:sz w:val="26"/>
            <w:szCs w:val="26"/>
            <w:rPrChange w:id="14377" w:author="Le Minh Nghia" w:date="2019-10-09T10:56:00Z">
              <w:rPr>
                <w:sz w:val="26"/>
                <w:szCs w:val="26"/>
              </w:rPr>
            </w:rPrChange>
          </w:rPr>
          <w:t xml:space="preserve"> </w:t>
        </w:r>
      </w:ins>
      <w:proofErr w:type="spellStart"/>
      <w:r w:rsidR="00B20CDD" w:rsidRPr="00B41112">
        <w:rPr>
          <w:sz w:val="26"/>
          <w:szCs w:val="26"/>
          <w:rPrChange w:id="14378" w:author="Le Minh Nghia" w:date="2019-10-09T10:56:00Z">
            <w:rPr>
              <w:sz w:val="26"/>
              <w:szCs w:val="26"/>
            </w:rPr>
          </w:rPrChange>
        </w:rPr>
        <w:t>work_id</w:t>
      </w:r>
      <w:proofErr w:type="spellEnd"/>
      <w:r w:rsidR="00B20CDD" w:rsidRPr="00B41112">
        <w:rPr>
          <w:sz w:val="26"/>
          <w:szCs w:val="26"/>
          <w:rPrChange w:id="14379" w:author="Le Minh Nghia" w:date="2019-10-09T10:56:00Z">
            <w:rPr>
              <w:sz w:val="26"/>
              <w:szCs w:val="26"/>
            </w:rPr>
          </w:rPrChange>
        </w:rPr>
        <w:t>,</w:t>
      </w:r>
      <w:ins w:id="14380" w:author="Le Minh Nghia" w:date="2019-10-09T10:15:00Z">
        <w:r w:rsidR="001C0C90" w:rsidRPr="00B41112">
          <w:rPr>
            <w:sz w:val="26"/>
            <w:szCs w:val="26"/>
            <w:rPrChange w:id="14381" w:author="Le Minh Nghia" w:date="2019-10-09T10:56:00Z">
              <w:rPr>
                <w:sz w:val="26"/>
                <w:szCs w:val="26"/>
              </w:rPr>
            </w:rPrChange>
          </w:rPr>
          <w:t xml:space="preserve"> </w:t>
        </w:r>
      </w:ins>
      <w:proofErr w:type="spellStart"/>
      <w:r w:rsidR="00B20CDD" w:rsidRPr="00B41112">
        <w:rPr>
          <w:sz w:val="26"/>
          <w:szCs w:val="26"/>
          <w:rPrChange w:id="14382" w:author="Le Minh Nghia" w:date="2019-10-09T10:56:00Z">
            <w:rPr>
              <w:sz w:val="26"/>
              <w:szCs w:val="26"/>
            </w:rPr>
          </w:rPrChange>
        </w:rPr>
        <w:t>user_id</w:t>
      </w:r>
      <w:proofErr w:type="spellEnd"/>
      <w:r w:rsidR="00B20CDD" w:rsidRPr="00B41112">
        <w:rPr>
          <w:sz w:val="26"/>
          <w:szCs w:val="26"/>
          <w:rPrChange w:id="14383"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384" w:author="Le Minh Nghia" w:date="2019-10-09T10:56:00Z">
            <w:rPr>
              <w:sz w:val="26"/>
              <w:szCs w:val="26"/>
            </w:rPr>
          </w:rPrChange>
        </w:rPr>
      </w:pPr>
      <w:r w:rsidRPr="00B41112">
        <w:rPr>
          <w:b/>
          <w:sz w:val="26"/>
          <w:szCs w:val="26"/>
          <w:rPrChange w:id="14385" w:author="Le Minh Nghia" w:date="2019-10-09T10:56:00Z">
            <w:rPr>
              <w:b/>
              <w:sz w:val="26"/>
              <w:szCs w:val="26"/>
            </w:rPr>
          </w:rPrChange>
        </w:rPr>
        <w:t>Companies</w:t>
      </w:r>
      <w:ins w:id="14386" w:author="Le Minh Nghia" w:date="2019-10-09T10:14:00Z">
        <w:r w:rsidR="001C0C90" w:rsidRPr="00B41112">
          <w:rPr>
            <w:b/>
            <w:sz w:val="26"/>
            <w:szCs w:val="26"/>
            <w:rPrChange w:id="14387" w:author="Le Minh Nghia" w:date="2019-10-09T10:56:00Z">
              <w:rPr>
                <w:b/>
                <w:sz w:val="26"/>
                <w:szCs w:val="26"/>
              </w:rPr>
            </w:rPrChange>
          </w:rPr>
          <w:t xml:space="preserve"> </w:t>
        </w:r>
      </w:ins>
      <w:r w:rsidR="00B20CDD" w:rsidRPr="00B41112">
        <w:rPr>
          <w:sz w:val="26"/>
          <w:szCs w:val="26"/>
          <w:rPrChange w:id="14388" w:author="Le Minh Nghia" w:date="2019-10-09T10:56:00Z">
            <w:rPr>
              <w:sz w:val="26"/>
              <w:szCs w:val="26"/>
            </w:rPr>
          </w:rPrChange>
        </w:rPr>
        <w:t>(</w:t>
      </w:r>
      <w:proofErr w:type="spellStart"/>
      <w:r w:rsidR="00B20CDD" w:rsidRPr="00B41112">
        <w:rPr>
          <w:sz w:val="26"/>
          <w:szCs w:val="26"/>
          <w:rPrChange w:id="14389" w:author="Le Minh Nghia" w:date="2019-10-09T10:56:00Z">
            <w:rPr>
              <w:sz w:val="26"/>
              <w:szCs w:val="26"/>
            </w:rPr>
          </w:rPrChange>
        </w:rPr>
        <w:t>company_id</w:t>
      </w:r>
      <w:proofErr w:type="spellEnd"/>
      <w:r w:rsidR="00B20CDD" w:rsidRPr="00B41112">
        <w:rPr>
          <w:sz w:val="26"/>
          <w:szCs w:val="26"/>
          <w:rPrChange w:id="14390" w:author="Le Minh Nghia" w:date="2019-10-09T10:56:00Z">
            <w:rPr>
              <w:sz w:val="26"/>
              <w:szCs w:val="26"/>
            </w:rPr>
          </w:rPrChange>
        </w:rPr>
        <w:t>,</w:t>
      </w:r>
      <w:ins w:id="14391" w:author="Le Minh Nghia" w:date="2019-10-09T10:15:00Z">
        <w:r w:rsidR="001C0C90" w:rsidRPr="00B41112">
          <w:rPr>
            <w:sz w:val="26"/>
            <w:szCs w:val="26"/>
            <w:rPrChange w:id="14392" w:author="Le Minh Nghia" w:date="2019-10-09T10:56:00Z">
              <w:rPr>
                <w:sz w:val="26"/>
                <w:szCs w:val="26"/>
              </w:rPr>
            </w:rPrChange>
          </w:rPr>
          <w:t xml:space="preserve"> </w:t>
        </w:r>
      </w:ins>
      <w:proofErr w:type="spellStart"/>
      <w:r w:rsidR="00B20CDD" w:rsidRPr="00B41112">
        <w:rPr>
          <w:sz w:val="26"/>
          <w:szCs w:val="26"/>
          <w:rPrChange w:id="14393" w:author="Le Minh Nghia" w:date="2019-10-09T10:56:00Z">
            <w:rPr>
              <w:sz w:val="26"/>
              <w:szCs w:val="26"/>
            </w:rPr>
          </w:rPrChange>
        </w:rPr>
        <w:t>company_name</w:t>
      </w:r>
      <w:proofErr w:type="spellEnd"/>
      <w:r w:rsidR="00B20CDD" w:rsidRPr="00B41112">
        <w:rPr>
          <w:sz w:val="26"/>
          <w:szCs w:val="26"/>
          <w:rPrChange w:id="14394" w:author="Le Minh Nghia" w:date="2019-10-09T10:56:00Z">
            <w:rPr>
              <w:sz w:val="26"/>
              <w:szCs w:val="26"/>
            </w:rPr>
          </w:rPrChange>
        </w:rPr>
        <w:t>,</w:t>
      </w:r>
      <w:ins w:id="14395" w:author="Le Minh Nghia" w:date="2019-10-09T10:15:00Z">
        <w:r w:rsidR="001C0C90" w:rsidRPr="00B41112">
          <w:rPr>
            <w:sz w:val="26"/>
            <w:szCs w:val="26"/>
            <w:rPrChange w:id="14396" w:author="Le Minh Nghia" w:date="2019-10-09T10:56:00Z">
              <w:rPr>
                <w:sz w:val="26"/>
                <w:szCs w:val="26"/>
              </w:rPr>
            </w:rPrChange>
          </w:rPr>
          <w:t xml:space="preserve"> </w:t>
        </w:r>
      </w:ins>
      <w:proofErr w:type="spellStart"/>
      <w:r w:rsidR="00B20CDD" w:rsidRPr="00B41112">
        <w:rPr>
          <w:sz w:val="26"/>
          <w:szCs w:val="26"/>
          <w:rPrChange w:id="14397" w:author="Le Minh Nghia" w:date="2019-10-09T10:56:00Z">
            <w:rPr>
              <w:sz w:val="26"/>
              <w:szCs w:val="26"/>
            </w:rPr>
          </w:rPrChange>
        </w:rPr>
        <w:t>company_address</w:t>
      </w:r>
      <w:proofErr w:type="spellEnd"/>
      <w:r w:rsidR="00B20CDD" w:rsidRPr="00B41112">
        <w:rPr>
          <w:sz w:val="26"/>
          <w:szCs w:val="26"/>
          <w:rPrChange w:id="14398" w:author="Le Minh Nghia" w:date="2019-10-09T10:56:00Z">
            <w:rPr>
              <w:sz w:val="26"/>
              <w:szCs w:val="26"/>
            </w:rPr>
          </w:rPrChange>
        </w:rPr>
        <w:t>,</w:t>
      </w:r>
      <w:ins w:id="14399" w:author="Le Minh Nghia" w:date="2019-10-09T10:15:00Z">
        <w:r w:rsidR="001C0C90" w:rsidRPr="00B41112">
          <w:rPr>
            <w:sz w:val="26"/>
            <w:szCs w:val="26"/>
            <w:rPrChange w:id="14400" w:author="Le Minh Nghia" w:date="2019-10-09T10:56:00Z">
              <w:rPr>
                <w:sz w:val="26"/>
                <w:szCs w:val="26"/>
              </w:rPr>
            </w:rPrChange>
          </w:rPr>
          <w:t xml:space="preserve"> </w:t>
        </w:r>
      </w:ins>
      <w:proofErr w:type="spellStart"/>
      <w:r w:rsidR="00B20CDD" w:rsidRPr="00B41112">
        <w:rPr>
          <w:sz w:val="26"/>
          <w:szCs w:val="26"/>
          <w:rPrChange w:id="14401" w:author="Le Minh Nghia" w:date="2019-10-09T10:56:00Z">
            <w:rPr>
              <w:sz w:val="26"/>
              <w:szCs w:val="26"/>
            </w:rPr>
          </w:rPrChange>
        </w:rPr>
        <w:t>company_email</w:t>
      </w:r>
      <w:proofErr w:type="spellEnd"/>
      <w:r w:rsidR="00B20CDD" w:rsidRPr="00B41112">
        <w:rPr>
          <w:sz w:val="26"/>
          <w:szCs w:val="26"/>
          <w:rPrChange w:id="14402" w:author="Le Minh Nghia" w:date="2019-10-09T10:56:00Z">
            <w:rPr>
              <w:sz w:val="26"/>
              <w:szCs w:val="26"/>
            </w:rPr>
          </w:rPrChange>
        </w:rPr>
        <w:t>,</w:t>
      </w:r>
    </w:p>
    <w:p w:rsidR="00B20CDD" w:rsidRPr="00B41112" w:rsidRDefault="00B20CDD" w:rsidP="0028370D">
      <w:pPr>
        <w:pStyle w:val="ListParagraph"/>
        <w:spacing w:line="360" w:lineRule="auto"/>
        <w:ind w:left="1080"/>
        <w:rPr>
          <w:sz w:val="26"/>
          <w:szCs w:val="26"/>
          <w:rPrChange w:id="14403" w:author="Le Minh Nghia" w:date="2019-10-09T10:56:00Z">
            <w:rPr>
              <w:sz w:val="26"/>
              <w:szCs w:val="26"/>
            </w:rPr>
          </w:rPrChange>
        </w:rPr>
      </w:pPr>
      <w:proofErr w:type="spellStart"/>
      <w:r w:rsidRPr="00B41112">
        <w:rPr>
          <w:sz w:val="26"/>
          <w:szCs w:val="26"/>
          <w:rPrChange w:id="14404" w:author="Le Minh Nghia" w:date="2019-10-09T10:56:00Z">
            <w:rPr>
              <w:sz w:val="26"/>
              <w:szCs w:val="26"/>
            </w:rPr>
          </w:rPrChange>
        </w:rPr>
        <w:t>Company_tel</w:t>
      </w:r>
      <w:proofErr w:type="spellEnd"/>
      <w:r w:rsidRPr="00B41112">
        <w:rPr>
          <w:sz w:val="26"/>
          <w:szCs w:val="26"/>
          <w:rPrChange w:id="14405" w:author="Le Minh Nghia" w:date="2019-10-09T10:56:00Z">
            <w:rPr>
              <w:sz w:val="26"/>
              <w:szCs w:val="26"/>
            </w:rPr>
          </w:rPrChange>
        </w:rPr>
        <w:t>,</w:t>
      </w:r>
      <w:ins w:id="14406" w:author="Le Minh Nghia" w:date="2019-10-09T10:15:00Z">
        <w:r w:rsidR="001C0C90" w:rsidRPr="00B41112">
          <w:rPr>
            <w:sz w:val="26"/>
            <w:szCs w:val="26"/>
            <w:rPrChange w:id="14407" w:author="Le Minh Nghia" w:date="2019-10-09T10:56:00Z">
              <w:rPr>
                <w:sz w:val="26"/>
                <w:szCs w:val="26"/>
              </w:rPr>
            </w:rPrChange>
          </w:rPr>
          <w:t xml:space="preserve"> </w:t>
        </w:r>
      </w:ins>
      <w:proofErr w:type="spellStart"/>
      <w:r w:rsidRPr="00B41112">
        <w:rPr>
          <w:sz w:val="26"/>
          <w:szCs w:val="26"/>
          <w:rPrChange w:id="14408" w:author="Le Minh Nghia" w:date="2019-10-09T10:56:00Z">
            <w:rPr>
              <w:sz w:val="26"/>
              <w:szCs w:val="26"/>
            </w:rPr>
          </w:rPrChange>
        </w:rPr>
        <w:t>company_website</w:t>
      </w:r>
      <w:proofErr w:type="spellEnd"/>
      <w:r w:rsidRPr="00B41112">
        <w:rPr>
          <w:sz w:val="26"/>
          <w:szCs w:val="26"/>
          <w:rPrChange w:id="14409" w:author="Le Minh Nghia" w:date="2019-10-09T10:56:00Z">
            <w:rPr>
              <w:sz w:val="26"/>
              <w:szCs w:val="26"/>
            </w:rPr>
          </w:rPrChange>
        </w:rPr>
        <w:t>,</w:t>
      </w:r>
      <w:ins w:id="14410" w:author="Le Minh Nghia" w:date="2019-10-09T10:15:00Z">
        <w:r w:rsidR="001C0C90" w:rsidRPr="00B41112">
          <w:rPr>
            <w:sz w:val="26"/>
            <w:szCs w:val="26"/>
            <w:rPrChange w:id="14411" w:author="Le Minh Nghia" w:date="2019-10-09T10:56:00Z">
              <w:rPr>
                <w:sz w:val="26"/>
                <w:szCs w:val="26"/>
              </w:rPr>
            </w:rPrChange>
          </w:rPr>
          <w:t xml:space="preserve"> </w:t>
        </w:r>
      </w:ins>
      <w:proofErr w:type="spellStart"/>
      <w:r w:rsidRPr="00B41112">
        <w:rPr>
          <w:sz w:val="26"/>
          <w:szCs w:val="26"/>
          <w:rPrChange w:id="14412" w:author="Le Minh Nghia" w:date="2019-10-09T10:56:00Z">
            <w:rPr>
              <w:sz w:val="26"/>
              <w:szCs w:val="26"/>
            </w:rPr>
          </w:rPrChange>
        </w:rPr>
        <w:t>district_id</w:t>
      </w:r>
      <w:proofErr w:type="spellEnd"/>
      <w:r w:rsidRPr="00B41112">
        <w:rPr>
          <w:sz w:val="26"/>
          <w:szCs w:val="26"/>
          <w:rPrChange w:id="14413"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414" w:author="Le Minh Nghia" w:date="2019-10-09T10:56:00Z">
            <w:rPr>
              <w:sz w:val="26"/>
              <w:szCs w:val="26"/>
            </w:rPr>
          </w:rPrChange>
        </w:rPr>
      </w:pPr>
      <w:proofErr w:type="spellStart"/>
      <w:r w:rsidRPr="00B41112">
        <w:rPr>
          <w:b/>
          <w:sz w:val="26"/>
          <w:szCs w:val="26"/>
          <w:rPrChange w:id="14415" w:author="Le Minh Nghia" w:date="2019-10-09T10:56:00Z">
            <w:rPr>
              <w:b/>
              <w:sz w:val="26"/>
              <w:szCs w:val="26"/>
            </w:rPr>
          </w:rPrChange>
        </w:rPr>
        <w:lastRenderedPageBreak/>
        <w:t>Work_companies</w:t>
      </w:r>
      <w:proofErr w:type="spellEnd"/>
      <w:ins w:id="14416" w:author="Le Minh Nghia" w:date="2019-10-09T10:15:00Z">
        <w:r w:rsidR="001C0C90" w:rsidRPr="00B41112">
          <w:rPr>
            <w:b/>
            <w:sz w:val="26"/>
            <w:szCs w:val="26"/>
            <w:rPrChange w:id="14417" w:author="Le Minh Nghia" w:date="2019-10-09T10:56:00Z">
              <w:rPr>
                <w:b/>
                <w:sz w:val="26"/>
                <w:szCs w:val="26"/>
              </w:rPr>
            </w:rPrChange>
          </w:rPr>
          <w:t xml:space="preserve"> </w:t>
        </w:r>
      </w:ins>
      <w:r w:rsidR="00B20CDD" w:rsidRPr="00B41112">
        <w:rPr>
          <w:sz w:val="26"/>
          <w:szCs w:val="26"/>
          <w:rPrChange w:id="14418" w:author="Le Minh Nghia" w:date="2019-10-09T10:56:00Z">
            <w:rPr>
              <w:sz w:val="26"/>
              <w:szCs w:val="26"/>
            </w:rPr>
          </w:rPrChange>
        </w:rPr>
        <w:t>(</w:t>
      </w:r>
      <w:proofErr w:type="spellStart"/>
      <w:r w:rsidR="00B20CDD" w:rsidRPr="00B41112">
        <w:rPr>
          <w:sz w:val="26"/>
          <w:szCs w:val="26"/>
          <w:rPrChange w:id="14419" w:author="Le Minh Nghia" w:date="2019-10-09T10:56:00Z">
            <w:rPr>
              <w:sz w:val="26"/>
              <w:szCs w:val="26"/>
            </w:rPr>
          </w:rPrChange>
        </w:rPr>
        <w:t>work_company_id</w:t>
      </w:r>
      <w:proofErr w:type="spellEnd"/>
      <w:r w:rsidR="00B20CDD" w:rsidRPr="00B41112">
        <w:rPr>
          <w:sz w:val="26"/>
          <w:szCs w:val="26"/>
          <w:rPrChange w:id="14420" w:author="Le Minh Nghia" w:date="2019-10-09T10:56:00Z">
            <w:rPr>
              <w:sz w:val="26"/>
              <w:szCs w:val="26"/>
            </w:rPr>
          </w:rPrChange>
        </w:rPr>
        <w:t>,</w:t>
      </w:r>
      <w:ins w:id="14421" w:author="Le Minh Nghia" w:date="2019-10-09T10:15:00Z">
        <w:r w:rsidR="001C0C90" w:rsidRPr="00B41112">
          <w:rPr>
            <w:sz w:val="26"/>
            <w:szCs w:val="26"/>
            <w:rPrChange w:id="14422" w:author="Le Minh Nghia" w:date="2019-10-09T10:56:00Z">
              <w:rPr>
                <w:sz w:val="26"/>
                <w:szCs w:val="26"/>
              </w:rPr>
            </w:rPrChange>
          </w:rPr>
          <w:t xml:space="preserve"> </w:t>
        </w:r>
      </w:ins>
      <w:proofErr w:type="spellStart"/>
      <w:r w:rsidR="00B20CDD" w:rsidRPr="00B41112">
        <w:rPr>
          <w:sz w:val="26"/>
          <w:szCs w:val="26"/>
          <w:rPrChange w:id="14423" w:author="Le Minh Nghia" w:date="2019-10-09T10:56:00Z">
            <w:rPr>
              <w:sz w:val="26"/>
              <w:szCs w:val="26"/>
            </w:rPr>
          </w:rPrChange>
        </w:rPr>
        <w:t>work_id</w:t>
      </w:r>
      <w:proofErr w:type="spellEnd"/>
      <w:r w:rsidR="00B20CDD" w:rsidRPr="00B41112">
        <w:rPr>
          <w:sz w:val="26"/>
          <w:szCs w:val="26"/>
          <w:rPrChange w:id="14424" w:author="Le Minh Nghia" w:date="2019-10-09T10:56:00Z">
            <w:rPr>
              <w:sz w:val="26"/>
              <w:szCs w:val="26"/>
            </w:rPr>
          </w:rPrChange>
        </w:rPr>
        <w:t>,</w:t>
      </w:r>
      <w:ins w:id="14425" w:author="Le Minh Nghia" w:date="2019-10-09T10:15:00Z">
        <w:r w:rsidR="001C0C90" w:rsidRPr="00B41112">
          <w:rPr>
            <w:sz w:val="26"/>
            <w:szCs w:val="26"/>
            <w:rPrChange w:id="14426" w:author="Le Minh Nghia" w:date="2019-10-09T10:56:00Z">
              <w:rPr>
                <w:sz w:val="26"/>
                <w:szCs w:val="26"/>
              </w:rPr>
            </w:rPrChange>
          </w:rPr>
          <w:t xml:space="preserve"> </w:t>
        </w:r>
      </w:ins>
      <w:proofErr w:type="spellStart"/>
      <w:r w:rsidR="00B20CDD" w:rsidRPr="00B41112">
        <w:rPr>
          <w:sz w:val="26"/>
          <w:szCs w:val="26"/>
          <w:rPrChange w:id="14427" w:author="Le Minh Nghia" w:date="2019-10-09T10:56:00Z">
            <w:rPr>
              <w:sz w:val="26"/>
              <w:szCs w:val="26"/>
            </w:rPr>
          </w:rPrChange>
        </w:rPr>
        <w:t>company_id</w:t>
      </w:r>
      <w:proofErr w:type="spellEnd"/>
      <w:r w:rsidR="00B20CDD" w:rsidRPr="00B41112">
        <w:rPr>
          <w:sz w:val="26"/>
          <w:szCs w:val="26"/>
          <w:rPrChange w:id="14428"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429" w:author="Le Minh Nghia" w:date="2019-10-09T10:56:00Z">
            <w:rPr>
              <w:sz w:val="26"/>
              <w:szCs w:val="26"/>
            </w:rPr>
          </w:rPrChange>
        </w:rPr>
      </w:pPr>
      <w:r w:rsidRPr="00B41112">
        <w:rPr>
          <w:b/>
          <w:sz w:val="26"/>
          <w:szCs w:val="26"/>
          <w:highlight w:val="yellow"/>
          <w:rPrChange w:id="14430" w:author="Le Minh Nghia" w:date="2019-10-09T10:56:00Z">
            <w:rPr>
              <w:b/>
              <w:sz w:val="26"/>
              <w:szCs w:val="26"/>
            </w:rPr>
          </w:rPrChange>
        </w:rPr>
        <w:t>Wards</w:t>
      </w:r>
      <w:ins w:id="14431" w:author="Le Minh Nghia" w:date="2019-10-09T10:15:00Z">
        <w:r w:rsidR="001C0C90" w:rsidRPr="00B41112">
          <w:rPr>
            <w:b/>
            <w:sz w:val="26"/>
            <w:szCs w:val="26"/>
            <w:highlight w:val="yellow"/>
            <w:rPrChange w:id="14432" w:author="Le Minh Nghia" w:date="2019-10-09T10:56:00Z">
              <w:rPr>
                <w:b/>
                <w:sz w:val="26"/>
                <w:szCs w:val="26"/>
              </w:rPr>
            </w:rPrChange>
          </w:rPr>
          <w:t xml:space="preserve"> </w:t>
        </w:r>
      </w:ins>
      <w:r w:rsidR="00B20CDD" w:rsidRPr="00B41112">
        <w:rPr>
          <w:sz w:val="26"/>
          <w:szCs w:val="26"/>
          <w:highlight w:val="yellow"/>
          <w:rPrChange w:id="14433" w:author="Le Minh Nghia" w:date="2019-10-09T10:56:00Z">
            <w:rPr>
              <w:sz w:val="26"/>
              <w:szCs w:val="26"/>
            </w:rPr>
          </w:rPrChange>
        </w:rPr>
        <w:t>(</w:t>
      </w:r>
      <w:proofErr w:type="spellStart"/>
      <w:r w:rsidR="00B20CDD" w:rsidRPr="00B41112">
        <w:rPr>
          <w:sz w:val="26"/>
          <w:szCs w:val="26"/>
          <w:highlight w:val="yellow"/>
          <w:rPrChange w:id="14434" w:author="Le Minh Nghia" w:date="2019-10-09T10:56:00Z">
            <w:rPr>
              <w:sz w:val="26"/>
              <w:szCs w:val="26"/>
            </w:rPr>
          </w:rPrChange>
        </w:rPr>
        <w:t>ward_id</w:t>
      </w:r>
      <w:proofErr w:type="spellEnd"/>
      <w:r w:rsidR="00B20CDD" w:rsidRPr="00B41112">
        <w:rPr>
          <w:sz w:val="26"/>
          <w:szCs w:val="26"/>
          <w:highlight w:val="yellow"/>
          <w:rPrChange w:id="14435" w:author="Le Minh Nghia" w:date="2019-10-09T10:56:00Z">
            <w:rPr>
              <w:sz w:val="26"/>
              <w:szCs w:val="26"/>
            </w:rPr>
          </w:rPrChange>
        </w:rPr>
        <w:t>,</w:t>
      </w:r>
      <w:ins w:id="14436" w:author="Le Minh Nghia" w:date="2019-10-09T10:15:00Z">
        <w:r w:rsidR="001C0C90" w:rsidRPr="00B41112">
          <w:rPr>
            <w:sz w:val="26"/>
            <w:szCs w:val="26"/>
            <w:highlight w:val="yellow"/>
            <w:rPrChange w:id="14437" w:author="Le Minh Nghia" w:date="2019-10-09T10:56:00Z">
              <w:rPr>
                <w:sz w:val="26"/>
                <w:szCs w:val="26"/>
              </w:rPr>
            </w:rPrChange>
          </w:rPr>
          <w:t xml:space="preserve"> </w:t>
        </w:r>
      </w:ins>
      <w:proofErr w:type="spellStart"/>
      <w:r w:rsidR="00B20CDD" w:rsidRPr="00B41112">
        <w:rPr>
          <w:sz w:val="26"/>
          <w:szCs w:val="26"/>
          <w:highlight w:val="yellow"/>
          <w:rPrChange w:id="14438" w:author="Le Minh Nghia" w:date="2019-10-09T10:56:00Z">
            <w:rPr>
              <w:sz w:val="26"/>
              <w:szCs w:val="26"/>
            </w:rPr>
          </w:rPrChange>
        </w:rPr>
        <w:t>district_id</w:t>
      </w:r>
      <w:proofErr w:type="spellEnd"/>
      <w:r w:rsidR="00B20CDD" w:rsidRPr="00B41112">
        <w:rPr>
          <w:sz w:val="26"/>
          <w:szCs w:val="26"/>
          <w:highlight w:val="yellow"/>
          <w:rPrChange w:id="14439" w:author="Le Minh Nghia" w:date="2019-10-09T10:56:00Z">
            <w:rPr>
              <w:sz w:val="26"/>
              <w:szCs w:val="26"/>
            </w:rPr>
          </w:rPrChange>
        </w:rPr>
        <w:t>,</w:t>
      </w:r>
      <w:ins w:id="14440" w:author="Le Minh Nghia" w:date="2019-10-09T10:16:00Z">
        <w:r w:rsidR="001C0C90" w:rsidRPr="00B41112">
          <w:rPr>
            <w:sz w:val="26"/>
            <w:szCs w:val="26"/>
            <w:highlight w:val="yellow"/>
            <w:rPrChange w:id="14441" w:author="Le Minh Nghia" w:date="2019-10-09T10:56:00Z">
              <w:rPr>
                <w:sz w:val="26"/>
                <w:szCs w:val="26"/>
              </w:rPr>
            </w:rPrChange>
          </w:rPr>
          <w:t xml:space="preserve"> </w:t>
        </w:r>
      </w:ins>
      <w:proofErr w:type="spellStart"/>
      <w:r w:rsidR="00B20CDD" w:rsidRPr="00B41112">
        <w:rPr>
          <w:sz w:val="26"/>
          <w:szCs w:val="26"/>
          <w:highlight w:val="yellow"/>
          <w:rPrChange w:id="14442" w:author="Le Minh Nghia" w:date="2019-10-09T10:56:00Z">
            <w:rPr>
              <w:sz w:val="26"/>
              <w:szCs w:val="26"/>
            </w:rPr>
          </w:rPrChange>
        </w:rPr>
        <w:t>ward_name</w:t>
      </w:r>
      <w:proofErr w:type="spellEnd"/>
      <w:r w:rsidR="00B20CDD" w:rsidRPr="00B41112">
        <w:rPr>
          <w:sz w:val="26"/>
          <w:szCs w:val="26"/>
          <w:highlight w:val="yellow"/>
          <w:rPrChange w:id="14443"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444" w:author="Le Minh Nghia" w:date="2019-10-09T10:56:00Z">
            <w:rPr>
              <w:sz w:val="26"/>
              <w:szCs w:val="26"/>
            </w:rPr>
          </w:rPrChange>
        </w:rPr>
      </w:pPr>
      <w:r w:rsidRPr="00B41112">
        <w:rPr>
          <w:b/>
          <w:sz w:val="26"/>
          <w:szCs w:val="26"/>
          <w:rPrChange w:id="14445" w:author="Le Minh Nghia" w:date="2019-10-09T10:56:00Z">
            <w:rPr>
              <w:b/>
              <w:sz w:val="26"/>
              <w:szCs w:val="26"/>
            </w:rPr>
          </w:rPrChange>
        </w:rPr>
        <w:t>Districts</w:t>
      </w:r>
      <w:ins w:id="14446" w:author="Le Minh Nghia" w:date="2019-10-09T10:15:00Z">
        <w:r w:rsidR="001C0C90" w:rsidRPr="00B41112">
          <w:rPr>
            <w:b/>
            <w:sz w:val="26"/>
            <w:szCs w:val="26"/>
            <w:rPrChange w:id="14447" w:author="Le Minh Nghia" w:date="2019-10-09T10:56:00Z">
              <w:rPr>
                <w:b/>
                <w:sz w:val="26"/>
                <w:szCs w:val="26"/>
              </w:rPr>
            </w:rPrChange>
          </w:rPr>
          <w:t xml:space="preserve"> </w:t>
        </w:r>
      </w:ins>
      <w:r w:rsidR="00B20CDD" w:rsidRPr="00B41112">
        <w:rPr>
          <w:sz w:val="26"/>
          <w:szCs w:val="26"/>
          <w:rPrChange w:id="14448" w:author="Le Minh Nghia" w:date="2019-10-09T10:56:00Z">
            <w:rPr>
              <w:sz w:val="26"/>
              <w:szCs w:val="26"/>
            </w:rPr>
          </w:rPrChange>
        </w:rPr>
        <w:t>(</w:t>
      </w:r>
      <w:proofErr w:type="spellStart"/>
      <w:r w:rsidR="00B20CDD" w:rsidRPr="00B41112">
        <w:rPr>
          <w:sz w:val="26"/>
          <w:szCs w:val="26"/>
          <w:rPrChange w:id="14449" w:author="Le Minh Nghia" w:date="2019-10-09T10:56:00Z">
            <w:rPr>
              <w:sz w:val="26"/>
              <w:szCs w:val="26"/>
            </w:rPr>
          </w:rPrChange>
        </w:rPr>
        <w:t>district_id</w:t>
      </w:r>
      <w:proofErr w:type="spellEnd"/>
      <w:r w:rsidR="00B20CDD" w:rsidRPr="00B41112">
        <w:rPr>
          <w:sz w:val="26"/>
          <w:szCs w:val="26"/>
          <w:rPrChange w:id="14450" w:author="Le Minh Nghia" w:date="2019-10-09T10:56:00Z">
            <w:rPr>
              <w:sz w:val="26"/>
              <w:szCs w:val="26"/>
            </w:rPr>
          </w:rPrChange>
        </w:rPr>
        <w:t>,</w:t>
      </w:r>
      <w:ins w:id="14451" w:author="Le Minh Nghia" w:date="2019-10-09T10:15:00Z">
        <w:r w:rsidR="001C0C90" w:rsidRPr="00B41112">
          <w:rPr>
            <w:sz w:val="26"/>
            <w:szCs w:val="26"/>
            <w:rPrChange w:id="14452" w:author="Le Minh Nghia" w:date="2019-10-09T10:56:00Z">
              <w:rPr>
                <w:sz w:val="26"/>
                <w:szCs w:val="26"/>
              </w:rPr>
            </w:rPrChange>
          </w:rPr>
          <w:t xml:space="preserve"> </w:t>
        </w:r>
      </w:ins>
      <w:proofErr w:type="spellStart"/>
      <w:r w:rsidR="00B20CDD" w:rsidRPr="00B41112">
        <w:rPr>
          <w:sz w:val="26"/>
          <w:szCs w:val="26"/>
          <w:rPrChange w:id="14453" w:author="Le Minh Nghia" w:date="2019-10-09T10:56:00Z">
            <w:rPr>
              <w:sz w:val="26"/>
              <w:szCs w:val="26"/>
            </w:rPr>
          </w:rPrChange>
        </w:rPr>
        <w:t>district_name</w:t>
      </w:r>
      <w:proofErr w:type="spellEnd"/>
      <w:r w:rsidR="00B20CDD" w:rsidRPr="00B41112">
        <w:rPr>
          <w:sz w:val="26"/>
          <w:szCs w:val="26"/>
          <w:rPrChange w:id="14454" w:author="Le Minh Nghia" w:date="2019-10-09T10:56:00Z">
            <w:rPr>
              <w:sz w:val="26"/>
              <w:szCs w:val="26"/>
            </w:rPr>
          </w:rPrChange>
        </w:rPr>
        <w:t>,</w:t>
      </w:r>
      <w:ins w:id="14455" w:author="Le Minh Nghia" w:date="2019-10-09T10:15:00Z">
        <w:r w:rsidR="001C0C90" w:rsidRPr="00B41112">
          <w:rPr>
            <w:sz w:val="26"/>
            <w:szCs w:val="26"/>
            <w:rPrChange w:id="14456" w:author="Le Minh Nghia" w:date="2019-10-09T10:56:00Z">
              <w:rPr>
                <w:sz w:val="26"/>
                <w:szCs w:val="26"/>
              </w:rPr>
            </w:rPrChange>
          </w:rPr>
          <w:t xml:space="preserve"> </w:t>
        </w:r>
      </w:ins>
      <w:proofErr w:type="spellStart"/>
      <w:r w:rsidR="00B20CDD" w:rsidRPr="00B41112">
        <w:rPr>
          <w:sz w:val="26"/>
          <w:szCs w:val="26"/>
          <w:rPrChange w:id="14457" w:author="Le Minh Nghia" w:date="2019-10-09T10:56:00Z">
            <w:rPr>
              <w:sz w:val="26"/>
              <w:szCs w:val="26"/>
            </w:rPr>
          </w:rPrChange>
        </w:rPr>
        <w:t>district_code</w:t>
      </w:r>
      <w:proofErr w:type="spellEnd"/>
      <w:ins w:id="14458" w:author="Le Minh Nghia" w:date="2019-10-09T10:17:00Z">
        <w:r w:rsidR="00B96D1A" w:rsidRPr="00B41112">
          <w:rPr>
            <w:sz w:val="26"/>
            <w:szCs w:val="26"/>
            <w:rPrChange w:id="14459" w:author="Le Minh Nghia" w:date="2019-10-09T10:56:00Z">
              <w:rPr>
                <w:sz w:val="26"/>
                <w:szCs w:val="26"/>
              </w:rPr>
            </w:rPrChange>
          </w:rPr>
          <w:t xml:space="preserve">, </w:t>
        </w:r>
        <w:proofErr w:type="spellStart"/>
        <w:r w:rsidR="00B96D1A" w:rsidRPr="00B41112">
          <w:rPr>
            <w:sz w:val="26"/>
            <w:szCs w:val="26"/>
            <w:rPrChange w:id="14460" w:author="Le Minh Nghia" w:date="2019-10-09T10:56:00Z">
              <w:rPr>
                <w:sz w:val="26"/>
                <w:szCs w:val="26"/>
              </w:rPr>
            </w:rPrChange>
          </w:rPr>
          <w:t>city_id</w:t>
        </w:r>
      </w:ins>
      <w:proofErr w:type="spellEnd"/>
      <w:r w:rsidR="00B20CDD" w:rsidRPr="00B41112">
        <w:rPr>
          <w:sz w:val="26"/>
          <w:szCs w:val="26"/>
          <w:rPrChange w:id="14461"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462" w:author="Le Minh Nghia" w:date="2019-10-09T10:56:00Z">
            <w:rPr>
              <w:sz w:val="26"/>
              <w:szCs w:val="26"/>
            </w:rPr>
          </w:rPrChange>
        </w:rPr>
      </w:pPr>
      <w:r w:rsidRPr="00B41112">
        <w:rPr>
          <w:b/>
          <w:sz w:val="26"/>
          <w:szCs w:val="26"/>
          <w:rPrChange w:id="14463" w:author="Le Minh Nghia" w:date="2019-10-09T10:56:00Z">
            <w:rPr>
              <w:b/>
              <w:sz w:val="26"/>
              <w:szCs w:val="26"/>
            </w:rPr>
          </w:rPrChange>
        </w:rPr>
        <w:t>Cities</w:t>
      </w:r>
      <w:ins w:id="14464" w:author="Le Minh Nghia" w:date="2019-10-09T10:15:00Z">
        <w:r w:rsidR="001C0C90" w:rsidRPr="00B41112">
          <w:rPr>
            <w:b/>
            <w:sz w:val="26"/>
            <w:szCs w:val="26"/>
            <w:rPrChange w:id="14465" w:author="Le Minh Nghia" w:date="2019-10-09T10:56:00Z">
              <w:rPr>
                <w:b/>
                <w:sz w:val="26"/>
                <w:szCs w:val="26"/>
              </w:rPr>
            </w:rPrChange>
          </w:rPr>
          <w:t xml:space="preserve"> </w:t>
        </w:r>
      </w:ins>
      <w:r w:rsidR="00B20CDD" w:rsidRPr="00B41112">
        <w:rPr>
          <w:sz w:val="26"/>
          <w:szCs w:val="26"/>
          <w:rPrChange w:id="14466" w:author="Le Minh Nghia" w:date="2019-10-09T10:56:00Z">
            <w:rPr>
              <w:sz w:val="26"/>
              <w:szCs w:val="26"/>
            </w:rPr>
          </w:rPrChange>
        </w:rPr>
        <w:t>(</w:t>
      </w:r>
      <w:proofErr w:type="spellStart"/>
      <w:r w:rsidR="00B20CDD" w:rsidRPr="00B41112">
        <w:rPr>
          <w:sz w:val="26"/>
          <w:szCs w:val="26"/>
          <w:rPrChange w:id="14467" w:author="Le Minh Nghia" w:date="2019-10-09T10:56:00Z">
            <w:rPr>
              <w:sz w:val="26"/>
              <w:szCs w:val="26"/>
            </w:rPr>
          </w:rPrChange>
        </w:rPr>
        <w:t>city_id</w:t>
      </w:r>
      <w:proofErr w:type="spellEnd"/>
      <w:r w:rsidR="00B20CDD" w:rsidRPr="00B41112">
        <w:rPr>
          <w:sz w:val="26"/>
          <w:szCs w:val="26"/>
          <w:rPrChange w:id="14468" w:author="Le Minh Nghia" w:date="2019-10-09T10:56:00Z">
            <w:rPr>
              <w:sz w:val="26"/>
              <w:szCs w:val="26"/>
            </w:rPr>
          </w:rPrChange>
        </w:rPr>
        <w:t>,</w:t>
      </w:r>
      <w:ins w:id="14469" w:author="Le Minh Nghia" w:date="2019-10-09T10:15:00Z">
        <w:r w:rsidR="001C0C90" w:rsidRPr="00B41112">
          <w:rPr>
            <w:sz w:val="26"/>
            <w:szCs w:val="26"/>
            <w:rPrChange w:id="14470" w:author="Le Minh Nghia" w:date="2019-10-09T10:56:00Z">
              <w:rPr>
                <w:sz w:val="26"/>
                <w:szCs w:val="26"/>
              </w:rPr>
            </w:rPrChange>
          </w:rPr>
          <w:t xml:space="preserve"> </w:t>
        </w:r>
      </w:ins>
      <w:proofErr w:type="spellStart"/>
      <w:r w:rsidR="00B20CDD" w:rsidRPr="00B41112">
        <w:rPr>
          <w:sz w:val="26"/>
          <w:szCs w:val="26"/>
          <w:rPrChange w:id="14471" w:author="Le Minh Nghia" w:date="2019-10-09T10:56:00Z">
            <w:rPr>
              <w:sz w:val="26"/>
              <w:szCs w:val="26"/>
            </w:rPr>
          </w:rPrChange>
        </w:rPr>
        <w:t>city_code</w:t>
      </w:r>
      <w:proofErr w:type="spellEnd"/>
      <w:r w:rsidR="00B20CDD" w:rsidRPr="00B41112">
        <w:rPr>
          <w:sz w:val="26"/>
          <w:szCs w:val="26"/>
          <w:rPrChange w:id="14472" w:author="Le Minh Nghia" w:date="2019-10-09T10:56:00Z">
            <w:rPr>
              <w:sz w:val="26"/>
              <w:szCs w:val="26"/>
            </w:rPr>
          </w:rPrChange>
        </w:rPr>
        <w:t>,</w:t>
      </w:r>
      <w:ins w:id="14473" w:author="Le Minh Nghia" w:date="2019-10-09T10:15:00Z">
        <w:r w:rsidR="001C0C90" w:rsidRPr="00B41112">
          <w:rPr>
            <w:sz w:val="26"/>
            <w:szCs w:val="26"/>
            <w:rPrChange w:id="14474" w:author="Le Minh Nghia" w:date="2019-10-09T10:56:00Z">
              <w:rPr>
                <w:sz w:val="26"/>
                <w:szCs w:val="26"/>
              </w:rPr>
            </w:rPrChange>
          </w:rPr>
          <w:t xml:space="preserve"> </w:t>
        </w:r>
      </w:ins>
      <w:proofErr w:type="spellStart"/>
      <w:r w:rsidR="00B20CDD" w:rsidRPr="00B41112">
        <w:rPr>
          <w:sz w:val="26"/>
          <w:szCs w:val="26"/>
          <w:rPrChange w:id="14475" w:author="Le Minh Nghia" w:date="2019-10-09T10:56:00Z">
            <w:rPr>
              <w:sz w:val="26"/>
              <w:szCs w:val="26"/>
            </w:rPr>
          </w:rPrChange>
        </w:rPr>
        <w:t>city_name</w:t>
      </w:r>
      <w:proofErr w:type="spellEnd"/>
      <w:r w:rsidR="00B20CDD" w:rsidRPr="00B41112">
        <w:rPr>
          <w:sz w:val="26"/>
          <w:szCs w:val="26"/>
          <w:rPrChange w:id="14476"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477" w:author="Le Minh Nghia" w:date="2019-10-09T10:56:00Z">
            <w:rPr>
              <w:sz w:val="26"/>
              <w:szCs w:val="26"/>
            </w:rPr>
          </w:rPrChange>
        </w:rPr>
      </w:pPr>
      <w:r w:rsidRPr="00B41112">
        <w:rPr>
          <w:b/>
          <w:sz w:val="26"/>
          <w:szCs w:val="26"/>
          <w:rPrChange w:id="14478" w:author="Le Minh Nghia" w:date="2019-10-09T10:56:00Z">
            <w:rPr>
              <w:b/>
              <w:sz w:val="26"/>
              <w:szCs w:val="26"/>
            </w:rPr>
          </w:rPrChange>
        </w:rPr>
        <w:t>Statuses</w:t>
      </w:r>
      <w:ins w:id="14479" w:author="Le Minh Nghia" w:date="2019-10-09T10:15:00Z">
        <w:r w:rsidR="001C0C90" w:rsidRPr="00B41112">
          <w:rPr>
            <w:b/>
            <w:sz w:val="26"/>
            <w:szCs w:val="26"/>
            <w:rPrChange w:id="14480" w:author="Le Minh Nghia" w:date="2019-10-09T10:56:00Z">
              <w:rPr>
                <w:b/>
                <w:sz w:val="26"/>
                <w:szCs w:val="26"/>
              </w:rPr>
            </w:rPrChange>
          </w:rPr>
          <w:t xml:space="preserve"> </w:t>
        </w:r>
      </w:ins>
      <w:r w:rsidR="00B20CDD" w:rsidRPr="00B41112">
        <w:rPr>
          <w:sz w:val="26"/>
          <w:szCs w:val="26"/>
          <w:rPrChange w:id="14481" w:author="Le Minh Nghia" w:date="2019-10-09T10:56:00Z">
            <w:rPr>
              <w:sz w:val="26"/>
              <w:szCs w:val="26"/>
            </w:rPr>
          </w:rPrChange>
        </w:rPr>
        <w:t>(</w:t>
      </w:r>
      <w:proofErr w:type="spellStart"/>
      <w:r w:rsidR="00B20CDD" w:rsidRPr="00B41112">
        <w:rPr>
          <w:sz w:val="26"/>
          <w:szCs w:val="26"/>
          <w:rPrChange w:id="14482" w:author="Le Minh Nghia" w:date="2019-10-09T10:56:00Z">
            <w:rPr>
              <w:sz w:val="26"/>
              <w:szCs w:val="26"/>
            </w:rPr>
          </w:rPrChange>
        </w:rPr>
        <w:t>status_id</w:t>
      </w:r>
      <w:proofErr w:type="spellEnd"/>
      <w:r w:rsidR="00B20CDD" w:rsidRPr="00B41112">
        <w:rPr>
          <w:sz w:val="26"/>
          <w:szCs w:val="26"/>
          <w:rPrChange w:id="14483" w:author="Le Minh Nghia" w:date="2019-10-09T10:56:00Z">
            <w:rPr>
              <w:sz w:val="26"/>
              <w:szCs w:val="26"/>
            </w:rPr>
          </w:rPrChange>
        </w:rPr>
        <w:t>,</w:t>
      </w:r>
      <w:ins w:id="14484" w:author="Le Minh Nghia" w:date="2019-10-09T10:15:00Z">
        <w:r w:rsidR="001C0C90" w:rsidRPr="00B41112">
          <w:rPr>
            <w:sz w:val="26"/>
            <w:szCs w:val="26"/>
            <w:rPrChange w:id="14485" w:author="Le Minh Nghia" w:date="2019-10-09T10:56:00Z">
              <w:rPr>
                <w:sz w:val="26"/>
                <w:szCs w:val="26"/>
              </w:rPr>
            </w:rPrChange>
          </w:rPr>
          <w:t xml:space="preserve"> </w:t>
        </w:r>
      </w:ins>
      <w:proofErr w:type="spellStart"/>
      <w:r w:rsidR="00B20CDD" w:rsidRPr="00B41112">
        <w:rPr>
          <w:sz w:val="26"/>
          <w:szCs w:val="26"/>
          <w:rPrChange w:id="14486" w:author="Le Minh Nghia" w:date="2019-10-09T10:56:00Z">
            <w:rPr>
              <w:sz w:val="26"/>
              <w:szCs w:val="26"/>
            </w:rPr>
          </w:rPrChange>
        </w:rPr>
        <w:t>status_name</w:t>
      </w:r>
      <w:proofErr w:type="spellEnd"/>
      <w:r w:rsidR="00B20CDD" w:rsidRPr="00B41112">
        <w:rPr>
          <w:sz w:val="26"/>
          <w:szCs w:val="26"/>
          <w:rPrChange w:id="14487" w:author="Le Minh Nghia" w:date="2019-10-09T10:56:00Z">
            <w:rPr>
              <w:sz w:val="26"/>
              <w:szCs w:val="26"/>
            </w:rPr>
          </w:rPrChange>
        </w:rPr>
        <w:t>,</w:t>
      </w:r>
      <w:ins w:id="14488" w:author="Le Minh Nghia" w:date="2019-10-09T10:15:00Z">
        <w:r w:rsidR="001C0C90" w:rsidRPr="00B41112">
          <w:rPr>
            <w:sz w:val="26"/>
            <w:szCs w:val="26"/>
            <w:rPrChange w:id="14489" w:author="Le Minh Nghia" w:date="2019-10-09T10:56:00Z">
              <w:rPr>
                <w:sz w:val="26"/>
                <w:szCs w:val="26"/>
              </w:rPr>
            </w:rPrChange>
          </w:rPr>
          <w:t xml:space="preserve"> </w:t>
        </w:r>
      </w:ins>
      <w:proofErr w:type="spellStart"/>
      <w:r w:rsidR="00B20CDD" w:rsidRPr="00B41112">
        <w:rPr>
          <w:sz w:val="26"/>
          <w:szCs w:val="26"/>
          <w:rPrChange w:id="14490" w:author="Le Minh Nghia" w:date="2019-10-09T10:56:00Z">
            <w:rPr>
              <w:sz w:val="26"/>
              <w:szCs w:val="26"/>
            </w:rPr>
          </w:rPrChange>
        </w:rPr>
        <w:t>status_reason</w:t>
      </w:r>
      <w:proofErr w:type="spellEnd"/>
      <w:r w:rsidR="00B20CDD" w:rsidRPr="00B41112">
        <w:rPr>
          <w:sz w:val="26"/>
          <w:szCs w:val="26"/>
          <w:rPrChange w:id="14491" w:author="Le Minh Nghia" w:date="2019-10-09T10:56:00Z">
            <w:rPr>
              <w:sz w:val="26"/>
              <w:szCs w:val="26"/>
            </w:rPr>
          </w:rPrChange>
        </w:rPr>
        <w:t>,</w:t>
      </w:r>
      <w:ins w:id="14492" w:author="Le Minh Nghia" w:date="2019-10-09T10:15:00Z">
        <w:r w:rsidR="001C0C90" w:rsidRPr="00B41112">
          <w:rPr>
            <w:sz w:val="26"/>
            <w:szCs w:val="26"/>
            <w:rPrChange w:id="14493" w:author="Le Minh Nghia" w:date="2019-10-09T10:56:00Z">
              <w:rPr>
                <w:sz w:val="26"/>
                <w:szCs w:val="26"/>
              </w:rPr>
            </w:rPrChange>
          </w:rPr>
          <w:t xml:space="preserve"> </w:t>
        </w:r>
      </w:ins>
      <w:proofErr w:type="spellStart"/>
      <w:r w:rsidR="00B20CDD" w:rsidRPr="00B41112">
        <w:rPr>
          <w:sz w:val="26"/>
          <w:szCs w:val="26"/>
          <w:rPrChange w:id="14494" w:author="Le Minh Nghia" w:date="2019-10-09T10:56:00Z">
            <w:rPr>
              <w:sz w:val="26"/>
              <w:szCs w:val="26"/>
            </w:rPr>
          </w:rPrChange>
        </w:rPr>
        <w:t>status_note</w:t>
      </w:r>
      <w:proofErr w:type="spellEnd"/>
      <w:r w:rsidR="00B20CDD" w:rsidRPr="00B41112">
        <w:rPr>
          <w:sz w:val="26"/>
          <w:szCs w:val="26"/>
          <w:rPrChange w:id="14495"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496" w:author="Le Minh Nghia" w:date="2019-10-09T10:56:00Z">
            <w:rPr>
              <w:sz w:val="26"/>
              <w:szCs w:val="26"/>
            </w:rPr>
          </w:rPrChange>
        </w:rPr>
      </w:pPr>
      <w:proofErr w:type="spellStart"/>
      <w:r w:rsidRPr="00B41112">
        <w:rPr>
          <w:b/>
          <w:sz w:val="26"/>
          <w:szCs w:val="26"/>
          <w:rPrChange w:id="14497" w:author="Le Minh Nghia" w:date="2019-10-09T10:56:00Z">
            <w:rPr>
              <w:b/>
              <w:sz w:val="26"/>
              <w:szCs w:val="26"/>
            </w:rPr>
          </w:rPrChange>
        </w:rPr>
        <w:t>Status_users</w:t>
      </w:r>
      <w:proofErr w:type="spellEnd"/>
      <w:ins w:id="14498" w:author="Le Minh Nghia" w:date="2019-10-09T10:15:00Z">
        <w:r w:rsidR="001C0C90" w:rsidRPr="00B41112">
          <w:rPr>
            <w:b/>
            <w:sz w:val="26"/>
            <w:szCs w:val="26"/>
            <w:rPrChange w:id="14499" w:author="Le Minh Nghia" w:date="2019-10-09T10:56:00Z">
              <w:rPr>
                <w:b/>
                <w:sz w:val="26"/>
                <w:szCs w:val="26"/>
              </w:rPr>
            </w:rPrChange>
          </w:rPr>
          <w:t xml:space="preserve"> </w:t>
        </w:r>
      </w:ins>
      <w:r w:rsidR="00B20CDD" w:rsidRPr="00B41112">
        <w:rPr>
          <w:sz w:val="26"/>
          <w:szCs w:val="26"/>
          <w:rPrChange w:id="14500" w:author="Le Minh Nghia" w:date="2019-10-09T10:56:00Z">
            <w:rPr>
              <w:sz w:val="26"/>
              <w:szCs w:val="26"/>
            </w:rPr>
          </w:rPrChange>
        </w:rPr>
        <w:t>(</w:t>
      </w:r>
      <w:proofErr w:type="spellStart"/>
      <w:r w:rsidR="00B20CDD" w:rsidRPr="00B41112">
        <w:rPr>
          <w:sz w:val="26"/>
          <w:szCs w:val="26"/>
          <w:rPrChange w:id="14501" w:author="Le Minh Nghia" w:date="2019-10-09T10:56:00Z">
            <w:rPr>
              <w:sz w:val="26"/>
              <w:szCs w:val="26"/>
            </w:rPr>
          </w:rPrChange>
        </w:rPr>
        <w:t>status_user_id</w:t>
      </w:r>
      <w:proofErr w:type="spellEnd"/>
      <w:r w:rsidR="00B20CDD" w:rsidRPr="00B41112">
        <w:rPr>
          <w:sz w:val="26"/>
          <w:szCs w:val="26"/>
          <w:rPrChange w:id="14502" w:author="Le Minh Nghia" w:date="2019-10-09T10:56:00Z">
            <w:rPr>
              <w:sz w:val="26"/>
              <w:szCs w:val="26"/>
            </w:rPr>
          </w:rPrChange>
        </w:rPr>
        <w:t>,</w:t>
      </w:r>
      <w:ins w:id="14503" w:author="Le Minh Nghia" w:date="2019-10-09T10:15:00Z">
        <w:r w:rsidR="001C0C90" w:rsidRPr="00B41112">
          <w:rPr>
            <w:sz w:val="26"/>
            <w:szCs w:val="26"/>
            <w:rPrChange w:id="14504" w:author="Le Minh Nghia" w:date="2019-10-09T10:56:00Z">
              <w:rPr>
                <w:sz w:val="26"/>
                <w:szCs w:val="26"/>
              </w:rPr>
            </w:rPrChange>
          </w:rPr>
          <w:t xml:space="preserve"> </w:t>
        </w:r>
      </w:ins>
      <w:proofErr w:type="spellStart"/>
      <w:r w:rsidR="00B20CDD" w:rsidRPr="00B41112">
        <w:rPr>
          <w:sz w:val="26"/>
          <w:szCs w:val="26"/>
          <w:rPrChange w:id="14505" w:author="Le Minh Nghia" w:date="2019-10-09T10:56:00Z">
            <w:rPr>
              <w:sz w:val="26"/>
              <w:szCs w:val="26"/>
            </w:rPr>
          </w:rPrChange>
        </w:rPr>
        <w:t>status_id</w:t>
      </w:r>
      <w:proofErr w:type="spellEnd"/>
      <w:r w:rsidR="00B20CDD" w:rsidRPr="00B41112">
        <w:rPr>
          <w:sz w:val="26"/>
          <w:szCs w:val="26"/>
          <w:rPrChange w:id="14506" w:author="Le Minh Nghia" w:date="2019-10-09T10:56:00Z">
            <w:rPr>
              <w:sz w:val="26"/>
              <w:szCs w:val="26"/>
            </w:rPr>
          </w:rPrChange>
        </w:rPr>
        <w:t>,</w:t>
      </w:r>
      <w:ins w:id="14507" w:author="Le Minh Nghia" w:date="2019-10-09T10:15:00Z">
        <w:r w:rsidR="001C0C90" w:rsidRPr="00B41112">
          <w:rPr>
            <w:sz w:val="26"/>
            <w:szCs w:val="26"/>
            <w:rPrChange w:id="14508" w:author="Le Minh Nghia" w:date="2019-10-09T10:56:00Z">
              <w:rPr>
                <w:sz w:val="26"/>
                <w:szCs w:val="26"/>
              </w:rPr>
            </w:rPrChange>
          </w:rPr>
          <w:t xml:space="preserve"> </w:t>
        </w:r>
      </w:ins>
      <w:proofErr w:type="spellStart"/>
      <w:r w:rsidR="00B20CDD" w:rsidRPr="00B41112">
        <w:rPr>
          <w:sz w:val="26"/>
          <w:szCs w:val="26"/>
          <w:rPrChange w:id="14509" w:author="Le Minh Nghia" w:date="2019-10-09T10:56:00Z">
            <w:rPr>
              <w:sz w:val="26"/>
              <w:szCs w:val="26"/>
            </w:rPr>
          </w:rPrChange>
        </w:rPr>
        <w:t>user_id</w:t>
      </w:r>
      <w:proofErr w:type="spellEnd"/>
      <w:r w:rsidR="00B20CDD" w:rsidRPr="00B41112">
        <w:rPr>
          <w:sz w:val="26"/>
          <w:szCs w:val="26"/>
          <w:rPrChange w:id="14510"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511" w:author="Le Minh Nghia" w:date="2019-10-09T10:56:00Z">
            <w:rPr>
              <w:sz w:val="26"/>
              <w:szCs w:val="26"/>
            </w:rPr>
          </w:rPrChange>
        </w:rPr>
      </w:pPr>
      <w:proofErr w:type="spellStart"/>
      <w:r w:rsidRPr="00B41112">
        <w:rPr>
          <w:b/>
          <w:sz w:val="26"/>
          <w:szCs w:val="26"/>
          <w:rPrChange w:id="14512" w:author="Le Minh Nghia" w:date="2019-10-09T10:56:00Z">
            <w:rPr>
              <w:b/>
              <w:sz w:val="26"/>
              <w:szCs w:val="26"/>
            </w:rPr>
          </w:rPrChange>
        </w:rPr>
        <w:t>Mail_template</w:t>
      </w:r>
      <w:proofErr w:type="spellEnd"/>
      <w:ins w:id="14513" w:author="Le Minh Nghia" w:date="2019-10-09T10:15:00Z">
        <w:r w:rsidR="001C0C90" w:rsidRPr="00B41112">
          <w:rPr>
            <w:b/>
            <w:sz w:val="26"/>
            <w:szCs w:val="26"/>
            <w:rPrChange w:id="14514" w:author="Le Minh Nghia" w:date="2019-10-09T10:56:00Z">
              <w:rPr>
                <w:b/>
                <w:sz w:val="26"/>
                <w:szCs w:val="26"/>
              </w:rPr>
            </w:rPrChange>
          </w:rPr>
          <w:t xml:space="preserve"> </w:t>
        </w:r>
      </w:ins>
      <w:r w:rsidR="00B20CDD" w:rsidRPr="00B41112">
        <w:rPr>
          <w:sz w:val="26"/>
          <w:szCs w:val="26"/>
          <w:rPrChange w:id="14515" w:author="Le Minh Nghia" w:date="2019-10-09T10:56:00Z">
            <w:rPr>
              <w:sz w:val="26"/>
              <w:szCs w:val="26"/>
            </w:rPr>
          </w:rPrChange>
        </w:rPr>
        <w:t>(</w:t>
      </w:r>
      <w:proofErr w:type="spellStart"/>
      <w:r w:rsidR="00B20CDD" w:rsidRPr="00B41112">
        <w:rPr>
          <w:sz w:val="26"/>
          <w:szCs w:val="26"/>
          <w:rPrChange w:id="14516" w:author="Le Minh Nghia" w:date="2019-10-09T10:56:00Z">
            <w:rPr>
              <w:sz w:val="26"/>
              <w:szCs w:val="26"/>
            </w:rPr>
          </w:rPrChange>
        </w:rPr>
        <w:t>mail_template_id</w:t>
      </w:r>
      <w:proofErr w:type="spellEnd"/>
      <w:r w:rsidR="00B20CDD" w:rsidRPr="00B41112">
        <w:rPr>
          <w:sz w:val="26"/>
          <w:szCs w:val="26"/>
          <w:rPrChange w:id="14517" w:author="Le Minh Nghia" w:date="2019-10-09T10:56:00Z">
            <w:rPr>
              <w:sz w:val="26"/>
              <w:szCs w:val="26"/>
            </w:rPr>
          </w:rPrChange>
        </w:rPr>
        <w:t>,</w:t>
      </w:r>
      <w:ins w:id="14518" w:author="Le Minh Nghia" w:date="2019-10-09T10:15:00Z">
        <w:r w:rsidR="001C0C90" w:rsidRPr="00B41112">
          <w:rPr>
            <w:sz w:val="26"/>
            <w:szCs w:val="26"/>
            <w:rPrChange w:id="14519" w:author="Le Minh Nghia" w:date="2019-10-09T10:56:00Z">
              <w:rPr>
                <w:sz w:val="26"/>
                <w:szCs w:val="26"/>
              </w:rPr>
            </w:rPrChange>
          </w:rPr>
          <w:t xml:space="preserve"> </w:t>
        </w:r>
      </w:ins>
      <w:proofErr w:type="spellStart"/>
      <w:r w:rsidR="00B20CDD" w:rsidRPr="00B41112">
        <w:rPr>
          <w:sz w:val="26"/>
          <w:szCs w:val="26"/>
          <w:rPrChange w:id="14520" w:author="Le Minh Nghia" w:date="2019-10-09T10:56:00Z">
            <w:rPr>
              <w:sz w:val="26"/>
              <w:szCs w:val="26"/>
            </w:rPr>
          </w:rPrChange>
        </w:rPr>
        <w:t>user_id</w:t>
      </w:r>
      <w:proofErr w:type="spellEnd"/>
      <w:r w:rsidR="00B20CDD" w:rsidRPr="00B41112">
        <w:rPr>
          <w:sz w:val="26"/>
          <w:szCs w:val="26"/>
          <w:rPrChange w:id="14521" w:author="Le Minh Nghia" w:date="2019-10-09T10:56:00Z">
            <w:rPr>
              <w:sz w:val="26"/>
              <w:szCs w:val="26"/>
            </w:rPr>
          </w:rPrChange>
        </w:rPr>
        <w:t>,</w:t>
      </w:r>
      <w:ins w:id="14522" w:author="Le Minh Nghia" w:date="2019-10-09T10:16:00Z">
        <w:r w:rsidR="001C0C90" w:rsidRPr="00B41112">
          <w:rPr>
            <w:sz w:val="26"/>
            <w:szCs w:val="26"/>
            <w:rPrChange w:id="14523" w:author="Le Minh Nghia" w:date="2019-10-09T10:56:00Z">
              <w:rPr>
                <w:sz w:val="26"/>
                <w:szCs w:val="26"/>
              </w:rPr>
            </w:rPrChange>
          </w:rPr>
          <w:t xml:space="preserve"> </w:t>
        </w:r>
      </w:ins>
      <w:r w:rsidR="00B20CDD" w:rsidRPr="00B41112">
        <w:rPr>
          <w:sz w:val="26"/>
          <w:szCs w:val="26"/>
          <w:rPrChange w:id="14524" w:author="Le Minh Nghia" w:date="2019-10-09T10:56:00Z">
            <w:rPr>
              <w:sz w:val="26"/>
              <w:szCs w:val="26"/>
            </w:rPr>
          </w:rPrChange>
        </w:rPr>
        <w:t>subject,</w:t>
      </w:r>
      <w:ins w:id="14525" w:author="Le Minh Nghia" w:date="2019-10-09T10:16:00Z">
        <w:r w:rsidR="001C0C90" w:rsidRPr="00B41112">
          <w:rPr>
            <w:sz w:val="26"/>
            <w:szCs w:val="26"/>
            <w:rPrChange w:id="14526" w:author="Le Minh Nghia" w:date="2019-10-09T10:56:00Z">
              <w:rPr>
                <w:sz w:val="26"/>
                <w:szCs w:val="26"/>
              </w:rPr>
            </w:rPrChange>
          </w:rPr>
          <w:t xml:space="preserve"> </w:t>
        </w:r>
      </w:ins>
      <w:r w:rsidR="00B20CDD" w:rsidRPr="00B41112">
        <w:rPr>
          <w:sz w:val="26"/>
          <w:szCs w:val="26"/>
          <w:rPrChange w:id="14527" w:author="Le Minh Nghia" w:date="2019-10-09T10:56:00Z">
            <w:rPr>
              <w:sz w:val="26"/>
              <w:szCs w:val="26"/>
            </w:rPr>
          </w:rPrChange>
        </w:rPr>
        <w:t>body)</w:t>
      </w:r>
    </w:p>
    <w:p w:rsidR="00B20CDD" w:rsidRPr="00B41112" w:rsidRDefault="0028370D" w:rsidP="0028370D">
      <w:pPr>
        <w:pStyle w:val="ListParagraph"/>
        <w:spacing w:line="360" w:lineRule="auto"/>
        <w:ind w:left="1080"/>
        <w:rPr>
          <w:sz w:val="26"/>
          <w:szCs w:val="26"/>
          <w:rPrChange w:id="14528" w:author="Le Minh Nghia" w:date="2019-10-09T10:56:00Z">
            <w:rPr>
              <w:sz w:val="26"/>
              <w:szCs w:val="26"/>
            </w:rPr>
          </w:rPrChange>
        </w:rPr>
      </w:pPr>
      <w:proofErr w:type="spellStart"/>
      <w:r w:rsidRPr="00B41112">
        <w:rPr>
          <w:b/>
          <w:sz w:val="26"/>
          <w:szCs w:val="26"/>
          <w:rPrChange w:id="14529" w:author="Le Minh Nghia" w:date="2019-10-09T10:56:00Z">
            <w:rPr>
              <w:b/>
              <w:sz w:val="26"/>
              <w:szCs w:val="26"/>
            </w:rPr>
          </w:rPrChange>
        </w:rPr>
        <w:t>Mail_logs</w:t>
      </w:r>
      <w:proofErr w:type="spellEnd"/>
      <w:ins w:id="14530" w:author="Le Minh Nghia" w:date="2019-10-09T10:15:00Z">
        <w:r w:rsidR="001C0C90" w:rsidRPr="00B41112">
          <w:rPr>
            <w:b/>
            <w:sz w:val="26"/>
            <w:szCs w:val="26"/>
            <w:rPrChange w:id="14531" w:author="Le Minh Nghia" w:date="2019-10-09T10:56:00Z">
              <w:rPr>
                <w:b/>
                <w:sz w:val="26"/>
                <w:szCs w:val="26"/>
              </w:rPr>
            </w:rPrChange>
          </w:rPr>
          <w:t xml:space="preserve"> </w:t>
        </w:r>
      </w:ins>
      <w:r w:rsidR="00B20CDD" w:rsidRPr="00B41112">
        <w:rPr>
          <w:sz w:val="26"/>
          <w:szCs w:val="26"/>
          <w:rPrChange w:id="14532" w:author="Le Minh Nghia" w:date="2019-10-09T10:56:00Z">
            <w:rPr>
              <w:sz w:val="26"/>
              <w:szCs w:val="26"/>
            </w:rPr>
          </w:rPrChange>
        </w:rPr>
        <w:t>(</w:t>
      </w:r>
      <w:proofErr w:type="spellStart"/>
      <w:r w:rsidR="00B20CDD" w:rsidRPr="00B41112">
        <w:rPr>
          <w:sz w:val="26"/>
          <w:szCs w:val="26"/>
          <w:rPrChange w:id="14533" w:author="Le Minh Nghia" w:date="2019-10-09T10:56:00Z">
            <w:rPr>
              <w:sz w:val="26"/>
              <w:szCs w:val="26"/>
            </w:rPr>
          </w:rPrChange>
        </w:rPr>
        <w:t>mail_log_id</w:t>
      </w:r>
      <w:proofErr w:type="spellEnd"/>
      <w:r w:rsidR="00B20CDD" w:rsidRPr="00B41112">
        <w:rPr>
          <w:sz w:val="26"/>
          <w:szCs w:val="26"/>
          <w:rPrChange w:id="14534" w:author="Le Minh Nghia" w:date="2019-10-09T10:56:00Z">
            <w:rPr>
              <w:sz w:val="26"/>
              <w:szCs w:val="26"/>
            </w:rPr>
          </w:rPrChange>
        </w:rPr>
        <w:t>,</w:t>
      </w:r>
      <w:ins w:id="14535" w:author="Le Minh Nghia" w:date="2019-10-09T10:18:00Z">
        <w:r w:rsidR="00B96D1A" w:rsidRPr="00B41112">
          <w:rPr>
            <w:sz w:val="26"/>
            <w:szCs w:val="26"/>
            <w:rPrChange w:id="14536" w:author="Le Minh Nghia" w:date="2019-10-09T10:56:00Z">
              <w:rPr>
                <w:sz w:val="26"/>
                <w:szCs w:val="26"/>
              </w:rPr>
            </w:rPrChange>
          </w:rPr>
          <w:t xml:space="preserve"> </w:t>
        </w:r>
      </w:ins>
      <w:proofErr w:type="spellStart"/>
      <w:r w:rsidR="00B20CDD" w:rsidRPr="00B41112">
        <w:rPr>
          <w:sz w:val="26"/>
          <w:szCs w:val="26"/>
          <w:rPrChange w:id="14537" w:author="Le Minh Nghia" w:date="2019-10-09T10:56:00Z">
            <w:rPr>
              <w:sz w:val="26"/>
              <w:szCs w:val="26"/>
            </w:rPr>
          </w:rPrChange>
        </w:rPr>
        <w:t>register_graduate_id</w:t>
      </w:r>
      <w:proofErr w:type="spellEnd"/>
      <w:r w:rsidR="00B20CDD" w:rsidRPr="00B41112">
        <w:rPr>
          <w:sz w:val="26"/>
          <w:szCs w:val="26"/>
          <w:rPrChange w:id="14538" w:author="Le Minh Nghia" w:date="2019-10-09T10:56:00Z">
            <w:rPr>
              <w:sz w:val="26"/>
              <w:szCs w:val="26"/>
            </w:rPr>
          </w:rPrChange>
        </w:rPr>
        <w:t>,</w:t>
      </w:r>
      <w:ins w:id="14539" w:author="Le Minh Nghia" w:date="2019-10-09T10:18:00Z">
        <w:r w:rsidR="00B96D1A" w:rsidRPr="00B41112">
          <w:rPr>
            <w:sz w:val="26"/>
            <w:szCs w:val="26"/>
            <w:rPrChange w:id="14540" w:author="Le Minh Nghia" w:date="2019-10-09T10:56:00Z">
              <w:rPr>
                <w:sz w:val="26"/>
                <w:szCs w:val="26"/>
              </w:rPr>
            </w:rPrChange>
          </w:rPr>
          <w:t xml:space="preserve"> </w:t>
        </w:r>
      </w:ins>
      <w:proofErr w:type="spellStart"/>
      <w:r w:rsidR="00B20CDD" w:rsidRPr="00B41112">
        <w:rPr>
          <w:sz w:val="26"/>
          <w:szCs w:val="26"/>
          <w:rPrChange w:id="14541" w:author="Le Minh Nghia" w:date="2019-10-09T10:56:00Z">
            <w:rPr>
              <w:sz w:val="26"/>
              <w:szCs w:val="26"/>
            </w:rPr>
          </w:rPrChange>
        </w:rPr>
        <w:t>mail_template_id</w:t>
      </w:r>
      <w:proofErr w:type="spellEnd"/>
      <w:r w:rsidR="00B20CDD" w:rsidRPr="00B41112">
        <w:rPr>
          <w:sz w:val="26"/>
          <w:szCs w:val="26"/>
          <w:rPrChange w:id="14542" w:author="Le Minh Nghia" w:date="2019-10-09T10:56:00Z">
            <w:rPr>
              <w:sz w:val="26"/>
              <w:szCs w:val="26"/>
            </w:rPr>
          </w:rPrChange>
        </w:rPr>
        <w:t>,</w:t>
      </w:r>
    </w:p>
    <w:p w:rsidR="0028370D" w:rsidRPr="00B41112" w:rsidRDefault="00B20CDD" w:rsidP="0028370D">
      <w:pPr>
        <w:pStyle w:val="ListParagraph"/>
        <w:spacing w:line="360" w:lineRule="auto"/>
        <w:ind w:left="1080"/>
        <w:rPr>
          <w:sz w:val="26"/>
          <w:szCs w:val="26"/>
          <w:rPrChange w:id="14543" w:author="Le Minh Nghia" w:date="2019-10-09T10:56:00Z">
            <w:rPr>
              <w:sz w:val="26"/>
              <w:szCs w:val="26"/>
            </w:rPr>
          </w:rPrChange>
        </w:rPr>
      </w:pPr>
      <w:proofErr w:type="spellStart"/>
      <w:r w:rsidRPr="00B41112">
        <w:rPr>
          <w:sz w:val="26"/>
          <w:szCs w:val="26"/>
          <w:rPrChange w:id="14544" w:author="Le Minh Nghia" w:date="2019-10-09T10:56:00Z">
            <w:rPr>
              <w:sz w:val="26"/>
              <w:szCs w:val="26"/>
            </w:rPr>
          </w:rPrChange>
        </w:rPr>
        <w:t>mail_log_datetime</w:t>
      </w:r>
      <w:proofErr w:type="spellEnd"/>
      <w:r w:rsidRPr="00B41112">
        <w:rPr>
          <w:sz w:val="26"/>
          <w:szCs w:val="26"/>
          <w:rPrChange w:id="14545" w:author="Le Minh Nghia" w:date="2019-10-09T10:56:00Z">
            <w:rPr>
              <w:sz w:val="26"/>
              <w:szCs w:val="26"/>
            </w:rPr>
          </w:rPrChange>
        </w:rPr>
        <w:t>,</w:t>
      </w:r>
      <w:ins w:id="14546" w:author="Le Minh Nghia" w:date="2019-10-09T10:18:00Z">
        <w:r w:rsidR="00B96D1A" w:rsidRPr="00B41112">
          <w:rPr>
            <w:sz w:val="26"/>
            <w:szCs w:val="26"/>
            <w:rPrChange w:id="14547" w:author="Le Minh Nghia" w:date="2019-10-09T10:56:00Z">
              <w:rPr>
                <w:sz w:val="26"/>
                <w:szCs w:val="26"/>
              </w:rPr>
            </w:rPrChange>
          </w:rPr>
          <w:t xml:space="preserve"> </w:t>
        </w:r>
      </w:ins>
      <w:proofErr w:type="spellStart"/>
      <w:r w:rsidRPr="00B41112">
        <w:rPr>
          <w:sz w:val="26"/>
          <w:szCs w:val="26"/>
          <w:rPrChange w:id="14548" w:author="Le Minh Nghia" w:date="2019-10-09T10:56:00Z">
            <w:rPr>
              <w:sz w:val="26"/>
              <w:szCs w:val="26"/>
            </w:rPr>
          </w:rPrChange>
        </w:rPr>
        <w:t>mail_log_to</w:t>
      </w:r>
      <w:proofErr w:type="spellEnd"/>
      <w:r w:rsidRPr="00B41112">
        <w:rPr>
          <w:sz w:val="26"/>
          <w:szCs w:val="26"/>
          <w:rPrChange w:id="14549" w:author="Le Minh Nghia" w:date="2019-10-09T10:56:00Z">
            <w:rPr>
              <w:sz w:val="26"/>
              <w:szCs w:val="26"/>
            </w:rPr>
          </w:rPrChange>
        </w:rPr>
        <w:t>,</w:t>
      </w:r>
      <w:ins w:id="14550" w:author="Le Minh Nghia" w:date="2019-10-09T10:18:00Z">
        <w:r w:rsidR="00B96D1A" w:rsidRPr="00B41112">
          <w:rPr>
            <w:sz w:val="26"/>
            <w:szCs w:val="26"/>
            <w:rPrChange w:id="14551" w:author="Le Minh Nghia" w:date="2019-10-09T10:56:00Z">
              <w:rPr>
                <w:sz w:val="26"/>
                <w:szCs w:val="26"/>
              </w:rPr>
            </w:rPrChange>
          </w:rPr>
          <w:t xml:space="preserve"> </w:t>
        </w:r>
      </w:ins>
      <w:proofErr w:type="spellStart"/>
      <w:r w:rsidRPr="00B41112">
        <w:rPr>
          <w:sz w:val="26"/>
          <w:szCs w:val="26"/>
          <w:rPrChange w:id="14552" w:author="Le Minh Nghia" w:date="2019-10-09T10:56:00Z">
            <w:rPr>
              <w:sz w:val="26"/>
              <w:szCs w:val="26"/>
            </w:rPr>
          </w:rPrChange>
        </w:rPr>
        <w:t>mail_log_subject</w:t>
      </w:r>
      <w:proofErr w:type="spellEnd"/>
      <w:r w:rsidRPr="00B41112">
        <w:rPr>
          <w:sz w:val="26"/>
          <w:szCs w:val="26"/>
          <w:rPrChange w:id="14553" w:author="Le Minh Nghia" w:date="2019-10-09T10:56:00Z">
            <w:rPr>
              <w:sz w:val="26"/>
              <w:szCs w:val="26"/>
            </w:rPr>
          </w:rPrChange>
        </w:rPr>
        <w:t>,</w:t>
      </w:r>
      <w:ins w:id="14554" w:author="Le Minh Nghia" w:date="2019-10-09T10:18:00Z">
        <w:r w:rsidR="00B96D1A" w:rsidRPr="00B41112">
          <w:rPr>
            <w:sz w:val="26"/>
            <w:szCs w:val="26"/>
            <w:rPrChange w:id="14555" w:author="Le Minh Nghia" w:date="2019-10-09T10:56:00Z">
              <w:rPr>
                <w:sz w:val="26"/>
                <w:szCs w:val="26"/>
              </w:rPr>
            </w:rPrChange>
          </w:rPr>
          <w:t xml:space="preserve"> </w:t>
        </w:r>
      </w:ins>
      <w:proofErr w:type="spellStart"/>
      <w:r w:rsidRPr="00B41112">
        <w:rPr>
          <w:sz w:val="26"/>
          <w:szCs w:val="26"/>
          <w:rPrChange w:id="14556" w:author="Le Minh Nghia" w:date="2019-10-09T10:56:00Z">
            <w:rPr>
              <w:sz w:val="26"/>
              <w:szCs w:val="26"/>
            </w:rPr>
          </w:rPrChange>
        </w:rPr>
        <w:t>mail_log_body</w:t>
      </w:r>
      <w:proofErr w:type="spellEnd"/>
      <w:r w:rsidRPr="00B41112">
        <w:rPr>
          <w:sz w:val="26"/>
          <w:szCs w:val="26"/>
          <w:rPrChange w:id="14557" w:author="Le Minh Nghia" w:date="2019-10-09T10:56:00Z">
            <w:rPr>
              <w:sz w:val="26"/>
              <w:szCs w:val="26"/>
            </w:rPr>
          </w:rPrChange>
        </w:rPr>
        <w:t>)</w:t>
      </w:r>
    </w:p>
    <w:p w:rsidR="0028370D" w:rsidRPr="00B41112" w:rsidRDefault="0028370D" w:rsidP="0028370D">
      <w:pPr>
        <w:pStyle w:val="ListParagraph"/>
        <w:spacing w:line="360" w:lineRule="auto"/>
        <w:ind w:left="1080"/>
        <w:rPr>
          <w:sz w:val="26"/>
          <w:szCs w:val="26"/>
          <w:rPrChange w:id="14558" w:author="Le Minh Nghia" w:date="2019-10-09T10:56:00Z">
            <w:rPr>
              <w:sz w:val="26"/>
              <w:szCs w:val="26"/>
            </w:rPr>
          </w:rPrChange>
        </w:rPr>
      </w:pPr>
      <w:proofErr w:type="spellStart"/>
      <w:r w:rsidRPr="00B41112">
        <w:rPr>
          <w:b/>
          <w:sz w:val="26"/>
          <w:szCs w:val="26"/>
          <w:rPrChange w:id="14559" w:author="Le Minh Nghia" w:date="2019-10-09T10:56:00Z">
            <w:rPr>
              <w:b/>
              <w:sz w:val="26"/>
              <w:szCs w:val="26"/>
            </w:rPr>
          </w:rPrChange>
        </w:rPr>
        <w:t>Register_graduate</w:t>
      </w:r>
      <w:proofErr w:type="spellEnd"/>
      <w:ins w:id="14560" w:author="Le Minh Nghia" w:date="2019-10-09T10:18:00Z">
        <w:r w:rsidR="00B96D1A" w:rsidRPr="00B41112">
          <w:rPr>
            <w:b/>
            <w:sz w:val="26"/>
            <w:szCs w:val="26"/>
            <w:rPrChange w:id="14561" w:author="Le Minh Nghia" w:date="2019-10-09T10:56:00Z">
              <w:rPr>
                <w:b/>
                <w:sz w:val="26"/>
                <w:szCs w:val="26"/>
              </w:rPr>
            </w:rPrChange>
          </w:rPr>
          <w:t xml:space="preserve"> </w:t>
        </w:r>
      </w:ins>
      <w:r w:rsidR="00B20CDD" w:rsidRPr="00B41112">
        <w:rPr>
          <w:sz w:val="26"/>
          <w:szCs w:val="26"/>
          <w:rPrChange w:id="14562" w:author="Le Minh Nghia" w:date="2019-10-09T10:56:00Z">
            <w:rPr>
              <w:sz w:val="26"/>
              <w:szCs w:val="26"/>
            </w:rPr>
          </w:rPrChange>
        </w:rPr>
        <w:t>(</w:t>
      </w:r>
      <w:proofErr w:type="spellStart"/>
      <w:r w:rsidR="00B20CDD" w:rsidRPr="00B41112">
        <w:rPr>
          <w:sz w:val="26"/>
          <w:szCs w:val="26"/>
          <w:rPrChange w:id="14563" w:author="Le Minh Nghia" w:date="2019-10-09T10:56:00Z">
            <w:rPr>
              <w:sz w:val="26"/>
              <w:szCs w:val="26"/>
            </w:rPr>
          </w:rPrChange>
        </w:rPr>
        <w:t>register_graduate_id</w:t>
      </w:r>
      <w:proofErr w:type="spellEnd"/>
      <w:r w:rsidR="00B20CDD" w:rsidRPr="00B41112">
        <w:rPr>
          <w:sz w:val="26"/>
          <w:szCs w:val="26"/>
          <w:rPrChange w:id="14564" w:author="Le Minh Nghia" w:date="2019-10-09T10:56:00Z">
            <w:rPr>
              <w:sz w:val="26"/>
              <w:szCs w:val="26"/>
            </w:rPr>
          </w:rPrChange>
        </w:rPr>
        <w:t>,</w:t>
      </w:r>
      <w:ins w:id="14565" w:author="Le Minh Nghia" w:date="2019-10-09T10:18:00Z">
        <w:r w:rsidR="00B96D1A" w:rsidRPr="00B41112">
          <w:rPr>
            <w:sz w:val="26"/>
            <w:szCs w:val="26"/>
            <w:rPrChange w:id="14566" w:author="Le Minh Nghia" w:date="2019-10-09T10:56:00Z">
              <w:rPr>
                <w:sz w:val="26"/>
                <w:szCs w:val="26"/>
              </w:rPr>
            </w:rPrChange>
          </w:rPr>
          <w:t xml:space="preserve"> </w:t>
        </w:r>
      </w:ins>
      <w:proofErr w:type="spellStart"/>
      <w:r w:rsidR="00B20CDD" w:rsidRPr="00B41112">
        <w:rPr>
          <w:sz w:val="26"/>
          <w:szCs w:val="26"/>
          <w:rPrChange w:id="14567" w:author="Le Minh Nghia" w:date="2019-10-09T10:56:00Z">
            <w:rPr>
              <w:sz w:val="26"/>
              <w:szCs w:val="26"/>
            </w:rPr>
          </w:rPrChange>
        </w:rPr>
        <w:t>register_graduate_phase</w:t>
      </w:r>
      <w:proofErr w:type="spellEnd"/>
      <w:r w:rsidR="00B20CDD" w:rsidRPr="00B41112">
        <w:rPr>
          <w:sz w:val="26"/>
          <w:szCs w:val="26"/>
          <w:rPrChange w:id="14568" w:author="Le Minh Nghia" w:date="2019-10-09T10:56:00Z">
            <w:rPr>
              <w:sz w:val="26"/>
              <w:szCs w:val="26"/>
            </w:rPr>
          </w:rPrChange>
        </w:rPr>
        <w:t>,</w:t>
      </w:r>
    </w:p>
    <w:p w:rsidR="00B20CDD" w:rsidRPr="00B41112" w:rsidRDefault="00B20CDD" w:rsidP="0028370D">
      <w:pPr>
        <w:pStyle w:val="ListParagraph"/>
        <w:spacing w:line="360" w:lineRule="auto"/>
        <w:ind w:left="1080"/>
        <w:rPr>
          <w:sz w:val="26"/>
          <w:szCs w:val="26"/>
          <w:rPrChange w:id="14569" w:author="Le Minh Nghia" w:date="2019-10-09T10:56:00Z">
            <w:rPr>
              <w:sz w:val="26"/>
              <w:szCs w:val="26"/>
            </w:rPr>
          </w:rPrChange>
        </w:rPr>
      </w:pPr>
      <w:proofErr w:type="spellStart"/>
      <w:r w:rsidRPr="00B41112">
        <w:rPr>
          <w:sz w:val="26"/>
          <w:szCs w:val="26"/>
          <w:rPrChange w:id="14570" w:author="Le Minh Nghia" w:date="2019-10-09T10:56:00Z">
            <w:rPr>
              <w:sz w:val="26"/>
              <w:szCs w:val="26"/>
            </w:rPr>
          </w:rPrChange>
        </w:rPr>
        <w:t>register_graduate_decisition</w:t>
      </w:r>
      <w:proofErr w:type="spellEnd"/>
      <w:r w:rsidRPr="00B41112">
        <w:rPr>
          <w:sz w:val="26"/>
          <w:szCs w:val="26"/>
          <w:rPrChange w:id="14571" w:author="Le Minh Nghia" w:date="2019-10-09T10:56:00Z">
            <w:rPr>
              <w:sz w:val="26"/>
              <w:szCs w:val="26"/>
            </w:rPr>
          </w:rPrChange>
        </w:rPr>
        <w:t xml:space="preserve">, </w:t>
      </w:r>
      <w:proofErr w:type="spellStart"/>
      <w:r w:rsidRPr="00B41112">
        <w:rPr>
          <w:sz w:val="26"/>
          <w:szCs w:val="26"/>
          <w:rPrChange w:id="14572" w:author="Le Minh Nghia" w:date="2019-10-09T10:56:00Z">
            <w:rPr>
              <w:sz w:val="26"/>
              <w:szCs w:val="26"/>
            </w:rPr>
          </w:rPrChange>
        </w:rPr>
        <w:t>register_graduate_date</w:t>
      </w:r>
      <w:proofErr w:type="spellEnd"/>
      <w:r w:rsidRPr="00B41112">
        <w:rPr>
          <w:sz w:val="26"/>
          <w:szCs w:val="26"/>
          <w:rPrChange w:id="14573" w:author="Le Minh Nghia" w:date="2019-10-09T10:56:00Z">
            <w:rPr>
              <w:sz w:val="26"/>
              <w:szCs w:val="26"/>
            </w:rPr>
          </w:rPrChange>
        </w:rPr>
        <w:t xml:space="preserve">, </w:t>
      </w:r>
      <w:proofErr w:type="spellStart"/>
      <w:r w:rsidRPr="00B41112">
        <w:rPr>
          <w:sz w:val="26"/>
          <w:szCs w:val="26"/>
          <w:rPrChange w:id="14574" w:author="Le Minh Nghia" w:date="2019-10-09T10:56:00Z">
            <w:rPr>
              <w:sz w:val="26"/>
              <w:szCs w:val="26"/>
            </w:rPr>
          </w:rPrChange>
        </w:rPr>
        <w:t>register_graduate_code</w:t>
      </w:r>
      <w:proofErr w:type="spellEnd"/>
      <w:r w:rsidRPr="00B41112">
        <w:rPr>
          <w:sz w:val="26"/>
          <w:szCs w:val="26"/>
          <w:rPrChange w:id="14575" w:author="Le Minh Nghia" w:date="2019-10-09T10:56:00Z">
            <w:rPr>
              <w:sz w:val="26"/>
              <w:szCs w:val="26"/>
            </w:rPr>
          </w:rPrChange>
        </w:rPr>
        <w:t xml:space="preserve">, </w:t>
      </w:r>
      <w:proofErr w:type="spellStart"/>
      <w:r w:rsidRPr="00B41112">
        <w:rPr>
          <w:sz w:val="26"/>
          <w:szCs w:val="26"/>
          <w:rPrChange w:id="14576" w:author="Le Minh Nghia" w:date="2019-10-09T10:56:00Z">
            <w:rPr>
              <w:sz w:val="26"/>
              <w:szCs w:val="26"/>
            </w:rPr>
          </w:rPrChange>
        </w:rPr>
        <w:t>register_graduate_name</w:t>
      </w:r>
      <w:proofErr w:type="spellEnd"/>
      <w:r w:rsidRPr="00B41112">
        <w:rPr>
          <w:sz w:val="26"/>
          <w:szCs w:val="26"/>
          <w:rPrChange w:id="14577" w:author="Le Minh Nghia" w:date="2019-10-09T10:56:00Z">
            <w:rPr>
              <w:sz w:val="26"/>
              <w:szCs w:val="26"/>
            </w:rPr>
          </w:rPrChange>
        </w:rPr>
        <w:t xml:space="preserve">, </w:t>
      </w:r>
      <w:proofErr w:type="spellStart"/>
      <w:r w:rsidRPr="00B41112">
        <w:rPr>
          <w:sz w:val="26"/>
          <w:szCs w:val="26"/>
          <w:rPrChange w:id="14578" w:author="Le Minh Nghia" w:date="2019-10-09T10:56:00Z">
            <w:rPr>
              <w:sz w:val="26"/>
              <w:szCs w:val="26"/>
            </w:rPr>
          </w:rPrChange>
        </w:rPr>
        <w:t>register_graduate_birth</w:t>
      </w:r>
      <w:proofErr w:type="spellEnd"/>
      <w:r w:rsidRPr="00B41112">
        <w:rPr>
          <w:sz w:val="26"/>
          <w:szCs w:val="26"/>
          <w:rPrChange w:id="14579" w:author="Le Minh Nghia" w:date="2019-10-09T10:56:00Z">
            <w:rPr>
              <w:sz w:val="26"/>
              <w:szCs w:val="26"/>
            </w:rPr>
          </w:rPrChange>
        </w:rPr>
        <w:t xml:space="preserve">, </w:t>
      </w:r>
      <w:proofErr w:type="spellStart"/>
      <w:r w:rsidRPr="00B41112">
        <w:rPr>
          <w:sz w:val="26"/>
          <w:szCs w:val="26"/>
          <w:rPrChange w:id="14580" w:author="Le Minh Nghia" w:date="2019-10-09T10:56:00Z">
            <w:rPr>
              <w:sz w:val="26"/>
              <w:szCs w:val="26"/>
            </w:rPr>
          </w:rPrChange>
        </w:rPr>
        <w:t>register_graduate_gender</w:t>
      </w:r>
      <w:proofErr w:type="spellEnd"/>
      <w:r w:rsidRPr="00B41112">
        <w:rPr>
          <w:sz w:val="26"/>
          <w:szCs w:val="26"/>
          <w:rPrChange w:id="14581" w:author="Le Minh Nghia" w:date="2019-10-09T10:56:00Z">
            <w:rPr>
              <w:sz w:val="26"/>
              <w:szCs w:val="26"/>
            </w:rPr>
          </w:rPrChange>
        </w:rPr>
        <w:t xml:space="preserve">, </w:t>
      </w:r>
      <w:proofErr w:type="spellStart"/>
      <w:r w:rsidRPr="00B41112">
        <w:rPr>
          <w:sz w:val="26"/>
          <w:szCs w:val="26"/>
          <w:rPrChange w:id="14582" w:author="Le Minh Nghia" w:date="2019-10-09T10:56:00Z">
            <w:rPr>
              <w:sz w:val="26"/>
              <w:szCs w:val="26"/>
            </w:rPr>
          </w:rPrChange>
        </w:rPr>
        <w:t>register_graduate_place_of_birth</w:t>
      </w:r>
      <w:proofErr w:type="spellEnd"/>
      <w:r w:rsidRPr="00B41112">
        <w:rPr>
          <w:sz w:val="26"/>
          <w:szCs w:val="26"/>
          <w:rPrChange w:id="14583" w:author="Le Minh Nghia" w:date="2019-10-09T10:56:00Z">
            <w:rPr>
              <w:sz w:val="26"/>
              <w:szCs w:val="26"/>
            </w:rPr>
          </w:rPrChange>
        </w:rPr>
        <w:t xml:space="preserve">, </w:t>
      </w:r>
      <w:proofErr w:type="spellStart"/>
      <w:r w:rsidRPr="00B41112">
        <w:rPr>
          <w:sz w:val="26"/>
          <w:szCs w:val="26"/>
          <w:rPrChange w:id="14584" w:author="Le Minh Nghia" w:date="2019-10-09T10:56:00Z">
            <w:rPr>
              <w:sz w:val="26"/>
              <w:szCs w:val="26"/>
            </w:rPr>
          </w:rPrChange>
        </w:rPr>
        <w:t>register_graduate_class_code</w:t>
      </w:r>
      <w:proofErr w:type="spellEnd"/>
      <w:r w:rsidRPr="00B41112">
        <w:rPr>
          <w:sz w:val="26"/>
          <w:szCs w:val="26"/>
          <w:rPrChange w:id="14585" w:author="Le Minh Nghia" w:date="2019-10-09T10:56:00Z">
            <w:rPr>
              <w:sz w:val="26"/>
              <w:szCs w:val="26"/>
            </w:rPr>
          </w:rPrChange>
        </w:rPr>
        <w:t xml:space="preserve">, </w:t>
      </w:r>
      <w:proofErr w:type="spellStart"/>
      <w:r w:rsidRPr="00B41112">
        <w:rPr>
          <w:sz w:val="26"/>
          <w:szCs w:val="26"/>
          <w:rPrChange w:id="14586" w:author="Le Minh Nghia" w:date="2019-10-09T10:56:00Z">
            <w:rPr>
              <w:sz w:val="26"/>
              <w:szCs w:val="26"/>
            </w:rPr>
          </w:rPrChange>
        </w:rPr>
        <w:t>register_graduate_major_name</w:t>
      </w:r>
      <w:proofErr w:type="spellEnd"/>
      <w:r w:rsidRPr="00B41112">
        <w:rPr>
          <w:sz w:val="26"/>
          <w:szCs w:val="26"/>
          <w:rPrChange w:id="14587" w:author="Le Minh Nghia" w:date="2019-10-09T10:56:00Z">
            <w:rPr>
              <w:sz w:val="26"/>
              <w:szCs w:val="26"/>
            </w:rPr>
          </w:rPrChange>
        </w:rPr>
        <w:t xml:space="preserve">, </w:t>
      </w:r>
      <w:proofErr w:type="spellStart"/>
      <w:r w:rsidRPr="00B41112">
        <w:rPr>
          <w:sz w:val="26"/>
          <w:szCs w:val="26"/>
          <w:rPrChange w:id="14588" w:author="Le Minh Nghia" w:date="2019-10-09T10:56:00Z">
            <w:rPr>
              <w:sz w:val="26"/>
              <w:szCs w:val="26"/>
            </w:rPr>
          </w:rPrChange>
        </w:rPr>
        <w:t>register_graduate_major_branch_name</w:t>
      </w:r>
      <w:proofErr w:type="spellEnd"/>
      <w:r w:rsidRPr="00B41112">
        <w:rPr>
          <w:sz w:val="26"/>
          <w:szCs w:val="26"/>
          <w:rPrChange w:id="14589" w:author="Le Minh Nghia" w:date="2019-10-09T10:56:00Z">
            <w:rPr>
              <w:sz w:val="26"/>
              <w:szCs w:val="26"/>
            </w:rPr>
          </w:rPrChange>
        </w:rPr>
        <w:t xml:space="preserve">, </w:t>
      </w:r>
      <w:proofErr w:type="spellStart"/>
      <w:r w:rsidRPr="00B41112">
        <w:rPr>
          <w:sz w:val="26"/>
          <w:szCs w:val="26"/>
          <w:rPrChange w:id="14590" w:author="Le Minh Nghia" w:date="2019-10-09T10:56:00Z">
            <w:rPr>
              <w:sz w:val="26"/>
              <w:szCs w:val="26"/>
            </w:rPr>
          </w:rPrChange>
        </w:rPr>
        <w:t>register_graduate_academy_code</w:t>
      </w:r>
      <w:proofErr w:type="spellEnd"/>
      <w:r w:rsidRPr="00B41112">
        <w:rPr>
          <w:sz w:val="26"/>
          <w:szCs w:val="26"/>
          <w:rPrChange w:id="14591" w:author="Le Minh Nghia" w:date="2019-10-09T10:56:00Z">
            <w:rPr>
              <w:sz w:val="26"/>
              <w:szCs w:val="26"/>
            </w:rPr>
          </w:rPrChange>
        </w:rPr>
        <w:t xml:space="preserve">, </w:t>
      </w:r>
      <w:proofErr w:type="spellStart"/>
      <w:r w:rsidRPr="00B41112">
        <w:rPr>
          <w:sz w:val="26"/>
          <w:szCs w:val="26"/>
          <w:rPrChange w:id="14592" w:author="Le Minh Nghia" w:date="2019-10-09T10:56:00Z">
            <w:rPr>
              <w:sz w:val="26"/>
              <w:szCs w:val="26"/>
            </w:rPr>
          </w:rPrChange>
        </w:rPr>
        <w:t>register_graduate_year_begin</w:t>
      </w:r>
      <w:proofErr w:type="spellEnd"/>
      <w:r w:rsidRPr="00B41112">
        <w:rPr>
          <w:sz w:val="26"/>
          <w:szCs w:val="26"/>
          <w:rPrChange w:id="14593" w:author="Le Minh Nghia" w:date="2019-10-09T10:56:00Z">
            <w:rPr>
              <w:sz w:val="26"/>
              <w:szCs w:val="26"/>
            </w:rPr>
          </w:rPrChange>
        </w:rPr>
        <w:t xml:space="preserve">, </w:t>
      </w:r>
      <w:proofErr w:type="spellStart"/>
      <w:r w:rsidRPr="00B41112">
        <w:rPr>
          <w:sz w:val="26"/>
          <w:szCs w:val="26"/>
          <w:rPrChange w:id="14594" w:author="Le Minh Nghia" w:date="2019-10-09T10:56:00Z">
            <w:rPr>
              <w:sz w:val="26"/>
              <w:szCs w:val="26"/>
            </w:rPr>
          </w:rPrChange>
        </w:rPr>
        <w:t>register_graduate_type_of_tranning</w:t>
      </w:r>
      <w:proofErr w:type="spellEnd"/>
      <w:r w:rsidRPr="00B41112">
        <w:rPr>
          <w:sz w:val="26"/>
          <w:szCs w:val="26"/>
          <w:rPrChange w:id="14595" w:author="Le Minh Nghia" w:date="2019-10-09T10:56:00Z">
            <w:rPr>
              <w:sz w:val="26"/>
              <w:szCs w:val="26"/>
            </w:rPr>
          </w:rPrChange>
        </w:rPr>
        <w:t xml:space="preserve">, </w:t>
      </w:r>
      <w:proofErr w:type="spellStart"/>
      <w:r w:rsidRPr="00B41112">
        <w:rPr>
          <w:sz w:val="26"/>
          <w:szCs w:val="26"/>
          <w:rPrChange w:id="14596" w:author="Le Minh Nghia" w:date="2019-10-09T10:56:00Z">
            <w:rPr>
              <w:sz w:val="26"/>
              <w:szCs w:val="26"/>
            </w:rPr>
          </w:rPrChange>
        </w:rPr>
        <w:t>register_graduate_note</w:t>
      </w:r>
      <w:proofErr w:type="spellEnd"/>
      <w:r w:rsidRPr="00B41112">
        <w:rPr>
          <w:sz w:val="26"/>
          <w:szCs w:val="26"/>
          <w:rPrChange w:id="14597" w:author="Le Minh Nghia" w:date="2019-10-09T10:56:00Z">
            <w:rPr>
              <w:sz w:val="26"/>
              <w:szCs w:val="26"/>
            </w:rPr>
          </w:rPrChange>
        </w:rPr>
        <w:t xml:space="preserve">, </w:t>
      </w:r>
      <w:proofErr w:type="spellStart"/>
      <w:r w:rsidRPr="00B41112">
        <w:rPr>
          <w:sz w:val="26"/>
          <w:szCs w:val="26"/>
          <w:rPrChange w:id="14598" w:author="Le Minh Nghia" w:date="2019-10-09T10:56:00Z">
            <w:rPr>
              <w:sz w:val="26"/>
              <w:szCs w:val="26"/>
            </w:rPr>
          </w:rPrChange>
        </w:rPr>
        <w:t>register_graduate_nation</w:t>
      </w:r>
      <w:proofErr w:type="spellEnd"/>
      <w:r w:rsidRPr="00B41112">
        <w:rPr>
          <w:sz w:val="26"/>
          <w:szCs w:val="26"/>
          <w:rPrChange w:id="14599" w:author="Le Minh Nghia" w:date="2019-10-09T10:56:00Z">
            <w:rPr>
              <w:sz w:val="26"/>
              <w:szCs w:val="26"/>
            </w:rPr>
          </w:rPrChange>
        </w:rPr>
        <w:t xml:space="preserve">, </w:t>
      </w:r>
      <w:proofErr w:type="spellStart"/>
      <w:r w:rsidRPr="00B41112">
        <w:rPr>
          <w:sz w:val="26"/>
          <w:szCs w:val="26"/>
          <w:rPrChange w:id="14600" w:author="Le Minh Nghia" w:date="2019-10-09T10:56:00Z">
            <w:rPr>
              <w:sz w:val="26"/>
              <w:szCs w:val="26"/>
            </w:rPr>
          </w:rPrChange>
        </w:rPr>
        <w:t>register_graduate_GPA</w:t>
      </w:r>
      <w:proofErr w:type="spellEnd"/>
      <w:r w:rsidRPr="00B41112">
        <w:rPr>
          <w:sz w:val="26"/>
          <w:szCs w:val="26"/>
          <w:rPrChange w:id="14601" w:author="Le Minh Nghia" w:date="2019-10-09T10:56:00Z">
            <w:rPr>
              <w:sz w:val="26"/>
              <w:szCs w:val="26"/>
            </w:rPr>
          </w:rPrChange>
        </w:rPr>
        <w:t xml:space="preserve">, </w:t>
      </w:r>
      <w:proofErr w:type="spellStart"/>
      <w:r w:rsidRPr="00B41112">
        <w:rPr>
          <w:sz w:val="26"/>
          <w:szCs w:val="26"/>
          <w:rPrChange w:id="14602" w:author="Le Minh Nghia" w:date="2019-10-09T10:56:00Z">
            <w:rPr>
              <w:sz w:val="26"/>
              <w:szCs w:val="26"/>
            </w:rPr>
          </w:rPrChange>
        </w:rPr>
        <w:t>register_graduate_DRL</w:t>
      </w:r>
      <w:proofErr w:type="spellEnd"/>
      <w:r w:rsidRPr="00B41112">
        <w:rPr>
          <w:sz w:val="26"/>
          <w:szCs w:val="26"/>
          <w:rPrChange w:id="14603" w:author="Le Minh Nghia" w:date="2019-10-09T10:56:00Z">
            <w:rPr>
              <w:sz w:val="26"/>
              <w:szCs w:val="26"/>
            </w:rPr>
          </w:rPrChange>
        </w:rPr>
        <w:t xml:space="preserve">, </w:t>
      </w:r>
      <w:proofErr w:type="spellStart"/>
      <w:r w:rsidRPr="00B41112">
        <w:rPr>
          <w:sz w:val="26"/>
          <w:szCs w:val="26"/>
          <w:rPrChange w:id="14604" w:author="Le Minh Nghia" w:date="2019-10-09T10:56:00Z">
            <w:rPr>
              <w:sz w:val="26"/>
              <w:szCs w:val="26"/>
            </w:rPr>
          </w:rPrChange>
        </w:rPr>
        <w:t>register_graduate_TCTL</w:t>
      </w:r>
      <w:proofErr w:type="spellEnd"/>
      <w:r w:rsidRPr="00B41112">
        <w:rPr>
          <w:sz w:val="26"/>
          <w:szCs w:val="26"/>
          <w:rPrChange w:id="14605" w:author="Le Minh Nghia" w:date="2019-10-09T10:56:00Z">
            <w:rPr>
              <w:sz w:val="26"/>
              <w:szCs w:val="26"/>
            </w:rPr>
          </w:rPrChange>
        </w:rPr>
        <w:t xml:space="preserve">, </w:t>
      </w:r>
      <w:proofErr w:type="spellStart"/>
      <w:r w:rsidRPr="00B41112">
        <w:rPr>
          <w:sz w:val="26"/>
          <w:szCs w:val="26"/>
          <w:rPrChange w:id="14606" w:author="Le Minh Nghia" w:date="2019-10-09T10:56:00Z">
            <w:rPr>
              <w:sz w:val="26"/>
              <w:szCs w:val="26"/>
            </w:rPr>
          </w:rPrChange>
        </w:rPr>
        <w:t>register_graduate_ranked</w:t>
      </w:r>
      <w:proofErr w:type="spellEnd"/>
      <w:r w:rsidRPr="00B41112">
        <w:rPr>
          <w:sz w:val="26"/>
          <w:szCs w:val="26"/>
          <w:rPrChange w:id="14607" w:author="Le Minh Nghia" w:date="2019-10-09T10:56:00Z">
            <w:rPr>
              <w:sz w:val="26"/>
              <w:szCs w:val="26"/>
            </w:rPr>
          </w:rPrChange>
        </w:rPr>
        <w:t xml:space="preserve">, </w:t>
      </w:r>
      <w:proofErr w:type="spellStart"/>
      <w:r w:rsidRPr="00B41112">
        <w:rPr>
          <w:sz w:val="26"/>
          <w:szCs w:val="26"/>
          <w:rPrChange w:id="14608" w:author="Le Minh Nghia" w:date="2019-10-09T10:56:00Z">
            <w:rPr>
              <w:sz w:val="26"/>
              <w:szCs w:val="26"/>
            </w:rPr>
          </w:rPrChange>
        </w:rPr>
        <w:t>register_graduate_degree</w:t>
      </w:r>
      <w:proofErr w:type="spellEnd"/>
      <w:r w:rsidRPr="00B41112">
        <w:rPr>
          <w:sz w:val="26"/>
          <w:szCs w:val="26"/>
          <w:rPrChange w:id="14609" w:author="Le Minh Nghia" w:date="2019-10-09T10:56:00Z">
            <w:rPr>
              <w:sz w:val="26"/>
              <w:szCs w:val="26"/>
            </w:rPr>
          </w:rPrChange>
        </w:rPr>
        <w:t>)</w:t>
      </w:r>
    </w:p>
    <w:p w:rsidR="00B20CDD" w:rsidRPr="00B41112" w:rsidRDefault="0028370D" w:rsidP="00B20CDD">
      <w:pPr>
        <w:pStyle w:val="ListParagraph"/>
        <w:tabs>
          <w:tab w:val="left" w:pos="2376"/>
        </w:tabs>
        <w:spacing w:line="360" w:lineRule="auto"/>
        <w:ind w:left="1080"/>
        <w:rPr>
          <w:sz w:val="26"/>
          <w:szCs w:val="26"/>
          <w:rPrChange w:id="14610" w:author="Le Minh Nghia" w:date="2019-10-09T10:56:00Z">
            <w:rPr>
              <w:sz w:val="26"/>
              <w:szCs w:val="26"/>
            </w:rPr>
          </w:rPrChange>
        </w:rPr>
      </w:pPr>
      <w:r w:rsidRPr="00B41112">
        <w:rPr>
          <w:b/>
          <w:sz w:val="26"/>
          <w:szCs w:val="26"/>
          <w:rPrChange w:id="14611" w:author="Le Minh Nghia" w:date="2019-10-09T10:56:00Z">
            <w:rPr>
              <w:b/>
              <w:sz w:val="26"/>
              <w:szCs w:val="26"/>
            </w:rPr>
          </w:rPrChange>
        </w:rPr>
        <w:t>Surveys</w:t>
      </w:r>
      <w:ins w:id="14612" w:author="Le Minh Nghia" w:date="2019-10-09T10:18:00Z">
        <w:r w:rsidR="00B96D1A" w:rsidRPr="00B41112">
          <w:rPr>
            <w:b/>
            <w:sz w:val="26"/>
            <w:szCs w:val="26"/>
            <w:rPrChange w:id="14613" w:author="Le Minh Nghia" w:date="2019-10-09T10:56:00Z">
              <w:rPr>
                <w:b/>
                <w:sz w:val="26"/>
                <w:szCs w:val="26"/>
              </w:rPr>
            </w:rPrChange>
          </w:rPr>
          <w:t xml:space="preserve"> </w:t>
        </w:r>
      </w:ins>
      <w:r w:rsidR="00B20CDD" w:rsidRPr="00B41112">
        <w:rPr>
          <w:sz w:val="26"/>
          <w:szCs w:val="26"/>
          <w:rPrChange w:id="14614" w:author="Le Minh Nghia" w:date="2019-10-09T10:56:00Z">
            <w:rPr>
              <w:sz w:val="26"/>
              <w:szCs w:val="26"/>
            </w:rPr>
          </w:rPrChange>
        </w:rPr>
        <w:t>(</w:t>
      </w:r>
      <w:proofErr w:type="spellStart"/>
      <w:r w:rsidR="00B20CDD" w:rsidRPr="00B41112">
        <w:rPr>
          <w:sz w:val="26"/>
          <w:szCs w:val="26"/>
          <w:rPrChange w:id="14615" w:author="Le Minh Nghia" w:date="2019-10-09T10:56:00Z">
            <w:rPr>
              <w:sz w:val="26"/>
              <w:szCs w:val="26"/>
            </w:rPr>
          </w:rPrChange>
        </w:rPr>
        <w:t>survey_id</w:t>
      </w:r>
      <w:proofErr w:type="spellEnd"/>
      <w:r w:rsidR="00B20CDD" w:rsidRPr="00B41112">
        <w:rPr>
          <w:sz w:val="26"/>
          <w:szCs w:val="26"/>
          <w:rPrChange w:id="14616" w:author="Le Minh Nghia" w:date="2019-10-09T10:56:00Z">
            <w:rPr>
              <w:sz w:val="26"/>
              <w:szCs w:val="26"/>
            </w:rPr>
          </w:rPrChange>
        </w:rPr>
        <w:t>,</w:t>
      </w:r>
      <w:ins w:id="14617" w:author="Le Minh Nghia" w:date="2019-10-09T10:18:00Z">
        <w:r w:rsidR="00B96D1A" w:rsidRPr="00B41112">
          <w:rPr>
            <w:sz w:val="26"/>
            <w:szCs w:val="26"/>
            <w:rPrChange w:id="14618" w:author="Le Minh Nghia" w:date="2019-10-09T10:56:00Z">
              <w:rPr>
                <w:sz w:val="26"/>
                <w:szCs w:val="26"/>
              </w:rPr>
            </w:rPrChange>
          </w:rPr>
          <w:t xml:space="preserve"> </w:t>
        </w:r>
      </w:ins>
      <w:proofErr w:type="spellStart"/>
      <w:r w:rsidR="00B20CDD" w:rsidRPr="00B41112">
        <w:rPr>
          <w:sz w:val="26"/>
          <w:szCs w:val="26"/>
          <w:rPrChange w:id="14619" w:author="Le Minh Nghia" w:date="2019-10-09T10:56:00Z">
            <w:rPr>
              <w:sz w:val="26"/>
              <w:szCs w:val="26"/>
            </w:rPr>
          </w:rPrChange>
        </w:rPr>
        <w:t>user_id</w:t>
      </w:r>
      <w:proofErr w:type="spellEnd"/>
      <w:r w:rsidR="00B20CDD" w:rsidRPr="00B41112">
        <w:rPr>
          <w:sz w:val="26"/>
          <w:szCs w:val="26"/>
          <w:rPrChange w:id="14620" w:author="Le Minh Nghia" w:date="2019-10-09T10:56:00Z">
            <w:rPr>
              <w:sz w:val="26"/>
              <w:szCs w:val="26"/>
            </w:rPr>
          </w:rPrChange>
        </w:rPr>
        <w:t>,</w:t>
      </w:r>
      <w:ins w:id="14621" w:author="Le Minh Nghia" w:date="2019-10-09T10:18:00Z">
        <w:r w:rsidR="00B96D1A" w:rsidRPr="00B41112">
          <w:rPr>
            <w:sz w:val="26"/>
            <w:szCs w:val="26"/>
            <w:rPrChange w:id="14622" w:author="Le Minh Nghia" w:date="2019-10-09T10:56:00Z">
              <w:rPr>
                <w:sz w:val="26"/>
                <w:szCs w:val="26"/>
              </w:rPr>
            </w:rPrChange>
          </w:rPr>
          <w:t xml:space="preserve"> </w:t>
        </w:r>
      </w:ins>
      <w:proofErr w:type="spellStart"/>
      <w:r w:rsidR="00B20CDD" w:rsidRPr="00B41112">
        <w:rPr>
          <w:sz w:val="26"/>
          <w:szCs w:val="26"/>
          <w:rPrChange w:id="14623" w:author="Le Minh Nghia" w:date="2019-10-09T10:56:00Z">
            <w:rPr>
              <w:sz w:val="26"/>
              <w:szCs w:val="26"/>
            </w:rPr>
          </w:rPrChange>
        </w:rPr>
        <w:t>survey_name</w:t>
      </w:r>
      <w:proofErr w:type="spellEnd"/>
      <w:r w:rsidR="00B20CDD" w:rsidRPr="00B41112">
        <w:rPr>
          <w:sz w:val="26"/>
          <w:szCs w:val="26"/>
          <w:rPrChange w:id="14624" w:author="Le Minh Nghia" w:date="2019-10-09T10:56:00Z">
            <w:rPr>
              <w:sz w:val="26"/>
              <w:szCs w:val="26"/>
            </w:rPr>
          </w:rPrChange>
        </w:rPr>
        <w:t>,</w:t>
      </w:r>
      <w:ins w:id="14625" w:author="Le Minh Nghia" w:date="2019-10-09T10:18:00Z">
        <w:r w:rsidR="00B96D1A" w:rsidRPr="00B41112">
          <w:rPr>
            <w:sz w:val="26"/>
            <w:szCs w:val="26"/>
            <w:rPrChange w:id="14626" w:author="Le Minh Nghia" w:date="2019-10-09T10:56:00Z">
              <w:rPr>
                <w:sz w:val="26"/>
                <w:szCs w:val="26"/>
              </w:rPr>
            </w:rPrChange>
          </w:rPr>
          <w:t xml:space="preserve"> </w:t>
        </w:r>
      </w:ins>
      <w:proofErr w:type="spellStart"/>
      <w:r w:rsidR="00B20CDD" w:rsidRPr="00B41112">
        <w:rPr>
          <w:sz w:val="26"/>
          <w:szCs w:val="26"/>
          <w:rPrChange w:id="14627" w:author="Le Minh Nghia" w:date="2019-10-09T10:56:00Z">
            <w:rPr>
              <w:sz w:val="26"/>
              <w:szCs w:val="26"/>
            </w:rPr>
          </w:rPrChange>
        </w:rPr>
        <w:t>survey_start</w:t>
      </w:r>
      <w:proofErr w:type="spellEnd"/>
      <w:r w:rsidR="00B20CDD" w:rsidRPr="00B41112">
        <w:rPr>
          <w:sz w:val="26"/>
          <w:szCs w:val="26"/>
          <w:rPrChange w:id="14628" w:author="Le Minh Nghia" w:date="2019-10-09T10:56:00Z">
            <w:rPr>
              <w:sz w:val="26"/>
              <w:szCs w:val="26"/>
            </w:rPr>
          </w:rPrChange>
        </w:rPr>
        <w:t>,</w:t>
      </w:r>
      <w:ins w:id="14629" w:author="Le Minh Nghia" w:date="2019-10-09T10:18:00Z">
        <w:r w:rsidR="00B96D1A" w:rsidRPr="00B41112">
          <w:rPr>
            <w:sz w:val="26"/>
            <w:szCs w:val="26"/>
            <w:rPrChange w:id="14630" w:author="Le Minh Nghia" w:date="2019-10-09T10:56:00Z">
              <w:rPr>
                <w:sz w:val="26"/>
                <w:szCs w:val="26"/>
              </w:rPr>
            </w:rPrChange>
          </w:rPr>
          <w:t xml:space="preserve"> </w:t>
        </w:r>
      </w:ins>
      <w:proofErr w:type="spellStart"/>
      <w:r w:rsidR="00B20CDD" w:rsidRPr="00B41112">
        <w:rPr>
          <w:sz w:val="26"/>
          <w:szCs w:val="26"/>
          <w:rPrChange w:id="14631" w:author="Le Minh Nghia" w:date="2019-10-09T10:56:00Z">
            <w:rPr>
              <w:sz w:val="26"/>
              <w:szCs w:val="26"/>
            </w:rPr>
          </w:rPrChange>
        </w:rPr>
        <w:t>survey_end</w:t>
      </w:r>
      <w:proofErr w:type="spellEnd"/>
      <w:r w:rsidR="00B20CDD" w:rsidRPr="00B41112">
        <w:rPr>
          <w:sz w:val="26"/>
          <w:szCs w:val="26"/>
          <w:rPrChange w:id="14632" w:author="Le Minh Nghia" w:date="2019-10-09T10:56:00Z">
            <w:rPr>
              <w:sz w:val="26"/>
              <w:szCs w:val="26"/>
            </w:rPr>
          </w:rPrChange>
        </w:rPr>
        <w:t>,</w:t>
      </w:r>
    </w:p>
    <w:p w:rsidR="0028370D" w:rsidRPr="00B41112" w:rsidRDefault="00B20CDD" w:rsidP="00B20CDD">
      <w:pPr>
        <w:pStyle w:val="ListParagraph"/>
        <w:tabs>
          <w:tab w:val="left" w:pos="2376"/>
        </w:tabs>
        <w:spacing w:line="360" w:lineRule="auto"/>
        <w:ind w:left="1080"/>
        <w:rPr>
          <w:b/>
          <w:sz w:val="26"/>
          <w:szCs w:val="26"/>
          <w:rPrChange w:id="14633" w:author="Le Minh Nghia" w:date="2019-10-09T10:56:00Z">
            <w:rPr>
              <w:b/>
              <w:sz w:val="26"/>
              <w:szCs w:val="26"/>
            </w:rPr>
          </w:rPrChange>
        </w:rPr>
      </w:pPr>
      <w:proofErr w:type="spellStart"/>
      <w:r w:rsidRPr="00B41112">
        <w:rPr>
          <w:sz w:val="26"/>
          <w:szCs w:val="26"/>
          <w:rPrChange w:id="14634" w:author="Le Minh Nghia" w:date="2019-10-09T10:56:00Z">
            <w:rPr>
              <w:sz w:val="26"/>
              <w:szCs w:val="26"/>
            </w:rPr>
          </w:rPrChange>
        </w:rPr>
        <w:t>survey_version</w:t>
      </w:r>
      <w:proofErr w:type="spellEnd"/>
      <w:r w:rsidRPr="00B41112">
        <w:rPr>
          <w:sz w:val="26"/>
          <w:szCs w:val="26"/>
          <w:rPrChange w:id="14635" w:author="Le Minh Nghia" w:date="2019-10-09T10:56:00Z">
            <w:rPr>
              <w:sz w:val="26"/>
              <w:szCs w:val="26"/>
            </w:rPr>
          </w:rPrChange>
        </w:rPr>
        <w:t>)</w:t>
      </w:r>
      <w:r w:rsidRPr="00B41112">
        <w:rPr>
          <w:b/>
          <w:sz w:val="26"/>
          <w:szCs w:val="26"/>
          <w:rPrChange w:id="14636" w:author="Le Minh Nghia" w:date="2019-10-09T10:56:00Z">
            <w:rPr>
              <w:b/>
              <w:sz w:val="26"/>
              <w:szCs w:val="26"/>
            </w:rPr>
          </w:rPrChange>
        </w:rPr>
        <w:tab/>
      </w:r>
    </w:p>
    <w:p w:rsidR="0028370D" w:rsidRPr="00B41112" w:rsidRDefault="0028370D" w:rsidP="0028370D">
      <w:pPr>
        <w:pStyle w:val="ListParagraph"/>
        <w:spacing w:line="360" w:lineRule="auto"/>
        <w:ind w:left="1080"/>
        <w:rPr>
          <w:sz w:val="26"/>
          <w:szCs w:val="26"/>
          <w:rPrChange w:id="14637" w:author="Le Minh Nghia" w:date="2019-10-09T10:56:00Z">
            <w:rPr>
              <w:sz w:val="26"/>
              <w:szCs w:val="26"/>
            </w:rPr>
          </w:rPrChange>
        </w:rPr>
      </w:pPr>
      <w:r w:rsidRPr="00B41112">
        <w:rPr>
          <w:b/>
          <w:sz w:val="26"/>
          <w:szCs w:val="26"/>
          <w:rPrChange w:id="14638" w:author="Le Minh Nghia" w:date="2019-10-09T10:56:00Z">
            <w:rPr>
              <w:b/>
              <w:sz w:val="26"/>
              <w:szCs w:val="26"/>
            </w:rPr>
          </w:rPrChange>
        </w:rPr>
        <w:t>Questions</w:t>
      </w:r>
      <w:ins w:id="14639" w:author="Le Minh Nghia" w:date="2019-10-09T10:18:00Z">
        <w:r w:rsidR="00B96D1A" w:rsidRPr="00B41112">
          <w:rPr>
            <w:b/>
            <w:sz w:val="26"/>
            <w:szCs w:val="26"/>
            <w:rPrChange w:id="14640" w:author="Le Minh Nghia" w:date="2019-10-09T10:56:00Z">
              <w:rPr>
                <w:b/>
                <w:sz w:val="26"/>
                <w:szCs w:val="26"/>
              </w:rPr>
            </w:rPrChange>
          </w:rPr>
          <w:t xml:space="preserve"> </w:t>
        </w:r>
      </w:ins>
      <w:r w:rsidR="00B20CDD" w:rsidRPr="00B41112">
        <w:rPr>
          <w:sz w:val="26"/>
          <w:szCs w:val="26"/>
          <w:rPrChange w:id="14641" w:author="Le Minh Nghia" w:date="2019-10-09T10:56:00Z">
            <w:rPr>
              <w:sz w:val="26"/>
              <w:szCs w:val="26"/>
            </w:rPr>
          </w:rPrChange>
        </w:rPr>
        <w:t>(</w:t>
      </w:r>
      <w:proofErr w:type="spellStart"/>
      <w:r w:rsidR="00B20CDD" w:rsidRPr="00B41112">
        <w:rPr>
          <w:sz w:val="26"/>
          <w:szCs w:val="26"/>
          <w:rPrChange w:id="14642" w:author="Le Minh Nghia" w:date="2019-10-09T10:56:00Z">
            <w:rPr>
              <w:sz w:val="26"/>
              <w:szCs w:val="26"/>
            </w:rPr>
          </w:rPrChange>
        </w:rPr>
        <w:t>question_id</w:t>
      </w:r>
      <w:proofErr w:type="spellEnd"/>
      <w:r w:rsidR="00B20CDD" w:rsidRPr="00B41112">
        <w:rPr>
          <w:sz w:val="26"/>
          <w:szCs w:val="26"/>
          <w:rPrChange w:id="14643" w:author="Le Minh Nghia" w:date="2019-10-09T10:56:00Z">
            <w:rPr>
              <w:sz w:val="26"/>
              <w:szCs w:val="26"/>
            </w:rPr>
          </w:rPrChange>
        </w:rPr>
        <w:t>,</w:t>
      </w:r>
      <w:ins w:id="14644" w:author="Le Minh Nghia" w:date="2019-10-09T10:18:00Z">
        <w:r w:rsidR="00B96D1A" w:rsidRPr="00B41112">
          <w:rPr>
            <w:sz w:val="26"/>
            <w:szCs w:val="26"/>
            <w:rPrChange w:id="14645" w:author="Le Minh Nghia" w:date="2019-10-09T10:56:00Z">
              <w:rPr>
                <w:sz w:val="26"/>
                <w:szCs w:val="26"/>
              </w:rPr>
            </w:rPrChange>
          </w:rPr>
          <w:t xml:space="preserve"> </w:t>
        </w:r>
      </w:ins>
      <w:proofErr w:type="spellStart"/>
      <w:r w:rsidR="00B20CDD" w:rsidRPr="00B41112">
        <w:rPr>
          <w:sz w:val="26"/>
          <w:szCs w:val="26"/>
          <w:rPrChange w:id="14646" w:author="Le Minh Nghia" w:date="2019-10-09T10:56:00Z">
            <w:rPr>
              <w:sz w:val="26"/>
              <w:szCs w:val="26"/>
            </w:rPr>
          </w:rPrChange>
        </w:rPr>
        <w:t>question_title</w:t>
      </w:r>
      <w:proofErr w:type="spellEnd"/>
      <w:r w:rsidR="00B20CDD" w:rsidRPr="00B41112">
        <w:rPr>
          <w:sz w:val="26"/>
          <w:szCs w:val="26"/>
          <w:rPrChange w:id="14647" w:author="Le Minh Nghia" w:date="2019-10-09T10:56:00Z">
            <w:rPr>
              <w:sz w:val="26"/>
              <w:szCs w:val="26"/>
            </w:rPr>
          </w:rPrChange>
        </w:rPr>
        <w:t>,</w:t>
      </w:r>
      <w:ins w:id="14648" w:author="Le Minh Nghia" w:date="2019-10-09T10:18:00Z">
        <w:r w:rsidR="00B96D1A" w:rsidRPr="00B41112">
          <w:rPr>
            <w:sz w:val="26"/>
            <w:szCs w:val="26"/>
            <w:rPrChange w:id="14649" w:author="Le Minh Nghia" w:date="2019-10-09T10:56:00Z">
              <w:rPr>
                <w:sz w:val="26"/>
                <w:szCs w:val="26"/>
              </w:rPr>
            </w:rPrChange>
          </w:rPr>
          <w:t xml:space="preserve"> </w:t>
        </w:r>
      </w:ins>
      <w:proofErr w:type="spellStart"/>
      <w:r w:rsidR="00B20CDD" w:rsidRPr="00B41112">
        <w:rPr>
          <w:sz w:val="26"/>
          <w:szCs w:val="26"/>
          <w:rPrChange w:id="14650" w:author="Le Minh Nghia" w:date="2019-10-09T10:56:00Z">
            <w:rPr>
              <w:sz w:val="26"/>
              <w:szCs w:val="26"/>
            </w:rPr>
          </w:rPrChange>
        </w:rPr>
        <w:t>question_option</w:t>
      </w:r>
      <w:proofErr w:type="spellEnd"/>
      <w:r w:rsidR="00B20CDD" w:rsidRPr="00B41112">
        <w:rPr>
          <w:sz w:val="26"/>
          <w:szCs w:val="26"/>
          <w:rPrChange w:id="14651" w:author="Le Minh Nghia" w:date="2019-10-09T10:56:00Z">
            <w:rPr>
              <w:sz w:val="26"/>
              <w:szCs w:val="26"/>
            </w:rPr>
          </w:rPrChange>
        </w:rPr>
        <w:t>,</w:t>
      </w:r>
      <w:ins w:id="14652" w:author="Le Minh Nghia" w:date="2019-10-09T10:18:00Z">
        <w:r w:rsidR="00B96D1A" w:rsidRPr="00B41112">
          <w:rPr>
            <w:sz w:val="26"/>
            <w:szCs w:val="26"/>
            <w:rPrChange w:id="14653" w:author="Le Minh Nghia" w:date="2019-10-09T10:56:00Z">
              <w:rPr>
                <w:sz w:val="26"/>
                <w:szCs w:val="26"/>
              </w:rPr>
            </w:rPrChange>
          </w:rPr>
          <w:t xml:space="preserve"> </w:t>
        </w:r>
      </w:ins>
      <w:proofErr w:type="spellStart"/>
      <w:r w:rsidR="00B20CDD" w:rsidRPr="00B41112">
        <w:rPr>
          <w:sz w:val="26"/>
          <w:szCs w:val="26"/>
          <w:rPrChange w:id="14654" w:author="Le Minh Nghia" w:date="2019-10-09T10:56:00Z">
            <w:rPr>
              <w:sz w:val="26"/>
              <w:szCs w:val="26"/>
            </w:rPr>
          </w:rPrChange>
        </w:rPr>
        <w:t>question_type</w:t>
      </w:r>
      <w:proofErr w:type="spellEnd"/>
      <w:r w:rsidR="00B20CDD" w:rsidRPr="00B41112">
        <w:rPr>
          <w:sz w:val="26"/>
          <w:szCs w:val="26"/>
          <w:rPrChange w:id="14655" w:author="Le Minh Nghia" w:date="2019-10-09T10:56:00Z">
            <w:rPr>
              <w:sz w:val="26"/>
              <w:szCs w:val="26"/>
            </w:rPr>
          </w:rPrChange>
        </w:rPr>
        <w:t>,</w:t>
      </w:r>
      <w:ins w:id="14656" w:author="Le Minh Nghia" w:date="2019-10-09T10:18:00Z">
        <w:r w:rsidR="00B96D1A" w:rsidRPr="00B41112">
          <w:rPr>
            <w:sz w:val="26"/>
            <w:szCs w:val="26"/>
            <w:rPrChange w:id="14657" w:author="Le Minh Nghia" w:date="2019-10-09T10:56:00Z">
              <w:rPr>
                <w:sz w:val="26"/>
                <w:szCs w:val="26"/>
              </w:rPr>
            </w:rPrChange>
          </w:rPr>
          <w:t xml:space="preserve"> </w:t>
        </w:r>
      </w:ins>
      <w:proofErr w:type="spellStart"/>
      <w:r w:rsidR="00B20CDD" w:rsidRPr="00B41112">
        <w:rPr>
          <w:sz w:val="26"/>
          <w:szCs w:val="26"/>
          <w:rPrChange w:id="14658" w:author="Le Minh Nghia" w:date="2019-10-09T10:56:00Z">
            <w:rPr>
              <w:sz w:val="26"/>
              <w:szCs w:val="26"/>
            </w:rPr>
          </w:rPrChange>
        </w:rPr>
        <w:t>question_manadaroty</w:t>
      </w:r>
      <w:proofErr w:type="spellEnd"/>
      <w:r w:rsidR="00B20CDD" w:rsidRPr="00B41112">
        <w:rPr>
          <w:sz w:val="26"/>
          <w:szCs w:val="26"/>
          <w:rPrChange w:id="14659" w:author="Le Minh Nghia" w:date="2019-10-09T10:56:00Z">
            <w:rPr>
              <w:sz w:val="26"/>
              <w:szCs w:val="26"/>
            </w:rPr>
          </w:rPrChange>
        </w:rPr>
        <w:t>,</w:t>
      </w:r>
      <w:ins w:id="14660" w:author="Le Minh Nghia" w:date="2019-10-09T10:18:00Z">
        <w:r w:rsidR="00B96D1A" w:rsidRPr="00B41112">
          <w:rPr>
            <w:sz w:val="26"/>
            <w:szCs w:val="26"/>
            <w:rPrChange w:id="14661" w:author="Le Minh Nghia" w:date="2019-10-09T10:56:00Z">
              <w:rPr>
                <w:sz w:val="26"/>
                <w:szCs w:val="26"/>
              </w:rPr>
            </w:rPrChange>
          </w:rPr>
          <w:t xml:space="preserve"> </w:t>
        </w:r>
      </w:ins>
      <w:proofErr w:type="spellStart"/>
      <w:r w:rsidR="00B20CDD" w:rsidRPr="00B41112">
        <w:rPr>
          <w:sz w:val="26"/>
          <w:szCs w:val="26"/>
          <w:rPrChange w:id="14662" w:author="Le Minh Nghia" w:date="2019-10-09T10:56:00Z">
            <w:rPr>
              <w:sz w:val="26"/>
              <w:szCs w:val="26"/>
            </w:rPr>
          </w:rPrChange>
        </w:rPr>
        <w:t>survey_id</w:t>
      </w:r>
      <w:proofErr w:type="spellEnd"/>
      <w:r w:rsidR="00B20CDD" w:rsidRPr="00B41112">
        <w:rPr>
          <w:sz w:val="26"/>
          <w:szCs w:val="26"/>
          <w:rPrChange w:id="14663" w:author="Le Minh Nghia" w:date="2019-10-09T10:56:00Z">
            <w:rPr>
              <w:sz w:val="26"/>
              <w:szCs w:val="26"/>
            </w:rPr>
          </w:rPrChange>
        </w:rPr>
        <w:t>)</w:t>
      </w:r>
    </w:p>
    <w:p w:rsidR="00B20CDD" w:rsidRPr="00B41112" w:rsidRDefault="00B20CDD" w:rsidP="00B20CDD">
      <w:pPr>
        <w:pStyle w:val="ListParagraph"/>
        <w:spacing w:line="360" w:lineRule="auto"/>
        <w:ind w:left="1080"/>
        <w:rPr>
          <w:sz w:val="26"/>
          <w:szCs w:val="26"/>
          <w:rPrChange w:id="14664" w:author="Le Minh Nghia" w:date="2019-10-09T10:56:00Z">
            <w:rPr>
              <w:sz w:val="26"/>
              <w:szCs w:val="26"/>
            </w:rPr>
          </w:rPrChange>
        </w:rPr>
      </w:pPr>
      <w:r w:rsidRPr="00B41112">
        <w:rPr>
          <w:b/>
          <w:sz w:val="26"/>
          <w:szCs w:val="26"/>
          <w:rPrChange w:id="14665" w:author="Le Minh Nghia" w:date="2019-10-09T10:56:00Z">
            <w:rPr>
              <w:b/>
              <w:sz w:val="26"/>
              <w:szCs w:val="26"/>
            </w:rPr>
          </w:rPrChange>
        </w:rPr>
        <w:t>Answers</w:t>
      </w:r>
      <w:ins w:id="14666" w:author="Le Minh Nghia" w:date="2019-10-09T10:18:00Z">
        <w:r w:rsidR="00B96D1A" w:rsidRPr="00B41112">
          <w:rPr>
            <w:b/>
            <w:sz w:val="26"/>
            <w:szCs w:val="26"/>
            <w:rPrChange w:id="14667" w:author="Le Minh Nghia" w:date="2019-10-09T10:56:00Z">
              <w:rPr>
                <w:b/>
                <w:sz w:val="26"/>
                <w:szCs w:val="26"/>
              </w:rPr>
            </w:rPrChange>
          </w:rPr>
          <w:t xml:space="preserve"> </w:t>
        </w:r>
      </w:ins>
      <w:r w:rsidRPr="00B41112">
        <w:rPr>
          <w:sz w:val="26"/>
          <w:szCs w:val="26"/>
          <w:rPrChange w:id="14668" w:author="Le Minh Nghia" w:date="2019-10-09T10:56:00Z">
            <w:rPr>
              <w:sz w:val="26"/>
              <w:szCs w:val="26"/>
            </w:rPr>
          </w:rPrChange>
        </w:rPr>
        <w:t>(</w:t>
      </w:r>
      <w:proofErr w:type="spellStart"/>
      <w:r w:rsidRPr="00B41112">
        <w:rPr>
          <w:sz w:val="26"/>
          <w:szCs w:val="26"/>
          <w:rPrChange w:id="14669" w:author="Le Minh Nghia" w:date="2019-10-09T10:56:00Z">
            <w:rPr>
              <w:sz w:val="26"/>
              <w:szCs w:val="26"/>
            </w:rPr>
          </w:rPrChange>
        </w:rPr>
        <w:t>answer_id</w:t>
      </w:r>
      <w:proofErr w:type="spellEnd"/>
      <w:r w:rsidRPr="00B41112">
        <w:rPr>
          <w:sz w:val="26"/>
          <w:szCs w:val="26"/>
          <w:rPrChange w:id="14670" w:author="Le Minh Nghia" w:date="2019-10-09T10:56:00Z">
            <w:rPr>
              <w:sz w:val="26"/>
              <w:szCs w:val="26"/>
            </w:rPr>
          </w:rPrChange>
        </w:rPr>
        <w:t>,</w:t>
      </w:r>
      <w:ins w:id="14671" w:author="Le Minh Nghia" w:date="2019-10-09T10:18:00Z">
        <w:r w:rsidR="00B96D1A" w:rsidRPr="00B41112">
          <w:rPr>
            <w:sz w:val="26"/>
            <w:szCs w:val="26"/>
            <w:rPrChange w:id="14672" w:author="Le Minh Nghia" w:date="2019-10-09T10:56:00Z">
              <w:rPr>
                <w:sz w:val="26"/>
                <w:szCs w:val="26"/>
              </w:rPr>
            </w:rPrChange>
          </w:rPr>
          <w:t xml:space="preserve"> </w:t>
        </w:r>
      </w:ins>
      <w:proofErr w:type="spellStart"/>
      <w:r w:rsidRPr="00B41112">
        <w:rPr>
          <w:sz w:val="26"/>
          <w:szCs w:val="26"/>
          <w:rPrChange w:id="14673" w:author="Le Minh Nghia" w:date="2019-10-09T10:56:00Z">
            <w:rPr>
              <w:sz w:val="26"/>
              <w:szCs w:val="26"/>
            </w:rPr>
          </w:rPrChange>
        </w:rPr>
        <w:t>user_id</w:t>
      </w:r>
      <w:proofErr w:type="spellEnd"/>
      <w:r w:rsidRPr="00B41112">
        <w:rPr>
          <w:sz w:val="26"/>
          <w:szCs w:val="26"/>
          <w:rPrChange w:id="14674" w:author="Le Minh Nghia" w:date="2019-10-09T10:56:00Z">
            <w:rPr>
              <w:sz w:val="26"/>
              <w:szCs w:val="26"/>
            </w:rPr>
          </w:rPrChange>
        </w:rPr>
        <w:t>,</w:t>
      </w:r>
      <w:ins w:id="14675" w:author="Le Minh Nghia" w:date="2019-10-09T10:18:00Z">
        <w:r w:rsidR="00B96D1A" w:rsidRPr="00B41112">
          <w:rPr>
            <w:sz w:val="26"/>
            <w:szCs w:val="26"/>
            <w:rPrChange w:id="14676" w:author="Le Minh Nghia" w:date="2019-10-09T10:56:00Z">
              <w:rPr>
                <w:sz w:val="26"/>
                <w:szCs w:val="26"/>
              </w:rPr>
            </w:rPrChange>
          </w:rPr>
          <w:t xml:space="preserve"> </w:t>
        </w:r>
      </w:ins>
      <w:proofErr w:type="spellStart"/>
      <w:r w:rsidRPr="00B41112">
        <w:rPr>
          <w:sz w:val="26"/>
          <w:szCs w:val="26"/>
          <w:rPrChange w:id="14677" w:author="Le Minh Nghia" w:date="2019-10-09T10:56:00Z">
            <w:rPr>
              <w:sz w:val="26"/>
              <w:szCs w:val="26"/>
            </w:rPr>
          </w:rPrChange>
        </w:rPr>
        <w:t>answer_content</w:t>
      </w:r>
      <w:proofErr w:type="spellEnd"/>
      <w:r w:rsidRPr="00B41112">
        <w:rPr>
          <w:sz w:val="26"/>
          <w:szCs w:val="26"/>
          <w:rPrChange w:id="14678" w:author="Le Minh Nghia" w:date="2019-10-09T10:56:00Z">
            <w:rPr>
              <w:sz w:val="26"/>
              <w:szCs w:val="26"/>
            </w:rPr>
          </w:rPrChange>
        </w:rPr>
        <w:t>,</w:t>
      </w:r>
      <w:ins w:id="14679" w:author="Le Minh Nghia" w:date="2019-10-09T10:18:00Z">
        <w:r w:rsidR="00B96D1A" w:rsidRPr="00B41112">
          <w:rPr>
            <w:sz w:val="26"/>
            <w:szCs w:val="26"/>
            <w:rPrChange w:id="14680" w:author="Le Minh Nghia" w:date="2019-10-09T10:56:00Z">
              <w:rPr>
                <w:sz w:val="26"/>
                <w:szCs w:val="26"/>
              </w:rPr>
            </w:rPrChange>
          </w:rPr>
          <w:t xml:space="preserve"> </w:t>
        </w:r>
      </w:ins>
      <w:proofErr w:type="spellStart"/>
      <w:r w:rsidRPr="00B41112">
        <w:rPr>
          <w:sz w:val="26"/>
          <w:szCs w:val="26"/>
          <w:rPrChange w:id="14681" w:author="Le Minh Nghia" w:date="2019-10-09T10:56:00Z">
            <w:rPr>
              <w:sz w:val="26"/>
              <w:szCs w:val="26"/>
            </w:rPr>
          </w:rPrChange>
        </w:rPr>
        <w:t>survey_id</w:t>
      </w:r>
      <w:proofErr w:type="spellEnd"/>
      <w:r w:rsidRPr="00B41112">
        <w:rPr>
          <w:sz w:val="26"/>
          <w:szCs w:val="26"/>
          <w:rPrChange w:id="14682" w:author="Le Minh Nghia" w:date="2019-10-09T10:56:00Z">
            <w:rPr>
              <w:sz w:val="26"/>
              <w:szCs w:val="26"/>
            </w:rPr>
          </w:rPrChange>
        </w:rPr>
        <w:t>)</w:t>
      </w:r>
    </w:p>
    <w:p w:rsidR="00B20CDD" w:rsidRPr="00B41112" w:rsidRDefault="00B20CDD" w:rsidP="00B20CDD">
      <w:pPr>
        <w:pStyle w:val="ListParagraph"/>
        <w:spacing w:line="360" w:lineRule="auto"/>
        <w:ind w:left="1080"/>
        <w:rPr>
          <w:sz w:val="26"/>
          <w:szCs w:val="26"/>
          <w:rPrChange w:id="14683" w:author="Le Minh Nghia" w:date="2019-10-09T10:56:00Z">
            <w:rPr>
              <w:sz w:val="26"/>
              <w:szCs w:val="26"/>
            </w:rPr>
          </w:rPrChange>
        </w:rPr>
      </w:pPr>
    </w:p>
    <w:p w:rsidR="00AC20BC" w:rsidRPr="00B41112" w:rsidRDefault="00AC20BC" w:rsidP="00B20CDD">
      <w:pPr>
        <w:pStyle w:val="ListParagraph"/>
        <w:spacing w:line="360" w:lineRule="auto"/>
        <w:ind w:left="1080"/>
        <w:rPr>
          <w:sz w:val="26"/>
          <w:szCs w:val="26"/>
          <w:rPrChange w:id="14684" w:author="Le Minh Nghia" w:date="2019-10-09T10:56:00Z">
            <w:rPr>
              <w:sz w:val="26"/>
              <w:szCs w:val="26"/>
            </w:rPr>
          </w:rPrChange>
        </w:rPr>
      </w:pPr>
    </w:p>
    <w:p w:rsidR="00AC20BC" w:rsidRPr="00B41112" w:rsidRDefault="00AC20BC" w:rsidP="00B20CDD">
      <w:pPr>
        <w:pStyle w:val="ListParagraph"/>
        <w:spacing w:line="360" w:lineRule="auto"/>
        <w:ind w:left="1080"/>
        <w:rPr>
          <w:sz w:val="26"/>
          <w:szCs w:val="26"/>
          <w:rPrChange w:id="14685" w:author="Le Minh Nghia" w:date="2019-10-09T10:56:00Z">
            <w:rPr>
              <w:sz w:val="26"/>
              <w:szCs w:val="26"/>
            </w:rPr>
          </w:rPrChange>
        </w:rPr>
      </w:pPr>
    </w:p>
    <w:p w:rsidR="00AC20BC" w:rsidRPr="00B41112" w:rsidRDefault="00AC20BC" w:rsidP="00B20CDD">
      <w:pPr>
        <w:pStyle w:val="ListParagraph"/>
        <w:spacing w:line="360" w:lineRule="auto"/>
        <w:ind w:left="1080"/>
        <w:rPr>
          <w:sz w:val="26"/>
          <w:szCs w:val="26"/>
          <w:rPrChange w:id="14686" w:author="Le Minh Nghia" w:date="2019-10-09T10:56:00Z">
            <w:rPr>
              <w:sz w:val="26"/>
              <w:szCs w:val="26"/>
            </w:rPr>
          </w:rPrChange>
        </w:rPr>
      </w:pPr>
    </w:p>
    <w:p w:rsidR="00AC20BC" w:rsidRPr="00B41112" w:rsidRDefault="00AC20BC" w:rsidP="00B20CDD">
      <w:pPr>
        <w:pStyle w:val="ListParagraph"/>
        <w:spacing w:line="360" w:lineRule="auto"/>
        <w:ind w:left="1080"/>
        <w:rPr>
          <w:sz w:val="26"/>
          <w:szCs w:val="26"/>
          <w:rPrChange w:id="14687" w:author="Le Minh Nghia" w:date="2019-10-09T10:56:00Z">
            <w:rPr>
              <w:sz w:val="26"/>
              <w:szCs w:val="26"/>
            </w:rPr>
          </w:rPrChange>
        </w:rPr>
      </w:pPr>
    </w:p>
    <w:p w:rsidR="00AC20BC" w:rsidRPr="00B41112" w:rsidRDefault="00AC20BC" w:rsidP="00B20CDD">
      <w:pPr>
        <w:pStyle w:val="ListParagraph"/>
        <w:spacing w:line="360" w:lineRule="auto"/>
        <w:ind w:left="1080"/>
        <w:rPr>
          <w:sz w:val="26"/>
          <w:szCs w:val="26"/>
          <w:rPrChange w:id="14688" w:author="Le Minh Nghia" w:date="2019-10-09T10:56:00Z">
            <w:rPr>
              <w:sz w:val="26"/>
              <w:szCs w:val="26"/>
            </w:rPr>
          </w:rPrChange>
        </w:rPr>
      </w:pPr>
    </w:p>
    <w:p w:rsidR="0028370D" w:rsidRPr="00B41112" w:rsidRDefault="0028370D" w:rsidP="00345AED">
      <w:pPr>
        <w:pStyle w:val="ListParagraph"/>
        <w:spacing w:line="360" w:lineRule="auto"/>
        <w:ind w:left="1080"/>
        <w:rPr>
          <w:b/>
          <w:sz w:val="26"/>
          <w:szCs w:val="26"/>
          <w:rPrChange w:id="14689" w:author="Le Minh Nghia" w:date="2019-10-09T10:56:00Z">
            <w:rPr>
              <w:b/>
              <w:sz w:val="26"/>
              <w:szCs w:val="26"/>
            </w:rPr>
          </w:rPrChange>
        </w:rPr>
      </w:pPr>
      <w:proofErr w:type="spellStart"/>
      <w:r w:rsidRPr="00B41112">
        <w:rPr>
          <w:b/>
          <w:sz w:val="26"/>
          <w:szCs w:val="26"/>
          <w:rPrChange w:id="14690" w:author="Le Minh Nghia" w:date="2019-10-09T10:56:00Z">
            <w:rPr>
              <w:b/>
              <w:sz w:val="26"/>
              <w:szCs w:val="26"/>
            </w:rPr>
          </w:rPrChange>
        </w:rPr>
        <w:lastRenderedPageBreak/>
        <w:t>Các</w:t>
      </w:r>
      <w:proofErr w:type="spellEnd"/>
      <w:r w:rsidRPr="00B41112">
        <w:rPr>
          <w:b/>
          <w:sz w:val="26"/>
          <w:szCs w:val="26"/>
          <w:rPrChange w:id="14691" w:author="Le Minh Nghia" w:date="2019-10-09T10:56:00Z">
            <w:rPr>
              <w:b/>
              <w:sz w:val="26"/>
              <w:szCs w:val="26"/>
            </w:rPr>
          </w:rPrChange>
        </w:rPr>
        <w:t xml:space="preserve"> </w:t>
      </w:r>
      <w:proofErr w:type="spellStart"/>
      <w:r w:rsidRPr="00B41112">
        <w:rPr>
          <w:b/>
          <w:sz w:val="26"/>
          <w:szCs w:val="26"/>
          <w:rPrChange w:id="14692" w:author="Le Minh Nghia" w:date="2019-10-09T10:56:00Z">
            <w:rPr>
              <w:b/>
              <w:sz w:val="26"/>
              <w:szCs w:val="26"/>
            </w:rPr>
          </w:rPrChange>
        </w:rPr>
        <w:t>ràng</w:t>
      </w:r>
      <w:proofErr w:type="spellEnd"/>
      <w:r w:rsidRPr="00B41112">
        <w:rPr>
          <w:b/>
          <w:sz w:val="26"/>
          <w:szCs w:val="26"/>
          <w:rPrChange w:id="14693" w:author="Le Minh Nghia" w:date="2019-10-09T10:56:00Z">
            <w:rPr>
              <w:b/>
              <w:sz w:val="26"/>
              <w:szCs w:val="26"/>
            </w:rPr>
          </w:rPrChange>
        </w:rPr>
        <w:t xml:space="preserve"> </w:t>
      </w:r>
      <w:proofErr w:type="spellStart"/>
      <w:r w:rsidRPr="00B41112">
        <w:rPr>
          <w:b/>
          <w:sz w:val="26"/>
          <w:szCs w:val="26"/>
          <w:rPrChange w:id="14694" w:author="Le Minh Nghia" w:date="2019-10-09T10:56:00Z">
            <w:rPr>
              <w:b/>
              <w:sz w:val="26"/>
              <w:szCs w:val="26"/>
            </w:rPr>
          </w:rPrChange>
        </w:rPr>
        <w:t>buộc</w:t>
      </w:r>
      <w:proofErr w:type="spellEnd"/>
      <w:r w:rsidRPr="00B41112">
        <w:rPr>
          <w:b/>
          <w:sz w:val="26"/>
          <w:szCs w:val="26"/>
          <w:rPrChange w:id="14695" w:author="Le Minh Nghia" w:date="2019-10-09T10:56:00Z">
            <w:rPr>
              <w:b/>
              <w:sz w:val="26"/>
              <w:szCs w:val="26"/>
            </w:rPr>
          </w:rPrChange>
        </w:rPr>
        <w:t xml:space="preserve"> </w:t>
      </w:r>
      <w:proofErr w:type="spellStart"/>
      <w:r w:rsidRPr="00B41112">
        <w:rPr>
          <w:b/>
          <w:sz w:val="26"/>
          <w:szCs w:val="26"/>
          <w:rPrChange w:id="14696" w:author="Le Minh Nghia" w:date="2019-10-09T10:56:00Z">
            <w:rPr>
              <w:b/>
              <w:sz w:val="26"/>
              <w:szCs w:val="26"/>
            </w:rPr>
          </w:rPrChange>
        </w:rPr>
        <w:t>tham</w:t>
      </w:r>
      <w:proofErr w:type="spellEnd"/>
      <w:r w:rsidRPr="00B41112">
        <w:rPr>
          <w:b/>
          <w:sz w:val="26"/>
          <w:szCs w:val="26"/>
          <w:rPrChange w:id="14697" w:author="Le Minh Nghia" w:date="2019-10-09T10:56:00Z">
            <w:rPr>
              <w:b/>
              <w:sz w:val="26"/>
              <w:szCs w:val="26"/>
            </w:rPr>
          </w:rPrChange>
        </w:rPr>
        <w:t xml:space="preserve"> </w:t>
      </w:r>
      <w:proofErr w:type="spellStart"/>
      <w:r w:rsidRPr="00B41112">
        <w:rPr>
          <w:b/>
          <w:sz w:val="26"/>
          <w:szCs w:val="26"/>
          <w:rPrChange w:id="14698" w:author="Le Minh Nghia" w:date="2019-10-09T10:56:00Z">
            <w:rPr>
              <w:b/>
              <w:sz w:val="26"/>
              <w:szCs w:val="26"/>
            </w:rPr>
          </w:rPrChange>
        </w:rPr>
        <w:t>chiếu</w:t>
      </w:r>
      <w:proofErr w:type="spellEnd"/>
    </w:p>
    <w:p w:rsidR="00E87E91" w:rsidRPr="00B41112" w:rsidRDefault="00E87E91" w:rsidP="00345AED">
      <w:pPr>
        <w:pStyle w:val="ListParagraph"/>
        <w:spacing w:line="360" w:lineRule="auto"/>
        <w:ind w:left="1080"/>
        <w:rPr>
          <w:b/>
          <w:sz w:val="26"/>
          <w:szCs w:val="26"/>
          <w:rPrChange w:id="14699" w:author="Le Minh Nghia" w:date="2019-10-09T10:56:00Z">
            <w:rPr>
              <w:b/>
              <w:sz w:val="26"/>
              <w:szCs w:val="26"/>
            </w:rPr>
          </w:rPrChange>
        </w:rPr>
      </w:pPr>
    </w:p>
    <w:p w:rsidR="006C6E71" w:rsidRPr="00B41112" w:rsidRDefault="00E87E91" w:rsidP="00AC20BC">
      <w:pPr>
        <w:pStyle w:val="ListParagraph"/>
        <w:ind w:firstLine="273"/>
        <w:rPr>
          <w:sz w:val="26"/>
          <w:szCs w:val="26"/>
          <w:rPrChange w:id="14700" w:author="Le Minh Nghia" w:date="2019-10-09T10:56:00Z">
            <w:rPr>
              <w:sz w:val="26"/>
              <w:szCs w:val="26"/>
            </w:rPr>
          </w:rPrChange>
        </w:rPr>
      </w:pPr>
      <w:proofErr w:type="spellStart"/>
      <w:r w:rsidRPr="00B41112">
        <w:rPr>
          <w:b/>
          <w:sz w:val="26"/>
          <w:szCs w:val="26"/>
          <w:rPrChange w:id="14701" w:author="Le Minh Nghia" w:date="2019-10-09T10:56:00Z">
            <w:rPr>
              <w:b/>
              <w:sz w:val="26"/>
              <w:szCs w:val="26"/>
            </w:rPr>
          </w:rPrChange>
        </w:rPr>
        <w:t>Class_users</w:t>
      </w:r>
      <w:proofErr w:type="spellEnd"/>
      <w:r w:rsidRPr="00B41112">
        <w:rPr>
          <w:sz w:val="26"/>
          <w:szCs w:val="26"/>
          <w:rPrChange w:id="14702" w:author="Le Minh Nghia" w:date="2019-10-09T10:56:00Z">
            <w:rPr>
              <w:sz w:val="26"/>
              <w:szCs w:val="26"/>
            </w:rPr>
          </w:rPrChange>
        </w:rPr>
        <w:t>(</w:t>
      </w:r>
      <w:proofErr w:type="spellStart"/>
      <w:r w:rsidRPr="00B41112">
        <w:rPr>
          <w:sz w:val="26"/>
          <w:szCs w:val="26"/>
          <w:rPrChange w:id="14703" w:author="Le Minh Nghia" w:date="2019-10-09T10:56:00Z">
            <w:rPr>
              <w:sz w:val="26"/>
              <w:szCs w:val="26"/>
            </w:rPr>
          </w:rPrChange>
        </w:rPr>
        <w:t>class_id</w:t>
      </w:r>
      <w:proofErr w:type="spellEnd"/>
      <w:r w:rsidRPr="00B41112">
        <w:rPr>
          <w:sz w:val="26"/>
          <w:szCs w:val="26"/>
          <w:rPrChange w:id="14704" w:author="Le Minh Nghia" w:date="2019-10-09T10:56:00Z">
            <w:rPr>
              <w:sz w:val="26"/>
              <w:szCs w:val="26"/>
            </w:rPr>
          </w:rPrChange>
        </w:rPr>
        <w:t xml:space="preserve">) </w:t>
      </w:r>
      <w:r w:rsidRPr="00B41112">
        <w:rPr>
          <w:sz w:val="26"/>
          <w:szCs w:val="26"/>
          <w:rPrChange w:id="14705" w:author="Le Minh Nghia" w:date="2019-10-09T10:56:00Z">
            <w:rPr>
              <w:sz w:val="26"/>
              <w:szCs w:val="26"/>
            </w:rPr>
          </w:rPrChange>
        </w:rPr>
        <w:tab/>
      </w:r>
      <w:r w:rsidRPr="00B41112">
        <w:rPr>
          <w:sz w:val="26"/>
          <w:szCs w:val="26"/>
          <w:rPrChange w:id="14706" w:author="Le Minh Nghia" w:date="2019-10-09T10:56:00Z">
            <w:rPr>
              <w:sz w:val="26"/>
              <w:szCs w:val="26"/>
            </w:rPr>
          </w:rPrChange>
        </w:rPr>
        <w:tab/>
        <w:t xml:space="preserve">=&gt; </w:t>
      </w:r>
      <w:r w:rsidRPr="00B41112">
        <w:rPr>
          <w:b/>
          <w:sz w:val="26"/>
          <w:szCs w:val="26"/>
          <w:rPrChange w:id="14707" w:author="Le Minh Nghia" w:date="2019-10-09T10:56:00Z">
            <w:rPr>
              <w:b/>
              <w:sz w:val="26"/>
              <w:szCs w:val="26"/>
            </w:rPr>
          </w:rPrChange>
        </w:rPr>
        <w:t>classes</w:t>
      </w:r>
      <w:r w:rsidRPr="00B41112">
        <w:rPr>
          <w:sz w:val="26"/>
          <w:szCs w:val="26"/>
          <w:rPrChange w:id="14708" w:author="Le Minh Nghia" w:date="2019-10-09T10:56:00Z">
            <w:rPr>
              <w:sz w:val="26"/>
              <w:szCs w:val="26"/>
            </w:rPr>
          </w:rPrChange>
        </w:rPr>
        <w:t>(</w:t>
      </w:r>
      <w:proofErr w:type="spellStart"/>
      <w:r w:rsidRPr="00B41112">
        <w:rPr>
          <w:sz w:val="26"/>
          <w:szCs w:val="26"/>
          <w:rPrChange w:id="14709" w:author="Le Minh Nghia" w:date="2019-10-09T10:56:00Z">
            <w:rPr>
              <w:sz w:val="26"/>
              <w:szCs w:val="26"/>
            </w:rPr>
          </w:rPrChange>
        </w:rPr>
        <w:t>class_id</w:t>
      </w:r>
      <w:proofErr w:type="spellEnd"/>
      <w:r w:rsidRPr="00B41112">
        <w:rPr>
          <w:sz w:val="26"/>
          <w:szCs w:val="26"/>
          <w:rPrChange w:id="14710" w:author="Le Minh Nghia" w:date="2019-10-09T10:56:00Z">
            <w:rPr>
              <w:sz w:val="26"/>
              <w:szCs w:val="26"/>
            </w:rPr>
          </w:rPrChange>
        </w:rPr>
        <w:t>)</w:t>
      </w:r>
    </w:p>
    <w:p w:rsidR="00596A15" w:rsidRPr="00B41112" w:rsidRDefault="00E87E91" w:rsidP="00AC20BC">
      <w:pPr>
        <w:pStyle w:val="ListParagraph"/>
        <w:ind w:firstLine="273"/>
        <w:rPr>
          <w:sz w:val="26"/>
          <w:szCs w:val="26"/>
          <w:rPrChange w:id="14711" w:author="Le Minh Nghia" w:date="2019-10-09T10:56:00Z">
            <w:rPr>
              <w:sz w:val="26"/>
              <w:szCs w:val="26"/>
            </w:rPr>
          </w:rPrChange>
        </w:rPr>
      </w:pPr>
      <w:proofErr w:type="spellStart"/>
      <w:r w:rsidRPr="00B41112">
        <w:rPr>
          <w:b/>
          <w:sz w:val="26"/>
          <w:szCs w:val="26"/>
          <w:rPrChange w:id="14712" w:author="Le Minh Nghia" w:date="2019-10-09T10:56:00Z">
            <w:rPr>
              <w:b/>
              <w:sz w:val="26"/>
              <w:szCs w:val="26"/>
            </w:rPr>
          </w:rPrChange>
        </w:rPr>
        <w:t>Role_users</w:t>
      </w:r>
      <w:proofErr w:type="spellEnd"/>
      <w:r w:rsidRPr="00B41112">
        <w:rPr>
          <w:sz w:val="26"/>
          <w:szCs w:val="26"/>
          <w:rPrChange w:id="14713" w:author="Le Minh Nghia" w:date="2019-10-09T10:56:00Z">
            <w:rPr>
              <w:sz w:val="26"/>
              <w:szCs w:val="26"/>
            </w:rPr>
          </w:rPrChange>
        </w:rPr>
        <w:t>(</w:t>
      </w:r>
      <w:proofErr w:type="spellStart"/>
      <w:r w:rsidRPr="00B41112">
        <w:rPr>
          <w:sz w:val="26"/>
          <w:szCs w:val="26"/>
          <w:rPrChange w:id="14714" w:author="Le Minh Nghia" w:date="2019-10-09T10:56:00Z">
            <w:rPr>
              <w:sz w:val="26"/>
              <w:szCs w:val="26"/>
            </w:rPr>
          </w:rPrChange>
        </w:rPr>
        <w:t>role_id</w:t>
      </w:r>
      <w:proofErr w:type="spellEnd"/>
      <w:r w:rsidRPr="00B41112">
        <w:rPr>
          <w:sz w:val="26"/>
          <w:szCs w:val="26"/>
          <w:rPrChange w:id="14715" w:author="Le Minh Nghia" w:date="2019-10-09T10:56:00Z">
            <w:rPr>
              <w:sz w:val="26"/>
              <w:szCs w:val="26"/>
            </w:rPr>
          </w:rPrChange>
        </w:rPr>
        <w:t xml:space="preserve">) </w:t>
      </w:r>
      <w:r w:rsidRPr="00B41112">
        <w:rPr>
          <w:sz w:val="26"/>
          <w:szCs w:val="26"/>
          <w:rPrChange w:id="14716" w:author="Le Minh Nghia" w:date="2019-10-09T10:56:00Z">
            <w:rPr>
              <w:sz w:val="26"/>
              <w:szCs w:val="26"/>
            </w:rPr>
          </w:rPrChange>
        </w:rPr>
        <w:tab/>
      </w:r>
      <w:r w:rsidRPr="00B41112">
        <w:rPr>
          <w:sz w:val="26"/>
          <w:szCs w:val="26"/>
          <w:rPrChange w:id="14717" w:author="Le Minh Nghia" w:date="2019-10-09T10:56:00Z">
            <w:rPr>
              <w:sz w:val="26"/>
              <w:szCs w:val="26"/>
            </w:rPr>
          </w:rPrChange>
        </w:rPr>
        <w:tab/>
        <w:t xml:space="preserve">=&gt; </w:t>
      </w:r>
      <w:r w:rsidRPr="00B41112">
        <w:rPr>
          <w:b/>
          <w:sz w:val="26"/>
          <w:szCs w:val="26"/>
          <w:rPrChange w:id="14718" w:author="Le Minh Nghia" w:date="2019-10-09T10:56:00Z">
            <w:rPr>
              <w:b/>
              <w:sz w:val="26"/>
              <w:szCs w:val="26"/>
            </w:rPr>
          </w:rPrChange>
        </w:rPr>
        <w:t>roles</w:t>
      </w:r>
      <w:r w:rsidRPr="00B41112">
        <w:rPr>
          <w:sz w:val="26"/>
          <w:szCs w:val="26"/>
          <w:rPrChange w:id="14719" w:author="Le Minh Nghia" w:date="2019-10-09T10:56:00Z">
            <w:rPr>
              <w:sz w:val="26"/>
              <w:szCs w:val="26"/>
            </w:rPr>
          </w:rPrChange>
        </w:rPr>
        <w:t>(</w:t>
      </w:r>
      <w:proofErr w:type="spellStart"/>
      <w:r w:rsidRPr="00B41112">
        <w:rPr>
          <w:sz w:val="26"/>
          <w:szCs w:val="26"/>
          <w:rPrChange w:id="14720" w:author="Le Minh Nghia" w:date="2019-10-09T10:56:00Z">
            <w:rPr>
              <w:sz w:val="26"/>
              <w:szCs w:val="26"/>
            </w:rPr>
          </w:rPrChange>
        </w:rPr>
        <w:t>role_id</w:t>
      </w:r>
      <w:proofErr w:type="spellEnd"/>
      <w:r w:rsidRPr="00B41112">
        <w:rPr>
          <w:sz w:val="26"/>
          <w:szCs w:val="26"/>
          <w:rPrChange w:id="14721" w:author="Le Minh Nghia" w:date="2019-10-09T10:56:00Z">
            <w:rPr>
              <w:sz w:val="26"/>
              <w:szCs w:val="26"/>
            </w:rPr>
          </w:rPrChange>
        </w:rPr>
        <w:t>)</w:t>
      </w:r>
    </w:p>
    <w:p w:rsidR="00E87E91" w:rsidRPr="00B41112" w:rsidRDefault="00E87E91" w:rsidP="00AC20BC">
      <w:pPr>
        <w:pStyle w:val="ListParagraph"/>
        <w:ind w:firstLine="273"/>
        <w:rPr>
          <w:sz w:val="26"/>
          <w:szCs w:val="26"/>
          <w:rPrChange w:id="14722" w:author="Le Minh Nghia" w:date="2019-10-09T10:56:00Z">
            <w:rPr>
              <w:sz w:val="26"/>
              <w:szCs w:val="26"/>
            </w:rPr>
          </w:rPrChange>
        </w:rPr>
      </w:pPr>
      <w:proofErr w:type="spellStart"/>
      <w:r w:rsidRPr="00B41112">
        <w:rPr>
          <w:b/>
          <w:sz w:val="26"/>
          <w:szCs w:val="26"/>
          <w:rPrChange w:id="14723" w:author="Le Minh Nghia" w:date="2019-10-09T10:56:00Z">
            <w:rPr>
              <w:b/>
              <w:sz w:val="26"/>
              <w:szCs w:val="26"/>
            </w:rPr>
          </w:rPrChange>
        </w:rPr>
        <w:t>Role_users</w:t>
      </w:r>
      <w:proofErr w:type="spellEnd"/>
      <w:r w:rsidRPr="00B41112">
        <w:rPr>
          <w:sz w:val="26"/>
          <w:szCs w:val="26"/>
          <w:rPrChange w:id="14724" w:author="Le Minh Nghia" w:date="2019-10-09T10:56:00Z">
            <w:rPr>
              <w:sz w:val="26"/>
              <w:szCs w:val="26"/>
            </w:rPr>
          </w:rPrChange>
        </w:rPr>
        <w:t>(</w:t>
      </w:r>
      <w:proofErr w:type="spellStart"/>
      <w:r w:rsidRPr="00B41112">
        <w:rPr>
          <w:sz w:val="26"/>
          <w:szCs w:val="26"/>
          <w:rPrChange w:id="14725" w:author="Le Minh Nghia" w:date="2019-10-09T10:56:00Z">
            <w:rPr>
              <w:sz w:val="26"/>
              <w:szCs w:val="26"/>
            </w:rPr>
          </w:rPrChange>
        </w:rPr>
        <w:t>user_id</w:t>
      </w:r>
      <w:proofErr w:type="spellEnd"/>
      <w:r w:rsidRPr="00B41112">
        <w:rPr>
          <w:sz w:val="26"/>
          <w:szCs w:val="26"/>
          <w:rPrChange w:id="14726" w:author="Le Minh Nghia" w:date="2019-10-09T10:56:00Z">
            <w:rPr>
              <w:sz w:val="26"/>
              <w:szCs w:val="26"/>
            </w:rPr>
          </w:rPrChange>
        </w:rPr>
        <w:t xml:space="preserve">) </w:t>
      </w:r>
      <w:r w:rsidRPr="00B41112">
        <w:rPr>
          <w:sz w:val="26"/>
          <w:szCs w:val="26"/>
          <w:rPrChange w:id="14727" w:author="Le Minh Nghia" w:date="2019-10-09T10:56:00Z">
            <w:rPr>
              <w:sz w:val="26"/>
              <w:szCs w:val="26"/>
            </w:rPr>
          </w:rPrChange>
        </w:rPr>
        <w:tab/>
      </w:r>
      <w:r w:rsidRPr="00B41112">
        <w:rPr>
          <w:sz w:val="26"/>
          <w:szCs w:val="26"/>
          <w:rPrChange w:id="14728" w:author="Le Minh Nghia" w:date="2019-10-09T10:56:00Z">
            <w:rPr>
              <w:sz w:val="26"/>
              <w:szCs w:val="26"/>
            </w:rPr>
          </w:rPrChange>
        </w:rPr>
        <w:tab/>
        <w:t xml:space="preserve">=&gt; </w:t>
      </w:r>
      <w:r w:rsidRPr="00B41112">
        <w:rPr>
          <w:b/>
          <w:sz w:val="26"/>
          <w:szCs w:val="26"/>
          <w:rPrChange w:id="14729" w:author="Le Minh Nghia" w:date="2019-10-09T10:56:00Z">
            <w:rPr>
              <w:b/>
              <w:sz w:val="26"/>
              <w:szCs w:val="26"/>
            </w:rPr>
          </w:rPrChange>
        </w:rPr>
        <w:t>users</w:t>
      </w:r>
      <w:r w:rsidRPr="00B41112">
        <w:rPr>
          <w:sz w:val="26"/>
          <w:szCs w:val="26"/>
          <w:rPrChange w:id="14730" w:author="Le Minh Nghia" w:date="2019-10-09T10:56:00Z">
            <w:rPr>
              <w:sz w:val="26"/>
              <w:szCs w:val="26"/>
            </w:rPr>
          </w:rPrChange>
        </w:rPr>
        <w:t>(</w:t>
      </w:r>
      <w:proofErr w:type="spellStart"/>
      <w:r w:rsidRPr="00B41112">
        <w:rPr>
          <w:sz w:val="26"/>
          <w:szCs w:val="26"/>
          <w:rPrChange w:id="14731" w:author="Le Minh Nghia" w:date="2019-10-09T10:56:00Z">
            <w:rPr>
              <w:sz w:val="26"/>
              <w:szCs w:val="26"/>
            </w:rPr>
          </w:rPrChange>
        </w:rPr>
        <w:t>user_id</w:t>
      </w:r>
      <w:proofErr w:type="spellEnd"/>
      <w:r w:rsidRPr="00B41112">
        <w:rPr>
          <w:sz w:val="26"/>
          <w:szCs w:val="26"/>
          <w:rPrChange w:id="14732" w:author="Le Minh Nghia" w:date="2019-10-09T10:56:00Z">
            <w:rPr>
              <w:sz w:val="26"/>
              <w:szCs w:val="26"/>
            </w:rPr>
          </w:rPrChange>
        </w:rPr>
        <w:t>)</w:t>
      </w:r>
    </w:p>
    <w:p w:rsidR="00E87E91" w:rsidRPr="00B41112" w:rsidRDefault="00E87E91" w:rsidP="00AC20BC">
      <w:pPr>
        <w:pStyle w:val="ListParagraph"/>
        <w:ind w:firstLine="273"/>
        <w:rPr>
          <w:sz w:val="26"/>
          <w:szCs w:val="26"/>
          <w:rPrChange w:id="14733" w:author="Le Minh Nghia" w:date="2019-10-09T10:56:00Z">
            <w:rPr>
              <w:sz w:val="26"/>
              <w:szCs w:val="26"/>
            </w:rPr>
          </w:rPrChange>
        </w:rPr>
      </w:pPr>
      <w:proofErr w:type="spellStart"/>
      <w:r w:rsidRPr="00B41112">
        <w:rPr>
          <w:b/>
          <w:sz w:val="26"/>
          <w:szCs w:val="26"/>
          <w:rPrChange w:id="14734" w:author="Le Minh Nghia" w:date="2019-10-09T10:56:00Z">
            <w:rPr>
              <w:b/>
              <w:sz w:val="26"/>
              <w:szCs w:val="26"/>
            </w:rPr>
          </w:rPrChange>
        </w:rPr>
        <w:t>Role_surveys</w:t>
      </w:r>
      <w:proofErr w:type="spellEnd"/>
      <w:r w:rsidRPr="00B41112">
        <w:rPr>
          <w:sz w:val="26"/>
          <w:szCs w:val="26"/>
          <w:rPrChange w:id="14735" w:author="Le Minh Nghia" w:date="2019-10-09T10:56:00Z">
            <w:rPr>
              <w:sz w:val="26"/>
              <w:szCs w:val="26"/>
            </w:rPr>
          </w:rPrChange>
        </w:rPr>
        <w:t>(</w:t>
      </w:r>
      <w:proofErr w:type="spellStart"/>
      <w:r w:rsidRPr="00B41112">
        <w:rPr>
          <w:sz w:val="26"/>
          <w:szCs w:val="26"/>
          <w:rPrChange w:id="14736" w:author="Le Minh Nghia" w:date="2019-10-09T10:56:00Z">
            <w:rPr>
              <w:sz w:val="26"/>
              <w:szCs w:val="26"/>
            </w:rPr>
          </w:rPrChange>
        </w:rPr>
        <w:t>role_id</w:t>
      </w:r>
      <w:proofErr w:type="spellEnd"/>
      <w:r w:rsidRPr="00B41112">
        <w:rPr>
          <w:sz w:val="26"/>
          <w:szCs w:val="26"/>
          <w:rPrChange w:id="14737" w:author="Le Minh Nghia" w:date="2019-10-09T10:56:00Z">
            <w:rPr>
              <w:sz w:val="26"/>
              <w:szCs w:val="26"/>
            </w:rPr>
          </w:rPrChange>
        </w:rPr>
        <w:t xml:space="preserve">) </w:t>
      </w:r>
      <w:r w:rsidRPr="00B41112">
        <w:rPr>
          <w:sz w:val="26"/>
          <w:szCs w:val="26"/>
          <w:rPrChange w:id="14738" w:author="Le Minh Nghia" w:date="2019-10-09T10:56:00Z">
            <w:rPr>
              <w:sz w:val="26"/>
              <w:szCs w:val="26"/>
            </w:rPr>
          </w:rPrChange>
        </w:rPr>
        <w:tab/>
      </w:r>
      <w:r w:rsidRPr="00B41112">
        <w:rPr>
          <w:sz w:val="26"/>
          <w:szCs w:val="26"/>
          <w:rPrChange w:id="14739" w:author="Le Minh Nghia" w:date="2019-10-09T10:56:00Z">
            <w:rPr>
              <w:sz w:val="26"/>
              <w:szCs w:val="26"/>
            </w:rPr>
          </w:rPrChange>
        </w:rPr>
        <w:tab/>
        <w:t xml:space="preserve">=&gt; </w:t>
      </w:r>
      <w:r w:rsidRPr="00B41112">
        <w:rPr>
          <w:b/>
          <w:sz w:val="26"/>
          <w:szCs w:val="26"/>
          <w:rPrChange w:id="14740" w:author="Le Minh Nghia" w:date="2019-10-09T10:56:00Z">
            <w:rPr>
              <w:b/>
              <w:sz w:val="26"/>
              <w:szCs w:val="26"/>
            </w:rPr>
          </w:rPrChange>
        </w:rPr>
        <w:t>roles</w:t>
      </w:r>
      <w:r w:rsidRPr="00B41112">
        <w:rPr>
          <w:sz w:val="26"/>
          <w:szCs w:val="26"/>
          <w:rPrChange w:id="14741" w:author="Le Minh Nghia" w:date="2019-10-09T10:56:00Z">
            <w:rPr>
              <w:sz w:val="26"/>
              <w:szCs w:val="26"/>
            </w:rPr>
          </w:rPrChange>
        </w:rPr>
        <w:t>(</w:t>
      </w:r>
      <w:proofErr w:type="spellStart"/>
      <w:r w:rsidRPr="00B41112">
        <w:rPr>
          <w:sz w:val="26"/>
          <w:szCs w:val="26"/>
          <w:rPrChange w:id="14742" w:author="Le Minh Nghia" w:date="2019-10-09T10:56:00Z">
            <w:rPr>
              <w:sz w:val="26"/>
              <w:szCs w:val="26"/>
            </w:rPr>
          </w:rPrChange>
        </w:rPr>
        <w:t>role_id</w:t>
      </w:r>
      <w:proofErr w:type="spellEnd"/>
      <w:r w:rsidRPr="00B41112">
        <w:rPr>
          <w:sz w:val="26"/>
          <w:szCs w:val="26"/>
          <w:rPrChange w:id="14743" w:author="Le Minh Nghia" w:date="2019-10-09T10:56:00Z">
            <w:rPr>
              <w:sz w:val="26"/>
              <w:szCs w:val="26"/>
            </w:rPr>
          </w:rPrChange>
        </w:rPr>
        <w:t>)</w:t>
      </w:r>
    </w:p>
    <w:p w:rsidR="00E87E91" w:rsidRPr="00B41112" w:rsidRDefault="00E87E91" w:rsidP="00AC20BC">
      <w:pPr>
        <w:pStyle w:val="ListParagraph"/>
        <w:ind w:firstLine="273"/>
        <w:rPr>
          <w:sz w:val="26"/>
          <w:szCs w:val="26"/>
          <w:rPrChange w:id="14744" w:author="Le Minh Nghia" w:date="2019-10-09T10:56:00Z">
            <w:rPr>
              <w:sz w:val="26"/>
              <w:szCs w:val="26"/>
            </w:rPr>
          </w:rPrChange>
        </w:rPr>
      </w:pPr>
      <w:proofErr w:type="spellStart"/>
      <w:r w:rsidRPr="00B41112">
        <w:rPr>
          <w:b/>
          <w:sz w:val="26"/>
          <w:szCs w:val="26"/>
          <w:rPrChange w:id="14745" w:author="Le Minh Nghia" w:date="2019-10-09T10:56:00Z">
            <w:rPr>
              <w:b/>
              <w:sz w:val="26"/>
              <w:szCs w:val="26"/>
            </w:rPr>
          </w:rPrChange>
        </w:rPr>
        <w:t>Role_surveys</w:t>
      </w:r>
      <w:proofErr w:type="spellEnd"/>
      <w:r w:rsidRPr="00B41112">
        <w:rPr>
          <w:sz w:val="26"/>
          <w:szCs w:val="26"/>
          <w:rPrChange w:id="14746" w:author="Le Minh Nghia" w:date="2019-10-09T10:56:00Z">
            <w:rPr>
              <w:sz w:val="26"/>
              <w:szCs w:val="26"/>
            </w:rPr>
          </w:rPrChange>
        </w:rPr>
        <w:t>(</w:t>
      </w:r>
      <w:proofErr w:type="spellStart"/>
      <w:r w:rsidRPr="00B41112">
        <w:rPr>
          <w:sz w:val="26"/>
          <w:szCs w:val="26"/>
          <w:rPrChange w:id="14747" w:author="Le Minh Nghia" w:date="2019-10-09T10:56:00Z">
            <w:rPr>
              <w:sz w:val="26"/>
              <w:szCs w:val="26"/>
            </w:rPr>
          </w:rPrChange>
        </w:rPr>
        <w:t>survey_id</w:t>
      </w:r>
      <w:proofErr w:type="spellEnd"/>
      <w:r w:rsidRPr="00B41112">
        <w:rPr>
          <w:sz w:val="26"/>
          <w:szCs w:val="26"/>
          <w:rPrChange w:id="14748" w:author="Le Minh Nghia" w:date="2019-10-09T10:56:00Z">
            <w:rPr>
              <w:sz w:val="26"/>
              <w:szCs w:val="26"/>
            </w:rPr>
          </w:rPrChange>
        </w:rPr>
        <w:t xml:space="preserve">) </w:t>
      </w:r>
      <w:r w:rsidRPr="00B41112">
        <w:rPr>
          <w:sz w:val="26"/>
          <w:szCs w:val="26"/>
          <w:rPrChange w:id="14749" w:author="Le Minh Nghia" w:date="2019-10-09T10:56:00Z">
            <w:rPr>
              <w:sz w:val="26"/>
              <w:szCs w:val="26"/>
            </w:rPr>
          </w:rPrChange>
        </w:rPr>
        <w:tab/>
      </w:r>
      <w:r w:rsidRPr="00B41112">
        <w:rPr>
          <w:sz w:val="26"/>
          <w:szCs w:val="26"/>
          <w:rPrChange w:id="14750" w:author="Le Minh Nghia" w:date="2019-10-09T10:56:00Z">
            <w:rPr>
              <w:sz w:val="26"/>
              <w:szCs w:val="26"/>
            </w:rPr>
          </w:rPrChange>
        </w:rPr>
        <w:tab/>
        <w:t xml:space="preserve">=&gt; </w:t>
      </w:r>
      <w:r w:rsidRPr="00B41112">
        <w:rPr>
          <w:b/>
          <w:sz w:val="26"/>
          <w:szCs w:val="26"/>
          <w:rPrChange w:id="14751" w:author="Le Minh Nghia" w:date="2019-10-09T10:56:00Z">
            <w:rPr>
              <w:b/>
              <w:sz w:val="26"/>
              <w:szCs w:val="26"/>
            </w:rPr>
          </w:rPrChange>
        </w:rPr>
        <w:t>surveys</w:t>
      </w:r>
      <w:r w:rsidRPr="00B41112">
        <w:rPr>
          <w:sz w:val="26"/>
          <w:szCs w:val="26"/>
          <w:rPrChange w:id="14752" w:author="Le Minh Nghia" w:date="2019-10-09T10:56:00Z">
            <w:rPr>
              <w:sz w:val="26"/>
              <w:szCs w:val="26"/>
            </w:rPr>
          </w:rPrChange>
        </w:rPr>
        <w:t>(</w:t>
      </w:r>
      <w:proofErr w:type="spellStart"/>
      <w:r w:rsidRPr="00B41112">
        <w:rPr>
          <w:sz w:val="26"/>
          <w:szCs w:val="26"/>
          <w:rPrChange w:id="14753" w:author="Le Minh Nghia" w:date="2019-10-09T10:56:00Z">
            <w:rPr>
              <w:sz w:val="26"/>
              <w:szCs w:val="26"/>
            </w:rPr>
          </w:rPrChange>
        </w:rPr>
        <w:t>survey_id</w:t>
      </w:r>
      <w:proofErr w:type="spellEnd"/>
      <w:r w:rsidRPr="00B41112">
        <w:rPr>
          <w:sz w:val="26"/>
          <w:szCs w:val="26"/>
          <w:rPrChange w:id="14754" w:author="Le Minh Nghia" w:date="2019-10-09T10:56:00Z">
            <w:rPr>
              <w:sz w:val="26"/>
              <w:szCs w:val="26"/>
            </w:rPr>
          </w:rPrChange>
        </w:rPr>
        <w:t>)</w:t>
      </w:r>
    </w:p>
    <w:p w:rsidR="00E87E91" w:rsidRPr="00B41112" w:rsidRDefault="00E87E91" w:rsidP="00AC20BC">
      <w:pPr>
        <w:pStyle w:val="ListParagraph"/>
        <w:ind w:firstLine="273"/>
        <w:rPr>
          <w:sz w:val="26"/>
          <w:szCs w:val="26"/>
          <w:rPrChange w:id="14755" w:author="Le Minh Nghia" w:date="2019-10-09T10:56:00Z">
            <w:rPr>
              <w:sz w:val="26"/>
              <w:szCs w:val="26"/>
            </w:rPr>
          </w:rPrChange>
        </w:rPr>
      </w:pPr>
      <w:proofErr w:type="spellStart"/>
      <w:r w:rsidRPr="00B41112">
        <w:rPr>
          <w:b/>
          <w:sz w:val="26"/>
          <w:szCs w:val="26"/>
          <w:rPrChange w:id="14756" w:author="Le Minh Nghia" w:date="2019-10-09T10:56:00Z">
            <w:rPr>
              <w:b/>
              <w:sz w:val="26"/>
              <w:szCs w:val="26"/>
            </w:rPr>
          </w:rPrChange>
        </w:rPr>
        <w:t>Post_classes</w:t>
      </w:r>
      <w:proofErr w:type="spellEnd"/>
      <w:r w:rsidRPr="00B41112">
        <w:rPr>
          <w:sz w:val="26"/>
          <w:szCs w:val="26"/>
          <w:rPrChange w:id="14757" w:author="Le Minh Nghia" w:date="2019-10-09T10:56:00Z">
            <w:rPr>
              <w:sz w:val="26"/>
              <w:szCs w:val="26"/>
            </w:rPr>
          </w:rPrChange>
        </w:rPr>
        <w:t>(</w:t>
      </w:r>
      <w:proofErr w:type="spellStart"/>
      <w:r w:rsidRPr="00B41112">
        <w:rPr>
          <w:sz w:val="26"/>
          <w:szCs w:val="26"/>
          <w:rPrChange w:id="14758" w:author="Le Minh Nghia" w:date="2019-10-09T10:56:00Z">
            <w:rPr>
              <w:sz w:val="26"/>
              <w:szCs w:val="26"/>
            </w:rPr>
          </w:rPrChange>
        </w:rPr>
        <w:t>post_id</w:t>
      </w:r>
      <w:proofErr w:type="spellEnd"/>
      <w:r w:rsidRPr="00B41112">
        <w:rPr>
          <w:sz w:val="26"/>
          <w:szCs w:val="26"/>
          <w:rPrChange w:id="14759" w:author="Le Minh Nghia" w:date="2019-10-09T10:56:00Z">
            <w:rPr>
              <w:sz w:val="26"/>
              <w:szCs w:val="26"/>
            </w:rPr>
          </w:rPrChange>
        </w:rPr>
        <w:t xml:space="preserve">) </w:t>
      </w:r>
      <w:r w:rsidRPr="00B41112">
        <w:rPr>
          <w:sz w:val="26"/>
          <w:szCs w:val="26"/>
          <w:rPrChange w:id="14760" w:author="Le Minh Nghia" w:date="2019-10-09T10:56:00Z">
            <w:rPr>
              <w:sz w:val="26"/>
              <w:szCs w:val="26"/>
            </w:rPr>
          </w:rPrChange>
        </w:rPr>
        <w:tab/>
      </w:r>
      <w:r w:rsidRPr="00B41112">
        <w:rPr>
          <w:sz w:val="26"/>
          <w:szCs w:val="26"/>
          <w:rPrChange w:id="14761" w:author="Le Minh Nghia" w:date="2019-10-09T10:56:00Z">
            <w:rPr>
              <w:sz w:val="26"/>
              <w:szCs w:val="26"/>
            </w:rPr>
          </w:rPrChange>
        </w:rPr>
        <w:tab/>
        <w:t xml:space="preserve">=&gt; </w:t>
      </w:r>
      <w:r w:rsidRPr="00B41112">
        <w:rPr>
          <w:b/>
          <w:sz w:val="26"/>
          <w:szCs w:val="26"/>
          <w:rPrChange w:id="14762" w:author="Le Minh Nghia" w:date="2019-10-09T10:56:00Z">
            <w:rPr>
              <w:b/>
              <w:sz w:val="26"/>
              <w:szCs w:val="26"/>
            </w:rPr>
          </w:rPrChange>
        </w:rPr>
        <w:t>posts</w:t>
      </w:r>
      <w:r w:rsidRPr="00B41112">
        <w:rPr>
          <w:sz w:val="26"/>
          <w:szCs w:val="26"/>
          <w:rPrChange w:id="14763" w:author="Le Minh Nghia" w:date="2019-10-09T10:56:00Z">
            <w:rPr>
              <w:sz w:val="26"/>
              <w:szCs w:val="26"/>
            </w:rPr>
          </w:rPrChange>
        </w:rPr>
        <w:t>(</w:t>
      </w:r>
      <w:proofErr w:type="spellStart"/>
      <w:r w:rsidRPr="00B41112">
        <w:rPr>
          <w:sz w:val="26"/>
          <w:szCs w:val="26"/>
          <w:rPrChange w:id="14764" w:author="Le Minh Nghia" w:date="2019-10-09T10:56:00Z">
            <w:rPr>
              <w:sz w:val="26"/>
              <w:szCs w:val="26"/>
            </w:rPr>
          </w:rPrChange>
        </w:rPr>
        <w:t>post_id</w:t>
      </w:r>
      <w:proofErr w:type="spellEnd"/>
      <w:r w:rsidRPr="00B41112">
        <w:rPr>
          <w:sz w:val="26"/>
          <w:szCs w:val="26"/>
          <w:rPrChange w:id="14765" w:author="Le Minh Nghia" w:date="2019-10-09T10:56:00Z">
            <w:rPr>
              <w:sz w:val="26"/>
              <w:szCs w:val="26"/>
            </w:rPr>
          </w:rPrChange>
        </w:rPr>
        <w:t>)</w:t>
      </w:r>
    </w:p>
    <w:p w:rsidR="00E87E91" w:rsidRPr="00B41112" w:rsidRDefault="00E87E91" w:rsidP="00AC20BC">
      <w:pPr>
        <w:pStyle w:val="ListParagraph"/>
        <w:ind w:firstLine="273"/>
        <w:rPr>
          <w:sz w:val="26"/>
          <w:szCs w:val="26"/>
          <w:rPrChange w:id="14766" w:author="Le Minh Nghia" w:date="2019-10-09T10:56:00Z">
            <w:rPr>
              <w:sz w:val="26"/>
              <w:szCs w:val="26"/>
            </w:rPr>
          </w:rPrChange>
        </w:rPr>
      </w:pPr>
      <w:proofErr w:type="spellStart"/>
      <w:r w:rsidRPr="00B41112">
        <w:rPr>
          <w:b/>
          <w:sz w:val="26"/>
          <w:szCs w:val="26"/>
          <w:rPrChange w:id="14767" w:author="Le Minh Nghia" w:date="2019-10-09T10:56:00Z">
            <w:rPr>
              <w:b/>
              <w:sz w:val="26"/>
              <w:szCs w:val="26"/>
            </w:rPr>
          </w:rPrChange>
        </w:rPr>
        <w:t>Post_classes</w:t>
      </w:r>
      <w:proofErr w:type="spellEnd"/>
      <w:r w:rsidRPr="00B41112">
        <w:rPr>
          <w:sz w:val="26"/>
          <w:szCs w:val="26"/>
          <w:rPrChange w:id="14768" w:author="Le Minh Nghia" w:date="2019-10-09T10:56:00Z">
            <w:rPr>
              <w:sz w:val="26"/>
              <w:szCs w:val="26"/>
            </w:rPr>
          </w:rPrChange>
        </w:rPr>
        <w:t>(</w:t>
      </w:r>
      <w:proofErr w:type="spellStart"/>
      <w:r w:rsidRPr="00B41112">
        <w:rPr>
          <w:sz w:val="26"/>
          <w:szCs w:val="26"/>
          <w:rPrChange w:id="14769" w:author="Le Minh Nghia" w:date="2019-10-09T10:56:00Z">
            <w:rPr>
              <w:sz w:val="26"/>
              <w:szCs w:val="26"/>
            </w:rPr>
          </w:rPrChange>
        </w:rPr>
        <w:t>class_id</w:t>
      </w:r>
      <w:proofErr w:type="spellEnd"/>
      <w:r w:rsidRPr="00B41112">
        <w:rPr>
          <w:sz w:val="26"/>
          <w:szCs w:val="26"/>
          <w:rPrChange w:id="14770" w:author="Le Minh Nghia" w:date="2019-10-09T10:56:00Z">
            <w:rPr>
              <w:sz w:val="26"/>
              <w:szCs w:val="26"/>
            </w:rPr>
          </w:rPrChange>
        </w:rPr>
        <w:t xml:space="preserve">) </w:t>
      </w:r>
      <w:r w:rsidRPr="00B41112">
        <w:rPr>
          <w:sz w:val="26"/>
          <w:szCs w:val="26"/>
          <w:rPrChange w:id="14771" w:author="Le Minh Nghia" w:date="2019-10-09T10:56:00Z">
            <w:rPr>
              <w:sz w:val="26"/>
              <w:szCs w:val="26"/>
            </w:rPr>
          </w:rPrChange>
        </w:rPr>
        <w:tab/>
      </w:r>
      <w:r w:rsidRPr="00B41112">
        <w:rPr>
          <w:sz w:val="26"/>
          <w:szCs w:val="26"/>
          <w:rPrChange w:id="14772" w:author="Le Minh Nghia" w:date="2019-10-09T10:56:00Z">
            <w:rPr>
              <w:sz w:val="26"/>
              <w:szCs w:val="26"/>
            </w:rPr>
          </w:rPrChange>
        </w:rPr>
        <w:tab/>
        <w:t xml:space="preserve">=&gt; </w:t>
      </w:r>
      <w:r w:rsidRPr="00B41112">
        <w:rPr>
          <w:b/>
          <w:sz w:val="26"/>
          <w:szCs w:val="26"/>
          <w:rPrChange w:id="14773" w:author="Le Minh Nghia" w:date="2019-10-09T10:56:00Z">
            <w:rPr>
              <w:b/>
              <w:sz w:val="26"/>
              <w:szCs w:val="26"/>
            </w:rPr>
          </w:rPrChange>
        </w:rPr>
        <w:t>classes</w:t>
      </w:r>
      <w:r w:rsidRPr="00B41112">
        <w:rPr>
          <w:sz w:val="26"/>
          <w:szCs w:val="26"/>
          <w:rPrChange w:id="14774" w:author="Le Minh Nghia" w:date="2019-10-09T10:56:00Z">
            <w:rPr>
              <w:sz w:val="26"/>
              <w:szCs w:val="26"/>
            </w:rPr>
          </w:rPrChange>
        </w:rPr>
        <w:t>(</w:t>
      </w:r>
      <w:proofErr w:type="spellStart"/>
      <w:r w:rsidRPr="00B41112">
        <w:rPr>
          <w:sz w:val="26"/>
          <w:szCs w:val="26"/>
          <w:rPrChange w:id="14775" w:author="Le Minh Nghia" w:date="2019-10-09T10:56:00Z">
            <w:rPr>
              <w:sz w:val="26"/>
              <w:szCs w:val="26"/>
            </w:rPr>
          </w:rPrChange>
        </w:rPr>
        <w:t>class_id</w:t>
      </w:r>
      <w:proofErr w:type="spellEnd"/>
      <w:r w:rsidRPr="00B41112">
        <w:rPr>
          <w:sz w:val="26"/>
          <w:szCs w:val="26"/>
          <w:rPrChange w:id="14776" w:author="Le Minh Nghia" w:date="2019-10-09T10:56:00Z">
            <w:rPr>
              <w:sz w:val="26"/>
              <w:szCs w:val="26"/>
            </w:rPr>
          </w:rPrChange>
        </w:rPr>
        <w:t>)</w:t>
      </w:r>
    </w:p>
    <w:p w:rsidR="00E87E91" w:rsidRPr="00B41112" w:rsidRDefault="00E87E91" w:rsidP="00AC20BC">
      <w:pPr>
        <w:pStyle w:val="ListParagraph"/>
        <w:ind w:firstLine="273"/>
        <w:rPr>
          <w:sz w:val="26"/>
          <w:szCs w:val="26"/>
          <w:rPrChange w:id="14777" w:author="Le Minh Nghia" w:date="2019-10-09T10:56:00Z">
            <w:rPr>
              <w:sz w:val="26"/>
              <w:szCs w:val="26"/>
            </w:rPr>
          </w:rPrChange>
        </w:rPr>
      </w:pPr>
      <w:proofErr w:type="spellStart"/>
      <w:r w:rsidRPr="00B41112">
        <w:rPr>
          <w:b/>
          <w:sz w:val="26"/>
          <w:szCs w:val="26"/>
          <w:rPrChange w:id="14778" w:author="Le Minh Nghia" w:date="2019-10-09T10:56:00Z">
            <w:rPr>
              <w:b/>
              <w:sz w:val="26"/>
              <w:szCs w:val="26"/>
            </w:rPr>
          </w:rPrChange>
        </w:rPr>
        <w:t>Post_roles</w:t>
      </w:r>
      <w:proofErr w:type="spellEnd"/>
      <w:r w:rsidRPr="00B41112">
        <w:rPr>
          <w:sz w:val="26"/>
          <w:szCs w:val="26"/>
          <w:rPrChange w:id="14779" w:author="Le Minh Nghia" w:date="2019-10-09T10:56:00Z">
            <w:rPr>
              <w:sz w:val="26"/>
              <w:szCs w:val="26"/>
            </w:rPr>
          </w:rPrChange>
        </w:rPr>
        <w:t>(</w:t>
      </w:r>
      <w:proofErr w:type="spellStart"/>
      <w:r w:rsidRPr="00B41112">
        <w:rPr>
          <w:sz w:val="26"/>
          <w:szCs w:val="26"/>
          <w:rPrChange w:id="14780" w:author="Le Minh Nghia" w:date="2019-10-09T10:56:00Z">
            <w:rPr>
              <w:sz w:val="26"/>
              <w:szCs w:val="26"/>
            </w:rPr>
          </w:rPrChange>
        </w:rPr>
        <w:t>post_id</w:t>
      </w:r>
      <w:proofErr w:type="spellEnd"/>
      <w:r w:rsidRPr="00B41112">
        <w:rPr>
          <w:sz w:val="26"/>
          <w:szCs w:val="26"/>
          <w:rPrChange w:id="14781" w:author="Le Minh Nghia" w:date="2019-10-09T10:56:00Z">
            <w:rPr>
              <w:sz w:val="26"/>
              <w:szCs w:val="26"/>
            </w:rPr>
          </w:rPrChange>
        </w:rPr>
        <w:t xml:space="preserve">) </w:t>
      </w:r>
      <w:r w:rsidRPr="00B41112">
        <w:rPr>
          <w:sz w:val="26"/>
          <w:szCs w:val="26"/>
          <w:rPrChange w:id="14782" w:author="Le Minh Nghia" w:date="2019-10-09T10:56:00Z">
            <w:rPr>
              <w:sz w:val="26"/>
              <w:szCs w:val="26"/>
            </w:rPr>
          </w:rPrChange>
        </w:rPr>
        <w:tab/>
      </w:r>
      <w:r w:rsidRPr="00B41112">
        <w:rPr>
          <w:sz w:val="26"/>
          <w:szCs w:val="26"/>
          <w:rPrChange w:id="14783" w:author="Le Minh Nghia" w:date="2019-10-09T10:56:00Z">
            <w:rPr>
              <w:sz w:val="26"/>
              <w:szCs w:val="26"/>
            </w:rPr>
          </w:rPrChange>
        </w:rPr>
        <w:tab/>
      </w:r>
      <w:r w:rsidRPr="00B41112">
        <w:rPr>
          <w:sz w:val="26"/>
          <w:szCs w:val="26"/>
          <w:rPrChange w:id="14784" w:author="Le Minh Nghia" w:date="2019-10-09T10:56:00Z">
            <w:rPr>
              <w:sz w:val="26"/>
              <w:szCs w:val="26"/>
            </w:rPr>
          </w:rPrChange>
        </w:rPr>
        <w:tab/>
        <w:t xml:space="preserve">=&gt; </w:t>
      </w:r>
      <w:r w:rsidRPr="00B41112">
        <w:rPr>
          <w:b/>
          <w:sz w:val="26"/>
          <w:szCs w:val="26"/>
          <w:rPrChange w:id="14785" w:author="Le Minh Nghia" w:date="2019-10-09T10:56:00Z">
            <w:rPr>
              <w:b/>
              <w:sz w:val="26"/>
              <w:szCs w:val="26"/>
            </w:rPr>
          </w:rPrChange>
        </w:rPr>
        <w:t>posts</w:t>
      </w:r>
      <w:r w:rsidRPr="00B41112">
        <w:rPr>
          <w:sz w:val="26"/>
          <w:szCs w:val="26"/>
          <w:rPrChange w:id="14786" w:author="Le Minh Nghia" w:date="2019-10-09T10:56:00Z">
            <w:rPr>
              <w:sz w:val="26"/>
              <w:szCs w:val="26"/>
            </w:rPr>
          </w:rPrChange>
        </w:rPr>
        <w:t>(</w:t>
      </w:r>
      <w:proofErr w:type="spellStart"/>
      <w:r w:rsidRPr="00B41112">
        <w:rPr>
          <w:sz w:val="26"/>
          <w:szCs w:val="26"/>
          <w:rPrChange w:id="14787" w:author="Le Minh Nghia" w:date="2019-10-09T10:56:00Z">
            <w:rPr>
              <w:sz w:val="26"/>
              <w:szCs w:val="26"/>
            </w:rPr>
          </w:rPrChange>
        </w:rPr>
        <w:t>post_id</w:t>
      </w:r>
      <w:proofErr w:type="spellEnd"/>
      <w:r w:rsidRPr="00B41112">
        <w:rPr>
          <w:sz w:val="26"/>
          <w:szCs w:val="26"/>
          <w:rPrChange w:id="14788" w:author="Le Minh Nghia" w:date="2019-10-09T10:56:00Z">
            <w:rPr>
              <w:sz w:val="26"/>
              <w:szCs w:val="26"/>
            </w:rPr>
          </w:rPrChange>
        </w:rPr>
        <w:t>)</w:t>
      </w:r>
    </w:p>
    <w:p w:rsidR="00E87E91" w:rsidRPr="00B41112" w:rsidRDefault="00E87E91" w:rsidP="00AC20BC">
      <w:pPr>
        <w:pStyle w:val="ListParagraph"/>
        <w:ind w:firstLine="273"/>
        <w:rPr>
          <w:sz w:val="26"/>
          <w:szCs w:val="26"/>
          <w:rPrChange w:id="14789" w:author="Le Minh Nghia" w:date="2019-10-09T10:56:00Z">
            <w:rPr>
              <w:sz w:val="26"/>
              <w:szCs w:val="26"/>
            </w:rPr>
          </w:rPrChange>
        </w:rPr>
      </w:pPr>
      <w:proofErr w:type="spellStart"/>
      <w:r w:rsidRPr="00B41112">
        <w:rPr>
          <w:b/>
          <w:sz w:val="26"/>
          <w:szCs w:val="26"/>
          <w:rPrChange w:id="14790" w:author="Le Minh Nghia" w:date="2019-10-09T10:56:00Z">
            <w:rPr>
              <w:b/>
              <w:sz w:val="26"/>
              <w:szCs w:val="26"/>
            </w:rPr>
          </w:rPrChange>
        </w:rPr>
        <w:t>Post_roles</w:t>
      </w:r>
      <w:proofErr w:type="spellEnd"/>
      <w:r w:rsidRPr="00B41112">
        <w:rPr>
          <w:sz w:val="26"/>
          <w:szCs w:val="26"/>
          <w:rPrChange w:id="14791" w:author="Le Minh Nghia" w:date="2019-10-09T10:56:00Z">
            <w:rPr>
              <w:sz w:val="26"/>
              <w:szCs w:val="26"/>
            </w:rPr>
          </w:rPrChange>
        </w:rPr>
        <w:t>(</w:t>
      </w:r>
      <w:proofErr w:type="spellStart"/>
      <w:r w:rsidRPr="00B41112">
        <w:rPr>
          <w:sz w:val="26"/>
          <w:szCs w:val="26"/>
          <w:rPrChange w:id="14792" w:author="Le Minh Nghia" w:date="2019-10-09T10:56:00Z">
            <w:rPr>
              <w:sz w:val="26"/>
              <w:szCs w:val="26"/>
            </w:rPr>
          </w:rPrChange>
        </w:rPr>
        <w:t>role_id</w:t>
      </w:r>
      <w:proofErr w:type="spellEnd"/>
      <w:r w:rsidRPr="00B41112">
        <w:rPr>
          <w:sz w:val="26"/>
          <w:szCs w:val="26"/>
          <w:rPrChange w:id="14793" w:author="Le Minh Nghia" w:date="2019-10-09T10:56:00Z">
            <w:rPr>
              <w:sz w:val="26"/>
              <w:szCs w:val="26"/>
            </w:rPr>
          </w:rPrChange>
        </w:rPr>
        <w:t xml:space="preserve">) </w:t>
      </w:r>
      <w:r w:rsidRPr="00B41112">
        <w:rPr>
          <w:sz w:val="26"/>
          <w:szCs w:val="26"/>
          <w:rPrChange w:id="14794" w:author="Le Minh Nghia" w:date="2019-10-09T10:56:00Z">
            <w:rPr>
              <w:sz w:val="26"/>
              <w:szCs w:val="26"/>
            </w:rPr>
          </w:rPrChange>
        </w:rPr>
        <w:tab/>
      </w:r>
      <w:r w:rsidRPr="00B41112">
        <w:rPr>
          <w:sz w:val="26"/>
          <w:szCs w:val="26"/>
          <w:rPrChange w:id="14795" w:author="Le Minh Nghia" w:date="2019-10-09T10:56:00Z">
            <w:rPr>
              <w:sz w:val="26"/>
              <w:szCs w:val="26"/>
            </w:rPr>
          </w:rPrChange>
        </w:rPr>
        <w:tab/>
      </w:r>
      <w:r w:rsidRPr="00B41112">
        <w:rPr>
          <w:sz w:val="26"/>
          <w:szCs w:val="26"/>
          <w:rPrChange w:id="14796" w:author="Le Minh Nghia" w:date="2019-10-09T10:56:00Z">
            <w:rPr>
              <w:sz w:val="26"/>
              <w:szCs w:val="26"/>
            </w:rPr>
          </w:rPrChange>
        </w:rPr>
        <w:tab/>
        <w:t xml:space="preserve">=&gt; </w:t>
      </w:r>
      <w:r w:rsidRPr="00B41112">
        <w:rPr>
          <w:b/>
          <w:sz w:val="26"/>
          <w:szCs w:val="26"/>
          <w:rPrChange w:id="14797" w:author="Le Minh Nghia" w:date="2019-10-09T10:56:00Z">
            <w:rPr>
              <w:b/>
              <w:sz w:val="26"/>
              <w:szCs w:val="26"/>
            </w:rPr>
          </w:rPrChange>
        </w:rPr>
        <w:t>roles</w:t>
      </w:r>
      <w:r w:rsidRPr="00B41112">
        <w:rPr>
          <w:sz w:val="26"/>
          <w:szCs w:val="26"/>
          <w:rPrChange w:id="14798" w:author="Le Minh Nghia" w:date="2019-10-09T10:56:00Z">
            <w:rPr>
              <w:sz w:val="26"/>
              <w:szCs w:val="26"/>
            </w:rPr>
          </w:rPrChange>
        </w:rPr>
        <w:t>(</w:t>
      </w:r>
      <w:proofErr w:type="spellStart"/>
      <w:r w:rsidRPr="00B41112">
        <w:rPr>
          <w:sz w:val="26"/>
          <w:szCs w:val="26"/>
          <w:rPrChange w:id="14799" w:author="Le Minh Nghia" w:date="2019-10-09T10:56:00Z">
            <w:rPr>
              <w:sz w:val="26"/>
              <w:szCs w:val="26"/>
            </w:rPr>
          </w:rPrChange>
        </w:rPr>
        <w:t>role_id</w:t>
      </w:r>
      <w:proofErr w:type="spellEnd"/>
      <w:r w:rsidRPr="00B41112">
        <w:rPr>
          <w:sz w:val="26"/>
          <w:szCs w:val="26"/>
          <w:rPrChange w:id="14800" w:author="Le Minh Nghia" w:date="2019-10-09T10:56:00Z">
            <w:rPr>
              <w:sz w:val="26"/>
              <w:szCs w:val="26"/>
            </w:rPr>
          </w:rPrChange>
        </w:rPr>
        <w:t>)</w:t>
      </w:r>
    </w:p>
    <w:p w:rsidR="00E87E91" w:rsidRPr="00B41112" w:rsidRDefault="00E87E91" w:rsidP="00AC20BC">
      <w:pPr>
        <w:pStyle w:val="ListParagraph"/>
        <w:ind w:firstLine="273"/>
        <w:rPr>
          <w:sz w:val="26"/>
          <w:szCs w:val="26"/>
          <w:rPrChange w:id="14801" w:author="Le Minh Nghia" w:date="2019-10-09T10:56:00Z">
            <w:rPr>
              <w:sz w:val="26"/>
              <w:szCs w:val="26"/>
            </w:rPr>
          </w:rPrChange>
        </w:rPr>
      </w:pPr>
      <w:proofErr w:type="spellStart"/>
      <w:r w:rsidRPr="00B41112">
        <w:rPr>
          <w:b/>
          <w:sz w:val="26"/>
          <w:szCs w:val="26"/>
          <w:rPrChange w:id="14802" w:author="Le Minh Nghia" w:date="2019-10-09T10:56:00Z">
            <w:rPr>
              <w:b/>
              <w:sz w:val="26"/>
              <w:szCs w:val="26"/>
            </w:rPr>
          </w:rPrChange>
        </w:rPr>
        <w:t>Category_posts</w:t>
      </w:r>
      <w:proofErr w:type="spellEnd"/>
      <w:r w:rsidRPr="00B41112">
        <w:rPr>
          <w:sz w:val="26"/>
          <w:szCs w:val="26"/>
          <w:rPrChange w:id="14803" w:author="Le Minh Nghia" w:date="2019-10-09T10:56:00Z">
            <w:rPr>
              <w:sz w:val="26"/>
              <w:szCs w:val="26"/>
            </w:rPr>
          </w:rPrChange>
        </w:rPr>
        <w:t>(</w:t>
      </w:r>
      <w:proofErr w:type="spellStart"/>
      <w:r w:rsidRPr="00B41112">
        <w:rPr>
          <w:sz w:val="26"/>
          <w:szCs w:val="26"/>
          <w:rPrChange w:id="14804" w:author="Le Minh Nghia" w:date="2019-10-09T10:56:00Z">
            <w:rPr>
              <w:sz w:val="26"/>
              <w:szCs w:val="26"/>
            </w:rPr>
          </w:rPrChange>
        </w:rPr>
        <w:t>post_id</w:t>
      </w:r>
      <w:proofErr w:type="spellEnd"/>
      <w:r w:rsidRPr="00B41112">
        <w:rPr>
          <w:sz w:val="26"/>
          <w:szCs w:val="26"/>
          <w:rPrChange w:id="14805" w:author="Le Minh Nghia" w:date="2019-10-09T10:56:00Z">
            <w:rPr>
              <w:sz w:val="26"/>
              <w:szCs w:val="26"/>
            </w:rPr>
          </w:rPrChange>
        </w:rPr>
        <w:t xml:space="preserve">) </w:t>
      </w:r>
      <w:r w:rsidRPr="00B41112">
        <w:rPr>
          <w:sz w:val="26"/>
          <w:szCs w:val="26"/>
          <w:rPrChange w:id="14806" w:author="Le Minh Nghia" w:date="2019-10-09T10:56:00Z">
            <w:rPr>
              <w:sz w:val="26"/>
              <w:szCs w:val="26"/>
            </w:rPr>
          </w:rPrChange>
        </w:rPr>
        <w:tab/>
      </w:r>
      <w:r w:rsidRPr="00B41112">
        <w:rPr>
          <w:sz w:val="26"/>
          <w:szCs w:val="26"/>
          <w:rPrChange w:id="14807" w:author="Le Minh Nghia" w:date="2019-10-09T10:56:00Z">
            <w:rPr>
              <w:sz w:val="26"/>
              <w:szCs w:val="26"/>
            </w:rPr>
          </w:rPrChange>
        </w:rPr>
        <w:tab/>
        <w:t xml:space="preserve">=&gt; </w:t>
      </w:r>
      <w:r w:rsidRPr="00B41112">
        <w:rPr>
          <w:b/>
          <w:sz w:val="26"/>
          <w:szCs w:val="26"/>
          <w:rPrChange w:id="14808" w:author="Le Minh Nghia" w:date="2019-10-09T10:56:00Z">
            <w:rPr>
              <w:b/>
              <w:sz w:val="26"/>
              <w:szCs w:val="26"/>
            </w:rPr>
          </w:rPrChange>
        </w:rPr>
        <w:t>posts</w:t>
      </w:r>
      <w:r w:rsidRPr="00B41112">
        <w:rPr>
          <w:sz w:val="26"/>
          <w:szCs w:val="26"/>
          <w:rPrChange w:id="14809" w:author="Le Minh Nghia" w:date="2019-10-09T10:56:00Z">
            <w:rPr>
              <w:sz w:val="26"/>
              <w:szCs w:val="26"/>
            </w:rPr>
          </w:rPrChange>
        </w:rPr>
        <w:t>(</w:t>
      </w:r>
      <w:proofErr w:type="spellStart"/>
      <w:r w:rsidRPr="00B41112">
        <w:rPr>
          <w:sz w:val="26"/>
          <w:szCs w:val="26"/>
          <w:rPrChange w:id="14810" w:author="Le Minh Nghia" w:date="2019-10-09T10:56:00Z">
            <w:rPr>
              <w:sz w:val="26"/>
              <w:szCs w:val="26"/>
            </w:rPr>
          </w:rPrChange>
        </w:rPr>
        <w:t>post_id</w:t>
      </w:r>
      <w:proofErr w:type="spellEnd"/>
      <w:r w:rsidRPr="00B41112">
        <w:rPr>
          <w:sz w:val="26"/>
          <w:szCs w:val="26"/>
          <w:rPrChange w:id="14811" w:author="Le Minh Nghia" w:date="2019-10-09T10:56:00Z">
            <w:rPr>
              <w:sz w:val="26"/>
              <w:szCs w:val="26"/>
            </w:rPr>
          </w:rPrChange>
        </w:rPr>
        <w:t>)</w:t>
      </w:r>
    </w:p>
    <w:p w:rsidR="00E87E91" w:rsidRPr="00B41112" w:rsidRDefault="00E87E91" w:rsidP="00AC20BC">
      <w:pPr>
        <w:pStyle w:val="ListParagraph"/>
        <w:ind w:firstLine="273"/>
        <w:rPr>
          <w:sz w:val="26"/>
          <w:szCs w:val="26"/>
          <w:rPrChange w:id="14812" w:author="Le Minh Nghia" w:date="2019-10-09T10:56:00Z">
            <w:rPr>
              <w:sz w:val="26"/>
              <w:szCs w:val="26"/>
            </w:rPr>
          </w:rPrChange>
        </w:rPr>
      </w:pPr>
      <w:proofErr w:type="spellStart"/>
      <w:r w:rsidRPr="00B41112">
        <w:rPr>
          <w:b/>
          <w:sz w:val="26"/>
          <w:szCs w:val="26"/>
          <w:rPrChange w:id="14813" w:author="Le Minh Nghia" w:date="2019-10-09T10:56:00Z">
            <w:rPr>
              <w:b/>
              <w:sz w:val="26"/>
              <w:szCs w:val="26"/>
            </w:rPr>
          </w:rPrChange>
        </w:rPr>
        <w:t>Category_posts</w:t>
      </w:r>
      <w:proofErr w:type="spellEnd"/>
      <w:r w:rsidRPr="00B41112">
        <w:rPr>
          <w:sz w:val="26"/>
          <w:szCs w:val="26"/>
          <w:rPrChange w:id="14814" w:author="Le Minh Nghia" w:date="2019-10-09T10:56:00Z">
            <w:rPr>
              <w:sz w:val="26"/>
              <w:szCs w:val="26"/>
            </w:rPr>
          </w:rPrChange>
        </w:rPr>
        <w:t>(</w:t>
      </w:r>
      <w:proofErr w:type="spellStart"/>
      <w:r w:rsidRPr="00B41112">
        <w:rPr>
          <w:sz w:val="26"/>
          <w:szCs w:val="26"/>
          <w:rPrChange w:id="14815" w:author="Le Minh Nghia" w:date="2019-10-09T10:56:00Z">
            <w:rPr>
              <w:sz w:val="26"/>
              <w:szCs w:val="26"/>
            </w:rPr>
          </w:rPrChange>
        </w:rPr>
        <w:t>category_id</w:t>
      </w:r>
      <w:proofErr w:type="spellEnd"/>
      <w:r w:rsidRPr="00B41112">
        <w:rPr>
          <w:sz w:val="26"/>
          <w:szCs w:val="26"/>
          <w:rPrChange w:id="14816" w:author="Le Minh Nghia" w:date="2019-10-09T10:56:00Z">
            <w:rPr>
              <w:sz w:val="26"/>
              <w:szCs w:val="26"/>
            </w:rPr>
          </w:rPrChange>
        </w:rPr>
        <w:t xml:space="preserve">) </w:t>
      </w:r>
      <w:r w:rsidRPr="00B41112">
        <w:rPr>
          <w:sz w:val="26"/>
          <w:szCs w:val="26"/>
          <w:rPrChange w:id="14817" w:author="Le Minh Nghia" w:date="2019-10-09T10:56:00Z">
            <w:rPr>
              <w:sz w:val="26"/>
              <w:szCs w:val="26"/>
            </w:rPr>
          </w:rPrChange>
        </w:rPr>
        <w:tab/>
        <w:t xml:space="preserve">=&gt; </w:t>
      </w:r>
      <w:r w:rsidRPr="00B41112">
        <w:rPr>
          <w:b/>
          <w:sz w:val="26"/>
          <w:szCs w:val="26"/>
          <w:rPrChange w:id="14818" w:author="Le Minh Nghia" w:date="2019-10-09T10:56:00Z">
            <w:rPr>
              <w:b/>
              <w:sz w:val="26"/>
              <w:szCs w:val="26"/>
            </w:rPr>
          </w:rPrChange>
        </w:rPr>
        <w:t>categories</w:t>
      </w:r>
      <w:r w:rsidRPr="00B41112">
        <w:rPr>
          <w:sz w:val="26"/>
          <w:szCs w:val="26"/>
          <w:rPrChange w:id="14819" w:author="Le Minh Nghia" w:date="2019-10-09T10:56:00Z">
            <w:rPr>
              <w:sz w:val="26"/>
              <w:szCs w:val="26"/>
            </w:rPr>
          </w:rPrChange>
        </w:rPr>
        <w:t>(</w:t>
      </w:r>
      <w:proofErr w:type="spellStart"/>
      <w:r w:rsidRPr="00B41112">
        <w:rPr>
          <w:sz w:val="26"/>
          <w:szCs w:val="26"/>
          <w:rPrChange w:id="14820" w:author="Le Minh Nghia" w:date="2019-10-09T10:56:00Z">
            <w:rPr>
              <w:sz w:val="26"/>
              <w:szCs w:val="26"/>
            </w:rPr>
          </w:rPrChange>
        </w:rPr>
        <w:t>category_id</w:t>
      </w:r>
      <w:proofErr w:type="spellEnd"/>
      <w:r w:rsidRPr="00B41112">
        <w:rPr>
          <w:sz w:val="26"/>
          <w:szCs w:val="26"/>
          <w:rPrChange w:id="14821" w:author="Le Minh Nghia" w:date="2019-10-09T10:56:00Z">
            <w:rPr>
              <w:sz w:val="26"/>
              <w:szCs w:val="26"/>
            </w:rPr>
          </w:rPrChange>
        </w:rPr>
        <w:t>)</w:t>
      </w:r>
    </w:p>
    <w:p w:rsidR="00E87E91" w:rsidRPr="00B41112" w:rsidRDefault="00E87E91" w:rsidP="00AC20BC">
      <w:pPr>
        <w:pStyle w:val="ListParagraph"/>
        <w:ind w:firstLine="273"/>
        <w:rPr>
          <w:sz w:val="26"/>
          <w:szCs w:val="26"/>
          <w:rPrChange w:id="14822" w:author="Le Minh Nghia" w:date="2019-10-09T10:56:00Z">
            <w:rPr>
              <w:sz w:val="26"/>
              <w:szCs w:val="26"/>
            </w:rPr>
          </w:rPrChange>
        </w:rPr>
      </w:pPr>
      <w:proofErr w:type="spellStart"/>
      <w:r w:rsidRPr="00B41112">
        <w:rPr>
          <w:b/>
          <w:sz w:val="26"/>
          <w:szCs w:val="26"/>
          <w:rPrChange w:id="14823" w:author="Le Minh Nghia" w:date="2019-10-09T10:56:00Z">
            <w:rPr>
              <w:b/>
              <w:sz w:val="26"/>
              <w:szCs w:val="26"/>
            </w:rPr>
          </w:rPrChange>
        </w:rPr>
        <w:t>Post_views</w:t>
      </w:r>
      <w:proofErr w:type="spellEnd"/>
      <w:r w:rsidRPr="00B41112">
        <w:rPr>
          <w:sz w:val="26"/>
          <w:szCs w:val="26"/>
          <w:rPrChange w:id="14824" w:author="Le Minh Nghia" w:date="2019-10-09T10:56:00Z">
            <w:rPr>
              <w:sz w:val="26"/>
              <w:szCs w:val="26"/>
            </w:rPr>
          </w:rPrChange>
        </w:rPr>
        <w:t>(</w:t>
      </w:r>
      <w:proofErr w:type="spellStart"/>
      <w:r w:rsidRPr="00B41112">
        <w:rPr>
          <w:sz w:val="26"/>
          <w:szCs w:val="26"/>
          <w:rPrChange w:id="14825" w:author="Le Minh Nghia" w:date="2019-10-09T10:56:00Z">
            <w:rPr>
              <w:sz w:val="26"/>
              <w:szCs w:val="26"/>
            </w:rPr>
          </w:rPrChange>
        </w:rPr>
        <w:t>user_id</w:t>
      </w:r>
      <w:proofErr w:type="spellEnd"/>
      <w:r w:rsidRPr="00B41112">
        <w:rPr>
          <w:sz w:val="26"/>
          <w:szCs w:val="26"/>
          <w:rPrChange w:id="14826" w:author="Le Minh Nghia" w:date="2019-10-09T10:56:00Z">
            <w:rPr>
              <w:sz w:val="26"/>
              <w:szCs w:val="26"/>
            </w:rPr>
          </w:rPrChange>
        </w:rPr>
        <w:t xml:space="preserve">) </w:t>
      </w:r>
      <w:r w:rsidRPr="00B41112">
        <w:rPr>
          <w:sz w:val="26"/>
          <w:szCs w:val="26"/>
          <w:rPrChange w:id="14827" w:author="Le Minh Nghia" w:date="2019-10-09T10:56:00Z">
            <w:rPr>
              <w:sz w:val="26"/>
              <w:szCs w:val="26"/>
            </w:rPr>
          </w:rPrChange>
        </w:rPr>
        <w:tab/>
      </w:r>
      <w:r w:rsidRPr="00B41112">
        <w:rPr>
          <w:sz w:val="26"/>
          <w:szCs w:val="26"/>
          <w:rPrChange w:id="14828" w:author="Le Minh Nghia" w:date="2019-10-09T10:56:00Z">
            <w:rPr>
              <w:sz w:val="26"/>
              <w:szCs w:val="26"/>
            </w:rPr>
          </w:rPrChange>
        </w:rPr>
        <w:tab/>
        <w:t xml:space="preserve">=&gt; </w:t>
      </w:r>
      <w:r w:rsidRPr="00B41112">
        <w:rPr>
          <w:b/>
          <w:sz w:val="26"/>
          <w:szCs w:val="26"/>
          <w:rPrChange w:id="14829" w:author="Le Minh Nghia" w:date="2019-10-09T10:56:00Z">
            <w:rPr>
              <w:b/>
              <w:sz w:val="26"/>
              <w:szCs w:val="26"/>
            </w:rPr>
          </w:rPrChange>
        </w:rPr>
        <w:t>users</w:t>
      </w:r>
      <w:r w:rsidRPr="00B41112">
        <w:rPr>
          <w:sz w:val="26"/>
          <w:szCs w:val="26"/>
          <w:rPrChange w:id="14830" w:author="Le Minh Nghia" w:date="2019-10-09T10:56:00Z">
            <w:rPr>
              <w:sz w:val="26"/>
              <w:szCs w:val="26"/>
            </w:rPr>
          </w:rPrChange>
        </w:rPr>
        <w:t>(</w:t>
      </w:r>
      <w:proofErr w:type="spellStart"/>
      <w:r w:rsidRPr="00B41112">
        <w:rPr>
          <w:sz w:val="26"/>
          <w:szCs w:val="26"/>
          <w:rPrChange w:id="14831" w:author="Le Minh Nghia" w:date="2019-10-09T10:56:00Z">
            <w:rPr>
              <w:sz w:val="26"/>
              <w:szCs w:val="26"/>
            </w:rPr>
          </w:rPrChange>
        </w:rPr>
        <w:t>user_id</w:t>
      </w:r>
      <w:proofErr w:type="spellEnd"/>
      <w:r w:rsidRPr="00B41112">
        <w:rPr>
          <w:sz w:val="26"/>
          <w:szCs w:val="26"/>
          <w:rPrChange w:id="14832" w:author="Le Minh Nghia" w:date="2019-10-09T10:56:00Z">
            <w:rPr>
              <w:sz w:val="26"/>
              <w:szCs w:val="26"/>
            </w:rPr>
          </w:rPrChange>
        </w:rPr>
        <w:t>)</w:t>
      </w:r>
    </w:p>
    <w:p w:rsidR="00E87E91" w:rsidRPr="00B41112" w:rsidRDefault="00E87E91" w:rsidP="00AC20BC">
      <w:pPr>
        <w:pStyle w:val="ListParagraph"/>
        <w:ind w:firstLine="273"/>
        <w:rPr>
          <w:sz w:val="26"/>
          <w:szCs w:val="26"/>
          <w:rPrChange w:id="14833" w:author="Le Minh Nghia" w:date="2019-10-09T10:56:00Z">
            <w:rPr>
              <w:sz w:val="26"/>
              <w:szCs w:val="26"/>
            </w:rPr>
          </w:rPrChange>
        </w:rPr>
      </w:pPr>
      <w:proofErr w:type="spellStart"/>
      <w:r w:rsidRPr="00B41112">
        <w:rPr>
          <w:b/>
          <w:sz w:val="26"/>
          <w:szCs w:val="26"/>
          <w:rPrChange w:id="14834" w:author="Le Minh Nghia" w:date="2019-10-09T10:56:00Z">
            <w:rPr>
              <w:b/>
              <w:sz w:val="26"/>
              <w:szCs w:val="26"/>
            </w:rPr>
          </w:rPrChange>
        </w:rPr>
        <w:t>Post_views</w:t>
      </w:r>
      <w:proofErr w:type="spellEnd"/>
      <w:r w:rsidRPr="00B41112">
        <w:rPr>
          <w:sz w:val="26"/>
          <w:szCs w:val="26"/>
          <w:rPrChange w:id="14835" w:author="Le Minh Nghia" w:date="2019-10-09T10:56:00Z">
            <w:rPr>
              <w:sz w:val="26"/>
              <w:szCs w:val="26"/>
            </w:rPr>
          </w:rPrChange>
        </w:rPr>
        <w:t>(</w:t>
      </w:r>
      <w:proofErr w:type="spellStart"/>
      <w:r w:rsidRPr="00B41112">
        <w:rPr>
          <w:sz w:val="26"/>
          <w:szCs w:val="26"/>
          <w:rPrChange w:id="14836" w:author="Le Minh Nghia" w:date="2019-10-09T10:56:00Z">
            <w:rPr>
              <w:sz w:val="26"/>
              <w:szCs w:val="26"/>
            </w:rPr>
          </w:rPrChange>
        </w:rPr>
        <w:t>post_id</w:t>
      </w:r>
      <w:proofErr w:type="spellEnd"/>
      <w:r w:rsidRPr="00B41112">
        <w:rPr>
          <w:sz w:val="26"/>
          <w:szCs w:val="26"/>
          <w:rPrChange w:id="14837" w:author="Le Minh Nghia" w:date="2019-10-09T10:56:00Z">
            <w:rPr>
              <w:sz w:val="26"/>
              <w:szCs w:val="26"/>
            </w:rPr>
          </w:rPrChange>
        </w:rPr>
        <w:t xml:space="preserve">) </w:t>
      </w:r>
      <w:r w:rsidRPr="00B41112">
        <w:rPr>
          <w:sz w:val="26"/>
          <w:szCs w:val="26"/>
          <w:rPrChange w:id="14838" w:author="Le Minh Nghia" w:date="2019-10-09T10:56:00Z">
            <w:rPr>
              <w:sz w:val="26"/>
              <w:szCs w:val="26"/>
            </w:rPr>
          </w:rPrChange>
        </w:rPr>
        <w:tab/>
      </w:r>
      <w:r w:rsidRPr="00B41112">
        <w:rPr>
          <w:sz w:val="26"/>
          <w:szCs w:val="26"/>
          <w:rPrChange w:id="14839" w:author="Le Minh Nghia" w:date="2019-10-09T10:56:00Z">
            <w:rPr>
              <w:sz w:val="26"/>
              <w:szCs w:val="26"/>
            </w:rPr>
          </w:rPrChange>
        </w:rPr>
        <w:tab/>
        <w:t xml:space="preserve">=&gt; </w:t>
      </w:r>
      <w:r w:rsidRPr="00B41112">
        <w:rPr>
          <w:b/>
          <w:sz w:val="26"/>
          <w:szCs w:val="26"/>
          <w:rPrChange w:id="14840" w:author="Le Minh Nghia" w:date="2019-10-09T10:56:00Z">
            <w:rPr>
              <w:b/>
              <w:sz w:val="26"/>
              <w:szCs w:val="26"/>
            </w:rPr>
          </w:rPrChange>
        </w:rPr>
        <w:t>posts</w:t>
      </w:r>
      <w:r w:rsidRPr="00B41112">
        <w:rPr>
          <w:sz w:val="26"/>
          <w:szCs w:val="26"/>
          <w:rPrChange w:id="14841" w:author="Le Minh Nghia" w:date="2019-10-09T10:56:00Z">
            <w:rPr>
              <w:sz w:val="26"/>
              <w:szCs w:val="26"/>
            </w:rPr>
          </w:rPrChange>
        </w:rPr>
        <w:t>(</w:t>
      </w:r>
      <w:proofErr w:type="spellStart"/>
      <w:r w:rsidRPr="00B41112">
        <w:rPr>
          <w:sz w:val="26"/>
          <w:szCs w:val="26"/>
          <w:rPrChange w:id="14842" w:author="Le Minh Nghia" w:date="2019-10-09T10:56:00Z">
            <w:rPr>
              <w:sz w:val="26"/>
              <w:szCs w:val="26"/>
            </w:rPr>
          </w:rPrChange>
        </w:rPr>
        <w:t>post_id</w:t>
      </w:r>
      <w:proofErr w:type="spellEnd"/>
      <w:r w:rsidRPr="00B41112">
        <w:rPr>
          <w:sz w:val="26"/>
          <w:szCs w:val="26"/>
          <w:rPrChange w:id="14843" w:author="Le Minh Nghia" w:date="2019-10-09T10:56:00Z">
            <w:rPr>
              <w:sz w:val="26"/>
              <w:szCs w:val="26"/>
            </w:rPr>
          </w:rPrChange>
        </w:rPr>
        <w:t>)</w:t>
      </w:r>
    </w:p>
    <w:p w:rsidR="00E87E91" w:rsidRPr="00B41112" w:rsidRDefault="00E87E91" w:rsidP="00AC20BC">
      <w:pPr>
        <w:pStyle w:val="ListParagraph"/>
        <w:ind w:firstLine="273"/>
        <w:rPr>
          <w:sz w:val="26"/>
          <w:szCs w:val="26"/>
          <w:rPrChange w:id="14844" w:author="Le Minh Nghia" w:date="2019-10-09T10:56:00Z">
            <w:rPr>
              <w:sz w:val="26"/>
              <w:szCs w:val="26"/>
            </w:rPr>
          </w:rPrChange>
        </w:rPr>
      </w:pPr>
      <w:r w:rsidRPr="00B41112">
        <w:rPr>
          <w:b/>
          <w:sz w:val="26"/>
          <w:szCs w:val="26"/>
          <w:rPrChange w:id="14845" w:author="Le Minh Nghia" w:date="2019-10-09T10:56:00Z">
            <w:rPr>
              <w:b/>
              <w:sz w:val="26"/>
              <w:szCs w:val="26"/>
            </w:rPr>
          </w:rPrChange>
        </w:rPr>
        <w:t>Comments</w:t>
      </w:r>
      <w:r w:rsidRPr="00B41112">
        <w:rPr>
          <w:sz w:val="26"/>
          <w:szCs w:val="26"/>
          <w:rPrChange w:id="14846" w:author="Le Minh Nghia" w:date="2019-10-09T10:56:00Z">
            <w:rPr>
              <w:sz w:val="26"/>
              <w:szCs w:val="26"/>
            </w:rPr>
          </w:rPrChange>
        </w:rPr>
        <w:t>(</w:t>
      </w:r>
      <w:proofErr w:type="spellStart"/>
      <w:r w:rsidRPr="00B41112">
        <w:rPr>
          <w:sz w:val="26"/>
          <w:szCs w:val="26"/>
          <w:rPrChange w:id="14847" w:author="Le Minh Nghia" w:date="2019-10-09T10:56:00Z">
            <w:rPr>
              <w:sz w:val="26"/>
              <w:szCs w:val="26"/>
            </w:rPr>
          </w:rPrChange>
        </w:rPr>
        <w:t>user_id</w:t>
      </w:r>
      <w:proofErr w:type="spellEnd"/>
      <w:r w:rsidRPr="00B41112">
        <w:rPr>
          <w:sz w:val="26"/>
          <w:szCs w:val="26"/>
          <w:rPrChange w:id="14848" w:author="Le Minh Nghia" w:date="2019-10-09T10:56:00Z">
            <w:rPr>
              <w:sz w:val="26"/>
              <w:szCs w:val="26"/>
            </w:rPr>
          </w:rPrChange>
        </w:rPr>
        <w:t xml:space="preserve">) </w:t>
      </w:r>
      <w:r w:rsidRPr="00B41112">
        <w:rPr>
          <w:sz w:val="26"/>
          <w:szCs w:val="26"/>
          <w:rPrChange w:id="14849" w:author="Le Minh Nghia" w:date="2019-10-09T10:56:00Z">
            <w:rPr>
              <w:sz w:val="26"/>
              <w:szCs w:val="26"/>
            </w:rPr>
          </w:rPrChange>
        </w:rPr>
        <w:tab/>
      </w:r>
      <w:r w:rsidRPr="00B41112">
        <w:rPr>
          <w:sz w:val="26"/>
          <w:szCs w:val="26"/>
          <w:rPrChange w:id="14850" w:author="Le Minh Nghia" w:date="2019-10-09T10:56:00Z">
            <w:rPr>
              <w:sz w:val="26"/>
              <w:szCs w:val="26"/>
            </w:rPr>
          </w:rPrChange>
        </w:rPr>
        <w:tab/>
        <w:t xml:space="preserve">=&gt; </w:t>
      </w:r>
      <w:r w:rsidRPr="00B41112">
        <w:rPr>
          <w:b/>
          <w:sz w:val="26"/>
          <w:szCs w:val="26"/>
          <w:rPrChange w:id="14851" w:author="Le Minh Nghia" w:date="2019-10-09T10:56:00Z">
            <w:rPr>
              <w:b/>
              <w:sz w:val="26"/>
              <w:szCs w:val="26"/>
            </w:rPr>
          </w:rPrChange>
        </w:rPr>
        <w:t>users</w:t>
      </w:r>
      <w:r w:rsidRPr="00B41112">
        <w:rPr>
          <w:sz w:val="26"/>
          <w:szCs w:val="26"/>
          <w:rPrChange w:id="14852" w:author="Le Minh Nghia" w:date="2019-10-09T10:56:00Z">
            <w:rPr>
              <w:sz w:val="26"/>
              <w:szCs w:val="26"/>
            </w:rPr>
          </w:rPrChange>
        </w:rPr>
        <w:t>(</w:t>
      </w:r>
      <w:proofErr w:type="spellStart"/>
      <w:r w:rsidRPr="00B41112">
        <w:rPr>
          <w:sz w:val="26"/>
          <w:szCs w:val="26"/>
          <w:rPrChange w:id="14853" w:author="Le Minh Nghia" w:date="2019-10-09T10:56:00Z">
            <w:rPr>
              <w:sz w:val="26"/>
              <w:szCs w:val="26"/>
            </w:rPr>
          </w:rPrChange>
        </w:rPr>
        <w:t>user_id</w:t>
      </w:r>
      <w:proofErr w:type="spellEnd"/>
      <w:r w:rsidRPr="00B41112">
        <w:rPr>
          <w:sz w:val="26"/>
          <w:szCs w:val="26"/>
          <w:rPrChange w:id="14854" w:author="Le Minh Nghia" w:date="2019-10-09T10:56:00Z">
            <w:rPr>
              <w:sz w:val="26"/>
              <w:szCs w:val="26"/>
            </w:rPr>
          </w:rPrChange>
        </w:rPr>
        <w:t>)</w:t>
      </w:r>
    </w:p>
    <w:p w:rsidR="00E87E91" w:rsidRPr="00B41112" w:rsidRDefault="00E87E91" w:rsidP="00AC20BC">
      <w:pPr>
        <w:pStyle w:val="ListParagraph"/>
        <w:ind w:firstLine="273"/>
        <w:rPr>
          <w:sz w:val="26"/>
          <w:szCs w:val="26"/>
          <w:rPrChange w:id="14855" w:author="Le Minh Nghia" w:date="2019-10-09T10:56:00Z">
            <w:rPr>
              <w:sz w:val="26"/>
              <w:szCs w:val="26"/>
            </w:rPr>
          </w:rPrChange>
        </w:rPr>
      </w:pPr>
      <w:r w:rsidRPr="00B41112">
        <w:rPr>
          <w:b/>
          <w:sz w:val="26"/>
          <w:szCs w:val="26"/>
          <w:rPrChange w:id="14856" w:author="Le Minh Nghia" w:date="2019-10-09T10:56:00Z">
            <w:rPr>
              <w:b/>
              <w:sz w:val="26"/>
              <w:szCs w:val="26"/>
            </w:rPr>
          </w:rPrChange>
        </w:rPr>
        <w:t>Comments</w:t>
      </w:r>
      <w:r w:rsidRPr="00B41112">
        <w:rPr>
          <w:sz w:val="26"/>
          <w:szCs w:val="26"/>
          <w:rPrChange w:id="14857" w:author="Le Minh Nghia" w:date="2019-10-09T10:56:00Z">
            <w:rPr>
              <w:sz w:val="26"/>
              <w:szCs w:val="26"/>
            </w:rPr>
          </w:rPrChange>
        </w:rPr>
        <w:t>(</w:t>
      </w:r>
      <w:proofErr w:type="spellStart"/>
      <w:r w:rsidRPr="00B41112">
        <w:rPr>
          <w:sz w:val="26"/>
          <w:szCs w:val="26"/>
          <w:rPrChange w:id="14858" w:author="Le Minh Nghia" w:date="2019-10-09T10:56:00Z">
            <w:rPr>
              <w:sz w:val="26"/>
              <w:szCs w:val="26"/>
            </w:rPr>
          </w:rPrChange>
        </w:rPr>
        <w:t>post_id</w:t>
      </w:r>
      <w:proofErr w:type="spellEnd"/>
      <w:r w:rsidRPr="00B41112">
        <w:rPr>
          <w:sz w:val="26"/>
          <w:szCs w:val="26"/>
          <w:rPrChange w:id="14859" w:author="Le Minh Nghia" w:date="2019-10-09T10:56:00Z">
            <w:rPr>
              <w:sz w:val="26"/>
              <w:szCs w:val="26"/>
            </w:rPr>
          </w:rPrChange>
        </w:rPr>
        <w:t xml:space="preserve">) </w:t>
      </w:r>
      <w:r w:rsidRPr="00B41112">
        <w:rPr>
          <w:sz w:val="26"/>
          <w:szCs w:val="26"/>
          <w:rPrChange w:id="14860" w:author="Le Minh Nghia" w:date="2019-10-09T10:56:00Z">
            <w:rPr>
              <w:sz w:val="26"/>
              <w:szCs w:val="26"/>
            </w:rPr>
          </w:rPrChange>
        </w:rPr>
        <w:tab/>
      </w:r>
      <w:r w:rsidRPr="00B41112">
        <w:rPr>
          <w:sz w:val="26"/>
          <w:szCs w:val="26"/>
          <w:rPrChange w:id="14861" w:author="Le Minh Nghia" w:date="2019-10-09T10:56:00Z">
            <w:rPr>
              <w:sz w:val="26"/>
              <w:szCs w:val="26"/>
            </w:rPr>
          </w:rPrChange>
        </w:rPr>
        <w:tab/>
        <w:t xml:space="preserve">=&gt; </w:t>
      </w:r>
      <w:r w:rsidRPr="00B41112">
        <w:rPr>
          <w:b/>
          <w:sz w:val="26"/>
          <w:szCs w:val="26"/>
          <w:rPrChange w:id="14862" w:author="Le Minh Nghia" w:date="2019-10-09T10:56:00Z">
            <w:rPr>
              <w:b/>
              <w:sz w:val="26"/>
              <w:szCs w:val="26"/>
            </w:rPr>
          </w:rPrChange>
        </w:rPr>
        <w:t>posts</w:t>
      </w:r>
      <w:r w:rsidRPr="00B41112">
        <w:rPr>
          <w:sz w:val="26"/>
          <w:szCs w:val="26"/>
          <w:rPrChange w:id="14863" w:author="Le Minh Nghia" w:date="2019-10-09T10:56:00Z">
            <w:rPr>
              <w:sz w:val="26"/>
              <w:szCs w:val="26"/>
            </w:rPr>
          </w:rPrChange>
        </w:rPr>
        <w:t>(</w:t>
      </w:r>
      <w:proofErr w:type="spellStart"/>
      <w:r w:rsidRPr="00B41112">
        <w:rPr>
          <w:sz w:val="26"/>
          <w:szCs w:val="26"/>
          <w:rPrChange w:id="14864" w:author="Le Minh Nghia" w:date="2019-10-09T10:56:00Z">
            <w:rPr>
              <w:sz w:val="26"/>
              <w:szCs w:val="26"/>
            </w:rPr>
          </w:rPrChange>
        </w:rPr>
        <w:t>post_id</w:t>
      </w:r>
      <w:proofErr w:type="spellEnd"/>
      <w:r w:rsidRPr="00B41112">
        <w:rPr>
          <w:sz w:val="26"/>
          <w:szCs w:val="26"/>
          <w:rPrChange w:id="14865" w:author="Le Minh Nghia" w:date="2019-10-09T10:56:00Z">
            <w:rPr>
              <w:sz w:val="26"/>
              <w:szCs w:val="26"/>
            </w:rPr>
          </w:rPrChange>
        </w:rPr>
        <w:t>)</w:t>
      </w:r>
    </w:p>
    <w:p w:rsidR="00E87E91" w:rsidRPr="00B41112" w:rsidRDefault="00E87E91" w:rsidP="00AC20BC">
      <w:pPr>
        <w:pStyle w:val="ListParagraph"/>
        <w:ind w:firstLine="273"/>
        <w:rPr>
          <w:sz w:val="26"/>
          <w:szCs w:val="26"/>
          <w:rPrChange w:id="14866" w:author="Le Minh Nghia" w:date="2019-10-09T10:56:00Z">
            <w:rPr>
              <w:sz w:val="26"/>
              <w:szCs w:val="26"/>
            </w:rPr>
          </w:rPrChange>
        </w:rPr>
      </w:pPr>
      <w:proofErr w:type="spellStart"/>
      <w:r w:rsidRPr="00B41112">
        <w:rPr>
          <w:b/>
          <w:sz w:val="26"/>
          <w:szCs w:val="26"/>
          <w:rPrChange w:id="14867" w:author="Le Minh Nghia" w:date="2019-10-09T10:56:00Z">
            <w:rPr>
              <w:b/>
              <w:sz w:val="26"/>
              <w:szCs w:val="26"/>
            </w:rPr>
          </w:rPrChange>
        </w:rPr>
        <w:t>Status_users</w:t>
      </w:r>
      <w:proofErr w:type="spellEnd"/>
      <w:r w:rsidRPr="00B41112">
        <w:rPr>
          <w:sz w:val="26"/>
          <w:szCs w:val="26"/>
          <w:rPrChange w:id="14868" w:author="Le Minh Nghia" w:date="2019-10-09T10:56:00Z">
            <w:rPr>
              <w:sz w:val="26"/>
              <w:szCs w:val="26"/>
            </w:rPr>
          </w:rPrChange>
        </w:rPr>
        <w:t>(</w:t>
      </w:r>
      <w:proofErr w:type="spellStart"/>
      <w:r w:rsidRPr="00B41112">
        <w:rPr>
          <w:sz w:val="26"/>
          <w:szCs w:val="26"/>
          <w:rPrChange w:id="14869" w:author="Le Minh Nghia" w:date="2019-10-09T10:56:00Z">
            <w:rPr>
              <w:sz w:val="26"/>
              <w:szCs w:val="26"/>
            </w:rPr>
          </w:rPrChange>
        </w:rPr>
        <w:t>status_id</w:t>
      </w:r>
      <w:proofErr w:type="spellEnd"/>
      <w:r w:rsidRPr="00B41112">
        <w:rPr>
          <w:sz w:val="26"/>
          <w:szCs w:val="26"/>
          <w:rPrChange w:id="14870" w:author="Le Minh Nghia" w:date="2019-10-09T10:56:00Z">
            <w:rPr>
              <w:sz w:val="26"/>
              <w:szCs w:val="26"/>
            </w:rPr>
          </w:rPrChange>
        </w:rPr>
        <w:t xml:space="preserve">) </w:t>
      </w:r>
      <w:r w:rsidRPr="00B41112">
        <w:rPr>
          <w:sz w:val="26"/>
          <w:szCs w:val="26"/>
          <w:rPrChange w:id="14871" w:author="Le Minh Nghia" w:date="2019-10-09T10:56:00Z">
            <w:rPr>
              <w:sz w:val="26"/>
              <w:szCs w:val="26"/>
            </w:rPr>
          </w:rPrChange>
        </w:rPr>
        <w:tab/>
      </w:r>
      <w:r w:rsidRPr="00B41112">
        <w:rPr>
          <w:sz w:val="26"/>
          <w:szCs w:val="26"/>
          <w:rPrChange w:id="14872" w:author="Le Minh Nghia" w:date="2019-10-09T10:56:00Z">
            <w:rPr>
              <w:sz w:val="26"/>
              <w:szCs w:val="26"/>
            </w:rPr>
          </w:rPrChange>
        </w:rPr>
        <w:tab/>
        <w:t xml:space="preserve">=&gt; </w:t>
      </w:r>
      <w:r w:rsidRPr="00B41112">
        <w:rPr>
          <w:b/>
          <w:sz w:val="26"/>
          <w:szCs w:val="26"/>
          <w:rPrChange w:id="14873" w:author="Le Minh Nghia" w:date="2019-10-09T10:56:00Z">
            <w:rPr>
              <w:b/>
              <w:sz w:val="26"/>
              <w:szCs w:val="26"/>
            </w:rPr>
          </w:rPrChange>
        </w:rPr>
        <w:t>statuses</w:t>
      </w:r>
      <w:r w:rsidRPr="00B41112">
        <w:rPr>
          <w:sz w:val="26"/>
          <w:szCs w:val="26"/>
          <w:rPrChange w:id="14874" w:author="Le Minh Nghia" w:date="2019-10-09T10:56:00Z">
            <w:rPr>
              <w:sz w:val="26"/>
              <w:szCs w:val="26"/>
            </w:rPr>
          </w:rPrChange>
        </w:rPr>
        <w:t>(</w:t>
      </w:r>
      <w:proofErr w:type="spellStart"/>
      <w:r w:rsidRPr="00B41112">
        <w:rPr>
          <w:sz w:val="26"/>
          <w:szCs w:val="26"/>
          <w:rPrChange w:id="14875" w:author="Le Minh Nghia" w:date="2019-10-09T10:56:00Z">
            <w:rPr>
              <w:sz w:val="26"/>
              <w:szCs w:val="26"/>
            </w:rPr>
          </w:rPrChange>
        </w:rPr>
        <w:t>status_id</w:t>
      </w:r>
      <w:proofErr w:type="spellEnd"/>
      <w:r w:rsidRPr="00B41112">
        <w:rPr>
          <w:sz w:val="26"/>
          <w:szCs w:val="26"/>
          <w:rPrChange w:id="14876" w:author="Le Minh Nghia" w:date="2019-10-09T10:56:00Z">
            <w:rPr>
              <w:sz w:val="26"/>
              <w:szCs w:val="26"/>
            </w:rPr>
          </w:rPrChange>
        </w:rPr>
        <w:t>)</w:t>
      </w:r>
    </w:p>
    <w:p w:rsidR="00E87E91" w:rsidRPr="00B41112" w:rsidRDefault="00E87E91" w:rsidP="00AC20BC">
      <w:pPr>
        <w:pStyle w:val="ListParagraph"/>
        <w:ind w:firstLine="273"/>
        <w:rPr>
          <w:sz w:val="26"/>
          <w:szCs w:val="26"/>
          <w:rPrChange w:id="14877" w:author="Le Minh Nghia" w:date="2019-10-09T10:56:00Z">
            <w:rPr>
              <w:sz w:val="26"/>
              <w:szCs w:val="26"/>
            </w:rPr>
          </w:rPrChange>
        </w:rPr>
      </w:pPr>
      <w:proofErr w:type="spellStart"/>
      <w:r w:rsidRPr="00B41112">
        <w:rPr>
          <w:b/>
          <w:sz w:val="26"/>
          <w:szCs w:val="26"/>
          <w:rPrChange w:id="14878" w:author="Le Minh Nghia" w:date="2019-10-09T10:56:00Z">
            <w:rPr>
              <w:b/>
              <w:sz w:val="26"/>
              <w:szCs w:val="26"/>
            </w:rPr>
          </w:rPrChange>
        </w:rPr>
        <w:t>Status_users</w:t>
      </w:r>
      <w:proofErr w:type="spellEnd"/>
      <w:r w:rsidRPr="00B41112">
        <w:rPr>
          <w:sz w:val="26"/>
          <w:szCs w:val="26"/>
          <w:rPrChange w:id="14879" w:author="Le Minh Nghia" w:date="2019-10-09T10:56:00Z">
            <w:rPr>
              <w:sz w:val="26"/>
              <w:szCs w:val="26"/>
            </w:rPr>
          </w:rPrChange>
        </w:rPr>
        <w:t>(</w:t>
      </w:r>
      <w:proofErr w:type="spellStart"/>
      <w:r w:rsidRPr="00B41112">
        <w:rPr>
          <w:sz w:val="26"/>
          <w:szCs w:val="26"/>
          <w:rPrChange w:id="14880" w:author="Le Minh Nghia" w:date="2019-10-09T10:56:00Z">
            <w:rPr>
              <w:sz w:val="26"/>
              <w:szCs w:val="26"/>
            </w:rPr>
          </w:rPrChange>
        </w:rPr>
        <w:t>user_id</w:t>
      </w:r>
      <w:proofErr w:type="spellEnd"/>
      <w:r w:rsidRPr="00B41112">
        <w:rPr>
          <w:sz w:val="26"/>
          <w:szCs w:val="26"/>
          <w:rPrChange w:id="14881" w:author="Le Minh Nghia" w:date="2019-10-09T10:56:00Z">
            <w:rPr>
              <w:sz w:val="26"/>
              <w:szCs w:val="26"/>
            </w:rPr>
          </w:rPrChange>
        </w:rPr>
        <w:t xml:space="preserve">) </w:t>
      </w:r>
      <w:r w:rsidRPr="00B41112">
        <w:rPr>
          <w:sz w:val="26"/>
          <w:szCs w:val="26"/>
          <w:rPrChange w:id="14882" w:author="Le Minh Nghia" w:date="2019-10-09T10:56:00Z">
            <w:rPr>
              <w:sz w:val="26"/>
              <w:szCs w:val="26"/>
            </w:rPr>
          </w:rPrChange>
        </w:rPr>
        <w:tab/>
      </w:r>
      <w:r w:rsidRPr="00B41112">
        <w:rPr>
          <w:sz w:val="26"/>
          <w:szCs w:val="26"/>
          <w:rPrChange w:id="14883" w:author="Le Minh Nghia" w:date="2019-10-09T10:56:00Z">
            <w:rPr>
              <w:sz w:val="26"/>
              <w:szCs w:val="26"/>
            </w:rPr>
          </w:rPrChange>
        </w:rPr>
        <w:tab/>
        <w:t xml:space="preserve">=&gt; </w:t>
      </w:r>
      <w:r w:rsidRPr="00B41112">
        <w:rPr>
          <w:b/>
          <w:sz w:val="26"/>
          <w:szCs w:val="26"/>
          <w:rPrChange w:id="14884" w:author="Le Minh Nghia" w:date="2019-10-09T10:56:00Z">
            <w:rPr>
              <w:b/>
              <w:sz w:val="26"/>
              <w:szCs w:val="26"/>
            </w:rPr>
          </w:rPrChange>
        </w:rPr>
        <w:t>users</w:t>
      </w:r>
      <w:r w:rsidRPr="00B41112">
        <w:rPr>
          <w:sz w:val="26"/>
          <w:szCs w:val="26"/>
          <w:rPrChange w:id="14885" w:author="Le Minh Nghia" w:date="2019-10-09T10:56:00Z">
            <w:rPr>
              <w:sz w:val="26"/>
              <w:szCs w:val="26"/>
            </w:rPr>
          </w:rPrChange>
        </w:rPr>
        <w:t>(</w:t>
      </w:r>
      <w:proofErr w:type="spellStart"/>
      <w:r w:rsidRPr="00B41112">
        <w:rPr>
          <w:sz w:val="26"/>
          <w:szCs w:val="26"/>
          <w:rPrChange w:id="14886" w:author="Le Minh Nghia" w:date="2019-10-09T10:56:00Z">
            <w:rPr>
              <w:sz w:val="26"/>
              <w:szCs w:val="26"/>
            </w:rPr>
          </w:rPrChange>
        </w:rPr>
        <w:t>user_id</w:t>
      </w:r>
      <w:proofErr w:type="spellEnd"/>
      <w:r w:rsidRPr="00B41112">
        <w:rPr>
          <w:sz w:val="26"/>
          <w:szCs w:val="26"/>
          <w:rPrChange w:id="14887" w:author="Le Minh Nghia" w:date="2019-10-09T10:56:00Z">
            <w:rPr>
              <w:sz w:val="26"/>
              <w:szCs w:val="26"/>
            </w:rPr>
          </w:rPrChange>
        </w:rPr>
        <w:t>)</w:t>
      </w:r>
    </w:p>
    <w:p w:rsidR="00E87E91" w:rsidRPr="00B41112" w:rsidRDefault="00E87E91" w:rsidP="00AC20BC">
      <w:pPr>
        <w:pStyle w:val="ListParagraph"/>
        <w:ind w:firstLine="273"/>
        <w:rPr>
          <w:sz w:val="26"/>
          <w:szCs w:val="26"/>
          <w:rPrChange w:id="14888" w:author="Le Minh Nghia" w:date="2019-10-09T10:56:00Z">
            <w:rPr>
              <w:sz w:val="26"/>
              <w:szCs w:val="26"/>
            </w:rPr>
          </w:rPrChange>
        </w:rPr>
      </w:pPr>
      <w:proofErr w:type="spellStart"/>
      <w:r w:rsidRPr="00B41112">
        <w:rPr>
          <w:b/>
          <w:sz w:val="26"/>
          <w:szCs w:val="26"/>
          <w:rPrChange w:id="14889" w:author="Le Minh Nghia" w:date="2019-10-09T10:56:00Z">
            <w:rPr>
              <w:b/>
              <w:sz w:val="26"/>
              <w:szCs w:val="26"/>
            </w:rPr>
          </w:rPrChange>
        </w:rPr>
        <w:t>Work_users</w:t>
      </w:r>
      <w:proofErr w:type="spellEnd"/>
      <w:r w:rsidRPr="00B41112">
        <w:rPr>
          <w:sz w:val="26"/>
          <w:szCs w:val="26"/>
          <w:rPrChange w:id="14890" w:author="Le Minh Nghia" w:date="2019-10-09T10:56:00Z">
            <w:rPr>
              <w:sz w:val="26"/>
              <w:szCs w:val="26"/>
            </w:rPr>
          </w:rPrChange>
        </w:rPr>
        <w:t>(</w:t>
      </w:r>
      <w:proofErr w:type="spellStart"/>
      <w:r w:rsidRPr="00B41112">
        <w:rPr>
          <w:sz w:val="26"/>
          <w:szCs w:val="26"/>
          <w:rPrChange w:id="14891" w:author="Le Minh Nghia" w:date="2019-10-09T10:56:00Z">
            <w:rPr>
              <w:sz w:val="26"/>
              <w:szCs w:val="26"/>
            </w:rPr>
          </w:rPrChange>
        </w:rPr>
        <w:t>work_id</w:t>
      </w:r>
      <w:proofErr w:type="spellEnd"/>
      <w:r w:rsidRPr="00B41112">
        <w:rPr>
          <w:sz w:val="26"/>
          <w:szCs w:val="26"/>
          <w:rPrChange w:id="14892" w:author="Le Minh Nghia" w:date="2019-10-09T10:56:00Z">
            <w:rPr>
              <w:sz w:val="26"/>
              <w:szCs w:val="26"/>
            </w:rPr>
          </w:rPrChange>
        </w:rPr>
        <w:t xml:space="preserve">) </w:t>
      </w:r>
      <w:r w:rsidRPr="00B41112">
        <w:rPr>
          <w:sz w:val="26"/>
          <w:szCs w:val="26"/>
          <w:rPrChange w:id="14893" w:author="Le Minh Nghia" w:date="2019-10-09T10:56:00Z">
            <w:rPr>
              <w:sz w:val="26"/>
              <w:szCs w:val="26"/>
            </w:rPr>
          </w:rPrChange>
        </w:rPr>
        <w:tab/>
      </w:r>
      <w:r w:rsidRPr="00B41112">
        <w:rPr>
          <w:sz w:val="26"/>
          <w:szCs w:val="26"/>
          <w:rPrChange w:id="14894" w:author="Le Minh Nghia" w:date="2019-10-09T10:56:00Z">
            <w:rPr>
              <w:sz w:val="26"/>
              <w:szCs w:val="26"/>
            </w:rPr>
          </w:rPrChange>
        </w:rPr>
        <w:tab/>
        <w:t xml:space="preserve">=&gt; </w:t>
      </w:r>
      <w:r w:rsidRPr="00B41112">
        <w:rPr>
          <w:b/>
          <w:sz w:val="26"/>
          <w:szCs w:val="26"/>
          <w:rPrChange w:id="14895" w:author="Le Minh Nghia" w:date="2019-10-09T10:56:00Z">
            <w:rPr>
              <w:b/>
              <w:sz w:val="26"/>
              <w:szCs w:val="26"/>
            </w:rPr>
          </w:rPrChange>
        </w:rPr>
        <w:t>works</w:t>
      </w:r>
      <w:r w:rsidRPr="00B41112">
        <w:rPr>
          <w:sz w:val="26"/>
          <w:szCs w:val="26"/>
          <w:rPrChange w:id="14896" w:author="Le Minh Nghia" w:date="2019-10-09T10:56:00Z">
            <w:rPr>
              <w:sz w:val="26"/>
              <w:szCs w:val="26"/>
            </w:rPr>
          </w:rPrChange>
        </w:rPr>
        <w:t>(</w:t>
      </w:r>
      <w:proofErr w:type="spellStart"/>
      <w:r w:rsidRPr="00B41112">
        <w:rPr>
          <w:sz w:val="26"/>
          <w:szCs w:val="26"/>
          <w:rPrChange w:id="14897" w:author="Le Minh Nghia" w:date="2019-10-09T10:56:00Z">
            <w:rPr>
              <w:sz w:val="26"/>
              <w:szCs w:val="26"/>
            </w:rPr>
          </w:rPrChange>
        </w:rPr>
        <w:t>work_id</w:t>
      </w:r>
      <w:proofErr w:type="spellEnd"/>
      <w:r w:rsidRPr="00B41112">
        <w:rPr>
          <w:sz w:val="26"/>
          <w:szCs w:val="26"/>
          <w:rPrChange w:id="14898" w:author="Le Minh Nghia" w:date="2019-10-09T10:56:00Z">
            <w:rPr>
              <w:sz w:val="26"/>
              <w:szCs w:val="26"/>
            </w:rPr>
          </w:rPrChange>
        </w:rPr>
        <w:t>)</w:t>
      </w:r>
    </w:p>
    <w:p w:rsidR="00E87E91" w:rsidRPr="00B41112" w:rsidRDefault="00E87E91" w:rsidP="00AC20BC">
      <w:pPr>
        <w:pStyle w:val="ListParagraph"/>
        <w:ind w:firstLine="273"/>
        <w:rPr>
          <w:sz w:val="26"/>
          <w:szCs w:val="26"/>
          <w:rPrChange w:id="14899" w:author="Le Minh Nghia" w:date="2019-10-09T10:56:00Z">
            <w:rPr>
              <w:sz w:val="26"/>
              <w:szCs w:val="26"/>
            </w:rPr>
          </w:rPrChange>
        </w:rPr>
      </w:pPr>
      <w:proofErr w:type="spellStart"/>
      <w:r w:rsidRPr="00B41112">
        <w:rPr>
          <w:b/>
          <w:sz w:val="26"/>
          <w:szCs w:val="26"/>
          <w:rPrChange w:id="14900" w:author="Le Minh Nghia" w:date="2019-10-09T10:56:00Z">
            <w:rPr>
              <w:b/>
              <w:sz w:val="26"/>
              <w:szCs w:val="26"/>
            </w:rPr>
          </w:rPrChange>
        </w:rPr>
        <w:t>Work_users</w:t>
      </w:r>
      <w:proofErr w:type="spellEnd"/>
      <w:r w:rsidRPr="00B41112">
        <w:rPr>
          <w:sz w:val="26"/>
          <w:szCs w:val="26"/>
          <w:rPrChange w:id="14901" w:author="Le Minh Nghia" w:date="2019-10-09T10:56:00Z">
            <w:rPr>
              <w:sz w:val="26"/>
              <w:szCs w:val="26"/>
            </w:rPr>
          </w:rPrChange>
        </w:rPr>
        <w:t>(</w:t>
      </w:r>
      <w:proofErr w:type="spellStart"/>
      <w:r w:rsidRPr="00B41112">
        <w:rPr>
          <w:sz w:val="26"/>
          <w:szCs w:val="26"/>
          <w:rPrChange w:id="14902" w:author="Le Minh Nghia" w:date="2019-10-09T10:56:00Z">
            <w:rPr>
              <w:sz w:val="26"/>
              <w:szCs w:val="26"/>
            </w:rPr>
          </w:rPrChange>
        </w:rPr>
        <w:t>user_id</w:t>
      </w:r>
      <w:proofErr w:type="spellEnd"/>
      <w:r w:rsidRPr="00B41112">
        <w:rPr>
          <w:sz w:val="26"/>
          <w:szCs w:val="26"/>
          <w:rPrChange w:id="14903" w:author="Le Minh Nghia" w:date="2019-10-09T10:56:00Z">
            <w:rPr>
              <w:sz w:val="26"/>
              <w:szCs w:val="26"/>
            </w:rPr>
          </w:rPrChange>
        </w:rPr>
        <w:t xml:space="preserve">) </w:t>
      </w:r>
      <w:r w:rsidRPr="00B41112">
        <w:rPr>
          <w:sz w:val="26"/>
          <w:szCs w:val="26"/>
          <w:rPrChange w:id="14904" w:author="Le Minh Nghia" w:date="2019-10-09T10:56:00Z">
            <w:rPr>
              <w:sz w:val="26"/>
              <w:szCs w:val="26"/>
            </w:rPr>
          </w:rPrChange>
        </w:rPr>
        <w:tab/>
      </w:r>
      <w:r w:rsidRPr="00B41112">
        <w:rPr>
          <w:sz w:val="26"/>
          <w:szCs w:val="26"/>
          <w:rPrChange w:id="14905" w:author="Le Minh Nghia" w:date="2019-10-09T10:56:00Z">
            <w:rPr>
              <w:sz w:val="26"/>
              <w:szCs w:val="26"/>
            </w:rPr>
          </w:rPrChange>
        </w:rPr>
        <w:tab/>
        <w:t xml:space="preserve">=&gt; </w:t>
      </w:r>
      <w:r w:rsidRPr="00B41112">
        <w:rPr>
          <w:b/>
          <w:sz w:val="26"/>
          <w:szCs w:val="26"/>
          <w:rPrChange w:id="14906" w:author="Le Minh Nghia" w:date="2019-10-09T10:56:00Z">
            <w:rPr>
              <w:b/>
              <w:sz w:val="26"/>
              <w:szCs w:val="26"/>
            </w:rPr>
          </w:rPrChange>
        </w:rPr>
        <w:t>users</w:t>
      </w:r>
      <w:r w:rsidRPr="00B41112">
        <w:rPr>
          <w:sz w:val="26"/>
          <w:szCs w:val="26"/>
          <w:rPrChange w:id="14907" w:author="Le Minh Nghia" w:date="2019-10-09T10:56:00Z">
            <w:rPr>
              <w:sz w:val="26"/>
              <w:szCs w:val="26"/>
            </w:rPr>
          </w:rPrChange>
        </w:rPr>
        <w:t>(</w:t>
      </w:r>
      <w:proofErr w:type="spellStart"/>
      <w:r w:rsidRPr="00B41112">
        <w:rPr>
          <w:sz w:val="26"/>
          <w:szCs w:val="26"/>
          <w:rPrChange w:id="14908" w:author="Le Minh Nghia" w:date="2019-10-09T10:56:00Z">
            <w:rPr>
              <w:sz w:val="26"/>
              <w:szCs w:val="26"/>
            </w:rPr>
          </w:rPrChange>
        </w:rPr>
        <w:t>user_id</w:t>
      </w:r>
      <w:proofErr w:type="spellEnd"/>
      <w:r w:rsidRPr="00B41112">
        <w:rPr>
          <w:sz w:val="26"/>
          <w:szCs w:val="26"/>
          <w:rPrChange w:id="14909" w:author="Le Minh Nghia" w:date="2019-10-09T10:56:00Z">
            <w:rPr>
              <w:sz w:val="26"/>
              <w:szCs w:val="26"/>
            </w:rPr>
          </w:rPrChange>
        </w:rPr>
        <w:t>)</w:t>
      </w:r>
    </w:p>
    <w:p w:rsidR="00E87E91" w:rsidRPr="00B41112" w:rsidRDefault="00E87E91" w:rsidP="00AC20BC">
      <w:pPr>
        <w:pStyle w:val="ListParagraph"/>
        <w:ind w:firstLine="273"/>
        <w:rPr>
          <w:sz w:val="26"/>
          <w:szCs w:val="26"/>
          <w:rPrChange w:id="14910" w:author="Le Minh Nghia" w:date="2019-10-09T10:56:00Z">
            <w:rPr>
              <w:sz w:val="26"/>
              <w:szCs w:val="26"/>
            </w:rPr>
          </w:rPrChange>
        </w:rPr>
      </w:pPr>
      <w:proofErr w:type="spellStart"/>
      <w:r w:rsidRPr="00B41112">
        <w:rPr>
          <w:b/>
          <w:sz w:val="26"/>
          <w:szCs w:val="26"/>
          <w:rPrChange w:id="14911" w:author="Le Minh Nghia" w:date="2019-10-09T10:56:00Z">
            <w:rPr>
              <w:b/>
              <w:sz w:val="26"/>
              <w:szCs w:val="26"/>
            </w:rPr>
          </w:rPrChange>
        </w:rPr>
        <w:t>Work_companies</w:t>
      </w:r>
      <w:proofErr w:type="spellEnd"/>
      <w:r w:rsidRPr="00B41112">
        <w:rPr>
          <w:sz w:val="26"/>
          <w:szCs w:val="26"/>
          <w:rPrChange w:id="14912" w:author="Le Minh Nghia" w:date="2019-10-09T10:56:00Z">
            <w:rPr>
              <w:sz w:val="26"/>
              <w:szCs w:val="26"/>
            </w:rPr>
          </w:rPrChange>
        </w:rPr>
        <w:t>(</w:t>
      </w:r>
      <w:proofErr w:type="spellStart"/>
      <w:r w:rsidRPr="00B41112">
        <w:rPr>
          <w:sz w:val="26"/>
          <w:szCs w:val="26"/>
          <w:rPrChange w:id="14913" w:author="Le Minh Nghia" w:date="2019-10-09T10:56:00Z">
            <w:rPr>
              <w:sz w:val="26"/>
              <w:szCs w:val="26"/>
            </w:rPr>
          </w:rPrChange>
        </w:rPr>
        <w:t>work_id</w:t>
      </w:r>
      <w:proofErr w:type="spellEnd"/>
      <w:r w:rsidRPr="00B41112">
        <w:rPr>
          <w:sz w:val="26"/>
          <w:szCs w:val="26"/>
          <w:rPrChange w:id="14914" w:author="Le Minh Nghia" w:date="2019-10-09T10:56:00Z">
            <w:rPr>
              <w:sz w:val="26"/>
              <w:szCs w:val="26"/>
            </w:rPr>
          </w:rPrChange>
        </w:rPr>
        <w:t xml:space="preserve">) </w:t>
      </w:r>
      <w:r w:rsidRPr="00B41112">
        <w:rPr>
          <w:sz w:val="26"/>
          <w:szCs w:val="26"/>
          <w:rPrChange w:id="14915" w:author="Le Minh Nghia" w:date="2019-10-09T10:56:00Z">
            <w:rPr>
              <w:sz w:val="26"/>
              <w:szCs w:val="26"/>
            </w:rPr>
          </w:rPrChange>
        </w:rPr>
        <w:tab/>
        <w:t xml:space="preserve">=&gt; </w:t>
      </w:r>
      <w:r w:rsidRPr="00B41112">
        <w:rPr>
          <w:b/>
          <w:sz w:val="26"/>
          <w:szCs w:val="26"/>
          <w:rPrChange w:id="14916" w:author="Le Minh Nghia" w:date="2019-10-09T10:56:00Z">
            <w:rPr>
              <w:b/>
              <w:sz w:val="26"/>
              <w:szCs w:val="26"/>
            </w:rPr>
          </w:rPrChange>
        </w:rPr>
        <w:t>works</w:t>
      </w:r>
      <w:r w:rsidRPr="00B41112">
        <w:rPr>
          <w:sz w:val="26"/>
          <w:szCs w:val="26"/>
          <w:rPrChange w:id="14917" w:author="Le Minh Nghia" w:date="2019-10-09T10:56:00Z">
            <w:rPr>
              <w:sz w:val="26"/>
              <w:szCs w:val="26"/>
            </w:rPr>
          </w:rPrChange>
        </w:rPr>
        <w:t>(</w:t>
      </w:r>
      <w:proofErr w:type="spellStart"/>
      <w:r w:rsidRPr="00B41112">
        <w:rPr>
          <w:sz w:val="26"/>
          <w:szCs w:val="26"/>
          <w:rPrChange w:id="14918" w:author="Le Minh Nghia" w:date="2019-10-09T10:56:00Z">
            <w:rPr>
              <w:sz w:val="26"/>
              <w:szCs w:val="26"/>
            </w:rPr>
          </w:rPrChange>
        </w:rPr>
        <w:t>work_id</w:t>
      </w:r>
      <w:proofErr w:type="spellEnd"/>
      <w:r w:rsidRPr="00B41112">
        <w:rPr>
          <w:sz w:val="26"/>
          <w:szCs w:val="26"/>
          <w:rPrChange w:id="14919" w:author="Le Minh Nghia" w:date="2019-10-09T10:56:00Z">
            <w:rPr>
              <w:sz w:val="26"/>
              <w:szCs w:val="26"/>
            </w:rPr>
          </w:rPrChange>
        </w:rPr>
        <w:t>)</w:t>
      </w:r>
    </w:p>
    <w:p w:rsidR="00596A15" w:rsidRPr="00B41112" w:rsidRDefault="00E87E91" w:rsidP="00AC20BC">
      <w:pPr>
        <w:pStyle w:val="ListParagraph"/>
        <w:ind w:firstLine="273"/>
        <w:rPr>
          <w:sz w:val="26"/>
          <w:szCs w:val="26"/>
          <w:rPrChange w:id="14920" w:author="Le Minh Nghia" w:date="2019-10-09T10:56:00Z">
            <w:rPr>
              <w:sz w:val="26"/>
              <w:szCs w:val="26"/>
            </w:rPr>
          </w:rPrChange>
        </w:rPr>
      </w:pPr>
      <w:proofErr w:type="spellStart"/>
      <w:r w:rsidRPr="00B41112">
        <w:rPr>
          <w:b/>
          <w:sz w:val="26"/>
          <w:szCs w:val="26"/>
          <w:rPrChange w:id="14921" w:author="Le Minh Nghia" w:date="2019-10-09T10:56:00Z">
            <w:rPr>
              <w:b/>
              <w:sz w:val="26"/>
              <w:szCs w:val="26"/>
            </w:rPr>
          </w:rPrChange>
        </w:rPr>
        <w:t>Work_companies</w:t>
      </w:r>
      <w:proofErr w:type="spellEnd"/>
      <w:r w:rsidRPr="00B41112">
        <w:rPr>
          <w:sz w:val="26"/>
          <w:szCs w:val="26"/>
          <w:rPrChange w:id="14922" w:author="Le Minh Nghia" w:date="2019-10-09T10:56:00Z">
            <w:rPr>
              <w:sz w:val="26"/>
              <w:szCs w:val="26"/>
            </w:rPr>
          </w:rPrChange>
        </w:rPr>
        <w:t>(</w:t>
      </w:r>
      <w:proofErr w:type="spellStart"/>
      <w:r w:rsidRPr="00B41112">
        <w:rPr>
          <w:sz w:val="26"/>
          <w:szCs w:val="26"/>
          <w:rPrChange w:id="14923" w:author="Le Minh Nghia" w:date="2019-10-09T10:56:00Z">
            <w:rPr>
              <w:sz w:val="26"/>
              <w:szCs w:val="26"/>
            </w:rPr>
          </w:rPrChange>
        </w:rPr>
        <w:t>company_id</w:t>
      </w:r>
      <w:proofErr w:type="spellEnd"/>
      <w:r w:rsidRPr="00B41112">
        <w:rPr>
          <w:sz w:val="26"/>
          <w:szCs w:val="26"/>
          <w:rPrChange w:id="14924" w:author="Le Minh Nghia" w:date="2019-10-09T10:56:00Z">
            <w:rPr>
              <w:sz w:val="26"/>
              <w:szCs w:val="26"/>
            </w:rPr>
          </w:rPrChange>
        </w:rPr>
        <w:t xml:space="preserve">) </w:t>
      </w:r>
      <w:r w:rsidRPr="00B41112">
        <w:rPr>
          <w:sz w:val="26"/>
          <w:szCs w:val="26"/>
          <w:rPrChange w:id="14925" w:author="Le Minh Nghia" w:date="2019-10-09T10:56:00Z">
            <w:rPr>
              <w:sz w:val="26"/>
              <w:szCs w:val="26"/>
            </w:rPr>
          </w:rPrChange>
        </w:rPr>
        <w:tab/>
        <w:t xml:space="preserve">=&gt; </w:t>
      </w:r>
      <w:r w:rsidRPr="00B41112">
        <w:rPr>
          <w:b/>
          <w:sz w:val="26"/>
          <w:szCs w:val="26"/>
          <w:rPrChange w:id="14926" w:author="Le Minh Nghia" w:date="2019-10-09T10:56:00Z">
            <w:rPr>
              <w:b/>
              <w:sz w:val="26"/>
              <w:szCs w:val="26"/>
            </w:rPr>
          </w:rPrChange>
        </w:rPr>
        <w:t>companies</w:t>
      </w:r>
      <w:r w:rsidRPr="00B41112">
        <w:rPr>
          <w:sz w:val="26"/>
          <w:szCs w:val="26"/>
          <w:rPrChange w:id="14927" w:author="Le Minh Nghia" w:date="2019-10-09T10:56:00Z">
            <w:rPr>
              <w:sz w:val="26"/>
              <w:szCs w:val="26"/>
            </w:rPr>
          </w:rPrChange>
        </w:rPr>
        <w:t>(</w:t>
      </w:r>
      <w:proofErr w:type="spellStart"/>
      <w:r w:rsidRPr="00B41112">
        <w:rPr>
          <w:sz w:val="26"/>
          <w:szCs w:val="26"/>
          <w:rPrChange w:id="14928" w:author="Le Minh Nghia" w:date="2019-10-09T10:56:00Z">
            <w:rPr>
              <w:sz w:val="26"/>
              <w:szCs w:val="26"/>
            </w:rPr>
          </w:rPrChange>
        </w:rPr>
        <w:t>company_id</w:t>
      </w:r>
      <w:proofErr w:type="spellEnd"/>
      <w:r w:rsidRPr="00B41112">
        <w:rPr>
          <w:sz w:val="26"/>
          <w:szCs w:val="26"/>
          <w:rPrChange w:id="14929" w:author="Le Minh Nghia" w:date="2019-10-09T10:56:00Z">
            <w:rPr>
              <w:sz w:val="26"/>
              <w:szCs w:val="26"/>
            </w:rPr>
          </w:rPrChange>
        </w:rPr>
        <w:t>)</w:t>
      </w:r>
    </w:p>
    <w:p w:rsidR="00596A15" w:rsidRPr="00B41112" w:rsidRDefault="00596A15" w:rsidP="00AC20BC">
      <w:pPr>
        <w:pStyle w:val="ListParagraph"/>
        <w:ind w:firstLine="273"/>
        <w:rPr>
          <w:b/>
          <w:sz w:val="26"/>
          <w:szCs w:val="26"/>
          <w:rPrChange w:id="14930" w:author="Le Minh Nghia" w:date="2019-10-09T10:56:00Z">
            <w:rPr>
              <w:b/>
              <w:sz w:val="32"/>
              <w:szCs w:val="32"/>
            </w:rPr>
          </w:rPrChange>
        </w:rPr>
      </w:pPr>
    </w:p>
    <w:p w:rsidR="00AC20BC" w:rsidRPr="00B41112" w:rsidRDefault="00AC20BC" w:rsidP="00AC20BC">
      <w:pPr>
        <w:pStyle w:val="ListParagraph"/>
        <w:ind w:firstLine="273"/>
        <w:rPr>
          <w:b/>
          <w:sz w:val="26"/>
          <w:szCs w:val="26"/>
          <w:rPrChange w:id="14931" w:author="Le Minh Nghia" w:date="2019-10-09T10:56:00Z">
            <w:rPr>
              <w:b/>
              <w:sz w:val="32"/>
              <w:szCs w:val="32"/>
            </w:rPr>
          </w:rPrChange>
        </w:rPr>
      </w:pPr>
    </w:p>
    <w:p w:rsidR="00AC20BC" w:rsidRPr="00B41112" w:rsidRDefault="00AC20BC" w:rsidP="00AC20BC">
      <w:pPr>
        <w:pStyle w:val="ListParagraph"/>
        <w:ind w:firstLine="273"/>
        <w:rPr>
          <w:b/>
          <w:sz w:val="26"/>
          <w:szCs w:val="26"/>
          <w:rPrChange w:id="14932" w:author="Le Minh Nghia" w:date="2019-10-09T10:56:00Z">
            <w:rPr>
              <w:b/>
              <w:sz w:val="32"/>
              <w:szCs w:val="32"/>
            </w:rPr>
          </w:rPrChange>
        </w:rPr>
      </w:pPr>
    </w:p>
    <w:p w:rsidR="00AC20BC" w:rsidRPr="00B41112" w:rsidRDefault="00AC20BC" w:rsidP="00AC20BC">
      <w:pPr>
        <w:pStyle w:val="ListParagraph"/>
        <w:ind w:firstLine="273"/>
        <w:rPr>
          <w:b/>
          <w:sz w:val="26"/>
          <w:szCs w:val="26"/>
          <w:rPrChange w:id="14933" w:author="Le Minh Nghia" w:date="2019-10-09T10:56:00Z">
            <w:rPr>
              <w:b/>
              <w:sz w:val="32"/>
              <w:szCs w:val="32"/>
            </w:rPr>
          </w:rPrChange>
        </w:rPr>
      </w:pPr>
    </w:p>
    <w:p w:rsidR="00AC20BC" w:rsidRPr="00B41112" w:rsidRDefault="00AC20BC" w:rsidP="00AC20BC">
      <w:pPr>
        <w:pStyle w:val="ListParagraph"/>
        <w:ind w:firstLine="273"/>
        <w:rPr>
          <w:b/>
          <w:sz w:val="26"/>
          <w:szCs w:val="26"/>
          <w:rPrChange w:id="14934" w:author="Le Minh Nghia" w:date="2019-10-09T10:56:00Z">
            <w:rPr>
              <w:b/>
              <w:sz w:val="32"/>
              <w:szCs w:val="32"/>
            </w:rPr>
          </w:rPrChange>
        </w:rPr>
      </w:pPr>
    </w:p>
    <w:p w:rsidR="00AC20BC" w:rsidRPr="00B41112" w:rsidRDefault="00AC20BC" w:rsidP="00AC20BC">
      <w:pPr>
        <w:pStyle w:val="ListParagraph"/>
        <w:ind w:firstLine="273"/>
        <w:rPr>
          <w:b/>
          <w:sz w:val="26"/>
          <w:szCs w:val="26"/>
          <w:rPrChange w:id="14935" w:author="Le Minh Nghia" w:date="2019-10-09T10:56:00Z">
            <w:rPr>
              <w:b/>
              <w:sz w:val="32"/>
              <w:szCs w:val="32"/>
            </w:rPr>
          </w:rPrChange>
        </w:rPr>
      </w:pPr>
    </w:p>
    <w:p w:rsidR="00AC20BC" w:rsidRPr="00B41112" w:rsidRDefault="00AC20BC" w:rsidP="00AC20BC">
      <w:pPr>
        <w:pStyle w:val="ListParagraph"/>
        <w:ind w:firstLine="273"/>
        <w:rPr>
          <w:b/>
          <w:sz w:val="26"/>
          <w:szCs w:val="26"/>
          <w:rPrChange w:id="14936" w:author="Le Minh Nghia" w:date="2019-10-09T10:56:00Z">
            <w:rPr>
              <w:b/>
              <w:sz w:val="32"/>
              <w:szCs w:val="32"/>
            </w:rPr>
          </w:rPrChange>
        </w:rPr>
      </w:pPr>
    </w:p>
    <w:p w:rsidR="00AC20BC" w:rsidRPr="00B41112" w:rsidRDefault="00AC20BC" w:rsidP="00AC20BC">
      <w:pPr>
        <w:pStyle w:val="ListParagraph"/>
        <w:ind w:firstLine="273"/>
        <w:rPr>
          <w:b/>
          <w:sz w:val="26"/>
          <w:szCs w:val="26"/>
          <w:rPrChange w:id="14937" w:author="Le Minh Nghia" w:date="2019-10-09T10:56:00Z">
            <w:rPr>
              <w:b/>
              <w:sz w:val="32"/>
              <w:szCs w:val="32"/>
            </w:rPr>
          </w:rPrChange>
        </w:rPr>
      </w:pPr>
    </w:p>
    <w:p w:rsidR="00AC20BC" w:rsidRPr="00B41112" w:rsidRDefault="00AC20BC" w:rsidP="00AC20BC">
      <w:pPr>
        <w:pStyle w:val="ListParagraph"/>
        <w:ind w:firstLine="273"/>
        <w:rPr>
          <w:b/>
          <w:sz w:val="26"/>
          <w:szCs w:val="26"/>
          <w:rPrChange w:id="14938" w:author="Le Minh Nghia" w:date="2019-10-09T10:56:00Z">
            <w:rPr>
              <w:b/>
              <w:sz w:val="32"/>
              <w:szCs w:val="32"/>
            </w:rPr>
          </w:rPrChange>
        </w:rPr>
      </w:pPr>
    </w:p>
    <w:p w:rsidR="00AC20BC" w:rsidRPr="00B41112" w:rsidRDefault="00AC20BC" w:rsidP="00AC20BC">
      <w:pPr>
        <w:pStyle w:val="ListParagraph"/>
        <w:ind w:firstLine="273"/>
        <w:rPr>
          <w:b/>
          <w:sz w:val="26"/>
          <w:szCs w:val="26"/>
          <w:rPrChange w:id="14939" w:author="Le Minh Nghia" w:date="2019-10-09T10:56:00Z">
            <w:rPr>
              <w:b/>
              <w:sz w:val="32"/>
              <w:szCs w:val="32"/>
            </w:rPr>
          </w:rPrChange>
        </w:rPr>
      </w:pPr>
    </w:p>
    <w:p w:rsidR="00AC20BC" w:rsidRPr="00B41112" w:rsidRDefault="00AC20BC" w:rsidP="00AC20BC">
      <w:pPr>
        <w:pStyle w:val="ListParagraph"/>
        <w:ind w:firstLine="273"/>
        <w:rPr>
          <w:ins w:id="14940" w:author="Le Minh Nghia" w:date="2019-10-09T10:19:00Z"/>
          <w:b/>
          <w:sz w:val="26"/>
          <w:szCs w:val="26"/>
          <w:rPrChange w:id="14941" w:author="Le Minh Nghia" w:date="2019-10-09T10:56:00Z">
            <w:rPr>
              <w:ins w:id="14942" w:author="Le Minh Nghia" w:date="2019-10-09T10:19:00Z"/>
              <w:b/>
              <w:sz w:val="32"/>
              <w:szCs w:val="32"/>
            </w:rPr>
          </w:rPrChange>
        </w:rPr>
      </w:pPr>
    </w:p>
    <w:p w:rsidR="00B96D1A" w:rsidRPr="00B41112" w:rsidRDefault="00B96D1A" w:rsidP="00AC20BC">
      <w:pPr>
        <w:pStyle w:val="ListParagraph"/>
        <w:ind w:firstLine="273"/>
        <w:rPr>
          <w:ins w:id="14943" w:author="Le Minh Nghia" w:date="2019-10-09T10:19:00Z"/>
          <w:b/>
          <w:sz w:val="26"/>
          <w:szCs w:val="26"/>
          <w:rPrChange w:id="14944" w:author="Le Minh Nghia" w:date="2019-10-09T10:56:00Z">
            <w:rPr>
              <w:ins w:id="14945" w:author="Le Minh Nghia" w:date="2019-10-09T10:19:00Z"/>
              <w:b/>
              <w:sz w:val="32"/>
              <w:szCs w:val="32"/>
            </w:rPr>
          </w:rPrChange>
        </w:rPr>
      </w:pPr>
    </w:p>
    <w:p w:rsidR="00B96D1A" w:rsidRPr="00B41112" w:rsidRDefault="00B96D1A" w:rsidP="00AC20BC">
      <w:pPr>
        <w:pStyle w:val="ListParagraph"/>
        <w:ind w:firstLine="273"/>
        <w:rPr>
          <w:b/>
          <w:sz w:val="26"/>
          <w:szCs w:val="26"/>
          <w:rPrChange w:id="14946" w:author="Le Minh Nghia" w:date="2019-10-09T10:56:00Z">
            <w:rPr>
              <w:b/>
              <w:sz w:val="32"/>
              <w:szCs w:val="32"/>
            </w:rPr>
          </w:rPrChange>
        </w:rPr>
      </w:pPr>
    </w:p>
    <w:p w:rsidR="0094370E" w:rsidRPr="00B41112" w:rsidRDefault="0094370E" w:rsidP="0094370E">
      <w:pPr>
        <w:rPr>
          <w:b/>
          <w:sz w:val="26"/>
          <w:szCs w:val="26"/>
          <w:rPrChange w:id="14947" w:author="Le Minh Nghia" w:date="2019-10-09T10:56:00Z">
            <w:rPr>
              <w:b/>
              <w:sz w:val="26"/>
              <w:szCs w:val="26"/>
            </w:rPr>
          </w:rPrChange>
        </w:rPr>
      </w:pPr>
      <w:r w:rsidRPr="00B41112">
        <w:rPr>
          <w:b/>
          <w:sz w:val="26"/>
          <w:szCs w:val="26"/>
          <w:rPrChange w:id="14948" w:author="Le Minh Nghia" w:date="2019-10-09T10:56:00Z">
            <w:rPr>
              <w:b/>
              <w:sz w:val="26"/>
              <w:szCs w:val="26"/>
            </w:rPr>
          </w:rPrChange>
        </w:rPr>
        <w:t xml:space="preserve"> </w:t>
      </w:r>
      <w:proofErr w:type="spellStart"/>
      <w:r w:rsidR="00596A15" w:rsidRPr="00B41112">
        <w:rPr>
          <w:b/>
          <w:sz w:val="26"/>
          <w:szCs w:val="26"/>
          <w:rPrChange w:id="14949" w:author="Le Minh Nghia" w:date="2019-10-09T10:56:00Z">
            <w:rPr>
              <w:b/>
              <w:sz w:val="26"/>
              <w:szCs w:val="26"/>
            </w:rPr>
          </w:rPrChange>
        </w:rPr>
        <w:t>Mô</w:t>
      </w:r>
      <w:proofErr w:type="spellEnd"/>
      <w:r w:rsidR="00596A15" w:rsidRPr="00B41112">
        <w:rPr>
          <w:b/>
          <w:sz w:val="26"/>
          <w:szCs w:val="26"/>
          <w:rPrChange w:id="14950" w:author="Le Minh Nghia" w:date="2019-10-09T10:56:00Z">
            <w:rPr>
              <w:b/>
              <w:sz w:val="26"/>
              <w:szCs w:val="26"/>
            </w:rPr>
          </w:rPrChange>
        </w:rPr>
        <w:t xml:space="preserve"> </w:t>
      </w:r>
      <w:proofErr w:type="spellStart"/>
      <w:r w:rsidR="00596A15" w:rsidRPr="00B41112">
        <w:rPr>
          <w:b/>
          <w:sz w:val="26"/>
          <w:szCs w:val="26"/>
          <w:rPrChange w:id="14951" w:author="Le Minh Nghia" w:date="2019-10-09T10:56:00Z">
            <w:rPr>
              <w:b/>
              <w:sz w:val="26"/>
              <w:szCs w:val="26"/>
            </w:rPr>
          </w:rPrChange>
        </w:rPr>
        <w:t>hình</w:t>
      </w:r>
      <w:proofErr w:type="spellEnd"/>
      <w:r w:rsidR="00596A15" w:rsidRPr="00B41112">
        <w:rPr>
          <w:b/>
          <w:sz w:val="26"/>
          <w:szCs w:val="26"/>
          <w:rPrChange w:id="14952" w:author="Le Minh Nghia" w:date="2019-10-09T10:56:00Z">
            <w:rPr>
              <w:b/>
              <w:sz w:val="26"/>
              <w:szCs w:val="26"/>
            </w:rPr>
          </w:rPrChange>
        </w:rPr>
        <w:t xml:space="preserve"> </w:t>
      </w:r>
      <w:proofErr w:type="spellStart"/>
      <w:r w:rsidR="00596A15" w:rsidRPr="00B41112">
        <w:rPr>
          <w:b/>
          <w:sz w:val="26"/>
          <w:szCs w:val="26"/>
          <w:rPrChange w:id="14953" w:author="Le Minh Nghia" w:date="2019-10-09T10:56:00Z">
            <w:rPr>
              <w:b/>
              <w:sz w:val="26"/>
              <w:szCs w:val="26"/>
            </w:rPr>
          </w:rPrChange>
        </w:rPr>
        <w:t>dữ</w:t>
      </w:r>
      <w:proofErr w:type="spellEnd"/>
      <w:r w:rsidR="00596A15" w:rsidRPr="00B41112">
        <w:rPr>
          <w:b/>
          <w:sz w:val="26"/>
          <w:szCs w:val="26"/>
          <w:rPrChange w:id="14954" w:author="Le Minh Nghia" w:date="2019-10-09T10:56:00Z">
            <w:rPr>
              <w:b/>
              <w:sz w:val="26"/>
              <w:szCs w:val="26"/>
            </w:rPr>
          </w:rPrChange>
        </w:rPr>
        <w:t xml:space="preserve"> </w:t>
      </w:r>
      <w:proofErr w:type="spellStart"/>
      <w:r w:rsidR="00596A15" w:rsidRPr="00B41112">
        <w:rPr>
          <w:b/>
          <w:sz w:val="26"/>
          <w:szCs w:val="26"/>
          <w:rPrChange w:id="14955" w:author="Le Minh Nghia" w:date="2019-10-09T10:56:00Z">
            <w:rPr>
              <w:b/>
              <w:sz w:val="26"/>
              <w:szCs w:val="26"/>
            </w:rPr>
          </w:rPrChange>
        </w:rPr>
        <w:t>liệu</w:t>
      </w:r>
      <w:proofErr w:type="spellEnd"/>
      <w:r w:rsidR="00596A15" w:rsidRPr="00B41112">
        <w:rPr>
          <w:b/>
          <w:sz w:val="26"/>
          <w:szCs w:val="26"/>
          <w:rPrChange w:id="14956" w:author="Le Minh Nghia" w:date="2019-10-09T10:56:00Z">
            <w:rPr>
              <w:b/>
              <w:sz w:val="26"/>
              <w:szCs w:val="26"/>
            </w:rPr>
          </w:rPrChange>
        </w:rPr>
        <w:t xml:space="preserve"> </w:t>
      </w:r>
      <w:proofErr w:type="spellStart"/>
      <w:r w:rsidR="00596A15" w:rsidRPr="00B41112">
        <w:rPr>
          <w:b/>
          <w:sz w:val="26"/>
          <w:szCs w:val="26"/>
          <w:rPrChange w:id="14957" w:author="Le Minh Nghia" w:date="2019-10-09T10:56:00Z">
            <w:rPr>
              <w:b/>
              <w:sz w:val="26"/>
              <w:szCs w:val="26"/>
            </w:rPr>
          </w:rPrChange>
        </w:rPr>
        <w:t>mức</w:t>
      </w:r>
      <w:proofErr w:type="spellEnd"/>
      <w:r w:rsidR="00596A15" w:rsidRPr="00B41112">
        <w:rPr>
          <w:b/>
          <w:sz w:val="26"/>
          <w:szCs w:val="26"/>
          <w:rPrChange w:id="14958" w:author="Le Minh Nghia" w:date="2019-10-09T10:56:00Z">
            <w:rPr>
              <w:b/>
              <w:sz w:val="26"/>
              <w:szCs w:val="26"/>
            </w:rPr>
          </w:rPrChange>
        </w:rPr>
        <w:t xml:space="preserve"> </w:t>
      </w:r>
      <w:proofErr w:type="spellStart"/>
      <w:r w:rsidR="00596A15" w:rsidRPr="00B41112">
        <w:rPr>
          <w:b/>
          <w:sz w:val="26"/>
          <w:szCs w:val="26"/>
          <w:rPrChange w:id="14959" w:author="Le Minh Nghia" w:date="2019-10-09T10:56:00Z">
            <w:rPr>
              <w:b/>
              <w:sz w:val="26"/>
              <w:szCs w:val="26"/>
            </w:rPr>
          </w:rPrChange>
        </w:rPr>
        <w:t>vật</w:t>
      </w:r>
      <w:proofErr w:type="spellEnd"/>
      <w:r w:rsidR="00596A15" w:rsidRPr="00B41112">
        <w:rPr>
          <w:b/>
          <w:sz w:val="26"/>
          <w:szCs w:val="26"/>
          <w:rPrChange w:id="14960" w:author="Le Minh Nghia" w:date="2019-10-09T10:56:00Z">
            <w:rPr>
              <w:b/>
              <w:sz w:val="26"/>
              <w:szCs w:val="26"/>
            </w:rPr>
          </w:rPrChange>
        </w:rPr>
        <w:t xml:space="preserve"> </w:t>
      </w:r>
      <w:proofErr w:type="spellStart"/>
      <w:r w:rsidR="00596A15" w:rsidRPr="00B41112">
        <w:rPr>
          <w:b/>
          <w:sz w:val="26"/>
          <w:szCs w:val="26"/>
          <w:rPrChange w:id="14961" w:author="Le Minh Nghia" w:date="2019-10-09T10:56:00Z">
            <w:rPr>
              <w:b/>
              <w:sz w:val="26"/>
              <w:szCs w:val="26"/>
            </w:rPr>
          </w:rPrChange>
        </w:rPr>
        <w:t>lý</w:t>
      </w:r>
      <w:proofErr w:type="spellEnd"/>
      <w:r w:rsidR="00596A15" w:rsidRPr="00B41112">
        <w:rPr>
          <w:b/>
          <w:sz w:val="26"/>
          <w:szCs w:val="26"/>
          <w:rPrChange w:id="14962" w:author="Le Minh Nghia" w:date="2019-10-09T10:56:00Z">
            <w:rPr>
              <w:b/>
              <w:sz w:val="26"/>
              <w:szCs w:val="26"/>
            </w:rPr>
          </w:rPrChange>
        </w:rPr>
        <w:t xml:space="preserve"> PDM</w:t>
      </w:r>
    </w:p>
    <w:p w:rsidR="00596A15" w:rsidRPr="00B41112" w:rsidRDefault="00596A15" w:rsidP="00596A15">
      <w:pPr>
        <w:pStyle w:val="Heading1"/>
        <w:numPr>
          <w:ilvl w:val="0"/>
          <w:numId w:val="44"/>
        </w:numPr>
        <w:rPr>
          <w:rFonts w:ascii="Times New Roman" w:hAnsi="Times New Roman" w:cs="Times New Roman"/>
          <w:sz w:val="26"/>
          <w:szCs w:val="26"/>
          <w:rPrChange w:id="14963" w:author="Le Minh Nghia" w:date="2019-10-09T10:56:00Z">
            <w:rPr>
              <w:sz w:val="26"/>
              <w:szCs w:val="26"/>
            </w:rPr>
          </w:rPrChange>
        </w:rPr>
      </w:pPr>
      <w:r w:rsidRPr="00B41112">
        <w:rPr>
          <w:rFonts w:ascii="Times New Roman" w:hAnsi="Times New Roman" w:cs="Times New Roman"/>
          <w:sz w:val="26"/>
          <w:szCs w:val="26"/>
          <w:rPrChange w:id="14964" w:author="Le Minh Nghia" w:date="2019-10-09T10:56:00Z">
            <w:rPr>
              <w:sz w:val="26"/>
              <w:szCs w:val="26"/>
            </w:rPr>
          </w:rPrChange>
        </w:rPr>
        <w:lastRenderedPageBreak/>
        <w:t>BẢNG MÔ TẢ THUỘC TÍNH CỦA LỚP ACADEMIES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80"/>
        <w:gridCol w:w="2128"/>
        <w:gridCol w:w="725"/>
        <w:gridCol w:w="710"/>
        <w:gridCol w:w="743"/>
        <w:gridCol w:w="898"/>
        <w:gridCol w:w="479"/>
        <w:gridCol w:w="1875"/>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4965" w:author="Le Minh Nghia" w:date="2019-10-09T10:56:00Z">
                  <w:rPr>
                    <w:rFonts w:eastAsia="MS Mincho"/>
                    <w:b/>
                    <w:i/>
                    <w:iCs/>
                    <w:sz w:val="26"/>
                    <w:szCs w:val="26"/>
                  </w:rPr>
                </w:rPrChange>
              </w:rPr>
            </w:pPr>
            <w:proofErr w:type="spellStart"/>
            <w:r w:rsidRPr="00B41112">
              <w:rPr>
                <w:b/>
                <w:i/>
                <w:iCs/>
                <w:sz w:val="26"/>
                <w:szCs w:val="26"/>
                <w:rPrChange w:id="14966" w:author="Le Minh Nghia" w:date="2019-10-09T10:56:00Z">
                  <w:rPr>
                    <w:b/>
                    <w:i/>
                    <w:iCs/>
                    <w:sz w:val="26"/>
                    <w:szCs w:val="26"/>
                  </w:rPr>
                </w:rPrChange>
              </w:rPr>
              <w:t>Tên</w:t>
            </w:r>
            <w:proofErr w:type="spellEnd"/>
            <w:r w:rsidRPr="00B41112">
              <w:rPr>
                <w:b/>
                <w:i/>
                <w:iCs/>
                <w:sz w:val="26"/>
                <w:szCs w:val="26"/>
                <w:rPrChange w:id="14967" w:author="Le Minh Nghia" w:date="2019-10-09T10:56:00Z">
                  <w:rPr>
                    <w:b/>
                    <w:i/>
                    <w:iCs/>
                    <w:sz w:val="26"/>
                    <w:szCs w:val="26"/>
                  </w:rPr>
                </w:rPrChange>
              </w:rPr>
              <w:t xml:space="preserve"> </w:t>
            </w:r>
            <w:proofErr w:type="spellStart"/>
            <w:r w:rsidRPr="00B41112">
              <w:rPr>
                <w:b/>
                <w:i/>
                <w:iCs/>
                <w:sz w:val="26"/>
                <w:szCs w:val="26"/>
                <w:rPrChange w:id="14968" w:author="Le Minh Nghia" w:date="2019-10-09T10:56:00Z">
                  <w:rPr>
                    <w:b/>
                    <w:i/>
                    <w:iCs/>
                    <w:sz w:val="26"/>
                    <w:szCs w:val="26"/>
                  </w:rPr>
                </w:rPrChange>
              </w:rPr>
              <w:t>thuộc</w:t>
            </w:r>
            <w:proofErr w:type="spellEnd"/>
            <w:r w:rsidRPr="00B41112">
              <w:rPr>
                <w:b/>
                <w:i/>
                <w:iCs/>
                <w:sz w:val="26"/>
                <w:szCs w:val="26"/>
                <w:rPrChange w:id="14969" w:author="Le Minh Nghia" w:date="2019-10-09T10:56:00Z">
                  <w:rPr>
                    <w:b/>
                    <w:i/>
                    <w:iCs/>
                    <w:sz w:val="26"/>
                    <w:szCs w:val="26"/>
                  </w:rPr>
                </w:rPrChange>
              </w:rPr>
              <w:t xml:space="preserve"> </w:t>
            </w:r>
            <w:proofErr w:type="spellStart"/>
            <w:r w:rsidRPr="00B41112">
              <w:rPr>
                <w:b/>
                <w:i/>
                <w:iCs/>
                <w:sz w:val="26"/>
                <w:szCs w:val="26"/>
                <w:rPrChange w:id="14970"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4971" w:author="Le Minh Nghia" w:date="2019-10-09T10:56:00Z">
                  <w:rPr>
                    <w:rFonts w:eastAsia="MS Mincho"/>
                    <w:b/>
                    <w:i/>
                    <w:iCs/>
                    <w:sz w:val="26"/>
                    <w:szCs w:val="26"/>
                  </w:rPr>
                </w:rPrChange>
              </w:rPr>
            </w:pPr>
            <w:proofErr w:type="spellStart"/>
            <w:r w:rsidRPr="00B41112">
              <w:rPr>
                <w:b/>
                <w:i/>
                <w:iCs/>
                <w:sz w:val="26"/>
                <w:szCs w:val="26"/>
                <w:rPrChange w:id="14972" w:author="Le Minh Nghia" w:date="2019-10-09T10:56:00Z">
                  <w:rPr>
                    <w:b/>
                    <w:i/>
                    <w:iCs/>
                    <w:sz w:val="26"/>
                    <w:szCs w:val="26"/>
                  </w:rPr>
                </w:rPrChange>
              </w:rPr>
              <w:t>Kiểu</w:t>
            </w:r>
            <w:proofErr w:type="spellEnd"/>
            <w:r w:rsidRPr="00B41112">
              <w:rPr>
                <w:b/>
                <w:i/>
                <w:iCs/>
                <w:sz w:val="26"/>
                <w:szCs w:val="26"/>
                <w:rPrChange w:id="14973" w:author="Le Minh Nghia" w:date="2019-10-09T10:56:00Z">
                  <w:rPr>
                    <w:b/>
                    <w:i/>
                    <w:iCs/>
                    <w:sz w:val="26"/>
                    <w:szCs w:val="26"/>
                  </w:rPr>
                </w:rPrChange>
              </w:rPr>
              <w:t xml:space="preserve"> </w:t>
            </w:r>
            <w:proofErr w:type="spellStart"/>
            <w:r w:rsidRPr="00B41112">
              <w:rPr>
                <w:b/>
                <w:i/>
                <w:iCs/>
                <w:sz w:val="26"/>
                <w:szCs w:val="26"/>
                <w:rPrChange w:id="14974" w:author="Le Minh Nghia" w:date="2019-10-09T10:56:00Z">
                  <w:rPr>
                    <w:b/>
                    <w:i/>
                    <w:iCs/>
                    <w:sz w:val="26"/>
                    <w:szCs w:val="26"/>
                  </w:rPr>
                </w:rPrChange>
              </w:rPr>
              <w:t>dữ</w:t>
            </w:r>
            <w:proofErr w:type="spellEnd"/>
            <w:r w:rsidRPr="00B41112">
              <w:rPr>
                <w:b/>
                <w:i/>
                <w:iCs/>
                <w:sz w:val="26"/>
                <w:szCs w:val="26"/>
                <w:rPrChange w:id="14975" w:author="Le Minh Nghia" w:date="2019-10-09T10:56:00Z">
                  <w:rPr>
                    <w:b/>
                    <w:i/>
                    <w:iCs/>
                    <w:sz w:val="26"/>
                    <w:szCs w:val="26"/>
                  </w:rPr>
                </w:rPrChange>
              </w:rPr>
              <w:t xml:space="preserve"> </w:t>
            </w:r>
            <w:proofErr w:type="spellStart"/>
            <w:r w:rsidRPr="00B41112">
              <w:rPr>
                <w:b/>
                <w:i/>
                <w:iCs/>
                <w:sz w:val="26"/>
                <w:szCs w:val="26"/>
                <w:rPrChange w:id="14976"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4977" w:author="Le Minh Nghia" w:date="2019-10-09T10:56:00Z">
                  <w:rPr>
                    <w:rFonts w:eastAsia="MS Mincho"/>
                    <w:b/>
                    <w:i/>
                    <w:iCs/>
                    <w:sz w:val="26"/>
                    <w:szCs w:val="26"/>
                  </w:rPr>
                </w:rPrChange>
              </w:rPr>
            </w:pPr>
            <w:proofErr w:type="spellStart"/>
            <w:r w:rsidRPr="00B41112">
              <w:rPr>
                <w:b/>
                <w:i/>
                <w:iCs/>
                <w:sz w:val="26"/>
                <w:szCs w:val="26"/>
                <w:rPrChange w:id="14978" w:author="Le Minh Nghia" w:date="2019-10-09T10:56:00Z">
                  <w:rPr>
                    <w:b/>
                    <w:i/>
                    <w:iCs/>
                    <w:sz w:val="26"/>
                    <w:szCs w:val="26"/>
                  </w:rPr>
                </w:rPrChange>
              </w:rPr>
              <w:t>Khóa</w:t>
            </w:r>
            <w:proofErr w:type="spellEnd"/>
            <w:r w:rsidRPr="00B41112">
              <w:rPr>
                <w:b/>
                <w:i/>
                <w:iCs/>
                <w:sz w:val="26"/>
                <w:szCs w:val="26"/>
                <w:rPrChange w:id="14979" w:author="Le Minh Nghia" w:date="2019-10-09T10:56:00Z">
                  <w:rPr>
                    <w:b/>
                    <w:i/>
                    <w:iCs/>
                    <w:sz w:val="26"/>
                    <w:szCs w:val="26"/>
                  </w:rPr>
                </w:rPrChange>
              </w:rPr>
              <w:t xml:space="preserve"> </w:t>
            </w:r>
            <w:proofErr w:type="spellStart"/>
            <w:r w:rsidRPr="00B41112">
              <w:rPr>
                <w:b/>
                <w:i/>
                <w:iCs/>
                <w:sz w:val="26"/>
                <w:szCs w:val="26"/>
                <w:rPrChange w:id="14980"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4981" w:author="Le Minh Nghia" w:date="2019-10-09T10:56:00Z">
                  <w:rPr>
                    <w:rFonts w:eastAsia="MS Mincho"/>
                    <w:b/>
                    <w:i/>
                    <w:iCs/>
                    <w:sz w:val="26"/>
                    <w:szCs w:val="26"/>
                  </w:rPr>
                </w:rPrChange>
              </w:rPr>
            </w:pPr>
            <w:proofErr w:type="spellStart"/>
            <w:r w:rsidRPr="00B41112">
              <w:rPr>
                <w:b/>
                <w:i/>
                <w:iCs/>
                <w:sz w:val="26"/>
                <w:szCs w:val="26"/>
                <w:rPrChange w:id="14982" w:author="Le Minh Nghia" w:date="2019-10-09T10:56:00Z">
                  <w:rPr>
                    <w:b/>
                    <w:i/>
                    <w:iCs/>
                    <w:sz w:val="26"/>
                    <w:szCs w:val="26"/>
                  </w:rPr>
                </w:rPrChange>
              </w:rPr>
              <w:t>Khóa</w:t>
            </w:r>
            <w:proofErr w:type="spellEnd"/>
            <w:r w:rsidRPr="00B41112">
              <w:rPr>
                <w:b/>
                <w:i/>
                <w:iCs/>
                <w:sz w:val="26"/>
                <w:szCs w:val="26"/>
                <w:rPrChange w:id="14983" w:author="Le Minh Nghia" w:date="2019-10-09T10:56:00Z">
                  <w:rPr>
                    <w:b/>
                    <w:i/>
                    <w:iCs/>
                    <w:sz w:val="26"/>
                    <w:szCs w:val="26"/>
                  </w:rPr>
                </w:rPrChange>
              </w:rPr>
              <w:t xml:space="preserve"> </w:t>
            </w:r>
            <w:proofErr w:type="spellStart"/>
            <w:r w:rsidRPr="00B41112">
              <w:rPr>
                <w:b/>
                <w:i/>
                <w:iCs/>
                <w:sz w:val="26"/>
                <w:szCs w:val="26"/>
                <w:rPrChange w:id="14984"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4985" w:author="Le Minh Nghia" w:date="2019-10-09T10:56:00Z">
                  <w:rPr>
                    <w:rFonts w:eastAsia="MS Mincho"/>
                    <w:b/>
                    <w:i/>
                    <w:iCs/>
                    <w:sz w:val="26"/>
                    <w:szCs w:val="26"/>
                  </w:rPr>
                </w:rPrChange>
              </w:rPr>
            </w:pPr>
            <w:proofErr w:type="spellStart"/>
            <w:r w:rsidRPr="00B41112">
              <w:rPr>
                <w:b/>
                <w:i/>
                <w:iCs/>
                <w:sz w:val="26"/>
                <w:szCs w:val="26"/>
                <w:rPrChange w:id="14986" w:author="Le Minh Nghia" w:date="2019-10-09T10:56:00Z">
                  <w:rPr>
                    <w:b/>
                    <w:i/>
                    <w:iCs/>
                    <w:sz w:val="26"/>
                    <w:szCs w:val="26"/>
                  </w:rPr>
                </w:rPrChange>
              </w:rPr>
              <w:t>Giá</w:t>
            </w:r>
            <w:proofErr w:type="spellEnd"/>
            <w:r w:rsidRPr="00B41112">
              <w:rPr>
                <w:b/>
                <w:i/>
                <w:iCs/>
                <w:sz w:val="26"/>
                <w:szCs w:val="26"/>
                <w:rPrChange w:id="14987" w:author="Le Minh Nghia" w:date="2019-10-09T10:56:00Z">
                  <w:rPr>
                    <w:b/>
                    <w:i/>
                    <w:iCs/>
                    <w:sz w:val="26"/>
                    <w:szCs w:val="26"/>
                  </w:rPr>
                </w:rPrChange>
              </w:rPr>
              <w:t xml:space="preserve"> </w:t>
            </w:r>
            <w:proofErr w:type="spellStart"/>
            <w:r w:rsidRPr="00B41112">
              <w:rPr>
                <w:b/>
                <w:i/>
                <w:iCs/>
                <w:sz w:val="26"/>
                <w:szCs w:val="26"/>
                <w:rPrChange w:id="14988" w:author="Le Minh Nghia" w:date="2019-10-09T10:56:00Z">
                  <w:rPr>
                    <w:b/>
                    <w:i/>
                    <w:iCs/>
                    <w:sz w:val="26"/>
                    <w:szCs w:val="26"/>
                  </w:rPr>
                </w:rPrChange>
              </w:rPr>
              <w:t>trị</w:t>
            </w:r>
            <w:proofErr w:type="spellEnd"/>
            <w:r w:rsidRPr="00B41112">
              <w:rPr>
                <w:b/>
                <w:i/>
                <w:iCs/>
                <w:sz w:val="26"/>
                <w:szCs w:val="26"/>
                <w:rPrChange w:id="14989" w:author="Le Minh Nghia" w:date="2019-10-09T10:56:00Z">
                  <w:rPr>
                    <w:b/>
                    <w:i/>
                    <w:iCs/>
                    <w:sz w:val="26"/>
                    <w:szCs w:val="26"/>
                  </w:rPr>
                </w:rPrChange>
              </w:rPr>
              <w:t xml:space="preserve"> </w:t>
            </w:r>
            <w:proofErr w:type="spellStart"/>
            <w:r w:rsidRPr="00B41112">
              <w:rPr>
                <w:b/>
                <w:i/>
                <w:iCs/>
                <w:sz w:val="26"/>
                <w:szCs w:val="26"/>
                <w:rPrChange w:id="14990" w:author="Le Minh Nghia" w:date="2019-10-09T10:56:00Z">
                  <w:rPr>
                    <w:b/>
                    <w:i/>
                    <w:iCs/>
                    <w:sz w:val="26"/>
                    <w:szCs w:val="26"/>
                  </w:rPr>
                </w:rPrChange>
              </w:rPr>
              <w:t>mặc</w:t>
            </w:r>
            <w:proofErr w:type="spellEnd"/>
            <w:r w:rsidRPr="00B41112">
              <w:rPr>
                <w:b/>
                <w:i/>
                <w:iCs/>
                <w:sz w:val="26"/>
                <w:szCs w:val="26"/>
                <w:rPrChange w:id="14991" w:author="Le Minh Nghia" w:date="2019-10-09T10:56:00Z">
                  <w:rPr>
                    <w:b/>
                    <w:i/>
                    <w:iCs/>
                    <w:sz w:val="26"/>
                    <w:szCs w:val="26"/>
                  </w:rPr>
                </w:rPrChange>
              </w:rPr>
              <w:t xml:space="preserve"> </w:t>
            </w:r>
            <w:proofErr w:type="spellStart"/>
            <w:r w:rsidRPr="00B41112">
              <w:rPr>
                <w:b/>
                <w:i/>
                <w:iCs/>
                <w:sz w:val="26"/>
                <w:szCs w:val="26"/>
                <w:rPrChange w:id="14992"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4993" w:author="Le Minh Nghia" w:date="2019-10-09T10:56:00Z">
                  <w:rPr>
                    <w:b/>
                    <w:i/>
                    <w:iCs/>
                    <w:sz w:val="26"/>
                    <w:szCs w:val="26"/>
                  </w:rPr>
                </w:rPrChange>
              </w:rPr>
            </w:pPr>
            <w:r w:rsidRPr="00B41112">
              <w:rPr>
                <w:b/>
                <w:i/>
                <w:iCs/>
                <w:sz w:val="26"/>
                <w:szCs w:val="26"/>
                <w:rPrChange w:id="14994"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4995" w:author="Le Minh Nghia" w:date="2019-10-09T10:56:00Z">
                  <w:rPr>
                    <w:rFonts w:eastAsia="MS Mincho"/>
                    <w:b/>
                    <w:i/>
                    <w:iCs/>
                    <w:sz w:val="26"/>
                    <w:szCs w:val="26"/>
                  </w:rPr>
                </w:rPrChange>
              </w:rPr>
            </w:pPr>
            <w:r w:rsidRPr="00B41112">
              <w:rPr>
                <w:b/>
                <w:i/>
                <w:iCs/>
                <w:sz w:val="26"/>
                <w:szCs w:val="26"/>
                <w:rPrChange w:id="14996"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4997" w:author="Le Minh Nghia" w:date="2019-10-09T10:56:00Z">
                  <w:rPr>
                    <w:rFonts w:eastAsia="MS Mincho"/>
                    <w:b/>
                    <w:i/>
                    <w:iCs/>
                    <w:sz w:val="26"/>
                    <w:szCs w:val="26"/>
                  </w:rPr>
                </w:rPrChange>
              </w:rPr>
            </w:pPr>
            <w:proofErr w:type="spellStart"/>
            <w:r w:rsidRPr="00B41112">
              <w:rPr>
                <w:b/>
                <w:i/>
                <w:iCs/>
                <w:sz w:val="26"/>
                <w:szCs w:val="26"/>
                <w:rPrChange w:id="14998" w:author="Le Minh Nghia" w:date="2019-10-09T10:56:00Z">
                  <w:rPr>
                    <w:b/>
                    <w:i/>
                    <w:iCs/>
                    <w:sz w:val="26"/>
                    <w:szCs w:val="26"/>
                  </w:rPr>
                </w:rPrChange>
              </w:rPr>
              <w:t>Diễn</w:t>
            </w:r>
            <w:proofErr w:type="spellEnd"/>
            <w:r w:rsidRPr="00B41112">
              <w:rPr>
                <w:b/>
                <w:i/>
                <w:iCs/>
                <w:sz w:val="26"/>
                <w:szCs w:val="26"/>
                <w:rPrChange w:id="14999" w:author="Le Minh Nghia" w:date="2019-10-09T10:56:00Z">
                  <w:rPr>
                    <w:b/>
                    <w:i/>
                    <w:iCs/>
                    <w:sz w:val="26"/>
                    <w:szCs w:val="26"/>
                  </w:rPr>
                </w:rPrChange>
              </w:rPr>
              <w:t xml:space="preserve"> </w:t>
            </w:r>
            <w:proofErr w:type="spellStart"/>
            <w:r w:rsidRPr="00B41112">
              <w:rPr>
                <w:b/>
                <w:i/>
                <w:iCs/>
                <w:sz w:val="26"/>
                <w:szCs w:val="26"/>
                <w:rPrChange w:id="15000"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001" w:author="Le Minh Nghia" w:date="2019-10-09T10:56:00Z">
                  <w:rPr>
                    <w:iCs/>
                    <w:sz w:val="26"/>
                    <w:szCs w:val="26"/>
                  </w:rPr>
                </w:rPrChange>
              </w:rPr>
            </w:pPr>
            <w:proofErr w:type="spellStart"/>
            <w:r w:rsidRPr="00B41112">
              <w:rPr>
                <w:sz w:val="26"/>
                <w:szCs w:val="26"/>
                <w:rPrChange w:id="15002" w:author="Le Minh Nghia" w:date="2019-10-09T10:56:00Z">
                  <w:rPr>
                    <w:sz w:val="26"/>
                    <w:szCs w:val="26"/>
                  </w:rPr>
                </w:rPrChange>
              </w:rPr>
              <w:t>academy_id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003" w:author="Le Minh Nghia" w:date="2019-10-09T10:56:00Z">
                  <w:rPr>
                    <w:iCs/>
                    <w:sz w:val="26"/>
                    <w:szCs w:val="26"/>
                  </w:rPr>
                </w:rPrChange>
              </w:rPr>
            </w:pPr>
            <w:r w:rsidRPr="00B41112">
              <w:rPr>
                <w:iCs/>
                <w:sz w:val="26"/>
                <w:szCs w:val="26"/>
                <w:rPrChange w:id="1500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vAlign w:val="center"/>
            <w:hideMark/>
          </w:tcPr>
          <w:p w:rsidR="00596A15" w:rsidRPr="00B41112" w:rsidRDefault="00596A15" w:rsidP="0028370D">
            <w:pPr>
              <w:spacing w:before="20" w:after="20"/>
              <w:ind w:left="-46" w:right="-113"/>
              <w:jc w:val="center"/>
              <w:rPr>
                <w:iCs/>
                <w:sz w:val="26"/>
                <w:szCs w:val="26"/>
                <w:rPrChange w:id="15005" w:author="Le Minh Nghia" w:date="2019-10-09T10:56:00Z">
                  <w:rPr>
                    <w:iCs/>
                    <w:sz w:val="26"/>
                    <w:szCs w:val="26"/>
                  </w:rPr>
                </w:rPrChange>
              </w:rPr>
            </w:pPr>
            <w:r w:rsidRPr="00B41112">
              <w:rPr>
                <w:iCs/>
                <w:sz w:val="26"/>
                <w:szCs w:val="26"/>
                <w:rPrChange w:id="15006"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0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0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0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hideMark/>
          </w:tcPr>
          <w:p w:rsidR="00596A15" w:rsidRPr="00B41112" w:rsidRDefault="00596A15" w:rsidP="0028370D">
            <w:pPr>
              <w:jc w:val="center"/>
              <w:rPr>
                <w:iCs/>
                <w:sz w:val="26"/>
                <w:szCs w:val="26"/>
                <w:rPrChange w:id="15010" w:author="Le Minh Nghia" w:date="2019-10-09T10:56:00Z">
                  <w:rPr>
                    <w:iCs/>
                    <w:sz w:val="26"/>
                    <w:szCs w:val="26"/>
                  </w:rPr>
                </w:rPrChange>
              </w:rPr>
            </w:pPr>
            <w:r w:rsidRPr="00B41112">
              <w:rPr>
                <w:iCs/>
                <w:sz w:val="26"/>
                <w:szCs w:val="26"/>
                <w:rPrChange w:id="1501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12" w:author="Le Minh Nghia" w:date="2019-10-09T10:56:00Z">
                  <w:rPr>
                    <w:iCs/>
                    <w:sz w:val="26"/>
                    <w:szCs w:val="26"/>
                  </w:rPr>
                </w:rPrChange>
              </w:rPr>
            </w:pPr>
            <w:r w:rsidRPr="00B41112">
              <w:rPr>
                <w:iCs/>
                <w:sz w:val="26"/>
                <w:szCs w:val="26"/>
                <w:rPrChange w:id="15013"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014" w:author="Le Minh Nghia" w:date="2019-10-09T10:56:00Z">
                  <w:rPr>
                    <w:sz w:val="26"/>
                    <w:szCs w:val="26"/>
                  </w:rPr>
                </w:rPrChange>
              </w:rPr>
            </w:pPr>
            <w:proofErr w:type="spellStart"/>
            <w:r w:rsidRPr="00B41112">
              <w:rPr>
                <w:sz w:val="26"/>
                <w:szCs w:val="26"/>
                <w:rPrChange w:id="15015" w:author="Le Minh Nghia" w:date="2019-10-09T10:56:00Z">
                  <w:rPr>
                    <w:sz w:val="26"/>
                    <w:szCs w:val="26"/>
                  </w:rPr>
                </w:rPrChange>
              </w:rPr>
              <w:t>academy_code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16" w:author="Le Minh Nghia" w:date="2019-10-09T10:56:00Z">
                  <w:rPr>
                    <w:iCs/>
                    <w:sz w:val="26"/>
                    <w:szCs w:val="26"/>
                  </w:rPr>
                </w:rPrChange>
              </w:rPr>
            </w:pPr>
            <w:r w:rsidRPr="00B41112">
              <w:rPr>
                <w:iCs/>
                <w:sz w:val="26"/>
                <w:szCs w:val="26"/>
                <w:rPrChange w:id="15017" w:author="Le Minh Nghia" w:date="2019-10-09T10:56:00Z">
                  <w:rPr>
                    <w:iCs/>
                    <w:sz w:val="26"/>
                    <w:szCs w:val="26"/>
                  </w:rPr>
                </w:rPrChange>
              </w:rPr>
              <w:t>Varchar (12)</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1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1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2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21" w:author="Le Minh Nghia" w:date="2019-10-09T10:56:00Z">
                  <w:rPr>
                    <w:iCs/>
                    <w:sz w:val="26"/>
                    <w:szCs w:val="26"/>
                  </w:rPr>
                </w:rPrChange>
              </w:rPr>
            </w:pPr>
            <w:r w:rsidRPr="00B41112">
              <w:rPr>
                <w:iCs/>
                <w:sz w:val="26"/>
                <w:szCs w:val="26"/>
                <w:rPrChange w:id="15022"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2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24" w:author="Le Minh Nghia" w:date="2019-10-09T10:56:00Z">
                  <w:rPr>
                    <w:iCs/>
                    <w:sz w:val="26"/>
                    <w:szCs w:val="26"/>
                  </w:rPr>
                </w:rPrChange>
              </w:rPr>
            </w:pPr>
            <w:proofErr w:type="spellStart"/>
            <w:r w:rsidRPr="00B41112">
              <w:rPr>
                <w:iCs/>
                <w:sz w:val="26"/>
                <w:szCs w:val="26"/>
                <w:rPrChange w:id="15025" w:author="Le Minh Nghia" w:date="2019-10-09T10:56:00Z">
                  <w:rPr>
                    <w:iCs/>
                    <w:sz w:val="26"/>
                    <w:szCs w:val="26"/>
                  </w:rPr>
                </w:rPrChange>
              </w:rPr>
              <w:t>mã</w:t>
            </w:r>
            <w:proofErr w:type="spellEnd"/>
            <w:r w:rsidRPr="00B41112">
              <w:rPr>
                <w:iCs/>
                <w:sz w:val="26"/>
                <w:szCs w:val="26"/>
                <w:rPrChange w:id="15026" w:author="Le Minh Nghia" w:date="2019-10-09T10:56:00Z">
                  <w:rPr>
                    <w:iCs/>
                    <w:sz w:val="26"/>
                    <w:szCs w:val="26"/>
                  </w:rPr>
                </w:rPrChange>
              </w:rPr>
              <w:t xml:space="preserve"> khoa</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027" w:author="Le Minh Nghia" w:date="2019-10-09T10:56:00Z">
                  <w:rPr>
                    <w:sz w:val="26"/>
                    <w:szCs w:val="26"/>
                  </w:rPr>
                </w:rPrChange>
              </w:rPr>
            </w:pPr>
            <w:proofErr w:type="spellStart"/>
            <w:r w:rsidRPr="00B41112">
              <w:rPr>
                <w:sz w:val="26"/>
                <w:szCs w:val="26"/>
                <w:rPrChange w:id="15028" w:author="Le Minh Nghia" w:date="2019-10-09T10:56:00Z">
                  <w:rPr>
                    <w:sz w:val="26"/>
                    <w:szCs w:val="26"/>
                  </w:rPr>
                </w:rPrChange>
              </w:rPr>
              <w:t>academy_name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29" w:author="Le Minh Nghia" w:date="2019-10-09T10:56:00Z">
                  <w:rPr>
                    <w:iCs/>
                    <w:sz w:val="26"/>
                    <w:szCs w:val="26"/>
                  </w:rPr>
                </w:rPrChange>
              </w:rPr>
            </w:pPr>
            <w:r w:rsidRPr="00B41112">
              <w:rPr>
                <w:iCs/>
                <w:sz w:val="26"/>
                <w:szCs w:val="26"/>
                <w:rPrChange w:id="15030"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3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3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3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34" w:author="Le Minh Nghia" w:date="2019-10-09T10:56:00Z">
                  <w:rPr>
                    <w:iCs/>
                    <w:sz w:val="26"/>
                    <w:szCs w:val="26"/>
                  </w:rPr>
                </w:rPrChange>
              </w:rPr>
            </w:pPr>
            <w:r w:rsidRPr="00B41112">
              <w:rPr>
                <w:iCs/>
                <w:sz w:val="26"/>
                <w:szCs w:val="26"/>
                <w:rPrChange w:id="15035"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3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37" w:author="Le Minh Nghia" w:date="2019-10-09T10:56:00Z">
                  <w:rPr>
                    <w:iCs/>
                    <w:sz w:val="26"/>
                    <w:szCs w:val="26"/>
                  </w:rPr>
                </w:rPrChange>
              </w:rPr>
            </w:pPr>
            <w:proofErr w:type="spellStart"/>
            <w:r w:rsidRPr="00B41112">
              <w:rPr>
                <w:iCs/>
                <w:sz w:val="26"/>
                <w:szCs w:val="26"/>
                <w:rPrChange w:id="15038" w:author="Le Minh Nghia" w:date="2019-10-09T10:56:00Z">
                  <w:rPr>
                    <w:iCs/>
                    <w:sz w:val="26"/>
                    <w:szCs w:val="26"/>
                  </w:rPr>
                </w:rPrChange>
              </w:rPr>
              <w:t>tên</w:t>
            </w:r>
            <w:proofErr w:type="spellEnd"/>
            <w:r w:rsidRPr="00B41112">
              <w:rPr>
                <w:iCs/>
                <w:sz w:val="26"/>
                <w:szCs w:val="26"/>
                <w:rPrChange w:id="15039" w:author="Le Minh Nghia" w:date="2019-10-09T10:56:00Z">
                  <w:rPr>
                    <w:iCs/>
                    <w:sz w:val="26"/>
                    <w:szCs w:val="26"/>
                  </w:rPr>
                </w:rPrChange>
              </w:rPr>
              <w:t xml:space="preserve"> khoa</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040" w:author="Le Minh Nghia" w:date="2019-10-09T10:56:00Z">
                  <w:rPr>
                    <w:sz w:val="26"/>
                    <w:szCs w:val="26"/>
                  </w:rPr>
                </w:rPrChange>
              </w:rPr>
            </w:pPr>
            <w:proofErr w:type="spellStart"/>
            <w:r w:rsidRPr="00B41112">
              <w:rPr>
                <w:sz w:val="26"/>
                <w:szCs w:val="26"/>
                <w:rPrChange w:id="15041" w:author="Le Minh Nghia" w:date="2019-10-09T10:56:00Z">
                  <w:rPr>
                    <w:sz w:val="26"/>
                    <w:szCs w:val="26"/>
                  </w:rPr>
                </w:rPrChange>
              </w:rPr>
              <w:t>academy_description</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42" w:author="Le Minh Nghia" w:date="2019-10-09T10:56:00Z">
                  <w:rPr>
                    <w:iCs/>
                    <w:sz w:val="26"/>
                    <w:szCs w:val="26"/>
                  </w:rPr>
                </w:rPrChange>
              </w:rPr>
            </w:pPr>
            <w:r w:rsidRPr="00B41112">
              <w:rPr>
                <w:iCs/>
                <w:sz w:val="26"/>
                <w:szCs w:val="26"/>
                <w:rPrChange w:id="15043"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4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4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4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4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4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49" w:author="Le Minh Nghia" w:date="2019-10-09T10:56:00Z">
                  <w:rPr>
                    <w:iCs/>
                    <w:sz w:val="26"/>
                    <w:szCs w:val="26"/>
                  </w:rPr>
                </w:rPrChange>
              </w:rPr>
            </w:pPr>
            <w:proofErr w:type="spellStart"/>
            <w:r w:rsidRPr="00B41112">
              <w:rPr>
                <w:iCs/>
                <w:sz w:val="26"/>
                <w:szCs w:val="26"/>
                <w:rPrChange w:id="15050" w:author="Le Minh Nghia" w:date="2019-10-09T10:56:00Z">
                  <w:rPr>
                    <w:iCs/>
                    <w:sz w:val="26"/>
                    <w:szCs w:val="26"/>
                  </w:rPr>
                </w:rPrChange>
              </w:rPr>
              <w:t>mô</w:t>
            </w:r>
            <w:proofErr w:type="spellEnd"/>
            <w:r w:rsidRPr="00B41112">
              <w:rPr>
                <w:iCs/>
                <w:sz w:val="26"/>
                <w:szCs w:val="26"/>
                <w:rPrChange w:id="15051" w:author="Le Minh Nghia" w:date="2019-10-09T10:56:00Z">
                  <w:rPr>
                    <w:iCs/>
                    <w:sz w:val="26"/>
                    <w:szCs w:val="26"/>
                  </w:rPr>
                </w:rPrChange>
              </w:rPr>
              <w:t xml:space="preserve"> </w:t>
            </w:r>
            <w:proofErr w:type="spellStart"/>
            <w:r w:rsidRPr="00B41112">
              <w:rPr>
                <w:iCs/>
                <w:sz w:val="26"/>
                <w:szCs w:val="26"/>
                <w:rPrChange w:id="15052" w:author="Le Minh Nghia" w:date="2019-10-09T10:56:00Z">
                  <w:rPr>
                    <w:iCs/>
                    <w:sz w:val="26"/>
                    <w:szCs w:val="26"/>
                  </w:rPr>
                </w:rPrChange>
              </w:rPr>
              <w:t>tả</w:t>
            </w:r>
            <w:proofErr w:type="spellEnd"/>
            <w:r w:rsidRPr="00B41112">
              <w:rPr>
                <w:iCs/>
                <w:sz w:val="26"/>
                <w:szCs w:val="26"/>
                <w:rPrChange w:id="15053" w:author="Le Minh Nghia" w:date="2019-10-09T10:56:00Z">
                  <w:rPr>
                    <w:iCs/>
                    <w:sz w:val="26"/>
                    <w:szCs w:val="26"/>
                  </w:rPr>
                </w:rPrChange>
              </w:rPr>
              <w:t xml:space="preserve"> khoa</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054" w:author="Le Minh Nghia" w:date="2019-10-09T10:56:00Z">
                  <w:rPr>
                    <w:sz w:val="26"/>
                    <w:szCs w:val="26"/>
                  </w:rPr>
                </w:rPrChange>
              </w:rPr>
            </w:pPr>
            <w:proofErr w:type="spellStart"/>
            <w:r w:rsidRPr="00B41112">
              <w:rPr>
                <w:sz w:val="26"/>
                <w:szCs w:val="26"/>
                <w:rPrChange w:id="15055"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56" w:author="Le Minh Nghia" w:date="2019-10-09T10:56:00Z">
                  <w:rPr>
                    <w:iCs/>
                    <w:sz w:val="26"/>
                    <w:szCs w:val="26"/>
                  </w:rPr>
                </w:rPrChange>
              </w:rPr>
            </w:pPr>
            <w:r w:rsidRPr="00B41112">
              <w:rPr>
                <w:iCs/>
                <w:sz w:val="26"/>
                <w:szCs w:val="26"/>
                <w:rPrChange w:id="1505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5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5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6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6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62"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63" w:author="Le Minh Nghia" w:date="2019-10-09T10:56:00Z">
                  <w:rPr>
                    <w:iCs/>
                    <w:sz w:val="26"/>
                    <w:szCs w:val="26"/>
                  </w:rPr>
                </w:rPrChange>
              </w:rPr>
            </w:pPr>
            <w:proofErr w:type="spellStart"/>
            <w:r w:rsidRPr="00B41112">
              <w:rPr>
                <w:iCs/>
                <w:sz w:val="26"/>
                <w:szCs w:val="26"/>
                <w:rPrChange w:id="15064" w:author="Le Minh Nghia" w:date="2019-10-09T10:56:00Z">
                  <w:rPr>
                    <w:iCs/>
                    <w:sz w:val="26"/>
                    <w:szCs w:val="26"/>
                  </w:rPr>
                </w:rPrChange>
              </w:rPr>
              <w:t>ngày</w:t>
            </w:r>
            <w:proofErr w:type="spellEnd"/>
            <w:r w:rsidRPr="00B41112">
              <w:rPr>
                <w:iCs/>
                <w:sz w:val="26"/>
                <w:szCs w:val="26"/>
                <w:rPrChange w:id="15065" w:author="Le Minh Nghia" w:date="2019-10-09T10:56:00Z">
                  <w:rPr>
                    <w:iCs/>
                    <w:sz w:val="26"/>
                    <w:szCs w:val="26"/>
                  </w:rPr>
                </w:rPrChange>
              </w:rPr>
              <w:t xml:space="preserve"> </w:t>
            </w:r>
            <w:proofErr w:type="spellStart"/>
            <w:r w:rsidRPr="00B41112">
              <w:rPr>
                <w:iCs/>
                <w:sz w:val="26"/>
                <w:szCs w:val="26"/>
                <w:rPrChange w:id="15066"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067" w:author="Le Minh Nghia" w:date="2019-10-09T10:56:00Z">
                  <w:rPr>
                    <w:sz w:val="26"/>
                    <w:szCs w:val="26"/>
                  </w:rPr>
                </w:rPrChange>
              </w:rPr>
            </w:pPr>
            <w:proofErr w:type="spellStart"/>
            <w:r w:rsidRPr="00B41112">
              <w:rPr>
                <w:sz w:val="26"/>
                <w:szCs w:val="26"/>
                <w:rPrChange w:id="15068"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69" w:author="Le Minh Nghia" w:date="2019-10-09T10:56:00Z">
                  <w:rPr>
                    <w:iCs/>
                    <w:sz w:val="26"/>
                    <w:szCs w:val="26"/>
                  </w:rPr>
                </w:rPrChange>
              </w:rPr>
            </w:pPr>
            <w:r w:rsidRPr="00B41112">
              <w:rPr>
                <w:iCs/>
                <w:sz w:val="26"/>
                <w:szCs w:val="26"/>
                <w:rPrChange w:id="1507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7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7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7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7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7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76" w:author="Le Minh Nghia" w:date="2019-10-09T10:56:00Z">
                  <w:rPr>
                    <w:iCs/>
                    <w:sz w:val="26"/>
                    <w:szCs w:val="26"/>
                  </w:rPr>
                </w:rPrChange>
              </w:rPr>
            </w:pPr>
            <w:proofErr w:type="spellStart"/>
            <w:r w:rsidRPr="00B41112">
              <w:rPr>
                <w:iCs/>
                <w:sz w:val="26"/>
                <w:szCs w:val="26"/>
                <w:rPrChange w:id="15077" w:author="Le Minh Nghia" w:date="2019-10-09T10:56:00Z">
                  <w:rPr>
                    <w:iCs/>
                    <w:sz w:val="26"/>
                    <w:szCs w:val="26"/>
                  </w:rPr>
                </w:rPrChange>
              </w:rPr>
              <w:t>ngày</w:t>
            </w:r>
            <w:proofErr w:type="spellEnd"/>
            <w:r w:rsidRPr="00B41112">
              <w:rPr>
                <w:iCs/>
                <w:sz w:val="26"/>
                <w:szCs w:val="26"/>
                <w:rPrChange w:id="15078" w:author="Le Minh Nghia" w:date="2019-10-09T10:56:00Z">
                  <w:rPr>
                    <w:iCs/>
                    <w:sz w:val="26"/>
                    <w:szCs w:val="26"/>
                  </w:rPr>
                </w:rPrChange>
              </w:rPr>
              <w:t xml:space="preserve"> </w:t>
            </w:r>
            <w:proofErr w:type="spellStart"/>
            <w:r w:rsidRPr="00B41112">
              <w:rPr>
                <w:iCs/>
                <w:sz w:val="26"/>
                <w:szCs w:val="26"/>
                <w:rPrChange w:id="15079" w:author="Le Minh Nghia" w:date="2019-10-09T10:56:00Z">
                  <w:rPr>
                    <w:iCs/>
                    <w:sz w:val="26"/>
                    <w:szCs w:val="26"/>
                  </w:rPr>
                </w:rPrChange>
              </w:rPr>
              <w:t>cập</w:t>
            </w:r>
            <w:proofErr w:type="spellEnd"/>
            <w:r w:rsidRPr="00B41112">
              <w:rPr>
                <w:iCs/>
                <w:sz w:val="26"/>
                <w:szCs w:val="26"/>
                <w:rPrChange w:id="15080" w:author="Le Minh Nghia" w:date="2019-10-09T10:56:00Z">
                  <w:rPr>
                    <w:iCs/>
                    <w:sz w:val="26"/>
                    <w:szCs w:val="26"/>
                  </w:rPr>
                </w:rPrChange>
              </w:rPr>
              <w:t xml:space="preserve"> </w:t>
            </w:r>
            <w:proofErr w:type="spellStart"/>
            <w:r w:rsidRPr="00B41112">
              <w:rPr>
                <w:iCs/>
                <w:sz w:val="26"/>
                <w:szCs w:val="26"/>
                <w:rPrChange w:id="15081"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082" w:author="Le Minh Nghia" w:date="2019-10-09T10:56:00Z">
                  <w:rPr>
                    <w:sz w:val="26"/>
                    <w:szCs w:val="26"/>
                  </w:rPr>
                </w:rPrChange>
              </w:rPr>
            </w:pPr>
            <w:proofErr w:type="spellStart"/>
            <w:r w:rsidRPr="00B41112">
              <w:rPr>
                <w:sz w:val="26"/>
                <w:szCs w:val="26"/>
                <w:rPrChange w:id="15083"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84" w:author="Le Minh Nghia" w:date="2019-10-09T10:56:00Z">
                  <w:rPr>
                    <w:iCs/>
                    <w:sz w:val="26"/>
                    <w:szCs w:val="26"/>
                  </w:rPr>
                </w:rPrChange>
              </w:rPr>
            </w:pPr>
            <w:r w:rsidRPr="00B41112">
              <w:rPr>
                <w:iCs/>
                <w:sz w:val="26"/>
                <w:szCs w:val="26"/>
                <w:rPrChange w:id="1508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8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8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08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8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090" w:author="Le Minh Nghia" w:date="2019-10-09T10:56:00Z">
                  <w:rPr>
                    <w:iCs/>
                    <w:sz w:val="26"/>
                    <w:szCs w:val="26"/>
                  </w:rPr>
                </w:rPrChange>
              </w:rPr>
            </w:pPr>
            <w:r w:rsidRPr="00B41112">
              <w:rPr>
                <w:iCs/>
                <w:sz w:val="26"/>
                <w:szCs w:val="26"/>
                <w:rPrChange w:id="1509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092" w:author="Le Minh Nghia" w:date="2019-10-09T10:56:00Z">
                  <w:rPr>
                    <w:iCs/>
                    <w:sz w:val="26"/>
                    <w:szCs w:val="26"/>
                  </w:rPr>
                </w:rPrChange>
              </w:rPr>
            </w:pPr>
            <w:proofErr w:type="spellStart"/>
            <w:r w:rsidRPr="00B41112">
              <w:rPr>
                <w:iCs/>
                <w:sz w:val="26"/>
                <w:szCs w:val="26"/>
                <w:rPrChange w:id="15093" w:author="Le Minh Nghia" w:date="2019-10-09T10:56:00Z">
                  <w:rPr>
                    <w:iCs/>
                    <w:sz w:val="26"/>
                    <w:szCs w:val="26"/>
                  </w:rPr>
                </w:rPrChange>
              </w:rPr>
              <w:t>ngày</w:t>
            </w:r>
            <w:proofErr w:type="spellEnd"/>
            <w:r w:rsidRPr="00B41112">
              <w:rPr>
                <w:iCs/>
                <w:sz w:val="26"/>
                <w:szCs w:val="26"/>
                <w:rPrChange w:id="15094" w:author="Le Minh Nghia" w:date="2019-10-09T10:56:00Z">
                  <w:rPr>
                    <w:iCs/>
                    <w:sz w:val="26"/>
                    <w:szCs w:val="26"/>
                  </w:rPr>
                </w:rPrChange>
              </w:rPr>
              <w:t xml:space="preserve"> </w:t>
            </w:r>
            <w:proofErr w:type="spellStart"/>
            <w:r w:rsidRPr="00B41112">
              <w:rPr>
                <w:iCs/>
                <w:sz w:val="26"/>
                <w:szCs w:val="26"/>
                <w:rPrChange w:id="15095" w:author="Le Minh Nghia" w:date="2019-10-09T10:56:00Z">
                  <w:rPr>
                    <w:iCs/>
                    <w:sz w:val="26"/>
                    <w:szCs w:val="26"/>
                  </w:rPr>
                </w:rPrChange>
              </w:rPr>
              <w:t>xóa</w:t>
            </w:r>
            <w:proofErr w:type="spellEnd"/>
            <w:r w:rsidRPr="00B41112">
              <w:rPr>
                <w:iCs/>
                <w:sz w:val="26"/>
                <w:szCs w:val="26"/>
                <w:rPrChange w:id="15096" w:author="Le Minh Nghia" w:date="2019-10-09T10:56:00Z">
                  <w:rPr>
                    <w:iCs/>
                    <w:sz w:val="26"/>
                    <w:szCs w:val="26"/>
                  </w:rPr>
                </w:rPrChange>
              </w:rPr>
              <w:t xml:space="preserve"> </w:t>
            </w:r>
            <w:proofErr w:type="spellStart"/>
            <w:r w:rsidRPr="00B41112">
              <w:rPr>
                <w:iCs/>
                <w:sz w:val="26"/>
                <w:szCs w:val="26"/>
                <w:rPrChange w:id="15097" w:author="Le Minh Nghia" w:date="2019-10-09T10:56:00Z">
                  <w:rPr>
                    <w:iCs/>
                    <w:sz w:val="26"/>
                    <w:szCs w:val="26"/>
                  </w:rPr>
                </w:rPrChange>
              </w:rPr>
              <w:t>tạm</w:t>
            </w:r>
            <w:proofErr w:type="spellEnd"/>
          </w:p>
        </w:tc>
      </w:tr>
    </w:tbl>
    <w:p w:rsidR="00596A15" w:rsidRPr="00B41112" w:rsidRDefault="00596A15" w:rsidP="00596A15">
      <w:pPr>
        <w:rPr>
          <w:sz w:val="26"/>
          <w:szCs w:val="26"/>
          <w:rPrChange w:id="15098"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5099" w:author="Le Minh Nghia" w:date="2019-10-09T10:56:00Z">
            <w:rPr>
              <w:sz w:val="26"/>
              <w:szCs w:val="26"/>
            </w:rPr>
          </w:rPrChange>
        </w:rPr>
      </w:pPr>
      <w:r w:rsidRPr="00B41112">
        <w:rPr>
          <w:rFonts w:ascii="Times New Roman" w:hAnsi="Times New Roman" w:cs="Times New Roman"/>
          <w:sz w:val="26"/>
          <w:szCs w:val="26"/>
          <w:rPrChange w:id="15100" w:author="Le Minh Nghia" w:date="2019-10-09T10:56:00Z">
            <w:rPr>
              <w:sz w:val="26"/>
              <w:szCs w:val="26"/>
            </w:rPr>
          </w:rPrChange>
        </w:rPr>
        <w:t>BẢNG MÔ TẢ THUỘC TÍNH CỦA LỚP ANSWERS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59"/>
        <w:gridCol w:w="2167"/>
        <w:gridCol w:w="725"/>
        <w:gridCol w:w="710"/>
        <w:gridCol w:w="750"/>
        <w:gridCol w:w="898"/>
        <w:gridCol w:w="479"/>
        <w:gridCol w:w="1950"/>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101" w:author="Le Minh Nghia" w:date="2019-10-09T10:56:00Z">
                  <w:rPr>
                    <w:rFonts w:eastAsia="MS Mincho"/>
                    <w:b/>
                    <w:i/>
                    <w:iCs/>
                    <w:sz w:val="26"/>
                    <w:szCs w:val="26"/>
                  </w:rPr>
                </w:rPrChange>
              </w:rPr>
            </w:pPr>
            <w:proofErr w:type="spellStart"/>
            <w:r w:rsidRPr="00B41112">
              <w:rPr>
                <w:b/>
                <w:i/>
                <w:iCs/>
                <w:sz w:val="26"/>
                <w:szCs w:val="26"/>
                <w:rPrChange w:id="15102" w:author="Le Minh Nghia" w:date="2019-10-09T10:56:00Z">
                  <w:rPr>
                    <w:b/>
                    <w:i/>
                    <w:iCs/>
                    <w:sz w:val="26"/>
                    <w:szCs w:val="26"/>
                  </w:rPr>
                </w:rPrChange>
              </w:rPr>
              <w:t>Tên</w:t>
            </w:r>
            <w:proofErr w:type="spellEnd"/>
            <w:r w:rsidRPr="00B41112">
              <w:rPr>
                <w:b/>
                <w:i/>
                <w:iCs/>
                <w:sz w:val="26"/>
                <w:szCs w:val="26"/>
                <w:rPrChange w:id="15103" w:author="Le Minh Nghia" w:date="2019-10-09T10:56:00Z">
                  <w:rPr>
                    <w:b/>
                    <w:i/>
                    <w:iCs/>
                    <w:sz w:val="26"/>
                    <w:szCs w:val="26"/>
                  </w:rPr>
                </w:rPrChange>
              </w:rPr>
              <w:t xml:space="preserve"> </w:t>
            </w:r>
            <w:proofErr w:type="spellStart"/>
            <w:r w:rsidRPr="00B41112">
              <w:rPr>
                <w:b/>
                <w:i/>
                <w:iCs/>
                <w:sz w:val="26"/>
                <w:szCs w:val="26"/>
                <w:rPrChange w:id="15104" w:author="Le Minh Nghia" w:date="2019-10-09T10:56:00Z">
                  <w:rPr>
                    <w:b/>
                    <w:i/>
                    <w:iCs/>
                    <w:sz w:val="26"/>
                    <w:szCs w:val="26"/>
                  </w:rPr>
                </w:rPrChange>
              </w:rPr>
              <w:t>thuộc</w:t>
            </w:r>
            <w:proofErr w:type="spellEnd"/>
            <w:r w:rsidRPr="00B41112">
              <w:rPr>
                <w:b/>
                <w:i/>
                <w:iCs/>
                <w:sz w:val="26"/>
                <w:szCs w:val="26"/>
                <w:rPrChange w:id="15105" w:author="Le Minh Nghia" w:date="2019-10-09T10:56:00Z">
                  <w:rPr>
                    <w:b/>
                    <w:i/>
                    <w:iCs/>
                    <w:sz w:val="26"/>
                    <w:szCs w:val="26"/>
                  </w:rPr>
                </w:rPrChange>
              </w:rPr>
              <w:t xml:space="preserve"> </w:t>
            </w:r>
            <w:proofErr w:type="spellStart"/>
            <w:r w:rsidRPr="00B41112">
              <w:rPr>
                <w:b/>
                <w:i/>
                <w:iCs/>
                <w:sz w:val="26"/>
                <w:szCs w:val="26"/>
                <w:rPrChange w:id="15106"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107" w:author="Le Minh Nghia" w:date="2019-10-09T10:56:00Z">
                  <w:rPr>
                    <w:rFonts w:eastAsia="MS Mincho"/>
                    <w:b/>
                    <w:i/>
                    <w:iCs/>
                    <w:sz w:val="26"/>
                    <w:szCs w:val="26"/>
                  </w:rPr>
                </w:rPrChange>
              </w:rPr>
            </w:pPr>
            <w:proofErr w:type="spellStart"/>
            <w:r w:rsidRPr="00B41112">
              <w:rPr>
                <w:b/>
                <w:i/>
                <w:iCs/>
                <w:sz w:val="26"/>
                <w:szCs w:val="26"/>
                <w:rPrChange w:id="15108" w:author="Le Minh Nghia" w:date="2019-10-09T10:56:00Z">
                  <w:rPr>
                    <w:b/>
                    <w:i/>
                    <w:iCs/>
                    <w:sz w:val="26"/>
                    <w:szCs w:val="26"/>
                  </w:rPr>
                </w:rPrChange>
              </w:rPr>
              <w:t>Kiểu</w:t>
            </w:r>
            <w:proofErr w:type="spellEnd"/>
            <w:r w:rsidRPr="00B41112">
              <w:rPr>
                <w:b/>
                <w:i/>
                <w:iCs/>
                <w:sz w:val="26"/>
                <w:szCs w:val="26"/>
                <w:rPrChange w:id="15109" w:author="Le Minh Nghia" w:date="2019-10-09T10:56:00Z">
                  <w:rPr>
                    <w:b/>
                    <w:i/>
                    <w:iCs/>
                    <w:sz w:val="26"/>
                    <w:szCs w:val="26"/>
                  </w:rPr>
                </w:rPrChange>
              </w:rPr>
              <w:t xml:space="preserve"> </w:t>
            </w:r>
            <w:proofErr w:type="spellStart"/>
            <w:r w:rsidRPr="00B41112">
              <w:rPr>
                <w:b/>
                <w:i/>
                <w:iCs/>
                <w:sz w:val="26"/>
                <w:szCs w:val="26"/>
                <w:rPrChange w:id="15110" w:author="Le Minh Nghia" w:date="2019-10-09T10:56:00Z">
                  <w:rPr>
                    <w:b/>
                    <w:i/>
                    <w:iCs/>
                    <w:sz w:val="26"/>
                    <w:szCs w:val="26"/>
                  </w:rPr>
                </w:rPrChange>
              </w:rPr>
              <w:t>dữ</w:t>
            </w:r>
            <w:proofErr w:type="spellEnd"/>
            <w:r w:rsidRPr="00B41112">
              <w:rPr>
                <w:b/>
                <w:i/>
                <w:iCs/>
                <w:sz w:val="26"/>
                <w:szCs w:val="26"/>
                <w:rPrChange w:id="15111" w:author="Le Minh Nghia" w:date="2019-10-09T10:56:00Z">
                  <w:rPr>
                    <w:b/>
                    <w:i/>
                    <w:iCs/>
                    <w:sz w:val="26"/>
                    <w:szCs w:val="26"/>
                  </w:rPr>
                </w:rPrChange>
              </w:rPr>
              <w:t xml:space="preserve"> </w:t>
            </w:r>
            <w:proofErr w:type="spellStart"/>
            <w:r w:rsidRPr="00B41112">
              <w:rPr>
                <w:b/>
                <w:i/>
                <w:iCs/>
                <w:sz w:val="26"/>
                <w:szCs w:val="26"/>
                <w:rPrChange w:id="15112"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113" w:author="Le Minh Nghia" w:date="2019-10-09T10:56:00Z">
                  <w:rPr>
                    <w:rFonts w:eastAsia="MS Mincho"/>
                    <w:b/>
                    <w:i/>
                    <w:iCs/>
                    <w:sz w:val="26"/>
                    <w:szCs w:val="26"/>
                  </w:rPr>
                </w:rPrChange>
              </w:rPr>
            </w:pPr>
            <w:proofErr w:type="spellStart"/>
            <w:r w:rsidRPr="00B41112">
              <w:rPr>
                <w:b/>
                <w:i/>
                <w:iCs/>
                <w:sz w:val="26"/>
                <w:szCs w:val="26"/>
                <w:rPrChange w:id="15114" w:author="Le Minh Nghia" w:date="2019-10-09T10:56:00Z">
                  <w:rPr>
                    <w:b/>
                    <w:i/>
                    <w:iCs/>
                    <w:sz w:val="26"/>
                    <w:szCs w:val="26"/>
                  </w:rPr>
                </w:rPrChange>
              </w:rPr>
              <w:t>Khóa</w:t>
            </w:r>
            <w:proofErr w:type="spellEnd"/>
            <w:r w:rsidRPr="00B41112">
              <w:rPr>
                <w:b/>
                <w:i/>
                <w:iCs/>
                <w:sz w:val="26"/>
                <w:szCs w:val="26"/>
                <w:rPrChange w:id="15115" w:author="Le Minh Nghia" w:date="2019-10-09T10:56:00Z">
                  <w:rPr>
                    <w:b/>
                    <w:i/>
                    <w:iCs/>
                    <w:sz w:val="26"/>
                    <w:szCs w:val="26"/>
                  </w:rPr>
                </w:rPrChange>
              </w:rPr>
              <w:t xml:space="preserve"> </w:t>
            </w:r>
            <w:proofErr w:type="spellStart"/>
            <w:r w:rsidRPr="00B41112">
              <w:rPr>
                <w:b/>
                <w:i/>
                <w:iCs/>
                <w:sz w:val="26"/>
                <w:szCs w:val="26"/>
                <w:rPrChange w:id="15116"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117" w:author="Le Minh Nghia" w:date="2019-10-09T10:56:00Z">
                  <w:rPr>
                    <w:rFonts w:eastAsia="MS Mincho"/>
                    <w:b/>
                    <w:i/>
                    <w:iCs/>
                    <w:sz w:val="26"/>
                    <w:szCs w:val="26"/>
                  </w:rPr>
                </w:rPrChange>
              </w:rPr>
            </w:pPr>
            <w:proofErr w:type="spellStart"/>
            <w:r w:rsidRPr="00B41112">
              <w:rPr>
                <w:b/>
                <w:i/>
                <w:iCs/>
                <w:sz w:val="26"/>
                <w:szCs w:val="26"/>
                <w:rPrChange w:id="15118" w:author="Le Minh Nghia" w:date="2019-10-09T10:56:00Z">
                  <w:rPr>
                    <w:b/>
                    <w:i/>
                    <w:iCs/>
                    <w:sz w:val="26"/>
                    <w:szCs w:val="26"/>
                  </w:rPr>
                </w:rPrChange>
              </w:rPr>
              <w:t>Khóa</w:t>
            </w:r>
            <w:proofErr w:type="spellEnd"/>
            <w:r w:rsidRPr="00B41112">
              <w:rPr>
                <w:b/>
                <w:i/>
                <w:iCs/>
                <w:sz w:val="26"/>
                <w:szCs w:val="26"/>
                <w:rPrChange w:id="15119" w:author="Le Minh Nghia" w:date="2019-10-09T10:56:00Z">
                  <w:rPr>
                    <w:b/>
                    <w:i/>
                    <w:iCs/>
                    <w:sz w:val="26"/>
                    <w:szCs w:val="26"/>
                  </w:rPr>
                </w:rPrChange>
              </w:rPr>
              <w:t xml:space="preserve"> </w:t>
            </w:r>
            <w:proofErr w:type="spellStart"/>
            <w:r w:rsidRPr="00B41112">
              <w:rPr>
                <w:b/>
                <w:i/>
                <w:iCs/>
                <w:sz w:val="26"/>
                <w:szCs w:val="26"/>
                <w:rPrChange w:id="15120"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121" w:author="Le Minh Nghia" w:date="2019-10-09T10:56:00Z">
                  <w:rPr>
                    <w:rFonts w:eastAsia="MS Mincho"/>
                    <w:b/>
                    <w:i/>
                    <w:iCs/>
                    <w:sz w:val="26"/>
                    <w:szCs w:val="26"/>
                  </w:rPr>
                </w:rPrChange>
              </w:rPr>
            </w:pPr>
            <w:proofErr w:type="spellStart"/>
            <w:r w:rsidRPr="00B41112">
              <w:rPr>
                <w:b/>
                <w:i/>
                <w:iCs/>
                <w:sz w:val="26"/>
                <w:szCs w:val="26"/>
                <w:rPrChange w:id="15122" w:author="Le Minh Nghia" w:date="2019-10-09T10:56:00Z">
                  <w:rPr>
                    <w:b/>
                    <w:i/>
                    <w:iCs/>
                    <w:sz w:val="26"/>
                    <w:szCs w:val="26"/>
                  </w:rPr>
                </w:rPrChange>
              </w:rPr>
              <w:t>Giá</w:t>
            </w:r>
            <w:proofErr w:type="spellEnd"/>
            <w:r w:rsidRPr="00B41112">
              <w:rPr>
                <w:b/>
                <w:i/>
                <w:iCs/>
                <w:sz w:val="26"/>
                <w:szCs w:val="26"/>
                <w:rPrChange w:id="15123" w:author="Le Minh Nghia" w:date="2019-10-09T10:56:00Z">
                  <w:rPr>
                    <w:b/>
                    <w:i/>
                    <w:iCs/>
                    <w:sz w:val="26"/>
                    <w:szCs w:val="26"/>
                  </w:rPr>
                </w:rPrChange>
              </w:rPr>
              <w:t xml:space="preserve"> </w:t>
            </w:r>
            <w:proofErr w:type="spellStart"/>
            <w:r w:rsidRPr="00B41112">
              <w:rPr>
                <w:b/>
                <w:i/>
                <w:iCs/>
                <w:sz w:val="26"/>
                <w:szCs w:val="26"/>
                <w:rPrChange w:id="15124" w:author="Le Minh Nghia" w:date="2019-10-09T10:56:00Z">
                  <w:rPr>
                    <w:b/>
                    <w:i/>
                    <w:iCs/>
                    <w:sz w:val="26"/>
                    <w:szCs w:val="26"/>
                  </w:rPr>
                </w:rPrChange>
              </w:rPr>
              <w:t>trị</w:t>
            </w:r>
            <w:proofErr w:type="spellEnd"/>
            <w:r w:rsidRPr="00B41112">
              <w:rPr>
                <w:b/>
                <w:i/>
                <w:iCs/>
                <w:sz w:val="26"/>
                <w:szCs w:val="26"/>
                <w:rPrChange w:id="15125" w:author="Le Minh Nghia" w:date="2019-10-09T10:56:00Z">
                  <w:rPr>
                    <w:b/>
                    <w:i/>
                    <w:iCs/>
                    <w:sz w:val="26"/>
                    <w:szCs w:val="26"/>
                  </w:rPr>
                </w:rPrChange>
              </w:rPr>
              <w:t xml:space="preserve"> </w:t>
            </w:r>
            <w:proofErr w:type="spellStart"/>
            <w:r w:rsidRPr="00B41112">
              <w:rPr>
                <w:b/>
                <w:i/>
                <w:iCs/>
                <w:sz w:val="26"/>
                <w:szCs w:val="26"/>
                <w:rPrChange w:id="15126" w:author="Le Minh Nghia" w:date="2019-10-09T10:56:00Z">
                  <w:rPr>
                    <w:b/>
                    <w:i/>
                    <w:iCs/>
                    <w:sz w:val="26"/>
                    <w:szCs w:val="26"/>
                  </w:rPr>
                </w:rPrChange>
              </w:rPr>
              <w:t>mặc</w:t>
            </w:r>
            <w:proofErr w:type="spellEnd"/>
            <w:r w:rsidRPr="00B41112">
              <w:rPr>
                <w:b/>
                <w:i/>
                <w:iCs/>
                <w:sz w:val="26"/>
                <w:szCs w:val="26"/>
                <w:rPrChange w:id="15127" w:author="Le Minh Nghia" w:date="2019-10-09T10:56:00Z">
                  <w:rPr>
                    <w:b/>
                    <w:i/>
                    <w:iCs/>
                    <w:sz w:val="26"/>
                    <w:szCs w:val="26"/>
                  </w:rPr>
                </w:rPrChange>
              </w:rPr>
              <w:t xml:space="preserve"> </w:t>
            </w:r>
            <w:proofErr w:type="spellStart"/>
            <w:r w:rsidRPr="00B41112">
              <w:rPr>
                <w:b/>
                <w:i/>
                <w:iCs/>
                <w:sz w:val="26"/>
                <w:szCs w:val="26"/>
                <w:rPrChange w:id="15128"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5129" w:author="Le Minh Nghia" w:date="2019-10-09T10:56:00Z">
                  <w:rPr>
                    <w:b/>
                    <w:i/>
                    <w:iCs/>
                    <w:sz w:val="26"/>
                    <w:szCs w:val="26"/>
                  </w:rPr>
                </w:rPrChange>
              </w:rPr>
            </w:pPr>
            <w:r w:rsidRPr="00B41112">
              <w:rPr>
                <w:b/>
                <w:i/>
                <w:iCs/>
                <w:sz w:val="26"/>
                <w:szCs w:val="26"/>
                <w:rPrChange w:id="15130"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131" w:author="Le Minh Nghia" w:date="2019-10-09T10:56:00Z">
                  <w:rPr>
                    <w:rFonts w:eastAsia="MS Mincho"/>
                    <w:b/>
                    <w:i/>
                    <w:iCs/>
                    <w:sz w:val="26"/>
                    <w:szCs w:val="26"/>
                  </w:rPr>
                </w:rPrChange>
              </w:rPr>
            </w:pPr>
            <w:r w:rsidRPr="00B41112">
              <w:rPr>
                <w:b/>
                <w:i/>
                <w:iCs/>
                <w:sz w:val="26"/>
                <w:szCs w:val="26"/>
                <w:rPrChange w:id="15132"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133" w:author="Le Minh Nghia" w:date="2019-10-09T10:56:00Z">
                  <w:rPr>
                    <w:rFonts w:eastAsia="MS Mincho"/>
                    <w:b/>
                    <w:i/>
                    <w:iCs/>
                    <w:sz w:val="26"/>
                    <w:szCs w:val="26"/>
                  </w:rPr>
                </w:rPrChange>
              </w:rPr>
            </w:pPr>
            <w:proofErr w:type="spellStart"/>
            <w:r w:rsidRPr="00B41112">
              <w:rPr>
                <w:b/>
                <w:i/>
                <w:iCs/>
                <w:sz w:val="26"/>
                <w:szCs w:val="26"/>
                <w:rPrChange w:id="15134" w:author="Le Minh Nghia" w:date="2019-10-09T10:56:00Z">
                  <w:rPr>
                    <w:b/>
                    <w:i/>
                    <w:iCs/>
                    <w:sz w:val="26"/>
                    <w:szCs w:val="26"/>
                  </w:rPr>
                </w:rPrChange>
              </w:rPr>
              <w:t>Diễn</w:t>
            </w:r>
            <w:proofErr w:type="spellEnd"/>
            <w:r w:rsidRPr="00B41112">
              <w:rPr>
                <w:b/>
                <w:i/>
                <w:iCs/>
                <w:sz w:val="26"/>
                <w:szCs w:val="26"/>
                <w:rPrChange w:id="15135" w:author="Le Minh Nghia" w:date="2019-10-09T10:56:00Z">
                  <w:rPr>
                    <w:b/>
                    <w:i/>
                    <w:iCs/>
                    <w:sz w:val="26"/>
                    <w:szCs w:val="26"/>
                  </w:rPr>
                </w:rPrChange>
              </w:rPr>
              <w:t xml:space="preserve"> </w:t>
            </w:r>
            <w:proofErr w:type="spellStart"/>
            <w:r w:rsidRPr="00B41112">
              <w:rPr>
                <w:b/>
                <w:i/>
                <w:iCs/>
                <w:sz w:val="26"/>
                <w:szCs w:val="26"/>
                <w:rPrChange w:id="15136"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137" w:author="Le Minh Nghia" w:date="2019-10-09T10:56:00Z">
                  <w:rPr>
                    <w:iCs/>
                    <w:sz w:val="26"/>
                    <w:szCs w:val="26"/>
                  </w:rPr>
                </w:rPrChange>
              </w:rPr>
            </w:pPr>
            <w:proofErr w:type="spellStart"/>
            <w:r w:rsidRPr="00B41112">
              <w:rPr>
                <w:iCs/>
                <w:sz w:val="26"/>
                <w:szCs w:val="26"/>
                <w:rPrChange w:id="15138" w:author="Le Minh Nghia" w:date="2019-10-09T10:56:00Z">
                  <w:rPr>
                    <w:iCs/>
                    <w:sz w:val="26"/>
                    <w:szCs w:val="26"/>
                  </w:rPr>
                </w:rPrChange>
              </w:rPr>
              <w:t>answer_id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139" w:author="Le Minh Nghia" w:date="2019-10-09T10:56:00Z">
                  <w:rPr>
                    <w:iCs/>
                    <w:sz w:val="26"/>
                    <w:szCs w:val="26"/>
                  </w:rPr>
                </w:rPrChange>
              </w:rPr>
            </w:pPr>
            <w:r w:rsidRPr="00B41112">
              <w:rPr>
                <w:iCs/>
                <w:sz w:val="26"/>
                <w:szCs w:val="26"/>
                <w:rPrChange w:id="15140"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vAlign w:val="center"/>
            <w:hideMark/>
          </w:tcPr>
          <w:p w:rsidR="00596A15" w:rsidRPr="00B41112" w:rsidRDefault="00596A15" w:rsidP="0028370D">
            <w:pPr>
              <w:spacing w:before="20" w:after="20"/>
              <w:ind w:left="-46" w:right="-113"/>
              <w:jc w:val="center"/>
              <w:rPr>
                <w:iCs/>
                <w:sz w:val="26"/>
                <w:szCs w:val="26"/>
                <w:rPrChange w:id="15141" w:author="Le Minh Nghia" w:date="2019-10-09T10:56:00Z">
                  <w:rPr>
                    <w:iCs/>
                    <w:sz w:val="26"/>
                    <w:szCs w:val="26"/>
                  </w:rPr>
                </w:rPrChange>
              </w:rPr>
            </w:pPr>
            <w:r w:rsidRPr="00B41112">
              <w:rPr>
                <w:iCs/>
                <w:sz w:val="26"/>
                <w:szCs w:val="26"/>
                <w:rPrChange w:id="15142"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14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14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14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hideMark/>
          </w:tcPr>
          <w:p w:rsidR="00596A15" w:rsidRPr="00B41112" w:rsidRDefault="00596A15" w:rsidP="0028370D">
            <w:pPr>
              <w:jc w:val="center"/>
              <w:rPr>
                <w:iCs/>
                <w:sz w:val="26"/>
                <w:szCs w:val="26"/>
                <w:rPrChange w:id="15146" w:author="Le Minh Nghia" w:date="2019-10-09T10:56:00Z">
                  <w:rPr>
                    <w:iCs/>
                    <w:sz w:val="26"/>
                    <w:szCs w:val="26"/>
                  </w:rPr>
                </w:rPrChange>
              </w:rPr>
            </w:pPr>
            <w:r w:rsidRPr="00B41112">
              <w:rPr>
                <w:iCs/>
                <w:sz w:val="26"/>
                <w:szCs w:val="26"/>
                <w:rPrChange w:id="15147"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148" w:author="Le Minh Nghia" w:date="2019-10-09T10:56:00Z">
                  <w:rPr>
                    <w:iCs/>
                    <w:sz w:val="26"/>
                    <w:szCs w:val="26"/>
                  </w:rPr>
                </w:rPrChange>
              </w:rPr>
            </w:pPr>
            <w:r w:rsidRPr="00B41112">
              <w:rPr>
                <w:iCs/>
                <w:sz w:val="26"/>
                <w:szCs w:val="26"/>
                <w:rPrChange w:id="15149"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150" w:author="Le Minh Nghia" w:date="2019-10-09T10:56:00Z">
                  <w:rPr>
                    <w:iCs/>
                    <w:sz w:val="26"/>
                    <w:szCs w:val="26"/>
                  </w:rPr>
                </w:rPrChange>
              </w:rPr>
            </w:pPr>
            <w:proofErr w:type="spellStart"/>
            <w:r w:rsidRPr="00B41112">
              <w:rPr>
                <w:iCs/>
                <w:sz w:val="26"/>
                <w:szCs w:val="26"/>
                <w:rPrChange w:id="15151" w:author="Le Minh Nghia" w:date="2019-10-09T10:56:00Z">
                  <w:rPr>
                    <w:iCs/>
                    <w:sz w:val="26"/>
                    <w:szCs w:val="26"/>
                  </w:rPr>
                </w:rPrChange>
              </w:rPr>
              <w:t>survey_id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152" w:author="Le Minh Nghia" w:date="2019-10-09T10:56:00Z">
                  <w:rPr>
                    <w:iCs/>
                    <w:sz w:val="26"/>
                    <w:szCs w:val="26"/>
                  </w:rPr>
                </w:rPrChange>
              </w:rPr>
            </w:pPr>
            <w:r w:rsidRPr="00B41112">
              <w:rPr>
                <w:iCs/>
                <w:sz w:val="26"/>
                <w:szCs w:val="26"/>
                <w:rPrChange w:id="15153"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15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155" w:author="Le Minh Nghia" w:date="2019-10-09T10:56:00Z">
                  <w:rPr>
                    <w:iCs/>
                    <w:sz w:val="26"/>
                    <w:szCs w:val="26"/>
                  </w:rPr>
                </w:rPrChange>
              </w:rPr>
            </w:pPr>
            <w:r w:rsidRPr="00B41112">
              <w:rPr>
                <w:iCs/>
                <w:sz w:val="26"/>
                <w:szCs w:val="26"/>
                <w:rPrChange w:id="15156"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15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15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15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160" w:author="Le Minh Nghia" w:date="2019-10-09T10:56:00Z">
                  <w:rPr>
                    <w:iCs/>
                    <w:sz w:val="26"/>
                    <w:szCs w:val="26"/>
                  </w:rPr>
                </w:rPrChange>
              </w:rPr>
            </w:pPr>
            <w:r w:rsidRPr="00B41112">
              <w:rPr>
                <w:iCs/>
                <w:sz w:val="26"/>
                <w:szCs w:val="26"/>
                <w:rPrChange w:id="15161" w:author="Le Minh Nghia" w:date="2019-10-09T10:56:00Z">
                  <w:rPr>
                    <w:iCs/>
                    <w:sz w:val="26"/>
                    <w:szCs w:val="26"/>
                  </w:rPr>
                </w:rPrChange>
              </w:rPr>
              <w:t xml:space="preserve">id </w:t>
            </w:r>
            <w:proofErr w:type="spellStart"/>
            <w:r w:rsidRPr="00B41112">
              <w:rPr>
                <w:iCs/>
                <w:sz w:val="26"/>
                <w:szCs w:val="26"/>
                <w:rPrChange w:id="15162" w:author="Le Minh Nghia" w:date="2019-10-09T10:56:00Z">
                  <w:rPr>
                    <w:iCs/>
                    <w:sz w:val="26"/>
                    <w:szCs w:val="26"/>
                  </w:rPr>
                </w:rPrChange>
              </w:rPr>
              <w:t>của</w:t>
            </w:r>
            <w:proofErr w:type="spellEnd"/>
            <w:r w:rsidRPr="00B41112">
              <w:rPr>
                <w:iCs/>
                <w:sz w:val="26"/>
                <w:szCs w:val="26"/>
                <w:rPrChange w:id="15163" w:author="Le Minh Nghia" w:date="2019-10-09T10:56:00Z">
                  <w:rPr>
                    <w:iCs/>
                    <w:sz w:val="26"/>
                    <w:szCs w:val="26"/>
                  </w:rPr>
                </w:rPrChange>
              </w:rPr>
              <w:t xml:space="preserve"> </w:t>
            </w:r>
            <w:proofErr w:type="spellStart"/>
            <w:r w:rsidRPr="00B41112">
              <w:rPr>
                <w:iCs/>
                <w:sz w:val="26"/>
                <w:szCs w:val="26"/>
                <w:rPrChange w:id="15164" w:author="Le Minh Nghia" w:date="2019-10-09T10:56:00Z">
                  <w:rPr>
                    <w:iCs/>
                    <w:sz w:val="26"/>
                    <w:szCs w:val="26"/>
                  </w:rPr>
                </w:rPrChange>
              </w:rPr>
              <w:t>bảng</w:t>
            </w:r>
            <w:proofErr w:type="spellEnd"/>
            <w:r w:rsidRPr="00B41112">
              <w:rPr>
                <w:iCs/>
                <w:sz w:val="26"/>
                <w:szCs w:val="26"/>
                <w:rPrChange w:id="15165" w:author="Le Minh Nghia" w:date="2019-10-09T10:56:00Z">
                  <w:rPr>
                    <w:iCs/>
                    <w:sz w:val="26"/>
                    <w:szCs w:val="26"/>
                  </w:rPr>
                </w:rPrChange>
              </w:rPr>
              <w:t xml:space="preserve"> </w:t>
            </w:r>
            <w:proofErr w:type="spellStart"/>
            <w:r w:rsidRPr="00B41112">
              <w:rPr>
                <w:iCs/>
                <w:sz w:val="26"/>
                <w:szCs w:val="26"/>
                <w:rPrChange w:id="15166" w:author="Le Minh Nghia" w:date="2019-10-09T10:56:00Z">
                  <w:rPr>
                    <w:iCs/>
                    <w:sz w:val="26"/>
                    <w:szCs w:val="26"/>
                  </w:rPr>
                </w:rPrChange>
              </w:rPr>
              <w:t>liên</w:t>
            </w:r>
            <w:proofErr w:type="spellEnd"/>
            <w:r w:rsidRPr="00B41112">
              <w:rPr>
                <w:iCs/>
                <w:sz w:val="26"/>
                <w:szCs w:val="26"/>
                <w:rPrChange w:id="15167" w:author="Le Minh Nghia" w:date="2019-10-09T10:56:00Z">
                  <w:rPr>
                    <w:iCs/>
                    <w:sz w:val="26"/>
                    <w:szCs w:val="26"/>
                  </w:rPr>
                </w:rPrChange>
              </w:rPr>
              <w:t xml:space="preserve"> </w:t>
            </w:r>
            <w:proofErr w:type="spellStart"/>
            <w:r w:rsidRPr="00B41112">
              <w:rPr>
                <w:iCs/>
                <w:sz w:val="26"/>
                <w:szCs w:val="26"/>
                <w:rPrChange w:id="15168" w:author="Le Minh Nghia" w:date="2019-10-09T10:56:00Z">
                  <w:rPr>
                    <w:iCs/>
                    <w:sz w:val="26"/>
                    <w:szCs w:val="26"/>
                  </w:rPr>
                </w:rPrChange>
              </w:rPr>
              <w:t>kết</w:t>
            </w:r>
            <w:proofErr w:type="spellEnd"/>
            <w:r w:rsidRPr="00B41112">
              <w:rPr>
                <w:iCs/>
                <w:sz w:val="26"/>
                <w:szCs w:val="26"/>
                <w:rPrChange w:id="15169" w:author="Le Minh Nghia" w:date="2019-10-09T10:56:00Z">
                  <w:rPr>
                    <w:iCs/>
                    <w:sz w:val="26"/>
                    <w:szCs w:val="26"/>
                  </w:rPr>
                </w:rPrChange>
              </w:rPr>
              <w:t xml:space="preserve"> </w:t>
            </w:r>
            <w:proofErr w:type="spellStart"/>
            <w:r w:rsidRPr="00B41112">
              <w:rPr>
                <w:iCs/>
                <w:sz w:val="26"/>
                <w:szCs w:val="26"/>
                <w:rPrChange w:id="15170" w:author="Le Minh Nghia" w:date="2019-10-09T10:56:00Z">
                  <w:rPr>
                    <w:iCs/>
                    <w:sz w:val="26"/>
                    <w:szCs w:val="26"/>
                  </w:rPr>
                </w:rPrChange>
              </w:rPr>
              <w:t>câu</w:t>
            </w:r>
            <w:proofErr w:type="spellEnd"/>
            <w:r w:rsidRPr="00B41112">
              <w:rPr>
                <w:iCs/>
                <w:sz w:val="26"/>
                <w:szCs w:val="26"/>
                <w:rPrChange w:id="15171" w:author="Le Minh Nghia" w:date="2019-10-09T10:56:00Z">
                  <w:rPr>
                    <w:iCs/>
                    <w:sz w:val="26"/>
                    <w:szCs w:val="26"/>
                  </w:rPr>
                </w:rPrChange>
              </w:rPr>
              <w:t xml:space="preserve"> </w:t>
            </w:r>
            <w:proofErr w:type="spellStart"/>
            <w:r w:rsidRPr="00B41112">
              <w:rPr>
                <w:iCs/>
                <w:sz w:val="26"/>
                <w:szCs w:val="26"/>
                <w:rPrChange w:id="15172" w:author="Le Minh Nghia" w:date="2019-10-09T10:56:00Z">
                  <w:rPr>
                    <w:iCs/>
                    <w:sz w:val="26"/>
                    <w:szCs w:val="26"/>
                  </w:rPr>
                </w:rPrChange>
              </w:rPr>
              <w:t>hỏi</w:t>
            </w:r>
            <w:proofErr w:type="spellEnd"/>
            <w:r w:rsidRPr="00B41112">
              <w:rPr>
                <w:iCs/>
                <w:sz w:val="26"/>
                <w:szCs w:val="26"/>
                <w:rPrChange w:id="15173" w:author="Le Minh Nghia" w:date="2019-10-09T10:56:00Z">
                  <w:rPr>
                    <w:iCs/>
                    <w:sz w:val="26"/>
                    <w:szCs w:val="26"/>
                  </w:rPr>
                </w:rPrChange>
              </w:rPr>
              <w:t xml:space="preserve"> </w:t>
            </w:r>
            <w:proofErr w:type="spellStart"/>
            <w:r w:rsidRPr="00B41112">
              <w:rPr>
                <w:iCs/>
                <w:sz w:val="26"/>
                <w:szCs w:val="26"/>
                <w:rPrChange w:id="15174" w:author="Le Minh Nghia" w:date="2019-10-09T10:56:00Z">
                  <w:rPr>
                    <w:iCs/>
                    <w:sz w:val="26"/>
                    <w:szCs w:val="26"/>
                  </w:rPr>
                </w:rPrChange>
              </w:rPr>
              <w:t>với</w:t>
            </w:r>
            <w:proofErr w:type="spellEnd"/>
            <w:r w:rsidRPr="00B41112">
              <w:rPr>
                <w:iCs/>
                <w:sz w:val="26"/>
                <w:szCs w:val="26"/>
                <w:rPrChange w:id="15175" w:author="Le Minh Nghia" w:date="2019-10-09T10:56:00Z">
                  <w:rPr>
                    <w:iCs/>
                    <w:sz w:val="26"/>
                    <w:szCs w:val="26"/>
                  </w:rPr>
                </w:rPrChange>
              </w:rPr>
              <w:t xml:space="preserve"> </w:t>
            </w:r>
            <w:proofErr w:type="spellStart"/>
            <w:r w:rsidRPr="00B41112">
              <w:rPr>
                <w:iCs/>
                <w:sz w:val="26"/>
                <w:szCs w:val="26"/>
                <w:rPrChange w:id="15176" w:author="Le Minh Nghia" w:date="2019-10-09T10:56:00Z">
                  <w:rPr>
                    <w:iCs/>
                    <w:sz w:val="26"/>
                    <w:szCs w:val="26"/>
                  </w:rPr>
                </w:rPrChange>
              </w:rPr>
              <w:t>bảng</w:t>
            </w:r>
            <w:proofErr w:type="spellEnd"/>
            <w:r w:rsidRPr="00B41112">
              <w:rPr>
                <w:iCs/>
                <w:sz w:val="26"/>
                <w:szCs w:val="26"/>
                <w:rPrChange w:id="15177" w:author="Le Minh Nghia" w:date="2019-10-09T10:56:00Z">
                  <w:rPr>
                    <w:iCs/>
                    <w:sz w:val="26"/>
                    <w:szCs w:val="26"/>
                  </w:rPr>
                </w:rPrChange>
              </w:rPr>
              <w:t xml:space="preserve"> </w:t>
            </w:r>
            <w:proofErr w:type="spellStart"/>
            <w:r w:rsidRPr="00B41112">
              <w:rPr>
                <w:iCs/>
                <w:sz w:val="26"/>
                <w:szCs w:val="26"/>
                <w:rPrChange w:id="15178" w:author="Le Minh Nghia" w:date="2019-10-09T10:56:00Z">
                  <w:rPr>
                    <w:iCs/>
                    <w:sz w:val="26"/>
                    <w:szCs w:val="26"/>
                  </w:rPr>
                </w:rPrChange>
              </w:rPr>
              <w:t>khảo</w:t>
            </w:r>
            <w:proofErr w:type="spellEnd"/>
            <w:r w:rsidRPr="00B41112">
              <w:rPr>
                <w:iCs/>
                <w:sz w:val="26"/>
                <w:szCs w:val="26"/>
                <w:rPrChange w:id="15179" w:author="Le Minh Nghia" w:date="2019-10-09T10:56:00Z">
                  <w:rPr>
                    <w:iCs/>
                    <w:sz w:val="26"/>
                    <w:szCs w:val="26"/>
                  </w:rPr>
                </w:rPrChange>
              </w:rPr>
              <w:t xml:space="preserve"> </w:t>
            </w:r>
            <w:proofErr w:type="spellStart"/>
            <w:r w:rsidRPr="00B41112">
              <w:rPr>
                <w:iCs/>
                <w:sz w:val="26"/>
                <w:szCs w:val="26"/>
                <w:rPrChange w:id="15180" w:author="Le Minh Nghia" w:date="2019-10-09T10:56:00Z">
                  <w:rPr>
                    <w:iCs/>
                    <w:sz w:val="26"/>
                    <w:szCs w:val="26"/>
                  </w:rPr>
                </w:rPrChange>
              </w:rPr>
              <w:t>sát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181" w:author="Le Minh Nghia" w:date="2019-10-09T10:56:00Z">
                  <w:rPr>
                    <w:iCs/>
                    <w:sz w:val="26"/>
                    <w:szCs w:val="26"/>
                  </w:rPr>
                </w:rPrChange>
              </w:rPr>
            </w:pPr>
            <w:proofErr w:type="spellStart"/>
            <w:r w:rsidRPr="00B41112">
              <w:rPr>
                <w:iCs/>
                <w:sz w:val="26"/>
                <w:szCs w:val="26"/>
                <w:rPrChange w:id="15182"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183" w:author="Le Minh Nghia" w:date="2019-10-09T10:56:00Z">
                  <w:rPr>
                    <w:iCs/>
                    <w:sz w:val="26"/>
                    <w:szCs w:val="26"/>
                  </w:rPr>
                </w:rPrChange>
              </w:rPr>
            </w:pPr>
            <w:r w:rsidRPr="00B41112">
              <w:rPr>
                <w:iCs/>
                <w:sz w:val="26"/>
                <w:szCs w:val="26"/>
                <w:rPrChange w:id="1518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18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186" w:author="Le Minh Nghia" w:date="2019-10-09T10:56:00Z">
                  <w:rPr>
                    <w:iCs/>
                    <w:sz w:val="26"/>
                    <w:szCs w:val="26"/>
                  </w:rPr>
                </w:rPrChange>
              </w:rPr>
            </w:pPr>
            <w:r w:rsidRPr="00B41112">
              <w:rPr>
                <w:iCs/>
                <w:sz w:val="26"/>
                <w:szCs w:val="26"/>
                <w:rPrChange w:id="15187"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18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18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19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191" w:author="Le Minh Nghia" w:date="2019-10-09T10:56:00Z">
                  <w:rPr>
                    <w:iCs/>
                    <w:sz w:val="26"/>
                    <w:szCs w:val="26"/>
                  </w:rPr>
                </w:rPrChange>
              </w:rPr>
            </w:pPr>
            <w:r w:rsidRPr="00B41112">
              <w:rPr>
                <w:iCs/>
                <w:sz w:val="26"/>
                <w:szCs w:val="26"/>
                <w:rPrChange w:id="15192" w:author="Le Minh Nghia" w:date="2019-10-09T10:56:00Z">
                  <w:rPr>
                    <w:iCs/>
                    <w:sz w:val="26"/>
                    <w:szCs w:val="26"/>
                  </w:rPr>
                </w:rPrChange>
              </w:rPr>
              <w:t xml:space="preserve">id </w:t>
            </w:r>
            <w:proofErr w:type="spellStart"/>
            <w:r w:rsidRPr="00B41112">
              <w:rPr>
                <w:iCs/>
                <w:sz w:val="26"/>
                <w:szCs w:val="26"/>
                <w:rPrChange w:id="15193" w:author="Le Minh Nghia" w:date="2019-10-09T10:56:00Z">
                  <w:rPr>
                    <w:iCs/>
                    <w:sz w:val="26"/>
                    <w:szCs w:val="26"/>
                  </w:rPr>
                </w:rPrChange>
              </w:rPr>
              <w:t>người</w:t>
            </w:r>
            <w:proofErr w:type="spellEnd"/>
            <w:r w:rsidRPr="00B41112">
              <w:rPr>
                <w:iCs/>
                <w:sz w:val="26"/>
                <w:szCs w:val="26"/>
                <w:rPrChange w:id="15194" w:author="Le Minh Nghia" w:date="2019-10-09T10:56:00Z">
                  <w:rPr>
                    <w:iCs/>
                    <w:sz w:val="26"/>
                    <w:szCs w:val="26"/>
                  </w:rPr>
                </w:rPrChange>
              </w:rPr>
              <w:t xml:space="preserve"> </w:t>
            </w:r>
            <w:proofErr w:type="spellStart"/>
            <w:r w:rsidRPr="00B41112">
              <w:rPr>
                <w:iCs/>
                <w:sz w:val="26"/>
                <w:szCs w:val="26"/>
                <w:rPrChange w:id="15195" w:author="Le Minh Nghia" w:date="2019-10-09T10:56:00Z">
                  <w:rPr>
                    <w:iCs/>
                    <w:sz w:val="26"/>
                    <w:szCs w:val="26"/>
                  </w:rPr>
                </w:rPrChange>
              </w:rPr>
              <w:t>trả</w:t>
            </w:r>
            <w:proofErr w:type="spellEnd"/>
            <w:r w:rsidRPr="00B41112">
              <w:rPr>
                <w:iCs/>
                <w:sz w:val="26"/>
                <w:szCs w:val="26"/>
                <w:rPrChange w:id="15196" w:author="Le Minh Nghia" w:date="2019-10-09T10:56:00Z">
                  <w:rPr>
                    <w:iCs/>
                    <w:sz w:val="26"/>
                    <w:szCs w:val="26"/>
                  </w:rPr>
                </w:rPrChange>
              </w:rPr>
              <w:t xml:space="preserve"> </w:t>
            </w:r>
            <w:proofErr w:type="spellStart"/>
            <w:r w:rsidRPr="00B41112">
              <w:rPr>
                <w:iCs/>
                <w:sz w:val="26"/>
                <w:szCs w:val="26"/>
                <w:rPrChange w:id="15197" w:author="Le Minh Nghia" w:date="2019-10-09T10:56:00Z">
                  <w:rPr>
                    <w:iCs/>
                    <w:sz w:val="26"/>
                    <w:szCs w:val="26"/>
                  </w:rPr>
                </w:rPrChange>
              </w:rPr>
              <w:t>lời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198" w:author="Le Minh Nghia" w:date="2019-10-09T10:56:00Z">
                  <w:rPr>
                    <w:iCs/>
                    <w:sz w:val="26"/>
                    <w:szCs w:val="26"/>
                  </w:rPr>
                </w:rPrChange>
              </w:rPr>
            </w:pPr>
            <w:proofErr w:type="spellStart"/>
            <w:r w:rsidRPr="00B41112">
              <w:rPr>
                <w:iCs/>
                <w:sz w:val="26"/>
                <w:szCs w:val="26"/>
                <w:rPrChange w:id="15199" w:author="Le Minh Nghia" w:date="2019-10-09T10:56:00Z">
                  <w:rPr>
                    <w:iCs/>
                    <w:sz w:val="26"/>
                    <w:szCs w:val="26"/>
                  </w:rPr>
                </w:rPrChange>
              </w:rPr>
              <w:t>answer_content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200" w:author="Le Minh Nghia" w:date="2019-10-09T10:56:00Z">
                  <w:rPr>
                    <w:iCs/>
                    <w:sz w:val="26"/>
                    <w:szCs w:val="26"/>
                  </w:rPr>
                </w:rPrChange>
              </w:rPr>
            </w:pPr>
            <w:r w:rsidRPr="00B41112">
              <w:rPr>
                <w:iCs/>
                <w:sz w:val="26"/>
                <w:szCs w:val="26"/>
                <w:rPrChange w:id="15201"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20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0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20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0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0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207" w:author="Le Minh Nghia" w:date="2019-10-09T10:56:00Z">
                  <w:rPr>
                    <w:iCs/>
                    <w:sz w:val="26"/>
                    <w:szCs w:val="26"/>
                  </w:rPr>
                </w:rPrChange>
              </w:rPr>
            </w:pPr>
            <w:proofErr w:type="spellStart"/>
            <w:r w:rsidRPr="00B41112">
              <w:rPr>
                <w:iCs/>
                <w:sz w:val="26"/>
                <w:szCs w:val="26"/>
                <w:rPrChange w:id="15208" w:author="Le Minh Nghia" w:date="2019-10-09T10:56:00Z">
                  <w:rPr>
                    <w:iCs/>
                    <w:sz w:val="26"/>
                    <w:szCs w:val="26"/>
                  </w:rPr>
                </w:rPrChange>
              </w:rPr>
              <w:t>Nội</w:t>
            </w:r>
            <w:proofErr w:type="spellEnd"/>
            <w:r w:rsidRPr="00B41112">
              <w:rPr>
                <w:iCs/>
                <w:sz w:val="26"/>
                <w:szCs w:val="26"/>
                <w:rPrChange w:id="15209" w:author="Le Minh Nghia" w:date="2019-10-09T10:56:00Z">
                  <w:rPr>
                    <w:iCs/>
                    <w:sz w:val="26"/>
                    <w:szCs w:val="26"/>
                  </w:rPr>
                </w:rPrChange>
              </w:rPr>
              <w:t xml:space="preserve"> dung </w:t>
            </w:r>
            <w:proofErr w:type="spellStart"/>
            <w:r w:rsidRPr="00B41112">
              <w:rPr>
                <w:iCs/>
                <w:sz w:val="26"/>
                <w:szCs w:val="26"/>
                <w:rPrChange w:id="15210" w:author="Le Minh Nghia" w:date="2019-10-09T10:56:00Z">
                  <w:rPr>
                    <w:iCs/>
                    <w:sz w:val="26"/>
                    <w:szCs w:val="26"/>
                  </w:rPr>
                </w:rPrChange>
              </w:rPr>
              <w:t>câu</w:t>
            </w:r>
            <w:proofErr w:type="spellEnd"/>
            <w:r w:rsidRPr="00B41112">
              <w:rPr>
                <w:iCs/>
                <w:sz w:val="26"/>
                <w:szCs w:val="26"/>
                <w:rPrChange w:id="15211" w:author="Le Minh Nghia" w:date="2019-10-09T10:56:00Z">
                  <w:rPr>
                    <w:iCs/>
                    <w:sz w:val="26"/>
                    <w:szCs w:val="26"/>
                  </w:rPr>
                </w:rPrChange>
              </w:rPr>
              <w:t xml:space="preserve"> </w:t>
            </w:r>
            <w:proofErr w:type="spellStart"/>
            <w:r w:rsidRPr="00B41112">
              <w:rPr>
                <w:iCs/>
                <w:sz w:val="26"/>
                <w:szCs w:val="26"/>
                <w:rPrChange w:id="15212" w:author="Le Minh Nghia" w:date="2019-10-09T10:56:00Z">
                  <w:rPr>
                    <w:iCs/>
                    <w:sz w:val="26"/>
                    <w:szCs w:val="26"/>
                  </w:rPr>
                </w:rPrChange>
              </w:rPr>
              <w:t>trả</w:t>
            </w:r>
            <w:proofErr w:type="spellEnd"/>
            <w:r w:rsidRPr="00B41112">
              <w:rPr>
                <w:iCs/>
                <w:sz w:val="26"/>
                <w:szCs w:val="26"/>
                <w:rPrChange w:id="15213" w:author="Le Minh Nghia" w:date="2019-10-09T10:56:00Z">
                  <w:rPr>
                    <w:iCs/>
                    <w:sz w:val="26"/>
                    <w:szCs w:val="26"/>
                  </w:rPr>
                </w:rPrChange>
              </w:rPr>
              <w:t xml:space="preserve"> </w:t>
            </w:r>
            <w:proofErr w:type="spellStart"/>
            <w:r w:rsidRPr="00B41112">
              <w:rPr>
                <w:iCs/>
                <w:sz w:val="26"/>
                <w:szCs w:val="26"/>
                <w:rPrChange w:id="15214" w:author="Le Minh Nghia" w:date="2019-10-09T10:56:00Z">
                  <w:rPr>
                    <w:iCs/>
                    <w:sz w:val="26"/>
                    <w:szCs w:val="26"/>
                  </w:rPr>
                </w:rPrChange>
              </w:rPr>
              <w:t>lời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215" w:author="Le Minh Nghia" w:date="2019-10-09T10:56:00Z">
                  <w:rPr>
                    <w:sz w:val="26"/>
                    <w:szCs w:val="26"/>
                  </w:rPr>
                </w:rPrChange>
              </w:rPr>
            </w:pPr>
            <w:proofErr w:type="spellStart"/>
            <w:r w:rsidRPr="00B41112">
              <w:rPr>
                <w:sz w:val="26"/>
                <w:szCs w:val="26"/>
                <w:rPrChange w:id="15216"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217" w:author="Le Minh Nghia" w:date="2019-10-09T10:56:00Z">
                  <w:rPr>
                    <w:iCs/>
                    <w:sz w:val="26"/>
                    <w:szCs w:val="26"/>
                  </w:rPr>
                </w:rPrChange>
              </w:rPr>
            </w:pPr>
            <w:r w:rsidRPr="00B41112">
              <w:rPr>
                <w:iCs/>
                <w:sz w:val="26"/>
                <w:szCs w:val="26"/>
                <w:rPrChange w:id="1521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21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2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22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2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2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224" w:author="Le Minh Nghia" w:date="2019-10-09T10:56:00Z">
                  <w:rPr>
                    <w:iCs/>
                    <w:sz w:val="26"/>
                    <w:szCs w:val="26"/>
                  </w:rPr>
                </w:rPrChange>
              </w:rPr>
            </w:pPr>
            <w:proofErr w:type="spellStart"/>
            <w:r w:rsidRPr="00B41112">
              <w:rPr>
                <w:iCs/>
                <w:sz w:val="26"/>
                <w:szCs w:val="26"/>
                <w:rPrChange w:id="15225" w:author="Le Minh Nghia" w:date="2019-10-09T10:56:00Z">
                  <w:rPr>
                    <w:iCs/>
                    <w:sz w:val="26"/>
                    <w:szCs w:val="26"/>
                  </w:rPr>
                </w:rPrChange>
              </w:rPr>
              <w:t>ngày</w:t>
            </w:r>
            <w:proofErr w:type="spellEnd"/>
            <w:r w:rsidRPr="00B41112">
              <w:rPr>
                <w:iCs/>
                <w:sz w:val="26"/>
                <w:szCs w:val="26"/>
                <w:rPrChange w:id="15226" w:author="Le Minh Nghia" w:date="2019-10-09T10:56:00Z">
                  <w:rPr>
                    <w:iCs/>
                    <w:sz w:val="26"/>
                    <w:szCs w:val="26"/>
                  </w:rPr>
                </w:rPrChange>
              </w:rPr>
              <w:t xml:space="preserve"> </w:t>
            </w:r>
            <w:proofErr w:type="spellStart"/>
            <w:r w:rsidRPr="00B41112">
              <w:rPr>
                <w:iCs/>
                <w:sz w:val="26"/>
                <w:szCs w:val="26"/>
                <w:rPrChange w:id="15227"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228" w:author="Le Minh Nghia" w:date="2019-10-09T10:56:00Z">
                  <w:rPr>
                    <w:sz w:val="26"/>
                    <w:szCs w:val="26"/>
                  </w:rPr>
                </w:rPrChange>
              </w:rPr>
            </w:pPr>
            <w:proofErr w:type="spellStart"/>
            <w:r w:rsidRPr="00B41112">
              <w:rPr>
                <w:sz w:val="26"/>
                <w:szCs w:val="26"/>
                <w:rPrChange w:id="15229"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230" w:author="Le Minh Nghia" w:date="2019-10-09T10:56:00Z">
                  <w:rPr>
                    <w:iCs/>
                    <w:sz w:val="26"/>
                    <w:szCs w:val="26"/>
                  </w:rPr>
                </w:rPrChange>
              </w:rPr>
            </w:pPr>
            <w:r w:rsidRPr="00B41112">
              <w:rPr>
                <w:iCs/>
                <w:sz w:val="26"/>
                <w:szCs w:val="26"/>
                <w:rPrChange w:id="15231"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23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3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23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3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3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237" w:author="Le Minh Nghia" w:date="2019-10-09T10:56:00Z">
                  <w:rPr>
                    <w:iCs/>
                    <w:sz w:val="26"/>
                    <w:szCs w:val="26"/>
                  </w:rPr>
                </w:rPrChange>
              </w:rPr>
            </w:pPr>
            <w:proofErr w:type="spellStart"/>
            <w:r w:rsidRPr="00B41112">
              <w:rPr>
                <w:iCs/>
                <w:sz w:val="26"/>
                <w:szCs w:val="26"/>
                <w:rPrChange w:id="15238" w:author="Le Minh Nghia" w:date="2019-10-09T10:56:00Z">
                  <w:rPr>
                    <w:iCs/>
                    <w:sz w:val="26"/>
                    <w:szCs w:val="26"/>
                  </w:rPr>
                </w:rPrChange>
              </w:rPr>
              <w:t>ngày</w:t>
            </w:r>
            <w:proofErr w:type="spellEnd"/>
            <w:r w:rsidRPr="00B41112">
              <w:rPr>
                <w:iCs/>
                <w:sz w:val="26"/>
                <w:szCs w:val="26"/>
                <w:rPrChange w:id="15239" w:author="Le Minh Nghia" w:date="2019-10-09T10:56:00Z">
                  <w:rPr>
                    <w:iCs/>
                    <w:sz w:val="26"/>
                    <w:szCs w:val="26"/>
                  </w:rPr>
                </w:rPrChange>
              </w:rPr>
              <w:t xml:space="preserve"> </w:t>
            </w:r>
            <w:proofErr w:type="spellStart"/>
            <w:r w:rsidRPr="00B41112">
              <w:rPr>
                <w:iCs/>
                <w:sz w:val="26"/>
                <w:szCs w:val="26"/>
                <w:rPrChange w:id="15240" w:author="Le Minh Nghia" w:date="2019-10-09T10:56:00Z">
                  <w:rPr>
                    <w:iCs/>
                    <w:sz w:val="26"/>
                    <w:szCs w:val="26"/>
                  </w:rPr>
                </w:rPrChange>
              </w:rPr>
              <w:t>cập</w:t>
            </w:r>
            <w:proofErr w:type="spellEnd"/>
            <w:r w:rsidRPr="00B41112">
              <w:rPr>
                <w:iCs/>
                <w:sz w:val="26"/>
                <w:szCs w:val="26"/>
                <w:rPrChange w:id="15241" w:author="Le Minh Nghia" w:date="2019-10-09T10:56:00Z">
                  <w:rPr>
                    <w:iCs/>
                    <w:sz w:val="26"/>
                    <w:szCs w:val="26"/>
                  </w:rPr>
                </w:rPrChange>
              </w:rPr>
              <w:t xml:space="preserve"> </w:t>
            </w:r>
            <w:proofErr w:type="spellStart"/>
            <w:r w:rsidRPr="00B41112">
              <w:rPr>
                <w:iCs/>
                <w:sz w:val="26"/>
                <w:szCs w:val="26"/>
                <w:rPrChange w:id="15242"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243" w:author="Le Minh Nghia" w:date="2019-10-09T10:56:00Z">
                  <w:rPr>
                    <w:sz w:val="26"/>
                    <w:szCs w:val="26"/>
                  </w:rPr>
                </w:rPrChange>
              </w:rPr>
            </w:pPr>
            <w:proofErr w:type="spellStart"/>
            <w:r w:rsidRPr="00B41112">
              <w:rPr>
                <w:sz w:val="26"/>
                <w:szCs w:val="26"/>
                <w:rPrChange w:id="15244"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245" w:author="Le Minh Nghia" w:date="2019-10-09T10:56:00Z">
                  <w:rPr>
                    <w:iCs/>
                    <w:sz w:val="26"/>
                    <w:szCs w:val="26"/>
                  </w:rPr>
                </w:rPrChange>
              </w:rPr>
            </w:pPr>
            <w:r w:rsidRPr="00B41112">
              <w:rPr>
                <w:iCs/>
                <w:sz w:val="26"/>
                <w:szCs w:val="26"/>
                <w:rPrChange w:id="15246"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24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4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24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5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25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252" w:author="Le Minh Nghia" w:date="2019-10-09T10:56:00Z">
                  <w:rPr>
                    <w:iCs/>
                    <w:sz w:val="26"/>
                    <w:szCs w:val="26"/>
                  </w:rPr>
                </w:rPrChange>
              </w:rPr>
            </w:pPr>
            <w:proofErr w:type="spellStart"/>
            <w:r w:rsidRPr="00B41112">
              <w:rPr>
                <w:iCs/>
                <w:sz w:val="26"/>
                <w:szCs w:val="26"/>
                <w:rPrChange w:id="15253" w:author="Le Minh Nghia" w:date="2019-10-09T10:56:00Z">
                  <w:rPr>
                    <w:iCs/>
                    <w:sz w:val="26"/>
                    <w:szCs w:val="26"/>
                  </w:rPr>
                </w:rPrChange>
              </w:rPr>
              <w:t>ngày</w:t>
            </w:r>
            <w:proofErr w:type="spellEnd"/>
            <w:r w:rsidRPr="00B41112">
              <w:rPr>
                <w:iCs/>
                <w:sz w:val="26"/>
                <w:szCs w:val="26"/>
                <w:rPrChange w:id="15254" w:author="Le Minh Nghia" w:date="2019-10-09T10:56:00Z">
                  <w:rPr>
                    <w:iCs/>
                    <w:sz w:val="26"/>
                    <w:szCs w:val="26"/>
                  </w:rPr>
                </w:rPrChange>
              </w:rPr>
              <w:t xml:space="preserve"> </w:t>
            </w:r>
            <w:proofErr w:type="spellStart"/>
            <w:r w:rsidRPr="00B41112">
              <w:rPr>
                <w:iCs/>
                <w:sz w:val="26"/>
                <w:szCs w:val="26"/>
                <w:rPrChange w:id="15255" w:author="Le Minh Nghia" w:date="2019-10-09T10:56:00Z">
                  <w:rPr>
                    <w:iCs/>
                    <w:sz w:val="26"/>
                    <w:szCs w:val="26"/>
                  </w:rPr>
                </w:rPrChange>
              </w:rPr>
              <w:t>xóa</w:t>
            </w:r>
            <w:proofErr w:type="spellEnd"/>
            <w:r w:rsidRPr="00B41112">
              <w:rPr>
                <w:iCs/>
                <w:sz w:val="26"/>
                <w:szCs w:val="26"/>
                <w:rPrChange w:id="15256" w:author="Le Minh Nghia" w:date="2019-10-09T10:56:00Z">
                  <w:rPr>
                    <w:iCs/>
                    <w:sz w:val="26"/>
                    <w:szCs w:val="26"/>
                  </w:rPr>
                </w:rPrChange>
              </w:rPr>
              <w:t xml:space="preserve"> </w:t>
            </w:r>
            <w:proofErr w:type="spellStart"/>
            <w:r w:rsidRPr="00B41112">
              <w:rPr>
                <w:iCs/>
                <w:sz w:val="26"/>
                <w:szCs w:val="26"/>
                <w:rPrChange w:id="15257" w:author="Le Minh Nghia" w:date="2019-10-09T10:56:00Z">
                  <w:rPr>
                    <w:iCs/>
                    <w:sz w:val="26"/>
                    <w:szCs w:val="26"/>
                  </w:rPr>
                </w:rPrChange>
              </w:rPr>
              <w:t>tạm</w:t>
            </w:r>
            <w:proofErr w:type="spellEnd"/>
          </w:p>
        </w:tc>
      </w:tr>
    </w:tbl>
    <w:p w:rsidR="00596A15" w:rsidRPr="00B41112" w:rsidRDefault="00596A15" w:rsidP="00596A15">
      <w:pPr>
        <w:rPr>
          <w:sz w:val="26"/>
          <w:szCs w:val="26"/>
          <w:rPrChange w:id="15258" w:author="Le Minh Nghia" w:date="2019-10-09T10:56:00Z">
            <w:rPr>
              <w:sz w:val="26"/>
              <w:szCs w:val="26"/>
            </w:rPr>
          </w:rPrChange>
        </w:rPr>
      </w:pPr>
    </w:p>
    <w:p w:rsidR="00596A15" w:rsidRPr="00B41112" w:rsidRDefault="00596A15" w:rsidP="00596A15">
      <w:pPr>
        <w:rPr>
          <w:sz w:val="26"/>
          <w:szCs w:val="26"/>
          <w:rPrChange w:id="15259"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5260" w:author="Le Minh Nghia" w:date="2019-10-09T10:56:00Z">
            <w:rPr>
              <w:sz w:val="26"/>
              <w:szCs w:val="26"/>
            </w:rPr>
          </w:rPrChange>
        </w:rPr>
      </w:pPr>
      <w:r w:rsidRPr="00B41112">
        <w:rPr>
          <w:rFonts w:ascii="Times New Roman" w:hAnsi="Times New Roman" w:cs="Times New Roman"/>
          <w:sz w:val="26"/>
          <w:szCs w:val="26"/>
          <w:rPrChange w:id="15261" w:author="Le Minh Nghia" w:date="2019-10-09T10:56:00Z">
            <w:rPr>
              <w:sz w:val="26"/>
              <w:szCs w:val="26"/>
            </w:rPr>
          </w:rPrChange>
        </w:rPr>
        <w:lastRenderedPageBreak/>
        <w:t>BẢNG MÔ TẢ THUỘC TÍNH CỦA LỚP CATEGORIES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50"/>
        <w:gridCol w:w="2162"/>
        <w:gridCol w:w="725"/>
        <w:gridCol w:w="710"/>
        <w:gridCol w:w="749"/>
        <w:gridCol w:w="898"/>
        <w:gridCol w:w="479"/>
        <w:gridCol w:w="1965"/>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262" w:author="Le Minh Nghia" w:date="2019-10-09T10:56:00Z">
                  <w:rPr>
                    <w:rFonts w:eastAsia="MS Mincho"/>
                    <w:b/>
                    <w:i/>
                    <w:iCs/>
                    <w:sz w:val="26"/>
                    <w:szCs w:val="26"/>
                  </w:rPr>
                </w:rPrChange>
              </w:rPr>
            </w:pPr>
            <w:proofErr w:type="spellStart"/>
            <w:r w:rsidRPr="00B41112">
              <w:rPr>
                <w:b/>
                <w:i/>
                <w:iCs/>
                <w:sz w:val="26"/>
                <w:szCs w:val="26"/>
                <w:rPrChange w:id="15263" w:author="Le Minh Nghia" w:date="2019-10-09T10:56:00Z">
                  <w:rPr>
                    <w:b/>
                    <w:i/>
                    <w:iCs/>
                    <w:sz w:val="26"/>
                    <w:szCs w:val="26"/>
                  </w:rPr>
                </w:rPrChange>
              </w:rPr>
              <w:t>Tên</w:t>
            </w:r>
            <w:proofErr w:type="spellEnd"/>
            <w:r w:rsidRPr="00B41112">
              <w:rPr>
                <w:b/>
                <w:i/>
                <w:iCs/>
                <w:sz w:val="26"/>
                <w:szCs w:val="26"/>
                <w:rPrChange w:id="15264" w:author="Le Minh Nghia" w:date="2019-10-09T10:56:00Z">
                  <w:rPr>
                    <w:b/>
                    <w:i/>
                    <w:iCs/>
                    <w:sz w:val="26"/>
                    <w:szCs w:val="26"/>
                  </w:rPr>
                </w:rPrChange>
              </w:rPr>
              <w:t xml:space="preserve"> </w:t>
            </w:r>
            <w:proofErr w:type="spellStart"/>
            <w:r w:rsidRPr="00B41112">
              <w:rPr>
                <w:b/>
                <w:i/>
                <w:iCs/>
                <w:sz w:val="26"/>
                <w:szCs w:val="26"/>
                <w:rPrChange w:id="15265" w:author="Le Minh Nghia" w:date="2019-10-09T10:56:00Z">
                  <w:rPr>
                    <w:b/>
                    <w:i/>
                    <w:iCs/>
                    <w:sz w:val="26"/>
                    <w:szCs w:val="26"/>
                  </w:rPr>
                </w:rPrChange>
              </w:rPr>
              <w:t>thuộc</w:t>
            </w:r>
            <w:proofErr w:type="spellEnd"/>
            <w:r w:rsidRPr="00B41112">
              <w:rPr>
                <w:b/>
                <w:i/>
                <w:iCs/>
                <w:sz w:val="26"/>
                <w:szCs w:val="26"/>
                <w:rPrChange w:id="15266" w:author="Le Minh Nghia" w:date="2019-10-09T10:56:00Z">
                  <w:rPr>
                    <w:b/>
                    <w:i/>
                    <w:iCs/>
                    <w:sz w:val="26"/>
                    <w:szCs w:val="26"/>
                  </w:rPr>
                </w:rPrChange>
              </w:rPr>
              <w:t xml:space="preserve"> </w:t>
            </w:r>
            <w:proofErr w:type="spellStart"/>
            <w:r w:rsidRPr="00B41112">
              <w:rPr>
                <w:b/>
                <w:i/>
                <w:iCs/>
                <w:sz w:val="26"/>
                <w:szCs w:val="26"/>
                <w:rPrChange w:id="15267"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268" w:author="Le Minh Nghia" w:date="2019-10-09T10:56:00Z">
                  <w:rPr>
                    <w:rFonts w:eastAsia="MS Mincho"/>
                    <w:b/>
                    <w:i/>
                    <w:iCs/>
                    <w:sz w:val="26"/>
                    <w:szCs w:val="26"/>
                  </w:rPr>
                </w:rPrChange>
              </w:rPr>
            </w:pPr>
            <w:proofErr w:type="spellStart"/>
            <w:r w:rsidRPr="00B41112">
              <w:rPr>
                <w:b/>
                <w:i/>
                <w:iCs/>
                <w:sz w:val="26"/>
                <w:szCs w:val="26"/>
                <w:rPrChange w:id="15269" w:author="Le Minh Nghia" w:date="2019-10-09T10:56:00Z">
                  <w:rPr>
                    <w:b/>
                    <w:i/>
                    <w:iCs/>
                    <w:sz w:val="26"/>
                    <w:szCs w:val="26"/>
                  </w:rPr>
                </w:rPrChange>
              </w:rPr>
              <w:t>Kiểu</w:t>
            </w:r>
            <w:proofErr w:type="spellEnd"/>
            <w:r w:rsidRPr="00B41112">
              <w:rPr>
                <w:b/>
                <w:i/>
                <w:iCs/>
                <w:sz w:val="26"/>
                <w:szCs w:val="26"/>
                <w:rPrChange w:id="15270" w:author="Le Minh Nghia" w:date="2019-10-09T10:56:00Z">
                  <w:rPr>
                    <w:b/>
                    <w:i/>
                    <w:iCs/>
                    <w:sz w:val="26"/>
                    <w:szCs w:val="26"/>
                  </w:rPr>
                </w:rPrChange>
              </w:rPr>
              <w:t xml:space="preserve"> </w:t>
            </w:r>
            <w:proofErr w:type="spellStart"/>
            <w:r w:rsidRPr="00B41112">
              <w:rPr>
                <w:b/>
                <w:i/>
                <w:iCs/>
                <w:sz w:val="26"/>
                <w:szCs w:val="26"/>
                <w:rPrChange w:id="15271" w:author="Le Minh Nghia" w:date="2019-10-09T10:56:00Z">
                  <w:rPr>
                    <w:b/>
                    <w:i/>
                    <w:iCs/>
                    <w:sz w:val="26"/>
                    <w:szCs w:val="26"/>
                  </w:rPr>
                </w:rPrChange>
              </w:rPr>
              <w:t>dữ</w:t>
            </w:r>
            <w:proofErr w:type="spellEnd"/>
            <w:r w:rsidRPr="00B41112">
              <w:rPr>
                <w:b/>
                <w:i/>
                <w:iCs/>
                <w:sz w:val="26"/>
                <w:szCs w:val="26"/>
                <w:rPrChange w:id="15272" w:author="Le Minh Nghia" w:date="2019-10-09T10:56:00Z">
                  <w:rPr>
                    <w:b/>
                    <w:i/>
                    <w:iCs/>
                    <w:sz w:val="26"/>
                    <w:szCs w:val="26"/>
                  </w:rPr>
                </w:rPrChange>
              </w:rPr>
              <w:t xml:space="preserve"> </w:t>
            </w:r>
            <w:proofErr w:type="spellStart"/>
            <w:r w:rsidRPr="00B41112">
              <w:rPr>
                <w:b/>
                <w:i/>
                <w:iCs/>
                <w:sz w:val="26"/>
                <w:szCs w:val="26"/>
                <w:rPrChange w:id="15273"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274" w:author="Le Minh Nghia" w:date="2019-10-09T10:56:00Z">
                  <w:rPr>
                    <w:rFonts w:eastAsia="MS Mincho"/>
                    <w:b/>
                    <w:i/>
                    <w:iCs/>
                    <w:sz w:val="26"/>
                    <w:szCs w:val="26"/>
                  </w:rPr>
                </w:rPrChange>
              </w:rPr>
            </w:pPr>
            <w:proofErr w:type="spellStart"/>
            <w:r w:rsidRPr="00B41112">
              <w:rPr>
                <w:b/>
                <w:i/>
                <w:iCs/>
                <w:sz w:val="26"/>
                <w:szCs w:val="26"/>
                <w:rPrChange w:id="15275" w:author="Le Minh Nghia" w:date="2019-10-09T10:56:00Z">
                  <w:rPr>
                    <w:b/>
                    <w:i/>
                    <w:iCs/>
                    <w:sz w:val="26"/>
                    <w:szCs w:val="26"/>
                  </w:rPr>
                </w:rPrChange>
              </w:rPr>
              <w:t>Khóa</w:t>
            </w:r>
            <w:proofErr w:type="spellEnd"/>
            <w:r w:rsidRPr="00B41112">
              <w:rPr>
                <w:b/>
                <w:i/>
                <w:iCs/>
                <w:sz w:val="26"/>
                <w:szCs w:val="26"/>
                <w:rPrChange w:id="15276" w:author="Le Minh Nghia" w:date="2019-10-09T10:56:00Z">
                  <w:rPr>
                    <w:b/>
                    <w:i/>
                    <w:iCs/>
                    <w:sz w:val="26"/>
                    <w:szCs w:val="26"/>
                  </w:rPr>
                </w:rPrChange>
              </w:rPr>
              <w:t xml:space="preserve"> </w:t>
            </w:r>
            <w:proofErr w:type="spellStart"/>
            <w:r w:rsidRPr="00B41112">
              <w:rPr>
                <w:b/>
                <w:i/>
                <w:iCs/>
                <w:sz w:val="26"/>
                <w:szCs w:val="26"/>
                <w:rPrChange w:id="15277"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278" w:author="Le Minh Nghia" w:date="2019-10-09T10:56:00Z">
                  <w:rPr>
                    <w:rFonts w:eastAsia="MS Mincho"/>
                    <w:b/>
                    <w:i/>
                    <w:iCs/>
                    <w:sz w:val="26"/>
                    <w:szCs w:val="26"/>
                  </w:rPr>
                </w:rPrChange>
              </w:rPr>
            </w:pPr>
            <w:proofErr w:type="spellStart"/>
            <w:r w:rsidRPr="00B41112">
              <w:rPr>
                <w:b/>
                <w:i/>
                <w:iCs/>
                <w:sz w:val="26"/>
                <w:szCs w:val="26"/>
                <w:rPrChange w:id="15279" w:author="Le Minh Nghia" w:date="2019-10-09T10:56:00Z">
                  <w:rPr>
                    <w:b/>
                    <w:i/>
                    <w:iCs/>
                    <w:sz w:val="26"/>
                    <w:szCs w:val="26"/>
                  </w:rPr>
                </w:rPrChange>
              </w:rPr>
              <w:t>Khóa</w:t>
            </w:r>
            <w:proofErr w:type="spellEnd"/>
            <w:r w:rsidRPr="00B41112">
              <w:rPr>
                <w:b/>
                <w:i/>
                <w:iCs/>
                <w:sz w:val="26"/>
                <w:szCs w:val="26"/>
                <w:rPrChange w:id="15280" w:author="Le Minh Nghia" w:date="2019-10-09T10:56:00Z">
                  <w:rPr>
                    <w:b/>
                    <w:i/>
                    <w:iCs/>
                    <w:sz w:val="26"/>
                    <w:szCs w:val="26"/>
                  </w:rPr>
                </w:rPrChange>
              </w:rPr>
              <w:t xml:space="preserve"> </w:t>
            </w:r>
            <w:proofErr w:type="spellStart"/>
            <w:r w:rsidRPr="00B41112">
              <w:rPr>
                <w:b/>
                <w:i/>
                <w:iCs/>
                <w:sz w:val="26"/>
                <w:szCs w:val="26"/>
                <w:rPrChange w:id="15281"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282" w:author="Le Minh Nghia" w:date="2019-10-09T10:56:00Z">
                  <w:rPr>
                    <w:rFonts w:eastAsia="MS Mincho"/>
                    <w:b/>
                    <w:i/>
                    <w:iCs/>
                    <w:sz w:val="26"/>
                    <w:szCs w:val="26"/>
                  </w:rPr>
                </w:rPrChange>
              </w:rPr>
            </w:pPr>
            <w:proofErr w:type="spellStart"/>
            <w:r w:rsidRPr="00B41112">
              <w:rPr>
                <w:b/>
                <w:i/>
                <w:iCs/>
                <w:sz w:val="26"/>
                <w:szCs w:val="26"/>
                <w:rPrChange w:id="15283" w:author="Le Minh Nghia" w:date="2019-10-09T10:56:00Z">
                  <w:rPr>
                    <w:b/>
                    <w:i/>
                    <w:iCs/>
                    <w:sz w:val="26"/>
                    <w:szCs w:val="26"/>
                  </w:rPr>
                </w:rPrChange>
              </w:rPr>
              <w:t>Giá</w:t>
            </w:r>
            <w:proofErr w:type="spellEnd"/>
            <w:r w:rsidRPr="00B41112">
              <w:rPr>
                <w:b/>
                <w:i/>
                <w:iCs/>
                <w:sz w:val="26"/>
                <w:szCs w:val="26"/>
                <w:rPrChange w:id="15284" w:author="Le Minh Nghia" w:date="2019-10-09T10:56:00Z">
                  <w:rPr>
                    <w:b/>
                    <w:i/>
                    <w:iCs/>
                    <w:sz w:val="26"/>
                    <w:szCs w:val="26"/>
                  </w:rPr>
                </w:rPrChange>
              </w:rPr>
              <w:t xml:space="preserve"> </w:t>
            </w:r>
            <w:proofErr w:type="spellStart"/>
            <w:r w:rsidRPr="00B41112">
              <w:rPr>
                <w:b/>
                <w:i/>
                <w:iCs/>
                <w:sz w:val="26"/>
                <w:szCs w:val="26"/>
                <w:rPrChange w:id="15285" w:author="Le Minh Nghia" w:date="2019-10-09T10:56:00Z">
                  <w:rPr>
                    <w:b/>
                    <w:i/>
                    <w:iCs/>
                    <w:sz w:val="26"/>
                    <w:szCs w:val="26"/>
                  </w:rPr>
                </w:rPrChange>
              </w:rPr>
              <w:t>trị</w:t>
            </w:r>
            <w:proofErr w:type="spellEnd"/>
            <w:r w:rsidRPr="00B41112">
              <w:rPr>
                <w:b/>
                <w:i/>
                <w:iCs/>
                <w:sz w:val="26"/>
                <w:szCs w:val="26"/>
                <w:rPrChange w:id="15286" w:author="Le Minh Nghia" w:date="2019-10-09T10:56:00Z">
                  <w:rPr>
                    <w:b/>
                    <w:i/>
                    <w:iCs/>
                    <w:sz w:val="26"/>
                    <w:szCs w:val="26"/>
                  </w:rPr>
                </w:rPrChange>
              </w:rPr>
              <w:t xml:space="preserve"> </w:t>
            </w:r>
            <w:proofErr w:type="spellStart"/>
            <w:r w:rsidRPr="00B41112">
              <w:rPr>
                <w:b/>
                <w:i/>
                <w:iCs/>
                <w:sz w:val="26"/>
                <w:szCs w:val="26"/>
                <w:rPrChange w:id="15287" w:author="Le Minh Nghia" w:date="2019-10-09T10:56:00Z">
                  <w:rPr>
                    <w:b/>
                    <w:i/>
                    <w:iCs/>
                    <w:sz w:val="26"/>
                    <w:szCs w:val="26"/>
                  </w:rPr>
                </w:rPrChange>
              </w:rPr>
              <w:t>mặc</w:t>
            </w:r>
            <w:proofErr w:type="spellEnd"/>
            <w:r w:rsidRPr="00B41112">
              <w:rPr>
                <w:b/>
                <w:i/>
                <w:iCs/>
                <w:sz w:val="26"/>
                <w:szCs w:val="26"/>
                <w:rPrChange w:id="15288" w:author="Le Minh Nghia" w:date="2019-10-09T10:56:00Z">
                  <w:rPr>
                    <w:b/>
                    <w:i/>
                    <w:iCs/>
                    <w:sz w:val="26"/>
                    <w:szCs w:val="26"/>
                  </w:rPr>
                </w:rPrChange>
              </w:rPr>
              <w:t xml:space="preserve"> </w:t>
            </w:r>
            <w:proofErr w:type="spellStart"/>
            <w:r w:rsidRPr="00B41112">
              <w:rPr>
                <w:b/>
                <w:i/>
                <w:iCs/>
                <w:sz w:val="26"/>
                <w:szCs w:val="26"/>
                <w:rPrChange w:id="15289"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5290" w:author="Le Minh Nghia" w:date="2019-10-09T10:56:00Z">
                  <w:rPr>
                    <w:b/>
                    <w:i/>
                    <w:iCs/>
                    <w:sz w:val="26"/>
                    <w:szCs w:val="26"/>
                  </w:rPr>
                </w:rPrChange>
              </w:rPr>
            </w:pPr>
            <w:r w:rsidRPr="00B41112">
              <w:rPr>
                <w:b/>
                <w:i/>
                <w:iCs/>
                <w:sz w:val="26"/>
                <w:szCs w:val="26"/>
                <w:rPrChange w:id="15291"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292" w:author="Le Minh Nghia" w:date="2019-10-09T10:56:00Z">
                  <w:rPr>
                    <w:rFonts w:eastAsia="MS Mincho"/>
                    <w:b/>
                    <w:i/>
                    <w:iCs/>
                    <w:sz w:val="26"/>
                    <w:szCs w:val="26"/>
                  </w:rPr>
                </w:rPrChange>
              </w:rPr>
            </w:pPr>
            <w:r w:rsidRPr="00B41112">
              <w:rPr>
                <w:b/>
                <w:i/>
                <w:iCs/>
                <w:sz w:val="26"/>
                <w:szCs w:val="26"/>
                <w:rPrChange w:id="15293"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294" w:author="Le Minh Nghia" w:date="2019-10-09T10:56:00Z">
                  <w:rPr>
                    <w:rFonts w:eastAsia="MS Mincho"/>
                    <w:b/>
                    <w:i/>
                    <w:iCs/>
                    <w:sz w:val="26"/>
                    <w:szCs w:val="26"/>
                  </w:rPr>
                </w:rPrChange>
              </w:rPr>
            </w:pPr>
            <w:proofErr w:type="spellStart"/>
            <w:r w:rsidRPr="00B41112">
              <w:rPr>
                <w:b/>
                <w:i/>
                <w:iCs/>
                <w:sz w:val="26"/>
                <w:szCs w:val="26"/>
                <w:rPrChange w:id="15295" w:author="Le Minh Nghia" w:date="2019-10-09T10:56:00Z">
                  <w:rPr>
                    <w:b/>
                    <w:i/>
                    <w:iCs/>
                    <w:sz w:val="26"/>
                    <w:szCs w:val="26"/>
                  </w:rPr>
                </w:rPrChange>
              </w:rPr>
              <w:t>Diễn</w:t>
            </w:r>
            <w:proofErr w:type="spellEnd"/>
            <w:r w:rsidRPr="00B41112">
              <w:rPr>
                <w:b/>
                <w:i/>
                <w:iCs/>
                <w:sz w:val="26"/>
                <w:szCs w:val="26"/>
                <w:rPrChange w:id="15296" w:author="Le Minh Nghia" w:date="2019-10-09T10:56:00Z">
                  <w:rPr>
                    <w:b/>
                    <w:i/>
                    <w:iCs/>
                    <w:sz w:val="26"/>
                    <w:szCs w:val="26"/>
                  </w:rPr>
                </w:rPrChange>
              </w:rPr>
              <w:t xml:space="preserve"> </w:t>
            </w:r>
            <w:proofErr w:type="spellStart"/>
            <w:r w:rsidRPr="00B41112">
              <w:rPr>
                <w:b/>
                <w:i/>
                <w:iCs/>
                <w:sz w:val="26"/>
                <w:szCs w:val="26"/>
                <w:rPrChange w:id="15297"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298" w:author="Le Minh Nghia" w:date="2019-10-09T10:56:00Z">
                  <w:rPr>
                    <w:iCs/>
                    <w:sz w:val="26"/>
                    <w:szCs w:val="26"/>
                  </w:rPr>
                </w:rPrChange>
              </w:rPr>
            </w:pPr>
            <w:proofErr w:type="spellStart"/>
            <w:r w:rsidRPr="00B41112">
              <w:rPr>
                <w:iCs/>
                <w:sz w:val="26"/>
                <w:szCs w:val="26"/>
                <w:rPrChange w:id="15299" w:author="Le Minh Nghia" w:date="2019-10-09T10:56:00Z">
                  <w:rPr>
                    <w:iCs/>
                    <w:sz w:val="26"/>
                    <w:szCs w:val="26"/>
                  </w:rPr>
                </w:rPrChange>
              </w:rPr>
              <w:t>category_id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300" w:author="Le Minh Nghia" w:date="2019-10-09T10:56:00Z">
                  <w:rPr>
                    <w:iCs/>
                    <w:sz w:val="26"/>
                    <w:szCs w:val="26"/>
                  </w:rPr>
                </w:rPrChange>
              </w:rPr>
            </w:pPr>
            <w:r w:rsidRPr="00B41112">
              <w:rPr>
                <w:iCs/>
                <w:sz w:val="26"/>
                <w:szCs w:val="26"/>
                <w:rPrChange w:id="15301"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vAlign w:val="center"/>
            <w:hideMark/>
          </w:tcPr>
          <w:p w:rsidR="00596A15" w:rsidRPr="00B41112" w:rsidRDefault="00596A15" w:rsidP="0028370D">
            <w:pPr>
              <w:spacing w:before="20" w:after="20"/>
              <w:ind w:left="-46" w:right="-113"/>
              <w:jc w:val="center"/>
              <w:rPr>
                <w:iCs/>
                <w:sz w:val="26"/>
                <w:szCs w:val="26"/>
                <w:rPrChange w:id="15302" w:author="Le Minh Nghia" w:date="2019-10-09T10:56:00Z">
                  <w:rPr>
                    <w:iCs/>
                    <w:sz w:val="26"/>
                    <w:szCs w:val="26"/>
                  </w:rPr>
                </w:rPrChange>
              </w:rPr>
            </w:pPr>
            <w:r w:rsidRPr="00B41112">
              <w:rPr>
                <w:iCs/>
                <w:sz w:val="26"/>
                <w:szCs w:val="26"/>
                <w:rPrChange w:id="15303"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0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30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0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hideMark/>
          </w:tcPr>
          <w:p w:rsidR="00596A15" w:rsidRPr="00B41112" w:rsidRDefault="00596A15" w:rsidP="0028370D">
            <w:pPr>
              <w:jc w:val="center"/>
              <w:rPr>
                <w:iCs/>
                <w:sz w:val="26"/>
                <w:szCs w:val="26"/>
                <w:rPrChange w:id="15307" w:author="Le Minh Nghia" w:date="2019-10-09T10:56:00Z">
                  <w:rPr>
                    <w:iCs/>
                    <w:sz w:val="26"/>
                    <w:szCs w:val="26"/>
                  </w:rPr>
                </w:rPrChange>
              </w:rPr>
            </w:pPr>
            <w:r w:rsidRPr="00B41112">
              <w:rPr>
                <w:iCs/>
                <w:sz w:val="26"/>
                <w:szCs w:val="26"/>
                <w:rPrChange w:id="1530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309" w:author="Le Minh Nghia" w:date="2019-10-09T10:56:00Z">
                  <w:rPr>
                    <w:iCs/>
                    <w:sz w:val="26"/>
                    <w:szCs w:val="26"/>
                  </w:rPr>
                </w:rPrChange>
              </w:rPr>
            </w:pPr>
            <w:r w:rsidRPr="00B41112">
              <w:rPr>
                <w:iCs/>
                <w:sz w:val="26"/>
                <w:szCs w:val="26"/>
                <w:rPrChange w:id="15310"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11" w:author="Le Minh Nghia" w:date="2019-10-09T10:56:00Z">
                  <w:rPr>
                    <w:iCs/>
                    <w:sz w:val="26"/>
                    <w:szCs w:val="26"/>
                  </w:rPr>
                </w:rPrChange>
              </w:rPr>
            </w:pPr>
            <w:proofErr w:type="spellStart"/>
            <w:r w:rsidRPr="00B41112">
              <w:rPr>
                <w:iCs/>
                <w:sz w:val="26"/>
                <w:szCs w:val="26"/>
                <w:rPrChange w:id="15312" w:author="Le Minh Nghia" w:date="2019-10-09T10:56:00Z">
                  <w:rPr>
                    <w:iCs/>
                    <w:sz w:val="26"/>
                    <w:szCs w:val="26"/>
                  </w:rPr>
                </w:rPrChange>
              </w:rPr>
              <w:t>category_name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13" w:author="Le Minh Nghia" w:date="2019-10-09T10:56:00Z">
                  <w:rPr>
                    <w:iCs/>
                    <w:sz w:val="26"/>
                    <w:szCs w:val="26"/>
                  </w:rPr>
                </w:rPrChange>
              </w:rPr>
            </w:pPr>
            <w:r w:rsidRPr="00B41112">
              <w:rPr>
                <w:iCs/>
                <w:sz w:val="26"/>
                <w:szCs w:val="26"/>
                <w:rPrChange w:id="15314"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31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1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31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18" w:author="Le Minh Nghia" w:date="2019-10-09T10:56:00Z">
                  <w:rPr>
                    <w:iCs/>
                    <w:sz w:val="26"/>
                    <w:szCs w:val="26"/>
                  </w:rPr>
                </w:rPrChange>
              </w:rPr>
            </w:pPr>
            <w:r w:rsidRPr="00B41112">
              <w:rPr>
                <w:iCs/>
                <w:sz w:val="26"/>
                <w:szCs w:val="26"/>
                <w:rPrChange w:id="15319"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2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21" w:author="Le Minh Nghia" w:date="2019-10-09T10:56:00Z">
                  <w:rPr>
                    <w:iCs/>
                    <w:sz w:val="26"/>
                    <w:szCs w:val="26"/>
                  </w:rPr>
                </w:rPrChange>
              </w:rPr>
            </w:pPr>
            <w:proofErr w:type="spellStart"/>
            <w:r w:rsidRPr="00B41112">
              <w:rPr>
                <w:iCs/>
                <w:sz w:val="26"/>
                <w:szCs w:val="26"/>
                <w:rPrChange w:id="15322" w:author="Le Minh Nghia" w:date="2019-10-09T10:56:00Z">
                  <w:rPr>
                    <w:iCs/>
                    <w:sz w:val="26"/>
                    <w:szCs w:val="26"/>
                  </w:rPr>
                </w:rPrChange>
              </w:rPr>
              <w:t>tên</w:t>
            </w:r>
            <w:proofErr w:type="spellEnd"/>
            <w:r w:rsidRPr="00B41112">
              <w:rPr>
                <w:iCs/>
                <w:sz w:val="26"/>
                <w:szCs w:val="26"/>
                <w:rPrChange w:id="15323" w:author="Le Minh Nghia" w:date="2019-10-09T10:56:00Z">
                  <w:rPr>
                    <w:iCs/>
                    <w:sz w:val="26"/>
                    <w:szCs w:val="26"/>
                  </w:rPr>
                </w:rPrChange>
              </w:rPr>
              <w:t xml:space="preserve"> </w:t>
            </w:r>
            <w:proofErr w:type="spellStart"/>
            <w:r w:rsidRPr="00B41112">
              <w:rPr>
                <w:iCs/>
                <w:sz w:val="26"/>
                <w:szCs w:val="26"/>
                <w:rPrChange w:id="15324" w:author="Le Minh Nghia" w:date="2019-10-09T10:56:00Z">
                  <w:rPr>
                    <w:iCs/>
                    <w:sz w:val="26"/>
                    <w:szCs w:val="26"/>
                  </w:rPr>
                </w:rPrChange>
              </w:rPr>
              <w:t>chuyên</w:t>
            </w:r>
            <w:proofErr w:type="spellEnd"/>
            <w:r w:rsidRPr="00B41112">
              <w:rPr>
                <w:iCs/>
                <w:sz w:val="26"/>
                <w:szCs w:val="26"/>
                <w:rPrChange w:id="15325" w:author="Le Minh Nghia" w:date="2019-10-09T10:56:00Z">
                  <w:rPr>
                    <w:iCs/>
                    <w:sz w:val="26"/>
                    <w:szCs w:val="26"/>
                  </w:rPr>
                </w:rPrChange>
              </w:rPr>
              <w:t xml:space="preserve"> </w:t>
            </w:r>
            <w:proofErr w:type="spellStart"/>
            <w:r w:rsidRPr="00B41112">
              <w:rPr>
                <w:iCs/>
                <w:sz w:val="26"/>
                <w:szCs w:val="26"/>
                <w:rPrChange w:id="15326" w:author="Le Minh Nghia" w:date="2019-10-09T10:56:00Z">
                  <w:rPr>
                    <w:iCs/>
                    <w:sz w:val="26"/>
                    <w:szCs w:val="26"/>
                  </w:rPr>
                </w:rPrChange>
              </w:rPr>
              <w:t>đề</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27" w:author="Le Minh Nghia" w:date="2019-10-09T10:56:00Z">
                  <w:rPr>
                    <w:iCs/>
                    <w:sz w:val="26"/>
                    <w:szCs w:val="26"/>
                  </w:rPr>
                </w:rPrChange>
              </w:rPr>
            </w:pPr>
            <w:proofErr w:type="spellStart"/>
            <w:r w:rsidRPr="00B41112">
              <w:rPr>
                <w:iCs/>
                <w:sz w:val="26"/>
                <w:szCs w:val="26"/>
                <w:rPrChange w:id="15328" w:author="Le Minh Nghia" w:date="2019-10-09T10:56:00Z">
                  <w:rPr>
                    <w:iCs/>
                    <w:sz w:val="26"/>
                    <w:szCs w:val="26"/>
                  </w:rPr>
                </w:rPrChange>
              </w:rPr>
              <w:t>category_slug</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29" w:author="Le Minh Nghia" w:date="2019-10-09T10:56:00Z">
                  <w:rPr>
                    <w:iCs/>
                    <w:sz w:val="26"/>
                    <w:szCs w:val="26"/>
                  </w:rPr>
                </w:rPrChange>
              </w:rPr>
            </w:pPr>
            <w:r w:rsidRPr="00B41112">
              <w:rPr>
                <w:iCs/>
                <w:sz w:val="26"/>
                <w:szCs w:val="26"/>
                <w:rPrChange w:id="15330" w:author="Le Minh Nghia" w:date="2019-10-09T10:56:00Z">
                  <w:rPr>
                    <w:iCs/>
                    <w:sz w:val="26"/>
                    <w:szCs w:val="26"/>
                  </w:rPr>
                </w:rPrChange>
              </w:rPr>
              <w:t>Varchar (50)</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33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3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33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34" w:author="Le Minh Nghia" w:date="2019-10-09T10:56:00Z">
                  <w:rPr>
                    <w:iCs/>
                    <w:sz w:val="26"/>
                    <w:szCs w:val="26"/>
                  </w:rPr>
                </w:rPrChange>
              </w:rPr>
            </w:pPr>
            <w:r w:rsidRPr="00B41112">
              <w:rPr>
                <w:iCs/>
                <w:sz w:val="26"/>
                <w:szCs w:val="26"/>
                <w:rPrChange w:id="15335"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3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37" w:author="Le Minh Nghia" w:date="2019-10-09T10:56:00Z">
                  <w:rPr>
                    <w:iCs/>
                    <w:sz w:val="26"/>
                    <w:szCs w:val="26"/>
                  </w:rPr>
                </w:rPrChange>
              </w:rPr>
            </w:pPr>
            <w:proofErr w:type="spellStart"/>
            <w:r w:rsidRPr="00B41112">
              <w:rPr>
                <w:iCs/>
                <w:sz w:val="26"/>
                <w:szCs w:val="26"/>
                <w:rPrChange w:id="15338" w:author="Le Minh Nghia" w:date="2019-10-09T10:56:00Z">
                  <w:rPr>
                    <w:iCs/>
                    <w:sz w:val="26"/>
                    <w:szCs w:val="26"/>
                  </w:rPr>
                </w:rPrChange>
              </w:rPr>
              <w:t>tên</w:t>
            </w:r>
            <w:proofErr w:type="spellEnd"/>
            <w:r w:rsidRPr="00B41112">
              <w:rPr>
                <w:iCs/>
                <w:sz w:val="26"/>
                <w:szCs w:val="26"/>
                <w:rPrChange w:id="15339" w:author="Le Minh Nghia" w:date="2019-10-09T10:56:00Z">
                  <w:rPr>
                    <w:iCs/>
                    <w:sz w:val="26"/>
                    <w:szCs w:val="26"/>
                  </w:rPr>
                </w:rPrChange>
              </w:rPr>
              <w:t xml:space="preserve"> </w:t>
            </w:r>
            <w:proofErr w:type="spellStart"/>
            <w:r w:rsidRPr="00B41112">
              <w:rPr>
                <w:iCs/>
                <w:sz w:val="26"/>
                <w:szCs w:val="26"/>
                <w:rPrChange w:id="15340" w:author="Le Minh Nghia" w:date="2019-10-09T10:56:00Z">
                  <w:rPr>
                    <w:iCs/>
                    <w:sz w:val="26"/>
                    <w:szCs w:val="26"/>
                  </w:rPr>
                </w:rPrChange>
              </w:rPr>
              <w:t>ngắn</w:t>
            </w:r>
            <w:proofErr w:type="spellEnd"/>
            <w:r w:rsidRPr="00B41112">
              <w:rPr>
                <w:iCs/>
                <w:sz w:val="26"/>
                <w:szCs w:val="26"/>
                <w:rPrChange w:id="15341" w:author="Le Minh Nghia" w:date="2019-10-09T10:56:00Z">
                  <w:rPr>
                    <w:iCs/>
                    <w:sz w:val="26"/>
                    <w:szCs w:val="26"/>
                  </w:rPr>
                </w:rPrChange>
              </w:rPr>
              <w:t xml:space="preserve"> </w:t>
            </w:r>
            <w:proofErr w:type="spellStart"/>
            <w:r w:rsidRPr="00B41112">
              <w:rPr>
                <w:iCs/>
                <w:sz w:val="26"/>
                <w:szCs w:val="26"/>
                <w:rPrChange w:id="15342" w:author="Le Minh Nghia" w:date="2019-10-09T10:56:00Z">
                  <w:rPr>
                    <w:iCs/>
                    <w:sz w:val="26"/>
                    <w:szCs w:val="26"/>
                  </w:rPr>
                </w:rPrChange>
              </w:rPr>
              <w:t>tắt</w:t>
            </w:r>
            <w:proofErr w:type="spellEnd"/>
            <w:r w:rsidRPr="00B41112">
              <w:rPr>
                <w:iCs/>
                <w:sz w:val="26"/>
                <w:szCs w:val="26"/>
                <w:rPrChange w:id="15343" w:author="Le Minh Nghia" w:date="2019-10-09T10:56:00Z">
                  <w:rPr>
                    <w:iCs/>
                    <w:sz w:val="26"/>
                    <w:szCs w:val="26"/>
                  </w:rPr>
                </w:rPrChange>
              </w:rPr>
              <w:t xml:space="preserve"> </w:t>
            </w:r>
            <w:proofErr w:type="spellStart"/>
            <w:r w:rsidRPr="00B41112">
              <w:rPr>
                <w:iCs/>
                <w:sz w:val="26"/>
                <w:szCs w:val="26"/>
                <w:rPrChange w:id="15344" w:author="Le Minh Nghia" w:date="2019-10-09T10:56:00Z">
                  <w:rPr>
                    <w:iCs/>
                    <w:sz w:val="26"/>
                    <w:szCs w:val="26"/>
                  </w:rPr>
                </w:rPrChange>
              </w:rPr>
              <w:t>cho</w:t>
            </w:r>
            <w:proofErr w:type="spellEnd"/>
            <w:r w:rsidRPr="00B41112">
              <w:rPr>
                <w:iCs/>
                <w:sz w:val="26"/>
                <w:szCs w:val="26"/>
                <w:rPrChange w:id="15345" w:author="Le Minh Nghia" w:date="2019-10-09T10:56:00Z">
                  <w:rPr>
                    <w:iCs/>
                    <w:sz w:val="26"/>
                    <w:szCs w:val="26"/>
                  </w:rPr>
                </w:rPrChange>
              </w:rPr>
              <w:t xml:space="preserve"> route</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346" w:author="Le Minh Nghia" w:date="2019-10-09T10:56:00Z">
                  <w:rPr>
                    <w:sz w:val="26"/>
                    <w:szCs w:val="26"/>
                  </w:rPr>
                </w:rPrChange>
              </w:rPr>
            </w:pPr>
            <w:proofErr w:type="spellStart"/>
            <w:r w:rsidRPr="00B41112">
              <w:rPr>
                <w:sz w:val="26"/>
                <w:szCs w:val="26"/>
                <w:rPrChange w:id="15347"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48" w:author="Le Minh Nghia" w:date="2019-10-09T10:56:00Z">
                  <w:rPr>
                    <w:iCs/>
                    <w:sz w:val="26"/>
                    <w:szCs w:val="26"/>
                  </w:rPr>
                </w:rPrChange>
              </w:rPr>
            </w:pPr>
            <w:r w:rsidRPr="00B41112">
              <w:rPr>
                <w:iCs/>
                <w:sz w:val="26"/>
                <w:szCs w:val="26"/>
                <w:rPrChange w:id="15349"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35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5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35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5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5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55" w:author="Le Minh Nghia" w:date="2019-10-09T10:56:00Z">
                  <w:rPr>
                    <w:iCs/>
                    <w:sz w:val="26"/>
                    <w:szCs w:val="26"/>
                  </w:rPr>
                </w:rPrChange>
              </w:rPr>
            </w:pPr>
            <w:proofErr w:type="spellStart"/>
            <w:r w:rsidRPr="00B41112">
              <w:rPr>
                <w:iCs/>
                <w:sz w:val="26"/>
                <w:szCs w:val="26"/>
                <w:rPrChange w:id="15356" w:author="Le Minh Nghia" w:date="2019-10-09T10:56:00Z">
                  <w:rPr>
                    <w:iCs/>
                    <w:sz w:val="26"/>
                    <w:szCs w:val="26"/>
                  </w:rPr>
                </w:rPrChange>
              </w:rPr>
              <w:t>ngày</w:t>
            </w:r>
            <w:proofErr w:type="spellEnd"/>
            <w:r w:rsidRPr="00B41112">
              <w:rPr>
                <w:iCs/>
                <w:sz w:val="26"/>
                <w:szCs w:val="26"/>
                <w:rPrChange w:id="15357" w:author="Le Minh Nghia" w:date="2019-10-09T10:56:00Z">
                  <w:rPr>
                    <w:iCs/>
                    <w:sz w:val="26"/>
                    <w:szCs w:val="26"/>
                  </w:rPr>
                </w:rPrChange>
              </w:rPr>
              <w:t xml:space="preserve"> </w:t>
            </w:r>
            <w:proofErr w:type="spellStart"/>
            <w:r w:rsidRPr="00B41112">
              <w:rPr>
                <w:iCs/>
                <w:sz w:val="26"/>
                <w:szCs w:val="26"/>
                <w:rPrChange w:id="15358"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359" w:author="Le Minh Nghia" w:date="2019-10-09T10:56:00Z">
                  <w:rPr>
                    <w:sz w:val="26"/>
                    <w:szCs w:val="26"/>
                  </w:rPr>
                </w:rPrChange>
              </w:rPr>
            </w:pPr>
            <w:proofErr w:type="spellStart"/>
            <w:r w:rsidRPr="00B41112">
              <w:rPr>
                <w:sz w:val="26"/>
                <w:szCs w:val="26"/>
                <w:rPrChange w:id="15360"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61" w:author="Le Minh Nghia" w:date="2019-10-09T10:56:00Z">
                  <w:rPr>
                    <w:iCs/>
                    <w:sz w:val="26"/>
                    <w:szCs w:val="26"/>
                  </w:rPr>
                </w:rPrChange>
              </w:rPr>
            </w:pPr>
            <w:r w:rsidRPr="00B41112">
              <w:rPr>
                <w:iCs/>
                <w:sz w:val="26"/>
                <w:szCs w:val="26"/>
                <w:rPrChange w:id="15362"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36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6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spacing w:before="20" w:after="20"/>
              <w:ind w:left="-46" w:right="-113"/>
              <w:jc w:val="center"/>
              <w:rPr>
                <w:iCs/>
                <w:sz w:val="26"/>
                <w:szCs w:val="26"/>
                <w:rPrChange w:id="1536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6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vAlign w:val="center"/>
          </w:tcPr>
          <w:p w:rsidR="00596A15" w:rsidRPr="00B41112" w:rsidRDefault="00596A15" w:rsidP="0028370D">
            <w:pPr>
              <w:jc w:val="center"/>
              <w:rPr>
                <w:iCs/>
                <w:sz w:val="26"/>
                <w:szCs w:val="26"/>
                <w:rPrChange w:id="1536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68" w:author="Le Minh Nghia" w:date="2019-10-09T10:56:00Z">
                  <w:rPr>
                    <w:iCs/>
                    <w:sz w:val="26"/>
                    <w:szCs w:val="26"/>
                  </w:rPr>
                </w:rPrChange>
              </w:rPr>
            </w:pPr>
            <w:proofErr w:type="spellStart"/>
            <w:r w:rsidRPr="00B41112">
              <w:rPr>
                <w:iCs/>
                <w:sz w:val="26"/>
                <w:szCs w:val="26"/>
                <w:rPrChange w:id="15369" w:author="Le Minh Nghia" w:date="2019-10-09T10:56:00Z">
                  <w:rPr>
                    <w:iCs/>
                    <w:sz w:val="26"/>
                    <w:szCs w:val="26"/>
                  </w:rPr>
                </w:rPrChange>
              </w:rPr>
              <w:t>ngày</w:t>
            </w:r>
            <w:proofErr w:type="spellEnd"/>
            <w:r w:rsidRPr="00B41112">
              <w:rPr>
                <w:iCs/>
                <w:sz w:val="26"/>
                <w:szCs w:val="26"/>
                <w:rPrChange w:id="15370" w:author="Le Minh Nghia" w:date="2019-10-09T10:56:00Z">
                  <w:rPr>
                    <w:iCs/>
                    <w:sz w:val="26"/>
                    <w:szCs w:val="26"/>
                  </w:rPr>
                </w:rPrChange>
              </w:rPr>
              <w:t xml:space="preserve"> </w:t>
            </w:r>
            <w:proofErr w:type="spellStart"/>
            <w:r w:rsidRPr="00B41112">
              <w:rPr>
                <w:iCs/>
                <w:sz w:val="26"/>
                <w:szCs w:val="26"/>
                <w:rPrChange w:id="15371" w:author="Le Minh Nghia" w:date="2019-10-09T10:56:00Z">
                  <w:rPr>
                    <w:iCs/>
                    <w:sz w:val="26"/>
                    <w:szCs w:val="26"/>
                  </w:rPr>
                </w:rPrChange>
              </w:rPr>
              <w:t>cập</w:t>
            </w:r>
            <w:proofErr w:type="spellEnd"/>
            <w:r w:rsidRPr="00B41112">
              <w:rPr>
                <w:iCs/>
                <w:sz w:val="26"/>
                <w:szCs w:val="26"/>
                <w:rPrChange w:id="15372" w:author="Le Minh Nghia" w:date="2019-10-09T10:56:00Z">
                  <w:rPr>
                    <w:iCs/>
                    <w:sz w:val="26"/>
                    <w:szCs w:val="26"/>
                  </w:rPr>
                </w:rPrChange>
              </w:rPr>
              <w:t xml:space="preserve"> </w:t>
            </w:r>
            <w:proofErr w:type="spellStart"/>
            <w:r w:rsidRPr="00B41112">
              <w:rPr>
                <w:iCs/>
                <w:sz w:val="26"/>
                <w:szCs w:val="26"/>
                <w:rPrChange w:id="15373"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374" w:author="Le Minh Nghia" w:date="2019-10-09T10:56:00Z">
                  <w:rPr>
                    <w:sz w:val="26"/>
                    <w:szCs w:val="26"/>
                  </w:rPr>
                </w:rPrChange>
              </w:rPr>
            </w:pPr>
            <w:proofErr w:type="spellStart"/>
            <w:r w:rsidRPr="00B41112">
              <w:rPr>
                <w:sz w:val="26"/>
                <w:szCs w:val="26"/>
                <w:rPrChange w:id="15375"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76" w:author="Le Minh Nghia" w:date="2019-10-09T10:56:00Z">
                  <w:rPr>
                    <w:iCs/>
                    <w:sz w:val="26"/>
                    <w:szCs w:val="26"/>
                  </w:rPr>
                </w:rPrChange>
              </w:rPr>
            </w:pPr>
            <w:r w:rsidRPr="00B41112">
              <w:rPr>
                <w:iCs/>
                <w:sz w:val="26"/>
                <w:szCs w:val="26"/>
                <w:rPrChange w:id="1537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37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37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38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38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382" w:author="Le Minh Nghia" w:date="2019-10-09T10:56:00Z">
                  <w:rPr>
                    <w:iCs/>
                    <w:sz w:val="26"/>
                    <w:szCs w:val="26"/>
                  </w:rPr>
                </w:rPrChange>
              </w:rPr>
            </w:pPr>
            <w:r w:rsidRPr="00B41112">
              <w:rPr>
                <w:iCs/>
                <w:sz w:val="26"/>
                <w:szCs w:val="26"/>
                <w:rPrChange w:id="1538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384" w:author="Le Minh Nghia" w:date="2019-10-09T10:56:00Z">
                  <w:rPr>
                    <w:iCs/>
                    <w:sz w:val="26"/>
                    <w:szCs w:val="26"/>
                  </w:rPr>
                </w:rPrChange>
              </w:rPr>
            </w:pPr>
            <w:proofErr w:type="spellStart"/>
            <w:r w:rsidRPr="00B41112">
              <w:rPr>
                <w:iCs/>
                <w:sz w:val="26"/>
                <w:szCs w:val="26"/>
                <w:rPrChange w:id="15385" w:author="Le Minh Nghia" w:date="2019-10-09T10:56:00Z">
                  <w:rPr>
                    <w:iCs/>
                    <w:sz w:val="26"/>
                    <w:szCs w:val="26"/>
                  </w:rPr>
                </w:rPrChange>
              </w:rPr>
              <w:t>ngày</w:t>
            </w:r>
            <w:proofErr w:type="spellEnd"/>
            <w:r w:rsidRPr="00B41112">
              <w:rPr>
                <w:iCs/>
                <w:sz w:val="26"/>
                <w:szCs w:val="26"/>
                <w:rPrChange w:id="15386" w:author="Le Minh Nghia" w:date="2019-10-09T10:56:00Z">
                  <w:rPr>
                    <w:iCs/>
                    <w:sz w:val="26"/>
                    <w:szCs w:val="26"/>
                  </w:rPr>
                </w:rPrChange>
              </w:rPr>
              <w:t xml:space="preserve"> </w:t>
            </w:r>
            <w:proofErr w:type="spellStart"/>
            <w:r w:rsidRPr="00B41112">
              <w:rPr>
                <w:iCs/>
                <w:sz w:val="26"/>
                <w:szCs w:val="26"/>
                <w:rPrChange w:id="15387" w:author="Le Minh Nghia" w:date="2019-10-09T10:56:00Z">
                  <w:rPr>
                    <w:iCs/>
                    <w:sz w:val="26"/>
                    <w:szCs w:val="26"/>
                  </w:rPr>
                </w:rPrChange>
              </w:rPr>
              <w:t>xóa</w:t>
            </w:r>
            <w:proofErr w:type="spellEnd"/>
            <w:r w:rsidRPr="00B41112">
              <w:rPr>
                <w:iCs/>
                <w:sz w:val="26"/>
                <w:szCs w:val="26"/>
                <w:rPrChange w:id="15388" w:author="Le Minh Nghia" w:date="2019-10-09T10:56:00Z">
                  <w:rPr>
                    <w:iCs/>
                    <w:sz w:val="26"/>
                    <w:szCs w:val="26"/>
                  </w:rPr>
                </w:rPrChange>
              </w:rPr>
              <w:t xml:space="preserve"> </w:t>
            </w:r>
            <w:proofErr w:type="spellStart"/>
            <w:r w:rsidRPr="00B41112">
              <w:rPr>
                <w:iCs/>
                <w:sz w:val="26"/>
                <w:szCs w:val="26"/>
                <w:rPrChange w:id="15389" w:author="Le Minh Nghia" w:date="2019-10-09T10:56:00Z">
                  <w:rPr>
                    <w:iCs/>
                    <w:sz w:val="26"/>
                    <w:szCs w:val="26"/>
                  </w:rPr>
                </w:rPrChange>
              </w:rPr>
              <w:t>tạm</w:t>
            </w:r>
            <w:proofErr w:type="spellEnd"/>
          </w:p>
        </w:tc>
      </w:tr>
    </w:tbl>
    <w:p w:rsidR="00596A15" w:rsidRPr="00B41112" w:rsidRDefault="00596A15" w:rsidP="00596A15">
      <w:pPr>
        <w:rPr>
          <w:sz w:val="26"/>
          <w:szCs w:val="26"/>
          <w:rPrChange w:id="15390"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5391" w:author="Le Minh Nghia" w:date="2019-10-09T10:56:00Z">
            <w:rPr>
              <w:sz w:val="26"/>
              <w:szCs w:val="26"/>
            </w:rPr>
          </w:rPrChange>
        </w:rPr>
      </w:pPr>
      <w:r w:rsidRPr="00B41112">
        <w:rPr>
          <w:rFonts w:ascii="Times New Roman" w:hAnsi="Times New Roman" w:cs="Times New Roman"/>
          <w:sz w:val="26"/>
          <w:szCs w:val="26"/>
          <w:rPrChange w:id="15392" w:author="Le Minh Nghia" w:date="2019-10-09T10:56:00Z">
            <w:rPr>
              <w:sz w:val="26"/>
              <w:szCs w:val="26"/>
            </w:rPr>
          </w:rPrChange>
        </w:rPr>
        <w:t>BẢNG MÔ TẢ THUỘC TÍNH CỦA LỚP CATEGORYS_POSTS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77"/>
        <w:gridCol w:w="2151"/>
        <w:gridCol w:w="725"/>
        <w:gridCol w:w="710"/>
        <w:gridCol w:w="747"/>
        <w:gridCol w:w="898"/>
        <w:gridCol w:w="479"/>
        <w:gridCol w:w="1951"/>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393" w:author="Le Minh Nghia" w:date="2019-10-09T10:56:00Z">
                  <w:rPr>
                    <w:rFonts w:eastAsia="MS Mincho"/>
                    <w:b/>
                    <w:i/>
                    <w:iCs/>
                    <w:sz w:val="26"/>
                    <w:szCs w:val="26"/>
                  </w:rPr>
                </w:rPrChange>
              </w:rPr>
            </w:pPr>
            <w:proofErr w:type="spellStart"/>
            <w:r w:rsidRPr="00B41112">
              <w:rPr>
                <w:b/>
                <w:i/>
                <w:iCs/>
                <w:sz w:val="26"/>
                <w:szCs w:val="26"/>
                <w:rPrChange w:id="15394" w:author="Le Minh Nghia" w:date="2019-10-09T10:56:00Z">
                  <w:rPr>
                    <w:b/>
                    <w:i/>
                    <w:iCs/>
                    <w:sz w:val="26"/>
                    <w:szCs w:val="26"/>
                  </w:rPr>
                </w:rPrChange>
              </w:rPr>
              <w:t>Tên</w:t>
            </w:r>
            <w:proofErr w:type="spellEnd"/>
            <w:r w:rsidRPr="00B41112">
              <w:rPr>
                <w:b/>
                <w:i/>
                <w:iCs/>
                <w:sz w:val="26"/>
                <w:szCs w:val="26"/>
                <w:rPrChange w:id="15395" w:author="Le Minh Nghia" w:date="2019-10-09T10:56:00Z">
                  <w:rPr>
                    <w:b/>
                    <w:i/>
                    <w:iCs/>
                    <w:sz w:val="26"/>
                    <w:szCs w:val="26"/>
                  </w:rPr>
                </w:rPrChange>
              </w:rPr>
              <w:t xml:space="preserve"> </w:t>
            </w:r>
            <w:proofErr w:type="spellStart"/>
            <w:r w:rsidRPr="00B41112">
              <w:rPr>
                <w:b/>
                <w:i/>
                <w:iCs/>
                <w:sz w:val="26"/>
                <w:szCs w:val="26"/>
                <w:rPrChange w:id="15396" w:author="Le Minh Nghia" w:date="2019-10-09T10:56:00Z">
                  <w:rPr>
                    <w:b/>
                    <w:i/>
                    <w:iCs/>
                    <w:sz w:val="26"/>
                    <w:szCs w:val="26"/>
                  </w:rPr>
                </w:rPrChange>
              </w:rPr>
              <w:t>thuộc</w:t>
            </w:r>
            <w:proofErr w:type="spellEnd"/>
            <w:r w:rsidRPr="00B41112">
              <w:rPr>
                <w:b/>
                <w:i/>
                <w:iCs/>
                <w:sz w:val="26"/>
                <w:szCs w:val="26"/>
                <w:rPrChange w:id="15397" w:author="Le Minh Nghia" w:date="2019-10-09T10:56:00Z">
                  <w:rPr>
                    <w:b/>
                    <w:i/>
                    <w:iCs/>
                    <w:sz w:val="26"/>
                    <w:szCs w:val="26"/>
                  </w:rPr>
                </w:rPrChange>
              </w:rPr>
              <w:t xml:space="preserve"> </w:t>
            </w:r>
            <w:proofErr w:type="spellStart"/>
            <w:r w:rsidRPr="00B41112">
              <w:rPr>
                <w:b/>
                <w:i/>
                <w:iCs/>
                <w:sz w:val="26"/>
                <w:szCs w:val="26"/>
                <w:rPrChange w:id="15398"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399" w:author="Le Minh Nghia" w:date="2019-10-09T10:56:00Z">
                  <w:rPr>
                    <w:rFonts w:eastAsia="MS Mincho"/>
                    <w:b/>
                    <w:i/>
                    <w:iCs/>
                    <w:sz w:val="26"/>
                    <w:szCs w:val="26"/>
                  </w:rPr>
                </w:rPrChange>
              </w:rPr>
            </w:pPr>
            <w:proofErr w:type="spellStart"/>
            <w:r w:rsidRPr="00B41112">
              <w:rPr>
                <w:b/>
                <w:i/>
                <w:iCs/>
                <w:sz w:val="26"/>
                <w:szCs w:val="26"/>
                <w:rPrChange w:id="15400" w:author="Le Minh Nghia" w:date="2019-10-09T10:56:00Z">
                  <w:rPr>
                    <w:b/>
                    <w:i/>
                    <w:iCs/>
                    <w:sz w:val="26"/>
                    <w:szCs w:val="26"/>
                  </w:rPr>
                </w:rPrChange>
              </w:rPr>
              <w:t>Kiểu</w:t>
            </w:r>
            <w:proofErr w:type="spellEnd"/>
            <w:r w:rsidRPr="00B41112">
              <w:rPr>
                <w:b/>
                <w:i/>
                <w:iCs/>
                <w:sz w:val="26"/>
                <w:szCs w:val="26"/>
                <w:rPrChange w:id="15401" w:author="Le Minh Nghia" w:date="2019-10-09T10:56:00Z">
                  <w:rPr>
                    <w:b/>
                    <w:i/>
                    <w:iCs/>
                    <w:sz w:val="26"/>
                    <w:szCs w:val="26"/>
                  </w:rPr>
                </w:rPrChange>
              </w:rPr>
              <w:t xml:space="preserve"> </w:t>
            </w:r>
            <w:proofErr w:type="spellStart"/>
            <w:r w:rsidRPr="00B41112">
              <w:rPr>
                <w:b/>
                <w:i/>
                <w:iCs/>
                <w:sz w:val="26"/>
                <w:szCs w:val="26"/>
                <w:rPrChange w:id="15402" w:author="Le Minh Nghia" w:date="2019-10-09T10:56:00Z">
                  <w:rPr>
                    <w:b/>
                    <w:i/>
                    <w:iCs/>
                    <w:sz w:val="26"/>
                    <w:szCs w:val="26"/>
                  </w:rPr>
                </w:rPrChange>
              </w:rPr>
              <w:t>dữ</w:t>
            </w:r>
            <w:proofErr w:type="spellEnd"/>
            <w:r w:rsidRPr="00B41112">
              <w:rPr>
                <w:b/>
                <w:i/>
                <w:iCs/>
                <w:sz w:val="26"/>
                <w:szCs w:val="26"/>
                <w:rPrChange w:id="15403" w:author="Le Minh Nghia" w:date="2019-10-09T10:56:00Z">
                  <w:rPr>
                    <w:b/>
                    <w:i/>
                    <w:iCs/>
                    <w:sz w:val="26"/>
                    <w:szCs w:val="26"/>
                  </w:rPr>
                </w:rPrChange>
              </w:rPr>
              <w:t xml:space="preserve"> </w:t>
            </w:r>
            <w:proofErr w:type="spellStart"/>
            <w:r w:rsidRPr="00B41112">
              <w:rPr>
                <w:b/>
                <w:i/>
                <w:iCs/>
                <w:sz w:val="26"/>
                <w:szCs w:val="26"/>
                <w:rPrChange w:id="15404"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405" w:author="Le Minh Nghia" w:date="2019-10-09T10:56:00Z">
                  <w:rPr>
                    <w:rFonts w:eastAsia="MS Mincho"/>
                    <w:b/>
                    <w:i/>
                    <w:iCs/>
                    <w:sz w:val="26"/>
                    <w:szCs w:val="26"/>
                  </w:rPr>
                </w:rPrChange>
              </w:rPr>
            </w:pPr>
            <w:proofErr w:type="spellStart"/>
            <w:r w:rsidRPr="00B41112">
              <w:rPr>
                <w:b/>
                <w:i/>
                <w:iCs/>
                <w:sz w:val="26"/>
                <w:szCs w:val="26"/>
                <w:rPrChange w:id="15406" w:author="Le Minh Nghia" w:date="2019-10-09T10:56:00Z">
                  <w:rPr>
                    <w:b/>
                    <w:i/>
                    <w:iCs/>
                    <w:sz w:val="26"/>
                    <w:szCs w:val="26"/>
                  </w:rPr>
                </w:rPrChange>
              </w:rPr>
              <w:t>Khóa</w:t>
            </w:r>
            <w:proofErr w:type="spellEnd"/>
            <w:r w:rsidRPr="00B41112">
              <w:rPr>
                <w:b/>
                <w:i/>
                <w:iCs/>
                <w:sz w:val="26"/>
                <w:szCs w:val="26"/>
                <w:rPrChange w:id="15407" w:author="Le Minh Nghia" w:date="2019-10-09T10:56:00Z">
                  <w:rPr>
                    <w:b/>
                    <w:i/>
                    <w:iCs/>
                    <w:sz w:val="26"/>
                    <w:szCs w:val="26"/>
                  </w:rPr>
                </w:rPrChange>
              </w:rPr>
              <w:t xml:space="preserve"> </w:t>
            </w:r>
            <w:proofErr w:type="spellStart"/>
            <w:r w:rsidRPr="00B41112">
              <w:rPr>
                <w:b/>
                <w:i/>
                <w:iCs/>
                <w:sz w:val="26"/>
                <w:szCs w:val="26"/>
                <w:rPrChange w:id="15408"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409" w:author="Le Minh Nghia" w:date="2019-10-09T10:56:00Z">
                  <w:rPr>
                    <w:rFonts w:eastAsia="MS Mincho"/>
                    <w:b/>
                    <w:i/>
                    <w:iCs/>
                    <w:sz w:val="26"/>
                    <w:szCs w:val="26"/>
                  </w:rPr>
                </w:rPrChange>
              </w:rPr>
            </w:pPr>
            <w:proofErr w:type="spellStart"/>
            <w:r w:rsidRPr="00B41112">
              <w:rPr>
                <w:b/>
                <w:i/>
                <w:iCs/>
                <w:sz w:val="26"/>
                <w:szCs w:val="26"/>
                <w:rPrChange w:id="15410" w:author="Le Minh Nghia" w:date="2019-10-09T10:56:00Z">
                  <w:rPr>
                    <w:b/>
                    <w:i/>
                    <w:iCs/>
                    <w:sz w:val="26"/>
                    <w:szCs w:val="26"/>
                  </w:rPr>
                </w:rPrChange>
              </w:rPr>
              <w:t>Khóa</w:t>
            </w:r>
            <w:proofErr w:type="spellEnd"/>
            <w:r w:rsidRPr="00B41112">
              <w:rPr>
                <w:b/>
                <w:i/>
                <w:iCs/>
                <w:sz w:val="26"/>
                <w:szCs w:val="26"/>
                <w:rPrChange w:id="15411" w:author="Le Minh Nghia" w:date="2019-10-09T10:56:00Z">
                  <w:rPr>
                    <w:b/>
                    <w:i/>
                    <w:iCs/>
                    <w:sz w:val="26"/>
                    <w:szCs w:val="26"/>
                  </w:rPr>
                </w:rPrChange>
              </w:rPr>
              <w:t xml:space="preserve"> </w:t>
            </w:r>
            <w:proofErr w:type="spellStart"/>
            <w:r w:rsidRPr="00B41112">
              <w:rPr>
                <w:b/>
                <w:i/>
                <w:iCs/>
                <w:sz w:val="26"/>
                <w:szCs w:val="26"/>
                <w:rPrChange w:id="15412"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413" w:author="Le Minh Nghia" w:date="2019-10-09T10:56:00Z">
                  <w:rPr>
                    <w:rFonts w:eastAsia="MS Mincho"/>
                    <w:b/>
                    <w:i/>
                    <w:iCs/>
                    <w:sz w:val="26"/>
                    <w:szCs w:val="26"/>
                  </w:rPr>
                </w:rPrChange>
              </w:rPr>
            </w:pPr>
            <w:proofErr w:type="spellStart"/>
            <w:r w:rsidRPr="00B41112">
              <w:rPr>
                <w:b/>
                <w:i/>
                <w:iCs/>
                <w:sz w:val="26"/>
                <w:szCs w:val="26"/>
                <w:rPrChange w:id="15414" w:author="Le Minh Nghia" w:date="2019-10-09T10:56:00Z">
                  <w:rPr>
                    <w:b/>
                    <w:i/>
                    <w:iCs/>
                    <w:sz w:val="26"/>
                    <w:szCs w:val="26"/>
                  </w:rPr>
                </w:rPrChange>
              </w:rPr>
              <w:t>Giá</w:t>
            </w:r>
            <w:proofErr w:type="spellEnd"/>
            <w:r w:rsidRPr="00B41112">
              <w:rPr>
                <w:b/>
                <w:i/>
                <w:iCs/>
                <w:sz w:val="26"/>
                <w:szCs w:val="26"/>
                <w:rPrChange w:id="15415" w:author="Le Minh Nghia" w:date="2019-10-09T10:56:00Z">
                  <w:rPr>
                    <w:b/>
                    <w:i/>
                    <w:iCs/>
                    <w:sz w:val="26"/>
                    <w:szCs w:val="26"/>
                  </w:rPr>
                </w:rPrChange>
              </w:rPr>
              <w:t xml:space="preserve"> </w:t>
            </w:r>
            <w:proofErr w:type="spellStart"/>
            <w:r w:rsidRPr="00B41112">
              <w:rPr>
                <w:b/>
                <w:i/>
                <w:iCs/>
                <w:sz w:val="26"/>
                <w:szCs w:val="26"/>
                <w:rPrChange w:id="15416" w:author="Le Minh Nghia" w:date="2019-10-09T10:56:00Z">
                  <w:rPr>
                    <w:b/>
                    <w:i/>
                    <w:iCs/>
                    <w:sz w:val="26"/>
                    <w:szCs w:val="26"/>
                  </w:rPr>
                </w:rPrChange>
              </w:rPr>
              <w:t>trị</w:t>
            </w:r>
            <w:proofErr w:type="spellEnd"/>
            <w:r w:rsidRPr="00B41112">
              <w:rPr>
                <w:b/>
                <w:i/>
                <w:iCs/>
                <w:sz w:val="26"/>
                <w:szCs w:val="26"/>
                <w:rPrChange w:id="15417" w:author="Le Minh Nghia" w:date="2019-10-09T10:56:00Z">
                  <w:rPr>
                    <w:b/>
                    <w:i/>
                    <w:iCs/>
                    <w:sz w:val="26"/>
                    <w:szCs w:val="26"/>
                  </w:rPr>
                </w:rPrChange>
              </w:rPr>
              <w:t xml:space="preserve"> </w:t>
            </w:r>
            <w:proofErr w:type="spellStart"/>
            <w:r w:rsidRPr="00B41112">
              <w:rPr>
                <w:b/>
                <w:i/>
                <w:iCs/>
                <w:sz w:val="26"/>
                <w:szCs w:val="26"/>
                <w:rPrChange w:id="15418" w:author="Le Minh Nghia" w:date="2019-10-09T10:56:00Z">
                  <w:rPr>
                    <w:b/>
                    <w:i/>
                    <w:iCs/>
                    <w:sz w:val="26"/>
                    <w:szCs w:val="26"/>
                  </w:rPr>
                </w:rPrChange>
              </w:rPr>
              <w:t>mặc</w:t>
            </w:r>
            <w:proofErr w:type="spellEnd"/>
            <w:r w:rsidRPr="00B41112">
              <w:rPr>
                <w:b/>
                <w:i/>
                <w:iCs/>
                <w:sz w:val="26"/>
                <w:szCs w:val="26"/>
                <w:rPrChange w:id="15419" w:author="Le Minh Nghia" w:date="2019-10-09T10:56:00Z">
                  <w:rPr>
                    <w:b/>
                    <w:i/>
                    <w:iCs/>
                    <w:sz w:val="26"/>
                    <w:szCs w:val="26"/>
                  </w:rPr>
                </w:rPrChange>
              </w:rPr>
              <w:t xml:space="preserve"> </w:t>
            </w:r>
            <w:proofErr w:type="spellStart"/>
            <w:r w:rsidRPr="00B41112">
              <w:rPr>
                <w:b/>
                <w:i/>
                <w:iCs/>
                <w:sz w:val="26"/>
                <w:szCs w:val="26"/>
                <w:rPrChange w:id="15420"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5421" w:author="Le Minh Nghia" w:date="2019-10-09T10:56:00Z">
                  <w:rPr>
                    <w:b/>
                    <w:i/>
                    <w:iCs/>
                    <w:sz w:val="26"/>
                    <w:szCs w:val="26"/>
                  </w:rPr>
                </w:rPrChange>
              </w:rPr>
            </w:pPr>
            <w:r w:rsidRPr="00B41112">
              <w:rPr>
                <w:b/>
                <w:i/>
                <w:iCs/>
                <w:sz w:val="26"/>
                <w:szCs w:val="26"/>
                <w:rPrChange w:id="15422"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423" w:author="Le Minh Nghia" w:date="2019-10-09T10:56:00Z">
                  <w:rPr>
                    <w:rFonts w:eastAsia="MS Mincho"/>
                    <w:b/>
                    <w:i/>
                    <w:iCs/>
                    <w:sz w:val="26"/>
                    <w:szCs w:val="26"/>
                  </w:rPr>
                </w:rPrChange>
              </w:rPr>
            </w:pPr>
            <w:r w:rsidRPr="00B41112">
              <w:rPr>
                <w:b/>
                <w:i/>
                <w:iCs/>
                <w:sz w:val="26"/>
                <w:szCs w:val="26"/>
                <w:rPrChange w:id="15424"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425" w:author="Le Minh Nghia" w:date="2019-10-09T10:56:00Z">
                  <w:rPr>
                    <w:rFonts w:eastAsia="MS Mincho"/>
                    <w:b/>
                    <w:i/>
                    <w:iCs/>
                    <w:sz w:val="26"/>
                    <w:szCs w:val="26"/>
                  </w:rPr>
                </w:rPrChange>
              </w:rPr>
            </w:pPr>
            <w:proofErr w:type="spellStart"/>
            <w:r w:rsidRPr="00B41112">
              <w:rPr>
                <w:b/>
                <w:i/>
                <w:iCs/>
                <w:sz w:val="26"/>
                <w:szCs w:val="26"/>
                <w:rPrChange w:id="15426" w:author="Le Minh Nghia" w:date="2019-10-09T10:56:00Z">
                  <w:rPr>
                    <w:b/>
                    <w:i/>
                    <w:iCs/>
                    <w:sz w:val="26"/>
                    <w:szCs w:val="26"/>
                  </w:rPr>
                </w:rPrChange>
              </w:rPr>
              <w:t>Diễn</w:t>
            </w:r>
            <w:proofErr w:type="spellEnd"/>
            <w:r w:rsidRPr="00B41112">
              <w:rPr>
                <w:b/>
                <w:i/>
                <w:iCs/>
                <w:sz w:val="26"/>
                <w:szCs w:val="26"/>
                <w:rPrChange w:id="15427" w:author="Le Minh Nghia" w:date="2019-10-09T10:56:00Z">
                  <w:rPr>
                    <w:b/>
                    <w:i/>
                    <w:iCs/>
                    <w:sz w:val="26"/>
                    <w:szCs w:val="26"/>
                  </w:rPr>
                </w:rPrChange>
              </w:rPr>
              <w:t xml:space="preserve"> </w:t>
            </w:r>
            <w:proofErr w:type="spellStart"/>
            <w:r w:rsidRPr="00B41112">
              <w:rPr>
                <w:b/>
                <w:i/>
                <w:iCs/>
                <w:sz w:val="26"/>
                <w:szCs w:val="26"/>
                <w:rPrChange w:id="15428"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429" w:author="Le Minh Nghia" w:date="2019-10-09T10:56:00Z">
                  <w:rPr>
                    <w:iCs/>
                    <w:sz w:val="26"/>
                    <w:szCs w:val="26"/>
                  </w:rPr>
                </w:rPrChange>
              </w:rPr>
            </w:pPr>
            <w:proofErr w:type="spellStart"/>
            <w:r w:rsidRPr="00B41112">
              <w:rPr>
                <w:iCs/>
                <w:sz w:val="26"/>
                <w:szCs w:val="26"/>
                <w:rPrChange w:id="15430" w:author="Le Minh Nghia" w:date="2019-10-09T10:56:00Z">
                  <w:rPr>
                    <w:iCs/>
                    <w:sz w:val="26"/>
                    <w:szCs w:val="26"/>
                  </w:rPr>
                </w:rPrChange>
              </w:rPr>
              <w:t>category_post_id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431" w:author="Le Minh Nghia" w:date="2019-10-09T10:56:00Z">
                  <w:rPr>
                    <w:iCs/>
                    <w:sz w:val="26"/>
                    <w:szCs w:val="26"/>
                  </w:rPr>
                </w:rPrChange>
              </w:rPr>
            </w:pPr>
            <w:r w:rsidRPr="00B41112">
              <w:rPr>
                <w:iCs/>
                <w:sz w:val="26"/>
                <w:szCs w:val="26"/>
                <w:rPrChange w:id="15432"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5433" w:author="Le Minh Nghia" w:date="2019-10-09T10:56:00Z">
                  <w:rPr>
                    <w:iCs/>
                    <w:sz w:val="26"/>
                    <w:szCs w:val="26"/>
                  </w:rPr>
                </w:rPrChange>
              </w:rPr>
            </w:pPr>
            <w:r w:rsidRPr="00B41112">
              <w:rPr>
                <w:iCs/>
                <w:sz w:val="26"/>
                <w:szCs w:val="26"/>
                <w:rPrChange w:id="15434"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3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43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3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5438" w:author="Le Minh Nghia" w:date="2019-10-09T10:56:00Z">
                  <w:rPr>
                    <w:iCs/>
                    <w:sz w:val="26"/>
                    <w:szCs w:val="26"/>
                  </w:rPr>
                </w:rPrChange>
              </w:rPr>
            </w:pPr>
            <w:r w:rsidRPr="00B41112">
              <w:rPr>
                <w:iCs/>
                <w:sz w:val="26"/>
                <w:szCs w:val="26"/>
                <w:rPrChange w:id="15439"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440" w:author="Le Minh Nghia" w:date="2019-10-09T10:56:00Z">
                  <w:rPr>
                    <w:iCs/>
                    <w:sz w:val="26"/>
                    <w:szCs w:val="26"/>
                  </w:rPr>
                </w:rPrChange>
              </w:rPr>
            </w:pPr>
            <w:r w:rsidRPr="00B41112">
              <w:rPr>
                <w:iCs/>
                <w:sz w:val="26"/>
                <w:szCs w:val="26"/>
                <w:rPrChange w:id="15441"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42" w:author="Le Minh Nghia" w:date="2019-10-09T10:56:00Z">
                  <w:rPr>
                    <w:iCs/>
                    <w:sz w:val="26"/>
                    <w:szCs w:val="26"/>
                  </w:rPr>
                </w:rPrChange>
              </w:rPr>
            </w:pPr>
            <w:proofErr w:type="spellStart"/>
            <w:r w:rsidRPr="00B41112">
              <w:rPr>
                <w:iCs/>
                <w:sz w:val="26"/>
                <w:szCs w:val="26"/>
                <w:rPrChange w:id="15443" w:author="Le Minh Nghia" w:date="2019-10-09T10:56:00Z">
                  <w:rPr>
                    <w:iCs/>
                    <w:sz w:val="26"/>
                    <w:szCs w:val="26"/>
                  </w:rPr>
                </w:rPrChange>
              </w:rPr>
              <w:t>category_id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44" w:author="Le Minh Nghia" w:date="2019-10-09T10:56:00Z">
                  <w:rPr>
                    <w:iCs/>
                    <w:sz w:val="26"/>
                    <w:szCs w:val="26"/>
                  </w:rPr>
                </w:rPrChange>
              </w:rPr>
            </w:pPr>
            <w:r w:rsidRPr="00B41112">
              <w:rPr>
                <w:iCs/>
                <w:sz w:val="26"/>
                <w:szCs w:val="26"/>
                <w:rPrChange w:id="15445"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44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47" w:author="Le Minh Nghia" w:date="2019-10-09T10:56:00Z">
                  <w:rPr>
                    <w:iCs/>
                    <w:sz w:val="26"/>
                    <w:szCs w:val="26"/>
                  </w:rPr>
                </w:rPrChange>
              </w:rPr>
            </w:pPr>
            <w:r w:rsidRPr="00B41112">
              <w:rPr>
                <w:iCs/>
                <w:sz w:val="26"/>
                <w:szCs w:val="26"/>
                <w:rPrChange w:id="15448"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44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5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5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52" w:author="Le Minh Nghia" w:date="2019-10-09T10:56:00Z">
                  <w:rPr>
                    <w:iCs/>
                    <w:sz w:val="26"/>
                    <w:szCs w:val="26"/>
                  </w:rPr>
                </w:rPrChange>
              </w:rPr>
            </w:pPr>
            <w:r w:rsidRPr="00B41112">
              <w:rPr>
                <w:iCs/>
                <w:sz w:val="26"/>
                <w:szCs w:val="26"/>
                <w:rPrChange w:id="15453" w:author="Le Minh Nghia" w:date="2019-10-09T10:56:00Z">
                  <w:rPr>
                    <w:iCs/>
                    <w:sz w:val="26"/>
                    <w:szCs w:val="26"/>
                  </w:rPr>
                </w:rPrChange>
              </w:rPr>
              <w:t xml:space="preserve">id </w:t>
            </w:r>
            <w:proofErr w:type="spellStart"/>
            <w:r w:rsidRPr="00B41112">
              <w:rPr>
                <w:iCs/>
                <w:sz w:val="26"/>
                <w:szCs w:val="26"/>
                <w:rPrChange w:id="15454" w:author="Le Minh Nghia" w:date="2019-10-09T10:56:00Z">
                  <w:rPr>
                    <w:iCs/>
                    <w:sz w:val="26"/>
                    <w:szCs w:val="26"/>
                  </w:rPr>
                </w:rPrChange>
              </w:rPr>
              <w:t>chuyên</w:t>
            </w:r>
            <w:proofErr w:type="spellEnd"/>
            <w:r w:rsidRPr="00B41112">
              <w:rPr>
                <w:iCs/>
                <w:sz w:val="26"/>
                <w:szCs w:val="26"/>
                <w:rPrChange w:id="15455" w:author="Le Minh Nghia" w:date="2019-10-09T10:56:00Z">
                  <w:rPr>
                    <w:iCs/>
                    <w:sz w:val="26"/>
                    <w:szCs w:val="26"/>
                  </w:rPr>
                </w:rPrChange>
              </w:rPr>
              <w:t xml:space="preserve"> </w:t>
            </w:r>
            <w:proofErr w:type="spellStart"/>
            <w:r w:rsidRPr="00B41112">
              <w:rPr>
                <w:iCs/>
                <w:sz w:val="26"/>
                <w:szCs w:val="26"/>
                <w:rPrChange w:id="15456" w:author="Le Minh Nghia" w:date="2019-10-09T10:56:00Z">
                  <w:rPr>
                    <w:iCs/>
                    <w:sz w:val="26"/>
                    <w:szCs w:val="26"/>
                  </w:rPr>
                </w:rPrChange>
              </w:rPr>
              <w:t>mục</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57" w:author="Le Minh Nghia" w:date="2019-10-09T10:56:00Z">
                  <w:rPr>
                    <w:iCs/>
                    <w:sz w:val="26"/>
                    <w:szCs w:val="26"/>
                  </w:rPr>
                </w:rPrChange>
              </w:rPr>
            </w:pPr>
            <w:proofErr w:type="spellStart"/>
            <w:r w:rsidRPr="00B41112">
              <w:rPr>
                <w:iCs/>
                <w:sz w:val="26"/>
                <w:szCs w:val="26"/>
                <w:rPrChange w:id="15458" w:author="Le Minh Nghia" w:date="2019-10-09T10:56:00Z">
                  <w:rPr>
                    <w:iCs/>
                    <w:sz w:val="26"/>
                    <w:szCs w:val="26"/>
                  </w:rPr>
                </w:rPrChange>
              </w:rPr>
              <w:t>post_id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59" w:author="Le Minh Nghia" w:date="2019-10-09T10:56:00Z">
                  <w:rPr>
                    <w:iCs/>
                    <w:sz w:val="26"/>
                    <w:szCs w:val="26"/>
                  </w:rPr>
                </w:rPrChange>
              </w:rPr>
            </w:pPr>
            <w:r w:rsidRPr="00B41112">
              <w:rPr>
                <w:iCs/>
                <w:sz w:val="26"/>
                <w:szCs w:val="26"/>
                <w:rPrChange w:id="15460"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46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62" w:author="Le Minh Nghia" w:date="2019-10-09T10:56:00Z">
                  <w:rPr>
                    <w:iCs/>
                    <w:sz w:val="26"/>
                    <w:szCs w:val="26"/>
                  </w:rPr>
                </w:rPrChange>
              </w:rPr>
            </w:pPr>
            <w:r w:rsidRPr="00B41112">
              <w:rPr>
                <w:iCs/>
                <w:sz w:val="26"/>
                <w:szCs w:val="26"/>
                <w:rPrChange w:id="15463"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46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6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6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67" w:author="Le Minh Nghia" w:date="2019-10-09T10:56:00Z">
                  <w:rPr>
                    <w:iCs/>
                    <w:sz w:val="26"/>
                    <w:szCs w:val="26"/>
                  </w:rPr>
                </w:rPrChange>
              </w:rPr>
            </w:pPr>
            <w:r w:rsidRPr="00B41112">
              <w:rPr>
                <w:iCs/>
                <w:sz w:val="26"/>
                <w:szCs w:val="26"/>
                <w:rPrChange w:id="15468" w:author="Le Minh Nghia" w:date="2019-10-09T10:56:00Z">
                  <w:rPr>
                    <w:iCs/>
                    <w:sz w:val="26"/>
                    <w:szCs w:val="26"/>
                  </w:rPr>
                </w:rPrChange>
              </w:rPr>
              <w:t xml:space="preserve">id </w:t>
            </w:r>
            <w:proofErr w:type="spellStart"/>
            <w:r w:rsidRPr="00B41112">
              <w:rPr>
                <w:iCs/>
                <w:sz w:val="26"/>
                <w:szCs w:val="26"/>
                <w:rPrChange w:id="15469" w:author="Le Minh Nghia" w:date="2019-10-09T10:56:00Z">
                  <w:rPr>
                    <w:iCs/>
                    <w:sz w:val="26"/>
                    <w:szCs w:val="26"/>
                  </w:rPr>
                </w:rPrChange>
              </w:rPr>
              <w:t>bài</w:t>
            </w:r>
            <w:proofErr w:type="spellEnd"/>
            <w:r w:rsidRPr="00B41112">
              <w:rPr>
                <w:iCs/>
                <w:sz w:val="26"/>
                <w:szCs w:val="26"/>
                <w:rPrChange w:id="15470" w:author="Le Minh Nghia" w:date="2019-10-09T10:56:00Z">
                  <w:rPr>
                    <w:iCs/>
                    <w:sz w:val="26"/>
                    <w:szCs w:val="26"/>
                  </w:rPr>
                </w:rPrChange>
              </w:rPr>
              <w:t xml:space="preserve"> post</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471" w:author="Le Minh Nghia" w:date="2019-10-09T10:56:00Z">
                  <w:rPr>
                    <w:sz w:val="26"/>
                    <w:szCs w:val="26"/>
                  </w:rPr>
                </w:rPrChange>
              </w:rPr>
            </w:pPr>
            <w:proofErr w:type="spellStart"/>
            <w:r w:rsidRPr="00B41112">
              <w:rPr>
                <w:sz w:val="26"/>
                <w:szCs w:val="26"/>
                <w:rPrChange w:id="15472"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73" w:author="Le Minh Nghia" w:date="2019-10-09T10:56:00Z">
                  <w:rPr>
                    <w:iCs/>
                    <w:sz w:val="26"/>
                    <w:szCs w:val="26"/>
                  </w:rPr>
                </w:rPrChange>
              </w:rPr>
            </w:pPr>
            <w:r w:rsidRPr="00B41112">
              <w:rPr>
                <w:iCs/>
                <w:sz w:val="26"/>
                <w:szCs w:val="26"/>
                <w:rPrChange w:id="1547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47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7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47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7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7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80" w:author="Le Minh Nghia" w:date="2019-10-09T10:56:00Z">
                  <w:rPr>
                    <w:iCs/>
                    <w:sz w:val="26"/>
                    <w:szCs w:val="26"/>
                  </w:rPr>
                </w:rPrChange>
              </w:rPr>
            </w:pPr>
            <w:proofErr w:type="spellStart"/>
            <w:r w:rsidRPr="00B41112">
              <w:rPr>
                <w:iCs/>
                <w:sz w:val="26"/>
                <w:szCs w:val="26"/>
                <w:rPrChange w:id="15481" w:author="Le Minh Nghia" w:date="2019-10-09T10:56:00Z">
                  <w:rPr>
                    <w:iCs/>
                    <w:sz w:val="26"/>
                    <w:szCs w:val="26"/>
                  </w:rPr>
                </w:rPrChange>
              </w:rPr>
              <w:t>ngày</w:t>
            </w:r>
            <w:proofErr w:type="spellEnd"/>
            <w:r w:rsidRPr="00B41112">
              <w:rPr>
                <w:iCs/>
                <w:sz w:val="26"/>
                <w:szCs w:val="26"/>
                <w:rPrChange w:id="15482" w:author="Le Minh Nghia" w:date="2019-10-09T10:56:00Z">
                  <w:rPr>
                    <w:iCs/>
                    <w:sz w:val="26"/>
                    <w:szCs w:val="26"/>
                  </w:rPr>
                </w:rPrChange>
              </w:rPr>
              <w:t xml:space="preserve"> </w:t>
            </w:r>
            <w:proofErr w:type="spellStart"/>
            <w:r w:rsidRPr="00B41112">
              <w:rPr>
                <w:iCs/>
                <w:sz w:val="26"/>
                <w:szCs w:val="26"/>
                <w:rPrChange w:id="15483"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484" w:author="Le Minh Nghia" w:date="2019-10-09T10:56:00Z">
                  <w:rPr>
                    <w:sz w:val="26"/>
                    <w:szCs w:val="26"/>
                  </w:rPr>
                </w:rPrChange>
              </w:rPr>
            </w:pPr>
            <w:proofErr w:type="spellStart"/>
            <w:r w:rsidRPr="00B41112">
              <w:rPr>
                <w:sz w:val="26"/>
                <w:szCs w:val="26"/>
                <w:rPrChange w:id="15485"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86" w:author="Le Minh Nghia" w:date="2019-10-09T10:56:00Z">
                  <w:rPr>
                    <w:iCs/>
                    <w:sz w:val="26"/>
                    <w:szCs w:val="26"/>
                  </w:rPr>
                </w:rPrChange>
              </w:rPr>
            </w:pPr>
            <w:r w:rsidRPr="00B41112">
              <w:rPr>
                <w:iCs/>
                <w:sz w:val="26"/>
                <w:szCs w:val="26"/>
                <w:rPrChange w:id="1548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48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8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49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9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492"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493" w:author="Le Minh Nghia" w:date="2019-10-09T10:56:00Z">
                  <w:rPr>
                    <w:iCs/>
                    <w:sz w:val="26"/>
                    <w:szCs w:val="26"/>
                  </w:rPr>
                </w:rPrChange>
              </w:rPr>
            </w:pPr>
            <w:proofErr w:type="spellStart"/>
            <w:r w:rsidRPr="00B41112">
              <w:rPr>
                <w:iCs/>
                <w:sz w:val="26"/>
                <w:szCs w:val="26"/>
                <w:rPrChange w:id="15494" w:author="Le Minh Nghia" w:date="2019-10-09T10:56:00Z">
                  <w:rPr>
                    <w:iCs/>
                    <w:sz w:val="26"/>
                    <w:szCs w:val="26"/>
                  </w:rPr>
                </w:rPrChange>
              </w:rPr>
              <w:t>ngày</w:t>
            </w:r>
            <w:proofErr w:type="spellEnd"/>
            <w:r w:rsidRPr="00B41112">
              <w:rPr>
                <w:iCs/>
                <w:sz w:val="26"/>
                <w:szCs w:val="26"/>
                <w:rPrChange w:id="15495" w:author="Le Minh Nghia" w:date="2019-10-09T10:56:00Z">
                  <w:rPr>
                    <w:iCs/>
                    <w:sz w:val="26"/>
                    <w:szCs w:val="26"/>
                  </w:rPr>
                </w:rPrChange>
              </w:rPr>
              <w:t xml:space="preserve"> </w:t>
            </w:r>
            <w:proofErr w:type="spellStart"/>
            <w:r w:rsidRPr="00B41112">
              <w:rPr>
                <w:iCs/>
                <w:sz w:val="26"/>
                <w:szCs w:val="26"/>
                <w:rPrChange w:id="15496" w:author="Le Minh Nghia" w:date="2019-10-09T10:56:00Z">
                  <w:rPr>
                    <w:iCs/>
                    <w:sz w:val="26"/>
                    <w:szCs w:val="26"/>
                  </w:rPr>
                </w:rPrChange>
              </w:rPr>
              <w:t>cập</w:t>
            </w:r>
            <w:proofErr w:type="spellEnd"/>
            <w:r w:rsidRPr="00B41112">
              <w:rPr>
                <w:iCs/>
                <w:sz w:val="26"/>
                <w:szCs w:val="26"/>
                <w:rPrChange w:id="15497" w:author="Le Minh Nghia" w:date="2019-10-09T10:56:00Z">
                  <w:rPr>
                    <w:iCs/>
                    <w:sz w:val="26"/>
                    <w:szCs w:val="26"/>
                  </w:rPr>
                </w:rPrChange>
              </w:rPr>
              <w:t xml:space="preserve"> </w:t>
            </w:r>
            <w:proofErr w:type="spellStart"/>
            <w:r w:rsidRPr="00B41112">
              <w:rPr>
                <w:iCs/>
                <w:sz w:val="26"/>
                <w:szCs w:val="26"/>
                <w:rPrChange w:id="15498"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499" w:author="Le Minh Nghia" w:date="2019-10-09T10:56:00Z">
                  <w:rPr>
                    <w:sz w:val="26"/>
                    <w:szCs w:val="26"/>
                  </w:rPr>
                </w:rPrChange>
              </w:rPr>
            </w:pPr>
            <w:proofErr w:type="spellStart"/>
            <w:r w:rsidRPr="00B41112">
              <w:rPr>
                <w:sz w:val="26"/>
                <w:szCs w:val="26"/>
                <w:rPrChange w:id="15500"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501" w:author="Le Minh Nghia" w:date="2019-10-09T10:56:00Z">
                  <w:rPr>
                    <w:iCs/>
                    <w:sz w:val="26"/>
                    <w:szCs w:val="26"/>
                  </w:rPr>
                </w:rPrChange>
              </w:rPr>
            </w:pPr>
            <w:r w:rsidRPr="00B41112">
              <w:rPr>
                <w:iCs/>
                <w:sz w:val="26"/>
                <w:szCs w:val="26"/>
                <w:rPrChange w:id="15502"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50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0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50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0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07" w:author="Le Minh Nghia" w:date="2019-10-09T10:56:00Z">
                  <w:rPr>
                    <w:iCs/>
                    <w:sz w:val="26"/>
                    <w:szCs w:val="26"/>
                  </w:rPr>
                </w:rPrChange>
              </w:rPr>
            </w:pPr>
            <w:r w:rsidRPr="00B41112">
              <w:rPr>
                <w:iCs/>
                <w:sz w:val="26"/>
                <w:szCs w:val="26"/>
                <w:rPrChange w:id="1550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509" w:author="Le Minh Nghia" w:date="2019-10-09T10:56:00Z">
                  <w:rPr>
                    <w:iCs/>
                    <w:sz w:val="26"/>
                    <w:szCs w:val="26"/>
                  </w:rPr>
                </w:rPrChange>
              </w:rPr>
            </w:pPr>
            <w:proofErr w:type="spellStart"/>
            <w:r w:rsidRPr="00B41112">
              <w:rPr>
                <w:iCs/>
                <w:sz w:val="26"/>
                <w:szCs w:val="26"/>
                <w:rPrChange w:id="15510" w:author="Le Minh Nghia" w:date="2019-10-09T10:56:00Z">
                  <w:rPr>
                    <w:iCs/>
                    <w:sz w:val="26"/>
                    <w:szCs w:val="26"/>
                  </w:rPr>
                </w:rPrChange>
              </w:rPr>
              <w:t>ngày</w:t>
            </w:r>
            <w:proofErr w:type="spellEnd"/>
            <w:r w:rsidRPr="00B41112">
              <w:rPr>
                <w:iCs/>
                <w:sz w:val="26"/>
                <w:szCs w:val="26"/>
                <w:rPrChange w:id="15511" w:author="Le Minh Nghia" w:date="2019-10-09T10:56:00Z">
                  <w:rPr>
                    <w:iCs/>
                    <w:sz w:val="26"/>
                    <w:szCs w:val="26"/>
                  </w:rPr>
                </w:rPrChange>
              </w:rPr>
              <w:t xml:space="preserve"> </w:t>
            </w:r>
            <w:proofErr w:type="spellStart"/>
            <w:r w:rsidRPr="00B41112">
              <w:rPr>
                <w:iCs/>
                <w:sz w:val="26"/>
                <w:szCs w:val="26"/>
                <w:rPrChange w:id="15512" w:author="Le Minh Nghia" w:date="2019-10-09T10:56:00Z">
                  <w:rPr>
                    <w:iCs/>
                    <w:sz w:val="26"/>
                    <w:szCs w:val="26"/>
                  </w:rPr>
                </w:rPrChange>
              </w:rPr>
              <w:t>xóa</w:t>
            </w:r>
            <w:proofErr w:type="spellEnd"/>
            <w:r w:rsidRPr="00B41112">
              <w:rPr>
                <w:iCs/>
                <w:sz w:val="26"/>
                <w:szCs w:val="26"/>
                <w:rPrChange w:id="15513" w:author="Le Minh Nghia" w:date="2019-10-09T10:56:00Z">
                  <w:rPr>
                    <w:iCs/>
                    <w:sz w:val="26"/>
                    <w:szCs w:val="26"/>
                  </w:rPr>
                </w:rPrChange>
              </w:rPr>
              <w:t xml:space="preserve"> </w:t>
            </w:r>
            <w:proofErr w:type="spellStart"/>
            <w:r w:rsidRPr="00B41112">
              <w:rPr>
                <w:iCs/>
                <w:sz w:val="26"/>
                <w:szCs w:val="26"/>
                <w:rPrChange w:id="15514" w:author="Le Minh Nghia" w:date="2019-10-09T10:56:00Z">
                  <w:rPr>
                    <w:iCs/>
                    <w:sz w:val="26"/>
                    <w:szCs w:val="26"/>
                  </w:rPr>
                </w:rPrChange>
              </w:rPr>
              <w:t>tạm</w:t>
            </w:r>
            <w:proofErr w:type="spellEnd"/>
          </w:p>
        </w:tc>
      </w:tr>
    </w:tbl>
    <w:p w:rsidR="00B96D1A" w:rsidRPr="00B41112" w:rsidRDefault="00B96D1A" w:rsidP="00596A15">
      <w:pPr>
        <w:rPr>
          <w:ins w:id="15515" w:author="Le Minh Nghia" w:date="2019-10-09T10:19:00Z"/>
          <w:sz w:val="26"/>
          <w:szCs w:val="26"/>
          <w:rPrChange w:id="15516" w:author="Le Minh Nghia" w:date="2019-10-09T10:56:00Z">
            <w:rPr>
              <w:ins w:id="15517" w:author="Le Minh Nghia" w:date="2019-10-09T10:19:00Z"/>
              <w:sz w:val="26"/>
              <w:szCs w:val="26"/>
            </w:rPr>
          </w:rPrChange>
        </w:rPr>
      </w:pPr>
    </w:p>
    <w:p w:rsidR="00B96D1A" w:rsidRPr="00B41112" w:rsidRDefault="00B96D1A">
      <w:pPr>
        <w:rPr>
          <w:ins w:id="15518" w:author="Le Minh Nghia" w:date="2019-10-09T10:19:00Z"/>
          <w:sz w:val="26"/>
          <w:szCs w:val="26"/>
          <w:rPrChange w:id="15519" w:author="Le Minh Nghia" w:date="2019-10-09T10:56:00Z">
            <w:rPr>
              <w:ins w:id="15520" w:author="Le Minh Nghia" w:date="2019-10-09T10:19:00Z"/>
              <w:sz w:val="26"/>
              <w:szCs w:val="26"/>
            </w:rPr>
          </w:rPrChange>
        </w:rPr>
      </w:pPr>
      <w:ins w:id="15521" w:author="Le Minh Nghia" w:date="2019-10-09T10:19:00Z">
        <w:r w:rsidRPr="00B41112">
          <w:rPr>
            <w:sz w:val="26"/>
            <w:szCs w:val="26"/>
            <w:rPrChange w:id="15522" w:author="Le Minh Nghia" w:date="2019-10-09T10:56:00Z">
              <w:rPr>
                <w:sz w:val="26"/>
                <w:szCs w:val="26"/>
              </w:rPr>
            </w:rPrChange>
          </w:rPr>
          <w:br w:type="page"/>
        </w:r>
      </w:ins>
    </w:p>
    <w:p w:rsidR="00596A15" w:rsidRPr="00B41112" w:rsidDel="00B96D1A" w:rsidRDefault="00596A15" w:rsidP="00596A15">
      <w:pPr>
        <w:rPr>
          <w:del w:id="15523" w:author="Le Minh Nghia" w:date="2019-10-09T10:19:00Z"/>
          <w:sz w:val="26"/>
          <w:szCs w:val="26"/>
          <w:rPrChange w:id="15524" w:author="Le Minh Nghia" w:date="2019-10-09T10:56:00Z">
            <w:rPr>
              <w:del w:id="15525" w:author="Le Minh Nghia" w:date="2019-10-09T10:19:00Z"/>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5526" w:author="Le Minh Nghia" w:date="2019-10-09T10:56:00Z">
            <w:rPr>
              <w:sz w:val="26"/>
              <w:szCs w:val="26"/>
            </w:rPr>
          </w:rPrChange>
        </w:rPr>
      </w:pPr>
      <w:r w:rsidRPr="00B41112">
        <w:rPr>
          <w:rFonts w:ascii="Times New Roman" w:hAnsi="Times New Roman" w:cs="Times New Roman"/>
          <w:sz w:val="26"/>
          <w:szCs w:val="26"/>
          <w:rPrChange w:id="15527" w:author="Le Minh Nghia" w:date="2019-10-09T10:56:00Z">
            <w:rPr>
              <w:sz w:val="26"/>
              <w:szCs w:val="26"/>
            </w:rPr>
          </w:rPrChange>
        </w:rPr>
        <w:t>BẢNG MÔ TẢ THUỘC TÍNH CỦA LỚP CITIES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05"/>
        <w:gridCol w:w="2189"/>
        <w:gridCol w:w="725"/>
        <w:gridCol w:w="710"/>
        <w:gridCol w:w="755"/>
        <w:gridCol w:w="898"/>
        <w:gridCol w:w="479"/>
        <w:gridCol w:w="1977"/>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528" w:author="Le Minh Nghia" w:date="2019-10-09T10:56:00Z">
                  <w:rPr>
                    <w:rFonts w:eastAsia="MS Mincho"/>
                    <w:b/>
                    <w:i/>
                    <w:iCs/>
                    <w:sz w:val="26"/>
                    <w:szCs w:val="26"/>
                  </w:rPr>
                </w:rPrChange>
              </w:rPr>
            </w:pPr>
            <w:proofErr w:type="spellStart"/>
            <w:r w:rsidRPr="00B41112">
              <w:rPr>
                <w:b/>
                <w:i/>
                <w:iCs/>
                <w:sz w:val="26"/>
                <w:szCs w:val="26"/>
                <w:rPrChange w:id="15529" w:author="Le Minh Nghia" w:date="2019-10-09T10:56:00Z">
                  <w:rPr>
                    <w:b/>
                    <w:i/>
                    <w:iCs/>
                    <w:sz w:val="26"/>
                    <w:szCs w:val="26"/>
                  </w:rPr>
                </w:rPrChange>
              </w:rPr>
              <w:t>Tên</w:t>
            </w:r>
            <w:proofErr w:type="spellEnd"/>
            <w:r w:rsidRPr="00B41112">
              <w:rPr>
                <w:b/>
                <w:i/>
                <w:iCs/>
                <w:sz w:val="26"/>
                <w:szCs w:val="26"/>
                <w:rPrChange w:id="15530" w:author="Le Minh Nghia" w:date="2019-10-09T10:56:00Z">
                  <w:rPr>
                    <w:b/>
                    <w:i/>
                    <w:iCs/>
                    <w:sz w:val="26"/>
                    <w:szCs w:val="26"/>
                  </w:rPr>
                </w:rPrChange>
              </w:rPr>
              <w:t xml:space="preserve"> </w:t>
            </w:r>
            <w:proofErr w:type="spellStart"/>
            <w:r w:rsidRPr="00B41112">
              <w:rPr>
                <w:b/>
                <w:i/>
                <w:iCs/>
                <w:sz w:val="26"/>
                <w:szCs w:val="26"/>
                <w:rPrChange w:id="15531" w:author="Le Minh Nghia" w:date="2019-10-09T10:56:00Z">
                  <w:rPr>
                    <w:b/>
                    <w:i/>
                    <w:iCs/>
                    <w:sz w:val="26"/>
                    <w:szCs w:val="26"/>
                  </w:rPr>
                </w:rPrChange>
              </w:rPr>
              <w:t>thuộc</w:t>
            </w:r>
            <w:proofErr w:type="spellEnd"/>
            <w:r w:rsidRPr="00B41112">
              <w:rPr>
                <w:b/>
                <w:i/>
                <w:iCs/>
                <w:sz w:val="26"/>
                <w:szCs w:val="26"/>
                <w:rPrChange w:id="15532" w:author="Le Minh Nghia" w:date="2019-10-09T10:56:00Z">
                  <w:rPr>
                    <w:b/>
                    <w:i/>
                    <w:iCs/>
                    <w:sz w:val="26"/>
                    <w:szCs w:val="26"/>
                  </w:rPr>
                </w:rPrChange>
              </w:rPr>
              <w:t xml:space="preserve"> </w:t>
            </w:r>
            <w:proofErr w:type="spellStart"/>
            <w:r w:rsidRPr="00B41112">
              <w:rPr>
                <w:b/>
                <w:i/>
                <w:iCs/>
                <w:sz w:val="26"/>
                <w:szCs w:val="26"/>
                <w:rPrChange w:id="15533"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534" w:author="Le Minh Nghia" w:date="2019-10-09T10:56:00Z">
                  <w:rPr>
                    <w:rFonts w:eastAsia="MS Mincho"/>
                    <w:b/>
                    <w:i/>
                    <w:iCs/>
                    <w:sz w:val="26"/>
                    <w:szCs w:val="26"/>
                  </w:rPr>
                </w:rPrChange>
              </w:rPr>
            </w:pPr>
            <w:proofErr w:type="spellStart"/>
            <w:r w:rsidRPr="00B41112">
              <w:rPr>
                <w:b/>
                <w:i/>
                <w:iCs/>
                <w:sz w:val="26"/>
                <w:szCs w:val="26"/>
                <w:rPrChange w:id="15535" w:author="Le Minh Nghia" w:date="2019-10-09T10:56:00Z">
                  <w:rPr>
                    <w:b/>
                    <w:i/>
                    <w:iCs/>
                    <w:sz w:val="26"/>
                    <w:szCs w:val="26"/>
                  </w:rPr>
                </w:rPrChange>
              </w:rPr>
              <w:t>Kiểu</w:t>
            </w:r>
            <w:proofErr w:type="spellEnd"/>
            <w:r w:rsidRPr="00B41112">
              <w:rPr>
                <w:b/>
                <w:i/>
                <w:iCs/>
                <w:sz w:val="26"/>
                <w:szCs w:val="26"/>
                <w:rPrChange w:id="15536" w:author="Le Minh Nghia" w:date="2019-10-09T10:56:00Z">
                  <w:rPr>
                    <w:b/>
                    <w:i/>
                    <w:iCs/>
                    <w:sz w:val="26"/>
                    <w:szCs w:val="26"/>
                  </w:rPr>
                </w:rPrChange>
              </w:rPr>
              <w:t xml:space="preserve"> </w:t>
            </w:r>
            <w:proofErr w:type="spellStart"/>
            <w:r w:rsidRPr="00B41112">
              <w:rPr>
                <w:b/>
                <w:i/>
                <w:iCs/>
                <w:sz w:val="26"/>
                <w:szCs w:val="26"/>
                <w:rPrChange w:id="15537" w:author="Le Minh Nghia" w:date="2019-10-09T10:56:00Z">
                  <w:rPr>
                    <w:b/>
                    <w:i/>
                    <w:iCs/>
                    <w:sz w:val="26"/>
                    <w:szCs w:val="26"/>
                  </w:rPr>
                </w:rPrChange>
              </w:rPr>
              <w:t>dữ</w:t>
            </w:r>
            <w:proofErr w:type="spellEnd"/>
            <w:r w:rsidRPr="00B41112">
              <w:rPr>
                <w:b/>
                <w:i/>
                <w:iCs/>
                <w:sz w:val="26"/>
                <w:szCs w:val="26"/>
                <w:rPrChange w:id="15538" w:author="Le Minh Nghia" w:date="2019-10-09T10:56:00Z">
                  <w:rPr>
                    <w:b/>
                    <w:i/>
                    <w:iCs/>
                    <w:sz w:val="26"/>
                    <w:szCs w:val="26"/>
                  </w:rPr>
                </w:rPrChange>
              </w:rPr>
              <w:t xml:space="preserve"> </w:t>
            </w:r>
            <w:proofErr w:type="spellStart"/>
            <w:r w:rsidRPr="00B41112">
              <w:rPr>
                <w:b/>
                <w:i/>
                <w:iCs/>
                <w:sz w:val="26"/>
                <w:szCs w:val="26"/>
                <w:rPrChange w:id="15539"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540" w:author="Le Minh Nghia" w:date="2019-10-09T10:56:00Z">
                  <w:rPr>
                    <w:rFonts w:eastAsia="MS Mincho"/>
                    <w:b/>
                    <w:i/>
                    <w:iCs/>
                    <w:sz w:val="26"/>
                    <w:szCs w:val="26"/>
                  </w:rPr>
                </w:rPrChange>
              </w:rPr>
            </w:pPr>
            <w:proofErr w:type="spellStart"/>
            <w:r w:rsidRPr="00B41112">
              <w:rPr>
                <w:b/>
                <w:i/>
                <w:iCs/>
                <w:sz w:val="26"/>
                <w:szCs w:val="26"/>
                <w:rPrChange w:id="15541" w:author="Le Minh Nghia" w:date="2019-10-09T10:56:00Z">
                  <w:rPr>
                    <w:b/>
                    <w:i/>
                    <w:iCs/>
                    <w:sz w:val="26"/>
                    <w:szCs w:val="26"/>
                  </w:rPr>
                </w:rPrChange>
              </w:rPr>
              <w:t>Khóa</w:t>
            </w:r>
            <w:proofErr w:type="spellEnd"/>
            <w:r w:rsidRPr="00B41112">
              <w:rPr>
                <w:b/>
                <w:i/>
                <w:iCs/>
                <w:sz w:val="26"/>
                <w:szCs w:val="26"/>
                <w:rPrChange w:id="15542" w:author="Le Minh Nghia" w:date="2019-10-09T10:56:00Z">
                  <w:rPr>
                    <w:b/>
                    <w:i/>
                    <w:iCs/>
                    <w:sz w:val="26"/>
                    <w:szCs w:val="26"/>
                  </w:rPr>
                </w:rPrChange>
              </w:rPr>
              <w:t xml:space="preserve"> </w:t>
            </w:r>
            <w:proofErr w:type="spellStart"/>
            <w:r w:rsidRPr="00B41112">
              <w:rPr>
                <w:b/>
                <w:i/>
                <w:iCs/>
                <w:sz w:val="26"/>
                <w:szCs w:val="26"/>
                <w:rPrChange w:id="15543"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544" w:author="Le Minh Nghia" w:date="2019-10-09T10:56:00Z">
                  <w:rPr>
                    <w:rFonts w:eastAsia="MS Mincho"/>
                    <w:b/>
                    <w:i/>
                    <w:iCs/>
                    <w:sz w:val="26"/>
                    <w:szCs w:val="26"/>
                  </w:rPr>
                </w:rPrChange>
              </w:rPr>
            </w:pPr>
            <w:proofErr w:type="spellStart"/>
            <w:r w:rsidRPr="00B41112">
              <w:rPr>
                <w:b/>
                <w:i/>
                <w:iCs/>
                <w:sz w:val="26"/>
                <w:szCs w:val="26"/>
                <w:rPrChange w:id="15545" w:author="Le Minh Nghia" w:date="2019-10-09T10:56:00Z">
                  <w:rPr>
                    <w:b/>
                    <w:i/>
                    <w:iCs/>
                    <w:sz w:val="26"/>
                    <w:szCs w:val="26"/>
                  </w:rPr>
                </w:rPrChange>
              </w:rPr>
              <w:t>Khóa</w:t>
            </w:r>
            <w:proofErr w:type="spellEnd"/>
            <w:r w:rsidRPr="00B41112">
              <w:rPr>
                <w:b/>
                <w:i/>
                <w:iCs/>
                <w:sz w:val="26"/>
                <w:szCs w:val="26"/>
                <w:rPrChange w:id="15546" w:author="Le Minh Nghia" w:date="2019-10-09T10:56:00Z">
                  <w:rPr>
                    <w:b/>
                    <w:i/>
                    <w:iCs/>
                    <w:sz w:val="26"/>
                    <w:szCs w:val="26"/>
                  </w:rPr>
                </w:rPrChange>
              </w:rPr>
              <w:t xml:space="preserve"> </w:t>
            </w:r>
            <w:proofErr w:type="spellStart"/>
            <w:r w:rsidRPr="00B41112">
              <w:rPr>
                <w:b/>
                <w:i/>
                <w:iCs/>
                <w:sz w:val="26"/>
                <w:szCs w:val="26"/>
                <w:rPrChange w:id="15547"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548" w:author="Le Minh Nghia" w:date="2019-10-09T10:56:00Z">
                  <w:rPr>
                    <w:rFonts w:eastAsia="MS Mincho"/>
                    <w:b/>
                    <w:i/>
                    <w:iCs/>
                    <w:sz w:val="26"/>
                    <w:szCs w:val="26"/>
                  </w:rPr>
                </w:rPrChange>
              </w:rPr>
            </w:pPr>
            <w:proofErr w:type="spellStart"/>
            <w:r w:rsidRPr="00B41112">
              <w:rPr>
                <w:b/>
                <w:i/>
                <w:iCs/>
                <w:sz w:val="26"/>
                <w:szCs w:val="26"/>
                <w:rPrChange w:id="15549" w:author="Le Minh Nghia" w:date="2019-10-09T10:56:00Z">
                  <w:rPr>
                    <w:b/>
                    <w:i/>
                    <w:iCs/>
                    <w:sz w:val="26"/>
                    <w:szCs w:val="26"/>
                  </w:rPr>
                </w:rPrChange>
              </w:rPr>
              <w:t>Giá</w:t>
            </w:r>
            <w:proofErr w:type="spellEnd"/>
            <w:r w:rsidRPr="00B41112">
              <w:rPr>
                <w:b/>
                <w:i/>
                <w:iCs/>
                <w:sz w:val="26"/>
                <w:szCs w:val="26"/>
                <w:rPrChange w:id="15550" w:author="Le Minh Nghia" w:date="2019-10-09T10:56:00Z">
                  <w:rPr>
                    <w:b/>
                    <w:i/>
                    <w:iCs/>
                    <w:sz w:val="26"/>
                    <w:szCs w:val="26"/>
                  </w:rPr>
                </w:rPrChange>
              </w:rPr>
              <w:t xml:space="preserve"> </w:t>
            </w:r>
            <w:proofErr w:type="spellStart"/>
            <w:r w:rsidRPr="00B41112">
              <w:rPr>
                <w:b/>
                <w:i/>
                <w:iCs/>
                <w:sz w:val="26"/>
                <w:szCs w:val="26"/>
                <w:rPrChange w:id="15551" w:author="Le Minh Nghia" w:date="2019-10-09T10:56:00Z">
                  <w:rPr>
                    <w:b/>
                    <w:i/>
                    <w:iCs/>
                    <w:sz w:val="26"/>
                    <w:szCs w:val="26"/>
                  </w:rPr>
                </w:rPrChange>
              </w:rPr>
              <w:t>trị</w:t>
            </w:r>
            <w:proofErr w:type="spellEnd"/>
            <w:r w:rsidRPr="00B41112">
              <w:rPr>
                <w:b/>
                <w:i/>
                <w:iCs/>
                <w:sz w:val="26"/>
                <w:szCs w:val="26"/>
                <w:rPrChange w:id="15552" w:author="Le Minh Nghia" w:date="2019-10-09T10:56:00Z">
                  <w:rPr>
                    <w:b/>
                    <w:i/>
                    <w:iCs/>
                    <w:sz w:val="26"/>
                    <w:szCs w:val="26"/>
                  </w:rPr>
                </w:rPrChange>
              </w:rPr>
              <w:t xml:space="preserve"> </w:t>
            </w:r>
            <w:proofErr w:type="spellStart"/>
            <w:r w:rsidRPr="00B41112">
              <w:rPr>
                <w:b/>
                <w:i/>
                <w:iCs/>
                <w:sz w:val="26"/>
                <w:szCs w:val="26"/>
                <w:rPrChange w:id="15553" w:author="Le Minh Nghia" w:date="2019-10-09T10:56:00Z">
                  <w:rPr>
                    <w:b/>
                    <w:i/>
                    <w:iCs/>
                    <w:sz w:val="26"/>
                    <w:szCs w:val="26"/>
                  </w:rPr>
                </w:rPrChange>
              </w:rPr>
              <w:t>mặc</w:t>
            </w:r>
            <w:proofErr w:type="spellEnd"/>
            <w:r w:rsidRPr="00B41112">
              <w:rPr>
                <w:b/>
                <w:i/>
                <w:iCs/>
                <w:sz w:val="26"/>
                <w:szCs w:val="26"/>
                <w:rPrChange w:id="15554" w:author="Le Minh Nghia" w:date="2019-10-09T10:56:00Z">
                  <w:rPr>
                    <w:b/>
                    <w:i/>
                    <w:iCs/>
                    <w:sz w:val="26"/>
                    <w:szCs w:val="26"/>
                  </w:rPr>
                </w:rPrChange>
              </w:rPr>
              <w:t xml:space="preserve"> </w:t>
            </w:r>
            <w:proofErr w:type="spellStart"/>
            <w:r w:rsidRPr="00B41112">
              <w:rPr>
                <w:b/>
                <w:i/>
                <w:iCs/>
                <w:sz w:val="26"/>
                <w:szCs w:val="26"/>
                <w:rPrChange w:id="15555"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5556" w:author="Le Minh Nghia" w:date="2019-10-09T10:56:00Z">
                  <w:rPr>
                    <w:b/>
                    <w:i/>
                    <w:iCs/>
                    <w:sz w:val="26"/>
                    <w:szCs w:val="26"/>
                  </w:rPr>
                </w:rPrChange>
              </w:rPr>
            </w:pPr>
            <w:r w:rsidRPr="00B41112">
              <w:rPr>
                <w:b/>
                <w:i/>
                <w:iCs/>
                <w:sz w:val="26"/>
                <w:szCs w:val="26"/>
                <w:rPrChange w:id="15557"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558" w:author="Le Minh Nghia" w:date="2019-10-09T10:56:00Z">
                  <w:rPr>
                    <w:rFonts w:eastAsia="MS Mincho"/>
                    <w:b/>
                    <w:i/>
                    <w:iCs/>
                    <w:sz w:val="26"/>
                    <w:szCs w:val="26"/>
                  </w:rPr>
                </w:rPrChange>
              </w:rPr>
            </w:pPr>
            <w:r w:rsidRPr="00B41112">
              <w:rPr>
                <w:b/>
                <w:i/>
                <w:iCs/>
                <w:sz w:val="26"/>
                <w:szCs w:val="26"/>
                <w:rPrChange w:id="15559"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560" w:author="Le Minh Nghia" w:date="2019-10-09T10:56:00Z">
                  <w:rPr>
                    <w:rFonts w:eastAsia="MS Mincho"/>
                    <w:b/>
                    <w:i/>
                    <w:iCs/>
                    <w:sz w:val="26"/>
                    <w:szCs w:val="26"/>
                  </w:rPr>
                </w:rPrChange>
              </w:rPr>
            </w:pPr>
            <w:proofErr w:type="spellStart"/>
            <w:r w:rsidRPr="00B41112">
              <w:rPr>
                <w:b/>
                <w:i/>
                <w:iCs/>
                <w:sz w:val="26"/>
                <w:szCs w:val="26"/>
                <w:rPrChange w:id="15561" w:author="Le Minh Nghia" w:date="2019-10-09T10:56:00Z">
                  <w:rPr>
                    <w:b/>
                    <w:i/>
                    <w:iCs/>
                    <w:sz w:val="26"/>
                    <w:szCs w:val="26"/>
                  </w:rPr>
                </w:rPrChange>
              </w:rPr>
              <w:t>Diễn</w:t>
            </w:r>
            <w:proofErr w:type="spellEnd"/>
            <w:r w:rsidRPr="00B41112">
              <w:rPr>
                <w:b/>
                <w:i/>
                <w:iCs/>
                <w:sz w:val="26"/>
                <w:szCs w:val="26"/>
                <w:rPrChange w:id="15562" w:author="Le Minh Nghia" w:date="2019-10-09T10:56:00Z">
                  <w:rPr>
                    <w:b/>
                    <w:i/>
                    <w:iCs/>
                    <w:sz w:val="26"/>
                    <w:szCs w:val="26"/>
                  </w:rPr>
                </w:rPrChange>
              </w:rPr>
              <w:t xml:space="preserve"> </w:t>
            </w:r>
            <w:proofErr w:type="spellStart"/>
            <w:r w:rsidRPr="00B41112">
              <w:rPr>
                <w:b/>
                <w:i/>
                <w:iCs/>
                <w:sz w:val="26"/>
                <w:szCs w:val="26"/>
                <w:rPrChange w:id="15563"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564" w:author="Le Minh Nghia" w:date="2019-10-09T10:56:00Z">
                  <w:rPr>
                    <w:iCs/>
                    <w:sz w:val="26"/>
                    <w:szCs w:val="26"/>
                  </w:rPr>
                </w:rPrChange>
              </w:rPr>
            </w:pPr>
            <w:proofErr w:type="spellStart"/>
            <w:r w:rsidRPr="00B41112">
              <w:rPr>
                <w:iCs/>
                <w:sz w:val="26"/>
                <w:szCs w:val="26"/>
                <w:rPrChange w:id="15565" w:author="Le Minh Nghia" w:date="2019-10-09T10:56:00Z">
                  <w:rPr>
                    <w:iCs/>
                    <w:sz w:val="26"/>
                    <w:szCs w:val="26"/>
                  </w:rPr>
                </w:rPrChange>
              </w:rPr>
              <w:t>city_id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566" w:author="Le Minh Nghia" w:date="2019-10-09T10:56:00Z">
                  <w:rPr>
                    <w:iCs/>
                    <w:sz w:val="26"/>
                    <w:szCs w:val="26"/>
                  </w:rPr>
                </w:rPrChange>
              </w:rPr>
            </w:pPr>
            <w:r w:rsidRPr="00B41112">
              <w:rPr>
                <w:iCs/>
                <w:sz w:val="26"/>
                <w:szCs w:val="26"/>
                <w:rPrChange w:id="1556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5568" w:author="Le Minh Nghia" w:date="2019-10-09T10:56:00Z">
                  <w:rPr>
                    <w:iCs/>
                    <w:sz w:val="26"/>
                    <w:szCs w:val="26"/>
                  </w:rPr>
                </w:rPrChange>
              </w:rPr>
            </w:pPr>
            <w:r w:rsidRPr="00B41112">
              <w:rPr>
                <w:iCs/>
                <w:sz w:val="26"/>
                <w:szCs w:val="26"/>
                <w:rPrChange w:id="15569"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7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57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7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5573" w:author="Le Minh Nghia" w:date="2019-10-09T10:56:00Z">
                  <w:rPr>
                    <w:iCs/>
                    <w:sz w:val="26"/>
                    <w:szCs w:val="26"/>
                  </w:rPr>
                </w:rPrChange>
              </w:rPr>
            </w:pPr>
            <w:r w:rsidRPr="00B41112">
              <w:rPr>
                <w:iCs/>
                <w:sz w:val="26"/>
                <w:szCs w:val="26"/>
                <w:rPrChange w:id="1557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575" w:author="Le Minh Nghia" w:date="2019-10-09T10:56:00Z">
                  <w:rPr>
                    <w:iCs/>
                    <w:sz w:val="26"/>
                    <w:szCs w:val="26"/>
                  </w:rPr>
                </w:rPrChange>
              </w:rPr>
            </w:pPr>
            <w:r w:rsidRPr="00B41112">
              <w:rPr>
                <w:iCs/>
                <w:sz w:val="26"/>
                <w:szCs w:val="26"/>
                <w:rPrChange w:id="15576"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577" w:author="Le Minh Nghia" w:date="2019-10-09T10:56:00Z">
                  <w:rPr>
                    <w:iCs/>
                    <w:sz w:val="26"/>
                    <w:szCs w:val="26"/>
                  </w:rPr>
                </w:rPrChange>
              </w:rPr>
            </w:pPr>
            <w:proofErr w:type="spellStart"/>
            <w:r w:rsidRPr="00B41112">
              <w:rPr>
                <w:iCs/>
                <w:sz w:val="26"/>
                <w:szCs w:val="26"/>
                <w:rPrChange w:id="15578" w:author="Le Minh Nghia" w:date="2019-10-09T10:56:00Z">
                  <w:rPr>
                    <w:iCs/>
                    <w:sz w:val="26"/>
                    <w:szCs w:val="26"/>
                  </w:rPr>
                </w:rPrChange>
              </w:rPr>
              <w:t>city_code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579" w:author="Le Minh Nghia" w:date="2019-10-09T10:56:00Z">
                  <w:rPr>
                    <w:iCs/>
                    <w:sz w:val="26"/>
                    <w:szCs w:val="26"/>
                  </w:rPr>
                </w:rPrChange>
              </w:rPr>
            </w:pPr>
            <w:proofErr w:type="gramStart"/>
            <w:r w:rsidRPr="00B41112">
              <w:rPr>
                <w:iCs/>
                <w:sz w:val="26"/>
                <w:szCs w:val="26"/>
                <w:rPrChange w:id="15580" w:author="Le Minh Nghia" w:date="2019-10-09T10:56:00Z">
                  <w:rPr>
                    <w:iCs/>
                    <w:sz w:val="26"/>
                    <w:szCs w:val="26"/>
                  </w:rPr>
                </w:rPrChange>
              </w:rPr>
              <w:t>Char(</w:t>
            </w:r>
            <w:proofErr w:type="gramEnd"/>
            <w:r w:rsidRPr="00B41112">
              <w:rPr>
                <w:iCs/>
                <w:sz w:val="26"/>
                <w:szCs w:val="26"/>
                <w:rPrChange w:id="15581"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58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8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58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85" w:author="Le Minh Nghia" w:date="2019-10-09T10:56:00Z">
                  <w:rPr>
                    <w:iCs/>
                    <w:sz w:val="26"/>
                    <w:szCs w:val="26"/>
                  </w:rPr>
                </w:rPrChange>
              </w:rPr>
            </w:pPr>
            <w:r w:rsidRPr="00B41112">
              <w:rPr>
                <w:iCs/>
                <w:sz w:val="26"/>
                <w:szCs w:val="26"/>
                <w:rPrChange w:id="15586"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8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588" w:author="Le Minh Nghia" w:date="2019-10-09T10:56:00Z">
                  <w:rPr>
                    <w:iCs/>
                    <w:sz w:val="26"/>
                    <w:szCs w:val="26"/>
                  </w:rPr>
                </w:rPrChange>
              </w:rPr>
            </w:pP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589" w:author="Le Minh Nghia" w:date="2019-10-09T10:56:00Z">
                  <w:rPr>
                    <w:iCs/>
                    <w:sz w:val="26"/>
                    <w:szCs w:val="26"/>
                  </w:rPr>
                </w:rPrChange>
              </w:rPr>
            </w:pPr>
            <w:proofErr w:type="spellStart"/>
            <w:r w:rsidRPr="00B41112">
              <w:rPr>
                <w:iCs/>
                <w:sz w:val="26"/>
                <w:szCs w:val="26"/>
                <w:rPrChange w:id="15590" w:author="Le Minh Nghia" w:date="2019-10-09T10:56:00Z">
                  <w:rPr>
                    <w:iCs/>
                    <w:sz w:val="26"/>
                    <w:szCs w:val="26"/>
                  </w:rPr>
                </w:rPrChange>
              </w:rPr>
              <w:t>city_name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591" w:author="Le Minh Nghia" w:date="2019-10-09T10:56:00Z">
                  <w:rPr>
                    <w:iCs/>
                    <w:sz w:val="26"/>
                    <w:szCs w:val="26"/>
                  </w:rPr>
                </w:rPrChange>
              </w:rPr>
            </w:pPr>
            <w:r w:rsidRPr="00B41112">
              <w:rPr>
                <w:iCs/>
                <w:sz w:val="26"/>
                <w:szCs w:val="26"/>
                <w:rPrChange w:id="15592"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59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9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59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96" w:author="Le Minh Nghia" w:date="2019-10-09T10:56:00Z">
                  <w:rPr>
                    <w:iCs/>
                    <w:sz w:val="26"/>
                    <w:szCs w:val="26"/>
                  </w:rPr>
                </w:rPrChange>
              </w:rPr>
            </w:pPr>
            <w:r w:rsidRPr="00B41112">
              <w:rPr>
                <w:iCs/>
                <w:sz w:val="26"/>
                <w:szCs w:val="26"/>
                <w:rPrChange w:id="15597"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59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599" w:author="Le Minh Nghia" w:date="2019-10-09T10:56:00Z">
                  <w:rPr>
                    <w:iCs/>
                    <w:sz w:val="26"/>
                    <w:szCs w:val="26"/>
                  </w:rPr>
                </w:rPrChange>
              </w:rPr>
            </w:pPr>
            <w:proofErr w:type="spellStart"/>
            <w:r w:rsidRPr="00B41112">
              <w:rPr>
                <w:iCs/>
                <w:sz w:val="26"/>
                <w:szCs w:val="26"/>
                <w:rPrChange w:id="15600" w:author="Le Minh Nghia" w:date="2019-10-09T10:56:00Z">
                  <w:rPr>
                    <w:iCs/>
                    <w:sz w:val="26"/>
                    <w:szCs w:val="26"/>
                  </w:rPr>
                </w:rPrChange>
              </w:rPr>
              <w:t>tên</w:t>
            </w:r>
            <w:proofErr w:type="spellEnd"/>
            <w:r w:rsidRPr="00B41112">
              <w:rPr>
                <w:iCs/>
                <w:sz w:val="26"/>
                <w:szCs w:val="26"/>
                <w:rPrChange w:id="15601" w:author="Le Minh Nghia" w:date="2019-10-09T10:56:00Z">
                  <w:rPr>
                    <w:iCs/>
                    <w:sz w:val="26"/>
                    <w:szCs w:val="26"/>
                  </w:rPr>
                </w:rPrChange>
              </w:rPr>
              <w:t xml:space="preserve"> </w:t>
            </w:r>
            <w:proofErr w:type="spellStart"/>
            <w:r w:rsidRPr="00B41112">
              <w:rPr>
                <w:iCs/>
                <w:sz w:val="26"/>
                <w:szCs w:val="26"/>
                <w:rPrChange w:id="15602" w:author="Le Minh Nghia" w:date="2019-10-09T10:56:00Z">
                  <w:rPr>
                    <w:iCs/>
                    <w:sz w:val="26"/>
                    <w:szCs w:val="26"/>
                  </w:rPr>
                </w:rPrChange>
              </w:rPr>
              <w:t>thành</w:t>
            </w:r>
            <w:proofErr w:type="spellEnd"/>
            <w:r w:rsidRPr="00B41112">
              <w:rPr>
                <w:iCs/>
                <w:sz w:val="26"/>
                <w:szCs w:val="26"/>
                <w:rPrChange w:id="15603" w:author="Le Minh Nghia" w:date="2019-10-09T10:56:00Z">
                  <w:rPr>
                    <w:iCs/>
                    <w:sz w:val="26"/>
                    <w:szCs w:val="26"/>
                  </w:rPr>
                </w:rPrChange>
              </w:rPr>
              <w:t xml:space="preserve"> </w:t>
            </w:r>
            <w:proofErr w:type="spellStart"/>
            <w:r w:rsidRPr="00B41112">
              <w:rPr>
                <w:iCs/>
                <w:sz w:val="26"/>
                <w:szCs w:val="26"/>
                <w:rPrChange w:id="15604" w:author="Le Minh Nghia" w:date="2019-10-09T10:56:00Z">
                  <w:rPr>
                    <w:iCs/>
                    <w:sz w:val="26"/>
                    <w:szCs w:val="26"/>
                  </w:rPr>
                </w:rPrChange>
              </w:rPr>
              <w:t>phố</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605" w:author="Le Minh Nghia" w:date="2019-10-09T10:56:00Z">
                  <w:rPr>
                    <w:sz w:val="26"/>
                    <w:szCs w:val="26"/>
                  </w:rPr>
                </w:rPrChange>
              </w:rPr>
            </w:pPr>
            <w:proofErr w:type="spellStart"/>
            <w:r w:rsidRPr="00B41112">
              <w:rPr>
                <w:sz w:val="26"/>
                <w:szCs w:val="26"/>
                <w:rPrChange w:id="15606"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607" w:author="Le Minh Nghia" w:date="2019-10-09T10:56:00Z">
                  <w:rPr>
                    <w:iCs/>
                    <w:sz w:val="26"/>
                    <w:szCs w:val="26"/>
                  </w:rPr>
                </w:rPrChange>
              </w:rPr>
            </w:pPr>
            <w:r w:rsidRPr="00B41112">
              <w:rPr>
                <w:iCs/>
                <w:sz w:val="26"/>
                <w:szCs w:val="26"/>
                <w:rPrChange w:id="1560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60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1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61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1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1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614" w:author="Le Minh Nghia" w:date="2019-10-09T10:56:00Z">
                  <w:rPr>
                    <w:iCs/>
                    <w:sz w:val="26"/>
                    <w:szCs w:val="26"/>
                  </w:rPr>
                </w:rPrChange>
              </w:rPr>
            </w:pPr>
            <w:proofErr w:type="spellStart"/>
            <w:r w:rsidRPr="00B41112">
              <w:rPr>
                <w:iCs/>
                <w:sz w:val="26"/>
                <w:szCs w:val="26"/>
                <w:rPrChange w:id="15615" w:author="Le Minh Nghia" w:date="2019-10-09T10:56:00Z">
                  <w:rPr>
                    <w:iCs/>
                    <w:sz w:val="26"/>
                    <w:szCs w:val="26"/>
                  </w:rPr>
                </w:rPrChange>
              </w:rPr>
              <w:t>ngày</w:t>
            </w:r>
            <w:proofErr w:type="spellEnd"/>
            <w:r w:rsidRPr="00B41112">
              <w:rPr>
                <w:iCs/>
                <w:sz w:val="26"/>
                <w:szCs w:val="26"/>
                <w:rPrChange w:id="15616" w:author="Le Minh Nghia" w:date="2019-10-09T10:56:00Z">
                  <w:rPr>
                    <w:iCs/>
                    <w:sz w:val="26"/>
                    <w:szCs w:val="26"/>
                  </w:rPr>
                </w:rPrChange>
              </w:rPr>
              <w:t xml:space="preserve"> </w:t>
            </w:r>
            <w:proofErr w:type="spellStart"/>
            <w:r w:rsidRPr="00B41112">
              <w:rPr>
                <w:iCs/>
                <w:sz w:val="26"/>
                <w:szCs w:val="26"/>
                <w:rPrChange w:id="15617"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618" w:author="Le Minh Nghia" w:date="2019-10-09T10:56:00Z">
                  <w:rPr>
                    <w:sz w:val="26"/>
                    <w:szCs w:val="26"/>
                  </w:rPr>
                </w:rPrChange>
              </w:rPr>
            </w:pPr>
            <w:proofErr w:type="spellStart"/>
            <w:r w:rsidRPr="00B41112">
              <w:rPr>
                <w:sz w:val="26"/>
                <w:szCs w:val="26"/>
                <w:rPrChange w:id="15619"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620" w:author="Le Minh Nghia" w:date="2019-10-09T10:56:00Z">
                  <w:rPr>
                    <w:iCs/>
                    <w:sz w:val="26"/>
                    <w:szCs w:val="26"/>
                  </w:rPr>
                </w:rPrChange>
              </w:rPr>
            </w:pPr>
            <w:r w:rsidRPr="00B41112">
              <w:rPr>
                <w:iCs/>
                <w:sz w:val="26"/>
                <w:szCs w:val="26"/>
                <w:rPrChange w:id="15621"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62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2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62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2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2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627" w:author="Le Minh Nghia" w:date="2019-10-09T10:56:00Z">
                  <w:rPr>
                    <w:iCs/>
                    <w:sz w:val="26"/>
                    <w:szCs w:val="26"/>
                  </w:rPr>
                </w:rPrChange>
              </w:rPr>
            </w:pPr>
            <w:proofErr w:type="spellStart"/>
            <w:r w:rsidRPr="00B41112">
              <w:rPr>
                <w:iCs/>
                <w:sz w:val="26"/>
                <w:szCs w:val="26"/>
                <w:rPrChange w:id="15628" w:author="Le Minh Nghia" w:date="2019-10-09T10:56:00Z">
                  <w:rPr>
                    <w:iCs/>
                    <w:sz w:val="26"/>
                    <w:szCs w:val="26"/>
                  </w:rPr>
                </w:rPrChange>
              </w:rPr>
              <w:t>ngày</w:t>
            </w:r>
            <w:proofErr w:type="spellEnd"/>
            <w:r w:rsidRPr="00B41112">
              <w:rPr>
                <w:iCs/>
                <w:sz w:val="26"/>
                <w:szCs w:val="26"/>
                <w:rPrChange w:id="15629" w:author="Le Minh Nghia" w:date="2019-10-09T10:56:00Z">
                  <w:rPr>
                    <w:iCs/>
                    <w:sz w:val="26"/>
                    <w:szCs w:val="26"/>
                  </w:rPr>
                </w:rPrChange>
              </w:rPr>
              <w:t xml:space="preserve"> </w:t>
            </w:r>
            <w:proofErr w:type="spellStart"/>
            <w:r w:rsidRPr="00B41112">
              <w:rPr>
                <w:iCs/>
                <w:sz w:val="26"/>
                <w:szCs w:val="26"/>
                <w:rPrChange w:id="15630" w:author="Le Minh Nghia" w:date="2019-10-09T10:56:00Z">
                  <w:rPr>
                    <w:iCs/>
                    <w:sz w:val="26"/>
                    <w:szCs w:val="26"/>
                  </w:rPr>
                </w:rPrChange>
              </w:rPr>
              <w:t>cập</w:t>
            </w:r>
            <w:proofErr w:type="spellEnd"/>
            <w:r w:rsidRPr="00B41112">
              <w:rPr>
                <w:iCs/>
                <w:sz w:val="26"/>
                <w:szCs w:val="26"/>
                <w:rPrChange w:id="15631" w:author="Le Minh Nghia" w:date="2019-10-09T10:56:00Z">
                  <w:rPr>
                    <w:iCs/>
                    <w:sz w:val="26"/>
                    <w:szCs w:val="26"/>
                  </w:rPr>
                </w:rPrChange>
              </w:rPr>
              <w:t xml:space="preserve"> </w:t>
            </w:r>
            <w:proofErr w:type="spellStart"/>
            <w:r w:rsidRPr="00B41112">
              <w:rPr>
                <w:iCs/>
                <w:sz w:val="26"/>
                <w:szCs w:val="26"/>
                <w:rPrChange w:id="15632"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633" w:author="Le Minh Nghia" w:date="2019-10-09T10:56:00Z">
                  <w:rPr>
                    <w:sz w:val="26"/>
                    <w:szCs w:val="26"/>
                  </w:rPr>
                </w:rPrChange>
              </w:rPr>
            </w:pPr>
            <w:proofErr w:type="spellStart"/>
            <w:r w:rsidRPr="00B41112">
              <w:rPr>
                <w:sz w:val="26"/>
                <w:szCs w:val="26"/>
                <w:rPrChange w:id="15634"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635" w:author="Le Minh Nghia" w:date="2019-10-09T10:56:00Z">
                  <w:rPr>
                    <w:iCs/>
                    <w:sz w:val="26"/>
                    <w:szCs w:val="26"/>
                  </w:rPr>
                </w:rPrChange>
              </w:rPr>
            </w:pPr>
            <w:r w:rsidRPr="00B41112">
              <w:rPr>
                <w:iCs/>
                <w:sz w:val="26"/>
                <w:szCs w:val="26"/>
                <w:rPrChange w:id="15636"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63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3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63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4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4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642" w:author="Le Minh Nghia" w:date="2019-10-09T10:56:00Z">
                  <w:rPr>
                    <w:iCs/>
                    <w:sz w:val="26"/>
                    <w:szCs w:val="26"/>
                  </w:rPr>
                </w:rPrChange>
              </w:rPr>
            </w:pPr>
            <w:proofErr w:type="spellStart"/>
            <w:r w:rsidRPr="00B41112">
              <w:rPr>
                <w:iCs/>
                <w:sz w:val="26"/>
                <w:szCs w:val="26"/>
                <w:rPrChange w:id="15643" w:author="Le Minh Nghia" w:date="2019-10-09T10:56:00Z">
                  <w:rPr>
                    <w:iCs/>
                    <w:sz w:val="26"/>
                    <w:szCs w:val="26"/>
                  </w:rPr>
                </w:rPrChange>
              </w:rPr>
              <w:t>ngày</w:t>
            </w:r>
            <w:proofErr w:type="spellEnd"/>
            <w:r w:rsidRPr="00B41112">
              <w:rPr>
                <w:iCs/>
                <w:sz w:val="26"/>
                <w:szCs w:val="26"/>
                <w:rPrChange w:id="15644" w:author="Le Minh Nghia" w:date="2019-10-09T10:56:00Z">
                  <w:rPr>
                    <w:iCs/>
                    <w:sz w:val="26"/>
                    <w:szCs w:val="26"/>
                  </w:rPr>
                </w:rPrChange>
              </w:rPr>
              <w:t xml:space="preserve"> </w:t>
            </w:r>
            <w:proofErr w:type="spellStart"/>
            <w:r w:rsidRPr="00B41112">
              <w:rPr>
                <w:iCs/>
                <w:sz w:val="26"/>
                <w:szCs w:val="26"/>
                <w:rPrChange w:id="15645" w:author="Le Minh Nghia" w:date="2019-10-09T10:56:00Z">
                  <w:rPr>
                    <w:iCs/>
                    <w:sz w:val="26"/>
                    <w:szCs w:val="26"/>
                  </w:rPr>
                </w:rPrChange>
              </w:rPr>
              <w:t>xóa</w:t>
            </w:r>
            <w:proofErr w:type="spellEnd"/>
            <w:r w:rsidRPr="00B41112">
              <w:rPr>
                <w:iCs/>
                <w:sz w:val="26"/>
                <w:szCs w:val="26"/>
                <w:rPrChange w:id="15646" w:author="Le Minh Nghia" w:date="2019-10-09T10:56:00Z">
                  <w:rPr>
                    <w:iCs/>
                    <w:sz w:val="26"/>
                    <w:szCs w:val="26"/>
                  </w:rPr>
                </w:rPrChange>
              </w:rPr>
              <w:t xml:space="preserve"> </w:t>
            </w:r>
            <w:proofErr w:type="spellStart"/>
            <w:r w:rsidRPr="00B41112">
              <w:rPr>
                <w:iCs/>
                <w:sz w:val="26"/>
                <w:szCs w:val="26"/>
                <w:rPrChange w:id="15647" w:author="Le Minh Nghia" w:date="2019-10-09T10:56:00Z">
                  <w:rPr>
                    <w:iCs/>
                    <w:sz w:val="26"/>
                    <w:szCs w:val="26"/>
                  </w:rPr>
                </w:rPrChange>
              </w:rPr>
              <w:t>tạm</w:t>
            </w:r>
            <w:proofErr w:type="spellEnd"/>
          </w:p>
        </w:tc>
      </w:tr>
    </w:tbl>
    <w:p w:rsidR="00596A15" w:rsidRPr="00B41112" w:rsidRDefault="00596A15" w:rsidP="00596A15">
      <w:pPr>
        <w:rPr>
          <w:sz w:val="26"/>
          <w:szCs w:val="26"/>
          <w:rPrChange w:id="15648"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5649" w:author="Le Minh Nghia" w:date="2019-10-09T10:56:00Z">
            <w:rPr>
              <w:sz w:val="26"/>
              <w:szCs w:val="26"/>
            </w:rPr>
          </w:rPrChange>
        </w:rPr>
      </w:pPr>
      <w:r w:rsidRPr="00B41112">
        <w:rPr>
          <w:rFonts w:ascii="Times New Roman" w:hAnsi="Times New Roman" w:cs="Times New Roman"/>
          <w:sz w:val="26"/>
          <w:szCs w:val="26"/>
          <w:rPrChange w:id="15650" w:author="Le Minh Nghia" w:date="2019-10-09T10:56:00Z">
            <w:rPr>
              <w:sz w:val="26"/>
              <w:szCs w:val="26"/>
            </w:rPr>
          </w:rPrChange>
        </w:rPr>
        <w:t>BẢNG MÔ TẢ THUỘC TÍNH CỦA LỚP CLASSES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60"/>
        <w:gridCol w:w="2098"/>
        <w:gridCol w:w="725"/>
        <w:gridCol w:w="710"/>
        <w:gridCol w:w="737"/>
        <w:gridCol w:w="898"/>
        <w:gridCol w:w="479"/>
        <w:gridCol w:w="2031"/>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651" w:author="Le Minh Nghia" w:date="2019-10-09T10:56:00Z">
                  <w:rPr>
                    <w:rFonts w:eastAsia="MS Mincho"/>
                    <w:b/>
                    <w:i/>
                    <w:iCs/>
                    <w:sz w:val="26"/>
                    <w:szCs w:val="26"/>
                  </w:rPr>
                </w:rPrChange>
              </w:rPr>
            </w:pPr>
            <w:proofErr w:type="spellStart"/>
            <w:r w:rsidRPr="00B41112">
              <w:rPr>
                <w:b/>
                <w:i/>
                <w:iCs/>
                <w:sz w:val="26"/>
                <w:szCs w:val="26"/>
                <w:rPrChange w:id="15652" w:author="Le Minh Nghia" w:date="2019-10-09T10:56:00Z">
                  <w:rPr>
                    <w:b/>
                    <w:i/>
                    <w:iCs/>
                    <w:sz w:val="26"/>
                    <w:szCs w:val="26"/>
                  </w:rPr>
                </w:rPrChange>
              </w:rPr>
              <w:t>Tên</w:t>
            </w:r>
            <w:proofErr w:type="spellEnd"/>
            <w:r w:rsidRPr="00B41112">
              <w:rPr>
                <w:b/>
                <w:i/>
                <w:iCs/>
                <w:sz w:val="26"/>
                <w:szCs w:val="26"/>
                <w:rPrChange w:id="15653" w:author="Le Minh Nghia" w:date="2019-10-09T10:56:00Z">
                  <w:rPr>
                    <w:b/>
                    <w:i/>
                    <w:iCs/>
                    <w:sz w:val="26"/>
                    <w:szCs w:val="26"/>
                  </w:rPr>
                </w:rPrChange>
              </w:rPr>
              <w:t xml:space="preserve"> </w:t>
            </w:r>
            <w:proofErr w:type="spellStart"/>
            <w:r w:rsidRPr="00B41112">
              <w:rPr>
                <w:b/>
                <w:i/>
                <w:iCs/>
                <w:sz w:val="26"/>
                <w:szCs w:val="26"/>
                <w:rPrChange w:id="15654" w:author="Le Minh Nghia" w:date="2019-10-09T10:56:00Z">
                  <w:rPr>
                    <w:b/>
                    <w:i/>
                    <w:iCs/>
                    <w:sz w:val="26"/>
                    <w:szCs w:val="26"/>
                  </w:rPr>
                </w:rPrChange>
              </w:rPr>
              <w:t>thuộc</w:t>
            </w:r>
            <w:proofErr w:type="spellEnd"/>
            <w:r w:rsidRPr="00B41112">
              <w:rPr>
                <w:b/>
                <w:i/>
                <w:iCs/>
                <w:sz w:val="26"/>
                <w:szCs w:val="26"/>
                <w:rPrChange w:id="15655" w:author="Le Minh Nghia" w:date="2019-10-09T10:56:00Z">
                  <w:rPr>
                    <w:b/>
                    <w:i/>
                    <w:iCs/>
                    <w:sz w:val="26"/>
                    <w:szCs w:val="26"/>
                  </w:rPr>
                </w:rPrChange>
              </w:rPr>
              <w:t xml:space="preserve"> </w:t>
            </w:r>
            <w:proofErr w:type="spellStart"/>
            <w:r w:rsidRPr="00B41112">
              <w:rPr>
                <w:b/>
                <w:i/>
                <w:iCs/>
                <w:sz w:val="26"/>
                <w:szCs w:val="26"/>
                <w:rPrChange w:id="15656"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657" w:author="Le Minh Nghia" w:date="2019-10-09T10:56:00Z">
                  <w:rPr>
                    <w:rFonts w:eastAsia="MS Mincho"/>
                    <w:b/>
                    <w:i/>
                    <w:iCs/>
                    <w:sz w:val="26"/>
                    <w:szCs w:val="26"/>
                  </w:rPr>
                </w:rPrChange>
              </w:rPr>
            </w:pPr>
            <w:proofErr w:type="spellStart"/>
            <w:r w:rsidRPr="00B41112">
              <w:rPr>
                <w:b/>
                <w:i/>
                <w:iCs/>
                <w:sz w:val="26"/>
                <w:szCs w:val="26"/>
                <w:rPrChange w:id="15658" w:author="Le Minh Nghia" w:date="2019-10-09T10:56:00Z">
                  <w:rPr>
                    <w:b/>
                    <w:i/>
                    <w:iCs/>
                    <w:sz w:val="26"/>
                    <w:szCs w:val="26"/>
                  </w:rPr>
                </w:rPrChange>
              </w:rPr>
              <w:t>Kiểu</w:t>
            </w:r>
            <w:proofErr w:type="spellEnd"/>
            <w:r w:rsidRPr="00B41112">
              <w:rPr>
                <w:b/>
                <w:i/>
                <w:iCs/>
                <w:sz w:val="26"/>
                <w:szCs w:val="26"/>
                <w:rPrChange w:id="15659" w:author="Le Minh Nghia" w:date="2019-10-09T10:56:00Z">
                  <w:rPr>
                    <w:b/>
                    <w:i/>
                    <w:iCs/>
                    <w:sz w:val="26"/>
                    <w:szCs w:val="26"/>
                  </w:rPr>
                </w:rPrChange>
              </w:rPr>
              <w:t xml:space="preserve"> </w:t>
            </w:r>
            <w:proofErr w:type="spellStart"/>
            <w:r w:rsidRPr="00B41112">
              <w:rPr>
                <w:b/>
                <w:i/>
                <w:iCs/>
                <w:sz w:val="26"/>
                <w:szCs w:val="26"/>
                <w:rPrChange w:id="15660" w:author="Le Minh Nghia" w:date="2019-10-09T10:56:00Z">
                  <w:rPr>
                    <w:b/>
                    <w:i/>
                    <w:iCs/>
                    <w:sz w:val="26"/>
                    <w:szCs w:val="26"/>
                  </w:rPr>
                </w:rPrChange>
              </w:rPr>
              <w:t>dữ</w:t>
            </w:r>
            <w:proofErr w:type="spellEnd"/>
            <w:r w:rsidRPr="00B41112">
              <w:rPr>
                <w:b/>
                <w:i/>
                <w:iCs/>
                <w:sz w:val="26"/>
                <w:szCs w:val="26"/>
                <w:rPrChange w:id="15661" w:author="Le Minh Nghia" w:date="2019-10-09T10:56:00Z">
                  <w:rPr>
                    <w:b/>
                    <w:i/>
                    <w:iCs/>
                    <w:sz w:val="26"/>
                    <w:szCs w:val="26"/>
                  </w:rPr>
                </w:rPrChange>
              </w:rPr>
              <w:t xml:space="preserve"> </w:t>
            </w:r>
            <w:proofErr w:type="spellStart"/>
            <w:r w:rsidRPr="00B41112">
              <w:rPr>
                <w:b/>
                <w:i/>
                <w:iCs/>
                <w:sz w:val="26"/>
                <w:szCs w:val="26"/>
                <w:rPrChange w:id="15662"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663" w:author="Le Minh Nghia" w:date="2019-10-09T10:56:00Z">
                  <w:rPr>
                    <w:rFonts w:eastAsia="MS Mincho"/>
                    <w:b/>
                    <w:i/>
                    <w:iCs/>
                    <w:sz w:val="26"/>
                    <w:szCs w:val="26"/>
                  </w:rPr>
                </w:rPrChange>
              </w:rPr>
            </w:pPr>
            <w:proofErr w:type="spellStart"/>
            <w:r w:rsidRPr="00B41112">
              <w:rPr>
                <w:b/>
                <w:i/>
                <w:iCs/>
                <w:sz w:val="26"/>
                <w:szCs w:val="26"/>
                <w:rPrChange w:id="15664" w:author="Le Minh Nghia" w:date="2019-10-09T10:56:00Z">
                  <w:rPr>
                    <w:b/>
                    <w:i/>
                    <w:iCs/>
                    <w:sz w:val="26"/>
                    <w:szCs w:val="26"/>
                  </w:rPr>
                </w:rPrChange>
              </w:rPr>
              <w:t>Khóa</w:t>
            </w:r>
            <w:proofErr w:type="spellEnd"/>
            <w:r w:rsidRPr="00B41112">
              <w:rPr>
                <w:b/>
                <w:i/>
                <w:iCs/>
                <w:sz w:val="26"/>
                <w:szCs w:val="26"/>
                <w:rPrChange w:id="15665" w:author="Le Minh Nghia" w:date="2019-10-09T10:56:00Z">
                  <w:rPr>
                    <w:b/>
                    <w:i/>
                    <w:iCs/>
                    <w:sz w:val="26"/>
                    <w:szCs w:val="26"/>
                  </w:rPr>
                </w:rPrChange>
              </w:rPr>
              <w:t xml:space="preserve"> </w:t>
            </w:r>
            <w:proofErr w:type="spellStart"/>
            <w:r w:rsidRPr="00B41112">
              <w:rPr>
                <w:b/>
                <w:i/>
                <w:iCs/>
                <w:sz w:val="26"/>
                <w:szCs w:val="26"/>
                <w:rPrChange w:id="15666"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667" w:author="Le Minh Nghia" w:date="2019-10-09T10:56:00Z">
                  <w:rPr>
                    <w:rFonts w:eastAsia="MS Mincho"/>
                    <w:b/>
                    <w:i/>
                    <w:iCs/>
                    <w:sz w:val="26"/>
                    <w:szCs w:val="26"/>
                  </w:rPr>
                </w:rPrChange>
              </w:rPr>
            </w:pPr>
            <w:proofErr w:type="spellStart"/>
            <w:r w:rsidRPr="00B41112">
              <w:rPr>
                <w:b/>
                <w:i/>
                <w:iCs/>
                <w:sz w:val="26"/>
                <w:szCs w:val="26"/>
                <w:rPrChange w:id="15668" w:author="Le Minh Nghia" w:date="2019-10-09T10:56:00Z">
                  <w:rPr>
                    <w:b/>
                    <w:i/>
                    <w:iCs/>
                    <w:sz w:val="26"/>
                    <w:szCs w:val="26"/>
                  </w:rPr>
                </w:rPrChange>
              </w:rPr>
              <w:t>Khóa</w:t>
            </w:r>
            <w:proofErr w:type="spellEnd"/>
            <w:r w:rsidRPr="00B41112">
              <w:rPr>
                <w:b/>
                <w:i/>
                <w:iCs/>
                <w:sz w:val="26"/>
                <w:szCs w:val="26"/>
                <w:rPrChange w:id="15669" w:author="Le Minh Nghia" w:date="2019-10-09T10:56:00Z">
                  <w:rPr>
                    <w:b/>
                    <w:i/>
                    <w:iCs/>
                    <w:sz w:val="26"/>
                    <w:szCs w:val="26"/>
                  </w:rPr>
                </w:rPrChange>
              </w:rPr>
              <w:t xml:space="preserve"> </w:t>
            </w:r>
            <w:proofErr w:type="spellStart"/>
            <w:r w:rsidRPr="00B41112">
              <w:rPr>
                <w:b/>
                <w:i/>
                <w:iCs/>
                <w:sz w:val="26"/>
                <w:szCs w:val="26"/>
                <w:rPrChange w:id="15670"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671" w:author="Le Minh Nghia" w:date="2019-10-09T10:56:00Z">
                  <w:rPr>
                    <w:rFonts w:eastAsia="MS Mincho"/>
                    <w:b/>
                    <w:i/>
                    <w:iCs/>
                    <w:sz w:val="26"/>
                    <w:szCs w:val="26"/>
                  </w:rPr>
                </w:rPrChange>
              </w:rPr>
            </w:pPr>
            <w:proofErr w:type="spellStart"/>
            <w:r w:rsidRPr="00B41112">
              <w:rPr>
                <w:b/>
                <w:i/>
                <w:iCs/>
                <w:sz w:val="26"/>
                <w:szCs w:val="26"/>
                <w:rPrChange w:id="15672" w:author="Le Minh Nghia" w:date="2019-10-09T10:56:00Z">
                  <w:rPr>
                    <w:b/>
                    <w:i/>
                    <w:iCs/>
                    <w:sz w:val="26"/>
                    <w:szCs w:val="26"/>
                  </w:rPr>
                </w:rPrChange>
              </w:rPr>
              <w:t>Giá</w:t>
            </w:r>
            <w:proofErr w:type="spellEnd"/>
            <w:r w:rsidRPr="00B41112">
              <w:rPr>
                <w:b/>
                <w:i/>
                <w:iCs/>
                <w:sz w:val="26"/>
                <w:szCs w:val="26"/>
                <w:rPrChange w:id="15673" w:author="Le Minh Nghia" w:date="2019-10-09T10:56:00Z">
                  <w:rPr>
                    <w:b/>
                    <w:i/>
                    <w:iCs/>
                    <w:sz w:val="26"/>
                    <w:szCs w:val="26"/>
                  </w:rPr>
                </w:rPrChange>
              </w:rPr>
              <w:t xml:space="preserve"> </w:t>
            </w:r>
            <w:proofErr w:type="spellStart"/>
            <w:r w:rsidRPr="00B41112">
              <w:rPr>
                <w:b/>
                <w:i/>
                <w:iCs/>
                <w:sz w:val="26"/>
                <w:szCs w:val="26"/>
                <w:rPrChange w:id="15674" w:author="Le Minh Nghia" w:date="2019-10-09T10:56:00Z">
                  <w:rPr>
                    <w:b/>
                    <w:i/>
                    <w:iCs/>
                    <w:sz w:val="26"/>
                    <w:szCs w:val="26"/>
                  </w:rPr>
                </w:rPrChange>
              </w:rPr>
              <w:t>trị</w:t>
            </w:r>
            <w:proofErr w:type="spellEnd"/>
            <w:r w:rsidRPr="00B41112">
              <w:rPr>
                <w:b/>
                <w:i/>
                <w:iCs/>
                <w:sz w:val="26"/>
                <w:szCs w:val="26"/>
                <w:rPrChange w:id="15675" w:author="Le Minh Nghia" w:date="2019-10-09T10:56:00Z">
                  <w:rPr>
                    <w:b/>
                    <w:i/>
                    <w:iCs/>
                    <w:sz w:val="26"/>
                    <w:szCs w:val="26"/>
                  </w:rPr>
                </w:rPrChange>
              </w:rPr>
              <w:t xml:space="preserve"> </w:t>
            </w:r>
            <w:proofErr w:type="spellStart"/>
            <w:r w:rsidRPr="00B41112">
              <w:rPr>
                <w:b/>
                <w:i/>
                <w:iCs/>
                <w:sz w:val="26"/>
                <w:szCs w:val="26"/>
                <w:rPrChange w:id="15676" w:author="Le Minh Nghia" w:date="2019-10-09T10:56:00Z">
                  <w:rPr>
                    <w:b/>
                    <w:i/>
                    <w:iCs/>
                    <w:sz w:val="26"/>
                    <w:szCs w:val="26"/>
                  </w:rPr>
                </w:rPrChange>
              </w:rPr>
              <w:t>mặc</w:t>
            </w:r>
            <w:proofErr w:type="spellEnd"/>
            <w:r w:rsidRPr="00B41112">
              <w:rPr>
                <w:b/>
                <w:i/>
                <w:iCs/>
                <w:sz w:val="26"/>
                <w:szCs w:val="26"/>
                <w:rPrChange w:id="15677" w:author="Le Minh Nghia" w:date="2019-10-09T10:56:00Z">
                  <w:rPr>
                    <w:b/>
                    <w:i/>
                    <w:iCs/>
                    <w:sz w:val="26"/>
                    <w:szCs w:val="26"/>
                  </w:rPr>
                </w:rPrChange>
              </w:rPr>
              <w:t xml:space="preserve"> </w:t>
            </w:r>
            <w:proofErr w:type="spellStart"/>
            <w:r w:rsidRPr="00B41112">
              <w:rPr>
                <w:b/>
                <w:i/>
                <w:iCs/>
                <w:sz w:val="26"/>
                <w:szCs w:val="26"/>
                <w:rPrChange w:id="15678"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5679" w:author="Le Minh Nghia" w:date="2019-10-09T10:56:00Z">
                  <w:rPr>
                    <w:b/>
                    <w:i/>
                    <w:iCs/>
                    <w:sz w:val="26"/>
                    <w:szCs w:val="26"/>
                  </w:rPr>
                </w:rPrChange>
              </w:rPr>
            </w:pPr>
            <w:r w:rsidRPr="00B41112">
              <w:rPr>
                <w:b/>
                <w:i/>
                <w:iCs/>
                <w:sz w:val="26"/>
                <w:szCs w:val="26"/>
                <w:rPrChange w:id="15680"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681" w:author="Le Minh Nghia" w:date="2019-10-09T10:56:00Z">
                  <w:rPr>
                    <w:rFonts w:eastAsia="MS Mincho"/>
                    <w:b/>
                    <w:i/>
                    <w:iCs/>
                    <w:sz w:val="26"/>
                    <w:szCs w:val="26"/>
                  </w:rPr>
                </w:rPrChange>
              </w:rPr>
            </w:pPr>
            <w:r w:rsidRPr="00B41112">
              <w:rPr>
                <w:b/>
                <w:i/>
                <w:iCs/>
                <w:sz w:val="26"/>
                <w:szCs w:val="26"/>
                <w:rPrChange w:id="15682"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683" w:author="Le Minh Nghia" w:date="2019-10-09T10:56:00Z">
                  <w:rPr>
                    <w:rFonts w:eastAsia="MS Mincho"/>
                    <w:b/>
                    <w:i/>
                    <w:iCs/>
                    <w:sz w:val="26"/>
                    <w:szCs w:val="26"/>
                  </w:rPr>
                </w:rPrChange>
              </w:rPr>
            </w:pPr>
            <w:proofErr w:type="spellStart"/>
            <w:r w:rsidRPr="00B41112">
              <w:rPr>
                <w:b/>
                <w:i/>
                <w:iCs/>
                <w:sz w:val="26"/>
                <w:szCs w:val="26"/>
                <w:rPrChange w:id="15684" w:author="Le Minh Nghia" w:date="2019-10-09T10:56:00Z">
                  <w:rPr>
                    <w:b/>
                    <w:i/>
                    <w:iCs/>
                    <w:sz w:val="26"/>
                    <w:szCs w:val="26"/>
                  </w:rPr>
                </w:rPrChange>
              </w:rPr>
              <w:t>Diễn</w:t>
            </w:r>
            <w:proofErr w:type="spellEnd"/>
            <w:r w:rsidRPr="00B41112">
              <w:rPr>
                <w:b/>
                <w:i/>
                <w:iCs/>
                <w:sz w:val="26"/>
                <w:szCs w:val="26"/>
                <w:rPrChange w:id="15685" w:author="Le Minh Nghia" w:date="2019-10-09T10:56:00Z">
                  <w:rPr>
                    <w:b/>
                    <w:i/>
                    <w:iCs/>
                    <w:sz w:val="26"/>
                    <w:szCs w:val="26"/>
                  </w:rPr>
                </w:rPrChange>
              </w:rPr>
              <w:t xml:space="preserve"> </w:t>
            </w:r>
            <w:proofErr w:type="spellStart"/>
            <w:r w:rsidRPr="00B41112">
              <w:rPr>
                <w:b/>
                <w:i/>
                <w:iCs/>
                <w:sz w:val="26"/>
                <w:szCs w:val="26"/>
                <w:rPrChange w:id="15686"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687" w:author="Le Minh Nghia" w:date="2019-10-09T10:56:00Z">
                  <w:rPr>
                    <w:iCs/>
                    <w:sz w:val="26"/>
                    <w:szCs w:val="26"/>
                  </w:rPr>
                </w:rPrChange>
              </w:rPr>
            </w:pPr>
            <w:proofErr w:type="spellStart"/>
            <w:r w:rsidRPr="00B41112">
              <w:rPr>
                <w:iCs/>
                <w:sz w:val="26"/>
                <w:szCs w:val="26"/>
                <w:rPrChange w:id="15688" w:author="Le Minh Nghia" w:date="2019-10-09T10:56:00Z">
                  <w:rPr>
                    <w:iCs/>
                    <w:sz w:val="26"/>
                    <w:szCs w:val="26"/>
                  </w:rPr>
                </w:rPrChange>
              </w:rPr>
              <w:t>class_id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689" w:author="Le Minh Nghia" w:date="2019-10-09T10:56:00Z">
                  <w:rPr>
                    <w:iCs/>
                    <w:sz w:val="26"/>
                    <w:szCs w:val="26"/>
                  </w:rPr>
                </w:rPrChange>
              </w:rPr>
            </w:pPr>
            <w:r w:rsidRPr="00B41112">
              <w:rPr>
                <w:iCs/>
                <w:sz w:val="26"/>
                <w:szCs w:val="26"/>
                <w:rPrChange w:id="15690"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5691" w:author="Le Minh Nghia" w:date="2019-10-09T10:56:00Z">
                  <w:rPr>
                    <w:iCs/>
                    <w:sz w:val="26"/>
                    <w:szCs w:val="26"/>
                  </w:rPr>
                </w:rPrChange>
              </w:rPr>
            </w:pPr>
            <w:r w:rsidRPr="00B41112">
              <w:rPr>
                <w:iCs/>
                <w:sz w:val="26"/>
                <w:szCs w:val="26"/>
                <w:rPrChange w:id="15692"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9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69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69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5696" w:author="Le Minh Nghia" w:date="2019-10-09T10:56:00Z">
                  <w:rPr>
                    <w:iCs/>
                    <w:sz w:val="26"/>
                    <w:szCs w:val="26"/>
                  </w:rPr>
                </w:rPrChange>
              </w:rPr>
            </w:pPr>
            <w:r w:rsidRPr="00B41112">
              <w:rPr>
                <w:iCs/>
                <w:sz w:val="26"/>
                <w:szCs w:val="26"/>
                <w:rPrChange w:id="15697"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698" w:author="Le Minh Nghia" w:date="2019-10-09T10:56:00Z">
                  <w:rPr>
                    <w:iCs/>
                    <w:sz w:val="26"/>
                    <w:szCs w:val="26"/>
                  </w:rPr>
                </w:rPrChange>
              </w:rPr>
            </w:pPr>
            <w:r w:rsidRPr="00B41112">
              <w:rPr>
                <w:iCs/>
                <w:sz w:val="26"/>
                <w:szCs w:val="26"/>
                <w:rPrChange w:id="15699"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00" w:author="Le Minh Nghia" w:date="2019-10-09T10:56:00Z">
                  <w:rPr>
                    <w:iCs/>
                    <w:sz w:val="26"/>
                    <w:szCs w:val="26"/>
                  </w:rPr>
                </w:rPrChange>
              </w:rPr>
            </w:pPr>
            <w:proofErr w:type="spellStart"/>
            <w:r w:rsidRPr="00B41112">
              <w:rPr>
                <w:iCs/>
                <w:sz w:val="26"/>
                <w:szCs w:val="26"/>
                <w:rPrChange w:id="15701" w:author="Le Minh Nghia" w:date="2019-10-09T10:56:00Z">
                  <w:rPr>
                    <w:iCs/>
                    <w:sz w:val="26"/>
                    <w:szCs w:val="26"/>
                  </w:rPr>
                </w:rPrChange>
              </w:rPr>
              <w:t>major_id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02" w:author="Le Minh Nghia" w:date="2019-10-09T10:56:00Z">
                  <w:rPr>
                    <w:iCs/>
                    <w:sz w:val="26"/>
                    <w:szCs w:val="26"/>
                  </w:rPr>
                </w:rPrChange>
              </w:rPr>
            </w:pPr>
            <w:r w:rsidRPr="00B41112">
              <w:rPr>
                <w:iCs/>
                <w:sz w:val="26"/>
                <w:szCs w:val="26"/>
                <w:rPrChange w:id="15703"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0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05" w:author="Le Minh Nghia" w:date="2019-10-09T10:56:00Z">
                  <w:rPr>
                    <w:iCs/>
                    <w:sz w:val="26"/>
                    <w:szCs w:val="26"/>
                  </w:rPr>
                </w:rPrChange>
              </w:rPr>
            </w:pPr>
            <w:r w:rsidRPr="00B41112">
              <w:rPr>
                <w:iCs/>
                <w:sz w:val="26"/>
                <w:szCs w:val="26"/>
                <w:rPrChange w:id="15706"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0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0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0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10" w:author="Le Minh Nghia" w:date="2019-10-09T10:56:00Z">
                  <w:rPr>
                    <w:iCs/>
                    <w:sz w:val="26"/>
                    <w:szCs w:val="26"/>
                  </w:rPr>
                </w:rPrChange>
              </w:rPr>
            </w:pPr>
            <w:r w:rsidRPr="00B41112">
              <w:rPr>
                <w:iCs/>
                <w:sz w:val="26"/>
                <w:szCs w:val="26"/>
                <w:rPrChange w:id="15711" w:author="Le Minh Nghia" w:date="2019-10-09T10:56:00Z">
                  <w:rPr>
                    <w:iCs/>
                    <w:sz w:val="26"/>
                    <w:szCs w:val="26"/>
                  </w:rPr>
                </w:rPrChange>
              </w:rPr>
              <w:t xml:space="preserve">id </w:t>
            </w:r>
            <w:proofErr w:type="spellStart"/>
            <w:r w:rsidRPr="00B41112">
              <w:rPr>
                <w:iCs/>
                <w:sz w:val="26"/>
                <w:szCs w:val="26"/>
                <w:rPrChange w:id="15712" w:author="Le Minh Nghia" w:date="2019-10-09T10:56:00Z">
                  <w:rPr>
                    <w:iCs/>
                    <w:sz w:val="26"/>
                    <w:szCs w:val="26"/>
                  </w:rPr>
                </w:rPrChange>
              </w:rPr>
              <w:t>ngành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13" w:author="Le Minh Nghia" w:date="2019-10-09T10:56:00Z">
                  <w:rPr>
                    <w:iCs/>
                    <w:sz w:val="26"/>
                    <w:szCs w:val="26"/>
                  </w:rPr>
                </w:rPrChange>
              </w:rPr>
            </w:pPr>
            <w:proofErr w:type="spellStart"/>
            <w:r w:rsidRPr="00B41112">
              <w:rPr>
                <w:iCs/>
                <w:sz w:val="26"/>
                <w:szCs w:val="26"/>
                <w:rPrChange w:id="15714" w:author="Le Minh Nghia" w:date="2019-10-09T10:56:00Z">
                  <w:rPr>
                    <w:iCs/>
                    <w:sz w:val="26"/>
                    <w:szCs w:val="26"/>
                  </w:rPr>
                </w:rPrChange>
              </w:rPr>
              <w:t>Major_branch_id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15" w:author="Le Minh Nghia" w:date="2019-10-09T10:56:00Z">
                  <w:rPr>
                    <w:iCs/>
                    <w:sz w:val="26"/>
                    <w:szCs w:val="26"/>
                  </w:rPr>
                </w:rPrChange>
              </w:rPr>
            </w:pPr>
            <w:proofErr w:type="gramStart"/>
            <w:r w:rsidRPr="00B41112">
              <w:rPr>
                <w:iCs/>
                <w:sz w:val="26"/>
                <w:szCs w:val="26"/>
                <w:rPrChange w:id="15716" w:author="Le Minh Nghia" w:date="2019-10-09T10:56:00Z">
                  <w:rPr>
                    <w:iCs/>
                    <w:sz w:val="26"/>
                    <w:szCs w:val="26"/>
                  </w:rPr>
                </w:rPrChange>
              </w:rPr>
              <w:t>Integer(</w:t>
            </w:r>
            <w:proofErr w:type="gramEnd"/>
            <w:r w:rsidRPr="00B41112">
              <w:rPr>
                <w:iCs/>
                <w:sz w:val="26"/>
                <w:szCs w:val="26"/>
                <w:rPrChange w:id="15717" w:author="Le Minh Nghia" w:date="2019-10-09T10:56:00Z">
                  <w:rPr>
                    <w:iCs/>
                    <w:sz w:val="26"/>
                    <w:szCs w:val="26"/>
                  </w:rPr>
                </w:rPrChange>
              </w:rPr>
              <w:t>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1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19" w:author="Le Minh Nghia" w:date="2019-10-09T10:56:00Z">
                  <w:rPr>
                    <w:iCs/>
                    <w:sz w:val="26"/>
                    <w:szCs w:val="26"/>
                  </w:rPr>
                </w:rPrChange>
              </w:rPr>
            </w:pPr>
            <w:r w:rsidRPr="00B41112">
              <w:rPr>
                <w:iCs/>
                <w:sz w:val="26"/>
                <w:szCs w:val="26"/>
                <w:rPrChange w:id="15720"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2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2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2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24" w:author="Le Minh Nghia" w:date="2019-10-09T10:56:00Z">
                  <w:rPr>
                    <w:iCs/>
                    <w:sz w:val="26"/>
                    <w:szCs w:val="26"/>
                  </w:rPr>
                </w:rPrChange>
              </w:rPr>
            </w:pPr>
            <w:r w:rsidRPr="00B41112">
              <w:rPr>
                <w:iCs/>
                <w:sz w:val="26"/>
                <w:szCs w:val="26"/>
                <w:rPrChange w:id="15725" w:author="Le Minh Nghia" w:date="2019-10-09T10:56:00Z">
                  <w:rPr>
                    <w:iCs/>
                    <w:sz w:val="26"/>
                    <w:szCs w:val="26"/>
                  </w:rPr>
                </w:rPrChange>
              </w:rPr>
              <w:t xml:space="preserve">Id </w:t>
            </w:r>
            <w:proofErr w:type="spellStart"/>
            <w:r w:rsidRPr="00B41112">
              <w:rPr>
                <w:iCs/>
                <w:sz w:val="26"/>
                <w:szCs w:val="26"/>
                <w:rPrChange w:id="15726" w:author="Le Minh Nghia" w:date="2019-10-09T10:56:00Z">
                  <w:rPr>
                    <w:iCs/>
                    <w:sz w:val="26"/>
                    <w:szCs w:val="26"/>
                  </w:rPr>
                </w:rPrChange>
              </w:rPr>
              <w:t>chuyên</w:t>
            </w:r>
            <w:proofErr w:type="spellEnd"/>
            <w:r w:rsidRPr="00B41112">
              <w:rPr>
                <w:iCs/>
                <w:sz w:val="26"/>
                <w:szCs w:val="26"/>
                <w:rPrChange w:id="15727" w:author="Le Minh Nghia" w:date="2019-10-09T10:56:00Z">
                  <w:rPr>
                    <w:iCs/>
                    <w:sz w:val="26"/>
                    <w:szCs w:val="26"/>
                  </w:rPr>
                </w:rPrChange>
              </w:rPr>
              <w:t xml:space="preserve"> </w:t>
            </w:r>
            <w:del w:id="15728" w:author="Le Minh Nghia" w:date="2019-10-09T10:43:00Z">
              <w:r w:rsidRPr="00B41112" w:rsidDel="00CE3A23">
                <w:rPr>
                  <w:iCs/>
                  <w:sz w:val="26"/>
                  <w:szCs w:val="26"/>
                  <w:rPrChange w:id="15729" w:author="Le Minh Nghia" w:date="2019-10-09T10:56:00Z">
                    <w:rPr>
                      <w:iCs/>
                      <w:sz w:val="26"/>
                      <w:szCs w:val="26"/>
                    </w:rPr>
                  </w:rPrChange>
                </w:rPr>
                <w:delText>nghành</w:delText>
              </w:r>
            </w:del>
            <w:proofErr w:type="spellStart"/>
            <w:ins w:id="15730" w:author="Le Minh Nghia" w:date="2019-10-09T10:43:00Z">
              <w:r w:rsidR="00CE3A23" w:rsidRPr="00B41112">
                <w:rPr>
                  <w:iCs/>
                  <w:sz w:val="26"/>
                  <w:szCs w:val="26"/>
                  <w:rPrChange w:id="15731" w:author="Le Minh Nghia" w:date="2019-10-09T10:56:00Z">
                    <w:rPr>
                      <w:iCs/>
                      <w:sz w:val="26"/>
                      <w:szCs w:val="26"/>
                    </w:rPr>
                  </w:rPrChange>
                </w:rPr>
                <w:t>ngành</w:t>
              </w:r>
            </w:ins>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32" w:author="Le Minh Nghia" w:date="2019-10-09T10:56:00Z">
                  <w:rPr>
                    <w:iCs/>
                    <w:sz w:val="26"/>
                    <w:szCs w:val="26"/>
                  </w:rPr>
                </w:rPrChange>
              </w:rPr>
            </w:pPr>
            <w:proofErr w:type="spellStart"/>
            <w:r w:rsidRPr="00B41112">
              <w:rPr>
                <w:iCs/>
                <w:sz w:val="26"/>
                <w:szCs w:val="26"/>
                <w:rPrChange w:id="15733" w:author="Le Minh Nghia" w:date="2019-10-09T10:56:00Z">
                  <w:rPr>
                    <w:iCs/>
                    <w:sz w:val="26"/>
                    <w:szCs w:val="26"/>
                  </w:rPr>
                </w:rPrChange>
              </w:rPr>
              <w:t>class_code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34" w:author="Le Minh Nghia" w:date="2019-10-09T10:56:00Z">
                  <w:rPr>
                    <w:iCs/>
                    <w:sz w:val="26"/>
                    <w:szCs w:val="26"/>
                  </w:rPr>
                </w:rPrChange>
              </w:rPr>
            </w:pPr>
            <w:r w:rsidRPr="00B41112">
              <w:rPr>
                <w:iCs/>
                <w:sz w:val="26"/>
                <w:szCs w:val="26"/>
                <w:rPrChange w:id="15735" w:author="Le Minh Nghia" w:date="2019-10-09T10:56:00Z">
                  <w:rPr>
                    <w:iCs/>
                    <w:sz w:val="26"/>
                    <w:szCs w:val="26"/>
                  </w:rPr>
                </w:rPrChange>
              </w:rPr>
              <w:t>Varchar (12)</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3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3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3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39" w:author="Le Minh Nghia" w:date="2019-10-09T10:56:00Z">
                  <w:rPr>
                    <w:iCs/>
                    <w:sz w:val="26"/>
                    <w:szCs w:val="26"/>
                  </w:rPr>
                </w:rPrChange>
              </w:rPr>
            </w:pPr>
            <w:r w:rsidRPr="00B41112">
              <w:rPr>
                <w:iCs/>
                <w:sz w:val="26"/>
                <w:szCs w:val="26"/>
                <w:rPrChange w:id="15740"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4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42" w:author="Le Minh Nghia" w:date="2019-10-09T10:56:00Z">
                  <w:rPr>
                    <w:iCs/>
                    <w:sz w:val="26"/>
                    <w:szCs w:val="26"/>
                  </w:rPr>
                </w:rPrChange>
              </w:rPr>
            </w:pPr>
            <w:proofErr w:type="spellStart"/>
            <w:r w:rsidRPr="00B41112">
              <w:rPr>
                <w:iCs/>
                <w:sz w:val="26"/>
                <w:szCs w:val="26"/>
                <w:rPrChange w:id="15743" w:author="Le Minh Nghia" w:date="2019-10-09T10:56:00Z">
                  <w:rPr>
                    <w:iCs/>
                    <w:sz w:val="26"/>
                    <w:szCs w:val="26"/>
                  </w:rPr>
                </w:rPrChange>
              </w:rPr>
              <w:t>mã</w:t>
            </w:r>
            <w:proofErr w:type="spellEnd"/>
            <w:r w:rsidRPr="00B41112">
              <w:rPr>
                <w:iCs/>
                <w:sz w:val="26"/>
                <w:szCs w:val="26"/>
                <w:rPrChange w:id="15744" w:author="Le Minh Nghia" w:date="2019-10-09T10:56:00Z">
                  <w:rPr>
                    <w:iCs/>
                    <w:sz w:val="26"/>
                    <w:szCs w:val="26"/>
                  </w:rPr>
                </w:rPrChange>
              </w:rPr>
              <w:t xml:space="preserve"> </w:t>
            </w:r>
            <w:proofErr w:type="spellStart"/>
            <w:r w:rsidRPr="00B41112">
              <w:rPr>
                <w:iCs/>
                <w:sz w:val="26"/>
                <w:szCs w:val="26"/>
                <w:rPrChange w:id="15745" w:author="Le Minh Nghia" w:date="2019-10-09T10:56:00Z">
                  <w:rPr>
                    <w:iCs/>
                    <w:sz w:val="26"/>
                    <w:szCs w:val="26"/>
                  </w:rPr>
                </w:rPrChange>
              </w:rPr>
              <w:t>lớp</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46" w:author="Le Minh Nghia" w:date="2019-10-09T10:56:00Z">
                  <w:rPr>
                    <w:iCs/>
                    <w:sz w:val="26"/>
                    <w:szCs w:val="26"/>
                  </w:rPr>
                </w:rPrChange>
              </w:rPr>
            </w:pPr>
            <w:proofErr w:type="spellStart"/>
            <w:r w:rsidRPr="00B41112">
              <w:rPr>
                <w:iCs/>
                <w:sz w:val="26"/>
                <w:szCs w:val="26"/>
                <w:rPrChange w:id="15747" w:author="Le Minh Nghia" w:date="2019-10-09T10:56:00Z">
                  <w:rPr>
                    <w:iCs/>
                    <w:sz w:val="26"/>
                    <w:szCs w:val="26"/>
                  </w:rPr>
                </w:rPrChange>
              </w:rPr>
              <w:t>class_name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48" w:author="Le Minh Nghia" w:date="2019-10-09T10:56:00Z">
                  <w:rPr>
                    <w:iCs/>
                    <w:sz w:val="26"/>
                    <w:szCs w:val="26"/>
                  </w:rPr>
                </w:rPrChange>
              </w:rPr>
            </w:pPr>
            <w:r w:rsidRPr="00B41112">
              <w:rPr>
                <w:iCs/>
                <w:sz w:val="26"/>
                <w:szCs w:val="26"/>
                <w:rPrChange w:id="15749"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5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5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5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53" w:author="Le Minh Nghia" w:date="2019-10-09T10:56:00Z">
                  <w:rPr>
                    <w:iCs/>
                    <w:sz w:val="26"/>
                    <w:szCs w:val="26"/>
                  </w:rPr>
                </w:rPrChange>
              </w:rPr>
            </w:pPr>
            <w:r w:rsidRPr="00B41112">
              <w:rPr>
                <w:iCs/>
                <w:sz w:val="26"/>
                <w:szCs w:val="26"/>
                <w:rPrChange w:id="15754"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5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56" w:author="Le Minh Nghia" w:date="2019-10-09T10:56:00Z">
                  <w:rPr>
                    <w:iCs/>
                    <w:sz w:val="26"/>
                    <w:szCs w:val="26"/>
                  </w:rPr>
                </w:rPrChange>
              </w:rPr>
            </w:pPr>
            <w:proofErr w:type="spellStart"/>
            <w:r w:rsidRPr="00B41112">
              <w:rPr>
                <w:iCs/>
                <w:sz w:val="26"/>
                <w:szCs w:val="26"/>
                <w:rPrChange w:id="15757" w:author="Le Minh Nghia" w:date="2019-10-09T10:56:00Z">
                  <w:rPr>
                    <w:iCs/>
                    <w:sz w:val="26"/>
                    <w:szCs w:val="26"/>
                  </w:rPr>
                </w:rPrChange>
              </w:rPr>
              <w:t>tên</w:t>
            </w:r>
            <w:proofErr w:type="spellEnd"/>
            <w:r w:rsidRPr="00B41112">
              <w:rPr>
                <w:iCs/>
                <w:sz w:val="26"/>
                <w:szCs w:val="26"/>
                <w:rPrChange w:id="15758" w:author="Le Minh Nghia" w:date="2019-10-09T10:56:00Z">
                  <w:rPr>
                    <w:iCs/>
                    <w:sz w:val="26"/>
                    <w:szCs w:val="26"/>
                  </w:rPr>
                </w:rPrChange>
              </w:rPr>
              <w:t xml:space="preserve"> </w:t>
            </w:r>
            <w:proofErr w:type="spellStart"/>
            <w:r w:rsidRPr="00B41112">
              <w:rPr>
                <w:iCs/>
                <w:sz w:val="26"/>
                <w:szCs w:val="26"/>
                <w:rPrChange w:id="15759" w:author="Le Minh Nghia" w:date="2019-10-09T10:56:00Z">
                  <w:rPr>
                    <w:iCs/>
                    <w:sz w:val="26"/>
                    <w:szCs w:val="26"/>
                  </w:rPr>
                </w:rPrChange>
              </w:rPr>
              <w:t>lớp</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60" w:author="Le Minh Nghia" w:date="2019-10-09T10:56:00Z">
                  <w:rPr>
                    <w:iCs/>
                    <w:sz w:val="26"/>
                    <w:szCs w:val="26"/>
                  </w:rPr>
                </w:rPrChange>
              </w:rPr>
            </w:pPr>
            <w:proofErr w:type="spellStart"/>
            <w:r w:rsidRPr="00B41112">
              <w:rPr>
                <w:iCs/>
                <w:sz w:val="26"/>
                <w:szCs w:val="26"/>
                <w:rPrChange w:id="15761" w:author="Le Minh Nghia" w:date="2019-10-09T10:56:00Z">
                  <w:rPr>
                    <w:iCs/>
                    <w:sz w:val="26"/>
                    <w:szCs w:val="26"/>
                  </w:rPr>
                </w:rPrChange>
              </w:rPr>
              <w:t>Class_begin</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62" w:author="Le Minh Nghia" w:date="2019-10-09T10:56:00Z">
                  <w:rPr>
                    <w:iCs/>
                    <w:sz w:val="26"/>
                    <w:szCs w:val="26"/>
                  </w:rPr>
                </w:rPrChange>
              </w:rPr>
            </w:pPr>
            <w:r w:rsidRPr="00B41112">
              <w:rPr>
                <w:iCs/>
                <w:sz w:val="26"/>
                <w:szCs w:val="26"/>
                <w:rPrChange w:id="15763" w:author="Le Minh Nghia" w:date="2019-10-09T10:56:00Z">
                  <w:rPr>
                    <w:iCs/>
                    <w:sz w:val="26"/>
                    <w:szCs w:val="26"/>
                  </w:rPr>
                </w:rPrChange>
              </w:rPr>
              <w:t>date</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6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6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6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6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6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69" w:author="Le Minh Nghia" w:date="2019-10-09T10:56:00Z">
                  <w:rPr>
                    <w:iCs/>
                    <w:sz w:val="26"/>
                    <w:szCs w:val="26"/>
                  </w:rPr>
                </w:rPrChange>
              </w:rPr>
            </w:pPr>
            <w:proofErr w:type="spellStart"/>
            <w:r w:rsidRPr="00B41112">
              <w:rPr>
                <w:iCs/>
                <w:sz w:val="26"/>
                <w:szCs w:val="26"/>
                <w:rPrChange w:id="15770" w:author="Le Minh Nghia" w:date="2019-10-09T10:56:00Z">
                  <w:rPr>
                    <w:iCs/>
                    <w:sz w:val="26"/>
                    <w:szCs w:val="26"/>
                  </w:rPr>
                </w:rPrChange>
              </w:rPr>
              <w:t>Năm</w:t>
            </w:r>
            <w:proofErr w:type="spellEnd"/>
            <w:r w:rsidRPr="00B41112">
              <w:rPr>
                <w:iCs/>
                <w:sz w:val="26"/>
                <w:szCs w:val="26"/>
                <w:rPrChange w:id="15771" w:author="Le Minh Nghia" w:date="2019-10-09T10:56:00Z">
                  <w:rPr>
                    <w:iCs/>
                    <w:sz w:val="26"/>
                    <w:szCs w:val="26"/>
                  </w:rPr>
                </w:rPrChange>
              </w:rPr>
              <w:t xml:space="preserve"> </w:t>
            </w:r>
            <w:proofErr w:type="spellStart"/>
            <w:r w:rsidRPr="00B41112">
              <w:rPr>
                <w:iCs/>
                <w:sz w:val="26"/>
                <w:szCs w:val="26"/>
                <w:rPrChange w:id="15772" w:author="Le Minh Nghia" w:date="2019-10-09T10:56:00Z">
                  <w:rPr>
                    <w:iCs/>
                    <w:sz w:val="26"/>
                    <w:szCs w:val="26"/>
                  </w:rPr>
                </w:rPrChange>
              </w:rPr>
              <w:t>vào</w:t>
            </w:r>
            <w:proofErr w:type="spellEnd"/>
            <w:r w:rsidRPr="00B41112">
              <w:rPr>
                <w:iCs/>
                <w:sz w:val="26"/>
                <w:szCs w:val="26"/>
                <w:rPrChange w:id="15773" w:author="Le Minh Nghia" w:date="2019-10-09T10:56:00Z">
                  <w:rPr>
                    <w:iCs/>
                    <w:sz w:val="26"/>
                    <w:szCs w:val="26"/>
                  </w:rPr>
                </w:rPrChange>
              </w:rPr>
              <w:t xml:space="preserve"> </w:t>
            </w:r>
            <w:proofErr w:type="spellStart"/>
            <w:r w:rsidRPr="00B41112">
              <w:rPr>
                <w:iCs/>
                <w:sz w:val="26"/>
                <w:szCs w:val="26"/>
                <w:rPrChange w:id="15774" w:author="Le Minh Nghia" w:date="2019-10-09T10:56:00Z">
                  <w:rPr>
                    <w:iCs/>
                    <w:sz w:val="26"/>
                    <w:szCs w:val="26"/>
                  </w:rPr>
                </w:rPrChange>
              </w:rPr>
              <w:t>của</w:t>
            </w:r>
            <w:proofErr w:type="spellEnd"/>
            <w:r w:rsidRPr="00B41112">
              <w:rPr>
                <w:iCs/>
                <w:sz w:val="26"/>
                <w:szCs w:val="26"/>
                <w:rPrChange w:id="15775" w:author="Le Minh Nghia" w:date="2019-10-09T10:56:00Z">
                  <w:rPr>
                    <w:iCs/>
                    <w:sz w:val="26"/>
                    <w:szCs w:val="26"/>
                  </w:rPr>
                </w:rPrChange>
              </w:rPr>
              <w:t xml:space="preserve"> </w:t>
            </w:r>
            <w:proofErr w:type="spellStart"/>
            <w:r w:rsidRPr="00B41112">
              <w:rPr>
                <w:iCs/>
                <w:sz w:val="26"/>
                <w:szCs w:val="26"/>
                <w:rPrChange w:id="15776" w:author="Le Minh Nghia" w:date="2019-10-09T10:56:00Z">
                  <w:rPr>
                    <w:iCs/>
                    <w:sz w:val="26"/>
                    <w:szCs w:val="26"/>
                  </w:rPr>
                </w:rPrChange>
              </w:rPr>
              <w:t>lớp</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77" w:author="Le Minh Nghia" w:date="2019-10-09T10:56:00Z">
                  <w:rPr>
                    <w:iCs/>
                    <w:sz w:val="26"/>
                    <w:szCs w:val="26"/>
                  </w:rPr>
                </w:rPrChange>
              </w:rPr>
            </w:pPr>
            <w:proofErr w:type="spellStart"/>
            <w:r w:rsidRPr="00B41112">
              <w:rPr>
                <w:iCs/>
                <w:sz w:val="26"/>
                <w:szCs w:val="26"/>
                <w:rPrChange w:id="15778" w:author="Le Minh Nghia" w:date="2019-10-09T10:56:00Z">
                  <w:rPr>
                    <w:iCs/>
                    <w:sz w:val="26"/>
                    <w:szCs w:val="26"/>
                  </w:rPr>
                </w:rPrChange>
              </w:rPr>
              <w:t>Class_end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79" w:author="Le Minh Nghia" w:date="2019-10-09T10:56:00Z">
                  <w:rPr>
                    <w:iCs/>
                    <w:sz w:val="26"/>
                    <w:szCs w:val="26"/>
                  </w:rPr>
                </w:rPrChange>
              </w:rPr>
            </w:pPr>
            <w:r w:rsidRPr="00B41112">
              <w:rPr>
                <w:iCs/>
                <w:sz w:val="26"/>
                <w:szCs w:val="26"/>
                <w:rPrChange w:id="15780" w:author="Le Minh Nghia" w:date="2019-10-09T10:56:00Z">
                  <w:rPr>
                    <w:iCs/>
                    <w:sz w:val="26"/>
                    <w:szCs w:val="26"/>
                  </w:rPr>
                </w:rPrChange>
              </w:rPr>
              <w:t>date</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8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8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78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8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78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86" w:author="Le Minh Nghia" w:date="2019-10-09T10:56:00Z">
                  <w:rPr>
                    <w:iCs/>
                    <w:sz w:val="26"/>
                    <w:szCs w:val="26"/>
                  </w:rPr>
                </w:rPrChange>
              </w:rPr>
            </w:pPr>
            <w:proofErr w:type="spellStart"/>
            <w:r w:rsidRPr="00B41112">
              <w:rPr>
                <w:iCs/>
                <w:sz w:val="26"/>
                <w:szCs w:val="26"/>
                <w:rPrChange w:id="15787" w:author="Le Minh Nghia" w:date="2019-10-09T10:56:00Z">
                  <w:rPr>
                    <w:iCs/>
                    <w:sz w:val="26"/>
                    <w:szCs w:val="26"/>
                  </w:rPr>
                </w:rPrChange>
              </w:rPr>
              <w:t>Năm</w:t>
            </w:r>
            <w:proofErr w:type="spellEnd"/>
            <w:r w:rsidRPr="00B41112">
              <w:rPr>
                <w:iCs/>
                <w:sz w:val="26"/>
                <w:szCs w:val="26"/>
                <w:rPrChange w:id="15788" w:author="Le Minh Nghia" w:date="2019-10-09T10:56:00Z">
                  <w:rPr>
                    <w:iCs/>
                    <w:sz w:val="26"/>
                    <w:szCs w:val="26"/>
                  </w:rPr>
                </w:rPrChange>
              </w:rPr>
              <w:t xml:space="preserve"> </w:t>
            </w:r>
            <w:proofErr w:type="spellStart"/>
            <w:r w:rsidRPr="00B41112">
              <w:rPr>
                <w:iCs/>
                <w:sz w:val="26"/>
                <w:szCs w:val="26"/>
                <w:rPrChange w:id="15789" w:author="Le Minh Nghia" w:date="2019-10-09T10:56:00Z">
                  <w:rPr>
                    <w:iCs/>
                    <w:sz w:val="26"/>
                    <w:szCs w:val="26"/>
                  </w:rPr>
                </w:rPrChange>
              </w:rPr>
              <w:t>kết</w:t>
            </w:r>
            <w:proofErr w:type="spellEnd"/>
            <w:r w:rsidRPr="00B41112">
              <w:rPr>
                <w:iCs/>
                <w:sz w:val="26"/>
                <w:szCs w:val="26"/>
                <w:rPrChange w:id="15790" w:author="Le Minh Nghia" w:date="2019-10-09T10:56:00Z">
                  <w:rPr>
                    <w:iCs/>
                    <w:sz w:val="26"/>
                    <w:szCs w:val="26"/>
                  </w:rPr>
                </w:rPrChange>
              </w:rPr>
              <w:t xml:space="preserve"> </w:t>
            </w:r>
            <w:proofErr w:type="spellStart"/>
            <w:r w:rsidRPr="00B41112">
              <w:rPr>
                <w:iCs/>
                <w:sz w:val="26"/>
                <w:szCs w:val="26"/>
                <w:rPrChange w:id="15791" w:author="Le Minh Nghia" w:date="2019-10-09T10:56:00Z">
                  <w:rPr>
                    <w:iCs/>
                    <w:sz w:val="26"/>
                    <w:szCs w:val="26"/>
                  </w:rPr>
                </w:rPrChange>
              </w:rPr>
              <w:t>thức</w:t>
            </w:r>
            <w:proofErr w:type="spellEnd"/>
            <w:r w:rsidRPr="00B41112">
              <w:rPr>
                <w:iCs/>
                <w:sz w:val="26"/>
                <w:szCs w:val="26"/>
                <w:rPrChange w:id="15792" w:author="Le Minh Nghia" w:date="2019-10-09T10:56:00Z">
                  <w:rPr>
                    <w:iCs/>
                    <w:sz w:val="26"/>
                    <w:szCs w:val="26"/>
                  </w:rPr>
                </w:rPrChange>
              </w:rPr>
              <w:t xml:space="preserve"> </w:t>
            </w:r>
            <w:proofErr w:type="spellStart"/>
            <w:r w:rsidRPr="00B41112">
              <w:rPr>
                <w:iCs/>
                <w:sz w:val="26"/>
                <w:szCs w:val="26"/>
                <w:rPrChange w:id="15793" w:author="Le Minh Nghia" w:date="2019-10-09T10:56:00Z">
                  <w:rPr>
                    <w:iCs/>
                    <w:sz w:val="26"/>
                    <w:szCs w:val="26"/>
                  </w:rPr>
                </w:rPrChange>
              </w:rPr>
              <w:t>của</w:t>
            </w:r>
            <w:proofErr w:type="spellEnd"/>
            <w:r w:rsidRPr="00B41112">
              <w:rPr>
                <w:iCs/>
                <w:sz w:val="26"/>
                <w:szCs w:val="26"/>
                <w:rPrChange w:id="15794" w:author="Le Minh Nghia" w:date="2019-10-09T10:56:00Z">
                  <w:rPr>
                    <w:iCs/>
                    <w:sz w:val="26"/>
                    <w:szCs w:val="26"/>
                  </w:rPr>
                </w:rPrChange>
              </w:rPr>
              <w:t xml:space="preserve"> </w:t>
            </w:r>
            <w:proofErr w:type="spellStart"/>
            <w:r w:rsidRPr="00B41112">
              <w:rPr>
                <w:iCs/>
                <w:sz w:val="26"/>
                <w:szCs w:val="26"/>
                <w:rPrChange w:id="15795" w:author="Le Minh Nghia" w:date="2019-10-09T10:56:00Z">
                  <w:rPr>
                    <w:iCs/>
                    <w:sz w:val="26"/>
                    <w:szCs w:val="26"/>
                  </w:rPr>
                </w:rPrChange>
              </w:rPr>
              <w:t>lớp</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796" w:author="Le Minh Nghia" w:date="2019-10-09T10:56:00Z">
                  <w:rPr>
                    <w:sz w:val="26"/>
                    <w:szCs w:val="26"/>
                  </w:rPr>
                </w:rPrChange>
              </w:rPr>
            </w:pPr>
            <w:proofErr w:type="spellStart"/>
            <w:r w:rsidRPr="00B41112">
              <w:rPr>
                <w:sz w:val="26"/>
                <w:szCs w:val="26"/>
                <w:rPrChange w:id="15797"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798" w:author="Le Minh Nghia" w:date="2019-10-09T10:56:00Z">
                  <w:rPr>
                    <w:iCs/>
                    <w:sz w:val="26"/>
                    <w:szCs w:val="26"/>
                  </w:rPr>
                </w:rPrChange>
              </w:rPr>
            </w:pPr>
            <w:r w:rsidRPr="00B41112">
              <w:rPr>
                <w:iCs/>
                <w:sz w:val="26"/>
                <w:szCs w:val="26"/>
                <w:rPrChange w:id="15799"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80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0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80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0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04" w:author="Le Minh Nghia" w:date="2019-10-09T10:56:00Z">
                  <w:rPr>
                    <w:iCs/>
                    <w:sz w:val="26"/>
                    <w:szCs w:val="26"/>
                  </w:rPr>
                </w:rPrChange>
              </w:rPr>
            </w:pPr>
            <w:r w:rsidRPr="00B41112">
              <w:rPr>
                <w:iCs/>
                <w:sz w:val="26"/>
                <w:szCs w:val="26"/>
                <w:rPrChange w:id="15805"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806" w:author="Le Minh Nghia" w:date="2019-10-09T10:56:00Z">
                  <w:rPr>
                    <w:iCs/>
                    <w:sz w:val="26"/>
                    <w:szCs w:val="26"/>
                  </w:rPr>
                </w:rPrChange>
              </w:rPr>
            </w:pPr>
            <w:proofErr w:type="spellStart"/>
            <w:r w:rsidRPr="00B41112">
              <w:rPr>
                <w:iCs/>
                <w:sz w:val="26"/>
                <w:szCs w:val="26"/>
                <w:rPrChange w:id="15807" w:author="Le Minh Nghia" w:date="2019-10-09T10:56:00Z">
                  <w:rPr>
                    <w:iCs/>
                    <w:sz w:val="26"/>
                    <w:szCs w:val="26"/>
                  </w:rPr>
                </w:rPrChange>
              </w:rPr>
              <w:t>ngày</w:t>
            </w:r>
            <w:proofErr w:type="spellEnd"/>
            <w:r w:rsidRPr="00B41112">
              <w:rPr>
                <w:iCs/>
                <w:sz w:val="26"/>
                <w:szCs w:val="26"/>
                <w:rPrChange w:id="15808" w:author="Le Minh Nghia" w:date="2019-10-09T10:56:00Z">
                  <w:rPr>
                    <w:iCs/>
                    <w:sz w:val="26"/>
                    <w:szCs w:val="26"/>
                  </w:rPr>
                </w:rPrChange>
              </w:rPr>
              <w:t xml:space="preserve"> </w:t>
            </w:r>
            <w:proofErr w:type="spellStart"/>
            <w:r w:rsidRPr="00B41112">
              <w:rPr>
                <w:iCs/>
                <w:sz w:val="26"/>
                <w:szCs w:val="26"/>
                <w:rPrChange w:id="15809"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810" w:author="Le Minh Nghia" w:date="2019-10-09T10:56:00Z">
                  <w:rPr>
                    <w:sz w:val="26"/>
                    <w:szCs w:val="26"/>
                  </w:rPr>
                </w:rPrChange>
              </w:rPr>
            </w:pPr>
            <w:proofErr w:type="spellStart"/>
            <w:r w:rsidRPr="00B41112">
              <w:rPr>
                <w:sz w:val="26"/>
                <w:szCs w:val="26"/>
                <w:rPrChange w:id="15811"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812" w:author="Le Minh Nghia" w:date="2019-10-09T10:56:00Z">
                  <w:rPr>
                    <w:iCs/>
                    <w:sz w:val="26"/>
                    <w:szCs w:val="26"/>
                  </w:rPr>
                </w:rPrChange>
              </w:rPr>
            </w:pPr>
            <w:r w:rsidRPr="00B41112">
              <w:rPr>
                <w:iCs/>
                <w:sz w:val="26"/>
                <w:szCs w:val="26"/>
                <w:rPrChange w:id="1581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81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1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81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1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18" w:author="Le Minh Nghia" w:date="2019-10-09T10:56:00Z">
                  <w:rPr>
                    <w:iCs/>
                    <w:sz w:val="26"/>
                    <w:szCs w:val="26"/>
                  </w:rPr>
                </w:rPrChange>
              </w:rPr>
            </w:pPr>
            <w:r w:rsidRPr="00B41112">
              <w:rPr>
                <w:iCs/>
                <w:sz w:val="26"/>
                <w:szCs w:val="26"/>
                <w:rPrChange w:id="15819"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820" w:author="Le Minh Nghia" w:date="2019-10-09T10:56:00Z">
                  <w:rPr>
                    <w:iCs/>
                    <w:sz w:val="26"/>
                    <w:szCs w:val="26"/>
                  </w:rPr>
                </w:rPrChange>
              </w:rPr>
            </w:pPr>
            <w:proofErr w:type="spellStart"/>
            <w:r w:rsidRPr="00B41112">
              <w:rPr>
                <w:iCs/>
                <w:sz w:val="26"/>
                <w:szCs w:val="26"/>
                <w:rPrChange w:id="15821" w:author="Le Minh Nghia" w:date="2019-10-09T10:56:00Z">
                  <w:rPr>
                    <w:iCs/>
                    <w:sz w:val="26"/>
                    <w:szCs w:val="26"/>
                  </w:rPr>
                </w:rPrChange>
              </w:rPr>
              <w:t>ngày</w:t>
            </w:r>
            <w:proofErr w:type="spellEnd"/>
            <w:r w:rsidRPr="00B41112">
              <w:rPr>
                <w:iCs/>
                <w:sz w:val="26"/>
                <w:szCs w:val="26"/>
                <w:rPrChange w:id="15822" w:author="Le Minh Nghia" w:date="2019-10-09T10:56:00Z">
                  <w:rPr>
                    <w:iCs/>
                    <w:sz w:val="26"/>
                    <w:szCs w:val="26"/>
                  </w:rPr>
                </w:rPrChange>
              </w:rPr>
              <w:t xml:space="preserve"> </w:t>
            </w:r>
            <w:proofErr w:type="spellStart"/>
            <w:r w:rsidRPr="00B41112">
              <w:rPr>
                <w:iCs/>
                <w:sz w:val="26"/>
                <w:szCs w:val="26"/>
                <w:rPrChange w:id="15823" w:author="Le Minh Nghia" w:date="2019-10-09T10:56:00Z">
                  <w:rPr>
                    <w:iCs/>
                    <w:sz w:val="26"/>
                    <w:szCs w:val="26"/>
                  </w:rPr>
                </w:rPrChange>
              </w:rPr>
              <w:t>cập</w:t>
            </w:r>
            <w:proofErr w:type="spellEnd"/>
            <w:r w:rsidRPr="00B41112">
              <w:rPr>
                <w:iCs/>
                <w:sz w:val="26"/>
                <w:szCs w:val="26"/>
                <w:rPrChange w:id="15824" w:author="Le Minh Nghia" w:date="2019-10-09T10:56:00Z">
                  <w:rPr>
                    <w:iCs/>
                    <w:sz w:val="26"/>
                    <w:szCs w:val="26"/>
                  </w:rPr>
                </w:rPrChange>
              </w:rPr>
              <w:t xml:space="preserve"> </w:t>
            </w:r>
            <w:proofErr w:type="spellStart"/>
            <w:r w:rsidRPr="00B41112">
              <w:rPr>
                <w:iCs/>
                <w:sz w:val="26"/>
                <w:szCs w:val="26"/>
                <w:rPrChange w:id="15825"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826" w:author="Le Minh Nghia" w:date="2019-10-09T10:56:00Z">
                  <w:rPr>
                    <w:sz w:val="26"/>
                    <w:szCs w:val="26"/>
                  </w:rPr>
                </w:rPrChange>
              </w:rPr>
            </w:pPr>
            <w:proofErr w:type="spellStart"/>
            <w:r w:rsidRPr="00B41112">
              <w:rPr>
                <w:sz w:val="26"/>
                <w:szCs w:val="26"/>
                <w:rPrChange w:id="15827"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828" w:author="Le Minh Nghia" w:date="2019-10-09T10:56:00Z">
                  <w:rPr>
                    <w:iCs/>
                    <w:sz w:val="26"/>
                    <w:szCs w:val="26"/>
                  </w:rPr>
                </w:rPrChange>
              </w:rPr>
            </w:pPr>
            <w:r w:rsidRPr="00B41112">
              <w:rPr>
                <w:iCs/>
                <w:sz w:val="26"/>
                <w:szCs w:val="26"/>
                <w:rPrChange w:id="15829"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83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3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83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3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34" w:author="Le Minh Nghia" w:date="2019-10-09T10:56:00Z">
                  <w:rPr>
                    <w:iCs/>
                    <w:sz w:val="26"/>
                    <w:szCs w:val="26"/>
                  </w:rPr>
                </w:rPrChange>
              </w:rPr>
            </w:pPr>
            <w:r w:rsidRPr="00B41112">
              <w:rPr>
                <w:iCs/>
                <w:sz w:val="26"/>
                <w:szCs w:val="26"/>
                <w:rPrChange w:id="15835"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836" w:author="Le Minh Nghia" w:date="2019-10-09T10:56:00Z">
                  <w:rPr>
                    <w:iCs/>
                    <w:sz w:val="26"/>
                    <w:szCs w:val="26"/>
                  </w:rPr>
                </w:rPrChange>
              </w:rPr>
            </w:pPr>
            <w:proofErr w:type="spellStart"/>
            <w:r w:rsidRPr="00B41112">
              <w:rPr>
                <w:iCs/>
                <w:sz w:val="26"/>
                <w:szCs w:val="26"/>
                <w:rPrChange w:id="15837" w:author="Le Minh Nghia" w:date="2019-10-09T10:56:00Z">
                  <w:rPr>
                    <w:iCs/>
                    <w:sz w:val="26"/>
                    <w:szCs w:val="26"/>
                  </w:rPr>
                </w:rPrChange>
              </w:rPr>
              <w:t>ngày</w:t>
            </w:r>
            <w:proofErr w:type="spellEnd"/>
            <w:r w:rsidRPr="00B41112">
              <w:rPr>
                <w:iCs/>
                <w:sz w:val="26"/>
                <w:szCs w:val="26"/>
                <w:rPrChange w:id="15838" w:author="Le Minh Nghia" w:date="2019-10-09T10:56:00Z">
                  <w:rPr>
                    <w:iCs/>
                    <w:sz w:val="26"/>
                    <w:szCs w:val="26"/>
                  </w:rPr>
                </w:rPrChange>
              </w:rPr>
              <w:t xml:space="preserve"> </w:t>
            </w:r>
            <w:proofErr w:type="spellStart"/>
            <w:r w:rsidRPr="00B41112">
              <w:rPr>
                <w:iCs/>
                <w:sz w:val="26"/>
                <w:szCs w:val="26"/>
                <w:rPrChange w:id="15839" w:author="Le Minh Nghia" w:date="2019-10-09T10:56:00Z">
                  <w:rPr>
                    <w:iCs/>
                    <w:sz w:val="26"/>
                    <w:szCs w:val="26"/>
                  </w:rPr>
                </w:rPrChange>
              </w:rPr>
              <w:t>xóa</w:t>
            </w:r>
            <w:proofErr w:type="spellEnd"/>
            <w:r w:rsidRPr="00B41112">
              <w:rPr>
                <w:iCs/>
                <w:sz w:val="26"/>
                <w:szCs w:val="26"/>
                <w:rPrChange w:id="15840" w:author="Le Minh Nghia" w:date="2019-10-09T10:56:00Z">
                  <w:rPr>
                    <w:iCs/>
                    <w:sz w:val="26"/>
                    <w:szCs w:val="26"/>
                  </w:rPr>
                </w:rPrChange>
              </w:rPr>
              <w:t xml:space="preserve"> </w:t>
            </w:r>
            <w:proofErr w:type="spellStart"/>
            <w:r w:rsidRPr="00B41112">
              <w:rPr>
                <w:iCs/>
                <w:sz w:val="26"/>
                <w:szCs w:val="26"/>
                <w:rPrChange w:id="15841" w:author="Le Minh Nghia" w:date="2019-10-09T10:56:00Z">
                  <w:rPr>
                    <w:iCs/>
                    <w:sz w:val="26"/>
                    <w:szCs w:val="26"/>
                  </w:rPr>
                </w:rPrChange>
              </w:rPr>
              <w:t>tạm</w:t>
            </w:r>
            <w:proofErr w:type="spellEnd"/>
          </w:p>
        </w:tc>
      </w:tr>
    </w:tbl>
    <w:p w:rsidR="00596A15" w:rsidRPr="00B41112" w:rsidRDefault="00596A15" w:rsidP="00596A15">
      <w:pPr>
        <w:rPr>
          <w:sz w:val="26"/>
          <w:szCs w:val="26"/>
          <w:rPrChange w:id="15842"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5843" w:author="Le Minh Nghia" w:date="2019-10-09T10:56:00Z">
            <w:rPr>
              <w:sz w:val="26"/>
              <w:szCs w:val="26"/>
            </w:rPr>
          </w:rPrChange>
        </w:rPr>
      </w:pPr>
      <w:r w:rsidRPr="00B41112">
        <w:rPr>
          <w:rFonts w:ascii="Times New Roman" w:hAnsi="Times New Roman" w:cs="Times New Roman"/>
          <w:sz w:val="26"/>
          <w:szCs w:val="26"/>
          <w:rPrChange w:id="15844" w:author="Le Minh Nghia" w:date="2019-10-09T10:56:00Z">
            <w:rPr>
              <w:sz w:val="26"/>
              <w:szCs w:val="26"/>
            </w:rPr>
          </w:rPrChange>
        </w:rPr>
        <w:lastRenderedPageBreak/>
        <w:t>BẢNG MÔ TẢ THUỘC TÍNH CỦA LỚP CLASS_USERS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842"/>
        <w:gridCol w:w="1943"/>
        <w:gridCol w:w="725"/>
        <w:gridCol w:w="710"/>
        <w:gridCol w:w="708"/>
        <w:gridCol w:w="898"/>
        <w:gridCol w:w="479"/>
        <w:gridCol w:w="1633"/>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845" w:author="Le Minh Nghia" w:date="2019-10-09T10:56:00Z">
                  <w:rPr>
                    <w:rFonts w:eastAsia="MS Mincho"/>
                    <w:b/>
                    <w:i/>
                    <w:iCs/>
                    <w:sz w:val="26"/>
                    <w:szCs w:val="26"/>
                  </w:rPr>
                </w:rPrChange>
              </w:rPr>
            </w:pPr>
            <w:proofErr w:type="spellStart"/>
            <w:r w:rsidRPr="00B41112">
              <w:rPr>
                <w:b/>
                <w:i/>
                <w:iCs/>
                <w:sz w:val="26"/>
                <w:szCs w:val="26"/>
                <w:rPrChange w:id="15846" w:author="Le Minh Nghia" w:date="2019-10-09T10:56:00Z">
                  <w:rPr>
                    <w:b/>
                    <w:i/>
                    <w:iCs/>
                    <w:sz w:val="26"/>
                    <w:szCs w:val="26"/>
                  </w:rPr>
                </w:rPrChange>
              </w:rPr>
              <w:t>Tên</w:t>
            </w:r>
            <w:proofErr w:type="spellEnd"/>
            <w:r w:rsidRPr="00B41112">
              <w:rPr>
                <w:b/>
                <w:i/>
                <w:iCs/>
                <w:sz w:val="26"/>
                <w:szCs w:val="26"/>
                <w:rPrChange w:id="15847" w:author="Le Minh Nghia" w:date="2019-10-09T10:56:00Z">
                  <w:rPr>
                    <w:b/>
                    <w:i/>
                    <w:iCs/>
                    <w:sz w:val="26"/>
                    <w:szCs w:val="26"/>
                  </w:rPr>
                </w:rPrChange>
              </w:rPr>
              <w:t xml:space="preserve"> </w:t>
            </w:r>
            <w:proofErr w:type="spellStart"/>
            <w:r w:rsidRPr="00B41112">
              <w:rPr>
                <w:b/>
                <w:i/>
                <w:iCs/>
                <w:sz w:val="26"/>
                <w:szCs w:val="26"/>
                <w:rPrChange w:id="15848" w:author="Le Minh Nghia" w:date="2019-10-09T10:56:00Z">
                  <w:rPr>
                    <w:b/>
                    <w:i/>
                    <w:iCs/>
                    <w:sz w:val="26"/>
                    <w:szCs w:val="26"/>
                  </w:rPr>
                </w:rPrChange>
              </w:rPr>
              <w:t>thuộc</w:t>
            </w:r>
            <w:proofErr w:type="spellEnd"/>
            <w:r w:rsidRPr="00B41112">
              <w:rPr>
                <w:b/>
                <w:i/>
                <w:iCs/>
                <w:sz w:val="26"/>
                <w:szCs w:val="26"/>
                <w:rPrChange w:id="15849" w:author="Le Minh Nghia" w:date="2019-10-09T10:56:00Z">
                  <w:rPr>
                    <w:b/>
                    <w:i/>
                    <w:iCs/>
                    <w:sz w:val="26"/>
                    <w:szCs w:val="26"/>
                  </w:rPr>
                </w:rPrChange>
              </w:rPr>
              <w:t xml:space="preserve"> </w:t>
            </w:r>
            <w:proofErr w:type="spellStart"/>
            <w:r w:rsidRPr="00B41112">
              <w:rPr>
                <w:b/>
                <w:i/>
                <w:iCs/>
                <w:sz w:val="26"/>
                <w:szCs w:val="26"/>
                <w:rPrChange w:id="15850"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851" w:author="Le Minh Nghia" w:date="2019-10-09T10:56:00Z">
                  <w:rPr>
                    <w:rFonts w:eastAsia="MS Mincho"/>
                    <w:b/>
                    <w:i/>
                    <w:iCs/>
                    <w:sz w:val="26"/>
                    <w:szCs w:val="26"/>
                  </w:rPr>
                </w:rPrChange>
              </w:rPr>
            </w:pPr>
            <w:proofErr w:type="spellStart"/>
            <w:r w:rsidRPr="00B41112">
              <w:rPr>
                <w:b/>
                <w:i/>
                <w:iCs/>
                <w:sz w:val="26"/>
                <w:szCs w:val="26"/>
                <w:rPrChange w:id="15852" w:author="Le Minh Nghia" w:date="2019-10-09T10:56:00Z">
                  <w:rPr>
                    <w:b/>
                    <w:i/>
                    <w:iCs/>
                    <w:sz w:val="26"/>
                    <w:szCs w:val="26"/>
                  </w:rPr>
                </w:rPrChange>
              </w:rPr>
              <w:t>Kiểu</w:t>
            </w:r>
            <w:proofErr w:type="spellEnd"/>
            <w:r w:rsidRPr="00B41112">
              <w:rPr>
                <w:b/>
                <w:i/>
                <w:iCs/>
                <w:sz w:val="26"/>
                <w:szCs w:val="26"/>
                <w:rPrChange w:id="15853" w:author="Le Minh Nghia" w:date="2019-10-09T10:56:00Z">
                  <w:rPr>
                    <w:b/>
                    <w:i/>
                    <w:iCs/>
                    <w:sz w:val="26"/>
                    <w:szCs w:val="26"/>
                  </w:rPr>
                </w:rPrChange>
              </w:rPr>
              <w:t xml:space="preserve"> </w:t>
            </w:r>
            <w:proofErr w:type="spellStart"/>
            <w:r w:rsidRPr="00B41112">
              <w:rPr>
                <w:b/>
                <w:i/>
                <w:iCs/>
                <w:sz w:val="26"/>
                <w:szCs w:val="26"/>
                <w:rPrChange w:id="15854" w:author="Le Minh Nghia" w:date="2019-10-09T10:56:00Z">
                  <w:rPr>
                    <w:b/>
                    <w:i/>
                    <w:iCs/>
                    <w:sz w:val="26"/>
                    <w:szCs w:val="26"/>
                  </w:rPr>
                </w:rPrChange>
              </w:rPr>
              <w:t>dữ</w:t>
            </w:r>
            <w:proofErr w:type="spellEnd"/>
            <w:r w:rsidRPr="00B41112">
              <w:rPr>
                <w:b/>
                <w:i/>
                <w:iCs/>
                <w:sz w:val="26"/>
                <w:szCs w:val="26"/>
                <w:rPrChange w:id="15855" w:author="Le Minh Nghia" w:date="2019-10-09T10:56:00Z">
                  <w:rPr>
                    <w:b/>
                    <w:i/>
                    <w:iCs/>
                    <w:sz w:val="26"/>
                    <w:szCs w:val="26"/>
                  </w:rPr>
                </w:rPrChange>
              </w:rPr>
              <w:t xml:space="preserve"> </w:t>
            </w:r>
            <w:proofErr w:type="spellStart"/>
            <w:r w:rsidRPr="00B41112">
              <w:rPr>
                <w:b/>
                <w:i/>
                <w:iCs/>
                <w:sz w:val="26"/>
                <w:szCs w:val="26"/>
                <w:rPrChange w:id="15856"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857" w:author="Le Minh Nghia" w:date="2019-10-09T10:56:00Z">
                  <w:rPr>
                    <w:rFonts w:eastAsia="MS Mincho"/>
                    <w:b/>
                    <w:i/>
                    <w:iCs/>
                    <w:sz w:val="26"/>
                    <w:szCs w:val="26"/>
                  </w:rPr>
                </w:rPrChange>
              </w:rPr>
            </w:pPr>
            <w:proofErr w:type="spellStart"/>
            <w:r w:rsidRPr="00B41112">
              <w:rPr>
                <w:b/>
                <w:i/>
                <w:iCs/>
                <w:sz w:val="26"/>
                <w:szCs w:val="26"/>
                <w:rPrChange w:id="15858" w:author="Le Minh Nghia" w:date="2019-10-09T10:56:00Z">
                  <w:rPr>
                    <w:b/>
                    <w:i/>
                    <w:iCs/>
                    <w:sz w:val="26"/>
                    <w:szCs w:val="26"/>
                  </w:rPr>
                </w:rPrChange>
              </w:rPr>
              <w:t>Khóa</w:t>
            </w:r>
            <w:proofErr w:type="spellEnd"/>
            <w:r w:rsidRPr="00B41112">
              <w:rPr>
                <w:b/>
                <w:i/>
                <w:iCs/>
                <w:sz w:val="26"/>
                <w:szCs w:val="26"/>
                <w:rPrChange w:id="15859" w:author="Le Minh Nghia" w:date="2019-10-09T10:56:00Z">
                  <w:rPr>
                    <w:b/>
                    <w:i/>
                    <w:iCs/>
                    <w:sz w:val="26"/>
                    <w:szCs w:val="26"/>
                  </w:rPr>
                </w:rPrChange>
              </w:rPr>
              <w:t xml:space="preserve"> </w:t>
            </w:r>
            <w:proofErr w:type="spellStart"/>
            <w:r w:rsidRPr="00B41112">
              <w:rPr>
                <w:b/>
                <w:i/>
                <w:iCs/>
                <w:sz w:val="26"/>
                <w:szCs w:val="26"/>
                <w:rPrChange w:id="15860"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861" w:author="Le Minh Nghia" w:date="2019-10-09T10:56:00Z">
                  <w:rPr>
                    <w:rFonts w:eastAsia="MS Mincho"/>
                    <w:b/>
                    <w:i/>
                    <w:iCs/>
                    <w:sz w:val="26"/>
                    <w:szCs w:val="26"/>
                  </w:rPr>
                </w:rPrChange>
              </w:rPr>
            </w:pPr>
            <w:proofErr w:type="spellStart"/>
            <w:r w:rsidRPr="00B41112">
              <w:rPr>
                <w:b/>
                <w:i/>
                <w:iCs/>
                <w:sz w:val="26"/>
                <w:szCs w:val="26"/>
                <w:rPrChange w:id="15862" w:author="Le Minh Nghia" w:date="2019-10-09T10:56:00Z">
                  <w:rPr>
                    <w:b/>
                    <w:i/>
                    <w:iCs/>
                    <w:sz w:val="26"/>
                    <w:szCs w:val="26"/>
                  </w:rPr>
                </w:rPrChange>
              </w:rPr>
              <w:t>Khóa</w:t>
            </w:r>
            <w:proofErr w:type="spellEnd"/>
            <w:r w:rsidRPr="00B41112">
              <w:rPr>
                <w:b/>
                <w:i/>
                <w:iCs/>
                <w:sz w:val="26"/>
                <w:szCs w:val="26"/>
                <w:rPrChange w:id="15863" w:author="Le Minh Nghia" w:date="2019-10-09T10:56:00Z">
                  <w:rPr>
                    <w:b/>
                    <w:i/>
                    <w:iCs/>
                    <w:sz w:val="26"/>
                    <w:szCs w:val="26"/>
                  </w:rPr>
                </w:rPrChange>
              </w:rPr>
              <w:t xml:space="preserve"> </w:t>
            </w:r>
            <w:proofErr w:type="spellStart"/>
            <w:r w:rsidRPr="00B41112">
              <w:rPr>
                <w:b/>
                <w:i/>
                <w:iCs/>
                <w:sz w:val="26"/>
                <w:szCs w:val="26"/>
                <w:rPrChange w:id="15864"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865" w:author="Le Minh Nghia" w:date="2019-10-09T10:56:00Z">
                  <w:rPr>
                    <w:rFonts w:eastAsia="MS Mincho"/>
                    <w:b/>
                    <w:i/>
                    <w:iCs/>
                    <w:sz w:val="26"/>
                    <w:szCs w:val="26"/>
                  </w:rPr>
                </w:rPrChange>
              </w:rPr>
            </w:pPr>
            <w:proofErr w:type="spellStart"/>
            <w:r w:rsidRPr="00B41112">
              <w:rPr>
                <w:b/>
                <w:i/>
                <w:iCs/>
                <w:sz w:val="26"/>
                <w:szCs w:val="26"/>
                <w:rPrChange w:id="15866" w:author="Le Minh Nghia" w:date="2019-10-09T10:56:00Z">
                  <w:rPr>
                    <w:b/>
                    <w:i/>
                    <w:iCs/>
                    <w:sz w:val="26"/>
                    <w:szCs w:val="26"/>
                  </w:rPr>
                </w:rPrChange>
              </w:rPr>
              <w:t>Giá</w:t>
            </w:r>
            <w:proofErr w:type="spellEnd"/>
            <w:r w:rsidRPr="00B41112">
              <w:rPr>
                <w:b/>
                <w:i/>
                <w:iCs/>
                <w:sz w:val="26"/>
                <w:szCs w:val="26"/>
                <w:rPrChange w:id="15867" w:author="Le Minh Nghia" w:date="2019-10-09T10:56:00Z">
                  <w:rPr>
                    <w:b/>
                    <w:i/>
                    <w:iCs/>
                    <w:sz w:val="26"/>
                    <w:szCs w:val="26"/>
                  </w:rPr>
                </w:rPrChange>
              </w:rPr>
              <w:t xml:space="preserve"> </w:t>
            </w:r>
            <w:proofErr w:type="spellStart"/>
            <w:r w:rsidRPr="00B41112">
              <w:rPr>
                <w:b/>
                <w:i/>
                <w:iCs/>
                <w:sz w:val="26"/>
                <w:szCs w:val="26"/>
                <w:rPrChange w:id="15868" w:author="Le Minh Nghia" w:date="2019-10-09T10:56:00Z">
                  <w:rPr>
                    <w:b/>
                    <w:i/>
                    <w:iCs/>
                    <w:sz w:val="26"/>
                    <w:szCs w:val="26"/>
                  </w:rPr>
                </w:rPrChange>
              </w:rPr>
              <w:t>trị</w:t>
            </w:r>
            <w:proofErr w:type="spellEnd"/>
            <w:r w:rsidRPr="00B41112">
              <w:rPr>
                <w:b/>
                <w:i/>
                <w:iCs/>
                <w:sz w:val="26"/>
                <w:szCs w:val="26"/>
                <w:rPrChange w:id="15869" w:author="Le Minh Nghia" w:date="2019-10-09T10:56:00Z">
                  <w:rPr>
                    <w:b/>
                    <w:i/>
                    <w:iCs/>
                    <w:sz w:val="26"/>
                    <w:szCs w:val="26"/>
                  </w:rPr>
                </w:rPrChange>
              </w:rPr>
              <w:t xml:space="preserve"> </w:t>
            </w:r>
            <w:proofErr w:type="spellStart"/>
            <w:r w:rsidRPr="00B41112">
              <w:rPr>
                <w:b/>
                <w:i/>
                <w:iCs/>
                <w:sz w:val="26"/>
                <w:szCs w:val="26"/>
                <w:rPrChange w:id="15870" w:author="Le Minh Nghia" w:date="2019-10-09T10:56:00Z">
                  <w:rPr>
                    <w:b/>
                    <w:i/>
                    <w:iCs/>
                    <w:sz w:val="26"/>
                    <w:szCs w:val="26"/>
                  </w:rPr>
                </w:rPrChange>
              </w:rPr>
              <w:t>mặc</w:t>
            </w:r>
            <w:proofErr w:type="spellEnd"/>
            <w:r w:rsidRPr="00B41112">
              <w:rPr>
                <w:b/>
                <w:i/>
                <w:iCs/>
                <w:sz w:val="26"/>
                <w:szCs w:val="26"/>
                <w:rPrChange w:id="15871" w:author="Le Minh Nghia" w:date="2019-10-09T10:56:00Z">
                  <w:rPr>
                    <w:b/>
                    <w:i/>
                    <w:iCs/>
                    <w:sz w:val="26"/>
                    <w:szCs w:val="26"/>
                  </w:rPr>
                </w:rPrChange>
              </w:rPr>
              <w:t xml:space="preserve"> </w:t>
            </w:r>
            <w:proofErr w:type="spellStart"/>
            <w:r w:rsidRPr="00B41112">
              <w:rPr>
                <w:b/>
                <w:i/>
                <w:iCs/>
                <w:sz w:val="26"/>
                <w:szCs w:val="26"/>
                <w:rPrChange w:id="15872"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5873" w:author="Le Minh Nghia" w:date="2019-10-09T10:56:00Z">
                  <w:rPr>
                    <w:b/>
                    <w:i/>
                    <w:iCs/>
                    <w:sz w:val="26"/>
                    <w:szCs w:val="26"/>
                  </w:rPr>
                </w:rPrChange>
              </w:rPr>
            </w:pPr>
            <w:r w:rsidRPr="00B41112">
              <w:rPr>
                <w:b/>
                <w:i/>
                <w:iCs/>
                <w:sz w:val="26"/>
                <w:szCs w:val="26"/>
                <w:rPrChange w:id="15874"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875" w:author="Le Minh Nghia" w:date="2019-10-09T10:56:00Z">
                  <w:rPr>
                    <w:rFonts w:eastAsia="MS Mincho"/>
                    <w:b/>
                    <w:i/>
                    <w:iCs/>
                    <w:sz w:val="26"/>
                    <w:szCs w:val="26"/>
                  </w:rPr>
                </w:rPrChange>
              </w:rPr>
            </w:pPr>
            <w:r w:rsidRPr="00B41112">
              <w:rPr>
                <w:b/>
                <w:i/>
                <w:iCs/>
                <w:sz w:val="26"/>
                <w:szCs w:val="26"/>
                <w:rPrChange w:id="15876"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877" w:author="Le Minh Nghia" w:date="2019-10-09T10:56:00Z">
                  <w:rPr>
                    <w:rFonts w:eastAsia="MS Mincho"/>
                    <w:b/>
                    <w:i/>
                    <w:iCs/>
                    <w:sz w:val="26"/>
                    <w:szCs w:val="26"/>
                  </w:rPr>
                </w:rPrChange>
              </w:rPr>
            </w:pPr>
            <w:proofErr w:type="spellStart"/>
            <w:r w:rsidRPr="00B41112">
              <w:rPr>
                <w:b/>
                <w:i/>
                <w:iCs/>
                <w:sz w:val="26"/>
                <w:szCs w:val="26"/>
                <w:rPrChange w:id="15878" w:author="Le Minh Nghia" w:date="2019-10-09T10:56:00Z">
                  <w:rPr>
                    <w:b/>
                    <w:i/>
                    <w:iCs/>
                    <w:sz w:val="26"/>
                    <w:szCs w:val="26"/>
                  </w:rPr>
                </w:rPrChange>
              </w:rPr>
              <w:t>Diễn</w:t>
            </w:r>
            <w:proofErr w:type="spellEnd"/>
            <w:r w:rsidRPr="00B41112">
              <w:rPr>
                <w:b/>
                <w:i/>
                <w:iCs/>
                <w:sz w:val="26"/>
                <w:szCs w:val="26"/>
                <w:rPrChange w:id="15879" w:author="Le Minh Nghia" w:date="2019-10-09T10:56:00Z">
                  <w:rPr>
                    <w:b/>
                    <w:i/>
                    <w:iCs/>
                    <w:sz w:val="26"/>
                    <w:szCs w:val="26"/>
                  </w:rPr>
                </w:rPrChange>
              </w:rPr>
              <w:t xml:space="preserve"> </w:t>
            </w:r>
            <w:proofErr w:type="spellStart"/>
            <w:r w:rsidRPr="00B41112">
              <w:rPr>
                <w:b/>
                <w:i/>
                <w:iCs/>
                <w:sz w:val="26"/>
                <w:szCs w:val="26"/>
                <w:rPrChange w:id="15880"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881" w:author="Le Minh Nghia" w:date="2019-10-09T10:56:00Z">
                  <w:rPr>
                    <w:iCs/>
                    <w:sz w:val="26"/>
                    <w:szCs w:val="26"/>
                  </w:rPr>
                </w:rPrChange>
              </w:rPr>
            </w:pPr>
            <w:proofErr w:type="spellStart"/>
            <w:r w:rsidRPr="00B41112">
              <w:rPr>
                <w:iCs/>
                <w:sz w:val="26"/>
                <w:szCs w:val="26"/>
                <w:rPrChange w:id="15882" w:author="Le Minh Nghia" w:date="2019-10-09T10:56:00Z">
                  <w:rPr>
                    <w:iCs/>
                    <w:sz w:val="26"/>
                    <w:szCs w:val="26"/>
                  </w:rPr>
                </w:rPrChange>
              </w:rPr>
              <w:t>class_user_id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883" w:author="Le Minh Nghia" w:date="2019-10-09T10:56:00Z">
                  <w:rPr>
                    <w:iCs/>
                    <w:sz w:val="26"/>
                    <w:szCs w:val="26"/>
                  </w:rPr>
                </w:rPrChange>
              </w:rPr>
            </w:pPr>
            <w:r w:rsidRPr="00B41112">
              <w:rPr>
                <w:iCs/>
                <w:sz w:val="26"/>
                <w:szCs w:val="26"/>
                <w:rPrChange w:id="1588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5885" w:author="Le Minh Nghia" w:date="2019-10-09T10:56:00Z">
                  <w:rPr>
                    <w:iCs/>
                    <w:sz w:val="26"/>
                    <w:szCs w:val="26"/>
                  </w:rPr>
                </w:rPrChange>
              </w:rPr>
            </w:pPr>
            <w:r w:rsidRPr="00B41112">
              <w:rPr>
                <w:iCs/>
                <w:sz w:val="26"/>
                <w:szCs w:val="26"/>
                <w:rPrChange w:id="15886"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8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88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8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5890" w:author="Le Minh Nghia" w:date="2019-10-09T10:56:00Z">
                  <w:rPr>
                    <w:iCs/>
                    <w:sz w:val="26"/>
                    <w:szCs w:val="26"/>
                  </w:rPr>
                </w:rPrChange>
              </w:rPr>
            </w:pPr>
            <w:r w:rsidRPr="00B41112">
              <w:rPr>
                <w:iCs/>
                <w:sz w:val="26"/>
                <w:szCs w:val="26"/>
                <w:rPrChange w:id="1589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5892" w:author="Le Minh Nghia" w:date="2019-10-09T10:56:00Z">
                  <w:rPr>
                    <w:iCs/>
                    <w:sz w:val="26"/>
                    <w:szCs w:val="26"/>
                  </w:rPr>
                </w:rPrChange>
              </w:rPr>
            </w:pPr>
            <w:r w:rsidRPr="00B41112">
              <w:rPr>
                <w:iCs/>
                <w:sz w:val="26"/>
                <w:szCs w:val="26"/>
                <w:rPrChange w:id="15893"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38" w:right="-113"/>
              <w:rPr>
                <w:iCs/>
                <w:sz w:val="26"/>
                <w:szCs w:val="26"/>
                <w:rPrChange w:id="15894" w:author="Le Minh Nghia" w:date="2019-10-09T10:56:00Z">
                  <w:rPr>
                    <w:iCs/>
                    <w:sz w:val="26"/>
                    <w:szCs w:val="26"/>
                  </w:rPr>
                </w:rPrChange>
              </w:rPr>
            </w:pPr>
            <w:proofErr w:type="spellStart"/>
            <w:r w:rsidRPr="00B41112">
              <w:rPr>
                <w:iCs/>
                <w:sz w:val="26"/>
                <w:szCs w:val="26"/>
                <w:rPrChange w:id="15895"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896" w:author="Le Minh Nghia" w:date="2019-10-09T10:56:00Z">
                  <w:rPr>
                    <w:iCs/>
                    <w:sz w:val="26"/>
                    <w:szCs w:val="26"/>
                  </w:rPr>
                </w:rPrChange>
              </w:rPr>
            </w:pPr>
            <w:r w:rsidRPr="00B41112">
              <w:rPr>
                <w:iCs/>
                <w:sz w:val="26"/>
                <w:szCs w:val="26"/>
                <w:rPrChange w:id="1589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89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899" w:author="Le Minh Nghia" w:date="2019-10-09T10:56:00Z">
                  <w:rPr>
                    <w:iCs/>
                    <w:sz w:val="26"/>
                    <w:szCs w:val="26"/>
                  </w:rPr>
                </w:rPrChange>
              </w:rPr>
            </w:pPr>
            <w:r w:rsidRPr="00B41112">
              <w:rPr>
                <w:iCs/>
                <w:sz w:val="26"/>
                <w:szCs w:val="26"/>
                <w:rPrChange w:id="15900"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0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0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03" w:author="Le Minh Nghia" w:date="2019-10-09T10:56:00Z">
                  <w:rPr>
                    <w:iCs/>
                    <w:sz w:val="26"/>
                    <w:szCs w:val="26"/>
                  </w:rPr>
                </w:rPrChange>
              </w:rPr>
            </w:pPr>
            <w:r w:rsidRPr="00B41112">
              <w:rPr>
                <w:iCs/>
                <w:sz w:val="26"/>
                <w:szCs w:val="26"/>
                <w:rPrChange w:id="1590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05" w:author="Le Minh Nghia" w:date="2019-10-09T10:56:00Z">
                  <w:rPr>
                    <w:iCs/>
                    <w:sz w:val="26"/>
                    <w:szCs w:val="26"/>
                  </w:rPr>
                </w:rPrChange>
              </w:rPr>
            </w:pPr>
            <w:r w:rsidRPr="00B41112">
              <w:rPr>
                <w:iCs/>
                <w:sz w:val="26"/>
                <w:szCs w:val="26"/>
                <w:rPrChange w:id="15906" w:author="Le Minh Nghia" w:date="2019-10-09T10:56:00Z">
                  <w:rPr>
                    <w:iCs/>
                    <w:sz w:val="26"/>
                    <w:szCs w:val="26"/>
                  </w:rPr>
                </w:rPrChange>
              </w:rPr>
              <w:t xml:space="preserve">id </w:t>
            </w:r>
            <w:proofErr w:type="spellStart"/>
            <w:r w:rsidRPr="00B41112">
              <w:rPr>
                <w:iCs/>
                <w:sz w:val="26"/>
                <w:szCs w:val="26"/>
                <w:rPrChange w:id="15907" w:author="Le Minh Nghia" w:date="2019-10-09T10:56:00Z">
                  <w:rPr>
                    <w:iCs/>
                    <w:sz w:val="26"/>
                    <w:szCs w:val="26"/>
                  </w:rPr>
                </w:rPrChange>
              </w:rPr>
              <w:t>người</w:t>
            </w:r>
            <w:proofErr w:type="spellEnd"/>
            <w:r w:rsidRPr="00B41112">
              <w:rPr>
                <w:iCs/>
                <w:sz w:val="26"/>
                <w:szCs w:val="26"/>
                <w:rPrChange w:id="15908" w:author="Le Minh Nghia" w:date="2019-10-09T10:56:00Z">
                  <w:rPr>
                    <w:iCs/>
                    <w:sz w:val="26"/>
                    <w:szCs w:val="26"/>
                  </w:rPr>
                </w:rPrChange>
              </w:rPr>
              <w:t xml:space="preserve"> </w:t>
            </w:r>
            <w:proofErr w:type="spellStart"/>
            <w:r w:rsidRPr="00B41112">
              <w:rPr>
                <w:iCs/>
                <w:sz w:val="26"/>
                <w:szCs w:val="26"/>
                <w:rPrChange w:id="15909" w:author="Le Minh Nghia" w:date="2019-10-09T10:56:00Z">
                  <w:rPr>
                    <w:iCs/>
                    <w:sz w:val="26"/>
                    <w:szCs w:val="26"/>
                  </w:rPr>
                </w:rPrChange>
              </w:rPr>
              <w:t>dùng</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10" w:author="Le Minh Nghia" w:date="2019-10-09T10:56:00Z">
                  <w:rPr>
                    <w:iCs/>
                    <w:sz w:val="26"/>
                    <w:szCs w:val="26"/>
                  </w:rPr>
                </w:rPrChange>
              </w:rPr>
            </w:pPr>
            <w:proofErr w:type="spellStart"/>
            <w:r w:rsidRPr="00B41112">
              <w:rPr>
                <w:iCs/>
                <w:sz w:val="26"/>
                <w:szCs w:val="26"/>
                <w:rPrChange w:id="15911" w:author="Le Minh Nghia" w:date="2019-10-09T10:56:00Z">
                  <w:rPr>
                    <w:iCs/>
                    <w:sz w:val="26"/>
                    <w:szCs w:val="26"/>
                  </w:rPr>
                </w:rPrChange>
              </w:rPr>
              <w:t>class_id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12" w:author="Le Minh Nghia" w:date="2019-10-09T10:56:00Z">
                  <w:rPr>
                    <w:iCs/>
                    <w:sz w:val="26"/>
                    <w:szCs w:val="26"/>
                  </w:rPr>
                </w:rPrChange>
              </w:rPr>
            </w:pPr>
            <w:r w:rsidRPr="00B41112">
              <w:rPr>
                <w:iCs/>
                <w:sz w:val="26"/>
                <w:szCs w:val="26"/>
                <w:rPrChange w:id="15913"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1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15" w:author="Le Minh Nghia" w:date="2019-10-09T10:56:00Z">
                  <w:rPr>
                    <w:iCs/>
                    <w:sz w:val="26"/>
                    <w:szCs w:val="26"/>
                  </w:rPr>
                </w:rPrChange>
              </w:rPr>
            </w:pPr>
            <w:r w:rsidRPr="00B41112">
              <w:rPr>
                <w:iCs/>
                <w:sz w:val="26"/>
                <w:szCs w:val="26"/>
                <w:rPrChange w:id="15916"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1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1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19" w:author="Le Minh Nghia" w:date="2019-10-09T10:56:00Z">
                  <w:rPr>
                    <w:iCs/>
                    <w:sz w:val="26"/>
                    <w:szCs w:val="26"/>
                  </w:rPr>
                </w:rPrChange>
              </w:rPr>
            </w:pPr>
            <w:r w:rsidRPr="00B41112">
              <w:rPr>
                <w:iCs/>
                <w:sz w:val="26"/>
                <w:szCs w:val="26"/>
                <w:rPrChange w:id="1592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21" w:author="Le Minh Nghia" w:date="2019-10-09T10:56:00Z">
                  <w:rPr>
                    <w:iCs/>
                    <w:sz w:val="26"/>
                    <w:szCs w:val="26"/>
                  </w:rPr>
                </w:rPrChange>
              </w:rPr>
            </w:pPr>
            <w:r w:rsidRPr="00B41112">
              <w:rPr>
                <w:iCs/>
                <w:sz w:val="26"/>
                <w:szCs w:val="26"/>
                <w:rPrChange w:id="15922" w:author="Le Minh Nghia" w:date="2019-10-09T10:56:00Z">
                  <w:rPr>
                    <w:iCs/>
                    <w:sz w:val="26"/>
                    <w:szCs w:val="26"/>
                  </w:rPr>
                </w:rPrChange>
              </w:rPr>
              <w:t xml:space="preserve">id </w:t>
            </w:r>
            <w:proofErr w:type="spellStart"/>
            <w:r w:rsidRPr="00B41112">
              <w:rPr>
                <w:iCs/>
                <w:sz w:val="26"/>
                <w:szCs w:val="26"/>
                <w:rPrChange w:id="15923" w:author="Le Minh Nghia" w:date="2019-10-09T10:56:00Z">
                  <w:rPr>
                    <w:iCs/>
                    <w:sz w:val="26"/>
                    <w:szCs w:val="26"/>
                  </w:rPr>
                </w:rPrChange>
              </w:rPr>
              <w:t>lớp</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24" w:author="Le Minh Nghia" w:date="2019-10-09T10:56:00Z">
                  <w:rPr>
                    <w:iCs/>
                    <w:sz w:val="26"/>
                    <w:szCs w:val="26"/>
                  </w:rPr>
                </w:rPrChange>
              </w:rPr>
            </w:pPr>
            <w:proofErr w:type="spellStart"/>
            <w:r w:rsidRPr="00B41112">
              <w:rPr>
                <w:iCs/>
                <w:sz w:val="26"/>
                <w:szCs w:val="26"/>
                <w:rPrChange w:id="15925" w:author="Le Minh Nghia" w:date="2019-10-09T10:56:00Z">
                  <w:rPr>
                    <w:iCs/>
                    <w:sz w:val="26"/>
                    <w:szCs w:val="26"/>
                  </w:rPr>
                </w:rPrChange>
              </w:rPr>
              <w:t>class_user_accountability</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26" w:author="Le Minh Nghia" w:date="2019-10-09T10:56:00Z">
                  <w:rPr>
                    <w:iCs/>
                    <w:sz w:val="26"/>
                    <w:szCs w:val="26"/>
                  </w:rPr>
                </w:rPrChange>
              </w:rPr>
            </w:pPr>
            <w:r w:rsidRPr="00B41112">
              <w:rPr>
                <w:iCs/>
                <w:sz w:val="26"/>
                <w:szCs w:val="26"/>
                <w:rPrChange w:id="15927"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2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2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3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3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32"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33" w:author="Le Minh Nghia" w:date="2019-10-09T10:56:00Z">
                  <w:rPr>
                    <w:iCs/>
                    <w:sz w:val="26"/>
                    <w:szCs w:val="26"/>
                  </w:rPr>
                </w:rPrChange>
              </w:rPr>
            </w:pPr>
            <w:proofErr w:type="spellStart"/>
            <w:r w:rsidRPr="00B41112">
              <w:rPr>
                <w:iCs/>
                <w:sz w:val="26"/>
                <w:szCs w:val="26"/>
                <w:rPrChange w:id="15934" w:author="Le Minh Nghia" w:date="2019-10-09T10:56:00Z">
                  <w:rPr>
                    <w:iCs/>
                    <w:sz w:val="26"/>
                    <w:szCs w:val="26"/>
                  </w:rPr>
                </w:rPrChange>
              </w:rPr>
              <w:t>vai</w:t>
            </w:r>
            <w:proofErr w:type="spellEnd"/>
            <w:r w:rsidRPr="00B41112">
              <w:rPr>
                <w:iCs/>
                <w:sz w:val="26"/>
                <w:szCs w:val="26"/>
                <w:rPrChange w:id="15935" w:author="Le Minh Nghia" w:date="2019-10-09T10:56:00Z">
                  <w:rPr>
                    <w:iCs/>
                    <w:sz w:val="26"/>
                    <w:szCs w:val="26"/>
                  </w:rPr>
                </w:rPrChange>
              </w:rPr>
              <w:t xml:space="preserve"> </w:t>
            </w:r>
            <w:proofErr w:type="spellStart"/>
            <w:r w:rsidRPr="00B41112">
              <w:rPr>
                <w:iCs/>
                <w:sz w:val="26"/>
                <w:szCs w:val="26"/>
                <w:rPrChange w:id="15936" w:author="Le Minh Nghia" w:date="2019-10-09T10:56:00Z">
                  <w:rPr>
                    <w:iCs/>
                    <w:sz w:val="26"/>
                    <w:szCs w:val="26"/>
                  </w:rPr>
                </w:rPrChange>
              </w:rPr>
              <w:t>trò</w:t>
            </w:r>
            <w:proofErr w:type="spellEnd"/>
            <w:r w:rsidRPr="00B41112">
              <w:rPr>
                <w:iCs/>
                <w:sz w:val="26"/>
                <w:szCs w:val="26"/>
                <w:rPrChange w:id="15937" w:author="Le Minh Nghia" w:date="2019-10-09T10:56:00Z">
                  <w:rPr>
                    <w:iCs/>
                    <w:sz w:val="26"/>
                    <w:szCs w:val="26"/>
                  </w:rPr>
                </w:rPrChange>
              </w:rPr>
              <w:t xml:space="preserve"> (</w:t>
            </w:r>
            <w:proofErr w:type="spellStart"/>
            <w:r w:rsidRPr="00B41112">
              <w:rPr>
                <w:iCs/>
                <w:sz w:val="26"/>
                <w:szCs w:val="26"/>
                <w:rPrChange w:id="15938" w:author="Le Minh Nghia" w:date="2019-10-09T10:56:00Z">
                  <w:rPr>
                    <w:iCs/>
                    <w:sz w:val="26"/>
                    <w:szCs w:val="26"/>
                  </w:rPr>
                </w:rPrChange>
              </w:rPr>
              <w:t>gv</w:t>
            </w:r>
            <w:proofErr w:type="spellEnd"/>
            <w:r w:rsidRPr="00B41112">
              <w:rPr>
                <w:iCs/>
                <w:sz w:val="26"/>
                <w:szCs w:val="26"/>
                <w:rPrChange w:id="15939" w:author="Le Minh Nghia" w:date="2019-10-09T10:56:00Z">
                  <w:rPr>
                    <w:iCs/>
                    <w:sz w:val="26"/>
                    <w:szCs w:val="26"/>
                  </w:rPr>
                </w:rPrChange>
              </w:rPr>
              <w:t xml:space="preserve">, </w:t>
            </w:r>
            <w:proofErr w:type="spellStart"/>
            <w:r w:rsidRPr="00B41112">
              <w:rPr>
                <w:iCs/>
                <w:sz w:val="26"/>
                <w:szCs w:val="26"/>
                <w:rPrChange w:id="15940" w:author="Le Minh Nghia" w:date="2019-10-09T10:56:00Z">
                  <w:rPr>
                    <w:iCs/>
                    <w:sz w:val="26"/>
                    <w:szCs w:val="26"/>
                  </w:rPr>
                </w:rPrChange>
              </w:rPr>
              <w:t>sv</w:t>
            </w:r>
            <w:proofErr w:type="spellEnd"/>
            <w:r w:rsidRPr="00B41112">
              <w:rPr>
                <w:iCs/>
                <w:sz w:val="26"/>
                <w:szCs w:val="26"/>
                <w:rPrChange w:id="15941" w:author="Le Minh Nghia" w:date="2019-10-09T10:56:00Z">
                  <w:rPr>
                    <w:iCs/>
                    <w:sz w:val="26"/>
                    <w:szCs w:val="26"/>
                  </w:rPr>
                </w:rPrChange>
              </w:rPr>
              <w:t>)</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942" w:author="Le Minh Nghia" w:date="2019-10-09T10:56:00Z">
                  <w:rPr>
                    <w:sz w:val="26"/>
                    <w:szCs w:val="26"/>
                  </w:rPr>
                </w:rPrChange>
              </w:rPr>
            </w:pPr>
            <w:proofErr w:type="spellStart"/>
            <w:r w:rsidRPr="00B41112">
              <w:rPr>
                <w:sz w:val="26"/>
                <w:szCs w:val="26"/>
                <w:rPrChange w:id="15943"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44" w:author="Le Minh Nghia" w:date="2019-10-09T10:56:00Z">
                  <w:rPr>
                    <w:iCs/>
                    <w:sz w:val="26"/>
                    <w:szCs w:val="26"/>
                  </w:rPr>
                </w:rPrChange>
              </w:rPr>
            </w:pPr>
            <w:r w:rsidRPr="00B41112">
              <w:rPr>
                <w:iCs/>
                <w:sz w:val="26"/>
                <w:szCs w:val="26"/>
                <w:rPrChange w:id="1594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4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4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4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4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5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51" w:author="Le Minh Nghia" w:date="2019-10-09T10:56:00Z">
                  <w:rPr>
                    <w:iCs/>
                    <w:sz w:val="26"/>
                    <w:szCs w:val="26"/>
                  </w:rPr>
                </w:rPrChange>
              </w:rPr>
            </w:pPr>
            <w:proofErr w:type="spellStart"/>
            <w:r w:rsidRPr="00B41112">
              <w:rPr>
                <w:iCs/>
                <w:sz w:val="26"/>
                <w:szCs w:val="26"/>
                <w:rPrChange w:id="15952" w:author="Le Minh Nghia" w:date="2019-10-09T10:56:00Z">
                  <w:rPr>
                    <w:iCs/>
                    <w:sz w:val="26"/>
                    <w:szCs w:val="26"/>
                  </w:rPr>
                </w:rPrChange>
              </w:rPr>
              <w:t>ngày</w:t>
            </w:r>
            <w:proofErr w:type="spellEnd"/>
            <w:r w:rsidRPr="00B41112">
              <w:rPr>
                <w:iCs/>
                <w:sz w:val="26"/>
                <w:szCs w:val="26"/>
                <w:rPrChange w:id="15953" w:author="Le Minh Nghia" w:date="2019-10-09T10:56:00Z">
                  <w:rPr>
                    <w:iCs/>
                    <w:sz w:val="26"/>
                    <w:szCs w:val="26"/>
                  </w:rPr>
                </w:rPrChange>
              </w:rPr>
              <w:t xml:space="preserve"> </w:t>
            </w:r>
            <w:proofErr w:type="spellStart"/>
            <w:r w:rsidRPr="00B41112">
              <w:rPr>
                <w:iCs/>
                <w:sz w:val="26"/>
                <w:szCs w:val="26"/>
                <w:rPrChange w:id="15954"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955" w:author="Le Minh Nghia" w:date="2019-10-09T10:56:00Z">
                  <w:rPr>
                    <w:sz w:val="26"/>
                    <w:szCs w:val="26"/>
                  </w:rPr>
                </w:rPrChange>
              </w:rPr>
            </w:pPr>
            <w:proofErr w:type="spellStart"/>
            <w:r w:rsidRPr="00B41112">
              <w:rPr>
                <w:sz w:val="26"/>
                <w:szCs w:val="26"/>
                <w:rPrChange w:id="15956"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57" w:author="Le Minh Nghia" w:date="2019-10-09T10:56:00Z">
                  <w:rPr>
                    <w:iCs/>
                    <w:sz w:val="26"/>
                    <w:szCs w:val="26"/>
                  </w:rPr>
                </w:rPrChange>
              </w:rPr>
            </w:pPr>
            <w:r w:rsidRPr="00B41112">
              <w:rPr>
                <w:iCs/>
                <w:sz w:val="26"/>
                <w:szCs w:val="26"/>
                <w:rPrChange w:id="1595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5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6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6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6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6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64" w:author="Le Minh Nghia" w:date="2019-10-09T10:56:00Z">
                  <w:rPr>
                    <w:iCs/>
                    <w:sz w:val="26"/>
                    <w:szCs w:val="26"/>
                  </w:rPr>
                </w:rPrChange>
              </w:rPr>
            </w:pPr>
            <w:proofErr w:type="spellStart"/>
            <w:r w:rsidRPr="00B41112">
              <w:rPr>
                <w:iCs/>
                <w:sz w:val="26"/>
                <w:szCs w:val="26"/>
                <w:rPrChange w:id="15965" w:author="Le Minh Nghia" w:date="2019-10-09T10:56:00Z">
                  <w:rPr>
                    <w:iCs/>
                    <w:sz w:val="26"/>
                    <w:szCs w:val="26"/>
                  </w:rPr>
                </w:rPrChange>
              </w:rPr>
              <w:t>ngày</w:t>
            </w:r>
            <w:proofErr w:type="spellEnd"/>
            <w:r w:rsidRPr="00B41112">
              <w:rPr>
                <w:iCs/>
                <w:sz w:val="26"/>
                <w:szCs w:val="26"/>
                <w:rPrChange w:id="15966" w:author="Le Minh Nghia" w:date="2019-10-09T10:56:00Z">
                  <w:rPr>
                    <w:iCs/>
                    <w:sz w:val="26"/>
                    <w:szCs w:val="26"/>
                  </w:rPr>
                </w:rPrChange>
              </w:rPr>
              <w:t xml:space="preserve"> </w:t>
            </w:r>
            <w:proofErr w:type="spellStart"/>
            <w:r w:rsidRPr="00B41112">
              <w:rPr>
                <w:iCs/>
                <w:sz w:val="26"/>
                <w:szCs w:val="26"/>
                <w:rPrChange w:id="15967" w:author="Le Minh Nghia" w:date="2019-10-09T10:56:00Z">
                  <w:rPr>
                    <w:iCs/>
                    <w:sz w:val="26"/>
                    <w:szCs w:val="26"/>
                  </w:rPr>
                </w:rPrChange>
              </w:rPr>
              <w:t>cập</w:t>
            </w:r>
            <w:proofErr w:type="spellEnd"/>
            <w:r w:rsidRPr="00B41112">
              <w:rPr>
                <w:iCs/>
                <w:sz w:val="26"/>
                <w:szCs w:val="26"/>
                <w:rPrChange w:id="15968" w:author="Le Minh Nghia" w:date="2019-10-09T10:56:00Z">
                  <w:rPr>
                    <w:iCs/>
                    <w:sz w:val="26"/>
                    <w:szCs w:val="26"/>
                  </w:rPr>
                </w:rPrChange>
              </w:rPr>
              <w:t xml:space="preserve"> </w:t>
            </w:r>
            <w:proofErr w:type="spellStart"/>
            <w:r w:rsidRPr="00B41112">
              <w:rPr>
                <w:iCs/>
                <w:sz w:val="26"/>
                <w:szCs w:val="26"/>
                <w:rPrChange w:id="15969"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5970" w:author="Le Minh Nghia" w:date="2019-10-09T10:56:00Z">
                  <w:rPr>
                    <w:sz w:val="26"/>
                    <w:szCs w:val="26"/>
                  </w:rPr>
                </w:rPrChange>
              </w:rPr>
            </w:pPr>
            <w:proofErr w:type="spellStart"/>
            <w:r w:rsidRPr="00B41112">
              <w:rPr>
                <w:sz w:val="26"/>
                <w:szCs w:val="26"/>
                <w:rPrChange w:id="15971"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72" w:author="Le Minh Nghia" w:date="2019-10-09T10:56:00Z">
                  <w:rPr>
                    <w:iCs/>
                    <w:sz w:val="26"/>
                    <w:szCs w:val="26"/>
                  </w:rPr>
                </w:rPrChange>
              </w:rPr>
            </w:pPr>
            <w:r w:rsidRPr="00B41112">
              <w:rPr>
                <w:iCs/>
                <w:sz w:val="26"/>
                <w:szCs w:val="26"/>
                <w:rPrChange w:id="1597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7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7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597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7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597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5979" w:author="Le Minh Nghia" w:date="2019-10-09T10:56:00Z">
                  <w:rPr>
                    <w:iCs/>
                    <w:sz w:val="26"/>
                    <w:szCs w:val="26"/>
                  </w:rPr>
                </w:rPrChange>
              </w:rPr>
            </w:pPr>
            <w:proofErr w:type="spellStart"/>
            <w:r w:rsidRPr="00B41112">
              <w:rPr>
                <w:iCs/>
                <w:sz w:val="26"/>
                <w:szCs w:val="26"/>
                <w:rPrChange w:id="15980" w:author="Le Minh Nghia" w:date="2019-10-09T10:56:00Z">
                  <w:rPr>
                    <w:iCs/>
                    <w:sz w:val="26"/>
                    <w:szCs w:val="26"/>
                  </w:rPr>
                </w:rPrChange>
              </w:rPr>
              <w:t>ngày</w:t>
            </w:r>
            <w:proofErr w:type="spellEnd"/>
            <w:r w:rsidRPr="00B41112">
              <w:rPr>
                <w:iCs/>
                <w:sz w:val="26"/>
                <w:szCs w:val="26"/>
                <w:rPrChange w:id="15981" w:author="Le Minh Nghia" w:date="2019-10-09T10:56:00Z">
                  <w:rPr>
                    <w:iCs/>
                    <w:sz w:val="26"/>
                    <w:szCs w:val="26"/>
                  </w:rPr>
                </w:rPrChange>
              </w:rPr>
              <w:t xml:space="preserve"> </w:t>
            </w:r>
            <w:proofErr w:type="spellStart"/>
            <w:r w:rsidRPr="00B41112">
              <w:rPr>
                <w:iCs/>
                <w:sz w:val="26"/>
                <w:szCs w:val="26"/>
                <w:rPrChange w:id="15982" w:author="Le Minh Nghia" w:date="2019-10-09T10:56:00Z">
                  <w:rPr>
                    <w:iCs/>
                    <w:sz w:val="26"/>
                    <w:szCs w:val="26"/>
                  </w:rPr>
                </w:rPrChange>
              </w:rPr>
              <w:t>xóa</w:t>
            </w:r>
            <w:proofErr w:type="spellEnd"/>
            <w:r w:rsidRPr="00B41112">
              <w:rPr>
                <w:iCs/>
                <w:sz w:val="26"/>
                <w:szCs w:val="26"/>
                <w:rPrChange w:id="15983" w:author="Le Minh Nghia" w:date="2019-10-09T10:56:00Z">
                  <w:rPr>
                    <w:iCs/>
                    <w:sz w:val="26"/>
                    <w:szCs w:val="26"/>
                  </w:rPr>
                </w:rPrChange>
              </w:rPr>
              <w:t xml:space="preserve"> </w:t>
            </w:r>
            <w:proofErr w:type="spellStart"/>
            <w:r w:rsidRPr="00B41112">
              <w:rPr>
                <w:iCs/>
                <w:sz w:val="26"/>
                <w:szCs w:val="26"/>
                <w:rPrChange w:id="15984" w:author="Le Minh Nghia" w:date="2019-10-09T10:56:00Z">
                  <w:rPr>
                    <w:iCs/>
                    <w:sz w:val="26"/>
                    <w:szCs w:val="26"/>
                  </w:rPr>
                </w:rPrChange>
              </w:rPr>
              <w:t>tạm</w:t>
            </w:r>
            <w:proofErr w:type="spellEnd"/>
          </w:p>
        </w:tc>
      </w:tr>
    </w:tbl>
    <w:p w:rsidR="00596A15" w:rsidRPr="00B41112" w:rsidRDefault="00596A15" w:rsidP="00596A15">
      <w:pPr>
        <w:rPr>
          <w:sz w:val="26"/>
          <w:szCs w:val="26"/>
          <w:rPrChange w:id="15985"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5986" w:author="Le Minh Nghia" w:date="2019-10-09T10:56:00Z">
            <w:rPr>
              <w:sz w:val="26"/>
              <w:szCs w:val="26"/>
            </w:rPr>
          </w:rPrChange>
        </w:rPr>
      </w:pPr>
      <w:r w:rsidRPr="00B41112">
        <w:rPr>
          <w:rFonts w:ascii="Times New Roman" w:hAnsi="Times New Roman" w:cs="Times New Roman"/>
          <w:sz w:val="26"/>
          <w:szCs w:val="26"/>
          <w:rPrChange w:id="15987" w:author="Le Minh Nghia" w:date="2019-10-09T10:56:00Z">
            <w:rPr>
              <w:sz w:val="26"/>
              <w:szCs w:val="26"/>
            </w:rPr>
          </w:rPrChange>
        </w:rPr>
        <w:t>BẢNG MÔ TẢ THUỘC TÍNH CỦA LỚP COMMENTS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92"/>
        <w:gridCol w:w="2160"/>
        <w:gridCol w:w="725"/>
        <w:gridCol w:w="710"/>
        <w:gridCol w:w="749"/>
        <w:gridCol w:w="898"/>
        <w:gridCol w:w="479"/>
        <w:gridCol w:w="1925"/>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988" w:author="Le Minh Nghia" w:date="2019-10-09T10:56:00Z">
                  <w:rPr>
                    <w:rFonts w:eastAsia="MS Mincho"/>
                    <w:b/>
                    <w:i/>
                    <w:iCs/>
                    <w:sz w:val="26"/>
                    <w:szCs w:val="26"/>
                  </w:rPr>
                </w:rPrChange>
              </w:rPr>
            </w:pPr>
            <w:proofErr w:type="spellStart"/>
            <w:r w:rsidRPr="00B41112">
              <w:rPr>
                <w:b/>
                <w:i/>
                <w:iCs/>
                <w:sz w:val="26"/>
                <w:szCs w:val="26"/>
                <w:rPrChange w:id="15989" w:author="Le Minh Nghia" w:date="2019-10-09T10:56:00Z">
                  <w:rPr>
                    <w:b/>
                    <w:i/>
                    <w:iCs/>
                    <w:sz w:val="26"/>
                    <w:szCs w:val="26"/>
                  </w:rPr>
                </w:rPrChange>
              </w:rPr>
              <w:t>Tên</w:t>
            </w:r>
            <w:proofErr w:type="spellEnd"/>
            <w:r w:rsidRPr="00B41112">
              <w:rPr>
                <w:b/>
                <w:i/>
                <w:iCs/>
                <w:sz w:val="26"/>
                <w:szCs w:val="26"/>
                <w:rPrChange w:id="15990" w:author="Le Minh Nghia" w:date="2019-10-09T10:56:00Z">
                  <w:rPr>
                    <w:b/>
                    <w:i/>
                    <w:iCs/>
                    <w:sz w:val="26"/>
                    <w:szCs w:val="26"/>
                  </w:rPr>
                </w:rPrChange>
              </w:rPr>
              <w:t xml:space="preserve"> </w:t>
            </w:r>
            <w:proofErr w:type="spellStart"/>
            <w:r w:rsidRPr="00B41112">
              <w:rPr>
                <w:b/>
                <w:i/>
                <w:iCs/>
                <w:sz w:val="26"/>
                <w:szCs w:val="26"/>
                <w:rPrChange w:id="15991" w:author="Le Minh Nghia" w:date="2019-10-09T10:56:00Z">
                  <w:rPr>
                    <w:b/>
                    <w:i/>
                    <w:iCs/>
                    <w:sz w:val="26"/>
                    <w:szCs w:val="26"/>
                  </w:rPr>
                </w:rPrChange>
              </w:rPr>
              <w:t>thuộc</w:t>
            </w:r>
            <w:proofErr w:type="spellEnd"/>
            <w:r w:rsidRPr="00B41112">
              <w:rPr>
                <w:b/>
                <w:i/>
                <w:iCs/>
                <w:sz w:val="26"/>
                <w:szCs w:val="26"/>
                <w:rPrChange w:id="15992" w:author="Le Minh Nghia" w:date="2019-10-09T10:56:00Z">
                  <w:rPr>
                    <w:b/>
                    <w:i/>
                    <w:iCs/>
                    <w:sz w:val="26"/>
                    <w:szCs w:val="26"/>
                  </w:rPr>
                </w:rPrChange>
              </w:rPr>
              <w:t xml:space="preserve"> </w:t>
            </w:r>
            <w:proofErr w:type="spellStart"/>
            <w:r w:rsidRPr="00B41112">
              <w:rPr>
                <w:b/>
                <w:i/>
                <w:iCs/>
                <w:sz w:val="26"/>
                <w:szCs w:val="26"/>
                <w:rPrChange w:id="15993"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5994" w:author="Le Minh Nghia" w:date="2019-10-09T10:56:00Z">
                  <w:rPr>
                    <w:rFonts w:eastAsia="MS Mincho"/>
                    <w:b/>
                    <w:i/>
                    <w:iCs/>
                    <w:sz w:val="26"/>
                    <w:szCs w:val="26"/>
                  </w:rPr>
                </w:rPrChange>
              </w:rPr>
            </w:pPr>
            <w:proofErr w:type="spellStart"/>
            <w:r w:rsidRPr="00B41112">
              <w:rPr>
                <w:b/>
                <w:i/>
                <w:iCs/>
                <w:sz w:val="26"/>
                <w:szCs w:val="26"/>
                <w:rPrChange w:id="15995" w:author="Le Minh Nghia" w:date="2019-10-09T10:56:00Z">
                  <w:rPr>
                    <w:b/>
                    <w:i/>
                    <w:iCs/>
                    <w:sz w:val="26"/>
                    <w:szCs w:val="26"/>
                  </w:rPr>
                </w:rPrChange>
              </w:rPr>
              <w:t>Kiểu</w:t>
            </w:r>
            <w:proofErr w:type="spellEnd"/>
            <w:r w:rsidRPr="00B41112">
              <w:rPr>
                <w:b/>
                <w:i/>
                <w:iCs/>
                <w:sz w:val="26"/>
                <w:szCs w:val="26"/>
                <w:rPrChange w:id="15996" w:author="Le Minh Nghia" w:date="2019-10-09T10:56:00Z">
                  <w:rPr>
                    <w:b/>
                    <w:i/>
                    <w:iCs/>
                    <w:sz w:val="26"/>
                    <w:szCs w:val="26"/>
                  </w:rPr>
                </w:rPrChange>
              </w:rPr>
              <w:t xml:space="preserve"> </w:t>
            </w:r>
            <w:proofErr w:type="spellStart"/>
            <w:r w:rsidRPr="00B41112">
              <w:rPr>
                <w:b/>
                <w:i/>
                <w:iCs/>
                <w:sz w:val="26"/>
                <w:szCs w:val="26"/>
                <w:rPrChange w:id="15997" w:author="Le Minh Nghia" w:date="2019-10-09T10:56:00Z">
                  <w:rPr>
                    <w:b/>
                    <w:i/>
                    <w:iCs/>
                    <w:sz w:val="26"/>
                    <w:szCs w:val="26"/>
                  </w:rPr>
                </w:rPrChange>
              </w:rPr>
              <w:t>dữ</w:t>
            </w:r>
            <w:proofErr w:type="spellEnd"/>
            <w:r w:rsidRPr="00B41112">
              <w:rPr>
                <w:b/>
                <w:i/>
                <w:iCs/>
                <w:sz w:val="26"/>
                <w:szCs w:val="26"/>
                <w:rPrChange w:id="15998" w:author="Le Minh Nghia" w:date="2019-10-09T10:56:00Z">
                  <w:rPr>
                    <w:b/>
                    <w:i/>
                    <w:iCs/>
                    <w:sz w:val="26"/>
                    <w:szCs w:val="26"/>
                  </w:rPr>
                </w:rPrChange>
              </w:rPr>
              <w:t xml:space="preserve"> </w:t>
            </w:r>
            <w:proofErr w:type="spellStart"/>
            <w:r w:rsidRPr="00B41112">
              <w:rPr>
                <w:b/>
                <w:i/>
                <w:iCs/>
                <w:sz w:val="26"/>
                <w:szCs w:val="26"/>
                <w:rPrChange w:id="15999"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000" w:author="Le Minh Nghia" w:date="2019-10-09T10:56:00Z">
                  <w:rPr>
                    <w:rFonts w:eastAsia="MS Mincho"/>
                    <w:b/>
                    <w:i/>
                    <w:iCs/>
                    <w:sz w:val="26"/>
                    <w:szCs w:val="26"/>
                  </w:rPr>
                </w:rPrChange>
              </w:rPr>
            </w:pPr>
            <w:proofErr w:type="spellStart"/>
            <w:r w:rsidRPr="00B41112">
              <w:rPr>
                <w:b/>
                <w:i/>
                <w:iCs/>
                <w:sz w:val="26"/>
                <w:szCs w:val="26"/>
                <w:rPrChange w:id="16001" w:author="Le Minh Nghia" w:date="2019-10-09T10:56:00Z">
                  <w:rPr>
                    <w:b/>
                    <w:i/>
                    <w:iCs/>
                    <w:sz w:val="26"/>
                    <w:szCs w:val="26"/>
                  </w:rPr>
                </w:rPrChange>
              </w:rPr>
              <w:t>Khóa</w:t>
            </w:r>
            <w:proofErr w:type="spellEnd"/>
            <w:r w:rsidRPr="00B41112">
              <w:rPr>
                <w:b/>
                <w:i/>
                <w:iCs/>
                <w:sz w:val="26"/>
                <w:szCs w:val="26"/>
                <w:rPrChange w:id="16002" w:author="Le Minh Nghia" w:date="2019-10-09T10:56:00Z">
                  <w:rPr>
                    <w:b/>
                    <w:i/>
                    <w:iCs/>
                    <w:sz w:val="26"/>
                    <w:szCs w:val="26"/>
                  </w:rPr>
                </w:rPrChange>
              </w:rPr>
              <w:t xml:space="preserve"> </w:t>
            </w:r>
            <w:proofErr w:type="spellStart"/>
            <w:r w:rsidRPr="00B41112">
              <w:rPr>
                <w:b/>
                <w:i/>
                <w:iCs/>
                <w:sz w:val="26"/>
                <w:szCs w:val="26"/>
                <w:rPrChange w:id="16003"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004" w:author="Le Minh Nghia" w:date="2019-10-09T10:56:00Z">
                  <w:rPr>
                    <w:rFonts w:eastAsia="MS Mincho"/>
                    <w:b/>
                    <w:i/>
                    <w:iCs/>
                    <w:sz w:val="26"/>
                    <w:szCs w:val="26"/>
                  </w:rPr>
                </w:rPrChange>
              </w:rPr>
            </w:pPr>
            <w:proofErr w:type="spellStart"/>
            <w:r w:rsidRPr="00B41112">
              <w:rPr>
                <w:b/>
                <w:i/>
                <w:iCs/>
                <w:sz w:val="26"/>
                <w:szCs w:val="26"/>
                <w:rPrChange w:id="16005" w:author="Le Minh Nghia" w:date="2019-10-09T10:56:00Z">
                  <w:rPr>
                    <w:b/>
                    <w:i/>
                    <w:iCs/>
                    <w:sz w:val="26"/>
                    <w:szCs w:val="26"/>
                  </w:rPr>
                </w:rPrChange>
              </w:rPr>
              <w:t>Khóa</w:t>
            </w:r>
            <w:proofErr w:type="spellEnd"/>
            <w:r w:rsidRPr="00B41112">
              <w:rPr>
                <w:b/>
                <w:i/>
                <w:iCs/>
                <w:sz w:val="26"/>
                <w:szCs w:val="26"/>
                <w:rPrChange w:id="16006" w:author="Le Minh Nghia" w:date="2019-10-09T10:56:00Z">
                  <w:rPr>
                    <w:b/>
                    <w:i/>
                    <w:iCs/>
                    <w:sz w:val="26"/>
                    <w:szCs w:val="26"/>
                  </w:rPr>
                </w:rPrChange>
              </w:rPr>
              <w:t xml:space="preserve"> </w:t>
            </w:r>
            <w:proofErr w:type="spellStart"/>
            <w:r w:rsidRPr="00B41112">
              <w:rPr>
                <w:b/>
                <w:i/>
                <w:iCs/>
                <w:sz w:val="26"/>
                <w:szCs w:val="26"/>
                <w:rPrChange w:id="16007"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008" w:author="Le Minh Nghia" w:date="2019-10-09T10:56:00Z">
                  <w:rPr>
                    <w:rFonts w:eastAsia="MS Mincho"/>
                    <w:b/>
                    <w:i/>
                    <w:iCs/>
                    <w:sz w:val="26"/>
                    <w:szCs w:val="26"/>
                  </w:rPr>
                </w:rPrChange>
              </w:rPr>
            </w:pPr>
            <w:proofErr w:type="spellStart"/>
            <w:r w:rsidRPr="00B41112">
              <w:rPr>
                <w:b/>
                <w:i/>
                <w:iCs/>
                <w:sz w:val="26"/>
                <w:szCs w:val="26"/>
                <w:rPrChange w:id="16009" w:author="Le Minh Nghia" w:date="2019-10-09T10:56:00Z">
                  <w:rPr>
                    <w:b/>
                    <w:i/>
                    <w:iCs/>
                    <w:sz w:val="26"/>
                    <w:szCs w:val="26"/>
                  </w:rPr>
                </w:rPrChange>
              </w:rPr>
              <w:t>Giá</w:t>
            </w:r>
            <w:proofErr w:type="spellEnd"/>
            <w:r w:rsidRPr="00B41112">
              <w:rPr>
                <w:b/>
                <w:i/>
                <w:iCs/>
                <w:sz w:val="26"/>
                <w:szCs w:val="26"/>
                <w:rPrChange w:id="16010" w:author="Le Minh Nghia" w:date="2019-10-09T10:56:00Z">
                  <w:rPr>
                    <w:b/>
                    <w:i/>
                    <w:iCs/>
                    <w:sz w:val="26"/>
                    <w:szCs w:val="26"/>
                  </w:rPr>
                </w:rPrChange>
              </w:rPr>
              <w:t xml:space="preserve"> </w:t>
            </w:r>
            <w:proofErr w:type="spellStart"/>
            <w:r w:rsidRPr="00B41112">
              <w:rPr>
                <w:b/>
                <w:i/>
                <w:iCs/>
                <w:sz w:val="26"/>
                <w:szCs w:val="26"/>
                <w:rPrChange w:id="16011" w:author="Le Minh Nghia" w:date="2019-10-09T10:56:00Z">
                  <w:rPr>
                    <w:b/>
                    <w:i/>
                    <w:iCs/>
                    <w:sz w:val="26"/>
                    <w:szCs w:val="26"/>
                  </w:rPr>
                </w:rPrChange>
              </w:rPr>
              <w:t>trị</w:t>
            </w:r>
            <w:proofErr w:type="spellEnd"/>
            <w:r w:rsidRPr="00B41112">
              <w:rPr>
                <w:b/>
                <w:i/>
                <w:iCs/>
                <w:sz w:val="26"/>
                <w:szCs w:val="26"/>
                <w:rPrChange w:id="16012" w:author="Le Minh Nghia" w:date="2019-10-09T10:56:00Z">
                  <w:rPr>
                    <w:b/>
                    <w:i/>
                    <w:iCs/>
                    <w:sz w:val="26"/>
                    <w:szCs w:val="26"/>
                  </w:rPr>
                </w:rPrChange>
              </w:rPr>
              <w:t xml:space="preserve"> </w:t>
            </w:r>
            <w:proofErr w:type="spellStart"/>
            <w:r w:rsidRPr="00B41112">
              <w:rPr>
                <w:b/>
                <w:i/>
                <w:iCs/>
                <w:sz w:val="26"/>
                <w:szCs w:val="26"/>
                <w:rPrChange w:id="16013" w:author="Le Minh Nghia" w:date="2019-10-09T10:56:00Z">
                  <w:rPr>
                    <w:b/>
                    <w:i/>
                    <w:iCs/>
                    <w:sz w:val="26"/>
                    <w:szCs w:val="26"/>
                  </w:rPr>
                </w:rPrChange>
              </w:rPr>
              <w:t>mặc</w:t>
            </w:r>
            <w:proofErr w:type="spellEnd"/>
            <w:r w:rsidRPr="00B41112">
              <w:rPr>
                <w:b/>
                <w:i/>
                <w:iCs/>
                <w:sz w:val="26"/>
                <w:szCs w:val="26"/>
                <w:rPrChange w:id="16014" w:author="Le Minh Nghia" w:date="2019-10-09T10:56:00Z">
                  <w:rPr>
                    <w:b/>
                    <w:i/>
                    <w:iCs/>
                    <w:sz w:val="26"/>
                    <w:szCs w:val="26"/>
                  </w:rPr>
                </w:rPrChange>
              </w:rPr>
              <w:t xml:space="preserve"> </w:t>
            </w:r>
            <w:proofErr w:type="spellStart"/>
            <w:r w:rsidRPr="00B41112">
              <w:rPr>
                <w:b/>
                <w:i/>
                <w:iCs/>
                <w:sz w:val="26"/>
                <w:szCs w:val="26"/>
                <w:rPrChange w:id="16015"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6016" w:author="Le Minh Nghia" w:date="2019-10-09T10:56:00Z">
                  <w:rPr>
                    <w:b/>
                    <w:i/>
                    <w:iCs/>
                    <w:sz w:val="26"/>
                    <w:szCs w:val="26"/>
                  </w:rPr>
                </w:rPrChange>
              </w:rPr>
            </w:pPr>
            <w:r w:rsidRPr="00B41112">
              <w:rPr>
                <w:b/>
                <w:i/>
                <w:iCs/>
                <w:sz w:val="26"/>
                <w:szCs w:val="26"/>
                <w:rPrChange w:id="16017"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018" w:author="Le Minh Nghia" w:date="2019-10-09T10:56:00Z">
                  <w:rPr>
                    <w:rFonts w:eastAsia="MS Mincho"/>
                    <w:b/>
                    <w:i/>
                    <w:iCs/>
                    <w:sz w:val="26"/>
                    <w:szCs w:val="26"/>
                  </w:rPr>
                </w:rPrChange>
              </w:rPr>
            </w:pPr>
            <w:r w:rsidRPr="00B41112">
              <w:rPr>
                <w:b/>
                <w:i/>
                <w:iCs/>
                <w:sz w:val="26"/>
                <w:szCs w:val="26"/>
                <w:rPrChange w:id="16019"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020" w:author="Le Minh Nghia" w:date="2019-10-09T10:56:00Z">
                  <w:rPr>
                    <w:rFonts w:eastAsia="MS Mincho"/>
                    <w:b/>
                    <w:i/>
                    <w:iCs/>
                    <w:sz w:val="26"/>
                    <w:szCs w:val="26"/>
                  </w:rPr>
                </w:rPrChange>
              </w:rPr>
            </w:pPr>
            <w:proofErr w:type="spellStart"/>
            <w:r w:rsidRPr="00B41112">
              <w:rPr>
                <w:b/>
                <w:i/>
                <w:iCs/>
                <w:sz w:val="26"/>
                <w:szCs w:val="26"/>
                <w:rPrChange w:id="16021" w:author="Le Minh Nghia" w:date="2019-10-09T10:56:00Z">
                  <w:rPr>
                    <w:b/>
                    <w:i/>
                    <w:iCs/>
                    <w:sz w:val="26"/>
                    <w:szCs w:val="26"/>
                  </w:rPr>
                </w:rPrChange>
              </w:rPr>
              <w:t>Diễn</w:t>
            </w:r>
            <w:proofErr w:type="spellEnd"/>
            <w:r w:rsidRPr="00B41112">
              <w:rPr>
                <w:b/>
                <w:i/>
                <w:iCs/>
                <w:sz w:val="26"/>
                <w:szCs w:val="26"/>
                <w:rPrChange w:id="16022" w:author="Le Minh Nghia" w:date="2019-10-09T10:56:00Z">
                  <w:rPr>
                    <w:b/>
                    <w:i/>
                    <w:iCs/>
                    <w:sz w:val="26"/>
                    <w:szCs w:val="26"/>
                  </w:rPr>
                </w:rPrChange>
              </w:rPr>
              <w:t xml:space="preserve"> </w:t>
            </w:r>
            <w:proofErr w:type="spellStart"/>
            <w:r w:rsidRPr="00B41112">
              <w:rPr>
                <w:b/>
                <w:i/>
                <w:iCs/>
                <w:sz w:val="26"/>
                <w:szCs w:val="26"/>
                <w:rPrChange w:id="16023"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024" w:author="Le Minh Nghia" w:date="2019-10-09T10:56:00Z">
                  <w:rPr>
                    <w:iCs/>
                    <w:sz w:val="26"/>
                    <w:szCs w:val="26"/>
                  </w:rPr>
                </w:rPrChange>
              </w:rPr>
            </w:pPr>
            <w:proofErr w:type="spellStart"/>
            <w:r w:rsidRPr="00B41112">
              <w:rPr>
                <w:iCs/>
                <w:sz w:val="26"/>
                <w:szCs w:val="26"/>
                <w:rPrChange w:id="16025" w:author="Le Minh Nghia" w:date="2019-10-09T10:56:00Z">
                  <w:rPr>
                    <w:iCs/>
                    <w:sz w:val="26"/>
                    <w:szCs w:val="26"/>
                  </w:rPr>
                </w:rPrChange>
              </w:rPr>
              <w:t>comment_id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026" w:author="Le Minh Nghia" w:date="2019-10-09T10:56:00Z">
                  <w:rPr>
                    <w:iCs/>
                    <w:sz w:val="26"/>
                    <w:szCs w:val="26"/>
                  </w:rPr>
                </w:rPrChange>
              </w:rPr>
            </w:pPr>
            <w:r w:rsidRPr="00B41112">
              <w:rPr>
                <w:iCs/>
                <w:sz w:val="26"/>
                <w:szCs w:val="26"/>
                <w:rPrChange w:id="1602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6028" w:author="Le Minh Nghia" w:date="2019-10-09T10:56:00Z">
                  <w:rPr>
                    <w:iCs/>
                    <w:sz w:val="26"/>
                    <w:szCs w:val="26"/>
                  </w:rPr>
                </w:rPrChange>
              </w:rPr>
            </w:pPr>
            <w:r w:rsidRPr="00B41112">
              <w:rPr>
                <w:iCs/>
                <w:sz w:val="26"/>
                <w:szCs w:val="26"/>
                <w:rPrChange w:id="16029"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3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03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3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6033" w:author="Le Minh Nghia" w:date="2019-10-09T10:56:00Z">
                  <w:rPr>
                    <w:iCs/>
                    <w:sz w:val="26"/>
                    <w:szCs w:val="26"/>
                  </w:rPr>
                </w:rPrChange>
              </w:rPr>
            </w:pPr>
            <w:r w:rsidRPr="00B41112">
              <w:rPr>
                <w:iCs/>
                <w:sz w:val="26"/>
                <w:szCs w:val="26"/>
                <w:rPrChange w:id="1603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035" w:author="Le Minh Nghia" w:date="2019-10-09T10:56:00Z">
                  <w:rPr>
                    <w:iCs/>
                    <w:sz w:val="26"/>
                    <w:szCs w:val="26"/>
                  </w:rPr>
                </w:rPrChange>
              </w:rPr>
            </w:pPr>
            <w:r w:rsidRPr="00B41112">
              <w:rPr>
                <w:iCs/>
                <w:sz w:val="26"/>
                <w:szCs w:val="26"/>
                <w:rPrChange w:id="16036"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37" w:author="Le Minh Nghia" w:date="2019-10-09T10:56:00Z">
                  <w:rPr>
                    <w:iCs/>
                    <w:sz w:val="26"/>
                    <w:szCs w:val="26"/>
                  </w:rPr>
                </w:rPrChange>
              </w:rPr>
            </w:pPr>
            <w:proofErr w:type="spellStart"/>
            <w:r w:rsidRPr="00B41112">
              <w:rPr>
                <w:iCs/>
                <w:sz w:val="26"/>
                <w:szCs w:val="26"/>
                <w:rPrChange w:id="16038" w:author="Le Minh Nghia" w:date="2019-10-09T10:56:00Z">
                  <w:rPr>
                    <w:iCs/>
                    <w:sz w:val="26"/>
                    <w:szCs w:val="26"/>
                  </w:rPr>
                </w:rPrChange>
              </w:rPr>
              <w:t>post_id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39" w:author="Le Minh Nghia" w:date="2019-10-09T10:56:00Z">
                  <w:rPr>
                    <w:iCs/>
                    <w:sz w:val="26"/>
                    <w:szCs w:val="26"/>
                  </w:rPr>
                </w:rPrChange>
              </w:rPr>
            </w:pPr>
            <w:r w:rsidRPr="00B41112">
              <w:rPr>
                <w:iCs/>
                <w:sz w:val="26"/>
                <w:szCs w:val="26"/>
                <w:rPrChange w:id="16040"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04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42" w:author="Le Minh Nghia" w:date="2019-10-09T10:56:00Z">
                  <w:rPr>
                    <w:iCs/>
                    <w:sz w:val="26"/>
                    <w:szCs w:val="26"/>
                  </w:rPr>
                </w:rPrChange>
              </w:rPr>
            </w:pPr>
            <w:r w:rsidRPr="00B41112">
              <w:rPr>
                <w:iCs/>
                <w:sz w:val="26"/>
                <w:szCs w:val="26"/>
                <w:rPrChange w:id="16043"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04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4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4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47" w:author="Le Minh Nghia" w:date="2019-10-09T10:56:00Z">
                  <w:rPr>
                    <w:iCs/>
                    <w:sz w:val="26"/>
                    <w:szCs w:val="26"/>
                  </w:rPr>
                </w:rPrChange>
              </w:rPr>
            </w:pPr>
            <w:r w:rsidRPr="00B41112">
              <w:rPr>
                <w:iCs/>
                <w:sz w:val="26"/>
                <w:szCs w:val="26"/>
                <w:rPrChange w:id="16048" w:author="Le Minh Nghia" w:date="2019-10-09T10:56:00Z">
                  <w:rPr>
                    <w:iCs/>
                    <w:sz w:val="26"/>
                    <w:szCs w:val="26"/>
                  </w:rPr>
                </w:rPrChange>
              </w:rPr>
              <w:t xml:space="preserve">id </w:t>
            </w:r>
            <w:proofErr w:type="spellStart"/>
            <w:r w:rsidRPr="00B41112">
              <w:rPr>
                <w:iCs/>
                <w:sz w:val="26"/>
                <w:szCs w:val="26"/>
                <w:rPrChange w:id="16049" w:author="Le Minh Nghia" w:date="2019-10-09T10:56:00Z">
                  <w:rPr>
                    <w:iCs/>
                    <w:sz w:val="26"/>
                    <w:szCs w:val="26"/>
                  </w:rPr>
                </w:rPrChange>
              </w:rPr>
              <w:t>bài</w:t>
            </w:r>
            <w:proofErr w:type="spellEnd"/>
            <w:r w:rsidRPr="00B41112">
              <w:rPr>
                <w:iCs/>
                <w:sz w:val="26"/>
                <w:szCs w:val="26"/>
                <w:rPrChange w:id="16050" w:author="Le Minh Nghia" w:date="2019-10-09T10:56:00Z">
                  <w:rPr>
                    <w:iCs/>
                    <w:sz w:val="26"/>
                    <w:szCs w:val="26"/>
                  </w:rPr>
                </w:rPrChange>
              </w:rPr>
              <w:t xml:space="preserve"> </w:t>
            </w:r>
            <w:proofErr w:type="spellStart"/>
            <w:r w:rsidRPr="00B41112">
              <w:rPr>
                <w:iCs/>
                <w:sz w:val="26"/>
                <w:szCs w:val="26"/>
                <w:rPrChange w:id="16051" w:author="Le Minh Nghia" w:date="2019-10-09T10:56:00Z">
                  <w:rPr>
                    <w:iCs/>
                    <w:sz w:val="26"/>
                    <w:szCs w:val="26"/>
                  </w:rPr>
                </w:rPrChange>
              </w:rPr>
              <w:t>viết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52" w:author="Le Minh Nghia" w:date="2019-10-09T10:56:00Z">
                  <w:rPr>
                    <w:iCs/>
                    <w:sz w:val="26"/>
                    <w:szCs w:val="26"/>
                  </w:rPr>
                </w:rPrChange>
              </w:rPr>
            </w:pPr>
            <w:proofErr w:type="spellStart"/>
            <w:r w:rsidRPr="00B41112">
              <w:rPr>
                <w:iCs/>
                <w:sz w:val="26"/>
                <w:szCs w:val="26"/>
                <w:rPrChange w:id="16053" w:author="Le Minh Nghia" w:date="2019-10-09T10:56:00Z">
                  <w:rPr>
                    <w:iCs/>
                    <w:sz w:val="26"/>
                    <w:szCs w:val="26"/>
                  </w:rPr>
                </w:rPrChange>
              </w:rPr>
              <w:t>comment_content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54" w:author="Le Minh Nghia" w:date="2019-10-09T10:56:00Z">
                  <w:rPr>
                    <w:iCs/>
                    <w:sz w:val="26"/>
                    <w:szCs w:val="26"/>
                  </w:rPr>
                </w:rPrChange>
              </w:rPr>
            </w:pPr>
            <w:r w:rsidRPr="00B41112">
              <w:rPr>
                <w:iCs/>
                <w:sz w:val="26"/>
                <w:szCs w:val="26"/>
                <w:rPrChange w:id="16055"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05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5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05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5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6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61" w:author="Le Minh Nghia" w:date="2019-10-09T10:56:00Z">
                  <w:rPr>
                    <w:iCs/>
                    <w:sz w:val="26"/>
                    <w:szCs w:val="26"/>
                  </w:rPr>
                </w:rPrChange>
              </w:rPr>
            </w:pPr>
            <w:proofErr w:type="spellStart"/>
            <w:r w:rsidRPr="00B41112">
              <w:rPr>
                <w:iCs/>
                <w:sz w:val="26"/>
                <w:szCs w:val="26"/>
                <w:rPrChange w:id="16062" w:author="Le Minh Nghia" w:date="2019-10-09T10:56:00Z">
                  <w:rPr>
                    <w:iCs/>
                    <w:sz w:val="26"/>
                    <w:szCs w:val="26"/>
                  </w:rPr>
                </w:rPrChange>
              </w:rPr>
              <w:t>nội</w:t>
            </w:r>
            <w:proofErr w:type="spellEnd"/>
            <w:r w:rsidRPr="00B41112">
              <w:rPr>
                <w:iCs/>
                <w:sz w:val="26"/>
                <w:szCs w:val="26"/>
                <w:rPrChange w:id="16063" w:author="Le Minh Nghia" w:date="2019-10-09T10:56:00Z">
                  <w:rPr>
                    <w:iCs/>
                    <w:sz w:val="26"/>
                    <w:szCs w:val="26"/>
                  </w:rPr>
                </w:rPrChange>
              </w:rPr>
              <w:t xml:space="preserve"> dung </w:t>
            </w:r>
            <w:proofErr w:type="spellStart"/>
            <w:r w:rsidRPr="00B41112">
              <w:rPr>
                <w:iCs/>
                <w:sz w:val="26"/>
                <w:szCs w:val="26"/>
                <w:rPrChange w:id="16064" w:author="Le Minh Nghia" w:date="2019-10-09T10:56:00Z">
                  <w:rPr>
                    <w:iCs/>
                    <w:sz w:val="26"/>
                    <w:szCs w:val="26"/>
                  </w:rPr>
                </w:rPrChange>
              </w:rPr>
              <w:t>bình</w:t>
            </w:r>
            <w:proofErr w:type="spellEnd"/>
            <w:r w:rsidRPr="00B41112">
              <w:rPr>
                <w:iCs/>
                <w:sz w:val="26"/>
                <w:szCs w:val="26"/>
                <w:rPrChange w:id="16065" w:author="Le Minh Nghia" w:date="2019-10-09T10:56:00Z">
                  <w:rPr>
                    <w:iCs/>
                    <w:sz w:val="26"/>
                    <w:szCs w:val="26"/>
                  </w:rPr>
                </w:rPrChange>
              </w:rPr>
              <w:t xml:space="preserve"> </w:t>
            </w:r>
            <w:proofErr w:type="spellStart"/>
            <w:r w:rsidRPr="00B41112">
              <w:rPr>
                <w:iCs/>
                <w:sz w:val="26"/>
                <w:szCs w:val="26"/>
                <w:rPrChange w:id="16066" w:author="Le Minh Nghia" w:date="2019-10-09T10:56:00Z">
                  <w:rPr>
                    <w:iCs/>
                    <w:sz w:val="26"/>
                    <w:szCs w:val="26"/>
                  </w:rPr>
                </w:rPrChange>
              </w:rPr>
              <w:t>luận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67" w:author="Le Minh Nghia" w:date="2019-10-09T10:56:00Z">
                  <w:rPr>
                    <w:iCs/>
                    <w:sz w:val="26"/>
                    <w:szCs w:val="26"/>
                  </w:rPr>
                </w:rPrChange>
              </w:rPr>
            </w:pPr>
            <w:proofErr w:type="spellStart"/>
            <w:r w:rsidRPr="00B41112">
              <w:rPr>
                <w:iCs/>
                <w:sz w:val="26"/>
                <w:szCs w:val="26"/>
                <w:rPrChange w:id="16068"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69" w:author="Le Minh Nghia" w:date="2019-10-09T10:56:00Z">
                  <w:rPr>
                    <w:iCs/>
                    <w:sz w:val="26"/>
                    <w:szCs w:val="26"/>
                  </w:rPr>
                </w:rPrChange>
              </w:rPr>
            </w:pPr>
            <w:r w:rsidRPr="00B41112">
              <w:rPr>
                <w:iCs/>
                <w:sz w:val="26"/>
                <w:szCs w:val="26"/>
                <w:rPrChange w:id="16070"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07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72" w:author="Le Minh Nghia" w:date="2019-10-09T10:56:00Z">
                  <w:rPr>
                    <w:iCs/>
                    <w:sz w:val="26"/>
                    <w:szCs w:val="26"/>
                  </w:rPr>
                </w:rPrChange>
              </w:rPr>
            </w:pPr>
            <w:r w:rsidRPr="00B41112">
              <w:rPr>
                <w:iCs/>
                <w:sz w:val="26"/>
                <w:szCs w:val="26"/>
                <w:rPrChange w:id="16073"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07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7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7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77" w:author="Le Minh Nghia" w:date="2019-10-09T10:56:00Z">
                  <w:rPr>
                    <w:iCs/>
                    <w:sz w:val="26"/>
                    <w:szCs w:val="26"/>
                  </w:rPr>
                </w:rPrChange>
              </w:rPr>
            </w:pPr>
            <w:r w:rsidRPr="00B41112">
              <w:rPr>
                <w:iCs/>
                <w:sz w:val="26"/>
                <w:szCs w:val="26"/>
                <w:rPrChange w:id="16078" w:author="Le Minh Nghia" w:date="2019-10-09T10:56:00Z">
                  <w:rPr>
                    <w:iCs/>
                    <w:sz w:val="26"/>
                    <w:szCs w:val="26"/>
                  </w:rPr>
                </w:rPrChange>
              </w:rPr>
              <w:t xml:space="preserve">id user </w:t>
            </w:r>
            <w:proofErr w:type="spellStart"/>
            <w:r w:rsidRPr="00B41112">
              <w:rPr>
                <w:iCs/>
                <w:sz w:val="26"/>
                <w:szCs w:val="26"/>
                <w:rPrChange w:id="16079" w:author="Le Minh Nghia" w:date="2019-10-09T10:56:00Z">
                  <w:rPr>
                    <w:iCs/>
                    <w:sz w:val="26"/>
                    <w:szCs w:val="26"/>
                  </w:rPr>
                </w:rPrChange>
              </w:rPr>
              <w:t>đã</w:t>
            </w:r>
            <w:proofErr w:type="spellEnd"/>
            <w:r w:rsidRPr="00B41112">
              <w:rPr>
                <w:iCs/>
                <w:sz w:val="26"/>
                <w:szCs w:val="26"/>
                <w:rPrChange w:id="16080" w:author="Le Minh Nghia" w:date="2019-10-09T10:56:00Z">
                  <w:rPr>
                    <w:iCs/>
                    <w:sz w:val="26"/>
                    <w:szCs w:val="26"/>
                  </w:rPr>
                </w:rPrChange>
              </w:rPr>
              <w:t xml:space="preserve"> </w:t>
            </w:r>
            <w:proofErr w:type="spellStart"/>
            <w:r w:rsidRPr="00B41112">
              <w:rPr>
                <w:iCs/>
                <w:sz w:val="26"/>
                <w:szCs w:val="26"/>
                <w:rPrChange w:id="16081" w:author="Le Minh Nghia" w:date="2019-10-09T10:56:00Z">
                  <w:rPr>
                    <w:iCs/>
                    <w:sz w:val="26"/>
                    <w:szCs w:val="26"/>
                  </w:rPr>
                </w:rPrChange>
              </w:rPr>
              <w:t>bình</w:t>
            </w:r>
            <w:proofErr w:type="spellEnd"/>
            <w:r w:rsidRPr="00B41112">
              <w:rPr>
                <w:iCs/>
                <w:sz w:val="26"/>
                <w:szCs w:val="26"/>
                <w:rPrChange w:id="16082" w:author="Le Minh Nghia" w:date="2019-10-09T10:56:00Z">
                  <w:rPr>
                    <w:iCs/>
                    <w:sz w:val="26"/>
                    <w:szCs w:val="26"/>
                  </w:rPr>
                </w:rPrChange>
              </w:rPr>
              <w:t xml:space="preserve"> </w:t>
            </w:r>
            <w:proofErr w:type="spellStart"/>
            <w:r w:rsidRPr="00B41112">
              <w:rPr>
                <w:iCs/>
                <w:sz w:val="26"/>
                <w:szCs w:val="26"/>
                <w:rPrChange w:id="16083" w:author="Le Minh Nghia" w:date="2019-10-09T10:56:00Z">
                  <w:rPr>
                    <w:iCs/>
                    <w:sz w:val="26"/>
                    <w:szCs w:val="26"/>
                  </w:rPr>
                </w:rPrChange>
              </w:rPr>
              <w:t>luận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084" w:author="Le Minh Nghia" w:date="2019-10-09T10:56:00Z">
                  <w:rPr>
                    <w:sz w:val="26"/>
                    <w:szCs w:val="26"/>
                  </w:rPr>
                </w:rPrChange>
              </w:rPr>
            </w:pPr>
            <w:proofErr w:type="spellStart"/>
            <w:r w:rsidRPr="00B41112">
              <w:rPr>
                <w:sz w:val="26"/>
                <w:szCs w:val="26"/>
                <w:rPrChange w:id="16085"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86" w:author="Le Minh Nghia" w:date="2019-10-09T10:56:00Z">
                  <w:rPr>
                    <w:iCs/>
                    <w:sz w:val="26"/>
                    <w:szCs w:val="26"/>
                  </w:rPr>
                </w:rPrChange>
              </w:rPr>
            </w:pPr>
            <w:r w:rsidRPr="00B41112">
              <w:rPr>
                <w:iCs/>
                <w:sz w:val="26"/>
                <w:szCs w:val="26"/>
                <w:rPrChange w:id="1608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08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8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09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9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092"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93" w:author="Le Minh Nghia" w:date="2019-10-09T10:56:00Z">
                  <w:rPr>
                    <w:iCs/>
                    <w:sz w:val="26"/>
                    <w:szCs w:val="26"/>
                  </w:rPr>
                </w:rPrChange>
              </w:rPr>
            </w:pPr>
            <w:proofErr w:type="spellStart"/>
            <w:r w:rsidRPr="00B41112">
              <w:rPr>
                <w:iCs/>
                <w:sz w:val="26"/>
                <w:szCs w:val="26"/>
                <w:rPrChange w:id="16094" w:author="Le Minh Nghia" w:date="2019-10-09T10:56:00Z">
                  <w:rPr>
                    <w:iCs/>
                    <w:sz w:val="26"/>
                    <w:szCs w:val="26"/>
                  </w:rPr>
                </w:rPrChange>
              </w:rPr>
              <w:t>ngày</w:t>
            </w:r>
            <w:proofErr w:type="spellEnd"/>
            <w:r w:rsidRPr="00B41112">
              <w:rPr>
                <w:iCs/>
                <w:sz w:val="26"/>
                <w:szCs w:val="26"/>
                <w:rPrChange w:id="16095" w:author="Le Minh Nghia" w:date="2019-10-09T10:56:00Z">
                  <w:rPr>
                    <w:iCs/>
                    <w:sz w:val="26"/>
                    <w:szCs w:val="26"/>
                  </w:rPr>
                </w:rPrChange>
              </w:rPr>
              <w:t xml:space="preserve"> </w:t>
            </w:r>
            <w:proofErr w:type="spellStart"/>
            <w:r w:rsidRPr="00B41112">
              <w:rPr>
                <w:iCs/>
                <w:sz w:val="26"/>
                <w:szCs w:val="26"/>
                <w:rPrChange w:id="16096"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097" w:author="Le Minh Nghia" w:date="2019-10-09T10:56:00Z">
                  <w:rPr>
                    <w:sz w:val="26"/>
                    <w:szCs w:val="26"/>
                  </w:rPr>
                </w:rPrChange>
              </w:rPr>
            </w:pPr>
            <w:proofErr w:type="spellStart"/>
            <w:r w:rsidRPr="00B41112">
              <w:rPr>
                <w:sz w:val="26"/>
                <w:szCs w:val="26"/>
                <w:rPrChange w:id="16098"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099" w:author="Le Minh Nghia" w:date="2019-10-09T10:56:00Z">
                  <w:rPr>
                    <w:iCs/>
                    <w:sz w:val="26"/>
                    <w:szCs w:val="26"/>
                  </w:rPr>
                </w:rPrChange>
              </w:rPr>
            </w:pPr>
            <w:r w:rsidRPr="00B41112">
              <w:rPr>
                <w:iCs/>
                <w:sz w:val="26"/>
                <w:szCs w:val="26"/>
                <w:rPrChange w:id="1610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10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0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10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0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0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106" w:author="Le Minh Nghia" w:date="2019-10-09T10:56:00Z">
                  <w:rPr>
                    <w:iCs/>
                    <w:sz w:val="26"/>
                    <w:szCs w:val="26"/>
                  </w:rPr>
                </w:rPrChange>
              </w:rPr>
            </w:pPr>
            <w:proofErr w:type="spellStart"/>
            <w:r w:rsidRPr="00B41112">
              <w:rPr>
                <w:iCs/>
                <w:sz w:val="26"/>
                <w:szCs w:val="26"/>
                <w:rPrChange w:id="16107" w:author="Le Minh Nghia" w:date="2019-10-09T10:56:00Z">
                  <w:rPr>
                    <w:iCs/>
                    <w:sz w:val="26"/>
                    <w:szCs w:val="26"/>
                  </w:rPr>
                </w:rPrChange>
              </w:rPr>
              <w:t>ngày</w:t>
            </w:r>
            <w:proofErr w:type="spellEnd"/>
            <w:r w:rsidRPr="00B41112">
              <w:rPr>
                <w:iCs/>
                <w:sz w:val="26"/>
                <w:szCs w:val="26"/>
                <w:rPrChange w:id="16108" w:author="Le Minh Nghia" w:date="2019-10-09T10:56:00Z">
                  <w:rPr>
                    <w:iCs/>
                    <w:sz w:val="26"/>
                    <w:szCs w:val="26"/>
                  </w:rPr>
                </w:rPrChange>
              </w:rPr>
              <w:t xml:space="preserve"> </w:t>
            </w:r>
            <w:proofErr w:type="spellStart"/>
            <w:r w:rsidRPr="00B41112">
              <w:rPr>
                <w:iCs/>
                <w:sz w:val="26"/>
                <w:szCs w:val="26"/>
                <w:rPrChange w:id="16109" w:author="Le Minh Nghia" w:date="2019-10-09T10:56:00Z">
                  <w:rPr>
                    <w:iCs/>
                    <w:sz w:val="26"/>
                    <w:szCs w:val="26"/>
                  </w:rPr>
                </w:rPrChange>
              </w:rPr>
              <w:t>cập</w:t>
            </w:r>
            <w:proofErr w:type="spellEnd"/>
            <w:r w:rsidRPr="00B41112">
              <w:rPr>
                <w:iCs/>
                <w:sz w:val="26"/>
                <w:szCs w:val="26"/>
                <w:rPrChange w:id="16110" w:author="Le Minh Nghia" w:date="2019-10-09T10:56:00Z">
                  <w:rPr>
                    <w:iCs/>
                    <w:sz w:val="26"/>
                    <w:szCs w:val="26"/>
                  </w:rPr>
                </w:rPrChange>
              </w:rPr>
              <w:t xml:space="preserve"> </w:t>
            </w:r>
            <w:proofErr w:type="spellStart"/>
            <w:r w:rsidRPr="00B41112">
              <w:rPr>
                <w:iCs/>
                <w:sz w:val="26"/>
                <w:szCs w:val="26"/>
                <w:rPrChange w:id="16111"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112" w:author="Le Minh Nghia" w:date="2019-10-09T10:56:00Z">
                  <w:rPr>
                    <w:sz w:val="26"/>
                    <w:szCs w:val="26"/>
                  </w:rPr>
                </w:rPrChange>
              </w:rPr>
            </w:pPr>
            <w:proofErr w:type="spellStart"/>
            <w:r w:rsidRPr="00B41112">
              <w:rPr>
                <w:sz w:val="26"/>
                <w:szCs w:val="26"/>
                <w:rPrChange w:id="16113"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114" w:author="Le Minh Nghia" w:date="2019-10-09T10:56:00Z">
                  <w:rPr>
                    <w:iCs/>
                    <w:sz w:val="26"/>
                    <w:szCs w:val="26"/>
                  </w:rPr>
                </w:rPrChange>
              </w:rPr>
            </w:pPr>
            <w:r w:rsidRPr="00B41112">
              <w:rPr>
                <w:iCs/>
                <w:sz w:val="26"/>
                <w:szCs w:val="26"/>
                <w:rPrChange w:id="1611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11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1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11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1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20" w:author="Le Minh Nghia" w:date="2019-10-09T10:56:00Z">
                  <w:rPr>
                    <w:iCs/>
                    <w:sz w:val="26"/>
                    <w:szCs w:val="26"/>
                  </w:rPr>
                </w:rPrChange>
              </w:rPr>
            </w:pPr>
            <w:r w:rsidRPr="00B41112">
              <w:rPr>
                <w:iCs/>
                <w:sz w:val="26"/>
                <w:szCs w:val="26"/>
                <w:rPrChange w:id="1612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122" w:author="Le Minh Nghia" w:date="2019-10-09T10:56:00Z">
                  <w:rPr>
                    <w:iCs/>
                    <w:sz w:val="26"/>
                    <w:szCs w:val="26"/>
                  </w:rPr>
                </w:rPrChange>
              </w:rPr>
            </w:pPr>
            <w:proofErr w:type="spellStart"/>
            <w:r w:rsidRPr="00B41112">
              <w:rPr>
                <w:iCs/>
                <w:sz w:val="26"/>
                <w:szCs w:val="26"/>
                <w:rPrChange w:id="16123" w:author="Le Minh Nghia" w:date="2019-10-09T10:56:00Z">
                  <w:rPr>
                    <w:iCs/>
                    <w:sz w:val="26"/>
                    <w:szCs w:val="26"/>
                  </w:rPr>
                </w:rPrChange>
              </w:rPr>
              <w:t>ngày</w:t>
            </w:r>
            <w:proofErr w:type="spellEnd"/>
            <w:r w:rsidRPr="00B41112">
              <w:rPr>
                <w:iCs/>
                <w:sz w:val="26"/>
                <w:szCs w:val="26"/>
                <w:rPrChange w:id="16124" w:author="Le Minh Nghia" w:date="2019-10-09T10:56:00Z">
                  <w:rPr>
                    <w:iCs/>
                    <w:sz w:val="26"/>
                    <w:szCs w:val="26"/>
                  </w:rPr>
                </w:rPrChange>
              </w:rPr>
              <w:t xml:space="preserve"> </w:t>
            </w:r>
            <w:proofErr w:type="spellStart"/>
            <w:r w:rsidRPr="00B41112">
              <w:rPr>
                <w:iCs/>
                <w:sz w:val="26"/>
                <w:szCs w:val="26"/>
                <w:rPrChange w:id="16125" w:author="Le Minh Nghia" w:date="2019-10-09T10:56:00Z">
                  <w:rPr>
                    <w:iCs/>
                    <w:sz w:val="26"/>
                    <w:szCs w:val="26"/>
                  </w:rPr>
                </w:rPrChange>
              </w:rPr>
              <w:t>xóa</w:t>
            </w:r>
            <w:proofErr w:type="spellEnd"/>
            <w:r w:rsidRPr="00B41112">
              <w:rPr>
                <w:iCs/>
                <w:sz w:val="26"/>
                <w:szCs w:val="26"/>
                <w:rPrChange w:id="16126" w:author="Le Minh Nghia" w:date="2019-10-09T10:56:00Z">
                  <w:rPr>
                    <w:iCs/>
                    <w:sz w:val="26"/>
                    <w:szCs w:val="26"/>
                  </w:rPr>
                </w:rPrChange>
              </w:rPr>
              <w:t xml:space="preserve"> </w:t>
            </w:r>
            <w:proofErr w:type="spellStart"/>
            <w:r w:rsidRPr="00B41112">
              <w:rPr>
                <w:iCs/>
                <w:sz w:val="26"/>
                <w:szCs w:val="26"/>
                <w:rPrChange w:id="16127" w:author="Le Minh Nghia" w:date="2019-10-09T10:56:00Z">
                  <w:rPr>
                    <w:iCs/>
                    <w:sz w:val="26"/>
                    <w:szCs w:val="26"/>
                  </w:rPr>
                </w:rPrChange>
              </w:rPr>
              <w:t>tạm</w:t>
            </w:r>
            <w:proofErr w:type="spellEnd"/>
          </w:p>
        </w:tc>
      </w:tr>
    </w:tbl>
    <w:p w:rsidR="00B96D1A" w:rsidRPr="00B41112" w:rsidRDefault="00B96D1A" w:rsidP="00596A15">
      <w:pPr>
        <w:rPr>
          <w:ins w:id="16128" w:author="Le Minh Nghia" w:date="2019-10-09T10:19:00Z"/>
          <w:sz w:val="26"/>
          <w:szCs w:val="26"/>
          <w:rPrChange w:id="16129" w:author="Le Minh Nghia" w:date="2019-10-09T10:56:00Z">
            <w:rPr>
              <w:ins w:id="16130" w:author="Le Minh Nghia" w:date="2019-10-09T10:19:00Z"/>
              <w:sz w:val="26"/>
              <w:szCs w:val="26"/>
            </w:rPr>
          </w:rPrChange>
        </w:rPr>
      </w:pPr>
    </w:p>
    <w:p w:rsidR="00B96D1A" w:rsidRPr="00B41112" w:rsidRDefault="00B96D1A">
      <w:pPr>
        <w:rPr>
          <w:ins w:id="16131" w:author="Le Minh Nghia" w:date="2019-10-09T10:19:00Z"/>
          <w:sz w:val="26"/>
          <w:szCs w:val="26"/>
          <w:rPrChange w:id="16132" w:author="Le Minh Nghia" w:date="2019-10-09T10:56:00Z">
            <w:rPr>
              <w:ins w:id="16133" w:author="Le Minh Nghia" w:date="2019-10-09T10:19:00Z"/>
              <w:sz w:val="26"/>
              <w:szCs w:val="26"/>
            </w:rPr>
          </w:rPrChange>
        </w:rPr>
      </w:pPr>
      <w:ins w:id="16134" w:author="Le Minh Nghia" w:date="2019-10-09T10:19:00Z">
        <w:r w:rsidRPr="00B41112">
          <w:rPr>
            <w:sz w:val="26"/>
            <w:szCs w:val="26"/>
            <w:rPrChange w:id="16135" w:author="Le Minh Nghia" w:date="2019-10-09T10:56:00Z">
              <w:rPr>
                <w:sz w:val="26"/>
                <w:szCs w:val="26"/>
              </w:rPr>
            </w:rPrChange>
          </w:rPr>
          <w:br w:type="page"/>
        </w:r>
      </w:ins>
    </w:p>
    <w:p w:rsidR="00596A15" w:rsidRPr="00B41112" w:rsidDel="00B96D1A" w:rsidRDefault="00596A15" w:rsidP="00596A15">
      <w:pPr>
        <w:rPr>
          <w:del w:id="16136" w:author="Le Minh Nghia" w:date="2019-10-09T10:19:00Z"/>
          <w:sz w:val="26"/>
          <w:szCs w:val="26"/>
          <w:rPrChange w:id="16137" w:author="Le Minh Nghia" w:date="2019-10-09T10:56:00Z">
            <w:rPr>
              <w:del w:id="16138" w:author="Le Minh Nghia" w:date="2019-10-09T10:19:00Z"/>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6139" w:author="Le Minh Nghia" w:date="2019-10-09T10:56:00Z">
            <w:rPr>
              <w:sz w:val="26"/>
              <w:szCs w:val="26"/>
            </w:rPr>
          </w:rPrChange>
        </w:rPr>
      </w:pPr>
      <w:r w:rsidRPr="00B41112">
        <w:rPr>
          <w:rFonts w:ascii="Times New Roman" w:hAnsi="Times New Roman" w:cs="Times New Roman"/>
          <w:sz w:val="26"/>
          <w:szCs w:val="26"/>
          <w:rPrChange w:id="16140" w:author="Le Minh Nghia" w:date="2019-10-09T10:56:00Z">
            <w:rPr>
              <w:sz w:val="26"/>
              <w:szCs w:val="26"/>
            </w:rPr>
          </w:rPrChange>
        </w:rPr>
        <w:t>BẢNG MÔ TẢ THUỘC TÍNH CỦA LỚP DISTRICTS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09"/>
        <w:gridCol w:w="2145"/>
        <w:gridCol w:w="725"/>
        <w:gridCol w:w="710"/>
        <w:gridCol w:w="746"/>
        <w:gridCol w:w="898"/>
        <w:gridCol w:w="479"/>
        <w:gridCol w:w="2026"/>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141" w:author="Le Minh Nghia" w:date="2019-10-09T10:56:00Z">
                  <w:rPr>
                    <w:rFonts w:eastAsia="MS Mincho"/>
                    <w:b/>
                    <w:i/>
                    <w:iCs/>
                    <w:sz w:val="26"/>
                    <w:szCs w:val="26"/>
                  </w:rPr>
                </w:rPrChange>
              </w:rPr>
            </w:pPr>
            <w:proofErr w:type="spellStart"/>
            <w:r w:rsidRPr="00B41112">
              <w:rPr>
                <w:b/>
                <w:i/>
                <w:iCs/>
                <w:sz w:val="26"/>
                <w:szCs w:val="26"/>
                <w:rPrChange w:id="16142" w:author="Le Minh Nghia" w:date="2019-10-09T10:56:00Z">
                  <w:rPr>
                    <w:b/>
                    <w:i/>
                    <w:iCs/>
                    <w:sz w:val="26"/>
                    <w:szCs w:val="26"/>
                  </w:rPr>
                </w:rPrChange>
              </w:rPr>
              <w:t>Tên</w:t>
            </w:r>
            <w:proofErr w:type="spellEnd"/>
            <w:r w:rsidRPr="00B41112">
              <w:rPr>
                <w:b/>
                <w:i/>
                <w:iCs/>
                <w:sz w:val="26"/>
                <w:szCs w:val="26"/>
                <w:rPrChange w:id="16143" w:author="Le Minh Nghia" w:date="2019-10-09T10:56:00Z">
                  <w:rPr>
                    <w:b/>
                    <w:i/>
                    <w:iCs/>
                    <w:sz w:val="26"/>
                    <w:szCs w:val="26"/>
                  </w:rPr>
                </w:rPrChange>
              </w:rPr>
              <w:t xml:space="preserve"> </w:t>
            </w:r>
            <w:proofErr w:type="spellStart"/>
            <w:r w:rsidRPr="00B41112">
              <w:rPr>
                <w:b/>
                <w:i/>
                <w:iCs/>
                <w:sz w:val="26"/>
                <w:szCs w:val="26"/>
                <w:rPrChange w:id="16144" w:author="Le Minh Nghia" w:date="2019-10-09T10:56:00Z">
                  <w:rPr>
                    <w:b/>
                    <w:i/>
                    <w:iCs/>
                    <w:sz w:val="26"/>
                    <w:szCs w:val="26"/>
                  </w:rPr>
                </w:rPrChange>
              </w:rPr>
              <w:t>thuộc</w:t>
            </w:r>
            <w:proofErr w:type="spellEnd"/>
            <w:r w:rsidRPr="00B41112">
              <w:rPr>
                <w:b/>
                <w:i/>
                <w:iCs/>
                <w:sz w:val="26"/>
                <w:szCs w:val="26"/>
                <w:rPrChange w:id="16145" w:author="Le Minh Nghia" w:date="2019-10-09T10:56:00Z">
                  <w:rPr>
                    <w:b/>
                    <w:i/>
                    <w:iCs/>
                    <w:sz w:val="26"/>
                    <w:szCs w:val="26"/>
                  </w:rPr>
                </w:rPrChange>
              </w:rPr>
              <w:t xml:space="preserve"> </w:t>
            </w:r>
            <w:proofErr w:type="spellStart"/>
            <w:r w:rsidRPr="00B41112">
              <w:rPr>
                <w:b/>
                <w:i/>
                <w:iCs/>
                <w:sz w:val="26"/>
                <w:szCs w:val="26"/>
                <w:rPrChange w:id="16146"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147" w:author="Le Minh Nghia" w:date="2019-10-09T10:56:00Z">
                  <w:rPr>
                    <w:rFonts w:eastAsia="MS Mincho"/>
                    <w:b/>
                    <w:i/>
                    <w:iCs/>
                    <w:sz w:val="26"/>
                    <w:szCs w:val="26"/>
                  </w:rPr>
                </w:rPrChange>
              </w:rPr>
            </w:pPr>
            <w:proofErr w:type="spellStart"/>
            <w:r w:rsidRPr="00B41112">
              <w:rPr>
                <w:b/>
                <w:i/>
                <w:iCs/>
                <w:sz w:val="26"/>
                <w:szCs w:val="26"/>
                <w:rPrChange w:id="16148" w:author="Le Minh Nghia" w:date="2019-10-09T10:56:00Z">
                  <w:rPr>
                    <w:b/>
                    <w:i/>
                    <w:iCs/>
                    <w:sz w:val="26"/>
                    <w:szCs w:val="26"/>
                  </w:rPr>
                </w:rPrChange>
              </w:rPr>
              <w:t>Kiểu</w:t>
            </w:r>
            <w:proofErr w:type="spellEnd"/>
            <w:r w:rsidRPr="00B41112">
              <w:rPr>
                <w:b/>
                <w:i/>
                <w:iCs/>
                <w:sz w:val="26"/>
                <w:szCs w:val="26"/>
                <w:rPrChange w:id="16149" w:author="Le Minh Nghia" w:date="2019-10-09T10:56:00Z">
                  <w:rPr>
                    <w:b/>
                    <w:i/>
                    <w:iCs/>
                    <w:sz w:val="26"/>
                    <w:szCs w:val="26"/>
                  </w:rPr>
                </w:rPrChange>
              </w:rPr>
              <w:t xml:space="preserve"> </w:t>
            </w:r>
            <w:proofErr w:type="spellStart"/>
            <w:r w:rsidRPr="00B41112">
              <w:rPr>
                <w:b/>
                <w:i/>
                <w:iCs/>
                <w:sz w:val="26"/>
                <w:szCs w:val="26"/>
                <w:rPrChange w:id="16150" w:author="Le Minh Nghia" w:date="2019-10-09T10:56:00Z">
                  <w:rPr>
                    <w:b/>
                    <w:i/>
                    <w:iCs/>
                    <w:sz w:val="26"/>
                    <w:szCs w:val="26"/>
                  </w:rPr>
                </w:rPrChange>
              </w:rPr>
              <w:t>dữ</w:t>
            </w:r>
            <w:proofErr w:type="spellEnd"/>
            <w:r w:rsidRPr="00B41112">
              <w:rPr>
                <w:b/>
                <w:i/>
                <w:iCs/>
                <w:sz w:val="26"/>
                <w:szCs w:val="26"/>
                <w:rPrChange w:id="16151" w:author="Le Minh Nghia" w:date="2019-10-09T10:56:00Z">
                  <w:rPr>
                    <w:b/>
                    <w:i/>
                    <w:iCs/>
                    <w:sz w:val="26"/>
                    <w:szCs w:val="26"/>
                  </w:rPr>
                </w:rPrChange>
              </w:rPr>
              <w:t xml:space="preserve"> </w:t>
            </w:r>
            <w:proofErr w:type="spellStart"/>
            <w:r w:rsidRPr="00B41112">
              <w:rPr>
                <w:b/>
                <w:i/>
                <w:iCs/>
                <w:sz w:val="26"/>
                <w:szCs w:val="26"/>
                <w:rPrChange w:id="16152"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153" w:author="Le Minh Nghia" w:date="2019-10-09T10:56:00Z">
                  <w:rPr>
                    <w:rFonts w:eastAsia="MS Mincho"/>
                    <w:b/>
                    <w:i/>
                    <w:iCs/>
                    <w:sz w:val="26"/>
                    <w:szCs w:val="26"/>
                  </w:rPr>
                </w:rPrChange>
              </w:rPr>
            </w:pPr>
            <w:proofErr w:type="spellStart"/>
            <w:r w:rsidRPr="00B41112">
              <w:rPr>
                <w:b/>
                <w:i/>
                <w:iCs/>
                <w:sz w:val="26"/>
                <w:szCs w:val="26"/>
                <w:rPrChange w:id="16154" w:author="Le Minh Nghia" w:date="2019-10-09T10:56:00Z">
                  <w:rPr>
                    <w:b/>
                    <w:i/>
                    <w:iCs/>
                    <w:sz w:val="26"/>
                    <w:szCs w:val="26"/>
                  </w:rPr>
                </w:rPrChange>
              </w:rPr>
              <w:t>Khóa</w:t>
            </w:r>
            <w:proofErr w:type="spellEnd"/>
            <w:r w:rsidRPr="00B41112">
              <w:rPr>
                <w:b/>
                <w:i/>
                <w:iCs/>
                <w:sz w:val="26"/>
                <w:szCs w:val="26"/>
                <w:rPrChange w:id="16155" w:author="Le Minh Nghia" w:date="2019-10-09T10:56:00Z">
                  <w:rPr>
                    <w:b/>
                    <w:i/>
                    <w:iCs/>
                    <w:sz w:val="26"/>
                    <w:szCs w:val="26"/>
                  </w:rPr>
                </w:rPrChange>
              </w:rPr>
              <w:t xml:space="preserve"> </w:t>
            </w:r>
            <w:proofErr w:type="spellStart"/>
            <w:r w:rsidRPr="00B41112">
              <w:rPr>
                <w:b/>
                <w:i/>
                <w:iCs/>
                <w:sz w:val="26"/>
                <w:szCs w:val="26"/>
                <w:rPrChange w:id="16156"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157" w:author="Le Minh Nghia" w:date="2019-10-09T10:56:00Z">
                  <w:rPr>
                    <w:rFonts w:eastAsia="MS Mincho"/>
                    <w:b/>
                    <w:i/>
                    <w:iCs/>
                    <w:sz w:val="26"/>
                    <w:szCs w:val="26"/>
                  </w:rPr>
                </w:rPrChange>
              </w:rPr>
            </w:pPr>
            <w:proofErr w:type="spellStart"/>
            <w:r w:rsidRPr="00B41112">
              <w:rPr>
                <w:b/>
                <w:i/>
                <w:iCs/>
                <w:sz w:val="26"/>
                <w:szCs w:val="26"/>
                <w:rPrChange w:id="16158" w:author="Le Minh Nghia" w:date="2019-10-09T10:56:00Z">
                  <w:rPr>
                    <w:b/>
                    <w:i/>
                    <w:iCs/>
                    <w:sz w:val="26"/>
                    <w:szCs w:val="26"/>
                  </w:rPr>
                </w:rPrChange>
              </w:rPr>
              <w:t>Khóa</w:t>
            </w:r>
            <w:proofErr w:type="spellEnd"/>
            <w:r w:rsidRPr="00B41112">
              <w:rPr>
                <w:b/>
                <w:i/>
                <w:iCs/>
                <w:sz w:val="26"/>
                <w:szCs w:val="26"/>
                <w:rPrChange w:id="16159" w:author="Le Minh Nghia" w:date="2019-10-09T10:56:00Z">
                  <w:rPr>
                    <w:b/>
                    <w:i/>
                    <w:iCs/>
                    <w:sz w:val="26"/>
                    <w:szCs w:val="26"/>
                  </w:rPr>
                </w:rPrChange>
              </w:rPr>
              <w:t xml:space="preserve"> </w:t>
            </w:r>
            <w:proofErr w:type="spellStart"/>
            <w:r w:rsidRPr="00B41112">
              <w:rPr>
                <w:b/>
                <w:i/>
                <w:iCs/>
                <w:sz w:val="26"/>
                <w:szCs w:val="26"/>
                <w:rPrChange w:id="16160"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161" w:author="Le Minh Nghia" w:date="2019-10-09T10:56:00Z">
                  <w:rPr>
                    <w:rFonts w:eastAsia="MS Mincho"/>
                    <w:b/>
                    <w:i/>
                    <w:iCs/>
                    <w:sz w:val="26"/>
                    <w:szCs w:val="26"/>
                  </w:rPr>
                </w:rPrChange>
              </w:rPr>
            </w:pPr>
            <w:proofErr w:type="spellStart"/>
            <w:r w:rsidRPr="00B41112">
              <w:rPr>
                <w:b/>
                <w:i/>
                <w:iCs/>
                <w:sz w:val="26"/>
                <w:szCs w:val="26"/>
                <w:rPrChange w:id="16162" w:author="Le Minh Nghia" w:date="2019-10-09T10:56:00Z">
                  <w:rPr>
                    <w:b/>
                    <w:i/>
                    <w:iCs/>
                    <w:sz w:val="26"/>
                    <w:szCs w:val="26"/>
                  </w:rPr>
                </w:rPrChange>
              </w:rPr>
              <w:t>Giá</w:t>
            </w:r>
            <w:proofErr w:type="spellEnd"/>
            <w:r w:rsidRPr="00B41112">
              <w:rPr>
                <w:b/>
                <w:i/>
                <w:iCs/>
                <w:sz w:val="26"/>
                <w:szCs w:val="26"/>
                <w:rPrChange w:id="16163" w:author="Le Minh Nghia" w:date="2019-10-09T10:56:00Z">
                  <w:rPr>
                    <w:b/>
                    <w:i/>
                    <w:iCs/>
                    <w:sz w:val="26"/>
                    <w:szCs w:val="26"/>
                  </w:rPr>
                </w:rPrChange>
              </w:rPr>
              <w:t xml:space="preserve"> </w:t>
            </w:r>
            <w:proofErr w:type="spellStart"/>
            <w:r w:rsidRPr="00B41112">
              <w:rPr>
                <w:b/>
                <w:i/>
                <w:iCs/>
                <w:sz w:val="26"/>
                <w:szCs w:val="26"/>
                <w:rPrChange w:id="16164" w:author="Le Minh Nghia" w:date="2019-10-09T10:56:00Z">
                  <w:rPr>
                    <w:b/>
                    <w:i/>
                    <w:iCs/>
                    <w:sz w:val="26"/>
                    <w:szCs w:val="26"/>
                  </w:rPr>
                </w:rPrChange>
              </w:rPr>
              <w:t>trị</w:t>
            </w:r>
            <w:proofErr w:type="spellEnd"/>
            <w:r w:rsidRPr="00B41112">
              <w:rPr>
                <w:b/>
                <w:i/>
                <w:iCs/>
                <w:sz w:val="26"/>
                <w:szCs w:val="26"/>
                <w:rPrChange w:id="16165" w:author="Le Minh Nghia" w:date="2019-10-09T10:56:00Z">
                  <w:rPr>
                    <w:b/>
                    <w:i/>
                    <w:iCs/>
                    <w:sz w:val="26"/>
                    <w:szCs w:val="26"/>
                  </w:rPr>
                </w:rPrChange>
              </w:rPr>
              <w:t xml:space="preserve"> </w:t>
            </w:r>
            <w:proofErr w:type="spellStart"/>
            <w:r w:rsidRPr="00B41112">
              <w:rPr>
                <w:b/>
                <w:i/>
                <w:iCs/>
                <w:sz w:val="26"/>
                <w:szCs w:val="26"/>
                <w:rPrChange w:id="16166" w:author="Le Minh Nghia" w:date="2019-10-09T10:56:00Z">
                  <w:rPr>
                    <w:b/>
                    <w:i/>
                    <w:iCs/>
                    <w:sz w:val="26"/>
                    <w:szCs w:val="26"/>
                  </w:rPr>
                </w:rPrChange>
              </w:rPr>
              <w:t>mặc</w:t>
            </w:r>
            <w:proofErr w:type="spellEnd"/>
            <w:r w:rsidRPr="00B41112">
              <w:rPr>
                <w:b/>
                <w:i/>
                <w:iCs/>
                <w:sz w:val="26"/>
                <w:szCs w:val="26"/>
                <w:rPrChange w:id="16167" w:author="Le Minh Nghia" w:date="2019-10-09T10:56:00Z">
                  <w:rPr>
                    <w:b/>
                    <w:i/>
                    <w:iCs/>
                    <w:sz w:val="26"/>
                    <w:szCs w:val="26"/>
                  </w:rPr>
                </w:rPrChange>
              </w:rPr>
              <w:t xml:space="preserve"> </w:t>
            </w:r>
            <w:proofErr w:type="spellStart"/>
            <w:r w:rsidRPr="00B41112">
              <w:rPr>
                <w:b/>
                <w:i/>
                <w:iCs/>
                <w:sz w:val="26"/>
                <w:szCs w:val="26"/>
                <w:rPrChange w:id="16168"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6169" w:author="Le Minh Nghia" w:date="2019-10-09T10:56:00Z">
                  <w:rPr>
                    <w:b/>
                    <w:i/>
                    <w:iCs/>
                    <w:sz w:val="26"/>
                    <w:szCs w:val="26"/>
                  </w:rPr>
                </w:rPrChange>
              </w:rPr>
            </w:pPr>
            <w:r w:rsidRPr="00B41112">
              <w:rPr>
                <w:b/>
                <w:i/>
                <w:iCs/>
                <w:sz w:val="26"/>
                <w:szCs w:val="26"/>
                <w:rPrChange w:id="16170"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171" w:author="Le Minh Nghia" w:date="2019-10-09T10:56:00Z">
                  <w:rPr>
                    <w:rFonts w:eastAsia="MS Mincho"/>
                    <w:b/>
                    <w:i/>
                    <w:iCs/>
                    <w:sz w:val="26"/>
                    <w:szCs w:val="26"/>
                  </w:rPr>
                </w:rPrChange>
              </w:rPr>
            </w:pPr>
            <w:r w:rsidRPr="00B41112">
              <w:rPr>
                <w:b/>
                <w:i/>
                <w:iCs/>
                <w:sz w:val="26"/>
                <w:szCs w:val="26"/>
                <w:rPrChange w:id="16172"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173" w:author="Le Minh Nghia" w:date="2019-10-09T10:56:00Z">
                  <w:rPr>
                    <w:rFonts w:eastAsia="MS Mincho"/>
                    <w:b/>
                    <w:i/>
                    <w:iCs/>
                    <w:sz w:val="26"/>
                    <w:szCs w:val="26"/>
                  </w:rPr>
                </w:rPrChange>
              </w:rPr>
            </w:pPr>
            <w:proofErr w:type="spellStart"/>
            <w:r w:rsidRPr="00B41112">
              <w:rPr>
                <w:b/>
                <w:i/>
                <w:iCs/>
                <w:sz w:val="26"/>
                <w:szCs w:val="26"/>
                <w:rPrChange w:id="16174" w:author="Le Minh Nghia" w:date="2019-10-09T10:56:00Z">
                  <w:rPr>
                    <w:b/>
                    <w:i/>
                    <w:iCs/>
                    <w:sz w:val="26"/>
                    <w:szCs w:val="26"/>
                  </w:rPr>
                </w:rPrChange>
              </w:rPr>
              <w:t>Diễn</w:t>
            </w:r>
            <w:proofErr w:type="spellEnd"/>
            <w:r w:rsidRPr="00B41112">
              <w:rPr>
                <w:b/>
                <w:i/>
                <w:iCs/>
                <w:sz w:val="26"/>
                <w:szCs w:val="26"/>
                <w:rPrChange w:id="16175" w:author="Le Minh Nghia" w:date="2019-10-09T10:56:00Z">
                  <w:rPr>
                    <w:b/>
                    <w:i/>
                    <w:iCs/>
                    <w:sz w:val="26"/>
                    <w:szCs w:val="26"/>
                  </w:rPr>
                </w:rPrChange>
              </w:rPr>
              <w:t xml:space="preserve"> </w:t>
            </w:r>
            <w:proofErr w:type="spellStart"/>
            <w:r w:rsidRPr="00B41112">
              <w:rPr>
                <w:b/>
                <w:i/>
                <w:iCs/>
                <w:sz w:val="26"/>
                <w:szCs w:val="26"/>
                <w:rPrChange w:id="16176"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177" w:author="Le Minh Nghia" w:date="2019-10-09T10:56:00Z">
                  <w:rPr>
                    <w:iCs/>
                    <w:sz w:val="26"/>
                    <w:szCs w:val="26"/>
                  </w:rPr>
                </w:rPrChange>
              </w:rPr>
            </w:pPr>
            <w:proofErr w:type="spellStart"/>
            <w:r w:rsidRPr="00B41112">
              <w:rPr>
                <w:iCs/>
                <w:sz w:val="26"/>
                <w:szCs w:val="26"/>
                <w:rPrChange w:id="16178" w:author="Le Minh Nghia" w:date="2019-10-09T10:56:00Z">
                  <w:rPr>
                    <w:iCs/>
                    <w:sz w:val="26"/>
                    <w:szCs w:val="26"/>
                  </w:rPr>
                </w:rPrChange>
              </w:rPr>
              <w:t>district_id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179" w:author="Le Minh Nghia" w:date="2019-10-09T10:56:00Z">
                  <w:rPr>
                    <w:iCs/>
                    <w:sz w:val="26"/>
                    <w:szCs w:val="26"/>
                  </w:rPr>
                </w:rPrChange>
              </w:rPr>
            </w:pPr>
            <w:r w:rsidRPr="00B41112">
              <w:rPr>
                <w:iCs/>
                <w:sz w:val="26"/>
                <w:szCs w:val="26"/>
                <w:rPrChange w:id="16180"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6181" w:author="Le Minh Nghia" w:date="2019-10-09T10:56:00Z">
                  <w:rPr>
                    <w:iCs/>
                    <w:sz w:val="26"/>
                    <w:szCs w:val="26"/>
                  </w:rPr>
                </w:rPrChange>
              </w:rPr>
            </w:pPr>
            <w:r w:rsidRPr="00B41112">
              <w:rPr>
                <w:iCs/>
                <w:sz w:val="26"/>
                <w:szCs w:val="26"/>
                <w:rPrChange w:id="16182"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8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18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8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6186" w:author="Le Minh Nghia" w:date="2019-10-09T10:56:00Z">
                  <w:rPr>
                    <w:iCs/>
                    <w:sz w:val="26"/>
                    <w:szCs w:val="26"/>
                  </w:rPr>
                </w:rPrChange>
              </w:rPr>
            </w:pPr>
            <w:r w:rsidRPr="00B41112">
              <w:rPr>
                <w:iCs/>
                <w:sz w:val="26"/>
                <w:szCs w:val="26"/>
                <w:rPrChange w:id="16187"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188" w:author="Le Minh Nghia" w:date="2019-10-09T10:56:00Z">
                  <w:rPr>
                    <w:iCs/>
                    <w:sz w:val="26"/>
                    <w:szCs w:val="26"/>
                  </w:rPr>
                </w:rPrChange>
              </w:rPr>
            </w:pPr>
            <w:r w:rsidRPr="00B41112">
              <w:rPr>
                <w:iCs/>
                <w:sz w:val="26"/>
                <w:szCs w:val="26"/>
                <w:rPrChange w:id="16189"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190" w:author="Le Minh Nghia" w:date="2019-10-09T10:56:00Z">
                  <w:rPr>
                    <w:iCs/>
                    <w:sz w:val="26"/>
                    <w:szCs w:val="26"/>
                  </w:rPr>
                </w:rPrChange>
              </w:rPr>
            </w:pPr>
            <w:proofErr w:type="spellStart"/>
            <w:r w:rsidRPr="00B41112">
              <w:rPr>
                <w:iCs/>
                <w:sz w:val="26"/>
                <w:szCs w:val="26"/>
                <w:rPrChange w:id="16191" w:author="Le Minh Nghia" w:date="2019-10-09T10:56:00Z">
                  <w:rPr>
                    <w:iCs/>
                    <w:sz w:val="26"/>
                    <w:szCs w:val="26"/>
                  </w:rPr>
                </w:rPrChange>
              </w:rPr>
              <w:t>city_code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192" w:author="Le Minh Nghia" w:date="2019-10-09T10:56:00Z">
                  <w:rPr>
                    <w:iCs/>
                    <w:sz w:val="26"/>
                    <w:szCs w:val="26"/>
                  </w:rPr>
                </w:rPrChange>
              </w:rPr>
            </w:pPr>
            <w:proofErr w:type="gramStart"/>
            <w:r w:rsidRPr="00B41112">
              <w:rPr>
                <w:iCs/>
                <w:sz w:val="26"/>
                <w:szCs w:val="26"/>
                <w:rPrChange w:id="16193" w:author="Le Minh Nghia" w:date="2019-10-09T10:56:00Z">
                  <w:rPr>
                    <w:iCs/>
                    <w:sz w:val="26"/>
                    <w:szCs w:val="26"/>
                  </w:rPr>
                </w:rPrChange>
              </w:rPr>
              <w:t>Char(</w:t>
            </w:r>
            <w:proofErr w:type="gramEnd"/>
            <w:r w:rsidRPr="00B41112">
              <w:rPr>
                <w:iCs/>
                <w:sz w:val="26"/>
                <w:szCs w:val="26"/>
                <w:rPrChange w:id="16194"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19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96" w:author="Le Minh Nghia" w:date="2019-10-09T10:56:00Z">
                  <w:rPr>
                    <w:iCs/>
                    <w:sz w:val="26"/>
                    <w:szCs w:val="26"/>
                  </w:rPr>
                </w:rPrChange>
              </w:rPr>
            </w:pPr>
            <w:r w:rsidRPr="00B41112">
              <w:rPr>
                <w:iCs/>
                <w:sz w:val="26"/>
                <w:szCs w:val="26"/>
                <w:rPrChange w:id="16197"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19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19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0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01" w:author="Le Minh Nghia" w:date="2019-10-09T10:56:00Z">
                  <w:rPr>
                    <w:iCs/>
                    <w:sz w:val="26"/>
                    <w:szCs w:val="26"/>
                  </w:rPr>
                </w:rPrChange>
              </w:rPr>
            </w:pPr>
            <w:proofErr w:type="spellStart"/>
            <w:r w:rsidRPr="00B41112">
              <w:rPr>
                <w:iCs/>
                <w:sz w:val="26"/>
                <w:szCs w:val="26"/>
                <w:rPrChange w:id="16202" w:author="Le Minh Nghia" w:date="2019-10-09T10:56:00Z">
                  <w:rPr>
                    <w:iCs/>
                    <w:sz w:val="26"/>
                    <w:szCs w:val="26"/>
                  </w:rPr>
                </w:rPrChange>
              </w:rPr>
              <w:t>mã</w:t>
            </w:r>
            <w:proofErr w:type="spellEnd"/>
            <w:r w:rsidRPr="00B41112">
              <w:rPr>
                <w:iCs/>
                <w:sz w:val="26"/>
                <w:szCs w:val="26"/>
                <w:rPrChange w:id="16203" w:author="Le Minh Nghia" w:date="2019-10-09T10:56:00Z">
                  <w:rPr>
                    <w:iCs/>
                    <w:sz w:val="26"/>
                    <w:szCs w:val="26"/>
                  </w:rPr>
                </w:rPrChange>
              </w:rPr>
              <w:t xml:space="preserve"> </w:t>
            </w:r>
            <w:proofErr w:type="spellStart"/>
            <w:r w:rsidRPr="00B41112">
              <w:rPr>
                <w:iCs/>
                <w:sz w:val="26"/>
                <w:szCs w:val="26"/>
                <w:rPrChange w:id="16204" w:author="Le Minh Nghia" w:date="2019-10-09T10:56:00Z">
                  <w:rPr>
                    <w:iCs/>
                    <w:sz w:val="26"/>
                    <w:szCs w:val="26"/>
                  </w:rPr>
                </w:rPrChange>
              </w:rPr>
              <w:t>thành</w:t>
            </w:r>
            <w:proofErr w:type="spellEnd"/>
            <w:r w:rsidRPr="00B41112">
              <w:rPr>
                <w:iCs/>
                <w:sz w:val="26"/>
                <w:szCs w:val="26"/>
                <w:rPrChange w:id="16205" w:author="Le Minh Nghia" w:date="2019-10-09T10:56:00Z">
                  <w:rPr>
                    <w:iCs/>
                    <w:sz w:val="26"/>
                    <w:szCs w:val="26"/>
                  </w:rPr>
                </w:rPrChange>
              </w:rPr>
              <w:t xml:space="preserve"> </w:t>
            </w:r>
            <w:proofErr w:type="spellStart"/>
            <w:r w:rsidRPr="00B41112">
              <w:rPr>
                <w:iCs/>
                <w:sz w:val="26"/>
                <w:szCs w:val="26"/>
                <w:rPrChange w:id="16206" w:author="Le Minh Nghia" w:date="2019-10-09T10:56:00Z">
                  <w:rPr>
                    <w:iCs/>
                    <w:sz w:val="26"/>
                    <w:szCs w:val="26"/>
                  </w:rPr>
                </w:rPrChange>
              </w:rPr>
              <w:t>phố</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07" w:author="Le Minh Nghia" w:date="2019-10-09T10:56:00Z">
                  <w:rPr>
                    <w:iCs/>
                    <w:sz w:val="26"/>
                    <w:szCs w:val="26"/>
                  </w:rPr>
                </w:rPrChange>
              </w:rPr>
            </w:pPr>
            <w:proofErr w:type="spellStart"/>
            <w:r w:rsidRPr="00B41112">
              <w:rPr>
                <w:iCs/>
                <w:sz w:val="26"/>
                <w:szCs w:val="26"/>
                <w:rPrChange w:id="16208" w:author="Le Minh Nghia" w:date="2019-10-09T10:56:00Z">
                  <w:rPr>
                    <w:iCs/>
                    <w:sz w:val="26"/>
                    <w:szCs w:val="26"/>
                  </w:rPr>
                </w:rPrChange>
              </w:rPr>
              <w:t>District_code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09" w:author="Le Minh Nghia" w:date="2019-10-09T10:56:00Z">
                  <w:rPr>
                    <w:iCs/>
                    <w:sz w:val="26"/>
                    <w:szCs w:val="26"/>
                  </w:rPr>
                </w:rPrChange>
              </w:rPr>
            </w:pPr>
            <w:proofErr w:type="gramStart"/>
            <w:r w:rsidRPr="00B41112">
              <w:rPr>
                <w:iCs/>
                <w:sz w:val="26"/>
                <w:szCs w:val="26"/>
                <w:rPrChange w:id="16210" w:author="Le Minh Nghia" w:date="2019-10-09T10:56:00Z">
                  <w:rPr>
                    <w:iCs/>
                    <w:sz w:val="26"/>
                    <w:szCs w:val="26"/>
                  </w:rPr>
                </w:rPrChange>
              </w:rPr>
              <w:t>Char(</w:t>
            </w:r>
            <w:proofErr w:type="gramEnd"/>
            <w:r w:rsidRPr="00B41112">
              <w:rPr>
                <w:iCs/>
                <w:sz w:val="26"/>
                <w:szCs w:val="26"/>
                <w:rPrChange w:id="16211"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1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1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1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15" w:author="Le Minh Nghia" w:date="2019-10-09T10:56:00Z">
                  <w:rPr>
                    <w:iCs/>
                    <w:sz w:val="26"/>
                    <w:szCs w:val="26"/>
                  </w:rPr>
                </w:rPrChange>
              </w:rPr>
            </w:pPr>
            <w:r w:rsidRPr="00B41112">
              <w:rPr>
                <w:iCs/>
                <w:sz w:val="26"/>
                <w:szCs w:val="26"/>
                <w:rPrChange w:id="16216"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1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18" w:author="Le Minh Nghia" w:date="2019-10-09T10:56:00Z">
                  <w:rPr>
                    <w:iCs/>
                    <w:sz w:val="26"/>
                    <w:szCs w:val="26"/>
                  </w:rPr>
                </w:rPrChange>
              </w:rPr>
            </w:pPr>
            <w:proofErr w:type="spellStart"/>
            <w:r w:rsidRPr="00B41112">
              <w:rPr>
                <w:iCs/>
                <w:sz w:val="26"/>
                <w:szCs w:val="26"/>
                <w:rPrChange w:id="16219" w:author="Le Minh Nghia" w:date="2019-10-09T10:56:00Z">
                  <w:rPr>
                    <w:iCs/>
                    <w:sz w:val="26"/>
                    <w:szCs w:val="26"/>
                  </w:rPr>
                </w:rPrChange>
              </w:rPr>
              <w:t>Mã</w:t>
            </w:r>
            <w:proofErr w:type="spellEnd"/>
            <w:r w:rsidRPr="00B41112">
              <w:rPr>
                <w:iCs/>
                <w:sz w:val="26"/>
                <w:szCs w:val="26"/>
                <w:rPrChange w:id="16220" w:author="Le Minh Nghia" w:date="2019-10-09T10:56:00Z">
                  <w:rPr>
                    <w:iCs/>
                    <w:sz w:val="26"/>
                    <w:szCs w:val="26"/>
                  </w:rPr>
                </w:rPrChange>
              </w:rPr>
              <w:t xml:space="preserve"> </w:t>
            </w:r>
            <w:proofErr w:type="spellStart"/>
            <w:r w:rsidRPr="00B41112">
              <w:rPr>
                <w:iCs/>
                <w:sz w:val="26"/>
                <w:szCs w:val="26"/>
                <w:rPrChange w:id="16221" w:author="Le Minh Nghia" w:date="2019-10-09T10:56:00Z">
                  <w:rPr>
                    <w:iCs/>
                    <w:sz w:val="26"/>
                    <w:szCs w:val="26"/>
                  </w:rPr>
                </w:rPrChange>
              </w:rPr>
              <w:t>quận</w:t>
            </w:r>
            <w:proofErr w:type="spellEnd"/>
            <w:r w:rsidRPr="00B41112">
              <w:rPr>
                <w:iCs/>
                <w:sz w:val="26"/>
                <w:szCs w:val="26"/>
                <w:rPrChange w:id="16222" w:author="Le Minh Nghia" w:date="2019-10-09T10:56:00Z">
                  <w:rPr>
                    <w:iCs/>
                    <w:sz w:val="26"/>
                    <w:szCs w:val="26"/>
                  </w:rPr>
                </w:rPrChange>
              </w:rPr>
              <w:t xml:space="preserve"> </w:t>
            </w:r>
            <w:proofErr w:type="spellStart"/>
            <w:r w:rsidRPr="00B41112">
              <w:rPr>
                <w:iCs/>
                <w:sz w:val="26"/>
                <w:szCs w:val="26"/>
                <w:rPrChange w:id="16223" w:author="Le Minh Nghia" w:date="2019-10-09T10:56:00Z">
                  <w:rPr>
                    <w:iCs/>
                    <w:sz w:val="26"/>
                    <w:szCs w:val="26"/>
                  </w:rPr>
                </w:rPrChange>
              </w:rPr>
              <w:t>huyện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24" w:author="Le Minh Nghia" w:date="2019-10-09T10:56:00Z">
                  <w:rPr>
                    <w:iCs/>
                    <w:sz w:val="26"/>
                    <w:szCs w:val="26"/>
                  </w:rPr>
                </w:rPrChange>
              </w:rPr>
            </w:pPr>
            <w:proofErr w:type="spellStart"/>
            <w:r w:rsidRPr="00B41112">
              <w:rPr>
                <w:iCs/>
                <w:sz w:val="26"/>
                <w:szCs w:val="26"/>
                <w:rPrChange w:id="16225" w:author="Le Minh Nghia" w:date="2019-10-09T10:56:00Z">
                  <w:rPr>
                    <w:iCs/>
                    <w:sz w:val="26"/>
                    <w:szCs w:val="26"/>
                  </w:rPr>
                </w:rPrChange>
              </w:rPr>
              <w:t>district_name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26" w:author="Le Minh Nghia" w:date="2019-10-09T10:56:00Z">
                  <w:rPr>
                    <w:iCs/>
                    <w:sz w:val="26"/>
                    <w:szCs w:val="26"/>
                  </w:rPr>
                </w:rPrChange>
              </w:rPr>
            </w:pPr>
            <w:r w:rsidRPr="00B41112">
              <w:rPr>
                <w:iCs/>
                <w:sz w:val="26"/>
                <w:szCs w:val="26"/>
                <w:rPrChange w:id="16227"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2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2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3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3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32"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33" w:author="Le Minh Nghia" w:date="2019-10-09T10:56:00Z">
                  <w:rPr>
                    <w:iCs/>
                    <w:sz w:val="26"/>
                    <w:szCs w:val="26"/>
                  </w:rPr>
                </w:rPrChange>
              </w:rPr>
            </w:pPr>
            <w:proofErr w:type="spellStart"/>
            <w:r w:rsidRPr="00B41112">
              <w:rPr>
                <w:iCs/>
                <w:sz w:val="26"/>
                <w:szCs w:val="26"/>
                <w:rPrChange w:id="16234" w:author="Le Minh Nghia" w:date="2019-10-09T10:56:00Z">
                  <w:rPr>
                    <w:iCs/>
                    <w:sz w:val="26"/>
                    <w:szCs w:val="26"/>
                  </w:rPr>
                </w:rPrChange>
              </w:rPr>
              <w:t>tên</w:t>
            </w:r>
            <w:proofErr w:type="spellEnd"/>
            <w:r w:rsidRPr="00B41112">
              <w:rPr>
                <w:iCs/>
                <w:sz w:val="26"/>
                <w:szCs w:val="26"/>
                <w:rPrChange w:id="16235" w:author="Le Minh Nghia" w:date="2019-10-09T10:56:00Z">
                  <w:rPr>
                    <w:iCs/>
                    <w:sz w:val="26"/>
                    <w:szCs w:val="26"/>
                  </w:rPr>
                </w:rPrChange>
              </w:rPr>
              <w:t xml:space="preserve"> </w:t>
            </w:r>
            <w:proofErr w:type="spellStart"/>
            <w:r w:rsidRPr="00B41112">
              <w:rPr>
                <w:iCs/>
                <w:sz w:val="26"/>
                <w:szCs w:val="26"/>
                <w:rPrChange w:id="16236" w:author="Le Minh Nghia" w:date="2019-10-09T10:56:00Z">
                  <w:rPr>
                    <w:iCs/>
                    <w:sz w:val="26"/>
                    <w:szCs w:val="26"/>
                  </w:rPr>
                </w:rPrChange>
              </w:rPr>
              <w:t>quận</w:t>
            </w:r>
            <w:proofErr w:type="spellEnd"/>
            <w:r w:rsidRPr="00B41112">
              <w:rPr>
                <w:iCs/>
                <w:sz w:val="26"/>
                <w:szCs w:val="26"/>
                <w:rPrChange w:id="16237" w:author="Le Minh Nghia" w:date="2019-10-09T10:56:00Z">
                  <w:rPr>
                    <w:iCs/>
                    <w:sz w:val="26"/>
                    <w:szCs w:val="26"/>
                  </w:rPr>
                </w:rPrChange>
              </w:rPr>
              <w:t>/</w:t>
            </w:r>
            <w:proofErr w:type="spellStart"/>
            <w:r w:rsidRPr="00B41112">
              <w:rPr>
                <w:iCs/>
                <w:sz w:val="26"/>
                <w:szCs w:val="26"/>
                <w:rPrChange w:id="16238" w:author="Le Minh Nghia" w:date="2019-10-09T10:56:00Z">
                  <w:rPr>
                    <w:iCs/>
                    <w:sz w:val="26"/>
                    <w:szCs w:val="26"/>
                  </w:rPr>
                </w:rPrChange>
              </w:rPr>
              <w:t>huyện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239" w:author="Le Minh Nghia" w:date="2019-10-09T10:56:00Z">
                  <w:rPr>
                    <w:sz w:val="26"/>
                    <w:szCs w:val="26"/>
                  </w:rPr>
                </w:rPrChange>
              </w:rPr>
            </w:pPr>
            <w:proofErr w:type="spellStart"/>
            <w:r w:rsidRPr="00B41112">
              <w:rPr>
                <w:sz w:val="26"/>
                <w:szCs w:val="26"/>
                <w:rPrChange w:id="16240"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41" w:author="Le Minh Nghia" w:date="2019-10-09T10:56:00Z">
                  <w:rPr>
                    <w:iCs/>
                    <w:sz w:val="26"/>
                    <w:szCs w:val="26"/>
                  </w:rPr>
                </w:rPrChange>
              </w:rPr>
            </w:pPr>
            <w:r w:rsidRPr="00B41112">
              <w:rPr>
                <w:iCs/>
                <w:sz w:val="26"/>
                <w:szCs w:val="26"/>
                <w:rPrChange w:id="16242"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4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4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4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4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4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48" w:author="Le Minh Nghia" w:date="2019-10-09T10:56:00Z">
                  <w:rPr>
                    <w:iCs/>
                    <w:sz w:val="26"/>
                    <w:szCs w:val="26"/>
                  </w:rPr>
                </w:rPrChange>
              </w:rPr>
            </w:pPr>
            <w:proofErr w:type="spellStart"/>
            <w:r w:rsidRPr="00B41112">
              <w:rPr>
                <w:iCs/>
                <w:sz w:val="26"/>
                <w:szCs w:val="26"/>
                <w:rPrChange w:id="16249" w:author="Le Minh Nghia" w:date="2019-10-09T10:56:00Z">
                  <w:rPr>
                    <w:iCs/>
                    <w:sz w:val="26"/>
                    <w:szCs w:val="26"/>
                  </w:rPr>
                </w:rPrChange>
              </w:rPr>
              <w:t>ngày</w:t>
            </w:r>
            <w:proofErr w:type="spellEnd"/>
            <w:r w:rsidRPr="00B41112">
              <w:rPr>
                <w:iCs/>
                <w:sz w:val="26"/>
                <w:szCs w:val="26"/>
                <w:rPrChange w:id="16250" w:author="Le Minh Nghia" w:date="2019-10-09T10:56:00Z">
                  <w:rPr>
                    <w:iCs/>
                    <w:sz w:val="26"/>
                    <w:szCs w:val="26"/>
                  </w:rPr>
                </w:rPrChange>
              </w:rPr>
              <w:t xml:space="preserve"> </w:t>
            </w:r>
            <w:proofErr w:type="spellStart"/>
            <w:r w:rsidRPr="00B41112">
              <w:rPr>
                <w:iCs/>
                <w:sz w:val="26"/>
                <w:szCs w:val="26"/>
                <w:rPrChange w:id="16251"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252" w:author="Le Minh Nghia" w:date="2019-10-09T10:56:00Z">
                  <w:rPr>
                    <w:sz w:val="26"/>
                    <w:szCs w:val="26"/>
                  </w:rPr>
                </w:rPrChange>
              </w:rPr>
            </w:pPr>
            <w:proofErr w:type="spellStart"/>
            <w:r w:rsidRPr="00B41112">
              <w:rPr>
                <w:sz w:val="26"/>
                <w:szCs w:val="26"/>
                <w:rPrChange w:id="16253"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54" w:author="Le Minh Nghia" w:date="2019-10-09T10:56:00Z">
                  <w:rPr>
                    <w:iCs/>
                    <w:sz w:val="26"/>
                    <w:szCs w:val="26"/>
                  </w:rPr>
                </w:rPrChange>
              </w:rPr>
            </w:pPr>
            <w:r w:rsidRPr="00B41112">
              <w:rPr>
                <w:iCs/>
                <w:sz w:val="26"/>
                <w:szCs w:val="26"/>
                <w:rPrChange w:id="1625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5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5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5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5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rPr>
                <w:iCs/>
                <w:sz w:val="26"/>
                <w:szCs w:val="26"/>
                <w:rPrChange w:id="1626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61" w:author="Le Minh Nghia" w:date="2019-10-09T10:56:00Z">
                  <w:rPr>
                    <w:iCs/>
                    <w:sz w:val="26"/>
                    <w:szCs w:val="26"/>
                  </w:rPr>
                </w:rPrChange>
              </w:rPr>
            </w:pPr>
            <w:proofErr w:type="spellStart"/>
            <w:r w:rsidRPr="00B41112">
              <w:rPr>
                <w:iCs/>
                <w:sz w:val="26"/>
                <w:szCs w:val="26"/>
                <w:rPrChange w:id="16262" w:author="Le Minh Nghia" w:date="2019-10-09T10:56:00Z">
                  <w:rPr>
                    <w:iCs/>
                    <w:sz w:val="26"/>
                    <w:szCs w:val="26"/>
                  </w:rPr>
                </w:rPrChange>
              </w:rPr>
              <w:t>ngày</w:t>
            </w:r>
            <w:proofErr w:type="spellEnd"/>
            <w:r w:rsidRPr="00B41112">
              <w:rPr>
                <w:iCs/>
                <w:sz w:val="26"/>
                <w:szCs w:val="26"/>
                <w:rPrChange w:id="16263" w:author="Le Minh Nghia" w:date="2019-10-09T10:56:00Z">
                  <w:rPr>
                    <w:iCs/>
                    <w:sz w:val="26"/>
                    <w:szCs w:val="26"/>
                  </w:rPr>
                </w:rPrChange>
              </w:rPr>
              <w:t xml:space="preserve"> </w:t>
            </w:r>
            <w:proofErr w:type="spellStart"/>
            <w:r w:rsidRPr="00B41112">
              <w:rPr>
                <w:iCs/>
                <w:sz w:val="26"/>
                <w:szCs w:val="26"/>
                <w:rPrChange w:id="16264" w:author="Le Minh Nghia" w:date="2019-10-09T10:56:00Z">
                  <w:rPr>
                    <w:iCs/>
                    <w:sz w:val="26"/>
                    <w:szCs w:val="26"/>
                  </w:rPr>
                </w:rPrChange>
              </w:rPr>
              <w:t>cập</w:t>
            </w:r>
            <w:proofErr w:type="spellEnd"/>
            <w:r w:rsidRPr="00B41112">
              <w:rPr>
                <w:iCs/>
                <w:sz w:val="26"/>
                <w:szCs w:val="26"/>
                <w:rPrChange w:id="16265" w:author="Le Minh Nghia" w:date="2019-10-09T10:56:00Z">
                  <w:rPr>
                    <w:iCs/>
                    <w:sz w:val="26"/>
                    <w:szCs w:val="26"/>
                  </w:rPr>
                </w:rPrChange>
              </w:rPr>
              <w:t xml:space="preserve"> </w:t>
            </w:r>
            <w:proofErr w:type="spellStart"/>
            <w:r w:rsidRPr="00B41112">
              <w:rPr>
                <w:iCs/>
                <w:sz w:val="26"/>
                <w:szCs w:val="26"/>
                <w:rPrChange w:id="16266"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267" w:author="Le Minh Nghia" w:date="2019-10-09T10:56:00Z">
                  <w:rPr>
                    <w:sz w:val="26"/>
                    <w:szCs w:val="26"/>
                  </w:rPr>
                </w:rPrChange>
              </w:rPr>
            </w:pPr>
            <w:proofErr w:type="spellStart"/>
            <w:r w:rsidRPr="00B41112">
              <w:rPr>
                <w:sz w:val="26"/>
                <w:szCs w:val="26"/>
                <w:rPrChange w:id="16268"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69" w:author="Le Minh Nghia" w:date="2019-10-09T10:56:00Z">
                  <w:rPr>
                    <w:iCs/>
                    <w:sz w:val="26"/>
                    <w:szCs w:val="26"/>
                  </w:rPr>
                </w:rPrChange>
              </w:rPr>
            </w:pPr>
            <w:r w:rsidRPr="00B41112">
              <w:rPr>
                <w:iCs/>
                <w:sz w:val="26"/>
                <w:szCs w:val="26"/>
                <w:rPrChange w:id="1627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7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7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27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7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275" w:author="Le Minh Nghia" w:date="2019-10-09T10:56:00Z">
                  <w:rPr>
                    <w:iCs/>
                    <w:sz w:val="26"/>
                    <w:szCs w:val="26"/>
                  </w:rPr>
                </w:rPrChange>
              </w:rPr>
            </w:pPr>
            <w:r w:rsidRPr="00B41112">
              <w:rPr>
                <w:iCs/>
                <w:sz w:val="26"/>
                <w:szCs w:val="26"/>
                <w:rPrChange w:id="1627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277" w:author="Le Minh Nghia" w:date="2019-10-09T10:56:00Z">
                  <w:rPr>
                    <w:iCs/>
                    <w:sz w:val="26"/>
                    <w:szCs w:val="26"/>
                  </w:rPr>
                </w:rPrChange>
              </w:rPr>
            </w:pPr>
            <w:proofErr w:type="spellStart"/>
            <w:r w:rsidRPr="00B41112">
              <w:rPr>
                <w:iCs/>
                <w:sz w:val="26"/>
                <w:szCs w:val="26"/>
                <w:rPrChange w:id="16278" w:author="Le Minh Nghia" w:date="2019-10-09T10:56:00Z">
                  <w:rPr>
                    <w:iCs/>
                    <w:sz w:val="26"/>
                    <w:szCs w:val="26"/>
                  </w:rPr>
                </w:rPrChange>
              </w:rPr>
              <w:t>ngày</w:t>
            </w:r>
            <w:proofErr w:type="spellEnd"/>
            <w:r w:rsidRPr="00B41112">
              <w:rPr>
                <w:iCs/>
                <w:sz w:val="26"/>
                <w:szCs w:val="26"/>
                <w:rPrChange w:id="16279" w:author="Le Minh Nghia" w:date="2019-10-09T10:56:00Z">
                  <w:rPr>
                    <w:iCs/>
                    <w:sz w:val="26"/>
                    <w:szCs w:val="26"/>
                  </w:rPr>
                </w:rPrChange>
              </w:rPr>
              <w:t xml:space="preserve"> </w:t>
            </w:r>
            <w:proofErr w:type="spellStart"/>
            <w:r w:rsidRPr="00B41112">
              <w:rPr>
                <w:iCs/>
                <w:sz w:val="26"/>
                <w:szCs w:val="26"/>
                <w:rPrChange w:id="16280" w:author="Le Minh Nghia" w:date="2019-10-09T10:56:00Z">
                  <w:rPr>
                    <w:iCs/>
                    <w:sz w:val="26"/>
                    <w:szCs w:val="26"/>
                  </w:rPr>
                </w:rPrChange>
              </w:rPr>
              <w:t>xóa</w:t>
            </w:r>
            <w:proofErr w:type="spellEnd"/>
            <w:r w:rsidRPr="00B41112">
              <w:rPr>
                <w:iCs/>
                <w:sz w:val="26"/>
                <w:szCs w:val="26"/>
                <w:rPrChange w:id="16281" w:author="Le Minh Nghia" w:date="2019-10-09T10:56:00Z">
                  <w:rPr>
                    <w:iCs/>
                    <w:sz w:val="26"/>
                    <w:szCs w:val="26"/>
                  </w:rPr>
                </w:rPrChange>
              </w:rPr>
              <w:t xml:space="preserve"> </w:t>
            </w:r>
            <w:proofErr w:type="spellStart"/>
            <w:r w:rsidRPr="00B41112">
              <w:rPr>
                <w:iCs/>
                <w:sz w:val="26"/>
                <w:szCs w:val="26"/>
                <w:rPrChange w:id="16282" w:author="Le Minh Nghia" w:date="2019-10-09T10:56:00Z">
                  <w:rPr>
                    <w:iCs/>
                    <w:sz w:val="26"/>
                    <w:szCs w:val="26"/>
                  </w:rPr>
                </w:rPrChange>
              </w:rPr>
              <w:t>tạm</w:t>
            </w:r>
            <w:proofErr w:type="spellEnd"/>
          </w:p>
        </w:tc>
      </w:tr>
    </w:tbl>
    <w:p w:rsidR="00596A15" w:rsidRPr="00B41112" w:rsidRDefault="00596A15" w:rsidP="00596A15">
      <w:pPr>
        <w:rPr>
          <w:sz w:val="26"/>
          <w:szCs w:val="26"/>
          <w:rPrChange w:id="16283" w:author="Le Minh Nghia" w:date="2019-10-09T10:56:00Z">
            <w:rPr>
              <w:sz w:val="26"/>
              <w:szCs w:val="26"/>
            </w:rPr>
          </w:rPrChange>
        </w:rPr>
      </w:pPr>
    </w:p>
    <w:p w:rsidR="00596A15" w:rsidRPr="00B41112" w:rsidRDefault="00596A15" w:rsidP="00596A15">
      <w:pPr>
        <w:rPr>
          <w:sz w:val="26"/>
          <w:szCs w:val="26"/>
          <w:rPrChange w:id="16284"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6285" w:author="Le Minh Nghia" w:date="2019-10-09T10:56:00Z">
            <w:rPr>
              <w:sz w:val="26"/>
              <w:szCs w:val="26"/>
            </w:rPr>
          </w:rPrChange>
        </w:rPr>
      </w:pPr>
      <w:r w:rsidRPr="00B41112">
        <w:rPr>
          <w:rFonts w:ascii="Times New Roman" w:hAnsi="Times New Roman" w:cs="Times New Roman"/>
          <w:sz w:val="26"/>
          <w:szCs w:val="26"/>
          <w:rPrChange w:id="16286" w:author="Le Minh Nghia" w:date="2019-10-09T10:56:00Z">
            <w:rPr>
              <w:sz w:val="26"/>
              <w:szCs w:val="26"/>
            </w:rPr>
          </w:rPrChange>
        </w:rPr>
        <w:t>BẢNG MÔ TẢ THUỘC TÍNH CỦA LỚP SURVEYS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53"/>
        <w:gridCol w:w="2169"/>
        <w:gridCol w:w="725"/>
        <w:gridCol w:w="710"/>
        <w:gridCol w:w="751"/>
        <w:gridCol w:w="898"/>
        <w:gridCol w:w="479"/>
        <w:gridCol w:w="1953"/>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287" w:author="Le Minh Nghia" w:date="2019-10-09T10:56:00Z">
                  <w:rPr>
                    <w:rFonts w:eastAsia="MS Mincho"/>
                    <w:b/>
                    <w:i/>
                    <w:iCs/>
                    <w:sz w:val="26"/>
                    <w:szCs w:val="26"/>
                  </w:rPr>
                </w:rPrChange>
              </w:rPr>
            </w:pPr>
            <w:proofErr w:type="spellStart"/>
            <w:r w:rsidRPr="00B41112">
              <w:rPr>
                <w:b/>
                <w:i/>
                <w:iCs/>
                <w:sz w:val="26"/>
                <w:szCs w:val="26"/>
                <w:rPrChange w:id="16288" w:author="Le Minh Nghia" w:date="2019-10-09T10:56:00Z">
                  <w:rPr>
                    <w:b/>
                    <w:i/>
                    <w:iCs/>
                    <w:sz w:val="26"/>
                    <w:szCs w:val="26"/>
                  </w:rPr>
                </w:rPrChange>
              </w:rPr>
              <w:t>Tên</w:t>
            </w:r>
            <w:proofErr w:type="spellEnd"/>
            <w:r w:rsidRPr="00B41112">
              <w:rPr>
                <w:b/>
                <w:i/>
                <w:iCs/>
                <w:sz w:val="26"/>
                <w:szCs w:val="26"/>
                <w:rPrChange w:id="16289" w:author="Le Minh Nghia" w:date="2019-10-09T10:56:00Z">
                  <w:rPr>
                    <w:b/>
                    <w:i/>
                    <w:iCs/>
                    <w:sz w:val="26"/>
                    <w:szCs w:val="26"/>
                  </w:rPr>
                </w:rPrChange>
              </w:rPr>
              <w:t xml:space="preserve"> </w:t>
            </w:r>
            <w:proofErr w:type="spellStart"/>
            <w:r w:rsidRPr="00B41112">
              <w:rPr>
                <w:b/>
                <w:i/>
                <w:iCs/>
                <w:sz w:val="26"/>
                <w:szCs w:val="26"/>
                <w:rPrChange w:id="16290" w:author="Le Minh Nghia" w:date="2019-10-09T10:56:00Z">
                  <w:rPr>
                    <w:b/>
                    <w:i/>
                    <w:iCs/>
                    <w:sz w:val="26"/>
                    <w:szCs w:val="26"/>
                  </w:rPr>
                </w:rPrChange>
              </w:rPr>
              <w:t>thuộc</w:t>
            </w:r>
            <w:proofErr w:type="spellEnd"/>
            <w:r w:rsidRPr="00B41112">
              <w:rPr>
                <w:b/>
                <w:i/>
                <w:iCs/>
                <w:sz w:val="26"/>
                <w:szCs w:val="26"/>
                <w:rPrChange w:id="16291" w:author="Le Minh Nghia" w:date="2019-10-09T10:56:00Z">
                  <w:rPr>
                    <w:b/>
                    <w:i/>
                    <w:iCs/>
                    <w:sz w:val="26"/>
                    <w:szCs w:val="26"/>
                  </w:rPr>
                </w:rPrChange>
              </w:rPr>
              <w:t xml:space="preserve"> </w:t>
            </w:r>
            <w:proofErr w:type="spellStart"/>
            <w:r w:rsidRPr="00B41112">
              <w:rPr>
                <w:b/>
                <w:i/>
                <w:iCs/>
                <w:sz w:val="26"/>
                <w:szCs w:val="26"/>
                <w:rPrChange w:id="16292"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293" w:author="Le Minh Nghia" w:date="2019-10-09T10:56:00Z">
                  <w:rPr>
                    <w:rFonts w:eastAsia="MS Mincho"/>
                    <w:b/>
                    <w:i/>
                    <w:iCs/>
                    <w:sz w:val="26"/>
                    <w:szCs w:val="26"/>
                  </w:rPr>
                </w:rPrChange>
              </w:rPr>
            </w:pPr>
            <w:proofErr w:type="spellStart"/>
            <w:r w:rsidRPr="00B41112">
              <w:rPr>
                <w:b/>
                <w:i/>
                <w:iCs/>
                <w:sz w:val="26"/>
                <w:szCs w:val="26"/>
                <w:rPrChange w:id="16294" w:author="Le Minh Nghia" w:date="2019-10-09T10:56:00Z">
                  <w:rPr>
                    <w:b/>
                    <w:i/>
                    <w:iCs/>
                    <w:sz w:val="26"/>
                    <w:szCs w:val="26"/>
                  </w:rPr>
                </w:rPrChange>
              </w:rPr>
              <w:t>Kiểu</w:t>
            </w:r>
            <w:proofErr w:type="spellEnd"/>
            <w:r w:rsidRPr="00B41112">
              <w:rPr>
                <w:b/>
                <w:i/>
                <w:iCs/>
                <w:sz w:val="26"/>
                <w:szCs w:val="26"/>
                <w:rPrChange w:id="16295" w:author="Le Minh Nghia" w:date="2019-10-09T10:56:00Z">
                  <w:rPr>
                    <w:b/>
                    <w:i/>
                    <w:iCs/>
                    <w:sz w:val="26"/>
                    <w:szCs w:val="26"/>
                  </w:rPr>
                </w:rPrChange>
              </w:rPr>
              <w:t xml:space="preserve"> </w:t>
            </w:r>
            <w:proofErr w:type="spellStart"/>
            <w:r w:rsidRPr="00B41112">
              <w:rPr>
                <w:b/>
                <w:i/>
                <w:iCs/>
                <w:sz w:val="26"/>
                <w:szCs w:val="26"/>
                <w:rPrChange w:id="16296" w:author="Le Minh Nghia" w:date="2019-10-09T10:56:00Z">
                  <w:rPr>
                    <w:b/>
                    <w:i/>
                    <w:iCs/>
                    <w:sz w:val="26"/>
                    <w:szCs w:val="26"/>
                  </w:rPr>
                </w:rPrChange>
              </w:rPr>
              <w:t>dữ</w:t>
            </w:r>
            <w:proofErr w:type="spellEnd"/>
            <w:r w:rsidRPr="00B41112">
              <w:rPr>
                <w:b/>
                <w:i/>
                <w:iCs/>
                <w:sz w:val="26"/>
                <w:szCs w:val="26"/>
                <w:rPrChange w:id="16297" w:author="Le Minh Nghia" w:date="2019-10-09T10:56:00Z">
                  <w:rPr>
                    <w:b/>
                    <w:i/>
                    <w:iCs/>
                    <w:sz w:val="26"/>
                    <w:szCs w:val="26"/>
                  </w:rPr>
                </w:rPrChange>
              </w:rPr>
              <w:t xml:space="preserve"> </w:t>
            </w:r>
            <w:proofErr w:type="spellStart"/>
            <w:r w:rsidRPr="00B41112">
              <w:rPr>
                <w:b/>
                <w:i/>
                <w:iCs/>
                <w:sz w:val="26"/>
                <w:szCs w:val="26"/>
                <w:rPrChange w:id="16298"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299" w:author="Le Minh Nghia" w:date="2019-10-09T10:56:00Z">
                  <w:rPr>
                    <w:rFonts w:eastAsia="MS Mincho"/>
                    <w:b/>
                    <w:i/>
                    <w:iCs/>
                    <w:sz w:val="26"/>
                    <w:szCs w:val="26"/>
                  </w:rPr>
                </w:rPrChange>
              </w:rPr>
            </w:pPr>
            <w:proofErr w:type="spellStart"/>
            <w:r w:rsidRPr="00B41112">
              <w:rPr>
                <w:b/>
                <w:i/>
                <w:iCs/>
                <w:sz w:val="26"/>
                <w:szCs w:val="26"/>
                <w:rPrChange w:id="16300" w:author="Le Minh Nghia" w:date="2019-10-09T10:56:00Z">
                  <w:rPr>
                    <w:b/>
                    <w:i/>
                    <w:iCs/>
                    <w:sz w:val="26"/>
                    <w:szCs w:val="26"/>
                  </w:rPr>
                </w:rPrChange>
              </w:rPr>
              <w:t>Khóa</w:t>
            </w:r>
            <w:proofErr w:type="spellEnd"/>
            <w:r w:rsidRPr="00B41112">
              <w:rPr>
                <w:b/>
                <w:i/>
                <w:iCs/>
                <w:sz w:val="26"/>
                <w:szCs w:val="26"/>
                <w:rPrChange w:id="16301" w:author="Le Minh Nghia" w:date="2019-10-09T10:56:00Z">
                  <w:rPr>
                    <w:b/>
                    <w:i/>
                    <w:iCs/>
                    <w:sz w:val="26"/>
                    <w:szCs w:val="26"/>
                  </w:rPr>
                </w:rPrChange>
              </w:rPr>
              <w:t xml:space="preserve"> </w:t>
            </w:r>
            <w:proofErr w:type="spellStart"/>
            <w:r w:rsidRPr="00B41112">
              <w:rPr>
                <w:b/>
                <w:i/>
                <w:iCs/>
                <w:sz w:val="26"/>
                <w:szCs w:val="26"/>
                <w:rPrChange w:id="16302"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303" w:author="Le Minh Nghia" w:date="2019-10-09T10:56:00Z">
                  <w:rPr>
                    <w:rFonts w:eastAsia="MS Mincho"/>
                    <w:b/>
                    <w:i/>
                    <w:iCs/>
                    <w:sz w:val="26"/>
                    <w:szCs w:val="26"/>
                  </w:rPr>
                </w:rPrChange>
              </w:rPr>
            </w:pPr>
            <w:proofErr w:type="spellStart"/>
            <w:r w:rsidRPr="00B41112">
              <w:rPr>
                <w:b/>
                <w:i/>
                <w:iCs/>
                <w:sz w:val="26"/>
                <w:szCs w:val="26"/>
                <w:rPrChange w:id="16304" w:author="Le Minh Nghia" w:date="2019-10-09T10:56:00Z">
                  <w:rPr>
                    <w:b/>
                    <w:i/>
                    <w:iCs/>
                    <w:sz w:val="26"/>
                    <w:szCs w:val="26"/>
                  </w:rPr>
                </w:rPrChange>
              </w:rPr>
              <w:t>Khóa</w:t>
            </w:r>
            <w:proofErr w:type="spellEnd"/>
            <w:r w:rsidRPr="00B41112">
              <w:rPr>
                <w:b/>
                <w:i/>
                <w:iCs/>
                <w:sz w:val="26"/>
                <w:szCs w:val="26"/>
                <w:rPrChange w:id="16305" w:author="Le Minh Nghia" w:date="2019-10-09T10:56:00Z">
                  <w:rPr>
                    <w:b/>
                    <w:i/>
                    <w:iCs/>
                    <w:sz w:val="26"/>
                    <w:szCs w:val="26"/>
                  </w:rPr>
                </w:rPrChange>
              </w:rPr>
              <w:t xml:space="preserve"> </w:t>
            </w:r>
            <w:proofErr w:type="spellStart"/>
            <w:r w:rsidRPr="00B41112">
              <w:rPr>
                <w:b/>
                <w:i/>
                <w:iCs/>
                <w:sz w:val="26"/>
                <w:szCs w:val="26"/>
                <w:rPrChange w:id="16306"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307" w:author="Le Minh Nghia" w:date="2019-10-09T10:56:00Z">
                  <w:rPr>
                    <w:rFonts w:eastAsia="MS Mincho"/>
                    <w:b/>
                    <w:i/>
                    <w:iCs/>
                    <w:sz w:val="26"/>
                    <w:szCs w:val="26"/>
                  </w:rPr>
                </w:rPrChange>
              </w:rPr>
            </w:pPr>
            <w:proofErr w:type="spellStart"/>
            <w:r w:rsidRPr="00B41112">
              <w:rPr>
                <w:b/>
                <w:i/>
                <w:iCs/>
                <w:sz w:val="26"/>
                <w:szCs w:val="26"/>
                <w:rPrChange w:id="16308" w:author="Le Minh Nghia" w:date="2019-10-09T10:56:00Z">
                  <w:rPr>
                    <w:b/>
                    <w:i/>
                    <w:iCs/>
                    <w:sz w:val="26"/>
                    <w:szCs w:val="26"/>
                  </w:rPr>
                </w:rPrChange>
              </w:rPr>
              <w:t>Giá</w:t>
            </w:r>
            <w:proofErr w:type="spellEnd"/>
            <w:r w:rsidRPr="00B41112">
              <w:rPr>
                <w:b/>
                <w:i/>
                <w:iCs/>
                <w:sz w:val="26"/>
                <w:szCs w:val="26"/>
                <w:rPrChange w:id="16309" w:author="Le Minh Nghia" w:date="2019-10-09T10:56:00Z">
                  <w:rPr>
                    <w:b/>
                    <w:i/>
                    <w:iCs/>
                    <w:sz w:val="26"/>
                    <w:szCs w:val="26"/>
                  </w:rPr>
                </w:rPrChange>
              </w:rPr>
              <w:t xml:space="preserve"> </w:t>
            </w:r>
            <w:proofErr w:type="spellStart"/>
            <w:r w:rsidRPr="00B41112">
              <w:rPr>
                <w:b/>
                <w:i/>
                <w:iCs/>
                <w:sz w:val="26"/>
                <w:szCs w:val="26"/>
                <w:rPrChange w:id="16310" w:author="Le Minh Nghia" w:date="2019-10-09T10:56:00Z">
                  <w:rPr>
                    <w:b/>
                    <w:i/>
                    <w:iCs/>
                    <w:sz w:val="26"/>
                    <w:szCs w:val="26"/>
                  </w:rPr>
                </w:rPrChange>
              </w:rPr>
              <w:t>trị</w:t>
            </w:r>
            <w:proofErr w:type="spellEnd"/>
            <w:r w:rsidRPr="00B41112">
              <w:rPr>
                <w:b/>
                <w:i/>
                <w:iCs/>
                <w:sz w:val="26"/>
                <w:szCs w:val="26"/>
                <w:rPrChange w:id="16311" w:author="Le Minh Nghia" w:date="2019-10-09T10:56:00Z">
                  <w:rPr>
                    <w:b/>
                    <w:i/>
                    <w:iCs/>
                    <w:sz w:val="26"/>
                    <w:szCs w:val="26"/>
                  </w:rPr>
                </w:rPrChange>
              </w:rPr>
              <w:t xml:space="preserve"> </w:t>
            </w:r>
            <w:proofErr w:type="spellStart"/>
            <w:r w:rsidRPr="00B41112">
              <w:rPr>
                <w:b/>
                <w:i/>
                <w:iCs/>
                <w:sz w:val="26"/>
                <w:szCs w:val="26"/>
                <w:rPrChange w:id="16312" w:author="Le Minh Nghia" w:date="2019-10-09T10:56:00Z">
                  <w:rPr>
                    <w:b/>
                    <w:i/>
                    <w:iCs/>
                    <w:sz w:val="26"/>
                    <w:szCs w:val="26"/>
                  </w:rPr>
                </w:rPrChange>
              </w:rPr>
              <w:t>mặc</w:t>
            </w:r>
            <w:proofErr w:type="spellEnd"/>
            <w:r w:rsidRPr="00B41112">
              <w:rPr>
                <w:b/>
                <w:i/>
                <w:iCs/>
                <w:sz w:val="26"/>
                <w:szCs w:val="26"/>
                <w:rPrChange w:id="16313" w:author="Le Minh Nghia" w:date="2019-10-09T10:56:00Z">
                  <w:rPr>
                    <w:b/>
                    <w:i/>
                    <w:iCs/>
                    <w:sz w:val="26"/>
                    <w:szCs w:val="26"/>
                  </w:rPr>
                </w:rPrChange>
              </w:rPr>
              <w:t xml:space="preserve"> </w:t>
            </w:r>
            <w:proofErr w:type="spellStart"/>
            <w:r w:rsidRPr="00B41112">
              <w:rPr>
                <w:b/>
                <w:i/>
                <w:iCs/>
                <w:sz w:val="26"/>
                <w:szCs w:val="26"/>
                <w:rPrChange w:id="16314"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6315" w:author="Le Minh Nghia" w:date="2019-10-09T10:56:00Z">
                  <w:rPr>
                    <w:b/>
                    <w:i/>
                    <w:iCs/>
                    <w:sz w:val="26"/>
                    <w:szCs w:val="26"/>
                  </w:rPr>
                </w:rPrChange>
              </w:rPr>
            </w:pPr>
            <w:r w:rsidRPr="00B41112">
              <w:rPr>
                <w:b/>
                <w:i/>
                <w:iCs/>
                <w:sz w:val="26"/>
                <w:szCs w:val="26"/>
                <w:rPrChange w:id="16316"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317" w:author="Le Minh Nghia" w:date="2019-10-09T10:56:00Z">
                  <w:rPr>
                    <w:rFonts w:eastAsia="MS Mincho"/>
                    <w:b/>
                    <w:i/>
                    <w:iCs/>
                    <w:sz w:val="26"/>
                    <w:szCs w:val="26"/>
                  </w:rPr>
                </w:rPrChange>
              </w:rPr>
            </w:pPr>
            <w:r w:rsidRPr="00B41112">
              <w:rPr>
                <w:b/>
                <w:i/>
                <w:iCs/>
                <w:sz w:val="26"/>
                <w:szCs w:val="26"/>
                <w:rPrChange w:id="16318"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319" w:author="Le Minh Nghia" w:date="2019-10-09T10:56:00Z">
                  <w:rPr>
                    <w:rFonts w:eastAsia="MS Mincho"/>
                    <w:b/>
                    <w:i/>
                    <w:iCs/>
                    <w:sz w:val="26"/>
                    <w:szCs w:val="26"/>
                  </w:rPr>
                </w:rPrChange>
              </w:rPr>
            </w:pPr>
            <w:proofErr w:type="spellStart"/>
            <w:r w:rsidRPr="00B41112">
              <w:rPr>
                <w:b/>
                <w:i/>
                <w:iCs/>
                <w:sz w:val="26"/>
                <w:szCs w:val="26"/>
                <w:rPrChange w:id="16320" w:author="Le Minh Nghia" w:date="2019-10-09T10:56:00Z">
                  <w:rPr>
                    <w:b/>
                    <w:i/>
                    <w:iCs/>
                    <w:sz w:val="26"/>
                    <w:szCs w:val="26"/>
                  </w:rPr>
                </w:rPrChange>
              </w:rPr>
              <w:t>Diễn</w:t>
            </w:r>
            <w:proofErr w:type="spellEnd"/>
            <w:r w:rsidRPr="00B41112">
              <w:rPr>
                <w:b/>
                <w:i/>
                <w:iCs/>
                <w:sz w:val="26"/>
                <w:szCs w:val="26"/>
                <w:rPrChange w:id="16321" w:author="Le Minh Nghia" w:date="2019-10-09T10:56:00Z">
                  <w:rPr>
                    <w:b/>
                    <w:i/>
                    <w:iCs/>
                    <w:sz w:val="26"/>
                    <w:szCs w:val="26"/>
                  </w:rPr>
                </w:rPrChange>
              </w:rPr>
              <w:t xml:space="preserve"> </w:t>
            </w:r>
            <w:proofErr w:type="spellStart"/>
            <w:r w:rsidRPr="00B41112">
              <w:rPr>
                <w:b/>
                <w:i/>
                <w:iCs/>
                <w:sz w:val="26"/>
                <w:szCs w:val="26"/>
                <w:rPrChange w:id="16322"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323" w:author="Le Minh Nghia" w:date="2019-10-09T10:56:00Z">
                  <w:rPr>
                    <w:iCs/>
                    <w:sz w:val="26"/>
                    <w:szCs w:val="26"/>
                  </w:rPr>
                </w:rPrChange>
              </w:rPr>
            </w:pPr>
            <w:proofErr w:type="spellStart"/>
            <w:r w:rsidRPr="00B41112">
              <w:rPr>
                <w:iCs/>
                <w:sz w:val="26"/>
                <w:szCs w:val="26"/>
                <w:rPrChange w:id="16324" w:author="Le Minh Nghia" w:date="2019-10-09T10:56:00Z">
                  <w:rPr>
                    <w:iCs/>
                    <w:sz w:val="26"/>
                    <w:szCs w:val="26"/>
                  </w:rPr>
                </w:rPrChange>
              </w:rPr>
              <w:t>survey_id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325" w:author="Le Minh Nghia" w:date="2019-10-09T10:56:00Z">
                  <w:rPr>
                    <w:iCs/>
                    <w:sz w:val="26"/>
                    <w:szCs w:val="26"/>
                  </w:rPr>
                </w:rPrChange>
              </w:rPr>
            </w:pPr>
            <w:r w:rsidRPr="00B41112">
              <w:rPr>
                <w:iCs/>
                <w:sz w:val="26"/>
                <w:szCs w:val="26"/>
                <w:rPrChange w:id="16326"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6327" w:author="Le Minh Nghia" w:date="2019-10-09T10:56:00Z">
                  <w:rPr>
                    <w:iCs/>
                    <w:sz w:val="26"/>
                    <w:szCs w:val="26"/>
                  </w:rPr>
                </w:rPrChange>
              </w:rPr>
            </w:pPr>
            <w:r w:rsidRPr="00B41112">
              <w:rPr>
                <w:iCs/>
                <w:sz w:val="26"/>
                <w:szCs w:val="26"/>
                <w:rPrChange w:id="16328"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2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33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3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6332" w:author="Le Minh Nghia" w:date="2019-10-09T10:56:00Z">
                  <w:rPr>
                    <w:iCs/>
                    <w:sz w:val="26"/>
                    <w:szCs w:val="26"/>
                  </w:rPr>
                </w:rPrChange>
              </w:rPr>
            </w:pPr>
            <w:r w:rsidRPr="00B41112">
              <w:rPr>
                <w:iCs/>
                <w:sz w:val="26"/>
                <w:szCs w:val="26"/>
                <w:rPrChange w:id="1633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334" w:author="Le Minh Nghia" w:date="2019-10-09T10:56:00Z">
                  <w:rPr>
                    <w:iCs/>
                    <w:sz w:val="26"/>
                    <w:szCs w:val="26"/>
                  </w:rPr>
                </w:rPrChange>
              </w:rPr>
            </w:pPr>
            <w:r w:rsidRPr="00B41112">
              <w:rPr>
                <w:iCs/>
                <w:sz w:val="26"/>
                <w:szCs w:val="26"/>
                <w:rPrChange w:id="16335"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36" w:author="Le Minh Nghia" w:date="2019-10-09T10:56:00Z">
                  <w:rPr>
                    <w:iCs/>
                    <w:sz w:val="26"/>
                    <w:szCs w:val="26"/>
                  </w:rPr>
                </w:rPrChange>
              </w:rPr>
            </w:pPr>
            <w:proofErr w:type="spellStart"/>
            <w:r w:rsidRPr="00B41112">
              <w:rPr>
                <w:iCs/>
                <w:sz w:val="26"/>
                <w:szCs w:val="26"/>
                <w:rPrChange w:id="16337"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38" w:author="Le Minh Nghia" w:date="2019-10-09T10:56:00Z">
                  <w:rPr>
                    <w:iCs/>
                    <w:sz w:val="26"/>
                    <w:szCs w:val="26"/>
                  </w:rPr>
                </w:rPrChange>
              </w:rPr>
            </w:pPr>
            <w:r w:rsidRPr="00B41112">
              <w:rPr>
                <w:iCs/>
                <w:sz w:val="26"/>
                <w:szCs w:val="26"/>
                <w:rPrChange w:id="16339"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34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41" w:author="Le Minh Nghia" w:date="2019-10-09T10:56:00Z">
                  <w:rPr>
                    <w:iCs/>
                    <w:sz w:val="26"/>
                    <w:szCs w:val="26"/>
                  </w:rPr>
                </w:rPrChange>
              </w:rPr>
            </w:pPr>
            <w:r w:rsidRPr="00B41112">
              <w:rPr>
                <w:iCs/>
                <w:sz w:val="26"/>
                <w:szCs w:val="26"/>
                <w:rPrChange w:id="16342"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34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4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4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46" w:author="Le Minh Nghia" w:date="2019-10-09T10:56:00Z">
                  <w:rPr>
                    <w:iCs/>
                    <w:sz w:val="26"/>
                    <w:szCs w:val="26"/>
                  </w:rPr>
                </w:rPrChange>
              </w:rPr>
            </w:pPr>
            <w:proofErr w:type="spellStart"/>
            <w:r w:rsidRPr="00B41112">
              <w:rPr>
                <w:iCs/>
                <w:sz w:val="26"/>
                <w:szCs w:val="26"/>
                <w:rPrChange w:id="16347" w:author="Le Minh Nghia" w:date="2019-10-09T10:56:00Z">
                  <w:rPr>
                    <w:iCs/>
                    <w:sz w:val="26"/>
                    <w:szCs w:val="26"/>
                  </w:rPr>
                </w:rPrChange>
              </w:rPr>
              <w:t>người</w:t>
            </w:r>
            <w:proofErr w:type="spellEnd"/>
            <w:r w:rsidRPr="00B41112">
              <w:rPr>
                <w:iCs/>
                <w:sz w:val="26"/>
                <w:szCs w:val="26"/>
                <w:rPrChange w:id="16348" w:author="Le Minh Nghia" w:date="2019-10-09T10:56:00Z">
                  <w:rPr>
                    <w:iCs/>
                    <w:sz w:val="26"/>
                    <w:szCs w:val="26"/>
                  </w:rPr>
                </w:rPrChange>
              </w:rPr>
              <w:t xml:space="preserve"> </w:t>
            </w:r>
            <w:proofErr w:type="spellStart"/>
            <w:r w:rsidRPr="00B41112">
              <w:rPr>
                <w:iCs/>
                <w:sz w:val="26"/>
                <w:szCs w:val="26"/>
                <w:rPrChange w:id="16349" w:author="Le Minh Nghia" w:date="2019-10-09T10:56:00Z">
                  <w:rPr>
                    <w:iCs/>
                    <w:sz w:val="26"/>
                    <w:szCs w:val="26"/>
                  </w:rPr>
                </w:rPrChange>
              </w:rPr>
              <w:t>lập</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50" w:author="Le Minh Nghia" w:date="2019-10-09T10:56:00Z">
                  <w:rPr>
                    <w:iCs/>
                    <w:sz w:val="26"/>
                    <w:szCs w:val="26"/>
                  </w:rPr>
                </w:rPrChange>
              </w:rPr>
            </w:pPr>
            <w:proofErr w:type="spellStart"/>
            <w:r w:rsidRPr="00B41112">
              <w:rPr>
                <w:iCs/>
                <w:sz w:val="26"/>
                <w:szCs w:val="26"/>
                <w:rPrChange w:id="16351" w:author="Le Minh Nghia" w:date="2019-10-09T10:56:00Z">
                  <w:rPr>
                    <w:iCs/>
                    <w:sz w:val="26"/>
                    <w:szCs w:val="26"/>
                  </w:rPr>
                </w:rPrChange>
              </w:rPr>
              <w:t>survey_name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52" w:author="Le Minh Nghia" w:date="2019-10-09T10:56:00Z">
                  <w:rPr>
                    <w:iCs/>
                    <w:sz w:val="26"/>
                    <w:szCs w:val="26"/>
                  </w:rPr>
                </w:rPrChange>
              </w:rPr>
            </w:pPr>
            <w:r w:rsidRPr="00B41112">
              <w:rPr>
                <w:iCs/>
                <w:sz w:val="26"/>
                <w:szCs w:val="26"/>
                <w:rPrChange w:id="16353"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35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5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35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5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5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59" w:author="Le Minh Nghia" w:date="2019-10-09T10:56:00Z">
                  <w:rPr>
                    <w:iCs/>
                    <w:sz w:val="26"/>
                    <w:szCs w:val="26"/>
                  </w:rPr>
                </w:rPrChange>
              </w:rPr>
            </w:pPr>
            <w:proofErr w:type="spellStart"/>
            <w:r w:rsidRPr="00B41112">
              <w:rPr>
                <w:iCs/>
                <w:sz w:val="26"/>
                <w:szCs w:val="26"/>
                <w:rPrChange w:id="16360" w:author="Le Minh Nghia" w:date="2019-10-09T10:56:00Z">
                  <w:rPr>
                    <w:iCs/>
                    <w:sz w:val="26"/>
                    <w:szCs w:val="26"/>
                  </w:rPr>
                </w:rPrChange>
              </w:rPr>
              <w:t>tên</w:t>
            </w:r>
            <w:proofErr w:type="spellEnd"/>
            <w:r w:rsidRPr="00B41112">
              <w:rPr>
                <w:iCs/>
                <w:sz w:val="26"/>
                <w:szCs w:val="26"/>
                <w:rPrChange w:id="16361" w:author="Le Minh Nghia" w:date="2019-10-09T10:56:00Z">
                  <w:rPr>
                    <w:iCs/>
                    <w:sz w:val="26"/>
                    <w:szCs w:val="26"/>
                  </w:rPr>
                </w:rPrChange>
              </w:rPr>
              <w:t xml:space="preserve"> </w:t>
            </w:r>
            <w:proofErr w:type="spellStart"/>
            <w:r w:rsidRPr="00B41112">
              <w:rPr>
                <w:iCs/>
                <w:sz w:val="26"/>
                <w:szCs w:val="26"/>
                <w:rPrChange w:id="16362" w:author="Le Minh Nghia" w:date="2019-10-09T10:56:00Z">
                  <w:rPr>
                    <w:iCs/>
                    <w:sz w:val="26"/>
                    <w:szCs w:val="26"/>
                  </w:rPr>
                </w:rPrChange>
              </w:rPr>
              <w:t>mẫu</w:t>
            </w:r>
            <w:proofErr w:type="spellEnd"/>
            <w:r w:rsidRPr="00B41112">
              <w:rPr>
                <w:iCs/>
                <w:sz w:val="26"/>
                <w:szCs w:val="26"/>
                <w:rPrChange w:id="16363" w:author="Le Minh Nghia" w:date="2019-10-09T10:56:00Z">
                  <w:rPr>
                    <w:iCs/>
                    <w:sz w:val="26"/>
                    <w:szCs w:val="26"/>
                  </w:rPr>
                </w:rPrChange>
              </w:rPr>
              <w:t xml:space="preserve"> </w:t>
            </w:r>
            <w:proofErr w:type="spellStart"/>
            <w:r w:rsidRPr="00B41112">
              <w:rPr>
                <w:iCs/>
                <w:sz w:val="26"/>
                <w:szCs w:val="26"/>
                <w:rPrChange w:id="16364" w:author="Le Minh Nghia" w:date="2019-10-09T10:56:00Z">
                  <w:rPr>
                    <w:iCs/>
                    <w:sz w:val="26"/>
                    <w:szCs w:val="26"/>
                  </w:rPr>
                </w:rPrChange>
              </w:rPr>
              <w:t>khảo</w:t>
            </w:r>
            <w:proofErr w:type="spellEnd"/>
            <w:r w:rsidRPr="00B41112">
              <w:rPr>
                <w:iCs/>
                <w:sz w:val="26"/>
                <w:szCs w:val="26"/>
                <w:rPrChange w:id="16365" w:author="Le Minh Nghia" w:date="2019-10-09T10:56:00Z">
                  <w:rPr>
                    <w:iCs/>
                    <w:sz w:val="26"/>
                    <w:szCs w:val="26"/>
                  </w:rPr>
                </w:rPrChange>
              </w:rPr>
              <w:t xml:space="preserve"> </w:t>
            </w:r>
            <w:proofErr w:type="spellStart"/>
            <w:r w:rsidRPr="00B41112">
              <w:rPr>
                <w:iCs/>
                <w:sz w:val="26"/>
                <w:szCs w:val="26"/>
                <w:rPrChange w:id="16366" w:author="Le Minh Nghia" w:date="2019-10-09T10:56:00Z">
                  <w:rPr>
                    <w:iCs/>
                    <w:sz w:val="26"/>
                    <w:szCs w:val="26"/>
                  </w:rPr>
                </w:rPrChange>
              </w:rPr>
              <w:t>sát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67" w:author="Le Minh Nghia" w:date="2019-10-09T10:56:00Z">
                  <w:rPr>
                    <w:iCs/>
                    <w:sz w:val="26"/>
                    <w:szCs w:val="26"/>
                  </w:rPr>
                </w:rPrChange>
              </w:rPr>
            </w:pPr>
            <w:proofErr w:type="spellStart"/>
            <w:r w:rsidRPr="00B41112">
              <w:rPr>
                <w:iCs/>
                <w:sz w:val="26"/>
                <w:szCs w:val="26"/>
                <w:rPrChange w:id="16368" w:author="Le Minh Nghia" w:date="2019-10-09T10:56:00Z">
                  <w:rPr>
                    <w:iCs/>
                    <w:sz w:val="26"/>
                    <w:szCs w:val="26"/>
                  </w:rPr>
                </w:rPrChange>
              </w:rPr>
              <w:t>surveye_start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69" w:author="Le Minh Nghia" w:date="2019-10-09T10:56:00Z">
                  <w:rPr>
                    <w:iCs/>
                    <w:sz w:val="26"/>
                    <w:szCs w:val="26"/>
                  </w:rPr>
                </w:rPrChange>
              </w:rPr>
            </w:pPr>
            <w:r w:rsidRPr="00B41112">
              <w:rPr>
                <w:iCs/>
                <w:sz w:val="26"/>
                <w:szCs w:val="26"/>
                <w:rPrChange w:id="16370" w:author="Le Minh Nghia" w:date="2019-10-09T10:56:00Z">
                  <w:rPr>
                    <w:iCs/>
                    <w:sz w:val="26"/>
                    <w:szCs w:val="26"/>
                  </w:rPr>
                </w:rPrChange>
              </w:rPr>
              <w:t>Date</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37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7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37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7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7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76" w:author="Le Minh Nghia" w:date="2019-10-09T10:56:00Z">
                  <w:rPr>
                    <w:iCs/>
                    <w:sz w:val="26"/>
                    <w:szCs w:val="26"/>
                  </w:rPr>
                </w:rPrChange>
              </w:rPr>
            </w:pPr>
            <w:proofErr w:type="spellStart"/>
            <w:r w:rsidRPr="00B41112">
              <w:rPr>
                <w:iCs/>
                <w:sz w:val="26"/>
                <w:szCs w:val="26"/>
                <w:rPrChange w:id="16377" w:author="Le Minh Nghia" w:date="2019-10-09T10:56:00Z">
                  <w:rPr>
                    <w:iCs/>
                    <w:sz w:val="26"/>
                    <w:szCs w:val="26"/>
                  </w:rPr>
                </w:rPrChange>
              </w:rPr>
              <w:t>ngày</w:t>
            </w:r>
            <w:proofErr w:type="spellEnd"/>
            <w:r w:rsidRPr="00B41112">
              <w:rPr>
                <w:iCs/>
                <w:sz w:val="26"/>
                <w:szCs w:val="26"/>
                <w:rPrChange w:id="16378" w:author="Le Minh Nghia" w:date="2019-10-09T10:56:00Z">
                  <w:rPr>
                    <w:iCs/>
                    <w:sz w:val="26"/>
                    <w:szCs w:val="26"/>
                  </w:rPr>
                </w:rPrChange>
              </w:rPr>
              <w:t xml:space="preserve"> </w:t>
            </w:r>
            <w:proofErr w:type="spellStart"/>
            <w:r w:rsidRPr="00B41112">
              <w:rPr>
                <w:iCs/>
                <w:sz w:val="26"/>
                <w:szCs w:val="26"/>
                <w:rPrChange w:id="16379" w:author="Le Minh Nghia" w:date="2019-10-09T10:56:00Z">
                  <w:rPr>
                    <w:iCs/>
                    <w:sz w:val="26"/>
                    <w:szCs w:val="26"/>
                  </w:rPr>
                </w:rPrChange>
              </w:rPr>
              <w:t>bắt</w:t>
            </w:r>
            <w:proofErr w:type="spellEnd"/>
            <w:r w:rsidRPr="00B41112">
              <w:rPr>
                <w:iCs/>
                <w:sz w:val="26"/>
                <w:szCs w:val="26"/>
                <w:rPrChange w:id="16380" w:author="Le Minh Nghia" w:date="2019-10-09T10:56:00Z">
                  <w:rPr>
                    <w:iCs/>
                    <w:sz w:val="26"/>
                    <w:szCs w:val="26"/>
                  </w:rPr>
                </w:rPrChange>
              </w:rPr>
              <w:t xml:space="preserve"> </w:t>
            </w:r>
            <w:proofErr w:type="spellStart"/>
            <w:r w:rsidRPr="00B41112">
              <w:rPr>
                <w:iCs/>
                <w:sz w:val="26"/>
                <w:szCs w:val="26"/>
                <w:rPrChange w:id="16381" w:author="Le Minh Nghia" w:date="2019-10-09T10:56:00Z">
                  <w:rPr>
                    <w:iCs/>
                    <w:sz w:val="26"/>
                    <w:szCs w:val="26"/>
                  </w:rPr>
                </w:rPrChange>
              </w:rPr>
              <w:t>đầu</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82" w:author="Le Minh Nghia" w:date="2019-10-09T10:56:00Z">
                  <w:rPr>
                    <w:iCs/>
                    <w:sz w:val="26"/>
                    <w:szCs w:val="26"/>
                  </w:rPr>
                </w:rPrChange>
              </w:rPr>
            </w:pPr>
            <w:proofErr w:type="spellStart"/>
            <w:r w:rsidRPr="00B41112">
              <w:rPr>
                <w:iCs/>
                <w:sz w:val="26"/>
                <w:szCs w:val="26"/>
                <w:rPrChange w:id="16383" w:author="Le Minh Nghia" w:date="2019-10-09T10:56:00Z">
                  <w:rPr>
                    <w:iCs/>
                    <w:sz w:val="26"/>
                    <w:szCs w:val="26"/>
                  </w:rPr>
                </w:rPrChange>
              </w:rPr>
              <w:t>survey_end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84" w:author="Le Minh Nghia" w:date="2019-10-09T10:56:00Z">
                  <w:rPr>
                    <w:iCs/>
                    <w:sz w:val="26"/>
                    <w:szCs w:val="26"/>
                  </w:rPr>
                </w:rPrChange>
              </w:rPr>
            </w:pPr>
            <w:r w:rsidRPr="00B41112">
              <w:rPr>
                <w:iCs/>
                <w:sz w:val="26"/>
                <w:szCs w:val="26"/>
                <w:rPrChange w:id="16385" w:author="Le Minh Nghia" w:date="2019-10-09T10:56:00Z">
                  <w:rPr>
                    <w:iCs/>
                    <w:sz w:val="26"/>
                    <w:szCs w:val="26"/>
                  </w:rPr>
                </w:rPrChange>
              </w:rPr>
              <w:t>Date</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38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8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38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8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39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91" w:author="Le Minh Nghia" w:date="2019-10-09T10:56:00Z">
                  <w:rPr>
                    <w:iCs/>
                    <w:sz w:val="26"/>
                    <w:szCs w:val="26"/>
                  </w:rPr>
                </w:rPrChange>
              </w:rPr>
            </w:pPr>
            <w:proofErr w:type="spellStart"/>
            <w:r w:rsidRPr="00B41112">
              <w:rPr>
                <w:iCs/>
                <w:sz w:val="26"/>
                <w:szCs w:val="26"/>
                <w:rPrChange w:id="16392" w:author="Le Minh Nghia" w:date="2019-10-09T10:56:00Z">
                  <w:rPr>
                    <w:iCs/>
                    <w:sz w:val="26"/>
                    <w:szCs w:val="26"/>
                  </w:rPr>
                </w:rPrChange>
              </w:rPr>
              <w:t>ngày</w:t>
            </w:r>
            <w:proofErr w:type="spellEnd"/>
            <w:r w:rsidRPr="00B41112">
              <w:rPr>
                <w:iCs/>
                <w:sz w:val="26"/>
                <w:szCs w:val="26"/>
                <w:rPrChange w:id="16393" w:author="Le Minh Nghia" w:date="2019-10-09T10:56:00Z">
                  <w:rPr>
                    <w:iCs/>
                    <w:sz w:val="26"/>
                    <w:szCs w:val="26"/>
                  </w:rPr>
                </w:rPrChange>
              </w:rPr>
              <w:t xml:space="preserve"> </w:t>
            </w:r>
            <w:proofErr w:type="spellStart"/>
            <w:r w:rsidRPr="00B41112">
              <w:rPr>
                <w:iCs/>
                <w:sz w:val="26"/>
                <w:szCs w:val="26"/>
                <w:rPrChange w:id="16394" w:author="Le Minh Nghia" w:date="2019-10-09T10:56:00Z">
                  <w:rPr>
                    <w:iCs/>
                    <w:sz w:val="26"/>
                    <w:szCs w:val="26"/>
                  </w:rPr>
                </w:rPrChange>
              </w:rPr>
              <w:t>kết</w:t>
            </w:r>
            <w:proofErr w:type="spellEnd"/>
            <w:r w:rsidRPr="00B41112">
              <w:rPr>
                <w:iCs/>
                <w:sz w:val="26"/>
                <w:szCs w:val="26"/>
                <w:rPrChange w:id="16395" w:author="Le Minh Nghia" w:date="2019-10-09T10:56:00Z">
                  <w:rPr>
                    <w:iCs/>
                    <w:sz w:val="26"/>
                    <w:szCs w:val="26"/>
                  </w:rPr>
                </w:rPrChange>
              </w:rPr>
              <w:t xml:space="preserve"> </w:t>
            </w:r>
            <w:proofErr w:type="spellStart"/>
            <w:r w:rsidRPr="00B41112">
              <w:rPr>
                <w:iCs/>
                <w:sz w:val="26"/>
                <w:szCs w:val="26"/>
                <w:rPrChange w:id="16396" w:author="Le Minh Nghia" w:date="2019-10-09T10:56:00Z">
                  <w:rPr>
                    <w:iCs/>
                    <w:sz w:val="26"/>
                    <w:szCs w:val="26"/>
                  </w:rPr>
                </w:rPrChange>
              </w:rPr>
              <w:t>thúc</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97" w:author="Le Minh Nghia" w:date="2019-10-09T10:56:00Z">
                  <w:rPr>
                    <w:iCs/>
                    <w:sz w:val="26"/>
                    <w:szCs w:val="26"/>
                  </w:rPr>
                </w:rPrChange>
              </w:rPr>
            </w:pPr>
            <w:proofErr w:type="spellStart"/>
            <w:r w:rsidRPr="00B41112">
              <w:rPr>
                <w:iCs/>
                <w:sz w:val="26"/>
                <w:szCs w:val="26"/>
                <w:rPrChange w:id="16398" w:author="Le Minh Nghia" w:date="2019-10-09T10:56:00Z">
                  <w:rPr>
                    <w:iCs/>
                    <w:sz w:val="26"/>
                    <w:szCs w:val="26"/>
                  </w:rPr>
                </w:rPrChange>
              </w:rPr>
              <w:t>survey_version</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399" w:author="Le Minh Nghia" w:date="2019-10-09T10:56:00Z">
                  <w:rPr>
                    <w:iCs/>
                    <w:sz w:val="26"/>
                    <w:szCs w:val="26"/>
                  </w:rPr>
                </w:rPrChange>
              </w:rPr>
            </w:pPr>
            <w:r w:rsidRPr="00B41112">
              <w:rPr>
                <w:iCs/>
                <w:sz w:val="26"/>
                <w:szCs w:val="26"/>
                <w:rPrChange w:id="16400" w:author="Le Minh Nghia" w:date="2019-10-09T10:56:00Z">
                  <w:rPr>
                    <w:iCs/>
                    <w:sz w:val="26"/>
                    <w:szCs w:val="26"/>
                  </w:rPr>
                </w:rPrChange>
              </w:rPr>
              <w:t>Integer (2)</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40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0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40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0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0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406" w:author="Le Minh Nghia" w:date="2019-10-09T10:56:00Z">
                  <w:rPr>
                    <w:iCs/>
                    <w:sz w:val="26"/>
                    <w:szCs w:val="26"/>
                  </w:rPr>
                </w:rPrChange>
              </w:rPr>
            </w:pPr>
            <w:proofErr w:type="spellStart"/>
            <w:r w:rsidRPr="00B41112">
              <w:rPr>
                <w:iCs/>
                <w:sz w:val="26"/>
                <w:szCs w:val="26"/>
                <w:rPrChange w:id="16407" w:author="Le Minh Nghia" w:date="2019-10-09T10:56:00Z">
                  <w:rPr>
                    <w:iCs/>
                    <w:sz w:val="26"/>
                    <w:szCs w:val="26"/>
                  </w:rPr>
                </w:rPrChange>
              </w:rPr>
              <w:t>phiên</w:t>
            </w:r>
            <w:proofErr w:type="spellEnd"/>
            <w:r w:rsidRPr="00B41112">
              <w:rPr>
                <w:iCs/>
                <w:sz w:val="26"/>
                <w:szCs w:val="26"/>
                <w:rPrChange w:id="16408" w:author="Le Minh Nghia" w:date="2019-10-09T10:56:00Z">
                  <w:rPr>
                    <w:iCs/>
                    <w:sz w:val="26"/>
                    <w:szCs w:val="26"/>
                  </w:rPr>
                </w:rPrChange>
              </w:rPr>
              <w:t xml:space="preserve"> </w:t>
            </w:r>
            <w:proofErr w:type="spellStart"/>
            <w:r w:rsidRPr="00B41112">
              <w:rPr>
                <w:iCs/>
                <w:sz w:val="26"/>
                <w:szCs w:val="26"/>
                <w:rPrChange w:id="16409" w:author="Le Minh Nghia" w:date="2019-10-09T10:56:00Z">
                  <w:rPr>
                    <w:iCs/>
                    <w:sz w:val="26"/>
                    <w:szCs w:val="26"/>
                  </w:rPr>
                </w:rPrChange>
              </w:rPr>
              <w:t>bảng</w:t>
            </w:r>
            <w:proofErr w:type="spellEnd"/>
            <w:r w:rsidRPr="00B41112">
              <w:rPr>
                <w:iCs/>
                <w:sz w:val="26"/>
                <w:szCs w:val="26"/>
                <w:rPrChange w:id="16410" w:author="Le Minh Nghia" w:date="2019-10-09T10:56:00Z">
                  <w:rPr>
                    <w:iCs/>
                    <w:sz w:val="26"/>
                    <w:szCs w:val="26"/>
                  </w:rPr>
                </w:rPrChange>
              </w:rPr>
              <w:t xml:space="preserve"> </w:t>
            </w:r>
            <w:proofErr w:type="spellStart"/>
            <w:r w:rsidRPr="00B41112">
              <w:rPr>
                <w:iCs/>
                <w:sz w:val="26"/>
                <w:szCs w:val="26"/>
                <w:rPrChange w:id="16411" w:author="Le Minh Nghia" w:date="2019-10-09T10:56:00Z">
                  <w:rPr>
                    <w:iCs/>
                    <w:sz w:val="26"/>
                    <w:szCs w:val="26"/>
                  </w:rPr>
                </w:rPrChange>
              </w:rPr>
              <w:t>khảo</w:t>
            </w:r>
            <w:proofErr w:type="spellEnd"/>
            <w:r w:rsidRPr="00B41112">
              <w:rPr>
                <w:iCs/>
                <w:sz w:val="26"/>
                <w:szCs w:val="26"/>
                <w:rPrChange w:id="16412" w:author="Le Minh Nghia" w:date="2019-10-09T10:56:00Z">
                  <w:rPr>
                    <w:iCs/>
                    <w:sz w:val="26"/>
                    <w:szCs w:val="26"/>
                  </w:rPr>
                </w:rPrChange>
              </w:rPr>
              <w:t xml:space="preserve"> </w:t>
            </w:r>
            <w:proofErr w:type="spellStart"/>
            <w:r w:rsidRPr="00B41112">
              <w:rPr>
                <w:iCs/>
                <w:sz w:val="26"/>
                <w:szCs w:val="26"/>
                <w:rPrChange w:id="16413" w:author="Le Minh Nghia" w:date="2019-10-09T10:56:00Z">
                  <w:rPr>
                    <w:iCs/>
                    <w:sz w:val="26"/>
                    <w:szCs w:val="26"/>
                  </w:rPr>
                </w:rPrChange>
              </w:rPr>
              <w:t>sát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414" w:author="Le Minh Nghia" w:date="2019-10-09T10:56:00Z">
                  <w:rPr>
                    <w:sz w:val="26"/>
                    <w:szCs w:val="26"/>
                  </w:rPr>
                </w:rPrChange>
              </w:rPr>
            </w:pPr>
            <w:proofErr w:type="spellStart"/>
            <w:r w:rsidRPr="00B41112">
              <w:rPr>
                <w:sz w:val="26"/>
                <w:szCs w:val="26"/>
                <w:rPrChange w:id="16415"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416" w:author="Le Minh Nghia" w:date="2019-10-09T10:56:00Z">
                  <w:rPr>
                    <w:iCs/>
                    <w:sz w:val="26"/>
                    <w:szCs w:val="26"/>
                  </w:rPr>
                </w:rPrChange>
              </w:rPr>
            </w:pPr>
            <w:r w:rsidRPr="00B41112">
              <w:rPr>
                <w:iCs/>
                <w:sz w:val="26"/>
                <w:szCs w:val="26"/>
                <w:rPrChange w:id="1641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41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1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42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2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22"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423" w:author="Le Minh Nghia" w:date="2019-10-09T10:56:00Z">
                  <w:rPr>
                    <w:iCs/>
                    <w:sz w:val="26"/>
                    <w:szCs w:val="26"/>
                  </w:rPr>
                </w:rPrChange>
              </w:rPr>
            </w:pPr>
            <w:proofErr w:type="spellStart"/>
            <w:r w:rsidRPr="00B41112">
              <w:rPr>
                <w:iCs/>
                <w:sz w:val="26"/>
                <w:szCs w:val="26"/>
                <w:rPrChange w:id="16424" w:author="Le Minh Nghia" w:date="2019-10-09T10:56:00Z">
                  <w:rPr>
                    <w:iCs/>
                    <w:sz w:val="26"/>
                    <w:szCs w:val="26"/>
                  </w:rPr>
                </w:rPrChange>
              </w:rPr>
              <w:t>ngày</w:t>
            </w:r>
            <w:proofErr w:type="spellEnd"/>
            <w:r w:rsidRPr="00B41112">
              <w:rPr>
                <w:iCs/>
                <w:sz w:val="26"/>
                <w:szCs w:val="26"/>
                <w:rPrChange w:id="16425" w:author="Le Minh Nghia" w:date="2019-10-09T10:56:00Z">
                  <w:rPr>
                    <w:iCs/>
                    <w:sz w:val="26"/>
                    <w:szCs w:val="26"/>
                  </w:rPr>
                </w:rPrChange>
              </w:rPr>
              <w:t xml:space="preserve"> </w:t>
            </w:r>
            <w:proofErr w:type="spellStart"/>
            <w:r w:rsidRPr="00B41112">
              <w:rPr>
                <w:iCs/>
                <w:sz w:val="26"/>
                <w:szCs w:val="26"/>
                <w:rPrChange w:id="16426"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427" w:author="Le Minh Nghia" w:date="2019-10-09T10:56:00Z">
                  <w:rPr>
                    <w:sz w:val="26"/>
                    <w:szCs w:val="26"/>
                  </w:rPr>
                </w:rPrChange>
              </w:rPr>
            </w:pPr>
            <w:proofErr w:type="spellStart"/>
            <w:r w:rsidRPr="00B41112">
              <w:rPr>
                <w:sz w:val="26"/>
                <w:szCs w:val="26"/>
                <w:rPrChange w:id="16428"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429" w:author="Le Minh Nghia" w:date="2019-10-09T10:56:00Z">
                  <w:rPr>
                    <w:iCs/>
                    <w:sz w:val="26"/>
                    <w:szCs w:val="26"/>
                  </w:rPr>
                </w:rPrChange>
              </w:rPr>
            </w:pPr>
            <w:r w:rsidRPr="00B41112">
              <w:rPr>
                <w:iCs/>
                <w:sz w:val="26"/>
                <w:szCs w:val="26"/>
                <w:rPrChange w:id="1643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43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3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43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3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3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436" w:author="Le Minh Nghia" w:date="2019-10-09T10:56:00Z">
                  <w:rPr>
                    <w:iCs/>
                    <w:sz w:val="26"/>
                    <w:szCs w:val="26"/>
                  </w:rPr>
                </w:rPrChange>
              </w:rPr>
            </w:pPr>
            <w:proofErr w:type="spellStart"/>
            <w:r w:rsidRPr="00B41112">
              <w:rPr>
                <w:iCs/>
                <w:sz w:val="26"/>
                <w:szCs w:val="26"/>
                <w:rPrChange w:id="16437" w:author="Le Minh Nghia" w:date="2019-10-09T10:56:00Z">
                  <w:rPr>
                    <w:iCs/>
                    <w:sz w:val="26"/>
                    <w:szCs w:val="26"/>
                  </w:rPr>
                </w:rPrChange>
              </w:rPr>
              <w:t>ngày</w:t>
            </w:r>
            <w:proofErr w:type="spellEnd"/>
            <w:r w:rsidRPr="00B41112">
              <w:rPr>
                <w:iCs/>
                <w:sz w:val="26"/>
                <w:szCs w:val="26"/>
                <w:rPrChange w:id="16438" w:author="Le Minh Nghia" w:date="2019-10-09T10:56:00Z">
                  <w:rPr>
                    <w:iCs/>
                    <w:sz w:val="26"/>
                    <w:szCs w:val="26"/>
                  </w:rPr>
                </w:rPrChange>
              </w:rPr>
              <w:t xml:space="preserve"> </w:t>
            </w:r>
            <w:proofErr w:type="spellStart"/>
            <w:r w:rsidRPr="00B41112">
              <w:rPr>
                <w:iCs/>
                <w:sz w:val="26"/>
                <w:szCs w:val="26"/>
                <w:rPrChange w:id="16439" w:author="Le Minh Nghia" w:date="2019-10-09T10:56:00Z">
                  <w:rPr>
                    <w:iCs/>
                    <w:sz w:val="26"/>
                    <w:szCs w:val="26"/>
                  </w:rPr>
                </w:rPrChange>
              </w:rPr>
              <w:t>cập</w:t>
            </w:r>
            <w:proofErr w:type="spellEnd"/>
            <w:r w:rsidRPr="00B41112">
              <w:rPr>
                <w:iCs/>
                <w:sz w:val="26"/>
                <w:szCs w:val="26"/>
                <w:rPrChange w:id="16440" w:author="Le Minh Nghia" w:date="2019-10-09T10:56:00Z">
                  <w:rPr>
                    <w:iCs/>
                    <w:sz w:val="26"/>
                    <w:szCs w:val="26"/>
                  </w:rPr>
                </w:rPrChange>
              </w:rPr>
              <w:t xml:space="preserve"> </w:t>
            </w:r>
            <w:proofErr w:type="spellStart"/>
            <w:r w:rsidRPr="00B41112">
              <w:rPr>
                <w:iCs/>
                <w:sz w:val="26"/>
                <w:szCs w:val="26"/>
                <w:rPrChange w:id="16441"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442" w:author="Le Minh Nghia" w:date="2019-10-09T10:56:00Z">
                  <w:rPr>
                    <w:sz w:val="26"/>
                    <w:szCs w:val="26"/>
                  </w:rPr>
                </w:rPrChange>
              </w:rPr>
            </w:pPr>
            <w:proofErr w:type="spellStart"/>
            <w:r w:rsidRPr="00B41112">
              <w:rPr>
                <w:sz w:val="26"/>
                <w:szCs w:val="26"/>
                <w:rPrChange w:id="16443"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444" w:author="Le Minh Nghia" w:date="2019-10-09T10:56:00Z">
                  <w:rPr>
                    <w:iCs/>
                    <w:sz w:val="26"/>
                    <w:szCs w:val="26"/>
                  </w:rPr>
                </w:rPrChange>
              </w:rPr>
            </w:pPr>
            <w:r w:rsidRPr="00B41112">
              <w:rPr>
                <w:iCs/>
                <w:sz w:val="26"/>
                <w:szCs w:val="26"/>
                <w:rPrChange w:id="1644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44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4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44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4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450" w:author="Le Minh Nghia" w:date="2019-10-09T10:56:00Z">
                  <w:rPr>
                    <w:iCs/>
                    <w:sz w:val="26"/>
                    <w:szCs w:val="26"/>
                  </w:rPr>
                </w:rPrChange>
              </w:rPr>
            </w:pPr>
            <w:r w:rsidRPr="00B41112">
              <w:rPr>
                <w:iCs/>
                <w:sz w:val="26"/>
                <w:szCs w:val="26"/>
                <w:rPrChange w:id="1645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452" w:author="Le Minh Nghia" w:date="2019-10-09T10:56:00Z">
                  <w:rPr>
                    <w:iCs/>
                    <w:sz w:val="26"/>
                    <w:szCs w:val="26"/>
                  </w:rPr>
                </w:rPrChange>
              </w:rPr>
            </w:pPr>
            <w:proofErr w:type="spellStart"/>
            <w:r w:rsidRPr="00B41112">
              <w:rPr>
                <w:iCs/>
                <w:sz w:val="26"/>
                <w:szCs w:val="26"/>
                <w:rPrChange w:id="16453" w:author="Le Minh Nghia" w:date="2019-10-09T10:56:00Z">
                  <w:rPr>
                    <w:iCs/>
                    <w:sz w:val="26"/>
                    <w:szCs w:val="26"/>
                  </w:rPr>
                </w:rPrChange>
              </w:rPr>
              <w:t>ngày</w:t>
            </w:r>
            <w:proofErr w:type="spellEnd"/>
            <w:r w:rsidRPr="00B41112">
              <w:rPr>
                <w:iCs/>
                <w:sz w:val="26"/>
                <w:szCs w:val="26"/>
                <w:rPrChange w:id="16454" w:author="Le Minh Nghia" w:date="2019-10-09T10:56:00Z">
                  <w:rPr>
                    <w:iCs/>
                    <w:sz w:val="26"/>
                    <w:szCs w:val="26"/>
                  </w:rPr>
                </w:rPrChange>
              </w:rPr>
              <w:t xml:space="preserve"> </w:t>
            </w:r>
            <w:proofErr w:type="spellStart"/>
            <w:r w:rsidRPr="00B41112">
              <w:rPr>
                <w:iCs/>
                <w:sz w:val="26"/>
                <w:szCs w:val="26"/>
                <w:rPrChange w:id="16455" w:author="Le Minh Nghia" w:date="2019-10-09T10:56:00Z">
                  <w:rPr>
                    <w:iCs/>
                    <w:sz w:val="26"/>
                    <w:szCs w:val="26"/>
                  </w:rPr>
                </w:rPrChange>
              </w:rPr>
              <w:t>xóa</w:t>
            </w:r>
            <w:proofErr w:type="spellEnd"/>
            <w:r w:rsidRPr="00B41112">
              <w:rPr>
                <w:iCs/>
                <w:sz w:val="26"/>
                <w:szCs w:val="26"/>
                <w:rPrChange w:id="16456" w:author="Le Minh Nghia" w:date="2019-10-09T10:56:00Z">
                  <w:rPr>
                    <w:iCs/>
                    <w:sz w:val="26"/>
                    <w:szCs w:val="26"/>
                  </w:rPr>
                </w:rPrChange>
              </w:rPr>
              <w:t xml:space="preserve"> </w:t>
            </w:r>
            <w:proofErr w:type="spellStart"/>
            <w:r w:rsidRPr="00B41112">
              <w:rPr>
                <w:iCs/>
                <w:sz w:val="26"/>
                <w:szCs w:val="26"/>
                <w:rPrChange w:id="16457" w:author="Le Minh Nghia" w:date="2019-10-09T10:56:00Z">
                  <w:rPr>
                    <w:iCs/>
                    <w:sz w:val="26"/>
                    <w:szCs w:val="26"/>
                  </w:rPr>
                </w:rPrChange>
              </w:rPr>
              <w:t>tạm</w:t>
            </w:r>
            <w:proofErr w:type="spellEnd"/>
          </w:p>
        </w:tc>
      </w:tr>
    </w:tbl>
    <w:p w:rsidR="00596A15" w:rsidRPr="00B41112" w:rsidRDefault="00596A15" w:rsidP="00596A15">
      <w:pPr>
        <w:rPr>
          <w:sz w:val="26"/>
          <w:szCs w:val="26"/>
          <w:rPrChange w:id="16458" w:author="Le Minh Nghia" w:date="2019-10-09T10:56:00Z">
            <w:rPr>
              <w:sz w:val="26"/>
              <w:szCs w:val="26"/>
            </w:rPr>
          </w:rPrChange>
        </w:rPr>
      </w:pPr>
    </w:p>
    <w:p w:rsidR="00596A15" w:rsidRPr="00B41112" w:rsidRDefault="00596A15" w:rsidP="00596A15">
      <w:pPr>
        <w:rPr>
          <w:sz w:val="26"/>
          <w:szCs w:val="26"/>
          <w:rPrChange w:id="16459"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6460" w:author="Le Minh Nghia" w:date="2019-10-09T10:56:00Z">
            <w:rPr>
              <w:sz w:val="26"/>
              <w:szCs w:val="26"/>
            </w:rPr>
          </w:rPrChange>
        </w:rPr>
      </w:pPr>
      <w:r w:rsidRPr="00B41112">
        <w:rPr>
          <w:rFonts w:ascii="Times New Roman" w:hAnsi="Times New Roman" w:cs="Times New Roman"/>
          <w:sz w:val="26"/>
          <w:szCs w:val="26"/>
          <w:rPrChange w:id="16461" w:author="Le Minh Nghia" w:date="2019-10-09T10:56:00Z">
            <w:rPr>
              <w:sz w:val="26"/>
              <w:szCs w:val="26"/>
            </w:rPr>
          </w:rPrChange>
        </w:rPr>
        <w:lastRenderedPageBreak/>
        <w:t>BẢNG MÔ TẢ THUỘC TÍNH CỦA LỚP MAIL_LOGS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727"/>
        <w:gridCol w:w="1974"/>
        <w:gridCol w:w="725"/>
        <w:gridCol w:w="710"/>
        <w:gridCol w:w="714"/>
        <w:gridCol w:w="898"/>
        <w:gridCol w:w="479"/>
        <w:gridCol w:w="1711"/>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462" w:author="Le Minh Nghia" w:date="2019-10-09T10:56:00Z">
                  <w:rPr>
                    <w:rFonts w:eastAsia="MS Mincho"/>
                    <w:b/>
                    <w:i/>
                    <w:iCs/>
                    <w:sz w:val="26"/>
                    <w:szCs w:val="26"/>
                  </w:rPr>
                </w:rPrChange>
              </w:rPr>
            </w:pPr>
            <w:proofErr w:type="spellStart"/>
            <w:r w:rsidRPr="00B41112">
              <w:rPr>
                <w:b/>
                <w:i/>
                <w:iCs/>
                <w:sz w:val="26"/>
                <w:szCs w:val="26"/>
                <w:rPrChange w:id="16463" w:author="Le Minh Nghia" w:date="2019-10-09T10:56:00Z">
                  <w:rPr>
                    <w:b/>
                    <w:i/>
                    <w:iCs/>
                    <w:sz w:val="26"/>
                    <w:szCs w:val="26"/>
                  </w:rPr>
                </w:rPrChange>
              </w:rPr>
              <w:t>Tên</w:t>
            </w:r>
            <w:proofErr w:type="spellEnd"/>
            <w:r w:rsidRPr="00B41112">
              <w:rPr>
                <w:b/>
                <w:i/>
                <w:iCs/>
                <w:sz w:val="26"/>
                <w:szCs w:val="26"/>
                <w:rPrChange w:id="16464" w:author="Le Minh Nghia" w:date="2019-10-09T10:56:00Z">
                  <w:rPr>
                    <w:b/>
                    <w:i/>
                    <w:iCs/>
                    <w:sz w:val="26"/>
                    <w:szCs w:val="26"/>
                  </w:rPr>
                </w:rPrChange>
              </w:rPr>
              <w:t xml:space="preserve"> </w:t>
            </w:r>
            <w:proofErr w:type="spellStart"/>
            <w:r w:rsidRPr="00B41112">
              <w:rPr>
                <w:b/>
                <w:i/>
                <w:iCs/>
                <w:sz w:val="26"/>
                <w:szCs w:val="26"/>
                <w:rPrChange w:id="16465" w:author="Le Minh Nghia" w:date="2019-10-09T10:56:00Z">
                  <w:rPr>
                    <w:b/>
                    <w:i/>
                    <w:iCs/>
                    <w:sz w:val="26"/>
                    <w:szCs w:val="26"/>
                  </w:rPr>
                </w:rPrChange>
              </w:rPr>
              <w:t>thuộc</w:t>
            </w:r>
            <w:proofErr w:type="spellEnd"/>
            <w:r w:rsidRPr="00B41112">
              <w:rPr>
                <w:b/>
                <w:i/>
                <w:iCs/>
                <w:sz w:val="26"/>
                <w:szCs w:val="26"/>
                <w:rPrChange w:id="16466" w:author="Le Minh Nghia" w:date="2019-10-09T10:56:00Z">
                  <w:rPr>
                    <w:b/>
                    <w:i/>
                    <w:iCs/>
                    <w:sz w:val="26"/>
                    <w:szCs w:val="26"/>
                  </w:rPr>
                </w:rPrChange>
              </w:rPr>
              <w:t xml:space="preserve"> </w:t>
            </w:r>
            <w:proofErr w:type="spellStart"/>
            <w:r w:rsidRPr="00B41112">
              <w:rPr>
                <w:b/>
                <w:i/>
                <w:iCs/>
                <w:sz w:val="26"/>
                <w:szCs w:val="26"/>
                <w:rPrChange w:id="16467"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468" w:author="Le Minh Nghia" w:date="2019-10-09T10:56:00Z">
                  <w:rPr>
                    <w:rFonts w:eastAsia="MS Mincho"/>
                    <w:b/>
                    <w:i/>
                    <w:iCs/>
                    <w:sz w:val="26"/>
                    <w:szCs w:val="26"/>
                  </w:rPr>
                </w:rPrChange>
              </w:rPr>
            </w:pPr>
            <w:proofErr w:type="spellStart"/>
            <w:r w:rsidRPr="00B41112">
              <w:rPr>
                <w:b/>
                <w:i/>
                <w:iCs/>
                <w:sz w:val="26"/>
                <w:szCs w:val="26"/>
                <w:rPrChange w:id="16469" w:author="Le Minh Nghia" w:date="2019-10-09T10:56:00Z">
                  <w:rPr>
                    <w:b/>
                    <w:i/>
                    <w:iCs/>
                    <w:sz w:val="26"/>
                    <w:szCs w:val="26"/>
                  </w:rPr>
                </w:rPrChange>
              </w:rPr>
              <w:t>Kiểu</w:t>
            </w:r>
            <w:proofErr w:type="spellEnd"/>
            <w:r w:rsidRPr="00B41112">
              <w:rPr>
                <w:b/>
                <w:i/>
                <w:iCs/>
                <w:sz w:val="26"/>
                <w:szCs w:val="26"/>
                <w:rPrChange w:id="16470" w:author="Le Minh Nghia" w:date="2019-10-09T10:56:00Z">
                  <w:rPr>
                    <w:b/>
                    <w:i/>
                    <w:iCs/>
                    <w:sz w:val="26"/>
                    <w:szCs w:val="26"/>
                  </w:rPr>
                </w:rPrChange>
              </w:rPr>
              <w:t xml:space="preserve"> </w:t>
            </w:r>
            <w:proofErr w:type="spellStart"/>
            <w:r w:rsidRPr="00B41112">
              <w:rPr>
                <w:b/>
                <w:i/>
                <w:iCs/>
                <w:sz w:val="26"/>
                <w:szCs w:val="26"/>
                <w:rPrChange w:id="16471" w:author="Le Minh Nghia" w:date="2019-10-09T10:56:00Z">
                  <w:rPr>
                    <w:b/>
                    <w:i/>
                    <w:iCs/>
                    <w:sz w:val="26"/>
                    <w:szCs w:val="26"/>
                  </w:rPr>
                </w:rPrChange>
              </w:rPr>
              <w:t>dữ</w:t>
            </w:r>
            <w:proofErr w:type="spellEnd"/>
            <w:r w:rsidRPr="00B41112">
              <w:rPr>
                <w:b/>
                <w:i/>
                <w:iCs/>
                <w:sz w:val="26"/>
                <w:szCs w:val="26"/>
                <w:rPrChange w:id="16472" w:author="Le Minh Nghia" w:date="2019-10-09T10:56:00Z">
                  <w:rPr>
                    <w:b/>
                    <w:i/>
                    <w:iCs/>
                    <w:sz w:val="26"/>
                    <w:szCs w:val="26"/>
                  </w:rPr>
                </w:rPrChange>
              </w:rPr>
              <w:t xml:space="preserve"> </w:t>
            </w:r>
            <w:proofErr w:type="spellStart"/>
            <w:r w:rsidRPr="00B41112">
              <w:rPr>
                <w:b/>
                <w:i/>
                <w:iCs/>
                <w:sz w:val="26"/>
                <w:szCs w:val="26"/>
                <w:rPrChange w:id="16473"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474" w:author="Le Minh Nghia" w:date="2019-10-09T10:56:00Z">
                  <w:rPr>
                    <w:rFonts w:eastAsia="MS Mincho"/>
                    <w:b/>
                    <w:i/>
                    <w:iCs/>
                    <w:sz w:val="26"/>
                    <w:szCs w:val="26"/>
                  </w:rPr>
                </w:rPrChange>
              </w:rPr>
            </w:pPr>
            <w:proofErr w:type="spellStart"/>
            <w:r w:rsidRPr="00B41112">
              <w:rPr>
                <w:b/>
                <w:i/>
                <w:iCs/>
                <w:sz w:val="26"/>
                <w:szCs w:val="26"/>
                <w:rPrChange w:id="16475" w:author="Le Minh Nghia" w:date="2019-10-09T10:56:00Z">
                  <w:rPr>
                    <w:b/>
                    <w:i/>
                    <w:iCs/>
                    <w:sz w:val="26"/>
                    <w:szCs w:val="26"/>
                  </w:rPr>
                </w:rPrChange>
              </w:rPr>
              <w:t>Khóa</w:t>
            </w:r>
            <w:proofErr w:type="spellEnd"/>
            <w:r w:rsidRPr="00B41112">
              <w:rPr>
                <w:b/>
                <w:i/>
                <w:iCs/>
                <w:sz w:val="26"/>
                <w:szCs w:val="26"/>
                <w:rPrChange w:id="16476" w:author="Le Minh Nghia" w:date="2019-10-09T10:56:00Z">
                  <w:rPr>
                    <w:b/>
                    <w:i/>
                    <w:iCs/>
                    <w:sz w:val="26"/>
                    <w:szCs w:val="26"/>
                  </w:rPr>
                </w:rPrChange>
              </w:rPr>
              <w:t xml:space="preserve"> </w:t>
            </w:r>
            <w:proofErr w:type="spellStart"/>
            <w:r w:rsidRPr="00B41112">
              <w:rPr>
                <w:b/>
                <w:i/>
                <w:iCs/>
                <w:sz w:val="26"/>
                <w:szCs w:val="26"/>
                <w:rPrChange w:id="16477"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478" w:author="Le Minh Nghia" w:date="2019-10-09T10:56:00Z">
                  <w:rPr>
                    <w:rFonts w:eastAsia="MS Mincho"/>
                    <w:b/>
                    <w:i/>
                    <w:iCs/>
                    <w:sz w:val="26"/>
                    <w:szCs w:val="26"/>
                  </w:rPr>
                </w:rPrChange>
              </w:rPr>
            </w:pPr>
            <w:proofErr w:type="spellStart"/>
            <w:r w:rsidRPr="00B41112">
              <w:rPr>
                <w:b/>
                <w:i/>
                <w:iCs/>
                <w:sz w:val="26"/>
                <w:szCs w:val="26"/>
                <w:rPrChange w:id="16479" w:author="Le Minh Nghia" w:date="2019-10-09T10:56:00Z">
                  <w:rPr>
                    <w:b/>
                    <w:i/>
                    <w:iCs/>
                    <w:sz w:val="26"/>
                    <w:szCs w:val="26"/>
                  </w:rPr>
                </w:rPrChange>
              </w:rPr>
              <w:t>Khóa</w:t>
            </w:r>
            <w:proofErr w:type="spellEnd"/>
            <w:r w:rsidRPr="00B41112">
              <w:rPr>
                <w:b/>
                <w:i/>
                <w:iCs/>
                <w:sz w:val="26"/>
                <w:szCs w:val="26"/>
                <w:rPrChange w:id="16480" w:author="Le Minh Nghia" w:date="2019-10-09T10:56:00Z">
                  <w:rPr>
                    <w:b/>
                    <w:i/>
                    <w:iCs/>
                    <w:sz w:val="26"/>
                    <w:szCs w:val="26"/>
                  </w:rPr>
                </w:rPrChange>
              </w:rPr>
              <w:t xml:space="preserve"> </w:t>
            </w:r>
            <w:proofErr w:type="spellStart"/>
            <w:r w:rsidRPr="00B41112">
              <w:rPr>
                <w:b/>
                <w:i/>
                <w:iCs/>
                <w:sz w:val="26"/>
                <w:szCs w:val="26"/>
                <w:rPrChange w:id="16481"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482" w:author="Le Minh Nghia" w:date="2019-10-09T10:56:00Z">
                  <w:rPr>
                    <w:rFonts w:eastAsia="MS Mincho"/>
                    <w:b/>
                    <w:i/>
                    <w:iCs/>
                    <w:sz w:val="26"/>
                    <w:szCs w:val="26"/>
                  </w:rPr>
                </w:rPrChange>
              </w:rPr>
            </w:pPr>
            <w:proofErr w:type="spellStart"/>
            <w:r w:rsidRPr="00B41112">
              <w:rPr>
                <w:b/>
                <w:i/>
                <w:iCs/>
                <w:sz w:val="26"/>
                <w:szCs w:val="26"/>
                <w:rPrChange w:id="16483" w:author="Le Minh Nghia" w:date="2019-10-09T10:56:00Z">
                  <w:rPr>
                    <w:b/>
                    <w:i/>
                    <w:iCs/>
                    <w:sz w:val="26"/>
                    <w:szCs w:val="26"/>
                  </w:rPr>
                </w:rPrChange>
              </w:rPr>
              <w:t>Giá</w:t>
            </w:r>
            <w:proofErr w:type="spellEnd"/>
            <w:r w:rsidRPr="00B41112">
              <w:rPr>
                <w:b/>
                <w:i/>
                <w:iCs/>
                <w:sz w:val="26"/>
                <w:szCs w:val="26"/>
                <w:rPrChange w:id="16484" w:author="Le Minh Nghia" w:date="2019-10-09T10:56:00Z">
                  <w:rPr>
                    <w:b/>
                    <w:i/>
                    <w:iCs/>
                    <w:sz w:val="26"/>
                    <w:szCs w:val="26"/>
                  </w:rPr>
                </w:rPrChange>
              </w:rPr>
              <w:t xml:space="preserve"> </w:t>
            </w:r>
            <w:proofErr w:type="spellStart"/>
            <w:r w:rsidRPr="00B41112">
              <w:rPr>
                <w:b/>
                <w:i/>
                <w:iCs/>
                <w:sz w:val="26"/>
                <w:szCs w:val="26"/>
                <w:rPrChange w:id="16485" w:author="Le Minh Nghia" w:date="2019-10-09T10:56:00Z">
                  <w:rPr>
                    <w:b/>
                    <w:i/>
                    <w:iCs/>
                    <w:sz w:val="26"/>
                    <w:szCs w:val="26"/>
                  </w:rPr>
                </w:rPrChange>
              </w:rPr>
              <w:t>trị</w:t>
            </w:r>
            <w:proofErr w:type="spellEnd"/>
            <w:r w:rsidRPr="00B41112">
              <w:rPr>
                <w:b/>
                <w:i/>
                <w:iCs/>
                <w:sz w:val="26"/>
                <w:szCs w:val="26"/>
                <w:rPrChange w:id="16486" w:author="Le Minh Nghia" w:date="2019-10-09T10:56:00Z">
                  <w:rPr>
                    <w:b/>
                    <w:i/>
                    <w:iCs/>
                    <w:sz w:val="26"/>
                    <w:szCs w:val="26"/>
                  </w:rPr>
                </w:rPrChange>
              </w:rPr>
              <w:t xml:space="preserve"> </w:t>
            </w:r>
            <w:proofErr w:type="spellStart"/>
            <w:r w:rsidRPr="00B41112">
              <w:rPr>
                <w:b/>
                <w:i/>
                <w:iCs/>
                <w:sz w:val="26"/>
                <w:szCs w:val="26"/>
                <w:rPrChange w:id="16487" w:author="Le Minh Nghia" w:date="2019-10-09T10:56:00Z">
                  <w:rPr>
                    <w:b/>
                    <w:i/>
                    <w:iCs/>
                    <w:sz w:val="26"/>
                    <w:szCs w:val="26"/>
                  </w:rPr>
                </w:rPrChange>
              </w:rPr>
              <w:t>mặc</w:t>
            </w:r>
            <w:proofErr w:type="spellEnd"/>
            <w:r w:rsidRPr="00B41112">
              <w:rPr>
                <w:b/>
                <w:i/>
                <w:iCs/>
                <w:sz w:val="26"/>
                <w:szCs w:val="26"/>
                <w:rPrChange w:id="16488" w:author="Le Minh Nghia" w:date="2019-10-09T10:56:00Z">
                  <w:rPr>
                    <w:b/>
                    <w:i/>
                    <w:iCs/>
                    <w:sz w:val="26"/>
                    <w:szCs w:val="26"/>
                  </w:rPr>
                </w:rPrChange>
              </w:rPr>
              <w:t xml:space="preserve"> </w:t>
            </w:r>
            <w:proofErr w:type="spellStart"/>
            <w:r w:rsidRPr="00B41112">
              <w:rPr>
                <w:b/>
                <w:i/>
                <w:iCs/>
                <w:sz w:val="26"/>
                <w:szCs w:val="26"/>
                <w:rPrChange w:id="16489"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6490" w:author="Le Minh Nghia" w:date="2019-10-09T10:56:00Z">
                  <w:rPr>
                    <w:b/>
                    <w:i/>
                    <w:iCs/>
                    <w:sz w:val="26"/>
                    <w:szCs w:val="26"/>
                  </w:rPr>
                </w:rPrChange>
              </w:rPr>
            </w:pPr>
            <w:r w:rsidRPr="00B41112">
              <w:rPr>
                <w:b/>
                <w:i/>
                <w:iCs/>
                <w:sz w:val="26"/>
                <w:szCs w:val="26"/>
                <w:rPrChange w:id="16491"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492" w:author="Le Minh Nghia" w:date="2019-10-09T10:56:00Z">
                  <w:rPr>
                    <w:rFonts w:eastAsia="MS Mincho"/>
                    <w:b/>
                    <w:i/>
                    <w:iCs/>
                    <w:sz w:val="26"/>
                    <w:szCs w:val="26"/>
                  </w:rPr>
                </w:rPrChange>
              </w:rPr>
            </w:pPr>
            <w:r w:rsidRPr="00B41112">
              <w:rPr>
                <w:b/>
                <w:i/>
                <w:iCs/>
                <w:sz w:val="26"/>
                <w:szCs w:val="26"/>
                <w:rPrChange w:id="16493"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494" w:author="Le Minh Nghia" w:date="2019-10-09T10:56:00Z">
                  <w:rPr>
                    <w:rFonts w:eastAsia="MS Mincho"/>
                    <w:b/>
                    <w:i/>
                    <w:iCs/>
                    <w:sz w:val="26"/>
                    <w:szCs w:val="26"/>
                  </w:rPr>
                </w:rPrChange>
              </w:rPr>
            </w:pPr>
            <w:proofErr w:type="spellStart"/>
            <w:r w:rsidRPr="00B41112">
              <w:rPr>
                <w:b/>
                <w:i/>
                <w:iCs/>
                <w:sz w:val="26"/>
                <w:szCs w:val="26"/>
                <w:rPrChange w:id="16495" w:author="Le Minh Nghia" w:date="2019-10-09T10:56:00Z">
                  <w:rPr>
                    <w:b/>
                    <w:i/>
                    <w:iCs/>
                    <w:sz w:val="26"/>
                    <w:szCs w:val="26"/>
                  </w:rPr>
                </w:rPrChange>
              </w:rPr>
              <w:t>Diễn</w:t>
            </w:r>
            <w:proofErr w:type="spellEnd"/>
            <w:r w:rsidRPr="00B41112">
              <w:rPr>
                <w:b/>
                <w:i/>
                <w:iCs/>
                <w:sz w:val="26"/>
                <w:szCs w:val="26"/>
                <w:rPrChange w:id="16496" w:author="Le Minh Nghia" w:date="2019-10-09T10:56:00Z">
                  <w:rPr>
                    <w:b/>
                    <w:i/>
                    <w:iCs/>
                    <w:sz w:val="26"/>
                    <w:szCs w:val="26"/>
                  </w:rPr>
                </w:rPrChange>
              </w:rPr>
              <w:t xml:space="preserve"> </w:t>
            </w:r>
            <w:proofErr w:type="spellStart"/>
            <w:r w:rsidRPr="00B41112">
              <w:rPr>
                <w:b/>
                <w:i/>
                <w:iCs/>
                <w:sz w:val="26"/>
                <w:szCs w:val="26"/>
                <w:rPrChange w:id="16497"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498" w:author="Le Minh Nghia" w:date="2019-10-09T10:56:00Z">
                  <w:rPr>
                    <w:iCs/>
                    <w:sz w:val="26"/>
                    <w:szCs w:val="26"/>
                  </w:rPr>
                </w:rPrChange>
              </w:rPr>
            </w:pPr>
            <w:proofErr w:type="spellStart"/>
            <w:r w:rsidRPr="00B41112">
              <w:rPr>
                <w:iCs/>
                <w:sz w:val="26"/>
                <w:szCs w:val="26"/>
                <w:rPrChange w:id="16499" w:author="Le Minh Nghia" w:date="2019-10-09T10:56:00Z">
                  <w:rPr>
                    <w:iCs/>
                    <w:sz w:val="26"/>
                    <w:szCs w:val="26"/>
                  </w:rPr>
                </w:rPrChange>
              </w:rPr>
              <w:t>mail_log_id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500" w:author="Le Minh Nghia" w:date="2019-10-09T10:56:00Z">
                  <w:rPr>
                    <w:iCs/>
                    <w:sz w:val="26"/>
                    <w:szCs w:val="26"/>
                  </w:rPr>
                </w:rPrChange>
              </w:rPr>
            </w:pPr>
            <w:r w:rsidRPr="00B41112">
              <w:rPr>
                <w:iCs/>
                <w:sz w:val="26"/>
                <w:szCs w:val="26"/>
                <w:rPrChange w:id="16501"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6502" w:author="Le Minh Nghia" w:date="2019-10-09T10:56:00Z">
                  <w:rPr>
                    <w:iCs/>
                    <w:sz w:val="26"/>
                    <w:szCs w:val="26"/>
                  </w:rPr>
                </w:rPrChange>
              </w:rPr>
            </w:pPr>
            <w:r w:rsidRPr="00B41112">
              <w:rPr>
                <w:iCs/>
                <w:sz w:val="26"/>
                <w:szCs w:val="26"/>
                <w:rPrChange w:id="16503"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0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0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0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6507" w:author="Le Minh Nghia" w:date="2019-10-09T10:56:00Z">
                  <w:rPr>
                    <w:iCs/>
                    <w:sz w:val="26"/>
                    <w:szCs w:val="26"/>
                  </w:rPr>
                </w:rPrChange>
              </w:rPr>
            </w:pPr>
            <w:r w:rsidRPr="00B41112">
              <w:rPr>
                <w:iCs/>
                <w:sz w:val="26"/>
                <w:szCs w:val="26"/>
                <w:rPrChange w:id="1650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509" w:author="Le Minh Nghia" w:date="2019-10-09T10:56:00Z">
                  <w:rPr>
                    <w:iCs/>
                    <w:sz w:val="26"/>
                    <w:szCs w:val="26"/>
                  </w:rPr>
                </w:rPrChange>
              </w:rPr>
            </w:pPr>
            <w:r w:rsidRPr="00B41112">
              <w:rPr>
                <w:iCs/>
                <w:sz w:val="26"/>
                <w:szCs w:val="26"/>
                <w:rPrChange w:id="16510"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11" w:author="Le Minh Nghia" w:date="2019-10-09T10:56:00Z">
                  <w:rPr>
                    <w:iCs/>
                    <w:sz w:val="26"/>
                    <w:szCs w:val="26"/>
                  </w:rPr>
                </w:rPrChange>
              </w:rPr>
            </w:pPr>
            <w:proofErr w:type="spellStart"/>
            <w:r w:rsidRPr="00B41112">
              <w:rPr>
                <w:iCs/>
                <w:sz w:val="26"/>
                <w:szCs w:val="26"/>
                <w:rPrChange w:id="16512" w:author="Le Minh Nghia" w:date="2019-10-09T10:56:00Z">
                  <w:rPr>
                    <w:iCs/>
                    <w:sz w:val="26"/>
                    <w:szCs w:val="26"/>
                  </w:rPr>
                </w:rPrChange>
              </w:rPr>
              <w:t>mail_template_id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13" w:author="Le Minh Nghia" w:date="2019-10-09T10:56:00Z">
                  <w:rPr>
                    <w:iCs/>
                    <w:sz w:val="26"/>
                    <w:szCs w:val="26"/>
                  </w:rPr>
                </w:rPrChange>
              </w:rPr>
            </w:pPr>
            <w:r w:rsidRPr="00B41112">
              <w:rPr>
                <w:iCs/>
                <w:sz w:val="26"/>
                <w:szCs w:val="26"/>
                <w:rPrChange w:id="1651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1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16" w:author="Le Minh Nghia" w:date="2019-10-09T10:56:00Z">
                  <w:rPr>
                    <w:iCs/>
                    <w:sz w:val="26"/>
                    <w:szCs w:val="26"/>
                  </w:rPr>
                </w:rPrChange>
              </w:rPr>
            </w:pPr>
            <w:r w:rsidRPr="00B41112">
              <w:rPr>
                <w:iCs/>
                <w:sz w:val="26"/>
                <w:szCs w:val="26"/>
                <w:rPrChange w:id="16517"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1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1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2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21" w:author="Le Minh Nghia" w:date="2019-10-09T10:56:00Z">
                  <w:rPr>
                    <w:iCs/>
                    <w:sz w:val="26"/>
                    <w:szCs w:val="26"/>
                  </w:rPr>
                </w:rPrChange>
              </w:rPr>
            </w:pPr>
            <w:r w:rsidRPr="00B41112">
              <w:rPr>
                <w:iCs/>
                <w:sz w:val="26"/>
                <w:szCs w:val="26"/>
                <w:rPrChange w:id="16522" w:author="Le Minh Nghia" w:date="2019-10-09T10:56:00Z">
                  <w:rPr>
                    <w:iCs/>
                    <w:sz w:val="26"/>
                    <w:szCs w:val="26"/>
                  </w:rPr>
                </w:rPrChange>
              </w:rPr>
              <w:t xml:space="preserve">id </w:t>
            </w:r>
            <w:proofErr w:type="spellStart"/>
            <w:r w:rsidRPr="00B41112">
              <w:rPr>
                <w:iCs/>
                <w:sz w:val="26"/>
                <w:szCs w:val="26"/>
                <w:rPrChange w:id="16523" w:author="Le Minh Nghia" w:date="2019-10-09T10:56:00Z">
                  <w:rPr>
                    <w:iCs/>
                    <w:sz w:val="26"/>
                    <w:szCs w:val="26"/>
                  </w:rPr>
                </w:rPrChange>
              </w:rPr>
              <w:t>mẫu</w:t>
            </w:r>
            <w:proofErr w:type="spellEnd"/>
            <w:r w:rsidRPr="00B41112">
              <w:rPr>
                <w:iCs/>
                <w:sz w:val="26"/>
                <w:szCs w:val="26"/>
                <w:rPrChange w:id="16524" w:author="Le Minh Nghia" w:date="2019-10-09T10:56:00Z">
                  <w:rPr>
                    <w:iCs/>
                    <w:sz w:val="26"/>
                    <w:szCs w:val="26"/>
                  </w:rPr>
                </w:rPrChange>
              </w:rPr>
              <w:t xml:space="preserve"> email</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25" w:author="Le Minh Nghia" w:date="2019-10-09T10:56:00Z">
                  <w:rPr>
                    <w:iCs/>
                    <w:sz w:val="26"/>
                    <w:szCs w:val="26"/>
                  </w:rPr>
                </w:rPrChange>
              </w:rPr>
            </w:pPr>
            <w:proofErr w:type="spellStart"/>
            <w:r w:rsidRPr="00B41112">
              <w:rPr>
                <w:iCs/>
                <w:sz w:val="26"/>
                <w:szCs w:val="26"/>
                <w:rPrChange w:id="16526" w:author="Le Minh Nghia" w:date="2019-10-09T10:56:00Z">
                  <w:rPr>
                    <w:iCs/>
                    <w:sz w:val="26"/>
                    <w:szCs w:val="26"/>
                  </w:rPr>
                </w:rPrChange>
              </w:rPr>
              <w:t>mail_log_send_datetime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27" w:author="Le Minh Nghia" w:date="2019-10-09T10:56:00Z">
                  <w:rPr>
                    <w:iCs/>
                    <w:sz w:val="26"/>
                    <w:szCs w:val="26"/>
                  </w:rPr>
                </w:rPrChange>
              </w:rPr>
            </w:pPr>
            <w:proofErr w:type="spellStart"/>
            <w:r w:rsidRPr="00B41112">
              <w:rPr>
                <w:iCs/>
                <w:sz w:val="26"/>
                <w:szCs w:val="26"/>
                <w:rPrChange w:id="16528" w:author="Le Minh Nghia" w:date="2019-10-09T10:56:00Z">
                  <w:rPr>
                    <w:iCs/>
                    <w:sz w:val="26"/>
                    <w:szCs w:val="26"/>
                  </w:rPr>
                </w:rPrChange>
              </w:rPr>
              <w:t>DateTime</w:t>
            </w:r>
            <w:proofErr w:type="spellEnd"/>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2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3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3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3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3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34" w:author="Le Minh Nghia" w:date="2019-10-09T10:56:00Z">
                  <w:rPr>
                    <w:iCs/>
                    <w:sz w:val="26"/>
                    <w:szCs w:val="26"/>
                  </w:rPr>
                </w:rPrChange>
              </w:rPr>
            </w:pPr>
            <w:proofErr w:type="spellStart"/>
            <w:r w:rsidRPr="00B41112">
              <w:rPr>
                <w:iCs/>
                <w:sz w:val="26"/>
                <w:szCs w:val="26"/>
                <w:rPrChange w:id="16535" w:author="Le Minh Nghia" w:date="2019-10-09T10:56:00Z">
                  <w:rPr>
                    <w:iCs/>
                    <w:sz w:val="26"/>
                    <w:szCs w:val="26"/>
                  </w:rPr>
                </w:rPrChange>
              </w:rPr>
              <w:t>thời</w:t>
            </w:r>
            <w:proofErr w:type="spellEnd"/>
            <w:r w:rsidRPr="00B41112">
              <w:rPr>
                <w:iCs/>
                <w:sz w:val="26"/>
                <w:szCs w:val="26"/>
                <w:rPrChange w:id="16536" w:author="Le Minh Nghia" w:date="2019-10-09T10:56:00Z">
                  <w:rPr>
                    <w:iCs/>
                    <w:sz w:val="26"/>
                    <w:szCs w:val="26"/>
                  </w:rPr>
                </w:rPrChange>
              </w:rPr>
              <w:t xml:space="preserve"> </w:t>
            </w:r>
            <w:proofErr w:type="spellStart"/>
            <w:r w:rsidRPr="00B41112">
              <w:rPr>
                <w:iCs/>
                <w:sz w:val="26"/>
                <w:szCs w:val="26"/>
                <w:rPrChange w:id="16537" w:author="Le Minh Nghia" w:date="2019-10-09T10:56:00Z">
                  <w:rPr>
                    <w:iCs/>
                    <w:sz w:val="26"/>
                    <w:szCs w:val="26"/>
                  </w:rPr>
                </w:rPrChange>
              </w:rPr>
              <w:t>gian</w:t>
            </w:r>
            <w:proofErr w:type="spellEnd"/>
            <w:r w:rsidRPr="00B41112">
              <w:rPr>
                <w:iCs/>
                <w:sz w:val="26"/>
                <w:szCs w:val="26"/>
                <w:rPrChange w:id="16538" w:author="Le Minh Nghia" w:date="2019-10-09T10:56:00Z">
                  <w:rPr>
                    <w:iCs/>
                    <w:sz w:val="26"/>
                    <w:szCs w:val="26"/>
                  </w:rPr>
                </w:rPrChange>
              </w:rPr>
              <w:t xml:space="preserve"> </w:t>
            </w:r>
            <w:proofErr w:type="spellStart"/>
            <w:r w:rsidRPr="00B41112">
              <w:rPr>
                <w:iCs/>
                <w:sz w:val="26"/>
                <w:szCs w:val="26"/>
                <w:rPrChange w:id="16539" w:author="Le Minh Nghia" w:date="2019-10-09T10:56:00Z">
                  <w:rPr>
                    <w:iCs/>
                    <w:sz w:val="26"/>
                    <w:szCs w:val="26"/>
                  </w:rPr>
                </w:rPrChange>
              </w:rPr>
              <w:t>gửi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40" w:author="Le Minh Nghia" w:date="2019-10-09T10:56:00Z">
                  <w:rPr>
                    <w:iCs/>
                    <w:sz w:val="26"/>
                    <w:szCs w:val="26"/>
                  </w:rPr>
                </w:rPrChange>
              </w:rPr>
            </w:pPr>
            <w:proofErr w:type="spellStart"/>
            <w:r w:rsidRPr="00B41112">
              <w:rPr>
                <w:iCs/>
                <w:sz w:val="26"/>
                <w:szCs w:val="26"/>
                <w:rPrChange w:id="16541" w:author="Le Minh Nghia" w:date="2019-10-09T10:56:00Z">
                  <w:rPr>
                    <w:iCs/>
                    <w:sz w:val="26"/>
                    <w:szCs w:val="26"/>
                  </w:rPr>
                </w:rPrChange>
              </w:rPr>
              <w:t>mail_log_to</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42" w:author="Le Minh Nghia" w:date="2019-10-09T10:56:00Z">
                  <w:rPr>
                    <w:iCs/>
                    <w:sz w:val="26"/>
                    <w:szCs w:val="26"/>
                  </w:rPr>
                </w:rPrChange>
              </w:rPr>
            </w:pPr>
            <w:r w:rsidRPr="00B41112">
              <w:rPr>
                <w:iCs/>
                <w:sz w:val="26"/>
                <w:szCs w:val="26"/>
                <w:rPrChange w:id="16543"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4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4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4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4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4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49" w:author="Le Minh Nghia" w:date="2019-10-09T10:56:00Z">
                  <w:rPr>
                    <w:iCs/>
                    <w:sz w:val="26"/>
                    <w:szCs w:val="26"/>
                  </w:rPr>
                </w:rPrChange>
              </w:rPr>
            </w:pPr>
            <w:proofErr w:type="spellStart"/>
            <w:r w:rsidRPr="00B41112">
              <w:rPr>
                <w:iCs/>
                <w:sz w:val="26"/>
                <w:szCs w:val="26"/>
                <w:rPrChange w:id="16550" w:author="Le Minh Nghia" w:date="2019-10-09T10:56:00Z">
                  <w:rPr>
                    <w:iCs/>
                    <w:sz w:val="26"/>
                    <w:szCs w:val="26"/>
                  </w:rPr>
                </w:rPrChange>
              </w:rPr>
              <w:t>địa</w:t>
            </w:r>
            <w:proofErr w:type="spellEnd"/>
            <w:r w:rsidRPr="00B41112">
              <w:rPr>
                <w:iCs/>
                <w:sz w:val="26"/>
                <w:szCs w:val="26"/>
                <w:rPrChange w:id="16551" w:author="Le Minh Nghia" w:date="2019-10-09T10:56:00Z">
                  <w:rPr>
                    <w:iCs/>
                    <w:sz w:val="26"/>
                    <w:szCs w:val="26"/>
                  </w:rPr>
                </w:rPrChange>
              </w:rPr>
              <w:t xml:space="preserve"> chỉ </w:t>
            </w:r>
            <w:proofErr w:type="spellStart"/>
            <w:r w:rsidRPr="00B41112">
              <w:rPr>
                <w:iCs/>
                <w:sz w:val="26"/>
                <w:szCs w:val="26"/>
                <w:rPrChange w:id="16552" w:author="Le Minh Nghia" w:date="2019-10-09T10:56:00Z">
                  <w:rPr>
                    <w:iCs/>
                    <w:sz w:val="26"/>
                    <w:szCs w:val="26"/>
                  </w:rPr>
                </w:rPrChange>
              </w:rPr>
              <w:t>nhận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53" w:author="Le Minh Nghia" w:date="2019-10-09T10:56:00Z">
                  <w:rPr>
                    <w:iCs/>
                    <w:sz w:val="26"/>
                    <w:szCs w:val="26"/>
                  </w:rPr>
                </w:rPrChange>
              </w:rPr>
            </w:pPr>
            <w:proofErr w:type="spellStart"/>
            <w:r w:rsidRPr="00B41112">
              <w:rPr>
                <w:iCs/>
                <w:sz w:val="26"/>
                <w:szCs w:val="26"/>
                <w:rPrChange w:id="16554" w:author="Le Minh Nghia" w:date="2019-10-09T10:56:00Z">
                  <w:rPr>
                    <w:iCs/>
                    <w:sz w:val="26"/>
                    <w:szCs w:val="26"/>
                  </w:rPr>
                </w:rPrChange>
              </w:rPr>
              <w:t>mail_log_subject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55" w:author="Le Minh Nghia" w:date="2019-10-09T10:56:00Z">
                  <w:rPr>
                    <w:iCs/>
                    <w:sz w:val="26"/>
                    <w:szCs w:val="26"/>
                  </w:rPr>
                </w:rPrChange>
              </w:rPr>
            </w:pPr>
            <w:r w:rsidRPr="00B41112">
              <w:rPr>
                <w:iCs/>
                <w:sz w:val="26"/>
                <w:szCs w:val="26"/>
                <w:rPrChange w:id="16556"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5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5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5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6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6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62" w:author="Le Minh Nghia" w:date="2019-10-09T10:56:00Z">
                  <w:rPr>
                    <w:iCs/>
                    <w:sz w:val="26"/>
                    <w:szCs w:val="26"/>
                  </w:rPr>
                </w:rPrChange>
              </w:rPr>
            </w:pPr>
            <w:proofErr w:type="spellStart"/>
            <w:r w:rsidRPr="00B41112">
              <w:rPr>
                <w:iCs/>
                <w:sz w:val="26"/>
                <w:szCs w:val="26"/>
                <w:rPrChange w:id="16563" w:author="Le Minh Nghia" w:date="2019-10-09T10:56:00Z">
                  <w:rPr>
                    <w:iCs/>
                    <w:sz w:val="26"/>
                    <w:szCs w:val="26"/>
                  </w:rPr>
                </w:rPrChange>
              </w:rPr>
              <w:t>tiêu</w:t>
            </w:r>
            <w:proofErr w:type="spellEnd"/>
            <w:r w:rsidRPr="00B41112">
              <w:rPr>
                <w:iCs/>
                <w:sz w:val="26"/>
                <w:szCs w:val="26"/>
                <w:rPrChange w:id="16564" w:author="Le Minh Nghia" w:date="2019-10-09T10:56:00Z">
                  <w:rPr>
                    <w:iCs/>
                    <w:sz w:val="26"/>
                    <w:szCs w:val="26"/>
                  </w:rPr>
                </w:rPrChange>
              </w:rPr>
              <w:t xml:space="preserve"> </w:t>
            </w:r>
            <w:proofErr w:type="spellStart"/>
            <w:r w:rsidRPr="00B41112">
              <w:rPr>
                <w:iCs/>
                <w:sz w:val="26"/>
                <w:szCs w:val="26"/>
                <w:rPrChange w:id="16565" w:author="Le Minh Nghia" w:date="2019-10-09T10:56:00Z">
                  <w:rPr>
                    <w:iCs/>
                    <w:sz w:val="26"/>
                    <w:szCs w:val="26"/>
                  </w:rPr>
                </w:rPrChange>
              </w:rPr>
              <w:t>đê</w:t>
            </w:r>
            <w:proofErr w:type="spellEnd"/>
            <w:r w:rsidRPr="00B41112">
              <w:rPr>
                <w:iCs/>
                <w:sz w:val="26"/>
                <w:szCs w:val="26"/>
                <w:rPrChange w:id="16566" w:author="Le Minh Nghia" w:date="2019-10-09T10:56:00Z">
                  <w:rPr>
                    <w:iCs/>
                    <w:sz w:val="26"/>
                    <w:szCs w:val="26"/>
                  </w:rPr>
                </w:rPrChange>
              </w:rPr>
              <w:t>̀</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67" w:author="Le Minh Nghia" w:date="2019-10-09T10:56:00Z">
                  <w:rPr>
                    <w:iCs/>
                    <w:sz w:val="26"/>
                    <w:szCs w:val="26"/>
                  </w:rPr>
                </w:rPrChange>
              </w:rPr>
            </w:pPr>
            <w:proofErr w:type="spellStart"/>
            <w:r w:rsidRPr="00B41112">
              <w:rPr>
                <w:iCs/>
                <w:sz w:val="26"/>
                <w:szCs w:val="26"/>
                <w:rPrChange w:id="16568" w:author="Le Minh Nghia" w:date="2019-10-09T10:56:00Z">
                  <w:rPr>
                    <w:iCs/>
                    <w:sz w:val="26"/>
                    <w:szCs w:val="26"/>
                  </w:rPr>
                </w:rPrChange>
              </w:rPr>
              <w:t>mail_log_body</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69" w:author="Le Minh Nghia" w:date="2019-10-09T10:56:00Z">
                  <w:rPr>
                    <w:iCs/>
                    <w:sz w:val="26"/>
                    <w:szCs w:val="26"/>
                  </w:rPr>
                </w:rPrChange>
              </w:rPr>
            </w:pPr>
            <w:r w:rsidRPr="00B41112">
              <w:rPr>
                <w:iCs/>
                <w:sz w:val="26"/>
                <w:szCs w:val="26"/>
                <w:rPrChange w:id="16570"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7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7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7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7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7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76" w:author="Le Minh Nghia" w:date="2019-10-09T10:56:00Z">
                  <w:rPr>
                    <w:iCs/>
                    <w:sz w:val="26"/>
                    <w:szCs w:val="26"/>
                  </w:rPr>
                </w:rPrChange>
              </w:rPr>
            </w:pPr>
            <w:proofErr w:type="spellStart"/>
            <w:r w:rsidRPr="00B41112">
              <w:rPr>
                <w:iCs/>
                <w:sz w:val="26"/>
                <w:szCs w:val="26"/>
                <w:rPrChange w:id="16577" w:author="Le Minh Nghia" w:date="2019-10-09T10:56:00Z">
                  <w:rPr>
                    <w:iCs/>
                    <w:sz w:val="26"/>
                    <w:szCs w:val="26"/>
                  </w:rPr>
                </w:rPrChange>
              </w:rPr>
              <w:t>nội</w:t>
            </w:r>
            <w:proofErr w:type="spellEnd"/>
            <w:r w:rsidRPr="00B41112">
              <w:rPr>
                <w:iCs/>
                <w:sz w:val="26"/>
                <w:szCs w:val="26"/>
                <w:rPrChange w:id="16578" w:author="Le Minh Nghia" w:date="2019-10-09T10:56:00Z">
                  <w:rPr>
                    <w:iCs/>
                    <w:sz w:val="26"/>
                    <w:szCs w:val="26"/>
                  </w:rPr>
                </w:rPrChange>
              </w:rPr>
              <w:t xml:space="preserve"> dung</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579" w:author="Le Minh Nghia" w:date="2019-10-09T10:56:00Z">
                  <w:rPr>
                    <w:sz w:val="26"/>
                    <w:szCs w:val="26"/>
                  </w:rPr>
                </w:rPrChange>
              </w:rPr>
            </w:pPr>
            <w:proofErr w:type="spellStart"/>
            <w:r w:rsidRPr="00B41112">
              <w:rPr>
                <w:sz w:val="26"/>
                <w:szCs w:val="26"/>
                <w:rPrChange w:id="16580"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81" w:author="Le Minh Nghia" w:date="2019-10-09T10:56:00Z">
                  <w:rPr>
                    <w:iCs/>
                    <w:sz w:val="26"/>
                    <w:szCs w:val="26"/>
                  </w:rPr>
                </w:rPrChange>
              </w:rPr>
            </w:pPr>
            <w:r w:rsidRPr="00B41112">
              <w:rPr>
                <w:iCs/>
                <w:sz w:val="26"/>
                <w:szCs w:val="26"/>
                <w:rPrChange w:id="16582"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8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8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8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8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8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88" w:author="Le Minh Nghia" w:date="2019-10-09T10:56:00Z">
                  <w:rPr>
                    <w:iCs/>
                    <w:sz w:val="26"/>
                    <w:szCs w:val="26"/>
                  </w:rPr>
                </w:rPrChange>
              </w:rPr>
            </w:pPr>
            <w:proofErr w:type="spellStart"/>
            <w:r w:rsidRPr="00B41112">
              <w:rPr>
                <w:iCs/>
                <w:sz w:val="26"/>
                <w:szCs w:val="26"/>
                <w:rPrChange w:id="16589" w:author="Le Minh Nghia" w:date="2019-10-09T10:56:00Z">
                  <w:rPr>
                    <w:iCs/>
                    <w:sz w:val="26"/>
                    <w:szCs w:val="26"/>
                  </w:rPr>
                </w:rPrChange>
              </w:rPr>
              <w:t>ngày</w:t>
            </w:r>
            <w:proofErr w:type="spellEnd"/>
            <w:r w:rsidRPr="00B41112">
              <w:rPr>
                <w:iCs/>
                <w:sz w:val="26"/>
                <w:szCs w:val="26"/>
                <w:rPrChange w:id="16590" w:author="Le Minh Nghia" w:date="2019-10-09T10:56:00Z">
                  <w:rPr>
                    <w:iCs/>
                    <w:sz w:val="26"/>
                    <w:szCs w:val="26"/>
                  </w:rPr>
                </w:rPrChange>
              </w:rPr>
              <w:t xml:space="preserve"> </w:t>
            </w:r>
            <w:proofErr w:type="spellStart"/>
            <w:r w:rsidRPr="00B41112">
              <w:rPr>
                <w:iCs/>
                <w:sz w:val="26"/>
                <w:szCs w:val="26"/>
                <w:rPrChange w:id="16591"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592" w:author="Le Minh Nghia" w:date="2019-10-09T10:56:00Z">
                  <w:rPr>
                    <w:sz w:val="26"/>
                    <w:szCs w:val="26"/>
                  </w:rPr>
                </w:rPrChange>
              </w:rPr>
            </w:pPr>
            <w:proofErr w:type="spellStart"/>
            <w:r w:rsidRPr="00B41112">
              <w:rPr>
                <w:sz w:val="26"/>
                <w:szCs w:val="26"/>
                <w:rPrChange w:id="16593"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594" w:author="Le Minh Nghia" w:date="2019-10-09T10:56:00Z">
                  <w:rPr>
                    <w:iCs/>
                    <w:sz w:val="26"/>
                    <w:szCs w:val="26"/>
                  </w:rPr>
                </w:rPrChange>
              </w:rPr>
            </w:pPr>
            <w:r w:rsidRPr="00B41112">
              <w:rPr>
                <w:iCs/>
                <w:sz w:val="26"/>
                <w:szCs w:val="26"/>
                <w:rPrChange w:id="1659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9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9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59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59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60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601" w:author="Le Minh Nghia" w:date="2019-10-09T10:56:00Z">
                  <w:rPr>
                    <w:iCs/>
                    <w:sz w:val="26"/>
                    <w:szCs w:val="26"/>
                  </w:rPr>
                </w:rPrChange>
              </w:rPr>
            </w:pPr>
            <w:proofErr w:type="spellStart"/>
            <w:r w:rsidRPr="00B41112">
              <w:rPr>
                <w:iCs/>
                <w:sz w:val="26"/>
                <w:szCs w:val="26"/>
                <w:rPrChange w:id="16602" w:author="Le Minh Nghia" w:date="2019-10-09T10:56:00Z">
                  <w:rPr>
                    <w:iCs/>
                    <w:sz w:val="26"/>
                    <w:szCs w:val="26"/>
                  </w:rPr>
                </w:rPrChange>
              </w:rPr>
              <w:t>ngày</w:t>
            </w:r>
            <w:proofErr w:type="spellEnd"/>
            <w:r w:rsidRPr="00B41112">
              <w:rPr>
                <w:iCs/>
                <w:sz w:val="26"/>
                <w:szCs w:val="26"/>
                <w:rPrChange w:id="16603" w:author="Le Minh Nghia" w:date="2019-10-09T10:56:00Z">
                  <w:rPr>
                    <w:iCs/>
                    <w:sz w:val="26"/>
                    <w:szCs w:val="26"/>
                  </w:rPr>
                </w:rPrChange>
              </w:rPr>
              <w:t xml:space="preserve"> </w:t>
            </w:r>
            <w:proofErr w:type="spellStart"/>
            <w:r w:rsidRPr="00B41112">
              <w:rPr>
                <w:iCs/>
                <w:sz w:val="26"/>
                <w:szCs w:val="26"/>
                <w:rPrChange w:id="16604" w:author="Le Minh Nghia" w:date="2019-10-09T10:56:00Z">
                  <w:rPr>
                    <w:iCs/>
                    <w:sz w:val="26"/>
                    <w:szCs w:val="26"/>
                  </w:rPr>
                </w:rPrChange>
              </w:rPr>
              <w:t>cập</w:t>
            </w:r>
            <w:proofErr w:type="spellEnd"/>
            <w:r w:rsidRPr="00B41112">
              <w:rPr>
                <w:iCs/>
                <w:sz w:val="26"/>
                <w:szCs w:val="26"/>
                <w:rPrChange w:id="16605" w:author="Le Minh Nghia" w:date="2019-10-09T10:56:00Z">
                  <w:rPr>
                    <w:iCs/>
                    <w:sz w:val="26"/>
                    <w:szCs w:val="26"/>
                  </w:rPr>
                </w:rPrChange>
              </w:rPr>
              <w:t xml:space="preserve"> </w:t>
            </w:r>
            <w:proofErr w:type="spellStart"/>
            <w:r w:rsidRPr="00B41112">
              <w:rPr>
                <w:iCs/>
                <w:sz w:val="26"/>
                <w:szCs w:val="26"/>
                <w:rPrChange w:id="16606"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607" w:author="Le Minh Nghia" w:date="2019-10-09T10:56:00Z">
                  <w:rPr>
                    <w:sz w:val="26"/>
                    <w:szCs w:val="26"/>
                  </w:rPr>
                </w:rPrChange>
              </w:rPr>
            </w:pPr>
            <w:proofErr w:type="spellStart"/>
            <w:r w:rsidRPr="00B41112">
              <w:rPr>
                <w:sz w:val="26"/>
                <w:szCs w:val="26"/>
                <w:rPrChange w:id="16608"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609" w:author="Le Minh Nghia" w:date="2019-10-09T10:56:00Z">
                  <w:rPr>
                    <w:iCs/>
                    <w:sz w:val="26"/>
                    <w:szCs w:val="26"/>
                  </w:rPr>
                </w:rPrChange>
              </w:rPr>
            </w:pPr>
            <w:r w:rsidRPr="00B41112">
              <w:rPr>
                <w:iCs/>
                <w:sz w:val="26"/>
                <w:szCs w:val="26"/>
                <w:rPrChange w:id="1661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61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61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61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61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615" w:author="Le Minh Nghia" w:date="2019-10-09T10:56:00Z">
                  <w:rPr>
                    <w:iCs/>
                    <w:sz w:val="26"/>
                    <w:szCs w:val="26"/>
                  </w:rPr>
                </w:rPrChange>
              </w:rPr>
            </w:pPr>
            <w:r w:rsidRPr="00B41112">
              <w:rPr>
                <w:iCs/>
                <w:sz w:val="26"/>
                <w:szCs w:val="26"/>
                <w:rPrChange w:id="1661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617" w:author="Le Minh Nghia" w:date="2019-10-09T10:56:00Z">
                  <w:rPr>
                    <w:iCs/>
                    <w:sz w:val="26"/>
                    <w:szCs w:val="26"/>
                  </w:rPr>
                </w:rPrChange>
              </w:rPr>
            </w:pPr>
            <w:proofErr w:type="spellStart"/>
            <w:r w:rsidRPr="00B41112">
              <w:rPr>
                <w:iCs/>
                <w:sz w:val="26"/>
                <w:szCs w:val="26"/>
                <w:rPrChange w:id="16618" w:author="Le Minh Nghia" w:date="2019-10-09T10:56:00Z">
                  <w:rPr>
                    <w:iCs/>
                    <w:sz w:val="26"/>
                    <w:szCs w:val="26"/>
                  </w:rPr>
                </w:rPrChange>
              </w:rPr>
              <w:t>ngày</w:t>
            </w:r>
            <w:proofErr w:type="spellEnd"/>
            <w:r w:rsidRPr="00B41112">
              <w:rPr>
                <w:iCs/>
                <w:sz w:val="26"/>
                <w:szCs w:val="26"/>
                <w:rPrChange w:id="16619" w:author="Le Minh Nghia" w:date="2019-10-09T10:56:00Z">
                  <w:rPr>
                    <w:iCs/>
                    <w:sz w:val="26"/>
                    <w:szCs w:val="26"/>
                  </w:rPr>
                </w:rPrChange>
              </w:rPr>
              <w:t xml:space="preserve"> </w:t>
            </w:r>
            <w:proofErr w:type="spellStart"/>
            <w:r w:rsidRPr="00B41112">
              <w:rPr>
                <w:iCs/>
                <w:sz w:val="26"/>
                <w:szCs w:val="26"/>
                <w:rPrChange w:id="16620" w:author="Le Minh Nghia" w:date="2019-10-09T10:56:00Z">
                  <w:rPr>
                    <w:iCs/>
                    <w:sz w:val="26"/>
                    <w:szCs w:val="26"/>
                  </w:rPr>
                </w:rPrChange>
              </w:rPr>
              <w:t>xóa</w:t>
            </w:r>
            <w:proofErr w:type="spellEnd"/>
            <w:r w:rsidRPr="00B41112">
              <w:rPr>
                <w:iCs/>
                <w:sz w:val="26"/>
                <w:szCs w:val="26"/>
                <w:rPrChange w:id="16621" w:author="Le Minh Nghia" w:date="2019-10-09T10:56:00Z">
                  <w:rPr>
                    <w:iCs/>
                    <w:sz w:val="26"/>
                    <w:szCs w:val="26"/>
                  </w:rPr>
                </w:rPrChange>
              </w:rPr>
              <w:t xml:space="preserve"> </w:t>
            </w:r>
            <w:proofErr w:type="spellStart"/>
            <w:r w:rsidRPr="00B41112">
              <w:rPr>
                <w:iCs/>
                <w:sz w:val="26"/>
                <w:szCs w:val="26"/>
                <w:rPrChange w:id="16622" w:author="Le Minh Nghia" w:date="2019-10-09T10:56:00Z">
                  <w:rPr>
                    <w:iCs/>
                    <w:sz w:val="26"/>
                    <w:szCs w:val="26"/>
                  </w:rPr>
                </w:rPrChange>
              </w:rPr>
              <w:t>tạm</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sz w:val="26"/>
                <w:szCs w:val="26"/>
                <w:rPrChange w:id="16623" w:author="Le Minh Nghia" w:date="2019-10-09T10:56:00Z">
                  <w:rPr>
                    <w:sz w:val="26"/>
                    <w:szCs w:val="26"/>
                  </w:rPr>
                </w:rPrChange>
              </w:rPr>
            </w:pPr>
            <w:proofErr w:type="spellStart"/>
            <w:r w:rsidRPr="00B41112">
              <w:rPr>
                <w:sz w:val="26"/>
                <w:szCs w:val="26"/>
                <w:rPrChange w:id="16624" w:author="Le Minh Nghia" w:date="2019-10-09T10:56:00Z">
                  <w:rPr>
                    <w:sz w:val="26"/>
                    <w:szCs w:val="26"/>
                  </w:rPr>
                </w:rPrChange>
              </w:rPr>
              <w:t>register_graduate_id</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6625" w:author="Le Minh Nghia" w:date="2019-10-09T10:56:00Z">
                  <w:rPr>
                    <w:iCs/>
                    <w:sz w:val="26"/>
                    <w:szCs w:val="26"/>
                  </w:rPr>
                </w:rPrChange>
              </w:rPr>
            </w:pPr>
            <w:r w:rsidRPr="00B41112">
              <w:rPr>
                <w:iCs/>
                <w:sz w:val="26"/>
                <w:szCs w:val="26"/>
                <w:rPrChange w:id="16626" w:author="Le Minh Nghia" w:date="2019-10-09T10:56:00Z">
                  <w:rPr>
                    <w:iCs/>
                    <w:sz w:val="26"/>
                    <w:szCs w:val="26"/>
                  </w:rPr>
                </w:rPrChange>
              </w:rPr>
              <w:t>Integer</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662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6628" w:author="Le Minh Nghia" w:date="2019-10-09T10:56:00Z">
                  <w:rPr>
                    <w:iCs/>
                    <w:sz w:val="26"/>
                    <w:szCs w:val="26"/>
                  </w:rPr>
                </w:rPrChange>
              </w:rPr>
            </w:pPr>
            <w:r w:rsidRPr="00B41112">
              <w:rPr>
                <w:iCs/>
                <w:sz w:val="26"/>
                <w:szCs w:val="26"/>
                <w:rPrChange w:id="16629"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663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663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6632" w:author="Le Minh Nghia" w:date="2019-10-09T10:56:00Z">
                  <w:rPr>
                    <w:iCs/>
                    <w:sz w:val="26"/>
                    <w:szCs w:val="26"/>
                  </w:rPr>
                </w:rPrChange>
              </w:rPr>
            </w:pPr>
            <w:r w:rsidRPr="00B41112">
              <w:rPr>
                <w:iCs/>
                <w:sz w:val="26"/>
                <w:szCs w:val="26"/>
                <w:rPrChange w:id="1663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6634" w:author="Le Minh Nghia" w:date="2019-10-09T10:56:00Z">
                  <w:rPr>
                    <w:iCs/>
                    <w:sz w:val="26"/>
                    <w:szCs w:val="26"/>
                  </w:rPr>
                </w:rPrChange>
              </w:rPr>
            </w:pPr>
            <w:r w:rsidRPr="00B41112">
              <w:rPr>
                <w:iCs/>
                <w:sz w:val="26"/>
                <w:szCs w:val="26"/>
                <w:rPrChange w:id="16635" w:author="Le Minh Nghia" w:date="2019-10-09T10:56:00Z">
                  <w:rPr>
                    <w:iCs/>
                    <w:sz w:val="26"/>
                    <w:szCs w:val="26"/>
                  </w:rPr>
                </w:rPrChange>
              </w:rPr>
              <w:t xml:space="preserve">id </w:t>
            </w:r>
            <w:proofErr w:type="spellStart"/>
            <w:r w:rsidRPr="00B41112">
              <w:rPr>
                <w:iCs/>
                <w:sz w:val="26"/>
                <w:szCs w:val="26"/>
                <w:rPrChange w:id="16636" w:author="Le Minh Nghia" w:date="2019-10-09T10:56:00Z">
                  <w:rPr>
                    <w:iCs/>
                    <w:sz w:val="26"/>
                    <w:szCs w:val="26"/>
                  </w:rPr>
                </w:rPrChange>
              </w:rPr>
              <w:t>mẫu</w:t>
            </w:r>
            <w:proofErr w:type="spellEnd"/>
            <w:r w:rsidRPr="00B41112">
              <w:rPr>
                <w:iCs/>
                <w:sz w:val="26"/>
                <w:szCs w:val="26"/>
                <w:rPrChange w:id="16637" w:author="Le Minh Nghia" w:date="2019-10-09T10:56:00Z">
                  <w:rPr>
                    <w:iCs/>
                    <w:sz w:val="26"/>
                    <w:szCs w:val="26"/>
                  </w:rPr>
                </w:rPrChange>
              </w:rPr>
              <w:t xml:space="preserve"> </w:t>
            </w:r>
            <w:proofErr w:type="spellStart"/>
            <w:r w:rsidRPr="00B41112">
              <w:rPr>
                <w:iCs/>
                <w:sz w:val="26"/>
                <w:szCs w:val="26"/>
                <w:rPrChange w:id="16638" w:author="Le Minh Nghia" w:date="2019-10-09T10:56:00Z">
                  <w:rPr>
                    <w:iCs/>
                    <w:sz w:val="26"/>
                    <w:szCs w:val="26"/>
                  </w:rPr>
                </w:rPrChange>
              </w:rPr>
              <w:t>đăng</w:t>
            </w:r>
            <w:proofErr w:type="spellEnd"/>
            <w:r w:rsidRPr="00B41112">
              <w:rPr>
                <w:iCs/>
                <w:sz w:val="26"/>
                <w:szCs w:val="26"/>
                <w:rPrChange w:id="16639" w:author="Le Minh Nghia" w:date="2019-10-09T10:56:00Z">
                  <w:rPr>
                    <w:iCs/>
                    <w:sz w:val="26"/>
                    <w:szCs w:val="26"/>
                  </w:rPr>
                </w:rPrChange>
              </w:rPr>
              <w:t xml:space="preserve"> </w:t>
            </w:r>
            <w:proofErr w:type="spellStart"/>
            <w:r w:rsidRPr="00B41112">
              <w:rPr>
                <w:iCs/>
                <w:sz w:val="26"/>
                <w:szCs w:val="26"/>
                <w:rPrChange w:id="16640" w:author="Le Minh Nghia" w:date="2019-10-09T10:56:00Z">
                  <w:rPr>
                    <w:iCs/>
                    <w:sz w:val="26"/>
                    <w:szCs w:val="26"/>
                  </w:rPr>
                </w:rPrChange>
              </w:rPr>
              <w:t>ký</w:t>
            </w:r>
            <w:proofErr w:type="spellEnd"/>
            <w:r w:rsidRPr="00B41112">
              <w:rPr>
                <w:iCs/>
                <w:sz w:val="26"/>
                <w:szCs w:val="26"/>
                <w:rPrChange w:id="16641" w:author="Le Minh Nghia" w:date="2019-10-09T10:56:00Z">
                  <w:rPr>
                    <w:iCs/>
                    <w:sz w:val="26"/>
                    <w:szCs w:val="26"/>
                  </w:rPr>
                </w:rPrChange>
              </w:rPr>
              <w:t xml:space="preserve"> </w:t>
            </w:r>
            <w:proofErr w:type="spellStart"/>
            <w:r w:rsidRPr="00B41112">
              <w:rPr>
                <w:iCs/>
                <w:sz w:val="26"/>
                <w:szCs w:val="26"/>
                <w:rPrChange w:id="16642" w:author="Le Minh Nghia" w:date="2019-10-09T10:56:00Z">
                  <w:rPr>
                    <w:iCs/>
                    <w:sz w:val="26"/>
                    <w:szCs w:val="26"/>
                  </w:rPr>
                </w:rPrChange>
              </w:rPr>
              <w:t>tốt</w:t>
            </w:r>
            <w:proofErr w:type="spellEnd"/>
            <w:r w:rsidRPr="00B41112">
              <w:rPr>
                <w:iCs/>
                <w:sz w:val="26"/>
                <w:szCs w:val="26"/>
                <w:rPrChange w:id="16643" w:author="Le Minh Nghia" w:date="2019-10-09T10:56:00Z">
                  <w:rPr>
                    <w:iCs/>
                    <w:sz w:val="26"/>
                    <w:szCs w:val="26"/>
                  </w:rPr>
                </w:rPrChange>
              </w:rPr>
              <w:t xml:space="preserve"> </w:t>
            </w:r>
            <w:proofErr w:type="spellStart"/>
            <w:r w:rsidRPr="00B41112">
              <w:rPr>
                <w:iCs/>
                <w:sz w:val="26"/>
                <w:szCs w:val="26"/>
                <w:rPrChange w:id="16644" w:author="Le Minh Nghia" w:date="2019-10-09T10:56:00Z">
                  <w:rPr>
                    <w:iCs/>
                    <w:sz w:val="26"/>
                    <w:szCs w:val="26"/>
                  </w:rPr>
                </w:rPrChange>
              </w:rPr>
              <w:t>nghiệp</w:t>
            </w:r>
            <w:proofErr w:type="spellEnd"/>
          </w:p>
        </w:tc>
      </w:tr>
    </w:tbl>
    <w:p w:rsidR="00596A15" w:rsidRPr="00B41112" w:rsidRDefault="00596A15" w:rsidP="00596A15">
      <w:pPr>
        <w:rPr>
          <w:sz w:val="26"/>
          <w:szCs w:val="26"/>
          <w:rPrChange w:id="16645"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6646" w:author="Le Minh Nghia" w:date="2019-10-09T10:56:00Z">
            <w:rPr>
              <w:sz w:val="26"/>
              <w:szCs w:val="26"/>
            </w:rPr>
          </w:rPrChange>
        </w:rPr>
      </w:pPr>
      <w:r w:rsidRPr="00B41112">
        <w:rPr>
          <w:rFonts w:ascii="Times New Roman" w:hAnsi="Times New Roman" w:cs="Times New Roman"/>
          <w:sz w:val="26"/>
          <w:szCs w:val="26"/>
          <w:rPrChange w:id="16647" w:author="Le Minh Nghia" w:date="2019-10-09T10:56:00Z">
            <w:rPr>
              <w:sz w:val="26"/>
              <w:szCs w:val="26"/>
            </w:rPr>
          </w:rPrChange>
        </w:rPr>
        <w:t>BẢNG MÔ TẢ THUỘC TÍNH CỦA LỚP MAIL_TEMPLATES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84"/>
        <w:gridCol w:w="2157"/>
        <w:gridCol w:w="725"/>
        <w:gridCol w:w="710"/>
        <w:gridCol w:w="749"/>
        <w:gridCol w:w="898"/>
        <w:gridCol w:w="479"/>
        <w:gridCol w:w="1936"/>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648" w:author="Le Minh Nghia" w:date="2019-10-09T10:56:00Z">
                  <w:rPr>
                    <w:rFonts w:eastAsia="MS Mincho"/>
                    <w:b/>
                    <w:i/>
                    <w:iCs/>
                    <w:sz w:val="26"/>
                    <w:szCs w:val="26"/>
                  </w:rPr>
                </w:rPrChange>
              </w:rPr>
            </w:pPr>
            <w:proofErr w:type="spellStart"/>
            <w:r w:rsidRPr="00B41112">
              <w:rPr>
                <w:b/>
                <w:i/>
                <w:iCs/>
                <w:sz w:val="26"/>
                <w:szCs w:val="26"/>
                <w:rPrChange w:id="16649" w:author="Le Minh Nghia" w:date="2019-10-09T10:56:00Z">
                  <w:rPr>
                    <w:b/>
                    <w:i/>
                    <w:iCs/>
                    <w:sz w:val="26"/>
                    <w:szCs w:val="26"/>
                  </w:rPr>
                </w:rPrChange>
              </w:rPr>
              <w:t>Tên</w:t>
            </w:r>
            <w:proofErr w:type="spellEnd"/>
            <w:r w:rsidRPr="00B41112">
              <w:rPr>
                <w:b/>
                <w:i/>
                <w:iCs/>
                <w:sz w:val="26"/>
                <w:szCs w:val="26"/>
                <w:rPrChange w:id="16650" w:author="Le Minh Nghia" w:date="2019-10-09T10:56:00Z">
                  <w:rPr>
                    <w:b/>
                    <w:i/>
                    <w:iCs/>
                    <w:sz w:val="26"/>
                    <w:szCs w:val="26"/>
                  </w:rPr>
                </w:rPrChange>
              </w:rPr>
              <w:t xml:space="preserve"> </w:t>
            </w:r>
            <w:proofErr w:type="spellStart"/>
            <w:r w:rsidRPr="00B41112">
              <w:rPr>
                <w:b/>
                <w:i/>
                <w:iCs/>
                <w:sz w:val="26"/>
                <w:szCs w:val="26"/>
                <w:rPrChange w:id="16651" w:author="Le Minh Nghia" w:date="2019-10-09T10:56:00Z">
                  <w:rPr>
                    <w:b/>
                    <w:i/>
                    <w:iCs/>
                    <w:sz w:val="26"/>
                    <w:szCs w:val="26"/>
                  </w:rPr>
                </w:rPrChange>
              </w:rPr>
              <w:t>thuộc</w:t>
            </w:r>
            <w:proofErr w:type="spellEnd"/>
            <w:r w:rsidRPr="00B41112">
              <w:rPr>
                <w:b/>
                <w:i/>
                <w:iCs/>
                <w:sz w:val="26"/>
                <w:szCs w:val="26"/>
                <w:rPrChange w:id="16652" w:author="Le Minh Nghia" w:date="2019-10-09T10:56:00Z">
                  <w:rPr>
                    <w:b/>
                    <w:i/>
                    <w:iCs/>
                    <w:sz w:val="26"/>
                    <w:szCs w:val="26"/>
                  </w:rPr>
                </w:rPrChange>
              </w:rPr>
              <w:t xml:space="preserve"> </w:t>
            </w:r>
            <w:proofErr w:type="spellStart"/>
            <w:r w:rsidRPr="00B41112">
              <w:rPr>
                <w:b/>
                <w:i/>
                <w:iCs/>
                <w:sz w:val="26"/>
                <w:szCs w:val="26"/>
                <w:rPrChange w:id="16653"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654" w:author="Le Minh Nghia" w:date="2019-10-09T10:56:00Z">
                  <w:rPr>
                    <w:rFonts w:eastAsia="MS Mincho"/>
                    <w:b/>
                    <w:i/>
                    <w:iCs/>
                    <w:sz w:val="26"/>
                    <w:szCs w:val="26"/>
                  </w:rPr>
                </w:rPrChange>
              </w:rPr>
            </w:pPr>
            <w:proofErr w:type="spellStart"/>
            <w:r w:rsidRPr="00B41112">
              <w:rPr>
                <w:b/>
                <w:i/>
                <w:iCs/>
                <w:sz w:val="26"/>
                <w:szCs w:val="26"/>
                <w:rPrChange w:id="16655" w:author="Le Minh Nghia" w:date="2019-10-09T10:56:00Z">
                  <w:rPr>
                    <w:b/>
                    <w:i/>
                    <w:iCs/>
                    <w:sz w:val="26"/>
                    <w:szCs w:val="26"/>
                  </w:rPr>
                </w:rPrChange>
              </w:rPr>
              <w:t>Kiểu</w:t>
            </w:r>
            <w:proofErr w:type="spellEnd"/>
            <w:r w:rsidRPr="00B41112">
              <w:rPr>
                <w:b/>
                <w:i/>
                <w:iCs/>
                <w:sz w:val="26"/>
                <w:szCs w:val="26"/>
                <w:rPrChange w:id="16656" w:author="Le Minh Nghia" w:date="2019-10-09T10:56:00Z">
                  <w:rPr>
                    <w:b/>
                    <w:i/>
                    <w:iCs/>
                    <w:sz w:val="26"/>
                    <w:szCs w:val="26"/>
                  </w:rPr>
                </w:rPrChange>
              </w:rPr>
              <w:t xml:space="preserve"> </w:t>
            </w:r>
            <w:proofErr w:type="spellStart"/>
            <w:r w:rsidRPr="00B41112">
              <w:rPr>
                <w:b/>
                <w:i/>
                <w:iCs/>
                <w:sz w:val="26"/>
                <w:szCs w:val="26"/>
                <w:rPrChange w:id="16657" w:author="Le Minh Nghia" w:date="2019-10-09T10:56:00Z">
                  <w:rPr>
                    <w:b/>
                    <w:i/>
                    <w:iCs/>
                    <w:sz w:val="26"/>
                    <w:szCs w:val="26"/>
                  </w:rPr>
                </w:rPrChange>
              </w:rPr>
              <w:t>dữ</w:t>
            </w:r>
            <w:proofErr w:type="spellEnd"/>
            <w:r w:rsidRPr="00B41112">
              <w:rPr>
                <w:b/>
                <w:i/>
                <w:iCs/>
                <w:sz w:val="26"/>
                <w:szCs w:val="26"/>
                <w:rPrChange w:id="16658" w:author="Le Minh Nghia" w:date="2019-10-09T10:56:00Z">
                  <w:rPr>
                    <w:b/>
                    <w:i/>
                    <w:iCs/>
                    <w:sz w:val="26"/>
                    <w:szCs w:val="26"/>
                  </w:rPr>
                </w:rPrChange>
              </w:rPr>
              <w:t xml:space="preserve"> </w:t>
            </w:r>
            <w:proofErr w:type="spellStart"/>
            <w:r w:rsidRPr="00B41112">
              <w:rPr>
                <w:b/>
                <w:i/>
                <w:iCs/>
                <w:sz w:val="26"/>
                <w:szCs w:val="26"/>
                <w:rPrChange w:id="16659"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660" w:author="Le Minh Nghia" w:date="2019-10-09T10:56:00Z">
                  <w:rPr>
                    <w:rFonts w:eastAsia="MS Mincho"/>
                    <w:b/>
                    <w:i/>
                    <w:iCs/>
                    <w:sz w:val="26"/>
                    <w:szCs w:val="26"/>
                  </w:rPr>
                </w:rPrChange>
              </w:rPr>
            </w:pPr>
            <w:proofErr w:type="spellStart"/>
            <w:r w:rsidRPr="00B41112">
              <w:rPr>
                <w:b/>
                <w:i/>
                <w:iCs/>
                <w:sz w:val="26"/>
                <w:szCs w:val="26"/>
                <w:rPrChange w:id="16661" w:author="Le Minh Nghia" w:date="2019-10-09T10:56:00Z">
                  <w:rPr>
                    <w:b/>
                    <w:i/>
                    <w:iCs/>
                    <w:sz w:val="26"/>
                    <w:szCs w:val="26"/>
                  </w:rPr>
                </w:rPrChange>
              </w:rPr>
              <w:t>Khóa</w:t>
            </w:r>
            <w:proofErr w:type="spellEnd"/>
            <w:r w:rsidRPr="00B41112">
              <w:rPr>
                <w:b/>
                <w:i/>
                <w:iCs/>
                <w:sz w:val="26"/>
                <w:szCs w:val="26"/>
                <w:rPrChange w:id="16662" w:author="Le Minh Nghia" w:date="2019-10-09T10:56:00Z">
                  <w:rPr>
                    <w:b/>
                    <w:i/>
                    <w:iCs/>
                    <w:sz w:val="26"/>
                    <w:szCs w:val="26"/>
                  </w:rPr>
                </w:rPrChange>
              </w:rPr>
              <w:t xml:space="preserve"> </w:t>
            </w:r>
            <w:proofErr w:type="spellStart"/>
            <w:r w:rsidRPr="00B41112">
              <w:rPr>
                <w:b/>
                <w:i/>
                <w:iCs/>
                <w:sz w:val="26"/>
                <w:szCs w:val="26"/>
                <w:rPrChange w:id="16663"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664" w:author="Le Minh Nghia" w:date="2019-10-09T10:56:00Z">
                  <w:rPr>
                    <w:rFonts w:eastAsia="MS Mincho"/>
                    <w:b/>
                    <w:i/>
                    <w:iCs/>
                    <w:sz w:val="26"/>
                    <w:szCs w:val="26"/>
                  </w:rPr>
                </w:rPrChange>
              </w:rPr>
            </w:pPr>
            <w:proofErr w:type="spellStart"/>
            <w:r w:rsidRPr="00B41112">
              <w:rPr>
                <w:b/>
                <w:i/>
                <w:iCs/>
                <w:sz w:val="26"/>
                <w:szCs w:val="26"/>
                <w:rPrChange w:id="16665" w:author="Le Minh Nghia" w:date="2019-10-09T10:56:00Z">
                  <w:rPr>
                    <w:b/>
                    <w:i/>
                    <w:iCs/>
                    <w:sz w:val="26"/>
                    <w:szCs w:val="26"/>
                  </w:rPr>
                </w:rPrChange>
              </w:rPr>
              <w:t>Khóa</w:t>
            </w:r>
            <w:proofErr w:type="spellEnd"/>
            <w:r w:rsidRPr="00B41112">
              <w:rPr>
                <w:b/>
                <w:i/>
                <w:iCs/>
                <w:sz w:val="26"/>
                <w:szCs w:val="26"/>
                <w:rPrChange w:id="16666" w:author="Le Minh Nghia" w:date="2019-10-09T10:56:00Z">
                  <w:rPr>
                    <w:b/>
                    <w:i/>
                    <w:iCs/>
                    <w:sz w:val="26"/>
                    <w:szCs w:val="26"/>
                  </w:rPr>
                </w:rPrChange>
              </w:rPr>
              <w:t xml:space="preserve"> </w:t>
            </w:r>
            <w:proofErr w:type="spellStart"/>
            <w:r w:rsidRPr="00B41112">
              <w:rPr>
                <w:b/>
                <w:i/>
                <w:iCs/>
                <w:sz w:val="26"/>
                <w:szCs w:val="26"/>
                <w:rPrChange w:id="16667"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668" w:author="Le Minh Nghia" w:date="2019-10-09T10:56:00Z">
                  <w:rPr>
                    <w:rFonts w:eastAsia="MS Mincho"/>
                    <w:b/>
                    <w:i/>
                    <w:iCs/>
                    <w:sz w:val="26"/>
                    <w:szCs w:val="26"/>
                  </w:rPr>
                </w:rPrChange>
              </w:rPr>
            </w:pPr>
            <w:proofErr w:type="spellStart"/>
            <w:r w:rsidRPr="00B41112">
              <w:rPr>
                <w:b/>
                <w:i/>
                <w:iCs/>
                <w:sz w:val="26"/>
                <w:szCs w:val="26"/>
                <w:rPrChange w:id="16669" w:author="Le Minh Nghia" w:date="2019-10-09T10:56:00Z">
                  <w:rPr>
                    <w:b/>
                    <w:i/>
                    <w:iCs/>
                    <w:sz w:val="26"/>
                    <w:szCs w:val="26"/>
                  </w:rPr>
                </w:rPrChange>
              </w:rPr>
              <w:t>Giá</w:t>
            </w:r>
            <w:proofErr w:type="spellEnd"/>
            <w:r w:rsidRPr="00B41112">
              <w:rPr>
                <w:b/>
                <w:i/>
                <w:iCs/>
                <w:sz w:val="26"/>
                <w:szCs w:val="26"/>
                <w:rPrChange w:id="16670" w:author="Le Minh Nghia" w:date="2019-10-09T10:56:00Z">
                  <w:rPr>
                    <w:b/>
                    <w:i/>
                    <w:iCs/>
                    <w:sz w:val="26"/>
                    <w:szCs w:val="26"/>
                  </w:rPr>
                </w:rPrChange>
              </w:rPr>
              <w:t xml:space="preserve"> </w:t>
            </w:r>
            <w:proofErr w:type="spellStart"/>
            <w:r w:rsidRPr="00B41112">
              <w:rPr>
                <w:b/>
                <w:i/>
                <w:iCs/>
                <w:sz w:val="26"/>
                <w:szCs w:val="26"/>
                <w:rPrChange w:id="16671" w:author="Le Minh Nghia" w:date="2019-10-09T10:56:00Z">
                  <w:rPr>
                    <w:b/>
                    <w:i/>
                    <w:iCs/>
                    <w:sz w:val="26"/>
                    <w:szCs w:val="26"/>
                  </w:rPr>
                </w:rPrChange>
              </w:rPr>
              <w:t>trị</w:t>
            </w:r>
            <w:proofErr w:type="spellEnd"/>
            <w:r w:rsidRPr="00B41112">
              <w:rPr>
                <w:b/>
                <w:i/>
                <w:iCs/>
                <w:sz w:val="26"/>
                <w:szCs w:val="26"/>
                <w:rPrChange w:id="16672" w:author="Le Minh Nghia" w:date="2019-10-09T10:56:00Z">
                  <w:rPr>
                    <w:b/>
                    <w:i/>
                    <w:iCs/>
                    <w:sz w:val="26"/>
                    <w:szCs w:val="26"/>
                  </w:rPr>
                </w:rPrChange>
              </w:rPr>
              <w:t xml:space="preserve"> </w:t>
            </w:r>
            <w:proofErr w:type="spellStart"/>
            <w:r w:rsidRPr="00B41112">
              <w:rPr>
                <w:b/>
                <w:i/>
                <w:iCs/>
                <w:sz w:val="26"/>
                <w:szCs w:val="26"/>
                <w:rPrChange w:id="16673" w:author="Le Minh Nghia" w:date="2019-10-09T10:56:00Z">
                  <w:rPr>
                    <w:b/>
                    <w:i/>
                    <w:iCs/>
                    <w:sz w:val="26"/>
                    <w:szCs w:val="26"/>
                  </w:rPr>
                </w:rPrChange>
              </w:rPr>
              <w:t>mặc</w:t>
            </w:r>
            <w:proofErr w:type="spellEnd"/>
            <w:r w:rsidRPr="00B41112">
              <w:rPr>
                <w:b/>
                <w:i/>
                <w:iCs/>
                <w:sz w:val="26"/>
                <w:szCs w:val="26"/>
                <w:rPrChange w:id="16674" w:author="Le Minh Nghia" w:date="2019-10-09T10:56:00Z">
                  <w:rPr>
                    <w:b/>
                    <w:i/>
                    <w:iCs/>
                    <w:sz w:val="26"/>
                    <w:szCs w:val="26"/>
                  </w:rPr>
                </w:rPrChange>
              </w:rPr>
              <w:t xml:space="preserve"> </w:t>
            </w:r>
            <w:proofErr w:type="spellStart"/>
            <w:r w:rsidRPr="00B41112">
              <w:rPr>
                <w:b/>
                <w:i/>
                <w:iCs/>
                <w:sz w:val="26"/>
                <w:szCs w:val="26"/>
                <w:rPrChange w:id="16675"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6676" w:author="Le Minh Nghia" w:date="2019-10-09T10:56:00Z">
                  <w:rPr>
                    <w:b/>
                    <w:i/>
                    <w:iCs/>
                    <w:sz w:val="26"/>
                    <w:szCs w:val="26"/>
                  </w:rPr>
                </w:rPrChange>
              </w:rPr>
            </w:pPr>
            <w:r w:rsidRPr="00B41112">
              <w:rPr>
                <w:b/>
                <w:i/>
                <w:iCs/>
                <w:sz w:val="26"/>
                <w:szCs w:val="26"/>
                <w:rPrChange w:id="16677"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678" w:author="Le Minh Nghia" w:date="2019-10-09T10:56:00Z">
                  <w:rPr>
                    <w:rFonts w:eastAsia="MS Mincho"/>
                    <w:b/>
                    <w:i/>
                    <w:iCs/>
                    <w:sz w:val="26"/>
                    <w:szCs w:val="26"/>
                  </w:rPr>
                </w:rPrChange>
              </w:rPr>
            </w:pPr>
            <w:r w:rsidRPr="00B41112">
              <w:rPr>
                <w:b/>
                <w:i/>
                <w:iCs/>
                <w:sz w:val="26"/>
                <w:szCs w:val="26"/>
                <w:rPrChange w:id="16679"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680" w:author="Le Minh Nghia" w:date="2019-10-09T10:56:00Z">
                  <w:rPr>
                    <w:rFonts w:eastAsia="MS Mincho"/>
                    <w:b/>
                    <w:i/>
                    <w:iCs/>
                    <w:sz w:val="26"/>
                    <w:szCs w:val="26"/>
                  </w:rPr>
                </w:rPrChange>
              </w:rPr>
            </w:pPr>
            <w:proofErr w:type="spellStart"/>
            <w:r w:rsidRPr="00B41112">
              <w:rPr>
                <w:b/>
                <w:i/>
                <w:iCs/>
                <w:sz w:val="26"/>
                <w:szCs w:val="26"/>
                <w:rPrChange w:id="16681" w:author="Le Minh Nghia" w:date="2019-10-09T10:56:00Z">
                  <w:rPr>
                    <w:b/>
                    <w:i/>
                    <w:iCs/>
                    <w:sz w:val="26"/>
                    <w:szCs w:val="26"/>
                  </w:rPr>
                </w:rPrChange>
              </w:rPr>
              <w:t>Diễn</w:t>
            </w:r>
            <w:proofErr w:type="spellEnd"/>
            <w:r w:rsidRPr="00B41112">
              <w:rPr>
                <w:b/>
                <w:i/>
                <w:iCs/>
                <w:sz w:val="26"/>
                <w:szCs w:val="26"/>
                <w:rPrChange w:id="16682" w:author="Le Minh Nghia" w:date="2019-10-09T10:56:00Z">
                  <w:rPr>
                    <w:b/>
                    <w:i/>
                    <w:iCs/>
                    <w:sz w:val="26"/>
                    <w:szCs w:val="26"/>
                  </w:rPr>
                </w:rPrChange>
              </w:rPr>
              <w:t xml:space="preserve"> </w:t>
            </w:r>
            <w:proofErr w:type="spellStart"/>
            <w:r w:rsidRPr="00B41112">
              <w:rPr>
                <w:b/>
                <w:i/>
                <w:iCs/>
                <w:sz w:val="26"/>
                <w:szCs w:val="26"/>
                <w:rPrChange w:id="16683"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684" w:author="Le Minh Nghia" w:date="2019-10-09T10:56:00Z">
                  <w:rPr>
                    <w:iCs/>
                    <w:sz w:val="26"/>
                    <w:szCs w:val="26"/>
                  </w:rPr>
                </w:rPrChange>
              </w:rPr>
            </w:pPr>
            <w:proofErr w:type="spellStart"/>
            <w:r w:rsidRPr="00B41112">
              <w:rPr>
                <w:iCs/>
                <w:sz w:val="26"/>
                <w:szCs w:val="26"/>
                <w:rPrChange w:id="16685" w:author="Le Minh Nghia" w:date="2019-10-09T10:56:00Z">
                  <w:rPr>
                    <w:iCs/>
                    <w:sz w:val="26"/>
                    <w:szCs w:val="26"/>
                  </w:rPr>
                </w:rPrChange>
              </w:rPr>
              <w:t>mail_template_id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686" w:author="Le Minh Nghia" w:date="2019-10-09T10:56:00Z">
                  <w:rPr>
                    <w:iCs/>
                    <w:sz w:val="26"/>
                    <w:szCs w:val="26"/>
                  </w:rPr>
                </w:rPrChange>
              </w:rPr>
            </w:pPr>
            <w:r w:rsidRPr="00B41112">
              <w:rPr>
                <w:iCs/>
                <w:sz w:val="26"/>
                <w:szCs w:val="26"/>
                <w:rPrChange w:id="1668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6688" w:author="Le Minh Nghia" w:date="2019-10-09T10:56:00Z">
                  <w:rPr>
                    <w:iCs/>
                    <w:sz w:val="26"/>
                    <w:szCs w:val="26"/>
                  </w:rPr>
                </w:rPrChange>
              </w:rPr>
            </w:pPr>
            <w:r w:rsidRPr="00B41112">
              <w:rPr>
                <w:iCs/>
                <w:sz w:val="26"/>
                <w:szCs w:val="26"/>
                <w:rPrChange w:id="16689"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69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69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69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6693" w:author="Le Minh Nghia" w:date="2019-10-09T10:56:00Z">
                  <w:rPr>
                    <w:iCs/>
                    <w:sz w:val="26"/>
                    <w:szCs w:val="26"/>
                  </w:rPr>
                </w:rPrChange>
              </w:rPr>
            </w:pPr>
            <w:r w:rsidRPr="00B41112">
              <w:rPr>
                <w:iCs/>
                <w:sz w:val="26"/>
                <w:szCs w:val="26"/>
                <w:rPrChange w:id="1669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695" w:author="Le Minh Nghia" w:date="2019-10-09T10:56:00Z">
                  <w:rPr>
                    <w:iCs/>
                    <w:sz w:val="26"/>
                    <w:szCs w:val="26"/>
                  </w:rPr>
                </w:rPrChange>
              </w:rPr>
            </w:pPr>
            <w:r w:rsidRPr="00B41112">
              <w:rPr>
                <w:iCs/>
                <w:sz w:val="26"/>
                <w:szCs w:val="26"/>
                <w:rPrChange w:id="16696"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697" w:author="Le Minh Nghia" w:date="2019-10-09T10:56:00Z">
                  <w:rPr>
                    <w:iCs/>
                    <w:sz w:val="26"/>
                    <w:szCs w:val="26"/>
                  </w:rPr>
                </w:rPrChange>
              </w:rPr>
            </w:pPr>
            <w:proofErr w:type="spellStart"/>
            <w:r w:rsidRPr="00B41112">
              <w:rPr>
                <w:iCs/>
                <w:sz w:val="26"/>
                <w:szCs w:val="26"/>
                <w:rPrChange w:id="16698"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699" w:author="Le Minh Nghia" w:date="2019-10-09T10:56:00Z">
                  <w:rPr>
                    <w:iCs/>
                    <w:sz w:val="26"/>
                    <w:szCs w:val="26"/>
                  </w:rPr>
                </w:rPrChange>
              </w:rPr>
            </w:pPr>
            <w:r w:rsidRPr="00B41112">
              <w:rPr>
                <w:iCs/>
                <w:sz w:val="26"/>
                <w:szCs w:val="26"/>
                <w:rPrChange w:id="16700"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0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02" w:author="Le Minh Nghia" w:date="2019-10-09T10:56:00Z">
                  <w:rPr>
                    <w:iCs/>
                    <w:sz w:val="26"/>
                    <w:szCs w:val="26"/>
                  </w:rPr>
                </w:rPrChange>
              </w:rPr>
            </w:pPr>
            <w:r w:rsidRPr="00B41112">
              <w:rPr>
                <w:iCs/>
                <w:sz w:val="26"/>
                <w:szCs w:val="26"/>
                <w:rPrChange w:id="16703"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0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0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0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07" w:author="Le Minh Nghia" w:date="2019-10-09T10:56:00Z">
                  <w:rPr>
                    <w:iCs/>
                    <w:sz w:val="26"/>
                    <w:szCs w:val="26"/>
                  </w:rPr>
                </w:rPrChange>
              </w:rPr>
            </w:pPr>
            <w:r w:rsidRPr="00B41112">
              <w:rPr>
                <w:iCs/>
                <w:sz w:val="26"/>
                <w:szCs w:val="26"/>
                <w:rPrChange w:id="16708" w:author="Le Minh Nghia" w:date="2019-10-09T10:56:00Z">
                  <w:rPr>
                    <w:iCs/>
                    <w:sz w:val="26"/>
                    <w:szCs w:val="26"/>
                  </w:rPr>
                </w:rPrChange>
              </w:rPr>
              <w:t xml:space="preserve">id </w:t>
            </w:r>
            <w:proofErr w:type="spellStart"/>
            <w:r w:rsidRPr="00B41112">
              <w:rPr>
                <w:iCs/>
                <w:sz w:val="26"/>
                <w:szCs w:val="26"/>
                <w:rPrChange w:id="16709" w:author="Le Minh Nghia" w:date="2019-10-09T10:56:00Z">
                  <w:rPr>
                    <w:iCs/>
                    <w:sz w:val="26"/>
                    <w:szCs w:val="26"/>
                  </w:rPr>
                </w:rPrChange>
              </w:rPr>
              <w:t>người</w:t>
            </w:r>
            <w:proofErr w:type="spellEnd"/>
            <w:r w:rsidRPr="00B41112">
              <w:rPr>
                <w:iCs/>
                <w:sz w:val="26"/>
                <w:szCs w:val="26"/>
                <w:rPrChange w:id="16710" w:author="Le Minh Nghia" w:date="2019-10-09T10:56:00Z">
                  <w:rPr>
                    <w:iCs/>
                    <w:sz w:val="26"/>
                    <w:szCs w:val="26"/>
                  </w:rPr>
                </w:rPrChange>
              </w:rPr>
              <w:t xml:space="preserve"> </w:t>
            </w:r>
            <w:proofErr w:type="spellStart"/>
            <w:r w:rsidRPr="00B41112">
              <w:rPr>
                <w:iCs/>
                <w:sz w:val="26"/>
                <w:szCs w:val="26"/>
                <w:rPrChange w:id="16711" w:author="Le Minh Nghia" w:date="2019-10-09T10:56:00Z">
                  <w:rPr>
                    <w:iCs/>
                    <w:sz w:val="26"/>
                    <w:szCs w:val="26"/>
                  </w:rPr>
                </w:rPrChange>
              </w:rPr>
              <w:t>tạo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12" w:author="Le Minh Nghia" w:date="2019-10-09T10:56:00Z">
                  <w:rPr>
                    <w:iCs/>
                    <w:sz w:val="26"/>
                    <w:szCs w:val="26"/>
                  </w:rPr>
                </w:rPrChange>
              </w:rPr>
            </w:pPr>
            <w:r w:rsidRPr="00B41112">
              <w:rPr>
                <w:iCs/>
                <w:sz w:val="26"/>
                <w:szCs w:val="26"/>
                <w:rPrChange w:id="16713" w:author="Le Minh Nghia" w:date="2019-10-09T10:56:00Z">
                  <w:rPr>
                    <w:iCs/>
                    <w:sz w:val="26"/>
                    <w:szCs w:val="26"/>
                  </w:rPr>
                </w:rPrChange>
              </w:rPr>
              <w:t>subject</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14" w:author="Le Minh Nghia" w:date="2019-10-09T10:56:00Z">
                  <w:rPr>
                    <w:iCs/>
                    <w:sz w:val="26"/>
                    <w:szCs w:val="26"/>
                  </w:rPr>
                </w:rPrChange>
              </w:rPr>
            </w:pPr>
            <w:r w:rsidRPr="00B41112">
              <w:rPr>
                <w:iCs/>
                <w:sz w:val="26"/>
                <w:szCs w:val="26"/>
                <w:rPrChange w:id="16715"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1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1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1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1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2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21" w:author="Le Minh Nghia" w:date="2019-10-09T10:56:00Z">
                  <w:rPr>
                    <w:iCs/>
                    <w:sz w:val="26"/>
                    <w:szCs w:val="26"/>
                  </w:rPr>
                </w:rPrChange>
              </w:rPr>
            </w:pPr>
            <w:proofErr w:type="spellStart"/>
            <w:r w:rsidRPr="00B41112">
              <w:rPr>
                <w:iCs/>
                <w:sz w:val="26"/>
                <w:szCs w:val="26"/>
                <w:rPrChange w:id="16722" w:author="Le Minh Nghia" w:date="2019-10-09T10:56:00Z">
                  <w:rPr>
                    <w:iCs/>
                    <w:sz w:val="26"/>
                    <w:szCs w:val="26"/>
                  </w:rPr>
                </w:rPrChange>
              </w:rPr>
              <w:t>tiêu</w:t>
            </w:r>
            <w:proofErr w:type="spellEnd"/>
            <w:r w:rsidRPr="00B41112">
              <w:rPr>
                <w:iCs/>
                <w:sz w:val="26"/>
                <w:szCs w:val="26"/>
                <w:rPrChange w:id="16723" w:author="Le Minh Nghia" w:date="2019-10-09T10:56:00Z">
                  <w:rPr>
                    <w:iCs/>
                    <w:sz w:val="26"/>
                    <w:szCs w:val="26"/>
                  </w:rPr>
                </w:rPrChange>
              </w:rPr>
              <w:t xml:space="preserve"> </w:t>
            </w:r>
            <w:proofErr w:type="spellStart"/>
            <w:r w:rsidRPr="00B41112">
              <w:rPr>
                <w:iCs/>
                <w:sz w:val="26"/>
                <w:szCs w:val="26"/>
                <w:rPrChange w:id="16724" w:author="Le Minh Nghia" w:date="2019-10-09T10:56:00Z">
                  <w:rPr>
                    <w:iCs/>
                    <w:sz w:val="26"/>
                    <w:szCs w:val="26"/>
                  </w:rPr>
                </w:rPrChange>
              </w:rPr>
              <w:t>đê</w:t>
            </w:r>
            <w:proofErr w:type="spellEnd"/>
            <w:r w:rsidRPr="00B41112">
              <w:rPr>
                <w:iCs/>
                <w:sz w:val="26"/>
                <w:szCs w:val="26"/>
                <w:rPrChange w:id="16725" w:author="Le Minh Nghia" w:date="2019-10-09T10:56:00Z">
                  <w:rPr>
                    <w:iCs/>
                    <w:sz w:val="26"/>
                    <w:szCs w:val="26"/>
                  </w:rPr>
                </w:rPrChange>
              </w:rPr>
              <w:t>̀</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26" w:author="Le Minh Nghia" w:date="2019-10-09T10:56:00Z">
                  <w:rPr>
                    <w:iCs/>
                    <w:sz w:val="26"/>
                    <w:szCs w:val="26"/>
                  </w:rPr>
                </w:rPrChange>
              </w:rPr>
            </w:pPr>
            <w:r w:rsidRPr="00B41112">
              <w:rPr>
                <w:iCs/>
                <w:sz w:val="26"/>
                <w:szCs w:val="26"/>
                <w:rPrChange w:id="16727" w:author="Le Minh Nghia" w:date="2019-10-09T10:56:00Z">
                  <w:rPr>
                    <w:iCs/>
                    <w:sz w:val="26"/>
                    <w:szCs w:val="26"/>
                  </w:rPr>
                </w:rPrChange>
              </w:rPr>
              <w:t>body</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28" w:author="Le Minh Nghia" w:date="2019-10-09T10:56:00Z">
                  <w:rPr>
                    <w:iCs/>
                    <w:sz w:val="26"/>
                    <w:szCs w:val="26"/>
                  </w:rPr>
                </w:rPrChange>
              </w:rPr>
            </w:pPr>
            <w:r w:rsidRPr="00B41112">
              <w:rPr>
                <w:iCs/>
                <w:sz w:val="26"/>
                <w:szCs w:val="26"/>
                <w:rPrChange w:id="16729"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3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3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3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3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3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35" w:author="Le Minh Nghia" w:date="2019-10-09T10:56:00Z">
                  <w:rPr>
                    <w:iCs/>
                    <w:sz w:val="26"/>
                    <w:szCs w:val="26"/>
                  </w:rPr>
                </w:rPrChange>
              </w:rPr>
            </w:pPr>
            <w:proofErr w:type="spellStart"/>
            <w:r w:rsidRPr="00B41112">
              <w:rPr>
                <w:iCs/>
                <w:sz w:val="26"/>
                <w:szCs w:val="26"/>
                <w:rPrChange w:id="16736" w:author="Le Minh Nghia" w:date="2019-10-09T10:56:00Z">
                  <w:rPr>
                    <w:iCs/>
                    <w:sz w:val="26"/>
                    <w:szCs w:val="26"/>
                  </w:rPr>
                </w:rPrChange>
              </w:rPr>
              <w:t>nội</w:t>
            </w:r>
            <w:proofErr w:type="spellEnd"/>
            <w:r w:rsidRPr="00B41112">
              <w:rPr>
                <w:iCs/>
                <w:sz w:val="26"/>
                <w:szCs w:val="26"/>
                <w:rPrChange w:id="16737" w:author="Le Minh Nghia" w:date="2019-10-09T10:56:00Z">
                  <w:rPr>
                    <w:iCs/>
                    <w:sz w:val="26"/>
                    <w:szCs w:val="26"/>
                  </w:rPr>
                </w:rPrChange>
              </w:rPr>
              <w:t xml:space="preserve"> dung</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738" w:author="Le Minh Nghia" w:date="2019-10-09T10:56:00Z">
                  <w:rPr>
                    <w:sz w:val="26"/>
                    <w:szCs w:val="26"/>
                  </w:rPr>
                </w:rPrChange>
              </w:rPr>
            </w:pPr>
            <w:proofErr w:type="spellStart"/>
            <w:r w:rsidRPr="00B41112">
              <w:rPr>
                <w:sz w:val="26"/>
                <w:szCs w:val="26"/>
                <w:rPrChange w:id="16739"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40" w:author="Le Minh Nghia" w:date="2019-10-09T10:56:00Z">
                  <w:rPr>
                    <w:iCs/>
                    <w:sz w:val="26"/>
                    <w:szCs w:val="26"/>
                  </w:rPr>
                </w:rPrChange>
              </w:rPr>
            </w:pPr>
            <w:r w:rsidRPr="00B41112">
              <w:rPr>
                <w:iCs/>
                <w:sz w:val="26"/>
                <w:szCs w:val="26"/>
                <w:rPrChange w:id="16741"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4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4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4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4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4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47" w:author="Le Minh Nghia" w:date="2019-10-09T10:56:00Z">
                  <w:rPr>
                    <w:iCs/>
                    <w:sz w:val="26"/>
                    <w:szCs w:val="26"/>
                  </w:rPr>
                </w:rPrChange>
              </w:rPr>
            </w:pPr>
            <w:proofErr w:type="spellStart"/>
            <w:r w:rsidRPr="00B41112">
              <w:rPr>
                <w:iCs/>
                <w:sz w:val="26"/>
                <w:szCs w:val="26"/>
                <w:rPrChange w:id="16748" w:author="Le Minh Nghia" w:date="2019-10-09T10:56:00Z">
                  <w:rPr>
                    <w:iCs/>
                    <w:sz w:val="26"/>
                    <w:szCs w:val="26"/>
                  </w:rPr>
                </w:rPrChange>
              </w:rPr>
              <w:t>ngày</w:t>
            </w:r>
            <w:proofErr w:type="spellEnd"/>
            <w:r w:rsidRPr="00B41112">
              <w:rPr>
                <w:iCs/>
                <w:sz w:val="26"/>
                <w:szCs w:val="26"/>
                <w:rPrChange w:id="16749" w:author="Le Minh Nghia" w:date="2019-10-09T10:56:00Z">
                  <w:rPr>
                    <w:iCs/>
                    <w:sz w:val="26"/>
                    <w:szCs w:val="26"/>
                  </w:rPr>
                </w:rPrChange>
              </w:rPr>
              <w:t xml:space="preserve"> </w:t>
            </w:r>
            <w:proofErr w:type="spellStart"/>
            <w:r w:rsidRPr="00B41112">
              <w:rPr>
                <w:iCs/>
                <w:sz w:val="26"/>
                <w:szCs w:val="26"/>
                <w:rPrChange w:id="16750"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751" w:author="Le Minh Nghia" w:date="2019-10-09T10:56:00Z">
                  <w:rPr>
                    <w:sz w:val="26"/>
                    <w:szCs w:val="26"/>
                  </w:rPr>
                </w:rPrChange>
              </w:rPr>
            </w:pPr>
            <w:proofErr w:type="spellStart"/>
            <w:r w:rsidRPr="00B41112">
              <w:rPr>
                <w:sz w:val="26"/>
                <w:szCs w:val="26"/>
                <w:rPrChange w:id="16752"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53" w:author="Le Minh Nghia" w:date="2019-10-09T10:56:00Z">
                  <w:rPr>
                    <w:iCs/>
                    <w:sz w:val="26"/>
                    <w:szCs w:val="26"/>
                  </w:rPr>
                </w:rPrChange>
              </w:rPr>
            </w:pPr>
            <w:r w:rsidRPr="00B41112">
              <w:rPr>
                <w:iCs/>
                <w:sz w:val="26"/>
                <w:szCs w:val="26"/>
                <w:rPrChange w:id="1675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5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5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5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5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5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60" w:author="Le Minh Nghia" w:date="2019-10-09T10:56:00Z">
                  <w:rPr>
                    <w:iCs/>
                    <w:sz w:val="26"/>
                    <w:szCs w:val="26"/>
                  </w:rPr>
                </w:rPrChange>
              </w:rPr>
            </w:pPr>
            <w:proofErr w:type="spellStart"/>
            <w:r w:rsidRPr="00B41112">
              <w:rPr>
                <w:iCs/>
                <w:sz w:val="26"/>
                <w:szCs w:val="26"/>
                <w:rPrChange w:id="16761" w:author="Le Minh Nghia" w:date="2019-10-09T10:56:00Z">
                  <w:rPr>
                    <w:iCs/>
                    <w:sz w:val="26"/>
                    <w:szCs w:val="26"/>
                  </w:rPr>
                </w:rPrChange>
              </w:rPr>
              <w:t>ngày</w:t>
            </w:r>
            <w:proofErr w:type="spellEnd"/>
            <w:r w:rsidRPr="00B41112">
              <w:rPr>
                <w:iCs/>
                <w:sz w:val="26"/>
                <w:szCs w:val="26"/>
                <w:rPrChange w:id="16762" w:author="Le Minh Nghia" w:date="2019-10-09T10:56:00Z">
                  <w:rPr>
                    <w:iCs/>
                    <w:sz w:val="26"/>
                    <w:szCs w:val="26"/>
                  </w:rPr>
                </w:rPrChange>
              </w:rPr>
              <w:t xml:space="preserve"> </w:t>
            </w:r>
            <w:proofErr w:type="spellStart"/>
            <w:r w:rsidRPr="00B41112">
              <w:rPr>
                <w:iCs/>
                <w:sz w:val="26"/>
                <w:szCs w:val="26"/>
                <w:rPrChange w:id="16763" w:author="Le Minh Nghia" w:date="2019-10-09T10:56:00Z">
                  <w:rPr>
                    <w:iCs/>
                    <w:sz w:val="26"/>
                    <w:szCs w:val="26"/>
                  </w:rPr>
                </w:rPrChange>
              </w:rPr>
              <w:t>cập</w:t>
            </w:r>
            <w:proofErr w:type="spellEnd"/>
            <w:r w:rsidRPr="00B41112">
              <w:rPr>
                <w:iCs/>
                <w:sz w:val="26"/>
                <w:szCs w:val="26"/>
                <w:rPrChange w:id="16764" w:author="Le Minh Nghia" w:date="2019-10-09T10:56:00Z">
                  <w:rPr>
                    <w:iCs/>
                    <w:sz w:val="26"/>
                    <w:szCs w:val="26"/>
                  </w:rPr>
                </w:rPrChange>
              </w:rPr>
              <w:t xml:space="preserve"> </w:t>
            </w:r>
            <w:proofErr w:type="spellStart"/>
            <w:r w:rsidRPr="00B41112">
              <w:rPr>
                <w:iCs/>
                <w:sz w:val="26"/>
                <w:szCs w:val="26"/>
                <w:rPrChange w:id="16765"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766" w:author="Le Minh Nghia" w:date="2019-10-09T10:56:00Z">
                  <w:rPr>
                    <w:sz w:val="26"/>
                    <w:szCs w:val="26"/>
                  </w:rPr>
                </w:rPrChange>
              </w:rPr>
            </w:pPr>
            <w:proofErr w:type="spellStart"/>
            <w:r w:rsidRPr="00B41112">
              <w:rPr>
                <w:sz w:val="26"/>
                <w:szCs w:val="26"/>
                <w:rPrChange w:id="16767"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68" w:author="Le Minh Nghia" w:date="2019-10-09T10:56:00Z">
                  <w:rPr>
                    <w:iCs/>
                    <w:sz w:val="26"/>
                    <w:szCs w:val="26"/>
                  </w:rPr>
                </w:rPrChange>
              </w:rPr>
            </w:pPr>
            <w:r w:rsidRPr="00B41112">
              <w:rPr>
                <w:iCs/>
                <w:sz w:val="26"/>
                <w:szCs w:val="26"/>
                <w:rPrChange w:id="16769"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7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7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77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7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77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775" w:author="Le Minh Nghia" w:date="2019-10-09T10:56:00Z">
                  <w:rPr>
                    <w:iCs/>
                    <w:sz w:val="26"/>
                    <w:szCs w:val="26"/>
                  </w:rPr>
                </w:rPrChange>
              </w:rPr>
            </w:pPr>
            <w:proofErr w:type="spellStart"/>
            <w:r w:rsidRPr="00B41112">
              <w:rPr>
                <w:iCs/>
                <w:sz w:val="26"/>
                <w:szCs w:val="26"/>
                <w:rPrChange w:id="16776" w:author="Le Minh Nghia" w:date="2019-10-09T10:56:00Z">
                  <w:rPr>
                    <w:iCs/>
                    <w:sz w:val="26"/>
                    <w:szCs w:val="26"/>
                  </w:rPr>
                </w:rPrChange>
              </w:rPr>
              <w:t>ngày</w:t>
            </w:r>
            <w:proofErr w:type="spellEnd"/>
            <w:r w:rsidRPr="00B41112">
              <w:rPr>
                <w:iCs/>
                <w:sz w:val="26"/>
                <w:szCs w:val="26"/>
                <w:rPrChange w:id="16777" w:author="Le Minh Nghia" w:date="2019-10-09T10:56:00Z">
                  <w:rPr>
                    <w:iCs/>
                    <w:sz w:val="26"/>
                    <w:szCs w:val="26"/>
                  </w:rPr>
                </w:rPrChange>
              </w:rPr>
              <w:t xml:space="preserve"> </w:t>
            </w:r>
            <w:proofErr w:type="spellStart"/>
            <w:r w:rsidRPr="00B41112">
              <w:rPr>
                <w:iCs/>
                <w:sz w:val="26"/>
                <w:szCs w:val="26"/>
                <w:rPrChange w:id="16778" w:author="Le Minh Nghia" w:date="2019-10-09T10:56:00Z">
                  <w:rPr>
                    <w:iCs/>
                    <w:sz w:val="26"/>
                    <w:szCs w:val="26"/>
                  </w:rPr>
                </w:rPrChange>
              </w:rPr>
              <w:t>xóa</w:t>
            </w:r>
            <w:proofErr w:type="spellEnd"/>
            <w:r w:rsidRPr="00B41112">
              <w:rPr>
                <w:iCs/>
                <w:sz w:val="26"/>
                <w:szCs w:val="26"/>
                <w:rPrChange w:id="16779" w:author="Le Minh Nghia" w:date="2019-10-09T10:56:00Z">
                  <w:rPr>
                    <w:iCs/>
                    <w:sz w:val="26"/>
                    <w:szCs w:val="26"/>
                  </w:rPr>
                </w:rPrChange>
              </w:rPr>
              <w:t xml:space="preserve"> </w:t>
            </w:r>
            <w:proofErr w:type="spellStart"/>
            <w:r w:rsidRPr="00B41112">
              <w:rPr>
                <w:iCs/>
                <w:sz w:val="26"/>
                <w:szCs w:val="26"/>
                <w:rPrChange w:id="16780" w:author="Le Minh Nghia" w:date="2019-10-09T10:56:00Z">
                  <w:rPr>
                    <w:iCs/>
                    <w:sz w:val="26"/>
                    <w:szCs w:val="26"/>
                  </w:rPr>
                </w:rPrChange>
              </w:rPr>
              <w:t>tạm</w:t>
            </w:r>
            <w:proofErr w:type="spellEnd"/>
          </w:p>
        </w:tc>
      </w:tr>
    </w:tbl>
    <w:p w:rsidR="00596A15" w:rsidRPr="00B41112" w:rsidRDefault="00596A15" w:rsidP="00596A15">
      <w:pPr>
        <w:rPr>
          <w:sz w:val="26"/>
          <w:szCs w:val="26"/>
          <w:rPrChange w:id="16781"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6782" w:author="Le Minh Nghia" w:date="2019-10-09T10:56:00Z">
            <w:rPr>
              <w:sz w:val="26"/>
              <w:szCs w:val="26"/>
            </w:rPr>
          </w:rPrChange>
        </w:rPr>
      </w:pPr>
      <w:r w:rsidRPr="00B41112">
        <w:rPr>
          <w:rFonts w:ascii="Times New Roman" w:hAnsi="Times New Roman" w:cs="Times New Roman"/>
          <w:sz w:val="26"/>
          <w:szCs w:val="26"/>
          <w:rPrChange w:id="16783" w:author="Le Minh Nghia" w:date="2019-10-09T10:56:00Z">
            <w:rPr>
              <w:sz w:val="26"/>
              <w:szCs w:val="26"/>
            </w:rPr>
          </w:rPrChange>
        </w:rPr>
        <w:lastRenderedPageBreak/>
        <w:t>BẢNG MÔ TẢ THUỘC TÍNH CỦA LỚP MAJORS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96"/>
        <w:gridCol w:w="2151"/>
        <w:gridCol w:w="725"/>
        <w:gridCol w:w="710"/>
        <w:gridCol w:w="747"/>
        <w:gridCol w:w="898"/>
        <w:gridCol w:w="479"/>
        <w:gridCol w:w="1932"/>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784" w:author="Le Minh Nghia" w:date="2019-10-09T10:56:00Z">
                  <w:rPr>
                    <w:rFonts w:eastAsia="MS Mincho"/>
                    <w:b/>
                    <w:i/>
                    <w:iCs/>
                    <w:sz w:val="26"/>
                    <w:szCs w:val="26"/>
                  </w:rPr>
                </w:rPrChange>
              </w:rPr>
            </w:pPr>
            <w:proofErr w:type="spellStart"/>
            <w:r w:rsidRPr="00B41112">
              <w:rPr>
                <w:b/>
                <w:i/>
                <w:iCs/>
                <w:sz w:val="26"/>
                <w:szCs w:val="26"/>
                <w:rPrChange w:id="16785" w:author="Le Minh Nghia" w:date="2019-10-09T10:56:00Z">
                  <w:rPr>
                    <w:b/>
                    <w:i/>
                    <w:iCs/>
                    <w:sz w:val="26"/>
                    <w:szCs w:val="26"/>
                  </w:rPr>
                </w:rPrChange>
              </w:rPr>
              <w:t>Tên</w:t>
            </w:r>
            <w:proofErr w:type="spellEnd"/>
            <w:r w:rsidRPr="00B41112">
              <w:rPr>
                <w:b/>
                <w:i/>
                <w:iCs/>
                <w:sz w:val="26"/>
                <w:szCs w:val="26"/>
                <w:rPrChange w:id="16786" w:author="Le Minh Nghia" w:date="2019-10-09T10:56:00Z">
                  <w:rPr>
                    <w:b/>
                    <w:i/>
                    <w:iCs/>
                    <w:sz w:val="26"/>
                    <w:szCs w:val="26"/>
                  </w:rPr>
                </w:rPrChange>
              </w:rPr>
              <w:t xml:space="preserve"> </w:t>
            </w:r>
            <w:proofErr w:type="spellStart"/>
            <w:r w:rsidRPr="00B41112">
              <w:rPr>
                <w:b/>
                <w:i/>
                <w:iCs/>
                <w:sz w:val="26"/>
                <w:szCs w:val="26"/>
                <w:rPrChange w:id="16787" w:author="Le Minh Nghia" w:date="2019-10-09T10:56:00Z">
                  <w:rPr>
                    <w:b/>
                    <w:i/>
                    <w:iCs/>
                    <w:sz w:val="26"/>
                    <w:szCs w:val="26"/>
                  </w:rPr>
                </w:rPrChange>
              </w:rPr>
              <w:t>thuộc</w:t>
            </w:r>
            <w:proofErr w:type="spellEnd"/>
            <w:r w:rsidRPr="00B41112">
              <w:rPr>
                <w:b/>
                <w:i/>
                <w:iCs/>
                <w:sz w:val="26"/>
                <w:szCs w:val="26"/>
                <w:rPrChange w:id="16788" w:author="Le Minh Nghia" w:date="2019-10-09T10:56:00Z">
                  <w:rPr>
                    <w:b/>
                    <w:i/>
                    <w:iCs/>
                    <w:sz w:val="26"/>
                    <w:szCs w:val="26"/>
                  </w:rPr>
                </w:rPrChange>
              </w:rPr>
              <w:t xml:space="preserve"> </w:t>
            </w:r>
            <w:proofErr w:type="spellStart"/>
            <w:r w:rsidRPr="00B41112">
              <w:rPr>
                <w:b/>
                <w:i/>
                <w:iCs/>
                <w:sz w:val="26"/>
                <w:szCs w:val="26"/>
                <w:rPrChange w:id="16789"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790" w:author="Le Minh Nghia" w:date="2019-10-09T10:56:00Z">
                  <w:rPr>
                    <w:rFonts w:eastAsia="MS Mincho"/>
                    <w:b/>
                    <w:i/>
                    <w:iCs/>
                    <w:sz w:val="26"/>
                    <w:szCs w:val="26"/>
                  </w:rPr>
                </w:rPrChange>
              </w:rPr>
            </w:pPr>
            <w:proofErr w:type="spellStart"/>
            <w:r w:rsidRPr="00B41112">
              <w:rPr>
                <w:b/>
                <w:i/>
                <w:iCs/>
                <w:sz w:val="26"/>
                <w:szCs w:val="26"/>
                <w:rPrChange w:id="16791" w:author="Le Minh Nghia" w:date="2019-10-09T10:56:00Z">
                  <w:rPr>
                    <w:b/>
                    <w:i/>
                    <w:iCs/>
                    <w:sz w:val="26"/>
                    <w:szCs w:val="26"/>
                  </w:rPr>
                </w:rPrChange>
              </w:rPr>
              <w:t>Kiểu</w:t>
            </w:r>
            <w:proofErr w:type="spellEnd"/>
            <w:r w:rsidRPr="00B41112">
              <w:rPr>
                <w:b/>
                <w:i/>
                <w:iCs/>
                <w:sz w:val="26"/>
                <w:szCs w:val="26"/>
                <w:rPrChange w:id="16792" w:author="Le Minh Nghia" w:date="2019-10-09T10:56:00Z">
                  <w:rPr>
                    <w:b/>
                    <w:i/>
                    <w:iCs/>
                    <w:sz w:val="26"/>
                    <w:szCs w:val="26"/>
                  </w:rPr>
                </w:rPrChange>
              </w:rPr>
              <w:t xml:space="preserve"> </w:t>
            </w:r>
            <w:proofErr w:type="spellStart"/>
            <w:r w:rsidRPr="00B41112">
              <w:rPr>
                <w:b/>
                <w:i/>
                <w:iCs/>
                <w:sz w:val="26"/>
                <w:szCs w:val="26"/>
                <w:rPrChange w:id="16793" w:author="Le Minh Nghia" w:date="2019-10-09T10:56:00Z">
                  <w:rPr>
                    <w:b/>
                    <w:i/>
                    <w:iCs/>
                    <w:sz w:val="26"/>
                    <w:szCs w:val="26"/>
                  </w:rPr>
                </w:rPrChange>
              </w:rPr>
              <w:t>dữ</w:t>
            </w:r>
            <w:proofErr w:type="spellEnd"/>
            <w:r w:rsidRPr="00B41112">
              <w:rPr>
                <w:b/>
                <w:i/>
                <w:iCs/>
                <w:sz w:val="26"/>
                <w:szCs w:val="26"/>
                <w:rPrChange w:id="16794" w:author="Le Minh Nghia" w:date="2019-10-09T10:56:00Z">
                  <w:rPr>
                    <w:b/>
                    <w:i/>
                    <w:iCs/>
                    <w:sz w:val="26"/>
                    <w:szCs w:val="26"/>
                  </w:rPr>
                </w:rPrChange>
              </w:rPr>
              <w:t xml:space="preserve"> </w:t>
            </w:r>
            <w:proofErr w:type="spellStart"/>
            <w:r w:rsidRPr="00B41112">
              <w:rPr>
                <w:b/>
                <w:i/>
                <w:iCs/>
                <w:sz w:val="26"/>
                <w:szCs w:val="26"/>
                <w:rPrChange w:id="16795"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796" w:author="Le Minh Nghia" w:date="2019-10-09T10:56:00Z">
                  <w:rPr>
                    <w:rFonts w:eastAsia="MS Mincho"/>
                    <w:b/>
                    <w:i/>
                    <w:iCs/>
                    <w:sz w:val="26"/>
                    <w:szCs w:val="26"/>
                  </w:rPr>
                </w:rPrChange>
              </w:rPr>
            </w:pPr>
            <w:proofErr w:type="spellStart"/>
            <w:r w:rsidRPr="00B41112">
              <w:rPr>
                <w:b/>
                <w:i/>
                <w:iCs/>
                <w:sz w:val="26"/>
                <w:szCs w:val="26"/>
                <w:rPrChange w:id="16797" w:author="Le Minh Nghia" w:date="2019-10-09T10:56:00Z">
                  <w:rPr>
                    <w:b/>
                    <w:i/>
                    <w:iCs/>
                    <w:sz w:val="26"/>
                    <w:szCs w:val="26"/>
                  </w:rPr>
                </w:rPrChange>
              </w:rPr>
              <w:t>Khóa</w:t>
            </w:r>
            <w:proofErr w:type="spellEnd"/>
            <w:r w:rsidRPr="00B41112">
              <w:rPr>
                <w:b/>
                <w:i/>
                <w:iCs/>
                <w:sz w:val="26"/>
                <w:szCs w:val="26"/>
                <w:rPrChange w:id="16798" w:author="Le Minh Nghia" w:date="2019-10-09T10:56:00Z">
                  <w:rPr>
                    <w:b/>
                    <w:i/>
                    <w:iCs/>
                    <w:sz w:val="26"/>
                    <w:szCs w:val="26"/>
                  </w:rPr>
                </w:rPrChange>
              </w:rPr>
              <w:t xml:space="preserve"> </w:t>
            </w:r>
            <w:proofErr w:type="spellStart"/>
            <w:r w:rsidRPr="00B41112">
              <w:rPr>
                <w:b/>
                <w:i/>
                <w:iCs/>
                <w:sz w:val="26"/>
                <w:szCs w:val="26"/>
                <w:rPrChange w:id="16799"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800" w:author="Le Minh Nghia" w:date="2019-10-09T10:56:00Z">
                  <w:rPr>
                    <w:rFonts w:eastAsia="MS Mincho"/>
                    <w:b/>
                    <w:i/>
                    <w:iCs/>
                    <w:sz w:val="26"/>
                    <w:szCs w:val="26"/>
                  </w:rPr>
                </w:rPrChange>
              </w:rPr>
            </w:pPr>
            <w:proofErr w:type="spellStart"/>
            <w:r w:rsidRPr="00B41112">
              <w:rPr>
                <w:b/>
                <w:i/>
                <w:iCs/>
                <w:sz w:val="26"/>
                <w:szCs w:val="26"/>
                <w:rPrChange w:id="16801" w:author="Le Minh Nghia" w:date="2019-10-09T10:56:00Z">
                  <w:rPr>
                    <w:b/>
                    <w:i/>
                    <w:iCs/>
                    <w:sz w:val="26"/>
                    <w:szCs w:val="26"/>
                  </w:rPr>
                </w:rPrChange>
              </w:rPr>
              <w:t>Khóa</w:t>
            </w:r>
            <w:proofErr w:type="spellEnd"/>
            <w:r w:rsidRPr="00B41112">
              <w:rPr>
                <w:b/>
                <w:i/>
                <w:iCs/>
                <w:sz w:val="26"/>
                <w:szCs w:val="26"/>
                <w:rPrChange w:id="16802" w:author="Le Minh Nghia" w:date="2019-10-09T10:56:00Z">
                  <w:rPr>
                    <w:b/>
                    <w:i/>
                    <w:iCs/>
                    <w:sz w:val="26"/>
                    <w:szCs w:val="26"/>
                  </w:rPr>
                </w:rPrChange>
              </w:rPr>
              <w:t xml:space="preserve"> </w:t>
            </w:r>
            <w:proofErr w:type="spellStart"/>
            <w:r w:rsidRPr="00B41112">
              <w:rPr>
                <w:b/>
                <w:i/>
                <w:iCs/>
                <w:sz w:val="26"/>
                <w:szCs w:val="26"/>
                <w:rPrChange w:id="16803"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804" w:author="Le Minh Nghia" w:date="2019-10-09T10:56:00Z">
                  <w:rPr>
                    <w:rFonts w:eastAsia="MS Mincho"/>
                    <w:b/>
                    <w:i/>
                    <w:iCs/>
                    <w:sz w:val="26"/>
                    <w:szCs w:val="26"/>
                  </w:rPr>
                </w:rPrChange>
              </w:rPr>
            </w:pPr>
            <w:proofErr w:type="spellStart"/>
            <w:r w:rsidRPr="00B41112">
              <w:rPr>
                <w:b/>
                <w:i/>
                <w:iCs/>
                <w:sz w:val="26"/>
                <w:szCs w:val="26"/>
                <w:rPrChange w:id="16805" w:author="Le Minh Nghia" w:date="2019-10-09T10:56:00Z">
                  <w:rPr>
                    <w:b/>
                    <w:i/>
                    <w:iCs/>
                    <w:sz w:val="26"/>
                    <w:szCs w:val="26"/>
                  </w:rPr>
                </w:rPrChange>
              </w:rPr>
              <w:t>Giá</w:t>
            </w:r>
            <w:proofErr w:type="spellEnd"/>
            <w:r w:rsidRPr="00B41112">
              <w:rPr>
                <w:b/>
                <w:i/>
                <w:iCs/>
                <w:sz w:val="26"/>
                <w:szCs w:val="26"/>
                <w:rPrChange w:id="16806" w:author="Le Minh Nghia" w:date="2019-10-09T10:56:00Z">
                  <w:rPr>
                    <w:b/>
                    <w:i/>
                    <w:iCs/>
                    <w:sz w:val="26"/>
                    <w:szCs w:val="26"/>
                  </w:rPr>
                </w:rPrChange>
              </w:rPr>
              <w:t xml:space="preserve"> </w:t>
            </w:r>
            <w:proofErr w:type="spellStart"/>
            <w:r w:rsidRPr="00B41112">
              <w:rPr>
                <w:b/>
                <w:i/>
                <w:iCs/>
                <w:sz w:val="26"/>
                <w:szCs w:val="26"/>
                <w:rPrChange w:id="16807" w:author="Le Minh Nghia" w:date="2019-10-09T10:56:00Z">
                  <w:rPr>
                    <w:b/>
                    <w:i/>
                    <w:iCs/>
                    <w:sz w:val="26"/>
                    <w:szCs w:val="26"/>
                  </w:rPr>
                </w:rPrChange>
              </w:rPr>
              <w:t>trị</w:t>
            </w:r>
            <w:proofErr w:type="spellEnd"/>
            <w:r w:rsidRPr="00B41112">
              <w:rPr>
                <w:b/>
                <w:i/>
                <w:iCs/>
                <w:sz w:val="26"/>
                <w:szCs w:val="26"/>
                <w:rPrChange w:id="16808" w:author="Le Minh Nghia" w:date="2019-10-09T10:56:00Z">
                  <w:rPr>
                    <w:b/>
                    <w:i/>
                    <w:iCs/>
                    <w:sz w:val="26"/>
                    <w:szCs w:val="26"/>
                  </w:rPr>
                </w:rPrChange>
              </w:rPr>
              <w:t xml:space="preserve"> </w:t>
            </w:r>
            <w:proofErr w:type="spellStart"/>
            <w:r w:rsidRPr="00B41112">
              <w:rPr>
                <w:b/>
                <w:i/>
                <w:iCs/>
                <w:sz w:val="26"/>
                <w:szCs w:val="26"/>
                <w:rPrChange w:id="16809" w:author="Le Minh Nghia" w:date="2019-10-09T10:56:00Z">
                  <w:rPr>
                    <w:b/>
                    <w:i/>
                    <w:iCs/>
                    <w:sz w:val="26"/>
                    <w:szCs w:val="26"/>
                  </w:rPr>
                </w:rPrChange>
              </w:rPr>
              <w:t>mặc</w:t>
            </w:r>
            <w:proofErr w:type="spellEnd"/>
            <w:r w:rsidRPr="00B41112">
              <w:rPr>
                <w:b/>
                <w:i/>
                <w:iCs/>
                <w:sz w:val="26"/>
                <w:szCs w:val="26"/>
                <w:rPrChange w:id="16810" w:author="Le Minh Nghia" w:date="2019-10-09T10:56:00Z">
                  <w:rPr>
                    <w:b/>
                    <w:i/>
                    <w:iCs/>
                    <w:sz w:val="26"/>
                    <w:szCs w:val="26"/>
                  </w:rPr>
                </w:rPrChange>
              </w:rPr>
              <w:t xml:space="preserve"> </w:t>
            </w:r>
            <w:proofErr w:type="spellStart"/>
            <w:r w:rsidRPr="00B41112">
              <w:rPr>
                <w:b/>
                <w:i/>
                <w:iCs/>
                <w:sz w:val="26"/>
                <w:szCs w:val="26"/>
                <w:rPrChange w:id="16811"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6812" w:author="Le Minh Nghia" w:date="2019-10-09T10:56:00Z">
                  <w:rPr>
                    <w:b/>
                    <w:i/>
                    <w:iCs/>
                    <w:sz w:val="26"/>
                    <w:szCs w:val="26"/>
                  </w:rPr>
                </w:rPrChange>
              </w:rPr>
            </w:pPr>
            <w:r w:rsidRPr="00B41112">
              <w:rPr>
                <w:b/>
                <w:i/>
                <w:iCs/>
                <w:sz w:val="26"/>
                <w:szCs w:val="26"/>
                <w:rPrChange w:id="16813"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814" w:author="Le Minh Nghia" w:date="2019-10-09T10:56:00Z">
                  <w:rPr>
                    <w:rFonts w:eastAsia="MS Mincho"/>
                    <w:b/>
                    <w:i/>
                    <w:iCs/>
                    <w:sz w:val="26"/>
                    <w:szCs w:val="26"/>
                  </w:rPr>
                </w:rPrChange>
              </w:rPr>
            </w:pPr>
            <w:r w:rsidRPr="00B41112">
              <w:rPr>
                <w:b/>
                <w:i/>
                <w:iCs/>
                <w:sz w:val="26"/>
                <w:szCs w:val="26"/>
                <w:rPrChange w:id="16815"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816" w:author="Le Minh Nghia" w:date="2019-10-09T10:56:00Z">
                  <w:rPr>
                    <w:rFonts w:eastAsia="MS Mincho"/>
                    <w:b/>
                    <w:i/>
                    <w:iCs/>
                    <w:sz w:val="26"/>
                    <w:szCs w:val="26"/>
                  </w:rPr>
                </w:rPrChange>
              </w:rPr>
            </w:pPr>
            <w:proofErr w:type="spellStart"/>
            <w:r w:rsidRPr="00B41112">
              <w:rPr>
                <w:b/>
                <w:i/>
                <w:iCs/>
                <w:sz w:val="26"/>
                <w:szCs w:val="26"/>
                <w:rPrChange w:id="16817" w:author="Le Minh Nghia" w:date="2019-10-09T10:56:00Z">
                  <w:rPr>
                    <w:b/>
                    <w:i/>
                    <w:iCs/>
                    <w:sz w:val="26"/>
                    <w:szCs w:val="26"/>
                  </w:rPr>
                </w:rPrChange>
              </w:rPr>
              <w:t>Diễn</w:t>
            </w:r>
            <w:proofErr w:type="spellEnd"/>
            <w:r w:rsidRPr="00B41112">
              <w:rPr>
                <w:b/>
                <w:i/>
                <w:iCs/>
                <w:sz w:val="26"/>
                <w:szCs w:val="26"/>
                <w:rPrChange w:id="16818" w:author="Le Minh Nghia" w:date="2019-10-09T10:56:00Z">
                  <w:rPr>
                    <w:b/>
                    <w:i/>
                    <w:iCs/>
                    <w:sz w:val="26"/>
                    <w:szCs w:val="26"/>
                  </w:rPr>
                </w:rPrChange>
              </w:rPr>
              <w:t xml:space="preserve"> </w:t>
            </w:r>
            <w:proofErr w:type="spellStart"/>
            <w:r w:rsidRPr="00B41112">
              <w:rPr>
                <w:b/>
                <w:i/>
                <w:iCs/>
                <w:sz w:val="26"/>
                <w:szCs w:val="26"/>
                <w:rPrChange w:id="16819"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820" w:author="Le Minh Nghia" w:date="2019-10-09T10:56:00Z">
                  <w:rPr>
                    <w:iCs/>
                    <w:sz w:val="26"/>
                    <w:szCs w:val="26"/>
                  </w:rPr>
                </w:rPrChange>
              </w:rPr>
            </w:pPr>
            <w:proofErr w:type="spellStart"/>
            <w:r w:rsidRPr="00B41112">
              <w:rPr>
                <w:iCs/>
                <w:sz w:val="26"/>
                <w:szCs w:val="26"/>
                <w:rPrChange w:id="16821" w:author="Le Minh Nghia" w:date="2019-10-09T10:56:00Z">
                  <w:rPr>
                    <w:iCs/>
                    <w:sz w:val="26"/>
                    <w:szCs w:val="26"/>
                  </w:rPr>
                </w:rPrChange>
              </w:rPr>
              <w:t>major_id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822" w:author="Le Minh Nghia" w:date="2019-10-09T10:56:00Z">
                  <w:rPr>
                    <w:iCs/>
                    <w:sz w:val="26"/>
                    <w:szCs w:val="26"/>
                  </w:rPr>
                </w:rPrChange>
              </w:rPr>
            </w:pPr>
            <w:r w:rsidRPr="00B41112">
              <w:rPr>
                <w:iCs/>
                <w:sz w:val="26"/>
                <w:szCs w:val="26"/>
                <w:rPrChange w:id="16823"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6824" w:author="Le Minh Nghia" w:date="2019-10-09T10:56:00Z">
                  <w:rPr>
                    <w:iCs/>
                    <w:sz w:val="26"/>
                    <w:szCs w:val="26"/>
                  </w:rPr>
                </w:rPrChange>
              </w:rPr>
            </w:pPr>
            <w:r w:rsidRPr="00B41112">
              <w:rPr>
                <w:iCs/>
                <w:sz w:val="26"/>
                <w:szCs w:val="26"/>
                <w:rPrChange w:id="16825"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2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2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2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6829" w:author="Le Minh Nghia" w:date="2019-10-09T10:56:00Z">
                  <w:rPr>
                    <w:iCs/>
                    <w:sz w:val="26"/>
                    <w:szCs w:val="26"/>
                  </w:rPr>
                </w:rPrChange>
              </w:rPr>
            </w:pPr>
            <w:r w:rsidRPr="00B41112">
              <w:rPr>
                <w:iCs/>
                <w:sz w:val="26"/>
                <w:szCs w:val="26"/>
                <w:rPrChange w:id="1683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831" w:author="Le Minh Nghia" w:date="2019-10-09T10:56:00Z">
                  <w:rPr>
                    <w:iCs/>
                    <w:sz w:val="26"/>
                    <w:szCs w:val="26"/>
                  </w:rPr>
                </w:rPrChange>
              </w:rPr>
            </w:pPr>
            <w:r w:rsidRPr="00B41112">
              <w:rPr>
                <w:iCs/>
                <w:sz w:val="26"/>
                <w:szCs w:val="26"/>
                <w:rPrChange w:id="16832"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33" w:author="Le Minh Nghia" w:date="2019-10-09T10:56:00Z">
                  <w:rPr>
                    <w:iCs/>
                    <w:sz w:val="26"/>
                    <w:szCs w:val="26"/>
                  </w:rPr>
                </w:rPrChange>
              </w:rPr>
            </w:pPr>
            <w:proofErr w:type="spellStart"/>
            <w:r w:rsidRPr="00B41112">
              <w:rPr>
                <w:iCs/>
                <w:sz w:val="26"/>
                <w:szCs w:val="26"/>
                <w:rPrChange w:id="16834" w:author="Le Minh Nghia" w:date="2019-10-09T10:56:00Z">
                  <w:rPr>
                    <w:iCs/>
                    <w:sz w:val="26"/>
                    <w:szCs w:val="26"/>
                  </w:rPr>
                </w:rPrChange>
              </w:rPr>
              <w:t>academy_id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35" w:author="Le Minh Nghia" w:date="2019-10-09T10:56:00Z">
                  <w:rPr>
                    <w:iCs/>
                    <w:sz w:val="26"/>
                    <w:szCs w:val="26"/>
                  </w:rPr>
                </w:rPrChange>
              </w:rPr>
            </w:pPr>
            <w:r w:rsidRPr="00B41112">
              <w:rPr>
                <w:iCs/>
                <w:sz w:val="26"/>
                <w:szCs w:val="26"/>
                <w:rPrChange w:id="16836"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3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38" w:author="Le Minh Nghia" w:date="2019-10-09T10:56:00Z">
                  <w:rPr>
                    <w:iCs/>
                    <w:sz w:val="26"/>
                    <w:szCs w:val="26"/>
                  </w:rPr>
                </w:rPrChange>
              </w:rPr>
            </w:pPr>
            <w:r w:rsidRPr="00B41112">
              <w:rPr>
                <w:iCs/>
                <w:sz w:val="26"/>
                <w:szCs w:val="26"/>
                <w:rPrChange w:id="16839"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4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4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42" w:author="Le Minh Nghia" w:date="2019-10-09T10:56:00Z">
                  <w:rPr>
                    <w:iCs/>
                    <w:sz w:val="26"/>
                    <w:szCs w:val="26"/>
                  </w:rPr>
                </w:rPrChange>
              </w:rPr>
            </w:pPr>
            <w:r w:rsidRPr="00B41112">
              <w:rPr>
                <w:iCs/>
                <w:sz w:val="26"/>
                <w:szCs w:val="26"/>
                <w:rPrChange w:id="1684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44" w:author="Le Minh Nghia" w:date="2019-10-09T10:56:00Z">
                  <w:rPr>
                    <w:iCs/>
                    <w:sz w:val="26"/>
                    <w:szCs w:val="26"/>
                  </w:rPr>
                </w:rPrChange>
              </w:rPr>
            </w:pPr>
            <w:r w:rsidRPr="00B41112">
              <w:rPr>
                <w:iCs/>
                <w:sz w:val="26"/>
                <w:szCs w:val="26"/>
                <w:rPrChange w:id="16845" w:author="Le Minh Nghia" w:date="2019-10-09T10:56:00Z">
                  <w:rPr>
                    <w:iCs/>
                    <w:sz w:val="26"/>
                    <w:szCs w:val="26"/>
                  </w:rPr>
                </w:rPrChange>
              </w:rPr>
              <w:t xml:space="preserve">id khoa, </w:t>
            </w:r>
            <w:proofErr w:type="spellStart"/>
            <w:r w:rsidRPr="00B41112">
              <w:rPr>
                <w:iCs/>
                <w:sz w:val="26"/>
                <w:szCs w:val="26"/>
                <w:rPrChange w:id="16846" w:author="Le Minh Nghia" w:date="2019-10-09T10:56:00Z">
                  <w:rPr>
                    <w:iCs/>
                    <w:sz w:val="26"/>
                    <w:szCs w:val="26"/>
                  </w:rPr>
                </w:rPrChange>
              </w:rPr>
              <w:t>viện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47" w:author="Le Minh Nghia" w:date="2019-10-09T10:56:00Z">
                  <w:rPr>
                    <w:iCs/>
                    <w:sz w:val="26"/>
                    <w:szCs w:val="26"/>
                  </w:rPr>
                </w:rPrChange>
              </w:rPr>
            </w:pPr>
            <w:proofErr w:type="spellStart"/>
            <w:r w:rsidRPr="00B41112">
              <w:rPr>
                <w:iCs/>
                <w:sz w:val="26"/>
                <w:szCs w:val="26"/>
                <w:rPrChange w:id="16848" w:author="Le Minh Nghia" w:date="2019-10-09T10:56:00Z">
                  <w:rPr>
                    <w:iCs/>
                    <w:sz w:val="26"/>
                    <w:szCs w:val="26"/>
                  </w:rPr>
                </w:rPrChange>
              </w:rPr>
              <w:t>major_code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49" w:author="Le Minh Nghia" w:date="2019-10-09T10:56:00Z">
                  <w:rPr>
                    <w:iCs/>
                    <w:sz w:val="26"/>
                    <w:szCs w:val="26"/>
                  </w:rPr>
                </w:rPrChange>
              </w:rPr>
            </w:pPr>
            <w:r w:rsidRPr="00B41112">
              <w:rPr>
                <w:iCs/>
                <w:sz w:val="26"/>
                <w:szCs w:val="26"/>
                <w:rPrChange w:id="16850" w:author="Le Minh Nghia" w:date="2019-10-09T10:56:00Z">
                  <w:rPr>
                    <w:iCs/>
                    <w:sz w:val="26"/>
                    <w:szCs w:val="26"/>
                  </w:rPr>
                </w:rPrChange>
              </w:rPr>
              <w:t>Varchar (12)</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5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5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5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54" w:author="Le Minh Nghia" w:date="2019-10-09T10:56:00Z">
                  <w:rPr>
                    <w:iCs/>
                    <w:sz w:val="26"/>
                    <w:szCs w:val="26"/>
                  </w:rPr>
                </w:rPrChange>
              </w:rPr>
            </w:pPr>
            <w:r w:rsidRPr="00B41112">
              <w:rPr>
                <w:iCs/>
                <w:sz w:val="26"/>
                <w:szCs w:val="26"/>
                <w:rPrChange w:id="16855"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5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57" w:author="Le Minh Nghia" w:date="2019-10-09T10:56:00Z">
                  <w:rPr>
                    <w:iCs/>
                    <w:sz w:val="26"/>
                    <w:szCs w:val="26"/>
                  </w:rPr>
                </w:rPrChange>
              </w:rPr>
            </w:pPr>
            <w:proofErr w:type="spellStart"/>
            <w:r w:rsidRPr="00B41112">
              <w:rPr>
                <w:iCs/>
                <w:sz w:val="26"/>
                <w:szCs w:val="26"/>
                <w:rPrChange w:id="16858" w:author="Le Minh Nghia" w:date="2019-10-09T10:56:00Z">
                  <w:rPr>
                    <w:iCs/>
                    <w:sz w:val="26"/>
                    <w:szCs w:val="26"/>
                  </w:rPr>
                </w:rPrChange>
              </w:rPr>
              <w:t>mã</w:t>
            </w:r>
            <w:proofErr w:type="spellEnd"/>
            <w:r w:rsidRPr="00B41112">
              <w:rPr>
                <w:iCs/>
                <w:sz w:val="26"/>
                <w:szCs w:val="26"/>
                <w:rPrChange w:id="16859" w:author="Le Minh Nghia" w:date="2019-10-09T10:56:00Z">
                  <w:rPr>
                    <w:iCs/>
                    <w:sz w:val="26"/>
                    <w:szCs w:val="26"/>
                  </w:rPr>
                </w:rPrChange>
              </w:rPr>
              <w:t xml:space="preserve"> </w:t>
            </w:r>
            <w:proofErr w:type="spellStart"/>
            <w:r w:rsidRPr="00B41112">
              <w:rPr>
                <w:iCs/>
                <w:sz w:val="26"/>
                <w:szCs w:val="26"/>
                <w:rPrChange w:id="16860" w:author="Le Minh Nghia" w:date="2019-10-09T10:56:00Z">
                  <w:rPr>
                    <w:iCs/>
                    <w:sz w:val="26"/>
                    <w:szCs w:val="26"/>
                  </w:rPr>
                </w:rPrChange>
              </w:rPr>
              <w:t>ngành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61" w:author="Le Minh Nghia" w:date="2019-10-09T10:56:00Z">
                  <w:rPr>
                    <w:iCs/>
                    <w:sz w:val="26"/>
                    <w:szCs w:val="26"/>
                  </w:rPr>
                </w:rPrChange>
              </w:rPr>
            </w:pPr>
            <w:proofErr w:type="spellStart"/>
            <w:r w:rsidRPr="00B41112">
              <w:rPr>
                <w:iCs/>
                <w:sz w:val="26"/>
                <w:szCs w:val="26"/>
                <w:rPrChange w:id="16862" w:author="Le Minh Nghia" w:date="2019-10-09T10:56:00Z">
                  <w:rPr>
                    <w:iCs/>
                    <w:sz w:val="26"/>
                    <w:szCs w:val="26"/>
                  </w:rPr>
                </w:rPrChange>
              </w:rPr>
              <w:t>major_name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63" w:author="Le Minh Nghia" w:date="2019-10-09T10:56:00Z">
                  <w:rPr>
                    <w:iCs/>
                    <w:sz w:val="26"/>
                    <w:szCs w:val="26"/>
                  </w:rPr>
                </w:rPrChange>
              </w:rPr>
            </w:pPr>
            <w:r w:rsidRPr="00B41112">
              <w:rPr>
                <w:iCs/>
                <w:sz w:val="26"/>
                <w:szCs w:val="26"/>
                <w:rPrChange w:id="16864"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6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6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6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68" w:author="Le Minh Nghia" w:date="2019-10-09T10:56:00Z">
                  <w:rPr>
                    <w:iCs/>
                    <w:sz w:val="26"/>
                    <w:szCs w:val="26"/>
                  </w:rPr>
                </w:rPrChange>
              </w:rPr>
            </w:pPr>
            <w:r w:rsidRPr="00B41112">
              <w:rPr>
                <w:iCs/>
                <w:sz w:val="26"/>
                <w:szCs w:val="26"/>
                <w:rPrChange w:id="16869"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7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71" w:author="Le Minh Nghia" w:date="2019-10-09T10:56:00Z">
                  <w:rPr>
                    <w:iCs/>
                    <w:sz w:val="26"/>
                    <w:szCs w:val="26"/>
                  </w:rPr>
                </w:rPrChange>
              </w:rPr>
            </w:pPr>
            <w:proofErr w:type="spellStart"/>
            <w:r w:rsidRPr="00B41112">
              <w:rPr>
                <w:iCs/>
                <w:sz w:val="26"/>
                <w:szCs w:val="26"/>
                <w:rPrChange w:id="16872" w:author="Le Minh Nghia" w:date="2019-10-09T10:56:00Z">
                  <w:rPr>
                    <w:iCs/>
                    <w:sz w:val="26"/>
                    <w:szCs w:val="26"/>
                  </w:rPr>
                </w:rPrChange>
              </w:rPr>
              <w:t>tên</w:t>
            </w:r>
            <w:proofErr w:type="spellEnd"/>
            <w:r w:rsidRPr="00B41112">
              <w:rPr>
                <w:iCs/>
                <w:sz w:val="26"/>
                <w:szCs w:val="26"/>
                <w:rPrChange w:id="16873" w:author="Le Minh Nghia" w:date="2019-10-09T10:56:00Z">
                  <w:rPr>
                    <w:iCs/>
                    <w:sz w:val="26"/>
                    <w:szCs w:val="26"/>
                  </w:rPr>
                </w:rPrChange>
              </w:rPr>
              <w:t xml:space="preserve"> </w:t>
            </w:r>
            <w:proofErr w:type="spellStart"/>
            <w:r w:rsidRPr="00B41112">
              <w:rPr>
                <w:iCs/>
                <w:sz w:val="26"/>
                <w:szCs w:val="26"/>
                <w:rPrChange w:id="16874" w:author="Le Minh Nghia" w:date="2019-10-09T10:56:00Z">
                  <w:rPr>
                    <w:iCs/>
                    <w:sz w:val="26"/>
                    <w:szCs w:val="26"/>
                  </w:rPr>
                </w:rPrChange>
              </w:rPr>
              <w:t>ngành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75" w:author="Le Minh Nghia" w:date="2019-10-09T10:56:00Z">
                  <w:rPr>
                    <w:iCs/>
                    <w:sz w:val="26"/>
                    <w:szCs w:val="26"/>
                  </w:rPr>
                </w:rPrChange>
              </w:rPr>
            </w:pPr>
            <w:proofErr w:type="spellStart"/>
            <w:r w:rsidRPr="00B41112">
              <w:rPr>
                <w:iCs/>
                <w:sz w:val="26"/>
                <w:szCs w:val="26"/>
                <w:rPrChange w:id="16876" w:author="Le Minh Nghia" w:date="2019-10-09T10:56:00Z">
                  <w:rPr>
                    <w:iCs/>
                    <w:sz w:val="26"/>
                    <w:szCs w:val="26"/>
                  </w:rPr>
                </w:rPrChange>
              </w:rPr>
              <w:t>major_description</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77" w:author="Le Minh Nghia" w:date="2019-10-09T10:56:00Z">
                  <w:rPr>
                    <w:iCs/>
                    <w:sz w:val="26"/>
                    <w:szCs w:val="26"/>
                  </w:rPr>
                </w:rPrChange>
              </w:rPr>
            </w:pPr>
            <w:r w:rsidRPr="00B41112">
              <w:rPr>
                <w:iCs/>
                <w:sz w:val="26"/>
                <w:szCs w:val="26"/>
                <w:rPrChange w:id="16878"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7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8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8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8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8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84" w:author="Le Minh Nghia" w:date="2019-10-09T10:56:00Z">
                  <w:rPr>
                    <w:iCs/>
                    <w:sz w:val="26"/>
                    <w:szCs w:val="26"/>
                  </w:rPr>
                </w:rPrChange>
              </w:rPr>
            </w:pPr>
            <w:proofErr w:type="spellStart"/>
            <w:r w:rsidRPr="00B41112">
              <w:rPr>
                <w:iCs/>
                <w:sz w:val="26"/>
                <w:szCs w:val="26"/>
                <w:rPrChange w:id="16885" w:author="Le Minh Nghia" w:date="2019-10-09T10:56:00Z">
                  <w:rPr>
                    <w:iCs/>
                    <w:sz w:val="26"/>
                    <w:szCs w:val="26"/>
                  </w:rPr>
                </w:rPrChange>
              </w:rPr>
              <w:t>mô</w:t>
            </w:r>
            <w:proofErr w:type="spellEnd"/>
            <w:r w:rsidRPr="00B41112">
              <w:rPr>
                <w:iCs/>
                <w:sz w:val="26"/>
                <w:szCs w:val="26"/>
                <w:rPrChange w:id="16886" w:author="Le Minh Nghia" w:date="2019-10-09T10:56:00Z">
                  <w:rPr>
                    <w:iCs/>
                    <w:sz w:val="26"/>
                    <w:szCs w:val="26"/>
                  </w:rPr>
                </w:rPrChange>
              </w:rPr>
              <w:t xml:space="preserve"> </w:t>
            </w:r>
            <w:proofErr w:type="spellStart"/>
            <w:r w:rsidRPr="00B41112">
              <w:rPr>
                <w:iCs/>
                <w:sz w:val="26"/>
                <w:szCs w:val="26"/>
                <w:rPrChange w:id="16887" w:author="Le Minh Nghia" w:date="2019-10-09T10:56:00Z">
                  <w:rPr>
                    <w:iCs/>
                    <w:sz w:val="26"/>
                    <w:szCs w:val="26"/>
                  </w:rPr>
                </w:rPrChange>
              </w:rPr>
              <w:t>tả</w:t>
            </w:r>
            <w:proofErr w:type="spellEnd"/>
            <w:r w:rsidRPr="00B41112">
              <w:rPr>
                <w:iCs/>
                <w:sz w:val="26"/>
                <w:szCs w:val="26"/>
                <w:rPrChange w:id="16888" w:author="Le Minh Nghia" w:date="2019-10-09T10:56:00Z">
                  <w:rPr>
                    <w:iCs/>
                    <w:sz w:val="26"/>
                    <w:szCs w:val="26"/>
                  </w:rPr>
                </w:rPrChange>
              </w:rPr>
              <w:t xml:space="preserve"> </w:t>
            </w:r>
            <w:proofErr w:type="spellStart"/>
            <w:r w:rsidRPr="00B41112">
              <w:rPr>
                <w:iCs/>
                <w:sz w:val="26"/>
                <w:szCs w:val="26"/>
                <w:rPrChange w:id="16889" w:author="Le Minh Nghia" w:date="2019-10-09T10:56:00Z">
                  <w:rPr>
                    <w:iCs/>
                    <w:sz w:val="26"/>
                    <w:szCs w:val="26"/>
                  </w:rPr>
                </w:rPrChange>
              </w:rPr>
              <w:t>ngành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890" w:author="Le Minh Nghia" w:date="2019-10-09T10:56:00Z">
                  <w:rPr>
                    <w:sz w:val="26"/>
                    <w:szCs w:val="26"/>
                  </w:rPr>
                </w:rPrChange>
              </w:rPr>
            </w:pPr>
            <w:proofErr w:type="spellStart"/>
            <w:r w:rsidRPr="00B41112">
              <w:rPr>
                <w:sz w:val="26"/>
                <w:szCs w:val="26"/>
                <w:rPrChange w:id="16891"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892" w:author="Le Minh Nghia" w:date="2019-10-09T10:56:00Z">
                  <w:rPr>
                    <w:iCs/>
                    <w:sz w:val="26"/>
                    <w:szCs w:val="26"/>
                  </w:rPr>
                </w:rPrChange>
              </w:rPr>
            </w:pPr>
            <w:r w:rsidRPr="00B41112">
              <w:rPr>
                <w:iCs/>
                <w:sz w:val="26"/>
                <w:szCs w:val="26"/>
                <w:rPrChange w:id="1689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9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9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89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9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898" w:author="Le Minh Nghia" w:date="2019-10-09T10:56:00Z">
                  <w:rPr>
                    <w:iCs/>
                    <w:sz w:val="26"/>
                    <w:szCs w:val="26"/>
                  </w:rPr>
                </w:rPrChange>
              </w:rPr>
            </w:pPr>
            <w:r w:rsidRPr="00B41112">
              <w:rPr>
                <w:iCs/>
                <w:sz w:val="26"/>
                <w:szCs w:val="26"/>
                <w:rPrChange w:id="16899"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900" w:author="Le Minh Nghia" w:date="2019-10-09T10:56:00Z">
                  <w:rPr>
                    <w:iCs/>
                    <w:sz w:val="26"/>
                    <w:szCs w:val="26"/>
                  </w:rPr>
                </w:rPrChange>
              </w:rPr>
            </w:pPr>
            <w:proofErr w:type="spellStart"/>
            <w:r w:rsidRPr="00B41112">
              <w:rPr>
                <w:iCs/>
                <w:sz w:val="26"/>
                <w:szCs w:val="26"/>
                <w:rPrChange w:id="16901" w:author="Le Minh Nghia" w:date="2019-10-09T10:56:00Z">
                  <w:rPr>
                    <w:iCs/>
                    <w:sz w:val="26"/>
                    <w:szCs w:val="26"/>
                  </w:rPr>
                </w:rPrChange>
              </w:rPr>
              <w:t>ngày</w:t>
            </w:r>
            <w:proofErr w:type="spellEnd"/>
            <w:r w:rsidRPr="00B41112">
              <w:rPr>
                <w:iCs/>
                <w:sz w:val="26"/>
                <w:szCs w:val="26"/>
                <w:rPrChange w:id="16902" w:author="Le Minh Nghia" w:date="2019-10-09T10:56:00Z">
                  <w:rPr>
                    <w:iCs/>
                    <w:sz w:val="26"/>
                    <w:szCs w:val="26"/>
                  </w:rPr>
                </w:rPrChange>
              </w:rPr>
              <w:t xml:space="preserve"> </w:t>
            </w:r>
            <w:proofErr w:type="spellStart"/>
            <w:r w:rsidRPr="00B41112">
              <w:rPr>
                <w:iCs/>
                <w:sz w:val="26"/>
                <w:szCs w:val="26"/>
                <w:rPrChange w:id="16903"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904" w:author="Le Minh Nghia" w:date="2019-10-09T10:56:00Z">
                  <w:rPr>
                    <w:sz w:val="26"/>
                    <w:szCs w:val="26"/>
                  </w:rPr>
                </w:rPrChange>
              </w:rPr>
            </w:pPr>
            <w:proofErr w:type="spellStart"/>
            <w:r w:rsidRPr="00B41112">
              <w:rPr>
                <w:sz w:val="26"/>
                <w:szCs w:val="26"/>
                <w:rPrChange w:id="16905"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906" w:author="Le Minh Nghia" w:date="2019-10-09T10:56:00Z">
                  <w:rPr>
                    <w:iCs/>
                    <w:sz w:val="26"/>
                    <w:szCs w:val="26"/>
                  </w:rPr>
                </w:rPrChange>
              </w:rPr>
            </w:pPr>
            <w:r w:rsidRPr="00B41112">
              <w:rPr>
                <w:iCs/>
                <w:sz w:val="26"/>
                <w:szCs w:val="26"/>
                <w:rPrChange w:id="1690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90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0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91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1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12" w:author="Le Minh Nghia" w:date="2019-10-09T10:56:00Z">
                  <w:rPr>
                    <w:iCs/>
                    <w:sz w:val="26"/>
                    <w:szCs w:val="26"/>
                  </w:rPr>
                </w:rPrChange>
              </w:rPr>
            </w:pPr>
            <w:r w:rsidRPr="00B41112">
              <w:rPr>
                <w:iCs/>
                <w:sz w:val="26"/>
                <w:szCs w:val="26"/>
                <w:rPrChange w:id="1691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914" w:author="Le Minh Nghia" w:date="2019-10-09T10:56:00Z">
                  <w:rPr>
                    <w:iCs/>
                    <w:sz w:val="26"/>
                    <w:szCs w:val="26"/>
                  </w:rPr>
                </w:rPrChange>
              </w:rPr>
            </w:pPr>
            <w:proofErr w:type="spellStart"/>
            <w:r w:rsidRPr="00B41112">
              <w:rPr>
                <w:iCs/>
                <w:sz w:val="26"/>
                <w:szCs w:val="26"/>
                <w:rPrChange w:id="16915" w:author="Le Minh Nghia" w:date="2019-10-09T10:56:00Z">
                  <w:rPr>
                    <w:iCs/>
                    <w:sz w:val="26"/>
                    <w:szCs w:val="26"/>
                  </w:rPr>
                </w:rPrChange>
              </w:rPr>
              <w:t>ngày</w:t>
            </w:r>
            <w:proofErr w:type="spellEnd"/>
            <w:r w:rsidRPr="00B41112">
              <w:rPr>
                <w:iCs/>
                <w:sz w:val="26"/>
                <w:szCs w:val="26"/>
                <w:rPrChange w:id="16916" w:author="Le Minh Nghia" w:date="2019-10-09T10:56:00Z">
                  <w:rPr>
                    <w:iCs/>
                    <w:sz w:val="26"/>
                    <w:szCs w:val="26"/>
                  </w:rPr>
                </w:rPrChange>
              </w:rPr>
              <w:t xml:space="preserve"> </w:t>
            </w:r>
            <w:proofErr w:type="spellStart"/>
            <w:r w:rsidRPr="00B41112">
              <w:rPr>
                <w:iCs/>
                <w:sz w:val="26"/>
                <w:szCs w:val="26"/>
                <w:rPrChange w:id="16917" w:author="Le Minh Nghia" w:date="2019-10-09T10:56:00Z">
                  <w:rPr>
                    <w:iCs/>
                    <w:sz w:val="26"/>
                    <w:szCs w:val="26"/>
                  </w:rPr>
                </w:rPrChange>
              </w:rPr>
              <w:t>cập</w:t>
            </w:r>
            <w:proofErr w:type="spellEnd"/>
            <w:r w:rsidRPr="00B41112">
              <w:rPr>
                <w:iCs/>
                <w:sz w:val="26"/>
                <w:szCs w:val="26"/>
                <w:rPrChange w:id="16918" w:author="Le Minh Nghia" w:date="2019-10-09T10:56:00Z">
                  <w:rPr>
                    <w:iCs/>
                    <w:sz w:val="26"/>
                    <w:szCs w:val="26"/>
                  </w:rPr>
                </w:rPrChange>
              </w:rPr>
              <w:t xml:space="preserve"> </w:t>
            </w:r>
            <w:proofErr w:type="spellStart"/>
            <w:r w:rsidRPr="00B41112">
              <w:rPr>
                <w:iCs/>
                <w:sz w:val="26"/>
                <w:szCs w:val="26"/>
                <w:rPrChange w:id="16919"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6920" w:author="Le Minh Nghia" w:date="2019-10-09T10:56:00Z">
                  <w:rPr>
                    <w:sz w:val="26"/>
                    <w:szCs w:val="26"/>
                  </w:rPr>
                </w:rPrChange>
              </w:rPr>
            </w:pPr>
            <w:proofErr w:type="spellStart"/>
            <w:r w:rsidRPr="00B41112">
              <w:rPr>
                <w:sz w:val="26"/>
                <w:szCs w:val="26"/>
                <w:rPrChange w:id="16921"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922" w:author="Le Minh Nghia" w:date="2019-10-09T10:56:00Z">
                  <w:rPr>
                    <w:iCs/>
                    <w:sz w:val="26"/>
                    <w:szCs w:val="26"/>
                  </w:rPr>
                </w:rPrChange>
              </w:rPr>
            </w:pPr>
            <w:r w:rsidRPr="00B41112">
              <w:rPr>
                <w:iCs/>
                <w:sz w:val="26"/>
                <w:szCs w:val="26"/>
                <w:rPrChange w:id="1692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92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2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92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2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28" w:author="Le Minh Nghia" w:date="2019-10-09T10:56:00Z">
                  <w:rPr>
                    <w:iCs/>
                    <w:sz w:val="26"/>
                    <w:szCs w:val="26"/>
                  </w:rPr>
                </w:rPrChange>
              </w:rPr>
            </w:pPr>
            <w:r w:rsidRPr="00B41112">
              <w:rPr>
                <w:iCs/>
                <w:sz w:val="26"/>
                <w:szCs w:val="26"/>
                <w:rPrChange w:id="16929"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930" w:author="Le Minh Nghia" w:date="2019-10-09T10:56:00Z">
                  <w:rPr>
                    <w:iCs/>
                    <w:sz w:val="26"/>
                    <w:szCs w:val="26"/>
                  </w:rPr>
                </w:rPrChange>
              </w:rPr>
            </w:pPr>
            <w:proofErr w:type="spellStart"/>
            <w:r w:rsidRPr="00B41112">
              <w:rPr>
                <w:iCs/>
                <w:sz w:val="26"/>
                <w:szCs w:val="26"/>
                <w:rPrChange w:id="16931" w:author="Le Minh Nghia" w:date="2019-10-09T10:56:00Z">
                  <w:rPr>
                    <w:iCs/>
                    <w:sz w:val="26"/>
                    <w:szCs w:val="26"/>
                  </w:rPr>
                </w:rPrChange>
              </w:rPr>
              <w:t>ngày</w:t>
            </w:r>
            <w:proofErr w:type="spellEnd"/>
            <w:r w:rsidRPr="00B41112">
              <w:rPr>
                <w:iCs/>
                <w:sz w:val="26"/>
                <w:szCs w:val="26"/>
                <w:rPrChange w:id="16932" w:author="Le Minh Nghia" w:date="2019-10-09T10:56:00Z">
                  <w:rPr>
                    <w:iCs/>
                    <w:sz w:val="26"/>
                    <w:szCs w:val="26"/>
                  </w:rPr>
                </w:rPrChange>
              </w:rPr>
              <w:t xml:space="preserve"> </w:t>
            </w:r>
            <w:proofErr w:type="spellStart"/>
            <w:r w:rsidRPr="00B41112">
              <w:rPr>
                <w:iCs/>
                <w:sz w:val="26"/>
                <w:szCs w:val="26"/>
                <w:rPrChange w:id="16933" w:author="Le Minh Nghia" w:date="2019-10-09T10:56:00Z">
                  <w:rPr>
                    <w:iCs/>
                    <w:sz w:val="26"/>
                    <w:szCs w:val="26"/>
                  </w:rPr>
                </w:rPrChange>
              </w:rPr>
              <w:t>xóa</w:t>
            </w:r>
            <w:proofErr w:type="spellEnd"/>
            <w:r w:rsidRPr="00B41112">
              <w:rPr>
                <w:iCs/>
                <w:sz w:val="26"/>
                <w:szCs w:val="26"/>
                <w:rPrChange w:id="16934" w:author="Le Minh Nghia" w:date="2019-10-09T10:56:00Z">
                  <w:rPr>
                    <w:iCs/>
                    <w:sz w:val="26"/>
                    <w:szCs w:val="26"/>
                  </w:rPr>
                </w:rPrChange>
              </w:rPr>
              <w:t xml:space="preserve"> </w:t>
            </w:r>
            <w:proofErr w:type="spellStart"/>
            <w:r w:rsidRPr="00B41112">
              <w:rPr>
                <w:iCs/>
                <w:sz w:val="26"/>
                <w:szCs w:val="26"/>
                <w:rPrChange w:id="16935" w:author="Le Minh Nghia" w:date="2019-10-09T10:56:00Z">
                  <w:rPr>
                    <w:iCs/>
                    <w:sz w:val="26"/>
                    <w:szCs w:val="26"/>
                  </w:rPr>
                </w:rPrChange>
              </w:rPr>
              <w:t>tạm</w:t>
            </w:r>
            <w:proofErr w:type="spellEnd"/>
          </w:p>
        </w:tc>
      </w:tr>
    </w:tbl>
    <w:p w:rsidR="00596A15" w:rsidRPr="00B41112" w:rsidRDefault="00596A15" w:rsidP="00596A15">
      <w:pPr>
        <w:rPr>
          <w:sz w:val="26"/>
          <w:szCs w:val="26"/>
          <w:rPrChange w:id="16936"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6937" w:author="Le Minh Nghia" w:date="2019-10-09T10:56:00Z">
            <w:rPr>
              <w:sz w:val="26"/>
              <w:szCs w:val="26"/>
            </w:rPr>
          </w:rPrChange>
        </w:rPr>
      </w:pPr>
      <w:r w:rsidRPr="00B41112">
        <w:rPr>
          <w:rFonts w:ascii="Times New Roman" w:hAnsi="Times New Roman" w:cs="Times New Roman"/>
          <w:sz w:val="26"/>
          <w:szCs w:val="26"/>
          <w:rPrChange w:id="16938" w:author="Le Minh Nghia" w:date="2019-10-09T10:56:00Z">
            <w:rPr>
              <w:sz w:val="26"/>
              <w:szCs w:val="26"/>
            </w:rPr>
          </w:rPrChange>
        </w:rPr>
        <w:t>BẢNG MÔ TẢ THUỘC TÍNH CỦA LỚP MAJOR_BRANCHS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35"/>
        <w:gridCol w:w="2127"/>
        <w:gridCol w:w="725"/>
        <w:gridCol w:w="710"/>
        <w:gridCol w:w="743"/>
        <w:gridCol w:w="898"/>
        <w:gridCol w:w="479"/>
        <w:gridCol w:w="1921"/>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939" w:author="Le Minh Nghia" w:date="2019-10-09T10:56:00Z">
                  <w:rPr>
                    <w:rFonts w:eastAsia="MS Mincho"/>
                    <w:b/>
                    <w:i/>
                    <w:iCs/>
                    <w:sz w:val="26"/>
                    <w:szCs w:val="26"/>
                  </w:rPr>
                </w:rPrChange>
              </w:rPr>
            </w:pPr>
            <w:proofErr w:type="spellStart"/>
            <w:r w:rsidRPr="00B41112">
              <w:rPr>
                <w:b/>
                <w:i/>
                <w:iCs/>
                <w:sz w:val="26"/>
                <w:szCs w:val="26"/>
                <w:rPrChange w:id="16940" w:author="Le Minh Nghia" w:date="2019-10-09T10:56:00Z">
                  <w:rPr>
                    <w:b/>
                    <w:i/>
                    <w:iCs/>
                    <w:sz w:val="26"/>
                    <w:szCs w:val="26"/>
                  </w:rPr>
                </w:rPrChange>
              </w:rPr>
              <w:t>Tên</w:t>
            </w:r>
            <w:proofErr w:type="spellEnd"/>
            <w:r w:rsidRPr="00B41112">
              <w:rPr>
                <w:b/>
                <w:i/>
                <w:iCs/>
                <w:sz w:val="26"/>
                <w:szCs w:val="26"/>
                <w:rPrChange w:id="16941" w:author="Le Minh Nghia" w:date="2019-10-09T10:56:00Z">
                  <w:rPr>
                    <w:b/>
                    <w:i/>
                    <w:iCs/>
                    <w:sz w:val="26"/>
                    <w:szCs w:val="26"/>
                  </w:rPr>
                </w:rPrChange>
              </w:rPr>
              <w:t xml:space="preserve"> </w:t>
            </w:r>
            <w:proofErr w:type="spellStart"/>
            <w:r w:rsidRPr="00B41112">
              <w:rPr>
                <w:b/>
                <w:i/>
                <w:iCs/>
                <w:sz w:val="26"/>
                <w:szCs w:val="26"/>
                <w:rPrChange w:id="16942" w:author="Le Minh Nghia" w:date="2019-10-09T10:56:00Z">
                  <w:rPr>
                    <w:b/>
                    <w:i/>
                    <w:iCs/>
                    <w:sz w:val="26"/>
                    <w:szCs w:val="26"/>
                  </w:rPr>
                </w:rPrChange>
              </w:rPr>
              <w:t>thuộc</w:t>
            </w:r>
            <w:proofErr w:type="spellEnd"/>
            <w:r w:rsidRPr="00B41112">
              <w:rPr>
                <w:b/>
                <w:i/>
                <w:iCs/>
                <w:sz w:val="26"/>
                <w:szCs w:val="26"/>
                <w:rPrChange w:id="16943" w:author="Le Minh Nghia" w:date="2019-10-09T10:56:00Z">
                  <w:rPr>
                    <w:b/>
                    <w:i/>
                    <w:iCs/>
                    <w:sz w:val="26"/>
                    <w:szCs w:val="26"/>
                  </w:rPr>
                </w:rPrChange>
              </w:rPr>
              <w:t xml:space="preserve"> </w:t>
            </w:r>
            <w:proofErr w:type="spellStart"/>
            <w:r w:rsidRPr="00B41112">
              <w:rPr>
                <w:b/>
                <w:i/>
                <w:iCs/>
                <w:sz w:val="26"/>
                <w:szCs w:val="26"/>
                <w:rPrChange w:id="16944"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945" w:author="Le Minh Nghia" w:date="2019-10-09T10:56:00Z">
                  <w:rPr>
                    <w:rFonts w:eastAsia="MS Mincho"/>
                    <w:b/>
                    <w:i/>
                    <w:iCs/>
                    <w:sz w:val="26"/>
                    <w:szCs w:val="26"/>
                  </w:rPr>
                </w:rPrChange>
              </w:rPr>
            </w:pPr>
            <w:proofErr w:type="spellStart"/>
            <w:r w:rsidRPr="00B41112">
              <w:rPr>
                <w:b/>
                <w:i/>
                <w:iCs/>
                <w:sz w:val="26"/>
                <w:szCs w:val="26"/>
                <w:rPrChange w:id="16946" w:author="Le Minh Nghia" w:date="2019-10-09T10:56:00Z">
                  <w:rPr>
                    <w:b/>
                    <w:i/>
                    <w:iCs/>
                    <w:sz w:val="26"/>
                    <w:szCs w:val="26"/>
                  </w:rPr>
                </w:rPrChange>
              </w:rPr>
              <w:t>Kiểu</w:t>
            </w:r>
            <w:proofErr w:type="spellEnd"/>
            <w:r w:rsidRPr="00B41112">
              <w:rPr>
                <w:b/>
                <w:i/>
                <w:iCs/>
                <w:sz w:val="26"/>
                <w:szCs w:val="26"/>
                <w:rPrChange w:id="16947" w:author="Le Minh Nghia" w:date="2019-10-09T10:56:00Z">
                  <w:rPr>
                    <w:b/>
                    <w:i/>
                    <w:iCs/>
                    <w:sz w:val="26"/>
                    <w:szCs w:val="26"/>
                  </w:rPr>
                </w:rPrChange>
              </w:rPr>
              <w:t xml:space="preserve"> </w:t>
            </w:r>
            <w:proofErr w:type="spellStart"/>
            <w:r w:rsidRPr="00B41112">
              <w:rPr>
                <w:b/>
                <w:i/>
                <w:iCs/>
                <w:sz w:val="26"/>
                <w:szCs w:val="26"/>
                <w:rPrChange w:id="16948" w:author="Le Minh Nghia" w:date="2019-10-09T10:56:00Z">
                  <w:rPr>
                    <w:b/>
                    <w:i/>
                    <w:iCs/>
                    <w:sz w:val="26"/>
                    <w:szCs w:val="26"/>
                  </w:rPr>
                </w:rPrChange>
              </w:rPr>
              <w:t>dữ</w:t>
            </w:r>
            <w:proofErr w:type="spellEnd"/>
            <w:r w:rsidRPr="00B41112">
              <w:rPr>
                <w:b/>
                <w:i/>
                <w:iCs/>
                <w:sz w:val="26"/>
                <w:szCs w:val="26"/>
                <w:rPrChange w:id="16949" w:author="Le Minh Nghia" w:date="2019-10-09T10:56:00Z">
                  <w:rPr>
                    <w:b/>
                    <w:i/>
                    <w:iCs/>
                    <w:sz w:val="26"/>
                    <w:szCs w:val="26"/>
                  </w:rPr>
                </w:rPrChange>
              </w:rPr>
              <w:t xml:space="preserve"> </w:t>
            </w:r>
            <w:proofErr w:type="spellStart"/>
            <w:r w:rsidRPr="00B41112">
              <w:rPr>
                <w:b/>
                <w:i/>
                <w:iCs/>
                <w:sz w:val="26"/>
                <w:szCs w:val="26"/>
                <w:rPrChange w:id="16950"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951" w:author="Le Minh Nghia" w:date="2019-10-09T10:56:00Z">
                  <w:rPr>
                    <w:rFonts w:eastAsia="MS Mincho"/>
                    <w:b/>
                    <w:i/>
                    <w:iCs/>
                    <w:sz w:val="26"/>
                    <w:szCs w:val="26"/>
                  </w:rPr>
                </w:rPrChange>
              </w:rPr>
            </w:pPr>
            <w:proofErr w:type="spellStart"/>
            <w:r w:rsidRPr="00B41112">
              <w:rPr>
                <w:b/>
                <w:i/>
                <w:iCs/>
                <w:sz w:val="26"/>
                <w:szCs w:val="26"/>
                <w:rPrChange w:id="16952" w:author="Le Minh Nghia" w:date="2019-10-09T10:56:00Z">
                  <w:rPr>
                    <w:b/>
                    <w:i/>
                    <w:iCs/>
                    <w:sz w:val="26"/>
                    <w:szCs w:val="26"/>
                  </w:rPr>
                </w:rPrChange>
              </w:rPr>
              <w:t>Khóa</w:t>
            </w:r>
            <w:proofErr w:type="spellEnd"/>
            <w:r w:rsidRPr="00B41112">
              <w:rPr>
                <w:b/>
                <w:i/>
                <w:iCs/>
                <w:sz w:val="26"/>
                <w:szCs w:val="26"/>
                <w:rPrChange w:id="16953" w:author="Le Minh Nghia" w:date="2019-10-09T10:56:00Z">
                  <w:rPr>
                    <w:b/>
                    <w:i/>
                    <w:iCs/>
                    <w:sz w:val="26"/>
                    <w:szCs w:val="26"/>
                  </w:rPr>
                </w:rPrChange>
              </w:rPr>
              <w:t xml:space="preserve"> </w:t>
            </w:r>
            <w:proofErr w:type="spellStart"/>
            <w:r w:rsidRPr="00B41112">
              <w:rPr>
                <w:b/>
                <w:i/>
                <w:iCs/>
                <w:sz w:val="26"/>
                <w:szCs w:val="26"/>
                <w:rPrChange w:id="16954"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955" w:author="Le Minh Nghia" w:date="2019-10-09T10:56:00Z">
                  <w:rPr>
                    <w:rFonts w:eastAsia="MS Mincho"/>
                    <w:b/>
                    <w:i/>
                    <w:iCs/>
                    <w:sz w:val="26"/>
                    <w:szCs w:val="26"/>
                  </w:rPr>
                </w:rPrChange>
              </w:rPr>
            </w:pPr>
            <w:proofErr w:type="spellStart"/>
            <w:r w:rsidRPr="00B41112">
              <w:rPr>
                <w:b/>
                <w:i/>
                <w:iCs/>
                <w:sz w:val="26"/>
                <w:szCs w:val="26"/>
                <w:rPrChange w:id="16956" w:author="Le Minh Nghia" w:date="2019-10-09T10:56:00Z">
                  <w:rPr>
                    <w:b/>
                    <w:i/>
                    <w:iCs/>
                    <w:sz w:val="26"/>
                    <w:szCs w:val="26"/>
                  </w:rPr>
                </w:rPrChange>
              </w:rPr>
              <w:t>Khóa</w:t>
            </w:r>
            <w:proofErr w:type="spellEnd"/>
            <w:r w:rsidRPr="00B41112">
              <w:rPr>
                <w:b/>
                <w:i/>
                <w:iCs/>
                <w:sz w:val="26"/>
                <w:szCs w:val="26"/>
                <w:rPrChange w:id="16957" w:author="Le Minh Nghia" w:date="2019-10-09T10:56:00Z">
                  <w:rPr>
                    <w:b/>
                    <w:i/>
                    <w:iCs/>
                    <w:sz w:val="26"/>
                    <w:szCs w:val="26"/>
                  </w:rPr>
                </w:rPrChange>
              </w:rPr>
              <w:t xml:space="preserve"> </w:t>
            </w:r>
            <w:proofErr w:type="spellStart"/>
            <w:r w:rsidRPr="00B41112">
              <w:rPr>
                <w:b/>
                <w:i/>
                <w:iCs/>
                <w:sz w:val="26"/>
                <w:szCs w:val="26"/>
                <w:rPrChange w:id="16958"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959" w:author="Le Minh Nghia" w:date="2019-10-09T10:56:00Z">
                  <w:rPr>
                    <w:rFonts w:eastAsia="MS Mincho"/>
                    <w:b/>
                    <w:i/>
                    <w:iCs/>
                    <w:sz w:val="26"/>
                    <w:szCs w:val="26"/>
                  </w:rPr>
                </w:rPrChange>
              </w:rPr>
            </w:pPr>
            <w:proofErr w:type="spellStart"/>
            <w:r w:rsidRPr="00B41112">
              <w:rPr>
                <w:b/>
                <w:i/>
                <w:iCs/>
                <w:sz w:val="26"/>
                <w:szCs w:val="26"/>
                <w:rPrChange w:id="16960" w:author="Le Minh Nghia" w:date="2019-10-09T10:56:00Z">
                  <w:rPr>
                    <w:b/>
                    <w:i/>
                    <w:iCs/>
                    <w:sz w:val="26"/>
                    <w:szCs w:val="26"/>
                  </w:rPr>
                </w:rPrChange>
              </w:rPr>
              <w:t>Giá</w:t>
            </w:r>
            <w:proofErr w:type="spellEnd"/>
            <w:r w:rsidRPr="00B41112">
              <w:rPr>
                <w:b/>
                <w:i/>
                <w:iCs/>
                <w:sz w:val="26"/>
                <w:szCs w:val="26"/>
                <w:rPrChange w:id="16961" w:author="Le Minh Nghia" w:date="2019-10-09T10:56:00Z">
                  <w:rPr>
                    <w:b/>
                    <w:i/>
                    <w:iCs/>
                    <w:sz w:val="26"/>
                    <w:szCs w:val="26"/>
                  </w:rPr>
                </w:rPrChange>
              </w:rPr>
              <w:t xml:space="preserve"> </w:t>
            </w:r>
            <w:proofErr w:type="spellStart"/>
            <w:r w:rsidRPr="00B41112">
              <w:rPr>
                <w:b/>
                <w:i/>
                <w:iCs/>
                <w:sz w:val="26"/>
                <w:szCs w:val="26"/>
                <w:rPrChange w:id="16962" w:author="Le Minh Nghia" w:date="2019-10-09T10:56:00Z">
                  <w:rPr>
                    <w:b/>
                    <w:i/>
                    <w:iCs/>
                    <w:sz w:val="26"/>
                    <w:szCs w:val="26"/>
                  </w:rPr>
                </w:rPrChange>
              </w:rPr>
              <w:t>trị</w:t>
            </w:r>
            <w:proofErr w:type="spellEnd"/>
            <w:r w:rsidRPr="00B41112">
              <w:rPr>
                <w:b/>
                <w:i/>
                <w:iCs/>
                <w:sz w:val="26"/>
                <w:szCs w:val="26"/>
                <w:rPrChange w:id="16963" w:author="Le Minh Nghia" w:date="2019-10-09T10:56:00Z">
                  <w:rPr>
                    <w:b/>
                    <w:i/>
                    <w:iCs/>
                    <w:sz w:val="26"/>
                    <w:szCs w:val="26"/>
                  </w:rPr>
                </w:rPrChange>
              </w:rPr>
              <w:t xml:space="preserve"> </w:t>
            </w:r>
            <w:proofErr w:type="spellStart"/>
            <w:r w:rsidRPr="00B41112">
              <w:rPr>
                <w:b/>
                <w:i/>
                <w:iCs/>
                <w:sz w:val="26"/>
                <w:szCs w:val="26"/>
                <w:rPrChange w:id="16964" w:author="Le Minh Nghia" w:date="2019-10-09T10:56:00Z">
                  <w:rPr>
                    <w:b/>
                    <w:i/>
                    <w:iCs/>
                    <w:sz w:val="26"/>
                    <w:szCs w:val="26"/>
                  </w:rPr>
                </w:rPrChange>
              </w:rPr>
              <w:t>mặc</w:t>
            </w:r>
            <w:proofErr w:type="spellEnd"/>
            <w:r w:rsidRPr="00B41112">
              <w:rPr>
                <w:b/>
                <w:i/>
                <w:iCs/>
                <w:sz w:val="26"/>
                <w:szCs w:val="26"/>
                <w:rPrChange w:id="16965" w:author="Le Minh Nghia" w:date="2019-10-09T10:56:00Z">
                  <w:rPr>
                    <w:b/>
                    <w:i/>
                    <w:iCs/>
                    <w:sz w:val="26"/>
                    <w:szCs w:val="26"/>
                  </w:rPr>
                </w:rPrChange>
              </w:rPr>
              <w:t xml:space="preserve"> </w:t>
            </w:r>
            <w:proofErr w:type="spellStart"/>
            <w:r w:rsidRPr="00B41112">
              <w:rPr>
                <w:b/>
                <w:i/>
                <w:iCs/>
                <w:sz w:val="26"/>
                <w:szCs w:val="26"/>
                <w:rPrChange w:id="16966"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6967" w:author="Le Minh Nghia" w:date="2019-10-09T10:56:00Z">
                  <w:rPr>
                    <w:b/>
                    <w:i/>
                    <w:iCs/>
                    <w:sz w:val="26"/>
                    <w:szCs w:val="26"/>
                  </w:rPr>
                </w:rPrChange>
              </w:rPr>
            </w:pPr>
            <w:r w:rsidRPr="00B41112">
              <w:rPr>
                <w:b/>
                <w:i/>
                <w:iCs/>
                <w:sz w:val="26"/>
                <w:szCs w:val="26"/>
                <w:rPrChange w:id="16968"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969" w:author="Le Minh Nghia" w:date="2019-10-09T10:56:00Z">
                  <w:rPr>
                    <w:rFonts w:eastAsia="MS Mincho"/>
                    <w:b/>
                    <w:i/>
                    <w:iCs/>
                    <w:sz w:val="26"/>
                    <w:szCs w:val="26"/>
                  </w:rPr>
                </w:rPrChange>
              </w:rPr>
            </w:pPr>
            <w:r w:rsidRPr="00B41112">
              <w:rPr>
                <w:b/>
                <w:i/>
                <w:iCs/>
                <w:sz w:val="26"/>
                <w:szCs w:val="26"/>
                <w:rPrChange w:id="16970"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6971" w:author="Le Minh Nghia" w:date="2019-10-09T10:56:00Z">
                  <w:rPr>
                    <w:rFonts w:eastAsia="MS Mincho"/>
                    <w:b/>
                    <w:i/>
                    <w:iCs/>
                    <w:sz w:val="26"/>
                    <w:szCs w:val="26"/>
                  </w:rPr>
                </w:rPrChange>
              </w:rPr>
            </w:pPr>
            <w:proofErr w:type="spellStart"/>
            <w:r w:rsidRPr="00B41112">
              <w:rPr>
                <w:b/>
                <w:i/>
                <w:iCs/>
                <w:sz w:val="26"/>
                <w:szCs w:val="26"/>
                <w:rPrChange w:id="16972" w:author="Le Minh Nghia" w:date="2019-10-09T10:56:00Z">
                  <w:rPr>
                    <w:b/>
                    <w:i/>
                    <w:iCs/>
                    <w:sz w:val="26"/>
                    <w:szCs w:val="26"/>
                  </w:rPr>
                </w:rPrChange>
              </w:rPr>
              <w:t>Diễn</w:t>
            </w:r>
            <w:proofErr w:type="spellEnd"/>
            <w:r w:rsidRPr="00B41112">
              <w:rPr>
                <w:b/>
                <w:i/>
                <w:iCs/>
                <w:sz w:val="26"/>
                <w:szCs w:val="26"/>
                <w:rPrChange w:id="16973" w:author="Le Minh Nghia" w:date="2019-10-09T10:56:00Z">
                  <w:rPr>
                    <w:b/>
                    <w:i/>
                    <w:iCs/>
                    <w:sz w:val="26"/>
                    <w:szCs w:val="26"/>
                  </w:rPr>
                </w:rPrChange>
              </w:rPr>
              <w:t xml:space="preserve"> </w:t>
            </w:r>
            <w:proofErr w:type="spellStart"/>
            <w:r w:rsidRPr="00B41112">
              <w:rPr>
                <w:b/>
                <w:i/>
                <w:iCs/>
                <w:sz w:val="26"/>
                <w:szCs w:val="26"/>
                <w:rPrChange w:id="16974"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975" w:author="Le Minh Nghia" w:date="2019-10-09T10:56:00Z">
                  <w:rPr>
                    <w:iCs/>
                    <w:sz w:val="26"/>
                    <w:szCs w:val="26"/>
                  </w:rPr>
                </w:rPrChange>
              </w:rPr>
            </w:pPr>
            <w:proofErr w:type="spellStart"/>
            <w:r w:rsidRPr="00B41112">
              <w:rPr>
                <w:iCs/>
                <w:sz w:val="26"/>
                <w:szCs w:val="26"/>
                <w:rPrChange w:id="16976" w:author="Le Minh Nghia" w:date="2019-10-09T10:56:00Z">
                  <w:rPr>
                    <w:iCs/>
                    <w:sz w:val="26"/>
                    <w:szCs w:val="26"/>
                  </w:rPr>
                </w:rPrChange>
              </w:rPr>
              <w:t>major_branch_id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977" w:author="Le Minh Nghia" w:date="2019-10-09T10:56:00Z">
                  <w:rPr>
                    <w:iCs/>
                    <w:sz w:val="26"/>
                    <w:szCs w:val="26"/>
                  </w:rPr>
                </w:rPrChange>
              </w:rPr>
            </w:pPr>
            <w:r w:rsidRPr="00B41112">
              <w:rPr>
                <w:iCs/>
                <w:sz w:val="26"/>
                <w:szCs w:val="26"/>
                <w:rPrChange w:id="16978"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6979" w:author="Le Minh Nghia" w:date="2019-10-09T10:56:00Z">
                  <w:rPr>
                    <w:iCs/>
                    <w:sz w:val="26"/>
                    <w:szCs w:val="26"/>
                  </w:rPr>
                </w:rPrChange>
              </w:rPr>
            </w:pPr>
            <w:r w:rsidRPr="00B41112">
              <w:rPr>
                <w:iCs/>
                <w:sz w:val="26"/>
                <w:szCs w:val="26"/>
                <w:rPrChange w:id="16980"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8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98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8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6984" w:author="Le Minh Nghia" w:date="2019-10-09T10:56:00Z">
                  <w:rPr>
                    <w:iCs/>
                    <w:sz w:val="26"/>
                    <w:szCs w:val="26"/>
                  </w:rPr>
                </w:rPrChange>
              </w:rPr>
            </w:pPr>
            <w:r w:rsidRPr="00B41112">
              <w:rPr>
                <w:iCs/>
                <w:sz w:val="26"/>
                <w:szCs w:val="26"/>
                <w:rPrChange w:id="16985"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6986" w:author="Le Minh Nghia" w:date="2019-10-09T10:56:00Z">
                  <w:rPr>
                    <w:iCs/>
                    <w:sz w:val="26"/>
                    <w:szCs w:val="26"/>
                  </w:rPr>
                </w:rPrChange>
              </w:rPr>
            </w:pPr>
            <w:r w:rsidRPr="00B41112">
              <w:rPr>
                <w:iCs/>
                <w:sz w:val="26"/>
                <w:szCs w:val="26"/>
                <w:rPrChange w:id="16987" w:author="Le Minh Nghia" w:date="2019-10-09T10:56:00Z">
                  <w:rPr>
                    <w:iCs/>
                    <w:sz w:val="26"/>
                    <w:szCs w:val="26"/>
                  </w:rPr>
                </w:rPrChange>
              </w:rPr>
              <w:t xml:space="preserve">id </w:t>
            </w:r>
            <w:proofErr w:type="spellStart"/>
            <w:r w:rsidRPr="00B41112">
              <w:rPr>
                <w:iCs/>
                <w:sz w:val="26"/>
                <w:szCs w:val="26"/>
                <w:rPrChange w:id="16988" w:author="Le Minh Nghia" w:date="2019-10-09T10:56:00Z">
                  <w:rPr>
                    <w:iCs/>
                    <w:sz w:val="26"/>
                    <w:szCs w:val="26"/>
                  </w:rPr>
                </w:rPrChange>
              </w:rPr>
              <w:t>chuyên</w:t>
            </w:r>
            <w:proofErr w:type="spellEnd"/>
            <w:r w:rsidRPr="00B41112">
              <w:rPr>
                <w:iCs/>
                <w:sz w:val="26"/>
                <w:szCs w:val="26"/>
                <w:rPrChange w:id="16989" w:author="Le Minh Nghia" w:date="2019-10-09T10:56:00Z">
                  <w:rPr>
                    <w:iCs/>
                    <w:sz w:val="26"/>
                    <w:szCs w:val="26"/>
                  </w:rPr>
                </w:rPrChange>
              </w:rPr>
              <w:t xml:space="preserve"> </w:t>
            </w:r>
            <w:proofErr w:type="spellStart"/>
            <w:r w:rsidRPr="00B41112">
              <w:rPr>
                <w:iCs/>
                <w:sz w:val="26"/>
                <w:szCs w:val="26"/>
                <w:rPrChange w:id="16990" w:author="Le Minh Nghia" w:date="2019-10-09T10:56:00Z">
                  <w:rPr>
                    <w:iCs/>
                    <w:sz w:val="26"/>
                    <w:szCs w:val="26"/>
                  </w:rPr>
                </w:rPrChange>
              </w:rPr>
              <w:t>ngành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991" w:author="Le Minh Nghia" w:date="2019-10-09T10:56:00Z">
                  <w:rPr>
                    <w:iCs/>
                    <w:sz w:val="26"/>
                    <w:szCs w:val="26"/>
                  </w:rPr>
                </w:rPrChange>
              </w:rPr>
            </w:pPr>
            <w:proofErr w:type="spellStart"/>
            <w:r w:rsidRPr="00B41112">
              <w:rPr>
                <w:iCs/>
                <w:sz w:val="26"/>
                <w:szCs w:val="26"/>
                <w:rPrChange w:id="16992" w:author="Le Minh Nghia" w:date="2019-10-09T10:56:00Z">
                  <w:rPr>
                    <w:iCs/>
                    <w:sz w:val="26"/>
                    <w:szCs w:val="26"/>
                  </w:rPr>
                </w:rPrChange>
              </w:rPr>
              <w:t>major_id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6993" w:author="Le Minh Nghia" w:date="2019-10-09T10:56:00Z">
                  <w:rPr>
                    <w:iCs/>
                    <w:sz w:val="26"/>
                    <w:szCs w:val="26"/>
                  </w:rPr>
                </w:rPrChange>
              </w:rPr>
            </w:pPr>
            <w:r w:rsidRPr="00B41112">
              <w:rPr>
                <w:iCs/>
                <w:sz w:val="26"/>
                <w:szCs w:val="26"/>
                <w:rPrChange w:id="1699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99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96" w:author="Le Minh Nghia" w:date="2019-10-09T10:56:00Z">
                  <w:rPr>
                    <w:iCs/>
                    <w:sz w:val="26"/>
                    <w:szCs w:val="26"/>
                  </w:rPr>
                </w:rPrChange>
              </w:rPr>
            </w:pPr>
            <w:r w:rsidRPr="00B41112">
              <w:rPr>
                <w:iCs/>
                <w:sz w:val="26"/>
                <w:szCs w:val="26"/>
                <w:rPrChange w:id="16997"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699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6999" w:author="Le Minh Nghia" w:date="2019-10-09T10:56:00Z">
                  <w:rPr>
                    <w:iCs/>
                    <w:sz w:val="26"/>
                    <w:szCs w:val="26"/>
                  </w:rPr>
                </w:rPrChange>
              </w:rPr>
            </w:pPr>
            <w:r w:rsidRPr="00B41112">
              <w:rPr>
                <w:iCs/>
                <w:sz w:val="26"/>
                <w:szCs w:val="26"/>
                <w:rPrChange w:id="17000"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01" w:author="Le Minh Nghia" w:date="2019-10-09T10:56:00Z">
                  <w:rPr>
                    <w:iCs/>
                    <w:sz w:val="26"/>
                    <w:szCs w:val="26"/>
                  </w:rPr>
                </w:rPrChange>
              </w:rPr>
            </w:pPr>
            <w:r w:rsidRPr="00B41112">
              <w:rPr>
                <w:iCs/>
                <w:sz w:val="26"/>
                <w:szCs w:val="26"/>
                <w:rPrChange w:id="17002"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03" w:author="Le Minh Nghia" w:date="2019-10-09T10:56:00Z">
                  <w:rPr>
                    <w:iCs/>
                    <w:sz w:val="26"/>
                    <w:szCs w:val="26"/>
                  </w:rPr>
                </w:rPrChange>
              </w:rPr>
            </w:pPr>
            <w:r w:rsidRPr="00B41112">
              <w:rPr>
                <w:iCs/>
                <w:sz w:val="26"/>
                <w:szCs w:val="26"/>
                <w:rPrChange w:id="17004" w:author="Le Minh Nghia" w:date="2019-10-09T10:56:00Z">
                  <w:rPr>
                    <w:iCs/>
                    <w:sz w:val="26"/>
                    <w:szCs w:val="26"/>
                  </w:rPr>
                </w:rPrChange>
              </w:rPr>
              <w:t xml:space="preserve">id </w:t>
            </w:r>
            <w:proofErr w:type="spellStart"/>
            <w:r w:rsidRPr="00B41112">
              <w:rPr>
                <w:iCs/>
                <w:sz w:val="26"/>
                <w:szCs w:val="26"/>
                <w:rPrChange w:id="17005" w:author="Le Minh Nghia" w:date="2019-10-09T10:56:00Z">
                  <w:rPr>
                    <w:iCs/>
                    <w:sz w:val="26"/>
                    <w:szCs w:val="26"/>
                  </w:rPr>
                </w:rPrChange>
              </w:rPr>
              <w:t>ngành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06" w:author="Le Minh Nghia" w:date="2019-10-09T10:56:00Z">
                  <w:rPr>
                    <w:iCs/>
                    <w:sz w:val="26"/>
                    <w:szCs w:val="26"/>
                  </w:rPr>
                </w:rPrChange>
              </w:rPr>
            </w:pPr>
            <w:proofErr w:type="spellStart"/>
            <w:r w:rsidRPr="00B41112">
              <w:rPr>
                <w:iCs/>
                <w:sz w:val="26"/>
                <w:szCs w:val="26"/>
                <w:rPrChange w:id="17007" w:author="Le Minh Nghia" w:date="2019-10-09T10:56:00Z">
                  <w:rPr>
                    <w:iCs/>
                    <w:sz w:val="26"/>
                    <w:szCs w:val="26"/>
                  </w:rPr>
                </w:rPrChange>
              </w:rPr>
              <w:t>major_branch_name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08" w:author="Le Minh Nghia" w:date="2019-10-09T10:56:00Z">
                  <w:rPr>
                    <w:iCs/>
                    <w:sz w:val="26"/>
                    <w:szCs w:val="26"/>
                  </w:rPr>
                </w:rPrChange>
              </w:rPr>
            </w:pPr>
            <w:r w:rsidRPr="00B41112">
              <w:rPr>
                <w:iCs/>
                <w:sz w:val="26"/>
                <w:szCs w:val="26"/>
                <w:rPrChange w:id="17009"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01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1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01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13" w:author="Le Minh Nghia" w:date="2019-10-09T10:56:00Z">
                  <w:rPr>
                    <w:iCs/>
                    <w:sz w:val="26"/>
                    <w:szCs w:val="26"/>
                  </w:rPr>
                </w:rPrChange>
              </w:rPr>
            </w:pPr>
            <w:r w:rsidRPr="00B41112">
              <w:rPr>
                <w:iCs/>
                <w:sz w:val="26"/>
                <w:szCs w:val="26"/>
                <w:rPrChange w:id="17014"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1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16" w:author="Le Minh Nghia" w:date="2019-10-09T10:56:00Z">
                  <w:rPr>
                    <w:iCs/>
                    <w:sz w:val="26"/>
                    <w:szCs w:val="26"/>
                  </w:rPr>
                </w:rPrChange>
              </w:rPr>
            </w:pPr>
            <w:proofErr w:type="spellStart"/>
            <w:r w:rsidRPr="00B41112">
              <w:rPr>
                <w:iCs/>
                <w:sz w:val="26"/>
                <w:szCs w:val="26"/>
                <w:rPrChange w:id="17017" w:author="Le Minh Nghia" w:date="2019-10-09T10:56:00Z">
                  <w:rPr>
                    <w:iCs/>
                    <w:sz w:val="26"/>
                    <w:szCs w:val="26"/>
                  </w:rPr>
                </w:rPrChange>
              </w:rPr>
              <w:t>tên</w:t>
            </w:r>
            <w:proofErr w:type="spellEnd"/>
            <w:r w:rsidRPr="00B41112">
              <w:rPr>
                <w:iCs/>
                <w:sz w:val="26"/>
                <w:szCs w:val="26"/>
                <w:rPrChange w:id="17018" w:author="Le Minh Nghia" w:date="2019-10-09T10:56:00Z">
                  <w:rPr>
                    <w:iCs/>
                    <w:sz w:val="26"/>
                    <w:szCs w:val="26"/>
                  </w:rPr>
                </w:rPrChange>
              </w:rPr>
              <w:t xml:space="preserve"> </w:t>
            </w:r>
            <w:proofErr w:type="spellStart"/>
            <w:r w:rsidRPr="00B41112">
              <w:rPr>
                <w:iCs/>
                <w:sz w:val="26"/>
                <w:szCs w:val="26"/>
                <w:rPrChange w:id="17019" w:author="Le Minh Nghia" w:date="2019-10-09T10:56:00Z">
                  <w:rPr>
                    <w:iCs/>
                    <w:sz w:val="26"/>
                    <w:szCs w:val="26"/>
                  </w:rPr>
                </w:rPrChange>
              </w:rPr>
              <w:t>chuyên</w:t>
            </w:r>
            <w:proofErr w:type="spellEnd"/>
            <w:r w:rsidRPr="00B41112">
              <w:rPr>
                <w:iCs/>
                <w:sz w:val="26"/>
                <w:szCs w:val="26"/>
                <w:rPrChange w:id="17020" w:author="Le Minh Nghia" w:date="2019-10-09T10:56:00Z">
                  <w:rPr>
                    <w:iCs/>
                    <w:sz w:val="26"/>
                    <w:szCs w:val="26"/>
                  </w:rPr>
                </w:rPrChange>
              </w:rPr>
              <w:t xml:space="preserve"> </w:t>
            </w:r>
            <w:proofErr w:type="spellStart"/>
            <w:r w:rsidRPr="00B41112">
              <w:rPr>
                <w:iCs/>
                <w:sz w:val="26"/>
                <w:szCs w:val="26"/>
                <w:rPrChange w:id="17021" w:author="Le Minh Nghia" w:date="2019-10-09T10:56:00Z">
                  <w:rPr>
                    <w:iCs/>
                    <w:sz w:val="26"/>
                    <w:szCs w:val="26"/>
                  </w:rPr>
                </w:rPrChange>
              </w:rPr>
              <w:t>ngành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022" w:author="Le Minh Nghia" w:date="2019-10-09T10:56:00Z">
                  <w:rPr>
                    <w:sz w:val="26"/>
                    <w:szCs w:val="26"/>
                  </w:rPr>
                </w:rPrChange>
              </w:rPr>
            </w:pPr>
            <w:proofErr w:type="spellStart"/>
            <w:r w:rsidRPr="00B41112">
              <w:rPr>
                <w:sz w:val="26"/>
                <w:szCs w:val="26"/>
                <w:rPrChange w:id="17023"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24" w:author="Le Minh Nghia" w:date="2019-10-09T10:56:00Z">
                  <w:rPr>
                    <w:iCs/>
                    <w:sz w:val="26"/>
                    <w:szCs w:val="26"/>
                  </w:rPr>
                </w:rPrChange>
              </w:rPr>
            </w:pPr>
            <w:r w:rsidRPr="00B41112">
              <w:rPr>
                <w:iCs/>
                <w:sz w:val="26"/>
                <w:szCs w:val="26"/>
                <w:rPrChange w:id="1702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02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2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02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2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3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31" w:author="Le Minh Nghia" w:date="2019-10-09T10:56:00Z">
                  <w:rPr>
                    <w:iCs/>
                    <w:sz w:val="26"/>
                    <w:szCs w:val="26"/>
                  </w:rPr>
                </w:rPrChange>
              </w:rPr>
            </w:pPr>
            <w:proofErr w:type="spellStart"/>
            <w:r w:rsidRPr="00B41112">
              <w:rPr>
                <w:iCs/>
                <w:sz w:val="26"/>
                <w:szCs w:val="26"/>
                <w:rPrChange w:id="17032" w:author="Le Minh Nghia" w:date="2019-10-09T10:56:00Z">
                  <w:rPr>
                    <w:iCs/>
                    <w:sz w:val="26"/>
                    <w:szCs w:val="26"/>
                  </w:rPr>
                </w:rPrChange>
              </w:rPr>
              <w:t>ngày</w:t>
            </w:r>
            <w:proofErr w:type="spellEnd"/>
            <w:r w:rsidRPr="00B41112">
              <w:rPr>
                <w:iCs/>
                <w:sz w:val="26"/>
                <w:szCs w:val="26"/>
                <w:rPrChange w:id="17033" w:author="Le Minh Nghia" w:date="2019-10-09T10:56:00Z">
                  <w:rPr>
                    <w:iCs/>
                    <w:sz w:val="26"/>
                    <w:szCs w:val="26"/>
                  </w:rPr>
                </w:rPrChange>
              </w:rPr>
              <w:t xml:space="preserve"> </w:t>
            </w:r>
            <w:proofErr w:type="spellStart"/>
            <w:r w:rsidRPr="00B41112">
              <w:rPr>
                <w:iCs/>
                <w:sz w:val="26"/>
                <w:szCs w:val="26"/>
                <w:rPrChange w:id="17034"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035" w:author="Le Minh Nghia" w:date="2019-10-09T10:56:00Z">
                  <w:rPr>
                    <w:sz w:val="26"/>
                    <w:szCs w:val="26"/>
                  </w:rPr>
                </w:rPrChange>
              </w:rPr>
            </w:pPr>
            <w:proofErr w:type="spellStart"/>
            <w:r w:rsidRPr="00B41112">
              <w:rPr>
                <w:sz w:val="26"/>
                <w:szCs w:val="26"/>
                <w:rPrChange w:id="17036"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37" w:author="Le Minh Nghia" w:date="2019-10-09T10:56:00Z">
                  <w:rPr>
                    <w:iCs/>
                    <w:sz w:val="26"/>
                    <w:szCs w:val="26"/>
                  </w:rPr>
                </w:rPrChange>
              </w:rPr>
            </w:pPr>
            <w:r w:rsidRPr="00B41112">
              <w:rPr>
                <w:iCs/>
                <w:sz w:val="26"/>
                <w:szCs w:val="26"/>
                <w:rPrChange w:id="1703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03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4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04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4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4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44" w:author="Le Minh Nghia" w:date="2019-10-09T10:56:00Z">
                  <w:rPr>
                    <w:iCs/>
                    <w:sz w:val="26"/>
                    <w:szCs w:val="26"/>
                  </w:rPr>
                </w:rPrChange>
              </w:rPr>
            </w:pPr>
            <w:proofErr w:type="spellStart"/>
            <w:r w:rsidRPr="00B41112">
              <w:rPr>
                <w:iCs/>
                <w:sz w:val="26"/>
                <w:szCs w:val="26"/>
                <w:rPrChange w:id="17045" w:author="Le Minh Nghia" w:date="2019-10-09T10:56:00Z">
                  <w:rPr>
                    <w:iCs/>
                    <w:sz w:val="26"/>
                    <w:szCs w:val="26"/>
                  </w:rPr>
                </w:rPrChange>
              </w:rPr>
              <w:t>ngày</w:t>
            </w:r>
            <w:proofErr w:type="spellEnd"/>
            <w:r w:rsidRPr="00B41112">
              <w:rPr>
                <w:iCs/>
                <w:sz w:val="26"/>
                <w:szCs w:val="26"/>
                <w:rPrChange w:id="17046" w:author="Le Minh Nghia" w:date="2019-10-09T10:56:00Z">
                  <w:rPr>
                    <w:iCs/>
                    <w:sz w:val="26"/>
                    <w:szCs w:val="26"/>
                  </w:rPr>
                </w:rPrChange>
              </w:rPr>
              <w:t xml:space="preserve"> </w:t>
            </w:r>
            <w:proofErr w:type="spellStart"/>
            <w:r w:rsidRPr="00B41112">
              <w:rPr>
                <w:iCs/>
                <w:sz w:val="26"/>
                <w:szCs w:val="26"/>
                <w:rPrChange w:id="17047" w:author="Le Minh Nghia" w:date="2019-10-09T10:56:00Z">
                  <w:rPr>
                    <w:iCs/>
                    <w:sz w:val="26"/>
                    <w:szCs w:val="26"/>
                  </w:rPr>
                </w:rPrChange>
              </w:rPr>
              <w:t>cập</w:t>
            </w:r>
            <w:proofErr w:type="spellEnd"/>
            <w:r w:rsidRPr="00B41112">
              <w:rPr>
                <w:iCs/>
                <w:sz w:val="26"/>
                <w:szCs w:val="26"/>
                <w:rPrChange w:id="17048" w:author="Le Minh Nghia" w:date="2019-10-09T10:56:00Z">
                  <w:rPr>
                    <w:iCs/>
                    <w:sz w:val="26"/>
                    <w:szCs w:val="26"/>
                  </w:rPr>
                </w:rPrChange>
              </w:rPr>
              <w:t xml:space="preserve"> </w:t>
            </w:r>
            <w:proofErr w:type="spellStart"/>
            <w:r w:rsidRPr="00B41112">
              <w:rPr>
                <w:iCs/>
                <w:sz w:val="26"/>
                <w:szCs w:val="26"/>
                <w:rPrChange w:id="17049"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050" w:author="Le Minh Nghia" w:date="2019-10-09T10:56:00Z">
                  <w:rPr>
                    <w:sz w:val="26"/>
                    <w:szCs w:val="26"/>
                  </w:rPr>
                </w:rPrChange>
              </w:rPr>
            </w:pPr>
            <w:proofErr w:type="spellStart"/>
            <w:r w:rsidRPr="00B41112">
              <w:rPr>
                <w:sz w:val="26"/>
                <w:szCs w:val="26"/>
                <w:rPrChange w:id="17051"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52" w:author="Le Minh Nghia" w:date="2019-10-09T10:56:00Z">
                  <w:rPr>
                    <w:iCs/>
                    <w:sz w:val="26"/>
                    <w:szCs w:val="26"/>
                  </w:rPr>
                </w:rPrChange>
              </w:rPr>
            </w:pPr>
            <w:r w:rsidRPr="00B41112">
              <w:rPr>
                <w:iCs/>
                <w:sz w:val="26"/>
                <w:szCs w:val="26"/>
                <w:rPrChange w:id="1705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05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5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05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5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05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059" w:author="Le Minh Nghia" w:date="2019-10-09T10:56:00Z">
                  <w:rPr>
                    <w:iCs/>
                    <w:sz w:val="26"/>
                    <w:szCs w:val="26"/>
                  </w:rPr>
                </w:rPrChange>
              </w:rPr>
            </w:pPr>
            <w:proofErr w:type="spellStart"/>
            <w:r w:rsidRPr="00B41112">
              <w:rPr>
                <w:iCs/>
                <w:sz w:val="26"/>
                <w:szCs w:val="26"/>
                <w:rPrChange w:id="17060" w:author="Le Minh Nghia" w:date="2019-10-09T10:56:00Z">
                  <w:rPr>
                    <w:iCs/>
                    <w:sz w:val="26"/>
                    <w:szCs w:val="26"/>
                  </w:rPr>
                </w:rPrChange>
              </w:rPr>
              <w:t>ngày</w:t>
            </w:r>
            <w:proofErr w:type="spellEnd"/>
            <w:r w:rsidRPr="00B41112">
              <w:rPr>
                <w:iCs/>
                <w:sz w:val="26"/>
                <w:szCs w:val="26"/>
                <w:rPrChange w:id="17061" w:author="Le Minh Nghia" w:date="2019-10-09T10:56:00Z">
                  <w:rPr>
                    <w:iCs/>
                    <w:sz w:val="26"/>
                    <w:szCs w:val="26"/>
                  </w:rPr>
                </w:rPrChange>
              </w:rPr>
              <w:t xml:space="preserve"> </w:t>
            </w:r>
            <w:proofErr w:type="spellStart"/>
            <w:r w:rsidRPr="00B41112">
              <w:rPr>
                <w:iCs/>
                <w:sz w:val="26"/>
                <w:szCs w:val="26"/>
                <w:rPrChange w:id="17062" w:author="Le Minh Nghia" w:date="2019-10-09T10:56:00Z">
                  <w:rPr>
                    <w:iCs/>
                    <w:sz w:val="26"/>
                    <w:szCs w:val="26"/>
                  </w:rPr>
                </w:rPrChange>
              </w:rPr>
              <w:t>xóa</w:t>
            </w:r>
            <w:proofErr w:type="spellEnd"/>
            <w:r w:rsidRPr="00B41112">
              <w:rPr>
                <w:iCs/>
                <w:sz w:val="26"/>
                <w:szCs w:val="26"/>
                <w:rPrChange w:id="17063" w:author="Le Minh Nghia" w:date="2019-10-09T10:56:00Z">
                  <w:rPr>
                    <w:iCs/>
                    <w:sz w:val="26"/>
                    <w:szCs w:val="26"/>
                  </w:rPr>
                </w:rPrChange>
              </w:rPr>
              <w:t xml:space="preserve"> </w:t>
            </w:r>
            <w:proofErr w:type="spellStart"/>
            <w:r w:rsidRPr="00B41112">
              <w:rPr>
                <w:iCs/>
                <w:sz w:val="26"/>
                <w:szCs w:val="26"/>
                <w:rPrChange w:id="17064" w:author="Le Minh Nghia" w:date="2019-10-09T10:56:00Z">
                  <w:rPr>
                    <w:iCs/>
                    <w:sz w:val="26"/>
                    <w:szCs w:val="26"/>
                  </w:rPr>
                </w:rPrChange>
              </w:rPr>
              <w:t>tạm</w:t>
            </w:r>
            <w:proofErr w:type="spellEnd"/>
          </w:p>
        </w:tc>
      </w:tr>
    </w:tbl>
    <w:p w:rsidR="00596A15" w:rsidRPr="00B41112" w:rsidRDefault="00596A15" w:rsidP="00596A15">
      <w:pPr>
        <w:rPr>
          <w:sz w:val="26"/>
          <w:szCs w:val="26"/>
          <w:rPrChange w:id="17065" w:author="Le Minh Nghia" w:date="2019-10-09T10:56:00Z">
            <w:rPr>
              <w:sz w:val="26"/>
              <w:szCs w:val="26"/>
            </w:rPr>
          </w:rPrChange>
        </w:rPr>
      </w:pPr>
    </w:p>
    <w:p w:rsidR="00596A15" w:rsidRPr="00B41112" w:rsidRDefault="00596A15" w:rsidP="00596A15">
      <w:pPr>
        <w:rPr>
          <w:sz w:val="26"/>
          <w:szCs w:val="26"/>
          <w:rPrChange w:id="17066" w:author="Le Minh Nghia" w:date="2019-10-09T10:56:00Z">
            <w:rPr>
              <w:sz w:val="26"/>
              <w:szCs w:val="26"/>
            </w:rPr>
          </w:rPrChange>
        </w:rPr>
      </w:pPr>
    </w:p>
    <w:p w:rsidR="00596A15" w:rsidRPr="00B41112" w:rsidRDefault="00596A15" w:rsidP="00596A15">
      <w:pPr>
        <w:rPr>
          <w:sz w:val="26"/>
          <w:szCs w:val="26"/>
          <w:rPrChange w:id="17067" w:author="Le Minh Nghia" w:date="2019-10-09T10:56:00Z">
            <w:rPr>
              <w:sz w:val="26"/>
              <w:szCs w:val="26"/>
            </w:rPr>
          </w:rPrChange>
        </w:rPr>
      </w:pPr>
    </w:p>
    <w:p w:rsidR="00596A15" w:rsidRPr="00B41112" w:rsidRDefault="00596A15" w:rsidP="00596A15">
      <w:pPr>
        <w:rPr>
          <w:sz w:val="26"/>
          <w:szCs w:val="26"/>
          <w:rPrChange w:id="17068" w:author="Le Minh Nghia" w:date="2019-10-09T10:56:00Z">
            <w:rPr>
              <w:sz w:val="26"/>
              <w:szCs w:val="26"/>
            </w:rPr>
          </w:rPrChange>
        </w:rPr>
      </w:pPr>
    </w:p>
    <w:p w:rsidR="00596A15" w:rsidRPr="00B41112" w:rsidRDefault="00596A15" w:rsidP="00596A15">
      <w:pPr>
        <w:rPr>
          <w:sz w:val="26"/>
          <w:szCs w:val="26"/>
          <w:rPrChange w:id="17069"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7070" w:author="Le Minh Nghia" w:date="2019-10-09T10:56:00Z">
            <w:rPr>
              <w:sz w:val="26"/>
              <w:szCs w:val="26"/>
            </w:rPr>
          </w:rPrChange>
        </w:rPr>
      </w:pPr>
      <w:r w:rsidRPr="00B41112">
        <w:rPr>
          <w:rFonts w:ascii="Times New Roman" w:hAnsi="Times New Roman" w:cs="Times New Roman"/>
          <w:sz w:val="26"/>
          <w:szCs w:val="26"/>
          <w:rPrChange w:id="17071" w:author="Le Minh Nghia" w:date="2019-10-09T10:56:00Z">
            <w:rPr>
              <w:sz w:val="26"/>
              <w:szCs w:val="26"/>
            </w:rPr>
          </w:rPrChange>
        </w:rPr>
        <w:lastRenderedPageBreak/>
        <w:t>BẢNG MÔ TẢ THUỘC TÍNH CỦA LỚP PERMISSIONS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39"/>
        <w:gridCol w:w="2173"/>
        <w:gridCol w:w="725"/>
        <w:gridCol w:w="710"/>
        <w:gridCol w:w="752"/>
        <w:gridCol w:w="898"/>
        <w:gridCol w:w="479"/>
        <w:gridCol w:w="1962"/>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072" w:author="Le Minh Nghia" w:date="2019-10-09T10:56:00Z">
                  <w:rPr>
                    <w:rFonts w:eastAsia="MS Mincho"/>
                    <w:b/>
                    <w:i/>
                    <w:iCs/>
                    <w:sz w:val="26"/>
                    <w:szCs w:val="26"/>
                  </w:rPr>
                </w:rPrChange>
              </w:rPr>
            </w:pPr>
            <w:proofErr w:type="spellStart"/>
            <w:r w:rsidRPr="00B41112">
              <w:rPr>
                <w:b/>
                <w:i/>
                <w:iCs/>
                <w:sz w:val="26"/>
                <w:szCs w:val="26"/>
                <w:rPrChange w:id="17073" w:author="Le Minh Nghia" w:date="2019-10-09T10:56:00Z">
                  <w:rPr>
                    <w:b/>
                    <w:i/>
                    <w:iCs/>
                    <w:sz w:val="26"/>
                    <w:szCs w:val="26"/>
                  </w:rPr>
                </w:rPrChange>
              </w:rPr>
              <w:t>Tên</w:t>
            </w:r>
            <w:proofErr w:type="spellEnd"/>
            <w:r w:rsidRPr="00B41112">
              <w:rPr>
                <w:b/>
                <w:i/>
                <w:iCs/>
                <w:sz w:val="26"/>
                <w:szCs w:val="26"/>
                <w:rPrChange w:id="17074" w:author="Le Minh Nghia" w:date="2019-10-09T10:56:00Z">
                  <w:rPr>
                    <w:b/>
                    <w:i/>
                    <w:iCs/>
                    <w:sz w:val="26"/>
                    <w:szCs w:val="26"/>
                  </w:rPr>
                </w:rPrChange>
              </w:rPr>
              <w:t xml:space="preserve"> </w:t>
            </w:r>
            <w:proofErr w:type="spellStart"/>
            <w:r w:rsidRPr="00B41112">
              <w:rPr>
                <w:b/>
                <w:i/>
                <w:iCs/>
                <w:sz w:val="26"/>
                <w:szCs w:val="26"/>
                <w:rPrChange w:id="17075" w:author="Le Minh Nghia" w:date="2019-10-09T10:56:00Z">
                  <w:rPr>
                    <w:b/>
                    <w:i/>
                    <w:iCs/>
                    <w:sz w:val="26"/>
                    <w:szCs w:val="26"/>
                  </w:rPr>
                </w:rPrChange>
              </w:rPr>
              <w:t>thuộc</w:t>
            </w:r>
            <w:proofErr w:type="spellEnd"/>
            <w:r w:rsidRPr="00B41112">
              <w:rPr>
                <w:b/>
                <w:i/>
                <w:iCs/>
                <w:sz w:val="26"/>
                <w:szCs w:val="26"/>
                <w:rPrChange w:id="17076" w:author="Le Minh Nghia" w:date="2019-10-09T10:56:00Z">
                  <w:rPr>
                    <w:b/>
                    <w:i/>
                    <w:iCs/>
                    <w:sz w:val="26"/>
                    <w:szCs w:val="26"/>
                  </w:rPr>
                </w:rPrChange>
              </w:rPr>
              <w:t xml:space="preserve"> </w:t>
            </w:r>
            <w:proofErr w:type="spellStart"/>
            <w:r w:rsidRPr="00B41112">
              <w:rPr>
                <w:b/>
                <w:i/>
                <w:iCs/>
                <w:sz w:val="26"/>
                <w:szCs w:val="26"/>
                <w:rPrChange w:id="17077"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078" w:author="Le Minh Nghia" w:date="2019-10-09T10:56:00Z">
                  <w:rPr>
                    <w:rFonts w:eastAsia="MS Mincho"/>
                    <w:b/>
                    <w:i/>
                    <w:iCs/>
                    <w:sz w:val="26"/>
                    <w:szCs w:val="26"/>
                  </w:rPr>
                </w:rPrChange>
              </w:rPr>
            </w:pPr>
            <w:proofErr w:type="spellStart"/>
            <w:r w:rsidRPr="00B41112">
              <w:rPr>
                <w:b/>
                <w:i/>
                <w:iCs/>
                <w:sz w:val="26"/>
                <w:szCs w:val="26"/>
                <w:rPrChange w:id="17079" w:author="Le Minh Nghia" w:date="2019-10-09T10:56:00Z">
                  <w:rPr>
                    <w:b/>
                    <w:i/>
                    <w:iCs/>
                    <w:sz w:val="26"/>
                    <w:szCs w:val="26"/>
                  </w:rPr>
                </w:rPrChange>
              </w:rPr>
              <w:t>Kiểu</w:t>
            </w:r>
            <w:proofErr w:type="spellEnd"/>
            <w:r w:rsidRPr="00B41112">
              <w:rPr>
                <w:b/>
                <w:i/>
                <w:iCs/>
                <w:sz w:val="26"/>
                <w:szCs w:val="26"/>
                <w:rPrChange w:id="17080" w:author="Le Minh Nghia" w:date="2019-10-09T10:56:00Z">
                  <w:rPr>
                    <w:b/>
                    <w:i/>
                    <w:iCs/>
                    <w:sz w:val="26"/>
                    <w:szCs w:val="26"/>
                  </w:rPr>
                </w:rPrChange>
              </w:rPr>
              <w:t xml:space="preserve"> </w:t>
            </w:r>
            <w:proofErr w:type="spellStart"/>
            <w:r w:rsidRPr="00B41112">
              <w:rPr>
                <w:b/>
                <w:i/>
                <w:iCs/>
                <w:sz w:val="26"/>
                <w:szCs w:val="26"/>
                <w:rPrChange w:id="17081" w:author="Le Minh Nghia" w:date="2019-10-09T10:56:00Z">
                  <w:rPr>
                    <w:b/>
                    <w:i/>
                    <w:iCs/>
                    <w:sz w:val="26"/>
                    <w:szCs w:val="26"/>
                  </w:rPr>
                </w:rPrChange>
              </w:rPr>
              <w:t>dữ</w:t>
            </w:r>
            <w:proofErr w:type="spellEnd"/>
            <w:r w:rsidRPr="00B41112">
              <w:rPr>
                <w:b/>
                <w:i/>
                <w:iCs/>
                <w:sz w:val="26"/>
                <w:szCs w:val="26"/>
                <w:rPrChange w:id="17082" w:author="Le Minh Nghia" w:date="2019-10-09T10:56:00Z">
                  <w:rPr>
                    <w:b/>
                    <w:i/>
                    <w:iCs/>
                    <w:sz w:val="26"/>
                    <w:szCs w:val="26"/>
                  </w:rPr>
                </w:rPrChange>
              </w:rPr>
              <w:t xml:space="preserve"> </w:t>
            </w:r>
            <w:proofErr w:type="spellStart"/>
            <w:r w:rsidRPr="00B41112">
              <w:rPr>
                <w:b/>
                <w:i/>
                <w:iCs/>
                <w:sz w:val="26"/>
                <w:szCs w:val="26"/>
                <w:rPrChange w:id="17083"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084" w:author="Le Minh Nghia" w:date="2019-10-09T10:56:00Z">
                  <w:rPr>
                    <w:rFonts w:eastAsia="MS Mincho"/>
                    <w:b/>
                    <w:i/>
                    <w:iCs/>
                    <w:sz w:val="26"/>
                    <w:szCs w:val="26"/>
                  </w:rPr>
                </w:rPrChange>
              </w:rPr>
            </w:pPr>
            <w:proofErr w:type="spellStart"/>
            <w:r w:rsidRPr="00B41112">
              <w:rPr>
                <w:b/>
                <w:i/>
                <w:iCs/>
                <w:sz w:val="26"/>
                <w:szCs w:val="26"/>
                <w:rPrChange w:id="17085" w:author="Le Minh Nghia" w:date="2019-10-09T10:56:00Z">
                  <w:rPr>
                    <w:b/>
                    <w:i/>
                    <w:iCs/>
                    <w:sz w:val="26"/>
                    <w:szCs w:val="26"/>
                  </w:rPr>
                </w:rPrChange>
              </w:rPr>
              <w:t>Khóa</w:t>
            </w:r>
            <w:proofErr w:type="spellEnd"/>
            <w:r w:rsidRPr="00B41112">
              <w:rPr>
                <w:b/>
                <w:i/>
                <w:iCs/>
                <w:sz w:val="26"/>
                <w:szCs w:val="26"/>
                <w:rPrChange w:id="17086" w:author="Le Minh Nghia" w:date="2019-10-09T10:56:00Z">
                  <w:rPr>
                    <w:b/>
                    <w:i/>
                    <w:iCs/>
                    <w:sz w:val="26"/>
                    <w:szCs w:val="26"/>
                  </w:rPr>
                </w:rPrChange>
              </w:rPr>
              <w:t xml:space="preserve"> </w:t>
            </w:r>
            <w:proofErr w:type="spellStart"/>
            <w:r w:rsidRPr="00B41112">
              <w:rPr>
                <w:b/>
                <w:i/>
                <w:iCs/>
                <w:sz w:val="26"/>
                <w:szCs w:val="26"/>
                <w:rPrChange w:id="17087"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088" w:author="Le Minh Nghia" w:date="2019-10-09T10:56:00Z">
                  <w:rPr>
                    <w:rFonts w:eastAsia="MS Mincho"/>
                    <w:b/>
                    <w:i/>
                    <w:iCs/>
                    <w:sz w:val="26"/>
                    <w:szCs w:val="26"/>
                  </w:rPr>
                </w:rPrChange>
              </w:rPr>
            </w:pPr>
            <w:proofErr w:type="spellStart"/>
            <w:r w:rsidRPr="00B41112">
              <w:rPr>
                <w:b/>
                <w:i/>
                <w:iCs/>
                <w:sz w:val="26"/>
                <w:szCs w:val="26"/>
                <w:rPrChange w:id="17089" w:author="Le Minh Nghia" w:date="2019-10-09T10:56:00Z">
                  <w:rPr>
                    <w:b/>
                    <w:i/>
                    <w:iCs/>
                    <w:sz w:val="26"/>
                    <w:szCs w:val="26"/>
                  </w:rPr>
                </w:rPrChange>
              </w:rPr>
              <w:t>Khóa</w:t>
            </w:r>
            <w:proofErr w:type="spellEnd"/>
            <w:r w:rsidRPr="00B41112">
              <w:rPr>
                <w:b/>
                <w:i/>
                <w:iCs/>
                <w:sz w:val="26"/>
                <w:szCs w:val="26"/>
                <w:rPrChange w:id="17090" w:author="Le Minh Nghia" w:date="2019-10-09T10:56:00Z">
                  <w:rPr>
                    <w:b/>
                    <w:i/>
                    <w:iCs/>
                    <w:sz w:val="26"/>
                    <w:szCs w:val="26"/>
                  </w:rPr>
                </w:rPrChange>
              </w:rPr>
              <w:t xml:space="preserve"> </w:t>
            </w:r>
            <w:proofErr w:type="spellStart"/>
            <w:r w:rsidRPr="00B41112">
              <w:rPr>
                <w:b/>
                <w:i/>
                <w:iCs/>
                <w:sz w:val="26"/>
                <w:szCs w:val="26"/>
                <w:rPrChange w:id="17091"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092" w:author="Le Minh Nghia" w:date="2019-10-09T10:56:00Z">
                  <w:rPr>
                    <w:rFonts w:eastAsia="MS Mincho"/>
                    <w:b/>
                    <w:i/>
                    <w:iCs/>
                    <w:sz w:val="26"/>
                    <w:szCs w:val="26"/>
                  </w:rPr>
                </w:rPrChange>
              </w:rPr>
            </w:pPr>
            <w:proofErr w:type="spellStart"/>
            <w:r w:rsidRPr="00B41112">
              <w:rPr>
                <w:b/>
                <w:i/>
                <w:iCs/>
                <w:sz w:val="26"/>
                <w:szCs w:val="26"/>
                <w:rPrChange w:id="17093" w:author="Le Minh Nghia" w:date="2019-10-09T10:56:00Z">
                  <w:rPr>
                    <w:b/>
                    <w:i/>
                    <w:iCs/>
                    <w:sz w:val="26"/>
                    <w:szCs w:val="26"/>
                  </w:rPr>
                </w:rPrChange>
              </w:rPr>
              <w:t>Giá</w:t>
            </w:r>
            <w:proofErr w:type="spellEnd"/>
            <w:r w:rsidRPr="00B41112">
              <w:rPr>
                <w:b/>
                <w:i/>
                <w:iCs/>
                <w:sz w:val="26"/>
                <w:szCs w:val="26"/>
                <w:rPrChange w:id="17094" w:author="Le Minh Nghia" w:date="2019-10-09T10:56:00Z">
                  <w:rPr>
                    <w:b/>
                    <w:i/>
                    <w:iCs/>
                    <w:sz w:val="26"/>
                    <w:szCs w:val="26"/>
                  </w:rPr>
                </w:rPrChange>
              </w:rPr>
              <w:t xml:space="preserve"> </w:t>
            </w:r>
            <w:proofErr w:type="spellStart"/>
            <w:r w:rsidRPr="00B41112">
              <w:rPr>
                <w:b/>
                <w:i/>
                <w:iCs/>
                <w:sz w:val="26"/>
                <w:szCs w:val="26"/>
                <w:rPrChange w:id="17095" w:author="Le Minh Nghia" w:date="2019-10-09T10:56:00Z">
                  <w:rPr>
                    <w:b/>
                    <w:i/>
                    <w:iCs/>
                    <w:sz w:val="26"/>
                    <w:szCs w:val="26"/>
                  </w:rPr>
                </w:rPrChange>
              </w:rPr>
              <w:t>trị</w:t>
            </w:r>
            <w:proofErr w:type="spellEnd"/>
            <w:r w:rsidRPr="00B41112">
              <w:rPr>
                <w:b/>
                <w:i/>
                <w:iCs/>
                <w:sz w:val="26"/>
                <w:szCs w:val="26"/>
                <w:rPrChange w:id="17096" w:author="Le Minh Nghia" w:date="2019-10-09T10:56:00Z">
                  <w:rPr>
                    <w:b/>
                    <w:i/>
                    <w:iCs/>
                    <w:sz w:val="26"/>
                    <w:szCs w:val="26"/>
                  </w:rPr>
                </w:rPrChange>
              </w:rPr>
              <w:t xml:space="preserve"> </w:t>
            </w:r>
            <w:proofErr w:type="spellStart"/>
            <w:r w:rsidRPr="00B41112">
              <w:rPr>
                <w:b/>
                <w:i/>
                <w:iCs/>
                <w:sz w:val="26"/>
                <w:szCs w:val="26"/>
                <w:rPrChange w:id="17097" w:author="Le Minh Nghia" w:date="2019-10-09T10:56:00Z">
                  <w:rPr>
                    <w:b/>
                    <w:i/>
                    <w:iCs/>
                    <w:sz w:val="26"/>
                    <w:szCs w:val="26"/>
                  </w:rPr>
                </w:rPrChange>
              </w:rPr>
              <w:t>mặc</w:t>
            </w:r>
            <w:proofErr w:type="spellEnd"/>
            <w:r w:rsidRPr="00B41112">
              <w:rPr>
                <w:b/>
                <w:i/>
                <w:iCs/>
                <w:sz w:val="26"/>
                <w:szCs w:val="26"/>
                <w:rPrChange w:id="17098" w:author="Le Minh Nghia" w:date="2019-10-09T10:56:00Z">
                  <w:rPr>
                    <w:b/>
                    <w:i/>
                    <w:iCs/>
                    <w:sz w:val="26"/>
                    <w:szCs w:val="26"/>
                  </w:rPr>
                </w:rPrChange>
              </w:rPr>
              <w:t xml:space="preserve"> </w:t>
            </w:r>
            <w:proofErr w:type="spellStart"/>
            <w:r w:rsidRPr="00B41112">
              <w:rPr>
                <w:b/>
                <w:i/>
                <w:iCs/>
                <w:sz w:val="26"/>
                <w:szCs w:val="26"/>
                <w:rPrChange w:id="17099"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7100" w:author="Le Minh Nghia" w:date="2019-10-09T10:56:00Z">
                  <w:rPr>
                    <w:b/>
                    <w:i/>
                    <w:iCs/>
                    <w:sz w:val="26"/>
                    <w:szCs w:val="26"/>
                  </w:rPr>
                </w:rPrChange>
              </w:rPr>
            </w:pPr>
            <w:r w:rsidRPr="00B41112">
              <w:rPr>
                <w:b/>
                <w:i/>
                <w:iCs/>
                <w:sz w:val="26"/>
                <w:szCs w:val="26"/>
                <w:rPrChange w:id="17101"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102" w:author="Le Minh Nghia" w:date="2019-10-09T10:56:00Z">
                  <w:rPr>
                    <w:rFonts w:eastAsia="MS Mincho"/>
                    <w:b/>
                    <w:i/>
                    <w:iCs/>
                    <w:sz w:val="26"/>
                    <w:szCs w:val="26"/>
                  </w:rPr>
                </w:rPrChange>
              </w:rPr>
            </w:pPr>
            <w:r w:rsidRPr="00B41112">
              <w:rPr>
                <w:b/>
                <w:i/>
                <w:iCs/>
                <w:sz w:val="26"/>
                <w:szCs w:val="26"/>
                <w:rPrChange w:id="17103"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104" w:author="Le Minh Nghia" w:date="2019-10-09T10:56:00Z">
                  <w:rPr>
                    <w:rFonts w:eastAsia="MS Mincho"/>
                    <w:b/>
                    <w:i/>
                    <w:iCs/>
                    <w:sz w:val="26"/>
                    <w:szCs w:val="26"/>
                  </w:rPr>
                </w:rPrChange>
              </w:rPr>
            </w:pPr>
            <w:proofErr w:type="spellStart"/>
            <w:r w:rsidRPr="00B41112">
              <w:rPr>
                <w:b/>
                <w:i/>
                <w:iCs/>
                <w:sz w:val="26"/>
                <w:szCs w:val="26"/>
                <w:rPrChange w:id="17105" w:author="Le Minh Nghia" w:date="2019-10-09T10:56:00Z">
                  <w:rPr>
                    <w:b/>
                    <w:i/>
                    <w:iCs/>
                    <w:sz w:val="26"/>
                    <w:szCs w:val="26"/>
                  </w:rPr>
                </w:rPrChange>
              </w:rPr>
              <w:t>Diễn</w:t>
            </w:r>
            <w:proofErr w:type="spellEnd"/>
            <w:r w:rsidRPr="00B41112">
              <w:rPr>
                <w:b/>
                <w:i/>
                <w:iCs/>
                <w:sz w:val="26"/>
                <w:szCs w:val="26"/>
                <w:rPrChange w:id="17106" w:author="Le Minh Nghia" w:date="2019-10-09T10:56:00Z">
                  <w:rPr>
                    <w:b/>
                    <w:i/>
                    <w:iCs/>
                    <w:sz w:val="26"/>
                    <w:szCs w:val="26"/>
                  </w:rPr>
                </w:rPrChange>
              </w:rPr>
              <w:t xml:space="preserve"> </w:t>
            </w:r>
            <w:proofErr w:type="spellStart"/>
            <w:r w:rsidRPr="00B41112">
              <w:rPr>
                <w:b/>
                <w:i/>
                <w:iCs/>
                <w:sz w:val="26"/>
                <w:szCs w:val="26"/>
                <w:rPrChange w:id="17107"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108" w:author="Le Minh Nghia" w:date="2019-10-09T10:56:00Z">
                  <w:rPr>
                    <w:iCs/>
                    <w:sz w:val="26"/>
                    <w:szCs w:val="26"/>
                  </w:rPr>
                </w:rPrChange>
              </w:rPr>
            </w:pPr>
            <w:proofErr w:type="spellStart"/>
            <w:r w:rsidRPr="00B41112">
              <w:rPr>
                <w:iCs/>
                <w:sz w:val="26"/>
                <w:szCs w:val="26"/>
                <w:rPrChange w:id="17109" w:author="Le Minh Nghia" w:date="2019-10-09T10:56:00Z">
                  <w:rPr>
                    <w:iCs/>
                    <w:sz w:val="26"/>
                    <w:szCs w:val="26"/>
                  </w:rPr>
                </w:rPrChange>
              </w:rPr>
              <w:t>permission_id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110" w:author="Le Minh Nghia" w:date="2019-10-09T10:56:00Z">
                  <w:rPr>
                    <w:iCs/>
                    <w:sz w:val="26"/>
                    <w:szCs w:val="26"/>
                  </w:rPr>
                </w:rPrChange>
              </w:rPr>
            </w:pPr>
            <w:r w:rsidRPr="00B41112">
              <w:rPr>
                <w:iCs/>
                <w:sz w:val="26"/>
                <w:szCs w:val="26"/>
                <w:rPrChange w:id="17111"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7112" w:author="Le Minh Nghia" w:date="2019-10-09T10:56:00Z">
                  <w:rPr>
                    <w:iCs/>
                    <w:sz w:val="26"/>
                    <w:szCs w:val="26"/>
                  </w:rPr>
                </w:rPrChange>
              </w:rPr>
            </w:pPr>
            <w:r w:rsidRPr="00B41112">
              <w:rPr>
                <w:iCs/>
                <w:sz w:val="26"/>
                <w:szCs w:val="26"/>
                <w:rPrChange w:id="17113"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1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1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1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7117" w:author="Le Minh Nghia" w:date="2019-10-09T10:56:00Z">
                  <w:rPr>
                    <w:iCs/>
                    <w:sz w:val="26"/>
                    <w:szCs w:val="26"/>
                  </w:rPr>
                </w:rPrChange>
              </w:rPr>
            </w:pPr>
            <w:r w:rsidRPr="00B41112">
              <w:rPr>
                <w:iCs/>
                <w:sz w:val="26"/>
                <w:szCs w:val="26"/>
                <w:rPrChange w:id="1711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119" w:author="Le Minh Nghia" w:date="2019-10-09T10:56:00Z">
                  <w:rPr>
                    <w:iCs/>
                    <w:sz w:val="26"/>
                    <w:szCs w:val="26"/>
                  </w:rPr>
                </w:rPrChange>
              </w:rPr>
            </w:pPr>
            <w:r w:rsidRPr="00B41112">
              <w:rPr>
                <w:iCs/>
                <w:sz w:val="26"/>
                <w:szCs w:val="26"/>
                <w:rPrChange w:id="17120"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21" w:author="Le Minh Nghia" w:date="2019-10-09T10:56:00Z">
                  <w:rPr>
                    <w:iCs/>
                    <w:sz w:val="26"/>
                    <w:szCs w:val="26"/>
                  </w:rPr>
                </w:rPrChange>
              </w:rPr>
            </w:pPr>
            <w:proofErr w:type="spellStart"/>
            <w:r w:rsidRPr="00B41112">
              <w:rPr>
                <w:iCs/>
                <w:sz w:val="26"/>
                <w:szCs w:val="26"/>
                <w:rPrChange w:id="17122" w:author="Le Minh Nghia" w:date="2019-10-09T10:56:00Z">
                  <w:rPr>
                    <w:iCs/>
                    <w:sz w:val="26"/>
                    <w:szCs w:val="26"/>
                  </w:rPr>
                </w:rPrChange>
              </w:rPr>
              <w:t>route_id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23" w:author="Le Minh Nghia" w:date="2019-10-09T10:56:00Z">
                  <w:rPr>
                    <w:iCs/>
                    <w:sz w:val="26"/>
                    <w:szCs w:val="26"/>
                  </w:rPr>
                </w:rPrChange>
              </w:rPr>
            </w:pPr>
            <w:r w:rsidRPr="00B41112">
              <w:rPr>
                <w:iCs/>
                <w:sz w:val="26"/>
                <w:szCs w:val="26"/>
                <w:rPrChange w:id="1712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2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26" w:author="Le Minh Nghia" w:date="2019-10-09T10:56:00Z">
                  <w:rPr>
                    <w:iCs/>
                    <w:sz w:val="26"/>
                    <w:szCs w:val="26"/>
                  </w:rPr>
                </w:rPrChange>
              </w:rPr>
            </w:pPr>
            <w:r w:rsidRPr="00B41112">
              <w:rPr>
                <w:iCs/>
                <w:sz w:val="26"/>
                <w:szCs w:val="26"/>
                <w:rPrChange w:id="17127"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2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2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30" w:author="Le Minh Nghia" w:date="2019-10-09T10:56:00Z">
                  <w:rPr>
                    <w:iCs/>
                    <w:sz w:val="26"/>
                    <w:szCs w:val="26"/>
                  </w:rPr>
                </w:rPrChange>
              </w:rPr>
            </w:pPr>
            <w:r w:rsidRPr="00B41112">
              <w:rPr>
                <w:iCs/>
                <w:sz w:val="26"/>
                <w:szCs w:val="26"/>
                <w:rPrChange w:id="1713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32" w:author="Le Minh Nghia" w:date="2019-10-09T10:56:00Z">
                  <w:rPr>
                    <w:iCs/>
                    <w:sz w:val="26"/>
                    <w:szCs w:val="26"/>
                  </w:rPr>
                </w:rPrChange>
              </w:rPr>
            </w:pPr>
            <w:r w:rsidRPr="00B41112">
              <w:rPr>
                <w:iCs/>
                <w:sz w:val="26"/>
                <w:szCs w:val="26"/>
                <w:rPrChange w:id="17133" w:author="Le Minh Nghia" w:date="2019-10-09T10:56:00Z">
                  <w:rPr>
                    <w:iCs/>
                    <w:sz w:val="26"/>
                    <w:szCs w:val="26"/>
                  </w:rPr>
                </w:rPrChange>
              </w:rPr>
              <w:t xml:space="preserve">id route action </w:t>
            </w:r>
            <w:proofErr w:type="spellStart"/>
            <w:r w:rsidRPr="00B41112">
              <w:rPr>
                <w:iCs/>
                <w:sz w:val="26"/>
                <w:szCs w:val="26"/>
                <w:rPrChange w:id="17134" w:author="Le Minh Nghia" w:date="2019-10-09T10:56:00Z">
                  <w:rPr>
                    <w:iCs/>
                    <w:sz w:val="26"/>
                    <w:szCs w:val="26"/>
                  </w:rPr>
                </w:rPrChange>
              </w:rPr>
              <w:t>được</w:t>
            </w:r>
            <w:proofErr w:type="spellEnd"/>
            <w:r w:rsidRPr="00B41112">
              <w:rPr>
                <w:iCs/>
                <w:sz w:val="26"/>
                <w:szCs w:val="26"/>
                <w:rPrChange w:id="17135" w:author="Le Minh Nghia" w:date="2019-10-09T10:56:00Z">
                  <w:rPr>
                    <w:iCs/>
                    <w:sz w:val="26"/>
                    <w:szCs w:val="26"/>
                  </w:rPr>
                </w:rPrChange>
              </w:rPr>
              <w:t xml:space="preserve"> </w:t>
            </w:r>
            <w:proofErr w:type="spellStart"/>
            <w:r w:rsidRPr="00B41112">
              <w:rPr>
                <w:iCs/>
                <w:sz w:val="26"/>
                <w:szCs w:val="26"/>
                <w:rPrChange w:id="17136" w:author="Le Minh Nghia" w:date="2019-10-09T10:56:00Z">
                  <w:rPr>
                    <w:iCs/>
                    <w:sz w:val="26"/>
                    <w:szCs w:val="26"/>
                  </w:rPr>
                </w:rPrChange>
              </w:rPr>
              <w:t>phép</w:t>
            </w:r>
            <w:proofErr w:type="spellEnd"/>
            <w:r w:rsidRPr="00B41112">
              <w:rPr>
                <w:iCs/>
                <w:sz w:val="26"/>
                <w:szCs w:val="26"/>
                <w:rPrChange w:id="17137" w:author="Le Minh Nghia" w:date="2019-10-09T10:56:00Z">
                  <w:rPr>
                    <w:iCs/>
                    <w:sz w:val="26"/>
                    <w:szCs w:val="26"/>
                  </w:rPr>
                </w:rPrChange>
              </w:rPr>
              <w:t xml:space="preserve"> </w:t>
            </w:r>
            <w:proofErr w:type="spellStart"/>
            <w:r w:rsidRPr="00B41112">
              <w:rPr>
                <w:iCs/>
                <w:sz w:val="26"/>
                <w:szCs w:val="26"/>
                <w:rPrChange w:id="17138" w:author="Le Minh Nghia" w:date="2019-10-09T10:56:00Z">
                  <w:rPr>
                    <w:iCs/>
                    <w:sz w:val="26"/>
                    <w:szCs w:val="26"/>
                  </w:rPr>
                </w:rPrChange>
              </w:rPr>
              <w:t>thực</w:t>
            </w:r>
            <w:proofErr w:type="spellEnd"/>
            <w:r w:rsidRPr="00B41112">
              <w:rPr>
                <w:iCs/>
                <w:sz w:val="26"/>
                <w:szCs w:val="26"/>
                <w:rPrChange w:id="17139" w:author="Le Minh Nghia" w:date="2019-10-09T10:56:00Z">
                  <w:rPr>
                    <w:iCs/>
                    <w:sz w:val="26"/>
                    <w:szCs w:val="26"/>
                  </w:rPr>
                </w:rPrChange>
              </w:rPr>
              <w:t xml:space="preserve"> </w:t>
            </w:r>
            <w:proofErr w:type="spellStart"/>
            <w:r w:rsidRPr="00B41112">
              <w:rPr>
                <w:iCs/>
                <w:sz w:val="26"/>
                <w:szCs w:val="26"/>
                <w:rPrChange w:id="17140" w:author="Le Minh Nghia" w:date="2019-10-09T10:56:00Z">
                  <w:rPr>
                    <w:iCs/>
                    <w:sz w:val="26"/>
                    <w:szCs w:val="26"/>
                  </w:rPr>
                </w:rPrChange>
              </w:rPr>
              <w:t>hiện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41" w:author="Le Minh Nghia" w:date="2019-10-09T10:56:00Z">
                  <w:rPr>
                    <w:iCs/>
                    <w:sz w:val="26"/>
                    <w:szCs w:val="26"/>
                  </w:rPr>
                </w:rPrChange>
              </w:rPr>
            </w:pPr>
            <w:proofErr w:type="spellStart"/>
            <w:r w:rsidRPr="00B41112">
              <w:rPr>
                <w:iCs/>
                <w:sz w:val="26"/>
                <w:szCs w:val="26"/>
                <w:rPrChange w:id="17142" w:author="Le Minh Nghia" w:date="2019-10-09T10:56:00Z">
                  <w:rPr>
                    <w:iCs/>
                    <w:sz w:val="26"/>
                    <w:szCs w:val="26"/>
                  </w:rPr>
                </w:rPrChange>
              </w:rPr>
              <w:t>role_id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43" w:author="Le Minh Nghia" w:date="2019-10-09T10:56:00Z">
                  <w:rPr>
                    <w:iCs/>
                    <w:sz w:val="26"/>
                    <w:szCs w:val="26"/>
                  </w:rPr>
                </w:rPrChange>
              </w:rPr>
            </w:pPr>
            <w:r w:rsidRPr="00B41112">
              <w:rPr>
                <w:iCs/>
                <w:sz w:val="26"/>
                <w:szCs w:val="26"/>
                <w:rPrChange w:id="1714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4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4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4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4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49" w:author="Le Minh Nghia" w:date="2019-10-09T10:56:00Z">
                  <w:rPr>
                    <w:iCs/>
                    <w:sz w:val="26"/>
                    <w:szCs w:val="26"/>
                  </w:rPr>
                </w:rPrChange>
              </w:rPr>
            </w:pPr>
            <w:r w:rsidRPr="00B41112">
              <w:rPr>
                <w:iCs/>
                <w:sz w:val="26"/>
                <w:szCs w:val="26"/>
                <w:rPrChange w:id="1715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51" w:author="Le Minh Nghia" w:date="2019-10-09T10:56:00Z">
                  <w:rPr>
                    <w:iCs/>
                    <w:sz w:val="26"/>
                    <w:szCs w:val="26"/>
                  </w:rPr>
                </w:rPrChange>
              </w:rPr>
            </w:pPr>
            <w:proofErr w:type="spellStart"/>
            <w:r w:rsidRPr="00B41112">
              <w:rPr>
                <w:iCs/>
                <w:sz w:val="26"/>
                <w:szCs w:val="26"/>
                <w:rPrChange w:id="17152" w:author="Le Minh Nghia" w:date="2019-10-09T10:56:00Z">
                  <w:rPr>
                    <w:iCs/>
                    <w:sz w:val="26"/>
                    <w:szCs w:val="26"/>
                  </w:rPr>
                </w:rPrChange>
              </w:rPr>
              <w:t>phân</w:t>
            </w:r>
            <w:proofErr w:type="spellEnd"/>
            <w:r w:rsidRPr="00B41112">
              <w:rPr>
                <w:iCs/>
                <w:sz w:val="26"/>
                <w:szCs w:val="26"/>
                <w:rPrChange w:id="17153" w:author="Le Minh Nghia" w:date="2019-10-09T10:56:00Z">
                  <w:rPr>
                    <w:iCs/>
                    <w:sz w:val="26"/>
                    <w:szCs w:val="26"/>
                  </w:rPr>
                </w:rPrChange>
              </w:rPr>
              <w:t xml:space="preserve"> </w:t>
            </w:r>
            <w:proofErr w:type="spellStart"/>
            <w:r w:rsidRPr="00B41112">
              <w:rPr>
                <w:iCs/>
                <w:sz w:val="26"/>
                <w:szCs w:val="26"/>
                <w:rPrChange w:id="17154" w:author="Le Minh Nghia" w:date="2019-10-09T10:56:00Z">
                  <w:rPr>
                    <w:iCs/>
                    <w:sz w:val="26"/>
                    <w:szCs w:val="26"/>
                  </w:rPr>
                </w:rPrChange>
              </w:rPr>
              <w:t>quyền</w:t>
            </w:r>
            <w:proofErr w:type="spellEnd"/>
            <w:r w:rsidRPr="00B41112">
              <w:rPr>
                <w:iCs/>
                <w:sz w:val="26"/>
                <w:szCs w:val="26"/>
                <w:rPrChange w:id="17155" w:author="Le Minh Nghia" w:date="2019-10-09T10:56:00Z">
                  <w:rPr>
                    <w:iCs/>
                    <w:sz w:val="26"/>
                    <w:szCs w:val="26"/>
                  </w:rPr>
                </w:rPrChange>
              </w:rPr>
              <w:t xml:space="preserve"> </w:t>
            </w:r>
            <w:proofErr w:type="spellStart"/>
            <w:r w:rsidRPr="00B41112">
              <w:rPr>
                <w:iCs/>
                <w:sz w:val="26"/>
                <w:szCs w:val="26"/>
                <w:rPrChange w:id="17156" w:author="Le Minh Nghia" w:date="2019-10-09T10:56:00Z">
                  <w:rPr>
                    <w:iCs/>
                    <w:sz w:val="26"/>
                    <w:szCs w:val="26"/>
                  </w:rPr>
                </w:rPrChange>
              </w:rPr>
              <w:t>được</w:t>
            </w:r>
            <w:proofErr w:type="spellEnd"/>
            <w:r w:rsidRPr="00B41112">
              <w:rPr>
                <w:iCs/>
                <w:sz w:val="26"/>
                <w:szCs w:val="26"/>
                <w:rPrChange w:id="17157" w:author="Le Minh Nghia" w:date="2019-10-09T10:56:00Z">
                  <w:rPr>
                    <w:iCs/>
                    <w:sz w:val="26"/>
                    <w:szCs w:val="26"/>
                  </w:rPr>
                </w:rPrChange>
              </w:rPr>
              <w:t xml:space="preserve"> </w:t>
            </w:r>
            <w:proofErr w:type="spellStart"/>
            <w:r w:rsidRPr="00B41112">
              <w:rPr>
                <w:iCs/>
                <w:sz w:val="26"/>
                <w:szCs w:val="26"/>
                <w:rPrChange w:id="17158" w:author="Le Minh Nghia" w:date="2019-10-09T10:56:00Z">
                  <w:rPr>
                    <w:iCs/>
                    <w:sz w:val="26"/>
                    <w:szCs w:val="26"/>
                  </w:rPr>
                </w:rPrChange>
              </w:rPr>
              <w:t>phép</w:t>
            </w:r>
            <w:proofErr w:type="spellEnd"/>
            <w:r w:rsidRPr="00B41112">
              <w:rPr>
                <w:iCs/>
                <w:sz w:val="26"/>
                <w:szCs w:val="26"/>
                <w:rPrChange w:id="17159" w:author="Le Minh Nghia" w:date="2019-10-09T10:56:00Z">
                  <w:rPr>
                    <w:iCs/>
                    <w:sz w:val="26"/>
                    <w:szCs w:val="26"/>
                  </w:rPr>
                </w:rPrChange>
              </w:rPr>
              <w:t xml:space="preserve"> </w:t>
            </w:r>
            <w:proofErr w:type="spellStart"/>
            <w:r w:rsidRPr="00B41112">
              <w:rPr>
                <w:iCs/>
                <w:sz w:val="26"/>
                <w:szCs w:val="26"/>
                <w:rPrChange w:id="17160" w:author="Le Minh Nghia" w:date="2019-10-09T10:56:00Z">
                  <w:rPr>
                    <w:iCs/>
                    <w:sz w:val="26"/>
                    <w:szCs w:val="26"/>
                  </w:rPr>
                </w:rPrChange>
              </w:rPr>
              <w:t>thực</w:t>
            </w:r>
            <w:proofErr w:type="spellEnd"/>
            <w:r w:rsidRPr="00B41112">
              <w:rPr>
                <w:iCs/>
                <w:sz w:val="26"/>
                <w:szCs w:val="26"/>
                <w:rPrChange w:id="17161" w:author="Le Minh Nghia" w:date="2019-10-09T10:56:00Z">
                  <w:rPr>
                    <w:iCs/>
                    <w:sz w:val="26"/>
                    <w:szCs w:val="26"/>
                  </w:rPr>
                </w:rPrChange>
              </w:rPr>
              <w:t xml:space="preserve"> </w:t>
            </w:r>
            <w:proofErr w:type="spellStart"/>
            <w:r w:rsidRPr="00B41112">
              <w:rPr>
                <w:iCs/>
                <w:sz w:val="26"/>
                <w:szCs w:val="26"/>
                <w:rPrChange w:id="17162" w:author="Le Minh Nghia" w:date="2019-10-09T10:56:00Z">
                  <w:rPr>
                    <w:iCs/>
                    <w:sz w:val="26"/>
                    <w:szCs w:val="26"/>
                  </w:rPr>
                </w:rPrChange>
              </w:rPr>
              <w:t>hiện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163" w:author="Le Minh Nghia" w:date="2019-10-09T10:56:00Z">
                  <w:rPr>
                    <w:sz w:val="26"/>
                    <w:szCs w:val="26"/>
                  </w:rPr>
                </w:rPrChange>
              </w:rPr>
            </w:pPr>
            <w:proofErr w:type="spellStart"/>
            <w:r w:rsidRPr="00B41112">
              <w:rPr>
                <w:sz w:val="26"/>
                <w:szCs w:val="26"/>
                <w:rPrChange w:id="17164"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65" w:author="Le Minh Nghia" w:date="2019-10-09T10:56:00Z">
                  <w:rPr>
                    <w:iCs/>
                    <w:sz w:val="26"/>
                    <w:szCs w:val="26"/>
                  </w:rPr>
                </w:rPrChange>
              </w:rPr>
            </w:pPr>
            <w:r w:rsidRPr="00B41112">
              <w:rPr>
                <w:iCs/>
                <w:sz w:val="26"/>
                <w:szCs w:val="26"/>
                <w:rPrChange w:id="17166"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6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6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6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7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71" w:author="Le Minh Nghia" w:date="2019-10-09T10:56:00Z">
                  <w:rPr>
                    <w:iCs/>
                    <w:sz w:val="26"/>
                    <w:szCs w:val="26"/>
                  </w:rPr>
                </w:rPrChange>
              </w:rPr>
            </w:pPr>
            <w:r w:rsidRPr="00B41112">
              <w:rPr>
                <w:iCs/>
                <w:sz w:val="26"/>
                <w:szCs w:val="26"/>
                <w:rPrChange w:id="17172"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73" w:author="Le Minh Nghia" w:date="2019-10-09T10:56:00Z">
                  <w:rPr>
                    <w:iCs/>
                    <w:sz w:val="26"/>
                    <w:szCs w:val="26"/>
                  </w:rPr>
                </w:rPrChange>
              </w:rPr>
            </w:pPr>
            <w:proofErr w:type="spellStart"/>
            <w:r w:rsidRPr="00B41112">
              <w:rPr>
                <w:iCs/>
                <w:sz w:val="26"/>
                <w:szCs w:val="26"/>
                <w:rPrChange w:id="17174" w:author="Le Minh Nghia" w:date="2019-10-09T10:56:00Z">
                  <w:rPr>
                    <w:iCs/>
                    <w:sz w:val="26"/>
                    <w:szCs w:val="26"/>
                  </w:rPr>
                </w:rPrChange>
              </w:rPr>
              <w:t>ngày</w:t>
            </w:r>
            <w:proofErr w:type="spellEnd"/>
            <w:r w:rsidRPr="00B41112">
              <w:rPr>
                <w:iCs/>
                <w:sz w:val="26"/>
                <w:szCs w:val="26"/>
                <w:rPrChange w:id="17175" w:author="Le Minh Nghia" w:date="2019-10-09T10:56:00Z">
                  <w:rPr>
                    <w:iCs/>
                    <w:sz w:val="26"/>
                    <w:szCs w:val="26"/>
                  </w:rPr>
                </w:rPrChange>
              </w:rPr>
              <w:t xml:space="preserve"> </w:t>
            </w:r>
            <w:proofErr w:type="spellStart"/>
            <w:r w:rsidRPr="00B41112">
              <w:rPr>
                <w:iCs/>
                <w:sz w:val="26"/>
                <w:szCs w:val="26"/>
                <w:rPrChange w:id="17176"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177" w:author="Le Minh Nghia" w:date="2019-10-09T10:56:00Z">
                  <w:rPr>
                    <w:sz w:val="26"/>
                    <w:szCs w:val="26"/>
                  </w:rPr>
                </w:rPrChange>
              </w:rPr>
            </w:pPr>
            <w:proofErr w:type="spellStart"/>
            <w:r w:rsidRPr="00B41112">
              <w:rPr>
                <w:sz w:val="26"/>
                <w:szCs w:val="26"/>
                <w:rPrChange w:id="17178"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79" w:author="Le Minh Nghia" w:date="2019-10-09T10:56:00Z">
                  <w:rPr>
                    <w:iCs/>
                    <w:sz w:val="26"/>
                    <w:szCs w:val="26"/>
                  </w:rPr>
                </w:rPrChange>
              </w:rPr>
            </w:pPr>
            <w:r w:rsidRPr="00B41112">
              <w:rPr>
                <w:iCs/>
                <w:sz w:val="26"/>
                <w:szCs w:val="26"/>
                <w:rPrChange w:id="1718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8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8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8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8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85" w:author="Le Minh Nghia" w:date="2019-10-09T10:56:00Z">
                  <w:rPr>
                    <w:iCs/>
                    <w:sz w:val="26"/>
                    <w:szCs w:val="26"/>
                  </w:rPr>
                </w:rPrChange>
              </w:rPr>
            </w:pPr>
            <w:r w:rsidRPr="00B41112">
              <w:rPr>
                <w:iCs/>
                <w:sz w:val="26"/>
                <w:szCs w:val="26"/>
                <w:rPrChange w:id="1718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87" w:author="Le Minh Nghia" w:date="2019-10-09T10:56:00Z">
                  <w:rPr>
                    <w:iCs/>
                    <w:sz w:val="26"/>
                    <w:szCs w:val="26"/>
                  </w:rPr>
                </w:rPrChange>
              </w:rPr>
            </w:pPr>
            <w:proofErr w:type="spellStart"/>
            <w:r w:rsidRPr="00B41112">
              <w:rPr>
                <w:iCs/>
                <w:sz w:val="26"/>
                <w:szCs w:val="26"/>
                <w:rPrChange w:id="17188" w:author="Le Minh Nghia" w:date="2019-10-09T10:56:00Z">
                  <w:rPr>
                    <w:iCs/>
                    <w:sz w:val="26"/>
                    <w:szCs w:val="26"/>
                  </w:rPr>
                </w:rPrChange>
              </w:rPr>
              <w:t>ngày</w:t>
            </w:r>
            <w:proofErr w:type="spellEnd"/>
            <w:r w:rsidRPr="00B41112">
              <w:rPr>
                <w:iCs/>
                <w:sz w:val="26"/>
                <w:szCs w:val="26"/>
                <w:rPrChange w:id="17189" w:author="Le Minh Nghia" w:date="2019-10-09T10:56:00Z">
                  <w:rPr>
                    <w:iCs/>
                    <w:sz w:val="26"/>
                    <w:szCs w:val="26"/>
                  </w:rPr>
                </w:rPrChange>
              </w:rPr>
              <w:t xml:space="preserve"> </w:t>
            </w:r>
            <w:proofErr w:type="spellStart"/>
            <w:r w:rsidRPr="00B41112">
              <w:rPr>
                <w:iCs/>
                <w:sz w:val="26"/>
                <w:szCs w:val="26"/>
                <w:rPrChange w:id="17190" w:author="Le Minh Nghia" w:date="2019-10-09T10:56:00Z">
                  <w:rPr>
                    <w:iCs/>
                    <w:sz w:val="26"/>
                    <w:szCs w:val="26"/>
                  </w:rPr>
                </w:rPrChange>
              </w:rPr>
              <w:t>cập</w:t>
            </w:r>
            <w:proofErr w:type="spellEnd"/>
            <w:r w:rsidRPr="00B41112">
              <w:rPr>
                <w:iCs/>
                <w:sz w:val="26"/>
                <w:szCs w:val="26"/>
                <w:rPrChange w:id="17191" w:author="Le Minh Nghia" w:date="2019-10-09T10:56:00Z">
                  <w:rPr>
                    <w:iCs/>
                    <w:sz w:val="26"/>
                    <w:szCs w:val="26"/>
                  </w:rPr>
                </w:rPrChange>
              </w:rPr>
              <w:t xml:space="preserve"> </w:t>
            </w:r>
            <w:proofErr w:type="spellStart"/>
            <w:r w:rsidRPr="00B41112">
              <w:rPr>
                <w:iCs/>
                <w:sz w:val="26"/>
                <w:szCs w:val="26"/>
                <w:rPrChange w:id="17192"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193" w:author="Le Minh Nghia" w:date="2019-10-09T10:56:00Z">
                  <w:rPr>
                    <w:sz w:val="26"/>
                    <w:szCs w:val="26"/>
                  </w:rPr>
                </w:rPrChange>
              </w:rPr>
            </w:pPr>
            <w:proofErr w:type="spellStart"/>
            <w:r w:rsidRPr="00B41112">
              <w:rPr>
                <w:sz w:val="26"/>
                <w:szCs w:val="26"/>
                <w:rPrChange w:id="17194"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195" w:author="Le Minh Nghia" w:date="2019-10-09T10:56:00Z">
                  <w:rPr>
                    <w:iCs/>
                    <w:sz w:val="26"/>
                    <w:szCs w:val="26"/>
                  </w:rPr>
                </w:rPrChange>
              </w:rPr>
            </w:pPr>
            <w:r w:rsidRPr="00B41112">
              <w:rPr>
                <w:iCs/>
                <w:sz w:val="26"/>
                <w:szCs w:val="26"/>
                <w:rPrChange w:id="17196"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9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19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19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0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01" w:author="Le Minh Nghia" w:date="2019-10-09T10:56:00Z">
                  <w:rPr>
                    <w:iCs/>
                    <w:sz w:val="26"/>
                    <w:szCs w:val="26"/>
                  </w:rPr>
                </w:rPrChange>
              </w:rPr>
            </w:pPr>
            <w:r w:rsidRPr="00B41112">
              <w:rPr>
                <w:iCs/>
                <w:sz w:val="26"/>
                <w:szCs w:val="26"/>
                <w:rPrChange w:id="17202"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203" w:author="Le Minh Nghia" w:date="2019-10-09T10:56:00Z">
                  <w:rPr>
                    <w:iCs/>
                    <w:sz w:val="26"/>
                    <w:szCs w:val="26"/>
                  </w:rPr>
                </w:rPrChange>
              </w:rPr>
            </w:pPr>
            <w:proofErr w:type="spellStart"/>
            <w:r w:rsidRPr="00B41112">
              <w:rPr>
                <w:iCs/>
                <w:sz w:val="26"/>
                <w:szCs w:val="26"/>
                <w:rPrChange w:id="17204" w:author="Le Minh Nghia" w:date="2019-10-09T10:56:00Z">
                  <w:rPr>
                    <w:iCs/>
                    <w:sz w:val="26"/>
                    <w:szCs w:val="26"/>
                  </w:rPr>
                </w:rPrChange>
              </w:rPr>
              <w:t>ngày</w:t>
            </w:r>
            <w:proofErr w:type="spellEnd"/>
            <w:r w:rsidRPr="00B41112">
              <w:rPr>
                <w:iCs/>
                <w:sz w:val="26"/>
                <w:szCs w:val="26"/>
                <w:rPrChange w:id="17205" w:author="Le Minh Nghia" w:date="2019-10-09T10:56:00Z">
                  <w:rPr>
                    <w:iCs/>
                    <w:sz w:val="26"/>
                    <w:szCs w:val="26"/>
                  </w:rPr>
                </w:rPrChange>
              </w:rPr>
              <w:t xml:space="preserve"> </w:t>
            </w:r>
            <w:proofErr w:type="spellStart"/>
            <w:r w:rsidRPr="00B41112">
              <w:rPr>
                <w:iCs/>
                <w:sz w:val="26"/>
                <w:szCs w:val="26"/>
                <w:rPrChange w:id="17206" w:author="Le Minh Nghia" w:date="2019-10-09T10:56:00Z">
                  <w:rPr>
                    <w:iCs/>
                    <w:sz w:val="26"/>
                    <w:szCs w:val="26"/>
                  </w:rPr>
                </w:rPrChange>
              </w:rPr>
              <w:t>xóa</w:t>
            </w:r>
            <w:proofErr w:type="spellEnd"/>
            <w:r w:rsidRPr="00B41112">
              <w:rPr>
                <w:iCs/>
                <w:sz w:val="26"/>
                <w:szCs w:val="26"/>
                <w:rPrChange w:id="17207" w:author="Le Minh Nghia" w:date="2019-10-09T10:56:00Z">
                  <w:rPr>
                    <w:iCs/>
                    <w:sz w:val="26"/>
                    <w:szCs w:val="26"/>
                  </w:rPr>
                </w:rPrChange>
              </w:rPr>
              <w:t xml:space="preserve"> </w:t>
            </w:r>
            <w:proofErr w:type="spellStart"/>
            <w:r w:rsidRPr="00B41112">
              <w:rPr>
                <w:iCs/>
                <w:sz w:val="26"/>
                <w:szCs w:val="26"/>
                <w:rPrChange w:id="17208" w:author="Le Minh Nghia" w:date="2019-10-09T10:56:00Z">
                  <w:rPr>
                    <w:iCs/>
                    <w:sz w:val="26"/>
                    <w:szCs w:val="26"/>
                  </w:rPr>
                </w:rPrChange>
              </w:rPr>
              <w:t>tạm</w:t>
            </w:r>
            <w:proofErr w:type="spellEnd"/>
          </w:p>
        </w:tc>
      </w:tr>
    </w:tbl>
    <w:p w:rsidR="00596A15" w:rsidRPr="00B41112" w:rsidRDefault="00596A15" w:rsidP="00596A15">
      <w:pPr>
        <w:rPr>
          <w:sz w:val="26"/>
          <w:szCs w:val="26"/>
          <w:rPrChange w:id="17209"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7210" w:author="Le Minh Nghia" w:date="2019-10-09T10:56:00Z">
            <w:rPr>
              <w:sz w:val="26"/>
              <w:szCs w:val="26"/>
            </w:rPr>
          </w:rPrChange>
        </w:rPr>
      </w:pPr>
      <w:r w:rsidRPr="00B41112">
        <w:rPr>
          <w:rFonts w:ascii="Times New Roman" w:hAnsi="Times New Roman" w:cs="Times New Roman"/>
          <w:sz w:val="26"/>
          <w:szCs w:val="26"/>
          <w:rPrChange w:id="17211" w:author="Le Minh Nghia" w:date="2019-10-09T10:56:00Z">
            <w:rPr>
              <w:sz w:val="26"/>
              <w:szCs w:val="26"/>
            </w:rPr>
          </w:rPrChange>
        </w:rPr>
        <w:t>BẢNG MÔ TẢ THUỘC TÍNH CỦA LỚP POSTS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22"/>
        <w:gridCol w:w="2179"/>
        <w:gridCol w:w="725"/>
        <w:gridCol w:w="710"/>
        <w:gridCol w:w="753"/>
        <w:gridCol w:w="898"/>
        <w:gridCol w:w="479"/>
        <w:gridCol w:w="1972"/>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212" w:author="Le Minh Nghia" w:date="2019-10-09T10:56:00Z">
                  <w:rPr>
                    <w:rFonts w:eastAsia="MS Mincho"/>
                    <w:b/>
                    <w:i/>
                    <w:iCs/>
                    <w:sz w:val="26"/>
                    <w:szCs w:val="26"/>
                  </w:rPr>
                </w:rPrChange>
              </w:rPr>
            </w:pPr>
            <w:proofErr w:type="spellStart"/>
            <w:r w:rsidRPr="00B41112">
              <w:rPr>
                <w:b/>
                <w:i/>
                <w:iCs/>
                <w:sz w:val="26"/>
                <w:szCs w:val="26"/>
                <w:rPrChange w:id="17213" w:author="Le Minh Nghia" w:date="2019-10-09T10:56:00Z">
                  <w:rPr>
                    <w:b/>
                    <w:i/>
                    <w:iCs/>
                    <w:sz w:val="26"/>
                    <w:szCs w:val="26"/>
                  </w:rPr>
                </w:rPrChange>
              </w:rPr>
              <w:t>Tên</w:t>
            </w:r>
            <w:proofErr w:type="spellEnd"/>
            <w:r w:rsidRPr="00B41112">
              <w:rPr>
                <w:b/>
                <w:i/>
                <w:iCs/>
                <w:sz w:val="26"/>
                <w:szCs w:val="26"/>
                <w:rPrChange w:id="17214" w:author="Le Minh Nghia" w:date="2019-10-09T10:56:00Z">
                  <w:rPr>
                    <w:b/>
                    <w:i/>
                    <w:iCs/>
                    <w:sz w:val="26"/>
                    <w:szCs w:val="26"/>
                  </w:rPr>
                </w:rPrChange>
              </w:rPr>
              <w:t xml:space="preserve"> </w:t>
            </w:r>
            <w:proofErr w:type="spellStart"/>
            <w:r w:rsidRPr="00B41112">
              <w:rPr>
                <w:b/>
                <w:i/>
                <w:iCs/>
                <w:sz w:val="26"/>
                <w:szCs w:val="26"/>
                <w:rPrChange w:id="17215" w:author="Le Minh Nghia" w:date="2019-10-09T10:56:00Z">
                  <w:rPr>
                    <w:b/>
                    <w:i/>
                    <w:iCs/>
                    <w:sz w:val="26"/>
                    <w:szCs w:val="26"/>
                  </w:rPr>
                </w:rPrChange>
              </w:rPr>
              <w:t>thuộc</w:t>
            </w:r>
            <w:proofErr w:type="spellEnd"/>
            <w:r w:rsidRPr="00B41112">
              <w:rPr>
                <w:b/>
                <w:i/>
                <w:iCs/>
                <w:sz w:val="26"/>
                <w:szCs w:val="26"/>
                <w:rPrChange w:id="17216" w:author="Le Minh Nghia" w:date="2019-10-09T10:56:00Z">
                  <w:rPr>
                    <w:b/>
                    <w:i/>
                    <w:iCs/>
                    <w:sz w:val="26"/>
                    <w:szCs w:val="26"/>
                  </w:rPr>
                </w:rPrChange>
              </w:rPr>
              <w:t xml:space="preserve"> </w:t>
            </w:r>
            <w:proofErr w:type="spellStart"/>
            <w:r w:rsidRPr="00B41112">
              <w:rPr>
                <w:b/>
                <w:i/>
                <w:iCs/>
                <w:sz w:val="26"/>
                <w:szCs w:val="26"/>
                <w:rPrChange w:id="17217"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218" w:author="Le Minh Nghia" w:date="2019-10-09T10:56:00Z">
                  <w:rPr>
                    <w:rFonts w:eastAsia="MS Mincho"/>
                    <w:b/>
                    <w:i/>
                    <w:iCs/>
                    <w:sz w:val="26"/>
                    <w:szCs w:val="26"/>
                  </w:rPr>
                </w:rPrChange>
              </w:rPr>
            </w:pPr>
            <w:proofErr w:type="spellStart"/>
            <w:r w:rsidRPr="00B41112">
              <w:rPr>
                <w:b/>
                <w:i/>
                <w:iCs/>
                <w:sz w:val="26"/>
                <w:szCs w:val="26"/>
                <w:rPrChange w:id="17219" w:author="Le Minh Nghia" w:date="2019-10-09T10:56:00Z">
                  <w:rPr>
                    <w:b/>
                    <w:i/>
                    <w:iCs/>
                    <w:sz w:val="26"/>
                    <w:szCs w:val="26"/>
                  </w:rPr>
                </w:rPrChange>
              </w:rPr>
              <w:t>Kiểu</w:t>
            </w:r>
            <w:proofErr w:type="spellEnd"/>
            <w:r w:rsidRPr="00B41112">
              <w:rPr>
                <w:b/>
                <w:i/>
                <w:iCs/>
                <w:sz w:val="26"/>
                <w:szCs w:val="26"/>
                <w:rPrChange w:id="17220" w:author="Le Minh Nghia" w:date="2019-10-09T10:56:00Z">
                  <w:rPr>
                    <w:b/>
                    <w:i/>
                    <w:iCs/>
                    <w:sz w:val="26"/>
                    <w:szCs w:val="26"/>
                  </w:rPr>
                </w:rPrChange>
              </w:rPr>
              <w:t xml:space="preserve"> </w:t>
            </w:r>
            <w:proofErr w:type="spellStart"/>
            <w:r w:rsidRPr="00B41112">
              <w:rPr>
                <w:b/>
                <w:i/>
                <w:iCs/>
                <w:sz w:val="26"/>
                <w:szCs w:val="26"/>
                <w:rPrChange w:id="17221" w:author="Le Minh Nghia" w:date="2019-10-09T10:56:00Z">
                  <w:rPr>
                    <w:b/>
                    <w:i/>
                    <w:iCs/>
                    <w:sz w:val="26"/>
                    <w:szCs w:val="26"/>
                  </w:rPr>
                </w:rPrChange>
              </w:rPr>
              <w:t>dữ</w:t>
            </w:r>
            <w:proofErr w:type="spellEnd"/>
            <w:r w:rsidRPr="00B41112">
              <w:rPr>
                <w:b/>
                <w:i/>
                <w:iCs/>
                <w:sz w:val="26"/>
                <w:szCs w:val="26"/>
                <w:rPrChange w:id="17222" w:author="Le Minh Nghia" w:date="2019-10-09T10:56:00Z">
                  <w:rPr>
                    <w:b/>
                    <w:i/>
                    <w:iCs/>
                    <w:sz w:val="26"/>
                    <w:szCs w:val="26"/>
                  </w:rPr>
                </w:rPrChange>
              </w:rPr>
              <w:t xml:space="preserve"> </w:t>
            </w:r>
            <w:proofErr w:type="spellStart"/>
            <w:r w:rsidRPr="00B41112">
              <w:rPr>
                <w:b/>
                <w:i/>
                <w:iCs/>
                <w:sz w:val="26"/>
                <w:szCs w:val="26"/>
                <w:rPrChange w:id="17223"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224" w:author="Le Minh Nghia" w:date="2019-10-09T10:56:00Z">
                  <w:rPr>
                    <w:rFonts w:eastAsia="MS Mincho"/>
                    <w:b/>
                    <w:i/>
                    <w:iCs/>
                    <w:sz w:val="26"/>
                    <w:szCs w:val="26"/>
                  </w:rPr>
                </w:rPrChange>
              </w:rPr>
            </w:pPr>
            <w:proofErr w:type="spellStart"/>
            <w:r w:rsidRPr="00B41112">
              <w:rPr>
                <w:b/>
                <w:i/>
                <w:iCs/>
                <w:sz w:val="26"/>
                <w:szCs w:val="26"/>
                <w:rPrChange w:id="17225" w:author="Le Minh Nghia" w:date="2019-10-09T10:56:00Z">
                  <w:rPr>
                    <w:b/>
                    <w:i/>
                    <w:iCs/>
                    <w:sz w:val="26"/>
                    <w:szCs w:val="26"/>
                  </w:rPr>
                </w:rPrChange>
              </w:rPr>
              <w:t>Khóa</w:t>
            </w:r>
            <w:proofErr w:type="spellEnd"/>
            <w:r w:rsidRPr="00B41112">
              <w:rPr>
                <w:b/>
                <w:i/>
                <w:iCs/>
                <w:sz w:val="26"/>
                <w:szCs w:val="26"/>
                <w:rPrChange w:id="17226" w:author="Le Minh Nghia" w:date="2019-10-09T10:56:00Z">
                  <w:rPr>
                    <w:b/>
                    <w:i/>
                    <w:iCs/>
                    <w:sz w:val="26"/>
                    <w:szCs w:val="26"/>
                  </w:rPr>
                </w:rPrChange>
              </w:rPr>
              <w:t xml:space="preserve"> </w:t>
            </w:r>
            <w:proofErr w:type="spellStart"/>
            <w:r w:rsidRPr="00B41112">
              <w:rPr>
                <w:b/>
                <w:i/>
                <w:iCs/>
                <w:sz w:val="26"/>
                <w:szCs w:val="26"/>
                <w:rPrChange w:id="17227"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228" w:author="Le Minh Nghia" w:date="2019-10-09T10:56:00Z">
                  <w:rPr>
                    <w:rFonts w:eastAsia="MS Mincho"/>
                    <w:b/>
                    <w:i/>
                    <w:iCs/>
                    <w:sz w:val="26"/>
                    <w:szCs w:val="26"/>
                  </w:rPr>
                </w:rPrChange>
              </w:rPr>
            </w:pPr>
            <w:proofErr w:type="spellStart"/>
            <w:r w:rsidRPr="00B41112">
              <w:rPr>
                <w:b/>
                <w:i/>
                <w:iCs/>
                <w:sz w:val="26"/>
                <w:szCs w:val="26"/>
                <w:rPrChange w:id="17229" w:author="Le Minh Nghia" w:date="2019-10-09T10:56:00Z">
                  <w:rPr>
                    <w:b/>
                    <w:i/>
                    <w:iCs/>
                    <w:sz w:val="26"/>
                    <w:szCs w:val="26"/>
                  </w:rPr>
                </w:rPrChange>
              </w:rPr>
              <w:t>Khóa</w:t>
            </w:r>
            <w:proofErr w:type="spellEnd"/>
            <w:r w:rsidRPr="00B41112">
              <w:rPr>
                <w:b/>
                <w:i/>
                <w:iCs/>
                <w:sz w:val="26"/>
                <w:szCs w:val="26"/>
                <w:rPrChange w:id="17230" w:author="Le Minh Nghia" w:date="2019-10-09T10:56:00Z">
                  <w:rPr>
                    <w:b/>
                    <w:i/>
                    <w:iCs/>
                    <w:sz w:val="26"/>
                    <w:szCs w:val="26"/>
                  </w:rPr>
                </w:rPrChange>
              </w:rPr>
              <w:t xml:space="preserve"> </w:t>
            </w:r>
            <w:proofErr w:type="spellStart"/>
            <w:r w:rsidRPr="00B41112">
              <w:rPr>
                <w:b/>
                <w:i/>
                <w:iCs/>
                <w:sz w:val="26"/>
                <w:szCs w:val="26"/>
                <w:rPrChange w:id="17231"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232" w:author="Le Minh Nghia" w:date="2019-10-09T10:56:00Z">
                  <w:rPr>
                    <w:rFonts w:eastAsia="MS Mincho"/>
                    <w:b/>
                    <w:i/>
                    <w:iCs/>
                    <w:sz w:val="26"/>
                    <w:szCs w:val="26"/>
                  </w:rPr>
                </w:rPrChange>
              </w:rPr>
            </w:pPr>
            <w:proofErr w:type="spellStart"/>
            <w:r w:rsidRPr="00B41112">
              <w:rPr>
                <w:b/>
                <w:i/>
                <w:iCs/>
                <w:sz w:val="26"/>
                <w:szCs w:val="26"/>
                <w:rPrChange w:id="17233" w:author="Le Minh Nghia" w:date="2019-10-09T10:56:00Z">
                  <w:rPr>
                    <w:b/>
                    <w:i/>
                    <w:iCs/>
                    <w:sz w:val="26"/>
                    <w:szCs w:val="26"/>
                  </w:rPr>
                </w:rPrChange>
              </w:rPr>
              <w:t>Giá</w:t>
            </w:r>
            <w:proofErr w:type="spellEnd"/>
            <w:r w:rsidRPr="00B41112">
              <w:rPr>
                <w:b/>
                <w:i/>
                <w:iCs/>
                <w:sz w:val="26"/>
                <w:szCs w:val="26"/>
                <w:rPrChange w:id="17234" w:author="Le Minh Nghia" w:date="2019-10-09T10:56:00Z">
                  <w:rPr>
                    <w:b/>
                    <w:i/>
                    <w:iCs/>
                    <w:sz w:val="26"/>
                    <w:szCs w:val="26"/>
                  </w:rPr>
                </w:rPrChange>
              </w:rPr>
              <w:t xml:space="preserve"> </w:t>
            </w:r>
            <w:proofErr w:type="spellStart"/>
            <w:r w:rsidRPr="00B41112">
              <w:rPr>
                <w:b/>
                <w:i/>
                <w:iCs/>
                <w:sz w:val="26"/>
                <w:szCs w:val="26"/>
                <w:rPrChange w:id="17235" w:author="Le Minh Nghia" w:date="2019-10-09T10:56:00Z">
                  <w:rPr>
                    <w:b/>
                    <w:i/>
                    <w:iCs/>
                    <w:sz w:val="26"/>
                    <w:szCs w:val="26"/>
                  </w:rPr>
                </w:rPrChange>
              </w:rPr>
              <w:t>trị</w:t>
            </w:r>
            <w:proofErr w:type="spellEnd"/>
            <w:r w:rsidRPr="00B41112">
              <w:rPr>
                <w:b/>
                <w:i/>
                <w:iCs/>
                <w:sz w:val="26"/>
                <w:szCs w:val="26"/>
                <w:rPrChange w:id="17236" w:author="Le Minh Nghia" w:date="2019-10-09T10:56:00Z">
                  <w:rPr>
                    <w:b/>
                    <w:i/>
                    <w:iCs/>
                    <w:sz w:val="26"/>
                    <w:szCs w:val="26"/>
                  </w:rPr>
                </w:rPrChange>
              </w:rPr>
              <w:t xml:space="preserve"> </w:t>
            </w:r>
            <w:proofErr w:type="spellStart"/>
            <w:r w:rsidRPr="00B41112">
              <w:rPr>
                <w:b/>
                <w:i/>
                <w:iCs/>
                <w:sz w:val="26"/>
                <w:szCs w:val="26"/>
                <w:rPrChange w:id="17237" w:author="Le Minh Nghia" w:date="2019-10-09T10:56:00Z">
                  <w:rPr>
                    <w:b/>
                    <w:i/>
                    <w:iCs/>
                    <w:sz w:val="26"/>
                    <w:szCs w:val="26"/>
                  </w:rPr>
                </w:rPrChange>
              </w:rPr>
              <w:t>mặc</w:t>
            </w:r>
            <w:proofErr w:type="spellEnd"/>
            <w:r w:rsidRPr="00B41112">
              <w:rPr>
                <w:b/>
                <w:i/>
                <w:iCs/>
                <w:sz w:val="26"/>
                <w:szCs w:val="26"/>
                <w:rPrChange w:id="17238" w:author="Le Minh Nghia" w:date="2019-10-09T10:56:00Z">
                  <w:rPr>
                    <w:b/>
                    <w:i/>
                    <w:iCs/>
                    <w:sz w:val="26"/>
                    <w:szCs w:val="26"/>
                  </w:rPr>
                </w:rPrChange>
              </w:rPr>
              <w:t xml:space="preserve"> </w:t>
            </w:r>
            <w:proofErr w:type="spellStart"/>
            <w:r w:rsidRPr="00B41112">
              <w:rPr>
                <w:b/>
                <w:i/>
                <w:iCs/>
                <w:sz w:val="26"/>
                <w:szCs w:val="26"/>
                <w:rPrChange w:id="17239"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7240" w:author="Le Minh Nghia" w:date="2019-10-09T10:56:00Z">
                  <w:rPr>
                    <w:b/>
                    <w:i/>
                    <w:iCs/>
                    <w:sz w:val="26"/>
                    <w:szCs w:val="26"/>
                  </w:rPr>
                </w:rPrChange>
              </w:rPr>
            </w:pPr>
            <w:r w:rsidRPr="00B41112">
              <w:rPr>
                <w:b/>
                <w:i/>
                <w:iCs/>
                <w:sz w:val="26"/>
                <w:szCs w:val="26"/>
                <w:rPrChange w:id="17241"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242" w:author="Le Minh Nghia" w:date="2019-10-09T10:56:00Z">
                  <w:rPr>
                    <w:rFonts w:eastAsia="MS Mincho"/>
                    <w:b/>
                    <w:i/>
                    <w:iCs/>
                    <w:sz w:val="26"/>
                    <w:szCs w:val="26"/>
                  </w:rPr>
                </w:rPrChange>
              </w:rPr>
            </w:pPr>
            <w:r w:rsidRPr="00B41112">
              <w:rPr>
                <w:b/>
                <w:i/>
                <w:iCs/>
                <w:sz w:val="26"/>
                <w:szCs w:val="26"/>
                <w:rPrChange w:id="17243"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244" w:author="Le Minh Nghia" w:date="2019-10-09T10:56:00Z">
                  <w:rPr>
                    <w:rFonts w:eastAsia="MS Mincho"/>
                    <w:b/>
                    <w:i/>
                    <w:iCs/>
                    <w:sz w:val="26"/>
                    <w:szCs w:val="26"/>
                  </w:rPr>
                </w:rPrChange>
              </w:rPr>
            </w:pPr>
            <w:proofErr w:type="spellStart"/>
            <w:r w:rsidRPr="00B41112">
              <w:rPr>
                <w:b/>
                <w:i/>
                <w:iCs/>
                <w:sz w:val="26"/>
                <w:szCs w:val="26"/>
                <w:rPrChange w:id="17245" w:author="Le Minh Nghia" w:date="2019-10-09T10:56:00Z">
                  <w:rPr>
                    <w:b/>
                    <w:i/>
                    <w:iCs/>
                    <w:sz w:val="26"/>
                    <w:szCs w:val="26"/>
                  </w:rPr>
                </w:rPrChange>
              </w:rPr>
              <w:t>Diễn</w:t>
            </w:r>
            <w:proofErr w:type="spellEnd"/>
            <w:r w:rsidRPr="00B41112">
              <w:rPr>
                <w:b/>
                <w:i/>
                <w:iCs/>
                <w:sz w:val="26"/>
                <w:szCs w:val="26"/>
                <w:rPrChange w:id="17246" w:author="Le Minh Nghia" w:date="2019-10-09T10:56:00Z">
                  <w:rPr>
                    <w:b/>
                    <w:i/>
                    <w:iCs/>
                    <w:sz w:val="26"/>
                    <w:szCs w:val="26"/>
                  </w:rPr>
                </w:rPrChange>
              </w:rPr>
              <w:t xml:space="preserve"> </w:t>
            </w:r>
            <w:proofErr w:type="spellStart"/>
            <w:r w:rsidRPr="00B41112">
              <w:rPr>
                <w:b/>
                <w:i/>
                <w:iCs/>
                <w:sz w:val="26"/>
                <w:szCs w:val="26"/>
                <w:rPrChange w:id="17247"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248" w:author="Le Minh Nghia" w:date="2019-10-09T10:56:00Z">
                  <w:rPr>
                    <w:iCs/>
                    <w:sz w:val="26"/>
                    <w:szCs w:val="26"/>
                  </w:rPr>
                </w:rPrChange>
              </w:rPr>
            </w:pPr>
            <w:proofErr w:type="spellStart"/>
            <w:r w:rsidRPr="00B41112">
              <w:rPr>
                <w:iCs/>
                <w:sz w:val="26"/>
                <w:szCs w:val="26"/>
                <w:rPrChange w:id="17249" w:author="Le Minh Nghia" w:date="2019-10-09T10:56:00Z">
                  <w:rPr>
                    <w:iCs/>
                    <w:sz w:val="26"/>
                    <w:szCs w:val="26"/>
                  </w:rPr>
                </w:rPrChange>
              </w:rPr>
              <w:t>post_id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250" w:author="Le Minh Nghia" w:date="2019-10-09T10:56:00Z">
                  <w:rPr>
                    <w:iCs/>
                    <w:sz w:val="26"/>
                    <w:szCs w:val="26"/>
                  </w:rPr>
                </w:rPrChange>
              </w:rPr>
            </w:pPr>
            <w:r w:rsidRPr="00B41112">
              <w:rPr>
                <w:iCs/>
                <w:sz w:val="26"/>
                <w:szCs w:val="26"/>
                <w:rPrChange w:id="17251"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7252" w:author="Le Minh Nghia" w:date="2019-10-09T10:56:00Z">
                  <w:rPr>
                    <w:iCs/>
                    <w:sz w:val="26"/>
                    <w:szCs w:val="26"/>
                  </w:rPr>
                </w:rPrChange>
              </w:rPr>
            </w:pPr>
            <w:r w:rsidRPr="00B41112">
              <w:rPr>
                <w:iCs/>
                <w:sz w:val="26"/>
                <w:szCs w:val="26"/>
                <w:rPrChange w:id="17253"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5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25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5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7257" w:author="Le Minh Nghia" w:date="2019-10-09T10:56:00Z">
                  <w:rPr>
                    <w:iCs/>
                    <w:sz w:val="26"/>
                    <w:szCs w:val="26"/>
                  </w:rPr>
                </w:rPrChange>
              </w:rPr>
            </w:pPr>
            <w:r w:rsidRPr="00B41112">
              <w:rPr>
                <w:iCs/>
                <w:sz w:val="26"/>
                <w:szCs w:val="26"/>
                <w:rPrChange w:id="1725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259" w:author="Le Minh Nghia" w:date="2019-10-09T10:56:00Z">
                  <w:rPr>
                    <w:iCs/>
                    <w:sz w:val="26"/>
                    <w:szCs w:val="26"/>
                  </w:rPr>
                </w:rPrChange>
              </w:rPr>
            </w:pPr>
            <w:r w:rsidRPr="00B41112">
              <w:rPr>
                <w:iCs/>
                <w:sz w:val="26"/>
                <w:szCs w:val="26"/>
                <w:rPrChange w:id="17260"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261" w:author="Le Minh Nghia" w:date="2019-10-09T10:56:00Z">
                  <w:rPr>
                    <w:iCs/>
                    <w:sz w:val="26"/>
                    <w:szCs w:val="26"/>
                  </w:rPr>
                </w:rPrChange>
              </w:rPr>
            </w:pPr>
            <w:proofErr w:type="spellStart"/>
            <w:r w:rsidRPr="00B41112">
              <w:rPr>
                <w:iCs/>
                <w:sz w:val="26"/>
                <w:szCs w:val="26"/>
                <w:rPrChange w:id="17262"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263" w:author="Le Minh Nghia" w:date="2019-10-09T10:56:00Z">
                  <w:rPr>
                    <w:iCs/>
                    <w:sz w:val="26"/>
                    <w:szCs w:val="26"/>
                  </w:rPr>
                </w:rPrChange>
              </w:rPr>
            </w:pPr>
            <w:r w:rsidRPr="00B41112">
              <w:rPr>
                <w:iCs/>
                <w:sz w:val="26"/>
                <w:szCs w:val="26"/>
                <w:rPrChange w:id="1726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26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66" w:author="Le Minh Nghia" w:date="2019-10-09T10:56:00Z">
                  <w:rPr>
                    <w:iCs/>
                    <w:sz w:val="26"/>
                    <w:szCs w:val="26"/>
                  </w:rPr>
                </w:rPrChange>
              </w:rPr>
            </w:pPr>
            <w:r w:rsidRPr="00B41112">
              <w:rPr>
                <w:iCs/>
                <w:sz w:val="26"/>
                <w:szCs w:val="26"/>
                <w:rPrChange w:id="17267"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26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6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7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271" w:author="Le Minh Nghia" w:date="2019-10-09T10:56:00Z">
                  <w:rPr>
                    <w:iCs/>
                    <w:sz w:val="26"/>
                    <w:szCs w:val="26"/>
                  </w:rPr>
                </w:rPrChange>
              </w:rPr>
            </w:pPr>
            <w:proofErr w:type="spellStart"/>
            <w:r w:rsidRPr="00B41112">
              <w:rPr>
                <w:iCs/>
                <w:sz w:val="26"/>
                <w:szCs w:val="26"/>
                <w:rPrChange w:id="17272" w:author="Le Minh Nghia" w:date="2019-10-09T10:56:00Z">
                  <w:rPr>
                    <w:iCs/>
                    <w:sz w:val="26"/>
                    <w:szCs w:val="26"/>
                  </w:rPr>
                </w:rPrChange>
              </w:rPr>
              <w:t>tác</w:t>
            </w:r>
            <w:proofErr w:type="spellEnd"/>
            <w:r w:rsidRPr="00B41112">
              <w:rPr>
                <w:iCs/>
                <w:sz w:val="26"/>
                <w:szCs w:val="26"/>
                <w:rPrChange w:id="17273" w:author="Le Minh Nghia" w:date="2019-10-09T10:56:00Z">
                  <w:rPr>
                    <w:iCs/>
                    <w:sz w:val="26"/>
                    <w:szCs w:val="26"/>
                  </w:rPr>
                </w:rPrChange>
              </w:rPr>
              <w:t xml:space="preserve"> </w:t>
            </w:r>
            <w:proofErr w:type="spellStart"/>
            <w:r w:rsidRPr="00B41112">
              <w:rPr>
                <w:iCs/>
                <w:sz w:val="26"/>
                <w:szCs w:val="26"/>
                <w:rPrChange w:id="17274" w:author="Le Minh Nghia" w:date="2019-10-09T10:56:00Z">
                  <w:rPr>
                    <w:iCs/>
                    <w:sz w:val="26"/>
                    <w:szCs w:val="26"/>
                  </w:rPr>
                </w:rPrChange>
              </w:rPr>
              <w:t>giả</w:t>
            </w:r>
            <w:proofErr w:type="spellEnd"/>
            <w:r w:rsidRPr="00B41112">
              <w:rPr>
                <w:iCs/>
                <w:sz w:val="26"/>
                <w:szCs w:val="26"/>
                <w:rPrChange w:id="17275" w:author="Le Minh Nghia" w:date="2019-10-09T10:56:00Z">
                  <w:rPr>
                    <w:iCs/>
                    <w:sz w:val="26"/>
                    <w:szCs w:val="26"/>
                  </w:rPr>
                </w:rPrChange>
              </w:rPr>
              <w:t xml:space="preserve"> </w:t>
            </w:r>
            <w:proofErr w:type="spellStart"/>
            <w:r w:rsidRPr="00B41112">
              <w:rPr>
                <w:iCs/>
                <w:sz w:val="26"/>
                <w:szCs w:val="26"/>
                <w:rPrChange w:id="17276" w:author="Le Minh Nghia" w:date="2019-10-09T10:56:00Z">
                  <w:rPr>
                    <w:iCs/>
                    <w:sz w:val="26"/>
                    <w:szCs w:val="26"/>
                  </w:rPr>
                </w:rPrChange>
              </w:rPr>
              <w:t>bài</w:t>
            </w:r>
            <w:proofErr w:type="spellEnd"/>
            <w:r w:rsidRPr="00B41112">
              <w:rPr>
                <w:iCs/>
                <w:sz w:val="26"/>
                <w:szCs w:val="26"/>
                <w:rPrChange w:id="17277" w:author="Le Minh Nghia" w:date="2019-10-09T10:56:00Z">
                  <w:rPr>
                    <w:iCs/>
                    <w:sz w:val="26"/>
                    <w:szCs w:val="26"/>
                  </w:rPr>
                </w:rPrChange>
              </w:rPr>
              <w:t xml:space="preserve"> </w:t>
            </w:r>
            <w:proofErr w:type="spellStart"/>
            <w:r w:rsidRPr="00B41112">
              <w:rPr>
                <w:iCs/>
                <w:sz w:val="26"/>
                <w:szCs w:val="26"/>
                <w:rPrChange w:id="17278" w:author="Le Minh Nghia" w:date="2019-10-09T10:56:00Z">
                  <w:rPr>
                    <w:iCs/>
                    <w:sz w:val="26"/>
                    <w:szCs w:val="26"/>
                  </w:rPr>
                </w:rPrChange>
              </w:rPr>
              <w:t>viết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279" w:author="Le Minh Nghia" w:date="2019-10-09T10:56:00Z">
                  <w:rPr>
                    <w:iCs/>
                    <w:sz w:val="26"/>
                    <w:szCs w:val="26"/>
                  </w:rPr>
                </w:rPrChange>
              </w:rPr>
            </w:pPr>
            <w:proofErr w:type="spellStart"/>
            <w:r w:rsidRPr="00B41112">
              <w:rPr>
                <w:iCs/>
                <w:sz w:val="26"/>
                <w:szCs w:val="26"/>
                <w:rPrChange w:id="17280" w:author="Le Minh Nghia" w:date="2019-10-09T10:56:00Z">
                  <w:rPr>
                    <w:iCs/>
                    <w:sz w:val="26"/>
                    <w:szCs w:val="26"/>
                  </w:rPr>
                </w:rPrChange>
              </w:rPr>
              <w:t>role_id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281" w:author="Le Minh Nghia" w:date="2019-10-09T10:56:00Z">
                  <w:rPr>
                    <w:iCs/>
                    <w:sz w:val="26"/>
                    <w:szCs w:val="26"/>
                  </w:rPr>
                </w:rPrChange>
              </w:rPr>
            </w:pPr>
            <w:r w:rsidRPr="00B41112">
              <w:rPr>
                <w:iCs/>
                <w:sz w:val="26"/>
                <w:szCs w:val="26"/>
                <w:rPrChange w:id="17282"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28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84" w:author="Le Minh Nghia" w:date="2019-10-09T10:56:00Z">
                  <w:rPr>
                    <w:iCs/>
                    <w:sz w:val="26"/>
                    <w:szCs w:val="26"/>
                  </w:rPr>
                </w:rPrChange>
              </w:rPr>
            </w:pPr>
            <w:r w:rsidRPr="00B41112">
              <w:rPr>
                <w:iCs/>
                <w:sz w:val="26"/>
                <w:szCs w:val="26"/>
                <w:rPrChange w:id="17285"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28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8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8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289" w:author="Le Minh Nghia" w:date="2019-10-09T10:56:00Z">
                  <w:rPr>
                    <w:iCs/>
                    <w:sz w:val="26"/>
                    <w:szCs w:val="26"/>
                  </w:rPr>
                </w:rPrChange>
              </w:rPr>
            </w:pPr>
            <w:r w:rsidRPr="00B41112">
              <w:rPr>
                <w:iCs/>
                <w:sz w:val="26"/>
                <w:szCs w:val="26"/>
                <w:rPrChange w:id="17290" w:author="Le Minh Nghia" w:date="2019-10-09T10:56:00Z">
                  <w:rPr>
                    <w:iCs/>
                    <w:sz w:val="26"/>
                    <w:szCs w:val="26"/>
                  </w:rPr>
                </w:rPrChange>
              </w:rPr>
              <w:t xml:space="preserve">Id </w:t>
            </w:r>
            <w:proofErr w:type="spellStart"/>
            <w:r w:rsidRPr="00B41112">
              <w:rPr>
                <w:iCs/>
                <w:sz w:val="26"/>
                <w:szCs w:val="26"/>
                <w:rPrChange w:id="17291" w:author="Le Minh Nghia" w:date="2019-10-09T10:56:00Z">
                  <w:rPr>
                    <w:iCs/>
                    <w:sz w:val="26"/>
                    <w:szCs w:val="26"/>
                  </w:rPr>
                </w:rPrChange>
              </w:rPr>
              <w:t>phân</w:t>
            </w:r>
            <w:proofErr w:type="spellEnd"/>
            <w:r w:rsidRPr="00B41112">
              <w:rPr>
                <w:iCs/>
                <w:sz w:val="26"/>
                <w:szCs w:val="26"/>
                <w:rPrChange w:id="17292" w:author="Le Minh Nghia" w:date="2019-10-09T10:56:00Z">
                  <w:rPr>
                    <w:iCs/>
                    <w:sz w:val="26"/>
                    <w:szCs w:val="26"/>
                  </w:rPr>
                </w:rPrChange>
              </w:rPr>
              <w:t xml:space="preserve"> </w:t>
            </w:r>
            <w:proofErr w:type="spellStart"/>
            <w:r w:rsidRPr="00B41112">
              <w:rPr>
                <w:iCs/>
                <w:sz w:val="26"/>
                <w:szCs w:val="26"/>
                <w:rPrChange w:id="17293" w:author="Le Minh Nghia" w:date="2019-10-09T10:56:00Z">
                  <w:rPr>
                    <w:iCs/>
                    <w:sz w:val="26"/>
                    <w:szCs w:val="26"/>
                  </w:rPr>
                </w:rPrChange>
              </w:rPr>
              <w:t>quyền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294" w:author="Le Minh Nghia" w:date="2019-10-09T10:56:00Z">
                  <w:rPr>
                    <w:iCs/>
                    <w:sz w:val="26"/>
                    <w:szCs w:val="26"/>
                  </w:rPr>
                </w:rPrChange>
              </w:rPr>
            </w:pPr>
            <w:proofErr w:type="spellStart"/>
            <w:r w:rsidRPr="00B41112">
              <w:rPr>
                <w:iCs/>
                <w:sz w:val="26"/>
                <w:szCs w:val="26"/>
                <w:rPrChange w:id="17295" w:author="Le Minh Nghia" w:date="2019-10-09T10:56:00Z">
                  <w:rPr>
                    <w:iCs/>
                    <w:sz w:val="26"/>
                    <w:szCs w:val="26"/>
                  </w:rPr>
                </w:rPrChange>
              </w:rPr>
              <w:t>class_id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296" w:author="Le Minh Nghia" w:date="2019-10-09T10:56:00Z">
                  <w:rPr>
                    <w:iCs/>
                    <w:sz w:val="26"/>
                    <w:szCs w:val="26"/>
                  </w:rPr>
                </w:rPrChange>
              </w:rPr>
            </w:pPr>
            <w:r w:rsidRPr="00B41112">
              <w:rPr>
                <w:iCs/>
                <w:sz w:val="26"/>
                <w:szCs w:val="26"/>
                <w:rPrChange w:id="1729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29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299" w:author="Le Minh Nghia" w:date="2019-10-09T10:56:00Z">
                  <w:rPr>
                    <w:iCs/>
                    <w:sz w:val="26"/>
                    <w:szCs w:val="26"/>
                  </w:rPr>
                </w:rPrChange>
              </w:rPr>
            </w:pPr>
            <w:r w:rsidRPr="00B41112">
              <w:rPr>
                <w:iCs/>
                <w:sz w:val="26"/>
                <w:szCs w:val="26"/>
                <w:rPrChange w:id="17300"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0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0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0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04" w:author="Le Minh Nghia" w:date="2019-10-09T10:56:00Z">
                  <w:rPr>
                    <w:iCs/>
                    <w:sz w:val="26"/>
                    <w:szCs w:val="26"/>
                  </w:rPr>
                </w:rPrChange>
              </w:rPr>
            </w:pPr>
            <w:r w:rsidRPr="00B41112">
              <w:rPr>
                <w:iCs/>
                <w:sz w:val="26"/>
                <w:szCs w:val="26"/>
                <w:rPrChange w:id="17305" w:author="Le Minh Nghia" w:date="2019-10-09T10:56:00Z">
                  <w:rPr>
                    <w:iCs/>
                    <w:sz w:val="26"/>
                    <w:szCs w:val="26"/>
                  </w:rPr>
                </w:rPrChange>
              </w:rPr>
              <w:t xml:space="preserve">ID </w:t>
            </w:r>
            <w:proofErr w:type="spellStart"/>
            <w:r w:rsidRPr="00B41112">
              <w:rPr>
                <w:iCs/>
                <w:sz w:val="26"/>
                <w:szCs w:val="26"/>
                <w:rPrChange w:id="17306" w:author="Le Minh Nghia" w:date="2019-10-09T10:56:00Z">
                  <w:rPr>
                    <w:iCs/>
                    <w:sz w:val="26"/>
                    <w:szCs w:val="26"/>
                  </w:rPr>
                </w:rPrChange>
              </w:rPr>
              <w:t>lớp</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07" w:author="Le Minh Nghia" w:date="2019-10-09T10:56:00Z">
                  <w:rPr>
                    <w:iCs/>
                    <w:sz w:val="26"/>
                    <w:szCs w:val="26"/>
                  </w:rPr>
                </w:rPrChange>
              </w:rPr>
            </w:pPr>
            <w:proofErr w:type="spellStart"/>
            <w:r w:rsidRPr="00B41112">
              <w:rPr>
                <w:iCs/>
                <w:sz w:val="26"/>
                <w:szCs w:val="26"/>
                <w:rPrChange w:id="17308" w:author="Le Minh Nghia" w:date="2019-10-09T10:56:00Z">
                  <w:rPr>
                    <w:iCs/>
                    <w:sz w:val="26"/>
                    <w:szCs w:val="26"/>
                  </w:rPr>
                </w:rPrChange>
              </w:rPr>
              <w:t>category_id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09" w:author="Le Minh Nghia" w:date="2019-10-09T10:56:00Z">
                  <w:rPr>
                    <w:iCs/>
                    <w:sz w:val="26"/>
                    <w:szCs w:val="26"/>
                  </w:rPr>
                </w:rPrChange>
              </w:rPr>
            </w:pPr>
            <w:r w:rsidRPr="00B41112">
              <w:rPr>
                <w:iCs/>
                <w:sz w:val="26"/>
                <w:szCs w:val="26"/>
                <w:rPrChange w:id="17310"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1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12" w:author="Le Minh Nghia" w:date="2019-10-09T10:56:00Z">
                  <w:rPr>
                    <w:iCs/>
                    <w:sz w:val="26"/>
                    <w:szCs w:val="26"/>
                  </w:rPr>
                </w:rPrChange>
              </w:rPr>
            </w:pPr>
            <w:r w:rsidRPr="00B41112">
              <w:rPr>
                <w:iCs/>
                <w:sz w:val="26"/>
                <w:szCs w:val="26"/>
                <w:rPrChange w:id="17313"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1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1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1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17" w:author="Le Minh Nghia" w:date="2019-10-09T10:56:00Z">
                  <w:rPr>
                    <w:iCs/>
                    <w:sz w:val="26"/>
                    <w:szCs w:val="26"/>
                  </w:rPr>
                </w:rPrChange>
              </w:rPr>
            </w:pPr>
            <w:r w:rsidRPr="00B41112">
              <w:rPr>
                <w:iCs/>
                <w:sz w:val="26"/>
                <w:szCs w:val="26"/>
                <w:rPrChange w:id="17318" w:author="Le Minh Nghia" w:date="2019-10-09T10:56:00Z">
                  <w:rPr>
                    <w:iCs/>
                    <w:sz w:val="26"/>
                    <w:szCs w:val="26"/>
                  </w:rPr>
                </w:rPrChange>
              </w:rPr>
              <w:t xml:space="preserve">Id </w:t>
            </w:r>
            <w:proofErr w:type="spellStart"/>
            <w:r w:rsidRPr="00B41112">
              <w:rPr>
                <w:iCs/>
                <w:sz w:val="26"/>
                <w:szCs w:val="26"/>
                <w:rPrChange w:id="17319" w:author="Le Minh Nghia" w:date="2019-10-09T10:56:00Z">
                  <w:rPr>
                    <w:iCs/>
                    <w:sz w:val="26"/>
                    <w:szCs w:val="26"/>
                  </w:rPr>
                </w:rPrChange>
              </w:rPr>
              <w:t>thể</w:t>
            </w:r>
            <w:proofErr w:type="spellEnd"/>
            <w:r w:rsidRPr="00B41112">
              <w:rPr>
                <w:iCs/>
                <w:sz w:val="26"/>
                <w:szCs w:val="26"/>
                <w:rPrChange w:id="17320" w:author="Le Minh Nghia" w:date="2019-10-09T10:56:00Z">
                  <w:rPr>
                    <w:iCs/>
                    <w:sz w:val="26"/>
                    <w:szCs w:val="26"/>
                  </w:rPr>
                </w:rPrChange>
              </w:rPr>
              <w:t xml:space="preserve"> </w:t>
            </w:r>
            <w:proofErr w:type="spellStart"/>
            <w:r w:rsidRPr="00B41112">
              <w:rPr>
                <w:iCs/>
                <w:sz w:val="26"/>
                <w:szCs w:val="26"/>
                <w:rPrChange w:id="17321" w:author="Le Minh Nghia" w:date="2019-10-09T10:56:00Z">
                  <w:rPr>
                    <w:iCs/>
                    <w:sz w:val="26"/>
                    <w:szCs w:val="26"/>
                  </w:rPr>
                </w:rPrChange>
              </w:rPr>
              <w:t>loại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22" w:author="Le Minh Nghia" w:date="2019-10-09T10:56:00Z">
                  <w:rPr>
                    <w:iCs/>
                    <w:sz w:val="26"/>
                    <w:szCs w:val="26"/>
                  </w:rPr>
                </w:rPrChange>
              </w:rPr>
            </w:pPr>
            <w:proofErr w:type="spellStart"/>
            <w:r w:rsidRPr="00B41112">
              <w:rPr>
                <w:iCs/>
                <w:sz w:val="26"/>
                <w:szCs w:val="26"/>
                <w:rPrChange w:id="17323" w:author="Le Minh Nghia" w:date="2019-10-09T10:56:00Z">
                  <w:rPr>
                    <w:iCs/>
                    <w:sz w:val="26"/>
                    <w:szCs w:val="26"/>
                  </w:rPr>
                </w:rPrChange>
              </w:rPr>
              <w:t>post_title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24" w:author="Le Minh Nghia" w:date="2019-10-09T10:56:00Z">
                  <w:rPr>
                    <w:iCs/>
                    <w:sz w:val="26"/>
                    <w:szCs w:val="26"/>
                  </w:rPr>
                </w:rPrChange>
              </w:rPr>
            </w:pPr>
            <w:r w:rsidRPr="00B41112">
              <w:rPr>
                <w:iCs/>
                <w:sz w:val="26"/>
                <w:szCs w:val="26"/>
                <w:rPrChange w:id="17325"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2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2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2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2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3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31" w:author="Le Minh Nghia" w:date="2019-10-09T10:56:00Z">
                  <w:rPr>
                    <w:iCs/>
                    <w:sz w:val="26"/>
                    <w:szCs w:val="26"/>
                  </w:rPr>
                </w:rPrChange>
              </w:rPr>
            </w:pPr>
            <w:proofErr w:type="spellStart"/>
            <w:r w:rsidRPr="00B41112">
              <w:rPr>
                <w:iCs/>
                <w:sz w:val="26"/>
                <w:szCs w:val="26"/>
                <w:rPrChange w:id="17332" w:author="Le Minh Nghia" w:date="2019-10-09T10:56:00Z">
                  <w:rPr>
                    <w:iCs/>
                    <w:sz w:val="26"/>
                    <w:szCs w:val="26"/>
                  </w:rPr>
                </w:rPrChange>
              </w:rPr>
              <w:t>tiêu</w:t>
            </w:r>
            <w:proofErr w:type="spellEnd"/>
            <w:r w:rsidRPr="00B41112">
              <w:rPr>
                <w:iCs/>
                <w:sz w:val="26"/>
                <w:szCs w:val="26"/>
                <w:rPrChange w:id="17333" w:author="Le Minh Nghia" w:date="2019-10-09T10:56:00Z">
                  <w:rPr>
                    <w:iCs/>
                    <w:sz w:val="26"/>
                    <w:szCs w:val="26"/>
                  </w:rPr>
                </w:rPrChange>
              </w:rPr>
              <w:t xml:space="preserve"> </w:t>
            </w:r>
            <w:proofErr w:type="spellStart"/>
            <w:r w:rsidRPr="00B41112">
              <w:rPr>
                <w:iCs/>
                <w:sz w:val="26"/>
                <w:szCs w:val="26"/>
                <w:rPrChange w:id="17334" w:author="Le Minh Nghia" w:date="2019-10-09T10:56:00Z">
                  <w:rPr>
                    <w:iCs/>
                    <w:sz w:val="26"/>
                    <w:szCs w:val="26"/>
                  </w:rPr>
                </w:rPrChange>
              </w:rPr>
              <w:t>đề</w:t>
            </w:r>
            <w:proofErr w:type="spellEnd"/>
            <w:r w:rsidRPr="00B41112">
              <w:rPr>
                <w:iCs/>
                <w:sz w:val="26"/>
                <w:szCs w:val="26"/>
                <w:rPrChange w:id="17335" w:author="Le Minh Nghia" w:date="2019-10-09T10:56:00Z">
                  <w:rPr>
                    <w:iCs/>
                    <w:sz w:val="26"/>
                    <w:szCs w:val="26"/>
                  </w:rPr>
                </w:rPrChange>
              </w:rPr>
              <w:t xml:space="preserve"> </w:t>
            </w:r>
            <w:proofErr w:type="spellStart"/>
            <w:r w:rsidRPr="00B41112">
              <w:rPr>
                <w:iCs/>
                <w:sz w:val="26"/>
                <w:szCs w:val="26"/>
                <w:rPrChange w:id="17336" w:author="Le Minh Nghia" w:date="2019-10-09T10:56:00Z">
                  <w:rPr>
                    <w:iCs/>
                    <w:sz w:val="26"/>
                    <w:szCs w:val="26"/>
                  </w:rPr>
                </w:rPrChange>
              </w:rPr>
              <w:t>bài</w:t>
            </w:r>
            <w:proofErr w:type="spellEnd"/>
            <w:r w:rsidRPr="00B41112">
              <w:rPr>
                <w:iCs/>
                <w:sz w:val="26"/>
                <w:szCs w:val="26"/>
                <w:rPrChange w:id="17337" w:author="Le Minh Nghia" w:date="2019-10-09T10:56:00Z">
                  <w:rPr>
                    <w:iCs/>
                    <w:sz w:val="26"/>
                    <w:szCs w:val="26"/>
                  </w:rPr>
                </w:rPrChange>
              </w:rPr>
              <w:t xml:space="preserve"> </w:t>
            </w:r>
            <w:proofErr w:type="spellStart"/>
            <w:r w:rsidRPr="00B41112">
              <w:rPr>
                <w:iCs/>
                <w:sz w:val="26"/>
                <w:szCs w:val="26"/>
                <w:rPrChange w:id="17338" w:author="Le Minh Nghia" w:date="2019-10-09T10:56:00Z">
                  <w:rPr>
                    <w:iCs/>
                    <w:sz w:val="26"/>
                    <w:szCs w:val="26"/>
                  </w:rPr>
                </w:rPrChange>
              </w:rPr>
              <w:t>viết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39" w:author="Le Minh Nghia" w:date="2019-10-09T10:56:00Z">
                  <w:rPr>
                    <w:iCs/>
                    <w:sz w:val="26"/>
                    <w:szCs w:val="26"/>
                  </w:rPr>
                </w:rPrChange>
              </w:rPr>
            </w:pPr>
            <w:proofErr w:type="spellStart"/>
            <w:r w:rsidRPr="00B41112">
              <w:rPr>
                <w:iCs/>
                <w:sz w:val="26"/>
                <w:szCs w:val="26"/>
                <w:rPrChange w:id="17340" w:author="Le Minh Nghia" w:date="2019-10-09T10:56:00Z">
                  <w:rPr>
                    <w:iCs/>
                    <w:sz w:val="26"/>
                    <w:szCs w:val="26"/>
                  </w:rPr>
                </w:rPrChange>
              </w:rPr>
              <w:t>post_content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41" w:author="Le Minh Nghia" w:date="2019-10-09T10:56:00Z">
                  <w:rPr>
                    <w:iCs/>
                    <w:sz w:val="26"/>
                    <w:szCs w:val="26"/>
                  </w:rPr>
                </w:rPrChange>
              </w:rPr>
            </w:pPr>
            <w:r w:rsidRPr="00B41112">
              <w:rPr>
                <w:iCs/>
                <w:sz w:val="26"/>
                <w:szCs w:val="26"/>
                <w:rPrChange w:id="17342"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4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4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4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4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4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48" w:author="Le Minh Nghia" w:date="2019-10-09T10:56:00Z">
                  <w:rPr>
                    <w:iCs/>
                    <w:sz w:val="26"/>
                    <w:szCs w:val="26"/>
                  </w:rPr>
                </w:rPrChange>
              </w:rPr>
            </w:pPr>
            <w:proofErr w:type="spellStart"/>
            <w:r w:rsidRPr="00B41112">
              <w:rPr>
                <w:iCs/>
                <w:sz w:val="26"/>
                <w:szCs w:val="26"/>
                <w:rPrChange w:id="17349" w:author="Le Minh Nghia" w:date="2019-10-09T10:56:00Z">
                  <w:rPr>
                    <w:iCs/>
                    <w:sz w:val="26"/>
                    <w:szCs w:val="26"/>
                  </w:rPr>
                </w:rPrChange>
              </w:rPr>
              <w:t>nội</w:t>
            </w:r>
            <w:proofErr w:type="spellEnd"/>
            <w:r w:rsidRPr="00B41112">
              <w:rPr>
                <w:iCs/>
                <w:sz w:val="26"/>
                <w:szCs w:val="26"/>
                <w:rPrChange w:id="17350" w:author="Le Minh Nghia" w:date="2019-10-09T10:56:00Z">
                  <w:rPr>
                    <w:iCs/>
                    <w:sz w:val="26"/>
                    <w:szCs w:val="26"/>
                  </w:rPr>
                </w:rPrChange>
              </w:rPr>
              <w:t xml:space="preserve"> dung </w:t>
            </w:r>
            <w:proofErr w:type="spellStart"/>
            <w:r w:rsidRPr="00B41112">
              <w:rPr>
                <w:iCs/>
                <w:sz w:val="26"/>
                <w:szCs w:val="26"/>
                <w:rPrChange w:id="17351" w:author="Le Minh Nghia" w:date="2019-10-09T10:56:00Z">
                  <w:rPr>
                    <w:iCs/>
                    <w:sz w:val="26"/>
                    <w:szCs w:val="26"/>
                  </w:rPr>
                </w:rPrChange>
              </w:rPr>
              <w:t>bài</w:t>
            </w:r>
            <w:proofErr w:type="spellEnd"/>
            <w:r w:rsidRPr="00B41112">
              <w:rPr>
                <w:iCs/>
                <w:sz w:val="26"/>
                <w:szCs w:val="26"/>
                <w:rPrChange w:id="17352" w:author="Le Minh Nghia" w:date="2019-10-09T10:56:00Z">
                  <w:rPr>
                    <w:iCs/>
                    <w:sz w:val="26"/>
                    <w:szCs w:val="26"/>
                  </w:rPr>
                </w:rPrChange>
              </w:rPr>
              <w:t xml:space="preserve"> </w:t>
            </w:r>
            <w:proofErr w:type="spellStart"/>
            <w:r w:rsidRPr="00B41112">
              <w:rPr>
                <w:iCs/>
                <w:sz w:val="26"/>
                <w:szCs w:val="26"/>
                <w:rPrChange w:id="17353" w:author="Le Minh Nghia" w:date="2019-10-09T10:56:00Z">
                  <w:rPr>
                    <w:iCs/>
                    <w:sz w:val="26"/>
                    <w:szCs w:val="26"/>
                  </w:rPr>
                </w:rPrChange>
              </w:rPr>
              <w:t>viết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54" w:author="Le Minh Nghia" w:date="2019-10-09T10:56:00Z">
                  <w:rPr>
                    <w:iCs/>
                    <w:sz w:val="26"/>
                    <w:szCs w:val="26"/>
                  </w:rPr>
                </w:rPrChange>
              </w:rPr>
            </w:pPr>
            <w:proofErr w:type="spellStart"/>
            <w:r w:rsidRPr="00B41112">
              <w:rPr>
                <w:iCs/>
                <w:sz w:val="26"/>
                <w:szCs w:val="26"/>
                <w:rPrChange w:id="17355" w:author="Le Minh Nghia" w:date="2019-10-09T10:56:00Z">
                  <w:rPr>
                    <w:iCs/>
                    <w:sz w:val="26"/>
                    <w:szCs w:val="26"/>
                  </w:rPr>
                </w:rPrChange>
              </w:rPr>
              <w:t>post_slug</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56" w:author="Le Minh Nghia" w:date="2019-10-09T10:56:00Z">
                  <w:rPr>
                    <w:iCs/>
                    <w:sz w:val="26"/>
                    <w:szCs w:val="26"/>
                  </w:rPr>
                </w:rPrChange>
              </w:rPr>
            </w:pPr>
            <w:r w:rsidRPr="00B41112">
              <w:rPr>
                <w:iCs/>
                <w:sz w:val="26"/>
                <w:szCs w:val="26"/>
                <w:rPrChange w:id="17357"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5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5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6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61" w:author="Le Minh Nghia" w:date="2019-10-09T10:56:00Z">
                  <w:rPr>
                    <w:iCs/>
                    <w:sz w:val="26"/>
                    <w:szCs w:val="26"/>
                  </w:rPr>
                </w:rPrChange>
              </w:rPr>
            </w:pPr>
            <w:r w:rsidRPr="00B41112">
              <w:rPr>
                <w:iCs/>
                <w:sz w:val="26"/>
                <w:szCs w:val="26"/>
                <w:rPrChange w:id="17362"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6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64" w:author="Le Minh Nghia" w:date="2019-10-09T10:56:00Z">
                  <w:rPr>
                    <w:iCs/>
                    <w:sz w:val="26"/>
                    <w:szCs w:val="26"/>
                  </w:rPr>
                </w:rPrChange>
              </w:rPr>
            </w:pPr>
            <w:proofErr w:type="spellStart"/>
            <w:r w:rsidRPr="00B41112">
              <w:rPr>
                <w:iCs/>
                <w:sz w:val="26"/>
                <w:szCs w:val="26"/>
                <w:rPrChange w:id="17365" w:author="Le Minh Nghia" w:date="2019-10-09T10:56:00Z">
                  <w:rPr>
                    <w:iCs/>
                    <w:sz w:val="26"/>
                    <w:szCs w:val="26"/>
                  </w:rPr>
                </w:rPrChange>
              </w:rPr>
              <w:t>tên</w:t>
            </w:r>
            <w:proofErr w:type="spellEnd"/>
            <w:r w:rsidRPr="00B41112">
              <w:rPr>
                <w:iCs/>
                <w:sz w:val="26"/>
                <w:szCs w:val="26"/>
                <w:rPrChange w:id="17366" w:author="Le Minh Nghia" w:date="2019-10-09T10:56:00Z">
                  <w:rPr>
                    <w:iCs/>
                    <w:sz w:val="26"/>
                    <w:szCs w:val="26"/>
                  </w:rPr>
                </w:rPrChange>
              </w:rPr>
              <w:t xml:space="preserve"> </w:t>
            </w:r>
            <w:proofErr w:type="spellStart"/>
            <w:r w:rsidRPr="00B41112">
              <w:rPr>
                <w:iCs/>
                <w:sz w:val="26"/>
                <w:szCs w:val="26"/>
                <w:rPrChange w:id="17367" w:author="Le Minh Nghia" w:date="2019-10-09T10:56:00Z">
                  <w:rPr>
                    <w:iCs/>
                    <w:sz w:val="26"/>
                    <w:szCs w:val="26"/>
                  </w:rPr>
                </w:rPrChange>
              </w:rPr>
              <w:t>ngắn</w:t>
            </w:r>
            <w:proofErr w:type="spellEnd"/>
            <w:r w:rsidRPr="00B41112">
              <w:rPr>
                <w:iCs/>
                <w:sz w:val="26"/>
                <w:szCs w:val="26"/>
                <w:rPrChange w:id="17368" w:author="Le Minh Nghia" w:date="2019-10-09T10:56:00Z">
                  <w:rPr>
                    <w:iCs/>
                    <w:sz w:val="26"/>
                    <w:szCs w:val="26"/>
                  </w:rPr>
                </w:rPrChange>
              </w:rPr>
              <w:t xml:space="preserve"> </w:t>
            </w:r>
            <w:proofErr w:type="spellStart"/>
            <w:r w:rsidRPr="00B41112">
              <w:rPr>
                <w:iCs/>
                <w:sz w:val="26"/>
                <w:szCs w:val="26"/>
                <w:rPrChange w:id="17369" w:author="Le Minh Nghia" w:date="2019-10-09T10:56:00Z">
                  <w:rPr>
                    <w:iCs/>
                    <w:sz w:val="26"/>
                    <w:szCs w:val="26"/>
                  </w:rPr>
                </w:rPrChange>
              </w:rPr>
              <w:t>tắt</w:t>
            </w:r>
            <w:proofErr w:type="spellEnd"/>
            <w:r w:rsidRPr="00B41112">
              <w:rPr>
                <w:iCs/>
                <w:sz w:val="26"/>
                <w:szCs w:val="26"/>
                <w:rPrChange w:id="17370" w:author="Le Minh Nghia" w:date="2019-10-09T10:56:00Z">
                  <w:rPr>
                    <w:iCs/>
                    <w:sz w:val="26"/>
                    <w:szCs w:val="26"/>
                  </w:rPr>
                </w:rPrChange>
              </w:rPr>
              <w:t xml:space="preserve"> </w:t>
            </w:r>
            <w:proofErr w:type="spellStart"/>
            <w:r w:rsidRPr="00B41112">
              <w:rPr>
                <w:iCs/>
                <w:sz w:val="26"/>
                <w:szCs w:val="26"/>
                <w:rPrChange w:id="17371" w:author="Le Minh Nghia" w:date="2019-10-09T10:56:00Z">
                  <w:rPr>
                    <w:iCs/>
                    <w:sz w:val="26"/>
                    <w:szCs w:val="26"/>
                  </w:rPr>
                </w:rPrChange>
              </w:rPr>
              <w:t>cho</w:t>
            </w:r>
            <w:proofErr w:type="spellEnd"/>
            <w:r w:rsidRPr="00B41112">
              <w:rPr>
                <w:iCs/>
                <w:sz w:val="26"/>
                <w:szCs w:val="26"/>
                <w:rPrChange w:id="17372" w:author="Le Minh Nghia" w:date="2019-10-09T10:56:00Z">
                  <w:rPr>
                    <w:iCs/>
                    <w:sz w:val="26"/>
                    <w:szCs w:val="26"/>
                  </w:rPr>
                </w:rPrChange>
              </w:rPr>
              <w:t xml:space="preserve"> route</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73" w:author="Le Minh Nghia" w:date="2019-10-09T10:56:00Z">
                  <w:rPr>
                    <w:iCs/>
                    <w:sz w:val="26"/>
                    <w:szCs w:val="26"/>
                  </w:rPr>
                </w:rPrChange>
              </w:rPr>
            </w:pPr>
            <w:proofErr w:type="spellStart"/>
            <w:r w:rsidRPr="00B41112">
              <w:rPr>
                <w:iCs/>
                <w:sz w:val="26"/>
                <w:szCs w:val="26"/>
                <w:rPrChange w:id="17374" w:author="Le Minh Nghia" w:date="2019-10-09T10:56:00Z">
                  <w:rPr>
                    <w:iCs/>
                    <w:sz w:val="26"/>
                    <w:szCs w:val="26"/>
                  </w:rPr>
                </w:rPrChange>
              </w:rPr>
              <w:t>post_status</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75" w:author="Le Minh Nghia" w:date="2019-10-09T10:56:00Z">
                  <w:rPr>
                    <w:iCs/>
                    <w:sz w:val="26"/>
                    <w:szCs w:val="26"/>
                  </w:rPr>
                </w:rPrChange>
              </w:rPr>
            </w:pPr>
            <w:r w:rsidRPr="00B41112">
              <w:rPr>
                <w:iCs/>
                <w:sz w:val="26"/>
                <w:szCs w:val="26"/>
                <w:rPrChange w:id="17376" w:author="Le Minh Nghia" w:date="2019-10-09T10:56:00Z">
                  <w:rPr>
                    <w:iCs/>
                    <w:sz w:val="26"/>
                    <w:szCs w:val="26"/>
                  </w:rPr>
                </w:rPrChange>
              </w:rPr>
              <w:t>Varchar (20)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7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7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37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38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rPr>
                <w:iCs/>
                <w:sz w:val="26"/>
                <w:szCs w:val="26"/>
                <w:rPrChange w:id="1738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82" w:author="Le Minh Nghia" w:date="2019-10-09T10:56:00Z">
                  <w:rPr>
                    <w:iCs/>
                    <w:sz w:val="26"/>
                    <w:szCs w:val="26"/>
                  </w:rPr>
                </w:rPrChange>
              </w:rPr>
            </w:pPr>
            <w:proofErr w:type="spellStart"/>
            <w:r w:rsidRPr="00B41112">
              <w:rPr>
                <w:iCs/>
                <w:sz w:val="26"/>
                <w:szCs w:val="26"/>
                <w:rPrChange w:id="17383" w:author="Le Minh Nghia" w:date="2019-10-09T10:56:00Z">
                  <w:rPr>
                    <w:iCs/>
                    <w:sz w:val="26"/>
                    <w:szCs w:val="26"/>
                  </w:rPr>
                </w:rPrChange>
              </w:rPr>
              <w:t>trạng</w:t>
            </w:r>
            <w:proofErr w:type="spellEnd"/>
            <w:r w:rsidRPr="00B41112">
              <w:rPr>
                <w:iCs/>
                <w:sz w:val="26"/>
                <w:szCs w:val="26"/>
                <w:rPrChange w:id="17384" w:author="Le Minh Nghia" w:date="2019-10-09T10:56:00Z">
                  <w:rPr>
                    <w:iCs/>
                    <w:sz w:val="26"/>
                    <w:szCs w:val="26"/>
                  </w:rPr>
                </w:rPrChange>
              </w:rPr>
              <w:t xml:space="preserve"> </w:t>
            </w:r>
            <w:proofErr w:type="spellStart"/>
            <w:r w:rsidRPr="00B41112">
              <w:rPr>
                <w:iCs/>
                <w:sz w:val="26"/>
                <w:szCs w:val="26"/>
                <w:rPrChange w:id="17385" w:author="Le Minh Nghia" w:date="2019-10-09T10:56:00Z">
                  <w:rPr>
                    <w:iCs/>
                    <w:sz w:val="26"/>
                    <w:szCs w:val="26"/>
                  </w:rPr>
                </w:rPrChange>
              </w:rPr>
              <w:t>thái</w:t>
            </w:r>
            <w:proofErr w:type="spellEnd"/>
            <w:r w:rsidRPr="00B41112">
              <w:rPr>
                <w:iCs/>
                <w:sz w:val="26"/>
                <w:szCs w:val="26"/>
                <w:rPrChange w:id="17386" w:author="Le Minh Nghia" w:date="2019-10-09T10:56:00Z">
                  <w:rPr>
                    <w:iCs/>
                    <w:sz w:val="26"/>
                    <w:szCs w:val="26"/>
                  </w:rPr>
                </w:rPrChange>
              </w:rPr>
              <w:t xml:space="preserve"> </w:t>
            </w:r>
            <w:proofErr w:type="spellStart"/>
            <w:r w:rsidRPr="00B41112">
              <w:rPr>
                <w:iCs/>
                <w:sz w:val="26"/>
                <w:szCs w:val="26"/>
                <w:rPrChange w:id="17387" w:author="Le Minh Nghia" w:date="2019-10-09T10:56:00Z">
                  <w:rPr>
                    <w:iCs/>
                    <w:sz w:val="26"/>
                    <w:szCs w:val="26"/>
                  </w:rPr>
                </w:rPrChange>
              </w:rPr>
              <w:t>bài</w:t>
            </w:r>
            <w:proofErr w:type="spellEnd"/>
            <w:r w:rsidRPr="00B41112">
              <w:rPr>
                <w:iCs/>
                <w:sz w:val="26"/>
                <w:szCs w:val="26"/>
                <w:rPrChange w:id="17388" w:author="Le Minh Nghia" w:date="2019-10-09T10:56:00Z">
                  <w:rPr>
                    <w:iCs/>
                    <w:sz w:val="26"/>
                    <w:szCs w:val="26"/>
                  </w:rPr>
                </w:rPrChange>
              </w:rPr>
              <w:t xml:space="preserve"> </w:t>
            </w:r>
            <w:proofErr w:type="spellStart"/>
            <w:r w:rsidRPr="00B41112">
              <w:rPr>
                <w:iCs/>
                <w:sz w:val="26"/>
                <w:szCs w:val="26"/>
                <w:rPrChange w:id="17389" w:author="Le Minh Nghia" w:date="2019-10-09T10:56:00Z">
                  <w:rPr>
                    <w:iCs/>
                    <w:sz w:val="26"/>
                    <w:szCs w:val="26"/>
                  </w:rPr>
                </w:rPrChange>
              </w:rPr>
              <w:t>viết</w:t>
            </w:r>
            <w:proofErr w:type="spellEnd"/>
            <w:r w:rsidRPr="00B41112">
              <w:rPr>
                <w:iCs/>
                <w:sz w:val="26"/>
                <w:szCs w:val="26"/>
                <w:rPrChange w:id="17390" w:author="Le Minh Nghia" w:date="2019-10-09T10:56:00Z">
                  <w:rPr>
                    <w:iCs/>
                    <w:sz w:val="26"/>
                    <w:szCs w:val="26"/>
                  </w:rPr>
                </w:rPrChange>
              </w:rPr>
              <w:t xml:space="preserve">, </w:t>
            </w:r>
            <w:proofErr w:type="spellStart"/>
            <w:r w:rsidRPr="00B41112">
              <w:rPr>
                <w:iCs/>
                <w:sz w:val="26"/>
                <w:szCs w:val="26"/>
                <w:rPrChange w:id="17391" w:author="Le Minh Nghia" w:date="2019-10-09T10:56:00Z">
                  <w:rPr>
                    <w:iCs/>
                    <w:sz w:val="26"/>
                    <w:szCs w:val="26"/>
                  </w:rPr>
                </w:rPrChange>
              </w:rPr>
              <w:t>duyệt</w:t>
            </w:r>
            <w:proofErr w:type="spellEnd"/>
            <w:r w:rsidRPr="00B41112">
              <w:rPr>
                <w:iCs/>
                <w:sz w:val="26"/>
                <w:szCs w:val="26"/>
                <w:rPrChange w:id="17392" w:author="Le Minh Nghia" w:date="2019-10-09T10:56:00Z">
                  <w:rPr>
                    <w:iCs/>
                    <w:sz w:val="26"/>
                    <w:szCs w:val="26"/>
                  </w:rPr>
                </w:rPrChange>
              </w:rPr>
              <w:t xml:space="preserve">, </w:t>
            </w:r>
            <w:proofErr w:type="spellStart"/>
            <w:r w:rsidRPr="00B41112">
              <w:rPr>
                <w:iCs/>
                <w:sz w:val="26"/>
                <w:szCs w:val="26"/>
                <w:rPrChange w:id="17393" w:author="Le Minh Nghia" w:date="2019-10-09T10:56:00Z">
                  <w:rPr>
                    <w:iCs/>
                    <w:sz w:val="26"/>
                    <w:szCs w:val="26"/>
                  </w:rPr>
                </w:rPrChange>
              </w:rPr>
              <w:t>chưa</w:t>
            </w:r>
            <w:proofErr w:type="spellEnd"/>
            <w:r w:rsidRPr="00B41112">
              <w:rPr>
                <w:iCs/>
                <w:sz w:val="26"/>
                <w:szCs w:val="26"/>
                <w:rPrChange w:id="17394" w:author="Le Minh Nghia" w:date="2019-10-09T10:56:00Z">
                  <w:rPr>
                    <w:iCs/>
                    <w:sz w:val="26"/>
                    <w:szCs w:val="26"/>
                  </w:rPr>
                </w:rPrChange>
              </w:rPr>
              <w:t xml:space="preserve"> </w:t>
            </w:r>
            <w:proofErr w:type="spellStart"/>
            <w:r w:rsidRPr="00B41112">
              <w:rPr>
                <w:iCs/>
                <w:sz w:val="26"/>
                <w:szCs w:val="26"/>
                <w:rPrChange w:id="17395" w:author="Le Minh Nghia" w:date="2019-10-09T10:56:00Z">
                  <w:rPr>
                    <w:iCs/>
                    <w:sz w:val="26"/>
                    <w:szCs w:val="26"/>
                  </w:rPr>
                </w:rPrChange>
              </w:rPr>
              <w:t>duyệt</w:t>
            </w:r>
            <w:proofErr w:type="spellEnd"/>
            <w:r w:rsidRPr="00B41112">
              <w:rPr>
                <w:iCs/>
                <w:sz w:val="26"/>
                <w:szCs w:val="26"/>
                <w:rPrChange w:id="17396" w:author="Le Minh Nghia" w:date="2019-10-09T10:56:00Z">
                  <w:rPr>
                    <w:iCs/>
                    <w:sz w:val="26"/>
                    <w:szCs w:val="26"/>
                  </w:rPr>
                </w:rPrChange>
              </w:rPr>
              <w:t>, ...</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97" w:author="Le Minh Nghia" w:date="2019-10-09T10:56:00Z">
                  <w:rPr>
                    <w:iCs/>
                    <w:sz w:val="26"/>
                    <w:szCs w:val="26"/>
                  </w:rPr>
                </w:rPrChange>
              </w:rPr>
            </w:pPr>
            <w:proofErr w:type="spellStart"/>
            <w:r w:rsidRPr="00B41112">
              <w:rPr>
                <w:iCs/>
                <w:sz w:val="26"/>
                <w:szCs w:val="26"/>
                <w:rPrChange w:id="17398" w:author="Le Minh Nghia" w:date="2019-10-09T10:56:00Z">
                  <w:rPr>
                    <w:iCs/>
                    <w:sz w:val="26"/>
                    <w:szCs w:val="26"/>
                  </w:rPr>
                </w:rPrChange>
              </w:rPr>
              <w:t>post_link</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399" w:author="Le Minh Nghia" w:date="2019-10-09T10:56:00Z">
                  <w:rPr>
                    <w:iCs/>
                    <w:sz w:val="26"/>
                    <w:szCs w:val="26"/>
                  </w:rPr>
                </w:rPrChange>
              </w:rPr>
            </w:pPr>
            <w:r w:rsidRPr="00B41112">
              <w:rPr>
                <w:iCs/>
                <w:sz w:val="26"/>
                <w:szCs w:val="26"/>
                <w:rPrChange w:id="17400"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0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0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0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0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rPr>
                <w:iCs/>
                <w:sz w:val="26"/>
                <w:szCs w:val="26"/>
                <w:rPrChange w:id="1740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06" w:author="Le Minh Nghia" w:date="2019-10-09T10:56:00Z">
                  <w:rPr>
                    <w:iCs/>
                    <w:sz w:val="26"/>
                    <w:szCs w:val="26"/>
                  </w:rPr>
                </w:rPrChange>
              </w:rPr>
            </w:pPr>
            <w:r w:rsidRPr="00B41112">
              <w:rPr>
                <w:iCs/>
                <w:sz w:val="26"/>
                <w:szCs w:val="26"/>
                <w:rPrChange w:id="17407" w:author="Le Minh Nghia" w:date="2019-10-09T10:56:00Z">
                  <w:rPr>
                    <w:iCs/>
                    <w:sz w:val="26"/>
                    <w:szCs w:val="26"/>
                  </w:rPr>
                </w:rPrChange>
              </w:rPr>
              <w:t xml:space="preserve">Link </w:t>
            </w:r>
            <w:proofErr w:type="spellStart"/>
            <w:r w:rsidRPr="00B41112">
              <w:rPr>
                <w:iCs/>
                <w:sz w:val="26"/>
                <w:szCs w:val="26"/>
                <w:rPrChange w:id="17408" w:author="Le Minh Nghia" w:date="2019-10-09T10:56:00Z">
                  <w:rPr>
                    <w:iCs/>
                    <w:sz w:val="26"/>
                    <w:szCs w:val="26"/>
                  </w:rPr>
                </w:rPrChange>
              </w:rPr>
              <w:t>muốn</w:t>
            </w:r>
            <w:proofErr w:type="spellEnd"/>
            <w:r w:rsidRPr="00B41112">
              <w:rPr>
                <w:iCs/>
                <w:sz w:val="26"/>
                <w:szCs w:val="26"/>
                <w:rPrChange w:id="17409" w:author="Le Minh Nghia" w:date="2019-10-09T10:56:00Z">
                  <w:rPr>
                    <w:iCs/>
                    <w:sz w:val="26"/>
                    <w:szCs w:val="26"/>
                  </w:rPr>
                </w:rPrChange>
              </w:rPr>
              <w:t xml:space="preserve"> </w:t>
            </w:r>
            <w:proofErr w:type="spellStart"/>
            <w:r w:rsidRPr="00B41112">
              <w:rPr>
                <w:iCs/>
                <w:sz w:val="26"/>
                <w:szCs w:val="26"/>
                <w:rPrChange w:id="17410" w:author="Le Minh Nghia" w:date="2019-10-09T10:56:00Z">
                  <w:rPr>
                    <w:iCs/>
                    <w:sz w:val="26"/>
                    <w:szCs w:val="26"/>
                  </w:rPr>
                </w:rPrChange>
              </w:rPr>
              <w:t>chèn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11" w:author="Le Minh Nghia" w:date="2019-10-09T10:56:00Z">
                  <w:rPr>
                    <w:iCs/>
                    <w:sz w:val="26"/>
                    <w:szCs w:val="26"/>
                  </w:rPr>
                </w:rPrChange>
              </w:rPr>
            </w:pPr>
            <w:proofErr w:type="spellStart"/>
            <w:r w:rsidRPr="00B41112">
              <w:rPr>
                <w:iCs/>
                <w:sz w:val="26"/>
                <w:szCs w:val="26"/>
                <w:rPrChange w:id="17412" w:author="Le Minh Nghia" w:date="2019-10-09T10:56:00Z">
                  <w:rPr>
                    <w:iCs/>
                    <w:sz w:val="26"/>
                    <w:szCs w:val="26"/>
                  </w:rPr>
                </w:rPrChange>
              </w:rPr>
              <w:lastRenderedPageBreak/>
              <w:t>post_file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13" w:author="Le Minh Nghia" w:date="2019-10-09T10:56:00Z">
                  <w:rPr>
                    <w:iCs/>
                    <w:sz w:val="26"/>
                    <w:szCs w:val="26"/>
                  </w:rPr>
                </w:rPrChange>
              </w:rPr>
            </w:pPr>
            <w:r w:rsidRPr="00B41112">
              <w:rPr>
                <w:iCs/>
                <w:sz w:val="26"/>
                <w:szCs w:val="26"/>
                <w:rPrChange w:id="17414"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1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1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1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1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rPr>
                <w:iCs/>
                <w:sz w:val="26"/>
                <w:szCs w:val="26"/>
                <w:rPrChange w:id="1741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20" w:author="Le Minh Nghia" w:date="2019-10-09T10:56:00Z">
                  <w:rPr>
                    <w:iCs/>
                    <w:sz w:val="26"/>
                    <w:szCs w:val="26"/>
                  </w:rPr>
                </w:rPrChange>
              </w:rPr>
            </w:pPr>
            <w:r w:rsidRPr="00B41112">
              <w:rPr>
                <w:iCs/>
                <w:sz w:val="26"/>
                <w:szCs w:val="26"/>
                <w:rPrChange w:id="17421" w:author="Le Minh Nghia" w:date="2019-10-09T10:56:00Z">
                  <w:rPr>
                    <w:iCs/>
                    <w:sz w:val="26"/>
                    <w:szCs w:val="26"/>
                  </w:rPr>
                </w:rPrChange>
              </w:rPr>
              <w:t xml:space="preserve">File </w:t>
            </w:r>
            <w:proofErr w:type="spellStart"/>
            <w:r w:rsidRPr="00B41112">
              <w:rPr>
                <w:iCs/>
                <w:sz w:val="26"/>
                <w:szCs w:val="26"/>
                <w:rPrChange w:id="17422" w:author="Le Minh Nghia" w:date="2019-10-09T10:56:00Z">
                  <w:rPr>
                    <w:iCs/>
                    <w:sz w:val="26"/>
                    <w:szCs w:val="26"/>
                  </w:rPr>
                </w:rPrChange>
              </w:rPr>
              <w:t>muốn</w:t>
            </w:r>
            <w:proofErr w:type="spellEnd"/>
            <w:r w:rsidRPr="00B41112">
              <w:rPr>
                <w:iCs/>
                <w:sz w:val="26"/>
                <w:szCs w:val="26"/>
                <w:rPrChange w:id="17423" w:author="Le Minh Nghia" w:date="2019-10-09T10:56:00Z">
                  <w:rPr>
                    <w:iCs/>
                    <w:sz w:val="26"/>
                    <w:szCs w:val="26"/>
                  </w:rPr>
                </w:rPrChange>
              </w:rPr>
              <w:t xml:space="preserve"> </w:t>
            </w:r>
            <w:proofErr w:type="spellStart"/>
            <w:r w:rsidRPr="00B41112">
              <w:rPr>
                <w:iCs/>
                <w:sz w:val="26"/>
                <w:szCs w:val="26"/>
                <w:rPrChange w:id="17424" w:author="Le Minh Nghia" w:date="2019-10-09T10:56:00Z">
                  <w:rPr>
                    <w:iCs/>
                    <w:sz w:val="26"/>
                    <w:szCs w:val="26"/>
                  </w:rPr>
                </w:rPrChange>
              </w:rPr>
              <w:t>thêm</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25" w:author="Le Minh Nghia" w:date="2019-10-09T10:56:00Z">
                  <w:rPr>
                    <w:iCs/>
                    <w:sz w:val="26"/>
                    <w:szCs w:val="26"/>
                  </w:rPr>
                </w:rPrChange>
              </w:rPr>
            </w:pPr>
            <w:proofErr w:type="spellStart"/>
            <w:r w:rsidRPr="00B41112">
              <w:rPr>
                <w:iCs/>
                <w:sz w:val="26"/>
                <w:szCs w:val="26"/>
                <w:rPrChange w:id="17426" w:author="Le Minh Nghia" w:date="2019-10-09T10:56:00Z">
                  <w:rPr>
                    <w:iCs/>
                    <w:sz w:val="26"/>
                    <w:szCs w:val="26"/>
                  </w:rPr>
                </w:rPrChange>
              </w:rPr>
              <w:t>status_user</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27" w:author="Le Minh Nghia" w:date="2019-10-09T10:56:00Z">
                  <w:rPr>
                    <w:iCs/>
                    <w:sz w:val="26"/>
                    <w:szCs w:val="26"/>
                  </w:rPr>
                </w:rPrChange>
              </w:rPr>
            </w:pPr>
            <w:r w:rsidRPr="00B41112">
              <w:rPr>
                <w:iCs/>
                <w:sz w:val="26"/>
                <w:szCs w:val="26"/>
                <w:rPrChange w:id="17428"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2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3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3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3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rPr>
                <w:iCs/>
                <w:sz w:val="26"/>
                <w:szCs w:val="26"/>
                <w:rPrChange w:id="1743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34" w:author="Le Minh Nghia" w:date="2019-10-09T10:56:00Z">
                  <w:rPr>
                    <w:iCs/>
                    <w:sz w:val="26"/>
                    <w:szCs w:val="26"/>
                  </w:rPr>
                </w:rPrChange>
              </w:rPr>
            </w:pPr>
            <w:proofErr w:type="spellStart"/>
            <w:r w:rsidRPr="00B41112">
              <w:rPr>
                <w:iCs/>
                <w:sz w:val="26"/>
                <w:szCs w:val="26"/>
                <w:rPrChange w:id="17435" w:author="Le Minh Nghia" w:date="2019-10-09T10:56:00Z">
                  <w:rPr>
                    <w:iCs/>
                    <w:sz w:val="26"/>
                    <w:szCs w:val="26"/>
                  </w:rPr>
                </w:rPrChange>
              </w:rPr>
              <w:t>Trạng</w:t>
            </w:r>
            <w:proofErr w:type="spellEnd"/>
            <w:r w:rsidRPr="00B41112">
              <w:rPr>
                <w:iCs/>
                <w:sz w:val="26"/>
                <w:szCs w:val="26"/>
                <w:rPrChange w:id="17436" w:author="Le Minh Nghia" w:date="2019-10-09T10:56:00Z">
                  <w:rPr>
                    <w:iCs/>
                    <w:sz w:val="26"/>
                    <w:szCs w:val="26"/>
                  </w:rPr>
                </w:rPrChange>
              </w:rPr>
              <w:t xml:space="preserve"> </w:t>
            </w:r>
            <w:proofErr w:type="spellStart"/>
            <w:r w:rsidRPr="00B41112">
              <w:rPr>
                <w:iCs/>
                <w:sz w:val="26"/>
                <w:szCs w:val="26"/>
                <w:rPrChange w:id="17437" w:author="Le Minh Nghia" w:date="2019-10-09T10:56:00Z">
                  <w:rPr>
                    <w:iCs/>
                    <w:sz w:val="26"/>
                    <w:szCs w:val="26"/>
                  </w:rPr>
                </w:rPrChange>
              </w:rPr>
              <w:t>thái</w:t>
            </w:r>
            <w:proofErr w:type="spellEnd"/>
            <w:r w:rsidRPr="00B41112">
              <w:rPr>
                <w:iCs/>
                <w:sz w:val="26"/>
                <w:szCs w:val="26"/>
                <w:rPrChange w:id="17438" w:author="Le Minh Nghia" w:date="2019-10-09T10:56:00Z">
                  <w:rPr>
                    <w:iCs/>
                    <w:sz w:val="26"/>
                    <w:szCs w:val="26"/>
                  </w:rPr>
                </w:rPrChange>
              </w:rPr>
              <w:t xml:space="preserve"> </w:t>
            </w:r>
            <w:proofErr w:type="spellStart"/>
            <w:r w:rsidRPr="00B41112">
              <w:rPr>
                <w:iCs/>
                <w:sz w:val="26"/>
                <w:szCs w:val="26"/>
                <w:rPrChange w:id="17439" w:author="Le Minh Nghia" w:date="2019-10-09T10:56:00Z">
                  <w:rPr>
                    <w:iCs/>
                    <w:sz w:val="26"/>
                    <w:szCs w:val="26"/>
                  </w:rPr>
                </w:rPrChange>
              </w:rPr>
              <w:t>người</w:t>
            </w:r>
            <w:proofErr w:type="spellEnd"/>
            <w:r w:rsidRPr="00B41112">
              <w:rPr>
                <w:iCs/>
                <w:sz w:val="26"/>
                <w:szCs w:val="26"/>
                <w:rPrChange w:id="17440" w:author="Le Minh Nghia" w:date="2019-10-09T10:56:00Z">
                  <w:rPr>
                    <w:iCs/>
                    <w:sz w:val="26"/>
                    <w:szCs w:val="26"/>
                  </w:rPr>
                </w:rPrChange>
              </w:rPr>
              <w:t xml:space="preserve"> </w:t>
            </w:r>
            <w:proofErr w:type="spellStart"/>
            <w:r w:rsidRPr="00B41112">
              <w:rPr>
                <w:iCs/>
                <w:sz w:val="26"/>
                <w:szCs w:val="26"/>
                <w:rPrChange w:id="17441" w:author="Le Minh Nghia" w:date="2019-10-09T10:56:00Z">
                  <w:rPr>
                    <w:iCs/>
                    <w:sz w:val="26"/>
                    <w:szCs w:val="26"/>
                  </w:rPr>
                </w:rPrChange>
              </w:rPr>
              <w:t>dùng</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442" w:author="Le Minh Nghia" w:date="2019-10-09T10:56:00Z">
                  <w:rPr>
                    <w:sz w:val="26"/>
                    <w:szCs w:val="26"/>
                  </w:rPr>
                </w:rPrChange>
              </w:rPr>
            </w:pPr>
            <w:proofErr w:type="spellStart"/>
            <w:r w:rsidRPr="00B41112">
              <w:rPr>
                <w:sz w:val="26"/>
                <w:szCs w:val="26"/>
                <w:rPrChange w:id="17443"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44" w:author="Le Minh Nghia" w:date="2019-10-09T10:56:00Z">
                  <w:rPr>
                    <w:iCs/>
                    <w:sz w:val="26"/>
                    <w:szCs w:val="26"/>
                  </w:rPr>
                </w:rPrChange>
              </w:rPr>
            </w:pPr>
            <w:r w:rsidRPr="00B41112">
              <w:rPr>
                <w:iCs/>
                <w:sz w:val="26"/>
                <w:szCs w:val="26"/>
                <w:rPrChange w:id="1744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4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4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4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4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5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51" w:author="Le Minh Nghia" w:date="2019-10-09T10:56:00Z">
                  <w:rPr>
                    <w:iCs/>
                    <w:sz w:val="26"/>
                    <w:szCs w:val="26"/>
                  </w:rPr>
                </w:rPrChange>
              </w:rPr>
            </w:pPr>
            <w:proofErr w:type="spellStart"/>
            <w:r w:rsidRPr="00B41112">
              <w:rPr>
                <w:iCs/>
                <w:sz w:val="26"/>
                <w:szCs w:val="26"/>
                <w:rPrChange w:id="17452" w:author="Le Minh Nghia" w:date="2019-10-09T10:56:00Z">
                  <w:rPr>
                    <w:iCs/>
                    <w:sz w:val="26"/>
                    <w:szCs w:val="26"/>
                  </w:rPr>
                </w:rPrChange>
              </w:rPr>
              <w:t>ngày</w:t>
            </w:r>
            <w:proofErr w:type="spellEnd"/>
            <w:r w:rsidRPr="00B41112">
              <w:rPr>
                <w:iCs/>
                <w:sz w:val="26"/>
                <w:szCs w:val="26"/>
                <w:rPrChange w:id="17453" w:author="Le Minh Nghia" w:date="2019-10-09T10:56:00Z">
                  <w:rPr>
                    <w:iCs/>
                    <w:sz w:val="26"/>
                    <w:szCs w:val="26"/>
                  </w:rPr>
                </w:rPrChange>
              </w:rPr>
              <w:t xml:space="preserve"> </w:t>
            </w:r>
            <w:proofErr w:type="spellStart"/>
            <w:r w:rsidRPr="00B41112">
              <w:rPr>
                <w:iCs/>
                <w:sz w:val="26"/>
                <w:szCs w:val="26"/>
                <w:rPrChange w:id="17454"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455" w:author="Le Minh Nghia" w:date="2019-10-09T10:56:00Z">
                  <w:rPr>
                    <w:sz w:val="26"/>
                    <w:szCs w:val="26"/>
                  </w:rPr>
                </w:rPrChange>
              </w:rPr>
            </w:pPr>
            <w:proofErr w:type="spellStart"/>
            <w:r w:rsidRPr="00B41112">
              <w:rPr>
                <w:sz w:val="26"/>
                <w:szCs w:val="26"/>
                <w:rPrChange w:id="17456"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57" w:author="Le Minh Nghia" w:date="2019-10-09T10:56:00Z">
                  <w:rPr>
                    <w:iCs/>
                    <w:sz w:val="26"/>
                    <w:szCs w:val="26"/>
                  </w:rPr>
                </w:rPrChange>
              </w:rPr>
            </w:pPr>
            <w:r w:rsidRPr="00B41112">
              <w:rPr>
                <w:iCs/>
                <w:sz w:val="26"/>
                <w:szCs w:val="26"/>
                <w:rPrChange w:id="1745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5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6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6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6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6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64" w:author="Le Minh Nghia" w:date="2019-10-09T10:56:00Z">
                  <w:rPr>
                    <w:iCs/>
                    <w:sz w:val="26"/>
                    <w:szCs w:val="26"/>
                  </w:rPr>
                </w:rPrChange>
              </w:rPr>
            </w:pPr>
            <w:proofErr w:type="spellStart"/>
            <w:r w:rsidRPr="00B41112">
              <w:rPr>
                <w:iCs/>
                <w:sz w:val="26"/>
                <w:szCs w:val="26"/>
                <w:rPrChange w:id="17465" w:author="Le Minh Nghia" w:date="2019-10-09T10:56:00Z">
                  <w:rPr>
                    <w:iCs/>
                    <w:sz w:val="26"/>
                    <w:szCs w:val="26"/>
                  </w:rPr>
                </w:rPrChange>
              </w:rPr>
              <w:t>ngày</w:t>
            </w:r>
            <w:proofErr w:type="spellEnd"/>
            <w:r w:rsidRPr="00B41112">
              <w:rPr>
                <w:iCs/>
                <w:sz w:val="26"/>
                <w:szCs w:val="26"/>
                <w:rPrChange w:id="17466" w:author="Le Minh Nghia" w:date="2019-10-09T10:56:00Z">
                  <w:rPr>
                    <w:iCs/>
                    <w:sz w:val="26"/>
                    <w:szCs w:val="26"/>
                  </w:rPr>
                </w:rPrChange>
              </w:rPr>
              <w:t xml:space="preserve"> </w:t>
            </w:r>
            <w:proofErr w:type="spellStart"/>
            <w:r w:rsidRPr="00B41112">
              <w:rPr>
                <w:iCs/>
                <w:sz w:val="26"/>
                <w:szCs w:val="26"/>
                <w:rPrChange w:id="17467" w:author="Le Minh Nghia" w:date="2019-10-09T10:56:00Z">
                  <w:rPr>
                    <w:iCs/>
                    <w:sz w:val="26"/>
                    <w:szCs w:val="26"/>
                  </w:rPr>
                </w:rPrChange>
              </w:rPr>
              <w:t>cập</w:t>
            </w:r>
            <w:proofErr w:type="spellEnd"/>
            <w:r w:rsidRPr="00B41112">
              <w:rPr>
                <w:iCs/>
                <w:sz w:val="26"/>
                <w:szCs w:val="26"/>
                <w:rPrChange w:id="17468" w:author="Le Minh Nghia" w:date="2019-10-09T10:56:00Z">
                  <w:rPr>
                    <w:iCs/>
                    <w:sz w:val="26"/>
                    <w:szCs w:val="26"/>
                  </w:rPr>
                </w:rPrChange>
              </w:rPr>
              <w:t xml:space="preserve"> </w:t>
            </w:r>
            <w:proofErr w:type="spellStart"/>
            <w:r w:rsidRPr="00B41112">
              <w:rPr>
                <w:iCs/>
                <w:sz w:val="26"/>
                <w:szCs w:val="26"/>
                <w:rPrChange w:id="17469"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470" w:author="Le Minh Nghia" w:date="2019-10-09T10:56:00Z">
                  <w:rPr>
                    <w:sz w:val="26"/>
                    <w:szCs w:val="26"/>
                  </w:rPr>
                </w:rPrChange>
              </w:rPr>
            </w:pPr>
            <w:proofErr w:type="spellStart"/>
            <w:r w:rsidRPr="00B41112">
              <w:rPr>
                <w:sz w:val="26"/>
                <w:szCs w:val="26"/>
                <w:rPrChange w:id="17471"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72" w:author="Le Minh Nghia" w:date="2019-10-09T10:56:00Z">
                  <w:rPr>
                    <w:iCs/>
                    <w:sz w:val="26"/>
                    <w:szCs w:val="26"/>
                  </w:rPr>
                </w:rPrChange>
              </w:rPr>
            </w:pPr>
            <w:r w:rsidRPr="00B41112">
              <w:rPr>
                <w:iCs/>
                <w:sz w:val="26"/>
                <w:szCs w:val="26"/>
                <w:rPrChange w:id="1747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7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7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47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7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47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479" w:author="Le Minh Nghia" w:date="2019-10-09T10:56:00Z">
                  <w:rPr>
                    <w:iCs/>
                    <w:sz w:val="26"/>
                    <w:szCs w:val="26"/>
                  </w:rPr>
                </w:rPrChange>
              </w:rPr>
            </w:pPr>
            <w:proofErr w:type="spellStart"/>
            <w:r w:rsidRPr="00B41112">
              <w:rPr>
                <w:iCs/>
                <w:sz w:val="26"/>
                <w:szCs w:val="26"/>
                <w:rPrChange w:id="17480" w:author="Le Minh Nghia" w:date="2019-10-09T10:56:00Z">
                  <w:rPr>
                    <w:iCs/>
                    <w:sz w:val="26"/>
                    <w:szCs w:val="26"/>
                  </w:rPr>
                </w:rPrChange>
              </w:rPr>
              <w:t>ngày</w:t>
            </w:r>
            <w:proofErr w:type="spellEnd"/>
            <w:r w:rsidRPr="00B41112">
              <w:rPr>
                <w:iCs/>
                <w:sz w:val="26"/>
                <w:szCs w:val="26"/>
                <w:rPrChange w:id="17481" w:author="Le Minh Nghia" w:date="2019-10-09T10:56:00Z">
                  <w:rPr>
                    <w:iCs/>
                    <w:sz w:val="26"/>
                    <w:szCs w:val="26"/>
                  </w:rPr>
                </w:rPrChange>
              </w:rPr>
              <w:t xml:space="preserve"> </w:t>
            </w:r>
            <w:proofErr w:type="spellStart"/>
            <w:r w:rsidRPr="00B41112">
              <w:rPr>
                <w:iCs/>
                <w:sz w:val="26"/>
                <w:szCs w:val="26"/>
                <w:rPrChange w:id="17482" w:author="Le Minh Nghia" w:date="2019-10-09T10:56:00Z">
                  <w:rPr>
                    <w:iCs/>
                    <w:sz w:val="26"/>
                    <w:szCs w:val="26"/>
                  </w:rPr>
                </w:rPrChange>
              </w:rPr>
              <w:t>xóa</w:t>
            </w:r>
            <w:proofErr w:type="spellEnd"/>
            <w:r w:rsidRPr="00B41112">
              <w:rPr>
                <w:iCs/>
                <w:sz w:val="26"/>
                <w:szCs w:val="26"/>
                <w:rPrChange w:id="17483" w:author="Le Minh Nghia" w:date="2019-10-09T10:56:00Z">
                  <w:rPr>
                    <w:iCs/>
                    <w:sz w:val="26"/>
                    <w:szCs w:val="26"/>
                  </w:rPr>
                </w:rPrChange>
              </w:rPr>
              <w:t xml:space="preserve"> </w:t>
            </w:r>
            <w:proofErr w:type="spellStart"/>
            <w:r w:rsidRPr="00B41112">
              <w:rPr>
                <w:iCs/>
                <w:sz w:val="26"/>
                <w:szCs w:val="26"/>
                <w:rPrChange w:id="17484" w:author="Le Minh Nghia" w:date="2019-10-09T10:56:00Z">
                  <w:rPr>
                    <w:iCs/>
                    <w:sz w:val="26"/>
                    <w:szCs w:val="26"/>
                  </w:rPr>
                </w:rPrChange>
              </w:rPr>
              <w:t>tạm</w:t>
            </w:r>
            <w:proofErr w:type="spellEnd"/>
          </w:p>
        </w:tc>
      </w:tr>
    </w:tbl>
    <w:p w:rsidR="00596A15" w:rsidRPr="00B41112" w:rsidRDefault="00596A15" w:rsidP="00596A15">
      <w:pPr>
        <w:pStyle w:val="ListParagraph"/>
        <w:rPr>
          <w:rFonts w:eastAsiaTheme="majorEastAsia"/>
          <w:color w:val="2E74B5" w:themeColor="accent1" w:themeShade="BF"/>
          <w:sz w:val="26"/>
          <w:szCs w:val="26"/>
          <w:rPrChange w:id="17485" w:author="Le Minh Nghia" w:date="2019-10-09T10:56:00Z">
            <w:rPr>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ListParagraph"/>
        <w:numPr>
          <w:ilvl w:val="0"/>
          <w:numId w:val="44"/>
        </w:numPr>
        <w:rPr>
          <w:rFonts w:eastAsiaTheme="majorEastAsia"/>
          <w:color w:val="2E74B5" w:themeColor="accent1" w:themeShade="BF"/>
          <w:sz w:val="26"/>
          <w:szCs w:val="26"/>
          <w:rPrChange w:id="17486" w:author="Le Minh Nghia" w:date="2019-10-09T10:56:00Z">
            <w:rPr>
              <w:rFonts w:asciiTheme="majorHAnsi" w:eastAsiaTheme="majorEastAsia" w:hAnsiTheme="majorHAnsi" w:cstheme="majorBidi"/>
              <w:color w:val="2E74B5" w:themeColor="accent1" w:themeShade="BF"/>
              <w:sz w:val="26"/>
              <w:szCs w:val="26"/>
            </w:rPr>
          </w:rPrChange>
        </w:rPr>
      </w:pPr>
      <w:r w:rsidRPr="00B41112">
        <w:rPr>
          <w:rFonts w:eastAsiaTheme="majorEastAsia"/>
          <w:color w:val="2E74B5" w:themeColor="accent1" w:themeShade="BF"/>
          <w:sz w:val="26"/>
          <w:szCs w:val="26"/>
          <w:rPrChange w:id="17487" w:author="Le Minh Nghia" w:date="2019-10-09T10:56:00Z">
            <w:rPr>
              <w:rFonts w:asciiTheme="majorHAnsi" w:eastAsiaTheme="majorEastAsia" w:hAnsiTheme="majorHAnsi" w:cstheme="majorBidi"/>
              <w:color w:val="2E74B5" w:themeColor="accent1" w:themeShade="BF"/>
              <w:sz w:val="26"/>
              <w:szCs w:val="26"/>
            </w:rPr>
          </w:rPrChange>
        </w:rPr>
        <w:t>BẢNG MÔ TẢ THUỘC TÍNH CỦA POST_CLASSES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61"/>
        <w:gridCol w:w="2172"/>
        <w:gridCol w:w="725"/>
        <w:gridCol w:w="710"/>
        <w:gridCol w:w="751"/>
        <w:gridCol w:w="898"/>
        <w:gridCol w:w="479"/>
        <w:gridCol w:w="1942"/>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488" w:author="Le Minh Nghia" w:date="2019-10-09T10:56:00Z">
                  <w:rPr>
                    <w:rFonts w:eastAsia="MS Mincho"/>
                    <w:b/>
                    <w:i/>
                    <w:iCs/>
                    <w:sz w:val="26"/>
                    <w:szCs w:val="26"/>
                  </w:rPr>
                </w:rPrChange>
              </w:rPr>
            </w:pPr>
            <w:proofErr w:type="spellStart"/>
            <w:r w:rsidRPr="00B41112">
              <w:rPr>
                <w:b/>
                <w:i/>
                <w:iCs/>
                <w:sz w:val="26"/>
                <w:szCs w:val="26"/>
                <w:rPrChange w:id="17489" w:author="Le Minh Nghia" w:date="2019-10-09T10:56:00Z">
                  <w:rPr>
                    <w:b/>
                    <w:i/>
                    <w:iCs/>
                    <w:sz w:val="26"/>
                    <w:szCs w:val="26"/>
                  </w:rPr>
                </w:rPrChange>
              </w:rPr>
              <w:t>Tên</w:t>
            </w:r>
            <w:proofErr w:type="spellEnd"/>
            <w:r w:rsidRPr="00B41112">
              <w:rPr>
                <w:b/>
                <w:i/>
                <w:iCs/>
                <w:sz w:val="26"/>
                <w:szCs w:val="26"/>
                <w:rPrChange w:id="17490" w:author="Le Minh Nghia" w:date="2019-10-09T10:56:00Z">
                  <w:rPr>
                    <w:b/>
                    <w:i/>
                    <w:iCs/>
                    <w:sz w:val="26"/>
                    <w:szCs w:val="26"/>
                  </w:rPr>
                </w:rPrChange>
              </w:rPr>
              <w:t xml:space="preserve"> </w:t>
            </w:r>
            <w:proofErr w:type="spellStart"/>
            <w:r w:rsidRPr="00B41112">
              <w:rPr>
                <w:b/>
                <w:i/>
                <w:iCs/>
                <w:sz w:val="26"/>
                <w:szCs w:val="26"/>
                <w:rPrChange w:id="17491" w:author="Le Minh Nghia" w:date="2019-10-09T10:56:00Z">
                  <w:rPr>
                    <w:b/>
                    <w:i/>
                    <w:iCs/>
                    <w:sz w:val="26"/>
                    <w:szCs w:val="26"/>
                  </w:rPr>
                </w:rPrChange>
              </w:rPr>
              <w:t>thuộc</w:t>
            </w:r>
            <w:proofErr w:type="spellEnd"/>
            <w:r w:rsidRPr="00B41112">
              <w:rPr>
                <w:b/>
                <w:i/>
                <w:iCs/>
                <w:sz w:val="26"/>
                <w:szCs w:val="26"/>
                <w:rPrChange w:id="17492" w:author="Le Minh Nghia" w:date="2019-10-09T10:56:00Z">
                  <w:rPr>
                    <w:b/>
                    <w:i/>
                    <w:iCs/>
                    <w:sz w:val="26"/>
                    <w:szCs w:val="26"/>
                  </w:rPr>
                </w:rPrChange>
              </w:rPr>
              <w:t xml:space="preserve"> </w:t>
            </w:r>
            <w:proofErr w:type="spellStart"/>
            <w:r w:rsidRPr="00B41112">
              <w:rPr>
                <w:b/>
                <w:i/>
                <w:iCs/>
                <w:sz w:val="26"/>
                <w:szCs w:val="26"/>
                <w:rPrChange w:id="17493"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494" w:author="Le Minh Nghia" w:date="2019-10-09T10:56:00Z">
                  <w:rPr>
                    <w:rFonts w:eastAsia="MS Mincho"/>
                    <w:b/>
                    <w:i/>
                    <w:iCs/>
                    <w:sz w:val="26"/>
                    <w:szCs w:val="26"/>
                  </w:rPr>
                </w:rPrChange>
              </w:rPr>
            </w:pPr>
            <w:proofErr w:type="spellStart"/>
            <w:r w:rsidRPr="00B41112">
              <w:rPr>
                <w:b/>
                <w:i/>
                <w:iCs/>
                <w:sz w:val="26"/>
                <w:szCs w:val="26"/>
                <w:rPrChange w:id="17495" w:author="Le Minh Nghia" w:date="2019-10-09T10:56:00Z">
                  <w:rPr>
                    <w:b/>
                    <w:i/>
                    <w:iCs/>
                    <w:sz w:val="26"/>
                    <w:szCs w:val="26"/>
                  </w:rPr>
                </w:rPrChange>
              </w:rPr>
              <w:t>Kiểu</w:t>
            </w:r>
            <w:proofErr w:type="spellEnd"/>
            <w:r w:rsidRPr="00B41112">
              <w:rPr>
                <w:b/>
                <w:i/>
                <w:iCs/>
                <w:sz w:val="26"/>
                <w:szCs w:val="26"/>
                <w:rPrChange w:id="17496" w:author="Le Minh Nghia" w:date="2019-10-09T10:56:00Z">
                  <w:rPr>
                    <w:b/>
                    <w:i/>
                    <w:iCs/>
                    <w:sz w:val="26"/>
                    <w:szCs w:val="26"/>
                  </w:rPr>
                </w:rPrChange>
              </w:rPr>
              <w:t xml:space="preserve"> </w:t>
            </w:r>
            <w:proofErr w:type="spellStart"/>
            <w:r w:rsidRPr="00B41112">
              <w:rPr>
                <w:b/>
                <w:i/>
                <w:iCs/>
                <w:sz w:val="26"/>
                <w:szCs w:val="26"/>
                <w:rPrChange w:id="17497" w:author="Le Minh Nghia" w:date="2019-10-09T10:56:00Z">
                  <w:rPr>
                    <w:b/>
                    <w:i/>
                    <w:iCs/>
                    <w:sz w:val="26"/>
                    <w:szCs w:val="26"/>
                  </w:rPr>
                </w:rPrChange>
              </w:rPr>
              <w:t>dữ</w:t>
            </w:r>
            <w:proofErr w:type="spellEnd"/>
            <w:r w:rsidRPr="00B41112">
              <w:rPr>
                <w:b/>
                <w:i/>
                <w:iCs/>
                <w:sz w:val="26"/>
                <w:szCs w:val="26"/>
                <w:rPrChange w:id="17498" w:author="Le Minh Nghia" w:date="2019-10-09T10:56:00Z">
                  <w:rPr>
                    <w:b/>
                    <w:i/>
                    <w:iCs/>
                    <w:sz w:val="26"/>
                    <w:szCs w:val="26"/>
                  </w:rPr>
                </w:rPrChange>
              </w:rPr>
              <w:t xml:space="preserve"> </w:t>
            </w:r>
            <w:proofErr w:type="spellStart"/>
            <w:r w:rsidRPr="00B41112">
              <w:rPr>
                <w:b/>
                <w:i/>
                <w:iCs/>
                <w:sz w:val="26"/>
                <w:szCs w:val="26"/>
                <w:rPrChange w:id="17499"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500" w:author="Le Minh Nghia" w:date="2019-10-09T10:56:00Z">
                  <w:rPr>
                    <w:rFonts w:eastAsia="MS Mincho"/>
                    <w:b/>
                    <w:i/>
                    <w:iCs/>
                    <w:sz w:val="26"/>
                    <w:szCs w:val="26"/>
                  </w:rPr>
                </w:rPrChange>
              </w:rPr>
            </w:pPr>
            <w:proofErr w:type="spellStart"/>
            <w:r w:rsidRPr="00B41112">
              <w:rPr>
                <w:b/>
                <w:i/>
                <w:iCs/>
                <w:sz w:val="26"/>
                <w:szCs w:val="26"/>
                <w:rPrChange w:id="17501" w:author="Le Minh Nghia" w:date="2019-10-09T10:56:00Z">
                  <w:rPr>
                    <w:b/>
                    <w:i/>
                    <w:iCs/>
                    <w:sz w:val="26"/>
                    <w:szCs w:val="26"/>
                  </w:rPr>
                </w:rPrChange>
              </w:rPr>
              <w:t>Khóa</w:t>
            </w:r>
            <w:proofErr w:type="spellEnd"/>
            <w:r w:rsidRPr="00B41112">
              <w:rPr>
                <w:b/>
                <w:i/>
                <w:iCs/>
                <w:sz w:val="26"/>
                <w:szCs w:val="26"/>
                <w:rPrChange w:id="17502" w:author="Le Minh Nghia" w:date="2019-10-09T10:56:00Z">
                  <w:rPr>
                    <w:b/>
                    <w:i/>
                    <w:iCs/>
                    <w:sz w:val="26"/>
                    <w:szCs w:val="26"/>
                  </w:rPr>
                </w:rPrChange>
              </w:rPr>
              <w:t xml:space="preserve"> </w:t>
            </w:r>
            <w:proofErr w:type="spellStart"/>
            <w:r w:rsidRPr="00B41112">
              <w:rPr>
                <w:b/>
                <w:i/>
                <w:iCs/>
                <w:sz w:val="26"/>
                <w:szCs w:val="26"/>
                <w:rPrChange w:id="17503"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504" w:author="Le Minh Nghia" w:date="2019-10-09T10:56:00Z">
                  <w:rPr>
                    <w:rFonts w:eastAsia="MS Mincho"/>
                    <w:b/>
                    <w:i/>
                    <w:iCs/>
                    <w:sz w:val="26"/>
                    <w:szCs w:val="26"/>
                  </w:rPr>
                </w:rPrChange>
              </w:rPr>
            </w:pPr>
            <w:proofErr w:type="spellStart"/>
            <w:r w:rsidRPr="00B41112">
              <w:rPr>
                <w:b/>
                <w:i/>
                <w:iCs/>
                <w:sz w:val="26"/>
                <w:szCs w:val="26"/>
                <w:rPrChange w:id="17505" w:author="Le Minh Nghia" w:date="2019-10-09T10:56:00Z">
                  <w:rPr>
                    <w:b/>
                    <w:i/>
                    <w:iCs/>
                    <w:sz w:val="26"/>
                    <w:szCs w:val="26"/>
                  </w:rPr>
                </w:rPrChange>
              </w:rPr>
              <w:t>Khóa</w:t>
            </w:r>
            <w:proofErr w:type="spellEnd"/>
            <w:r w:rsidRPr="00B41112">
              <w:rPr>
                <w:b/>
                <w:i/>
                <w:iCs/>
                <w:sz w:val="26"/>
                <w:szCs w:val="26"/>
                <w:rPrChange w:id="17506" w:author="Le Minh Nghia" w:date="2019-10-09T10:56:00Z">
                  <w:rPr>
                    <w:b/>
                    <w:i/>
                    <w:iCs/>
                    <w:sz w:val="26"/>
                    <w:szCs w:val="26"/>
                  </w:rPr>
                </w:rPrChange>
              </w:rPr>
              <w:t xml:space="preserve"> </w:t>
            </w:r>
            <w:proofErr w:type="spellStart"/>
            <w:r w:rsidRPr="00B41112">
              <w:rPr>
                <w:b/>
                <w:i/>
                <w:iCs/>
                <w:sz w:val="26"/>
                <w:szCs w:val="26"/>
                <w:rPrChange w:id="17507"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508" w:author="Le Minh Nghia" w:date="2019-10-09T10:56:00Z">
                  <w:rPr>
                    <w:rFonts w:eastAsia="MS Mincho"/>
                    <w:b/>
                    <w:i/>
                    <w:iCs/>
                    <w:sz w:val="26"/>
                    <w:szCs w:val="26"/>
                  </w:rPr>
                </w:rPrChange>
              </w:rPr>
            </w:pPr>
            <w:proofErr w:type="spellStart"/>
            <w:r w:rsidRPr="00B41112">
              <w:rPr>
                <w:b/>
                <w:i/>
                <w:iCs/>
                <w:sz w:val="26"/>
                <w:szCs w:val="26"/>
                <w:rPrChange w:id="17509" w:author="Le Minh Nghia" w:date="2019-10-09T10:56:00Z">
                  <w:rPr>
                    <w:b/>
                    <w:i/>
                    <w:iCs/>
                    <w:sz w:val="26"/>
                    <w:szCs w:val="26"/>
                  </w:rPr>
                </w:rPrChange>
              </w:rPr>
              <w:t>Giá</w:t>
            </w:r>
            <w:proofErr w:type="spellEnd"/>
            <w:r w:rsidRPr="00B41112">
              <w:rPr>
                <w:b/>
                <w:i/>
                <w:iCs/>
                <w:sz w:val="26"/>
                <w:szCs w:val="26"/>
                <w:rPrChange w:id="17510" w:author="Le Minh Nghia" w:date="2019-10-09T10:56:00Z">
                  <w:rPr>
                    <w:b/>
                    <w:i/>
                    <w:iCs/>
                    <w:sz w:val="26"/>
                    <w:szCs w:val="26"/>
                  </w:rPr>
                </w:rPrChange>
              </w:rPr>
              <w:t xml:space="preserve"> </w:t>
            </w:r>
            <w:proofErr w:type="spellStart"/>
            <w:r w:rsidRPr="00B41112">
              <w:rPr>
                <w:b/>
                <w:i/>
                <w:iCs/>
                <w:sz w:val="26"/>
                <w:szCs w:val="26"/>
                <w:rPrChange w:id="17511" w:author="Le Minh Nghia" w:date="2019-10-09T10:56:00Z">
                  <w:rPr>
                    <w:b/>
                    <w:i/>
                    <w:iCs/>
                    <w:sz w:val="26"/>
                    <w:szCs w:val="26"/>
                  </w:rPr>
                </w:rPrChange>
              </w:rPr>
              <w:t>trị</w:t>
            </w:r>
            <w:proofErr w:type="spellEnd"/>
            <w:r w:rsidRPr="00B41112">
              <w:rPr>
                <w:b/>
                <w:i/>
                <w:iCs/>
                <w:sz w:val="26"/>
                <w:szCs w:val="26"/>
                <w:rPrChange w:id="17512" w:author="Le Minh Nghia" w:date="2019-10-09T10:56:00Z">
                  <w:rPr>
                    <w:b/>
                    <w:i/>
                    <w:iCs/>
                    <w:sz w:val="26"/>
                    <w:szCs w:val="26"/>
                  </w:rPr>
                </w:rPrChange>
              </w:rPr>
              <w:t xml:space="preserve"> </w:t>
            </w:r>
            <w:proofErr w:type="spellStart"/>
            <w:r w:rsidRPr="00B41112">
              <w:rPr>
                <w:b/>
                <w:i/>
                <w:iCs/>
                <w:sz w:val="26"/>
                <w:szCs w:val="26"/>
                <w:rPrChange w:id="17513" w:author="Le Minh Nghia" w:date="2019-10-09T10:56:00Z">
                  <w:rPr>
                    <w:b/>
                    <w:i/>
                    <w:iCs/>
                    <w:sz w:val="26"/>
                    <w:szCs w:val="26"/>
                  </w:rPr>
                </w:rPrChange>
              </w:rPr>
              <w:t>mặc</w:t>
            </w:r>
            <w:proofErr w:type="spellEnd"/>
            <w:r w:rsidRPr="00B41112">
              <w:rPr>
                <w:b/>
                <w:i/>
                <w:iCs/>
                <w:sz w:val="26"/>
                <w:szCs w:val="26"/>
                <w:rPrChange w:id="17514" w:author="Le Minh Nghia" w:date="2019-10-09T10:56:00Z">
                  <w:rPr>
                    <w:b/>
                    <w:i/>
                    <w:iCs/>
                    <w:sz w:val="26"/>
                    <w:szCs w:val="26"/>
                  </w:rPr>
                </w:rPrChange>
              </w:rPr>
              <w:t xml:space="preserve"> </w:t>
            </w:r>
            <w:proofErr w:type="spellStart"/>
            <w:r w:rsidRPr="00B41112">
              <w:rPr>
                <w:b/>
                <w:i/>
                <w:iCs/>
                <w:sz w:val="26"/>
                <w:szCs w:val="26"/>
                <w:rPrChange w:id="17515"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7516" w:author="Le Minh Nghia" w:date="2019-10-09T10:56:00Z">
                  <w:rPr>
                    <w:b/>
                    <w:i/>
                    <w:iCs/>
                    <w:sz w:val="26"/>
                    <w:szCs w:val="26"/>
                  </w:rPr>
                </w:rPrChange>
              </w:rPr>
            </w:pPr>
            <w:r w:rsidRPr="00B41112">
              <w:rPr>
                <w:b/>
                <w:i/>
                <w:iCs/>
                <w:sz w:val="26"/>
                <w:szCs w:val="26"/>
                <w:rPrChange w:id="17517"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518" w:author="Le Minh Nghia" w:date="2019-10-09T10:56:00Z">
                  <w:rPr>
                    <w:rFonts w:eastAsia="MS Mincho"/>
                    <w:b/>
                    <w:i/>
                    <w:iCs/>
                    <w:sz w:val="26"/>
                    <w:szCs w:val="26"/>
                  </w:rPr>
                </w:rPrChange>
              </w:rPr>
            </w:pPr>
            <w:r w:rsidRPr="00B41112">
              <w:rPr>
                <w:b/>
                <w:i/>
                <w:iCs/>
                <w:sz w:val="26"/>
                <w:szCs w:val="26"/>
                <w:rPrChange w:id="17519"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520" w:author="Le Minh Nghia" w:date="2019-10-09T10:56:00Z">
                  <w:rPr>
                    <w:rFonts w:eastAsia="MS Mincho"/>
                    <w:b/>
                    <w:i/>
                    <w:iCs/>
                    <w:sz w:val="26"/>
                    <w:szCs w:val="26"/>
                  </w:rPr>
                </w:rPrChange>
              </w:rPr>
            </w:pPr>
            <w:proofErr w:type="spellStart"/>
            <w:r w:rsidRPr="00B41112">
              <w:rPr>
                <w:b/>
                <w:i/>
                <w:iCs/>
                <w:sz w:val="26"/>
                <w:szCs w:val="26"/>
                <w:rPrChange w:id="17521" w:author="Le Minh Nghia" w:date="2019-10-09T10:56:00Z">
                  <w:rPr>
                    <w:b/>
                    <w:i/>
                    <w:iCs/>
                    <w:sz w:val="26"/>
                    <w:szCs w:val="26"/>
                  </w:rPr>
                </w:rPrChange>
              </w:rPr>
              <w:t>Diễn</w:t>
            </w:r>
            <w:proofErr w:type="spellEnd"/>
            <w:r w:rsidRPr="00B41112">
              <w:rPr>
                <w:b/>
                <w:i/>
                <w:iCs/>
                <w:sz w:val="26"/>
                <w:szCs w:val="26"/>
                <w:rPrChange w:id="17522" w:author="Le Minh Nghia" w:date="2019-10-09T10:56:00Z">
                  <w:rPr>
                    <w:b/>
                    <w:i/>
                    <w:iCs/>
                    <w:sz w:val="26"/>
                    <w:szCs w:val="26"/>
                  </w:rPr>
                </w:rPrChange>
              </w:rPr>
              <w:t xml:space="preserve"> </w:t>
            </w:r>
            <w:proofErr w:type="spellStart"/>
            <w:r w:rsidRPr="00B41112">
              <w:rPr>
                <w:b/>
                <w:i/>
                <w:iCs/>
                <w:sz w:val="26"/>
                <w:szCs w:val="26"/>
                <w:rPrChange w:id="17523"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524" w:author="Le Minh Nghia" w:date="2019-10-09T10:56:00Z">
                  <w:rPr>
                    <w:iCs/>
                    <w:sz w:val="26"/>
                    <w:szCs w:val="26"/>
                  </w:rPr>
                </w:rPrChange>
              </w:rPr>
            </w:pPr>
            <w:proofErr w:type="spellStart"/>
            <w:r w:rsidRPr="00B41112">
              <w:rPr>
                <w:iCs/>
                <w:sz w:val="26"/>
                <w:szCs w:val="26"/>
                <w:rPrChange w:id="17525" w:author="Le Minh Nghia" w:date="2019-10-09T10:56:00Z">
                  <w:rPr>
                    <w:iCs/>
                    <w:sz w:val="26"/>
                    <w:szCs w:val="26"/>
                  </w:rPr>
                </w:rPrChange>
              </w:rPr>
              <w:t>post_classes_id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526" w:author="Le Minh Nghia" w:date="2019-10-09T10:56:00Z">
                  <w:rPr>
                    <w:iCs/>
                    <w:sz w:val="26"/>
                    <w:szCs w:val="26"/>
                  </w:rPr>
                </w:rPrChange>
              </w:rPr>
            </w:pPr>
            <w:r w:rsidRPr="00B41112">
              <w:rPr>
                <w:iCs/>
                <w:sz w:val="26"/>
                <w:szCs w:val="26"/>
                <w:rPrChange w:id="1752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7528" w:author="Le Minh Nghia" w:date="2019-10-09T10:56:00Z">
                  <w:rPr>
                    <w:iCs/>
                    <w:sz w:val="26"/>
                    <w:szCs w:val="26"/>
                  </w:rPr>
                </w:rPrChange>
              </w:rPr>
            </w:pPr>
            <w:r w:rsidRPr="00B41112">
              <w:rPr>
                <w:iCs/>
                <w:sz w:val="26"/>
                <w:szCs w:val="26"/>
                <w:rPrChange w:id="17529"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3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53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3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7533" w:author="Le Minh Nghia" w:date="2019-10-09T10:56:00Z">
                  <w:rPr>
                    <w:iCs/>
                    <w:sz w:val="26"/>
                    <w:szCs w:val="26"/>
                  </w:rPr>
                </w:rPrChange>
              </w:rPr>
            </w:pPr>
            <w:r w:rsidRPr="00B41112">
              <w:rPr>
                <w:iCs/>
                <w:sz w:val="26"/>
                <w:szCs w:val="26"/>
                <w:rPrChange w:id="1753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535" w:author="Le Minh Nghia" w:date="2019-10-09T10:56:00Z">
                  <w:rPr>
                    <w:iCs/>
                    <w:sz w:val="26"/>
                    <w:szCs w:val="26"/>
                  </w:rPr>
                </w:rPrChange>
              </w:rPr>
            </w:pPr>
            <w:r w:rsidRPr="00B41112">
              <w:rPr>
                <w:iCs/>
                <w:sz w:val="26"/>
                <w:szCs w:val="26"/>
                <w:rPrChange w:id="17536"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7537" w:author="Le Minh Nghia" w:date="2019-10-09T10:56:00Z">
                  <w:rPr>
                    <w:iCs/>
                    <w:sz w:val="26"/>
                    <w:szCs w:val="26"/>
                  </w:rPr>
                </w:rPrChange>
              </w:rPr>
            </w:pPr>
            <w:proofErr w:type="spellStart"/>
            <w:r w:rsidRPr="00B41112">
              <w:rPr>
                <w:iCs/>
                <w:sz w:val="26"/>
                <w:szCs w:val="26"/>
                <w:rPrChange w:id="17538" w:author="Le Minh Nghia" w:date="2019-10-09T10:56:00Z">
                  <w:rPr>
                    <w:iCs/>
                    <w:sz w:val="26"/>
                    <w:szCs w:val="26"/>
                  </w:rPr>
                </w:rPrChange>
              </w:rPr>
              <w:t>post_id</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7539" w:author="Le Minh Nghia" w:date="2019-10-09T10:56:00Z">
                  <w:rPr>
                    <w:iCs/>
                    <w:sz w:val="26"/>
                    <w:szCs w:val="26"/>
                  </w:rPr>
                </w:rPrChange>
              </w:rPr>
            </w:pPr>
            <w:r w:rsidRPr="00B41112">
              <w:rPr>
                <w:iCs/>
                <w:sz w:val="26"/>
                <w:szCs w:val="26"/>
                <w:rPrChange w:id="17540"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754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7542" w:author="Le Minh Nghia" w:date="2019-10-09T10:56:00Z">
                  <w:rPr>
                    <w:iCs/>
                    <w:sz w:val="26"/>
                    <w:szCs w:val="26"/>
                  </w:rPr>
                </w:rPrChange>
              </w:rPr>
            </w:pPr>
            <w:r w:rsidRPr="00B41112">
              <w:rPr>
                <w:iCs/>
                <w:sz w:val="26"/>
                <w:szCs w:val="26"/>
                <w:rPrChange w:id="17543"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754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754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7546" w:author="Le Minh Nghia" w:date="2019-10-09T10:56:00Z">
                  <w:rPr>
                    <w:iCs/>
                    <w:sz w:val="26"/>
                    <w:szCs w:val="26"/>
                  </w:rPr>
                </w:rPrChange>
              </w:rPr>
            </w:pPr>
            <w:r w:rsidRPr="00B41112">
              <w:rPr>
                <w:iCs/>
                <w:sz w:val="26"/>
                <w:szCs w:val="26"/>
                <w:rPrChange w:id="17547"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7548" w:author="Le Minh Nghia" w:date="2019-10-09T10:56:00Z">
                  <w:rPr>
                    <w:iCs/>
                    <w:sz w:val="26"/>
                    <w:szCs w:val="26"/>
                  </w:rPr>
                </w:rPrChange>
              </w:rPr>
            </w:pPr>
            <w:r w:rsidRPr="00B41112">
              <w:rPr>
                <w:iCs/>
                <w:sz w:val="26"/>
                <w:szCs w:val="26"/>
                <w:rPrChange w:id="17549" w:author="Le Minh Nghia" w:date="2019-10-09T10:56:00Z">
                  <w:rPr>
                    <w:iCs/>
                    <w:sz w:val="26"/>
                    <w:szCs w:val="26"/>
                  </w:rPr>
                </w:rPrChange>
              </w:rPr>
              <w:t xml:space="preserve">id </w:t>
            </w:r>
            <w:proofErr w:type="spellStart"/>
            <w:r w:rsidRPr="00B41112">
              <w:rPr>
                <w:iCs/>
                <w:sz w:val="26"/>
                <w:szCs w:val="26"/>
                <w:rPrChange w:id="17550" w:author="Le Minh Nghia" w:date="2019-10-09T10:56:00Z">
                  <w:rPr>
                    <w:iCs/>
                    <w:sz w:val="26"/>
                    <w:szCs w:val="26"/>
                  </w:rPr>
                </w:rPrChange>
              </w:rPr>
              <w:t>bài</w:t>
            </w:r>
            <w:proofErr w:type="spellEnd"/>
            <w:r w:rsidRPr="00B41112">
              <w:rPr>
                <w:iCs/>
                <w:sz w:val="26"/>
                <w:szCs w:val="26"/>
                <w:rPrChange w:id="17551" w:author="Le Minh Nghia" w:date="2019-10-09T10:56:00Z">
                  <w:rPr>
                    <w:iCs/>
                    <w:sz w:val="26"/>
                    <w:szCs w:val="26"/>
                  </w:rPr>
                </w:rPrChange>
              </w:rPr>
              <w:t xml:space="preserve"> </w:t>
            </w:r>
            <w:proofErr w:type="spellStart"/>
            <w:r w:rsidRPr="00B41112">
              <w:rPr>
                <w:iCs/>
                <w:sz w:val="26"/>
                <w:szCs w:val="26"/>
                <w:rPrChange w:id="17552" w:author="Le Minh Nghia" w:date="2019-10-09T10:56:00Z">
                  <w:rPr>
                    <w:iCs/>
                    <w:sz w:val="26"/>
                    <w:szCs w:val="26"/>
                  </w:rPr>
                </w:rPrChange>
              </w:rPr>
              <w:t>viết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553" w:author="Le Minh Nghia" w:date="2019-10-09T10:56:00Z">
                  <w:rPr>
                    <w:iCs/>
                    <w:sz w:val="26"/>
                    <w:szCs w:val="26"/>
                  </w:rPr>
                </w:rPrChange>
              </w:rPr>
            </w:pPr>
            <w:proofErr w:type="spellStart"/>
            <w:r w:rsidRPr="00B41112">
              <w:rPr>
                <w:iCs/>
                <w:sz w:val="26"/>
                <w:szCs w:val="26"/>
                <w:rPrChange w:id="17554" w:author="Le Minh Nghia" w:date="2019-10-09T10:56:00Z">
                  <w:rPr>
                    <w:iCs/>
                    <w:sz w:val="26"/>
                    <w:szCs w:val="26"/>
                  </w:rPr>
                </w:rPrChange>
              </w:rPr>
              <w:t>class_id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555" w:author="Le Minh Nghia" w:date="2019-10-09T10:56:00Z">
                  <w:rPr>
                    <w:iCs/>
                    <w:sz w:val="26"/>
                    <w:szCs w:val="26"/>
                  </w:rPr>
                </w:rPrChange>
              </w:rPr>
            </w:pPr>
            <w:r w:rsidRPr="00B41112">
              <w:rPr>
                <w:iCs/>
                <w:sz w:val="26"/>
                <w:szCs w:val="26"/>
                <w:rPrChange w:id="17556"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55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58" w:author="Le Minh Nghia" w:date="2019-10-09T10:56:00Z">
                  <w:rPr>
                    <w:iCs/>
                    <w:sz w:val="26"/>
                    <w:szCs w:val="26"/>
                  </w:rPr>
                </w:rPrChange>
              </w:rPr>
            </w:pPr>
            <w:r w:rsidRPr="00B41112">
              <w:rPr>
                <w:iCs/>
                <w:sz w:val="26"/>
                <w:szCs w:val="26"/>
                <w:rPrChange w:id="17559"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56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6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62"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563" w:author="Le Minh Nghia" w:date="2019-10-09T10:56:00Z">
                  <w:rPr>
                    <w:iCs/>
                    <w:sz w:val="26"/>
                    <w:szCs w:val="26"/>
                  </w:rPr>
                </w:rPrChange>
              </w:rPr>
            </w:pPr>
            <w:r w:rsidRPr="00B41112">
              <w:rPr>
                <w:iCs/>
                <w:sz w:val="26"/>
                <w:szCs w:val="26"/>
                <w:rPrChange w:id="17564" w:author="Le Minh Nghia" w:date="2019-10-09T10:56:00Z">
                  <w:rPr>
                    <w:iCs/>
                    <w:sz w:val="26"/>
                    <w:szCs w:val="26"/>
                  </w:rPr>
                </w:rPrChange>
              </w:rPr>
              <w:t xml:space="preserve">id </w:t>
            </w:r>
            <w:proofErr w:type="spellStart"/>
            <w:r w:rsidRPr="00B41112">
              <w:rPr>
                <w:iCs/>
                <w:sz w:val="26"/>
                <w:szCs w:val="26"/>
                <w:rPrChange w:id="17565" w:author="Le Minh Nghia" w:date="2019-10-09T10:56:00Z">
                  <w:rPr>
                    <w:iCs/>
                    <w:sz w:val="26"/>
                    <w:szCs w:val="26"/>
                  </w:rPr>
                </w:rPrChange>
              </w:rPr>
              <w:t>lớp</w:t>
            </w:r>
            <w:proofErr w:type="spellEnd"/>
            <w:r w:rsidRPr="00B41112">
              <w:rPr>
                <w:iCs/>
                <w:sz w:val="26"/>
                <w:szCs w:val="26"/>
                <w:rPrChange w:id="17566" w:author="Le Minh Nghia" w:date="2019-10-09T10:56:00Z">
                  <w:rPr>
                    <w:iCs/>
                    <w:sz w:val="26"/>
                    <w:szCs w:val="26"/>
                  </w:rPr>
                </w:rPrChange>
              </w:rPr>
              <w:t xml:space="preserve"> </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567" w:author="Le Minh Nghia" w:date="2019-10-09T10:56:00Z">
                  <w:rPr>
                    <w:sz w:val="26"/>
                    <w:szCs w:val="26"/>
                  </w:rPr>
                </w:rPrChange>
              </w:rPr>
            </w:pPr>
            <w:proofErr w:type="spellStart"/>
            <w:r w:rsidRPr="00B41112">
              <w:rPr>
                <w:sz w:val="26"/>
                <w:szCs w:val="26"/>
                <w:rPrChange w:id="17568"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569" w:author="Le Minh Nghia" w:date="2019-10-09T10:56:00Z">
                  <w:rPr>
                    <w:iCs/>
                    <w:sz w:val="26"/>
                    <w:szCs w:val="26"/>
                  </w:rPr>
                </w:rPrChange>
              </w:rPr>
            </w:pPr>
            <w:r w:rsidRPr="00B41112">
              <w:rPr>
                <w:iCs/>
                <w:sz w:val="26"/>
                <w:szCs w:val="26"/>
                <w:rPrChange w:id="1757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57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7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57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7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7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576" w:author="Le Minh Nghia" w:date="2019-10-09T10:56:00Z">
                  <w:rPr>
                    <w:iCs/>
                    <w:sz w:val="26"/>
                    <w:szCs w:val="26"/>
                  </w:rPr>
                </w:rPrChange>
              </w:rPr>
            </w:pPr>
            <w:proofErr w:type="spellStart"/>
            <w:r w:rsidRPr="00B41112">
              <w:rPr>
                <w:iCs/>
                <w:sz w:val="26"/>
                <w:szCs w:val="26"/>
                <w:rPrChange w:id="17577" w:author="Le Minh Nghia" w:date="2019-10-09T10:56:00Z">
                  <w:rPr>
                    <w:iCs/>
                    <w:sz w:val="26"/>
                    <w:szCs w:val="26"/>
                  </w:rPr>
                </w:rPrChange>
              </w:rPr>
              <w:t>ngày</w:t>
            </w:r>
            <w:proofErr w:type="spellEnd"/>
            <w:r w:rsidRPr="00B41112">
              <w:rPr>
                <w:iCs/>
                <w:sz w:val="26"/>
                <w:szCs w:val="26"/>
                <w:rPrChange w:id="17578" w:author="Le Minh Nghia" w:date="2019-10-09T10:56:00Z">
                  <w:rPr>
                    <w:iCs/>
                    <w:sz w:val="26"/>
                    <w:szCs w:val="26"/>
                  </w:rPr>
                </w:rPrChange>
              </w:rPr>
              <w:t xml:space="preserve"> </w:t>
            </w:r>
            <w:proofErr w:type="spellStart"/>
            <w:r w:rsidRPr="00B41112">
              <w:rPr>
                <w:iCs/>
                <w:sz w:val="26"/>
                <w:szCs w:val="26"/>
                <w:rPrChange w:id="17579"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580" w:author="Le Minh Nghia" w:date="2019-10-09T10:56:00Z">
                  <w:rPr>
                    <w:sz w:val="26"/>
                    <w:szCs w:val="26"/>
                  </w:rPr>
                </w:rPrChange>
              </w:rPr>
            </w:pPr>
            <w:proofErr w:type="spellStart"/>
            <w:r w:rsidRPr="00B41112">
              <w:rPr>
                <w:sz w:val="26"/>
                <w:szCs w:val="26"/>
                <w:rPrChange w:id="17581"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582" w:author="Le Minh Nghia" w:date="2019-10-09T10:56:00Z">
                  <w:rPr>
                    <w:iCs/>
                    <w:sz w:val="26"/>
                    <w:szCs w:val="26"/>
                  </w:rPr>
                </w:rPrChange>
              </w:rPr>
            </w:pPr>
            <w:r w:rsidRPr="00B41112">
              <w:rPr>
                <w:iCs/>
                <w:sz w:val="26"/>
                <w:szCs w:val="26"/>
                <w:rPrChange w:id="1758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58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8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58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8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58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589" w:author="Le Minh Nghia" w:date="2019-10-09T10:56:00Z">
                  <w:rPr>
                    <w:iCs/>
                    <w:sz w:val="26"/>
                    <w:szCs w:val="26"/>
                  </w:rPr>
                </w:rPrChange>
              </w:rPr>
            </w:pPr>
            <w:proofErr w:type="spellStart"/>
            <w:r w:rsidRPr="00B41112">
              <w:rPr>
                <w:iCs/>
                <w:sz w:val="26"/>
                <w:szCs w:val="26"/>
                <w:rPrChange w:id="17590" w:author="Le Minh Nghia" w:date="2019-10-09T10:56:00Z">
                  <w:rPr>
                    <w:iCs/>
                    <w:sz w:val="26"/>
                    <w:szCs w:val="26"/>
                  </w:rPr>
                </w:rPrChange>
              </w:rPr>
              <w:t>ngày</w:t>
            </w:r>
            <w:proofErr w:type="spellEnd"/>
            <w:r w:rsidRPr="00B41112">
              <w:rPr>
                <w:iCs/>
                <w:sz w:val="26"/>
                <w:szCs w:val="26"/>
                <w:rPrChange w:id="17591" w:author="Le Minh Nghia" w:date="2019-10-09T10:56:00Z">
                  <w:rPr>
                    <w:iCs/>
                    <w:sz w:val="26"/>
                    <w:szCs w:val="26"/>
                  </w:rPr>
                </w:rPrChange>
              </w:rPr>
              <w:t xml:space="preserve"> </w:t>
            </w:r>
            <w:proofErr w:type="spellStart"/>
            <w:r w:rsidRPr="00B41112">
              <w:rPr>
                <w:iCs/>
                <w:sz w:val="26"/>
                <w:szCs w:val="26"/>
                <w:rPrChange w:id="17592" w:author="Le Minh Nghia" w:date="2019-10-09T10:56:00Z">
                  <w:rPr>
                    <w:iCs/>
                    <w:sz w:val="26"/>
                    <w:szCs w:val="26"/>
                  </w:rPr>
                </w:rPrChange>
              </w:rPr>
              <w:t>cập</w:t>
            </w:r>
            <w:proofErr w:type="spellEnd"/>
            <w:r w:rsidRPr="00B41112">
              <w:rPr>
                <w:iCs/>
                <w:sz w:val="26"/>
                <w:szCs w:val="26"/>
                <w:rPrChange w:id="17593" w:author="Le Minh Nghia" w:date="2019-10-09T10:56:00Z">
                  <w:rPr>
                    <w:iCs/>
                    <w:sz w:val="26"/>
                    <w:szCs w:val="26"/>
                  </w:rPr>
                </w:rPrChange>
              </w:rPr>
              <w:t xml:space="preserve"> </w:t>
            </w:r>
            <w:proofErr w:type="spellStart"/>
            <w:r w:rsidRPr="00B41112">
              <w:rPr>
                <w:iCs/>
                <w:sz w:val="26"/>
                <w:szCs w:val="26"/>
                <w:rPrChange w:id="17594"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595" w:author="Le Minh Nghia" w:date="2019-10-09T10:56:00Z">
                  <w:rPr>
                    <w:sz w:val="26"/>
                    <w:szCs w:val="26"/>
                  </w:rPr>
                </w:rPrChange>
              </w:rPr>
            </w:pPr>
            <w:proofErr w:type="spellStart"/>
            <w:r w:rsidRPr="00B41112">
              <w:rPr>
                <w:sz w:val="26"/>
                <w:szCs w:val="26"/>
                <w:rPrChange w:id="17596"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597" w:author="Le Minh Nghia" w:date="2019-10-09T10:56:00Z">
                  <w:rPr>
                    <w:iCs/>
                    <w:sz w:val="26"/>
                    <w:szCs w:val="26"/>
                  </w:rPr>
                </w:rPrChange>
              </w:rPr>
            </w:pPr>
            <w:r w:rsidRPr="00B41112">
              <w:rPr>
                <w:iCs/>
                <w:sz w:val="26"/>
                <w:szCs w:val="26"/>
                <w:rPrChange w:id="1759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59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60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60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60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603" w:author="Le Minh Nghia" w:date="2019-10-09T10:56:00Z">
                  <w:rPr>
                    <w:iCs/>
                    <w:sz w:val="26"/>
                    <w:szCs w:val="26"/>
                  </w:rPr>
                </w:rPrChange>
              </w:rPr>
            </w:pPr>
            <w:r w:rsidRPr="00B41112">
              <w:rPr>
                <w:iCs/>
                <w:sz w:val="26"/>
                <w:szCs w:val="26"/>
                <w:rPrChange w:id="1760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605" w:author="Le Minh Nghia" w:date="2019-10-09T10:56:00Z">
                  <w:rPr>
                    <w:iCs/>
                    <w:sz w:val="26"/>
                    <w:szCs w:val="26"/>
                  </w:rPr>
                </w:rPrChange>
              </w:rPr>
            </w:pPr>
            <w:proofErr w:type="spellStart"/>
            <w:r w:rsidRPr="00B41112">
              <w:rPr>
                <w:iCs/>
                <w:sz w:val="26"/>
                <w:szCs w:val="26"/>
                <w:rPrChange w:id="17606" w:author="Le Minh Nghia" w:date="2019-10-09T10:56:00Z">
                  <w:rPr>
                    <w:iCs/>
                    <w:sz w:val="26"/>
                    <w:szCs w:val="26"/>
                  </w:rPr>
                </w:rPrChange>
              </w:rPr>
              <w:t>ngày</w:t>
            </w:r>
            <w:proofErr w:type="spellEnd"/>
            <w:r w:rsidRPr="00B41112">
              <w:rPr>
                <w:iCs/>
                <w:sz w:val="26"/>
                <w:szCs w:val="26"/>
                <w:rPrChange w:id="17607" w:author="Le Minh Nghia" w:date="2019-10-09T10:56:00Z">
                  <w:rPr>
                    <w:iCs/>
                    <w:sz w:val="26"/>
                    <w:szCs w:val="26"/>
                  </w:rPr>
                </w:rPrChange>
              </w:rPr>
              <w:t xml:space="preserve"> </w:t>
            </w:r>
            <w:proofErr w:type="spellStart"/>
            <w:r w:rsidRPr="00B41112">
              <w:rPr>
                <w:iCs/>
                <w:sz w:val="26"/>
                <w:szCs w:val="26"/>
                <w:rPrChange w:id="17608" w:author="Le Minh Nghia" w:date="2019-10-09T10:56:00Z">
                  <w:rPr>
                    <w:iCs/>
                    <w:sz w:val="26"/>
                    <w:szCs w:val="26"/>
                  </w:rPr>
                </w:rPrChange>
              </w:rPr>
              <w:t>xóa</w:t>
            </w:r>
            <w:proofErr w:type="spellEnd"/>
            <w:r w:rsidRPr="00B41112">
              <w:rPr>
                <w:iCs/>
                <w:sz w:val="26"/>
                <w:szCs w:val="26"/>
                <w:rPrChange w:id="17609" w:author="Le Minh Nghia" w:date="2019-10-09T10:56:00Z">
                  <w:rPr>
                    <w:iCs/>
                    <w:sz w:val="26"/>
                    <w:szCs w:val="26"/>
                  </w:rPr>
                </w:rPrChange>
              </w:rPr>
              <w:t xml:space="preserve"> </w:t>
            </w:r>
            <w:proofErr w:type="spellStart"/>
            <w:r w:rsidRPr="00B41112">
              <w:rPr>
                <w:iCs/>
                <w:sz w:val="26"/>
                <w:szCs w:val="26"/>
                <w:rPrChange w:id="17610" w:author="Le Minh Nghia" w:date="2019-10-09T10:56:00Z">
                  <w:rPr>
                    <w:iCs/>
                    <w:sz w:val="26"/>
                    <w:szCs w:val="26"/>
                  </w:rPr>
                </w:rPrChange>
              </w:rPr>
              <w:t>tạm</w:t>
            </w:r>
            <w:proofErr w:type="spellEnd"/>
          </w:p>
        </w:tc>
      </w:tr>
    </w:tbl>
    <w:p w:rsidR="00596A15" w:rsidRPr="00B41112" w:rsidRDefault="00596A15" w:rsidP="00596A15">
      <w:pPr>
        <w:pStyle w:val="ListParagraph"/>
        <w:rPr>
          <w:rFonts w:eastAsiaTheme="majorEastAsia"/>
          <w:color w:val="2E74B5" w:themeColor="accent1" w:themeShade="BF"/>
          <w:sz w:val="26"/>
          <w:szCs w:val="26"/>
          <w:rPrChange w:id="17611" w:author="Le Minh Nghia" w:date="2019-10-09T10:56:00Z">
            <w:rPr>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ListParagraph"/>
        <w:numPr>
          <w:ilvl w:val="0"/>
          <w:numId w:val="44"/>
        </w:numPr>
        <w:rPr>
          <w:rFonts w:eastAsiaTheme="majorEastAsia"/>
          <w:color w:val="2E74B5" w:themeColor="accent1" w:themeShade="BF"/>
          <w:sz w:val="26"/>
          <w:szCs w:val="26"/>
          <w:rPrChange w:id="17612" w:author="Le Minh Nghia" w:date="2019-10-09T10:56:00Z">
            <w:rPr>
              <w:rFonts w:asciiTheme="majorHAnsi" w:eastAsiaTheme="majorEastAsia" w:hAnsiTheme="majorHAnsi" w:cstheme="majorBidi"/>
              <w:color w:val="2E74B5" w:themeColor="accent1" w:themeShade="BF"/>
              <w:sz w:val="26"/>
              <w:szCs w:val="26"/>
            </w:rPr>
          </w:rPrChange>
        </w:rPr>
      </w:pPr>
      <w:r w:rsidRPr="00B41112">
        <w:rPr>
          <w:rFonts w:eastAsiaTheme="majorEastAsia"/>
          <w:color w:val="2E74B5" w:themeColor="accent1" w:themeShade="BF"/>
          <w:sz w:val="26"/>
          <w:szCs w:val="26"/>
          <w:rPrChange w:id="17613" w:author="Le Minh Nghia" w:date="2019-10-09T10:56:00Z">
            <w:rPr>
              <w:rFonts w:asciiTheme="majorHAnsi" w:eastAsiaTheme="majorEastAsia" w:hAnsiTheme="majorHAnsi" w:cstheme="majorBidi"/>
              <w:color w:val="2E74B5" w:themeColor="accent1" w:themeShade="BF"/>
              <w:sz w:val="26"/>
              <w:szCs w:val="26"/>
            </w:rPr>
          </w:rPrChange>
        </w:rPr>
        <w:t>BẢNG MÔ TẢ THUỘC TÍNH CỦA POST_ROLES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32"/>
        <w:gridCol w:w="2177"/>
        <w:gridCol w:w="725"/>
        <w:gridCol w:w="710"/>
        <w:gridCol w:w="752"/>
        <w:gridCol w:w="898"/>
        <w:gridCol w:w="479"/>
        <w:gridCol w:w="1965"/>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614" w:author="Le Minh Nghia" w:date="2019-10-09T10:56:00Z">
                  <w:rPr>
                    <w:rFonts w:eastAsia="MS Mincho"/>
                    <w:b/>
                    <w:i/>
                    <w:iCs/>
                    <w:sz w:val="26"/>
                    <w:szCs w:val="26"/>
                  </w:rPr>
                </w:rPrChange>
              </w:rPr>
            </w:pPr>
            <w:proofErr w:type="spellStart"/>
            <w:r w:rsidRPr="00B41112">
              <w:rPr>
                <w:b/>
                <w:i/>
                <w:iCs/>
                <w:sz w:val="26"/>
                <w:szCs w:val="26"/>
                <w:rPrChange w:id="17615" w:author="Le Minh Nghia" w:date="2019-10-09T10:56:00Z">
                  <w:rPr>
                    <w:b/>
                    <w:i/>
                    <w:iCs/>
                    <w:sz w:val="26"/>
                    <w:szCs w:val="26"/>
                  </w:rPr>
                </w:rPrChange>
              </w:rPr>
              <w:t>Tên</w:t>
            </w:r>
            <w:proofErr w:type="spellEnd"/>
            <w:r w:rsidRPr="00B41112">
              <w:rPr>
                <w:b/>
                <w:i/>
                <w:iCs/>
                <w:sz w:val="26"/>
                <w:szCs w:val="26"/>
                <w:rPrChange w:id="17616" w:author="Le Minh Nghia" w:date="2019-10-09T10:56:00Z">
                  <w:rPr>
                    <w:b/>
                    <w:i/>
                    <w:iCs/>
                    <w:sz w:val="26"/>
                    <w:szCs w:val="26"/>
                  </w:rPr>
                </w:rPrChange>
              </w:rPr>
              <w:t xml:space="preserve"> </w:t>
            </w:r>
            <w:proofErr w:type="spellStart"/>
            <w:r w:rsidRPr="00B41112">
              <w:rPr>
                <w:b/>
                <w:i/>
                <w:iCs/>
                <w:sz w:val="26"/>
                <w:szCs w:val="26"/>
                <w:rPrChange w:id="17617" w:author="Le Minh Nghia" w:date="2019-10-09T10:56:00Z">
                  <w:rPr>
                    <w:b/>
                    <w:i/>
                    <w:iCs/>
                    <w:sz w:val="26"/>
                    <w:szCs w:val="26"/>
                  </w:rPr>
                </w:rPrChange>
              </w:rPr>
              <w:t>thuộc</w:t>
            </w:r>
            <w:proofErr w:type="spellEnd"/>
            <w:r w:rsidRPr="00B41112">
              <w:rPr>
                <w:b/>
                <w:i/>
                <w:iCs/>
                <w:sz w:val="26"/>
                <w:szCs w:val="26"/>
                <w:rPrChange w:id="17618" w:author="Le Minh Nghia" w:date="2019-10-09T10:56:00Z">
                  <w:rPr>
                    <w:b/>
                    <w:i/>
                    <w:iCs/>
                    <w:sz w:val="26"/>
                    <w:szCs w:val="26"/>
                  </w:rPr>
                </w:rPrChange>
              </w:rPr>
              <w:t xml:space="preserve"> </w:t>
            </w:r>
            <w:proofErr w:type="spellStart"/>
            <w:r w:rsidRPr="00B41112">
              <w:rPr>
                <w:b/>
                <w:i/>
                <w:iCs/>
                <w:sz w:val="26"/>
                <w:szCs w:val="26"/>
                <w:rPrChange w:id="17619"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620" w:author="Le Minh Nghia" w:date="2019-10-09T10:56:00Z">
                  <w:rPr>
                    <w:rFonts w:eastAsia="MS Mincho"/>
                    <w:b/>
                    <w:i/>
                    <w:iCs/>
                    <w:sz w:val="26"/>
                    <w:szCs w:val="26"/>
                  </w:rPr>
                </w:rPrChange>
              </w:rPr>
            </w:pPr>
            <w:proofErr w:type="spellStart"/>
            <w:r w:rsidRPr="00B41112">
              <w:rPr>
                <w:b/>
                <w:i/>
                <w:iCs/>
                <w:sz w:val="26"/>
                <w:szCs w:val="26"/>
                <w:rPrChange w:id="17621" w:author="Le Minh Nghia" w:date="2019-10-09T10:56:00Z">
                  <w:rPr>
                    <w:b/>
                    <w:i/>
                    <w:iCs/>
                    <w:sz w:val="26"/>
                    <w:szCs w:val="26"/>
                  </w:rPr>
                </w:rPrChange>
              </w:rPr>
              <w:t>Kiểu</w:t>
            </w:r>
            <w:proofErr w:type="spellEnd"/>
            <w:r w:rsidRPr="00B41112">
              <w:rPr>
                <w:b/>
                <w:i/>
                <w:iCs/>
                <w:sz w:val="26"/>
                <w:szCs w:val="26"/>
                <w:rPrChange w:id="17622" w:author="Le Minh Nghia" w:date="2019-10-09T10:56:00Z">
                  <w:rPr>
                    <w:b/>
                    <w:i/>
                    <w:iCs/>
                    <w:sz w:val="26"/>
                    <w:szCs w:val="26"/>
                  </w:rPr>
                </w:rPrChange>
              </w:rPr>
              <w:t xml:space="preserve"> </w:t>
            </w:r>
            <w:proofErr w:type="spellStart"/>
            <w:r w:rsidRPr="00B41112">
              <w:rPr>
                <w:b/>
                <w:i/>
                <w:iCs/>
                <w:sz w:val="26"/>
                <w:szCs w:val="26"/>
                <w:rPrChange w:id="17623" w:author="Le Minh Nghia" w:date="2019-10-09T10:56:00Z">
                  <w:rPr>
                    <w:b/>
                    <w:i/>
                    <w:iCs/>
                    <w:sz w:val="26"/>
                    <w:szCs w:val="26"/>
                  </w:rPr>
                </w:rPrChange>
              </w:rPr>
              <w:t>dữ</w:t>
            </w:r>
            <w:proofErr w:type="spellEnd"/>
            <w:r w:rsidRPr="00B41112">
              <w:rPr>
                <w:b/>
                <w:i/>
                <w:iCs/>
                <w:sz w:val="26"/>
                <w:szCs w:val="26"/>
                <w:rPrChange w:id="17624" w:author="Le Minh Nghia" w:date="2019-10-09T10:56:00Z">
                  <w:rPr>
                    <w:b/>
                    <w:i/>
                    <w:iCs/>
                    <w:sz w:val="26"/>
                    <w:szCs w:val="26"/>
                  </w:rPr>
                </w:rPrChange>
              </w:rPr>
              <w:t xml:space="preserve"> </w:t>
            </w:r>
            <w:proofErr w:type="spellStart"/>
            <w:r w:rsidRPr="00B41112">
              <w:rPr>
                <w:b/>
                <w:i/>
                <w:iCs/>
                <w:sz w:val="26"/>
                <w:szCs w:val="26"/>
                <w:rPrChange w:id="17625"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626" w:author="Le Minh Nghia" w:date="2019-10-09T10:56:00Z">
                  <w:rPr>
                    <w:rFonts w:eastAsia="MS Mincho"/>
                    <w:b/>
                    <w:i/>
                    <w:iCs/>
                    <w:sz w:val="26"/>
                    <w:szCs w:val="26"/>
                  </w:rPr>
                </w:rPrChange>
              </w:rPr>
            </w:pPr>
            <w:proofErr w:type="spellStart"/>
            <w:r w:rsidRPr="00B41112">
              <w:rPr>
                <w:b/>
                <w:i/>
                <w:iCs/>
                <w:sz w:val="26"/>
                <w:szCs w:val="26"/>
                <w:rPrChange w:id="17627" w:author="Le Minh Nghia" w:date="2019-10-09T10:56:00Z">
                  <w:rPr>
                    <w:b/>
                    <w:i/>
                    <w:iCs/>
                    <w:sz w:val="26"/>
                    <w:szCs w:val="26"/>
                  </w:rPr>
                </w:rPrChange>
              </w:rPr>
              <w:t>Khóa</w:t>
            </w:r>
            <w:proofErr w:type="spellEnd"/>
            <w:r w:rsidRPr="00B41112">
              <w:rPr>
                <w:b/>
                <w:i/>
                <w:iCs/>
                <w:sz w:val="26"/>
                <w:szCs w:val="26"/>
                <w:rPrChange w:id="17628" w:author="Le Minh Nghia" w:date="2019-10-09T10:56:00Z">
                  <w:rPr>
                    <w:b/>
                    <w:i/>
                    <w:iCs/>
                    <w:sz w:val="26"/>
                    <w:szCs w:val="26"/>
                  </w:rPr>
                </w:rPrChange>
              </w:rPr>
              <w:t xml:space="preserve"> </w:t>
            </w:r>
            <w:proofErr w:type="spellStart"/>
            <w:r w:rsidRPr="00B41112">
              <w:rPr>
                <w:b/>
                <w:i/>
                <w:iCs/>
                <w:sz w:val="26"/>
                <w:szCs w:val="26"/>
                <w:rPrChange w:id="17629"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630" w:author="Le Minh Nghia" w:date="2019-10-09T10:56:00Z">
                  <w:rPr>
                    <w:rFonts w:eastAsia="MS Mincho"/>
                    <w:b/>
                    <w:i/>
                    <w:iCs/>
                    <w:sz w:val="26"/>
                    <w:szCs w:val="26"/>
                  </w:rPr>
                </w:rPrChange>
              </w:rPr>
            </w:pPr>
            <w:proofErr w:type="spellStart"/>
            <w:r w:rsidRPr="00B41112">
              <w:rPr>
                <w:b/>
                <w:i/>
                <w:iCs/>
                <w:sz w:val="26"/>
                <w:szCs w:val="26"/>
                <w:rPrChange w:id="17631" w:author="Le Minh Nghia" w:date="2019-10-09T10:56:00Z">
                  <w:rPr>
                    <w:b/>
                    <w:i/>
                    <w:iCs/>
                    <w:sz w:val="26"/>
                    <w:szCs w:val="26"/>
                  </w:rPr>
                </w:rPrChange>
              </w:rPr>
              <w:t>Khóa</w:t>
            </w:r>
            <w:proofErr w:type="spellEnd"/>
            <w:r w:rsidRPr="00B41112">
              <w:rPr>
                <w:b/>
                <w:i/>
                <w:iCs/>
                <w:sz w:val="26"/>
                <w:szCs w:val="26"/>
                <w:rPrChange w:id="17632" w:author="Le Minh Nghia" w:date="2019-10-09T10:56:00Z">
                  <w:rPr>
                    <w:b/>
                    <w:i/>
                    <w:iCs/>
                    <w:sz w:val="26"/>
                    <w:szCs w:val="26"/>
                  </w:rPr>
                </w:rPrChange>
              </w:rPr>
              <w:t xml:space="preserve"> </w:t>
            </w:r>
            <w:proofErr w:type="spellStart"/>
            <w:r w:rsidRPr="00B41112">
              <w:rPr>
                <w:b/>
                <w:i/>
                <w:iCs/>
                <w:sz w:val="26"/>
                <w:szCs w:val="26"/>
                <w:rPrChange w:id="17633"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634" w:author="Le Minh Nghia" w:date="2019-10-09T10:56:00Z">
                  <w:rPr>
                    <w:rFonts w:eastAsia="MS Mincho"/>
                    <w:b/>
                    <w:i/>
                    <w:iCs/>
                    <w:sz w:val="26"/>
                    <w:szCs w:val="26"/>
                  </w:rPr>
                </w:rPrChange>
              </w:rPr>
            </w:pPr>
            <w:proofErr w:type="spellStart"/>
            <w:r w:rsidRPr="00B41112">
              <w:rPr>
                <w:b/>
                <w:i/>
                <w:iCs/>
                <w:sz w:val="26"/>
                <w:szCs w:val="26"/>
                <w:rPrChange w:id="17635" w:author="Le Minh Nghia" w:date="2019-10-09T10:56:00Z">
                  <w:rPr>
                    <w:b/>
                    <w:i/>
                    <w:iCs/>
                    <w:sz w:val="26"/>
                    <w:szCs w:val="26"/>
                  </w:rPr>
                </w:rPrChange>
              </w:rPr>
              <w:t>Giá</w:t>
            </w:r>
            <w:proofErr w:type="spellEnd"/>
            <w:r w:rsidRPr="00B41112">
              <w:rPr>
                <w:b/>
                <w:i/>
                <w:iCs/>
                <w:sz w:val="26"/>
                <w:szCs w:val="26"/>
                <w:rPrChange w:id="17636" w:author="Le Minh Nghia" w:date="2019-10-09T10:56:00Z">
                  <w:rPr>
                    <w:b/>
                    <w:i/>
                    <w:iCs/>
                    <w:sz w:val="26"/>
                    <w:szCs w:val="26"/>
                  </w:rPr>
                </w:rPrChange>
              </w:rPr>
              <w:t xml:space="preserve"> </w:t>
            </w:r>
            <w:proofErr w:type="spellStart"/>
            <w:r w:rsidRPr="00B41112">
              <w:rPr>
                <w:b/>
                <w:i/>
                <w:iCs/>
                <w:sz w:val="26"/>
                <w:szCs w:val="26"/>
                <w:rPrChange w:id="17637" w:author="Le Minh Nghia" w:date="2019-10-09T10:56:00Z">
                  <w:rPr>
                    <w:b/>
                    <w:i/>
                    <w:iCs/>
                    <w:sz w:val="26"/>
                    <w:szCs w:val="26"/>
                  </w:rPr>
                </w:rPrChange>
              </w:rPr>
              <w:t>trị</w:t>
            </w:r>
            <w:proofErr w:type="spellEnd"/>
            <w:r w:rsidRPr="00B41112">
              <w:rPr>
                <w:b/>
                <w:i/>
                <w:iCs/>
                <w:sz w:val="26"/>
                <w:szCs w:val="26"/>
                <w:rPrChange w:id="17638" w:author="Le Minh Nghia" w:date="2019-10-09T10:56:00Z">
                  <w:rPr>
                    <w:b/>
                    <w:i/>
                    <w:iCs/>
                    <w:sz w:val="26"/>
                    <w:szCs w:val="26"/>
                  </w:rPr>
                </w:rPrChange>
              </w:rPr>
              <w:t xml:space="preserve"> </w:t>
            </w:r>
            <w:proofErr w:type="spellStart"/>
            <w:r w:rsidRPr="00B41112">
              <w:rPr>
                <w:b/>
                <w:i/>
                <w:iCs/>
                <w:sz w:val="26"/>
                <w:szCs w:val="26"/>
                <w:rPrChange w:id="17639" w:author="Le Minh Nghia" w:date="2019-10-09T10:56:00Z">
                  <w:rPr>
                    <w:b/>
                    <w:i/>
                    <w:iCs/>
                    <w:sz w:val="26"/>
                    <w:szCs w:val="26"/>
                  </w:rPr>
                </w:rPrChange>
              </w:rPr>
              <w:t>mặc</w:t>
            </w:r>
            <w:proofErr w:type="spellEnd"/>
            <w:r w:rsidRPr="00B41112">
              <w:rPr>
                <w:b/>
                <w:i/>
                <w:iCs/>
                <w:sz w:val="26"/>
                <w:szCs w:val="26"/>
                <w:rPrChange w:id="17640" w:author="Le Minh Nghia" w:date="2019-10-09T10:56:00Z">
                  <w:rPr>
                    <w:b/>
                    <w:i/>
                    <w:iCs/>
                    <w:sz w:val="26"/>
                    <w:szCs w:val="26"/>
                  </w:rPr>
                </w:rPrChange>
              </w:rPr>
              <w:t xml:space="preserve"> </w:t>
            </w:r>
            <w:proofErr w:type="spellStart"/>
            <w:r w:rsidRPr="00B41112">
              <w:rPr>
                <w:b/>
                <w:i/>
                <w:iCs/>
                <w:sz w:val="26"/>
                <w:szCs w:val="26"/>
                <w:rPrChange w:id="17641"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7642" w:author="Le Minh Nghia" w:date="2019-10-09T10:56:00Z">
                  <w:rPr>
                    <w:b/>
                    <w:i/>
                    <w:iCs/>
                    <w:sz w:val="26"/>
                    <w:szCs w:val="26"/>
                  </w:rPr>
                </w:rPrChange>
              </w:rPr>
            </w:pPr>
            <w:r w:rsidRPr="00B41112">
              <w:rPr>
                <w:b/>
                <w:i/>
                <w:iCs/>
                <w:sz w:val="26"/>
                <w:szCs w:val="26"/>
                <w:rPrChange w:id="17643"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644" w:author="Le Minh Nghia" w:date="2019-10-09T10:56:00Z">
                  <w:rPr>
                    <w:rFonts w:eastAsia="MS Mincho"/>
                    <w:b/>
                    <w:i/>
                    <w:iCs/>
                    <w:sz w:val="26"/>
                    <w:szCs w:val="26"/>
                  </w:rPr>
                </w:rPrChange>
              </w:rPr>
            </w:pPr>
            <w:r w:rsidRPr="00B41112">
              <w:rPr>
                <w:b/>
                <w:i/>
                <w:iCs/>
                <w:sz w:val="26"/>
                <w:szCs w:val="26"/>
                <w:rPrChange w:id="17645"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646" w:author="Le Minh Nghia" w:date="2019-10-09T10:56:00Z">
                  <w:rPr>
                    <w:rFonts w:eastAsia="MS Mincho"/>
                    <w:b/>
                    <w:i/>
                    <w:iCs/>
                    <w:sz w:val="26"/>
                    <w:szCs w:val="26"/>
                  </w:rPr>
                </w:rPrChange>
              </w:rPr>
            </w:pPr>
            <w:proofErr w:type="spellStart"/>
            <w:r w:rsidRPr="00B41112">
              <w:rPr>
                <w:b/>
                <w:i/>
                <w:iCs/>
                <w:sz w:val="26"/>
                <w:szCs w:val="26"/>
                <w:rPrChange w:id="17647" w:author="Le Minh Nghia" w:date="2019-10-09T10:56:00Z">
                  <w:rPr>
                    <w:b/>
                    <w:i/>
                    <w:iCs/>
                    <w:sz w:val="26"/>
                    <w:szCs w:val="26"/>
                  </w:rPr>
                </w:rPrChange>
              </w:rPr>
              <w:t>Diễn</w:t>
            </w:r>
            <w:proofErr w:type="spellEnd"/>
            <w:r w:rsidRPr="00B41112">
              <w:rPr>
                <w:b/>
                <w:i/>
                <w:iCs/>
                <w:sz w:val="26"/>
                <w:szCs w:val="26"/>
                <w:rPrChange w:id="17648" w:author="Le Minh Nghia" w:date="2019-10-09T10:56:00Z">
                  <w:rPr>
                    <w:b/>
                    <w:i/>
                    <w:iCs/>
                    <w:sz w:val="26"/>
                    <w:szCs w:val="26"/>
                  </w:rPr>
                </w:rPrChange>
              </w:rPr>
              <w:t xml:space="preserve"> </w:t>
            </w:r>
            <w:proofErr w:type="spellStart"/>
            <w:r w:rsidRPr="00B41112">
              <w:rPr>
                <w:b/>
                <w:i/>
                <w:iCs/>
                <w:sz w:val="26"/>
                <w:szCs w:val="26"/>
                <w:rPrChange w:id="17649"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650" w:author="Le Minh Nghia" w:date="2019-10-09T10:56:00Z">
                  <w:rPr>
                    <w:iCs/>
                    <w:sz w:val="26"/>
                    <w:szCs w:val="26"/>
                  </w:rPr>
                </w:rPrChange>
              </w:rPr>
            </w:pPr>
            <w:proofErr w:type="spellStart"/>
            <w:r w:rsidRPr="00B41112">
              <w:rPr>
                <w:iCs/>
                <w:sz w:val="26"/>
                <w:szCs w:val="26"/>
                <w:rPrChange w:id="17651" w:author="Le Minh Nghia" w:date="2019-10-09T10:56:00Z">
                  <w:rPr>
                    <w:iCs/>
                    <w:sz w:val="26"/>
                    <w:szCs w:val="26"/>
                  </w:rPr>
                </w:rPrChange>
              </w:rPr>
              <w:t>post_roles_id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652" w:author="Le Minh Nghia" w:date="2019-10-09T10:56:00Z">
                  <w:rPr>
                    <w:iCs/>
                    <w:sz w:val="26"/>
                    <w:szCs w:val="26"/>
                  </w:rPr>
                </w:rPrChange>
              </w:rPr>
            </w:pPr>
            <w:r w:rsidRPr="00B41112">
              <w:rPr>
                <w:iCs/>
                <w:sz w:val="26"/>
                <w:szCs w:val="26"/>
                <w:rPrChange w:id="17653"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7654" w:author="Le Minh Nghia" w:date="2019-10-09T10:56:00Z">
                  <w:rPr>
                    <w:iCs/>
                    <w:sz w:val="26"/>
                    <w:szCs w:val="26"/>
                  </w:rPr>
                </w:rPrChange>
              </w:rPr>
            </w:pPr>
            <w:r w:rsidRPr="00B41112">
              <w:rPr>
                <w:iCs/>
                <w:sz w:val="26"/>
                <w:szCs w:val="26"/>
                <w:rPrChange w:id="17655"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65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65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65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7659" w:author="Le Minh Nghia" w:date="2019-10-09T10:56:00Z">
                  <w:rPr>
                    <w:iCs/>
                    <w:sz w:val="26"/>
                    <w:szCs w:val="26"/>
                  </w:rPr>
                </w:rPrChange>
              </w:rPr>
            </w:pPr>
            <w:r w:rsidRPr="00B41112">
              <w:rPr>
                <w:iCs/>
                <w:sz w:val="26"/>
                <w:szCs w:val="26"/>
                <w:rPrChange w:id="1766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661" w:author="Le Minh Nghia" w:date="2019-10-09T10:56:00Z">
                  <w:rPr>
                    <w:iCs/>
                    <w:sz w:val="26"/>
                    <w:szCs w:val="26"/>
                  </w:rPr>
                </w:rPrChange>
              </w:rPr>
            </w:pPr>
            <w:r w:rsidRPr="00B41112">
              <w:rPr>
                <w:iCs/>
                <w:sz w:val="26"/>
                <w:szCs w:val="26"/>
                <w:rPrChange w:id="17662"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7663" w:author="Le Minh Nghia" w:date="2019-10-09T10:56:00Z">
                  <w:rPr>
                    <w:iCs/>
                    <w:sz w:val="26"/>
                    <w:szCs w:val="26"/>
                  </w:rPr>
                </w:rPrChange>
              </w:rPr>
            </w:pPr>
            <w:proofErr w:type="spellStart"/>
            <w:r w:rsidRPr="00B41112">
              <w:rPr>
                <w:iCs/>
                <w:sz w:val="26"/>
                <w:szCs w:val="26"/>
                <w:rPrChange w:id="17664" w:author="Le Minh Nghia" w:date="2019-10-09T10:56:00Z">
                  <w:rPr>
                    <w:iCs/>
                    <w:sz w:val="26"/>
                    <w:szCs w:val="26"/>
                  </w:rPr>
                </w:rPrChange>
              </w:rPr>
              <w:t>post_id</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7665" w:author="Le Minh Nghia" w:date="2019-10-09T10:56:00Z">
                  <w:rPr>
                    <w:iCs/>
                    <w:sz w:val="26"/>
                    <w:szCs w:val="26"/>
                  </w:rPr>
                </w:rPrChange>
              </w:rPr>
            </w:pPr>
            <w:r w:rsidRPr="00B41112">
              <w:rPr>
                <w:iCs/>
                <w:sz w:val="26"/>
                <w:szCs w:val="26"/>
                <w:rPrChange w:id="17666"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766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7668" w:author="Le Minh Nghia" w:date="2019-10-09T10:56:00Z">
                  <w:rPr>
                    <w:iCs/>
                    <w:sz w:val="26"/>
                    <w:szCs w:val="26"/>
                  </w:rPr>
                </w:rPrChange>
              </w:rPr>
            </w:pPr>
            <w:r w:rsidRPr="00B41112">
              <w:rPr>
                <w:iCs/>
                <w:sz w:val="26"/>
                <w:szCs w:val="26"/>
                <w:rPrChange w:id="17669"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767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767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7672" w:author="Le Minh Nghia" w:date="2019-10-09T10:56:00Z">
                  <w:rPr>
                    <w:iCs/>
                    <w:sz w:val="26"/>
                    <w:szCs w:val="26"/>
                  </w:rPr>
                </w:rPrChange>
              </w:rPr>
            </w:pPr>
            <w:r w:rsidRPr="00B41112">
              <w:rPr>
                <w:iCs/>
                <w:sz w:val="26"/>
                <w:szCs w:val="26"/>
                <w:rPrChange w:id="1767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7674" w:author="Le Minh Nghia" w:date="2019-10-09T10:56:00Z">
                  <w:rPr>
                    <w:iCs/>
                    <w:sz w:val="26"/>
                    <w:szCs w:val="26"/>
                  </w:rPr>
                </w:rPrChange>
              </w:rPr>
            </w:pPr>
            <w:r w:rsidRPr="00B41112">
              <w:rPr>
                <w:iCs/>
                <w:sz w:val="26"/>
                <w:szCs w:val="26"/>
                <w:rPrChange w:id="17675" w:author="Le Minh Nghia" w:date="2019-10-09T10:56:00Z">
                  <w:rPr>
                    <w:iCs/>
                    <w:sz w:val="26"/>
                    <w:szCs w:val="26"/>
                  </w:rPr>
                </w:rPrChange>
              </w:rPr>
              <w:t xml:space="preserve">id </w:t>
            </w:r>
            <w:proofErr w:type="spellStart"/>
            <w:r w:rsidRPr="00B41112">
              <w:rPr>
                <w:iCs/>
                <w:sz w:val="26"/>
                <w:szCs w:val="26"/>
                <w:rPrChange w:id="17676" w:author="Le Minh Nghia" w:date="2019-10-09T10:56:00Z">
                  <w:rPr>
                    <w:iCs/>
                    <w:sz w:val="26"/>
                    <w:szCs w:val="26"/>
                  </w:rPr>
                </w:rPrChange>
              </w:rPr>
              <w:t>bài</w:t>
            </w:r>
            <w:proofErr w:type="spellEnd"/>
            <w:r w:rsidRPr="00B41112">
              <w:rPr>
                <w:iCs/>
                <w:sz w:val="26"/>
                <w:szCs w:val="26"/>
                <w:rPrChange w:id="17677" w:author="Le Minh Nghia" w:date="2019-10-09T10:56:00Z">
                  <w:rPr>
                    <w:iCs/>
                    <w:sz w:val="26"/>
                    <w:szCs w:val="26"/>
                  </w:rPr>
                </w:rPrChange>
              </w:rPr>
              <w:t xml:space="preserve"> </w:t>
            </w:r>
            <w:proofErr w:type="spellStart"/>
            <w:r w:rsidRPr="00B41112">
              <w:rPr>
                <w:iCs/>
                <w:sz w:val="26"/>
                <w:szCs w:val="26"/>
                <w:rPrChange w:id="17678" w:author="Le Minh Nghia" w:date="2019-10-09T10:56:00Z">
                  <w:rPr>
                    <w:iCs/>
                    <w:sz w:val="26"/>
                    <w:szCs w:val="26"/>
                  </w:rPr>
                </w:rPrChange>
              </w:rPr>
              <w:t>viết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679" w:author="Le Minh Nghia" w:date="2019-10-09T10:56:00Z">
                  <w:rPr>
                    <w:iCs/>
                    <w:sz w:val="26"/>
                    <w:szCs w:val="26"/>
                  </w:rPr>
                </w:rPrChange>
              </w:rPr>
            </w:pPr>
            <w:proofErr w:type="spellStart"/>
            <w:r w:rsidRPr="00B41112">
              <w:rPr>
                <w:iCs/>
                <w:sz w:val="26"/>
                <w:szCs w:val="26"/>
                <w:rPrChange w:id="17680" w:author="Le Minh Nghia" w:date="2019-10-09T10:56:00Z">
                  <w:rPr>
                    <w:iCs/>
                    <w:sz w:val="26"/>
                    <w:szCs w:val="26"/>
                  </w:rPr>
                </w:rPrChange>
              </w:rPr>
              <w:t>role_id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681" w:author="Le Minh Nghia" w:date="2019-10-09T10:56:00Z">
                  <w:rPr>
                    <w:iCs/>
                    <w:sz w:val="26"/>
                    <w:szCs w:val="26"/>
                  </w:rPr>
                </w:rPrChange>
              </w:rPr>
            </w:pPr>
            <w:r w:rsidRPr="00B41112">
              <w:rPr>
                <w:iCs/>
                <w:sz w:val="26"/>
                <w:szCs w:val="26"/>
                <w:rPrChange w:id="17682"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68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684" w:author="Le Minh Nghia" w:date="2019-10-09T10:56:00Z">
                  <w:rPr>
                    <w:iCs/>
                    <w:sz w:val="26"/>
                    <w:szCs w:val="26"/>
                  </w:rPr>
                </w:rPrChange>
              </w:rPr>
            </w:pPr>
            <w:r w:rsidRPr="00B41112">
              <w:rPr>
                <w:iCs/>
                <w:sz w:val="26"/>
                <w:szCs w:val="26"/>
                <w:rPrChange w:id="17685"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68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68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68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689" w:author="Le Minh Nghia" w:date="2019-10-09T10:56:00Z">
                  <w:rPr>
                    <w:iCs/>
                    <w:sz w:val="26"/>
                    <w:szCs w:val="26"/>
                  </w:rPr>
                </w:rPrChange>
              </w:rPr>
            </w:pPr>
            <w:r w:rsidRPr="00B41112">
              <w:rPr>
                <w:iCs/>
                <w:sz w:val="26"/>
                <w:szCs w:val="26"/>
                <w:rPrChange w:id="17690" w:author="Le Minh Nghia" w:date="2019-10-09T10:56:00Z">
                  <w:rPr>
                    <w:iCs/>
                    <w:sz w:val="26"/>
                    <w:szCs w:val="26"/>
                  </w:rPr>
                </w:rPrChange>
              </w:rPr>
              <w:t xml:space="preserve">id </w:t>
            </w:r>
            <w:proofErr w:type="spellStart"/>
            <w:r w:rsidRPr="00B41112">
              <w:rPr>
                <w:iCs/>
                <w:sz w:val="26"/>
                <w:szCs w:val="26"/>
                <w:rPrChange w:id="17691" w:author="Le Minh Nghia" w:date="2019-10-09T10:56:00Z">
                  <w:rPr>
                    <w:iCs/>
                    <w:sz w:val="26"/>
                    <w:szCs w:val="26"/>
                  </w:rPr>
                </w:rPrChange>
              </w:rPr>
              <w:t>vai</w:t>
            </w:r>
            <w:proofErr w:type="spellEnd"/>
            <w:r w:rsidRPr="00B41112">
              <w:rPr>
                <w:iCs/>
                <w:sz w:val="26"/>
                <w:szCs w:val="26"/>
                <w:rPrChange w:id="17692" w:author="Le Minh Nghia" w:date="2019-10-09T10:56:00Z">
                  <w:rPr>
                    <w:iCs/>
                    <w:sz w:val="26"/>
                    <w:szCs w:val="26"/>
                  </w:rPr>
                </w:rPrChange>
              </w:rPr>
              <w:t xml:space="preserve"> </w:t>
            </w:r>
            <w:proofErr w:type="spellStart"/>
            <w:r w:rsidRPr="00B41112">
              <w:rPr>
                <w:iCs/>
                <w:sz w:val="26"/>
                <w:szCs w:val="26"/>
                <w:rPrChange w:id="17693" w:author="Le Minh Nghia" w:date="2019-10-09T10:56:00Z">
                  <w:rPr>
                    <w:iCs/>
                    <w:sz w:val="26"/>
                    <w:szCs w:val="26"/>
                  </w:rPr>
                </w:rPrChange>
              </w:rPr>
              <w:t>trò</w:t>
            </w:r>
            <w:proofErr w:type="spellEnd"/>
            <w:r w:rsidRPr="00B41112">
              <w:rPr>
                <w:iCs/>
                <w:sz w:val="26"/>
                <w:szCs w:val="26"/>
                <w:rPrChange w:id="17694" w:author="Le Minh Nghia" w:date="2019-10-09T10:56:00Z">
                  <w:rPr>
                    <w:iCs/>
                    <w:sz w:val="26"/>
                    <w:szCs w:val="26"/>
                  </w:rPr>
                </w:rPrChange>
              </w:rPr>
              <w:t xml:space="preserve"> </w:t>
            </w:r>
            <w:proofErr w:type="spellStart"/>
            <w:r w:rsidRPr="00B41112">
              <w:rPr>
                <w:iCs/>
                <w:sz w:val="26"/>
                <w:szCs w:val="26"/>
                <w:rPrChange w:id="17695" w:author="Le Minh Nghia" w:date="2019-10-09T10:56:00Z">
                  <w:rPr>
                    <w:iCs/>
                    <w:sz w:val="26"/>
                    <w:szCs w:val="26"/>
                  </w:rPr>
                </w:rPrChange>
              </w:rPr>
              <w:t>người</w:t>
            </w:r>
            <w:proofErr w:type="spellEnd"/>
            <w:r w:rsidRPr="00B41112">
              <w:rPr>
                <w:iCs/>
                <w:sz w:val="26"/>
                <w:szCs w:val="26"/>
                <w:rPrChange w:id="17696" w:author="Le Minh Nghia" w:date="2019-10-09T10:56:00Z">
                  <w:rPr>
                    <w:iCs/>
                    <w:sz w:val="26"/>
                    <w:szCs w:val="26"/>
                  </w:rPr>
                </w:rPrChange>
              </w:rPr>
              <w:t xml:space="preserve"> </w:t>
            </w:r>
            <w:proofErr w:type="spellStart"/>
            <w:r w:rsidRPr="00B41112">
              <w:rPr>
                <w:iCs/>
                <w:sz w:val="26"/>
                <w:szCs w:val="26"/>
                <w:rPrChange w:id="17697" w:author="Le Minh Nghia" w:date="2019-10-09T10:56:00Z">
                  <w:rPr>
                    <w:iCs/>
                    <w:sz w:val="26"/>
                    <w:szCs w:val="26"/>
                  </w:rPr>
                </w:rPrChange>
              </w:rPr>
              <w:t>dùng</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698" w:author="Le Minh Nghia" w:date="2019-10-09T10:56:00Z">
                  <w:rPr>
                    <w:sz w:val="26"/>
                    <w:szCs w:val="26"/>
                  </w:rPr>
                </w:rPrChange>
              </w:rPr>
            </w:pPr>
            <w:proofErr w:type="spellStart"/>
            <w:r w:rsidRPr="00B41112">
              <w:rPr>
                <w:sz w:val="26"/>
                <w:szCs w:val="26"/>
                <w:rPrChange w:id="17699"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700" w:author="Le Minh Nghia" w:date="2019-10-09T10:56:00Z">
                  <w:rPr>
                    <w:iCs/>
                    <w:sz w:val="26"/>
                    <w:szCs w:val="26"/>
                  </w:rPr>
                </w:rPrChange>
              </w:rPr>
            </w:pPr>
            <w:r w:rsidRPr="00B41112">
              <w:rPr>
                <w:iCs/>
                <w:sz w:val="26"/>
                <w:szCs w:val="26"/>
                <w:rPrChange w:id="17701"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70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0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70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0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0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707" w:author="Le Minh Nghia" w:date="2019-10-09T10:56:00Z">
                  <w:rPr>
                    <w:iCs/>
                    <w:sz w:val="26"/>
                    <w:szCs w:val="26"/>
                  </w:rPr>
                </w:rPrChange>
              </w:rPr>
            </w:pPr>
            <w:proofErr w:type="spellStart"/>
            <w:r w:rsidRPr="00B41112">
              <w:rPr>
                <w:iCs/>
                <w:sz w:val="26"/>
                <w:szCs w:val="26"/>
                <w:rPrChange w:id="17708" w:author="Le Minh Nghia" w:date="2019-10-09T10:56:00Z">
                  <w:rPr>
                    <w:iCs/>
                    <w:sz w:val="26"/>
                    <w:szCs w:val="26"/>
                  </w:rPr>
                </w:rPrChange>
              </w:rPr>
              <w:t>ngày</w:t>
            </w:r>
            <w:proofErr w:type="spellEnd"/>
            <w:r w:rsidRPr="00B41112">
              <w:rPr>
                <w:iCs/>
                <w:sz w:val="26"/>
                <w:szCs w:val="26"/>
                <w:rPrChange w:id="17709" w:author="Le Minh Nghia" w:date="2019-10-09T10:56:00Z">
                  <w:rPr>
                    <w:iCs/>
                    <w:sz w:val="26"/>
                    <w:szCs w:val="26"/>
                  </w:rPr>
                </w:rPrChange>
              </w:rPr>
              <w:t xml:space="preserve"> </w:t>
            </w:r>
            <w:proofErr w:type="spellStart"/>
            <w:r w:rsidRPr="00B41112">
              <w:rPr>
                <w:iCs/>
                <w:sz w:val="26"/>
                <w:szCs w:val="26"/>
                <w:rPrChange w:id="17710"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711" w:author="Le Minh Nghia" w:date="2019-10-09T10:56:00Z">
                  <w:rPr>
                    <w:sz w:val="26"/>
                    <w:szCs w:val="26"/>
                  </w:rPr>
                </w:rPrChange>
              </w:rPr>
            </w:pPr>
            <w:proofErr w:type="spellStart"/>
            <w:r w:rsidRPr="00B41112">
              <w:rPr>
                <w:sz w:val="26"/>
                <w:szCs w:val="26"/>
                <w:rPrChange w:id="17712"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713" w:author="Le Minh Nghia" w:date="2019-10-09T10:56:00Z">
                  <w:rPr>
                    <w:iCs/>
                    <w:sz w:val="26"/>
                    <w:szCs w:val="26"/>
                  </w:rPr>
                </w:rPrChange>
              </w:rPr>
            </w:pPr>
            <w:r w:rsidRPr="00B41112">
              <w:rPr>
                <w:iCs/>
                <w:sz w:val="26"/>
                <w:szCs w:val="26"/>
                <w:rPrChange w:id="1771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71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1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71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1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1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720" w:author="Le Minh Nghia" w:date="2019-10-09T10:56:00Z">
                  <w:rPr>
                    <w:iCs/>
                    <w:sz w:val="26"/>
                    <w:szCs w:val="26"/>
                  </w:rPr>
                </w:rPrChange>
              </w:rPr>
            </w:pPr>
            <w:proofErr w:type="spellStart"/>
            <w:r w:rsidRPr="00B41112">
              <w:rPr>
                <w:iCs/>
                <w:sz w:val="26"/>
                <w:szCs w:val="26"/>
                <w:rPrChange w:id="17721" w:author="Le Minh Nghia" w:date="2019-10-09T10:56:00Z">
                  <w:rPr>
                    <w:iCs/>
                    <w:sz w:val="26"/>
                    <w:szCs w:val="26"/>
                  </w:rPr>
                </w:rPrChange>
              </w:rPr>
              <w:t>ngày</w:t>
            </w:r>
            <w:proofErr w:type="spellEnd"/>
            <w:r w:rsidRPr="00B41112">
              <w:rPr>
                <w:iCs/>
                <w:sz w:val="26"/>
                <w:szCs w:val="26"/>
                <w:rPrChange w:id="17722" w:author="Le Minh Nghia" w:date="2019-10-09T10:56:00Z">
                  <w:rPr>
                    <w:iCs/>
                    <w:sz w:val="26"/>
                    <w:szCs w:val="26"/>
                  </w:rPr>
                </w:rPrChange>
              </w:rPr>
              <w:t xml:space="preserve"> </w:t>
            </w:r>
            <w:proofErr w:type="spellStart"/>
            <w:r w:rsidRPr="00B41112">
              <w:rPr>
                <w:iCs/>
                <w:sz w:val="26"/>
                <w:szCs w:val="26"/>
                <w:rPrChange w:id="17723" w:author="Le Minh Nghia" w:date="2019-10-09T10:56:00Z">
                  <w:rPr>
                    <w:iCs/>
                    <w:sz w:val="26"/>
                    <w:szCs w:val="26"/>
                  </w:rPr>
                </w:rPrChange>
              </w:rPr>
              <w:t>cập</w:t>
            </w:r>
            <w:proofErr w:type="spellEnd"/>
            <w:r w:rsidRPr="00B41112">
              <w:rPr>
                <w:iCs/>
                <w:sz w:val="26"/>
                <w:szCs w:val="26"/>
                <w:rPrChange w:id="17724" w:author="Le Minh Nghia" w:date="2019-10-09T10:56:00Z">
                  <w:rPr>
                    <w:iCs/>
                    <w:sz w:val="26"/>
                    <w:szCs w:val="26"/>
                  </w:rPr>
                </w:rPrChange>
              </w:rPr>
              <w:t xml:space="preserve"> </w:t>
            </w:r>
            <w:proofErr w:type="spellStart"/>
            <w:r w:rsidRPr="00B41112">
              <w:rPr>
                <w:iCs/>
                <w:sz w:val="26"/>
                <w:szCs w:val="26"/>
                <w:rPrChange w:id="17725"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726" w:author="Le Minh Nghia" w:date="2019-10-09T10:56:00Z">
                  <w:rPr>
                    <w:sz w:val="26"/>
                    <w:szCs w:val="26"/>
                  </w:rPr>
                </w:rPrChange>
              </w:rPr>
            </w:pPr>
            <w:proofErr w:type="spellStart"/>
            <w:r w:rsidRPr="00B41112">
              <w:rPr>
                <w:sz w:val="26"/>
                <w:szCs w:val="26"/>
                <w:rPrChange w:id="17727"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728" w:author="Le Minh Nghia" w:date="2019-10-09T10:56:00Z">
                  <w:rPr>
                    <w:iCs/>
                    <w:sz w:val="26"/>
                    <w:szCs w:val="26"/>
                  </w:rPr>
                </w:rPrChange>
              </w:rPr>
            </w:pPr>
            <w:r w:rsidRPr="00B41112">
              <w:rPr>
                <w:iCs/>
                <w:sz w:val="26"/>
                <w:szCs w:val="26"/>
                <w:rPrChange w:id="17729"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73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3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73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3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34" w:author="Le Minh Nghia" w:date="2019-10-09T10:56:00Z">
                  <w:rPr>
                    <w:iCs/>
                    <w:sz w:val="26"/>
                    <w:szCs w:val="26"/>
                  </w:rPr>
                </w:rPrChange>
              </w:rPr>
            </w:pPr>
            <w:r w:rsidRPr="00B41112">
              <w:rPr>
                <w:iCs/>
                <w:sz w:val="26"/>
                <w:szCs w:val="26"/>
                <w:rPrChange w:id="17735"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736" w:author="Le Minh Nghia" w:date="2019-10-09T10:56:00Z">
                  <w:rPr>
                    <w:iCs/>
                    <w:sz w:val="26"/>
                    <w:szCs w:val="26"/>
                  </w:rPr>
                </w:rPrChange>
              </w:rPr>
            </w:pPr>
            <w:proofErr w:type="spellStart"/>
            <w:r w:rsidRPr="00B41112">
              <w:rPr>
                <w:iCs/>
                <w:sz w:val="26"/>
                <w:szCs w:val="26"/>
                <w:rPrChange w:id="17737" w:author="Le Minh Nghia" w:date="2019-10-09T10:56:00Z">
                  <w:rPr>
                    <w:iCs/>
                    <w:sz w:val="26"/>
                    <w:szCs w:val="26"/>
                  </w:rPr>
                </w:rPrChange>
              </w:rPr>
              <w:t>ngày</w:t>
            </w:r>
            <w:proofErr w:type="spellEnd"/>
            <w:r w:rsidRPr="00B41112">
              <w:rPr>
                <w:iCs/>
                <w:sz w:val="26"/>
                <w:szCs w:val="26"/>
                <w:rPrChange w:id="17738" w:author="Le Minh Nghia" w:date="2019-10-09T10:56:00Z">
                  <w:rPr>
                    <w:iCs/>
                    <w:sz w:val="26"/>
                    <w:szCs w:val="26"/>
                  </w:rPr>
                </w:rPrChange>
              </w:rPr>
              <w:t xml:space="preserve"> </w:t>
            </w:r>
            <w:proofErr w:type="spellStart"/>
            <w:r w:rsidRPr="00B41112">
              <w:rPr>
                <w:iCs/>
                <w:sz w:val="26"/>
                <w:szCs w:val="26"/>
                <w:rPrChange w:id="17739" w:author="Le Minh Nghia" w:date="2019-10-09T10:56:00Z">
                  <w:rPr>
                    <w:iCs/>
                    <w:sz w:val="26"/>
                    <w:szCs w:val="26"/>
                  </w:rPr>
                </w:rPrChange>
              </w:rPr>
              <w:t>xóa</w:t>
            </w:r>
            <w:proofErr w:type="spellEnd"/>
            <w:r w:rsidRPr="00B41112">
              <w:rPr>
                <w:iCs/>
                <w:sz w:val="26"/>
                <w:szCs w:val="26"/>
                <w:rPrChange w:id="17740" w:author="Le Minh Nghia" w:date="2019-10-09T10:56:00Z">
                  <w:rPr>
                    <w:iCs/>
                    <w:sz w:val="26"/>
                    <w:szCs w:val="26"/>
                  </w:rPr>
                </w:rPrChange>
              </w:rPr>
              <w:t xml:space="preserve"> </w:t>
            </w:r>
            <w:proofErr w:type="spellStart"/>
            <w:r w:rsidRPr="00B41112">
              <w:rPr>
                <w:iCs/>
                <w:sz w:val="26"/>
                <w:szCs w:val="26"/>
                <w:rPrChange w:id="17741" w:author="Le Minh Nghia" w:date="2019-10-09T10:56:00Z">
                  <w:rPr>
                    <w:iCs/>
                    <w:sz w:val="26"/>
                    <w:szCs w:val="26"/>
                  </w:rPr>
                </w:rPrChange>
              </w:rPr>
              <w:t>tạm</w:t>
            </w:r>
            <w:proofErr w:type="spellEnd"/>
          </w:p>
        </w:tc>
      </w:tr>
    </w:tbl>
    <w:p w:rsidR="00596A15" w:rsidRPr="00B41112" w:rsidRDefault="00596A15" w:rsidP="00596A15">
      <w:pPr>
        <w:pStyle w:val="ListParagraph"/>
        <w:rPr>
          <w:rFonts w:eastAsiaTheme="majorEastAsia"/>
          <w:color w:val="2E74B5" w:themeColor="accent1" w:themeShade="BF"/>
          <w:sz w:val="26"/>
          <w:szCs w:val="26"/>
          <w:rPrChange w:id="17742" w:author="Le Minh Nghia" w:date="2019-10-09T10:56:00Z">
            <w:rPr>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7743" w:author="Le Minh Nghia" w:date="2019-10-09T10:56:00Z">
            <w:rPr>
              <w:sz w:val="26"/>
              <w:szCs w:val="26"/>
            </w:rPr>
          </w:rPrChange>
        </w:rPr>
      </w:pPr>
      <w:r w:rsidRPr="00B41112">
        <w:rPr>
          <w:rFonts w:ascii="Times New Roman" w:hAnsi="Times New Roman" w:cs="Times New Roman"/>
          <w:sz w:val="26"/>
          <w:szCs w:val="26"/>
          <w:rPrChange w:id="17744" w:author="Le Minh Nghia" w:date="2019-10-09T10:56:00Z">
            <w:rPr>
              <w:sz w:val="26"/>
              <w:szCs w:val="26"/>
            </w:rPr>
          </w:rPrChange>
        </w:rPr>
        <w:lastRenderedPageBreak/>
        <w:t>BẢNG MÔ TẢ THUỘC TÍNH CỦA LỚP POST_VIEWS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32"/>
        <w:gridCol w:w="2186"/>
        <w:gridCol w:w="725"/>
        <w:gridCol w:w="710"/>
        <w:gridCol w:w="753"/>
        <w:gridCol w:w="898"/>
        <w:gridCol w:w="479"/>
        <w:gridCol w:w="1955"/>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745" w:author="Le Minh Nghia" w:date="2019-10-09T10:56:00Z">
                  <w:rPr>
                    <w:rFonts w:eastAsia="MS Mincho"/>
                    <w:b/>
                    <w:i/>
                    <w:iCs/>
                    <w:sz w:val="26"/>
                    <w:szCs w:val="26"/>
                  </w:rPr>
                </w:rPrChange>
              </w:rPr>
            </w:pPr>
            <w:proofErr w:type="spellStart"/>
            <w:r w:rsidRPr="00B41112">
              <w:rPr>
                <w:b/>
                <w:i/>
                <w:iCs/>
                <w:sz w:val="26"/>
                <w:szCs w:val="26"/>
                <w:rPrChange w:id="17746" w:author="Le Minh Nghia" w:date="2019-10-09T10:56:00Z">
                  <w:rPr>
                    <w:b/>
                    <w:i/>
                    <w:iCs/>
                    <w:sz w:val="26"/>
                    <w:szCs w:val="26"/>
                  </w:rPr>
                </w:rPrChange>
              </w:rPr>
              <w:t>Tên</w:t>
            </w:r>
            <w:proofErr w:type="spellEnd"/>
            <w:r w:rsidRPr="00B41112">
              <w:rPr>
                <w:b/>
                <w:i/>
                <w:iCs/>
                <w:sz w:val="26"/>
                <w:szCs w:val="26"/>
                <w:rPrChange w:id="17747" w:author="Le Minh Nghia" w:date="2019-10-09T10:56:00Z">
                  <w:rPr>
                    <w:b/>
                    <w:i/>
                    <w:iCs/>
                    <w:sz w:val="26"/>
                    <w:szCs w:val="26"/>
                  </w:rPr>
                </w:rPrChange>
              </w:rPr>
              <w:t xml:space="preserve"> </w:t>
            </w:r>
            <w:proofErr w:type="spellStart"/>
            <w:r w:rsidRPr="00B41112">
              <w:rPr>
                <w:b/>
                <w:i/>
                <w:iCs/>
                <w:sz w:val="26"/>
                <w:szCs w:val="26"/>
                <w:rPrChange w:id="17748" w:author="Le Minh Nghia" w:date="2019-10-09T10:56:00Z">
                  <w:rPr>
                    <w:b/>
                    <w:i/>
                    <w:iCs/>
                    <w:sz w:val="26"/>
                    <w:szCs w:val="26"/>
                  </w:rPr>
                </w:rPrChange>
              </w:rPr>
              <w:t>thuộc</w:t>
            </w:r>
            <w:proofErr w:type="spellEnd"/>
            <w:r w:rsidRPr="00B41112">
              <w:rPr>
                <w:b/>
                <w:i/>
                <w:iCs/>
                <w:sz w:val="26"/>
                <w:szCs w:val="26"/>
                <w:rPrChange w:id="17749" w:author="Le Minh Nghia" w:date="2019-10-09T10:56:00Z">
                  <w:rPr>
                    <w:b/>
                    <w:i/>
                    <w:iCs/>
                    <w:sz w:val="26"/>
                    <w:szCs w:val="26"/>
                  </w:rPr>
                </w:rPrChange>
              </w:rPr>
              <w:t xml:space="preserve"> </w:t>
            </w:r>
            <w:proofErr w:type="spellStart"/>
            <w:r w:rsidRPr="00B41112">
              <w:rPr>
                <w:b/>
                <w:i/>
                <w:iCs/>
                <w:sz w:val="26"/>
                <w:szCs w:val="26"/>
                <w:rPrChange w:id="17750"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751" w:author="Le Minh Nghia" w:date="2019-10-09T10:56:00Z">
                  <w:rPr>
                    <w:rFonts w:eastAsia="MS Mincho"/>
                    <w:b/>
                    <w:i/>
                    <w:iCs/>
                    <w:sz w:val="26"/>
                    <w:szCs w:val="26"/>
                  </w:rPr>
                </w:rPrChange>
              </w:rPr>
            </w:pPr>
            <w:proofErr w:type="spellStart"/>
            <w:r w:rsidRPr="00B41112">
              <w:rPr>
                <w:b/>
                <w:i/>
                <w:iCs/>
                <w:sz w:val="26"/>
                <w:szCs w:val="26"/>
                <w:rPrChange w:id="17752" w:author="Le Minh Nghia" w:date="2019-10-09T10:56:00Z">
                  <w:rPr>
                    <w:b/>
                    <w:i/>
                    <w:iCs/>
                    <w:sz w:val="26"/>
                    <w:szCs w:val="26"/>
                  </w:rPr>
                </w:rPrChange>
              </w:rPr>
              <w:t>Kiểu</w:t>
            </w:r>
            <w:proofErr w:type="spellEnd"/>
            <w:r w:rsidRPr="00B41112">
              <w:rPr>
                <w:b/>
                <w:i/>
                <w:iCs/>
                <w:sz w:val="26"/>
                <w:szCs w:val="26"/>
                <w:rPrChange w:id="17753" w:author="Le Minh Nghia" w:date="2019-10-09T10:56:00Z">
                  <w:rPr>
                    <w:b/>
                    <w:i/>
                    <w:iCs/>
                    <w:sz w:val="26"/>
                    <w:szCs w:val="26"/>
                  </w:rPr>
                </w:rPrChange>
              </w:rPr>
              <w:t xml:space="preserve"> </w:t>
            </w:r>
            <w:proofErr w:type="spellStart"/>
            <w:r w:rsidRPr="00B41112">
              <w:rPr>
                <w:b/>
                <w:i/>
                <w:iCs/>
                <w:sz w:val="26"/>
                <w:szCs w:val="26"/>
                <w:rPrChange w:id="17754" w:author="Le Minh Nghia" w:date="2019-10-09T10:56:00Z">
                  <w:rPr>
                    <w:b/>
                    <w:i/>
                    <w:iCs/>
                    <w:sz w:val="26"/>
                    <w:szCs w:val="26"/>
                  </w:rPr>
                </w:rPrChange>
              </w:rPr>
              <w:t>dữ</w:t>
            </w:r>
            <w:proofErr w:type="spellEnd"/>
            <w:r w:rsidRPr="00B41112">
              <w:rPr>
                <w:b/>
                <w:i/>
                <w:iCs/>
                <w:sz w:val="26"/>
                <w:szCs w:val="26"/>
                <w:rPrChange w:id="17755" w:author="Le Minh Nghia" w:date="2019-10-09T10:56:00Z">
                  <w:rPr>
                    <w:b/>
                    <w:i/>
                    <w:iCs/>
                    <w:sz w:val="26"/>
                    <w:szCs w:val="26"/>
                  </w:rPr>
                </w:rPrChange>
              </w:rPr>
              <w:t xml:space="preserve"> </w:t>
            </w:r>
            <w:proofErr w:type="spellStart"/>
            <w:r w:rsidRPr="00B41112">
              <w:rPr>
                <w:b/>
                <w:i/>
                <w:iCs/>
                <w:sz w:val="26"/>
                <w:szCs w:val="26"/>
                <w:rPrChange w:id="17756"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757" w:author="Le Minh Nghia" w:date="2019-10-09T10:56:00Z">
                  <w:rPr>
                    <w:rFonts w:eastAsia="MS Mincho"/>
                    <w:b/>
                    <w:i/>
                    <w:iCs/>
                    <w:sz w:val="26"/>
                    <w:szCs w:val="26"/>
                  </w:rPr>
                </w:rPrChange>
              </w:rPr>
            </w:pPr>
            <w:proofErr w:type="spellStart"/>
            <w:r w:rsidRPr="00B41112">
              <w:rPr>
                <w:b/>
                <w:i/>
                <w:iCs/>
                <w:sz w:val="26"/>
                <w:szCs w:val="26"/>
                <w:rPrChange w:id="17758" w:author="Le Minh Nghia" w:date="2019-10-09T10:56:00Z">
                  <w:rPr>
                    <w:b/>
                    <w:i/>
                    <w:iCs/>
                    <w:sz w:val="26"/>
                    <w:szCs w:val="26"/>
                  </w:rPr>
                </w:rPrChange>
              </w:rPr>
              <w:t>Khóa</w:t>
            </w:r>
            <w:proofErr w:type="spellEnd"/>
            <w:r w:rsidRPr="00B41112">
              <w:rPr>
                <w:b/>
                <w:i/>
                <w:iCs/>
                <w:sz w:val="26"/>
                <w:szCs w:val="26"/>
                <w:rPrChange w:id="17759" w:author="Le Minh Nghia" w:date="2019-10-09T10:56:00Z">
                  <w:rPr>
                    <w:b/>
                    <w:i/>
                    <w:iCs/>
                    <w:sz w:val="26"/>
                    <w:szCs w:val="26"/>
                  </w:rPr>
                </w:rPrChange>
              </w:rPr>
              <w:t xml:space="preserve"> </w:t>
            </w:r>
            <w:proofErr w:type="spellStart"/>
            <w:r w:rsidRPr="00B41112">
              <w:rPr>
                <w:b/>
                <w:i/>
                <w:iCs/>
                <w:sz w:val="26"/>
                <w:szCs w:val="26"/>
                <w:rPrChange w:id="17760"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761" w:author="Le Minh Nghia" w:date="2019-10-09T10:56:00Z">
                  <w:rPr>
                    <w:rFonts w:eastAsia="MS Mincho"/>
                    <w:b/>
                    <w:i/>
                    <w:iCs/>
                    <w:sz w:val="26"/>
                    <w:szCs w:val="26"/>
                  </w:rPr>
                </w:rPrChange>
              </w:rPr>
            </w:pPr>
            <w:proofErr w:type="spellStart"/>
            <w:r w:rsidRPr="00B41112">
              <w:rPr>
                <w:b/>
                <w:i/>
                <w:iCs/>
                <w:sz w:val="26"/>
                <w:szCs w:val="26"/>
                <w:rPrChange w:id="17762" w:author="Le Minh Nghia" w:date="2019-10-09T10:56:00Z">
                  <w:rPr>
                    <w:b/>
                    <w:i/>
                    <w:iCs/>
                    <w:sz w:val="26"/>
                    <w:szCs w:val="26"/>
                  </w:rPr>
                </w:rPrChange>
              </w:rPr>
              <w:t>Khóa</w:t>
            </w:r>
            <w:proofErr w:type="spellEnd"/>
            <w:r w:rsidRPr="00B41112">
              <w:rPr>
                <w:b/>
                <w:i/>
                <w:iCs/>
                <w:sz w:val="26"/>
                <w:szCs w:val="26"/>
                <w:rPrChange w:id="17763" w:author="Le Minh Nghia" w:date="2019-10-09T10:56:00Z">
                  <w:rPr>
                    <w:b/>
                    <w:i/>
                    <w:iCs/>
                    <w:sz w:val="26"/>
                    <w:szCs w:val="26"/>
                  </w:rPr>
                </w:rPrChange>
              </w:rPr>
              <w:t xml:space="preserve"> </w:t>
            </w:r>
            <w:proofErr w:type="spellStart"/>
            <w:r w:rsidRPr="00B41112">
              <w:rPr>
                <w:b/>
                <w:i/>
                <w:iCs/>
                <w:sz w:val="26"/>
                <w:szCs w:val="26"/>
                <w:rPrChange w:id="17764"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765" w:author="Le Minh Nghia" w:date="2019-10-09T10:56:00Z">
                  <w:rPr>
                    <w:rFonts w:eastAsia="MS Mincho"/>
                    <w:b/>
                    <w:i/>
                    <w:iCs/>
                    <w:sz w:val="26"/>
                    <w:szCs w:val="26"/>
                  </w:rPr>
                </w:rPrChange>
              </w:rPr>
            </w:pPr>
            <w:proofErr w:type="spellStart"/>
            <w:r w:rsidRPr="00B41112">
              <w:rPr>
                <w:b/>
                <w:i/>
                <w:iCs/>
                <w:sz w:val="26"/>
                <w:szCs w:val="26"/>
                <w:rPrChange w:id="17766" w:author="Le Minh Nghia" w:date="2019-10-09T10:56:00Z">
                  <w:rPr>
                    <w:b/>
                    <w:i/>
                    <w:iCs/>
                    <w:sz w:val="26"/>
                    <w:szCs w:val="26"/>
                  </w:rPr>
                </w:rPrChange>
              </w:rPr>
              <w:t>Giá</w:t>
            </w:r>
            <w:proofErr w:type="spellEnd"/>
            <w:r w:rsidRPr="00B41112">
              <w:rPr>
                <w:b/>
                <w:i/>
                <w:iCs/>
                <w:sz w:val="26"/>
                <w:szCs w:val="26"/>
                <w:rPrChange w:id="17767" w:author="Le Minh Nghia" w:date="2019-10-09T10:56:00Z">
                  <w:rPr>
                    <w:b/>
                    <w:i/>
                    <w:iCs/>
                    <w:sz w:val="26"/>
                    <w:szCs w:val="26"/>
                  </w:rPr>
                </w:rPrChange>
              </w:rPr>
              <w:t xml:space="preserve"> </w:t>
            </w:r>
            <w:proofErr w:type="spellStart"/>
            <w:r w:rsidRPr="00B41112">
              <w:rPr>
                <w:b/>
                <w:i/>
                <w:iCs/>
                <w:sz w:val="26"/>
                <w:szCs w:val="26"/>
                <w:rPrChange w:id="17768" w:author="Le Minh Nghia" w:date="2019-10-09T10:56:00Z">
                  <w:rPr>
                    <w:b/>
                    <w:i/>
                    <w:iCs/>
                    <w:sz w:val="26"/>
                    <w:szCs w:val="26"/>
                  </w:rPr>
                </w:rPrChange>
              </w:rPr>
              <w:t>trị</w:t>
            </w:r>
            <w:proofErr w:type="spellEnd"/>
            <w:r w:rsidRPr="00B41112">
              <w:rPr>
                <w:b/>
                <w:i/>
                <w:iCs/>
                <w:sz w:val="26"/>
                <w:szCs w:val="26"/>
                <w:rPrChange w:id="17769" w:author="Le Minh Nghia" w:date="2019-10-09T10:56:00Z">
                  <w:rPr>
                    <w:b/>
                    <w:i/>
                    <w:iCs/>
                    <w:sz w:val="26"/>
                    <w:szCs w:val="26"/>
                  </w:rPr>
                </w:rPrChange>
              </w:rPr>
              <w:t xml:space="preserve"> </w:t>
            </w:r>
            <w:proofErr w:type="spellStart"/>
            <w:r w:rsidRPr="00B41112">
              <w:rPr>
                <w:b/>
                <w:i/>
                <w:iCs/>
                <w:sz w:val="26"/>
                <w:szCs w:val="26"/>
                <w:rPrChange w:id="17770" w:author="Le Minh Nghia" w:date="2019-10-09T10:56:00Z">
                  <w:rPr>
                    <w:b/>
                    <w:i/>
                    <w:iCs/>
                    <w:sz w:val="26"/>
                    <w:szCs w:val="26"/>
                  </w:rPr>
                </w:rPrChange>
              </w:rPr>
              <w:t>mặc</w:t>
            </w:r>
            <w:proofErr w:type="spellEnd"/>
            <w:r w:rsidRPr="00B41112">
              <w:rPr>
                <w:b/>
                <w:i/>
                <w:iCs/>
                <w:sz w:val="26"/>
                <w:szCs w:val="26"/>
                <w:rPrChange w:id="17771" w:author="Le Minh Nghia" w:date="2019-10-09T10:56:00Z">
                  <w:rPr>
                    <w:b/>
                    <w:i/>
                    <w:iCs/>
                    <w:sz w:val="26"/>
                    <w:szCs w:val="26"/>
                  </w:rPr>
                </w:rPrChange>
              </w:rPr>
              <w:t xml:space="preserve"> </w:t>
            </w:r>
            <w:proofErr w:type="spellStart"/>
            <w:r w:rsidRPr="00B41112">
              <w:rPr>
                <w:b/>
                <w:i/>
                <w:iCs/>
                <w:sz w:val="26"/>
                <w:szCs w:val="26"/>
                <w:rPrChange w:id="17772"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7773" w:author="Le Minh Nghia" w:date="2019-10-09T10:56:00Z">
                  <w:rPr>
                    <w:b/>
                    <w:i/>
                    <w:iCs/>
                    <w:sz w:val="26"/>
                    <w:szCs w:val="26"/>
                  </w:rPr>
                </w:rPrChange>
              </w:rPr>
            </w:pPr>
            <w:r w:rsidRPr="00B41112">
              <w:rPr>
                <w:b/>
                <w:i/>
                <w:iCs/>
                <w:sz w:val="26"/>
                <w:szCs w:val="26"/>
                <w:rPrChange w:id="17774"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775" w:author="Le Minh Nghia" w:date="2019-10-09T10:56:00Z">
                  <w:rPr>
                    <w:rFonts w:eastAsia="MS Mincho"/>
                    <w:b/>
                    <w:i/>
                    <w:iCs/>
                    <w:sz w:val="26"/>
                    <w:szCs w:val="26"/>
                  </w:rPr>
                </w:rPrChange>
              </w:rPr>
            </w:pPr>
            <w:r w:rsidRPr="00B41112">
              <w:rPr>
                <w:b/>
                <w:i/>
                <w:iCs/>
                <w:sz w:val="26"/>
                <w:szCs w:val="26"/>
                <w:rPrChange w:id="17776"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777" w:author="Le Minh Nghia" w:date="2019-10-09T10:56:00Z">
                  <w:rPr>
                    <w:rFonts w:eastAsia="MS Mincho"/>
                    <w:b/>
                    <w:i/>
                    <w:iCs/>
                    <w:sz w:val="26"/>
                    <w:szCs w:val="26"/>
                  </w:rPr>
                </w:rPrChange>
              </w:rPr>
            </w:pPr>
            <w:proofErr w:type="spellStart"/>
            <w:r w:rsidRPr="00B41112">
              <w:rPr>
                <w:b/>
                <w:i/>
                <w:iCs/>
                <w:sz w:val="26"/>
                <w:szCs w:val="26"/>
                <w:rPrChange w:id="17778" w:author="Le Minh Nghia" w:date="2019-10-09T10:56:00Z">
                  <w:rPr>
                    <w:b/>
                    <w:i/>
                    <w:iCs/>
                    <w:sz w:val="26"/>
                    <w:szCs w:val="26"/>
                  </w:rPr>
                </w:rPrChange>
              </w:rPr>
              <w:t>Diễn</w:t>
            </w:r>
            <w:proofErr w:type="spellEnd"/>
            <w:r w:rsidRPr="00B41112">
              <w:rPr>
                <w:b/>
                <w:i/>
                <w:iCs/>
                <w:sz w:val="26"/>
                <w:szCs w:val="26"/>
                <w:rPrChange w:id="17779" w:author="Le Minh Nghia" w:date="2019-10-09T10:56:00Z">
                  <w:rPr>
                    <w:b/>
                    <w:i/>
                    <w:iCs/>
                    <w:sz w:val="26"/>
                    <w:szCs w:val="26"/>
                  </w:rPr>
                </w:rPrChange>
              </w:rPr>
              <w:t xml:space="preserve"> </w:t>
            </w:r>
            <w:proofErr w:type="spellStart"/>
            <w:r w:rsidRPr="00B41112">
              <w:rPr>
                <w:b/>
                <w:i/>
                <w:iCs/>
                <w:sz w:val="26"/>
                <w:szCs w:val="26"/>
                <w:rPrChange w:id="17780"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781" w:author="Le Minh Nghia" w:date="2019-10-09T10:56:00Z">
                  <w:rPr>
                    <w:iCs/>
                    <w:sz w:val="26"/>
                    <w:szCs w:val="26"/>
                  </w:rPr>
                </w:rPrChange>
              </w:rPr>
            </w:pPr>
            <w:proofErr w:type="spellStart"/>
            <w:r w:rsidRPr="00B41112">
              <w:rPr>
                <w:iCs/>
                <w:sz w:val="26"/>
                <w:szCs w:val="26"/>
                <w:rPrChange w:id="17782" w:author="Le Minh Nghia" w:date="2019-10-09T10:56:00Z">
                  <w:rPr>
                    <w:iCs/>
                    <w:sz w:val="26"/>
                    <w:szCs w:val="26"/>
                  </w:rPr>
                </w:rPrChange>
              </w:rPr>
              <w:t>post_view_id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783" w:author="Le Minh Nghia" w:date="2019-10-09T10:56:00Z">
                  <w:rPr>
                    <w:iCs/>
                    <w:sz w:val="26"/>
                    <w:szCs w:val="26"/>
                  </w:rPr>
                </w:rPrChange>
              </w:rPr>
            </w:pPr>
            <w:r w:rsidRPr="00B41112">
              <w:rPr>
                <w:iCs/>
                <w:sz w:val="26"/>
                <w:szCs w:val="26"/>
                <w:rPrChange w:id="1778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7785" w:author="Le Minh Nghia" w:date="2019-10-09T10:56:00Z">
                  <w:rPr>
                    <w:iCs/>
                    <w:sz w:val="26"/>
                    <w:szCs w:val="26"/>
                  </w:rPr>
                </w:rPrChange>
              </w:rPr>
            </w:pPr>
            <w:r w:rsidRPr="00B41112">
              <w:rPr>
                <w:iCs/>
                <w:sz w:val="26"/>
                <w:szCs w:val="26"/>
                <w:rPrChange w:id="17786"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8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78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78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7790" w:author="Le Minh Nghia" w:date="2019-10-09T10:56:00Z">
                  <w:rPr>
                    <w:iCs/>
                    <w:sz w:val="26"/>
                    <w:szCs w:val="26"/>
                  </w:rPr>
                </w:rPrChange>
              </w:rPr>
            </w:pPr>
            <w:r w:rsidRPr="00B41112">
              <w:rPr>
                <w:iCs/>
                <w:sz w:val="26"/>
                <w:szCs w:val="26"/>
                <w:rPrChange w:id="1779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792" w:author="Le Minh Nghia" w:date="2019-10-09T10:56:00Z">
                  <w:rPr>
                    <w:iCs/>
                    <w:sz w:val="26"/>
                    <w:szCs w:val="26"/>
                  </w:rPr>
                </w:rPrChange>
              </w:rPr>
            </w:pPr>
            <w:r w:rsidRPr="00B41112">
              <w:rPr>
                <w:iCs/>
                <w:sz w:val="26"/>
                <w:szCs w:val="26"/>
                <w:rPrChange w:id="17793"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7794" w:author="Le Minh Nghia" w:date="2019-10-09T10:56:00Z">
                  <w:rPr>
                    <w:iCs/>
                    <w:sz w:val="26"/>
                    <w:szCs w:val="26"/>
                  </w:rPr>
                </w:rPrChange>
              </w:rPr>
            </w:pPr>
            <w:proofErr w:type="spellStart"/>
            <w:r w:rsidRPr="00B41112">
              <w:rPr>
                <w:iCs/>
                <w:sz w:val="26"/>
                <w:szCs w:val="26"/>
                <w:rPrChange w:id="17795" w:author="Le Minh Nghia" w:date="2019-10-09T10:56:00Z">
                  <w:rPr>
                    <w:iCs/>
                    <w:sz w:val="26"/>
                    <w:szCs w:val="26"/>
                  </w:rPr>
                </w:rPrChange>
              </w:rPr>
              <w:t>post_id</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7796" w:author="Le Minh Nghia" w:date="2019-10-09T10:56:00Z">
                  <w:rPr>
                    <w:iCs/>
                    <w:sz w:val="26"/>
                    <w:szCs w:val="26"/>
                  </w:rPr>
                </w:rPrChange>
              </w:rPr>
            </w:pPr>
            <w:r w:rsidRPr="00B41112">
              <w:rPr>
                <w:iCs/>
                <w:sz w:val="26"/>
                <w:szCs w:val="26"/>
                <w:rPrChange w:id="1779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779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7799" w:author="Le Minh Nghia" w:date="2019-10-09T10:56:00Z">
                  <w:rPr>
                    <w:iCs/>
                    <w:sz w:val="26"/>
                    <w:szCs w:val="26"/>
                  </w:rPr>
                </w:rPrChange>
              </w:rPr>
            </w:pPr>
            <w:r w:rsidRPr="00B41112">
              <w:rPr>
                <w:iCs/>
                <w:sz w:val="26"/>
                <w:szCs w:val="26"/>
                <w:rPrChange w:id="17800"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780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780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7803" w:author="Le Minh Nghia" w:date="2019-10-09T10:56:00Z">
                  <w:rPr>
                    <w:iCs/>
                    <w:sz w:val="26"/>
                    <w:szCs w:val="26"/>
                  </w:rPr>
                </w:rPrChange>
              </w:rPr>
            </w:pPr>
            <w:r w:rsidRPr="00B41112">
              <w:rPr>
                <w:iCs/>
                <w:sz w:val="26"/>
                <w:szCs w:val="26"/>
                <w:rPrChange w:id="1780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7805" w:author="Le Minh Nghia" w:date="2019-10-09T10:56:00Z">
                  <w:rPr>
                    <w:iCs/>
                    <w:sz w:val="26"/>
                    <w:szCs w:val="26"/>
                  </w:rPr>
                </w:rPrChange>
              </w:rPr>
            </w:pPr>
            <w:r w:rsidRPr="00B41112">
              <w:rPr>
                <w:iCs/>
                <w:sz w:val="26"/>
                <w:szCs w:val="26"/>
                <w:rPrChange w:id="17806" w:author="Le Minh Nghia" w:date="2019-10-09T10:56:00Z">
                  <w:rPr>
                    <w:iCs/>
                    <w:sz w:val="26"/>
                    <w:szCs w:val="26"/>
                  </w:rPr>
                </w:rPrChange>
              </w:rPr>
              <w:t xml:space="preserve">id </w:t>
            </w:r>
            <w:proofErr w:type="spellStart"/>
            <w:r w:rsidRPr="00B41112">
              <w:rPr>
                <w:iCs/>
                <w:sz w:val="26"/>
                <w:szCs w:val="26"/>
                <w:rPrChange w:id="17807" w:author="Le Minh Nghia" w:date="2019-10-09T10:56:00Z">
                  <w:rPr>
                    <w:iCs/>
                    <w:sz w:val="26"/>
                    <w:szCs w:val="26"/>
                  </w:rPr>
                </w:rPrChange>
              </w:rPr>
              <w:t>bài</w:t>
            </w:r>
            <w:proofErr w:type="spellEnd"/>
            <w:r w:rsidRPr="00B41112">
              <w:rPr>
                <w:iCs/>
                <w:sz w:val="26"/>
                <w:szCs w:val="26"/>
                <w:rPrChange w:id="17808" w:author="Le Minh Nghia" w:date="2019-10-09T10:56:00Z">
                  <w:rPr>
                    <w:iCs/>
                    <w:sz w:val="26"/>
                    <w:szCs w:val="26"/>
                  </w:rPr>
                </w:rPrChange>
              </w:rPr>
              <w:t xml:space="preserve"> </w:t>
            </w:r>
            <w:proofErr w:type="spellStart"/>
            <w:r w:rsidRPr="00B41112">
              <w:rPr>
                <w:iCs/>
                <w:sz w:val="26"/>
                <w:szCs w:val="26"/>
                <w:rPrChange w:id="17809" w:author="Le Minh Nghia" w:date="2019-10-09T10:56:00Z">
                  <w:rPr>
                    <w:iCs/>
                    <w:sz w:val="26"/>
                    <w:szCs w:val="26"/>
                  </w:rPr>
                </w:rPrChange>
              </w:rPr>
              <w:t>viết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10" w:author="Le Minh Nghia" w:date="2019-10-09T10:56:00Z">
                  <w:rPr>
                    <w:iCs/>
                    <w:sz w:val="26"/>
                    <w:szCs w:val="26"/>
                  </w:rPr>
                </w:rPrChange>
              </w:rPr>
            </w:pPr>
            <w:proofErr w:type="spellStart"/>
            <w:r w:rsidRPr="00B41112">
              <w:rPr>
                <w:iCs/>
                <w:sz w:val="26"/>
                <w:szCs w:val="26"/>
                <w:rPrChange w:id="17811"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12" w:author="Le Minh Nghia" w:date="2019-10-09T10:56:00Z">
                  <w:rPr>
                    <w:iCs/>
                    <w:sz w:val="26"/>
                    <w:szCs w:val="26"/>
                  </w:rPr>
                </w:rPrChange>
              </w:rPr>
            </w:pPr>
            <w:r w:rsidRPr="00B41112">
              <w:rPr>
                <w:iCs/>
                <w:sz w:val="26"/>
                <w:szCs w:val="26"/>
                <w:rPrChange w:id="17813"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1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15" w:author="Le Minh Nghia" w:date="2019-10-09T10:56:00Z">
                  <w:rPr>
                    <w:iCs/>
                    <w:sz w:val="26"/>
                    <w:szCs w:val="26"/>
                  </w:rPr>
                </w:rPrChange>
              </w:rPr>
            </w:pPr>
            <w:r w:rsidRPr="00B41112">
              <w:rPr>
                <w:iCs/>
                <w:sz w:val="26"/>
                <w:szCs w:val="26"/>
                <w:rPrChange w:id="17816"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1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1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1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20" w:author="Le Minh Nghia" w:date="2019-10-09T10:56:00Z">
                  <w:rPr>
                    <w:iCs/>
                    <w:sz w:val="26"/>
                    <w:szCs w:val="26"/>
                  </w:rPr>
                </w:rPrChange>
              </w:rPr>
            </w:pPr>
            <w:r w:rsidRPr="00B41112">
              <w:rPr>
                <w:iCs/>
                <w:sz w:val="26"/>
                <w:szCs w:val="26"/>
                <w:rPrChange w:id="17821" w:author="Le Minh Nghia" w:date="2019-10-09T10:56:00Z">
                  <w:rPr>
                    <w:iCs/>
                    <w:sz w:val="26"/>
                    <w:szCs w:val="26"/>
                  </w:rPr>
                </w:rPrChange>
              </w:rPr>
              <w:t>id user</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22" w:author="Le Minh Nghia" w:date="2019-10-09T10:56:00Z">
                  <w:rPr>
                    <w:iCs/>
                    <w:sz w:val="26"/>
                    <w:szCs w:val="26"/>
                  </w:rPr>
                </w:rPrChange>
              </w:rPr>
            </w:pPr>
            <w:proofErr w:type="spellStart"/>
            <w:r w:rsidRPr="00B41112">
              <w:rPr>
                <w:iCs/>
                <w:sz w:val="26"/>
                <w:szCs w:val="26"/>
                <w:rPrChange w:id="17823" w:author="Le Minh Nghia" w:date="2019-10-09T10:56:00Z">
                  <w:rPr>
                    <w:iCs/>
                    <w:sz w:val="26"/>
                    <w:szCs w:val="26"/>
                  </w:rPr>
                </w:rPrChange>
              </w:rPr>
              <w:t>post_is_like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24" w:author="Le Minh Nghia" w:date="2019-10-09T10:56:00Z">
                  <w:rPr>
                    <w:iCs/>
                    <w:sz w:val="26"/>
                    <w:szCs w:val="26"/>
                  </w:rPr>
                </w:rPrChange>
              </w:rPr>
            </w:pPr>
            <w:proofErr w:type="spellStart"/>
            <w:r w:rsidRPr="00B41112">
              <w:rPr>
                <w:iCs/>
                <w:sz w:val="26"/>
                <w:szCs w:val="26"/>
                <w:rPrChange w:id="17825" w:author="Le Minh Nghia" w:date="2019-10-09T10:56:00Z">
                  <w:rPr>
                    <w:iCs/>
                    <w:sz w:val="26"/>
                    <w:szCs w:val="26"/>
                  </w:rPr>
                </w:rPrChange>
              </w:rPr>
              <w:t>TinyInteger</w:t>
            </w:r>
            <w:proofErr w:type="spellEnd"/>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2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2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28" w:author="Le Minh Nghia" w:date="2019-10-09T10:56:00Z">
                  <w:rPr>
                    <w:iCs/>
                    <w:sz w:val="26"/>
                    <w:szCs w:val="26"/>
                  </w:rPr>
                </w:rPrChange>
              </w:rPr>
            </w:pPr>
            <w:r w:rsidRPr="00B41112">
              <w:rPr>
                <w:iCs/>
                <w:sz w:val="26"/>
                <w:szCs w:val="26"/>
                <w:rPrChange w:id="17829" w:author="Le Minh Nghia" w:date="2019-10-09T10:56:00Z">
                  <w:rPr>
                    <w:iCs/>
                    <w:sz w:val="26"/>
                    <w:szCs w:val="26"/>
                  </w:rPr>
                </w:rPrChange>
              </w:rPr>
              <w:t>0</w:t>
            </w: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3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3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32" w:author="Le Minh Nghia" w:date="2019-10-09T10:56:00Z">
                  <w:rPr>
                    <w:iCs/>
                    <w:sz w:val="26"/>
                    <w:szCs w:val="26"/>
                  </w:rPr>
                </w:rPrChange>
              </w:rPr>
            </w:pPr>
            <w:proofErr w:type="spellStart"/>
            <w:r w:rsidRPr="00B41112">
              <w:rPr>
                <w:iCs/>
                <w:sz w:val="26"/>
                <w:szCs w:val="26"/>
                <w:rPrChange w:id="17833" w:author="Le Minh Nghia" w:date="2019-10-09T10:56:00Z">
                  <w:rPr>
                    <w:iCs/>
                    <w:sz w:val="26"/>
                    <w:szCs w:val="26"/>
                  </w:rPr>
                </w:rPrChange>
              </w:rPr>
              <w:t>trạng</w:t>
            </w:r>
            <w:proofErr w:type="spellEnd"/>
            <w:r w:rsidRPr="00B41112">
              <w:rPr>
                <w:iCs/>
                <w:sz w:val="26"/>
                <w:szCs w:val="26"/>
                <w:rPrChange w:id="17834" w:author="Le Minh Nghia" w:date="2019-10-09T10:56:00Z">
                  <w:rPr>
                    <w:iCs/>
                    <w:sz w:val="26"/>
                    <w:szCs w:val="26"/>
                  </w:rPr>
                </w:rPrChange>
              </w:rPr>
              <w:t xml:space="preserve"> </w:t>
            </w:r>
            <w:proofErr w:type="spellStart"/>
            <w:r w:rsidRPr="00B41112">
              <w:rPr>
                <w:iCs/>
                <w:sz w:val="26"/>
                <w:szCs w:val="26"/>
                <w:rPrChange w:id="17835" w:author="Le Minh Nghia" w:date="2019-10-09T10:56:00Z">
                  <w:rPr>
                    <w:iCs/>
                    <w:sz w:val="26"/>
                    <w:szCs w:val="26"/>
                  </w:rPr>
                </w:rPrChange>
              </w:rPr>
              <w:t>thái</w:t>
            </w:r>
            <w:proofErr w:type="spellEnd"/>
            <w:r w:rsidRPr="00B41112">
              <w:rPr>
                <w:iCs/>
                <w:sz w:val="26"/>
                <w:szCs w:val="26"/>
                <w:rPrChange w:id="17836" w:author="Le Minh Nghia" w:date="2019-10-09T10:56:00Z">
                  <w:rPr>
                    <w:iCs/>
                    <w:sz w:val="26"/>
                    <w:szCs w:val="26"/>
                  </w:rPr>
                </w:rPrChange>
              </w:rPr>
              <w:t xml:space="preserve"> like (0: </w:t>
            </w:r>
            <w:proofErr w:type="spellStart"/>
            <w:r w:rsidRPr="00B41112">
              <w:rPr>
                <w:iCs/>
                <w:sz w:val="26"/>
                <w:szCs w:val="26"/>
                <w:rPrChange w:id="17837" w:author="Le Minh Nghia" w:date="2019-10-09T10:56:00Z">
                  <w:rPr>
                    <w:iCs/>
                    <w:sz w:val="26"/>
                    <w:szCs w:val="26"/>
                  </w:rPr>
                </w:rPrChange>
              </w:rPr>
              <w:t>chưa</w:t>
            </w:r>
            <w:proofErr w:type="spellEnd"/>
            <w:r w:rsidRPr="00B41112">
              <w:rPr>
                <w:iCs/>
                <w:sz w:val="26"/>
                <w:szCs w:val="26"/>
                <w:rPrChange w:id="17838" w:author="Le Minh Nghia" w:date="2019-10-09T10:56:00Z">
                  <w:rPr>
                    <w:iCs/>
                    <w:sz w:val="26"/>
                    <w:szCs w:val="26"/>
                  </w:rPr>
                </w:rPrChange>
              </w:rPr>
              <w:t xml:space="preserve"> like, 1: </w:t>
            </w:r>
            <w:proofErr w:type="spellStart"/>
            <w:r w:rsidRPr="00B41112">
              <w:rPr>
                <w:iCs/>
                <w:sz w:val="26"/>
                <w:szCs w:val="26"/>
                <w:rPrChange w:id="17839" w:author="Le Minh Nghia" w:date="2019-10-09T10:56:00Z">
                  <w:rPr>
                    <w:iCs/>
                    <w:sz w:val="26"/>
                    <w:szCs w:val="26"/>
                  </w:rPr>
                </w:rPrChange>
              </w:rPr>
              <w:t>đã</w:t>
            </w:r>
            <w:proofErr w:type="spellEnd"/>
            <w:r w:rsidRPr="00B41112">
              <w:rPr>
                <w:iCs/>
                <w:sz w:val="26"/>
                <w:szCs w:val="26"/>
                <w:rPrChange w:id="17840" w:author="Le Minh Nghia" w:date="2019-10-09T10:56:00Z">
                  <w:rPr>
                    <w:iCs/>
                    <w:sz w:val="26"/>
                    <w:szCs w:val="26"/>
                  </w:rPr>
                </w:rPrChange>
              </w:rPr>
              <w:t xml:space="preserve"> like)</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841" w:author="Le Minh Nghia" w:date="2019-10-09T10:56:00Z">
                  <w:rPr>
                    <w:sz w:val="26"/>
                    <w:szCs w:val="26"/>
                  </w:rPr>
                </w:rPrChange>
              </w:rPr>
            </w:pPr>
            <w:proofErr w:type="spellStart"/>
            <w:r w:rsidRPr="00B41112">
              <w:rPr>
                <w:sz w:val="26"/>
                <w:szCs w:val="26"/>
                <w:rPrChange w:id="17842"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43" w:author="Le Minh Nghia" w:date="2019-10-09T10:56:00Z">
                  <w:rPr>
                    <w:iCs/>
                    <w:sz w:val="26"/>
                    <w:szCs w:val="26"/>
                  </w:rPr>
                </w:rPrChange>
              </w:rPr>
            </w:pPr>
            <w:r w:rsidRPr="00B41112">
              <w:rPr>
                <w:iCs/>
                <w:sz w:val="26"/>
                <w:szCs w:val="26"/>
                <w:rPrChange w:id="1784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4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4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4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4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4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50" w:author="Le Minh Nghia" w:date="2019-10-09T10:56:00Z">
                  <w:rPr>
                    <w:iCs/>
                    <w:sz w:val="26"/>
                    <w:szCs w:val="26"/>
                  </w:rPr>
                </w:rPrChange>
              </w:rPr>
            </w:pPr>
            <w:proofErr w:type="spellStart"/>
            <w:r w:rsidRPr="00B41112">
              <w:rPr>
                <w:iCs/>
                <w:sz w:val="26"/>
                <w:szCs w:val="26"/>
                <w:rPrChange w:id="17851" w:author="Le Minh Nghia" w:date="2019-10-09T10:56:00Z">
                  <w:rPr>
                    <w:iCs/>
                    <w:sz w:val="26"/>
                    <w:szCs w:val="26"/>
                  </w:rPr>
                </w:rPrChange>
              </w:rPr>
              <w:t>ngày</w:t>
            </w:r>
            <w:proofErr w:type="spellEnd"/>
            <w:r w:rsidRPr="00B41112">
              <w:rPr>
                <w:iCs/>
                <w:sz w:val="26"/>
                <w:szCs w:val="26"/>
                <w:rPrChange w:id="17852" w:author="Le Minh Nghia" w:date="2019-10-09T10:56:00Z">
                  <w:rPr>
                    <w:iCs/>
                    <w:sz w:val="26"/>
                    <w:szCs w:val="26"/>
                  </w:rPr>
                </w:rPrChange>
              </w:rPr>
              <w:t xml:space="preserve"> </w:t>
            </w:r>
            <w:proofErr w:type="spellStart"/>
            <w:r w:rsidRPr="00B41112">
              <w:rPr>
                <w:iCs/>
                <w:sz w:val="26"/>
                <w:szCs w:val="26"/>
                <w:rPrChange w:id="17853"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854" w:author="Le Minh Nghia" w:date="2019-10-09T10:56:00Z">
                  <w:rPr>
                    <w:sz w:val="26"/>
                    <w:szCs w:val="26"/>
                  </w:rPr>
                </w:rPrChange>
              </w:rPr>
            </w:pPr>
            <w:proofErr w:type="spellStart"/>
            <w:r w:rsidRPr="00B41112">
              <w:rPr>
                <w:sz w:val="26"/>
                <w:szCs w:val="26"/>
                <w:rPrChange w:id="17855"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56" w:author="Le Minh Nghia" w:date="2019-10-09T10:56:00Z">
                  <w:rPr>
                    <w:iCs/>
                    <w:sz w:val="26"/>
                    <w:szCs w:val="26"/>
                  </w:rPr>
                </w:rPrChange>
              </w:rPr>
            </w:pPr>
            <w:r w:rsidRPr="00B41112">
              <w:rPr>
                <w:iCs/>
                <w:sz w:val="26"/>
                <w:szCs w:val="26"/>
                <w:rPrChange w:id="1785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5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5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6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6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62"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63" w:author="Le Minh Nghia" w:date="2019-10-09T10:56:00Z">
                  <w:rPr>
                    <w:iCs/>
                    <w:sz w:val="26"/>
                    <w:szCs w:val="26"/>
                  </w:rPr>
                </w:rPrChange>
              </w:rPr>
            </w:pPr>
            <w:proofErr w:type="spellStart"/>
            <w:r w:rsidRPr="00B41112">
              <w:rPr>
                <w:iCs/>
                <w:sz w:val="26"/>
                <w:szCs w:val="26"/>
                <w:rPrChange w:id="17864" w:author="Le Minh Nghia" w:date="2019-10-09T10:56:00Z">
                  <w:rPr>
                    <w:iCs/>
                    <w:sz w:val="26"/>
                    <w:szCs w:val="26"/>
                  </w:rPr>
                </w:rPrChange>
              </w:rPr>
              <w:t>ngày</w:t>
            </w:r>
            <w:proofErr w:type="spellEnd"/>
            <w:r w:rsidRPr="00B41112">
              <w:rPr>
                <w:iCs/>
                <w:sz w:val="26"/>
                <w:szCs w:val="26"/>
                <w:rPrChange w:id="17865" w:author="Le Minh Nghia" w:date="2019-10-09T10:56:00Z">
                  <w:rPr>
                    <w:iCs/>
                    <w:sz w:val="26"/>
                    <w:szCs w:val="26"/>
                  </w:rPr>
                </w:rPrChange>
              </w:rPr>
              <w:t xml:space="preserve"> </w:t>
            </w:r>
            <w:proofErr w:type="spellStart"/>
            <w:r w:rsidRPr="00B41112">
              <w:rPr>
                <w:iCs/>
                <w:sz w:val="26"/>
                <w:szCs w:val="26"/>
                <w:rPrChange w:id="17866" w:author="Le Minh Nghia" w:date="2019-10-09T10:56:00Z">
                  <w:rPr>
                    <w:iCs/>
                    <w:sz w:val="26"/>
                    <w:szCs w:val="26"/>
                  </w:rPr>
                </w:rPrChange>
              </w:rPr>
              <w:t>cập</w:t>
            </w:r>
            <w:proofErr w:type="spellEnd"/>
            <w:r w:rsidRPr="00B41112">
              <w:rPr>
                <w:iCs/>
                <w:sz w:val="26"/>
                <w:szCs w:val="26"/>
                <w:rPrChange w:id="17867" w:author="Le Minh Nghia" w:date="2019-10-09T10:56:00Z">
                  <w:rPr>
                    <w:iCs/>
                    <w:sz w:val="26"/>
                    <w:szCs w:val="26"/>
                  </w:rPr>
                </w:rPrChange>
              </w:rPr>
              <w:t xml:space="preserve"> </w:t>
            </w:r>
            <w:proofErr w:type="spellStart"/>
            <w:r w:rsidRPr="00B41112">
              <w:rPr>
                <w:iCs/>
                <w:sz w:val="26"/>
                <w:szCs w:val="26"/>
                <w:rPrChange w:id="17868"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7869" w:author="Le Minh Nghia" w:date="2019-10-09T10:56:00Z">
                  <w:rPr>
                    <w:sz w:val="26"/>
                    <w:szCs w:val="26"/>
                  </w:rPr>
                </w:rPrChange>
              </w:rPr>
            </w:pPr>
            <w:proofErr w:type="spellStart"/>
            <w:r w:rsidRPr="00B41112">
              <w:rPr>
                <w:sz w:val="26"/>
                <w:szCs w:val="26"/>
                <w:rPrChange w:id="17870"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71" w:author="Le Minh Nghia" w:date="2019-10-09T10:56:00Z">
                  <w:rPr>
                    <w:iCs/>
                    <w:sz w:val="26"/>
                    <w:szCs w:val="26"/>
                  </w:rPr>
                </w:rPrChange>
              </w:rPr>
            </w:pPr>
            <w:r w:rsidRPr="00B41112">
              <w:rPr>
                <w:iCs/>
                <w:sz w:val="26"/>
                <w:szCs w:val="26"/>
                <w:rPrChange w:id="17872"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7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7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87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7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877" w:author="Le Minh Nghia" w:date="2019-10-09T10:56:00Z">
                  <w:rPr>
                    <w:iCs/>
                    <w:sz w:val="26"/>
                    <w:szCs w:val="26"/>
                  </w:rPr>
                </w:rPrChange>
              </w:rPr>
            </w:pPr>
            <w:r w:rsidRPr="00B41112">
              <w:rPr>
                <w:iCs/>
                <w:sz w:val="26"/>
                <w:szCs w:val="26"/>
                <w:rPrChange w:id="1787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879" w:author="Le Minh Nghia" w:date="2019-10-09T10:56:00Z">
                  <w:rPr>
                    <w:iCs/>
                    <w:sz w:val="26"/>
                    <w:szCs w:val="26"/>
                  </w:rPr>
                </w:rPrChange>
              </w:rPr>
            </w:pPr>
            <w:proofErr w:type="spellStart"/>
            <w:r w:rsidRPr="00B41112">
              <w:rPr>
                <w:iCs/>
                <w:sz w:val="26"/>
                <w:szCs w:val="26"/>
                <w:rPrChange w:id="17880" w:author="Le Minh Nghia" w:date="2019-10-09T10:56:00Z">
                  <w:rPr>
                    <w:iCs/>
                    <w:sz w:val="26"/>
                    <w:szCs w:val="26"/>
                  </w:rPr>
                </w:rPrChange>
              </w:rPr>
              <w:t>ngày</w:t>
            </w:r>
            <w:proofErr w:type="spellEnd"/>
            <w:r w:rsidRPr="00B41112">
              <w:rPr>
                <w:iCs/>
                <w:sz w:val="26"/>
                <w:szCs w:val="26"/>
                <w:rPrChange w:id="17881" w:author="Le Minh Nghia" w:date="2019-10-09T10:56:00Z">
                  <w:rPr>
                    <w:iCs/>
                    <w:sz w:val="26"/>
                    <w:szCs w:val="26"/>
                  </w:rPr>
                </w:rPrChange>
              </w:rPr>
              <w:t xml:space="preserve"> </w:t>
            </w:r>
            <w:proofErr w:type="spellStart"/>
            <w:r w:rsidRPr="00B41112">
              <w:rPr>
                <w:iCs/>
                <w:sz w:val="26"/>
                <w:szCs w:val="26"/>
                <w:rPrChange w:id="17882" w:author="Le Minh Nghia" w:date="2019-10-09T10:56:00Z">
                  <w:rPr>
                    <w:iCs/>
                    <w:sz w:val="26"/>
                    <w:szCs w:val="26"/>
                  </w:rPr>
                </w:rPrChange>
              </w:rPr>
              <w:t>xóa</w:t>
            </w:r>
            <w:proofErr w:type="spellEnd"/>
            <w:r w:rsidRPr="00B41112">
              <w:rPr>
                <w:iCs/>
                <w:sz w:val="26"/>
                <w:szCs w:val="26"/>
                <w:rPrChange w:id="17883" w:author="Le Minh Nghia" w:date="2019-10-09T10:56:00Z">
                  <w:rPr>
                    <w:iCs/>
                    <w:sz w:val="26"/>
                    <w:szCs w:val="26"/>
                  </w:rPr>
                </w:rPrChange>
              </w:rPr>
              <w:t xml:space="preserve"> </w:t>
            </w:r>
            <w:proofErr w:type="spellStart"/>
            <w:r w:rsidRPr="00B41112">
              <w:rPr>
                <w:iCs/>
                <w:sz w:val="26"/>
                <w:szCs w:val="26"/>
                <w:rPrChange w:id="17884" w:author="Le Minh Nghia" w:date="2019-10-09T10:56:00Z">
                  <w:rPr>
                    <w:iCs/>
                    <w:sz w:val="26"/>
                    <w:szCs w:val="26"/>
                  </w:rPr>
                </w:rPrChange>
              </w:rPr>
              <w:t>tạm</w:t>
            </w:r>
            <w:proofErr w:type="spellEnd"/>
          </w:p>
        </w:tc>
      </w:tr>
    </w:tbl>
    <w:p w:rsidR="00596A15" w:rsidRPr="00B41112" w:rsidRDefault="00596A15" w:rsidP="00596A15">
      <w:pPr>
        <w:pStyle w:val="Heading1"/>
        <w:rPr>
          <w:rFonts w:ascii="Times New Roman" w:hAnsi="Times New Roman" w:cs="Times New Roman"/>
          <w:sz w:val="26"/>
          <w:szCs w:val="26"/>
          <w:rPrChange w:id="17885"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7886" w:author="Le Minh Nghia" w:date="2019-10-09T10:56:00Z">
            <w:rPr>
              <w:sz w:val="26"/>
              <w:szCs w:val="26"/>
            </w:rPr>
          </w:rPrChange>
        </w:rPr>
      </w:pPr>
      <w:r w:rsidRPr="00B41112">
        <w:rPr>
          <w:rFonts w:ascii="Times New Roman" w:hAnsi="Times New Roman" w:cs="Times New Roman"/>
          <w:sz w:val="26"/>
          <w:szCs w:val="26"/>
          <w:rPrChange w:id="17887" w:author="Le Minh Nghia" w:date="2019-10-09T10:56:00Z">
            <w:rPr>
              <w:sz w:val="26"/>
              <w:szCs w:val="26"/>
            </w:rPr>
          </w:rPrChange>
        </w:rPr>
        <w:t>BẢNG MÔ TẢ THUỘC TÍNH CỦA LỚP QUESTIONS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69"/>
        <w:gridCol w:w="2135"/>
        <w:gridCol w:w="725"/>
        <w:gridCol w:w="710"/>
        <w:gridCol w:w="744"/>
        <w:gridCol w:w="898"/>
        <w:gridCol w:w="479"/>
        <w:gridCol w:w="1978"/>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888" w:author="Le Minh Nghia" w:date="2019-10-09T10:56:00Z">
                  <w:rPr>
                    <w:rFonts w:eastAsia="MS Mincho"/>
                    <w:b/>
                    <w:i/>
                    <w:iCs/>
                    <w:sz w:val="26"/>
                    <w:szCs w:val="26"/>
                  </w:rPr>
                </w:rPrChange>
              </w:rPr>
            </w:pPr>
            <w:proofErr w:type="spellStart"/>
            <w:r w:rsidRPr="00B41112">
              <w:rPr>
                <w:b/>
                <w:i/>
                <w:iCs/>
                <w:sz w:val="26"/>
                <w:szCs w:val="26"/>
                <w:rPrChange w:id="17889" w:author="Le Minh Nghia" w:date="2019-10-09T10:56:00Z">
                  <w:rPr>
                    <w:b/>
                    <w:i/>
                    <w:iCs/>
                    <w:sz w:val="26"/>
                    <w:szCs w:val="26"/>
                  </w:rPr>
                </w:rPrChange>
              </w:rPr>
              <w:t>Tên</w:t>
            </w:r>
            <w:proofErr w:type="spellEnd"/>
            <w:r w:rsidRPr="00B41112">
              <w:rPr>
                <w:b/>
                <w:i/>
                <w:iCs/>
                <w:sz w:val="26"/>
                <w:szCs w:val="26"/>
                <w:rPrChange w:id="17890" w:author="Le Minh Nghia" w:date="2019-10-09T10:56:00Z">
                  <w:rPr>
                    <w:b/>
                    <w:i/>
                    <w:iCs/>
                    <w:sz w:val="26"/>
                    <w:szCs w:val="26"/>
                  </w:rPr>
                </w:rPrChange>
              </w:rPr>
              <w:t xml:space="preserve"> </w:t>
            </w:r>
            <w:proofErr w:type="spellStart"/>
            <w:r w:rsidRPr="00B41112">
              <w:rPr>
                <w:b/>
                <w:i/>
                <w:iCs/>
                <w:sz w:val="26"/>
                <w:szCs w:val="26"/>
                <w:rPrChange w:id="17891" w:author="Le Minh Nghia" w:date="2019-10-09T10:56:00Z">
                  <w:rPr>
                    <w:b/>
                    <w:i/>
                    <w:iCs/>
                    <w:sz w:val="26"/>
                    <w:szCs w:val="26"/>
                  </w:rPr>
                </w:rPrChange>
              </w:rPr>
              <w:t>thuộc</w:t>
            </w:r>
            <w:proofErr w:type="spellEnd"/>
            <w:r w:rsidRPr="00B41112">
              <w:rPr>
                <w:b/>
                <w:i/>
                <w:iCs/>
                <w:sz w:val="26"/>
                <w:szCs w:val="26"/>
                <w:rPrChange w:id="17892" w:author="Le Minh Nghia" w:date="2019-10-09T10:56:00Z">
                  <w:rPr>
                    <w:b/>
                    <w:i/>
                    <w:iCs/>
                    <w:sz w:val="26"/>
                    <w:szCs w:val="26"/>
                  </w:rPr>
                </w:rPrChange>
              </w:rPr>
              <w:t xml:space="preserve"> </w:t>
            </w:r>
            <w:proofErr w:type="spellStart"/>
            <w:r w:rsidRPr="00B41112">
              <w:rPr>
                <w:b/>
                <w:i/>
                <w:iCs/>
                <w:sz w:val="26"/>
                <w:szCs w:val="26"/>
                <w:rPrChange w:id="17893"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894" w:author="Le Minh Nghia" w:date="2019-10-09T10:56:00Z">
                  <w:rPr>
                    <w:rFonts w:eastAsia="MS Mincho"/>
                    <w:b/>
                    <w:i/>
                    <w:iCs/>
                    <w:sz w:val="26"/>
                    <w:szCs w:val="26"/>
                  </w:rPr>
                </w:rPrChange>
              </w:rPr>
            </w:pPr>
            <w:proofErr w:type="spellStart"/>
            <w:r w:rsidRPr="00B41112">
              <w:rPr>
                <w:b/>
                <w:i/>
                <w:iCs/>
                <w:sz w:val="26"/>
                <w:szCs w:val="26"/>
                <w:rPrChange w:id="17895" w:author="Le Minh Nghia" w:date="2019-10-09T10:56:00Z">
                  <w:rPr>
                    <w:b/>
                    <w:i/>
                    <w:iCs/>
                    <w:sz w:val="26"/>
                    <w:szCs w:val="26"/>
                  </w:rPr>
                </w:rPrChange>
              </w:rPr>
              <w:t>Kiểu</w:t>
            </w:r>
            <w:proofErr w:type="spellEnd"/>
            <w:r w:rsidRPr="00B41112">
              <w:rPr>
                <w:b/>
                <w:i/>
                <w:iCs/>
                <w:sz w:val="26"/>
                <w:szCs w:val="26"/>
                <w:rPrChange w:id="17896" w:author="Le Minh Nghia" w:date="2019-10-09T10:56:00Z">
                  <w:rPr>
                    <w:b/>
                    <w:i/>
                    <w:iCs/>
                    <w:sz w:val="26"/>
                    <w:szCs w:val="26"/>
                  </w:rPr>
                </w:rPrChange>
              </w:rPr>
              <w:t xml:space="preserve"> </w:t>
            </w:r>
            <w:proofErr w:type="spellStart"/>
            <w:r w:rsidRPr="00B41112">
              <w:rPr>
                <w:b/>
                <w:i/>
                <w:iCs/>
                <w:sz w:val="26"/>
                <w:szCs w:val="26"/>
                <w:rPrChange w:id="17897" w:author="Le Minh Nghia" w:date="2019-10-09T10:56:00Z">
                  <w:rPr>
                    <w:b/>
                    <w:i/>
                    <w:iCs/>
                    <w:sz w:val="26"/>
                    <w:szCs w:val="26"/>
                  </w:rPr>
                </w:rPrChange>
              </w:rPr>
              <w:t>dữ</w:t>
            </w:r>
            <w:proofErr w:type="spellEnd"/>
            <w:r w:rsidRPr="00B41112">
              <w:rPr>
                <w:b/>
                <w:i/>
                <w:iCs/>
                <w:sz w:val="26"/>
                <w:szCs w:val="26"/>
                <w:rPrChange w:id="17898" w:author="Le Minh Nghia" w:date="2019-10-09T10:56:00Z">
                  <w:rPr>
                    <w:b/>
                    <w:i/>
                    <w:iCs/>
                    <w:sz w:val="26"/>
                    <w:szCs w:val="26"/>
                  </w:rPr>
                </w:rPrChange>
              </w:rPr>
              <w:t xml:space="preserve"> </w:t>
            </w:r>
            <w:proofErr w:type="spellStart"/>
            <w:r w:rsidRPr="00B41112">
              <w:rPr>
                <w:b/>
                <w:i/>
                <w:iCs/>
                <w:sz w:val="26"/>
                <w:szCs w:val="26"/>
                <w:rPrChange w:id="17899"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900" w:author="Le Minh Nghia" w:date="2019-10-09T10:56:00Z">
                  <w:rPr>
                    <w:rFonts w:eastAsia="MS Mincho"/>
                    <w:b/>
                    <w:i/>
                    <w:iCs/>
                    <w:sz w:val="26"/>
                    <w:szCs w:val="26"/>
                  </w:rPr>
                </w:rPrChange>
              </w:rPr>
            </w:pPr>
            <w:proofErr w:type="spellStart"/>
            <w:r w:rsidRPr="00B41112">
              <w:rPr>
                <w:b/>
                <w:i/>
                <w:iCs/>
                <w:sz w:val="26"/>
                <w:szCs w:val="26"/>
                <w:rPrChange w:id="17901" w:author="Le Minh Nghia" w:date="2019-10-09T10:56:00Z">
                  <w:rPr>
                    <w:b/>
                    <w:i/>
                    <w:iCs/>
                    <w:sz w:val="26"/>
                    <w:szCs w:val="26"/>
                  </w:rPr>
                </w:rPrChange>
              </w:rPr>
              <w:t>Khóa</w:t>
            </w:r>
            <w:proofErr w:type="spellEnd"/>
            <w:r w:rsidRPr="00B41112">
              <w:rPr>
                <w:b/>
                <w:i/>
                <w:iCs/>
                <w:sz w:val="26"/>
                <w:szCs w:val="26"/>
                <w:rPrChange w:id="17902" w:author="Le Minh Nghia" w:date="2019-10-09T10:56:00Z">
                  <w:rPr>
                    <w:b/>
                    <w:i/>
                    <w:iCs/>
                    <w:sz w:val="26"/>
                    <w:szCs w:val="26"/>
                  </w:rPr>
                </w:rPrChange>
              </w:rPr>
              <w:t xml:space="preserve"> </w:t>
            </w:r>
            <w:proofErr w:type="spellStart"/>
            <w:r w:rsidRPr="00B41112">
              <w:rPr>
                <w:b/>
                <w:i/>
                <w:iCs/>
                <w:sz w:val="26"/>
                <w:szCs w:val="26"/>
                <w:rPrChange w:id="17903"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904" w:author="Le Minh Nghia" w:date="2019-10-09T10:56:00Z">
                  <w:rPr>
                    <w:rFonts w:eastAsia="MS Mincho"/>
                    <w:b/>
                    <w:i/>
                    <w:iCs/>
                    <w:sz w:val="26"/>
                    <w:szCs w:val="26"/>
                  </w:rPr>
                </w:rPrChange>
              </w:rPr>
            </w:pPr>
            <w:proofErr w:type="spellStart"/>
            <w:r w:rsidRPr="00B41112">
              <w:rPr>
                <w:b/>
                <w:i/>
                <w:iCs/>
                <w:sz w:val="26"/>
                <w:szCs w:val="26"/>
                <w:rPrChange w:id="17905" w:author="Le Minh Nghia" w:date="2019-10-09T10:56:00Z">
                  <w:rPr>
                    <w:b/>
                    <w:i/>
                    <w:iCs/>
                    <w:sz w:val="26"/>
                    <w:szCs w:val="26"/>
                  </w:rPr>
                </w:rPrChange>
              </w:rPr>
              <w:t>Khóa</w:t>
            </w:r>
            <w:proofErr w:type="spellEnd"/>
            <w:r w:rsidRPr="00B41112">
              <w:rPr>
                <w:b/>
                <w:i/>
                <w:iCs/>
                <w:sz w:val="26"/>
                <w:szCs w:val="26"/>
                <w:rPrChange w:id="17906" w:author="Le Minh Nghia" w:date="2019-10-09T10:56:00Z">
                  <w:rPr>
                    <w:b/>
                    <w:i/>
                    <w:iCs/>
                    <w:sz w:val="26"/>
                    <w:szCs w:val="26"/>
                  </w:rPr>
                </w:rPrChange>
              </w:rPr>
              <w:t xml:space="preserve"> </w:t>
            </w:r>
            <w:proofErr w:type="spellStart"/>
            <w:r w:rsidRPr="00B41112">
              <w:rPr>
                <w:b/>
                <w:i/>
                <w:iCs/>
                <w:sz w:val="26"/>
                <w:szCs w:val="26"/>
                <w:rPrChange w:id="17907"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908" w:author="Le Minh Nghia" w:date="2019-10-09T10:56:00Z">
                  <w:rPr>
                    <w:rFonts w:eastAsia="MS Mincho"/>
                    <w:b/>
                    <w:i/>
                    <w:iCs/>
                    <w:sz w:val="26"/>
                    <w:szCs w:val="26"/>
                  </w:rPr>
                </w:rPrChange>
              </w:rPr>
            </w:pPr>
            <w:proofErr w:type="spellStart"/>
            <w:r w:rsidRPr="00B41112">
              <w:rPr>
                <w:b/>
                <w:i/>
                <w:iCs/>
                <w:sz w:val="26"/>
                <w:szCs w:val="26"/>
                <w:rPrChange w:id="17909" w:author="Le Minh Nghia" w:date="2019-10-09T10:56:00Z">
                  <w:rPr>
                    <w:b/>
                    <w:i/>
                    <w:iCs/>
                    <w:sz w:val="26"/>
                    <w:szCs w:val="26"/>
                  </w:rPr>
                </w:rPrChange>
              </w:rPr>
              <w:t>Giá</w:t>
            </w:r>
            <w:proofErr w:type="spellEnd"/>
            <w:r w:rsidRPr="00B41112">
              <w:rPr>
                <w:b/>
                <w:i/>
                <w:iCs/>
                <w:sz w:val="26"/>
                <w:szCs w:val="26"/>
                <w:rPrChange w:id="17910" w:author="Le Minh Nghia" w:date="2019-10-09T10:56:00Z">
                  <w:rPr>
                    <w:b/>
                    <w:i/>
                    <w:iCs/>
                    <w:sz w:val="26"/>
                    <w:szCs w:val="26"/>
                  </w:rPr>
                </w:rPrChange>
              </w:rPr>
              <w:t xml:space="preserve"> </w:t>
            </w:r>
            <w:proofErr w:type="spellStart"/>
            <w:r w:rsidRPr="00B41112">
              <w:rPr>
                <w:b/>
                <w:i/>
                <w:iCs/>
                <w:sz w:val="26"/>
                <w:szCs w:val="26"/>
                <w:rPrChange w:id="17911" w:author="Le Minh Nghia" w:date="2019-10-09T10:56:00Z">
                  <w:rPr>
                    <w:b/>
                    <w:i/>
                    <w:iCs/>
                    <w:sz w:val="26"/>
                    <w:szCs w:val="26"/>
                  </w:rPr>
                </w:rPrChange>
              </w:rPr>
              <w:t>trị</w:t>
            </w:r>
            <w:proofErr w:type="spellEnd"/>
            <w:r w:rsidRPr="00B41112">
              <w:rPr>
                <w:b/>
                <w:i/>
                <w:iCs/>
                <w:sz w:val="26"/>
                <w:szCs w:val="26"/>
                <w:rPrChange w:id="17912" w:author="Le Minh Nghia" w:date="2019-10-09T10:56:00Z">
                  <w:rPr>
                    <w:b/>
                    <w:i/>
                    <w:iCs/>
                    <w:sz w:val="26"/>
                    <w:szCs w:val="26"/>
                  </w:rPr>
                </w:rPrChange>
              </w:rPr>
              <w:t xml:space="preserve"> </w:t>
            </w:r>
            <w:proofErr w:type="spellStart"/>
            <w:r w:rsidRPr="00B41112">
              <w:rPr>
                <w:b/>
                <w:i/>
                <w:iCs/>
                <w:sz w:val="26"/>
                <w:szCs w:val="26"/>
                <w:rPrChange w:id="17913" w:author="Le Minh Nghia" w:date="2019-10-09T10:56:00Z">
                  <w:rPr>
                    <w:b/>
                    <w:i/>
                    <w:iCs/>
                    <w:sz w:val="26"/>
                    <w:szCs w:val="26"/>
                  </w:rPr>
                </w:rPrChange>
              </w:rPr>
              <w:t>mặc</w:t>
            </w:r>
            <w:proofErr w:type="spellEnd"/>
            <w:r w:rsidRPr="00B41112">
              <w:rPr>
                <w:b/>
                <w:i/>
                <w:iCs/>
                <w:sz w:val="26"/>
                <w:szCs w:val="26"/>
                <w:rPrChange w:id="17914" w:author="Le Minh Nghia" w:date="2019-10-09T10:56:00Z">
                  <w:rPr>
                    <w:b/>
                    <w:i/>
                    <w:iCs/>
                    <w:sz w:val="26"/>
                    <w:szCs w:val="26"/>
                  </w:rPr>
                </w:rPrChange>
              </w:rPr>
              <w:t xml:space="preserve"> </w:t>
            </w:r>
            <w:proofErr w:type="spellStart"/>
            <w:r w:rsidRPr="00B41112">
              <w:rPr>
                <w:b/>
                <w:i/>
                <w:iCs/>
                <w:sz w:val="26"/>
                <w:szCs w:val="26"/>
                <w:rPrChange w:id="17915"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7916" w:author="Le Minh Nghia" w:date="2019-10-09T10:56:00Z">
                  <w:rPr>
                    <w:b/>
                    <w:i/>
                    <w:iCs/>
                    <w:sz w:val="26"/>
                    <w:szCs w:val="26"/>
                  </w:rPr>
                </w:rPrChange>
              </w:rPr>
            </w:pPr>
            <w:r w:rsidRPr="00B41112">
              <w:rPr>
                <w:b/>
                <w:i/>
                <w:iCs/>
                <w:sz w:val="26"/>
                <w:szCs w:val="26"/>
                <w:rPrChange w:id="17917"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918" w:author="Le Minh Nghia" w:date="2019-10-09T10:56:00Z">
                  <w:rPr>
                    <w:rFonts w:eastAsia="MS Mincho"/>
                    <w:b/>
                    <w:i/>
                    <w:iCs/>
                    <w:sz w:val="26"/>
                    <w:szCs w:val="26"/>
                  </w:rPr>
                </w:rPrChange>
              </w:rPr>
            </w:pPr>
            <w:r w:rsidRPr="00B41112">
              <w:rPr>
                <w:b/>
                <w:i/>
                <w:iCs/>
                <w:sz w:val="26"/>
                <w:szCs w:val="26"/>
                <w:rPrChange w:id="17919"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7920" w:author="Le Minh Nghia" w:date="2019-10-09T10:56:00Z">
                  <w:rPr>
                    <w:rFonts w:eastAsia="MS Mincho"/>
                    <w:b/>
                    <w:i/>
                    <w:iCs/>
                    <w:sz w:val="26"/>
                    <w:szCs w:val="26"/>
                  </w:rPr>
                </w:rPrChange>
              </w:rPr>
            </w:pPr>
            <w:proofErr w:type="spellStart"/>
            <w:r w:rsidRPr="00B41112">
              <w:rPr>
                <w:b/>
                <w:i/>
                <w:iCs/>
                <w:sz w:val="26"/>
                <w:szCs w:val="26"/>
                <w:rPrChange w:id="17921" w:author="Le Minh Nghia" w:date="2019-10-09T10:56:00Z">
                  <w:rPr>
                    <w:b/>
                    <w:i/>
                    <w:iCs/>
                    <w:sz w:val="26"/>
                    <w:szCs w:val="26"/>
                  </w:rPr>
                </w:rPrChange>
              </w:rPr>
              <w:t>Diễn</w:t>
            </w:r>
            <w:proofErr w:type="spellEnd"/>
            <w:r w:rsidRPr="00B41112">
              <w:rPr>
                <w:b/>
                <w:i/>
                <w:iCs/>
                <w:sz w:val="26"/>
                <w:szCs w:val="26"/>
                <w:rPrChange w:id="17922" w:author="Le Minh Nghia" w:date="2019-10-09T10:56:00Z">
                  <w:rPr>
                    <w:b/>
                    <w:i/>
                    <w:iCs/>
                    <w:sz w:val="26"/>
                    <w:szCs w:val="26"/>
                  </w:rPr>
                </w:rPrChange>
              </w:rPr>
              <w:t xml:space="preserve"> </w:t>
            </w:r>
            <w:proofErr w:type="spellStart"/>
            <w:r w:rsidRPr="00B41112">
              <w:rPr>
                <w:b/>
                <w:i/>
                <w:iCs/>
                <w:sz w:val="26"/>
                <w:szCs w:val="26"/>
                <w:rPrChange w:id="17923"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924" w:author="Le Minh Nghia" w:date="2019-10-09T10:56:00Z">
                  <w:rPr>
                    <w:iCs/>
                    <w:sz w:val="26"/>
                    <w:szCs w:val="26"/>
                  </w:rPr>
                </w:rPrChange>
              </w:rPr>
            </w:pPr>
            <w:proofErr w:type="spellStart"/>
            <w:r w:rsidRPr="00B41112">
              <w:rPr>
                <w:iCs/>
                <w:sz w:val="26"/>
                <w:szCs w:val="26"/>
                <w:rPrChange w:id="17925" w:author="Le Minh Nghia" w:date="2019-10-09T10:56:00Z">
                  <w:rPr>
                    <w:iCs/>
                    <w:sz w:val="26"/>
                    <w:szCs w:val="26"/>
                  </w:rPr>
                </w:rPrChange>
              </w:rPr>
              <w:t>question_id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926" w:author="Le Minh Nghia" w:date="2019-10-09T10:56:00Z">
                  <w:rPr>
                    <w:iCs/>
                    <w:sz w:val="26"/>
                    <w:szCs w:val="26"/>
                  </w:rPr>
                </w:rPrChange>
              </w:rPr>
            </w:pPr>
            <w:r w:rsidRPr="00B41112">
              <w:rPr>
                <w:iCs/>
                <w:sz w:val="26"/>
                <w:szCs w:val="26"/>
                <w:rPrChange w:id="1792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7928" w:author="Le Minh Nghia" w:date="2019-10-09T10:56:00Z">
                  <w:rPr>
                    <w:iCs/>
                    <w:sz w:val="26"/>
                    <w:szCs w:val="26"/>
                  </w:rPr>
                </w:rPrChange>
              </w:rPr>
            </w:pPr>
            <w:r w:rsidRPr="00B41112">
              <w:rPr>
                <w:iCs/>
                <w:sz w:val="26"/>
                <w:szCs w:val="26"/>
                <w:rPrChange w:id="17929"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3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93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3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7933" w:author="Le Minh Nghia" w:date="2019-10-09T10:56:00Z">
                  <w:rPr>
                    <w:iCs/>
                    <w:sz w:val="26"/>
                    <w:szCs w:val="26"/>
                  </w:rPr>
                </w:rPrChange>
              </w:rPr>
            </w:pPr>
            <w:r w:rsidRPr="00B41112">
              <w:rPr>
                <w:iCs/>
                <w:sz w:val="26"/>
                <w:szCs w:val="26"/>
                <w:rPrChange w:id="1793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7935" w:author="Le Minh Nghia" w:date="2019-10-09T10:56:00Z">
                  <w:rPr>
                    <w:iCs/>
                    <w:sz w:val="26"/>
                    <w:szCs w:val="26"/>
                  </w:rPr>
                </w:rPrChange>
              </w:rPr>
            </w:pPr>
            <w:r w:rsidRPr="00B41112">
              <w:rPr>
                <w:iCs/>
                <w:sz w:val="26"/>
                <w:szCs w:val="26"/>
                <w:rPrChange w:id="17936"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937" w:author="Le Minh Nghia" w:date="2019-10-09T10:56:00Z">
                  <w:rPr>
                    <w:iCs/>
                    <w:sz w:val="26"/>
                    <w:szCs w:val="26"/>
                  </w:rPr>
                </w:rPrChange>
              </w:rPr>
            </w:pPr>
            <w:proofErr w:type="spellStart"/>
            <w:r w:rsidRPr="00B41112">
              <w:rPr>
                <w:iCs/>
                <w:sz w:val="26"/>
                <w:szCs w:val="26"/>
                <w:rPrChange w:id="17938" w:author="Le Minh Nghia" w:date="2019-10-09T10:56:00Z">
                  <w:rPr>
                    <w:iCs/>
                    <w:sz w:val="26"/>
                    <w:szCs w:val="26"/>
                  </w:rPr>
                </w:rPrChange>
              </w:rPr>
              <w:t>question_content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939" w:author="Le Minh Nghia" w:date="2019-10-09T10:56:00Z">
                  <w:rPr>
                    <w:iCs/>
                    <w:sz w:val="26"/>
                    <w:szCs w:val="26"/>
                  </w:rPr>
                </w:rPrChange>
              </w:rPr>
            </w:pPr>
            <w:r w:rsidRPr="00B41112">
              <w:rPr>
                <w:iCs/>
                <w:sz w:val="26"/>
                <w:szCs w:val="26"/>
                <w:rPrChange w:id="17940"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94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4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94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4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4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946" w:author="Le Minh Nghia" w:date="2019-10-09T10:56:00Z">
                  <w:rPr>
                    <w:iCs/>
                    <w:sz w:val="26"/>
                    <w:szCs w:val="26"/>
                  </w:rPr>
                </w:rPrChange>
              </w:rPr>
            </w:pPr>
            <w:proofErr w:type="spellStart"/>
            <w:r w:rsidRPr="00B41112">
              <w:rPr>
                <w:iCs/>
                <w:sz w:val="26"/>
                <w:szCs w:val="26"/>
                <w:rPrChange w:id="17947" w:author="Le Minh Nghia" w:date="2019-10-09T10:56:00Z">
                  <w:rPr>
                    <w:iCs/>
                    <w:sz w:val="26"/>
                    <w:szCs w:val="26"/>
                  </w:rPr>
                </w:rPrChange>
              </w:rPr>
              <w:t>nội</w:t>
            </w:r>
            <w:proofErr w:type="spellEnd"/>
            <w:r w:rsidRPr="00B41112">
              <w:rPr>
                <w:iCs/>
                <w:sz w:val="26"/>
                <w:szCs w:val="26"/>
                <w:rPrChange w:id="17948" w:author="Le Minh Nghia" w:date="2019-10-09T10:56:00Z">
                  <w:rPr>
                    <w:iCs/>
                    <w:sz w:val="26"/>
                    <w:szCs w:val="26"/>
                  </w:rPr>
                </w:rPrChange>
              </w:rPr>
              <w:t xml:space="preserve"> dung </w:t>
            </w:r>
            <w:proofErr w:type="spellStart"/>
            <w:r w:rsidRPr="00B41112">
              <w:rPr>
                <w:iCs/>
                <w:sz w:val="26"/>
                <w:szCs w:val="26"/>
                <w:rPrChange w:id="17949" w:author="Le Minh Nghia" w:date="2019-10-09T10:56:00Z">
                  <w:rPr>
                    <w:iCs/>
                    <w:sz w:val="26"/>
                    <w:szCs w:val="26"/>
                  </w:rPr>
                </w:rPrChange>
              </w:rPr>
              <w:t>câu</w:t>
            </w:r>
            <w:proofErr w:type="spellEnd"/>
            <w:r w:rsidRPr="00B41112">
              <w:rPr>
                <w:iCs/>
                <w:sz w:val="26"/>
                <w:szCs w:val="26"/>
                <w:rPrChange w:id="17950" w:author="Le Minh Nghia" w:date="2019-10-09T10:56:00Z">
                  <w:rPr>
                    <w:iCs/>
                    <w:sz w:val="26"/>
                    <w:szCs w:val="26"/>
                  </w:rPr>
                </w:rPrChange>
              </w:rPr>
              <w:t xml:space="preserve"> </w:t>
            </w:r>
            <w:proofErr w:type="spellStart"/>
            <w:r w:rsidRPr="00B41112">
              <w:rPr>
                <w:iCs/>
                <w:sz w:val="26"/>
                <w:szCs w:val="26"/>
                <w:rPrChange w:id="17951" w:author="Le Minh Nghia" w:date="2019-10-09T10:56:00Z">
                  <w:rPr>
                    <w:iCs/>
                    <w:sz w:val="26"/>
                    <w:szCs w:val="26"/>
                  </w:rPr>
                </w:rPrChange>
              </w:rPr>
              <w:t>hỏi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952" w:author="Le Minh Nghia" w:date="2019-10-09T10:56:00Z">
                  <w:rPr>
                    <w:iCs/>
                    <w:sz w:val="26"/>
                    <w:szCs w:val="26"/>
                  </w:rPr>
                </w:rPrChange>
              </w:rPr>
            </w:pPr>
            <w:proofErr w:type="spellStart"/>
            <w:r w:rsidRPr="00B41112">
              <w:rPr>
                <w:iCs/>
                <w:sz w:val="26"/>
                <w:szCs w:val="26"/>
                <w:rPrChange w:id="17953" w:author="Le Minh Nghia" w:date="2019-10-09T10:56:00Z">
                  <w:rPr>
                    <w:iCs/>
                    <w:sz w:val="26"/>
                    <w:szCs w:val="26"/>
                  </w:rPr>
                </w:rPrChange>
              </w:rPr>
              <w:t>question_type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954" w:author="Le Minh Nghia" w:date="2019-10-09T10:56:00Z">
                  <w:rPr>
                    <w:iCs/>
                    <w:sz w:val="26"/>
                    <w:szCs w:val="26"/>
                  </w:rPr>
                </w:rPrChange>
              </w:rPr>
            </w:pPr>
            <w:r w:rsidRPr="00B41112">
              <w:rPr>
                <w:iCs/>
                <w:sz w:val="26"/>
                <w:szCs w:val="26"/>
                <w:rPrChange w:id="17955"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95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5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95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5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6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961" w:author="Le Minh Nghia" w:date="2019-10-09T10:56:00Z">
                  <w:rPr>
                    <w:iCs/>
                    <w:sz w:val="26"/>
                    <w:szCs w:val="26"/>
                  </w:rPr>
                </w:rPrChange>
              </w:rPr>
            </w:pPr>
            <w:proofErr w:type="spellStart"/>
            <w:r w:rsidRPr="00B41112">
              <w:rPr>
                <w:iCs/>
                <w:sz w:val="26"/>
                <w:szCs w:val="26"/>
                <w:rPrChange w:id="17962" w:author="Le Minh Nghia" w:date="2019-10-09T10:56:00Z">
                  <w:rPr>
                    <w:iCs/>
                    <w:sz w:val="26"/>
                    <w:szCs w:val="26"/>
                  </w:rPr>
                </w:rPrChange>
              </w:rPr>
              <w:t>loại</w:t>
            </w:r>
            <w:proofErr w:type="spellEnd"/>
            <w:r w:rsidRPr="00B41112">
              <w:rPr>
                <w:iCs/>
                <w:sz w:val="26"/>
                <w:szCs w:val="26"/>
                <w:rPrChange w:id="17963" w:author="Le Minh Nghia" w:date="2019-10-09T10:56:00Z">
                  <w:rPr>
                    <w:iCs/>
                    <w:sz w:val="26"/>
                    <w:szCs w:val="26"/>
                  </w:rPr>
                </w:rPrChange>
              </w:rPr>
              <w:t xml:space="preserve"> </w:t>
            </w:r>
            <w:proofErr w:type="spellStart"/>
            <w:r w:rsidRPr="00B41112">
              <w:rPr>
                <w:iCs/>
                <w:sz w:val="26"/>
                <w:szCs w:val="26"/>
                <w:rPrChange w:id="17964" w:author="Le Minh Nghia" w:date="2019-10-09T10:56:00Z">
                  <w:rPr>
                    <w:iCs/>
                    <w:sz w:val="26"/>
                    <w:szCs w:val="26"/>
                  </w:rPr>
                </w:rPrChange>
              </w:rPr>
              <w:t>câu</w:t>
            </w:r>
            <w:proofErr w:type="spellEnd"/>
            <w:r w:rsidRPr="00B41112">
              <w:rPr>
                <w:iCs/>
                <w:sz w:val="26"/>
                <w:szCs w:val="26"/>
                <w:rPrChange w:id="17965" w:author="Le Minh Nghia" w:date="2019-10-09T10:56:00Z">
                  <w:rPr>
                    <w:iCs/>
                    <w:sz w:val="26"/>
                    <w:szCs w:val="26"/>
                  </w:rPr>
                </w:rPrChange>
              </w:rPr>
              <w:t xml:space="preserve"> </w:t>
            </w:r>
            <w:proofErr w:type="spellStart"/>
            <w:r w:rsidRPr="00B41112">
              <w:rPr>
                <w:iCs/>
                <w:sz w:val="26"/>
                <w:szCs w:val="26"/>
                <w:rPrChange w:id="17966" w:author="Le Minh Nghia" w:date="2019-10-09T10:56:00Z">
                  <w:rPr>
                    <w:iCs/>
                    <w:sz w:val="26"/>
                    <w:szCs w:val="26"/>
                  </w:rPr>
                </w:rPrChange>
              </w:rPr>
              <w:t>hỏi</w:t>
            </w:r>
            <w:proofErr w:type="spellEnd"/>
            <w:r w:rsidRPr="00B41112">
              <w:rPr>
                <w:iCs/>
                <w:sz w:val="26"/>
                <w:szCs w:val="26"/>
                <w:rPrChange w:id="17967" w:author="Le Minh Nghia" w:date="2019-10-09T10:56:00Z">
                  <w:rPr>
                    <w:iCs/>
                    <w:sz w:val="26"/>
                    <w:szCs w:val="26"/>
                  </w:rPr>
                </w:rPrChange>
              </w:rPr>
              <w:t xml:space="preserve"> (select, </w:t>
            </w:r>
            <w:proofErr w:type="spellStart"/>
            <w:r w:rsidRPr="00B41112">
              <w:rPr>
                <w:iCs/>
                <w:sz w:val="26"/>
                <w:szCs w:val="26"/>
                <w:rPrChange w:id="17968" w:author="Le Minh Nghia" w:date="2019-10-09T10:56:00Z">
                  <w:rPr>
                    <w:iCs/>
                    <w:sz w:val="26"/>
                    <w:szCs w:val="26"/>
                  </w:rPr>
                </w:rPrChange>
              </w:rPr>
              <w:t>checbox</w:t>
            </w:r>
            <w:proofErr w:type="spellEnd"/>
            <w:r w:rsidRPr="00B41112">
              <w:rPr>
                <w:iCs/>
                <w:sz w:val="26"/>
                <w:szCs w:val="26"/>
                <w:rPrChange w:id="17969" w:author="Le Minh Nghia" w:date="2019-10-09T10:56:00Z">
                  <w:rPr>
                    <w:iCs/>
                    <w:sz w:val="26"/>
                    <w:szCs w:val="26"/>
                  </w:rPr>
                </w:rPrChange>
              </w:rPr>
              <w:t>, number, ...)</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970" w:author="Le Minh Nghia" w:date="2019-10-09T10:56:00Z">
                  <w:rPr>
                    <w:iCs/>
                    <w:sz w:val="26"/>
                    <w:szCs w:val="26"/>
                  </w:rPr>
                </w:rPrChange>
              </w:rPr>
            </w:pPr>
            <w:proofErr w:type="spellStart"/>
            <w:r w:rsidRPr="00B41112">
              <w:rPr>
                <w:iCs/>
                <w:sz w:val="26"/>
                <w:szCs w:val="26"/>
                <w:rPrChange w:id="17971" w:author="Le Minh Nghia" w:date="2019-10-09T10:56:00Z">
                  <w:rPr>
                    <w:iCs/>
                    <w:sz w:val="26"/>
                    <w:szCs w:val="26"/>
                  </w:rPr>
                </w:rPrChange>
              </w:rPr>
              <w:t>question_answer</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972" w:author="Le Minh Nghia" w:date="2019-10-09T10:56:00Z">
                  <w:rPr>
                    <w:iCs/>
                    <w:sz w:val="26"/>
                    <w:szCs w:val="26"/>
                  </w:rPr>
                </w:rPrChange>
              </w:rPr>
            </w:pPr>
            <w:r w:rsidRPr="00B41112">
              <w:rPr>
                <w:iCs/>
                <w:sz w:val="26"/>
                <w:szCs w:val="26"/>
                <w:rPrChange w:id="17973"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97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7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797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7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797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7979" w:author="Le Minh Nghia" w:date="2019-10-09T10:56:00Z">
                  <w:rPr>
                    <w:iCs/>
                    <w:sz w:val="26"/>
                    <w:szCs w:val="26"/>
                  </w:rPr>
                </w:rPrChange>
              </w:rPr>
            </w:pPr>
            <w:proofErr w:type="spellStart"/>
            <w:r w:rsidRPr="00B41112">
              <w:rPr>
                <w:iCs/>
                <w:sz w:val="26"/>
                <w:szCs w:val="26"/>
                <w:rPrChange w:id="17980" w:author="Le Minh Nghia" w:date="2019-10-09T10:56:00Z">
                  <w:rPr>
                    <w:iCs/>
                    <w:sz w:val="26"/>
                    <w:szCs w:val="26"/>
                  </w:rPr>
                </w:rPrChange>
              </w:rPr>
              <w:t>câu</w:t>
            </w:r>
            <w:proofErr w:type="spellEnd"/>
            <w:r w:rsidRPr="00B41112">
              <w:rPr>
                <w:iCs/>
                <w:sz w:val="26"/>
                <w:szCs w:val="26"/>
                <w:rPrChange w:id="17981" w:author="Le Minh Nghia" w:date="2019-10-09T10:56:00Z">
                  <w:rPr>
                    <w:iCs/>
                    <w:sz w:val="26"/>
                    <w:szCs w:val="26"/>
                  </w:rPr>
                </w:rPrChange>
              </w:rPr>
              <w:t xml:space="preserve"> </w:t>
            </w:r>
            <w:proofErr w:type="spellStart"/>
            <w:r w:rsidRPr="00B41112">
              <w:rPr>
                <w:iCs/>
                <w:sz w:val="26"/>
                <w:szCs w:val="26"/>
                <w:rPrChange w:id="17982" w:author="Le Minh Nghia" w:date="2019-10-09T10:56:00Z">
                  <w:rPr>
                    <w:iCs/>
                    <w:sz w:val="26"/>
                    <w:szCs w:val="26"/>
                  </w:rPr>
                </w:rPrChange>
              </w:rPr>
              <w:t>trả</w:t>
            </w:r>
            <w:proofErr w:type="spellEnd"/>
            <w:r w:rsidRPr="00B41112">
              <w:rPr>
                <w:iCs/>
                <w:sz w:val="26"/>
                <w:szCs w:val="26"/>
                <w:rPrChange w:id="17983" w:author="Le Minh Nghia" w:date="2019-10-09T10:56:00Z">
                  <w:rPr>
                    <w:iCs/>
                    <w:sz w:val="26"/>
                    <w:szCs w:val="26"/>
                  </w:rPr>
                </w:rPrChange>
              </w:rPr>
              <w:t xml:space="preserve"> </w:t>
            </w:r>
            <w:proofErr w:type="spellStart"/>
            <w:r w:rsidRPr="00B41112">
              <w:rPr>
                <w:iCs/>
                <w:sz w:val="26"/>
                <w:szCs w:val="26"/>
                <w:rPrChange w:id="17984" w:author="Le Minh Nghia" w:date="2019-10-09T10:56:00Z">
                  <w:rPr>
                    <w:iCs/>
                    <w:sz w:val="26"/>
                    <w:szCs w:val="26"/>
                  </w:rPr>
                </w:rPrChange>
              </w:rPr>
              <w:t>lời</w:t>
            </w:r>
            <w:proofErr w:type="spellEnd"/>
            <w:r w:rsidRPr="00B41112">
              <w:rPr>
                <w:iCs/>
                <w:sz w:val="26"/>
                <w:szCs w:val="26"/>
                <w:rPrChange w:id="17985" w:author="Le Minh Nghia" w:date="2019-10-09T10:56:00Z">
                  <w:rPr>
                    <w:iCs/>
                    <w:sz w:val="26"/>
                    <w:szCs w:val="26"/>
                  </w:rPr>
                </w:rPrChange>
              </w:rPr>
              <w:t xml:space="preserve"> </w:t>
            </w:r>
            <w:proofErr w:type="spellStart"/>
            <w:r w:rsidRPr="00B41112">
              <w:rPr>
                <w:iCs/>
                <w:sz w:val="26"/>
                <w:szCs w:val="26"/>
                <w:rPrChange w:id="17986" w:author="Le Minh Nghia" w:date="2019-10-09T10:56:00Z">
                  <w:rPr>
                    <w:iCs/>
                    <w:sz w:val="26"/>
                    <w:szCs w:val="26"/>
                  </w:rPr>
                </w:rPrChange>
              </w:rPr>
              <w:t>mặc</w:t>
            </w:r>
            <w:proofErr w:type="spellEnd"/>
            <w:r w:rsidRPr="00B41112">
              <w:rPr>
                <w:iCs/>
                <w:sz w:val="26"/>
                <w:szCs w:val="26"/>
                <w:rPrChange w:id="17987" w:author="Le Minh Nghia" w:date="2019-10-09T10:56:00Z">
                  <w:rPr>
                    <w:iCs/>
                    <w:sz w:val="26"/>
                    <w:szCs w:val="26"/>
                  </w:rPr>
                </w:rPrChange>
              </w:rPr>
              <w:t xml:space="preserve"> </w:t>
            </w:r>
            <w:proofErr w:type="spellStart"/>
            <w:r w:rsidRPr="00B41112">
              <w:rPr>
                <w:iCs/>
                <w:sz w:val="26"/>
                <w:szCs w:val="26"/>
                <w:rPrChange w:id="17988" w:author="Le Minh Nghia" w:date="2019-10-09T10:56:00Z">
                  <w:rPr>
                    <w:iCs/>
                    <w:sz w:val="26"/>
                    <w:szCs w:val="26"/>
                  </w:rPr>
                </w:rPrChange>
              </w:rPr>
              <w:t>định</w:t>
            </w:r>
            <w:proofErr w:type="spellEnd"/>
            <w:r w:rsidRPr="00B41112">
              <w:rPr>
                <w:iCs/>
                <w:sz w:val="26"/>
                <w:szCs w:val="26"/>
                <w:rPrChange w:id="17989" w:author="Le Minh Nghia" w:date="2019-10-09T10:56:00Z">
                  <w:rPr>
                    <w:iCs/>
                    <w:sz w:val="26"/>
                    <w:szCs w:val="26"/>
                  </w:rPr>
                </w:rPrChange>
              </w:rPr>
              <w:t xml:space="preserve"> (</w:t>
            </w:r>
            <w:proofErr w:type="spellStart"/>
            <w:r w:rsidRPr="00B41112">
              <w:rPr>
                <w:iCs/>
                <w:sz w:val="26"/>
                <w:szCs w:val="26"/>
                <w:rPrChange w:id="17990" w:author="Le Minh Nghia" w:date="2019-10-09T10:56:00Z">
                  <w:rPr>
                    <w:iCs/>
                    <w:sz w:val="26"/>
                    <w:szCs w:val="26"/>
                  </w:rPr>
                </w:rPrChange>
              </w:rPr>
              <w:t>nếu</w:t>
            </w:r>
            <w:proofErr w:type="spellEnd"/>
            <w:r w:rsidRPr="00B41112">
              <w:rPr>
                <w:iCs/>
                <w:sz w:val="26"/>
                <w:szCs w:val="26"/>
                <w:rPrChange w:id="17991" w:author="Le Minh Nghia" w:date="2019-10-09T10:56:00Z">
                  <w:rPr>
                    <w:iCs/>
                    <w:sz w:val="26"/>
                    <w:szCs w:val="26"/>
                  </w:rPr>
                </w:rPrChange>
              </w:rPr>
              <w:t xml:space="preserve"> </w:t>
            </w:r>
            <w:proofErr w:type="spellStart"/>
            <w:r w:rsidRPr="00B41112">
              <w:rPr>
                <w:iCs/>
                <w:sz w:val="26"/>
                <w:szCs w:val="26"/>
                <w:rPrChange w:id="17992" w:author="Le Minh Nghia" w:date="2019-10-09T10:56:00Z">
                  <w:rPr>
                    <w:iCs/>
                    <w:sz w:val="26"/>
                    <w:szCs w:val="26"/>
                  </w:rPr>
                </w:rPrChange>
              </w:rPr>
              <w:t>là</w:t>
            </w:r>
            <w:proofErr w:type="spellEnd"/>
            <w:r w:rsidRPr="00B41112">
              <w:rPr>
                <w:iCs/>
                <w:sz w:val="26"/>
                <w:szCs w:val="26"/>
                <w:rPrChange w:id="17993" w:author="Le Minh Nghia" w:date="2019-10-09T10:56:00Z">
                  <w:rPr>
                    <w:iCs/>
                    <w:sz w:val="26"/>
                    <w:szCs w:val="26"/>
                  </w:rPr>
                </w:rPrChange>
              </w:rPr>
              <w:t xml:space="preserve"> select </w:t>
            </w:r>
            <w:proofErr w:type="spellStart"/>
            <w:r w:rsidRPr="00B41112">
              <w:rPr>
                <w:iCs/>
                <w:sz w:val="26"/>
                <w:szCs w:val="26"/>
                <w:rPrChange w:id="17994" w:author="Le Minh Nghia" w:date="2019-10-09T10:56:00Z">
                  <w:rPr>
                    <w:iCs/>
                    <w:sz w:val="26"/>
                    <w:szCs w:val="26"/>
                  </w:rPr>
                </w:rPrChange>
              </w:rPr>
              <w:t>hoặc</w:t>
            </w:r>
            <w:proofErr w:type="spellEnd"/>
            <w:r w:rsidRPr="00B41112">
              <w:rPr>
                <w:iCs/>
                <w:sz w:val="26"/>
                <w:szCs w:val="26"/>
                <w:rPrChange w:id="17995" w:author="Le Minh Nghia" w:date="2019-10-09T10:56:00Z">
                  <w:rPr>
                    <w:iCs/>
                    <w:sz w:val="26"/>
                    <w:szCs w:val="26"/>
                  </w:rPr>
                </w:rPrChange>
              </w:rPr>
              <w:t xml:space="preserve"> checkbox </w:t>
            </w:r>
            <w:proofErr w:type="spellStart"/>
            <w:r w:rsidRPr="00B41112">
              <w:rPr>
                <w:iCs/>
                <w:sz w:val="26"/>
                <w:szCs w:val="26"/>
                <w:rPrChange w:id="17996" w:author="Le Minh Nghia" w:date="2019-10-09T10:56:00Z">
                  <w:rPr>
                    <w:iCs/>
                    <w:sz w:val="26"/>
                    <w:szCs w:val="26"/>
                  </w:rPr>
                </w:rPrChange>
              </w:rPr>
              <w:t>thì</w:t>
            </w:r>
            <w:proofErr w:type="spellEnd"/>
            <w:r w:rsidRPr="00B41112">
              <w:rPr>
                <w:iCs/>
                <w:sz w:val="26"/>
                <w:szCs w:val="26"/>
                <w:rPrChange w:id="17997" w:author="Le Minh Nghia" w:date="2019-10-09T10:56:00Z">
                  <w:rPr>
                    <w:iCs/>
                    <w:sz w:val="26"/>
                    <w:szCs w:val="26"/>
                  </w:rPr>
                </w:rPrChange>
              </w:rPr>
              <w:t xml:space="preserve"> </w:t>
            </w:r>
            <w:proofErr w:type="spellStart"/>
            <w:r w:rsidRPr="00B41112">
              <w:rPr>
                <w:iCs/>
                <w:sz w:val="26"/>
                <w:szCs w:val="26"/>
                <w:rPrChange w:id="17998" w:author="Le Minh Nghia" w:date="2019-10-09T10:56:00Z">
                  <w:rPr>
                    <w:iCs/>
                    <w:sz w:val="26"/>
                    <w:szCs w:val="26"/>
                  </w:rPr>
                </w:rPrChange>
              </w:rPr>
              <w:t>sẽ</w:t>
            </w:r>
            <w:proofErr w:type="spellEnd"/>
            <w:r w:rsidRPr="00B41112">
              <w:rPr>
                <w:iCs/>
                <w:sz w:val="26"/>
                <w:szCs w:val="26"/>
                <w:rPrChange w:id="17999" w:author="Le Minh Nghia" w:date="2019-10-09T10:56:00Z">
                  <w:rPr>
                    <w:iCs/>
                    <w:sz w:val="26"/>
                    <w:szCs w:val="26"/>
                  </w:rPr>
                </w:rPrChange>
              </w:rPr>
              <w:t xml:space="preserve"> </w:t>
            </w:r>
            <w:proofErr w:type="spellStart"/>
            <w:r w:rsidRPr="00B41112">
              <w:rPr>
                <w:iCs/>
                <w:sz w:val="26"/>
                <w:szCs w:val="26"/>
                <w:rPrChange w:id="18000" w:author="Le Minh Nghia" w:date="2019-10-09T10:56:00Z">
                  <w:rPr>
                    <w:iCs/>
                    <w:sz w:val="26"/>
                    <w:szCs w:val="26"/>
                  </w:rPr>
                </w:rPrChange>
              </w:rPr>
              <w:t>có</w:t>
            </w:r>
            <w:proofErr w:type="spellEnd"/>
            <w:r w:rsidRPr="00B41112">
              <w:rPr>
                <w:iCs/>
                <w:sz w:val="26"/>
                <w:szCs w:val="26"/>
                <w:rPrChange w:id="18001" w:author="Le Minh Nghia" w:date="2019-10-09T10:56:00Z">
                  <w:rPr>
                    <w:iCs/>
                    <w:sz w:val="26"/>
                    <w:szCs w:val="26"/>
                  </w:rPr>
                </w:rPrChange>
              </w:rPr>
              <w:t xml:space="preserve"> </w:t>
            </w:r>
            <w:proofErr w:type="spellStart"/>
            <w:r w:rsidRPr="00B41112">
              <w:rPr>
                <w:iCs/>
                <w:sz w:val="26"/>
                <w:szCs w:val="26"/>
                <w:rPrChange w:id="18002" w:author="Le Minh Nghia" w:date="2019-10-09T10:56:00Z">
                  <w:rPr>
                    <w:iCs/>
                    <w:sz w:val="26"/>
                    <w:szCs w:val="26"/>
                  </w:rPr>
                </w:rPrChange>
              </w:rPr>
              <w:t>dạng</w:t>
            </w:r>
            <w:proofErr w:type="spellEnd"/>
            <w:r w:rsidRPr="00B41112">
              <w:rPr>
                <w:iCs/>
                <w:sz w:val="26"/>
                <w:szCs w:val="26"/>
                <w:rPrChange w:id="18003" w:author="Le Minh Nghia" w:date="2019-10-09T10:56:00Z">
                  <w:rPr>
                    <w:iCs/>
                    <w:sz w:val="26"/>
                    <w:szCs w:val="26"/>
                  </w:rPr>
                </w:rPrChange>
              </w:rPr>
              <w:t xml:space="preserve"> json)</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004" w:author="Le Minh Nghia" w:date="2019-10-09T10:56:00Z">
                  <w:rPr>
                    <w:iCs/>
                    <w:sz w:val="26"/>
                    <w:szCs w:val="26"/>
                  </w:rPr>
                </w:rPrChange>
              </w:rPr>
            </w:pPr>
            <w:proofErr w:type="spellStart"/>
            <w:r w:rsidRPr="00B41112">
              <w:rPr>
                <w:iCs/>
                <w:sz w:val="26"/>
                <w:szCs w:val="26"/>
                <w:rPrChange w:id="18005" w:author="Le Minh Nghia" w:date="2019-10-09T10:56:00Z">
                  <w:rPr>
                    <w:iCs/>
                    <w:sz w:val="26"/>
                    <w:szCs w:val="26"/>
                  </w:rPr>
                </w:rPrChange>
              </w:rPr>
              <w:t>Survey_id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006" w:author="Le Minh Nghia" w:date="2019-10-09T10:56:00Z">
                  <w:rPr>
                    <w:iCs/>
                    <w:sz w:val="26"/>
                    <w:szCs w:val="26"/>
                  </w:rPr>
                </w:rPrChange>
              </w:rPr>
            </w:pPr>
            <w:proofErr w:type="gramStart"/>
            <w:r w:rsidRPr="00B41112">
              <w:rPr>
                <w:iCs/>
                <w:sz w:val="26"/>
                <w:szCs w:val="26"/>
                <w:rPrChange w:id="18007" w:author="Le Minh Nghia" w:date="2019-10-09T10:56:00Z">
                  <w:rPr>
                    <w:iCs/>
                    <w:sz w:val="26"/>
                    <w:szCs w:val="26"/>
                  </w:rPr>
                </w:rPrChange>
              </w:rPr>
              <w:t>Integer(</w:t>
            </w:r>
            <w:proofErr w:type="gramEnd"/>
            <w:r w:rsidRPr="00B41112">
              <w:rPr>
                <w:iCs/>
                <w:sz w:val="26"/>
                <w:szCs w:val="26"/>
                <w:rPrChange w:id="18008" w:author="Le Minh Nghia" w:date="2019-10-09T10:56:00Z">
                  <w:rPr>
                    <w:iCs/>
                    <w:sz w:val="26"/>
                    <w:szCs w:val="26"/>
                  </w:rPr>
                </w:rPrChange>
              </w:rPr>
              <w:t>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00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10" w:author="Le Minh Nghia" w:date="2019-10-09T10:56:00Z">
                  <w:rPr>
                    <w:iCs/>
                    <w:sz w:val="26"/>
                    <w:szCs w:val="26"/>
                  </w:rPr>
                </w:rPrChange>
              </w:rPr>
            </w:pPr>
            <w:r w:rsidRPr="00B41112">
              <w:rPr>
                <w:iCs/>
                <w:sz w:val="26"/>
                <w:szCs w:val="26"/>
                <w:rPrChange w:id="18011"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01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1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1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015" w:author="Le Minh Nghia" w:date="2019-10-09T10:56:00Z">
                  <w:rPr>
                    <w:iCs/>
                    <w:sz w:val="26"/>
                    <w:szCs w:val="26"/>
                  </w:rPr>
                </w:rPrChange>
              </w:rPr>
            </w:pPr>
            <w:r w:rsidRPr="00B41112">
              <w:rPr>
                <w:iCs/>
                <w:sz w:val="26"/>
                <w:szCs w:val="26"/>
                <w:rPrChange w:id="18016" w:author="Le Minh Nghia" w:date="2019-10-09T10:56:00Z">
                  <w:rPr>
                    <w:iCs/>
                    <w:sz w:val="26"/>
                    <w:szCs w:val="26"/>
                  </w:rPr>
                </w:rPrChange>
              </w:rPr>
              <w:t xml:space="preserve">ID </w:t>
            </w:r>
            <w:proofErr w:type="spellStart"/>
            <w:r w:rsidRPr="00B41112">
              <w:rPr>
                <w:iCs/>
                <w:sz w:val="26"/>
                <w:szCs w:val="26"/>
                <w:rPrChange w:id="18017" w:author="Le Minh Nghia" w:date="2019-10-09T10:56:00Z">
                  <w:rPr>
                    <w:iCs/>
                    <w:sz w:val="26"/>
                    <w:szCs w:val="26"/>
                  </w:rPr>
                </w:rPrChange>
              </w:rPr>
              <w:t>khảo</w:t>
            </w:r>
            <w:proofErr w:type="spellEnd"/>
            <w:r w:rsidRPr="00B41112">
              <w:rPr>
                <w:iCs/>
                <w:sz w:val="26"/>
                <w:szCs w:val="26"/>
                <w:rPrChange w:id="18018" w:author="Le Minh Nghia" w:date="2019-10-09T10:56:00Z">
                  <w:rPr>
                    <w:iCs/>
                    <w:sz w:val="26"/>
                    <w:szCs w:val="26"/>
                  </w:rPr>
                </w:rPrChange>
              </w:rPr>
              <w:t xml:space="preserve"> </w:t>
            </w:r>
            <w:proofErr w:type="spellStart"/>
            <w:r w:rsidRPr="00B41112">
              <w:rPr>
                <w:iCs/>
                <w:sz w:val="26"/>
                <w:szCs w:val="26"/>
                <w:rPrChange w:id="18019" w:author="Le Minh Nghia" w:date="2019-10-09T10:56:00Z">
                  <w:rPr>
                    <w:iCs/>
                    <w:sz w:val="26"/>
                    <w:szCs w:val="26"/>
                  </w:rPr>
                </w:rPrChange>
              </w:rPr>
              <w:t>sát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020" w:author="Le Minh Nghia" w:date="2019-10-09T10:56:00Z">
                  <w:rPr>
                    <w:sz w:val="26"/>
                    <w:szCs w:val="26"/>
                  </w:rPr>
                </w:rPrChange>
              </w:rPr>
            </w:pPr>
            <w:proofErr w:type="spellStart"/>
            <w:r w:rsidRPr="00B41112">
              <w:rPr>
                <w:sz w:val="26"/>
                <w:szCs w:val="26"/>
                <w:rPrChange w:id="18021"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022" w:author="Le Minh Nghia" w:date="2019-10-09T10:56:00Z">
                  <w:rPr>
                    <w:iCs/>
                    <w:sz w:val="26"/>
                    <w:szCs w:val="26"/>
                  </w:rPr>
                </w:rPrChange>
              </w:rPr>
            </w:pPr>
            <w:r w:rsidRPr="00B41112">
              <w:rPr>
                <w:iCs/>
                <w:sz w:val="26"/>
                <w:szCs w:val="26"/>
                <w:rPrChange w:id="1802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02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2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02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2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2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029" w:author="Le Minh Nghia" w:date="2019-10-09T10:56:00Z">
                  <w:rPr>
                    <w:iCs/>
                    <w:sz w:val="26"/>
                    <w:szCs w:val="26"/>
                  </w:rPr>
                </w:rPrChange>
              </w:rPr>
            </w:pPr>
            <w:proofErr w:type="spellStart"/>
            <w:r w:rsidRPr="00B41112">
              <w:rPr>
                <w:iCs/>
                <w:sz w:val="26"/>
                <w:szCs w:val="26"/>
                <w:rPrChange w:id="18030" w:author="Le Minh Nghia" w:date="2019-10-09T10:56:00Z">
                  <w:rPr>
                    <w:iCs/>
                    <w:sz w:val="26"/>
                    <w:szCs w:val="26"/>
                  </w:rPr>
                </w:rPrChange>
              </w:rPr>
              <w:t>ngày</w:t>
            </w:r>
            <w:proofErr w:type="spellEnd"/>
            <w:r w:rsidRPr="00B41112">
              <w:rPr>
                <w:iCs/>
                <w:sz w:val="26"/>
                <w:szCs w:val="26"/>
                <w:rPrChange w:id="18031" w:author="Le Minh Nghia" w:date="2019-10-09T10:56:00Z">
                  <w:rPr>
                    <w:iCs/>
                    <w:sz w:val="26"/>
                    <w:szCs w:val="26"/>
                  </w:rPr>
                </w:rPrChange>
              </w:rPr>
              <w:t xml:space="preserve"> </w:t>
            </w:r>
            <w:proofErr w:type="spellStart"/>
            <w:r w:rsidRPr="00B41112">
              <w:rPr>
                <w:iCs/>
                <w:sz w:val="26"/>
                <w:szCs w:val="26"/>
                <w:rPrChange w:id="18032"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033" w:author="Le Minh Nghia" w:date="2019-10-09T10:56:00Z">
                  <w:rPr>
                    <w:sz w:val="26"/>
                    <w:szCs w:val="26"/>
                  </w:rPr>
                </w:rPrChange>
              </w:rPr>
            </w:pPr>
            <w:proofErr w:type="spellStart"/>
            <w:r w:rsidRPr="00B41112">
              <w:rPr>
                <w:sz w:val="26"/>
                <w:szCs w:val="26"/>
                <w:rPrChange w:id="18034"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035" w:author="Le Minh Nghia" w:date="2019-10-09T10:56:00Z">
                  <w:rPr>
                    <w:iCs/>
                    <w:sz w:val="26"/>
                    <w:szCs w:val="26"/>
                  </w:rPr>
                </w:rPrChange>
              </w:rPr>
            </w:pPr>
            <w:r w:rsidRPr="00B41112">
              <w:rPr>
                <w:iCs/>
                <w:sz w:val="26"/>
                <w:szCs w:val="26"/>
                <w:rPrChange w:id="18036"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03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3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03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4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4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042" w:author="Le Minh Nghia" w:date="2019-10-09T10:56:00Z">
                  <w:rPr>
                    <w:iCs/>
                    <w:sz w:val="26"/>
                    <w:szCs w:val="26"/>
                  </w:rPr>
                </w:rPrChange>
              </w:rPr>
            </w:pPr>
            <w:proofErr w:type="spellStart"/>
            <w:r w:rsidRPr="00B41112">
              <w:rPr>
                <w:iCs/>
                <w:sz w:val="26"/>
                <w:szCs w:val="26"/>
                <w:rPrChange w:id="18043" w:author="Le Minh Nghia" w:date="2019-10-09T10:56:00Z">
                  <w:rPr>
                    <w:iCs/>
                    <w:sz w:val="26"/>
                    <w:szCs w:val="26"/>
                  </w:rPr>
                </w:rPrChange>
              </w:rPr>
              <w:t>ngày</w:t>
            </w:r>
            <w:proofErr w:type="spellEnd"/>
            <w:r w:rsidRPr="00B41112">
              <w:rPr>
                <w:iCs/>
                <w:sz w:val="26"/>
                <w:szCs w:val="26"/>
                <w:rPrChange w:id="18044" w:author="Le Minh Nghia" w:date="2019-10-09T10:56:00Z">
                  <w:rPr>
                    <w:iCs/>
                    <w:sz w:val="26"/>
                    <w:szCs w:val="26"/>
                  </w:rPr>
                </w:rPrChange>
              </w:rPr>
              <w:t xml:space="preserve"> </w:t>
            </w:r>
            <w:proofErr w:type="spellStart"/>
            <w:r w:rsidRPr="00B41112">
              <w:rPr>
                <w:iCs/>
                <w:sz w:val="26"/>
                <w:szCs w:val="26"/>
                <w:rPrChange w:id="18045" w:author="Le Minh Nghia" w:date="2019-10-09T10:56:00Z">
                  <w:rPr>
                    <w:iCs/>
                    <w:sz w:val="26"/>
                    <w:szCs w:val="26"/>
                  </w:rPr>
                </w:rPrChange>
              </w:rPr>
              <w:t>cập</w:t>
            </w:r>
            <w:proofErr w:type="spellEnd"/>
            <w:r w:rsidRPr="00B41112">
              <w:rPr>
                <w:iCs/>
                <w:sz w:val="26"/>
                <w:szCs w:val="26"/>
                <w:rPrChange w:id="18046" w:author="Le Minh Nghia" w:date="2019-10-09T10:56:00Z">
                  <w:rPr>
                    <w:iCs/>
                    <w:sz w:val="26"/>
                    <w:szCs w:val="26"/>
                  </w:rPr>
                </w:rPrChange>
              </w:rPr>
              <w:t xml:space="preserve"> </w:t>
            </w:r>
            <w:proofErr w:type="spellStart"/>
            <w:r w:rsidRPr="00B41112">
              <w:rPr>
                <w:iCs/>
                <w:sz w:val="26"/>
                <w:szCs w:val="26"/>
                <w:rPrChange w:id="18047"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048" w:author="Le Minh Nghia" w:date="2019-10-09T10:56:00Z">
                  <w:rPr>
                    <w:sz w:val="26"/>
                    <w:szCs w:val="26"/>
                  </w:rPr>
                </w:rPrChange>
              </w:rPr>
            </w:pPr>
            <w:proofErr w:type="spellStart"/>
            <w:r w:rsidRPr="00B41112">
              <w:rPr>
                <w:sz w:val="26"/>
                <w:szCs w:val="26"/>
                <w:rPrChange w:id="18049"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050" w:author="Le Minh Nghia" w:date="2019-10-09T10:56:00Z">
                  <w:rPr>
                    <w:iCs/>
                    <w:sz w:val="26"/>
                    <w:szCs w:val="26"/>
                  </w:rPr>
                </w:rPrChange>
              </w:rPr>
            </w:pPr>
            <w:r w:rsidRPr="00B41112">
              <w:rPr>
                <w:iCs/>
                <w:sz w:val="26"/>
                <w:szCs w:val="26"/>
                <w:rPrChange w:id="18051"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05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5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05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5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056" w:author="Le Minh Nghia" w:date="2019-10-09T10:56:00Z">
                  <w:rPr>
                    <w:iCs/>
                    <w:sz w:val="26"/>
                    <w:szCs w:val="26"/>
                  </w:rPr>
                </w:rPrChange>
              </w:rPr>
            </w:pPr>
            <w:r w:rsidRPr="00B41112">
              <w:rPr>
                <w:iCs/>
                <w:sz w:val="26"/>
                <w:szCs w:val="26"/>
                <w:rPrChange w:id="18057"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058" w:author="Le Minh Nghia" w:date="2019-10-09T10:56:00Z">
                  <w:rPr>
                    <w:iCs/>
                    <w:sz w:val="26"/>
                    <w:szCs w:val="26"/>
                  </w:rPr>
                </w:rPrChange>
              </w:rPr>
            </w:pPr>
            <w:proofErr w:type="spellStart"/>
            <w:r w:rsidRPr="00B41112">
              <w:rPr>
                <w:iCs/>
                <w:sz w:val="26"/>
                <w:szCs w:val="26"/>
                <w:rPrChange w:id="18059" w:author="Le Minh Nghia" w:date="2019-10-09T10:56:00Z">
                  <w:rPr>
                    <w:iCs/>
                    <w:sz w:val="26"/>
                    <w:szCs w:val="26"/>
                  </w:rPr>
                </w:rPrChange>
              </w:rPr>
              <w:t>ngày</w:t>
            </w:r>
            <w:proofErr w:type="spellEnd"/>
            <w:r w:rsidRPr="00B41112">
              <w:rPr>
                <w:iCs/>
                <w:sz w:val="26"/>
                <w:szCs w:val="26"/>
                <w:rPrChange w:id="18060" w:author="Le Minh Nghia" w:date="2019-10-09T10:56:00Z">
                  <w:rPr>
                    <w:iCs/>
                    <w:sz w:val="26"/>
                    <w:szCs w:val="26"/>
                  </w:rPr>
                </w:rPrChange>
              </w:rPr>
              <w:t xml:space="preserve"> </w:t>
            </w:r>
            <w:proofErr w:type="spellStart"/>
            <w:r w:rsidRPr="00B41112">
              <w:rPr>
                <w:iCs/>
                <w:sz w:val="26"/>
                <w:szCs w:val="26"/>
                <w:rPrChange w:id="18061" w:author="Le Minh Nghia" w:date="2019-10-09T10:56:00Z">
                  <w:rPr>
                    <w:iCs/>
                    <w:sz w:val="26"/>
                    <w:szCs w:val="26"/>
                  </w:rPr>
                </w:rPrChange>
              </w:rPr>
              <w:t>xóa</w:t>
            </w:r>
            <w:proofErr w:type="spellEnd"/>
            <w:r w:rsidRPr="00B41112">
              <w:rPr>
                <w:iCs/>
                <w:sz w:val="26"/>
                <w:szCs w:val="26"/>
                <w:rPrChange w:id="18062" w:author="Le Minh Nghia" w:date="2019-10-09T10:56:00Z">
                  <w:rPr>
                    <w:iCs/>
                    <w:sz w:val="26"/>
                    <w:szCs w:val="26"/>
                  </w:rPr>
                </w:rPrChange>
              </w:rPr>
              <w:t xml:space="preserve"> </w:t>
            </w:r>
            <w:proofErr w:type="spellStart"/>
            <w:r w:rsidRPr="00B41112">
              <w:rPr>
                <w:iCs/>
                <w:sz w:val="26"/>
                <w:szCs w:val="26"/>
                <w:rPrChange w:id="18063" w:author="Le Minh Nghia" w:date="2019-10-09T10:56:00Z">
                  <w:rPr>
                    <w:iCs/>
                    <w:sz w:val="26"/>
                    <w:szCs w:val="26"/>
                  </w:rPr>
                </w:rPrChange>
              </w:rPr>
              <w:t>tạm</w:t>
            </w:r>
            <w:proofErr w:type="spellEnd"/>
          </w:p>
        </w:tc>
      </w:tr>
    </w:tbl>
    <w:p w:rsidR="00596A15" w:rsidRPr="00B41112" w:rsidRDefault="00596A15" w:rsidP="00596A15">
      <w:pPr>
        <w:pStyle w:val="Heading1"/>
        <w:numPr>
          <w:ilvl w:val="0"/>
          <w:numId w:val="44"/>
        </w:numPr>
        <w:rPr>
          <w:rFonts w:ascii="Times New Roman" w:hAnsi="Times New Roman" w:cs="Times New Roman"/>
          <w:sz w:val="26"/>
          <w:szCs w:val="26"/>
          <w:rPrChange w:id="18064" w:author="Le Minh Nghia" w:date="2019-10-09T10:56:00Z">
            <w:rPr>
              <w:sz w:val="26"/>
              <w:szCs w:val="26"/>
            </w:rPr>
          </w:rPrChange>
        </w:rPr>
      </w:pPr>
      <w:r w:rsidRPr="00B41112">
        <w:rPr>
          <w:rFonts w:ascii="Times New Roman" w:hAnsi="Times New Roman" w:cs="Times New Roman"/>
          <w:sz w:val="26"/>
          <w:szCs w:val="26"/>
          <w:rPrChange w:id="18065" w:author="Le Minh Nghia" w:date="2019-10-09T10:56:00Z">
            <w:rPr>
              <w:sz w:val="26"/>
              <w:szCs w:val="26"/>
            </w:rPr>
          </w:rPrChange>
        </w:rPr>
        <w:lastRenderedPageBreak/>
        <w:t>BẢNG MÔ TẢ THUỘC TÍNH CỦA LỚP REGISTER_GRADUATE</w:t>
      </w:r>
    </w:p>
    <w:tbl>
      <w:tblPr>
        <w:tblW w:w="10156"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4242"/>
        <w:gridCol w:w="1571"/>
        <w:gridCol w:w="725"/>
        <w:gridCol w:w="710"/>
        <w:gridCol w:w="595"/>
        <w:gridCol w:w="898"/>
        <w:gridCol w:w="479"/>
        <w:gridCol w:w="1571"/>
      </w:tblGrid>
      <w:tr w:rsidR="00596A15" w:rsidRPr="00B41112" w:rsidTr="00596A15">
        <w:tc>
          <w:tcPr>
            <w:tcW w:w="328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066" w:author="Le Minh Nghia" w:date="2019-10-09T10:56:00Z">
                  <w:rPr>
                    <w:rFonts w:eastAsia="MS Mincho"/>
                    <w:b/>
                    <w:i/>
                    <w:iCs/>
                    <w:sz w:val="26"/>
                    <w:szCs w:val="26"/>
                  </w:rPr>
                </w:rPrChange>
              </w:rPr>
            </w:pPr>
            <w:proofErr w:type="spellStart"/>
            <w:r w:rsidRPr="00B41112">
              <w:rPr>
                <w:b/>
                <w:i/>
                <w:iCs/>
                <w:sz w:val="26"/>
                <w:szCs w:val="26"/>
                <w:rPrChange w:id="18067" w:author="Le Minh Nghia" w:date="2019-10-09T10:56:00Z">
                  <w:rPr>
                    <w:b/>
                    <w:i/>
                    <w:iCs/>
                    <w:sz w:val="26"/>
                    <w:szCs w:val="26"/>
                  </w:rPr>
                </w:rPrChange>
              </w:rPr>
              <w:t>Tên</w:t>
            </w:r>
            <w:proofErr w:type="spellEnd"/>
            <w:r w:rsidRPr="00B41112">
              <w:rPr>
                <w:b/>
                <w:i/>
                <w:iCs/>
                <w:sz w:val="26"/>
                <w:szCs w:val="26"/>
                <w:rPrChange w:id="18068" w:author="Le Minh Nghia" w:date="2019-10-09T10:56:00Z">
                  <w:rPr>
                    <w:b/>
                    <w:i/>
                    <w:iCs/>
                    <w:sz w:val="26"/>
                    <w:szCs w:val="26"/>
                  </w:rPr>
                </w:rPrChange>
              </w:rPr>
              <w:t xml:space="preserve"> </w:t>
            </w:r>
            <w:proofErr w:type="spellStart"/>
            <w:r w:rsidRPr="00B41112">
              <w:rPr>
                <w:b/>
                <w:i/>
                <w:iCs/>
                <w:sz w:val="26"/>
                <w:szCs w:val="26"/>
                <w:rPrChange w:id="18069" w:author="Le Minh Nghia" w:date="2019-10-09T10:56:00Z">
                  <w:rPr>
                    <w:b/>
                    <w:i/>
                    <w:iCs/>
                    <w:sz w:val="26"/>
                    <w:szCs w:val="26"/>
                  </w:rPr>
                </w:rPrChange>
              </w:rPr>
              <w:t>thuộc</w:t>
            </w:r>
            <w:proofErr w:type="spellEnd"/>
            <w:r w:rsidRPr="00B41112">
              <w:rPr>
                <w:b/>
                <w:i/>
                <w:iCs/>
                <w:sz w:val="26"/>
                <w:szCs w:val="26"/>
                <w:rPrChange w:id="18070" w:author="Le Minh Nghia" w:date="2019-10-09T10:56:00Z">
                  <w:rPr>
                    <w:b/>
                    <w:i/>
                    <w:iCs/>
                    <w:sz w:val="26"/>
                    <w:szCs w:val="26"/>
                  </w:rPr>
                </w:rPrChange>
              </w:rPr>
              <w:t xml:space="preserve"> </w:t>
            </w:r>
            <w:proofErr w:type="spellStart"/>
            <w:r w:rsidRPr="00B41112">
              <w:rPr>
                <w:b/>
                <w:i/>
                <w:iCs/>
                <w:sz w:val="26"/>
                <w:szCs w:val="26"/>
                <w:rPrChange w:id="18071" w:author="Le Minh Nghia" w:date="2019-10-09T10:56:00Z">
                  <w:rPr>
                    <w:b/>
                    <w:i/>
                    <w:iCs/>
                    <w:sz w:val="26"/>
                    <w:szCs w:val="26"/>
                  </w:rPr>
                </w:rPrChange>
              </w:rPr>
              <w:t>tính</w:t>
            </w:r>
            <w:proofErr w:type="spellEnd"/>
          </w:p>
        </w:tc>
        <w:tc>
          <w:tcPr>
            <w:tcW w:w="2524"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072" w:author="Le Minh Nghia" w:date="2019-10-09T10:56:00Z">
                  <w:rPr>
                    <w:rFonts w:eastAsia="MS Mincho"/>
                    <w:b/>
                    <w:i/>
                    <w:iCs/>
                    <w:sz w:val="26"/>
                    <w:szCs w:val="26"/>
                  </w:rPr>
                </w:rPrChange>
              </w:rPr>
            </w:pPr>
            <w:proofErr w:type="spellStart"/>
            <w:r w:rsidRPr="00B41112">
              <w:rPr>
                <w:b/>
                <w:i/>
                <w:iCs/>
                <w:sz w:val="26"/>
                <w:szCs w:val="26"/>
                <w:rPrChange w:id="18073" w:author="Le Minh Nghia" w:date="2019-10-09T10:56:00Z">
                  <w:rPr>
                    <w:b/>
                    <w:i/>
                    <w:iCs/>
                    <w:sz w:val="26"/>
                    <w:szCs w:val="26"/>
                  </w:rPr>
                </w:rPrChange>
              </w:rPr>
              <w:t>Kiểu</w:t>
            </w:r>
            <w:proofErr w:type="spellEnd"/>
            <w:r w:rsidRPr="00B41112">
              <w:rPr>
                <w:b/>
                <w:i/>
                <w:iCs/>
                <w:sz w:val="26"/>
                <w:szCs w:val="26"/>
                <w:rPrChange w:id="18074" w:author="Le Minh Nghia" w:date="2019-10-09T10:56:00Z">
                  <w:rPr>
                    <w:b/>
                    <w:i/>
                    <w:iCs/>
                    <w:sz w:val="26"/>
                    <w:szCs w:val="26"/>
                  </w:rPr>
                </w:rPrChange>
              </w:rPr>
              <w:t xml:space="preserve"> </w:t>
            </w:r>
            <w:proofErr w:type="spellStart"/>
            <w:r w:rsidRPr="00B41112">
              <w:rPr>
                <w:b/>
                <w:i/>
                <w:iCs/>
                <w:sz w:val="26"/>
                <w:szCs w:val="26"/>
                <w:rPrChange w:id="18075" w:author="Le Minh Nghia" w:date="2019-10-09T10:56:00Z">
                  <w:rPr>
                    <w:b/>
                    <w:i/>
                    <w:iCs/>
                    <w:sz w:val="26"/>
                    <w:szCs w:val="26"/>
                  </w:rPr>
                </w:rPrChange>
              </w:rPr>
              <w:t>dữ</w:t>
            </w:r>
            <w:proofErr w:type="spellEnd"/>
            <w:r w:rsidRPr="00B41112">
              <w:rPr>
                <w:b/>
                <w:i/>
                <w:iCs/>
                <w:sz w:val="26"/>
                <w:szCs w:val="26"/>
                <w:rPrChange w:id="18076" w:author="Le Minh Nghia" w:date="2019-10-09T10:56:00Z">
                  <w:rPr>
                    <w:b/>
                    <w:i/>
                    <w:iCs/>
                    <w:sz w:val="26"/>
                    <w:szCs w:val="26"/>
                  </w:rPr>
                </w:rPrChange>
              </w:rPr>
              <w:t xml:space="preserve"> </w:t>
            </w:r>
            <w:proofErr w:type="spellStart"/>
            <w:r w:rsidRPr="00B41112">
              <w:rPr>
                <w:b/>
                <w:i/>
                <w:iCs/>
                <w:sz w:val="26"/>
                <w:szCs w:val="26"/>
                <w:rPrChange w:id="18077" w:author="Le Minh Nghia" w:date="2019-10-09T10:56:00Z">
                  <w:rPr>
                    <w:b/>
                    <w:i/>
                    <w:iCs/>
                    <w:sz w:val="26"/>
                    <w:szCs w:val="26"/>
                  </w:rPr>
                </w:rPrChange>
              </w:rPr>
              <w:t>liệu</w:t>
            </w:r>
            <w:proofErr w:type="spellEnd"/>
          </w:p>
        </w:tc>
        <w:tc>
          <w:tcPr>
            <w:tcW w:w="72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078" w:author="Le Minh Nghia" w:date="2019-10-09T10:56:00Z">
                  <w:rPr>
                    <w:rFonts w:eastAsia="MS Mincho"/>
                    <w:b/>
                    <w:i/>
                    <w:iCs/>
                    <w:sz w:val="26"/>
                    <w:szCs w:val="26"/>
                  </w:rPr>
                </w:rPrChange>
              </w:rPr>
            </w:pPr>
            <w:proofErr w:type="spellStart"/>
            <w:r w:rsidRPr="00B41112">
              <w:rPr>
                <w:b/>
                <w:i/>
                <w:iCs/>
                <w:sz w:val="26"/>
                <w:szCs w:val="26"/>
                <w:rPrChange w:id="18079" w:author="Le Minh Nghia" w:date="2019-10-09T10:56:00Z">
                  <w:rPr>
                    <w:b/>
                    <w:i/>
                    <w:iCs/>
                    <w:sz w:val="26"/>
                    <w:szCs w:val="26"/>
                  </w:rPr>
                </w:rPrChange>
              </w:rPr>
              <w:t>Khóa</w:t>
            </w:r>
            <w:proofErr w:type="spellEnd"/>
            <w:r w:rsidRPr="00B41112">
              <w:rPr>
                <w:b/>
                <w:i/>
                <w:iCs/>
                <w:sz w:val="26"/>
                <w:szCs w:val="26"/>
                <w:rPrChange w:id="18080" w:author="Le Minh Nghia" w:date="2019-10-09T10:56:00Z">
                  <w:rPr>
                    <w:b/>
                    <w:i/>
                    <w:iCs/>
                    <w:sz w:val="26"/>
                    <w:szCs w:val="26"/>
                  </w:rPr>
                </w:rPrChange>
              </w:rPr>
              <w:t xml:space="preserve"> </w:t>
            </w:r>
            <w:proofErr w:type="spellStart"/>
            <w:r w:rsidRPr="00B41112">
              <w:rPr>
                <w:b/>
                <w:i/>
                <w:iCs/>
                <w:sz w:val="26"/>
                <w:szCs w:val="26"/>
                <w:rPrChange w:id="18081" w:author="Le Minh Nghia" w:date="2019-10-09T10:56:00Z">
                  <w:rPr>
                    <w:b/>
                    <w:i/>
                    <w:iCs/>
                    <w:sz w:val="26"/>
                    <w:szCs w:val="26"/>
                  </w:rPr>
                </w:rPrChange>
              </w:rPr>
              <w:t>chính</w:t>
            </w:r>
            <w:proofErr w:type="spellEnd"/>
          </w:p>
        </w:tc>
        <w:tc>
          <w:tcPr>
            <w:tcW w:w="71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082" w:author="Le Minh Nghia" w:date="2019-10-09T10:56:00Z">
                  <w:rPr>
                    <w:rFonts w:eastAsia="MS Mincho"/>
                    <w:b/>
                    <w:i/>
                    <w:iCs/>
                    <w:sz w:val="26"/>
                    <w:szCs w:val="26"/>
                  </w:rPr>
                </w:rPrChange>
              </w:rPr>
            </w:pPr>
            <w:proofErr w:type="spellStart"/>
            <w:r w:rsidRPr="00B41112">
              <w:rPr>
                <w:b/>
                <w:i/>
                <w:iCs/>
                <w:sz w:val="26"/>
                <w:szCs w:val="26"/>
                <w:rPrChange w:id="18083" w:author="Le Minh Nghia" w:date="2019-10-09T10:56:00Z">
                  <w:rPr>
                    <w:b/>
                    <w:i/>
                    <w:iCs/>
                    <w:sz w:val="26"/>
                    <w:szCs w:val="26"/>
                  </w:rPr>
                </w:rPrChange>
              </w:rPr>
              <w:t>Khóa</w:t>
            </w:r>
            <w:proofErr w:type="spellEnd"/>
            <w:r w:rsidRPr="00B41112">
              <w:rPr>
                <w:b/>
                <w:i/>
                <w:iCs/>
                <w:sz w:val="26"/>
                <w:szCs w:val="26"/>
                <w:rPrChange w:id="18084" w:author="Le Minh Nghia" w:date="2019-10-09T10:56:00Z">
                  <w:rPr>
                    <w:b/>
                    <w:i/>
                    <w:iCs/>
                    <w:sz w:val="26"/>
                    <w:szCs w:val="26"/>
                  </w:rPr>
                </w:rPrChange>
              </w:rPr>
              <w:t xml:space="preserve"> </w:t>
            </w:r>
            <w:proofErr w:type="spellStart"/>
            <w:r w:rsidRPr="00B41112">
              <w:rPr>
                <w:b/>
                <w:i/>
                <w:iCs/>
                <w:sz w:val="26"/>
                <w:szCs w:val="26"/>
                <w:rPrChange w:id="18085" w:author="Le Minh Nghia" w:date="2019-10-09T10:56:00Z">
                  <w:rPr>
                    <w:b/>
                    <w:i/>
                    <w:iCs/>
                    <w:sz w:val="26"/>
                    <w:szCs w:val="26"/>
                  </w:rPr>
                </w:rPrChange>
              </w:rPr>
              <w:t>ngoại</w:t>
            </w:r>
            <w:proofErr w:type="spellEnd"/>
          </w:p>
        </w:tc>
        <w:tc>
          <w:tcPr>
            <w:tcW w:w="59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086" w:author="Le Minh Nghia" w:date="2019-10-09T10:56:00Z">
                  <w:rPr>
                    <w:rFonts w:eastAsia="MS Mincho"/>
                    <w:b/>
                    <w:i/>
                    <w:iCs/>
                    <w:sz w:val="26"/>
                    <w:szCs w:val="26"/>
                  </w:rPr>
                </w:rPrChange>
              </w:rPr>
            </w:pPr>
            <w:proofErr w:type="spellStart"/>
            <w:r w:rsidRPr="00B41112">
              <w:rPr>
                <w:b/>
                <w:i/>
                <w:iCs/>
                <w:sz w:val="26"/>
                <w:szCs w:val="26"/>
                <w:rPrChange w:id="18087" w:author="Le Minh Nghia" w:date="2019-10-09T10:56:00Z">
                  <w:rPr>
                    <w:b/>
                    <w:i/>
                    <w:iCs/>
                    <w:sz w:val="26"/>
                    <w:szCs w:val="26"/>
                  </w:rPr>
                </w:rPrChange>
              </w:rPr>
              <w:t>Giá</w:t>
            </w:r>
            <w:proofErr w:type="spellEnd"/>
            <w:r w:rsidRPr="00B41112">
              <w:rPr>
                <w:b/>
                <w:i/>
                <w:iCs/>
                <w:sz w:val="26"/>
                <w:szCs w:val="26"/>
                <w:rPrChange w:id="18088" w:author="Le Minh Nghia" w:date="2019-10-09T10:56:00Z">
                  <w:rPr>
                    <w:b/>
                    <w:i/>
                    <w:iCs/>
                    <w:sz w:val="26"/>
                    <w:szCs w:val="26"/>
                  </w:rPr>
                </w:rPrChange>
              </w:rPr>
              <w:t xml:space="preserve"> </w:t>
            </w:r>
            <w:proofErr w:type="spellStart"/>
            <w:r w:rsidRPr="00B41112">
              <w:rPr>
                <w:b/>
                <w:i/>
                <w:iCs/>
                <w:sz w:val="26"/>
                <w:szCs w:val="26"/>
                <w:rPrChange w:id="18089" w:author="Le Minh Nghia" w:date="2019-10-09T10:56:00Z">
                  <w:rPr>
                    <w:b/>
                    <w:i/>
                    <w:iCs/>
                    <w:sz w:val="26"/>
                    <w:szCs w:val="26"/>
                  </w:rPr>
                </w:rPrChange>
              </w:rPr>
              <w:t>trị</w:t>
            </w:r>
            <w:proofErr w:type="spellEnd"/>
            <w:r w:rsidRPr="00B41112">
              <w:rPr>
                <w:b/>
                <w:i/>
                <w:iCs/>
                <w:sz w:val="26"/>
                <w:szCs w:val="26"/>
                <w:rPrChange w:id="18090" w:author="Le Minh Nghia" w:date="2019-10-09T10:56:00Z">
                  <w:rPr>
                    <w:b/>
                    <w:i/>
                    <w:iCs/>
                    <w:sz w:val="26"/>
                    <w:szCs w:val="26"/>
                  </w:rPr>
                </w:rPrChange>
              </w:rPr>
              <w:t xml:space="preserve"> </w:t>
            </w:r>
            <w:proofErr w:type="spellStart"/>
            <w:r w:rsidRPr="00B41112">
              <w:rPr>
                <w:b/>
                <w:i/>
                <w:iCs/>
                <w:sz w:val="26"/>
                <w:szCs w:val="26"/>
                <w:rPrChange w:id="18091" w:author="Le Minh Nghia" w:date="2019-10-09T10:56:00Z">
                  <w:rPr>
                    <w:b/>
                    <w:i/>
                    <w:iCs/>
                    <w:sz w:val="26"/>
                    <w:szCs w:val="26"/>
                  </w:rPr>
                </w:rPrChange>
              </w:rPr>
              <w:t>mặc</w:t>
            </w:r>
            <w:proofErr w:type="spellEnd"/>
            <w:r w:rsidRPr="00B41112">
              <w:rPr>
                <w:b/>
                <w:i/>
                <w:iCs/>
                <w:sz w:val="26"/>
                <w:szCs w:val="26"/>
                <w:rPrChange w:id="18092" w:author="Le Minh Nghia" w:date="2019-10-09T10:56:00Z">
                  <w:rPr>
                    <w:b/>
                    <w:i/>
                    <w:iCs/>
                    <w:sz w:val="26"/>
                    <w:szCs w:val="26"/>
                  </w:rPr>
                </w:rPrChange>
              </w:rPr>
              <w:t xml:space="preserve"> </w:t>
            </w:r>
            <w:proofErr w:type="spellStart"/>
            <w:r w:rsidRPr="00B41112">
              <w:rPr>
                <w:b/>
                <w:i/>
                <w:iCs/>
                <w:sz w:val="26"/>
                <w:szCs w:val="26"/>
                <w:rPrChange w:id="18093" w:author="Le Minh Nghia" w:date="2019-10-09T10:56:00Z">
                  <w:rPr>
                    <w:b/>
                    <w:i/>
                    <w:iCs/>
                    <w:sz w:val="26"/>
                    <w:szCs w:val="26"/>
                  </w:rPr>
                </w:rPrChange>
              </w:rPr>
              <w:t>định</w:t>
            </w:r>
            <w:proofErr w:type="spellEnd"/>
          </w:p>
        </w:tc>
        <w:tc>
          <w:tcPr>
            <w:tcW w:w="8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8094" w:author="Le Minh Nghia" w:date="2019-10-09T10:56:00Z">
                  <w:rPr>
                    <w:b/>
                    <w:i/>
                    <w:iCs/>
                    <w:sz w:val="26"/>
                    <w:szCs w:val="26"/>
                  </w:rPr>
                </w:rPrChange>
              </w:rPr>
            </w:pPr>
            <w:r w:rsidRPr="00B41112">
              <w:rPr>
                <w:b/>
                <w:i/>
                <w:iCs/>
                <w:sz w:val="26"/>
                <w:szCs w:val="26"/>
                <w:rPrChange w:id="18095" w:author="Le Minh Nghia" w:date="2019-10-09T10:56:00Z">
                  <w:rPr>
                    <w:b/>
                    <w:i/>
                    <w:iCs/>
                    <w:sz w:val="26"/>
                    <w:szCs w:val="26"/>
                  </w:rPr>
                </w:rPrChange>
              </w:rPr>
              <w:t>Unique</w:t>
            </w:r>
          </w:p>
        </w:tc>
        <w:tc>
          <w:tcPr>
            <w:tcW w:w="4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096" w:author="Le Minh Nghia" w:date="2019-10-09T10:56:00Z">
                  <w:rPr>
                    <w:rFonts w:eastAsia="MS Mincho"/>
                    <w:b/>
                    <w:i/>
                    <w:iCs/>
                    <w:sz w:val="26"/>
                    <w:szCs w:val="26"/>
                  </w:rPr>
                </w:rPrChange>
              </w:rPr>
            </w:pPr>
            <w:r w:rsidRPr="00B41112">
              <w:rPr>
                <w:b/>
                <w:i/>
                <w:iCs/>
                <w:sz w:val="26"/>
                <w:szCs w:val="26"/>
                <w:rPrChange w:id="18097" w:author="Le Minh Nghia" w:date="2019-10-09T10:56:00Z">
                  <w:rPr>
                    <w:b/>
                    <w:i/>
                    <w:iCs/>
                    <w:sz w:val="26"/>
                    <w:szCs w:val="26"/>
                  </w:rPr>
                </w:rPrChange>
              </w:rPr>
              <w:t>NN</w:t>
            </w:r>
          </w:p>
        </w:tc>
        <w:tc>
          <w:tcPr>
            <w:tcW w:w="936"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098" w:author="Le Minh Nghia" w:date="2019-10-09T10:56:00Z">
                  <w:rPr>
                    <w:rFonts w:eastAsia="MS Mincho"/>
                    <w:b/>
                    <w:i/>
                    <w:iCs/>
                    <w:sz w:val="26"/>
                    <w:szCs w:val="26"/>
                  </w:rPr>
                </w:rPrChange>
              </w:rPr>
            </w:pPr>
            <w:proofErr w:type="spellStart"/>
            <w:r w:rsidRPr="00B41112">
              <w:rPr>
                <w:b/>
                <w:i/>
                <w:iCs/>
                <w:sz w:val="26"/>
                <w:szCs w:val="26"/>
                <w:rPrChange w:id="18099" w:author="Le Minh Nghia" w:date="2019-10-09T10:56:00Z">
                  <w:rPr>
                    <w:b/>
                    <w:i/>
                    <w:iCs/>
                    <w:sz w:val="26"/>
                    <w:szCs w:val="26"/>
                  </w:rPr>
                </w:rPrChange>
              </w:rPr>
              <w:t>Diễn</w:t>
            </w:r>
            <w:proofErr w:type="spellEnd"/>
            <w:r w:rsidRPr="00B41112">
              <w:rPr>
                <w:b/>
                <w:i/>
                <w:iCs/>
                <w:sz w:val="26"/>
                <w:szCs w:val="26"/>
                <w:rPrChange w:id="18100" w:author="Le Minh Nghia" w:date="2019-10-09T10:56:00Z">
                  <w:rPr>
                    <w:b/>
                    <w:i/>
                    <w:iCs/>
                    <w:sz w:val="26"/>
                    <w:szCs w:val="26"/>
                  </w:rPr>
                </w:rPrChange>
              </w:rPr>
              <w:t xml:space="preserve"> </w:t>
            </w:r>
            <w:proofErr w:type="spellStart"/>
            <w:r w:rsidRPr="00B41112">
              <w:rPr>
                <w:b/>
                <w:i/>
                <w:iCs/>
                <w:sz w:val="26"/>
                <w:szCs w:val="26"/>
                <w:rPrChange w:id="18101" w:author="Le Minh Nghia" w:date="2019-10-09T10:56:00Z">
                  <w:rPr>
                    <w:b/>
                    <w:i/>
                    <w:iCs/>
                    <w:sz w:val="26"/>
                    <w:szCs w:val="26"/>
                  </w:rPr>
                </w:rPrChange>
              </w:rPr>
              <w:t>giải</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102" w:author="Le Minh Nghia" w:date="2019-10-09T10:56:00Z">
                  <w:rPr>
                    <w:iCs/>
                    <w:sz w:val="26"/>
                    <w:szCs w:val="26"/>
                  </w:rPr>
                </w:rPrChange>
              </w:rPr>
            </w:pPr>
            <w:proofErr w:type="spellStart"/>
            <w:r w:rsidRPr="00B41112">
              <w:rPr>
                <w:iCs/>
                <w:sz w:val="26"/>
                <w:szCs w:val="26"/>
                <w:rPrChange w:id="18103" w:author="Le Minh Nghia" w:date="2019-10-09T10:56:00Z">
                  <w:rPr>
                    <w:iCs/>
                    <w:sz w:val="26"/>
                    <w:szCs w:val="26"/>
                  </w:rPr>
                </w:rPrChange>
              </w:rPr>
              <w:t>register_graduate_id</w:t>
            </w:r>
            <w:proofErr w:type="spellEnd"/>
          </w:p>
        </w:tc>
        <w:tc>
          <w:tcPr>
            <w:tcW w:w="2524"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104" w:author="Le Minh Nghia" w:date="2019-10-09T10:56:00Z">
                  <w:rPr>
                    <w:iCs/>
                    <w:sz w:val="26"/>
                    <w:szCs w:val="26"/>
                  </w:rPr>
                </w:rPrChange>
              </w:rPr>
            </w:pPr>
            <w:r w:rsidRPr="00B41112">
              <w:rPr>
                <w:iCs/>
                <w:sz w:val="26"/>
                <w:szCs w:val="26"/>
                <w:rPrChange w:id="18105" w:author="Le Minh Nghia" w:date="2019-10-09T10:56:00Z">
                  <w:rPr>
                    <w:iCs/>
                    <w:sz w:val="26"/>
                    <w:szCs w:val="26"/>
                  </w:rPr>
                </w:rPrChange>
              </w:rPr>
              <w:t>Integer (11)</w:t>
            </w:r>
          </w:p>
        </w:tc>
        <w:tc>
          <w:tcPr>
            <w:tcW w:w="72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8106" w:author="Le Minh Nghia" w:date="2019-10-09T10:56:00Z">
                  <w:rPr>
                    <w:iCs/>
                    <w:sz w:val="26"/>
                    <w:szCs w:val="26"/>
                  </w:rPr>
                </w:rPrChange>
              </w:rPr>
            </w:pPr>
            <w:r w:rsidRPr="00B41112">
              <w:rPr>
                <w:iCs/>
                <w:sz w:val="26"/>
                <w:szCs w:val="26"/>
                <w:rPrChange w:id="18107" w:author="Le Minh Nghia" w:date="2019-10-09T10:56:00Z">
                  <w:rPr>
                    <w:iCs/>
                    <w:sz w:val="26"/>
                    <w:szCs w:val="26"/>
                  </w:rPr>
                </w:rPrChange>
              </w:rPr>
              <w:sym w:font="Wingdings 2" w:char="F050"/>
            </w: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08"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09"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10"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8111" w:author="Le Minh Nghia" w:date="2019-10-09T10:56:00Z">
                  <w:rPr>
                    <w:iCs/>
                    <w:sz w:val="26"/>
                    <w:szCs w:val="26"/>
                  </w:rPr>
                </w:rPrChange>
              </w:rPr>
            </w:pPr>
            <w:r w:rsidRPr="00B41112">
              <w:rPr>
                <w:iCs/>
                <w:sz w:val="26"/>
                <w:szCs w:val="26"/>
                <w:rPrChange w:id="18112" w:author="Le Minh Nghia" w:date="2019-10-09T10:56:00Z">
                  <w:rPr>
                    <w:iCs/>
                    <w:sz w:val="26"/>
                    <w:szCs w:val="26"/>
                  </w:rPr>
                </w:rPrChange>
              </w:rPr>
              <w:sym w:font="Wingdings 2" w:char="F050"/>
            </w:r>
          </w:p>
        </w:tc>
        <w:tc>
          <w:tcPr>
            <w:tcW w:w="936"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113" w:author="Le Minh Nghia" w:date="2019-10-09T10:56:00Z">
                  <w:rPr>
                    <w:iCs/>
                    <w:sz w:val="26"/>
                    <w:szCs w:val="26"/>
                  </w:rPr>
                </w:rPrChange>
              </w:rPr>
            </w:pPr>
            <w:r w:rsidRPr="00B41112">
              <w:rPr>
                <w:iCs/>
                <w:sz w:val="26"/>
                <w:szCs w:val="26"/>
                <w:rPrChange w:id="18114" w:author="Le Minh Nghia" w:date="2019-10-09T10:56:00Z">
                  <w:rPr>
                    <w:iCs/>
                    <w:sz w:val="26"/>
                    <w:szCs w:val="26"/>
                  </w:rPr>
                </w:rPrChange>
              </w:rPr>
              <w:t>id TN</w:t>
            </w:r>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15" w:author="Le Minh Nghia" w:date="2019-10-09T10:56:00Z">
                  <w:rPr>
                    <w:iCs/>
                    <w:sz w:val="26"/>
                    <w:szCs w:val="26"/>
                  </w:rPr>
                </w:rPrChange>
              </w:rPr>
            </w:pPr>
            <w:proofErr w:type="spellStart"/>
            <w:r w:rsidRPr="00B41112">
              <w:rPr>
                <w:iCs/>
                <w:sz w:val="26"/>
                <w:szCs w:val="26"/>
                <w:rPrChange w:id="18116" w:author="Le Minh Nghia" w:date="2019-10-09T10:56:00Z">
                  <w:rPr>
                    <w:iCs/>
                    <w:sz w:val="26"/>
                    <w:szCs w:val="26"/>
                  </w:rPr>
                </w:rPrChange>
              </w:rPr>
              <w:t>register_graduate_phase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right="-113"/>
              <w:rPr>
                <w:iCs/>
                <w:sz w:val="26"/>
                <w:szCs w:val="26"/>
                <w:rPrChange w:id="18117" w:author="Le Minh Nghia" w:date="2019-10-09T10:56:00Z">
                  <w:rPr>
                    <w:iCs/>
                    <w:sz w:val="26"/>
                    <w:szCs w:val="26"/>
                  </w:rPr>
                </w:rPrChange>
              </w:rPr>
            </w:pPr>
            <w:r w:rsidRPr="00B41112">
              <w:rPr>
                <w:iCs/>
                <w:sz w:val="26"/>
                <w:szCs w:val="26"/>
                <w:rPrChange w:id="18118" w:author="Le Minh Nghia" w:date="2019-10-09T10:56:00Z">
                  <w:rPr>
                    <w:iCs/>
                    <w:sz w:val="26"/>
                    <w:szCs w:val="26"/>
                  </w:rPr>
                </w:rPrChange>
              </w:rPr>
              <w:t>Varchar (50)</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19"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20"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21"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22"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23"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24" w:author="Le Minh Nghia" w:date="2019-10-09T10:56:00Z">
                  <w:rPr>
                    <w:iCs/>
                    <w:sz w:val="26"/>
                    <w:szCs w:val="26"/>
                  </w:rPr>
                </w:rPrChange>
              </w:rPr>
            </w:pPr>
            <w:proofErr w:type="spellStart"/>
            <w:r w:rsidRPr="00B41112">
              <w:rPr>
                <w:iCs/>
                <w:sz w:val="26"/>
                <w:szCs w:val="26"/>
                <w:rPrChange w:id="18125" w:author="Le Minh Nghia" w:date="2019-10-09T10:56:00Z">
                  <w:rPr>
                    <w:iCs/>
                    <w:sz w:val="26"/>
                    <w:szCs w:val="26"/>
                  </w:rPr>
                </w:rPrChange>
              </w:rPr>
              <w:t>học</w:t>
            </w:r>
            <w:proofErr w:type="spellEnd"/>
            <w:r w:rsidRPr="00B41112">
              <w:rPr>
                <w:iCs/>
                <w:sz w:val="26"/>
                <w:szCs w:val="26"/>
                <w:rPrChange w:id="18126" w:author="Le Minh Nghia" w:date="2019-10-09T10:56:00Z">
                  <w:rPr>
                    <w:iCs/>
                    <w:sz w:val="26"/>
                    <w:szCs w:val="26"/>
                  </w:rPr>
                </w:rPrChange>
              </w:rPr>
              <w:t xml:space="preserve"> </w:t>
            </w:r>
            <w:proofErr w:type="spellStart"/>
            <w:r w:rsidRPr="00B41112">
              <w:rPr>
                <w:iCs/>
                <w:sz w:val="26"/>
                <w:szCs w:val="26"/>
                <w:rPrChange w:id="18127" w:author="Le Minh Nghia" w:date="2019-10-09T10:56:00Z">
                  <w:rPr>
                    <w:iCs/>
                    <w:sz w:val="26"/>
                    <w:szCs w:val="26"/>
                  </w:rPr>
                </w:rPrChange>
              </w:rPr>
              <w:t>kỳ</w:t>
            </w:r>
            <w:proofErr w:type="spellEnd"/>
            <w:r w:rsidRPr="00B41112">
              <w:rPr>
                <w:iCs/>
                <w:sz w:val="26"/>
                <w:szCs w:val="26"/>
                <w:rPrChange w:id="18128" w:author="Le Minh Nghia" w:date="2019-10-09T10:56:00Z">
                  <w:rPr>
                    <w:iCs/>
                    <w:sz w:val="26"/>
                    <w:szCs w:val="26"/>
                  </w:rPr>
                </w:rPrChange>
              </w:rPr>
              <w:t xml:space="preserve"> </w:t>
            </w:r>
            <w:proofErr w:type="spellStart"/>
            <w:r w:rsidRPr="00B41112">
              <w:rPr>
                <w:iCs/>
                <w:sz w:val="26"/>
                <w:szCs w:val="26"/>
                <w:rPrChange w:id="18129" w:author="Le Minh Nghia" w:date="2019-10-09T10:56:00Z">
                  <w:rPr>
                    <w:iCs/>
                    <w:sz w:val="26"/>
                    <w:szCs w:val="26"/>
                  </w:rPr>
                </w:rPrChange>
              </w:rPr>
              <w:t>tốt</w:t>
            </w:r>
            <w:proofErr w:type="spellEnd"/>
            <w:r w:rsidRPr="00B41112">
              <w:rPr>
                <w:iCs/>
                <w:sz w:val="26"/>
                <w:szCs w:val="26"/>
                <w:rPrChange w:id="18130" w:author="Le Minh Nghia" w:date="2019-10-09T10:56:00Z">
                  <w:rPr>
                    <w:iCs/>
                    <w:sz w:val="26"/>
                    <w:szCs w:val="26"/>
                  </w:rPr>
                </w:rPrChange>
              </w:rPr>
              <w:t xml:space="preserve"> </w:t>
            </w:r>
            <w:proofErr w:type="spellStart"/>
            <w:r w:rsidRPr="00B41112">
              <w:rPr>
                <w:iCs/>
                <w:sz w:val="26"/>
                <w:szCs w:val="26"/>
                <w:rPrChange w:id="18131" w:author="Le Minh Nghia" w:date="2019-10-09T10:56:00Z">
                  <w:rPr>
                    <w:iCs/>
                    <w:sz w:val="26"/>
                    <w:szCs w:val="26"/>
                  </w:rPr>
                </w:rPrChange>
              </w:rPr>
              <w:t>nghiệp</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32" w:author="Le Minh Nghia" w:date="2019-10-09T10:56:00Z">
                  <w:rPr>
                    <w:iCs/>
                    <w:sz w:val="26"/>
                    <w:szCs w:val="26"/>
                  </w:rPr>
                </w:rPrChange>
              </w:rPr>
            </w:pPr>
            <w:proofErr w:type="spellStart"/>
            <w:r w:rsidRPr="00B41112">
              <w:rPr>
                <w:iCs/>
                <w:sz w:val="26"/>
                <w:szCs w:val="26"/>
                <w:rPrChange w:id="18133" w:author="Le Minh Nghia" w:date="2019-10-09T10:56:00Z">
                  <w:rPr>
                    <w:iCs/>
                    <w:sz w:val="26"/>
                    <w:szCs w:val="26"/>
                  </w:rPr>
                </w:rPrChange>
              </w:rPr>
              <w:t>register_graduate_decision</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34" w:author="Le Minh Nghia" w:date="2019-10-09T10:56:00Z">
                  <w:rPr>
                    <w:iCs/>
                    <w:sz w:val="26"/>
                    <w:szCs w:val="26"/>
                  </w:rPr>
                </w:rPrChange>
              </w:rPr>
            </w:pPr>
            <w:r w:rsidRPr="00B41112">
              <w:rPr>
                <w:iCs/>
                <w:sz w:val="26"/>
                <w:szCs w:val="26"/>
                <w:rPrChange w:id="18135" w:author="Le Minh Nghia" w:date="2019-10-09T10:56:00Z">
                  <w:rPr>
                    <w:iCs/>
                    <w:sz w:val="26"/>
                    <w:szCs w:val="26"/>
                  </w:rPr>
                </w:rPrChange>
              </w:rPr>
              <w:t>Varchar (50)</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36"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37"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38"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39"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40"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41" w:author="Le Minh Nghia" w:date="2019-10-09T10:56:00Z">
                  <w:rPr>
                    <w:iCs/>
                    <w:sz w:val="26"/>
                    <w:szCs w:val="26"/>
                  </w:rPr>
                </w:rPrChange>
              </w:rPr>
            </w:pPr>
            <w:proofErr w:type="spellStart"/>
            <w:r w:rsidRPr="00B41112">
              <w:rPr>
                <w:iCs/>
                <w:sz w:val="26"/>
                <w:szCs w:val="26"/>
                <w:rPrChange w:id="18142" w:author="Le Minh Nghia" w:date="2019-10-09T10:56:00Z">
                  <w:rPr>
                    <w:iCs/>
                    <w:sz w:val="26"/>
                    <w:szCs w:val="26"/>
                  </w:rPr>
                </w:rPrChange>
              </w:rPr>
              <w:t>năm</w:t>
            </w:r>
            <w:proofErr w:type="spellEnd"/>
            <w:r w:rsidRPr="00B41112">
              <w:rPr>
                <w:iCs/>
                <w:sz w:val="26"/>
                <w:szCs w:val="26"/>
                <w:rPrChange w:id="18143" w:author="Le Minh Nghia" w:date="2019-10-09T10:56:00Z">
                  <w:rPr>
                    <w:iCs/>
                    <w:sz w:val="26"/>
                    <w:szCs w:val="26"/>
                  </w:rPr>
                </w:rPrChange>
              </w:rPr>
              <w:t xml:space="preserve"> </w:t>
            </w:r>
            <w:proofErr w:type="spellStart"/>
            <w:r w:rsidRPr="00B41112">
              <w:rPr>
                <w:iCs/>
                <w:sz w:val="26"/>
                <w:szCs w:val="26"/>
                <w:rPrChange w:id="18144" w:author="Le Minh Nghia" w:date="2019-10-09T10:56:00Z">
                  <w:rPr>
                    <w:iCs/>
                    <w:sz w:val="26"/>
                    <w:szCs w:val="26"/>
                  </w:rPr>
                </w:rPrChange>
              </w:rPr>
              <w:t>tốt</w:t>
            </w:r>
            <w:proofErr w:type="spellEnd"/>
            <w:r w:rsidRPr="00B41112">
              <w:rPr>
                <w:iCs/>
                <w:sz w:val="26"/>
                <w:szCs w:val="26"/>
                <w:rPrChange w:id="18145" w:author="Le Minh Nghia" w:date="2019-10-09T10:56:00Z">
                  <w:rPr>
                    <w:iCs/>
                    <w:sz w:val="26"/>
                    <w:szCs w:val="26"/>
                  </w:rPr>
                </w:rPrChange>
              </w:rPr>
              <w:t xml:space="preserve"> </w:t>
            </w:r>
            <w:proofErr w:type="spellStart"/>
            <w:r w:rsidRPr="00B41112">
              <w:rPr>
                <w:iCs/>
                <w:sz w:val="26"/>
                <w:szCs w:val="26"/>
                <w:rPrChange w:id="18146" w:author="Le Minh Nghia" w:date="2019-10-09T10:56:00Z">
                  <w:rPr>
                    <w:iCs/>
                    <w:sz w:val="26"/>
                    <w:szCs w:val="26"/>
                  </w:rPr>
                </w:rPrChange>
              </w:rPr>
              <w:t>nghiệp</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47" w:author="Le Minh Nghia" w:date="2019-10-09T10:56:00Z">
                  <w:rPr>
                    <w:iCs/>
                    <w:sz w:val="26"/>
                    <w:szCs w:val="26"/>
                  </w:rPr>
                </w:rPrChange>
              </w:rPr>
            </w:pPr>
            <w:proofErr w:type="spellStart"/>
            <w:r w:rsidRPr="00B41112">
              <w:rPr>
                <w:iCs/>
                <w:sz w:val="26"/>
                <w:szCs w:val="26"/>
                <w:rPrChange w:id="18148" w:author="Le Minh Nghia" w:date="2019-10-09T10:56:00Z">
                  <w:rPr>
                    <w:iCs/>
                    <w:sz w:val="26"/>
                    <w:szCs w:val="26"/>
                  </w:rPr>
                </w:rPrChange>
              </w:rPr>
              <w:t>register_graduate_date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49" w:author="Le Minh Nghia" w:date="2019-10-09T10:56:00Z">
                  <w:rPr>
                    <w:iCs/>
                    <w:sz w:val="26"/>
                    <w:szCs w:val="26"/>
                  </w:rPr>
                </w:rPrChange>
              </w:rPr>
            </w:pPr>
            <w:r w:rsidRPr="00B41112">
              <w:rPr>
                <w:iCs/>
                <w:sz w:val="26"/>
                <w:szCs w:val="26"/>
                <w:rPrChange w:id="18150" w:author="Le Minh Nghia" w:date="2019-10-09T10:56:00Z">
                  <w:rPr>
                    <w:iCs/>
                    <w:sz w:val="26"/>
                    <w:szCs w:val="26"/>
                  </w:rPr>
                </w:rPrChange>
              </w:rPr>
              <w:t>Date</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51"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52"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53"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54"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55"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56" w:author="Le Minh Nghia" w:date="2019-10-09T10:56:00Z">
                  <w:rPr>
                    <w:iCs/>
                    <w:sz w:val="26"/>
                    <w:szCs w:val="26"/>
                  </w:rPr>
                </w:rPrChange>
              </w:rPr>
            </w:pPr>
            <w:proofErr w:type="spellStart"/>
            <w:r w:rsidRPr="00B41112">
              <w:rPr>
                <w:iCs/>
                <w:sz w:val="26"/>
                <w:szCs w:val="26"/>
                <w:rPrChange w:id="18157" w:author="Le Minh Nghia" w:date="2019-10-09T10:56:00Z">
                  <w:rPr>
                    <w:iCs/>
                    <w:sz w:val="26"/>
                    <w:szCs w:val="26"/>
                  </w:rPr>
                </w:rPrChange>
              </w:rPr>
              <w:t>ngày</w:t>
            </w:r>
            <w:proofErr w:type="spellEnd"/>
            <w:r w:rsidRPr="00B41112">
              <w:rPr>
                <w:iCs/>
                <w:sz w:val="26"/>
                <w:szCs w:val="26"/>
                <w:rPrChange w:id="18158" w:author="Le Minh Nghia" w:date="2019-10-09T10:56:00Z">
                  <w:rPr>
                    <w:iCs/>
                    <w:sz w:val="26"/>
                    <w:szCs w:val="26"/>
                  </w:rPr>
                </w:rPrChange>
              </w:rPr>
              <w:t xml:space="preserve"> </w:t>
            </w:r>
            <w:proofErr w:type="spellStart"/>
            <w:r w:rsidRPr="00B41112">
              <w:rPr>
                <w:iCs/>
                <w:sz w:val="26"/>
                <w:szCs w:val="26"/>
                <w:rPrChange w:id="18159" w:author="Le Minh Nghia" w:date="2019-10-09T10:56:00Z">
                  <w:rPr>
                    <w:iCs/>
                    <w:sz w:val="26"/>
                    <w:szCs w:val="26"/>
                  </w:rPr>
                </w:rPrChange>
              </w:rPr>
              <w:t>đăng</w:t>
            </w:r>
            <w:proofErr w:type="spellEnd"/>
            <w:r w:rsidRPr="00B41112">
              <w:rPr>
                <w:iCs/>
                <w:sz w:val="26"/>
                <w:szCs w:val="26"/>
                <w:rPrChange w:id="18160" w:author="Le Minh Nghia" w:date="2019-10-09T10:56:00Z">
                  <w:rPr>
                    <w:iCs/>
                    <w:sz w:val="26"/>
                    <w:szCs w:val="26"/>
                  </w:rPr>
                </w:rPrChange>
              </w:rPr>
              <w:t xml:space="preserve"> </w:t>
            </w:r>
            <w:proofErr w:type="spellStart"/>
            <w:r w:rsidRPr="00B41112">
              <w:rPr>
                <w:iCs/>
                <w:sz w:val="26"/>
                <w:szCs w:val="26"/>
                <w:rPrChange w:id="18161" w:author="Le Minh Nghia" w:date="2019-10-09T10:56:00Z">
                  <w:rPr>
                    <w:iCs/>
                    <w:sz w:val="26"/>
                    <w:szCs w:val="26"/>
                  </w:rPr>
                </w:rPrChange>
              </w:rPr>
              <w:t>ký</w:t>
            </w:r>
            <w:proofErr w:type="spellEnd"/>
            <w:r w:rsidRPr="00B41112">
              <w:rPr>
                <w:iCs/>
                <w:sz w:val="26"/>
                <w:szCs w:val="26"/>
                <w:rPrChange w:id="18162" w:author="Le Minh Nghia" w:date="2019-10-09T10:56:00Z">
                  <w:rPr>
                    <w:iCs/>
                    <w:sz w:val="26"/>
                    <w:szCs w:val="26"/>
                  </w:rPr>
                </w:rPrChange>
              </w:rPr>
              <w:t xml:space="preserve"> </w:t>
            </w:r>
            <w:proofErr w:type="spellStart"/>
            <w:r w:rsidRPr="00B41112">
              <w:rPr>
                <w:iCs/>
                <w:sz w:val="26"/>
                <w:szCs w:val="26"/>
                <w:rPrChange w:id="18163" w:author="Le Minh Nghia" w:date="2019-10-09T10:56:00Z">
                  <w:rPr>
                    <w:iCs/>
                    <w:sz w:val="26"/>
                    <w:szCs w:val="26"/>
                  </w:rPr>
                </w:rPrChange>
              </w:rPr>
              <w:t>tốt</w:t>
            </w:r>
            <w:proofErr w:type="spellEnd"/>
            <w:r w:rsidRPr="00B41112">
              <w:rPr>
                <w:iCs/>
                <w:sz w:val="26"/>
                <w:szCs w:val="26"/>
                <w:rPrChange w:id="18164" w:author="Le Minh Nghia" w:date="2019-10-09T10:56:00Z">
                  <w:rPr>
                    <w:iCs/>
                    <w:sz w:val="26"/>
                    <w:szCs w:val="26"/>
                  </w:rPr>
                </w:rPrChange>
              </w:rPr>
              <w:t xml:space="preserve"> </w:t>
            </w:r>
            <w:proofErr w:type="spellStart"/>
            <w:r w:rsidRPr="00B41112">
              <w:rPr>
                <w:iCs/>
                <w:sz w:val="26"/>
                <w:szCs w:val="26"/>
                <w:rPrChange w:id="18165" w:author="Le Minh Nghia" w:date="2019-10-09T10:56:00Z">
                  <w:rPr>
                    <w:iCs/>
                    <w:sz w:val="26"/>
                    <w:szCs w:val="26"/>
                  </w:rPr>
                </w:rPrChange>
              </w:rPr>
              <w:t>nghiệp</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66" w:author="Le Minh Nghia" w:date="2019-10-09T10:56:00Z">
                  <w:rPr>
                    <w:iCs/>
                    <w:sz w:val="26"/>
                    <w:szCs w:val="26"/>
                  </w:rPr>
                </w:rPrChange>
              </w:rPr>
            </w:pPr>
            <w:proofErr w:type="spellStart"/>
            <w:r w:rsidRPr="00B41112">
              <w:rPr>
                <w:iCs/>
                <w:sz w:val="26"/>
                <w:szCs w:val="26"/>
                <w:rPrChange w:id="18167" w:author="Le Minh Nghia" w:date="2019-10-09T10:56:00Z">
                  <w:rPr>
                    <w:iCs/>
                    <w:sz w:val="26"/>
                    <w:szCs w:val="26"/>
                  </w:rPr>
                </w:rPrChange>
              </w:rPr>
              <w:t>register_graduate_code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68" w:author="Le Minh Nghia" w:date="2019-10-09T10:56:00Z">
                  <w:rPr>
                    <w:iCs/>
                    <w:sz w:val="26"/>
                    <w:szCs w:val="26"/>
                  </w:rPr>
                </w:rPrChange>
              </w:rPr>
            </w:pPr>
            <w:proofErr w:type="gramStart"/>
            <w:r w:rsidRPr="00B41112">
              <w:rPr>
                <w:iCs/>
                <w:sz w:val="26"/>
                <w:szCs w:val="26"/>
                <w:rPrChange w:id="18169" w:author="Le Minh Nghia" w:date="2019-10-09T10:56:00Z">
                  <w:rPr>
                    <w:iCs/>
                    <w:sz w:val="26"/>
                    <w:szCs w:val="26"/>
                  </w:rPr>
                </w:rPrChange>
              </w:rPr>
              <w:t>Varchar(</w:t>
            </w:r>
            <w:proofErr w:type="gramEnd"/>
            <w:r w:rsidRPr="00B41112">
              <w:rPr>
                <w:iCs/>
                <w:sz w:val="26"/>
                <w:szCs w:val="26"/>
                <w:rPrChange w:id="18170" w:author="Le Minh Nghia" w:date="2019-10-09T10:56:00Z">
                  <w:rPr>
                    <w:iCs/>
                    <w:sz w:val="26"/>
                    <w:szCs w:val="26"/>
                  </w:rPr>
                </w:rPrChange>
              </w:rPr>
              <w:t>12)</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71"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72"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73"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74" w:author="Le Minh Nghia" w:date="2019-10-09T10:56:00Z">
                  <w:rPr>
                    <w:iCs/>
                    <w:sz w:val="26"/>
                    <w:szCs w:val="26"/>
                  </w:rPr>
                </w:rPrChange>
              </w:rPr>
            </w:pPr>
            <w:r w:rsidRPr="00B41112">
              <w:rPr>
                <w:iCs/>
                <w:sz w:val="26"/>
                <w:szCs w:val="26"/>
                <w:rPrChange w:id="18175" w:author="Le Minh Nghia" w:date="2019-10-09T10:56:00Z">
                  <w:rPr>
                    <w:iCs/>
                    <w:sz w:val="26"/>
                    <w:szCs w:val="26"/>
                  </w:rPr>
                </w:rPrChange>
              </w:rPr>
              <w:sym w:font="Wingdings 2" w:char="F050"/>
            </w: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76"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77" w:author="Le Minh Nghia" w:date="2019-10-09T10:56:00Z">
                  <w:rPr>
                    <w:iCs/>
                    <w:sz w:val="26"/>
                    <w:szCs w:val="26"/>
                  </w:rPr>
                </w:rPrChange>
              </w:rPr>
            </w:pPr>
            <w:proofErr w:type="spellStart"/>
            <w:r w:rsidRPr="00B41112">
              <w:rPr>
                <w:iCs/>
                <w:sz w:val="26"/>
                <w:szCs w:val="26"/>
                <w:rPrChange w:id="18178" w:author="Le Minh Nghia" w:date="2019-10-09T10:56:00Z">
                  <w:rPr>
                    <w:iCs/>
                    <w:sz w:val="26"/>
                    <w:szCs w:val="26"/>
                  </w:rPr>
                </w:rPrChange>
              </w:rPr>
              <w:t>Mssv</w:t>
            </w:r>
            <w:proofErr w:type="spellEnd"/>
            <w:r w:rsidRPr="00B41112">
              <w:rPr>
                <w:iCs/>
                <w:sz w:val="26"/>
                <w:szCs w:val="26"/>
                <w:rPrChange w:id="18179" w:author="Le Minh Nghia" w:date="2019-10-09T10:56:00Z">
                  <w:rPr>
                    <w:iCs/>
                    <w:sz w:val="26"/>
                    <w:szCs w:val="26"/>
                  </w:rPr>
                </w:rPrChange>
              </w:rPr>
              <w:t xml:space="preserve"> </w:t>
            </w:r>
            <w:proofErr w:type="spellStart"/>
            <w:r w:rsidRPr="00B41112">
              <w:rPr>
                <w:iCs/>
                <w:sz w:val="26"/>
                <w:szCs w:val="26"/>
                <w:rPrChange w:id="18180" w:author="Le Minh Nghia" w:date="2019-10-09T10:56:00Z">
                  <w:rPr>
                    <w:iCs/>
                    <w:sz w:val="26"/>
                    <w:szCs w:val="26"/>
                  </w:rPr>
                </w:rPrChange>
              </w:rPr>
              <w:t>cua</w:t>
            </w:r>
            <w:proofErr w:type="spellEnd"/>
            <w:r w:rsidRPr="00B41112">
              <w:rPr>
                <w:iCs/>
                <w:sz w:val="26"/>
                <w:szCs w:val="26"/>
                <w:rPrChange w:id="18181" w:author="Le Minh Nghia" w:date="2019-10-09T10:56:00Z">
                  <w:rPr>
                    <w:iCs/>
                    <w:sz w:val="26"/>
                    <w:szCs w:val="26"/>
                  </w:rPr>
                </w:rPrChange>
              </w:rPr>
              <w:t xml:space="preserve"> </w:t>
            </w:r>
            <w:proofErr w:type="spellStart"/>
            <w:r w:rsidRPr="00B41112">
              <w:rPr>
                <w:iCs/>
                <w:sz w:val="26"/>
                <w:szCs w:val="26"/>
                <w:rPrChange w:id="18182" w:author="Le Minh Nghia" w:date="2019-10-09T10:56:00Z">
                  <w:rPr>
                    <w:iCs/>
                    <w:sz w:val="26"/>
                    <w:szCs w:val="26"/>
                  </w:rPr>
                </w:rPrChange>
              </w:rPr>
              <w:t>sinh</w:t>
            </w:r>
            <w:proofErr w:type="spellEnd"/>
            <w:r w:rsidRPr="00B41112">
              <w:rPr>
                <w:iCs/>
                <w:sz w:val="26"/>
                <w:szCs w:val="26"/>
                <w:rPrChange w:id="18183" w:author="Le Minh Nghia" w:date="2019-10-09T10:56:00Z">
                  <w:rPr>
                    <w:iCs/>
                    <w:sz w:val="26"/>
                    <w:szCs w:val="26"/>
                  </w:rPr>
                </w:rPrChange>
              </w:rPr>
              <w:t xml:space="preserve"> </w:t>
            </w:r>
            <w:proofErr w:type="spellStart"/>
            <w:r w:rsidRPr="00B41112">
              <w:rPr>
                <w:iCs/>
                <w:sz w:val="26"/>
                <w:szCs w:val="26"/>
                <w:rPrChange w:id="18184"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85" w:author="Le Minh Nghia" w:date="2019-10-09T10:56:00Z">
                  <w:rPr>
                    <w:iCs/>
                    <w:sz w:val="26"/>
                    <w:szCs w:val="26"/>
                  </w:rPr>
                </w:rPrChange>
              </w:rPr>
            </w:pPr>
            <w:proofErr w:type="spellStart"/>
            <w:r w:rsidRPr="00B41112">
              <w:rPr>
                <w:iCs/>
                <w:sz w:val="26"/>
                <w:szCs w:val="26"/>
                <w:rPrChange w:id="18186" w:author="Le Minh Nghia" w:date="2019-10-09T10:56:00Z">
                  <w:rPr>
                    <w:iCs/>
                    <w:sz w:val="26"/>
                    <w:szCs w:val="26"/>
                  </w:rPr>
                </w:rPrChange>
              </w:rPr>
              <w:t>register_graduate_name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87" w:author="Le Minh Nghia" w:date="2019-10-09T10:56:00Z">
                  <w:rPr>
                    <w:iCs/>
                    <w:sz w:val="26"/>
                    <w:szCs w:val="26"/>
                  </w:rPr>
                </w:rPrChange>
              </w:rPr>
            </w:pPr>
            <w:proofErr w:type="gramStart"/>
            <w:r w:rsidRPr="00B41112">
              <w:rPr>
                <w:iCs/>
                <w:sz w:val="26"/>
                <w:szCs w:val="26"/>
                <w:rPrChange w:id="18188" w:author="Le Minh Nghia" w:date="2019-10-09T10:56:00Z">
                  <w:rPr>
                    <w:iCs/>
                    <w:sz w:val="26"/>
                    <w:szCs w:val="26"/>
                  </w:rPr>
                </w:rPrChange>
              </w:rPr>
              <w:t>Varchar(</w:t>
            </w:r>
            <w:proofErr w:type="gramEnd"/>
            <w:r w:rsidRPr="00B41112">
              <w:rPr>
                <w:iCs/>
                <w:sz w:val="26"/>
                <w:szCs w:val="26"/>
                <w:rPrChange w:id="18189" w:author="Le Minh Nghia" w:date="2019-10-09T10:56:00Z">
                  <w:rPr>
                    <w:iCs/>
                    <w:sz w:val="26"/>
                    <w:szCs w:val="26"/>
                  </w:rPr>
                </w:rPrChange>
              </w:rPr>
              <w:t>255)</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90"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91"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192"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93"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194"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195" w:author="Le Minh Nghia" w:date="2019-10-09T10:56:00Z">
                  <w:rPr>
                    <w:iCs/>
                    <w:sz w:val="26"/>
                    <w:szCs w:val="26"/>
                  </w:rPr>
                </w:rPrChange>
              </w:rPr>
            </w:pPr>
            <w:proofErr w:type="spellStart"/>
            <w:r w:rsidRPr="00B41112">
              <w:rPr>
                <w:iCs/>
                <w:sz w:val="26"/>
                <w:szCs w:val="26"/>
                <w:rPrChange w:id="18196" w:author="Le Minh Nghia" w:date="2019-10-09T10:56:00Z">
                  <w:rPr>
                    <w:iCs/>
                    <w:sz w:val="26"/>
                    <w:szCs w:val="26"/>
                  </w:rPr>
                </w:rPrChange>
              </w:rPr>
              <w:t>Tên</w:t>
            </w:r>
            <w:proofErr w:type="spellEnd"/>
            <w:r w:rsidRPr="00B41112">
              <w:rPr>
                <w:iCs/>
                <w:sz w:val="26"/>
                <w:szCs w:val="26"/>
                <w:rPrChange w:id="18197" w:author="Le Minh Nghia" w:date="2019-10-09T10:56:00Z">
                  <w:rPr>
                    <w:iCs/>
                    <w:sz w:val="26"/>
                    <w:szCs w:val="26"/>
                  </w:rPr>
                </w:rPrChange>
              </w:rPr>
              <w:t xml:space="preserve"> </w:t>
            </w:r>
            <w:proofErr w:type="spellStart"/>
            <w:r w:rsidRPr="00B41112">
              <w:rPr>
                <w:iCs/>
                <w:sz w:val="26"/>
                <w:szCs w:val="26"/>
                <w:rPrChange w:id="18198" w:author="Le Minh Nghia" w:date="2019-10-09T10:56:00Z">
                  <w:rPr>
                    <w:iCs/>
                    <w:sz w:val="26"/>
                    <w:szCs w:val="26"/>
                  </w:rPr>
                </w:rPrChange>
              </w:rPr>
              <w:t>của</w:t>
            </w:r>
            <w:proofErr w:type="spellEnd"/>
            <w:r w:rsidRPr="00B41112">
              <w:rPr>
                <w:iCs/>
                <w:sz w:val="26"/>
                <w:szCs w:val="26"/>
                <w:rPrChange w:id="18199" w:author="Le Minh Nghia" w:date="2019-10-09T10:56:00Z">
                  <w:rPr>
                    <w:iCs/>
                    <w:sz w:val="26"/>
                    <w:szCs w:val="26"/>
                  </w:rPr>
                </w:rPrChange>
              </w:rPr>
              <w:t xml:space="preserve"> </w:t>
            </w:r>
            <w:proofErr w:type="spellStart"/>
            <w:r w:rsidRPr="00B41112">
              <w:rPr>
                <w:iCs/>
                <w:sz w:val="26"/>
                <w:szCs w:val="26"/>
                <w:rPrChange w:id="18200" w:author="Le Minh Nghia" w:date="2019-10-09T10:56:00Z">
                  <w:rPr>
                    <w:iCs/>
                    <w:sz w:val="26"/>
                    <w:szCs w:val="26"/>
                  </w:rPr>
                </w:rPrChange>
              </w:rPr>
              <w:t>sinh</w:t>
            </w:r>
            <w:proofErr w:type="spellEnd"/>
            <w:r w:rsidRPr="00B41112">
              <w:rPr>
                <w:iCs/>
                <w:sz w:val="26"/>
                <w:szCs w:val="26"/>
                <w:rPrChange w:id="18201" w:author="Le Minh Nghia" w:date="2019-10-09T10:56:00Z">
                  <w:rPr>
                    <w:iCs/>
                    <w:sz w:val="26"/>
                    <w:szCs w:val="26"/>
                  </w:rPr>
                </w:rPrChange>
              </w:rPr>
              <w:t xml:space="preserve"> </w:t>
            </w:r>
            <w:proofErr w:type="spellStart"/>
            <w:r w:rsidRPr="00B41112">
              <w:rPr>
                <w:iCs/>
                <w:sz w:val="26"/>
                <w:szCs w:val="26"/>
                <w:rPrChange w:id="18202"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03" w:author="Le Minh Nghia" w:date="2019-10-09T10:56:00Z">
                  <w:rPr>
                    <w:iCs/>
                    <w:sz w:val="26"/>
                    <w:szCs w:val="26"/>
                  </w:rPr>
                </w:rPrChange>
              </w:rPr>
            </w:pPr>
            <w:proofErr w:type="spellStart"/>
            <w:r w:rsidRPr="00B41112">
              <w:rPr>
                <w:iCs/>
                <w:sz w:val="26"/>
                <w:szCs w:val="26"/>
                <w:rPrChange w:id="18204" w:author="Le Minh Nghia" w:date="2019-10-09T10:56:00Z">
                  <w:rPr>
                    <w:iCs/>
                    <w:sz w:val="26"/>
                    <w:szCs w:val="26"/>
                  </w:rPr>
                </w:rPrChange>
              </w:rPr>
              <w:t>register_graduate_birth</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05" w:author="Le Minh Nghia" w:date="2019-10-09T10:56:00Z">
                  <w:rPr>
                    <w:iCs/>
                    <w:sz w:val="26"/>
                    <w:szCs w:val="26"/>
                  </w:rPr>
                </w:rPrChange>
              </w:rPr>
            </w:pPr>
            <w:r w:rsidRPr="00B41112">
              <w:rPr>
                <w:iCs/>
                <w:sz w:val="26"/>
                <w:szCs w:val="26"/>
                <w:rPrChange w:id="18206" w:author="Le Minh Nghia" w:date="2019-10-09T10:56:00Z">
                  <w:rPr>
                    <w:iCs/>
                    <w:sz w:val="26"/>
                    <w:szCs w:val="26"/>
                  </w:rPr>
                </w:rPrChange>
              </w:rPr>
              <w:t>DATE</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07"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08"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09"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10"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11"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12" w:author="Le Minh Nghia" w:date="2019-10-09T10:56:00Z">
                  <w:rPr>
                    <w:iCs/>
                    <w:sz w:val="26"/>
                    <w:szCs w:val="26"/>
                  </w:rPr>
                </w:rPrChange>
              </w:rPr>
            </w:pPr>
            <w:proofErr w:type="spellStart"/>
            <w:r w:rsidRPr="00B41112">
              <w:rPr>
                <w:iCs/>
                <w:sz w:val="26"/>
                <w:szCs w:val="26"/>
                <w:rPrChange w:id="18213" w:author="Le Minh Nghia" w:date="2019-10-09T10:56:00Z">
                  <w:rPr>
                    <w:iCs/>
                    <w:sz w:val="26"/>
                    <w:szCs w:val="26"/>
                  </w:rPr>
                </w:rPrChange>
              </w:rPr>
              <w:t>Ngày</w:t>
            </w:r>
            <w:proofErr w:type="spellEnd"/>
            <w:r w:rsidRPr="00B41112">
              <w:rPr>
                <w:iCs/>
                <w:sz w:val="26"/>
                <w:szCs w:val="26"/>
                <w:rPrChange w:id="18214" w:author="Le Minh Nghia" w:date="2019-10-09T10:56:00Z">
                  <w:rPr>
                    <w:iCs/>
                    <w:sz w:val="26"/>
                    <w:szCs w:val="26"/>
                  </w:rPr>
                </w:rPrChange>
              </w:rPr>
              <w:t xml:space="preserve"> </w:t>
            </w:r>
            <w:proofErr w:type="spellStart"/>
            <w:r w:rsidRPr="00B41112">
              <w:rPr>
                <w:iCs/>
                <w:sz w:val="26"/>
                <w:szCs w:val="26"/>
                <w:rPrChange w:id="18215" w:author="Le Minh Nghia" w:date="2019-10-09T10:56:00Z">
                  <w:rPr>
                    <w:iCs/>
                    <w:sz w:val="26"/>
                    <w:szCs w:val="26"/>
                  </w:rPr>
                </w:rPrChange>
              </w:rPr>
              <w:t>sinh</w:t>
            </w:r>
            <w:proofErr w:type="spellEnd"/>
            <w:r w:rsidRPr="00B41112">
              <w:rPr>
                <w:iCs/>
                <w:sz w:val="26"/>
                <w:szCs w:val="26"/>
                <w:rPrChange w:id="18216" w:author="Le Minh Nghia" w:date="2019-10-09T10:56:00Z">
                  <w:rPr>
                    <w:iCs/>
                    <w:sz w:val="26"/>
                    <w:szCs w:val="26"/>
                  </w:rPr>
                </w:rPrChange>
              </w:rPr>
              <w:t xml:space="preserve"> </w:t>
            </w:r>
            <w:proofErr w:type="spellStart"/>
            <w:r w:rsidRPr="00B41112">
              <w:rPr>
                <w:iCs/>
                <w:sz w:val="26"/>
                <w:szCs w:val="26"/>
                <w:rPrChange w:id="18217" w:author="Le Minh Nghia" w:date="2019-10-09T10:56:00Z">
                  <w:rPr>
                    <w:iCs/>
                    <w:sz w:val="26"/>
                    <w:szCs w:val="26"/>
                  </w:rPr>
                </w:rPrChange>
              </w:rPr>
              <w:t>của</w:t>
            </w:r>
            <w:proofErr w:type="spellEnd"/>
            <w:r w:rsidRPr="00B41112">
              <w:rPr>
                <w:iCs/>
                <w:sz w:val="26"/>
                <w:szCs w:val="26"/>
                <w:rPrChange w:id="18218" w:author="Le Minh Nghia" w:date="2019-10-09T10:56:00Z">
                  <w:rPr>
                    <w:iCs/>
                    <w:sz w:val="26"/>
                    <w:szCs w:val="26"/>
                  </w:rPr>
                </w:rPrChange>
              </w:rPr>
              <w:t xml:space="preserve"> </w:t>
            </w:r>
            <w:proofErr w:type="spellStart"/>
            <w:r w:rsidRPr="00B41112">
              <w:rPr>
                <w:iCs/>
                <w:sz w:val="26"/>
                <w:szCs w:val="26"/>
                <w:rPrChange w:id="18219" w:author="Le Minh Nghia" w:date="2019-10-09T10:56:00Z">
                  <w:rPr>
                    <w:iCs/>
                    <w:sz w:val="26"/>
                    <w:szCs w:val="26"/>
                  </w:rPr>
                </w:rPrChange>
              </w:rPr>
              <w:t>sinh</w:t>
            </w:r>
            <w:proofErr w:type="spellEnd"/>
            <w:r w:rsidRPr="00B41112">
              <w:rPr>
                <w:iCs/>
                <w:sz w:val="26"/>
                <w:szCs w:val="26"/>
                <w:rPrChange w:id="18220" w:author="Le Minh Nghia" w:date="2019-10-09T10:56:00Z">
                  <w:rPr>
                    <w:iCs/>
                    <w:sz w:val="26"/>
                    <w:szCs w:val="26"/>
                  </w:rPr>
                </w:rPrChange>
              </w:rPr>
              <w:t xml:space="preserve"> </w:t>
            </w:r>
            <w:proofErr w:type="spellStart"/>
            <w:r w:rsidRPr="00B41112">
              <w:rPr>
                <w:iCs/>
                <w:sz w:val="26"/>
                <w:szCs w:val="26"/>
                <w:rPrChange w:id="18221"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22" w:author="Le Minh Nghia" w:date="2019-10-09T10:56:00Z">
                  <w:rPr>
                    <w:iCs/>
                    <w:sz w:val="26"/>
                    <w:szCs w:val="26"/>
                  </w:rPr>
                </w:rPrChange>
              </w:rPr>
            </w:pPr>
            <w:proofErr w:type="spellStart"/>
            <w:r w:rsidRPr="00B41112">
              <w:rPr>
                <w:iCs/>
                <w:sz w:val="26"/>
                <w:szCs w:val="26"/>
                <w:rPrChange w:id="18223" w:author="Le Minh Nghia" w:date="2019-10-09T10:56:00Z">
                  <w:rPr>
                    <w:iCs/>
                    <w:sz w:val="26"/>
                    <w:szCs w:val="26"/>
                  </w:rPr>
                </w:rPrChange>
              </w:rPr>
              <w:t>register_graduate_gender</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24" w:author="Le Minh Nghia" w:date="2019-10-09T10:56:00Z">
                  <w:rPr>
                    <w:iCs/>
                    <w:sz w:val="26"/>
                    <w:szCs w:val="26"/>
                  </w:rPr>
                </w:rPrChange>
              </w:rPr>
            </w:pPr>
            <w:proofErr w:type="gramStart"/>
            <w:r w:rsidRPr="00B41112">
              <w:rPr>
                <w:iCs/>
                <w:sz w:val="26"/>
                <w:szCs w:val="26"/>
                <w:rPrChange w:id="18225" w:author="Le Minh Nghia" w:date="2019-10-09T10:56:00Z">
                  <w:rPr>
                    <w:iCs/>
                    <w:sz w:val="26"/>
                    <w:szCs w:val="26"/>
                  </w:rPr>
                </w:rPrChange>
              </w:rPr>
              <w:t>Varchar(</w:t>
            </w:r>
            <w:proofErr w:type="gramEnd"/>
            <w:r w:rsidRPr="00B41112">
              <w:rPr>
                <w:iCs/>
                <w:sz w:val="26"/>
                <w:szCs w:val="26"/>
                <w:rPrChange w:id="18226" w:author="Le Minh Nghia" w:date="2019-10-09T10:56:00Z">
                  <w:rPr>
                    <w:iCs/>
                    <w:sz w:val="26"/>
                    <w:szCs w:val="26"/>
                  </w:rPr>
                </w:rPrChange>
              </w:rPr>
              <w:t>255)</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27"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28"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29"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30"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31"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32" w:author="Le Minh Nghia" w:date="2019-10-09T10:56:00Z">
                  <w:rPr>
                    <w:iCs/>
                    <w:sz w:val="26"/>
                    <w:szCs w:val="26"/>
                  </w:rPr>
                </w:rPrChange>
              </w:rPr>
            </w:pPr>
            <w:proofErr w:type="spellStart"/>
            <w:r w:rsidRPr="00B41112">
              <w:rPr>
                <w:iCs/>
                <w:sz w:val="26"/>
                <w:szCs w:val="26"/>
                <w:rPrChange w:id="18233" w:author="Le Minh Nghia" w:date="2019-10-09T10:56:00Z">
                  <w:rPr>
                    <w:iCs/>
                    <w:sz w:val="26"/>
                    <w:szCs w:val="26"/>
                  </w:rPr>
                </w:rPrChange>
              </w:rPr>
              <w:t>Giới</w:t>
            </w:r>
            <w:proofErr w:type="spellEnd"/>
            <w:r w:rsidRPr="00B41112">
              <w:rPr>
                <w:iCs/>
                <w:sz w:val="26"/>
                <w:szCs w:val="26"/>
                <w:rPrChange w:id="18234" w:author="Le Minh Nghia" w:date="2019-10-09T10:56:00Z">
                  <w:rPr>
                    <w:iCs/>
                    <w:sz w:val="26"/>
                    <w:szCs w:val="26"/>
                  </w:rPr>
                </w:rPrChange>
              </w:rPr>
              <w:t xml:space="preserve"> </w:t>
            </w:r>
            <w:proofErr w:type="spellStart"/>
            <w:r w:rsidRPr="00B41112">
              <w:rPr>
                <w:iCs/>
                <w:sz w:val="26"/>
                <w:szCs w:val="26"/>
                <w:rPrChange w:id="18235" w:author="Le Minh Nghia" w:date="2019-10-09T10:56:00Z">
                  <w:rPr>
                    <w:iCs/>
                    <w:sz w:val="26"/>
                    <w:szCs w:val="26"/>
                  </w:rPr>
                </w:rPrChange>
              </w:rPr>
              <w:t>tính</w:t>
            </w:r>
            <w:proofErr w:type="spellEnd"/>
            <w:r w:rsidRPr="00B41112">
              <w:rPr>
                <w:iCs/>
                <w:sz w:val="26"/>
                <w:szCs w:val="26"/>
                <w:rPrChange w:id="18236" w:author="Le Minh Nghia" w:date="2019-10-09T10:56:00Z">
                  <w:rPr>
                    <w:iCs/>
                    <w:sz w:val="26"/>
                    <w:szCs w:val="26"/>
                  </w:rPr>
                </w:rPrChange>
              </w:rPr>
              <w:t xml:space="preserve"> </w:t>
            </w:r>
            <w:proofErr w:type="spellStart"/>
            <w:r w:rsidRPr="00B41112">
              <w:rPr>
                <w:iCs/>
                <w:sz w:val="26"/>
                <w:szCs w:val="26"/>
                <w:rPrChange w:id="18237" w:author="Le Minh Nghia" w:date="2019-10-09T10:56:00Z">
                  <w:rPr>
                    <w:iCs/>
                    <w:sz w:val="26"/>
                    <w:szCs w:val="26"/>
                  </w:rPr>
                </w:rPrChange>
              </w:rPr>
              <w:t>của</w:t>
            </w:r>
            <w:proofErr w:type="spellEnd"/>
            <w:r w:rsidRPr="00B41112">
              <w:rPr>
                <w:iCs/>
                <w:sz w:val="26"/>
                <w:szCs w:val="26"/>
                <w:rPrChange w:id="18238" w:author="Le Minh Nghia" w:date="2019-10-09T10:56:00Z">
                  <w:rPr>
                    <w:iCs/>
                    <w:sz w:val="26"/>
                    <w:szCs w:val="26"/>
                  </w:rPr>
                </w:rPrChange>
              </w:rPr>
              <w:t xml:space="preserve"> </w:t>
            </w:r>
            <w:proofErr w:type="spellStart"/>
            <w:r w:rsidRPr="00B41112">
              <w:rPr>
                <w:iCs/>
                <w:sz w:val="26"/>
                <w:szCs w:val="26"/>
                <w:rPrChange w:id="18239" w:author="Le Minh Nghia" w:date="2019-10-09T10:56:00Z">
                  <w:rPr>
                    <w:iCs/>
                    <w:sz w:val="26"/>
                    <w:szCs w:val="26"/>
                  </w:rPr>
                </w:rPrChange>
              </w:rPr>
              <w:t>sinh</w:t>
            </w:r>
            <w:proofErr w:type="spellEnd"/>
            <w:r w:rsidRPr="00B41112">
              <w:rPr>
                <w:iCs/>
                <w:sz w:val="26"/>
                <w:szCs w:val="26"/>
                <w:rPrChange w:id="18240" w:author="Le Minh Nghia" w:date="2019-10-09T10:56:00Z">
                  <w:rPr>
                    <w:iCs/>
                    <w:sz w:val="26"/>
                    <w:szCs w:val="26"/>
                  </w:rPr>
                </w:rPrChange>
              </w:rPr>
              <w:t xml:space="preserve"> </w:t>
            </w:r>
            <w:proofErr w:type="spellStart"/>
            <w:r w:rsidRPr="00B41112">
              <w:rPr>
                <w:iCs/>
                <w:sz w:val="26"/>
                <w:szCs w:val="26"/>
                <w:rPrChange w:id="18241"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42" w:author="Le Minh Nghia" w:date="2019-10-09T10:56:00Z">
                  <w:rPr>
                    <w:iCs/>
                    <w:sz w:val="26"/>
                    <w:szCs w:val="26"/>
                  </w:rPr>
                </w:rPrChange>
              </w:rPr>
            </w:pPr>
            <w:proofErr w:type="spellStart"/>
            <w:r w:rsidRPr="00B41112">
              <w:rPr>
                <w:iCs/>
                <w:sz w:val="26"/>
                <w:szCs w:val="26"/>
                <w:rPrChange w:id="18243" w:author="Le Minh Nghia" w:date="2019-10-09T10:56:00Z">
                  <w:rPr>
                    <w:iCs/>
                    <w:sz w:val="26"/>
                    <w:szCs w:val="26"/>
                  </w:rPr>
                </w:rPrChange>
              </w:rPr>
              <w:t>register_graduate_place_of_birth</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44" w:author="Le Minh Nghia" w:date="2019-10-09T10:56:00Z">
                  <w:rPr>
                    <w:iCs/>
                    <w:sz w:val="26"/>
                    <w:szCs w:val="26"/>
                  </w:rPr>
                </w:rPrChange>
              </w:rPr>
            </w:pPr>
            <w:proofErr w:type="gramStart"/>
            <w:r w:rsidRPr="00B41112">
              <w:rPr>
                <w:iCs/>
                <w:sz w:val="26"/>
                <w:szCs w:val="26"/>
                <w:rPrChange w:id="18245" w:author="Le Minh Nghia" w:date="2019-10-09T10:56:00Z">
                  <w:rPr>
                    <w:iCs/>
                    <w:sz w:val="26"/>
                    <w:szCs w:val="26"/>
                  </w:rPr>
                </w:rPrChange>
              </w:rPr>
              <w:t>Varchar(</w:t>
            </w:r>
            <w:proofErr w:type="gramEnd"/>
            <w:r w:rsidRPr="00B41112">
              <w:rPr>
                <w:iCs/>
                <w:sz w:val="26"/>
                <w:szCs w:val="26"/>
                <w:rPrChange w:id="18246" w:author="Le Minh Nghia" w:date="2019-10-09T10:56:00Z">
                  <w:rPr>
                    <w:iCs/>
                    <w:sz w:val="26"/>
                    <w:szCs w:val="26"/>
                  </w:rPr>
                </w:rPrChange>
              </w:rPr>
              <w:t>255)</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47"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48"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49"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50"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51"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52" w:author="Le Minh Nghia" w:date="2019-10-09T10:56:00Z">
                  <w:rPr>
                    <w:iCs/>
                    <w:sz w:val="26"/>
                    <w:szCs w:val="26"/>
                  </w:rPr>
                </w:rPrChange>
              </w:rPr>
            </w:pPr>
            <w:proofErr w:type="spellStart"/>
            <w:r w:rsidRPr="00B41112">
              <w:rPr>
                <w:iCs/>
                <w:sz w:val="26"/>
                <w:szCs w:val="26"/>
                <w:rPrChange w:id="18253" w:author="Le Minh Nghia" w:date="2019-10-09T10:56:00Z">
                  <w:rPr>
                    <w:iCs/>
                    <w:sz w:val="26"/>
                    <w:szCs w:val="26"/>
                  </w:rPr>
                </w:rPrChange>
              </w:rPr>
              <w:t>Nơi</w:t>
            </w:r>
            <w:proofErr w:type="spellEnd"/>
            <w:r w:rsidRPr="00B41112">
              <w:rPr>
                <w:iCs/>
                <w:sz w:val="26"/>
                <w:szCs w:val="26"/>
                <w:rPrChange w:id="18254" w:author="Le Minh Nghia" w:date="2019-10-09T10:56:00Z">
                  <w:rPr>
                    <w:iCs/>
                    <w:sz w:val="26"/>
                    <w:szCs w:val="26"/>
                  </w:rPr>
                </w:rPrChange>
              </w:rPr>
              <w:t xml:space="preserve"> </w:t>
            </w:r>
            <w:proofErr w:type="spellStart"/>
            <w:r w:rsidRPr="00B41112">
              <w:rPr>
                <w:iCs/>
                <w:sz w:val="26"/>
                <w:szCs w:val="26"/>
                <w:rPrChange w:id="18255" w:author="Le Minh Nghia" w:date="2019-10-09T10:56:00Z">
                  <w:rPr>
                    <w:iCs/>
                    <w:sz w:val="26"/>
                    <w:szCs w:val="26"/>
                  </w:rPr>
                </w:rPrChange>
              </w:rPr>
              <w:t>sinh</w:t>
            </w:r>
            <w:proofErr w:type="spellEnd"/>
            <w:r w:rsidRPr="00B41112">
              <w:rPr>
                <w:iCs/>
                <w:sz w:val="26"/>
                <w:szCs w:val="26"/>
                <w:rPrChange w:id="18256" w:author="Le Minh Nghia" w:date="2019-10-09T10:56:00Z">
                  <w:rPr>
                    <w:iCs/>
                    <w:sz w:val="26"/>
                    <w:szCs w:val="26"/>
                  </w:rPr>
                </w:rPrChange>
              </w:rPr>
              <w:t xml:space="preserve"> </w:t>
            </w:r>
            <w:proofErr w:type="spellStart"/>
            <w:r w:rsidRPr="00B41112">
              <w:rPr>
                <w:iCs/>
                <w:sz w:val="26"/>
                <w:szCs w:val="26"/>
                <w:rPrChange w:id="18257" w:author="Le Minh Nghia" w:date="2019-10-09T10:56:00Z">
                  <w:rPr>
                    <w:iCs/>
                    <w:sz w:val="26"/>
                    <w:szCs w:val="26"/>
                  </w:rPr>
                </w:rPrChange>
              </w:rPr>
              <w:t>của</w:t>
            </w:r>
            <w:proofErr w:type="spellEnd"/>
            <w:r w:rsidRPr="00B41112">
              <w:rPr>
                <w:iCs/>
                <w:sz w:val="26"/>
                <w:szCs w:val="26"/>
                <w:rPrChange w:id="18258" w:author="Le Minh Nghia" w:date="2019-10-09T10:56:00Z">
                  <w:rPr>
                    <w:iCs/>
                    <w:sz w:val="26"/>
                    <w:szCs w:val="26"/>
                  </w:rPr>
                </w:rPrChange>
              </w:rPr>
              <w:t xml:space="preserve"> </w:t>
            </w:r>
            <w:proofErr w:type="spellStart"/>
            <w:r w:rsidRPr="00B41112">
              <w:rPr>
                <w:iCs/>
                <w:sz w:val="26"/>
                <w:szCs w:val="26"/>
                <w:rPrChange w:id="18259" w:author="Le Minh Nghia" w:date="2019-10-09T10:56:00Z">
                  <w:rPr>
                    <w:iCs/>
                    <w:sz w:val="26"/>
                    <w:szCs w:val="26"/>
                  </w:rPr>
                </w:rPrChange>
              </w:rPr>
              <w:t>sinh</w:t>
            </w:r>
            <w:proofErr w:type="spellEnd"/>
            <w:r w:rsidRPr="00B41112">
              <w:rPr>
                <w:iCs/>
                <w:sz w:val="26"/>
                <w:szCs w:val="26"/>
                <w:rPrChange w:id="18260" w:author="Le Minh Nghia" w:date="2019-10-09T10:56:00Z">
                  <w:rPr>
                    <w:iCs/>
                    <w:sz w:val="26"/>
                    <w:szCs w:val="26"/>
                  </w:rPr>
                </w:rPrChange>
              </w:rPr>
              <w:t xml:space="preserve"> </w:t>
            </w:r>
            <w:proofErr w:type="spellStart"/>
            <w:r w:rsidRPr="00B41112">
              <w:rPr>
                <w:iCs/>
                <w:sz w:val="26"/>
                <w:szCs w:val="26"/>
                <w:rPrChange w:id="18261"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62" w:author="Le Minh Nghia" w:date="2019-10-09T10:56:00Z">
                  <w:rPr>
                    <w:iCs/>
                    <w:sz w:val="26"/>
                    <w:szCs w:val="26"/>
                  </w:rPr>
                </w:rPrChange>
              </w:rPr>
            </w:pPr>
            <w:proofErr w:type="spellStart"/>
            <w:r w:rsidRPr="00B41112">
              <w:rPr>
                <w:iCs/>
                <w:sz w:val="26"/>
                <w:szCs w:val="26"/>
                <w:rPrChange w:id="18263" w:author="Le Minh Nghia" w:date="2019-10-09T10:56:00Z">
                  <w:rPr>
                    <w:iCs/>
                    <w:sz w:val="26"/>
                    <w:szCs w:val="26"/>
                  </w:rPr>
                </w:rPrChange>
              </w:rPr>
              <w:t>register_graduate_nation</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64" w:author="Le Minh Nghia" w:date="2019-10-09T10:56:00Z">
                  <w:rPr>
                    <w:iCs/>
                    <w:sz w:val="26"/>
                    <w:szCs w:val="26"/>
                  </w:rPr>
                </w:rPrChange>
              </w:rPr>
            </w:pPr>
            <w:proofErr w:type="gramStart"/>
            <w:r w:rsidRPr="00B41112">
              <w:rPr>
                <w:iCs/>
                <w:sz w:val="26"/>
                <w:szCs w:val="26"/>
                <w:rPrChange w:id="18265" w:author="Le Minh Nghia" w:date="2019-10-09T10:56:00Z">
                  <w:rPr>
                    <w:iCs/>
                    <w:sz w:val="26"/>
                    <w:szCs w:val="26"/>
                  </w:rPr>
                </w:rPrChange>
              </w:rPr>
              <w:t>Varchar(</w:t>
            </w:r>
            <w:proofErr w:type="gramEnd"/>
            <w:r w:rsidRPr="00B41112">
              <w:rPr>
                <w:iCs/>
                <w:sz w:val="26"/>
                <w:szCs w:val="26"/>
                <w:rPrChange w:id="18266" w:author="Le Minh Nghia" w:date="2019-10-09T10:56:00Z">
                  <w:rPr>
                    <w:iCs/>
                    <w:sz w:val="26"/>
                    <w:szCs w:val="26"/>
                  </w:rPr>
                </w:rPrChange>
              </w:rPr>
              <w:t>255)</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67"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68"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69"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70"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71"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72" w:author="Le Minh Nghia" w:date="2019-10-09T10:56:00Z">
                  <w:rPr>
                    <w:iCs/>
                    <w:sz w:val="26"/>
                    <w:szCs w:val="26"/>
                  </w:rPr>
                </w:rPrChange>
              </w:rPr>
            </w:pPr>
            <w:proofErr w:type="spellStart"/>
            <w:r w:rsidRPr="00B41112">
              <w:rPr>
                <w:iCs/>
                <w:sz w:val="26"/>
                <w:szCs w:val="26"/>
                <w:rPrChange w:id="18273" w:author="Le Minh Nghia" w:date="2019-10-09T10:56:00Z">
                  <w:rPr>
                    <w:iCs/>
                    <w:sz w:val="26"/>
                    <w:szCs w:val="26"/>
                  </w:rPr>
                </w:rPrChange>
              </w:rPr>
              <w:t>Tôn</w:t>
            </w:r>
            <w:proofErr w:type="spellEnd"/>
            <w:r w:rsidRPr="00B41112">
              <w:rPr>
                <w:iCs/>
                <w:sz w:val="26"/>
                <w:szCs w:val="26"/>
                <w:rPrChange w:id="18274" w:author="Le Minh Nghia" w:date="2019-10-09T10:56:00Z">
                  <w:rPr>
                    <w:iCs/>
                    <w:sz w:val="26"/>
                    <w:szCs w:val="26"/>
                  </w:rPr>
                </w:rPrChange>
              </w:rPr>
              <w:t xml:space="preserve"> </w:t>
            </w:r>
            <w:proofErr w:type="spellStart"/>
            <w:r w:rsidRPr="00B41112">
              <w:rPr>
                <w:iCs/>
                <w:sz w:val="26"/>
                <w:szCs w:val="26"/>
                <w:rPrChange w:id="18275" w:author="Le Minh Nghia" w:date="2019-10-09T10:56:00Z">
                  <w:rPr>
                    <w:iCs/>
                    <w:sz w:val="26"/>
                    <w:szCs w:val="26"/>
                  </w:rPr>
                </w:rPrChange>
              </w:rPr>
              <w:t>giáo</w:t>
            </w:r>
            <w:proofErr w:type="spellEnd"/>
            <w:r w:rsidRPr="00B41112">
              <w:rPr>
                <w:iCs/>
                <w:sz w:val="26"/>
                <w:szCs w:val="26"/>
                <w:rPrChange w:id="18276" w:author="Le Minh Nghia" w:date="2019-10-09T10:56:00Z">
                  <w:rPr>
                    <w:iCs/>
                    <w:sz w:val="26"/>
                    <w:szCs w:val="26"/>
                  </w:rPr>
                </w:rPrChange>
              </w:rPr>
              <w:t xml:space="preserve"> </w:t>
            </w:r>
            <w:proofErr w:type="spellStart"/>
            <w:r w:rsidRPr="00B41112">
              <w:rPr>
                <w:iCs/>
                <w:sz w:val="26"/>
                <w:szCs w:val="26"/>
                <w:rPrChange w:id="18277" w:author="Le Minh Nghia" w:date="2019-10-09T10:56:00Z">
                  <w:rPr>
                    <w:iCs/>
                    <w:sz w:val="26"/>
                    <w:szCs w:val="26"/>
                  </w:rPr>
                </w:rPrChange>
              </w:rPr>
              <w:t>của</w:t>
            </w:r>
            <w:proofErr w:type="spellEnd"/>
            <w:r w:rsidRPr="00B41112">
              <w:rPr>
                <w:iCs/>
                <w:sz w:val="26"/>
                <w:szCs w:val="26"/>
                <w:rPrChange w:id="18278" w:author="Le Minh Nghia" w:date="2019-10-09T10:56:00Z">
                  <w:rPr>
                    <w:iCs/>
                    <w:sz w:val="26"/>
                    <w:szCs w:val="26"/>
                  </w:rPr>
                </w:rPrChange>
              </w:rPr>
              <w:t xml:space="preserve"> </w:t>
            </w:r>
            <w:proofErr w:type="spellStart"/>
            <w:r w:rsidRPr="00B41112">
              <w:rPr>
                <w:iCs/>
                <w:sz w:val="26"/>
                <w:szCs w:val="26"/>
                <w:rPrChange w:id="18279" w:author="Le Minh Nghia" w:date="2019-10-09T10:56:00Z">
                  <w:rPr>
                    <w:iCs/>
                    <w:sz w:val="26"/>
                    <w:szCs w:val="26"/>
                  </w:rPr>
                </w:rPrChange>
              </w:rPr>
              <w:t>sinh</w:t>
            </w:r>
            <w:proofErr w:type="spellEnd"/>
            <w:r w:rsidRPr="00B41112">
              <w:rPr>
                <w:iCs/>
                <w:sz w:val="26"/>
                <w:szCs w:val="26"/>
                <w:rPrChange w:id="18280" w:author="Le Minh Nghia" w:date="2019-10-09T10:56:00Z">
                  <w:rPr>
                    <w:iCs/>
                    <w:sz w:val="26"/>
                    <w:szCs w:val="26"/>
                  </w:rPr>
                </w:rPrChange>
              </w:rPr>
              <w:t xml:space="preserve"> </w:t>
            </w:r>
            <w:proofErr w:type="spellStart"/>
            <w:r w:rsidRPr="00B41112">
              <w:rPr>
                <w:iCs/>
                <w:sz w:val="26"/>
                <w:szCs w:val="26"/>
                <w:rPrChange w:id="18281"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82" w:author="Le Minh Nghia" w:date="2019-10-09T10:56:00Z">
                  <w:rPr>
                    <w:iCs/>
                    <w:sz w:val="26"/>
                    <w:szCs w:val="26"/>
                  </w:rPr>
                </w:rPrChange>
              </w:rPr>
            </w:pPr>
            <w:proofErr w:type="spellStart"/>
            <w:r w:rsidRPr="00B41112">
              <w:rPr>
                <w:iCs/>
                <w:sz w:val="26"/>
                <w:szCs w:val="26"/>
                <w:rPrChange w:id="18283" w:author="Le Minh Nghia" w:date="2019-10-09T10:56:00Z">
                  <w:rPr>
                    <w:iCs/>
                    <w:sz w:val="26"/>
                    <w:szCs w:val="26"/>
                  </w:rPr>
                </w:rPrChange>
              </w:rPr>
              <w:t>register_graduate_class_code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84" w:author="Le Minh Nghia" w:date="2019-10-09T10:56:00Z">
                  <w:rPr>
                    <w:iCs/>
                    <w:sz w:val="26"/>
                    <w:szCs w:val="26"/>
                  </w:rPr>
                </w:rPrChange>
              </w:rPr>
            </w:pPr>
            <w:proofErr w:type="gramStart"/>
            <w:r w:rsidRPr="00B41112">
              <w:rPr>
                <w:iCs/>
                <w:sz w:val="26"/>
                <w:szCs w:val="26"/>
                <w:rPrChange w:id="18285" w:author="Le Minh Nghia" w:date="2019-10-09T10:56:00Z">
                  <w:rPr>
                    <w:iCs/>
                    <w:sz w:val="26"/>
                    <w:szCs w:val="26"/>
                  </w:rPr>
                </w:rPrChange>
              </w:rPr>
              <w:t>Varchar(</w:t>
            </w:r>
            <w:proofErr w:type="gramEnd"/>
            <w:r w:rsidRPr="00B41112">
              <w:rPr>
                <w:iCs/>
                <w:sz w:val="26"/>
                <w:szCs w:val="26"/>
                <w:rPrChange w:id="18286" w:author="Le Minh Nghia" w:date="2019-10-09T10:56:00Z">
                  <w:rPr>
                    <w:iCs/>
                    <w:sz w:val="26"/>
                    <w:szCs w:val="26"/>
                  </w:rPr>
                </w:rPrChange>
              </w:rPr>
              <w:t>12)</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87"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88"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289"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90"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291"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292" w:author="Le Minh Nghia" w:date="2019-10-09T10:56:00Z">
                  <w:rPr>
                    <w:iCs/>
                    <w:sz w:val="26"/>
                    <w:szCs w:val="26"/>
                  </w:rPr>
                </w:rPrChange>
              </w:rPr>
            </w:pPr>
            <w:proofErr w:type="spellStart"/>
            <w:r w:rsidRPr="00B41112">
              <w:rPr>
                <w:iCs/>
                <w:sz w:val="26"/>
                <w:szCs w:val="26"/>
                <w:rPrChange w:id="18293" w:author="Le Minh Nghia" w:date="2019-10-09T10:56:00Z">
                  <w:rPr>
                    <w:iCs/>
                    <w:sz w:val="26"/>
                    <w:szCs w:val="26"/>
                  </w:rPr>
                </w:rPrChange>
              </w:rPr>
              <w:t>Mã</w:t>
            </w:r>
            <w:proofErr w:type="spellEnd"/>
            <w:r w:rsidRPr="00B41112">
              <w:rPr>
                <w:iCs/>
                <w:sz w:val="26"/>
                <w:szCs w:val="26"/>
                <w:rPrChange w:id="18294" w:author="Le Minh Nghia" w:date="2019-10-09T10:56:00Z">
                  <w:rPr>
                    <w:iCs/>
                    <w:sz w:val="26"/>
                    <w:szCs w:val="26"/>
                  </w:rPr>
                </w:rPrChange>
              </w:rPr>
              <w:t xml:space="preserve"> </w:t>
            </w:r>
            <w:proofErr w:type="spellStart"/>
            <w:r w:rsidRPr="00B41112">
              <w:rPr>
                <w:iCs/>
                <w:sz w:val="26"/>
                <w:szCs w:val="26"/>
                <w:rPrChange w:id="18295" w:author="Le Minh Nghia" w:date="2019-10-09T10:56:00Z">
                  <w:rPr>
                    <w:iCs/>
                    <w:sz w:val="26"/>
                    <w:szCs w:val="26"/>
                  </w:rPr>
                </w:rPrChange>
              </w:rPr>
              <w:t>lớp</w:t>
            </w:r>
            <w:proofErr w:type="spellEnd"/>
            <w:r w:rsidRPr="00B41112">
              <w:rPr>
                <w:iCs/>
                <w:sz w:val="26"/>
                <w:szCs w:val="26"/>
                <w:rPrChange w:id="18296" w:author="Le Minh Nghia" w:date="2019-10-09T10:56:00Z">
                  <w:rPr>
                    <w:iCs/>
                    <w:sz w:val="26"/>
                    <w:szCs w:val="26"/>
                  </w:rPr>
                </w:rPrChange>
              </w:rPr>
              <w:t xml:space="preserve"> </w:t>
            </w:r>
            <w:proofErr w:type="spellStart"/>
            <w:r w:rsidRPr="00B41112">
              <w:rPr>
                <w:iCs/>
                <w:sz w:val="26"/>
                <w:szCs w:val="26"/>
                <w:rPrChange w:id="18297" w:author="Le Minh Nghia" w:date="2019-10-09T10:56:00Z">
                  <w:rPr>
                    <w:iCs/>
                    <w:sz w:val="26"/>
                    <w:szCs w:val="26"/>
                  </w:rPr>
                </w:rPrChange>
              </w:rPr>
              <w:t>của</w:t>
            </w:r>
            <w:proofErr w:type="spellEnd"/>
            <w:r w:rsidRPr="00B41112">
              <w:rPr>
                <w:iCs/>
                <w:sz w:val="26"/>
                <w:szCs w:val="26"/>
                <w:rPrChange w:id="18298" w:author="Le Minh Nghia" w:date="2019-10-09T10:56:00Z">
                  <w:rPr>
                    <w:iCs/>
                    <w:sz w:val="26"/>
                    <w:szCs w:val="26"/>
                  </w:rPr>
                </w:rPrChange>
              </w:rPr>
              <w:t xml:space="preserve"> </w:t>
            </w:r>
            <w:proofErr w:type="spellStart"/>
            <w:r w:rsidRPr="00B41112">
              <w:rPr>
                <w:iCs/>
                <w:sz w:val="26"/>
                <w:szCs w:val="26"/>
                <w:rPrChange w:id="18299" w:author="Le Minh Nghia" w:date="2019-10-09T10:56:00Z">
                  <w:rPr>
                    <w:iCs/>
                    <w:sz w:val="26"/>
                    <w:szCs w:val="26"/>
                  </w:rPr>
                </w:rPrChange>
              </w:rPr>
              <w:t>sinh</w:t>
            </w:r>
            <w:proofErr w:type="spellEnd"/>
            <w:r w:rsidRPr="00B41112">
              <w:rPr>
                <w:iCs/>
                <w:sz w:val="26"/>
                <w:szCs w:val="26"/>
                <w:rPrChange w:id="18300" w:author="Le Minh Nghia" w:date="2019-10-09T10:56:00Z">
                  <w:rPr>
                    <w:iCs/>
                    <w:sz w:val="26"/>
                    <w:szCs w:val="26"/>
                  </w:rPr>
                </w:rPrChange>
              </w:rPr>
              <w:t xml:space="preserve"> </w:t>
            </w:r>
            <w:proofErr w:type="spellStart"/>
            <w:r w:rsidRPr="00B41112">
              <w:rPr>
                <w:iCs/>
                <w:sz w:val="26"/>
                <w:szCs w:val="26"/>
                <w:rPrChange w:id="18301"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02" w:author="Le Minh Nghia" w:date="2019-10-09T10:56:00Z">
                  <w:rPr>
                    <w:iCs/>
                    <w:sz w:val="26"/>
                    <w:szCs w:val="26"/>
                  </w:rPr>
                </w:rPrChange>
              </w:rPr>
            </w:pPr>
            <w:proofErr w:type="spellStart"/>
            <w:r w:rsidRPr="00B41112">
              <w:rPr>
                <w:iCs/>
                <w:sz w:val="26"/>
                <w:szCs w:val="26"/>
                <w:rPrChange w:id="18303" w:author="Le Minh Nghia" w:date="2019-10-09T10:56:00Z">
                  <w:rPr>
                    <w:iCs/>
                    <w:sz w:val="26"/>
                    <w:szCs w:val="26"/>
                  </w:rPr>
                </w:rPrChange>
              </w:rPr>
              <w:t>register_graduate_major_name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04" w:author="Le Minh Nghia" w:date="2019-10-09T10:56:00Z">
                  <w:rPr>
                    <w:iCs/>
                    <w:sz w:val="26"/>
                    <w:szCs w:val="26"/>
                  </w:rPr>
                </w:rPrChange>
              </w:rPr>
            </w:pPr>
            <w:proofErr w:type="gramStart"/>
            <w:r w:rsidRPr="00B41112">
              <w:rPr>
                <w:iCs/>
                <w:sz w:val="26"/>
                <w:szCs w:val="26"/>
                <w:rPrChange w:id="18305" w:author="Le Minh Nghia" w:date="2019-10-09T10:56:00Z">
                  <w:rPr>
                    <w:iCs/>
                    <w:sz w:val="26"/>
                    <w:szCs w:val="26"/>
                  </w:rPr>
                </w:rPrChange>
              </w:rPr>
              <w:t>Varchar(</w:t>
            </w:r>
            <w:proofErr w:type="gramEnd"/>
            <w:r w:rsidRPr="00B41112">
              <w:rPr>
                <w:iCs/>
                <w:sz w:val="26"/>
                <w:szCs w:val="26"/>
                <w:rPrChange w:id="18306" w:author="Le Minh Nghia" w:date="2019-10-09T10:56:00Z">
                  <w:rPr>
                    <w:iCs/>
                    <w:sz w:val="26"/>
                    <w:szCs w:val="26"/>
                  </w:rPr>
                </w:rPrChange>
              </w:rPr>
              <w:t>255)</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07"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08"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09"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10"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11"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12" w:author="Le Minh Nghia" w:date="2019-10-09T10:56:00Z">
                  <w:rPr>
                    <w:iCs/>
                    <w:sz w:val="26"/>
                    <w:szCs w:val="26"/>
                  </w:rPr>
                </w:rPrChange>
              </w:rPr>
            </w:pPr>
            <w:proofErr w:type="spellStart"/>
            <w:r w:rsidRPr="00B41112">
              <w:rPr>
                <w:iCs/>
                <w:sz w:val="26"/>
                <w:szCs w:val="26"/>
                <w:rPrChange w:id="18313" w:author="Le Minh Nghia" w:date="2019-10-09T10:56:00Z">
                  <w:rPr>
                    <w:iCs/>
                    <w:sz w:val="26"/>
                    <w:szCs w:val="26"/>
                  </w:rPr>
                </w:rPrChange>
              </w:rPr>
              <w:t>Tên</w:t>
            </w:r>
            <w:proofErr w:type="spellEnd"/>
            <w:r w:rsidRPr="00B41112">
              <w:rPr>
                <w:iCs/>
                <w:sz w:val="26"/>
                <w:szCs w:val="26"/>
                <w:rPrChange w:id="18314" w:author="Le Minh Nghia" w:date="2019-10-09T10:56:00Z">
                  <w:rPr>
                    <w:iCs/>
                    <w:sz w:val="26"/>
                    <w:szCs w:val="26"/>
                  </w:rPr>
                </w:rPrChange>
              </w:rPr>
              <w:t xml:space="preserve"> </w:t>
            </w:r>
            <w:del w:id="18315" w:author="Le Minh Nghia" w:date="2019-10-09T10:43:00Z">
              <w:r w:rsidRPr="00B41112" w:rsidDel="00CE3A23">
                <w:rPr>
                  <w:iCs/>
                  <w:sz w:val="26"/>
                  <w:szCs w:val="26"/>
                  <w:rPrChange w:id="18316" w:author="Le Minh Nghia" w:date="2019-10-09T10:56:00Z">
                    <w:rPr>
                      <w:iCs/>
                      <w:sz w:val="26"/>
                      <w:szCs w:val="26"/>
                    </w:rPr>
                  </w:rPrChange>
                </w:rPr>
                <w:delText>nghành</w:delText>
              </w:r>
            </w:del>
            <w:proofErr w:type="spellStart"/>
            <w:ins w:id="18317" w:author="Le Minh Nghia" w:date="2019-10-09T10:43:00Z">
              <w:r w:rsidR="00CE3A23" w:rsidRPr="00B41112">
                <w:rPr>
                  <w:iCs/>
                  <w:sz w:val="26"/>
                  <w:szCs w:val="26"/>
                  <w:rPrChange w:id="18318" w:author="Le Minh Nghia" w:date="2019-10-09T10:56:00Z">
                    <w:rPr>
                      <w:iCs/>
                      <w:sz w:val="26"/>
                      <w:szCs w:val="26"/>
                    </w:rPr>
                  </w:rPrChange>
                </w:rPr>
                <w:t>ngành</w:t>
              </w:r>
            </w:ins>
            <w:proofErr w:type="spellEnd"/>
            <w:r w:rsidRPr="00B41112">
              <w:rPr>
                <w:iCs/>
                <w:sz w:val="26"/>
                <w:szCs w:val="26"/>
                <w:rPrChange w:id="18319" w:author="Le Minh Nghia" w:date="2019-10-09T10:56:00Z">
                  <w:rPr>
                    <w:iCs/>
                    <w:sz w:val="26"/>
                    <w:szCs w:val="26"/>
                  </w:rPr>
                </w:rPrChange>
              </w:rPr>
              <w:t xml:space="preserve"> </w:t>
            </w:r>
            <w:proofErr w:type="spellStart"/>
            <w:r w:rsidRPr="00B41112">
              <w:rPr>
                <w:iCs/>
                <w:sz w:val="26"/>
                <w:szCs w:val="26"/>
                <w:rPrChange w:id="18320" w:author="Le Minh Nghia" w:date="2019-10-09T10:56:00Z">
                  <w:rPr>
                    <w:iCs/>
                    <w:sz w:val="26"/>
                    <w:szCs w:val="26"/>
                  </w:rPr>
                </w:rPrChange>
              </w:rPr>
              <w:t>của</w:t>
            </w:r>
            <w:proofErr w:type="spellEnd"/>
            <w:r w:rsidRPr="00B41112">
              <w:rPr>
                <w:iCs/>
                <w:sz w:val="26"/>
                <w:szCs w:val="26"/>
                <w:rPrChange w:id="18321" w:author="Le Minh Nghia" w:date="2019-10-09T10:56:00Z">
                  <w:rPr>
                    <w:iCs/>
                    <w:sz w:val="26"/>
                    <w:szCs w:val="26"/>
                  </w:rPr>
                </w:rPrChange>
              </w:rPr>
              <w:t xml:space="preserve"> </w:t>
            </w:r>
            <w:proofErr w:type="spellStart"/>
            <w:r w:rsidRPr="00B41112">
              <w:rPr>
                <w:iCs/>
                <w:sz w:val="26"/>
                <w:szCs w:val="26"/>
                <w:rPrChange w:id="18322" w:author="Le Minh Nghia" w:date="2019-10-09T10:56:00Z">
                  <w:rPr>
                    <w:iCs/>
                    <w:sz w:val="26"/>
                    <w:szCs w:val="26"/>
                  </w:rPr>
                </w:rPrChange>
              </w:rPr>
              <w:t>sinh</w:t>
            </w:r>
            <w:proofErr w:type="spellEnd"/>
            <w:r w:rsidRPr="00B41112">
              <w:rPr>
                <w:iCs/>
                <w:sz w:val="26"/>
                <w:szCs w:val="26"/>
                <w:rPrChange w:id="18323" w:author="Le Minh Nghia" w:date="2019-10-09T10:56:00Z">
                  <w:rPr>
                    <w:iCs/>
                    <w:sz w:val="26"/>
                    <w:szCs w:val="26"/>
                  </w:rPr>
                </w:rPrChange>
              </w:rPr>
              <w:t xml:space="preserve"> </w:t>
            </w:r>
            <w:proofErr w:type="spellStart"/>
            <w:r w:rsidRPr="00B41112">
              <w:rPr>
                <w:iCs/>
                <w:sz w:val="26"/>
                <w:szCs w:val="26"/>
                <w:rPrChange w:id="18324"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25" w:author="Le Minh Nghia" w:date="2019-10-09T10:56:00Z">
                  <w:rPr>
                    <w:iCs/>
                    <w:sz w:val="26"/>
                    <w:szCs w:val="26"/>
                  </w:rPr>
                </w:rPrChange>
              </w:rPr>
            </w:pPr>
            <w:proofErr w:type="spellStart"/>
            <w:r w:rsidRPr="00B41112">
              <w:rPr>
                <w:iCs/>
                <w:sz w:val="26"/>
                <w:szCs w:val="26"/>
                <w:rPrChange w:id="18326" w:author="Le Minh Nghia" w:date="2019-10-09T10:56:00Z">
                  <w:rPr>
                    <w:iCs/>
                    <w:sz w:val="26"/>
                    <w:szCs w:val="26"/>
                  </w:rPr>
                </w:rPrChange>
              </w:rPr>
              <w:t>register_graduate_major_branch_name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27" w:author="Le Minh Nghia" w:date="2019-10-09T10:56:00Z">
                  <w:rPr>
                    <w:iCs/>
                    <w:sz w:val="26"/>
                    <w:szCs w:val="26"/>
                  </w:rPr>
                </w:rPrChange>
              </w:rPr>
            </w:pPr>
            <w:proofErr w:type="gramStart"/>
            <w:r w:rsidRPr="00B41112">
              <w:rPr>
                <w:iCs/>
                <w:sz w:val="26"/>
                <w:szCs w:val="26"/>
                <w:rPrChange w:id="18328" w:author="Le Minh Nghia" w:date="2019-10-09T10:56:00Z">
                  <w:rPr>
                    <w:iCs/>
                    <w:sz w:val="26"/>
                    <w:szCs w:val="26"/>
                  </w:rPr>
                </w:rPrChange>
              </w:rPr>
              <w:t>Varchar(</w:t>
            </w:r>
            <w:proofErr w:type="gramEnd"/>
            <w:r w:rsidRPr="00B41112">
              <w:rPr>
                <w:iCs/>
                <w:sz w:val="26"/>
                <w:szCs w:val="26"/>
                <w:rPrChange w:id="18329" w:author="Le Minh Nghia" w:date="2019-10-09T10:56:00Z">
                  <w:rPr>
                    <w:iCs/>
                    <w:sz w:val="26"/>
                    <w:szCs w:val="26"/>
                  </w:rPr>
                </w:rPrChange>
              </w:rPr>
              <w:t>255)</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30"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31"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32"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33"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34"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35" w:author="Le Minh Nghia" w:date="2019-10-09T10:56:00Z">
                  <w:rPr>
                    <w:iCs/>
                    <w:sz w:val="26"/>
                    <w:szCs w:val="26"/>
                  </w:rPr>
                </w:rPrChange>
              </w:rPr>
            </w:pPr>
            <w:proofErr w:type="spellStart"/>
            <w:r w:rsidRPr="00B41112">
              <w:rPr>
                <w:iCs/>
                <w:sz w:val="26"/>
                <w:szCs w:val="26"/>
                <w:rPrChange w:id="18336" w:author="Le Minh Nghia" w:date="2019-10-09T10:56:00Z">
                  <w:rPr>
                    <w:iCs/>
                    <w:sz w:val="26"/>
                    <w:szCs w:val="26"/>
                  </w:rPr>
                </w:rPrChange>
              </w:rPr>
              <w:t>Tên</w:t>
            </w:r>
            <w:proofErr w:type="spellEnd"/>
            <w:r w:rsidRPr="00B41112">
              <w:rPr>
                <w:iCs/>
                <w:sz w:val="26"/>
                <w:szCs w:val="26"/>
                <w:rPrChange w:id="18337" w:author="Le Minh Nghia" w:date="2019-10-09T10:56:00Z">
                  <w:rPr>
                    <w:iCs/>
                    <w:sz w:val="26"/>
                    <w:szCs w:val="26"/>
                  </w:rPr>
                </w:rPrChange>
              </w:rPr>
              <w:t xml:space="preserve"> </w:t>
            </w:r>
            <w:proofErr w:type="spellStart"/>
            <w:r w:rsidRPr="00B41112">
              <w:rPr>
                <w:iCs/>
                <w:sz w:val="26"/>
                <w:szCs w:val="26"/>
                <w:rPrChange w:id="18338" w:author="Le Minh Nghia" w:date="2019-10-09T10:56:00Z">
                  <w:rPr>
                    <w:iCs/>
                    <w:sz w:val="26"/>
                    <w:szCs w:val="26"/>
                  </w:rPr>
                </w:rPrChange>
              </w:rPr>
              <w:t>chuyên</w:t>
            </w:r>
            <w:proofErr w:type="spellEnd"/>
            <w:r w:rsidRPr="00B41112">
              <w:rPr>
                <w:iCs/>
                <w:sz w:val="26"/>
                <w:szCs w:val="26"/>
                <w:rPrChange w:id="18339" w:author="Le Minh Nghia" w:date="2019-10-09T10:56:00Z">
                  <w:rPr>
                    <w:iCs/>
                    <w:sz w:val="26"/>
                    <w:szCs w:val="26"/>
                  </w:rPr>
                </w:rPrChange>
              </w:rPr>
              <w:t xml:space="preserve"> </w:t>
            </w:r>
            <w:del w:id="18340" w:author="Le Minh Nghia" w:date="2019-10-09T10:43:00Z">
              <w:r w:rsidRPr="00B41112" w:rsidDel="00CE3A23">
                <w:rPr>
                  <w:iCs/>
                  <w:sz w:val="26"/>
                  <w:szCs w:val="26"/>
                  <w:rPrChange w:id="18341" w:author="Le Minh Nghia" w:date="2019-10-09T10:56:00Z">
                    <w:rPr>
                      <w:iCs/>
                      <w:sz w:val="26"/>
                      <w:szCs w:val="26"/>
                    </w:rPr>
                  </w:rPrChange>
                </w:rPr>
                <w:delText>nghành</w:delText>
              </w:r>
            </w:del>
            <w:proofErr w:type="spellStart"/>
            <w:ins w:id="18342" w:author="Le Minh Nghia" w:date="2019-10-09T10:43:00Z">
              <w:r w:rsidR="00CE3A23" w:rsidRPr="00B41112">
                <w:rPr>
                  <w:iCs/>
                  <w:sz w:val="26"/>
                  <w:szCs w:val="26"/>
                  <w:rPrChange w:id="18343" w:author="Le Minh Nghia" w:date="2019-10-09T10:56:00Z">
                    <w:rPr>
                      <w:iCs/>
                      <w:sz w:val="26"/>
                      <w:szCs w:val="26"/>
                    </w:rPr>
                  </w:rPrChange>
                </w:rPr>
                <w:t>ngành</w:t>
              </w:r>
            </w:ins>
            <w:proofErr w:type="spellEnd"/>
            <w:r w:rsidRPr="00B41112">
              <w:rPr>
                <w:iCs/>
                <w:sz w:val="26"/>
                <w:szCs w:val="26"/>
                <w:rPrChange w:id="18344" w:author="Le Minh Nghia" w:date="2019-10-09T10:56:00Z">
                  <w:rPr>
                    <w:iCs/>
                    <w:sz w:val="26"/>
                    <w:szCs w:val="26"/>
                  </w:rPr>
                </w:rPrChange>
              </w:rPr>
              <w:t xml:space="preserve"> </w:t>
            </w:r>
            <w:proofErr w:type="spellStart"/>
            <w:r w:rsidRPr="00B41112">
              <w:rPr>
                <w:iCs/>
                <w:sz w:val="26"/>
                <w:szCs w:val="26"/>
                <w:rPrChange w:id="18345" w:author="Le Minh Nghia" w:date="2019-10-09T10:56:00Z">
                  <w:rPr>
                    <w:iCs/>
                    <w:sz w:val="26"/>
                    <w:szCs w:val="26"/>
                  </w:rPr>
                </w:rPrChange>
              </w:rPr>
              <w:t>của</w:t>
            </w:r>
            <w:proofErr w:type="spellEnd"/>
            <w:r w:rsidRPr="00B41112">
              <w:rPr>
                <w:iCs/>
                <w:sz w:val="26"/>
                <w:szCs w:val="26"/>
                <w:rPrChange w:id="18346" w:author="Le Minh Nghia" w:date="2019-10-09T10:56:00Z">
                  <w:rPr>
                    <w:iCs/>
                    <w:sz w:val="26"/>
                    <w:szCs w:val="26"/>
                  </w:rPr>
                </w:rPrChange>
              </w:rPr>
              <w:t xml:space="preserve"> </w:t>
            </w:r>
            <w:proofErr w:type="spellStart"/>
            <w:r w:rsidRPr="00B41112">
              <w:rPr>
                <w:iCs/>
                <w:sz w:val="26"/>
                <w:szCs w:val="26"/>
                <w:rPrChange w:id="18347" w:author="Le Minh Nghia" w:date="2019-10-09T10:56:00Z">
                  <w:rPr>
                    <w:iCs/>
                    <w:sz w:val="26"/>
                    <w:szCs w:val="26"/>
                  </w:rPr>
                </w:rPrChange>
              </w:rPr>
              <w:t>sinh</w:t>
            </w:r>
            <w:proofErr w:type="spellEnd"/>
            <w:r w:rsidRPr="00B41112">
              <w:rPr>
                <w:iCs/>
                <w:sz w:val="26"/>
                <w:szCs w:val="26"/>
                <w:rPrChange w:id="18348" w:author="Le Minh Nghia" w:date="2019-10-09T10:56:00Z">
                  <w:rPr>
                    <w:iCs/>
                    <w:sz w:val="26"/>
                    <w:szCs w:val="26"/>
                  </w:rPr>
                </w:rPrChange>
              </w:rPr>
              <w:t xml:space="preserve"> </w:t>
            </w:r>
            <w:proofErr w:type="spellStart"/>
            <w:r w:rsidRPr="00B41112">
              <w:rPr>
                <w:iCs/>
                <w:sz w:val="26"/>
                <w:szCs w:val="26"/>
                <w:rPrChange w:id="18349"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50" w:author="Le Minh Nghia" w:date="2019-10-09T10:56:00Z">
                  <w:rPr>
                    <w:iCs/>
                    <w:sz w:val="26"/>
                    <w:szCs w:val="26"/>
                  </w:rPr>
                </w:rPrChange>
              </w:rPr>
            </w:pPr>
            <w:proofErr w:type="spellStart"/>
            <w:r w:rsidRPr="00B41112">
              <w:rPr>
                <w:iCs/>
                <w:sz w:val="26"/>
                <w:szCs w:val="26"/>
                <w:rPrChange w:id="18351" w:author="Le Minh Nghia" w:date="2019-10-09T10:56:00Z">
                  <w:rPr>
                    <w:iCs/>
                    <w:sz w:val="26"/>
                    <w:szCs w:val="26"/>
                  </w:rPr>
                </w:rPrChange>
              </w:rPr>
              <w:t>register_graduate_academy_name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52" w:author="Le Minh Nghia" w:date="2019-10-09T10:56:00Z">
                  <w:rPr>
                    <w:iCs/>
                    <w:sz w:val="26"/>
                    <w:szCs w:val="26"/>
                  </w:rPr>
                </w:rPrChange>
              </w:rPr>
            </w:pPr>
            <w:proofErr w:type="gramStart"/>
            <w:r w:rsidRPr="00B41112">
              <w:rPr>
                <w:iCs/>
                <w:sz w:val="26"/>
                <w:szCs w:val="26"/>
                <w:rPrChange w:id="18353" w:author="Le Minh Nghia" w:date="2019-10-09T10:56:00Z">
                  <w:rPr>
                    <w:iCs/>
                    <w:sz w:val="26"/>
                    <w:szCs w:val="26"/>
                  </w:rPr>
                </w:rPrChange>
              </w:rPr>
              <w:t>Varchar(</w:t>
            </w:r>
            <w:proofErr w:type="gramEnd"/>
            <w:r w:rsidRPr="00B41112">
              <w:rPr>
                <w:iCs/>
                <w:sz w:val="26"/>
                <w:szCs w:val="26"/>
                <w:rPrChange w:id="18354" w:author="Le Minh Nghia" w:date="2019-10-09T10:56:00Z">
                  <w:rPr>
                    <w:iCs/>
                    <w:sz w:val="26"/>
                    <w:szCs w:val="26"/>
                  </w:rPr>
                </w:rPrChange>
              </w:rPr>
              <w:t>255)</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55"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56"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57"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58"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59"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60" w:author="Le Minh Nghia" w:date="2019-10-09T10:56:00Z">
                  <w:rPr>
                    <w:iCs/>
                    <w:sz w:val="26"/>
                    <w:szCs w:val="26"/>
                  </w:rPr>
                </w:rPrChange>
              </w:rPr>
            </w:pPr>
            <w:proofErr w:type="spellStart"/>
            <w:r w:rsidRPr="00B41112">
              <w:rPr>
                <w:iCs/>
                <w:sz w:val="26"/>
                <w:szCs w:val="26"/>
                <w:rPrChange w:id="18361" w:author="Le Minh Nghia" w:date="2019-10-09T10:56:00Z">
                  <w:rPr>
                    <w:iCs/>
                    <w:sz w:val="26"/>
                    <w:szCs w:val="26"/>
                  </w:rPr>
                </w:rPrChange>
              </w:rPr>
              <w:t>Tên</w:t>
            </w:r>
            <w:proofErr w:type="spellEnd"/>
            <w:r w:rsidRPr="00B41112">
              <w:rPr>
                <w:iCs/>
                <w:sz w:val="26"/>
                <w:szCs w:val="26"/>
                <w:rPrChange w:id="18362" w:author="Le Minh Nghia" w:date="2019-10-09T10:56:00Z">
                  <w:rPr>
                    <w:iCs/>
                    <w:sz w:val="26"/>
                    <w:szCs w:val="26"/>
                  </w:rPr>
                </w:rPrChange>
              </w:rPr>
              <w:t xml:space="preserve"> khoa </w:t>
            </w:r>
            <w:proofErr w:type="spellStart"/>
            <w:r w:rsidRPr="00B41112">
              <w:rPr>
                <w:iCs/>
                <w:sz w:val="26"/>
                <w:szCs w:val="26"/>
                <w:rPrChange w:id="18363" w:author="Le Minh Nghia" w:date="2019-10-09T10:56:00Z">
                  <w:rPr>
                    <w:iCs/>
                    <w:sz w:val="26"/>
                    <w:szCs w:val="26"/>
                  </w:rPr>
                </w:rPrChange>
              </w:rPr>
              <w:t>của</w:t>
            </w:r>
            <w:proofErr w:type="spellEnd"/>
            <w:r w:rsidRPr="00B41112">
              <w:rPr>
                <w:iCs/>
                <w:sz w:val="26"/>
                <w:szCs w:val="26"/>
                <w:rPrChange w:id="18364" w:author="Le Minh Nghia" w:date="2019-10-09T10:56:00Z">
                  <w:rPr>
                    <w:iCs/>
                    <w:sz w:val="26"/>
                    <w:szCs w:val="26"/>
                  </w:rPr>
                </w:rPrChange>
              </w:rPr>
              <w:t xml:space="preserve"> </w:t>
            </w:r>
            <w:proofErr w:type="spellStart"/>
            <w:r w:rsidRPr="00B41112">
              <w:rPr>
                <w:iCs/>
                <w:sz w:val="26"/>
                <w:szCs w:val="26"/>
                <w:rPrChange w:id="18365" w:author="Le Minh Nghia" w:date="2019-10-09T10:56:00Z">
                  <w:rPr>
                    <w:iCs/>
                    <w:sz w:val="26"/>
                    <w:szCs w:val="26"/>
                  </w:rPr>
                </w:rPrChange>
              </w:rPr>
              <w:t>sinh</w:t>
            </w:r>
            <w:proofErr w:type="spellEnd"/>
            <w:r w:rsidRPr="00B41112">
              <w:rPr>
                <w:iCs/>
                <w:sz w:val="26"/>
                <w:szCs w:val="26"/>
                <w:rPrChange w:id="18366" w:author="Le Minh Nghia" w:date="2019-10-09T10:56:00Z">
                  <w:rPr>
                    <w:iCs/>
                    <w:sz w:val="26"/>
                    <w:szCs w:val="26"/>
                  </w:rPr>
                </w:rPrChange>
              </w:rPr>
              <w:t xml:space="preserve"> </w:t>
            </w:r>
            <w:proofErr w:type="spellStart"/>
            <w:r w:rsidRPr="00B41112">
              <w:rPr>
                <w:iCs/>
                <w:sz w:val="26"/>
                <w:szCs w:val="26"/>
                <w:rPrChange w:id="18367" w:author="Le Minh Nghia" w:date="2019-10-09T10:56:00Z">
                  <w:rPr>
                    <w:iCs/>
                    <w:sz w:val="26"/>
                    <w:szCs w:val="26"/>
                  </w:rPr>
                </w:rPrChange>
              </w:rPr>
              <w:t>viên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68" w:author="Le Minh Nghia" w:date="2019-10-09T10:56:00Z">
                  <w:rPr>
                    <w:iCs/>
                    <w:sz w:val="26"/>
                    <w:szCs w:val="26"/>
                  </w:rPr>
                </w:rPrChange>
              </w:rPr>
            </w:pPr>
            <w:proofErr w:type="spellStart"/>
            <w:r w:rsidRPr="00B41112">
              <w:rPr>
                <w:iCs/>
                <w:sz w:val="26"/>
                <w:szCs w:val="26"/>
                <w:rPrChange w:id="18369" w:author="Le Minh Nghia" w:date="2019-10-09T10:56:00Z">
                  <w:rPr>
                    <w:iCs/>
                    <w:sz w:val="26"/>
                    <w:szCs w:val="26"/>
                  </w:rPr>
                </w:rPrChange>
              </w:rPr>
              <w:t>register_graduate_year_begin</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70" w:author="Le Minh Nghia" w:date="2019-10-09T10:56:00Z">
                  <w:rPr>
                    <w:iCs/>
                    <w:sz w:val="26"/>
                    <w:szCs w:val="26"/>
                  </w:rPr>
                </w:rPrChange>
              </w:rPr>
            </w:pPr>
            <w:proofErr w:type="gramStart"/>
            <w:r w:rsidRPr="00B41112">
              <w:rPr>
                <w:iCs/>
                <w:sz w:val="26"/>
                <w:szCs w:val="26"/>
                <w:rPrChange w:id="18371" w:author="Le Minh Nghia" w:date="2019-10-09T10:56:00Z">
                  <w:rPr>
                    <w:iCs/>
                    <w:sz w:val="26"/>
                    <w:szCs w:val="26"/>
                  </w:rPr>
                </w:rPrChange>
              </w:rPr>
              <w:t>Varchar(</w:t>
            </w:r>
            <w:proofErr w:type="gramEnd"/>
            <w:r w:rsidRPr="00B41112">
              <w:rPr>
                <w:iCs/>
                <w:sz w:val="26"/>
                <w:szCs w:val="26"/>
                <w:rPrChange w:id="18372" w:author="Le Minh Nghia" w:date="2019-10-09T10:56:00Z">
                  <w:rPr>
                    <w:iCs/>
                    <w:sz w:val="26"/>
                    <w:szCs w:val="26"/>
                  </w:rPr>
                </w:rPrChange>
              </w:rPr>
              <w:t>255)</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73"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74"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75"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76"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77"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78" w:author="Le Minh Nghia" w:date="2019-10-09T10:56:00Z">
                  <w:rPr>
                    <w:iCs/>
                    <w:sz w:val="26"/>
                    <w:szCs w:val="26"/>
                  </w:rPr>
                </w:rPrChange>
              </w:rPr>
            </w:pPr>
            <w:proofErr w:type="spellStart"/>
            <w:r w:rsidRPr="00B41112">
              <w:rPr>
                <w:iCs/>
                <w:sz w:val="26"/>
                <w:szCs w:val="26"/>
                <w:rPrChange w:id="18379" w:author="Le Minh Nghia" w:date="2019-10-09T10:56:00Z">
                  <w:rPr>
                    <w:iCs/>
                    <w:sz w:val="26"/>
                    <w:szCs w:val="26"/>
                  </w:rPr>
                </w:rPrChange>
              </w:rPr>
              <w:t>Năm</w:t>
            </w:r>
            <w:proofErr w:type="spellEnd"/>
            <w:r w:rsidRPr="00B41112">
              <w:rPr>
                <w:iCs/>
                <w:sz w:val="26"/>
                <w:szCs w:val="26"/>
                <w:rPrChange w:id="18380" w:author="Le Minh Nghia" w:date="2019-10-09T10:56:00Z">
                  <w:rPr>
                    <w:iCs/>
                    <w:sz w:val="26"/>
                    <w:szCs w:val="26"/>
                  </w:rPr>
                </w:rPrChange>
              </w:rPr>
              <w:t xml:space="preserve"> </w:t>
            </w:r>
            <w:proofErr w:type="spellStart"/>
            <w:r w:rsidRPr="00B41112">
              <w:rPr>
                <w:iCs/>
                <w:sz w:val="26"/>
                <w:szCs w:val="26"/>
                <w:rPrChange w:id="18381" w:author="Le Minh Nghia" w:date="2019-10-09T10:56:00Z">
                  <w:rPr>
                    <w:iCs/>
                    <w:sz w:val="26"/>
                    <w:szCs w:val="26"/>
                  </w:rPr>
                </w:rPrChange>
              </w:rPr>
              <w:t>bất</w:t>
            </w:r>
            <w:proofErr w:type="spellEnd"/>
            <w:r w:rsidRPr="00B41112">
              <w:rPr>
                <w:iCs/>
                <w:sz w:val="26"/>
                <w:szCs w:val="26"/>
                <w:rPrChange w:id="18382" w:author="Le Minh Nghia" w:date="2019-10-09T10:56:00Z">
                  <w:rPr>
                    <w:iCs/>
                    <w:sz w:val="26"/>
                    <w:szCs w:val="26"/>
                  </w:rPr>
                </w:rPrChange>
              </w:rPr>
              <w:t xml:space="preserve"> </w:t>
            </w:r>
            <w:proofErr w:type="spellStart"/>
            <w:r w:rsidRPr="00B41112">
              <w:rPr>
                <w:iCs/>
                <w:sz w:val="26"/>
                <w:szCs w:val="26"/>
                <w:rPrChange w:id="18383" w:author="Le Minh Nghia" w:date="2019-10-09T10:56:00Z">
                  <w:rPr>
                    <w:iCs/>
                    <w:sz w:val="26"/>
                    <w:szCs w:val="26"/>
                  </w:rPr>
                </w:rPrChange>
              </w:rPr>
              <w:t>đầu</w:t>
            </w:r>
            <w:proofErr w:type="spellEnd"/>
            <w:r w:rsidRPr="00B41112">
              <w:rPr>
                <w:iCs/>
                <w:sz w:val="26"/>
                <w:szCs w:val="26"/>
                <w:rPrChange w:id="18384" w:author="Le Minh Nghia" w:date="2019-10-09T10:56:00Z">
                  <w:rPr>
                    <w:iCs/>
                    <w:sz w:val="26"/>
                    <w:szCs w:val="26"/>
                  </w:rPr>
                </w:rPrChange>
              </w:rPr>
              <w:t xml:space="preserve"> </w:t>
            </w:r>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85" w:author="Le Minh Nghia" w:date="2019-10-09T10:56:00Z">
                  <w:rPr>
                    <w:iCs/>
                    <w:sz w:val="26"/>
                    <w:szCs w:val="26"/>
                  </w:rPr>
                </w:rPrChange>
              </w:rPr>
            </w:pPr>
            <w:proofErr w:type="spellStart"/>
            <w:r w:rsidRPr="00B41112">
              <w:rPr>
                <w:iCs/>
                <w:sz w:val="26"/>
                <w:szCs w:val="26"/>
                <w:rPrChange w:id="18386" w:author="Le Minh Nghia" w:date="2019-10-09T10:56:00Z">
                  <w:rPr>
                    <w:iCs/>
                    <w:sz w:val="26"/>
                    <w:szCs w:val="26"/>
                  </w:rPr>
                </w:rPrChange>
              </w:rPr>
              <w:t>register_graduate_GPA</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87" w:author="Le Minh Nghia" w:date="2019-10-09T10:56:00Z">
                  <w:rPr>
                    <w:iCs/>
                    <w:sz w:val="26"/>
                    <w:szCs w:val="26"/>
                  </w:rPr>
                </w:rPrChange>
              </w:rPr>
            </w:pPr>
            <w:r w:rsidRPr="00B41112">
              <w:rPr>
                <w:iCs/>
                <w:sz w:val="26"/>
                <w:szCs w:val="26"/>
                <w:rPrChange w:id="18388" w:author="Le Minh Nghia" w:date="2019-10-09T10:56:00Z">
                  <w:rPr>
                    <w:iCs/>
                    <w:sz w:val="26"/>
                    <w:szCs w:val="26"/>
                  </w:rPr>
                </w:rPrChange>
              </w:rPr>
              <w:t>Double</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89"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90"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391"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92"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393"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394" w:author="Le Minh Nghia" w:date="2019-10-09T10:56:00Z">
                  <w:rPr>
                    <w:iCs/>
                    <w:sz w:val="26"/>
                    <w:szCs w:val="26"/>
                  </w:rPr>
                </w:rPrChange>
              </w:rPr>
            </w:pPr>
            <w:proofErr w:type="spellStart"/>
            <w:r w:rsidRPr="00B41112">
              <w:rPr>
                <w:iCs/>
                <w:sz w:val="26"/>
                <w:szCs w:val="26"/>
                <w:rPrChange w:id="18395" w:author="Le Minh Nghia" w:date="2019-10-09T10:56:00Z">
                  <w:rPr>
                    <w:iCs/>
                    <w:sz w:val="26"/>
                    <w:szCs w:val="26"/>
                  </w:rPr>
                </w:rPrChange>
              </w:rPr>
              <w:t>điểm</w:t>
            </w:r>
            <w:proofErr w:type="spellEnd"/>
            <w:r w:rsidRPr="00B41112">
              <w:rPr>
                <w:iCs/>
                <w:sz w:val="26"/>
                <w:szCs w:val="26"/>
                <w:rPrChange w:id="18396" w:author="Le Minh Nghia" w:date="2019-10-09T10:56:00Z">
                  <w:rPr>
                    <w:iCs/>
                    <w:sz w:val="26"/>
                    <w:szCs w:val="26"/>
                  </w:rPr>
                </w:rPrChange>
              </w:rPr>
              <w:t xml:space="preserve"> </w:t>
            </w:r>
            <w:proofErr w:type="spellStart"/>
            <w:r w:rsidRPr="00B41112">
              <w:rPr>
                <w:iCs/>
                <w:sz w:val="26"/>
                <w:szCs w:val="26"/>
                <w:rPrChange w:id="18397" w:author="Le Minh Nghia" w:date="2019-10-09T10:56:00Z">
                  <w:rPr>
                    <w:iCs/>
                    <w:sz w:val="26"/>
                    <w:szCs w:val="26"/>
                  </w:rPr>
                </w:rPrChange>
              </w:rPr>
              <w:t>trung</w:t>
            </w:r>
            <w:proofErr w:type="spellEnd"/>
            <w:r w:rsidRPr="00B41112">
              <w:rPr>
                <w:iCs/>
                <w:sz w:val="26"/>
                <w:szCs w:val="26"/>
                <w:rPrChange w:id="18398" w:author="Le Minh Nghia" w:date="2019-10-09T10:56:00Z">
                  <w:rPr>
                    <w:iCs/>
                    <w:sz w:val="26"/>
                    <w:szCs w:val="26"/>
                  </w:rPr>
                </w:rPrChange>
              </w:rPr>
              <w:t xml:space="preserve"> </w:t>
            </w:r>
            <w:proofErr w:type="spellStart"/>
            <w:r w:rsidRPr="00B41112">
              <w:rPr>
                <w:iCs/>
                <w:sz w:val="26"/>
                <w:szCs w:val="26"/>
                <w:rPrChange w:id="18399" w:author="Le Minh Nghia" w:date="2019-10-09T10:56:00Z">
                  <w:rPr>
                    <w:iCs/>
                    <w:sz w:val="26"/>
                    <w:szCs w:val="26"/>
                  </w:rPr>
                </w:rPrChange>
              </w:rPr>
              <w:t>bình</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00" w:author="Le Minh Nghia" w:date="2019-10-09T10:56:00Z">
                  <w:rPr>
                    <w:iCs/>
                    <w:sz w:val="26"/>
                    <w:szCs w:val="26"/>
                  </w:rPr>
                </w:rPrChange>
              </w:rPr>
            </w:pPr>
            <w:proofErr w:type="spellStart"/>
            <w:r w:rsidRPr="00B41112">
              <w:rPr>
                <w:iCs/>
                <w:sz w:val="26"/>
                <w:szCs w:val="26"/>
                <w:rPrChange w:id="18401" w:author="Le Minh Nghia" w:date="2019-10-09T10:56:00Z">
                  <w:rPr>
                    <w:iCs/>
                    <w:sz w:val="26"/>
                    <w:szCs w:val="26"/>
                  </w:rPr>
                </w:rPrChange>
              </w:rPr>
              <w:lastRenderedPageBreak/>
              <w:t>register_graduate_DRL</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02" w:author="Le Minh Nghia" w:date="2019-10-09T10:56:00Z">
                  <w:rPr>
                    <w:iCs/>
                    <w:sz w:val="26"/>
                    <w:szCs w:val="26"/>
                  </w:rPr>
                </w:rPrChange>
              </w:rPr>
            </w:pPr>
            <w:r w:rsidRPr="00B41112">
              <w:rPr>
                <w:iCs/>
                <w:sz w:val="26"/>
                <w:szCs w:val="26"/>
                <w:rPrChange w:id="18403" w:author="Le Minh Nghia" w:date="2019-10-09T10:56:00Z">
                  <w:rPr>
                    <w:iCs/>
                    <w:sz w:val="26"/>
                    <w:szCs w:val="26"/>
                  </w:rPr>
                </w:rPrChange>
              </w:rPr>
              <w:t>Double</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04"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05"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06"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07"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08"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09" w:author="Le Minh Nghia" w:date="2019-10-09T10:56:00Z">
                  <w:rPr>
                    <w:iCs/>
                    <w:sz w:val="26"/>
                    <w:szCs w:val="26"/>
                  </w:rPr>
                </w:rPrChange>
              </w:rPr>
            </w:pPr>
            <w:proofErr w:type="spellStart"/>
            <w:r w:rsidRPr="00B41112">
              <w:rPr>
                <w:iCs/>
                <w:sz w:val="26"/>
                <w:szCs w:val="26"/>
                <w:rPrChange w:id="18410" w:author="Le Minh Nghia" w:date="2019-10-09T10:56:00Z">
                  <w:rPr>
                    <w:iCs/>
                    <w:sz w:val="26"/>
                    <w:szCs w:val="26"/>
                  </w:rPr>
                </w:rPrChange>
              </w:rPr>
              <w:t>điểm</w:t>
            </w:r>
            <w:proofErr w:type="spellEnd"/>
            <w:r w:rsidRPr="00B41112">
              <w:rPr>
                <w:iCs/>
                <w:sz w:val="26"/>
                <w:szCs w:val="26"/>
                <w:rPrChange w:id="18411" w:author="Le Minh Nghia" w:date="2019-10-09T10:56:00Z">
                  <w:rPr>
                    <w:iCs/>
                    <w:sz w:val="26"/>
                    <w:szCs w:val="26"/>
                  </w:rPr>
                </w:rPrChange>
              </w:rPr>
              <w:t xml:space="preserve"> </w:t>
            </w:r>
            <w:proofErr w:type="spellStart"/>
            <w:r w:rsidRPr="00B41112">
              <w:rPr>
                <w:iCs/>
                <w:sz w:val="26"/>
                <w:szCs w:val="26"/>
                <w:rPrChange w:id="18412" w:author="Le Minh Nghia" w:date="2019-10-09T10:56:00Z">
                  <w:rPr>
                    <w:iCs/>
                    <w:sz w:val="26"/>
                    <w:szCs w:val="26"/>
                  </w:rPr>
                </w:rPrChange>
              </w:rPr>
              <w:t>rèn</w:t>
            </w:r>
            <w:proofErr w:type="spellEnd"/>
            <w:r w:rsidRPr="00B41112">
              <w:rPr>
                <w:iCs/>
                <w:sz w:val="26"/>
                <w:szCs w:val="26"/>
                <w:rPrChange w:id="18413" w:author="Le Minh Nghia" w:date="2019-10-09T10:56:00Z">
                  <w:rPr>
                    <w:iCs/>
                    <w:sz w:val="26"/>
                    <w:szCs w:val="26"/>
                  </w:rPr>
                </w:rPrChange>
              </w:rPr>
              <w:t xml:space="preserve"> </w:t>
            </w:r>
            <w:proofErr w:type="spellStart"/>
            <w:r w:rsidRPr="00B41112">
              <w:rPr>
                <w:iCs/>
                <w:sz w:val="26"/>
                <w:szCs w:val="26"/>
                <w:rPrChange w:id="18414" w:author="Le Minh Nghia" w:date="2019-10-09T10:56:00Z">
                  <w:rPr>
                    <w:iCs/>
                    <w:sz w:val="26"/>
                    <w:szCs w:val="26"/>
                  </w:rPr>
                </w:rPrChange>
              </w:rPr>
              <w:t>luyện</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15" w:author="Le Minh Nghia" w:date="2019-10-09T10:56:00Z">
                  <w:rPr>
                    <w:iCs/>
                    <w:sz w:val="26"/>
                    <w:szCs w:val="26"/>
                  </w:rPr>
                </w:rPrChange>
              </w:rPr>
            </w:pPr>
            <w:proofErr w:type="spellStart"/>
            <w:r w:rsidRPr="00B41112">
              <w:rPr>
                <w:iCs/>
                <w:sz w:val="26"/>
                <w:szCs w:val="26"/>
                <w:rPrChange w:id="18416" w:author="Le Minh Nghia" w:date="2019-10-09T10:56:00Z">
                  <w:rPr>
                    <w:iCs/>
                    <w:sz w:val="26"/>
                    <w:szCs w:val="26"/>
                  </w:rPr>
                </w:rPrChange>
              </w:rPr>
              <w:t>register_graduate_TCTL</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17" w:author="Le Minh Nghia" w:date="2019-10-09T10:56:00Z">
                  <w:rPr>
                    <w:iCs/>
                    <w:sz w:val="26"/>
                    <w:szCs w:val="26"/>
                  </w:rPr>
                </w:rPrChange>
              </w:rPr>
            </w:pPr>
            <w:r w:rsidRPr="00B41112">
              <w:rPr>
                <w:iCs/>
                <w:sz w:val="26"/>
                <w:szCs w:val="26"/>
                <w:rPrChange w:id="18418" w:author="Le Minh Nghia" w:date="2019-10-09T10:56:00Z">
                  <w:rPr>
                    <w:iCs/>
                    <w:sz w:val="26"/>
                    <w:szCs w:val="26"/>
                  </w:rPr>
                </w:rPrChange>
              </w:rPr>
              <w:t>Integer</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19"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20"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21"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22"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23"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24" w:author="Le Minh Nghia" w:date="2019-10-09T10:56:00Z">
                  <w:rPr>
                    <w:iCs/>
                    <w:sz w:val="26"/>
                    <w:szCs w:val="26"/>
                  </w:rPr>
                </w:rPrChange>
              </w:rPr>
            </w:pPr>
            <w:proofErr w:type="spellStart"/>
            <w:r w:rsidRPr="00B41112">
              <w:rPr>
                <w:iCs/>
                <w:sz w:val="26"/>
                <w:szCs w:val="26"/>
                <w:rPrChange w:id="18425" w:author="Le Minh Nghia" w:date="2019-10-09T10:56:00Z">
                  <w:rPr>
                    <w:iCs/>
                    <w:sz w:val="26"/>
                    <w:szCs w:val="26"/>
                  </w:rPr>
                </w:rPrChange>
              </w:rPr>
              <w:t>tổng</w:t>
            </w:r>
            <w:proofErr w:type="spellEnd"/>
            <w:r w:rsidRPr="00B41112">
              <w:rPr>
                <w:iCs/>
                <w:sz w:val="26"/>
                <w:szCs w:val="26"/>
                <w:rPrChange w:id="18426" w:author="Le Minh Nghia" w:date="2019-10-09T10:56:00Z">
                  <w:rPr>
                    <w:iCs/>
                    <w:sz w:val="26"/>
                    <w:szCs w:val="26"/>
                  </w:rPr>
                </w:rPrChange>
              </w:rPr>
              <w:t xml:space="preserve"> </w:t>
            </w:r>
            <w:proofErr w:type="spellStart"/>
            <w:r w:rsidRPr="00B41112">
              <w:rPr>
                <w:iCs/>
                <w:sz w:val="26"/>
                <w:szCs w:val="26"/>
                <w:rPrChange w:id="18427" w:author="Le Minh Nghia" w:date="2019-10-09T10:56:00Z">
                  <w:rPr>
                    <w:iCs/>
                    <w:sz w:val="26"/>
                    <w:szCs w:val="26"/>
                  </w:rPr>
                </w:rPrChange>
              </w:rPr>
              <w:t>tín</w:t>
            </w:r>
            <w:proofErr w:type="spellEnd"/>
            <w:r w:rsidRPr="00B41112">
              <w:rPr>
                <w:iCs/>
                <w:sz w:val="26"/>
                <w:szCs w:val="26"/>
                <w:rPrChange w:id="18428" w:author="Le Minh Nghia" w:date="2019-10-09T10:56:00Z">
                  <w:rPr>
                    <w:iCs/>
                    <w:sz w:val="26"/>
                    <w:szCs w:val="26"/>
                  </w:rPr>
                </w:rPrChange>
              </w:rPr>
              <w:t xml:space="preserve"> </w:t>
            </w:r>
            <w:proofErr w:type="spellStart"/>
            <w:r w:rsidRPr="00B41112">
              <w:rPr>
                <w:iCs/>
                <w:sz w:val="26"/>
                <w:szCs w:val="26"/>
                <w:rPrChange w:id="18429" w:author="Le Minh Nghia" w:date="2019-10-09T10:56:00Z">
                  <w:rPr>
                    <w:iCs/>
                    <w:sz w:val="26"/>
                    <w:szCs w:val="26"/>
                  </w:rPr>
                </w:rPrChange>
              </w:rPr>
              <w:t>chỉ</w:t>
            </w:r>
            <w:proofErr w:type="spellEnd"/>
            <w:r w:rsidRPr="00B41112">
              <w:rPr>
                <w:iCs/>
                <w:sz w:val="26"/>
                <w:szCs w:val="26"/>
                <w:rPrChange w:id="18430" w:author="Le Minh Nghia" w:date="2019-10-09T10:56:00Z">
                  <w:rPr>
                    <w:iCs/>
                    <w:sz w:val="26"/>
                    <w:szCs w:val="26"/>
                  </w:rPr>
                </w:rPrChange>
              </w:rPr>
              <w:t xml:space="preserve"> </w:t>
            </w:r>
            <w:proofErr w:type="spellStart"/>
            <w:r w:rsidRPr="00B41112">
              <w:rPr>
                <w:iCs/>
                <w:sz w:val="26"/>
                <w:szCs w:val="26"/>
                <w:rPrChange w:id="18431" w:author="Le Minh Nghia" w:date="2019-10-09T10:56:00Z">
                  <w:rPr>
                    <w:iCs/>
                    <w:sz w:val="26"/>
                    <w:szCs w:val="26"/>
                  </w:rPr>
                </w:rPrChange>
              </w:rPr>
              <w:t>tích</w:t>
            </w:r>
            <w:proofErr w:type="spellEnd"/>
            <w:r w:rsidRPr="00B41112">
              <w:rPr>
                <w:iCs/>
                <w:sz w:val="26"/>
                <w:szCs w:val="26"/>
                <w:rPrChange w:id="18432" w:author="Le Minh Nghia" w:date="2019-10-09T10:56:00Z">
                  <w:rPr>
                    <w:iCs/>
                    <w:sz w:val="26"/>
                    <w:szCs w:val="26"/>
                  </w:rPr>
                </w:rPrChange>
              </w:rPr>
              <w:t xml:space="preserve"> </w:t>
            </w:r>
            <w:proofErr w:type="spellStart"/>
            <w:r w:rsidRPr="00B41112">
              <w:rPr>
                <w:iCs/>
                <w:sz w:val="26"/>
                <w:szCs w:val="26"/>
                <w:rPrChange w:id="18433" w:author="Le Minh Nghia" w:date="2019-10-09T10:56:00Z">
                  <w:rPr>
                    <w:iCs/>
                    <w:sz w:val="26"/>
                    <w:szCs w:val="26"/>
                  </w:rPr>
                </w:rPrChange>
              </w:rPr>
              <w:t>lũy</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34" w:author="Le Minh Nghia" w:date="2019-10-09T10:56:00Z">
                  <w:rPr>
                    <w:iCs/>
                    <w:sz w:val="26"/>
                    <w:szCs w:val="26"/>
                  </w:rPr>
                </w:rPrChange>
              </w:rPr>
            </w:pPr>
            <w:proofErr w:type="spellStart"/>
            <w:r w:rsidRPr="00B41112">
              <w:rPr>
                <w:iCs/>
                <w:sz w:val="26"/>
                <w:szCs w:val="26"/>
                <w:rPrChange w:id="18435" w:author="Le Minh Nghia" w:date="2019-10-09T10:56:00Z">
                  <w:rPr>
                    <w:iCs/>
                    <w:sz w:val="26"/>
                    <w:szCs w:val="26"/>
                  </w:rPr>
                </w:rPrChange>
              </w:rPr>
              <w:t>register_graduate_ranked</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36" w:author="Le Minh Nghia" w:date="2019-10-09T10:56:00Z">
                  <w:rPr>
                    <w:iCs/>
                    <w:sz w:val="26"/>
                    <w:szCs w:val="26"/>
                  </w:rPr>
                </w:rPrChange>
              </w:rPr>
            </w:pPr>
            <w:r w:rsidRPr="00B41112">
              <w:rPr>
                <w:iCs/>
                <w:sz w:val="26"/>
                <w:szCs w:val="26"/>
                <w:rPrChange w:id="18437" w:author="Le Minh Nghia" w:date="2019-10-09T10:56:00Z">
                  <w:rPr>
                    <w:iCs/>
                    <w:sz w:val="26"/>
                    <w:szCs w:val="26"/>
                  </w:rPr>
                </w:rPrChange>
              </w:rPr>
              <w:t>Varchar (50)</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38"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39"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40"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41"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42"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43" w:author="Le Minh Nghia" w:date="2019-10-09T10:56:00Z">
                  <w:rPr>
                    <w:iCs/>
                    <w:sz w:val="26"/>
                    <w:szCs w:val="26"/>
                  </w:rPr>
                </w:rPrChange>
              </w:rPr>
            </w:pPr>
            <w:proofErr w:type="spellStart"/>
            <w:r w:rsidRPr="00B41112">
              <w:rPr>
                <w:iCs/>
                <w:sz w:val="26"/>
                <w:szCs w:val="26"/>
                <w:rPrChange w:id="18444" w:author="Le Minh Nghia" w:date="2019-10-09T10:56:00Z">
                  <w:rPr>
                    <w:iCs/>
                    <w:sz w:val="26"/>
                    <w:szCs w:val="26"/>
                  </w:rPr>
                </w:rPrChange>
              </w:rPr>
              <w:t>xếp</w:t>
            </w:r>
            <w:proofErr w:type="spellEnd"/>
            <w:r w:rsidRPr="00B41112">
              <w:rPr>
                <w:iCs/>
                <w:sz w:val="26"/>
                <w:szCs w:val="26"/>
                <w:rPrChange w:id="18445" w:author="Le Minh Nghia" w:date="2019-10-09T10:56:00Z">
                  <w:rPr>
                    <w:iCs/>
                    <w:sz w:val="26"/>
                    <w:szCs w:val="26"/>
                  </w:rPr>
                </w:rPrChange>
              </w:rPr>
              <w:t xml:space="preserve"> </w:t>
            </w:r>
            <w:proofErr w:type="spellStart"/>
            <w:r w:rsidRPr="00B41112">
              <w:rPr>
                <w:iCs/>
                <w:sz w:val="26"/>
                <w:szCs w:val="26"/>
                <w:rPrChange w:id="18446" w:author="Le Minh Nghia" w:date="2019-10-09T10:56:00Z">
                  <w:rPr>
                    <w:iCs/>
                    <w:sz w:val="26"/>
                    <w:szCs w:val="26"/>
                  </w:rPr>
                </w:rPrChange>
              </w:rPr>
              <w:t>loại</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47" w:author="Le Minh Nghia" w:date="2019-10-09T10:56:00Z">
                  <w:rPr>
                    <w:iCs/>
                    <w:sz w:val="26"/>
                    <w:szCs w:val="26"/>
                  </w:rPr>
                </w:rPrChange>
              </w:rPr>
            </w:pPr>
            <w:proofErr w:type="spellStart"/>
            <w:r w:rsidRPr="00B41112">
              <w:rPr>
                <w:iCs/>
                <w:sz w:val="26"/>
                <w:szCs w:val="26"/>
                <w:rPrChange w:id="18448" w:author="Le Minh Nghia" w:date="2019-10-09T10:56:00Z">
                  <w:rPr>
                    <w:iCs/>
                    <w:sz w:val="26"/>
                    <w:szCs w:val="26"/>
                  </w:rPr>
                </w:rPrChange>
              </w:rPr>
              <w:t>register_graduate_degree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49" w:author="Le Minh Nghia" w:date="2019-10-09T10:56:00Z">
                  <w:rPr>
                    <w:iCs/>
                    <w:sz w:val="26"/>
                    <w:szCs w:val="26"/>
                  </w:rPr>
                </w:rPrChange>
              </w:rPr>
            </w:pPr>
            <w:r w:rsidRPr="00B41112">
              <w:rPr>
                <w:iCs/>
                <w:sz w:val="26"/>
                <w:szCs w:val="26"/>
                <w:rPrChange w:id="18450" w:author="Le Minh Nghia" w:date="2019-10-09T10:56:00Z">
                  <w:rPr>
                    <w:iCs/>
                    <w:sz w:val="26"/>
                    <w:szCs w:val="26"/>
                  </w:rPr>
                </w:rPrChange>
              </w:rPr>
              <w:t>Varchar (50)</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51"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52"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53"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54"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55"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56" w:author="Le Minh Nghia" w:date="2019-10-09T10:56:00Z">
                  <w:rPr>
                    <w:iCs/>
                    <w:sz w:val="26"/>
                    <w:szCs w:val="26"/>
                  </w:rPr>
                </w:rPrChange>
              </w:rPr>
            </w:pPr>
            <w:proofErr w:type="spellStart"/>
            <w:r w:rsidRPr="00B41112">
              <w:rPr>
                <w:iCs/>
                <w:sz w:val="26"/>
                <w:szCs w:val="26"/>
                <w:rPrChange w:id="18457" w:author="Le Minh Nghia" w:date="2019-10-09T10:56:00Z">
                  <w:rPr>
                    <w:iCs/>
                    <w:sz w:val="26"/>
                    <w:szCs w:val="26"/>
                  </w:rPr>
                </w:rPrChange>
              </w:rPr>
              <w:t>danh</w:t>
            </w:r>
            <w:proofErr w:type="spellEnd"/>
            <w:r w:rsidRPr="00B41112">
              <w:rPr>
                <w:iCs/>
                <w:sz w:val="26"/>
                <w:szCs w:val="26"/>
                <w:rPrChange w:id="18458" w:author="Le Minh Nghia" w:date="2019-10-09T10:56:00Z">
                  <w:rPr>
                    <w:iCs/>
                    <w:sz w:val="26"/>
                    <w:szCs w:val="26"/>
                  </w:rPr>
                </w:rPrChange>
              </w:rPr>
              <w:t xml:space="preserve"> </w:t>
            </w:r>
            <w:proofErr w:type="spellStart"/>
            <w:r w:rsidRPr="00B41112">
              <w:rPr>
                <w:iCs/>
                <w:sz w:val="26"/>
                <w:szCs w:val="26"/>
                <w:rPrChange w:id="18459" w:author="Le Minh Nghia" w:date="2019-10-09T10:56:00Z">
                  <w:rPr>
                    <w:iCs/>
                    <w:sz w:val="26"/>
                    <w:szCs w:val="26"/>
                  </w:rPr>
                </w:rPrChange>
              </w:rPr>
              <w:t>hiệu</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60" w:author="Le Minh Nghia" w:date="2019-10-09T10:56:00Z">
                  <w:rPr>
                    <w:iCs/>
                    <w:sz w:val="26"/>
                    <w:szCs w:val="26"/>
                  </w:rPr>
                </w:rPrChange>
              </w:rPr>
            </w:pPr>
            <w:proofErr w:type="spellStart"/>
            <w:r w:rsidRPr="00B41112">
              <w:rPr>
                <w:iCs/>
                <w:sz w:val="26"/>
                <w:szCs w:val="26"/>
                <w:rPrChange w:id="18461" w:author="Le Minh Nghia" w:date="2019-10-09T10:56:00Z">
                  <w:rPr>
                    <w:iCs/>
                    <w:sz w:val="26"/>
                    <w:szCs w:val="26"/>
                  </w:rPr>
                </w:rPrChange>
              </w:rPr>
              <w:t>register_graduate_note</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62" w:author="Le Minh Nghia" w:date="2019-10-09T10:56:00Z">
                  <w:rPr>
                    <w:iCs/>
                    <w:sz w:val="26"/>
                    <w:szCs w:val="26"/>
                  </w:rPr>
                </w:rPrChange>
              </w:rPr>
            </w:pPr>
            <w:proofErr w:type="gramStart"/>
            <w:r w:rsidRPr="00B41112">
              <w:rPr>
                <w:iCs/>
                <w:sz w:val="26"/>
                <w:szCs w:val="26"/>
                <w:rPrChange w:id="18463" w:author="Le Minh Nghia" w:date="2019-10-09T10:56:00Z">
                  <w:rPr>
                    <w:iCs/>
                    <w:sz w:val="26"/>
                    <w:szCs w:val="26"/>
                  </w:rPr>
                </w:rPrChange>
              </w:rPr>
              <w:t>Varchar(</w:t>
            </w:r>
            <w:proofErr w:type="gramEnd"/>
            <w:r w:rsidRPr="00B41112">
              <w:rPr>
                <w:iCs/>
                <w:sz w:val="26"/>
                <w:szCs w:val="26"/>
                <w:rPrChange w:id="18464" w:author="Le Minh Nghia" w:date="2019-10-09T10:56:00Z">
                  <w:rPr>
                    <w:iCs/>
                    <w:sz w:val="26"/>
                    <w:szCs w:val="26"/>
                  </w:rPr>
                </w:rPrChange>
              </w:rPr>
              <w:t>255)</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65"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66"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67"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68"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69"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70" w:author="Le Minh Nghia" w:date="2019-10-09T10:56:00Z">
                  <w:rPr>
                    <w:iCs/>
                    <w:sz w:val="26"/>
                    <w:szCs w:val="26"/>
                  </w:rPr>
                </w:rPrChange>
              </w:rPr>
            </w:pPr>
            <w:proofErr w:type="spellStart"/>
            <w:r w:rsidRPr="00B41112">
              <w:rPr>
                <w:iCs/>
                <w:sz w:val="26"/>
                <w:szCs w:val="26"/>
                <w:rPrChange w:id="18471" w:author="Le Minh Nghia" w:date="2019-10-09T10:56:00Z">
                  <w:rPr>
                    <w:iCs/>
                    <w:sz w:val="26"/>
                    <w:szCs w:val="26"/>
                  </w:rPr>
                </w:rPrChange>
              </w:rPr>
              <w:t>Ghi</w:t>
            </w:r>
            <w:proofErr w:type="spellEnd"/>
            <w:r w:rsidRPr="00B41112">
              <w:rPr>
                <w:iCs/>
                <w:sz w:val="26"/>
                <w:szCs w:val="26"/>
                <w:rPrChange w:id="18472" w:author="Le Minh Nghia" w:date="2019-10-09T10:56:00Z">
                  <w:rPr>
                    <w:iCs/>
                    <w:sz w:val="26"/>
                    <w:szCs w:val="26"/>
                  </w:rPr>
                </w:rPrChange>
              </w:rPr>
              <w:t xml:space="preserve"> </w:t>
            </w:r>
            <w:proofErr w:type="spellStart"/>
            <w:r w:rsidRPr="00B41112">
              <w:rPr>
                <w:iCs/>
                <w:sz w:val="26"/>
                <w:szCs w:val="26"/>
                <w:rPrChange w:id="18473" w:author="Le Minh Nghia" w:date="2019-10-09T10:56:00Z">
                  <w:rPr>
                    <w:iCs/>
                    <w:sz w:val="26"/>
                    <w:szCs w:val="26"/>
                  </w:rPr>
                </w:rPrChange>
              </w:rPr>
              <w:t>chú</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474" w:author="Le Minh Nghia" w:date="2019-10-09T10:56:00Z">
                  <w:rPr>
                    <w:sz w:val="26"/>
                    <w:szCs w:val="26"/>
                  </w:rPr>
                </w:rPrChange>
              </w:rPr>
            </w:pPr>
            <w:proofErr w:type="spellStart"/>
            <w:r w:rsidRPr="00B41112">
              <w:rPr>
                <w:sz w:val="26"/>
                <w:szCs w:val="26"/>
                <w:rPrChange w:id="18475" w:author="Le Minh Nghia" w:date="2019-10-09T10:56:00Z">
                  <w:rPr>
                    <w:sz w:val="26"/>
                    <w:szCs w:val="26"/>
                  </w:rPr>
                </w:rPrChange>
              </w:rPr>
              <w:t>created_at</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76" w:author="Le Minh Nghia" w:date="2019-10-09T10:56:00Z">
                  <w:rPr>
                    <w:iCs/>
                    <w:sz w:val="26"/>
                    <w:szCs w:val="26"/>
                  </w:rPr>
                </w:rPrChange>
              </w:rPr>
            </w:pPr>
            <w:r w:rsidRPr="00B41112">
              <w:rPr>
                <w:iCs/>
                <w:sz w:val="26"/>
                <w:szCs w:val="26"/>
                <w:rPrChange w:id="18477" w:author="Le Minh Nghia" w:date="2019-10-09T10:56:00Z">
                  <w:rPr>
                    <w:iCs/>
                    <w:sz w:val="26"/>
                    <w:szCs w:val="26"/>
                  </w:rPr>
                </w:rPrChange>
              </w:rPr>
              <w:t>Timestamp</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78"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79"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80"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81"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82" w:author="Le Minh Nghia" w:date="2019-10-09T10:56:00Z">
                  <w:rPr>
                    <w:iCs/>
                    <w:sz w:val="26"/>
                    <w:szCs w:val="26"/>
                  </w:rPr>
                </w:rPrChange>
              </w:rPr>
            </w:pPr>
            <w:r w:rsidRPr="00B41112">
              <w:rPr>
                <w:iCs/>
                <w:sz w:val="26"/>
                <w:szCs w:val="26"/>
                <w:rPrChange w:id="18483" w:author="Le Minh Nghia" w:date="2019-10-09T10:56:00Z">
                  <w:rPr>
                    <w:iCs/>
                    <w:sz w:val="26"/>
                    <w:szCs w:val="26"/>
                  </w:rPr>
                </w:rPrChange>
              </w:rPr>
              <w:sym w:font="Wingdings 2" w:char="F050"/>
            </w: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84" w:author="Le Minh Nghia" w:date="2019-10-09T10:56:00Z">
                  <w:rPr>
                    <w:iCs/>
                    <w:sz w:val="26"/>
                    <w:szCs w:val="26"/>
                  </w:rPr>
                </w:rPrChange>
              </w:rPr>
            </w:pPr>
            <w:proofErr w:type="spellStart"/>
            <w:r w:rsidRPr="00B41112">
              <w:rPr>
                <w:iCs/>
                <w:sz w:val="26"/>
                <w:szCs w:val="26"/>
                <w:rPrChange w:id="18485" w:author="Le Minh Nghia" w:date="2019-10-09T10:56:00Z">
                  <w:rPr>
                    <w:iCs/>
                    <w:sz w:val="26"/>
                    <w:szCs w:val="26"/>
                  </w:rPr>
                </w:rPrChange>
              </w:rPr>
              <w:t>ngày</w:t>
            </w:r>
            <w:proofErr w:type="spellEnd"/>
            <w:r w:rsidRPr="00B41112">
              <w:rPr>
                <w:iCs/>
                <w:sz w:val="26"/>
                <w:szCs w:val="26"/>
                <w:rPrChange w:id="18486" w:author="Le Minh Nghia" w:date="2019-10-09T10:56:00Z">
                  <w:rPr>
                    <w:iCs/>
                    <w:sz w:val="26"/>
                    <w:szCs w:val="26"/>
                  </w:rPr>
                </w:rPrChange>
              </w:rPr>
              <w:t xml:space="preserve"> </w:t>
            </w:r>
            <w:proofErr w:type="spellStart"/>
            <w:r w:rsidRPr="00B41112">
              <w:rPr>
                <w:iCs/>
                <w:sz w:val="26"/>
                <w:szCs w:val="26"/>
                <w:rPrChange w:id="18487" w:author="Le Minh Nghia" w:date="2019-10-09T10:56:00Z">
                  <w:rPr>
                    <w:iCs/>
                    <w:sz w:val="26"/>
                    <w:szCs w:val="26"/>
                  </w:rPr>
                </w:rPrChange>
              </w:rPr>
              <w:t>tạo</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488" w:author="Le Minh Nghia" w:date="2019-10-09T10:56:00Z">
                  <w:rPr>
                    <w:sz w:val="26"/>
                    <w:szCs w:val="26"/>
                  </w:rPr>
                </w:rPrChange>
              </w:rPr>
            </w:pPr>
            <w:proofErr w:type="spellStart"/>
            <w:r w:rsidRPr="00B41112">
              <w:rPr>
                <w:sz w:val="26"/>
                <w:szCs w:val="26"/>
                <w:rPrChange w:id="18489" w:author="Le Minh Nghia" w:date="2019-10-09T10:56:00Z">
                  <w:rPr>
                    <w:sz w:val="26"/>
                    <w:szCs w:val="26"/>
                  </w:rPr>
                </w:rPrChange>
              </w:rPr>
              <w:t>updated_at</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90" w:author="Le Minh Nghia" w:date="2019-10-09T10:56:00Z">
                  <w:rPr>
                    <w:iCs/>
                    <w:sz w:val="26"/>
                    <w:szCs w:val="26"/>
                  </w:rPr>
                </w:rPrChange>
              </w:rPr>
            </w:pPr>
            <w:r w:rsidRPr="00B41112">
              <w:rPr>
                <w:iCs/>
                <w:sz w:val="26"/>
                <w:szCs w:val="26"/>
                <w:rPrChange w:id="18491" w:author="Le Minh Nghia" w:date="2019-10-09T10:56:00Z">
                  <w:rPr>
                    <w:iCs/>
                    <w:sz w:val="26"/>
                    <w:szCs w:val="26"/>
                  </w:rPr>
                </w:rPrChange>
              </w:rPr>
              <w:t>Timestamp</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92"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93"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494"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95"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496" w:author="Le Minh Nghia" w:date="2019-10-09T10:56:00Z">
                  <w:rPr>
                    <w:iCs/>
                    <w:sz w:val="26"/>
                    <w:szCs w:val="26"/>
                  </w:rPr>
                </w:rPrChange>
              </w:rPr>
            </w:pPr>
            <w:r w:rsidRPr="00B41112">
              <w:rPr>
                <w:iCs/>
                <w:sz w:val="26"/>
                <w:szCs w:val="26"/>
                <w:rPrChange w:id="18497" w:author="Le Minh Nghia" w:date="2019-10-09T10:56:00Z">
                  <w:rPr>
                    <w:iCs/>
                    <w:sz w:val="26"/>
                    <w:szCs w:val="26"/>
                  </w:rPr>
                </w:rPrChange>
              </w:rPr>
              <w:sym w:font="Wingdings 2" w:char="F050"/>
            </w: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498" w:author="Le Minh Nghia" w:date="2019-10-09T10:56:00Z">
                  <w:rPr>
                    <w:iCs/>
                    <w:sz w:val="26"/>
                    <w:szCs w:val="26"/>
                  </w:rPr>
                </w:rPrChange>
              </w:rPr>
            </w:pPr>
            <w:proofErr w:type="spellStart"/>
            <w:r w:rsidRPr="00B41112">
              <w:rPr>
                <w:iCs/>
                <w:sz w:val="26"/>
                <w:szCs w:val="26"/>
                <w:rPrChange w:id="18499" w:author="Le Minh Nghia" w:date="2019-10-09T10:56:00Z">
                  <w:rPr>
                    <w:iCs/>
                    <w:sz w:val="26"/>
                    <w:szCs w:val="26"/>
                  </w:rPr>
                </w:rPrChange>
              </w:rPr>
              <w:t>ngày</w:t>
            </w:r>
            <w:proofErr w:type="spellEnd"/>
            <w:r w:rsidRPr="00B41112">
              <w:rPr>
                <w:iCs/>
                <w:sz w:val="26"/>
                <w:szCs w:val="26"/>
                <w:rPrChange w:id="18500" w:author="Le Minh Nghia" w:date="2019-10-09T10:56:00Z">
                  <w:rPr>
                    <w:iCs/>
                    <w:sz w:val="26"/>
                    <w:szCs w:val="26"/>
                  </w:rPr>
                </w:rPrChange>
              </w:rPr>
              <w:t xml:space="preserve"> </w:t>
            </w:r>
            <w:proofErr w:type="spellStart"/>
            <w:r w:rsidRPr="00B41112">
              <w:rPr>
                <w:iCs/>
                <w:sz w:val="26"/>
                <w:szCs w:val="26"/>
                <w:rPrChange w:id="18501" w:author="Le Minh Nghia" w:date="2019-10-09T10:56:00Z">
                  <w:rPr>
                    <w:iCs/>
                    <w:sz w:val="26"/>
                    <w:szCs w:val="26"/>
                  </w:rPr>
                </w:rPrChange>
              </w:rPr>
              <w:t>cập</w:t>
            </w:r>
            <w:proofErr w:type="spellEnd"/>
            <w:r w:rsidRPr="00B41112">
              <w:rPr>
                <w:iCs/>
                <w:sz w:val="26"/>
                <w:szCs w:val="26"/>
                <w:rPrChange w:id="18502" w:author="Le Minh Nghia" w:date="2019-10-09T10:56:00Z">
                  <w:rPr>
                    <w:iCs/>
                    <w:sz w:val="26"/>
                    <w:szCs w:val="26"/>
                  </w:rPr>
                </w:rPrChange>
              </w:rPr>
              <w:t xml:space="preserve"> </w:t>
            </w:r>
            <w:proofErr w:type="spellStart"/>
            <w:r w:rsidRPr="00B41112">
              <w:rPr>
                <w:iCs/>
                <w:sz w:val="26"/>
                <w:szCs w:val="26"/>
                <w:rPrChange w:id="18503" w:author="Le Minh Nghia" w:date="2019-10-09T10:56:00Z">
                  <w:rPr>
                    <w:iCs/>
                    <w:sz w:val="26"/>
                    <w:szCs w:val="26"/>
                  </w:rPr>
                </w:rPrChange>
              </w:rPr>
              <w:t>nhật</w:t>
            </w:r>
            <w:proofErr w:type="spellEnd"/>
          </w:p>
        </w:tc>
      </w:tr>
      <w:tr w:rsidR="00596A15" w:rsidRPr="00B41112" w:rsidTr="00596A15">
        <w:tc>
          <w:tcPr>
            <w:tcW w:w="328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504" w:author="Le Minh Nghia" w:date="2019-10-09T10:56:00Z">
                  <w:rPr>
                    <w:sz w:val="26"/>
                    <w:szCs w:val="26"/>
                  </w:rPr>
                </w:rPrChange>
              </w:rPr>
            </w:pPr>
            <w:proofErr w:type="spellStart"/>
            <w:r w:rsidRPr="00B41112">
              <w:rPr>
                <w:sz w:val="26"/>
                <w:szCs w:val="26"/>
                <w:rPrChange w:id="18505" w:author="Le Minh Nghia" w:date="2019-10-09T10:56:00Z">
                  <w:rPr>
                    <w:sz w:val="26"/>
                    <w:szCs w:val="26"/>
                  </w:rPr>
                </w:rPrChange>
              </w:rPr>
              <w:t>deleted_at</w:t>
            </w:r>
            <w:proofErr w:type="spellEnd"/>
          </w:p>
        </w:tc>
        <w:tc>
          <w:tcPr>
            <w:tcW w:w="2524"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506" w:author="Le Minh Nghia" w:date="2019-10-09T10:56:00Z">
                  <w:rPr>
                    <w:iCs/>
                    <w:sz w:val="26"/>
                    <w:szCs w:val="26"/>
                  </w:rPr>
                </w:rPrChange>
              </w:rPr>
            </w:pPr>
            <w:r w:rsidRPr="00B41112">
              <w:rPr>
                <w:iCs/>
                <w:sz w:val="26"/>
                <w:szCs w:val="26"/>
                <w:rPrChange w:id="18507" w:author="Le Minh Nghia" w:date="2019-10-09T10:56:00Z">
                  <w:rPr>
                    <w:iCs/>
                    <w:sz w:val="26"/>
                    <w:szCs w:val="26"/>
                  </w:rPr>
                </w:rPrChange>
              </w:rPr>
              <w:t>Timestamp</w:t>
            </w:r>
          </w:p>
        </w:tc>
        <w:tc>
          <w:tcPr>
            <w:tcW w:w="72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508" w:author="Le Minh Nghia" w:date="2019-10-09T10:56:00Z">
                  <w:rPr>
                    <w:iCs/>
                    <w:sz w:val="26"/>
                    <w:szCs w:val="26"/>
                  </w:rPr>
                </w:rPrChange>
              </w:rPr>
            </w:pPr>
          </w:p>
        </w:tc>
        <w:tc>
          <w:tcPr>
            <w:tcW w:w="71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509" w:author="Le Minh Nghia" w:date="2019-10-09T10:56:00Z">
                  <w:rPr>
                    <w:iCs/>
                    <w:sz w:val="26"/>
                    <w:szCs w:val="26"/>
                  </w:rPr>
                </w:rPrChange>
              </w:rPr>
            </w:pPr>
          </w:p>
        </w:tc>
        <w:tc>
          <w:tcPr>
            <w:tcW w:w="59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510" w:author="Le Minh Nghia" w:date="2019-10-09T10:56:00Z">
                  <w:rPr>
                    <w:iCs/>
                    <w:sz w:val="26"/>
                    <w:szCs w:val="26"/>
                  </w:rPr>
                </w:rPrChange>
              </w:rPr>
            </w:pPr>
          </w:p>
        </w:tc>
        <w:tc>
          <w:tcPr>
            <w:tcW w:w="8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511" w:author="Le Minh Nghia" w:date="2019-10-09T10:56:00Z">
                  <w:rPr>
                    <w:iCs/>
                    <w:sz w:val="26"/>
                    <w:szCs w:val="26"/>
                  </w:rPr>
                </w:rPrChange>
              </w:rPr>
            </w:pPr>
          </w:p>
        </w:tc>
        <w:tc>
          <w:tcPr>
            <w:tcW w:w="4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512" w:author="Le Minh Nghia" w:date="2019-10-09T10:56:00Z">
                  <w:rPr>
                    <w:iCs/>
                    <w:sz w:val="26"/>
                    <w:szCs w:val="26"/>
                  </w:rPr>
                </w:rPrChange>
              </w:rPr>
            </w:pPr>
          </w:p>
        </w:tc>
        <w:tc>
          <w:tcPr>
            <w:tcW w:w="936"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513" w:author="Le Minh Nghia" w:date="2019-10-09T10:56:00Z">
                  <w:rPr>
                    <w:iCs/>
                    <w:sz w:val="26"/>
                    <w:szCs w:val="26"/>
                  </w:rPr>
                </w:rPrChange>
              </w:rPr>
            </w:pPr>
            <w:proofErr w:type="spellStart"/>
            <w:r w:rsidRPr="00B41112">
              <w:rPr>
                <w:iCs/>
                <w:sz w:val="26"/>
                <w:szCs w:val="26"/>
                <w:rPrChange w:id="18514" w:author="Le Minh Nghia" w:date="2019-10-09T10:56:00Z">
                  <w:rPr>
                    <w:iCs/>
                    <w:sz w:val="26"/>
                    <w:szCs w:val="26"/>
                  </w:rPr>
                </w:rPrChange>
              </w:rPr>
              <w:t>ngày</w:t>
            </w:r>
            <w:proofErr w:type="spellEnd"/>
            <w:r w:rsidRPr="00B41112">
              <w:rPr>
                <w:iCs/>
                <w:sz w:val="26"/>
                <w:szCs w:val="26"/>
                <w:rPrChange w:id="18515" w:author="Le Minh Nghia" w:date="2019-10-09T10:56:00Z">
                  <w:rPr>
                    <w:iCs/>
                    <w:sz w:val="26"/>
                    <w:szCs w:val="26"/>
                  </w:rPr>
                </w:rPrChange>
              </w:rPr>
              <w:t xml:space="preserve"> </w:t>
            </w:r>
            <w:proofErr w:type="spellStart"/>
            <w:r w:rsidRPr="00B41112">
              <w:rPr>
                <w:iCs/>
                <w:sz w:val="26"/>
                <w:szCs w:val="26"/>
                <w:rPrChange w:id="18516" w:author="Le Minh Nghia" w:date="2019-10-09T10:56:00Z">
                  <w:rPr>
                    <w:iCs/>
                    <w:sz w:val="26"/>
                    <w:szCs w:val="26"/>
                  </w:rPr>
                </w:rPrChange>
              </w:rPr>
              <w:t>xóa</w:t>
            </w:r>
            <w:proofErr w:type="spellEnd"/>
            <w:r w:rsidRPr="00B41112">
              <w:rPr>
                <w:iCs/>
                <w:sz w:val="26"/>
                <w:szCs w:val="26"/>
                <w:rPrChange w:id="18517" w:author="Le Minh Nghia" w:date="2019-10-09T10:56:00Z">
                  <w:rPr>
                    <w:iCs/>
                    <w:sz w:val="26"/>
                    <w:szCs w:val="26"/>
                  </w:rPr>
                </w:rPrChange>
              </w:rPr>
              <w:t xml:space="preserve"> </w:t>
            </w:r>
            <w:proofErr w:type="spellStart"/>
            <w:r w:rsidRPr="00B41112">
              <w:rPr>
                <w:iCs/>
                <w:sz w:val="26"/>
                <w:szCs w:val="26"/>
                <w:rPrChange w:id="18518" w:author="Le Minh Nghia" w:date="2019-10-09T10:56:00Z">
                  <w:rPr>
                    <w:iCs/>
                    <w:sz w:val="26"/>
                    <w:szCs w:val="26"/>
                  </w:rPr>
                </w:rPrChange>
              </w:rPr>
              <w:t>tạm</w:t>
            </w:r>
            <w:proofErr w:type="spellEnd"/>
          </w:p>
        </w:tc>
      </w:tr>
    </w:tbl>
    <w:p w:rsidR="00596A15" w:rsidRPr="00B41112" w:rsidRDefault="00596A15" w:rsidP="00596A15">
      <w:pPr>
        <w:rPr>
          <w:sz w:val="26"/>
          <w:szCs w:val="26"/>
          <w:rPrChange w:id="18519"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8520" w:author="Le Minh Nghia" w:date="2019-10-09T10:56:00Z">
            <w:rPr>
              <w:sz w:val="26"/>
              <w:szCs w:val="26"/>
            </w:rPr>
          </w:rPrChange>
        </w:rPr>
      </w:pPr>
      <w:r w:rsidRPr="00B41112">
        <w:rPr>
          <w:rFonts w:ascii="Times New Roman" w:hAnsi="Times New Roman" w:cs="Times New Roman"/>
          <w:sz w:val="26"/>
          <w:szCs w:val="26"/>
          <w:rPrChange w:id="18521" w:author="Le Minh Nghia" w:date="2019-10-09T10:56:00Z">
            <w:rPr>
              <w:sz w:val="26"/>
              <w:szCs w:val="26"/>
            </w:rPr>
          </w:rPrChange>
        </w:rPr>
        <w:t>BẢNG MÔ TẢ THUỘC TÍNH CỦA LỚP ROLES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04"/>
        <w:gridCol w:w="2187"/>
        <w:gridCol w:w="725"/>
        <w:gridCol w:w="710"/>
        <w:gridCol w:w="754"/>
        <w:gridCol w:w="898"/>
        <w:gridCol w:w="479"/>
        <w:gridCol w:w="1981"/>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522" w:author="Le Minh Nghia" w:date="2019-10-09T10:56:00Z">
                  <w:rPr>
                    <w:rFonts w:eastAsia="MS Mincho"/>
                    <w:b/>
                    <w:i/>
                    <w:iCs/>
                    <w:sz w:val="26"/>
                    <w:szCs w:val="26"/>
                  </w:rPr>
                </w:rPrChange>
              </w:rPr>
            </w:pPr>
            <w:proofErr w:type="spellStart"/>
            <w:r w:rsidRPr="00B41112">
              <w:rPr>
                <w:b/>
                <w:i/>
                <w:iCs/>
                <w:sz w:val="26"/>
                <w:szCs w:val="26"/>
                <w:rPrChange w:id="18523" w:author="Le Minh Nghia" w:date="2019-10-09T10:56:00Z">
                  <w:rPr>
                    <w:b/>
                    <w:i/>
                    <w:iCs/>
                    <w:sz w:val="26"/>
                    <w:szCs w:val="26"/>
                  </w:rPr>
                </w:rPrChange>
              </w:rPr>
              <w:t>Tên</w:t>
            </w:r>
            <w:proofErr w:type="spellEnd"/>
            <w:r w:rsidRPr="00B41112">
              <w:rPr>
                <w:b/>
                <w:i/>
                <w:iCs/>
                <w:sz w:val="26"/>
                <w:szCs w:val="26"/>
                <w:rPrChange w:id="18524" w:author="Le Minh Nghia" w:date="2019-10-09T10:56:00Z">
                  <w:rPr>
                    <w:b/>
                    <w:i/>
                    <w:iCs/>
                    <w:sz w:val="26"/>
                    <w:szCs w:val="26"/>
                  </w:rPr>
                </w:rPrChange>
              </w:rPr>
              <w:t xml:space="preserve"> </w:t>
            </w:r>
            <w:proofErr w:type="spellStart"/>
            <w:r w:rsidRPr="00B41112">
              <w:rPr>
                <w:b/>
                <w:i/>
                <w:iCs/>
                <w:sz w:val="26"/>
                <w:szCs w:val="26"/>
                <w:rPrChange w:id="18525" w:author="Le Minh Nghia" w:date="2019-10-09T10:56:00Z">
                  <w:rPr>
                    <w:b/>
                    <w:i/>
                    <w:iCs/>
                    <w:sz w:val="26"/>
                    <w:szCs w:val="26"/>
                  </w:rPr>
                </w:rPrChange>
              </w:rPr>
              <w:t>thuộc</w:t>
            </w:r>
            <w:proofErr w:type="spellEnd"/>
            <w:r w:rsidRPr="00B41112">
              <w:rPr>
                <w:b/>
                <w:i/>
                <w:iCs/>
                <w:sz w:val="26"/>
                <w:szCs w:val="26"/>
                <w:rPrChange w:id="18526" w:author="Le Minh Nghia" w:date="2019-10-09T10:56:00Z">
                  <w:rPr>
                    <w:b/>
                    <w:i/>
                    <w:iCs/>
                    <w:sz w:val="26"/>
                    <w:szCs w:val="26"/>
                  </w:rPr>
                </w:rPrChange>
              </w:rPr>
              <w:t xml:space="preserve"> </w:t>
            </w:r>
            <w:proofErr w:type="spellStart"/>
            <w:r w:rsidRPr="00B41112">
              <w:rPr>
                <w:b/>
                <w:i/>
                <w:iCs/>
                <w:sz w:val="26"/>
                <w:szCs w:val="26"/>
                <w:rPrChange w:id="18527"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528" w:author="Le Minh Nghia" w:date="2019-10-09T10:56:00Z">
                  <w:rPr>
                    <w:rFonts w:eastAsia="MS Mincho"/>
                    <w:b/>
                    <w:i/>
                    <w:iCs/>
                    <w:sz w:val="26"/>
                    <w:szCs w:val="26"/>
                  </w:rPr>
                </w:rPrChange>
              </w:rPr>
            </w:pPr>
            <w:proofErr w:type="spellStart"/>
            <w:r w:rsidRPr="00B41112">
              <w:rPr>
                <w:b/>
                <w:i/>
                <w:iCs/>
                <w:sz w:val="26"/>
                <w:szCs w:val="26"/>
                <w:rPrChange w:id="18529" w:author="Le Minh Nghia" w:date="2019-10-09T10:56:00Z">
                  <w:rPr>
                    <w:b/>
                    <w:i/>
                    <w:iCs/>
                    <w:sz w:val="26"/>
                    <w:szCs w:val="26"/>
                  </w:rPr>
                </w:rPrChange>
              </w:rPr>
              <w:t>Kiểu</w:t>
            </w:r>
            <w:proofErr w:type="spellEnd"/>
            <w:r w:rsidRPr="00B41112">
              <w:rPr>
                <w:b/>
                <w:i/>
                <w:iCs/>
                <w:sz w:val="26"/>
                <w:szCs w:val="26"/>
                <w:rPrChange w:id="18530" w:author="Le Minh Nghia" w:date="2019-10-09T10:56:00Z">
                  <w:rPr>
                    <w:b/>
                    <w:i/>
                    <w:iCs/>
                    <w:sz w:val="26"/>
                    <w:szCs w:val="26"/>
                  </w:rPr>
                </w:rPrChange>
              </w:rPr>
              <w:t xml:space="preserve"> </w:t>
            </w:r>
            <w:proofErr w:type="spellStart"/>
            <w:r w:rsidRPr="00B41112">
              <w:rPr>
                <w:b/>
                <w:i/>
                <w:iCs/>
                <w:sz w:val="26"/>
                <w:szCs w:val="26"/>
                <w:rPrChange w:id="18531" w:author="Le Minh Nghia" w:date="2019-10-09T10:56:00Z">
                  <w:rPr>
                    <w:b/>
                    <w:i/>
                    <w:iCs/>
                    <w:sz w:val="26"/>
                    <w:szCs w:val="26"/>
                  </w:rPr>
                </w:rPrChange>
              </w:rPr>
              <w:t>dữ</w:t>
            </w:r>
            <w:proofErr w:type="spellEnd"/>
            <w:r w:rsidRPr="00B41112">
              <w:rPr>
                <w:b/>
                <w:i/>
                <w:iCs/>
                <w:sz w:val="26"/>
                <w:szCs w:val="26"/>
                <w:rPrChange w:id="18532" w:author="Le Minh Nghia" w:date="2019-10-09T10:56:00Z">
                  <w:rPr>
                    <w:b/>
                    <w:i/>
                    <w:iCs/>
                    <w:sz w:val="26"/>
                    <w:szCs w:val="26"/>
                  </w:rPr>
                </w:rPrChange>
              </w:rPr>
              <w:t xml:space="preserve"> </w:t>
            </w:r>
            <w:proofErr w:type="spellStart"/>
            <w:r w:rsidRPr="00B41112">
              <w:rPr>
                <w:b/>
                <w:i/>
                <w:iCs/>
                <w:sz w:val="26"/>
                <w:szCs w:val="26"/>
                <w:rPrChange w:id="18533"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534" w:author="Le Minh Nghia" w:date="2019-10-09T10:56:00Z">
                  <w:rPr>
                    <w:rFonts w:eastAsia="MS Mincho"/>
                    <w:b/>
                    <w:i/>
                    <w:iCs/>
                    <w:sz w:val="26"/>
                    <w:szCs w:val="26"/>
                  </w:rPr>
                </w:rPrChange>
              </w:rPr>
            </w:pPr>
            <w:proofErr w:type="spellStart"/>
            <w:r w:rsidRPr="00B41112">
              <w:rPr>
                <w:b/>
                <w:i/>
                <w:iCs/>
                <w:sz w:val="26"/>
                <w:szCs w:val="26"/>
                <w:rPrChange w:id="18535" w:author="Le Minh Nghia" w:date="2019-10-09T10:56:00Z">
                  <w:rPr>
                    <w:b/>
                    <w:i/>
                    <w:iCs/>
                    <w:sz w:val="26"/>
                    <w:szCs w:val="26"/>
                  </w:rPr>
                </w:rPrChange>
              </w:rPr>
              <w:t>Khóa</w:t>
            </w:r>
            <w:proofErr w:type="spellEnd"/>
            <w:r w:rsidRPr="00B41112">
              <w:rPr>
                <w:b/>
                <w:i/>
                <w:iCs/>
                <w:sz w:val="26"/>
                <w:szCs w:val="26"/>
                <w:rPrChange w:id="18536" w:author="Le Minh Nghia" w:date="2019-10-09T10:56:00Z">
                  <w:rPr>
                    <w:b/>
                    <w:i/>
                    <w:iCs/>
                    <w:sz w:val="26"/>
                    <w:szCs w:val="26"/>
                  </w:rPr>
                </w:rPrChange>
              </w:rPr>
              <w:t xml:space="preserve"> </w:t>
            </w:r>
            <w:proofErr w:type="spellStart"/>
            <w:r w:rsidRPr="00B41112">
              <w:rPr>
                <w:b/>
                <w:i/>
                <w:iCs/>
                <w:sz w:val="26"/>
                <w:szCs w:val="26"/>
                <w:rPrChange w:id="18537"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538" w:author="Le Minh Nghia" w:date="2019-10-09T10:56:00Z">
                  <w:rPr>
                    <w:rFonts w:eastAsia="MS Mincho"/>
                    <w:b/>
                    <w:i/>
                    <w:iCs/>
                    <w:sz w:val="26"/>
                    <w:szCs w:val="26"/>
                  </w:rPr>
                </w:rPrChange>
              </w:rPr>
            </w:pPr>
            <w:proofErr w:type="spellStart"/>
            <w:r w:rsidRPr="00B41112">
              <w:rPr>
                <w:b/>
                <w:i/>
                <w:iCs/>
                <w:sz w:val="26"/>
                <w:szCs w:val="26"/>
                <w:rPrChange w:id="18539" w:author="Le Minh Nghia" w:date="2019-10-09T10:56:00Z">
                  <w:rPr>
                    <w:b/>
                    <w:i/>
                    <w:iCs/>
                    <w:sz w:val="26"/>
                    <w:szCs w:val="26"/>
                  </w:rPr>
                </w:rPrChange>
              </w:rPr>
              <w:t>Khóa</w:t>
            </w:r>
            <w:proofErr w:type="spellEnd"/>
            <w:r w:rsidRPr="00B41112">
              <w:rPr>
                <w:b/>
                <w:i/>
                <w:iCs/>
                <w:sz w:val="26"/>
                <w:szCs w:val="26"/>
                <w:rPrChange w:id="18540" w:author="Le Minh Nghia" w:date="2019-10-09T10:56:00Z">
                  <w:rPr>
                    <w:b/>
                    <w:i/>
                    <w:iCs/>
                    <w:sz w:val="26"/>
                    <w:szCs w:val="26"/>
                  </w:rPr>
                </w:rPrChange>
              </w:rPr>
              <w:t xml:space="preserve"> </w:t>
            </w:r>
            <w:proofErr w:type="spellStart"/>
            <w:r w:rsidRPr="00B41112">
              <w:rPr>
                <w:b/>
                <w:i/>
                <w:iCs/>
                <w:sz w:val="26"/>
                <w:szCs w:val="26"/>
                <w:rPrChange w:id="18541"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542" w:author="Le Minh Nghia" w:date="2019-10-09T10:56:00Z">
                  <w:rPr>
                    <w:rFonts w:eastAsia="MS Mincho"/>
                    <w:b/>
                    <w:i/>
                    <w:iCs/>
                    <w:sz w:val="26"/>
                    <w:szCs w:val="26"/>
                  </w:rPr>
                </w:rPrChange>
              </w:rPr>
            </w:pPr>
            <w:proofErr w:type="spellStart"/>
            <w:r w:rsidRPr="00B41112">
              <w:rPr>
                <w:b/>
                <w:i/>
                <w:iCs/>
                <w:sz w:val="26"/>
                <w:szCs w:val="26"/>
                <w:rPrChange w:id="18543" w:author="Le Minh Nghia" w:date="2019-10-09T10:56:00Z">
                  <w:rPr>
                    <w:b/>
                    <w:i/>
                    <w:iCs/>
                    <w:sz w:val="26"/>
                    <w:szCs w:val="26"/>
                  </w:rPr>
                </w:rPrChange>
              </w:rPr>
              <w:t>Giá</w:t>
            </w:r>
            <w:proofErr w:type="spellEnd"/>
            <w:r w:rsidRPr="00B41112">
              <w:rPr>
                <w:b/>
                <w:i/>
                <w:iCs/>
                <w:sz w:val="26"/>
                <w:szCs w:val="26"/>
                <w:rPrChange w:id="18544" w:author="Le Minh Nghia" w:date="2019-10-09T10:56:00Z">
                  <w:rPr>
                    <w:b/>
                    <w:i/>
                    <w:iCs/>
                    <w:sz w:val="26"/>
                    <w:szCs w:val="26"/>
                  </w:rPr>
                </w:rPrChange>
              </w:rPr>
              <w:t xml:space="preserve"> </w:t>
            </w:r>
            <w:proofErr w:type="spellStart"/>
            <w:r w:rsidRPr="00B41112">
              <w:rPr>
                <w:b/>
                <w:i/>
                <w:iCs/>
                <w:sz w:val="26"/>
                <w:szCs w:val="26"/>
                <w:rPrChange w:id="18545" w:author="Le Minh Nghia" w:date="2019-10-09T10:56:00Z">
                  <w:rPr>
                    <w:b/>
                    <w:i/>
                    <w:iCs/>
                    <w:sz w:val="26"/>
                    <w:szCs w:val="26"/>
                  </w:rPr>
                </w:rPrChange>
              </w:rPr>
              <w:t>trị</w:t>
            </w:r>
            <w:proofErr w:type="spellEnd"/>
            <w:r w:rsidRPr="00B41112">
              <w:rPr>
                <w:b/>
                <w:i/>
                <w:iCs/>
                <w:sz w:val="26"/>
                <w:szCs w:val="26"/>
                <w:rPrChange w:id="18546" w:author="Le Minh Nghia" w:date="2019-10-09T10:56:00Z">
                  <w:rPr>
                    <w:b/>
                    <w:i/>
                    <w:iCs/>
                    <w:sz w:val="26"/>
                    <w:szCs w:val="26"/>
                  </w:rPr>
                </w:rPrChange>
              </w:rPr>
              <w:t xml:space="preserve"> </w:t>
            </w:r>
            <w:proofErr w:type="spellStart"/>
            <w:r w:rsidRPr="00B41112">
              <w:rPr>
                <w:b/>
                <w:i/>
                <w:iCs/>
                <w:sz w:val="26"/>
                <w:szCs w:val="26"/>
                <w:rPrChange w:id="18547" w:author="Le Minh Nghia" w:date="2019-10-09T10:56:00Z">
                  <w:rPr>
                    <w:b/>
                    <w:i/>
                    <w:iCs/>
                    <w:sz w:val="26"/>
                    <w:szCs w:val="26"/>
                  </w:rPr>
                </w:rPrChange>
              </w:rPr>
              <w:t>mặc</w:t>
            </w:r>
            <w:proofErr w:type="spellEnd"/>
            <w:r w:rsidRPr="00B41112">
              <w:rPr>
                <w:b/>
                <w:i/>
                <w:iCs/>
                <w:sz w:val="26"/>
                <w:szCs w:val="26"/>
                <w:rPrChange w:id="18548" w:author="Le Minh Nghia" w:date="2019-10-09T10:56:00Z">
                  <w:rPr>
                    <w:b/>
                    <w:i/>
                    <w:iCs/>
                    <w:sz w:val="26"/>
                    <w:szCs w:val="26"/>
                  </w:rPr>
                </w:rPrChange>
              </w:rPr>
              <w:t xml:space="preserve"> </w:t>
            </w:r>
            <w:proofErr w:type="spellStart"/>
            <w:r w:rsidRPr="00B41112">
              <w:rPr>
                <w:b/>
                <w:i/>
                <w:iCs/>
                <w:sz w:val="26"/>
                <w:szCs w:val="26"/>
                <w:rPrChange w:id="18549"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8550" w:author="Le Minh Nghia" w:date="2019-10-09T10:56:00Z">
                  <w:rPr>
                    <w:b/>
                    <w:i/>
                    <w:iCs/>
                    <w:sz w:val="26"/>
                    <w:szCs w:val="26"/>
                  </w:rPr>
                </w:rPrChange>
              </w:rPr>
            </w:pPr>
            <w:r w:rsidRPr="00B41112">
              <w:rPr>
                <w:b/>
                <w:i/>
                <w:iCs/>
                <w:sz w:val="26"/>
                <w:szCs w:val="26"/>
                <w:rPrChange w:id="18551"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552" w:author="Le Minh Nghia" w:date="2019-10-09T10:56:00Z">
                  <w:rPr>
                    <w:rFonts w:eastAsia="MS Mincho"/>
                    <w:b/>
                    <w:i/>
                    <w:iCs/>
                    <w:sz w:val="26"/>
                    <w:szCs w:val="26"/>
                  </w:rPr>
                </w:rPrChange>
              </w:rPr>
            </w:pPr>
            <w:r w:rsidRPr="00B41112">
              <w:rPr>
                <w:b/>
                <w:i/>
                <w:iCs/>
                <w:sz w:val="26"/>
                <w:szCs w:val="26"/>
                <w:rPrChange w:id="18553"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554" w:author="Le Minh Nghia" w:date="2019-10-09T10:56:00Z">
                  <w:rPr>
                    <w:rFonts w:eastAsia="MS Mincho"/>
                    <w:b/>
                    <w:i/>
                    <w:iCs/>
                    <w:sz w:val="26"/>
                    <w:szCs w:val="26"/>
                  </w:rPr>
                </w:rPrChange>
              </w:rPr>
            </w:pPr>
            <w:proofErr w:type="spellStart"/>
            <w:r w:rsidRPr="00B41112">
              <w:rPr>
                <w:b/>
                <w:i/>
                <w:iCs/>
                <w:sz w:val="26"/>
                <w:szCs w:val="26"/>
                <w:rPrChange w:id="18555" w:author="Le Minh Nghia" w:date="2019-10-09T10:56:00Z">
                  <w:rPr>
                    <w:b/>
                    <w:i/>
                    <w:iCs/>
                    <w:sz w:val="26"/>
                    <w:szCs w:val="26"/>
                  </w:rPr>
                </w:rPrChange>
              </w:rPr>
              <w:t>Diễn</w:t>
            </w:r>
            <w:proofErr w:type="spellEnd"/>
            <w:r w:rsidRPr="00B41112">
              <w:rPr>
                <w:b/>
                <w:i/>
                <w:iCs/>
                <w:sz w:val="26"/>
                <w:szCs w:val="26"/>
                <w:rPrChange w:id="18556" w:author="Le Minh Nghia" w:date="2019-10-09T10:56:00Z">
                  <w:rPr>
                    <w:b/>
                    <w:i/>
                    <w:iCs/>
                    <w:sz w:val="26"/>
                    <w:szCs w:val="26"/>
                  </w:rPr>
                </w:rPrChange>
              </w:rPr>
              <w:t xml:space="preserve"> </w:t>
            </w:r>
            <w:proofErr w:type="spellStart"/>
            <w:r w:rsidRPr="00B41112">
              <w:rPr>
                <w:b/>
                <w:i/>
                <w:iCs/>
                <w:sz w:val="26"/>
                <w:szCs w:val="26"/>
                <w:rPrChange w:id="18557"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558" w:author="Le Minh Nghia" w:date="2019-10-09T10:56:00Z">
                  <w:rPr>
                    <w:iCs/>
                    <w:sz w:val="26"/>
                    <w:szCs w:val="26"/>
                  </w:rPr>
                </w:rPrChange>
              </w:rPr>
            </w:pPr>
            <w:proofErr w:type="spellStart"/>
            <w:r w:rsidRPr="00B41112">
              <w:rPr>
                <w:iCs/>
                <w:sz w:val="26"/>
                <w:szCs w:val="26"/>
                <w:rPrChange w:id="18559" w:author="Le Minh Nghia" w:date="2019-10-09T10:56:00Z">
                  <w:rPr>
                    <w:iCs/>
                    <w:sz w:val="26"/>
                    <w:szCs w:val="26"/>
                  </w:rPr>
                </w:rPrChange>
              </w:rPr>
              <w:t>role_id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560" w:author="Le Minh Nghia" w:date="2019-10-09T10:56:00Z">
                  <w:rPr>
                    <w:iCs/>
                    <w:sz w:val="26"/>
                    <w:szCs w:val="26"/>
                  </w:rPr>
                </w:rPrChange>
              </w:rPr>
            </w:pPr>
            <w:r w:rsidRPr="00B41112">
              <w:rPr>
                <w:iCs/>
                <w:sz w:val="26"/>
                <w:szCs w:val="26"/>
                <w:rPrChange w:id="18561"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8562" w:author="Le Minh Nghia" w:date="2019-10-09T10:56:00Z">
                  <w:rPr>
                    <w:iCs/>
                    <w:sz w:val="26"/>
                    <w:szCs w:val="26"/>
                  </w:rPr>
                </w:rPrChange>
              </w:rPr>
            </w:pPr>
            <w:r w:rsidRPr="00B41112">
              <w:rPr>
                <w:iCs/>
                <w:sz w:val="26"/>
                <w:szCs w:val="26"/>
                <w:rPrChange w:id="18563"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56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56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56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8567" w:author="Le Minh Nghia" w:date="2019-10-09T10:56:00Z">
                  <w:rPr>
                    <w:iCs/>
                    <w:sz w:val="26"/>
                    <w:szCs w:val="26"/>
                  </w:rPr>
                </w:rPrChange>
              </w:rPr>
            </w:pPr>
            <w:r w:rsidRPr="00B41112">
              <w:rPr>
                <w:iCs/>
                <w:sz w:val="26"/>
                <w:szCs w:val="26"/>
                <w:rPrChange w:id="1856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569" w:author="Le Minh Nghia" w:date="2019-10-09T10:56:00Z">
                  <w:rPr>
                    <w:iCs/>
                    <w:sz w:val="26"/>
                    <w:szCs w:val="26"/>
                  </w:rPr>
                </w:rPrChange>
              </w:rPr>
            </w:pPr>
            <w:r w:rsidRPr="00B41112">
              <w:rPr>
                <w:iCs/>
                <w:sz w:val="26"/>
                <w:szCs w:val="26"/>
                <w:rPrChange w:id="18570"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571" w:author="Le Minh Nghia" w:date="2019-10-09T10:56:00Z">
                  <w:rPr>
                    <w:iCs/>
                    <w:sz w:val="26"/>
                    <w:szCs w:val="26"/>
                  </w:rPr>
                </w:rPrChange>
              </w:rPr>
            </w:pPr>
            <w:proofErr w:type="spellStart"/>
            <w:r w:rsidRPr="00B41112">
              <w:rPr>
                <w:iCs/>
                <w:sz w:val="26"/>
                <w:szCs w:val="26"/>
                <w:rPrChange w:id="18572" w:author="Le Minh Nghia" w:date="2019-10-09T10:56:00Z">
                  <w:rPr>
                    <w:iCs/>
                    <w:sz w:val="26"/>
                    <w:szCs w:val="26"/>
                  </w:rPr>
                </w:rPrChange>
              </w:rPr>
              <w:t>role_name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right="-113"/>
              <w:rPr>
                <w:iCs/>
                <w:sz w:val="26"/>
                <w:szCs w:val="26"/>
                <w:rPrChange w:id="18573" w:author="Le Minh Nghia" w:date="2019-10-09T10:56:00Z">
                  <w:rPr>
                    <w:iCs/>
                    <w:sz w:val="26"/>
                    <w:szCs w:val="26"/>
                  </w:rPr>
                </w:rPrChange>
              </w:rPr>
            </w:pPr>
            <w:r w:rsidRPr="00B41112">
              <w:rPr>
                <w:iCs/>
                <w:sz w:val="26"/>
                <w:szCs w:val="26"/>
                <w:rPrChange w:id="18574"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57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57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57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578" w:author="Le Minh Nghia" w:date="2019-10-09T10:56:00Z">
                  <w:rPr>
                    <w:iCs/>
                    <w:sz w:val="26"/>
                    <w:szCs w:val="26"/>
                  </w:rPr>
                </w:rPrChange>
              </w:rPr>
            </w:pPr>
            <w:r w:rsidRPr="00B41112">
              <w:rPr>
                <w:iCs/>
                <w:sz w:val="26"/>
                <w:szCs w:val="26"/>
                <w:rPrChange w:id="18579"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58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581" w:author="Le Minh Nghia" w:date="2019-10-09T10:56:00Z">
                  <w:rPr>
                    <w:iCs/>
                    <w:sz w:val="26"/>
                    <w:szCs w:val="26"/>
                  </w:rPr>
                </w:rPrChange>
              </w:rPr>
            </w:pPr>
            <w:proofErr w:type="spellStart"/>
            <w:r w:rsidRPr="00B41112">
              <w:rPr>
                <w:iCs/>
                <w:sz w:val="26"/>
                <w:szCs w:val="26"/>
                <w:rPrChange w:id="18582" w:author="Le Minh Nghia" w:date="2019-10-09T10:56:00Z">
                  <w:rPr>
                    <w:iCs/>
                    <w:sz w:val="26"/>
                    <w:szCs w:val="26"/>
                  </w:rPr>
                </w:rPrChange>
              </w:rPr>
              <w:t>tên</w:t>
            </w:r>
            <w:proofErr w:type="spellEnd"/>
            <w:r w:rsidRPr="00B41112">
              <w:rPr>
                <w:iCs/>
                <w:sz w:val="26"/>
                <w:szCs w:val="26"/>
                <w:rPrChange w:id="18583" w:author="Le Minh Nghia" w:date="2019-10-09T10:56:00Z">
                  <w:rPr>
                    <w:iCs/>
                    <w:sz w:val="26"/>
                    <w:szCs w:val="26"/>
                  </w:rPr>
                </w:rPrChange>
              </w:rPr>
              <w:t xml:space="preserve"> </w:t>
            </w:r>
            <w:proofErr w:type="spellStart"/>
            <w:r w:rsidRPr="00B41112">
              <w:rPr>
                <w:iCs/>
                <w:sz w:val="26"/>
                <w:szCs w:val="26"/>
                <w:rPrChange w:id="18584" w:author="Le Minh Nghia" w:date="2019-10-09T10:56:00Z">
                  <w:rPr>
                    <w:iCs/>
                    <w:sz w:val="26"/>
                    <w:szCs w:val="26"/>
                  </w:rPr>
                </w:rPrChange>
              </w:rPr>
              <w:t>phân</w:t>
            </w:r>
            <w:proofErr w:type="spellEnd"/>
            <w:r w:rsidRPr="00B41112">
              <w:rPr>
                <w:iCs/>
                <w:sz w:val="26"/>
                <w:szCs w:val="26"/>
                <w:rPrChange w:id="18585" w:author="Le Minh Nghia" w:date="2019-10-09T10:56:00Z">
                  <w:rPr>
                    <w:iCs/>
                    <w:sz w:val="26"/>
                    <w:szCs w:val="26"/>
                  </w:rPr>
                </w:rPrChange>
              </w:rPr>
              <w:t xml:space="preserve"> </w:t>
            </w:r>
            <w:proofErr w:type="spellStart"/>
            <w:r w:rsidRPr="00B41112">
              <w:rPr>
                <w:iCs/>
                <w:sz w:val="26"/>
                <w:szCs w:val="26"/>
                <w:rPrChange w:id="18586" w:author="Le Minh Nghia" w:date="2019-10-09T10:56:00Z">
                  <w:rPr>
                    <w:iCs/>
                    <w:sz w:val="26"/>
                    <w:szCs w:val="26"/>
                  </w:rPr>
                </w:rPrChange>
              </w:rPr>
              <w:t>quyền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8587" w:author="Le Minh Nghia" w:date="2019-10-09T10:56:00Z">
                  <w:rPr>
                    <w:iCs/>
                    <w:sz w:val="26"/>
                    <w:szCs w:val="26"/>
                  </w:rPr>
                </w:rPrChange>
              </w:rPr>
            </w:pPr>
            <w:proofErr w:type="spellStart"/>
            <w:r w:rsidRPr="00B41112">
              <w:rPr>
                <w:iCs/>
                <w:sz w:val="26"/>
                <w:szCs w:val="26"/>
                <w:rPrChange w:id="18588" w:author="Le Minh Nghia" w:date="2019-10-09T10:56:00Z">
                  <w:rPr>
                    <w:iCs/>
                    <w:sz w:val="26"/>
                    <w:szCs w:val="26"/>
                  </w:rPr>
                </w:rPrChange>
              </w:rPr>
              <w:t>role_level</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right="-113"/>
              <w:rPr>
                <w:iCs/>
                <w:sz w:val="26"/>
                <w:szCs w:val="26"/>
                <w:rPrChange w:id="18589" w:author="Le Minh Nghia" w:date="2019-10-09T10:56:00Z">
                  <w:rPr>
                    <w:iCs/>
                    <w:sz w:val="26"/>
                    <w:szCs w:val="26"/>
                  </w:rPr>
                </w:rPrChange>
              </w:rPr>
            </w:pPr>
            <w:r w:rsidRPr="00B41112">
              <w:rPr>
                <w:iCs/>
                <w:sz w:val="26"/>
                <w:szCs w:val="26"/>
                <w:rPrChange w:id="18590"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859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859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859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859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859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8596" w:author="Le Minh Nghia" w:date="2019-10-09T10:56:00Z">
                  <w:rPr>
                    <w:iCs/>
                    <w:sz w:val="26"/>
                    <w:szCs w:val="26"/>
                  </w:rPr>
                </w:rPrChange>
              </w:rPr>
            </w:pPr>
            <w:proofErr w:type="spellStart"/>
            <w:r w:rsidRPr="00B41112">
              <w:rPr>
                <w:iCs/>
                <w:sz w:val="26"/>
                <w:szCs w:val="26"/>
                <w:rPrChange w:id="18597" w:author="Le Minh Nghia" w:date="2019-10-09T10:56:00Z">
                  <w:rPr>
                    <w:iCs/>
                    <w:sz w:val="26"/>
                    <w:szCs w:val="26"/>
                  </w:rPr>
                </w:rPrChange>
              </w:rPr>
              <w:t>Mức</w:t>
            </w:r>
            <w:proofErr w:type="spellEnd"/>
            <w:r w:rsidRPr="00B41112">
              <w:rPr>
                <w:iCs/>
                <w:sz w:val="26"/>
                <w:szCs w:val="26"/>
                <w:rPrChange w:id="18598" w:author="Le Minh Nghia" w:date="2019-10-09T10:56:00Z">
                  <w:rPr>
                    <w:iCs/>
                    <w:sz w:val="26"/>
                    <w:szCs w:val="26"/>
                  </w:rPr>
                </w:rPrChange>
              </w:rPr>
              <w:t xml:space="preserve"> </w:t>
            </w:r>
            <w:proofErr w:type="spellStart"/>
            <w:r w:rsidRPr="00B41112">
              <w:rPr>
                <w:iCs/>
                <w:sz w:val="26"/>
                <w:szCs w:val="26"/>
                <w:rPrChange w:id="18599" w:author="Le Minh Nghia" w:date="2019-10-09T10:56:00Z">
                  <w:rPr>
                    <w:iCs/>
                    <w:sz w:val="26"/>
                    <w:szCs w:val="26"/>
                  </w:rPr>
                </w:rPrChange>
              </w:rPr>
              <w:t>phân</w:t>
            </w:r>
            <w:proofErr w:type="spellEnd"/>
            <w:r w:rsidRPr="00B41112">
              <w:rPr>
                <w:iCs/>
                <w:sz w:val="26"/>
                <w:szCs w:val="26"/>
                <w:rPrChange w:id="18600" w:author="Le Minh Nghia" w:date="2019-10-09T10:56:00Z">
                  <w:rPr>
                    <w:iCs/>
                    <w:sz w:val="26"/>
                    <w:szCs w:val="26"/>
                  </w:rPr>
                </w:rPrChange>
              </w:rPr>
              <w:t xml:space="preserve"> </w:t>
            </w:r>
            <w:proofErr w:type="spellStart"/>
            <w:r w:rsidRPr="00B41112">
              <w:rPr>
                <w:iCs/>
                <w:sz w:val="26"/>
                <w:szCs w:val="26"/>
                <w:rPrChange w:id="18601" w:author="Le Minh Nghia" w:date="2019-10-09T10:56:00Z">
                  <w:rPr>
                    <w:iCs/>
                    <w:sz w:val="26"/>
                    <w:szCs w:val="26"/>
                  </w:rPr>
                </w:rPrChange>
              </w:rPr>
              <w:t>quyền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602" w:author="Le Minh Nghia" w:date="2019-10-09T10:56:00Z">
                  <w:rPr>
                    <w:iCs/>
                    <w:sz w:val="26"/>
                    <w:szCs w:val="26"/>
                  </w:rPr>
                </w:rPrChange>
              </w:rPr>
            </w:pPr>
            <w:proofErr w:type="spellStart"/>
            <w:r w:rsidRPr="00B41112">
              <w:rPr>
                <w:iCs/>
                <w:sz w:val="26"/>
                <w:szCs w:val="26"/>
                <w:rPrChange w:id="18603" w:author="Le Minh Nghia" w:date="2019-10-09T10:56:00Z">
                  <w:rPr>
                    <w:iCs/>
                    <w:sz w:val="26"/>
                    <w:szCs w:val="26"/>
                  </w:rPr>
                </w:rPrChange>
              </w:rPr>
              <w:t>role_note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604" w:author="Le Minh Nghia" w:date="2019-10-09T10:56:00Z">
                  <w:rPr>
                    <w:iCs/>
                    <w:sz w:val="26"/>
                    <w:szCs w:val="26"/>
                  </w:rPr>
                </w:rPrChange>
              </w:rPr>
            </w:pPr>
            <w:r w:rsidRPr="00B41112">
              <w:rPr>
                <w:iCs/>
                <w:sz w:val="26"/>
                <w:szCs w:val="26"/>
                <w:rPrChange w:id="18605"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60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0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60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0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1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611" w:author="Le Minh Nghia" w:date="2019-10-09T10:56:00Z">
                  <w:rPr>
                    <w:iCs/>
                    <w:sz w:val="26"/>
                    <w:szCs w:val="26"/>
                  </w:rPr>
                </w:rPrChange>
              </w:rPr>
            </w:pPr>
            <w:proofErr w:type="spellStart"/>
            <w:r w:rsidRPr="00B41112">
              <w:rPr>
                <w:iCs/>
                <w:sz w:val="26"/>
                <w:szCs w:val="26"/>
                <w:rPrChange w:id="18612" w:author="Le Minh Nghia" w:date="2019-10-09T10:56:00Z">
                  <w:rPr>
                    <w:iCs/>
                    <w:sz w:val="26"/>
                    <w:szCs w:val="26"/>
                  </w:rPr>
                </w:rPrChange>
              </w:rPr>
              <w:t>chú</w:t>
            </w:r>
            <w:proofErr w:type="spellEnd"/>
            <w:r w:rsidRPr="00B41112">
              <w:rPr>
                <w:iCs/>
                <w:sz w:val="26"/>
                <w:szCs w:val="26"/>
                <w:rPrChange w:id="18613" w:author="Le Minh Nghia" w:date="2019-10-09T10:56:00Z">
                  <w:rPr>
                    <w:iCs/>
                    <w:sz w:val="26"/>
                    <w:szCs w:val="26"/>
                  </w:rPr>
                </w:rPrChange>
              </w:rPr>
              <w:t xml:space="preserve"> </w:t>
            </w:r>
            <w:proofErr w:type="spellStart"/>
            <w:r w:rsidRPr="00B41112">
              <w:rPr>
                <w:iCs/>
                <w:sz w:val="26"/>
                <w:szCs w:val="26"/>
                <w:rPrChange w:id="18614" w:author="Le Minh Nghia" w:date="2019-10-09T10:56:00Z">
                  <w:rPr>
                    <w:iCs/>
                    <w:sz w:val="26"/>
                    <w:szCs w:val="26"/>
                  </w:rPr>
                </w:rPrChange>
              </w:rPr>
              <w:t>thích</w:t>
            </w:r>
            <w:proofErr w:type="spellEnd"/>
            <w:r w:rsidRPr="00B41112">
              <w:rPr>
                <w:iCs/>
                <w:sz w:val="26"/>
                <w:szCs w:val="26"/>
                <w:rPrChange w:id="18615" w:author="Le Minh Nghia" w:date="2019-10-09T10:56:00Z">
                  <w:rPr>
                    <w:iCs/>
                    <w:sz w:val="26"/>
                    <w:szCs w:val="26"/>
                  </w:rPr>
                </w:rPrChange>
              </w:rPr>
              <w:t xml:space="preserve"> </w:t>
            </w:r>
            <w:proofErr w:type="spellStart"/>
            <w:r w:rsidRPr="00B41112">
              <w:rPr>
                <w:iCs/>
                <w:sz w:val="26"/>
                <w:szCs w:val="26"/>
                <w:rPrChange w:id="18616" w:author="Le Minh Nghia" w:date="2019-10-09T10:56:00Z">
                  <w:rPr>
                    <w:iCs/>
                    <w:sz w:val="26"/>
                    <w:szCs w:val="26"/>
                  </w:rPr>
                </w:rPrChange>
              </w:rPr>
              <w:t>về</w:t>
            </w:r>
            <w:proofErr w:type="spellEnd"/>
            <w:r w:rsidRPr="00B41112">
              <w:rPr>
                <w:iCs/>
                <w:sz w:val="26"/>
                <w:szCs w:val="26"/>
                <w:rPrChange w:id="18617" w:author="Le Minh Nghia" w:date="2019-10-09T10:56:00Z">
                  <w:rPr>
                    <w:iCs/>
                    <w:sz w:val="26"/>
                    <w:szCs w:val="26"/>
                  </w:rPr>
                </w:rPrChange>
              </w:rPr>
              <w:t xml:space="preserve"> </w:t>
            </w:r>
            <w:proofErr w:type="spellStart"/>
            <w:r w:rsidRPr="00B41112">
              <w:rPr>
                <w:iCs/>
                <w:sz w:val="26"/>
                <w:szCs w:val="26"/>
                <w:rPrChange w:id="18618" w:author="Le Minh Nghia" w:date="2019-10-09T10:56:00Z">
                  <w:rPr>
                    <w:iCs/>
                    <w:sz w:val="26"/>
                    <w:szCs w:val="26"/>
                  </w:rPr>
                </w:rPrChange>
              </w:rPr>
              <w:t>phân</w:t>
            </w:r>
            <w:proofErr w:type="spellEnd"/>
            <w:r w:rsidRPr="00B41112">
              <w:rPr>
                <w:iCs/>
                <w:sz w:val="26"/>
                <w:szCs w:val="26"/>
                <w:rPrChange w:id="18619" w:author="Le Minh Nghia" w:date="2019-10-09T10:56:00Z">
                  <w:rPr>
                    <w:iCs/>
                    <w:sz w:val="26"/>
                    <w:szCs w:val="26"/>
                  </w:rPr>
                </w:rPrChange>
              </w:rPr>
              <w:t xml:space="preserve"> </w:t>
            </w:r>
            <w:proofErr w:type="spellStart"/>
            <w:r w:rsidRPr="00B41112">
              <w:rPr>
                <w:iCs/>
                <w:sz w:val="26"/>
                <w:szCs w:val="26"/>
                <w:rPrChange w:id="18620" w:author="Le Minh Nghia" w:date="2019-10-09T10:56:00Z">
                  <w:rPr>
                    <w:iCs/>
                    <w:sz w:val="26"/>
                    <w:szCs w:val="26"/>
                  </w:rPr>
                </w:rPrChange>
              </w:rPr>
              <w:t>quyền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621" w:author="Le Minh Nghia" w:date="2019-10-09T10:56:00Z">
                  <w:rPr>
                    <w:sz w:val="26"/>
                    <w:szCs w:val="26"/>
                  </w:rPr>
                </w:rPrChange>
              </w:rPr>
            </w:pPr>
            <w:proofErr w:type="spellStart"/>
            <w:r w:rsidRPr="00B41112">
              <w:rPr>
                <w:sz w:val="26"/>
                <w:szCs w:val="26"/>
                <w:rPrChange w:id="18622"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623" w:author="Le Minh Nghia" w:date="2019-10-09T10:56:00Z">
                  <w:rPr>
                    <w:iCs/>
                    <w:sz w:val="26"/>
                    <w:szCs w:val="26"/>
                  </w:rPr>
                </w:rPrChange>
              </w:rPr>
            </w:pPr>
            <w:r w:rsidRPr="00B41112">
              <w:rPr>
                <w:iCs/>
                <w:sz w:val="26"/>
                <w:szCs w:val="26"/>
                <w:rPrChange w:id="1862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62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2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62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2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29" w:author="Le Minh Nghia" w:date="2019-10-09T10:56:00Z">
                  <w:rPr>
                    <w:iCs/>
                    <w:sz w:val="26"/>
                    <w:szCs w:val="26"/>
                  </w:rPr>
                </w:rPrChange>
              </w:rPr>
            </w:pPr>
            <w:r w:rsidRPr="00B41112">
              <w:rPr>
                <w:iCs/>
                <w:sz w:val="26"/>
                <w:szCs w:val="26"/>
                <w:rPrChange w:id="1863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631" w:author="Le Minh Nghia" w:date="2019-10-09T10:56:00Z">
                  <w:rPr>
                    <w:iCs/>
                    <w:sz w:val="26"/>
                    <w:szCs w:val="26"/>
                  </w:rPr>
                </w:rPrChange>
              </w:rPr>
            </w:pPr>
            <w:proofErr w:type="spellStart"/>
            <w:r w:rsidRPr="00B41112">
              <w:rPr>
                <w:iCs/>
                <w:sz w:val="26"/>
                <w:szCs w:val="26"/>
                <w:rPrChange w:id="18632" w:author="Le Minh Nghia" w:date="2019-10-09T10:56:00Z">
                  <w:rPr>
                    <w:iCs/>
                    <w:sz w:val="26"/>
                    <w:szCs w:val="26"/>
                  </w:rPr>
                </w:rPrChange>
              </w:rPr>
              <w:t>ngày</w:t>
            </w:r>
            <w:proofErr w:type="spellEnd"/>
            <w:r w:rsidRPr="00B41112">
              <w:rPr>
                <w:iCs/>
                <w:sz w:val="26"/>
                <w:szCs w:val="26"/>
                <w:rPrChange w:id="18633" w:author="Le Minh Nghia" w:date="2019-10-09T10:56:00Z">
                  <w:rPr>
                    <w:iCs/>
                    <w:sz w:val="26"/>
                    <w:szCs w:val="26"/>
                  </w:rPr>
                </w:rPrChange>
              </w:rPr>
              <w:t xml:space="preserve"> </w:t>
            </w:r>
            <w:proofErr w:type="spellStart"/>
            <w:r w:rsidRPr="00B41112">
              <w:rPr>
                <w:iCs/>
                <w:sz w:val="26"/>
                <w:szCs w:val="26"/>
                <w:rPrChange w:id="18634"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635" w:author="Le Minh Nghia" w:date="2019-10-09T10:56:00Z">
                  <w:rPr>
                    <w:sz w:val="26"/>
                    <w:szCs w:val="26"/>
                  </w:rPr>
                </w:rPrChange>
              </w:rPr>
            </w:pPr>
            <w:proofErr w:type="spellStart"/>
            <w:r w:rsidRPr="00B41112">
              <w:rPr>
                <w:sz w:val="26"/>
                <w:szCs w:val="26"/>
                <w:rPrChange w:id="18636"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637" w:author="Le Minh Nghia" w:date="2019-10-09T10:56:00Z">
                  <w:rPr>
                    <w:iCs/>
                    <w:sz w:val="26"/>
                    <w:szCs w:val="26"/>
                  </w:rPr>
                </w:rPrChange>
              </w:rPr>
            </w:pPr>
            <w:r w:rsidRPr="00B41112">
              <w:rPr>
                <w:iCs/>
                <w:sz w:val="26"/>
                <w:szCs w:val="26"/>
                <w:rPrChange w:id="1863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63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4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64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4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43" w:author="Le Minh Nghia" w:date="2019-10-09T10:56:00Z">
                  <w:rPr>
                    <w:iCs/>
                    <w:sz w:val="26"/>
                    <w:szCs w:val="26"/>
                  </w:rPr>
                </w:rPrChange>
              </w:rPr>
            </w:pPr>
            <w:r w:rsidRPr="00B41112">
              <w:rPr>
                <w:iCs/>
                <w:sz w:val="26"/>
                <w:szCs w:val="26"/>
                <w:rPrChange w:id="1864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645" w:author="Le Minh Nghia" w:date="2019-10-09T10:56:00Z">
                  <w:rPr>
                    <w:iCs/>
                    <w:sz w:val="26"/>
                    <w:szCs w:val="26"/>
                  </w:rPr>
                </w:rPrChange>
              </w:rPr>
            </w:pPr>
            <w:proofErr w:type="spellStart"/>
            <w:r w:rsidRPr="00B41112">
              <w:rPr>
                <w:iCs/>
                <w:sz w:val="26"/>
                <w:szCs w:val="26"/>
                <w:rPrChange w:id="18646" w:author="Le Minh Nghia" w:date="2019-10-09T10:56:00Z">
                  <w:rPr>
                    <w:iCs/>
                    <w:sz w:val="26"/>
                    <w:szCs w:val="26"/>
                  </w:rPr>
                </w:rPrChange>
              </w:rPr>
              <w:t>ngày</w:t>
            </w:r>
            <w:proofErr w:type="spellEnd"/>
            <w:r w:rsidRPr="00B41112">
              <w:rPr>
                <w:iCs/>
                <w:sz w:val="26"/>
                <w:szCs w:val="26"/>
                <w:rPrChange w:id="18647" w:author="Le Minh Nghia" w:date="2019-10-09T10:56:00Z">
                  <w:rPr>
                    <w:iCs/>
                    <w:sz w:val="26"/>
                    <w:szCs w:val="26"/>
                  </w:rPr>
                </w:rPrChange>
              </w:rPr>
              <w:t xml:space="preserve"> </w:t>
            </w:r>
            <w:proofErr w:type="spellStart"/>
            <w:r w:rsidRPr="00B41112">
              <w:rPr>
                <w:iCs/>
                <w:sz w:val="26"/>
                <w:szCs w:val="26"/>
                <w:rPrChange w:id="18648" w:author="Le Minh Nghia" w:date="2019-10-09T10:56:00Z">
                  <w:rPr>
                    <w:iCs/>
                    <w:sz w:val="26"/>
                    <w:szCs w:val="26"/>
                  </w:rPr>
                </w:rPrChange>
              </w:rPr>
              <w:t>cập</w:t>
            </w:r>
            <w:proofErr w:type="spellEnd"/>
            <w:r w:rsidRPr="00B41112">
              <w:rPr>
                <w:iCs/>
                <w:sz w:val="26"/>
                <w:szCs w:val="26"/>
                <w:rPrChange w:id="18649" w:author="Le Minh Nghia" w:date="2019-10-09T10:56:00Z">
                  <w:rPr>
                    <w:iCs/>
                    <w:sz w:val="26"/>
                    <w:szCs w:val="26"/>
                  </w:rPr>
                </w:rPrChange>
              </w:rPr>
              <w:t xml:space="preserve"> </w:t>
            </w:r>
            <w:proofErr w:type="spellStart"/>
            <w:r w:rsidRPr="00B41112">
              <w:rPr>
                <w:iCs/>
                <w:sz w:val="26"/>
                <w:szCs w:val="26"/>
                <w:rPrChange w:id="18650"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651" w:author="Le Minh Nghia" w:date="2019-10-09T10:56:00Z">
                  <w:rPr>
                    <w:sz w:val="26"/>
                    <w:szCs w:val="26"/>
                  </w:rPr>
                </w:rPrChange>
              </w:rPr>
            </w:pPr>
            <w:proofErr w:type="spellStart"/>
            <w:r w:rsidRPr="00B41112">
              <w:rPr>
                <w:sz w:val="26"/>
                <w:szCs w:val="26"/>
                <w:rPrChange w:id="18652"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653" w:author="Le Minh Nghia" w:date="2019-10-09T10:56:00Z">
                  <w:rPr>
                    <w:iCs/>
                    <w:sz w:val="26"/>
                    <w:szCs w:val="26"/>
                  </w:rPr>
                </w:rPrChange>
              </w:rPr>
            </w:pPr>
            <w:r w:rsidRPr="00B41112">
              <w:rPr>
                <w:iCs/>
                <w:sz w:val="26"/>
                <w:szCs w:val="26"/>
                <w:rPrChange w:id="1865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65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5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65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5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659" w:author="Le Minh Nghia" w:date="2019-10-09T10:56:00Z">
                  <w:rPr>
                    <w:iCs/>
                    <w:sz w:val="26"/>
                    <w:szCs w:val="26"/>
                  </w:rPr>
                </w:rPrChange>
              </w:rPr>
            </w:pPr>
            <w:r w:rsidRPr="00B41112">
              <w:rPr>
                <w:iCs/>
                <w:sz w:val="26"/>
                <w:szCs w:val="26"/>
                <w:rPrChange w:id="1866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661" w:author="Le Minh Nghia" w:date="2019-10-09T10:56:00Z">
                  <w:rPr>
                    <w:iCs/>
                    <w:sz w:val="26"/>
                    <w:szCs w:val="26"/>
                  </w:rPr>
                </w:rPrChange>
              </w:rPr>
            </w:pPr>
            <w:proofErr w:type="spellStart"/>
            <w:r w:rsidRPr="00B41112">
              <w:rPr>
                <w:iCs/>
                <w:sz w:val="26"/>
                <w:szCs w:val="26"/>
                <w:rPrChange w:id="18662" w:author="Le Minh Nghia" w:date="2019-10-09T10:56:00Z">
                  <w:rPr>
                    <w:iCs/>
                    <w:sz w:val="26"/>
                    <w:szCs w:val="26"/>
                  </w:rPr>
                </w:rPrChange>
              </w:rPr>
              <w:t>ngày</w:t>
            </w:r>
            <w:proofErr w:type="spellEnd"/>
            <w:r w:rsidRPr="00B41112">
              <w:rPr>
                <w:iCs/>
                <w:sz w:val="26"/>
                <w:szCs w:val="26"/>
                <w:rPrChange w:id="18663" w:author="Le Minh Nghia" w:date="2019-10-09T10:56:00Z">
                  <w:rPr>
                    <w:iCs/>
                    <w:sz w:val="26"/>
                    <w:szCs w:val="26"/>
                  </w:rPr>
                </w:rPrChange>
              </w:rPr>
              <w:t xml:space="preserve"> </w:t>
            </w:r>
            <w:proofErr w:type="spellStart"/>
            <w:r w:rsidRPr="00B41112">
              <w:rPr>
                <w:iCs/>
                <w:sz w:val="26"/>
                <w:szCs w:val="26"/>
                <w:rPrChange w:id="18664" w:author="Le Minh Nghia" w:date="2019-10-09T10:56:00Z">
                  <w:rPr>
                    <w:iCs/>
                    <w:sz w:val="26"/>
                    <w:szCs w:val="26"/>
                  </w:rPr>
                </w:rPrChange>
              </w:rPr>
              <w:t>xóa</w:t>
            </w:r>
            <w:proofErr w:type="spellEnd"/>
            <w:r w:rsidRPr="00B41112">
              <w:rPr>
                <w:iCs/>
                <w:sz w:val="26"/>
                <w:szCs w:val="26"/>
                <w:rPrChange w:id="18665" w:author="Le Minh Nghia" w:date="2019-10-09T10:56:00Z">
                  <w:rPr>
                    <w:iCs/>
                    <w:sz w:val="26"/>
                    <w:szCs w:val="26"/>
                  </w:rPr>
                </w:rPrChange>
              </w:rPr>
              <w:t xml:space="preserve"> </w:t>
            </w:r>
            <w:proofErr w:type="spellStart"/>
            <w:r w:rsidRPr="00B41112">
              <w:rPr>
                <w:iCs/>
                <w:sz w:val="26"/>
                <w:szCs w:val="26"/>
                <w:rPrChange w:id="18666" w:author="Le Minh Nghia" w:date="2019-10-09T10:56:00Z">
                  <w:rPr>
                    <w:iCs/>
                    <w:sz w:val="26"/>
                    <w:szCs w:val="26"/>
                  </w:rPr>
                </w:rPrChange>
              </w:rPr>
              <w:t>tạm</w:t>
            </w:r>
            <w:proofErr w:type="spellEnd"/>
          </w:p>
        </w:tc>
      </w:tr>
    </w:tbl>
    <w:p w:rsidR="00596A15" w:rsidRPr="00B41112" w:rsidRDefault="00596A15" w:rsidP="00596A15">
      <w:pPr>
        <w:rPr>
          <w:sz w:val="26"/>
          <w:szCs w:val="26"/>
          <w:rPrChange w:id="18667"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8668" w:author="Le Minh Nghia" w:date="2019-10-09T10:56:00Z">
            <w:rPr>
              <w:sz w:val="26"/>
              <w:szCs w:val="26"/>
            </w:rPr>
          </w:rPrChange>
        </w:rPr>
      </w:pPr>
      <w:r w:rsidRPr="00B41112">
        <w:rPr>
          <w:rFonts w:ascii="Times New Roman" w:hAnsi="Times New Roman" w:cs="Times New Roman"/>
          <w:sz w:val="26"/>
          <w:szCs w:val="26"/>
          <w:rPrChange w:id="18669" w:author="Le Minh Nghia" w:date="2019-10-09T10:56:00Z">
            <w:rPr>
              <w:sz w:val="26"/>
              <w:szCs w:val="26"/>
            </w:rPr>
          </w:rPrChange>
        </w:rPr>
        <w:t>BẢNG MÔ TẢ THUỘC TÍNH CỦA LỚP ROLES_SURVEY</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49"/>
        <w:gridCol w:w="2169"/>
        <w:gridCol w:w="725"/>
        <w:gridCol w:w="710"/>
        <w:gridCol w:w="751"/>
        <w:gridCol w:w="898"/>
        <w:gridCol w:w="479"/>
        <w:gridCol w:w="1957"/>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670" w:author="Le Minh Nghia" w:date="2019-10-09T10:56:00Z">
                  <w:rPr>
                    <w:rFonts w:eastAsia="MS Mincho"/>
                    <w:b/>
                    <w:i/>
                    <w:iCs/>
                    <w:sz w:val="26"/>
                    <w:szCs w:val="26"/>
                  </w:rPr>
                </w:rPrChange>
              </w:rPr>
            </w:pPr>
            <w:proofErr w:type="spellStart"/>
            <w:r w:rsidRPr="00B41112">
              <w:rPr>
                <w:b/>
                <w:i/>
                <w:iCs/>
                <w:sz w:val="26"/>
                <w:szCs w:val="26"/>
                <w:rPrChange w:id="18671" w:author="Le Minh Nghia" w:date="2019-10-09T10:56:00Z">
                  <w:rPr>
                    <w:b/>
                    <w:i/>
                    <w:iCs/>
                    <w:sz w:val="26"/>
                    <w:szCs w:val="26"/>
                  </w:rPr>
                </w:rPrChange>
              </w:rPr>
              <w:t>Tên</w:t>
            </w:r>
            <w:proofErr w:type="spellEnd"/>
            <w:r w:rsidRPr="00B41112">
              <w:rPr>
                <w:b/>
                <w:i/>
                <w:iCs/>
                <w:sz w:val="26"/>
                <w:szCs w:val="26"/>
                <w:rPrChange w:id="18672" w:author="Le Minh Nghia" w:date="2019-10-09T10:56:00Z">
                  <w:rPr>
                    <w:b/>
                    <w:i/>
                    <w:iCs/>
                    <w:sz w:val="26"/>
                    <w:szCs w:val="26"/>
                  </w:rPr>
                </w:rPrChange>
              </w:rPr>
              <w:t xml:space="preserve"> </w:t>
            </w:r>
            <w:proofErr w:type="spellStart"/>
            <w:r w:rsidRPr="00B41112">
              <w:rPr>
                <w:b/>
                <w:i/>
                <w:iCs/>
                <w:sz w:val="26"/>
                <w:szCs w:val="26"/>
                <w:rPrChange w:id="18673" w:author="Le Minh Nghia" w:date="2019-10-09T10:56:00Z">
                  <w:rPr>
                    <w:b/>
                    <w:i/>
                    <w:iCs/>
                    <w:sz w:val="26"/>
                    <w:szCs w:val="26"/>
                  </w:rPr>
                </w:rPrChange>
              </w:rPr>
              <w:t>thuộc</w:t>
            </w:r>
            <w:proofErr w:type="spellEnd"/>
            <w:r w:rsidRPr="00B41112">
              <w:rPr>
                <w:b/>
                <w:i/>
                <w:iCs/>
                <w:sz w:val="26"/>
                <w:szCs w:val="26"/>
                <w:rPrChange w:id="18674" w:author="Le Minh Nghia" w:date="2019-10-09T10:56:00Z">
                  <w:rPr>
                    <w:b/>
                    <w:i/>
                    <w:iCs/>
                    <w:sz w:val="26"/>
                    <w:szCs w:val="26"/>
                  </w:rPr>
                </w:rPrChange>
              </w:rPr>
              <w:t xml:space="preserve"> </w:t>
            </w:r>
            <w:proofErr w:type="spellStart"/>
            <w:r w:rsidRPr="00B41112">
              <w:rPr>
                <w:b/>
                <w:i/>
                <w:iCs/>
                <w:sz w:val="26"/>
                <w:szCs w:val="26"/>
                <w:rPrChange w:id="18675"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676" w:author="Le Minh Nghia" w:date="2019-10-09T10:56:00Z">
                  <w:rPr>
                    <w:rFonts w:eastAsia="MS Mincho"/>
                    <w:b/>
                    <w:i/>
                    <w:iCs/>
                    <w:sz w:val="26"/>
                    <w:szCs w:val="26"/>
                  </w:rPr>
                </w:rPrChange>
              </w:rPr>
            </w:pPr>
            <w:proofErr w:type="spellStart"/>
            <w:r w:rsidRPr="00B41112">
              <w:rPr>
                <w:b/>
                <w:i/>
                <w:iCs/>
                <w:sz w:val="26"/>
                <w:szCs w:val="26"/>
                <w:rPrChange w:id="18677" w:author="Le Minh Nghia" w:date="2019-10-09T10:56:00Z">
                  <w:rPr>
                    <w:b/>
                    <w:i/>
                    <w:iCs/>
                    <w:sz w:val="26"/>
                    <w:szCs w:val="26"/>
                  </w:rPr>
                </w:rPrChange>
              </w:rPr>
              <w:t>Kiểu</w:t>
            </w:r>
            <w:proofErr w:type="spellEnd"/>
            <w:r w:rsidRPr="00B41112">
              <w:rPr>
                <w:b/>
                <w:i/>
                <w:iCs/>
                <w:sz w:val="26"/>
                <w:szCs w:val="26"/>
                <w:rPrChange w:id="18678" w:author="Le Minh Nghia" w:date="2019-10-09T10:56:00Z">
                  <w:rPr>
                    <w:b/>
                    <w:i/>
                    <w:iCs/>
                    <w:sz w:val="26"/>
                    <w:szCs w:val="26"/>
                  </w:rPr>
                </w:rPrChange>
              </w:rPr>
              <w:t xml:space="preserve"> </w:t>
            </w:r>
            <w:proofErr w:type="spellStart"/>
            <w:r w:rsidRPr="00B41112">
              <w:rPr>
                <w:b/>
                <w:i/>
                <w:iCs/>
                <w:sz w:val="26"/>
                <w:szCs w:val="26"/>
                <w:rPrChange w:id="18679" w:author="Le Minh Nghia" w:date="2019-10-09T10:56:00Z">
                  <w:rPr>
                    <w:b/>
                    <w:i/>
                    <w:iCs/>
                    <w:sz w:val="26"/>
                    <w:szCs w:val="26"/>
                  </w:rPr>
                </w:rPrChange>
              </w:rPr>
              <w:t>dữ</w:t>
            </w:r>
            <w:proofErr w:type="spellEnd"/>
            <w:r w:rsidRPr="00B41112">
              <w:rPr>
                <w:b/>
                <w:i/>
                <w:iCs/>
                <w:sz w:val="26"/>
                <w:szCs w:val="26"/>
                <w:rPrChange w:id="18680" w:author="Le Minh Nghia" w:date="2019-10-09T10:56:00Z">
                  <w:rPr>
                    <w:b/>
                    <w:i/>
                    <w:iCs/>
                    <w:sz w:val="26"/>
                    <w:szCs w:val="26"/>
                  </w:rPr>
                </w:rPrChange>
              </w:rPr>
              <w:t xml:space="preserve"> </w:t>
            </w:r>
            <w:proofErr w:type="spellStart"/>
            <w:r w:rsidRPr="00B41112">
              <w:rPr>
                <w:b/>
                <w:i/>
                <w:iCs/>
                <w:sz w:val="26"/>
                <w:szCs w:val="26"/>
                <w:rPrChange w:id="18681"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682" w:author="Le Minh Nghia" w:date="2019-10-09T10:56:00Z">
                  <w:rPr>
                    <w:rFonts w:eastAsia="MS Mincho"/>
                    <w:b/>
                    <w:i/>
                    <w:iCs/>
                    <w:sz w:val="26"/>
                    <w:szCs w:val="26"/>
                  </w:rPr>
                </w:rPrChange>
              </w:rPr>
            </w:pPr>
            <w:proofErr w:type="spellStart"/>
            <w:r w:rsidRPr="00B41112">
              <w:rPr>
                <w:b/>
                <w:i/>
                <w:iCs/>
                <w:sz w:val="26"/>
                <w:szCs w:val="26"/>
                <w:rPrChange w:id="18683" w:author="Le Minh Nghia" w:date="2019-10-09T10:56:00Z">
                  <w:rPr>
                    <w:b/>
                    <w:i/>
                    <w:iCs/>
                    <w:sz w:val="26"/>
                    <w:szCs w:val="26"/>
                  </w:rPr>
                </w:rPrChange>
              </w:rPr>
              <w:t>Khóa</w:t>
            </w:r>
            <w:proofErr w:type="spellEnd"/>
            <w:r w:rsidRPr="00B41112">
              <w:rPr>
                <w:b/>
                <w:i/>
                <w:iCs/>
                <w:sz w:val="26"/>
                <w:szCs w:val="26"/>
                <w:rPrChange w:id="18684" w:author="Le Minh Nghia" w:date="2019-10-09T10:56:00Z">
                  <w:rPr>
                    <w:b/>
                    <w:i/>
                    <w:iCs/>
                    <w:sz w:val="26"/>
                    <w:szCs w:val="26"/>
                  </w:rPr>
                </w:rPrChange>
              </w:rPr>
              <w:t xml:space="preserve"> </w:t>
            </w:r>
            <w:proofErr w:type="spellStart"/>
            <w:r w:rsidRPr="00B41112">
              <w:rPr>
                <w:b/>
                <w:i/>
                <w:iCs/>
                <w:sz w:val="26"/>
                <w:szCs w:val="26"/>
                <w:rPrChange w:id="18685"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686" w:author="Le Minh Nghia" w:date="2019-10-09T10:56:00Z">
                  <w:rPr>
                    <w:rFonts w:eastAsia="MS Mincho"/>
                    <w:b/>
                    <w:i/>
                    <w:iCs/>
                    <w:sz w:val="26"/>
                    <w:szCs w:val="26"/>
                  </w:rPr>
                </w:rPrChange>
              </w:rPr>
            </w:pPr>
            <w:proofErr w:type="spellStart"/>
            <w:r w:rsidRPr="00B41112">
              <w:rPr>
                <w:b/>
                <w:i/>
                <w:iCs/>
                <w:sz w:val="26"/>
                <w:szCs w:val="26"/>
                <w:rPrChange w:id="18687" w:author="Le Minh Nghia" w:date="2019-10-09T10:56:00Z">
                  <w:rPr>
                    <w:b/>
                    <w:i/>
                    <w:iCs/>
                    <w:sz w:val="26"/>
                    <w:szCs w:val="26"/>
                  </w:rPr>
                </w:rPrChange>
              </w:rPr>
              <w:t>Khóa</w:t>
            </w:r>
            <w:proofErr w:type="spellEnd"/>
            <w:r w:rsidRPr="00B41112">
              <w:rPr>
                <w:b/>
                <w:i/>
                <w:iCs/>
                <w:sz w:val="26"/>
                <w:szCs w:val="26"/>
                <w:rPrChange w:id="18688" w:author="Le Minh Nghia" w:date="2019-10-09T10:56:00Z">
                  <w:rPr>
                    <w:b/>
                    <w:i/>
                    <w:iCs/>
                    <w:sz w:val="26"/>
                    <w:szCs w:val="26"/>
                  </w:rPr>
                </w:rPrChange>
              </w:rPr>
              <w:t xml:space="preserve"> </w:t>
            </w:r>
            <w:proofErr w:type="spellStart"/>
            <w:r w:rsidRPr="00B41112">
              <w:rPr>
                <w:b/>
                <w:i/>
                <w:iCs/>
                <w:sz w:val="26"/>
                <w:szCs w:val="26"/>
                <w:rPrChange w:id="18689"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690" w:author="Le Minh Nghia" w:date="2019-10-09T10:56:00Z">
                  <w:rPr>
                    <w:rFonts w:eastAsia="MS Mincho"/>
                    <w:b/>
                    <w:i/>
                    <w:iCs/>
                    <w:sz w:val="26"/>
                    <w:szCs w:val="26"/>
                  </w:rPr>
                </w:rPrChange>
              </w:rPr>
            </w:pPr>
            <w:proofErr w:type="spellStart"/>
            <w:r w:rsidRPr="00B41112">
              <w:rPr>
                <w:b/>
                <w:i/>
                <w:iCs/>
                <w:sz w:val="26"/>
                <w:szCs w:val="26"/>
                <w:rPrChange w:id="18691" w:author="Le Minh Nghia" w:date="2019-10-09T10:56:00Z">
                  <w:rPr>
                    <w:b/>
                    <w:i/>
                    <w:iCs/>
                    <w:sz w:val="26"/>
                    <w:szCs w:val="26"/>
                  </w:rPr>
                </w:rPrChange>
              </w:rPr>
              <w:t>Giá</w:t>
            </w:r>
            <w:proofErr w:type="spellEnd"/>
            <w:r w:rsidRPr="00B41112">
              <w:rPr>
                <w:b/>
                <w:i/>
                <w:iCs/>
                <w:sz w:val="26"/>
                <w:szCs w:val="26"/>
                <w:rPrChange w:id="18692" w:author="Le Minh Nghia" w:date="2019-10-09T10:56:00Z">
                  <w:rPr>
                    <w:b/>
                    <w:i/>
                    <w:iCs/>
                    <w:sz w:val="26"/>
                    <w:szCs w:val="26"/>
                  </w:rPr>
                </w:rPrChange>
              </w:rPr>
              <w:t xml:space="preserve"> </w:t>
            </w:r>
            <w:proofErr w:type="spellStart"/>
            <w:r w:rsidRPr="00B41112">
              <w:rPr>
                <w:b/>
                <w:i/>
                <w:iCs/>
                <w:sz w:val="26"/>
                <w:szCs w:val="26"/>
                <w:rPrChange w:id="18693" w:author="Le Minh Nghia" w:date="2019-10-09T10:56:00Z">
                  <w:rPr>
                    <w:b/>
                    <w:i/>
                    <w:iCs/>
                    <w:sz w:val="26"/>
                    <w:szCs w:val="26"/>
                  </w:rPr>
                </w:rPrChange>
              </w:rPr>
              <w:t>trị</w:t>
            </w:r>
            <w:proofErr w:type="spellEnd"/>
            <w:r w:rsidRPr="00B41112">
              <w:rPr>
                <w:b/>
                <w:i/>
                <w:iCs/>
                <w:sz w:val="26"/>
                <w:szCs w:val="26"/>
                <w:rPrChange w:id="18694" w:author="Le Minh Nghia" w:date="2019-10-09T10:56:00Z">
                  <w:rPr>
                    <w:b/>
                    <w:i/>
                    <w:iCs/>
                    <w:sz w:val="26"/>
                    <w:szCs w:val="26"/>
                  </w:rPr>
                </w:rPrChange>
              </w:rPr>
              <w:t xml:space="preserve"> </w:t>
            </w:r>
            <w:proofErr w:type="spellStart"/>
            <w:r w:rsidRPr="00B41112">
              <w:rPr>
                <w:b/>
                <w:i/>
                <w:iCs/>
                <w:sz w:val="26"/>
                <w:szCs w:val="26"/>
                <w:rPrChange w:id="18695" w:author="Le Minh Nghia" w:date="2019-10-09T10:56:00Z">
                  <w:rPr>
                    <w:b/>
                    <w:i/>
                    <w:iCs/>
                    <w:sz w:val="26"/>
                    <w:szCs w:val="26"/>
                  </w:rPr>
                </w:rPrChange>
              </w:rPr>
              <w:t>mặc</w:t>
            </w:r>
            <w:proofErr w:type="spellEnd"/>
            <w:r w:rsidRPr="00B41112">
              <w:rPr>
                <w:b/>
                <w:i/>
                <w:iCs/>
                <w:sz w:val="26"/>
                <w:szCs w:val="26"/>
                <w:rPrChange w:id="18696" w:author="Le Minh Nghia" w:date="2019-10-09T10:56:00Z">
                  <w:rPr>
                    <w:b/>
                    <w:i/>
                    <w:iCs/>
                    <w:sz w:val="26"/>
                    <w:szCs w:val="26"/>
                  </w:rPr>
                </w:rPrChange>
              </w:rPr>
              <w:t xml:space="preserve"> </w:t>
            </w:r>
            <w:proofErr w:type="spellStart"/>
            <w:r w:rsidRPr="00B41112">
              <w:rPr>
                <w:b/>
                <w:i/>
                <w:iCs/>
                <w:sz w:val="26"/>
                <w:szCs w:val="26"/>
                <w:rPrChange w:id="18697"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8698" w:author="Le Minh Nghia" w:date="2019-10-09T10:56:00Z">
                  <w:rPr>
                    <w:b/>
                    <w:i/>
                    <w:iCs/>
                    <w:sz w:val="26"/>
                    <w:szCs w:val="26"/>
                  </w:rPr>
                </w:rPrChange>
              </w:rPr>
            </w:pPr>
            <w:r w:rsidRPr="00B41112">
              <w:rPr>
                <w:b/>
                <w:i/>
                <w:iCs/>
                <w:sz w:val="26"/>
                <w:szCs w:val="26"/>
                <w:rPrChange w:id="18699"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700" w:author="Le Minh Nghia" w:date="2019-10-09T10:56:00Z">
                  <w:rPr>
                    <w:rFonts w:eastAsia="MS Mincho"/>
                    <w:b/>
                    <w:i/>
                    <w:iCs/>
                    <w:sz w:val="26"/>
                    <w:szCs w:val="26"/>
                  </w:rPr>
                </w:rPrChange>
              </w:rPr>
            </w:pPr>
            <w:r w:rsidRPr="00B41112">
              <w:rPr>
                <w:b/>
                <w:i/>
                <w:iCs/>
                <w:sz w:val="26"/>
                <w:szCs w:val="26"/>
                <w:rPrChange w:id="18701"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702" w:author="Le Minh Nghia" w:date="2019-10-09T10:56:00Z">
                  <w:rPr>
                    <w:rFonts w:eastAsia="MS Mincho"/>
                    <w:b/>
                    <w:i/>
                    <w:iCs/>
                    <w:sz w:val="26"/>
                    <w:szCs w:val="26"/>
                  </w:rPr>
                </w:rPrChange>
              </w:rPr>
            </w:pPr>
            <w:proofErr w:type="spellStart"/>
            <w:r w:rsidRPr="00B41112">
              <w:rPr>
                <w:b/>
                <w:i/>
                <w:iCs/>
                <w:sz w:val="26"/>
                <w:szCs w:val="26"/>
                <w:rPrChange w:id="18703" w:author="Le Minh Nghia" w:date="2019-10-09T10:56:00Z">
                  <w:rPr>
                    <w:b/>
                    <w:i/>
                    <w:iCs/>
                    <w:sz w:val="26"/>
                    <w:szCs w:val="26"/>
                  </w:rPr>
                </w:rPrChange>
              </w:rPr>
              <w:t>Diễn</w:t>
            </w:r>
            <w:proofErr w:type="spellEnd"/>
            <w:r w:rsidRPr="00B41112">
              <w:rPr>
                <w:b/>
                <w:i/>
                <w:iCs/>
                <w:sz w:val="26"/>
                <w:szCs w:val="26"/>
                <w:rPrChange w:id="18704" w:author="Le Minh Nghia" w:date="2019-10-09T10:56:00Z">
                  <w:rPr>
                    <w:b/>
                    <w:i/>
                    <w:iCs/>
                    <w:sz w:val="26"/>
                    <w:szCs w:val="26"/>
                  </w:rPr>
                </w:rPrChange>
              </w:rPr>
              <w:t xml:space="preserve"> </w:t>
            </w:r>
            <w:proofErr w:type="spellStart"/>
            <w:r w:rsidRPr="00B41112">
              <w:rPr>
                <w:b/>
                <w:i/>
                <w:iCs/>
                <w:sz w:val="26"/>
                <w:szCs w:val="26"/>
                <w:rPrChange w:id="18705"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706" w:author="Le Minh Nghia" w:date="2019-10-09T10:56:00Z">
                  <w:rPr>
                    <w:iCs/>
                    <w:sz w:val="26"/>
                    <w:szCs w:val="26"/>
                  </w:rPr>
                </w:rPrChange>
              </w:rPr>
            </w:pPr>
            <w:proofErr w:type="spellStart"/>
            <w:r w:rsidRPr="00B41112">
              <w:rPr>
                <w:iCs/>
                <w:sz w:val="26"/>
                <w:szCs w:val="26"/>
                <w:rPrChange w:id="18707" w:author="Le Minh Nghia" w:date="2019-10-09T10:56:00Z">
                  <w:rPr>
                    <w:iCs/>
                    <w:sz w:val="26"/>
                    <w:szCs w:val="26"/>
                  </w:rPr>
                </w:rPrChange>
              </w:rPr>
              <w:t>role_survey_id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708" w:author="Le Minh Nghia" w:date="2019-10-09T10:56:00Z">
                  <w:rPr>
                    <w:iCs/>
                    <w:sz w:val="26"/>
                    <w:szCs w:val="26"/>
                  </w:rPr>
                </w:rPrChange>
              </w:rPr>
            </w:pPr>
            <w:r w:rsidRPr="00B41112">
              <w:rPr>
                <w:iCs/>
                <w:sz w:val="26"/>
                <w:szCs w:val="26"/>
                <w:rPrChange w:id="18709"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8710" w:author="Le Minh Nghia" w:date="2019-10-09T10:56:00Z">
                  <w:rPr>
                    <w:iCs/>
                    <w:sz w:val="26"/>
                    <w:szCs w:val="26"/>
                  </w:rPr>
                </w:rPrChange>
              </w:rPr>
            </w:pPr>
            <w:r w:rsidRPr="00B41112">
              <w:rPr>
                <w:iCs/>
                <w:sz w:val="26"/>
                <w:szCs w:val="26"/>
                <w:rPrChange w:id="18711"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1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1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1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8715" w:author="Le Minh Nghia" w:date="2019-10-09T10:56:00Z">
                  <w:rPr>
                    <w:iCs/>
                    <w:sz w:val="26"/>
                    <w:szCs w:val="26"/>
                  </w:rPr>
                </w:rPrChange>
              </w:rPr>
            </w:pPr>
            <w:r w:rsidRPr="00B41112">
              <w:rPr>
                <w:iCs/>
                <w:sz w:val="26"/>
                <w:szCs w:val="26"/>
                <w:rPrChange w:id="1871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717" w:author="Le Minh Nghia" w:date="2019-10-09T10:56:00Z">
                  <w:rPr>
                    <w:iCs/>
                    <w:sz w:val="26"/>
                    <w:szCs w:val="26"/>
                  </w:rPr>
                </w:rPrChange>
              </w:rPr>
            </w:pPr>
            <w:r w:rsidRPr="00B41112">
              <w:rPr>
                <w:iCs/>
                <w:sz w:val="26"/>
                <w:szCs w:val="26"/>
                <w:rPrChange w:id="18718"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19" w:author="Le Minh Nghia" w:date="2019-10-09T10:56:00Z">
                  <w:rPr>
                    <w:iCs/>
                    <w:sz w:val="26"/>
                    <w:szCs w:val="26"/>
                  </w:rPr>
                </w:rPrChange>
              </w:rPr>
            </w:pPr>
            <w:proofErr w:type="spellStart"/>
            <w:r w:rsidRPr="00B41112">
              <w:rPr>
                <w:iCs/>
                <w:sz w:val="26"/>
                <w:szCs w:val="26"/>
                <w:rPrChange w:id="18720" w:author="Le Minh Nghia" w:date="2019-10-09T10:56:00Z">
                  <w:rPr>
                    <w:iCs/>
                    <w:sz w:val="26"/>
                    <w:szCs w:val="26"/>
                  </w:rPr>
                </w:rPrChange>
              </w:rPr>
              <w:t>role_id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21" w:author="Le Minh Nghia" w:date="2019-10-09T10:56:00Z">
                  <w:rPr>
                    <w:iCs/>
                    <w:sz w:val="26"/>
                    <w:szCs w:val="26"/>
                  </w:rPr>
                </w:rPrChange>
              </w:rPr>
            </w:pPr>
            <w:r w:rsidRPr="00B41112">
              <w:rPr>
                <w:iCs/>
                <w:sz w:val="26"/>
                <w:szCs w:val="26"/>
                <w:rPrChange w:id="18722"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2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24" w:author="Le Minh Nghia" w:date="2019-10-09T10:56:00Z">
                  <w:rPr>
                    <w:iCs/>
                    <w:sz w:val="26"/>
                    <w:szCs w:val="26"/>
                  </w:rPr>
                </w:rPrChange>
              </w:rPr>
            </w:pPr>
            <w:r w:rsidRPr="00B41112">
              <w:rPr>
                <w:iCs/>
                <w:sz w:val="26"/>
                <w:szCs w:val="26"/>
                <w:rPrChange w:id="18725"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2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2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2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29" w:author="Le Minh Nghia" w:date="2019-10-09T10:56:00Z">
                  <w:rPr>
                    <w:iCs/>
                    <w:sz w:val="26"/>
                    <w:szCs w:val="26"/>
                  </w:rPr>
                </w:rPrChange>
              </w:rPr>
            </w:pPr>
            <w:r w:rsidRPr="00B41112">
              <w:rPr>
                <w:iCs/>
                <w:sz w:val="26"/>
                <w:szCs w:val="26"/>
                <w:rPrChange w:id="18730" w:author="Le Minh Nghia" w:date="2019-10-09T10:56:00Z">
                  <w:rPr>
                    <w:iCs/>
                    <w:sz w:val="26"/>
                    <w:szCs w:val="26"/>
                  </w:rPr>
                </w:rPrChange>
              </w:rPr>
              <w:t xml:space="preserve">id </w:t>
            </w:r>
            <w:proofErr w:type="spellStart"/>
            <w:r w:rsidRPr="00B41112">
              <w:rPr>
                <w:iCs/>
                <w:sz w:val="26"/>
                <w:szCs w:val="26"/>
                <w:rPrChange w:id="18731" w:author="Le Minh Nghia" w:date="2019-10-09T10:56:00Z">
                  <w:rPr>
                    <w:iCs/>
                    <w:sz w:val="26"/>
                    <w:szCs w:val="26"/>
                  </w:rPr>
                </w:rPrChange>
              </w:rPr>
              <w:t>phân</w:t>
            </w:r>
            <w:proofErr w:type="spellEnd"/>
            <w:r w:rsidRPr="00B41112">
              <w:rPr>
                <w:iCs/>
                <w:sz w:val="26"/>
                <w:szCs w:val="26"/>
                <w:rPrChange w:id="18732" w:author="Le Minh Nghia" w:date="2019-10-09T10:56:00Z">
                  <w:rPr>
                    <w:iCs/>
                    <w:sz w:val="26"/>
                    <w:szCs w:val="26"/>
                  </w:rPr>
                </w:rPrChange>
              </w:rPr>
              <w:t xml:space="preserve"> </w:t>
            </w:r>
            <w:proofErr w:type="spellStart"/>
            <w:r w:rsidRPr="00B41112">
              <w:rPr>
                <w:iCs/>
                <w:sz w:val="26"/>
                <w:szCs w:val="26"/>
                <w:rPrChange w:id="18733" w:author="Le Minh Nghia" w:date="2019-10-09T10:56:00Z">
                  <w:rPr>
                    <w:iCs/>
                    <w:sz w:val="26"/>
                    <w:szCs w:val="26"/>
                  </w:rPr>
                </w:rPrChange>
              </w:rPr>
              <w:t>quyền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34" w:author="Le Minh Nghia" w:date="2019-10-09T10:56:00Z">
                  <w:rPr>
                    <w:iCs/>
                    <w:sz w:val="26"/>
                    <w:szCs w:val="26"/>
                  </w:rPr>
                </w:rPrChange>
              </w:rPr>
            </w:pPr>
            <w:proofErr w:type="spellStart"/>
            <w:r w:rsidRPr="00B41112">
              <w:rPr>
                <w:iCs/>
                <w:sz w:val="26"/>
                <w:szCs w:val="26"/>
                <w:rPrChange w:id="18735" w:author="Le Minh Nghia" w:date="2019-10-09T10:56:00Z">
                  <w:rPr>
                    <w:iCs/>
                    <w:sz w:val="26"/>
                    <w:szCs w:val="26"/>
                  </w:rPr>
                </w:rPrChange>
              </w:rPr>
              <w:lastRenderedPageBreak/>
              <w:t>academy_id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36" w:author="Le Minh Nghia" w:date="2019-10-09T10:56:00Z">
                  <w:rPr>
                    <w:iCs/>
                    <w:sz w:val="26"/>
                    <w:szCs w:val="26"/>
                  </w:rPr>
                </w:rPrChange>
              </w:rPr>
            </w:pPr>
            <w:r w:rsidRPr="00B41112">
              <w:rPr>
                <w:iCs/>
                <w:sz w:val="26"/>
                <w:szCs w:val="26"/>
                <w:rPrChange w:id="1873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3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39" w:author="Le Minh Nghia" w:date="2019-10-09T10:56:00Z">
                  <w:rPr>
                    <w:iCs/>
                    <w:sz w:val="26"/>
                    <w:szCs w:val="26"/>
                  </w:rPr>
                </w:rPrChange>
              </w:rPr>
            </w:pPr>
            <w:r w:rsidRPr="00B41112">
              <w:rPr>
                <w:iCs/>
                <w:sz w:val="26"/>
                <w:szCs w:val="26"/>
                <w:rPrChange w:id="18740"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4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4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4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44" w:author="Le Minh Nghia" w:date="2019-10-09T10:56:00Z">
                  <w:rPr>
                    <w:iCs/>
                    <w:sz w:val="26"/>
                    <w:szCs w:val="26"/>
                  </w:rPr>
                </w:rPrChange>
              </w:rPr>
            </w:pPr>
            <w:r w:rsidRPr="00B41112">
              <w:rPr>
                <w:iCs/>
                <w:sz w:val="26"/>
                <w:szCs w:val="26"/>
                <w:rPrChange w:id="18745" w:author="Le Minh Nghia" w:date="2019-10-09T10:56:00Z">
                  <w:rPr>
                    <w:iCs/>
                    <w:sz w:val="26"/>
                    <w:szCs w:val="26"/>
                  </w:rPr>
                </w:rPrChange>
              </w:rPr>
              <w:t>id khoa</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46" w:author="Le Minh Nghia" w:date="2019-10-09T10:56:00Z">
                  <w:rPr>
                    <w:iCs/>
                    <w:sz w:val="26"/>
                    <w:szCs w:val="26"/>
                  </w:rPr>
                </w:rPrChange>
              </w:rPr>
            </w:pPr>
            <w:proofErr w:type="spellStart"/>
            <w:r w:rsidRPr="00B41112">
              <w:rPr>
                <w:iCs/>
                <w:sz w:val="26"/>
                <w:szCs w:val="26"/>
                <w:rPrChange w:id="18747" w:author="Le Minh Nghia" w:date="2019-10-09T10:56:00Z">
                  <w:rPr>
                    <w:iCs/>
                    <w:sz w:val="26"/>
                    <w:szCs w:val="26"/>
                  </w:rPr>
                </w:rPrChange>
              </w:rPr>
              <w:t>class_id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48" w:author="Le Minh Nghia" w:date="2019-10-09T10:56:00Z">
                  <w:rPr>
                    <w:iCs/>
                    <w:sz w:val="26"/>
                    <w:szCs w:val="26"/>
                  </w:rPr>
                </w:rPrChange>
              </w:rPr>
            </w:pPr>
            <w:r w:rsidRPr="00B41112">
              <w:rPr>
                <w:iCs/>
                <w:sz w:val="26"/>
                <w:szCs w:val="26"/>
                <w:rPrChange w:id="18749"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5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51" w:author="Le Minh Nghia" w:date="2019-10-09T10:56:00Z">
                  <w:rPr>
                    <w:iCs/>
                    <w:sz w:val="26"/>
                    <w:szCs w:val="26"/>
                  </w:rPr>
                </w:rPrChange>
              </w:rPr>
            </w:pPr>
            <w:r w:rsidRPr="00B41112">
              <w:rPr>
                <w:iCs/>
                <w:sz w:val="26"/>
                <w:szCs w:val="26"/>
                <w:rPrChange w:id="18752"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5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5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5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56" w:author="Le Minh Nghia" w:date="2019-10-09T10:56:00Z">
                  <w:rPr>
                    <w:iCs/>
                    <w:sz w:val="26"/>
                    <w:szCs w:val="26"/>
                  </w:rPr>
                </w:rPrChange>
              </w:rPr>
            </w:pPr>
            <w:r w:rsidRPr="00B41112">
              <w:rPr>
                <w:iCs/>
                <w:sz w:val="26"/>
                <w:szCs w:val="26"/>
                <w:rPrChange w:id="18757" w:author="Le Minh Nghia" w:date="2019-10-09T10:56:00Z">
                  <w:rPr>
                    <w:iCs/>
                    <w:sz w:val="26"/>
                    <w:szCs w:val="26"/>
                  </w:rPr>
                </w:rPrChange>
              </w:rPr>
              <w:t xml:space="preserve">id </w:t>
            </w:r>
            <w:proofErr w:type="spellStart"/>
            <w:r w:rsidRPr="00B41112">
              <w:rPr>
                <w:iCs/>
                <w:sz w:val="26"/>
                <w:szCs w:val="26"/>
                <w:rPrChange w:id="18758" w:author="Le Minh Nghia" w:date="2019-10-09T10:56:00Z">
                  <w:rPr>
                    <w:iCs/>
                    <w:sz w:val="26"/>
                    <w:szCs w:val="26"/>
                  </w:rPr>
                </w:rPrChange>
              </w:rPr>
              <w:t>lớp</w:t>
            </w:r>
            <w:proofErr w:type="spellEnd"/>
            <w:r w:rsidRPr="00B41112">
              <w:rPr>
                <w:iCs/>
                <w:sz w:val="26"/>
                <w:szCs w:val="26"/>
                <w:rPrChange w:id="18759" w:author="Le Minh Nghia" w:date="2019-10-09T10:56:00Z">
                  <w:rPr>
                    <w:iCs/>
                    <w:sz w:val="26"/>
                    <w:szCs w:val="26"/>
                  </w:rPr>
                </w:rPrChange>
              </w:rPr>
              <w:t xml:space="preserve"> (</w:t>
            </w:r>
            <w:proofErr w:type="spellStart"/>
            <w:r w:rsidRPr="00B41112">
              <w:rPr>
                <w:iCs/>
                <w:sz w:val="26"/>
                <w:szCs w:val="26"/>
                <w:rPrChange w:id="18760" w:author="Le Minh Nghia" w:date="2019-10-09T10:56:00Z">
                  <w:rPr>
                    <w:iCs/>
                    <w:sz w:val="26"/>
                    <w:szCs w:val="26"/>
                  </w:rPr>
                </w:rPrChange>
              </w:rPr>
              <w:t>nếu</w:t>
            </w:r>
            <w:proofErr w:type="spellEnd"/>
            <w:r w:rsidRPr="00B41112">
              <w:rPr>
                <w:iCs/>
                <w:sz w:val="26"/>
                <w:szCs w:val="26"/>
                <w:rPrChange w:id="18761" w:author="Le Minh Nghia" w:date="2019-10-09T10:56:00Z">
                  <w:rPr>
                    <w:iCs/>
                    <w:sz w:val="26"/>
                    <w:szCs w:val="26"/>
                  </w:rPr>
                </w:rPrChange>
              </w:rPr>
              <w:t xml:space="preserve"> </w:t>
            </w:r>
            <w:proofErr w:type="spellStart"/>
            <w:r w:rsidRPr="00B41112">
              <w:rPr>
                <w:iCs/>
                <w:sz w:val="26"/>
                <w:szCs w:val="26"/>
                <w:rPrChange w:id="18762" w:author="Le Minh Nghia" w:date="2019-10-09T10:56:00Z">
                  <w:rPr>
                    <w:iCs/>
                    <w:sz w:val="26"/>
                    <w:szCs w:val="26"/>
                  </w:rPr>
                </w:rPrChange>
              </w:rPr>
              <w:t>muốn</w:t>
            </w:r>
            <w:proofErr w:type="spellEnd"/>
            <w:r w:rsidRPr="00B41112">
              <w:rPr>
                <w:iCs/>
                <w:sz w:val="26"/>
                <w:szCs w:val="26"/>
                <w:rPrChange w:id="18763" w:author="Le Minh Nghia" w:date="2019-10-09T10:56:00Z">
                  <w:rPr>
                    <w:iCs/>
                    <w:sz w:val="26"/>
                    <w:szCs w:val="26"/>
                  </w:rPr>
                </w:rPrChange>
              </w:rPr>
              <w:t xml:space="preserve"> </w:t>
            </w:r>
            <w:proofErr w:type="spellStart"/>
            <w:r w:rsidRPr="00B41112">
              <w:rPr>
                <w:iCs/>
                <w:sz w:val="26"/>
                <w:szCs w:val="26"/>
                <w:rPrChange w:id="18764" w:author="Le Minh Nghia" w:date="2019-10-09T10:56:00Z">
                  <w:rPr>
                    <w:iCs/>
                    <w:sz w:val="26"/>
                    <w:szCs w:val="26"/>
                  </w:rPr>
                </w:rPrChange>
              </w:rPr>
              <w:t>chỉ</w:t>
            </w:r>
            <w:proofErr w:type="spellEnd"/>
            <w:r w:rsidRPr="00B41112">
              <w:rPr>
                <w:iCs/>
                <w:sz w:val="26"/>
                <w:szCs w:val="26"/>
                <w:rPrChange w:id="18765" w:author="Le Minh Nghia" w:date="2019-10-09T10:56:00Z">
                  <w:rPr>
                    <w:iCs/>
                    <w:sz w:val="26"/>
                    <w:szCs w:val="26"/>
                  </w:rPr>
                </w:rPrChange>
              </w:rPr>
              <w:t xml:space="preserve"> </w:t>
            </w:r>
            <w:proofErr w:type="spellStart"/>
            <w:r w:rsidRPr="00B41112">
              <w:rPr>
                <w:iCs/>
                <w:sz w:val="26"/>
                <w:szCs w:val="26"/>
                <w:rPrChange w:id="18766" w:author="Le Minh Nghia" w:date="2019-10-09T10:56:00Z">
                  <w:rPr>
                    <w:iCs/>
                    <w:sz w:val="26"/>
                    <w:szCs w:val="26"/>
                  </w:rPr>
                </w:rPrChange>
              </w:rPr>
              <w:t>cho</w:t>
            </w:r>
            <w:proofErr w:type="spellEnd"/>
            <w:r w:rsidRPr="00B41112">
              <w:rPr>
                <w:iCs/>
                <w:sz w:val="26"/>
                <w:szCs w:val="26"/>
                <w:rPrChange w:id="18767" w:author="Le Minh Nghia" w:date="2019-10-09T10:56:00Z">
                  <w:rPr>
                    <w:iCs/>
                    <w:sz w:val="26"/>
                    <w:szCs w:val="26"/>
                  </w:rPr>
                </w:rPrChange>
              </w:rPr>
              <w:t xml:space="preserve"> </w:t>
            </w:r>
            <w:proofErr w:type="spellStart"/>
            <w:r w:rsidRPr="00B41112">
              <w:rPr>
                <w:iCs/>
                <w:sz w:val="26"/>
                <w:szCs w:val="26"/>
                <w:rPrChange w:id="18768" w:author="Le Minh Nghia" w:date="2019-10-09T10:56:00Z">
                  <w:rPr>
                    <w:iCs/>
                    <w:sz w:val="26"/>
                    <w:szCs w:val="26"/>
                  </w:rPr>
                </w:rPrChange>
              </w:rPr>
              <w:t>phép</w:t>
            </w:r>
            <w:proofErr w:type="spellEnd"/>
            <w:r w:rsidRPr="00B41112">
              <w:rPr>
                <w:iCs/>
                <w:sz w:val="26"/>
                <w:szCs w:val="26"/>
                <w:rPrChange w:id="18769" w:author="Le Minh Nghia" w:date="2019-10-09T10:56:00Z">
                  <w:rPr>
                    <w:iCs/>
                    <w:sz w:val="26"/>
                    <w:szCs w:val="26"/>
                  </w:rPr>
                </w:rPrChange>
              </w:rPr>
              <w:t xml:space="preserve"> </w:t>
            </w:r>
            <w:proofErr w:type="spellStart"/>
            <w:r w:rsidRPr="00B41112">
              <w:rPr>
                <w:iCs/>
                <w:sz w:val="26"/>
                <w:szCs w:val="26"/>
                <w:rPrChange w:id="18770" w:author="Le Minh Nghia" w:date="2019-10-09T10:56:00Z">
                  <w:rPr>
                    <w:iCs/>
                    <w:sz w:val="26"/>
                    <w:szCs w:val="26"/>
                  </w:rPr>
                </w:rPrChange>
              </w:rPr>
              <w:t>khảo</w:t>
            </w:r>
            <w:proofErr w:type="spellEnd"/>
            <w:r w:rsidRPr="00B41112">
              <w:rPr>
                <w:iCs/>
                <w:sz w:val="26"/>
                <w:szCs w:val="26"/>
                <w:rPrChange w:id="18771" w:author="Le Minh Nghia" w:date="2019-10-09T10:56:00Z">
                  <w:rPr>
                    <w:iCs/>
                    <w:sz w:val="26"/>
                    <w:szCs w:val="26"/>
                  </w:rPr>
                </w:rPrChange>
              </w:rPr>
              <w:t xml:space="preserve"> </w:t>
            </w:r>
            <w:proofErr w:type="spellStart"/>
            <w:r w:rsidRPr="00B41112">
              <w:rPr>
                <w:iCs/>
                <w:sz w:val="26"/>
                <w:szCs w:val="26"/>
                <w:rPrChange w:id="18772" w:author="Le Minh Nghia" w:date="2019-10-09T10:56:00Z">
                  <w:rPr>
                    <w:iCs/>
                    <w:sz w:val="26"/>
                    <w:szCs w:val="26"/>
                  </w:rPr>
                </w:rPrChange>
              </w:rPr>
              <w:t>sát</w:t>
            </w:r>
            <w:proofErr w:type="spellEnd"/>
            <w:r w:rsidRPr="00B41112">
              <w:rPr>
                <w:iCs/>
                <w:sz w:val="26"/>
                <w:szCs w:val="26"/>
                <w:rPrChange w:id="18773" w:author="Le Minh Nghia" w:date="2019-10-09T10:56:00Z">
                  <w:rPr>
                    <w:iCs/>
                    <w:sz w:val="26"/>
                    <w:szCs w:val="26"/>
                  </w:rPr>
                </w:rPrChange>
              </w:rPr>
              <w:t xml:space="preserve"> </w:t>
            </w:r>
            <w:proofErr w:type="spellStart"/>
            <w:r w:rsidRPr="00B41112">
              <w:rPr>
                <w:iCs/>
                <w:sz w:val="26"/>
                <w:szCs w:val="26"/>
                <w:rPrChange w:id="18774" w:author="Le Minh Nghia" w:date="2019-10-09T10:56:00Z">
                  <w:rPr>
                    <w:iCs/>
                    <w:sz w:val="26"/>
                    <w:szCs w:val="26"/>
                  </w:rPr>
                </w:rPrChange>
              </w:rPr>
              <w:t>theo</w:t>
            </w:r>
            <w:proofErr w:type="spellEnd"/>
            <w:r w:rsidRPr="00B41112">
              <w:rPr>
                <w:iCs/>
                <w:sz w:val="26"/>
                <w:szCs w:val="26"/>
                <w:rPrChange w:id="18775" w:author="Le Minh Nghia" w:date="2019-10-09T10:56:00Z">
                  <w:rPr>
                    <w:iCs/>
                    <w:sz w:val="26"/>
                    <w:szCs w:val="26"/>
                  </w:rPr>
                </w:rPrChange>
              </w:rPr>
              <w:t xml:space="preserve"> </w:t>
            </w:r>
            <w:proofErr w:type="spellStart"/>
            <w:r w:rsidRPr="00B41112">
              <w:rPr>
                <w:iCs/>
                <w:sz w:val="26"/>
                <w:szCs w:val="26"/>
                <w:rPrChange w:id="18776" w:author="Le Minh Nghia" w:date="2019-10-09T10:56:00Z">
                  <w:rPr>
                    <w:iCs/>
                    <w:sz w:val="26"/>
                    <w:szCs w:val="26"/>
                  </w:rPr>
                </w:rPrChange>
              </w:rPr>
              <w:t>lớp</w:t>
            </w:r>
            <w:proofErr w:type="spellEnd"/>
            <w:r w:rsidRPr="00B41112">
              <w:rPr>
                <w:iCs/>
                <w:sz w:val="26"/>
                <w:szCs w:val="26"/>
                <w:rPrChange w:id="18777" w:author="Le Minh Nghia" w:date="2019-10-09T10:56:00Z">
                  <w:rPr>
                    <w:iCs/>
                    <w:sz w:val="26"/>
                    <w:szCs w:val="26"/>
                  </w:rPr>
                </w:rPrChange>
              </w:rPr>
              <w:t>)</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78" w:author="Le Minh Nghia" w:date="2019-10-09T10:56:00Z">
                  <w:rPr>
                    <w:iCs/>
                    <w:sz w:val="26"/>
                    <w:szCs w:val="26"/>
                  </w:rPr>
                </w:rPrChange>
              </w:rPr>
            </w:pPr>
            <w:proofErr w:type="spellStart"/>
            <w:r w:rsidRPr="00B41112">
              <w:rPr>
                <w:iCs/>
                <w:sz w:val="26"/>
                <w:szCs w:val="26"/>
                <w:rPrChange w:id="18779" w:author="Le Minh Nghia" w:date="2019-10-09T10:56:00Z">
                  <w:rPr>
                    <w:iCs/>
                    <w:sz w:val="26"/>
                    <w:szCs w:val="26"/>
                  </w:rPr>
                </w:rPrChange>
              </w:rPr>
              <w:t>survey_id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80" w:author="Le Minh Nghia" w:date="2019-10-09T10:56:00Z">
                  <w:rPr>
                    <w:iCs/>
                    <w:sz w:val="26"/>
                    <w:szCs w:val="26"/>
                  </w:rPr>
                </w:rPrChange>
              </w:rPr>
            </w:pPr>
            <w:r w:rsidRPr="00B41112">
              <w:rPr>
                <w:iCs/>
                <w:sz w:val="26"/>
                <w:szCs w:val="26"/>
                <w:rPrChange w:id="18781"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8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83" w:author="Le Minh Nghia" w:date="2019-10-09T10:56:00Z">
                  <w:rPr>
                    <w:iCs/>
                    <w:sz w:val="26"/>
                    <w:szCs w:val="26"/>
                  </w:rPr>
                </w:rPrChange>
              </w:rPr>
            </w:pPr>
            <w:r w:rsidRPr="00B41112">
              <w:rPr>
                <w:iCs/>
                <w:sz w:val="26"/>
                <w:szCs w:val="26"/>
                <w:rPrChange w:id="18784"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8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8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8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88" w:author="Le Minh Nghia" w:date="2019-10-09T10:56:00Z">
                  <w:rPr>
                    <w:iCs/>
                    <w:sz w:val="26"/>
                    <w:szCs w:val="26"/>
                  </w:rPr>
                </w:rPrChange>
              </w:rPr>
            </w:pPr>
            <w:r w:rsidRPr="00B41112">
              <w:rPr>
                <w:iCs/>
                <w:sz w:val="26"/>
                <w:szCs w:val="26"/>
                <w:rPrChange w:id="18789" w:author="Le Minh Nghia" w:date="2019-10-09T10:56:00Z">
                  <w:rPr>
                    <w:iCs/>
                    <w:sz w:val="26"/>
                    <w:szCs w:val="26"/>
                  </w:rPr>
                </w:rPrChange>
              </w:rPr>
              <w:t xml:space="preserve">id </w:t>
            </w:r>
            <w:proofErr w:type="spellStart"/>
            <w:r w:rsidRPr="00B41112">
              <w:rPr>
                <w:iCs/>
                <w:sz w:val="26"/>
                <w:szCs w:val="26"/>
                <w:rPrChange w:id="18790" w:author="Le Minh Nghia" w:date="2019-10-09T10:56:00Z">
                  <w:rPr>
                    <w:iCs/>
                    <w:sz w:val="26"/>
                    <w:szCs w:val="26"/>
                  </w:rPr>
                </w:rPrChange>
              </w:rPr>
              <w:t>khảo</w:t>
            </w:r>
            <w:proofErr w:type="spellEnd"/>
            <w:r w:rsidRPr="00B41112">
              <w:rPr>
                <w:iCs/>
                <w:sz w:val="26"/>
                <w:szCs w:val="26"/>
                <w:rPrChange w:id="18791" w:author="Le Minh Nghia" w:date="2019-10-09T10:56:00Z">
                  <w:rPr>
                    <w:iCs/>
                    <w:sz w:val="26"/>
                    <w:szCs w:val="26"/>
                  </w:rPr>
                </w:rPrChange>
              </w:rPr>
              <w:t xml:space="preserve"> </w:t>
            </w:r>
            <w:proofErr w:type="spellStart"/>
            <w:r w:rsidRPr="00B41112">
              <w:rPr>
                <w:iCs/>
                <w:sz w:val="26"/>
                <w:szCs w:val="26"/>
                <w:rPrChange w:id="18792" w:author="Le Minh Nghia" w:date="2019-10-09T10:56:00Z">
                  <w:rPr>
                    <w:iCs/>
                    <w:sz w:val="26"/>
                    <w:szCs w:val="26"/>
                  </w:rPr>
                </w:rPrChange>
              </w:rPr>
              <w:t>sát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793" w:author="Le Minh Nghia" w:date="2019-10-09T10:56:00Z">
                  <w:rPr>
                    <w:sz w:val="26"/>
                    <w:szCs w:val="26"/>
                  </w:rPr>
                </w:rPrChange>
              </w:rPr>
            </w:pPr>
            <w:proofErr w:type="spellStart"/>
            <w:r w:rsidRPr="00B41112">
              <w:rPr>
                <w:sz w:val="26"/>
                <w:szCs w:val="26"/>
                <w:rPrChange w:id="18794"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795" w:author="Le Minh Nghia" w:date="2019-10-09T10:56:00Z">
                  <w:rPr>
                    <w:iCs/>
                    <w:sz w:val="26"/>
                    <w:szCs w:val="26"/>
                  </w:rPr>
                </w:rPrChange>
              </w:rPr>
            </w:pPr>
            <w:r w:rsidRPr="00B41112">
              <w:rPr>
                <w:iCs/>
                <w:sz w:val="26"/>
                <w:szCs w:val="26"/>
                <w:rPrChange w:id="18796"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9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79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79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0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0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802" w:author="Le Minh Nghia" w:date="2019-10-09T10:56:00Z">
                  <w:rPr>
                    <w:iCs/>
                    <w:sz w:val="26"/>
                    <w:szCs w:val="26"/>
                  </w:rPr>
                </w:rPrChange>
              </w:rPr>
            </w:pPr>
            <w:proofErr w:type="spellStart"/>
            <w:r w:rsidRPr="00B41112">
              <w:rPr>
                <w:iCs/>
                <w:sz w:val="26"/>
                <w:szCs w:val="26"/>
                <w:rPrChange w:id="18803" w:author="Le Minh Nghia" w:date="2019-10-09T10:56:00Z">
                  <w:rPr>
                    <w:iCs/>
                    <w:sz w:val="26"/>
                    <w:szCs w:val="26"/>
                  </w:rPr>
                </w:rPrChange>
              </w:rPr>
              <w:t>ngày</w:t>
            </w:r>
            <w:proofErr w:type="spellEnd"/>
            <w:r w:rsidRPr="00B41112">
              <w:rPr>
                <w:iCs/>
                <w:sz w:val="26"/>
                <w:szCs w:val="26"/>
                <w:rPrChange w:id="18804" w:author="Le Minh Nghia" w:date="2019-10-09T10:56:00Z">
                  <w:rPr>
                    <w:iCs/>
                    <w:sz w:val="26"/>
                    <w:szCs w:val="26"/>
                  </w:rPr>
                </w:rPrChange>
              </w:rPr>
              <w:t xml:space="preserve"> </w:t>
            </w:r>
            <w:proofErr w:type="spellStart"/>
            <w:r w:rsidRPr="00B41112">
              <w:rPr>
                <w:iCs/>
                <w:sz w:val="26"/>
                <w:szCs w:val="26"/>
                <w:rPrChange w:id="18805"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806" w:author="Le Minh Nghia" w:date="2019-10-09T10:56:00Z">
                  <w:rPr>
                    <w:sz w:val="26"/>
                    <w:szCs w:val="26"/>
                  </w:rPr>
                </w:rPrChange>
              </w:rPr>
            </w:pPr>
            <w:proofErr w:type="spellStart"/>
            <w:r w:rsidRPr="00B41112">
              <w:rPr>
                <w:sz w:val="26"/>
                <w:szCs w:val="26"/>
                <w:rPrChange w:id="18807"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808" w:author="Le Minh Nghia" w:date="2019-10-09T10:56:00Z">
                  <w:rPr>
                    <w:iCs/>
                    <w:sz w:val="26"/>
                    <w:szCs w:val="26"/>
                  </w:rPr>
                </w:rPrChange>
              </w:rPr>
            </w:pPr>
            <w:r w:rsidRPr="00B41112">
              <w:rPr>
                <w:iCs/>
                <w:sz w:val="26"/>
                <w:szCs w:val="26"/>
                <w:rPrChange w:id="18809"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81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1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81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1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1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815" w:author="Le Minh Nghia" w:date="2019-10-09T10:56:00Z">
                  <w:rPr>
                    <w:iCs/>
                    <w:sz w:val="26"/>
                    <w:szCs w:val="26"/>
                  </w:rPr>
                </w:rPrChange>
              </w:rPr>
            </w:pPr>
            <w:proofErr w:type="spellStart"/>
            <w:r w:rsidRPr="00B41112">
              <w:rPr>
                <w:iCs/>
                <w:sz w:val="26"/>
                <w:szCs w:val="26"/>
                <w:rPrChange w:id="18816" w:author="Le Minh Nghia" w:date="2019-10-09T10:56:00Z">
                  <w:rPr>
                    <w:iCs/>
                    <w:sz w:val="26"/>
                    <w:szCs w:val="26"/>
                  </w:rPr>
                </w:rPrChange>
              </w:rPr>
              <w:t>ngày</w:t>
            </w:r>
            <w:proofErr w:type="spellEnd"/>
            <w:r w:rsidRPr="00B41112">
              <w:rPr>
                <w:iCs/>
                <w:sz w:val="26"/>
                <w:szCs w:val="26"/>
                <w:rPrChange w:id="18817" w:author="Le Minh Nghia" w:date="2019-10-09T10:56:00Z">
                  <w:rPr>
                    <w:iCs/>
                    <w:sz w:val="26"/>
                    <w:szCs w:val="26"/>
                  </w:rPr>
                </w:rPrChange>
              </w:rPr>
              <w:t xml:space="preserve"> </w:t>
            </w:r>
            <w:proofErr w:type="spellStart"/>
            <w:r w:rsidRPr="00B41112">
              <w:rPr>
                <w:iCs/>
                <w:sz w:val="26"/>
                <w:szCs w:val="26"/>
                <w:rPrChange w:id="18818" w:author="Le Minh Nghia" w:date="2019-10-09T10:56:00Z">
                  <w:rPr>
                    <w:iCs/>
                    <w:sz w:val="26"/>
                    <w:szCs w:val="26"/>
                  </w:rPr>
                </w:rPrChange>
              </w:rPr>
              <w:t>cập</w:t>
            </w:r>
            <w:proofErr w:type="spellEnd"/>
            <w:r w:rsidRPr="00B41112">
              <w:rPr>
                <w:iCs/>
                <w:sz w:val="26"/>
                <w:szCs w:val="26"/>
                <w:rPrChange w:id="18819" w:author="Le Minh Nghia" w:date="2019-10-09T10:56:00Z">
                  <w:rPr>
                    <w:iCs/>
                    <w:sz w:val="26"/>
                    <w:szCs w:val="26"/>
                  </w:rPr>
                </w:rPrChange>
              </w:rPr>
              <w:t xml:space="preserve"> </w:t>
            </w:r>
            <w:proofErr w:type="spellStart"/>
            <w:r w:rsidRPr="00B41112">
              <w:rPr>
                <w:iCs/>
                <w:sz w:val="26"/>
                <w:szCs w:val="26"/>
                <w:rPrChange w:id="18820"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821" w:author="Le Minh Nghia" w:date="2019-10-09T10:56:00Z">
                  <w:rPr>
                    <w:sz w:val="26"/>
                    <w:szCs w:val="26"/>
                  </w:rPr>
                </w:rPrChange>
              </w:rPr>
            </w:pPr>
            <w:proofErr w:type="spellStart"/>
            <w:r w:rsidRPr="00B41112">
              <w:rPr>
                <w:sz w:val="26"/>
                <w:szCs w:val="26"/>
                <w:rPrChange w:id="18822"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823" w:author="Le Minh Nghia" w:date="2019-10-09T10:56:00Z">
                  <w:rPr>
                    <w:iCs/>
                    <w:sz w:val="26"/>
                    <w:szCs w:val="26"/>
                  </w:rPr>
                </w:rPrChange>
              </w:rPr>
            </w:pPr>
            <w:r w:rsidRPr="00B41112">
              <w:rPr>
                <w:iCs/>
                <w:sz w:val="26"/>
                <w:szCs w:val="26"/>
                <w:rPrChange w:id="1882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82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2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82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2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2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830" w:author="Le Minh Nghia" w:date="2019-10-09T10:56:00Z">
                  <w:rPr>
                    <w:iCs/>
                    <w:sz w:val="26"/>
                    <w:szCs w:val="26"/>
                  </w:rPr>
                </w:rPrChange>
              </w:rPr>
            </w:pPr>
            <w:proofErr w:type="spellStart"/>
            <w:r w:rsidRPr="00B41112">
              <w:rPr>
                <w:iCs/>
                <w:sz w:val="26"/>
                <w:szCs w:val="26"/>
                <w:rPrChange w:id="18831" w:author="Le Minh Nghia" w:date="2019-10-09T10:56:00Z">
                  <w:rPr>
                    <w:iCs/>
                    <w:sz w:val="26"/>
                    <w:szCs w:val="26"/>
                  </w:rPr>
                </w:rPrChange>
              </w:rPr>
              <w:t>ngày</w:t>
            </w:r>
            <w:proofErr w:type="spellEnd"/>
            <w:r w:rsidRPr="00B41112">
              <w:rPr>
                <w:iCs/>
                <w:sz w:val="26"/>
                <w:szCs w:val="26"/>
                <w:rPrChange w:id="18832" w:author="Le Minh Nghia" w:date="2019-10-09T10:56:00Z">
                  <w:rPr>
                    <w:iCs/>
                    <w:sz w:val="26"/>
                    <w:szCs w:val="26"/>
                  </w:rPr>
                </w:rPrChange>
              </w:rPr>
              <w:t xml:space="preserve"> </w:t>
            </w:r>
            <w:proofErr w:type="spellStart"/>
            <w:r w:rsidRPr="00B41112">
              <w:rPr>
                <w:iCs/>
                <w:sz w:val="26"/>
                <w:szCs w:val="26"/>
                <w:rPrChange w:id="18833" w:author="Le Minh Nghia" w:date="2019-10-09T10:56:00Z">
                  <w:rPr>
                    <w:iCs/>
                    <w:sz w:val="26"/>
                    <w:szCs w:val="26"/>
                  </w:rPr>
                </w:rPrChange>
              </w:rPr>
              <w:t>xóa</w:t>
            </w:r>
            <w:proofErr w:type="spellEnd"/>
            <w:r w:rsidRPr="00B41112">
              <w:rPr>
                <w:iCs/>
                <w:sz w:val="26"/>
                <w:szCs w:val="26"/>
                <w:rPrChange w:id="18834" w:author="Le Minh Nghia" w:date="2019-10-09T10:56:00Z">
                  <w:rPr>
                    <w:iCs/>
                    <w:sz w:val="26"/>
                    <w:szCs w:val="26"/>
                  </w:rPr>
                </w:rPrChange>
              </w:rPr>
              <w:t xml:space="preserve"> </w:t>
            </w:r>
            <w:proofErr w:type="spellStart"/>
            <w:r w:rsidRPr="00B41112">
              <w:rPr>
                <w:iCs/>
                <w:sz w:val="26"/>
                <w:szCs w:val="26"/>
                <w:rPrChange w:id="18835" w:author="Le Minh Nghia" w:date="2019-10-09T10:56:00Z">
                  <w:rPr>
                    <w:iCs/>
                    <w:sz w:val="26"/>
                    <w:szCs w:val="26"/>
                  </w:rPr>
                </w:rPrChange>
              </w:rPr>
              <w:t>tạm</w:t>
            </w:r>
            <w:proofErr w:type="spellEnd"/>
          </w:p>
        </w:tc>
      </w:tr>
    </w:tbl>
    <w:p w:rsidR="00596A15" w:rsidRPr="00B41112" w:rsidRDefault="00596A15" w:rsidP="00596A15">
      <w:pPr>
        <w:rPr>
          <w:sz w:val="26"/>
          <w:szCs w:val="26"/>
          <w:rPrChange w:id="18836" w:author="Le Minh Nghia" w:date="2019-10-09T10:56:00Z">
            <w:rPr>
              <w:sz w:val="26"/>
              <w:szCs w:val="26"/>
            </w:rPr>
          </w:rPrChange>
        </w:rPr>
      </w:pPr>
    </w:p>
    <w:p w:rsidR="00596A15" w:rsidRPr="00B41112" w:rsidRDefault="00596A15" w:rsidP="00596A15">
      <w:pPr>
        <w:rPr>
          <w:sz w:val="26"/>
          <w:szCs w:val="26"/>
          <w:rPrChange w:id="18837"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8838" w:author="Le Minh Nghia" w:date="2019-10-09T10:56:00Z">
            <w:rPr>
              <w:sz w:val="26"/>
              <w:szCs w:val="26"/>
            </w:rPr>
          </w:rPrChange>
        </w:rPr>
      </w:pPr>
      <w:r w:rsidRPr="00B41112">
        <w:rPr>
          <w:rFonts w:ascii="Times New Roman" w:hAnsi="Times New Roman" w:cs="Times New Roman"/>
          <w:sz w:val="26"/>
          <w:szCs w:val="26"/>
          <w:rPrChange w:id="18839" w:author="Le Minh Nghia" w:date="2019-10-09T10:56:00Z">
            <w:rPr>
              <w:sz w:val="26"/>
              <w:szCs w:val="26"/>
            </w:rPr>
          </w:rPrChange>
        </w:rPr>
        <w:t>BẢNG MÔ TẢ THUỘC TÍNH CỦA LỚP ROLE_USERS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19"/>
        <w:gridCol w:w="2181"/>
        <w:gridCol w:w="725"/>
        <w:gridCol w:w="710"/>
        <w:gridCol w:w="753"/>
        <w:gridCol w:w="898"/>
        <w:gridCol w:w="479"/>
        <w:gridCol w:w="1973"/>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840" w:author="Le Minh Nghia" w:date="2019-10-09T10:56:00Z">
                  <w:rPr>
                    <w:rFonts w:eastAsia="MS Mincho"/>
                    <w:b/>
                    <w:i/>
                    <w:iCs/>
                    <w:sz w:val="26"/>
                    <w:szCs w:val="26"/>
                  </w:rPr>
                </w:rPrChange>
              </w:rPr>
            </w:pPr>
            <w:proofErr w:type="spellStart"/>
            <w:r w:rsidRPr="00B41112">
              <w:rPr>
                <w:b/>
                <w:i/>
                <w:iCs/>
                <w:sz w:val="26"/>
                <w:szCs w:val="26"/>
                <w:rPrChange w:id="18841" w:author="Le Minh Nghia" w:date="2019-10-09T10:56:00Z">
                  <w:rPr>
                    <w:b/>
                    <w:i/>
                    <w:iCs/>
                    <w:sz w:val="26"/>
                    <w:szCs w:val="26"/>
                  </w:rPr>
                </w:rPrChange>
              </w:rPr>
              <w:t>Tên</w:t>
            </w:r>
            <w:proofErr w:type="spellEnd"/>
            <w:r w:rsidRPr="00B41112">
              <w:rPr>
                <w:b/>
                <w:i/>
                <w:iCs/>
                <w:sz w:val="26"/>
                <w:szCs w:val="26"/>
                <w:rPrChange w:id="18842" w:author="Le Minh Nghia" w:date="2019-10-09T10:56:00Z">
                  <w:rPr>
                    <w:b/>
                    <w:i/>
                    <w:iCs/>
                    <w:sz w:val="26"/>
                    <w:szCs w:val="26"/>
                  </w:rPr>
                </w:rPrChange>
              </w:rPr>
              <w:t xml:space="preserve"> </w:t>
            </w:r>
            <w:proofErr w:type="spellStart"/>
            <w:r w:rsidRPr="00B41112">
              <w:rPr>
                <w:b/>
                <w:i/>
                <w:iCs/>
                <w:sz w:val="26"/>
                <w:szCs w:val="26"/>
                <w:rPrChange w:id="18843" w:author="Le Minh Nghia" w:date="2019-10-09T10:56:00Z">
                  <w:rPr>
                    <w:b/>
                    <w:i/>
                    <w:iCs/>
                    <w:sz w:val="26"/>
                    <w:szCs w:val="26"/>
                  </w:rPr>
                </w:rPrChange>
              </w:rPr>
              <w:t>thuộc</w:t>
            </w:r>
            <w:proofErr w:type="spellEnd"/>
            <w:r w:rsidRPr="00B41112">
              <w:rPr>
                <w:b/>
                <w:i/>
                <w:iCs/>
                <w:sz w:val="26"/>
                <w:szCs w:val="26"/>
                <w:rPrChange w:id="18844" w:author="Le Minh Nghia" w:date="2019-10-09T10:56:00Z">
                  <w:rPr>
                    <w:b/>
                    <w:i/>
                    <w:iCs/>
                    <w:sz w:val="26"/>
                    <w:szCs w:val="26"/>
                  </w:rPr>
                </w:rPrChange>
              </w:rPr>
              <w:t xml:space="preserve"> </w:t>
            </w:r>
            <w:proofErr w:type="spellStart"/>
            <w:r w:rsidRPr="00B41112">
              <w:rPr>
                <w:b/>
                <w:i/>
                <w:iCs/>
                <w:sz w:val="26"/>
                <w:szCs w:val="26"/>
                <w:rPrChange w:id="18845"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846" w:author="Le Minh Nghia" w:date="2019-10-09T10:56:00Z">
                  <w:rPr>
                    <w:rFonts w:eastAsia="MS Mincho"/>
                    <w:b/>
                    <w:i/>
                    <w:iCs/>
                    <w:sz w:val="26"/>
                    <w:szCs w:val="26"/>
                  </w:rPr>
                </w:rPrChange>
              </w:rPr>
            </w:pPr>
            <w:proofErr w:type="spellStart"/>
            <w:r w:rsidRPr="00B41112">
              <w:rPr>
                <w:b/>
                <w:i/>
                <w:iCs/>
                <w:sz w:val="26"/>
                <w:szCs w:val="26"/>
                <w:rPrChange w:id="18847" w:author="Le Minh Nghia" w:date="2019-10-09T10:56:00Z">
                  <w:rPr>
                    <w:b/>
                    <w:i/>
                    <w:iCs/>
                    <w:sz w:val="26"/>
                    <w:szCs w:val="26"/>
                  </w:rPr>
                </w:rPrChange>
              </w:rPr>
              <w:t>Kiểu</w:t>
            </w:r>
            <w:proofErr w:type="spellEnd"/>
            <w:r w:rsidRPr="00B41112">
              <w:rPr>
                <w:b/>
                <w:i/>
                <w:iCs/>
                <w:sz w:val="26"/>
                <w:szCs w:val="26"/>
                <w:rPrChange w:id="18848" w:author="Le Minh Nghia" w:date="2019-10-09T10:56:00Z">
                  <w:rPr>
                    <w:b/>
                    <w:i/>
                    <w:iCs/>
                    <w:sz w:val="26"/>
                    <w:szCs w:val="26"/>
                  </w:rPr>
                </w:rPrChange>
              </w:rPr>
              <w:t xml:space="preserve"> </w:t>
            </w:r>
            <w:proofErr w:type="spellStart"/>
            <w:r w:rsidRPr="00B41112">
              <w:rPr>
                <w:b/>
                <w:i/>
                <w:iCs/>
                <w:sz w:val="26"/>
                <w:szCs w:val="26"/>
                <w:rPrChange w:id="18849" w:author="Le Minh Nghia" w:date="2019-10-09T10:56:00Z">
                  <w:rPr>
                    <w:b/>
                    <w:i/>
                    <w:iCs/>
                    <w:sz w:val="26"/>
                    <w:szCs w:val="26"/>
                  </w:rPr>
                </w:rPrChange>
              </w:rPr>
              <w:t>dữ</w:t>
            </w:r>
            <w:proofErr w:type="spellEnd"/>
            <w:r w:rsidRPr="00B41112">
              <w:rPr>
                <w:b/>
                <w:i/>
                <w:iCs/>
                <w:sz w:val="26"/>
                <w:szCs w:val="26"/>
                <w:rPrChange w:id="18850" w:author="Le Minh Nghia" w:date="2019-10-09T10:56:00Z">
                  <w:rPr>
                    <w:b/>
                    <w:i/>
                    <w:iCs/>
                    <w:sz w:val="26"/>
                    <w:szCs w:val="26"/>
                  </w:rPr>
                </w:rPrChange>
              </w:rPr>
              <w:t xml:space="preserve"> </w:t>
            </w:r>
            <w:proofErr w:type="spellStart"/>
            <w:r w:rsidRPr="00B41112">
              <w:rPr>
                <w:b/>
                <w:i/>
                <w:iCs/>
                <w:sz w:val="26"/>
                <w:szCs w:val="26"/>
                <w:rPrChange w:id="18851"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852" w:author="Le Minh Nghia" w:date="2019-10-09T10:56:00Z">
                  <w:rPr>
                    <w:rFonts w:eastAsia="MS Mincho"/>
                    <w:b/>
                    <w:i/>
                    <w:iCs/>
                    <w:sz w:val="26"/>
                    <w:szCs w:val="26"/>
                  </w:rPr>
                </w:rPrChange>
              </w:rPr>
            </w:pPr>
            <w:proofErr w:type="spellStart"/>
            <w:r w:rsidRPr="00B41112">
              <w:rPr>
                <w:b/>
                <w:i/>
                <w:iCs/>
                <w:sz w:val="26"/>
                <w:szCs w:val="26"/>
                <w:rPrChange w:id="18853" w:author="Le Minh Nghia" w:date="2019-10-09T10:56:00Z">
                  <w:rPr>
                    <w:b/>
                    <w:i/>
                    <w:iCs/>
                    <w:sz w:val="26"/>
                    <w:szCs w:val="26"/>
                  </w:rPr>
                </w:rPrChange>
              </w:rPr>
              <w:t>Khóa</w:t>
            </w:r>
            <w:proofErr w:type="spellEnd"/>
            <w:r w:rsidRPr="00B41112">
              <w:rPr>
                <w:b/>
                <w:i/>
                <w:iCs/>
                <w:sz w:val="26"/>
                <w:szCs w:val="26"/>
                <w:rPrChange w:id="18854" w:author="Le Minh Nghia" w:date="2019-10-09T10:56:00Z">
                  <w:rPr>
                    <w:b/>
                    <w:i/>
                    <w:iCs/>
                    <w:sz w:val="26"/>
                    <w:szCs w:val="26"/>
                  </w:rPr>
                </w:rPrChange>
              </w:rPr>
              <w:t xml:space="preserve"> </w:t>
            </w:r>
            <w:proofErr w:type="spellStart"/>
            <w:r w:rsidRPr="00B41112">
              <w:rPr>
                <w:b/>
                <w:i/>
                <w:iCs/>
                <w:sz w:val="26"/>
                <w:szCs w:val="26"/>
                <w:rPrChange w:id="18855"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856" w:author="Le Minh Nghia" w:date="2019-10-09T10:56:00Z">
                  <w:rPr>
                    <w:rFonts w:eastAsia="MS Mincho"/>
                    <w:b/>
                    <w:i/>
                    <w:iCs/>
                    <w:sz w:val="26"/>
                    <w:szCs w:val="26"/>
                  </w:rPr>
                </w:rPrChange>
              </w:rPr>
            </w:pPr>
            <w:proofErr w:type="spellStart"/>
            <w:r w:rsidRPr="00B41112">
              <w:rPr>
                <w:b/>
                <w:i/>
                <w:iCs/>
                <w:sz w:val="26"/>
                <w:szCs w:val="26"/>
                <w:rPrChange w:id="18857" w:author="Le Minh Nghia" w:date="2019-10-09T10:56:00Z">
                  <w:rPr>
                    <w:b/>
                    <w:i/>
                    <w:iCs/>
                    <w:sz w:val="26"/>
                    <w:szCs w:val="26"/>
                  </w:rPr>
                </w:rPrChange>
              </w:rPr>
              <w:t>Khóa</w:t>
            </w:r>
            <w:proofErr w:type="spellEnd"/>
            <w:r w:rsidRPr="00B41112">
              <w:rPr>
                <w:b/>
                <w:i/>
                <w:iCs/>
                <w:sz w:val="26"/>
                <w:szCs w:val="26"/>
                <w:rPrChange w:id="18858" w:author="Le Minh Nghia" w:date="2019-10-09T10:56:00Z">
                  <w:rPr>
                    <w:b/>
                    <w:i/>
                    <w:iCs/>
                    <w:sz w:val="26"/>
                    <w:szCs w:val="26"/>
                  </w:rPr>
                </w:rPrChange>
              </w:rPr>
              <w:t xml:space="preserve"> </w:t>
            </w:r>
            <w:proofErr w:type="spellStart"/>
            <w:r w:rsidRPr="00B41112">
              <w:rPr>
                <w:b/>
                <w:i/>
                <w:iCs/>
                <w:sz w:val="26"/>
                <w:szCs w:val="26"/>
                <w:rPrChange w:id="18859"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860" w:author="Le Minh Nghia" w:date="2019-10-09T10:56:00Z">
                  <w:rPr>
                    <w:rFonts w:eastAsia="MS Mincho"/>
                    <w:b/>
                    <w:i/>
                    <w:iCs/>
                    <w:sz w:val="26"/>
                    <w:szCs w:val="26"/>
                  </w:rPr>
                </w:rPrChange>
              </w:rPr>
            </w:pPr>
            <w:proofErr w:type="spellStart"/>
            <w:r w:rsidRPr="00B41112">
              <w:rPr>
                <w:b/>
                <w:i/>
                <w:iCs/>
                <w:sz w:val="26"/>
                <w:szCs w:val="26"/>
                <w:rPrChange w:id="18861" w:author="Le Minh Nghia" w:date="2019-10-09T10:56:00Z">
                  <w:rPr>
                    <w:b/>
                    <w:i/>
                    <w:iCs/>
                    <w:sz w:val="26"/>
                    <w:szCs w:val="26"/>
                  </w:rPr>
                </w:rPrChange>
              </w:rPr>
              <w:t>Giá</w:t>
            </w:r>
            <w:proofErr w:type="spellEnd"/>
            <w:r w:rsidRPr="00B41112">
              <w:rPr>
                <w:b/>
                <w:i/>
                <w:iCs/>
                <w:sz w:val="26"/>
                <w:szCs w:val="26"/>
                <w:rPrChange w:id="18862" w:author="Le Minh Nghia" w:date="2019-10-09T10:56:00Z">
                  <w:rPr>
                    <w:b/>
                    <w:i/>
                    <w:iCs/>
                    <w:sz w:val="26"/>
                    <w:szCs w:val="26"/>
                  </w:rPr>
                </w:rPrChange>
              </w:rPr>
              <w:t xml:space="preserve"> </w:t>
            </w:r>
            <w:proofErr w:type="spellStart"/>
            <w:r w:rsidRPr="00B41112">
              <w:rPr>
                <w:b/>
                <w:i/>
                <w:iCs/>
                <w:sz w:val="26"/>
                <w:szCs w:val="26"/>
                <w:rPrChange w:id="18863" w:author="Le Minh Nghia" w:date="2019-10-09T10:56:00Z">
                  <w:rPr>
                    <w:b/>
                    <w:i/>
                    <w:iCs/>
                    <w:sz w:val="26"/>
                    <w:szCs w:val="26"/>
                  </w:rPr>
                </w:rPrChange>
              </w:rPr>
              <w:t>trị</w:t>
            </w:r>
            <w:proofErr w:type="spellEnd"/>
            <w:r w:rsidRPr="00B41112">
              <w:rPr>
                <w:b/>
                <w:i/>
                <w:iCs/>
                <w:sz w:val="26"/>
                <w:szCs w:val="26"/>
                <w:rPrChange w:id="18864" w:author="Le Minh Nghia" w:date="2019-10-09T10:56:00Z">
                  <w:rPr>
                    <w:b/>
                    <w:i/>
                    <w:iCs/>
                    <w:sz w:val="26"/>
                    <w:szCs w:val="26"/>
                  </w:rPr>
                </w:rPrChange>
              </w:rPr>
              <w:t xml:space="preserve"> </w:t>
            </w:r>
            <w:proofErr w:type="spellStart"/>
            <w:r w:rsidRPr="00B41112">
              <w:rPr>
                <w:b/>
                <w:i/>
                <w:iCs/>
                <w:sz w:val="26"/>
                <w:szCs w:val="26"/>
                <w:rPrChange w:id="18865" w:author="Le Minh Nghia" w:date="2019-10-09T10:56:00Z">
                  <w:rPr>
                    <w:b/>
                    <w:i/>
                    <w:iCs/>
                    <w:sz w:val="26"/>
                    <w:szCs w:val="26"/>
                  </w:rPr>
                </w:rPrChange>
              </w:rPr>
              <w:t>mặc</w:t>
            </w:r>
            <w:proofErr w:type="spellEnd"/>
            <w:r w:rsidRPr="00B41112">
              <w:rPr>
                <w:b/>
                <w:i/>
                <w:iCs/>
                <w:sz w:val="26"/>
                <w:szCs w:val="26"/>
                <w:rPrChange w:id="18866" w:author="Le Minh Nghia" w:date="2019-10-09T10:56:00Z">
                  <w:rPr>
                    <w:b/>
                    <w:i/>
                    <w:iCs/>
                    <w:sz w:val="26"/>
                    <w:szCs w:val="26"/>
                  </w:rPr>
                </w:rPrChange>
              </w:rPr>
              <w:t xml:space="preserve"> </w:t>
            </w:r>
            <w:proofErr w:type="spellStart"/>
            <w:r w:rsidRPr="00B41112">
              <w:rPr>
                <w:b/>
                <w:i/>
                <w:iCs/>
                <w:sz w:val="26"/>
                <w:szCs w:val="26"/>
                <w:rPrChange w:id="18867"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8868" w:author="Le Minh Nghia" w:date="2019-10-09T10:56:00Z">
                  <w:rPr>
                    <w:b/>
                    <w:i/>
                    <w:iCs/>
                    <w:sz w:val="26"/>
                    <w:szCs w:val="26"/>
                  </w:rPr>
                </w:rPrChange>
              </w:rPr>
            </w:pPr>
            <w:r w:rsidRPr="00B41112">
              <w:rPr>
                <w:b/>
                <w:i/>
                <w:iCs/>
                <w:sz w:val="26"/>
                <w:szCs w:val="26"/>
                <w:rPrChange w:id="18869"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870" w:author="Le Minh Nghia" w:date="2019-10-09T10:56:00Z">
                  <w:rPr>
                    <w:rFonts w:eastAsia="MS Mincho"/>
                    <w:b/>
                    <w:i/>
                    <w:iCs/>
                    <w:sz w:val="26"/>
                    <w:szCs w:val="26"/>
                  </w:rPr>
                </w:rPrChange>
              </w:rPr>
            </w:pPr>
            <w:r w:rsidRPr="00B41112">
              <w:rPr>
                <w:b/>
                <w:i/>
                <w:iCs/>
                <w:sz w:val="26"/>
                <w:szCs w:val="26"/>
                <w:rPrChange w:id="18871"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872" w:author="Le Minh Nghia" w:date="2019-10-09T10:56:00Z">
                  <w:rPr>
                    <w:rFonts w:eastAsia="MS Mincho"/>
                    <w:b/>
                    <w:i/>
                    <w:iCs/>
                    <w:sz w:val="26"/>
                    <w:szCs w:val="26"/>
                  </w:rPr>
                </w:rPrChange>
              </w:rPr>
            </w:pPr>
            <w:proofErr w:type="spellStart"/>
            <w:r w:rsidRPr="00B41112">
              <w:rPr>
                <w:b/>
                <w:i/>
                <w:iCs/>
                <w:sz w:val="26"/>
                <w:szCs w:val="26"/>
                <w:rPrChange w:id="18873" w:author="Le Minh Nghia" w:date="2019-10-09T10:56:00Z">
                  <w:rPr>
                    <w:b/>
                    <w:i/>
                    <w:iCs/>
                    <w:sz w:val="26"/>
                    <w:szCs w:val="26"/>
                  </w:rPr>
                </w:rPrChange>
              </w:rPr>
              <w:t>Diễn</w:t>
            </w:r>
            <w:proofErr w:type="spellEnd"/>
            <w:r w:rsidRPr="00B41112">
              <w:rPr>
                <w:b/>
                <w:i/>
                <w:iCs/>
                <w:sz w:val="26"/>
                <w:szCs w:val="26"/>
                <w:rPrChange w:id="18874" w:author="Le Minh Nghia" w:date="2019-10-09T10:56:00Z">
                  <w:rPr>
                    <w:b/>
                    <w:i/>
                    <w:iCs/>
                    <w:sz w:val="26"/>
                    <w:szCs w:val="26"/>
                  </w:rPr>
                </w:rPrChange>
              </w:rPr>
              <w:t xml:space="preserve"> </w:t>
            </w:r>
            <w:proofErr w:type="spellStart"/>
            <w:r w:rsidRPr="00B41112">
              <w:rPr>
                <w:b/>
                <w:i/>
                <w:iCs/>
                <w:sz w:val="26"/>
                <w:szCs w:val="26"/>
                <w:rPrChange w:id="18875"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876" w:author="Le Minh Nghia" w:date="2019-10-09T10:56:00Z">
                  <w:rPr>
                    <w:iCs/>
                    <w:sz w:val="26"/>
                    <w:szCs w:val="26"/>
                  </w:rPr>
                </w:rPrChange>
              </w:rPr>
            </w:pPr>
            <w:proofErr w:type="spellStart"/>
            <w:r w:rsidRPr="00B41112">
              <w:rPr>
                <w:iCs/>
                <w:sz w:val="26"/>
                <w:szCs w:val="26"/>
                <w:rPrChange w:id="18877" w:author="Le Minh Nghia" w:date="2019-10-09T10:56:00Z">
                  <w:rPr>
                    <w:iCs/>
                    <w:sz w:val="26"/>
                    <w:szCs w:val="26"/>
                  </w:rPr>
                </w:rPrChange>
              </w:rPr>
              <w:t>role_user_id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878" w:author="Le Minh Nghia" w:date="2019-10-09T10:56:00Z">
                  <w:rPr>
                    <w:iCs/>
                    <w:sz w:val="26"/>
                    <w:szCs w:val="26"/>
                  </w:rPr>
                </w:rPrChange>
              </w:rPr>
            </w:pPr>
            <w:r w:rsidRPr="00B41112">
              <w:rPr>
                <w:iCs/>
                <w:sz w:val="26"/>
                <w:szCs w:val="26"/>
                <w:rPrChange w:id="18879"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8880" w:author="Le Minh Nghia" w:date="2019-10-09T10:56:00Z">
                  <w:rPr>
                    <w:iCs/>
                    <w:sz w:val="26"/>
                    <w:szCs w:val="26"/>
                  </w:rPr>
                </w:rPrChange>
              </w:rPr>
            </w:pPr>
            <w:r w:rsidRPr="00B41112">
              <w:rPr>
                <w:iCs/>
                <w:sz w:val="26"/>
                <w:szCs w:val="26"/>
                <w:rPrChange w:id="18881"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8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88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8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8885" w:author="Le Minh Nghia" w:date="2019-10-09T10:56:00Z">
                  <w:rPr>
                    <w:iCs/>
                    <w:sz w:val="26"/>
                    <w:szCs w:val="26"/>
                  </w:rPr>
                </w:rPrChange>
              </w:rPr>
            </w:pPr>
            <w:r w:rsidRPr="00B41112">
              <w:rPr>
                <w:iCs/>
                <w:sz w:val="26"/>
                <w:szCs w:val="26"/>
                <w:rPrChange w:id="1888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8887" w:author="Le Minh Nghia" w:date="2019-10-09T10:56:00Z">
                  <w:rPr>
                    <w:iCs/>
                    <w:sz w:val="26"/>
                    <w:szCs w:val="26"/>
                  </w:rPr>
                </w:rPrChange>
              </w:rPr>
            </w:pPr>
            <w:r w:rsidRPr="00B41112">
              <w:rPr>
                <w:iCs/>
                <w:sz w:val="26"/>
                <w:szCs w:val="26"/>
                <w:rPrChange w:id="18888"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889" w:author="Le Minh Nghia" w:date="2019-10-09T10:56:00Z">
                  <w:rPr>
                    <w:iCs/>
                    <w:sz w:val="26"/>
                    <w:szCs w:val="26"/>
                  </w:rPr>
                </w:rPrChange>
              </w:rPr>
            </w:pPr>
            <w:proofErr w:type="spellStart"/>
            <w:r w:rsidRPr="00B41112">
              <w:rPr>
                <w:iCs/>
                <w:sz w:val="26"/>
                <w:szCs w:val="26"/>
                <w:rPrChange w:id="18890"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891" w:author="Le Minh Nghia" w:date="2019-10-09T10:56:00Z">
                  <w:rPr>
                    <w:iCs/>
                    <w:sz w:val="26"/>
                    <w:szCs w:val="26"/>
                  </w:rPr>
                </w:rPrChange>
              </w:rPr>
            </w:pPr>
            <w:r w:rsidRPr="00B41112">
              <w:rPr>
                <w:iCs/>
                <w:sz w:val="26"/>
                <w:szCs w:val="26"/>
                <w:rPrChange w:id="18892"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89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94" w:author="Le Minh Nghia" w:date="2019-10-09T10:56:00Z">
                  <w:rPr>
                    <w:iCs/>
                    <w:sz w:val="26"/>
                    <w:szCs w:val="26"/>
                  </w:rPr>
                </w:rPrChange>
              </w:rPr>
            </w:pPr>
            <w:r w:rsidRPr="00B41112">
              <w:rPr>
                <w:iCs/>
                <w:sz w:val="26"/>
                <w:szCs w:val="26"/>
                <w:rPrChange w:id="18895"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89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9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898" w:author="Le Minh Nghia" w:date="2019-10-09T10:56:00Z">
                  <w:rPr>
                    <w:iCs/>
                    <w:sz w:val="26"/>
                    <w:szCs w:val="26"/>
                  </w:rPr>
                </w:rPrChange>
              </w:rPr>
            </w:pPr>
            <w:r w:rsidRPr="00B41112">
              <w:rPr>
                <w:iCs/>
                <w:sz w:val="26"/>
                <w:szCs w:val="26"/>
                <w:rPrChange w:id="18899"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00" w:author="Le Minh Nghia" w:date="2019-10-09T10:56:00Z">
                  <w:rPr>
                    <w:iCs/>
                    <w:sz w:val="26"/>
                    <w:szCs w:val="26"/>
                  </w:rPr>
                </w:rPrChange>
              </w:rPr>
            </w:pPr>
            <w:r w:rsidRPr="00B41112">
              <w:rPr>
                <w:iCs/>
                <w:sz w:val="26"/>
                <w:szCs w:val="26"/>
                <w:rPrChange w:id="18901" w:author="Le Minh Nghia" w:date="2019-10-09T10:56:00Z">
                  <w:rPr>
                    <w:iCs/>
                    <w:sz w:val="26"/>
                    <w:szCs w:val="26"/>
                  </w:rPr>
                </w:rPrChange>
              </w:rPr>
              <w:t xml:space="preserve">id </w:t>
            </w:r>
            <w:proofErr w:type="spellStart"/>
            <w:r w:rsidRPr="00B41112">
              <w:rPr>
                <w:iCs/>
                <w:sz w:val="26"/>
                <w:szCs w:val="26"/>
                <w:rPrChange w:id="18902" w:author="Le Minh Nghia" w:date="2019-10-09T10:56:00Z">
                  <w:rPr>
                    <w:iCs/>
                    <w:sz w:val="26"/>
                    <w:szCs w:val="26"/>
                  </w:rPr>
                </w:rPrChange>
              </w:rPr>
              <w:t>tài</w:t>
            </w:r>
            <w:proofErr w:type="spellEnd"/>
            <w:r w:rsidRPr="00B41112">
              <w:rPr>
                <w:iCs/>
                <w:sz w:val="26"/>
                <w:szCs w:val="26"/>
                <w:rPrChange w:id="18903" w:author="Le Minh Nghia" w:date="2019-10-09T10:56:00Z">
                  <w:rPr>
                    <w:iCs/>
                    <w:sz w:val="26"/>
                    <w:szCs w:val="26"/>
                  </w:rPr>
                </w:rPrChange>
              </w:rPr>
              <w:t xml:space="preserve"> </w:t>
            </w:r>
            <w:proofErr w:type="spellStart"/>
            <w:r w:rsidRPr="00B41112">
              <w:rPr>
                <w:iCs/>
                <w:sz w:val="26"/>
                <w:szCs w:val="26"/>
                <w:rPrChange w:id="18904" w:author="Le Minh Nghia" w:date="2019-10-09T10:56:00Z">
                  <w:rPr>
                    <w:iCs/>
                    <w:sz w:val="26"/>
                    <w:szCs w:val="26"/>
                  </w:rPr>
                </w:rPrChange>
              </w:rPr>
              <w:t>khoản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05" w:author="Le Minh Nghia" w:date="2019-10-09T10:56:00Z">
                  <w:rPr>
                    <w:iCs/>
                    <w:sz w:val="26"/>
                    <w:szCs w:val="26"/>
                  </w:rPr>
                </w:rPrChange>
              </w:rPr>
            </w:pPr>
            <w:proofErr w:type="spellStart"/>
            <w:r w:rsidRPr="00B41112">
              <w:rPr>
                <w:iCs/>
                <w:sz w:val="26"/>
                <w:szCs w:val="26"/>
                <w:rPrChange w:id="18906" w:author="Le Minh Nghia" w:date="2019-10-09T10:56:00Z">
                  <w:rPr>
                    <w:iCs/>
                    <w:sz w:val="26"/>
                    <w:szCs w:val="26"/>
                  </w:rPr>
                </w:rPrChange>
              </w:rPr>
              <w:t>role_id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07" w:author="Le Minh Nghia" w:date="2019-10-09T10:56:00Z">
                  <w:rPr>
                    <w:iCs/>
                    <w:sz w:val="26"/>
                    <w:szCs w:val="26"/>
                  </w:rPr>
                </w:rPrChange>
              </w:rPr>
            </w:pPr>
            <w:r w:rsidRPr="00B41112">
              <w:rPr>
                <w:iCs/>
                <w:sz w:val="26"/>
                <w:szCs w:val="26"/>
                <w:rPrChange w:id="18908"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90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10" w:author="Le Minh Nghia" w:date="2019-10-09T10:56:00Z">
                  <w:rPr>
                    <w:iCs/>
                    <w:sz w:val="26"/>
                    <w:szCs w:val="26"/>
                  </w:rPr>
                </w:rPrChange>
              </w:rPr>
            </w:pPr>
            <w:r w:rsidRPr="00B41112">
              <w:rPr>
                <w:iCs/>
                <w:sz w:val="26"/>
                <w:szCs w:val="26"/>
                <w:rPrChange w:id="18911"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91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1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14" w:author="Le Minh Nghia" w:date="2019-10-09T10:56:00Z">
                  <w:rPr>
                    <w:iCs/>
                    <w:sz w:val="26"/>
                    <w:szCs w:val="26"/>
                  </w:rPr>
                </w:rPrChange>
              </w:rPr>
            </w:pPr>
            <w:r w:rsidRPr="00B41112">
              <w:rPr>
                <w:iCs/>
                <w:sz w:val="26"/>
                <w:szCs w:val="26"/>
                <w:rPrChange w:id="18915"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16" w:author="Le Minh Nghia" w:date="2019-10-09T10:56:00Z">
                  <w:rPr>
                    <w:iCs/>
                    <w:sz w:val="26"/>
                    <w:szCs w:val="26"/>
                  </w:rPr>
                </w:rPrChange>
              </w:rPr>
            </w:pPr>
            <w:r w:rsidRPr="00B41112">
              <w:rPr>
                <w:iCs/>
                <w:sz w:val="26"/>
                <w:szCs w:val="26"/>
                <w:rPrChange w:id="18917" w:author="Le Minh Nghia" w:date="2019-10-09T10:56:00Z">
                  <w:rPr>
                    <w:iCs/>
                    <w:sz w:val="26"/>
                    <w:szCs w:val="26"/>
                  </w:rPr>
                </w:rPrChange>
              </w:rPr>
              <w:t xml:space="preserve">id </w:t>
            </w:r>
            <w:proofErr w:type="spellStart"/>
            <w:r w:rsidRPr="00B41112">
              <w:rPr>
                <w:iCs/>
                <w:sz w:val="26"/>
                <w:szCs w:val="26"/>
                <w:rPrChange w:id="18918" w:author="Le Minh Nghia" w:date="2019-10-09T10:56:00Z">
                  <w:rPr>
                    <w:iCs/>
                    <w:sz w:val="26"/>
                    <w:szCs w:val="26"/>
                  </w:rPr>
                </w:rPrChange>
              </w:rPr>
              <w:t>phân</w:t>
            </w:r>
            <w:proofErr w:type="spellEnd"/>
            <w:r w:rsidRPr="00B41112">
              <w:rPr>
                <w:iCs/>
                <w:sz w:val="26"/>
                <w:szCs w:val="26"/>
                <w:rPrChange w:id="18919" w:author="Le Minh Nghia" w:date="2019-10-09T10:56:00Z">
                  <w:rPr>
                    <w:iCs/>
                    <w:sz w:val="26"/>
                    <w:szCs w:val="26"/>
                  </w:rPr>
                </w:rPrChange>
              </w:rPr>
              <w:t xml:space="preserve"> </w:t>
            </w:r>
            <w:proofErr w:type="spellStart"/>
            <w:r w:rsidRPr="00B41112">
              <w:rPr>
                <w:iCs/>
                <w:sz w:val="26"/>
                <w:szCs w:val="26"/>
                <w:rPrChange w:id="18920" w:author="Le Minh Nghia" w:date="2019-10-09T10:56:00Z">
                  <w:rPr>
                    <w:iCs/>
                    <w:sz w:val="26"/>
                    <w:szCs w:val="26"/>
                  </w:rPr>
                </w:rPrChange>
              </w:rPr>
              <w:t>quyền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921" w:author="Le Minh Nghia" w:date="2019-10-09T10:56:00Z">
                  <w:rPr>
                    <w:sz w:val="26"/>
                    <w:szCs w:val="26"/>
                  </w:rPr>
                </w:rPrChange>
              </w:rPr>
            </w:pPr>
            <w:proofErr w:type="spellStart"/>
            <w:r w:rsidRPr="00B41112">
              <w:rPr>
                <w:sz w:val="26"/>
                <w:szCs w:val="26"/>
                <w:rPrChange w:id="18922"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23" w:author="Le Minh Nghia" w:date="2019-10-09T10:56:00Z">
                  <w:rPr>
                    <w:iCs/>
                    <w:sz w:val="26"/>
                    <w:szCs w:val="26"/>
                  </w:rPr>
                </w:rPrChange>
              </w:rPr>
            </w:pPr>
            <w:r w:rsidRPr="00B41112">
              <w:rPr>
                <w:iCs/>
                <w:sz w:val="26"/>
                <w:szCs w:val="26"/>
                <w:rPrChange w:id="1892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92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2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92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2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29" w:author="Le Minh Nghia" w:date="2019-10-09T10:56:00Z">
                  <w:rPr>
                    <w:iCs/>
                    <w:sz w:val="26"/>
                    <w:szCs w:val="26"/>
                  </w:rPr>
                </w:rPrChange>
              </w:rPr>
            </w:pPr>
            <w:r w:rsidRPr="00B41112">
              <w:rPr>
                <w:iCs/>
                <w:sz w:val="26"/>
                <w:szCs w:val="26"/>
                <w:rPrChange w:id="1893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31" w:author="Le Minh Nghia" w:date="2019-10-09T10:56:00Z">
                  <w:rPr>
                    <w:iCs/>
                    <w:sz w:val="26"/>
                    <w:szCs w:val="26"/>
                  </w:rPr>
                </w:rPrChange>
              </w:rPr>
            </w:pPr>
            <w:proofErr w:type="spellStart"/>
            <w:r w:rsidRPr="00B41112">
              <w:rPr>
                <w:iCs/>
                <w:sz w:val="26"/>
                <w:szCs w:val="26"/>
                <w:rPrChange w:id="18932" w:author="Le Minh Nghia" w:date="2019-10-09T10:56:00Z">
                  <w:rPr>
                    <w:iCs/>
                    <w:sz w:val="26"/>
                    <w:szCs w:val="26"/>
                  </w:rPr>
                </w:rPrChange>
              </w:rPr>
              <w:t>ngày</w:t>
            </w:r>
            <w:proofErr w:type="spellEnd"/>
            <w:r w:rsidRPr="00B41112">
              <w:rPr>
                <w:iCs/>
                <w:sz w:val="26"/>
                <w:szCs w:val="26"/>
                <w:rPrChange w:id="18933" w:author="Le Minh Nghia" w:date="2019-10-09T10:56:00Z">
                  <w:rPr>
                    <w:iCs/>
                    <w:sz w:val="26"/>
                    <w:szCs w:val="26"/>
                  </w:rPr>
                </w:rPrChange>
              </w:rPr>
              <w:t xml:space="preserve"> </w:t>
            </w:r>
            <w:proofErr w:type="spellStart"/>
            <w:r w:rsidRPr="00B41112">
              <w:rPr>
                <w:iCs/>
                <w:sz w:val="26"/>
                <w:szCs w:val="26"/>
                <w:rPrChange w:id="18934"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935" w:author="Le Minh Nghia" w:date="2019-10-09T10:56:00Z">
                  <w:rPr>
                    <w:sz w:val="26"/>
                    <w:szCs w:val="26"/>
                  </w:rPr>
                </w:rPrChange>
              </w:rPr>
            </w:pPr>
            <w:proofErr w:type="spellStart"/>
            <w:r w:rsidRPr="00B41112">
              <w:rPr>
                <w:sz w:val="26"/>
                <w:szCs w:val="26"/>
                <w:rPrChange w:id="18936"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37" w:author="Le Minh Nghia" w:date="2019-10-09T10:56:00Z">
                  <w:rPr>
                    <w:iCs/>
                    <w:sz w:val="26"/>
                    <w:szCs w:val="26"/>
                  </w:rPr>
                </w:rPrChange>
              </w:rPr>
            </w:pPr>
            <w:r w:rsidRPr="00B41112">
              <w:rPr>
                <w:iCs/>
                <w:sz w:val="26"/>
                <w:szCs w:val="26"/>
                <w:rPrChange w:id="1893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93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4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94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4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43" w:author="Le Minh Nghia" w:date="2019-10-09T10:56:00Z">
                  <w:rPr>
                    <w:iCs/>
                    <w:sz w:val="26"/>
                    <w:szCs w:val="26"/>
                  </w:rPr>
                </w:rPrChange>
              </w:rPr>
            </w:pPr>
            <w:r w:rsidRPr="00B41112">
              <w:rPr>
                <w:iCs/>
                <w:sz w:val="26"/>
                <w:szCs w:val="26"/>
                <w:rPrChange w:id="1894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45" w:author="Le Minh Nghia" w:date="2019-10-09T10:56:00Z">
                  <w:rPr>
                    <w:iCs/>
                    <w:sz w:val="26"/>
                    <w:szCs w:val="26"/>
                  </w:rPr>
                </w:rPrChange>
              </w:rPr>
            </w:pPr>
            <w:proofErr w:type="spellStart"/>
            <w:r w:rsidRPr="00B41112">
              <w:rPr>
                <w:iCs/>
                <w:sz w:val="26"/>
                <w:szCs w:val="26"/>
                <w:rPrChange w:id="18946" w:author="Le Minh Nghia" w:date="2019-10-09T10:56:00Z">
                  <w:rPr>
                    <w:iCs/>
                    <w:sz w:val="26"/>
                    <w:szCs w:val="26"/>
                  </w:rPr>
                </w:rPrChange>
              </w:rPr>
              <w:t>ngày</w:t>
            </w:r>
            <w:proofErr w:type="spellEnd"/>
            <w:r w:rsidRPr="00B41112">
              <w:rPr>
                <w:iCs/>
                <w:sz w:val="26"/>
                <w:szCs w:val="26"/>
                <w:rPrChange w:id="18947" w:author="Le Minh Nghia" w:date="2019-10-09T10:56:00Z">
                  <w:rPr>
                    <w:iCs/>
                    <w:sz w:val="26"/>
                    <w:szCs w:val="26"/>
                  </w:rPr>
                </w:rPrChange>
              </w:rPr>
              <w:t xml:space="preserve"> </w:t>
            </w:r>
            <w:proofErr w:type="spellStart"/>
            <w:r w:rsidRPr="00B41112">
              <w:rPr>
                <w:iCs/>
                <w:sz w:val="26"/>
                <w:szCs w:val="26"/>
                <w:rPrChange w:id="18948" w:author="Le Minh Nghia" w:date="2019-10-09T10:56:00Z">
                  <w:rPr>
                    <w:iCs/>
                    <w:sz w:val="26"/>
                    <w:szCs w:val="26"/>
                  </w:rPr>
                </w:rPrChange>
              </w:rPr>
              <w:t>cập</w:t>
            </w:r>
            <w:proofErr w:type="spellEnd"/>
            <w:r w:rsidRPr="00B41112">
              <w:rPr>
                <w:iCs/>
                <w:sz w:val="26"/>
                <w:szCs w:val="26"/>
                <w:rPrChange w:id="18949" w:author="Le Minh Nghia" w:date="2019-10-09T10:56:00Z">
                  <w:rPr>
                    <w:iCs/>
                    <w:sz w:val="26"/>
                    <w:szCs w:val="26"/>
                  </w:rPr>
                </w:rPrChange>
              </w:rPr>
              <w:t xml:space="preserve"> </w:t>
            </w:r>
            <w:proofErr w:type="spellStart"/>
            <w:r w:rsidRPr="00B41112">
              <w:rPr>
                <w:iCs/>
                <w:sz w:val="26"/>
                <w:szCs w:val="26"/>
                <w:rPrChange w:id="18950"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8951" w:author="Le Minh Nghia" w:date="2019-10-09T10:56:00Z">
                  <w:rPr>
                    <w:sz w:val="26"/>
                    <w:szCs w:val="26"/>
                  </w:rPr>
                </w:rPrChange>
              </w:rPr>
            </w:pPr>
            <w:proofErr w:type="spellStart"/>
            <w:r w:rsidRPr="00B41112">
              <w:rPr>
                <w:sz w:val="26"/>
                <w:szCs w:val="26"/>
                <w:rPrChange w:id="18952"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53" w:author="Le Minh Nghia" w:date="2019-10-09T10:56:00Z">
                  <w:rPr>
                    <w:iCs/>
                    <w:sz w:val="26"/>
                    <w:szCs w:val="26"/>
                  </w:rPr>
                </w:rPrChange>
              </w:rPr>
            </w:pPr>
            <w:r w:rsidRPr="00B41112">
              <w:rPr>
                <w:iCs/>
                <w:sz w:val="26"/>
                <w:szCs w:val="26"/>
                <w:rPrChange w:id="1895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95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5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895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5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8959" w:author="Le Minh Nghia" w:date="2019-10-09T10:56:00Z">
                  <w:rPr>
                    <w:iCs/>
                    <w:sz w:val="26"/>
                    <w:szCs w:val="26"/>
                  </w:rPr>
                </w:rPrChange>
              </w:rPr>
            </w:pPr>
            <w:r w:rsidRPr="00B41112">
              <w:rPr>
                <w:iCs/>
                <w:sz w:val="26"/>
                <w:szCs w:val="26"/>
                <w:rPrChange w:id="1896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8961" w:author="Le Minh Nghia" w:date="2019-10-09T10:56:00Z">
                  <w:rPr>
                    <w:iCs/>
                    <w:sz w:val="26"/>
                    <w:szCs w:val="26"/>
                  </w:rPr>
                </w:rPrChange>
              </w:rPr>
            </w:pPr>
            <w:proofErr w:type="spellStart"/>
            <w:r w:rsidRPr="00B41112">
              <w:rPr>
                <w:iCs/>
                <w:sz w:val="26"/>
                <w:szCs w:val="26"/>
                <w:rPrChange w:id="18962" w:author="Le Minh Nghia" w:date="2019-10-09T10:56:00Z">
                  <w:rPr>
                    <w:iCs/>
                    <w:sz w:val="26"/>
                    <w:szCs w:val="26"/>
                  </w:rPr>
                </w:rPrChange>
              </w:rPr>
              <w:t>ngày</w:t>
            </w:r>
            <w:proofErr w:type="spellEnd"/>
            <w:r w:rsidRPr="00B41112">
              <w:rPr>
                <w:iCs/>
                <w:sz w:val="26"/>
                <w:szCs w:val="26"/>
                <w:rPrChange w:id="18963" w:author="Le Minh Nghia" w:date="2019-10-09T10:56:00Z">
                  <w:rPr>
                    <w:iCs/>
                    <w:sz w:val="26"/>
                    <w:szCs w:val="26"/>
                  </w:rPr>
                </w:rPrChange>
              </w:rPr>
              <w:t xml:space="preserve"> </w:t>
            </w:r>
            <w:proofErr w:type="spellStart"/>
            <w:r w:rsidRPr="00B41112">
              <w:rPr>
                <w:iCs/>
                <w:sz w:val="26"/>
                <w:szCs w:val="26"/>
                <w:rPrChange w:id="18964" w:author="Le Minh Nghia" w:date="2019-10-09T10:56:00Z">
                  <w:rPr>
                    <w:iCs/>
                    <w:sz w:val="26"/>
                    <w:szCs w:val="26"/>
                  </w:rPr>
                </w:rPrChange>
              </w:rPr>
              <w:t>xóa</w:t>
            </w:r>
            <w:proofErr w:type="spellEnd"/>
            <w:r w:rsidRPr="00B41112">
              <w:rPr>
                <w:iCs/>
                <w:sz w:val="26"/>
                <w:szCs w:val="26"/>
                <w:rPrChange w:id="18965" w:author="Le Minh Nghia" w:date="2019-10-09T10:56:00Z">
                  <w:rPr>
                    <w:iCs/>
                    <w:sz w:val="26"/>
                    <w:szCs w:val="26"/>
                  </w:rPr>
                </w:rPrChange>
              </w:rPr>
              <w:t xml:space="preserve"> </w:t>
            </w:r>
            <w:proofErr w:type="spellStart"/>
            <w:r w:rsidRPr="00B41112">
              <w:rPr>
                <w:iCs/>
                <w:sz w:val="26"/>
                <w:szCs w:val="26"/>
                <w:rPrChange w:id="18966" w:author="Le Minh Nghia" w:date="2019-10-09T10:56:00Z">
                  <w:rPr>
                    <w:iCs/>
                    <w:sz w:val="26"/>
                    <w:szCs w:val="26"/>
                  </w:rPr>
                </w:rPrChange>
              </w:rPr>
              <w:t>tạm</w:t>
            </w:r>
            <w:proofErr w:type="spellEnd"/>
          </w:p>
        </w:tc>
      </w:tr>
    </w:tbl>
    <w:p w:rsidR="00596A15" w:rsidRPr="00B41112" w:rsidRDefault="00596A15" w:rsidP="00596A15">
      <w:pPr>
        <w:rPr>
          <w:sz w:val="26"/>
          <w:szCs w:val="26"/>
          <w:rPrChange w:id="18967"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8968" w:author="Le Minh Nghia" w:date="2019-10-09T10:56:00Z">
            <w:rPr>
              <w:sz w:val="26"/>
              <w:szCs w:val="26"/>
            </w:rPr>
          </w:rPrChange>
        </w:rPr>
      </w:pPr>
      <w:r w:rsidRPr="00B41112">
        <w:rPr>
          <w:rFonts w:ascii="Times New Roman" w:hAnsi="Times New Roman" w:cs="Times New Roman"/>
          <w:sz w:val="26"/>
          <w:szCs w:val="26"/>
          <w:rPrChange w:id="18969" w:author="Le Minh Nghia" w:date="2019-10-09T10:56:00Z">
            <w:rPr>
              <w:sz w:val="26"/>
              <w:szCs w:val="26"/>
            </w:rPr>
          </w:rPrChange>
        </w:rPr>
        <w:t>BẢNG MÔ TẢ THUỘC TÍNH CỦA LỚP ROUTES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11"/>
        <w:gridCol w:w="2182"/>
        <w:gridCol w:w="725"/>
        <w:gridCol w:w="710"/>
        <w:gridCol w:w="753"/>
        <w:gridCol w:w="898"/>
        <w:gridCol w:w="479"/>
        <w:gridCol w:w="1980"/>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970" w:author="Le Minh Nghia" w:date="2019-10-09T10:56:00Z">
                  <w:rPr>
                    <w:rFonts w:eastAsia="MS Mincho"/>
                    <w:b/>
                    <w:i/>
                    <w:iCs/>
                    <w:sz w:val="26"/>
                    <w:szCs w:val="26"/>
                  </w:rPr>
                </w:rPrChange>
              </w:rPr>
            </w:pPr>
            <w:proofErr w:type="spellStart"/>
            <w:r w:rsidRPr="00B41112">
              <w:rPr>
                <w:b/>
                <w:i/>
                <w:iCs/>
                <w:sz w:val="26"/>
                <w:szCs w:val="26"/>
                <w:rPrChange w:id="18971" w:author="Le Minh Nghia" w:date="2019-10-09T10:56:00Z">
                  <w:rPr>
                    <w:b/>
                    <w:i/>
                    <w:iCs/>
                    <w:sz w:val="26"/>
                    <w:szCs w:val="26"/>
                  </w:rPr>
                </w:rPrChange>
              </w:rPr>
              <w:t>Tên</w:t>
            </w:r>
            <w:proofErr w:type="spellEnd"/>
            <w:r w:rsidRPr="00B41112">
              <w:rPr>
                <w:b/>
                <w:i/>
                <w:iCs/>
                <w:sz w:val="26"/>
                <w:szCs w:val="26"/>
                <w:rPrChange w:id="18972" w:author="Le Minh Nghia" w:date="2019-10-09T10:56:00Z">
                  <w:rPr>
                    <w:b/>
                    <w:i/>
                    <w:iCs/>
                    <w:sz w:val="26"/>
                    <w:szCs w:val="26"/>
                  </w:rPr>
                </w:rPrChange>
              </w:rPr>
              <w:t xml:space="preserve"> </w:t>
            </w:r>
            <w:proofErr w:type="spellStart"/>
            <w:r w:rsidRPr="00B41112">
              <w:rPr>
                <w:b/>
                <w:i/>
                <w:iCs/>
                <w:sz w:val="26"/>
                <w:szCs w:val="26"/>
                <w:rPrChange w:id="18973" w:author="Le Minh Nghia" w:date="2019-10-09T10:56:00Z">
                  <w:rPr>
                    <w:b/>
                    <w:i/>
                    <w:iCs/>
                    <w:sz w:val="26"/>
                    <w:szCs w:val="26"/>
                  </w:rPr>
                </w:rPrChange>
              </w:rPr>
              <w:t>thuộc</w:t>
            </w:r>
            <w:proofErr w:type="spellEnd"/>
            <w:r w:rsidRPr="00B41112">
              <w:rPr>
                <w:b/>
                <w:i/>
                <w:iCs/>
                <w:sz w:val="26"/>
                <w:szCs w:val="26"/>
                <w:rPrChange w:id="18974" w:author="Le Minh Nghia" w:date="2019-10-09T10:56:00Z">
                  <w:rPr>
                    <w:b/>
                    <w:i/>
                    <w:iCs/>
                    <w:sz w:val="26"/>
                    <w:szCs w:val="26"/>
                  </w:rPr>
                </w:rPrChange>
              </w:rPr>
              <w:t xml:space="preserve"> </w:t>
            </w:r>
            <w:proofErr w:type="spellStart"/>
            <w:r w:rsidRPr="00B41112">
              <w:rPr>
                <w:b/>
                <w:i/>
                <w:iCs/>
                <w:sz w:val="26"/>
                <w:szCs w:val="26"/>
                <w:rPrChange w:id="18975"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976" w:author="Le Minh Nghia" w:date="2019-10-09T10:56:00Z">
                  <w:rPr>
                    <w:rFonts w:eastAsia="MS Mincho"/>
                    <w:b/>
                    <w:i/>
                    <w:iCs/>
                    <w:sz w:val="26"/>
                    <w:szCs w:val="26"/>
                  </w:rPr>
                </w:rPrChange>
              </w:rPr>
            </w:pPr>
            <w:proofErr w:type="spellStart"/>
            <w:r w:rsidRPr="00B41112">
              <w:rPr>
                <w:b/>
                <w:i/>
                <w:iCs/>
                <w:sz w:val="26"/>
                <w:szCs w:val="26"/>
                <w:rPrChange w:id="18977" w:author="Le Minh Nghia" w:date="2019-10-09T10:56:00Z">
                  <w:rPr>
                    <w:b/>
                    <w:i/>
                    <w:iCs/>
                    <w:sz w:val="26"/>
                    <w:szCs w:val="26"/>
                  </w:rPr>
                </w:rPrChange>
              </w:rPr>
              <w:t>Kiểu</w:t>
            </w:r>
            <w:proofErr w:type="spellEnd"/>
            <w:r w:rsidRPr="00B41112">
              <w:rPr>
                <w:b/>
                <w:i/>
                <w:iCs/>
                <w:sz w:val="26"/>
                <w:szCs w:val="26"/>
                <w:rPrChange w:id="18978" w:author="Le Minh Nghia" w:date="2019-10-09T10:56:00Z">
                  <w:rPr>
                    <w:b/>
                    <w:i/>
                    <w:iCs/>
                    <w:sz w:val="26"/>
                    <w:szCs w:val="26"/>
                  </w:rPr>
                </w:rPrChange>
              </w:rPr>
              <w:t xml:space="preserve"> </w:t>
            </w:r>
            <w:proofErr w:type="spellStart"/>
            <w:r w:rsidRPr="00B41112">
              <w:rPr>
                <w:b/>
                <w:i/>
                <w:iCs/>
                <w:sz w:val="26"/>
                <w:szCs w:val="26"/>
                <w:rPrChange w:id="18979" w:author="Le Minh Nghia" w:date="2019-10-09T10:56:00Z">
                  <w:rPr>
                    <w:b/>
                    <w:i/>
                    <w:iCs/>
                    <w:sz w:val="26"/>
                    <w:szCs w:val="26"/>
                  </w:rPr>
                </w:rPrChange>
              </w:rPr>
              <w:t>dữ</w:t>
            </w:r>
            <w:proofErr w:type="spellEnd"/>
            <w:r w:rsidRPr="00B41112">
              <w:rPr>
                <w:b/>
                <w:i/>
                <w:iCs/>
                <w:sz w:val="26"/>
                <w:szCs w:val="26"/>
                <w:rPrChange w:id="18980" w:author="Le Minh Nghia" w:date="2019-10-09T10:56:00Z">
                  <w:rPr>
                    <w:b/>
                    <w:i/>
                    <w:iCs/>
                    <w:sz w:val="26"/>
                    <w:szCs w:val="26"/>
                  </w:rPr>
                </w:rPrChange>
              </w:rPr>
              <w:t xml:space="preserve"> </w:t>
            </w:r>
            <w:proofErr w:type="spellStart"/>
            <w:r w:rsidRPr="00B41112">
              <w:rPr>
                <w:b/>
                <w:i/>
                <w:iCs/>
                <w:sz w:val="26"/>
                <w:szCs w:val="26"/>
                <w:rPrChange w:id="18981"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982" w:author="Le Minh Nghia" w:date="2019-10-09T10:56:00Z">
                  <w:rPr>
                    <w:rFonts w:eastAsia="MS Mincho"/>
                    <w:b/>
                    <w:i/>
                    <w:iCs/>
                    <w:sz w:val="26"/>
                    <w:szCs w:val="26"/>
                  </w:rPr>
                </w:rPrChange>
              </w:rPr>
            </w:pPr>
            <w:proofErr w:type="spellStart"/>
            <w:r w:rsidRPr="00B41112">
              <w:rPr>
                <w:b/>
                <w:i/>
                <w:iCs/>
                <w:sz w:val="26"/>
                <w:szCs w:val="26"/>
                <w:rPrChange w:id="18983" w:author="Le Minh Nghia" w:date="2019-10-09T10:56:00Z">
                  <w:rPr>
                    <w:b/>
                    <w:i/>
                    <w:iCs/>
                    <w:sz w:val="26"/>
                    <w:szCs w:val="26"/>
                  </w:rPr>
                </w:rPrChange>
              </w:rPr>
              <w:t>Khóa</w:t>
            </w:r>
            <w:proofErr w:type="spellEnd"/>
            <w:r w:rsidRPr="00B41112">
              <w:rPr>
                <w:b/>
                <w:i/>
                <w:iCs/>
                <w:sz w:val="26"/>
                <w:szCs w:val="26"/>
                <w:rPrChange w:id="18984" w:author="Le Minh Nghia" w:date="2019-10-09T10:56:00Z">
                  <w:rPr>
                    <w:b/>
                    <w:i/>
                    <w:iCs/>
                    <w:sz w:val="26"/>
                    <w:szCs w:val="26"/>
                  </w:rPr>
                </w:rPrChange>
              </w:rPr>
              <w:t xml:space="preserve"> </w:t>
            </w:r>
            <w:proofErr w:type="spellStart"/>
            <w:r w:rsidRPr="00B41112">
              <w:rPr>
                <w:b/>
                <w:i/>
                <w:iCs/>
                <w:sz w:val="26"/>
                <w:szCs w:val="26"/>
                <w:rPrChange w:id="18985"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986" w:author="Le Minh Nghia" w:date="2019-10-09T10:56:00Z">
                  <w:rPr>
                    <w:rFonts w:eastAsia="MS Mincho"/>
                    <w:b/>
                    <w:i/>
                    <w:iCs/>
                    <w:sz w:val="26"/>
                    <w:szCs w:val="26"/>
                  </w:rPr>
                </w:rPrChange>
              </w:rPr>
            </w:pPr>
            <w:proofErr w:type="spellStart"/>
            <w:r w:rsidRPr="00B41112">
              <w:rPr>
                <w:b/>
                <w:i/>
                <w:iCs/>
                <w:sz w:val="26"/>
                <w:szCs w:val="26"/>
                <w:rPrChange w:id="18987" w:author="Le Minh Nghia" w:date="2019-10-09T10:56:00Z">
                  <w:rPr>
                    <w:b/>
                    <w:i/>
                    <w:iCs/>
                    <w:sz w:val="26"/>
                    <w:szCs w:val="26"/>
                  </w:rPr>
                </w:rPrChange>
              </w:rPr>
              <w:t>Khóa</w:t>
            </w:r>
            <w:proofErr w:type="spellEnd"/>
            <w:r w:rsidRPr="00B41112">
              <w:rPr>
                <w:b/>
                <w:i/>
                <w:iCs/>
                <w:sz w:val="26"/>
                <w:szCs w:val="26"/>
                <w:rPrChange w:id="18988" w:author="Le Minh Nghia" w:date="2019-10-09T10:56:00Z">
                  <w:rPr>
                    <w:b/>
                    <w:i/>
                    <w:iCs/>
                    <w:sz w:val="26"/>
                    <w:szCs w:val="26"/>
                  </w:rPr>
                </w:rPrChange>
              </w:rPr>
              <w:t xml:space="preserve"> </w:t>
            </w:r>
            <w:proofErr w:type="spellStart"/>
            <w:r w:rsidRPr="00B41112">
              <w:rPr>
                <w:b/>
                <w:i/>
                <w:iCs/>
                <w:sz w:val="26"/>
                <w:szCs w:val="26"/>
                <w:rPrChange w:id="18989"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8990" w:author="Le Minh Nghia" w:date="2019-10-09T10:56:00Z">
                  <w:rPr>
                    <w:rFonts w:eastAsia="MS Mincho"/>
                    <w:b/>
                    <w:i/>
                    <w:iCs/>
                    <w:sz w:val="26"/>
                    <w:szCs w:val="26"/>
                  </w:rPr>
                </w:rPrChange>
              </w:rPr>
            </w:pPr>
            <w:proofErr w:type="spellStart"/>
            <w:r w:rsidRPr="00B41112">
              <w:rPr>
                <w:b/>
                <w:i/>
                <w:iCs/>
                <w:sz w:val="26"/>
                <w:szCs w:val="26"/>
                <w:rPrChange w:id="18991" w:author="Le Minh Nghia" w:date="2019-10-09T10:56:00Z">
                  <w:rPr>
                    <w:b/>
                    <w:i/>
                    <w:iCs/>
                    <w:sz w:val="26"/>
                    <w:szCs w:val="26"/>
                  </w:rPr>
                </w:rPrChange>
              </w:rPr>
              <w:t>Giá</w:t>
            </w:r>
            <w:proofErr w:type="spellEnd"/>
            <w:r w:rsidRPr="00B41112">
              <w:rPr>
                <w:b/>
                <w:i/>
                <w:iCs/>
                <w:sz w:val="26"/>
                <w:szCs w:val="26"/>
                <w:rPrChange w:id="18992" w:author="Le Minh Nghia" w:date="2019-10-09T10:56:00Z">
                  <w:rPr>
                    <w:b/>
                    <w:i/>
                    <w:iCs/>
                    <w:sz w:val="26"/>
                    <w:szCs w:val="26"/>
                  </w:rPr>
                </w:rPrChange>
              </w:rPr>
              <w:t xml:space="preserve"> </w:t>
            </w:r>
            <w:proofErr w:type="spellStart"/>
            <w:r w:rsidRPr="00B41112">
              <w:rPr>
                <w:b/>
                <w:i/>
                <w:iCs/>
                <w:sz w:val="26"/>
                <w:szCs w:val="26"/>
                <w:rPrChange w:id="18993" w:author="Le Minh Nghia" w:date="2019-10-09T10:56:00Z">
                  <w:rPr>
                    <w:b/>
                    <w:i/>
                    <w:iCs/>
                    <w:sz w:val="26"/>
                    <w:szCs w:val="26"/>
                  </w:rPr>
                </w:rPrChange>
              </w:rPr>
              <w:t>trị</w:t>
            </w:r>
            <w:proofErr w:type="spellEnd"/>
            <w:r w:rsidRPr="00B41112">
              <w:rPr>
                <w:b/>
                <w:i/>
                <w:iCs/>
                <w:sz w:val="26"/>
                <w:szCs w:val="26"/>
                <w:rPrChange w:id="18994" w:author="Le Minh Nghia" w:date="2019-10-09T10:56:00Z">
                  <w:rPr>
                    <w:b/>
                    <w:i/>
                    <w:iCs/>
                    <w:sz w:val="26"/>
                    <w:szCs w:val="26"/>
                  </w:rPr>
                </w:rPrChange>
              </w:rPr>
              <w:t xml:space="preserve"> </w:t>
            </w:r>
            <w:proofErr w:type="spellStart"/>
            <w:r w:rsidRPr="00B41112">
              <w:rPr>
                <w:b/>
                <w:i/>
                <w:iCs/>
                <w:sz w:val="26"/>
                <w:szCs w:val="26"/>
                <w:rPrChange w:id="18995" w:author="Le Minh Nghia" w:date="2019-10-09T10:56:00Z">
                  <w:rPr>
                    <w:b/>
                    <w:i/>
                    <w:iCs/>
                    <w:sz w:val="26"/>
                    <w:szCs w:val="26"/>
                  </w:rPr>
                </w:rPrChange>
              </w:rPr>
              <w:t>mặc</w:t>
            </w:r>
            <w:proofErr w:type="spellEnd"/>
            <w:r w:rsidRPr="00B41112">
              <w:rPr>
                <w:b/>
                <w:i/>
                <w:iCs/>
                <w:sz w:val="26"/>
                <w:szCs w:val="26"/>
                <w:rPrChange w:id="18996" w:author="Le Minh Nghia" w:date="2019-10-09T10:56:00Z">
                  <w:rPr>
                    <w:b/>
                    <w:i/>
                    <w:iCs/>
                    <w:sz w:val="26"/>
                    <w:szCs w:val="26"/>
                  </w:rPr>
                </w:rPrChange>
              </w:rPr>
              <w:t xml:space="preserve"> </w:t>
            </w:r>
            <w:proofErr w:type="spellStart"/>
            <w:r w:rsidRPr="00B41112">
              <w:rPr>
                <w:b/>
                <w:i/>
                <w:iCs/>
                <w:sz w:val="26"/>
                <w:szCs w:val="26"/>
                <w:rPrChange w:id="18997"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8998" w:author="Le Minh Nghia" w:date="2019-10-09T10:56:00Z">
                  <w:rPr>
                    <w:b/>
                    <w:i/>
                    <w:iCs/>
                    <w:sz w:val="26"/>
                    <w:szCs w:val="26"/>
                  </w:rPr>
                </w:rPrChange>
              </w:rPr>
            </w:pPr>
            <w:r w:rsidRPr="00B41112">
              <w:rPr>
                <w:b/>
                <w:i/>
                <w:iCs/>
                <w:sz w:val="26"/>
                <w:szCs w:val="26"/>
                <w:rPrChange w:id="18999"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000" w:author="Le Minh Nghia" w:date="2019-10-09T10:56:00Z">
                  <w:rPr>
                    <w:rFonts w:eastAsia="MS Mincho"/>
                    <w:b/>
                    <w:i/>
                    <w:iCs/>
                    <w:sz w:val="26"/>
                    <w:szCs w:val="26"/>
                  </w:rPr>
                </w:rPrChange>
              </w:rPr>
            </w:pPr>
            <w:r w:rsidRPr="00B41112">
              <w:rPr>
                <w:b/>
                <w:i/>
                <w:iCs/>
                <w:sz w:val="26"/>
                <w:szCs w:val="26"/>
                <w:rPrChange w:id="19001"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002" w:author="Le Minh Nghia" w:date="2019-10-09T10:56:00Z">
                  <w:rPr>
                    <w:rFonts w:eastAsia="MS Mincho"/>
                    <w:b/>
                    <w:i/>
                    <w:iCs/>
                    <w:sz w:val="26"/>
                    <w:szCs w:val="26"/>
                  </w:rPr>
                </w:rPrChange>
              </w:rPr>
            </w:pPr>
            <w:proofErr w:type="spellStart"/>
            <w:r w:rsidRPr="00B41112">
              <w:rPr>
                <w:b/>
                <w:i/>
                <w:iCs/>
                <w:sz w:val="26"/>
                <w:szCs w:val="26"/>
                <w:rPrChange w:id="19003" w:author="Le Minh Nghia" w:date="2019-10-09T10:56:00Z">
                  <w:rPr>
                    <w:b/>
                    <w:i/>
                    <w:iCs/>
                    <w:sz w:val="26"/>
                    <w:szCs w:val="26"/>
                  </w:rPr>
                </w:rPrChange>
              </w:rPr>
              <w:t>Diễn</w:t>
            </w:r>
            <w:proofErr w:type="spellEnd"/>
            <w:r w:rsidRPr="00B41112">
              <w:rPr>
                <w:b/>
                <w:i/>
                <w:iCs/>
                <w:sz w:val="26"/>
                <w:szCs w:val="26"/>
                <w:rPrChange w:id="19004" w:author="Le Minh Nghia" w:date="2019-10-09T10:56:00Z">
                  <w:rPr>
                    <w:b/>
                    <w:i/>
                    <w:iCs/>
                    <w:sz w:val="26"/>
                    <w:szCs w:val="26"/>
                  </w:rPr>
                </w:rPrChange>
              </w:rPr>
              <w:t xml:space="preserve"> </w:t>
            </w:r>
            <w:proofErr w:type="spellStart"/>
            <w:r w:rsidRPr="00B41112">
              <w:rPr>
                <w:b/>
                <w:i/>
                <w:iCs/>
                <w:sz w:val="26"/>
                <w:szCs w:val="26"/>
                <w:rPrChange w:id="19005"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006" w:author="Le Minh Nghia" w:date="2019-10-09T10:56:00Z">
                  <w:rPr>
                    <w:iCs/>
                    <w:sz w:val="26"/>
                    <w:szCs w:val="26"/>
                  </w:rPr>
                </w:rPrChange>
              </w:rPr>
            </w:pPr>
            <w:proofErr w:type="spellStart"/>
            <w:r w:rsidRPr="00B41112">
              <w:rPr>
                <w:iCs/>
                <w:sz w:val="26"/>
                <w:szCs w:val="26"/>
                <w:rPrChange w:id="19007" w:author="Le Minh Nghia" w:date="2019-10-09T10:56:00Z">
                  <w:rPr>
                    <w:iCs/>
                    <w:sz w:val="26"/>
                    <w:szCs w:val="26"/>
                  </w:rPr>
                </w:rPrChange>
              </w:rPr>
              <w:t>route_id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008" w:author="Le Minh Nghia" w:date="2019-10-09T10:56:00Z">
                  <w:rPr>
                    <w:iCs/>
                    <w:sz w:val="26"/>
                    <w:szCs w:val="26"/>
                  </w:rPr>
                </w:rPrChange>
              </w:rPr>
            </w:pPr>
            <w:r w:rsidRPr="00B41112">
              <w:rPr>
                <w:iCs/>
                <w:sz w:val="26"/>
                <w:szCs w:val="26"/>
                <w:rPrChange w:id="19009"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9010" w:author="Le Minh Nghia" w:date="2019-10-09T10:56:00Z">
                  <w:rPr>
                    <w:iCs/>
                    <w:sz w:val="26"/>
                    <w:szCs w:val="26"/>
                  </w:rPr>
                </w:rPrChange>
              </w:rPr>
            </w:pPr>
            <w:r w:rsidRPr="00B41112">
              <w:rPr>
                <w:iCs/>
                <w:sz w:val="26"/>
                <w:szCs w:val="26"/>
                <w:rPrChange w:id="19011"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1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1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1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9015" w:author="Le Minh Nghia" w:date="2019-10-09T10:56:00Z">
                  <w:rPr>
                    <w:iCs/>
                    <w:sz w:val="26"/>
                    <w:szCs w:val="26"/>
                  </w:rPr>
                </w:rPrChange>
              </w:rPr>
            </w:pPr>
            <w:r w:rsidRPr="00B41112">
              <w:rPr>
                <w:iCs/>
                <w:sz w:val="26"/>
                <w:szCs w:val="26"/>
                <w:rPrChange w:id="1901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017" w:author="Le Minh Nghia" w:date="2019-10-09T10:56:00Z">
                  <w:rPr>
                    <w:iCs/>
                    <w:sz w:val="26"/>
                    <w:szCs w:val="26"/>
                  </w:rPr>
                </w:rPrChange>
              </w:rPr>
            </w:pPr>
            <w:r w:rsidRPr="00B41112">
              <w:rPr>
                <w:iCs/>
                <w:sz w:val="26"/>
                <w:szCs w:val="26"/>
                <w:rPrChange w:id="19018"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19" w:author="Le Minh Nghia" w:date="2019-10-09T10:56:00Z">
                  <w:rPr>
                    <w:iCs/>
                    <w:sz w:val="26"/>
                    <w:szCs w:val="26"/>
                  </w:rPr>
                </w:rPrChange>
              </w:rPr>
            </w:pPr>
            <w:proofErr w:type="spellStart"/>
            <w:r w:rsidRPr="00B41112">
              <w:rPr>
                <w:iCs/>
                <w:sz w:val="26"/>
                <w:szCs w:val="26"/>
                <w:rPrChange w:id="19020" w:author="Le Minh Nghia" w:date="2019-10-09T10:56:00Z">
                  <w:rPr>
                    <w:iCs/>
                    <w:sz w:val="26"/>
                    <w:szCs w:val="26"/>
                  </w:rPr>
                </w:rPrChange>
              </w:rPr>
              <w:t>route_link</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21" w:author="Le Minh Nghia" w:date="2019-10-09T10:56:00Z">
                  <w:rPr>
                    <w:iCs/>
                    <w:sz w:val="26"/>
                    <w:szCs w:val="26"/>
                  </w:rPr>
                </w:rPrChange>
              </w:rPr>
            </w:pPr>
            <w:r w:rsidRPr="00B41112">
              <w:rPr>
                <w:iCs/>
                <w:sz w:val="26"/>
                <w:szCs w:val="26"/>
                <w:rPrChange w:id="19022"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2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2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2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26" w:author="Le Minh Nghia" w:date="2019-10-09T10:56:00Z">
                  <w:rPr>
                    <w:iCs/>
                    <w:sz w:val="26"/>
                    <w:szCs w:val="26"/>
                  </w:rPr>
                </w:rPrChange>
              </w:rPr>
            </w:pPr>
            <w:r w:rsidRPr="00B41112">
              <w:rPr>
                <w:iCs/>
                <w:sz w:val="26"/>
                <w:szCs w:val="26"/>
                <w:rPrChange w:id="19027"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2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29" w:author="Le Minh Nghia" w:date="2019-10-09T10:56:00Z">
                  <w:rPr>
                    <w:iCs/>
                    <w:sz w:val="26"/>
                    <w:szCs w:val="26"/>
                  </w:rPr>
                </w:rPrChange>
              </w:rPr>
            </w:pPr>
            <w:proofErr w:type="spellStart"/>
            <w:r w:rsidRPr="00B41112">
              <w:rPr>
                <w:iCs/>
                <w:sz w:val="26"/>
                <w:szCs w:val="26"/>
                <w:rPrChange w:id="19030" w:author="Le Minh Nghia" w:date="2019-10-09T10:56:00Z">
                  <w:rPr>
                    <w:iCs/>
                    <w:sz w:val="26"/>
                    <w:szCs w:val="26"/>
                  </w:rPr>
                </w:rPrChange>
              </w:rPr>
              <w:t>đường</w:t>
            </w:r>
            <w:proofErr w:type="spellEnd"/>
            <w:r w:rsidRPr="00B41112">
              <w:rPr>
                <w:iCs/>
                <w:sz w:val="26"/>
                <w:szCs w:val="26"/>
                <w:rPrChange w:id="19031" w:author="Le Minh Nghia" w:date="2019-10-09T10:56:00Z">
                  <w:rPr>
                    <w:iCs/>
                    <w:sz w:val="26"/>
                    <w:szCs w:val="26"/>
                  </w:rPr>
                </w:rPrChange>
              </w:rPr>
              <w:t xml:space="preserve"> </w:t>
            </w:r>
            <w:proofErr w:type="spellStart"/>
            <w:r w:rsidRPr="00B41112">
              <w:rPr>
                <w:iCs/>
                <w:sz w:val="26"/>
                <w:szCs w:val="26"/>
                <w:rPrChange w:id="19032" w:author="Le Minh Nghia" w:date="2019-10-09T10:56:00Z">
                  <w:rPr>
                    <w:iCs/>
                    <w:sz w:val="26"/>
                    <w:szCs w:val="26"/>
                  </w:rPr>
                </w:rPrChange>
              </w:rPr>
              <w:t>dẫn</w:t>
            </w:r>
            <w:proofErr w:type="spellEnd"/>
            <w:r w:rsidRPr="00B41112">
              <w:rPr>
                <w:iCs/>
                <w:sz w:val="26"/>
                <w:szCs w:val="26"/>
                <w:rPrChange w:id="19033" w:author="Le Minh Nghia" w:date="2019-10-09T10:56:00Z">
                  <w:rPr>
                    <w:iCs/>
                    <w:sz w:val="26"/>
                    <w:szCs w:val="26"/>
                  </w:rPr>
                </w:rPrChange>
              </w:rPr>
              <w:t xml:space="preserve"> action</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34" w:author="Le Minh Nghia" w:date="2019-10-09T10:56:00Z">
                  <w:rPr>
                    <w:iCs/>
                    <w:sz w:val="26"/>
                    <w:szCs w:val="26"/>
                  </w:rPr>
                </w:rPrChange>
              </w:rPr>
            </w:pPr>
            <w:proofErr w:type="spellStart"/>
            <w:r w:rsidRPr="00B41112">
              <w:rPr>
                <w:iCs/>
                <w:sz w:val="26"/>
                <w:szCs w:val="26"/>
                <w:rPrChange w:id="19035" w:author="Le Minh Nghia" w:date="2019-10-09T10:56:00Z">
                  <w:rPr>
                    <w:iCs/>
                    <w:sz w:val="26"/>
                    <w:szCs w:val="26"/>
                  </w:rPr>
                </w:rPrChange>
              </w:rPr>
              <w:t>route_name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36" w:author="Le Minh Nghia" w:date="2019-10-09T10:56:00Z">
                  <w:rPr>
                    <w:iCs/>
                    <w:sz w:val="26"/>
                    <w:szCs w:val="26"/>
                  </w:rPr>
                </w:rPrChange>
              </w:rPr>
            </w:pPr>
            <w:r w:rsidRPr="00B41112">
              <w:rPr>
                <w:iCs/>
                <w:sz w:val="26"/>
                <w:szCs w:val="26"/>
                <w:rPrChange w:id="19037"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3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3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4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41" w:author="Le Minh Nghia" w:date="2019-10-09T10:56:00Z">
                  <w:rPr>
                    <w:iCs/>
                    <w:sz w:val="26"/>
                    <w:szCs w:val="26"/>
                  </w:rPr>
                </w:rPrChange>
              </w:rPr>
            </w:pPr>
            <w:r w:rsidRPr="00B41112">
              <w:rPr>
                <w:iCs/>
                <w:sz w:val="26"/>
                <w:szCs w:val="26"/>
                <w:rPrChange w:id="19042"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4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44" w:author="Le Minh Nghia" w:date="2019-10-09T10:56:00Z">
                  <w:rPr>
                    <w:iCs/>
                    <w:sz w:val="26"/>
                    <w:szCs w:val="26"/>
                  </w:rPr>
                </w:rPrChange>
              </w:rPr>
            </w:pPr>
            <w:proofErr w:type="spellStart"/>
            <w:r w:rsidRPr="00B41112">
              <w:rPr>
                <w:iCs/>
                <w:sz w:val="26"/>
                <w:szCs w:val="26"/>
                <w:rPrChange w:id="19045" w:author="Le Minh Nghia" w:date="2019-10-09T10:56:00Z">
                  <w:rPr>
                    <w:iCs/>
                    <w:sz w:val="26"/>
                    <w:szCs w:val="26"/>
                  </w:rPr>
                </w:rPrChange>
              </w:rPr>
              <w:t>tên</w:t>
            </w:r>
            <w:proofErr w:type="spellEnd"/>
            <w:r w:rsidRPr="00B41112">
              <w:rPr>
                <w:iCs/>
                <w:sz w:val="26"/>
                <w:szCs w:val="26"/>
                <w:rPrChange w:id="19046" w:author="Le Minh Nghia" w:date="2019-10-09T10:56:00Z">
                  <w:rPr>
                    <w:iCs/>
                    <w:sz w:val="26"/>
                    <w:szCs w:val="26"/>
                  </w:rPr>
                </w:rPrChange>
              </w:rPr>
              <w:t xml:space="preserve"> action</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047" w:author="Le Minh Nghia" w:date="2019-10-09T10:56:00Z">
                  <w:rPr>
                    <w:sz w:val="26"/>
                    <w:szCs w:val="26"/>
                  </w:rPr>
                </w:rPrChange>
              </w:rPr>
            </w:pPr>
            <w:proofErr w:type="spellStart"/>
            <w:r w:rsidRPr="00B41112">
              <w:rPr>
                <w:sz w:val="26"/>
                <w:szCs w:val="26"/>
                <w:rPrChange w:id="19048"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49" w:author="Le Minh Nghia" w:date="2019-10-09T10:56:00Z">
                  <w:rPr>
                    <w:iCs/>
                    <w:sz w:val="26"/>
                    <w:szCs w:val="26"/>
                  </w:rPr>
                </w:rPrChange>
              </w:rPr>
            </w:pPr>
            <w:r w:rsidRPr="00B41112">
              <w:rPr>
                <w:iCs/>
                <w:sz w:val="26"/>
                <w:szCs w:val="26"/>
                <w:rPrChange w:id="1905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5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5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5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5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55" w:author="Le Minh Nghia" w:date="2019-10-09T10:56:00Z">
                  <w:rPr>
                    <w:iCs/>
                    <w:sz w:val="26"/>
                    <w:szCs w:val="26"/>
                  </w:rPr>
                </w:rPrChange>
              </w:rPr>
            </w:pPr>
            <w:r w:rsidRPr="00B41112">
              <w:rPr>
                <w:iCs/>
                <w:sz w:val="26"/>
                <w:szCs w:val="26"/>
                <w:rPrChange w:id="1905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57" w:author="Le Minh Nghia" w:date="2019-10-09T10:56:00Z">
                  <w:rPr>
                    <w:iCs/>
                    <w:sz w:val="26"/>
                    <w:szCs w:val="26"/>
                  </w:rPr>
                </w:rPrChange>
              </w:rPr>
            </w:pPr>
            <w:proofErr w:type="spellStart"/>
            <w:r w:rsidRPr="00B41112">
              <w:rPr>
                <w:iCs/>
                <w:sz w:val="26"/>
                <w:szCs w:val="26"/>
                <w:rPrChange w:id="19058" w:author="Le Minh Nghia" w:date="2019-10-09T10:56:00Z">
                  <w:rPr>
                    <w:iCs/>
                    <w:sz w:val="26"/>
                    <w:szCs w:val="26"/>
                  </w:rPr>
                </w:rPrChange>
              </w:rPr>
              <w:t>ngày</w:t>
            </w:r>
            <w:proofErr w:type="spellEnd"/>
            <w:r w:rsidRPr="00B41112">
              <w:rPr>
                <w:iCs/>
                <w:sz w:val="26"/>
                <w:szCs w:val="26"/>
                <w:rPrChange w:id="19059" w:author="Le Minh Nghia" w:date="2019-10-09T10:56:00Z">
                  <w:rPr>
                    <w:iCs/>
                    <w:sz w:val="26"/>
                    <w:szCs w:val="26"/>
                  </w:rPr>
                </w:rPrChange>
              </w:rPr>
              <w:t xml:space="preserve"> </w:t>
            </w:r>
            <w:proofErr w:type="spellStart"/>
            <w:r w:rsidRPr="00B41112">
              <w:rPr>
                <w:iCs/>
                <w:sz w:val="26"/>
                <w:szCs w:val="26"/>
                <w:rPrChange w:id="19060"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061" w:author="Le Minh Nghia" w:date="2019-10-09T10:56:00Z">
                  <w:rPr>
                    <w:sz w:val="26"/>
                    <w:szCs w:val="26"/>
                  </w:rPr>
                </w:rPrChange>
              </w:rPr>
            </w:pPr>
            <w:proofErr w:type="spellStart"/>
            <w:r w:rsidRPr="00B41112">
              <w:rPr>
                <w:sz w:val="26"/>
                <w:szCs w:val="26"/>
                <w:rPrChange w:id="19062" w:author="Le Minh Nghia" w:date="2019-10-09T10:56:00Z">
                  <w:rPr>
                    <w:sz w:val="26"/>
                    <w:szCs w:val="26"/>
                  </w:rPr>
                </w:rPrChange>
              </w:rPr>
              <w:lastRenderedPageBreak/>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63" w:author="Le Minh Nghia" w:date="2019-10-09T10:56:00Z">
                  <w:rPr>
                    <w:iCs/>
                    <w:sz w:val="26"/>
                    <w:szCs w:val="26"/>
                  </w:rPr>
                </w:rPrChange>
              </w:rPr>
            </w:pPr>
            <w:r w:rsidRPr="00B41112">
              <w:rPr>
                <w:iCs/>
                <w:sz w:val="26"/>
                <w:szCs w:val="26"/>
                <w:rPrChange w:id="1906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6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6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6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6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69" w:author="Le Minh Nghia" w:date="2019-10-09T10:56:00Z">
                  <w:rPr>
                    <w:iCs/>
                    <w:sz w:val="26"/>
                    <w:szCs w:val="26"/>
                  </w:rPr>
                </w:rPrChange>
              </w:rPr>
            </w:pPr>
            <w:r w:rsidRPr="00B41112">
              <w:rPr>
                <w:iCs/>
                <w:sz w:val="26"/>
                <w:szCs w:val="26"/>
                <w:rPrChange w:id="1907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71" w:author="Le Minh Nghia" w:date="2019-10-09T10:56:00Z">
                  <w:rPr>
                    <w:iCs/>
                    <w:sz w:val="26"/>
                    <w:szCs w:val="26"/>
                  </w:rPr>
                </w:rPrChange>
              </w:rPr>
            </w:pPr>
            <w:proofErr w:type="spellStart"/>
            <w:r w:rsidRPr="00B41112">
              <w:rPr>
                <w:iCs/>
                <w:sz w:val="26"/>
                <w:szCs w:val="26"/>
                <w:rPrChange w:id="19072" w:author="Le Minh Nghia" w:date="2019-10-09T10:56:00Z">
                  <w:rPr>
                    <w:iCs/>
                    <w:sz w:val="26"/>
                    <w:szCs w:val="26"/>
                  </w:rPr>
                </w:rPrChange>
              </w:rPr>
              <w:t>ngày</w:t>
            </w:r>
            <w:proofErr w:type="spellEnd"/>
            <w:r w:rsidRPr="00B41112">
              <w:rPr>
                <w:iCs/>
                <w:sz w:val="26"/>
                <w:szCs w:val="26"/>
                <w:rPrChange w:id="19073" w:author="Le Minh Nghia" w:date="2019-10-09T10:56:00Z">
                  <w:rPr>
                    <w:iCs/>
                    <w:sz w:val="26"/>
                    <w:szCs w:val="26"/>
                  </w:rPr>
                </w:rPrChange>
              </w:rPr>
              <w:t xml:space="preserve"> </w:t>
            </w:r>
            <w:proofErr w:type="spellStart"/>
            <w:r w:rsidRPr="00B41112">
              <w:rPr>
                <w:iCs/>
                <w:sz w:val="26"/>
                <w:szCs w:val="26"/>
                <w:rPrChange w:id="19074" w:author="Le Minh Nghia" w:date="2019-10-09T10:56:00Z">
                  <w:rPr>
                    <w:iCs/>
                    <w:sz w:val="26"/>
                    <w:szCs w:val="26"/>
                  </w:rPr>
                </w:rPrChange>
              </w:rPr>
              <w:t>cập</w:t>
            </w:r>
            <w:proofErr w:type="spellEnd"/>
            <w:r w:rsidRPr="00B41112">
              <w:rPr>
                <w:iCs/>
                <w:sz w:val="26"/>
                <w:szCs w:val="26"/>
                <w:rPrChange w:id="19075" w:author="Le Minh Nghia" w:date="2019-10-09T10:56:00Z">
                  <w:rPr>
                    <w:iCs/>
                    <w:sz w:val="26"/>
                    <w:szCs w:val="26"/>
                  </w:rPr>
                </w:rPrChange>
              </w:rPr>
              <w:t xml:space="preserve"> </w:t>
            </w:r>
            <w:proofErr w:type="spellStart"/>
            <w:r w:rsidRPr="00B41112">
              <w:rPr>
                <w:iCs/>
                <w:sz w:val="26"/>
                <w:szCs w:val="26"/>
                <w:rPrChange w:id="19076"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077" w:author="Le Minh Nghia" w:date="2019-10-09T10:56:00Z">
                  <w:rPr>
                    <w:sz w:val="26"/>
                    <w:szCs w:val="26"/>
                  </w:rPr>
                </w:rPrChange>
              </w:rPr>
            </w:pPr>
            <w:proofErr w:type="spellStart"/>
            <w:r w:rsidRPr="00B41112">
              <w:rPr>
                <w:sz w:val="26"/>
                <w:szCs w:val="26"/>
                <w:rPrChange w:id="19078"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79" w:author="Le Minh Nghia" w:date="2019-10-09T10:56:00Z">
                  <w:rPr>
                    <w:iCs/>
                    <w:sz w:val="26"/>
                    <w:szCs w:val="26"/>
                  </w:rPr>
                </w:rPrChange>
              </w:rPr>
            </w:pPr>
            <w:r w:rsidRPr="00B41112">
              <w:rPr>
                <w:iCs/>
                <w:sz w:val="26"/>
                <w:szCs w:val="26"/>
                <w:rPrChange w:id="1908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8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8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08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8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085" w:author="Le Minh Nghia" w:date="2019-10-09T10:56:00Z">
                  <w:rPr>
                    <w:iCs/>
                    <w:sz w:val="26"/>
                    <w:szCs w:val="26"/>
                  </w:rPr>
                </w:rPrChange>
              </w:rPr>
            </w:pPr>
            <w:r w:rsidRPr="00B41112">
              <w:rPr>
                <w:iCs/>
                <w:sz w:val="26"/>
                <w:szCs w:val="26"/>
                <w:rPrChange w:id="1908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087" w:author="Le Minh Nghia" w:date="2019-10-09T10:56:00Z">
                  <w:rPr>
                    <w:iCs/>
                    <w:sz w:val="26"/>
                    <w:szCs w:val="26"/>
                  </w:rPr>
                </w:rPrChange>
              </w:rPr>
            </w:pPr>
            <w:proofErr w:type="spellStart"/>
            <w:r w:rsidRPr="00B41112">
              <w:rPr>
                <w:iCs/>
                <w:sz w:val="26"/>
                <w:szCs w:val="26"/>
                <w:rPrChange w:id="19088" w:author="Le Minh Nghia" w:date="2019-10-09T10:56:00Z">
                  <w:rPr>
                    <w:iCs/>
                    <w:sz w:val="26"/>
                    <w:szCs w:val="26"/>
                  </w:rPr>
                </w:rPrChange>
              </w:rPr>
              <w:t>ngày</w:t>
            </w:r>
            <w:proofErr w:type="spellEnd"/>
            <w:r w:rsidRPr="00B41112">
              <w:rPr>
                <w:iCs/>
                <w:sz w:val="26"/>
                <w:szCs w:val="26"/>
                <w:rPrChange w:id="19089" w:author="Le Minh Nghia" w:date="2019-10-09T10:56:00Z">
                  <w:rPr>
                    <w:iCs/>
                    <w:sz w:val="26"/>
                    <w:szCs w:val="26"/>
                  </w:rPr>
                </w:rPrChange>
              </w:rPr>
              <w:t xml:space="preserve"> </w:t>
            </w:r>
            <w:proofErr w:type="spellStart"/>
            <w:r w:rsidRPr="00B41112">
              <w:rPr>
                <w:iCs/>
                <w:sz w:val="26"/>
                <w:szCs w:val="26"/>
                <w:rPrChange w:id="19090" w:author="Le Minh Nghia" w:date="2019-10-09T10:56:00Z">
                  <w:rPr>
                    <w:iCs/>
                    <w:sz w:val="26"/>
                    <w:szCs w:val="26"/>
                  </w:rPr>
                </w:rPrChange>
              </w:rPr>
              <w:t>xóa</w:t>
            </w:r>
            <w:proofErr w:type="spellEnd"/>
            <w:r w:rsidRPr="00B41112">
              <w:rPr>
                <w:iCs/>
                <w:sz w:val="26"/>
                <w:szCs w:val="26"/>
                <w:rPrChange w:id="19091" w:author="Le Minh Nghia" w:date="2019-10-09T10:56:00Z">
                  <w:rPr>
                    <w:iCs/>
                    <w:sz w:val="26"/>
                    <w:szCs w:val="26"/>
                  </w:rPr>
                </w:rPrChange>
              </w:rPr>
              <w:t xml:space="preserve"> </w:t>
            </w:r>
            <w:proofErr w:type="spellStart"/>
            <w:r w:rsidRPr="00B41112">
              <w:rPr>
                <w:iCs/>
                <w:sz w:val="26"/>
                <w:szCs w:val="26"/>
                <w:rPrChange w:id="19092" w:author="Le Minh Nghia" w:date="2019-10-09T10:56:00Z">
                  <w:rPr>
                    <w:iCs/>
                    <w:sz w:val="26"/>
                    <w:szCs w:val="26"/>
                  </w:rPr>
                </w:rPrChange>
              </w:rPr>
              <w:t>tạm</w:t>
            </w:r>
            <w:proofErr w:type="spellEnd"/>
          </w:p>
        </w:tc>
      </w:tr>
    </w:tbl>
    <w:p w:rsidR="00B96D1A" w:rsidRPr="00B41112" w:rsidRDefault="00B96D1A" w:rsidP="00596A15">
      <w:pPr>
        <w:rPr>
          <w:ins w:id="19093" w:author="Le Minh Nghia" w:date="2019-10-09T10:20:00Z"/>
          <w:sz w:val="26"/>
          <w:szCs w:val="26"/>
          <w:rPrChange w:id="19094" w:author="Le Minh Nghia" w:date="2019-10-09T10:56:00Z">
            <w:rPr>
              <w:ins w:id="19095" w:author="Le Minh Nghia" w:date="2019-10-09T10:20:00Z"/>
              <w:sz w:val="26"/>
              <w:szCs w:val="26"/>
            </w:rPr>
          </w:rPrChange>
        </w:rPr>
      </w:pPr>
    </w:p>
    <w:p w:rsidR="00B96D1A" w:rsidRPr="00B41112" w:rsidRDefault="00B96D1A">
      <w:pPr>
        <w:rPr>
          <w:ins w:id="19096" w:author="Le Minh Nghia" w:date="2019-10-09T10:20:00Z"/>
          <w:sz w:val="26"/>
          <w:szCs w:val="26"/>
          <w:rPrChange w:id="19097" w:author="Le Minh Nghia" w:date="2019-10-09T10:56:00Z">
            <w:rPr>
              <w:ins w:id="19098" w:author="Le Minh Nghia" w:date="2019-10-09T10:20:00Z"/>
              <w:sz w:val="26"/>
              <w:szCs w:val="26"/>
            </w:rPr>
          </w:rPrChange>
        </w:rPr>
      </w:pPr>
      <w:ins w:id="19099" w:author="Le Minh Nghia" w:date="2019-10-09T10:20:00Z">
        <w:r w:rsidRPr="00B41112">
          <w:rPr>
            <w:sz w:val="26"/>
            <w:szCs w:val="26"/>
            <w:rPrChange w:id="19100" w:author="Le Minh Nghia" w:date="2019-10-09T10:56:00Z">
              <w:rPr>
                <w:sz w:val="26"/>
                <w:szCs w:val="26"/>
              </w:rPr>
            </w:rPrChange>
          </w:rPr>
          <w:br w:type="page"/>
        </w:r>
      </w:ins>
    </w:p>
    <w:p w:rsidR="00596A15" w:rsidRPr="00B41112" w:rsidDel="00B96D1A" w:rsidRDefault="00596A15" w:rsidP="00596A15">
      <w:pPr>
        <w:rPr>
          <w:del w:id="19101" w:author="Le Minh Nghia" w:date="2019-10-09T10:20:00Z"/>
          <w:sz w:val="26"/>
          <w:szCs w:val="26"/>
          <w:rPrChange w:id="19102" w:author="Le Minh Nghia" w:date="2019-10-09T10:56:00Z">
            <w:rPr>
              <w:del w:id="19103" w:author="Le Minh Nghia" w:date="2019-10-09T10:20:00Z"/>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rPrChange w:id="19104" w:author="Le Minh Nghia" w:date="2019-10-09T10:56:00Z">
            <w:rPr>
              <w:sz w:val="26"/>
              <w:szCs w:val="26"/>
            </w:rPr>
          </w:rPrChange>
        </w:rPr>
      </w:pPr>
      <w:r w:rsidRPr="00B41112">
        <w:rPr>
          <w:rFonts w:ascii="Times New Roman" w:hAnsi="Times New Roman" w:cs="Times New Roman"/>
          <w:sz w:val="26"/>
          <w:szCs w:val="26"/>
          <w:rPrChange w:id="19105" w:author="Le Minh Nghia" w:date="2019-10-09T10:56:00Z">
            <w:rPr>
              <w:sz w:val="26"/>
              <w:szCs w:val="26"/>
            </w:rPr>
          </w:rPrChange>
        </w:rPr>
        <w:t>BẢNG MÔ TẢ THUỘC TÍNH CỦA LỚP USERS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53"/>
        <w:gridCol w:w="2192"/>
        <w:gridCol w:w="725"/>
        <w:gridCol w:w="710"/>
        <w:gridCol w:w="748"/>
        <w:gridCol w:w="898"/>
        <w:gridCol w:w="479"/>
        <w:gridCol w:w="1933"/>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106" w:author="Le Minh Nghia" w:date="2019-10-09T10:56:00Z">
                  <w:rPr>
                    <w:rFonts w:eastAsia="MS Mincho"/>
                    <w:b/>
                    <w:i/>
                    <w:iCs/>
                    <w:sz w:val="26"/>
                    <w:szCs w:val="26"/>
                  </w:rPr>
                </w:rPrChange>
              </w:rPr>
            </w:pPr>
            <w:proofErr w:type="spellStart"/>
            <w:r w:rsidRPr="00B41112">
              <w:rPr>
                <w:b/>
                <w:i/>
                <w:iCs/>
                <w:sz w:val="26"/>
                <w:szCs w:val="26"/>
                <w:rPrChange w:id="19107" w:author="Le Minh Nghia" w:date="2019-10-09T10:56:00Z">
                  <w:rPr>
                    <w:b/>
                    <w:i/>
                    <w:iCs/>
                    <w:sz w:val="26"/>
                    <w:szCs w:val="26"/>
                  </w:rPr>
                </w:rPrChange>
              </w:rPr>
              <w:t>Tên</w:t>
            </w:r>
            <w:proofErr w:type="spellEnd"/>
            <w:r w:rsidRPr="00B41112">
              <w:rPr>
                <w:b/>
                <w:i/>
                <w:iCs/>
                <w:sz w:val="26"/>
                <w:szCs w:val="26"/>
                <w:rPrChange w:id="19108" w:author="Le Minh Nghia" w:date="2019-10-09T10:56:00Z">
                  <w:rPr>
                    <w:b/>
                    <w:i/>
                    <w:iCs/>
                    <w:sz w:val="26"/>
                    <w:szCs w:val="26"/>
                  </w:rPr>
                </w:rPrChange>
              </w:rPr>
              <w:t xml:space="preserve"> </w:t>
            </w:r>
            <w:proofErr w:type="spellStart"/>
            <w:r w:rsidRPr="00B41112">
              <w:rPr>
                <w:b/>
                <w:i/>
                <w:iCs/>
                <w:sz w:val="26"/>
                <w:szCs w:val="26"/>
                <w:rPrChange w:id="19109" w:author="Le Minh Nghia" w:date="2019-10-09T10:56:00Z">
                  <w:rPr>
                    <w:b/>
                    <w:i/>
                    <w:iCs/>
                    <w:sz w:val="26"/>
                    <w:szCs w:val="26"/>
                  </w:rPr>
                </w:rPrChange>
              </w:rPr>
              <w:t>thuộc</w:t>
            </w:r>
            <w:proofErr w:type="spellEnd"/>
            <w:r w:rsidRPr="00B41112">
              <w:rPr>
                <w:b/>
                <w:i/>
                <w:iCs/>
                <w:sz w:val="26"/>
                <w:szCs w:val="26"/>
                <w:rPrChange w:id="19110" w:author="Le Minh Nghia" w:date="2019-10-09T10:56:00Z">
                  <w:rPr>
                    <w:b/>
                    <w:i/>
                    <w:iCs/>
                    <w:sz w:val="26"/>
                    <w:szCs w:val="26"/>
                  </w:rPr>
                </w:rPrChange>
              </w:rPr>
              <w:t xml:space="preserve"> </w:t>
            </w:r>
            <w:proofErr w:type="spellStart"/>
            <w:r w:rsidRPr="00B41112">
              <w:rPr>
                <w:b/>
                <w:i/>
                <w:iCs/>
                <w:sz w:val="26"/>
                <w:szCs w:val="26"/>
                <w:rPrChange w:id="19111"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112" w:author="Le Minh Nghia" w:date="2019-10-09T10:56:00Z">
                  <w:rPr>
                    <w:rFonts w:eastAsia="MS Mincho"/>
                    <w:b/>
                    <w:i/>
                    <w:iCs/>
                    <w:sz w:val="26"/>
                    <w:szCs w:val="26"/>
                  </w:rPr>
                </w:rPrChange>
              </w:rPr>
            </w:pPr>
            <w:proofErr w:type="spellStart"/>
            <w:r w:rsidRPr="00B41112">
              <w:rPr>
                <w:b/>
                <w:i/>
                <w:iCs/>
                <w:sz w:val="26"/>
                <w:szCs w:val="26"/>
                <w:rPrChange w:id="19113" w:author="Le Minh Nghia" w:date="2019-10-09T10:56:00Z">
                  <w:rPr>
                    <w:b/>
                    <w:i/>
                    <w:iCs/>
                    <w:sz w:val="26"/>
                    <w:szCs w:val="26"/>
                  </w:rPr>
                </w:rPrChange>
              </w:rPr>
              <w:t>Kiểu</w:t>
            </w:r>
            <w:proofErr w:type="spellEnd"/>
            <w:r w:rsidRPr="00B41112">
              <w:rPr>
                <w:b/>
                <w:i/>
                <w:iCs/>
                <w:sz w:val="26"/>
                <w:szCs w:val="26"/>
                <w:rPrChange w:id="19114" w:author="Le Minh Nghia" w:date="2019-10-09T10:56:00Z">
                  <w:rPr>
                    <w:b/>
                    <w:i/>
                    <w:iCs/>
                    <w:sz w:val="26"/>
                    <w:szCs w:val="26"/>
                  </w:rPr>
                </w:rPrChange>
              </w:rPr>
              <w:t xml:space="preserve"> </w:t>
            </w:r>
            <w:proofErr w:type="spellStart"/>
            <w:r w:rsidRPr="00B41112">
              <w:rPr>
                <w:b/>
                <w:i/>
                <w:iCs/>
                <w:sz w:val="26"/>
                <w:szCs w:val="26"/>
                <w:rPrChange w:id="19115" w:author="Le Minh Nghia" w:date="2019-10-09T10:56:00Z">
                  <w:rPr>
                    <w:b/>
                    <w:i/>
                    <w:iCs/>
                    <w:sz w:val="26"/>
                    <w:szCs w:val="26"/>
                  </w:rPr>
                </w:rPrChange>
              </w:rPr>
              <w:t>dữ</w:t>
            </w:r>
            <w:proofErr w:type="spellEnd"/>
            <w:r w:rsidRPr="00B41112">
              <w:rPr>
                <w:b/>
                <w:i/>
                <w:iCs/>
                <w:sz w:val="26"/>
                <w:szCs w:val="26"/>
                <w:rPrChange w:id="19116" w:author="Le Minh Nghia" w:date="2019-10-09T10:56:00Z">
                  <w:rPr>
                    <w:b/>
                    <w:i/>
                    <w:iCs/>
                    <w:sz w:val="26"/>
                    <w:szCs w:val="26"/>
                  </w:rPr>
                </w:rPrChange>
              </w:rPr>
              <w:t xml:space="preserve"> </w:t>
            </w:r>
            <w:proofErr w:type="spellStart"/>
            <w:r w:rsidRPr="00B41112">
              <w:rPr>
                <w:b/>
                <w:i/>
                <w:iCs/>
                <w:sz w:val="26"/>
                <w:szCs w:val="26"/>
                <w:rPrChange w:id="19117"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118" w:author="Le Minh Nghia" w:date="2019-10-09T10:56:00Z">
                  <w:rPr>
                    <w:rFonts w:eastAsia="MS Mincho"/>
                    <w:b/>
                    <w:i/>
                    <w:iCs/>
                    <w:sz w:val="26"/>
                    <w:szCs w:val="26"/>
                  </w:rPr>
                </w:rPrChange>
              </w:rPr>
            </w:pPr>
            <w:proofErr w:type="spellStart"/>
            <w:r w:rsidRPr="00B41112">
              <w:rPr>
                <w:b/>
                <w:i/>
                <w:iCs/>
                <w:sz w:val="26"/>
                <w:szCs w:val="26"/>
                <w:rPrChange w:id="19119" w:author="Le Minh Nghia" w:date="2019-10-09T10:56:00Z">
                  <w:rPr>
                    <w:b/>
                    <w:i/>
                    <w:iCs/>
                    <w:sz w:val="26"/>
                    <w:szCs w:val="26"/>
                  </w:rPr>
                </w:rPrChange>
              </w:rPr>
              <w:t>Khóa</w:t>
            </w:r>
            <w:proofErr w:type="spellEnd"/>
            <w:r w:rsidRPr="00B41112">
              <w:rPr>
                <w:b/>
                <w:i/>
                <w:iCs/>
                <w:sz w:val="26"/>
                <w:szCs w:val="26"/>
                <w:rPrChange w:id="19120" w:author="Le Minh Nghia" w:date="2019-10-09T10:56:00Z">
                  <w:rPr>
                    <w:b/>
                    <w:i/>
                    <w:iCs/>
                    <w:sz w:val="26"/>
                    <w:szCs w:val="26"/>
                  </w:rPr>
                </w:rPrChange>
              </w:rPr>
              <w:t xml:space="preserve"> </w:t>
            </w:r>
            <w:proofErr w:type="spellStart"/>
            <w:r w:rsidRPr="00B41112">
              <w:rPr>
                <w:b/>
                <w:i/>
                <w:iCs/>
                <w:sz w:val="26"/>
                <w:szCs w:val="26"/>
                <w:rPrChange w:id="19121"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122" w:author="Le Minh Nghia" w:date="2019-10-09T10:56:00Z">
                  <w:rPr>
                    <w:rFonts w:eastAsia="MS Mincho"/>
                    <w:b/>
                    <w:i/>
                    <w:iCs/>
                    <w:sz w:val="26"/>
                    <w:szCs w:val="26"/>
                  </w:rPr>
                </w:rPrChange>
              </w:rPr>
            </w:pPr>
            <w:proofErr w:type="spellStart"/>
            <w:r w:rsidRPr="00B41112">
              <w:rPr>
                <w:b/>
                <w:i/>
                <w:iCs/>
                <w:sz w:val="26"/>
                <w:szCs w:val="26"/>
                <w:rPrChange w:id="19123" w:author="Le Minh Nghia" w:date="2019-10-09T10:56:00Z">
                  <w:rPr>
                    <w:b/>
                    <w:i/>
                    <w:iCs/>
                    <w:sz w:val="26"/>
                    <w:szCs w:val="26"/>
                  </w:rPr>
                </w:rPrChange>
              </w:rPr>
              <w:t>Khóa</w:t>
            </w:r>
            <w:proofErr w:type="spellEnd"/>
            <w:r w:rsidRPr="00B41112">
              <w:rPr>
                <w:b/>
                <w:i/>
                <w:iCs/>
                <w:sz w:val="26"/>
                <w:szCs w:val="26"/>
                <w:rPrChange w:id="19124" w:author="Le Minh Nghia" w:date="2019-10-09T10:56:00Z">
                  <w:rPr>
                    <w:b/>
                    <w:i/>
                    <w:iCs/>
                    <w:sz w:val="26"/>
                    <w:szCs w:val="26"/>
                  </w:rPr>
                </w:rPrChange>
              </w:rPr>
              <w:t xml:space="preserve"> </w:t>
            </w:r>
            <w:proofErr w:type="spellStart"/>
            <w:r w:rsidRPr="00B41112">
              <w:rPr>
                <w:b/>
                <w:i/>
                <w:iCs/>
                <w:sz w:val="26"/>
                <w:szCs w:val="26"/>
                <w:rPrChange w:id="19125"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126" w:author="Le Minh Nghia" w:date="2019-10-09T10:56:00Z">
                  <w:rPr>
                    <w:rFonts w:eastAsia="MS Mincho"/>
                    <w:b/>
                    <w:i/>
                    <w:iCs/>
                    <w:sz w:val="26"/>
                    <w:szCs w:val="26"/>
                  </w:rPr>
                </w:rPrChange>
              </w:rPr>
            </w:pPr>
            <w:proofErr w:type="spellStart"/>
            <w:r w:rsidRPr="00B41112">
              <w:rPr>
                <w:b/>
                <w:i/>
                <w:iCs/>
                <w:sz w:val="26"/>
                <w:szCs w:val="26"/>
                <w:rPrChange w:id="19127" w:author="Le Minh Nghia" w:date="2019-10-09T10:56:00Z">
                  <w:rPr>
                    <w:b/>
                    <w:i/>
                    <w:iCs/>
                    <w:sz w:val="26"/>
                    <w:szCs w:val="26"/>
                  </w:rPr>
                </w:rPrChange>
              </w:rPr>
              <w:t>Giá</w:t>
            </w:r>
            <w:proofErr w:type="spellEnd"/>
            <w:r w:rsidRPr="00B41112">
              <w:rPr>
                <w:b/>
                <w:i/>
                <w:iCs/>
                <w:sz w:val="26"/>
                <w:szCs w:val="26"/>
                <w:rPrChange w:id="19128" w:author="Le Minh Nghia" w:date="2019-10-09T10:56:00Z">
                  <w:rPr>
                    <w:b/>
                    <w:i/>
                    <w:iCs/>
                    <w:sz w:val="26"/>
                    <w:szCs w:val="26"/>
                  </w:rPr>
                </w:rPrChange>
              </w:rPr>
              <w:t xml:space="preserve"> </w:t>
            </w:r>
            <w:proofErr w:type="spellStart"/>
            <w:r w:rsidRPr="00B41112">
              <w:rPr>
                <w:b/>
                <w:i/>
                <w:iCs/>
                <w:sz w:val="26"/>
                <w:szCs w:val="26"/>
                <w:rPrChange w:id="19129" w:author="Le Minh Nghia" w:date="2019-10-09T10:56:00Z">
                  <w:rPr>
                    <w:b/>
                    <w:i/>
                    <w:iCs/>
                    <w:sz w:val="26"/>
                    <w:szCs w:val="26"/>
                  </w:rPr>
                </w:rPrChange>
              </w:rPr>
              <w:t>trị</w:t>
            </w:r>
            <w:proofErr w:type="spellEnd"/>
            <w:r w:rsidRPr="00B41112">
              <w:rPr>
                <w:b/>
                <w:i/>
                <w:iCs/>
                <w:sz w:val="26"/>
                <w:szCs w:val="26"/>
                <w:rPrChange w:id="19130" w:author="Le Minh Nghia" w:date="2019-10-09T10:56:00Z">
                  <w:rPr>
                    <w:b/>
                    <w:i/>
                    <w:iCs/>
                    <w:sz w:val="26"/>
                    <w:szCs w:val="26"/>
                  </w:rPr>
                </w:rPrChange>
              </w:rPr>
              <w:t xml:space="preserve"> </w:t>
            </w:r>
            <w:proofErr w:type="spellStart"/>
            <w:r w:rsidRPr="00B41112">
              <w:rPr>
                <w:b/>
                <w:i/>
                <w:iCs/>
                <w:sz w:val="26"/>
                <w:szCs w:val="26"/>
                <w:rPrChange w:id="19131" w:author="Le Minh Nghia" w:date="2019-10-09T10:56:00Z">
                  <w:rPr>
                    <w:b/>
                    <w:i/>
                    <w:iCs/>
                    <w:sz w:val="26"/>
                    <w:szCs w:val="26"/>
                  </w:rPr>
                </w:rPrChange>
              </w:rPr>
              <w:t>mặc</w:t>
            </w:r>
            <w:proofErr w:type="spellEnd"/>
            <w:r w:rsidRPr="00B41112">
              <w:rPr>
                <w:b/>
                <w:i/>
                <w:iCs/>
                <w:sz w:val="26"/>
                <w:szCs w:val="26"/>
                <w:rPrChange w:id="19132" w:author="Le Minh Nghia" w:date="2019-10-09T10:56:00Z">
                  <w:rPr>
                    <w:b/>
                    <w:i/>
                    <w:iCs/>
                    <w:sz w:val="26"/>
                    <w:szCs w:val="26"/>
                  </w:rPr>
                </w:rPrChange>
              </w:rPr>
              <w:t xml:space="preserve"> </w:t>
            </w:r>
            <w:proofErr w:type="spellStart"/>
            <w:r w:rsidRPr="00B41112">
              <w:rPr>
                <w:b/>
                <w:i/>
                <w:iCs/>
                <w:sz w:val="26"/>
                <w:szCs w:val="26"/>
                <w:rPrChange w:id="19133"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9134" w:author="Le Minh Nghia" w:date="2019-10-09T10:56:00Z">
                  <w:rPr>
                    <w:b/>
                    <w:i/>
                    <w:iCs/>
                    <w:sz w:val="26"/>
                    <w:szCs w:val="26"/>
                  </w:rPr>
                </w:rPrChange>
              </w:rPr>
            </w:pPr>
            <w:r w:rsidRPr="00B41112">
              <w:rPr>
                <w:b/>
                <w:i/>
                <w:iCs/>
                <w:sz w:val="26"/>
                <w:szCs w:val="26"/>
                <w:rPrChange w:id="19135"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136" w:author="Le Minh Nghia" w:date="2019-10-09T10:56:00Z">
                  <w:rPr>
                    <w:rFonts w:eastAsia="MS Mincho"/>
                    <w:b/>
                    <w:i/>
                    <w:iCs/>
                    <w:sz w:val="26"/>
                    <w:szCs w:val="26"/>
                  </w:rPr>
                </w:rPrChange>
              </w:rPr>
            </w:pPr>
            <w:r w:rsidRPr="00B41112">
              <w:rPr>
                <w:b/>
                <w:i/>
                <w:iCs/>
                <w:sz w:val="26"/>
                <w:szCs w:val="26"/>
                <w:rPrChange w:id="19137"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138" w:author="Le Minh Nghia" w:date="2019-10-09T10:56:00Z">
                  <w:rPr>
                    <w:rFonts w:eastAsia="MS Mincho"/>
                    <w:b/>
                    <w:i/>
                    <w:iCs/>
                    <w:sz w:val="26"/>
                    <w:szCs w:val="26"/>
                  </w:rPr>
                </w:rPrChange>
              </w:rPr>
            </w:pPr>
            <w:proofErr w:type="spellStart"/>
            <w:r w:rsidRPr="00B41112">
              <w:rPr>
                <w:b/>
                <w:i/>
                <w:iCs/>
                <w:sz w:val="26"/>
                <w:szCs w:val="26"/>
                <w:rPrChange w:id="19139" w:author="Le Minh Nghia" w:date="2019-10-09T10:56:00Z">
                  <w:rPr>
                    <w:b/>
                    <w:i/>
                    <w:iCs/>
                    <w:sz w:val="26"/>
                    <w:szCs w:val="26"/>
                  </w:rPr>
                </w:rPrChange>
              </w:rPr>
              <w:t>Diễn</w:t>
            </w:r>
            <w:proofErr w:type="spellEnd"/>
            <w:r w:rsidRPr="00B41112">
              <w:rPr>
                <w:b/>
                <w:i/>
                <w:iCs/>
                <w:sz w:val="26"/>
                <w:szCs w:val="26"/>
                <w:rPrChange w:id="19140" w:author="Le Minh Nghia" w:date="2019-10-09T10:56:00Z">
                  <w:rPr>
                    <w:b/>
                    <w:i/>
                    <w:iCs/>
                    <w:sz w:val="26"/>
                    <w:szCs w:val="26"/>
                  </w:rPr>
                </w:rPrChange>
              </w:rPr>
              <w:t xml:space="preserve"> </w:t>
            </w:r>
            <w:proofErr w:type="spellStart"/>
            <w:r w:rsidRPr="00B41112">
              <w:rPr>
                <w:b/>
                <w:i/>
                <w:iCs/>
                <w:sz w:val="26"/>
                <w:szCs w:val="26"/>
                <w:rPrChange w:id="19141"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142" w:author="Le Minh Nghia" w:date="2019-10-09T10:56:00Z">
                  <w:rPr>
                    <w:iCs/>
                    <w:sz w:val="26"/>
                    <w:szCs w:val="26"/>
                  </w:rPr>
                </w:rPrChange>
              </w:rPr>
            </w:pPr>
            <w:r w:rsidRPr="00B41112">
              <w:rPr>
                <w:iCs/>
                <w:sz w:val="26"/>
                <w:szCs w:val="26"/>
                <w:rPrChange w:id="19143" w:author="Le Minh Nghia" w:date="2019-10-09T10:56:00Z">
                  <w:rPr>
                    <w:iCs/>
                    <w:sz w:val="26"/>
                    <w:szCs w:val="26"/>
                  </w:rPr>
                </w:rPrChange>
              </w:rPr>
              <w:t>id</w:t>
            </w:r>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144" w:author="Le Minh Nghia" w:date="2019-10-09T10:56:00Z">
                  <w:rPr>
                    <w:iCs/>
                    <w:sz w:val="26"/>
                    <w:szCs w:val="26"/>
                  </w:rPr>
                </w:rPrChange>
              </w:rPr>
            </w:pPr>
            <w:r w:rsidRPr="00B41112">
              <w:rPr>
                <w:iCs/>
                <w:sz w:val="26"/>
                <w:szCs w:val="26"/>
                <w:rPrChange w:id="19145"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9146" w:author="Le Minh Nghia" w:date="2019-10-09T10:56:00Z">
                  <w:rPr>
                    <w:iCs/>
                    <w:sz w:val="26"/>
                    <w:szCs w:val="26"/>
                  </w:rPr>
                </w:rPrChange>
              </w:rPr>
            </w:pPr>
            <w:r w:rsidRPr="00B41112">
              <w:rPr>
                <w:iCs/>
                <w:sz w:val="26"/>
                <w:szCs w:val="26"/>
                <w:rPrChange w:id="19147"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4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14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5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9151" w:author="Le Minh Nghia" w:date="2019-10-09T10:56:00Z">
                  <w:rPr>
                    <w:iCs/>
                    <w:sz w:val="26"/>
                    <w:szCs w:val="26"/>
                  </w:rPr>
                </w:rPrChange>
              </w:rPr>
            </w:pPr>
            <w:r w:rsidRPr="00B41112">
              <w:rPr>
                <w:iCs/>
                <w:sz w:val="26"/>
                <w:szCs w:val="26"/>
                <w:rPrChange w:id="19152"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153" w:author="Le Minh Nghia" w:date="2019-10-09T10:56:00Z">
                  <w:rPr>
                    <w:iCs/>
                    <w:sz w:val="26"/>
                    <w:szCs w:val="26"/>
                  </w:rPr>
                </w:rPrChange>
              </w:rPr>
            </w:pPr>
            <w:r w:rsidRPr="00B41112">
              <w:rPr>
                <w:iCs/>
                <w:sz w:val="26"/>
                <w:szCs w:val="26"/>
                <w:rPrChange w:id="19154"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155" w:author="Le Minh Nghia" w:date="2019-10-09T10:56:00Z">
                  <w:rPr>
                    <w:iCs/>
                    <w:sz w:val="26"/>
                    <w:szCs w:val="26"/>
                  </w:rPr>
                </w:rPrChange>
              </w:rPr>
            </w:pPr>
            <w:r w:rsidRPr="00B41112">
              <w:rPr>
                <w:iCs/>
                <w:sz w:val="26"/>
                <w:szCs w:val="26"/>
                <w:rPrChange w:id="19156" w:author="Le Minh Nghia" w:date="2019-10-09T10:56:00Z">
                  <w:rPr>
                    <w:iCs/>
                    <w:sz w:val="26"/>
                    <w:szCs w:val="26"/>
                  </w:rPr>
                </w:rPrChange>
              </w:rPr>
              <w:t>code</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157" w:author="Le Minh Nghia" w:date="2019-10-09T10:56:00Z">
                  <w:rPr>
                    <w:iCs/>
                    <w:sz w:val="26"/>
                    <w:szCs w:val="26"/>
                  </w:rPr>
                </w:rPrChange>
              </w:rPr>
            </w:pPr>
            <w:r w:rsidRPr="00B41112">
              <w:rPr>
                <w:iCs/>
                <w:sz w:val="26"/>
                <w:szCs w:val="26"/>
                <w:rPrChange w:id="19158" w:author="Le Minh Nghia" w:date="2019-10-09T10:56:00Z">
                  <w:rPr>
                    <w:iCs/>
                    <w:sz w:val="26"/>
                    <w:szCs w:val="26"/>
                  </w:rPr>
                </w:rPrChange>
              </w:rPr>
              <w:t>Varchar (12)</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15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6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16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62" w:author="Le Minh Nghia" w:date="2019-10-09T10:56:00Z">
                  <w:rPr>
                    <w:iCs/>
                    <w:sz w:val="26"/>
                    <w:szCs w:val="26"/>
                  </w:rPr>
                </w:rPrChange>
              </w:rPr>
            </w:pPr>
            <w:r w:rsidRPr="00B41112">
              <w:rPr>
                <w:iCs/>
                <w:sz w:val="26"/>
                <w:szCs w:val="26"/>
                <w:rPrChange w:id="19163"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64" w:author="Le Minh Nghia" w:date="2019-10-09T10:56:00Z">
                  <w:rPr>
                    <w:iCs/>
                    <w:sz w:val="26"/>
                    <w:szCs w:val="26"/>
                  </w:rPr>
                </w:rPrChange>
              </w:rPr>
            </w:pPr>
            <w:r w:rsidRPr="00B41112">
              <w:rPr>
                <w:iCs/>
                <w:sz w:val="26"/>
                <w:szCs w:val="26"/>
                <w:rPrChange w:id="19165"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166" w:author="Le Minh Nghia" w:date="2019-10-09T10:56:00Z">
                  <w:rPr>
                    <w:iCs/>
                    <w:sz w:val="26"/>
                    <w:szCs w:val="26"/>
                  </w:rPr>
                </w:rPrChange>
              </w:rPr>
            </w:pPr>
            <w:proofErr w:type="spellStart"/>
            <w:r w:rsidRPr="00B41112">
              <w:rPr>
                <w:iCs/>
                <w:sz w:val="26"/>
                <w:szCs w:val="26"/>
                <w:rPrChange w:id="19167" w:author="Le Minh Nghia" w:date="2019-10-09T10:56:00Z">
                  <w:rPr>
                    <w:iCs/>
                    <w:sz w:val="26"/>
                    <w:szCs w:val="26"/>
                  </w:rPr>
                </w:rPrChange>
              </w:rPr>
              <w:t>mã</w:t>
            </w:r>
            <w:proofErr w:type="spellEnd"/>
            <w:r w:rsidRPr="00B41112">
              <w:rPr>
                <w:iCs/>
                <w:sz w:val="26"/>
                <w:szCs w:val="26"/>
                <w:rPrChange w:id="19168" w:author="Le Minh Nghia" w:date="2019-10-09T10:56:00Z">
                  <w:rPr>
                    <w:iCs/>
                    <w:sz w:val="26"/>
                    <w:szCs w:val="26"/>
                  </w:rPr>
                </w:rPrChange>
              </w:rPr>
              <w:t xml:space="preserve"> </w:t>
            </w:r>
            <w:proofErr w:type="spellStart"/>
            <w:r w:rsidRPr="00B41112">
              <w:rPr>
                <w:iCs/>
                <w:sz w:val="26"/>
                <w:szCs w:val="26"/>
                <w:rPrChange w:id="19169" w:author="Le Minh Nghia" w:date="2019-10-09T10:56:00Z">
                  <w:rPr>
                    <w:iCs/>
                    <w:sz w:val="26"/>
                    <w:szCs w:val="26"/>
                  </w:rPr>
                </w:rPrChange>
              </w:rPr>
              <w:t>sv</w:t>
            </w:r>
            <w:proofErr w:type="spellEnd"/>
            <w:r w:rsidRPr="00B41112">
              <w:rPr>
                <w:iCs/>
                <w:sz w:val="26"/>
                <w:szCs w:val="26"/>
                <w:rPrChange w:id="19170" w:author="Le Minh Nghia" w:date="2019-10-09T10:56:00Z">
                  <w:rPr>
                    <w:iCs/>
                    <w:sz w:val="26"/>
                    <w:szCs w:val="26"/>
                  </w:rPr>
                </w:rPrChange>
              </w:rPr>
              <w:t xml:space="preserve"> </w:t>
            </w:r>
            <w:proofErr w:type="spellStart"/>
            <w:r w:rsidRPr="00B41112">
              <w:rPr>
                <w:iCs/>
                <w:sz w:val="26"/>
                <w:szCs w:val="26"/>
                <w:rPrChange w:id="19171" w:author="Le Minh Nghia" w:date="2019-10-09T10:56:00Z">
                  <w:rPr>
                    <w:iCs/>
                    <w:sz w:val="26"/>
                    <w:szCs w:val="26"/>
                  </w:rPr>
                </w:rPrChange>
              </w:rPr>
              <w:t>hoặc</w:t>
            </w:r>
            <w:proofErr w:type="spellEnd"/>
            <w:r w:rsidRPr="00B41112">
              <w:rPr>
                <w:iCs/>
                <w:sz w:val="26"/>
                <w:szCs w:val="26"/>
                <w:rPrChange w:id="19172" w:author="Le Minh Nghia" w:date="2019-10-09T10:56:00Z">
                  <w:rPr>
                    <w:iCs/>
                    <w:sz w:val="26"/>
                    <w:szCs w:val="26"/>
                  </w:rPr>
                </w:rPrChange>
              </w:rPr>
              <w:t xml:space="preserve"> </w:t>
            </w:r>
            <w:proofErr w:type="spellStart"/>
            <w:r w:rsidRPr="00B41112">
              <w:rPr>
                <w:iCs/>
                <w:sz w:val="26"/>
                <w:szCs w:val="26"/>
                <w:rPrChange w:id="19173" w:author="Le Minh Nghia" w:date="2019-10-09T10:56:00Z">
                  <w:rPr>
                    <w:iCs/>
                    <w:sz w:val="26"/>
                    <w:szCs w:val="26"/>
                  </w:rPr>
                </w:rPrChange>
              </w:rPr>
              <w:t>gv</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174" w:author="Le Minh Nghia" w:date="2019-10-09T10:56:00Z">
                  <w:rPr>
                    <w:iCs/>
                    <w:sz w:val="26"/>
                    <w:szCs w:val="26"/>
                  </w:rPr>
                </w:rPrChange>
              </w:rPr>
            </w:pPr>
            <w:r w:rsidRPr="00B41112">
              <w:rPr>
                <w:iCs/>
                <w:sz w:val="26"/>
                <w:szCs w:val="26"/>
                <w:rPrChange w:id="19175" w:author="Le Minh Nghia" w:date="2019-10-09T10:56:00Z">
                  <w:rPr>
                    <w:iCs/>
                    <w:sz w:val="26"/>
                    <w:szCs w:val="26"/>
                  </w:rPr>
                </w:rPrChange>
              </w:rPr>
              <w:t>Course</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176" w:author="Le Minh Nghia" w:date="2019-10-09T10:56:00Z">
                  <w:rPr>
                    <w:iCs/>
                    <w:sz w:val="26"/>
                    <w:szCs w:val="26"/>
                  </w:rPr>
                </w:rPrChange>
              </w:rPr>
            </w:pPr>
            <w:proofErr w:type="gramStart"/>
            <w:r w:rsidRPr="00B41112">
              <w:rPr>
                <w:iCs/>
                <w:sz w:val="26"/>
                <w:szCs w:val="26"/>
                <w:rPrChange w:id="19177" w:author="Le Minh Nghia" w:date="2019-10-09T10:56:00Z">
                  <w:rPr>
                    <w:iCs/>
                    <w:sz w:val="26"/>
                    <w:szCs w:val="26"/>
                  </w:rPr>
                </w:rPrChange>
              </w:rPr>
              <w:t>Varchar(</w:t>
            </w:r>
            <w:proofErr w:type="gramEnd"/>
            <w:r w:rsidRPr="00B41112">
              <w:rPr>
                <w:iCs/>
                <w:sz w:val="26"/>
                <w:szCs w:val="26"/>
                <w:rPrChange w:id="19178"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17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8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18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8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83" w:author="Le Minh Nghia" w:date="2019-10-09T10:56:00Z">
                  <w:rPr>
                    <w:iCs/>
                    <w:sz w:val="26"/>
                    <w:szCs w:val="26"/>
                  </w:rPr>
                </w:rPrChange>
              </w:rPr>
            </w:pPr>
            <w:r w:rsidRPr="00B41112">
              <w:rPr>
                <w:iCs/>
                <w:sz w:val="26"/>
                <w:szCs w:val="26"/>
                <w:rPrChange w:id="1918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185" w:author="Le Minh Nghia" w:date="2019-10-09T10:56:00Z">
                  <w:rPr>
                    <w:iCs/>
                    <w:sz w:val="26"/>
                    <w:szCs w:val="26"/>
                  </w:rPr>
                </w:rPrChange>
              </w:rPr>
            </w:pPr>
            <w:proofErr w:type="spellStart"/>
            <w:r w:rsidRPr="00B41112">
              <w:rPr>
                <w:iCs/>
                <w:sz w:val="26"/>
                <w:szCs w:val="26"/>
                <w:rPrChange w:id="19186" w:author="Le Minh Nghia" w:date="2019-10-09T10:56:00Z">
                  <w:rPr>
                    <w:iCs/>
                    <w:sz w:val="26"/>
                    <w:szCs w:val="26"/>
                  </w:rPr>
                </w:rPrChange>
              </w:rPr>
              <w:t>Khóa</w:t>
            </w:r>
            <w:proofErr w:type="spellEnd"/>
            <w:r w:rsidRPr="00B41112">
              <w:rPr>
                <w:iCs/>
                <w:sz w:val="26"/>
                <w:szCs w:val="26"/>
                <w:rPrChange w:id="19187" w:author="Le Minh Nghia" w:date="2019-10-09T10:56:00Z">
                  <w:rPr>
                    <w:iCs/>
                    <w:sz w:val="26"/>
                    <w:szCs w:val="26"/>
                  </w:rPr>
                </w:rPrChange>
              </w:rPr>
              <w:t xml:space="preserve"> </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188" w:author="Le Minh Nghia" w:date="2019-10-09T10:56:00Z">
                  <w:rPr>
                    <w:iCs/>
                    <w:sz w:val="26"/>
                    <w:szCs w:val="26"/>
                  </w:rPr>
                </w:rPrChange>
              </w:rPr>
            </w:pPr>
            <w:r w:rsidRPr="00B41112">
              <w:rPr>
                <w:iCs/>
                <w:sz w:val="26"/>
                <w:szCs w:val="26"/>
                <w:rPrChange w:id="19189" w:author="Le Minh Nghia" w:date="2019-10-09T10:56:00Z">
                  <w:rPr>
                    <w:iCs/>
                    <w:sz w:val="26"/>
                    <w:szCs w:val="26"/>
                  </w:rPr>
                </w:rPrChange>
              </w:rPr>
              <w:t>name</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190" w:author="Le Minh Nghia" w:date="2019-10-09T10:56:00Z">
                  <w:rPr>
                    <w:iCs/>
                    <w:sz w:val="26"/>
                    <w:szCs w:val="26"/>
                  </w:rPr>
                </w:rPrChange>
              </w:rPr>
            </w:pPr>
            <w:r w:rsidRPr="00B41112">
              <w:rPr>
                <w:iCs/>
                <w:sz w:val="26"/>
                <w:szCs w:val="26"/>
                <w:rPrChange w:id="19191"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19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9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19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9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196" w:author="Le Minh Nghia" w:date="2019-10-09T10:56:00Z">
                  <w:rPr>
                    <w:iCs/>
                    <w:sz w:val="26"/>
                    <w:szCs w:val="26"/>
                  </w:rPr>
                </w:rPrChange>
              </w:rPr>
            </w:pPr>
            <w:r w:rsidRPr="00B41112">
              <w:rPr>
                <w:iCs/>
                <w:sz w:val="26"/>
                <w:szCs w:val="26"/>
                <w:rPrChange w:id="19197"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198" w:author="Le Minh Nghia" w:date="2019-10-09T10:56:00Z">
                  <w:rPr>
                    <w:iCs/>
                    <w:sz w:val="26"/>
                    <w:szCs w:val="26"/>
                  </w:rPr>
                </w:rPrChange>
              </w:rPr>
            </w:pPr>
            <w:proofErr w:type="spellStart"/>
            <w:r w:rsidRPr="00B41112">
              <w:rPr>
                <w:iCs/>
                <w:sz w:val="26"/>
                <w:szCs w:val="26"/>
                <w:rPrChange w:id="19199" w:author="Le Minh Nghia" w:date="2019-10-09T10:56:00Z">
                  <w:rPr>
                    <w:iCs/>
                    <w:sz w:val="26"/>
                    <w:szCs w:val="26"/>
                  </w:rPr>
                </w:rPrChange>
              </w:rPr>
              <w:t>Họ</w:t>
            </w:r>
            <w:proofErr w:type="spellEnd"/>
            <w:r w:rsidRPr="00B41112">
              <w:rPr>
                <w:iCs/>
                <w:sz w:val="26"/>
                <w:szCs w:val="26"/>
                <w:rPrChange w:id="19200" w:author="Le Minh Nghia" w:date="2019-10-09T10:56:00Z">
                  <w:rPr>
                    <w:iCs/>
                    <w:sz w:val="26"/>
                    <w:szCs w:val="26"/>
                  </w:rPr>
                </w:rPrChange>
              </w:rPr>
              <w:t xml:space="preserve"> </w:t>
            </w:r>
            <w:proofErr w:type="spellStart"/>
            <w:r w:rsidRPr="00B41112">
              <w:rPr>
                <w:iCs/>
                <w:sz w:val="26"/>
                <w:szCs w:val="26"/>
                <w:rPrChange w:id="19201" w:author="Le Minh Nghia" w:date="2019-10-09T10:56:00Z">
                  <w:rPr>
                    <w:iCs/>
                    <w:sz w:val="26"/>
                    <w:szCs w:val="26"/>
                  </w:rPr>
                </w:rPrChange>
              </w:rPr>
              <w:t>và</w:t>
            </w:r>
            <w:proofErr w:type="spellEnd"/>
            <w:r w:rsidRPr="00B41112">
              <w:rPr>
                <w:iCs/>
                <w:sz w:val="26"/>
                <w:szCs w:val="26"/>
                <w:rPrChange w:id="19202" w:author="Le Minh Nghia" w:date="2019-10-09T10:56:00Z">
                  <w:rPr>
                    <w:iCs/>
                    <w:sz w:val="26"/>
                    <w:szCs w:val="26"/>
                  </w:rPr>
                </w:rPrChange>
              </w:rPr>
              <w:t xml:space="preserve"> </w:t>
            </w:r>
            <w:proofErr w:type="spellStart"/>
            <w:r w:rsidRPr="00B41112">
              <w:rPr>
                <w:iCs/>
                <w:sz w:val="26"/>
                <w:szCs w:val="26"/>
                <w:rPrChange w:id="19203" w:author="Le Minh Nghia" w:date="2019-10-09T10:56:00Z">
                  <w:rPr>
                    <w:iCs/>
                    <w:sz w:val="26"/>
                    <w:szCs w:val="26"/>
                  </w:rPr>
                </w:rPrChange>
              </w:rPr>
              <w:t>tên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04" w:author="Le Minh Nghia" w:date="2019-10-09T10:56:00Z">
                  <w:rPr>
                    <w:iCs/>
                    <w:sz w:val="26"/>
                    <w:szCs w:val="26"/>
                  </w:rPr>
                </w:rPrChange>
              </w:rPr>
            </w:pPr>
            <w:r w:rsidRPr="00B41112">
              <w:rPr>
                <w:iCs/>
                <w:sz w:val="26"/>
                <w:szCs w:val="26"/>
                <w:rPrChange w:id="19205" w:author="Le Minh Nghia" w:date="2019-10-09T10:56:00Z">
                  <w:rPr>
                    <w:iCs/>
                    <w:sz w:val="26"/>
                    <w:szCs w:val="26"/>
                  </w:rPr>
                </w:rPrChange>
              </w:rPr>
              <w:t>username</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06" w:author="Le Minh Nghia" w:date="2019-10-09T10:56:00Z">
                  <w:rPr>
                    <w:iCs/>
                    <w:sz w:val="26"/>
                    <w:szCs w:val="26"/>
                  </w:rPr>
                </w:rPrChange>
              </w:rPr>
            </w:pPr>
            <w:r w:rsidRPr="00B41112">
              <w:rPr>
                <w:iCs/>
                <w:sz w:val="26"/>
                <w:szCs w:val="26"/>
                <w:rPrChange w:id="19207"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0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0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1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11" w:author="Le Minh Nghia" w:date="2019-10-09T10:56:00Z">
                  <w:rPr>
                    <w:iCs/>
                    <w:sz w:val="26"/>
                    <w:szCs w:val="26"/>
                  </w:rPr>
                </w:rPrChange>
              </w:rPr>
            </w:pPr>
            <w:r w:rsidRPr="00B41112">
              <w:rPr>
                <w:iCs/>
                <w:sz w:val="26"/>
                <w:szCs w:val="26"/>
                <w:rPrChange w:id="19212"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13" w:author="Le Minh Nghia" w:date="2019-10-09T10:56:00Z">
                  <w:rPr>
                    <w:iCs/>
                    <w:sz w:val="26"/>
                    <w:szCs w:val="26"/>
                  </w:rPr>
                </w:rPrChange>
              </w:rPr>
            </w:pPr>
            <w:r w:rsidRPr="00B41112">
              <w:rPr>
                <w:iCs/>
                <w:sz w:val="26"/>
                <w:szCs w:val="26"/>
                <w:rPrChange w:id="1921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15" w:author="Le Minh Nghia" w:date="2019-10-09T10:56:00Z">
                  <w:rPr>
                    <w:iCs/>
                    <w:sz w:val="26"/>
                    <w:szCs w:val="26"/>
                  </w:rPr>
                </w:rPrChange>
              </w:rPr>
            </w:pPr>
            <w:proofErr w:type="spellStart"/>
            <w:r w:rsidRPr="00B41112">
              <w:rPr>
                <w:iCs/>
                <w:sz w:val="26"/>
                <w:szCs w:val="26"/>
                <w:rPrChange w:id="19216" w:author="Le Minh Nghia" w:date="2019-10-09T10:56:00Z">
                  <w:rPr>
                    <w:iCs/>
                    <w:sz w:val="26"/>
                    <w:szCs w:val="26"/>
                  </w:rPr>
                </w:rPrChange>
              </w:rPr>
              <w:t>tên</w:t>
            </w:r>
            <w:proofErr w:type="spellEnd"/>
            <w:r w:rsidRPr="00B41112">
              <w:rPr>
                <w:iCs/>
                <w:sz w:val="26"/>
                <w:szCs w:val="26"/>
                <w:rPrChange w:id="19217" w:author="Le Minh Nghia" w:date="2019-10-09T10:56:00Z">
                  <w:rPr>
                    <w:iCs/>
                    <w:sz w:val="26"/>
                    <w:szCs w:val="26"/>
                  </w:rPr>
                </w:rPrChange>
              </w:rPr>
              <w:t xml:space="preserve"> </w:t>
            </w:r>
            <w:proofErr w:type="spellStart"/>
            <w:r w:rsidRPr="00B41112">
              <w:rPr>
                <w:iCs/>
                <w:sz w:val="26"/>
                <w:szCs w:val="26"/>
                <w:rPrChange w:id="19218" w:author="Le Minh Nghia" w:date="2019-10-09T10:56:00Z">
                  <w:rPr>
                    <w:iCs/>
                    <w:sz w:val="26"/>
                    <w:szCs w:val="26"/>
                  </w:rPr>
                </w:rPrChange>
              </w:rPr>
              <w:t>đăng</w:t>
            </w:r>
            <w:proofErr w:type="spellEnd"/>
            <w:r w:rsidRPr="00B41112">
              <w:rPr>
                <w:iCs/>
                <w:sz w:val="26"/>
                <w:szCs w:val="26"/>
                <w:rPrChange w:id="19219" w:author="Le Minh Nghia" w:date="2019-10-09T10:56:00Z">
                  <w:rPr>
                    <w:iCs/>
                    <w:sz w:val="26"/>
                    <w:szCs w:val="26"/>
                  </w:rPr>
                </w:rPrChange>
              </w:rPr>
              <w:t xml:space="preserve"> </w:t>
            </w:r>
            <w:proofErr w:type="spellStart"/>
            <w:r w:rsidRPr="00B41112">
              <w:rPr>
                <w:iCs/>
                <w:sz w:val="26"/>
                <w:szCs w:val="26"/>
                <w:rPrChange w:id="19220" w:author="Le Minh Nghia" w:date="2019-10-09T10:56:00Z">
                  <w:rPr>
                    <w:iCs/>
                    <w:sz w:val="26"/>
                    <w:szCs w:val="26"/>
                  </w:rPr>
                </w:rPrChange>
              </w:rPr>
              <w:t>nhập</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21" w:author="Le Minh Nghia" w:date="2019-10-09T10:56:00Z">
                  <w:rPr>
                    <w:iCs/>
                    <w:sz w:val="26"/>
                    <w:szCs w:val="26"/>
                  </w:rPr>
                </w:rPrChange>
              </w:rPr>
            </w:pPr>
            <w:r w:rsidRPr="00B41112">
              <w:rPr>
                <w:iCs/>
                <w:sz w:val="26"/>
                <w:szCs w:val="26"/>
                <w:rPrChange w:id="19222" w:author="Le Minh Nghia" w:date="2019-10-09T10:56:00Z">
                  <w:rPr>
                    <w:iCs/>
                    <w:sz w:val="26"/>
                    <w:szCs w:val="26"/>
                  </w:rPr>
                </w:rPrChange>
              </w:rPr>
              <w:t>password</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23" w:author="Le Minh Nghia" w:date="2019-10-09T10:56:00Z">
                  <w:rPr>
                    <w:iCs/>
                    <w:sz w:val="26"/>
                    <w:szCs w:val="26"/>
                  </w:rPr>
                </w:rPrChange>
              </w:rPr>
            </w:pPr>
            <w:r w:rsidRPr="00B41112">
              <w:rPr>
                <w:iCs/>
                <w:sz w:val="26"/>
                <w:szCs w:val="26"/>
                <w:rPrChange w:id="19224"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2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2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2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2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29" w:author="Le Minh Nghia" w:date="2019-10-09T10:56:00Z">
                  <w:rPr>
                    <w:iCs/>
                    <w:sz w:val="26"/>
                    <w:szCs w:val="26"/>
                  </w:rPr>
                </w:rPrChange>
              </w:rPr>
            </w:pPr>
            <w:r w:rsidRPr="00B41112">
              <w:rPr>
                <w:iCs/>
                <w:sz w:val="26"/>
                <w:szCs w:val="26"/>
                <w:rPrChange w:id="1923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31" w:author="Le Minh Nghia" w:date="2019-10-09T10:56:00Z">
                  <w:rPr>
                    <w:iCs/>
                    <w:sz w:val="26"/>
                    <w:szCs w:val="26"/>
                  </w:rPr>
                </w:rPrChange>
              </w:rPr>
            </w:pPr>
            <w:proofErr w:type="spellStart"/>
            <w:r w:rsidRPr="00B41112">
              <w:rPr>
                <w:iCs/>
                <w:sz w:val="26"/>
                <w:szCs w:val="26"/>
                <w:rPrChange w:id="19232" w:author="Le Minh Nghia" w:date="2019-10-09T10:56:00Z">
                  <w:rPr>
                    <w:iCs/>
                    <w:sz w:val="26"/>
                    <w:szCs w:val="26"/>
                  </w:rPr>
                </w:rPrChange>
              </w:rPr>
              <w:t>mật</w:t>
            </w:r>
            <w:proofErr w:type="spellEnd"/>
            <w:r w:rsidRPr="00B41112">
              <w:rPr>
                <w:iCs/>
                <w:sz w:val="26"/>
                <w:szCs w:val="26"/>
                <w:rPrChange w:id="19233" w:author="Le Minh Nghia" w:date="2019-10-09T10:56:00Z">
                  <w:rPr>
                    <w:iCs/>
                    <w:sz w:val="26"/>
                    <w:szCs w:val="26"/>
                  </w:rPr>
                </w:rPrChange>
              </w:rPr>
              <w:t xml:space="preserve"> </w:t>
            </w:r>
            <w:proofErr w:type="spellStart"/>
            <w:r w:rsidRPr="00B41112">
              <w:rPr>
                <w:iCs/>
                <w:sz w:val="26"/>
                <w:szCs w:val="26"/>
                <w:rPrChange w:id="19234" w:author="Le Minh Nghia" w:date="2019-10-09T10:56:00Z">
                  <w:rPr>
                    <w:iCs/>
                    <w:sz w:val="26"/>
                    <w:szCs w:val="26"/>
                  </w:rPr>
                </w:rPrChange>
              </w:rPr>
              <w:t>khẩu</w:t>
            </w:r>
            <w:proofErr w:type="spellEnd"/>
            <w:r w:rsidRPr="00B41112">
              <w:rPr>
                <w:iCs/>
                <w:sz w:val="26"/>
                <w:szCs w:val="26"/>
                <w:rPrChange w:id="19235" w:author="Le Minh Nghia" w:date="2019-10-09T10:56:00Z">
                  <w:rPr>
                    <w:iCs/>
                    <w:sz w:val="26"/>
                    <w:szCs w:val="26"/>
                  </w:rPr>
                </w:rPrChange>
              </w:rPr>
              <w:t xml:space="preserve"> </w:t>
            </w:r>
            <w:proofErr w:type="spellStart"/>
            <w:r w:rsidRPr="00B41112">
              <w:rPr>
                <w:iCs/>
                <w:sz w:val="26"/>
                <w:szCs w:val="26"/>
                <w:rPrChange w:id="19236" w:author="Le Minh Nghia" w:date="2019-10-09T10:56:00Z">
                  <w:rPr>
                    <w:iCs/>
                    <w:sz w:val="26"/>
                    <w:szCs w:val="26"/>
                  </w:rPr>
                </w:rPrChange>
              </w:rPr>
              <w:t>đăng</w:t>
            </w:r>
            <w:proofErr w:type="spellEnd"/>
            <w:r w:rsidRPr="00B41112">
              <w:rPr>
                <w:iCs/>
                <w:sz w:val="26"/>
                <w:szCs w:val="26"/>
                <w:rPrChange w:id="19237" w:author="Le Minh Nghia" w:date="2019-10-09T10:56:00Z">
                  <w:rPr>
                    <w:iCs/>
                    <w:sz w:val="26"/>
                    <w:szCs w:val="26"/>
                  </w:rPr>
                </w:rPrChange>
              </w:rPr>
              <w:t xml:space="preserve"> </w:t>
            </w:r>
            <w:proofErr w:type="spellStart"/>
            <w:r w:rsidRPr="00B41112">
              <w:rPr>
                <w:iCs/>
                <w:sz w:val="26"/>
                <w:szCs w:val="26"/>
                <w:rPrChange w:id="19238" w:author="Le Minh Nghia" w:date="2019-10-09T10:56:00Z">
                  <w:rPr>
                    <w:iCs/>
                    <w:sz w:val="26"/>
                    <w:szCs w:val="26"/>
                  </w:rPr>
                </w:rPrChange>
              </w:rPr>
              <w:t>nhập</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39" w:author="Le Minh Nghia" w:date="2019-10-09T10:56:00Z">
                  <w:rPr>
                    <w:iCs/>
                    <w:sz w:val="26"/>
                    <w:szCs w:val="26"/>
                  </w:rPr>
                </w:rPrChange>
              </w:rPr>
            </w:pPr>
            <w:proofErr w:type="spellStart"/>
            <w:r w:rsidRPr="00B41112">
              <w:rPr>
                <w:iCs/>
                <w:sz w:val="26"/>
                <w:szCs w:val="26"/>
                <w:rPrChange w:id="19240" w:author="Le Minh Nghia" w:date="2019-10-09T10:56:00Z">
                  <w:rPr>
                    <w:iCs/>
                    <w:sz w:val="26"/>
                    <w:szCs w:val="26"/>
                  </w:rPr>
                </w:rPrChange>
              </w:rPr>
              <w:t>tel</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41" w:author="Le Minh Nghia" w:date="2019-10-09T10:56:00Z">
                  <w:rPr>
                    <w:iCs/>
                    <w:sz w:val="26"/>
                    <w:szCs w:val="26"/>
                  </w:rPr>
                </w:rPrChange>
              </w:rPr>
            </w:pPr>
            <w:r w:rsidRPr="00B41112">
              <w:rPr>
                <w:iCs/>
                <w:sz w:val="26"/>
                <w:szCs w:val="26"/>
                <w:rPrChange w:id="19242" w:author="Le Minh Nghia" w:date="2019-10-09T10:56:00Z">
                  <w:rPr>
                    <w:iCs/>
                    <w:sz w:val="26"/>
                    <w:szCs w:val="26"/>
                  </w:rPr>
                </w:rPrChange>
              </w:rPr>
              <w:t>Varchar (20)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4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4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4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4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47" w:author="Le Minh Nghia" w:date="2019-10-09T10:56:00Z">
                  <w:rPr>
                    <w:iCs/>
                    <w:sz w:val="26"/>
                    <w:szCs w:val="26"/>
                  </w:rPr>
                </w:rPrChange>
              </w:rPr>
            </w:pPr>
            <w:r w:rsidRPr="00B41112">
              <w:rPr>
                <w:iCs/>
                <w:sz w:val="26"/>
                <w:szCs w:val="26"/>
                <w:rPrChange w:id="1924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49" w:author="Le Minh Nghia" w:date="2019-10-09T10:56:00Z">
                  <w:rPr>
                    <w:iCs/>
                    <w:sz w:val="26"/>
                    <w:szCs w:val="26"/>
                  </w:rPr>
                </w:rPrChange>
              </w:rPr>
            </w:pPr>
            <w:proofErr w:type="spellStart"/>
            <w:r w:rsidRPr="00B41112">
              <w:rPr>
                <w:iCs/>
                <w:sz w:val="26"/>
                <w:szCs w:val="26"/>
                <w:rPrChange w:id="19250" w:author="Le Minh Nghia" w:date="2019-10-09T10:56:00Z">
                  <w:rPr>
                    <w:iCs/>
                    <w:sz w:val="26"/>
                    <w:szCs w:val="26"/>
                  </w:rPr>
                </w:rPrChange>
              </w:rPr>
              <w:t>sđt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51" w:author="Le Minh Nghia" w:date="2019-10-09T10:56:00Z">
                  <w:rPr>
                    <w:iCs/>
                    <w:sz w:val="26"/>
                    <w:szCs w:val="26"/>
                  </w:rPr>
                </w:rPrChange>
              </w:rPr>
            </w:pPr>
            <w:r w:rsidRPr="00B41112">
              <w:rPr>
                <w:iCs/>
                <w:sz w:val="26"/>
                <w:szCs w:val="26"/>
                <w:rPrChange w:id="19252" w:author="Le Minh Nghia" w:date="2019-10-09T10:56:00Z">
                  <w:rPr>
                    <w:iCs/>
                    <w:sz w:val="26"/>
                    <w:szCs w:val="26"/>
                  </w:rPr>
                </w:rPrChange>
              </w:rPr>
              <w:t>email</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53" w:author="Le Minh Nghia" w:date="2019-10-09T10:56:00Z">
                  <w:rPr>
                    <w:iCs/>
                    <w:sz w:val="26"/>
                    <w:szCs w:val="26"/>
                  </w:rPr>
                </w:rPrChange>
              </w:rPr>
            </w:pPr>
            <w:r w:rsidRPr="00B41112">
              <w:rPr>
                <w:iCs/>
                <w:sz w:val="26"/>
                <w:szCs w:val="26"/>
                <w:rPrChange w:id="19254" w:author="Le Minh Nghia" w:date="2019-10-09T10:56:00Z">
                  <w:rPr>
                    <w:iCs/>
                    <w:sz w:val="26"/>
                    <w:szCs w:val="26"/>
                  </w:rPr>
                </w:rPrChange>
              </w:rPr>
              <w:t>Varchar (64)</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5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5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5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58" w:author="Le Minh Nghia" w:date="2019-10-09T10:56:00Z">
                  <w:rPr>
                    <w:iCs/>
                    <w:sz w:val="26"/>
                    <w:szCs w:val="26"/>
                  </w:rPr>
                </w:rPrChange>
              </w:rPr>
            </w:pPr>
            <w:r w:rsidRPr="00B41112">
              <w:rPr>
                <w:iCs/>
                <w:sz w:val="26"/>
                <w:szCs w:val="26"/>
                <w:rPrChange w:id="19259" w:author="Le Minh Nghia" w:date="2019-10-09T10:56:00Z">
                  <w:rPr>
                    <w:iCs/>
                    <w:sz w:val="26"/>
                    <w:szCs w:val="26"/>
                  </w:rPr>
                </w:rPrChange>
              </w:rPr>
              <w:sym w:font="Wingdings 2" w:char="F050"/>
            </w: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60" w:author="Le Minh Nghia" w:date="2019-10-09T10:56:00Z">
                  <w:rPr>
                    <w:iCs/>
                    <w:sz w:val="26"/>
                    <w:szCs w:val="26"/>
                  </w:rPr>
                </w:rPrChange>
              </w:rPr>
            </w:pPr>
            <w:r w:rsidRPr="00B41112">
              <w:rPr>
                <w:iCs/>
                <w:sz w:val="26"/>
                <w:szCs w:val="26"/>
                <w:rPrChange w:id="1926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62" w:author="Le Minh Nghia" w:date="2019-10-09T10:56:00Z">
                  <w:rPr>
                    <w:iCs/>
                    <w:sz w:val="26"/>
                    <w:szCs w:val="26"/>
                  </w:rPr>
                </w:rPrChange>
              </w:rPr>
            </w:pPr>
            <w:r w:rsidRPr="00B41112">
              <w:rPr>
                <w:iCs/>
                <w:sz w:val="26"/>
                <w:szCs w:val="26"/>
                <w:rPrChange w:id="19263" w:author="Le Minh Nghia" w:date="2019-10-09T10:56:00Z">
                  <w:rPr>
                    <w:iCs/>
                    <w:sz w:val="26"/>
                    <w:szCs w:val="26"/>
                  </w:rPr>
                </w:rPrChange>
              </w:rPr>
              <w:t>email</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64" w:author="Le Minh Nghia" w:date="2019-10-09T10:56:00Z">
                  <w:rPr>
                    <w:iCs/>
                    <w:sz w:val="26"/>
                    <w:szCs w:val="26"/>
                  </w:rPr>
                </w:rPrChange>
              </w:rPr>
            </w:pPr>
            <w:r w:rsidRPr="00B41112">
              <w:rPr>
                <w:iCs/>
                <w:sz w:val="26"/>
                <w:szCs w:val="26"/>
                <w:rPrChange w:id="19265" w:author="Le Minh Nghia" w:date="2019-10-09T10:56:00Z">
                  <w:rPr>
                    <w:iCs/>
                    <w:sz w:val="26"/>
                    <w:szCs w:val="26"/>
                  </w:rPr>
                </w:rPrChange>
              </w:rPr>
              <w:t>nation</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66" w:author="Le Minh Nghia" w:date="2019-10-09T10:56:00Z">
                  <w:rPr>
                    <w:iCs/>
                    <w:sz w:val="26"/>
                    <w:szCs w:val="26"/>
                  </w:rPr>
                </w:rPrChange>
              </w:rPr>
            </w:pPr>
            <w:r w:rsidRPr="00B41112">
              <w:rPr>
                <w:iCs/>
                <w:sz w:val="26"/>
                <w:szCs w:val="26"/>
                <w:rPrChange w:id="19267"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6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6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7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7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72" w:author="Le Minh Nghia" w:date="2019-10-09T10:56:00Z">
                  <w:rPr>
                    <w:iCs/>
                    <w:sz w:val="26"/>
                    <w:szCs w:val="26"/>
                  </w:rPr>
                </w:rPrChange>
              </w:rPr>
            </w:pPr>
            <w:r w:rsidRPr="00B41112">
              <w:rPr>
                <w:iCs/>
                <w:sz w:val="26"/>
                <w:szCs w:val="26"/>
                <w:rPrChange w:id="1927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74" w:author="Le Minh Nghia" w:date="2019-10-09T10:56:00Z">
                  <w:rPr>
                    <w:iCs/>
                    <w:sz w:val="26"/>
                    <w:szCs w:val="26"/>
                  </w:rPr>
                </w:rPrChange>
              </w:rPr>
            </w:pPr>
            <w:proofErr w:type="spellStart"/>
            <w:r w:rsidRPr="00B41112">
              <w:rPr>
                <w:iCs/>
                <w:sz w:val="26"/>
                <w:szCs w:val="26"/>
                <w:rPrChange w:id="19275" w:author="Le Minh Nghia" w:date="2019-10-09T10:56:00Z">
                  <w:rPr>
                    <w:iCs/>
                    <w:sz w:val="26"/>
                    <w:szCs w:val="26"/>
                  </w:rPr>
                </w:rPrChange>
              </w:rPr>
              <w:t>Tôn</w:t>
            </w:r>
            <w:proofErr w:type="spellEnd"/>
            <w:r w:rsidRPr="00B41112">
              <w:rPr>
                <w:iCs/>
                <w:sz w:val="26"/>
                <w:szCs w:val="26"/>
                <w:rPrChange w:id="19276" w:author="Le Minh Nghia" w:date="2019-10-09T10:56:00Z">
                  <w:rPr>
                    <w:iCs/>
                    <w:sz w:val="26"/>
                    <w:szCs w:val="26"/>
                  </w:rPr>
                </w:rPrChange>
              </w:rPr>
              <w:t xml:space="preserve"> </w:t>
            </w:r>
            <w:proofErr w:type="spellStart"/>
            <w:r w:rsidRPr="00B41112">
              <w:rPr>
                <w:iCs/>
                <w:sz w:val="26"/>
                <w:szCs w:val="26"/>
                <w:rPrChange w:id="19277" w:author="Le Minh Nghia" w:date="2019-10-09T10:56:00Z">
                  <w:rPr>
                    <w:iCs/>
                    <w:sz w:val="26"/>
                    <w:szCs w:val="26"/>
                  </w:rPr>
                </w:rPrChange>
              </w:rPr>
              <w:t>giáo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78" w:author="Le Minh Nghia" w:date="2019-10-09T10:56:00Z">
                  <w:rPr>
                    <w:iCs/>
                    <w:sz w:val="26"/>
                    <w:szCs w:val="26"/>
                  </w:rPr>
                </w:rPrChange>
              </w:rPr>
            </w:pPr>
            <w:r w:rsidRPr="00B41112">
              <w:rPr>
                <w:iCs/>
                <w:sz w:val="26"/>
                <w:szCs w:val="26"/>
                <w:rPrChange w:id="19279" w:author="Le Minh Nghia" w:date="2019-10-09T10:56:00Z">
                  <w:rPr>
                    <w:iCs/>
                    <w:sz w:val="26"/>
                    <w:szCs w:val="26"/>
                  </w:rPr>
                </w:rPrChange>
              </w:rPr>
              <w:t>birth</w:t>
            </w:r>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80" w:author="Le Minh Nghia" w:date="2019-10-09T10:56:00Z">
                  <w:rPr>
                    <w:iCs/>
                    <w:sz w:val="26"/>
                    <w:szCs w:val="26"/>
                  </w:rPr>
                </w:rPrChange>
              </w:rPr>
            </w:pPr>
            <w:r w:rsidRPr="00B41112">
              <w:rPr>
                <w:iCs/>
                <w:sz w:val="26"/>
                <w:szCs w:val="26"/>
                <w:rPrChange w:id="19281" w:author="Le Minh Nghia" w:date="2019-10-09T10:56:00Z">
                  <w:rPr>
                    <w:iCs/>
                    <w:sz w:val="26"/>
                    <w:szCs w:val="26"/>
                  </w:rPr>
                </w:rPrChange>
              </w:rPr>
              <w:t>Date</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8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8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8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8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8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87" w:author="Le Minh Nghia" w:date="2019-10-09T10:56:00Z">
                  <w:rPr>
                    <w:iCs/>
                    <w:sz w:val="26"/>
                    <w:szCs w:val="26"/>
                  </w:rPr>
                </w:rPrChange>
              </w:rPr>
            </w:pPr>
            <w:proofErr w:type="spellStart"/>
            <w:r w:rsidRPr="00B41112">
              <w:rPr>
                <w:iCs/>
                <w:sz w:val="26"/>
                <w:szCs w:val="26"/>
                <w:rPrChange w:id="19288" w:author="Le Minh Nghia" w:date="2019-10-09T10:56:00Z">
                  <w:rPr>
                    <w:iCs/>
                    <w:sz w:val="26"/>
                    <w:szCs w:val="26"/>
                  </w:rPr>
                </w:rPrChange>
              </w:rPr>
              <w:t>Ngày</w:t>
            </w:r>
            <w:proofErr w:type="spellEnd"/>
            <w:r w:rsidRPr="00B41112">
              <w:rPr>
                <w:iCs/>
                <w:sz w:val="26"/>
                <w:szCs w:val="26"/>
                <w:rPrChange w:id="19289" w:author="Le Minh Nghia" w:date="2019-10-09T10:56:00Z">
                  <w:rPr>
                    <w:iCs/>
                    <w:sz w:val="26"/>
                    <w:szCs w:val="26"/>
                  </w:rPr>
                </w:rPrChange>
              </w:rPr>
              <w:t xml:space="preserve"> </w:t>
            </w:r>
            <w:proofErr w:type="spellStart"/>
            <w:r w:rsidRPr="00B41112">
              <w:rPr>
                <w:iCs/>
                <w:sz w:val="26"/>
                <w:szCs w:val="26"/>
                <w:rPrChange w:id="19290" w:author="Le Minh Nghia" w:date="2019-10-09T10:56:00Z">
                  <w:rPr>
                    <w:iCs/>
                    <w:sz w:val="26"/>
                    <w:szCs w:val="26"/>
                  </w:rPr>
                </w:rPrChange>
              </w:rPr>
              <w:t>sinh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91" w:author="Le Minh Nghia" w:date="2019-10-09T10:56:00Z">
                  <w:rPr>
                    <w:iCs/>
                    <w:sz w:val="26"/>
                    <w:szCs w:val="26"/>
                  </w:rPr>
                </w:rPrChange>
              </w:rPr>
            </w:pPr>
            <w:proofErr w:type="spellStart"/>
            <w:r w:rsidRPr="00B41112">
              <w:rPr>
                <w:iCs/>
                <w:sz w:val="26"/>
                <w:szCs w:val="26"/>
                <w:rPrChange w:id="19292" w:author="Le Minh Nghia" w:date="2019-10-09T10:56:00Z">
                  <w:rPr>
                    <w:iCs/>
                    <w:sz w:val="26"/>
                    <w:szCs w:val="26"/>
                  </w:rPr>
                </w:rPrChange>
              </w:rPr>
              <w:t>Family_address</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293" w:author="Le Minh Nghia" w:date="2019-10-09T10:56:00Z">
                  <w:rPr>
                    <w:iCs/>
                    <w:sz w:val="26"/>
                    <w:szCs w:val="26"/>
                  </w:rPr>
                </w:rPrChange>
              </w:rPr>
            </w:pPr>
            <w:r w:rsidRPr="00B41112">
              <w:rPr>
                <w:iCs/>
                <w:sz w:val="26"/>
                <w:szCs w:val="26"/>
                <w:rPrChange w:id="19294"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9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9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29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9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299" w:author="Le Minh Nghia" w:date="2019-10-09T10:56:00Z">
                  <w:rPr>
                    <w:iCs/>
                    <w:sz w:val="26"/>
                    <w:szCs w:val="26"/>
                  </w:rPr>
                </w:rPrChange>
              </w:rPr>
            </w:pPr>
            <w:r w:rsidRPr="00B41112">
              <w:rPr>
                <w:iCs/>
                <w:sz w:val="26"/>
                <w:szCs w:val="26"/>
                <w:rPrChange w:id="1930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01" w:author="Le Minh Nghia" w:date="2019-10-09T10:56:00Z">
                  <w:rPr>
                    <w:iCs/>
                    <w:sz w:val="26"/>
                    <w:szCs w:val="26"/>
                  </w:rPr>
                </w:rPrChange>
              </w:rPr>
            </w:pPr>
            <w:proofErr w:type="spellStart"/>
            <w:r w:rsidRPr="00B41112">
              <w:rPr>
                <w:iCs/>
                <w:sz w:val="26"/>
                <w:szCs w:val="26"/>
                <w:rPrChange w:id="19302" w:author="Le Minh Nghia" w:date="2019-10-09T10:56:00Z">
                  <w:rPr>
                    <w:iCs/>
                    <w:sz w:val="26"/>
                    <w:szCs w:val="26"/>
                  </w:rPr>
                </w:rPrChange>
              </w:rPr>
              <w:t>Địa</w:t>
            </w:r>
            <w:proofErr w:type="spellEnd"/>
            <w:r w:rsidRPr="00B41112">
              <w:rPr>
                <w:iCs/>
                <w:sz w:val="26"/>
                <w:szCs w:val="26"/>
                <w:rPrChange w:id="19303" w:author="Le Minh Nghia" w:date="2019-10-09T10:56:00Z">
                  <w:rPr>
                    <w:iCs/>
                    <w:sz w:val="26"/>
                    <w:szCs w:val="26"/>
                  </w:rPr>
                </w:rPrChange>
              </w:rPr>
              <w:t xml:space="preserve"> </w:t>
            </w:r>
            <w:proofErr w:type="spellStart"/>
            <w:r w:rsidRPr="00B41112">
              <w:rPr>
                <w:iCs/>
                <w:sz w:val="26"/>
                <w:szCs w:val="26"/>
                <w:rPrChange w:id="19304" w:author="Le Minh Nghia" w:date="2019-10-09T10:56:00Z">
                  <w:rPr>
                    <w:iCs/>
                    <w:sz w:val="26"/>
                    <w:szCs w:val="26"/>
                  </w:rPr>
                </w:rPrChange>
              </w:rPr>
              <w:t>chỉ</w:t>
            </w:r>
            <w:proofErr w:type="spellEnd"/>
            <w:r w:rsidRPr="00B41112">
              <w:rPr>
                <w:iCs/>
                <w:sz w:val="26"/>
                <w:szCs w:val="26"/>
                <w:rPrChange w:id="19305" w:author="Le Minh Nghia" w:date="2019-10-09T10:56:00Z">
                  <w:rPr>
                    <w:iCs/>
                    <w:sz w:val="26"/>
                    <w:szCs w:val="26"/>
                  </w:rPr>
                </w:rPrChange>
              </w:rPr>
              <w:t xml:space="preserve"> </w:t>
            </w:r>
            <w:proofErr w:type="spellStart"/>
            <w:r w:rsidRPr="00B41112">
              <w:rPr>
                <w:iCs/>
                <w:sz w:val="26"/>
                <w:szCs w:val="26"/>
                <w:rPrChange w:id="19306" w:author="Le Minh Nghia" w:date="2019-10-09T10:56:00Z">
                  <w:rPr>
                    <w:iCs/>
                    <w:sz w:val="26"/>
                    <w:szCs w:val="26"/>
                  </w:rPr>
                </w:rPrChange>
              </w:rPr>
              <w:t>gia</w:t>
            </w:r>
            <w:proofErr w:type="spellEnd"/>
            <w:r w:rsidRPr="00B41112">
              <w:rPr>
                <w:iCs/>
                <w:sz w:val="26"/>
                <w:szCs w:val="26"/>
                <w:rPrChange w:id="19307" w:author="Le Minh Nghia" w:date="2019-10-09T10:56:00Z">
                  <w:rPr>
                    <w:iCs/>
                    <w:sz w:val="26"/>
                    <w:szCs w:val="26"/>
                  </w:rPr>
                </w:rPrChange>
              </w:rPr>
              <w:t xml:space="preserve"> </w:t>
            </w:r>
            <w:proofErr w:type="spellStart"/>
            <w:r w:rsidRPr="00B41112">
              <w:rPr>
                <w:iCs/>
                <w:sz w:val="26"/>
                <w:szCs w:val="26"/>
                <w:rPrChange w:id="19308" w:author="Le Minh Nghia" w:date="2019-10-09T10:56:00Z">
                  <w:rPr>
                    <w:iCs/>
                    <w:sz w:val="26"/>
                    <w:szCs w:val="26"/>
                  </w:rPr>
                </w:rPrChange>
              </w:rPr>
              <w:t>đình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09" w:author="Le Minh Nghia" w:date="2019-10-09T10:56:00Z">
                  <w:rPr>
                    <w:iCs/>
                    <w:sz w:val="26"/>
                    <w:szCs w:val="26"/>
                  </w:rPr>
                </w:rPrChange>
              </w:rPr>
            </w:pPr>
            <w:proofErr w:type="spellStart"/>
            <w:r w:rsidRPr="00B41112">
              <w:rPr>
                <w:iCs/>
                <w:sz w:val="26"/>
                <w:szCs w:val="26"/>
                <w:rPrChange w:id="19310" w:author="Le Minh Nghia" w:date="2019-10-09T10:56:00Z">
                  <w:rPr>
                    <w:iCs/>
                    <w:sz w:val="26"/>
                    <w:szCs w:val="26"/>
                  </w:rPr>
                </w:rPrChange>
              </w:rPr>
              <w:t>Family_tel</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11" w:author="Le Minh Nghia" w:date="2019-10-09T10:56:00Z">
                  <w:rPr>
                    <w:iCs/>
                    <w:sz w:val="26"/>
                    <w:szCs w:val="26"/>
                  </w:rPr>
                </w:rPrChange>
              </w:rPr>
            </w:pPr>
            <w:r w:rsidRPr="00B41112">
              <w:rPr>
                <w:iCs/>
                <w:sz w:val="26"/>
                <w:szCs w:val="26"/>
                <w:rPrChange w:id="19312"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1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1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1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1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17" w:author="Le Minh Nghia" w:date="2019-10-09T10:56:00Z">
                  <w:rPr>
                    <w:iCs/>
                    <w:sz w:val="26"/>
                    <w:szCs w:val="26"/>
                  </w:rPr>
                </w:rPrChange>
              </w:rPr>
            </w:pPr>
            <w:r w:rsidRPr="00B41112">
              <w:rPr>
                <w:iCs/>
                <w:sz w:val="26"/>
                <w:szCs w:val="26"/>
                <w:rPrChange w:id="1931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19" w:author="Le Minh Nghia" w:date="2019-10-09T10:56:00Z">
                  <w:rPr>
                    <w:iCs/>
                    <w:sz w:val="26"/>
                    <w:szCs w:val="26"/>
                  </w:rPr>
                </w:rPrChange>
              </w:rPr>
            </w:pPr>
            <w:proofErr w:type="spellStart"/>
            <w:r w:rsidRPr="00B41112">
              <w:rPr>
                <w:iCs/>
                <w:sz w:val="26"/>
                <w:szCs w:val="26"/>
                <w:rPrChange w:id="19320" w:author="Le Minh Nghia" w:date="2019-10-09T10:56:00Z">
                  <w:rPr>
                    <w:iCs/>
                    <w:sz w:val="26"/>
                    <w:szCs w:val="26"/>
                  </w:rPr>
                </w:rPrChange>
              </w:rPr>
              <w:t>Số</w:t>
            </w:r>
            <w:proofErr w:type="spellEnd"/>
            <w:r w:rsidRPr="00B41112">
              <w:rPr>
                <w:iCs/>
                <w:sz w:val="26"/>
                <w:szCs w:val="26"/>
                <w:rPrChange w:id="19321" w:author="Le Minh Nghia" w:date="2019-10-09T10:56:00Z">
                  <w:rPr>
                    <w:iCs/>
                    <w:sz w:val="26"/>
                    <w:szCs w:val="26"/>
                  </w:rPr>
                </w:rPrChange>
              </w:rPr>
              <w:t xml:space="preserve"> </w:t>
            </w:r>
            <w:proofErr w:type="spellStart"/>
            <w:r w:rsidRPr="00B41112">
              <w:rPr>
                <w:iCs/>
                <w:sz w:val="26"/>
                <w:szCs w:val="26"/>
                <w:rPrChange w:id="19322" w:author="Le Minh Nghia" w:date="2019-10-09T10:56:00Z">
                  <w:rPr>
                    <w:iCs/>
                    <w:sz w:val="26"/>
                    <w:szCs w:val="26"/>
                  </w:rPr>
                </w:rPrChange>
              </w:rPr>
              <w:t>điện</w:t>
            </w:r>
            <w:proofErr w:type="spellEnd"/>
            <w:r w:rsidRPr="00B41112">
              <w:rPr>
                <w:iCs/>
                <w:sz w:val="26"/>
                <w:szCs w:val="26"/>
                <w:rPrChange w:id="19323" w:author="Le Minh Nghia" w:date="2019-10-09T10:56:00Z">
                  <w:rPr>
                    <w:iCs/>
                    <w:sz w:val="26"/>
                    <w:szCs w:val="26"/>
                  </w:rPr>
                </w:rPrChange>
              </w:rPr>
              <w:t xml:space="preserve"> </w:t>
            </w:r>
            <w:proofErr w:type="spellStart"/>
            <w:r w:rsidRPr="00B41112">
              <w:rPr>
                <w:iCs/>
                <w:sz w:val="26"/>
                <w:szCs w:val="26"/>
                <w:rPrChange w:id="19324" w:author="Le Minh Nghia" w:date="2019-10-09T10:56:00Z">
                  <w:rPr>
                    <w:iCs/>
                    <w:sz w:val="26"/>
                    <w:szCs w:val="26"/>
                  </w:rPr>
                </w:rPrChange>
              </w:rPr>
              <w:t>thoại</w:t>
            </w:r>
            <w:proofErr w:type="spellEnd"/>
            <w:r w:rsidRPr="00B41112">
              <w:rPr>
                <w:iCs/>
                <w:sz w:val="26"/>
                <w:szCs w:val="26"/>
                <w:rPrChange w:id="19325" w:author="Le Minh Nghia" w:date="2019-10-09T10:56:00Z">
                  <w:rPr>
                    <w:iCs/>
                    <w:sz w:val="26"/>
                    <w:szCs w:val="26"/>
                  </w:rPr>
                </w:rPrChange>
              </w:rPr>
              <w:t xml:space="preserve"> </w:t>
            </w:r>
            <w:proofErr w:type="spellStart"/>
            <w:r w:rsidRPr="00B41112">
              <w:rPr>
                <w:iCs/>
                <w:sz w:val="26"/>
                <w:szCs w:val="26"/>
                <w:rPrChange w:id="19326" w:author="Le Minh Nghia" w:date="2019-10-09T10:56:00Z">
                  <w:rPr>
                    <w:iCs/>
                    <w:sz w:val="26"/>
                    <w:szCs w:val="26"/>
                  </w:rPr>
                </w:rPrChange>
              </w:rPr>
              <w:t>gia</w:t>
            </w:r>
            <w:proofErr w:type="spellEnd"/>
            <w:r w:rsidRPr="00B41112">
              <w:rPr>
                <w:iCs/>
                <w:sz w:val="26"/>
                <w:szCs w:val="26"/>
                <w:rPrChange w:id="19327" w:author="Le Minh Nghia" w:date="2019-10-09T10:56:00Z">
                  <w:rPr>
                    <w:iCs/>
                    <w:sz w:val="26"/>
                    <w:szCs w:val="26"/>
                  </w:rPr>
                </w:rPrChange>
              </w:rPr>
              <w:t xml:space="preserve"> </w:t>
            </w:r>
            <w:proofErr w:type="spellStart"/>
            <w:r w:rsidRPr="00B41112">
              <w:rPr>
                <w:iCs/>
                <w:sz w:val="26"/>
                <w:szCs w:val="26"/>
                <w:rPrChange w:id="19328" w:author="Le Minh Nghia" w:date="2019-10-09T10:56:00Z">
                  <w:rPr>
                    <w:iCs/>
                    <w:sz w:val="26"/>
                    <w:szCs w:val="26"/>
                  </w:rPr>
                </w:rPrChange>
              </w:rPr>
              <w:t>đình</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329" w:author="Le Minh Nghia" w:date="2019-10-09T10:56:00Z">
                  <w:rPr>
                    <w:sz w:val="26"/>
                    <w:szCs w:val="26"/>
                  </w:rPr>
                </w:rPrChange>
              </w:rPr>
            </w:pPr>
            <w:proofErr w:type="spellStart"/>
            <w:r w:rsidRPr="00B41112">
              <w:rPr>
                <w:sz w:val="26"/>
                <w:szCs w:val="26"/>
                <w:rPrChange w:id="19330" w:author="Le Minh Nghia" w:date="2019-10-09T10:56:00Z">
                  <w:rPr>
                    <w:sz w:val="26"/>
                    <w:szCs w:val="26"/>
                  </w:rPr>
                </w:rPrChange>
              </w:rPr>
              <w:t>Status_id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31" w:author="Le Minh Nghia" w:date="2019-10-09T10:56:00Z">
                  <w:rPr>
                    <w:iCs/>
                    <w:sz w:val="26"/>
                    <w:szCs w:val="26"/>
                  </w:rPr>
                </w:rPrChange>
              </w:rPr>
            </w:pPr>
            <w:proofErr w:type="gramStart"/>
            <w:r w:rsidRPr="00B41112">
              <w:rPr>
                <w:iCs/>
                <w:sz w:val="26"/>
                <w:szCs w:val="26"/>
                <w:rPrChange w:id="19332" w:author="Le Minh Nghia" w:date="2019-10-09T10:56:00Z">
                  <w:rPr>
                    <w:iCs/>
                    <w:sz w:val="26"/>
                    <w:szCs w:val="26"/>
                  </w:rPr>
                </w:rPrChange>
              </w:rPr>
              <w:t>Integer(</w:t>
            </w:r>
            <w:proofErr w:type="gramEnd"/>
            <w:r w:rsidRPr="00B41112">
              <w:rPr>
                <w:iCs/>
                <w:sz w:val="26"/>
                <w:szCs w:val="26"/>
                <w:rPrChange w:id="19333" w:author="Le Minh Nghia" w:date="2019-10-09T10:56:00Z">
                  <w:rPr>
                    <w:iCs/>
                    <w:sz w:val="26"/>
                    <w:szCs w:val="26"/>
                  </w:rPr>
                </w:rPrChange>
              </w:rPr>
              <w:t>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3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35" w:author="Le Minh Nghia" w:date="2019-10-09T10:56:00Z">
                  <w:rPr>
                    <w:iCs/>
                    <w:sz w:val="26"/>
                    <w:szCs w:val="26"/>
                  </w:rPr>
                </w:rPrChange>
              </w:rPr>
            </w:pPr>
            <w:r w:rsidRPr="00B41112">
              <w:rPr>
                <w:iCs/>
                <w:sz w:val="26"/>
                <w:szCs w:val="26"/>
                <w:rPrChange w:id="19336"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3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3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3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40" w:author="Le Minh Nghia" w:date="2019-10-09T10:56:00Z">
                  <w:rPr>
                    <w:iCs/>
                    <w:sz w:val="26"/>
                    <w:szCs w:val="26"/>
                  </w:rPr>
                </w:rPrChange>
              </w:rPr>
            </w:pPr>
            <w:proofErr w:type="spellStart"/>
            <w:r w:rsidRPr="00B41112">
              <w:rPr>
                <w:iCs/>
                <w:sz w:val="26"/>
                <w:szCs w:val="26"/>
                <w:rPrChange w:id="19341" w:author="Le Minh Nghia" w:date="2019-10-09T10:56:00Z">
                  <w:rPr>
                    <w:iCs/>
                    <w:sz w:val="26"/>
                    <w:szCs w:val="26"/>
                  </w:rPr>
                </w:rPrChange>
              </w:rPr>
              <w:t>Trạng</w:t>
            </w:r>
            <w:proofErr w:type="spellEnd"/>
            <w:r w:rsidRPr="00B41112">
              <w:rPr>
                <w:iCs/>
                <w:sz w:val="26"/>
                <w:szCs w:val="26"/>
                <w:rPrChange w:id="19342" w:author="Le Minh Nghia" w:date="2019-10-09T10:56:00Z">
                  <w:rPr>
                    <w:iCs/>
                    <w:sz w:val="26"/>
                    <w:szCs w:val="26"/>
                  </w:rPr>
                </w:rPrChange>
              </w:rPr>
              <w:t xml:space="preserve"> </w:t>
            </w:r>
            <w:proofErr w:type="spellStart"/>
            <w:r w:rsidRPr="00B41112">
              <w:rPr>
                <w:iCs/>
                <w:sz w:val="26"/>
                <w:szCs w:val="26"/>
                <w:rPrChange w:id="19343" w:author="Le Minh Nghia" w:date="2019-10-09T10:56:00Z">
                  <w:rPr>
                    <w:iCs/>
                    <w:sz w:val="26"/>
                    <w:szCs w:val="26"/>
                  </w:rPr>
                </w:rPrChange>
              </w:rPr>
              <w:t>thái</w:t>
            </w:r>
            <w:proofErr w:type="spellEnd"/>
            <w:r w:rsidRPr="00B41112">
              <w:rPr>
                <w:iCs/>
                <w:sz w:val="26"/>
                <w:szCs w:val="26"/>
                <w:rPrChange w:id="19344" w:author="Le Minh Nghia" w:date="2019-10-09T10:56:00Z">
                  <w:rPr>
                    <w:iCs/>
                    <w:sz w:val="26"/>
                    <w:szCs w:val="26"/>
                  </w:rPr>
                </w:rPrChange>
              </w:rPr>
              <w:t xml:space="preserve"> </w:t>
            </w:r>
            <w:proofErr w:type="spellStart"/>
            <w:r w:rsidRPr="00B41112">
              <w:rPr>
                <w:iCs/>
                <w:sz w:val="26"/>
                <w:szCs w:val="26"/>
                <w:rPrChange w:id="19345" w:author="Le Minh Nghia" w:date="2019-10-09T10:56:00Z">
                  <w:rPr>
                    <w:iCs/>
                    <w:sz w:val="26"/>
                    <w:szCs w:val="26"/>
                  </w:rPr>
                </w:rPrChange>
              </w:rPr>
              <w:t>người</w:t>
            </w:r>
            <w:proofErr w:type="spellEnd"/>
            <w:r w:rsidRPr="00B41112">
              <w:rPr>
                <w:iCs/>
                <w:sz w:val="26"/>
                <w:szCs w:val="26"/>
                <w:rPrChange w:id="19346" w:author="Le Minh Nghia" w:date="2019-10-09T10:56:00Z">
                  <w:rPr>
                    <w:iCs/>
                    <w:sz w:val="26"/>
                    <w:szCs w:val="26"/>
                  </w:rPr>
                </w:rPrChange>
              </w:rPr>
              <w:t xml:space="preserve"> </w:t>
            </w:r>
            <w:proofErr w:type="spellStart"/>
            <w:r w:rsidRPr="00B41112">
              <w:rPr>
                <w:iCs/>
                <w:sz w:val="26"/>
                <w:szCs w:val="26"/>
                <w:rPrChange w:id="19347" w:author="Le Minh Nghia" w:date="2019-10-09T10:56:00Z">
                  <w:rPr>
                    <w:iCs/>
                    <w:sz w:val="26"/>
                    <w:szCs w:val="26"/>
                  </w:rPr>
                </w:rPrChange>
              </w:rPr>
              <w:t>dùng</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348" w:author="Le Minh Nghia" w:date="2019-10-09T10:56:00Z">
                  <w:rPr>
                    <w:sz w:val="26"/>
                    <w:szCs w:val="26"/>
                  </w:rPr>
                </w:rPrChange>
              </w:rPr>
            </w:pPr>
            <w:proofErr w:type="spellStart"/>
            <w:r w:rsidRPr="00B41112">
              <w:rPr>
                <w:sz w:val="26"/>
                <w:szCs w:val="26"/>
                <w:rPrChange w:id="19349" w:author="Le Minh Nghia" w:date="2019-10-09T10:56:00Z">
                  <w:rPr>
                    <w:sz w:val="26"/>
                    <w:szCs w:val="26"/>
                  </w:rPr>
                </w:rPrChange>
              </w:rPr>
              <w:t>District_id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50" w:author="Le Minh Nghia" w:date="2019-10-09T10:56:00Z">
                  <w:rPr>
                    <w:iCs/>
                    <w:sz w:val="26"/>
                    <w:szCs w:val="26"/>
                  </w:rPr>
                </w:rPrChange>
              </w:rPr>
            </w:pPr>
            <w:proofErr w:type="gramStart"/>
            <w:r w:rsidRPr="00B41112">
              <w:rPr>
                <w:iCs/>
                <w:sz w:val="26"/>
                <w:szCs w:val="26"/>
                <w:rPrChange w:id="19351" w:author="Le Minh Nghia" w:date="2019-10-09T10:56:00Z">
                  <w:rPr>
                    <w:iCs/>
                    <w:sz w:val="26"/>
                    <w:szCs w:val="26"/>
                  </w:rPr>
                </w:rPrChange>
              </w:rPr>
              <w:t>Integer(</w:t>
            </w:r>
            <w:proofErr w:type="gramEnd"/>
            <w:r w:rsidRPr="00B41112">
              <w:rPr>
                <w:iCs/>
                <w:sz w:val="26"/>
                <w:szCs w:val="26"/>
                <w:rPrChange w:id="19352" w:author="Le Minh Nghia" w:date="2019-10-09T10:56:00Z">
                  <w:rPr>
                    <w:iCs/>
                    <w:sz w:val="26"/>
                    <w:szCs w:val="26"/>
                  </w:rPr>
                </w:rPrChange>
              </w:rPr>
              <w:t>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5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54" w:author="Le Minh Nghia" w:date="2019-10-09T10:56:00Z">
                  <w:rPr>
                    <w:iCs/>
                    <w:sz w:val="26"/>
                    <w:szCs w:val="26"/>
                  </w:rPr>
                </w:rPrChange>
              </w:rPr>
            </w:pPr>
            <w:r w:rsidRPr="00B41112">
              <w:rPr>
                <w:iCs/>
                <w:sz w:val="26"/>
                <w:szCs w:val="26"/>
                <w:rPrChange w:id="19355"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5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5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5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59" w:author="Le Minh Nghia" w:date="2019-10-09T10:56:00Z">
                  <w:rPr>
                    <w:iCs/>
                    <w:sz w:val="26"/>
                    <w:szCs w:val="26"/>
                  </w:rPr>
                </w:rPrChange>
              </w:rPr>
            </w:pPr>
            <w:r w:rsidRPr="00B41112">
              <w:rPr>
                <w:iCs/>
                <w:sz w:val="26"/>
                <w:szCs w:val="26"/>
                <w:rPrChange w:id="19360" w:author="Le Minh Nghia" w:date="2019-10-09T10:56:00Z">
                  <w:rPr>
                    <w:iCs/>
                    <w:sz w:val="26"/>
                    <w:szCs w:val="26"/>
                  </w:rPr>
                </w:rPrChange>
              </w:rPr>
              <w:t xml:space="preserve">ID </w:t>
            </w:r>
            <w:proofErr w:type="spellStart"/>
            <w:r w:rsidRPr="00B41112">
              <w:rPr>
                <w:iCs/>
                <w:sz w:val="26"/>
                <w:szCs w:val="26"/>
                <w:rPrChange w:id="19361" w:author="Le Minh Nghia" w:date="2019-10-09T10:56:00Z">
                  <w:rPr>
                    <w:iCs/>
                    <w:sz w:val="26"/>
                    <w:szCs w:val="26"/>
                  </w:rPr>
                </w:rPrChange>
              </w:rPr>
              <w:t>quận</w:t>
            </w:r>
            <w:proofErr w:type="spellEnd"/>
            <w:r w:rsidRPr="00B41112">
              <w:rPr>
                <w:iCs/>
                <w:sz w:val="26"/>
                <w:szCs w:val="26"/>
                <w:rPrChange w:id="19362" w:author="Le Minh Nghia" w:date="2019-10-09T10:56:00Z">
                  <w:rPr>
                    <w:iCs/>
                    <w:sz w:val="26"/>
                    <w:szCs w:val="26"/>
                  </w:rPr>
                </w:rPrChange>
              </w:rPr>
              <w:t xml:space="preserve"> </w:t>
            </w:r>
            <w:proofErr w:type="spellStart"/>
            <w:r w:rsidRPr="00B41112">
              <w:rPr>
                <w:iCs/>
                <w:sz w:val="26"/>
                <w:szCs w:val="26"/>
                <w:rPrChange w:id="19363" w:author="Le Minh Nghia" w:date="2019-10-09T10:56:00Z">
                  <w:rPr>
                    <w:iCs/>
                    <w:sz w:val="26"/>
                    <w:szCs w:val="26"/>
                  </w:rPr>
                </w:rPrChange>
              </w:rPr>
              <w:t>huyện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364" w:author="Le Minh Nghia" w:date="2019-10-09T10:56:00Z">
                  <w:rPr>
                    <w:sz w:val="26"/>
                    <w:szCs w:val="26"/>
                  </w:rPr>
                </w:rPrChange>
              </w:rPr>
            </w:pPr>
            <w:proofErr w:type="spellStart"/>
            <w:r w:rsidRPr="00B41112">
              <w:rPr>
                <w:sz w:val="26"/>
                <w:szCs w:val="26"/>
                <w:rPrChange w:id="19365"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66" w:author="Le Minh Nghia" w:date="2019-10-09T10:56:00Z">
                  <w:rPr>
                    <w:iCs/>
                    <w:sz w:val="26"/>
                    <w:szCs w:val="26"/>
                  </w:rPr>
                </w:rPrChange>
              </w:rPr>
            </w:pPr>
            <w:r w:rsidRPr="00B41112">
              <w:rPr>
                <w:iCs/>
                <w:sz w:val="26"/>
                <w:szCs w:val="26"/>
                <w:rPrChange w:id="1936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6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6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7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7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72" w:author="Le Minh Nghia" w:date="2019-10-09T10:56:00Z">
                  <w:rPr>
                    <w:iCs/>
                    <w:sz w:val="26"/>
                    <w:szCs w:val="26"/>
                  </w:rPr>
                </w:rPrChange>
              </w:rPr>
            </w:pPr>
            <w:r w:rsidRPr="00B41112">
              <w:rPr>
                <w:iCs/>
                <w:sz w:val="26"/>
                <w:szCs w:val="26"/>
                <w:rPrChange w:id="1937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74" w:author="Le Minh Nghia" w:date="2019-10-09T10:56:00Z">
                  <w:rPr>
                    <w:iCs/>
                    <w:sz w:val="26"/>
                    <w:szCs w:val="26"/>
                  </w:rPr>
                </w:rPrChange>
              </w:rPr>
            </w:pPr>
            <w:proofErr w:type="spellStart"/>
            <w:r w:rsidRPr="00B41112">
              <w:rPr>
                <w:iCs/>
                <w:sz w:val="26"/>
                <w:szCs w:val="26"/>
                <w:rPrChange w:id="19375" w:author="Le Minh Nghia" w:date="2019-10-09T10:56:00Z">
                  <w:rPr>
                    <w:iCs/>
                    <w:sz w:val="26"/>
                    <w:szCs w:val="26"/>
                  </w:rPr>
                </w:rPrChange>
              </w:rPr>
              <w:t>ngày</w:t>
            </w:r>
            <w:proofErr w:type="spellEnd"/>
            <w:r w:rsidRPr="00B41112">
              <w:rPr>
                <w:iCs/>
                <w:sz w:val="26"/>
                <w:szCs w:val="26"/>
                <w:rPrChange w:id="19376" w:author="Le Minh Nghia" w:date="2019-10-09T10:56:00Z">
                  <w:rPr>
                    <w:iCs/>
                    <w:sz w:val="26"/>
                    <w:szCs w:val="26"/>
                  </w:rPr>
                </w:rPrChange>
              </w:rPr>
              <w:t xml:space="preserve"> </w:t>
            </w:r>
            <w:proofErr w:type="spellStart"/>
            <w:r w:rsidRPr="00B41112">
              <w:rPr>
                <w:iCs/>
                <w:sz w:val="26"/>
                <w:szCs w:val="26"/>
                <w:rPrChange w:id="19377"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378" w:author="Le Minh Nghia" w:date="2019-10-09T10:56:00Z">
                  <w:rPr>
                    <w:sz w:val="26"/>
                    <w:szCs w:val="26"/>
                  </w:rPr>
                </w:rPrChange>
              </w:rPr>
            </w:pPr>
            <w:proofErr w:type="spellStart"/>
            <w:r w:rsidRPr="00B41112">
              <w:rPr>
                <w:sz w:val="26"/>
                <w:szCs w:val="26"/>
                <w:rPrChange w:id="19379"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80" w:author="Le Minh Nghia" w:date="2019-10-09T10:56:00Z">
                  <w:rPr>
                    <w:iCs/>
                    <w:sz w:val="26"/>
                    <w:szCs w:val="26"/>
                  </w:rPr>
                </w:rPrChange>
              </w:rPr>
            </w:pPr>
            <w:r w:rsidRPr="00B41112">
              <w:rPr>
                <w:iCs/>
                <w:sz w:val="26"/>
                <w:szCs w:val="26"/>
                <w:rPrChange w:id="19381"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8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8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8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8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86" w:author="Le Minh Nghia" w:date="2019-10-09T10:56:00Z">
                  <w:rPr>
                    <w:iCs/>
                    <w:sz w:val="26"/>
                    <w:szCs w:val="26"/>
                  </w:rPr>
                </w:rPrChange>
              </w:rPr>
            </w:pPr>
            <w:r w:rsidRPr="00B41112">
              <w:rPr>
                <w:iCs/>
                <w:sz w:val="26"/>
                <w:szCs w:val="26"/>
                <w:rPrChange w:id="19387"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88" w:author="Le Minh Nghia" w:date="2019-10-09T10:56:00Z">
                  <w:rPr>
                    <w:iCs/>
                    <w:sz w:val="26"/>
                    <w:szCs w:val="26"/>
                  </w:rPr>
                </w:rPrChange>
              </w:rPr>
            </w:pPr>
            <w:proofErr w:type="spellStart"/>
            <w:r w:rsidRPr="00B41112">
              <w:rPr>
                <w:iCs/>
                <w:sz w:val="26"/>
                <w:szCs w:val="26"/>
                <w:rPrChange w:id="19389" w:author="Le Minh Nghia" w:date="2019-10-09T10:56:00Z">
                  <w:rPr>
                    <w:iCs/>
                    <w:sz w:val="26"/>
                    <w:szCs w:val="26"/>
                  </w:rPr>
                </w:rPrChange>
              </w:rPr>
              <w:t>ngày</w:t>
            </w:r>
            <w:proofErr w:type="spellEnd"/>
            <w:r w:rsidRPr="00B41112">
              <w:rPr>
                <w:iCs/>
                <w:sz w:val="26"/>
                <w:szCs w:val="26"/>
                <w:rPrChange w:id="19390" w:author="Le Minh Nghia" w:date="2019-10-09T10:56:00Z">
                  <w:rPr>
                    <w:iCs/>
                    <w:sz w:val="26"/>
                    <w:szCs w:val="26"/>
                  </w:rPr>
                </w:rPrChange>
              </w:rPr>
              <w:t xml:space="preserve"> </w:t>
            </w:r>
            <w:proofErr w:type="spellStart"/>
            <w:r w:rsidRPr="00B41112">
              <w:rPr>
                <w:iCs/>
                <w:sz w:val="26"/>
                <w:szCs w:val="26"/>
                <w:rPrChange w:id="19391" w:author="Le Minh Nghia" w:date="2019-10-09T10:56:00Z">
                  <w:rPr>
                    <w:iCs/>
                    <w:sz w:val="26"/>
                    <w:szCs w:val="26"/>
                  </w:rPr>
                </w:rPrChange>
              </w:rPr>
              <w:t>cập</w:t>
            </w:r>
            <w:proofErr w:type="spellEnd"/>
            <w:r w:rsidRPr="00B41112">
              <w:rPr>
                <w:iCs/>
                <w:sz w:val="26"/>
                <w:szCs w:val="26"/>
                <w:rPrChange w:id="19392" w:author="Le Minh Nghia" w:date="2019-10-09T10:56:00Z">
                  <w:rPr>
                    <w:iCs/>
                    <w:sz w:val="26"/>
                    <w:szCs w:val="26"/>
                  </w:rPr>
                </w:rPrChange>
              </w:rPr>
              <w:t xml:space="preserve"> </w:t>
            </w:r>
            <w:proofErr w:type="spellStart"/>
            <w:r w:rsidRPr="00B41112">
              <w:rPr>
                <w:iCs/>
                <w:sz w:val="26"/>
                <w:szCs w:val="26"/>
                <w:rPrChange w:id="19393"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394" w:author="Le Minh Nghia" w:date="2019-10-09T10:56:00Z">
                  <w:rPr>
                    <w:sz w:val="26"/>
                    <w:szCs w:val="26"/>
                  </w:rPr>
                </w:rPrChange>
              </w:rPr>
            </w:pPr>
            <w:proofErr w:type="spellStart"/>
            <w:r w:rsidRPr="00B41112">
              <w:rPr>
                <w:sz w:val="26"/>
                <w:szCs w:val="26"/>
                <w:rPrChange w:id="19395"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396" w:author="Le Minh Nghia" w:date="2019-10-09T10:56:00Z">
                  <w:rPr>
                    <w:iCs/>
                    <w:sz w:val="26"/>
                    <w:szCs w:val="26"/>
                  </w:rPr>
                </w:rPrChange>
              </w:rPr>
            </w:pPr>
            <w:r w:rsidRPr="00B41112">
              <w:rPr>
                <w:iCs/>
                <w:sz w:val="26"/>
                <w:szCs w:val="26"/>
                <w:rPrChange w:id="1939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39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39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40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0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02" w:author="Le Minh Nghia" w:date="2019-10-09T10:56:00Z">
                  <w:rPr>
                    <w:iCs/>
                    <w:sz w:val="26"/>
                    <w:szCs w:val="26"/>
                  </w:rPr>
                </w:rPrChange>
              </w:rPr>
            </w:pPr>
            <w:r w:rsidRPr="00B41112">
              <w:rPr>
                <w:iCs/>
                <w:sz w:val="26"/>
                <w:szCs w:val="26"/>
                <w:rPrChange w:id="1940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404" w:author="Le Minh Nghia" w:date="2019-10-09T10:56:00Z">
                  <w:rPr>
                    <w:iCs/>
                    <w:sz w:val="26"/>
                    <w:szCs w:val="26"/>
                  </w:rPr>
                </w:rPrChange>
              </w:rPr>
            </w:pPr>
            <w:proofErr w:type="spellStart"/>
            <w:r w:rsidRPr="00B41112">
              <w:rPr>
                <w:iCs/>
                <w:sz w:val="26"/>
                <w:szCs w:val="26"/>
                <w:rPrChange w:id="19405" w:author="Le Minh Nghia" w:date="2019-10-09T10:56:00Z">
                  <w:rPr>
                    <w:iCs/>
                    <w:sz w:val="26"/>
                    <w:szCs w:val="26"/>
                  </w:rPr>
                </w:rPrChange>
              </w:rPr>
              <w:t>ngày</w:t>
            </w:r>
            <w:proofErr w:type="spellEnd"/>
            <w:r w:rsidRPr="00B41112">
              <w:rPr>
                <w:iCs/>
                <w:sz w:val="26"/>
                <w:szCs w:val="26"/>
                <w:rPrChange w:id="19406" w:author="Le Minh Nghia" w:date="2019-10-09T10:56:00Z">
                  <w:rPr>
                    <w:iCs/>
                    <w:sz w:val="26"/>
                    <w:szCs w:val="26"/>
                  </w:rPr>
                </w:rPrChange>
              </w:rPr>
              <w:t xml:space="preserve"> </w:t>
            </w:r>
            <w:proofErr w:type="spellStart"/>
            <w:r w:rsidRPr="00B41112">
              <w:rPr>
                <w:iCs/>
                <w:sz w:val="26"/>
                <w:szCs w:val="26"/>
                <w:rPrChange w:id="19407" w:author="Le Minh Nghia" w:date="2019-10-09T10:56:00Z">
                  <w:rPr>
                    <w:iCs/>
                    <w:sz w:val="26"/>
                    <w:szCs w:val="26"/>
                  </w:rPr>
                </w:rPrChange>
              </w:rPr>
              <w:t>xóa</w:t>
            </w:r>
            <w:proofErr w:type="spellEnd"/>
            <w:r w:rsidRPr="00B41112">
              <w:rPr>
                <w:iCs/>
                <w:sz w:val="26"/>
                <w:szCs w:val="26"/>
                <w:rPrChange w:id="19408" w:author="Le Minh Nghia" w:date="2019-10-09T10:56:00Z">
                  <w:rPr>
                    <w:iCs/>
                    <w:sz w:val="26"/>
                    <w:szCs w:val="26"/>
                  </w:rPr>
                </w:rPrChange>
              </w:rPr>
              <w:t xml:space="preserve"> </w:t>
            </w:r>
            <w:proofErr w:type="spellStart"/>
            <w:r w:rsidRPr="00B41112">
              <w:rPr>
                <w:iCs/>
                <w:sz w:val="26"/>
                <w:szCs w:val="26"/>
                <w:rPrChange w:id="19409" w:author="Le Minh Nghia" w:date="2019-10-09T10:56:00Z">
                  <w:rPr>
                    <w:iCs/>
                    <w:sz w:val="26"/>
                    <w:szCs w:val="26"/>
                  </w:rPr>
                </w:rPrChange>
              </w:rPr>
              <w:t>tạm</w:t>
            </w:r>
            <w:proofErr w:type="spellEnd"/>
          </w:p>
        </w:tc>
      </w:tr>
    </w:tbl>
    <w:p w:rsidR="00596A15" w:rsidRPr="00B41112" w:rsidRDefault="00596A15" w:rsidP="00596A15">
      <w:pPr>
        <w:rPr>
          <w:sz w:val="26"/>
          <w:szCs w:val="26"/>
          <w:rPrChange w:id="19410" w:author="Le Minh Nghia" w:date="2019-10-09T10:56:00Z">
            <w:rPr>
              <w:sz w:val="26"/>
              <w:szCs w:val="26"/>
            </w:rPr>
          </w:rPrChange>
        </w:rPr>
      </w:pPr>
    </w:p>
    <w:p w:rsidR="00596A15" w:rsidRPr="00B41112" w:rsidRDefault="00596A15" w:rsidP="00596A15">
      <w:pPr>
        <w:pStyle w:val="Heading1"/>
        <w:numPr>
          <w:ilvl w:val="0"/>
          <w:numId w:val="44"/>
        </w:numPr>
        <w:rPr>
          <w:rFonts w:ascii="Times New Roman" w:hAnsi="Times New Roman" w:cs="Times New Roman"/>
          <w:sz w:val="26"/>
          <w:szCs w:val="26"/>
          <w:highlight w:val="yellow"/>
          <w:rPrChange w:id="19411" w:author="Le Minh Nghia" w:date="2019-10-09T10:56:00Z">
            <w:rPr>
              <w:sz w:val="26"/>
              <w:szCs w:val="26"/>
            </w:rPr>
          </w:rPrChange>
        </w:rPr>
      </w:pPr>
      <w:r w:rsidRPr="00B41112">
        <w:rPr>
          <w:rFonts w:ascii="Times New Roman" w:hAnsi="Times New Roman" w:cs="Times New Roman"/>
          <w:sz w:val="26"/>
          <w:szCs w:val="26"/>
          <w:highlight w:val="yellow"/>
          <w:rPrChange w:id="19412" w:author="Le Minh Nghia" w:date="2019-10-09T10:56:00Z">
            <w:rPr>
              <w:sz w:val="26"/>
              <w:szCs w:val="26"/>
            </w:rPr>
          </w:rPrChange>
        </w:rPr>
        <w:t>BẢNG MÔ TẢ THUỘC TÍNH CỦA LỚP WARDS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05"/>
        <w:gridCol w:w="2177"/>
        <w:gridCol w:w="725"/>
        <w:gridCol w:w="710"/>
        <w:gridCol w:w="752"/>
        <w:gridCol w:w="898"/>
        <w:gridCol w:w="479"/>
        <w:gridCol w:w="1992"/>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413" w:author="Le Minh Nghia" w:date="2019-10-09T10:56:00Z">
                  <w:rPr>
                    <w:rFonts w:eastAsia="MS Mincho"/>
                    <w:b/>
                    <w:i/>
                    <w:iCs/>
                    <w:sz w:val="26"/>
                    <w:szCs w:val="26"/>
                  </w:rPr>
                </w:rPrChange>
              </w:rPr>
            </w:pPr>
            <w:proofErr w:type="spellStart"/>
            <w:r w:rsidRPr="00B41112">
              <w:rPr>
                <w:b/>
                <w:i/>
                <w:iCs/>
                <w:sz w:val="26"/>
                <w:szCs w:val="26"/>
                <w:rPrChange w:id="19414" w:author="Le Minh Nghia" w:date="2019-10-09T10:56:00Z">
                  <w:rPr>
                    <w:b/>
                    <w:i/>
                    <w:iCs/>
                    <w:sz w:val="26"/>
                    <w:szCs w:val="26"/>
                  </w:rPr>
                </w:rPrChange>
              </w:rPr>
              <w:t>Tên</w:t>
            </w:r>
            <w:proofErr w:type="spellEnd"/>
            <w:r w:rsidRPr="00B41112">
              <w:rPr>
                <w:b/>
                <w:i/>
                <w:iCs/>
                <w:sz w:val="26"/>
                <w:szCs w:val="26"/>
                <w:rPrChange w:id="19415" w:author="Le Minh Nghia" w:date="2019-10-09T10:56:00Z">
                  <w:rPr>
                    <w:b/>
                    <w:i/>
                    <w:iCs/>
                    <w:sz w:val="26"/>
                    <w:szCs w:val="26"/>
                  </w:rPr>
                </w:rPrChange>
              </w:rPr>
              <w:t xml:space="preserve"> </w:t>
            </w:r>
            <w:proofErr w:type="spellStart"/>
            <w:r w:rsidRPr="00B41112">
              <w:rPr>
                <w:b/>
                <w:i/>
                <w:iCs/>
                <w:sz w:val="26"/>
                <w:szCs w:val="26"/>
                <w:rPrChange w:id="19416" w:author="Le Minh Nghia" w:date="2019-10-09T10:56:00Z">
                  <w:rPr>
                    <w:b/>
                    <w:i/>
                    <w:iCs/>
                    <w:sz w:val="26"/>
                    <w:szCs w:val="26"/>
                  </w:rPr>
                </w:rPrChange>
              </w:rPr>
              <w:t>thuộc</w:t>
            </w:r>
            <w:proofErr w:type="spellEnd"/>
            <w:r w:rsidRPr="00B41112">
              <w:rPr>
                <w:b/>
                <w:i/>
                <w:iCs/>
                <w:sz w:val="26"/>
                <w:szCs w:val="26"/>
                <w:rPrChange w:id="19417" w:author="Le Minh Nghia" w:date="2019-10-09T10:56:00Z">
                  <w:rPr>
                    <w:b/>
                    <w:i/>
                    <w:iCs/>
                    <w:sz w:val="26"/>
                    <w:szCs w:val="26"/>
                  </w:rPr>
                </w:rPrChange>
              </w:rPr>
              <w:t xml:space="preserve"> </w:t>
            </w:r>
            <w:proofErr w:type="spellStart"/>
            <w:r w:rsidRPr="00B41112">
              <w:rPr>
                <w:b/>
                <w:i/>
                <w:iCs/>
                <w:sz w:val="26"/>
                <w:szCs w:val="26"/>
                <w:rPrChange w:id="19418"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419" w:author="Le Minh Nghia" w:date="2019-10-09T10:56:00Z">
                  <w:rPr>
                    <w:rFonts w:eastAsia="MS Mincho"/>
                    <w:b/>
                    <w:i/>
                    <w:iCs/>
                    <w:sz w:val="26"/>
                    <w:szCs w:val="26"/>
                  </w:rPr>
                </w:rPrChange>
              </w:rPr>
            </w:pPr>
            <w:proofErr w:type="spellStart"/>
            <w:r w:rsidRPr="00B41112">
              <w:rPr>
                <w:b/>
                <w:i/>
                <w:iCs/>
                <w:sz w:val="26"/>
                <w:szCs w:val="26"/>
                <w:rPrChange w:id="19420" w:author="Le Minh Nghia" w:date="2019-10-09T10:56:00Z">
                  <w:rPr>
                    <w:b/>
                    <w:i/>
                    <w:iCs/>
                    <w:sz w:val="26"/>
                    <w:szCs w:val="26"/>
                  </w:rPr>
                </w:rPrChange>
              </w:rPr>
              <w:t>Kiểu</w:t>
            </w:r>
            <w:proofErr w:type="spellEnd"/>
            <w:r w:rsidRPr="00B41112">
              <w:rPr>
                <w:b/>
                <w:i/>
                <w:iCs/>
                <w:sz w:val="26"/>
                <w:szCs w:val="26"/>
                <w:rPrChange w:id="19421" w:author="Le Minh Nghia" w:date="2019-10-09T10:56:00Z">
                  <w:rPr>
                    <w:b/>
                    <w:i/>
                    <w:iCs/>
                    <w:sz w:val="26"/>
                    <w:szCs w:val="26"/>
                  </w:rPr>
                </w:rPrChange>
              </w:rPr>
              <w:t xml:space="preserve"> </w:t>
            </w:r>
            <w:proofErr w:type="spellStart"/>
            <w:r w:rsidRPr="00B41112">
              <w:rPr>
                <w:b/>
                <w:i/>
                <w:iCs/>
                <w:sz w:val="26"/>
                <w:szCs w:val="26"/>
                <w:rPrChange w:id="19422" w:author="Le Minh Nghia" w:date="2019-10-09T10:56:00Z">
                  <w:rPr>
                    <w:b/>
                    <w:i/>
                    <w:iCs/>
                    <w:sz w:val="26"/>
                    <w:szCs w:val="26"/>
                  </w:rPr>
                </w:rPrChange>
              </w:rPr>
              <w:t>dữ</w:t>
            </w:r>
            <w:proofErr w:type="spellEnd"/>
            <w:r w:rsidRPr="00B41112">
              <w:rPr>
                <w:b/>
                <w:i/>
                <w:iCs/>
                <w:sz w:val="26"/>
                <w:szCs w:val="26"/>
                <w:rPrChange w:id="19423" w:author="Le Minh Nghia" w:date="2019-10-09T10:56:00Z">
                  <w:rPr>
                    <w:b/>
                    <w:i/>
                    <w:iCs/>
                    <w:sz w:val="26"/>
                    <w:szCs w:val="26"/>
                  </w:rPr>
                </w:rPrChange>
              </w:rPr>
              <w:t xml:space="preserve"> </w:t>
            </w:r>
            <w:proofErr w:type="spellStart"/>
            <w:r w:rsidRPr="00B41112">
              <w:rPr>
                <w:b/>
                <w:i/>
                <w:iCs/>
                <w:sz w:val="26"/>
                <w:szCs w:val="26"/>
                <w:rPrChange w:id="19424"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425" w:author="Le Minh Nghia" w:date="2019-10-09T10:56:00Z">
                  <w:rPr>
                    <w:rFonts w:eastAsia="MS Mincho"/>
                    <w:b/>
                    <w:i/>
                    <w:iCs/>
                    <w:sz w:val="26"/>
                    <w:szCs w:val="26"/>
                  </w:rPr>
                </w:rPrChange>
              </w:rPr>
            </w:pPr>
            <w:proofErr w:type="spellStart"/>
            <w:r w:rsidRPr="00B41112">
              <w:rPr>
                <w:b/>
                <w:i/>
                <w:iCs/>
                <w:sz w:val="26"/>
                <w:szCs w:val="26"/>
                <w:rPrChange w:id="19426" w:author="Le Minh Nghia" w:date="2019-10-09T10:56:00Z">
                  <w:rPr>
                    <w:b/>
                    <w:i/>
                    <w:iCs/>
                    <w:sz w:val="26"/>
                    <w:szCs w:val="26"/>
                  </w:rPr>
                </w:rPrChange>
              </w:rPr>
              <w:t>Khóa</w:t>
            </w:r>
            <w:proofErr w:type="spellEnd"/>
            <w:r w:rsidRPr="00B41112">
              <w:rPr>
                <w:b/>
                <w:i/>
                <w:iCs/>
                <w:sz w:val="26"/>
                <w:szCs w:val="26"/>
                <w:rPrChange w:id="19427" w:author="Le Minh Nghia" w:date="2019-10-09T10:56:00Z">
                  <w:rPr>
                    <w:b/>
                    <w:i/>
                    <w:iCs/>
                    <w:sz w:val="26"/>
                    <w:szCs w:val="26"/>
                  </w:rPr>
                </w:rPrChange>
              </w:rPr>
              <w:t xml:space="preserve"> </w:t>
            </w:r>
            <w:proofErr w:type="spellStart"/>
            <w:r w:rsidRPr="00B41112">
              <w:rPr>
                <w:b/>
                <w:i/>
                <w:iCs/>
                <w:sz w:val="26"/>
                <w:szCs w:val="26"/>
                <w:rPrChange w:id="19428"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429" w:author="Le Minh Nghia" w:date="2019-10-09T10:56:00Z">
                  <w:rPr>
                    <w:rFonts w:eastAsia="MS Mincho"/>
                    <w:b/>
                    <w:i/>
                    <w:iCs/>
                    <w:sz w:val="26"/>
                    <w:szCs w:val="26"/>
                  </w:rPr>
                </w:rPrChange>
              </w:rPr>
            </w:pPr>
            <w:proofErr w:type="spellStart"/>
            <w:r w:rsidRPr="00B41112">
              <w:rPr>
                <w:b/>
                <w:i/>
                <w:iCs/>
                <w:sz w:val="26"/>
                <w:szCs w:val="26"/>
                <w:rPrChange w:id="19430" w:author="Le Minh Nghia" w:date="2019-10-09T10:56:00Z">
                  <w:rPr>
                    <w:b/>
                    <w:i/>
                    <w:iCs/>
                    <w:sz w:val="26"/>
                    <w:szCs w:val="26"/>
                  </w:rPr>
                </w:rPrChange>
              </w:rPr>
              <w:t>Khóa</w:t>
            </w:r>
            <w:proofErr w:type="spellEnd"/>
            <w:r w:rsidRPr="00B41112">
              <w:rPr>
                <w:b/>
                <w:i/>
                <w:iCs/>
                <w:sz w:val="26"/>
                <w:szCs w:val="26"/>
                <w:rPrChange w:id="19431" w:author="Le Minh Nghia" w:date="2019-10-09T10:56:00Z">
                  <w:rPr>
                    <w:b/>
                    <w:i/>
                    <w:iCs/>
                    <w:sz w:val="26"/>
                    <w:szCs w:val="26"/>
                  </w:rPr>
                </w:rPrChange>
              </w:rPr>
              <w:t xml:space="preserve"> </w:t>
            </w:r>
            <w:proofErr w:type="spellStart"/>
            <w:r w:rsidRPr="00B41112">
              <w:rPr>
                <w:b/>
                <w:i/>
                <w:iCs/>
                <w:sz w:val="26"/>
                <w:szCs w:val="26"/>
                <w:rPrChange w:id="19432"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433" w:author="Le Minh Nghia" w:date="2019-10-09T10:56:00Z">
                  <w:rPr>
                    <w:rFonts w:eastAsia="MS Mincho"/>
                    <w:b/>
                    <w:i/>
                    <w:iCs/>
                    <w:sz w:val="26"/>
                    <w:szCs w:val="26"/>
                  </w:rPr>
                </w:rPrChange>
              </w:rPr>
            </w:pPr>
            <w:proofErr w:type="spellStart"/>
            <w:r w:rsidRPr="00B41112">
              <w:rPr>
                <w:b/>
                <w:i/>
                <w:iCs/>
                <w:sz w:val="26"/>
                <w:szCs w:val="26"/>
                <w:rPrChange w:id="19434" w:author="Le Minh Nghia" w:date="2019-10-09T10:56:00Z">
                  <w:rPr>
                    <w:b/>
                    <w:i/>
                    <w:iCs/>
                    <w:sz w:val="26"/>
                    <w:szCs w:val="26"/>
                  </w:rPr>
                </w:rPrChange>
              </w:rPr>
              <w:t>Giá</w:t>
            </w:r>
            <w:proofErr w:type="spellEnd"/>
            <w:r w:rsidRPr="00B41112">
              <w:rPr>
                <w:b/>
                <w:i/>
                <w:iCs/>
                <w:sz w:val="26"/>
                <w:szCs w:val="26"/>
                <w:rPrChange w:id="19435" w:author="Le Minh Nghia" w:date="2019-10-09T10:56:00Z">
                  <w:rPr>
                    <w:b/>
                    <w:i/>
                    <w:iCs/>
                    <w:sz w:val="26"/>
                    <w:szCs w:val="26"/>
                  </w:rPr>
                </w:rPrChange>
              </w:rPr>
              <w:t xml:space="preserve"> </w:t>
            </w:r>
            <w:proofErr w:type="spellStart"/>
            <w:r w:rsidRPr="00B41112">
              <w:rPr>
                <w:b/>
                <w:i/>
                <w:iCs/>
                <w:sz w:val="26"/>
                <w:szCs w:val="26"/>
                <w:rPrChange w:id="19436" w:author="Le Minh Nghia" w:date="2019-10-09T10:56:00Z">
                  <w:rPr>
                    <w:b/>
                    <w:i/>
                    <w:iCs/>
                    <w:sz w:val="26"/>
                    <w:szCs w:val="26"/>
                  </w:rPr>
                </w:rPrChange>
              </w:rPr>
              <w:t>trị</w:t>
            </w:r>
            <w:proofErr w:type="spellEnd"/>
            <w:r w:rsidRPr="00B41112">
              <w:rPr>
                <w:b/>
                <w:i/>
                <w:iCs/>
                <w:sz w:val="26"/>
                <w:szCs w:val="26"/>
                <w:rPrChange w:id="19437" w:author="Le Minh Nghia" w:date="2019-10-09T10:56:00Z">
                  <w:rPr>
                    <w:b/>
                    <w:i/>
                    <w:iCs/>
                    <w:sz w:val="26"/>
                    <w:szCs w:val="26"/>
                  </w:rPr>
                </w:rPrChange>
              </w:rPr>
              <w:t xml:space="preserve"> </w:t>
            </w:r>
            <w:proofErr w:type="spellStart"/>
            <w:r w:rsidRPr="00B41112">
              <w:rPr>
                <w:b/>
                <w:i/>
                <w:iCs/>
                <w:sz w:val="26"/>
                <w:szCs w:val="26"/>
                <w:rPrChange w:id="19438" w:author="Le Minh Nghia" w:date="2019-10-09T10:56:00Z">
                  <w:rPr>
                    <w:b/>
                    <w:i/>
                    <w:iCs/>
                    <w:sz w:val="26"/>
                    <w:szCs w:val="26"/>
                  </w:rPr>
                </w:rPrChange>
              </w:rPr>
              <w:t>mặc</w:t>
            </w:r>
            <w:proofErr w:type="spellEnd"/>
            <w:r w:rsidRPr="00B41112">
              <w:rPr>
                <w:b/>
                <w:i/>
                <w:iCs/>
                <w:sz w:val="26"/>
                <w:szCs w:val="26"/>
                <w:rPrChange w:id="19439" w:author="Le Minh Nghia" w:date="2019-10-09T10:56:00Z">
                  <w:rPr>
                    <w:b/>
                    <w:i/>
                    <w:iCs/>
                    <w:sz w:val="26"/>
                    <w:szCs w:val="26"/>
                  </w:rPr>
                </w:rPrChange>
              </w:rPr>
              <w:t xml:space="preserve"> </w:t>
            </w:r>
            <w:proofErr w:type="spellStart"/>
            <w:r w:rsidRPr="00B41112">
              <w:rPr>
                <w:b/>
                <w:i/>
                <w:iCs/>
                <w:sz w:val="26"/>
                <w:szCs w:val="26"/>
                <w:rPrChange w:id="19440"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9441" w:author="Le Minh Nghia" w:date="2019-10-09T10:56:00Z">
                  <w:rPr>
                    <w:b/>
                    <w:i/>
                    <w:iCs/>
                    <w:sz w:val="26"/>
                    <w:szCs w:val="26"/>
                  </w:rPr>
                </w:rPrChange>
              </w:rPr>
            </w:pPr>
            <w:r w:rsidRPr="00B41112">
              <w:rPr>
                <w:b/>
                <w:i/>
                <w:iCs/>
                <w:sz w:val="26"/>
                <w:szCs w:val="26"/>
                <w:rPrChange w:id="19442"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443" w:author="Le Minh Nghia" w:date="2019-10-09T10:56:00Z">
                  <w:rPr>
                    <w:rFonts w:eastAsia="MS Mincho"/>
                    <w:b/>
                    <w:i/>
                    <w:iCs/>
                    <w:sz w:val="26"/>
                    <w:szCs w:val="26"/>
                  </w:rPr>
                </w:rPrChange>
              </w:rPr>
            </w:pPr>
            <w:r w:rsidRPr="00B41112">
              <w:rPr>
                <w:b/>
                <w:i/>
                <w:iCs/>
                <w:sz w:val="26"/>
                <w:szCs w:val="26"/>
                <w:rPrChange w:id="19444"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445" w:author="Le Minh Nghia" w:date="2019-10-09T10:56:00Z">
                  <w:rPr>
                    <w:rFonts w:eastAsia="MS Mincho"/>
                    <w:b/>
                    <w:i/>
                    <w:iCs/>
                    <w:sz w:val="26"/>
                    <w:szCs w:val="26"/>
                  </w:rPr>
                </w:rPrChange>
              </w:rPr>
            </w:pPr>
            <w:proofErr w:type="spellStart"/>
            <w:r w:rsidRPr="00B41112">
              <w:rPr>
                <w:b/>
                <w:i/>
                <w:iCs/>
                <w:sz w:val="26"/>
                <w:szCs w:val="26"/>
                <w:rPrChange w:id="19446" w:author="Le Minh Nghia" w:date="2019-10-09T10:56:00Z">
                  <w:rPr>
                    <w:b/>
                    <w:i/>
                    <w:iCs/>
                    <w:sz w:val="26"/>
                    <w:szCs w:val="26"/>
                  </w:rPr>
                </w:rPrChange>
              </w:rPr>
              <w:t>Diễn</w:t>
            </w:r>
            <w:proofErr w:type="spellEnd"/>
            <w:r w:rsidRPr="00B41112">
              <w:rPr>
                <w:b/>
                <w:i/>
                <w:iCs/>
                <w:sz w:val="26"/>
                <w:szCs w:val="26"/>
                <w:rPrChange w:id="19447" w:author="Le Minh Nghia" w:date="2019-10-09T10:56:00Z">
                  <w:rPr>
                    <w:b/>
                    <w:i/>
                    <w:iCs/>
                    <w:sz w:val="26"/>
                    <w:szCs w:val="26"/>
                  </w:rPr>
                </w:rPrChange>
              </w:rPr>
              <w:t xml:space="preserve"> </w:t>
            </w:r>
            <w:proofErr w:type="spellStart"/>
            <w:r w:rsidRPr="00B41112">
              <w:rPr>
                <w:b/>
                <w:i/>
                <w:iCs/>
                <w:sz w:val="26"/>
                <w:szCs w:val="26"/>
                <w:rPrChange w:id="19448"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449" w:author="Le Minh Nghia" w:date="2019-10-09T10:56:00Z">
                  <w:rPr>
                    <w:iCs/>
                    <w:sz w:val="26"/>
                    <w:szCs w:val="26"/>
                  </w:rPr>
                </w:rPrChange>
              </w:rPr>
            </w:pPr>
            <w:proofErr w:type="spellStart"/>
            <w:r w:rsidRPr="00B41112">
              <w:rPr>
                <w:iCs/>
                <w:sz w:val="26"/>
                <w:szCs w:val="26"/>
                <w:rPrChange w:id="19450" w:author="Le Minh Nghia" w:date="2019-10-09T10:56:00Z">
                  <w:rPr>
                    <w:iCs/>
                    <w:sz w:val="26"/>
                    <w:szCs w:val="26"/>
                  </w:rPr>
                </w:rPrChange>
              </w:rPr>
              <w:t>ward_id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451" w:author="Le Minh Nghia" w:date="2019-10-09T10:56:00Z">
                  <w:rPr>
                    <w:iCs/>
                    <w:sz w:val="26"/>
                    <w:szCs w:val="26"/>
                  </w:rPr>
                </w:rPrChange>
              </w:rPr>
            </w:pPr>
            <w:r w:rsidRPr="00B41112">
              <w:rPr>
                <w:iCs/>
                <w:sz w:val="26"/>
                <w:szCs w:val="26"/>
                <w:rPrChange w:id="19452"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9453" w:author="Le Minh Nghia" w:date="2019-10-09T10:56:00Z">
                  <w:rPr>
                    <w:iCs/>
                    <w:sz w:val="26"/>
                    <w:szCs w:val="26"/>
                  </w:rPr>
                </w:rPrChange>
              </w:rPr>
            </w:pPr>
            <w:r w:rsidRPr="00B41112">
              <w:rPr>
                <w:iCs/>
                <w:sz w:val="26"/>
                <w:szCs w:val="26"/>
                <w:rPrChange w:id="19454"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5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45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5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9458" w:author="Le Minh Nghia" w:date="2019-10-09T10:56:00Z">
                  <w:rPr>
                    <w:iCs/>
                    <w:sz w:val="26"/>
                    <w:szCs w:val="26"/>
                  </w:rPr>
                </w:rPrChange>
              </w:rPr>
            </w:pPr>
            <w:r w:rsidRPr="00B41112">
              <w:rPr>
                <w:iCs/>
                <w:sz w:val="26"/>
                <w:szCs w:val="26"/>
                <w:rPrChange w:id="19459"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460" w:author="Le Minh Nghia" w:date="2019-10-09T10:56:00Z">
                  <w:rPr>
                    <w:iCs/>
                    <w:sz w:val="26"/>
                    <w:szCs w:val="26"/>
                  </w:rPr>
                </w:rPrChange>
              </w:rPr>
            </w:pPr>
            <w:r w:rsidRPr="00B41112">
              <w:rPr>
                <w:iCs/>
                <w:sz w:val="26"/>
                <w:szCs w:val="26"/>
                <w:rPrChange w:id="19461"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462" w:author="Le Minh Nghia" w:date="2019-10-09T10:56:00Z">
                  <w:rPr>
                    <w:iCs/>
                    <w:sz w:val="26"/>
                    <w:szCs w:val="26"/>
                  </w:rPr>
                </w:rPrChange>
              </w:rPr>
            </w:pPr>
            <w:proofErr w:type="spellStart"/>
            <w:r w:rsidRPr="00B41112">
              <w:rPr>
                <w:iCs/>
                <w:sz w:val="26"/>
                <w:szCs w:val="26"/>
                <w:rPrChange w:id="19463" w:author="Le Minh Nghia" w:date="2019-10-09T10:56:00Z">
                  <w:rPr>
                    <w:iCs/>
                    <w:sz w:val="26"/>
                    <w:szCs w:val="26"/>
                  </w:rPr>
                </w:rPrChange>
              </w:rPr>
              <w:lastRenderedPageBreak/>
              <w:t>district_id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464" w:author="Le Minh Nghia" w:date="2019-10-09T10:56:00Z">
                  <w:rPr>
                    <w:iCs/>
                    <w:sz w:val="26"/>
                    <w:szCs w:val="26"/>
                  </w:rPr>
                </w:rPrChange>
              </w:rPr>
            </w:pPr>
            <w:r w:rsidRPr="00B41112">
              <w:rPr>
                <w:iCs/>
                <w:sz w:val="26"/>
                <w:szCs w:val="26"/>
                <w:rPrChange w:id="19465"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46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67" w:author="Le Minh Nghia" w:date="2019-10-09T10:56:00Z">
                  <w:rPr>
                    <w:iCs/>
                    <w:sz w:val="26"/>
                    <w:szCs w:val="26"/>
                  </w:rPr>
                </w:rPrChange>
              </w:rPr>
            </w:pPr>
            <w:r w:rsidRPr="00B41112">
              <w:rPr>
                <w:iCs/>
                <w:sz w:val="26"/>
                <w:szCs w:val="26"/>
                <w:rPrChange w:id="19468"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46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7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7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472" w:author="Le Minh Nghia" w:date="2019-10-09T10:56:00Z">
                  <w:rPr>
                    <w:iCs/>
                    <w:sz w:val="26"/>
                    <w:szCs w:val="26"/>
                  </w:rPr>
                </w:rPrChange>
              </w:rPr>
            </w:pPr>
            <w:r w:rsidRPr="00B41112">
              <w:rPr>
                <w:iCs/>
                <w:sz w:val="26"/>
                <w:szCs w:val="26"/>
                <w:rPrChange w:id="19473" w:author="Le Minh Nghia" w:date="2019-10-09T10:56:00Z">
                  <w:rPr>
                    <w:iCs/>
                    <w:sz w:val="26"/>
                    <w:szCs w:val="26"/>
                  </w:rPr>
                </w:rPrChange>
              </w:rPr>
              <w:t xml:space="preserve">id </w:t>
            </w:r>
            <w:proofErr w:type="spellStart"/>
            <w:r w:rsidRPr="00B41112">
              <w:rPr>
                <w:iCs/>
                <w:sz w:val="26"/>
                <w:szCs w:val="26"/>
                <w:rPrChange w:id="19474" w:author="Le Minh Nghia" w:date="2019-10-09T10:56:00Z">
                  <w:rPr>
                    <w:iCs/>
                    <w:sz w:val="26"/>
                    <w:szCs w:val="26"/>
                  </w:rPr>
                </w:rPrChange>
              </w:rPr>
              <w:t>quận</w:t>
            </w:r>
            <w:proofErr w:type="spellEnd"/>
            <w:r w:rsidRPr="00B41112">
              <w:rPr>
                <w:iCs/>
                <w:sz w:val="26"/>
                <w:szCs w:val="26"/>
                <w:rPrChange w:id="19475" w:author="Le Minh Nghia" w:date="2019-10-09T10:56:00Z">
                  <w:rPr>
                    <w:iCs/>
                    <w:sz w:val="26"/>
                    <w:szCs w:val="26"/>
                  </w:rPr>
                </w:rPrChange>
              </w:rPr>
              <w:t xml:space="preserve"> </w:t>
            </w:r>
            <w:proofErr w:type="spellStart"/>
            <w:r w:rsidRPr="00B41112">
              <w:rPr>
                <w:iCs/>
                <w:sz w:val="26"/>
                <w:szCs w:val="26"/>
                <w:rPrChange w:id="19476" w:author="Le Minh Nghia" w:date="2019-10-09T10:56:00Z">
                  <w:rPr>
                    <w:iCs/>
                    <w:sz w:val="26"/>
                    <w:szCs w:val="26"/>
                  </w:rPr>
                </w:rPrChange>
              </w:rPr>
              <w:t>huyện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477" w:author="Le Minh Nghia" w:date="2019-10-09T10:56:00Z">
                  <w:rPr>
                    <w:iCs/>
                    <w:sz w:val="26"/>
                    <w:szCs w:val="26"/>
                  </w:rPr>
                </w:rPrChange>
              </w:rPr>
            </w:pPr>
            <w:proofErr w:type="spellStart"/>
            <w:r w:rsidRPr="00B41112">
              <w:rPr>
                <w:iCs/>
                <w:sz w:val="26"/>
                <w:szCs w:val="26"/>
                <w:rPrChange w:id="19478" w:author="Le Minh Nghia" w:date="2019-10-09T10:56:00Z">
                  <w:rPr>
                    <w:iCs/>
                    <w:sz w:val="26"/>
                    <w:szCs w:val="26"/>
                  </w:rPr>
                </w:rPrChange>
              </w:rPr>
              <w:t>ward_name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479" w:author="Le Minh Nghia" w:date="2019-10-09T10:56:00Z">
                  <w:rPr>
                    <w:iCs/>
                    <w:sz w:val="26"/>
                    <w:szCs w:val="26"/>
                  </w:rPr>
                </w:rPrChange>
              </w:rPr>
            </w:pPr>
            <w:r w:rsidRPr="00B41112">
              <w:rPr>
                <w:iCs/>
                <w:sz w:val="26"/>
                <w:szCs w:val="26"/>
                <w:rPrChange w:id="19480" w:author="Le Minh Nghia" w:date="2019-10-09T10:56:00Z">
                  <w:rPr>
                    <w:iCs/>
                    <w:sz w:val="26"/>
                    <w:szCs w:val="26"/>
                  </w:rPr>
                </w:rPrChange>
              </w:rPr>
              <w:t>Varchar (255)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48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8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48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8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8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486" w:author="Le Minh Nghia" w:date="2019-10-09T10:56:00Z">
                  <w:rPr>
                    <w:iCs/>
                    <w:sz w:val="26"/>
                    <w:szCs w:val="26"/>
                  </w:rPr>
                </w:rPrChange>
              </w:rPr>
            </w:pPr>
            <w:proofErr w:type="spellStart"/>
            <w:r w:rsidRPr="00B41112">
              <w:rPr>
                <w:iCs/>
                <w:sz w:val="26"/>
                <w:szCs w:val="26"/>
                <w:rPrChange w:id="19487" w:author="Le Minh Nghia" w:date="2019-10-09T10:56:00Z">
                  <w:rPr>
                    <w:iCs/>
                    <w:sz w:val="26"/>
                    <w:szCs w:val="26"/>
                  </w:rPr>
                </w:rPrChange>
              </w:rPr>
              <w:t>tên</w:t>
            </w:r>
            <w:proofErr w:type="spellEnd"/>
            <w:r w:rsidRPr="00B41112">
              <w:rPr>
                <w:iCs/>
                <w:sz w:val="26"/>
                <w:szCs w:val="26"/>
                <w:rPrChange w:id="19488" w:author="Le Minh Nghia" w:date="2019-10-09T10:56:00Z">
                  <w:rPr>
                    <w:iCs/>
                    <w:sz w:val="26"/>
                    <w:szCs w:val="26"/>
                  </w:rPr>
                </w:rPrChange>
              </w:rPr>
              <w:t xml:space="preserve"> </w:t>
            </w:r>
            <w:proofErr w:type="spellStart"/>
            <w:r w:rsidRPr="00B41112">
              <w:rPr>
                <w:iCs/>
                <w:sz w:val="26"/>
                <w:szCs w:val="26"/>
                <w:rPrChange w:id="19489" w:author="Le Minh Nghia" w:date="2019-10-09T10:56:00Z">
                  <w:rPr>
                    <w:iCs/>
                    <w:sz w:val="26"/>
                    <w:szCs w:val="26"/>
                  </w:rPr>
                </w:rPrChange>
              </w:rPr>
              <w:t>phường</w:t>
            </w:r>
            <w:proofErr w:type="spellEnd"/>
            <w:r w:rsidRPr="00B41112">
              <w:rPr>
                <w:iCs/>
                <w:sz w:val="26"/>
                <w:szCs w:val="26"/>
                <w:rPrChange w:id="19490" w:author="Le Minh Nghia" w:date="2019-10-09T10:56:00Z">
                  <w:rPr>
                    <w:iCs/>
                    <w:sz w:val="26"/>
                    <w:szCs w:val="26"/>
                  </w:rPr>
                </w:rPrChange>
              </w:rPr>
              <w:t xml:space="preserve"> </w:t>
            </w:r>
            <w:proofErr w:type="spellStart"/>
            <w:r w:rsidRPr="00B41112">
              <w:rPr>
                <w:iCs/>
                <w:sz w:val="26"/>
                <w:szCs w:val="26"/>
                <w:rPrChange w:id="19491" w:author="Le Minh Nghia" w:date="2019-10-09T10:56:00Z">
                  <w:rPr>
                    <w:iCs/>
                    <w:sz w:val="26"/>
                    <w:szCs w:val="26"/>
                  </w:rPr>
                </w:rPrChange>
              </w:rPr>
              <w:t>xã</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492" w:author="Le Minh Nghia" w:date="2019-10-09T10:56:00Z">
                  <w:rPr>
                    <w:sz w:val="26"/>
                    <w:szCs w:val="26"/>
                  </w:rPr>
                </w:rPrChange>
              </w:rPr>
            </w:pPr>
            <w:proofErr w:type="spellStart"/>
            <w:r w:rsidRPr="00B41112">
              <w:rPr>
                <w:sz w:val="26"/>
                <w:szCs w:val="26"/>
                <w:rPrChange w:id="19493"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494" w:author="Le Minh Nghia" w:date="2019-10-09T10:56:00Z">
                  <w:rPr>
                    <w:iCs/>
                    <w:sz w:val="26"/>
                    <w:szCs w:val="26"/>
                  </w:rPr>
                </w:rPrChange>
              </w:rPr>
            </w:pPr>
            <w:r w:rsidRPr="00B41112">
              <w:rPr>
                <w:iCs/>
                <w:sz w:val="26"/>
                <w:szCs w:val="26"/>
                <w:rPrChange w:id="1949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49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9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49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49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50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501" w:author="Le Minh Nghia" w:date="2019-10-09T10:56:00Z">
                  <w:rPr>
                    <w:iCs/>
                    <w:sz w:val="26"/>
                    <w:szCs w:val="26"/>
                  </w:rPr>
                </w:rPrChange>
              </w:rPr>
            </w:pPr>
            <w:proofErr w:type="spellStart"/>
            <w:r w:rsidRPr="00B41112">
              <w:rPr>
                <w:iCs/>
                <w:sz w:val="26"/>
                <w:szCs w:val="26"/>
                <w:rPrChange w:id="19502" w:author="Le Minh Nghia" w:date="2019-10-09T10:56:00Z">
                  <w:rPr>
                    <w:iCs/>
                    <w:sz w:val="26"/>
                    <w:szCs w:val="26"/>
                  </w:rPr>
                </w:rPrChange>
              </w:rPr>
              <w:t>ngày</w:t>
            </w:r>
            <w:proofErr w:type="spellEnd"/>
            <w:r w:rsidRPr="00B41112">
              <w:rPr>
                <w:iCs/>
                <w:sz w:val="26"/>
                <w:szCs w:val="26"/>
                <w:rPrChange w:id="19503" w:author="Le Minh Nghia" w:date="2019-10-09T10:56:00Z">
                  <w:rPr>
                    <w:iCs/>
                    <w:sz w:val="26"/>
                    <w:szCs w:val="26"/>
                  </w:rPr>
                </w:rPrChange>
              </w:rPr>
              <w:t xml:space="preserve"> </w:t>
            </w:r>
            <w:proofErr w:type="spellStart"/>
            <w:r w:rsidRPr="00B41112">
              <w:rPr>
                <w:iCs/>
                <w:sz w:val="26"/>
                <w:szCs w:val="26"/>
                <w:rPrChange w:id="19504"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505" w:author="Le Minh Nghia" w:date="2019-10-09T10:56:00Z">
                  <w:rPr>
                    <w:sz w:val="26"/>
                    <w:szCs w:val="26"/>
                  </w:rPr>
                </w:rPrChange>
              </w:rPr>
            </w:pPr>
            <w:proofErr w:type="spellStart"/>
            <w:r w:rsidRPr="00B41112">
              <w:rPr>
                <w:sz w:val="26"/>
                <w:szCs w:val="26"/>
                <w:rPrChange w:id="19506"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507" w:author="Le Minh Nghia" w:date="2019-10-09T10:56:00Z">
                  <w:rPr>
                    <w:iCs/>
                    <w:sz w:val="26"/>
                    <w:szCs w:val="26"/>
                  </w:rPr>
                </w:rPrChange>
              </w:rPr>
            </w:pPr>
            <w:r w:rsidRPr="00B41112">
              <w:rPr>
                <w:iCs/>
                <w:sz w:val="26"/>
                <w:szCs w:val="26"/>
                <w:rPrChange w:id="1950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50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51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51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51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51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514" w:author="Le Minh Nghia" w:date="2019-10-09T10:56:00Z">
                  <w:rPr>
                    <w:iCs/>
                    <w:sz w:val="26"/>
                    <w:szCs w:val="26"/>
                  </w:rPr>
                </w:rPrChange>
              </w:rPr>
            </w:pPr>
            <w:proofErr w:type="spellStart"/>
            <w:r w:rsidRPr="00B41112">
              <w:rPr>
                <w:iCs/>
                <w:sz w:val="26"/>
                <w:szCs w:val="26"/>
                <w:rPrChange w:id="19515" w:author="Le Minh Nghia" w:date="2019-10-09T10:56:00Z">
                  <w:rPr>
                    <w:iCs/>
                    <w:sz w:val="26"/>
                    <w:szCs w:val="26"/>
                  </w:rPr>
                </w:rPrChange>
              </w:rPr>
              <w:t>ngày</w:t>
            </w:r>
            <w:proofErr w:type="spellEnd"/>
            <w:r w:rsidRPr="00B41112">
              <w:rPr>
                <w:iCs/>
                <w:sz w:val="26"/>
                <w:szCs w:val="26"/>
                <w:rPrChange w:id="19516" w:author="Le Minh Nghia" w:date="2019-10-09T10:56:00Z">
                  <w:rPr>
                    <w:iCs/>
                    <w:sz w:val="26"/>
                    <w:szCs w:val="26"/>
                  </w:rPr>
                </w:rPrChange>
              </w:rPr>
              <w:t xml:space="preserve"> </w:t>
            </w:r>
            <w:proofErr w:type="spellStart"/>
            <w:r w:rsidRPr="00B41112">
              <w:rPr>
                <w:iCs/>
                <w:sz w:val="26"/>
                <w:szCs w:val="26"/>
                <w:rPrChange w:id="19517" w:author="Le Minh Nghia" w:date="2019-10-09T10:56:00Z">
                  <w:rPr>
                    <w:iCs/>
                    <w:sz w:val="26"/>
                    <w:szCs w:val="26"/>
                  </w:rPr>
                </w:rPrChange>
              </w:rPr>
              <w:t>cập</w:t>
            </w:r>
            <w:proofErr w:type="spellEnd"/>
            <w:r w:rsidRPr="00B41112">
              <w:rPr>
                <w:iCs/>
                <w:sz w:val="26"/>
                <w:szCs w:val="26"/>
                <w:rPrChange w:id="19518" w:author="Le Minh Nghia" w:date="2019-10-09T10:56:00Z">
                  <w:rPr>
                    <w:iCs/>
                    <w:sz w:val="26"/>
                    <w:szCs w:val="26"/>
                  </w:rPr>
                </w:rPrChange>
              </w:rPr>
              <w:t xml:space="preserve"> </w:t>
            </w:r>
            <w:proofErr w:type="spellStart"/>
            <w:r w:rsidRPr="00B41112">
              <w:rPr>
                <w:iCs/>
                <w:sz w:val="26"/>
                <w:szCs w:val="26"/>
                <w:rPrChange w:id="19519"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520" w:author="Le Minh Nghia" w:date="2019-10-09T10:56:00Z">
                  <w:rPr>
                    <w:sz w:val="26"/>
                    <w:szCs w:val="26"/>
                  </w:rPr>
                </w:rPrChange>
              </w:rPr>
            </w:pPr>
            <w:proofErr w:type="spellStart"/>
            <w:r w:rsidRPr="00B41112">
              <w:rPr>
                <w:sz w:val="26"/>
                <w:szCs w:val="26"/>
                <w:rPrChange w:id="19521"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522" w:author="Le Minh Nghia" w:date="2019-10-09T10:56:00Z">
                  <w:rPr>
                    <w:iCs/>
                    <w:sz w:val="26"/>
                    <w:szCs w:val="26"/>
                  </w:rPr>
                </w:rPrChange>
              </w:rPr>
            </w:pPr>
            <w:r w:rsidRPr="00B41112">
              <w:rPr>
                <w:iCs/>
                <w:sz w:val="26"/>
                <w:szCs w:val="26"/>
                <w:rPrChange w:id="1952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52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52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52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52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52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529" w:author="Le Minh Nghia" w:date="2019-10-09T10:56:00Z">
                  <w:rPr>
                    <w:iCs/>
                    <w:sz w:val="26"/>
                    <w:szCs w:val="26"/>
                  </w:rPr>
                </w:rPrChange>
              </w:rPr>
            </w:pPr>
            <w:proofErr w:type="spellStart"/>
            <w:r w:rsidRPr="00B41112">
              <w:rPr>
                <w:iCs/>
                <w:sz w:val="26"/>
                <w:szCs w:val="26"/>
                <w:rPrChange w:id="19530" w:author="Le Minh Nghia" w:date="2019-10-09T10:56:00Z">
                  <w:rPr>
                    <w:iCs/>
                    <w:sz w:val="26"/>
                    <w:szCs w:val="26"/>
                  </w:rPr>
                </w:rPrChange>
              </w:rPr>
              <w:t>ngày</w:t>
            </w:r>
            <w:proofErr w:type="spellEnd"/>
            <w:r w:rsidRPr="00B41112">
              <w:rPr>
                <w:iCs/>
                <w:sz w:val="26"/>
                <w:szCs w:val="26"/>
                <w:rPrChange w:id="19531" w:author="Le Minh Nghia" w:date="2019-10-09T10:56:00Z">
                  <w:rPr>
                    <w:iCs/>
                    <w:sz w:val="26"/>
                    <w:szCs w:val="26"/>
                  </w:rPr>
                </w:rPrChange>
              </w:rPr>
              <w:t xml:space="preserve"> </w:t>
            </w:r>
            <w:proofErr w:type="spellStart"/>
            <w:r w:rsidRPr="00B41112">
              <w:rPr>
                <w:iCs/>
                <w:sz w:val="26"/>
                <w:szCs w:val="26"/>
                <w:rPrChange w:id="19532" w:author="Le Minh Nghia" w:date="2019-10-09T10:56:00Z">
                  <w:rPr>
                    <w:iCs/>
                    <w:sz w:val="26"/>
                    <w:szCs w:val="26"/>
                  </w:rPr>
                </w:rPrChange>
              </w:rPr>
              <w:t>xóa</w:t>
            </w:r>
            <w:proofErr w:type="spellEnd"/>
            <w:r w:rsidRPr="00B41112">
              <w:rPr>
                <w:iCs/>
                <w:sz w:val="26"/>
                <w:szCs w:val="26"/>
                <w:rPrChange w:id="19533" w:author="Le Minh Nghia" w:date="2019-10-09T10:56:00Z">
                  <w:rPr>
                    <w:iCs/>
                    <w:sz w:val="26"/>
                    <w:szCs w:val="26"/>
                  </w:rPr>
                </w:rPrChange>
              </w:rPr>
              <w:t xml:space="preserve"> </w:t>
            </w:r>
            <w:proofErr w:type="spellStart"/>
            <w:r w:rsidRPr="00B41112">
              <w:rPr>
                <w:iCs/>
                <w:sz w:val="26"/>
                <w:szCs w:val="26"/>
                <w:rPrChange w:id="19534" w:author="Le Minh Nghia" w:date="2019-10-09T10:56:00Z">
                  <w:rPr>
                    <w:iCs/>
                    <w:sz w:val="26"/>
                    <w:szCs w:val="26"/>
                  </w:rPr>
                </w:rPrChange>
              </w:rPr>
              <w:t>tạm</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sz w:val="26"/>
                <w:szCs w:val="26"/>
                <w:rPrChange w:id="19535" w:author="Le Minh Nghia" w:date="2019-10-09T10:56:00Z">
                  <w:rPr>
                    <w:sz w:val="26"/>
                    <w:szCs w:val="26"/>
                  </w:rPr>
                </w:rPrChange>
              </w:rPr>
            </w:pPr>
            <w:proofErr w:type="spellStart"/>
            <w:r w:rsidRPr="00B41112">
              <w:rPr>
                <w:sz w:val="26"/>
                <w:szCs w:val="26"/>
                <w:rPrChange w:id="19536" w:author="Le Minh Nghia" w:date="2019-10-09T10:56:00Z">
                  <w:rPr>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537" w:author="Le Minh Nghia" w:date="2019-10-09T10:56:00Z">
                  <w:rPr>
                    <w:iCs/>
                    <w:sz w:val="26"/>
                    <w:szCs w:val="26"/>
                  </w:rPr>
                </w:rPrChange>
              </w:rPr>
            </w:pPr>
            <w:r w:rsidRPr="00B41112">
              <w:rPr>
                <w:iCs/>
                <w:sz w:val="26"/>
                <w:szCs w:val="26"/>
                <w:rPrChange w:id="19538" w:author="Le Minh Nghia" w:date="2019-10-09T10:56:00Z">
                  <w:rPr>
                    <w:iCs/>
                    <w:sz w:val="26"/>
                    <w:szCs w:val="26"/>
                  </w:rPr>
                </w:rPrChange>
              </w:rPr>
              <w:t>Integer</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953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540" w:author="Le Minh Nghia" w:date="2019-10-09T10:56:00Z">
                  <w:rPr>
                    <w:iCs/>
                    <w:sz w:val="26"/>
                    <w:szCs w:val="26"/>
                  </w:rPr>
                </w:rPrChange>
              </w:rPr>
            </w:pPr>
            <w:r w:rsidRPr="00B41112">
              <w:rPr>
                <w:iCs/>
                <w:sz w:val="26"/>
                <w:szCs w:val="26"/>
                <w:rPrChange w:id="19541"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954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54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54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545" w:author="Le Minh Nghia" w:date="2019-10-09T10:56:00Z">
                  <w:rPr>
                    <w:iCs/>
                    <w:sz w:val="26"/>
                    <w:szCs w:val="26"/>
                  </w:rPr>
                </w:rPrChange>
              </w:rPr>
            </w:pPr>
            <w:r w:rsidRPr="00B41112">
              <w:rPr>
                <w:iCs/>
                <w:sz w:val="26"/>
                <w:szCs w:val="26"/>
                <w:rPrChange w:id="19546" w:author="Le Minh Nghia" w:date="2019-10-09T10:56:00Z">
                  <w:rPr>
                    <w:iCs/>
                    <w:sz w:val="26"/>
                    <w:szCs w:val="26"/>
                  </w:rPr>
                </w:rPrChange>
              </w:rPr>
              <w:t xml:space="preserve">Id </w:t>
            </w:r>
            <w:proofErr w:type="spellStart"/>
            <w:r w:rsidRPr="00B41112">
              <w:rPr>
                <w:iCs/>
                <w:sz w:val="26"/>
                <w:szCs w:val="26"/>
                <w:rPrChange w:id="19547" w:author="Le Minh Nghia" w:date="2019-10-09T10:56:00Z">
                  <w:rPr>
                    <w:iCs/>
                    <w:sz w:val="26"/>
                    <w:szCs w:val="26"/>
                  </w:rPr>
                </w:rPrChange>
              </w:rPr>
              <w:t>người</w:t>
            </w:r>
            <w:proofErr w:type="spellEnd"/>
            <w:r w:rsidRPr="00B41112">
              <w:rPr>
                <w:iCs/>
                <w:sz w:val="26"/>
                <w:szCs w:val="26"/>
                <w:rPrChange w:id="19548" w:author="Le Minh Nghia" w:date="2019-10-09T10:56:00Z">
                  <w:rPr>
                    <w:iCs/>
                    <w:sz w:val="26"/>
                    <w:szCs w:val="26"/>
                  </w:rPr>
                </w:rPrChange>
              </w:rPr>
              <w:t xml:space="preserve"> </w:t>
            </w:r>
            <w:proofErr w:type="spellStart"/>
            <w:r w:rsidRPr="00B41112">
              <w:rPr>
                <w:iCs/>
                <w:sz w:val="26"/>
                <w:szCs w:val="26"/>
                <w:rPrChange w:id="19549" w:author="Le Minh Nghia" w:date="2019-10-09T10:56:00Z">
                  <w:rPr>
                    <w:iCs/>
                    <w:sz w:val="26"/>
                    <w:szCs w:val="26"/>
                  </w:rPr>
                </w:rPrChange>
              </w:rPr>
              <w:t>dùng</w:t>
            </w:r>
            <w:proofErr w:type="spellEnd"/>
          </w:p>
        </w:tc>
      </w:tr>
    </w:tbl>
    <w:p w:rsidR="00596A15" w:rsidRPr="00B41112" w:rsidRDefault="00596A15" w:rsidP="00596A15">
      <w:pPr>
        <w:pStyle w:val="ListParagraph"/>
        <w:rPr>
          <w:rFonts w:eastAsiaTheme="majorEastAsia"/>
          <w:color w:val="2E74B5" w:themeColor="accent1" w:themeShade="BF"/>
          <w:sz w:val="26"/>
          <w:szCs w:val="26"/>
          <w:rPrChange w:id="19550" w:author="Le Minh Nghia" w:date="2019-10-09T10:56:00Z">
            <w:rPr>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ListParagraph"/>
        <w:rPr>
          <w:rFonts w:eastAsiaTheme="majorEastAsia"/>
          <w:color w:val="2E74B5" w:themeColor="accent1" w:themeShade="BF"/>
          <w:sz w:val="26"/>
          <w:szCs w:val="26"/>
          <w:rPrChange w:id="19551" w:author="Le Minh Nghia" w:date="2019-10-09T10:56:00Z">
            <w:rPr>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ListParagraph"/>
        <w:rPr>
          <w:rFonts w:eastAsiaTheme="majorEastAsia"/>
          <w:color w:val="2E74B5" w:themeColor="accent1" w:themeShade="BF"/>
          <w:sz w:val="26"/>
          <w:szCs w:val="26"/>
          <w:rPrChange w:id="19552" w:author="Le Minh Nghia" w:date="2019-10-09T10:56:00Z">
            <w:rPr>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ListParagraph"/>
        <w:numPr>
          <w:ilvl w:val="0"/>
          <w:numId w:val="44"/>
        </w:numPr>
        <w:rPr>
          <w:rFonts w:eastAsiaTheme="majorEastAsia"/>
          <w:color w:val="2E74B5" w:themeColor="accent1" w:themeShade="BF"/>
          <w:sz w:val="26"/>
          <w:szCs w:val="26"/>
          <w:rPrChange w:id="19553" w:author="Le Minh Nghia" w:date="2019-10-09T10:56:00Z">
            <w:rPr>
              <w:rFonts w:asciiTheme="majorHAnsi" w:eastAsiaTheme="majorEastAsia" w:hAnsiTheme="majorHAnsi" w:cstheme="majorBidi"/>
              <w:color w:val="2E74B5" w:themeColor="accent1" w:themeShade="BF"/>
              <w:sz w:val="26"/>
              <w:szCs w:val="26"/>
            </w:rPr>
          </w:rPrChange>
        </w:rPr>
      </w:pPr>
      <w:r w:rsidRPr="00B41112">
        <w:rPr>
          <w:rFonts w:eastAsiaTheme="majorEastAsia"/>
          <w:color w:val="2E74B5" w:themeColor="accent1" w:themeShade="BF"/>
          <w:sz w:val="26"/>
          <w:szCs w:val="26"/>
          <w:rPrChange w:id="19554" w:author="Le Minh Nghia" w:date="2019-10-09T10:56:00Z">
            <w:rPr>
              <w:rFonts w:asciiTheme="majorHAnsi" w:eastAsiaTheme="majorEastAsia" w:hAnsiTheme="majorHAnsi" w:cstheme="majorBidi"/>
              <w:color w:val="2E74B5" w:themeColor="accent1" w:themeShade="BF"/>
              <w:sz w:val="26"/>
              <w:szCs w:val="26"/>
            </w:rPr>
          </w:rPrChange>
        </w:rPr>
        <w:t>BẢNG MÔ TẢ THUỘC TÍNH CỦA STATUSES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25"/>
        <w:gridCol w:w="2206"/>
        <w:gridCol w:w="725"/>
        <w:gridCol w:w="710"/>
        <w:gridCol w:w="751"/>
        <w:gridCol w:w="898"/>
        <w:gridCol w:w="479"/>
        <w:gridCol w:w="1944"/>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555" w:author="Le Minh Nghia" w:date="2019-10-09T10:56:00Z">
                  <w:rPr>
                    <w:rFonts w:eastAsia="MS Mincho"/>
                    <w:b/>
                    <w:i/>
                    <w:iCs/>
                    <w:sz w:val="26"/>
                    <w:szCs w:val="26"/>
                  </w:rPr>
                </w:rPrChange>
              </w:rPr>
            </w:pPr>
            <w:proofErr w:type="spellStart"/>
            <w:r w:rsidRPr="00B41112">
              <w:rPr>
                <w:b/>
                <w:i/>
                <w:iCs/>
                <w:sz w:val="26"/>
                <w:szCs w:val="26"/>
                <w:rPrChange w:id="19556" w:author="Le Minh Nghia" w:date="2019-10-09T10:56:00Z">
                  <w:rPr>
                    <w:b/>
                    <w:i/>
                    <w:iCs/>
                    <w:sz w:val="26"/>
                    <w:szCs w:val="26"/>
                  </w:rPr>
                </w:rPrChange>
              </w:rPr>
              <w:t>Tên</w:t>
            </w:r>
            <w:proofErr w:type="spellEnd"/>
            <w:r w:rsidRPr="00B41112">
              <w:rPr>
                <w:b/>
                <w:i/>
                <w:iCs/>
                <w:sz w:val="26"/>
                <w:szCs w:val="26"/>
                <w:rPrChange w:id="19557" w:author="Le Minh Nghia" w:date="2019-10-09T10:56:00Z">
                  <w:rPr>
                    <w:b/>
                    <w:i/>
                    <w:iCs/>
                    <w:sz w:val="26"/>
                    <w:szCs w:val="26"/>
                  </w:rPr>
                </w:rPrChange>
              </w:rPr>
              <w:t xml:space="preserve"> </w:t>
            </w:r>
            <w:proofErr w:type="spellStart"/>
            <w:r w:rsidRPr="00B41112">
              <w:rPr>
                <w:b/>
                <w:i/>
                <w:iCs/>
                <w:sz w:val="26"/>
                <w:szCs w:val="26"/>
                <w:rPrChange w:id="19558" w:author="Le Minh Nghia" w:date="2019-10-09T10:56:00Z">
                  <w:rPr>
                    <w:b/>
                    <w:i/>
                    <w:iCs/>
                    <w:sz w:val="26"/>
                    <w:szCs w:val="26"/>
                  </w:rPr>
                </w:rPrChange>
              </w:rPr>
              <w:t>thuộc</w:t>
            </w:r>
            <w:proofErr w:type="spellEnd"/>
            <w:r w:rsidRPr="00B41112">
              <w:rPr>
                <w:b/>
                <w:i/>
                <w:iCs/>
                <w:sz w:val="26"/>
                <w:szCs w:val="26"/>
                <w:rPrChange w:id="19559" w:author="Le Minh Nghia" w:date="2019-10-09T10:56:00Z">
                  <w:rPr>
                    <w:b/>
                    <w:i/>
                    <w:iCs/>
                    <w:sz w:val="26"/>
                    <w:szCs w:val="26"/>
                  </w:rPr>
                </w:rPrChange>
              </w:rPr>
              <w:t xml:space="preserve"> </w:t>
            </w:r>
            <w:proofErr w:type="spellStart"/>
            <w:r w:rsidRPr="00B41112">
              <w:rPr>
                <w:b/>
                <w:i/>
                <w:iCs/>
                <w:sz w:val="26"/>
                <w:szCs w:val="26"/>
                <w:rPrChange w:id="19560"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561" w:author="Le Minh Nghia" w:date="2019-10-09T10:56:00Z">
                  <w:rPr>
                    <w:rFonts w:eastAsia="MS Mincho"/>
                    <w:b/>
                    <w:i/>
                    <w:iCs/>
                    <w:sz w:val="26"/>
                    <w:szCs w:val="26"/>
                  </w:rPr>
                </w:rPrChange>
              </w:rPr>
            </w:pPr>
            <w:proofErr w:type="spellStart"/>
            <w:r w:rsidRPr="00B41112">
              <w:rPr>
                <w:b/>
                <w:i/>
                <w:iCs/>
                <w:sz w:val="26"/>
                <w:szCs w:val="26"/>
                <w:rPrChange w:id="19562" w:author="Le Minh Nghia" w:date="2019-10-09T10:56:00Z">
                  <w:rPr>
                    <w:b/>
                    <w:i/>
                    <w:iCs/>
                    <w:sz w:val="26"/>
                    <w:szCs w:val="26"/>
                  </w:rPr>
                </w:rPrChange>
              </w:rPr>
              <w:t>Kiểu</w:t>
            </w:r>
            <w:proofErr w:type="spellEnd"/>
            <w:r w:rsidRPr="00B41112">
              <w:rPr>
                <w:b/>
                <w:i/>
                <w:iCs/>
                <w:sz w:val="26"/>
                <w:szCs w:val="26"/>
                <w:rPrChange w:id="19563" w:author="Le Minh Nghia" w:date="2019-10-09T10:56:00Z">
                  <w:rPr>
                    <w:b/>
                    <w:i/>
                    <w:iCs/>
                    <w:sz w:val="26"/>
                    <w:szCs w:val="26"/>
                  </w:rPr>
                </w:rPrChange>
              </w:rPr>
              <w:t xml:space="preserve"> </w:t>
            </w:r>
            <w:proofErr w:type="spellStart"/>
            <w:r w:rsidRPr="00B41112">
              <w:rPr>
                <w:b/>
                <w:i/>
                <w:iCs/>
                <w:sz w:val="26"/>
                <w:szCs w:val="26"/>
                <w:rPrChange w:id="19564" w:author="Le Minh Nghia" w:date="2019-10-09T10:56:00Z">
                  <w:rPr>
                    <w:b/>
                    <w:i/>
                    <w:iCs/>
                    <w:sz w:val="26"/>
                    <w:szCs w:val="26"/>
                  </w:rPr>
                </w:rPrChange>
              </w:rPr>
              <w:t>dữ</w:t>
            </w:r>
            <w:proofErr w:type="spellEnd"/>
            <w:r w:rsidRPr="00B41112">
              <w:rPr>
                <w:b/>
                <w:i/>
                <w:iCs/>
                <w:sz w:val="26"/>
                <w:szCs w:val="26"/>
                <w:rPrChange w:id="19565" w:author="Le Minh Nghia" w:date="2019-10-09T10:56:00Z">
                  <w:rPr>
                    <w:b/>
                    <w:i/>
                    <w:iCs/>
                    <w:sz w:val="26"/>
                    <w:szCs w:val="26"/>
                  </w:rPr>
                </w:rPrChange>
              </w:rPr>
              <w:t xml:space="preserve"> </w:t>
            </w:r>
            <w:proofErr w:type="spellStart"/>
            <w:r w:rsidRPr="00B41112">
              <w:rPr>
                <w:b/>
                <w:i/>
                <w:iCs/>
                <w:sz w:val="26"/>
                <w:szCs w:val="26"/>
                <w:rPrChange w:id="19566"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567" w:author="Le Minh Nghia" w:date="2019-10-09T10:56:00Z">
                  <w:rPr>
                    <w:rFonts w:eastAsia="MS Mincho"/>
                    <w:b/>
                    <w:i/>
                    <w:iCs/>
                    <w:sz w:val="26"/>
                    <w:szCs w:val="26"/>
                  </w:rPr>
                </w:rPrChange>
              </w:rPr>
            </w:pPr>
            <w:proofErr w:type="spellStart"/>
            <w:r w:rsidRPr="00B41112">
              <w:rPr>
                <w:b/>
                <w:i/>
                <w:iCs/>
                <w:sz w:val="26"/>
                <w:szCs w:val="26"/>
                <w:rPrChange w:id="19568" w:author="Le Minh Nghia" w:date="2019-10-09T10:56:00Z">
                  <w:rPr>
                    <w:b/>
                    <w:i/>
                    <w:iCs/>
                    <w:sz w:val="26"/>
                    <w:szCs w:val="26"/>
                  </w:rPr>
                </w:rPrChange>
              </w:rPr>
              <w:t>Khóa</w:t>
            </w:r>
            <w:proofErr w:type="spellEnd"/>
            <w:r w:rsidRPr="00B41112">
              <w:rPr>
                <w:b/>
                <w:i/>
                <w:iCs/>
                <w:sz w:val="26"/>
                <w:szCs w:val="26"/>
                <w:rPrChange w:id="19569" w:author="Le Minh Nghia" w:date="2019-10-09T10:56:00Z">
                  <w:rPr>
                    <w:b/>
                    <w:i/>
                    <w:iCs/>
                    <w:sz w:val="26"/>
                    <w:szCs w:val="26"/>
                  </w:rPr>
                </w:rPrChange>
              </w:rPr>
              <w:t xml:space="preserve"> </w:t>
            </w:r>
            <w:proofErr w:type="spellStart"/>
            <w:r w:rsidRPr="00B41112">
              <w:rPr>
                <w:b/>
                <w:i/>
                <w:iCs/>
                <w:sz w:val="26"/>
                <w:szCs w:val="26"/>
                <w:rPrChange w:id="19570"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571" w:author="Le Minh Nghia" w:date="2019-10-09T10:56:00Z">
                  <w:rPr>
                    <w:rFonts w:eastAsia="MS Mincho"/>
                    <w:b/>
                    <w:i/>
                    <w:iCs/>
                    <w:sz w:val="26"/>
                    <w:szCs w:val="26"/>
                  </w:rPr>
                </w:rPrChange>
              </w:rPr>
            </w:pPr>
            <w:proofErr w:type="spellStart"/>
            <w:r w:rsidRPr="00B41112">
              <w:rPr>
                <w:b/>
                <w:i/>
                <w:iCs/>
                <w:sz w:val="26"/>
                <w:szCs w:val="26"/>
                <w:rPrChange w:id="19572" w:author="Le Minh Nghia" w:date="2019-10-09T10:56:00Z">
                  <w:rPr>
                    <w:b/>
                    <w:i/>
                    <w:iCs/>
                    <w:sz w:val="26"/>
                    <w:szCs w:val="26"/>
                  </w:rPr>
                </w:rPrChange>
              </w:rPr>
              <w:t>Khóa</w:t>
            </w:r>
            <w:proofErr w:type="spellEnd"/>
            <w:r w:rsidRPr="00B41112">
              <w:rPr>
                <w:b/>
                <w:i/>
                <w:iCs/>
                <w:sz w:val="26"/>
                <w:szCs w:val="26"/>
                <w:rPrChange w:id="19573" w:author="Le Minh Nghia" w:date="2019-10-09T10:56:00Z">
                  <w:rPr>
                    <w:b/>
                    <w:i/>
                    <w:iCs/>
                    <w:sz w:val="26"/>
                    <w:szCs w:val="26"/>
                  </w:rPr>
                </w:rPrChange>
              </w:rPr>
              <w:t xml:space="preserve"> </w:t>
            </w:r>
            <w:proofErr w:type="spellStart"/>
            <w:r w:rsidRPr="00B41112">
              <w:rPr>
                <w:b/>
                <w:i/>
                <w:iCs/>
                <w:sz w:val="26"/>
                <w:szCs w:val="26"/>
                <w:rPrChange w:id="19574"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575" w:author="Le Minh Nghia" w:date="2019-10-09T10:56:00Z">
                  <w:rPr>
                    <w:rFonts w:eastAsia="MS Mincho"/>
                    <w:b/>
                    <w:i/>
                    <w:iCs/>
                    <w:sz w:val="26"/>
                    <w:szCs w:val="26"/>
                  </w:rPr>
                </w:rPrChange>
              </w:rPr>
            </w:pPr>
            <w:proofErr w:type="spellStart"/>
            <w:r w:rsidRPr="00B41112">
              <w:rPr>
                <w:b/>
                <w:i/>
                <w:iCs/>
                <w:sz w:val="26"/>
                <w:szCs w:val="26"/>
                <w:rPrChange w:id="19576" w:author="Le Minh Nghia" w:date="2019-10-09T10:56:00Z">
                  <w:rPr>
                    <w:b/>
                    <w:i/>
                    <w:iCs/>
                    <w:sz w:val="26"/>
                    <w:szCs w:val="26"/>
                  </w:rPr>
                </w:rPrChange>
              </w:rPr>
              <w:t>Giá</w:t>
            </w:r>
            <w:proofErr w:type="spellEnd"/>
            <w:r w:rsidRPr="00B41112">
              <w:rPr>
                <w:b/>
                <w:i/>
                <w:iCs/>
                <w:sz w:val="26"/>
                <w:szCs w:val="26"/>
                <w:rPrChange w:id="19577" w:author="Le Minh Nghia" w:date="2019-10-09T10:56:00Z">
                  <w:rPr>
                    <w:b/>
                    <w:i/>
                    <w:iCs/>
                    <w:sz w:val="26"/>
                    <w:szCs w:val="26"/>
                  </w:rPr>
                </w:rPrChange>
              </w:rPr>
              <w:t xml:space="preserve"> </w:t>
            </w:r>
            <w:proofErr w:type="spellStart"/>
            <w:r w:rsidRPr="00B41112">
              <w:rPr>
                <w:b/>
                <w:i/>
                <w:iCs/>
                <w:sz w:val="26"/>
                <w:szCs w:val="26"/>
                <w:rPrChange w:id="19578" w:author="Le Minh Nghia" w:date="2019-10-09T10:56:00Z">
                  <w:rPr>
                    <w:b/>
                    <w:i/>
                    <w:iCs/>
                    <w:sz w:val="26"/>
                    <w:szCs w:val="26"/>
                  </w:rPr>
                </w:rPrChange>
              </w:rPr>
              <w:t>trị</w:t>
            </w:r>
            <w:proofErr w:type="spellEnd"/>
            <w:r w:rsidRPr="00B41112">
              <w:rPr>
                <w:b/>
                <w:i/>
                <w:iCs/>
                <w:sz w:val="26"/>
                <w:szCs w:val="26"/>
                <w:rPrChange w:id="19579" w:author="Le Minh Nghia" w:date="2019-10-09T10:56:00Z">
                  <w:rPr>
                    <w:b/>
                    <w:i/>
                    <w:iCs/>
                    <w:sz w:val="26"/>
                    <w:szCs w:val="26"/>
                  </w:rPr>
                </w:rPrChange>
              </w:rPr>
              <w:t xml:space="preserve"> </w:t>
            </w:r>
            <w:proofErr w:type="spellStart"/>
            <w:r w:rsidRPr="00B41112">
              <w:rPr>
                <w:b/>
                <w:i/>
                <w:iCs/>
                <w:sz w:val="26"/>
                <w:szCs w:val="26"/>
                <w:rPrChange w:id="19580" w:author="Le Minh Nghia" w:date="2019-10-09T10:56:00Z">
                  <w:rPr>
                    <w:b/>
                    <w:i/>
                    <w:iCs/>
                    <w:sz w:val="26"/>
                    <w:szCs w:val="26"/>
                  </w:rPr>
                </w:rPrChange>
              </w:rPr>
              <w:t>mặc</w:t>
            </w:r>
            <w:proofErr w:type="spellEnd"/>
            <w:r w:rsidRPr="00B41112">
              <w:rPr>
                <w:b/>
                <w:i/>
                <w:iCs/>
                <w:sz w:val="26"/>
                <w:szCs w:val="26"/>
                <w:rPrChange w:id="19581" w:author="Le Minh Nghia" w:date="2019-10-09T10:56:00Z">
                  <w:rPr>
                    <w:b/>
                    <w:i/>
                    <w:iCs/>
                    <w:sz w:val="26"/>
                    <w:szCs w:val="26"/>
                  </w:rPr>
                </w:rPrChange>
              </w:rPr>
              <w:t xml:space="preserve"> </w:t>
            </w:r>
            <w:proofErr w:type="spellStart"/>
            <w:r w:rsidRPr="00B41112">
              <w:rPr>
                <w:b/>
                <w:i/>
                <w:iCs/>
                <w:sz w:val="26"/>
                <w:szCs w:val="26"/>
                <w:rPrChange w:id="19582"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9583" w:author="Le Minh Nghia" w:date="2019-10-09T10:56:00Z">
                  <w:rPr>
                    <w:b/>
                    <w:i/>
                    <w:iCs/>
                    <w:sz w:val="26"/>
                    <w:szCs w:val="26"/>
                  </w:rPr>
                </w:rPrChange>
              </w:rPr>
            </w:pPr>
            <w:r w:rsidRPr="00B41112">
              <w:rPr>
                <w:b/>
                <w:i/>
                <w:iCs/>
                <w:sz w:val="26"/>
                <w:szCs w:val="26"/>
                <w:rPrChange w:id="19584"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585" w:author="Le Minh Nghia" w:date="2019-10-09T10:56:00Z">
                  <w:rPr>
                    <w:rFonts w:eastAsia="MS Mincho"/>
                    <w:b/>
                    <w:i/>
                    <w:iCs/>
                    <w:sz w:val="26"/>
                    <w:szCs w:val="26"/>
                  </w:rPr>
                </w:rPrChange>
              </w:rPr>
            </w:pPr>
            <w:r w:rsidRPr="00B41112">
              <w:rPr>
                <w:b/>
                <w:i/>
                <w:iCs/>
                <w:sz w:val="26"/>
                <w:szCs w:val="26"/>
                <w:rPrChange w:id="19586"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587" w:author="Le Minh Nghia" w:date="2019-10-09T10:56:00Z">
                  <w:rPr>
                    <w:rFonts w:eastAsia="MS Mincho"/>
                    <w:b/>
                    <w:i/>
                    <w:iCs/>
                    <w:sz w:val="26"/>
                    <w:szCs w:val="26"/>
                  </w:rPr>
                </w:rPrChange>
              </w:rPr>
            </w:pPr>
            <w:proofErr w:type="spellStart"/>
            <w:r w:rsidRPr="00B41112">
              <w:rPr>
                <w:b/>
                <w:i/>
                <w:iCs/>
                <w:sz w:val="26"/>
                <w:szCs w:val="26"/>
                <w:rPrChange w:id="19588" w:author="Le Minh Nghia" w:date="2019-10-09T10:56:00Z">
                  <w:rPr>
                    <w:b/>
                    <w:i/>
                    <w:iCs/>
                    <w:sz w:val="26"/>
                    <w:szCs w:val="26"/>
                  </w:rPr>
                </w:rPrChange>
              </w:rPr>
              <w:t>Diễn</w:t>
            </w:r>
            <w:proofErr w:type="spellEnd"/>
            <w:r w:rsidRPr="00B41112">
              <w:rPr>
                <w:b/>
                <w:i/>
                <w:iCs/>
                <w:sz w:val="26"/>
                <w:szCs w:val="26"/>
                <w:rPrChange w:id="19589" w:author="Le Minh Nghia" w:date="2019-10-09T10:56:00Z">
                  <w:rPr>
                    <w:b/>
                    <w:i/>
                    <w:iCs/>
                    <w:sz w:val="26"/>
                    <w:szCs w:val="26"/>
                  </w:rPr>
                </w:rPrChange>
              </w:rPr>
              <w:t xml:space="preserve"> </w:t>
            </w:r>
            <w:proofErr w:type="spellStart"/>
            <w:r w:rsidRPr="00B41112">
              <w:rPr>
                <w:b/>
                <w:i/>
                <w:iCs/>
                <w:sz w:val="26"/>
                <w:szCs w:val="26"/>
                <w:rPrChange w:id="19590"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591" w:author="Le Minh Nghia" w:date="2019-10-09T10:56:00Z">
                  <w:rPr>
                    <w:iCs/>
                    <w:sz w:val="26"/>
                    <w:szCs w:val="26"/>
                  </w:rPr>
                </w:rPrChange>
              </w:rPr>
            </w:pPr>
            <w:proofErr w:type="spellStart"/>
            <w:r w:rsidRPr="00B41112">
              <w:rPr>
                <w:iCs/>
                <w:sz w:val="26"/>
                <w:szCs w:val="26"/>
                <w:rPrChange w:id="19592" w:author="Le Minh Nghia" w:date="2019-10-09T10:56:00Z">
                  <w:rPr>
                    <w:iCs/>
                    <w:sz w:val="26"/>
                    <w:szCs w:val="26"/>
                  </w:rPr>
                </w:rPrChange>
              </w:rPr>
              <w:t>status_id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593" w:author="Le Minh Nghia" w:date="2019-10-09T10:56:00Z">
                  <w:rPr>
                    <w:iCs/>
                    <w:sz w:val="26"/>
                    <w:szCs w:val="26"/>
                  </w:rPr>
                </w:rPrChange>
              </w:rPr>
            </w:pPr>
            <w:r w:rsidRPr="00B41112">
              <w:rPr>
                <w:iCs/>
                <w:sz w:val="26"/>
                <w:szCs w:val="26"/>
                <w:rPrChange w:id="19594"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9595" w:author="Le Minh Nghia" w:date="2019-10-09T10:56:00Z">
                  <w:rPr>
                    <w:iCs/>
                    <w:sz w:val="26"/>
                    <w:szCs w:val="26"/>
                  </w:rPr>
                </w:rPrChange>
              </w:rPr>
            </w:pPr>
            <w:r w:rsidRPr="00B41112">
              <w:rPr>
                <w:iCs/>
                <w:sz w:val="26"/>
                <w:szCs w:val="26"/>
                <w:rPrChange w:id="19596"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59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59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59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9600" w:author="Le Minh Nghia" w:date="2019-10-09T10:56:00Z">
                  <w:rPr>
                    <w:iCs/>
                    <w:sz w:val="26"/>
                    <w:szCs w:val="26"/>
                  </w:rPr>
                </w:rPrChange>
              </w:rPr>
            </w:pPr>
            <w:r w:rsidRPr="00B41112">
              <w:rPr>
                <w:iCs/>
                <w:sz w:val="26"/>
                <w:szCs w:val="26"/>
                <w:rPrChange w:id="1960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602" w:author="Le Minh Nghia" w:date="2019-10-09T10:56:00Z">
                  <w:rPr>
                    <w:iCs/>
                    <w:sz w:val="26"/>
                    <w:szCs w:val="26"/>
                  </w:rPr>
                </w:rPrChange>
              </w:rPr>
            </w:pPr>
            <w:r w:rsidRPr="00B41112">
              <w:rPr>
                <w:iCs/>
                <w:sz w:val="26"/>
                <w:szCs w:val="26"/>
                <w:rPrChange w:id="19603" w:author="Le Minh Nghia" w:date="2019-10-09T10:56:00Z">
                  <w:rPr>
                    <w:iCs/>
                    <w:sz w:val="26"/>
                    <w:szCs w:val="26"/>
                  </w:rPr>
                </w:rPrChange>
              </w:rPr>
              <w:t xml:space="preserve">Id </w:t>
            </w:r>
            <w:proofErr w:type="spellStart"/>
            <w:r w:rsidRPr="00B41112">
              <w:rPr>
                <w:iCs/>
                <w:sz w:val="26"/>
                <w:szCs w:val="26"/>
                <w:rPrChange w:id="19604" w:author="Le Minh Nghia" w:date="2019-10-09T10:56:00Z">
                  <w:rPr>
                    <w:iCs/>
                    <w:sz w:val="26"/>
                    <w:szCs w:val="26"/>
                  </w:rPr>
                </w:rPrChange>
              </w:rPr>
              <w:t>trạng</w:t>
            </w:r>
            <w:proofErr w:type="spellEnd"/>
            <w:r w:rsidRPr="00B41112">
              <w:rPr>
                <w:iCs/>
                <w:sz w:val="26"/>
                <w:szCs w:val="26"/>
                <w:rPrChange w:id="19605" w:author="Le Minh Nghia" w:date="2019-10-09T10:56:00Z">
                  <w:rPr>
                    <w:iCs/>
                    <w:sz w:val="26"/>
                    <w:szCs w:val="26"/>
                  </w:rPr>
                </w:rPrChange>
              </w:rPr>
              <w:t xml:space="preserve"> </w:t>
            </w:r>
            <w:proofErr w:type="spellStart"/>
            <w:r w:rsidRPr="00B41112">
              <w:rPr>
                <w:iCs/>
                <w:sz w:val="26"/>
                <w:szCs w:val="26"/>
                <w:rPrChange w:id="19606" w:author="Le Minh Nghia" w:date="2019-10-09T10:56:00Z">
                  <w:rPr>
                    <w:iCs/>
                    <w:sz w:val="26"/>
                    <w:szCs w:val="26"/>
                  </w:rPr>
                </w:rPrChange>
              </w:rPr>
              <w:t>thái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607" w:author="Le Minh Nghia" w:date="2019-10-09T10:56:00Z">
                  <w:rPr>
                    <w:iCs/>
                    <w:sz w:val="26"/>
                    <w:szCs w:val="26"/>
                  </w:rPr>
                </w:rPrChange>
              </w:rPr>
            </w:pPr>
            <w:proofErr w:type="spellStart"/>
            <w:r w:rsidRPr="00B41112">
              <w:rPr>
                <w:iCs/>
                <w:sz w:val="26"/>
                <w:szCs w:val="26"/>
                <w:rPrChange w:id="19608" w:author="Le Minh Nghia" w:date="2019-10-09T10:56:00Z">
                  <w:rPr>
                    <w:iCs/>
                    <w:sz w:val="26"/>
                    <w:szCs w:val="26"/>
                  </w:rPr>
                </w:rPrChange>
              </w:rPr>
              <w:t>status_name</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609" w:author="Le Minh Nghia" w:date="2019-10-09T10:56:00Z">
                  <w:rPr>
                    <w:iCs/>
                    <w:sz w:val="26"/>
                    <w:szCs w:val="26"/>
                  </w:rPr>
                </w:rPrChange>
              </w:rPr>
            </w:pPr>
            <w:proofErr w:type="gramStart"/>
            <w:r w:rsidRPr="00B41112">
              <w:rPr>
                <w:iCs/>
                <w:sz w:val="26"/>
                <w:szCs w:val="26"/>
                <w:rPrChange w:id="19610" w:author="Le Minh Nghia" w:date="2019-10-09T10:56:00Z">
                  <w:rPr>
                    <w:iCs/>
                    <w:sz w:val="26"/>
                    <w:szCs w:val="26"/>
                  </w:rPr>
                </w:rPrChange>
              </w:rPr>
              <w:t>Varchar(</w:t>
            </w:r>
            <w:proofErr w:type="gramEnd"/>
            <w:r w:rsidRPr="00B41112">
              <w:rPr>
                <w:iCs/>
                <w:sz w:val="26"/>
                <w:szCs w:val="26"/>
                <w:rPrChange w:id="19611"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961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613" w:author="Le Minh Nghia" w:date="2019-10-09T10:56:00Z">
                  <w:rPr>
                    <w:iCs/>
                    <w:sz w:val="26"/>
                    <w:szCs w:val="26"/>
                  </w:rPr>
                </w:rPrChange>
              </w:rPr>
            </w:pPr>
            <w:r w:rsidRPr="00B41112">
              <w:rPr>
                <w:iCs/>
                <w:sz w:val="26"/>
                <w:szCs w:val="26"/>
                <w:rPrChange w:id="19614"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961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61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617" w:author="Le Minh Nghia" w:date="2019-10-09T10:56:00Z">
                  <w:rPr>
                    <w:iCs/>
                    <w:sz w:val="26"/>
                    <w:szCs w:val="26"/>
                  </w:rPr>
                </w:rPrChange>
              </w:rPr>
            </w:pPr>
            <w:r w:rsidRPr="00B41112">
              <w:rPr>
                <w:iCs/>
                <w:sz w:val="26"/>
                <w:szCs w:val="26"/>
                <w:rPrChange w:id="1961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619" w:author="Le Minh Nghia" w:date="2019-10-09T10:56:00Z">
                  <w:rPr>
                    <w:iCs/>
                    <w:sz w:val="26"/>
                    <w:szCs w:val="26"/>
                  </w:rPr>
                </w:rPrChange>
              </w:rPr>
            </w:pPr>
            <w:proofErr w:type="spellStart"/>
            <w:r w:rsidRPr="00B41112">
              <w:rPr>
                <w:iCs/>
                <w:sz w:val="26"/>
                <w:szCs w:val="26"/>
                <w:rPrChange w:id="19620" w:author="Le Minh Nghia" w:date="2019-10-09T10:56:00Z">
                  <w:rPr>
                    <w:iCs/>
                    <w:sz w:val="26"/>
                    <w:szCs w:val="26"/>
                  </w:rPr>
                </w:rPrChange>
              </w:rPr>
              <w:t>tên</w:t>
            </w:r>
            <w:proofErr w:type="spellEnd"/>
            <w:r w:rsidRPr="00B41112">
              <w:rPr>
                <w:iCs/>
                <w:sz w:val="26"/>
                <w:szCs w:val="26"/>
                <w:rPrChange w:id="19621" w:author="Le Minh Nghia" w:date="2019-10-09T10:56:00Z">
                  <w:rPr>
                    <w:iCs/>
                    <w:sz w:val="26"/>
                    <w:szCs w:val="26"/>
                  </w:rPr>
                </w:rPrChange>
              </w:rPr>
              <w:t xml:space="preserve"> </w:t>
            </w:r>
            <w:proofErr w:type="spellStart"/>
            <w:r w:rsidRPr="00B41112">
              <w:rPr>
                <w:iCs/>
                <w:sz w:val="26"/>
                <w:szCs w:val="26"/>
                <w:rPrChange w:id="19622" w:author="Le Minh Nghia" w:date="2019-10-09T10:56:00Z">
                  <w:rPr>
                    <w:iCs/>
                    <w:sz w:val="26"/>
                    <w:szCs w:val="26"/>
                  </w:rPr>
                </w:rPrChange>
              </w:rPr>
              <w:t>trạng</w:t>
            </w:r>
            <w:proofErr w:type="spellEnd"/>
            <w:r w:rsidRPr="00B41112">
              <w:rPr>
                <w:iCs/>
                <w:sz w:val="26"/>
                <w:szCs w:val="26"/>
                <w:rPrChange w:id="19623" w:author="Le Minh Nghia" w:date="2019-10-09T10:56:00Z">
                  <w:rPr>
                    <w:iCs/>
                    <w:sz w:val="26"/>
                    <w:szCs w:val="26"/>
                  </w:rPr>
                </w:rPrChange>
              </w:rPr>
              <w:t xml:space="preserve"> </w:t>
            </w:r>
            <w:proofErr w:type="spellStart"/>
            <w:r w:rsidRPr="00B41112">
              <w:rPr>
                <w:iCs/>
                <w:sz w:val="26"/>
                <w:szCs w:val="26"/>
                <w:rPrChange w:id="19624" w:author="Le Minh Nghia" w:date="2019-10-09T10:56:00Z">
                  <w:rPr>
                    <w:iCs/>
                    <w:sz w:val="26"/>
                    <w:szCs w:val="26"/>
                  </w:rPr>
                </w:rPrChange>
              </w:rPr>
              <w:t>thái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25" w:author="Le Minh Nghia" w:date="2019-10-09T10:56:00Z">
                  <w:rPr>
                    <w:iCs/>
                    <w:sz w:val="26"/>
                    <w:szCs w:val="26"/>
                  </w:rPr>
                </w:rPrChange>
              </w:rPr>
            </w:pPr>
            <w:proofErr w:type="spellStart"/>
            <w:r w:rsidRPr="00B41112">
              <w:rPr>
                <w:iCs/>
                <w:sz w:val="26"/>
                <w:szCs w:val="26"/>
                <w:rPrChange w:id="19626" w:author="Le Minh Nghia" w:date="2019-10-09T10:56:00Z">
                  <w:rPr>
                    <w:iCs/>
                    <w:sz w:val="26"/>
                    <w:szCs w:val="26"/>
                  </w:rPr>
                </w:rPrChange>
              </w:rPr>
              <w:t>status_reason</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27" w:author="Le Minh Nghia" w:date="2019-10-09T10:56:00Z">
                  <w:rPr>
                    <w:iCs/>
                    <w:sz w:val="26"/>
                    <w:szCs w:val="26"/>
                  </w:rPr>
                </w:rPrChange>
              </w:rPr>
            </w:pPr>
            <w:proofErr w:type="gramStart"/>
            <w:r w:rsidRPr="00B41112">
              <w:rPr>
                <w:iCs/>
                <w:sz w:val="26"/>
                <w:szCs w:val="26"/>
                <w:rPrChange w:id="19628" w:author="Le Minh Nghia" w:date="2019-10-09T10:56:00Z">
                  <w:rPr>
                    <w:iCs/>
                    <w:sz w:val="26"/>
                    <w:szCs w:val="26"/>
                  </w:rPr>
                </w:rPrChange>
              </w:rPr>
              <w:t>Varchar(</w:t>
            </w:r>
            <w:proofErr w:type="gramEnd"/>
            <w:r w:rsidRPr="00B41112">
              <w:rPr>
                <w:iCs/>
                <w:sz w:val="26"/>
                <w:szCs w:val="26"/>
                <w:rPrChange w:id="19629"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3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31" w:author="Le Minh Nghia" w:date="2019-10-09T10:56:00Z">
                  <w:rPr>
                    <w:iCs/>
                    <w:sz w:val="26"/>
                    <w:szCs w:val="26"/>
                  </w:rPr>
                </w:rPrChange>
              </w:rPr>
            </w:pPr>
            <w:r w:rsidRPr="00B41112">
              <w:rPr>
                <w:iCs/>
                <w:sz w:val="26"/>
                <w:szCs w:val="26"/>
                <w:rPrChange w:id="19632"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3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3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3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36" w:author="Le Minh Nghia" w:date="2019-10-09T10:56:00Z">
                  <w:rPr>
                    <w:iCs/>
                    <w:sz w:val="26"/>
                    <w:szCs w:val="26"/>
                  </w:rPr>
                </w:rPrChange>
              </w:rPr>
            </w:pPr>
            <w:proofErr w:type="spellStart"/>
            <w:r w:rsidRPr="00B41112">
              <w:rPr>
                <w:iCs/>
                <w:sz w:val="26"/>
                <w:szCs w:val="26"/>
                <w:rPrChange w:id="19637" w:author="Le Minh Nghia" w:date="2019-10-09T10:56:00Z">
                  <w:rPr>
                    <w:iCs/>
                    <w:sz w:val="26"/>
                    <w:szCs w:val="26"/>
                  </w:rPr>
                </w:rPrChange>
              </w:rPr>
              <w:t>lý</w:t>
            </w:r>
            <w:proofErr w:type="spellEnd"/>
            <w:r w:rsidRPr="00B41112">
              <w:rPr>
                <w:iCs/>
                <w:sz w:val="26"/>
                <w:szCs w:val="26"/>
                <w:rPrChange w:id="19638" w:author="Le Minh Nghia" w:date="2019-10-09T10:56:00Z">
                  <w:rPr>
                    <w:iCs/>
                    <w:sz w:val="26"/>
                    <w:szCs w:val="26"/>
                  </w:rPr>
                </w:rPrChange>
              </w:rPr>
              <w:t xml:space="preserve"> do</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39" w:author="Le Minh Nghia" w:date="2019-10-09T10:56:00Z">
                  <w:rPr>
                    <w:iCs/>
                    <w:sz w:val="26"/>
                    <w:szCs w:val="26"/>
                  </w:rPr>
                </w:rPrChange>
              </w:rPr>
            </w:pPr>
            <w:proofErr w:type="spellStart"/>
            <w:r w:rsidRPr="00B41112">
              <w:rPr>
                <w:iCs/>
                <w:sz w:val="26"/>
                <w:szCs w:val="26"/>
                <w:rPrChange w:id="19640" w:author="Le Minh Nghia" w:date="2019-10-09T10:56:00Z">
                  <w:rPr>
                    <w:iCs/>
                    <w:sz w:val="26"/>
                    <w:szCs w:val="26"/>
                  </w:rPr>
                </w:rPrChange>
              </w:rPr>
              <w:t>status_note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41" w:author="Le Minh Nghia" w:date="2019-10-09T10:56:00Z">
                  <w:rPr>
                    <w:iCs/>
                    <w:sz w:val="26"/>
                    <w:szCs w:val="26"/>
                  </w:rPr>
                </w:rPrChange>
              </w:rPr>
            </w:pPr>
            <w:r w:rsidRPr="00B41112">
              <w:rPr>
                <w:iCs/>
                <w:sz w:val="26"/>
                <w:szCs w:val="26"/>
                <w:rPrChange w:id="19642"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4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4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4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4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4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48" w:author="Le Minh Nghia" w:date="2019-10-09T10:56:00Z">
                  <w:rPr>
                    <w:iCs/>
                    <w:sz w:val="26"/>
                    <w:szCs w:val="26"/>
                  </w:rPr>
                </w:rPrChange>
              </w:rPr>
            </w:pPr>
            <w:proofErr w:type="spellStart"/>
            <w:r w:rsidRPr="00B41112">
              <w:rPr>
                <w:iCs/>
                <w:sz w:val="26"/>
                <w:szCs w:val="26"/>
                <w:rPrChange w:id="19649" w:author="Le Minh Nghia" w:date="2019-10-09T10:56:00Z">
                  <w:rPr>
                    <w:iCs/>
                    <w:sz w:val="26"/>
                    <w:szCs w:val="26"/>
                  </w:rPr>
                </w:rPrChange>
              </w:rPr>
              <w:t>ghi</w:t>
            </w:r>
            <w:proofErr w:type="spellEnd"/>
            <w:r w:rsidRPr="00B41112">
              <w:rPr>
                <w:iCs/>
                <w:sz w:val="26"/>
                <w:szCs w:val="26"/>
                <w:rPrChange w:id="19650" w:author="Le Minh Nghia" w:date="2019-10-09T10:56:00Z">
                  <w:rPr>
                    <w:iCs/>
                    <w:sz w:val="26"/>
                    <w:szCs w:val="26"/>
                  </w:rPr>
                </w:rPrChange>
              </w:rPr>
              <w:t xml:space="preserve"> </w:t>
            </w:r>
            <w:proofErr w:type="spellStart"/>
            <w:r w:rsidRPr="00B41112">
              <w:rPr>
                <w:iCs/>
                <w:sz w:val="26"/>
                <w:szCs w:val="26"/>
                <w:rPrChange w:id="19651" w:author="Le Minh Nghia" w:date="2019-10-09T10:56:00Z">
                  <w:rPr>
                    <w:iCs/>
                    <w:sz w:val="26"/>
                    <w:szCs w:val="26"/>
                  </w:rPr>
                </w:rPrChange>
              </w:rPr>
              <w:t>chú</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652" w:author="Le Minh Nghia" w:date="2019-10-09T10:56:00Z">
                  <w:rPr>
                    <w:sz w:val="26"/>
                    <w:szCs w:val="26"/>
                  </w:rPr>
                </w:rPrChange>
              </w:rPr>
            </w:pPr>
            <w:proofErr w:type="spellStart"/>
            <w:r w:rsidRPr="00B41112">
              <w:rPr>
                <w:sz w:val="26"/>
                <w:szCs w:val="26"/>
                <w:rPrChange w:id="19653"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54" w:author="Le Minh Nghia" w:date="2019-10-09T10:56:00Z">
                  <w:rPr>
                    <w:iCs/>
                    <w:sz w:val="26"/>
                    <w:szCs w:val="26"/>
                  </w:rPr>
                </w:rPrChange>
              </w:rPr>
            </w:pPr>
            <w:r w:rsidRPr="00B41112">
              <w:rPr>
                <w:iCs/>
                <w:sz w:val="26"/>
                <w:szCs w:val="26"/>
                <w:rPrChange w:id="19655"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5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5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5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5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6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61" w:author="Le Minh Nghia" w:date="2019-10-09T10:56:00Z">
                  <w:rPr>
                    <w:iCs/>
                    <w:sz w:val="26"/>
                    <w:szCs w:val="26"/>
                  </w:rPr>
                </w:rPrChange>
              </w:rPr>
            </w:pPr>
            <w:proofErr w:type="spellStart"/>
            <w:r w:rsidRPr="00B41112">
              <w:rPr>
                <w:iCs/>
                <w:sz w:val="26"/>
                <w:szCs w:val="26"/>
                <w:rPrChange w:id="19662" w:author="Le Minh Nghia" w:date="2019-10-09T10:56:00Z">
                  <w:rPr>
                    <w:iCs/>
                    <w:sz w:val="26"/>
                    <w:szCs w:val="26"/>
                  </w:rPr>
                </w:rPrChange>
              </w:rPr>
              <w:t>ngày</w:t>
            </w:r>
            <w:proofErr w:type="spellEnd"/>
            <w:r w:rsidRPr="00B41112">
              <w:rPr>
                <w:iCs/>
                <w:sz w:val="26"/>
                <w:szCs w:val="26"/>
                <w:rPrChange w:id="19663" w:author="Le Minh Nghia" w:date="2019-10-09T10:56:00Z">
                  <w:rPr>
                    <w:iCs/>
                    <w:sz w:val="26"/>
                    <w:szCs w:val="26"/>
                  </w:rPr>
                </w:rPrChange>
              </w:rPr>
              <w:t xml:space="preserve"> </w:t>
            </w:r>
            <w:proofErr w:type="spellStart"/>
            <w:r w:rsidRPr="00B41112">
              <w:rPr>
                <w:iCs/>
                <w:sz w:val="26"/>
                <w:szCs w:val="26"/>
                <w:rPrChange w:id="19664"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665" w:author="Le Minh Nghia" w:date="2019-10-09T10:56:00Z">
                  <w:rPr>
                    <w:sz w:val="26"/>
                    <w:szCs w:val="26"/>
                  </w:rPr>
                </w:rPrChange>
              </w:rPr>
            </w:pPr>
            <w:proofErr w:type="spellStart"/>
            <w:r w:rsidRPr="00B41112">
              <w:rPr>
                <w:sz w:val="26"/>
                <w:szCs w:val="26"/>
                <w:rPrChange w:id="19666"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67" w:author="Le Minh Nghia" w:date="2019-10-09T10:56:00Z">
                  <w:rPr>
                    <w:iCs/>
                    <w:sz w:val="26"/>
                    <w:szCs w:val="26"/>
                  </w:rPr>
                </w:rPrChange>
              </w:rPr>
            </w:pPr>
            <w:r w:rsidRPr="00B41112">
              <w:rPr>
                <w:iCs/>
                <w:sz w:val="26"/>
                <w:szCs w:val="26"/>
                <w:rPrChange w:id="1966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6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7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7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7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7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74" w:author="Le Minh Nghia" w:date="2019-10-09T10:56:00Z">
                  <w:rPr>
                    <w:iCs/>
                    <w:sz w:val="26"/>
                    <w:szCs w:val="26"/>
                  </w:rPr>
                </w:rPrChange>
              </w:rPr>
            </w:pPr>
            <w:proofErr w:type="spellStart"/>
            <w:r w:rsidRPr="00B41112">
              <w:rPr>
                <w:iCs/>
                <w:sz w:val="26"/>
                <w:szCs w:val="26"/>
                <w:rPrChange w:id="19675" w:author="Le Minh Nghia" w:date="2019-10-09T10:56:00Z">
                  <w:rPr>
                    <w:iCs/>
                    <w:sz w:val="26"/>
                    <w:szCs w:val="26"/>
                  </w:rPr>
                </w:rPrChange>
              </w:rPr>
              <w:t>ngày</w:t>
            </w:r>
            <w:proofErr w:type="spellEnd"/>
            <w:r w:rsidRPr="00B41112">
              <w:rPr>
                <w:iCs/>
                <w:sz w:val="26"/>
                <w:szCs w:val="26"/>
                <w:rPrChange w:id="19676" w:author="Le Minh Nghia" w:date="2019-10-09T10:56:00Z">
                  <w:rPr>
                    <w:iCs/>
                    <w:sz w:val="26"/>
                    <w:szCs w:val="26"/>
                  </w:rPr>
                </w:rPrChange>
              </w:rPr>
              <w:t xml:space="preserve"> </w:t>
            </w:r>
            <w:proofErr w:type="spellStart"/>
            <w:r w:rsidRPr="00B41112">
              <w:rPr>
                <w:iCs/>
                <w:sz w:val="26"/>
                <w:szCs w:val="26"/>
                <w:rPrChange w:id="19677" w:author="Le Minh Nghia" w:date="2019-10-09T10:56:00Z">
                  <w:rPr>
                    <w:iCs/>
                    <w:sz w:val="26"/>
                    <w:szCs w:val="26"/>
                  </w:rPr>
                </w:rPrChange>
              </w:rPr>
              <w:t>cập</w:t>
            </w:r>
            <w:proofErr w:type="spellEnd"/>
            <w:r w:rsidRPr="00B41112">
              <w:rPr>
                <w:iCs/>
                <w:sz w:val="26"/>
                <w:szCs w:val="26"/>
                <w:rPrChange w:id="19678" w:author="Le Minh Nghia" w:date="2019-10-09T10:56:00Z">
                  <w:rPr>
                    <w:iCs/>
                    <w:sz w:val="26"/>
                    <w:szCs w:val="26"/>
                  </w:rPr>
                </w:rPrChange>
              </w:rPr>
              <w:t xml:space="preserve"> </w:t>
            </w:r>
            <w:proofErr w:type="spellStart"/>
            <w:r w:rsidRPr="00B41112">
              <w:rPr>
                <w:iCs/>
                <w:sz w:val="26"/>
                <w:szCs w:val="26"/>
                <w:rPrChange w:id="19679"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680" w:author="Le Minh Nghia" w:date="2019-10-09T10:56:00Z">
                  <w:rPr>
                    <w:sz w:val="26"/>
                    <w:szCs w:val="26"/>
                  </w:rPr>
                </w:rPrChange>
              </w:rPr>
            </w:pPr>
            <w:proofErr w:type="spellStart"/>
            <w:r w:rsidRPr="00B41112">
              <w:rPr>
                <w:sz w:val="26"/>
                <w:szCs w:val="26"/>
                <w:rPrChange w:id="19681"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82" w:author="Le Minh Nghia" w:date="2019-10-09T10:56:00Z">
                  <w:rPr>
                    <w:iCs/>
                    <w:sz w:val="26"/>
                    <w:szCs w:val="26"/>
                  </w:rPr>
                </w:rPrChange>
              </w:rPr>
            </w:pPr>
            <w:r w:rsidRPr="00B41112">
              <w:rPr>
                <w:iCs/>
                <w:sz w:val="26"/>
                <w:szCs w:val="26"/>
                <w:rPrChange w:id="1968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8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8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68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8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688" w:author="Le Minh Nghia" w:date="2019-10-09T10:56:00Z">
                  <w:rPr>
                    <w:iCs/>
                    <w:sz w:val="26"/>
                    <w:szCs w:val="26"/>
                  </w:rPr>
                </w:rPrChange>
              </w:rPr>
            </w:pPr>
            <w:r w:rsidRPr="00B41112">
              <w:rPr>
                <w:iCs/>
                <w:sz w:val="26"/>
                <w:szCs w:val="26"/>
                <w:rPrChange w:id="19689"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690" w:author="Le Minh Nghia" w:date="2019-10-09T10:56:00Z">
                  <w:rPr>
                    <w:iCs/>
                    <w:sz w:val="26"/>
                    <w:szCs w:val="26"/>
                  </w:rPr>
                </w:rPrChange>
              </w:rPr>
            </w:pPr>
            <w:proofErr w:type="spellStart"/>
            <w:r w:rsidRPr="00B41112">
              <w:rPr>
                <w:iCs/>
                <w:sz w:val="26"/>
                <w:szCs w:val="26"/>
                <w:rPrChange w:id="19691" w:author="Le Minh Nghia" w:date="2019-10-09T10:56:00Z">
                  <w:rPr>
                    <w:iCs/>
                    <w:sz w:val="26"/>
                    <w:szCs w:val="26"/>
                  </w:rPr>
                </w:rPrChange>
              </w:rPr>
              <w:t>ngày</w:t>
            </w:r>
            <w:proofErr w:type="spellEnd"/>
            <w:r w:rsidRPr="00B41112">
              <w:rPr>
                <w:iCs/>
                <w:sz w:val="26"/>
                <w:szCs w:val="26"/>
                <w:rPrChange w:id="19692" w:author="Le Minh Nghia" w:date="2019-10-09T10:56:00Z">
                  <w:rPr>
                    <w:iCs/>
                    <w:sz w:val="26"/>
                    <w:szCs w:val="26"/>
                  </w:rPr>
                </w:rPrChange>
              </w:rPr>
              <w:t xml:space="preserve"> </w:t>
            </w:r>
            <w:proofErr w:type="spellStart"/>
            <w:r w:rsidRPr="00B41112">
              <w:rPr>
                <w:iCs/>
                <w:sz w:val="26"/>
                <w:szCs w:val="26"/>
                <w:rPrChange w:id="19693" w:author="Le Minh Nghia" w:date="2019-10-09T10:56:00Z">
                  <w:rPr>
                    <w:iCs/>
                    <w:sz w:val="26"/>
                    <w:szCs w:val="26"/>
                  </w:rPr>
                </w:rPrChange>
              </w:rPr>
              <w:t>xóa</w:t>
            </w:r>
            <w:proofErr w:type="spellEnd"/>
            <w:r w:rsidRPr="00B41112">
              <w:rPr>
                <w:iCs/>
                <w:sz w:val="26"/>
                <w:szCs w:val="26"/>
                <w:rPrChange w:id="19694" w:author="Le Minh Nghia" w:date="2019-10-09T10:56:00Z">
                  <w:rPr>
                    <w:iCs/>
                    <w:sz w:val="26"/>
                    <w:szCs w:val="26"/>
                  </w:rPr>
                </w:rPrChange>
              </w:rPr>
              <w:t xml:space="preserve"> </w:t>
            </w:r>
            <w:proofErr w:type="spellStart"/>
            <w:r w:rsidRPr="00B41112">
              <w:rPr>
                <w:iCs/>
                <w:sz w:val="26"/>
                <w:szCs w:val="26"/>
                <w:rPrChange w:id="19695" w:author="Le Minh Nghia" w:date="2019-10-09T10:56:00Z">
                  <w:rPr>
                    <w:iCs/>
                    <w:sz w:val="26"/>
                    <w:szCs w:val="26"/>
                  </w:rPr>
                </w:rPrChange>
              </w:rPr>
              <w:t>tạm</w:t>
            </w:r>
            <w:proofErr w:type="spellEnd"/>
          </w:p>
        </w:tc>
      </w:tr>
    </w:tbl>
    <w:p w:rsidR="00596A15" w:rsidRPr="00B41112" w:rsidRDefault="00596A15" w:rsidP="00596A15">
      <w:pPr>
        <w:pStyle w:val="ListParagraph"/>
        <w:rPr>
          <w:rFonts w:eastAsiaTheme="majorEastAsia"/>
          <w:color w:val="2E74B5" w:themeColor="accent1" w:themeShade="BF"/>
          <w:sz w:val="26"/>
          <w:szCs w:val="26"/>
          <w:rPrChange w:id="19696" w:author="Le Minh Nghia" w:date="2019-10-09T10:56:00Z">
            <w:rPr>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ListParagraph"/>
        <w:numPr>
          <w:ilvl w:val="0"/>
          <w:numId w:val="44"/>
        </w:numPr>
        <w:rPr>
          <w:rFonts w:eastAsiaTheme="majorEastAsia"/>
          <w:color w:val="2E74B5" w:themeColor="accent1" w:themeShade="BF"/>
          <w:sz w:val="26"/>
          <w:szCs w:val="26"/>
          <w:rPrChange w:id="19697" w:author="Le Minh Nghia" w:date="2019-10-09T10:56:00Z">
            <w:rPr>
              <w:rFonts w:asciiTheme="majorHAnsi" w:eastAsiaTheme="majorEastAsia" w:hAnsiTheme="majorHAnsi" w:cstheme="majorBidi"/>
              <w:color w:val="2E74B5" w:themeColor="accent1" w:themeShade="BF"/>
              <w:sz w:val="26"/>
              <w:szCs w:val="26"/>
            </w:rPr>
          </w:rPrChange>
        </w:rPr>
      </w:pPr>
      <w:r w:rsidRPr="00B41112">
        <w:rPr>
          <w:rFonts w:eastAsiaTheme="majorEastAsia"/>
          <w:color w:val="2E74B5" w:themeColor="accent1" w:themeShade="BF"/>
          <w:sz w:val="26"/>
          <w:szCs w:val="26"/>
          <w:rPrChange w:id="19698" w:author="Le Minh Nghia" w:date="2019-10-09T10:56:00Z">
            <w:rPr>
              <w:rFonts w:asciiTheme="majorHAnsi" w:eastAsiaTheme="majorEastAsia" w:hAnsiTheme="majorHAnsi" w:cstheme="majorBidi"/>
              <w:color w:val="2E74B5" w:themeColor="accent1" w:themeShade="BF"/>
              <w:sz w:val="26"/>
              <w:szCs w:val="26"/>
            </w:rPr>
          </w:rPrChange>
        </w:rPr>
        <w:t>BẢNG MÔ TẢ THUỘC TÍNH CỦA STATUS_USERS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44"/>
        <w:gridCol w:w="2177"/>
        <w:gridCol w:w="725"/>
        <w:gridCol w:w="710"/>
        <w:gridCol w:w="752"/>
        <w:gridCol w:w="898"/>
        <w:gridCol w:w="479"/>
        <w:gridCol w:w="1953"/>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699" w:author="Le Minh Nghia" w:date="2019-10-09T10:56:00Z">
                  <w:rPr>
                    <w:rFonts w:eastAsia="MS Mincho"/>
                    <w:b/>
                    <w:i/>
                    <w:iCs/>
                    <w:sz w:val="26"/>
                    <w:szCs w:val="26"/>
                  </w:rPr>
                </w:rPrChange>
              </w:rPr>
            </w:pPr>
            <w:proofErr w:type="spellStart"/>
            <w:r w:rsidRPr="00B41112">
              <w:rPr>
                <w:b/>
                <w:i/>
                <w:iCs/>
                <w:sz w:val="26"/>
                <w:szCs w:val="26"/>
                <w:rPrChange w:id="19700" w:author="Le Minh Nghia" w:date="2019-10-09T10:56:00Z">
                  <w:rPr>
                    <w:b/>
                    <w:i/>
                    <w:iCs/>
                    <w:sz w:val="26"/>
                    <w:szCs w:val="26"/>
                  </w:rPr>
                </w:rPrChange>
              </w:rPr>
              <w:t>Tên</w:t>
            </w:r>
            <w:proofErr w:type="spellEnd"/>
            <w:r w:rsidRPr="00B41112">
              <w:rPr>
                <w:b/>
                <w:i/>
                <w:iCs/>
                <w:sz w:val="26"/>
                <w:szCs w:val="26"/>
                <w:rPrChange w:id="19701" w:author="Le Minh Nghia" w:date="2019-10-09T10:56:00Z">
                  <w:rPr>
                    <w:b/>
                    <w:i/>
                    <w:iCs/>
                    <w:sz w:val="26"/>
                    <w:szCs w:val="26"/>
                  </w:rPr>
                </w:rPrChange>
              </w:rPr>
              <w:t xml:space="preserve"> </w:t>
            </w:r>
            <w:proofErr w:type="spellStart"/>
            <w:r w:rsidRPr="00B41112">
              <w:rPr>
                <w:b/>
                <w:i/>
                <w:iCs/>
                <w:sz w:val="26"/>
                <w:szCs w:val="26"/>
                <w:rPrChange w:id="19702" w:author="Le Minh Nghia" w:date="2019-10-09T10:56:00Z">
                  <w:rPr>
                    <w:b/>
                    <w:i/>
                    <w:iCs/>
                    <w:sz w:val="26"/>
                    <w:szCs w:val="26"/>
                  </w:rPr>
                </w:rPrChange>
              </w:rPr>
              <w:t>thuộc</w:t>
            </w:r>
            <w:proofErr w:type="spellEnd"/>
            <w:r w:rsidRPr="00B41112">
              <w:rPr>
                <w:b/>
                <w:i/>
                <w:iCs/>
                <w:sz w:val="26"/>
                <w:szCs w:val="26"/>
                <w:rPrChange w:id="19703" w:author="Le Minh Nghia" w:date="2019-10-09T10:56:00Z">
                  <w:rPr>
                    <w:b/>
                    <w:i/>
                    <w:iCs/>
                    <w:sz w:val="26"/>
                    <w:szCs w:val="26"/>
                  </w:rPr>
                </w:rPrChange>
              </w:rPr>
              <w:t xml:space="preserve"> </w:t>
            </w:r>
            <w:proofErr w:type="spellStart"/>
            <w:r w:rsidRPr="00B41112">
              <w:rPr>
                <w:b/>
                <w:i/>
                <w:iCs/>
                <w:sz w:val="26"/>
                <w:szCs w:val="26"/>
                <w:rPrChange w:id="19704"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705" w:author="Le Minh Nghia" w:date="2019-10-09T10:56:00Z">
                  <w:rPr>
                    <w:rFonts w:eastAsia="MS Mincho"/>
                    <w:b/>
                    <w:i/>
                    <w:iCs/>
                    <w:sz w:val="26"/>
                    <w:szCs w:val="26"/>
                  </w:rPr>
                </w:rPrChange>
              </w:rPr>
            </w:pPr>
            <w:proofErr w:type="spellStart"/>
            <w:r w:rsidRPr="00B41112">
              <w:rPr>
                <w:b/>
                <w:i/>
                <w:iCs/>
                <w:sz w:val="26"/>
                <w:szCs w:val="26"/>
                <w:rPrChange w:id="19706" w:author="Le Minh Nghia" w:date="2019-10-09T10:56:00Z">
                  <w:rPr>
                    <w:b/>
                    <w:i/>
                    <w:iCs/>
                    <w:sz w:val="26"/>
                    <w:szCs w:val="26"/>
                  </w:rPr>
                </w:rPrChange>
              </w:rPr>
              <w:t>Kiểu</w:t>
            </w:r>
            <w:proofErr w:type="spellEnd"/>
            <w:r w:rsidRPr="00B41112">
              <w:rPr>
                <w:b/>
                <w:i/>
                <w:iCs/>
                <w:sz w:val="26"/>
                <w:szCs w:val="26"/>
                <w:rPrChange w:id="19707" w:author="Le Minh Nghia" w:date="2019-10-09T10:56:00Z">
                  <w:rPr>
                    <w:b/>
                    <w:i/>
                    <w:iCs/>
                    <w:sz w:val="26"/>
                    <w:szCs w:val="26"/>
                  </w:rPr>
                </w:rPrChange>
              </w:rPr>
              <w:t xml:space="preserve"> </w:t>
            </w:r>
            <w:proofErr w:type="spellStart"/>
            <w:r w:rsidRPr="00B41112">
              <w:rPr>
                <w:b/>
                <w:i/>
                <w:iCs/>
                <w:sz w:val="26"/>
                <w:szCs w:val="26"/>
                <w:rPrChange w:id="19708" w:author="Le Minh Nghia" w:date="2019-10-09T10:56:00Z">
                  <w:rPr>
                    <w:b/>
                    <w:i/>
                    <w:iCs/>
                    <w:sz w:val="26"/>
                    <w:szCs w:val="26"/>
                  </w:rPr>
                </w:rPrChange>
              </w:rPr>
              <w:t>dữ</w:t>
            </w:r>
            <w:proofErr w:type="spellEnd"/>
            <w:r w:rsidRPr="00B41112">
              <w:rPr>
                <w:b/>
                <w:i/>
                <w:iCs/>
                <w:sz w:val="26"/>
                <w:szCs w:val="26"/>
                <w:rPrChange w:id="19709" w:author="Le Minh Nghia" w:date="2019-10-09T10:56:00Z">
                  <w:rPr>
                    <w:b/>
                    <w:i/>
                    <w:iCs/>
                    <w:sz w:val="26"/>
                    <w:szCs w:val="26"/>
                  </w:rPr>
                </w:rPrChange>
              </w:rPr>
              <w:t xml:space="preserve"> </w:t>
            </w:r>
            <w:proofErr w:type="spellStart"/>
            <w:r w:rsidRPr="00B41112">
              <w:rPr>
                <w:b/>
                <w:i/>
                <w:iCs/>
                <w:sz w:val="26"/>
                <w:szCs w:val="26"/>
                <w:rPrChange w:id="19710"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711" w:author="Le Minh Nghia" w:date="2019-10-09T10:56:00Z">
                  <w:rPr>
                    <w:rFonts w:eastAsia="MS Mincho"/>
                    <w:b/>
                    <w:i/>
                    <w:iCs/>
                    <w:sz w:val="26"/>
                    <w:szCs w:val="26"/>
                  </w:rPr>
                </w:rPrChange>
              </w:rPr>
            </w:pPr>
            <w:proofErr w:type="spellStart"/>
            <w:r w:rsidRPr="00B41112">
              <w:rPr>
                <w:b/>
                <w:i/>
                <w:iCs/>
                <w:sz w:val="26"/>
                <w:szCs w:val="26"/>
                <w:rPrChange w:id="19712" w:author="Le Minh Nghia" w:date="2019-10-09T10:56:00Z">
                  <w:rPr>
                    <w:b/>
                    <w:i/>
                    <w:iCs/>
                    <w:sz w:val="26"/>
                    <w:szCs w:val="26"/>
                  </w:rPr>
                </w:rPrChange>
              </w:rPr>
              <w:t>Khóa</w:t>
            </w:r>
            <w:proofErr w:type="spellEnd"/>
            <w:r w:rsidRPr="00B41112">
              <w:rPr>
                <w:b/>
                <w:i/>
                <w:iCs/>
                <w:sz w:val="26"/>
                <w:szCs w:val="26"/>
                <w:rPrChange w:id="19713" w:author="Le Minh Nghia" w:date="2019-10-09T10:56:00Z">
                  <w:rPr>
                    <w:b/>
                    <w:i/>
                    <w:iCs/>
                    <w:sz w:val="26"/>
                    <w:szCs w:val="26"/>
                  </w:rPr>
                </w:rPrChange>
              </w:rPr>
              <w:t xml:space="preserve"> </w:t>
            </w:r>
            <w:proofErr w:type="spellStart"/>
            <w:r w:rsidRPr="00B41112">
              <w:rPr>
                <w:b/>
                <w:i/>
                <w:iCs/>
                <w:sz w:val="26"/>
                <w:szCs w:val="26"/>
                <w:rPrChange w:id="19714"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715" w:author="Le Minh Nghia" w:date="2019-10-09T10:56:00Z">
                  <w:rPr>
                    <w:rFonts w:eastAsia="MS Mincho"/>
                    <w:b/>
                    <w:i/>
                    <w:iCs/>
                    <w:sz w:val="26"/>
                    <w:szCs w:val="26"/>
                  </w:rPr>
                </w:rPrChange>
              </w:rPr>
            </w:pPr>
            <w:proofErr w:type="spellStart"/>
            <w:r w:rsidRPr="00B41112">
              <w:rPr>
                <w:b/>
                <w:i/>
                <w:iCs/>
                <w:sz w:val="26"/>
                <w:szCs w:val="26"/>
                <w:rPrChange w:id="19716" w:author="Le Minh Nghia" w:date="2019-10-09T10:56:00Z">
                  <w:rPr>
                    <w:b/>
                    <w:i/>
                    <w:iCs/>
                    <w:sz w:val="26"/>
                    <w:szCs w:val="26"/>
                  </w:rPr>
                </w:rPrChange>
              </w:rPr>
              <w:t>Khóa</w:t>
            </w:r>
            <w:proofErr w:type="spellEnd"/>
            <w:r w:rsidRPr="00B41112">
              <w:rPr>
                <w:b/>
                <w:i/>
                <w:iCs/>
                <w:sz w:val="26"/>
                <w:szCs w:val="26"/>
                <w:rPrChange w:id="19717" w:author="Le Minh Nghia" w:date="2019-10-09T10:56:00Z">
                  <w:rPr>
                    <w:b/>
                    <w:i/>
                    <w:iCs/>
                    <w:sz w:val="26"/>
                    <w:szCs w:val="26"/>
                  </w:rPr>
                </w:rPrChange>
              </w:rPr>
              <w:t xml:space="preserve"> </w:t>
            </w:r>
            <w:proofErr w:type="spellStart"/>
            <w:r w:rsidRPr="00B41112">
              <w:rPr>
                <w:b/>
                <w:i/>
                <w:iCs/>
                <w:sz w:val="26"/>
                <w:szCs w:val="26"/>
                <w:rPrChange w:id="19718"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719" w:author="Le Minh Nghia" w:date="2019-10-09T10:56:00Z">
                  <w:rPr>
                    <w:rFonts w:eastAsia="MS Mincho"/>
                    <w:b/>
                    <w:i/>
                    <w:iCs/>
                    <w:sz w:val="26"/>
                    <w:szCs w:val="26"/>
                  </w:rPr>
                </w:rPrChange>
              </w:rPr>
            </w:pPr>
            <w:proofErr w:type="spellStart"/>
            <w:r w:rsidRPr="00B41112">
              <w:rPr>
                <w:b/>
                <w:i/>
                <w:iCs/>
                <w:sz w:val="26"/>
                <w:szCs w:val="26"/>
                <w:rPrChange w:id="19720" w:author="Le Minh Nghia" w:date="2019-10-09T10:56:00Z">
                  <w:rPr>
                    <w:b/>
                    <w:i/>
                    <w:iCs/>
                    <w:sz w:val="26"/>
                    <w:szCs w:val="26"/>
                  </w:rPr>
                </w:rPrChange>
              </w:rPr>
              <w:t>Giá</w:t>
            </w:r>
            <w:proofErr w:type="spellEnd"/>
            <w:r w:rsidRPr="00B41112">
              <w:rPr>
                <w:b/>
                <w:i/>
                <w:iCs/>
                <w:sz w:val="26"/>
                <w:szCs w:val="26"/>
                <w:rPrChange w:id="19721" w:author="Le Minh Nghia" w:date="2019-10-09T10:56:00Z">
                  <w:rPr>
                    <w:b/>
                    <w:i/>
                    <w:iCs/>
                    <w:sz w:val="26"/>
                    <w:szCs w:val="26"/>
                  </w:rPr>
                </w:rPrChange>
              </w:rPr>
              <w:t xml:space="preserve"> </w:t>
            </w:r>
            <w:proofErr w:type="spellStart"/>
            <w:r w:rsidRPr="00B41112">
              <w:rPr>
                <w:b/>
                <w:i/>
                <w:iCs/>
                <w:sz w:val="26"/>
                <w:szCs w:val="26"/>
                <w:rPrChange w:id="19722" w:author="Le Minh Nghia" w:date="2019-10-09T10:56:00Z">
                  <w:rPr>
                    <w:b/>
                    <w:i/>
                    <w:iCs/>
                    <w:sz w:val="26"/>
                    <w:szCs w:val="26"/>
                  </w:rPr>
                </w:rPrChange>
              </w:rPr>
              <w:t>trị</w:t>
            </w:r>
            <w:proofErr w:type="spellEnd"/>
            <w:r w:rsidRPr="00B41112">
              <w:rPr>
                <w:b/>
                <w:i/>
                <w:iCs/>
                <w:sz w:val="26"/>
                <w:szCs w:val="26"/>
                <w:rPrChange w:id="19723" w:author="Le Minh Nghia" w:date="2019-10-09T10:56:00Z">
                  <w:rPr>
                    <w:b/>
                    <w:i/>
                    <w:iCs/>
                    <w:sz w:val="26"/>
                    <w:szCs w:val="26"/>
                  </w:rPr>
                </w:rPrChange>
              </w:rPr>
              <w:t xml:space="preserve"> </w:t>
            </w:r>
            <w:proofErr w:type="spellStart"/>
            <w:r w:rsidRPr="00B41112">
              <w:rPr>
                <w:b/>
                <w:i/>
                <w:iCs/>
                <w:sz w:val="26"/>
                <w:szCs w:val="26"/>
                <w:rPrChange w:id="19724" w:author="Le Minh Nghia" w:date="2019-10-09T10:56:00Z">
                  <w:rPr>
                    <w:b/>
                    <w:i/>
                    <w:iCs/>
                    <w:sz w:val="26"/>
                    <w:szCs w:val="26"/>
                  </w:rPr>
                </w:rPrChange>
              </w:rPr>
              <w:t>mặc</w:t>
            </w:r>
            <w:proofErr w:type="spellEnd"/>
            <w:r w:rsidRPr="00B41112">
              <w:rPr>
                <w:b/>
                <w:i/>
                <w:iCs/>
                <w:sz w:val="26"/>
                <w:szCs w:val="26"/>
                <w:rPrChange w:id="19725" w:author="Le Minh Nghia" w:date="2019-10-09T10:56:00Z">
                  <w:rPr>
                    <w:b/>
                    <w:i/>
                    <w:iCs/>
                    <w:sz w:val="26"/>
                    <w:szCs w:val="26"/>
                  </w:rPr>
                </w:rPrChange>
              </w:rPr>
              <w:t xml:space="preserve"> </w:t>
            </w:r>
            <w:proofErr w:type="spellStart"/>
            <w:r w:rsidRPr="00B41112">
              <w:rPr>
                <w:b/>
                <w:i/>
                <w:iCs/>
                <w:sz w:val="26"/>
                <w:szCs w:val="26"/>
                <w:rPrChange w:id="19726"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9727" w:author="Le Minh Nghia" w:date="2019-10-09T10:56:00Z">
                  <w:rPr>
                    <w:b/>
                    <w:i/>
                    <w:iCs/>
                    <w:sz w:val="26"/>
                    <w:szCs w:val="26"/>
                  </w:rPr>
                </w:rPrChange>
              </w:rPr>
            </w:pPr>
            <w:r w:rsidRPr="00B41112">
              <w:rPr>
                <w:b/>
                <w:i/>
                <w:iCs/>
                <w:sz w:val="26"/>
                <w:szCs w:val="26"/>
                <w:rPrChange w:id="19728"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729" w:author="Le Minh Nghia" w:date="2019-10-09T10:56:00Z">
                  <w:rPr>
                    <w:rFonts w:eastAsia="MS Mincho"/>
                    <w:b/>
                    <w:i/>
                    <w:iCs/>
                    <w:sz w:val="26"/>
                    <w:szCs w:val="26"/>
                  </w:rPr>
                </w:rPrChange>
              </w:rPr>
            </w:pPr>
            <w:r w:rsidRPr="00B41112">
              <w:rPr>
                <w:b/>
                <w:i/>
                <w:iCs/>
                <w:sz w:val="26"/>
                <w:szCs w:val="26"/>
                <w:rPrChange w:id="19730"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731" w:author="Le Minh Nghia" w:date="2019-10-09T10:56:00Z">
                  <w:rPr>
                    <w:rFonts w:eastAsia="MS Mincho"/>
                    <w:b/>
                    <w:i/>
                    <w:iCs/>
                    <w:sz w:val="26"/>
                    <w:szCs w:val="26"/>
                  </w:rPr>
                </w:rPrChange>
              </w:rPr>
            </w:pPr>
            <w:proofErr w:type="spellStart"/>
            <w:r w:rsidRPr="00B41112">
              <w:rPr>
                <w:b/>
                <w:i/>
                <w:iCs/>
                <w:sz w:val="26"/>
                <w:szCs w:val="26"/>
                <w:rPrChange w:id="19732" w:author="Le Minh Nghia" w:date="2019-10-09T10:56:00Z">
                  <w:rPr>
                    <w:b/>
                    <w:i/>
                    <w:iCs/>
                    <w:sz w:val="26"/>
                    <w:szCs w:val="26"/>
                  </w:rPr>
                </w:rPrChange>
              </w:rPr>
              <w:t>Diễn</w:t>
            </w:r>
            <w:proofErr w:type="spellEnd"/>
            <w:r w:rsidRPr="00B41112">
              <w:rPr>
                <w:b/>
                <w:i/>
                <w:iCs/>
                <w:sz w:val="26"/>
                <w:szCs w:val="26"/>
                <w:rPrChange w:id="19733" w:author="Le Minh Nghia" w:date="2019-10-09T10:56:00Z">
                  <w:rPr>
                    <w:b/>
                    <w:i/>
                    <w:iCs/>
                    <w:sz w:val="26"/>
                    <w:szCs w:val="26"/>
                  </w:rPr>
                </w:rPrChange>
              </w:rPr>
              <w:t xml:space="preserve"> </w:t>
            </w:r>
            <w:proofErr w:type="spellStart"/>
            <w:r w:rsidRPr="00B41112">
              <w:rPr>
                <w:b/>
                <w:i/>
                <w:iCs/>
                <w:sz w:val="26"/>
                <w:szCs w:val="26"/>
                <w:rPrChange w:id="19734"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735" w:author="Le Minh Nghia" w:date="2019-10-09T10:56:00Z">
                  <w:rPr>
                    <w:iCs/>
                    <w:sz w:val="26"/>
                    <w:szCs w:val="26"/>
                  </w:rPr>
                </w:rPrChange>
              </w:rPr>
            </w:pPr>
            <w:proofErr w:type="spellStart"/>
            <w:r w:rsidRPr="00B41112">
              <w:rPr>
                <w:iCs/>
                <w:sz w:val="26"/>
                <w:szCs w:val="26"/>
                <w:rPrChange w:id="19736" w:author="Le Minh Nghia" w:date="2019-10-09T10:56:00Z">
                  <w:rPr>
                    <w:iCs/>
                    <w:sz w:val="26"/>
                    <w:szCs w:val="26"/>
                  </w:rPr>
                </w:rPrChange>
              </w:rPr>
              <w:t>status_user_id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737" w:author="Le Minh Nghia" w:date="2019-10-09T10:56:00Z">
                  <w:rPr>
                    <w:iCs/>
                    <w:sz w:val="26"/>
                    <w:szCs w:val="26"/>
                  </w:rPr>
                </w:rPrChange>
              </w:rPr>
            </w:pPr>
            <w:r w:rsidRPr="00B41112">
              <w:rPr>
                <w:iCs/>
                <w:sz w:val="26"/>
                <w:szCs w:val="26"/>
                <w:rPrChange w:id="19738"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9739" w:author="Le Minh Nghia" w:date="2019-10-09T10:56:00Z">
                  <w:rPr>
                    <w:iCs/>
                    <w:sz w:val="26"/>
                    <w:szCs w:val="26"/>
                  </w:rPr>
                </w:rPrChange>
              </w:rPr>
            </w:pPr>
            <w:r w:rsidRPr="00B41112">
              <w:rPr>
                <w:iCs/>
                <w:sz w:val="26"/>
                <w:szCs w:val="26"/>
                <w:rPrChange w:id="19740"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4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74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4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9744" w:author="Le Minh Nghia" w:date="2019-10-09T10:56:00Z">
                  <w:rPr>
                    <w:iCs/>
                    <w:sz w:val="26"/>
                    <w:szCs w:val="26"/>
                  </w:rPr>
                </w:rPrChange>
              </w:rPr>
            </w:pPr>
            <w:r w:rsidRPr="00B41112">
              <w:rPr>
                <w:iCs/>
                <w:sz w:val="26"/>
                <w:szCs w:val="26"/>
                <w:rPrChange w:id="19745"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746" w:author="Le Minh Nghia" w:date="2019-10-09T10:56:00Z">
                  <w:rPr>
                    <w:iCs/>
                    <w:sz w:val="26"/>
                    <w:szCs w:val="26"/>
                  </w:rPr>
                </w:rPrChange>
              </w:rPr>
            </w:pPr>
            <w:r w:rsidRPr="00B41112">
              <w:rPr>
                <w:iCs/>
                <w:sz w:val="26"/>
                <w:szCs w:val="26"/>
                <w:rPrChange w:id="19747"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748" w:author="Le Minh Nghia" w:date="2019-10-09T10:56:00Z">
                  <w:rPr>
                    <w:iCs/>
                    <w:sz w:val="26"/>
                    <w:szCs w:val="26"/>
                  </w:rPr>
                </w:rPrChange>
              </w:rPr>
            </w:pPr>
            <w:proofErr w:type="spellStart"/>
            <w:r w:rsidRPr="00B41112">
              <w:rPr>
                <w:iCs/>
                <w:sz w:val="26"/>
                <w:szCs w:val="26"/>
                <w:rPrChange w:id="19749" w:author="Le Minh Nghia" w:date="2019-10-09T10:56:00Z">
                  <w:rPr>
                    <w:iCs/>
                    <w:sz w:val="26"/>
                    <w:szCs w:val="26"/>
                  </w:rPr>
                </w:rPrChange>
              </w:rPr>
              <w:t>status_id</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750" w:author="Le Minh Nghia" w:date="2019-10-09T10:56:00Z">
                  <w:rPr>
                    <w:iCs/>
                    <w:sz w:val="26"/>
                    <w:szCs w:val="26"/>
                  </w:rPr>
                </w:rPrChange>
              </w:rPr>
            </w:pPr>
            <w:r w:rsidRPr="00B41112">
              <w:rPr>
                <w:iCs/>
                <w:sz w:val="26"/>
                <w:szCs w:val="26"/>
                <w:rPrChange w:id="19751"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975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753" w:author="Le Minh Nghia" w:date="2019-10-09T10:56:00Z">
                  <w:rPr>
                    <w:iCs/>
                    <w:sz w:val="26"/>
                    <w:szCs w:val="26"/>
                  </w:rPr>
                </w:rPrChange>
              </w:rPr>
            </w:pPr>
            <w:r w:rsidRPr="00B41112">
              <w:rPr>
                <w:iCs/>
                <w:sz w:val="26"/>
                <w:szCs w:val="26"/>
                <w:rPrChange w:id="19754"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975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75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757" w:author="Le Minh Nghia" w:date="2019-10-09T10:56:00Z">
                  <w:rPr>
                    <w:iCs/>
                    <w:sz w:val="26"/>
                    <w:szCs w:val="26"/>
                  </w:rPr>
                </w:rPrChange>
              </w:rPr>
            </w:pPr>
            <w:r w:rsidRPr="00B41112">
              <w:rPr>
                <w:iCs/>
                <w:sz w:val="26"/>
                <w:szCs w:val="26"/>
                <w:rPrChange w:id="1975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759" w:author="Le Minh Nghia" w:date="2019-10-09T10:56:00Z">
                  <w:rPr>
                    <w:iCs/>
                    <w:sz w:val="26"/>
                    <w:szCs w:val="26"/>
                  </w:rPr>
                </w:rPrChange>
              </w:rPr>
            </w:pPr>
            <w:r w:rsidRPr="00B41112">
              <w:rPr>
                <w:iCs/>
                <w:sz w:val="26"/>
                <w:szCs w:val="26"/>
                <w:rPrChange w:id="19760" w:author="Le Minh Nghia" w:date="2019-10-09T10:56:00Z">
                  <w:rPr>
                    <w:iCs/>
                    <w:sz w:val="26"/>
                    <w:szCs w:val="26"/>
                  </w:rPr>
                </w:rPrChange>
              </w:rPr>
              <w:t xml:space="preserve">id </w:t>
            </w:r>
            <w:proofErr w:type="spellStart"/>
            <w:r w:rsidRPr="00B41112">
              <w:rPr>
                <w:iCs/>
                <w:sz w:val="26"/>
                <w:szCs w:val="26"/>
                <w:rPrChange w:id="19761" w:author="Le Minh Nghia" w:date="2019-10-09T10:56:00Z">
                  <w:rPr>
                    <w:iCs/>
                    <w:sz w:val="26"/>
                    <w:szCs w:val="26"/>
                  </w:rPr>
                </w:rPrChange>
              </w:rPr>
              <w:t>trạng</w:t>
            </w:r>
            <w:proofErr w:type="spellEnd"/>
            <w:r w:rsidRPr="00B41112">
              <w:rPr>
                <w:iCs/>
                <w:sz w:val="26"/>
                <w:szCs w:val="26"/>
                <w:rPrChange w:id="19762" w:author="Le Minh Nghia" w:date="2019-10-09T10:56:00Z">
                  <w:rPr>
                    <w:iCs/>
                    <w:sz w:val="26"/>
                    <w:szCs w:val="26"/>
                  </w:rPr>
                </w:rPrChange>
              </w:rPr>
              <w:t xml:space="preserve"> </w:t>
            </w:r>
            <w:proofErr w:type="spellStart"/>
            <w:r w:rsidRPr="00B41112">
              <w:rPr>
                <w:iCs/>
                <w:sz w:val="26"/>
                <w:szCs w:val="26"/>
                <w:rPrChange w:id="19763" w:author="Le Minh Nghia" w:date="2019-10-09T10:56:00Z">
                  <w:rPr>
                    <w:iCs/>
                    <w:sz w:val="26"/>
                    <w:szCs w:val="26"/>
                  </w:rPr>
                </w:rPrChange>
              </w:rPr>
              <w:t>thái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764" w:author="Le Minh Nghia" w:date="2019-10-09T10:56:00Z">
                  <w:rPr>
                    <w:iCs/>
                    <w:sz w:val="26"/>
                    <w:szCs w:val="26"/>
                  </w:rPr>
                </w:rPrChange>
              </w:rPr>
            </w:pPr>
            <w:proofErr w:type="spellStart"/>
            <w:r w:rsidRPr="00B41112">
              <w:rPr>
                <w:iCs/>
                <w:sz w:val="26"/>
                <w:szCs w:val="26"/>
                <w:rPrChange w:id="19765"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766" w:author="Le Minh Nghia" w:date="2019-10-09T10:56:00Z">
                  <w:rPr>
                    <w:iCs/>
                    <w:sz w:val="26"/>
                    <w:szCs w:val="26"/>
                  </w:rPr>
                </w:rPrChange>
              </w:rPr>
            </w:pPr>
            <w:r w:rsidRPr="00B41112">
              <w:rPr>
                <w:iCs/>
                <w:sz w:val="26"/>
                <w:szCs w:val="26"/>
                <w:rPrChange w:id="19767"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76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69" w:author="Le Minh Nghia" w:date="2019-10-09T10:56:00Z">
                  <w:rPr>
                    <w:iCs/>
                    <w:sz w:val="26"/>
                    <w:szCs w:val="26"/>
                  </w:rPr>
                </w:rPrChange>
              </w:rPr>
            </w:pPr>
            <w:r w:rsidRPr="00B41112">
              <w:rPr>
                <w:iCs/>
                <w:sz w:val="26"/>
                <w:szCs w:val="26"/>
                <w:rPrChange w:id="19770"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77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7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7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774" w:author="Le Minh Nghia" w:date="2019-10-09T10:56:00Z">
                  <w:rPr>
                    <w:iCs/>
                    <w:sz w:val="26"/>
                    <w:szCs w:val="26"/>
                  </w:rPr>
                </w:rPrChange>
              </w:rPr>
            </w:pPr>
            <w:r w:rsidRPr="00B41112">
              <w:rPr>
                <w:iCs/>
                <w:sz w:val="26"/>
                <w:szCs w:val="26"/>
                <w:rPrChange w:id="19775" w:author="Le Minh Nghia" w:date="2019-10-09T10:56:00Z">
                  <w:rPr>
                    <w:iCs/>
                    <w:sz w:val="26"/>
                    <w:szCs w:val="26"/>
                  </w:rPr>
                </w:rPrChange>
              </w:rPr>
              <w:t>id user</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776" w:author="Le Minh Nghia" w:date="2019-10-09T10:56:00Z">
                  <w:rPr>
                    <w:sz w:val="26"/>
                    <w:szCs w:val="26"/>
                  </w:rPr>
                </w:rPrChange>
              </w:rPr>
            </w:pPr>
            <w:proofErr w:type="spellStart"/>
            <w:r w:rsidRPr="00B41112">
              <w:rPr>
                <w:sz w:val="26"/>
                <w:szCs w:val="26"/>
                <w:rPrChange w:id="19777"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778" w:author="Le Minh Nghia" w:date="2019-10-09T10:56:00Z">
                  <w:rPr>
                    <w:iCs/>
                    <w:sz w:val="26"/>
                    <w:szCs w:val="26"/>
                  </w:rPr>
                </w:rPrChange>
              </w:rPr>
            </w:pPr>
            <w:r w:rsidRPr="00B41112">
              <w:rPr>
                <w:iCs/>
                <w:sz w:val="26"/>
                <w:szCs w:val="26"/>
                <w:rPrChange w:id="19779"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78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8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78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8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8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785" w:author="Le Minh Nghia" w:date="2019-10-09T10:56:00Z">
                  <w:rPr>
                    <w:iCs/>
                    <w:sz w:val="26"/>
                    <w:szCs w:val="26"/>
                  </w:rPr>
                </w:rPrChange>
              </w:rPr>
            </w:pPr>
            <w:proofErr w:type="spellStart"/>
            <w:r w:rsidRPr="00B41112">
              <w:rPr>
                <w:iCs/>
                <w:sz w:val="26"/>
                <w:szCs w:val="26"/>
                <w:rPrChange w:id="19786" w:author="Le Minh Nghia" w:date="2019-10-09T10:56:00Z">
                  <w:rPr>
                    <w:iCs/>
                    <w:sz w:val="26"/>
                    <w:szCs w:val="26"/>
                  </w:rPr>
                </w:rPrChange>
              </w:rPr>
              <w:t>ngày</w:t>
            </w:r>
            <w:proofErr w:type="spellEnd"/>
            <w:r w:rsidRPr="00B41112">
              <w:rPr>
                <w:iCs/>
                <w:sz w:val="26"/>
                <w:szCs w:val="26"/>
                <w:rPrChange w:id="19787" w:author="Le Minh Nghia" w:date="2019-10-09T10:56:00Z">
                  <w:rPr>
                    <w:iCs/>
                    <w:sz w:val="26"/>
                    <w:szCs w:val="26"/>
                  </w:rPr>
                </w:rPrChange>
              </w:rPr>
              <w:t xml:space="preserve"> </w:t>
            </w:r>
            <w:proofErr w:type="spellStart"/>
            <w:r w:rsidRPr="00B41112">
              <w:rPr>
                <w:iCs/>
                <w:sz w:val="26"/>
                <w:szCs w:val="26"/>
                <w:rPrChange w:id="19788"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789" w:author="Le Minh Nghia" w:date="2019-10-09T10:56:00Z">
                  <w:rPr>
                    <w:sz w:val="26"/>
                    <w:szCs w:val="26"/>
                  </w:rPr>
                </w:rPrChange>
              </w:rPr>
            </w:pPr>
            <w:proofErr w:type="spellStart"/>
            <w:r w:rsidRPr="00B41112">
              <w:rPr>
                <w:sz w:val="26"/>
                <w:szCs w:val="26"/>
                <w:rPrChange w:id="19790" w:author="Le Minh Nghia" w:date="2019-10-09T10:56:00Z">
                  <w:rPr>
                    <w:sz w:val="26"/>
                    <w:szCs w:val="26"/>
                  </w:rPr>
                </w:rPrChange>
              </w:rPr>
              <w:lastRenderedPageBreak/>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791" w:author="Le Minh Nghia" w:date="2019-10-09T10:56:00Z">
                  <w:rPr>
                    <w:iCs/>
                    <w:sz w:val="26"/>
                    <w:szCs w:val="26"/>
                  </w:rPr>
                </w:rPrChange>
              </w:rPr>
            </w:pPr>
            <w:r w:rsidRPr="00B41112">
              <w:rPr>
                <w:iCs/>
                <w:sz w:val="26"/>
                <w:szCs w:val="26"/>
                <w:rPrChange w:id="19792"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79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9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79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9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79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798" w:author="Le Minh Nghia" w:date="2019-10-09T10:56:00Z">
                  <w:rPr>
                    <w:iCs/>
                    <w:sz w:val="26"/>
                    <w:szCs w:val="26"/>
                  </w:rPr>
                </w:rPrChange>
              </w:rPr>
            </w:pPr>
            <w:proofErr w:type="spellStart"/>
            <w:r w:rsidRPr="00B41112">
              <w:rPr>
                <w:iCs/>
                <w:sz w:val="26"/>
                <w:szCs w:val="26"/>
                <w:rPrChange w:id="19799" w:author="Le Minh Nghia" w:date="2019-10-09T10:56:00Z">
                  <w:rPr>
                    <w:iCs/>
                    <w:sz w:val="26"/>
                    <w:szCs w:val="26"/>
                  </w:rPr>
                </w:rPrChange>
              </w:rPr>
              <w:t>ngày</w:t>
            </w:r>
            <w:proofErr w:type="spellEnd"/>
            <w:r w:rsidRPr="00B41112">
              <w:rPr>
                <w:iCs/>
                <w:sz w:val="26"/>
                <w:szCs w:val="26"/>
                <w:rPrChange w:id="19800" w:author="Le Minh Nghia" w:date="2019-10-09T10:56:00Z">
                  <w:rPr>
                    <w:iCs/>
                    <w:sz w:val="26"/>
                    <w:szCs w:val="26"/>
                  </w:rPr>
                </w:rPrChange>
              </w:rPr>
              <w:t xml:space="preserve"> </w:t>
            </w:r>
            <w:proofErr w:type="spellStart"/>
            <w:r w:rsidRPr="00B41112">
              <w:rPr>
                <w:iCs/>
                <w:sz w:val="26"/>
                <w:szCs w:val="26"/>
                <w:rPrChange w:id="19801" w:author="Le Minh Nghia" w:date="2019-10-09T10:56:00Z">
                  <w:rPr>
                    <w:iCs/>
                    <w:sz w:val="26"/>
                    <w:szCs w:val="26"/>
                  </w:rPr>
                </w:rPrChange>
              </w:rPr>
              <w:t>cập</w:t>
            </w:r>
            <w:proofErr w:type="spellEnd"/>
            <w:r w:rsidRPr="00B41112">
              <w:rPr>
                <w:iCs/>
                <w:sz w:val="26"/>
                <w:szCs w:val="26"/>
                <w:rPrChange w:id="19802" w:author="Le Minh Nghia" w:date="2019-10-09T10:56:00Z">
                  <w:rPr>
                    <w:iCs/>
                    <w:sz w:val="26"/>
                    <w:szCs w:val="26"/>
                  </w:rPr>
                </w:rPrChange>
              </w:rPr>
              <w:t xml:space="preserve"> </w:t>
            </w:r>
            <w:proofErr w:type="spellStart"/>
            <w:r w:rsidRPr="00B41112">
              <w:rPr>
                <w:iCs/>
                <w:sz w:val="26"/>
                <w:szCs w:val="26"/>
                <w:rPrChange w:id="19803"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804" w:author="Le Minh Nghia" w:date="2019-10-09T10:56:00Z">
                  <w:rPr>
                    <w:sz w:val="26"/>
                    <w:szCs w:val="26"/>
                  </w:rPr>
                </w:rPrChange>
              </w:rPr>
            </w:pPr>
            <w:proofErr w:type="spellStart"/>
            <w:r w:rsidRPr="00B41112">
              <w:rPr>
                <w:sz w:val="26"/>
                <w:szCs w:val="26"/>
                <w:rPrChange w:id="19805"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806" w:author="Le Minh Nghia" w:date="2019-10-09T10:56:00Z">
                  <w:rPr>
                    <w:iCs/>
                    <w:sz w:val="26"/>
                    <w:szCs w:val="26"/>
                  </w:rPr>
                </w:rPrChange>
              </w:rPr>
            </w:pPr>
            <w:r w:rsidRPr="00B41112">
              <w:rPr>
                <w:iCs/>
                <w:sz w:val="26"/>
                <w:szCs w:val="26"/>
                <w:rPrChange w:id="1980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80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80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81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81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812" w:author="Le Minh Nghia" w:date="2019-10-09T10:56:00Z">
                  <w:rPr>
                    <w:iCs/>
                    <w:sz w:val="26"/>
                    <w:szCs w:val="26"/>
                  </w:rPr>
                </w:rPrChange>
              </w:rPr>
            </w:pPr>
            <w:r w:rsidRPr="00B41112">
              <w:rPr>
                <w:iCs/>
                <w:sz w:val="26"/>
                <w:szCs w:val="26"/>
                <w:rPrChange w:id="1981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814" w:author="Le Minh Nghia" w:date="2019-10-09T10:56:00Z">
                  <w:rPr>
                    <w:iCs/>
                    <w:sz w:val="26"/>
                    <w:szCs w:val="26"/>
                  </w:rPr>
                </w:rPrChange>
              </w:rPr>
            </w:pPr>
            <w:proofErr w:type="spellStart"/>
            <w:r w:rsidRPr="00B41112">
              <w:rPr>
                <w:iCs/>
                <w:sz w:val="26"/>
                <w:szCs w:val="26"/>
                <w:rPrChange w:id="19815" w:author="Le Minh Nghia" w:date="2019-10-09T10:56:00Z">
                  <w:rPr>
                    <w:iCs/>
                    <w:sz w:val="26"/>
                    <w:szCs w:val="26"/>
                  </w:rPr>
                </w:rPrChange>
              </w:rPr>
              <w:t>ngày</w:t>
            </w:r>
            <w:proofErr w:type="spellEnd"/>
            <w:r w:rsidRPr="00B41112">
              <w:rPr>
                <w:iCs/>
                <w:sz w:val="26"/>
                <w:szCs w:val="26"/>
                <w:rPrChange w:id="19816" w:author="Le Minh Nghia" w:date="2019-10-09T10:56:00Z">
                  <w:rPr>
                    <w:iCs/>
                    <w:sz w:val="26"/>
                    <w:szCs w:val="26"/>
                  </w:rPr>
                </w:rPrChange>
              </w:rPr>
              <w:t xml:space="preserve"> </w:t>
            </w:r>
            <w:proofErr w:type="spellStart"/>
            <w:r w:rsidRPr="00B41112">
              <w:rPr>
                <w:iCs/>
                <w:sz w:val="26"/>
                <w:szCs w:val="26"/>
                <w:rPrChange w:id="19817" w:author="Le Minh Nghia" w:date="2019-10-09T10:56:00Z">
                  <w:rPr>
                    <w:iCs/>
                    <w:sz w:val="26"/>
                    <w:szCs w:val="26"/>
                  </w:rPr>
                </w:rPrChange>
              </w:rPr>
              <w:t>xóa</w:t>
            </w:r>
            <w:proofErr w:type="spellEnd"/>
            <w:r w:rsidRPr="00B41112">
              <w:rPr>
                <w:iCs/>
                <w:sz w:val="26"/>
                <w:szCs w:val="26"/>
                <w:rPrChange w:id="19818" w:author="Le Minh Nghia" w:date="2019-10-09T10:56:00Z">
                  <w:rPr>
                    <w:iCs/>
                    <w:sz w:val="26"/>
                    <w:szCs w:val="26"/>
                  </w:rPr>
                </w:rPrChange>
              </w:rPr>
              <w:t xml:space="preserve"> </w:t>
            </w:r>
            <w:proofErr w:type="spellStart"/>
            <w:r w:rsidRPr="00B41112">
              <w:rPr>
                <w:iCs/>
                <w:sz w:val="26"/>
                <w:szCs w:val="26"/>
                <w:rPrChange w:id="19819" w:author="Le Minh Nghia" w:date="2019-10-09T10:56:00Z">
                  <w:rPr>
                    <w:iCs/>
                    <w:sz w:val="26"/>
                    <w:szCs w:val="26"/>
                  </w:rPr>
                </w:rPrChange>
              </w:rPr>
              <w:t>tạm</w:t>
            </w:r>
            <w:proofErr w:type="spellEnd"/>
          </w:p>
        </w:tc>
      </w:tr>
    </w:tbl>
    <w:p w:rsidR="00596A15" w:rsidRPr="00B41112" w:rsidDel="00B96D1A" w:rsidRDefault="00596A15" w:rsidP="00596A15">
      <w:pPr>
        <w:pStyle w:val="ListParagraph"/>
        <w:rPr>
          <w:del w:id="19820" w:author="Le Minh Nghia" w:date="2019-10-09T10:20:00Z"/>
          <w:rFonts w:eastAsiaTheme="majorEastAsia"/>
          <w:color w:val="2E74B5" w:themeColor="accent1" w:themeShade="BF"/>
          <w:sz w:val="26"/>
          <w:szCs w:val="26"/>
          <w:rPrChange w:id="19821" w:author="Le Minh Nghia" w:date="2019-10-09T10:56:00Z">
            <w:rPr>
              <w:del w:id="19822" w:author="Le Minh Nghia" w:date="2019-10-09T10:20:00Z"/>
              <w:rFonts w:asciiTheme="majorHAnsi" w:eastAsiaTheme="majorEastAsia" w:hAnsiTheme="majorHAnsi" w:cstheme="majorBidi"/>
              <w:color w:val="2E74B5" w:themeColor="accent1" w:themeShade="BF"/>
              <w:sz w:val="26"/>
              <w:szCs w:val="26"/>
            </w:rPr>
          </w:rPrChange>
        </w:rPr>
      </w:pPr>
    </w:p>
    <w:p w:rsidR="0028370D" w:rsidRPr="00B41112" w:rsidDel="00B96D1A" w:rsidRDefault="0028370D">
      <w:pPr>
        <w:rPr>
          <w:del w:id="19823" w:author="Le Minh Nghia" w:date="2019-10-09T10:20:00Z"/>
          <w:rFonts w:eastAsiaTheme="majorEastAsia"/>
          <w:color w:val="2E74B5" w:themeColor="accent1" w:themeShade="BF"/>
          <w:sz w:val="26"/>
          <w:szCs w:val="26"/>
          <w:rPrChange w:id="19824" w:author="Le Minh Nghia" w:date="2019-10-09T10:56:00Z">
            <w:rPr>
              <w:del w:id="19825" w:author="Le Minh Nghia" w:date="2019-10-09T10:20:00Z"/>
            </w:rPr>
          </w:rPrChange>
        </w:rPr>
        <w:pPrChange w:id="19826" w:author="Le Minh Nghia" w:date="2019-10-09T10:20:00Z">
          <w:pPr>
            <w:pStyle w:val="ListParagraph"/>
          </w:pPr>
        </w:pPrChange>
      </w:pPr>
    </w:p>
    <w:p w:rsidR="0028370D" w:rsidRPr="00B41112" w:rsidDel="00B96D1A" w:rsidRDefault="0028370D">
      <w:pPr>
        <w:rPr>
          <w:del w:id="19827" w:author="Le Minh Nghia" w:date="2019-10-09T10:20:00Z"/>
          <w:sz w:val="26"/>
          <w:szCs w:val="26"/>
          <w:rPrChange w:id="19828" w:author="Le Minh Nghia" w:date="2019-10-09T10:56:00Z">
            <w:rPr>
              <w:del w:id="19829" w:author="Le Minh Nghia" w:date="2019-10-09T10:20:00Z"/>
            </w:rPr>
          </w:rPrChange>
        </w:rPr>
        <w:pPrChange w:id="19830" w:author="Le Minh Nghia" w:date="2019-10-09T10:20:00Z">
          <w:pPr>
            <w:pStyle w:val="ListParagraph"/>
          </w:pPr>
        </w:pPrChange>
      </w:pPr>
    </w:p>
    <w:p w:rsidR="0028370D" w:rsidRPr="00B41112" w:rsidDel="00B96D1A" w:rsidRDefault="0028370D">
      <w:pPr>
        <w:rPr>
          <w:del w:id="19831" w:author="Le Minh Nghia" w:date="2019-10-09T10:20:00Z"/>
          <w:sz w:val="26"/>
          <w:szCs w:val="26"/>
          <w:rPrChange w:id="19832" w:author="Le Minh Nghia" w:date="2019-10-09T10:56:00Z">
            <w:rPr>
              <w:del w:id="19833" w:author="Le Minh Nghia" w:date="2019-10-09T10:20:00Z"/>
            </w:rPr>
          </w:rPrChange>
        </w:rPr>
        <w:pPrChange w:id="19834" w:author="Le Minh Nghia" w:date="2019-10-09T10:20:00Z">
          <w:pPr>
            <w:pStyle w:val="ListParagraph"/>
          </w:pPr>
        </w:pPrChange>
      </w:pPr>
    </w:p>
    <w:p w:rsidR="0028370D" w:rsidRPr="00B41112" w:rsidDel="00B96D1A" w:rsidRDefault="0028370D">
      <w:pPr>
        <w:rPr>
          <w:del w:id="19835" w:author="Le Minh Nghia" w:date="2019-10-09T10:20:00Z"/>
          <w:sz w:val="26"/>
          <w:szCs w:val="26"/>
          <w:rPrChange w:id="19836" w:author="Le Minh Nghia" w:date="2019-10-09T10:56:00Z">
            <w:rPr>
              <w:del w:id="19837" w:author="Le Minh Nghia" w:date="2019-10-09T10:20:00Z"/>
            </w:rPr>
          </w:rPrChange>
        </w:rPr>
        <w:pPrChange w:id="19838" w:author="Le Minh Nghia" w:date="2019-10-09T10:20:00Z">
          <w:pPr>
            <w:pStyle w:val="ListParagraph"/>
          </w:pPr>
        </w:pPrChange>
      </w:pPr>
    </w:p>
    <w:p w:rsidR="0028370D" w:rsidRPr="00B41112" w:rsidRDefault="0028370D" w:rsidP="00596A15">
      <w:pPr>
        <w:pStyle w:val="ListParagraph"/>
        <w:rPr>
          <w:rFonts w:eastAsiaTheme="majorEastAsia"/>
          <w:color w:val="2E74B5" w:themeColor="accent1" w:themeShade="BF"/>
          <w:sz w:val="26"/>
          <w:szCs w:val="26"/>
          <w:rPrChange w:id="19839" w:author="Le Minh Nghia" w:date="2019-10-09T10:56:00Z">
            <w:rPr>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ListParagraph"/>
        <w:numPr>
          <w:ilvl w:val="0"/>
          <w:numId w:val="44"/>
        </w:numPr>
        <w:rPr>
          <w:rFonts w:eastAsiaTheme="majorEastAsia"/>
          <w:color w:val="2E74B5" w:themeColor="accent1" w:themeShade="BF"/>
          <w:sz w:val="26"/>
          <w:szCs w:val="26"/>
          <w:rPrChange w:id="19840" w:author="Le Minh Nghia" w:date="2019-10-09T10:56:00Z">
            <w:rPr>
              <w:rFonts w:asciiTheme="majorHAnsi" w:eastAsiaTheme="majorEastAsia" w:hAnsiTheme="majorHAnsi" w:cstheme="majorBidi"/>
              <w:color w:val="2E74B5" w:themeColor="accent1" w:themeShade="BF"/>
              <w:sz w:val="26"/>
              <w:szCs w:val="26"/>
            </w:rPr>
          </w:rPrChange>
        </w:rPr>
      </w:pPr>
      <w:r w:rsidRPr="00B41112">
        <w:rPr>
          <w:rFonts w:eastAsiaTheme="majorEastAsia"/>
          <w:color w:val="2E74B5" w:themeColor="accent1" w:themeShade="BF"/>
          <w:sz w:val="26"/>
          <w:szCs w:val="26"/>
          <w:rPrChange w:id="19841" w:author="Le Minh Nghia" w:date="2019-10-09T10:56:00Z">
            <w:rPr>
              <w:rFonts w:asciiTheme="majorHAnsi" w:eastAsiaTheme="majorEastAsia" w:hAnsiTheme="majorHAnsi" w:cstheme="majorBidi"/>
              <w:color w:val="2E74B5" w:themeColor="accent1" w:themeShade="BF"/>
              <w:sz w:val="26"/>
              <w:szCs w:val="26"/>
            </w:rPr>
          </w:rPrChange>
        </w:rPr>
        <w:t>BẢNG MÔ TẢ THUỘC TÍNH CỦA WORKS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56"/>
        <w:gridCol w:w="2184"/>
        <w:gridCol w:w="725"/>
        <w:gridCol w:w="710"/>
        <w:gridCol w:w="746"/>
        <w:gridCol w:w="898"/>
        <w:gridCol w:w="479"/>
        <w:gridCol w:w="1940"/>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842" w:author="Le Minh Nghia" w:date="2019-10-09T10:56:00Z">
                  <w:rPr>
                    <w:rFonts w:eastAsia="MS Mincho"/>
                    <w:b/>
                    <w:i/>
                    <w:iCs/>
                    <w:sz w:val="26"/>
                    <w:szCs w:val="26"/>
                  </w:rPr>
                </w:rPrChange>
              </w:rPr>
            </w:pPr>
            <w:proofErr w:type="spellStart"/>
            <w:r w:rsidRPr="00B41112">
              <w:rPr>
                <w:b/>
                <w:i/>
                <w:iCs/>
                <w:sz w:val="26"/>
                <w:szCs w:val="26"/>
                <w:rPrChange w:id="19843" w:author="Le Minh Nghia" w:date="2019-10-09T10:56:00Z">
                  <w:rPr>
                    <w:b/>
                    <w:i/>
                    <w:iCs/>
                    <w:sz w:val="26"/>
                    <w:szCs w:val="26"/>
                  </w:rPr>
                </w:rPrChange>
              </w:rPr>
              <w:t>Tên</w:t>
            </w:r>
            <w:proofErr w:type="spellEnd"/>
            <w:r w:rsidRPr="00B41112">
              <w:rPr>
                <w:b/>
                <w:i/>
                <w:iCs/>
                <w:sz w:val="26"/>
                <w:szCs w:val="26"/>
                <w:rPrChange w:id="19844" w:author="Le Minh Nghia" w:date="2019-10-09T10:56:00Z">
                  <w:rPr>
                    <w:b/>
                    <w:i/>
                    <w:iCs/>
                    <w:sz w:val="26"/>
                    <w:szCs w:val="26"/>
                  </w:rPr>
                </w:rPrChange>
              </w:rPr>
              <w:t xml:space="preserve"> </w:t>
            </w:r>
            <w:proofErr w:type="spellStart"/>
            <w:r w:rsidRPr="00B41112">
              <w:rPr>
                <w:b/>
                <w:i/>
                <w:iCs/>
                <w:sz w:val="26"/>
                <w:szCs w:val="26"/>
                <w:rPrChange w:id="19845" w:author="Le Minh Nghia" w:date="2019-10-09T10:56:00Z">
                  <w:rPr>
                    <w:b/>
                    <w:i/>
                    <w:iCs/>
                    <w:sz w:val="26"/>
                    <w:szCs w:val="26"/>
                  </w:rPr>
                </w:rPrChange>
              </w:rPr>
              <w:t>thuộc</w:t>
            </w:r>
            <w:proofErr w:type="spellEnd"/>
            <w:r w:rsidRPr="00B41112">
              <w:rPr>
                <w:b/>
                <w:i/>
                <w:iCs/>
                <w:sz w:val="26"/>
                <w:szCs w:val="26"/>
                <w:rPrChange w:id="19846" w:author="Le Minh Nghia" w:date="2019-10-09T10:56:00Z">
                  <w:rPr>
                    <w:b/>
                    <w:i/>
                    <w:iCs/>
                    <w:sz w:val="26"/>
                    <w:szCs w:val="26"/>
                  </w:rPr>
                </w:rPrChange>
              </w:rPr>
              <w:t xml:space="preserve"> </w:t>
            </w:r>
            <w:proofErr w:type="spellStart"/>
            <w:r w:rsidRPr="00B41112">
              <w:rPr>
                <w:b/>
                <w:i/>
                <w:iCs/>
                <w:sz w:val="26"/>
                <w:szCs w:val="26"/>
                <w:rPrChange w:id="19847"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848" w:author="Le Minh Nghia" w:date="2019-10-09T10:56:00Z">
                  <w:rPr>
                    <w:rFonts w:eastAsia="MS Mincho"/>
                    <w:b/>
                    <w:i/>
                    <w:iCs/>
                    <w:sz w:val="26"/>
                    <w:szCs w:val="26"/>
                  </w:rPr>
                </w:rPrChange>
              </w:rPr>
            </w:pPr>
            <w:proofErr w:type="spellStart"/>
            <w:r w:rsidRPr="00B41112">
              <w:rPr>
                <w:b/>
                <w:i/>
                <w:iCs/>
                <w:sz w:val="26"/>
                <w:szCs w:val="26"/>
                <w:rPrChange w:id="19849" w:author="Le Minh Nghia" w:date="2019-10-09T10:56:00Z">
                  <w:rPr>
                    <w:b/>
                    <w:i/>
                    <w:iCs/>
                    <w:sz w:val="26"/>
                    <w:szCs w:val="26"/>
                  </w:rPr>
                </w:rPrChange>
              </w:rPr>
              <w:t>Kiểu</w:t>
            </w:r>
            <w:proofErr w:type="spellEnd"/>
            <w:r w:rsidRPr="00B41112">
              <w:rPr>
                <w:b/>
                <w:i/>
                <w:iCs/>
                <w:sz w:val="26"/>
                <w:szCs w:val="26"/>
                <w:rPrChange w:id="19850" w:author="Le Minh Nghia" w:date="2019-10-09T10:56:00Z">
                  <w:rPr>
                    <w:b/>
                    <w:i/>
                    <w:iCs/>
                    <w:sz w:val="26"/>
                    <w:szCs w:val="26"/>
                  </w:rPr>
                </w:rPrChange>
              </w:rPr>
              <w:t xml:space="preserve"> </w:t>
            </w:r>
            <w:proofErr w:type="spellStart"/>
            <w:r w:rsidRPr="00B41112">
              <w:rPr>
                <w:b/>
                <w:i/>
                <w:iCs/>
                <w:sz w:val="26"/>
                <w:szCs w:val="26"/>
                <w:rPrChange w:id="19851" w:author="Le Minh Nghia" w:date="2019-10-09T10:56:00Z">
                  <w:rPr>
                    <w:b/>
                    <w:i/>
                    <w:iCs/>
                    <w:sz w:val="26"/>
                    <w:szCs w:val="26"/>
                  </w:rPr>
                </w:rPrChange>
              </w:rPr>
              <w:t>dữ</w:t>
            </w:r>
            <w:proofErr w:type="spellEnd"/>
            <w:r w:rsidRPr="00B41112">
              <w:rPr>
                <w:b/>
                <w:i/>
                <w:iCs/>
                <w:sz w:val="26"/>
                <w:szCs w:val="26"/>
                <w:rPrChange w:id="19852" w:author="Le Minh Nghia" w:date="2019-10-09T10:56:00Z">
                  <w:rPr>
                    <w:b/>
                    <w:i/>
                    <w:iCs/>
                    <w:sz w:val="26"/>
                    <w:szCs w:val="26"/>
                  </w:rPr>
                </w:rPrChange>
              </w:rPr>
              <w:t xml:space="preserve"> </w:t>
            </w:r>
            <w:proofErr w:type="spellStart"/>
            <w:r w:rsidRPr="00B41112">
              <w:rPr>
                <w:b/>
                <w:i/>
                <w:iCs/>
                <w:sz w:val="26"/>
                <w:szCs w:val="26"/>
                <w:rPrChange w:id="19853"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854" w:author="Le Minh Nghia" w:date="2019-10-09T10:56:00Z">
                  <w:rPr>
                    <w:rFonts w:eastAsia="MS Mincho"/>
                    <w:b/>
                    <w:i/>
                    <w:iCs/>
                    <w:sz w:val="26"/>
                    <w:szCs w:val="26"/>
                  </w:rPr>
                </w:rPrChange>
              </w:rPr>
            </w:pPr>
            <w:proofErr w:type="spellStart"/>
            <w:r w:rsidRPr="00B41112">
              <w:rPr>
                <w:b/>
                <w:i/>
                <w:iCs/>
                <w:sz w:val="26"/>
                <w:szCs w:val="26"/>
                <w:rPrChange w:id="19855" w:author="Le Minh Nghia" w:date="2019-10-09T10:56:00Z">
                  <w:rPr>
                    <w:b/>
                    <w:i/>
                    <w:iCs/>
                    <w:sz w:val="26"/>
                    <w:szCs w:val="26"/>
                  </w:rPr>
                </w:rPrChange>
              </w:rPr>
              <w:t>Khóa</w:t>
            </w:r>
            <w:proofErr w:type="spellEnd"/>
            <w:r w:rsidRPr="00B41112">
              <w:rPr>
                <w:b/>
                <w:i/>
                <w:iCs/>
                <w:sz w:val="26"/>
                <w:szCs w:val="26"/>
                <w:rPrChange w:id="19856" w:author="Le Minh Nghia" w:date="2019-10-09T10:56:00Z">
                  <w:rPr>
                    <w:b/>
                    <w:i/>
                    <w:iCs/>
                    <w:sz w:val="26"/>
                    <w:szCs w:val="26"/>
                  </w:rPr>
                </w:rPrChange>
              </w:rPr>
              <w:t xml:space="preserve"> </w:t>
            </w:r>
            <w:proofErr w:type="spellStart"/>
            <w:r w:rsidRPr="00B41112">
              <w:rPr>
                <w:b/>
                <w:i/>
                <w:iCs/>
                <w:sz w:val="26"/>
                <w:szCs w:val="26"/>
                <w:rPrChange w:id="19857"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858" w:author="Le Minh Nghia" w:date="2019-10-09T10:56:00Z">
                  <w:rPr>
                    <w:rFonts w:eastAsia="MS Mincho"/>
                    <w:b/>
                    <w:i/>
                    <w:iCs/>
                    <w:sz w:val="26"/>
                    <w:szCs w:val="26"/>
                  </w:rPr>
                </w:rPrChange>
              </w:rPr>
            </w:pPr>
            <w:proofErr w:type="spellStart"/>
            <w:r w:rsidRPr="00B41112">
              <w:rPr>
                <w:b/>
                <w:i/>
                <w:iCs/>
                <w:sz w:val="26"/>
                <w:szCs w:val="26"/>
                <w:rPrChange w:id="19859" w:author="Le Minh Nghia" w:date="2019-10-09T10:56:00Z">
                  <w:rPr>
                    <w:b/>
                    <w:i/>
                    <w:iCs/>
                    <w:sz w:val="26"/>
                    <w:szCs w:val="26"/>
                  </w:rPr>
                </w:rPrChange>
              </w:rPr>
              <w:t>Khóa</w:t>
            </w:r>
            <w:proofErr w:type="spellEnd"/>
            <w:r w:rsidRPr="00B41112">
              <w:rPr>
                <w:b/>
                <w:i/>
                <w:iCs/>
                <w:sz w:val="26"/>
                <w:szCs w:val="26"/>
                <w:rPrChange w:id="19860" w:author="Le Minh Nghia" w:date="2019-10-09T10:56:00Z">
                  <w:rPr>
                    <w:b/>
                    <w:i/>
                    <w:iCs/>
                    <w:sz w:val="26"/>
                    <w:szCs w:val="26"/>
                  </w:rPr>
                </w:rPrChange>
              </w:rPr>
              <w:t xml:space="preserve"> </w:t>
            </w:r>
            <w:proofErr w:type="spellStart"/>
            <w:r w:rsidRPr="00B41112">
              <w:rPr>
                <w:b/>
                <w:i/>
                <w:iCs/>
                <w:sz w:val="26"/>
                <w:szCs w:val="26"/>
                <w:rPrChange w:id="19861"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862" w:author="Le Minh Nghia" w:date="2019-10-09T10:56:00Z">
                  <w:rPr>
                    <w:rFonts w:eastAsia="MS Mincho"/>
                    <w:b/>
                    <w:i/>
                    <w:iCs/>
                    <w:sz w:val="26"/>
                    <w:szCs w:val="26"/>
                  </w:rPr>
                </w:rPrChange>
              </w:rPr>
            </w:pPr>
            <w:proofErr w:type="spellStart"/>
            <w:r w:rsidRPr="00B41112">
              <w:rPr>
                <w:b/>
                <w:i/>
                <w:iCs/>
                <w:sz w:val="26"/>
                <w:szCs w:val="26"/>
                <w:rPrChange w:id="19863" w:author="Le Minh Nghia" w:date="2019-10-09T10:56:00Z">
                  <w:rPr>
                    <w:b/>
                    <w:i/>
                    <w:iCs/>
                    <w:sz w:val="26"/>
                    <w:szCs w:val="26"/>
                  </w:rPr>
                </w:rPrChange>
              </w:rPr>
              <w:t>Giá</w:t>
            </w:r>
            <w:proofErr w:type="spellEnd"/>
            <w:r w:rsidRPr="00B41112">
              <w:rPr>
                <w:b/>
                <w:i/>
                <w:iCs/>
                <w:sz w:val="26"/>
                <w:szCs w:val="26"/>
                <w:rPrChange w:id="19864" w:author="Le Minh Nghia" w:date="2019-10-09T10:56:00Z">
                  <w:rPr>
                    <w:b/>
                    <w:i/>
                    <w:iCs/>
                    <w:sz w:val="26"/>
                    <w:szCs w:val="26"/>
                  </w:rPr>
                </w:rPrChange>
              </w:rPr>
              <w:t xml:space="preserve"> </w:t>
            </w:r>
            <w:proofErr w:type="spellStart"/>
            <w:r w:rsidRPr="00B41112">
              <w:rPr>
                <w:b/>
                <w:i/>
                <w:iCs/>
                <w:sz w:val="26"/>
                <w:szCs w:val="26"/>
                <w:rPrChange w:id="19865" w:author="Le Minh Nghia" w:date="2019-10-09T10:56:00Z">
                  <w:rPr>
                    <w:b/>
                    <w:i/>
                    <w:iCs/>
                    <w:sz w:val="26"/>
                    <w:szCs w:val="26"/>
                  </w:rPr>
                </w:rPrChange>
              </w:rPr>
              <w:t>trị</w:t>
            </w:r>
            <w:proofErr w:type="spellEnd"/>
            <w:r w:rsidRPr="00B41112">
              <w:rPr>
                <w:b/>
                <w:i/>
                <w:iCs/>
                <w:sz w:val="26"/>
                <w:szCs w:val="26"/>
                <w:rPrChange w:id="19866" w:author="Le Minh Nghia" w:date="2019-10-09T10:56:00Z">
                  <w:rPr>
                    <w:b/>
                    <w:i/>
                    <w:iCs/>
                    <w:sz w:val="26"/>
                    <w:szCs w:val="26"/>
                  </w:rPr>
                </w:rPrChange>
              </w:rPr>
              <w:t xml:space="preserve"> </w:t>
            </w:r>
            <w:proofErr w:type="spellStart"/>
            <w:r w:rsidRPr="00B41112">
              <w:rPr>
                <w:b/>
                <w:i/>
                <w:iCs/>
                <w:sz w:val="26"/>
                <w:szCs w:val="26"/>
                <w:rPrChange w:id="19867" w:author="Le Minh Nghia" w:date="2019-10-09T10:56:00Z">
                  <w:rPr>
                    <w:b/>
                    <w:i/>
                    <w:iCs/>
                    <w:sz w:val="26"/>
                    <w:szCs w:val="26"/>
                  </w:rPr>
                </w:rPrChange>
              </w:rPr>
              <w:t>mặc</w:t>
            </w:r>
            <w:proofErr w:type="spellEnd"/>
            <w:r w:rsidRPr="00B41112">
              <w:rPr>
                <w:b/>
                <w:i/>
                <w:iCs/>
                <w:sz w:val="26"/>
                <w:szCs w:val="26"/>
                <w:rPrChange w:id="19868" w:author="Le Minh Nghia" w:date="2019-10-09T10:56:00Z">
                  <w:rPr>
                    <w:b/>
                    <w:i/>
                    <w:iCs/>
                    <w:sz w:val="26"/>
                    <w:szCs w:val="26"/>
                  </w:rPr>
                </w:rPrChange>
              </w:rPr>
              <w:t xml:space="preserve"> </w:t>
            </w:r>
            <w:proofErr w:type="spellStart"/>
            <w:r w:rsidRPr="00B41112">
              <w:rPr>
                <w:b/>
                <w:i/>
                <w:iCs/>
                <w:sz w:val="26"/>
                <w:szCs w:val="26"/>
                <w:rPrChange w:id="19869"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19870" w:author="Le Minh Nghia" w:date="2019-10-09T10:56:00Z">
                  <w:rPr>
                    <w:b/>
                    <w:i/>
                    <w:iCs/>
                    <w:sz w:val="26"/>
                    <w:szCs w:val="26"/>
                  </w:rPr>
                </w:rPrChange>
              </w:rPr>
            </w:pPr>
            <w:r w:rsidRPr="00B41112">
              <w:rPr>
                <w:b/>
                <w:i/>
                <w:iCs/>
                <w:sz w:val="26"/>
                <w:szCs w:val="26"/>
                <w:rPrChange w:id="19871"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872" w:author="Le Minh Nghia" w:date="2019-10-09T10:56:00Z">
                  <w:rPr>
                    <w:rFonts w:eastAsia="MS Mincho"/>
                    <w:b/>
                    <w:i/>
                    <w:iCs/>
                    <w:sz w:val="26"/>
                    <w:szCs w:val="26"/>
                  </w:rPr>
                </w:rPrChange>
              </w:rPr>
            </w:pPr>
            <w:r w:rsidRPr="00B41112">
              <w:rPr>
                <w:b/>
                <w:i/>
                <w:iCs/>
                <w:sz w:val="26"/>
                <w:szCs w:val="26"/>
                <w:rPrChange w:id="19873"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19874" w:author="Le Minh Nghia" w:date="2019-10-09T10:56:00Z">
                  <w:rPr>
                    <w:rFonts w:eastAsia="MS Mincho"/>
                    <w:b/>
                    <w:i/>
                    <w:iCs/>
                    <w:sz w:val="26"/>
                    <w:szCs w:val="26"/>
                  </w:rPr>
                </w:rPrChange>
              </w:rPr>
            </w:pPr>
            <w:proofErr w:type="spellStart"/>
            <w:r w:rsidRPr="00B41112">
              <w:rPr>
                <w:b/>
                <w:i/>
                <w:iCs/>
                <w:sz w:val="26"/>
                <w:szCs w:val="26"/>
                <w:rPrChange w:id="19875" w:author="Le Minh Nghia" w:date="2019-10-09T10:56:00Z">
                  <w:rPr>
                    <w:b/>
                    <w:i/>
                    <w:iCs/>
                    <w:sz w:val="26"/>
                    <w:szCs w:val="26"/>
                  </w:rPr>
                </w:rPrChange>
              </w:rPr>
              <w:t>Diễn</w:t>
            </w:r>
            <w:proofErr w:type="spellEnd"/>
            <w:r w:rsidRPr="00B41112">
              <w:rPr>
                <w:b/>
                <w:i/>
                <w:iCs/>
                <w:sz w:val="26"/>
                <w:szCs w:val="26"/>
                <w:rPrChange w:id="19876" w:author="Le Minh Nghia" w:date="2019-10-09T10:56:00Z">
                  <w:rPr>
                    <w:b/>
                    <w:i/>
                    <w:iCs/>
                    <w:sz w:val="26"/>
                    <w:szCs w:val="26"/>
                  </w:rPr>
                </w:rPrChange>
              </w:rPr>
              <w:t xml:space="preserve"> </w:t>
            </w:r>
            <w:proofErr w:type="spellStart"/>
            <w:r w:rsidRPr="00B41112">
              <w:rPr>
                <w:b/>
                <w:i/>
                <w:iCs/>
                <w:sz w:val="26"/>
                <w:szCs w:val="26"/>
                <w:rPrChange w:id="19877"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878" w:author="Le Minh Nghia" w:date="2019-10-09T10:56:00Z">
                  <w:rPr>
                    <w:iCs/>
                    <w:sz w:val="26"/>
                    <w:szCs w:val="26"/>
                  </w:rPr>
                </w:rPrChange>
              </w:rPr>
            </w:pPr>
            <w:proofErr w:type="spellStart"/>
            <w:r w:rsidRPr="00B41112">
              <w:rPr>
                <w:iCs/>
                <w:sz w:val="26"/>
                <w:szCs w:val="26"/>
                <w:rPrChange w:id="19879" w:author="Le Minh Nghia" w:date="2019-10-09T10:56:00Z">
                  <w:rPr>
                    <w:iCs/>
                    <w:sz w:val="26"/>
                    <w:szCs w:val="26"/>
                  </w:rPr>
                </w:rPrChange>
              </w:rPr>
              <w:t>work_id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880" w:author="Le Minh Nghia" w:date="2019-10-09T10:56:00Z">
                  <w:rPr>
                    <w:iCs/>
                    <w:sz w:val="26"/>
                    <w:szCs w:val="26"/>
                  </w:rPr>
                </w:rPrChange>
              </w:rPr>
            </w:pPr>
            <w:r w:rsidRPr="00B41112">
              <w:rPr>
                <w:iCs/>
                <w:sz w:val="26"/>
                <w:szCs w:val="26"/>
                <w:rPrChange w:id="19881"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19882" w:author="Le Minh Nghia" w:date="2019-10-09T10:56:00Z">
                  <w:rPr>
                    <w:iCs/>
                    <w:sz w:val="26"/>
                    <w:szCs w:val="26"/>
                  </w:rPr>
                </w:rPrChange>
              </w:rPr>
            </w:pPr>
            <w:r w:rsidRPr="00B41112">
              <w:rPr>
                <w:iCs/>
                <w:sz w:val="26"/>
                <w:szCs w:val="26"/>
                <w:rPrChange w:id="19883"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88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88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88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19887" w:author="Le Minh Nghia" w:date="2019-10-09T10:56:00Z">
                  <w:rPr>
                    <w:iCs/>
                    <w:sz w:val="26"/>
                    <w:szCs w:val="26"/>
                  </w:rPr>
                </w:rPrChange>
              </w:rPr>
            </w:pPr>
            <w:r w:rsidRPr="00B41112">
              <w:rPr>
                <w:iCs/>
                <w:sz w:val="26"/>
                <w:szCs w:val="26"/>
                <w:rPrChange w:id="19888"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19889" w:author="Le Minh Nghia" w:date="2019-10-09T10:56:00Z">
                  <w:rPr>
                    <w:iCs/>
                    <w:sz w:val="26"/>
                    <w:szCs w:val="26"/>
                  </w:rPr>
                </w:rPrChange>
              </w:rPr>
            </w:pPr>
            <w:r w:rsidRPr="00B41112">
              <w:rPr>
                <w:iCs/>
                <w:sz w:val="26"/>
                <w:szCs w:val="26"/>
                <w:rPrChange w:id="19890"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891" w:author="Le Minh Nghia" w:date="2019-10-09T10:56:00Z">
                  <w:rPr>
                    <w:iCs/>
                    <w:sz w:val="26"/>
                    <w:szCs w:val="26"/>
                  </w:rPr>
                </w:rPrChange>
              </w:rPr>
            </w:pPr>
            <w:proofErr w:type="spellStart"/>
            <w:r w:rsidRPr="00B41112">
              <w:rPr>
                <w:iCs/>
                <w:sz w:val="26"/>
                <w:szCs w:val="26"/>
                <w:rPrChange w:id="19892" w:author="Le Minh Nghia" w:date="2019-10-09T10:56:00Z">
                  <w:rPr>
                    <w:iCs/>
                    <w:sz w:val="26"/>
                    <w:szCs w:val="26"/>
                  </w:rPr>
                </w:rPrChange>
              </w:rPr>
              <w:t>work_name</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893" w:author="Le Minh Nghia" w:date="2019-10-09T10:56:00Z">
                  <w:rPr>
                    <w:iCs/>
                    <w:sz w:val="26"/>
                    <w:szCs w:val="26"/>
                  </w:rPr>
                </w:rPrChange>
              </w:rPr>
            </w:pPr>
            <w:proofErr w:type="gramStart"/>
            <w:r w:rsidRPr="00B41112">
              <w:rPr>
                <w:iCs/>
                <w:sz w:val="26"/>
                <w:szCs w:val="26"/>
                <w:rPrChange w:id="19894" w:author="Le Minh Nghia" w:date="2019-10-09T10:56:00Z">
                  <w:rPr>
                    <w:iCs/>
                    <w:sz w:val="26"/>
                    <w:szCs w:val="26"/>
                  </w:rPr>
                </w:rPrChange>
              </w:rPr>
              <w:t>Varchar(</w:t>
            </w:r>
            <w:proofErr w:type="gramEnd"/>
            <w:r w:rsidRPr="00B41112">
              <w:rPr>
                <w:iCs/>
                <w:sz w:val="26"/>
                <w:szCs w:val="26"/>
                <w:rPrChange w:id="19895"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989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897" w:author="Le Minh Nghia" w:date="2019-10-09T10:56:00Z">
                  <w:rPr>
                    <w:iCs/>
                    <w:sz w:val="26"/>
                    <w:szCs w:val="26"/>
                  </w:rPr>
                </w:rPrChange>
              </w:rPr>
            </w:pPr>
            <w:r w:rsidRPr="00B41112">
              <w:rPr>
                <w:iCs/>
                <w:sz w:val="26"/>
                <w:szCs w:val="26"/>
                <w:rPrChange w:id="19898"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1989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90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19901" w:author="Le Minh Nghia" w:date="2019-10-09T10:56:00Z">
                  <w:rPr>
                    <w:iCs/>
                    <w:sz w:val="26"/>
                    <w:szCs w:val="26"/>
                  </w:rPr>
                </w:rPrChange>
              </w:rPr>
            </w:pPr>
            <w:r w:rsidRPr="00B41112">
              <w:rPr>
                <w:iCs/>
                <w:sz w:val="26"/>
                <w:szCs w:val="26"/>
                <w:rPrChange w:id="19902"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19903" w:author="Le Minh Nghia" w:date="2019-10-09T10:56:00Z">
                  <w:rPr>
                    <w:iCs/>
                    <w:sz w:val="26"/>
                    <w:szCs w:val="26"/>
                  </w:rPr>
                </w:rPrChange>
              </w:rPr>
            </w:pPr>
            <w:proofErr w:type="spellStart"/>
            <w:r w:rsidRPr="00B41112">
              <w:rPr>
                <w:iCs/>
                <w:sz w:val="26"/>
                <w:szCs w:val="26"/>
                <w:rPrChange w:id="19904" w:author="Le Minh Nghia" w:date="2019-10-09T10:56:00Z">
                  <w:rPr>
                    <w:iCs/>
                    <w:sz w:val="26"/>
                    <w:szCs w:val="26"/>
                  </w:rPr>
                </w:rPrChange>
              </w:rPr>
              <w:t>tên</w:t>
            </w:r>
            <w:proofErr w:type="spellEnd"/>
            <w:r w:rsidRPr="00B41112">
              <w:rPr>
                <w:iCs/>
                <w:sz w:val="26"/>
                <w:szCs w:val="26"/>
                <w:rPrChange w:id="19905" w:author="Le Minh Nghia" w:date="2019-10-09T10:56:00Z">
                  <w:rPr>
                    <w:iCs/>
                    <w:sz w:val="26"/>
                    <w:szCs w:val="26"/>
                  </w:rPr>
                </w:rPrChange>
              </w:rPr>
              <w:t xml:space="preserve"> </w:t>
            </w:r>
            <w:proofErr w:type="spellStart"/>
            <w:r w:rsidRPr="00B41112">
              <w:rPr>
                <w:iCs/>
                <w:sz w:val="26"/>
                <w:szCs w:val="26"/>
                <w:rPrChange w:id="19906" w:author="Le Minh Nghia" w:date="2019-10-09T10:56:00Z">
                  <w:rPr>
                    <w:iCs/>
                    <w:sz w:val="26"/>
                    <w:szCs w:val="26"/>
                  </w:rPr>
                </w:rPrChange>
              </w:rPr>
              <w:t>công</w:t>
            </w:r>
            <w:proofErr w:type="spellEnd"/>
            <w:r w:rsidRPr="00B41112">
              <w:rPr>
                <w:iCs/>
                <w:sz w:val="26"/>
                <w:szCs w:val="26"/>
                <w:rPrChange w:id="19907" w:author="Le Minh Nghia" w:date="2019-10-09T10:56:00Z">
                  <w:rPr>
                    <w:iCs/>
                    <w:sz w:val="26"/>
                    <w:szCs w:val="26"/>
                  </w:rPr>
                </w:rPrChange>
              </w:rPr>
              <w:t xml:space="preserve"> </w:t>
            </w:r>
            <w:proofErr w:type="spellStart"/>
            <w:r w:rsidRPr="00B41112">
              <w:rPr>
                <w:iCs/>
                <w:sz w:val="26"/>
                <w:szCs w:val="26"/>
                <w:rPrChange w:id="19908" w:author="Le Minh Nghia" w:date="2019-10-09T10:56:00Z">
                  <w:rPr>
                    <w:iCs/>
                    <w:sz w:val="26"/>
                    <w:szCs w:val="26"/>
                  </w:rPr>
                </w:rPrChange>
              </w:rPr>
              <w:t>việc</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09" w:author="Le Minh Nghia" w:date="2019-10-09T10:56:00Z">
                  <w:rPr>
                    <w:iCs/>
                    <w:sz w:val="26"/>
                    <w:szCs w:val="26"/>
                  </w:rPr>
                </w:rPrChange>
              </w:rPr>
            </w:pPr>
            <w:proofErr w:type="spellStart"/>
            <w:r w:rsidRPr="00B41112">
              <w:rPr>
                <w:iCs/>
                <w:sz w:val="26"/>
                <w:szCs w:val="26"/>
                <w:rPrChange w:id="19910" w:author="Le Minh Nghia" w:date="2019-10-09T10:56:00Z">
                  <w:rPr>
                    <w:iCs/>
                    <w:sz w:val="26"/>
                    <w:szCs w:val="26"/>
                  </w:rPr>
                </w:rPrChange>
              </w:rPr>
              <w:t>work_specialize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11" w:author="Le Minh Nghia" w:date="2019-10-09T10:56:00Z">
                  <w:rPr>
                    <w:iCs/>
                    <w:sz w:val="26"/>
                    <w:szCs w:val="26"/>
                  </w:rPr>
                </w:rPrChange>
              </w:rPr>
            </w:pPr>
            <w:proofErr w:type="gramStart"/>
            <w:r w:rsidRPr="00B41112">
              <w:rPr>
                <w:iCs/>
                <w:sz w:val="26"/>
                <w:szCs w:val="26"/>
                <w:rPrChange w:id="19912" w:author="Le Minh Nghia" w:date="2019-10-09T10:56:00Z">
                  <w:rPr>
                    <w:iCs/>
                    <w:sz w:val="26"/>
                    <w:szCs w:val="26"/>
                  </w:rPr>
                </w:rPrChange>
              </w:rPr>
              <w:t>Varchar(</w:t>
            </w:r>
            <w:proofErr w:type="gramEnd"/>
            <w:r w:rsidRPr="00B41112">
              <w:rPr>
                <w:iCs/>
                <w:sz w:val="26"/>
                <w:szCs w:val="26"/>
                <w:rPrChange w:id="19913"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1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15" w:author="Le Minh Nghia" w:date="2019-10-09T10:56:00Z">
                  <w:rPr>
                    <w:iCs/>
                    <w:sz w:val="26"/>
                    <w:szCs w:val="26"/>
                  </w:rPr>
                </w:rPrChange>
              </w:rPr>
            </w:pPr>
            <w:r w:rsidRPr="00B41112">
              <w:rPr>
                <w:iCs/>
                <w:sz w:val="26"/>
                <w:szCs w:val="26"/>
                <w:rPrChange w:id="19916"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1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1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1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20" w:author="Le Minh Nghia" w:date="2019-10-09T10:56:00Z">
                  <w:rPr>
                    <w:iCs/>
                    <w:sz w:val="26"/>
                    <w:szCs w:val="26"/>
                  </w:rPr>
                </w:rPrChange>
              </w:rPr>
            </w:pPr>
            <w:proofErr w:type="spellStart"/>
            <w:r w:rsidRPr="00B41112">
              <w:rPr>
                <w:iCs/>
                <w:sz w:val="26"/>
                <w:szCs w:val="26"/>
                <w:rPrChange w:id="19921" w:author="Le Minh Nghia" w:date="2019-10-09T10:56:00Z">
                  <w:rPr>
                    <w:iCs/>
                    <w:sz w:val="26"/>
                    <w:szCs w:val="26"/>
                  </w:rPr>
                </w:rPrChange>
              </w:rPr>
              <w:t>chuyên</w:t>
            </w:r>
            <w:proofErr w:type="spellEnd"/>
            <w:r w:rsidRPr="00B41112">
              <w:rPr>
                <w:iCs/>
                <w:sz w:val="26"/>
                <w:szCs w:val="26"/>
                <w:rPrChange w:id="19922" w:author="Le Minh Nghia" w:date="2019-10-09T10:56:00Z">
                  <w:rPr>
                    <w:iCs/>
                    <w:sz w:val="26"/>
                    <w:szCs w:val="26"/>
                  </w:rPr>
                </w:rPrChange>
              </w:rPr>
              <w:t xml:space="preserve"> </w:t>
            </w:r>
            <w:proofErr w:type="spellStart"/>
            <w:r w:rsidRPr="00B41112">
              <w:rPr>
                <w:iCs/>
                <w:sz w:val="26"/>
                <w:szCs w:val="26"/>
                <w:rPrChange w:id="19923" w:author="Le Minh Nghia" w:date="2019-10-09T10:56:00Z">
                  <w:rPr>
                    <w:iCs/>
                    <w:sz w:val="26"/>
                    <w:szCs w:val="26"/>
                  </w:rPr>
                </w:rPrChange>
              </w:rPr>
              <w:t>môn</w:t>
            </w:r>
            <w:proofErr w:type="spellEnd"/>
            <w:r w:rsidRPr="00B41112">
              <w:rPr>
                <w:iCs/>
                <w:sz w:val="26"/>
                <w:szCs w:val="26"/>
                <w:rPrChange w:id="19924" w:author="Le Minh Nghia" w:date="2019-10-09T10:56:00Z">
                  <w:rPr>
                    <w:iCs/>
                    <w:sz w:val="26"/>
                    <w:szCs w:val="26"/>
                  </w:rPr>
                </w:rPrChange>
              </w:rPr>
              <w:t xml:space="preserve"> </w:t>
            </w:r>
            <w:proofErr w:type="spellStart"/>
            <w:r w:rsidRPr="00B41112">
              <w:rPr>
                <w:iCs/>
                <w:sz w:val="26"/>
                <w:szCs w:val="26"/>
                <w:rPrChange w:id="19925" w:author="Le Minh Nghia" w:date="2019-10-09T10:56:00Z">
                  <w:rPr>
                    <w:iCs/>
                    <w:sz w:val="26"/>
                    <w:szCs w:val="26"/>
                  </w:rPr>
                </w:rPrChange>
              </w:rPr>
              <w:t>công</w:t>
            </w:r>
            <w:proofErr w:type="spellEnd"/>
            <w:r w:rsidRPr="00B41112">
              <w:rPr>
                <w:iCs/>
                <w:sz w:val="26"/>
                <w:szCs w:val="26"/>
                <w:rPrChange w:id="19926" w:author="Le Minh Nghia" w:date="2019-10-09T10:56:00Z">
                  <w:rPr>
                    <w:iCs/>
                    <w:sz w:val="26"/>
                    <w:szCs w:val="26"/>
                  </w:rPr>
                </w:rPrChange>
              </w:rPr>
              <w:t xml:space="preserve"> </w:t>
            </w:r>
            <w:proofErr w:type="spellStart"/>
            <w:r w:rsidRPr="00B41112">
              <w:rPr>
                <w:iCs/>
                <w:sz w:val="26"/>
                <w:szCs w:val="26"/>
                <w:rPrChange w:id="19927" w:author="Le Minh Nghia" w:date="2019-10-09T10:56:00Z">
                  <w:rPr>
                    <w:iCs/>
                    <w:sz w:val="26"/>
                    <w:szCs w:val="26"/>
                  </w:rPr>
                </w:rPrChange>
              </w:rPr>
              <w:t>việc</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28" w:author="Le Minh Nghia" w:date="2019-10-09T10:56:00Z">
                  <w:rPr>
                    <w:iCs/>
                    <w:sz w:val="26"/>
                    <w:szCs w:val="26"/>
                  </w:rPr>
                </w:rPrChange>
              </w:rPr>
            </w:pPr>
            <w:proofErr w:type="spellStart"/>
            <w:r w:rsidRPr="00B41112">
              <w:rPr>
                <w:iCs/>
                <w:sz w:val="26"/>
                <w:szCs w:val="26"/>
                <w:rPrChange w:id="19929" w:author="Le Minh Nghia" w:date="2019-10-09T10:56:00Z">
                  <w:rPr>
                    <w:iCs/>
                    <w:sz w:val="26"/>
                    <w:szCs w:val="26"/>
                  </w:rPr>
                </w:rPrChange>
              </w:rPr>
              <w:t>work_salary</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30" w:author="Le Minh Nghia" w:date="2019-10-09T10:56:00Z">
                  <w:rPr>
                    <w:iCs/>
                    <w:sz w:val="26"/>
                    <w:szCs w:val="26"/>
                  </w:rPr>
                </w:rPrChange>
              </w:rPr>
            </w:pPr>
            <w:proofErr w:type="gramStart"/>
            <w:r w:rsidRPr="00B41112">
              <w:rPr>
                <w:iCs/>
                <w:sz w:val="26"/>
                <w:szCs w:val="26"/>
                <w:rPrChange w:id="19931" w:author="Le Minh Nghia" w:date="2019-10-09T10:56:00Z">
                  <w:rPr>
                    <w:iCs/>
                    <w:sz w:val="26"/>
                    <w:szCs w:val="26"/>
                  </w:rPr>
                </w:rPrChange>
              </w:rPr>
              <w:t>Varchar(</w:t>
            </w:r>
            <w:proofErr w:type="gramEnd"/>
            <w:r w:rsidRPr="00B41112">
              <w:rPr>
                <w:iCs/>
                <w:sz w:val="26"/>
                <w:szCs w:val="26"/>
                <w:rPrChange w:id="19932"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3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3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3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3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3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38" w:author="Le Minh Nghia" w:date="2019-10-09T10:56:00Z">
                  <w:rPr>
                    <w:iCs/>
                    <w:sz w:val="26"/>
                    <w:szCs w:val="26"/>
                  </w:rPr>
                </w:rPrChange>
              </w:rPr>
            </w:pPr>
            <w:proofErr w:type="spellStart"/>
            <w:r w:rsidRPr="00B41112">
              <w:rPr>
                <w:iCs/>
                <w:sz w:val="26"/>
                <w:szCs w:val="26"/>
                <w:rPrChange w:id="19939" w:author="Le Minh Nghia" w:date="2019-10-09T10:56:00Z">
                  <w:rPr>
                    <w:iCs/>
                    <w:sz w:val="26"/>
                    <w:szCs w:val="26"/>
                  </w:rPr>
                </w:rPrChange>
              </w:rPr>
              <w:t>mức</w:t>
            </w:r>
            <w:proofErr w:type="spellEnd"/>
            <w:r w:rsidRPr="00B41112">
              <w:rPr>
                <w:iCs/>
                <w:sz w:val="26"/>
                <w:szCs w:val="26"/>
                <w:rPrChange w:id="19940" w:author="Le Minh Nghia" w:date="2019-10-09T10:56:00Z">
                  <w:rPr>
                    <w:iCs/>
                    <w:sz w:val="26"/>
                    <w:szCs w:val="26"/>
                  </w:rPr>
                </w:rPrChange>
              </w:rPr>
              <w:t xml:space="preserve"> </w:t>
            </w:r>
            <w:proofErr w:type="spellStart"/>
            <w:r w:rsidRPr="00B41112">
              <w:rPr>
                <w:iCs/>
                <w:sz w:val="26"/>
                <w:szCs w:val="26"/>
                <w:rPrChange w:id="19941" w:author="Le Minh Nghia" w:date="2019-10-09T10:56:00Z">
                  <w:rPr>
                    <w:iCs/>
                    <w:sz w:val="26"/>
                    <w:szCs w:val="26"/>
                  </w:rPr>
                </w:rPrChange>
              </w:rPr>
              <w:t>lương</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942" w:author="Le Minh Nghia" w:date="2019-10-09T10:56:00Z">
                  <w:rPr>
                    <w:sz w:val="26"/>
                    <w:szCs w:val="26"/>
                  </w:rPr>
                </w:rPrChange>
              </w:rPr>
            </w:pPr>
            <w:proofErr w:type="spellStart"/>
            <w:r w:rsidRPr="00B41112">
              <w:rPr>
                <w:sz w:val="26"/>
                <w:szCs w:val="26"/>
                <w:rPrChange w:id="19943" w:author="Le Minh Nghia" w:date="2019-10-09T10:56:00Z">
                  <w:rPr>
                    <w:sz w:val="26"/>
                    <w:szCs w:val="26"/>
                  </w:rPr>
                </w:rPrChange>
              </w:rPr>
              <w:t>work_begin</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44" w:author="Le Minh Nghia" w:date="2019-10-09T10:56:00Z">
                  <w:rPr>
                    <w:iCs/>
                    <w:sz w:val="26"/>
                    <w:szCs w:val="26"/>
                  </w:rPr>
                </w:rPrChange>
              </w:rPr>
            </w:pPr>
            <w:r w:rsidRPr="00B41112">
              <w:rPr>
                <w:iCs/>
                <w:sz w:val="26"/>
                <w:szCs w:val="26"/>
                <w:rPrChange w:id="19945" w:author="Le Minh Nghia" w:date="2019-10-09T10:56:00Z">
                  <w:rPr>
                    <w:iCs/>
                    <w:sz w:val="26"/>
                    <w:szCs w:val="26"/>
                  </w:rPr>
                </w:rPrChange>
              </w:rPr>
              <w:t>Date</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4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4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4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4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50" w:author="Le Minh Nghia" w:date="2019-10-09T10:56:00Z">
                  <w:rPr>
                    <w:iCs/>
                    <w:sz w:val="26"/>
                    <w:szCs w:val="26"/>
                  </w:rPr>
                </w:rPrChange>
              </w:rPr>
            </w:pPr>
            <w:r w:rsidRPr="00B41112">
              <w:rPr>
                <w:iCs/>
                <w:sz w:val="26"/>
                <w:szCs w:val="26"/>
                <w:rPrChange w:id="19951"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52" w:author="Le Minh Nghia" w:date="2019-10-09T10:56:00Z">
                  <w:rPr>
                    <w:iCs/>
                    <w:sz w:val="26"/>
                    <w:szCs w:val="26"/>
                  </w:rPr>
                </w:rPrChange>
              </w:rPr>
            </w:pPr>
            <w:proofErr w:type="spellStart"/>
            <w:r w:rsidRPr="00B41112">
              <w:rPr>
                <w:iCs/>
                <w:sz w:val="26"/>
                <w:szCs w:val="26"/>
                <w:rPrChange w:id="19953" w:author="Le Minh Nghia" w:date="2019-10-09T10:56:00Z">
                  <w:rPr>
                    <w:iCs/>
                    <w:sz w:val="26"/>
                    <w:szCs w:val="26"/>
                  </w:rPr>
                </w:rPrChange>
              </w:rPr>
              <w:t>ngày</w:t>
            </w:r>
            <w:proofErr w:type="spellEnd"/>
            <w:r w:rsidRPr="00B41112">
              <w:rPr>
                <w:iCs/>
                <w:sz w:val="26"/>
                <w:szCs w:val="26"/>
                <w:rPrChange w:id="19954" w:author="Le Minh Nghia" w:date="2019-10-09T10:56:00Z">
                  <w:rPr>
                    <w:iCs/>
                    <w:sz w:val="26"/>
                    <w:szCs w:val="26"/>
                  </w:rPr>
                </w:rPrChange>
              </w:rPr>
              <w:t xml:space="preserve"> </w:t>
            </w:r>
            <w:proofErr w:type="spellStart"/>
            <w:r w:rsidRPr="00B41112">
              <w:rPr>
                <w:iCs/>
                <w:sz w:val="26"/>
                <w:szCs w:val="26"/>
                <w:rPrChange w:id="19955" w:author="Le Minh Nghia" w:date="2019-10-09T10:56:00Z">
                  <w:rPr>
                    <w:iCs/>
                    <w:sz w:val="26"/>
                    <w:szCs w:val="26"/>
                  </w:rPr>
                </w:rPrChange>
              </w:rPr>
              <w:t>bất</w:t>
            </w:r>
            <w:proofErr w:type="spellEnd"/>
            <w:r w:rsidRPr="00B41112">
              <w:rPr>
                <w:iCs/>
                <w:sz w:val="26"/>
                <w:szCs w:val="26"/>
                <w:rPrChange w:id="19956" w:author="Le Minh Nghia" w:date="2019-10-09T10:56:00Z">
                  <w:rPr>
                    <w:iCs/>
                    <w:sz w:val="26"/>
                    <w:szCs w:val="26"/>
                  </w:rPr>
                </w:rPrChange>
              </w:rPr>
              <w:t xml:space="preserve"> </w:t>
            </w:r>
            <w:proofErr w:type="spellStart"/>
            <w:r w:rsidRPr="00B41112">
              <w:rPr>
                <w:iCs/>
                <w:sz w:val="26"/>
                <w:szCs w:val="26"/>
                <w:rPrChange w:id="19957" w:author="Le Minh Nghia" w:date="2019-10-09T10:56:00Z">
                  <w:rPr>
                    <w:iCs/>
                    <w:sz w:val="26"/>
                    <w:szCs w:val="26"/>
                  </w:rPr>
                </w:rPrChange>
              </w:rPr>
              <w:t>đầu</w:t>
            </w:r>
            <w:proofErr w:type="spellEnd"/>
            <w:r w:rsidRPr="00B41112">
              <w:rPr>
                <w:iCs/>
                <w:sz w:val="26"/>
                <w:szCs w:val="26"/>
                <w:rPrChange w:id="19958" w:author="Le Minh Nghia" w:date="2019-10-09T10:56:00Z">
                  <w:rPr>
                    <w:iCs/>
                    <w:sz w:val="26"/>
                    <w:szCs w:val="26"/>
                  </w:rPr>
                </w:rPrChange>
              </w:rPr>
              <w:t xml:space="preserve"> </w:t>
            </w:r>
            <w:proofErr w:type="spellStart"/>
            <w:r w:rsidRPr="00B41112">
              <w:rPr>
                <w:iCs/>
                <w:sz w:val="26"/>
                <w:szCs w:val="26"/>
                <w:rPrChange w:id="19959" w:author="Le Minh Nghia" w:date="2019-10-09T10:56:00Z">
                  <w:rPr>
                    <w:iCs/>
                    <w:sz w:val="26"/>
                    <w:szCs w:val="26"/>
                  </w:rPr>
                </w:rPrChange>
              </w:rPr>
              <w:t>làm</w:t>
            </w:r>
            <w:proofErr w:type="spellEnd"/>
            <w:r w:rsidRPr="00B41112">
              <w:rPr>
                <w:iCs/>
                <w:sz w:val="26"/>
                <w:szCs w:val="26"/>
                <w:rPrChange w:id="19960" w:author="Le Minh Nghia" w:date="2019-10-09T10:56:00Z">
                  <w:rPr>
                    <w:iCs/>
                    <w:sz w:val="26"/>
                    <w:szCs w:val="26"/>
                  </w:rPr>
                </w:rPrChange>
              </w:rPr>
              <w:t xml:space="preserve"> </w:t>
            </w:r>
            <w:proofErr w:type="spellStart"/>
            <w:r w:rsidRPr="00B41112">
              <w:rPr>
                <w:iCs/>
                <w:sz w:val="26"/>
                <w:szCs w:val="26"/>
                <w:rPrChange w:id="19961" w:author="Le Minh Nghia" w:date="2019-10-09T10:56:00Z">
                  <w:rPr>
                    <w:iCs/>
                    <w:sz w:val="26"/>
                    <w:szCs w:val="26"/>
                  </w:rPr>
                </w:rPrChange>
              </w:rPr>
              <w:t>việc</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962" w:author="Le Minh Nghia" w:date="2019-10-09T10:56:00Z">
                  <w:rPr>
                    <w:sz w:val="26"/>
                    <w:szCs w:val="26"/>
                  </w:rPr>
                </w:rPrChange>
              </w:rPr>
            </w:pPr>
            <w:proofErr w:type="spellStart"/>
            <w:r w:rsidRPr="00B41112">
              <w:rPr>
                <w:sz w:val="26"/>
                <w:szCs w:val="26"/>
                <w:rPrChange w:id="19963" w:author="Le Minh Nghia" w:date="2019-10-09T10:56:00Z">
                  <w:rPr>
                    <w:sz w:val="26"/>
                    <w:szCs w:val="26"/>
                  </w:rPr>
                </w:rPrChange>
              </w:rPr>
              <w:t>work_end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64" w:author="Le Minh Nghia" w:date="2019-10-09T10:56:00Z">
                  <w:rPr>
                    <w:iCs/>
                    <w:sz w:val="26"/>
                    <w:szCs w:val="26"/>
                  </w:rPr>
                </w:rPrChange>
              </w:rPr>
            </w:pPr>
            <w:r w:rsidRPr="00B41112">
              <w:rPr>
                <w:iCs/>
                <w:sz w:val="26"/>
                <w:szCs w:val="26"/>
                <w:rPrChange w:id="19965" w:author="Le Minh Nghia" w:date="2019-10-09T10:56:00Z">
                  <w:rPr>
                    <w:iCs/>
                    <w:sz w:val="26"/>
                    <w:szCs w:val="26"/>
                  </w:rPr>
                </w:rPrChange>
              </w:rPr>
              <w:t>Date</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6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67"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68"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69"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70"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71" w:author="Le Minh Nghia" w:date="2019-10-09T10:56:00Z">
                  <w:rPr>
                    <w:iCs/>
                    <w:sz w:val="26"/>
                    <w:szCs w:val="26"/>
                  </w:rPr>
                </w:rPrChange>
              </w:rPr>
            </w:pPr>
            <w:proofErr w:type="spellStart"/>
            <w:r w:rsidRPr="00B41112">
              <w:rPr>
                <w:iCs/>
                <w:sz w:val="26"/>
                <w:szCs w:val="26"/>
                <w:rPrChange w:id="19972" w:author="Le Minh Nghia" w:date="2019-10-09T10:56:00Z">
                  <w:rPr>
                    <w:iCs/>
                    <w:sz w:val="26"/>
                    <w:szCs w:val="26"/>
                  </w:rPr>
                </w:rPrChange>
              </w:rPr>
              <w:t>ngày</w:t>
            </w:r>
            <w:proofErr w:type="spellEnd"/>
            <w:r w:rsidRPr="00B41112">
              <w:rPr>
                <w:iCs/>
                <w:sz w:val="26"/>
                <w:szCs w:val="26"/>
                <w:rPrChange w:id="19973" w:author="Le Minh Nghia" w:date="2019-10-09T10:56:00Z">
                  <w:rPr>
                    <w:iCs/>
                    <w:sz w:val="26"/>
                    <w:szCs w:val="26"/>
                  </w:rPr>
                </w:rPrChange>
              </w:rPr>
              <w:t xml:space="preserve"> </w:t>
            </w:r>
            <w:proofErr w:type="spellStart"/>
            <w:r w:rsidRPr="00B41112">
              <w:rPr>
                <w:iCs/>
                <w:sz w:val="26"/>
                <w:szCs w:val="26"/>
                <w:rPrChange w:id="19974" w:author="Le Minh Nghia" w:date="2019-10-09T10:56:00Z">
                  <w:rPr>
                    <w:iCs/>
                    <w:sz w:val="26"/>
                    <w:szCs w:val="26"/>
                  </w:rPr>
                </w:rPrChange>
              </w:rPr>
              <w:t>kết</w:t>
            </w:r>
            <w:proofErr w:type="spellEnd"/>
            <w:r w:rsidRPr="00B41112">
              <w:rPr>
                <w:iCs/>
                <w:sz w:val="26"/>
                <w:szCs w:val="26"/>
                <w:rPrChange w:id="19975" w:author="Le Minh Nghia" w:date="2019-10-09T10:56:00Z">
                  <w:rPr>
                    <w:iCs/>
                    <w:sz w:val="26"/>
                    <w:szCs w:val="26"/>
                  </w:rPr>
                </w:rPrChange>
              </w:rPr>
              <w:t xml:space="preserve"> </w:t>
            </w:r>
            <w:proofErr w:type="spellStart"/>
            <w:r w:rsidRPr="00B41112">
              <w:rPr>
                <w:iCs/>
                <w:sz w:val="26"/>
                <w:szCs w:val="26"/>
                <w:rPrChange w:id="19976" w:author="Le Minh Nghia" w:date="2019-10-09T10:56:00Z">
                  <w:rPr>
                    <w:iCs/>
                    <w:sz w:val="26"/>
                    <w:szCs w:val="26"/>
                  </w:rPr>
                </w:rPrChange>
              </w:rPr>
              <w:t>thúc</w:t>
            </w:r>
            <w:proofErr w:type="spellEnd"/>
            <w:r w:rsidRPr="00B41112">
              <w:rPr>
                <w:iCs/>
                <w:sz w:val="26"/>
                <w:szCs w:val="26"/>
                <w:rPrChange w:id="19977" w:author="Le Minh Nghia" w:date="2019-10-09T10:56:00Z">
                  <w:rPr>
                    <w:iCs/>
                    <w:sz w:val="26"/>
                    <w:szCs w:val="26"/>
                  </w:rPr>
                </w:rPrChange>
              </w:rPr>
              <w:t xml:space="preserve"> </w:t>
            </w:r>
            <w:proofErr w:type="spellStart"/>
            <w:r w:rsidRPr="00B41112">
              <w:rPr>
                <w:iCs/>
                <w:sz w:val="26"/>
                <w:szCs w:val="26"/>
                <w:rPrChange w:id="19978" w:author="Le Minh Nghia" w:date="2019-10-09T10:56:00Z">
                  <w:rPr>
                    <w:iCs/>
                    <w:sz w:val="26"/>
                    <w:szCs w:val="26"/>
                  </w:rPr>
                </w:rPrChange>
              </w:rPr>
              <w:t>công</w:t>
            </w:r>
            <w:proofErr w:type="spellEnd"/>
            <w:r w:rsidRPr="00B41112">
              <w:rPr>
                <w:iCs/>
                <w:sz w:val="26"/>
                <w:szCs w:val="26"/>
                <w:rPrChange w:id="19979" w:author="Le Minh Nghia" w:date="2019-10-09T10:56:00Z">
                  <w:rPr>
                    <w:iCs/>
                    <w:sz w:val="26"/>
                    <w:szCs w:val="26"/>
                  </w:rPr>
                </w:rPrChange>
              </w:rPr>
              <w:t xml:space="preserve"> </w:t>
            </w:r>
            <w:proofErr w:type="spellStart"/>
            <w:r w:rsidRPr="00B41112">
              <w:rPr>
                <w:iCs/>
                <w:sz w:val="26"/>
                <w:szCs w:val="26"/>
                <w:rPrChange w:id="19980" w:author="Le Minh Nghia" w:date="2019-10-09T10:56:00Z">
                  <w:rPr>
                    <w:iCs/>
                    <w:sz w:val="26"/>
                    <w:szCs w:val="26"/>
                  </w:rPr>
                </w:rPrChange>
              </w:rPr>
              <w:t>việc</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981" w:author="Le Minh Nghia" w:date="2019-10-09T10:56:00Z">
                  <w:rPr>
                    <w:sz w:val="26"/>
                    <w:szCs w:val="26"/>
                  </w:rPr>
                </w:rPrChange>
              </w:rPr>
            </w:pPr>
            <w:proofErr w:type="spellStart"/>
            <w:r w:rsidRPr="00B41112">
              <w:rPr>
                <w:sz w:val="26"/>
                <w:szCs w:val="26"/>
                <w:rPrChange w:id="19982" w:author="Le Minh Nghia" w:date="2019-10-09T10:56:00Z">
                  <w:rPr>
                    <w:sz w:val="26"/>
                    <w:szCs w:val="26"/>
                  </w:rPr>
                </w:rPrChange>
              </w:rPr>
              <w:t>work_note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83" w:author="Le Minh Nghia" w:date="2019-10-09T10:56:00Z">
                  <w:rPr>
                    <w:iCs/>
                    <w:sz w:val="26"/>
                    <w:szCs w:val="26"/>
                  </w:rPr>
                </w:rPrChange>
              </w:rPr>
            </w:pPr>
            <w:r w:rsidRPr="00B41112">
              <w:rPr>
                <w:iCs/>
                <w:sz w:val="26"/>
                <w:szCs w:val="26"/>
                <w:rPrChange w:id="19984" w:author="Le Minh Nghia" w:date="2019-10-09T10:56:00Z">
                  <w:rPr>
                    <w:iCs/>
                    <w:sz w:val="26"/>
                    <w:szCs w:val="26"/>
                  </w:rPr>
                </w:rPrChange>
              </w:rPr>
              <w:t>Text</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8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8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8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8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1998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90" w:author="Le Minh Nghia" w:date="2019-10-09T10:56:00Z">
                  <w:rPr>
                    <w:iCs/>
                    <w:sz w:val="26"/>
                    <w:szCs w:val="26"/>
                  </w:rPr>
                </w:rPrChange>
              </w:rPr>
            </w:pPr>
            <w:proofErr w:type="spellStart"/>
            <w:r w:rsidRPr="00B41112">
              <w:rPr>
                <w:iCs/>
                <w:sz w:val="26"/>
                <w:szCs w:val="26"/>
                <w:rPrChange w:id="19991" w:author="Le Minh Nghia" w:date="2019-10-09T10:56:00Z">
                  <w:rPr>
                    <w:iCs/>
                    <w:sz w:val="26"/>
                    <w:szCs w:val="26"/>
                  </w:rPr>
                </w:rPrChange>
              </w:rPr>
              <w:t>ghi</w:t>
            </w:r>
            <w:proofErr w:type="spellEnd"/>
            <w:r w:rsidRPr="00B41112">
              <w:rPr>
                <w:iCs/>
                <w:sz w:val="26"/>
                <w:szCs w:val="26"/>
                <w:rPrChange w:id="19992" w:author="Le Minh Nghia" w:date="2019-10-09T10:56:00Z">
                  <w:rPr>
                    <w:iCs/>
                    <w:sz w:val="26"/>
                    <w:szCs w:val="26"/>
                  </w:rPr>
                </w:rPrChange>
              </w:rPr>
              <w:t xml:space="preserve"> </w:t>
            </w:r>
            <w:proofErr w:type="spellStart"/>
            <w:r w:rsidRPr="00B41112">
              <w:rPr>
                <w:iCs/>
                <w:sz w:val="26"/>
                <w:szCs w:val="26"/>
                <w:rPrChange w:id="19993" w:author="Le Minh Nghia" w:date="2019-10-09T10:56:00Z">
                  <w:rPr>
                    <w:iCs/>
                    <w:sz w:val="26"/>
                    <w:szCs w:val="26"/>
                  </w:rPr>
                </w:rPrChange>
              </w:rPr>
              <w:t>chú</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19994" w:author="Le Minh Nghia" w:date="2019-10-09T10:56:00Z">
                  <w:rPr>
                    <w:sz w:val="26"/>
                    <w:szCs w:val="26"/>
                  </w:rPr>
                </w:rPrChange>
              </w:rPr>
            </w:pPr>
            <w:proofErr w:type="spellStart"/>
            <w:r w:rsidRPr="00B41112">
              <w:rPr>
                <w:sz w:val="26"/>
                <w:szCs w:val="26"/>
                <w:rPrChange w:id="19995" w:author="Le Minh Nghia" w:date="2019-10-09T10:56:00Z">
                  <w:rPr>
                    <w:sz w:val="26"/>
                    <w:szCs w:val="26"/>
                  </w:rPr>
                </w:rPrChange>
              </w:rPr>
              <w:t>work_status</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19996" w:author="Le Minh Nghia" w:date="2019-10-09T10:56:00Z">
                  <w:rPr>
                    <w:iCs/>
                    <w:sz w:val="26"/>
                    <w:szCs w:val="26"/>
                  </w:rPr>
                </w:rPrChange>
              </w:rPr>
            </w:pPr>
            <w:proofErr w:type="gramStart"/>
            <w:r w:rsidRPr="00B41112">
              <w:rPr>
                <w:iCs/>
                <w:sz w:val="26"/>
                <w:szCs w:val="26"/>
                <w:rPrChange w:id="19997" w:author="Le Minh Nghia" w:date="2019-10-09T10:56:00Z">
                  <w:rPr>
                    <w:iCs/>
                    <w:sz w:val="26"/>
                    <w:szCs w:val="26"/>
                  </w:rPr>
                </w:rPrChange>
              </w:rPr>
              <w:t>Varchar(</w:t>
            </w:r>
            <w:proofErr w:type="gramEnd"/>
            <w:r w:rsidRPr="00B41112">
              <w:rPr>
                <w:iCs/>
                <w:sz w:val="26"/>
                <w:szCs w:val="26"/>
                <w:rPrChange w:id="19998"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1999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0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00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0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03" w:author="Le Minh Nghia" w:date="2019-10-09T10:56:00Z">
                  <w:rPr>
                    <w:iCs/>
                    <w:sz w:val="26"/>
                    <w:szCs w:val="26"/>
                  </w:rPr>
                </w:rPrChange>
              </w:rPr>
            </w:pPr>
            <w:r w:rsidRPr="00B41112">
              <w:rPr>
                <w:iCs/>
                <w:sz w:val="26"/>
                <w:szCs w:val="26"/>
                <w:rPrChange w:id="2000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005" w:author="Le Minh Nghia" w:date="2019-10-09T10:56:00Z">
                  <w:rPr>
                    <w:iCs/>
                    <w:sz w:val="26"/>
                    <w:szCs w:val="26"/>
                  </w:rPr>
                </w:rPrChange>
              </w:rPr>
            </w:pPr>
            <w:proofErr w:type="spellStart"/>
            <w:r w:rsidRPr="00B41112">
              <w:rPr>
                <w:iCs/>
                <w:sz w:val="26"/>
                <w:szCs w:val="26"/>
                <w:rPrChange w:id="20006" w:author="Le Minh Nghia" w:date="2019-10-09T10:56:00Z">
                  <w:rPr>
                    <w:iCs/>
                    <w:sz w:val="26"/>
                    <w:szCs w:val="26"/>
                  </w:rPr>
                </w:rPrChange>
              </w:rPr>
              <w:t>trạng</w:t>
            </w:r>
            <w:proofErr w:type="spellEnd"/>
            <w:r w:rsidRPr="00B41112">
              <w:rPr>
                <w:iCs/>
                <w:sz w:val="26"/>
                <w:szCs w:val="26"/>
                <w:rPrChange w:id="20007" w:author="Le Minh Nghia" w:date="2019-10-09T10:56:00Z">
                  <w:rPr>
                    <w:iCs/>
                    <w:sz w:val="26"/>
                    <w:szCs w:val="26"/>
                  </w:rPr>
                </w:rPrChange>
              </w:rPr>
              <w:t xml:space="preserve"> </w:t>
            </w:r>
            <w:proofErr w:type="spellStart"/>
            <w:r w:rsidRPr="00B41112">
              <w:rPr>
                <w:iCs/>
                <w:sz w:val="26"/>
                <w:szCs w:val="26"/>
                <w:rPrChange w:id="20008" w:author="Le Minh Nghia" w:date="2019-10-09T10:56:00Z">
                  <w:rPr>
                    <w:iCs/>
                    <w:sz w:val="26"/>
                    <w:szCs w:val="26"/>
                  </w:rPr>
                </w:rPrChange>
              </w:rPr>
              <w:t>thái</w:t>
            </w:r>
            <w:proofErr w:type="spellEnd"/>
            <w:r w:rsidRPr="00B41112">
              <w:rPr>
                <w:iCs/>
                <w:sz w:val="26"/>
                <w:szCs w:val="26"/>
                <w:rPrChange w:id="20009" w:author="Le Minh Nghia" w:date="2019-10-09T10:56:00Z">
                  <w:rPr>
                    <w:iCs/>
                    <w:sz w:val="26"/>
                    <w:szCs w:val="26"/>
                  </w:rPr>
                </w:rPrChange>
              </w:rPr>
              <w:t xml:space="preserve"> </w:t>
            </w:r>
            <w:proofErr w:type="spellStart"/>
            <w:r w:rsidRPr="00B41112">
              <w:rPr>
                <w:iCs/>
                <w:sz w:val="26"/>
                <w:szCs w:val="26"/>
                <w:rPrChange w:id="20010" w:author="Le Minh Nghia" w:date="2019-10-09T10:56:00Z">
                  <w:rPr>
                    <w:iCs/>
                    <w:sz w:val="26"/>
                    <w:szCs w:val="26"/>
                  </w:rPr>
                </w:rPrChange>
              </w:rPr>
              <w:t>công</w:t>
            </w:r>
            <w:proofErr w:type="spellEnd"/>
            <w:r w:rsidRPr="00B41112">
              <w:rPr>
                <w:iCs/>
                <w:sz w:val="26"/>
                <w:szCs w:val="26"/>
                <w:rPrChange w:id="20011" w:author="Le Minh Nghia" w:date="2019-10-09T10:56:00Z">
                  <w:rPr>
                    <w:iCs/>
                    <w:sz w:val="26"/>
                    <w:szCs w:val="26"/>
                  </w:rPr>
                </w:rPrChange>
              </w:rPr>
              <w:t xml:space="preserve"> </w:t>
            </w:r>
            <w:proofErr w:type="spellStart"/>
            <w:r w:rsidRPr="00B41112">
              <w:rPr>
                <w:iCs/>
                <w:sz w:val="26"/>
                <w:szCs w:val="26"/>
                <w:rPrChange w:id="20012" w:author="Le Minh Nghia" w:date="2019-10-09T10:56:00Z">
                  <w:rPr>
                    <w:iCs/>
                    <w:sz w:val="26"/>
                    <w:szCs w:val="26"/>
                  </w:rPr>
                </w:rPrChange>
              </w:rPr>
              <w:t>việc</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013" w:author="Le Minh Nghia" w:date="2019-10-09T10:56:00Z">
                  <w:rPr>
                    <w:sz w:val="26"/>
                    <w:szCs w:val="26"/>
                  </w:rPr>
                </w:rPrChange>
              </w:rPr>
            </w:pPr>
            <w:proofErr w:type="spellStart"/>
            <w:r w:rsidRPr="00B41112">
              <w:rPr>
                <w:sz w:val="26"/>
                <w:szCs w:val="26"/>
                <w:rPrChange w:id="20014"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015" w:author="Le Minh Nghia" w:date="2019-10-09T10:56:00Z">
                  <w:rPr>
                    <w:iCs/>
                    <w:sz w:val="26"/>
                    <w:szCs w:val="26"/>
                  </w:rPr>
                </w:rPrChange>
              </w:rPr>
            </w:pPr>
            <w:r w:rsidRPr="00B41112">
              <w:rPr>
                <w:iCs/>
                <w:sz w:val="26"/>
                <w:szCs w:val="26"/>
                <w:rPrChange w:id="20016"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01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1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01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2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2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022" w:author="Le Minh Nghia" w:date="2019-10-09T10:56:00Z">
                  <w:rPr>
                    <w:iCs/>
                    <w:sz w:val="26"/>
                    <w:szCs w:val="26"/>
                  </w:rPr>
                </w:rPrChange>
              </w:rPr>
            </w:pPr>
            <w:proofErr w:type="spellStart"/>
            <w:r w:rsidRPr="00B41112">
              <w:rPr>
                <w:iCs/>
                <w:sz w:val="26"/>
                <w:szCs w:val="26"/>
                <w:rPrChange w:id="20023" w:author="Le Minh Nghia" w:date="2019-10-09T10:56:00Z">
                  <w:rPr>
                    <w:iCs/>
                    <w:sz w:val="26"/>
                    <w:szCs w:val="26"/>
                  </w:rPr>
                </w:rPrChange>
              </w:rPr>
              <w:t>ngày</w:t>
            </w:r>
            <w:proofErr w:type="spellEnd"/>
            <w:r w:rsidRPr="00B41112">
              <w:rPr>
                <w:iCs/>
                <w:sz w:val="26"/>
                <w:szCs w:val="26"/>
                <w:rPrChange w:id="20024" w:author="Le Minh Nghia" w:date="2019-10-09T10:56:00Z">
                  <w:rPr>
                    <w:iCs/>
                    <w:sz w:val="26"/>
                    <w:szCs w:val="26"/>
                  </w:rPr>
                </w:rPrChange>
              </w:rPr>
              <w:t xml:space="preserve"> </w:t>
            </w:r>
            <w:proofErr w:type="spellStart"/>
            <w:r w:rsidRPr="00B41112">
              <w:rPr>
                <w:iCs/>
                <w:sz w:val="26"/>
                <w:szCs w:val="26"/>
                <w:rPrChange w:id="20025"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026" w:author="Le Minh Nghia" w:date="2019-10-09T10:56:00Z">
                  <w:rPr>
                    <w:sz w:val="26"/>
                    <w:szCs w:val="26"/>
                  </w:rPr>
                </w:rPrChange>
              </w:rPr>
            </w:pPr>
            <w:proofErr w:type="spellStart"/>
            <w:r w:rsidRPr="00B41112">
              <w:rPr>
                <w:sz w:val="26"/>
                <w:szCs w:val="26"/>
                <w:rPrChange w:id="20027"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028" w:author="Le Minh Nghia" w:date="2019-10-09T10:56:00Z">
                  <w:rPr>
                    <w:iCs/>
                    <w:sz w:val="26"/>
                    <w:szCs w:val="26"/>
                  </w:rPr>
                </w:rPrChange>
              </w:rPr>
            </w:pPr>
            <w:r w:rsidRPr="00B41112">
              <w:rPr>
                <w:iCs/>
                <w:sz w:val="26"/>
                <w:szCs w:val="26"/>
                <w:rPrChange w:id="20029"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03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3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03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3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3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035" w:author="Le Minh Nghia" w:date="2019-10-09T10:56:00Z">
                  <w:rPr>
                    <w:iCs/>
                    <w:sz w:val="26"/>
                    <w:szCs w:val="26"/>
                  </w:rPr>
                </w:rPrChange>
              </w:rPr>
            </w:pPr>
            <w:proofErr w:type="spellStart"/>
            <w:r w:rsidRPr="00B41112">
              <w:rPr>
                <w:iCs/>
                <w:sz w:val="26"/>
                <w:szCs w:val="26"/>
                <w:rPrChange w:id="20036" w:author="Le Minh Nghia" w:date="2019-10-09T10:56:00Z">
                  <w:rPr>
                    <w:iCs/>
                    <w:sz w:val="26"/>
                    <w:szCs w:val="26"/>
                  </w:rPr>
                </w:rPrChange>
              </w:rPr>
              <w:t>ngày</w:t>
            </w:r>
            <w:proofErr w:type="spellEnd"/>
            <w:r w:rsidRPr="00B41112">
              <w:rPr>
                <w:iCs/>
                <w:sz w:val="26"/>
                <w:szCs w:val="26"/>
                <w:rPrChange w:id="20037" w:author="Le Minh Nghia" w:date="2019-10-09T10:56:00Z">
                  <w:rPr>
                    <w:iCs/>
                    <w:sz w:val="26"/>
                    <w:szCs w:val="26"/>
                  </w:rPr>
                </w:rPrChange>
              </w:rPr>
              <w:t xml:space="preserve"> </w:t>
            </w:r>
            <w:proofErr w:type="spellStart"/>
            <w:r w:rsidRPr="00B41112">
              <w:rPr>
                <w:iCs/>
                <w:sz w:val="26"/>
                <w:szCs w:val="26"/>
                <w:rPrChange w:id="20038" w:author="Le Minh Nghia" w:date="2019-10-09T10:56:00Z">
                  <w:rPr>
                    <w:iCs/>
                    <w:sz w:val="26"/>
                    <w:szCs w:val="26"/>
                  </w:rPr>
                </w:rPrChange>
              </w:rPr>
              <w:t>cập</w:t>
            </w:r>
            <w:proofErr w:type="spellEnd"/>
            <w:r w:rsidRPr="00B41112">
              <w:rPr>
                <w:iCs/>
                <w:sz w:val="26"/>
                <w:szCs w:val="26"/>
                <w:rPrChange w:id="20039" w:author="Le Minh Nghia" w:date="2019-10-09T10:56:00Z">
                  <w:rPr>
                    <w:iCs/>
                    <w:sz w:val="26"/>
                    <w:szCs w:val="26"/>
                  </w:rPr>
                </w:rPrChange>
              </w:rPr>
              <w:t xml:space="preserve"> </w:t>
            </w:r>
            <w:proofErr w:type="spellStart"/>
            <w:r w:rsidRPr="00B41112">
              <w:rPr>
                <w:iCs/>
                <w:sz w:val="26"/>
                <w:szCs w:val="26"/>
                <w:rPrChange w:id="20040"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041" w:author="Le Minh Nghia" w:date="2019-10-09T10:56:00Z">
                  <w:rPr>
                    <w:sz w:val="26"/>
                    <w:szCs w:val="26"/>
                  </w:rPr>
                </w:rPrChange>
              </w:rPr>
            </w:pPr>
            <w:proofErr w:type="spellStart"/>
            <w:r w:rsidRPr="00B41112">
              <w:rPr>
                <w:sz w:val="26"/>
                <w:szCs w:val="26"/>
                <w:rPrChange w:id="20042"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043" w:author="Le Minh Nghia" w:date="2019-10-09T10:56:00Z">
                  <w:rPr>
                    <w:iCs/>
                    <w:sz w:val="26"/>
                    <w:szCs w:val="26"/>
                  </w:rPr>
                </w:rPrChange>
              </w:rPr>
            </w:pPr>
            <w:r w:rsidRPr="00B41112">
              <w:rPr>
                <w:iCs/>
                <w:sz w:val="26"/>
                <w:szCs w:val="26"/>
                <w:rPrChange w:id="20044"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045"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46"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04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4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049" w:author="Le Minh Nghia" w:date="2019-10-09T10:56:00Z">
                  <w:rPr>
                    <w:iCs/>
                    <w:sz w:val="26"/>
                    <w:szCs w:val="26"/>
                  </w:rPr>
                </w:rPrChange>
              </w:rPr>
            </w:pPr>
            <w:r w:rsidRPr="00B41112">
              <w:rPr>
                <w:iCs/>
                <w:sz w:val="26"/>
                <w:szCs w:val="26"/>
                <w:rPrChange w:id="20050"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051" w:author="Le Minh Nghia" w:date="2019-10-09T10:56:00Z">
                  <w:rPr>
                    <w:iCs/>
                    <w:sz w:val="26"/>
                    <w:szCs w:val="26"/>
                  </w:rPr>
                </w:rPrChange>
              </w:rPr>
            </w:pPr>
            <w:proofErr w:type="spellStart"/>
            <w:r w:rsidRPr="00B41112">
              <w:rPr>
                <w:iCs/>
                <w:sz w:val="26"/>
                <w:szCs w:val="26"/>
                <w:rPrChange w:id="20052" w:author="Le Minh Nghia" w:date="2019-10-09T10:56:00Z">
                  <w:rPr>
                    <w:iCs/>
                    <w:sz w:val="26"/>
                    <w:szCs w:val="26"/>
                  </w:rPr>
                </w:rPrChange>
              </w:rPr>
              <w:t>ngày</w:t>
            </w:r>
            <w:proofErr w:type="spellEnd"/>
            <w:r w:rsidRPr="00B41112">
              <w:rPr>
                <w:iCs/>
                <w:sz w:val="26"/>
                <w:szCs w:val="26"/>
                <w:rPrChange w:id="20053" w:author="Le Minh Nghia" w:date="2019-10-09T10:56:00Z">
                  <w:rPr>
                    <w:iCs/>
                    <w:sz w:val="26"/>
                    <w:szCs w:val="26"/>
                  </w:rPr>
                </w:rPrChange>
              </w:rPr>
              <w:t xml:space="preserve"> </w:t>
            </w:r>
            <w:proofErr w:type="spellStart"/>
            <w:r w:rsidRPr="00B41112">
              <w:rPr>
                <w:iCs/>
                <w:sz w:val="26"/>
                <w:szCs w:val="26"/>
                <w:rPrChange w:id="20054" w:author="Le Minh Nghia" w:date="2019-10-09T10:56:00Z">
                  <w:rPr>
                    <w:iCs/>
                    <w:sz w:val="26"/>
                    <w:szCs w:val="26"/>
                  </w:rPr>
                </w:rPrChange>
              </w:rPr>
              <w:t>xóa</w:t>
            </w:r>
            <w:proofErr w:type="spellEnd"/>
            <w:r w:rsidRPr="00B41112">
              <w:rPr>
                <w:iCs/>
                <w:sz w:val="26"/>
                <w:szCs w:val="26"/>
                <w:rPrChange w:id="20055" w:author="Le Minh Nghia" w:date="2019-10-09T10:56:00Z">
                  <w:rPr>
                    <w:iCs/>
                    <w:sz w:val="26"/>
                    <w:szCs w:val="26"/>
                  </w:rPr>
                </w:rPrChange>
              </w:rPr>
              <w:t xml:space="preserve"> </w:t>
            </w:r>
            <w:proofErr w:type="spellStart"/>
            <w:r w:rsidRPr="00B41112">
              <w:rPr>
                <w:iCs/>
                <w:sz w:val="26"/>
                <w:szCs w:val="26"/>
                <w:rPrChange w:id="20056" w:author="Le Minh Nghia" w:date="2019-10-09T10:56:00Z">
                  <w:rPr>
                    <w:iCs/>
                    <w:sz w:val="26"/>
                    <w:szCs w:val="26"/>
                  </w:rPr>
                </w:rPrChange>
              </w:rPr>
              <w:t>tạm</w:t>
            </w:r>
            <w:proofErr w:type="spellEnd"/>
          </w:p>
        </w:tc>
      </w:tr>
    </w:tbl>
    <w:p w:rsidR="00B96D1A" w:rsidRPr="00B41112" w:rsidRDefault="00B96D1A" w:rsidP="00596A15">
      <w:pPr>
        <w:pStyle w:val="ListParagraph"/>
        <w:rPr>
          <w:ins w:id="20057" w:author="Le Minh Nghia" w:date="2019-10-09T10:20:00Z"/>
          <w:rFonts w:eastAsiaTheme="majorEastAsia"/>
          <w:color w:val="2E74B5" w:themeColor="accent1" w:themeShade="BF"/>
          <w:sz w:val="26"/>
          <w:szCs w:val="26"/>
          <w:rPrChange w:id="20058" w:author="Le Minh Nghia" w:date="2019-10-09T10:56:00Z">
            <w:rPr>
              <w:ins w:id="20059" w:author="Le Minh Nghia" w:date="2019-10-09T10:20:00Z"/>
              <w:rFonts w:asciiTheme="majorHAnsi" w:eastAsiaTheme="majorEastAsia" w:hAnsiTheme="majorHAnsi" w:cstheme="majorBidi"/>
              <w:color w:val="2E74B5" w:themeColor="accent1" w:themeShade="BF"/>
              <w:sz w:val="26"/>
              <w:szCs w:val="26"/>
            </w:rPr>
          </w:rPrChange>
        </w:rPr>
      </w:pPr>
    </w:p>
    <w:p w:rsidR="00B96D1A" w:rsidRPr="00B41112" w:rsidRDefault="00B96D1A">
      <w:pPr>
        <w:rPr>
          <w:ins w:id="20060" w:author="Le Minh Nghia" w:date="2019-10-09T10:20:00Z"/>
          <w:rFonts w:eastAsiaTheme="majorEastAsia"/>
          <w:color w:val="2E74B5" w:themeColor="accent1" w:themeShade="BF"/>
          <w:sz w:val="26"/>
          <w:szCs w:val="26"/>
          <w:rPrChange w:id="20061" w:author="Le Minh Nghia" w:date="2019-10-09T10:56:00Z">
            <w:rPr>
              <w:ins w:id="20062" w:author="Le Minh Nghia" w:date="2019-10-09T10:20:00Z"/>
              <w:rFonts w:asciiTheme="majorHAnsi" w:eastAsiaTheme="majorEastAsia" w:hAnsiTheme="majorHAnsi" w:cstheme="majorBidi"/>
              <w:color w:val="2E74B5" w:themeColor="accent1" w:themeShade="BF"/>
              <w:sz w:val="26"/>
              <w:szCs w:val="26"/>
            </w:rPr>
          </w:rPrChange>
        </w:rPr>
      </w:pPr>
      <w:ins w:id="20063" w:author="Le Minh Nghia" w:date="2019-10-09T10:20:00Z">
        <w:r w:rsidRPr="00B41112">
          <w:rPr>
            <w:rFonts w:eastAsiaTheme="majorEastAsia"/>
            <w:color w:val="2E74B5" w:themeColor="accent1" w:themeShade="BF"/>
            <w:sz w:val="26"/>
            <w:szCs w:val="26"/>
            <w:rPrChange w:id="20064" w:author="Le Minh Nghia" w:date="2019-10-09T10:56:00Z">
              <w:rPr>
                <w:rFonts w:asciiTheme="majorHAnsi" w:eastAsiaTheme="majorEastAsia" w:hAnsiTheme="majorHAnsi" w:cstheme="majorBidi"/>
                <w:color w:val="2E74B5" w:themeColor="accent1" w:themeShade="BF"/>
                <w:sz w:val="26"/>
                <w:szCs w:val="26"/>
              </w:rPr>
            </w:rPrChange>
          </w:rPr>
          <w:br w:type="page"/>
        </w:r>
      </w:ins>
    </w:p>
    <w:p w:rsidR="00596A15" w:rsidRPr="00B41112" w:rsidDel="00B96D1A" w:rsidRDefault="00596A15" w:rsidP="00596A15">
      <w:pPr>
        <w:pStyle w:val="ListParagraph"/>
        <w:rPr>
          <w:del w:id="20065" w:author="Le Minh Nghia" w:date="2019-10-09T10:20:00Z"/>
          <w:rFonts w:eastAsiaTheme="majorEastAsia"/>
          <w:color w:val="2E74B5" w:themeColor="accent1" w:themeShade="BF"/>
          <w:sz w:val="26"/>
          <w:szCs w:val="26"/>
          <w:rPrChange w:id="20066" w:author="Le Minh Nghia" w:date="2019-10-09T10:56:00Z">
            <w:rPr>
              <w:del w:id="20067" w:author="Le Minh Nghia" w:date="2019-10-09T10:20:00Z"/>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ListParagraph"/>
        <w:numPr>
          <w:ilvl w:val="0"/>
          <w:numId w:val="44"/>
        </w:numPr>
        <w:rPr>
          <w:rFonts w:eastAsiaTheme="majorEastAsia"/>
          <w:color w:val="2E74B5" w:themeColor="accent1" w:themeShade="BF"/>
          <w:sz w:val="26"/>
          <w:szCs w:val="26"/>
          <w:rPrChange w:id="20068" w:author="Le Minh Nghia" w:date="2019-10-09T10:56:00Z">
            <w:rPr>
              <w:rFonts w:asciiTheme="majorHAnsi" w:eastAsiaTheme="majorEastAsia" w:hAnsiTheme="majorHAnsi" w:cstheme="majorBidi"/>
              <w:color w:val="2E74B5" w:themeColor="accent1" w:themeShade="BF"/>
              <w:sz w:val="26"/>
              <w:szCs w:val="26"/>
            </w:rPr>
          </w:rPrChange>
        </w:rPr>
      </w:pPr>
      <w:r w:rsidRPr="00B41112">
        <w:rPr>
          <w:rFonts w:eastAsiaTheme="majorEastAsia"/>
          <w:color w:val="2E74B5" w:themeColor="accent1" w:themeShade="BF"/>
          <w:sz w:val="26"/>
          <w:szCs w:val="26"/>
          <w:rPrChange w:id="20069" w:author="Le Minh Nghia" w:date="2019-10-09T10:56:00Z">
            <w:rPr>
              <w:rFonts w:asciiTheme="majorHAnsi" w:eastAsiaTheme="majorEastAsia" w:hAnsiTheme="majorHAnsi" w:cstheme="majorBidi"/>
              <w:color w:val="2E74B5" w:themeColor="accent1" w:themeShade="BF"/>
              <w:sz w:val="26"/>
              <w:szCs w:val="26"/>
            </w:rPr>
          </w:rPrChange>
        </w:rPr>
        <w:t>BẢNG MÔ TẢ THUỘC TÍNH CỦA WORK_USERS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50"/>
        <w:gridCol w:w="2176"/>
        <w:gridCol w:w="725"/>
        <w:gridCol w:w="710"/>
        <w:gridCol w:w="752"/>
        <w:gridCol w:w="898"/>
        <w:gridCol w:w="479"/>
        <w:gridCol w:w="1948"/>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070" w:author="Le Minh Nghia" w:date="2019-10-09T10:56:00Z">
                  <w:rPr>
                    <w:rFonts w:eastAsia="MS Mincho"/>
                    <w:b/>
                    <w:i/>
                    <w:iCs/>
                    <w:sz w:val="26"/>
                    <w:szCs w:val="26"/>
                  </w:rPr>
                </w:rPrChange>
              </w:rPr>
            </w:pPr>
            <w:proofErr w:type="spellStart"/>
            <w:r w:rsidRPr="00B41112">
              <w:rPr>
                <w:b/>
                <w:i/>
                <w:iCs/>
                <w:sz w:val="26"/>
                <w:szCs w:val="26"/>
                <w:rPrChange w:id="20071" w:author="Le Minh Nghia" w:date="2019-10-09T10:56:00Z">
                  <w:rPr>
                    <w:b/>
                    <w:i/>
                    <w:iCs/>
                    <w:sz w:val="26"/>
                    <w:szCs w:val="26"/>
                  </w:rPr>
                </w:rPrChange>
              </w:rPr>
              <w:t>Tên</w:t>
            </w:r>
            <w:proofErr w:type="spellEnd"/>
            <w:r w:rsidRPr="00B41112">
              <w:rPr>
                <w:b/>
                <w:i/>
                <w:iCs/>
                <w:sz w:val="26"/>
                <w:szCs w:val="26"/>
                <w:rPrChange w:id="20072" w:author="Le Minh Nghia" w:date="2019-10-09T10:56:00Z">
                  <w:rPr>
                    <w:b/>
                    <w:i/>
                    <w:iCs/>
                    <w:sz w:val="26"/>
                    <w:szCs w:val="26"/>
                  </w:rPr>
                </w:rPrChange>
              </w:rPr>
              <w:t xml:space="preserve"> </w:t>
            </w:r>
            <w:proofErr w:type="spellStart"/>
            <w:r w:rsidRPr="00B41112">
              <w:rPr>
                <w:b/>
                <w:i/>
                <w:iCs/>
                <w:sz w:val="26"/>
                <w:szCs w:val="26"/>
                <w:rPrChange w:id="20073" w:author="Le Minh Nghia" w:date="2019-10-09T10:56:00Z">
                  <w:rPr>
                    <w:b/>
                    <w:i/>
                    <w:iCs/>
                    <w:sz w:val="26"/>
                    <w:szCs w:val="26"/>
                  </w:rPr>
                </w:rPrChange>
              </w:rPr>
              <w:t>thuộc</w:t>
            </w:r>
            <w:proofErr w:type="spellEnd"/>
            <w:r w:rsidRPr="00B41112">
              <w:rPr>
                <w:b/>
                <w:i/>
                <w:iCs/>
                <w:sz w:val="26"/>
                <w:szCs w:val="26"/>
                <w:rPrChange w:id="20074" w:author="Le Minh Nghia" w:date="2019-10-09T10:56:00Z">
                  <w:rPr>
                    <w:b/>
                    <w:i/>
                    <w:iCs/>
                    <w:sz w:val="26"/>
                    <w:szCs w:val="26"/>
                  </w:rPr>
                </w:rPrChange>
              </w:rPr>
              <w:t xml:space="preserve"> </w:t>
            </w:r>
            <w:proofErr w:type="spellStart"/>
            <w:r w:rsidRPr="00B41112">
              <w:rPr>
                <w:b/>
                <w:i/>
                <w:iCs/>
                <w:sz w:val="26"/>
                <w:szCs w:val="26"/>
                <w:rPrChange w:id="20075"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076" w:author="Le Minh Nghia" w:date="2019-10-09T10:56:00Z">
                  <w:rPr>
                    <w:rFonts w:eastAsia="MS Mincho"/>
                    <w:b/>
                    <w:i/>
                    <w:iCs/>
                    <w:sz w:val="26"/>
                    <w:szCs w:val="26"/>
                  </w:rPr>
                </w:rPrChange>
              </w:rPr>
            </w:pPr>
            <w:proofErr w:type="spellStart"/>
            <w:r w:rsidRPr="00B41112">
              <w:rPr>
                <w:b/>
                <w:i/>
                <w:iCs/>
                <w:sz w:val="26"/>
                <w:szCs w:val="26"/>
                <w:rPrChange w:id="20077" w:author="Le Minh Nghia" w:date="2019-10-09T10:56:00Z">
                  <w:rPr>
                    <w:b/>
                    <w:i/>
                    <w:iCs/>
                    <w:sz w:val="26"/>
                    <w:szCs w:val="26"/>
                  </w:rPr>
                </w:rPrChange>
              </w:rPr>
              <w:t>Kiểu</w:t>
            </w:r>
            <w:proofErr w:type="spellEnd"/>
            <w:r w:rsidRPr="00B41112">
              <w:rPr>
                <w:b/>
                <w:i/>
                <w:iCs/>
                <w:sz w:val="26"/>
                <w:szCs w:val="26"/>
                <w:rPrChange w:id="20078" w:author="Le Minh Nghia" w:date="2019-10-09T10:56:00Z">
                  <w:rPr>
                    <w:b/>
                    <w:i/>
                    <w:iCs/>
                    <w:sz w:val="26"/>
                    <w:szCs w:val="26"/>
                  </w:rPr>
                </w:rPrChange>
              </w:rPr>
              <w:t xml:space="preserve"> </w:t>
            </w:r>
            <w:proofErr w:type="spellStart"/>
            <w:r w:rsidRPr="00B41112">
              <w:rPr>
                <w:b/>
                <w:i/>
                <w:iCs/>
                <w:sz w:val="26"/>
                <w:szCs w:val="26"/>
                <w:rPrChange w:id="20079" w:author="Le Minh Nghia" w:date="2019-10-09T10:56:00Z">
                  <w:rPr>
                    <w:b/>
                    <w:i/>
                    <w:iCs/>
                    <w:sz w:val="26"/>
                    <w:szCs w:val="26"/>
                  </w:rPr>
                </w:rPrChange>
              </w:rPr>
              <w:t>dữ</w:t>
            </w:r>
            <w:proofErr w:type="spellEnd"/>
            <w:r w:rsidRPr="00B41112">
              <w:rPr>
                <w:b/>
                <w:i/>
                <w:iCs/>
                <w:sz w:val="26"/>
                <w:szCs w:val="26"/>
                <w:rPrChange w:id="20080" w:author="Le Minh Nghia" w:date="2019-10-09T10:56:00Z">
                  <w:rPr>
                    <w:b/>
                    <w:i/>
                    <w:iCs/>
                    <w:sz w:val="26"/>
                    <w:szCs w:val="26"/>
                  </w:rPr>
                </w:rPrChange>
              </w:rPr>
              <w:t xml:space="preserve"> </w:t>
            </w:r>
            <w:proofErr w:type="spellStart"/>
            <w:r w:rsidRPr="00B41112">
              <w:rPr>
                <w:b/>
                <w:i/>
                <w:iCs/>
                <w:sz w:val="26"/>
                <w:szCs w:val="26"/>
                <w:rPrChange w:id="20081"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082" w:author="Le Minh Nghia" w:date="2019-10-09T10:56:00Z">
                  <w:rPr>
                    <w:rFonts w:eastAsia="MS Mincho"/>
                    <w:b/>
                    <w:i/>
                    <w:iCs/>
                    <w:sz w:val="26"/>
                    <w:szCs w:val="26"/>
                  </w:rPr>
                </w:rPrChange>
              </w:rPr>
            </w:pPr>
            <w:proofErr w:type="spellStart"/>
            <w:r w:rsidRPr="00B41112">
              <w:rPr>
                <w:b/>
                <w:i/>
                <w:iCs/>
                <w:sz w:val="26"/>
                <w:szCs w:val="26"/>
                <w:rPrChange w:id="20083" w:author="Le Minh Nghia" w:date="2019-10-09T10:56:00Z">
                  <w:rPr>
                    <w:b/>
                    <w:i/>
                    <w:iCs/>
                    <w:sz w:val="26"/>
                    <w:szCs w:val="26"/>
                  </w:rPr>
                </w:rPrChange>
              </w:rPr>
              <w:t>Khóa</w:t>
            </w:r>
            <w:proofErr w:type="spellEnd"/>
            <w:r w:rsidRPr="00B41112">
              <w:rPr>
                <w:b/>
                <w:i/>
                <w:iCs/>
                <w:sz w:val="26"/>
                <w:szCs w:val="26"/>
                <w:rPrChange w:id="20084" w:author="Le Minh Nghia" w:date="2019-10-09T10:56:00Z">
                  <w:rPr>
                    <w:b/>
                    <w:i/>
                    <w:iCs/>
                    <w:sz w:val="26"/>
                    <w:szCs w:val="26"/>
                  </w:rPr>
                </w:rPrChange>
              </w:rPr>
              <w:t xml:space="preserve"> </w:t>
            </w:r>
            <w:proofErr w:type="spellStart"/>
            <w:r w:rsidRPr="00B41112">
              <w:rPr>
                <w:b/>
                <w:i/>
                <w:iCs/>
                <w:sz w:val="26"/>
                <w:szCs w:val="26"/>
                <w:rPrChange w:id="20085"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086" w:author="Le Minh Nghia" w:date="2019-10-09T10:56:00Z">
                  <w:rPr>
                    <w:rFonts w:eastAsia="MS Mincho"/>
                    <w:b/>
                    <w:i/>
                    <w:iCs/>
                    <w:sz w:val="26"/>
                    <w:szCs w:val="26"/>
                  </w:rPr>
                </w:rPrChange>
              </w:rPr>
            </w:pPr>
            <w:proofErr w:type="spellStart"/>
            <w:r w:rsidRPr="00B41112">
              <w:rPr>
                <w:b/>
                <w:i/>
                <w:iCs/>
                <w:sz w:val="26"/>
                <w:szCs w:val="26"/>
                <w:rPrChange w:id="20087" w:author="Le Minh Nghia" w:date="2019-10-09T10:56:00Z">
                  <w:rPr>
                    <w:b/>
                    <w:i/>
                    <w:iCs/>
                    <w:sz w:val="26"/>
                    <w:szCs w:val="26"/>
                  </w:rPr>
                </w:rPrChange>
              </w:rPr>
              <w:t>Khóa</w:t>
            </w:r>
            <w:proofErr w:type="spellEnd"/>
            <w:r w:rsidRPr="00B41112">
              <w:rPr>
                <w:b/>
                <w:i/>
                <w:iCs/>
                <w:sz w:val="26"/>
                <w:szCs w:val="26"/>
                <w:rPrChange w:id="20088" w:author="Le Minh Nghia" w:date="2019-10-09T10:56:00Z">
                  <w:rPr>
                    <w:b/>
                    <w:i/>
                    <w:iCs/>
                    <w:sz w:val="26"/>
                    <w:szCs w:val="26"/>
                  </w:rPr>
                </w:rPrChange>
              </w:rPr>
              <w:t xml:space="preserve"> </w:t>
            </w:r>
            <w:proofErr w:type="spellStart"/>
            <w:r w:rsidRPr="00B41112">
              <w:rPr>
                <w:b/>
                <w:i/>
                <w:iCs/>
                <w:sz w:val="26"/>
                <w:szCs w:val="26"/>
                <w:rPrChange w:id="20089"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090" w:author="Le Minh Nghia" w:date="2019-10-09T10:56:00Z">
                  <w:rPr>
                    <w:rFonts w:eastAsia="MS Mincho"/>
                    <w:b/>
                    <w:i/>
                    <w:iCs/>
                    <w:sz w:val="26"/>
                    <w:szCs w:val="26"/>
                  </w:rPr>
                </w:rPrChange>
              </w:rPr>
            </w:pPr>
            <w:proofErr w:type="spellStart"/>
            <w:r w:rsidRPr="00B41112">
              <w:rPr>
                <w:b/>
                <w:i/>
                <w:iCs/>
                <w:sz w:val="26"/>
                <w:szCs w:val="26"/>
                <w:rPrChange w:id="20091" w:author="Le Minh Nghia" w:date="2019-10-09T10:56:00Z">
                  <w:rPr>
                    <w:b/>
                    <w:i/>
                    <w:iCs/>
                    <w:sz w:val="26"/>
                    <w:szCs w:val="26"/>
                  </w:rPr>
                </w:rPrChange>
              </w:rPr>
              <w:t>Giá</w:t>
            </w:r>
            <w:proofErr w:type="spellEnd"/>
            <w:r w:rsidRPr="00B41112">
              <w:rPr>
                <w:b/>
                <w:i/>
                <w:iCs/>
                <w:sz w:val="26"/>
                <w:szCs w:val="26"/>
                <w:rPrChange w:id="20092" w:author="Le Minh Nghia" w:date="2019-10-09T10:56:00Z">
                  <w:rPr>
                    <w:b/>
                    <w:i/>
                    <w:iCs/>
                    <w:sz w:val="26"/>
                    <w:szCs w:val="26"/>
                  </w:rPr>
                </w:rPrChange>
              </w:rPr>
              <w:t xml:space="preserve"> </w:t>
            </w:r>
            <w:proofErr w:type="spellStart"/>
            <w:r w:rsidRPr="00B41112">
              <w:rPr>
                <w:b/>
                <w:i/>
                <w:iCs/>
                <w:sz w:val="26"/>
                <w:szCs w:val="26"/>
                <w:rPrChange w:id="20093" w:author="Le Minh Nghia" w:date="2019-10-09T10:56:00Z">
                  <w:rPr>
                    <w:b/>
                    <w:i/>
                    <w:iCs/>
                    <w:sz w:val="26"/>
                    <w:szCs w:val="26"/>
                  </w:rPr>
                </w:rPrChange>
              </w:rPr>
              <w:t>trị</w:t>
            </w:r>
            <w:proofErr w:type="spellEnd"/>
            <w:r w:rsidRPr="00B41112">
              <w:rPr>
                <w:b/>
                <w:i/>
                <w:iCs/>
                <w:sz w:val="26"/>
                <w:szCs w:val="26"/>
                <w:rPrChange w:id="20094" w:author="Le Minh Nghia" w:date="2019-10-09T10:56:00Z">
                  <w:rPr>
                    <w:b/>
                    <w:i/>
                    <w:iCs/>
                    <w:sz w:val="26"/>
                    <w:szCs w:val="26"/>
                  </w:rPr>
                </w:rPrChange>
              </w:rPr>
              <w:t xml:space="preserve"> </w:t>
            </w:r>
            <w:proofErr w:type="spellStart"/>
            <w:r w:rsidRPr="00B41112">
              <w:rPr>
                <w:b/>
                <w:i/>
                <w:iCs/>
                <w:sz w:val="26"/>
                <w:szCs w:val="26"/>
                <w:rPrChange w:id="20095" w:author="Le Minh Nghia" w:date="2019-10-09T10:56:00Z">
                  <w:rPr>
                    <w:b/>
                    <w:i/>
                    <w:iCs/>
                    <w:sz w:val="26"/>
                    <w:szCs w:val="26"/>
                  </w:rPr>
                </w:rPrChange>
              </w:rPr>
              <w:t>mặc</w:t>
            </w:r>
            <w:proofErr w:type="spellEnd"/>
            <w:r w:rsidRPr="00B41112">
              <w:rPr>
                <w:b/>
                <w:i/>
                <w:iCs/>
                <w:sz w:val="26"/>
                <w:szCs w:val="26"/>
                <w:rPrChange w:id="20096" w:author="Le Minh Nghia" w:date="2019-10-09T10:56:00Z">
                  <w:rPr>
                    <w:b/>
                    <w:i/>
                    <w:iCs/>
                    <w:sz w:val="26"/>
                    <w:szCs w:val="26"/>
                  </w:rPr>
                </w:rPrChange>
              </w:rPr>
              <w:t xml:space="preserve"> </w:t>
            </w:r>
            <w:proofErr w:type="spellStart"/>
            <w:r w:rsidRPr="00B41112">
              <w:rPr>
                <w:b/>
                <w:i/>
                <w:iCs/>
                <w:sz w:val="26"/>
                <w:szCs w:val="26"/>
                <w:rPrChange w:id="20097"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20098" w:author="Le Minh Nghia" w:date="2019-10-09T10:56:00Z">
                  <w:rPr>
                    <w:b/>
                    <w:i/>
                    <w:iCs/>
                    <w:sz w:val="26"/>
                    <w:szCs w:val="26"/>
                  </w:rPr>
                </w:rPrChange>
              </w:rPr>
            </w:pPr>
            <w:r w:rsidRPr="00B41112">
              <w:rPr>
                <w:b/>
                <w:i/>
                <w:iCs/>
                <w:sz w:val="26"/>
                <w:szCs w:val="26"/>
                <w:rPrChange w:id="20099"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100" w:author="Le Minh Nghia" w:date="2019-10-09T10:56:00Z">
                  <w:rPr>
                    <w:rFonts w:eastAsia="MS Mincho"/>
                    <w:b/>
                    <w:i/>
                    <w:iCs/>
                    <w:sz w:val="26"/>
                    <w:szCs w:val="26"/>
                  </w:rPr>
                </w:rPrChange>
              </w:rPr>
            </w:pPr>
            <w:r w:rsidRPr="00B41112">
              <w:rPr>
                <w:b/>
                <w:i/>
                <w:iCs/>
                <w:sz w:val="26"/>
                <w:szCs w:val="26"/>
                <w:rPrChange w:id="20101"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102" w:author="Le Minh Nghia" w:date="2019-10-09T10:56:00Z">
                  <w:rPr>
                    <w:rFonts w:eastAsia="MS Mincho"/>
                    <w:b/>
                    <w:i/>
                    <w:iCs/>
                    <w:sz w:val="26"/>
                    <w:szCs w:val="26"/>
                  </w:rPr>
                </w:rPrChange>
              </w:rPr>
            </w:pPr>
            <w:proofErr w:type="spellStart"/>
            <w:r w:rsidRPr="00B41112">
              <w:rPr>
                <w:b/>
                <w:i/>
                <w:iCs/>
                <w:sz w:val="26"/>
                <w:szCs w:val="26"/>
                <w:rPrChange w:id="20103" w:author="Le Minh Nghia" w:date="2019-10-09T10:56:00Z">
                  <w:rPr>
                    <w:b/>
                    <w:i/>
                    <w:iCs/>
                    <w:sz w:val="26"/>
                    <w:szCs w:val="26"/>
                  </w:rPr>
                </w:rPrChange>
              </w:rPr>
              <w:t>Diễn</w:t>
            </w:r>
            <w:proofErr w:type="spellEnd"/>
            <w:r w:rsidRPr="00B41112">
              <w:rPr>
                <w:b/>
                <w:i/>
                <w:iCs/>
                <w:sz w:val="26"/>
                <w:szCs w:val="26"/>
                <w:rPrChange w:id="20104" w:author="Le Minh Nghia" w:date="2019-10-09T10:56:00Z">
                  <w:rPr>
                    <w:b/>
                    <w:i/>
                    <w:iCs/>
                    <w:sz w:val="26"/>
                    <w:szCs w:val="26"/>
                  </w:rPr>
                </w:rPrChange>
              </w:rPr>
              <w:t xml:space="preserve"> </w:t>
            </w:r>
            <w:proofErr w:type="spellStart"/>
            <w:r w:rsidRPr="00B41112">
              <w:rPr>
                <w:b/>
                <w:i/>
                <w:iCs/>
                <w:sz w:val="26"/>
                <w:szCs w:val="26"/>
                <w:rPrChange w:id="20105"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20106" w:author="Le Minh Nghia" w:date="2019-10-09T10:56:00Z">
                  <w:rPr>
                    <w:iCs/>
                    <w:sz w:val="26"/>
                    <w:szCs w:val="26"/>
                  </w:rPr>
                </w:rPrChange>
              </w:rPr>
            </w:pPr>
            <w:proofErr w:type="spellStart"/>
            <w:r w:rsidRPr="00B41112">
              <w:rPr>
                <w:iCs/>
                <w:sz w:val="26"/>
                <w:szCs w:val="26"/>
                <w:rPrChange w:id="20107" w:author="Le Minh Nghia" w:date="2019-10-09T10:56:00Z">
                  <w:rPr>
                    <w:iCs/>
                    <w:sz w:val="26"/>
                    <w:szCs w:val="26"/>
                  </w:rPr>
                </w:rPrChange>
              </w:rPr>
              <w:t>work_users_id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20108" w:author="Le Minh Nghia" w:date="2019-10-09T10:56:00Z">
                  <w:rPr>
                    <w:iCs/>
                    <w:sz w:val="26"/>
                    <w:szCs w:val="26"/>
                  </w:rPr>
                </w:rPrChange>
              </w:rPr>
            </w:pPr>
            <w:r w:rsidRPr="00B41112">
              <w:rPr>
                <w:iCs/>
                <w:sz w:val="26"/>
                <w:szCs w:val="26"/>
                <w:rPrChange w:id="20109"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20110" w:author="Le Minh Nghia" w:date="2019-10-09T10:56:00Z">
                  <w:rPr>
                    <w:iCs/>
                    <w:sz w:val="26"/>
                    <w:szCs w:val="26"/>
                  </w:rPr>
                </w:rPrChange>
              </w:rPr>
            </w:pPr>
            <w:r w:rsidRPr="00B41112">
              <w:rPr>
                <w:iCs/>
                <w:sz w:val="26"/>
                <w:szCs w:val="26"/>
                <w:rPrChange w:id="20111"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1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11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1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20115" w:author="Le Minh Nghia" w:date="2019-10-09T10:56:00Z">
                  <w:rPr>
                    <w:iCs/>
                    <w:sz w:val="26"/>
                    <w:szCs w:val="26"/>
                  </w:rPr>
                </w:rPrChange>
              </w:rPr>
            </w:pPr>
            <w:r w:rsidRPr="00B41112">
              <w:rPr>
                <w:iCs/>
                <w:sz w:val="26"/>
                <w:szCs w:val="26"/>
                <w:rPrChange w:id="2011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20117" w:author="Le Minh Nghia" w:date="2019-10-09T10:56:00Z">
                  <w:rPr>
                    <w:iCs/>
                    <w:sz w:val="26"/>
                    <w:szCs w:val="26"/>
                  </w:rPr>
                </w:rPrChange>
              </w:rPr>
            </w:pPr>
            <w:r w:rsidRPr="00B41112">
              <w:rPr>
                <w:iCs/>
                <w:sz w:val="26"/>
                <w:szCs w:val="26"/>
                <w:rPrChange w:id="20118"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20119" w:author="Le Minh Nghia" w:date="2019-10-09T10:56:00Z">
                  <w:rPr>
                    <w:iCs/>
                    <w:sz w:val="26"/>
                    <w:szCs w:val="26"/>
                  </w:rPr>
                </w:rPrChange>
              </w:rPr>
            </w:pPr>
            <w:proofErr w:type="spellStart"/>
            <w:r w:rsidRPr="00B41112">
              <w:rPr>
                <w:iCs/>
                <w:sz w:val="26"/>
                <w:szCs w:val="26"/>
                <w:rPrChange w:id="20120" w:author="Le Minh Nghia" w:date="2019-10-09T10:56:00Z">
                  <w:rPr>
                    <w:iCs/>
                    <w:sz w:val="26"/>
                    <w:szCs w:val="26"/>
                  </w:rPr>
                </w:rPrChange>
              </w:rPr>
              <w:t>work_id</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20121" w:author="Le Minh Nghia" w:date="2019-10-09T10:56:00Z">
                  <w:rPr>
                    <w:iCs/>
                    <w:sz w:val="26"/>
                    <w:szCs w:val="26"/>
                  </w:rPr>
                </w:rPrChange>
              </w:rPr>
            </w:pPr>
            <w:r w:rsidRPr="00B41112">
              <w:rPr>
                <w:iCs/>
                <w:sz w:val="26"/>
                <w:szCs w:val="26"/>
                <w:rPrChange w:id="20122"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2012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20124" w:author="Le Minh Nghia" w:date="2019-10-09T10:56:00Z">
                  <w:rPr>
                    <w:iCs/>
                    <w:sz w:val="26"/>
                    <w:szCs w:val="26"/>
                  </w:rPr>
                </w:rPrChange>
              </w:rPr>
            </w:pPr>
            <w:r w:rsidRPr="00B41112">
              <w:rPr>
                <w:iCs/>
                <w:sz w:val="26"/>
                <w:szCs w:val="26"/>
                <w:rPrChange w:id="20125"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2012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2012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20128" w:author="Le Minh Nghia" w:date="2019-10-09T10:56:00Z">
                  <w:rPr>
                    <w:iCs/>
                    <w:sz w:val="26"/>
                    <w:szCs w:val="26"/>
                  </w:rPr>
                </w:rPrChange>
              </w:rPr>
            </w:pPr>
            <w:r w:rsidRPr="00B41112">
              <w:rPr>
                <w:iCs/>
                <w:sz w:val="26"/>
                <w:szCs w:val="26"/>
                <w:rPrChange w:id="20129"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20130" w:author="Le Minh Nghia" w:date="2019-10-09T10:56:00Z">
                  <w:rPr>
                    <w:iCs/>
                    <w:sz w:val="26"/>
                    <w:szCs w:val="26"/>
                  </w:rPr>
                </w:rPrChange>
              </w:rPr>
            </w:pPr>
            <w:r w:rsidRPr="00B41112">
              <w:rPr>
                <w:iCs/>
                <w:sz w:val="26"/>
                <w:szCs w:val="26"/>
                <w:rPrChange w:id="20131" w:author="Le Minh Nghia" w:date="2019-10-09T10:56:00Z">
                  <w:rPr>
                    <w:iCs/>
                    <w:sz w:val="26"/>
                    <w:szCs w:val="26"/>
                  </w:rPr>
                </w:rPrChange>
              </w:rPr>
              <w:t xml:space="preserve">id </w:t>
            </w:r>
            <w:proofErr w:type="spellStart"/>
            <w:r w:rsidRPr="00B41112">
              <w:rPr>
                <w:iCs/>
                <w:sz w:val="26"/>
                <w:szCs w:val="26"/>
                <w:rPrChange w:id="20132" w:author="Le Minh Nghia" w:date="2019-10-09T10:56:00Z">
                  <w:rPr>
                    <w:iCs/>
                    <w:sz w:val="26"/>
                    <w:szCs w:val="26"/>
                  </w:rPr>
                </w:rPrChange>
              </w:rPr>
              <w:t>công</w:t>
            </w:r>
            <w:proofErr w:type="spellEnd"/>
            <w:r w:rsidRPr="00B41112">
              <w:rPr>
                <w:iCs/>
                <w:sz w:val="26"/>
                <w:szCs w:val="26"/>
                <w:rPrChange w:id="20133" w:author="Le Minh Nghia" w:date="2019-10-09T10:56:00Z">
                  <w:rPr>
                    <w:iCs/>
                    <w:sz w:val="26"/>
                    <w:szCs w:val="26"/>
                  </w:rPr>
                </w:rPrChange>
              </w:rPr>
              <w:t xml:space="preserve"> </w:t>
            </w:r>
            <w:proofErr w:type="spellStart"/>
            <w:r w:rsidRPr="00B41112">
              <w:rPr>
                <w:iCs/>
                <w:sz w:val="26"/>
                <w:szCs w:val="26"/>
                <w:rPrChange w:id="20134" w:author="Le Minh Nghia" w:date="2019-10-09T10:56:00Z">
                  <w:rPr>
                    <w:iCs/>
                    <w:sz w:val="26"/>
                    <w:szCs w:val="26"/>
                  </w:rPr>
                </w:rPrChange>
              </w:rPr>
              <w:t>việc</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135" w:author="Le Minh Nghia" w:date="2019-10-09T10:56:00Z">
                  <w:rPr>
                    <w:iCs/>
                    <w:sz w:val="26"/>
                    <w:szCs w:val="26"/>
                  </w:rPr>
                </w:rPrChange>
              </w:rPr>
            </w:pPr>
            <w:proofErr w:type="spellStart"/>
            <w:r w:rsidRPr="00B41112">
              <w:rPr>
                <w:iCs/>
                <w:sz w:val="26"/>
                <w:szCs w:val="26"/>
                <w:rPrChange w:id="20136" w:author="Le Minh Nghia" w:date="2019-10-09T10:56:00Z">
                  <w:rPr>
                    <w:iCs/>
                    <w:sz w:val="26"/>
                    <w:szCs w:val="26"/>
                  </w:rPr>
                </w:rPrChange>
              </w:rPr>
              <w:t>user_id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137" w:author="Le Minh Nghia" w:date="2019-10-09T10:56:00Z">
                  <w:rPr>
                    <w:iCs/>
                    <w:sz w:val="26"/>
                    <w:szCs w:val="26"/>
                  </w:rPr>
                </w:rPrChange>
              </w:rPr>
            </w:pPr>
            <w:r w:rsidRPr="00B41112">
              <w:rPr>
                <w:iCs/>
                <w:sz w:val="26"/>
                <w:szCs w:val="26"/>
                <w:rPrChange w:id="20138"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13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40" w:author="Le Minh Nghia" w:date="2019-10-09T10:56:00Z">
                  <w:rPr>
                    <w:iCs/>
                    <w:sz w:val="26"/>
                    <w:szCs w:val="26"/>
                  </w:rPr>
                </w:rPrChange>
              </w:rPr>
            </w:pPr>
            <w:r w:rsidRPr="00B41112">
              <w:rPr>
                <w:iCs/>
                <w:sz w:val="26"/>
                <w:szCs w:val="26"/>
                <w:rPrChange w:id="20141"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14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4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4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145" w:author="Le Minh Nghia" w:date="2019-10-09T10:56:00Z">
                  <w:rPr>
                    <w:iCs/>
                    <w:sz w:val="26"/>
                    <w:szCs w:val="26"/>
                  </w:rPr>
                </w:rPrChange>
              </w:rPr>
            </w:pPr>
            <w:r w:rsidRPr="00B41112">
              <w:rPr>
                <w:iCs/>
                <w:sz w:val="26"/>
                <w:szCs w:val="26"/>
                <w:rPrChange w:id="20146" w:author="Le Minh Nghia" w:date="2019-10-09T10:56:00Z">
                  <w:rPr>
                    <w:iCs/>
                    <w:sz w:val="26"/>
                    <w:szCs w:val="26"/>
                  </w:rPr>
                </w:rPrChange>
              </w:rPr>
              <w:t>id user</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147" w:author="Le Minh Nghia" w:date="2019-10-09T10:56:00Z">
                  <w:rPr>
                    <w:sz w:val="26"/>
                    <w:szCs w:val="26"/>
                  </w:rPr>
                </w:rPrChange>
              </w:rPr>
            </w:pPr>
            <w:proofErr w:type="spellStart"/>
            <w:r w:rsidRPr="00B41112">
              <w:rPr>
                <w:sz w:val="26"/>
                <w:szCs w:val="26"/>
                <w:rPrChange w:id="20148"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149" w:author="Le Minh Nghia" w:date="2019-10-09T10:56:00Z">
                  <w:rPr>
                    <w:iCs/>
                    <w:sz w:val="26"/>
                    <w:szCs w:val="26"/>
                  </w:rPr>
                </w:rPrChange>
              </w:rPr>
            </w:pPr>
            <w:r w:rsidRPr="00B41112">
              <w:rPr>
                <w:iCs/>
                <w:sz w:val="26"/>
                <w:szCs w:val="26"/>
                <w:rPrChange w:id="20150"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15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5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15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5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55"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156" w:author="Le Minh Nghia" w:date="2019-10-09T10:56:00Z">
                  <w:rPr>
                    <w:iCs/>
                    <w:sz w:val="26"/>
                    <w:szCs w:val="26"/>
                  </w:rPr>
                </w:rPrChange>
              </w:rPr>
            </w:pPr>
            <w:proofErr w:type="spellStart"/>
            <w:r w:rsidRPr="00B41112">
              <w:rPr>
                <w:iCs/>
                <w:sz w:val="26"/>
                <w:szCs w:val="26"/>
                <w:rPrChange w:id="20157" w:author="Le Minh Nghia" w:date="2019-10-09T10:56:00Z">
                  <w:rPr>
                    <w:iCs/>
                    <w:sz w:val="26"/>
                    <w:szCs w:val="26"/>
                  </w:rPr>
                </w:rPrChange>
              </w:rPr>
              <w:t>ngày</w:t>
            </w:r>
            <w:proofErr w:type="spellEnd"/>
            <w:r w:rsidRPr="00B41112">
              <w:rPr>
                <w:iCs/>
                <w:sz w:val="26"/>
                <w:szCs w:val="26"/>
                <w:rPrChange w:id="20158" w:author="Le Minh Nghia" w:date="2019-10-09T10:56:00Z">
                  <w:rPr>
                    <w:iCs/>
                    <w:sz w:val="26"/>
                    <w:szCs w:val="26"/>
                  </w:rPr>
                </w:rPrChange>
              </w:rPr>
              <w:t xml:space="preserve"> </w:t>
            </w:r>
            <w:proofErr w:type="spellStart"/>
            <w:r w:rsidRPr="00B41112">
              <w:rPr>
                <w:iCs/>
                <w:sz w:val="26"/>
                <w:szCs w:val="26"/>
                <w:rPrChange w:id="20159"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160" w:author="Le Minh Nghia" w:date="2019-10-09T10:56:00Z">
                  <w:rPr>
                    <w:sz w:val="26"/>
                    <w:szCs w:val="26"/>
                  </w:rPr>
                </w:rPrChange>
              </w:rPr>
            </w:pPr>
            <w:proofErr w:type="spellStart"/>
            <w:r w:rsidRPr="00B41112">
              <w:rPr>
                <w:sz w:val="26"/>
                <w:szCs w:val="26"/>
                <w:rPrChange w:id="20161"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162" w:author="Le Minh Nghia" w:date="2019-10-09T10:56:00Z">
                  <w:rPr>
                    <w:iCs/>
                    <w:sz w:val="26"/>
                    <w:szCs w:val="26"/>
                  </w:rPr>
                </w:rPrChange>
              </w:rPr>
            </w:pPr>
            <w:r w:rsidRPr="00B41112">
              <w:rPr>
                <w:iCs/>
                <w:sz w:val="26"/>
                <w:szCs w:val="26"/>
                <w:rPrChange w:id="20163"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16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6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16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6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6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169" w:author="Le Minh Nghia" w:date="2019-10-09T10:56:00Z">
                  <w:rPr>
                    <w:iCs/>
                    <w:sz w:val="26"/>
                    <w:szCs w:val="26"/>
                  </w:rPr>
                </w:rPrChange>
              </w:rPr>
            </w:pPr>
            <w:proofErr w:type="spellStart"/>
            <w:r w:rsidRPr="00B41112">
              <w:rPr>
                <w:iCs/>
                <w:sz w:val="26"/>
                <w:szCs w:val="26"/>
                <w:rPrChange w:id="20170" w:author="Le Minh Nghia" w:date="2019-10-09T10:56:00Z">
                  <w:rPr>
                    <w:iCs/>
                    <w:sz w:val="26"/>
                    <w:szCs w:val="26"/>
                  </w:rPr>
                </w:rPrChange>
              </w:rPr>
              <w:t>ngày</w:t>
            </w:r>
            <w:proofErr w:type="spellEnd"/>
            <w:r w:rsidRPr="00B41112">
              <w:rPr>
                <w:iCs/>
                <w:sz w:val="26"/>
                <w:szCs w:val="26"/>
                <w:rPrChange w:id="20171" w:author="Le Minh Nghia" w:date="2019-10-09T10:56:00Z">
                  <w:rPr>
                    <w:iCs/>
                    <w:sz w:val="26"/>
                    <w:szCs w:val="26"/>
                  </w:rPr>
                </w:rPrChange>
              </w:rPr>
              <w:t xml:space="preserve"> </w:t>
            </w:r>
            <w:proofErr w:type="spellStart"/>
            <w:r w:rsidRPr="00B41112">
              <w:rPr>
                <w:iCs/>
                <w:sz w:val="26"/>
                <w:szCs w:val="26"/>
                <w:rPrChange w:id="20172" w:author="Le Minh Nghia" w:date="2019-10-09T10:56:00Z">
                  <w:rPr>
                    <w:iCs/>
                    <w:sz w:val="26"/>
                    <w:szCs w:val="26"/>
                  </w:rPr>
                </w:rPrChange>
              </w:rPr>
              <w:t>cập</w:t>
            </w:r>
            <w:proofErr w:type="spellEnd"/>
            <w:r w:rsidRPr="00B41112">
              <w:rPr>
                <w:iCs/>
                <w:sz w:val="26"/>
                <w:szCs w:val="26"/>
                <w:rPrChange w:id="20173" w:author="Le Minh Nghia" w:date="2019-10-09T10:56:00Z">
                  <w:rPr>
                    <w:iCs/>
                    <w:sz w:val="26"/>
                    <w:szCs w:val="26"/>
                  </w:rPr>
                </w:rPrChange>
              </w:rPr>
              <w:t xml:space="preserve"> </w:t>
            </w:r>
            <w:proofErr w:type="spellStart"/>
            <w:r w:rsidRPr="00B41112">
              <w:rPr>
                <w:iCs/>
                <w:sz w:val="26"/>
                <w:szCs w:val="26"/>
                <w:rPrChange w:id="20174"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175" w:author="Le Minh Nghia" w:date="2019-10-09T10:56:00Z">
                  <w:rPr>
                    <w:sz w:val="26"/>
                    <w:szCs w:val="26"/>
                  </w:rPr>
                </w:rPrChange>
              </w:rPr>
            </w:pPr>
            <w:proofErr w:type="spellStart"/>
            <w:r w:rsidRPr="00B41112">
              <w:rPr>
                <w:sz w:val="26"/>
                <w:szCs w:val="26"/>
                <w:rPrChange w:id="20176"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177" w:author="Le Minh Nghia" w:date="2019-10-09T10:56:00Z">
                  <w:rPr>
                    <w:iCs/>
                    <w:sz w:val="26"/>
                    <w:szCs w:val="26"/>
                  </w:rPr>
                </w:rPrChange>
              </w:rPr>
            </w:pPr>
            <w:r w:rsidRPr="00B41112">
              <w:rPr>
                <w:iCs/>
                <w:sz w:val="26"/>
                <w:szCs w:val="26"/>
                <w:rPrChange w:id="2017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17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8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18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8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183" w:author="Le Minh Nghia" w:date="2019-10-09T10:56:00Z">
                  <w:rPr>
                    <w:iCs/>
                    <w:sz w:val="26"/>
                    <w:szCs w:val="26"/>
                  </w:rPr>
                </w:rPrChange>
              </w:rPr>
            </w:pPr>
            <w:r w:rsidRPr="00B41112">
              <w:rPr>
                <w:iCs/>
                <w:sz w:val="26"/>
                <w:szCs w:val="26"/>
                <w:rPrChange w:id="20184"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185" w:author="Le Minh Nghia" w:date="2019-10-09T10:56:00Z">
                  <w:rPr>
                    <w:iCs/>
                    <w:sz w:val="26"/>
                    <w:szCs w:val="26"/>
                  </w:rPr>
                </w:rPrChange>
              </w:rPr>
            </w:pPr>
            <w:proofErr w:type="spellStart"/>
            <w:r w:rsidRPr="00B41112">
              <w:rPr>
                <w:iCs/>
                <w:sz w:val="26"/>
                <w:szCs w:val="26"/>
                <w:rPrChange w:id="20186" w:author="Le Minh Nghia" w:date="2019-10-09T10:56:00Z">
                  <w:rPr>
                    <w:iCs/>
                    <w:sz w:val="26"/>
                    <w:szCs w:val="26"/>
                  </w:rPr>
                </w:rPrChange>
              </w:rPr>
              <w:t>ngày</w:t>
            </w:r>
            <w:proofErr w:type="spellEnd"/>
            <w:r w:rsidRPr="00B41112">
              <w:rPr>
                <w:iCs/>
                <w:sz w:val="26"/>
                <w:szCs w:val="26"/>
                <w:rPrChange w:id="20187" w:author="Le Minh Nghia" w:date="2019-10-09T10:56:00Z">
                  <w:rPr>
                    <w:iCs/>
                    <w:sz w:val="26"/>
                    <w:szCs w:val="26"/>
                  </w:rPr>
                </w:rPrChange>
              </w:rPr>
              <w:t xml:space="preserve"> </w:t>
            </w:r>
            <w:proofErr w:type="spellStart"/>
            <w:r w:rsidRPr="00B41112">
              <w:rPr>
                <w:iCs/>
                <w:sz w:val="26"/>
                <w:szCs w:val="26"/>
                <w:rPrChange w:id="20188" w:author="Le Minh Nghia" w:date="2019-10-09T10:56:00Z">
                  <w:rPr>
                    <w:iCs/>
                    <w:sz w:val="26"/>
                    <w:szCs w:val="26"/>
                  </w:rPr>
                </w:rPrChange>
              </w:rPr>
              <w:t>xóa</w:t>
            </w:r>
            <w:proofErr w:type="spellEnd"/>
            <w:r w:rsidRPr="00B41112">
              <w:rPr>
                <w:iCs/>
                <w:sz w:val="26"/>
                <w:szCs w:val="26"/>
                <w:rPrChange w:id="20189" w:author="Le Minh Nghia" w:date="2019-10-09T10:56:00Z">
                  <w:rPr>
                    <w:iCs/>
                    <w:sz w:val="26"/>
                    <w:szCs w:val="26"/>
                  </w:rPr>
                </w:rPrChange>
              </w:rPr>
              <w:t xml:space="preserve"> </w:t>
            </w:r>
            <w:proofErr w:type="spellStart"/>
            <w:r w:rsidRPr="00B41112">
              <w:rPr>
                <w:iCs/>
                <w:sz w:val="26"/>
                <w:szCs w:val="26"/>
                <w:rPrChange w:id="20190" w:author="Le Minh Nghia" w:date="2019-10-09T10:56:00Z">
                  <w:rPr>
                    <w:iCs/>
                    <w:sz w:val="26"/>
                    <w:szCs w:val="26"/>
                  </w:rPr>
                </w:rPrChange>
              </w:rPr>
              <w:t>tạm</w:t>
            </w:r>
            <w:proofErr w:type="spellEnd"/>
          </w:p>
        </w:tc>
      </w:tr>
    </w:tbl>
    <w:p w:rsidR="00596A15" w:rsidRPr="00B41112" w:rsidDel="00B96D1A" w:rsidRDefault="00596A15" w:rsidP="00596A15">
      <w:pPr>
        <w:pStyle w:val="ListParagraph"/>
        <w:rPr>
          <w:del w:id="20191" w:author="Le Minh Nghia" w:date="2019-10-09T10:20:00Z"/>
          <w:rFonts w:eastAsiaTheme="majorEastAsia"/>
          <w:color w:val="2E74B5" w:themeColor="accent1" w:themeShade="BF"/>
          <w:sz w:val="26"/>
          <w:szCs w:val="26"/>
          <w:rPrChange w:id="20192" w:author="Le Minh Nghia" w:date="2019-10-09T10:56:00Z">
            <w:rPr>
              <w:del w:id="20193" w:author="Le Minh Nghia" w:date="2019-10-09T10:20:00Z"/>
              <w:rFonts w:asciiTheme="majorHAnsi" w:eastAsiaTheme="majorEastAsia" w:hAnsiTheme="majorHAnsi" w:cstheme="majorBidi"/>
              <w:color w:val="2E74B5" w:themeColor="accent1" w:themeShade="BF"/>
              <w:sz w:val="26"/>
              <w:szCs w:val="26"/>
            </w:rPr>
          </w:rPrChange>
        </w:rPr>
      </w:pPr>
    </w:p>
    <w:p w:rsidR="0028370D" w:rsidRPr="00B41112" w:rsidDel="00B96D1A" w:rsidRDefault="0028370D" w:rsidP="00596A15">
      <w:pPr>
        <w:pStyle w:val="ListParagraph"/>
        <w:rPr>
          <w:del w:id="20194" w:author="Le Minh Nghia" w:date="2019-10-09T10:20:00Z"/>
          <w:rFonts w:eastAsiaTheme="majorEastAsia"/>
          <w:color w:val="2E74B5" w:themeColor="accent1" w:themeShade="BF"/>
          <w:sz w:val="26"/>
          <w:szCs w:val="26"/>
          <w:rPrChange w:id="20195" w:author="Le Minh Nghia" w:date="2019-10-09T10:56:00Z">
            <w:rPr>
              <w:del w:id="20196" w:author="Le Minh Nghia" w:date="2019-10-09T10:20:00Z"/>
              <w:rFonts w:asciiTheme="majorHAnsi" w:eastAsiaTheme="majorEastAsia" w:hAnsiTheme="majorHAnsi" w:cstheme="majorBidi"/>
              <w:color w:val="2E74B5" w:themeColor="accent1" w:themeShade="BF"/>
              <w:sz w:val="26"/>
              <w:szCs w:val="26"/>
            </w:rPr>
          </w:rPrChange>
        </w:rPr>
      </w:pPr>
    </w:p>
    <w:p w:rsidR="0028370D" w:rsidRPr="00B41112" w:rsidDel="00B96D1A" w:rsidRDefault="0028370D" w:rsidP="00596A15">
      <w:pPr>
        <w:pStyle w:val="ListParagraph"/>
        <w:rPr>
          <w:del w:id="20197" w:author="Le Minh Nghia" w:date="2019-10-09T10:20:00Z"/>
          <w:rFonts w:eastAsiaTheme="majorEastAsia"/>
          <w:color w:val="2E74B5" w:themeColor="accent1" w:themeShade="BF"/>
          <w:sz w:val="26"/>
          <w:szCs w:val="26"/>
          <w:rPrChange w:id="20198" w:author="Le Minh Nghia" w:date="2019-10-09T10:56:00Z">
            <w:rPr>
              <w:del w:id="20199" w:author="Le Minh Nghia" w:date="2019-10-09T10:20:00Z"/>
              <w:rFonts w:asciiTheme="majorHAnsi" w:eastAsiaTheme="majorEastAsia" w:hAnsiTheme="majorHAnsi" w:cstheme="majorBidi"/>
              <w:color w:val="2E74B5" w:themeColor="accent1" w:themeShade="BF"/>
              <w:sz w:val="26"/>
              <w:szCs w:val="26"/>
            </w:rPr>
          </w:rPrChange>
        </w:rPr>
      </w:pPr>
    </w:p>
    <w:p w:rsidR="0028370D" w:rsidRPr="00B41112" w:rsidDel="00B96D1A" w:rsidRDefault="0028370D" w:rsidP="00596A15">
      <w:pPr>
        <w:pStyle w:val="ListParagraph"/>
        <w:rPr>
          <w:del w:id="20200" w:author="Le Minh Nghia" w:date="2019-10-09T10:20:00Z"/>
          <w:rFonts w:eastAsiaTheme="majorEastAsia"/>
          <w:color w:val="2E74B5" w:themeColor="accent1" w:themeShade="BF"/>
          <w:sz w:val="26"/>
          <w:szCs w:val="26"/>
          <w:rPrChange w:id="20201" w:author="Le Minh Nghia" w:date="2019-10-09T10:56:00Z">
            <w:rPr>
              <w:del w:id="20202" w:author="Le Minh Nghia" w:date="2019-10-09T10:20:00Z"/>
              <w:rFonts w:asciiTheme="majorHAnsi" w:eastAsiaTheme="majorEastAsia" w:hAnsiTheme="majorHAnsi" w:cstheme="majorBidi"/>
              <w:color w:val="2E74B5" w:themeColor="accent1" w:themeShade="BF"/>
              <w:sz w:val="26"/>
              <w:szCs w:val="26"/>
            </w:rPr>
          </w:rPrChange>
        </w:rPr>
      </w:pPr>
    </w:p>
    <w:p w:rsidR="0028370D" w:rsidRPr="00B41112" w:rsidRDefault="0028370D">
      <w:pPr>
        <w:rPr>
          <w:rFonts w:eastAsiaTheme="majorEastAsia"/>
          <w:color w:val="2E74B5" w:themeColor="accent1" w:themeShade="BF"/>
          <w:sz w:val="26"/>
          <w:szCs w:val="26"/>
          <w:rPrChange w:id="20203" w:author="Le Minh Nghia" w:date="2019-10-09T10:56:00Z">
            <w:rPr/>
          </w:rPrChange>
        </w:rPr>
        <w:pPrChange w:id="20204" w:author="Le Minh Nghia" w:date="2019-10-09T10:20:00Z">
          <w:pPr>
            <w:pStyle w:val="ListParagraph"/>
          </w:pPr>
        </w:pPrChange>
      </w:pPr>
    </w:p>
    <w:p w:rsidR="00596A15" w:rsidRPr="00B41112" w:rsidRDefault="00596A15" w:rsidP="00596A15">
      <w:pPr>
        <w:pStyle w:val="ListParagraph"/>
        <w:numPr>
          <w:ilvl w:val="0"/>
          <w:numId w:val="44"/>
        </w:numPr>
        <w:rPr>
          <w:rFonts w:eastAsiaTheme="majorEastAsia"/>
          <w:color w:val="2E74B5" w:themeColor="accent1" w:themeShade="BF"/>
          <w:sz w:val="26"/>
          <w:szCs w:val="26"/>
          <w:rPrChange w:id="20205" w:author="Le Minh Nghia" w:date="2019-10-09T10:56:00Z">
            <w:rPr>
              <w:rFonts w:asciiTheme="majorHAnsi" w:eastAsiaTheme="majorEastAsia" w:hAnsiTheme="majorHAnsi" w:cstheme="majorBidi"/>
              <w:color w:val="2E74B5" w:themeColor="accent1" w:themeShade="BF"/>
              <w:sz w:val="26"/>
              <w:szCs w:val="26"/>
            </w:rPr>
          </w:rPrChange>
        </w:rPr>
      </w:pPr>
      <w:r w:rsidRPr="00B41112">
        <w:rPr>
          <w:rFonts w:eastAsiaTheme="majorEastAsia"/>
          <w:color w:val="2E74B5" w:themeColor="accent1" w:themeShade="BF"/>
          <w:sz w:val="26"/>
          <w:szCs w:val="26"/>
          <w:rPrChange w:id="20206" w:author="Le Minh Nghia" w:date="2019-10-09T10:56:00Z">
            <w:rPr>
              <w:rFonts w:asciiTheme="majorHAnsi" w:eastAsiaTheme="majorEastAsia" w:hAnsiTheme="majorHAnsi" w:cstheme="majorBidi"/>
              <w:color w:val="2E74B5" w:themeColor="accent1" w:themeShade="BF"/>
              <w:sz w:val="26"/>
              <w:szCs w:val="26"/>
            </w:rPr>
          </w:rPrChange>
        </w:rPr>
        <w:t>BẢNG MÔ TẢ THUỘC TÍNH CỦA WORK_COMPANIES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306"/>
        <w:gridCol w:w="2156"/>
        <w:gridCol w:w="725"/>
        <w:gridCol w:w="710"/>
        <w:gridCol w:w="748"/>
        <w:gridCol w:w="898"/>
        <w:gridCol w:w="479"/>
        <w:gridCol w:w="1916"/>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207" w:author="Le Minh Nghia" w:date="2019-10-09T10:56:00Z">
                  <w:rPr>
                    <w:rFonts w:eastAsia="MS Mincho"/>
                    <w:b/>
                    <w:i/>
                    <w:iCs/>
                    <w:sz w:val="26"/>
                    <w:szCs w:val="26"/>
                  </w:rPr>
                </w:rPrChange>
              </w:rPr>
            </w:pPr>
            <w:proofErr w:type="spellStart"/>
            <w:r w:rsidRPr="00B41112">
              <w:rPr>
                <w:b/>
                <w:i/>
                <w:iCs/>
                <w:sz w:val="26"/>
                <w:szCs w:val="26"/>
                <w:rPrChange w:id="20208" w:author="Le Minh Nghia" w:date="2019-10-09T10:56:00Z">
                  <w:rPr>
                    <w:b/>
                    <w:i/>
                    <w:iCs/>
                    <w:sz w:val="26"/>
                    <w:szCs w:val="26"/>
                  </w:rPr>
                </w:rPrChange>
              </w:rPr>
              <w:t>Tên</w:t>
            </w:r>
            <w:proofErr w:type="spellEnd"/>
            <w:r w:rsidRPr="00B41112">
              <w:rPr>
                <w:b/>
                <w:i/>
                <w:iCs/>
                <w:sz w:val="26"/>
                <w:szCs w:val="26"/>
                <w:rPrChange w:id="20209" w:author="Le Minh Nghia" w:date="2019-10-09T10:56:00Z">
                  <w:rPr>
                    <w:b/>
                    <w:i/>
                    <w:iCs/>
                    <w:sz w:val="26"/>
                    <w:szCs w:val="26"/>
                  </w:rPr>
                </w:rPrChange>
              </w:rPr>
              <w:t xml:space="preserve"> </w:t>
            </w:r>
            <w:proofErr w:type="spellStart"/>
            <w:r w:rsidRPr="00B41112">
              <w:rPr>
                <w:b/>
                <w:i/>
                <w:iCs/>
                <w:sz w:val="26"/>
                <w:szCs w:val="26"/>
                <w:rPrChange w:id="20210" w:author="Le Minh Nghia" w:date="2019-10-09T10:56:00Z">
                  <w:rPr>
                    <w:b/>
                    <w:i/>
                    <w:iCs/>
                    <w:sz w:val="26"/>
                    <w:szCs w:val="26"/>
                  </w:rPr>
                </w:rPrChange>
              </w:rPr>
              <w:t>thuộc</w:t>
            </w:r>
            <w:proofErr w:type="spellEnd"/>
            <w:r w:rsidRPr="00B41112">
              <w:rPr>
                <w:b/>
                <w:i/>
                <w:iCs/>
                <w:sz w:val="26"/>
                <w:szCs w:val="26"/>
                <w:rPrChange w:id="20211" w:author="Le Minh Nghia" w:date="2019-10-09T10:56:00Z">
                  <w:rPr>
                    <w:b/>
                    <w:i/>
                    <w:iCs/>
                    <w:sz w:val="26"/>
                    <w:szCs w:val="26"/>
                  </w:rPr>
                </w:rPrChange>
              </w:rPr>
              <w:t xml:space="preserve"> </w:t>
            </w:r>
            <w:proofErr w:type="spellStart"/>
            <w:r w:rsidRPr="00B41112">
              <w:rPr>
                <w:b/>
                <w:i/>
                <w:iCs/>
                <w:sz w:val="26"/>
                <w:szCs w:val="26"/>
                <w:rPrChange w:id="20212"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213" w:author="Le Minh Nghia" w:date="2019-10-09T10:56:00Z">
                  <w:rPr>
                    <w:rFonts w:eastAsia="MS Mincho"/>
                    <w:b/>
                    <w:i/>
                    <w:iCs/>
                    <w:sz w:val="26"/>
                    <w:szCs w:val="26"/>
                  </w:rPr>
                </w:rPrChange>
              </w:rPr>
            </w:pPr>
            <w:proofErr w:type="spellStart"/>
            <w:r w:rsidRPr="00B41112">
              <w:rPr>
                <w:b/>
                <w:i/>
                <w:iCs/>
                <w:sz w:val="26"/>
                <w:szCs w:val="26"/>
                <w:rPrChange w:id="20214" w:author="Le Minh Nghia" w:date="2019-10-09T10:56:00Z">
                  <w:rPr>
                    <w:b/>
                    <w:i/>
                    <w:iCs/>
                    <w:sz w:val="26"/>
                    <w:szCs w:val="26"/>
                  </w:rPr>
                </w:rPrChange>
              </w:rPr>
              <w:t>Kiểu</w:t>
            </w:r>
            <w:proofErr w:type="spellEnd"/>
            <w:r w:rsidRPr="00B41112">
              <w:rPr>
                <w:b/>
                <w:i/>
                <w:iCs/>
                <w:sz w:val="26"/>
                <w:szCs w:val="26"/>
                <w:rPrChange w:id="20215" w:author="Le Minh Nghia" w:date="2019-10-09T10:56:00Z">
                  <w:rPr>
                    <w:b/>
                    <w:i/>
                    <w:iCs/>
                    <w:sz w:val="26"/>
                    <w:szCs w:val="26"/>
                  </w:rPr>
                </w:rPrChange>
              </w:rPr>
              <w:t xml:space="preserve"> </w:t>
            </w:r>
            <w:proofErr w:type="spellStart"/>
            <w:r w:rsidRPr="00B41112">
              <w:rPr>
                <w:b/>
                <w:i/>
                <w:iCs/>
                <w:sz w:val="26"/>
                <w:szCs w:val="26"/>
                <w:rPrChange w:id="20216" w:author="Le Minh Nghia" w:date="2019-10-09T10:56:00Z">
                  <w:rPr>
                    <w:b/>
                    <w:i/>
                    <w:iCs/>
                    <w:sz w:val="26"/>
                    <w:szCs w:val="26"/>
                  </w:rPr>
                </w:rPrChange>
              </w:rPr>
              <w:t>dữ</w:t>
            </w:r>
            <w:proofErr w:type="spellEnd"/>
            <w:r w:rsidRPr="00B41112">
              <w:rPr>
                <w:b/>
                <w:i/>
                <w:iCs/>
                <w:sz w:val="26"/>
                <w:szCs w:val="26"/>
                <w:rPrChange w:id="20217" w:author="Le Minh Nghia" w:date="2019-10-09T10:56:00Z">
                  <w:rPr>
                    <w:b/>
                    <w:i/>
                    <w:iCs/>
                    <w:sz w:val="26"/>
                    <w:szCs w:val="26"/>
                  </w:rPr>
                </w:rPrChange>
              </w:rPr>
              <w:t xml:space="preserve"> </w:t>
            </w:r>
            <w:proofErr w:type="spellStart"/>
            <w:r w:rsidRPr="00B41112">
              <w:rPr>
                <w:b/>
                <w:i/>
                <w:iCs/>
                <w:sz w:val="26"/>
                <w:szCs w:val="26"/>
                <w:rPrChange w:id="20218"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219" w:author="Le Minh Nghia" w:date="2019-10-09T10:56:00Z">
                  <w:rPr>
                    <w:rFonts w:eastAsia="MS Mincho"/>
                    <w:b/>
                    <w:i/>
                    <w:iCs/>
                    <w:sz w:val="26"/>
                    <w:szCs w:val="26"/>
                  </w:rPr>
                </w:rPrChange>
              </w:rPr>
            </w:pPr>
            <w:proofErr w:type="spellStart"/>
            <w:r w:rsidRPr="00B41112">
              <w:rPr>
                <w:b/>
                <w:i/>
                <w:iCs/>
                <w:sz w:val="26"/>
                <w:szCs w:val="26"/>
                <w:rPrChange w:id="20220" w:author="Le Minh Nghia" w:date="2019-10-09T10:56:00Z">
                  <w:rPr>
                    <w:b/>
                    <w:i/>
                    <w:iCs/>
                    <w:sz w:val="26"/>
                    <w:szCs w:val="26"/>
                  </w:rPr>
                </w:rPrChange>
              </w:rPr>
              <w:t>Khóa</w:t>
            </w:r>
            <w:proofErr w:type="spellEnd"/>
            <w:r w:rsidRPr="00B41112">
              <w:rPr>
                <w:b/>
                <w:i/>
                <w:iCs/>
                <w:sz w:val="26"/>
                <w:szCs w:val="26"/>
                <w:rPrChange w:id="20221" w:author="Le Minh Nghia" w:date="2019-10-09T10:56:00Z">
                  <w:rPr>
                    <w:b/>
                    <w:i/>
                    <w:iCs/>
                    <w:sz w:val="26"/>
                    <w:szCs w:val="26"/>
                  </w:rPr>
                </w:rPrChange>
              </w:rPr>
              <w:t xml:space="preserve"> </w:t>
            </w:r>
            <w:proofErr w:type="spellStart"/>
            <w:r w:rsidRPr="00B41112">
              <w:rPr>
                <w:b/>
                <w:i/>
                <w:iCs/>
                <w:sz w:val="26"/>
                <w:szCs w:val="26"/>
                <w:rPrChange w:id="20222"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223" w:author="Le Minh Nghia" w:date="2019-10-09T10:56:00Z">
                  <w:rPr>
                    <w:rFonts w:eastAsia="MS Mincho"/>
                    <w:b/>
                    <w:i/>
                    <w:iCs/>
                    <w:sz w:val="26"/>
                    <w:szCs w:val="26"/>
                  </w:rPr>
                </w:rPrChange>
              </w:rPr>
            </w:pPr>
            <w:proofErr w:type="spellStart"/>
            <w:r w:rsidRPr="00B41112">
              <w:rPr>
                <w:b/>
                <w:i/>
                <w:iCs/>
                <w:sz w:val="26"/>
                <w:szCs w:val="26"/>
                <w:rPrChange w:id="20224" w:author="Le Minh Nghia" w:date="2019-10-09T10:56:00Z">
                  <w:rPr>
                    <w:b/>
                    <w:i/>
                    <w:iCs/>
                    <w:sz w:val="26"/>
                    <w:szCs w:val="26"/>
                  </w:rPr>
                </w:rPrChange>
              </w:rPr>
              <w:t>Khóa</w:t>
            </w:r>
            <w:proofErr w:type="spellEnd"/>
            <w:r w:rsidRPr="00B41112">
              <w:rPr>
                <w:b/>
                <w:i/>
                <w:iCs/>
                <w:sz w:val="26"/>
                <w:szCs w:val="26"/>
                <w:rPrChange w:id="20225" w:author="Le Minh Nghia" w:date="2019-10-09T10:56:00Z">
                  <w:rPr>
                    <w:b/>
                    <w:i/>
                    <w:iCs/>
                    <w:sz w:val="26"/>
                    <w:szCs w:val="26"/>
                  </w:rPr>
                </w:rPrChange>
              </w:rPr>
              <w:t xml:space="preserve"> </w:t>
            </w:r>
            <w:proofErr w:type="spellStart"/>
            <w:r w:rsidRPr="00B41112">
              <w:rPr>
                <w:b/>
                <w:i/>
                <w:iCs/>
                <w:sz w:val="26"/>
                <w:szCs w:val="26"/>
                <w:rPrChange w:id="20226"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227" w:author="Le Minh Nghia" w:date="2019-10-09T10:56:00Z">
                  <w:rPr>
                    <w:rFonts w:eastAsia="MS Mincho"/>
                    <w:b/>
                    <w:i/>
                    <w:iCs/>
                    <w:sz w:val="26"/>
                    <w:szCs w:val="26"/>
                  </w:rPr>
                </w:rPrChange>
              </w:rPr>
            </w:pPr>
            <w:proofErr w:type="spellStart"/>
            <w:r w:rsidRPr="00B41112">
              <w:rPr>
                <w:b/>
                <w:i/>
                <w:iCs/>
                <w:sz w:val="26"/>
                <w:szCs w:val="26"/>
                <w:rPrChange w:id="20228" w:author="Le Minh Nghia" w:date="2019-10-09T10:56:00Z">
                  <w:rPr>
                    <w:b/>
                    <w:i/>
                    <w:iCs/>
                    <w:sz w:val="26"/>
                    <w:szCs w:val="26"/>
                  </w:rPr>
                </w:rPrChange>
              </w:rPr>
              <w:t>Giá</w:t>
            </w:r>
            <w:proofErr w:type="spellEnd"/>
            <w:r w:rsidRPr="00B41112">
              <w:rPr>
                <w:b/>
                <w:i/>
                <w:iCs/>
                <w:sz w:val="26"/>
                <w:szCs w:val="26"/>
                <w:rPrChange w:id="20229" w:author="Le Minh Nghia" w:date="2019-10-09T10:56:00Z">
                  <w:rPr>
                    <w:b/>
                    <w:i/>
                    <w:iCs/>
                    <w:sz w:val="26"/>
                    <w:szCs w:val="26"/>
                  </w:rPr>
                </w:rPrChange>
              </w:rPr>
              <w:t xml:space="preserve"> </w:t>
            </w:r>
            <w:proofErr w:type="spellStart"/>
            <w:r w:rsidRPr="00B41112">
              <w:rPr>
                <w:b/>
                <w:i/>
                <w:iCs/>
                <w:sz w:val="26"/>
                <w:szCs w:val="26"/>
                <w:rPrChange w:id="20230" w:author="Le Minh Nghia" w:date="2019-10-09T10:56:00Z">
                  <w:rPr>
                    <w:b/>
                    <w:i/>
                    <w:iCs/>
                    <w:sz w:val="26"/>
                    <w:szCs w:val="26"/>
                  </w:rPr>
                </w:rPrChange>
              </w:rPr>
              <w:t>trị</w:t>
            </w:r>
            <w:proofErr w:type="spellEnd"/>
            <w:r w:rsidRPr="00B41112">
              <w:rPr>
                <w:b/>
                <w:i/>
                <w:iCs/>
                <w:sz w:val="26"/>
                <w:szCs w:val="26"/>
                <w:rPrChange w:id="20231" w:author="Le Minh Nghia" w:date="2019-10-09T10:56:00Z">
                  <w:rPr>
                    <w:b/>
                    <w:i/>
                    <w:iCs/>
                    <w:sz w:val="26"/>
                    <w:szCs w:val="26"/>
                  </w:rPr>
                </w:rPrChange>
              </w:rPr>
              <w:t xml:space="preserve"> </w:t>
            </w:r>
            <w:proofErr w:type="spellStart"/>
            <w:r w:rsidRPr="00B41112">
              <w:rPr>
                <w:b/>
                <w:i/>
                <w:iCs/>
                <w:sz w:val="26"/>
                <w:szCs w:val="26"/>
                <w:rPrChange w:id="20232" w:author="Le Minh Nghia" w:date="2019-10-09T10:56:00Z">
                  <w:rPr>
                    <w:b/>
                    <w:i/>
                    <w:iCs/>
                    <w:sz w:val="26"/>
                    <w:szCs w:val="26"/>
                  </w:rPr>
                </w:rPrChange>
              </w:rPr>
              <w:t>mặc</w:t>
            </w:r>
            <w:proofErr w:type="spellEnd"/>
            <w:r w:rsidRPr="00B41112">
              <w:rPr>
                <w:b/>
                <w:i/>
                <w:iCs/>
                <w:sz w:val="26"/>
                <w:szCs w:val="26"/>
                <w:rPrChange w:id="20233" w:author="Le Minh Nghia" w:date="2019-10-09T10:56:00Z">
                  <w:rPr>
                    <w:b/>
                    <w:i/>
                    <w:iCs/>
                    <w:sz w:val="26"/>
                    <w:szCs w:val="26"/>
                  </w:rPr>
                </w:rPrChange>
              </w:rPr>
              <w:t xml:space="preserve"> </w:t>
            </w:r>
            <w:proofErr w:type="spellStart"/>
            <w:r w:rsidRPr="00B41112">
              <w:rPr>
                <w:b/>
                <w:i/>
                <w:iCs/>
                <w:sz w:val="26"/>
                <w:szCs w:val="26"/>
                <w:rPrChange w:id="20234"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20235" w:author="Le Minh Nghia" w:date="2019-10-09T10:56:00Z">
                  <w:rPr>
                    <w:b/>
                    <w:i/>
                    <w:iCs/>
                    <w:sz w:val="26"/>
                    <w:szCs w:val="26"/>
                  </w:rPr>
                </w:rPrChange>
              </w:rPr>
            </w:pPr>
            <w:r w:rsidRPr="00B41112">
              <w:rPr>
                <w:b/>
                <w:i/>
                <w:iCs/>
                <w:sz w:val="26"/>
                <w:szCs w:val="26"/>
                <w:rPrChange w:id="20236"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237" w:author="Le Minh Nghia" w:date="2019-10-09T10:56:00Z">
                  <w:rPr>
                    <w:rFonts w:eastAsia="MS Mincho"/>
                    <w:b/>
                    <w:i/>
                    <w:iCs/>
                    <w:sz w:val="26"/>
                    <w:szCs w:val="26"/>
                  </w:rPr>
                </w:rPrChange>
              </w:rPr>
            </w:pPr>
            <w:r w:rsidRPr="00B41112">
              <w:rPr>
                <w:b/>
                <w:i/>
                <w:iCs/>
                <w:sz w:val="26"/>
                <w:szCs w:val="26"/>
                <w:rPrChange w:id="20238"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239" w:author="Le Minh Nghia" w:date="2019-10-09T10:56:00Z">
                  <w:rPr>
                    <w:rFonts w:eastAsia="MS Mincho"/>
                    <w:b/>
                    <w:i/>
                    <w:iCs/>
                    <w:sz w:val="26"/>
                    <w:szCs w:val="26"/>
                  </w:rPr>
                </w:rPrChange>
              </w:rPr>
            </w:pPr>
            <w:proofErr w:type="spellStart"/>
            <w:r w:rsidRPr="00B41112">
              <w:rPr>
                <w:b/>
                <w:i/>
                <w:iCs/>
                <w:sz w:val="26"/>
                <w:szCs w:val="26"/>
                <w:rPrChange w:id="20240" w:author="Le Minh Nghia" w:date="2019-10-09T10:56:00Z">
                  <w:rPr>
                    <w:b/>
                    <w:i/>
                    <w:iCs/>
                    <w:sz w:val="26"/>
                    <w:szCs w:val="26"/>
                  </w:rPr>
                </w:rPrChange>
              </w:rPr>
              <w:t>Diễn</w:t>
            </w:r>
            <w:proofErr w:type="spellEnd"/>
            <w:r w:rsidRPr="00B41112">
              <w:rPr>
                <w:b/>
                <w:i/>
                <w:iCs/>
                <w:sz w:val="26"/>
                <w:szCs w:val="26"/>
                <w:rPrChange w:id="20241" w:author="Le Minh Nghia" w:date="2019-10-09T10:56:00Z">
                  <w:rPr>
                    <w:b/>
                    <w:i/>
                    <w:iCs/>
                    <w:sz w:val="26"/>
                    <w:szCs w:val="26"/>
                  </w:rPr>
                </w:rPrChange>
              </w:rPr>
              <w:t xml:space="preserve"> </w:t>
            </w:r>
            <w:proofErr w:type="spellStart"/>
            <w:r w:rsidRPr="00B41112">
              <w:rPr>
                <w:b/>
                <w:i/>
                <w:iCs/>
                <w:sz w:val="26"/>
                <w:szCs w:val="26"/>
                <w:rPrChange w:id="20242"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20243" w:author="Le Minh Nghia" w:date="2019-10-09T10:56:00Z">
                  <w:rPr>
                    <w:iCs/>
                    <w:sz w:val="26"/>
                    <w:szCs w:val="26"/>
                  </w:rPr>
                </w:rPrChange>
              </w:rPr>
            </w:pPr>
            <w:proofErr w:type="spellStart"/>
            <w:r w:rsidRPr="00B41112">
              <w:rPr>
                <w:iCs/>
                <w:sz w:val="26"/>
                <w:szCs w:val="26"/>
                <w:rPrChange w:id="20244" w:author="Le Minh Nghia" w:date="2019-10-09T10:56:00Z">
                  <w:rPr>
                    <w:iCs/>
                    <w:sz w:val="26"/>
                    <w:szCs w:val="26"/>
                  </w:rPr>
                </w:rPrChange>
              </w:rPr>
              <w:t>work_company_id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20245" w:author="Le Minh Nghia" w:date="2019-10-09T10:56:00Z">
                  <w:rPr>
                    <w:iCs/>
                    <w:sz w:val="26"/>
                    <w:szCs w:val="26"/>
                  </w:rPr>
                </w:rPrChange>
              </w:rPr>
            </w:pPr>
            <w:r w:rsidRPr="00B41112">
              <w:rPr>
                <w:iCs/>
                <w:sz w:val="26"/>
                <w:szCs w:val="26"/>
                <w:rPrChange w:id="20246"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20247" w:author="Le Minh Nghia" w:date="2019-10-09T10:56:00Z">
                  <w:rPr>
                    <w:iCs/>
                    <w:sz w:val="26"/>
                    <w:szCs w:val="26"/>
                  </w:rPr>
                </w:rPrChange>
              </w:rPr>
            </w:pPr>
            <w:r w:rsidRPr="00B41112">
              <w:rPr>
                <w:iCs/>
                <w:sz w:val="26"/>
                <w:szCs w:val="26"/>
                <w:rPrChange w:id="20248"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24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25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25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20252" w:author="Le Minh Nghia" w:date="2019-10-09T10:56:00Z">
                  <w:rPr>
                    <w:iCs/>
                    <w:sz w:val="26"/>
                    <w:szCs w:val="26"/>
                  </w:rPr>
                </w:rPrChange>
              </w:rPr>
            </w:pPr>
            <w:r w:rsidRPr="00B41112">
              <w:rPr>
                <w:iCs/>
                <w:sz w:val="26"/>
                <w:szCs w:val="26"/>
                <w:rPrChange w:id="2025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20254" w:author="Le Minh Nghia" w:date="2019-10-09T10:56:00Z">
                  <w:rPr>
                    <w:iCs/>
                    <w:sz w:val="26"/>
                    <w:szCs w:val="26"/>
                  </w:rPr>
                </w:rPrChange>
              </w:rPr>
            </w:pPr>
            <w:r w:rsidRPr="00B41112">
              <w:rPr>
                <w:iCs/>
                <w:sz w:val="26"/>
                <w:szCs w:val="26"/>
                <w:rPrChange w:id="20255"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20256" w:author="Le Minh Nghia" w:date="2019-10-09T10:56:00Z">
                  <w:rPr>
                    <w:iCs/>
                    <w:sz w:val="26"/>
                    <w:szCs w:val="26"/>
                  </w:rPr>
                </w:rPrChange>
              </w:rPr>
            </w:pPr>
            <w:proofErr w:type="spellStart"/>
            <w:r w:rsidRPr="00B41112">
              <w:rPr>
                <w:iCs/>
                <w:sz w:val="26"/>
                <w:szCs w:val="26"/>
                <w:rPrChange w:id="20257" w:author="Le Minh Nghia" w:date="2019-10-09T10:56:00Z">
                  <w:rPr>
                    <w:iCs/>
                    <w:sz w:val="26"/>
                    <w:szCs w:val="26"/>
                  </w:rPr>
                </w:rPrChange>
              </w:rPr>
              <w:t>work_id</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20258" w:author="Le Minh Nghia" w:date="2019-10-09T10:56:00Z">
                  <w:rPr>
                    <w:iCs/>
                    <w:sz w:val="26"/>
                    <w:szCs w:val="26"/>
                  </w:rPr>
                </w:rPrChange>
              </w:rPr>
            </w:pPr>
            <w:r w:rsidRPr="00B41112">
              <w:rPr>
                <w:iCs/>
                <w:sz w:val="26"/>
                <w:szCs w:val="26"/>
                <w:rPrChange w:id="20259"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2026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20261" w:author="Le Minh Nghia" w:date="2019-10-09T10:56:00Z">
                  <w:rPr>
                    <w:iCs/>
                    <w:sz w:val="26"/>
                    <w:szCs w:val="26"/>
                  </w:rPr>
                </w:rPrChange>
              </w:rPr>
            </w:pPr>
            <w:r w:rsidRPr="00B41112">
              <w:rPr>
                <w:iCs/>
                <w:sz w:val="26"/>
                <w:szCs w:val="26"/>
                <w:rPrChange w:id="20262"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2026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2026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20265" w:author="Le Minh Nghia" w:date="2019-10-09T10:56:00Z">
                  <w:rPr>
                    <w:iCs/>
                    <w:sz w:val="26"/>
                    <w:szCs w:val="26"/>
                  </w:rPr>
                </w:rPrChange>
              </w:rPr>
            </w:pPr>
            <w:r w:rsidRPr="00B41112">
              <w:rPr>
                <w:iCs/>
                <w:sz w:val="26"/>
                <w:szCs w:val="26"/>
                <w:rPrChange w:id="2026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20267" w:author="Le Minh Nghia" w:date="2019-10-09T10:56:00Z">
                  <w:rPr>
                    <w:iCs/>
                    <w:sz w:val="26"/>
                    <w:szCs w:val="26"/>
                  </w:rPr>
                </w:rPrChange>
              </w:rPr>
            </w:pPr>
            <w:r w:rsidRPr="00B41112">
              <w:rPr>
                <w:iCs/>
                <w:sz w:val="26"/>
                <w:szCs w:val="26"/>
                <w:rPrChange w:id="20268" w:author="Le Minh Nghia" w:date="2019-10-09T10:56:00Z">
                  <w:rPr>
                    <w:iCs/>
                    <w:sz w:val="26"/>
                    <w:szCs w:val="26"/>
                  </w:rPr>
                </w:rPrChange>
              </w:rPr>
              <w:t xml:space="preserve">id </w:t>
            </w:r>
            <w:proofErr w:type="spellStart"/>
            <w:r w:rsidRPr="00B41112">
              <w:rPr>
                <w:iCs/>
                <w:sz w:val="26"/>
                <w:szCs w:val="26"/>
                <w:rPrChange w:id="20269" w:author="Le Minh Nghia" w:date="2019-10-09T10:56:00Z">
                  <w:rPr>
                    <w:iCs/>
                    <w:sz w:val="26"/>
                    <w:szCs w:val="26"/>
                  </w:rPr>
                </w:rPrChange>
              </w:rPr>
              <w:t>công</w:t>
            </w:r>
            <w:proofErr w:type="spellEnd"/>
            <w:r w:rsidRPr="00B41112">
              <w:rPr>
                <w:iCs/>
                <w:sz w:val="26"/>
                <w:szCs w:val="26"/>
                <w:rPrChange w:id="20270" w:author="Le Minh Nghia" w:date="2019-10-09T10:56:00Z">
                  <w:rPr>
                    <w:iCs/>
                    <w:sz w:val="26"/>
                    <w:szCs w:val="26"/>
                  </w:rPr>
                </w:rPrChange>
              </w:rPr>
              <w:t xml:space="preserve"> </w:t>
            </w:r>
            <w:proofErr w:type="spellStart"/>
            <w:r w:rsidRPr="00B41112">
              <w:rPr>
                <w:iCs/>
                <w:sz w:val="26"/>
                <w:szCs w:val="26"/>
                <w:rPrChange w:id="20271" w:author="Le Minh Nghia" w:date="2019-10-09T10:56:00Z">
                  <w:rPr>
                    <w:iCs/>
                    <w:sz w:val="26"/>
                    <w:szCs w:val="26"/>
                  </w:rPr>
                </w:rPrChange>
              </w:rPr>
              <w:t>việc</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272" w:author="Le Minh Nghia" w:date="2019-10-09T10:56:00Z">
                  <w:rPr>
                    <w:iCs/>
                    <w:sz w:val="26"/>
                    <w:szCs w:val="26"/>
                  </w:rPr>
                </w:rPrChange>
              </w:rPr>
            </w:pPr>
            <w:proofErr w:type="spellStart"/>
            <w:r w:rsidRPr="00B41112">
              <w:rPr>
                <w:iCs/>
                <w:sz w:val="26"/>
                <w:szCs w:val="26"/>
                <w:rPrChange w:id="20273" w:author="Le Minh Nghia" w:date="2019-10-09T10:56:00Z">
                  <w:rPr>
                    <w:iCs/>
                    <w:sz w:val="26"/>
                    <w:szCs w:val="26"/>
                  </w:rPr>
                </w:rPrChange>
              </w:rPr>
              <w:t>company_id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274" w:author="Le Minh Nghia" w:date="2019-10-09T10:56:00Z">
                  <w:rPr>
                    <w:iCs/>
                    <w:sz w:val="26"/>
                    <w:szCs w:val="26"/>
                  </w:rPr>
                </w:rPrChange>
              </w:rPr>
            </w:pPr>
            <w:r w:rsidRPr="00B41112">
              <w:rPr>
                <w:iCs/>
                <w:sz w:val="26"/>
                <w:szCs w:val="26"/>
                <w:rPrChange w:id="20275"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276"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277" w:author="Le Minh Nghia" w:date="2019-10-09T10:56:00Z">
                  <w:rPr>
                    <w:iCs/>
                    <w:sz w:val="26"/>
                    <w:szCs w:val="26"/>
                  </w:rPr>
                </w:rPrChange>
              </w:rPr>
            </w:pPr>
            <w:r w:rsidRPr="00B41112">
              <w:rPr>
                <w:iCs/>
                <w:sz w:val="26"/>
                <w:szCs w:val="26"/>
                <w:rPrChange w:id="20278"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27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28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28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282" w:author="Le Minh Nghia" w:date="2019-10-09T10:56:00Z">
                  <w:rPr>
                    <w:iCs/>
                    <w:sz w:val="26"/>
                    <w:szCs w:val="26"/>
                  </w:rPr>
                </w:rPrChange>
              </w:rPr>
            </w:pPr>
            <w:r w:rsidRPr="00B41112">
              <w:rPr>
                <w:iCs/>
                <w:sz w:val="26"/>
                <w:szCs w:val="26"/>
                <w:rPrChange w:id="20283" w:author="Le Minh Nghia" w:date="2019-10-09T10:56:00Z">
                  <w:rPr>
                    <w:iCs/>
                    <w:sz w:val="26"/>
                    <w:szCs w:val="26"/>
                  </w:rPr>
                </w:rPrChange>
              </w:rPr>
              <w:t xml:space="preserve">id </w:t>
            </w:r>
            <w:proofErr w:type="spellStart"/>
            <w:r w:rsidRPr="00B41112">
              <w:rPr>
                <w:iCs/>
                <w:sz w:val="26"/>
                <w:szCs w:val="26"/>
                <w:rPrChange w:id="20284" w:author="Le Minh Nghia" w:date="2019-10-09T10:56:00Z">
                  <w:rPr>
                    <w:iCs/>
                    <w:sz w:val="26"/>
                    <w:szCs w:val="26"/>
                  </w:rPr>
                </w:rPrChange>
              </w:rPr>
              <w:t>công</w:t>
            </w:r>
            <w:proofErr w:type="spellEnd"/>
            <w:r w:rsidRPr="00B41112">
              <w:rPr>
                <w:iCs/>
                <w:sz w:val="26"/>
                <w:szCs w:val="26"/>
                <w:rPrChange w:id="20285" w:author="Le Minh Nghia" w:date="2019-10-09T10:56:00Z">
                  <w:rPr>
                    <w:iCs/>
                    <w:sz w:val="26"/>
                    <w:szCs w:val="26"/>
                  </w:rPr>
                </w:rPrChange>
              </w:rPr>
              <w:t xml:space="preserve"> ty</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286" w:author="Le Minh Nghia" w:date="2019-10-09T10:56:00Z">
                  <w:rPr>
                    <w:sz w:val="26"/>
                    <w:szCs w:val="26"/>
                  </w:rPr>
                </w:rPrChange>
              </w:rPr>
            </w:pPr>
            <w:proofErr w:type="spellStart"/>
            <w:r w:rsidRPr="00B41112">
              <w:rPr>
                <w:sz w:val="26"/>
                <w:szCs w:val="26"/>
                <w:rPrChange w:id="20287"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288" w:author="Le Minh Nghia" w:date="2019-10-09T10:56:00Z">
                  <w:rPr>
                    <w:iCs/>
                    <w:sz w:val="26"/>
                    <w:szCs w:val="26"/>
                  </w:rPr>
                </w:rPrChange>
              </w:rPr>
            </w:pPr>
            <w:r w:rsidRPr="00B41112">
              <w:rPr>
                <w:iCs/>
                <w:sz w:val="26"/>
                <w:szCs w:val="26"/>
                <w:rPrChange w:id="20289"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29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29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29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29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29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295" w:author="Le Minh Nghia" w:date="2019-10-09T10:56:00Z">
                  <w:rPr>
                    <w:iCs/>
                    <w:sz w:val="26"/>
                    <w:szCs w:val="26"/>
                  </w:rPr>
                </w:rPrChange>
              </w:rPr>
            </w:pPr>
            <w:proofErr w:type="spellStart"/>
            <w:r w:rsidRPr="00B41112">
              <w:rPr>
                <w:iCs/>
                <w:sz w:val="26"/>
                <w:szCs w:val="26"/>
                <w:rPrChange w:id="20296" w:author="Le Minh Nghia" w:date="2019-10-09T10:56:00Z">
                  <w:rPr>
                    <w:iCs/>
                    <w:sz w:val="26"/>
                    <w:szCs w:val="26"/>
                  </w:rPr>
                </w:rPrChange>
              </w:rPr>
              <w:t>ngày</w:t>
            </w:r>
            <w:proofErr w:type="spellEnd"/>
            <w:r w:rsidRPr="00B41112">
              <w:rPr>
                <w:iCs/>
                <w:sz w:val="26"/>
                <w:szCs w:val="26"/>
                <w:rPrChange w:id="20297" w:author="Le Minh Nghia" w:date="2019-10-09T10:56:00Z">
                  <w:rPr>
                    <w:iCs/>
                    <w:sz w:val="26"/>
                    <w:szCs w:val="26"/>
                  </w:rPr>
                </w:rPrChange>
              </w:rPr>
              <w:t xml:space="preserve"> </w:t>
            </w:r>
            <w:proofErr w:type="spellStart"/>
            <w:r w:rsidRPr="00B41112">
              <w:rPr>
                <w:iCs/>
                <w:sz w:val="26"/>
                <w:szCs w:val="26"/>
                <w:rPrChange w:id="20298"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299" w:author="Le Minh Nghia" w:date="2019-10-09T10:56:00Z">
                  <w:rPr>
                    <w:sz w:val="26"/>
                    <w:szCs w:val="26"/>
                  </w:rPr>
                </w:rPrChange>
              </w:rPr>
            </w:pPr>
            <w:proofErr w:type="spellStart"/>
            <w:r w:rsidRPr="00B41112">
              <w:rPr>
                <w:sz w:val="26"/>
                <w:szCs w:val="26"/>
                <w:rPrChange w:id="20300"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301" w:author="Le Minh Nghia" w:date="2019-10-09T10:56:00Z">
                  <w:rPr>
                    <w:iCs/>
                    <w:sz w:val="26"/>
                    <w:szCs w:val="26"/>
                  </w:rPr>
                </w:rPrChange>
              </w:rPr>
            </w:pPr>
            <w:r w:rsidRPr="00B41112">
              <w:rPr>
                <w:iCs/>
                <w:sz w:val="26"/>
                <w:szCs w:val="26"/>
                <w:rPrChange w:id="20302"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303"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304"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305"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306"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307"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308" w:author="Le Minh Nghia" w:date="2019-10-09T10:56:00Z">
                  <w:rPr>
                    <w:iCs/>
                    <w:sz w:val="26"/>
                    <w:szCs w:val="26"/>
                  </w:rPr>
                </w:rPrChange>
              </w:rPr>
            </w:pPr>
            <w:proofErr w:type="spellStart"/>
            <w:r w:rsidRPr="00B41112">
              <w:rPr>
                <w:iCs/>
                <w:sz w:val="26"/>
                <w:szCs w:val="26"/>
                <w:rPrChange w:id="20309" w:author="Le Minh Nghia" w:date="2019-10-09T10:56:00Z">
                  <w:rPr>
                    <w:iCs/>
                    <w:sz w:val="26"/>
                    <w:szCs w:val="26"/>
                  </w:rPr>
                </w:rPrChange>
              </w:rPr>
              <w:t>ngày</w:t>
            </w:r>
            <w:proofErr w:type="spellEnd"/>
            <w:r w:rsidRPr="00B41112">
              <w:rPr>
                <w:iCs/>
                <w:sz w:val="26"/>
                <w:szCs w:val="26"/>
                <w:rPrChange w:id="20310" w:author="Le Minh Nghia" w:date="2019-10-09T10:56:00Z">
                  <w:rPr>
                    <w:iCs/>
                    <w:sz w:val="26"/>
                    <w:szCs w:val="26"/>
                  </w:rPr>
                </w:rPrChange>
              </w:rPr>
              <w:t xml:space="preserve"> </w:t>
            </w:r>
            <w:proofErr w:type="spellStart"/>
            <w:r w:rsidRPr="00B41112">
              <w:rPr>
                <w:iCs/>
                <w:sz w:val="26"/>
                <w:szCs w:val="26"/>
                <w:rPrChange w:id="20311" w:author="Le Minh Nghia" w:date="2019-10-09T10:56:00Z">
                  <w:rPr>
                    <w:iCs/>
                    <w:sz w:val="26"/>
                    <w:szCs w:val="26"/>
                  </w:rPr>
                </w:rPrChange>
              </w:rPr>
              <w:t>cập</w:t>
            </w:r>
            <w:proofErr w:type="spellEnd"/>
            <w:r w:rsidRPr="00B41112">
              <w:rPr>
                <w:iCs/>
                <w:sz w:val="26"/>
                <w:szCs w:val="26"/>
                <w:rPrChange w:id="20312" w:author="Le Minh Nghia" w:date="2019-10-09T10:56:00Z">
                  <w:rPr>
                    <w:iCs/>
                    <w:sz w:val="26"/>
                    <w:szCs w:val="26"/>
                  </w:rPr>
                </w:rPrChange>
              </w:rPr>
              <w:t xml:space="preserve"> </w:t>
            </w:r>
            <w:proofErr w:type="spellStart"/>
            <w:r w:rsidRPr="00B41112">
              <w:rPr>
                <w:iCs/>
                <w:sz w:val="26"/>
                <w:szCs w:val="26"/>
                <w:rPrChange w:id="20313"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314" w:author="Le Minh Nghia" w:date="2019-10-09T10:56:00Z">
                  <w:rPr>
                    <w:sz w:val="26"/>
                    <w:szCs w:val="26"/>
                  </w:rPr>
                </w:rPrChange>
              </w:rPr>
            </w:pPr>
            <w:proofErr w:type="spellStart"/>
            <w:r w:rsidRPr="00B41112">
              <w:rPr>
                <w:sz w:val="26"/>
                <w:szCs w:val="26"/>
                <w:rPrChange w:id="20315"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316" w:author="Le Minh Nghia" w:date="2019-10-09T10:56:00Z">
                  <w:rPr>
                    <w:iCs/>
                    <w:sz w:val="26"/>
                    <w:szCs w:val="26"/>
                  </w:rPr>
                </w:rPrChange>
              </w:rPr>
            </w:pPr>
            <w:r w:rsidRPr="00B41112">
              <w:rPr>
                <w:iCs/>
                <w:sz w:val="26"/>
                <w:szCs w:val="26"/>
                <w:rPrChange w:id="20317"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318"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31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32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32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322" w:author="Le Minh Nghia" w:date="2019-10-09T10:56:00Z">
                  <w:rPr>
                    <w:iCs/>
                    <w:sz w:val="26"/>
                    <w:szCs w:val="26"/>
                  </w:rPr>
                </w:rPrChange>
              </w:rPr>
            </w:pPr>
            <w:r w:rsidRPr="00B41112">
              <w:rPr>
                <w:iCs/>
                <w:sz w:val="26"/>
                <w:szCs w:val="26"/>
                <w:rPrChange w:id="2032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324" w:author="Le Minh Nghia" w:date="2019-10-09T10:56:00Z">
                  <w:rPr>
                    <w:iCs/>
                    <w:sz w:val="26"/>
                    <w:szCs w:val="26"/>
                  </w:rPr>
                </w:rPrChange>
              </w:rPr>
            </w:pPr>
            <w:proofErr w:type="spellStart"/>
            <w:r w:rsidRPr="00B41112">
              <w:rPr>
                <w:iCs/>
                <w:sz w:val="26"/>
                <w:szCs w:val="26"/>
                <w:rPrChange w:id="20325" w:author="Le Minh Nghia" w:date="2019-10-09T10:56:00Z">
                  <w:rPr>
                    <w:iCs/>
                    <w:sz w:val="26"/>
                    <w:szCs w:val="26"/>
                  </w:rPr>
                </w:rPrChange>
              </w:rPr>
              <w:t>ngày</w:t>
            </w:r>
            <w:proofErr w:type="spellEnd"/>
            <w:r w:rsidRPr="00B41112">
              <w:rPr>
                <w:iCs/>
                <w:sz w:val="26"/>
                <w:szCs w:val="26"/>
                <w:rPrChange w:id="20326" w:author="Le Minh Nghia" w:date="2019-10-09T10:56:00Z">
                  <w:rPr>
                    <w:iCs/>
                    <w:sz w:val="26"/>
                    <w:szCs w:val="26"/>
                  </w:rPr>
                </w:rPrChange>
              </w:rPr>
              <w:t xml:space="preserve"> </w:t>
            </w:r>
            <w:proofErr w:type="spellStart"/>
            <w:r w:rsidRPr="00B41112">
              <w:rPr>
                <w:iCs/>
                <w:sz w:val="26"/>
                <w:szCs w:val="26"/>
                <w:rPrChange w:id="20327" w:author="Le Minh Nghia" w:date="2019-10-09T10:56:00Z">
                  <w:rPr>
                    <w:iCs/>
                    <w:sz w:val="26"/>
                    <w:szCs w:val="26"/>
                  </w:rPr>
                </w:rPrChange>
              </w:rPr>
              <w:t>xóa</w:t>
            </w:r>
            <w:proofErr w:type="spellEnd"/>
            <w:r w:rsidRPr="00B41112">
              <w:rPr>
                <w:iCs/>
                <w:sz w:val="26"/>
                <w:szCs w:val="26"/>
                <w:rPrChange w:id="20328" w:author="Le Minh Nghia" w:date="2019-10-09T10:56:00Z">
                  <w:rPr>
                    <w:iCs/>
                    <w:sz w:val="26"/>
                    <w:szCs w:val="26"/>
                  </w:rPr>
                </w:rPrChange>
              </w:rPr>
              <w:t xml:space="preserve"> </w:t>
            </w:r>
            <w:proofErr w:type="spellStart"/>
            <w:r w:rsidRPr="00B41112">
              <w:rPr>
                <w:iCs/>
                <w:sz w:val="26"/>
                <w:szCs w:val="26"/>
                <w:rPrChange w:id="20329" w:author="Le Minh Nghia" w:date="2019-10-09T10:56:00Z">
                  <w:rPr>
                    <w:iCs/>
                    <w:sz w:val="26"/>
                    <w:szCs w:val="26"/>
                  </w:rPr>
                </w:rPrChange>
              </w:rPr>
              <w:t>tạm</w:t>
            </w:r>
            <w:proofErr w:type="spellEnd"/>
          </w:p>
        </w:tc>
      </w:tr>
    </w:tbl>
    <w:p w:rsidR="00B96D1A" w:rsidRPr="00B41112" w:rsidRDefault="00B96D1A" w:rsidP="00596A15">
      <w:pPr>
        <w:pStyle w:val="ListParagraph"/>
        <w:rPr>
          <w:ins w:id="20330" w:author="Le Minh Nghia" w:date="2019-10-09T10:21:00Z"/>
          <w:rFonts w:eastAsiaTheme="majorEastAsia"/>
          <w:color w:val="2E74B5" w:themeColor="accent1" w:themeShade="BF"/>
          <w:sz w:val="26"/>
          <w:szCs w:val="26"/>
          <w:rPrChange w:id="20331" w:author="Le Minh Nghia" w:date="2019-10-09T10:56:00Z">
            <w:rPr>
              <w:ins w:id="20332" w:author="Le Minh Nghia" w:date="2019-10-09T10:21:00Z"/>
              <w:rFonts w:asciiTheme="majorHAnsi" w:eastAsiaTheme="majorEastAsia" w:hAnsiTheme="majorHAnsi" w:cstheme="majorBidi"/>
              <w:color w:val="2E74B5" w:themeColor="accent1" w:themeShade="BF"/>
              <w:sz w:val="26"/>
              <w:szCs w:val="26"/>
            </w:rPr>
          </w:rPrChange>
        </w:rPr>
      </w:pPr>
    </w:p>
    <w:p w:rsidR="00B96D1A" w:rsidRPr="00B41112" w:rsidRDefault="00B96D1A" w:rsidP="00B96D1A">
      <w:pPr>
        <w:rPr>
          <w:ins w:id="20333" w:author="Le Minh Nghia" w:date="2019-10-09T10:22:00Z"/>
          <w:rFonts w:eastAsiaTheme="majorEastAsia"/>
          <w:color w:val="2E74B5" w:themeColor="accent1" w:themeShade="BF"/>
          <w:sz w:val="26"/>
          <w:szCs w:val="26"/>
          <w:rPrChange w:id="20334" w:author="Le Minh Nghia" w:date="2019-10-09T10:56:00Z">
            <w:rPr>
              <w:ins w:id="20335" w:author="Le Minh Nghia" w:date="2019-10-09T10:22:00Z"/>
              <w:rFonts w:asciiTheme="majorHAnsi" w:eastAsiaTheme="majorEastAsia" w:hAnsiTheme="majorHAnsi" w:cstheme="majorBidi"/>
              <w:color w:val="2E74B5" w:themeColor="accent1" w:themeShade="BF"/>
              <w:sz w:val="26"/>
              <w:szCs w:val="26"/>
            </w:rPr>
          </w:rPrChange>
        </w:rPr>
      </w:pPr>
    </w:p>
    <w:p w:rsidR="00B96D1A" w:rsidRPr="00B41112" w:rsidRDefault="00B96D1A" w:rsidP="00B96D1A">
      <w:pPr>
        <w:rPr>
          <w:ins w:id="20336" w:author="Le Minh Nghia" w:date="2019-10-09T10:22:00Z"/>
          <w:rFonts w:eastAsiaTheme="majorEastAsia"/>
          <w:color w:val="2E74B5" w:themeColor="accent1" w:themeShade="BF"/>
          <w:sz w:val="26"/>
          <w:szCs w:val="26"/>
          <w:rPrChange w:id="20337" w:author="Le Minh Nghia" w:date="2019-10-09T10:56:00Z">
            <w:rPr>
              <w:ins w:id="20338" w:author="Le Minh Nghia" w:date="2019-10-09T10:22:00Z"/>
              <w:rFonts w:asciiTheme="majorHAnsi" w:eastAsiaTheme="majorEastAsia" w:hAnsiTheme="majorHAnsi" w:cstheme="majorBidi"/>
              <w:color w:val="2E74B5" w:themeColor="accent1" w:themeShade="BF"/>
              <w:sz w:val="26"/>
              <w:szCs w:val="26"/>
            </w:rPr>
          </w:rPrChange>
        </w:rPr>
      </w:pPr>
    </w:p>
    <w:p w:rsidR="00B96D1A" w:rsidRPr="00B41112" w:rsidRDefault="00B96D1A" w:rsidP="00B96D1A">
      <w:pPr>
        <w:rPr>
          <w:ins w:id="20339" w:author="Le Minh Nghia" w:date="2019-10-09T10:22:00Z"/>
          <w:rFonts w:eastAsiaTheme="majorEastAsia"/>
          <w:color w:val="2E74B5" w:themeColor="accent1" w:themeShade="BF"/>
          <w:sz w:val="26"/>
          <w:szCs w:val="26"/>
          <w:rPrChange w:id="20340" w:author="Le Minh Nghia" w:date="2019-10-09T10:56:00Z">
            <w:rPr>
              <w:ins w:id="20341" w:author="Le Minh Nghia" w:date="2019-10-09T10:22:00Z"/>
              <w:rFonts w:asciiTheme="majorHAnsi" w:eastAsiaTheme="majorEastAsia" w:hAnsiTheme="majorHAnsi" w:cstheme="majorBidi"/>
              <w:color w:val="2E74B5" w:themeColor="accent1" w:themeShade="BF"/>
              <w:sz w:val="26"/>
              <w:szCs w:val="26"/>
            </w:rPr>
          </w:rPrChange>
        </w:rPr>
      </w:pPr>
    </w:p>
    <w:p w:rsidR="00B96D1A" w:rsidRPr="00B41112" w:rsidRDefault="00B96D1A" w:rsidP="00B96D1A">
      <w:pPr>
        <w:rPr>
          <w:ins w:id="20342" w:author="Le Minh Nghia" w:date="2019-10-09T10:22:00Z"/>
          <w:rFonts w:eastAsiaTheme="majorEastAsia"/>
          <w:color w:val="2E74B5" w:themeColor="accent1" w:themeShade="BF"/>
          <w:sz w:val="26"/>
          <w:szCs w:val="26"/>
          <w:rPrChange w:id="20343" w:author="Le Minh Nghia" w:date="2019-10-09T10:56:00Z">
            <w:rPr>
              <w:ins w:id="20344" w:author="Le Minh Nghia" w:date="2019-10-09T10:22:00Z"/>
              <w:rFonts w:asciiTheme="majorHAnsi" w:eastAsiaTheme="majorEastAsia" w:hAnsiTheme="majorHAnsi" w:cstheme="majorBidi"/>
              <w:color w:val="2E74B5" w:themeColor="accent1" w:themeShade="BF"/>
              <w:sz w:val="26"/>
              <w:szCs w:val="26"/>
            </w:rPr>
          </w:rPrChange>
        </w:rPr>
      </w:pPr>
    </w:p>
    <w:p w:rsidR="00B96D1A" w:rsidRPr="00B41112" w:rsidRDefault="00B96D1A">
      <w:pPr>
        <w:rPr>
          <w:ins w:id="20345" w:author="Le Minh Nghia" w:date="2019-10-09T10:22:00Z"/>
          <w:rFonts w:eastAsiaTheme="majorEastAsia"/>
          <w:color w:val="2E74B5" w:themeColor="accent1" w:themeShade="BF"/>
          <w:sz w:val="26"/>
          <w:szCs w:val="26"/>
          <w:rPrChange w:id="20346" w:author="Le Minh Nghia" w:date="2019-10-09T10:56:00Z">
            <w:rPr>
              <w:ins w:id="20347" w:author="Le Minh Nghia" w:date="2019-10-09T10:22:00Z"/>
            </w:rPr>
          </w:rPrChange>
        </w:rPr>
        <w:pPrChange w:id="20348" w:author="Le Minh Nghia" w:date="2019-10-09T10:22:00Z">
          <w:pPr>
            <w:pStyle w:val="ListParagraph"/>
          </w:pPr>
        </w:pPrChange>
      </w:pPr>
    </w:p>
    <w:p w:rsidR="00B96D1A" w:rsidRPr="00B41112" w:rsidRDefault="00B96D1A" w:rsidP="00596A15">
      <w:pPr>
        <w:pStyle w:val="ListParagraph"/>
        <w:rPr>
          <w:ins w:id="20349" w:author="Le Minh Nghia" w:date="2019-10-09T10:22:00Z"/>
          <w:rFonts w:eastAsiaTheme="majorEastAsia"/>
          <w:color w:val="2E74B5" w:themeColor="accent1" w:themeShade="BF"/>
          <w:sz w:val="26"/>
          <w:szCs w:val="26"/>
          <w:rPrChange w:id="20350" w:author="Le Minh Nghia" w:date="2019-10-09T10:56:00Z">
            <w:rPr>
              <w:ins w:id="20351" w:author="Le Minh Nghia" w:date="2019-10-09T10:22:00Z"/>
              <w:rFonts w:asciiTheme="majorHAnsi" w:eastAsiaTheme="majorEastAsia" w:hAnsiTheme="majorHAnsi" w:cstheme="majorBidi"/>
              <w:color w:val="2E74B5" w:themeColor="accent1" w:themeShade="BF"/>
              <w:sz w:val="26"/>
              <w:szCs w:val="26"/>
            </w:rPr>
          </w:rPrChange>
        </w:rPr>
      </w:pPr>
    </w:p>
    <w:p w:rsidR="00B96D1A" w:rsidRPr="00B41112" w:rsidDel="00B96D1A" w:rsidRDefault="00B96D1A" w:rsidP="00596A15">
      <w:pPr>
        <w:pStyle w:val="ListParagraph"/>
        <w:rPr>
          <w:del w:id="20352" w:author="Le Minh Nghia" w:date="2019-10-09T10:22:00Z"/>
          <w:rFonts w:eastAsiaTheme="majorEastAsia"/>
          <w:color w:val="2E74B5" w:themeColor="accent1" w:themeShade="BF"/>
          <w:sz w:val="26"/>
          <w:szCs w:val="26"/>
          <w:rPrChange w:id="20353" w:author="Le Minh Nghia" w:date="2019-10-09T10:56:00Z">
            <w:rPr>
              <w:del w:id="20354" w:author="Le Minh Nghia" w:date="2019-10-09T10:22:00Z"/>
              <w:rFonts w:asciiTheme="majorHAnsi" w:eastAsiaTheme="majorEastAsia" w:hAnsiTheme="majorHAnsi" w:cstheme="majorBidi"/>
              <w:color w:val="2E74B5" w:themeColor="accent1" w:themeShade="BF"/>
              <w:sz w:val="26"/>
              <w:szCs w:val="26"/>
            </w:rPr>
          </w:rPrChange>
        </w:rPr>
      </w:pPr>
    </w:p>
    <w:p w:rsidR="00596A15" w:rsidRPr="00B41112" w:rsidRDefault="00596A15" w:rsidP="00596A15">
      <w:pPr>
        <w:pStyle w:val="ListParagraph"/>
        <w:numPr>
          <w:ilvl w:val="0"/>
          <w:numId w:val="44"/>
        </w:numPr>
        <w:rPr>
          <w:rFonts w:eastAsiaTheme="majorEastAsia"/>
          <w:color w:val="2E74B5" w:themeColor="accent1" w:themeShade="BF"/>
          <w:sz w:val="26"/>
          <w:szCs w:val="26"/>
          <w:rPrChange w:id="20355" w:author="Le Minh Nghia" w:date="2019-10-09T10:56:00Z">
            <w:rPr>
              <w:rFonts w:asciiTheme="majorHAnsi" w:eastAsiaTheme="majorEastAsia" w:hAnsiTheme="majorHAnsi" w:cstheme="majorBidi"/>
              <w:color w:val="2E74B5" w:themeColor="accent1" w:themeShade="BF"/>
              <w:sz w:val="26"/>
              <w:szCs w:val="26"/>
            </w:rPr>
          </w:rPrChange>
        </w:rPr>
      </w:pPr>
      <w:r w:rsidRPr="00B41112">
        <w:rPr>
          <w:rFonts w:eastAsiaTheme="majorEastAsia"/>
          <w:color w:val="2E74B5" w:themeColor="accent1" w:themeShade="BF"/>
          <w:sz w:val="26"/>
          <w:szCs w:val="26"/>
          <w:rPrChange w:id="20356" w:author="Le Minh Nghia" w:date="2019-10-09T10:56:00Z">
            <w:rPr>
              <w:rFonts w:asciiTheme="majorHAnsi" w:eastAsiaTheme="majorEastAsia" w:hAnsiTheme="majorHAnsi" w:cstheme="majorBidi"/>
              <w:color w:val="2E74B5" w:themeColor="accent1" w:themeShade="BF"/>
              <w:sz w:val="26"/>
              <w:szCs w:val="26"/>
            </w:rPr>
          </w:rPrChange>
        </w:rPr>
        <w:t>BẢNG MÔ TẢ THUỘC TÍNH CỦA COMPANIES</w:t>
      </w:r>
    </w:p>
    <w:tbl>
      <w:tblPr>
        <w:tblW w:w="9938"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288"/>
        <w:gridCol w:w="2180"/>
        <w:gridCol w:w="725"/>
        <w:gridCol w:w="710"/>
        <w:gridCol w:w="745"/>
        <w:gridCol w:w="898"/>
        <w:gridCol w:w="479"/>
        <w:gridCol w:w="1913"/>
      </w:tblGrid>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357" w:author="Le Minh Nghia" w:date="2019-10-09T10:56:00Z">
                  <w:rPr>
                    <w:rFonts w:eastAsia="MS Mincho"/>
                    <w:b/>
                    <w:i/>
                    <w:iCs/>
                    <w:sz w:val="26"/>
                    <w:szCs w:val="26"/>
                  </w:rPr>
                </w:rPrChange>
              </w:rPr>
            </w:pPr>
            <w:proofErr w:type="spellStart"/>
            <w:r w:rsidRPr="00B41112">
              <w:rPr>
                <w:b/>
                <w:i/>
                <w:iCs/>
                <w:sz w:val="26"/>
                <w:szCs w:val="26"/>
                <w:rPrChange w:id="20358" w:author="Le Minh Nghia" w:date="2019-10-09T10:56:00Z">
                  <w:rPr>
                    <w:b/>
                    <w:i/>
                    <w:iCs/>
                    <w:sz w:val="26"/>
                    <w:szCs w:val="26"/>
                  </w:rPr>
                </w:rPrChange>
              </w:rPr>
              <w:lastRenderedPageBreak/>
              <w:t>Tên</w:t>
            </w:r>
            <w:proofErr w:type="spellEnd"/>
            <w:r w:rsidRPr="00B41112">
              <w:rPr>
                <w:b/>
                <w:i/>
                <w:iCs/>
                <w:sz w:val="26"/>
                <w:szCs w:val="26"/>
                <w:rPrChange w:id="20359" w:author="Le Minh Nghia" w:date="2019-10-09T10:56:00Z">
                  <w:rPr>
                    <w:b/>
                    <w:i/>
                    <w:iCs/>
                    <w:sz w:val="26"/>
                    <w:szCs w:val="26"/>
                  </w:rPr>
                </w:rPrChange>
              </w:rPr>
              <w:t xml:space="preserve"> </w:t>
            </w:r>
            <w:proofErr w:type="spellStart"/>
            <w:r w:rsidRPr="00B41112">
              <w:rPr>
                <w:b/>
                <w:i/>
                <w:iCs/>
                <w:sz w:val="26"/>
                <w:szCs w:val="26"/>
                <w:rPrChange w:id="20360" w:author="Le Minh Nghia" w:date="2019-10-09T10:56:00Z">
                  <w:rPr>
                    <w:b/>
                    <w:i/>
                    <w:iCs/>
                    <w:sz w:val="26"/>
                    <w:szCs w:val="26"/>
                  </w:rPr>
                </w:rPrChange>
              </w:rPr>
              <w:t>thuộc</w:t>
            </w:r>
            <w:proofErr w:type="spellEnd"/>
            <w:r w:rsidRPr="00B41112">
              <w:rPr>
                <w:b/>
                <w:i/>
                <w:iCs/>
                <w:sz w:val="26"/>
                <w:szCs w:val="26"/>
                <w:rPrChange w:id="20361" w:author="Le Minh Nghia" w:date="2019-10-09T10:56:00Z">
                  <w:rPr>
                    <w:b/>
                    <w:i/>
                    <w:iCs/>
                    <w:sz w:val="26"/>
                    <w:szCs w:val="26"/>
                  </w:rPr>
                </w:rPrChange>
              </w:rPr>
              <w:t xml:space="preserve"> </w:t>
            </w:r>
            <w:proofErr w:type="spellStart"/>
            <w:r w:rsidRPr="00B41112">
              <w:rPr>
                <w:b/>
                <w:i/>
                <w:iCs/>
                <w:sz w:val="26"/>
                <w:szCs w:val="26"/>
                <w:rPrChange w:id="20362" w:author="Le Minh Nghia" w:date="2019-10-09T10:56:00Z">
                  <w:rPr>
                    <w:b/>
                    <w:i/>
                    <w:iCs/>
                    <w:sz w:val="26"/>
                    <w:szCs w:val="26"/>
                  </w:rPr>
                </w:rPrChange>
              </w:rPr>
              <w:t>tính</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363" w:author="Le Minh Nghia" w:date="2019-10-09T10:56:00Z">
                  <w:rPr>
                    <w:rFonts w:eastAsia="MS Mincho"/>
                    <w:b/>
                    <w:i/>
                    <w:iCs/>
                    <w:sz w:val="26"/>
                    <w:szCs w:val="26"/>
                  </w:rPr>
                </w:rPrChange>
              </w:rPr>
            </w:pPr>
            <w:proofErr w:type="spellStart"/>
            <w:r w:rsidRPr="00B41112">
              <w:rPr>
                <w:b/>
                <w:i/>
                <w:iCs/>
                <w:sz w:val="26"/>
                <w:szCs w:val="26"/>
                <w:rPrChange w:id="20364" w:author="Le Minh Nghia" w:date="2019-10-09T10:56:00Z">
                  <w:rPr>
                    <w:b/>
                    <w:i/>
                    <w:iCs/>
                    <w:sz w:val="26"/>
                    <w:szCs w:val="26"/>
                  </w:rPr>
                </w:rPrChange>
              </w:rPr>
              <w:t>Kiểu</w:t>
            </w:r>
            <w:proofErr w:type="spellEnd"/>
            <w:r w:rsidRPr="00B41112">
              <w:rPr>
                <w:b/>
                <w:i/>
                <w:iCs/>
                <w:sz w:val="26"/>
                <w:szCs w:val="26"/>
                <w:rPrChange w:id="20365" w:author="Le Minh Nghia" w:date="2019-10-09T10:56:00Z">
                  <w:rPr>
                    <w:b/>
                    <w:i/>
                    <w:iCs/>
                    <w:sz w:val="26"/>
                    <w:szCs w:val="26"/>
                  </w:rPr>
                </w:rPrChange>
              </w:rPr>
              <w:t xml:space="preserve"> </w:t>
            </w:r>
            <w:proofErr w:type="spellStart"/>
            <w:r w:rsidRPr="00B41112">
              <w:rPr>
                <w:b/>
                <w:i/>
                <w:iCs/>
                <w:sz w:val="26"/>
                <w:szCs w:val="26"/>
                <w:rPrChange w:id="20366" w:author="Le Minh Nghia" w:date="2019-10-09T10:56:00Z">
                  <w:rPr>
                    <w:b/>
                    <w:i/>
                    <w:iCs/>
                    <w:sz w:val="26"/>
                    <w:szCs w:val="26"/>
                  </w:rPr>
                </w:rPrChange>
              </w:rPr>
              <w:t>dữ</w:t>
            </w:r>
            <w:proofErr w:type="spellEnd"/>
            <w:r w:rsidRPr="00B41112">
              <w:rPr>
                <w:b/>
                <w:i/>
                <w:iCs/>
                <w:sz w:val="26"/>
                <w:szCs w:val="26"/>
                <w:rPrChange w:id="20367" w:author="Le Minh Nghia" w:date="2019-10-09T10:56:00Z">
                  <w:rPr>
                    <w:b/>
                    <w:i/>
                    <w:iCs/>
                    <w:sz w:val="26"/>
                    <w:szCs w:val="26"/>
                  </w:rPr>
                </w:rPrChange>
              </w:rPr>
              <w:t xml:space="preserve"> </w:t>
            </w:r>
            <w:proofErr w:type="spellStart"/>
            <w:r w:rsidRPr="00B41112">
              <w:rPr>
                <w:b/>
                <w:i/>
                <w:iCs/>
                <w:sz w:val="26"/>
                <w:szCs w:val="26"/>
                <w:rPrChange w:id="20368" w:author="Le Minh Nghia" w:date="2019-10-09T10:56:00Z">
                  <w:rPr>
                    <w:b/>
                    <w:i/>
                    <w:iCs/>
                    <w:sz w:val="26"/>
                    <w:szCs w:val="26"/>
                  </w:rPr>
                </w:rPrChange>
              </w:rPr>
              <w:t>liệu</w:t>
            </w:r>
            <w:proofErr w:type="spellEnd"/>
          </w:p>
        </w:tc>
        <w:tc>
          <w:tcPr>
            <w:tcW w:w="580"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369" w:author="Le Minh Nghia" w:date="2019-10-09T10:56:00Z">
                  <w:rPr>
                    <w:rFonts w:eastAsia="MS Mincho"/>
                    <w:b/>
                    <w:i/>
                    <w:iCs/>
                    <w:sz w:val="26"/>
                    <w:szCs w:val="26"/>
                  </w:rPr>
                </w:rPrChange>
              </w:rPr>
            </w:pPr>
            <w:proofErr w:type="spellStart"/>
            <w:r w:rsidRPr="00B41112">
              <w:rPr>
                <w:b/>
                <w:i/>
                <w:iCs/>
                <w:sz w:val="26"/>
                <w:szCs w:val="26"/>
                <w:rPrChange w:id="20370" w:author="Le Minh Nghia" w:date="2019-10-09T10:56:00Z">
                  <w:rPr>
                    <w:b/>
                    <w:i/>
                    <w:iCs/>
                    <w:sz w:val="26"/>
                    <w:szCs w:val="26"/>
                  </w:rPr>
                </w:rPrChange>
              </w:rPr>
              <w:t>Khóa</w:t>
            </w:r>
            <w:proofErr w:type="spellEnd"/>
            <w:r w:rsidRPr="00B41112">
              <w:rPr>
                <w:b/>
                <w:i/>
                <w:iCs/>
                <w:sz w:val="26"/>
                <w:szCs w:val="26"/>
                <w:rPrChange w:id="20371" w:author="Le Minh Nghia" w:date="2019-10-09T10:56:00Z">
                  <w:rPr>
                    <w:b/>
                    <w:i/>
                    <w:iCs/>
                    <w:sz w:val="26"/>
                    <w:szCs w:val="26"/>
                  </w:rPr>
                </w:rPrChange>
              </w:rPr>
              <w:t xml:space="preserve"> </w:t>
            </w:r>
            <w:proofErr w:type="spellStart"/>
            <w:r w:rsidRPr="00B41112">
              <w:rPr>
                <w:b/>
                <w:i/>
                <w:iCs/>
                <w:sz w:val="26"/>
                <w:szCs w:val="26"/>
                <w:rPrChange w:id="20372" w:author="Le Minh Nghia" w:date="2019-10-09T10:56:00Z">
                  <w:rPr>
                    <w:b/>
                    <w:i/>
                    <w:iCs/>
                    <w:sz w:val="26"/>
                    <w:szCs w:val="26"/>
                  </w:rPr>
                </w:rPrChange>
              </w:rPr>
              <w:t>chính</w:t>
            </w:r>
            <w:proofErr w:type="spellEnd"/>
          </w:p>
        </w:tc>
        <w:tc>
          <w:tcPr>
            <w:tcW w:w="63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373" w:author="Le Minh Nghia" w:date="2019-10-09T10:56:00Z">
                  <w:rPr>
                    <w:rFonts w:eastAsia="MS Mincho"/>
                    <w:b/>
                    <w:i/>
                    <w:iCs/>
                    <w:sz w:val="26"/>
                    <w:szCs w:val="26"/>
                  </w:rPr>
                </w:rPrChange>
              </w:rPr>
            </w:pPr>
            <w:proofErr w:type="spellStart"/>
            <w:r w:rsidRPr="00B41112">
              <w:rPr>
                <w:b/>
                <w:i/>
                <w:iCs/>
                <w:sz w:val="26"/>
                <w:szCs w:val="26"/>
                <w:rPrChange w:id="20374" w:author="Le Minh Nghia" w:date="2019-10-09T10:56:00Z">
                  <w:rPr>
                    <w:b/>
                    <w:i/>
                    <w:iCs/>
                    <w:sz w:val="26"/>
                    <w:szCs w:val="26"/>
                  </w:rPr>
                </w:rPrChange>
              </w:rPr>
              <w:t>Khóa</w:t>
            </w:r>
            <w:proofErr w:type="spellEnd"/>
            <w:r w:rsidRPr="00B41112">
              <w:rPr>
                <w:b/>
                <w:i/>
                <w:iCs/>
                <w:sz w:val="26"/>
                <w:szCs w:val="26"/>
                <w:rPrChange w:id="20375" w:author="Le Minh Nghia" w:date="2019-10-09T10:56:00Z">
                  <w:rPr>
                    <w:b/>
                    <w:i/>
                    <w:iCs/>
                    <w:sz w:val="26"/>
                    <w:szCs w:val="26"/>
                  </w:rPr>
                </w:rPrChange>
              </w:rPr>
              <w:t xml:space="preserve"> </w:t>
            </w:r>
            <w:proofErr w:type="spellStart"/>
            <w:r w:rsidRPr="00B41112">
              <w:rPr>
                <w:b/>
                <w:i/>
                <w:iCs/>
                <w:sz w:val="26"/>
                <w:szCs w:val="26"/>
                <w:rPrChange w:id="20376" w:author="Le Minh Nghia" w:date="2019-10-09T10:56:00Z">
                  <w:rPr>
                    <w:b/>
                    <w:i/>
                    <w:iCs/>
                    <w:sz w:val="26"/>
                    <w:szCs w:val="26"/>
                  </w:rPr>
                </w:rPrChange>
              </w:rPr>
              <w:t>ngoại</w:t>
            </w:r>
            <w:proofErr w:type="spellEnd"/>
          </w:p>
        </w:tc>
        <w:tc>
          <w:tcPr>
            <w:tcW w:w="779"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377" w:author="Le Minh Nghia" w:date="2019-10-09T10:56:00Z">
                  <w:rPr>
                    <w:rFonts w:eastAsia="MS Mincho"/>
                    <w:b/>
                    <w:i/>
                    <w:iCs/>
                    <w:sz w:val="26"/>
                    <w:szCs w:val="26"/>
                  </w:rPr>
                </w:rPrChange>
              </w:rPr>
            </w:pPr>
            <w:proofErr w:type="spellStart"/>
            <w:r w:rsidRPr="00B41112">
              <w:rPr>
                <w:b/>
                <w:i/>
                <w:iCs/>
                <w:sz w:val="26"/>
                <w:szCs w:val="26"/>
                <w:rPrChange w:id="20378" w:author="Le Minh Nghia" w:date="2019-10-09T10:56:00Z">
                  <w:rPr>
                    <w:b/>
                    <w:i/>
                    <w:iCs/>
                    <w:sz w:val="26"/>
                    <w:szCs w:val="26"/>
                  </w:rPr>
                </w:rPrChange>
              </w:rPr>
              <w:t>Giá</w:t>
            </w:r>
            <w:proofErr w:type="spellEnd"/>
            <w:r w:rsidRPr="00B41112">
              <w:rPr>
                <w:b/>
                <w:i/>
                <w:iCs/>
                <w:sz w:val="26"/>
                <w:szCs w:val="26"/>
                <w:rPrChange w:id="20379" w:author="Le Minh Nghia" w:date="2019-10-09T10:56:00Z">
                  <w:rPr>
                    <w:b/>
                    <w:i/>
                    <w:iCs/>
                    <w:sz w:val="26"/>
                    <w:szCs w:val="26"/>
                  </w:rPr>
                </w:rPrChange>
              </w:rPr>
              <w:t xml:space="preserve"> </w:t>
            </w:r>
            <w:proofErr w:type="spellStart"/>
            <w:r w:rsidRPr="00B41112">
              <w:rPr>
                <w:b/>
                <w:i/>
                <w:iCs/>
                <w:sz w:val="26"/>
                <w:szCs w:val="26"/>
                <w:rPrChange w:id="20380" w:author="Le Minh Nghia" w:date="2019-10-09T10:56:00Z">
                  <w:rPr>
                    <w:b/>
                    <w:i/>
                    <w:iCs/>
                    <w:sz w:val="26"/>
                    <w:szCs w:val="26"/>
                  </w:rPr>
                </w:rPrChange>
              </w:rPr>
              <w:t>trị</w:t>
            </w:r>
            <w:proofErr w:type="spellEnd"/>
            <w:r w:rsidRPr="00B41112">
              <w:rPr>
                <w:b/>
                <w:i/>
                <w:iCs/>
                <w:sz w:val="26"/>
                <w:szCs w:val="26"/>
                <w:rPrChange w:id="20381" w:author="Le Minh Nghia" w:date="2019-10-09T10:56:00Z">
                  <w:rPr>
                    <w:b/>
                    <w:i/>
                    <w:iCs/>
                    <w:sz w:val="26"/>
                    <w:szCs w:val="26"/>
                  </w:rPr>
                </w:rPrChange>
              </w:rPr>
              <w:t xml:space="preserve"> </w:t>
            </w:r>
            <w:proofErr w:type="spellStart"/>
            <w:r w:rsidRPr="00B41112">
              <w:rPr>
                <w:b/>
                <w:i/>
                <w:iCs/>
                <w:sz w:val="26"/>
                <w:szCs w:val="26"/>
                <w:rPrChange w:id="20382" w:author="Le Minh Nghia" w:date="2019-10-09T10:56:00Z">
                  <w:rPr>
                    <w:b/>
                    <w:i/>
                    <w:iCs/>
                    <w:sz w:val="26"/>
                    <w:szCs w:val="26"/>
                  </w:rPr>
                </w:rPrChange>
              </w:rPr>
              <w:t>mặc</w:t>
            </w:r>
            <w:proofErr w:type="spellEnd"/>
            <w:r w:rsidRPr="00B41112">
              <w:rPr>
                <w:b/>
                <w:i/>
                <w:iCs/>
                <w:sz w:val="26"/>
                <w:szCs w:val="26"/>
                <w:rPrChange w:id="20383" w:author="Le Minh Nghia" w:date="2019-10-09T10:56:00Z">
                  <w:rPr>
                    <w:b/>
                    <w:i/>
                    <w:iCs/>
                    <w:sz w:val="26"/>
                    <w:szCs w:val="26"/>
                  </w:rPr>
                </w:rPrChange>
              </w:rPr>
              <w:t xml:space="preserve"> </w:t>
            </w:r>
            <w:proofErr w:type="spellStart"/>
            <w:r w:rsidRPr="00B41112">
              <w:rPr>
                <w:b/>
                <w:i/>
                <w:iCs/>
                <w:sz w:val="26"/>
                <w:szCs w:val="26"/>
                <w:rPrChange w:id="20384" w:author="Le Minh Nghia" w:date="2019-10-09T10:56:00Z">
                  <w:rPr>
                    <w:b/>
                    <w:i/>
                    <w:iCs/>
                    <w:sz w:val="26"/>
                    <w:szCs w:val="26"/>
                  </w:rPr>
                </w:rPrChange>
              </w:rPr>
              <w:t>định</w:t>
            </w:r>
            <w:proofErr w:type="spellEnd"/>
          </w:p>
        </w:tc>
        <w:tc>
          <w:tcPr>
            <w:tcW w:w="698" w:type="dxa"/>
            <w:tcBorders>
              <w:top w:val="dotted" w:sz="4" w:space="0" w:color="auto"/>
              <w:left w:val="dotted" w:sz="4" w:space="0" w:color="auto"/>
              <w:bottom w:val="dotted" w:sz="4" w:space="0" w:color="auto"/>
              <w:right w:val="dotted" w:sz="4" w:space="0" w:color="auto"/>
            </w:tcBorders>
            <w:shd w:val="clear" w:color="auto" w:fill="E6E6E6"/>
          </w:tcPr>
          <w:p w:rsidR="00596A15" w:rsidRPr="00B41112" w:rsidRDefault="00596A15" w:rsidP="0028370D">
            <w:pPr>
              <w:spacing w:before="20" w:after="20"/>
              <w:ind w:left="-113" w:right="-113"/>
              <w:jc w:val="center"/>
              <w:rPr>
                <w:b/>
                <w:i/>
                <w:iCs/>
                <w:sz w:val="26"/>
                <w:szCs w:val="26"/>
                <w:rPrChange w:id="20385" w:author="Le Minh Nghia" w:date="2019-10-09T10:56:00Z">
                  <w:rPr>
                    <w:b/>
                    <w:i/>
                    <w:iCs/>
                    <w:sz w:val="26"/>
                    <w:szCs w:val="26"/>
                  </w:rPr>
                </w:rPrChange>
              </w:rPr>
            </w:pPr>
            <w:r w:rsidRPr="00B41112">
              <w:rPr>
                <w:b/>
                <w:i/>
                <w:iCs/>
                <w:sz w:val="26"/>
                <w:szCs w:val="26"/>
                <w:rPrChange w:id="20386" w:author="Le Minh Nghia" w:date="2019-10-09T10:56:00Z">
                  <w:rPr>
                    <w:b/>
                    <w:i/>
                    <w:iCs/>
                    <w:sz w:val="26"/>
                    <w:szCs w:val="26"/>
                  </w:rPr>
                </w:rPrChange>
              </w:rPr>
              <w:t>Unique</w:t>
            </w:r>
          </w:p>
        </w:tc>
        <w:tc>
          <w:tcPr>
            <w:tcW w:w="417"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387" w:author="Le Minh Nghia" w:date="2019-10-09T10:56:00Z">
                  <w:rPr>
                    <w:rFonts w:eastAsia="MS Mincho"/>
                    <w:b/>
                    <w:i/>
                    <w:iCs/>
                    <w:sz w:val="26"/>
                    <w:szCs w:val="26"/>
                  </w:rPr>
                </w:rPrChange>
              </w:rPr>
            </w:pPr>
            <w:r w:rsidRPr="00B41112">
              <w:rPr>
                <w:b/>
                <w:i/>
                <w:iCs/>
                <w:sz w:val="26"/>
                <w:szCs w:val="26"/>
                <w:rPrChange w:id="20388" w:author="Le Minh Nghia" w:date="2019-10-09T10:56:00Z">
                  <w:rPr>
                    <w:b/>
                    <w:i/>
                    <w:iCs/>
                    <w:sz w:val="26"/>
                    <w:szCs w:val="26"/>
                  </w:rPr>
                </w:rPrChange>
              </w:rPr>
              <w:t>NN</w:t>
            </w:r>
          </w:p>
        </w:tc>
        <w:tc>
          <w:tcPr>
            <w:tcW w:w="2165" w:type="dxa"/>
            <w:tcBorders>
              <w:top w:val="dotted" w:sz="4" w:space="0" w:color="auto"/>
              <w:left w:val="dotted" w:sz="4" w:space="0" w:color="auto"/>
              <w:bottom w:val="dotted" w:sz="4" w:space="0" w:color="auto"/>
              <w:right w:val="dotted" w:sz="4" w:space="0" w:color="auto"/>
            </w:tcBorders>
            <w:shd w:val="clear" w:color="auto" w:fill="E6E6E6"/>
            <w:vAlign w:val="center"/>
            <w:hideMark/>
          </w:tcPr>
          <w:p w:rsidR="00596A15" w:rsidRPr="00B41112" w:rsidRDefault="00596A15" w:rsidP="0028370D">
            <w:pPr>
              <w:spacing w:before="20" w:after="20"/>
              <w:ind w:left="-113" w:right="-113"/>
              <w:jc w:val="center"/>
              <w:rPr>
                <w:rFonts w:eastAsia="MS Mincho"/>
                <w:b/>
                <w:i/>
                <w:iCs/>
                <w:sz w:val="26"/>
                <w:szCs w:val="26"/>
                <w:rPrChange w:id="20389" w:author="Le Minh Nghia" w:date="2019-10-09T10:56:00Z">
                  <w:rPr>
                    <w:rFonts w:eastAsia="MS Mincho"/>
                    <w:b/>
                    <w:i/>
                    <w:iCs/>
                    <w:sz w:val="26"/>
                    <w:szCs w:val="26"/>
                  </w:rPr>
                </w:rPrChange>
              </w:rPr>
            </w:pPr>
            <w:proofErr w:type="spellStart"/>
            <w:r w:rsidRPr="00B41112">
              <w:rPr>
                <w:b/>
                <w:i/>
                <w:iCs/>
                <w:sz w:val="26"/>
                <w:szCs w:val="26"/>
                <w:rPrChange w:id="20390" w:author="Le Minh Nghia" w:date="2019-10-09T10:56:00Z">
                  <w:rPr>
                    <w:b/>
                    <w:i/>
                    <w:iCs/>
                    <w:sz w:val="26"/>
                    <w:szCs w:val="26"/>
                  </w:rPr>
                </w:rPrChange>
              </w:rPr>
              <w:t>Diễn</w:t>
            </w:r>
            <w:proofErr w:type="spellEnd"/>
            <w:r w:rsidRPr="00B41112">
              <w:rPr>
                <w:b/>
                <w:i/>
                <w:iCs/>
                <w:sz w:val="26"/>
                <w:szCs w:val="26"/>
                <w:rPrChange w:id="20391" w:author="Le Minh Nghia" w:date="2019-10-09T10:56:00Z">
                  <w:rPr>
                    <w:b/>
                    <w:i/>
                    <w:iCs/>
                    <w:sz w:val="26"/>
                    <w:szCs w:val="26"/>
                  </w:rPr>
                </w:rPrChange>
              </w:rPr>
              <w:t xml:space="preserve"> </w:t>
            </w:r>
            <w:proofErr w:type="spellStart"/>
            <w:r w:rsidRPr="00B41112">
              <w:rPr>
                <w:b/>
                <w:i/>
                <w:iCs/>
                <w:sz w:val="26"/>
                <w:szCs w:val="26"/>
                <w:rPrChange w:id="20392" w:author="Le Minh Nghia" w:date="2019-10-09T10:56:00Z">
                  <w:rPr>
                    <w:b/>
                    <w:i/>
                    <w:iCs/>
                    <w:sz w:val="26"/>
                    <w:szCs w:val="26"/>
                  </w:rPr>
                </w:rPrChange>
              </w:rPr>
              <w:t>giải</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20393" w:author="Le Minh Nghia" w:date="2019-10-09T10:56:00Z">
                  <w:rPr>
                    <w:iCs/>
                    <w:sz w:val="26"/>
                    <w:szCs w:val="26"/>
                  </w:rPr>
                </w:rPrChange>
              </w:rPr>
            </w:pPr>
            <w:proofErr w:type="spellStart"/>
            <w:r w:rsidRPr="00B41112">
              <w:rPr>
                <w:iCs/>
                <w:sz w:val="26"/>
                <w:szCs w:val="26"/>
                <w:rPrChange w:id="20394" w:author="Le Minh Nghia" w:date="2019-10-09T10:56:00Z">
                  <w:rPr>
                    <w:iCs/>
                    <w:sz w:val="26"/>
                    <w:szCs w:val="26"/>
                  </w:rPr>
                </w:rPrChange>
              </w:rPr>
              <w:t>company_id</w:t>
            </w:r>
            <w:proofErr w:type="spellEnd"/>
          </w:p>
        </w:tc>
        <w:tc>
          <w:tcPr>
            <w:tcW w:w="2319"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20395" w:author="Le Minh Nghia" w:date="2019-10-09T10:56:00Z">
                  <w:rPr>
                    <w:iCs/>
                    <w:sz w:val="26"/>
                    <w:szCs w:val="26"/>
                  </w:rPr>
                </w:rPrChange>
              </w:rPr>
            </w:pPr>
            <w:r w:rsidRPr="00B41112">
              <w:rPr>
                <w:iCs/>
                <w:sz w:val="26"/>
                <w:szCs w:val="26"/>
                <w:rPrChange w:id="20396" w:author="Le Minh Nghia" w:date="2019-10-09T10:56:00Z">
                  <w:rPr>
                    <w:iCs/>
                    <w:sz w:val="26"/>
                    <w:szCs w:val="26"/>
                  </w:rPr>
                </w:rPrChange>
              </w:rPr>
              <w:t>Integer (10)</w:t>
            </w:r>
          </w:p>
        </w:tc>
        <w:tc>
          <w:tcPr>
            <w:tcW w:w="580"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jc w:val="center"/>
              <w:rPr>
                <w:iCs/>
                <w:sz w:val="26"/>
                <w:szCs w:val="26"/>
                <w:rPrChange w:id="20397" w:author="Le Minh Nghia" w:date="2019-10-09T10:56:00Z">
                  <w:rPr>
                    <w:iCs/>
                    <w:sz w:val="26"/>
                    <w:szCs w:val="26"/>
                  </w:rPr>
                </w:rPrChange>
              </w:rPr>
            </w:pPr>
            <w:r w:rsidRPr="00B41112">
              <w:rPr>
                <w:iCs/>
                <w:sz w:val="26"/>
                <w:szCs w:val="26"/>
                <w:rPrChange w:id="20398" w:author="Le Minh Nghia" w:date="2019-10-09T10:56:00Z">
                  <w:rPr>
                    <w:iCs/>
                    <w:sz w:val="26"/>
                    <w:szCs w:val="26"/>
                  </w:rPr>
                </w:rPrChange>
              </w:rPr>
              <w:sym w:font="Wingdings 2" w:char="F050"/>
            </w: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399"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00"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01"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jc w:val="center"/>
              <w:rPr>
                <w:iCs/>
                <w:sz w:val="26"/>
                <w:szCs w:val="26"/>
                <w:rPrChange w:id="20402" w:author="Le Minh Nghia" w:date="2019-10-09T10:56:00Z">
                  <w:rPr>
                    <w:iCs/>
                    <w:sz w:val="26"/>
                    <w:szCs w:val="26"/>
                  </w:rPr>
                </w:rPrChange>
              </w:rPr>
            </w:pPr>
            <w:r w:rsidRPr="00B41112">
              <w:rPr>
                <w:iCs/>
                <w:sz w:val="26"/>
                <w:szCs w:val="26"/>
                <w:rPrChange w:id="20403"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hideMark/>
          </w:tcPr>
          <w:p w:rsidR="00596A15" w:rsidRPr="00B41112" w:rsidRDefault="00596A15" w:rsidP="0028370D">
            <w:pPr>
              <w:spacing w:before="20" w:after="20"/>
              <w:ind w:left="-46" w:right="-113"/>
              <w:rPr>
                <w:iCs/>
                <w:sz w:val="26"/>
                <w:szCs w:val="26"/>
                <w:rPrChange w:id="20404" w:author="Le Minh Nghia" w:date="2019-10-09T10:56:00Z">
                  <w:rPr>
                    <w:iCs/>
                    <w:sz w:val="26"/>
                    <w:szCs w:val="26"/>
                  </w:rPr>
                </w:rPrChange>
              </w:rPr>
            </w:pPr>
            <w:r w:rsidRPr="00B41112">
              <w:rPr>
                <w:iCs/>
                <w:sz w:val="26"/>
                <w:szCs w:val="26"/>
                <w:rPrChange w:id="20405" w:author="Le Minh Nghia" w:date="2019-10-09T10:56:00Z">
                  <w:rPr>
                    <w:iCs/>
                    <w:sz w:val="26"/>
                    <w:szCs w:val="26"/>
                  </w:rPr>
                </w:rPrChange>
              </w:rPr>
              <w:t>Id</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20406" w:author="Le Minh Nghia" w:date="2019-10-09T10:56:00Z">
                  <w:rPr>
                    <w:iCs/>
                    <w:sz w:val="26"/>
                    <w:szCs w:val="26"/>
                  </w:rPr>
                </w:rPrChange>
              </w:rPr>
            </w:pPr>
            <w:proofErr w:type="spellStart"/>
            <w:r w:rsidRPr="00B41112">
              <w:rPr>
                <w:iCs/>
                <w:sz w:val="26"/>
                <w:szCs w:val="26"/>
                <w:rPrChange w:id="20407" w:author="Le Minh Nghia" w:date="2019-10-09T10:56:00Z">
                  <w:rPr>
                    <w:iCs/>
                    <w:sz w:val="26"/>
                    <w:szCs w:val="26"/>
                  </w:rPr>
                </w:rPrChange>
              </w:rPr>
              <w:t>company_name</w:t>
            </w:r>
            <w:proofErr w:type="spellEnd"/>
          </w:p>
        </w:tc>
        <w:tc>
          <w:tcPr>
            <w:tcW w:w="231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20408" w:author="Le Minh Nghia" w:date="2019-10-09T10:56:00Z">
                  <w:rPr>
                    <w:iCs/>
                    <w:sz w:val="26"/>
                    <w:szCs w:val="26"/>
                  </w:rPr>
                </w:rPrChange>
              </w:rPr>
            </w:pPr>
            <w:proofErr w:type="gramStart"/>
            <w:r w:rsidRPr="00B41112">
              <w:rPr>
                <w:iCs/>
                <w:sz w:val="26"/>
                <w:szCs w:val="26"/>
                <w:rPrChange w:id="20409" w:author="Le Minh Nghia" w:date="2019-10-09T10:56:00Z">
                  <w:rPr>
                    <w:iCs/>
                    <w:sz w:val="26"/>
                    <w:szCs w:val="26"/>
                  </w:rPr>
                </w:rPrChange>
              </w:rPr>
              <w:t>Varchar(</w:t>
            </w:r>
            <w:proofErr w:type="gramEnd"/>
            <w:r w:rsidRPr="00B41112">
              <w:rPr>
                <w:iCs/>
                <w:sz w:val="26"/>
                <w:szCs w:val="26"/>
                <w:rPrChange w:id="20410"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20411"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20412"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jc w:val="center"/>
              <w:rPr>
                <w:iCs/>
                <w:sz w:val="26"/>
                <w:szCs w:val="26"/>
                <w:rPrChange w:id="20413"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20414"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jc w:val="center"/>
              <w:rPr>
                <w:iCs/>
                <w:sz w:val="26"/>
                <w:szCs w:val="26"/>
                <w:rPrChange w:id="20415" w:author="Le Minh Nghia" w:date="2019-10-09T10:56:00Z">
                  <w:rPr>
                    <w:iCs/>
                    <w:sz w:val="26"/>
                    <w:szCs w:val="26"/>
                  </w:rPr>
                </w:rPrChange>
              </w:rPr>
            </w:pPr>
            <w:r w:rsidRPr="00B41112">
              <w:rPr>
                <w:iCs/>
                <w:sz w:val="26"/>
                <w:szCs w:val="26"/>
                <w:rPrChange w:id="20416"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shd w:val="clear" w:color="auto" w:fill="auto"/>
          </w:tcPr>
          <w:p w:rsidR="00596A15" w:rsidRPr="00B41112" w:rsidRDefault="00596A15" w:rsidP="0028370D">
            <w:pPr>
              <w:spacing w:before="20" w:after="20"/>
              <w:ind w:left="-46" w:right="-113"/>
              <w:rPr>
                <w:iCs/>
                <w:sz w:val="26"/>
                <w:szCs w:val="26"/>
                <w:rPrChange w:id="20417" w:author="Le Minh Nghia" w:date="2019-10-09T10:56:00Z">
                  <w:rPr>
                    <w:iCs/>
                    <w:sz w:val="26"/>
                    <w:szCs w:val="26"/>
                  </w:rPr>
                </w:rPrChange>
              </w:rPr>
            </w:pPr>
            <w:proofErr w:type="spellStart"/>
            <w:r w:rsidRPr="00B41112">
              <w:rPr>
                <w:iCs/>
                <w:sz w:val="26"/>
                <w:szCs w:val="26"/>
                <w:rPrChange w:id="20418" w:author="Le Minh Nghia" w:date="2019-10-09T10:56:00Z">
                  <w:rPr>
                    <w:iCs/>
                    <w:sz w:val="26"/>
                    <w:szCs w:val="26"/>
                  </w:rPr>
                </w:rPrChange>
              </w:rPr>
              <w:t>tên</w:t>
            </w:r>
            <w:proofErr w:type="spellEnd"/>
            <w:r w:rsidRPr="00B41112">
              <w:rPr>
                <w:iCs/>
                <w:sz w:val="26"/>
                <w:szCs w:val="26"/>
                <w:rPrChange w:id="20419" w:author="Le Minh Nghia" w:date="2019-10-09T10:56:00Z">
                  <w:rPr>
                    <w:iCs/>
                    <w:sz w:val="26"/>
                    <w:szCs w:val="26"/>
                  </w:rPr>
                </w:rPrChange>
              </w:rPr>
              <w:t xml:space="preserve"> </w:t>
            </w:r>
            <w:proofErr w:type="spellStart"/>
            <w:r w:rsidRPr="00B41112">
              <w:rPr>
                <w:iCs/>
                <w:sz w:val="26"/>
                <w:szCs w:val="26"/>
                <w:rPrChange w:id="20420" w:author="Le Minh Nghia" w:date="2019-10-09T10:56:00Z">
                  <w:rPr>
                    <w:iCs/>
                    <w:sz w:val="26"/>
                    <w:szCs w:val="26"/>
                  </w:rPr>
                </w:rPrChange>
              </w:rPr>
              <w:t>công</w:t>
            </w:r>
            <w:proofErr w:type="spellEnd"/>
            <w:r w:rsidRPr="00B41112">
              <w:rPr>
                <w:iCs/>
                <w:sz w:val="26"/>
                <w:szCs w:val="26"/>
                <w:rPrChange w:id="20421" w:author="Le Minh Nghia" w:date="2019-10-09T10:56:00Z">
                  <w:rPr>
                    <w:iCs/>
                    <w:sz w:val="26"/>
                    <w:szCs w:val="26"/>
                  </w:rPr>
                </w:rPrChange>
              </w:rPr>
              <w:t xml:space="preserve"> ty</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22" w:author="Le Minh Nghia" w:date="2019-10-09T10:56:00Z">
                  <w:rPr>
                    <w:iCs/>
                    <w:sz w:val="26"/>
                    <w:szCs w:val="26"/>
                  </w:rPr>
                </w:rPrChange>
              </w:rPr>
            </w:pPr>
            <w:proofErr w:type="spellStart"/>
            <w:r w:rsidRPr="00B41112">
              <w:rPr>
                <w:iCs/>
                <w:sz w:val="26"/>
                <w:szCs w:val="26"/>
                <w:rPrChange w:id="20423" w:author="Le Minh Nghia" w:date="2019-10-09T10:56:00Z">
                  <w:rPr>
                    <w:iCs/>
                    <w:sz w:val="26"/>
                    <w:szCs w:val="26"/>
                  </w:rPr>
                </w:rPrChange>
              </w:rPr>
              <w:t>company_address</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24" w:author="Le Minh Nghia" w:date="2019-10-09T10:56:00Z">
                  <w:rPr>
                    <w:iCs/>
                    <w:sz w:val="26"/>
                    <w:szCs w:val="26"/>
                  </w:rPr>
                </w:rPrChange>
              </w:rPr>
            </w:pPr>
            <w:proofErr w:type="gramStart"/>
            <w:r w:rsidRPr="00B41112">
              <w:rPr>
                <w:iCs/>
                <w:sz w:val="26"/>
                <w:szCs w:val="26"/>
                <w:rPrChange w:id="20425" w:author="Le Minh Nghia" w:date="2019-10-09T10:56:00Z">
                  <w:rPr>
                    <w:iCs/>
                    <w:sz w:val="26"/>
                    <w:szCs w:val="26"/>
                  </w:rPr>
                </w:rPrChange>
              </w:rPr>
              <w:t>Varchar(</w:t>
            </w:r>
            <w:proofErr w:type="gramEnd"/>
            <w:r w:rsidRPr="00B41112">
              <w:rPr>
                <w:iCs/>
                <w:sz w:val="26"/>
                <w:szCs w:val="26"/>
                <w:rPrChange w:id="20426"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2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2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2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3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31"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right="-113"/>
              <w:rPr>
                <w:iCs/>
                <w:sz w:val="26"/>
                <w:szCs w:val="26"/>
                <w:rPrChange w:id="20432" w:author="Le Minh Nghia" w:date="2019-10-09T10:56:00Z">
                  <w:rPr>
                    <w:iCs/>
                    <w:sz w:val="26"/>
                    <w:szCs w:val="26"/>
                  </w:rPr>
                </w:rPrChange>
              </w:rPr>
            </w:pPr>
            <w:proofErr w:type="spellStart"/>
            <w:r w:rsidRPr="00B41112">
              <w:rPr>
                <w:iCs/>
                <w:sz w:val="26"/>
                <w:szCs w:val="26"/>
                <w:rPrChange w:id="20433" w:author="Le Minh Nghia" w:date="2019-10-09T10:56:00Z">
                  <w:rPr>
                    <w:iCs/>
                    <w:sz w:val="26"/>
                    <w:szCs w:val="26"/>
                  </w:rPr>
                </w:rPrChange>
              </w:rPr>
              <w:t>địa</w:t>
            </w:r>
            <w:proofErr w:type="spellEnd"/>
            <w:r w:rsidRPr="00B41112">
              <w:rPr>
                <w:iCs/>
                <w:sz w:val="26"/>
                <w:szCs w:val="26"/>
                <w:rPrChange w:id="20434" w:author="Le Minh Nghia" w:date="2019-10-09T10:56:00Z">
                  <w:rPr>
                    <w:iCs/>
                    <w:sz w:val="26"/>
                    <w:szCs w:val="26"/>
                  </w:rPr>
                </w:rPrChange>
              </w:rPr>
              <w:t xml:space="preserve"> </w:t>
            </w:r>
            <w:proofErr w:type="spellStart"/>
            <w:r w:rsidRPr="00B41112">
              <w:rPr>
                <w:iCs/>
                <w:sz w:val="26"/>
                <w:szCs w:val="26"/>
                <w:rPrChange w:id="20435" w:author="Le Minh Nghia" w:date="2019-10-09T10:56:00Z">
                  <w:rPr>
                    <w:iCs/>
                    <w:sz w:val="26"/>
                    <w:szCs w:val="26"/>
                  </w:rPr>
                </w:rPrChange>
              </w:rPr>
              <w:t>chỉ</w:t>
            </w:r>
            <w:proofErr w:type="spellEnd"/>
            <w:r w:rsidRPr="00B41112">
              <w:rPr>
                <w:iCs/>
                <w:sz w:val="26"/>
                <w:szCs w:val="26"/>
                <w:rPrChange w:id="20436" w:author="Le Minh Nghia" w:date="2019-10-09T10:56:00Z">
                  <w:rPr>
                    <w:iCs/>
                    <w:sz w:val="26"/>
                    <w:szCs w:val="26"/>
                  </w:rPr>
                </w:rPrChange>
              </w:rPr>
              <w:t xml:space="preserve"> </w:t>
            </w:r>
            <w:proofErr w:type="spellStart"/>
            <w:r w:rsidRPr="00B41112">
              <w:rPr>
                <w:iCs/>
                <w:sz w:val="26"/>
                <w:szCs w:val="26"/>
                <w:rPrChange w:id="20437" w:author="Le Minh Nghia" w:date="2019-10-09T10:56:00Z">
                  <w:rPr>
                    <w:iCs/>
                    <w:sz w:val="26"/>
                    <w:szCs w:val="26"/>
                  </w:rPr>
                </w:rPrChange>
              </w:rPr>
              <w:t>công</w:t>
            </w:r>
            <w:proofErr w:type="spellEnd"/>
            <w:r w:rsidRPr="00B41112">
              <w:rPr>
                <w:iCs/>
                <w:sz w:val="26"/>
                <w:szCs w:val="26"/>
                <w:rPrChange w:id="20438" w:author="Le Minh Nghia" w:date="2019-10-09T10:56:00Z">
                  <w:rPr>
                    <w:iCs/>
                    <w:sz w:val="26"/>
                    <w:szCs w:val="26"/>
                  </w:rPr>
                </w:rPrChange>
              </w:rPr>
              <w:t xml:space="preserve"> ty</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39" w:author="Le Minh Nghia" w:date="2019-10-09T10:56:00Z">
                  <w:rPr>
                    <w:iCs/>
                    <w:sz w:val="26"/>
                    <w:szCs w:val="26"/>
                  </w:rPr>
                </w:rPrChange>
              </w:rPr>
            </w:pPr>
            <w:proofErr w:type="spellStart"/>
            <w:r w:rsidRPr="00B41112">
              <w:rPr>
                <w:iCs/>
                <w:sz w:val="26"/>
                <w:szCs w:val="26"/>
                <w:rPrChange w:id="20440" w:author="Le Minh Nghia" w:date="2019-10-09T10:56:00Z">
                  <w:rPr>
                    <w:iCs/>
                    <w:sz w:val="26"/>
                    <w:szCs w:val="26"/>
                  </w:rPr>
                </w:rPrChange>
              </w:rPr>
              <w:t>company_email</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41" w:author="Le Minh Nghia" w:date="2019-10-09T10:56:00Z">
                  <w:rPr>
                    <w:iCs/>
                    <w:sz w:val="26"/>
                    <w:szCs w:val="26"/>
                  </w:rPr>
                </w:rPrChange>
              </w:rPr>
            </w:pPr>
            <w:proofErr w:type="gramStart"/>
            <w:r w:rsidRPr="00B41112">
              <w:rPr>
                <w:iCs/>
                <w:sz w:val="26"/>
                <w:szCs w:val="26"/>
                <w:rPrChange w:id="20442" w:author="Le Minh Nghia" w:date="2019-10-09T10:56:00Z">
                  <w:rPr>
                    <w:iCs/>
                    <w:sz w:val="26"/>
                    <w:szCs w:val="26"/>
                  </w:rPr>
                </w:rPrChange>
              </w:rPr>
              <w:t>Varchar(</w:t>
            </w:r>
            <w:proofErr w:type="gramEnd"/>
            <w:r w:rsidRPr="00B41112">
              <w:rPr>
                <w:iCs/>
                <w:sz w:val="26"/>
                <w:szCs w:val="26"/>
                <w:rPrChange w:id="20443"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4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45"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46"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47"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48"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49" w:author="Le Minh Nghia" w:date="2019-10-09T10:56:00Z">
                  <w:rPr>
                    <w:iCs/>
                    <w:sz w:val="26"/>
                    <w:szCs w:val="26"/>
                  </w:rPr>
                </w:rPrChange>
              </w:rPr>
            </w:pPr>
            <w:r w:rsidRPr="00B41112">
              <w:rPr>
                <w:iCs/>
                <w:sz w:val="26"/>
                <w:szCs w:val="26"/>
                <w:rPrChange w:id="20450" w:author="Le Minh Nghia" w:date="2019-10-09T10:56:00Z">
                  <w:rPr>
                    <w:iCs/>
                    <w:sz w:val="26"/>
                    <w:szCs w:val="26"/>
                  </w:rPr>
                </w:rPrChange>
              </w:rPr>
              <w:t xml:space="preserve">email </w:t>
            </w:r>
            <w:proofErr w:type="spellStart"/>
            <w:r w:rsidRPr="00B41112">
              <w:rPr>
                <w:iCs/>
                <w:sz w:val="26"/>
                <w:szCs w:val="26"/>
                <w:rPrChange w:id="20451" w:author="Le Minh Nghia" w:date="2019-10-09T10:56:00Z">
                  <w:rPr>
                    <w:iCs/>
                    <w:sz w:val="26"/>
                    <w:szCs w:val="26"/>
                  </w:rPr>
                </w:rPrChange>
              </w:rPr>
              <w:t>của</w:t>
            </w:r>
            <w:proofErr w:type="spellEnd"/>
            <w:r w:rsidRPr="00B41112">
              <w:rPr>
                <w:iCs/>
                <w:sz w:val="26"/>
                <w:szCs w:val="26"/>
                <w:rPrChange w:id="20452" w:author="Le Minh Nghia" w:date="2019-10-09T10:56:00Z">
                  <w:rPr>
                    <w:iCs/>
                    <w:sz w:val="26"/>
                    <w:szCs w:val="26"/>
                  </w:rPr>
                </w:rPrChange>
              </w:rPr>
              <w:t xml:space="preserve"> </w:t>
            </w:r>
            <w:proofErr w:type="spellStart"/>
            <w:r w:rsidRPr="00B41112">
              <w:rPr>
                <w:iCs/>
                <w:sz w:val="26"/>
                <w:szCs w:val="26"/>
                <w:rPrChange w:id="20453" w:author="Le Minh Nghia" w:date="2019-10-09T10:56:00Z">
                  <w:rPr>
                    <w:iCs/>
                    <w:sz w:val="26"/>
                    <w:szCs w:val="26"/>
                  </w:rPr>
                </w:rPrChange>
              </w:rPr>
              <w:t>công</w:t>
            </w:r>
            <w:proofErr w:type="spellEnd"/>
            <w:r w:rsidRPr="00B41112">
              <w:rPr>
                <w:iCs/>
                <w:sz w:val="26"/>
                <w:szCs w:val="26"/>
                <w:rPrChange w:id="20454" w:author="Le Minh Nghia" w:date="2019-10-09T10:56:00Z">
                  <w:rPr>
                    <w:iCs/>
                    <w:sz w:val="26"/>
                    <w:szCs w:val="26"/>
                  </w:rPr>
                </w:rPrChange>
              </w:rPr>
              <w:t xml:space="preserve"> ty</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455" w:author="Le Minh Nghia" w:date="2019-10-09T10:56:00Z">
                  <w:rPr>
                    <w:sz w:val="26"/>
                    <w:szCs w:val="26"/>
                  </w:rPr>
                </w:rPrChange>
              </w:rPr>
            </w:pPr>
            <w:proofErr w:type="spellStart"/>
            <w:r w:rsidRPr="00B41112">
              <w:rPr>
                <w:sz w:val="26"/>
                <w:szCs w:val="26"/>
                <w:rPrChange w:id="20456" w:author="Le Minh Nghia" w:date="2019-10-09T10:56:00Z">
                  <w:rPr>
                    <w:sz w:val="26"/>
                    <w:szCs w:val="26"/>
                  </w:rPr>
                </w:rPrChange>
              </w:rPr>
              <w:t>company_tel</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57" w:author="Le Minh Nghia" w:date="2019-10-09T10:56:00Z">
                  <w:rPr>
                    <w:iCs/>
                    <w:sz w:val="26"/>
                    <w:szCs w:val="26"/>
                  </w:rPr>
                </w:rPrChange>
              </w:rPr>
            </w:pPr>
            <w:proofErr w:type="gramStart"/>
            <w:r w:rsidRPr="00B41112">
              <w:rPr>
                <w:iCs/>
                <w:sz w:val="26"/>
                <w:szCs w:val="26"/>
                <w:rPrChange w:id="20458" w:author="Le Minh Nghia" w:date="2019-10-09T10:56:00Z">
                  <w:rPr>
                    <w:iCs/>
                    <w:sz w:val="26"/>
                    <w:szCs w:val="26"/>
                  </w:rPr>
                </w:rPrChange>
              </w:rPr>
              <w:t>Varchar(</w:t>
            </w:r>
            <w:proofErr w:type="gramEnd"/>
            <w:r w:rsidRPr="00B41112">
              <w:rPr>
                <w:iCs/>
                <w:sz w:val="26"/>
                <w:szCs w:val="26"/>
                <w:rPrChange w:id="20459"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60"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61"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62"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63"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64"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65" w:author="Le Minh Nghia" w:date="2019-10-09T10:56:00Z">
                  <w:rPr>
                    <w:iCs/>
                    <w:sz w:val="26"/>
                    <w:szCs w:val="26"/>
                  </w:rPr>
                </w:rPrChange>
              </w:rPr>
            </w:pPr>
            <w:proofErr w:type="spellStart"/>
            <w:r w:rsidRPr="00B41112">
              <w:rPr>
                <w:iCs/>
                <w:sz w:val="26"/>
                <w:szCs w:val="26"/>
                <w:rPrChange w:id="20466" w:author="Le Minh Nghia" w:date="2019-10-09T10:56:00Z">
                  <w:rPr>
                    <w:iCs/>
                    <w:sz w:val="26"/>
                    <w:szCs w:val="26"/>
                  </w:rPr>
                </w:rPrChange>
              </w:rPr>
              <w:t>số</w:t>
            </w:r>
            <w:proofErr w:type="spellEnd"/>
            <w:r w:rsidRPr="00B41112">
              <w:rPr>
                <w:iCs/>
                <w:sz w:val="26"/>
                <w:szCs w:val="26"/>
                <w:rPrChange w:id="20467" w:author="Le Minh Nghia" w:date="2019-10-09T10:56:00Z">
                  <w:rPr>
                    <w:iCs/>
                    <w:sz w:val="26"/>
                    <w:szCs w:val="26"/>
                  </w:rPr>
                </w:rPrChange>
              </w:rPr>
              <w:t xml:space="preserve"> </w:t>
            </w:r>
            <w:proofErr w:type="spellStart"/>
            <w:r w:rsidRPr="00B41112">
              <w:rPr>
                <w:iCs/>
                <w:sz w:val="26"/>
                <w:szCs w:val="26"/>
                <w:rPrChange w:id="20468" w:author="Le Minh Nghia" w:date="2019-10-09T10:56:00Z">
                  <w:rPr>
                    <w:iCs/>
                    <w:sz w:val="26"/>
                    <w:szCs w:val="26"/>
                  </w:rPr>
                </w:rPrChange>
              </w:rPr>
              <w:t>điện</w:t>
            </w:r>
            <w:proofErr w:type="spellEnd"/>
            <w:r w:rsidRPr="00B41112">
              <w:rPr>
                <w:iCs/>
                <w:sz w:val="26"/>
                <w:szCs w:val="26"/>
                <w:rPrChange w:id="20469" w:author="Le Minh Nghia" w:date="2019-10-09T10:56:00Z">
                  <w:rPr>
                    <w:iCs/>
                    <w:sz w:val="26"/>
                    <w:szCs w:val="26"/>
                  </w:rPr>
                </w:rPrChange>
              </w:rPr>
              <w:t xml:space="preserve"> </w:t>
            </w:r>
            <w:proofErr w:type="spellStart"/>
            <w:r w:rsidRPr="00B41112">
              <w:rPr>
                <w:iCs/>
                <w:sz w:val="26"/>
                <w:szCs w:val="26"/>
                <w:rPrChange w:id="20470" w:author="Le Minh Nghia" w:date="2019-10-09T10:56:00Z">
                  <w:rPr>
                    <w:iCs/>
                    <w:sz w:val="26"/>
                    <w:szCs w:val="26"/>
                  </w:rPr>
                </w:rPrChange>
              </w:rPr>
              <w:t>thoại</w:t>
            </w:r>
            <w:proofErr w:type="spellEnd"/>
            <w:r w:rsidRPr="00B41112">
              <w:rPr>
                <w:iCs/>
                <w:sz w:val="26"/>
                <w:szCs w:val="26"/>
                <w:rPrChange w:id="20471" w:author="Le Minh Nghia" w:date="2019-10-09T10:56:00Z">
                  <w:rPr>
                    <w:iCs/>
                    <w:sz w:val="26"/>
                    <w:szCs w:val="26"/>
                  </w:rPr>
                </w:rPrChange>
              </w:rPr>
              <w:t xml:space="preserve"> </w:t>
            </w:r>
            <w:proofErr w:type="spellStart"/>
            <w:r w:rsidRPr="00B41112">
              <w:rPr>
                <w:iCs/>
                <w:sz w:val="26"/>
                <w:szCs w:val="26"/>
                <w:rPrChange w:id="20472" w:author="Le Minh Nghia" w:date="2019-10-09T10:56:00Z">
                  <w:rPr>
                    <w:iCs/>
                    <w:sz w:val="26"/>
                    <w:szCs w:val="26"/>
                  </w:rPr>
                </w:rPrChange>
              </w:rPr>
              <w:t>công</w:t>
            </w:r>
            <w:proofErr w:type="spellEnd"/>
            <w:r w:rsidRPr="00B41112">
              <w:rPr>
                <w:iCs/>
                <w:sz w:val="26"/>
                <w:szCs w:val="26"/>
                <w:rPrChange w:id="20473" w:author="Le Minh Nghia" w:date="2019-10-09T10:56:00Z">
                  <w:rPr>
                    <w:iCs/>
                    <w:sz w:val="26"/>
                    <w:szCs w:val="26"/>
                  </w:rPr>
                </w:rPrChange>
              </w:rPr>
              <w:t xml:space="preserve"> ty</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474" w:author="Le Minh Nghia" w:date="2019-10-09T10:56:00Z">
                  <w:rPr>
                    <w:sz w:val="26"/>
                    <w:szCs w:val="26"/>
                  </w:rPr>
                </w:rPrChange>
              </w:rPr>
            </w:pPr>
            <w:proofErr w:type="spellStart"/>
            <w:r w:rsidRPr="00B41112">
              <w:rPr>
                <w:sz w:val="26"/>
                <w:szCs w:val="26"/>
                <w:rPrChange w:id="20475" w:author="Le Minh Nghia" w:date="2019-10-09T10:56:00Z">
                  <w:rPr>
                    <w:sz w:val="26"/>
                    <w:szCs w:val="26"/>
                  </w:rPr>
                </w:rPrChange>
              </w:rPr>
              <w:t>company_website</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76" w:author="Le Minh Nghia" w:date="2019-10-09T10:56:00Z">
                  <w:rPr>
                    <w:iCs/>
                    <w:sz w:val="26"/>
                    <w:szCs w:val="26"/>
                  </w:rPr>
                </w:rPrChange>
              </w:rPr>
            </w:pPr>
            <w:proofErr w:type="gramStart"/>
            <w:r w:rsidRPr="00B41112">
              <w:rPr>
                <w:iCs/>
                <w:sz w:val="26"/>
                <w:szCs w:val="26"/>
                <w:rPrChange w:id="20477" w:author="Le Minh Nghia" w:date="2019-10-09T10:56:00Z">
                  <w:rPr>
                    <w:iCs/>
                    <w:sz w:val="26"/>
                    <w:szCs w:val="26"/>
                  </w:rPr>
                </w:rPrChange>
              </w:rPr>
              <w:t>Varchar(</w:t>
            </w:r>
            <w:proofErr w:type="gramEnd"/>
            <w:r w:rsidRPr="00B41112">
              <w:rPr>
                <w:iCs/>
                <w:sz w:val="26"/>
                <w:szCs w:val="26"/>
                <w:rPrChange w:id="20478" w:author="Le Minh Nghia" w:date="2019-10-09T10:56:00Z">
                  <w:rPr>
                    <w:iCs/>
                    <w:sz w:val="26"/>
                    <w:szCs w:val="26"/>
                  </w:rPr>
                </w:rPrChange>
              </w:rPr>
              <w:t>255)</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7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8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8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8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8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84" w:author="Le Minh Nghia" w:date="2019-10-09T10:56:00Z">
                  <w:rPr>
                    <w:iCs/>
                    <w:sz w:val="26"/>
                    <w:szCs w:val="26"/>
                  </w:rPr>
                </w:rPrChange>
              </w:rPr>
            </w:pPr>
            <w:proofErr w:type="spellStart"/>
            <w:r w:rsidRPr="00B41112">
              <w:rPr>
                <w:iCs/>
                <w:sz w:val="26"/>
                <w:szCs w:val="26"/>
                <w:rPrChange w:id="20485" w:author="Le Minh Nghia" w:date="2019-10-09T10:56:00Z">
                  <w:rPr>
                    <w:iCs/>
                    <w:sz w:val="26"/>
                    <w:szCs w:val="26"/>
                  </w:rPr>
                </w:rPrChange>
              </w:rPr>
              <w:t>trang</w:t>
            </w:r>
            <w:proofErr w:type="spellEnd"/>
            <w:r w:rsidRPr="00B41112">
              <w:rPr>
                <w:iCs/>
                <w:sz w:val="26"/>
                <w:szCs w:val="26"/>
                <w:rPrChange w:id="20486" w:author="Le Minh Nghia" w:date="2019-10-09T10:56:00Z">
                  <w:rPr>
                    <w:iCs/>
                    <w:sz w:val="26"/>
                    <w:szCs w:val="26"/>
                  </w:rPr>
                </w:rPrChange>
              </w:rPr>
              <w:t xml:space="preserve"> web </w:t>
            </w:r>
            <w:proofErr w:type="spellStart"/>
            <w:r w:rsidRPr="00B41112">
              <w:rPr>
                <w:iCs/>
                <w:sz w:val="26"/>
                <w:szCs w:val="26"/>
                <w:rPrChange w:id="20487" w:author="Le Minh Nghia" w:date="2019-10-09T10:56:00Z">
                  <w:rPr>
                    <w:iCs/>
                    <w:sz w:val="26"/>
                    <w:szCs w:val="26"/>
                  </w:rPr>
                </w:rPrChange>
              </w:rPr>
              <w:t>công</w:t>
            </w:r>
            <w:proofErr w:type="spellEnd"/>
            <w:r w:rsidRPr="00B41112">
              <w:rPr>
                <w:iCs/>
                <w:sz w:val="26"/>
                <w:szCs w:val="26"/>
                <w:rPrChange w:id="20488" w:author="Le Minh Nghia" w:date="2019-10-09T10:56:00Z">
                  <w:rPr>
                    <w:iCs/>
                    <w:sz w:val="26"/>
                    <w:szCs w:val="26"/>
                  </w:rPr>
                </w:rPrChange>
              </w:rPr>
              <w:t xml:space="preserve"> ty</w:t>
            </w:r>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489" w:author="Le Minh Nghia" w:date="2019-10-09T10:56:00Z">
                  <w:rPr>
                    <w:sz w:val="26"/>
                    <w:szCs w:val="26"/>
                  </w:rPr>
                </w:rPrChange>
              </w:rPr>
            </w:pPr>
            <w:proofErr w:type="spellStart"/>
            <w:r w:rsidRPr="00B41112">
              <w:rPr>
                <w:sz w:val="26"/>
                <w:szCs w:val="26"/>
                <w:rPrChange w:id="20490" w:author="Le Minh Nghia" w:date="2019-10-09T10:56:00Z">
                  <w:rPr>
                    <w:sz w:val="26"/>
                    <w:szCs w:val="26"/>
                  </w:rPr>
                </w:rPrChange>
              </w:rPr>
              <w:t>district_id</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491" w:author="Le Minh Nghia" w:date="2019-10-09T10:56:00Z">
                  <w:rPr>
                    <w:iCs/>
                    <w:sz w:val="26"/>
                    <w:szCs w:val="26"/>
                  </w:rPr>
                </w:rPrChange>
              </w:rPr>
            </w:pPr>
            <w:proofErr w:type="gramStart"/>
            <w:r w:rsidRPr="00B41112">
              <w:rPr>
                <w:iCs/>
                <w:sz w:val="26"/>
                <w:szCs w:val="26"/>
                <w:rPrChange w:id="20492" w:author="Le Minh Nghia" w:date="2019-10-09T10:56:00Z">
                  <w:rPr>
                    <w:iCs/>
                    <w:sz w:val="26"/>
                    <w:szCs w:val="26"/>
                  </w:rPr>
                </w:rPrChange>
              </w:rPr>
              <w:t>Integer(</w:t>
            </w:r>
            <w:proofErr w:type="gramEnd"/>
            <w:r w:rsidRPr="00B41112">
              <w:rPr>
                <w:iCs/>
                <w:sz w:val="26"/>
                <w:szCs w:val="26"/>
                <w:rPrChange w:id="20493" w:author="Le Minh Nghia" w:date="2019-10-09T10:56:00Z">
                  <w:rPr>
                    <w:iCs/>
                    <w:sz w:val="26"/>
                    <w:szCs w:val="26"/>
                  </w:rPr>
                </w:rPrChange>
              </w:rPr>
              <w:t>10)</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94"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95" w:author="Le Minh Nghia" w:date="2019-10-09T10:56:00Z">
                  <w:rPr>
                    <w:iCs/>
                    <w:sz w:val="26"/>
                    <w:szCs w:val="26"/>
                  </w:rPr>
                </w:rPrChange>
              </w:rPr>
            </w:pPr>
            <w:r w:rsidRPr="00B41112">
              <w:rPr>
                <w:iCs/>
                <w:sz w:val="26"/>
                <w:szCs w:val="26"/>
                <w:rPrChange w:id="20496" w:author="Le Minh Nghia" w:date="2019-10-09T10:56:00Z">
                  <w:rPr>
                    <w:iCs/>
                    <w:sz w:val="26"/>
                    <w:szCs w:val="26"/>
                  </w:rPr>
                </w:rPrChange>
              </w:rPr>
              <w:sym w:font="Wingdings 2" w:char="F050"/>
            </w: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497"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98"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499"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500" w:author="Le Minh Nghia" w:date="2019-10-09T10:56:00Z">
                  <w:rPr>
                    <w:iCs/>
                    <w:sz w:val="26"/>
                    <w:szCs w:val="26"/>
                  </w:rPr>
                </w:rPrChange>
              </w:rPr>
            </w:pPr>
            <w:r w:rsidRPr="00B41112">
              <w:rPr>
                <w:iCs/>
                <w:sz w:val="26"/>
                <w:szCs w:val="26"/>
                <w:rPrChange w:id="20501" w:author="Le Minh Nghia" w:date="2019-10-09T10:56:00Z">
                  <w:rPr>
                    <w:iCs/>
                    <w:sz w:val="26"/>
                    <w:szCs w:val="26"/>
                  </w:rPr>
                </w:rPrChange>
              </w:rPr>
              <w:t xml:space="preserve">Id </w:t>
            </w:r>
            <w:proofErr w:type="spellStart"/>
            <w:r w:rsidRPr="00B41112">
              <w:rPr>
                <w:iCs/>
                <w:sz w:val="26"/>
                <w:szCs w:val="26"/>
                <w:rPrChange w:id="20502" w:author="Le Minh Nghia" w:date="2019-10-09T10:56:00Z">
                  <w:rPr>
                    <w:iCs/>
                    <w:sz w:val="26"/>
                    <w:szCs w:val="26"/>
                  </w:rPr>
                </w:rPrChange>
              </w:rPr>
              <w:t>quận</w:t>
            </w:r>
            <w:proofErr w:type="spellEnd"/>
            <w:r w:rsidRPr="00B41112">
              <w:rPr>
                <w:iCs/>
                <w:sz w:val="26"/>
                <w:szCs w:val="26"/>
                <w:rPrChange w:id="20503" w:author="Le Minh Nghia" w:date="2019-10-09T10:56:00Z">
                  <w:rPr>
                    <w:iCs/>
                    <w:sz w:val="26"/>
                    <w:szCs w:val="26"/>
                  </w:rPr>
                </w:rPrChange>
              </w:rPr>
              <w:t xml:space="preserve"> </w:t>
            </w:r>
            <w:proofErr w:type="spellStart"/>
            <w:r w:rsidRPr="00B41112">
              <w:rPr>
                <w:iCs/>
                <w:sz w:val="26"/>
                <w:szCs w:val="26"/>
                <w:rPrChange w:id="20504" w:author="Le Minh Nghia" w:date="2019-10-09T10:56:00Z">
                  <w:rPr>
                    <w:iCs/>
                    <w:sz w:val="26"/>
                    <w:szCs w:val="26"/>
                  </w:rPr>
                </w:rPrChange>
              </w:rPr>
              <w:t>huyện</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505" w:author="Le Minh Nghia" w:date="2019-10-09T10:56:00Z">
                  <w:rPr>
                    <w:sz w:val="26"/>
                    <w:szCs w:val="26"/>
                  </w:rPr>
                </w:rPrChange>
              </w:rPr>
            </w:pPr>
            <w:proofErr w:type="spellStart"/>
            <w:r w:rsidRPr="00B41112">
              <w:rPr>
                <w:sz w:val="26"/>
                <w:szCs w:val="26"/>
                <w:rPrChange w:id="20506" w:author="Le Minh Nghia" w:date="2019-10-09T10:56:00Z">
                  <w:rPr>
                    <w:sz w:val="26"/>
                    <w:szCs w:val="26"/>
                  </w:rPr>
                </w:rPrChange>
              </w:rPr>
              <w:t>created_at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507" w:author="Le Minh Nghia" w:date="2019-10-09T10:56:00Z">
                  <w:rPr>
                    <w:iCs/>
                    <w:sz w:val="26"/>
                    <w:szCs w:val="26"/>
                  </w:rPr>
                </w:rPrChange>
              </w:rPr>
            </w:pPr>
            <w:r w:rsidRPr="00B41112">
              <w:rPr>
                <w:iCs/>
                <w:sz w:val="26"/>
                <w:szCs w:val="26"/>
                <w:rPrChange w:id="20508"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509"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510"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511"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512"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513"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514" w:author="Le Minh Nghia" w:date="2019-10-09T10:56:00Z">
                  <w:rPr>
                    <w:iCs/>
                    <w:sz w:val="26"/>
                    <w:szCs w:val="26"/>
                  </w:rPr>
                </w:rPrChange>
              </w:rPr>
            </w:pPr>
            <w:proofErr w:type="spellStart"/>
            <w:r w:rsidRPr="00B41112">
              <w:rPr>
                <w:iCs/>
                <w:sz w:val="26"/>
                <w:szCs w:val="26"/>
                <w:rPrChange w:id="20515" w:author="Le Minh Nghia" w:date="2019-10-09T10:56:00Z">
                  <w:rPr>
                    <w:iCs/>
                    <w:sz w:val="26"/>
                    <w:szCs w:val="26"/>
                  </w:rPr>
                </w:rPrChange>
              </w:rPr>
              <w:t>ngày</w:t>
            </w:r>
            <w:proofErr w:type="spellEnd"/>
            <w:r w:rsidRPr="00B41112">
              <w:rPr>
                <w:iCs/>
                <w:sz w:val="26"/>
                <w:szCs w:val="26"/>
                <w:rPrChange w:id="20516" w:author="Le Minh Nghia" w:date="2019-10-09T10:56:00Z">
                  <w:rPr>
                    <w:iCs/>
                    <w:sz w:val="26"/>
                    <w:szCs w:val="26"/>
                  </w:rPr>
                </w:rPrChange>
              </w:rPr>
              <w:t xml:space="preserve"> </w:t>
            </w:r>
            <w:proofErr w:type="spellStart"/>
            <w:r w:rsidRPr="00B41112">
              <w:rPr>
                <w:iCs/>
                <w:sz w:val="26"/>
                <w:szCs w:val="26"/>
                <w:rPrChange w:id="20517" w:author="Le Minh Nghia" w:date="2019-10-09T10:56:00Z">
                  <w:rPr>
                    <w:iCs/>
                    <w:sz w:val="26"/>
                    <w:szCs w:val="26"/>
                  </w:rPr>
                </w:rPrChange>
              </w:rPr>
              <w:t>tạo</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518" w:author="Le Minh Nghia" w:date="2019-10-09T10:56:00Z">
                  <w:rPr>
                    <w:sz w:val="26"/>
                    <w:szCs w:val="26"/>
                  </w:rPr>
                </w:rPrChange>
              </w:rPr>
            </w:pPr>
            <w:proofErr w:type="spellStart"/>
            <w:r w:rsidRPr="00B41112">
              <w:rPr>
                <w:sz w:val="26"/>
                <w:szCs w:val="26"/>
                <w:rPrChange w:id="20519" w:author="Le Minh Nghia" w:date="2019-10-09T10:56:00Z">
                  <w:rPr>
                    <w:sz w:val="26"/>
                    <w:szCs w:val="26"/>
                  </w:rPr>
                </w:rPrChange>
              </w:rPr>
              <w:t>updated_at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520" w:author="Le Minh Nghia" w:date="2019-10-09T10:56:00Z">
                  <w:rPr>
                    <w:iCs/>
                    <w:sz w:val="26"/>
                    <w:szCs w:val="26"/>
                  </w:rPr>
                </w:rPrChange>
              </w:rPr>
            </w:pPr>
            <w:r w:rsidRPr="00B41112">
              <w:rPr>
                <w:iCs/>
                <w:sz w:val="26"/>
                <w:szCs w:val="26"/>
                <w:rPrChange w:id="20521"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522"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523"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524"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525"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526" w:author="Le Minh Nghia" w:date="2019-10-09T10:56:00Z">
                  <w:rPr>
                    <w:iCs/>
                    <w:sz w:val="26"/>
                    <w:szCs w:val="26"/>
                  </w:rPr>
                </w:rPrChange>
              </w:rPr>
            </w:pP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527" w:author="Le Minh Nghia" w:date="2019-10-09T10:56:00Z">
                  <w:rPr>
                    <w:iCs/>
                    <w:sz w:val="26"/>
                    <w:szCs w:val="26"/>
                  </w:rPr>
                </w:rPrChange>
              </w:rPr>
            </w:pPr>
            <w:proofErr w:type="spellStart"/>
            <w:r w:rsidRPr="00B41112">
              <w:rPr>
                <w:iCs/>
                <w:sz w:val="26"/>
                <w:szCs w:val="26"/>
                <w:rPrChange w:id="20528" w:author="Le Minh Nghia" w:date="2019-10-09T10:56:00Z">
                  <w:rPr>
                    <w:iCs/>
                    <w:sz w:val="26"/>
                    <w:szCs w:val="26"/>
                  </w:rPr>
                </w:rPrChange>
              </w:rPr>
              <w:t>ngày</w:t>
            </w:r>
            <w:proofErr w:type="spellEnd"/>
            <w:r w:rsidRPr="00B41112">
              <w:rPr>
                <w:iCs/>
                <w:sz w:val="26"/>
                <w:szCs w:val="26"/>
                <w:rPrChange w:id="20529" w:author="Le Minh Nghia" w:date="2019-10-09T10:56:00Z">
                  <w:rPr>
                    <w:iCs/>
                    <w:sz w:val="26"/>
                    <w:szCs w:val="26"/>
                  </w:rPr>
                </w:rPrChange>
              </w:rPr>
              <w:t xml:space="preserve"> </w:t>
            </w:r>
            <w:proofErr w:type="spellStart"/>
            <w:r w:rsidRPr="00B41112">
              <w:rPr>
                <w:iCs/>
                <w:sz w:val="26"/>
                <w:szCs w:val="26"/>
                <w:rPrChange w:id="20530" w:author="Le Minh Nghia" w:date="2019-10-09T10:56:00Z">
                  <w:rPr>
                    <w:iCs/>
                    <w:sz w:val="26"/>
                    <w:szCs w:val="26"/>
                  </w:rPr>
                </w:rPrChange>
              </w:rPr>
              <w:t>cập</w:t>
            </w:r>
            <w:proofErr w:type="spellEnd"/>
            <w:r w:rsidRPr="00B41112">
              <w:rPr>
                <w:iCs/>
                <w:sz w:val="26"/>
                <w:szCs w:val="26"/>
                <w:rPrChange w:id="20531" w:author="Le Minh Nghia" w:date="2019-10-09T10:56:00Z">
                  <w:rPr>
                    <w:iCs/>
                    <w:sz w:val="26"/>
                    <w:szCs w:val="26"/>
                  </w:rPr>
                </w:rPrChange>
              </w:rPr>
              <w:t xml:space="preserve"> </w:t>
            </w:r>
            <w:proofErr w:type="spellStart"/>
            <w:r w:rsidRPr="00B41112">
              <w:rPr>
                <w:iCs/>
                <w:sz w:val="26"/>
                <w:szCs w:val="26"/>
                <w:rPrChange w:id="20532" w:author="Le Minh Nghia" w:date="2019-10-09T10:56:00Z">
                  <w:rPr>
                    <w:iCs/>
                    <w:sz w:val="26"/>
                    <w:szCs w:val="26"/>
                  </w:rPr>
                </w:rPrChange>
              </w:rPr>
              <w:t>nhật</w:t>
            </w:r>
            <w:proofErr w:type="spellEnd"/>
          </w:p>
        </w:tc>
      </w:tr>
      <w:tr w:rsidR="00596A15" w:rsidRPr="00B41112" w:rsidTr="0028370D">
        <w:tc>
          <w:tcPr>
            <w:tcW w:w="2343"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sz w:val="26"/>
                <w:szCs w:val="26"/>
                <w:rPrChange w:id="20533" w:author="Le Minh Nghia" w:date="2019-10-09T10:56:00Z">
                  <w:rPr>
                    <w:sz w:val="26"/>
                    <w:szCs w:val="26"/>
                  </w:rPr>
                </w:rPrChange>
              </w:rPr>
            </w:pPr>
            <w:proofErr w:type="spellStart"/>
            <w:r w:rsidRPr="00B41112">
              <w:rPr>
                <w:sz w:val="26"/>
                <w:szCs w:val="26"/>
                <w:rPrChange w:id="20534" w:author="Le Minh Nghia" w:date="2019-10-09T10:56:00Z">
                  <w:rPr>
                    <w:sz w:val="26"/>
                    <w:szCs w:val="26"/>
                  </w:rPr>
                </w:rPrChange>
              </w:rPr>
              <w:t>deleted_at</w:t>
            </w:r>
            <w:proofErr w:type="spellEnd"/>
          </w:p>
        </w:tc>
        <w:tc>
          <w:tcPr>
            <w:tcW w:w="231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535" w:author="Le Minh Nghia" w:date="2019-10-09T10:56:00Z">
                  <w:rPr>
                    <w:iCs/>
                    <w:sz w:val="26"/>
                    <w:szCs w:val="26"/>
                  </w:rPr>
                </w:rPrChange>
              </w:rPr>
            </w:pPr>
            <w:r w:rsidRPr="00B41112">
              <w:rPr>
                <w:iCs/>
                <w:sz w:val="26"/>
                <w:szCs w:val="26"/>
                <w:rPrChange w:id="20536" w:author="Le Minh Nghia" w:date="2019-10-09T10:56:00Z">
                  <w:rPr>
                    <w:iCs/>
                    <w:sz w:val="26"/>
                    <w:szCs w:val="26"/>
                  </w:rPr>
                </w:rPrChange>
              </w:rPr>
              <w:t>Timestamp</w:t>
            </w:r>
          </w:p>
        </w:tc>
        <w:tc>
          <w:tcPr>
            <w:tcW w:w="580"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537" w:author="Le Minh Nghia" w:date="2019-10-09T10:56:00Z">
                  <w:rPr>
                    <w:iCs/>
                    <w:sz w:val="26"/>
                    <w:szCs w:val="26"/>
                  </w:rPr>
                </w:rPrChange>
              </w:rPr>
            </w:pPr>
          </w:p>
        </w:tc>
        <w:tc>
          <w:tcPr>
            <w:tcW w:w="63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538" w:author="Le Minh Nghia" w:date="2019-10-09T10:56:00Z">
                  <w:rPr>
                    <w:iCs/>
                    <w:sz w:val="26"/>
                    <w:szCs w:val="26"/>
                  </w:rPr>
                </w:rPrChange>
              </w:rPr>
            </w:pPr>
          </w:p>
        </w:tc>
        <w:tc>
          <w:tcPr>
            <w:tcW w:w="779"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jc w:val="center"/>
              <w:rPr>
                <w:iCs/>
                <w:sz w:val="26"/>
                <w:szCs w:val="26"/>
                <w:rPrChange w:id="20539" w:author="Le Minh Nghia" w:date="2019-10-09T10:56:00Z">
                  <w:rPr>
                    <w:iCs/>
                    <w:sz w:val="26"/>
                    <w:szCs w:val="26"/>
                  </w:rPr>
                </w:rPrChange>
              </w:rPr>
            </w:pPr>
          </w:p>
        </w:tc>
        <w:tc>
          <w:tcPr>
            <w:tcW w:w="698"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540" w:author="Le Minh Nghia" w:date="2019-10-09T10:56:00Z">
                  <w:rPr>
                    <w:iCs/>
                    <w:sz w:val="26"/>
                    <w:szCs w:val="26"/>
                  </w:rPr>
                </w:rPrChange>
              </w:rPr>
            </w:pPr>
          </w:p>
        </w:tc>
        <w:tc>
          <w:tcPr>
            <w:tcW w:w="417"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jc w:val="center"/>
              <w:rPr>
                <w:iCs/>
                <w:sz w:val="26"/>
                <w:szCs w:val="26"/>
                <w:rPrChange w:id="20541" w:author="Le Minh Nghia" w:date="2019-10-09T10:56:00Z">
                  <w:rPr>
                    <w:iCs/>
                    <w:sz w:val="26"/>
                    <w:szCs w:val="26"/>
                  </w:rPr>
                </w:rPrChange>
              </w:rPr>
            </w:pPr>
            <w:r w:rsidRPr="00B41112">
              <w:rPr>
                <w:iCs/>
                <w:sz w:val="26"/>
                <w:szCs w:val="26"/>
                <w:rPrChange w:id="20542" w:author="Le Minh Nghia" w:date="2019-10-09T10:56:00Z">
                  <w:rPr>
                    <w:iCs/>
                    <w:sz w:val="26"/>
                    <w:szCs w:val="26"/>
                  </w:rPr>
                </w:rPrChange>
              </w:rPr>
              <w:sym w:font="Wingdings 2" w:char="F050"/>
            </w:r>
          </w:p>
        </w:tc>
        <w:tc>
          <w:tcPr>
            <w:tcW w:w="2165" w:type="dxa"/>
            <w:tcBorders>
              <w:top w:val="dotted" w:sz="4" w:space="0" w:color="auto"/>
              <w:left w:val="dotted" w:sz="4" w:space="0" w:color="auto"/>
              <w:bottom w:val="dotted" w:sz="4" w:space="0" w:color="auto"/>
              <w:right w:val="dotted" w:sz="4" w:space="0" w:color="auto"/>
            </w:tcBorders>
          </w:tcPr>
          <w:p w:rsidR="00596A15" w:rsidRPr="00B41112" w:rsidRDefault="00596A15" w:rsidP="0028370D">
            <w:pPr>
              <w:spacing w:before="20" w:after="20"/>
              <w:ind w:left="-46" w:right="-113"/>
              <w:rPr>
                <w:iCs/>
                <w:sz w:val="26"/>
                <w:szCs w:val="26"/>
                <w:rPrChange w:id="20543" w:author="Le Minh Nghia" w:date="2019-10-09T10:56:00Z">
                  <w:rPr>
                    <w:iCs/>
                    <w:sz w:val="26"/>
                    <w:szCs w:val="26"/>
                  </w:rPr>
                </w:rPrChange>
              </w:rPr>
            </w:pPr>
            <w:proofErr w:type="spellStart"/>
            <w:r w:rsidRPr="00B41112">
              <w:rPr>
                <w:iCs/>
                <w:sz w:val="26"/>
                <w:szCs w:val="26"/>
                <w:rPrChange w:id="20544" w:author="Le Minh Nghia" w:date="2019-10-09T10:56:00Z">
                  <w:rPr>
                    <w:iCs/>
                    <w:sz w:val="26"/>
                    <w:szCs w:val="26"/>
                  </w:rPr>
                </w:rPrChange>
              </w:rPr>
              <w:t>ngày</w:t>
            </w:r>
            <w:proofErr w:type="spellEnd"/>
            <w:r w:rsidRPr="00B41112">
              <w:rPr>
                <w:iCs/>
                <w:sz w:val="26"/>
                <w:szCs w:val="26"/>
                <w:rPrChange w:id="20545" w:author="Le Minh Nghia" w:date="2019-10-09T10:56:00Z">
                  <w:rPr>
                    <w:iCs/>
                    <w:sz w:val="26"/>
                    <w:szCs w:val="26"/>
                  </w:rPr>
                </w:rPrChange>
              </w:rPr>
              <w:t xml:space="preserve"> </w:t>
            </w:r>
            <w:proofErr w:type="spellStart"/>
            <w:r w:rsidRPr="00B41112">
              <w:rPr>
                <w:iCs/>
                <w:sz w:val="26"/>
                <w:szCs w:val="26"/>
                <w:rPrChange w:id="20546" w:author="Le Minh Nghia" w:date="2019-10-09T10:56:00Z">
                  <w:rPr>
                    <w:iCs/>
                    <w:sz w:val="26"/>
                    <w:szCs w:val="26"/>
                  </w:rPr>
                </w:rPrChange>
              </w:rPr>
              <w:t>xóa</w:t>
            </w:r>
            <w:proofErr w:type="spellEnd"/>
            <w:r w:rsidRPr="00B41112">
              <w:rPr>
                <w:iCs/>
                <w:sz w:val="26"/>
                <w:szCs w:val="26"/>
                <w:rPrChange w:id="20547" w:author="Le Minh Nghia" w:date="2019-10-09T10:56:00Z">
                  <w:rPr>
                    <w:iCs/>
                    <w:sz w:val="26"/>
                    <w:szCs w:val="26"/>
                  </w:rPr>
                </w:rPrChange>
              </w:rPr>
              <w:t xml:space="preserve"> </w:t>
            </w:r>
            <w:proofErr w:type="spellStart"/>
            <w:r w:rsidRPr="00B41112">
              <w:rPr>
                <w:iCs/>
                <w:sz w:val="26"/>
                <w:szCs w:val="26"/>
                <w:rPrChange w:id="20548" w:author="Le Minh Nghia" w:date="2019-10-09T10:56:00Z">
                  <w:rPr>
                    <w:iCs/>
                    <w:sz w:val="26"/>
                    <w:szCs w:val="26"/>
                  </w:rPr>
                </w:rPrChange>
              </w:rPr>
              <w:t>tạm</w:t>
            </w:r>
            <w:proofErr w:type="spellEnd"/>
          </w:p>
        </w:tc>
      </w:tr>
    </w:tbl>
    <w:p w:rsidR="00B96D1A" w:rsidRPr="00B41112" w:rsidRDefault="00B96D1A" w:rsidP="00B96D1A">
      <w:pPr>
        <w:pStyle w:val="ListParagraph"/>
        <w:spacing w:line="360" w:lineRule="auto"/>
        <w:rPr>
          <w:ins w:id="20549" w:author="Le Minh Nghia" w:date="2019-10-09T10:23:00Z"/>
          <w:b/>
          <w:sz w:val="26"/>
          <w:szCs w:val="26"/>
          <w:rPrChange w:id="20550" w:author="Le Minh Nghia" w:date="2019-10-09T10:56:00Z">
            <w:rPr>
              <w:ins w:id="20551" w:author="Le Minh Nghia" w:date="2019-10-09T10:23:00Z"/>
              <w:b/>
              <w:sz w:val="26"/>
              <w:szCs w:val="26"/>
            </w:rPr>
          </w:rPrChange>
        </w:rPr>
      </w:pPr>
    </w:p>
    <w:p w:rsidR="00B96D1A" w:rsidRPr="00B41112" w:rsidRDefault="00B96D1A">
      <w:pPr>
        <w:rPr>
          <w:ins w:id="20552" w:author="Le Minh Nghia" w:date="2019-10-09T10:23:00Z"/>
          <w:b/>
          <w:sz w:val="26"/>
          <w:szCs w:val="26"/>
          <w:rPrChange w:id="20553" w:author="Le Minh Nghia" w:date="2019-10-09T10:56:00Z">
            <w:rPr>
              <w:ins w:id="20554" w:author="Le Minh Nghia" w:date="2019-10-09T10:23:00Z"/>
              <w:b/>
              <w:sz w:val="26"/>
              <w:szCs w:val="26"/>
            </w:rPr>
          </w:rPrChange>
        </w:rPr>
      </w:pPr>
      <w:ins w:id="20555" w:author="Le Minh Nghia" w:date="2019-10-09T10:23:00Z">
        <w:r w:rsidRPr="00B41112">
          <w:rPr>
            <w:b/>
            <w:sz w:val="26"/>
            <w:szCs w:val="26"/>
            <w:rPrChange w:id="20556" w:author="Le Minh Nghia" w:date="2019-10-09T10:56:00Z">
              <w:rPr>
                <w:b/>
                <w:sz w:val="26"/>
                <w:szCs w:val="26"/>
              </w:rPr>
            </w:rPrChange>
          </w:rPr>
          <w:br w:type="page"/>
        </w:r>
      </w:ins>
    </w:p>
    <w:p w:rsidR="00596A15" w:rsidRPr="00B41112" w:rsidRDefault="00AC20BC" w:rsidP="00AC20BC">
      <w:pPr>
        <w:pStyle w:val="ListParagraph"/>
        <w:numPr>
          <w:ilvl w:val="0"/>
          <w:numId w:val="37"/>
        </w:numPr>
        <w:spacing w:line="360" w:lineRule="auto"/>
        <w:rPr>
          <w:b/>
          <w:sz w:val="26"/>
          <w:szCs w:val="26"/>
          <w:rPrChange w:id="20557" w:author="Le Minh Nghia" w:date="2019-10-09T10:56:00Z">
            <w:rPr>
              <w:b/>
              <w:sz w:val="26"/>
              <w:szCs w:val="26"/>
            </w:rPr>
          </w:rPrChange>
        </w:rPr>
      </w:pPr>
      <w:r w:rsidRPr="00B41112">
        <w:rPr>
          <w:b/>
          <w:sz w:val="26"/>
          <w:szCs w:val="26"/>
          <w:rPrChange w:id="20558" w:author="Le Minh Nghia" w:date="2019-10-09T10:56:00Z">
            <w:rPr>
              <w:b/>
              <w:sz w:val="26"/>
              <w:szCs w:val="26"/>
            </w:rPr>
          </w:rPrChange>
        </w:rPr>
        <w:lastRenderedPageBreak/>
        <w:t>CHƯƠNG TRÌNH CHẠY TRÊN NỀN WEB</w:t>
      </w:r>
    </w:p>
    <w:p w:rsidR="00596A15" w:rsidRPr="00B41112" w:rsidDel="00B96D1A" w:rsidRDefault="00596A15" w:rsidP="00596A15">
      <w:pPr>
        <w:pStyle w:val="Heading1"/>
        <w:rPr>
          <w:del w:id="20559" w:author="Le Minh Nghia" w:date="2019-10-09T10:21:00Z"/>
          <w:rFonts w:ascii="Times New Roman" w:hAnsi="Times New Roman" w:cs="Times New Roman"/>
          <w:sz w:val="26"/>
          <w:szCs w:val="26"/>
          <w:rPrChange w:id="20560" w:author="Le Minh Nghia" w:date="2019-10-09T10:56:00Z">
            <w:rPr>
              <w:del w:id="20561" w:author="Le Minh Nghia" w:date="2019-10-09T10:21:00Z"/>
              <w:sz w:val="26"/>
              <w:szCs w:val="26"/>
            </w:rPr>
          </w:rPrChange>
        </w:rPr>
      </w:pPr>
    </w:p>
    <w:p w:rsidR="00AC20BC" w:rsidRPr="00B41112" w:rsidRDefault="00AC20BC" w:rsidP="00AC20BC">
      <w:pPr>
        <w:rPr>
          <w:sz w:val="26"/>
          <w:szCs w:val="26"/>
          <w:rPrChange w:id="20562" w:author="Le Minh Nghia" w:date="2019-10-09T10:56:00Z">
            <w:rPr>
              <w:sz w:val="26"/>
              <w:szCs w:val="26"/>
            </w:rPr>
          </w:rPrChange>
        </w:rPr>
      </w:pPr>
      <w:proofErr w:type="spellStart"/>
      <w:r w:rsidRPr="00B41112">
        <w:rPr>
          <w:sz w:val="26"/>
          <w:szCs w:val="26"/>
          <w:rPrChange w:id="20563" w:author="Le Minh Nghia" w:date="2019-10-09T10:56:00Z">
            <w:rPr>
              <w:sz w:val="26"/>
              <w:szCs w:val="26"/>
            </w:rPr>
          </w:rPrChange>
        </w:rPr>
        <w:t>Chương</w:t>
      </w:r>
      <w:proofErr w:type="spellEnd"/>
      <w:r w:rsidRPr="00B41112">
        <w:rPr>
          <w:sz w:val="26"/>
          <w:szCs w:val="26"/>
          <w:rPrChange w:id="20564" w:author="Le Minh Nghia" w:date="2019-10-09T10:56:00Z">
            <w:rPr>
              <w:sz w:val="26"/>
              <w:szCs w:val="26"/>
            </w:rPr>
          </w:rPrChange>
        </w:rPr>
        <w:t xml:space="preserve"> </w:t>
      </w:r>
      <w:proofErr w:type="spellStart"/>
      <w:r w:rsidRPr="00B41112">
        <w:rPr>
          <w:sz w:val="26"/>
          <w:szCs w:val="26"/>
          <w:rPrChange w:id="20565" w:author="Le Minh Nghia" w:date="2019-10-09T10:56:00Z">
            <w:rPr>
              <w:sz w:val="26"/>
              <w:szCs w:val="26"/>
            </w:rPr>
          </w:rPrChange>
        </w:rPr>
        <w:t>trình</w:t>
      </w:r>
      <w:proofErr w:type="spellEnd"/>
      <w:r w:rsidRPr="00B41112">
        <w:rPr>
          <w:sz w:val="26"/>
          <w:szCs w:val="26"/>
          <w:rPrChange w:id="20566" w:author="Le Minh Nghia" w:date="2019-10-09T10:56:00Z">
            <w:rPr>
              <w:sz w:val="26"/>
              <w:szCs w:val="26"/>
            </w:rPr>
          </w:rPrChange>
        </w:rPr>
        <w:t xml:space="preserve"> </w:t>
      </w:r>
      <w:proofErr w:type="spellStart"/>
      <w:r w:rsidRPr="00B41112">
        <w:rPr>
          <w:sz w:val="26"/>
          <w:szCs w:val="26"/>
          <w:rPrChange w:id="20567" w:author="Le Minh Nghia" w:date="2019-10-09T10:56:00Z">
            <w:rPr>
              <w:sz w:val="26"/>
              <w:szCs w:val="26"/>
            </w:rPr>
          </w:rPrChange>
        </w:rPr>
        <w:t>gồm</w:t>
      </w:r>
      <w:proofErr w:type="spellEnd"/>
      <w:r w:rsidRPr="00B41112">
        <w:rPr>
          <w:sz w:val="26"/>
          <w:szCs w:val="26"/>
          <w:rPrChange w:id="20568" w:author="Le Minh Nghia" w:date="2019-10-09T10:56:00Z">
            <w:rPr>
              <w:sz w:val="26"/>
              <w:szCs w:val="26"/>
            </w:rPr>
          </w:rPrChange>
        </w:rPr>
        <w:t xml:space="preserve"> </w:t>
      </w:r>
      <w:proofErr w:type="spellStart"/>
      <w:r w:rsidRPr="00B41112">
        <w:rPr>
          <w:sz w:val="26"/>
          <w:szCs w:val="26"/>
          <w:rPrChange w:id="20569" w:author="Le Minh Nghia" w:date="2019-10-09T10:56:00Z">
            <w:rPr>
              <w:sz w:val="26"/>
              <w:szCs w:val="26"/>
            </w:rPr>
          </w:rPrChange>
        </w:rPr>
        <w:t>các</w:t>
      </w:r>
      <w:proofErr w:type="spellEnd"/>
      <w:r w:rsidRPr="00B41112">
        <w:rPr>
          <w:sz w:val="26"/>
          <w:szCs w:val="26"/>
          <w:rPrChange w:id="20570" w:author="Le Minh Nghia" w:date="2019-10-09T10:56:00Z">
            <w:rPr>
              <w:sz w:val="26"/>
              <w:szCs w:val="26"/>
            </w:rPr>
          </w:rPrChange>
        </w:rPr>
        <w:t xml:space="preserve"> </w:t>
      </w:r>
      <w:proofErr w:type="spellStart"/>
      <w:r w:rsidRPr="00B41112">
        <w:rPr>
          <w:sz w:val="26"/>
          <w:szCs w:val="26"/>
          <w:rPrChange w:id="20571" w:author="Le Minh Nghia" w:date="2019-10-09T10:56:00Z">
            <w:rPr>
              <w:sz w:val="26"/>
              <w:szCs w:val="26"/>
            </w:rPr>
          </w:rPrChange>
        </w:rPr>
        <w:t>nhóm</w:t>
      </w:r>
      <w:proofErr w:type="spellEnd"/>
      <w:r w:rsidRPr="00B41112">
        <w:rPr>
          <w:sz w:val="26"/>
          <w:szCs w:val="26"/>
          <w:rPrChange w:id="20572" w:author="Le Minh Nghia" w:date="2019-10-09T10:56:00Z">
            <w:rPr>
              <w:sz w:val="26"/>
              <w:szCs w:val="26"/>
            </w:rPr>
          </w:rPrChange>
        </w:rPr>
        <w:t xml:space="preserve"> </w:t>
      </w:r>
      <w:proofErr w:type="spellStart"/>
      <w:r w:rsidRPr="00B41112">
        <w:rPr>
          <w:sz w:val="26"/>
          <w:szCs w:val="26"/>
          <w:rPrChange w:id="20573" w:author="Le Minh Nghia" w:date="2019-10-09T10:56:00Z">
            <w:rPr>
              <w:sz w:val="26"/>
              <w:szCs w:val="26"/>
            </w:rPr>
          </w:rPrChange>
        </w:rPr>
        <w:t>người</w:t>
      </w:r>
      <w:proofErr w:type="spellEnd"/>
      <w:r w:rsidRPr="00B41112">
        <w:rPr>
          <w:sz w:val="26"/>
          <w:szCs w:val="26"/>
          <w:rPrChange w:id="20574" w:author="Le Minh Nghia" w:date="2019-10-09T10:56:00Z">
            <w:rPr>
              <w:sz w:val="26"/>
              <w:szCs w:val="26"/>
            </w:rPr>
          </w:rPrChange>
        </w:rPr>
        <w:t xml:space="preserve"> </w:t>
      </w:r>
      <w:proofErr w:type="spellStart"/>
      <w:r w:rsidRPr="00B41112">
        <w:rPr>
          <w:sz w:val="26"/>
          <w:szCs w:val="26"/>
          <w:rPrChange w:id="20575" w:author="Le Minh Nghia" w:date="2019-10-09T10:56:00Z">
            <w:rPr>
              <w:sz w:val="26"/>
              <w:szCs w:val="26"/>
            </w:rPr>
          </w:rPrChange>
        </w:rPr>
        <w:t>dùng</w:t>
      </w:r>
      <w:proofErr w:type="spellEnd"/>
      <w:r w:rsidRPr="00B41112">
        <w:rPr>
          <w:sz w:val="26"/>
          <w:szCs w:val="26"/>
          <w:rPrChange w:id="20576" w:author="Le Minh Nghia" w:date="2019-10-09T10:56:00Z">
            <w:rPr>
              <w:sz w:val="26"/>
              <w:szCs w:val="26"/>
            </w:rPr>
          </w:rPrChange>
        </w:rPr>
        <w:t xml:space="preserve"> </w:t>
      </w:r>
      <w:proofErr w:type="spellStart"/>
      <w:r w:rsidRPr="00B41112">
        <w:rPr>
          <w:sz w:val="26"/>
          <w:szCs w:val="26"/>
          <w:rPrChange w:id="20577" w:author="Le Minh Nghia" w:date="2019-10-09T10:56:00Z">
            <w:rPr>
              <w:sz w:val="26"/>
              <w:szCs w:val="26"/>
            </w:rPr>
          </w:rPrChange>
        </w:rPr>
        <w:t>chính</w:t>
      </w:r>
      <w:proofErr w:type="spellEnd"/>
      <w:r w:rsidRPr="00B41112">
        <w:rPr>
          <w:sz w:val="26"/>
          <w:szCs w:val="26"/>
          <w:rPrChange w:id="20578" w:author="Le Minh Nghia" w:date="2019-10-09T10:56:00Z">
            <w:rPr>
              <w:sz w:val="26"/>
              <w:szCs w:val="26"/>
            </w:rPr>
          </w:rPrChange>
        </w:rPr>
        <w:t xml:space="preserve"> </w:t>
      </w:r>
      <w:proofErr w:type="spellStart"/>
      <w:r w:rsidRPr="00B41112">
        <w:rPr>
          <w:sz w:val="26"/>
          <w:szCs w:val="26"/>
          <w:rPrChange w:id="20579" w:author="Le Minh Nghia" w:date="2019-10-09T10:56:00Z">
            <w:rPr>
              <w:sz w:val="26"/>
              <w:szCs w:val="26"/>
            </w:rPr>
          </w:rPrChange>
        </w:rPr>
        <w:t>như</w:t>
      </w:r>
      <w:proofErr w:type="spellEnd"/>
      <w:r w:rsidRPr="00B41112">
        <w:rPr>
          <w:sz w:val="26"/>
          <w:szCs w:val="26"/>
          <w:rPrChange w:id="20580" w:author="Le Minh Nghia" w:date="2019-10-09T10:56:00Z">
            <w:rPr>
              <w:sz w:val="26"/>
              <w:szCs w:val="26"/>
            </w:rPr>
          </w:rPrChange>
        </w:rPr>
        <w:t xml:space="preserve"> </w:t>
      </w:r>
      <w:proofErr w:type="spellStart"/>
      <w:r w:rsidRPr="00B41112">
        <w:rPr>
          <w:sz w:val="26"/>
          <w:szCs w:val="26"/>
          <w:rPrChange w:id="20581" w:author="Le Minh Nghia" w:date="2019-10-09T10:56:00Z">
            <w:rPr>
              <w:sz w:val="26"/>
              <w:szCs w:val="26"/>
            </w:rPr>
          </w:rPrChange>
        </w:rPr>
        <w:t>sau</w:t>
      </w:r>
      <w:proofErr w:type="spellEnd"/>
      <w:r w:rsidRPr="00B41112">
        <w:rPr>
          <w:sz w:val="26"/>
          <w:szCs w:val="26"/>
          <w:rPrChange w:id="20582" w:author="Le Minh Nghia" w:date="2019-10-09T10:56:00Z">
            <w:rPr>
              <w:sz w:val="26"/>
              <w:szCs w:val="26"/>
            </w:rPr>
          </w:rPrChange>
        </w:rPr>
        <w:t>:</w:t>
      </w:r>
    </w:p>
    <w:p w:rsidR="00AC20BC" w:rsidRPr="00B41112" w:rsidRDefault="00AC20BC" w:rsidP="00AC20BC">
      <w:pPr>
        <w:pStyle w:val="ListParagraph"/>
        <w:numPr>
          <w:ilvl w:val="0"/>
          <w:numId w:val="5"/>
        </w:numPr>
        <w:rPr>
          <w:sz w:val="26"/>
          <w:szCs w:val="26"/>
          <w:rPrChange w:id="20583" w:author="Le Minh Nghia" w:date="2019-10-09T10:56:00Z">
            <w:rPr>
              <w:sz w:val="26"/>
              <w:szCs w:val="26"/>
            </w:rPr>
          </w:rPrChange>
        </w:rPr>
      </w:pPr>
      <w:proofErr w:type="spellStart"/>
      <w:r w:rsidRPr="00B41112">
        <w:rPr>
          <w:sz w:val="26"/>
          <w:szCs w:val="26"/>
          <w:rPrChange w:id="20584" w:author="Le Minh Nghia" w:date="2019-10-09T10:56:00Z">
            <w:rPr>
              <w:sz w:val="26"/>
              <w:szCs w:val="26"/>
            </w:rPr>
          </w:rPrChange>
        </w:rPr>
        <w:t>Nhóm</w:t>
      </w:r>
      <w:proofErr w:type="spellEnd"/>
      <w:r w:rsidRPr="00B41112">
        <w:rPr>
          <w:sz w:val="26"/>
          <w:szCs w:val="26"/>
          <w:rPrChange w:id="20585" w:author="Le Minh Nghia" w:date="2019-10-09T10:56:00Z">
            <w:rPr>
              <w:sz w:val="26"/>
              <w:szCs w:val="26"/>
            </w:rPr>
          </w:rPrChange>
        </w:rPr>
        <w:t xml:space="preserve"> </w:t>
      </w:r>
      <w:proofErr w:type="spellStart"/>
      <w:r w:rsidRPr="00B41112">
        <w:rPr>
          <w:sz w:val="26"/>
          <w:szCs w:val="26"/>
          <w:rPrChange w:id="20586" w:author="Le Minh Nghia" w:date="2019-10-09T10:56:00Z">
            <w:rPr>
              <w:sz w:val="26"/>
              <w:szCs w:val="26"/>
            </w:rPr>
          </w:rPrChange>
        </w:rPr>
        <w:t>quản</w:t>
      </w:r>
      <w:proofErr w:type="spellEnd"/>
      <w:r w:rsidRPr="00B41112">
        <w:rPr>
          <w:sz w:val="26"/>
          <w:szCs w:val="26"/>
          <w:rPrChange w:id="20587" w:author="Le Minh Nghia" w:date="2019-10-09T10:56:00Z">
            <w:rPr>
              <w:sz w:val="26"/>
              <w:szCs w:val="26"/>
            </w:rPr>
          </w:rPrChange>
        </w:rPr>
        <w:t xml:space="preserve"> </w:t>
      </w:r>
      <w:proofErr w:type="spellStart"/>
      <w:r w:rsidRPr="00B41112">
        <w:rPr>
          <w:sz w:val="26"/>
          <w:szCs w:val="26"/>
          <w:rPrChange w:id="20588" w:author="Le Minh Nghia" w:date="2019-10-09T10:56:00Z">
            <w:rPr>
              <w:sz w:val="26"/>
              <w:szCs w:val="26"/>
            </w:rPr>
          </w:rPrChange>
        </w:rPr>
        <w:t>trị</w:t>
      </w:r>
      <w:proofErr w:type="spellEnd"/>
      <w:r w:rsidRPr="00B41112">
        <w:rPr>
          <w:sz w:val="26"/>
          <w:szCs w:val="26"/>
          <w:rPrChange w:id="20589" w:author="Le Minh Nghia" w:date="2019-10-09T10:56:00Z">
            <w:rPr>
              <w:sz w:val="26"/>
              <w:szCs w:val="26"/>
            </w:rPr>
          </w:rPrChange>
        </w:rPr>
        <w:t xml:space="preserve"> </w:t>
      </w:r>
      <w:proofErr w:type="spellStart"/>
      <w:r w:rsidRPr="00B41112">
        <w:rPr>
          <w:sz w:val="26"/>
          <w:szCs w:val="26"/>
          <w:rPrChange w:id="20590" w:author="Le Minh Nghia" w:date="2019-10-09T10:56:00Z">
            <w:rPr>
              <w:sz w:val="26"/>
              <w:szCs w:val="26"/>
            </w:rPr>
          </w:rPrChange>
        </w:rPr>
        <w:t>viên</w:t>
      </w:r>
      <w:proofErr w:type="spellEnd"/>
    </w:p>
    <w:p w:rsidR="00AC20BC" w:rsidRPr="00B41112" w:rsidRDefault="00AC20BC" w:rsidP="00AC20BC">
      <w:pPr>
        <w:pStyle w:val="ListParagraph"/>
        <w:numPr>
          <w:ilvl w:val="0"/>
          <w:numId w:val="5"/>
        </w:numPr>
        <w:rPr>
          <w:sz w:val="26"/>
          <w:szCs w:val="26"/>
          <w:rPrChange w:id="20591" w:author="Le Minh Nghia" w:date="2019-10-09T10:56:00Z">
            <w:rPr>
              <w:sz w:val="26"/>
              <w:szCs w:val="26"/>
            </w:rPr>
          </w:rPrChange>
        </w:rPr>
      </w:pPr>
      <w:proofErr w:type="spellStart"/>
      <w:r w:rsidRPr="00B41112">
        <w:rPr>
          <w:sz w:val="26"/>
          <w:szCs w:val="26"/>
          <w:rPrChange w:id="20592" w:author="Le Minh Nghia" w:date="2019-10-09T10:56:00Z">
            <w:rPr>
              <w:sz w:val="26"/>
              <w:szCs w:val="26"/>
            </w:rPr>
          </w:rPrChange>
        </w:rPr>
        <w:t>Nhóm</w:t>
      </w:r>
      <w:proofErr w:type="spellEnd"/>
      <w:r w:rsidRPr="00B41112">
        <w:rPr>
          <w:sz w:val="26"/>
          <w:szCs w:val="26"/>
          <w:rPrChange w:id="20593" w:author="Le Minh Nghia" w:date="2019-10-09T10:56:00Z">
            <w:rPr>
              <w:sz w:val="26"/>
              <w:szCs w:val="26"/>
            </w:rPr>
          </w:rPrChange>
        </w:rPr>
        <w:t xml:space="preserve"> </w:t>
      </w:r>
      <w:proofErr w:type="spellStart"/>
      <w:r w:rsidRPr="00B41112">
        <w:rPr>
          <w:sz w:val="26"/>
          <w:szCs w:val="26"/>
          <w:rPrChange w:id="20594" w:author="Le Minh Nghia" w:date="2019-10-09T10:56:00Z">
            <w:rPr>
              <w:sz w:val="26"/>
              <w:szCs w:val="26"/>
            </w:rPr>
          </w:rPrChange>
        </w:rPr>
        <w:t>giảng</w:t>
      </w:r>
      <w:proofErr w:type="spellEnd"/>
      <w:r w:rsidRPr="00B41112">
        <w:rPr>
          <w:sz w:val="26"/>
          <w:szCs w:val="26"/>
          <w:rPrChange w:id="20595" w:author="Le Minh Nghia" w:date="2019-10-09T10:56:00Z">
            <w:rPr>
              <w:sz w:val="26"/>
              <w:szCs w:val="26"/>
            </w:rPr>
          </w:rPrChange>
        </w:rPr>
        <w:t xml:space="preserve"> </w:t>
      </w:r>
      <w:proofErr w:type="spellStart"/>
      <w:r w:rsidRPr="00B41112">
        <w:rPr>
          <w:sz w:val="26"/>
          <w:szCs w:val="26"/>
          <w:rPrChange w:id="20596" w:author="Le Minh Nghia" w:date="2019-10-09T10:56:00Z">
            <w:rPr>
              <w:sz w:val="26"/>
              <w:szCs w:val="26"/>
            </w:rPr>
          </w:rPrChange>
        </w:rPr>
        <w:t>viên</w:t>
      </w:r>
      <w:proofErr w:type="spellEnd"/>
    </w:p>
    <w:p w:rsidR="00AC20BC" w:rsidRPr="00B41112" w:rsidRDefault="00AC20BC" w:rsidP="00AC20BC">
      <w:pPr>
        <w:pStyle w:val="ListParagraph"/>
        <w:numPr>
          <w:ilvl w:val="0"/>
          <w:numId w:val="5"/>
        </w:numPr>
        <w:rPr>
          <w:sz w:val="26"/>
          <w:szCs w:val="26"/>
          <w:rPrChange w:id="20597" w:author="Le Minh Nghia" w:date="2019-10-09T10:56:00Z">
            <w:rPr>
              <w:sz w:val="26"/>
              <w:szCs w:val="26"/>
            </w:rPr>
          </w:rPrChange>
        </w:rPr>
      </w:pPr>
      <w:proofErr w:type="spellStart"/>
      <w:r w:rsidRPr="00B41112">
        <w:rPr>
          <w:sz w:val="26"/>
          <w:szCs w:val="26"/>
          <w:rPrChange w:id="20598" w:author="Le Minh Nghia" w:date="2019-10-09T10:56:00Z">
            <w:rPr>
              <w:sz w:val="26"/>
              <w:szCs w:val="26"/>
            </w:rPr>
          </w:rPrChange>
        </w:rPr>
        <w:t>Nhóm</w:t>
      </w:r>
      <w:proofErr w:type="spellEnd"/>
      <w:r w:rsidRPr="00B41112">
        <w:rPr>
          <w:sz w:val="26"/>
          <w:szCs w:val="26"/>
          <w:rPrChange w:id="20599" w:author="Le Minh Nghia" w:date="2019-10-09T10:56:00Z">
            <w:rPr>
              <w:sz w:val="26"/>
              <w:szCs w:val="26"/>
            </w:rPr>
          </w:rPrChange>
        </w:rPr>
        <w:t xml:space="preserve"> </w:t>
      </w:r>
      <w:proofErr w:type="spellStart"/>
      <w:r w:rsidRPr="00B41112">
        <w:rPr>
          <w:sz w:val="26"/>
          <w:szCs w:val="26"/>
          <w:rPrChange w:id="20600" w:author="Le Minh Nghia" w:date="2019-10-09T10:56:00Z">
            <w:rPr>
              <w:sz w:val="26"/>
              <w:szCs w:val="26"/>
            </w:rPr>
          </w:rPrChange>
        </w:rPr>
        <w:t>cựu</w:t>
      </w:r>
      <w:proofErr w:type="spellEnd"/>
      <w:r w:rsidRPr="00B41112">
        <w:rPr>
          <w:sz w:val="26"/>
          <w:szCs w:val="26"/>
          <w:rPrChange w:id="20601" w:author="Le Minh Nghia" w:date="2019-10-09T10:56:00Z">
            <w:rPr>
              <w:sz w:val="26"/>
              <w:szCs w:val="26"/>
            </w:rPr>
          </w:rPrChange>
        </w:rPr>
        <w:t xml:space="preserve"> </w:t>
      </w:r>
      <w:proofErr w:type="spellStart"/>
      <w:r w:rsidRPr="00B41112">
        <w:rPr>
          <w:sz w:val="26"/>
          <w:szCs w:val="26"/>
          <w:rPrChange w:id="20602" w:author="Le Minh Nghia" w:date="2019-10-09T10:56:00Z">
            <w:rPr>
              <w:sz w:val="26"/>
              <w:szCs w:val="26"/>
            </w:rPr>
          </w:rPrChange>
        </w:rPr>
        <w:t>sinh</w:t>
      </w:r>
      <w:proofErr w:type="spellEnd"/>
      <w:r w:rsidRPr="00B41112">
        <w:rPr>
          <w:sz w:val="26"/>
          <w:szCs w:val="26"/>
          <w:rPrChange w:id="20603" w:author="Le Minh Nghia" w:date="2019-10-09T10:56:00Z">
            <w:rPr>
              <w:sz w:val="26"/>
              <w:szCs w:val="26"/>
            </w:rPr>
          </w:rPrChange>
        </w:rPr>
        <w:t xml:space="preserve"> </w:t>
      </w:r>
      <w:proofErr w:type="spellStart"/>
      <w:r w:rsidRPr="00B41112">
        <w:rPr>
          <w:sz w:val="26"/>
          <w:szCs w:val="26"/>
          <w:rPrChange w:id="20604" w:author="Le Minh Nghia" w:date="2019-10-09T10:56:00Z">
            <w:rPr>
              <w:sz w:val="26"/>
              <w:szCs w:val="26"/>
            </w:rPr>
          </w:rPrChange>
        </w:rPr>
        <w:t>viên</w:t>
      </w:r>
      <w:proofErr w:type="spellEnd"/>
    </w:p>
    <w:p w:rsidR="00AC20BC" w:rsidRPr="00B41112" w:rsidRDefault="00AC20BC" w:rsidP="00AC20BC">
      <w:pPr>
        <w:pStyle w:val="ListParagraph"/>
        <w:numPr>
          <w:ilvl w:val="0"/>
          <w:numId w:val="5"/>
        </w:numPr>
        <w:rPr>
          <w:sz w:val="26"/>
          <w:szCs w:val="26"/>
          <w:rPrChange w:id="20605" w:author="Le Minh Nghia" w:date="2019-10-09T10:56:00Z">
            <w:rPr>
              <w:sz w:val="26"/>
              <w:szCs w:val="26"/>
            </w:rPr>
          </w:rPrChange>
        </w:rPr>
      </w:pPr>
      <w:proofErr w:type="spellStart"/>
      <w:r w:rsidRPr="00B41112">
        <w:rPr>
          <w:sz w:val="26"/>
          <w:szCs w:val="26"/>
          <w:rPrChange w:id="20606" w:author="Le Minh Nghia" w:date="2019-10-09T10:56:00Z">
            <w:rPr>
              <w:sz w:val="26"/>
              <w:szCs w:val="26"/>
            </w:rPr>
          </w:rPrChange>
        </w:rPr>
        <w:t>Nhóm</w:t>
      </w:r>
      <w:proofErr w:type="spellEnd"/>
      <w:r w:rsidRPr="00B41112">
        <w:rPr>
          <w:sz w:val="26"/>
          <w:szCs w:val="26"/>
          <w:rPrChange w:id="20607" w:author="Le Minh Nghia" w:date="2019-10-09T10:56:00Z">
            <w:rPr>
              <w:sz w:val="26"/>
              <w:szCs w:val="26"/>
            </w:rPr>
          </w:rPrChange>
        </w:rPr>
        <w:t xml:space="preserve"> </w:t>
      </w:r>
      <w:proofErr w:type="spellStart"/>
      <w:r w:rsidRPr="00B41112">
        <w:rPr>
          <w:sz w:val="26"/>
          <w:szCs w:val="26"/>
          <w:rPrChange w:id="20608" w:author="Le Minh Nghia" w:date="2019-10-09T10:56:00Z">
            <w:rPr>
              <w:sz w:val="26"/>
              <w:szCs w:val="26"/>
            </w:rPr>
          </w:rPrChange>
        </w:rPr>
        <w:t>sinh</w:t>
      </w:r>
      <w:proofErr w:type="spellEnd"/>
      <w:r w:rsidRPr="00B41112">
        <w:rPr>
          <w:sz w:val="26"/>
          <w:szCs w:val="26"/>
          <w:rPrChange w:id="20609" w:author="Le Minh Nghia" w:date="2019-10-09T10:56:00Z">
            <w:rPr>
              <w:sz w:val="26"/>
              <w:szCs w:val="26"/>
            </w:rPr>
          </w:rPrChange>
        </w:rPr>
        <w:t xml:space="preserve"> </w:t>
      </w:r>
      <w:proofErr w:type="spellStart"/>
      <w:r w:rsidRPr="00B41112">
        <w:rPr>
          <w:sz w:val="26"/>
          <w:szCs w:val="26"/>
          <w:rPrChange w:id="20610" w:author="Le Minh Nghia" w:date="2019-10-09T10:56:00Z">
            <w:rPr>
              <w:sz w:val="26"/>
              <w:szCs w:val="26"/>
            </w:rPr>
          </w:rPrChange>
        </w:rPr>
        <w:t>viên</w:t>
      </w:r>
      <w:proofErr w:type="spellEnd"/>
    </w:p>
    <w:p w:rsidR="00AC20BC" w:rsidRPr="00B41112" w:rsidRDefault="00AC20BC" w:rsidP="00AC20BC">
      <w:pPr>
        <w:rPr>
          <w:sz w:val="26"/>
          <w:szCs w:val="26"/>
          <w:rPrChange w:id="20611" w:author="Le Minh Nghia" w:date="2019-10-09T10:56:00Z">
            <w:rPr>
              <w:sz w:val="26"/>
              <w:szCs w:val="26"/>
            </w:rPr>
          </w:rPrChange>
        </w:rPr>
      </w:pPr>
      <w:proofErr w:type="spellStart"/>
      <w:r w:rsidRPr="00B41112">
        <w:rPr>
          <w:sz w:val="26"/>
          <w:szCs w:val="26"/>
          <w:rPrChange w:id="20612" w:author="Le Minh Nghia" w:date="2019-10-09T10:56:00Z">
            <w:rPr>
              <w:sz w:val="26"/>
              <w:szCs w:val="26"/>
            </w:rPr>
          </w:rPrChange>
        </w:rPr>
        <w:t>Giao</w:t>
      </w:r>
      <w:proofErr w:type="spellEnd"/>
      <w:r w:rsidRPr="00B41112">
        <w:rPr>
          <w:sz w:val="26"/>
          <w:szCs w:val="26"/>
          <w:rPrChange w:id="20613" w:author="Le Minh Nghia" w:date="2019-10-09T10:56:00Z">
            <w:rPr>
              <w:sz w:val="26"/>
              <w:szCs w:val="26"/>
            </w:rPr>
          </w:rPrChange>
        </w:rPr>
        <w:t xml:space="preserve"> </w:t>
      </w:r>
      <w:proofErr w:type="spellStart"/>
      <w:r w:rsidRPr="00B41112">
        <w:rPr>
          <w:sz w:val="26"/>
          <w:szCs w:val="26"/>
          <w:rPrChange w:id="20614" w:author="Le Minh Nghia" w:date="2019-10-09T10:56:00Z">
            <w:rPr>
              <w:sz w:val="26"/>
              <w:szCs w:val="26"/>
            </w:rPr>
          </w:rPrChange>
        </w:rPr>
        <w:t>diện</w:t>
      </w:r>
      <w:proofErr w:type="spellEnd"/>
      <w:r w:rsidRPr="00B41112">
        <w:rPr>
          <w:sz w:val="26"/>
          <w:szCs w:val="26"/>
          <w:rPrChange w:id="20615" w:author="Le Minh Nghia" w:date="2019-10-09T10:56:00Z">
            <w:rPr>
              <w:sz w:val="26"/>
              <w:szCs w:val="26"/>
            </w:rPr>
          </w:rPrChange>
        </w:rPr>
        <w:t xml:space="preserve"> </w:t>
      </w:r>
      <w:proofErr w:type="spellStart"/>
      <w:r w:rsidRPr="00B41112">
        <w:rPr>
          <w:sz w:val="26"/>
          <w:szCs w:val="26"/>
          <w:rPrChange w:id="20616" w:author="Le Minh Nghia" w:date="2019-10-09T10:56:00Z">
            <w:rPr>
              <w:sz w:val="26"/>
              <w:szCs w:val="26"/>
            </w:rPr>
          </w:rPrChange>
        </w:rPr>
        <w:t>sử</w:t>
      </w:r>
      <w:proofErr w:type="spellEnd"/>
      <w:r w:rsidRPr="00B41112">
        <w:rPr>
          <w:sz w:val="26"/>
          <w:szCs w:val="26"/>
          <w:rPrChange w:id="20617" w:author="Le Minh Nghia" w:date="2019-10-09T10:56:00Z">
            <w:rPr>
              <w:sz w:val="26"/>
              <w:szCs w:val="26"/>
            </w:rPr>
          </w:rPrChange>
        </w:rPr>
        <w:t xml:space="preserve"> </w:t>
      </w:r>
      <w:proofErr w:type="spellStart"/>
      <w:r w:rsidRPr="00B41112">
        <w:rPr>
          <w:sz w:val="26"/>
          <w:szCs w:val="26"/>
          <w:rPrChange w:id="20618" w:author="Le Minh Nghia" w:date="2019-10-09T10:56:00Z">
            <w:rPr>
              <w:sz w:val="26"/>
              <w:szCs w:val="26"/>
            </w:rPr>
          </w:rPrChange>
        </w:rPr>
        <w:t>dụng</w:t>
      </w:r>
      <w:proofErr w:type="spellEnd"/>
      <w:r w:rsidRPr="00B41112">
        <w:rPr>
          <w:sz w:val="26"/>
          <w:szCs w:val="26"/>
          <w:rPrChange w:id="20619" w:author="Le Minh Nghia" w:date="2019-10-09T10:56:00Z">
            <w:rPr>
              <w:sz w:val="26"/>
              <w:szCs w:val="26"/>
            </w:rPr>
          </w:rPrChange>
        </w:rPr>
        <w:t xml:space="preserve"> </w:t>
      </w:r>
      <w:proofErr w:type="spellStart"/>
      <w:r w:rsidRPr="00B41112">
        <w:rPr>
          <w:sz w:val="26"/>
          <w:szCs w:val="26"/>
          <w:rPrChange w:id="20620" w:author="Le Minh Nghia" w:date="2019-10-09T10:56:00Z">
            <w:rPr>
              <w:sz w:val="26"/>
              <w:szCs w:val="26"/>
            </w:rPr>
          </w:rPrChange>
        </w:rPr>
        <w:t>như</w:t>
      </w:r>
      <w:proofErr w:type="spellEnd"/>
      <w:r w:rsidRPr="00B41112">
        <w:rPr>
          <w:sz w:val="26"/>
          <w:szCs w:val="26"/>
          <w:rPrChange w:id="20621" w:author="Le Minh Nghia" w:date="2019-10-09T10:56:00Z">
            <w:rPr>
              <w:sz w:val="26"/>
              <w:szCs w:val="26"/>
            </w:rPr>
          </w:rPrChange>
        </w:rPr>
        <w:t xml:space="preserve"> </w:t>
      </w:r>
      <w:proofErr w:type="spellStart"/>
      <w:r w:rsidRPr="00B41112">
        <w:rPr>
          <w:sz w:val="26"/>
          <w:szCs w:val="26"/>
          <w:rPrChange w:id="20622" w:author="Le Minh Nghia" w:date="2019-10-09T10:56:00Z">
            <w:rPr>
              <w:sz w:val="26"/>
              <w:szCs w:val="26"/>
            </w:rPr>
          </w:rPrChange>
        </w:rPr>
        <w:t>sau</w:t>
      </w:r>
      <w:proofErr w:type="spellEnd"/>
      <w:r w:rsidRPr="00B41112">
        <w:rPr>
          <w:sz w:val="26"/>
          <w:szCs w:val="26"/>
          <w:rPrChange w:id="20623" w:author="Le Minh Nghia" w:date="2019-10-09T10:56:00Z">
            <w:rPr>
              <w:sz w:val="26"/>
              <w:szCs w:val="26"/>
            </w:rPr>
          </w:rPrChange>
        </w:rPr>
        <w:t>:</w:t>
      </w:r>
    </w:p>
    <w:p w:rsidR="00AC20BC" w:rsidRPr="00B41112" w:rsidRDefault="00AC20BC" w:rsidP="00AC20BC">
      <w:pPr>
        <w:pStyle w:val="ListParagraph"/>
        <w:numPr>
          <w:ilvl w:val="0"/>
          <w:numId w:val="46"/>
        </w:numPr>
        <w:rPr>
          <w:sz w:val="26"/>
          <w:szCs w:val="26"/>
          <w:rPrChange w:id="20624" w:author="Le Minh Nghia" w:date="2019-10-09T10:56:00Z">
            <w:rPr>
              <w:sz w:val="26"/>
              <w:szCs w:val="26"/>
            </w:rPr>
          </w:rPrChange>
        </w:rPr>
      </w:pPr>
      <w:proofErr w:type="spellStart"/>
      <w:r w:rsidRPr="00B41112">
        <w:rPr>
          <w:sz w:val="26"/>
          <w:szCs w:val="26"/>
          <w:rPrChange w:id="20625" w:author="Le Minh Nghia" w:date="2019-10-09T10:56:00Z">
            <w:rPr>
              <w:sz w:val="26"/>
              <w:szCs w:val="26"/>
            </w:rPr>
          </w:rPrChange>
        </w:rPr>
        <w:t>Màn</w:t>
      </w:r>
      <w:proofErr w:type="spellEnd"/>
      <w:r w:rsidRPr="00B41112">
        <w:rPr>
          <w:sz w:val="26"/>
          <w:szCs w:val="26"/>
          <w:rPrChange w:id="20626" w:author="Le Minh Nghia" w:date="2019-10-09T10:56:00Z">
            <w:rPr>
              <w:sz w:val="26"/>
              <w:szCs w:val="26"/>
            </w:rPr>
          </w:rPrChange>
        </w:rPr>
        <w:t xml:space="preserve"> </w:t>
      </w:r>
      <w:proofErr w:type="spellStart"/>
      <w:r w:rsidRPr="00B41112">
        <w:rPr>
          <w:sz w:val="26"/>
          <w:szCs w:val="26"/>
          <w:rPrChange w:id="20627" w:author="Le Minh Nghia" w:date="2019-10-09T10:56:00Z">
            <w:rPr>
              <w:sz w:val="26"/>
              <w:szCs w:val="26"/>
            </w:rPr>
          </w:rPrChange>
        </w:rPr>
        <w:t>hình</w:t>
      </w:r>
      <w:proofErr w:type="spellEnd"/>
      <w:r w:rsidRPr="00B41112">
        <w:rPr>
          <w:sz w:val="26"/>
          <w:szCs w:val="26"/>
          <w:rPrChange w:id="20628" w:author="Le Minh Nghia" w:date="2019-10-09T10:56:00Z">
            <w:rPr>
              <w:sz w:val="26"/>
              <w:szCs w:val="26"/>
            </w:rPr>
          </w:rPrChange>
        </w:rPr>
        <w:t xml:space="preserve"> </w:t>
      </w:r>
      <w:proofErr w:type="spellStart"/>
      <w:r w:rsidRPr="00B41112">
        <w:rPr>
          <w:sz w:val="26"/>
          <w:szCs w:val="26"/>
          <w:rPrChange w:id="20629" w:author="Le Minh Nghia" w:date="2019-10-09T10:56:00Z">
            <w:rPr>
              <w:sz w:val="26"/>
              <w:szCs w:val="26"/>
            </w:rPr>
          </w:rPrChange>
        </w:rPr>
        <w:t>đăng</w:t>
      </w:r>
      <w:proofErr w:type="spellEnd"/>
      <w:r w:rsidRPr="00B41112">
        <w:rPr>
          <w:sz w:val="26"/>
          <w:szCs w:val="26"/>
          <w:rPrChange w:id="20630" w:author="Le Minh Nghia" w:date="2019-10-09T10:56:00Z">
            <w:rPr>
              <w:sz w:val="26"/>
              <w:szCs w:val="26"/>
            </w:rPr>
          </w:rPrChange>
        </w:rPr>
        <w:t xml:space="preserve"> </w:t>
      </w:r>
      <w:proofErr w:type="spellStart"/>
      <w:r w:rsidRPr="00B41112">
        <w:rPr>
          <w:sz w:val="26"/>
          <w:szCs w:val="26"/>
          <w:rPrChange w:id="20631" w:author="Le Minh Nghia" w:date="2019-10-09T10:56:00Z">
            <w:rPr>
              <w:sz w:val="26"/>
              <w:szCs w:val="26"/>
            </w:rPr>
          </w:rPrChange>
        </w:rPr>
        <w:t>nhập</w:t>
      </w:r>
      <w:proofErr w:type="spellEnd"/>
    </w:p>
    <w:p w:rsidR="000917F1" w:rsidRPr="00B41112" w:rsidRDefault="000917F1" w:rsidP="000917F1">
      <w:pPr>
        <w:pStyle w:val="ListParagraph"/>
        <w:jc w:val="center"/>
        <w:rPr>
          <w:sz w:val="26"/>
          <w:szCs w:val="26"/>
          <w:rPrChange w:id="20632" w:author="Le Minh Nghia" w:date="2019-10-09T10:56:00Z">
            <w:rPr>
              <w:sz w:val="26"/>
              <w:szCs w:val="26"/>
            </w:rPr>
          </w:rPrChange>
        </w:rPr>
      </w:pPr>
      <w:r w:rsidRPr="00B41112">
        <w:rPr>
          <w:noProof/>
          <w:sz w:val="26"/>
          <w:szCs w:val="26"/>
          <w:rPrChange w:id="20633" w:author="Le Minh Nghia" w:date="2019-10-09T10:56:00Z">
            <w:rPr>
              <w:noProof/>
            </w:rPr>
          </w:rPrChange>
        </w:rPr>
        <w:drawing>
          <wp:inline distT="0" distB="0" distL="0" distR="0" wp14:anchorId="3361214F" wp14:editId="7405F1BF">
            <wp:extent cx="5360525" cy="544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1948" cy="5459910"/>
                    </a:xfrm>
                    <a:prstGeom prst="rect">
                      <a:avLst/>
                    </a:prstGeom>
                  </pic:spPr>
                </pic:pic>
              </a:graphicData>
            </a:graphic>
          </wp:inline>
        </w:drawing>
      </w:r>
    </w:p>
    <w:p w:rsidR="000917F1" w:rsidRPr="00B41112" w:rsidRDefault="000917F1" w:rsidP="008662E2">
      <w:pPr>
        <w:pStyle w:val="ListParagraph"/>
        <w:spacing w:line="360" w:lineRule="auto"/>
        <w:jc w:val="center"/>
        <w:rPr>
          <w:i/>
          <w:sz w:val="26"/>
          <w:szCs w:val="26"/>
          <w:rPrChange w:id="20634" w:author="Le Minh Nghia" w:date="2019-10-09T10:56:00Z">
            <w:rPr>
              <w:i/>
              <w:sz w:val="26"/>
              <w:szCs w:val="26"/>
            </w:rPr>
          </w:rPrChange>
        </w:rPr>
      </w:pPr>
      <w:proofErr w:type="spellStart"/>
      <w:r w:rsidRPr="00B41112">
        <w:rPr>
          <w:i/>
          <w:sz w:val="26"/>
          <w:szCs w:val="26"/>
          <w:rPrChange w:id="20635" w:author="Le Minh Nghia" w:date="2019-10-09T10:56:00Z">
            <w:rPr>
              <w:i/>
              <w:sz w:val="26"/>
              <w:szCs w:val="26"/>
            </w:rPr>
          </w:rPrChange>
        </w:rPr>
        <w:t>Hình</w:t>
      </w:r>
      <w:proofErr w:type="spellEnd"/>
      <w:r w:rsidRPr="00B41112">
        <w:rPr>
          <w:i/>
          <w:sz w:val="26"/>
          <w:szCs w:val="26"/>
          <w:rPrChange w:id="20636" w:author="Le Minh Nghia" w:date="2019-10-09T10:56:00Z">
            <w:rPr>
              <w:i/>
              <w:sz w:val="26"/>
              <w:szCs w:val="26"/>
            </w:rPr>
          </w:rPrChange>
        </w:rPr>
        <w:t xml:space="preserve"> 4.a.1. </w:t>
      </w:r>
      <w:proofErr w:type="spellStart"/>
      <w:r w:rsidRPr="00B41112">
        <w:rPr>
          <w:i/>
          <w:sz w:val="26"/>
          <w:szCs w:val="26"/>
          <w:rPrChange w:id="20637" w:author="Le Minh Nghia" w:date="2019-10-09T10:56:00Z">
            <w:rPr>
              <w:i/>
              <w:sz w:val="26"/>
              <w:szCs w:val="26"/>
            </w:rPr>
          </w:rPrChange>
        </w:rPr>
        <w:t>Giao</w:t>
      </w:r>
      <w:proofErr w:type="spellEnd"/>
      <w:r w:rsidRPr="00B41112">
        <w:rPr>
          <w:i/>
          <w:sz w:val="26"/>
          <w:szCs w:val="26"/>
          <w:rPrChange w:id="20638" w:author="Le Minh Nghia" w:date="2019-10-09T10:56:00Z">
            <w:rPr>
              <w:i/>
              <w:sz w:val="26"/>
              <w:szCs w:val="26"/>
            </w:rPr>
          </w:rPrChange>
        </w:rPr>
        <w:t xml:space="preserve"> </w:t>
      </w:r>
      <w:proofErr w:type="spellStart"/>
      <w:r w:rsidRPr="00B41112">
        <w:rPr>
          <w:i/>
          <w:sz w:val="26"/>
          <w:szCs w:val="26"/>
          <w:rPrChange w:id="20639" w:author="Le Minh Nghia" w:date="2019-10-09T10:56:00Z">
            <w:rPr>
              <w:i/>
              <w:sz w:val="26"/>
              <w:szCs w:val="26"/>
            </w:rPr>
          </w:rPrChange>
        </w:rPr>
        <w:t>diên</w:t>
      </w:r>
      <w:proofErr w:type="spellEnd"/>
      <w:r w:rsidRPr="00B41112">
        <w:rPr>
          <w:i/>
          <w:sz w:val="26"/>
          <w:szCs w:val="26"/>
          <w:rPrChange w:id="20640" w:author="Le Minh Nghia" w:date="2019-10-09T10:56:00Z">
            <w:rPr>
              <w:i/>
              <w:sz w:val="26"/>
              <w:szCs w:val="26"/>
            </w:rPr>
          </w:rPrChange>
        </w:rPr>
        <w:t xml:space="preserve"> </w:t>
      </w:r>
      <w:proofErr w:type="spellStart"/>
      <w:r w:rsidRPr="00B41112">
        <w:rPr>
          <w:i/>
          <w:sz w:val="26"/>
          <w:szCs w:val="26"/>
          <w:rPrChange w:id="20641" w:author="Le Minh Nghia" w:date="2019-10-09T10:56:00Z">
            <w:rPr>
              <w:i/>
              <w:sz w:val="26"/>
              <w:szCs w:val="26"/>
            </w:rPr>
          </w:rPrChange>
        </w:rPr>
        <w:t>đăng</w:t>
      </w:r>
      <w:proofErr w:type="spellEnd"/>
      <w:r w:rsidRPr="00B41112">
        <w:rPr>
          <w:i/>
          <w:sz w:val="26"/>
          <w:szCs w:val="26"/>
          <w:rPrChange w:id="20642" w:author="Le Minh Nghia" w:date="2019-10-09T10:56:00Z">
            <w:rPr>
              <w:i/>
              <w:sz w:val="26"/>
              <w:szCs w:val="26"/>
            </w:rPr>
          </w:rPrChange>
        </w:rPr>
        <w:t xml:space="preserve"> </w:t>
      </w:r>
      <w:proofErr w:type="spellStart"/>
      <w:r w:rsidRPr="00B41112">
        <w:rPr>
          <w:i/>
          <w:sz w:val="26"/>
          <w:szCs w:val="26"/>
          <w:rPrChange w:id="20643" w:author="Le Minh Nghia" w:date="2019-10-09T10:56:00Z">
            <w:rPr>
              <w:i/>
              <w:sz w:val="26"/>
              <w:szCs w:val="26"/>
            </w:rPr>
          </w:rPrChange>
        </w:rPr>
        <w:t>nhập</w:t>
      </w:r>
      <w:proofErr w:type="spellEnd"/>
    </w:p>
    <w:p w:rsidR="00EB587D" w:rsidRPr="00B41112" w:rsidRDefault="00EB587D" w:rsidP="008662E2">
      <w:pPr>
        <w:pStyle w:val="ListParagraph"/>
        <w:spacing w:line="360" w:lineRule="auto"/>
        <w:rPr>
          <w:sz w:val="26"/>
          <w:szCs w:val="26"/>
          <w:rPrChange w:id="20644" w:author="Le Minh Nghia" w:date="2019-10-09T10:56:00Z">
            <w:rPr>
              <w:sz w:val="26"/>
              <w:szCs w:val="26"/>
            </w:rPr>
          </w:rPrChange>
        </w:rPr>
      </w:pPr>
      <w:proofErr w:type="spellStart"/>
      <w:r w:rsidRPr="00B41112">
        <w:rPr>
          <w:sz w:val="26"/>
          <w:szCs w:val="26"/>
          <w:rPrChange w:id="20645" w:author="Le Minh Nghia" w:date="2019-10-09T10:56:00Z">
            <w:rPr>
              <w:sz w:val="26"/>
              <w:szCs w:val="26"/>
            </w:rPr>
          </w:rPrChange>
        </w:rPr>
        <w:lastRenderedPageBreak/>
        <w:t>Người</w:t>
      </w:r>
      <w:proofErr w:type="spellEnd"/>
      <w:r w:rsidRPr="00B41112">
        <w:rPr>
          <w:sz w:val="26"/>
          <w:szCs w:val="26"/>
          <w:rPrChange w:id="20646" w:author="Le Minh Nghia" w:date="2019-10-09T10:56:00Z">
            <w:rPr>
              <w:sz w:val="26"/>
              <w:szCs w:val="26"/>
            </w:rPr>
          </w:rPrChange>
        </w:rPr>
        <w:t xml:space="preserve"> </w:t>
      </w:r>
      <w:proofErr w:type="spellStart"/>
      <w:r w:rsidRPr="00B41112">
        <w:rPr>
          <w:sz w:val="26"/>
          <w:szCs w:val="26"/>
          <w:rPrChange w:id="20647" w:author="Le Minh Nghia" w:date="2019-10-09T10:56:00Z">
            <w:rPr>
              <w:sz w:val="26"/>
              <w:szCs w:val="26"/>
            </w:rPr>
          </w:rPrChange>
        </w:rPr>
        <w:t>dùng</w:t>
      </w:r>
      <w:proofErr w:type="spellEnd"/>
      <w:r w:rsidRPr="00B41112">
        <w:rPr>
          <w:sz w:val="26"/>
          <w:szCs w:val="26"/>
          <w:rPrChange w:id="20648" w:author="Le Minh Nghia" w:date="2019-10-09T10:56:00Z">
            <w:rPr>
              <w:sz w:val="26"/>
              <w:szCs w:val="26"/>
            </w:rPr>
          </w:rPrChange>
        </w:rPr>
        <w:t xml:space="preserve"> </w:t>
      </w:r>
      <w:proofErr w:type="spellStart"/>
      <w:r w:rsidRPr="00B41112">
        <w:rPr>
          <w:sz w:val="26"/>
          <w:szCs w:val="26"/>
          <w:rPrChange w:id="20649" w:author="Le Minh Nghia" w:date="2019-10-09T10:56:00Z">
            <w:rPr>
              <w:sz w:val="26"/>
              <w:szCs w:val="26"/>
            </w:rPr>
          </w:rPrChange>
        </w:rPr>
        <w:t>đặng</w:t>
      </w:r>
      <w:proofErr w:type="spellEnd"/>
      <w:r w:rsidRPr="00B41112">
        <w:rPr>
          <w:sz w:val="26"/>
          <w:szCs w:val="26"/>
          <w:rPrChange w:id="20650" w:author="Le Minh Nghia" w:date="2019-10-09T10:56:00Z">
            <w:rPr>
              <w:sz w:val="26"/>
              <w:szCs w:val="26"/>
            </w:rPr>
          </w:rPrChange>
        </w:rPr>
        <w:t xml:space="preserve"> </w:t>
      </w:r>
      <w:proofErr w:type="spellStart"/>
      <w:r w:rsidRPr="00B41112">
        <w:rPr>
          <w:sz w:val="26"/>
          <w:szCs w:val="26"/>
          <w:rPrChange w:id="20651" w:author="Le Minh Nghia" w:date="2019-10-09T10:56:00Z">
            <w:rPr>
              <w:sz w:val="26"/>
              <w:szCs w:val="26"/>
            </w:rPr>
          </w:rPrChange>
        </w:rPr>
        <w:t>nhập</w:t>
      </w:r>
      <w:proofErr w:type="spellEnd"/>
      <w:r w:rsidRPr="00B41112">
        <w:rPr>
          <w:sz w:val="26"/>
          <w:szCs w:val="26"/>
          <w:rPrChange w:id="20652" w:author="Le Minh Nghia" w:date="2019-10-09T10:56:00Z">
            <w:rPr>
              <w:sz w:val="26"/>
              <w:szCs w:val="26"/>
            </w:rPr>
          </w:rPrChange>
        </w:rPr>
        <w:t xml:space="preserve"> </w:t>
      </w:r>
      <w:proofErr w:type="spellStart"/>
      <w:r w:rsidRPr="00B41112">
        <w:rPr>
          <w:sz w:val="26"/>
          <w:szCs w:val="26"/>
          <w:rPrChange w:id="20653" w:author="Le Minh Nghia" w:date="2019-10-09T10:56:00Z">
            <w:rPr>
              <w:sz w:val="26"/>
              <w:szCs w:val="26"/>
            </w:rPr>
          </w:rPrChange>
        </w:rPr>
        <w:t>cần</w:t>
      </w:r>
      <w:proofErr w:type="spellEnd"/>
      <w:r w:rsidRPr="00B41112">
        <w:rPr>
          <w:sz w:val="26"/>
          <w:szCs w:val="26"/>
          <w:rPrChange w:id="20654" w:author="Le Minh Nghia" w:date="2019-10-09T10:56:00Z">
            <w:rPr>
              <w:sz w:val="26"/>
              <w:szCs w:val="26"/>
            </w:rPr>
          </w:rPrChange>
        </w:rPr>
        <w:t xml:space="preserve"> </w:t>
      </w:r>
      <w:proofErr w:type="spellStart"/>
      <w:r w:rsidRPr="00B41112">
        <w:rPr>
          <w:sz w:val="26"/>
          <w:szCs w:val="26"/>
          <w:rPrChange w:id="20655" w:author="Le Minh Nghia" w:date="2019-10-09T10:56:00Z">
            <w:rPr>
              <w:sz w:val="26"/>
              <w:szCs w:val="26"/>
            </w:rPr>
          </w:rPrChange>
        </w:rPr>
        <w:t>có</w:t>
      </w:r>
      <w:proofErr w:type="spellEnd"/>
      <w:r w:rsidRPr="00B41112">
        <w:rPr>
          <w:sz w:val="26"/>
          <w:szCs w:val="26"/>
          <w:rPrChange w:id="20656" w:author="Le Minh Nghia" w:date="2019-10-09T10:56:00Z">
            <w:rPr>
              <w:sz w:val="26"/>
              <w:szCs w:val="26"/>
            </w:rPr>
          </w:rPrChange>
        </w:rPr>
        <w:t xml:space="preserve"> </w:t>
      </w:r>
      <w:proofErr w:type="spellStart"/>
      <w:r w:rsidRPr="00B41112">
        <w:rPr>
          <w:sz w:val="26"/>
          <w:szCs w:val="26"/>
          <w:rPrChange w:id="20657" w:author="Le Minh Nghia" w:date="2019-10-09T10:56:00Z">
            <w:rPr>
              <w:sz w:val="26"/>
              <w:szCs w:val="26"/>
            </w:rPr>
          </w:rPrChange>
        </w:rPr>
        <w:t>một</w:t>
      </w:r>
      <w:proofErr w:type="spellEnd"/>
      <w:r w:rsidRPr="00B41112">
        <w:rPr>
          <w:sz w:val="26"/>
          <w:szCs w:val="26"/>
          <w:rPrChange w:id="20658" w:author="Le Minh Nghia" w:date="2019-10-09T10:56:00Z">
            <w:rPr>
              <w:sz w:val="26"/>
              <w:szCs w:val="26"/>
            </w:rPr>
          </w:rPrChange>
        </w:rPr>
        <w:t xml:space="preserve"> </w:t>
      </w:r>
      <w:proofErr w:type="spellStart"/>
      <w:r w:rsidRPr="00B41112">
        <w:rPr>
          <w:sz w:val="26"/>
          <w:szCs w:val="26"/>
          <w:rPrChange w:id="20659" w:author="Le Minh Nghia" w:date="2019-10-09T10:56:00Z">
            <w:rPr>
              <w:sz w:val="26"/>
              <w:szCs w:val="26"/>
            </w:rPr>
          </w:rPrChange>
        </w:rPr>
        <w:t>tên</w:t>
      </w:r>
      <w:proofErr w:type="spellEnd"/>
      <w:r w:rsidRPr="00B41112">
        <w:rPr>
          <w:sz w:val="26"/>
          <w:szCs w:val="26"/>
          <w:rPrChange w:id="20660" w:author="Le Minh Nghia" w:date="2019-10-09T10:56:00Z">
            <w:rPr>
              <w:sz w:val="26"/>
              <w:szCs w:val="26"/>
            </w:rPr>
          </w:rPrChange>
        </w:rPr>
        <w:t xml:space="preserve"> </w:t>
      </w:r>
      <w:proofErr w:type="spellStart"/>
      <w:r w:rsidRPr="00B41112">
        <w:rPr>
          <w:sz w:val="26"/>
          <w:szCs w:val="26"/>
          <w:rPrChange w:id="20661" w:author="Le Minh Nghia" w:date="2019-10-09T10:56:00Z">
            <w:rPr>
              <w:sz w:val="26"/>
              <w:szCs w:val="26"/>
            </w:rPr>
          </w:rPrChange>
        </w:rPr>
        <w:t>tài</w:t>
      </w:r>
      <w:proofErr w:type="spellEnd"/>
      <w:r w:rsidRPr="00B41112">
        <w:rPr>
          <w:sz w:val="26"/>
          <w:szCs w:val="26"/>
          <w:rPrChange w:id="20662" w:author="Le Minh Nghia" w:date="2019-10-09T10:56:00Z">
            <w:rPr>
              <w:sz w:val="26"/>
              <w:szCs w:val="26"/>
            </w:rPr>
          </w:rPrChange>
        </w:rPr>
        <w:t xml:space="preserve"> </w:t>
      </w:r>
      <w:proofErr w:type="spellStart"/>
      <w:r w:rsidRPr="00B41112">
        <w:rPr>
          <w:sz w:val="26"/>
          <w:szCs w:val="26"/>
          <w:rPrChange w:id="20663" w:author="Le Minh Nghia" w:date="2019-10-09T10:56:00Z">
            <w:rPr>
              <w:sz w:val="26"/>
              <w:szCs w:val="26"/>
            </w:rPr>
          </w:rPrChange>
        </w:rPr>
        <w:t>khoản</w:t>
      </w:r>
      <w:proofErr w:type="spellEnd"/>
      <w:r w:rsidRPr="00B41112">
        <w:rPr>
          <w:sz w:val="26"/>
          <w:szCs w:val="26"/>
          <w:rPrChange w:id="20664" w:author="Le Minh Nghia" w:date="2019-10-09T10:56:00Z">
            <w:rPr>
              <w:sz w:val="26"/>
              <w:szCs w:val="26"/>
            </w:rPr>
          </w:rPrChange>
        </w:rPr>
        <w:t xml:space="preserve"> </w:t>
      </w:r>
      <w:proofErr w:type="spellStart"/>
      <w:r w:rsidRPr="00B41112">
        <w:rPr>
          <w:sz w:val="26"/>
          <w:szCs w:val="26"/>
          <w:rPrChange w:id="20665" w:author="Le Minh Nghia" w:date="2019-10-09T10:56:00Z">
            <w:rPr>
              <w:sz w:val="26"/>
              <w:szCs w:val="26"/>
            </w:rPr>
          </w:rPrChange>
        </w:rPr>
        <w:t>là</w:t>
      </w:r>
      <w:proofErr w:type="spellEnd"/>
      <w:r w:rsidRPr="00B41112">
        <w:rPr>
          <w:sz w:val="26"/>
          <w:szCs w:val="26"/>
          <w:rPrChange w:id="20666" w:author="Le Minh Nghia" w:date="2019-10-09T10:56:00Z">
            <w:rPr>
              <w:sz w:val="26"/>
              <w:szCs w:val="26"/>
            </w:rPr>
          </w:rPrChange>
        </w:rPr>
        <w:t xml:space="preserve"> </w:t>
      </w:r>
      <w:proofErr w:type="spellStart"/>
      <w:r w:rsidRPr="00B41112">
        <w:rPr>
          <w:sz w:val="26"/>
          <w:szCs w:val="26"/>
          <w:rPrChange w:id="20667" w:author="Le Minh Nghia" w:date="2019-10-09T10:56:00Z">
            <w:rPr>
              <w:sz w:val="26"/>
              <w:szCs w:val="26"/>
            </w:rPr>
          </w:rPrChange>
        </w:rPr>
        <w:t>mã</w:t>
      </w:r>
      <w:proofErr w:type="spellEnd"/>
      <w:r w:rsidRPr="00B41112">
        <w:rPr>
          <w:sz w:val="26"/>
          <w:szCs w:val="26"/>
          <w:rPrChange w:id="20668" w:author="Le Minh Nghia" w:date="2019-10-09T10:56:00Z">
            <w:rPr>
              <w:sz w:val="26"/>
              <w:szCs w:val="26"/>
            </w:rPr>
          </w:rPrChange>
        </w:rPr>
        <w:t xml:space="preserve"> </w:t>
      </w:r>
      <w:proofErr w:type="spellStart"/>
      <w:r w:rsidRPr="00B41112">
        <w:rPr>
          <w:sz w:val="26"/>
          <w:szCs w:val="26"/>
          <w:rPrChange w:id="20669" w:author="Le Minh Nghia" w:date="2019-10-09T10:56:00Z">
            <w:rPr>
              <w:sz w:val="26"/>
              <w:szCs w:val="26"/>
            </w:rPr>
          </w:rPrChange>
        </w:rPr>
        <w:t>số</w:t>
      </w:r>
      <w:proofErr w:type="spellEnd"/>
      <w:r w:rsidRPr="00B41112">
        <w:rPr>
          <w:sz w:val="26"/>
          <w:szCs w:val="26"/>
          <w:rPrChange w:id="20670" w:author="Le Minh Nghia" w:date="2019-10-09T10:56:00Z">
            <w:rPr>
              <w:sz w:val="26"/>
              <w:szCs w:val="26"/>
            </w:rPr>
          </w:rPrChange>
        </w:rPr>
        <w:t xml:space="preserve"> </w:t>
      </w:r>
      <w:proofErr w:type="spellStart"/>
      <w:r w:rsidRPr="00B41112">
        <w:rPr>
          <w:sz w:val="26"/>
          <w:szCs w:val="26"/>
          <w:rPrChange w:id="20671" w:author="Le Minh Nghia" w:date="2019-10-09T10:56:00Z">
            <w:rPr>
              <w:sz w:val="26"/>
              <w:szCs w:val="26"/>
            </w:rPr>
          </w:rPrChange>
        </w:rPr>
        <w:t>sinh</w:t>
      </w:r>
      <w:proofErr w:type="spellEnd"/>
      <w:r w:rsidRPr="00B41112">
        <w:rPr>
          <w:sz w:val="26"/>
          <w:szCs w:val="26"/>
          <w:rPrChange w:id="20672" w:author="Le Minh Nghia" w:date="2019-10-09T10:56:00Z">
            <w:rPr>
              <w:sz w:val="26"/>
              <w:szCs w:val="26"/>
            </w:rPr>
          </w:rPrChange>
        </w:rPr>
        <w:t xml:space="preserve"> </w:t>
      </w:r>
      <w:proofErr w:type="spellStart"/>
      <w:r w:rsidRPr="00B41112">
        <w:rPr>
          <w:sz w:val="26"/>
          <w:szCs w:val="26"/>
          <w:rPrChange w:id="20673" w:author="Le Minh Nghia" w:date="2019-10-09T10:56:00Z">
            <w:rPr>
              <w:sz w:val="26"/>
              <w:szCs w:val="26"/>
            </w:rPr>
          </w:rPrChange>
        </w:rPr>
        <w:t>viên</w:t>
      </w:r>
      <w:proofErr w:type="spellEnd"/>
      <w:r w:rsidRPr="00B41112">
        <w:rPr>
          <w:sz w:val="26"/>
          <w:szCs w:val="26"/>
          <w:rPrChange w:id="20674" w:author="Le Minh Nghia" w:date="2019-10-09T10:56:00Z">
            <w:rPr>
              <w:sz w:val="26"/>
              <w:szCs w:val="26"/>
            </w:rPr>
          </w:rPrChange>
        </w:rPr>
        <w:t xml:space="preserve"> </w:t>
      </w:r>
      <w:proofErr w:type="spellStart"/>
      <w:r w:rsidRPr="00B41112">
        <w:rPr>
          <w:sz w:val="26"/>
          <w:szCs w:val="26"/>
          <w:rPrChange w:id="20675" w:author="Le Minh Nghia" w:date="2019-10-09T10:56:00Z">
            <w:rPr>
              <w:sz w:val="26"/>
              <w:szCs w:val="26"/>
            </w:rPr>
          </w:rPrChange>
        </w:rPr>
        <w:t>hoặc</w:t>
      </w:r>
      <w:proofErr w:type="spellEnd"/>
      <w:r w:rsidRPr="00B41112">
        <w:rPr>
          <w:sz w:val="26"/>
          <w:szCs w:val="26"/>
          <w:rPrChange w:id="20676" w:author="Le Minh Nghia" w:date="2019-10-09T10:56:00Z">
            <w:rPr>
              <w:sz w:val="26"/>
              <w:szCs w:val="26"/>
            </w:rPr>
          </w:rPrChange>
        </w:rPr>
        <w:t xml:space="preserve"> </w:t>
      </w:r>
      <w:proofErr w:type="spellStart"/>
      <w:r w:rsidRPr="00B41112">
        <w:rPr>
          <w:sz w:val="26"/>
          <w:szCs w:val="26"/>
          <w:rPrChange w:id="20677" w:author="Le Minh Nghia" w:date="2019-10-09T10:56:00Z">
            <w:rPr>
              <w:sz w:val="26"/>
              <w:szCs w:val="26"/>
            </w:rPr>
          </w:rPrChange>
        </w:rPr>
        <w:t>mã</w:t>
      </w:r>
      <w:proofErr w:type="spellEnd"/>
      <w:r w:rsidRPr="00B41112">
        <w:rPr>
          <w:sz w:val="26"/>
          <w:szCs w:val="26"/>
          <w:rPrChange w:id="20678" w:author="Le Minh Nghia" w:date="2019-10-09T10:56:00Z">
            <w:rPr>
              <w:sz w:val="26"/>
              <w:szCs w:val="26"/>
            </w:rPr>
          </w:rPrChange>
        </w:rPr>
        <w:t xml:space="preserve"> </w:t>
      </w:r>
      <w:proofErr w:type="spellStart"/>
      <w:r w:rsidRPr="00B41112">
        <w:rPr>
          <w:sz w:val="26"/>
          <w:szCs w:val="26"/>
          <w:rPrChange w:id="20679" w:author="Le Minh Nghia" w:date="2019-10-09T10:56:00Z">
            <w:rPr>
              <w:sz w:val="26"/>
              <w:szCs w:val="26"/>
            </w:rPr>
          </w:rPrChange>
        </w:rPr>
        <w:t>cán</w:t>
      </w:r>
      <w:proofErr w:type="spellEnd"/>
      <w:r w:rsidRPr="00B41112">
        <w:rPr>
          <w:sz w:val="26"/>
          <w:szCs w:val="26"/>
          <w:rPrChange w:id="20680" w:author="Le Minh Nghia" w:date="2019-10-09T10:56:00Z">
            <w:rPr>
              <w:sz w:val="26"/>
              <w:szCs w:val="26"/>
            </w:rPr>
          </w:rPrChange>
        </w:rPr>
        <w:t xml:space="preserve"> </w:t>
      </w:r>
      <w:proofErr w:type="spellStart"/>
      <w:r w:rsidRPr="00B41112">
        <w:rPr>
          <w:sz w:val="26"/>
          <w:szCs w:val="26"/>
          <w:rPrChange w:id="20681" w:author="Le Minh Nghia" w:date="2019-10-09T10:56:00Z">
            <w:rPr>
              <w:sz w:val="26"/>
              <w:szCs w:val="26"/>
            </w:rPr>
          </w:rPrChange>
        </w:rPr>
        <w:t>bộ</w:t>
      </w:r>
      <w:proofErr w:type="spellEnd"/>
      <w:r w:rsidRPr="00B41112">
        <w:rPr>
          <w:sz w:val="26"/>
          <w:szCs w:val="26"/>
          <w:rPrChange w:id="20682" w:author="Le Minh Nghia" w:date="2019-10-09T10:56:00Z">
            <w:rPr>
              <w:sz w:val="26"/>
              <w:szCs w:val="26"/>
            </w:rPr>
          </w:rPrChange>
        </w:rPr>
        <w:t xml:space="preserve"> </w:t>
      </w:r>
      <w:proofErr w:type="spellStart"/>
      <w:r w:rsidRPr="00B41112">
        <w:rPr>
          <w:sz w:val="26"/>
          <w:szCs w:val="26"/>
          <w:rPrChange w:id="20683" w:author="Le Minh Nghia" w:date="2019-10-09T10:56:00Z">
            <w:rPr>
              <w:sz w:val="26"/>
              <w:szCs w:val="26"/>
            </w:rPr>
          </w:rPrChange>
        </w:rPr>
        <w:t>của</w:t>
      </w:r>
      <w:proofErr w:type="spellEnd"/>
      <w:r w:rsidRPr="00B41112">
        <w:rPr>
          <w:sz w:val="26"/>
          <w:szCs w:val="26"/>
          <w:rPrChange w:id="20684" w:author="Le Minh Nghia" w:date="2019-10-09T10:56:00Z">
            <w:rPr>
              <w:sz w:val="26"/>
              <w:szCs w:val="26"/>
            </w:rPr>
          </w:rPrChange>
        </w:rPr>
        <w:t xml:space="preserve"> </w:t>
      </w:r>
      <w:proofErr w:type="spellStart"/>
      <w:r w:rsidRPr="00B41112">
        <w:rPr>
          <w:sz w:val="26"/>
          <w:szCs w:val="26"/>
          <w:rPrChange w:id="20685" w:author="Le Minh Nghia" w:date="2019-10-09T10:56:00Z">
            <w:rPr>
              <w:sz w:val="26"/>
              <w:szCs w:val="26"/>
            </w:rPr>
          </w:rPrChange>
        </w:rPr>
        <w:t>người</w:t>
      </w:r>
      <w:proofErr w:type="spellEnd"/>
      <w:r w:rsidRPr="00B41112">
        <w:rPr>
          <w:sz w:val="26"/>
          <w:szCs w:val="26"/>
          <w:rPrChange w:id="20686" w:author="Le Minh Nghia" w:date="2019-10-09T10:56:00Z">
            <w:rPr>
              <w:sz w:val="26"/>
              <w:szCs w:val="26"/>
            </w:rPr>
          </w:rPrChange>
        </w:rPr>
        <w:t xml:space="preserve"> </w:t>
      </w:r>
      <w:proofErr w:type="spellStart"/>
      <w:r w:rsidRPr="00B41112">
        <w:rPr>
          <w:sz w:val="26"/>
          <w:szCs w:val="26"/>
          <w:rPrChange w:id="20687" w:author="Le Minh Nghia" w:date="2019-10-09T10:56:00Z">
            <w:rPr>
              <w:sz w:val="26"/>
              <w:szCs w:val="26"/>
            </w:rPr>
          </w:rPrChange>
        </w:rPr>
        <w:t>đó</w:t>
      </w:r>
      <w:proofErr w:type="spellEnd"/>
      <w:r w:rsidRPr="00B41112">
        <w:rPr>
          <w:sz w:val="26"/>
          <w:szCs w:val="26"/>
          <w:rPrChange w:id="20688" w:author="Le Minh Nghia" w:date="2019-10-09T10:56:00Z">
            <w:rPr>
              <w:sz w:val="26"/>
              <w:szCs w:val="26"/>
            </w:rPr>
          </w:rPrChange>
        </w:rPr>
        <w:t xml:space="preserve">, </w:t>
      </w:r>
      <w:proofErr w:type="spellStart"/>
      <w:r w:rsidRPr="00B41112">
        <w:rPr>
          <w:sz w:val="26"/>
          <w:szCs w:val="26"/>
          <w:rPrChange w:id="20689" w:author="Le Minh Nghia" w:date="2019-10-09T10:56:00Z">
            <w:rPr>
              <w:sz w:val="26"/>
              <w:szCs w:val="26"/>
            </w:rPr>
          </w:rPrChange>
        </w:rPr>
        <w:t>mật</w:t>
      </w:r>
      <w:proofErr w:type="spellEnd"/>
      <w:r w:rsidRPr="00B41112">
        <w:rPr>
          <w:sz w:val="26"/>
          <w:szCs w:val="26"/>
          <w:rPrChange w:id="20690" w:author="Le Minh Nghia" w:date="2019-10-09T10:56:00Z">
            <w:rPr>
              <w:sz w:val="26"/>
              <w:szCs w:val="26"/>
            </w:rPr>
          </w:rPrChange>
        </w:rPr>
        <w:t xml:space="preserve"> </w:t>
      </w:r>
      <w:proofErr w:type="spellStart"/>
      <w:r w:rsidRPr="00B41112">
        <w:rPr>
          <w:sz w:val="26"/>
          <w:szCs w:val="26"/>
          <w:rPrChange w:id="20691" w:author="Le Minh Nghia" w:date="2019-10-09T10:56:00Z">
            <w:rPr>
              <w:sz w:val="26"/>
              <w:szCs w:val="26"/>
            </w:rPr>
          </w:rPrChange>
        </w:rPr>
        <w:t>khẩu</w:t>
      </w:r>
      <w:proofErr w:type="spellEnd"/>
      <w:r w:rsidRPr="00B41112">
        <w:rPr>
          <w:sz w:val="26"/>
          <w:szCs w:val="26"/>
          <w:rPrChange w:id="20692" w:author="Le Minh Nghia" w:date="2019-10-09T10:56:00Z">
            <w:rPr>
              <w:sz w:val="26"/>
              <w:szCs w:val="26"/>
            </w:rPr>
          </w:rPrChange>
        </w:rPr>
        <w:t xml:space="preserve"> </w:t>
      </w:r>
      <w:proofErr w:type="spellStart"/>
      <w:r w:rsidRPr="00B41112">
        <w:rPr>
          <w:sz w:val="26"/>
          <w:szCs w:val="26"/>
          <w:rPrChange w:id="20693" w:author="Le Minh Nghia" w:date="2019-10-09T10:56:00Z">
            <w:rPr>
              <w:sz w:val="26"/>
              <w:szCs w:val="26"/>
            </w:rPr>
          </w:rPrChange>
        </w:rPr>
        <w:t>là</w:t>
      </w:r>
      <w:proofErr w:type="spellEnd"/>
      <w:r w:rsidRPr="00B41112">
        <w:rPr>
          <w:sz w:val="26"/>
          <w:szCs w:val="26"/>
          <w:rPrChange w:id="20694" w:author="Le Minh Nghia" w:date="2019-10-09T10:56:00Z">
            <w:rPr>
              <w:sz w:val="26"/>
              <w:szCs w:val="26"/>
            </w:rPr>
          </w:rPrChange>
        </w:rPr>
        <w:t xml:space="preserve"> </w:t>
      </w:r>
      <w:proofErr w:type="spellStart"/>
      <w:r w:rsidRPr="00B41112">
        <w:rPr>
          <w:sz w:val="26"/>
          <w:szCs w:val="26"/>
          <w:rPrChange w:id="20695" w:author="Le Minh Nghia" w:date="2019-10-09T10:56:00Z">
            <w:rPr>
              <w:sz w:val="26"/>
              <w:szCs w:val="26"/>
            </w:rPr>
          </w:rPrChange>
        </w:rPr>
        <w:t>mật</w:t>
      </w:r>
      <w:proofErr w:type="spellEnd"/>
      <w:r w:rsidRPr="00B41112">
        <w:rPr>
          <w:sz w:val="26"/>
          <w:szCs w:val="26"/>
          <w:rPrChange w:id="20696" w:author="Le Minh Nghia" w:date="2019-10-09T10:56:00Z">
            <w:rPr>
              <w:sz w:val="26"/>
              <w:szCs w:val="26"/>
            </w:rPr>
          </w:rPrChange>
        </w:rPr>
        <w:t xml:space="preserve"> </w:t>
      </w:r>
      <w:proofErr w:type="spellStart"/>
      <w:r w:rsidRPr="00B41112">
        <w:rPr>
          <w:sz w:val="26"/>
          <w:szCs w:val="26"/>
          <w:rPrChange w:id="20697" w:author="Le Minh Nghia" w:date="2019-10-09T10:56:00Z">
            <w:rPr>
              <w:sz w:val="26"/>
              <w:szCs w:val="26"/>
            </w:rPr>
          </w:rPrChange>
        </w:rPr>
        <w:t>khẩu</w:t>
      </w:r>
      <w:proofErr w:type="spellEnd"/>
      <w:r w:rsidRPr="00B41112">
        <w:rPr>
          <w:sz w:val="26"/>
          <w:szCs w:val="26"/>
          <w:rPrChange w:id="20698" w:author="Le Minh Nghia" w:date="2019-10-09T10:56:00Z">
            <w:rPr>
              <w:sz w:val="26"/>
              <w:szCs w:val="26"/>
            </w:rPr>
          </w:rPrChange>
        </w:rPr>
        <w:t xml:space="preserve"> </w:t>
      </w:r>
      <w:proofErr w:type="spellStart"/>
      <w:r w:rsidRPr="00B41112">
        <w:rPr>
          <w:sz w:val="26"/>
          <w:szCs w:val="26"/>
          <w:rPrChange w:id="20699" w:author="Le Minh Nghia" w:date="2019-10-09T10:56:00Z">
            <w:rPr>
              <w:sz w:val="26"/>
              <w:szCs w:val="26"/>
            </w:rPr>
          </w:rPrChange>
        </w:rPr>
        <w:t>được</w:t>
      </w:r>
      <w:proofErr w:type="spellEnd"/>
      <w:r w:rsidRPr="00B41112">
        <w:rPr>
          <w:sz w:val="26"/>
          <w:szCs w:val="26"/>
          <w:rPrChange w:id="20700" w:author="Le Minh Nghia" w:date="2019-10-09T10:56:00Z">
            <w:rPr>
              <w:sz w:val="26"/>
              <w:szCs w:val="26"/>
            </w:rPr>
          </w:rPrChange>
        </w:rPr>
        <w:t xml:space="preserve"> </w:t>
      </w:r>
      <w:proofErr w:type="spellStart"/>
      <w:r w:rsidRPr="00B41112">
        <w:rPr>
          <w:sz w:val="26"/>
          <w:szCs w:val="26"/>
          <w:rPrChange w:id="20701" w:author="Le Minh Nghia" w:date="2019-10-09T10:56:00Z">
            <w:rPr>
              <w:sz w:val="26"/>
              <w:szCs w:val="26"/>
            </w:rPr>
          </w:rPrChange>
        </w:rPr>
        <w:t>người</w:t>
      </w:r>
      <w:proofErr w:type="spellEnd"/>
      <w:r w:rsidRPr="00B41112">
        <w:rPr>
          <w:sz w:val="26"/>
          <w:szCs w:val="26"/>
          <w:rPrChange w:id="20702" w:author="Le Minh Nghia" w:date="2019-10-09T10:56:00Z">
            <w:rPr>
              <w:sz w:val="26"/>
              <w:szCs w:val="26"/>
            </w:rPr>
          </w:rPrChange>
        </w:rPr>
        <w:t xml:space="preserve"> </w:t>
      </w:r>
      <w:proofErr w:type="spellStart"/>
      <w:r w:rsidRPr="00B41112">
        <w:rPr>
          <w:sz w:val="26"/>
          <w:szCs w:val="26"/>
          <w:rPrChange w:id="20703" w:author="Le Minh Nghia" w:date="2019-10-09T10:56:00Z">
            <w:rPr>
              <w:sz w:val="26"/>
              <w:szCs w:val="26"/>
            </w:rPr>
          </w:rPrChange>
        </w:rPr>
        <w:t>quán</w:t>
      </w:r>
      <w:proofErr w:type="spellEnd"/>
      <w:r w:rsidRPr="00B41112">
        <w:rPr>
          <w:sz w:val="26"/>
          <w:szCs w:val="26"/>
          <w:rPrChange w:id="20704" w:author="Le Minh Nghia" w:date="2019-10-09T10:56:00Z">
            <w:rPr>
              <w:sz w:val="26"/>
              <w:szCs w:val="26"/>
            </w:rPr>
          </w:rPrChange>
        </w:rPr>
        <w:t xml:space="preserve"> </w:t>
      </w:r>
      <w:proofErr w:type="spellStart"/>
      <w:r w:rsidRPr="00B41112">
        <w:rPr>
          <w:sz w:val="26"/>
          <w:szCs w:val="26"/>
          <w:rPrChange w:id="20705" w:author="Le Minh Nghia" w:date="2019-10-09T10:56:00Z">
            <w:rPr>
              <w:sz w:val="26"/>
              <w:szCs w:val="26"/>
            </w:rPr>
          </w:rPrChange>
        </w:rPr>
        <w:t>lý</w:t>
      </w:r>
      <w:proofErr w:type="spellEnd"/>
      <w:r w:rsidRPr="00B41112">
        <w:rPr>
          <w:sz w:val="26"/>
          <w:szCs w:val="26"/>
          <w:rPrChange w:id="20706" w:author="Le Minh Nghia" w:date="2019-10-09T10:56:00Z">
            <w:rPr>
              <w:sz w:val="26"/>
              <w:szCs w:val="26"/>
            </w:rPr>
          </w:rPrChange>
        </w:rPr>
        <w:t xml:space="preserve"> </w:t>
      </w:r>
      <w:proofErr w:type="spellStart"/>
      <w:r w:rsidRPr="00B41112">
        <w:rPr>
          <w:sz w:val="26"/>
          <w:szCs w:val="26"/>
          <w:rPrChange w:id="20707" w:author="Le Minh Nghia" w:date="2019-10-09T10:56:00Z">
            <w:rPr>
              <w:sz w:val="26"/>
              <w:szCs w:val="26"/>
            </w:rPr>
          </w:rPrChange>
        </w:rPr>
        <w:t>cấp</w:t>
      </w:r>
      <w:proofErr w:type="spellEnd"/>
      <w:r w:rsidRPr="00B41112">
        <w:rPr>
          <w:sz w:val="26"/>
          <w:szCs w:val="26"/>
          <w:rPrChange w:id="20708" w:author="Le Minh Nghia" w:date="2019-10-09T10:56:00Z">
            <w:rPr>
              <w:sz w:val="26"/>
              <w:szCs w:val="26"/>
            </w:rPr>
          </w:rPrChange>
        </w:rPr>
        <w:t xml:space="preserve"> </w:t>
      </w:r>
      <w:proofErr w:type="spellStart"/>
      <w:r w:rsidRPr="00B41112">
        <w:rPr>
          <w:sz w:val="26"/>
          <w:szCs w:val="26"/>
          <w:rPrChange w:id="20709" w:author="Le Minh Nghia" w:date="2019-10-09T10:56:00Z">
            <w:rPr>
              <w:sz w:val="26"/>
              <w:szCs w:val="26"/>
            </w:rPr>
          </w:rPrChange>
        </w:rPr>
        <w:t>từ</w:t>
      </w:r>
      <w:proofErr w:type="spellEnd"/>
      <w:r w:rsidRPr="00B41112">
        <w:rPr>
          <w:sz w:val="26"/>
          <w:szCs w:val="26"/>
          <w:rPrChange w:id="20710" w:author="Le Minh Nghia" w:date="2019-10-09T10:56:00Z">
            <w:rPr>
              <w:sz w:val="26"/>
              <w:szCs w:val="26"/>
            </w:rPr>
          </w:rPrChange>
        </w:rPr>
        <w:t xml:space="preserve"> </w:t>
      </w:r>
      <w:proofErr w:type="spellStart"/>
      <w:r w:rsidRPr="00B41112">
        <w:rPr>
          <w:sz w:val="26"/>
          <w:szCs w:val="26"/>
          <w:rPrChange w:id="20711" w:author="Le Minh Nghia" w:date="2019-10-09T10:56:00Z">
            <w:rPr>
              <w:sz w:val="26"/>
              <w:szCs w:val="26"/>
            </w:rPr>
          </w:rPrChange>
        </w:rPr>
        <w:t>trước</w:t>
      </w:r>
      <w:proofErr w:type="spellEnd"/>
      <w:r w:rsidRPr="00B41112">
        <w:rPr>
          <w:sz w:val="26"/>
          <w:szCs w:val="26"/>
          <w:rPrChange w:id="20712" w:author="Le Minh Nghia" w:date="2019-10-09T10:56:00Z">
            <w:rPr>
              <w:sz w:val="26"/>
              <w:szCs w:val="26"/>
            </w:rPr>
          </w:rPrChange>
        </w:rPr>
        <w:t xml:space="preserve">. </w:t>
      </w:r>
    </w:p>
    <w:p w:rsidR="000917F1" w:rsidRPr="00B41112" w:rsidRDefault="00EB587D" w:rsidP="008662E2">
      <w:pPr>
        <w:pStyle w:val="ListParagraph"/>
        <w:spacing w:line="360" w:lineRule="auto"/>
        <w:rPr>
          <w:sz w:val="26"/>
          <w:szCs w:val="26"/>
          <w:rPrChange w:id="20713" w:author="Le Minh Nghia" w:date="2019-10-09T10:56:00Z">
            <w:rPr>
              <w:sz w:val="26"/>
              <w:szCs w:val="26"/>
            </w:rPr>
          </w:rPrChange>
        </w:rPr>
      </w:pPr>
      <w:proofErr w:type="spellStart"/>
      <w:r w:rsidRPr="00B41112">
        <w:rPr>
          <w:sz w:val="26"/>
          <w:szCs w:val="26"/>
          <w:rPrChange w:id="20714" w:author="Le Minh Nghia" w:date="2019-10-09T10:56:00Z">
            <w:rPr>
              <w:sz w:val="26"/>
              <w:szCs w:val="26"/>
            </w:rPr>
          </w:rPrChange>
        </w:rPr>
        <w:t>Có</w:t>
      </w:r>
      <w:proofErr w:type="spellEnd"/>
      <w:r w:rsidRPr="00B41112">
        <w:rPr>
          <w:sz w:val="26"/>
          <w:szCs w:val="26"/>
          <w:rPrChange w:id="20715" w:author="Le Minh Nghia" w:date="2019-10-09T10:56:00Z">
            <w:rPr>
              <w:sz w:val="26"/>
              <w:szCs w:val="26"/>
            </w:rPr>
          </w:rPrChange>
        </w:rPr>
        <w:t xml:space="preserve"> </w:t>
      </w:r>
      <w:proofErr w:type="spellStart"/>
      <w:r w:rsidRPr="00B41112">
        <w:rPr>
          <w:sz w:val="26"/>
          <w:szCs w:val="26"/>
          <w:rPrChange w:id="20716" w:author="Le Minh Nghia" w:date="2019-10-09T10:56:00Z">
            <w:rPr>
              <w:sz w:val="26"/>
              <w:szCs w:val="26"/>
            </w:rPr>
          </w:rPrChange>
        </w:rPr>
        <w:t>chức</w:t>
      </w:r>
      <w:proofErr w:type="spellEnd"/>
      <w:r w:rsidRPr="00B41112">
        <w:rPr>
          <w:sz w:val="26"/>
          <w:szCs w:val="26"/>
          <w:rPrChange w:id="20717" w:author="Le Minh Nghia" w:date="2019-10-09T10:56:00Z">
            <w:rPr>
              <w:sz w:val="26"/>
              <w:szCs w:val="26"/>
            </w:rPr>
          </w:rPrChange>
        </w:rPr>
        <w:t xml:space="preserve"> </w:t>
      </w:r>
      <w:proofErr w:type="spellStart"/>
      <w:r w:rsidRPr="00B41112">
        <w:rPr>
          <w:sz w:val="26"/>
          <w:szCs w:val="26"/>
          <w:rPrChange w:id="20718" w:author="Le Minh Nghia" w:date="2019-10-09T10:56:00Z">
            <w:rPr>
              <w:sz w:val="26"/>
              <w:szCs w:val="26"/>
            </w:rPr>
          </w:rPrChange>
        </w:rPr>
        <w:t>năng</w:t>
      </w:r>
      <w:proofErr w:type="spellEnd"/>
      <w:r w:rsidRPr="00B41112">
        <w:rPr>
          <w:sz w:val="26"/>
          <w:szCs w:val="26"/>
          <w:rPrChange w:id="20719" w:author="Le Minh Nghia" w:date="2019-10-09T10:56:00Z">
            <w:rPr>
              <w:sz w:val="26"/>
              <w:szCs w:val="26"/>
            </w:rPr>
          </w:rPrChange>
        </w:rPr>
        <w:t xml:space="preserve"> </w:t>
      </w:r>
      <w:proofErr w:type="spellStart"/>
      <w:r w:rsidRPr="00B41112">
        <w:rPr>
          <w:sz w:val="26"/>
          <w:szCs w:val="26"/>
          <w:rPrChange w:id="20720" w:author="Le Minh Nghia" w:date="2019-10-09T10:56:00Z">
            <w:rPr>
              <w:sz w:val="26"/>
              <w:szCs w:val="26"/>
            </w:rPr>
          </w:rPrChange>
        </w:rPr>
        <w:t>quên</w:t>
      </w:r>
      <w:proofErr w:type="spellEnd"/>
      <w:r w:rsidRPr="00B41112">
        <w:rPr>
          <w:sz w:val="26"/>
          <w:szCs w:val="26"/>
          <w:rPrChange w:id="20721" w:author="Le Minh Nghia" w:date="2019-10-09T10:56:00Z">
            <w:rPr>
              <w:sz w:val="26"/>
              <w:szCs w:val="26"/>
            </w:rPr>
          </w:rPrChange>
        </w:rPr>
        <w:t xml:space="preserve"> </w:t>
      </w:r>
      <w:proofErr w:type="spellStart"/>
      <w:r w:rsidRPr="00B41112">
        <w:rPr>
          <w:sz w:val="26"/>
          <w:szCs w:val="26"/>
          <w:rPrChange w:id="20722" w:author="Le Minh Nghia" w:date="2019-10-09T10:56:00Z">
            <w:rPr>
              <w:sz w:val="26"/>
              <w:szCs w:val="26"/>
            </w:rPr>
          </w:rPrChange>
        </w:rPr>
        <w:t>mật</w:t>
      </w:r>
      <w:proofErr w:type="spellEnd"/>
      <w:r w:rsidRPr="00B41112">
        <w:rPr>
          <w:sz w:val="26"/>
          <w:szCs w:val="26"/>
          <w:rPrChange w:id="20723" w:author="Le Minh Nghia" w:date="2019-10-09T10:56:00Z">
            <w:rPr>
              <w:sz w:val="26"/>
              <w:szCs w:val="26"/>
            </w:rPr>
          </w:rPrChange>
        </w:rPr>
        <w:t xml:space="preserve"> </w:t>
      </w:r>
      <w:proofErr w:type="spellStart"/>
      <w:r w:rsidRPr="00B41112">
        <w:rPr>
          <w:sz w:val="26"/>
          <w:szCs w:val="26"/>
          <w:rPrChange w:id="20724" w:author="Le Minh Nghia" w:date="2019-10-09T10:56:00Z">
            <w:rPr>
              <w:sz w:val="26"/>
              <w:szCs w:val="26"/>
            </w:rPr>
          </w:rPrChange>
        </w:rPr>
        <w:t>khẩu</w:t>
      </w:r>
      <w:proofErr w:type="spellEnd"/>
      <w:r w:rsidRPr="00B41112">
        <w:rPr>
          <w:sz w:val="26"/>
          <w:szCs w:val="26"/>
          <w:rPrChange w:id="20725" w:author="Le Minh Nghia" w:date="2019-10-09T10:56:00Z">
            <w:rPr>
              <w:sz w:val="26"/>
              <w:szCs w:val="26"/>
            </w:rPr>
          </w:rPrChange>
        </w:rPr>
        <w:t xml:space="preserve"> </w:t>
      </w:r>
      <w:proofErr w:type="spellStart"/>
      <w:r w:rsidRPr="00B41112">
        <w:rPr>
          <w:sz w:val="26"/>
          <w:szCs w:val="26"/>
          <w:rPrChange w:id="20726" w:author="Le Minh Nghia" w:date="2019-10-09T10:56:00Z">
            <w:rPr>
              <w:sz w:val="26"/>
              <w:szCs w:val="26"/>
            </w:rPr>
          </w:rPrChange>
        </w:rPr>
        <w:t>cho</w:t>
      </w:r>
      <w:proofErr w:type="spellEnd"/>
      <w:r w:rsidRPr="00B41112">
        <w:rPr>
          <w:sz w:val="26"/>
          <w:szCs w:val="26"/>
          <w:rPrChange w:id="20727" w:author="Le Minh Nghia" w:date="2019-10-09T10:56:00Z">
            <w:rPr>
              <w:sz w:val="26"/>
              <w:szCs w:val="26"/>
            </w:rPr>
          </w:rPrChange>
        </w:rPr>
        <w:t xml:space="preserve"> </w:t>
      </w:r>
      <w:proofErr w:type="spellStart"/>
      <w:r w:rsidRPr="00B41112">
        <w:rPr>
          <w:sz w:val="26"/>
          <w:szCs w:val="26"/>
          <w:rPrChange w:id="20728" w:author="Le Minh Nghia" w:date="2019-10-09T10:56:00Z">
            <w:rPr>
              <w:sz w:val="26"/>
              <w:szCs w:val="26"/>
            </w:rPr>
          </w:rPrChange>
        </w:rPr>
        <w:t>người</w:t>
      </w:r>
      <w:proofErr w:type="spellEnd"/>
      <w:r w:rsidRPr="00B41112">
        <w:rPr>
          <w:sz w:val="26"/>
          <w:szCs w:val="26"/>
          <w:rPrChange w:id="20729" w:author="Le Minh Nghia" w:date="2019-10-09T10:56:00Z">
            <w:rPr>
              <w:sz w:val="26"/>
              <w:szCs w:val="26"/>
            </w:rPr>
          </w:rPrChange>
        </w:rPr>
        <w:t xml:space="preserve"> </w:t>
      </w:r>
      <w:proofErr w:type="spellStart"/>
      <w:r w:rsidRPr="00B41112">
        <w:rPr>
          <w:sz w:val="26"/>
          <w:szCs w:val="26"/>
          <w:rPrChange w:id="20730" w:author="Le Minh Nghia" w:date="2019-10-09T10:56:00Z">
            <w:rPr>
              <w:sz w:val="26"/>
              <w:szCs w:val="26"/>
            </w:rPr>
          </w:rPrChange>
        </w:rPr>
        <w:t>dùng</w:t>
      </w:r>
      <w:proofErr w:type="spellEnd"/>
      <w:r w:rsidRPr="00B41112">
        <w:rPr>
          <w:sz w:val="26"/>
          <w:szCs w:val="26"/>
          <w:rPrChange w:id="20731" w:author="Le Minh Nghia" w:date="2019-10-09T10:56:00Z">
            <w:rPr>
              <w:sz w:val="26"/>
              <w:szCs w:val="26"/>
            </w:rPr>
          </w:rPrChange>
        </w:rPr>
        <w:t xml:space="preserve"> </w:t>
      </w:r>
      <w:proofErr w:type="spellStart"/>
      <w:r w:rsidRPr="00B41112">
        <w:rPr>
          <w:sz w:val="26"/>
          <w:szCs w:val="26"/>
          <w:rPrChange w:id="20732" w:author="Le Minh Nghia" w:date="2019-10-09T10:56:00Z">
            <w:rPr>
              <w:sz w:val="26"/>
              <w:szCs w:val="26"/>
            </w:rPr>
          </w:rPrChange>
        </w:rPr>
        <w:t>nếu</w:t>
      </w:r>
      <w:proofErr w:type="spellEnd"/>
      <w:r w:rsidRPr="00B41112">
        <w:rPr>
          <w:sz w:val="26"/>
          <w:szCs w:val="26"/>
          <w:rPrChange w:id="20733" w:author="Le Minh Nghia" w:date="2019-10-09T10:56:00Z">
            <w:rPr>
              <w:sz w:val="26"/>
              <w:szCs w:val="26"/>
            </w:rPr>
          </w:rPrChange>
        </w:rPr>
        <w:t xml:space="preserve"> </w:t>
      </w:r>
      <w:proofErr w:type="spellStart"/>
      <w:r w:rsidRPr="00B41112">
        <w:rPr>
          <w:sz w:val="26"/>
          <w:szCs w:val="26"/>
          <w:rPrChange w:id="20734" w:author="Le Minh Nghia" w:date="2019-10-09T10:56:00Z">
            <w:rPr>
              <w:sz w:val="26"/>
              <w:szCs w:val="26"/>
            </w:rPr>
          </w:rPrChange>
        </w:rPr>
        <w:t>quên</w:t>
      </w:r>
      <w:proofErr w:type="spellEnd"/>
      <w:r w:rsidRPr="00B41112">
        <w:rPr>
          <w:sz w:val="26"/>
          <w:szCs w:val="26"/>
          <w:rPrChange w:id="20735" w:author="Le Minh Nghia" w:date="2019-10-09T10:56:00Z">
            <w:rPr>
              <w:sz w:val="26"/>
              <w:szCs w:val="26"/>
            </w:rPr>
          </w:rPrChange>
        </w:rPr>
        <w:t xml:space="preserve">. Sau </w:t>
      </w:r>
      <w:proofErr w:type="spellStart"/>
      <w:r w:rsidRPr="00B41112">
        <w:rPr>
          <w:sz w:val="26"/>
          <w:szCs w:val="26"/>
          <w:rPrChange w:id="20736" w:author="Le Minh Nghia" w:date="2019-10-09T10:56:00Z">
            <w:rPr>
              <w:sz w:val="26"/>
              <w:szCs w:val="26"/>
            </w:rPr>
          </w:rPrChange>
        </w:rPr>
        <w:t>khi</w:t>
      </w:r>
      <w:proofErr w:type="spellEnd"/>
      <w:r w:rsidRPr="00B41112">
        <w:rPr>
          <w:sz w:val="26"/>
          <w:szCs w:val="26"/>
          <w:rPrChange w:id="20737" w:author="Le Minh Nghia" w:date="2019-10-09T10:56:00Z">
            <w:rPr>
              <w:sz w:val="26"/>
              <w:szCs w:val="26"/>
            </w:rPr>
          </w:rPrChange>
        </w:rPr>
        <w:t xml:space="preserve"> </w:t>
      </w:r>
      <w:proofErr w:type="spellStart"/>
      <w:r w:rsidRPr="00B41112">
        <w:rPr>
          <w:sz w:val="26"/>
          <w:szCs w:val="26"/>
          <w:rPrChange w:id="20738" w:author="Le Minh Nghia" w:date="2019-10-09T10:56:00Z">
            <w:rPr>
              <w:sz w:val="26"/>
              <w:szCs w:val="26"/>
            </w:rPr>
          </w:rPrChange>
        </w:rPr>
        <w:t>người</w:t>
      </w:r>
      <w:proofErr w:type="spellEnd"/>
      <w:r w:rsidRPr="00B41112">
        <w:rPr>
          <w:sz w:val="26"/>
          <w:szCs w:val="26"/>
          <w:rPrChange w:id="20739" w:author="Le Minh Nghia" w:date="2019-10-09T10:56:00Z">
            <w:rPr>
              <w:sz w:val="26"/>
              <w:szCs w:val="26"/>
            </w:rPr>
          </w:rPrChange>
        </w:rPr>
        <w:t xml:space="preserve"> </w:t>
      </w:r>
      <w:proofErr w:type="spellStart"/>
      <w:r w:rsidRPr="00B41112">
        <w:rPr>
          <w:sz w:val="26"/>
          <w:szCs w:val="26"/>
          <w:rPrChange w:id="20740" w:author="Le Minh Nghia" w:date="2019-10-09T10:56:00Z">
            <w:rPr>
              <w:sz w:val="26"/>
              <w:szCs w:val="26"/>
            </w:rPr>
          </w:rPrChange>
        </w:rPr>
        <w:t>dùng</w:t>
      </w:r>
      <w:proofErr w:type="spellEnd"/>
      <w:r w:rsidRPr="00B41112">
        <w:rPr>
          <w:sz w:val="26"/>
          <w:szCs w:val="26"/>
          <w:rPrChange w:id="20741" w:author="Le Minh Nghia" w:date="2019-10-09T10:56:00Z">
            <w:rPr>
              <w:sz w:val="26"/>
              <w:szCs w:val="26"/>
            </w:rPr>
          </w:rPrChange>
        </w:rPr>
        <w:t xml:space="preserve"> </w:t>
      </w:r>
      <w:proofErr w:type="spellStart"/>
      <w:r w:rsidRPr="00B41112">
        <w:rPr>
          <w:sz w:val="26"/>
          <w:szCs w:val="26"/>
          <w:rPrChange w:id="20742" w:author="Le Minh Nghia" w:date="2019-10-09T10:56:00Z">
            <w:rPr>
              <w:sz w:val="26"/>
              <w:szCs w:val="26"/>
            </w:rPr>
          </w:rPrChange>
        </w:rPr>
        <w:t>bấm</w:t>
      </w:r>
      <w:proofErr w:type="spellEnd"/>
      <w:r w:rsidRPr="00B41112">
        <w:rPr>
          <w:sz w:val="26"/>
          <w:szCs w:val="26"/>
          <w:rPrChange w:id="20743" w:author="Le Minh Nghia" w:date="2019-10-09T10:56:00Z">
            <w:rPr>
              <w:sz w:val="26"/>
              <w:szCs w:val="26"/>
            </w:rPr>
          </w:rPrChange>
        </w:rPr>
        <w:t xml:space="preserve"> </w:t>
      </w:r>
      <w:proofErr w:type="spellStart"/>
      <w:r w:rsidRPr="00B41112">
        <w:rPr>
          <w:sz w:val="26"/>
          <w:szCs w:val="26"/>
          <w:rPrChange w:id="20744" w:author="Le Minh Nghia" w:date="2019-10-09T10:56:00Z">
            <w:rPr>
              <w:sz w:val="26"/>
              <w:szCs w:val="26"/>
            </w:rPr>
          </w:rPrChange>
        </w:rPr>
        <w:t>quên</w:t>
      </w:r>
      <w:proofErr w:type="spellEnd"/>
      <w:r w:rsidRPr="00B41112">
        <w:rPr>
          <w:sz w:val="26"/>
          <w:szCs w:val="26"/>
          <w:rPrChange w:id="20745" w:author="Le Minh Nghia" w:date="2019-10-09T10:56:00Z">
            <w:rPr>
              <w:sz w:val="26"/>
              <w:szCs w:val="26"/>
            </w:rPr>
          </w:rPrChange>
        </w:rPr>
        <w:t xml:space="preserve"> </w:t>
      </w:r>
      <w:proofErr w:type="spellStart"/>
      <w:r w:rsidRPr="00B41112">
        <w:rPr>
          <w:sz w:val="26"/>
          <w:szCs w:val="26"/>
          <w:rPrChange w:id="20746" w:author="Le Minh Nghia" w:date="2019-10-09T10:56:00Z">
            <w:rPr>
              <w:sz w:val="26"/>
              <w:szCs w:val="26"/>
            </w:rPr>
          </w:rPrChange>
        </w:rPr>
        <w:t>thì</w:t>
      </w:r>
      <w:proofErr w:type="spellEnd"/>
      <w:r w:rsidRPr="00B41112">
        <w:rPr>
          <w:sz w:val="26"/>
          <w:szCs w:val="26"/>
          <w:rPrChange w:id="20747" w:author="Le Minh Nghia" w:date="2019-10-09T10:56:00Z">
            <w:rPr>
              <w:sz w:val="26"/>
              <w:szCs w:val="26"/>
            </w:rPr>
          </w:rPrChange>
        </w:rPr>
        <w:t xml:space="preserve"> </w:t>
      </w:r>
      <w:proofErr w:type="spellStart"/>
      <w:r w:rsidRPr="00B41112">
        <w:rPr>
          <w:sz w:val="26"/>
          <w:szCs w:val="26"/>
          <w:rPrChange w:id="20748" w:author="Le Minh Nghia" w:date="2019-10-09T10:56:00Z">
            <w:rPr>
              <w:sz w:val="26"/>
              <w:szCs w:val="26"/>
            </w:rPr>
          </w:rPrChange>
        </w:rPr>
        <w:t>người</w:t>
      </w:r>
      <w:proofErr w:type="spellEnd"/>
      <w:r w:rsidRPr="00B41112">
        <w:rPr>
          <w:sz w:val="26"/>
          <w:szCs w:val="26"/>
          <w:rPrChange w:id="20749" w:author="Le Minh Nghia" w:date="2019-10-09T10:56:00Z">
            <w:rPr>
              <w:sz w:val="26"/>
              <w:szCs w:val="26"/>
            </w:rPr>
          </w:rPrChange>
        </w:rPr>
        <w:t xml:space="preserve"> </w:t>
      </w:r>
      <w:proofErr w:type="spellStart"/>
      <w:r w:rsidRPr="00B41112">
        <w:rPr>
          <w:sz w:val="26"/>
          <w:szCs w:val="26"/>
          <w:rPrChange w:id="20750" w:author="Le Minh Nghia" w:date="2019-10-09T10:56:00Z">
            <w:rPr>
              <w:sz w:val="26"/>
              <w:szCs w:val="26"/>
            </w:rPr>
          </w:rPrChange>
        </w:rPr>
        <w:t>dùng</w:t>
      </w:r>
      <w:proofErr w:type="spellEnd"/>
      <w:r w:rsidRPr="00B41112">
        <w:rPr>
          <w:sz w:val="26"/>
          <w:szCs w:val="26"/>
          <w:rPrChange w:id="20751" w:author="Le Minh Nghia" w:date="2019-10-09T10:56:00Z">
            <w:rPr>
              <w:sz w:val="26"/>
              <w:szCs w:val="26"/>
            </w:rPr>
          </w:rPrChange>
        </w:rPr>
        <w:t xml:space="preserve"> </w:t>
      </w:r>
      <w:proofErr w:type="spellStart"/>
      <w:r w:rsidRPr="00B41112">
        <w:rPr>
          <w:sz w:val="26"/>
          <w:szCs w:val="26"/>
          <w:rPrChange w:id="20752" w:author="Le Minh Nghia" w:date="2019-10-09T10:56:00Z">
            <w:rPr>
              <w:sz w:val="26"/>
              <w:szCs w:val="26"/>
            </w:rPr>
          </w:rPrChange>
        </w:rPr>
        <w:t>sẽ</w:t>
      </w:r>
      <w:proofErr w:type="spellEnd"/>
      <w:r w:rsidRPr="00B41112">
        <w:rPr>
          <w:sz w:val="26"/>
          <w:szCs w:val="26"/>
          <w:rPrChange w:id="20753" w:author="Le Minh Nghia" w:date="2019-10-09T10:56:00Z">
            <w:rPr>
              <w:sz w:val="26"/>
              <w:szCs w:val="26"/>
            </w:rPr>
          </w:rPrChange>
        </w:rPr>
        <w:t xml:space="preserve"> </w:t>
      </w:r>
      <w:proofErr w:type="spellStart"/>
      <w:r w:rsidRPr="00B41112">
        <w:rPr>
          <w:sz w:val="26"/>
          <w:szCs w:val="26"/>
          <w:rPrChange w:id="20754" w:author="Le Minh Nghia" w:date="2019-10-09T10:56:00Z">
            <w:rPr>
              <w:sz w:val="26"/>
              <w:szCs w:val="26"/>
            </w:rPr>
          </w:rPrChange>
        </w:rPr>
        <w:t>phải</w:t>
      </w:r>
      <w:proofErr w:type="spellEnd"/>
      <w:r w:rsidRPr="00B41112">
        <w:rPr>
          <w:sz w:val="26"/>
          <w:szCs w:val="26"/>
          <w:rPrChange w:id="20755" w:author="Le Minh Nghia" w:date="2019-10-09T10:56:00Z">
            <w:rPr>
              <w:sz w:val="26"/>
              <w:szCs w:val="26"/>
            </w:rPr>
          </w:rPrChange>
        </w:rPr>
        <w:t xml:space="preserve"> </w:t>
      </w:r>
      <w:proofErr w:type="spellStart"/>
      <w:r w:rsidRPr="00B41112">
        <w:rPr>
          <w:sz w:val="26"/>
          <w:szCs w:val="26"/>
          <w:rPrChange w:id="20756" w:author="Le Minh Nghia" w:date="2019-10-09T10:56:00Z">
            <w:rPr>
              <w:sz w:val="26"/>
              <w:szCs w:val="26"/>
            </w:rPr>
          </w:rPrChange>
        </w:rPr>
        <w:t>nhập</w:t>
      </w:r>
      <w:proofErr w:type="spellEnd"/>
      <w:r w:rsidRPr="00B41112">
        <w:rPr>
          <w:sz w:val="26"/>
          <w:szCs w:val="26"/>
          <w:rPrChange w:id="20757" w:author="Le Minh Nghia" w:date="2019-10-09T10:56:00Z">
            <w:rPr>
              <w:sz w:val="26"/>
              <w:szCs w:val="26"/>
            </w:rPr>
          </w:rPrChange>
        </w:rPr>
        <w:t xml:space="preserve"> email </w:t>
      </w:r>
      <w:proofErr w:type="spellStart"/>
      <w:r w:rsidRPr="00B41112">
        <w:rPr>
          <w:sz w:val="26"/>
          <w:szCs w:val="26"/>
          <w:rPrChange w:id="20758" w:author="Le Minh Nghia" w:date="2019-10-09T10:56:00Z">
            <w:rPr>
              <w:sz w:val="26"/>
              <w:szCs w:val="26"/>
            </w:rPr>
          </w:rPrChange>
        </w:rPr>
        <w:t>để</w:t>
      </w:r>
      <w:proofErr w:type="spellEnd"/>
      <w:r w:rsidRPr="00B41112">
        <w:rPr>
          <w:sz w:val="26"/>
          <w:szCs w:val="26"/>
          <w:rPrChange w:id="20759" w:author="Le Minh Nghia" w:date="2019-10-09T10:56:00Z">
            <w:rPr>
              <w:sz w:val="26"/>
              <w:szCs w:val="26"/>
            </w:rPr>
          </w:rPrChange>
        </w:rPr>
        <w:t xml:space="preserve"> </w:t>
      </w:r>
      <w:proofErr w:type="spellStart"/>
      <w:r w:rsidRPr="00B41112">
        <w:rPr>
          <w:sz w:val="26"/>
          <w:szCs w:val="26"/>
          <w:rPrChange w:id="20760" w:author="Le Minh Nghia" w:date="2019-10-09T10:56:00Z">
            <w:rPr>
              <w:sz w:val="26"/>
              <w:szCs w:val="26"/>
            </w:rPr>
          </w:rPrChange>
        </w:rPr>
        <w:t>được</w:t>
      </w:r>
      <w:proofErr w:type="spellEnd"/>
      <w:r w:rsidRPr="00B41112">
        <w:rPr>
          <w:sz w:val="26"/>
          <w:szCs w:val="26"/>
          <w:rPrChange w:id="20761" w:author="Le Minh Nghia" w:date="2019-10-09T10:56:00Z">
            <w:rPr>
              <w:sz w:val="26"/>
              <w:szCs w:val="26"/>
            </w:rPr>
          </w:rPrChange>
        </w:rPr>
        <w:t xml:space="preserve"> reset password </w:t>
      </w:r>
      <w:proofErr w:type="spellStart"/>
      <w:r w:rsidRPr="00B41112">
        <w:rPr>
          <w:sz w:val="26"/>
          <w:szCs w:val="26"/>
          <w:rPrChange w:id="20762" w:author="Le Minh Nghia" w:date="2019-10-09T10:56:00Z">
            <w:rPr>
              <w:sz w:val="26"/>
              <w:szCs w:val="26"/>
            </w:rPr>
          </w:rPrChange>
        </w:rPr>
        <w:t>và</w:t>
      </w:r>
      <w:proofErr w:type="spellEnd"/>
      <w:r w:rsidRPr="00B41112">
        <w:rPr>
          <w:sz w:val="26"/>
          <w:szCs w:val="26"/>
          <w:rPrChange w:id="20763" w:author="Le Minh Nghia" w:date="2019-10-09T10:56:00Z">
            <w:rPr>
              <w:sz w:val="26"/>
              <w:szCs w:val="26"/>
            </w:rPr>
          </w:rPrChange>
        </w:rPr>
        <w:t xml:space="preserve"> </w:t>
      </w:r>
      <w:proofErr w:type="spellStart"/>
      <w:r w:rsidRPr="00B41112">
        <w:rPr>
          <w:sz w:val="26"/>
          <w:szCs w:val="26"/>
          <w:rPrChange w:id="20764" w:author="Le Minh Nghia" w:date="2019-10-09T10:56:00Z">
            <w:rPr>
              <w:sz w:val="26"/>
              <w:szCs w:val="26"/>
            </w:rPr>
          </w:rPrChange>
        </w:rPr>
        <w:t>cho</w:t>
      </w:r>
      <w:proofErr w:type="spellEnd"/>
      <w:r w:rsidRPr="00B41112">
        <w:rPr>
          <w:sz w:val="26"/>
          <w:szCs w:val="26"/>
          <w:rPrChange w:id="20765" w:author="Le Minh Nghia" w:date="2019-10-09T10:56:00Z">
            <w:rPr>
              <w:sz w:val="26"/>
              <w:szCs w:val="26"/>
            </w:rPr>
          </w:rPrChange>
        </w:rPr>
        <w:t xml:space="preserve"> </w:t>
      </w:r>
      <w:proofErr w:type="spellStart"/>
      <w:r w:rsidRPr="00B41112">
        <w:rPr>
          <w:sz w:val="26"/>
          <w:szCs w:val="26"/>
          <w:rPrChange w:id="20766" w:author="Le Minh Nghia" w:date="2019-10-09T10:56:00Z">
            <w:rPr>
              <w:sz w:val="26"/>
              <w:szCs w:val="26"/>
            </w:rPr>
          </w:rPrChange>
        </w:rPr>
        <w:t>chính</w:t>
      </w:r>
      <w:proofErr w:type="spellEnd"/>
      <w:r w:rsidRPr="00B41112">
        <w:rPr>
          <w:sz w:val="26"/>
          <w:szCs w:val="26"/>
          <w:rPrChange w:id="20767" w:author="Le Minh Nghia" w:date="2019-10-09T10:56:00Z">
            <w:rPr>
              <w:sz w:val="26"/>
              <w:szCs w:val="26"/>
            </w:rPr>
          </w:rPrChange>
        </w:rPr>
        <w:t xml:space="preserve"> </w:t>
      </w:r>
      <w:proofErr w:type="spellStart"/>
      <w:r w:rsidRPr="00B41112">
        <w:rPr>
          <w:sz w:val="26"/>
          <w:szCs w:val="26"/>
          <w:rPrChange w:id="20768" w:author="Le Minh Nghia" w:date="2019-10-09T10:56:00Z">
            <w:rPr>
              <w:sz w:val="26"/>
              <w:szCs w:val="26"/>
            </w:rPr>
          </w:rPrChange>
        </w:rPr>
        <w:t>người</w:t>
      </w:r>
      <w:proofErr w:type="spellEnd"/>
      <w:r w:rsidRPr="00B41112">
        <w:rPr>
          <w:sz w:val="26"/>
          <w:szCs w:val="26"/>
          <w:rPrChange w:id="20769" w:author="Le Minh Nghia" w:date="2019-10-09T10:56:00Z">
            <w:rPr>
              <w:sz w:val="26"/>
              <w:szCs w:val="26"/>
            </w:rPr>
          </w:rPrChange>
        </w:rPr>
        <w:t xml:space="preserve"> </w:t>
      </w:r>
      <w:proofErr w:type="spellStart"/>
      <w:r w:rsidRPr="00B41112">
        <w:rPr>
          <w:sz w:val="26"/>
          <w:szCs w:val="26"/>
          <w:rPrChange w:id="20770" w:author="Le Minh Nghia" w:date="2019-10-09T10:56:00Z">
            <w:rPr>
              <w:sz w:val="26"/>
              <w:szCs w:val="26"/>
            </w:rPr>
          </w:rPrChange>
        </w:rPr>
        <w:t>dùng</w:t>
      </w:r>
      <w:proofErr w:type="spellEnd"/>
      <w:r w:rsidRPr="00B41112">
        <w:rPr>
          <w:sz w:val="26"/>
          <w:szCs w:val="26"/>
          <w:rPrChange w:id="20771" w:author="Le Minh Nghia" w:date="2019-10-09T10:56:00Z">
            <w:rPr>
              <w:sz w:val="26"/>
              <w:szCs w:val="26"/>
            </w:rPr>
          </w:rPrChange>
        </w:rPr>
        <w:t xml:space="preserve"> </w:t>
      </w:r>
      <w:proofErr w:type="spellStart"/>
      <w:r w:rsidRPr="00B41112">
        <w:rPr>
          <w:sz w:val="26"/>
          <w:szCs w:val="26"/>
          <w:rPrChange w:id="20772" w:author="Le Minh Nghia" w:date="2019-10-09T10:56:00Z">
            <w:rPr>
              <w:sz w:val="26"/>
              <w:szCs w:val="26"/>
            </w:rPr>
          </w:rPrChange>
        </w:rPr>
        <w:t>nhập</w:t>
      </w:r>
      <w:proofErr w:type="spellEnd"/>
      <w:r w:rsidRPr="00B41112">
        <w:rPr>
          <w:sz w:val="26"/>
          <w:szCs w:val="26"/>
          <w:rPrChange w:id="20773" w:author="Le Minh Nghia" w:date="2019-10-09T10:56:00Z">
            <w:rPr>
              <w:sz w:val="26"/>
              <w:szCs w:val="26"/>
            </w:rPr>
          </w:rPrChange>
        </w:rPr>
        <w:t xml:space="preserve"> </w:t>
      </w:r>
      <w:proofErr w:type="spellStart"/>
      <w:r w:rsidRPr="00B41112">
        <w:rPr>
          <w:sz w:val="26"/>
          <w:szCs w:val="26"/>
          <w:rPrChange w:id="20774" w:author="Le Minh Nghia" w:date="2019-10-09T10:56:00Z">
            <w:rPr>
              <w:sz w:val="26"/>
              <w:szCs w:val="26"/>
            </w:rPr>
          </w:rPrChange>
        </w:rPr>
        <w:t>lại</w:t>
      </w:r>
      <w:proofErr w:type="spellEnd"/>
      <w:r w:rsidRPr="00B41112">
        <w:rPr>
          <w:sz w:val="26"/>
          <w:szCs w:val="26"/>
          <w:rPrChange w:id="20775" w:author="Le Minh Nghia" w:date="2019-10-09T10:56:00Z">
            <w:rPr>
              <w:sz w:val="26"/>
              <w:szCs w:val="26"/>
            </w:rPr>
          </w:rPrChange>
        </w:rPr>
        <w:t>.</w:t>
      </w:r>
    </w:p>
    <w:p w:rsidR="00EB587D" w:rsidRPr="00B41112" w:rsidRDefault="00EB587D" w:rsidP="00EB587D">
      <w:pPr>
        <w:pStyle w:val="ListParagraph"/>
        <w:jc w:val="center"/>
        <w:rPr>
          <w:sz w:val="26"/>
          <w:szCs w:val="26"/>
          <w:rPrChange w:id="20776" w:author="Le Minh Nghia" w:date="2019-10-09T10:56:00Z">
            <w:rPr>
              <w:sz w:val="26"/>
              <w:szCs w:val="26"/>
            </w:rPr>
          </w:rPrChange>
        </w:rPr>
      </w:pPr>
      <w:r w:rsidRPr="00B41112">
        <w:rPr>
          <w:noProof/>
          <w:sz w:val="26"/>
          <w:szCs w:val="26"/>
          <w:rPrChange w:id="20777" w:author="Le Minh Nghia" w:date="2019-10-09T10:56:00Z">
            <w:rPr>
              <w:noProof/>
            </w:rPr>
          </w:rPrChange>
        </w:rPr>
        <w:drawing>
          <wp:inline distT="0" distB="0" distL="0" distR="0" wp14:anchorId="6516B4DF" wp14:editId="31477031">
            <wp:extent cx="5972175" cy="2170430"/>
            <wp:effectExtent l="0" t="0" r="952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175" cy="2170430"/>
                    </a:xfrm>
                    <a:prstGeom prst="rect">
                      <a:avLst/>
                    </a:prstGeom>
                  </pic:spPr>
                </pic:pic>
              </a:graphicData>
            </a:graphic>
          </wp:inline>
        </w:drawing>
      </w:r>
    </w:p>
    <w:p w:rsidR="00EB587D" w:rsidRPr="00B41112" w:rsidRDefault="00EB587D" w:rsidP="00EB587D">
      <w:pPr>
        <w:pStyle w:val="ListParagraph"/>
        <w:jc w:val="center"/>
        <w:rPr>
          <w:i/>
          <w:sz w:val="26"/>
          <w:szCs w:val="26"/>
          <w:rPrChange w:id="20778" w:author="Le Minh Nghia" w:date="2019-10-09T10:56:00Z">
            <w:rPr>
              <w:i/>
              <w:sz w:val="26"/>
              <w:szCs w:val="26"/>
            </w:rPr>
          </w:rPrChange>
        </w:rPr>
      </w:pPr>
      <w:proofErr w:type="spellStart"/>
      <w:r w:rsidRPr="00B41112">
        <w:rPr>
          <w:i/>
          <w:sz w:val="26"/>
          <w:szCs w:val="26"/>
          <w:rPrChange w:id="20779" w:author="Le Minh Nghia" w:date="2019-10-09T10:56:00Z">
            <w:rPr>
              <w:i/>
              <w:sz w:val="26"/>
              <w:szCs w:val="26"/>
            </w:rPr>
          </w:rPrChange>
        </w:rPr>
        <w:t>Hình</w:t>
      </w:r>
      <w:proofErr w:type="spellEnd"/>
      <w:r w:rsidRPr="00B41112">
        <w:rPr>
          <w:i/>
          <w:sz w:val="26"/>
          <w:szCs w:val="26"/>
          <w:rPrChange w:id="20780" w:author="Le Minh Nghia" w:date="2019-10-09T10:56:00Z">
            <w:rPr>
              <w:i/>
              <w:sz w:val="26"/>
              <w:szCs w:val="26"/>
            </w:rPr>
          </w:rPrChange>
        </w:rPr>
        <w:t xml:space="preserve"> 4.a.2. </w:t>
      </w:r>
      <w:proofErr w:type="spellStart"/>
      <w:r w:rsidRPr="00B41112">
        <w:rPr>
          <w:i/>
          <w:sz w:val="26"/>
          <w:szCs w:val="26"/>
          <w:rPrChange w:id="20781" w:author="Le Minh Nghia" w:date="2019-10-09T10:56:00Z">
            <w:rPr>
              <w:i/>
              <w:sz w:val="26"/>
              <w:szCs w:val="26"/>
            </w:rPr>
          </w:rPrChange>
        </w:rPr>
        <w:t>Giao</w:t>
      </w:r>
      <w:proofErr w:type="spellEnd"/>
      <w:r w:rsidRPr="00B41112">
        <w:rPr>
          <w:i/>
          <w:sz w:val="26"/>
          <w:szCs w:val="26"/>
          <w:rPrChange w:id="20782" w:author="Le Minh Nghia" w:date="2019-10-09T10:56:00Z">
            <w:rPr>
              <w:i/>
              <w:sz w:val="26"/>
              <w:szCs w:val="26"/>
            </w:rPr>
          </w:rPrChange>
        </w:rPr>
        <w:t xml:space="preserve"> </w:t>
      </w:r>
      <w:proofErr w:type="spellStart"/>
      <w:r w:rsidRPr="00B41112">
        <w:rPr>
          <w:i/>
          <w:sz w:val="26"/>
          <w:szCs w:val="26"/>
          <w:rPrChange w:id="20783" w:author="Le Minh Nghia" w:date="2019-10-09T10:56:00Z">
            <w:rPr>
              <w:i/>
              <w:sz w:val="26"/>
              <w:szCs w:val="26"/>
            </w:rPr>
          </w:rPrChange>
        </w:rPr>
        <w:t>diện</w:t>
      </w:r>
      <w:proofErr w:type="spellEnd"/>
      <w:r w:rsidRPr="00B41112">
        <w:rPr>
          <w:i/>
          <w:sz w:val="26"/>
          <w:szCs w:val="26"/>
          <w:rPrChange w:id="20784" w:author="Le Minh Nghia" w:date="2019-10-09T10:56:00Z">
            <w:rPr>
              <w:i/>
              <w:sz w:val="26"/>
              <w:szCs w:val="26"/>
            </w:rPr>
          </w:rPrChange>
        </w:rPr>
        <w:t xml:space="preserve"> </w:t>
      </w:r>
      <w:proofErr w:type="spellStart"/>
      <w:r w:rsidRPr="00B41112">
        <w:rPr>
          <w:i/>
          <w:sz w:val="26"/>
          <w:szCs w:val="26"/>
          <w:rPrChange w:id="20785" w:author="Le Minh Nghia" w:date="2019-10-09T10:56:00Z">
            <w:rPr>
              <w:i/>
              <w:sz w:val="26"/>
              <w:szCs w:val="26"/>
            </w:rPr>
          </w:rPrChange>
        </w:rPr>
        <w:t>nhập</w:t>
      </w:r>
      <w:proofErr w:type="spellEnd"/>
      <w:r w:rsidRPr="00B41112">
        <w:rPr>
          <w:i/>
          <w:sz w:val="26"/>
          <w:szCs w:val="26"/>
          <w:rPrChange w:id="20786" w:author="Le Minh Nghia" w:date="2019-10-09T10:56:00Z">
            <w:rPr>
              <w:i/>
              <w:sz w:val="26"/>
              <w:szCs w:val="26"/>
            </w:rPr>
          </w:rPrChange>
        </w:rPr>
        <w:t xml:space="preserve"> email </w:t>
      </w:r>
      <w:proofErr w:type="spellStart"/>
      <w:r w:rsidRPr="00B41112">
        <w:rPr>
          <w:i/>
          <w:sz w:val="26"/>
          <w:szCs w:val="26"/>
          <w:rPrChange w:id="20787" w:author="Le Minh Nghia" w:date="2019-10-09T10:56:00Z">
            <w:rPr>
              <w:i/>
              <w:sz w:val="26"/>
              <w:szCs w:val="26"/>
            </w:rPr>
          </w:rPrChange>
        </w:rPr>
        <w:t>để</w:t>
      </w:r>
      <w:proofErr w:type="spellEnd"/>
      <w:r w:rsidRPr="00B41112">
        <w:rPr>
          <w:i/>
          <w:sz w:val="26"/>
          <w:szCs w:val="26"/>
          <w:rPrChange w:id="20788" w:author="Le Minh Nghia" w:date="2019-10-09T10:56:00Z">
            <w:rPr>
              <w:i/>
              <w:sz w:val="26"/>
              <w:szCs w:val="26"/>
            </w:rPr>
          </w:rPrChange>
        </w:rPr>
        <w:t xml:space="preserve"> reset password </w:t>
      </w:r>
    </w:p>
    <w:p w:rsidR="00EB587D" w:rsidRPr="00B41112" w:rsidRDefault="00EB587D" w:rsidP="00EB587D">
      <w:pPr>
        <w:pStyle w:val="ListParagraph"/>
        <w:jc w:val="center"/>
        <w:rPr>
          <w:i/>
          <w:sz w:val="26"/>
          <w:szCs w:val="26"/>
          <w:rPrChange w:id="20789" w:author="Le Minh Nghia" w:date="2019-10-09T10:56:00Z">
            <w:rPr>
              <w:i/>
              <w:sz w:val="26"/>
              <w:szCs w:val="26"/>
            </w:rPr>
          </w:rPrChange>
        </w:rPr>
      </w:pPr>
    </w:p>
    <w:p w:rsidR="00EB587D" w:rsidRPr="00B41112" w:rsidRDefault="00EB587D" w:rsidP="000917F1">
      <w:pPr>
        <w:pStyle w:val="ListParagraph"/>
        <w:rPr>
          <w:sz w:val="26"/>
          <w:szCs w:val="26"/>
          <w:rPrChange w:id="20790" w:author="Le Minh Nghia" w:date="2019-10-09T10:56:00Z">
            <w:rPr>
              <w:sz w:val="26"/>
              <w:szCs w:val="26"/>
            </w:rPr>
          </w:rPrChange>
        </w:rPr>
      </w:pPr>
      <w:r w:rsidRPr="00B41112">
        <w:rPr>
          <w:sz w:val="26"/>
          <w:szCs w:val="26"/>
          <w:rPrChange w:id="20791" w:author="Le Minh Nghia" w:date="2019-10-09T10:56:00Z">
            <w:rPr>
              <w:sz w:val="26"/>
              <w:szCs w:val="26"/>
            </w:rPr>
          </w:rPrChange>
        </w:rPr>
        <w:t xml:space="preserve">Sau </w:t>
      </w:r>
      <w:proofErr w:type="spellStart"/>
      <w:r w:rsidRPr="00B41112">
        <w:rPr>
          <w:sz w:val="26"/>
          <w:szCs w:val="26"/>
          <w:rPrChange w:id="20792" w:author="Le Minh Nghia" w:date="2019-10-09T10:56:00Z">
            <w:rPr>
              <w:sz w:val="26"/>
              <w:szCs w:val="26"/>
            </w:rPr>
          </w:rPrChange>
        </w:rPr>
        <w:t>đó</w:t>
      </w:r>
      <w:proofErr w:type="spellEnd"/>
      <w:r w:rsidRPr="00B41112">
        <w:rPr>
          <w:sz w:val="26"/>
          <w:szCs w:val="26"/>
          <w:rPrChange w:id="20793" w:author="Le Minh Nghia" w:date="2019-10-09T10:56:00Z">
            <w:rPr>
              <w:sz w:val="26"/>
              <w:szCs w:val="26"/>
            </w:rPr>
          </w:rPrChange>
        </w:rPr>
        <w:t xml:space="preserve"> </w:t>
      </w:r>
      <w:proofErr w:type="spellStart"/>
      <w:r w:rsidRPr="00B41112">
        <w:rPr>
          <w:sz w:val="26"/>
          <w:szCs w:val="26"/>
          <w:rPrChange w:id="20794" w:author="Le Minh Nghia" w:date="2019-10-09T10:56:00Z">
            <w:rPr>
              <w:sz w:val="26"/>
              <w:szCs w:val="26"/>
            </w:rPr>
          </w:rPrChange>
        </w:rPr>
        <w:t>người</w:t>
      </w:r>
      <w:proofErr w:type="spellEnd"/>
      <w:r w:rsidRPr="00B41112">
        <w:rPr>
          <w:sz w:val="26"/>
          <w:szCs w:val="26"/>
          <w:rPrChange w:id="20795" w:author="Le Minh Nghia" w:date="2019-10-09T10:56:00Z">
            <w:rPr>
              <w:sz w:val="26"/>
              <w:szCs w:val="26"/>
            </w:rPr>
          </w:rPrChange>
        </w:rPr>
        <w:t xml:space="preserve"> </w:t>
      </w:r>
      <w:proofErr w:type="spellStart"/>
      <w:r w:rsidRPr="00B41112">
        <w:rPr>
          <w:sz w:val="26"/>
          <w:szCs w:val="26"/>
          <w:rPrChange w:id="20796" w:author="Le Minh Nghia" w:date="2019-10-09T10:56:00Z">
            <w:rPr>
              <w:sz w:val="26"/>
              <w:szCs w:val="26"/>
            </w:rPr>
          </w:rPrChange>
        </w:rPr>
        <w:t>dùng</w:t>
      </w:r>
      <w:proofErr w:type="spellEnd"/>
      <w:r w:rsidRPr="00B41112">
        <w:rPr>
          <w:sz w:val="26"/>
          <w:szCs w:val="26"/>
          <w:rPrChange w:id="20797" w:author="Le Minh Nghia" w:date="2019-10-09T10:56:00Z">
            <w:rPr>
              <w:sz w:val="26"/>
              <w:szCs w:val="26"/>
            </w:rPr>
          </w:rPrChange>
        </w:rPr>
        <w:t xml:space="preserve"> </w:t>
      </w:r>
      <w:proofErr w:type="spellStart"/>
      <w:r w:rsidRPr="00B41112">
        <w:rPr>
          <w:sz w:val="26"/>
          <w:szCs w:val="26"/>
          <w:rPrChange w:id="20798" w:author="Le Minh Nghia" w:date="2019-10-09T10:56:00Z">
            <w:rPr>
              <w:sz w:val="26"/>
              <w:szCs w:val="26"/>
            </w:rPr>
          </w:rPrChange>
        </w:rPr>
        <w:t>sẽ</w:t>
      </w:r>
      <w:proofErr w:type="spellEnd"/>
      <w:r w:rsidRPr="00B41112">
        <w:rPr>
          <w:sz w:val="26"/>
          <w:szCs w:val="26"/>
          <w:rPrChange w:id="20799" w:author="Le Minh Nghia" w:date="2019-10-09T10:56:00Z">
            <w:rPr>
              <w:sz w:val="26"/>
              <w:szCs w:val="26"/>
            </w:rPr>
          </w:rPrChange>
        </w:rPr>
        <w:t xml:space="preserve"> </w:t>
      </w:r>
      <w:proofErr w:type="spellStart"/>
      <w:r w:rsidRPr="00B41112">
        <w:rPr>
          <w:sz w:val="26"/>
          <w:szCs w:val="26"/>
          <w:rPrChange w:id="20800" w:author="Le Minh Nghia" w:date="2019-10-09T10:56:00Z">
            <w:rPr>
              <w:sz w:val="26"/>
              <w:szCs w:val="26"/>
            </w:rPr>
          </w:rPrChange>
        </w:rPr>
        <w:t>được</w:t>
      </w:r>
      <w:proofErr w:type="spellEnd"/>
      <w:r w:rsidRPr="00B41112">
        <w:rPr>
          <w:sz w:val="26"/>
          <w:szCs w:val="26"/>
          <w:rPrChange w:id="20801" w:author="Le Minh Nghia" w:date="2019-10-09T10:56:00Z">
            <w:rPr>
              <w:sz w:val="26"/>
              <w:szCs w:val="26"/>
            </w:rPr>
          </w:rPrChange>
        </w:rPr>
        <w:t xml:space="preserve"> </w:t>
      </w:r>
      <w:proofErr w:type="spellStart"/>
      <w:r w:rsidRPr="00B41112">
        <w:rPr>
          <w:sz w:val="26"/>
          <w:szCs w:val="26"/>
          <w:rPrChange w:id="20802" w:author="Le Minh Nghia" w:date="2019-10-09T10:56:00Z">
            <w:rPr>
              <w:sz w:val="26"/>
              <w:szCs w:val="26"/>
            </w:rPr>
          </w:rPrChange>
        </w:rPr>
        <w:t>gửi</w:t>
      </w:r>
      <w:proofErr w:type="spellEnd"/>
      <w:r w:rsidRPr="00B41112">
        <w:rPr>
          <w:sz w:val="26"/>
          <w:szCs w:val="26"/>
          <w:rPrChange w:id="20803" w:author="Le Minh Nghia" w:date="2019-10-09T10:56:00Z">
            <w:rPr>
              <w:sz w:val="26"/>
              <w:szCs w:val="26"/>
            </w:rPr>
          </w:rPrChange>
        </w:rPr>
        <w:t xml:space="preserve"> mail </w:t>
      </w:r>
      <w:proofErr w:type="spellStart"/>
      <w:r w:rsidRPr="00B41112">
        <w:rPr>
          <w:sz w:val="26"/>
          <w:szCs w:val="26"/>
          <w:rPrChange w:id="20804" w:author="Le Minh Nghia" w:date="2019-10-09T10:56:00Z">
            <w:rPr>
              <w:sz w:val="26"/>
              <w:szCs w:val="26"/>
            </w:rPr>
          </w:rPrChange>
        </w:rPr>
        <w:t>cho</w:t>
      </w:r>
      <w:proofErr w:type="spellEnd"/>
      <w:r w:rsidRPr="00B41112">
        <w:rPr>
          <w:sz w:val="26"/>
          <w:szCs w:val="26"/>
          <w:rPrChange w:id="20805" w:author="Le Minh Nghia" w:date="2019-10-09T10:56:00Z">
            <w:rPr>
              <w:sz w:val="26"/>
              <w:szCs w:val="26"/>
            </w:rPr>
          </w:rPrChange>
        </w:rPr>
        <w:t xml:space="preserve"> Reset </w:t>
      </w:r>
      <w:proofErr w:type="spellStart"/>
      <w:r w:rsidRPr="00B41112">
        <w:rPr>
          <w:sz w:val="26"/>
          <w:szCs w:val="26"/>
          <w:rPrChange w:id="20806" w:author="Le Minh Nghia" w:date="2019-10-09T10:56:00Z">
            <w:rPr>
              <w:sz w:val="26"/>
              <w:szCs w:val="26"/>
            </w:rPr>
          </w:rPrChange>
        </w:rPr>
        <w:t>lại</w:t>
      </w:r>
      <w:proofErr w:type="spellEnd"/>
      <w:r w:rsidRPr="00B41112">
        <w:rPr>
          <w:sz w:val="26"/>
          <w:szCs w:val="26"/>
          <w:rPrChange w:id="20807" w:author="Le Minh Nghia" w:date="2019-10-09T10:56:00Z">
            <w:rPr>
              <w:sz w:val="26"/>
              <w:szCs w:val="26"/>
            </w:rPr>
          </w:rPrChange>
        </w:rPr>
        <w:t xml:space="preserve"> </w:t>
      </w:r>
      <w:proofErr w:type="spellStart"/>
      <w:r w:rsidRPr="00B41112">
        <w:rPr>
          <w:sz w:val="26"/>
          <w:szCs w:val="26"/>
          <w:rPrChange w:id="20808" w:author="Le Minh Nghia" w:date="2019-10-09T10:56:00Z">
            <w:rPr>
              <w:sz w:val="26"/>
              <w:szCs w:val="26"/>
            </w:rPr>
          </w:rPrChange>
        </w:rPr>
        <w:t>mật</w:t>
      </w:r>
      <w:proofErr w:type="spellEnd"/>
      <w:r w:rsidRPr="00B41112">
        <w:rPr>
          <w:sz w:val="26"/>
          <w:szCs w:val="26"/>
          <w:rPrChange w:id="20809" w:author="Le Minh Nghia" w:date="2019-10-09T10:56:00Z">
            <w:rPr>
              <w:sz w:val="26"/>
              <w:szCs w:val="26"/>
            </w:rPr>
          </w:rPrChange>
        </w:rPr>
        <w:t xml:space="preserve"> </w:t>
      </w:r>
      <w:proofErr w:type="spellStart"/>
      <w:r w:rsidRPr="00B41112">
        <w:rPr>
          <w:sz w:val="26"/>
          <w:szCs w:val="26"/>
          <w:rPrChange w:id="20810" w:author="Le Minh Nghia" w:date="2019-10-09T10:56:00Z">
            <w:rPr>
              <w:sz w:val="26"/>
              <w:szCs w:val="26"/>
            </w:rPr>
          </w:rPrChange>
        </w:rPr>
        <w:t>khẩu</w:t>
      </w:r>
      <w:proofErr w:type="spellEnd"/>
      <w:r w:rsidRPr="00B41112">
        <w:rPr>
          <w:sz w:val="26"/>
          <w:szCs w:val="26"/>
          <w:rPrChange w:id="20811" w:author="Le Minh Nghia" w:date="2019-10-09T10:56:00Z">
            <w:rPr>
              <w:sz w:val="26"/>
              <w:szCs w:val="26"/>
            </w:rPr>
          </w:rPrChange>
        </w:rPr>
        <w:t>.</w:t>
      </w:r>
      <w:bookmarkStart w:id="20812" w:name="_GoBack"/>
      <w:bookmarkEnd w:id="20812"/>
    </w:p>
    <w:p w:rsidR="00EB587D" w:rsidRPr="00B41112" w:rsidRDefault="00EB587D" w:rsidP="00EB587D">
      <w:pPr>
        <w:jc w:val="center"/>
        <w:rPr>
          <w:sz w:val="26"/>
          <w:szCs w:val="26"/>
          <w:rPrChange w:id="20813" w:author="Le Minh Nghia" w:date="2019-10-09T10:56:00Z">
            <w:rPr>
              <w:sz w:val="26"/>
              <w:szCs w:val="26"/>
            </w:rPr>
          </w:rPrChange>
        </w:rPr>
      </w:pPr>
      <w:r w:rsidRPr="00B41112">
        <w:rPr>
          <w:noProof/>
          <w:sz w:val="26"/>
          <w:szCs w:val="26"/>
          <w:rPrChange w:id="20814" w:author="Le Minh Nghia" w:date="2019-10-09T10:56:00Z">
            <w:rPr>
              <w:noProof/>
            </w:rPr>
          </w:rPrChange>
        </w:rPr>
        <w:drawing>
          <wp:inline distT="0" distB="0" distL="0" distR="0" wp14:anchorId="094C5F1A" wp14:editId="647113D1">
            <wp:extent cx="5972175" cy="309499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094990"/>
                    </a:xfrm>
                    <a:prstGeom prst="rect">
                      <a:avLst/>
                    </a:prstGeom>
                  </pic:spPr>
                </pic:pic>
              </a:graphicData>
            </a:graphic>
          </wp:inline>
        </w:drawing>
      </w:r>
    </w:p>
    <w:p w:rsidR="00EB587D" w:rsidRPr="00B41112" w:rsidRDefault="00EB587D" w:rsidP="00EB587D">
      <w:pPr>
        <w:jc w:val="center"/>
        <w:rPr>
          <w:i/>
          <w:sz w:val="26"/>
          <w:szCs w:val="26"/>
          <w:rPrChange w:id="20815" w:author="Le Minh Nghia" w:date="2019-10-09T10:56:00Z">
            <w:rPr>
              <w:i/>
              <w:sz w:val="26"/>
              <w:szCs w:val="26"/>
            </w:rPr>
          </w:rPrChange>
        </w:rPr>
      </w:pPr>
      <w:proofErr w:type="spellStart"/>
      <w:r w:rsidRPr="00B41112">
        <w:rPr>
          <w:i/>
          <w:sz w:val="26"/>
          <w:szCs w:val="26"/>
          <w:rPrChange w:id="20816" w:author="Le Minh Nghia" w:date="2019-10-09T10:56:00Z">
            <w:rPr>
              <w:i/>
              <w:sz w:val="26"/>
              <w:szCs w:val="26"/>
            </w:rPr>
          </w:rPrChange>
        </w:rPr>
        <w:t>Hình</w:t>
      </w:r>
      <w:proofErr w:type="spellEnd"/>
      <w:r w:rsidRPr="00B41112">
        <w:rPr>
          <w:i/>
          <w:sz w:val="26"/>
          <w:szCs w:val="26"/>
          <w:rPrChange w:id="20817" w:author="Le Minh Nghia" w:date="2019-10-09T10:56:00Z">
            <w:rPr>
              <w:i/>
              <w:sz w:val="26"/>
              <w:szCs w:val="26"/>
            </w:rPr>
          </w:rPrChange>
        </w:rPr>
        <w:t xml:space="preserve"> 4.a.3. </w:t>
      </w:r>
      <w:proofErr w:type="spellStart"/>
      <w:r w:rsidRPr="00B41112">
        <w:rPr>
          <w:i/>
          <w:sz w:val="26"/>
          <w:szCs w:val="26"/>
          <w:rPrChange w:id="20818" w:author="Le Minh Nghia" w:date="2019-10-09T10:56:00Z">
            <w:rPr>
              <w:i/>
              <w:sz w:val="26"/>
              <w:szCs w:val="26"/>
            </w:rPr>
          </w:rPrChange>
        </w:rPr>
        <w:t>Người</w:t>
      </w:r>
      <w:proofErr w:type="spellEnd"/>
      <w:r w:rsidRPr="00B41112">
        <w:rPr>
          <w:i/>
          <w:sz w:val="26"/>
          <w:szCs w:val="26"/>
          <w:rPrChange w:id="20819" w:author="Le Minh Nghia" w:date="2019-10-09T10:56:00Z">
            <w:rPr>
              <w:i/>
              <w:sz w:val="26"/>
              <w:szCs w:val="26"/>
            </w:rPr>
          </w:rPrChange>
        </w:rPr>
        <w:t xml:space="preserve"> </w:t>
      </w:r>
      <w:proofErr w:type="spellStart"/>
      <w:r w:rsidRPr="00B41112">
        <w:rPr>
          <w:i/>
          <w:sz w:val="26"/>
          <w:szCs w:val="26"/>
          <w:rPrChange w:id="20820" w:author="Le Minh Nghia" w:date="2019-10-09T10:56:00Z">
            <w:rPr>
              <w:i/>
              <w:sz w:val="26"/>
              <w:szCs w:val="26"/>
            </w:rPr>
          </w:rPrChange>
        </w:rPr>
        <w:t>dùng</w:t>
      </w:r>
      <w:proofErr w:type="spellEnd"/>
      <w:r w:rsidRPr="00B41112">
        <w:rPr>
          <w:i/>
          <w:sz w:val="26"/>
          <w:szCs w:val="26"/>
          <w:rPrChange w:id="20821" w:author="Le Minh Nghia" w:date="2019-10-09T10:56:00Z">
            <w:rPr>
              <w:i/>
              <w:sz w:val="26"/>
              <w:szCs w:val="26"/>
            </w:rPr>
          </w:rPrChange>
        </w:rPr>
        <w:t xml:space="preserve"> </w:t>
      </w:r>
      <w:proofErr w:type="spellStart"/>
      <w:r w:rsidRPr="00B41112">
        <w:rPr>
          <w:i/>
          <w:sz w:val="26"/>
          <w:szCs w:val="26"/>
          <w:rPrChange w:id="20822" w:author="Le Minh Nghia" w:date="2019-10-09T10:56:00Z">
            <w:rPr>
              <w:i/>
              <w:sz w:val="26"/>
              <w:szCs w:val="26"/>
            </w:rPr>
          </w:rPrChange>
        </w:rPr>
        <w:t>sẽ</w:t>
      </w:r>
      <w:proofErr w:type="spellEnd"/>
      <w:r w:rsidRPr="00B41112">
        <w:rPr>
          <w:i/>
          <w:sz w:val="26"/>
          <w:szCs w:val="26"/>
          <w:rPrChange w:id="20823" w:author="Le Minh Nghia" w:date="2019-10-09T10:56:00Z">
            <w:rPr>
              <w:i/>
              <w:sz w:val="26"/>
              <w:szCs w:val="26"/>
            </w:rPr>
          </w:rPrChange>
        </w:rPr>
        <w:t xml:space="preserve"> </w:t>
      </w:r>
      <w:proofErr w:type="spellStart"/>
      <w:r w:rsidRPr="00B41112">
        <w:rPr>
          <w:i/>
          <w:sz w:val="26"/>
          <w:szCs w:val="26"/>
          <w:rPrChange w:id="20824" w:author="Le Minh Nghia" w:date="2019-10-09T10:56:00Z">
            <w:rPr>
              <w:i/>
              <w:sz w:val="26"/>
              <w:szCs w:val="26"/>
            </w:rPr>
          </w:rPrChange>
        </w:rPr>
        <w:t>nhận</w:t>
      </w:r>
      <w:proofErr w:type="spellEnd"/>
      <w:r w:rsidRPr="00B41112">
        <w:rPr>
          <w:i/>
          <w:sz w:val="26"/>
          <w:szCs w:val="26"/>
          <w:rPrChange w:id="20825" w:author="Le Minh Nghia" w:date="2019-10-09T10:56:00Z">
            <w:rPr>
              <w:i/>
              <w:sz w:val="26"/>
              <w:szCs w:val="26"/>
            </w:rPr>
          </w:rPrChange>
        </w:rPr>
        <w:t xml:space="preserve"> </w:t>
      </w:r>
      <w:proofErr w:type="spellStart"/>
      <w:r w:rsidRPr="00B41112">
        <w:rPr>
          <w:i/>
          <w:sz w:val="26"/>
          <w:szCs w:val="26"/>
          <w:rPrChange w:id="20826" w:author="Le Minh Nghia" w:date="2019-10-09T10:56:00Z">
            <w:rPr>
              <w:i/>
              <w:sz w:val="26"/>
              <w:szCs w:val="26"/>
            </w:rPr>
          </w:rPrChange>
        </w:rPr>
        <w:t>được</w:t>
      </w:r>
      <w:proofErr w:type="spellEnd"/>
      <w:r w:rsidRPr="00B41112">
        <w:rPr>
          <w:i/>
          <w:sz w:val="26"/>
          <w:szCs w:val="26"/>
          <w:rPrChange w:id="20827" w:author="Le Minh Nghia" w:date="2019-10-09T10:56:00Z">
            <w:rPr>
              <w:i/>
              <w:sz w:val="26"/>
              <w:szCs w:val="26"/>
            </w:rPr>
          </w:rPrChange>
        </w:rPr>
        <w:t xml:space="preserve"> mail </w:t>
      </w:r>
      <w:proofErr w:type="spellStart"/>
      <w:r w:rsidRPr="00B41112">
        <w:rPr>
          <w:i/>
          <w:sz w:val="26"/>
          <w:szCs w:val="26"/>
          <w:rPrChange w:id="20828" w:author="Le Minh Nghia" w:date="2019-10-09T10:56:00Z">
            <w:rPr>
              <w:i/>
              <w:sz w:val="26"/>
              <w:szCs w:val="26"/>
            </w:rPr>
          </w:rPrChange>
        </w:rPr>
        <w:t>báo</w:t>
      </w:r>
      <w:proofErr w:type="spellEnd"/>
      <w:r w:rsidRPr="00B41112">
        <w:rPr>
          <w:i/>
          <w:sz w:val="26"/>
          <w:szCs w:val="26"/>
          <w:rPrChange w:id="20829" w:author="Le Minh Nghia" w:date="2019-10-09T10:56:00Z">
            <w:rPr>
              <w:i/>
              <w:sz w:val="26"/>
              <w:szCs w:val="26"/>
            </w:rPr>
          </w:rPrChange>
        </w:rPr>
        <w:t xml:space="preserve"> reset password</w:t>
      </w:r>
    </w:p>
    <w:p w:rsidR="00EB587D" w:rsidRPr="00B41112" w:rsidRDefault="00EB587D" w:rsidP="00EB587D">
      <w:pPr>
        <w:jc w:val="center"/>
        <w:rPr>
          <w:sz w:val="26"/>
          <w:szCs w:val="26"/>
          <w:rPrChange w:id="20830" w:author="Le Minh Nghia" w:date="2019-10-09T10:56:00Z">
            <w:rPr>
              <w:sz w:val="26"/>
              <w:szCs w:val="26"/>
            </w:rPr>
          </w:rPrChange>
        </w:rPr>
      </w:pPr>
    </w:p>
    <w:p w:rsidR="00EB587D" w:rsidRPr="00B41112" w:rsidRDefault="00EB587D" w:rsidP="00EB587D">
      <w:pPr>
        <w:jc w:val="center"/>
        <w:rPr>
          <w:sz w:val="26"/>
          <w:szCs w:val="26"/>
          <w:rPrChange w:id="20831" w:author="Le Minh Nghia" w:date="2019-10-09T10:56:00Z">
            <w:rPr>
              <w:sz w:val="26"/>
              <w:szCs w:val="26"/>
            </w:rPr>
          </w:rPrChange>
        </w:rPr>
      </w:pPr>
    </w:p>
    <w:p w:rsidR="00EB587D" w:rsidRPr="00B41112" w:rsidRDefault="00EB587D" w:rsidP="00EB587D">
      <w:pPr>
        <w:jc w:val="center"/>
        <w:rPr>
          <w:sz w:val="26"/>
          <w:szCs w:val="26"/>
          <w:rPrChange w:id="20832" w:author="Le Minh Nghia" w:date="2019-10-09T10:56:00Z">
            <w:rPr>
              <w:sz w:val="26"/>
              <w:szCs w:val="26"/>
            </w:rPr>
          </w:rPrChange>
        </w:rPr>
      </w:pPr>
      <w:r w:rsidRPr="00B41112">
        <w:rPr>
          <w:sz w:val="26"/>
          <w:szCs w:val="26"/>
          <w:rPrChange w:id="20833" w:author="Le Minh Nghia" w:date="2019-10-09T10:56:00Z">
            <w:rPr>
              <w:sz w:val="26"/>
              <w:szCs w:val="26"/>
            </w:rPr>
          </w:rPrChange>
        </w:rPr>
        <w:t xml:space="preserve">Sau </w:t>
      </w:r>
      <w:proofErr w:type="spellStart"/>
      <w:r w:rsidRPr="00B41112">
        <w:rPr>
          <w:sz w:val="26"/>
          <w:szCs w:val="26"/>
          <w:rPrChange w:id="20834" w:author="Le Minh Nghia" w:date="2019-10-09T10:56:00Z">
            <w:rPr>
              <w:sz w:val="26"/>
              <w:szCs w:val="26"/>
            </w:rPr>
          </w:rPrChange>
        </w:rPr>
        <w:t>đó</w:t>
      </w:r>
      <w:proofErr w:type="spellEnd"/>
      <w:r w:rsidRPr="00B41112">
        <w:rPr>
          <w:sz w:val="26"/>
          <w:szCs w:val="26"/>
          <w:rPrChange w:id="20835" w:author="Le Minh Nghia" w:date="2019-10-09T10:56:00Z">
            <w:rPr>
              <w:sz w:val="26"/>
              <w:szCs w:val="26"/>
            </w:rPr>
          </w:rPrChange>
        </w:rPr>
        <w:t xml:space="preserve"> </w:t>
      </w:r>
      <w:proofErr w:type="spellStart"/>
      <w:r w:rsidRPr="00B41112">
        <w:rPr>
          <w:sz w:val="26"/>
          <w:szCs w:val="26"/>
          <w:rPrChange w:id="20836" w:author="Le Minh Nghia" w:date="2019-10-09T10:56:00Z">
            <w:rPr>
              <w:sz w:val="26"/>
              <w:szCs w:val="26"/>
            </w:rPr>
          </w:rPrChange>
        </w:rPr>
        <w:t>người</w:t>
      </w:r>
      <w:proofErr w:type="spellEnd"/>
      <w:r w:rsidRPr="00B41112">
        <w:rPr>
          <w:sz w:val="26"/>
          <w:szCs w:val="26"/>
          <w:rPrChange w:id="20837" w:author="Le Minh Nghia" w:date="2019-10-09T10:56:00Z">
            <w:rPr>
              <w:sz w:val="26"/>
              <w:szCs w:val="26"/>
            </w:rPr>
          </w:rPrChange>
        </w:rPr>
        <w:t xml:space="preserve"> </w:t>
      </w:r>
      <w:proofErr w:type="spellStart"/>
      <w:r w:rsidRPr="00B41112">
        <w:rPr>
          <w:sz w:val="26"/>
          <w:szCs w:val="26"/>
          <w:rPrChange w:id="20838" w:author="Le Minh Nghia" w:date="2019-10-09T10:56:00Z">
            <w:rPr>
              <w:sz w:val="26"/>
              <w:szCs w:val="26"/>
            </w:rPr>
          </w:rPrChange>
        </w:rPr>
        <w:t>dùng</w:t>
      </w:r>
      <w:proofErr w:type="spellEnd"/>
      <w:r w:rsidRPr="00B41112">
        <w:rPr>
          <w:sz w:val="26"/>
          <w:szCs w:val="26"/>
          <w:rPrChange w:id="20839" w:author="Le Minh Nghia" w:date="2019-10-09T10:56:00Z">
            <w:rPr>
              <w:sz w:val="26"/>
              <w:szCs w:val="26"/>
            </w:rPr>
          </w:rPrChange>
        </w:rPr>
        <w:t xml:space="preserve"> </w:t>
      </w:r>
      <w:proofErr w:type="spellStart"/>
      <w:r w:rsidRPr="00B41112">
        <w:rPr>
          <w:sz w:val="26"/>
          <w:szCs w:val="26"/>
          <w:rPrChange w:id="20840" w:author="Le Minh Nghia" w:date="2019-10-09T10:56:00Z">
            <w:rPr>
              <w:sz w:val="26"/>
              <w:szCs w:val="26"/>
            </w:rPr>
          </w:rPrChange>
        </w:rPr>
        <w:t>sẽ</w:t>
      </w:r>
      <w:proofErr w:type="spellEnd"/>
      <w:r w:rsidRPr="00B41112">
        <w:rPr>
          <w:sz w:val="26"/>
          <w:szCs w:val="26"/>
          <w:rPrChange w:id="20841" w:author="Le Minh Nghia" w:date="2019-10-09T10:56:00Z">
            <w:rPr>
              <w:sz w:val="26"/>
              <w:szCs w:val="26"/>
            </w:rPr>
          </w:rPrChange>
        </w:rPr>
        <w:t xml:space="preserve"> </w:t>
      </w:r>
      <w:proofErr w:type="spellStart"/>
      <w:r w:rsidRPr="00B41112">
        <w:rPr>
          <w:sz w:val="26"/>
          <w:szCs w:val="26"/>
          <w:rPrChange w:id="20842" w:author="Le Minh Nghia" w:date="2019-10-09T10:56:00Z">
            <w:rPr>
              <w:sz w:val="26"/>
              <w:szCs w:val="26"/>
            </w:rPr>
          </w:rPrChange>
        </w:rPr>
        <w:t>nhập</w:t>
      </w:r>
      <w:proofErr w:type="spellEnd"/>
      <w:r w:rsidRPr="00B41112">
        <w:rPr>
          <w:sz w:val="26"/>
          <w:szCs w:val="26"/>
          <w:rPrChange w:id="20843" w:author="Le Minh Nghia" w:date="2019-10-09T10:56:00Z">
            <w:rPr>
              <w:sz w:val="26"/>
              <w:szCs w:val="26"/>
            </w:rPr>
          </w:rPrChange>
        </w:rPr>
        <w:t xml:space="preserve"> </w:t>
      </w:r>
      <w:proofErr w:type="spellStart"/>
      <w:r w:rsidRPr="00B41112">
        <w:rPr>
          <w:sz w:val="26"/>
          <w:szCs w:val="26"/>
          <w:rPrChange w:id="20844" w:author="Le Minh Nghia" w:date="2019-10-09T10:56:00Z">
            <w:rPr>
              <w:sz w:val="26"/>
              <w:szCs w:val="26"/>
            </w:rPr>
          </w:rPrChange>
        </w:rPr>
        <w:t>lại</w:t>
      </w:r>
      <w:proofErr w:type="spellEnd"/>
      <w:r w:rsidRPr="00B41112">
        <w:rPr>
          <w:sz w:val="26"/>
          <w:szCs w:val="26"/>
          <w:rPrChange w:id="20845" w:author="Le Minh Nghia" w:date="2019-10-09T10:56:00Z">
            <w:rPr>
              <w:sz w:val="26"/>
              <w:szCs w:val="26"/>
            </w:rPr>
          </w:rPrChange>
        </w:rPr>
        <w:t xml:space="preserve"> </w:t>
      </w:r>
      <w:proofErr w:type="spellStart"/>
      <w:r w:rsidRPr="00B41112">
        <w:rPr>
          <w:sz w:val="26"/>
          <w:szCs w:val="26"/>
          <w:rPrChange w:id="20846" w:author="Le Minh Nghia" w:date="2019-10-09T10:56:00Z">
            <w:rPr>
              <w:sz w:val="26"/>
              <w:szCs w:val="26"/>
            </w:rPr>
          </w:rPrChange>
        </w:rPr>
        <w:t>mật</w:t>
      </w:r>
      <w:proofErr w:type="spellEnd"/>
      <w:r w:rsidRPr="00B41112">
        <w:rPr>
          <w:sz w:val="26"/>
          <w:szCs w:val="26"/>
          <w:rPrChange w:id="20847" w:author="Le Minh Nghia" w:date="2019-10-09T10:56:00Z">
            <w:rPr>
              <w:sz w:val="26"/>
              <w:szCs w:val="26"/>
            </w:rPr>
          </w:rPrChange>
        </w:rPr>
        <w:t xml:space="preserve"> </w:t>
      </w:r>
      <w:proofErr w:type="spellStart"/>
      <w:r w:rsidRPr="00B41112">
        <w:rPr>
          <w:sz w:val="26"/>
          <w:szCs w:val="26"/>
          <w:rPrChange w:id="20848" w:author="Le Minh Nghia" w:date="2019-10-09T10:56:00Z">
            <w:rPr>
              <w:sz w:val="26"/>
              <w:szCs w:val="26"/>
            </w:rPr>
          </w:rPrChange>
        </w:rPr>
        <w:t>khẩu</w:t>
      </w:r>
      <w:proofErr w:type="spellEnd"/>
      <w:r w:rsidRPr="00B41112">
        <w:rPr>
          <w:sz w:val="26"/>
          <w:szCs w:val="26"/>
          <w:rPrChange w:id="20849" w:author="Le Minh Nghia" w:date="2019-10-09T10:56:00Z">
            <w:rPr>
              <w:sz w:val="26"/>
              <w:szCs w:val="26"/>
            </w:rPr>
          </w:rPrChange>
        </w:rPr>
        <w:t xml:space="preserve"> </w:t>
      </w:r>
      <w:proofErr w:type="spellStart"/>
      <w:r w:rsidRPr="00B41112">
        <w:rPr>
          <w:sz w:val="26"/>
          <w:szCs w:val="26"/>
          <w:rPrChange w:id="20850" w:author="Le Minh Nghia" w:date="2019-10-09T10:56:00Z">
            <w:rPr>
              <w:sz w:val="26"/>
              <w:szCs w:val="26"/>
            </w:rPr>
          </w:rPrChange>
        </w:rPr>
        <w:t>mới</w:t>
      </w:r>
      <w:proofErr w:type="spellEnd"/>
      <w:r w:rsidRPr="00B41112">
        <w:rPr>
          <w:sz w:val="26"/>
          <w:szCs w:val="26"/>
          <w:rPrChange w:id="20851" w:author="Le Minh Nghia" w:date="2019-10-09T10:56:00Z">
            <w:rPr>
              <w:sz w:val="26"/>
              <w:szCs w:val="26"/>
            </w:rPr>
          </w:rPrChange>
        </w:rPr>
        <w:t xml:space="preserve"> </w:t>
      </w:r>
      <w:proofErr w:type="spellStart"/>
      <w:r w:rsidRPr="00B41112">
        <w:rPr>
          <w:sz w:val="26"/>
          <w:szCs w:val="26"/>
          <w:rPrChange w:id="20852" w:author="Le Minh Nghia" w:date="2019-10-09T10:56:00Z">
            <w:rPr>
              <w:sz w:val="26"/>
              <w:szCs w:val="26"/>
            </w:rPr>
          </w:rPrChange>
        </w:rPr>
        <w:t>cho</w:t>
      </w:r>
      <w:proofErr w:type="spellEnd"/>
      <w:r w:rsidRPr="00B41112">
        <w:rPr>
          <w:sz w:val="26"/>
          <w:szCs w:val="26"/>
          <w:rPrChange w:id="20853" w:author="Le Minh Nghia" w:date="2019-10-09T10:56:00Z">
            <w:rPr>
              <w:sz w:val="26"/>
              <w:szCs w:val="26"/>
            </w:rPr>
          </w:rPrChange>
        </w:rPr>
        <w:t xml:space="preserve"> </w:t>
      </w:r>
      <w:proofErr w:type="spellStart"/>
      <w:r w:rsidRPr="00B41112">
        <w:rPr>
          <w:sz w:val="26"/>
          <w:szCs w:val="26"/>
          <w:rPrChange w:id="20854" w:author="Le Minh Nghia" w:date="2019-10-09T10:56:00Z">
            <w:rPr>
              <w:sz w:val="26"/>
              <w:szCs w:val="26"/>
            </w:rPr>
          </w:rPrChange>
        </w:rPr>
        <w:t>mình</w:t>
      </w:r>
      <w:proofErr w:type="spellEnd"/>
      <w:r w:rsidRPr="00B41112">
        <w:rPr>
          <w:sz w:val="26"/>
          <w:szCs w:val="26"/>
          <w:rPrChange w:id="20855" w:author="Le Minh Nghia" w:date="2019-10-09T10:56:00Z">
            <w:rPr>
              <w:sz w:val="26"/>
              <w:szCs w:val="26"/>
            </w:rPr>
          </w:rPrChange>
        </w:rPr>
        <w:t>.</w:t>
      </w:r>
      <w:r w:rsidRPr="00B41112">
        <w:rPr>
          <w:noProof/>
          <w:sz w:val="26"/>
          <w:szCs w:val="26"/>
          <w:rPrChange w:id="20856" w:author="Le Minh Nghia" w:date="2019-10-09T10:56:00Z">
            <w:rPr>
              <w:noProof/>
            </w:rPr>
          </w:rPrChange>
        </w:rPr>
        <w:drawing>
          <wp:inline distT="0" distB="0" distL="0" distR="0" wp14:anchorId="246D4A85" wp14:editId="4C2A5801">
            <wp:extent cx="5972175" cy="2467610"/>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175" cy="2467610"/>
                    </a:xfrm>
                    <a:prstGeom prst="rect">
                      <a:avLst/>
                    </a:prstGeom>
                  </pic:spPr>
                </pic:pic>
              </a:graphicData>
            </a:graphic>
          </wp:inline>
        </w:drawing>
      </w:r>
    </w:p>
    <w:p w:rsidR="00EB587D" w:rsidRPr="00B41112" w:rsidRDefault="00EB587D" w:rsidP="00EB587D">
      <w:pPr>
        <w:pStyle w:val="ListParagraph"/>
        <w:jc w:val="center"/>
        <w:rPr>
          <w:i/>
          <w:sz w:val="26"/>
          <w:szCs w:val="26"/>
          <w:rPrChange w:id="20857" w:author="Le Minh Nghia" w:date="2019-10-09T10:56:00Z">
            <w:rPr>
              <w:i/>
              <w:sz w:val="26"/>
              <w:szCs w:val="26"/>
            </w:rPr>
          </w:rPrChange>
        </w:rPr>
      </w:pPr>
      <w:proofErr w:type="spellStart"/>
      <w:r w:rsidRPr="00B41112">
        <w:rPr>
          <w:i/>
          <w:sz w:val="26"/>
          <w:szCs w:val="26"/>
          <w:rPrChange w:id="20858" w:author="Le Minh Nghia" w:date="2019-10-09T10:56:00Z">
            <w:rPr>
              <w:i/>
              <w:sz w:val="26"/>
              <w:szCs w:val="26"/>
            </w:rPr>
          </w:rPrChange>
        </w:rPr>
        <w:t>Hình</w:t>
      </w:r>
      <w:proofErr w:type="spellEnd"/>
      <w:r w:rsidRPr="00B41112">
        <w:rPr>
          <w:i/>
          <w:sz w:val="26"/>
          <w:szCs w:val="26"/>
          <w:rPrChange w:id="20859" w:author="Le Minh Nghia" w:date="2019-10-09T10:56:00Z">
            <w:rPr>
              <w:i/>
              <w:sz w:val="26"/>
              <w:szCs w:val="26"/>
            </w:rPr>
          </w:rPrChange>
        </w:rPr>
        <w:t xml:space="preserve"> 4.a.3. </w:t>
      </w:r>
      <w:proofErr w:type="spellStart"/>
      <w:r w:rsidRPr="00B41112">
        <w:rPr>
          <w:i/>
          <w:sz w:val="26"/>
          <w:szCs w:val="26"/>
          <w:rPrChange w:id="20860" w:author="Le Minh Nghia" w:date="2019-10-09T10:56:00Z">
            <w:rPr>
              <w:i/>
              <w:sz w:val="26"/>
              <w:szCs w:val="26"/>
            </w:rPr>
          </w:rPrChange>
        </w:rPr>
        <w:t>giao</w:t>
      </w:r>
      <w:proofErr w:type="spellEnd"/>
      <w:r w:rsidRPr="00B41112">
        <w:rPr>
          <w:i/>
          <w:sz w:val="26"/>
          <w:szCs w:val="26"/>
          <w:rPrChange w:id="20861" w:author="Le Minh Nghia" w:date="2019-10-09T10:56:00Z">
            <w:rPr>
              <w:i/>
              <w:sz w:val="26"/>
              <w:szCs w:val="26"/>
            </w:rPr>
          </w:rPrChange>
        </w:rPr>
        <w:t xml:space="preserve"> </w:t>
      </w:r>
      <w:proofErr w:type="spellStart"/>
      <w:r w:rsidRPr="00B41112">
        <w:rPr>
          <w:i/>
          <w:sz w:val="26"/>
          <w:szCs w:val="26"/>
          <w:rPrChange w:id="20862" w:author="Le Minh Nghia" w:date="2019-10-09T10:56:00Z">
            <w:rPr>
              <w:i/>
              <w:sz w:val="26"/>
              <w:szCs w:val="26"/>
            </w:rPr>
          </w:rPrChange>
        </w:rPr>
        <w:t>diện</w:t>
      </w:r>
      <w:proofErr w:type="spellEnd"/>
      <w:r w:rsidRPr="00B41112">
        <w:rPr>
          <w:i/>
          <w:sz w:val="26"/>
          <w:szCs w:val="26"/>
          <w:rPrChange w:id="20863" w:author="Le Minh Nghia" w:date="2019-10-09T10:56:00Z">
            <w:rPr>
              <w:i/>
              <w:sz w:val="26"/>
              <w:szCs w:val="26"/>
            </w:rPr>
          </w:rPrChange>
        </w:rPr>
        <w:t xml:space="preserve"> </w:t>
      </w:r>
      <w:proofErr w:type="spellStart"/>
      <w:r w:rsidRPr="00B41112">
        <w:rPr>
          <w:i/>
          <w:sz w:val="26"/>
          <w:szCs w:val="26"/>
          <w:rPrChange w:id="20864" w:author="Le Minh Nghia" w:date="2019-10-09T10:56:00Z">
            <w:rPr>
              <w:i/>
              <w:sz w:val="26"/>
              <w:szCs w:val="26"/>
            </w:rPr>
          </w:rPrChange>
        </w:rPr>
        <w:t>nhập</w:t>
      </w:r>
      <w:proofErr w:type="spellEnd"/>
      <w:r w:rsidRPr="00B41112">
        <w:rPr>
          <w:i/>
          <w:sz w:val="26"/>
          <w:szCs w:val="26"/>
          <w:rPrChange w:id="20865" w:author="Le Minh Nghia" w:date="2019-10-09T10:56:00Z">
            <w:rPr>
              <w:i/>
              <w:sz w:val="26"/>
              <w:szCs w:val="26"/>
            </w:rPr>
          </w:rPrChange>
        </w:rPr>
        <w:t xml:space="preserve"> </w:t>
      </w:r>
      <w:proofErr w:type="spellStart"/>
      <w:r w:rsidRPr="00B41112">
        <w:rPr>
          <w:i/>
          <w:sz w:val="26"/>
          <w:szCs w:val="26"/>
          <w:rPrChange w:id="20866" w:author="Le Minh Nghia" w:date="2019-10-09T10:56:00Z">
            <w:rPr>
              <w:i/>
              <w:sz w:val="26"/>
              <w:szCs w:val="26"/>
            </w:rPr>
          </w:rPrChange>
        </w:rPr>
        <w:t>lại</w:t>
      </w:r>
      <w:proofErr w:type="spellEnd"/>
      <w:r w:rsidRPr="00B41112">
        <w:rPr>
          <w:i/>
          <w:sz w:val="26"/>
          <w:szCs w:val="26"/>
          <w:rPrChange w:id="20867" w:author="Le Minh Nghia" w:date="2019-10-09T10:56:00Z">
            <w:rPr>
              <w:i/>
              <w:sz w:val="26"/>
              <w:szCs w:val="26"/>
            </w:rPr>
          </w:rPrChange>
        </w:rPr>
        <w:t xml:space="preserve"> </w:t>
      </w:r>
      <w:proofErr w:type="spellStart"/>
      <w:r w:rsidRPr="00B41112">
        <w:rPr>
          <w:i/>
          <w:sz w:val="26"/>
          <w:szCs w:val="26"/>
          <w:rPrChange w:id="20868" w:author="Le Minh Nghia" w:date="2019-10-09T10:56:00Z">
            <w:rPr>
              <w:i/>
              <w:sz w:val="26"/>
              <w:szCs w:val="26"/>
            </w:rPr>
          </w:rPrChange>
        </w:rPr>
        <w:t>mật</w:t>
      </w:r>
      <w:proofErr w:type="spellEnd"/>
      <w:r w:rsidRPr="00B41112">
        <w:rPr>
          <w:i/>
          <w:sz w:val="26"/>
          <w:szCs w:val="26"/>
          <w:rPrChange w:id="20869" w:author="Le Minh Nghia" w:date="2019-10-09T10:56:00Z">
            <w:rPr>
              <w:i/>
              <w:sz w:val="26"/>
              <w:szCs w:val="26"/>
            </w:rPr>
          </w:rPrChange>
        </w:rPr>
        <w:t xml:space="preserve"> </w:t>
      </w:r>
      <w:proofErr w:type="spellStart"/>
      <w:r w:rsidRPr="00B41112">
        <w:rPr>
          <w:i/>
          <w:sz w:val="26"/>
          <w:szCs w:val="26"/>
          <w:rPrChange w:id="20870" w:author="Le Minh Nghia" w:date="2019-10-09T10:56:00Z">
            <w:rPr>
              <w:i/>
              <w:sz w:val="26"/>
              <w:szCs w:val="26"/>
            </w:rPr>
          </w:rPrChange>
        </w:rPr>
        <w:t>khẩu</w:t>
      </w:r>
      <w:proofErr w:type="spellEnd"/>
      <w:r w:rsidRPr="00B41112">
        <w:rPr>
          <w:i/>
          <w:sz w:val="26"/>
          <w:szCs w:val="26"/>
          <w:rPrChange w:id="20871" w:author="Le Minh Nghia" w:date="2019-10-09T10:56:00Z">
            <w:rPr>
              <w:i/>
              <w:sz w:val="26"/>
              <w:szCs w:val="26"/>
            </w:rPr>
          </w:rPrChange>
        </w:rPr>
        <w:t xml:space="preserve"> </w:t>
      </w:r>
      <w:proofErr w:type="spellStart"/>
      <w:r w:rsidRPr="00B41112">
        <w:rPr>
          <w:i/>
          <w:sz w:val="26"/>
          <w:szCs w:val="26"/>
          <w:rPrChange w:id="20872" w:author="Le Minh Nghia" w:date="2019-10-09T10:56:00Z">
            <w:rPr>
              <w:i/>
              <w:sz w:val="26"/>
              <w:szCs w:val="26"/>
            </w:rPr>
          </w:rPrChange>
        </w:rPr>
        <w:t>cho</w:t>
      </w:r>
      <w:proofErr w:type="spellEnd"/>
      <w:r w:rsidRPr="00B41112">
        <w:rPr>
          <w:i/>
          <w:sz w:val="26"/>
          <w:szCs w:val="26"/>
          <w:rPrChange w:id="20873" w:author="Le Minh Nghia" w:date="2019-10-09T10:56:00Z">
            <w:rPr>
              <w:i/>
              <w:sz w:val="26"/>
              <w:szCs w:val="26"/>
            </w:rPr>
          </w:rPrChange>
        </w:rPr>
        <w:t xml:space="preserve"> </w:t>
      </w:r>
      <w:proofErr w:type="spellStart"/>
      <w:r w:rsidRPr="00B41112">
        <w:rPr>
          <w:i/>
          <w:sz w:val="26"/>
          <w:szCs w:val="26"/>
          <w:rPrChange w:id="20874" w:author="Le Minh Nghia" w:date="2019-10-09T10:56:00Z">
            <w:rPr>
              <w:i/>
              <w:sz w:val="26"/>
              <w:szCs w:val="26"/>
            </w:rPr>
          </w:rPrChange>
        </w:rPr>
        <w:t>người</w:t>
      </w:r>
      <w:proofErr w:type="spellEnd"/>
      <w:r w:rsidRPr="00B41112">
        <w:rPr>
          <w:i/>
          <w:sz w:val="26"/>
          <w:szCs w:val="26"/>
          <w:rPrChange w:id="20875" w:author="Le Minh Nghia" w:date="2019-10-09T10:56:00Z">
            <w:rPr>
              <w:i/>
              <w:sz w:val="26"/>
              <w:szCs w:val="26"/>
            </w:rPr>
          </w:rPrChange>
        </w:rPr>
        <w:t xml:space="preserve"> </w:t>
      </w:r>
      <w:proofErr w:type="spellStart"/>
      <w:r w:rsidRPr="00B41112">
        <w:rPr>
          <w:i/>
          <w:sz w:val="26"/>
          <w:szCs w:val="26"/>
          <w:rPrChange w:id="20876" w:author="Le Minh Nghia" w:date="2019-10-09T10:56:00Z">
            <w:rPr>
              <w:i/>
              <w:sz w:val="26"/>
              <w:szCs w:val="26"/>
            </w:rPr>
          </w:rPrChange>
        </w:rPr>
        <w:t>dùng</w:t>
      </w:r>
      <w:proofErr w:type="spellEnd"/>
    </w:p>
    <w:p w:rsidR="00EB587D" w:rsidRPr="00B41112" w:rsidRDefault="00EB587D" w:rsidP="00EB587D">
      <w:pPr>
        <w:pStyle w:val="ListParagraph"/>
        <w:rPr>
          <w:sz w:val="26"/>
          <w:szCs w:val="26"/>
          <w:rPrChange w:id="20877" w:author="Le Minh Nghia" w:date="2019-10-09T10:56:00Z">
            <w:rPr>
              <w:sz w:val="26"/>
              <w:szCs w:val="26"/>
            </w:rPr>
          </w:rPrChange>
        </w:rPr>
      </w:pPr>
    </w:p>
    <w:p w:rsidR="000917F1" w:rsidRPr="00B41112" w:rsidRDefault="000917F1" w:rsidP="00AC20BC">
      <w:pPr>
        <w:pStyle w:val="ListParagraph"/>
        <w:numPr>
          <w:ilvl w:val="0"/>
          <w:numId w:val="46"/>
        </w:numPr>
        <w:rPr>
          <w:b/>
          <w:sz w:val="26"/>
          <w:szCs w:val="26"/>
          <w:rPrChange w:id="20878" w:author="Le Minh Nghia" w:date="2019-10-09T10:56:00Z">
            <w:rPr>
              <w:b/>
              <w:sz w:val="26"/>
              <w:szCs w:val="26"/>
            </w:rPr>
          </w:rPrChange>
        </w:rPr>
      </w:pPr>
      <w:proofErr w:type="spellStart"/>
      <w:r w:rsidRPr="00B41112">
        <w:rPr>
          <w:b/>
          <w:sz w:val="26"/>
          <w:szCs w:val="26"/>
          <w:rPrChange w:id="20879" w:author="Le Minh Nghia" w:date="2019-10-09T10:56:00Z">
            <w:rPr>
              <w:b/>
              <w:sz w:val="26"/>
              <w:szCs w:val="26"/>
            </w:rPr>
          </w:rPrChange>
        </w:rPr>
        <w:t>Giao</w:t>
      </w:r>
      <w:proofErr w:type="spellEnd"/>
      <w:r w:rsidRPr="00B41112">
        <w:rPr>
          <w:b/>
          <w:sz w:val="26"/>
          <w:szCs w:val="26"/>
          <w:rPrChange w:id="20880" w:author="Le Minh Nghia" w:date="2019-10-09T10:56:00Z">
            <w:rPr>
              <w:b/>
              <w:sz w:val="26"/>
              <w:szCs w:val="26"/>
            </w:rPr>
          </w:rPrChange>
        </w:rPr>
        <w:t xml:space="preserve"> </w:t>
      </w:r>
      <w:proofErr w:type="spellStart"/>
      <w:r w:rsidRPr="00B41112">
        <w:rPr>
          <w:b/>
          <w:sz w:val="26"/>
          <w:szCs w:val="26"/>
          <w:rPrChange w:id="20881" w:author="Le Minh Nghia" w:date="2019-10-09T10:56:00Z">
            <w:rPr>
              <w:b/>
              <w:sz w:val="26"/>
              <w:szCs w:val="26"/>
            </w:rPr>
          </w:rPrChange>
        </w:rPr>
        <w:t>diện</w:t>
      </w:r>
      <w:proofErr w:type="spellEnd"/>
      <w:r w:rsidRPr="00B41112">
        <w:rPr>
          <w:b/>
          <w:sz w:val="26"/>
          <w:szCs w:val="26"/>
          <w:rPrChange w:id="20882" w:author="Le Minh Nghia" w:date="2019-10-09T10:56:00Z">
            <w:rPr>
              <w:b/>
              <w:sz w:val="26"/>
              <w:szCs w:val="26"/>
            </w:rPr>
          </w:rPrChange>
        </w:rPr>
        <w:t xml:space="preserve"> </w:t>
      </w:r>
      <w:proofErr w:type="spellStart"/>
      <w:r w:rsidRPr="00B41112">
        <w:rPr>
          <w:b/>
          <w:sz w:val="26"/>
          <w:szCs w:val="26"/>
          <w:rPrChange w:id="20883" w:author="Le Minh Nghia" w:date="2019-10-09T10:56:00Z">
            <w:rPr>
              <w:b/>
              <w:sz w:val="26"/>
              <w:szCs w:val="26"/>
            </w:rPr>
          </w:rPrChange>
        </w:rPr>
        <w:t>cho</w:t>
      </w:r>
      <w:proofErr w:type="spellEnd"/>
      <w:r w:rsidRPr="00B41112">
        <w:rPr>
          <w:b/>
          <w:sz w:val="26"/>
          <w:szCs w:val="26"/>
          <w:rPrChange w:id="20884" w:author="Le Minh Nghia" w:date="2019-10-09T10:56:00Z">
            <w:rPr>
              <w:b/>
              <w:sz w:val="26"/>
              <w:szCs w:val="26"/>
            </w:rPr>
          </w:rPrChange>
        </w:rPr>
        <w:t xml:space="preserve"> </w:t>
      </w:r>
      <w:proofErr w:type="spellStart"/>
      <w:r w:rsidRPr="00B41112">
        <w:rPr>
          <w:b/>
          <w:sz w:val="26"/>
          <w:szCs w:val="26"/>
          <w:rPrChange w:id="20885" w:author="Le Minh Nghia" w:date="2019-10-09T10:56:00Z">
            <w:rPr>
              <w:b/>
              <w:sz w:val="26"/>
              <w:szCs w:val="26"/>
            </w:rPr>
          </w:rPrChange>
        </w:rPr>
        <w:t>người</w:t>
      </w:r>
      <w:proofErr w:type="spellEnd"/>
      <w:r w:rsidRPr="00B41112">
        <w:rPr>
          <w:b/>
          <w:sz w:val="26"/>
          <w:szCs w:val="26"/>
          <w:rPrChange w:id="20886" w:author="Le Minh Nghia" w:date="2019-10-09T10:56:00Z">
            <w:rPr>
              <w:b/>
              <w:sz w:val="26"/>
              <w:szCs w:val="26"/>
            </w:rPr>
          </w:rPrChange>
        </w:rPr>
        <w:t xml:space="preserve"> </w:t>
      </w:r>
      <w:proofErr w:type="spellStart"/>
      <w:r w:rsidRPr="00B41112">
        <w:rPr>
          <w:b/>
          <w:sz w:val="26"/>
          <w:szCs w:val="26"/>
          <w:rPrChange w:id="20887" w:author="Le Minh Nghia" w:date="2019-10-09T10:56:00Z">
            <w:rPr>
              <w:b/>
              <w:sz w:val="26"/>
              <w:szCs w:val="26"/>
            </w:rPr>
          </w:rPrChange>
        </w:rPr>
        <w:t>quản</w:t>
      </w:r>
      <w:proofErr w:type="spellEnd"/>
      <w:r w:rsidRPr="00B41112">
        <w:rPr>
          <w:b/>
          <w:sz w:val="26"/>
          <w:szCs w:val="26"/>
          <w:rPrChange w:id="20888" w:author="Le Minh Nghia" w:date="2019-10-09T10:56:00Z">
            <w:rPr>
              <w:b/>
              <w:sz w:val="26"/>
              <w:szCs w:val="26"/>
            </w:rPr>
          </w:rPrChange>
        </w:rPr>
        <w:t xml:space="preserve"> </w:t>
      </w:r>
      <w:proofErr w:type="spellStart"/>
      <w:r w:rsidRPr="00B41112">
        <w:rPr>
          <w:b/>
          <w:sz w:val="26"/>
          <w:szCs w:val="26"/>
          <w:rPrChange w:id="20889" w:author="Le Minh Nghia" w:date="2019-10-09T10:56:00Z">
            <w:rPr>
              <w:b/>
              <w:sz w:val="26"/>
              <w:szCs w:val="26"/>
            </w:rPr>
          </w:rPrChange>
        </w:rPr>
        <w:t>trị</w:t>
      </w:r>
      <w:proofErr w:type="spellEnd"/>
      <w:r w:rsidRPr="00B41112">
        <w:rPr>
          <w:b/>
          <w:sz w:val="26"/>
          <w:szCs w:val="26"/>
          <w:rPrChange w:id="20890" w:author="Le Minh Nghia" w:date="2019-10-09T10:56:00Z">
            <w:rPr>
              <w:b/>
              <w:sz w:val="26"/>
              <w:szCs w:val="26"/>
            </w:rPr>
          </w:rPrChange>
        </w:rPr>
        <w:t xml:space="preserve"> </w:t>
      </w:r>
      <w:proofErr w:type="spellStart"/>
      <w:r w:rsidRPr="00B41112">
        <w:rPr>
          <w:b/>
          <w:sz w:val="26"/>
          <w:szCs w:val="26"/>
          <w:rPrChange w:id="20891" w:author="Le Minh Nghia" w:date="2019-10-09T10:56:00Z">
            <w:rPr>
              <w:b/>
              <w:sz w:val="26"/>
              <w:szCs w:val="26"/>
            </w:rPr>
          </w:rPrChange>
        </w:rPr>
        <w:t>viên</w:t>
      </w:r>
      <w:proofErr w:type="spellEnd"/>
      <w:r w:rsidRPr="00B41112">
        <w:rPr>
          <w:b/>
          <w:sz w:val="26"/>
          <w:szCs w:val="26"/>
          <w:rPrChange w:id="20892" w:author="Le Minh Nghia" w:date="2019-10-09T10:56:00Z">
            <w:rPr>
              <w:b/>
              <w:sz w:val="26"/>
              <w:szCs w:val="26"/>
            </w:rPr>
          </w:rPrChange>
        </w:rPr>
        <w:t xml:space="preserve"> </w:t>
      </w:r>
      <w:proofErr w:type="spellStart"/>
      <w:r w:rsidRPr="00B41112">
        <w:rPr>
          <w:b/>
          <w:sz w:val="26"/>
          <w:szCs w:val="26"/>
          <w:rPrChange w:id="20893" w:author="Le Minh Nghia" w:date="2019-10-09T10:56:00Z">
            <w:rPr>
              <w:b/>
              <w:sz w:val="26"/>
              <w:szCs w:val="26"/>
            </w:rPr>
          </w:rPrChange>
        </w:rPr>
        <w:t>sau</w:t>
      </w:r>
      <w:proofErr w:type="spellEnd"/>
      <w:r w:rsidRPr="00B41112">
        <w:rPr>
          <w:b/>
          <w:sz w:val="26"/>
          <w:szCs w:val="26"/>
          <w:rPrChange w:id="20894" w:author="Le Minh Nghia" w:date="2019-10-09T10:56:00Z">
            <w:rPr>
              <w:b/>
              <w:sz w:val="26"/>
              <w:szCs w:val="26"/>
            </w:rPr>
          </w:rPrChange>
        </w:rPr>
        <w:t xml:space="preserve"> </w:t>
      </w:r>
      <w:proofErr w:type="spellStart"/>
      <w:r w:rsidRPr="00B41112">
        <w:rPr>
          <w:b/>
          <w:sz w:val="26"/>
          <w:szCs w:val="26"/>
          <w:rPrChange w:id="20895" w:author="Le Minh Nghia" w:date="2019-10-09T10:56:00Z">
            <w:rPr>
              <w:b/>
              <w:sz w:val="26"/>
              <w:szCs w:val="26"/>
            </w:rPr>
          </w:rPrChange>
        </w:rPr>
        <w:t>khi</w:t>
      </w:r>
      <w:proofErr w:type="spellEnd"/>
      <w:r w:rsidRPr="00B41112">
        <w:rPr>
          <w:b/>
          <w:sz w:val="26"/>
          <w:szCs w:val="26"/>
          <w:rPrChange w:id="20896" w:author="Le Minh Nghia" w:date="2019-10-09T10:56:00Z">
            <w:rPr>
              <w:b/>
              <w:sz w:val="26"/>
              <w:szCs w:val="26"/>
            </w:rPr>
          </w:rPrChange>
        </w:rPr>
        <w:t xml:space="preserve"> </w:t>
      </w:r>
      <w:proofErr w:type="spellStart"/>
      <w:r w:rsidRPr="00B41112">
        <w:rPr>
          <w:b/>
          <w:sz w:val="26"/>
          <w:szCs w:val="26"/>
          <w:rPrChange w:id="20897" w:author="Le Minh Nghia" w:date="2019-10-09T10:56:00Z">
            <w:rPr>
              <w:b/>
              <w:sz w:val="26"/>
              <w:szCs w:val="26"/>
            </w:rPr>
          </w:rPrChange>
        </w:rPr>
        <w:t>đăng</w:t>
      </w:r>
      <w:proofErr w:type="spellEnd"/>
      <w:r w:rsidRPr="00B41112">
        <w:rPr>
          <w:b/>
          <w:sz w:val="26"/>
          <w:szCs w:val="26"/>
          <w:rPrChange w:id="20898" w:author="Le Minh Nghia" w:date="2019-10-09T10:56:00Z">
            <w:rPr>
              <w:b/>
              <w:sz w:val="26"/>
              <w:szCs w:val="26"/>
            </w:rPr>
          </w:rPrChange>
        </w:rPr>
        <w:t xml:space="preserve"> </w:t>
      </w:r>
      <w:proofErr w:type="spellStart"/>
      <w:r w:rsidRPr="00B41112">
        <w:rPr>
          <w:b/>
          <w:sz w:val="26"/>
          <w:szCs w:val="26"/>
          <w:rPrChange w:id="20899" w:author="Le Minh Nghia" w:date="2019-10-09T10:56:00Z">
            <w:rPr>
              <w:b/>
              <w:sz w:val="26"/>
              <w:szCs w:val="26"/>
            </w:rPr>
          </w:rPrChange>
        </w:rPr>
        <w:t>nhập</w:t>
      </w:r>
      <w:proofErr w:type="spellEnd"/>
      <w:r w:rsidRPr="00B41112">
        <w:rPr>
          <w:b/>
          <w:sz w:val="26"/>
          <w:szCs w:val="26"/>
          <w:rPrChange w:id="20900" w:author="Le Minh Nghia" w:date="2019-10-09T10:56:00Z">
            <w:rPr>
              <w:b/>
              <w:sz w:val="26"/>
              <w:szCs w:val="26"/>
            </w:rPr>
          </w:rPrChange>
        </w:rPr>
        <w:t xml:space="preserve"> </w:t>
      </w:r>
    </w:p>
    <w:p w:rsidR="00EB587D" w:rsidRPr="00B41112" w:rsidRDefault="0033025F" w:rsidP="0033025F">
      <w:pPr>
        <w:pStyle w:val="ListParagraph"/>
        <w:jc w:val="center"/>
        <w:rPr>
          <w:sz w:val="26"/>
          <w:szCs w:val="26"/>
          <w:rPrChange w:id="20901" w:author="Le Minh Nghia" w:date="2019-10-09T10:56:00Z">
            <w:rPr>
              <w:sz w:val="26"/>
              <w:szCs w:val="26"/>
            </w:rPr>
          </w:rPrChange>
        </w:rPr>
      </w:pPr>
      <w:r w:rsidRPr="00B41112">
        <w:rPr>
          <w:noProof/>
          <w:sz w:val="26"/>
          <w:szCs w:val="26"/>
          <w:rPrChange w:id="20902" w:author="Le Minh Nghia" w:date="2019-10-09T10:56:00Z">
            <w:rPr>
              <w:noProof/>
            </w:rPr>
          </w:rPrChange>
        </w:rPr>
        <w:drawing>
          <wp:inline distT="0" distB="0" distL="0" distR="0" wp14:anchorId="3B5E6471" wp14:editId="6B755D74">
            <wp:extent cx="5972175" cy="259588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2595880"/>
                    </a:xfrm>
                    <a:prstGeom prst="rect">
                      <a:avLst/>
                    </a:prstGeom>
                  </pic:spPr>
                </pic:pic>
              </a:graphicData>
            </a:graphic>
          </wp:inline>
        </w:drawing>
      </w:r>
    </w:p>
    <w:p w:rsidR="002419AC" w:rsidRPr="00B41112" w:rsidRDefault="002419AC" w:rsidP="00EB587D">
      <w:pPr>
        <w:pStyle w:val="ListParagraph"/>
        <w:jc w:val="center"/>
        <w:rPr>
          <w:i/>
          <w:sz w:val="26"/>
          <w:szCs w:val="26"/>
          <w:rPrChange w:id="20903" w:author="Le Minh Nghia" w:date="2019-10-09T10:56:00Z">
            <w:rPr>
              <w:i/>
              <w:sz w:val="26"/>
              <w:szCs w:val="26"/>
            </w:rPr>
          </w:rPrChange>
        </w:rPr>
      </w:pPr>
      <w:proofErr w:type="spellStart"/>
      <w:r w:rsidRPr="00B41112">
        <w:rPr>
          <w:i/>
          <w:sz w:val="26"/>
          <w:szCs w:val="26"/>
          <w:rPrChange w:id="20904" w:author="Le Minh Nghia" w:date="2019-10-09T10:56:00Z">
            <w:rPr>
              <w:i/>
              <w:sz w:val="26"/>
              <w:szCs w:val="26"/>
            </w:rPr>
          </w:rPrChange>
        </w:rPr>
        <w:t>Hình</w:t>
      </w:r>
      <w:proofErr w:type="spellEnd"/>
      <w:r w:rsidRPr="00B41112">
        <w:rPr>
          <w:i/>
          <w:sz w:val="26"/>
          <w:szCs w:val="26"/>
          <w:rPrChange w:id="20905" w:author="Le Minh Nghia" w:date="2019-10-09T10:56:00Z">
            <w:rPr>
              <w:i/>
              <w:sz w:val="26"/>
              <w:szCs w:val="26"/>
            </w:rPr>
          </w:rPrChange>
        </w:rPr>
        <w:t xml:space="preserve"> 4.b.1. </w:t>
      </w:r>
      <w:proofErr w:type="spellStart"/>
      <w:r w:rsidRPr="00B41112">
        <w:rPr>
          <w:i/>
          <w:sz w:val="26"/>
          <w:szCs w:val="26"/>
          <w:rPrChange w:id="20906" w:author="Le Minh Nghia" w:date="2019-10-09T10:56:00Z">
            <w:rPr>
              <w:i/>
              <w:sz w:val="26"/>
              <w:szCs w:val="26"/>
            </w:rPr>
          </w:rPrChange>
        </w:rPr>
        <w:t>Giao</w:t>
      </w:r>
      <w:proofErr w:type="spellEnd"/>
      <w:r w:rsidRPr="00B41112">
        <w:rPr>
          <w:i/>
          <w:sz w:val="26"/>
          <w:szCs w:val="26"/>
          <w:rPrChange w:id="20907" w:author="Le Minh Nghia" w:date="2019-10-09T10:56:00Z">
            <w:rPr>
              <w:i/>
              <w:sz w:val="26"/>
              <w:szCs w:val="26"/>
            </w:rPr>
          </w:rPrChange>
        </w:rPr>
        <w:t xml:space="preserve"> </w:t>
      </w:r>
      <w:proofErr w:type="spellStart"/>
      <w:r w:rsidRPr="00B41112">
        <w:rPr>
          <w:i/>
          <w:sz w:val="26"/>
          <w:szCs w:val="26"/>
          <w:rPrChange w:id="20908" w:author="Le Minh Nghia" w:date="2019-10-09T10:56:00Z">
            <w:rPr>
              <w:i/>
              <w:sz w:val="26"/>
              <w:szCs w:val="26"/>
            </w:rPr>
          </w:rPrChange>
        </w:rPr>
        <w:t>diện</w:t>
      </w:r>
      <w:proofErr w:type="spellEnd"/>
      <w:r w:rsidRPr="00B41112">
        <w:rPr>
          <w:i/>
          <w:sz w:val="26"/>
          <w:szCs w:val="26"/>
          <w:rPrChange w:id="20909" w:author="Le Minh Nghia" w:date="2019-10-09T10:56:00Z">
            <w:rPr>
              <w:i/>
              <w:sz w:val="26"/>
              <w:szCs w:val="26"/>
            </w:rPr>
          </w:rPrChange>
        </w:rPr>
        <w:t xml:space="preserve"> </w:t>
      </w:r>
      <w:proofErr w:type="spellStart"/>
      <w:r w:rsidRPr="00B41112">
        <w:rPr>
          <w:i/>
          <w:sz w:val="26"/>
          <w:szCs w:val="26"/>
          <w:rPrChange w:id="20910" w:author="Le Minh Nghia" w:date="2019-10-09T10:56:00Z">
            <w:rPr>
              <w:i/>
              <w:sz w:val="26"/>
              <w:szCs w:val="26"/>
            </w:rPr>
          </w:rPrChange>
        </w:rPr>
        <w:t>sử</w:t>
      </w:r>
      <w:proofErr w:type="spellEnd"/>
      <w:r w:rsidRPr="00B41112">
        <w:rPr>
          <w:i/>
          <w:sz w:val="26"/>
          <w:szCs w:val="26"/>
          <w:rPrChange w:id="20911" w:author="Le Minh Nghia" w:date="2019-10-09T10:56:00Z">
            <w:rPr>
              <w:i/>
              <w:sz w:val="26"/>
              <w:szCs w:val="26"/>
            </w:rPr>
          </w:rPrChange>
        </w:rPr>
        <w:t xml:space="preserve"> </w:t>
      </w:r>
      <w:proofErr w:type="spellStart"/>
      <w:r w:rsidRPr="00B41112">
        <w:rPr>
          <w:i/>
          <w:sz w:val="26"/>
          <w:szCs w:val="26"/>
          <w:rPrChange w:id="20912" w:author="Le Minh Nghia" w:date="2019-10-09T10:56:00Z">
            <w:rPr>
              <w:i/>
              <w:sz w:val="26"/>
              <w:szCs w:val="26"/>
            </w:rPr>
          </w:rPrChange>
        </w:rPr>
        <w:t>dụng</w:t>
      </w:r>
      <w:proofErr w:type="spellEnd"/>
      <w:r w:rsidRPr="00B41112">
        <w:rPr>
          <w:i/>
          <w:sz w:val="26"/>
          <w:szCs w:val="26"/>
          <w:rPrChange w:id="20913" w:author="Le Minh Nghia" w:date="2019-10-09T10:56:00Z">
            <w:rPr>
              <w:i/>
              <w:sz w:val="26"/>
              <w:szCs w:val="26"/>
            </w:rPr>
          </w:rPrChange>
        </w:rPr>
        <w:t xml:space="preserve"> </w:t>
      </w:r>
      <w:proofErr w:type="spellStart"/>
      <w:r w:rsidRPr="00B41112">
        <w:rPr>
          <w:i/>
          <w:sz w:val="26"/>
          <w:szCs w:val="26"/>
          <w:rPrChange w:id="20914" w:author="Le Minh Nghia" w:date="2019-10-09T10:56:00Z">
            <w:rPr>
              <w:i/>
              <w:sz w:val="26"/>
              <w:szCs w:val="26"/>
            </w:rPr>
          </w:rPrChange>
        </w:rPr>
        <w:t>cho</w:t>
      </w:r>
      <w:proofErr w:type="spellEnd"/>
      <w:r w:rsidRPr="00B41112">
        <w:rPr>
          <w:i/>
          <w:sz w:val="26"/>
          <w:szCs w:val="26"/>
          <w:rPrChange w:id="20915" w:author="Le Minh Nghia" w:date="2019-10-09T10:56:00Z">
            <w:rPr>
              <w:i/>
              <w:sz w:val="26"/>
              <w:szCs w:val="26"/>
            </w:rPr>
          </w:rPrChange>
        </w:rPr>
        <w:t xml:space="preserve"> </w:t>
      </w:r>
      <w:proofErr w:type="spellStart"/>
      <w:r w:rsidRPr="00B41112">
        <w:rPr>
          <w:i/>
          <w:sz w:val="26"/>
          <w:szCs w:val="26"/>
          <w:rPrChange w:id="20916" w:author="Le Minh Nghia" w:date="2019-10-09T10:56:00Z">
            <w:rPr>
              <w:i/>
              <w:sz w:val="26"/>
              <w:szCs w:val="26"/>
            </w:rPr>
          </w:rPrChange>
        </w:rPr>
        <w:t>người</w:t>
      </w:r>
      <w:proofErr w:type="spellEnd"/>
      <w:r w:rsidRPr="00B41112">
        <w:rPr>
          <w:i/>
          <w:sz w:val="26"/>
          <w:szCs w:val="26"/>
          <w:rPrChange w:id="20917" w:author="Le Minh Nghia" w:date="2019-10-09T10:56:00Z">
            <w:rPr>
              <w:i/>
              <w:sz w:val="26"/>
              <w:szCs w:val="26"/>
            </w:rPr>
          </w:rPrChange>
        </w:rPr>
        <w:t xml:space="preserve"> </w:t>
      </w:r>
      <w:proofErr w:type="spellStart"/>
      <w:r w:rsidRPr="00B41112">
        <w:rPr>
          <w:i/>
          <w:sz w:val="26"/>
          <w:szCs w:val="26"/>
          <w:rPrChange w:id="20918" w:author="Le Minh Nghia" w:date="2019-10-09T10:56:00Z">
            <w:rPr>
              <w:i/>
              <w:sz w:val="26"/>
              <w:szCs w:val="26"/>
            </w:rPr>
          </w:rPrChange>
        </w:rPr>
        <w:t>quản</w:t>
      </w:r>
      <w:proofErr w:type="spellEnd"/>
      <w:r w:rsidRPr="00B41112">
        <w:rPr>
          <w:i/>
          <w:sz w:val="26"/>
          <w:szCs w:val="26"/>
          <w:rPrChange w:id="20919" w:author="Le Minh Nghia" w:date="2019-10-09T10:56:00Z">
            <w:rPr>
              <w:i/>
              <w:sz w:val="26"/>
              <w:szCs w:val="26"/>
            </w:rPr>
          </w:rPrChange>
        </w:rPr>
        <w:t xml:space="preserve"> </w:t>
      </w:r>
      <w:proofErr w:type="spellStart"/>
      <w:r w:rsidRPr="00B41112">
        <w:rPr>
          <w:i/>
          <w:sz w:val="26"/>
          <w:szCs w:val="26"/>
          <w:rPrChange w:id="20920" w:author="Le Minh Nghia" w:date="2019-10-09T10:56:00Z">
            <w:rPr>
              <w:i/>
              <w:sz w:val="26"/>
              <w:szCs w:val="26"/>
            </w:rPr>
          </w:rPrChange>
        </w:rPr>
        <w:t>trị</w:t>
      </w:r>
      <w:proofErr w:type="spellEnd"/>
      <w:r w:rsidRPr="00B41112">
        <w:rPr>
          <w:i/>
          <w:sz w:val="26"/>
          <w:szCs w:val="26"/>
          <w:rPrChange w:id="20921" w:author="Le Minh Nghia" w:date="2019-10-09T10:56:00Z">
            <w:rPr>
              <w:i/>
              <w:sz w:val="26"/>
              <w:szCs w:val="26"/>
            </w:rPr>
          </w:rPrChange>
        </w:rPr>
        <w:t xml:space="preserve"> </w:t>
      </w:r>
      <w:proofErr w:type="spellStart"/>
      <w:r w:rsidRPr="00B41112">
        <w:rPr>
          <w:i/>
          <w:sz w:val="26"/>
          <w:szCs w:val="26"/>
          <w:rPrChange w:id="20922" w:author="Le Minh Nghia" w:date="2019-10-09T10:56:00Z">
            <w:rPr>
              <w:i/>
              <w:sz w:val="26"/>
              <w:szCs w:val="26"/>
            </w:rPr>
          </w:rPrChange>
        </w:rPr>
        <w:t>viên</w:t>
      </w:r>
      <w:proofErr w:type="spellEnd"/>
    </w:p>
    <w:p w:rsidR="00E903F2" w:rsidRPr="00B41112" w:rsidRDefault="00E903F2" w:rsidP="00E903F2">
      <w:pPr>
        <w:pStyle w:val="ListParagraph"/>
        <w:rPr>
          <w:sz w:val="26"/>
          <w:szCs w:val="26"/>
          <w:rPrChange w:id="20923" w:author="Le Minh Nghia" w:date="2019-10-09T10:56:00Z">
            <w:rPr>
              <w:sz w:val="26"/>
              <w:szCs w:val="26"/>
            </w:rPr>
          </w:rPrChange>
        </w:rPr>
      </w:pPr>
      <w:proofErr w:type="spellStart"/>
      <w:r w:rsidRPr="00B41112">
        <w:rPr>
          <w:sz w:val="26"/>
          <w:szCs w:val="26"/>
          <w:rPrChange w:id="20924" w:author="Le Minh Nghia" w:date="2019-10-09T10:56:00Z">
            <w:rPr>
              <w:sz w:val="26"/>
              <w:szCs w:val="26"/>
            </w:rPr>
          </w:rPrChange>
        </w:rPr>
        <w:t>Giao</w:t>
      </w:r>
      <w:proofErr w:type="spellEnd"/>
      <w:r w:rsidRPr="00B41112">
        <w:rPr>
          <w:sz w:val="26"/>
          <w:szCs w:val="26"/>
          <w:rPrChange w:id="20925" w:author="Le Minh Nghia" w:date="2019-10-09T10:56:00Z">
            <w:rPr>
              <w:sz w:val="26"/>
              <w:szCs w:val="26"/>
            </w:rPr>
          </w:rPrChange>
        </w:rPr>
        <w:t xml:space="preserve"> </w:t>
      </w:r>
      <w:proofErr w:type="spellStart"/>
      <w:r w:rsidRPr="00B41112">
        <w:rPr>
          <w:sz w:val="26"/>
          <w:szCs w:val="26"/>
          <w:rPrChange w:id="20926" w:author="Le Minh Nghia" w:date="2019-10-09T10:56:00Z">
            <w:rPr>
              <w:sz w:val="26"/>
              <w:szCs w:val="26"/>
            </w:rPr>
          </w:rPrChange>
        </w:rPr>
        <w:t>diện</w:t>
      </w:r>
      <w:proofErr w:type="spellEnd"/>
      <w:r w:rsidR="006D6759" w:rsidRPr="00B41112">
        <w:rPr>
          <w:sz w:val="26"/>
          <w:szCs w:val="26"/>
          <w:rPrChange w:id="20927" w:author="Le Minh Nghia" w:date="2019-10-09T10:56:00Z">
            <w:rPr>
              <w:sz w:val="26"/>
              <w:szCs w:val="26"/>
            </w:rPr>
          </w:rPrChange>
        </w:rPr>
        <w:t xml:space="preserve"> </w:t>
      </w:r>
      <w:proofErr w:type="spellStart"/>
      <w:r w:rsidR="006D6759" w:rsidRPr="00B41112">
        <w:rPr>
          <w:sz w:val="26"/>
          <w:szCs w:val="26"/>
          <w:rPrChange w:id="20928" w:author="Le Minh Nghia" w:date="2019-10-09T10:56:00Z">
            <w:rPr>
              <w:sz w:val="26"/>
              <w:szCs w:val="26"/>
            </w:rPr>
          </w:rPrChange>
        </w:rPr>
        <w:t>sau</w:t>
      </w:r>
      <w:proofErr w:type="spellEnd"/>
      <w:r w:rsidR="006D6759" w:rsidRPr="00B41112">
        <w:rPr>
          <w:sz w:val="26"/>
          <w:szCs w:val="26"/>
          <w:rPrChange w:id="20929" w:author="Le Minh Nghia" w:date="2019-10-09T10:56:00Z">
            <w:rPr>
              <w:sz w:val="26"/>
              <w:szCs w:val="26"/>
            </w:rPr>
          </w:rPrChange>
        </w:rPr>
        <w:t xml:space="preserve"> </w:t>
      </w:r>
      <w:proofErr w:type="spellStart"/>
      <w:r w:rsidR="006D6759" w:rsidRPr="00B41112">
        <w:rPr>
          <w:sz w:val="26"/>
          <w:szCs w:val="26"/>
          <w:rPrChange w:id="20930" w:author="Le Minh Nghia" w:date="2019-10-09T10:56:00Z">
            <w:rPr>
              <w:sz w:val="26"/>
              <w:szCs w:val="26"/>
            </w:rPr>
          </w:rPrChange>
        </w:rPr>
        <w:t>khi</w:t>
      </w:r>
      <w:proofErr w:type="spellEnd"/>
      <w:r w:rsidR="006D6759" w:rsidRPr="00B41112">
        <w:rPr>
          <w:sz w:val="26"/>
          <w:szCs w:val="26"/>
          <w:rPrChange w:id="20931" w:author="Le Minh Nghia" w:date="2019-10-09T10:56:00Z">
            <w:rPr>
              <w:sz w:val="26"/>
              <w:szCs w:val="26"/>
            </w:rPr>
          </w:rPrChange>
        </w:rPr>
        <w:t xml:space="preserve"> </w:t>
      </w:r>
      <w:proofErr w:type="spellStart"/>
      <w:r w:rsidR="006D6759" w:rsidRPr="00B41112">
        <w:rPr>
          <w:sz w:val="26"/>
          <w:szCs w:val="26"/>
          <w:rPrChange w:id="20932" w:author="Le Minh Nghia" w:date="2019-10-09T10:56:00Z">
            <w:rPr>
              <w:sz w:val="26"/>
              <w:szCs w:val="26"/>
            </w:rPr>
          </w:rPrChange>
        </w:rPr>
        <w:t>đăng</w:t>
      </w:r>
      <w:proofErr w:type="spellEnd"/>
      <w:r w:rsidR="006D6759" w:rsidRPr="00B41112">
        <w:rPr>
          <w:sz w:val="26"/>
          <w:szCs w:val="26"/>
          <w:rPrChange w:id="20933" w:author="Le Minh Nghia" w:date="2019-10-09T10:56:00Z">
            <w:rPr>
              <w:sz w:val="26"/>
              <w:szCs w:val="26"/>
            </w:rPr>
          </w:rPrChange>
        </w:rPr>
        <w:t xml:space="preserve"> </w:t>
      </w:r>
      <w:proofErr w:type="spellStart"/>
      <w:r w:rsidR="006D6759" w:rsidRPr="00B41112">
        <w:rPr>
          <w:sz w:val="26"/>
          <w:szCs w:val="26"/>
          <w:rPrChange w:id="20934" w:author="Le Minh Nghia" w:date="2019-10-09T10:56:00Z">
            <w:rPr>
              <w:sz w:val="26"/>
              <w:szCs w:val="26"/>
            </w:rPr>
          </w:rPrChange>
        </w:rPr>
        <w:t>nhập</w:t>
      </w:r>
      <w:proofErr w:type="spellEnd"/>
      <w:r w:rsidR="006D6759" w:rsidRPr="00B41112">
        <w:rPr>
          <w:sz w:val="26"/>
          <w:szCs w:val="26"/>
          <w:rPrChange w:id="20935" w:author="Le Minh Nghia" w:date="2019-10-09T10:56:00Z">
            <w:rPr>
              <w:sz w:val="26"/>
              <w:szCs w:val="26"/>
            </w:rPr>
          </w:rPrChange>
        </w:rPr>
        <w:t xml:space="preserve"> </w:t>
      </w:r>
      <w:proofErr w:type="spellStart"/>
      <w:r w:rsidR="006D6759" w:rsidRPr="00B41112">
        <w:rPr>
          <w:sz w:val="26"/>
          <w:szCs w:val="26"/>
          <w:rPrChange w:id="20936" w:author="Le Minh Nghia" w:date="2019-10-09T10:56:00Z">
            <w:rPr>
              <w:sz w:val="26"/>
              <w:szCs w:val="26"/>
            </w:rPr>
          </w:rPrChange>
        </w:rPr>
        <w:t>thành</w:t>
      </w:r>
      <w:proofErr w:type="spellEnd"/>
      <w:r w:rsidR="006D6759" w:rsidRPr="00B41112">
        <w:rPr>
          <w:sz w:val="26"/>
          <w:szCs w:val="26"/>
          <w:rPrChange w:id="20937" w:author="Le Minh Nghia" w:date="2019-10-09T10:56:00Z">
            <w:rPr>
              <w:sz w:val="26"/>
              <w:szCs w:val="26"/>
            </w:rPr>
          </w:rPrChange>
        </w:rPr>
        <w:t xml:space="preserve"> </w:t>
      </w:r>
      <w:proofErr w:type="spellStart"/>
      <w:r w:rsidR="006D6759" w:rsidRPr="00B41112">
        <w:rPr>
          <w:sz w:val="26"/>
          <w:szCs w:val="26"/>
          <w:rPrChange w:id="20938" w:author="Le Minh Nghia" w:date="2019-10-09T10:56:00Z">
            <w:rPr>
              <w:sz w:val="26"/>
              <w:szCs w:val="26"/>
            </w:rPr>
          </w:rPrChange>
        </w:rPr>
        <w:t>công</w:t>
      </w:r>
      <w:proofErr w:type="spellEnd"/>
      <w:r w:rsidR="006D6759" w:rsidRPr="00B41112">
        <w:rPr>
          <w:sz w:val="26"/>
          <w:szCs w:val="26"/>
          <w:rPrChange w:id="20939" w:author="Le Minh Nghia" w:date="2019-10-09T10:56:00Z">
            <w:rPr>
              <w:sz w:val="26"/>
              <w:szCs w:val="26"/>
            </w:rPr>
          </w:rPrChange>
        </w:rPr>
        <w:t xml:space="preserve"> </w:t>
      </w:r>
      <w:proofErr w:type="spellStart"/>
      <w:r w:rsidR="006D6759" w:rsidRPr="00B41112">
        <w:rPr>
          <w:sz w:val="26"/>
          <w:szCs w:val="26"/>
          <w:rPrChange w:id="20940" w:author="Le Minh Nghia" w:date="2019-10-09T10:56:00Z">
            <w:rPr>
              <w:sz w:val="26"/>
              <w:szCs w:val="26"/>
            </w:rPr>
          </w:rPrChange>
        </w:rPr>
        <w:t>của</w:t>
      </w:r>
      <w:proofErr w:type="spellEnd"/>
      <w:r w:rsidR="006D6759" w:rsidRPr="00B41112">
        <w:rPr>
          <w:sz w:val="26"/>
          <w:szCs w:val="26"/>
          <w:rPrChange w:id="20941" w:author="Le Minh Nghia" w:date="2019-10-09T10:56:00Z">
            <w:rPr>
              <w:sz w:val="26"/>
              <w:szCs w:val="26"/>
            </w:rPr>
          </w:rPrChange>
        </w:rPr>
        <w:t xml:space="preserve"> </w:t>
      </w:r>
      <w:proofErr w:type="spellStart"/>
      <w:r w:rsidR="006D6759" w:rsidRPr="00B41112">
        <w:rPr>
          <w:sz w:val="26"/>
          <w:szCs w:val="26"/>
          <w:rPrChange w:id="20942" w:author="Le Minh Nghia" w:date="2019-10-09T10:56:00Z">
            <w:rPr>
              <w:sz w:val="26"/>
              <w:szCs w:val="26"/>
            </w:rPr>
          </w:rPrChange>
        </w:rPr>
        <w:t>người</w:t>
      </w:r>
      <w:proofErr w:type="spellEnd"/>
      <w:r w:rsidR="006D6759" w:rsidRPr="00B41112">
        <w:rPr>
          <w:sz w:val="26"/>
          <w:szCs w:val="26"/>
          <w:rPrChange w:id="20943" w:author="Le Minh Nghia" w:date="2019-10-09T10:56:00Z">
            <w:rPr>
              <w:sz w:val="26"/>
              <w:szCs w:val="26"/>
            </w:rPr>
          </w:rPrChange>
        </w:rPr>
        <w:t xml:space="preserve"> </w:t>
      </w:r>
      <w:proofErr w:type="spellStart"/>
      <w:r w:rsidR="006D6759" w:rsidRPr="00B41112">
        <w:rPr>
          <w:sz w:val="26"/>
          <w:szCs w:val="26"/>
          <w:rPrChange w:id="20944" w:author="Le Minh Nghia" w:date="2019-10-09T10:56:00Z">
            <w:rPr>
              <w:sz w:val="26"/>
              <w:szCs w:val="26"/>
            </w:rPr>
          </w:rPrChange>
        </w:rPr>
        <w:t>quản</w:t>
      </w:r>
      <w:proofErr w:type="spellEnd"/>
      <w:r w:rsidR="006D6759" w:rsidRPr="00B41112">
        <w:rPr>
          <w:sz w:val="26"/>
          <w:szCs w:val="26"/>
          <w:rPrChange w:id="20945" w:author="Le Minh Nghia" w:date="2019-10-09T10:56:00Z">
            <w:rPr>
              <w:sz w:val="26"/>
              <w:szCs w:val="26"/>
            </w:rPr>
          </w:rPrChange>
        </w:rPr>
        <w:t xml:space="preserve"> </w:t>
      </w:r>
      <w:proofErr w:type="spellStart"/>
      <w:r w:rsidR="006D6759" w:rsidRPr="00B41112">
        <w:rPr>
          <w:sz w:val="26"/>
          <w:szCs w:val="26"/>
          <w:rPrChange w:id="20946" w:author="Le Minh Nghia" w:date="2019-10-09T10:56:00Z">
            <w:rPr>
              <w:sz w:val="26"/>
              <w:szCs w:val="26"/>
            </w:rPr>
          </w:rPrChange>
        </w:rPr>
        <w:t>trị</w:t>
      </w:r>
      <w:proofErr w:type="spellEnd"/>
      <w:r w:rsidR="006D6759" w:rsidRPr="00B41112">
        <w:rPr>
          <w:sz w:val="26"/>
          <w:szCs w:val="26"/>
          <w:rPrChange w:id="20947" w:author="Le Minh Nghia" w:date="2019-10-09T10:56:00Z">
            <w:rPr>
              <w:sz w:val="26"/>
              <w:szCs w:val="26"/>
            </w:rPr>
          </w:rPrChange>
        </w:rPr>
        <w:t xml:space="preserve"> </w:t>
      </w:r>
      <w:proofErr w:type="spellStart"/>
      <w:r w:rsidR="006D6759" w:rsidRPr="00B41112">
        <w:rPr>
          <w:sz w:val="26"/>
          <w:szCs w:val="26"/>
          <w:rPrChange w:id="20948" w:author="Le Minh Nghia" w:date="2019-10-09T10:56:00Z">
            <w:rPr>
              <w:sz w:val="26"/>
              <w:szCs w:val="26"/>
            </w:rPr>
          </w:rPrChange>
        </w:rPr>
        <w:t>gồm</w:t>
      </w:r>
      <w:proofErr w:type="spellEnd"/>
      <w:r w:rsidR="006D6759" w:rsidRPr="00B41112">
        <w:rPr>
          <w:sz w:val="26"/>
          <w:szCs w:val="26"/>
          <w:rPrChange w:id="20949" w:author="Le Minh Nghia" w:date="2019-10-09T10:56:00Z">
            <w:rPr>
              <w:sz w:val="26"/>
              <w:szCs w:val="26"/>
            </w:rPr>
          </w:rPrChange>
        </w:rPr>
        <w:t xml:space="preserve"> </w:t>
      </w:r>
      <w:proofErr w:type="spellStart"/>
      <w:r w:rsidR="006D6759" w:rsidRPr="00B41112">
        <w:rPr>
          <w:sz w:val="26"/>
          <w:szCs w:val="26"/>
          <w:rPrChange w:id="20950" w:author="Le Minh Nghia" w:date="2019-10-09T10:56:00Z">
            <w:rPr>
              <w:sz w:val="26"/>
              <w:szCs w:val="26"/>
            </w:rPr>
          </w:rPrChange>
        </w:rPr>
        <w:t>có</w:t>
      </w:r>
      <w:proofErr w:type="spellEnd"/>
      <w:r w:rsidR="006D6759" w:rsidRPr="00B41112">
        <w:rPr>
          <w:sz w:val="26"/>
          <w:szCs w:val="26"/>
          <w:rPrChange w:id="20951" w:author="Le Minh Nghia" w:date="2019-10-09T10:56:00Z">
            <w:rPr>
              <w:sz w:val="26"/>
              <w:szCs w:val="26"/>
            </w:rPr>
          </w:rPrChange>
        </w:rPr>
        <w:t xml:space="preserve"> ở </w:t>
      </w:r>
      <w:proofErr w:type="spellStart"/>
      <w:r w:rsidR="006D6759" w:rsidRPr="00B41112">
        <w:rPr>
          <w:sz w:val="26"/>
          <w:szCs w:val="26"/>
          <w:rPrChange w:id="20952" w:author="Le Minh Nghia" w:date="2019-10-09T10:56:00Z">
            <w:rPr>
              <w:sz w:val="26"/>
              <w:szCs w:val="26"/>
            </w:rPr>
          </w:rPrChange>
        </w:rPr>
        <w:t>phần</w:t>
      </w:r>
      <w:proofErr w:type="spellEnd"/>
      <w:r w:rsidR="006D6759" w:rsidRPr="00B41112">
        <w:rPr>
          <w:sz w:val="26"/>
          <w:szCs w:val="26"/>
          <w:rPrChange w:id="20953" w:author="Le Minh Nghia" w:date="2019-10-09T10:56:00Z">
            <w:rPr>
              <w:sz w:val="26"/>
              <w:szCs w:val="26"/>
            </w:rPr>
          </w:rPrChange>
        </w:rPr>
        <w:t xml:space="preserve"> </w:t>
      </w:r>
      <w:proofErr w:type="spellStart"/>
      <w:r w:rsidR="006D6759" w:rsidRPr="00B41112">
        <w:rPr>
          <w:sz w:val="26"/>
          <w:szCs w:val="26"/>
          <w:rPrChange w:id="20954" w:author="Le Minh Nghia" w:date="2019-10-09T10:56:00Z">
            <w:rPr>
              <w:sz w:val="26"/>
              <w:szCs w:val="26"/>
            </w:rPr>
          </w:rPrChange>
        </w:rPr>
        <w:t>đầu</w:t>
      </w:r>
      <w:proofErr w:type="spellEnd"/>
      <w:r w:rsidR="006D6759" w:rsidRPr="00B41112">
        <w:rPr>
          <w:sz w:val="26"/>
          <w:szCs w:val="26"/>
          <w:rPrChange w:id="20955" w:author="Le Minh Nghia" w:date="2019-10-09T10:56:00Z">
            <w:rPr>
              <w:sz w:val="26"/>
              <w:szCs w:val="26"/>
            </w:rPr>
          </w:rPrChange>
        </w:rPr>
        <w:t xml:space="preserve"> </w:t>
      </w:r>
      <w:proofErr w:type="spellStart"/>
      <w:r w:rsidR="006D6759" w:rsidRPr="00B41112">
        <w:rPr>
          <w:sz w:val="26"/>
          <w:szCs w:val="26"/>
          <w:rPrChange w:id="20956" w:author="Le Minh Nghia" w:date="2019-10-09T10:56:00Z">
            <w:rPr>
              <w:sz w:val="26"/>
              <w:szCs w:val="26"/>
            </w:rPr>
          </w:rPrChange>
        </w:rPr>
        <w:t>trang</w:t>
      </w:r>
      <w:proofErr w:type="spellEnd"/>
      <w:r w:rsidR="006D6759" w:rsidRPr="00B41112">
        <w:rPr>
          <w:sz w:val="26"/>
          <w:szCs w:val="26"/>
          <w:rPrChange w:id="20957" w:author="Le Minh Nghia" w:date="2019-10-09T10:56:00Z">
            <w:rPr>
              <w:sz w:val="26"/>
              <w:szCs w:val="26"/>
            </w:rPr>
          </w:rPrChange>
        </w:rPr>
        <w:t xml:space="preserve"> </w:t>
      </w:r>
      <w:proofErr w:type="spellStart"/>
      <w:r w:rsidR="006D6759" w:rsidRPr="00B41112">
        <w:rPr>
          <w:sz w:val="26"/>
          <w:szCs w:val="26"/>
          <w:rPrChange w:id="20958" w:author="Le Minh Nghia" w:date="2019-10-09T10:56:00Z">
            <w:rPr>
              <w:sz w:val="26"/>
              <w:szCs w:val="26"/>
            </w:rPr>
          </w:rPrChange>
        </w:rPr>
        <w:t>là</w:t>
      </w:r>
      <w:proofErr w:type="spellEnd"/>
      <w:r w:rsidR="006D6759" w:rsidRPr="00B41112">
        <w:rPr>
          <w:sz w:val="26"/>
          <w:szCs w:val="26"/>
          <w:rPrChange w:id="20959" w:author="Le Minh Nghia" w:date="2019-10-09T10:56:00Z">
            <w:rPr>
              <w:sz w:val="26"/>
              <w:szCs w:val="26"/>
            </w:rPr>
          </w:rPrChange>
        </w:rPr>
        <w:t xml:space="preserve"> </w:t>
      </w:r>
      <w:proofErr w:type="spellStart"/>
      <w:r w:rsidR="006D6759" w:rsidRPr="00B41112">
        <w:rPr>
          <w:sz w:val="26"/>
          <w:szCs w:val="26"/>
          <w:rPrChange w:id="20960" w:author="Le Minh Nghia" w:date="2019-10-09T10:56:00Z">
            <w:rPr>
              <w:sz w:val="26"/>
              <w:szCs w:val="26"/>
            </w:rPr>
          </w:rPrChange>
        </w:rPr>
        <w:t>tên</w:t>
      </w:r>
      <w:proofErr w:type="spellEnd"/>
      <w:r w:rsidR="006D6759" w:rsidRPr="00B41112">
        <w:rPr>
          <w:sz w:val="26"/>
          <w:szCs w:val="26"/>
          <w:rPrChange w:id="20961" w:author="Le Minh Nghia" w:date="2019-10-09T10:56:00Z">
            <w:rPr>
              <w:sz w:val="26"/>
              <w:szCs w:val="26"/>
            </w:rPr>
          </w:rPrChange>
        </w:rPr>
        <w:t xml:space="preserve"> </w:t>
      </w:r>
      <w:proofErr w:type="spellStart"/>
      <w:r w:rsidR="006D6759" w:rsidRPr="00B41112">
        <w:rPr>
          <w:sz w:val="26"/>
          <w:szCs w:val="26"/>
          <w:rPrChange w:id="20962" w:author="Le Minh Nghia" w:date="2019-10-09T10:56:00Z">
            <w:rPr>
              <w:sz w:val="26"/>
              <w:szCs w:val="26"/>
            </w:rPr>
          </w:rPrChange>
        </w:rPr>
        <w:t>người</w:t>
      </w:r>
      <w:proofErr w:type="spellEnd"/>
      <w:r w:rsidR="006D6759" w:rsidRPr="00B41112">
        <w:rPr>
          <w:sz w:val="26"/>
          <w:szCs w:val="26"/>
          <w:rPrChange w:id="20963" w:author="Le Minh Nghia" w:date="2019-10-09T10:56:00Z">
            <w:rPr>
              <w:sz w:val="26"/>
              <w:szCs w:val="26"/>
            </w:rPr>
          </w:rPrChange>
        </w:rPr>
        <w:t xml:space="preserve"> </w:t>
      </w:r>
      <w:proofErr w:type="spellStart"/>
      <w:r w:rsidR="006D6759" w:rsidRPr="00B41112">
        <w:rPr>
          <w:sz w:val="26"/>
          <w:szCs w:val="26"/>
          <w:rPrChange w:id="20964" w:author="Le Minh Nghia" w:date="2019-10-09T10:56:00Z">
            <w:rPr>
              <w:sz w:val="26"/>
              <w:szCs w:val="26"/>
            </w:rPr>
          </w:rPrChange>
        </w:rPr>
        <w:t>dùng</w:t>
      </w:r>
      <w:proofErr w:type="spellEnd"/>
      <w:r w:rsidR="006D6759" w:rsidRPr="00B41112">
        <w:rPr>
          <w:sz w:val="26"/>
          <w:szCs w:val="26"/>
          <w:rPrChange w:id="20965" w:author="Le Minh Nghia" w:date="2019-10-09T10:56:00Z">
            <w:rPr>
              <w:sz w:val="26"/>
              <w:szCs w:val="26"/>
            </w:rPr>
          </w:rPrChange>
        </w:rPr>
        <w:t xml:space="preserve">, </w:t>
      </w:r>
      <w:proofErr w:type="spellStart"/>
      <w:r w:rsidR="006D6759" w:rsidRPr="00B41112">
        <w:rPr>
          <w:sz w:val="26"/>
          <w:szCs w:val="26"/>
          <w:rPrChange w:id="20966" w:author="Le Minh Nghia" w:date="2019-10-09T10:56:00Z">
            <w:rPr>
              <w:sz w:val="26"/>
              <w:szCs w:val="26"/>
            </w:rPr>
          </w:rPrChange>
        </w:rPr>
        <w:t>phần</w:t>
      </w:r>
      <w:proofErr w:type="spellEnd"/>
      <w:r w:rsidR="006D6759" w:rsidRPr="00B41112">
        <w:rPr>
          <w:sz w:val="26"/>
          <w:szCs w:val="26"/>
          <w:rPrChange w:id="20967" w:author="Le Minh Nghia" w:date="2019-10-09T10:56:00Z">
            <w:rPr>
              <w:sz w:val="26"/>
              <w:szCs w:val="26"/>
            </w:rPr>
          </w:rPrChange>
        </w:rPr>
        <w:t xml:space="preserve"> menu header </w:t>
      </w:r>
      <w:proofErr w:type="spellStart"/>
      <w:r w:rsidR="006D6759" w:rsidRPr="00B41112">
        <w:rPr>
          <w:sz w:val="26"/>
          <w:szCs w:val="26"/>
          <w:rPrChange w:id="20968" w:author="Le Minh Nghia" w:date="2019-10-09T10:56:00Z">
            <w:rPr>
              <w:sz w:val="26"/>
              <w:szCs w:val="26"/>
            </w:rPr>
          </w:rPrChange>
        </w:rPr>
        <w:t>gồm</w:t>
      </w:r>
      <w:proofErr w:type="spellEnd"/>
      <w:r w:rsidR="006D6759" w:rsidRPr="00B41112">
        <w:rPr>
          <w:sz w:val="26"/>
          <w:szCs w:val="26"/>
          <w:rPrChange w:id="20969" w:author="Le Minh Nghia" w:date="2019-10-09T10:56:00Z">
            <w:rPr>
              <w:sz w:val="26"/>
              <w:szCs w:val="26"/>
            </w:rPr>
          </w:rPrChange>
        </w:rPr>
        <w:t xml:space="preserve"> </w:t>
      </w:r>
      <w:proofErr w:type="spellStart"/>
      <w:r w:rsidR="006D6759" w:rsidRPr="00B41112">
        <w:rPr>
          <w:sz w:val="26"/>
          <w:szCs w:val="26"/>
          <w:rPrChange w:id="20970" w:author="Le Minh Nghia" w:date="2019-10-09T10:56:00Z">
            <w:rPr>
              <w:sz w:val="26"/>
              <w:szCs w:val="26"/>
            </w:rPr>
          </w:rPrChange>
        </w:rPr>
        <w:t>có</w:t>
      </w:r>
      <w:proofErr w:type="spellEnd"/>
      <w:r w:rsidR="006D6759" w:rsidRPr="00B41112">
        <w:rPr>
          <w:sz w:val="26"/>
          <w:szCs w:val="26"/>
          <w:rPrChange w:id="20971" w:author="Le Minh Nghia" w:date="2019-10-09T10:56:00Z">
            <w:rPr>
              <w:sz w:val="26"/>
              <w:szCs w:val="26"/>
            </w:rPr>
          </w:rPrChange>
        </w:rPr>
        <w:t xml:space="preserve"> </w:t>
      </w:r>
      <w:proofErr w:type="spellStart"/>
      <w:r w:rsidR="006D6759" w:rsidRPr="00B41112">
        <w:rPr>
          <w:sz w:val="26"/>
          <w:szCs w:val="26"/>
          <w:rPrChange w:id="20972" w:author="Le Minh Nghia" w:date="2019-10-09T10:56:00Z">
            <w:rPr>
              <w:sz w:val="26"/>
              <w:szCs w:val="26"/>
            </w:rPr>
          </w:rPrChange>
        </w:rPr>
        <w:t>các</w:t>
      </w:r>
      <w:proofErr w:type="spellEnd"/>
      <w:r w:rsidR="006D6759" w:rsidRPr="00B41112">
        <w:rPr>
          <w:sz w:val="26"/>
          <w:szCs w:val="26"/>
          <w:rPrChange w:id="20973" w:author="Le Minh Nghia" w:date="2019-10-09T10:56:00Z">
            <w:rPr>
              <w:sz w:val="26"/>
              <w:szCs w:val="26"/>
            </w:rPr>
          </w:rPrChange>
        </w:rPr>
        <w:t xml:space="preserve"> </w:t>
      </w:r>
      <w:proofErr w:type="spellStart"/>
      <w:r w:rsidR="006D6759" w:rsidRPr="00B41112">
        <w:rPr>
          <w:sz w:val="26"/>
          <w:szCs w:val="26"/>
          <w:rPrChange w:id="20974" w:author="Le Minh Nghia" w:date="2019-10-09T10:56:00Z">
            <w:rPr>
              <w:sz w:val="26"/>
              <w:szCs w:val="26"/>
            </w:rPr>
          </w:rPrChange>
        </w:rPr>
        <w:t>chức</w:t>
      </w:r>
      <w:proofErr w:type="spellEnd"/>
      <w:r w:rsidR="006D6759" w:rsidRPr="00B41112">
        <w:rPr>
          <w:sz w:val="26"/>
          <w:szCs w:val="26"/>
          <w:rPrChange w:id="20975" w:author="Le Minh Nghia" w:date="2019-10-09T10:56:00Z">
            <w:rPr>
              <w:sz w:val="26"/>
              <w:szCs w:val="26"/>
            </w:rPr>
          </w:rPrChange>
        </w:rPr>
        <w:t xml:space="preserve"> </w:t>
      </w:r>
      <w:proofErr w:type="spellStart"/>
      <w:r w:rsidR="006D6759" w:rsidRPr="00B41112">
        <w:rPr>
          <w:sz w:val="26"/>
          <w:szCs w:val="26"/>
          <w:rPrChange w:id="20976" w:author="Le Minh Nghia" w:date="2019-10-09T10:56:00Z">
            <w:rPr>
              <w:sz w:val="26"/>
              <w:szCs w:val="26"/>
            </w:rPr>
          </w:rPrChange>
        </w:rPr>
        <w:t>năng</w:t>
      </w:r>
      <w:proofErr w:type="spellEnd"/>
      <w:r w:rsidR="006D6759" w:rsidRPr="00B41112">
        <w:rPr>
          <w:sz w:val="26"/>
          <w:szCs w:val="26"/>
          <w:rPrChange w:id="20977" w:author="Le Minh Nghia" w:date="2019-10-09T10:56:00Z">
            <w:rPr>
              <w:sz w:val="26"/>
              <w:szCs w:val="26"/>
            </w:rPr>
          </w:rPrChange>
        </w:rPr>
        <w:t xml:space="preserve"> </w:t>
      </w:r>
      <w:proofErr w:type="spellStart"/>
      <w:r w:rsidR="006D6759" w:rsidRPr="00B41112">
        <w:rPr>
          <w:sz w:val="26"/>
          <w:szCs w:val="26"/>
          <w:rPrChange w:id="20978" w:author="Le Minh Nghia" w:date="2019-10-09T10:56:00Z">
            <w:rPr>
              <w:sz w:val="26"/>
              <w:szCs w:val="26"/>
            </w:rPr>
          </w:rPrChange>
        </w:rPr>
        <w:t>mà</w:t>
      </w:r>
      <w:proofErr w:type="spellEnd"/>
      <w:r w:rsidR="006D6759" w:rsidRPr="00B41112">
        <w:rPr>
          <w:sz w:val="26"/>
          <w:szCs w:val="26"/>
          <w:rPrChange w:id="20979" w:author="Le Minh Nghia" w:date="2019-10-09T10:56:00Z">
            <w:rPr>
              <w:sz w:val="26"/>
              <w:szCs w:val="26"/>
            </w:rPr>
          </w:rPrChange>
        </w:rPr>
        <w:t xml:space="preserve"> </w:t>
      </w:r>
      <w:proofErr w:type="spellStart"/>
      <w:r w:rsidR="006D6759" w:rsidRPr="00B41112">
        <w:rPr>
          <w:sz w:val="26"/>
          <w:szCs w:val="26"/>
          <w:rPrChange w:id="20980" w:author="Le Minh Nghia" w:date="2019-10-09T10:56:00Z">
            <w:rPr>
              <w:sz w:val="26"/>
              <w:szCs w:val="26"/>
            </w:rPr>
          </w:rPrChange>
        </w:rPr>
        <w:t>người</w:t>
      </w:r>
      <w:proofErr w:type="spellEnd"/>
      <w:r w:rsidR="006D6759" w:rsidRPr="00B41112">
        <w:rPr>
          <w:sz w:val="26"/>
          <w:szCs w:val="26"/>
          <w:rPrChange w:id="20981" w:author="Le Minh Nghia" w:date="2019-10-09T10:56:00Z">
            <w:rPr>
              <w:sz w:val="26"/>
              <w:szCs w:val="26"/>
            </w:rPr>
          </w:rPrChange>
        </w:rPr>
        <w:t xml:space="preserve"> </w:t>
      </w:r>
      <w:proofErr w:type="spellStart"/>
      <w:r w:rsidR="006D6759" w:rsidRPr="00B41112">
        <w:rPr>
          <w:sz w:val="26"/>
          <w:szCs w:val="26"/>
          <w:rPrChange w:id="20982" w:author="Le Minh Nghia" w:date="2019-10-09T10:56:00Z">
            <w:rPr>
              <w:sz w:val="26"/>
              <w:szCs w:val="26"/>
            </w:rPr>
          </w:rPrChange>
        </w:rPr>
        <w:t>quản</w:t>
      </w:r>
      <w:proofErr w:type="spellEnd"/>
      <w:r w:rsidR="006D6759" w:rsidRPr="00B41112">
        <w:rPr>
          <w:sz w:val="26"/>
          <w:szCs w:val="26"/>
          <w:rPrChange w:id="20983" w:author="Le Minh Nghia" w:date="2019-10-09T10:56:00Z">
            <w:rPr>
              <w:sz w:val="26"/>
              <w:szCs w:val="26"/>
            </w:rPr>
          </w:rPrChange>
        </w:rPr>
        <w:t xml:space="preserve"> </w:t>
      </w:r>
      <w:proofErr w:type="spellStart"/>
      <w:r w:rsidR="006D6759" w:rsidRPr="00B41112">
        <w:rPr>
          <w:sz w:val="26"/>
          <w:szCs w:val="26"/>
          <w:rPrChange w:id="20984" w:author="Le Minh Nghia" w:date="2019-10-09T10:56:00Z">
            <w:rPr>
              <w:sz w:val="26"/>
              <w:szCs w:val="26"/>
            </w:rPr>
          </w:rPrChange>
        </w:rPr>
        <w:t>trị</w:t>
      </w:r>
      <w:proofErr w:type="spellEnd"/>
      <w:r w:rsidR="006D6759" w:rsidRPr="00B41112">
        <w:rPr>
          <w:sz w:val="26"/>
          <w:szCs w:val="26"/>
          <w:rPrChange w:id="20985" w:author="Le Minh Nghia" w:date="2019-10-09T10:56:00Z">
            <w:rPr>
              <w:sz w:val="26"/>
              <w:szCs w:val="26"/>
            </w:rPr>
          </w:rPrChange>
        </w:rPr>
        <w:t xml:space="preserve"> </w:t>
      </w:r>
      <w:proofErr w:type="spellStart"/>
      <w:r w:rsidR="006D6759" w:rsidRPr="00B41112">
        <w:rPr>
          <w:sz w:val="26"/>
          <w:szCs w:val="26"/>
          <w:rPrChange w:id="20986" w:author="Le Minh Nghia" w:date="2019-10-09T10:56:00Z">
            <w:rPr>
              <w:sz w:val="26"/>
              <w:szCs w:val="26"/>
            </w:rPr>
          </w:rPrChange>
        </w:rPr>
        <w:t>có</w:t>
      </w:r>
      <w:proofErr w:type="spellEnd"/>
      <w:r w:rsidR="006D6759" w:rsidRPr="00B41112">
        <w:rPr>
          <w:sz w:val="26"/>
          <w:szCs w:val="26"/>
          <w:rPrChange w:id="20987" w:author="Le Minh Nghia" w:date="2019-10-09T10:56:00Z">
            <w:rPr>
              <w:sz w:val="26"/>
              <w:szCs w:val="26"/>
            </w:rPr>
          </w:rPrChange>
        </w:rPr>
        <w:t xml:space="preserve"> </w:t>
      </w:r>
      <w:proofErr w:type="spellStart"/>
      <w:r w:rsidR="006D6759" w:rsidRPr="00B41112">
        <w:rPr>
          <w:sz w:val="26"/>
          <w:szCs w:val="26"/>
          <w:rPrChange w:id="20988" w:author="Le Minh Nghia" w:date="2019-10-09T10:56:00Z">
            <w:rPr>
              <w:sz w:val="26"/>
              <w:szCs w:val="26"/>
            </w:rPr>
          </w:rPrChange>
        </w:rPr>
        <w:t>thể</w:t>
      </w:r>
      <w:proofErr w:type="spellEnd"/>
      <w:r w:rsidR="006D6759" w:rsidRPr="00B41112">
        <w:rPr>
          <w:sz w:val="26"/>
          <w:szCs w:val="26"/>
          <w:rPrChange w:id="20989" w:author="Le Minh Nghia" w:date="2019-10-09T10:56:00Z">
            <w:rPr>
              <w:sz w:val="26"/>
              <w:szCs w:val="26"/>
            </w:rPr>
          </w:rPrChange>
        </w:rPr>
        <w:t xml:space="preserve"> </w:t>
      </w:r>
      <w:proofErr w:type="spellStart"/>
      <w:r w:rsidR="006D6759" w:rsidRPr="00B41112">
        <w:rPr>
          <w:sz w:val="26"/>
          <w:szCs w:val="26"/>
          <w:rPrChange w:id="20990" w:author="Le Minh Nghia" w:date="2019-10-09T10:56:00Z">
            <w:rPr>
              <w:sz w:val="26"/>
              <w:szCs w:val="26"/>
            </w:rPr>
          </w:rPrChange>
        </w:rPr>
        <w:t>thực</w:t>
      </w:r>
      <w:proofErr w:type="spellEnd"/>
      <w:r w:rsidR="006D6759" w:rsidRPr="00B41112">
        <w:rPr>
          <w:sz w:val="26"/>
          <w:szCs w:val="26"/>
          <w:rPrChange w:id="20991" w:author="Le Minh Nghia" w:date="2019-10-09T10:56:00Z">
            <w:rPr>
              <w:sz w:val="26"/>
              <w:szCs w:val="26"/>
            </w:rPr>
          </w:rPrChange>
        </w:rPr>
        <w:t xml:space="preserve"> </w:t>
      </w:r>
      <w:proofErr w:type="spellStart"/>
      <w:r w:rsidR="006D6759" w:rsidRPr="00B41112">
        <w:rPr>
          <w:sz w:val="26"/>
          <w:szCs w:val="26"/>
          <w:rPrChange w:id="20992" w:author="Le Minh Nghia" w:date="2019-10-09T10:56:00Z">
            <w:rPr>
              <w:sz w:val="26"/>
              <w:szCs w:val="26"/>
            </w:rPr>
          </w:rPrChange>
        </w:rPr>
        <w:t>hiện</w:t>
      </w:r>
      <w:proofErr w:type="spellEnd"/>
      <w:r w:rsidRPr="00B41112">
        <w:rPr>
          <w:sz w:val="26"/>
          <w:szCs w:val="26"/>
          <w:rPrChange w:id="20993" w:author="Le Minh Nghia" w:date="2019-10-09T10:56:00Z">
            <w:rPr>
              <w:sz w:val="26"/>
              <w:szCs w:val="26"/>
            </w:rPr>
          </w:rPrChange>
        </w:rPr>
        <w:t xml:space="preserve">. </w:t>
      </w:r>
      <w:proofErr w:type="spellStart"/>
      <w:r w:rsidRPr="00B41112">
        <w:rPr>
          <w:sz w:val="26"/>
          <w:szCs w:val="26"/>
          <w:rPrChange w:id="20994" w:author="Le Minh Nghia" w:date="2019-10-09T10:56:00Z">
            <w:rPr>
              <w:sz w:val="26"/>
              <w:szCs w:val="26"/>
            </w:rPr>
          </w:rPrChange>
        </w:rPr>
        <w:t>Phần</w:t>
      </w:r>
      <w:proofErr w:type="spellEnd"/>
      <w:r w:rsidRPr="00B41112">
        <w:rPr>
          <w:sz w:val="26"/>
          <w:szCs w:val="26"/>
          <w:rPrChange w:id="20995" w:author="Le Minh Nghia" w:date="2019-10-09T10:56:00Z">
            <w:rPr>
              <w:sz w:val="26"/>
              <w:szCs w:val="26"/>
            </w:rPr>
          </w:rPrChange>
        </w:rPr>
        <w:t xml:space="preserve"> </w:t>
      </w:r>
      <w:proofErr w:type="spellStart"/>
      <w:r w:rsidRPr="00B41112">
        <w:rPr>
          <w:sz w:val="26"/>
          <w:szCs w:val="26"/>
          <w:rPrChange w:id="20996" w:author="Le Minh Nghia" w:date="2019-10-09T10:56:00Z">
            <w:rPr>
              <w:sz w:val="26"/>
              <w:szCs w:val="26"/>
            </w:rPr>
          </w:rPrChange>
        </w:rPr>
        <w:t>bên</w:t>
      </w:r>
      <w:proofErr w:type="spellEnd"/>
      <w:r w:rsidRPr="00B41112">
        <w:rPr>
          <w:sz w:val="26"/>
          <w:szCs w:val="26"/>
          <w:rPrChange w:id="20997" w:author="Le Minh Nghia" w:date="2019-10-09T10:56:00Z">
            <w:rPr>
              <w:sz w:val="26"/>
              <w:szCs w:val="26"/>
            </w:rPr>
          </w:rPrChange>
        </w:rPr>
        <w:t xml:space="preserve"> </w:t>
      </w:r>
      <w:proofErr w:type="spellStart"/>
      <w:r w:rsidRPr="00B41112">
        <w:rPr>
          <w:sz w:val="26"/>
          <w:szCs w:val="26"/>
          <w:rPrChange w:id="20998" w:author="Le Minh Nghia" w:date="2019-10-09T10:56:00Z">
            <w:rPr>
              <w:sz w:val="26"/>
              <w:szCs w:val="26"/>
            </w:rPr>
          </w:rPrChange>
        </w:rPr>
        <w:t>trái</w:t>
      </w:r>
      <w:proofErr w:type="spellEnd"/>
      <w:r w:rsidRPr="00B41112">
        <w:rPr>
          <w:sz w:val="26"/>
          <w:szCs w:val="26"/>
          <w:rPrChange w:id="20999" w:author="Le Minh Nghia" w:date="2019-10-09T10:56:00Z">
            <w:rPr>
              <w:sz w:val="26"/>
              <w:szCs w:val="26"/>
            </w:rPr>
          </w:rPrChange>
        </w:rPr>
        <w:t xml:space="preserve"> </w:t>
      </w:r>
      <w:proofErr w:type="spellStart"/>
      <w:r w:rsidRPr="00B41112">
        <w:rPr>
          <w:sz w:val="26"/>
          <w:szCs w:val="26"/>
          <w:rPrChange w:id="21000" w:author="Le Minh Nghia" w:date="2019-10-09T10:56:00Z">
            <w:rPr>
              <w:sz w:val="26"/>
              <w:szCs w:val="26"/>
            </w:rPr>
          </w:rPrChange>
        </w:rPr>
        <w:t>là</w:t>
      </w:r>
      <w:proofErr w:type="spellEnd"/>
      <w:r w:rsidRPr="00B41112">
        <w:rPr>
          <w:sz w:val="26"/>
          <w:szCs w:val="26"/>
          <w:rPrChange w:id="21001" w:author="Le Minh Nghia" w:date="2019-10-09T10:56:00Z">
            <w:rPr>
              <w:sz w:val="26"/>
              <w:szCs w:val="26"/>
            </w:rPr>
          </w:rPrChange>
        </w:rPr>
        <w:t xml:space="preserve"> </w:t>
      </w:r>
      <w:proofErr w:type="spellStart"/>
      <w:r w:rsidRPr="00B41112">
        <w:rPr>
          <w:sz w:val="26"/>
          <w:szCs w:val="26"/>
          <w:rPrChange w:id="21002" w:author="Le Minh Nghia" w:date="2019-10-09T10:56:00Z">
            <w:rPr>
              <w:sz w:val="26"/>
              <w:szCs w:val="26"/>
            </w:rPr>
          </w:rPrChange>
        </w:rPr>
        <w:t>tên</w:t>
      </w:r>
      <w:proofErr w:type="spellEnd"/>
      <w:r w:rsidRPr="00B41112">
        <w:rPr>
          <w:sz w:val="26"/>
          <w:szCs w:val="26"/>
          <w:rPrChange w:id="21003" w:author="Le Minh Nghia" w:date="2019-10-09T10:56:00Z">
            <w:rPr>
              <w:sz w:val="26"/>
              <w:szCs w:val="26"/>
            </w:rPr>
          </w:rPrChange>
        </w:rPr>
        <w:t xml:space="preserve"> </w:t>
      </w:r>
      <w:proofErr w:type="spellStart"/>
      <w:r w:rsidRPr="00B41112">
        <w:rPr>
          <w:sz w:val="26"/>
          <w:szCs w:val="26"/>
          <w:rPrChange w:id="21004" w:author="Le Minh Nghia" w:date="2019-10-09T10:56:00Z">
            <w:rPr>
              <w:sz w:val="26"/>
              <w:szCs w:val="26"/>
            </w:rPr>
          </w:rPrChange>
        </w:rPr>
        <w:t>và</w:t>
      </w:r>
      <w:proofErr w:type="spellEnd"/>
      <w:r w:rsidRPr="00B41112">
        <w:rPr>
          <w:sz w:val="26"/>
          <w:szCs w:val="26"/>
          <w:rPrChange w:id="21005" w:author="Le Minh Nghia" w:date="2019-10-09T10:56:00Z">
            <w:rPr>
              <w:sz w:val="26"/>
              <w:szCs w:val="26"/>
            </w:rPr>
          </w:rPrChange>
        </w:rPr>
        <w:t xml:space="preserve"> email </w:t>
      </w:r>
      <w:proofErr w:type="spellStart"/>
      <w:r w:rsidRPr="00B41112">
        <w:rPr>
          <w:sz w:val="26"/>
          <w:szCs w:val="26"/>
          <w:rPrChange w:id="21006" w:author="Le Minh Nghia" w:date="2019-10-09T10:56:00Z">
            <w:rPr>
              <w:sz w:val="26"/>
              <w:szCs w:val="26"/>
            </w:rPr>
          </w:rPrChange>
        </w:rPr>
        <w:t>của</w:t>
      </w:r>
      <w:proofErr w:type="spellEnd"/>
      <w:r w:rsidRPr="00B41112">
        <w:rPr>
          <w:sz w:val="26"/>
          <w:szCs w:val="26"/>
          <w:rPrChange w:id="21007" w:author="Le Minh Nghia" w:date="2019-10-09T10:56:00Z">
            <w:rPr>
              <w:sz w:val="26"/>
              <w:szCs w:val="26"/>
            </w:rPr>
          </w:rPrChange>
        </w:rPr>
        <w:t xml:space="preserve"> </w:t>
      </w:r>
      <w:proofErr w:type="spellStart"/>
      <w:r w:rsidRPr="00B41112">
        <w:rPr>
          <w:sz w:val="26"/>
          <w:szCs w:val="26"/>
          <w:rPrChange w:id="21008" w:author="Le Minh Nghia" w:date="2019-10-09T10:56:00Z">
            <w:rPr>
              <w:sz w:val="26"/>
              <w:szCs w:val="26"/>
            </w:rPr>
          </w:rPrChange>
        </w:rPr>
        <w:t>người</w:t>
      </w:r>
      <w:proofErr w:type="spellEnd"/>
      <w:r w:rsidRPr="00B41112">
        <w:rPr>
          <w:sz w:val="26"/>
          <w:szCs w:val="26"/>
          <w:rPrChange w:id="21009" w:author="Le Minh Nghia" w:date="2019-10-09T10:56:00Z">
            <w:rPr>
              <w:sz w:val="26"/>
              <w:szCs w:val="26"/>
            </w:rPr>
          </w:rPrChange>
        </w:rPr>
        <w:t xml:space="preserve"> </w:t>
      </w:r>
      <w:proofErr w:type="spellStart"/>
      <w:r w:rsidRPr="00B41112">
        <w:rPr>
          <w:sz w:val="26"/>
          <w:szCs w:val="26"/>
          <w:rPrChange w:id="21010" w:author="Le Minh Nghia" w:date="2019-10-09T10:56:00Z">
            <w:rPr>
              <w:sz w:val="26"/>
              <w:szCs w:val="26"/>
            </w:rPr>
          </w:rPrChange>
        </w:rPr>
        <w:t>dùng</w:t>
      </w:r>
      <w:proofErr w:type="spellEnd"/>
      <w:r w:rsidRPr="00B41112">
        <w:rPr>
          <w:sz w:val="26"/>
          <w:szCs w:val="26"/>
          <w:rPrChange w:id="21011" w:author="Le Minh Nghia" w:date="2019-10-09T10:56:00Z">
            <w:rPr>
              <w:sz w:val="26"/>
              <w:szCs w:val="26"/>
            </w:rPr>
          </w:rPrChange>
        </w:rPr>
        <w:t xml:space="preserve">, </w:t>
      </w:r>
      <w:proofErr w:type="spellStart"/>
      <w:r w:rsidRPr="00B41112">
        <w:rPr>
          <w:sz w:val="26"/>
          <w:szCs w:val="26"/>
          <w:rPrChange w:id="21012" w:author="Le Minh Nghia" w:date="2019-10-09T10:56:00Z">
            <w:rPr>
              <w:sz w:val="26"/>
              <w:szCs w:val="26"/>
            </w:rPr>
          </w:rPrChange>
        </w:rPr>
        <w:t>phần</w:t>
      </w:r>
      <w:proofErr w:type="spellEnd"/>
      <w:r w:rsidRPr="00B41112">
        <w:rPr>
          <w:sz w:val="26"/>
          <w:szCs w:val="26"/>
          <w:rPrChange w:id="21013" w:author="Le Minh Nghia" w:date="2019-10-09T10:56:00Z">
            <w:rPr>
              <w:sz w:val="26"/>
              <w:szCs w:val="26"/>
            </w:rPr>
          </w:rPrChange>
        </w:rPr>
        <w:t xml:space="preserve"> </w:t>
      </w:r>
      <w:proofErr w:type="spellStart"/>
      <w:r w:rsidRPr="00B41112">
        <w:rPr>
          <w:sz w:val="26"/>
          <w:szCs w:val="26"/>
          <w:rPrChange w:id="21014" w:author="Le Minh Nghia" w:date="2019-10-09T10:56:00Z">
            <w:rPr>
              <w:sz w:val="26"/>
              <w:szCs w:val="26"/>
            </w:rPr>
          </w:rPrChange>
        </w:rPr>
        <w:t>bên</w:t>
      </w:r>
      <w:proofErr w:type="spellEnd"/>
      <w:r w:rsidRPr="00B41112">
        <w:rPr>
          <w:sz w:val="26"/>
          <w:szCs w:val="26"/>
          <w:rPrChange w:id="21015" w:author="Le Minh Nghia" w:date="2019-10-09T10:56:00Z">
            <w:rPr>
              <w:sz w:val="26"/>
              <w:szCs w:val="26"/>
            </w:rPr>
          </w:rPrChange>
        </w:rPr>
        <w:t xml:space="preserve"> </w:t>
      </w:r>
      <w:proofErr w:type="spellStart"/>
      <w:r w:rsidRPr="00B41112">
        <w:rPr>
          <w:sz w:val="26"/>
          <w:szCs w:val="26"/>
          <w:rPrChange w:id="21016" w:author="Le Minh Nghia" w:date="2019-10-09T10:56:00Z">
            <w:rPr>
              <w:sz w:val="26"/>
              <w:szCs w:val="26"/>
            </w:rPr>
          </w:rPrChange>
        </w:rPr>
        <w:t>phải</w:t>
      </w:r>
      <w:proofErr w:type="spellEnd"/>
      <w:r w:rsidRPr="00B41112">
        <w:rPr>
          <w:sz w:val="26"/>
          <w:szCs w:val="26"/>
          <w:rPrChange w:id="21017" w:author="Le Minh Nghia" w:date="2019-10-09T10:56:00Z">
            <w:rPr>
              <w:sz w:val="26"/>
              <w:szCs w:val="26"/>
            </w:rPr>
          </w:rPrChange>
        </w:rPr>
        <w:t xml:space="preserve"> </w:t>
      </w:r>
      <w:proofErr w:type="spellStart"/>
      <w:r w:rsidRPr="00B41112">
        <w:rPr>
          <w:sz w:val="26"/>
          <w:szCs w:val="26"/>
          <w:rPrChange w:id="21018" w:author="Le Minh Nghia" w:date="2019-10-09T10:56:00Z">
            <w:rPr>
              <w:sz w:val="26"/>
              <w:szCs w:val="26"/>
            </w:rPr>
          </w:rPrChange>
        </w:rPr>
        <w:t>là</w:t>
      </w:r>
      <w:proofErr w:type="spellEnd"/>
      <w:r w:rsidRPr="00B41112">
        <w:rPr>
          <w:sz w:val="26"/>
          <w:szCs w:val="26"/>
          <w:rPrChange w:id="21019" w:author="Le Minh Nghia" w:date="2019-10-09T10:56:00Z">
            <w:rPr>
              <w:sz w:val="26"/>
              <w:szCs w:val="26"/>
            </w:rPr>
          </w:rPrChange>
        </w:rPr>
        <w:t xml:space="preserve"> </w:t>
      </w:r>
      <w:proofErr w:type="spellStart"/>
      <w:r w:rsidRPr="00B41112">
        <w:rPr>
          <w:sz w:val="26"/>
          <w:szCs w:val="26"/>
          <w:rPrChange w:id="21020" w:author="Le Minh Nghia" w:date="2019-10-09T10:56:00Z">
            <w:rPr>
              <w:sz w:val="26"/>
              <w:szCs w:val="26"/>
            </w:rPr>
          </w:rPrChange>
        </w:rPr>
        <w:t>thông</w:t>
      </w:r>
      <w:proofErr w:type="spellEnd"/>
      <w:r w:rsidRPr="00B41112">
        <w:rPr>
          <w:sz w:val="26"/>
          <w:szCs w:val="26"/>
          <w:rPrChange w:id="21021" w:author="Le Minh Nghia" w:date="2019-10-09T10:56:00Z">
            <w:rPr>
              <w:sz w:val="26"/>
              <w:szCs w:val="26"/>
            </w:rPr>
          </w:rPrChange>
        </w:rPr>
        <w:t xml:space="preserve"> tin </w:t>
      </w:r>
      <w:proofErr w:type="spellStart"/>
      <w:r w:rsidRPr="00B41112">
        <w:rPr>
          <w:sz w:val="26"/>
          <w:szCs w:val="26"/>
          <w:rPrChange w:id="21022" w:author="Le Minh Nghia" w:date="2019-10-09T10:56:00Z">
            <w:rPr>
              <w:sz w:val="26"/>
              <w:szCs w:val="26"/>
            </w:rPr>
          </w:rPrChange>
        </w:rPr>
        <w:t>cá</w:t>
      </w:r>
      <w:proofErr w:type="spellEnd"/>
      <w:r w:rsidRPr="00B41112">
        <w:rPr>
          <w:sz w:val="26"/>
          <w:szCs w:val="26"/>
          <w:rPrChange w:id="21023" w:author="Le Minh Nghia" w:date="2019-10-09T10:56:00Z">
            <w:rPr>
              <w:sz w:val="26"/>
              <w:szCs w:val="26"/>
            </w:rPr>
          </w:rPrChange>
        </w:rPr>
        <w:t xml:space="preserve"> </w:t>
      </w:r>
      <w:proofErr w:type="spellStart"/>
      <w:r w:rsidRPr="00B41112">
        <w:rPr>
          <w:sz w:val="26"/>
          <w:szCs w:val="26"/>
          <w:rPrChange w:id="21024" w:author="Le Minh Nghia" w:date="2019-10-09T10:56:00Z">
            <w:rPr>
              <w:sz w:val="26"/>
              <w:szCs w:val="26"/>
            </w:rPr>
          </w:rPrChange>
        </w:rPr>
        <w:t>nhân</w:t>
      </w:r>
      <w:proofErr w:type="spellEnd"/>
      <w:r w:rsidRPr="00B41112">
        <w:rPr>
          <w:sz w:val="26"/>
          <w:szCs w:val="26"/>
          <w:rPrChange w:id="21025" w:author="Le Minh Nghia" w:date="2019-10-09T10:56:00Z">
            <w:rPr>
              <w:sz w:val="26"/>
              <w:szCs w:val="26"/>
            </w:rPr>
          </w:rPrChange>
        </w:rPr>
        <w:t xml:space="preserve">, </w:t>
      </w:r>
      <w:proofErr w:type="spellStart"/>
      <w:r w:rsidRPr="00B41112">
        <w:rPr>
          <w:sz w:val="26"/>
          <w:szCs w:val="26"/>
          <w:rPrChange w:id="21026" w:author="Le Minh Nghia" w:date="2019-10-09T10:56:00Z">
            <w:rPr>
              <w:sz w:val="26"/>
              <w:szCs w:val="26"/>
            </w:rPr>
          </w:rPrChange>
        </w:rPr>
        <w:t>cập</w:t>
      </w:r>
      <w:proofErr w:type="spellEnd"/>
      <w:r w:rsidRPr="00B41112">
        <w:rPr>
          <w:sz w:val="26"/>
          <w:szCs w:val="26"/>
          <w:rPrChange w:id="21027" w:author="Le Minh Nghia" w:date="2019-10-09T10:56:00Z">
            <w:rPr>
              <w:sz w:val="26"/>
              <w:szCs w:val="26"/>
            </w:rPr>
          </w:rPrChange>
        </w:rPr>
        <w:t xml:space="preserve"> </w:t>
      </w:r>
      <w:proofErr w:type="spellStart"/>
      <w:r w:rsidRPr="00B41112">
        <w:rPr>
          <w:sz w:val="26"/>
          <w:szCs w:val="26"/>
          <w:rPrChange w:id="21028" w:author="Le Minh Nghia" w:date="2019-10-09T10:56:00Z">
            <w:rPr>
              <w:sz w:val="26"/>
              <w:szCs w:val="26"/>
            </w:rPr>
          </w:rPrChange>
        </w:rPr>
        <w:t>nhật</w:t>
      </w:r>
      <w:proofErr w:type="spellEnd"/>
      <w:r w:rsidRPr="00B41112">
        <w:rPr>
          <w:sz w:val="26"/>
          <w:szCs w:val="26"/>
          <w:rPrChange w:id="21029" w:author="Le Minh Nghia" w:date="2019-10-09T10:56:00Z">
            <w:rPr>
              <w:sz w:val="26"/>
              <w:szCs w:val="26"/>
            </w:rPr>
          </w:rPrChange>
        </w:rPr>
        <w:t xml:space="preserve"> </w:t>
      </w:r>
      <w:proofErr w:type="spellStart"/>
      <w:r w:rsidRPr="00B41112">
        <w:rPr>
          <w:sz w:val="26"/>
          <w:szCs w:val="26"/>
          <w:rPrChange w:id="21030" w:author="Le Minh Nghia" w:date="2019-10-09T10:56:00Z">
            <w:rPr>
              <w:sz w:val="26"/>
              <w:szCs w:val="26"/>
            </w:rPr>
          </w:rPrChange>
        </w:rPr>
        <w:t>thông</w:t>
      </w:r>
      <w:proofErr w:type="spellEnd"/>
      <w:r w:rsidRPr="00B41112">
        <w:rPr>
          <w:sz w:val="26"/>
          <w:szCs w:val="26"/>
          <w:rPrChange w:id="21031" w:author="Le Minh Nghia" w:date="2019-10-09T10:56:00Z">
            <w:rPr>
              <w:sz w:val="26"/>
              <w:szCs w:val="26"/>
            </w:rPr>
          </w:rPrChange>
        </w:rPr>
        <w:t xml:space="preserve"> tin </w:t>
      </w:r>
      <w:proofErr w:type="spellStart"/>
      <w:r w:rsidRPr="00B41112">
        <w:rPr>
          <w:sz w:val="26"/>
          <w:szCs w:val="26"/>
          <w:rPrChange w:id="21032" w:author="Le Minh Nghia" w:date="2019-10-09T10:56:00Z">
            <w:rPr>
              <w:sz w:val="26"/>
              <w:szCs w:val="26"/>
            </w:rPr>
          </w:rPrChange>
        </w:rPr>
        <w:t>cá</w:t>
      </w:r>
      <w:proofErr w:type="spellEnd"/>
      <w:r w:rsidRPr="00B41112">
        <w:rPr>
          <w:sz w:val="26"/>
          <w:szCs w:val="26"/>
          <w:rPrChange w:id="21033" w:author="Le Minh Nghia" w:date="2019-10-09T10:56:00Z">
            <w:rPr>
              <w:sz w:val="26"/>
              <w:szCs w:val="26"/>
            </w:rPr>
          </w:rPrChange>
        </w:rPr>
        <w:t xml:space="preserve"> </w:t>
      </w:r>
      <w:proofErr w:type="spellStart"/>
      <w:r w:rsidRPr="00B41112">
        <w:rPr>
          <w:sz w:val="26"/>
          <w:szCs w:val="26"/>
          <w:rPrChange w:id="21034" w:author="Le Minh Nghia" w:date="2019-10-09T10:56:00Z">
            <w:rPr>
              <w:sz w:val="26"/>
              <w:szCs w:val="26"/>
            </w:rPr>
          </w:rPrChange>
        </w:rPr>
        <w:t>nhân</w:t>
      </w:r>
      <w:proofErr w:type="spellEnd"/>
      <w:r w:rsidRPr="00B41112">
        <w:rPr>
          <w:sz w:val="26"/>
          <w:szCs w:val="26"/>
          <w:rPrChange w:id="21035" w:author="Le Minh Nghia" w:date="2019-10-09T10:56:00Z">
            <w:rPr>
              <w:sz w:val="26"/>
              <w:szCs w:val="26"/>
            </w:rPr>
          </w:rPrChange>
        </w:rPr>
        <w:t xml:space="preserve">, </w:t>
      </w:r>
      <w:proofErr w:type="spellStart"/>
      <w:r w:rsidRPr="00B41112">
        <w:rPr>
          <w:sz w:val="26"/>
          <w:szCs w:val="26"/>
          <w:rPrChange w:id="21036" w:author="Le Minh Nghia" w:date="2019-10-09T10:56:00Z">
            <w:rPr>
              <w:sz w:val="26"/>
              <w:szCs w:val="26"/>
            </w:rPr>
          </w:rPrChange>
        </w:rPr>
        <w:t>công</w:t>
      </w:r>
      <w:proofErr w:type="spellEnd"/>
      <w:r w:rsidRPr="00B41112">
        <w:rPr>
          <w:sz w:val="26"/>
          <w:szCs w:val="26"/>
          <w:rPrChange w:id="21037" w:author="Le Minh Nghia" w:date="2019-10-09T10:56:00Z">
            <w:rPr>
              <w:sz w:val="26"/>
              <w:szCs w:val="26"/>
            </w:rPr>
          </w:rPrChange>
        </w:rPr>
        <w:t xml:space="preserve"> </w:t>
      </w:r>
      <w:proofErr w:type="spellStart"/>
      <w:r w:rsidRPr="00B41112">
        <w:rPr>
          <w:sz w:val="26"/>
          <w:szCs w:val="26"/>
          <w:rPrChange w:id="21038" w:author="Le Minh Nghia" w:date="2019-10-09T10:56:00Z">
            <w:rPr>
              <w:sz w:val="26"/>
              <w:szCs w:val="26"/>
            </w:rPr>
          </w:rPrChange>
        </w:rPr>
        <w:t>việc</w:t>
      </w:r>
      <w:proofErr w:type="spellEnd"/>
      <w:r w:rsidRPr="00B41112">
        <w:rPr>
          <w:sz w:val="26"/>
          <w:szCs w:val="26"/>
          <w:rPrChange w:id="21039" w:author="Le Minh Nghia" w:date="2019-10-09T10:56:00Z">
            <w:rPr>
              <w:sz w:val="26"/>
              <w:szCs w:val="26"/>
            </w:rPr>
          </w:rPrChange>
        </w:rPr>
        <w:t xml:space="preserve"> </w:t>
      </w:r>
      <w:proofErr w:type="spellStart"/>
      <w:r w:rsidRPr="00B41112">
        <w:rPr>
          <w:sz w:val="26"/>
          <w:szCs w:val="26"/>
          <w:rPrChange w:id="21040" w:author="Le Minh Nghia" w:date="2019-10-09T10:56:00Z">
            <w:rPr>
              <w:sz w:val="26"/>
              <w:szCs w:val="26"/>
            </w:rPr>
          </w:rPrChange>
        </w:rPr>
        <w:t>hiện</w:t>
      </w:r>
      <w:proofErr w:type="spellEnd"/>
      <w:r w:rsidRPr="00B41112">
        <w:rPr>
          <w:sz w:val="26"/>
          <w:szCs w:val="26"/>
          <w:rPrChange w:id="21041" w:author="Le Minh Nghia" w:date="2019-10-09T10:56:00Z">
            <w:rPr>
              <w:sz w:val="26"/>
              <w:szCs w:val="26"/>
            </w:rPr>
          </w:rPrChange>
        </w:rPr>
        <w:t xml:space="preserve"> </w:t>
      </w:r>
      <w:proofErr w:type="spellStart"/>
      <w:r w:rsidRPr="00B41112">
        <w:rPr>
          <w:sz w:val="26"/>
          <w:szCs w:val="26"/>
          <w:rPrChange w:id="21042" w:author="Le Minh Nghia" w:date="2019-10-09T10:56:00Z">
            <w:rPr>
              <w:sz w:val="26"/>
              <w:szCs w:val="26"/>
            </w:rPr>
          </w:rPrChange>
        </w:rPr>
        <w:t>tại</w:t>
      </w:r>
      <w:proofErr w:type="spellEnd"/>
      <w:r w:rsidRPr="00B41112">
        <w:rPr>
          <w:sz w:val="26"/>
          <w:szCs w:val="26"/>
          <w:rPrChange w:id="21043" w:author="Le Minh Nghia" w:date="2019-10-09T10:56:00Z">
            <w:rPr>
              <w:sz w:val="26"/>
              <w:szCs w:val="26"/>
            </w:rPr>
          </w:rPrChange>
        </w:rPr>
        <w:t xml:space="preserve"> </w:t>
      </w:r>
      <w:proofErr w:type="spellStart"/>
      <w:r w:rsidRPr="00B41112">
        <w:rPr>
          <w:sz w:val="26"/>
          <w:szCs w:val="26"/>
          <w:rPrChange w:id="21044" w:author="Le Minh Nghia" w:date="2019-10-09T10:56:00Z">
            <w:rPr>
              <w:sz w:val="26"/>
              <w:szCs w:val="26"/>
            </w:rPr>
          </w:rPrChange>
        </w:rPr>
        <w:t>của</w:t>
      </w:r>
      <w:proofErr w:type="spellEnd"/>
      <w:r w:rsidRPr="00B41112">
        <w:rPr>
          <w:sz w:val="26"/>
          <w:szCs w:val="26"/>
          <w:rPrChange w:id="21045" w:author="Le Minh Nghia" w:date="2019-10-09T10:56:00Z">
            <w:rPr>
              <w:sz w:val="26"/>
              <w:szCs w:val="26"/>
            </w:rPr>
          </w:rPrChange>
        </w:rPr>
        <w:t xml:space="preserve"> </w:t>
      </w:r>
      <w:proofErr w:type="spellStart"/>
      <w:r w:rsidRPr="00B41112">
        <w:rPr>
          <w:sz w:val="26"/>
          <w:szCs w:val="26"/>
          <w:rPrChange w:id="21046" w:author="Le Minh Nghia" w:date="2019-10-09T10:56:00Z">
            <w:rPr>
              <w:sz w:val="26"/>
              <w:szCs w:val="26"/>
            </w:rPr>
          </w:rPrChange>
        </w:rPr>
        <w:t>người</w:t>
      </w:r>
      <w:proofErr w:type="spellEnd"/>
      <w:r w:rsidRPr="00B41112">
        <w:rPr>
          <w:sz w:val="26"/>
          <w:szCs w:val="26"/>
          <w:rPrChange w:id="21047" w:author="Le Minh Nghia" w:date="2019-10-09T10:56:00Z">
            <w:rPr>
              <w:sz w:val="26"/>
              <w:szCs w:val="26"/>
            </w:rPr>
          </w:rPrChange>
        </w:rPr>
        <w:t xml:space="preserve"> </w:t>
      </w:r>
      <w:proofErr w:type="spellStart"/>
      <w:r w:rsidRPr="00B41112">
        <w:rPr>
          <w:sz w:val="26"/>
          <w:szCs w:val="26"/>
          <w:rPrChange w:id="21048" w:author="Le Minh Nghia" w:date="2019-10-09T10:56:00Z">
            <w:rPr>
              <w:sz w:val="26"/>
              <w:szCs w:val="26"/>
            </w:rPr>
          </w:rPrChange>
        </w:rPr>
        <w:t>dùng</w:t>
      </w:r>
      <w:proofErr w:type="spellEnd"/>
      <w:r w:rsidRPr="00B41112">
        <w:rPr>
          <w:sz w:val="26"/>
          <w:szCs w:val="26"/>
          <w:rPrChange w:id="21049" w:author="Le Minh Nghia" w:date="2019-10-09T10:56:00Z">
            <w:rPr>
              <w:sz w:val="26"/>
              <w:szCs w:val="26"/>
            </w:rPr>
          </w:rPrChange>
        </w:rPr>
        <w:t>.</w:t>
      </w:r>
    </w:p>
    <w:p w:rsidR="006D6759" w:rsidRPr="00B41112" w:rsidRDefault="006D6759" w:rsidP="00E903F2">
      <w:pPr>
        <w:pStyle w:val="ListParagraph"/>
        <w:rPr>
          <w:sz w:val="26"/>
          <w:szCs w:val="26"/>
          <w:rPrChange w:id="21050" w:author="Le Minh Nghia" w:date="2019-10-09T10:56:00Z">
            <w:rPr>
              <w:sz w:val="26"/>
              <w:szCs w:val="26"/>
            </w:rPr>
          </w:rPrChange>
        </w:rPr>
      </w:pPr>
      <w:proofErr w:type="spellStart"/>
      <w:r w:rsidRPr="00B41112">
        <w:rPr>
          <w:sz w:val="26"/>
          <w:szCs w:val="26"/>
          <w:rPrChange w:id="21051" w:author="Le Minh Nghia" w:date="2019-10-09T10:56:00Z">
            <w:rPr>
              <w:sz w:val="26"/>
              <w:szCs w:val="26"/>
            </w:rPr>
          </w:rPrChange>
        </w:rPr>
        <w:t>Người</w:t>
      </w:r>
      <w:proofErr w:type="spellEnd"/>
      <w:r w:rsidRPr="00B41112">
        <w:rPr>
          <w:sz w:val="26"/>
          <w:szCs w:val="26"/>
          <w:rPrChange w:id="21052" w:author="Le Minh Nghia" w:date="2019-10-09T10:56:00Z">
            <w:rPr>
              <w:sz w:val="26"/>
              <w:szCs w:val="26"/>
            </w:rPr>
          </w:rPrChange>
        </w:rPr>
        <w:t xml:space="preserve"> </w:t>
      </w:r>
      <w:proofErr w:type="spellStart"/>
      <w:r w:rsidRPr="00B41112">
        <w:rPr>
          <w:sz w:val="26"/>
          <w:szCs w:val="26"/>
          <w:rPrChange w:id="21053" w:author="Le Minh Nghia" w:date="2019-10-09T10:56:00Z">
            <w:rPr>
              <w:sz w:val="26"/>
              <w:szCs w:val="26"/>
            </w:rPr>
          </w:rPrChange>
        </w:rPr>
        <w:t>quản</w:t>
      </w:r>
      <w:proofErr w:type="spellEnd"/>
      <w:r w:rsidRPr="00B41112">
        <w:rPr>
          <w:sz w:val="26"/>
          <w:szCs w:val="26"/>
          <w:rPrChange w:id="21054" w:author="Le Minh Nghia" w:date="2019-10-09T10:56:00Z">
            <w:rPr>
              <w:sz w:val="26"/>
              <w:szCs w:val="26"/>
            </w:rPr>
          </w:rPrChange>
        </w:rPr>
        <w:t xml:space="preserve"> </w:t>
      </w:r>
      <w:proofErr w:type="spellStart"/>
      <w:r w:rsidRPr="00B41112">
        <w:rPr>
          <w:sz w:val="26"/>
          <w:szCs w:val="26"/>
          <w:rPrChange w:id="21055" w:author="Le Minh Nghia" w:date="2019-10-09T10:56:00Z">
            <w:rPr>
              <w:sz w:val="26"/>
              <w:szCs w:val="26"/>
            </w:rPr>
          </w:rPrChange>
        </w:rPr>
        <w:t>trị</w:t>
      </w:r>
      <w:proofErr w:type="spellEnd"/>
      <w:r w:rsidRPr="00B41112">
        <w:rPr>
          <w:sz w:val="26"/>
          <w:szCs w:val="26"/>
          <w:rPrChange w:id="21056" w:author="Le Minh Nghia" w:date="2019-10-09T10:56:00Z">
            <w:rPr>
              <w:sz w:val="26"/>
              <w:szCs w:val="26"/>
            </w:rPr>
          </w:rPrChange>
        </w:rPr>
        <w:t xml:space="preserve"> </w:t>
      </w:r>
      <w:proofErr w:type="spellStart"/>
      <w:r w:rsidRPr="00B41112">
        <w:rPr>
          <w:sz w:val="26"/>
          <w:szCs w:val="26"/>
          <w:rPrChange w:id="21057" w:author="Le Minh Nghia" w:date="2019-10-09T10:56:00Z">
            <w:rPr>
              <w:sz w:val="26"/>
              <w:szCs w:val="26"/>
            </w:rPr>
          </w:rPrChange>
        </w:rPr>
        <w:t>có</w:t>
      </w:r>
      <w:proofErr w:type="spellEnd"/>
      <w:r w:rsidRPr="00B41112">
        <w:rPr>
          <w:sz w:val="26"/>
          <w:szCs w:val="26"/>
          <w:rPrChange w:id="21058" w:author="Le Minh Nghia" w:date="2019-10-09T10:56:00Z">
            <w:rPr>
              <w:sz w:val="26"/>
              <w:szCs w:val="26"/>
            </w:rPr>
          </w:rPrChange>
        </w:rPr>
        <w:t xml:space="preserve"> </w:t>
      </w:r>
      <w:proofErr w:type="spellStart"/>
      <w:r w:rsidRPr="00B41112">
        <w:rPr>
          <w:sz w:val="26"/>
          <w:szCs w:val="26"/>
          <w:rPrChange w:id="21059" w:author="Le Minh Nghia" w:date="2019-10-09T10:56:00Z">
            <w:rPr>
              <w:sz w:val="26"/>
              <w:szCs w:val="26"/>
            </w:rPr>
          </w:rPrChange>
        </w:rPr>
        <w:t>các</w:t>
      </w:r>
      <w:proofErr w:type="spellEnd"/>
      <w:r w:rsidRPr="00B41112">
        <w:rPr>
          <w:sz w:val="26"/>
          <w:szCs w:val="26"/>
          <w:rPrChange w:id="21060" w:author="Le Minh Nghia" w:date="2019-10-09T10:56:00Z">
            <w:rPr>
              <w:sz w:val="26"/>
              <w:szCs w:val="26"/>
            </w:rPr>
          </w:rPrChange>
        </w:rPr>
        <w:t xml:space="preserve"> </w:t>
      </w:r>
      <w:proofErr w:type="spellStart"/>
      <w:r w:rsidRPr="00B41112">
        <w:rPr>
          <w:sz w:val="26"/>
          <w:szCs w:val="26"/>
          <w:rPrChange w:id="21061" w:author="Le Minh Nghia" w:date="2019-10-09T10:56:00Z">
            <w:rPr>
              <w:sz w:val="26"/>
              <w:szCs w:val="26"/>
            </w:rPr>
          </w:rPrChange>
        </w:rPr>
        <w:t>chức</w:t>
      </w:r>
      <w:proofErr w:type="spellEnd"/>
      <w:r w:rsidRPr="00B41112">
        <w:rPr>
          <w:sz w:val="26"/>
          <w:szCs w:val="26"/>
          <w:rPrChange w:id="21062" w:author="Le Minh Nghia" w:date="2019-10-09T10:56:00Z">
            <w:rPr>
              <w:sz w:val="26"/>
              <w:szCs w:val="26"/>
            </w:rPr>
          </w:rPrChange>
        </w:rPr>
        <w:t xml:space="preserve"> </w:t>
      </w:r>
      <w:proofErr w:type="spellStart"/>
      <w:r w:rsidRPr="00B41112">
        <w:rPr>
          <w:sz w:val="26"/>
          <w:szCs w:val="26"/>
          <w:rPrChange w:id="21063" w:author="Le Minh Nghia" w:date="2019-10-09T10:56:00Z">
            <w:rPr>
              <w:sz w:val="26"/>
              <w:szCs w:val="26"/>
            </w:rPr>
          </w:rPrChange>
        </w:rPr>
        <w:t>năng</w:t>
      </w:r>
      <w:proofErr w:type="spellEnd"/>
      <w:r w:rsidRPr="00B41112">
        <w:rPr>
          <w:sz w:val="26"/>
          <w:szCs w:val="26"/>
          <w:rPrChange w:id="21064" w:author="Le Minh Nghia" w:date="2019-10-09T10:56:00Z">
            <w:rPr>
              <w:sz w:val="26"/>
              <w:szCs w:val="26"/>
            </w:rPr>
          </w:rPrChange>
        </w:rPr>
        <w:t xml:space="preserve"> </w:t>
      </w:r>
      <w:proofErr w:type="spellStart"/>
      <w:r w:rsidRPr="00B41112">
        <w:rPr>
          <w:sz w:val="26"/>
          <w:szCs w:val="26"/>
          <w:rPrChange w:id="21065" w:author="Le Minh Nghia" w:date="2019-10-09T10:56:00Z">
            <w:rPr>
              <w:sz w:val="26"/>
              <w:szCs w:val="26"/>
            </w:rPr>
          </w:rPrChange>
        </w:rPr>
        <w:t>tương</w:t>
      </w:r>
      <w:proofErr w:type="spellEnd"/>
      <w:r w:rsidRPr="00B41112">
        <w:rPr>
          <w:sz w:val="26"/>
          <w:szCs w:val="26"/>
          <w:rPrChange w:id="21066" w:author="Le Minh Nghia" w:date="2019-10-09T10:56:00Z">
            <w:rPr>
              <w:sz w:val="26"/>
              <w:szCs w:val="26"/>
            </w:rPr>
          </w:rPrChange>
        </w:rPr>
        <w:t xml:space="preserve"> </w:t>
      </w:r>
      <w:proofErr w:type="spellStart"/>
      <w:r w:rsidRPr="00B41112">
        <w:rPr>
          <w:sz w:val="26"/>
          <w:szCs w:val="26"/>
          <w:rPrChange w:id="21067" w:author="Le Minh Nghia" w:date="2019-10-09T10:56:00Z">
            <w:rPr>
              <w:sz w:val="26"/>
              <w:szCs w:val="26"/>
            </w:rPr>
          </w:rPrChange>
        </w:rPr>
        <w:t>ứng</w:t>
      </w:r>
      <w:proofErr w:type="spellEnd"/>
      <w:r w:rsidRPr="00B41112">
        <w:rPr>
          <w:sz w:val="26"/>
          <w:szCs w:val="26"/>
          <w:rPrChange w:id="21068" w:author="Le Minh Nghia" w:date="2019-10-09T10:56:00Z">
            <w:rPr>
              <w:sz w:val="26"/>
              <w:szCs w:val="26"/>
            </w:rPr>
          </w:rPrChange>
        </w:rPr>
        <w:t xml:space="preserve"> </w:t>
      </w:r>
      <w:proofErr w:type="spellStart"/>
      <w:r w:rsidRPr="00B41112">
        <w:rPr>
          <w:sz w:val="26"/>
          <w:szCs w:val="26"/>
          <w:rPrChange w:id="21069" w:author="Le Minh Nghia" w:date="2019-10-09T10:56:00Z">
            <w:rPr>
              <w:sz w:val="26"/>
              <w:szCs w:val="26"/>
            </w:rPr>
          </w:rPrChange>
        </w:rPr>
        <w:t>với</w:t>
      </w:r>
      <w:proofErr w:type="spellEnd"/>
      <w:r w:rsidRPr="00B41112">
        <w:rPr>
          <w:sz w:val="26"/>
          <w:szCs w:val="26"/>
          <w:rPrChange w:id="21070" w:author="Le Minh Nghia" w:date="2019-10-09T10:56:00Z">
            <w:rPr>
              <w:sz w:val="26"/>
              <w:szCs w:val="26"/>
            </w:rPr>
          </w:rPrChange>
        </w:rPr>
        <w:t xml:space="preserve"> </w:t>
      </w:r>
      <w:proofErr w:type="spellStart"/>
      <w:r w:rsidRPr="00B41112">
        <w:rPr>
          <w:sz w:val="26"/>
          <w:szCs w:val="26"/>
          <w:rPrChange w:id="21071" w:author="Le Minh Nghia" w:date="2019-10-09T10:56:00Z">
            <w:rPr>
              <w:sz w:val="26"/>
              <w:szCs w:val="26"/>
            </w:rPr>
          </w:rPrChange>
        </w:rPr>
        <w:t>phần</w:t>
      </w:r>
      <w:proofErr w:type="spellEnd"/>
      <w:r w:rsidRPr="00B41112">
        <w:rPr>
          <w:sz w:val="26"/>
          <w:szCs w:val="26"/>
          <w:rPrChange w:id="21072" w:author="Le Minh Nghia" w:date="2019-10-09T10:56:00Z">
            <w:rPr>
              <w:sz w:val="26"/>
              <w:szCs w:val="26"/>
            </w:rPr>
          </w:rPrChange>
        </w:rPr>
        <w:t xml:space="preserve"> menu </w:t>
      </w:r>
      <w:proofErr w:type="spellStart"/>
      <w:r w:rsidRPr="00B41112">
        <w:rPr>
          <w:sz w:val="26"/>
          <w:szCs w:val="26"/>
          <w:rPrChange w:id="21073" w:author="Le Minh Nghia" w:date="2019-10-09T10:56:00Z">
            <w:rPr>
              <w:sz w:val="26"/>
              <w:szCs w:val="26"/>
            </w:rPr>
          </w:rPrChange>
        </w:rPr>
        <w:t>trên</w:t>
      </w:r>
      <w:proofErr w:type="spellEnd"/>
      <w:r w:rsidRPr="00B41112">
        <w:rPr>
          <w:sz w:val="26"/>
          <w:szCs w:val="26"/>
          <w:rPrChange w:id="21074" w:author="Le Minh Nghia" w:date="2019-10-09T10:56:00Z">
            <w:rPr>
              <w:sz w:val="26"/>
              <w:szCs w:val="26"/>
            </w:rPr>
          </w:rPrChange>
        </w:rPr>
        <w:t xml:space="preserve"> header </w:t>
      </w:r>
      <w:proofErr w:type="spellStart"/>
      <w:r w:rsidRPr="00B41112">
        <w:rPr>
          <w:sz w:val="26"/>
          <w:szCs w:val="26"/>
          <w:rPrChange w:id="21075" w:author="Le Minh Nghia" w:date="2019-10-09T10:56:00Z">
            <w:rPr>
              <w:sz w:val="26"/>
              <w:szCs w:val="26"/>
            </w:rPr>
          </w:rPrChange>
        </w:rPr>
        <w:t>như</w:t>
      </w:r>
      <w:proofErr w:type="spellEnd"/>
      <w:r w:rsidRPr="00B41112">
        <w:rPr>
          <w:sz w:val="26"/>
          <w:szCs w:val="26"/>
          <w:rPrChange w:id="21076" w:author="Le Minh Nghia" w:date="2019-10-09T10:56:00Z">
            <w:rPr>
              <w:sz w:val="26"/>
              <w:szCs w:val="26"/>
            </w:rPr>
          </w:rPrChange>
        </w:rPr>
        <w:t>:</w:t>
      </w:r>
    </w:p>
    <w:p w:rsidR="006D6759" w:rsidRPr="00B41112" w:rsidRDefault="006D6759" w:rsidP="006D6759">
      <w:pPr>
        <w:pStyle w:val="ListParagraph"/>
        <w:numPr>
          <w:ilvl w:val="0"/>
          <w:numId w:val="5"/>
        </w:numPr>
        <w:rPr>
          <w:sz w:val="26"/>
          <w:szCs w:val="26"/>
          <w:rPrChange w:id="21077" w:author="Le Minh Nghia" w:date="2019-10-09T10:56:00Z">
            <w:rPr>
              <w:sz w:val="26"/>
              <w:szCs w:val="26"/>
            </w:rPr>
          </w:rPrChange>
        </w:rPr>
      </w:pPr>
      <w:proofErr w:type="spellStart"/>
      <w:r w:rsidRPr="00B41112">
        <w:rPr>
          <w:sz w:val="26"/>
          <w:szCs w:val="26"/>
          <w:rPrChange w:id="21078" w:author="Le Minh Nghia" w:date="2019-10-09T10:56:00Z">
            <w:rPr>
              <w:sz w:val="26"/>
              <w:szCs w:val="26"/>
            </w:rPr>
          </w:rPrChange>
        </w:rPr>
        <w:t>Quản</w:t>
      </w:r>
      <w:proofErr w:type="spellEnd"/>
      <w:r w:rsidRPr="00B41112">
        <w:rPr>
          <w:sz w:val="26"/>
          <w:szCs w:val="26"/>
          <w:rPrChange w:id="21079" w:author="Le Minh Nghia" w:date="2019-10-09T10:56:00Z">
            <w:rPr>
              <w:sz w:val="26"/>
              <w:szCs w:val="26"/>
            </w:rPr>
          </w:rPrChange>
        </w:rPr>
        <w:t xml:space="preserve"> </w:t>
      </w:r>
      <w:proofErr w:type="spellStart"/>
      <w:r w:rsidRPr="00B41112">
        <w:rPr>
          <w:sz w:val="26"/>
          <w:szCs w:val="26"/>
          <w:rPrChange w:id="21080" w:author="Le Minh Nghia" w:date="2019-10-09T10:56:00Z">
            <w:rPr>
              <w:sz w:val="26"/>
              <w:szCs w:val="26"/>
            </w:rPr>
          </w:rPrChange>
        </w:rPr>
        <w:t>lý</w:t>
      </w:r>
      <w:proofErr w:type="spellEnd"/>
      <w:r w:rsidRPr="00B41112">
        <w:rPr>
          <w:sz w:val="26"/>
          <w:szCs w:val="26"/>
          <w:rPrChange w:id="21081" w:author="Le Minh Nghia" w:date="2019-10-09T10:56:00Z">
            <w:rPr>
              <w:sz w:val="26"/>
              <w:szCs w:val="26"/>
            </w:rPr>
          </w:rPrChange>
        </w:rPr>
        <w:t xml:space="preserve"> </w:t>
      </w:r>
      <w:proofErr w:type="spellStart"/>
      <w:r w:rsidRPr="00B41112">
        <w:rPr>
          <w:sz w:val="26"/>
          <w:szCs w:val="26"/>
          <w:rPrChange w:id="21082" w:author="Le Minh Nghia" w:date="2019-10-09T10:56:00Z">
            <w:rPr>
              <w:sz w:val="26"/>
              <w:szCs w:val="26"/>
            </w:rPr>
          </w:rPrChange>
        </w:rPr>
        <w:t>phòng</w:t>
      </w:r>
      <w:proofErr w:type="spellEnd"/>
      <w:r w:rsidRPr="00B41112">
        <w:rPr>
          <w:sz w:val="26"/>
          <w:szCs w:val="26"/>
          <w:rPrChange w:id="21083" w:author="Le Minh Nghia" w:date="2019-10-09T10:56:00Z">
            <w:rPr>
              <w:sz w:val="26"/>
              <w:szCs w:val="26"/>
            </w:rPr>
          </w:rPrChange>
        </w:rPr>
        <w:t xml:space="preserve"> ban</w:t>
      </w:r>
    </w:p>
    <w:p w:rsidR="006D6759" w:rsidRPr="00B41112" w:rsidRDefault="006D6759" w:rsidP="006D6759">
      <w:pPr>
        <w:pStyle w:val="ListParagraph"/>
        <w:numPr>
          <w:ilvl w:val="0"/>
          <w:numId w:val="5"/>
        </w:numPr>
        <w:rPr>
          <w:sz w:val="26"/>
          <w:szCs w:val="26"/>
          <w:rPrChange w:id="21084" w:author="Le Minh Nghia" w:date="2019-10-09T10:56:00Z">
            <w:rPr>
              <w:sz w:val="26"/>
              <w:szCs w:val="26"/>
            </w:rPr>
          </w:rPrChange>
        </w:rPr>
      </w:pPr>
      <w:proofErr w:type="spellStart"/>
      <w:r w:rsidRPr="00B41112">
        <w:rPr>
          <w:sz w:val="26"/>
          <w:szCs w:val="26"/>
          <w:rPrChange w:id="21085" w:author="Le Minh Nghia" w:date="2019-10-09T10:56:00Z">
            <w:rPr>
              <w:sz w:val="26"/>
              <w:szCs w:val="26"/>
            </w:rPr>
          </w:rPrChange>
        </w:rPr>
        <w:t>Quản</w:t>
      </w:r>
      <w:proofErr w:type="spellEnd"/>
      <w:r w:rsidRPr="00B41112">
        <w:rPr>
          <w:sz w:val="26"/>
          <w:szCs w:val="26"/>
          <w:rPrChange w:id="21086" w:author="Le Minh Nghia" w:date="2019-10-09T10:56:00Z">
            <w:rPr>
              <w:sz w:val="26"/>
              <w:szCs w:val="26"/>
            </w:rPr>
          </w:rPrChange>
        </w:rPr>
        <w:t xml:space="preserve"> </w:t>
      </w:r>
      <w:proofErr w:type="spellStart"/>
      <w:r w:rsidRPr="00B41112">
        <w:rPr>
          <w:sz w:val="26"/>
          <w:szCs w:val="26"/>
          <w:rPrChange w:id="21087" w:author="Le Minh Nghia" w:date="2019-10-09T10:56:00Z">
            <w:rPr>
              <w:sz w:val="26"/>
              <w:szCs w:val="26"/>
            </w:rPr>
          </w:rPrChange>
        </w:rPr>
        <w:t>lý</w:t>
      </w:r>
      <w:proofErr w:type="spellEnd"/>
      <w:r w:rsidRPr="00B41112">
        <w:rPr>
          <w:sz w:val="26"/>
          <w:szCs w:val="26"/>
          <w:rPrChange w:id="21088" w:author="Le Minh Nghia" w:date="2019-10-09T10:56:00Z">
            <w:rPr>
              <w:sz w:val="26"/>
              <w:szCs w:val="26"/>
            </w:rPr>
          </w:rPrChange>
        </w:rPr>
        <w:t xml:space="preserve"> </w:t>
      </w:r>
      <w:proofErr w:type="spellStart"/>
      <w:r w:rsidRPr="00B41112">
        <w:rPr>
          <w:sz w:val="26"/>
          <w:szCs w:val="26"/>
          <w:rPrChange w:id="21089" w:author="Le Minh Nghia" w:date="2019-10-09T10:56:00Z">
            <w:rPr>
              <w:sz w:val="26"/>
              <w:szCs w:val="26"/>
            </w:rPr>
          </w:rPrChange>
        </w:rPr>
        <w:t>sinh</w:t>
      </w:r>
      <w:proofErr w:type="spellEnd"/>
      <w:r w:rsidRPr="00B41112">
        <w:rPr>
          <w:sz w:val="26"/>
          <w:szCs w:val="26"/>
          <w:rPrChange w:id="21090" w:author="Le Minh Nghia" w:date="2019-10-09T10:56:00Z">
            <w:rPr>
              <w:sz w:val="26"/>
              <w:szCs w:val="26"/>
            </w:rPr>
          </w:rPrChange>
        </w:rPr>
        <w:t xml:space="preserve"> </w:t>
      </w:r>
      <w:proofErr w:type="spellStart"/>
      <w:r w:rsidRPr="00B41112">
        <w:rPr>
          <w:sz w:val="26"/>
          <w:szCs w:val="26"/>
          <w:rPrChange w:id="21091" w:author="Le Minh Nghia" w:date="2019-10-09T10:56:00Z">
            <w:rPr>
              <w:sz w:val="26"/>
              <w:szCs w:val="26"/>
            </w:rPr>
          </w:rPrChange>
        </w:rPr>
        <w:t>viên</w:t>
      </w:r>
      <w:proofErr w:type="spellEnd"/>
    </w:p>
    <w:p w:rsidR="006D6759" w:rsidRPr="00B41112" w:rsidRDefault="006D6759" w:rsidP="006D6759">
      <w:pPr>
        <w:pStyle w:val="ListParagraph"/>
        <w:numPr>
          <w:ilvl w:val="0"/>
          <w:numId w:val="5"/>
        </w:numPr>
        <w:rPr>
          <w:sz w:val="26"/>
          <w:szCs w:val="26"/>
          <w:rPrChange w:id="21092" w:author="Le Minh Nghia" w:date="2019-10-09T10:56:00Z">
            <w:rPr>
              <w:sz w:val="26"/>
              <w:szCs w:val="26"/>
            </w:rPr>
          </w:rPrChange>
        </w:rPr>
      </w:pPr>
      <w:proofErr w:type="spellStart"/>
      <w:r w:rsidRPr="00B41112">
        <w:rPr>
          <w:sz w:val="26"/>
          <w:szCs w:val="26"/>
          <w:rPrChange w:id="21093" w:author="Le Minh Nghia" w:date="2019-10-09T10:56:00Z">
            <w:rPr>
              <w:sz w:val="26"/>
              <w:szCs w:val="26"/>
            </w:rPr>
          </w:rPrChange>
        </w:rPr>
        <w:t>Quản</w:t>
      </w:r>
      <w:proofErr w:type="spellEnd"/>
      <w:r w:rsidRPr="00B41112">
        <w:rPr>
          <w:sz w:val="26"/>
          <w:szCs w:val="26"/>
          <w:rPrChange w:id="21094" w:author="Le Minh Nghia" w:date="2019-10-09T10:56:00Z">
            <w:rPr>
              <w:sz w:val="26"/>
              <w:szCs w:val="26"/>
            </w:rPr>
          </w:rPrChange>
        </w:rPr>
        <w:t xml:space="preserve"> </w:t>
      </w:r>
      <w:proofErr w:type="spellStart"/>
      <w:r w:rsidRPr="00B41112">
        <w:rPr>
          <w:sz w:val="26"/>
          <w:szCs w:val="26"/>
          <w:rPrChange w:id="21095" w:author="Le Minh Nghia" w:date="2019-10-09T10:56:00Z">
            <w:rPr>
              <w:sz w:val="26"/>
              <w:szCs w:val="26"/>
            </w:rPr>
          </w:rPrChange>
        </w:rPr>
        <w:t>lý</w:t>
      </w:r>
      <w:proofErr w:type="spellEnd"/>
      <w:r w:rsidRPr="00B41112">
        <w:rPr>
          <w:sz w:val="26"/>
          <w:szCs w:val="26"/>
          <w:rPrChange w:id="21096" w:author="Le Minh Nghia" w:date="2019-10-09T10:56:00Z">
            <w:rPr>
              <w:sz w:val="26"/>
              <w:szCs w:val="26"/>
            </w:rPr>
          </w:rPrChange>
        </w:rPr>
        <w:t xml:space="preserve"> </w:t>
      </w:r>
      <w:proofErr w:type="spellStart"/>
      <w:r w:rsidRPr="00B41112">
        <w:rPr>
          <w:sz w:val="26"/>
          <w:szCs w:val="26"/>
          <w:rPrChange w:id="21097" w:author="Le Minh Nghia" w:date="2019-10-09T10:56:00Z">
            <w:rPr>
              <w:sz w:val="26"/>
              <w:szCs w:val="26"/>
            </w:rPr>
          </w:rPrChange>
        </w:rPr>
        <w:t>giảng</w:t>
      </w:r>
      <w:proofErr w:type="spellEnd"/>
      <w:r w:rsidRPr="00B41112">
        <w:rPr>
          <w:sz w:val="26"/>
          <w:szCs w:val="26"/>
          <w:rPrChange w:id="21098" w:author="Le Minh Nghia" w:date="2019-10-09T10:56:00Z">
            <w:rPr>
              <w:sz w:val="26"/>
              <w:szCs w:val="26"/>
            </w:rPr>
          </w:rPrChange>
        </w:rPr>
        <w:t xml:space="preserve"> </w:t>
      </w:r>
      <w:proofErr w:type="spellStart"/>
      <w:r w:rsidRPr="00B41112">
        <w:rPr>
          <w:sz w:val="26"/>
          <w:szCs w:val="26"/>
          <w:rPrChange w:id="21099" w:author="Le Minh Nghia" w:date="2019-10-09T10:56:00Z">
            <w:rPr>
              <w:sz w:val="26"/>
              <w:szCs w:val="26"/>
            </w:rPr>
          </w:rPrChange>
        </w:rPr>
        <w:t>viên</w:t>
      </w:r>
      <w:proofErr w:type="spellEnd"/>
    </w:p>
    <w:p w:rsidR="006D6759" w:rsidRPr="00B41112" w:rsidRDefault="006D6759" w:rsidP="006D6759">
      <w:pPr>
        <w:pStyle w:val="ListParagraph"/>
        <w:numPr>
          <w:ilvl w:val="0"/>
          <w:numId w:val="5"/>
        </w:numPr>
        <w:rPr>
          <w:sz w:val="26"/>
          <w:szCs w:val="26"/>
          <w:rPrChange w:id="21100" w:author="Le Minh Nghia" w:date="2019-10-09T10:56:00Z">
            <w:rPr>
              <w:sz w:val="26"/>
              <w:szCs w:val="26"/>
            </w:rPr>
          </w:rPrChange>
        </w:rPr>
      </w:pPr>
      <w:proofErr w:type="spellStart"/>
      <w:r w:rsidRPr="00B41112">
        <w:rPr>
          <w:sz w:val="26"/>
          <w:szCs w:val="26"/>
          <w:rPrChange w:id="21101" w:author="Le Minh Nghia" w:date="2019-10-09T10:56:00Z">
            <w:rPr>
              <w:sz w:val="26"/>
              <w:szCs w:val="26"/>
            </w:rPr>
          </w:rPrChange>
        </w:rPr>
        <w:lastRenderedPageBreak/>
        <w:t>Quản</w:t>
      </w:r>
      <w:proofErr w:type="spellEnd"/>
      <w:r w:rsidRPr="00B41112">
        <w:rPr>
          <w:sz w:val="26"/>
          <w:szCs w:val="26"/>
          <w:rPrChange w:id="21102" w:author="Le Minh Nghia" w:date="2019-10-09T10:56:00Z">
            <w:rPr>
              <w:sz w:val="26"/>
              <w:szCs w:val="26"/>
            </w:rPr>
          </w:rPrChange>
        </w:rPr>
        <w:t xml:space="preserve"> </w:t>
      </w:r>
      <w:proofErr w:type="spellStart"/>
      <w:r w:rsidRPr="00B41112">
        <w:rPr>
          <w:sz w:val="26"/>
          <w:szCs w:val="26"/>
          <w:rPrChange w:id="21103" w:author="Le Minh Nghia" w:date="2019-10-09T10:56:00Z">
            <w:rPr>
              <w:sz w:val="26"/>
              <w:szCs w:val="26"/>
            </w:rPr>
          </w:rPrChange>
        </w:rPr>
        <w:t>lý</w:t>
      </w:r>
      <w:proofErr w:type="spellEnd"/>
      <w:r w:rsidRPr="00B41112">
        <w:rPr>
          <w:sz w:val="26"/>
          <w:szCs w:val="26"/>
          <w:rPrChange w:id="21104" w:author="Le Minh Nghia" w:date="2019-10-09T10:56:00Z">
            <w:rPr>
              <w:sz w:val="26"/>
              <w:szCs w:val="26"/>
            </w:rPr>
          </w:rPrChange>
        </w:rPr>
        <w:t xml:space="preserve"> </w:t>
      </w:r>
      <w:proofErr w:type="spellStart"/>
      <w:r w:rsidRPr="00B41112">
        <w:rPr>
          <w:sz w:val="26"/>
          <w:szCs w:val="26"/>
          <w:rPrChange w:id="21105" w:author="Le Minh Nghia" w:date="2019-10-09T10:56:00Z">
            <w:rPr>
              <w:sz w:val="26"/>
              <w:szCs w:val="26"/>
            </w:rPr>
          </w:rPrChange>
        </w:rPr>
        <w:t>cựu</w:t>
      </w:r>
      <w:proofErr w:type="spellEnd"/>
      <w:r w:rsidRPr="00B41112">
        <w:rPr>
          <w:sz w:val="26"/>
          <w:szCs w:val="26"/>
          <w:rPrChange w:id="21106" w:author="Le Minh Nghia" w:date="2019-10-09T10:56:00Z">
            <w:rPr>
              <w:sz w:val="26"/>
              <w:szCs w:val="26"/>
            </w:rPr>
          </w:rPrChange>
        </w:rPr>
        <w:t xml:space="preserve"> </w:t>
      </w:r>
      <w:proofErr w:type="spellStart"/>
      <w:r w:rsidRPr="00B41112">
        <w:rPr>
          <w:sz w:val="26"/>
          <w:szCs w:val="26"/>
          <w:rPrChange w:id="21107" w:author="Le Minh Nghia" w:date="2019-10-09T10:56:00Z">
            <w:rPr>
              <w:sz w:val="26"/>
              <w:szCs w:val="26"/>
            </w:rPr>
          </w:rPrChange>
        </w:rPr>
        <w:t>sinh</w:t>
      </w:r>
      <w:proofErr w:type="spellEnd"/>
      <w:r w:rsidRPr="00B41112">
        <w:rPr>
          <w:sz w:val="26"/>
          <w:szCs w:val="26"/>
          <w:rPrChange w:id="21108" w:author="Le Minh Nghia" w:date="2019-10-09T10:56:00Z">
            <w:rPr>
              <w:sz w:val="26"/>
              <w:szCs w:val="26"/>
            </w:rPr>
          </w:rPrChange>
        </w:rPr>
        <w:t xml:space="preserve"> </w:t>
      </w:r>
      <w:proofErr w:type="spellStart"/>
      <w:r w:rsidRPr="00B41112">
        <w:rPr>
          <w:sz w:val="26"/>
          <w:szCs w:val="26"/>
          <w:rPrChange w:id="21109" w:author="Le Minh Nghia" w:date="2019-10-09T10:56:00Z">
            <w:rPr>
              <w:sz w:val="26"/>
              <w:szCs w:val="26"/>
            </w:rPr>
          </w:rPrChange>
        </w:rPr>
        <w:t>viên</w:t>
      </w:r>
      <w:proofErr w:type="spellEnd"/>
    </w:p>
    <w:p w:rsidR="0033025F" w:rsidRPr="00B41112" w:rsidRDefault="0033025F" w:rsidP="006D6759">
      <w:pPr>
        <w:pStyle w:val="ListParagraph"/>
        <w:numPr>
          <w:ilvl w:val="0"/>
          <w:numId w:val="5"/>
        </w:numPr>
        <w:rPr>
          <w:sz w:val="26"/>
          <w:szCs w:val="26"/>
          <w:rPrChange w:id="21110" w:author="Le Minh Nghia" w:date="2019-10-09T10:56:00Z">
            <w:rPr>
              <w:sz w:val="26"/>
              <w:szCs w:val="26"/>
            </w:rPr>
          </w:rPrChange>
        </w:rPr>
      </w:pPr>
      <w:proofErr w:type="spellStart"/>
      <w:r w:rsidRPr="00B41112">
        <w:rPr>
          <w:sz w:val="26"/>
          <w:szCs w:val="26"/>
          <w:rPrChange w:id="21111" w:author="Le Minh Nghia" w:date="2019-10-09T10:56:00Z">
            <w:rPr>
              <w:sz w:val="26"/>
              <w:szCs w:val="26"/>
            </w:rPr>
          </w:rPrChange>
        </w:rPr>
        <w:t>Quản</w:t>
      </w:r>
      <w:proofErr w:type="spellEnd"/>
      <w:r w:rsidRPr="00B41112">
        <w:rPr>
          <w:sz w:val="26"/>
          <w:szCs w:val="26"/>
          <w:rPrChange w:id="21112" w:author="Le Minh Nghia" w:date="2019-10-09T10:56:00Z">
            <w:rPr>
              <w:sz w:val="26"/>
              <w:szCs w:val="26"/>
            </w:rPr>
          </w:rPrChange>
        </w:rPr>
        <w:t xml:space="preserve"> </w:t>
      </w:r>
      <w:proofErr w:type="spellStart"/>
      <w:r w:rsidRPr="00B41112">
        <w:rPr>
          <w:sz w:val="26"/>
          <w:szCs w:val="26"/>
          <w:rPrChange w:id="21113" w:author="Le Minh Nghia" w:date="2019-10-09T10:56:00Z">
            <w:rPr>
              <w:sz w:val="26"/>
              <w:szCs w:val="26"/>
            </w:rPr>
          </w:rPrChange>
        </w:rPr>
        <w:t>lý</w:t>
      </w:r>
      <w:proofErr w:type="spellEnd"/>
      <w:r w:rsidRPr="00B41112">
        <w:rPr>
          <w:sz w:val="26"/>
          <w:szCs w:val="26"/>
          <w:rPrChange w:id="21114" w:author="Le Minh Nghia" w:date="2019-10-09T10:56:00Z">
            <w:rPr>
              <w:sz w:val="26"/>
              <w:szCs w:val="26"/>
            </w:rPr>
          </w:rPrChange>
        </w:rPr>
        <w:t xml:space="preserve"> </w:t>
      </w:r>
      <w:proofErr w:type="spellStart"/>
      <w:r w:rsidRPr="00B41112">
        <w:rPr>
          <w:sz w:val="26"/>
          <w:szCs w:val="26"/>
          <w:rPrChange w:id="21115" w:author="Le Minh Nghia" w:date="2019-10-09T10:56:00Z">
            <w:rPr>
              <w:sz w:val="26"/>
              <w:szCs w:val="26"/>
            </w:rPr>
          </w:rPrChange>
        </w:rPr>
        <w:t>bài</w:t>
      </w:r>
      <w:proofErr w:type="spellEnd"/>
      <w:r w:rsidRPr="00B41112">
        <w:rPr>
          <w:sz w:val="26"/>
          <w:szCs w:val="26"/>
          <w:rPrChange w:id="21116" w:author="Le Minh Nghia" w:date="2019-10-09T10:56:00Z">
            <w:rPr>
              <w:sz w:val="26"/>
              <w:szCs w:val="26"/>
            </w:rPr>
          </w:rPrChange>
        </w:rPr>
        <w:t xml:space="preserve"> </w:t>
      </w:r>
      <w:proofErr w:type="spellStart"/>
      <w:r w:rsidRPr="00B41112">
        <w:rPr>
          <w:sz w:val="26"/>
          <w:szCs w:val="26"/>
          <w:rPrChange w:id="21117" w:author="Le Minh Nghia" w:date="2019-10-09T10:56:00Z">
            <w:rPr>
              <w:sz w:val="26"/>
              <w:szCs w:val="26"/>
            </w:rPr>
          </w:rPrChange>
        </w:rPr>
        <w:t>đăng</w:t>
      </w:r>
      <w:proofErr w:type="spellEnd"/>
    </w:p>
    <w:p w:rsidR="0033025F" w:rsidRPr="00B41112" w:rsidRDefault="0033025F" w:rsidP="006D6759">
      <w:pPr>
        <w:pStyle w:val="ListParagraph"/>
        <w:numPr>
          <w:ilvl w:val="0"/>
          <w:numId w:val="5"/>
        </w:numPr>
        <w:rPr>
          <w:sz w:val="26"/>
          <w:szCs w:val="26"/>
          <w:rPrChange w:id="21118" w:author="Le Minh Nghia" w:date="2019-10-09T10:56:00Z">
            <w:rPr>
              <w:sz w:val="26"/>
              <w:szCs w:val="26"/>
            </w:rPr>
          </w:rPrChange>
        </w:rPr>
      </w:pPr>
      <w:proofErr w:type="spellStart"/>
      <w:r w:rsidRPr="00B41112">
        <w:rPr>
          <w:sz w:val="26"/>
          <w:szCs w:val="26"/>
          <w:rPrChange w:id="21119" w:author="Le Minh Nghia" w:date="2019-10-09T10:56:00Z">
            <w:rPr>
              <w:sz w:val="26"/>
              <w:szCs w:val="26"/>
            </w:rPr>
          </w:rPrChange>
        </w:rPr>
        <w:t>Quản</w:t>
      </w:r>
      <w:proofErr w:type="spellEnd"/>
      <w:r w:rsidRPr="00B41112">
        <w:rPr>
          <w:sz w:val="26"/>
          <w:szCs w:val="26"/>
          <w:rPrChange w:id="21120" w:author="Le Minh Nghia" w:date="2019-10-09T10:56:00Z">
            <w:rPr>
              <w:sz w:val="26"/>
              <w:szCs w:val="26"/>
            </w:rPr>
          </w:rPrChange>
        </w:rPr>
        <w:t xml:space="preserve"> </w:t>
      </w:r>
      <w:proofErr w:type="spellStart"/>
      <w:r w:rsidRPr="00B41112">
        <w:rPr>
          <w:sz w:val="26"/>
          <w:szCs w:val="26"/>
          <w:rPrChange w:id="21121" w:author="Le Minh Nghia" w:date="2019-10-09T10:56:00Z">
            <w:rPr>
              <w:sz w:val="26"/>
              <w:szCs w:val="26"/>
            </w:rPr>
          </w:rPrChange>
        </w:rPr>
        <w:t>lý</w:t>
      </w:r>
      <w:proofErr w:type="spellEnd"/>
      <w:r w:rsidRPr="00B41112">
        <w:rPr>
          <w:sz w:val="26"/>
          <w:szCs w:val="26"/>
          <w:rPrChange w:id="21122" w:author="Le Minh Nghia" w:date="2019-10-09T10:56:00Z">
            <w:rPr>
              <w:sz w:val="26"/>
              <w:szCs w:val="26"/>
            </w:rPr>
          </w:rPrChange>
        </w:rPr>
        <w:t xml:space="preserve"> </w:t>
      </w:r>
      <w:proofErr w:type="spellStart"/>
      <w:r w:rsidRPr="00B41112">
        <w:rPr>
          <w:sz w:val="26"/>
          <w:szCs w:val="26"/>
          <w:rPrChange w:id="21123" w:author="Le Minh Nghia" w:date="2019-10-09T10:56:00Z">
            <w:rPr>
              <w:sz w:val="26"/>
              <w:szCs w:val="26"/>
            </w:rPr>
          </w:rPrChange>
        </w:rPr>
        <w:t>khảo</w:t>
      </w:r>
      <w:proofErr w:type="spellEnd"/>
      <w:r w:rsidRPr="00B41112">
        <w:rPr>
          <w:sz w:val="26"/>
          <w:szCs w:val="26"/>
          <w:rPrChange w:id="21124" w:author="Le Minh Nghia" w:date="2019-10-09T10:56:00Z">
            <w:rPr>
              <w:sz w:val="26"/>
              <w:szCs w:val="26"/>
            </w:rPr>
          </w:rPrChange>
        </w:rPr>
        <w:t xml:space="preserve"> </w:t>
      </w:r>
      <w:proofErr w:type="spellStart"/>
      <w:r w:rsidRPr="00B41112">
        <w:rPr>
          <w:sz w:val="26"/>
          <w:szCs w:val="26"/>
          <w:rPrChange w:id="21125" w:author="Le Minh Nghia" w:date="2019-10-09T10:56:00Z">
            <w:rPr>
              <w:sz w:val="26"/>
              <w:szCs w:val="26"/>
            </w:rPr>
          </w:rPrChange>
        </w:rPr>
        <w:t>sát</w:t>
      </w:r>
      <w:proofErr w:type="spellEnd"/>
    </w:p>
    <w:p w:rsidR="0033025F" w:rsidRPr="00B41112" w:rsidRDefault="0033025F" w:rsidP="006D6759">
      <w:pPr>
        <w:pStyle w:val="ListParagraph"/>
        <w:numPr>
          <w:ilvl w:val="0"/>
          <w:numId w:val="5"/>
        </w:numPr>
        <w:rPr>
          <w:sz w:val="26"/>
          <w:szCs w:val="26"/>
          <w:rPrChange w:id="21126" w:author="Le Minh Nghia" w:date="2019-10-09T10:56:00Z">
            <w:rPr>
              <w:sz w:val="26"/>
              <w:szCs w:val="26"/>
            </w:rPr>
          </w:rPrChange>
        </w:rPr>
      </w:pPr>
      <w:proofErr w:type="spellStart"/>
      <w:r w:rsidRPr="00B41112">
        <w:rPr>
          <w:sz w:val="26"/>
          <w:szCs w:val="26"/>
          <w:rPrChange w:id="21127" w:author="Le Minh Nghia" w:date="2019-10-09T10:56:00Z">
            <w:rPr>
              <w:sz w:val="26"/>
              <w:szCs w:val="26"/>
            </w:rPr>
          </w:rPrChange>
        </w:rPr>
        <w:t>Quản</w:t>
      </w:r>
      <w:proofErr w:type="spellEnd"/>
      <w:r w:rsidRPr="00B41112">
        <w:rPr>
          <w:sz w:val="26"/>
          <w:szCs w:val="26"/>
          <w:rPrChange w:id="21128" w:author="Le Minh Nghia" w:date="2019-10-09T10:56:00Z">
            <w:rPr>
              <w:sz w:val="26"/>
              <w:szCs w:val="26"/>
            </w:rPr>
          </w:rPrChange>
        </w:rPr>
        <w:t xml:space="preserve"> </w:t>
      </w:r>
      <w:proofErr w:type="spellStart"/>
      <w:r w:rsidRPr="00B41112">
        <w:rPr>
          <w:sz w:val="26"/>
          <w:szCs w:val="26"/>
          <w:rPrChange w:id="21129" w:author="Le Minh Nghia" w:date="2019-10-09T10:56:00Z">
            <w:rPr>
              <w:sz w:val="26"/>
              <w:szCs w:val="26"/>
            </w:rPr>
          </w:rPrChange>
        </w:rPr>
        <w:t>lý</w:t>
      </w:r>
      <w:proofErr w:type="spellEnd"/>
      <w:r w:rsidRPr="00B41112">
        <w:rPr>
          <w:sz w:val="26"/>
          <w:szCs w:val="26"/>
          <w:rPrChange w:id="21130" w:author="Le Minh Nghia" w:date="2019-10-09T10:56:00Z">
            <w:rPr>
              <w:sz w:val="26"/>
              <w:szCs w:val="26"/>
            </w:rPr>
          </w:rPrChange>
        </w:rPr>
        <w:t xml:space="preserve"> </w:t>
      </w:r>
      <w:proofErr w:type="spellStart"/>
      <w:r w:rsidRPr="00B41112">
        <w:rPr>
          <w:sz w:val="26"/>
          <w:szCs w:val="26"/>
          <w:rPrChange w:id="21131" w:author="Le Minh Nghia" w:date="2019-10-09T10:56:00Z">
            <w:rPr>
              <w:sz w:val="26"/>
              <w:szCs w:val="26"/>
            </w:rPr>
          </w:rPrChange>
        </w:rPr>
        <w:t>thống</w:t>
      </w:r>
      <w:proofErr w:type="spellEnd"/>
      <w:r w:rsidRPr="00B41112">
        <w:rPr>
          <w:sz w:val="26"/>
          <w:szCs w:val="26"/>
          <w:rPrChange w:id="21132" w:author="Le Minh Nghia" w:date="2019-10-09T10:56:00Z">
            <w:rPr>
              <w:sz w:val="26"/>
              <w:szCs w:val="26"/>
            </w:rPr>
          </w:rPrChange>
        </w:rPr>
        <w:t xml:space="preserve"> </w:t>
      </w:r>
      <w:proofErr w:type="spellStart"/>
      <w:r w:rsidRPr="00B41112">
        <w:rPr>
          <w:sz w:val="26"/>
          <w:szCs w:val="26"/>
          <w:rPrChange w:id="21133" w:author="Le Minh Nghia" w:date="2019-10-09T10:56:00Z">
            <w:rPr>
              <w:sz w:val="26"/>
              <w:szCs w:val="26"/>
            </w:rPr>
          </w:rPrChange>
        </w:rPr>
        <w:t>kê</w:t>
      </w:r>
      <w:proofErr w:type="spellEnd"/>
    </w:p>
    <w:p w:rsidR="0033025F" w:rsidRPr="00B41112" w:rsidRDefault="0033025F" w:rsidP="006D6759">
      <w:pPr>
        <w:pStyle w:val="ListParagraph"/>
        <w:numPr>
          <w:ilvl w:val="0"/>
          <w:numId w:val="5"/>
        </w:numPr>
        <w:rPr>
          <w:sz w:val="26"/>
          <w:szCs w:val="26"/>
          <w:rPrChange w:id="21134" w:author="Le Minh Nghia" w:date="2019-10-09T10:56:00Z">
            <w:rPr>
              <w:sz w:val="26"/>
              <w:szCs w:val="26"/>
            </w:rPr>
          </w:rPrChange>
        </w:rPr>
      </w:pPr>
      <w:proofErr w:type="spellStart"/>
      <w:r w:rsidRPr="00B41112">
        <w:rPr>
          <w:sz w:val="26"/>
          <w:szCs w:val="26"/>
          <w:rPrChange w:id="21135" w:author="Le Minh Nghia" w:date="2019-10-09T10:56:00Z">
            <w:rPr>
              <w:sz w:val="26"/>
              <w:szCs w:val="26"/>
            </w:rPr>
          </w:rPrChange>
        </w:rPr>
        <w:t>Quản</w:t>
      </w:r>
      <w:proofErr w:type="spellEnd"/>
      <w:r w:rsidRPr="00B41112">
        <w:rPr>
          <w:sz w:val="26"/>
          <w:szCs w:val="26"/>
          <w:rPrChange w:id="21136" w:author="Le Minh Nghia" w:date="2019-10-09T10:56:00Z">
            <w:rPr>
              <w:sz w:val="26"/>
              <w:szCs w:val="26"/>
            </w:rPr>
          </w:rPrChange>
        </w:rPr>
        <w:t xml:space="preserve"> </w:t>
      </w:r>
      <w:proofErr w:type="spellStart"/>
      <w:r w:rsidRPr="00B41112">
        <w:rPr>
          <w:sz w:val="26"/>
          <w:szCs w:val="26"/>
          <w:rPrChange w:id="21137" w:author="Le Minh Nghia" w:date="2019-10-09T10:56:00Z">
            <w:rPr>
              <w:sz w:val="26"/>
              <w:szCs w:val="26"/>
            </w:rPr>
          </w:rPrChange>
        </w:rPr>
        <w:t>lý</w:t>
      </w:r>
      <w:proofErr w:type="spellEnd"/>
      <w:r w:rsidRPr="00B41112">
        <w:rPr>
          <w:sz w:val="26"/>
          <w:szCs w:val="26"/>
          <w:rPrChange w:id="21138" w:author="Le Minh Nghia" w:date="2019-10-09T10:56:00Z">
            <w:rPr>
              <w:sz w:val="26"/>
              <w:szCs w:val="26"/>
            </w:rPr>
          </w:rPrChange>
        </w:rPr>
        <w:t xml:space="preserve"> </w:t>
      </w:r>
      <w:proofErr w:type="spellStart"/>
      <w:r w:rsidRPr="00B41112">
        <w:rPr>
          <w:sz w:val="26"/>
          <w:szCs w:val="26"/>
          <w:rPrChange w:id="21139" w:author="Le Minh Nghia" w:date="2019-10-09T10:56:00Z">
            <w:rPr>
              <w:sz w:val="26"/>
              <w:szCs w:val="26"/>
            </w:rPr>
          </w:rPrChange>
        </w:rPr>
        <w:t>phân</w:t>
      </w:r>
      <w:proofErr w:type="spellEnd"/>
      <w:r w:rsidRPr="00B41112">
        <w:rPr>
          <w:sz w:val="26"/>
          <w:szCs w:val="26"/>
          <w:rPrChange w:id="21140" w:author="Le Minh Nghia" w:date="2019-10-09T10:56:00Z">
            <w:rPr>
              <w:sz w:val="26"/>
              <w:szCs w:val="26"/>
            </w:rPr>
          </w:rPrChange>
        </w:rPr>
        <w:t xml:space="preserve"> </w:t>
      </w:r>
      <w:proofErr w:type="spellStart"/>
      <w:r w:rsidRPr="00B41112">
        <w:rPr>
          <w:sz w:val="26"/>
          <w:szCs w:val="26"/>
          <w:rPrChange w:id="21141" w:author="Le Minh Nghia" w:date="2019-10-09T10:56:00Z">
            <w:rPr>
              <w:sz w:val="26"/>
              <w:szCs w:val="26"/>
            </w:rPr>
          </w:rPrChange>
        </w:rPr>
        <w:t>quyền</w:t>
      </w:r>
      <w:proofErr w:type="spellEnd"/>
    </w:p>
    <w:p w:rsidR="0033025F" w:rsidRPr="00B41112" w:rsidRDefault="0033025F" w:rsidP="006D6759">
      <w:pPr>
        <w:pStyle w:val="ListParagraph"/>
        <w:numPr>
          <w:ilvl w:val="0"/>
          <w:numId w:val="5"/>
        </w:numPr>
        <w:rPr>
          <w:sz w:val="26"/>
          <w:szCs w:val="26"/>
          <w:rPrChange w:id="21142" w:author="Le Minh Nghia" w:date="2019-10-09T10:56:00Z">
            <w:rPr>
              <w:sz w:val="26"/>
              <w:szCs w:val="26"/>
            </w:rPr>
          </w:rPrChange>
        </w:rPr>
      </w:pPr>
      <w:r w:rsidRPr="00B41112">
        <w:rPr>
          <w:sz w:val="26"/>
          <w:szCs w:val="26"/>
          <w:rPrChange w:id="21143" w:author="Le Minh Nghia" w:date="2019-10-09T10:56:00Z">
            <w:rPr>
              <w:sz w:val="26"/>
              <w:szCs w:val="26"/>
            </w:rPr>
          </w:rPrChange>
        </w:rPr>
        <w:t>Import</w:t>
      </w:r>
    </w:p>
    <w:p w:rsidR="0033025F" w:rsidRPr="00B41112" w:rsidRDefault="0033025F" w:rsidP="0033025F">
      <w:pPr>
        <w:rPr>
          <w:sz w:val="26"/>
          <w:szCs w:val="26"/>
          <w:rPrChange w:id="21144" w:author="Le Minh Nghia" w:date="2019-10-09T10:56:00Z">
            <w:rPr>
              <w:sz w:val="26"/>
              <w:szCs w:val="26"/>
            </w:rPr>
          </w:rPrChange>
        </w:rPr>
      </w:pPr>
      <w:r w:rsidRPr="00B41112">
        <w:rPr>
          <w:sz w:val="26"/>
          <w:szCs w:val="26"/>
          <w:rPrChange w:id="21145" w:author="Le Minh Nghia" w:date="2019-10-09T10:56:00Z">
            <w:rPr>
              <w:sz w:val="26"/>
              <w:szCs w:val="26"/>
            </w:rPr>
          </w:rPrChange>
        </w:rPr>
        <w:t xml:space="preserve">Sau </w:t>
      </w:r>
      <w:proofErr w:type="spellStart"/>
      <w:r w:rsidRPr="00B41112">
        <w:rPr>
          <w:sz w:val="26"/>
          <w:szCs w:val="26"/>
          <w:rPrChange w:id="21146" w:author="Le Minh Nghia" w:date="2019-10-09T10:56:00Z">
            <w:rPr>
              <w:sz w:val="26"/>
              <w:szCs w:val="26"/>
            </w:rPr>
          </w:rPrChange>
        </w:rPr>
        <w:t>đây</w:t>
      </w:r>
      <w:proofErr w:type="spellEnd"/>
      <w:r w:rsidRPr="00B41112">
        <w:rPr>
          <w:sz w:val="26"/>
          <w:szCs w:val="26"/>
          <w:rPrChange w:id="21147" w:author="Le Minh Nghia" w:date="2019-10-09T10:56:00Z">
            <w:rPr>
              <w:sz w:val="26"/>
              <w:szCs w:val="26"/>
            </w:rPr>
          </w:rPrChange>
        </w:rPr>
        <w:t xml:space="preserve"> </w:t>
      </w:r>
      <w:proofErr w:type="spellStart"/>
      <w:r w:rsidRPr="00B41112">
        <w:rPr>
          <w:sz w:val="26"/>
          <w:szCs w:val="26"/>
          <w:rPrChange w:id="21148" w:author="Le Minh Nghia" w:date="2019-10-09T10:56:00Z">
            <w:rPr>
              <w:sz w:val="26"/>
              <w:szCs w:val="26"/>
            </w:rPr>
          </w:rPrChange>
        </w:rPr>
        <w:t>là</w:t>
      </w:r>
      <w:proofErr w:type="spellEnd"/>
      <w:r w:rsidRPr="00B41112">
        <w:rPr>
          <w:sz w:val="26"/>
          <w:szCs w:val="26"/>
          <w:rPrChange w:id="21149" w:author="Le Minh Nghia" w:date="2019-10-09T10:56:00Z">
            <w:rPr>
              <w:sz w:val="26"/>
              <w:szCs w:val="26"/>
            </w:rPr>
          </w:rPrChange>
        </w:rPr>
        <w:t xml:space="preserve"> </w:t>
      </w:r>
      <w:proofErr w:type="spellStart"/>
      <w:r w:rsidRPr="00B41112">
        <w:rPr>
          <w:sz w:val="26"/>
          <w:szCs w:val="26"/>
          <w:rPrChange w:id="21150" w:author="Le Minh Nghia" w:date="2019-10-09T10:56:00Z">
            <w:rPr>
              <w:sz w:val="26"/>
              <w:szCs w:val="26"/>
            </w:rPr>
          </w:rPrChange>
        </w:rPr>
        <w:t>lần</w:t>
      </w:r>
      <w:proofErr w:type="spellEnd"/>
      <w:r w:rsidRPr="00B41112">
        <w:rPr>
          <w:sz w:val="26"/>
          <w:szCs w:val="26"/>
          <w:rPrChange w:id="21151" w:author="Le Minh Nghia" w:date="2019-10-09T10:56:00Z">
            <w:rPr>
              <w:sz w:val="26"/>
              <w:szCs w:val="26"/>
            </w:rPr>
          </w:rPrChange>
        </w:rPr>
        <w:t xml:space="preserve"> </w:t>
      </w:r>
      <w:proofErr w:type="spellStart"/>
      <w:r w:rsidRPr="00B41112">
        <w:rPr>
          <w:sz w:val="26"/>
          <w:szCs w:val="26"/>
          <w:rPrChange w:id="21152" w:author="Le Minh Nghia" w:date="2019-10-09T10:56:00Z">
            <w:rPr>
              <w:sz w:val="26"/>
              <w:szCs w:val="26"/>
            </w:rPr>
          </w:rPrChange>
        </w:rPr>
        <w:t>lượt</w:t>
      </w:r>
      <w:proofErr w:type="spellEnd"/>
      <w:r w:rsidRPr="00B41112">
        <w:rPr>
          <w:sz w:val="26"/>
          <w:szCs w:val="26"/>
          <w:rPrChange w:id="21153" w:author="Le Minh Nghia" w:date="2019-10-09T10:56:00Z">
            <w:rPr>
              <w:sz w:val="26"/>
              <w:szCs w:val="26"/>
            </w:rPr>
          </w:rPrChange>
        </w:rPr>
        <w:t xml:space="preserve"> </w:t>
      </w:r>
      <w:proofErr w:type="spellStart"/>
      <w:r w:rsidRPr="00B41112">
        <w:rPr>
          <w:sz w:val="26"/>
          <w:szCs w:val="26"/>
          <w:rPrChange w:id="21154" w:author="Le Minh Nghia" w:date="2019-10-09T10:56:00Z">
            <w:rPr>
              <w:sz w:val="26"/>
              <w:szCs w:val="26"/>
            </w:rPr>
          </w:rPrChange>
        </w:rPr>
        <w:t>từng</w:t>
      </w:r>
      <w:proofErr w:type="spellEnd"/>
      <w:r w:rsidRPr="00B41112">
        <w:rPr>
          <w:sz w:val="26"/>
          <w:szCs w:val="26"/>
          <w:rPrChange w:id="21155" w:author="Le Minh Nghia" w:date="2019-10-09T10:56:00Z">
            <w:rPr>
              <w:sz w:val="26"/>
              <w:szCs w:val="26"/>
            </w:rPr>
          </w:rPrChange>
        </w:rPr>
        <w:t xml:space="preserve"> </w:t>
      </w:r>
      <w:proofErr w:type="spellStart"/>
      <w:r w:rsidRPr="00B41112">
        <w:rPr>
          <w:sz w:val="26"/>
          <w:szCs w:val="26"/>
          <w:rPrChange w:id="21156" w:author="Le Minh Nghia" w:date="2019-10-09T10:56:00Z">
            <w:rPr>
              <w:sz w:val="26"/>
              <w:szCs w:val="26"/>
            </w:rPr>
          </w:rPrChange>
        </w:rPr>
        <w:t>chức</w:t>
      </w:r>
      <w:proofErr w:type="spellEnd"/>
      <w:r w:rsidRPr="00B41112">
        <w:rPr>
          <w:sz w:val="26"/>
          <w:szCs w:val="26"/>
          <w:rPrChange w:id="21157" w:author="Le Minh Nghia" w:date="2019-10-09T10:56:00Z">
            <w:rPr>
              <w:sz w:val="26"/>
              <w:szCs w:val="26"/>
            </w:rPr>
          </w:rPrChange>
        </w:rPr>
        <w:t xml:space="preserve"> </w:t>
      </w:r>
      <w:proofErr w:type="spellStart"/>
      <w:r w:rsidRPr="00B41112">
        <w:rPr>
          <w:sz w:val="26"/>
          <w:szCs w:val="26"/>
          <w:rPrChange w:id="21158" w:author="Le Minh Nghia" w:date="2019-10-09T10:56:00Z">
            <w:rPr>
              <w:sz w:val="26"/>
              <w:szCs w:val="26"/>
            </w:rPr>
          </w:rPrChange>
        </w:rPr>
        <w:t>năng</w:t>
      </w:r>
      <w:proofErr w:type="spellEnd"/>
      <w:r w:rsidRPr="00B41112">
        <w:rPr>
          <w:sz w:val="26"/>
          <w:szCs w:val="26"/>
          <w:rPrChange w:id="21159" w:author="Le Minh Nghia" w:date="2019-10-09T10:56:00Z">
            <w:rPr>
              <w:sz w:val="26"/>
              <w:szCs w:val="26"/>
            </w:rPr>
          </w:rPrChange>
        </w:rPr>
        <w:t>:</w:t>
      </w:r>
    </w:p>
    <w:p w:rsidR="000917F1" w:rsidRPr="00B41112" w:rsidRDefault="000917F1">
      <w:pPr>
        <w:pStyle w:val="ListParagraph"/>
        <w:numPr>
          <w:ilvl w:val="0"/>
          <w:numId w:val="47"/>
        </w:numPr>
        <w:ind w:left="360"/>
        <w:rPr>
          <w:b/>
          <w:sz w:val="26"/>
          <w:szCs w:val="26"/>
          <w:rPrChange w:id="21160" w:author="Le Minh Nghia" w:date="2019-10-09T10:56:00Z">
            <w:rPr>
              <w:b/>
              <w:sz w:val="26"/>
              <w:szCs w:val="26"/>
            </w:rPr>
          </w:rPrChange>
        </w:rPr>
        <w:pPrChange w:id="21161" w:author="Le Minh Nghia" w:date="2019-10-09T10:33:00Z">
          <w:pPr>
            <w:pStyle w:val="ListParagraph"/>
            <w:numPr>
              <w:numId w:val="47"/>
            </w:numPr>
            <w:ind w:hanging="360"/>
          </w:pPr>
        </w:pPrChange>
      </w:pPr>
      <w:proofErr w:type="spellStart"/>
      <w:r w:rsidRPr="00B41112">
        <w:rPr>
          <w:b/>
          <w:sz w:val="26"/>
          <w:szCs w:val="26"/>
          <w:rPrChange w:id="21162" w:author="Le Minh Nghia" w:date="2019-10-09T10:56:00Z">
            <w:rPr>
              <w:b/>
              <w:sz w:val="26"/>
              <w:szCs w:val="26"/>
            </w:rPr>
          </w:rPrChange>
        </w:rPr>
        <w:t>Quản</w:t>
      </w:r>
      <w:proofErr w:type="spellEnd"/>
      <w:r w:rsidRPr="00B41112">
        <w:rPr>
          <w:b/>
          <w:sz w:val="26"/>
          <w:szCs w:val="26"/>
          <w:rPrChange w:id="21163" w:author="Le Minh Nghia" w:date="2019-10-09T10:56:00Z">
            <w:rPr>
              <w:b/>
              <w:sz w:val="26"/>
              <w:szCs w:val="26"/>
            </w:rPr>
          </w:rPrChange>
        </w:rPr>
        <w:t xml:space="preserve"> </w:t>
      </w:r>
      <w:proofErr w:type="spellStart"/>
      <w:r w:rsidRPr="00B41112">
        <w:rPr>
          <w:b/>
          <w:sz w:val="26"/>
          <w:szCs w:val="26"/>
          <w:rPrChange w:id="21164" w:author="Le Minh Nghia" w:date="2019-10-09T10:56:00Z">
            <w:rPr>
              <w:b/>
              <w:sz w:val="26"/>
              <w:szCs w:val="26"/>
            </w:rPr>
          </w:rPrChange>
        </w:rPr>
        <w:t>lý</w:t>
      </w:r>
      <w:proofErr w:type="spellEnd"/>
      <w:r w:rsidRPr="00B41112">
        <w:rPr>
          <w:b/>
          <w:sz w:val="26"/>
          <w:szCs w:val="26"/>
          <w:rPrChange w:id="21165" w:author="Le Minh Nghia" w:date="2019-10-09T10:56:00Z">
            <w:rPr>
              <w:b/>
              <w:sz w:val="26"/>
              <w:szCs w:val="26"/>
            </w:rPr>
          </w:rPrChange>
        </w:rPr>
        <w:t xml:space="preserve"> </w:t>
      </w:r>
      <w:proofErr w:type="spellStart"/>
      <w:r w:rsidRPr="00B41112">
        <w:rPr>
          <w:b/>
          <w:sz w:val="26"/>
          <w:szCs w:val="26"/>
          <w:rPrChange w:id="21166" w:author="Le Minh Nghia" w:date="2019-10-09T10:56:00Z">
            <w:rPr>
              <w:b/>
              <w:sz w:val="26"/>
              <w:szCs w:val="26"/>
            </w:rPr>
          </w:rPrChange>
        </w:rPr>
        <w:t>sinh</w:t>
      </w:r>
      <w:proofErr w:type="spellEnd"/>
      <w:r w:rsidRPr="00B41112">
        <w:rPr>
          <w:b/>
          <w:sz w:val="26"/>
          <w:szCs w:val="26"/>
          <w:rPrChange w:id="21167" w:author="Le Minh Nghia" w:date="2019-10-09T10:56:00Z">
            <w:rPr>
              <w:b/>
              <w:sz w:val="26"/>
              <w:szCs w:val="26"/>
            </w:rPr>
          </w:rPrChange>
        </w:rPr>
        <w:t xml:space="preserve"> </w:t>
      </w:r>
      <w:proofErr w:type="spellStart"/>
      <w:r w:rsidRPr="00B41112">
        <w:rPr>
          <w:b/>
          <w:sz w:val="26"/>
          <w:szCs w:val="26"/>
          <w:rPrChange w:id="21168" w:author="Le Minh Nghia" w:date="2019-10-09T10:56:00Z">
            <w:rPr>
              <w:b/>
              <w:sz w:val="26"/>
              <w:szCs w:val="26"/>
            </w:rPr>
          </w:rPrChange>
        </w:rPr>
        <w:t>viên</w:t>
      </w:r>
      <w:proofErr w:type="spellEnd"/>
    </w:p>
    <w:p w:rsidR="0033025F" w:rsidRPr="00313980" w:rsidRDefault="0033025F" w:rsidP="00313980">
      <w:pPr>
        <w:rPr>
          <w:b/>
          <w:sz w:val="26"/>
          <w:szCs w:val="26"/>
          <w:rPrChange w:id="21169" w:author="Le Minh Nghia" w:date="2019-10-09T11:06:00Z">
            <w:rPr>
              <w:b/>
              <w:sz w:val="26"/>
              <w:szCs w:val="26"/>
            </w:rPr>
          </w:rPrChange>
        </w:rPr>
        <w:pPrChange w:id="21170" w:author="Le Minh Nghia" w:date="2019-10-09T11:06:00Z">
          <w:pPr>
            <w:pStyle w:val="ListParagraph"/>
          </w:pPr>
        </w:pPrChange>
      </w:pPr>
      <w:r w:rsidRPr="00B41112">
        <w:rPr>
          <w:noProof/>
          <w:rPrChange w:id="21171" w:author="Le Minh Nghia" w:date="2019-10-09T10:56:00Z">
            <w:rPr>
              <w:noProof/>
            </w:rPr>
          </w:rPrChange>
        </w:rPr>
        <w:drawing>
          <wp:inline distT="0" distB="0" distL="0" distR="0" wp14:anchorId="692E64D6" wp14:editId="09F64799">
            <wp:extent cx="5972175" cy="289814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898140"/>
                    </a:xfrm>
                    <a:prstGeom prst="rect">
                      <a:avLst/>
                    </a:prstGeom>
                  </pic:spPr>
                </pic:pic>
              </a:graphicData>
            </a:graphic>
          </wp:inline>
        </w:drawing>
      </w:r>
    </w:p>
    <w:p w:rsidR="0033025F" w:rsidRPr="00B41112" w:rsidRDefault="0033025F" w:rsidP="0033025F">
      <w:pPr>
        <w:pStyle w:val="ListParagraph"/>
        <w:jc w:val="center"/>
        <w:rPr>
          <w:i/>
          <w:sz w:val="26"/>
          <w:szCs w:val="26"/>
          <w:rPrChange w:id="21172" w:author="Le Minh Nghia" w:date="2019-10-09T10:56:00Z">
            <w:rPr>
              <w:i/>
              <w:sz w:val="26"/>
              <w:szCs w:val="26"/>
            </w:rPr>
          </w:rPrChange>
        </w:rPr>
      </w:pPr>
      <w:proofErr w:type="spellStart"/>
      <w:r w:rsidRPr="00B41112">
        <w:rPr>
          <w:i/>
          <w:sz w:val="26"/>
          <w:szCs w:val="26"/>
          <w:rPrChange w:id="21173" w:author="Le Minh Nghia" w:date="2019-10-09T10:56:00Z">
            <w:rPr>
              <w:i/>
              <w:sz w:val="26"/>
              <w:szCs w:val="26"/>
            </w:rPr>
          </w:rPrChange>
        </w:rPr>
        <w:t>Hình</w:t>
      </w:r>
      <w:proofErr w:type="spellEnd"/>
      <w:r w:rsidRPr="00B41112">
        <w:rPr>
          <w:i/>
          <w:sz w:val="26"/>
          <w:szCs w:val="26"/>
          <w:rPrChange w:id="21174" w:author="Le Minh Nghia" w:date="2019-10-09T10:56:00Z">
            <w:rPr>
              <w:i/>
              <w:sz w:val="26"/>
              <w:szCs w:val="26"/>
            </w:rPr>
          </w:rPrChange>
        </w:rPr>
        <w:t xml:space="preserve"> 4.b.1.1. </w:t>
      </w:r>
      <w:proofErr w:type="spellStart"/>
      <w:r w:rsidRPr="00B41112">
        <w:rPr>
          <w:i/>
          <w:sz w:val="26"/>
          <w:szCs w:val="26"/>
          <w:rPrChange w:id="21175" w:author="Le Minh Nghia" w:date="2019-10-09T10:56:00Z">
            <w:rPr>
              <w:i/>
              <w:sz w:val="26"/>
              <w:szCs w:val="26"/>
            </w:rPr>
          </w:rPrChange>
        </w:rPr>
        <w:t>Giao</w:t>
      </w:r>
      <w:proofErr w:type="spellEnd"/>
      <w:r w:rsidRPr="00B41112">
        <w:rPr>
          <w:i/>
          <w:sz w:val="26"/>
          <w:szCs w:val="26"/>
          <w:rPrChange w:id="21176" w:author="Le Minh Nghia" w:date="2019-10-09T10:56:00Z">
            <w:rPr>
              <w:i/>
              <w:sz w:val="26"/>
              <w:szCs w:val="26"/>
            </w:rPr>
          </w:rPrChange>
        </w:rPr>
        <w:t xml:space="preserve"> </w:t>
      </w:r>
      <w:proofErr w:type="spellStart"/>
      <w:r w:rsidRPr="00B41112">
        <w:rPr>
          <w:i/>
          <w:sz w:val="26"/>
          <w:szCs w:val="26"/>
          <w:rPrChange w:id="21177" w:author="Le Minh Nghia" w:date="2019-10-09T10:56:00Z">
            <w:rPr>
              <w:i/>
              <w:sz w:val="26"/>
              <w:szCs w:val="26"/>
            </w:rPr>
          </w:rPrChange>
        </w:rPr>
        <w:t>diện</w:t>
      </w:r>
      <w:proofErr w:type="spellEnd"/>
      <w:r w:rsidRPr="00B41112">
        <w:rPr>
          <w:i/>
          <w:sz w:val="26"/>
          <w:szCs w:val="26"/>
          <w:rPrChange w:id="21178" w:author="Le Minh Nghia" w:date="2019-10-09T10:56:00Z">
            <w:rPr>
              <w:i/>
              <w:sz w:val="26"/>
              <w:szCs w:val="26"/>
            </w:rPr>
          </w:rPrChange>
        </w:rPr>
        <w:t xml:space="preserve"> </w:t>
      </w:r>
      <w:proofErr w:type="spellStart"/>
      <w:r w:rsidRPr="00B41112">
        <w:rPr>
          <w:i/>
          <w:sz w:val="26"/>
          <w:szCs w:val="26"/>
          <w:rPrChange w:id="21179" w:author="Le Minh Nghia" w:date="2019-10-09T10:56:00Z">
            <w:rPr>
              <w:i/>
              <w:sz w:val="26"/>
              <w:szCs w:val="26"/>
            </w:rPr>
          </w:rPrChange>
        </w:rPr>
        <w:t>quản</w:t>
      </w:r>
      <w:proofErr w:type="spellEnd"/>
      <w:r w:rsidRPr="00B41112">
        <w:rPr>
          <w:i/>
          <w:sz w:val="26"/>
          <w:szCs w:val="26"/>
          <w:rPrChange w:id="21180" w:author="Le Minh Nghia" w:date="2019-10-09T10:56:00Z">
            <w:rPr>
              <w:i/>
              <w:sz w:val="26"/>
              <w:szCs w:val="26"/>
            </w:rPr>
          </w:rPrChange>
        </w:rPr>
        <w:t xml:space="preserve"> </w:t>
      </w:r>
      <w:proofErr w:type="spellStart"/>
      <w:r w:rsidRPr="00B41112">
        <w:rPr>
          <w:i/>
          <w:sz w:val="26"/>
          <w:szCs w:val="26"/>
          <w:rPrChange w:id="21181" w:author="Le Minh Nghia" w:date="2019-10-09T10:56:00Z">
            <w:rPr>
              <w:i/>
              <w:sz w:val="26"/>
              <w:szCs w:val="26"/>
            </w:rPr>
          </w:rPrChange>
        </w:rPr>
        <w:t>lý</w:t>
      </w:r>
      <w:proofErr w:type="spellEnd"/>
      <w:r w:rsidRPr="00B41112">
        <w:rPr>
          <w:i/>
          <w:sz w:val="26"/>
          <w:szCs w:val="26"/>
          <w:rPrChange w:id="21182" w:author="Le Minh Nghia" w:date="2019-10-09T10:56:00Z">
            <w:rPr>
              <w:i/>
              <w:sz w:val="26"/>
              <w:szCs w:val="26"/>
            </w:rPr>
          </w:rPrChange>
        </w:rPr>
        <w:t xml:space="preserve"> </w:t>
      </w:r>
      <w:proofErr w:type="spellStart"/>
      <w:r w:rsidRPr="00B41112">
        <w:rPr>
          <w:i/>
          <w:sz w:val="26"/>
          <w:szCs w:val="26"/>
          <w:rPrChange w:id="21183" w:author="Le Minh Nghia" w:date="2019-10-09T10:56:00Z">
            <w:rPr>
              <w:i/>
              <w:sz w:val="26"/>
              <w:szCs w:val="26"/>
            </w:rPr>
          </w:rPrChange>
        </w:rPr>
        <w:t>sinh</w:t>
      </w:r>
      <w:proofErr w:type="spellEnd"/>
      <w:r w:rsidRPr="00B41112">
        <w:rPr>
          <w:i/>
          <w:sz w:val="26"/>
          <w:szCs w:val="26"/>
          <w:rPrChange w:id="21184" w:author="Le Minh Nghia" w:date="2019-10-09T10:56:00Z">
            <w:rPr>
              <w:i/>
              <w:sz w:val="26"/>
              <w:szCs w:val="26"/>
            </w:rPr>
          </w:rPrChange>
        </w:rPr>
        <w:t xml:space="preserve"> </w:t>
      </w:r>
      <w:proofErr w:type="spellStart"/>
      <w:r w:rsidRPr="00B41112">
        <w:rPr>
          <w:i/>
          <w:sz w:val="26"/>
          <w:szCs w:val="26"/>
          <w:rPrChange w:id="21185" w:author="Le Minh Nghia" w:date="2019-10-09T10:56:00Z">
            <w:rPr>
              <w:i/>
              <w:sz w:val="26"/>
              <w:szCs w:val="26"/>
            </w:rPr>
          </w:rPrChange>
        </w:rPr>
        <w:t>viên</w:t>
      </w:r>
      <w:proofErr w:type="spellEnd"/>
    </w:p>
    <w:p w:rsidR="0033025F" w:rsidRPr="00313980" w:rsidRDefault="0033025F" w:rsidP="00313980">
      <w:pPr>
        <w:rPr>
          <w:sz w:val="26"/>
          <w:szCs w:val="26"/>
          <w:rPrChange w:id="21186" w:author="Le Minh Nghia" w:date="2019-10-09T11:06:00Z">
            <w:rPr>
              <w:sz w:val="26"/>
              <w:szCs w:val="26"/>
            </w:rPr>
          </w:rPrChange>
        </w:rPr>
        <w:pPrChange w:id="21187" w:author="Le Minh Nghia" w:date="2019-10-09T11:06:00Z">
          <w:pPr>
            <w:pStyle w:val="ListParagraph"/>
          </w:pPr>
        </w:pPrChange>
      </w:pPr>
      <w:proofErr w:type="spellStart"/>
      <w:r w:rsidRPr="00313980">
        <w:rPr>
          <w:sz w:val="26"/>
          <w:szCs w:val="26"/>
          <w:rPrChange w:id="21188" w:author="Le Minh Nghia" w:date="2019-10-09T11:06:00Z">
            <w:rPr>
              <w:sz w:val="26"/>
              <w:szCs w:val="26"/>
            </w:rPr>
          </w:rPrChange>
        </w:rPr>
        <w:t>Giao</w:t>
      </w:r>
      <w:proofErr w:type="spellEnd"/>
      <w:r w:rsidRPr="00313980">
        <w:rPr>
          <w:sz w:val="26"/>
          <w:szCs w:val="26"/>
          <w:rPrChange w:id="21189" w:author="Le Minh Nghia" w:date="2019-10-09T11:06:00Z">
            <w:rPr>
              <w:sz w:val="26"/>
              <w:szCs w:val="26"/>
            </w:rPr>
          </w:rPrChange>
        </w:rPr>
        <w:t xml:space="preserve"> </w:t>
      </w:r>
      <w:proofErr w:type="spellStart"/>
      <w:r w:rsidRPr="00313980">
        <w:rPr>
          <w:sz w:val="26"/>
          <w:szCs w:val="26"/>
          <w:rPrChange w:id="21190" w:author="Le Minh Nghia" w:date="2019-10-09T11:06:00Z">
            <w:rPr>
              <w:sz w:val="26"/>
              <w:szCs w:val="26"/>
            </w:rPr>
          </w:rPrChange>
        </w:rPr>
        <w:t>diện</w:t>
      </w:r>
      <w:proofErr w:type="spellEnd"/>
      <w:r w:rsidRPr="00313980">
        <w:rPr>
          <w:sz w:val="26"/>
          <w:szCs w:val="26"/>
          <w:rPrChange w:id="21191" w:author="Le Minh Nghia" w:date="2019-10-09T11:06:00Z">
            <w:rPr>
              <w:sz w:val="26"/>
              <w:szCs w:val="26"/>
            </w:rPr>
          </w:rPrChange>
        </w:rPr>
        <w:t xml:space="preserve"> </w:t>
      </w:r>
      <w:proofErr w:type="spellStart"/>
      <w:r w:rsidRPr="00313980">
        <w:rPr>
          <w:sz w:val="26"/>
          <w:szCs w:val="26"/>
          <w:rPrChange w:id="21192" w:author="Le Minh Nghia" w:date="2019-10-09T11:06:00Z">
            <w:rPr>
              <w:sz w:val="26"/>
              <w:szCs w:val="26"/>
            </w:rPr>
          </w:rPrChange>
        </w:rPr>
        <w:t>quản</w:t>
      </w:r>
      <w:proofErr w:type="spellEnd"/>
      <w:r w:rsidRPr="00313980">
        <w:rPr>
          <w:sz w:val="26"/>
          <w:szCs w:val="26"/>
          <w:rPrChange w:id="21193" w:author="Le Minh Nghia" w:date="2019-10-09T11:06:00Z">
            <w:rPr>
              <w:sz w:val="26"/>
              <w:szCs w:val="26"/>
            </w:rPr>
          </w:rPrChange>
        </w:rPr>
        <w:t xml:space="preserve"> </w:t>
      </w:r>
      <w:proofErr w:type="spellStart"/>
      <w:r w:rsidRPr="00313980">
        <w:rPr>
          <w:sz w:val="26"/>
          <w:szCs w:val="26"/>
          <w:rPrChange w:id="21194" w:author="Le Minh Nghia" w:date="2019-10-09T11:06:00Z">
            <w:rPr>
              <w:sz w:val="26"/>
              <w:szCs w:val="26"/>
            </w:rPr>
          </w:rPrChange>
        </w:rPr>
        <w:t>lý</w:t>
      </w:r>
      <w:proofErr w:type="spellEnd"/>
      <w:r w:rsidRPr="00313980">
        <w:rPr>
          <w:sz w:val="26"/>
          <w:szCs w:val="26"/>
          <w:rPrChange w:id="21195" w:author="Le Minh Nghia" w:date="2019-10-09T11:06:00Z">
            <w:rPr>
              <w:sz w:val="26"/>
              <w:szCs w:val="26"/>
            </w:rPr>
          </w:rPrChange>
        </w:rPr>
        <w:t xml:space="preserve"> </w:t>
      </w:r>
      <w:proofErr w:type="spellStart"/>
      <w:r w:rsidRPr="00313980">
        <w:rPr>
          <w:sz w:val="26"/>
          <w:szCs w:val="26"/>
          <w:rPrChange w:id="21196" w:author="Le Minh Nghia" w:date="2019-10-09T11:06:00Z">
            <w:rPr>
              <w:sz w:val="26"/>
              <w:szCs w:val="26"/>
            </w:rPr>
          </w:rPrChange>
        </w:rPr>
        <w:t>sinh</w:t>
      </w:r>
      <w:proofErr w:type="spellEnd"/>
      <w:r w:rsidRPr="00313980">
        <w:rPr>
          <w:sz w:val="26"/>
          <w:szCs w:val="26"/>
          <w:rPrChange w:id="21197" w:author="Le Minh Nghia" w:date="2019-10-09T11:06:00Z">
            <w:rPr>
              <w:sz w:val="26"/>
              <w:szCs w:val="26"/>
            </w:rPr>
          </w:rPrChange>
        </w:rPr>
        <w:t xml:space="preserve"> </w:t>
      </w:r>
      <w:proofErr w:type="spellStart"/>
      <w:r w:rsidRPr="00313980">
        <w:rPr>
          <w:sz w:val="26"/>
          <w:szCs w:val="26"/>
          <w:rPrChange w:id="21198" w:author="Le Minh Nghia" w:date="2019-10-09T11:06:00Z">
            <w:rPr>
              <w:sz w:val="26"/>
              <w:szCs w:val="26"/>
            </w:rPr>
          </w:rPrChange>
        </w:rPr>
        <w:t>viên</w:t>
      </w:r>
      <w:proofErr w:type="spellEnd"/>
      <w:r w:rsidRPr="00313980">
        <w:rPr>
          <w:sz w:val="26"/>
          <w:szCs w:val="26"/>
          <w:rPrChange w:id="21199" w:author="Le Minh Nghia" w:date="2019-10-09T11:06:00Z">
            <w:rPr>
              <w:sz w:val="26"/>
              <w:szCs w:val="26"/>
            </w:rPr>
          </w:rPrChange>
        </w:rPr>
        <w:t xml:space="preserve"> </w:t>
      </w:r>
      <w:proofErr w:type="spellStart"/>
      <w:r w:rsidRPr="00313980">
        <w:rPr>
          <w:sz w:val="26"/>
          <w:szCs w:val="26"/>
          <w:rPrChange w:id="21200" w:author="Le Minh Nghia" w:date="2019-10-09T11:06:00Z">
            <w:rPr>
              <w:sz w:val="26"/>
              <w:szCs w:val="26"/>
            </w:rPr>
          </w:rPrChange>
        </w:rPr>
        <w:t>gồm</w:t>
      </w:r>
      <w:proofErr w:type="spellEnd"/>
      <w:r w:rsidRPr="00313980">
        <w:rPr>
          <w:sz w:val="26"/>
          <w:szCs w:val="26"/>
          <w:rPrChange w:id="21201" w:author="Le Minh Nghia" w:date="2019-10-09T11:06:00Z">
            <w:rPr>
              <w:sz w:val="26"/>
              <w:szCs w:val="26"/>
            </w:rPr>
          </w:rPrChange>
        </w:rPr>
        <w:t xml:space="preserve"> </w:t>
      </w:r>
      <w:proofErr w:type="spellStart"/>
      <w:r w:rsidRPr="00313980">
        <w:rPr>
          <w:sz w:val="26"/>
          <w:szCs w:val="26"/>
          <w:rPrChange w:id="21202" w:author="Le Minh Nghia" w:date="2019-10-09T11:06:00Z">
            <w:rPr>
              <w:sz w:val="26"/>
              <w:szCs w:val="26"/>
            </w:rPr>
          </w:rPrChange>
        </w:rPr>
        <w:t>có</w:t>
      </w:r>
      <w:proofErr w:type="spellEnd"/>
      <w:r w:rsidRPr="00313980">
        <w:rPr>
          <w:sz w:val="26"/>
          <w:szCs w:val="26"/>
          <w:rPrChange w:id="21203" w:author="Le Minh Nghia" w:date="2019-10-09T11:06:00Z">
            <w:rPr>
              <w:sz w:val="26"/>
              <w:szCs w:val="26"/>
            </w:rPr>
          </w:rPrChange>
        </w:rPr>
        <w:t xml:space="preserve"> </w:t>
      </w:r>
      <w:proofErr w:type="spellStart"/>
      <w:r w:rsidRPr="00313980">
        <w:rPr>
          <w:sz w:val="26"/>
          <w:szCs w:val="26"/>
          <w:rPrChange w:id="21204" w:author="Le Minh Nghia" w:date="2019-10-09T11:06:00Z">
            <w:rPr>
              <w:sz w:val="26"/>
              <w:szCs w:val="26"/>
            </w:rPr>
          </w:rPrChange>
        </w:rPr>
        <w:t>các</w:t>
      </w:r>
      <w:proofErr w:type="spellEnd"/>
      <w:r w:rsidRPr="00313980">
        <w:rPr>
          <w:sz w:val="26"/>
          <w:szCs w:val="26"/>
          <w:rPrChange w:id="21205" w:author="Le Minh Nghia" w:date="2019-10-09T11:06:00Z">
            <w:rPr>
              <w:sz w:val="26"/>
              <w:szCs w:val="26"/>
            </w:rPr>
          </w:rPrChange>
        </w:rPr>
        <w:t xml:space="preserve"> </w:t>
      </w:r>
      <w:proofErr w:type="spellStart"/>
      <w:r w:rsidRPr="00313980">
        <w:rPr>
          <w:sz w:val="26"/>
          <w:szCs w:val="26"/>
          <w:rPrChange w:id="21206" w:author="Le Minh Nghia" w:date="2019-10-09T11:06:00Z">
            <w:rPr>
              <w:sz w:val="26"/>
              <w:szCs w:val="26"/>
            </w:rPr>
          </w:rPrChange>
        </w:rPr>
        <w:t>phần</w:t>
      </w:r>
      <w:proofErr w:type="spellEnd"/>
      <w:r w:rsidRPr="00313980">
        <w:rPr>
          <w:sz w:val="26"/>
          <w:szCs w:val="26"/>
          <w:rPrChange w:id="21207" w:author="Le Minh Nghia" w:date="2019-10-09T11:06:00Z">
            <w:rPr>
              <w:sz w:val="26"/>
              <w:szCs w:val="26"/>
            </w:rPr>
          </w:rPrChange>
        </w:rPr>
        <w:t xml:space="preserve"> </w:t>
      </w:r>
      <w:proofErr w:type="spellStart"/>
      <w:r w:rsidRPr="00313980">
        <w:rPr>
          <w:sz w:val="26"/>
          <w:szCs w:val="26"/>
          <w:rPrChange w:id="21208" w:author="Le Minh Nghia" w:date="2019-10-09T11:06:00Z">
            <w:rPr>
              <w:sz w:val="26"/>
              <w:szCs w:val="26"/>
            </w:rPr>
          </w:rPrChange>
        </w:rPr>
        <w:t>như</w:t>
      </w:r>
      <w:proofErr w:type="spellEnd"/>
      <w:r w:rsidRPr="00313980">
        <w:rPr>
          <w:sz w:val="26"/>
          <w:szCs w:val="26"/>
          <w:rPrChange w:id="21209" w:author="Le Minh Nghia" w:date="2019-10-09T11:06:00Z">
            <w:rPr>
              <w:sz w:val="26"/>
              <w:szCs w:val="26"/>
            </w:rPr>
          </w:rPrChange>
        </w:rPr>
        <w:t>:</w:t>
      </w:r>
    </w:p>
    <w:p w:rsidR="002D2F91" w:rsidRPr="00B41112" w:rsidRDefault="002D2F91">
      <w:pPr>
        <w:pStyle w:val="ListParagraph"/>
        <w:ind w:left="0"/>
        <w:rPr>
          <w:sz w:val="26"/>
          <w:szCs w:val="26"/>
          <w:rPrChange w:id="21210" w:author="Le Minh Nghia" w:date="2019-10-09T10:56:00Z">
            <w:rPr>
              <w:sz w:val="26"/>
              <w:szCs w:val="26"/>
            </w:rPr>
          </w:rPrChange>
        </w:rPr>
        <w:pPrChange w:id="21211" w:author="Le Minh Nghia" w:date="2019-10-09T10:33:00Z">
          <w:pPr>
            <w:pStyle w:val="ListParagraph"/>
          </w:pPr>
        </w:pPrChange>
      </w:pPr>
      <w:proofErr w:type="spellStart"/>
      <w:r w:rsidRPr="00B41112">
        <w:rPr>
          <w:b/>
          <w:sz w:val="26"/>
          <w:szCs w:val="26"/>
          <w:rPrChange w:id="21212" w:author="Le Minh Nghia" w:date="2019-10-09T10:56:00Z">
            <w:rPr>
              <w:b/>
              <w:sz w:val="26"/>
              <w:szCs w:val="26"/>
            </w:rPr>
          </w:rPrChange>
        </w:rPr>
        <w:t>Nút</w:t>
      </w:r>
      <w:proofErr w:type="spellEnd"/>
      <w:r w:rsidRPr="00B41112">
        <w:rPr>
          <w:b/>
          <w:sz w:val="26"/>
          <w:szCs w:val="26"/>
          <w:rPrChange w:id="21213" w:author="Le Minh Nghia" w:date="2019-10-09T10:56:00Z">
            <w:rPr>
              <w:b/>
              <w:sz w:val="26"/>
              <w:szCs w:val="26"/>
            </w:rPr>
          </w:rPrChange>
        </w:rPr>
        <w:t xml:space="preserve"> </w:t>
      </w:r>
      <w:proofErr w:type="spellStart"/>
      <w:r w:rsidRPr="00B41112">
        <w:rPr>
          <w:b/>
          <w:sz w:val="26"/>
          <w:szCs w:val="26"/>
          <w:rPrChange w:id="21214" w:author="Le Minh Nghia" w:date="2019-10-09T10:56:00Z">
            <w:rPr>
              <w:b/>
              <w:sz w:val="26"/>
              <w:szCs w:val="26"/>
            </w:rPr>
          </w:rPrChange>
        </w:rPr>
        <w:t>thêm</w:t>
      </w:r>
      <w:proofErr w:type="spellEnd"/>
      <w:r w:rsidRPr="00B41112">
        <w:rPr>
          <w:b/>
          <w:sz w:val="26"/>
          <w:szCs w:val="26"/>
          <w:rPrChange w:id="21215" w:author="Le Minh Nghia" w:date="2019-10-09T10:56:00Z">
            <w:rPr>
              <w:b/>
              <w:sz w:val="26"/>
              <w:szCs w:val="26"/>
            </w:rPr>
          </w:rPrChange>
        </w:rPr>
        <w:t xml:space="preserve"> </w:t>
      </w:r>
      <w:proofErr w:type="spellStart"/>
      <w:r w:rsidRPr="00B41112">
        <w:rPr>
          <w:b/>
          <w:sz w:val="26"/>
          <w:szCs w:val="26"/>
          <w:rPrChange w:id="21216" w:author="Le Minh Nghia" w:date="2019-10-09T10:56:00Z">
            <w:rPr>
              <w:b/>
              <w:sz w:val="26"/>
              <w:szCs w:val="26"/>
            </w:rPr>
          </w:rPrChange>
        </w:rPr>
        <w:t>một</w:t>
      </w:r>
      <w:proofErr w:type="spellEnd"/>
      <w:r w:rsidRPr="00B41112">
        <w:rPr>
          <w:b/>
          <w:sz w:val="26"/>
          <w:szCs w:val="26"/>
          <w:rPrChange w:id="21217" w:author="Le Minh Nghia" w:date="2019-10-09T10:56:00Z">
            <w:rPr>
              <w:b/>
              <w:sz w:val="26"/>
              <w:szCs w:val="26"/>
            </w:rPr>
          </w:rPrChange>
        </w:rPr>
        <w:t xml:space="preserve"> </w:t>
      </w:r>
      <w:proofErr w:type="spellStart"/>
      <w:r w:rsidRPr="00B41112">
        <w:rPr>
          <w:b/>
          <w:sz w:val="26"/>
          <w:szCs w:val="26"/>
          <w:rPrChange w:id="21218" w:author="Le Minh Nghia" w:date="2019-10-09T10:56:00Z">
            <w:rPr>
              <w:b/>
              <w:sz w:val="26"/>
              <w:szCs w:val="26"/>
            </w:rPr>
          </w:rPrChange>
        </w:rPr>
        <w:t>sinh</w:t>
      </w:r>
      <w:proofErr w:type="spellEnd"/>
      <w:r w:rsidRPr="00B41112">
        <w:rPr>
          <w:b/>
          <w:sz w:val="26"/>
          <w:szCs w:val="26"/>
          <w:rPrChange w:id="21219" w:author="Le Minh Nghia" w:date="2019-10-09T10:56:00Z">
            <w:rPr>
              <w:b/>
              <w:sz w:val="26"/>
              <w:szCs w:val="26"/>
            </w:rPr>
          </w:rPrChange>
        </w:rPr>
        <w:t xml:space="preserve"> </w:t>
      </w:r>
      <w:proofErr w:type="spellStart"/>
      <w:r w:rsidRPr="00B41112">
        <w:rPr>
          <w:b/>
          <w:sz w:val="26"/>
          <w:szCs w:val="26"/>
          <w:rPrChange w:id="21220" w:author="Le Minh Nghia" w:date="2019-10-09T10:56:00Z">
            <w:rPr>
              <w:b/>
              <w:sz w:val="26"/>
              <w:szCs w:val="26"/>
            </w:rPr>
          </w:rPrChange>
        </w:rPr>
        <w:t>viên</w:t>
      </w:r>
      <w:proofErr w:type="spellEnd"/>
      <w:r w:rsidRPr="00B41112">
        <w:rPr>
          <w:b/>
          <w:sz w:val="26"/>
          <w:szCs w:val="26"/>
          <w:rPrChange w:id="21221" w:author="Le Minh Nghia" w:date="2019-10-09T10:56:00Z">
            <w:rPr>
              <w:b/>
              <w:sz w:val="26"/>
              <w:szCs w:val="26"/>
            </w:rPr>
          </w:rPrChange>
        </w:rPr>
        <w:t xml:space="preserve">: </w:t>
      </w:r>
      <w:proofErr w:type="spellStart"/>
      <w:r w:rsidRPr="00B41112">
        <w:rPr>
          <w:sz w:val="26"/>
          <w:szCs w:val="26"/>
          <w:rPrChange w:id="21222" w:author="Le Minh Nghia" w:date="2019-10-09T10:56:00Z">
            <w:rPr>
              <w:sz w:val="26"/>
              <w:szCs w:val="26"/>
            </w:rPr>
          </w:rPrChange>
        </w:rPr>
        <w:t>sau</w:t>
      </w:r>
      <w:proofErr w:type="spellEnd"/>
      <w:r w:rsidRPr="00B41112">
        <w:rPr>
          <w:sz w:val="26"/>
          <w:szCs w:val="26"/>
          <w:rPrChange w:id="21223" w:author="Le Minh Nghia" w:date="2019-10-09T10:56:00Z">
            <w:rPr>
              <w:sz w:val="26"/>
              <w:szCs w:val="26"/>
            </w:rPr>
          </w:rPrChange>
        </w:rPr>
        <w:t xml:space="preserve"> </w:t>
      </w:r>
      <w:proofErr w:type="spellStart"/>
      <w:r w:rsidRPr="00B41112">
        <w:rPr>
          <w:sz w:val="26"/>
          <w:szCs w:val="26"/>
          <w:rPrChange w:id="21224" w:author="Le Minh Nghia" w:date="2019-10-09T10:56:00Z">
            <w:rPr>
              <w:sz w:val="26"/>
              <w:szCs w:val="26"/>
            </w:rPr>
          </w:rPrChange>
        </w:rPr>
        <w:t>khi</w:t>
      </w:r>
      <w:proofErr w:type="spellEnd"/>
      <w:r w:rsidRPr="00B41112">
        <w:rPr>
          <w:sz w:val="26"/>
          <w:szCs w:val="26"/>
          <w:rPrChange w:id="21225" w:author="Le Minh Nghia" w:date="2019-10-09T10:56:00Z">
            <w:rPr>
              <w:sz w:val="26"/>
              <w:szCs w:val="26"/>
            </w:rPr>
          </w:rPrChange>
        </w:rPr>
        <w:t xml:space="preserve"> </w:t>
      </w:r>
      <w:proofErr w:type="spellStart"/>
      <w:r w:rsidRPr="00B41112">
        <w:rPr>
          <w:sz w:val="26"/>
          <w:szCs w:val="26"/>
          <w:rPrChange w:id="21226" w:author="Le Minh Nghia" w:date="2019-10-09T10:56:00Z">
            <w:rPr>
              <w:sz w:val="26"/>
              <w:szCs w:val="26"/>
            </w:rPr>
          </w:rPrChange>
        </w:rPr>
        <w:t>nhấn</w:t>
      </w:r>
      <w:proofErr w:type="spellEnd"/>
      <w:r w:rsidRPr="00B41112">
        <w:rPr>
          <w:sz w:val="26"/>
          <w:szCs w:val="26"/>
          <w:rPrChange w:id="21227" w:author="Le Minh Nghia" w:date="2019-10-09T10:56:00Z">
            <w:rPr>
              <w:sz w:val="26"/>
              <w:szCs w:val="26"/>
            </w:rPr>
          </w:rPrChange>
        </w:rPr>
        <w:t xml:space="preserve"> </w:t>
      </w:r>
      <w:proofErr w:type="spellStart"/>
      <w:r w:rsidRPr="00B41112">
        <w:rPr>
          <w:sz w:val="26"/>
          <w:szCs w:val="26"/>
          <w:rPrChange w:id="21228" w:author="Le Minh Nghia" w:date="2019-10-09T10:56:00Z">
            <w:rPr>
              <w:sz w:val="26"/>
              <w:szCs w:val="26"/>
            </w:rPr>
          </w:rPrChange>
        </w:rPr>
        <w:t>vào</w:t>
      </w:r>
      <w:proofErr w:type="spellEnd"/>
      <w:r w:rsidRPr="00B41112">
        <w:rPr>
          <w:sz w:val="26"/>
          <w:szCs w:val="26"/>
          <w:rPrChange w:id="21229" w:author="Le Minh Nghia" w:date="2019-10-09T10:56:00Z">
            <w:rPr>
              <w:sz w:val="26"/>
              <w:szCs w:val="26"/>
            </w:rPr>
          </w:rPrChange>
        </w:rPr>
        <w:t xml:space="preserve"> </w:t>
      </w:r>
      <w:proofErr w:type="spellStart"/>
      <w:r w:rsidRPr="00B41112">
        <w:rPr>
          <w:sz w:val="26"/>
          <w:szCs w:val="26"/>
          <w:rPrChange w:id="21230" w:author="Le Minh Nghia" w:date="2019-10-09T10:56:00Z">
            <w:rPr>
              <w:sz w:val="26"/>
              <w:szCs w:val="26"/>
            </w:rPr>
          </w:rPrChange>
        </w:rPr>
        <w:t>nút</w:t>
      </w:r>
      <w:proofErr w:type="spellEnd"/>
      <w:r w:rsidRPr="00B41112">
        <w:rPr>
          <w:sz w:val="26"/>
          <w:szCs w:val="26"/>
          <w:rPrChange w:id="21231" w:author="Le Minh Nghia" w:date="2019-10-09T10:56:00Z">
            <w:rPr>
              <w:sz w:val="26"/>
              <w:szCs w:val="26"/>
            </w:rPr>
          </w:rPrChange>
        </w:rPr>
        <w:t xml:space="preserve"> Add </w:t>
      </w:r>
      <w:proofErr w:type="spellStart"/>
      <w:r w:rsidRPr="00B41112">
        <w:rPr>
          <w:sz w:val="26"/>
          <w:szCs w:val="26"/>
          <w:rPrChange w:id="21232" w:author="Le Minh Nghia" w:date="2019-10-09T10:56:00Z">
            <w:rPr>
              <w:sz w:val="26"/>
              <w:szCs w:val="26"/>
            </w:rPr>
          </w:rPrChange>
        </w:rPr>
        <w:t>thì</w:t>
      </w:r>
      <w:proofErr w:type="spellEnd"/>
      <w:r w:rsidRPr="00B41112">
        <w:rPr>
          <w:sz w:val="26"/>
          <w:szCs w:val="26"/>
          <w:rPrChange w:id="21233" w:author="Le Minh Nghia" w:date="2019-10-09T10:56:00Z">
            <w:rPr>
              <w:sz w:val="26"/>
              <w:szCs w:val="26"/>
            </w:rPr>
          </w:rPrChange>
        </w:rPr>
        <w:t xml:space="preserve"> </w:t>
      </w:r>
      <w:proofErr w:type="spellStart"/>
      <w:r w:rsidRPr="00B41112">
        <w:rPr>
          <w:sz w:val="26"/>
          <w:szCs w:val="26"/>
          <w:rPrChange w:id="21234" w:author="Le Minh Nghia" w:date="2019-10-09T10:56:00Z">
            <w:rPr>
              <w:sz w:val="26"/>
              <w:szCs w:val="26"/>
            </w:rPr>
          </w:rPrChange>
        </w:rPr>
        <w:t>sẽ</w:t>
      </w:r>
      <w:proofErr w:type="spellEnd"/>
      <w:r w:rsidRPr="00B41112">
        <w:rPr>
          <w:sz w:val="26"/>
          <w:szCs w:val="26"/>
          <w:rPrChange w:id="21235" w:author="Le Minh Nghia" w:date="2019-10-09T10:56:00Z">
            <w:rPr>
              <w:sz w:val="26"/>
              <w:szCs w:val="26"/>
            </w:rPr>
          </w:rPrChange>
        </w:rPr>
        <w:t xml:space="preserve"> </w:t>
      </w:r>
      <w:proofErr w:type="spellStart"/>
      <w:r w:rsidRPr="00B41112">
        <w:rPr>
          <w:sz w:val="26"/>
          <w:szCs w:val="26"/>
          <w:rPrChange w:id="21236" w:author="Le Minh Nghia" w:date="2019-10-09T10:56:00Z">
            <w:rPr>
              <w:sz w:val="26"/>
              <w:szCs w:val="26"/>
            </w:rPr>
          </w:rPrChange>
        </w:rPr>
        <w:t>thực</w:t>
      </w:r>
      <w:proofErr w:type="spellEnd"/>
      <w:r w:rsidRPr="00B41112">
        <w:rPr>
          <w:sz w:val="26"/>
          <w:szCs w:val="26"/>
          <w:rPrChange w:id="21237" w:author="Le Minh Nghia" w:date="2019-10-09T10:56:00Z">
            <w:rPr>
              <w:sz w:val="26"/>
              <w:szCs w:val="26"/>
            </w:rPr>
          </w:rPrChange>
        </w:rPr>
        <w:t xml:space="preserve"> </w:t>
      </w:r>
      <w:proofErr w:type="spellStart"/>
      <w:r w:rsidRPr="00B41112">
        <w:rPr>
          <w:sz w:val="26"/>
          <w:szCs w:val="26"/>
          <w:rPrChange w:id="21238" w:author="Le Minh Nghia" w:date="2019-10-09T10:56:00Z">
            <w:rPr>
              <w:sz w:val="26"/>
              <w:szCs w:val="26"/>
            </w:rPr>
          </w:rPrChange>
        </w:rPr>
        <w:t>hiện</w:t>
      </w:r>
      <w:proofErr w:type="spellEnd"/>
      <w:r w:rsidRPr="00B41112">
        <w:rPr>
          <w:sz w:val="26"/>
          <w:szCs w:val="26"/>
          <w:rPrChange w:id="21239" w:author="Le Minh Nghia" w:date="2019-10-09T10:56:00Z">
            <w:rPr>
              <w:sz w:val="26"/>
              <w:szCs w:val="26"/>
            </w:rPr>
          </w:rPrChange>
        </w:rPr>
        <w:t xml:space="preserve"> </w:t>
      </w:r>
      <w:proofErr w:type="spellStart"/>
      <w:r w:rsidRPr="00B41112">
        <w:rPr>
          <w:sz w:val="26"/>
          <w:szCs w:val="26"/>
          <w:rPrChange w:id="21240" w:author="Le Minh Nghia" w:date="2019-10-09T10:56:00Z">
            <w:rPr>
              <w:sz w:val="26"/>
              <w:szCs w:val="26"/>
            </w:rPr>
          </w:rPrChange>
        </w:rPr>
        <w:t>hiển</w:t>
      </w:r>
      <w:proofErr w:type="spellEnd"/>
      <w:r w:rsidRPr="00B41112">
        <w:rPr>
          <w:sz w:val="26"/>
          <w:szCs w:val="26"/>
          <w:rPrChange w:id="21241" w:author="Le Minh Nghia" w:date="2019-10-09T10:56:00Z">
            <w:rPr>
              <w:sz w:val="26"/>
              <w:szCs w:val="26"/>
            </w:rPr>
          </w:rPrChange>
        </w:rPr>
        <w:t xml:space="preserve"> </w:t>
      </w:r>
      <w:proofErr w:type="spellStart"/>
      <w:r w:rsidRPr="00B41112">
        <w:rPr>
          <w:sz w:val="26"/>
          <w:szCs w:val="26"/>
          <w:rPrChange w:id="21242" w:author="Le Minh Nghia" w:date="2019-10-09T10:56:00Z">
            <w:rPr>
              <w:sz w:val="26"/>
              <w:szCs w:val="26"/>
            </w:rPr>
          </w:rPrChange>
        </w:rPr>
        <w:t>thị</w:t>
      </w:r>
      <w:proofErr w:type="spellEnd"/>
      <w:r w:rsidRPr="00B41112">
        <w:rPr>
          <w:sz w:val="26"/>
          <w:szCs w:val="26"/>
          <w:rPrChange w:id="21243" w:author="Le Minh Nghia" w:date="2019-10-09T10:56:00Z">
            <w:rPr>
              <w:sz w:val="26"/>
              <w:szCs w:val="26"/>
            </w:rPr>
          </w:rPrChange>
        </w:rPr>
        <w:t xml:space="preserve"> ra </w:t>
      </w:r>
      <w:proofErr w:type="spellStart"/>
      <w:r w:rsidRPr="00B41112">
        <w:rPr>
          <w:sz w:val="26"/>
          <w:szCs w:val="26"/>
          <w:rPrChange w:id="21244" w:author="Le Minh Nghia" w:date="2019-10-09T10:56:00Z">
            <w:rPr>
              <w:sz w:val="26"/>
              <w:szCs w:val="26"/>
            </w:rPr>
          </w:rPrChange>
        </w:rPr>
        <w:t>một</w:t>
      </w:r>
      <w:proofErr w:type="spellEnd"/>
      <w:r w:rsidRPr="00B41112">
        <w:rPr>
          <w:sz w:val="26"/>
          <w:szCs w:val="26"/>
          <w:rPrChange w:id="21245" w:author="Le Minh Nghia" w:date="2019-10-09T10:56:00Z">
            <w:rPr>
              <w:sz w:val="26"/>
              <w:szCs w:val="26"/>
            </w:rPr>
          </w:rPrChange>
        </w:rPr>
        <w:t xml:space="preserve"> form </w:t>
      </w:r>
      <w:proofErr w:type="spellStart"/>
      <w:r w:rsidRPr="00B41112">
        <w:rPr>
          <w:sz w:val="26"/>
          <w:szCs w:val="26"/>
          <w:rPrChange w:id="21246" w:author="Le Minh Nghia" w:date="2019-10-09T10:56:00Z">
            <w:rPr>
              <w:sz w:val="26"/>
              <w:szCs w:val="26"/>
            </w:rPr>
          </w:rPrChange>
        </w:rPr>
        <w:t>nhập</w:t>
      </w:r>
      <w:proofErr w:type="spellEnd"/>
      <w:r w:rsidRPr="00B41112">
        <w:rPr>
          <w:sz w:val="26"/>
          <w:szCs w:val="26"/>
          <w:rPrChange w:id="21247" w:author="Le Minh Nghia" w:date="2019-10-09T10:56:00Z">
            <w:rPr>
              <w:sz w:val="26"/>
              <w:szCs w:val="26"/>
            </w:rPr>
          </w:rPrChange>
        </w:rPr>
        <w:t xml:space="preserve"> </w:t>
      </w:r>
      <w:proofErr w:type="spellStart"/>
      <w:r w:rsidRPr="00B41112">
        <w:rPr>
          <w:sz w:val="26"/>
          <w:szCs w:val="26"/>
          <w:rPrChange w:id="21248" w:author="Le Minh Nghia" w:date="2019-10-09T10:56:00Z">
            <w:rPr>
              <w:sz w:val="26"/>
              <w:szCs w:val="26"/>
            </w:rPr>
          </w:rPrChange>
        </w:rPr>
        <w:t>liệu</w:t>
      </w:r>
      <w:proofErr w:type="spellEnd"/>
      <w:r w:rsidRPr="00B41112">
        <w:rPr>
          <w:sz w:val="26"/>
          <w:szCs w:val="26"/>
          <w:rPrChange w:id="21249" w:author="Le Minh Nghia" w:date="2019-10-09T10:56:00Z">
            <w:rPr>
              <w:sz w:val="26"/>
              <w:szCs w:val="26"/>
            </w:rPr>
          </w:rPrChange>
        </w:rPr>
        <w:t xml:space="preserve"> </w:t>
      </w:r>
      <w:proofErr w:type="spellStart"/>
      <w:r w:rsidRPr="00B41112">
        <w:rPr>
          <w:sz w:val="26"/>
          <w:szCs w:val="26"/>
          <w:rPrChange w:id="21250" w:author="Le Minh Nghia" w:date="2019-10-09T10:56:00Z">
            <w:rPr>
              <w:sz w:val="26"/>
              <w:szCs w:val="26"/>
            </w:rPr>
          </w:rPrChange>
        </w:rPr>
        <w:t>cho</w:t>
      </w:r>
      <w:proofErr w:type="spellEnd"/>
      <w:r w:rsidRPr="00B41112">
        <w:rPr>
          <w:sz w:val="26"/>
          <w:szCs w:val="26"/>
          <w:rPrChange w:id="21251" w:author="Le Minh Nghia" w:date="2019-10-09T10:56:00Z">
            <w:rPr>
              <w:sz w:val="26"/>
              <w:szCs w:val="26"/>
            </w:rPr>
          </w:rPrChange>
        </w:rPr>
        <w:t xml:space="preserve"> </w:t>
      </w:r>
      <w:proofErr w:type="spellStart"/>
      <w:r w:rsidRPr="00B41112">
        <w:rPr>
          <w:sz w:val="26"/>
          <w:szCs w:val="26"/>
          <w:rPrChange w:id="21252" w:author="Le Minh Nghia" w:date="2019-10-09T10:56:00Z">
            <w:rPr>
              <w:sz w:val="26"/>
              <w:szCs w:val="26"/>
            </w:rPr>
          </w:rPrChange>
        </w:rPr>
        <w:t>người</w:t>
      </w:r>
      <w:proofErr w:type="spellEnd"/>
      <w:r w:rsidRPr="00B41112">
        <w:rPr>
          <w:sz w:val="26"/>
          <w:szCs w:val="26"/>
          <w:rPrChange w:id="21253" w:author="Le Minh Nghia" w:date="2019-10-09T10:56:00Z">
            <w:rPr>
              <w:sz w:val="26"/>
              <w:szCs w:val="26"/>
            </w:rPr>
          </w:rPrChange>
        </w:rPr>
        <w:t xml:space="preserve"> </w:t>
      </w:r>
      <w:proofErr w:type="spellStart"/>
      <w:r w:rsidRPr="00B41112">
        <w:rPr>
          <w:sz w:val="26"/>
          <w:szCs w:val="26"/>
          <w:rPrChange w:id="21254" w:author="Le Minh Nghia" w:date="2019-10-09T10:56:00Z">
            <w:rPr>
              <w:sz w:val="26"/>
              <w:szCs w:val="26"/>
            </w:rPr>
          </w:rPrChange>
        </w:rPr>
        <w:t>dùng</w:t>
      </w:r>
      <w:proofErr w:type="spellEnd"/>
      <w:r w:rsidRPr="00B41112">
        <w:rPr>
          <w:sz w:val="26"/>
          <w:szCs w:val="26"/>
          <w:rPrChange w:id="21255" w:author="Le Minh Nghia" w:date="2019-10-09T10:56:00Z">
            <w:rPr>
              <w:sz w:val="26"/>
              <w:szCs w:val="26"/>
            </w:rPr>
          </w:rPrChange>
        </w:rPr>
        <w:t xml:space="preserve"> Admin </w:t>
      </w:r>
      <w:proofErr w:type="spellStart"/>
      <w:r w:rsidRPr="00B41112">
        <w:rPr>
          <w:sz w:val="26"/>
          <w:szCs w:val="26"/>
          <w:rPrChange w:id="21256" w:author="Le Minh Nghia" w:date="2019-10-09T10:56:00Z">
            <w:rPr>
              <w:sz w:val="26"/>
              <w:szCs w:val="26"/>
            </w:rPr>
          </w:rPrChange>
        </w:rPr>
        <w:t>có</w:t>
      </w:r>
      <w:proofErr w:type="spellEnd"/>
      <w:r w:rsidRPr="00B41112">
        <w:rPr>
          <w:sz w:val="26"/>
          <w:szCs w:val="26"/>
          <w:rPrChange w:id="21257" w:author="Le Minh Nghia" w:date="2019-10-09T10:56:00Z">
            <w:rPr>
              <w:sz w:val="26"/>
              <w:szCs w:val="26"/>
            </w:rPr>
          </w:rPrChange>
        </w:rPr>
        <w:t xml:space="preserve"> </w:t>
      </w:r>
      <w:proofErr w:type="spellStart"/>
      <w:r w:rsidRPr="00B41112">
        <w:rPr>
          <w:sz w:val="26"/>
          <w:szCs w:val="26"/>
          <w:rPrChange w:id="21258" w:author="Le Minh Nghia" w:date="2019-10-09T10:56:00Z">
            <w:rPr>
              <w:sz w:val="26"/>
              <w:szCs w:val="26"/>
            </w:rPr>
          </w:rPrChange>
        </w:rPr>
        <w:t>thể</w:t>
      </w:r>
      <w:proofErr w:type="spellEnd"/>
      <w:r w:rsidRPr="00B41112">
        <w:rPr>
          <w:sz w:val="26"/>
          <w:szCs w:val="26"/>
          <w:rPrChange w:id="21259" w:author="Le Minh Nghia" w:date="2019-10-09T10:56:00Z">
            <w:rPr>
              <w:sz w:val="26"/>
              <w:szCs w:val="26"/>
            </w:rPr>
          </w:rPrChange>
        </w:rPr>
        <w:t xml:space="preserve"> </w:t>
      </w:r>
      <w:proofErr w:type="spellStart"/>
      <w:r w:rsidRPr="00B41112">
        <w:rPr>
          <w:sz w:val="26"/>
          <w:szCs w:val="26"/>
          <w:rPrChange w:id="21260" w:author="Le Minh Nghia" w:date="2019-10-09T10:56:00Z">
            <w:rPr>
              <w:sz w:val="26"/>
              <w:szCs w:val="26"/>
            </w:rPr>
          </w:rPrChange>
        </w:rPr>
        <w:t>thực</w:t>
      </w:r>
      <w:proofErr w:type="spellEnd"/>
      <w:r w:rsidRPr="00B41112">
        <w:rPr>
          <w:sz w:val="26"/>
          <w:szCs w:val="26"/>
          <w:rPrChange w:id="21261" w:author="Le Minh Nghia" w:date="2019-10-09T10:56:00Z">
            <w:rPr>
              <w:sz w:val="26"/>
              <w:szCs w:val="26"/>
            </w:rPr>
          </w:rPrChange>
        </w:rPr>
        <w:t xml:space="preserve"> </w:t>
      </w:r>
      <w:proofErr w:type="spellStart"/>
      <w:r w:rsidRPr="00B41112">
        <w:rPr>
          <w:sz w:val="26"/>
          <w:szCs w:val="26"/>
          <w:rPrChange w:id="21262" w:author="Le Minh Nghia" w:date="2019-10-09T10:56:00Z">
            <w:rPr>
              <w:sz w:val="26"/>
              <w:szCs w:val="26"/>
            </w:rPr>
          </w:rPrChange>
        </w:rPr>
        <w:t>hiện</w:t>
      </w:r>
      <w:proofErr w:type="spellEnd"/>
      <w:r w:rsidRPr="00B41112">
        <w:rPr>
          <w:sz w:val="26"/>
          <w:szCs w:val="26"/>
          <w:rPrChange w:id="21263" w:author="Le Minh Nghia" w:date="2019-10-09T10:56:00Z">
            <w:rPr>
              <w:sz w:val="26"/>
              <w:szCs w:val="26"/>
            </w:rPr>
          </w:rPrChange>
        </w:rPr>
        <w:t xml:space="preserve"> </w:t>
      </w:r>
      <w:proofErr w:type="spellStart"/>
      <w:r w:rsidRPr="00B41112">
        <w:rPr>
          <w:sz w:val="26"/>
          <w:szCs w:val="26"/>
          <w:rPrChange w:id="21264" w:author="Le Minh Nghia" w:date="2019-10-09T10:56:00Z">
            <w:rPr>
              <w:sz w:val="26"/>
              <w:szCs w:val="26"/>
            </w:rPr>
          </w:rPrChange>
        </w:rPr>
        <w:t>thêm</w:t>
      </w:r>
      <w:proofErr w:type="spellEnd"/>
      <w:r w:rsidRPr="00B41112">
        <w:rPr>
          <w:sz w:val="26"/>
          <w:szCs w:val="26"/>
          <w:rPrChange w:id="21265" w:author="Le Minh Nghia" w:date="2019-10-09T10:56:00Z">
            <w:rPr>
              <w:sz w:val="26"/>
              <w:szCs w:val="26"/>
            </w:rPr>
          </w:rPrChange>
        </w:rPr>
        <w:t xml:space="preserve"> </w:t>
      </w:r>
      <w:proofErr w:type="spellStart"/>
      <w:r w:rsidRPr="00B41112">
        <w:rPr>
          <w:sz w:val="26"/>
          <w:szCs w:val="26"/>
          <w:rPrChange w:id="21266" w:author="Le Minh Nghia" w:date="2019-10-09T10:56:00Z">
            <w:rPr>
              <w:sz w:val="26"/>
              <w:szCs w:val="26"/>
            </w:rPr>
          </w:rPrChange>
        </w:rPr>
        <w:t>thông</w:t>
      </w:r>
      <w:proofErr w:type="spellEnd"/>
      <w:r w:rsidRPr="00B41112">
        <w:rPr>
          <w:sz w:val="26"/>
          <w:szCs w:val="26"/>
          <w:rPrChange w:id="21267" w:author="Le Minh Nghia" w:date="2019-10-09T10:56:00Z">
            <w:rPr>
              <w:sz w:val="26"/>
              <w:szCs w:val="26"/>
            </w:rPr>
          </w:rPrChange>
        </w:rPr>
        <w:t xml:space="preserve"> tin </w:t>
      </w:r>
      <w:proofErr w:type="spellStart"/>
      <w:r w:rsidRPr="00B41112">
        <w:rPr>
          <w:sz w:val="26"/>
          <w:szCs w:val="26"/>
          <w:rPrChange w:id="21268" w:author="Le Minh Nghia" w:date="2019-10-09T10:56:00Z">
            <w:rPr>
              <w:sz w:val="26"/>
              <w:szCs w:val="26"/>
            </w:rPr>
          </w:rPrChange>
        </w:rPr>
        <w:t>của</w:t>
      </w:r>
      <w:proofErr w:type="spellEnd"/>
      <w:r w:rsidRPr="00B41112">
        <w:rPr>
          <w:sz w:val="26"/>
          <w:szCs w:val="26"/>
          <w:rPrChange w:id="21269" w:author="Le Minh Nghia" w:date="2019-10-09T10:56:00Z">
            <w:rPr>
              <w:sz w:val="26"/>
              <w:szCs w:val="26"/>
            </w:rPr>
          </w:rPrChange>
        </w:rPr>
        <w:t xml:space="preserve"> </w:t>
      </w:r>
      <w:proofErr w:type="spellStart"/>
      <w:r w:rsidRPr="00B41112">
        <w:rPr>
          <w:sz w:val="26"/>
          <w:szCs w:val="26"/>
          <w:rPrChange w:id="21270" w:author="Le Minh Nghia" w:date="2019-10-09T10:56:00Z">
            <w:rPr>
              <w:sz w:val="26"/>
              <w:szCs w:val="26"/>
            </w:rPr>
          </w:rPrChange>
        </w:rPr>
        <w:t>một</w:t>
      </w:r>
      <w:proofErr w:type="spellEnd"/>
      <w:r w:rsidRPr="00B41112">
        <w:rPr>
          <w:sz w:val="26"/>
          <w:szCs w:val="26"/>
          <w:rPrChange w:id="21271" w:author="Le Minh Nghia" w:date="2019-10-09T10:56:00Z">
            <w:rPr>
              <w:sz w:val="26"/>
              <w:szCs w:val="26"/>
            </w:rPr>
          </w:rPrChange>
        </w:rPr>
        <w:t xml:space="preserve"> </w:t>
      </w:r>
      <w:proofErr w:type="spellStart"/>
      <w:r w:rsidRPr="00B41112">
        <w:rPr>
          <w:sz w:val="26"/>
          <w:szCs w:val="26"/>
          <w:rPrChange w:id="21272" w:author="Le Minh Nghia" w:date="2019-10-09T10:56:00Z">
            <w:rPr>
              <w:sz w:val="26"/>
              <w:szCs w:val="26"/>
            </w:rPr>
          </w:rPrChange>
        </w:rPr>
        <w:t>sinh</w:t>
      </w:r>
      <w:proofErr w:type="spellEnd"/>
      <w:r w:rsidRPr="00B41112">
        <w:rPr>
          <w:sz w:val="26"/>
          <w:szCs w:val="26"/>
          <w:rPrChange w:id="21273" w:author="Le Minh Nghia" w:date="2019-10-09T10:56:00Z">
            <w:rPr>
              <w:sz w:val="26"/>
              <w:szCs w:val="26"/>
            </w:rPr>
          </w:rPrChange>
        </w:rPr>
        <w:t xml:space="preserve"> </w:t>
      </w:r>
      <w:proofErr w:type="spellStart"/>
      <w:r w:rsidRPr="00B41112">
        <w:rPr>
          <w:sz w:val="26"/>
          <w:szCs w:val="26"/>
          <w:rPrChange w:id="21274" w:author="Le Minh Nghia" w:date="2019-10-09T10:56:00Z">
            <w:rPr>
              <w:sz w:val="26"/>
              <w:szCs w:val="26"/>
            </w:rPr>
          </w:rPrChange>
        </w:rPr>
        <w:t>viên</w:t>
      </w:r>
      <w:proofErr w:type="spellEnd"/>
      <w:r w:rsidRPr="00B41112">
        <w:rPr>
          <w:sz w:val="26"/>
          <w:szCs w:val="26"/>
          <w:rPrChange w:id="21275" w:author="Le Minh Nghia" w:date="2019-10-09T10:56:00Z">
            <w:rPr>
              <w:sz w:val="26"/>
              <w:szCs w:val="26"/>
            </w:rPr>
          </w:rPrChange>
        </w:rPr>
        <w:t xml:space="preserve">. Sau </w:t>
      </w:r>
      <w:proofErr w:type="spellStart"/>
      <w:r w:rsidRPr="00B41112">
        <w:rPr>
          <w:sz w:val="26"/>
          <w:szCs w:val="26"/>
          <w:rPrChange w:id="21276" w:author="Le Minh Nghia" w:date="2019-10-09T10:56:00Z">
            <w:rPr>
              <w:sz w:val="26"/>
              <w:szCs w:val="26"/>
            </w:rPr>
          </w:rPrChange>
        </w:rPr>
        <w:t>khi</w:t>
      </w:r>
      <w:proofErr w:type="spellEnd"/>
      <w:r w:rsidRPr="00B41112">
        <w:rPr>
          <w:sz w:val="26"/>
          <w:szCs w:val="26"/>
          <w:rPrChange w:id="21277" w:author="Le Minh Nghia" w:date="2019-10-09T10:56:00Z">
            <w:rPr>
              <w:sz w:val="26"/>
              <w:szCs w:val="26"/>
            </w:rPr>
          </w:rPrChange>
        </w:rPr>
        <w:t xml:space="preserve"> </w:t>
      </w:r>
      <w:proofErr w:type="spellStart"/>
      <w:r w:rsidRPr="00B41112">
        <w:rPr>
          <w:sz w:val="26"/>
          <w:szCs w:val="26"/>
          <w:rPrChange w:id="21278" w:author="Le Minh Nghia" w:date="2019-10-09T10:56:00Z">
            <w:rPr>
              <w:sz w:val="26"/>
              <w:szCs w:val="26"/>
            </w:rPr>
          </w:rPrChange>
        </w:rPr>
        <w:t>nhập</w:t>
      </w:r>
      <w:proofErr w:type="spellEnd"/>
      <w:r w:rsidRPr="00B41112">
        <w:rPr>
          <w:sz w:val="26"/>
          <w:szCs w:val="26"/>
          <w:rPrChange w:id="21279" w:author="Le Minh Nghia" w:date="2019-10-09T10:56:00Z">
            <w:rPr>
              <w:sz w:val="26"/>
              <w:szCs w:val="26"/>
            </w:rPr>
          </w:rPrChange>
        </w:rPr>
        <w:t xml:space="preserve"> </w:t>
      </w:r>
      <w:proofErr w:type="spellStart"/>
      <w:r w:rsidRPr="00B41112">
        <w:rPr>
          <w:sz w:val="26"/>
          <w:szCs w:val="26"/>
          <w:rPrChange w:id="21280" w:author="Le Minh Nghia" w:date="2019-10-09T10:56:00Z">
            <w:rPr>
              <w:sz w:val="26"/>
              <w:szCs w:val="26"/>
            </w:rPr>
          </w:rPrChange>
        </w:rPr>
        <w:t>đầy</w:t>
      </w:r>
      <w:proofErr w:type="spellEnd"/>
      <w:r w:rsidRPr="00B41112">
        <w:rPr>
          <w:sz w:val="26"/>
          <w:szCs w:val="26"/>
          <w:rPrChange w:id="21281" w:author="Le Minh Nghia" w:date="2019-10-09T10:56:00Z">
            <w:rPr>
              <w:sz w:val="26"/>
              <w:szCs w:val="26"/>
            </w:rPr>
          </w:rPrChange>
        </w:rPr>
        <w:t xml:space="preserve"> </w:t>
      </w:r>
      <w:proofErr w:type="spellStart"/>
      <w:r w:rsidRPr="00B41112">
        <w:rPr>
          <w:sz w:val="26"/>
          <w:szCs w:val="26"/>
          <w:rPrChange w:id="21282" w:author="Le Minh Nghia" w:date="2019-10-09T10:56:00Z">
            <w:rPr>
              <w:sz w:val="26"/>
              <w:szCs w:val="26"/>
            </w:rPr>
          </w:rPrChange>
        </w:rPr>
        <w:t>đủ</w:t>
      </w:r>
      <w:proofErr w:type="spellEnd"/>
      <w:r w:rsidRPr="00B41112">
        <w:rPr>
          <w:sz w:val="26"/>
          <w:szCs w:val="26"/>
          <w:rPrChange w:id="21283" w:author="Le Minh Nghia" w:date="2019-10-09T10:56:00Z">
            <w:rPr>
              <w:sz w:val="26"/>
              <w:szCs w:val="26"/>
            </w:rPr>
          </w:rPrChange>
        </w:rPr>
        <w:t xml:space="preserve"> </w:t>
      </w:r>
      <w:proofErr w:type="spellStart"/>
      <w:r w:rsidRPr="00B41112">
        <w:rPr>
          <w:sz w:val="26"/>
          <w:szCs w:val="26"/>
          <w:rPrChange w:id="21284" w:author="Le Minh Nghia" w:date="2019-10-09T10:56:00Z">
            <w:rPr>
              <w:sz w:val="26"/>
              <w:szCs w:val="26"/>
            </w:rPr>
          </w:rPrChange>
        </w:rPr>
        <w:t>những</w:t>
      </w:r>
      <w:proofErr w:type="spellEnd"/>
      <w:r w:rsidRPr="00B41112">
        <w:rPr>
          <w:sz w:val="26"/>
          <w:szCs w:val="26"/>
          <w:rPrChange w:id="21285" w:author="Le Minh Nghia" w:date="2019-10-09T10:56:00Z">
            <w:rPr>
              <w:sz w:val="26"/>
              <w:szCs w:val="26"/>
            </w:rPr>
          </w:rPrChange>
        </w:rPr>
        <w:t xml:space="preserve"> </w:t>
      </w:r>
      <w:proofErr w:type="spellStart"/>
      <w:r w:rsidRPr="00B41112">
        <w:rPr>
          <w:sz w:val="26"/>
          <w:szCs w:val="26"/>
          <w:rPrChange w:id="21286" w:author="Le Minh Nghia" w:date="2019-10-09T10:56:00Z">
            <w:rPr>
              <w:sz w:val="26"/>
              <w:szCs w:val="26"/>
            </w:rPr>
          </w:rPrChange>
        </w:rPr>
        <w:t>thông</w:t>
      </w:r>
      <w:proofErr w:type="spellEnd"/>
      <w:r w:rsidRPr="00B41112">
        <w:rPr>
          <w:sz w:val="26"/>
          <w:szCs w:val="26"/>
          <w:rPrChange w:id="21287" w:author="Le Minh Nghia" w:date="2019-10-09T10:56:00Z">
            <w:rPr>
              <w:sz w:val="26"/>
              <w:szCs w:val="26"/>
            </w:rPr>
          </w:rPrChange>
        </w:rPr>
        <w:t xml:space="preserve"> tin </w:t>
      </w:r>
      <w:proofErr w:type="spellStart"/>
      <w:r w:rsidRPr="00B41112">
        <w:rPr>
          <w:sz w:val="26"/>
          <w:szCs w:val="26"/>
          <w:rPrChange w:id="21288" w:author="Le Minh Nghia" w:date="2019-10-09T10:56:00Z">
            <w:rPr>
              <w:sz w:val="26"/>
              <w:szCs w:val="26"/>
            </w:rPr>
          </w:rPrChange>
        </w:rPr>
        <w:t>cần</w:t>
      </w:r>
      <w:proofErr w:type="spellEnd"/>
      <w:r w:rsidRPr="00B41112">
        <w:rPr>
          <w:sz w:val="26"/>
          <w:szCs w:val="26"/>
          <w:rPrChange w:id="21289" w:author="Le Minh Nghia" w:date="2019-10-09T10:56:00Z">
            <w:rPr>
              <w:sz w:val="26"/>
              <w:szCs w:val="26"/>
            </w:rPr>
          </w:rPrChange>
        </w:rPr>
        <w:t xml:space="preserve"> </w:t>
      </w:r>
      <w:proofErr w:type="spellStart"/>
      <w:r w:rsidRPr="00B41112">
        <w:rPr>
          <w:sz w:val="26"/>
          <w:szCs w:val="26"/>
          <w:rPrChange w:id="21290" w:author="Le Minh Nghia" w:date="2019-10-09T10:56:00Z">
            <w:rPr>
              <w:sz w:val="26"/>
              <w:szCs w:val="26"/>
            </w:rPr>
          </w:rPrChange>
        </w:rPr>
        <w:t>thêm</w:t>
      </w:r>
      <w:proofErr w:type="spellEnd"/>
      <w:r w:rsidRPr="00B41112">
        <w:rPr>
          <w:sz w:val="26"/>
          <w:szCs w:val="26"/>
          <w:rPrChange w:id="21291" w:author="Le Minh Nghia" w:date="2019-10-09T10:56:00Z">
            <w:rPr>
              <w:sz w:val="26"/>
              <w:szCs w:val="26"/>
            </w:rPr>
          </w:rPrChange>
        </w:rPr>
        <w:t xml:space="preserve"> </w:t>
      </w:r>
      <w:proofErr w:type="spellStart"/>
      <w:r w:rsidRPr="00B41112">
        <w:rPr>
          <w:sz w:val="26"/>
          <w:szCs w:val="26"/>
          <w:rPrChange w:id="21292" w:author="Le Minh Nghia" w:date="2019-10-09T10:56:00Z">
            <w:rPr>
              <w:sz w:val="26"/>
              <w:szCs w:val="26"/>
            </w:rPr>
          </w:rPrChange>
        </w:rPr>
        <w:t>thì</w:t>
      </w:r>
      <w:proofErr w:type="spellEnd"/>
      <w:r w:rsidRPr="00B41112">
        <w:rPr>
          <w:sz w:val="26"/>
          <w:szCs w:val="26"/>
          <w:rPrChange w:id="21293" w:author="Le Minh Nghia" w:date="2019-10-09T10:56:00Z">
            <w:rPr>
              <w:sz w:val="26"/>
              <w:szCs w:val="26"/>
            </w:rPr>
          </w:rPrChange>
        </w:rPr>
        <w:t xml:space="preserve"> </w:t>
      </w:r>
      <w:proofErr w:type="spellStart"/>
      <w:r w:rsidRPr="00B41112">
        <w:rPr>
          <w:sz w:val="26"/>
          <w:szCs w:val="26"/>
          <w:rPrChange w:id="21294" w:author="Le Minh Nghia" w:date="2019-10-09T10:56:00Z">
            <w:rPr>
              <w:sz w:val="26"/>
              <w:szCs w:val="26"/>
            </w:rPr>
          </w:rPrChange>
        </w:rPr>
        <w:t>ấn</w:t>
      </w:r>
      <w:proofErr w:type="spellEnd"/>
      <w:r w:rsidRPr="00B41112">
        <w:rPr>
          <w:sz w:val="26"/>
          <w:szCs w:val="26"/>
          <w:rPrChange w:id="21295" w:author="Le Minh Nghia" w:date="2019-10-09T10:56:00Z">
            <w:rPr>
              <w:sz w:val="26"/>
              <w:szCs w:val="26"/>
            </w:rPr>
          </w:rPrChange>
        </w:rPr>
        <w:t xml:space="preserve"> </w:t>
      </w:r>
      <w:proofErr w:type="spellStart"/>
      <w:r w:rsidRPr="00B41112">
        <w:rPr>
          <w:sz w:val="26"/>
          <w:szCs w:val="26"/>
          <w:rPrChange w:id="21296" w:author="Le Minh Nghia" w:date="2019-10-09T10:56:00Z">
            <w:rPr>
              <w:sz w:val="26"/>
              <w:szCs w:val="26"/>
            </w:rPr>
          </w:rPrChange>
        </w:rPr>
        <w:t>nút</w:t>
      </w:r>
      <w:proofErr w:type="spellEnd"/>
      <w:r w:rsidRPr="00B41112">
        <w:rPr>
          <w:sz w:val="26"/>
          <w:szCs w:val="26"/>
          <w:rPrChange w:id="21297" w:author="Le Minh Nghia" w:date="2019-10-09T10:56:00Z">
            <w:rPr>
              <w:sz w:val="26"/>
              <w:szCs w:val="26"/>
            </w:rPr>
          </w:rPrChange>
        </w:rPr>
        <w:t xml:space="preserve"> Submit </w:t>
      </w:r>
      <w:proofErr w:type="spellStart"/>
      <w:r w:rsidRPr="00B41112">
        <w:rPr>
          <w:sz w:val="26"/>
          <w:szCs w:val="26"/>
          <w:rPrChange w:id="21298" w:author="Le Minh Nghia" w:date="2019-10-09T10:56:00Z">
            <w:rPr>
              <w:sz w:val="26"/>
              <w:szCs w:val="26"/>
            </w:rPr>
          </w:rPrChange>
        </w:rPr>
        <w:t>thì</w:t>
      </w:r>
      <w:proofErr w:type="spellEnd"/>
      <w:r w:rsidRPr="00B41112">
        <w:rPr>
          <w:sz w:val="26"/>
          <w:szCs w:val="26"/>
          <w:rPrChange w:id="21299" w:author="Le Minh Nghia" w:date="2019-10-09T10:56:00Z">
            <w:rPr>
              <w:sz w:val="26"/>
              <w:szCs w:val="26"/>
            </w:rPr>
          </w:rPrChange>
        </w:rPr>
        <w:t xml:space="preserve"> </w:t>
      </w:r>
      <w:proofErr w:type="spellStart"/>
      <w:r w:rsidRPr="00B41112">
        <w:rPr>
          <w:sz w:val="26"/>
          <w:szCs w:val="26"/>
          <w:rPrChange w:id="21300" w:author="Le Minh Nghia" w:date="2019-10-09T10:56:00Z">
            <w:rPr>
              <w:sz w:val="26"/>
              <w:szCs w:val="26"/>
            </w:rPr>
          </w:rPrChange>
        </w:rPr>
        <w:t>sẽ</w:t>
      </w:r>
      <w:proofErr w:type="spellEnd"/>
      <w:r w:rsidRPr="00B41112">
        <w:rPr>
          <w:sz w:val="26"/>
          <w:szCs w:val="26"/>
          <w:rPrChange w:id="21301" w:author="Le Minh Nghia" w:date="2019-10-09T10:56:00Z">
            <w:rPr>
              <w:sz w:val="26"/>
              <w:szCs w:val="26"/>
            </w:rPr>
          </w:rPrChange>
        </w:rPr>
        <w:t xml:space="preserve"> </w:t>
      </w:r>
      <w:proofErr w:type="spellStart"/>
      <w:r w:rsidRPr="00B41112">
        <w:rPr>
          <w:sz w:val="26"/>
          <w:szCs w:val="26"/>
          <w:rPrChange w:id="21302" w:author="Le Minh Nghia" w:date="2019-10-09T10:56:00Z">
            <w:rPr>
              <w:sz w:val="26"/>
              <w:szCs w:val="26"/>
            </w:rPr>
          </w:rPrChange>
        </w:rPr>
        <w:t>thực</w:t>
      </w:r>
      <w:proofErr w:type="spellEnd"/>
      <w:r w:rsidRPr="00B41112">
        <w:rPr>
          <w:sz w:val="26"/>
          <w:szCs w:val="26"/>
          <w:rPrChange w:id="21303" w:author="Le Minh Nghia" w:date="2019-10-09T10:56:00Z">
            <w:rPr>
              <w:sz w:val="26"/>
              <w:szCs w:val="26"/>
            </w:rPr>
          </w:rPrChange>
        </w:rPr>
        <w:t xml:space="preserve"> </w:t>
      </w:r>
      <w:proofErr w:type="spellStart"/>
      <w:r w:rsidRPr="00B41112">
        <w:rPr>
          <w:sz w:val="26"/>
          <w:szCs w:val="26"/>
          <w:rPrChange w:id="21304" w:author="Le Minh Nghia" w:date="2019-10-09T10:56:00Z">
            <w:rPr>
              <w:sz w:val="26"/>
              <w:szCs w:val="26"/>
            </w:rPr>
          </w:rPrChange>
        </w:rPr>
        <w:t>hiện</w:t>
      </w:r>
      <w:proofErr w:type="spellEnd"/>
      <w:r w:rsidRPr="00B41112">
        <w:rPr>
          <w:sz w:val="26"/>
          <w:szCs w:val="26"/>
          <w:rPrChange w:id="21305" w:author="Le Minh Nghia" w:date="2019-10-09T10:56:00Z">
            <w:rPr>
              <w:sz w:val="26"/>
              <w:szCs w:val="26"/>
            </w:rPr>
          </w:rPrChange>
        </w:rPr>
        <w:t xml:space="preserve"> </w:t>
      </w:r>
      <w:proofErr w:type="spellStart"/>
      <w:r w:rsidRPr="00B41112">
        <w:rPr>
          <w:sz w:val="26"/>
          <w:szCs w:val="26"/>
          <w:rPrChange w:id="21306" w:author="Le Minh Nghia" w:date="2019-10-09T10:56:00Z">
            <w:rPr>
              <w:sz w:val="26"/>
              <w:szCs w:val="26"/>
            </w:rPr>
          </w:rPrChange>
        </w:rPr>
        <w:t>lưu</w:t>
      </w:r>
      <w:proofErr w:type="spellEnd"/>
      <w:r w:rsidRPr="00B41112">
        <w:rPr>
          <w:sz w:val="26"/>
          <w:szCs w:val="26"/>
          <w:rPrChange w:id="21307" w:author="Le Minh Nghia" w:date="2019-10-09T10:56:00Z">
            <w:rPr>
              <w:sz w:val="26"/>
              <w:szCs w:val="26"/>
            </w:rPr>
          </w:rPrChange>
        </w:rPr>
        <w:t xml:space="preserve"> </w:t>
      </w:r>
      <w:proofErr w:type="spellStart"/>
      <w:r w:rsidRPr="00B41112">
        <w:rPr>
          <w:sz w:val="26"/>
          <w:szCs w:val="26"/>
          <w:rPrChange w:id="21308" w:author="Le Minh Nghia" w:date="2019-10-09T10:56:00Z">
            <w:rPr>
              <w:sz w:val="26"/>
              <w:szCs w:val="26"/>
            </w:rPr>
          </w:rPrChange>
        </w:rPr>
        <w:t>thông</w:t>
      </w:r>
      <w:proofErr w:type="spellEnd"/>
      <w:r w:rsidRPr="00B41112">
        <w:rPr>
          <w:sz w:val="26"/>
          <w:szCs w:val="26"/>
          <w:rPrChange w:id="21309" w:author="Le Minh Nghia" w:date="2019-10-09T10:56:00Z">
            <w:rPr>
              <w:sz w:val="26"/>
              <w:szCs w:val="26"/>
            </w:rPr>
          </w:rPrChange>
        </w:rPr>
        <w:t xml:space="preserve"> tin </w:t>
      </w:r>
      <w:proofErr w:type="spellStart"/>
      <w:r w:rsidRPr="00B41112">
        <w:rPr>
          <w:sz w:val="26"/>
          <w:szCs w:val="26"/>
          <w:rPrChange w:id="21310" w:author="Le Minh Nghia" w:date="2019-10-09T10:56:00Z">
            <w:rPr>
              <w:sz w:val="26"/>
              <w:szCs w:val="26"/>
            </w:rPr>
          </w:rPrChange>
        </w:rPr>
        <w:t>sinh</w:t>
      </w:r>
      <w:proofErr w:type="spellEnd"/>
      <w:r w:rsidRPr="00B41112">
        <w:rPr>
          <w:sz w:val="26"/>
          <w:szCs w:val="26"/>
          <w:rPrChange w:id="21311" w:author="Le Minh Nghia" w:date="2019-10-09T10:56:00Z">
            <w:rPr>
              <w:sz w:val="26"/>
              <w:szCs w:val="26"/>
            </w:rPr>
          </w:rPrChange>
        </w:rPr>
        <w:t xml:space="preserve"> </w:t>
      </w:r>
      <w:proofErr w:type="spellStart"/>
      <w:r w:rsidRPr="00B41112">
        <w:rPr>
          <w:sz w:val="26"/>
          <w:szCs w:val="26"/>
          <w:rPrChange w:id="21312" w:author="Le Minh Nghia" w:date="2019-10-09T10:56:00Z">
            <w:rPr>
              <w:sz w:val="26"/>
              <w:szCs w:val="26"/>
            </w:rPr>
          </w:rPrChange>
        </w:rPr>
        <w:t>viên</w:t>
      </w:r>
      <w:proofErr w:type="spellEnd"/>
      <w:r w:rsidRPr="00B41112">
        <w:rPr>
          <w:sz w:val="26"/>
          <w:szCs w:val="26"/>
          <w:rPrChange w:id="21313" w:author="Le Minh Nghia" w:date="2019-10-09T10:56:00Z">
            <w:rPr>
              <w:sz w:val="26"/>
              <w:szCs w:val="26"/>
            </w:rPr>
          </w:rPrChange>
        </w:rPr>
        <w:t xml:space="preserve"> </w:t>
      </w:r>
      <w:proofErr w:type="spellStart"/>
      <w:r w:rsidRPr="00B41112">
        <w:rPr>
          <w:sz w:val="26"/>
          <w:szCs w:val="26"/>
          <w:rPrChange w:id="21314" w:author="Le Minh Nghia" w:date="2019-10-09T10:56:00Z">
            <w:rPr>
              <w:sz w:val="26"/>
              <w:szCs w:val="26"/>
            </w:rPr>
          </w:rPrChange>
        </w:rPr>
        <w:t>vừa</w:t>
      </w:r>
      <w:proofErr w:type="spellEnd"/>
      <w:r w:rsidRPr="00B41112">
        <w:rPr>
          <w:sz w:val="26"/>
          <w:szCs w:val="26"/>
          <w:rPrChange w:id="21315" w:author="Le Minh Nghia" w:date="2019-10-09T10:56:00Z">
            <w:rPr>
              <w:sz w:val="26"/>
              <w:szCs w:val="26"/>
            </w:rPr>
          </w:rPrChange>
        </w:rPr>
        <w:t xml:space="preserve"> </w:t>
      </w:r>
      <w:proofErr w:type="spellStart"/>
      <w:r w:rsidRPr="00B41112">
        <w:rPr>
          <w:sz w:val="26"/>
          <w:szCs w:val="26"/>
          <w:rPrChange w:id="21316" w:author="Le Minh Nghia" w:date="2019-10-09T10:56:00Z">
            <w:rPr>
              <w:sz w:val="26"/>
              <w:szCs w:val="26"/>
            </w:rPr>
          </w:rPrChange>
        </w:rPr>
        <w:t>nhập</w:t>
      </w:r>
      <w:proofErr w:type="spellEnd"/>
      <w:r w:rsidRPr="00B41112">
        <w:rPr>
          <w:sz w:val="26"/>
          <w:szCs w:val="26"/>
          <w:rPrChange w:id="21317" w:author="Le Minh Nghia" w:date="2019-10-09T10:56:00Z">
            <w:rPr>
              <w:sz w:val="26"/>
              <w:szCs w:val="26"/>
            </w:rPr>
          </w:rPrChange>
        </w:rPr>
        <w:t xml:space="preserve"> </w:t>
      </w:r>
      <w:proofErr w:type="spellStart"/>
      <w:r w:rsidRPr="00B41112">
        <w:rPr>
          <w:sz w:val="26"/>
          <w:szCs w:val="26"/>
          <w:rPrChange w:id="21318" w:author="Le Minh Nghia" w:date="2019-10-09T10:56:00Z">
            <w:rPr>
              <w:sz w:val="26"/>
              <w:szCs w:val="26"/>
            </w:rPr>
          </w:rPrChange>
        </w:rPr>
        <w:t>vào</w:t>
      </w:r>
      <w:proofErr w:type="spellEnd"/>
      <w:r w:rsidRPr="00B41112">
        <w:rPr>
          <w:sz w:val="26"/>
          <w:szCs w:val="26"/>
          <w:rPrChange w:id="21319" w:author="Le Minh Nghia" w:date="2019-10-09T10:56:00Z">
            <w:rPr>
              <w:sz w:val="26"/>
              <w:szCs w:val="26"/>
            </w:rPr>
          </w:rPrChange>
        </w:rPr>
        <w:t xml:space="preserve"> </w:t>
      </w:r>
      <w:proofErr w:type="spellStart"/>
      <w:r w:rsidRPr="00B41112">
        <w:rPr>
          <w:sz w:val="26"/>
          <w:szCs w:val="26"/>
          <w:rPrChange w:id="21320" w:author="Le Minh Nghia" w:date="2019-10-09T10:56:00Z">
            <w:rPr>
              <w:sz w:val="26"/>
              <w:szCs w:val="26"/>
            </w:rPr>
          </w:rPrChange>
        </w:rPr>
        <w:t>cơ</w:t>
      </w:r>
      <w:proofErr w:type="spellEnd"/>
      <w:r w:rsidRPr="00B41112">
        <w:rPr>
          <w:sz w:val="26"/>
          <w:szCs w:val="26"/>
          <w:rPrChange w:id="21321" w:author="Le Minh Nghia" w:date="2019-10-09T10:56:00Z">
            <w:rPr>
              <w:sz w:val="26"/>
              <w:szCs w:val="26"/>
            </w:rPr>
          </w:rPrChange>
        </w:rPr>
        <w:t xml:space="preserve"> </w:t>
      </w:r>
      <w:proofErr w:type="spellStart"/>
      <w:r w:rsidRPr="00B41112">
        <w:rPr>
          <w:sz w:val="26"/>
          <w:szCs w:val="26"/>
          <w:rPrChange w:id="21322" w:author="Le Minh Nghia" w:date="2019-10-09T10:56:00Z">
            <w:rPr>
              <w:sz w:val="26"/>
              <w:szCs w:val="26"/>
            </w:rPr>
          </w:rPrChange>
        </w:rPr>
        <w:t>sở</w:t>
      </w:r>
      <w:proofErr w:type="spellEnd"/>
      <w:r w:rsidRPr="00B41112">
        <w:rPr>
          <w:sz w:val="26"/>
          <w:szCs w:val="26"/>
          <w:rPrChange w:id="21323" w:author="Le Minh Nghia" w:date="2019-10-09T10:56:00Z">
            <w:rPr>
              <w:sz w:val="26"/>
              <w:szCs w:val="26"/>
            </w:rPr>
          </w:rPrChange>
        </w:rPr>
        <w:t xml:space="preserve"> </w:t>
      </w:r>
      <w:proofErr w:type="spellStart"/>
      <w:r w:rsidRPr="00B41112">
        <w:rPr>
          <w:sz w:val="26"/>
          <w:szCs w:val="26"/>
          <w:rPrChange w:id="21324" w:author="Le Minh Nghia" w:date="2019-10-09T10:56:00Z">
            <w:rPr>
              <w:sz w:val="26"/>
              <w:szCs w:val="26"/>
            </w:rPr>
          </w:rPrChange>
        </w:rPr>
        <w:t>dữ</w:t>
      </w:r>
      <w:proofErr w:type="spellEnd"/>
      <w:r w:rsidRPr="00B41112">
        <w:rPr>
          <w:sz w:val="26"/>
          <w:szCs w:val="26"/>
          <w:rPrChange w:id="21325" w:author="Le Minh Nghia" w:date="2019-10-09T10:56:00Z">
            <w:rPr>
              <w:sz w:val="26"/>
              <w:szCs w:val="26"/>
            </w:rPr>
          </w:rPrChange>
        </w:rPr>
        <w:t xml:space="preserve"> </w:t>
      </w:r>
      <w:proofErr w:type="spellStart"/>
      <w:r w:rsidRPr="00B41112">
        <w:rPr>
          <w:sz w:val="26"/>
          <w:szCs w:val="26"/>
          <w:rPrChange w:id="21326" w:author="Le Minh Nghia" w:date="2019-10-09T10:56:00Z">
            <w:rPr>
              <w:sz w:val="26"/>
              <w:szCs w:val="26"/>
            </w:rPr>
          </w:rPrChange>
        </w:rPr>
        <w:t>liệu</w:t>
      </w:r>
      <w:proofErr w:type="spellEnd"/>
      <w:r w:rsidRPr="00B41112">
        <w:rPr>
          <w:sz w:val="26"/>
          <w:szCs w:val="26"/>
          <w:rPrChange w:id="21327" w:author="Le Minh Nghia" w:date="2019-10-09T10:56:00Z">
            <w:rPr>
              <w:sz w:val="26"/>
              <w:szCs w:val="26"/>
            </w:rPr>
          </w:rPrChange>
        </w:rPr>
        <w:t xml:space="preserve"> </w:t>
      </w:r>
      <w:proofErr w:type="spellStart"/>
      <w:r w:rsidRPr="00B41112">
        <w:rPr>
          <w:sz w:val="26"/>
          <w:szCs w:val="26"/>
          <w:rPrChange w:id="21328" w:author="Le Minh Nghia" w:date="2019-10-09T10:56:00Z">
            <w:rPr>
              <w:sz w:val="26"/>
              <w:szCs w:val="26"/>
            </w:rPr>
          </w:rPrChange>
        </w:rPr>
        <w:t>của</w:t>
      </w:r>
      <w:proofErr w:type="spellEnd"/>
      <w:r w:rsidRPr="00B41112">
        <w:rPr>
          <w:sz w:val="26"/>
          <w:szCs w:val="26"/>
          <w:rPrChange w:id="21329" w:author="Le Minh Nghia" w:date="2019-10-09T10:56:00Z">
            <w:rPr>
              <w:sz w:val="26"/>
              <w:szCs w:val="26"/>
            </w:rPr>
          </w:rPrChange>
        </w:rPr>
        <w:t xml:space="preserve"> </w:t>
      </w:r>
      <w:proofErr w:type="spellStart"/>
      <w:r w:rsidRPr="00B41112">
        <w:rPr>
          <w:sz w:val="26"/>
          <w:szCs w:val="26"/>
          <w:rPrChange w:id="21330" w:author="Le Minh Nghia" w:date="2019-10-09T10:56:00Z">
            <w:rPr>
              <w:sz w:val="26"/>
              <w:szCs w:val="26"/>
            </w:rPr>
          </w:rPrChange>
        </w:rPr>
        <w:t>hệ</w:t>
      </w:r>
      <w:proofErr w:type="spellEnd"/>
      <w:r w:rsidRPr="00B41112">
        <w:rPr>
          <w:sz w:val="26"/>
          <w:szCs w:val="26"/>
          <w:rPrChange w:id="21331" w:author="Le Minh Nghia" w:date="2019-10-09T10:56:00Z">
            <w:rPr>
              <w:sz w:val="26"/>
              <w:szCs w:val="26"/>
            </w:rPr>
          </w:rPrChange>
        </w:rPr>
        <w:t xml:space="preserve"> </w:t>
      </w:r>
      <w:proofErr w:type="spellStart"/>
      <w:r w:rsidRPr="00B41112">
        <w:rPr>
          <w:sz w:val="26"/>
          <w:szCs w:val="26"/>
          <w:rPrChange w:id="21332" w:author="Le Minh Nghia" w:date="2019-10-09T10:56:00Z">
            <w:rPr>
              <w:sz w:val="26"/>
              <w:szCs w:val="26"/>
            </w:rPr>
          </w:rPrChange>
        </w:rPr>
        <w:t>thống</w:t>
      </w:r>
      <w:proofErr w:type="spellEnd"/>
      <w:r w:rsidRPr="00B41112">
        <w:rPr>
          <w:sz w:val="26"/>
          <w:szCs w:val="26"/>
          <w:rPrChange w:id="21333" w:author="Le Minh Nghia" w:date="2019-10-09T10:56:00Z">
            <w:rPr>
              <w:sz w:val="26"/>
              <w:szCs w:val="26"/>
            </w:rPr>
          </w:rPrChange>
        </w:rPr>
        <w:t>.</w:t>
      </w:r>
    </w:p>
    <w:p w:rsidR="002D2F91" w:rsidRPr="00B41112" w:rsidRDefault="00171D9D" w:rsidP="0033025F">
      <w:pPr>
        <w:pStyle w:val="ListParagraph"/>
        <w:rPr>
          <w:sz w:val="26"/>
          <w:szCs w:val="26"/>
          <w:rPrChange w:id="21334" w:author="Le Minh Nghia" w:date="2019-10-09T10:56:00Z">
            <w:rPr>
              <w:sz w:val="26"/>
              <w:szCs w:val="26"/>
            </w:rPr>
          </w:rPrChange>
        </w:rPr>
      </w:pPr>
      <w:r w:rsidRPr="00B41112">
        <w:rPr>
          <w:noProof/>
          <w:sz w:val="26"/>
          <w:szCs w:val="26"/>
          <w:rPrChange w:id="21335" w:author="Le Minh Nghia" w:date="2019-10-09T10:56:00Z">
            <w:rPr>
              <w:noProof/>
            </w:rPr>
          </w:rPrChange>
        </w:rPr>
        <w:lastRenderedPageBreak/>
        <w:drawing>
          <wp:inline distT="0" distB="0" distL="0" distR="0" wp14:anchorId="12D66EFC" wp14:editId="72A37A1E">
            <wp:extent cx="5972175" cy="5575935"/>
            <wp:effectExtent l="0" t="0" r="952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5575935"/>
                    </a:xfrm>
                    <a:prstGeom prst="rect">
                      <a:avLst/>
                    </a:prstGeom>
                  </pic:spPr>
                </pic:pic>
              </a:graphicData>
            </a:graphic>
          </wp:inline>
        </w:drawing>
      </w:r>
    </w:p>
    <w:p w:rsidR="002D2F91" w:rsidRPr="00B41112" w:rsidRDefault="002D2F91" w:rsidP="002D2F91">
      <w:pPr>
        <w:pStyle w:val="ListParagraph"/>
        <w:jc w:val="center"/>
        <w:rPr>
          <w:i/>
          <w:sz w:val="26"/>
          <w:szCs w:val="26"/>
          <w:rPrChange w:id="21336" w:author="Le Minh Nghia" w:date="2019-10-09T10:56:00Z">
            <w:rPr>
              <w:i/>
              <w:sz w:val="26"/>
              <w:szCs w:val="26"/>
            </w:rPr>
          </w:rPrChange>
        </w:rPr>
      </w:pPr>
      <w:proofErr w:type="spellStart"/>
      <w:r w:rsidRPr="00B41112">
        <w:rPr>
          <w:i/>
          <w:sz w:val="26"/>
          <w:szCs w:val="26"/>
          <w:rPrChange w:id="21337" w:author="Le Minh Nghia" w:date="2019-10-09T10:56:00Z">
            <w:rPr>
              <w:i/>
              <w:sz w:val="26"/>
              <w:szCs w:val="26"/>
            </w:rPr>
          </w:rPrChange>
        </w:rPr>
        <w:t>Hình</w:t>
      </w:r>
      <w:proofErr w:type="spellEnd"/>
      <w:r w:rsidRPr="00B41112">
        <w:rPr>
          <w:i/>
          <w:sz w:val="26"/>
          <w:szCs w:val="26"/>
          <w:rPrChange w:id="21338" w:author="Le Minh Nghia" w:date="2019-10-09T10:56:00Z">
            <w:rPr>
              <w:i/>
              <w:sz w:val="26"/>
              <w:szCs w:val="26"/>
            </w:rPr>
          </w:rPrChange>
        </w:rPr>
        <w:t xml:space="preserve"> 4.b.1.2. </w:t>
      </w:r>
      <w:proofErr w:type="spellStart"/>
      <w:r w:rsidRPr="00B41112">
        <w:rPr>
          <w:i/>
          <w:sz w:val="26"/>
          <w:szCs w:val="26"/>
          <w:rPrChange w:id="21339" w:author="Le Minh Nghia" w:date="2019-10-09T10:56:00Z">
            <w:rPr>
              <w:i/>
              <w:sz w:val="26"/>
              <w:szCs w:val="26"/>
            </w:rPr>
          </w:rPrChange>
        </w:rPr>
        <w:t>Giao</w:t>
      </w:r>
      <w:proofErr w:type="spellEnd"/>
      <w:r w:rsidRPr="00B41112">
        <w:rPr>
          <w:i/>
          <w:sz w:val="26"/>
          <w:szCs w:val="26"/>
          <w:rPrChange w:id="21340" w:author="Le Minh Nghia" w:date="2019-10-09T10:56:00Z">
            <w:rPr>
              <w:i/>
              <w:sz w:val="26"/>
              <w:szCs w:val="26"/>
            </w:rPr>
          </w:rPrChange>
        </w:rPr>
        <w:t xml:space="preserve"> </w:t>
      </w:r>
      <w:proofErr w:type="spellStart"/>
      <w:r w:rsidRPr="00B41112">
        <w:rPr>
          <w:i/>
          <w:sz w:val="26"/>
          <w:szCs w:val="26"/>
          <w:rPrChange w:id="21341" w:author="Le Minh Nghia" w:date="2019-10-09T10:56:00Z">
            <w:rPr>
              <w:i/>
              <w:sz w:val="26"/>
              <w:szCs w:val="26"/>
            </w:rPr>
          </w:rPrChange>
        </w:rPr>
        <w:t>diện</w:t>
      </w:r>
      <w:proofErr w:type="spellEnd"/>
      <w:r w:rsidRPr="00B41112">
        <w:rPr>
          <w:i/>
          <w:sz w:val="26"/>
          <w:szCs w:val="26"/>
          <w:rPrChange w:id="21342" w:author="Le Minh Nghia" w:date="2019-10-09T10:56:00Z">
            <w:rPr>
              <w:i/>
              <w:sz w:val="26"/>
              <w:szCs w:val="26"/>
            </w:rPr>
          </w:rPrChange>
        </w:rPr>
        <w:t xml:space="preserve"> </w:t>
      </w:r>
      <w:proofErr w:type="spellStart"/>
      <w:r w:rsidRPr="00B41112">
        <w:rPr>
          <w:i/>
          <w:sz w:val="26"/>
          <w:szCs w:val="26"/>
          <w:rPrChange w:id="21343" w:author="Le Minh Nghia" w:date="2019-10-09T10:56:00Z">
            <w:rPr>
              <w:i/>
              <w:sz w:val="26"/>
              <w:szCs w:val="26"/>
            </w:rPr>
          </w:rPrChange>
        </w:rPr>
        <w:t>thêm</w:t>
      </w:r>
      <w:proofErr w:type="spellEnd"/>
      <w:r w:rsidRPr="00B41112">
        <w:rPr>
          <w:i/>
          <w:sz w:val="26"/>
          <w:szCs w:val="26"/>
          <w:rPrChange w:id="21344" w:author="Le Minh Nghia" w:date="2019-10-09T10:56:00Z">
            <w:rPr>
              <w:i/>
              <w:sz w:val="26"/>
              <w:szCs w:val="26"/>
            </w:rPr>
          </w:rPrChange>
        </w:rPr>
        <w:t xml:space="preserve"> </w:t>
      </w:r>
      <w:proofErr w:type="spellStart"/>
      <w:r w:rsidRPr="00B41112">
        <w:rPr>
          <w:i/>
          <w:sz w:val="26"/>
          <w:szCs w:val="26"/>
          <w:rPrChange w:id="21345" w:author="Le Minh Nghia" w:date="2019-10-09T10:56:00Z">
            <w:rPr>
              <w:i/>
              <w:sz w:val="26"/>
              <w:szCs w:val="26"/>
            </w:rPr>
          </w:rPrChange>
        </w:rPr>
        <w:t>thông</w:t>
      </w:r>
      <w:proofErr w:type="spellEnd"/>
      <w:r w:rsidRPr="00B41112">
        <w:rPr>
          <w:i/>
          <w:sz w:val="26"/>
          <w:szCs w:val="26"/>
          <w:rPrChange w:id="21346" w:author="Le Minh Nghia" w:date="2019-10-09T10:56:00Z">
            <w:rPr>
              <w:i/>
              <w:sz w:val="26"/>
              <w:szCs w:val="26"/>
            </w:rPr>
          </w:rPrChange>
        </w:rPr>
        <w:t xml:space="preserve"> tin </w:t>
      </w:r>
      <w:proofErr w:type="spellStart"/>
      <w:r w:rsidRPr="00B41112">
        <w:rPr>
          <w:i/>
          <w:sz w:val="26"/>
          <w:szCs w:val="26"/>
          <w:rPrChange w:id="21347" w:author="Le Minh Nghia" w:date="2019-10-09T10:56:00Z">
            <w:rPr>
              <w:i/>
              <w:sz w:val="26"/>
              <w:szCs w:val="26"/>
            </w:rPr>
          </w:rPrChange>
        </w:rPr>
        <w:t>của</w:t>
      </w:r>
      <w:proofErr w:type="spellEnd"/>
      <w:r w:rsidRPr="00B41112">
        <w:rPr>
          <w:i/>
          <w:sz w:val="26"/>
          <w:szCs w:val="26"/>
          <w:rPrChange w:id="21348" w:author="Le Minh Nghia" w:date="2019-10-09T10:56:00Z">
            <w:rPr>
              <w:i/>
              <w:sz w:val="26"/>
              <w:szCs w:val="26"/>
            </w:rPr>
          </w:rPrChange>
        </w:rPr>
        <w:t xml:space="preserve"> </w:t>
      </w:r>
      <w:proofErr w:type="spellStart"/>
      <w:r w:rsidRPr="00B41112">
        <w:rPr>
          <w:i/>
          <w:sz w:val="26"/>
          <w:szCs w:val="26"/>
          <w:rPrChange w:id="21349" w:author="Le Minh Nghia" w:date="2019-10-09T10:56:00Z">
            <w:rPr>
              <w:i/>
              <w:sz w:val="26"/>
              <w:szCs w:val="26"/>
            </w:rPr>
          </w:rPrChange>
        </w:rPr>
        <w:t>sinh</w:t>
      </w:r>
      <w:proofErr w:type="spellEnd"/>
      <w:r w:rsidRPr="00B41112">
        <w:rPr>
          <w:i/>
          <w:sz w:val="26"/>
          <w:szCs w:val="26"/>
          <w:rPrChange w:id="21350" w:author="Le Minh Nghia" w:date="2019-10-09T10:56:00Z">
            <w:rPr>
              <w:i/>
              <w:sz w:val="26"/>
              <w:szCs w:val="26"/>
            </w:rPr>
          </w:rPrChange>
        </w:rPr>
        <w:t xml:space="preserve"> </w:t>
      </w:r>
      <w:proofErr w:type="spellStart"/>
      <w:r w:rsidRPr="00B41112">
        <w:rPr>
          <w:i/>
          <w:sz w:val="26"/>
          <w:szCs w:val="26"/>
          <w:rPrChange w:id="21351" w:author="Le Minh Nghia" w:date="2019-10-09T10:56:00Z">
            <w:rPr>
              <w:i/>
              <w:sz w:val="26"/>
              <w:szCs w:val="26"/>
            </w:rPr>
          </w:rPrChange>
        </w:rPr>
        <w:t>viên</w:t>
      </w:r>
      <w:proofErr w:type="spellEnd"/>
    </w:p>
    <w:p w:rsidR="002D2F91" w:rsidRPr="00B41112" w:rsidRDefault="002D2F91" w:rsidP="002D2F91">
      <w:pPr>
        <w:pStyle w:val="ListParagraph"/>
        <w:jc w:val="center"/>
        <w:rPr>
          <w:i/>
          <w:sz w:val="26"/>
          <w:szCs w:val="26"/>
          <w:rPrChange w:id="21352" w:author="Le Minh Nghia" w:date="2019-10-09T10:56:00Z">
            <w:rPr>
              <w:i/>
              <w:sz w:val="26"/>
              <w:szCs w:val="26"/>
            </w:rPr>
          </w:rPrChange>
        </w:rPr>
      </w:pPr>
    </w:p>
    <w:p w:rsidR="0033025F" w:rsidRPr="00B41112" w:rsidRDefault="00207334">
      <w:pPr>
        <w:pStyle w:val="ListParagraph"/>
        <w:ind w:left="0"/>
        <w:rPr>
          <w:sz w:val="26"/>
          <w:szCs w:val="26"/>
          <w:rPrChange w:id="21353" w:author="Le Minh Nghia" w:date="2019-10-09T10:56:00Z">
            <w:rPr>
              <w:sz w:val="26"/>
              <w:szCs w:val="26"/>
            </w:rPr>
          </w:rPrChange>
        </w:rPr>
        <w:pPrChange w:id="21354" w:author="Le Minh Nghia" w:date="2019-10-09T10:33:00Z">
          <w:pPr>
            <w:pStyle w:val="ListParagraph"/>
          </w:pPr>
        </w:pPrChange>
      </w:pPr>
      <w:proofErr w:type="spellStart"/>
      <w:r w:rsidRPr="00B41112">
        <w:rPr>
          <w:b/>
          <w:sz w:val="26"/>
          <w:szCs w:val="26"/>
          <w:rPrChange w:id="21355" w:author="Le Minh Nghia" w:date="2019-10-09T10:56:00Z">
            <w:rPr>
              <w:b/>
              <w:sz w:val="26"/>
              <w:szCs w:val="26"/>
            </w:rPr>
          </w:rPrChange>
        </w:rPr>
        <w:t>Phần</w:t>
      </w:r>
      <w:proofErr w:type="spellEnd"/>
      <w:r w:rsidRPr="00B41112">
        <w:rPr>
          <w:b/>
          <w:sz w:val="26"/>
          <w:szCs w:val="26"/>
          <w:rPrChange w:id="21356" w:author="Le Minh Nghia" w:date="2019-10-09T10:56:00Z">
            <w:rPr>
              <w:b/>
              <w:sz w:val="26"/>
              <w:szCs w:val="26"/>
            </w:rPr>
          </w:rPrChange>
        </w:rPr>
        <w:t xml:space="preserve"> Import file </w:t>
      </w:r>
      <w:proofErr w:type="spellStart"/>
      <w:r w:rsidRPr="00B41112">
        <w:rPr>
          <w:b/>
          <w:sz w:val="26"/>
          <w:szCs w:val="26"/>
          <w:rPrChange w:id="21357" w:author="Le Minh Nghia" w:date="2019-10-09T10:56:00Z">
            <w:rPr>
              <w:b/>
              <w:sz w:val="26"/>
              <w:szCs w:val="26"/>
            </w:rPr>
          </w:rPrChange>
        </w:rPr>
        <w:t>danh</w:t>
      </w:r>
      <w:proofErr w:type="spellEnd"/>
      <w:r w:rsidRPr="00B41112">
        <w:rPr>
          <w:b/>
          <w:sz w:val="26"/>
          <w:szCs w:val="26"/>
          <w:rPrChange w:id="21358" w:author="Le Minh Nghia" w:date="2019-10-09T10:56:00Z">
            <w:rPr>
              <w:b/>
              <w:sz w:val="26"/>
              <w:szCs w:val="26"/>
            </w:rPr>
          </w:rPrChange>
        </w:rPr>
        <w:t xml:space="preserve"> </w:t>
      </w:r>
      <w:proofErr w:type="spellStart"/>
      <w:r w:rsidRPr="00B41112">
        <w:rPr>
          <w:b/>
          <w:sz w:val="26"/>
          <w:szCs w:val="26"/>
          <w:rPrChange w:id="21359" w:author="Le Minh Nghia" w:date="2019-10-09T10:56:00Z">
            <w:rPr>
              <w:b/>
              <w:sz w:val="26"/>
              <w:szCs w:val="26"/>
            </w:rPr>
          </w:rPrChange>
        </w:rPr>
        <w:t>sách</w:t>
      </w:r>
      <w:proofErr w:type="spellEnd"/>
      <w:r w:rsidRPr="00B41112">
        <w:rPr>
          <w:b/>
          <w:sz w:val="26"/>
          <w:szCs w:val="26"/>
          <w:rPrChange w:id="21360" w:author="Le Minh Nghia" w:date="2019-10-09T10:56:00Z">
            <w:rPr>
              <w:b/>
              <w:sz w:val="26"/>
              <w:szCs w:val="26"/>
            </w:rPr>
          </w:rPrChange>
        </w:rPr>
        <w:t xml:space="preserve"> </w:t>
      </w:r>
      <w:proofErr w:type="spellStart"/>
      <w:r w:rsidRPr="00B41112">
        <w:rPr>
          <w:b/>
          <w:sz w:val="26"/>
          <w:szCs w:val="26"/>
          <w:rPrChange w:id="21361" w:author="Le Minh Nghia" w:date="2019-10-09T10:56:00Z">
            <w:rPr>
              <w:b/>
              <w:sz w:val="26"/>
              <w:szCs w:val="26"/>
            </w:rPr>
          </w:rPrChange>
        </w:rPr>
        <w:t>sinh</w:t>
      </w:r>
      <w:proofErr w:type="spellEnd"/>
      <w:r w:rsidRPr="00B41112">
        <w:rPr>
          <w:b/>
          <w:sz w:val="26"/>
          <w:szCs w:val="26"/>
          <w:rPrChange w:id="21362" w:author="Le Minh Nghia" w:date="2019-10-09T10:56:00Z">
            <w:rPr>
              <w:b/>
              <w:sz w:val="26"/>
              <w:szCs w:val="26"/>
            </w:rPr>
          </w:rPrChange>
        </w:rPr>
        <w:t xml:space="preserve"> </w:t>
      </w:r>
      <w:proofErr w:type="spellStart"/>
      <w:r w:rsidRPr="00B41112">
        <w:rPr>
          <w:b/>
          <w:sz w:val="26"/>
          <w:szCs w:val="26"/>
          <w:rPrChange w:id="21363" w:author="Le Minh Nghia" w:date="2019-10-09T10:56:00Z">
            <w:rPr>
              <w:b/>
              <w:sz w:val="26"/>
              <w:szCs w:val="26"/>
            </w:rPr>
          </w:rPrChange>
        </w:rPr>
        <w:t>viên</w:t>
      </w:r>
      <w:proofErr w:type="spellEnd"/>
      <w:r w:rsidRPr="00B41112">
        <w:rPr>
          <w:b/>
          <w:sz w:val="26"/>
          <w:szCs w:val="26"/>
          <w:rPrChange w:id="21364" w:author="Le Minh Nghia" w:date="2019-10-09T10:56:00Z">
            <w:rPr>
              <w:b/>
              <w:sz w:val="26"/>
              <w:szCs w:val="26"/>
            </w:rPr>
          </w:rPrChange>
        </w:rPr>
        <w:t xml:space="preserve">: </w:t>
      </w:r>
      <w:proofErr w:type="spellStart"/>
      <w:r w:rsidRPr="00B41112">
        <w:rPr>
          <w:sz w:val="26"/>
          <w:szCs w:val="26"/>
          <w:rPrChange w:id="21365" w:author="Le Minh Nghia" w:date="2019-10-09T10:56:00Z">
            <w:rPr>
              <w:sz w:val="26"/>
              <w:szCs w:val="26"/>
            </w:rPr>
          </w:rPrChange>
        </w:rPr>
        <w:t>cho</w:t>
      </w:r>
      <w:proofErr w:type="spellEnd"/>
      <w:r w:rsidRPr="00B41112">
        <w:rPr>
          <w:sz w:val="26"/>
          <w:szCs w:val="26"/>
          <w:rPrChange w:id="21366" w:author="Le Minh Nghia" w:date="2019-10-09T10:56:00Z">
            <w:rPr>
              <w:sz w:val="26"/>
              <w:szCs w:val="26"/>
            </w:rPr>
          </w:rPrChange>
        </w:rPr>
        <w:t xml:space="preserve"> </w:t>
      </w:r>
      <w:proofErr w:type="spellStart"/>
      <w:r w:rsidRPr="00B41112">
        <w:rPr>
          <w:sz w:val="26"/>
          <w:szCs w:val="26"/>
          <w:rPrChange w:id="21367" w:author="Le Minh Nghia" w:date="2019-10-09T10:56:00Z">
            <w:rPr>
              <w:sz w:val="26"/>
              <w:szCs w:val="26"/>
            </w:rPr>
          </w:rPrChange>
        </w:rPr>
        <w:t>phép</w:t>
      </w:r>
      <w:proofErr w:type="spellEnd"/>
      <w:r w:rsidRPr="00B41112">
        <w:rPr>
          <w:sz w:val="26"/>
          <w:szCs w:val="26"/>
          <w:rPrChange w:id="21368" w:author="Le Minh Nghia" w:date="2019-10-09T10:56:00Z">
            <w:rPr>
              <w:sz w:val="26"/>
              <w:szCs w:val="26"/>
            </w:rPr>
          </w:rPrChange>
        </w:rPr>
        <w:t xml:space="preserve"> </w:t>
      </w:r>
      <w:proofErr w:type="spellStart"/>
      <w:r w:rsidRPr="00B41112">
        <w:rPr>
          <w:sz w:val="26"/>
          <w:szCs w:val="26"/>
          <w:rPrChange w:id="21369" w:author="Le Minh Nghia" w:date="2019-10-09T10:56:00Z">
            <w:rPr>
              <w:sz w:val="26"/>
              <w:szCs w:val="26"/>
            </w:rPr>
          </w:rPrChange>
        </w:rPr>
        <w:t>thực</w:t>
      </w:r>
      <w:proofErr w:type="spellEnd"/>
      <w:r w:rsidRPr="00B41112">
        <w:rPr>
          <w:sz w:val="26"/>
          <w:szCs w:val="26"/>
          <w:rPrChange w:id="21370" w:author="Le Minh Nghia" w:date="2019-10-09T10:56:00Z">
            <w:rPr>
              <w:sz w:val="26"/>
              <w:szCs w:val="26"/>
            </w:rPr>
          </w:rPrChange>
        </w:rPr>
        <w:t xml:space="preserve"> </w:t>
      </w:r>
      <w:proofErr w:type="spellStart"/>
      <w:r w:rsidRPr="00B41112">
        <w:rPr>
          <w:sz w:val="26"/>
          <w:szCs w:val="26"/>
          <w:rPrChange w:id="21371" w:author="Le Minh Nghia" w:date="2019-10-09T10:56:00Z">
            <w:rPr>
              <w:sz w:val="26"/>
              <w:szCs w:val="26"/>
            </w:rPr>
          </w:rPrChange>
        </w:rPr>
        <w:t>hiện</w:t>
      </w:r>
      <w:proofErr w:type="spellEnd"/>
      <w:r w:rsidRPr="00B41112">
        <w:rPr>
          <w:sz w:val="26"/>
          <w:szCs w:val="26"/>
          <w:rPrChange w:id="21372" w:author="Le Minh Nghia" w:date="2019-10-09T10:56:00Z">
            <w:rPr>
              <w:sz w:val="26"/>
              <w:szCs w:val="26"/>
            </w:rPr>
          </w:rPrChange>
        </w:rPr>
        <w:t xml:space="preserve"> import </w:t>
      </w:r>
      <w:proofErr w:type="spellStart"/>
      <w:r w:rsidRPr="00B41112">
        <w:rPr>
          <w:sz w:val="26"/>
          <w:szCs w:val="26"/>
          <w:rPrChange w:id="21373" w:author="Le Minh Nghia" w:date="2019-10-09T10:56:00Z">
            <w:rPr>
              <w:sz w:val="26"/>
              <w:szCs w:val="26"/>
            </w:rPr>
          </w:rPrChange>
        </w:rPr>
        <w:t>danh</w:t>
      </w:r>
      <w:proofErr w:type="spellEnd"/>
      <w:r w:rsidRPr="00B41112">
        <w:rPr>
          <w:sz w:val="26"/>
          <w:szCs w:val="26"/>
          <w:rPrChange w:id="21374" w:author="Le Minh Nghia" w:date="2019-10-09T10:56:00Z">
            <w:rPr>
              <w:sz w:val="26"/>
              <w:szCs w:val="26"/>
            </w:rPr>
          </w:rPrChange>
        </w:rPr>
        <w:t xml:space="preserve"> </w:t>
      </w:r>
      <w:proofErr w:type="spellStart"/>
      <w:r w:rsidRPr="00B41112">
        <w:rPr>
          <w:sz w:val="26"/>
          <w:szCs w:val="26"/>
          <w:rPrChange w:id="21375" w:author="Le Minh Nghia" w:date="2019-10-09T10:56:00Z">
            <w:rPr>
              <w:sz w:val="26"/>
              <w:szCs w:val="26"/>
            </w:rPr>
          </w:rPrChange>
        </w:rPr>
        <w:t>sách</w:t>
      </w:r>
      <w:proofErr w:type="spellEnd"/>
      <w:r w:rsidRPr="00B41112">
        <w:rPr>
          <w:sz w:val="26"/>
          <w:szCs w:val="26"/>
          <w:rPrChange w:id="21376" w:author="Le Minh Nghia" w:date="2019-10-09T10:56:00Z">
            <w:rPr>
              <w:sz w:val="26"/>
              <w:szCs w:val="26"/>
            </w:rPr>
          </w:rPrChange>
        </w:rPr>
        <w:t xml:space="preserve"> </w:t>
      </w:r>
      <w:proofErr w:type="spellStart"/>
      <w:r w:rsidRPr="00B41112">
        <w:rPr>
          <w:sz w:val="26"/>
          <w:szCs w:val="26"/>
          <w:rPrChange w:id="21377" w:author="Le Minh Nghia" w:date="2019-10-09T10:56:00Z">
            <w:rPr>
              <w:sz w:val="26"/>
              <w:szCs w:val="26"/>
            </w:rPr>
          </w:rPrChange>
        </w:rPr>
        <w:t>dữ</w:t>
      </w:r>
      <w:proofErr w:type="spellEnd"/>
      <w:r w:rsidRPr="00B41112">
        <w:rPr>
          <w:sz w:val="26"/>
          <w:szCs w:val="26"/>
          <w:rPrChange w:id="21378" w:author="Le Minh Nghia" w:date="2019-10-09T10:56:00Z">
            <w:rPr>
              <w:sz w:val="26"/>
              <w:szCs w:val="26"/>
            </w:rPr>
          </w:rPrChange>
        </w:rPr>
        <w:t xml:space="preserve"> </w:t>
      </w:r>
      <w:proofErr w:type="spellStart"/>
      <w:r w:rsidRPr="00B41112">
        <w:rPr>
          <w:sz w:val="26"/>
          <w:szCs w:val="26"/>
          <w:rPrChange w:id="21379" w:author="Le Minh Nghia" w:date="2019-10-09T10:56:00Z">
            <w:rPr>
              <w:sz w:val="26"/>
              <w:szCs w:val="26"/>
            </w:rPr>
          </w:rPrChange>
        </w:rPr>
        <w:t>liệu</w:t>
      </w:r>
      <w:proofErr w:type="spellEnd"/>
      <w:r w:rsidRPr="00B41112">
        <w:rPr>
          <w:sz w:val="26"/>
          <w:szCs w:val="26"/>
          <w:rPrChange w:id="21380" w:author="Le Minh Nghia" w:date="2019-10-09T10:56:00Z">
            <w:rPr>
              <w:sz w:val="26"/>
              <w:szCs w:val="26"/>
            </w:rPr>
          </w:rPrChange>
        </w:rPr>
        <w:t xml:space="preserve"> </w:t>
      </w:r>
      <w:proofErr w:type="spellStart"/>
      <w:r w:rsidRPr="00B41112">
        <w:rPr>
          <w:sz w:val="26"/>
          <w:szCs w:val="26"/>
          <w:rPrChange w:id="21381" w:author="Le Minh Nghia" w:date="2019-10-09T10:56:00Z">
            <w:rPr>
              <w:sz w:val="26"/>
              <w:szCs w:val="26"/>
            </w:rPr>
          </w:rPrChange>
        </w:rPr>
        <w:t>người</w:t>
      </w:r>
      <w:proofErr w:type="spellEnd"/>
      <w:r w:rsidRPr="00B41112">
        <w:rPr>
          <w:sz w:val="26"/>
          <w:szCs w:val="26"/>
          <w:rPrChange w:id="21382" w:author="Le Minh Nghia" w:date="2019-10-09T10:56:00Z">
            <w:rPr>
              <w:sz w:val="26"/>
              <w:szCs w:val="26"/>
            </w:rPr>
          </w:rPrChange>
        </w:rPr>
        <w:t xml:space="preserve"> </w:t>
      </w:r>
      <w:proofErr w:type="spellStart"/>
      <w:r w:rsidRPr="00B41112">
        <w:rPr>
          <w:sz w:val="26"/>
          <w:szCs w:val="26"/>
          <w:rPrChange w:id="21383" w:author="Le Minh Nghia" w:date="2019-10-09T10:56:00Z">
            <w:rPr>
              <w:sz w:val="26"/>
              <w:szCs w:val="26"/>
            </w:rPr>
          </w:rPrChange>
        </w:rPr>
        <w:t>dùng</w:t>
      </w:r>
      <w:proofErr w:type="spellEnd"/>
      <w:r w:rsidRPr="00B41112">
        <w:rPr>
          <w:sz w:val="26"/>
          <w:szCs w:val="26"/>
          <w:rPrChange w:id="21384" w:author="Le Minh Nghia" w:date="2019-10-09T10:56:00Z">
            <w:rPr>
              <w:sz w:val="26"/>
              <w:szCs w:val="26"/>
            </w:rPr>
          </w:rPrChange>
        </w:rPr>
        <w:t xml:space="preserve"> </w:t>
      </w:r>
      <w:proofErr w:type="spellStart"/>
      <w:r w:rsidRPr="00B41112">
        <w:rPr>
          <w:sz w:val="26"/>
          <w:szCs w:val="26"/>
          <w:rPrChange w:id="21385" w:author="Le Minh Nghia" w:date="2019-10-09T10:56:00Z">
            <w:rPr>
              <w:sz w:val="26"/>
              <w:szCs w:val="26"/>
            </w:rPr>
          </w:rPrChange>
        </w:rPr>
        <w:t>là</w:t>
      </w:r>
      <w:proofErr w:type="spellEnd"/>
      <w:r w:rsidRPr="00B41112">
        <w:rPr>
          <w:sz w:val="26"/>
          <w:szCs w:val="26"/>
          <w:rPrChange w:id="21386" w:author="Le Minh Nghia" w:date="2019-10-09T10:56:00Z">
            <w:rPr>
              <w:sz w:val="26"/>
              <w:szCs w:val="26"/>
            </w:rPr>
          </w:rPrChange>
        </w:rPr>
        <w:t xml:space="preserve"> </w:t>
      </w:r>
      <w:proofErr w:type="spellStart"/>
      <w:r w:rsidRPr="00B41112">
        <w:rPr>
          <w:sz w:val="26"/>
          <w:szCs w:val="26"/>
          <w:rPrChange w:id="21387" w:author="Le Minh Nghia" w:date="2019-10-09T10:56:00Z">
            <w:rPr>
              <w:sz w:val="26"/>
              <w:szCs w:val="26"/>
            </w:rPr>
          </w:rPrChange>
        </w:rPr>
        <w:t>sinh</w:t>
      </w:r>
      <w:proofErr w:type="spellEnd"/>
      <w:r w:rsidRPr="00B41112">
        <w:rPr>
          <w:sz w:val="26"/>
          <w:szCs w:val="26"/>
          <w:rPrChange w:id="21388" w:author="Le Minh Nghia" w:date="2019-10-09T10:56:00Z">
            <w:rPr>
              <w:sz w:val="26"/>
              <w:szCs w:val="26"/>
            </w:rPr>
          </w:rPrChange>
        </w:rPr>
        <w:t xml:space="preserve"> </w:t>
      </w:r>
      <w:proofErr w:type="spellStart"/>
      <w:r w:rsidRPr="00B41112">
        <w:rPr>
          <w:sz w:val="26"/>
          <w:szCs w:val="26"/>
          <w:rPrChange w:id="21389" w:author="Le Minh Nghia" w:date="2019-10-09T10:56:00Z">
            <w:rPr>
              <w:sz w:val="26"/>
              <w:szCs w:val="26"/>
            </w:rPr>
          </w:rPrChange>
        </w:rPr>
        <w:t>viên</w:t>
      </w:r>
      <w:proofErr w:type="spellEnd"/>
      <w:r w:rsidRPr="00B41112">
        <w:rPr>
          <w:sz w:val="26"/>
          <w:szCs w:val="26"/>
          <w:rPrChange w:id="21390" w:author="Le Minh Nghia" w:date="2019-10-09T10:56:00Z">
            <w:rPr>
              <w:sz w:val="26"/>
              <w:szCs w:val="26"/>
            </w:rPr>
          </w:rPrChange>
        </w:rPr>
        <w:t xml:space="preserve"> </w:t>
      </w:r>
      <w:proofErr w:type="spellStart"/>
      <w:r w:rsidRPr="00B41112">
        <w:rPr>
          <w:sz w:val="26"/>
          <w:szCs w:val="26"/>
          <w:rPrChange w:id="21391" w:author="Le Minh Nghia" w:date="2019-10-09T10:56:00Z">
            <w:rPr>
              <w:sz w:val="26"/>
              <w:szCs w:val="26"/>
            </w:rPr>
          </w:rPrChange>
        </w:rPr>
        <w:t>vào</w:t>
      </w:r>
      <w:proofErr w:type="spellEnd"/>
      <w:r w:rsidRPr="00B41112">
        <w:rPr>
          <w:sz w:val="26"/>
          <w:szCs w:val="26"/>
          <w:rPrChange w:id="21392" w:author="Le Minh Nghia" w:date="2019-10-09T10:56:00Z">
            <w:rPr>
              <w:sz w:val="26"/>
              <w:szCs w:val="26"/>
            </w:rPr>
          </w:rPrChange>
        </w:rPr>
        <w:t xml:space="preserve"> </w:t>
      </w:r>
      <w:proofErr w:type="spellStart"/>
      <w:r w:rsidRPr="00B41112">
        <w:rPr>
          <w:sz w:val="26"/>
          <w:szCs w:val="26"/>
          <w:rPrChange w:id="21393" w:author="Le Minh Nghia" w:date="2019-10-09T10:56:00Z">
            <w:rPr>
              <w:sz w:val="26"/>
              <w:szCs w:val="26"/>
            </w:rPr>
          </w:rPrChange>
        </w:rPr>
        <w:t>cơ</w:t>
      </w:r>
      <w:proofErr w:type="spellEnd"/>
      <w:r w:rsidRPr="00B41112">
        <w:rPr>
          <w:sz w:val="26"/>
          <w:szCs w:val="26"/>
          <w:rPrChange w:id="21394" w:author="Le Minh Nghia" w:date="2019-10-09T10:56:00Z">
            <w:rPr>
              <w:sz w:val="26"/>
              <w:szCs w:val="26"/>
            </w:rPr>
          </w:rPrChange>
        </w:rPr>
        <w:t xml:space="preserve"> </w:t>
      </w:r>
      <w:proofErr w:type="spellStart"/>
      <w:r w:rsidRPr="00B41112">
        <w:rPr>
          <w:sz w:val="26"/>
          <w:szCs w:val="26"/>
          <w:rPrChange w:id="21395" w:author="Le Minh Nghia" w:date="2019-10-09T10:56:00Z">
            <w:rPr>
              <w:sz w:val="26"/>
              <w:szCs w:val="26"/>
            </w:rPr>
          </w:rPrChange>
        </w:rPr>
        <w:t>sở</w:t>
      </w:r>
      <w:proofErr w:type="spellEnd"/>
      <w:r w:rsidRPr="00B41112">
        <w:rPr>
          <w:sz w:val="26"/>
          <w:szCs w:val="26"/>
          <w:rPrChange w:id="21396" w:author="Le Minh Nghia" w:date="2019-10-09T10:56:00Z">
            <w:rPr>
              <w:sz w:val="26"/>
              <w:szCs w:val="26"/>
            </w:rPr>
          </w:rPrChange>
        </w:rPr>
        <w:t xml:space="preserve"> </w:t>
      </w:r>
      <w:proofErr w:type="spellStart"/>
      <w:r w:rsidRPr="00B41112">
        <w:rPr>
          <w:sz w:val="26"/>
          <w:szCs w:val="26"/>
          <w:rPrChange w:id="21397" w:author="Le Minh Nghia" w:date="2019-10-09T10:56:00Z">
            <w:rPr>
              <w:sz w:val="26"/>
              <w:szCs w:val="26"/>
            </w:rPr>
          </w:rPrChange>
        </w:rPr>
        <w:t>dữ</w:t>
      </w:r>
      <w:proofErr w:type="spellEnd"/>
      <w:r w:rsidRPr="00B41112">
        <w:rPr>
          <w:sz w:val="26"/>
          <w:szCs w:val="26"/>
          <w:rPrChange w:id="21398" w:author="Le Minh Nghia" w:date="2019-10-09T10:56:00Z">
            <w:rPr>
              <w:sz w:val="26"/>
              <w:szCs w:val="26"/>
            </w:rPr>
          </w:rPrChange>
        </w:rPr>
        <w:t xml:space="preserve"> </w:t>
      </w:r>
      <w:proofErr w:type="spellStart"/>
      <w:r w:rsidRPr="00B41112">
        <w:rPr>
          <w:sz w:val="26"/>
          <w:szCs w:val="26"/>
          <w:rPrChange w:id="21399" w:author="Le Minh Nghia" w:date="2019-10-09T10:56:00Z">
            <w:rPr>
              <w:sz w:val="26"/>
              <w:szCs w:val="26"/>
            </w:rPr>
          </w:rPrChange>
        </w:rPr>
        <w:t>liệu</w:t>
      </w:r>
      <w:proofErr w:type="spellEnd"/>
      <w:r w:rsidRPr="00B41112">
        <w:rPr>
          <w:sz w:val="26"/>
          <w:szCs w:val="26"/>
          <w:rPrChange w:id="21400" w:author="Le Minh Nghia" w:date="2019-10-09T10:56:00Z">
            <w:rPr>
              <w:sz w:val="26"/>
              <w:szCs w:val="26"/>
            </w:rPr>
          </w:rPrChange>
        </w:rPr>
        <w:t xml:space="preserve"> </w:t>
      </w:r>
      <w:proofErr w:type="spellStart"/>
      <w:r w:rsidRPr="00B41112">
        <w:rPr>
          <w:sz w:val="26"/>
          <w:szCs w:val="26"/>
          <w:rPrChange w:id="21401" w:author="Le Minh Nghia" w:date="2019-10-09T10:56:00Z">
            <w:rPr>
              <w:sz w:val="26"/>
              <w:szCs w:val="26"/>
            </w:rPr>
          </w:rPrChange>
        </w:rPr>
        <w:t>của</w:t>
      </w:r>
      <w:proofErr w:type="spellEnd"/>
      <w:r w:rsidRPr="00B41112">
        <w:rPr>
          <w:sz w:val="26"/>
          <w:szCs w:val="26"/>
          <w:rPrChange w:id="21402" w:author="Le Minh Nghia" w:date="2019-10-09T10:56:00Z">
            <w:rPr>
              <w:sz w:val="26"/>
              <w:szCs w:val="26"/>
            </w:rPr>
          </w:rPrChange>
        </w:rPr>
        <w:t xml:space="preserve"> </w:t>
      </w:r>
      <w:proofErr w:type="spellStart"/>
      <w:r w:rsidRPr="00B41112">
        <w:rPr>
          <w:sz w:val="26"/>
          <w:szCs w:val="26"/>
          <w:rPrChange w:id="21403" w:author="Le Minh Nghia" w:date="2019-10-09T10:56:00Z">
            <w:rPr>
              <w:sz w:val="26"/>
              <w:szCs w:val="26"/>
            </w:rPr>
          </w:rPrChange>
        </w:rPr>
        <w:t>hệ</w:t>
      </w:r>
      <w:proofErr w:type="spellEnd"/>
      <w:r w:rsidRPr="00B41112">
        <w:rPr>
          <w:sz w:val="26"/>
          <w:szCs w:val="26"/>
          <w:rPrChange w:id="21404" w:author="Le Minh Nghia" w:date="2019-10-09T10:56:00Z">
            <w:rPr>
              <w:sz w:val="26"/>
              <w:szCs w:val="26"/>
            </w:rPr>
          </w:rPrChange>
        </w:rPr>
        <w:t xml:space="preserve"> </w:t>
      </w:r>
      <w:proofErr w:type="spellStart"/>
      <w:r w:rsidRPr="00B41112">
        <w:rPr>
          <w:sz w:val="26"/>
          <w:szCs w:val="26"/>
          <w:rPrChange w:id="21405" w:author="Le Minh Nghia" w:date="2019-10-09T10:56:00Z">
            <w:rPr>
              <w:sz w:val="26"/>
              <w:szCs w:val="26"/>
            </w:rPr>
          </w:rPrChange>
        </w:rPr>
        <w:t>thống</w:t>
      </w:r>
      <w:proofErr w:type="spellEnd"/>
      <w:r w:rsidRPr="00B41112">
        <w:rPr>
          <w:sz w:val="26"/>
          <w:szCs w:val="26"/>
          <w:rPrChange w:id="21406" w:author="Le Minh Nghia" w:date="2019-10-09T10:56:00Z">
            <w:rPr>
              <w:sz w:val="26"/>
              <w:szCs w:val="26"/>
            </w:rPr>
          </w:rPrChange>
        </w:rPr>
        <w:t>.</w:t>
      </w:r>
    </w:p>
    <w:p w:rsidR="00207334" w:rsidRPr="00B41112" w:rsidRDefault="00207334">
      <w:pPr>
        <w:pStyle w:val="ListParagraph"/>
        <w:ind w:left="0"/>
        <w:rPr>
          <w:sz w:val="26"/>
          <w:szCs w:val="26"/>
          <w:rPrChange w:id="21407" w:author="Le Minh Nghia" w:date="2019-10-09T10:56:00Z">
            <w:rPr>
              <w:sz w:val="26"/>
              <w:szCs w:val="26"/>
            </w:rPr>
          </w:rPrChange>
        </w:rPr>
        <w:pPrChange w:id="21408" w:author="Le Minh Nghia" w:date="2019-10-09T10:33:00Z">
          <w:pPr>
            <w:pStyle w:val="ListParagraph"/>
          </w:pPr>
        </w:pPrChange>
      </w:pPr>
      <w:proofErr w:type="spellStart"/>
      <w:r w:rsidRPr="00B41112">
        <w:rPr>
          <w:b/>
          <w:sz w:val="26"/>
          <w:szCs w:val="26"/>
          <w:rPrChange w:id="21409" w:author="Le Minh Nghia" w:date="2019-10-09T10:56:00Z">
            <w:rPr>
              <w:b/>
              <w:sz w:val="26"/>
              <w:szCs w:val="26"/>
            </w:rPr>
          </w:rPrChange>
        </w:rPr>
        <w:t>Phần</w:t>
      </w:r>
      <w:proofErr w:type="spellEnd"/>
      <w:r w:rsidRPr="00B41112">
        <w:rPr>
          <w:b/>
          <w:sz w:val="26"/>
          <w:szCs w:val="26"/>
          <w:rPrChange w:id="21410" w:author="Le Minh Nghia" w:date="2019-10-09T10:56:00Z">
            <w:rPr>
              <w:b/>
              <w:sz w:val="26"/>
              <w:szCs w:val="26"/>
            </w:rPr>
          </w:rPrChange>
        </w:rPr>
        <w:t xml:space="preserve"> </w:t>
      </w:r>
      <w:proofErr w:type="spellStart"/>
      <w:r w:rsidRPr="00B41112">
        <w:rPr>
          <w:b/>
          <w:sz w:val="26"/>
          <w:szCs w:val="26"/>
          <w:rPrChange w:id="21411" w:author="Le Minh Nghia" w:date="2019-10-09T10:56:00Z">
            <w:rPr>
              <w:b/>
              <w:sz w:val="26"/>
              <w:szCs w:val="26"/>
            </w:rPr>
          </w:rPrChange>
        </w:rPr>
        <w:t>xuất</w:t>
      </w:r>
      <w:proofErr w:type="spellEnd"/>
      <w:r w:rsidRPr="00B41112">
        <w:rPr>
          <w:b/>
          <w:sz w:val="26"/>
          <w:szCs w:val="26"/>
          <w:rPrChange w:id="21412" w:author="Le Minh Nghia" w:date="2019-10-09T10:56:00Z">
            <w:rPr>
              <w:b/>
              <w:sz w:val="26"/>
              <w:szCs w:val="26"/>
            </w:rPr>
          </w:rPrChange>
        </w:rPr>
        <w:t xml:space="preserve"> file:</w:t>
      </w:r>
      <w:r w:rsidR="00171D9D" w:rsidRPr="00B41112">
        <w:rPr>
          <w:b/>
          <w:sz w:val="26"/>
          <w:szCs w:val="26"/>
          <w:rPrChange w:id="21413" w:author="Le Minh Nghia" w:date="2019-10-09T10:56:00Z">
            <w:rPr>
              <w:b/>
              <w:sz w:val="26"/>
              <w:szCs w:val="26"/>
            </w:rPr>
          </w:rPrChange>
        </w:rPr>
        <w:t xml:space="preserve"> </w:t>
      </w:r>
      <w:proofErr w:type="spellStart"/>
      <w:r w:rsidR="00171D9D" w:rsidRPr="00B41112">
        <w:rPr>
          <w:sz w:val="26"/>
          <w:szCs w:val="26"/>
          <w:rPrChange w:id="21414" w:author="Le Minh Nghia" w:date="2019-10-09T10:56:00Z">
            <w:rPr>
              <w:sz w:val="26"/>
              <w:szCs w:val="26"/>
            </w:rPr>
          </w:rPrChange>
        </w:rPr>
        <w:t>chức</w:t>
      </w:r>
      <w:proofErr w:type="spellEnd"/>
      <w:r w:rsidR="00171D9D" w:rsidRPr="00B41112">
        <w:rPr>
          <w:sz w:val="26"/>
          <w:szCs w:val="26"/>
          <w:rPrChange w:id="21415" w:author="Le Minh Nghia" w:date="2019-10-09T10:56:00Z">
            <w:rPr>
              <w:sz w:val="26"/>
              <w:szCs w:val="26"/>
            </w:rPr>
          </w:rPrChange>
        </w:rPr>
        <w:t xml:space="preserve"> </w:t>
      </w:r>
      <w:proofErr w:type="spellStart"/>
      <w:r w:rsidR="00171D9D" w:rsidRPr="00B41112">
        <w:rPr>
          <w:sz w:val="26"/>
          <w:szCs w:val="26"/>
          <w:rPrChange w:id="21416" w:author="Le Minh Nghia" w:date="2019-10-09T10:56:00Z">
            <w:rPr>
              <w:sz w:val="26"/>
              <w:szCs w:val="26"/>
            </w:rPr>
          </w:rPrChange>
        </w:rPr>
        <w:t>năng</w:t>
      </w:r>
      <w:proofErr w:type="spellEnd"/>
      <w:r w:rsidRPr="00B41112">
        <w:rPr>
          <w:b/>
          <w:sz w:val="26"/>
          <w:szCs w:val="26"/>
          <w:rPrChange w:id="21417" w:author="Le Minh Nghia" w:date="2019-10-09T10:56:00Z">
            <w:rPr>
              <w:b/>
              <w:sz w:val="26"/>
              <w:szCs w:val="26"/>
            </w:rPr>
          </w:rPrChange>
        </w:rPr>
        <w:t xml:space="preserve"> </w:t>
      </w:r>
      <w:proofErr w:type="spellStart"/>
      <w:r w:rsidRPr="00B41112">
        <w:rPr>
          <w:sz w:val="26"/>
          <w:szCs w:val="26"/>
          <w:rPrChange w:id="21418" w:author="Le Minh Nghia" w:date="2019-10-09T10:56:00Z">
            <w:rPr>
              <w:sz w:val="26"/>
              <w:szCs w:val="26"/>
            </w:rPr>
          </w:rPrChange>
        </w:rPr>
        <w:t>xuất</w:t>
      </w:r>
      <w:proofErr w:type="spellEnd"/>
      <w:r w:rsidRPr="00B41112">
        <w:rPr>
          <w:sz w:val="26"/>
          <w:szCs w:val="26"/>
          <w:rPrChange w:id="21419" w:author="Le Minh Nghia" w:date="2019-10-09T10:56:00Z">
            <w:rPr>
              <w:sz w:val="26"/>
              <w:szCs w:val="26"/>
            </w:rPr>
          </w:rPrChange>
        </w:rPr>
        <w:t xml:space="preserve"> file bao </w:t>
      </w:r>
      <w:proofErr w:type="spellStart"/>
      <w:r w:rsidRPr="00B41112">
        <w:rPr>
          <w:sz w:val="26"/>
          <w:szCs w:val="26"/>
          <w:rPrChange w:id="21420" w:author="Le Minh Nghia" w:date="2019-10-09T10:56:00Z">
            <w:rPr>
              <w:sz w:val="26"/>
              <w:szCs w:val="26"/>
            </w:rPr>
          </w:rPrChange>
        </w:rPr>
        <w:t>gồm</w:t>
      </w:r>
      <w:proofErr w:type="spellEnd"/>
      <w:r w:rsidRPr="00B41112">
        <w:rPr>
          <w:sz w:val="26"/>
          <w:szCs w:val="26"/>
          <w:rPrChange w:id="21421" w:author="Le Minh Nghia" w:date="2019-10-09T10:56:00Z">
            <w:rPr>
              <w:sz w:val="26"/>
              <w:szCs w:val="26"/>
            </w:rPr>
          </w:rPrChange>
        </w:rPr>
        <w:t xml:space="preserve"> </w:t>
      </w:r>
      <w:proofErr w:type="spellStart"/>
      <w:r w:rsidRPr="00B41112">
        <w:rPr>
          <w:sz w:val="26"/>
          <w:szCs w:val="26"/>
          <w:rPrChange w:id="21422" w:author="Le Minh Nghia" w:date="2019-10-09T10:56:00Z">
            <w:rPr>
              <w:sz w:val="26"/>
              <w:szCs w:val="26"/>
            </w:rPr>
          </w:rPrChange>
        </w:rPr>
        <w:t>các</w:t>
      </w:r>
      <w:proofErr w:type="spellEnd"/>
      <w:r w:rsidRPr="00B41112">
        <w:rPr>
          <w:sz w:val="26"/>
          <w:szCs w:val="26"/>
          <w:rPrChange w:id="21423" w:author="Le Minh Nghia" w:date="2019-10-09T10:56:00Z">
            <w:rPr>
              <w:sz w:val="26"/>
              <w:szCs w:val="26"/>
            </w:rPr>
          </w:rPrChange>
        </w:rPr>
        <w:t xml:space="preserve"> </w:t>
      </w:r>
      <w:proofErr w:type="spellStart"/>
      <w:r w:rsidRPr="00B41112">
        <w:rPr>
          <w:sz w:val="26"/>
          <w:szCs w:val="26"/>
          <w:rPrChange w:id="21424" w:author="Le Minh Nghia" w:date="2019-10-09T10:56:00Z">
            <w:rPr>
              <w:sz w:val="26"/>
              <w:szCs w:val="26"/>
            </w:rPr>
          </w:rPrChange>
        </w:rPr>
        <w:t>loại</w:t>
      </w:r>
      <w:proofErr w:type="spellEnd"/>
      <w:r w:rsidRPr="00B41112">
        <w:rPr>
          <w:sz w:val="26"/>
          <w:szCs w:val="26"/>
          <w:rPrChange w:id="21425" w:author="Le Minh Nghia" w:date="2019-10-09T10:56:00Z">
            <w:rPr>
              <w:sz w:val="26"/>
              <w:szCs w:val="26"/>
            </w:rPr>
          </w:rPrChange>
        </w:rPr>
        <w:t xml:space="preserve"> </w:t>
      </w:r>
      <w:proofErr w:type="spellStart"/>
      <w:r w:rsidRPr="00B41112">
        <w:rPr>
          <w:sz w:val="26"/>
          <w:szCs w:val="26"/>
          <w:rPrChange w:id="21426" w:author="Le Minh Nghia" w:date="2019-10-09T10:56:00Z">
            <w:rPr>
              <w:sz w:val="26"/>
              <w:szCs w:val="26"/>
            </w:rPr>
          </w:rPrChange>
        </w:rPr>
        <w:t>như</w:t>
      </w:r>
      <w:proofErr w:type="spellEnd"/>
      <w:r w:rsidRPr="00B41112">
        <w:rPr>
          <w:sz w:val="26"/>
          <w:szCs w:val="26"/>
          <w:rPrChange w:id="21427" w:author="Le Minh Nghia" w:date="2019-10-09T10:56:00Z">
            <w:rPr>
              <w:sz w:val="26"/>
              <w:szCs w:val="26"/>
            </w:rPr>
          </w:rPrChange>
        </w:rPr>
        <w:t xml:space="preserve">: </w:t>
      </w:r>
      <w:proofErr w:type="spellStart"/>
      <w:r w:rsidRPr="00B41112">
        <w:rPr>
          <w:sz w:val="26"/>
          <w:szCs w:val="26"/>
          <w:rPrChange w:id="21428" w:author="Le Minh Nghia" w:date="2019-10-09T10:56:00Z">
            <w:rPr>
              <w:sz w:val="26"/>
              <w:szCs w:val="26"/>
            </w:rPr>
          </w:rPrChange>
        </w:rPr>
        <w:t>xuất</w:t>
      </w:r>
      <w:proofErr w:type="spellEnd"/>
      <w:r w:rsidRPr="00B41112">
        <w:rPr>
          <w:sz w:val="26"/>
          <w:szCs w:val="26"/>
          <w:rPrChange w:id="21429" w:author="Le Minh Nghia" w:date="2019-10-09T10:56:00Z">
            <w:rPr>
              <w:sz w:val="26"/>
              <w:szCs w:val="26"/>
            </w:rPr>
          </w:rPrChange>
        </w:rPr>
        <w:t xml:space="preserve"> file CSV, Excel, PDF </w:t>
      </w:r>
      <w:proofErr w:type="spellStart"/>
      <w:r w:rsidRPr="00B41112">
        <w:rPr>
          <w:sz w:val="26"/>
          <w:szCs w:val="26"/>
          <w:rPrChange w:id="21430" w:author="Le Minh Nghia" w:date="2019-10-09T10:56:00Z">
            <w:rPr>
              <w:sz w:val="26"/>
              <w:szCs w:val="26"/>
            </w:rPr>
          </w:rPrChange>
        </w:rPr>
        <w:t>và</w:t>
      </w:r>
      <w:proofErr w:type="spellEnd"/>
      <w:r w:rsidRPr="00B41112">
        <w:rPr>
          <w:sz w:val="26"/>
          <w:szCs w:val="26"/>
          <w:rPrChange w:id="21431" w:author="Le Minh Nghia" w:date="2019-10-09T10:56:00Z">
            <w:rPr>
              <w:sz w:val="26"/>
              <w:szCs w:val="26"/>
            </w:rPr>
          </w:rPrChange>
        </w:rPr>
        <w:t xml:space="preserve"> </w:t>
      </w:r>
      <w:proofErr w:type="spellStart"/>
      <w:r w:rsidRPr="00B41112">
        <w:rPr>
          <w:sz w:val="26"/>
          <w:szCs w:val="26"/>
          <w:rPrChange w:id="21432" w:author="Le Minh Nghia" w:date="2019-10-09T10:56:00Z">
            <w:rPr>
              <w:sz w:val="26"/>
              <w:szCs w:val="26"/>
            </w:rPr>
          </w:rPrChange>
        </w:rPr>
        <w:t>có</w:t>
      </w:r>
      <w:proofErr w:type="spellEnd"/>
      <w:r w:rsidRPr="00B41112">
        <w:rPr>
          <w:sz w:val="26"/>
          <w:szCs w:val="26"/>
          <w:rPrChange w:id="21433" w:author="Le Minh Nghia" w:date="2019-10-09T10:56:00Z">
            <w:rPr>
              <w:sz w:val="26"/>
              <w:szCs w:val="26"/>
            </w:rPr>
          </w:rPrChange>
        </w:rPr>
        <w:t xml:space="preserve"> </w:t>
      </w:r>
      <w:proofErr w:type="spellStart"/>
      <w:r w:rsidRPr="00B41112">
        <w:rPr>
          <w:sz w:val="26"/>
          <w:szCs w:val="26"/>
          <w:rPrChange w:id="21434" w:author="Le Minh Nghia" w:date="2019-10-09T10:56:00Z">
            <w:rPr>
              <w:sz w:val="26"/>
              <w:szCs w:val="26"/>
            </w:rPr>
          </w:rPrChange>
        </w:rPr>
        <w:t>hai</w:t>
      </w:r>
      <w:proofErr w:type="spellEnd"/>
      <w:r w:rsidRPr="00B41112">
        <w:rPr>
          <w:sz w:val="26"/>
          <w:szCs w:val="26"/>
          <w:rPrChange w:id="21435" w:author="Le Minh Nghia" w:date="2019-10-09T10:56:00Z">
            <w:rPr>
              <w:sz w:val="26"/>
              <w:szCs w:val="26"/>
            </w:rPr>
          </w:rPrChange>
        </w:rPr>
        <w:t xml:space="preserve"> </w:t>
      </w:r>
      <w:proofErr w:type="spellStart"/>
      <w:r w:rsidRPr="00B41112">
        <w:rPr>
          <w:sz w:val="26"/>
          <w:szCs w:val="26"/>
          <w:rPrChange w:id="21436" w:author="Le Minh Nghia" w:date="2019-10-09T10:56:00Z">
            <w:rPr>
              <w:sz w:val="26"/>
              <w:szCs w:val="26"/>
            </w:rPr>
          </w:rPrChange>
        </w:rPr>
        <w:t>chức</w:t>
      </w:r>
      <w:proofErr w:type="spellEnd"/>
      <w:r w:rsidRPr="00B41112">
        <w:rPr>
          <w:sz w:val="26"/>
          <w:szCs w:val="26"/>
          <w:rPrChange w:id="21437" w:author="Le Minh Nghia" w:date="2019-10-09T10:56:00Z">
            <w:rPr>
              <w:sz w:val="26"/>
              <w:szCs w:val="26"/>
            </w:rPr>
          </w:rPrChange>
        </w:rPr>
        <w:t xml:space="preserve"> </w:t>
      </w:r>
      <w:proofErr w:type="spellStart"/>
      <w:r w:rsidRPr="00B41112">
        <w:rPr>
          <w:sz w:val="26"/>
          <w:szCs w:val="26"/>
          <w:rPrChange w:id="21438" w:author="Le Minh Nghia" w:date="2019-10-09T10:56:00Z">
            <w:rPr>
              <w:sz w:val="26"/>
              <w:szCs w:val="26"/>
            </w:rPr>
          </w:rPrChange>
        </w:rPr>
        <w:t>năng</w:t>
      </w:r>
      <w:proofErr w:type="spellEnd"/>
      <w:r w:rsidRPr="00B41112">
        <w:rPr>
          <w:sz w:val="26"/>
          <w:szCs w:val="26"/>
          <w:rPrChange w:id="21439" w:author="Le Minh Nghia" w:date="2019-10-09T10:56:00Z">
            <w:rPr>
              <w:sz w:val="26"/>
              <w:szCs w:val="26"/>
            </w:rPr>
          </w:rPrChange>
        </w:rPr>
        <w:t xml:space="preserve"> </w:t>
      </w:r>
      <w:proofErr w:type="spellStart"/>
      <w:r w:rsidRPr="00B41112">
        <w:rPr>
          <w:sz w:val="26"/>
          <w:szCs w:val="26"/>
          <w:rPrChange w:id="21440" w:author="Le Minh Nghia" w:date="2019-10-09T10:56:00Z">
            <w:rPr>
              <w:sz w:val="26"/>
              <w:szCs w:val="26"/>
            </w:rPr>
          </w:rPrChange>
        </w:rPr>
        <w:t>khác</w:t>
      </w:r>
      <w:proofErr w:type="spellEnd"/>
      <w:r w:rsidRPr="00B41112">
        <w:rPr>
          <w:sz w:val="26"/>
          <w:szCs w:val="26"/>
          <w:rPrChange w:id="21441" w:author="Le Minh Nghia" w:date="2019-10-09T10:56:00Z">
            <w:rPr>
              <w:sz w:val="26"/>
              <w:szCs w:val="26"/>
            </w:rPr>
          </w:rPrChange>
        </w:rPr>
        <w:t xml:space="preserve"> </w:t>
      </w:r>
      <w:proofErr w:type="spellStart"/>
      <w:r w:rsidRPr="00B41112">
        <w:rPr>
          <w:sz w:val="26"/>
          <w:szCs w:val="26"/>
          <w:rPrChange w:id="21442" w:author="Le Minh Nghia" w:date="2019-10-09T10:56:00Z">
            <w:rPr>
              <w:sz w:val="26"/>
              <w:szCs w:val="26"/>
            </w:rPr>
          </w:rPrChange>
        </w:rPr>
        <w:t>là</w:t>
      </w:r>
      <w:proofErr w:type="spellEnd"/>
      <w:r w:rsidRPr="00B41112">
        <w:rPr>
          <w:sz w:val="26"/>
          <w:szCs w:val="26"/>
          <w:rPrChange w:id="21443" w:author="Le Minh Nghia" w:date="2019-10-09T10:56:00Z">
            <w:rPr>
              <w:sz w:val="26"/>
              <w:szCs w:val="26"/>
            </w:rPr>
          </w:rPrChange>
        </w:rPr>
        <w:t xml:space="preserve"> Print, Copy. Sau </w:t>
      </w:r>
      <w:proofErr w:type="spellStart"/>
      <w:r w:rsidRPr="00B41112">
        <w:rPr>
          <w:sz w:val="26"/>
          <w:szCs w:val="26"/>
          <w:rPrChange w:id="21444" w:author="Le Minh Nghia" w:date="2019-10-09T10:56:00Z">
            <w:rPr>
              <w:sz w:val="26"/>
              <w:szCs w:val="26"/>
            </w:rPr>
          </w:rPrChange>
        </w:rPr>
        <w:t>khi</w:t>
      </w:r>
      <w:proofErr w:type="spellEnd"/>
      <w:r w:rsidRPr="00B41112">
        <w:rPr>
          <w:sz w:val="26"/>
          <w:szCs w:val="26"/>
          <w:rPrChange w:id="21445" w:author="Le Minh Nghia" w:date="2019-10-09T10:56:00Z">
            <w:rPr>
              <w:sz w:val="26"/>
              <w:szCs w:val="26"/>
            </w:rPr>
          </w:rPrChange>
        </w:rPr>
        <w:t xml:space="preserve"> </w:t>
      </w:r>
      <w:proofErr w:type="spellStart"/>
      <w:r w:rsidRPr="00B41112">
        <w:rPr>
          <w:sz w:val="26"/>
          <w:szCs w:val="26"/>
          <w:rPrChange w:id="21446" w:author="Le Minh Nghia" w:date="2019-10-09T10:56:00Z">
            <w:rPr>
              <w:sz w:val="26"/>
              <w:szCs w:val="26"/>
            </w:rPr>
          </w:rPrChange>
        </w:rPr>
        <w:t>nhấn</w:t>
      </w:r>
      <w:proofErr w:type="spellEnd"/>
      <w:r w:rsidRPr="00B41112">
        <w:rPr>
          <w:sz w:val="26"/>
          <w:szCs w:val="26"/>
          <w:rPrChange w:id="21447" w:author="Le Minh Nghia" w:date="2019-10-09T10:56:00Z">
            <w:rPr>
              <w:sz w:val="26"/>
              <w:szCs w:val="26"/>
            </w:rPr>
          </w:rPrChange>
        </w:rPr>
        <w:t xml:space="preserve"> </w:t>
      </w:r>
      <w:proofErr w:type="spellStart"/>
      <w:r w:rsidRPr="00B41112">
        <w:rPr>
          <w:sz w:val="26"/>
          <w:szCs w:val="26"/>
          <w:rPrChange w:id="21448" w:author="Le Minh Nghia" w:date="2019-10-09T10:56:00Z">
            <w:rPr>
              <w:sz w:val="26"/>
              <w:szCs w:val="26"/>
            </w:rPr>
          </w:rPrChange>
        </w:rPr>
        <w:t>vào</w:t>
      </w:r>
      <w:proofErr w:type="spellEnd"/>
      <w:r w:rsidRPr="00B41112">
        <w:rPr>
          <w:sz w:val="26"/>
          <w:szCs w:val="26"/>
          <w:rPrChange w:id="21449" w:author="Le Minh Nghia" w:date="2019-10-09T10:56:00Z">
            <w:rPr>
              <w:sz w:val="26"/>
              <w:szCs w:val="26"/>
            </w:rPr>
          </w:rPrChange>
        </w:rPr>
        <w:t xml:space="preserve"> </w:t>
      </w:r>
      <w:proofErr w:type="spellStart"/>
      <w:r w:rsidRPr="00B41112">
        <w:rPr>
          <w:sz w:val="26"/>
          <w:szCs w:val="26"/>
          <w:rPrChange w:id="21450" w:author="Le Minh Nghia" w:date="2019-10-09T10:56:00Z">
            <w:rPr>
              <w:sz w:val="26"/>
              <w:szCs w:val="26"/>
            </w:rPr>
          </w:rPrChange>
        </w:rPr>
        <w:t>một</w:t>
      </w:r>
      <w:proofErr w:type="spellEnd"/>
      <w:r w:rsidRPr="00B41112">
        <w:rPr>
          <w:sz w:val="26"/>
          <w:szCs w:val="26"/>
          <w:rPrChange w:id="21451" w:author="Le Minh Nghia" w:date="2019-10-09T10:56:00Z">
            <w:rPr>
              <w:sz w:val="26"/>
              <w:szCs w:val="26"/>
            </w:rPr>
          </w:rPrChange>
        </w:rPr>
        <w:t xml:space="preserve"> </w:t>
      </w:r>
      <w:proofErr w:type="spellStart"/>
      <w:r w:rsidRPr="00B41112">
        <w:rPr>
          <w:sz w:val="26"/>
          <w:szCs w:val="26"/>
          <w:rPrChange w:id="21452" w:author="Le Minh Nghia" w:date="2019-10-09T10:56:00Z">
            <w:rPr>
              <w:sz w:val="26"/>
              <w:szCs w:val="26"/>
            </w:rPr>
          </w:rPrChange>
        </w:rPr>
        <w:t>nút</w:t>
      </w:r>
      <w:proofErr w:type="spellEnd"/>
      <w:r w:rsidRPr="00B41112">
        <w:rPr>
          <w:sz w:val="26"/>
          <w:szCs w:val="26"/>
          <w:rPrChange w:id="21453" w:author="Le Minh Nghia" w:date="2019-10-09T10:56:00Z">
            <w:rPr>
              <w:sz w:val="26"/>
              <w:szCs w:val="26"/>
            </w:rPr>
          </w:rPrChange>
        </w:rPr>
        <w:t xml:space="preserve"> </w:t>
      </w:r>
      <w:proofErr w:type="spellStart"/>
      <w:r w:rsidRPr="00B41112">
        <w:rPr>
          <w:sz w:val="26"/>
          <w:szCs w:val="26"/>
          <w:rPrChange w:id="21454" w:author="Le Minh Nghia" w:date="2019-10-09T10:56:00Z">
            <w:rPr>
              <w:sz w:val="26"/>
              <w:szCs w:val="26"/>
            </w:rPr>
          </w:rPrChange>
        </w:rPr>
        <w:t>tương</w:t>
      </w:r>
      <w:proofErr w:type="spellEnd"/>
      <w:r w:rsidRPr="00B41112">
        <w:rPr>
          <w:sz w:val="26"/>
          <w:szCs w:val="26"/>
          <w:rPrChange w:id="21455" w:author="Le Minh Nghia" w:date="2019-10-09T10:56:00Z">
            <w:rPr>
              <w:sz w:val="26"/>
              <w:szCs w:val="26"/>
            </w:rPr>
          </w:rPrChange>
        </w:rPr>
        <w:t xml:space="preserve"> </w:t>
      </w:r>
      <w:proofErr w:type="spellStart"/>
      <w:r w:rsidRPr="00B41112">
        <w:rPr>
          <w:sz w:val="26"/>
          <w:szCs w:val="26"/>
          <w:rPrChange w:id="21456" w:author="Le Minh Nghia" w:date="2019-10-09T10:56:00Z">
            <w:rPr>
              <w:sz w:val="26"/>
              <w:szCs w:val="26"/>
            </w:rPr>
          </w:rPrChange>
        </w:rPr>
        <w:t>ứng</w:t>
      </w:r>
      <w:proofErr w:type="spellEnd"/>
      <w:r w:rsidRPr="00B41112">
        <w:rPr>
          <w:sz w:val="26"/>
          <w:szCs w:val="26"/>
          <w:rPrChange w:id="21457" w:author="Le Minh Nghia" w:date="2019-10-09T10:56:00Z">
            <w:rPr>
              <w:sz w:val="26"/>
              <w:szCs w:val="26"/>
            </w:rPr>
          </w:rPrChange>
        </w:rPr>
        <w:t xml:space="preserve"> </w:t>
      </w:r>
      <w:proofErr w:type="spellStart"/>
      <w:r w:rsidRPr="00B41112">
        <w:rPr>
          <w:sz w:val="26"/>
          <w:szCs w:val="26"/>
          <w:rPrChange w:id="21458" w:author="Le Minh Nghia" w:date="2019-10-09T10:56:00Z">
            <w:rPr>
              <w:sz w:val="26"/>
              <w:szCs w:val="26"/>
            </w:rPr>
          </w:rPrChange>
        </w:rPr>
        <w:t>thì</w:t>
      </w:r>
      <w:proofErr w:type="spellEnd"/>
      <w:r w:rsidRPr="00B41112">
        <w:rPr>
          <w:sz w:val="26"/>
          <w:szCs w:val="26"/>
          <w:rPrChange w:id="21459" w:author="Le Minh Nghia" w:date="2019-10-09T10:56:00Z">
            <w:rPr>
              <w:sz w:val="26"/>
              <w:szCs w:val="26"/>
            </w:rPr>
          </w:rPrChange>
        </w:rPr>
        <w:t xml:space="preserve"> </w:t>
      </w:r>
      <w:proofErr w:type="spellStart"/>
      <w:r w:rsidRPr="00B41112">
        <w:rPr>
          <w:sz w:val="26"/>
          <w:szCs w:val="26"/>
          <w:rPrChange w:id="21460" w:author="Le Minh Nghia" w:date="2019-10-09T10:56:00Z">
            <w:rPr>
              <w:sz w:val="26"/>
              <w:szCs w:val="26"/>
            </w:rPr>
          </w:rPrChange>
        </w:rPr>
        <w:t>sẽ</w:t>
      </w:r>
      <w:proofErr w:type="spellEnd"/>
      <w:r w:rsidRPr="00B41112">
        <w:rPr>
          <w:sz w:val="26"/>
          <w:szCs w:val="26"/>
          <w:rPrChange w:id="21461" w:author="Le Minh Nghia" w:date="2019-10-09T10:56:00Z">
            <w:rPr>
              <w:sz w:val="26"/>
              <w:szCs w:val="26"/>
            </w:rPr>
          </w:rPrChange>
        </w:rPr>
        <w:t xml:space="preserve"> </w:t>
      </w:r>
      <w:proofErr w:type="spellStart"/>
      <w:r w:rsidRPr="00B41112">
        <w:rPr>
          <w:sz w:val="26"/>
          <w:szCs w:val="26"/>
          <w:rPrChange w:id="21462" w:author="Le Minh Nghia" w:date="2019-10-09T10:56:00Z">
            <w:rPr>
              <w:sz w:val="26"/>
              <w:szCs w:val="26"/>
            </w:rPr>
          </w:rPrChange>
        </w:rPr>
        <w:t>thực</w:t>
      </w:r>
      <w:proofErr w:type="spellEnd"/>
      <w:r w:rsidRPr="00B41112">
        <w:rPr>
          <w:sz w:val="26"/>
          <w:szCs w:val="26"/>
          <w:rPrChange w:id="21463" w:author="Le Minh Nghia" w:date="2019-10-09T10:56:00Z">
            <w:rPr>
              <w:sz w:val="26"/>
              <w:szCs w:val="26"/>
            </w:rPr>
          </w:rPrChange>
        </w:rPr>
        <w:t xml:space="preserve"> </w:t>
      </w:r>
      <w:proofErr w:type="spellStart"/>
      <w:r w:rsidRPr="00B41112">
        <w:rPr>
          <w:sz w:val="26"/>
          <w:szCs w:val="26"/>
          <w:rPrChange w:id="21464" w:author="Le Minh Nghia" w:date="2019-10-09T10:56:00Z">
            <w:rPr>
              <w:sz w:val="26"/>
              <w:szCs w:val="26"/>
            </w:rPr>
          </w:rPrChange>
        </w:rPr>
        <w:t>hiện</w:t>
      </w:r>
      <w:proofErr w:type="spellEnd"/>
      <w:r w:rsidRPr="00B41112">
        <w:rPr>
          <w:sz w:val="26"/>
          <w:szCs w:val="26"/>
          <w:rPrChange w:id="21465" w:author="Le Minh Nghia" w:date="2019-10-09T10:56:00Z">
            <w:rPr>
              <w:sz w:val="26"/>
              <w:szCs w:val="26"/>
            </w:rPr>
          </w:rPrChange>
        </w:rPr>
        <w:t xml:space="preserve"> 1 </w:t>
      </w:r>
      <w:proofErr w:type="spellStart"/>
      <w:r w:rsidRPr="00B41112">
        <w:rPr>
          <w:sz w:val="26"/>
          <w:szCs w:val="26"/>
          <w:rPrChange w:id="21466" w:author="Le Minh Nghia" w:date="2019-10-09T10:56:00Z">
            <w:rPr>
              <w:sz w:val="26"/>
              <w:szCs w:val="26"/>
            </w:rPr>
          </w:rPrChange>
        </w:rPr>
        <w:t>chức</w:t>
      </w:r>
      <w:proofErr w:type="spellEnd"/>
      <w:r w:rsidRPr="00B41112">
        <w:rPr>
          <w:sz w:val="26"/>
          <w:szCs w:val="26"/>
          <w:rPrChange w:id="21467" w:author="Le Minh Nghia" w:date="2019-10-09T10:56:00Z">
            <w:rPr>
              <w:sz w:val="26"/>
              <w:szCs w:val="26"/>
            </w:rPr>
          </w:rPrChange>
        </w:rPr>
        <w:t xml:space="preserve"> </w:t>
      </w:r>
      <w:proofErr w:type="spellStart"/>
      <w:r w:rsidRPr="00B41112">
        <w:rPr>
          <w:sz w:val="26"/>
          <w:szCs w:val="26"/>
          <w:rPrChange w:id="21468" w:author="Le Minh Nghia" w:date="2019-10-09T10:56:00Z">
            <w:rPr>
              <w:sz w:val="26"/>
              <w:szCs w:val="26"/>
            </w:rPr>
          </w:rPrChange>
        </w:rPr>
        <w:t>năng</w:t>
      </w:r>
      <w:proofErr w:type="spellEnd"/>
      <w:r w:rsidRPr="00B41112">
        <w:rPr>
          <w:sz w:val="26"/>
          <w:szCs w:val="26"/>
          <w:rPrChange w:id="21469" w:author="Le Minh Nghia" w:date="2019-10-09T10:56:00Z">
            <w:rPr>
              <w:sz w:val="26"/>
              <w:szCs w:val="26"/>
            </w:rPr>
          </w:rPrChange>
        </w:rPr>
        <w:t xml:space="preserve"> </w:t>
      </w:r>
      <w:proofErr w:type="spellStart"/>
      <w:r w:rsidRPr="00B41112">
        <w:rPr>
          <w:sz w:val="26"/>
          <w:szCs w:val="26"/>
          <w:rPrChange w:id="21470" w:author="Le Minh Nghia" w:date="2019-10-09T10:56:00Z">
            <w:rPr>
              <w:sz w:val="26"/>
              <w:szCs w:val="26"/>
            </w:rPr>
          </w:rPrChange>
        </w:rPr>
        <w:t>tương</w:t>
      </w:r>
      <w:proofErr w:type="spellEnd"/>
      <w:r w:rsidRPr="00B41112">
        <w:rPr>
          <w:sz w:val="26"/>
          <w:szCs w:val="26"/>
          <w:rPrChange w:id="21471" w:author="Le Minh Nghia" w:date="2019-10-09T10:56:00Z">
            <w:rPr>
              <w:sz w:val="26"/>
              <w:szCs w:val="26"/>
            </w:rPr>
          </w:rPrChange>
        </w:rPr>
        <w:t xml:space="preserve"> </w:t>
      </w:r>
      <w:proofErr w:type="spellStart"/>
      <w:r w:rsidRPr="00B41112">
        <w:rPr>
          <w:sz w:val="26"/>
          <w:szCs w:val="26"/>
          <w:rPrChange w:id="21472" w:author="Le Minh Nghia" w:date="2019-10-09T10:56:00Z">
            <w:rPr>
              <w:sz w:val="26"/>
              <w:szCs w:val="26"/>
            </w:rPr>
          </w:rPrChange>
        </w:rPr>
        <w:t>ứng</w:t>
      </w:r>
      <w:proofErr w:type="spellEnd"/>
      <w:r w:rsidRPr="00B41112">
        <w:rPr>
          <w:sz w:val="26"/>
          <w:szCs w:val="26"/>
          <w:rPrChange w:id="21473" w:author="Le Minh Nghia" w:date="2019-10-09T10:56:00Z">
            <w:rPr>
              <w:sz w:val="26"/>
              <w:szCs w:val="26"/>
            </w:rPr>
          </w:rPrChange>
        </w:rPr>
        <w:t xml:space="preserve"> </w:t>
      </w:r>
      <w:proofErr w:type="spellStart"/>
      <w:r w:rsidRPr="00B41112">
        <w:rPr>
          <w:sz w:val="26"/>
          <w:szCs w:val="26"/>
          <w:rPrChange w:id="21474" w:author="Le Minh Nghia" w:date="2019-10-09T10:56:00Z">
            <w:rPr>
              <w:sz w:val="26"/>
              <w:szCs w:val="26"/>
            </w:rPr>
          </w:rPrChange>
        </w:rPr>
        <w:t>theo</w:t>
      </w:r>
      <w:proofErr w:type="spellEnd"/>
      <w:r w:rsidRPr="00B41112">
        <w:rPr>
          <w:sz w:val="26"/>
          <w:szCs w:val="26"/>
          <w:rPrChange w:id="21475" w:author="Le Minh Nghia" w:date="2019-10-09T10:56:00Z">
            <w:rPr>
              <w:sz w:val="26"/>
              <w:szCs w:val="26"/>
            </w:rPr>
          </w:rPrChange>
        </w:rPr>
        <w:t xml:space="preserve"> </w:t>
      </w:r>
      <w:proofErr w:type="spellStart"/>
      <w:r w:rsidR="00171D9D" w:rsidRPr="00B41112">
        <w:rPr>
          <w:sz w:val="26"/>
          <w:szCs w:val="26"/>
          <w:rPrChange w:id="21476" w:author="Le Minh Nghia" w:date="2019-10-09T10:56:00Z">
            <w:rPr>
              <w:sz w:val="26"/>
              <w:szCs w:val="26"/>
            </w:rPr>
          </w:rPrChange>
        </w:rPr>
        <w:t>của</w:t>
      </w:r>
      <w:proofErr w:type="spellEnd"/>
      <w:r w:rsidR="00171D9D" w:rsidRPr="00B41112">
        <w:rPr>
          <w:sz w:val="26"/>
          <w:szCs w:val="26"/>
          <w:rPrChange w:id="21477" w:author="Le Minh Nghia" w:date="2019-10-09T10:56:00Z">
            <w:rPr>
              <w:sz w:val="26"/>
              <w:szCs w:val="26"/>
            </w:rPr>
          </w:rPrChange>
        </w:rPr>
        <w:t xml:space="preserve"> </w:t>
      </w:r>
      <w:proofErr w:type="spellStart"/>
      <w:r w:rsidR="00171D9D" w:rsidRPr="00B41112">
        <w:rPr>
          <w:sz w:val="26"/>
          <w:szCs w:val="26"/>
          <w:rPrChange w:id="21478" w:author="Le Minh Nghia" w:date="2019-10-09T10:56:00Z">
            <w:rPr>
              <w:sz w:val="26"/>
              <w:szCs w:val="26"/>
            </w:rPr>
          </w:rPrChange>
        </w:rPr>
        <w:t>mỗi</w:t>
      </w:r>
      <w:proofErr w:type="spellEnd"/>
      <w:r w:rsidR="00171D9D" w:rsidRPr="00B41112">
        <w:rPr>
          <w:sz w:val="26"/>
          <w:szCs w:val="26"/>
          <w:rPrChange w:id="21479" w:author="Le Minh Nghia" w:date="2019-10-09T10:56:00Z">
            <w:rPr>
              <w:sz w:val="26"/>
              <w:szCs w:val="26"/>
            </w:rPr>
          </w:rPrChange>
        </w:rPr>
        <w:t xml:space="preserve"> </w:t>
      </w:r>
      <w:proofErr w:type="spellStart"/>
      <w:r w:rsidR="00171D9D" w:rsidRPr="00B41112">
        <w:rPr>
          <w:sz w:val="26"/>
          <w:szCs w:val="26"/>
          <w:rPrChange w:id="21480" w:author="Le Minh Nghia" w:date="2019-10-09T10:56:00Z">
            <w:rPr>
              <w:sz w:val="26"/>
              <w:szCs w:val="26"/>
            </w:rPr>
          </w:rPrChange>
        </w:rPr>
        <w:t>chức</w:t>
      </w:r>
      <w:proofErr w:type="spellEnd"/>
      <w:r w:rsidR="00171D9D" w:rsidRPr="00B41112">
        <w:rPr>
          <w:sz w:val="26"/>
          <w:szCs w:val="26"/>
          <w:rPrChange w:id="21481" w:author="Le Minh Nghia" w:date="2019-10-09T10:56:00Z">
            <w:rPr>
              <w:sz w:val="26"/>
              <w:szCs w:val="26"/>
            </w:rPr>
          </w:rPrChange>
        </w:rPr>
        <w:t xml:space="preserve"> </w:t>
      </w:r>
      <w:proofErr w:type="spellStart"/>
      <w:r w:rsidR="00171D9D" w:rsidRPr="00B41112">
        <w:rPr>
          <w:sz w:val="26"/>
          <w:szCs w:val="26"/>
          <w:rPrChange w:id="21482" w:author="Le Minh Nghia" w:date="2019-10-09T10:56:00Z">
            <w:rPr>
              <w:sz w:val="26"/>
              <w:szCs w:val="26"/>
            </w:rPr>
          </w:rPrChange>
        </w:rPr>
        <w:t>năng</w:t>
      </w:r>
      <w:proofErr w:type="spellEnd"/>
      <w:r w:rsidR="00171D9D" w:rsidRPr="00B41112">
        <w:rPr>
          <w:sz w:val="26"/>
          <w:szCs w:val="26"/>
          <w:rPrChange w:id="21483" w:author="Le Minh Nghia" w:date="2019-10-09T10:56:00Z">
            <w:rPr>
              <w:sz w:val="26"/>
              <w:szCs w:val="26"/>
            </w:rPr>
          </w:rPrChange>
        </w:rPr>
        <w:t xml:space="preserve">. </w:t>
      </w:r>
    </w:p>
    <w:p w:rsidR="000D0058" w:rsidRPr="00B41112" w:rsidRDefault="00207334">
      <w:pPr>
        <w:pStyle w:val="ListParagraph"/>
        <w:ind w:left="0"/>
        <w:rPr>
          <w:sz w:val="26"/>
          <w:szCs w:val="26"/>
          <w:rPrChange w:id="21484" w:author="Le Minh Nghia" w:date="2019-10-09T10:56:00Z">
            <w:rPr>
              <w:sz w:val="26"/>
              <w:szCs w:val="26"/>
            </w:rPr>
          </w:rPrChange>
        </w:rPr>
        <w:pPrChange w:id="21485" w:author="Le Minh Nghia" w:date="2019-10-09T10:33:00Z">
          <w:pPr>
            <w:pStyle w:val="ListParagraph"/>
          </w:pPr>
        </w:pPrChange>
      </w:pPr>
      <w:proofErr w:type="spellStart"/>
      <w:r w:rsidRPr="00B41112">
        <w:rPr>
          <w:b/>
          <w:sz w:val="26"/>
          <w:szCs w:val="26"/>
          <w:rPrChange w:id="21486" w:author="Le Minh Nghia" w:date="2019-10-09T10:56:00Z">
            <w:rPr>
              <w:b/>
              <w:sz w:val="26"/>
              <w:szCs w:val="26"/>
            </w:rPr>
          </w:rPrChange>
        </w:rPr>
        <w:t>Phần</w:t>
      </w:r>
      <w:proofErr w:type="spellEnd"/>
      <w:r w:rsidRPr="00B41112">
        <w:rPr>
          <w:b/>
          <w:sz w:val="26"/>
          <w:szCs w:val="26"/>
          <w:rPrChange w:id="21487" w:author="Le Minh Nghia" w:date="2019-10-09T10:56:00Z">
            <w:rPr>
              <w:b/>
              <w:sz w:val="26"/>
              <w:szCs w:val="26"/>
            </w:rPr>
          </w:rPrChange>
        </w:rPr>
        <w:t xml:space="preserve"> </w:t>
      </w:r>
      <w:proofErr w:type="spellStart"/>
      <w:r w:rsidRPr="00B41112">
        <w:rPr>
          <w:b/>
          <w:sz w:val="26"/>
          <w:szCs w:val="26"/>
          <w:rPrChange w:id="21488" w:author="Le Minh Nghia" w:date="2019-10-09T10:56:00Z">
            <w:rPr>
              <w:b/>
              <w:sz w:val="26"/>
              <w:szCs w:val="26"/>
            </w:rPr>
          </w:rPrChange>
        </w:rPr>
        <w:t>bảng</w:t>
      </w:r>
      <w:proofErr w:type="spellEnd"/>
      <w:r w:rsidRPr="00B41112">
        <w:rPr>
          <w:b/>
          <w:sz w:val="26"/>
          <w:szCs w:val="26"/>
          <w:rPrChange w:id="21489" w:author="Le Minh Nghia" w:date="2019-10-09T10:56:00Z">
            <w:rPr>
              <w:b/>
              <w:sz w:val="26"/>
              <w:szCs w:val="26"/>
            </w:rPr>
          </w:rPrChange>
        </w:rPr>
        <w:t xml:space="preserve"> </w:t>
      </w:r>
      <w:proofErr w:type="spellStart"/>
      <w:r w:rsidRPr="00B41112">
        <w:rPr>
          <w:b/>
          <w:sz w:val="26"/>
          <w:szCs w:val="26"/>
          <w:rPrChange w:id="21490" w:author="Le Minh Nghia" w:date="2019-10-09T10:56:00Z">
            <w:rPr>
              <w:b/>
              <w:sz w:val="26"/>
              <w:szCs w:val="26"/>
            </w:rPr>
          </w:rPrChange>
        </w:rPr>
        <w:t>hiển</w:t>
      </w:r>
      <w:proofErr w:type="spellEnd"/>
      <w:r w:rsidRPr="00B41112">
        <w:rPr>
          <w:b/>
          <w:sz w:val="26"/>
          <w:szCs w:val="26"/>
          <w:rPrChange w:id="21491" w:author="Le Minh Nghia" w:date="2019-10-09T10:56:00Z">
            <w:rPr>
              <w:b/>
              <w:sz w:val="26"/>
              <w:szCs w:val="26"/>
            </w:rPr>
          </w:rPrChange>
        </w:rPr>
        <w:t xml:space="preserve"> </w:t>
      </w:r>
      <w:proofErr w:type="spellStart"/>
      <w:r w:rsidRPr="00B41112">
        <w:rPr>
          <w:b/>
          <w:sz w:val="26"/>
          <w:szCs w:val="26"/>
          <w:rPrChange w:id="21492" w:author="Le Minh Nghia" w:date="2019-10-09T10:56:00Z">
            <w:rPr>
              <w:b/>
              <w:sz w:val="26"/>
              <w:szCs w:val="26"/>
            </w:rPr>
          </w:rPrChange>
        </w:rPr>
        <w:t>thị</w:t>
      </w:r>
      <w:proofErr w:type="spellEnd"/>
      <w:r w:rsidRPr="00B41112">
        <w:rPr>
          <w:b/>
          <w:sz w:val="26"/>
          <w:szCs w:val="26"/>
          <w:rPrChange w:id="21493" w:author="Le Minh Nghia" w:date="2019-10-09T10:56:00Z">
            <w:rPr>
              <w:b/>
              <w:sz w:val="26"/>
              <w:szCs w:val="26"/>
            </w:rPr>
          </w:rPrChange>
        </w:rPr>
        <w:t xml:space="preserve"> </w:t>
      </w:r>
      <w:proofErr w:type="spellStart"/>
      <w:r w:rsidRPr="00B41112">
        <w:rPr>
          <w:b/>
          <w:sz w:val="26"/>
          <w:szCs w:val="26"/>
          <w:rPrChange w:id="21494" w:author="Le Minh Nghia" w:date="2019-10-09T10:56:00Z">
            <w:rPr>
              <w:b/>
              <w:sz w:val="26"/>
              <w:szCs w:val="26"/>
            </w:rPr>
          </w:rPrChange>
        </w:rPr>
        <w:t>thông</w:t>
      </w:r>
      <w:proofErr w:type="spellEnd"/>
      <w:r w:rsidRPr="00B41112">
        <w:rPr>
          <w:b/>
          <w:sz w:val="26"/>
          <w:szCs w:val="26"/>
          <w:rPrChange w:id="21495" w:author="Le Minh Nghia" w:date="2019-10-09T10:56:00Z">
            <w:rPr>
              <w:b/>
              <w:sz w:val="26"/>
              <w:szCs w:val="26"/>
            </w:rPr>
          </w:rPrChange>
        </w:rPr>
        <w:t xml:space="preserve"> tin </w:t>
      </w:r>
      <w:proofErr w:type="spellStart"/>
      <w:r w:rsidRPr="00B41112">
        <w:rPr>
          <w:b/>
          <w:sz w:val="26"/>
          <w:szCs w:val="26"/>
          <w:rPrChange w:id="21496" w:author="Le Minh Nghia" w:date="2019-10-09T10:56:00Z">
            <w:rPr>
              <w:b/>
              <w:sz w:val="26"/>
              <w:szCs w:val="26"/>
            </w:rPr>
          </w:rPrChange>
        </w:rPr>
        <w:t>sinh</w:t>
      </w:r>
      <w:proofErr w:type="spellEnd"/>
      <w:r w:rsidRPr="00B41112">
        <w:rPr>
          <w:b/>
          <w:sz w:val="26"/>
          <w:szCs w:val="26"/>
          <w:rPrChange w:id="21497" w:author="Le Minh Nghia" w:date="2019-10-09T10:56:00Z">
            <w:rPr>
              <w:b/>
              <w:sz w:val="26"/>
              <w:szCs w:val="26"/>
            </w:rPr>
          </w:rPrChange>
        </w:rPr>
        <w:t xml:space="preserve"> </w:t>
      </w:r>
      <w:proofErr w:type="spellStart"/>
      <w:r w:rsidRPr="00B41112">
        <w:rPr>
          <w:b/>
          <w:sz w:val="26"/>
          <w:szCs w:val="26"/>
          <w:rPrChange w:id="21498" w:author="Le Minh Nghia" w:date="2019-10-09T10:56:00Z">
            <w:rPr>
              <w:b/>
              <w:sz w:val="26"/>
              <w:szCs w:val="26"/>
            </w:rPr>
          </w:rPrChange>
        </w:rPr>
        <w:t>viên</w:t>
      </w:r>
      <w:proofErr w:type="spellEnd"/>
      <w:r w:rsidRPr="00B41112">
        <w:rPr>
          <w:b/>
          <w:sz w:val="26"/>
          <w:szCs w:val="26"/>
          <w:rPrChange w:id="21499" w:author="Le Minh Nghia" w:date="2019-10-09T10:56:00Z">
            <w:rPr>
              <w:b/>
              <w:sz w:val="26"/>
              <w:szCs w:val="26"/>
            </w:rPr>
          </w:rPrChange>
        </w:rPr>
        <w:t>:</w:t>
      </w:r>
      <w:r w:rsidRPr="00B41112">
        <w:rPr>
          <w:sz w:val="26"/>
          <w:szCs w:val="26"/>
          <w:rPrChange w:id="21500" w:author="Le Minh Nghia" w:date="2019-10-09T10:56:00Z">
            <w:rPr>
              <w:sz w:val="26"/>
              <w:szCs w:val="26"/>
            </w:rPr>
          </w:rPrChange>
        </w:rPr>
        <w:t xml:space="preserve"> </w:t>
      </w:r>
      <w:proofErr w:type="spellStart"/>
      <w:r w:rsidRPr="00B41112">
        <w:rPr>
          <w:sz w:val="26"/>
          <w:szCs w:val="26"/>
          <w:rPrChange w:id="21501" w:author="Le Minh Nghia" w:date="2019-10-09T10:56:00Z">
            <w:rPr>
              <w:sz w:val="26"/>
              <w:szCs w:val="26"/>
            </w:rPr>
          </w:rPrChange>
        </w:rPr>
        <w:t>cho</w:t>
      </w:r>
      <w:proofErr w:type="spellEnd"/>
      <w:r w:rsidRPr="00B41112">
        <w:rPr>
          <w:sz w:val="26"/>
          <w:szCs w:val="26"/>
          <w:rPrChange w:id="21502" w:author="Le Minh Nghia" w:date="2019-10-09T10:56:00Z">
            <w:rPr>
              <w:sz w:val="26"/>
              <w:szCs w:val="26"/>
            </w:rPr>
          </w:rPrChange>
        </w:rPr>
        <w:t xml:space="preserve"> </w:t>
      </w:r>
      <w:proofErr w:type="spellStart"/>
      <w:r w:rsidRPr="00B41112">
        <w:rPr>
          <w:sz w:val="26"/>
          <w:szCs w:val="26"/>
          <w:rPrChange w:id="21503" w:author="Le Minh Nghia" w:date="2019-10-09T10:56:00Z">
            <w:rPr>
              <w:sz w:val="26"/>
              <w:szCs w:val="26"/>
            </w:rPr>
          </w:rPrChange>
        </w:rPr>
        <w:t>phép</w:t>
      </w:r>
      <w:proofErr w:type="spellEnd"/>
      <w:r w:rsidRPr="00B41112">
        <w:rPr>
          <w:sz w:val="26"/>
          <w:szCs w:val="26"/>
          <w:rPrChange w:id="21504" w:author="Le Minh Nghia" w:date="2019-10-09T10:56:00Z">
            <w:rPr>
              <w:sz w:val="26"/>
              <w:szCs w:val="26"/>
            </w:rPr>
          </w:rPrChange>
        </w:rPr>
        <w:t xml:space="preserve"> </w:t>
      </w:r>
      <w:proofErr w:type="spellStart"/>
      <w:r w:rsidRPr="00B41112">
        <w:rPr>
          <w:sz w:val="26"/>
          <w:szCs w:val="26"/>
          <w:rPrChange w:id="21505" w:author="Le Minh Nghia" w:date="2019-10-09T10:56:00Z">
            <w:rPr>
              <w:sz w:val="26"/>
              <w:szCs w:val="26"/>
            </w:rPr>
          </w:rPrChange>
        </w:rPr>
        <w:t>hiển</w:t>
      </w:r>
      <w:proofErr w:type="spellEnd"/>
      <w:r w:rsidRPr="00B41112">
        <w:rPr>
          <w:sz w:val="26"/>
          <w:szCs w:val="26"/>
          <w:rPrChange w:id="21506" w:author="Le Minh Nghia" w:date="2019-10-09T10:56:00Z">
            <w:rPr>
              <w:sz w:val="26"/>
              <w:szCs w:val="26"/>
            </w:rPr>
          </w:rPrChange>
        </w:rPr>
        <w:t xml:space="preserve"> </w:t>
      </w:r>
      <w:proofErr w:type="spellStart"/>
      <w:r w:rsidRPr="00B41112">
        <w:rPr>
          <w:sz w:val="26"/>
          <w:szCs w:val="26"/>
          <w:rPrChange w:id="21507" w:author="Le Minh Nghia" w:date="2019-10-09T10:56:00Z">
            <w:rPr>
              <w:sz w:val="26"/>
              <w:szCs w:val="26"/>
            </w:rPr>
          </w:rPrChange>
        </w:rPr>
        <w:t>thị</w:t>
      </w:r>
      <w:proofErr w:type="spellEnd"/>
      <w:r w:rsidRPr="00B41112">
        <w:rPr>
          <w:sz w:val="26"/>
          <w:szCs w:val="26"/>
          <w:rPrChange w:id="21508" w:author="Le Minh Nghia" w:date="2019-10-09T10:56:00Z">
            <w:rPr>
              <w:sz w:val="26"/>
              <w:szCs w:val="26"/>
            </w:rPr>
          </w:rPrChange>
        </w:rPr>
        <w:t xml:space="preserve"> </w:t>
      </w:r>
      <w:proofErr w:type="spellStart"/>
      <w:r w:rsidRPr="00B41112">
        <w:rPr>
          <w:sz w:val="26"/>
          <w:szCs w:val="26"/>
          <w:rPrChange w:id="21509" w:author="Le Minh Nghia" w:date="2019-10-09T10:56:00Z">
            <w:rPr>
              <w:sz w:val="26"/>
              <w:szCs w:val="26"/>
            </w:rPr>
          </w:rPrChange>
        </w:rPr>
        <w:t>thông</w:t>
      </w:r>
      <w:proofErr w:type="spellEnd"/>
      <w:r w:rsidRPr="00B41112">
        <w:rPr>
          <w:sz w:val="26"/>
          <w:szCs w:val="26"/>
          <w:rPrChange w:id="21510" w:author="Le Minh Nghia" w:date="2019-10-09T10:56:00Z">
            <w:rPr>
              <w:sz w:val="26"/>
              <w:szCs w:val="26"/>
            </w:rPr>
          </w:rPrChange>
        </w:rPr>
        <w:t xml:space="preserve"> </w:t>
      </w:r>
      <w:proofErr w:type="spellStart"/>
      <w:r w:rsidRPr="00B41112">
        <w:rPr>
          <w:sz w:val="26"/>
          <w:szCs w:val="26"/>
          <w:rPrChange w:id="21511" w:author="Le Minh Nghia" w:date="2019-10-09T10:56:00Z">
            <w:rPr>
              <w:sz w:val="26"/>
              <w:szCs w:val="26"/>
            </w:rPr>
          </w:rPrChange>
        </w:rPr>
        <w:t>cần</w:t>
      </w:r>
      <w:proofErr w:type="spellEnd"/>
      <w:r w:rsidRPr="00B41112">
        <w:rPr>
          <w:sz w:val="26"/>
          <w:szCs w:val="26"/>
          <w:rPrChange w:id="21512" w:author="Le Minh Nghia" w:date="2019-10-09T10:56:00Z">
            <w:rPr>
              <w:sz w:val="26"/>
              <w:szCs w:val="26"/>
            </w:rPr>
          </w:rPrChange>
        </w:rPr>
        <w:t xml:space="preserve"> </w:t>
      </w:r>
      <w:proofErr w:type="spellStart"/>
      <w:r w:rsidRPr="00B41112">
        <w:rPr>
          <w:sz w:val="26"/>
          <w:szCs w:val="26"/>
          <w:rPrChange w:id="21513" w:author="Le Minh Nghia" w:date="2019-10-09T10:56:00Z">
            <w:rPr>
              <w:sz w:val="26"/>
              <w:szCs w:val="26"/>
            </w:rPr>
          </w:rPrChange>
        </w:rPr>
        <w:t>thiết</w:t>
      </w:r>
      <w:proofErr w:type="spellEnd"/>
      <w:r w:rsidRPr="00B41112">
        <w:rPr>
          <w:sz w:val="26"/>
          <w:szCs w:val="26"/>
          <w:rPrChange w:id="21514" w:author="Le Minh Nghia" w:date="2019-10-09T10:56:00Z">
            <w:rPr>
              <w:sz w:val="26"/>
              <w:szCs w:val="26"/>
            </w:rPr>
          </w:rPrChange>
        </w:rPr>
        <w:t xml:space="preserve"> </w:t>
      </w:r>
      <w:proofErr w:type="spellStart"/>
      <w:r w:rsidRPr="00B41112">
        <w:rPr>
          <w:sz w:val="26"/>
          <w:szCs w:val="26"/>
          <w:rPrChange w:id="21515" w:author="Le Minh Nghia" w:date="2019-10-09T10:56:00Z">
            <w:rPr>
              <w:sz w:val="26"/>
              <w:szCs w:val="26"/>
            </w:rPr>
          </w:rPrChange>
        </w:rPr>
        <w:t>của</w:t>
      </w:r>
      <w:proofErr w:type="spellEnd"/>
      <w:r w:rsidRPr="00B41112">
        <w:rPr>
          <w:sz w:val="26"/>
          <w:szCs w:val="26"/>
          <w:rPrChange w:id="21516" w:author="Le Minh Nghia" w:date="2019-10-09T10:56:00Z">
            <w:rPr>
              <w:sz w:val="26"/>
              <w:szCs w:val="26"/>
            </w:rPr>
          </w:rPrChange>
        </w:rPr>
        <w:t xml:space="preserve"> </w:t>
      </w:r>
      <w:proofErr w:type="spellStart"/>
      <w:r w:rsidRPr="00B41112">
        <w:rPr>
          <w:sz w:val="26"/>
          <w:szCs w:val="26"/>
          <w:rPrChange w:id="21517" w:author="Le Minh Nghia" w:date="2019-10-09T10:56:00Z">
            <w:rPr>
              <w:sz w:val="26"/>
              <w:szCs w:val="26"/>
            </w:rPr>
          </w:rPrChange>
        </w:rPr>
        <w:t>một</w:t>
      </w:r>
      <w:proofErr w:type="spellEnd"/>
      <w:r w:rsidRPr="00B41112">
        <w:rPr>
          <w:sz w:val="26"/>
          <w:szCs w:val="26"/>
          <w:rPrChange w:id="21518" w:author="Le Minh Nghia" w:date="2019-10-09T10:56:00Z">
            <w:rPr>
              <w:sz w:val="26"/>
              <w:szCs w:val="26"/>
            </w:rPr>
          </w:rPrChange>
        </w:rPr>
        <w:t xml:space="preserve"> </w:t>
      </w:r>
      <w:proofErr w:type="spellStart"/>
      <w:r w:rsidRPr="00B41112">
        <w:rPr>
          <w:sz w:val="26"/>
          <w:szCs w:val="26"/>
          <w:rPrChange w:id="21519" w:author="Le Minh Nghia" w:date="2019-10-09T10:56:00Z">
            <w:rPr>
              <w:sz w:val="26"/>
              <w:szCs w:val="26"/>
            </w:rPr>
          </w:rPrChange>
        </w:rPr>
        <w:t>sinh</w:t>
      </w:r>
      <w:proofErr w:type="spellEnd"/>
      <w:r w:rsidRPr="00B41112">
        <w:rPr>
          <w:sz w:val="26"/>
          <w:szCs w:val="26"/>
          <w:rPrChange w:id="21520" w:author="Le Minh Nghia" w:date="2019-10-09T10:56:00Z">
            <w:rPr>
              <w:sz w:val="26"/>
              <w:szCs w:val="26"/>
            </w:rPr>
          </w:rPrChange>
        </w:rPr>
        <w:t xml:space="preserve"> </w:t>
      </w:r>
      <w:proofErr w:type="spellStart"/>
      <w:r w:rsidRPr="00B41112">
        <w:rPr>
          <w:sz w:val="26"/>
          <w:szCs w:val="26"/>
          <w:rPrChange w:id="21521" w:author="Le Minh Nghia" w:date="2019-10-09T10:56:00Z">
            <w:rPr>
              <w:sz w:val="26"/>
              <w:szCs w:val="26"/>
            </w:rPr>
          </w:rPrChange>
        </w:rPr>
        <w:t>viên</w:t>
      </w:r>
      <w:proofErr w:type="spellEnd"/>
      <w:r w:rsidRPr="00B41112">
        <w:rPr>
          <w:sz w:val="26"/>
          <w:szCs w:val="26"/>
          <w:rPrChange w:id="21522" w:author="Le Minh Nghia" w:date="2019-10-09T10:56:00Z">
            <w:rPr>
              <w:sz w:val="26"/>
              <w:szCs w:val="26"/>
            </w:rPr>
          </w:rPrChange>
        </w:rPr>
        <w:t xml:space="preserve"> ra </w:t>
      </w:r>
      <w:proofErr w:type="spellStart"/>
      <w:r w:rsidRPr="00B41112">
        <w:rPr>
          <w:sz w:val="26"/>
          <w:szCs w:val="26"/>
          <w:rPrChange w:id="21523" w:author="Le Minh Nghia" w:date="2019-10-09T10:56:00Z">
            <w:rPr>
              <w:sz w:val="26"/>
              <w:szCs w:val="26"/>
            </w:rPr>
          </w:rPrChange>
        </w:rPr>
        <w:t>giao</w:t>
      </w:r>
      <w:proofErr w:type="spellEnd"/>
      <w:r w:rsidRPr="00B41112">
        <w:rPr>
          <w:sz w:val="26"/>
          <w:szCs w:val="26"/>
          <w:rPrChange w:id="21524" w:author="Le Minh Nghia" w:date="2019-10-09T10:56:00Z">
            <w:rPr>
              <w:sz w:val="26"/>
              <w:szCs w:val="26"/>
            </w:rPr>
          </w:rPrChange>
        </w:rPr>
        <w:t xml:space="preserve"> </w:t>
      </w:r>
      <w:proofErr w:type="spellStart"/>
      <w:r w:rsidRPr="00B41112">
        <w:rPr>
          <w:sz w:val="26"/>
          <w:szCs w:val="26"/>
          <w:rPrChange w:id="21525" w:author="Le Minh Nghia" w:date="2019-10-09T10:56:00Z">
            <w:rPr>
              <w:sz w:val="26"/>
              <w:szCs w:val="26"/>
            </w:rPr>
          </w:rPrChange>
        </w:rPr>
        <w:t>diệ</w:t>
      </w:r>
      <w:r w:rsidR="000D0058" w:rsidRPr="00B41112">
        <w:rPr>
          <w:sz w:val="26"/>
          <w:szCs w:val="26"/>
          <w:rPrChange w:id="21526" w:author="Le Minh Nghia" w:date="2019-10-09T10:56:00Z">
            <w:rPr>
              <w:sz w:val="26"/>
              <w:szCs w:val="26"/>
            </w:rPr>
          </w:rPrChange>
        </w:rPr>
        <w:t>n</w:t>
      </w:r>
      <w:proofErr w:type="spellEnd"/>
      <w:r w:rsidR="000D0058" w:rsidRPr="00B41112">
        <w:rPr>
          <w:sz w:val="26"/>
          <w:szCs w:val="26"/>
          <w:rPrChange w:id="21527" w:author="Le Minh Nghia" w:date="2019-10-09T10:56:00Z">
            <w:rPr>
              <w:sz w:val="26"/>
              <w:szCs w:val="26"/>
            </w:rPr>
          </w:rPrChange>
        </w:rPr>
        <w:t xml:space="preserve"> </w:t>
      </w:r>
      <w:proofErr w:type="spellStart"/>
      <w:r w:rsidR="000D0058" w:rsidRPr="00B41112">
        <w:rPr>
          <w:sz w:val="26"/>
          <w:szCs w:val="26"/>
          <w:rPrChange w:id="21528" w:author="Le Minh Nghia" w:date="2019-10-09T10:56:00Z">
            <w:rPr>
              <w:sz w:val="26"/>
              <w:szCs w:val="26"/>
            </w:rPr>
          </w:rPrChange>
        </w:rPr>
        <w:t>gồm</w:t>
      </w:r>
      <w:proofErr w:type="spellEnd"/>
      <w:r w:rsidR="000D0058" w:rsidRPr="00B41112">
        <w:rPr>
          <w:sz w:val="26"/>
          <w:szCs w:val="26"/>
          <w:rPrChange w:id="21529" w:author="Le Minh Nghia" w:date="2019-10-09T10:56:00Z">
            <w:rPr>
              <w:sz w:val="26"/>
              <w:szCs w:val="26"/>
            </w:rPr>
          </w:rPrChange>
        </w:rPr>
        <w:t xml:space="preserve"> </w:t>
      </w:r>
      <w:proofErr w:type="spellStart"/>
      <w:r w:rsidR="000D0058" w:rsidRPr="00B41112">
        <w:rPr>
          <w:sz w:val="26"/>
          <w:szCs w:val="26"/>
          <w:rPrChange w:id="21530" w:author="Le Minh Nghia" w:date="2019-10-09T10:56:00Z">
            <w:rPr>
              <w:sz w:val="26"/>
              <w:szCs w:val="26"/>
            </w:rPr>
          </w:rPrChange>
        </w:rPr>
        <w:t>có</w:t>
      </w:r>
      <w:proofErr w:type="spellEnd"/>
      <w:r w:rsidR="000D0058" w:rsidRPr="00B41112">
        <w:rPr>
          <w:sz w:val="26"/>
          <w:szCs w:val="26"/>
          <w:rPrChange w:id="21531" w:author="Le Minh Nghia" w:date="2019-10-09T10:56:00Z">
            <w:rPr>
              <w:sz w:val="26"/>
              <w:szCs w:val="26"/>
            </w:rPr>
          </w:rPrChange>
        </w:rPr>
        <w:t xml:space="preserve"> </w:t>
      </w:r>
      <w:proofErr w:type="spellStart"/>
      <w:r w:rsidR="000D0058" w:rsidRPr="00B41112">
        <w:rPr>
          <w:sz w:val="26"/>
          <w:szCs w:val="26"/>
          <w:rPrChange w:id="21532" w:author="Le Minh Nghia" w:date="2019-10-09T10:56:00Z">
            <w:rPr>
              <w:sz w:val="26"/>
              <w:szCs w:val="26"/>
            </w:rPr>
          </w:rPrChange>
        </w:rPr>
        <w:t>các</w:t>
      </w:r>
      <w:proofErr w:type="spellEnd"/>
      <w:r w:rsidR="000D0058" w:rsidRPr="00B41112">
        <w:rPr>
          <w:sz w:val="26"/>
          <w:szCs w:val="26"/>
          <w:rPrChange w:id="21533" w:author="Le Minh Nghia" w:date="2019-10-09T10:56:00Z">
            <w:rPr>
              <w:sz w:val="26"/>
              <w:szCs w:val="26"/>
            </w:rPr>
          </w:rPrChange>
        </w:rPr>
        <w:t xml:space="preserve"> </w:t>
      </w:r>
      <w:proofErr w:type="spellStart"/>
      <w:r w:rsidR="000D0058" w:rsidRPr="00B41112">
        <w:rPr>
          <w:sz w:val="26"/>
          <w:szCs w:val="26"/>
          <w:rPrChange w:id="21534" w:author="Le Minh Nghia" w:date="2019-10-09T10:56:00Z">
            <w:rPr>
              <w:sz w:val="26"/>
              <w:szCs w:val="26"/>
            </w:rPr>
          </w:rPrChange>
        </w:rPr>
        <w:t>trường</w:t>
      </w:r>
      <w:proofErr w:type="spellEnd"/>
      <w:r w:rsidR="000D0058" w:rsidRPr="00B41112">
        <w:rPr>
          <w:sz w:val="26"/>
          <w:szCs w:val="26"/>
          <w:rPrChange w:id="21535" w:author="Le Minh Nghia" w:date="2019-10-09T10:56:00Z">
            <w:rPr>
              <w:sz w:val="26"/>
              <w:szCs w:val="26"/>
            </w:rPr>
          </w:rPrChange>
        </w:rPr>
        <w:t xml:space="preserve"> </w:t>
      </w:r>
      <w:proofErr w:type="spellStart"/>
      <w:r w:rsidR="000D0058" w:rsidRPr="00B41112">
        <w:rPr>
          <w:sz w:val="26"/>
          <w:szCs w:val="26"/>
          <w:rPrChange w:id="21536" w:author="Le Minh Nghia" w:date="2019-10-09T10:56:00Z">
            <w:rPr>
              <w:sz w:val="26"/>
              <w:szCs w:val="26"/>
            </w:rPr>
          </w:rPrChange>
        </w:rPr>
        <w:t>như</w:t>
      </w:r>
      <w:proofErr w:type="spellEnd"/>
      <w:r w:rsidR="000D0058" w:rsidRPr="00B41112">
        <w:rPr>
          <w:sz w:val="26"/>
          <w:szCs w:val="26"/>
          <w:rPrChange w:id="21537" w:author="Le Minh Nghia" w:date="2019-10-09T10:56:00Z">
            <w:rPr>
              <w:sz w:val="26"/>
              <w:szCs w:val="26"/>
            </w:rPr>
          </w:rPrChange>
        </w:rPr>
        <w:t xml:space="preserve">: STT, MSSV, </w:t>
      </w:r>
      <w:proofErr w:type="spellStart"/>
      <w:r w:rsidR="000D0058" w:rsidRPr="00B41112">
        <w:rPr>
          <w:sz w:val="26"/>
          <w:szCs w:val="26"/>
          <w:rPrChange w:id="21538" w:author="Le Minh Nghia" w:date="2019-10-09T10:56:00Z">
            <w:rPr>
              <w:sz w:val="26"/>
              <w:szCs w:val="26"/>
            </w:rPr>
          </w:rPrChange>
        </w:rPr>
        <w:t>Họ</w:t>
      </w:r>
      <w:proofErr w:type="spellEnd"/>
      <w:r w:rsidR="000D0058" w:rsidRPr="00B41112">
        <w:rPr>
          <w:sz w:val="26"/>
          <w:szCs w:val="26"/>
          <w:rPrChange w:id="21539" w:author="Le Minh Nghia" w:date="2019-10-09T10:56:00Z">
            <w:rPr>
              <w:sz w:val="26"/>
              <w:szCs w:val="26"/>
            </w:rPr>
          </w:rPrChange>
        </w:rPr>
        <w:t xml:space="preserve"> </w:t>
      </w:r>
      <w:proofErr w:type="spellStart"/>
      <w:r w:rsidR="000D0058" w:rsidRPr="00B41112">
        <w:rPr>
          <w:sz w:val="26"/>
          <w:szCs w:val="26"/>
          <w:rPrChange w:id="21540" w:author="Le Minh Nghia" w:date="2019-10-09T10:56:00Z">
            <w:rPr>
              <w:sz w:val="26"/>
              <w:szCs w:val="26"/>
            </w:rPr>
          </w:rPrChange>
        </w:rPr>
        <w:t>và</w:t>
      </w:r>
      <w:proofErr w:type="spellEnd"/>
      <w:r w:rsidR="000D0058" w:rsidRPr="00B41112">
        <w:rPr>
          <w:sz w:val="26"/>
          <w:szCs w:val="26"/>
          <w:rPrChange w:id="21541" w:author="Le Minh Nghia" w:date="2019-10-09T10:56:00Z">
            <w:rPr>
              <w:sz w:val="26"/>
              <w:szCs w:val="26"/>
            </w:rPr>
          </w:rPrChange>
        </w:rPr>
        <w:t xml:space="preserve"> </w:t>
      </w:r>
      <w:proofErr w:type="spellStart"/>
      <w:r w:rsidR="000D0058" w:rsidRPr="00B41112">
        <w:rPr>
          <w:sz w:val="26"/>
          <w:szCs w:val="26"/>
          <w:rPrChange w:id="21542" w:author="Le Minh Nghia" w:date="2019-10-09T10:56:00Z">
            <w:rPr>
              <w:sz w:val="26"/>
              <w:szCs w:val="26"/>
            </w:rPr>
          </w:rPrChange>
        </w:rPr>
        <w:t>tên</w:t>
      </w:r>
      <w:proofErr w:type="spellEnd"/>
      <w:r w:rsidR="000D0058" w:rsidRPr="00B41112">
        <w:rPr>
          <w:sz w:val="26"/>
          <w:szCs w:val="26"/>
          <w:rPrChange w:id="21543" w:author="Le Minh Nghia" w:date="2019-10-09T10:56:00Z">
            <w:rPr>
              <w:sz w:val="26"/>
              <w:szCs w:val="26"/>
            </w:rPr>
          </w:rPrChange>
        </w:rPr>
        <w:t xml:space="preserve">, </w:t>
      </w:r>
      <w:proofErr w:type="spellStart"/>
      <w:r w:rsidR="000D0058" w:rsidRPr="00B41112">
        <w:rPr>
          <w:sz w:val="26"/>
          <w:szCs w:val="26"/>
          <w:rPrChange w:id="21544" w:author="Le Minh Nghia" w:date="2019-10-09T10:56:00Z">
            <w:rPr>
              <w:sz w:val="26"/>
              <w:szCs w:val="26"/>
            </w:rPr>
          </w:rPrChange>
        </w:rPr>
        <w:t>Số</w:t>
      </w:r>
      <w:proofErr w:type="spellEnd"/>
      <w:r w:rsidR="000D0058" w:rsidRPr="00B41112">
        <w:rPr>
          <w:sz w:val="26"/>
          <w:szCs w:val="26"/>
          <w:rPrChange w:id="21545" w:author="Le Minh Nghia" w:date="2019-10-09T10:56:00Z">
            <w:rPr>
              <w:sz w:val="26"/>
              <w:szCs w:val="26"/>
            </w:rPr>
          </w:rPrChange>
        </w:rPr>
        <w:t xml:space="preserve"> </w:t>
      </w:r>
      <w:proofErr w:type="spellStart"/>
      <w:r w:rsidR="000D0058" w:rsidRPr="00B41112">
        <w:rPr>
          <w:sz w:val="26"/>
          <w:szCs w:val="26"/>
          <w:rPrChange w:id="21546" w:author="Le Minh Nghia" w:date="2019-10-09T10:56:00Z">
            <w:rPr>
              <w:sz w:val="26"/>
              <w:szCs w:val="26"/>
            </w:rPr>
          </w:rPrChange>
        </w:rPr>
        <w:t>điện</w:t>
      </w:r>
      <w:proofErr w:type="spellEnd"/>
      <w:r w:rsidR="000D0058" w:rsidRPr="00B41112">
        <w:rPr>
          <w:sz w:val="26"/>
          <w:szCs w:val="26"/>
          <w:rPrChange w:id="21547" w:author="Le Minh Nghia" w:date="2019-10-09T10:56:00Z">
            <w:rPr>
              <w:sz w:val="26"/>
              <w:szCs w:val="26"/>
            </w:rPr>
          </w:rPrChange>
        </w:rPr>
        <w:t xml:space="preserve"> </w:t>
      </w:r>
      <w:proofErr w:type="spellStart"/>
      <w:r w:rsidR="000D0058" w:rsidRPr="00B41112">
        <w:rPr>
          <w:sz w:val="26"/>
          <w:szCs w:val="26"/>
          <w:rPrChange w:id="21548" w:author="Le Minh Nghia" w:date="2019-10-09T10:56:00Z">
            <w:rPr>
              <w:sz w:val="26"/>
              <w:szCs w:val="26"/>
            </w:rPr>
          </w:rPrChange>
        </w:rPr>
        <w:t>thoại</w:t>
      </w:r>
      <w:proofErr w:type="spellEnd"/>
      <w:r w:rsidR="000D0058" w:rsidRPr="00B41112">
        <w:rPr>
          <w:sz w:val="26"/>
          <w:szCs w:val="26"/>
          <w:rPrChange w:id="21549" w:author="Le Minh Nghia" w:date="2019-10-09T10:56:00Z">
            <w:rPr>
              <w:sz w:val="26"/>
              <w:szCs w:val="26"/>
            </w:rPr>
          </w:rPrChange>
        </w:rPr>
        <w:t xml:space="preserve">, Email, </w:t>
      </w:r>
      <w:proofErr w:type="spellStart"/>
      <w:r w:rsidR="000D0058" w:rsidRPr="00B41112">
        <w:rPr>
          <w:sz w:val="26"/>
          <w:szCs w:val="26"/>
          <w:rPrChange w:id="21550" w:author="Le Minh Nghia" w:date="2019-10-09T10:56:00Z">
            <w:rPr>
              <w:sz w:val="26"/>
              <w:szCs w:val="26"/>
            </w:rPr>
          </w:rPrChange>
        </w:rPr>
        <w:t>Mã</w:t>
      </w:r>
      <w:proofErr w:type="spellEnd"/>
      <w:r w:rsidR="000D0058" w:rsidRPr="00B41112">
        <w:rPr>
          <w:sz w:val="26"/>
          <w:szCs w:val="26"/>
          <w:rPrChange w:id="21551" w:author="Le Minh Nghia" w:date="2019-10-09T10:56:00Z">
            <w:rPr>
              <w:sz w:val="26"/>
              <w:szCs w:val="26"/>
            </w:rPr>
          </w:rPrChange>
        </w:rPr>
        <w:t xml:space="preserve"> </w:t>
      </w:r>
      <w:proofErr w:type="spellStart"/>
      <w:r w:rsidR="000D0058" w:rsidRPr="00B41112">
        <w:rPr>
          <w:sz w:val="26"/>
          <w:szCs w:val="26"/>
          <w:rPrChange w:id="21552" w:author="Le Minh Nghia" w:date="2019-10-09T10:56:00Z">
            <w:rPr>
              <w:sz w:val="26"/>
              <w:szCs w:val="26"/>
            </w:rPr>
          </w:rPrChange>
        </w:rPr>
        <w:t>lớp</w:t>
      </w:r>
      <w:proofErr w:type="spellEnd"/>
      <w:r w:rsidR="000D0058" w:rsidRPr="00B41112">
        <w:rPr>
          <w:sz w:val="26"/>
          <w:szCs w:val="26"/>
          <w:rPrChange w:id="21553" w:author="Le Minh Nghia" w:date="2019-10-09T10:56:00Z">
            <w:rPr>
              <w:sz w:val="26"/>
              <w:szCs w:val="26"/>
            </w:rPr>
          </w:rPrChange>
        </w:rPr>
        <w:t xml:space="preserve">, </w:t>
      </w:r>
      <w:proofErr w:type="spellStart"/>
      <w:r w:rsidR="000D0058" w:rsidRPr="00B41112">
        <w:rPr>
          <w:sz w:val="26"/>
          <w:szCs w:val="26"/>
          <w:rPrChange w:id="21554" w:author="Le Minh Nghia" w:date="2019-10-09T10:56:00Z">
            <w:rPr>
              <w:sz w:val="26"/>
              <w:szCs w:val="26"/>
            </w:rPr>
          </w:rPrChange>
        </w:rPr>
        <w:t>Tên</w:t>
      </w:r>
      <w:proofErr w:type="spellEnd"/>
      <w:r w:rsidR="000D0058" w:rsidRPr="00B41112">
        <w:rPr>
          <w:sz w:val="26"/>
          <w:szCs w:val="26"/>
          <w:rPrChange w:id="21555" w:author="Le Minh Nghia" w:date="2019-10-09T10:56:00Z">
            <w:rPr>
              <w:sz w:val="26"/>
              <w:szCs w:val="26"/>
            </w:rPr>
          </w:rPrChange>
        </w:rPr>
        <w:t xml:space="preserve"> </w:t>
      </w:r>
      <w:proofErr w:type="spellStart"/>
      <w:r w:rsidR="000D0058" w:rsidRPr="00B41112">
        <w:rPr>
          <w:sz w:val="26"/>
          <w:szCs w:val="26"/>
          <w:rPrChange w:id="21556" w:author="Le Minh Nghia" w:date="2019-10-09T10:56:00Z">
            <w:rPr>
              <w:sz w:val="26"/>
              <w:szCs w:val="26"/>
            </w:rPr>
          </w:rPrChange>
        </w:rPr>
        <w:t>lớp</w:t>
      </w:r>
      <w:proofErr w:type="spellEnd"/>
      <w:r w:rsidR="000D0058" w:rsidRPr="00B41112">
        <w:rPr>
          <w:sz w:val="26"/>
          <w:szCs w:val="26"/>
          <w:rPrChange w:id="21557" w:author="Le Minh Nghia" w:date="2019-10-09T10:56:00Z">
            <w:rPr>
              <w:sz w:val="26"/>
              <w:szCs w:val="26"/>
            </w:rPr>
          </w:rPrChange>
        </w:rPr>
        <w:t xml:space="preserve"> </w:t>
      </w:r>
      <w:proofErr w:type="spellStart"/>
      <w:r w:rsidR="000D0058" w:rsidRPr="00B41112">
        <w:rPr>
          <w:sz w:val="26"/>
          <w:szCs w:val="26"/>
          <w:rPrChange w:id="21558" w:author="Le Minh Nghia" w:date="2019-10-09T10:56:00Z">
            <w:rPr>
              <w:sz w:val="26"/>
              <w:szCs w:val="26"/>
            </w:rPr>
          </w:rPrChange>
        </w:rPr>
        <w:t>và</w:t>
      </w:r>
      <w:proofErr w:type="spellEnd"/>
      <w:r w:rsidR="000D0058" w:rsidRPr="00B41112">
        <w:rPr>
          <w:sz w:val="26"/>
          <w:szCs w:val="26"/>
          <w:rPrChange w:id="21559" w:author="Le Minh Nghia" w:date="2019-10-09T10:56:00Z">
            <w:rPr>
              <w:sz w:val="26"/>
              <w:szCs w:val="26"/>
            </w:rPr>
          </w:rPrChange>
        </w:rPr>
        <w:t xml:space="preserve"> </w:t>
      </w:r>
      <w:proofErr w:type="spellStart"/>
      <w:r w:rsidR="000D0058" w:rsidRPr="00B41112">
        <w:rPr>
          <w:sz w:val="26"/>
          <w:szCs w:val="26"/>
          <w:rPrChange w:id="21560" w:author="Le Minh Nghia" w:date="2019-10-09T10:56:00Z">
            <w:rPr>
              <w:sz w:val="26"/>
              <w:szCs w:val="26"/>
            </w:rPr>
          </w:rPrChange>
        </w:rPr>
        <w:t>Chức</w:t>
      </w:r>
      <w:proofErr w:type="spellEnd"/>
      <w:r w:rsidR="000D0058" w:rsidRPr="00B41112">
        <w:rPr>
          <w:sz w:val="26"/>
          <w:szCs w:val="26"/>
          <w:rPrChange w:id="21561" w:author="Le Minh Nghia" w:date="2019-10-09T10:56:00Z">
            <w:rPr>
              <w:sz w:val="26"/>
              <w:szCs w:val="26"/>
            </w:rPr>
          </w:rPrChange>
        </w:rPr>
        <w:t xml:space="preserve"> </w:t>
      </w:r>
      <w:proofErr w:type="spellStart"/>
      <w:r w:rsidR="000D0058" w:rsidRPr="00B41112">
        <w:rPr>
          <w:sz w:val="26"/>
          <w:szCs w:val="26"/>
          <w:rPrChange w:id="21562" w:author="Le Minh Nghia" w:date="2019-10-09T10:56:00Z">
            <w:rPr>
              <w:sz w:val="26"/>
              <w:szCs w:val="26"/>
            </w:rPr>
          </w:rPrChange>
        </w:rPr>
        <w:t>năng</w:t>
      </w:r>
      <w:proofErr w:type="spellEnd"/>
      <w:r w:rsidR="000D0058" w:rsidRPr="00B41112">
        <w:rPr>
          <w:sz w:val="26"/>
          <w:szCs w:val="26"/>
          <w:rPrChange w:id="21563" w:author="Le Minh Nghia" w:date="2019-10-09T10:56:00Z">
            <w:rPr>
              <w:sz w:val="26"/>
              <w:szCs w:val="26"/>
            </w:rPr>
          </w:rPrChange>
        </w:rPr>
        <w:t xml:space="preserve">. </w:t>
      </w:r>
      <w:proofErr w:type="spellStart"/>
      <w:r w:rsidR="000D0058" w:rsidRPr="00B41112">
        <w:rPr>
          <w:sz w:val="26"/>
          <w:szCs w:val="26"/>
          <w:rPrChange w:id="21564" w:author="Le Minh Nghia" w:date="2019-10-09T10:56:00Z">
            <w:rPr>
              <w:sz w:val="26"/>
              <w:szCs w:val="26"/>
            </w:rPr>
          </w:rPrChange>
        </w:rPr>
        <w:t>Trong</w:t>
      </w:r>
      <w:proofErr w:type="spellEnd"/>
      <w:r w:rsidR="000D0058" w:rsidRPr="00B41112">
        <w:rPr>
          <w:sz w:val="26"/>
          <w:szCs w:val="26"/>
          <w:rPrChange w:id="21565" w:author="Le Minh Nghia" w:date="2019-10-09T10:56:00Z">
            <w:rPr>
              <w:sz w:val="26"/>
              <w:szCs w:val="26"/>
            </w:rPr>
          </w:rPrChange>
        </w:rPr>
        <w:t xml:space="preserve"> </w:t>
      </w:r>
      <w:proofErr w:type="spellStart"/>
      <w:r w:rsidR="000D0058" w:rsidRPr="00B41112">
        <w:rPr>
          <w:sz w:val="26"/>
          <w:szCs w:val="26"/>
          <w:rPrChange w:id="21566" w:author="Le Minh Nghia" w:date="2019-10-09T10:56:00Z">
            <w:rPr>
              <w:sz w:val="26"/>
              <w:szCs w:val="26"/>
            </w:rPr>
          </w:rPrChange>
        </w:rPr>
        <w:t>phần</w:t>
      </w:r>
      <w:proofErr w:type="spellEnd"/>
      <w:r w:rsidR="000D0058" w:rsidRPr="00B41112">
        <w:rPr>
          <w:sz w:val="26"/>
          <w:szCs w:val="26"/>
          <w:rPrChange w:id="21567" w:author="Le Minh Nghia" w:date="2019-10-09T10:56:00Z">
            <w:rPr>
              <w:sz w:val="26"/>
              <w:szCs w:val="26"/>
            </w:rPr>
          </w:rPrChange>
        </w:rPr>
        <w:t xml:space="preserve"> </w:t>
      </w:r>
      <w:proofErr w:type="spellStart"/>
      <w:r w:rsidR="000D0058" w:rsidRPr="00B41112">
        <w:rPr>
          <w:sz w:val="26"/>
          <w:szCs w:val="26"/>
          <w:rPrChange w:id="21568" w:author="Le Minh Nghia" w:date="2019-10-09T10:56:00Z">
            <w:rPr>
              <w:sz w:val="26"/>
              <w:szCs w:val="26"/>
            </w:rPr>
          </w:rPrChange>
        </w:rPr>
        <w:t>chức</w:t>
      </w:r>
      <w:proofErr w:type="spellEnd"/>
      <w:r w:rsidR="000D0058" w:rsidRPr="00B41112">
        <w:rPr>
          <w:sz w:val="26"/>
          <w:szCs w:val="26"/>
          <w:rPrChange w:id="21569" w:author="Le Minh Nghia" w:date="2019-10-09T10:56:00Z">
            <w:rPr>
              <w:sz w:val="26"/>
              <w:szCs w:val="26"/>
            </w:rPr>
          </w:rPrChange>
        </w:rPr>
        <w:t xml:space="preserve"> </w:t>
      </w:r>
      <w:proofErr w:type="spellStart"/>
      <w:r w:rsidR="000D0058" w:rsidRPr="00B41112">
        <w:rPr>
          <w:sz w:val="26"/>
          <w:szCs w:val="26"/>
          <w:rPrChange w:id="21570" w:author="Le Minh Nghia" w:date="2019-10-09T10:56:00Z">
            <w:rPr>
              <w:sz w:val="26"/>
              <w:szCs w:val="26"/>
            </w:rPr>
          </w:rPrChange>
        </w:rPr>
        <w:t>năng</w:t>
      </w:r>
      <w:proofErr w:type="spellEnd"/>
      <w:r w:rsidR="000D0058" w:rsidRPr="00B41112">
        <w:rPr>
          <w:sz w:val="26"/>
          <w:szCs w:val="26"/>
          <w:rPrChange w:id="21571" w:author="Le Minh Nghia" w:date="2019-10-09T10:56:00Z">
            <w:rPr>
              <w:sz w:val="26"/>
              <w:szCs w:val="26"/>
            </w:rPr>
          </w:rPrChange>
        </w:rPr>
        <w:t xml:space="preserve"> bao </w:t>
      </w:r>
      <w:proofErr w:type="spellStart"/>
      <w:r w:rsidR="000D0058" w:rsidRPr="00B41112">
        <w:rPr>
          <w:sz w:val="26"/>
          <w:szCs w:val="26"/>
          <w:rPrChange w:id="21572" w:author="Le Minh Nghia" w:date="2019-10-09T10:56:00Z">
            <w:rPr>
              <w:sz w:val="26"/>
              <w:szCs w:val="26"/>
            </w:rPr>
          </w:rPrChange>
        </w:rPr>
        <w:t>gồm</w:t>
      </w:r>
      <w:proofErr w:type="spellEnd"/>
      <w:r w:rsidR="000D0058" w:rsidRPr="00B41112">
        <w:rPr>
          <w:sz w:val="26"/>
          <w:szCs w:val="26"/>
          <w:rPrChange w:id="21573" w:author="Le Minh Nghia" w:date="2019-10-09T10:56:00Z">
            <w:rPr>
              <w:sz w:val="26"/>
              <w:szCs w:val="26"/>
            </w:rPr>
          </w:rPrChange>
        </w:rPr>
        <w:t xml:space="preserve"> 3 </w:t>
      </w:r>
      <w:proofErr w:type="spellStart"/>
      <w:r w:rsidR="000D0058" w:rsidRPr="00B41112">
        <w:rPr>
          <w:sz w:val="26"/>
          <w:szCs w:val="26"/>
          <w:rPrChange w:id="21574" w:author="Le Minh Nghia" w:date="2019-10-09T10:56:00Z">
            <w:rPr>
              <w:sz w:val="26"/>
              <w:szCs w:val="26"/>
            </w:rPr>
          </w:rPrChange>
        </w:rPr>
        <w:t>chức</w:t>
      </w:r>
      <w:proofErr w:type="spellEnd"/>
      <w:r w:rsidR="000D0058" w:rsidRPr="00B41112">
        <w:rPr>
          <w:sz w:val="26"/>
          <w:szCs w:val="26"/>
          <w:rPrChange w:id="21575" w:author="Le Minh Nghia" w:date="2019-10-09T10:56:00Z">
            <w:rPr>
              <w:sz w:val="26"/>
              <w:szCs w:val="26"/>
            </w:rPr>
          </w:rPrChange>
        </w:rPr>
        <w:t xml:space="preserve"> </w:t>
      </w:r>
      <w:proofErr w:type="spellStart"/>
      <w:r w:rsidR="000D0058" w:rsidRPr="00B41112">
        <w:rPr>
          <w:sz w:val="26"/>
          <w:szCs w:val="26"/>
          <w:rPrChange w:id="21576" w:author="Le Minh Nghia" w:date="2019-10-09T10:56:00Z">
            <w:rPr>
              <w:sz w:val="26"/>
              <w:szCs w:val="26"/>
            </w:rPr>
          </w:rPrChange>
        </w:rPr>
        <w:t>năng</w:t>
      </w:r>
      <w:proofErr w:type="spellEnd"/>
      <w:r w:rsidR="000D0058" w:rsidRPr="00B41112">
        <w:rPr>
          <w:sz w:val="26"/>
          <w:szCs w:val="26"/>
          <w:rPrChange w:id="21577" w:author="Le Minh Nghia" w:date="2019-10-09T10:56:00Z">
            <w:rPr>
              <w:sz w:val="26"/>
              <w:szCs w:val="26"/>
            </w:rPr>
          </w:rPrChange>
        </w:rPr>
        <w:t xml:space="preserve"> </w:t>
      </w:r>
      <w:proofErr w:type="spellStart"/>
      <w:r w:rsidR="000D0058" w:rsidRPr="00B41112">
        <w:rPr>
          <w:sz w:val="26"/>
          <w:szCs w:val="26"/>
          <w:rPrChange w:id="21578" w:author="Le Minh Nghia" w:date="2019-10-09T10:56:00Z">
            <w:rPr>
              <w:sz w:val="26"/>
              <w:szCs w:val="26"/>
            </w:rPr>
          </w:rPrChange>
        </w:rPr>
        <w:t>tương</w:t>
      </w:r>
      <w:proofErr w:type="spellEnd"/>
      <w:r w:rsidR="000D0058" w:rsidRPr="00B41112">
        <w:rPr>
          <w:sz w:val="26"/>
          <w:szCs w:val="26"/>
          <w:rPrChange w:id="21579" w:author="Le Minh Nghia" w:date="2019-10-09T10:56:00Z">
            <w:rPr>
              <w:sz w:val="26"/>
              <w:szCs w:val="26"/>
            </w:rPr>
          </w:rPrChange>
        </w:rPr>
        <w:t xml:space="preserve"> </w:t>
      </w:r>
      <w:proofErr w:type="spellStart"/>
      <w:r w:rsidR="000D0058" w:rsidRPr="00B41112">
        <w:rPr>
          <w:sz w:val="26"/>
          <w:szCs w:val="26"/>
          <w:rPrChange w:id="21580" w:author="Le Minh Nghia" w:date="2019-10-09T10:56:00Z">
            <w:rPr>
              <w:sz w:val="26"/>
              <w:szCs w:val="26"/>
            </w:rPr>
          </w:rPrChange>
        </w:rPr>
        <w:t>ứng</w:t>
      </w:r>
      <w:proofErr w:type="spellEnd"/>
      <w:r w:rsidR="000D0058" w:rsidRPr="00B41112">
        <w:rPr>
          <w:sz w:val="26"/>
          <w:szCs w:val="26"/>
          <w:rPrChange w:id="21581" w:author="Le Minh Nghia" w:date="2019-10-09T10:56:00Z">
            <w:rPr>
              <w:sz w:val="26"/>
              <w:szCs w:val="26"/>
            </w:rPr>
          </w:rPrChange>
        </w:rPr>
        <w:t xml:space="preserve"> </w:t>
      </w:r>
      <w:proofErr w:type="spellStart"/>
      <w:r w:rsidR="000D0058" w:rsidRPr="00B41112">
        <w:rPr>
          <w:sz w:val="26"/>
          <w:szCs w:val="26"/>
          <w:rPrChange w:id="21582" w:author="Le Minh Nghia" w:date="2019-10-09T10:56:00Z">
            <w:rPr>
              <w:sz w:val="26"/>
              <w:szCs w:val="26"/>
            </w:rPr>
          </w:rPrChange>
        </w:rPr>
        <w:t>với</w:t>
      </w:r>
      <w:proofErr w:type="spellEnd"/>
      <w:r w:rsidR="000D0058" w:rsidRPr="00B41112">
        <w:rPr>
          <w:sz w:val="26"/>
          <w:szCs w:val="26"/>
          <w:rPrChange w:id="21583" w:author="Le Minh Nghia" w:date="2019-10-09T10:56:00Z">
            <w:rPr>
              <w:sz w:val="26"/>
              <w:szCs w:val="26"/>
            </w:rPr>
          </w:rPrChange>
        </w:rPr>
        <w:t xml:space="preserve"> </w:t>
      </w:r>
      <w:proofErr w:type="spellStart"/>
      <w:r w:rsidR="000D0058" w:rsidRPr="00B41112">
        <w:rPr>
          <w:sz w:val="26"/>
          <w:szCs w:val="26"/>
          <w:rPrChange w:id="21584" w:author="Le Minh Nghia" w:date="2019-10-09T10:56:00Z">
            <w:rPr>
              <w:sz w:val="26"/>
              <w:szCs w:val="26"/>
            </w:rPr>
          </w:rPrChange>
        </w:rPr>
        <w:t>ba</w:t>
      </w:r>
      <w:proofErr w:type="spellEnd"/>
      <w:r w:rsidR="000D0058" w:rsidRPr="00B41112">
        <w:rPr>
          <w:sz w:val="26"/>
          <w:szCs w:val="26"/>
          <w:rPrChange w:id="21585" w:author="Le Minh Nghia" w:date="2019-10-09T10:56:00Z">
            <w:rPr>
              <w:sz w:val="26"/>
              <w:szCs w:val="26"/>
            </w:rPr>
          </w:rPrChange>
        </w:rPr>
        <w:t xml:space="preserve"> icon </w:t>
      </w:r>
      <w:proofErr w:type="spellStart"/>
      <w:r w:rsidR="000D0058" w:rsidRPr="00B41112">
        <w:rPr>
          <w:sz w:val="26"/>
          <w:szCs w:val="26"/>
          <w:rPrChange w:id="21586" w:author="Le Minh Nghia" w:date="2019-10-09T10:56:00Z">
            <w:rPr>
              <w:sz w:val="26"/>
              <w:szCs w:val="26"/>
            </w:rPr>
          </w:rPrChange>
        </w:rPr>
        <w:t>đó</w:t>
      </w:r>
      <w:proofErr w:type="spellEnd"/>
      <w:r w:rsidR="000D0058" w:rsidRPr="00B41112">
        <w:rPr>
          <w:sz w:val="26"/>
          <w:szCs w:val="26"/>
          <w:rPrChange w:id="21587" w:author="Le Minh Nghia" w:date="2019-10-09T10:56:00Z">
            <w:rPr>
              <w:sz w:val="26"/>
              <w:szCs w:val="26"/>
            </w:rPr>
          </w:rPrChange>
        </w:rPr>
        <w:t xml:space="preserve"> </w:t>
      </w:r>
      <w:proofErr w:type="spellStart"/>
      <w:r w:rsidR="000D0058" w:rsidRPr="00B41112">
        <w:rPr>
          <w:sz w:val="26"/>
          <w:szCs w:val="26"/>
          <w:rPrChange w:id="21588" w:author="Le Minh Nghia" w:date="2019-10-09T10:56:00Z">
            <w:rPr>
              <w:sz w:val="26"/>
              <w:szCs w:val="26"/>
            </w:rPr>
          </w:rPrChange>
        </w:rPr>
        <w:t>là</w:t>
      </w:r>
      <w:proofErr w:type="spellEnd"/>
      <w:r w:rsidR="000D0058" w:rsidRPr="00B41112">
        <w:rPr>
          <w:sz w:val="26"/>
          <w:szCs w:val="26"/>
          <w:rPrChange w:id="21589" w:author="Le Minh Nghia" w:date="2019-10-09T10:56:00Z">
            <w:rPr>
              <w:sz w:val="26"/>
              <w:szCs w:val="26"/>
            </w:rPr>
          </w:rPrChange>
        </w:rPr>
        <w:t xml:space="preserve"> </w:t>
      </w:r>
      <w:proofErr w:type="spellStart"/>
      <w:r w:rsidR="000D0058" w:rsidRPr="00B41112">
        <w:rPr>
          <w:sz w:val="26"/>
          <w:szCs w:val="26"/>
          <w:rPrChange w:id="21590" w:author="Le Minh Nghia" w:date="2019-10-09T10:56:00Z">
            <w:rPr>
              <w:sz w:val="26"/>
              <w:szCs w:val="26"/>
            </w:rPr>
          </w:rPrChange>
        </w:rPr>
        <w:t>hiển</w:t>
      </w:r>
      <w:proofErr w:type="spellEnd"/>
      <w:r w:rsidR="000D0058" w:rsidRPr="00B41112">
        <w:rPr>
          <w:sz w:val="26"/>
          <w:szCs w:val="26"/>
          <w:rPrChange w:id="21591" w:author="Le Minh Nghia" w:date="2019-10-09T10:56:00Z">
            <w:rPr>
              <w:sz w:val="26"/>
              <w:szCs w:val="26"/>
            </w:rPr>
          </w:rPrChange>
        </w:rPr>
        <w:t xml:space="preserve"> </w:t>
      </w:r>
      <w:proofErr w:type="spellStart"/>
      <w:r w:rsidR="000D0058" w:rsidRPr="00B41112">
        <w:rPr>
          <w:sz w:val="26"/>
          <w:szCs w:val="26"/>
          <w:rPrChange w:id="21592" w:author="Le Minh Nghia" w:date="2019-10-09T10:56:00Z">
            <w:rPr>
              <w:sz w:val="26"/>
              <w:szCs w:val="26"/>
            </w:rPr>
          </w:rPrChange>
        </w:rPr>
        <w:t>thị</w:t>
      </w:r>
      <w:proofErr w:type="spellEnd"/>
      <w:r w:rsidR="000D0058" w:rsidRPr="00B41112">
        <w:rPr>
          <w:sz w:val="26"/>
          <w:szCs w:val="26"/>
          <w:rPrChange w:id="21593" w:author="Le Minh Nghia" w:date="2019-10-09T10:56:00Z">
            <w:rPr>
              <w:sz w:val="26"/>
              <w:szCs w:val="26"/>
            </w:rPr>
          </w:rPrChange>
        </w:rPr>
        <w:t xml:space="preserve">, </w:t>
      </w:r>
      <w:proofErr w:type="spellStart"/>
      <w:r w:rsidR="000D0058" w:rsidRPr="00B41112">
        <w:rPr>
          <w:sz w:val="26"/>
          <w:szCs w:val="26"/>
          <w:rPrChange w:id="21594" w:author="Le Minh Nghia" w:date="2019-10-09T10:56:00Z">
            <w:rPr>
              <w:sz w:val="26"/>
              <w:szCs w:val="26"/>
            </w:rPr>
          </w:rPrChange>
        </w:rPr>
        <w:t>sửa</w:t>
      </w:r>
      <w:proofErr w:type="spellEnd"/>
      <w:r w:rsidR="000D0058" w:rsidRPr="00B41112">
        <w:rPr>
          <w:sz w:val="26"/>
          <w:szCs w:val="26"/>
          <w:rPrChange w:id="21595" w:author="Le Minh Nghia" w:date="2019-10-09T10:56:00Z">
            <w:rPr>
              <w:sz w:val="26"/>
              <w:szCs w:val="26"/>
            </w:rPr>
          </w:rPrChange>
        </w:rPr>
        <w:t xml:space="preserve">, </w:t>
      </w:r>
      <w:proofErr w:type="spellStart"/>
      <w:r w:rsidR="000D0058" w:rsidRPr="00B41112">
        <w:rPr>
          <w:sz w:val="26"/>
          <w:szCs w:val="26"/>
          <w:rPrChange w:id="21596" w:author="Le Minh Nghia" w:date="2019-10-09T10:56:00Z">
            <w:rPr>
              <w:sz w:val="26"/>
              <w:szCs w:val="26"/>
            </w:rPr>
          </w:rPrChange>
        </w:rPr>
        <w:t>xóa</w:t>
      </w:r>
      <w:proofErr w:type="spellEnd"/>
      <w:r w:rsidR="000D0058" w:rsidRPr="00B41112">
        <w:rPr>
          <w:sz w:val="26"/>
          <w:szCs w:val="26"/>
          <w:rPrChange w:id="21597" w:author="Le Minh Nghia" w:date="2019-10-09T10:56:00Z">
            <w:rPr>
              <w:sz w:val="26"/>
              <w:szCs w:val="26"/>
            </w:rPr>
          </w:rPrChange>
        </w:rPr>
        <w:t>.</w:t>
      </w:r>
    </w:p>
    <w:p w:rsidR="000D0058" w:rsidRPr="00B41112" w:rsidRDefault="000D0058">
      <w:pPr>
        <w:pStyle w:val="ListParagraph"/>
        <w:numPr>
          <w:ilvl w:val="0"/>
          <w:numId w:val="5"/>
        </w:numPr>
        <w:ind w:left="360"/>
        <w:rPr>
          <w:sz w:val="26"/>
          <w:szCs w:val="26"/>
          <w:rPrChange w:id="21598" w:author="Le Minh Nghia" w:date="2019-10-09T10:56:00Z">
            <w:rPr>
              <w:sz w:val="26"/>
              <w:szCs w:val="26"/>
            </w:rPr>
          </w:rPrChange>
        </w:rPr>
        <w:pPrChange w:id="21599" w:author="Le Minh Nghia" w:date="2019-10-09T10:33:00Z">
          <w:pPr>
            <w:pStyle w:val="ListParagraph"/>
            <w:numPr>
              <w:numId w:val="5"/>
            </w:numPr>
            <w:ind w:left="1440" w:hanging="360"/>
          </w:pPr>
        </w:pPrChange>
      </w:pPr>
      <w:r w:rsidRPr="00B41112">
        <w:rPr>
          <w:sz w:val="26"/>
          <w:szCs w:val="26"/>
          <w:rPrChange w:id="21600" w:author="Le Minh Nghia" w:date="2019-10-09T10:56:00Z">
            <w:rPr>
              <w:sz w:val="26"/>
              <w:szCs w:val="26"/>
            </w:rPr>
          </w:rPrChange>
        </w:rPr>
        <w:t xml:space="preserve">Sau </w:t>
      </w:r>
      <w:proofErr w:type="spellStart"/>
      <w:r w:rsidRPr="00B41112">
        <w:rPr>
          <w:sz w:val="26"/>
          <w:szCs w:val="26"/>
          <w:rPrChange w:id="21601" w:author="Le Minh Nghia" w:date="2019-10-09T10:56:00Z">
            <w:rPr>
              <w:sz w:val="26"/>
              <w:szCs w:val="26"/>
            </w:rPr>
          </w:rPrChange>
        </w:rPr>
        <w:t>khi</w:t>
      </w:r>
      <w:proofErr w:type="spellEnd"/>
      <w:r w:rsidRPr="00B41112">
        <w:rPr>
          <w:sz w:val="26"/>
          <w:szCs w:val="26"/>
          <w:rPrChange w:id="21602" w:author="Le Minh Nghia" w:date="2019-10-09T10:56:00Z">
            <w:rPr>
              <w:sz w:val="26"/>
              <w:szCs w:val="26"/>
            </w:rPr>
          </w:rPrChange>
        </w:rPr>
        <w:t xml:space="preserve"> </w:t>
      </w:r>
      <w:proofErr w:type="spellStart"/>
      <w:r w:rsidRPr="00B41112">
        <w:rPr>
          <w:sz w:val="26"/>
          <w:szCs w:val="26"/>
          <w:rPrChange w:id="21603" w:author="Le Minh Nghia" w:date="2019-10-09T10:56:00Z">
            <w:rPr>
              <w:sz w:val="26"/>
              <w:szCs w:val="26"/>
            </w:rPr>
          </w:rPrChange>
        </w:rPr>
        <w:t>nhấn</w:t>
      </w:r>
      <w:proofErr w:type="spellEnd"/>
      <w:r w:rsidRPr="00B41112">
        <w:rPr>
          <w:sz w:val="26"/>
          <w:szCs w:val="26"/>
          <w:rPrChange w:id="21604" w:author="Le Minh Nghia" w:date="2019-10-09T10:56:00Z">
            <w:rPr>
              <w:sz w:val="26"/>
              <w:szCs w:val="26"/>
            </w:rPr>
          </w:rPrChange>
        </w:rPr>
        <w:t xml:space="preserve"> </w:t>
      </w:r>
      <w:proofErr w:type="spellStart"/>
      <w:r w:rsidRPr="00B41112">
        <w:rPr>
          <w:sz w:val="26"/>
          <w:szCs w:val="26"/>
          <w:rPrChange w:id="21605" w:author="Le Minh Nghia" w:date="2019-10-09T10:56:00Z">
            <w:rPr>
              <w:sz w:val="26"/>
              <w:szCs w:val="26"/>
            </w:rPr>
          </w:rPrChange>
        </w:rPr>
        <w:t>vào</w:t>
      </w:r>
      <w:proofErr w:type="spellEnd"/>
      <w:r w:rsidRPr="00B41112">
        <w:rPr>
          <w:sz w:val="26"/>
          <w:szCs w:val="26"/>
          <w:rPrChange w:id="21606" w:author="Le Minh Nghia" w:date="2019-10-09T10:56:00Z">
            <w:rPr>
              <w:sz w:val="26"/>
              <w:szCs w:val="26"/>
            </w:rPr>
          </w:rPrChange>
        </w:rPr>
        <w:t xml:space="preserve"> icon </w:t>
      </w:r>
      <w:proofErr w:type="spellStart"/>
      <w:r w:rsidRPr="00B41112">
        <w:rPr>
          <w:sz w:val="26"/>
          <w:szCs w:val="26"/>
          <w:rPrChange w:id="21607" w:author="Le Minh Nghia" w:date="2019-10-09T10:56:00Z">
            <w:rPr>
              <w:sz w:val="26"/>
              <w:szCs w:val="26"/>
            </w:rPr>
          </w:rPrChange>
        </w:rPr>
        <w:t>Hiển</w:t>
      </w:r>
      <w:proofErr w:type="spellEnd"/>
      <w:r w:rsidRPr="00B41112">
        <w:rPr>
          <w:sz w:val="26"/>
          <w:szCs w:val="26"/>
          <w:rPrChange w:id="21608" w:author="Le Minh Nghia" w:date="2019-10-09T10:56:00Z">
            <w:rPr>
              <w:sz w:val="26"/>
              <w:szCs w:val="26"/>
            </w:rPr>
          </w:rPrChange>
        </w:rPr>
        <w:t xml:space="preserve"> </w:t>
      </w:r>
      <w:proofErr w:type="spellStart"/>
      <w:r w:rsidRPr="00B41112">
        <w:rPr>
          <w:sz w:val="26"/>
          <w:szCs w:val="26"/>
          <w:rPrChange w:id="21609" w:author="Le Minh Nghia" w:date="2019-10-09T10:56:00Z">
            <w:rPr>
              <w:sz w:val="26"/>
              <w:szCs w:val="26"/>
            </w:rPr>
          </w:rPrChange>
        </w:rPr>
        <w:t>thị</w:t>
      </w:r>
      <w:proofErr w:type="spellEnd"/>
      <w:r w:rsidRPr="00B41112">
        <w:rPr>
          <w:sz w:val="26"/>
          <w:szCs w:val="26"/>
          <w:rPrChange w:id="21610" w:author="Le Minh Nghia" w:date="2019-10-09T10:56:00Z">
            <w:rPr>
              <w:sz w:val="26"/>
              <w:szCs w:val="26"/>
            </w:rPr>
          </w:rPrChange>
        </w:rPr>
        <w:t xml:space="preserve"> </w:t>
      </w:r>
      <w:proofErr w:type="spellStart"/>
      <w:r w:rsidRPr="00B41112">
        <w:rPr>
          <w:sz w:val="26"/>
          <w:szCs w:val="26"/>
          <w:rPrChange w:id="21611" w:author="Le Minh Nghia" w:date="2019-10-09T10:56:00Z">
            <w:rPr>
              <w:sz w:val="26"/>
              <w:szCs w:val="26"/>
            </w:rPr>
          </w:rPrChange>
        </w:rPr>
        <w:t>thì</w:t>
      </w:r>
      <w:proofErr w:type="spellEnd"/>
      <w:r w:rsidRPr="00B41112">
        <w:rPr>
          <w:sz w:val="26"/>
          <w:szCs w:val="26"/>
          <w:rPrChange w:id="21612" w:author="Le Minh Nghia" w:date="2019-10-09T10:56:00Z">
            <w:rPr>
              <w:sz w:val="26"/>
              <w:szCs w:val="26"/>
            </w:rPr>
          </w:rPrChange>
        </w:rPr>
        <w:t xml:space="preserve"> </w:t>
      </w:r>
      <w:proofErr w:type="spellStart"/>
      <w:r w:rsidRPr="00B41112">
        <w:rPr>
          <w:sz w:val="26"/>
          <w:szCs w:val="26"/>
          <w:rPrChange w:id="21613" w:author="Le Minh Nghia" w:date="2019-10-09T10:56:00Z">
            <w:rPr>
              <w:sz w:val="26"/>
              <w:szCs w:val="26"/>
            </w:rPr>
          </w:rPrChange>
        </w:rPr>
        <w:t>sẽ</w:t>
      </w:r>
      <w:proofErr w:type="spellEnd"/>
      <w:r w:rsidRPr="00B41112">
        <w:rPr>
          <w:sz w:val="26"/>
          <w:szCs w:val="26"/>
          <w:rPrChange w:id="21614" w:author="Le Minh Nghia" w:date="2019-10-09T10:56:00Z">
            <w:rPr>
              <w:sz w:val="26"/>
              <w:szCs w:val="26"/>
            </w:rPr>
          </w:rPrChange>
        </w:rPr>
        <w:t xml:space="preserve"> </w:t>
      </w:r>
      <w:proofErr w:type="spellStart"/>
      <w:r w:rsidRPr="00B41112">
        <w:rPr>
          <w:sz w:val="26"/>
          <w:szCs w:val="26"/>
          <w:rPrChange w:id="21615" w:author="Le Minh Nghia" w:date="2019-10-09T10:56:00Z">
            <w:rPr>
              <w:sz w:val="26"/>
              <w:szCs w:val="26"/>
            </w:rPr>
          </w:rPrChange>
        </w:rPr>
        <w:t>hiển</w:t>
      </w:r>
      <w:proofErr w:type="spellEnd"/>
      <w:r w:rsidRPr="00B41112">
        <w:rPr>
          <w:sz w:val="26"/>
          <w:szCs w:val="26"/>
          <w:rPrChange w:id="21616" w:author="Le Minh Nghia" w:date="2019-10-09T10:56:00Z">
            <w:rPr>
              <w:sz w:val="26"/>
              <w:szCs w:val="26"/>
            </w:rPr>
          </w:rPrChange>
        </w:rPr>
        <w:t xml:space="preserve"> </w:t>
      </w:r>
      <w:proofErr w:type="spellStart"/>
      <w:r w:rsidRPr="00B41112">
        <w:rPr>
          <w:sz w:val="26"/>
          <w:szCs w:val="26"/>
          <w:rPrChange w:id="21617" w:author="Le Minh Nghia" w:date="2019-10-09T10:56:00Z">
            <w:rPr>
              <w:sz w:val="26"/>
              <w:szCs w:val="26"/>
            </w:rPr>
          </w:rPrChange>
        </w:rPr>
        <w:t>thị</w:t>
      </w:r>
      <w:proofErr w:type="spellEnd"/>
      <w:r w:rsidRPr="00B41112">
        <w:rPr>
          <w:sz w:val="26"/>
          <w:szCs w:val="26"/>
          <w:rPrChange w:id="21618" w:author="Le Minh Nghia" w:date="2019-10-09T10:56:00Z">
            <w:rPr>
              <w:sz w:val="26"/>
              <w:szCs w:val="26"/>
            </w:rPr>
          </w:rPrChange>
        </w:rPr>
        <w:t xml:space="preserve"> ra </w:t>
      </w:r>
      <w:proofErr w:type="spellStart"/>
      <w:r w:rsidRPr="00B41112">
        <w:rPr>
          <w:sz w:val="26"/>
          <w:szCs w:val="26"/>
          <w:rPrChange w:id="21619" w:author="Le Minh Nghia" w:date="2019-10-09T10:56:00Z">
            <w:rPr>
              <w:sz w:val="26"/>
              <w:szCs w:val="26"/>
            </w:rPr>
          </w:rPrChange>
        </w:rPr>
        <w:t>thông</w:t>
      </w:r>
      <w:proofErr w:type="spellEnd"/>
      <w:r w:rsidRPr="00B41112">
        <w:rPr>
          <w:sz w:val="26"/>
          <w:szCs w:val="26"/>
          <w:rPrChange w:id="21620" w:author="Le Minh Nghia" w:date="2019-10-09T10:56:00Z">
            <w:rPr>
              <w:sz w:val="26"/>
              <w:szCs w:val="26"/>
            </w:rPr>
          </w:rPrChange>
        </w:rPr>
        <w:t xml:space="preserve"> tin chi </w:t>
      </w:r>
      <w:proofErr w:type="spellStart"/>
      <w:r w:rsidRPr="00B41112">
        <w:rPr>
          <w:sz w:val="26"/>
          <w:szCs w:val="26"/>
          <w:rPrChange w:id="21621" w:author="Le Minh Nghia" w:date="2019-10-09T10:56:00Z">
            <w:rPr>
              <w:sz w:val="26"/>
              <w:szCs w:val="26"/>
            </w:rPr>
          </w:rPrChange>
        </w:rPr>
        <w:t>tiết</w:t>
      </w:r>
      <w:proofErr w:type="spellEnd"/>
      <w:r w:rsidRPr="00B41112">
        <w:rPr>
          <w:sz w:val="26"/>
          <w:szCs w:val="26"/>
          <w:rPrChange w:id="21622" w:author="Le Minh Nghia" w:date="2019-10-09T10:56:00Z">
            <w:rPr>
              <w:sz w:val="26"/>
              <w:szCs w:val="26"/>
            </w:rPr>
          </w:rPrChange>
        </w:rPr>
        <w:t xml:space="preserve"> </w:t>
      </w:r>
      <w:proofErr w:type="spellStart"/>
      <w:r w:rsidRPr="00B41112">
        <w:rPr>
          <w:sz w:val="26"/>
          <w:szCs w:val="26"/>
          <w:rPrChange w:id="21623" w:author="Le Minh Nghia" w:date="2019-10-09T10:56:00Z">
            <w:rPr>
              <w:sz w:val="26"/>
              <w:szCs w:val="26"/>
            </w:rPr>
          </w:rPrChange>
        </w:rPr>
        <w:t>của</w:t>
      </w:r>
      <w:proofErr w:type="spellEnd"/>
      <w:r w:rsidRPr="00B41112">
        <w:rPr>
          <w:sz w:val="26"/>
          <w:szCs w:val="26"/>
          <w:rPrChange w:id="21624" w:author="Le Minh Nghia" w:date="2019-10-09T10:56:00Z">
            <w:rPr>
              <w:sz w:val="26"/>
              <w:szCs w:val="26"/>
            </w:rPr>
          </w:rPrChange>
        </w:rPr>
        <w:t xml:space="preserve"> </w:t>
      </w:r>
      <w:proofErr w:type="spellStart"/>
      <w:r w:rsidRPr="00B41112">
        <w:rPr>
          <w:sz w:val="26"/>
          <w:szCs w:val="26"/>
          <w:rPrChange w:id="21625" w:author="Le Minh Nghia" w:date="2019-10-09T10:56:00Z">
            <w:rPr>
              <w:sz w:val="26"/>
              <w:szCs w:val="26"/>
            </w:rPr>
          </w:rPrChange>
        </w:rPr>
        <w:t>một</w:t>
      </w:r>
      <w:proofErr w:type="spellEnd"/>
      <w:r w:rsidRPr="00B41112">
        <w:rPr>
          <w:sz w:val="26"/>
          <w:szCs w:val="26"/>
          <w:rPrChange w:id="21626" w:author="Le Minh Nghia" w:date="2019-10-09T10:56:00Z">
            <w:rPr>
              <w:sz w:val="26"/>
              <w:szCs w:val="26"/>
            </w:rPr>
          </w:rPrChange>
        </w:rPr>
        <w:t xml:space="preserve"> </w:t>
      </w:r>
      <w:proofErr w:type="spellStart"/>
      <w:r w:rsidRPr="00B41112">
        <w:rPr>
          <w:sz w:val="26"/>
          <w:szCs w:val="26"/>
          <w:rPrChange w:id="21627" w:author="Le Minh Nghia" w:date="2019-10-09T10:56:00Z">
            <w:rPr>
              <w:sz w:val="26"/>
              <w:szCs w:val="26"/>
            </w:rPr>
          </w:rPrChange>
        </w:rPr>
        <w:t>sinh</w:t>
      </w:r>
      <w:proofErr w:type="spellEnd"/>
      <w:r w:rsidRPr="00B41112">
        <w:rPr>
          <w:sz w:val="26"/>
          <w:szCs w:val="26"/>
          <w:rPrChange w:id="21628" w:author="Le Minh Nghia" w:date="2019-10-09T10:56:00Z">
            <w:rPr>
              <w:sz w:val="26"/>
              <w:szCs w:val="26"/>
            </w:rPr>
          </w:rPrChange>
        </w:rPr>
        <w:t xml:space="preserve"> </w:t>
      </w:r>
      <w:proofErr w:type="spellStart"/>
      <w:r w:rsidRPr="00B41112">
        <w:rPr>
          <w:sz w:val="26"/>
          <w:szCs w:val="26"/>
          <w:rPrChange w:id="21629" w:author="Le Minh Nghia" w:date="2019-10-09T10:56:00Z">
            <w:rPr>
              <w:sz w:val="26"/>
              <w:szCs w:val="26"/>
            </w:rPr>
          </w:rPrChange>
        </w:rPr>
        <w:t>viên</w:t>
      </w:r>
      <w:proofErr w:type="spellEnd"/>
      <w:r w:rsidRPr="00B41112">
        <w:rPr>
          <w:sz w:val="26"/>
          <w:szCs w:val="26"/>
          <w:rPrChange w:id="21630" w:author="Le Minh Nghia" w:date="2019-10-09T10:56:00Z">
            <w:rPr>
              <w:sz w:val="26"/>
              <w:szCs w:val="26"/>
            </w:rPr>
          </w:rPrChange>
        </w:rPr>
        <w:t>.</w:t>
      </w:r>
    </w:p>
    <w:p w:rsidR="000D0058" w:rsidRPr="00B41112" w:rsidRDefault="000D0058" w:rsidP="000D0058">
      <w:pPr>
        <w:jc w:val="center"/>
        <w:rPr>
          <w:sz w:val="26"/>
          <w:szCs w:val="26"/>
          <w:rPrChange w:id="21631" w:author="Le Minh Nghia" w:date="2019-10-09T10:56:00Z">
            <w:rPr>
              <w:sz w:val="26"/>
              <w:szCs w:val="26"/>
            </w:rPr>
          </w:rPrChange>
        </w:rPr>
      </w:pPr>
      <w:r w:rsidRPr="00B41112">
        <w:rPr>
          <w:noProof/>
          <w:sz w:val="26"/>
          <w:szCs w:val="26"/>
          <w:rPrChange w:id="21632" w:author="Le Minh Nghia" w:date="2019-10-09T10:56:00Z">
            <w:rPr>
              <w:noProof/>
            </w:rPr>
          </w:rPrChange>
        </w:rPr>
        <w:lastRenderedPageBreak/>
        <w:drawing>
          <wp:inline distT="0" distB="0" distL="0" distR="0" wp14:anchorId="56897FC3" wp14:editId="3C928108">
            <wp:extent cx="5972175" cy="3289935"/>
            <wp:effectExtent l="0" t="0" r="9525"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3289935"/>
                    </a:xfrm>
                    <a:prstGeom prst="rect">
                      <a:avLst/>
                    </a:prstGeom>
                  </pic:spPr>
                </pic:pic>
              </a:graphicData>
            </a:graphic>
          </wp:inline>
        </w:drawing>
      </w:r>
    </w:p>
    <w:p w:rsidR="000D0058" w:rsidRPr="00B41112" w:rsidRDefault="000D0058" w:rsidP="000D0058">
      <w:pPr>
        <w:jc w:val="center"/>
        <w:rPr>
          <w:i/>
          <w:sz w:val="26"/>
          <w:szCs w:val="26"/>
          <w:rPrChange w:id="21633" w:author="Le Minh Nghia" w:date="2019-10-09T10:56:00Z">
            <w:rPr>
              <w:i/>
              <w:sz w:val="24"/>
              <w:szCs w:val="24"/>
            </w:rPr>
          </w:rPrChange>
        </w:rPr>
      </w:pPr>
      <w:proofErr w:type="spellStart"/>
      <w:r w:rsidRPr="00B41112">
        <w:rPr>
          <w:i/>
          <w:sz w:val="26"/>
          <w:szCs w:val="26"/>
          <w:rPrChange w:id="21634" w:author="Le Minh Nghia" w:date="2019-10-09T10:56:00Z">
            <w:rPr>
              <w:i/>
              <w:sz w:val="24"/>
              <w:szCs w:val="24"/>
            </w:rPr>
          </w:rPrChange>
        </w:rPr>
        <w:t>Hình</w:t>
      </w:r>
      <w:proofErr w:type="spellEnd"/>
      <w:r w:rsidRPr="00B41112">
        <w:rPr>
          <w:i/>
          <w:sz w:val="26"/>
          <w:szCs w:val="26"/>
          <w:rPrChange w:id="21635" w:author="Le Minh Nghia" w:date="2019-10-09T10:56:00Z">
            <w:rPr>
              <w:i/>
              <w:sz w:val="24"/>
              <w:szCs w:val="24"/>
            </w:rPr>
          </w:rPrChange>
        </w:rPr>
        <w:t xml:space="preserve"> 4.</w:t>
      </w:r>
      <w:r w:rsidR="002D2F91" w:rsidRPr="00B41112">
        <w:rPr>
          <w:i/>
          <w:sz w:val="26"/>
          <w:szCs w:val="26"/>
          <w:rPrChange w:id="21636" w:author="Le Minh Nghia" w:date="2019-10-09T10:56:00Z">
            <w:rPr>
              <w:i/>
              <w:sz w:val="24"/>
              <w:szCs w:val="24"/>
            </w:rPr>
          </w:rPrChange>
        </w:rPr>
        <w:t>b.1.3</w:t>
      </w:r>
      <w:r w:rsidRPr="00B41112">
        <w:rPr>
          <w:i/>
          <w:sz w:val="26"/>
          <w:szCs w:val="26"/>
          <w:rPrChange w:id="21637" w:author="Le Minh Nghia" w:date="2019-10-09T10:56:00Z">
            <w:rPr>
              <w:i/>
              <w:sz w:val="24"/>
              <w:szCs w:val="24"/>
            </w:rPr>
          </w:rPrChange>
        </w:rPr>
        <w:t xml:space="preserve">. </w:t>
      </w:r>
      <w:proofErr w:type="spellStart"/>
      <w:r w:rsidRPr="00B41112">
        <w:rPr>
          <w:i/>
          <w:sz w:val="26"/>
          <w:szCs w:val="26"/>
          <w:rPrChange w:id="21638" w:author="Le Minh Nghia" w:date="2019-10-09T10:56:00Z">
            <w:rPr>
              <w:i/>
              <w:sz w:val="24"/>
              <w:szCs w:val="24"/>
            </w:rPr>
          </w:rPrChange>
        </w:rPr>
        <w:t>Giao</w:t>
      </w:r>
      <w:proofErr w:type="spellEnd"/>
      <w:r w:rsidRPr="00B41112">
        <w:rPr>
          <w:i/>
          <w:sz w:val="26"/>
          <w:szCs w:val="26"/>
          <w:rPrChange w:id="21639" w:author="Le Minh Nghia" w:date="2019-10-09T10:56:00Z">
            <w:rPr>
              <w:i/>
              <w:sz w:val="24"/>
              <w:szCs w:val="24"/>
            </w:rPr>
          </w:rPrChange>
        </w:rPr>
        <w:t xml:space="preserve"> </w:t>
      </w:r>
      <w:proofErr w:type="spellStart"/>
      <w:r w:rsidRPr="00B41112">
        <w:rPr>
          <w:i/>
          <w:sz w:val="26"/>
          <w:szCs w:val="26"/>
          <w:rPrChange w:id="21640" w:author="Le Minh Nghia" w:date="2019-10-09T10:56:00Z">
            <w:rPr>
              <w:i/>
              <w:sz w:val="24"/>
              <w:szCs w:val="24"/>
            </w:rPr>
          </w:rPrChange>
        </w:rPr>
        <w:t>diện</w:t>
      </w:r>
      <w:proofErr w:type="spellEnd"/>
      <w:r w:rsidRPr="00B41112">
        <w:rPr>
          <w:i/>
          <w:sz w:val="26"/>
          <w:szCs w:val="26"/>
          <w:rPrChange w:id="21641" w:author="Le Minh Nghia" w:date="2019-10-09T10:56:00Z">
            <w:rPr>
              <w:i/>
              <w:sz w:val="24"/>
              <w:szCs w:val="24"/>
            </w:rPr>
          </w:rPrChange>
        </w:rPr>
        <w:t xml:space="preserve"> </w:t>
      </w:r>
      <w:proofErr w:type="spellStart"/>
      <w:r w:rsidRPr="00B41112">
        <w:rPr>
          <w:i/>
          <w:sz w:val="26"/>
          <w:szCs w:val="26"/>
          <w:rPrChange w:id="21642" w:author="Le Minh Nghia" w:date="2019-10-09T10:56:00Z">
            <w:rPr>
              <w:i/>
              <w:sz w:val="24"/>
              <w:szCs w:val="24"/>
            </w:rPr>
          </w:rPrChange>
        </w:rPr>
        <w:t>hiển</w:t>
      </w:r>
      <w:proofErr w:type="spellEnd"/>
      <w:r w:rsidRPr="00B41112">
        <w:rPr>
          <w:i/>
          <w:sz w:val="26"/>
          <w:szCs w:val="26"/>
          <w:rPrChange w:id="21643" w:author="Le Minh Nghia" w:date="2019-10-09T10:56:00Z">
            <w:rPr>
              <w:i/>
              <w:sz w:val="24"/>
              <w:szCs w:val="24"/>
            </w:rPr>
          </w:rPrChange>
        </w:rPr>
        <w:t xml:space="preserve"> </w:t>
      </w:r>
      <w:proofErr w:type="spellStart"/>
      <w:r w:rsidRPr="00B41112">
        <w:rPr>
          <w:i/>
          <w:sz w:val="26"/>
          <w:szCs w:val="26"/>
          <w:rPrChange w:id="21644" w:author="Le Minh Nghia" w:date="2019-10-09T10:56:00Z">
            <w:rPr>
              <w:i/>
              <w:sz w:val="24"/>
              <w:szCs w:val="24"/>
            </w:rPr>
          </w:rPrChange>
        </w:rPr>
        <w:t>thị</w:t>
      </w:r>
      <w:proofErr w:type="spellEnd"/>
      <w:r w:rsidRPr="00B41112">
        <w:rPr>
          <w:i/>
          <w:sz w:val="26"/>
          <w:szCs w:val="26"/>
          <w:rPrChange w:id="21645" w:author="Le Minh Nghia" w:date="2019-10-09T10:56:00Z">
            <w:rPr>
              <w:i/>
              <w:sz w:val="24"/>
              <w:szCs w:val="24"/>
            </w:rPr>
          </w:rPrChange>
        </w:rPr>
        <w:t xml:space="preserve"> </w:t>
      </w:r>
      <w:proofErr w:type="spellStart"/>
      <w:r w:rsidRPr="00B41112">
        <w:rPr>
          <w:i/>
          <w:sz w:val="26"/>
          <w:szCs w:val="26"/>
          <w:rPrChange w:id="21646" w:author="Le Minh Nghia" w:date="2019-10-09T10:56:00Z">
            <w:rPr>
              <w:i/>
              <w:sz w:val="24"/>
              <w:szCs w:val="24"/>
            </w:rPr>
          </w:rPrChange>
        </w:rPr>
        <w:t>thông</w:t>
      </w:r>
      <w:proofErr w:type="spellEnd"/>
      <w:r w:rsidRPr="00B41112">
        <w:rPr>
          <w:i/>
          <w:sz w:val="26"/>
          <w:szCs w:val="26"/>
          <w:rPrChange w:id="21647" w:author="Le Minh Nghia" w:date="2019-10-09T10:56:00Z">
            <w:rPr>
              <w:i/>
              <w:sz w:val="24"/>
              <w:szCs w:val="24"/>
            </w:rPr>
          </w:rPrChange>
        </w:rPr>
        <w:t xml:space="preserve"> tin </w:t>
      </w:r>
      <w:proofErr w:type="spellStart"/>
      <w:r w:rsidRPr="00B41112">
        <w:rPr>
          <w:i/>
          <w:sz w:val="26"/>
          <w:szCs w:val="26"/>
          <w:rPrChange w:id="21648" w:author="Le Minh Nghia" w:date="2019-10-09T10:56:00Z">
            <w:rPr>
              <w:i/>
              <w:sz w:val="24"/>
              <w:szCs w:val="24"/>
            </w:rPr>
          </w:rPrChange>
        </w:rPr>
        <w:t>sinh</w:t>
      </w:r>
      <w:proofErr w:type="spellEnd"/>
      <w:r w:rsidRPr="00B41112">
        <w:rPr>
          <w:i/>
          <w:sz w:val="26"/>
          <w:szCs w:val="26"/>
          <w:rPrChange w:id="21649" w:author="Le Minh Nghia" w:date="2019-10-09T10:56:00Z">
            <w:rPr>
              <w:i/>
              <w:sz w:val="24"/>
              <w:szCs w:val="24"/>
            </w:rPr>
          </w:rPrChange>
        </w:rPr>
        <w:t xml:space="preserve"> </w:t>
      </w:r>
      <w:proofErr w:type="spellStart"/>
      <w:r w:rsidRPr="00B41112">
        <w:rPr>
          <w:i/>
          <w:sz w:val="26"/>
          <w:szCs w:val="26"/>
          <w:rPrChange w:id="21650" w:author="Le Minh Nghia" w:date="2019-10-09T10:56:00Z">
            <w:rPr>
              <w:i/>
              <w:sz w:val="24"/>
              <w:szCs w:val="24"/>
            </w:rPr>
          </w:rPrChange>
        </w:rPr>
        <w:t>viên</w:t>
      </w:r>
      <w:proofErr w:type="spellEnd"/>
    </w:p>
    <w:p w:rsidR="000D0058" w:rsidRPr="00B41112" w:rsidRDefault="000D0058">
      <w:pPr>
        <w:pStyle w:val="ListParagraph"/>
        <w:numPr>
          <w:ilvl w:val="0"/>
          <w:numId w:val="5"/>
        </w:numPr>
        <w:ind w:left="360"/>
        <w:rPr>
          <w:sz w:val="26"/>
          <w:szCs w:val="26"/>
          <w:highlight w:val="yellow"/>
          <w:rPrChange w:id="21651" w:author="Le Minh Nghia" w:date="2019-10-09T10:56:00Z">
            <w:rPr>
              <w:sz w:val="26"/>
              <w:szCs w:val="26"/>
            </w:rPr>
          </w:rPrChange>
        </w:rPr>
        <w:pPrChange w:id="21652" w:author="Le Minh Nghia" w:date="2019-10-09T10:33:00Z">
          <w:pPr>
            <w:pStyle w:val="ListParagraph"/>
            <w:numPr>
              <w:numId w:val="5"/>
            </w:numPr>
            <w:ind w:left="1440" w:hanging="360"/>
          </w:pPr>
        </w:pPrChange>
      </w:pPr>
      <w:r w:rsidRPr="00B41112">
        <w:rPr>
          <w:sz w:val="26"/>
          <w:szCs w:val="26"/>
          <w:highlight w:val="yellow"/>
          <w:rPrChange w:id="21653" w:author="Le Minh Nghia" w:date="2019-10-09T10:56:00Z">
            <w:rPr>
              <w:sz w:val="26"/>
              <w:szCs w:val="26"/>
            </w:rPr>
          </w:rPrChange>
        </w:rPr>
        <w:t xml:space="preserve">Sau </w:t>
      </w:r>
      <w:proofErr w:type="spellStart"/>
      <w:r w:rsidRPr="00B41112">
        <w:rPr>
          <w:sz w:val="26"/>
          <w:szCs w:val="26"/>
          <w:highlight w:val="yellow"/>
          <w:rPrChange w:id="21654" w:author="Le Minh Nghia" w:date="2019-10-09T10:56:00Z">
            <w:rPr>
              <w:sz w:val="26"/>
              <w:szCs w:val="26"/>
            </w:rPr>
          </w:rPrChange>
        </w:rPr>
        <w:t>khi</w:t>
      </w:r>
      <w:proofErr w:type="spellEnd"/>
      <w:r w:rsidRPr="00B41112">
        <w:rPr>
          <w:sz w:val="26"/>
          <w:szCs w:val="26"/>
          <w:highlight w:val="yellow"/>
          <w:rPrChange w:id="21655" w:author="Le Minh Nghia" w:date="2019-10-09T10:56:00Z">
            <w:rPr>
              <w:sz w:val="26"/>
              <w:szCs w:val="26"/>
            </w:rPr>
          </w:rPrChange>
        </w:rPr>
        <w:t xml:space="preserve"> </w:t>
      </w:r>
      <w:proofErr w:type="spellStart"/>
      <w:r w:rsidRPr="00B41112">
        <w:rPr>
          <w:sz w:val="26"/>
          <w:szCs w:val="26"/>
          <w:highlight w:val="yellow"/>
          <w:rPrChange w:id="21656" w:author="Le Minh Nghia" w:date="2019-10-09T10:56:00Z">
            <w:rPr>
              <w:sz w:val="26"/>
              <w:szCs w:val="26"/>
            </w:rPr>
          </w:rPrChange>
        </w:rPr>
        <w:t>nhấn</w:t>
      </w:r>
      <w:proofErr w:type="spellEnd"/>
      <w:r w:rsidRPr="00B41112">
        <w:rPr>
          <w:sz w:val="26"/>
          <w:szCs w:val="26"/>
          <w:highlight w:val="yellow"/>
          <w:rPrChange w:id="21657" w:author="Le Minh Nghia" w:date="2019-10-09T10:56:00Z">
            <w:rPr>
              <w:sz w:val="26"/>
              <w:szCs w:val="26"/>
            </w:rPr>
          </w:rPrChange>
        </w:rPr>
        <w:t xml:space="preserve"> </w:t>
      </w:r>
      <w:proofErr w:type="spellStart"/>
      <w:r w:rsidRPr="00B41112">
        <w:rPr>
          <w:sz w:val="26"/>
          <w:szCs w:val="26"/>
          <w:highlight w:val="yellow"/>
          <w:rPrChange w:id="21658" w:author="Le Minh Nghia" w:date="2019-10-09T10:56:00Z">
            <w:rPr>
              <w:sz w:val="26"/>
              <w:szCs w:val="26"/>
            </w:rPr>
          </w:rPrChange>
        </w:rPr>
        <w:t>vào</w:t>
      </w:r>
      <w:proofErr w:type="spellEnd"/>
      <w:r w:rsidRPr="00B41112">
        <w:rPr>
          <w:sz w:val="26"/>
          <w:szCs w:val="26"/>
          <w:highlight w:val="yellow"/>
          <w:rPrChange w:id="21659" w:author="Le Minh Nghia" w:date="2019-10-09T10:56:00Z">
            <w:rPr>
              <w:sz w:val="26"/>
              <w:szCs w:val="26"/>
            </w:rPr>
          </w:rPrChange>
        </w:rPr>
        <w:t xml:space="preserve"> icon </w:t>
      </w:r>
      <w:proofErr w:type="spellStart"/>
      <w:r w:rsidRPr="00B41112">
        <w:rPr>
          <w:sz w:val="26"/>
          <w:szCs w:val="26"/>
          <w:highlight w:val="yellow"/>
          <w:rPrChange w:id="21660" w:author="Le Minh Nghia" w:date="2019-10-09T10:56:00Z">
            <w:rPr>
              <w:sz w:val="26"/>
              <w:szCs w:val="26"/>
            </w:rPr>
          </w:rPrChange>
        </w:rPr>
        <w:t>Sửa</w:t>
      </w:r>
      <w:proofErr w:type="spellEnd"/>
      <w:r w:rsidRPr="00B41112">
        <w:rPr>
          <w:sz w:val="26"/>
          <w:szCs w:val="26"/>
          <w:highlight w:val="yellow"/>
          <w:rPrChange w:id="21661" w:author="Le Minh Nghia" w:date="2019-10-09T10:56:00Z">
            <w:rPr>
              <w:sz w:val="26"/>
              <w:szCs w:val="26"/>
            </w:rPr>
          </w:rPrChange>
        </w:rPr>
        <w:t xml:space="preserve"> </w:t>
      </w:r>
      <w:proofErr w:type="spellStart"/>
      <w:r w:rsidRPr="00B41112">
        <w:rPr>
          <w:sz w:val="26"/>
          <w:szCs w:val="26"/>
          <w:highlight w:val="yellow"/>
          <w:rPrChange w:id="21662" w:author="Le Minh Nghia" w:date="2019-10-09T10:56:00Z">
            <w:rPr>
              <w:sz w:val="26"/>
              <w:szCs w:val="26"/>
            </w:rPr>
          </w:rPrChange>
        </w:rPr>
        <w:t>thì</w:t>
      </w:r>
      <w:proofErr w:type="spellEnd"/>
      <w:r w:rsidRPr="00B41112">
        <w:rPr>
          <w:sz w:val="26"/>
          <w:szCs w:val="26"/>
          <w:highlight w:val="yellow"/>
          <w:rPrChange w:id="21663" w:author="Le Minh Nghia" w:date="2019-10-09T10:56:00Z">
            <w:rPr>
              <w:sz w:val="26"/>
              <w:szCs w:val="26"/>
            </w:rPr>
          </w:rPrChange>
        </w:rPr>
        <w:t xml:space="preserve"> </w:t>
      </w:r>
      <w:proofErr w:type="spellStart"/>
      <w:r w:rsidRPr="00B41112">
        <w:rPr>
          <w:sz w:val="26"/>
          <w:szCs w:val="26"/>
          <w:highlight w:val="yellow"/>
          <w:rPrChange w:id="21664" w:author="Le Minh Nghia" w:date="2019-10-09T10:56:00Z">
            <w:rPr>
              <w:sz w:val="26"/>
              <w:szCs w:val="26"/>
            </w:rPr>
          </w:rPrChange>
        </w:rPr>
        <w:t>sẽ</w:t>
      </w:r>
      <w:proofErr w:type="spellEnd"/>
      <w:r w:rsidRPr="00B41112">
        <w:rPr>
          <w:sz w:val="26"/>
          <w:szCs w:val="26"/>
          <w:highlight w:val="yellow"/>
          <w:rPrChange w:id="21665" w:author="Le Minh Nghia" w:date="2019-10-09T10:56:00Z">
            <w:rPr>
              <w:sz w:val="26"/>
              <w:szCs w:val="26"/>
            </w:rPr>
          </w:rPrChange>
        </w:rPr>
        <w:t xml:space="preserve"> </w:t>
      </w:r>
      <w:proofErr w:type="spellStart"/>
      <w:r w:rsidRPr="00B41112">
        <w:rPr>
          <w:sz w:val="26"/>
          <w:szCs w:val="26"/>
          <w:highlight w:val="yellow"/>
          <w:rPrChange w:id="21666" w:author="Le Minh Nghia" w:date="2019-10-09T10:56:00Z">
            <w:rPr>
              <w:sz w:val="26"/>
              <w:szCs w:val="26"/>
            </w:rPr>
          </w:rPrChange>
        </w:rPr>
        <w:t>hiển</w:t>
      </w:r>
      <w:proofErr w:type="spellEnd"/>
      <w:r w:rsidRPr="00B41112">
        <w:rPr>
          <w:sz w:val="26"/>
          <w:szCs w:val="26"/>
          <w:highlight w:val="yellow"/>
          <w:rPrChange w:id="21667" w:author="Le Minh Nghia" w:date="2019-10-09T10:56:00Z">
            <w:rPr>
              <w:sz w:val="26"/>
              <w:szCs w:val="26"/>
            </w:rPr>
          </w:rPrChange>
        </w:rPr>
        <w:t xml:space="preserve"> </w:t>
      </w:r>
      <w:proofErr w:type="spellStart"/>
      <w:r w:rsidRPr="00B41112">
        <w:rPr>
          <w:sz w:val="26"/>
          <w:szCs w:val="26"/>
          <w:highlight w:val="yellow"/>
          <w:rPrChange w:id="21668" w:author="Le Minh Nghia" w:date="2019-10-09T10:56:00Z">
            <w:rPr>
              <w:sz w:val="26"/>
              <w:szCs w:val="26"/>
            </w:rPr>
          </w:rPrChange>
        </w:rPr>
        <w:t>thị</w:t>
      </w:r>
      <w:proofErr w:type="spellEnd"/>
      <w:r w:rsidRPr="00B41112">
        <w:rPr>
          <w:sz w:val="26"/>
          <w:szCs w:val="26"/>
          <w:highlight w:val="yellow"/>
          <w:rPrChange w:id="21669" w:author="Le Minh Nghia" w:date="2019-10-09T10:56:00Z">
            <w:rPr>
              <w:sz w:val="26"/>
              <w:szCs w:val="26"/>
            </w:rPr>
          </w:rPrChange>
        </w:rPr>
        <w:t xml:space="preserve"> ra </w:t>
      </w:r>
      <w:proofErr w:type="spellStart"/>
      <w:r w:rsidRPr="00B41112">
        <w:rPr>
          <w:sz w:val="26"/>
          <w:szCs w:val="26"/>
          <w:highlight w:val="yellow"/>
          <w:rPrChange w:id="21670" w:author="Le Minh Nghia" w:date="2019-10-09T10:56:00Z">
            <w:rPr>
              <w:sz w:val="26"/>
              <w:szCs w:val="26"/>
            </w:rPr>
          </w:rPrChange>
        </w:rPr>
        <w:t>giao</w:t>
      </w:r>
      <w:proofErr w:type="spellEnd"/>
      <w:r w:rsidRPr="00B41112">
        <w:rPr>
          <w:sz w:val="26"/>
          <w:szCs w:val="26"/>
          <w:highlight w:val="yellow"/>
          <w:rPrChange w:id="21671" w:author="Le Minh Nghia" w:date="2019-10-09T10:56:00Z">
            <w:rPr>
              <w:sz w:val="26"/>
              <w:szCs w:val="26"/>
            </w:rPr>
          </w:rPrChange>
        </w:rPr>
        <w:t xml:space="preserve"> </w:t>
      </w:r>
      <w:proofErr w:type="spellStart"/>
      <w:r w:rsidRPr="00B41112">
        <w:rPr>
          <w:sz w:val="26"/>
          <w:szCs w:val="26"/>
          <w:highlight w:val="yellow"/>
          <w:rPrChange w:id="21672" w:author="Le Minh Nghia" w:date="2019-10-09T10:56:00Z">
            <w:rPr>
              <w:sz w:val="26"/>
              <w:szCs w:val="26"/>
            </w:rPr>
          </w:rPrChange>
        </w:rPr>
        <w:t>diện</w:t>
      </w:r>
      <w:proofErr w:type="spellEnd"/>
      <w:r w:rsidRPr="00B41112">
        <w:rPr>
          <w:sz w:val="26"/>
          <w:szCs w:val="26"/>
          <w:highlight w:val="yellow"/>
          <w:rPrChange w:id="21673" w:author="Le Minh Nghia" w:date="2019-10-09T10:56:00Z">
            <w:rPr>
              <w:sz w:val="26"/>
              <w:szCs w:val="26"/>
            </w:rPr>
          </w:rPrChange>
        </w:rPr>
        <w:t xml:space="preserve"> </w:t>
      </w:r>
      <w:proofErr w:type="spellStart"/>
      <w:r w:rsidRPr="00B41112">
        <w:rPr>
          <w:sz w:val="26"/>
          <w:szCs w:val="26"/>
          <w:highlight w:val="yellow"/>
          <w:rPrChange w:id="21674" w:author="Le Minh Nghia" w:date="2019-10-09T10:56:00Z">
            <w:rPr>
              <w:sz w:val="26"/>
              <w:szCs w:val="26"/>
            </w:rPr>
          </w:rPrChange>
        </w:rPr>
        <w:t>sửa</w:t>
      </w:r>
      <w:proofErr w:type="spellEnd"/>
      <w:r w:rsidRPr="00B41112">
        <w:rPr>
          <w:sz w:val="26"/>
          <w:szCs w:val="26"/>
          <w:highlight w:val="yellow"/>
          <w:rPrChange w:id="21675" w:author="Le Minh Nghia" w:date="2019-10-09T10:56:00Z">
            <w:rPr>
              <w:sz w:val="26"/>
              <w:szCs w:val="26"/>
            </w:rPr>
          </w:rPrChange>
        </w:rPr>
        <w:t xml:space="preserve"> </w:t>
      </w:r>
      <w:proofErr w:type="spellStart"/>
      <w:r w:rsidRPr="00B41112">
        <w:rPr>
          <w:sz w:val="26"/>
          <w:szCs w:val="26"/>
          <w:highlight w:val="yellow"/>
          <w:rPrChange w:id="21676" w:author="Le Minh Nghia" w:date="2019-10-09T10:56:00Z">
            <w:rPr>
              <w:sz w:val="26"/>
              <w:szCs w:val="26"/>
            </w:rPr>
          </w:rPrChange>
        </w:rPr>
        <w:t>thông</w:t>
      </w:r>
      <w:proofErr w:type="spellEnd"/>
      <w:r w:rsidRPr="00B41112">
        <w:rPr>
          <w:sz w:val="26"/>
          <w:szCs w:val="26"/>
          <w:highlight w:val="yellow"/>
          <w:rPrChange w:id="21677" w:author="Le Minh Nghia" w:date="2019-10-09T10:56:00Z">
            <w:rPr>
              <w:sz w:val="26"/>
              <w:szCs w:val="26"/>
            </w:rPr>
          </w:rPrChange>
        </w:rPr>
        <w:t xml:space="preserve"> tin </w:t>
      </w:r>
      <w:proofErr w:type="spellStart"/>
      <w:r w:rsidRPr="00B41112">
        <w:rPr>
          <w:sz w:val="26"/>
          <w:szCs w:val="26"/>
          <w:highlight w:val="yellow"/>
          <w:rPrChange w:id="21678" w:author="Le Minh Nghia" w:date="2019-10-09T10:56:00Z">
            <w:rPr>
              <w:sz w:val="26"/>
              <w:szCs w:val="26"/>
            </w:rPr>
          </w:rPrChange>
        </w:rPr>
        <w:t>của</w:t>
      </w:r>
      <w:proofErr w:type="spellEnd"/>
      <w:r w:rsidRPr="00B41112">
        <w:rPr>
          <w:sz w:val="26"/>
          <w:szCs w:val="26"/>
          <w:highlight w:val="yellow"/>
          <w:rPrChange w:id="21679" w:author="Le Minh Nghia" w:date="2019-10-09T10:56:00Z">
            <w:rPr>
              <w:sz w:val="26"/>
              <w:szCs w:val="26"/>
            </w:rPr>
          </w:rPrChange>
        </w:rPr>
        <w:t xml:space="preserve"> </w:t>
      </w:r>
      <w:proofErr w:type="spellStart"/>
      <w:r w:rsidRPr="00B41112">
        <w:rPr>
          <w:sz w:val="26"/>
          <w:szCs w:val="26"/>
          <w:highlight w:val="yellow"/>
          <w:rPrChange w:id="21680" w:author="Le Minh Nghia" w:date="2019-10-09T10:56:00Z">
            <w:rPr>
              <w:sz w:val="26"/>
              <w:szCs w:val="26"/>
            </w:rPr>
          </w:rPrChange>
        </w:rPr>
        <w:t>một</w:t>
      </w:r>
      <w:proofErr w:type="spellEnd"/>
      <w:r w:rsidRPr="00B41112">
        <w:rPr>
          <w:sz w:val="26"/>
          <w:szCs w:val="26"/>
          <w:highlight w:val="yellow"/>
          <w:rPrChange w:id="21681" w:author="Le Minh Nghia" w:date="2019-10-09T10:56:00Z">
            <w:rPr>
              <w:sz w:val="26"/>
              <w:szCs w:val="26"/>
            </w:rPr>
          </w:rPrChange>
        </w:rPr>
        <w:t xml:space="preserve"> </w:t>
      </w:r>
      <w:proofErr w:type="spellStart"/>
      <w:r w:rsidRPr="00B41112">
        <w:rPr>
          <w:sz w:val="26"/>
          <w:szCs w:val="26"/>
          <w:highlight w:val="yellow"/>
          <w:rPrChange w:id="21682" w:author="Le Minh Nghia" w:date="2019-10-09T10:56:00Z">
            <w:rPr>
              <w:sz w:val="26"/>
              <w:szCs w:val="26"/>
            </w:rPr>
          </w:rPrChange>
        </w:rPr>
        <w:t>sinh</w:t>
      </w:r>
      <w:proofErr w:type="spellEnd"/>
      <w:r w:rsidRPr="00B41112">
        <w:rPr>
          <w:sz w:val="26"/>
          <w:szCs w:val="26"/>
          <w:highlight w:val="yellow"/>
          <w:rPrChange w:id="21683" w:author="Le Minh Nghia" w:date="2019-10-09T10:56:00Z">
            <w:rPr>
              <w:sz w:val="26"/>
              <w:szCs w:val="26"/>
            </w:rPr>
          </w:rPrChange>
        </w:rPr>
        <w:t xml:space="preserve"> </w:t>
      </w:r>
      <w:proofErr w:type="spellStart"/>
      <w:r w:rsidRPr="00B41112">
        <w:rPr>
          <w:sz w:val="26"/>
          <w:szCs w:val="26"/>
          <w:highlight w:val="yellow"/>
          <w:rPrChange w:id="21684" w:author="Le Minh Nghia" w:date="2019-10-09T10:56:00Z">
            <w:rPr>
              <w:sz w:val="26"/>
              <w:szCs w:val="26"/>
            </w:rPr>
          </w:rPrChange>
        </w:rPr>
        <w:t>viên</w:t>
      </w:r>
      <w:proofErr w:type="spellEnd"/>
      <w:r w:rsidRPr="00B41112">
        <w:rPr>
          <w:sz w:val="26"/>
          <w:szCs w:val="26"/>
          <w:highlight w:val="yellow"/>
          <w:rPrChange w:id="21685" w:author="Le Minh Nghia" w:date="2019-10-09T10:56:00Z">
            <w:rPr>
              <w:sz w:val="26"/>
              <w:szCs w:val="26"/>
            </w:rPr>
          </w:rPrChange>
        </w:rPr>
        <w:t>:</w:t>
      </w:r>
    </w:p>
    <w:p w:rsidR="000D0058" w:rsidRPr="00B41112" w:rsidRDefault="000D0058" w:rsidP="000D0058">
      <w:pPr>
        <w:rPr>
          <w:sz w:val="26"/>
          <w:szCs w:val="26"/>
          <w:rPrChange w:id="21686" w:author="Le Minh Nghia" w:date="2019-10-09T10:56:00Z">
            <w:rPr>
              <w:sz w:val="26"/>
              <w:szCs w:val="26"/>
            </w:rPr>
          </w:rPrChange>
        </w:rPr>
      </w:pPr>
      <w:r w:rsidRPr="00B41112">
        <w:rPr>
          <w:noProof/>
          <w:sz w:val="26"/>
          <w:szCs w:val="26"/>
          <w:rPrChange w:id="21687" w:author="Le Minh Nghia" w:date="2019-10-09T10:56:00Z">
            <w:rPr>
              <w:noProof/>
            </w:rPr>
          </w:rPrChange>
        </w:rPr>
        <w:drawing>
          <wp:inline distT="0" distB="0" distL="0" distR="0" wp14:anchorId="012783E2" wp14:editId="604F7AC7">
            <wp:extent cx="5972175" cy="3424555"/>
            <wp:effectExtent l="0" t="0" r="952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424555"/>
                    </a:xfrm>
                    <a:prstGeom prst="rect">
                      <a:avLst/>
                    </a:prstGeom>
                  </pic:spPr>
                </pic:pic>
              </a:graphicData>
            </a:graphic>
          </wp:inline>
        </w:drawing>
      </w:r>
    </w:p>
    <w:p w:rsidR="000D0058" w:rsidRPr="00B41112" w:rsidRDefault="000D0058" w:rsidP="000D0058">
      <w:pPr>
        <w:jc w:val="center"/>
        <w:rPr>
          <w:i/>
          <w:sz w:val="26"/>
          <w:szCs w:val="26"/>
          <w:rPrChange w:id="21688" w:author="Le Minh Nghia" w:date="2019-10-09T10:56:00Z">
            <w:rPr>
              <w:i/>
              <w:sz w:val="24"/>
              <w:szCs w:val="24"/>
            </w:rPr>
          </w:rPrChange>
        </w:rPr>
      </w:pPr>
      <w:proofErr w:type="spellStart"/>
      <w:r w:rsidRPr="00B41112">
        <w:rPr>
          <w:i/>
          <w:sz w:val="26"/>
          <w:szCs w:val="26"/>
          <w:rPrChange w:id="21689" w:author="Le Minh Nghia" w:date="2019-10-09T10:56:00Z">
            <w:rPr>
              <w:i/>
              <w:sz w:val="24"/>
              <w:szCs w:val="24"/>
            </w:rPr>
          </w:rPrChange>
        </w:rPr>
        <w:t>H</w:t>
      </w:r>
      <w:r w:rsidR="002D2F91" w:rsidRPr="00B41112">
        <w:rPr>
          <w:i/>
          <w:sz w:val="26"/>
          <w:szCs w:val="26"/>
          <w:rPrChange w:id="21690" w:author="Le Minh Nghia" w:date="2019-10-09T10:56:00Z">
            <w:rPr>
              <w:i/>
              <w:sz w:val="24"/>
              <w:szCs w:val="24"/>
            </w:rPr>
          </w:rPrChange>
        </w:rPr>
        <w:t>ình</w:t>
      </w:r>
      <w:proofErr w:type="spellEnd"/>
      <w:r w:rsidR="002D2F91" w:rsidRPr="00B41112">
        <w:rPr>
          <w:i/>
          <w:sz w:val="26"/>
          <w:szCs w:val="26"/>
          <w:rPrChange w:id="21691" w:author="Le Minh Nghia" w:date="2019-10-09T10:56:00Z">
            <w:rPr>
              <w:i/>
              <w:sz w:val="24"/>
              <w:szCs w:val="24"/>
            </w:rPr>
          </w:rPrChange>
        </w:rPr>
        <w:t xml:space="preserve"> 4.b.1.4</w:t>
      </w:r>
      <w:r w:rsidRPr="00B41112">
        <w:rPr>
          <w:i/>
          <w:sz w:val="26"/>
          <w:szCs w:val="26"/>
          <w:rPrChange w:id="21692" w:author="Le Minh Nghia" w:date="2019-10-09T10:56:00Z">
            <w:rPr>
              <w:i/>
              <w:sz w:val="24"/>
              <w:szCs w:val="24"/>
            </w:rPr>
          </w:rPrChange>
        </w:rPr>
        <w:t xml:space="preserve">. </w:t>
      </w:r>
      <w:proofErr w:type="spellStart"/>
      <w:r w:rsidRPr="00B41112">
        <w:rPr>
          <w:i/>
          <w:sz w:val="26"/>
          <w:szCs w:val="26"/>
          <w:rPrChange w:id="21693" w:author="Le Minh Nghia" w:date="2019-10-09T10:56:00Z">
            <w:rPr>
              <w:i/>
              <w:sz w:val="24"/>
              <w:szCs w:val="24"/>
            </w:rPr>
          </w:rPrChange>
        </w:rPr>
        <w:t>Giao</w:t>
      </w:r>
      <w:proofErr w:type="spellEnd"/>
      <w:r w:rsidRPr="00B41112">
        <w:rPr>
          <w:i/>
          <w:sz w:val="26"/>
          <w:szCs w:val="26"/>
          <w:rPrChange w:id="21694" w:author="Le Minh Nghia" w:date="2019-10-09T10:56:00Z">
            <w:rPr>
              <w:i/>
              <w:sz w:val="24"/>
              <w:szCs w:val="24"/>
            </w:rPr>
          </w:rPrChange>
        </w:rPr>
        <w:t xml:space="preserve"> </w:t>
      </w:r>
      <w:proofErr w:type="spellStart"/>
      <w:r w:rsidRPr="00B41112">
        <w:rPr>
          <w:i/>
          <w:sz w:val="26"/>
          <w:szCs w:val="26"/>
          <w:rPrChange w:id="21695" w:author="Le Minh Nghia" w:date="2019-10-09T10:56:00Z">
            <w:rPr>
              <w:i/>
              <w:sz w:val="24"/>
              <w:szCs w:val="24"/>
            </w:rPr>
          </w:rPrChange>
        </w:rPr>
        <w:t>diện</w:t>
      </w:r>
      <w:proofErr w:type="spellEnd"/>
      <w:r w:rsidRPr="00B41112">
        <w:rPr>
          <w:i/>
          <w:sz w:val="26"/>
          <w:szCs w:val="26"/>
          <w:rPrChange w:id="21696" w:author="Le Minh Nghia" w:date="2019-10-09T10:56:00Z">
            <w:rPr>
              <w:i/>
              <w:sz w:val="24"/>
              <w:szCs w:val="24"/>
            </w:rPr>
          </w:rPrChange>
        </w:rPr>
        <w:t xml:space="preserve"> </w:t>
      </w:r>
      <w:proofErr w:type="spellStart"/>
      <w:r w:rsidRPr="00B41112">
        <w:rPr>
          <w:i/>
          <w:sz w:val="26"/>
          <w:szCs w:val="26"/>
          <w:rPrChange w:id="21697" w:author="Le Minh Nghia" w:date="2019-10-09T10:56:00Z">
            <w:rPr>
              <w:i/>
              <w:sz w:val="24"/>
              <w:szCs w:val="24"/>
            </w:rPr>
          </w:rPrChange>
        </w:rPr>
        <w:t>sửa</w:t>
      </w:r>
      <w:proofErr w:type="spellEnd"/>
      <w:r w:rsidRPr="00B41112">
        <w:rPr>
          <w:i/>
          <w:sz w:val="26"/>
          <w:szCs w:val="26"/>
          <w:rPrChange w:id="21698" w:author="Le Minh Nghia" w:date="2019-10-09T10:56:00Z">
            <w:rPr>
              <w:i/>
              <w:sz w:val="24"/>
              <w:szCs w:val="24"/>
            </w:rPr>
          </w:rPrChange>
        </w:rPr>
        <w:t xml:space="preserve"> </w:t>
      </w:r>
      <w:proofErr w:type="spellStart"/>
      <w:r w:rsidRPr="00B41112">
        <w:rPr>
          <w:i/>
          <w:sz w:val="26"/>
          <w:szCs w:val="26"/>
          <w:rPrChange w:id="21699" w:author="Le Minh Nghia" w:date="2019-10-09T10:56:00Z">
            <w:rPr>
              <w:i/>
              <w:sz w:val="24"/>
              <w:szCs w:val="24"/>
            </w:rPr>
          </w:rPrChange>
        </w:rPr>
        <w:t>thông</w:t>
      </w:r>
      <w:proofErr w:type="spellEnd"/>
      <w:r w:rsidRPr="00B41112">
        <w:rPr>
          <w:i/>
          <w:sz w:val="26"/>
          <w:szCs w:val="26"/>
          <w:rPrChange w:id="21700" w:author="Le Minh Nghia" w:date="2019-10-09T10:56:00Z">
            <w:rPr>
              <w:i/>
              <w:sz w:val="24"/>
              <w:szCs w:val="24"/>
            </w:rPr>
          </w:rPrChange>
        </w:rPr>
        <w:t xml:space="preserve"> tin </w:t>
      </w:r>
      <w:proofErr w:type="spellStart"/>
      <w:r w:rsidRPr="00B41112">
        <w:rPr>
          <w:i/>
          <w:sz w:val="26"/>
          <w:szCs w:val="26"/>
          <w:rPrChange w:id="21701" w:author="Le Minh Nghia" w:date="2019-10-09T10:56:00Z">
            <w:rPr>
              <w:i/>
              <w:sz w:val="24"/>
              <w:szCs w:val="24"/>
            </w:rPr>
          </w:rPrChange>
        </w:rPr>
        <w:t>sinh</w:t>
      </w:r>
      <w:proofErr w:type="spellEnd"/>
      <w:r w:rsidRPr="00B41112">
        <w:rPr>
          <w:i/>
          <w:sz w:val="26"/>
          <w:szCs w:val="26"/>
          <w:rPrChange w:id="21702" w:author="Le Minh Nghia" w:date="2019-10-09T10:56:00Z">
            <w:rPr>
              <w:i/>
              <w:sz w:val="24"/>
              <w:szCs w:val="24"/>
            </w:rPr>
          </w:rPrChange>
        </w:rPr>
        <w:t xml:space="preserve"> </w:t>
      </w:r>
      <w:proofErr w:type="spellStart"/>
      <w:r w:rsidRPr="00B41112">
        <w:rPr>
          <w:i/>
          <w:sz w:val="26"/>
          <w:szCs w:val="26"/>
          <w:rPrChange w:id="21703" w:author="Le Minh Nghia" w:date="2019-10-09T10:56:00Z">
            <w:rPr>
              <w:i/>
              <w:sz w:val="24"/>
              <w:szCs w:val="24"/>
            </w:rPr>
          </w:rPrChange>
        </w:rPr>
        <w:t>viên</w:t>
      </w:r>
      <w:proofErr w:type="spellEnd"/>
    </w:p>
    <w:p w:rsidR="000D0058" w:rsidRPr="00B41112" w:rsidRDefault="000D0058" w:rsidP="000D0058">
      <w:pPr>
        <w:jc w:val="center"/>
        <w:rPr>
          <w:i/>
          <w:sz w:val="26"/>
          <w:szCs w:val="26"/>
          <w:rPrChange w:id="21704" w:author="Le Minh Nghia" w:date="2019-10-09T10:56:00Z">
            <w:rPr>
              <w:i/>
              <w:sz w:val="24"/>
              <w:szCs w:val="24"/>
            </w:rPr>
          </w:rPrChange>
        </w:rPr>
      </w:pPr>
    </w:p>
    <w:p w:rsidR="000D0058" w:rsidRPr="00B41112" w:rsidRDefault="000D0058">
      <w:pPr>
        <w:pStyle w:val="ListParagraph"/>
        <w:numPr>
          <w:ilvl w:val="0"/>
          <w:numId w:val="5"/>
        </w:numPr>
        <w:ind w:left="360"/>
        <w:rPr>
          <w:sz w:val="26"/>
          <w:szCs w:val="26"/>
          <w:rPrChange w:id="21705" w:author="Le Minh Nghia" w:date="2019-10-09T10:56:00Z">
            <w:rPr>
              <w:sz w:val="26"/>
              <w:szCs w:val="26"/>
            </w:rPr>
          </w:rPrChange>
        </w:rPr>
        <w:pPrChange w:id="21706" w:author="Le Minh Nghia" w:date="2019-10-09T10:33:00Z">
          <w:pPr>
            <w:pStyle w:val="ListParagraph"/>
            <w:numPr>
              <w:numId w:val="5"/>
            </w:numPr>
            <w:ind w:left="1440" w:hanging="360"/>
          </w:pPr>
        </w:pPrChange>
      </w:pPr>
      <w:r w:rsidRPr="00B41112">
        <w:rPr>
          <w:sz w:val="26"/>
          <w:szCs w:val="26"/>
          <w:rPrChange w:id="21707" w:author="Le Minh Nghia" w:date="2019-10-09T10:56:00Z">
            <w:rPr>
              <w:sz w:val="26"/>
              <w:szCs w:val="26"/>
            </w:rPr>
          </w:rPrChange>
        </w:rPr>
        <w:lastRenderedPageBreak/>
        <w:t xml:space="preserve">Sau </w:t>
      </w:r>
      <w:proofErr w:type="spellStart"/>
      <w:r w:rsidRPr="00B41112">
        <w:rPr>
          <w:sz w:val="26"/>
          <w:szCs w:val="26"/>
          <w:rPrChange w:id="21708" w:author="Le Minh Nghia" w:date="2019-10-09T10:56:00Z">
            <w:rPr>
              <w:sz w:val="26"/>
              <w:szCs w:val="26"/>
            </w:rPr>
          </w:rPrChange>
        </w:rPr>
        <w:t>khi</w:t>
      </w:r>
      <w:proofErr w:type="spellEnd"/>
      <w:r w:rsidRPr="00B41112">
        <w:rPr>
          <w:sz w:val="26"/>
          <w:szCs w:val="26"/>
          <w:rPrChange w:id="21709" w:author="Le Minh Nghia" w:date="2019-10-09T10:56:00Z">
            <w:rPr>
              <w:sz w:val="26"/>
              <w:szCs w:val="26"/>
            </w:rPr>
          </w:rPrChange>
        </w:rPr>
        <w:t xml:space="preserve"> </w:t>
      </w:r>
      <w:proofErr w:type="spellStart"/>
      <w:r w:rsidRPr="00B41112">
        <w:rPr>
          <w:sz w:val="26"/>
          <w:szCs w:val="26"/>
          <w:rPrChange w:id="21710" w:author="Le Minh Nghia" w:date="2019-10-09T10:56:00Z">
            <w:rPr>
              <w:sz w:val="26"/>
              <w:szCs w:val="26"/>
            </w:rPr>
          </w:rPrChange>
        </w:rPr>
        <w:t>nhấn</w:t>
      </w:r>
      <w:proofErr w:type="spellEnd"/>
      <w:r w:rsidRPr="00B41112">
        <w:rPr>
          <w:sz w:val="26"/>
          <w:szCs w:val="26"/>
          <w:rPrChange w:id="21711" w:author="Le Minh Nghia" w:date="2019-10-09T10:56:00Z">
            <w:rPr>
              <w:sz w:val="26"/>
              <w:szCs w:val="26"/>
            </w:rPr>
          </w:rPrChange>
        </w:rPr>
        <w:t xml:space="preserve"> </w:t>
      </w:r>
      <w:proofErr w:type="spellStart"/>
      <w:r w:rsidRPr="00B41112">
        <w:rPr>
          <w:sz w:val="26"/>
          <w:szCs w:val="26"/>
          <w:rPrChange w:id="21712" w:author="Le Minh Nghia" w:date="2019-10-09T10:56:00Z">
            <w:rPr>
              <w:sz w:val="26"/>
              <w:szCs w:val="26"/>
            </w:rPr>
          </w:rPrChange>
        </w:rPr>
        <w:t>vào</w:t>
      </w:r>
      <w:proofErr w:type="spellEnd"/>
      <w:r w:rsidRPr="00B41112">
        <w:rPr>
          <w:sz w:val="26"/>
          <w:szCs w:val="26"/>
          <w:rPrChange w:id="21713" w:author="Le Minh Nghia" w:date="2019-10-09T10:56:00Z">
            <w:rPr>
              <w:sz w:val="26"/>
              <w:szCs w:val="26"/>
            </w:rPr>
          </w:rPrChange>
        </w:rPr>
        <w:t xml:space="preserve"> </w:t>
      </w:r>
      <w:proofErr w:type="spellStart"/>
      <w:r w:rsidRPr="00B41112">
        <w:rPr>
          <w:sz w:val="26"/>
          <w:szCs w:val="26"/>
          <w:rPrChange w:id="21714" w:author="Le Minh Nghia" w:date="2019-10-09T10:56:00Z">
            <w:rPr>
              <w:sz w:val="26"/>
              <w:szCs w:val="26"/>
            </w:rPr>
          </w:rPrChange>
        </w:rPr>
        <w:t>vào</w:t>
      </w:r>
      <w:proofErr w:type="spellEnd"/>
      <w:r w:rsidRPr="00B41112">
        <w:rPr>
          <w:sz w:val="26"/>
          <w:szCs w:val="26"/>
          <w:rPrChange w:id="21715" w:author="Le Minh Nghia" w:date="2019-10-09T10:56:00Z">
            <w:rPr>
              <w:sz w:val="26"/>
              <w:szCs w:val="26"/>
            </w:rPr>
          </w:rPrChange>
        </w:rPr>
        <w:t xml:space="preserve"> icon </w:t>
      </w:r>
      <w:proofErr w:type="spellStart"/>
      <w:r w:rsidRPr="00B41112">
        <w:rPr>
          <w:sz w:val="26"/>
          <w:szCs w:val="26"/>
          <w:rPrChange w:id="21716" w:author="Le Minh Nghia" w:date="2019-10-09T10:56:00Z">
            <w:rPr>
              <w:sz w:val="26"/>
              <w:szCs w:val="26"/>
            </w:rPr>
          </w:rPrChange>
        </w:rPr>
        <w:t>Xóa</w:t>
      </w:r>
      <w:proofErr w:type="spellEnd"/>
      <w:r w:rsidRPr="00B41112">
        <w:rPr>
          <w:sz w:val="26"/>
          <w:szCs w:val="26"/>
          <w:rPrChange w:id="21717" w:author="Le Minh Nghia" w:date="2019-10-09T10:56:00Z">
            <w:rPr>
              <w:sz w:val="26"/>
              <w:szCs w:val="26"/>
            </w:rPr>
          </w:rPrChange>
        </w:rPr>
        <w:t xml:space="preserve"> </w:t>
      </w:r>
      <w:proofErr w:type="spellStart"/>
      <w:r w:rsidRPr="00B41112">
        <w:rPr>
          <w:sz w:val="26"/>
          <w:szCs w:val="26"/>
          <w:rPrChange w:id="21718" w:author="Le Minh Nghia" w:date="2019-10-09T10:56:00Z">
            <w:rPr>
              <w:sz w:val="26"/>
              <w:szCs w:val="26"/>
            </w:rPr>
          </w:rPrChange>
        </w:rPr>
        <w:t>thì</w:t>
      </w:r>
      <w:proofErr w:type="spellEnd"/>
      <w:r w:rsidRPr="00B41112">
        <w:rPr>
          <w:sz w:val="26"/>
          <w:szCs w:val="26"/>
          <w:rPrChange w:id="21719" w:author="Le Minh Nghia" w:date="2019-10-09T10:56:00Z">
            <w:rPr>
              <w:sz w:val="26"/>
              <w:szCs w:val="26"/>
            </w:rPr>
          </w:rPrChange>
        </w:rPr>
        <w:t xml:space="preserve"> </w:t>
      </w:r>
      <w:proofErr w:type="spellStart"/>
      <w:r w:rsidRPr="00B41112">
        <w:rPr>
          <w:sz w:val="26"/>
          <w:szCs w:val="26"/>
          <w:rPrChange w:id="21720" w:author="Le Minh Nghia" w:date="2019-10-09T10:56:00Z">
            <w:rPr>
              <w:sz w:val="26"/>
              <w:szCs w:val="26"/>
            </w:rPr>
          </w:rPrChange>
        </w:rPr>
        <w:t>sẽ</w:t>
      </w:r>
      <w:proofErr w:type="spellEnd"/>
      <w:r w:rsidRPr="00B41112">
        <w:rPr>
          <w:sz w:val="26"/>
          <w:szCs w:val="26"/>
          <w:rPrChange w:id="21721" w:author="Le Minh Nghia" w:date="2019-10-09T10:56:00Z">
            <w:rPr>
              <w:sz w:val="26"/>
              <w:szCs w:val="26"/>
            </w:rPr>
          </w:rPrChange>
        </w:rPr>
        <w:t xml:space="preserve"> </w:t>
      </w:r>
      <w:proofErr w:type="spellStart"/>
      <w:r w:rsidRPr="00B41112">
        <w:rPr>
          <w:sz w:val="26"/>
          <w:szCs w:val="26"/>
          <w:rPrChange w:id="21722" w:author="Le Minh Nghia" w:date="2019-10-09T10:56:00Z">
            <w:rPr>
              <w:sz w:val="26"/>
              <w:szCs w:val="26"/>
            </w:rPr>
          </w:rPrChange>
        </w:rPr>
        <w:t>thực</w:t>
      </w:r>
      <w:proofErr w:type="spellEnd"/>
      <w:r w:rsidRPr="00B41112">
        <w:rPr>
          <w:sz w:val="26"/>
          <w:szCs w:val="26"/>
          <w:rPrChange w:id="21723" w:author="Le Minh Nghia" w:date="2019-10-09T10:56:00Z">
            <w:rPr>
              <w:sz w:val="26"/>
              <w:szCs w:val="26"/>
            </w:rPr>
          </w:rPrChange>
        </w:rPr>
        <w:t xml:space="preserve"> </w:t>
      </w:r>
      <w:proofErr w:type="spellStart"/>
      <w:r w:rsidRPr="00B41112">
        <w:rPr>
          <w:sz w:val="26"/>
          <w:szCs w:val="26"/>
          <w:rPrChange w:id="21724" w:author="Le Minh Nghia" w:date="2019-10-09T10:56:00Z">
            <w:rPr>
              <w:sz w:val="26"/>
              <w:szCs w:val="26"/>
            </w:rPr>
          </w:rPrChange>
        </w:rPr>
        <w:t>hiện</w:t>
      </w:r>
      <w:proofErr w:type="spellEnd"/>
      <w:r w:rsidRPr="00B41112">
        <w:rPr>
          <w:sz w:val="26"/>
          <w:szCs w:val="26"/>
          <w:rPrChange w:id="21725" w:author="Le Minh Nghia" w:date="2019-10-09T10:56:00Z">
            <w:rPr>
              <w:sz w:val="26"/>
              <w:szCs w:val="26"/>
            </w:rPr>
          </w:rPrChange>
        </w:rPr>
        <w:t xml:space="preserve"> </w:t>
      </w:r>
      <w:proofErr w:type="spellStart"/>
      <w:r w:rsidRPr="00B41112">
        <w:rPr>
          <w:sz w:val="26"/>
          <w:szCs w:val="26"/>
          <w:rPrChange w:id="21726" w:author="Le Minh Nghia" w:date="2019-10-09T10:56:00Z">
            <w:rPr>
              <w:sz w:val="26"/>
              <w:szCs w:val="26"/>
            </w:rPr>
          </w:rPrChange>
        </w:rPr>
        <w:t>hỏi</w:t>
      </w:r>
      <w:proofErr w:type="spellEnd"/>
      <w:r w:rsidRPr="00B41112">
        <w:rPr>
          <w:sz w:val="26"/>
          <w:szCs w:val="26"/>
          <w:rPrChange w:id="21727" w:author="Le Minh Nghia" w:date="2019-10-09T10:56:00Z">
            <w:rPr>
              <w:sz w:val="26"/>
              <w:szCs w:val="26"/>
            </w:rPr>
          </w:rPrChange>
        </w:rPr>
        <w:t xml:space="preserve"> </w:t>
      </w:r>
      <w:proofErr w:type="spellStart"/>
      <w:r w:rsidRPr="00B41112">
        <w:rPr>
          <w:sz w:val="26"/>
          <w:szCs w:val="26"/>
          <w:rPrChange w:id="21728" w:author="Le Minh Nghia" w:date="2019-10-09T10:56:00Z">
            <w:rPr>
              <w:sz w:val="26"/>
              <w:szCs w:val="26"/>
            </w:rPr>
          </w:rPrChange>
        </w:rPr>
        <w:t>có</w:t>
      </w:r>
      <w:proofErr w:type="spellEnd"/>
      <w:r w:rsidRPr="00B41112">
        <w:rPr>
          <w:sz w:val="26"/>
          <w:szCs w:val="26"/>
          <w:rPrChange w:id="21729" w:author="Le Minh Nghia" w:date="2019-10-09T10:56:00Z">
            <w:rPr>
              <w:sz w:val="26"/>
              <w:szCs w:val="26"/>
            </w:rPr>
          </w:rPrChange>
        </w:rPr>
        <w:t xml:space="preserve"> </w:t>
      </w:r>
      <w:proofErr w:type="spellStart"/>
      <w:r w:rsidRPr="00B41112">
        <w:rPr>
          <w:sz w:val="26"/>
          <w:szCs w:val="26"/>
          <w:rPrChange w:id="21730" w:author="Le Minh Nghia" w:date="2019-10-09T10:56:00Z">
            <w:rPr>
              <w:sz w:val="26"/>
              <w:szCs w:val="26"/>
            </w:rPr>
          </w:rPrChange>
        </w:rPr>
        <w:t>muốn</w:t>
      </w:r>
      <w:proofErr w:type="spellEnd"/>
      <w:r w:rsidRPr="00B41112">
        <w:rPr>
          <w:sz w:val="26"/>
          <w:szCs w:val="26"/>
          <w:rPrChange w:id="21731" w:author="Le Minh Nghia" w:date="2019-10-09T10:56:00Z">
            <w:rPr>
              <w:sz w:val="26"/>
              <w:szCs w:val="26"/>
            </w:rPr>
          </w:rPrChange>
        </w:rPr>
        <w:t xml:space="preserve"> </w:t>
      </w:r>
      <w:proofErr w:type="spellStart"/>
      <w:r w:rsidRPr="00B41112">
        <w:rPr>
          <w:sz w:val="26"/>
          <w:szCs w:val="26"/>
          <w:rPrChange w:id="21732" w:author="Le Minh Nghia" w:date="2019-10-09T10:56:00Z">
            <w:rPr>
              <w:sz w:val="26"/>
              <w:szCs w:val="26"/>
            </w:rPr>
          </w:rPrChange>
        </w:rPr>
        <w:t>xóa</w:t>
      </w:r>
      <w:proofErr w:type="spellEnd"/>
      <w:r w:rsidRPr="00B41112">
        <w:rPr>
          <w:sz w:val="26"/>
          <w:szCs w:val="26"/>
          <w:rPrChange w:id="21733" w:author="Le Minh Nghia" w:date="2019-10-09T10:56:00Z">
            <w:rPr>
              <w:sz w:val="26"/>
              <w:szCs w:val="26"/>
            </w:rPr>
          </w:rPrChange>
        </w:rPr>
        <w:t xml:space="preserve"> </w:t>
      </w:r>
      <w:proofErr w:type="spellStart"/>
      <w:r w:rsidRPr="00B41112">
        <w:rPr>
          <w:sz w:val="26"/>
          <w:szCs w:val="26"/>
          <w:rPrChange w:id="21734" w:author="Le Minh Nghia" w:date="2019-10-09T10:56:00Z">
            <w:rPr>
              <w:sz w:val="26"/>
              <w:szCs w:val="26"/>
            </w:rPr>
          </w:rPrChange>
        </w:rPr>
        <w:t>người</w:t>
      </w:r>
      <w:proofErr w:type="spellEnd"/>
      <w:r w:rsidRPr="00B41112">
        <w:rPr>
          <w:sz w:val="26"/>
          <w:szCs w:val="26"/>
          <w:rPrChange w:id="21735" w:author="Le Minh Nghia" w:date="2019-10-09T10:56:00Z">
            <w:rPr>
              <w:sz w:val="26"/>
              <w:szCs w:val="26"/>
            </w:rPr>
          </w:rPrChange>
        </w:rPr>
        <w:t xml:space="preserve"> </w:t>
      </w:r>
      <w:proofErr w:type="spellStart"/>
      <w:r w:rsidRPr="00B41112">
        <w:rPr>
          <w:sz w:val="26"/>
          <w:szCs w:val="26"/>
          <w:rPrChange w:id="21736" w:author="Le Minh Nghia" w:date="2019-10-09T10:56:00Z">
            <w:rPr>
              <w:sz w:val="26"/>
              <w:szCs w:val="26"/>
            </w:rPr>
          </w:rPrChange>
        </w:rPr>
        <w:t>dùng</w:t>
      </w:r>
      <w:proofErr w:type="spellEnd"/>
      <w:r w:rsidRPr="00B41112">
        <w:rPr>
          <w:sz w:val="26"/>
          <w:szCs w:val="26"/>
          <w:rPrChange w:id="21737" w:author="Le Minh Nghia" w:date="2019-10-09T10:56:00Z">
            <w:rPr>
              <w:sz w:val="26"/>
              <w:szCs w:val="26"/>
            </w:rPr>
          </w:rPrChange>
        </w:rPr>
        <w:t xml:space="preserve"> </w:t>
      </w:r>
      <w:proofErr w:type="spellStart"/>
      <w:r w:rsidRPr="00B41112">
        <w:rPr>
          <w:sz w:val="26"/>
          <w:szCs w:val="26"/>
          <w:rPrChange w:id="21738" w:author="Le Minh Nghia" w:date="2019-10-09T10:56:00Z">
            <w:rPr>
              <w:sz w:val="26"/>
              <w:szCs w:val="26"/>
            </w:rPr>
          </w:rPrChange>
        </w:rPr>
        <w:t>này</w:t>
      </w:r>
      <w:proofErr w:type="spellEnd"/>
      <w:r w:rsidRPr="00B41112">
        <w:rPr>
          <w:sz w:val="26"/>
          <w:szCs w:val="26"/>
          <w:rPrChange w:id="21739" w:author="Le Minh Nghia" w:date="2019-10-09T10:56:00Z">
            <w:rPr>
              <w:sz w:val="26"/>
              <w:szCs w:val="26"/>
            </w:rPr>
          </w:rPrChange>
        </w:rPr>
        <w:t xml:space="preserve"> </w:t>
      </w:r>
      <w:proofErr w:type="spellStart"/>
      <w:r w:rsidRPr="00B41112">
        <w:rPr>
          <w:sz w:val="26"/>
          <w:szCs w:val="26"/>
          <w:rPrChange w:id="21740" w:author="Le Minh Nghia" w:date="2019-10-09T10:56:00Z">
            <w:rPr>
              <w:sz w:val="26"/>
              <w:szCs w:val="26"/>
            </w:rPr>
          </w:rPrChange>
        </w:rPr>
        <w:t>không</w:t>
      </w:r>
      <w:proofErr w:type="spellEnd"/>
      <w:r w:rsidRPr="00B41112">
        <w:rPr>
          <w:sz w:val="26"/>
          <w:szCs w:val="26"/>
          <w:rPrChange w:id="21741" w:author="Le Minh Nghia" w:date="2019-10-09T10:56:00Z">
            <w:rPr>
              <w:sz w:val="26"/>
              <w:szCs w:val="26"/>
            </w:rPr>
          </w:rPrChange>
        </w:rPr>
        <w:t xml:space="preserve">? </w:t>
      </w:r>
      <w:proofErr w:type="spellStart"/>
      <w:r w:rsidRPr="00B41112">
        <w:rPr>
          <w:sz w:val="26"/>
          <w:szCs w:val="26"/>
          <w:rPrChange w:id="21742" w:author="Le Minh Nghia" w:date="2019-10-09T10:56:00Z">
            <w:rPr>
              <w:sz w:val="26"/>
              <w:szCs w:val="26"/>
            </w:rPr>
          </w:rPrChange>
        </w:rPr>
        <w:t>Nếu</w:t>
      </w:r>
      <w:proofErr w:type="spellEnd"/>
      <w:r w:rsidRPr="00B41112">
        <w:rPr>
          <w:sz w:val="26"/>
          <w:szCs w:val="26"/>
          <w:rPrChange w:id="21743" w:author="Le Minh Nghia" w:date="2019-10-09T10:56:00Z">
            <w:rPr>
              <w:sz w:val="26"/>
              <w:szCs w:val="26"/>
            </w:rPr>
          </w:rPrChange>
        </w:rPr>
        <w:t xml:space="preserve"> </w:t>
      </w:r>
      <w:proofErr w:type="spellStart"/>
      <w:r w:rsidRPr="00B41112">
        <w:rPr>
          <w:sz w:val="26"/>
          <w:szCs w:val="26"/>
          <w:rPrChange w:id="21744" w:author="Le Minh Nghia" w:date="2019-10-09T10:56:00Z">
            <w:rPr>
              <w:sz w:val="26"/>
              <w:szCs w:val="26"/>
            </w:rPr>
          </w:rPrChange>
        </w:rPr>
        <w:t>nhấn</w:t>
      </w:r>
      <w:proofErr w:type="spellEnd"/>
      <w:r w:rsidRPr="00B41112">
        <w:rPr>
          <w:sz w:val="26"/>
          <w:szCs w:val="26"/>
          <w:rPrChange w:id="21745" w:author="Le Minh Nghia" w:date="2019-10-09T10:56:00Z">
            <w:rPr>
              <w:sz w:val="26"/>
              <w:szCs w:val="26"/>
            </w:rPr>
          </w:rPrChange>
        </w:rPr>
        <w:t xml:space="preserve"> </w:t>
      </w:r>
      <w:proofErr w:type="spellStart"/>
      <w:r w:rsidRPr="00B41112">
        <w:rPr>
          <w:sz w:val="26"/>
          <w:szCs w:val="26"/>
          <w:rPrChange w:id="21746" w:author="Le Minh Nghia" w:date="2019-10-09T10:56:00Z">
            <w:rPr>
              <w:sz w:val="26"/>
              <w:szCs w:val="26"/>
            </w:rPr>
          </w:rPrChange>
        </w:rPr>
        <w:t>vào</w:t>
      </w:r>
      <w:proofErr w:type="spellEnd"/>
      <w:r w:rsidRPr="00B41112">
        <w:rPr>
          <w:sz w:val="26"/>
          <w:szCs w:val="26"/>
          <w:rPrChange w:id="21747" w:author="Le Minh Nghia" w:date="2019-10-09T10:56:00Z">
            <w:rPr>
              <w:sz w:val="26"/>
              <w:szCs w:val="26"/>
            </w:rPr>
          </w:rPrChange>
        </w:rPr>
        <w:t xml:space="preserve"> </w:t>
      </w:r>
      <w:proofErr w:type="spellStart"/>
      <w:r w:rsidRPr="00B41112">
        <w:rPr>
          <w:sz w:val="26"/>
          <w:szCs w:val="26"/>
          <w:rPrChange w:id="21748" w:author="Le Minh Nghia" w:date="2019-10-09T10:56:00Z">
            <w:rPr>
              <w:sz w:val="26"/>
              <w:szCs w:val="26"/>
            </w:rPr>
          </w:rPrChange>
        </w:rPr>
        <w:t>nút</w:t>
      </w:r>
      <w:proofErr w:type="spellEnd"/>
      <w:r w:rsidRPr="00B41112">
        <w:rPr>
          <w:sz w:val="26"/>
          <w:szCs w:val="26"/>
          <w:rPrChange w:id="21749" w:author="Le Minh Nghia" w:date="2019-10-09T10:56:00Z">
            <w:rPr>
              <w:sz w:val="26"/>
              <w:szCs w:val="26"/>
            </w:rPr>
          </w:rPrChange>
        </w:rPr>
        <w:t xml:space="preserve"> Ok </w:t>
      </w:r>
      <w:proofErr w:type="spellStart"/>
      <w:r w:rsidRPr="00B41112">
        <w:rPr>
          <w:sz w:val="26"/>
          <w:szCs w:val="26"/>
          <w:rPrChange w:id="21750" w:author="Le Minh Nghia" w:date="2019-10-09T10:56:00Z">
            <w:rPr>
              <w:sz w:val="26"/>
              <w:szCs w:val="26"/>
            </w:rPr>
          </w:rPrChange>
        </w:rPr>
        <w:t>thì</w:t>
      </w:r>
      <w:proofErr w:type="spellEnd"/>
      <w:r w:rsidRPr="00B41112">
        <w:rPr>
          <w:sz w:val="26"/>
          <w:szCs w:val="26"/>
          <w:rPrChange w:id="21751" w:author="Le Minh Nghia" w:date="2019-10-09T10:56:00Z">
            <w:rPr>
              <w:sz w:val="26"/>
              <w:szCs w:val="26"/>
            </w:rPr>
          </w:rPrChange>
        </w:rPr>
        <w:t xml:space="preserve"> </w:t>
      </w:r>
      <w:proofErr w:type="spellStart"/>
      <w:r w:rsidRPr="00B41112">
        <w:rPr>
          <w:sz w:val="26"/>
          <w:szCs w:val="26"/>
          <w:rPrChange w:id="21752" w:author="Le Minh Nghia" w:date="2019-10-09T10:56:00Z">
            <w:rPr>
              <w:sz w:val="26"/>
              <w:szCs w:val="26"/>
            </w:rPr>
          </w:rPrChange>
        </w:rPr>
        <w:t>sẽ</w:t>
      </w:r>
      <w:proofErr w:type="spellEnd"/>
      <w:r w:rsidRPr="00B41112">
        <w:rPr>
          <w:sz w:val="26"/>
          <w:szCs w:val="26"/>
          <w:rPrChange w:id="21753" w:author="Le Minh Nghia" w:date="2019-10-09T10:56:00Z">
            <w:rPr>
              <w:sz w:val="26"/>
              <w:szCs w:val="26"/>
            </w:rPr>
          </w:rPrChange>
        </w:rPr>
        <w:t xml:space="preserve"> </w:t>
      </w:r>
      <w:proofErr w:type="spellStart"/>
      <w:r w:rsidRPr="00B41112">
        <w:rPr>
          <w:sz w:val="26"/>
          <w:szCs w:val="26"/>
          <w:rPrChange w:id="21754" w:author="Le Minh Nghia" w:date="2019-10-09T10:56:00Z">
            <w:rPr>
              <w:sz w:val="26"/>
              <w:szCs w:val="26"/>
            </w:rPr>
          </w:rPrChange>
        </w:rPr>
        <w:t>thực</w:t>
      </w:r>
      <w:proofErr w:type="spellEnd"/>
      <w:r w:rsidRPr="00B41112">
        <w:rPr>
          <w:sz w:val="26"/>
          <w:szCs w:val="26"/>
          <w:rPrChange w:id="21755" w:author="Le Minh Nghia" w:date="2019-10-09T10:56:00Z">
            <w:rPr>
              <w:sz w:val="26"/>
              <w:szCs w:val="26"/>
            </w:rPr>
          </w:rPrChange>
        </w:rPr>
        <w:t xml:space="preserve"> </w:t>
      </w:r>
      <w:proofErr w:type="spellStart"/>
      <w:r w:rsidRPr="00B41112">
        <w:rPr>
          <w:sz w:val="26"/>
          <w:szCs w:val="26"/>
          <w:rPrChange w:id="21756" w:author="Le Minh Nghia" w:date="2019-10-09T10:56:00Z">
            <w:rPr>
              <w:sz w:val="26"/>
              <w:szCs w:val="26"/>
            </w:rPr>
          </w:rPrChange>
        </w:rPr>
        <w:t>hiện</w:t>
      </w:r>
      <w:proofErr w:type="spellEnd"/>
      <w:r w:rsidRPr="00B41112">
        <w:rPr>
          <w:sz w:val="26"/>
          <w:szCs w:val="26"/>
          <w:rPrChange w:id="21757" w:author="Le Minh Nghia" w:date="2019-10-09T10:56:00Z">
            <w:rPr>
              <w:sz w:val="26"/>
              <w:szCs w:val="26"/>
            </w:rPr>
          </w:rPrChange>
        </w:rPr>
        <w:t xml:space="preserve"> </w:t>
      </w:r>
      <w:proofErr w:type="spellStart"/>
      <w:r w:rsidRPr="00B41112">
        <w:rPr>
          <w:sz w:val="26"/>
          <w:szCs w:val="26"/>
          <w:rPrChange w:id="21758" w:author="Le Minh Nghia" w:date="2019-10-09T10:56:00Z">
            <w:rPr>
              <w:sz w:val="26"/>
              <w:szCs w:val="26"/>
            </w:rPr>
          </w:rPrChange>
        </w:rPr>
        <w:t>xóa</w:t>
      </w:r>
      <w:proofErr w:type="spellEnd"/>
      <w:r w:rsidRPr="00B41112">
        <w:rPr>
          <w:sz w:val="26"/>
          <w:szCs w:val="26"/>
          <w:rPrChange w:id="21759" w:author="Le Minh Nghia" w:date="2019-10-09T10:56:00Z">
            <w:rPr>
              <w:sz w:val="26"/>
              <w:szCs w:val="26"/>
            </w:rPr>
          </w:rPrChange>
        </w:rPr>
        <w:t xml:space="preserve">, </w:t>
      </w:r>
      <w:proofErr w:type="spellStart"/>
      <w:r w:rsidRPr="00B41112">
        <w:rPr>
          <w:sz w:val="26"/>
          <w:szCs w:val="26"/>
          <w:rPrChange w:id="21760" w:author="Le Minh Nghia" w:date="2019-10-09T10:56:00Z">
            <w:rPr>
              <w:sz w:val="26"/>
              <w:szCs w:val="26"/>
            </w:rPr>
          </w:rPrChange>
        </w:rPr>
        <w:t>còn</w:t>
      </w:r>
      <w:proofErr w:type="spellEnd"/>
      <w:r w:rsidRPr="00B41112">
        <w:rPr>
          <w:sz w:val="26"/>
          <w:szCs w:val="26"/>
          <w:rPrChange w:id="21761" w:author="Le Minh Nghia" w:date="2019-10-09T10:56:00Z">
            <w:rPr>
              <w:sz w:val="26"/>
              <w:szCs w:val="26"/>
            </w:rPr>
          </w:rPrChange>
        </w:rPr>
        <w:t xml:space="preserve"> </w:t>
      </w:r>
      <w:proofErr w:type="spellStart"/>
      <w:r w:rsidRPr="00B41112">
        <w:rPr>
          <w:sz w:val="26"/>
          <w:szCs w:val="26"/>
          <w:rPrChange w:id="21762" w:author="Le Minh Nghia" w:date="2019-10-09T10:56:00Z">
            <w:rPr>
              <w:sz w:val="26"/>
              <w:szCs w:val="26"/>
            </w:rPr>
          </w:rPrChange>
        </w:rPr>
        <w:t>nhấn</w:t>
      </w:r>
      <w:proofErr w:type="spellEnd"/>
      <w:r w:rsidRPr="00B41112">
        <w:rPr>
          <w:sz w:val="26"/>
          <w:szCs w:val="26"/>
          <w:rPrChange w:id="21763" w:author="Le Minh Nghia" w:date="2019-10-09T10:56:00Z">
            <w:rPr>
              <w:sz w:val="26"/>
              <w:szCs w:val="26"/>
            </w:rPr>
          </w:rPrChange>
        </w:rPr>
        <w:t xml:space="preserve"> Cancel </w:t>
      </w:r>
      <w:proofErr w:type="spellStart"/>
      <w:r w:rsidRPr="00B41112">
        <w:rPr>
          <w:sz w:val="26"/>
          <w:szCs w:val="26"/>
          <w:rPrChange w:id="21764" w:author="Le Minh Nghia" w:date="2019-10-09T10:56:00Z">
            <w:rPr>
              <w:sz w:val="26"/>
              <w:szCs w:val="26"/>
            </w:rPr>
          </w:rPrChange>
        </w:rPr>
        <w:t>thì</w:t>
      </w:r>
      <w:proofErr w:type="spellEnd"/>
      <w:r w:rsidRPr="00B41112">
        <w:rPr>
          <w:sz w:val="26"/>
          <w:szCs w:val="26"/>
          <w:rPrChange w:id="21765" w:author="Le Minh Nghia" w:date="2019-10-09T10:56:00Z">
            <w:rPr>
              <w:sz w:val="26"/>
              <w:szCs w:val="26"/>
            </w:rPr>
          </w:rPrChange>
        </w:rPr>
        <w:t xml:space="preserve"> </w:t>
      </w:r>
      <w:proofErr w:type="spellStart"/>
      <w:r w:rsidRPr="00B41112">
        <w:rPr>
          <w:sz w:val="26"/>
          <w:szCs w:val="26"/>
          <w:rPrChange w:id="21766" w:author="Le Minh Nghia" w:date="2019-10-09T10:56:00Z">
            <w:rPr>
              <w:sz w:val="26"/>
              <w:szCs w:val="26"/>
            </w:rPr>
          </w:rPrChange>
        </w:rPr>
        <w:t>không</w:t>
      </w:r>
      <w:proofErr w:type="spellEnd"/>
      <w:r w:rsidRPr="00B41112">
        <w:rPr>
          <w:sz w:val="26"/>
          <w:szCs w:val="26"/>
          <w:rPrChange w:id="21767" w:author="Le Minh Nghia" w:date="2019-10-09T10:56:00Z">
            <w:rPr>
              <w:sz w:val="26"/>
              <w:szCs w:val="26"/>
            </w:rPr>
          </w:rPrChange>
        </w:rPr>
        <w:t xml:space="preserve"> </w:t>
      </w:r>
      <w:proofErr w:type="spellStart"/>
      <w:r w:rsidRPr="00B41112">
        <w:rPr>
          <w:sz w:val="26"/>
          <w:szCs w:val="26"/>
          <w:rPrChange w:id="21768" w:author="Le Minh Nghia" w:date="2019-10-09T10:56:00Z">
            <w:rPr>
              <w:sz w:val="26"/>
              <w:szCs w:val="26"/>
            </w:rPr>
          </w:rPrChange>
        </w:rPr>
        <w:t>xóa</w:t>
      </w:r>
      <w:proofErr w:type="spellEnd"/>
      <w:r w:rsidRPr="00B41112">
        <w:rPr>
          <w:sz w:val="26"/>
          <w:szCs w:val="26"/>
          <w:rPrChange w:id="21769" w:author="Le Minh Nghia" w:date="2019-10-09T10:56:00Z">
            <w:rPr>
              <w:sz w:val="26"/>
              <w:szCs w:val="26"/>
            </w:rPr>
          </w:rPrChange>
        </w:rPr>
        <w:t xml:space="preserve">. </w:t>
      </w:r>
      <w:proofErr w:type="spellStart"/>
      <w:r w:rsidRPr="00B41112">
        <w:rPr>
          <w:sz w:val="26"/>
          <w:szCs w:val="26"/>
          <w:rPrChange w:id="21770" w:author="Le Minh Nghia" w:date="2019-10-09T10:56:00Z">
            <w:rPr>
              <w:sz w:val="26"/>
              <w:szCs w:val="26"/>
            </w:rPr>
          </w:rPrChange>
        </w:rPr>
        <w:t>Nếu</w:t>
      </w:r>
      <w:proofErr w:type="spellEnd"/>
      <w:r w:rsidRPr="00B41112">
        <w:rPr>
          <w:sz w:val="26"/>
          <w:szCs w:val="26"/>
          <w:rPrChange w:id="21771" w:author="Le Minh Nghia" w:date="2019-10-09T10:56:00Z">
            <w:rPr>
              <w:sz w:val="26"/>
              <w:szCs w:val="26"/>
            </w:rPr>
          </w:rPrChange>
        </w:rPr>
        <w:t xml:space="preserve"> </w:t>
      </w:r>
      <w:proofErr w:type="spellStart"/>
      <w:r w:rsidRPr="00B41112">
        <w:rPr>
          <w:sz w:val="26"/>
          <w:szCs w:val="26"/>
          <w:rPrChange w:id="21772" w:author="Le Minh Nghia" w:date="2019-10-09T10:56:00Z">
            <w:rPr>
              <w:sz w:val="26"/>
              <w:szCs w:val="26"/>
            </w:rPr>
          </w:rPrChange>
        </w:rPr>
        <w:t>xóa</w:t>
      </w:r>
      <w:proofErr w:type="spellEnd"/>
      <w:r w:rsidRPr="00B41112">
        <w:rPr>
          <w:sz w:val="26"/>
          <w:szCs w:val="26"/>
          <w:rPrChange w:id="21773" w:author="Le Minh Nghia" w:date="2019-10-09T10:56:00Z">
            <w:rPr>
              <w:sz w:val="26"/>
              <w:szCs w:val="26"/>
            </w:rPr>
          </w:rPrChange>
        </w:rPr>
        <w:t xml:space="preserve"> </w:t>
      </w:r>
      <w:proofErr w:type="spellStart"/>
      <w:r w:rsidRPr="00B41112">
        <w:rPr>
          <w:sz w:val="26"/>
          <w:szCs w:val="26"/>
          <w:rPrChange w:id="21774" w:author="Le Minh Nghia" w:date="2019-10-09T10:56:00Z">
            <w:rPr>
              <w:sz w:val="26"/>
              <w:szCs w:val="26"/>
            </w:rPr>
          </w:rPrChange>
        </w:rPr>
        <w:t>thành</w:t>
      </w:r>
      <w:proofErr w:type="spellEnd"/>
      <w:r w:rsidRPr="00B41112">
        <w:rPr>
          <w:sz w:val="26"/>
          <w:szCs w:val="26"/>
          <w:rPrChange w:id="21775" w:author="Le Minh Nghia" w:date="2019-10-09T10:56:00Z">
            <w:rPr>
              <w:sz w:val="26"/>
              <w:szCs w:val="26"/>
            </w:rPr>
          </w:rPrChange>
        </w:rPr>
        <w:t xml:space="preserve"> </w:t>
      </w:r>
      <w:proofErr w:type="spellStart"/>
      <w:r w:rsidRPr="00B41112">
        <w:rPr>
          <w:sz w:val="26"/>
          <w:szCs w:val="26"/>
          <w:rPrChange w:id="21776" w:author="Le Minh Nghia" w:date="2019-10-09T10:56:00Z">
            <w:rPr>
              <w:sz w:val="26"/>
              <w:szCs w:val="26"/>
            </w:rPr>
          </w:rPrChange>
        </w:rPr>
        <w:t>công</w:t>
      </w:r>
      <w:proofErr w:type="spellEnd"/>
      <w:r w:rsidRPr="00B41112">
        <w:rPr>
          <w:sz w:val="26"/>
          <w:szCs w:val="26"/>
          <w:rPrChange w:id="21777" w:author="Le Minh Nghia" w:date="2019-10-09T10:56:00Z">
            <w:rPr>
              <w:sz w:val="26"/>
              <w:szCs w:val="26"/>
            </w:rPr>
          </w:rPrChange>
        </w:rPr>
        <w:t xml:space="preserve"> </w:t>
      </w:r>
      <w:proofErr w:type="spellStart"/>
      <w:r w:rsidRPr="00B41112">
        <w:rPr>
          <w:sz w:val="26"/>
          <w:szCs w:val="26"/>
          <w:rPrChange w:id="21778" w:author="Le Minh Nghia" w:date="2019-10-09T10:56:00Z">
            <w:rPr>
              <w:sz w:val="26"/>
              <w:szCs w:val="26"/>
            </w:rPr>
          </w:rPrChange>
        </w:rPr>
        <w:t>thì</w:t>
      </w:r>
      <w:proofErr w:type="spellEnd"/>
      <w:r w:rsidRPr="00B41112">
        <w:rPr>
          <w:sz w:val="26"/>
          <w:szCs w:val="26"/>
          <w:rPrChange w:id="21779" w:author="Le Minh Nghia" w:date="2019-10-09T10:56:00Z">
            <w:rPr>
              <w:sz w:val="26"/>
              <w:szCs w:val="26"/>
            </w:rPr>
          </w:rPrChange>
        </w:rPr>
        <w:t xml:space="preserve"> </w:t>
      </w:r>
      <w:proofErr w:type="spellStart"/>
      <w:r w:rsidRPr="00B41112">
        <w:rPr>
          <w:sz w:val="26"/>
          <w:szCs w:val="26"/>
          <w:rPrChange w:id="21780" w:author="Le Minh Nghia" w:date="2019-10-09T10:56:00Z">
            <w:rPr>
              <w:sz w:val="26"/>
              <w:szCs w:val="26"/>
            </w:rPr>
          </w:rPrChange>
        </w:rPr>
        <w:t>trên</w:t>
      </w:r>
      <w:proofErr w:type="spellEnd"/>
      <w:r w:rsidRPr="00B41112">
        <w:rPr>
          <w:sz w:val="26"/>
          <w:szCs w:val="26"/>
          <w:rPrChange w:id="21781" w:author="Le Minh Nghia" w:date="2019-10-09T10:56:00Z">
            <w:rPr>
              <w:sz w:val="26"/>
              <w:szCs w:val="26"/>
            </w:rPr>
          </w:rPrChange>
        </w:rPr>
        <w:t xml:space="preserve"> </w:t>
      </w:r>
      <w:proofErr w:type="spellStart"/>
      <w:r w:rsidRPr="00B41112">
        <w:rPr>
          <w:sz w:val="26"/>
          <w:szCs w:val="26"/>
          <w:rPrChange w:id="21782" w:author="Le Minh Nghia" w:date="2019-10-09T10:56:00Z">
            <w:rPr>
              <w:sz w:val="26"/>
              <w:szCs w:val="26"/>
            </w:rPr>
          </w:rPrChange>
        </w:rPr>
        <w:t>cơ</w:t>
      </w:r>
      <w:proofErr w:type="spellEnd"/>
      <w:r w:rsidRPr="00B41112">
        <w:rPr>
          <w:sz w:val="26"/>
          <w:szCs w:val="26"/>
          <w:rPrChange w:id="21783" w:author="Le Minh Nghia" w:date="2019-10-09T10:56:00Z">
            <w:rPr>
              <w:sz w:val="26"/>
              <w:szCs w:val="26"/>
            </w:rPr>
          </w:rPrChange>
        </w:rPr>
        <w:t xml:space="preserve"> </w:t>
      </w:r>
      <w:proofErr w:type="spellStart"/>
      <w:r w:rsidRPr="00B41112">
        <w:rPr>
          <w:sz w:val="26"/>
          <w:szCs w:val="26"/>
          <w:rPrChange w:id="21784" w:author="Le Minh Nghia" w:date="2019-10-09T10:56:00Z">
            <w:rPr>
              <w:sz w:val="26"/>
              <w:szCs w:val="26"/>
            </w:rPr>
          </w:rPrChange>
        </w:rPr>
        <w:t>sở</w:t>
      </w:r>
      <w:proofErr w:type="spellEnd"/>
      <w:r w:rsidRPr="00B41112">
        <w:rPr>
          <w:sz w:val="26"/>
          <w:szCs w:val="26"/>
          <w:rPrChange w:id="21785" w:author="Le Minh Nghia" w:date="2019-10-09T10:56:00Z">
            <w:rPr>
              <w:sz w:val="26"/>
              <w:szCs w:val="26"/>
            </w:rPr>
          </w:rPrChange>
        </w:rPr>
        <w:t xml:space="preserve"> </w:t>
      </w:r>
      <w:proofErr w:type="spellStart"/>
      <w:r w:rsidRPr="00B41112">
        <w:rPr>
          <w:sz w:val="26"/>
          <w:szCs w:val="26"/>
          <w:rPrChange w:id="21786" w:author="Le Minh Nghia" w:date="2019-10-09T10:56:00Z">
            <w:rPr>
              <w:sz w:val="26"/>
              <w:szCs w:val="26"/>
            </w:rPr>
          </w:rPrChange>
        </w:rPr>
        <w:t>dữ</w:t>
      </w:r>
      <w:proofErr w:type="spellEnd"/>
      <w:r w:rsidRPr="00B41112">
        <w:rPr>
          <w:sz w:val="26"/>
          <w:szCs w:val="26"/>
          <w:rPrChange w:id="21787" w:author="Le Minh Nghia" w:date="2019-10-09T10:56:00Z">
            <w:rPr>
              <w:sz w:val="26"/>
              <w:szCs w:val="26"/>
            </w:rPr>
          </w:rPrChange>
        </w:rPr>
        <w:t xml:space="preserve"> </w:t>
      </w:r>
      <w:proofErr w:type="spellStart"/>
      <w:r w:rsidRPr="00B41112">
        <w:rPr>
          <w:sz w:val="26"/>
          <w:szCs w:val="26"/>
          <w:rPrChange w:id="21788" w:author="Le Minh Nghia" w:date="2019-10-09T10:56:00Z">
            <w:rPr>
              <w:sz w:val="26"/>
              <w:szCs w:val="26"/>
            </w:rPr>
          </w:rPrChange>
        </w:rPr>
        <w:t>liệu</w:t>
      </w:r>
      <w:proofErr w:type="spellEnd"/>
      <w:r w:rsidRPr="00B41112">
        <w:rPr>
          <w:sz w:val="26"/>
          <w:szCs w:val="26"/>
          <w:rPrChange w:id="21789" w:author="Le Minh Nghia" w:date="2019-10-09T10:56:00Z">
            <w:rPr>
              <w:sz w:val="26"/>
              <w:szCs w:val="26"/>
            </w:rPr>
          </w:rPrChange>
        </w:rPr>
        <w:t xml:space="preserve"> </w:t>
      </w:r>
      <w:proofErr w:type="spellStart"/>
      <w:r w:rsidRPr="00B41112">
        <w:rPr>
          <w:sz w:val="26"/>
          <w:szCs w:val="26"/>
          <w:rPrChange w:id="21790" w:author="Le Minh Nghia" w:date="2019-10-09T10:56:00Z">
            <w:rPr>
              <w:sz w:val="26"/>
              <w:szCs w:val="26"/>
            </w:rPr>
          </w:rPrChange>
        </w:rPr>
        <w:t>sẽ</w:t>
      </w:r>
      <w:proofErr w:type="spellEnd"/>
      <w:r w:rsidRPr="00B41112">
        <w:rPr>
          <w:sz w:val="26"/>
          <w:szCs w:val="26"/>
          <w:rPrChange w:id="21791" w:author="Le Minh Nghia" w:date="2019-10-09T10:56:00Z">
            <w:rPr>
              <w:sz w:val="26"/>
              <w:szCs w:val="26"/>
            </w:rPr>
          </w:rPrChange>
        </w:rPr>
        <w:t xml:space="preserve"> </w:t>
      </w:r>
      <w:proofErr w:type="spellStart"/>
      <w:r w:rsidRPr="00B41112">
        <w:rPr>
          <w:sz w:val="26"/>
          <w:szCs w:val="26"/>
          <w:rPrChange w:id="21792" w:author="Le Minh Nghia" w:date="2019-10-09T10:56:00Z">
            <w:rPr>
              <w:sz w:val="26"/>
              <w:szCs w:val="26"/>
            </w:rPr>
          </w:rPrChange>
        </w:rPr>
        <w:t>mất</w:t>
      </w:r>
      <w:proofErr w:type="spellEnd"/>
      <w:r w:rsidRPr="00B41112">
        <w:rPr>
          <w:sz w:val="26"/>
          <w:szCs w:val="26"/>
          <w:rPrChange w:id="21793" w:author="Le Minh Nghia" w:date="2019-10-09T10:56:00Z">
            <w:rPr>
              <w:sz w:val="26"/>
              <w:szCs w:val="26"/>
            </w:rPr>
          </w:rPrChange>
        </w:rPr>
        <w:t xml:space="preserve"> </w:t>
      </w:r>
      <w:proofErr w:type="spellStart"/>
      <w:r w:rsidRPr="00B41112">
        <w:rPr>
          <w:sz w:val="26"/>
          <w:szCs w:val="26"/>
          <w:rPrChange w:id="21794" w:author="Le Minh Nghia" w:date="2019-10-09T10:56:00Z">
            <w:rPr>
              <w:sz w:val="26"/>
              <w:szCs w:val="26"/>
            </w:rPr>
          </w:rPrChange>
        </w:rPr>
        <w:t>đi</w:t>
      </w:r>
      <w:proofErr w:type="spellEnd"/>
      <w:r w:rsidRPr="00B41112">
        <w:rPr>
          <w:sz w:val="26"/>
          <w:szCs w:val="26"/>
          <w:rPrChange w:id="21795" w:author="Le Minh Nghia" w:date="2019-10-09T10:56:00Z">
            <w:rPr>
              <w:sz w:val="26"/>
              <w:szCs w:val="26"/>
            </w:rPr>
          </w:rPrChange>
        </w:rPr>
        <w:t xml:space="preserve"> </w:t>
      </w:r>
      <w:proofErr w:type="spellStart"/>
      <w:r w:rsidRPr="00B41112">
        <w:rPr>
          <w:sz w:val="26"/>
          <w:szCs w:val="26"/>
          <w:rPrChange w:id="21796" w:author="Le Minh Nghia" w:date="2019-10-09T10:56:00Z">
            <w:rPr>
              <w:sz w:val="26"/>
              <w:szCs w:val="26"/>
            </w:rPr>
          </w:rPrChange>
        </w:rPr>
        <w:t>sinh</w:t>
      </w:r>
      <w:proofErr w:type="spellEnd"/>
      <w:r w:rsidRPr="00B41112">
        <w:rPr>
          <w:sz w:val="26"/>
          <w:szCs w:val="26"/>
          <w:rPrChange w:id="21797" w:author="Le Minh Nghia" w:date="2019-10-09T10:56:00Z">
            <w:rPr>
              <w:sz w:val="26"/>
              <w:szCs w:val="26"/>
            </w:rPr>
          </w:rPrChange>
        </w:rPr>
        <w:t xml:space="preserve"> </w:t>
      </w:r>
      <w:proofErr w:type="spellStart"/>
      <w:r w:rsidRPr="00B41112">
        <w:rPr>
          <w:sz w:val="26"/>
          <w:szCs w:val="26"/>
          <w:rPrChange w:id="21798" w:author="Le Minh Nghia" w:date="2019-10-09T10:56:00Z">
            <w:rPr>
              <w:sz w:val="26"/>
              <w:szCs w:val="26"/>
            </w:rPr>
          </w:rPrChange>
        </w:rPr>
        <w:t>viên</w:t>
      </w:r>
      <w:proofErr w:type="spellEnd"/>
      <w:r w:rsidRPr="00B41112">
        <w:rPr>
          <w:sz w:val="26"/>
          <w:szCs w:val="26"/>
          <w:rPrChange w:id="21799" w:author="Le Minh Nghia" w:date="2019-10-09T10:56:00Z">
            <w:rPr>
              <w:sz w:val="26"/>
              <w:szCs w:val="26"/>
            </w:rPr>
          </w:rPrChange>
        </w:rPr>
        <w:t xml:space="preserve"> </w:t>
      </w:r>
      <w:proofErr w:type="spellStart"/>
      <w:r w:rsidRPr="00B41112">
        <w:rPr>
          <w:sz w:val="26"/>
          <w:szCs w:val="26"/>
          <w:rPrChange w:id="21800" w:author="Le Minh Nghia" w:date="2019-10-09T10:56:00Z">
            <w:rPr>
              <w:sz w:val="26"/>
              <w:szCs w:val="26"/>
            </w:rPr>
          </w:rPrChange>
        </w:rPr>
        <w:t>vừa</w:t>
      </w:r>
      <w:proofErr w:type="spellEnd"/>
      <w:r w:rsidRPr="00B41112">
        <w:rPr>
          <w:sz w:val="26"/>
          <w:szCs w:val="26"/>
          <w:rPrChange w:id="21801" w:author="Le Minh Nghia" w:date="2019-10-09T10:56:00Z">
            <w:rPr>
              <w:sz w:val="26"/>
              <w:szCs w:val="26"/>
            </w:rPr>
          </w:rPrChange>
        </w:rPr>
        <w:t xml:space="preserve"> </w:t>
      </w:r>
      <w:proofErr w:type="spellStart"/>
      <w:r w:rsidRPr="00B41112">
        <w:rPr>
          <w:sz w:val="26"/>
          <w:szCs w:val="26"/>
          <w:rPrChange w:id="21802" w:author="Le Minh Nghia" w:date="2019-10-09T10:56:00Z">
            <w:rPr>
              <w:sz w:val="26"/>
              <w:szCs w:val="26"/>
            </w:rPr>
          </w:rPrChange>
        </w:rPr>
        <w:t>xóa</w:t>
      </w:r>
      <w:proofErr w:type="spellEnd"/>
      <w:r w:rsidRPr="00B41112">
        <w:rPr>
          <w:sz w:val="26"/>
          <w:szCs w:val="26"/>
          <w:rPrChange w:id="21803" w:author="Le Minh Nghia" w:date="2019-10-09T10:56:00Z">
            <w:rPr>
              <w:sz w:val="26"/>
              <w:szCs w:val="26"/>
            </w:rPr>
          </w:rPrChange>
        </w:rPr>
        <w:t>.</w:t>
      </w:r>
    </w:p>
    <w:p w:rsidR="000D0058" w:rsidRPr="00B41112" w:rsidRDefault="000D0058" w:rsidP="000D0058">
      <w:pPr>
        <w:jc w:val="center"/>
        <w:rPr>
          <w:sz w:val="26"/>
          <w:szCs w:val="26"/>
          <w:rPrChange w:id="21804" w:author="Le Minh Nghia" w:date="2019-10-09T10:56:00Z">
            <w:rPr>
              <w:sz w:val="26"/>
              <w:szCs w:val="26"/>
            </w:rPr>
          </w:rPrChange>
        </w:rPr>
      </w:pPr>
      <w:r w:rsidRPr="00B41112">
        <w:rPr>
          <w:noProof/>
          <w:sz w:val="26"/>
          <w:szCs w:val="26"/>
          <w:rPrChange w:id="21805" w:author="Le Minh Nghia" w:date="2019-10-09T10:56:00Z">
            <w:rPr>
              <w:noProof/>
            </w:rPr>
          </w:rPrChange>
        </w:rPr>
        <w:drawing>
          <wp:inline distT="0" distB="0" distL="0" distR="0" wp14:anchorId="4AA303CC" wp14:editId="46E19D84">
            <wp:extent cx="5972175" cy="160528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1605280"/>
                    </a:xfrm>
                    <a:prstGeom prst="rect">
                      <a:avLst/>
                    </a:prstGeom>
                  </pic:spPr>
                </pic:pic>
              </a:graphicData>
            </a:graphic>
          </wp:inline>
        </w:drawing>
      </w:r>
    </w:p>
    <w:p w:rsidR="000D0058" w:rsidRPr="00B41112" w:rsidRDefault="000D0058" w:rsidP="000D0058">
      <w:pPr>
        <w:jc w:val="center"/>
        <w:rPr>
          <w:i/>
          <w:sz w:val="26"/>
          <w:szCs w:val="26"/>
          <w:rPrChange w:id="21806" w:author="Le Minh Nghia" w:date="2019-10-09T10:56:00Z">
            <w:rPr>
              <w:i/>
              <w:sz w:val="26"/>
              <w:szCs w:val="26"/>
            </w:rPr>
          </w:rPrChange>
        </w:rPr>
      </w:pPr>
      <w:proofErr w:type="spellStart"/>
      <w:r w:rsidRPr="00B41112">
        <w:rPr>
          <w:i/>
          <w:sz w:val="26"/>
          <w:szCs w:val="26"/>
          <w:rPrChange w:id="21807" w:author="Le Minh Nghia" w:date="2019-10-09T10:56:00Z">
            <w:rPr>
              <w:i/>
              <w:sz w:val="26"/>
              <w:szCs w:val="26"/>
            </w:rPr>
          </w:rPrChange>
        </w:rPr>
        <w:t>Hình</w:t>
      </w:r>
      <w:proofErr w:type="spellEnd"/>
      <w:r w:rsidRPr="00B41112">
        <w:rPr>
          <w:i/>
          <w:sz w:val="26"/>
          <w:szCs w:val="26"/>
          <w:rPrChange w:id="21808" w:author="Le Minh Nghia" w:date="2019-10-09T10:56:00Z">
            <w:rPr>
              <w:i/>
              <w:sz w:val="26"/>
              <w:szCs w:val="26"/>
            </w:rPr>
          </w:rPrChange>
        </w:rPr>
        <w:t xml:space="preserve"> 4.</w:t>
      </w:r>
      <w:r w:rsidR="002D2F91" w:rsidRPr="00B41112">
        <w:rPr>
          <w:i/>
          <w:sz w:val="26"/>
          <w:szCs w:val="26"/>
          <w:rPrChange w:id="21809" w:author="Le Minh Nghia" w:date="2019-10-09T10:56:00Z">
            <w:rPr>
              <w:i/>
              <w:sz w:val="26"/>
              <w:szCs w:val="26"/>
            </w:rPr>
          </w:rPrChange>
        </w:rPr>
        <w:t>b.1.5</w:t>
      </w:r>
      <w:r w:rsidRPr="00B41112">
        <w:rPr>
          <w:i/>
          <w:sz w:val="26"/>
          <w:szCs w:val="26"/>
          <w:rPrChange w:id="21810" w:author="Le Minh Nghia" w:date="2019-10-09T10:56:00Z">
            <w:rPr>
              <w:i/>
              <w:sz w:val="26"/>
              <w:szCs w:val="26"/>
            </w:rPr>
          </w:rPrChange>
        </w:rPr>
        <w:t xml:space="preserve"> </w:t>
      </w:r>
      <w:proofErr w:type="spellStart"/>
      <w:r w:rsidR="002D2F91" w:rsidRPr="00B41112">
        <w:rPr>
          <w:i/>
          <w:sz w:val="26"/>
          <w:szCs w:val="26"/>
          <w:rPrChange w:id="21811" w:author="Le Minh Nghia" w:date="2019-10-09T10:56:00Z">
            <w:rPr>
              <w:i/>
              <w:sz w:val="26"/>
              <w:szCs w:val="26"/>
            </w:rPr>
          </w:rPrChange>
        </w:rPr>
        <w:t>xóa</w:t>
      </w:r>
      <w:proofErr w:type="spellEnd"/>
      <w:r w:rsidR="002D2F91" w:rsidRPr="00B41112">
        <w:rPr>
          <w:i/>
          <w:sz w:val="26"/>
          <w:szCs w:val="26"/>
          <w:rPrChange w:id="21812" w:author="Le Minh Nghia" w:date="2019-10-09T10:56:00Z">
            <w:rPr>
              <w:i/>
              <w:sz w:val="26"/>
              <w:szCs w:val="26"/>
            </w:rPr>
          </w:rPrChange>
        </w:rPr>
        <w:t xml:space="preserve"> </w:t>
      </w:r>
      <w:proofErr w:type="spellStart"/>
      <w:r w:rsidR="002D2F91" w:rsidRPr="00B41112">
        <w:rPr>
          <w:i/>
          <w:sz w:val="26"/>
          <w:szCs w:val="26"/>
          <w:rPrChange w:id="21813" w:author="Le Minh Nghia" w:date="2019-10-09T10:56:00Z">
            <w:rPr>
              <w:i/>
              <w:sz w:val="26"/>
              <w:szCs w:val="26"/>
            </w:rPr>
          </w:rPrChange>
        </w:rPr>
        <w:t>sinh</w:t>
      </w:r>
      <w:proofErr w:type="spellEnd"/>
      <w:r w:rsidR="002D2F91" w:rsidRPr="00B41112">
        <w:rPr>
          <w:i/>
          <w:sz w:val="26"/>
          <w:szCs w:val="26"/>
          <w:rPrChange w:id="21814" w:author="Le Minh Nghia" w:date="2019-10-09T10:56:00Z">
            <w:rPr>
              <w:i/>
              <w:sz w:val="26"/>
              <w:szCs w:val="26"/>
            </w:rPr>
          </w:rPrChange>
        </w:rPr>
        <w:t xml:space="preserve"> </w:t>
      </w:r>
      <w:proofErr w:type="spellStart"/>
      <w:r w:rsidR="002D2F91" w:rsidRPr="00B41112">
        <w:rPr>
          <w:i/>
          <w:sz w:val="26"/>
          <w:szCs w:val="26"/>
          <w:rPrChange w:id="21815" w:author="Le Minh Nghia" w:date="2019-10-09T10:56:00Z">
            <w:rPr>
              <w:i/>
              <w:sz w:val="26"/>
              <w:szCs w:val="26"/>
            </w:rPr>
          </w:rPrChange>
        </w:rPr>
        <w:t>viên</w:t>
      </w:r>
      <w:proofErr w:type="spellEnd"/>
    </w:p>
    <w:p w:rsidR="00207334" w:rsidRPr="00B41112" w:rsidRDefault="00207334">
      <w:pPr>
        <w:pStyle w:val="ListParagraph"/>
        <w:ind w:left="0"/>
        <w:rPr>
          <w:sz w:val="26"/>
          <w:szCs w:val="26"/>
          <w:rPrChange w:id="21816" w:author="Le Minh Nghia" w:date="2019-10-09T10:56:00Z">
            <w:rPr>
              <w:sz w:val="26"/>
              <w:szCs w:val="26"/>
            </w:rPr>
          </w:rPrChange>
        </w:rPr>
        <w:pPrChange w:id="21817" w:author="Le Minh Nghia" w:date="2019-10-09T10:33:00Z">
          <w:pPr>
            <w:pStyle w:val="ListParagraph"/>
          </w:pPr>
        </w:pPrChange>
      </w:pPr>
      <w:proofErr w:type="spellStart"/>
      <w:r w:rsidRPr="00B41112">
        <w:rPr>
          <w:b/>
          <w:sz w:val="26"/>
          <w:szCs w:val="26"/>
          <w:rPrChange w:id="21818" w:author="Le Minh Nghia" w:date="2019-10-09T10:56:00Z">
            <w:rPr>
              <w:b/>
              <w:sz w:val="26"/>
              <w:szCs w:val="26"/>
            </w:rPr>
          </w:rPrChange>
        </w:rPr>
        <w:t>Phần</w:t>
      </w:r>
      <w:proofErr w:type="spellEnd"/>
      <w:r w:rsidRPr="00B41112">
        <w:rPr>
          <w:b/>
          <w:sz w:val="26"/>
          <w:szCs w:val="26"/>
          <w:rPrChange w:id="21819" w:author="Le Minh Nghia" w:date="2019-10-09T10:56:00Z">
            <w:rPr>
              <w:b/>
              <w:sz w:val="26"/>
              <w:szCs w:val="26"/>
            </w:rPr>
          </w:rPrChange>
        </w:rPr>
        <w:t xml:space="preserve"> </w:t>
      </w:r>
      <w:proofErr w:type="spellStart"/>
      <w:r w:rsidRPr="00B41112">
        <w:rPr>
          <w:b/>
          <w:sz w:val="26"/>
          <w:szCs w:val="26"/>
          <w:rPrChange w:id="21820" w:author="Le Minh Nghia" w:date="2019-10-09T10:56:00Z">
            <w:rPr>
              <w:b/>
              <w:sz w:val="26"/>
              <w:szCs w:val="26"/>
            </w:rPr>
          </w:rPrChange>
        </w:rPr>
        <w:t>tìm</w:t>
      </w:r>
      <w:proofErr w:type="spellEnd"/>
      <w:r w:rsidRPr="00B41112">
        <w:rPr>
          <w:b/>
          <w:sz w:val="26"/>
          <w:szCs w:val="26"/>
          <w:rPrChange w:id="21821" w:author="Le Minh Nghia" w:date="2019-10-09T10:56:00Z">
            <w:rPr>
              <w:b/>
              <w:sz w:val="26"/>
              <w:szCs w:val="26"/>
            </w:rPr>
          </w:rPrChange>
        </w:rPr>
        <w:t xml:space="preserve"> </w:t>
      </w:r>
      <w:proofErr w:type="spellStart"/>
      <w:r w:rsidRPr="00B41112">
        <w:rPr>
          <w:b/>
          <w:sz w:val="26"/>
          <w:szCs w:val="26"/>
          <w:rPrChange w:id="21822" w:author="Le Minh Nghia" w:date="2019-10-09T10:56:00Z">
            <w:rPr>
              <w:b/>
              <w:sz w:val="26"/>
              <w:szCs w:val="26"/>
            </w:rPr>
          </w:rPrChange>
        </w:rPr>
        <w:t>kiếm</w:t>
      </w:r>
      <w:proofErr w:type="spellEnd"/>
      <w:r w:rsidRPr="00B41112">
        <w:rPr>
          <w:b/>
          <w:sz w:val="26"/>
          <w:szCs w:val="26"/>
          <w:rPrChange w:id="21823" w:author="Le Minh Nghia" w:date="2019-10-09T10:56:00Z">
            <w:rPr>
              <w:b/>
              <w:sz w:val="26"/>
              <w:szCs w:val="26"/>
            </w:rPr>
          </w:rPrChange>
        </w:rPr>
        <w:t xml:space="preserve">: </w:t>
      </w:r>
      <w:proofErr w:type="spellStart"/>
      <w:r w:rsidRPr="00B41112">
        <w:rPr>
          <w:sz w:val="26"/>
          <w:szCs w:val="26"/>
          <w:rPrChange w:id="21824" w:author="Le Minh Nghia" w:date="2019-10-09T10:56:00Z">
            <w:rPr>
              <w:sz w:val="26"/>
              <w:szCs w:val="26"/>
            </w:rPr>
          </w:rPrChange>
        </w:rPr>
        <w:t>cho</w:t>
      </w:r>
      <w:proofErr w:type="spellEnd"/>
      <w:r w:rsidRPr="00B41112">
        <w:rPr>
          <w:sz w:val="26"/>
          <w:szCs w:val="26"/>
          <w:rPrChange w:id="21825" w:author="Le Minh Nghia" w:date="2019-10-09T10:56:00Z">
            <w:rPr>
              <w:sz w:val="26"/>
              <w:szCs w:val="26"/>
            </w:rPr>
          </w:rPrChange>
        </w:rPr>
        <w:t xml:space="preserve"> </w:t>
      </w:r>
      <w:proofErr w:type="spellStart"/>
      <w:r w:rsidRPr="00B41112">
        <w:rPr>
          <w:sz w:val="26"/>
          <w:szCs w:val="26"/>
          <w:rPrChange w:id="21826" w:author="Le Minh Nghia" w:date="2019-10-09T10:56:00Z">
            <w:rPr>
              <w:sz w:val="26"/>
              <w:szCs w:val="26"/>
            </w:rPr>
          </w:rPrChange>
        </w:rPr>
        <w:t>phép</w:t>
      </w:r>
      <w:proofErr w:type="spellEnd"/>
      <w:r w:rsidRPr="00B41112">
        <w:rPr>
          <w:sz w:val="26"/>
          <w:szCs w:val="26"/>
          <w:rPrChange w:id="21827" w:author="Le Minh Nghia" w:date="2019-10-09T10:56:00Z">
            <w:rPr>
              <w:sz w:val="26"/>
              <w:szCs w:val="26"/>
            </w:rPr>
          </w:rPrChange>
        </w:rPr>
        <w:t xml:space="preserve"> </w:t>
      </w:r>
      <w:proofErr w:type="spellStart"/>
      <w:r w:rsidRPr="00B41112">
        <w:rPr>
          <w:sz w:val="26"/>
          <w:szCs w:val="26"/>
          <w:rPrChange w:id="21828" w:author="Le Minh Nghia" w:date="2019-10-09T10:56:00Z">
            <w:rPr>
              <w:sz w:val="26"/>
              <w:szCs w:val="26"/>
            </w:rPr>
          </w:rPrChange>
        </w:rPr>
        <w:t>tìm</w:t>
      </w:r>
      <w:proofErr w:type="spellEnd"/>
      <w:r w:rsidRPr="00B41112">
        <w:rPr>
          <w:sz w:val="26"/>
          <w:szCs w:val="26"/>
          <w:rPrChange w:id="21829" w:author="Le Minh Nghia" w:date="2019-10-09T10:56:00Z">
            <w:rPr>
              <w:sz w:val="26"/>
              <w:szCs w:val="26"/>
            </w:rPr>
          </w:rPrChange>
        </w:rPr>
        <w:t xml:space="preserve"> </w:t>
      </w:r>
      <w:proofErr w:type="spellStart"/>
      <w:r w:rsidRPr="00B41112">
        <w:rPr>
          <w:sz w:val="26"/>
          <w:szCs w:val="26"/>
          <w:rPrChange w:id="21830" w:author="Le Minh Nghia" w:date="2019-10-09T10:56:00Z">
            <w:rPr>
              <w:sz w:val="26"/>
              <w:szCs w:val="26"/>
            </w:rPr>
          </w:rPrChange>
        </w:rPr>
        <w:t>kiếm</w:t>
      </w:r>
      <w:proofErr w:type="spellEnd"/>
      <w:r w:rsidRPr="00B41112">
        <w:rPr>
          <w:sz w:val="26"/>
          <w:szCs w:val="26"/>
          <w:rPrChange w:id="21831" w:author="Le Minh Nghia" w:date="2019-10-09T10:56:00Z">
            <w:rPr>
              <w:sz w:val="26"/>
              <w:szCs w:val="26"/>
            </w:rPr>
          </w:rPrChange>
        </w:rPr>
        <w:t xml:space="preserve"> </w:t>
      </w:r>
      <w:proofErr w:type="spellStart"/>
      <w:r w:rsidRPr="00B41112">
        <w:rPr>
          <w:sz w:val="26"/>
          <w:szCs w:val="26"/>
          <w:rPrChange w:id="21832" w:author="Le Minh Nghia" w:date="2019-10-09T10:56:00Z">
            <w:rPr>
              <w:sz w:val="26"/>
              <w:szCs w:val="26"/>
            </w:rPr>
          </w:rPrChange>
        </w:rPr>
        <w:t>một</w:t>
      </w:r>
      <w:proofErr w:type="spellEnd"/>
      <w:r w:rsidRPr="00B41112">
        <w:rPr>
          <w:sz w:val="26"/>
          <w:szCs w:val="26"/>
          <w:rPrChange w:id="21833" w:author="Le Minh Nghia" w:date="2019-10-09T10:56:00Z">
            <w:rPr>
              <w:sz w:val="26"/>
              <w:szCs w:val="26"/>
            </w:rPr>
          </w:rPrChange>
        </w:rPr>
        <w:t xml:space="preserve"> </w:t>
      </w:r>
      <w:proofErr w:type="spellStart"/>
      <w:r w:rsidRPr="00B41112">
        <w:rPr>
          <w:sz w:val="26"/>
          <w:szCs w:val="26"/>
          <w:rPrChange w:id="21834" w:author="Le Minh Nghia" w:date="2019-10-09T10:56:00Z">
            <w:rPr>
              <w:sz w:val="26"/>
              <w:szCs w:val="26"/>
            </w:rPr>
          </w:rPrChange>
        </w:rPr>
        <w:t>sinh</w:t>
      </w:r>
      <w:proofErr w:type="spellEnd"/>
      <w:r w:rsidRPr="00B41112">
        <w:rPr>
          <w:sz w:val="26"/>
          <w:szCs w:val="26"/>
          <w:rPrChange w:id="21835" w:author="Le Minh Nghia" w:date="2019-10-09T10:56:00Z">
            <w:rPr>
              <w:sz w:val="26"/>
              <w:szCs w:val="26"/>
            </w:rPr>
          </w:rPrChange>
        </w:rPr>
        <w:t xml:space="preserve"> </w:t>
      </w:r>
      <w:proofErr w:type="spellStart"/>
      <w:r w:rsidRPr="00B41112">
        <w:rPr>
          <w:sz w:val="26"/>
          <w:szCs w:val="26"/>
          <w:rPrChange w:id="21836" w:author="Le Minh Nghia" w:date="2019-10-09T10:56:00Z">
            <w:rPr>
              <w:sz w:val="26"/>
              <w:szCs w:val="26"/>
            </w:rPr>
          </w:rPrChange>
        </w:rPr>
        <w:t>viên</w:t>
      </w:r>
      <w:proofErr w:type="spellEnd"/>
      <w:r w:rsidRPr="00B41112">
        <w:rPr>
          <w:sz w:val="26"/>
          <w:szCs w:val="26"/>
          <w:rPrChange w:id="21837" w:author="Le Minh Nghia" w:date="2019-10-09T10:56:00Z">
            <w:rPr>
              <w:sz w:val="26"/>
              <w:szCs w:val="26"/>
            </w:rPr>
          </w:rPrChange>
        </w:rPr>
        <w:t xml:space="preserve"> </w:t>
      </w:r>
      <w:proofErr w:type="spellStart"/>
      <w:r w:rsidRPr="00B41112">
        <w:rPr>
          <w:sz w:val="26"/>
          <w:szCs w:val="26"/>
          <w:rPrChange w:id="21838" w:author="Le Minh Nghia" w:date="2019-10-09T10:56:00Z">
            <w:rPr>
              <w:sz w:val="26"/>
              <w:szCs w:val="26"/>
            </w:rPr>
          </w:rPrChange>
        </w:rPr>
        <w:t>nào</w:t>
      </w:r>
      <w:proofErr w:type="spellEnd"/>
      <w:r w:rsidRPr="00B41112">
        <w:rPr>
          <w:sz w:val="26"/>
          <w:szCs w:val="26"/>
          <w:rPrChange w:id="21839" w:author="Le Minh Nghia" w:date="2019-10-09T10:56:00Z">
            <w:rPr>
              <w:sz w:val="26"/>
              <w:szCs w:val="26"/>
            </w:rPr>
          </w:rPrChange>
        </w:rPr>
        <w:t xml:space="preserve"> </w:t>
      </w:r>
      <w:proofErr w:type="spellStart"/>
      <w:r w:rsidRPr="00B41112">
        <w:rPr>
          <w:sz w:val="26"/>
          <w:szCs w:val="26"/>
          <w:rPrChange w:id="21840" w:author="Le Minh Nghia" w:date="2019-10-09T10:56:00Z">
            <w:rPr>
              <w:sz w:val="26"/>
              <w:szCs w:val="26"/>
            </w:rPr>
          </w:rPrChange>
        </w:rPr>
        <w:t>đó</w:t>
      </w:r>
      <w:proofErr w:type="spellEnd"/>
      <w:r w:rsidRPr="00B41112">
        <w:rPr>
          <w:sz w:val="26"/>
          <w:szCs w:val="26"/>
          <w:rPrChange w:id="21841" w:author="Le Minh Nghia" w:date="2019-10-09T10:56:00Z">
            <w:rPr>
              <w:sz w:val="26"/>
              <w:szCs w:val="26"/>
            </w:rPr>
          </w:rPrChange>
        </w:rPr>
        <w:t xml:space="preserve"> </w:t>
      </w:r>
      <w:proofErr w:type="spellStart"/>
      <w:r w:rsidRPr="00B41112">
        <w:rPr>
          <w:sz w:val="26"/>
          <w:szCs w:val="26"/>
          <w:rPrChange w:id="21842" w:author="Le Minh Nghia" w:date="2019-10-09T10:56:00Z">
            <w:rPr>
              <w:sz w:val="26"/>
              <w:szCs w:val="26"/>
            </w:rPr>
          </w:rPrChange>
        </w:rPr>
        <w:t>theo</w:t>
      </w:r>
      <w:proofErr w:type="spellEnd"/>
      <w:r w:rsidRPr="00B41112">
        <w:rPr>
          <w:sz w:val="26"/>
          <w:szCs w:val="26"/>
          <w:rPrChange w:id="21843" w:author="Le Minh Nghia" w:date="2019-10-09T10:56:00Z">
            <w:rPr>
              <w:sz w:val="26"/>
              <w:szCs w:val="26"/>
            </w:rPr>
          </w:rPrChange>
        </w:rPr>
        <w:t xml:space="preserve"> </w:t>
      </w:r>
      <w:proofErr w:type="spellStart"/>
      <w:r w:rsidRPr="00B41112">
        <w:rPr>
          <w:sz w:val="26"/>
          <w:szCs w:val="26"/>
          <w:rPrChange w:id="21844" w:author="Le Minh Nghia" w:date="2019-10-09T10:56:00Z">
            <w:rPr>
              <w:sz w:val="26"/>
              <w:szCs w:val="26"/>
            </w:rPr>
          </w:rPrChange>
        </w:rPr>
        <w:t>theo</w:t>
      </w:r>
      <w:proofErr w:type="spellEnd"/>
      <w:r w:rsidRPr="00B41112">
        <w:rPr>
          <w:sz w:val="26"/>
          <w:szCs w:val="26"/>
          <w:rPrChange w:id="21845" w:author="Le Minh Nghia" w:date="2019-10-09T10:56:00Z">
            <w:rPr>
              <w:sz w:val="26"/>
              <w:szCs w:val="26"/>
            </w:rPr>
          </w:rPrChange>
        </w:rPr>
        <w:t xml:space="preserve"> </w:t>
      </w:r>
      <w:proofErr w:type="spellStart"/>
      <w:r w:rsidRPr="00B41112">
        <w:rPr>
          <w:sz w:val="26"/>
          <w:szCs w:val="26"/>
          <w:rPrChange w:id="21846" w:author="Le Minh Nghia" w:date="2019-10-09T10:56:00Z">
            <w:rPr>
              <w:sz w:val="26"/>
              <w:szCs w:val="26"/>
            </w:rPr>
          </w:rPrChange>
        </w:rPr>
        <w:t>từ</w:t>
      </w:r>
      <w:proofErr w:type="spellEnd"/>
      <w:r w:rsidRPr="00B41112">
        <w:rPr>
          <w:sz w:val="26"/>
          <w:szCs w:val="26"/>
          <w:rPrChange w:id="21847" w:author="Le Minh Nghia" w:date="2019-10-09T10:56:00Z">
            <w:rPr>
              <w:sz w:val="26"/>
              <w:szCs w:val="26"/>
            </w:rPr>
          </w:rPrChange>
        </w:rPr>
        <w:t xml:space="preserve"> </w:t>
      </w:r>
      <w:proofErr w:type="spellStart"/>
      <w:r w:rsidRPr="00B41112">
        <w:rPr>
          <w:sz w:val="26"/>
          <w:szCs w:val="26"/>
          <w:rPrChange w:id="21848" w:author="Le Minh Nghia" w:date="2019-10-09T10:56:00Z">
            <w:rPr>
              <w:sz w:val="26"/>
              <w:szCs w:val="26"/>
            </w:rPr>
          </w:rPrChange>
        </w:rPr>
        <w:t>khóa</w:t>
      </w:r>
      <w:proofErr w:type="spellEnd"/>
      <w:r w:rsidRPr="00B41112">
        <w:rPr>
          <w:sz w:val="26"/>
          <w:szCs w:val="26"/>
          <w:rPrChange w:id="21849" w:author="Le Minh Nghia" w:date="2019-10-09T10:56:00Z">
            <w:rPr>
              <w:sz w:val="26"/>
              <w:szCs w:val="26"/>
            </w:rPr>
          </w:rPrChange>
        </w:rPr>
        <w:t xml:space="preserve"> </w:t>
      </w:r>
      <w:proofErr w:type="spellStart"/>
      <w:r w:rsidRPr="00B41112">
        <w:rPr>
          <w:sz w:val="26"/>
          <w:szCs w:val="26"/>
          <w:rPrChange w:id="21850" w:author="Le Minh Nghia" w:date="2019-10-09T10:56:00Z">
            <w:rPr>
              <w:sz w:val="26"/>
              <w:szCs w:val="26"/>
            </w:rPr>
          </w:rPrChange>
        </w:rPr>
        <w:t>bất</w:t>
      </w:r>
      <w:proofErr w:type="spellEnd"/>
      <w:r w:rsidRPr="00B41112">
        <w:rPr>
          <w:sz w:val="26"/>
          <w:szCs w:val="26"/>
          <w:rPrChange w:id="21851" w:author="Le Minh Nghia" w:date="2019-10-09T10:56:00Z">
            <w:rPr>
              <w:sz w:val="26"/>
              <w:szCs w:val="26"/>
            </w:rPr>
          </w:rPrChange>
        </w:rPr>
        <w:t xml:space="preserve"> </w:t>
      </w:r>
      <w:proofErr w:type="spellStart"/>
      <w:r w:rsidRPr="00B41112">
        <w:rPr>
          <w:sz w:val="26"/>
          <w:szCs w:val="26"/>
          <w:rPrChange w:id="21852" w:author="Le Minh Nghia" w:date="2019-10-09T10:56:00Z">
            <w:rPr>
              <w:sz w:val="26"/>
              <w:szCs w:val="26"/>
            </w:rPr>
          </w:rPrChange>
        </w:rPr>
        <w:t>kỳ</w:t>
      </w:r>
      <w:proofErr w:type="spellEnd"/>
      <w:r w:rsidRPr="00B41112">
        <w:rPr>
          <w:sz w:val="26"/>
          <w:szCs w:val="26"/>
          <w:rPrChange w:id="21853" w:author="Le Minh Nghia" w:date="2019-10-09T10:56:00Z">
            <w:rPr>
              <w:sz w:val="26"/>
              <w:szCs w:val="26"/>
            </w:rPr>
          </w:rPrChange>
        </w:rPr>
        <w:t xml:space="preserve"> </w:t>
      </w:r>
      <w:proofErr w:type="spellStart"/>
      <w:r w:rsidRPr="00B41112">
        <w:rPr>
          <w:sz w:val="26"/>
          <w:szCs w:val="26"/>
          <w:rPrChange w:id="21854" w:author="Le Minh Nghia" w:date="2019-10-09T10:56:00Z">
            <w:rPr>
              <w:sz w:val="26"/>
              <w:szCs w:val="26"/>
            </w:rPr>
          </w:rPrChange>
        </w:rPr>
        <w:t>nhập</w:t>
      </w:r>
      <w:proofErr w:type="spellEnd"/>
      <w:r w:rsidRPr="00B41112">
        <w:rPr>
          <w:sz w:val="26"/>
          <w:szCs w:val="26"/>
          <w:rPrChange w:id="21855" w:author="Le Minh Nghia" w:date="2019-10-09T10:56:00Z">
            <w:rPr>
              <w:sz w:val="26"/>
              <w:szCs w:val="26"/>
            </w:rPr>
          </w:rPrChange>
        </w:rPr>
        <w:t xml:space="preserve"> </w:t>
      </w:r>
      <w:proofErr w:type="spellStart"/>
      <w:r w:rsidRPr="00B41112">
        <w:rPr>
          <w:sz w:val="26"/>
          <w:szCs w:val="26"/>
          <w:rPrChange w:id="21856" w:author="Le Minh Nghia" w:date="2019-10-09T10:56:00Z">
            <w:rPr>
              <w:sz w:val="26"/>
              <w:szCs w:val="26"/>
            </w:rPr>
          </w:rPrChange>
        </w:rPr>
        <w:t>vào</w:t>
      </w:r>
      <w:proofErr w:type="spellEnd"/>
      <w:r w:rsidRPr="00B41112">
        <w:rPr>
          <w:sz w:val="26"/>
          <w:szCs w:val="26"/>
          <w:rPrChange w:id="21857" w:author="Le Minh Nghia" w:date="2019-10-09T10:56:00Z">
            <w:rPr>
              <w:sz w:val="26"/>
              <w:szCs w:val="26"/>
            </w:rPr>
          </w:rPrChange>
        </w:rPr>
        <w:t xml:space="preserve"> </w:t>
      </w:r>
      <w:proofErr w:type="spellStart"/>
      <w:r w:rsidRPr="00B41112">
        <w:rPr>
          <w:sz w:val="26"/>
          <w:szCs w:val="26"/>
          <w:rPrChange w:id="21858" w:author="Le Minh Nghia" w:date="2019-10-09T10:56:00Z">
            <w:rPr>
              <w:sz w:val="26"/>
              <w:szCs w:val="26"/>
            </w:rPr>
          </w:rPrChange>
        </w:rPr>
        <w:t>thành</w:t>
      </w:r>
      <w:proofErr w:type="spellEnd"/>
      <w:r w:rsidRPr="00B41112">
        <w:rPr>
          <w:sz w:val="26"/>
          <w:szCs w:val="26"/>
          <w:rPrChange w:id="21859" w:author="Le Minh Nghia" w:date="2019-10-09T10:56:00Z">
            <w:rPr>
              <w:sz w:val="26"/>
              <w:szCs w:val="26"/>
            </w:rPr>
          </w:rPrChange>
        </w:rPr>
        <w:t xml:space="preserve"> Search, </w:t>
      </w:r>
      <w:proofErr w:type="spellStart"/>
      <w:r w:rsidRPr="00B41112">
        <w:rPr>
          <w:sz w:val="26"/>
          <w:szCs w:val="26"/>
          <w:rPrChange w:id="21860" w:author="Le Minh Nghia" w:date="2019-10-09T10:56:00Z">
            <w:rPr>
              <w:sz w:val="26"/>
              <w:szCs w:val="26"/>
            </w:rPr>
          </w:rPrChange>
        </w:rPr>
        <w:t>hệ</w:t>
      </w:r>
      <w:proofErr w:type="spellEnd"/>
      <w:r w:rsidRPr="00B41112">
        <w:rPr>
          <w:sz w:val="26"/>
          <w:szCs w:val="26"/>
          <w:rPrChange w:id="21861" w:author="Le Minh Nghia" w:date="2019-10-09T10:56:00Z">
            <w:rPr>
              <w:sz w:val="26"/>
              <w:szCs w:val="26"/>
            </w:rPr>
          </w:rPrChange>
        </w:rPr>
        <w:t xml:space="preserve"> </w:t>
      </w:r>
      <w:proofErr w:type="spellStart"/>
      <w:r w:rsidRPr="00B41112">
        <w:rPr>
          <w:sz w:val="26"/>
          <w:szCs w:val="26"/>
          <w:rPrChange w:id="21862" w:author="Le Minh Nghia" w:date="2019-10-09T10:56:00Z">
            <w:rPr>
              <w:sz w:val="26"/>
              <w:szCs w:val="26"/>
            </w:rPr>
          </w:rPrChange>
        </w:rPr>
        <w:t>thống</w:t>
      </w:r>
      <w:proofErr w:type="spellEnd"/>
      <w:r w:rsidRPr="00B41112">
        <w:rPr>
          <w:sz w:val="26"/>
          <w:szCs w:val="26"/>
          <w:rPrChange w:id="21863" w:author="Le Minh Nghia" w:date="2019-10-09T10:56:00Z">
            <w:rPr>
              <w:sz w:val="26"/>
              <w:szCs w:val="26"/>
            </w:rPr>
          </w:rPrChange>
        </w:rPr>
        <w:t xml:space="preserve"> </w:t>
      </w:r>
      <w:proofErr w:type="spellStart"/>
      <w:r w:rsidRPr="00B41112">
        <w:rPr>
          <w:sz w:val="26"/>
          <w:szCs w:val="26"/>
          <w:rPrChange w:id="21864" w:author="Le Minh Nghia" w:date="2019-10-09T10:56:00Z">
            <w:rPr>
              <w:sz w:val="26"/>
              <w:szCs w:val="26"/>
            </w:rPr>
          </w:rPrChange>
        </w:rPr>
        <w:t>sẽ</w:t>
      </w:r>
      <w:proofErr w:type="spellEnd"/>
      <w:r w:rsidRPr="00B41112">
        <w:rPr>
          <w:sz w:val="26"/>
          <w:szCs w:val="26"/>
          <w:rPrChange w:id="21865" w:author="Le Minh Nghia" w:date="2019-10-09T10:56:00Z">
            <w:rPr>
              <w:sz w:val="26"/>
              <w:szCs w:val="26"/>
            </w:rPr>
          </w:rPrChange>
        </w:rPr>
        <w:t xml:space="preserve"> </w:t>
      </w:r>
      <w:proofErr w:type="spellStart"/>
      <w:r w:rsidRPr="00B41112">
        <w:rPr>
          <w:sz w:val="26"/>
          <w:szCs w:val="26"/>
          <w:rPrChange w:id="21866" w:author="Le Minh Nghia" w:date="2019-10-09T10:56:00Z">
            <w:rPr>
              <w:sz w:val="26"/>
              <w:szCs w:val="26"/>
            </w:rPr>
          </w:rPrChange>
        </w:rPr>
        <w:t>tìm</w:t>
      </w:r>
      <w:proofErr w:type="spellEnd"/>
      <w:r w:rsidRPr="00B41112">
        <w:rPr>
          <w:sz w:val="26"/>
          <w:szCs w:val="26"/>
          <w:rPrChange w:id="21867" w:author="Le Minh Nghia" w:date="2019-10-09T10:56:00Z">
            <w:rPr>
              <w:sz w:val="26"/>
              <w:szCs w:val="26"/>
            </w:rPr>
          </w:rPrChange>
        </w:rPr>
        <w:t xml:space="preserve"> </w:t>
      </w:r>
      <w:proofErr w:type="spellStart"/>
      <w:r w:rsidRPr="00B41112">
        <w:rPr>
          <w:sz w:val="26"/>
          <w:szCs w:val="26"/>
          <w:rPrChange w:id="21868" w:author="Le Minh Nghia" w:date="2019-10-09T10:56:00Z">
            <w:rPr>
              <w:sz w:val="26"/>
              <w:szCs w:val="26"/>
            </w:rPr>
          </w:rPrChange>
        </w:rPr>
        <w:t>từ</w:t>
      </w:r>
      <w:proofErr w:type="spellEnd"/>
      <w:r w:rsidRPr="00B41112">
        <w:rPr>
          <w:sz w:val="26"/>
          <w:szCs w:val="26"/>
          <w:rPrChange w:id="21869" w:author="Le Minh Nghia" w:date="2019-10-09T10:56:00Z">
            <w:rPr>
              <w:sz w:val="26"/>
              <w:szCs w:val="26"/>
            </w:rPr>
          </w:rPrChange>
        </w:rPr>
        <w:t xml:space="preserve"> </w:t>
      </w:r>
      <w:proofErr w:type="spellStart"/>
      <w:r w:rsidRPr="00B41112">
        <w:rPr>
          <w:sz w:val="26"/>
          <w:szCs w:val="26"/>
          <w:rPrChange w:id="21870" w:author="Le Minh Nghia" w:date="2019-10-09T10:56:00Z">
            <w:rPr>
              <w:sz w:val="26"/>
              <w:szCs w:val="26"/>
            </w:rPr>
          </w:rPrChange>
        </w:rPr>
        <w:t>bảng</w:t>
      </w:r>
      <w:proofErr w:type="spellEnd"/>
      <w:r w:rsidRPr="00B41112">
        <w:rPr>
          <w:sz w:val="26"/>
          <w:szCs w:val="26"/>
          <w:rPrChange w:id="21871" w:author="Le Minh Nghia" w:date="2019-10-09T10:56:00Z">
            <w:rPr>
              <w:sz w:val="26"/>
              <w:szCs w:val="26"/>
            </w:rPr>
          </w:rPrChange>
        </w:rPr>
        <w:t xml:space="preserve"> </w:t>
      </w:r>
      <w:proofErr w:type="spellStart"/>
      <w:r w:rsidRPr="00B41112">
        <w:rPr>
          <w:sz w:val="26"/>
          <w:szCs w:val="26"/>
          <w:rPrChange w:id="21872" w:author="Le Minh Nghia" w:date="2019-10-09T10:56:00Z">
            <w:rPr>
              <w:sz w:val="26"/>
              <w:szCs w:val="26"/>
            </w:rPr>
          </w:rPrChange>
        </w:rPr>
        <w:t>các</w:t>
      </w:r>
      <w:proofErr w:type="spellEnd"/>
      <w:r w:rsidRPr="00B41112">
        <w:rPr>
          <w:sz w:val="26"/>
          <w:szCs w:val="26"/>
          <w:rPrChange w:id="21873" w:author="Le Minh Nghia" w:date="2019-10-09T10:56:00Z">
            <w:rPr>
              <w:sz w:val="26"/>
              <w:szCs w:val="26"/>
            </w:rPr>
          </w:rPrChange>
        </w:rPr>
        <w:t xml:space="preserve"> </w:t>
      </w:r>
      <w:proofErr w:type="spellStart"/>
      <w:r w:rsidRPr="00B41112">
        <w:rPr>
          <w:sz w:val="26"/>
          <w:szCs w:val="26"/>
          <w:rPrChange w:id="21874" w:author="Le Minh Nghia" w:date="2019-10-09T10:56:00Z">
            <w:rPr>
              <w:sz w:val="26"/>
              <w:szCs w:val="26"/>
            </w:rPr>
          </w:rPrChange>
        </w:rPr>
        <w:t>dữ</w:t>
      </w:r>
      <w:proofErr w:type="spellEnd"/>
      <w:r w:rsidRPr="00B41112">
        <w:rPr>
          <w:sz w:val="26"/>
          <w:szCs w:val="26"/>
          <w:rPrChange w:id="21875" w:author="Le Minh Nghia" w:date="2019-10-09T10:56:00Z">
            <w:rPr>
              <w:sz w:val="26"/>
              <w:szCs w:val="26"/>
            </w:rPr>
          </w:rPrChange>
        </w:rPr>
        <w:t xml:space="preserve"> </w:t>
      </w:r>
      <w:proofErr w:type="spellStart"/>
      <w:r w:rsidRPr="00B41112">
        <w:rPr>
          <w:sz w:val="26"/>
          <w:szCs w:val="26"/>
          <w:rPrChange w:id="21876" w:author="Le Minh Nghia" w:date="2019-10-09T10:56:00Z">
            <w:rPr>
              <w:sz w:val="26"/>
              <w:szCs w:val="26"/>
            </w:rPr>
          </w:rPrChange>
        </w:rPr>
        <w:t>liệu</w:t>
      </w:r>
      <w:proofErr w:type="spellEnd"/>
      <w:r w:rsidRPr="00B41112">
        <w:rPr>
          <w:sz w:val="26"/>
          <w:szCs w:val="26"/>
          <w:rPrChange w:id="21877" w:author="Le Minh Nghia" w:date="2019-10-09T10:56:00Z">
            <w:rPr>
              <w:sz w:val="26"/>
              <w:szCs w:val="26"/>
            </w:rPr>
          </w:rPrChange>
        </w:rPr>
        <w:t xml:space="preserve"> </w:t>
      </w:r>
      <w:proofErr w:type="spellStart"/>
      <w:r w:rsidRPr="00B41112">
        <w:rPr>
          <w:sz w:val="26"/>
          <w:szCs w:val="26"/>
          <w:rPrChange w:id="21878" w:author="Le Minh Nghia" w:date="2019-10-09T10:56:00Z">
            <w:rPr>
              <w:sz w:val="26"/>
              <w:szCs w:val="26"/>
            </w:rPr>
          </w:rPrChange>
        </w:rPr>
        <w:t>có</w:t>
      </w:r>
      <w:proofErr w:type="spellEnd"/>
      <w:r w:rsidRPr="00B41112">
        <w:rPr>
          <w:sz w:val="26"/>
          <w:szCs w:val="26"/>
          <w:rPrChange w:id="21879" w:author="Le Minh Nghia" w:date="2019-10-09T10:56:00Z">
            <w:rPr>
              <w:sz w:val="26"/>
              <w:szCs w:val="26"/>
            </w:rPr>
          </w:rPrChange>
        </w:rPr>
        <w:t xml:space="preserve"> </w:t>
      </w:r>
      <w:proofErr w:type="spellStart"/>
      <w:r w:rsidRPr="00B41112">
        <w:rPr>
          <w:sz w:val="26"/>
          <w:szCs w:val="26"/>
          <w:rPrChange w:id="21880" w:author="Le Minh Nghia" w:date="2019-10-09T10:56:00Z">
            <w:rPr>
              <w:sz w:val="26"/>
              <w:szCs w:val="26"/>
            </w:rPr>
          </w:rPrChange>
        </w:rPr>
        <w:t>cùng</w:t>
      </w:r>
      <w:proofErr w:type="spellEnd"/>
      <w:r w:rsidRPr="00B41112">
        <w:rPr>
          <w:sz w:val="26"/>
          <w:szCs w:val="26"/>
          <w:rPrChange w:id="21881" w:author="Le Minh Nghia" w:date="2019-10-09T10:56:00Z">
            <w:rPr>
              <w:sz w:val="26"/>
              <w:szCs w:val="26"/>
            </w:rPr>
          </w:rPrChange>
        </w:rPr>
        <w:t xml:space="preserve"> </w:t>
      </w:r>
      <w:proofErr w:type="spellStart"/>
      <w:r w:rsidRPr="00B41112">
        <w:rPr>
          <w:sz w:val="26"/>
          <w:szCs w:val="26"/>
          <w:rPrChange w:id="21882" w:author="Le Minh Nghia" w:date="2019-10-09T10:56:00Z">
            <w:rPr>
              <w:sz w:val="26"/>
              <w:szCs w:val="26"/>
            </w:rPr>
          </w:rPrChange>
        </w:rPr>
        <w:t>từ</w:t>
      </w:r>
      <w:proofErr w:type="spellEnd"/>
      <w:r w:rsidRPr="00B41112">
        <w:rPr>
          <w:sz w:val="26"/>
          <w:szCs w:val="26"/>
          <w:rPrChange w:id="21883" w:author="Le Minh Nghia" w:date="2019-10-09T10:56:00Z">
            <w:rPr>
              <w:sz w:val="26"/>
              <w:szCs w:val="26"/>
            </w:rPr>
          </w:rPrChange>
        </w:rPr>
        <w:t xml:space="preserve"> </w:t>
      </w:r>
      <w:proofErr w:type="spellStart"/>
      <w:r w:rsidRPr="00B41112">
        <w:rPr>
          <w:sz w:val="26"/>
          <w:szCs w:val="26"/>
          <w:rPrChange w:id="21884" w:author="Le Minh Nghia" w:date="2019-10-09T10:56:00Z">
            <w:rPr>
              <w:sz w:val="26"/>
              <w:szCs w:val="26"/>
            </w:rPr>
          </w:rPrChange>
        </w:rPr>
        <w:t>khóa</w:t>
      </w:r>
      <w:proofErr w:type="spellEnd"/>
      <w:r w:rsidRPr="00B41112">
        <w:rPr>
          <w:sz w:val="26"/>
          <w:szCs w:val="26"/>
          <w:rPrChange w:id="21885" w:author="Le Minh Nghia" w:date="2019-10-09T10:56:00Z">
            <w:rPr>
              <w:sz w:val="26"/>
              <w:szCs w:val="26"/>
            </w:rPr>
          </w:rPrChange>
        </w:rPr>
        <w:t xml:space="preserve"> </w:t>
      </w:r>
      <w:proofErr w:type="spellStart"/>
      <w:r w:rsidRPr="00B41112">
        <w:rPr>
          <w:sz w:val="26"/>
          <w:szCs w:val="26"/>
          <w:rPrChange w:id="21886" w:author="Le Minh Nghia" w:date="2019-10-09T10:56:00Z">
            <w:rPr>
              <w:sz w:val="26"/>
              <w:szCs w:val="26"/>
            </w:rPr>
          </w:rPrChange>
        </w:rPr>
        <w:t>và</w:t>
      </w:r>
      <w:proofErr w:type="spellEnd"/>
      <w:r w:rsidRPr="00B41112">
        <w:rPr>
          <w:sz w:val="26"/>
          <w:szCs w:val="26"/>
          <w:rPrChange w:id="21887" w:author="Le Minh Nghia" w:date="2019-10-09T10:56:00Z">
            <w:rPr>
              <w:sz w:val="26"/>
              <w:szCs w:val="26"/>
            </w:rPr>
          </w:rPrChange>
        </w:rPr>
        <w:t xml:space="preserve"> </w:t>
      </w:r>
      <w:proofErr w:type="spellStart"/>
      <w:r w:rsidRPr="00B41112">
        <w:rPr>
          <w:sz w:val="26"/>
          <w:szCs w:val="26"/>
          <w:rPrChange w:id="21888" w:author="Le Minh Nghia" w:date="2019-10-09T10:56:00Z">
            <w:rPr>
              <w:sz w:val="26"/>
              <w:szCs w:val="26"/>
            </w:rPr>
          </w:rPrChange>
        </w:rPr>
        <w:t>hiển</w:t>
      </w:r>
      <w:proofErr w:type="spellEnd"/>
      <w:r w:rsidRPr="00B41112">
        <w:rPr>
          <w:sz w:val="26"/>
          <w:szCs w:val="26"/>
          <w:rPrChange w:id="21889" w:author="Le Minh Nghia" w:date="2019-10-09T10:56:00Z">
            <w:rPr>
              <w:sz w:val="26"/>
              <w:szCs w:val="26"/>
            </w:rPr>
          </w:rPrChange>
        </w:rPr>
        <w:t xml:space="preserve"> </w:t>
      </w:r>
      <w:proofErr w:type="spellStart"/>
      <w:r w:rsidRPr="00B41112">
        <w:rPr>
          <w:sz w:val="26"/>
          <w:szCs w:val="26"/>
          <w:rPrChange w:id="21890" w:author="Le Minh Nghia" w:date="2019-10-09T10:56:00Z">
            <w:rPr>
              <w:sz w:val="26"/>
              <w:szCs w:val="26"/>
            </w:rPr>
          </w:rPrChange>
        </w:rPr>
        <w:t>thị</w:t>
      </w:r>
      <w:proofErr w:type="spellEnd"/>
      <w:r w:rsidRPr="00B41112">
        <w:rPr>
          <w:sz w:val="26"/>
          <w:szCs w:val="26"/>
          <w:rPrChange w:id="21891" w:author="Le Minh Nghia" w:date="2019-10-09T10:56:00Z">
            <w:rPr>
              <w:sz w:val="26"/>
              <w:szCs w:val="26"/>
            </w:rPr>
          </w:rPrChange>
        </w:rPr>
        <w:t xml:space="preserve"> </w:t>
      </w:r>
      <w:proofErr w:type="spellStart"/>
      <w:r w:rsidRPr="00B41112">
        <w:rPr>
          <w:sz w:val="26"/>
          <w:szCs w:val="26"/>
          <w:rPrChange w:id="21892" w:author="Le Minh Nghia" w:date="2019-10-09T10:56:00Z">
            <w:rPr>
              <w:sz w:val="26"/>
              <w:szCs w:val="26"/>
            </w:rPr>
          </w:rPrChange>
        </w:rPr>
        <w:t>trực</w:t>
      </w:r>
      <w:proofErr w:type="spellEnd"/>
      <w:r w:rsidRPr="00B41112">
        <w:rPr>
          <w:sz w:val="26"/>
          <w:szCs w:val="26"/>
          <w:rPrChange w:id="21893" w:author="Le Minh Nghia" w:date="2019-10-09T10:56:00Z">
            <w:rPr>
              <w:sz w:val="26"/>
              <w:szCs w:val="26"/>
            </w:rPr>
          </w:rPrChange>
        </w:rPr>
        <w:t xml:space="preserve"> </w:t>
      </w:r>
      <w:proofErr w:type="spellStart"/>
      <w:r w:rsidRPr="00B41112">
        <w:rPr>
          <w:sz w:val="26"/>
          <w:szCs w:val="26"/>
          <w:rPrChange w:id="21894" w:author="Le Minh Nghia" w:date="2019-10-09T10:56:00Z">
            <w:rPr>
              <w:sz w:val="26"/>
              <w:szCs w:val="26"/>
            </w:rPr>
          </w:rPrChange>
        </w:rPr>
        <w:t>tiếp</w:t>
      </w:r>
      <w:proofErr w:type="spellEnd"/>
      <w:r w:rsidRPr="00B41112">
        <w:rPr>
          <w:sz w:val="26"/>
          <w:szCs w:val="26"/>
          <w:rPrChange w:id="21895" w:author="Le Minh Nghia" w:date="2019-10-09T10:56:00Z">
            <w:rPr>
              <w:sz w:val="26"/>
              <w:szCs w:val="26"/>
            </w:rPr>
          </w:rPrChange>
        </w:rPr>
        <w:t xml:space="preserve"> </w:t>
      </w:r>
      <w:proofErr w:type="spellStart"/>
      <w:r w:rsidRPr="00B41112">
        <w:rPr>
          <w:sz w:val="26"/>
          <w:szCs w:val="26"/>
          <w:rPrChange w:id="21896" w:author="Le Minh Nghia" w:date="2019-10-09T10:56:00Z">
            <w:rPr>
              <w:sz w:val="26"/>
              <w:szCs w:val="26"/>
            </w:rPr>
          </w:rPrChange>
        </w:rPr>
        <w:t>mà</w:t>
      </w:r>
      <w:proofErr w:type="spellEnd"/>
      <w:r w:rsidRPr="00B41112">
        <w:rPr>
          <w:sz w:val="26"/>
          <w:szCs w:val="26"/>
          <w:rPrChange w:id="21897" w:author="Le Minh Nghia" w:date="2019-10-09T10:56:00Z">
            <w:rPr>
              <w:sz w:val="26"/>
              <w:szCs w:val="26"/>
            </w:rPr>
          </w:rPrChange>
        </w:rPr>
        <w:t xml:space="preserve"> </w:t>
      </w:r>
      <w:proofErr w:type="spellStart"/>
      <w:r w:rsidRPr="00B41112">
        <w:rPr>
          <w:sz w:val="26"/>
          <w:szCs w:val="26"/>
          <w:rPrChange w:id="21898" w:author="Le Minh Nghia" w:date="2019-10-09T10:56:00Z">
            <w:rPr>
              <w:sz w:val="26"/>
              <w:szCs w:val="26"/>
            </w:rPr>
          </w:rPrChange>
        </w:rPr>
        <w:t>không</w:t>
      </w:r>
      <w:proofErr w:type="spellEnd"/>
      <w:r w:rsidRPr="00B41112">
        <w:rPr>
          <w:sz w:val="26"/>
          <w:szCs w:val="26"/>
          <w:rPrChange w:id="21899" w:author="Le Minh Nghia" w:date="2019-10-09T10:56:00Z">
            <w:rPr>
              <w:sz w:val="26"/>
              <w:szCs w:val="26"/>
            </w:rPr>
          </w:rPrChange>
        </w:rPr>
        <w:t xml:space="preserve"> </w:t>
      </w:r>
      <w:proofErr w:type="spellStart"/>
      <w:r w:rsidRPr="00B41112">
        <w:rPr>
          <w:sz w:val="26"/>
          <w:szCs w:val="26"/>
          <w:rPrChange w:id="21900" w:author="Le Minh Nghia" w:date="2019-10-09T10:56:00Z">
            <w:rPr>
              <w:sz w:val="26"/>
              <w:szCs w:val="26"/>
            </w:rPr>
          </w:rPrChange>
        </w:rPr>
        <w:t>cần</w:t>
      </w:r>
      <w:proofErr w:type="spellEnd"/>
      <w:r w:rsidRPr="00B41112">
        <w:rPr>
          <w:sz w:val="26"/>
          <w:szCs w:val="26"/>
          <w:rPrChange w:id="21901" w:author="Le Minh Nghia" w:date="2019-10-09T10:56:00Z">
            <w:rPr>
              <w:sz w:val="26"/>
              <w:szCs w:val="26"/>
            </w:rPr>
          </w:rPrChange>
        </w:rPr>
        <w:t xml:space="preserve"> load </w:t>
      </w:r>
      <w:proofErr w:type="spellStart"/>
      <w:r w:rsidRPr="00B41112">
        <w:rPr>
          <w:sz w:val="26"/>
          <w:szCs w:val="26"/>
          <w:rPrChange w:id="21902" w:author="Le Minh Nghia" w:date="2019-10-09T10:56:00Z">
            <w:rPr>
              <w:sz w:val="26"/>
              <w:szCs w:val="26"/>
            </w:rPr>
          </w:rPrChange>
        </w:rPr>
        <w:t>lại</w:t>
      </w:r>
      <w:proofErr w:type="spellEnd"/>
      <w:r w:rsidRPr="00B41112">
        <w:rPr>
          <w:sz w:val="26"/>
          <w:szCs w:val="26"/>
          <w:rPrChange w:id="21903" w:author="Le Minh Nghia" w:date="2019-10-09T10:56:00Z">
            <w:rPr>
              <w:sz w:val="26"/>
              <w:szCs w:val="26"/>
            </w:rPr>
          </w:rPrChange>
        </w:rPr>
        <w:t xml:space="preserve"> hay </w:t>
      </w:r>
      <w:proofErr w:type="spellStart"/>
      <w:r w:rsidRPr="00B41112">
        <w:rPr>
          <w:sz w:val="26"/>
          <w:szCs w:val="26"/>
          <w:rPrChange w:id="21904" w:author="Le Minh Nghia" w:date="2019-10-09T10:56:00Z">
            <w:rPr>
              <w:sz w:val="26"/>
              <w:szCs w:val="26"/>
            </w:rPr>
          </w:rPrChange>
        </w:rPr>
        <w:t>ấn</w:t>
      </w:r>
      <w:proofErr w:type="spellEnd"/>
      <w:r w:rsidRPr="00B41112">
        <w:rPr>
          <w:sz w:val="26"/>
          <w:szCs w:val="26"/>
          <w:rPrChange w:id="21905" w:author="Le Minh Nghia" w:date="2019-10-09T10:56:00Z">
            <w:rPr>
              <w:sz w:val="26"/>
              <w:szCs w:val="26"/>
            </w:rPr>
          </w:rPrChange>
        </w:rPr>
        <w:t xml:space="preserve"> </w:t>
      </w:r>
      <w:proofErr w:type="spellStart"/>
      <w:r w:rsidRPr="00B41112">
        <w:rPr>
          <w:sz w:val="26"/>
          <w:szCs w:val="26"/>
          <w:rPrChange w:id="21906" w:author="Le Minh Nghia" w:date="2019-10-09T10:56:00Z">
            <w:rPr>
              <w:sz w:val="26"/>
              <w:szCs w:val="26"/>
            </w:rPr>
          </w:rPrChange>
        </w:rPr>
        <w:t>nút</w:t>
      </w:r>
      <w:proofErr w:type="spellEnd"/>
      <w:r w:rsidR="002D448E" w:rsidRPr="00B41112">
        <w:rPr>
          <w:sz w:val="26"/>
          <w:szCs w:val="26"/>
          <w:rPrChange w:id="21907" w:author="Le Minh Nghia" w:date="2019-10-09T10:56:00Z">
            <w:rPr>
              <w:sz w:val="26"/>
              <w:szCs w:val="26"/>
            </w:rPr>
          </w:rPrChange>
        </w:rPr>
        <w:t>.</w:t>
      </w:r>
    </w:p>
    <w:p w:rsidR="000917F1" w:rsidRPr="00B41112" w:rsidRDefault="000917F1">
      <w:pPr>
        <w:pStyle w:val="ListParagraph"/>
        <w:numPr>
          <w:ilvl w:val="0"/>
          <w:numId w:val="47"/>
        </w:numPr>
        <w:ind w:left="360"/>
        <w:rPr>
          <w:b/>
          <w:sz w:val="26"/>
          <w:szCs w:val="26"/>
          <w:rPrChange w:id="21908" w:author="Le Minh Nghia" w:date="2019-10-09T10:56:00Z">
            <w:rPr>
              <w:b/>
              <w:sz w:val="26"/>
              <w:szCs w:val="26"/>
            </w:rPr>
          </w:rPrChange>
        </w:rPr>
        <w:pPrChange w:id="21909" w:author="Le Minh Nghia" w:date="2019-10-09T10:33:00Z">
          <w:pPr>
            <w:pStyle w:val="ListParagraph"/>
            <w:numPr>
              <w:numId w:val="47"/>
            </w:numPr>
            <w:ind w:hanging="360"/>
          </w:pPr>
        </w:pPrChange>
      </w:pPr>
      <w:proofErr w:type="spellStart"/>
      <w:r w:rsidRPr="00B41112">
        <w:rPr>
          <w:b/>
          <w:sz w:val="26"/>
          <w:szCs w:val="26"/>
          <w:rPrChange w:id="21910" w:author="Le Minh Nghia" w:date="2019-10-09T10:56:00Z">
            <w:rPr>
              <w:b/>
              <w:sz w:val="26"/>
              <w:szCs w:val="26"/>
            </w:rPr>
          </w:rPrChange>
        </w:rPr>
        <w:t>Quản</w:t>
      </w:r>
      <w:proofErr w:type="spellEnd"/>
      <w:r w:rsidRPr="00B41112">
        <w:rPr>
          <w:b/>
          <w:sz w:val="26"/>
          <w:szCs w:val="26"/>
          <w:rPrChange w:id="21911" w:author="Le Minh Nghia" w:date="2019-10-09T10:56:00Z">
            <w:rPr>
              <w:b/>
              <w:sz w:val="26"/>
              <w:szCs w:val="26"/>
            </w:rPr>
          </w:rPrChange>
        </w:rPr>
        <w:t xml:space="preserve"> </w:t>
      </w:r>
      <w:proofErr w:type="spellStart"/>
      <w:r w:rsidRPr="00B41112">
        <w:rPr>
          <w:b/>
          <w:sz w:val="26"/>
          <w:szCs w:val="26"/>
          <w:rPrChange w:id="21912" w:author="Le Minh Nghia" w:date="2019-10-09T10:56:00Z">
            <w:rPr>
              <w:b/>
              <w:sz w:val="26"/>
              <w:szCs w:val="26"/>
            </w:rPr>
          </w:rPrChange>
        </w:rPr>
        <w:t>lý</w:t>
      </w:r>
      <w:proofErr w:type="spellEnd"/>
      <w:r w:rsidRPr="00B41112">
        <w:rPr>
          <w:b/>
          <w:sz w:val="26"/>
          <w:szCs w:val="26"/>
          <w:rPrChange w:id="21913" w:author="Le Minh Nghia" w:date="2019-10-09T10:56:00Z">
            <w:rPr>
              <w:b/>
              <w:sz w:val="26"/>
              <w:szCs w:val="26"/>
            </w:rPr>
          </w:rPrChange>
        </w:rPr>
        <w:t xml:space="preserve"> </w:t>
      </w:r>
      <w:proofErr w:type="spellStart"/>
      <w:r w:rsidRPr="00B41112">
        <w:rPr>
          <w:b/>
          <w:sz w:val="26"/>
          <w:szCs w:val="26"/>
          <w:rPrChange w:id="21914" w:author="Le Minh Nghia" w:date="2019-10-09T10:56:00Z">
            <w:rPr>
              <w:b/>
              <w:sz w:val="26"/>
              <w:szCs w:val="26"/>
            </w:rPr>
          </w:rPrChange>
        </w:rPr>
        <w:t>cựu</w:t>
      </w:r>
      <w:proofErr w:type="spellEnd"/>
      <w:r w:rsidRPr="00B41112">
        <w:rPr>
          <w:b/>
          <w:sz w:val="26"/>
          <w:szCs w:val="26"/>
          <w:rPrChange w:id="21915" w:author="Le Minh Nghia" w:date="2019-10-09T10:56:00Z">
            <w:rPr>
              <w:b/>
              <w:sz w:val="26"/>
              <w:szCs w:val="26"/>
            </w:rPr>
          </w:rPrChange>
        </w:rPr>
        <w:t xml:space="preserve"> </w:t>
      </w:r>
      <w:proofErr w:type="spellStart"/>
      <w:r w:rsidRPr="00B41112">
        <w:rPr>
          <w:b/>
          <w:sz w:val="26"/>
          <w:szCs w:val="26"/>
          <w:rPrChange w:id="21916" w:author="Le Minh Nghia" w:date="2019-10-09T10:56:00Z">
            <w:rPr>
              <w:b/>
              <w:sz w:val="26"/>
              <w:szCs w:val="26"/>
            </w:rPr>
          </w:rPrChange>
        </w:rPr>
        <w:t>sinh</w:t>
      </w:r>
      <w:proofErr w:type="spellEnd"/>
      <w:r w:rsidRPr="00B41112">
        <w:rPr>
          <w:b/>
          <w:sz w:val="26"/>
          <w:szCs w:val="26"/>
          <w:rPrChange w:id="21917" w:author="Le Minh Nghia" w:date="2019-10-09T10:56:00Z">
            <w:rPr>
              <w:b/>
              <w:sz w:val="26"/>
              <w:szCs w:val="26"/>
            </w:rPr>
          </w:rPrChange>
        </w:rPr>
        <w:t xml:space="preserve"> </w:t>
      </w:r>
      <w:proofErr w:type="spellStart"/>
      <w:r w:rsidRPr="00B41112">
        <w:rPr>
          <w:b/>
          <w:sz w:val="26"/>
          <w:szCs w:val="26"/>
          <w:rPrChange w:id="21918" w:author="Le Minh Nghia" w:date="2019-10-09T10:56:00Z">
            <w:rPr>
              <w:b/>
              <w:sz w:val="26"/>
              <w:szCs w:val="26"/>
            </w:rPr>
          </w:rPrChange>
        </w:rPr>
        <w:t>viên</w:t>
      </w:r>
      <w:proofErr w:type="spellEnd"/>
    </w:p>
    <w:p w:rsidR="00332911" w:rsidRPr="00B41112" w:rsidRDefault="00332911">
      <w:pPr>
        <w:pStyle w:val="ListParagraph"/>
        <w:ind w:left="0"/>
        <w:rPr>
          <w:sz w:val="26"/>
          <w:szCs w:val="26"/>
          <w:rPrChange w:id="21919" w:author="Le Minh Nghia" w:date="2019-10-09T10:56:00Z">
            <w:rPr>
              <w:sz w:val="26"/>
              <w:szCs w:val="26"/>
            </w:rPr>
          </w:rPrChange>
        </w:rPr>
        <w:pPrChange w:id="21920" w:author="Le Minh Nghia" w:date="2019-10-09T10:34:00Z">
          <w:pPr>
            <w:pStyle w:val="ListParagraph"/>
          </w:pPr>
        </w:pPrChange>
      </w:pPr>
      <w:proofErr w:type="spellStart"/>
      <w:r w:rsidRPr="00B41112">
        <w:rPr>
          <w:sz w:val="26"/>
          <w:szCs w:val="26"/>
          <w:rPrChange w:id="21921" w:author="Le Minh Nghia" w:date="2019-10-09T10:56:00Z">
            <w:rPr>
              <w:sz w:val="26"/>
              <w:szCs w:val="26"/>
            </w:rPr>
          </w:rPrChange>
        </w:rPr>
        <w:t>Giao</w:t>
      </w:r>
      <w:proofErr w:type="spellEnd"/>
      <w:r w:rsidRPr="00B41112">
        <w:rPr>
          <w:sz w:val="26"/>
          <w:szCs w:val="26"/>
          <w:rPrChange w:id="21922" w:author="Le Minh Nghia" w:date="2019-10-09T10:56:00Z">
            <w:rPr>
              <w:sz w:val="26"/>
              <w:szCs w:val="26"/>
            </w:rPr>
          </w:rPrChange>
        </w:rPr>
        <w:t xml:space="preserve"> </w:t>
      </w:r>
      <w:proofErr w:type="spellStart"/>
      <w:r w:rsidRPr="00B41112">
        <w:rPr>
          <w:sz w:val="26"/>
          <w:szCs w:val="26"/>
          <w:rPrChange w:id="21923" w:author="Le Minh Nghia" w:date="2019-10-09T10:56:00Z">
            <w:rPr>
              <w:sz w:val="26"/>
              <w:szCs w:val="26"/>
            </w:rPr>
          </w:rPrChange>
        </w:rPr>
        <w:t>diện</w:t>
      </w:r>
      <w:proofErr w:type="spellEnd"/>
      <w:r w:rsidRPr="00B41112">
        <w:rPr>
          <w:sz w:val="26"/>
          <w:szCs w:val="26"/>
          <w:rPrChange w:id="21924" w:author="Le Minh Nghia" w:date="2019-10-09T10:56:00Z">
            <w:rPr>
              <w:sz w:val="26"/>
              <w:szCs w:val="26"/>
            </w:rPr>
          </w:rPrChange>
        </w:rPr>
        <w:t xml:space="preserve"> </w:t>
      </w:r>
      <w:proofErr w:type="spellStart"/>
      <w:r w:rsidRPr="00B41112">
        <w:rPr>
          <w:sz w:val="26"/>
          <w:szCs w:val="26"/>
          <w:rPrChange w:id="21925" w:author="Le Minh Nghia" w:date="2019-10-09T10:56:00Z">
            <w:rPr>
              <w:sz w:val="26"/>
              <w:szCs w:val="26"/>
            </w:rPr>
          </w:rPrChange>
        </w:rPr>
        <w:t>quản</w:t>
      </w:r>
      <w:proofErr w:type="spellEnd"/>
      <w:r w:rsidRPr="00B41112">
        <w:rPr>
          <w:sz w:val="26"/>
          <w:szCs w:val="26"/>
          <w:rPrChange w:id="21926" w:author="Le Minh Nghia" w:date="2019-10-09T10:56:00Z">
            <w:rPr>
              <w:sz w:val="26"/>
              <w:szCs w:val="26"/>
            </w:rPr>
          </w:rPrChange>
        </w:rPr>
        <w:t xml:space="preserve"> </w:t>
      </w:r>
      <w:proofErr w:type="spellStart"/>
      <w:r w:rsidRPr="00B41112">
        <w:rPr>
          <w:sz w:val="26"/>
          <w:szCs w:val="26"/>
          <w:rPrChange w:id="21927" w:author="Le Minh Nghia" w:date="2019-10-09T10:56:00Z">
            <w:rPr>
              <w:sz w:val="26"/>
              <w:szCs w:val="26"/>
            </w:rPr>
          </w:rPrChange>
        </w:rPr>
        <w:t>lý</w:t>
      </w:r>
      <w:proofErr w:type="spellEnd"/>
      <w:r w:rsidRPr="00B41112">
        <w:rPr>
          <w:sz w:val="26"/>
          <w:szCs w:val="26"/>
          <w:rPrChange w:id="21928" w:author="Le Minh Nghia" w:date="2019-10-09T10:56:00Z">
            <w:rPr>
              <w:sz w:val="26"/>
              <w:szCs w:val="26"/>
            </w:rPr>
          </w:rPrChange>
        </w:rPr>
        <w:t xml:space="preserve"> </w:t>
      </w:r>
      <w:proofErr w:type="spellStart"/>
      <w:r w:rsidRPr="00B41112">
        <w:rPr>
          <w:sz w:val="26"/>
          <w:szCs w:val="26"/>
          <w:rPrChange w:id="21929" w:author="Le Minh Nghia" w:date="2019-10-09T10:56:00Z">
            <w:rPr>
              <w:sz w:val="26"/>
              <w:szCs w:val="26"/>
            </w:rPr>
          </w:rPrChange>
        </w:rPr>
        <w:t>cựu</w:t>
      </w:r>
      <w:proofErr w:type="spellEnd"/>
      <w:r w:rsidRPr="00B41112">
        <w:rPr>
          <w:sz w:val="26"/>
          <w:szCs w:val="26"/>
          <w:rPrChange w:id="21930" w:author="Le Minh Nghia" w:date="2019-10-09T10:56:00Z">
            <w:rPr>
              <w:sz w:val="26"/>
              <w:szCs w:val="26"/>
            </w:rPr>
          </w:rPrChange>
        </w:rPr>
        <w:t xml:space="preserve"> </w:t>
      </w:r>
      <w:proofErr w:type="spellStart"/>
      <w:r w:rsidRPr="00B41112">
        <w:rPr>
          <w:sz w:val="26"/>
          <w:szCs w:val="26"/>
          <w:rPrChange w:id="21931" w:author="Le Minh Nghia" w:date="2019-10-09T10:56:00Z">
            <w:rPr>
              <w:sz w:val="26"/>
              <w:szCs w:val="26"/>
            </w:rPr>
          </w:rPrChange>
        </w:rPr>
        <w:t>sinh</w:t>
      </w:r>
      <w:proofErr w:type="spellEnd"/>
      <w:r w:rsidRPr="00B41112">
        <w:rPr>
          <w:sz w:val="26"/>
          <w:szCs w:val="26"/>
          <w:rPrChange w:id="21932" w:author="Le Minh Nghia" w:date="2019-10-09T10:56:00Z">
            <w:rPr>
              <w:sz w:val="26"/>
              <w:szCs w:val="26"/>
            </w:rPr>
          </w:rPrChange>
        </w:rPr>
        <w:t xml:space="preserve"> </w:t>
      </w:r>
      <w:proofErr w:type="spellStart"/>
      <w:r w:rsidRPr="00B41112">
        <w:rPr>
          <w:sz w:val="26"/>
          <w:szCs w:val="26"/>
          <w:rPrChange w:id="21933" w:author="Le Minh Nghia" w:date="2019-10-09T10:56:00Z">
            <w:rPr>
              <w:sz w:val="26"/>
              <w:szCs w:val="26"/>
            </w:rPr>
          </w:rPrChange>
        </w:rPr>
        <w:t>viên</w:t>
      </w:r>
      <w:proofErr w:type="spellEnd"/>
      <w:r w:rsidRPr="00B41112">
        <w:rPr>
          <w:sz w:val="26"/>
          <w:szCs w:val="26"/>
          <w:rPrChange w:id="21934" w:author="Le Minh Nghia" w:date="2019-10-09T10:56:00Z">
            <w:rPr>
              <w:sz w:val="26"/>
              <w:szCs w:val="26"/>
            </w:rPr>
          </w:rPrChange>
        </w:rPr>
        <w:t xml:space="preserve"> </w:t>
      </w:r>
      <w:proofErr w:type="spellStart"/>
      <w:r w:rsidRPr="00B41112">
        <w:rPr>
          <w:sz w:val="26"/>
          <w:szCs w:val="26"/>
          <w:rPrChange w:id="21935" w:author="Le Minh Nghia" w:date="2019-10-09T10:56:00Z">
            <w:rPr>
              <w:sz w:val="26"/>
              <w:szCs w:val="26"/>
            </w:rPr>
          </w:rPrChange>
        </w:rPr>
        <w:t>gồm</w:t>
      </w:r>
      <w:proofErr w:type="spellEnd"/>
      <w:r w:rsidRPr="00B41112">
        <w:rPr>
          <w:sz w:val="26"/>
          <w:szCs w:val="26"/>
          <w:rPrChange w:id="21936" w:author="Le Minh Nghia" w:date="2019-10-09T10:56:00Z">
            <w:rPr>
              <w:sz w:val="26"/>
              <w:szCs w:val="26"/>
            </w:rPr>
          </w:rPrChange>
        </w:rPr>
        <w:t xml:space="preserve"> </w:t>
      </w:r>
      <w:proofErr w:type="spellStart"/>
      <w:r w:rsidRPr="00B41112">
        <w:rPr>
          <w:sz w:val="26"/>
          <w:szCs w:val="26"/>
          <w:rPrChange w:id="21937" w:author="Le Minh Nghia" w:date="2019-10-09T10:56:00Z">
            <w:rPr>
              <w:sz w:val="26"/>
              <w:szCs w:val="26"/>
            </w:rPr>
          </w:rPrChange>
        </w:rPr>
        <w:t>có</w:t>
      </w:r>
      <w:proofErr w:type="spellEnd"/>
      <w:r w:rsidRPr="00B41112">
        <w:rPr>
          <w:sz w:val="26"/>
          <w:szCs w:val="26"/>
          <w:rPrChange w:id="21938" w:author="Le Minh Nghia" w:date="2019-10-09T10:56:00Z">
            <w:rPr>
              <w:sz w:val="26"/>
              <w:szCs w:val="26"/>
            </w:rPr>
          </w:rPrChange>
        </w:rPr>
        <w:t xml:space="preserve"> </w:t>
      </w:r>
      <w:proofErr w:type="spellStart"/>
      <w:r w:rsidRPr="00B41112">
        <w:rPr>
          <w:sz w:val="26"/>
          <w:szCs w:val="26"/>
          <w:rPrChange w:id="21939" w:author="Le Minh Nghia" w:date="2019-10-09T10:56:00Z">
            <w:rPr>
              <w:sz w:val="26"/>
              <w:szCs w:val="26"/>
            </w:rPr>
          </w:rPrChange>
        </w:rPr>
        <w:t>các</w:t>
      </w:r>
      <w:proofErr w:type="spellEnd"/>
      <w:r w:rsidRPr="00B41112">
        <w:rPr>
          <w:sz w:val="26"/>
          <w:szCs w:val="26"/>
          <w:rPrChange w:id="21940" w:author="Le Minh Nghia" w:date="2019-10-09T10:56:00Z">
            <w:rPr>
              <w:sz w:val="26"/>
              <w:szCs w:val="26"/>
            </w:rPr>
          </w:rPrChange>
        </w:rPr>
        <w:t xml:space="preserve"> </w:t>
      </w:r>
      <w:proofErr w:type="spellStart"/>
      <w:r w:rsidRPr="00B41112">
        <w:rPr>
          <w:sz w:val="26"/>
          <w:szCs w:val="26"/>
          <w:rPrChange w:id="21941" w:author="Le Minh Nghia" w:date="2019-10-09T10:56:00Z">
            <w:rPr>
              <w:sz w:val="26"/>
              <w:szCs w:val="26"/>
            </w:rPr>
          </w:rPrChange>
        </w:rPr>
        <w:t>phần</w:t>
      </w:r>
      <w:proofErr w:type="spellEnd"/>
      <w:r w:rsidRPr="00B41112">
        <w:rPr>
          <w:sz w:val="26"/>
          <w:szCs w:val="26"/>
          <w:rPrChange w:id="21942" w:author="Le Minh Nghia" w:date="2019-10-09T10:56:00Z">
            <w:rPr>
              <w:sz w:val="26"/>
              <w:szCs w:val="26"/>
            </w:rPr>
          </w:rPrChange>
        </w:rPr>
        <w:t xml:space="preserve"> </w:t>
      </w:r>
      <w:proofErr w:type="spellStart"/>
      <w:r w:rsidRPr="00B41112">
        <w:rPr>
          <w:sz w:val="26"/>
          <w:szCs w:val="26"/>
          <w:rPrChange w:id="21943" w:author="Le Minh Nghia" w:date="2019-10-09T10:56:00Z">
            <w:rPr>
              <w:sz w:val="26"/>
              <w:szCs w:val="26"/>
            </w:rPr>
          </w:rPrChange>
        </w:rPr>
        <w:t>như</w:t>
      </w:r>
      <w:proofErr w:type="spellEnd"/>
      <w:r w:rsidRPr="00B41112">
        <w:rPr>
          <w:sz w:val="26"/>
          <w:szCs w:val="26"/>
          <w:rPrChange w:id="21944" w:author="Le Minh Nghia" w:date="2019-10-09T10:56:00Z">
            <w:rPr>
              <w:sz w:val="26"/>
              <w:szCs w:val="26"/>
            </w:rPr>
          </w:rPrChange>
        </w:rPr>
        <w:t xml:space="preserve"> </w:t>
      </w:r>
      <w:proofErr w:type="spellStart"/>
      <w:r w:rsidRPr="00B41112">
        <w:rPr>
          <w:sz w:val="26"/>
          <w:szCs w:val="26"/>
          <w:rPrChange w:id="21945" w:author="Le Minh Nghia" w:date="2019-10-09T10:56:00Z">
            <w:rPr>
              <w:sz w:val="26"/>
              <w:szCs w:val="26"/>
            </w:rPr>
          </w:rPrChange>
        </w:rPr>
        <w:t>sau</w:t>
      </w:r>
      <w:proofErr w:type="spellEnd"/>
      <w:r w:rsidRPr="00B41112">
        <w:rPr>
          <w:sz w:val="26"/>
          <w:szCs w:val="26"/>
          <w:rPrChange w:id="21946" w:author="Le Minh Nghia" w:date="2019-10-09T10:56:00Z">
            <w:rPr>
              <w:sz w:val="26"/>
              <w:szCs w:val="26"/>
            </w:rPr>
          </w:rPrChange>
        </w:rPr>
        <w:t>:</w:t>
      </w:r>
    </w:p>
    <w:p w:rsidR="00332911" w:rsidRPr="00B41112" w:rsidRDefault="00332911" w:rsidP="00332911">
      <w:pPr>
        <w:rPr>
          <w:sz w:val="26"/>
          <w:szCs w:val="26"/>
          <w:rPrChange w:id="21947" w:author="Le Minh Nghia" w:date="2019-10-09T10:56:00Z">
            <w:rPr>
              <w:sz w:val="26"/>
              <w:szCs w:val="26"/>
            </w:rPr>
          </w:rPrChange>
        </w:rPr>
      </w:pPr>
      <w:r w:rsidRPr="00B41112">
        <w:rPr>
          <w:noProof/>
          <w:sz w:val="26"/>
          <w:szCs w:val="26"/>
          <w:rPrChange w:id="21948" w:author="Le Minh Nghia" w:date="2019-10-09T10:56:00Z">
            <w:rPr>
              <w:noProof/>
            </w:rPr>
          </w:rPrChange>
        </w:rPr>
        <w:drawing>
          <wp:inline distT="0" distB="0" distL="0" distR="0" wp14:anchorId="329CDEF3" wp14:editId="71F05C23">
            <wp:extent cx="5972175" cy="293878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938780"/>
                    </a:xfrm>
                    <a:prstGeom prst="rect">
                      <a:avLst/>
                    </a:prstGeom>
                  </pic:spPr>
                </pic:pic>
              </a:graphicData>
            </a:graphic>
          </wp:inline>
        </w:drawing>
      </w:r>
    </w:p>
    <w:p w:rsidR="00332911" w:rsidRPr="00B41112" w:rsidRDefault="00332911" w:rsidP="00332911">
      <w:pPr>
        <w:jc w:val="center"/>
        <w:rPr>
          <w:i/>
          <w:sz w:val="26"/>
          <w:szCs w:val="26"/>
          <w:rPrChange w:id="21949" w:author="Le Minh Nghia" w:date="2019-10-09T10:56:00Z">
            <w:rPr>
              <w:i/>
              <w:sz w:val="26"/>
              <w:szCs w:val="26"/>
            </w:rPr>
          </w:rPrChange>
        </w:rPr>
      </w:pPr>
      <w:proofErr w:type="spellStart"/>
      <w:r w:rsidRPr="00B41112">
        <w:rPr>
          <w:i/>
          <w:sz w:val="26"/>
          <w:szCs w:val="26"/>
          <w:rPrChange w:id="21950" w:author="Le Minh Nghia" w:date="2019-10-09T10:56:00Z">
            <w:rPr>
              <w:i/>
              <w:sz w:val="26"/>
              <w:szCs w:val="26"/>
            </w:rPr>
          </w:rPrChange>
        </w:rPr>
        <w:t>Hình</w:t>
      </w:r>
      <w:proofErr w:type="spellEnd"/>
      <w:r w:rsidRPr="00B41112">
        <w:rPr>
          <w:i/>
          <w:sz w:val="26"/>
          <w:szCs w:val="26"/>
          <w:rPrChange w:id="21951" w:author="Le Minh Nghia" w:date="2019-10-09T10:56:00Z">
            <w:rPr>
              <w:i/>
              <w:sz w:val="26"/>
              <w:szCs w:val="26"/>
            </w:rPr>
          </w:rPrChange>
        </w:rPr>
        <w:t xml:space="preserve"> 4.b.2.1. </w:t>
      </w:r>
      <w:proofErr w:type="spellStart"/>
      <w:r w:rsidRPr="00B41112">
        <w:rPr>
          <w:i/>
          <w:sz w:val="26"/>
          <w:szCs w:val="26"/>
          <w:rPrChange w:id="21952" w:author="Le Minh Nghia" w:date="2019-10-09T10:56:00Z">
            <w:rPr>
              <w:i/>
              <w:sz w:val="26"/>
              <w:szCs w:val="26"/>
            </w:rPr>
          </w:rPrChange>
        </w:rPr>
        <w:t>Giao</w:t>
      </w:r>
      <w:proofErr w:type="spellEnd"/>
      <w:r w:rsidRPr="00B41112">
        <w:rPr>
          <w:i/>
          <w:sz w:val="26"/>
          <w:szCs w:val="26"/>
          <w:rPrChange w:id="21953" w:author="Le Minh Nghia" w:date="2019-10-09T10:56:00Z">
            <w:rPr>
              <w:i/>
              <w:sz w:val="26"/>
              <w:szCs w:val="26"/>
            </w:rPr>
          </w:rPrChange>
        </w:rPr>
        <w:t xml:space="preserve"> </w:t>
      </w:r>
      <w:proofErr w:type="spellStart"/>
      <w:r w:rsidRPr="00B41112">
        <w:rPr>
          <w:i/>
          <w:sz w:val="26"/>
          <w:szCs w:val="26"/>
          <w:rPrChange w:id="21954" w:author="Le Minh Nghia" w:date="2019-10-09T10:56:00Z">
            <w:rPr>
              <w:i/>
              <w:sz w:val="26"/>
              <w:szCs w:val="26"/>
            </w:rPr>
          </w:rPrChange>
        </w:rPr>
        <w:t>diện</w:t>
      </w:r>
      <w:proofErr w:type="spellEnd"/>
      <w:r w:rsidRPr="00B41112">
        <w:rPr>
          <w:i/>
          <w:sz w:val="26"/>
          <w:szCs w:val="26"/>
          <w:rPrChange w:id="21955" w:author="Le Minh Nghia" w:date="2019-10-09T10:56:00Z">
            <w:rPr>
              <w:i/>
              <w:sz w:val="26"/>
              <w:szCs w:val="26"/>
            </w:rPr>
          </w:rPrChange>
        </w:rPr>
        <w:t xml:space="preserve"> </w:t>
      </w:r>
      <w:proofErr w:type="spellStart"/>
      <w:r w:rsidRPr="00B41112">
        <w:rPr>
          <w:i/>
          <w:sz w:val="26"/>
          <w:szCs w:val="26"/>
          <w:rPrChange w:id="21956" w:author="Le Minh Nghia" w:date="2019-10-09T10:56:00Z">
            <w:rPr>
              <w:i/>
              <w:sz w:val="26"/>
              <w:szCs w:val="26"/>
            </w:rPr>
          </w:rPrChange>
        </w:rPr>
        <w:t>quản</w:t>
      </w:r>
      <w:proofErr w:type="spellEnd"/>
      <w:r w:rsidRPr="00B41112">
        <w:rPr>
          <w:i/>
          <w:sz w:val="26"/>
          <w:szCs w:val="26"/>
          <w:rPrChange w:id="21957" w:author="Le Minh Nghia" w:date="2019-10-09T10:56:00Z">
            <w:rPr>
              <w:i/>
              <w:sz w:val="26"/>
              <w:szCs w:val="26"/>
            </w:rPr>
          </w:rPrChange>
        </w:rPr>
        <w:t xml:space="preserve"> </w:t>
      </w:r>
      <w:proofErr w:type="spellStart"/>
      <w:r w:rsidRPr="00B41112">
        <w:rPr>
          <w:i/>
          <w:sz w:val="26"/>
          <w:szCs w:val="26"/>
          <w:rPrChange w:id="21958" w:author="Le Minh Nghia" w:date="2019-10-09T10:56:00Z">
            <w:rPr>
              <w:i/>
              <w:sz w:val="26"/>
              <w:szCs w:val="26"/>
            </w:rPr>
          </w:rPrChange>
        </w:rPr>
        <w:t>lý</w:t>
      </w:r>
      <w:proofErr w:type="spellEnd"/>
      <w:r w:rsidRPr="00B41112">
        <w:rPr>
          <w:i/>
          <w:sz w:val="26"/>
          <w:szCs w:val="26"/>
          <w:rPrChange w:id="21959" w:author="Le Minh Nghia" w:date="2019-10-09T10:56:00Z">
            <w:rPr>
              <w:i/>
              <w:sz w:val="26"/>
              <w:szCs w:val="26"/>
            </w:rPr>
          </w:rPrChange>
        </w:rPr>
        <w:t xml:space="preserve"> </w:t>
      </w:r>
      <w:proofErr w:type="spellStart"/>
      <w:r w:rsidRPr="00B41112">
        <w:rPr>
          <w:i/>
          <w:sz w:val="26"/>
          <w:szCs w:val="26"/>
          <w:rPrChange w:id="21960" w:author="Le Minh Nghia" w:date="2019-10-09T10:56:00Z">
            <w:rPr>
              <w:i/>
              <w:sz w:val="26"/>
              <w:szCs w:val="26"/>
            </w:rPr>
          </w:rPrChange>
        </w:rPr>
        <w:t>thông</w:t>
      </w:r>
      <w:proofErr w:type="spellEnd"/>
      <w:r w:rsidRPr="00B41112">
        <w:rPr>
          <w:i/>
          <w:sz w:val="26"/>
          <w:szCs w:val="26"/>
          <w:rPrChange w:id="21961" w:author="Le Minh Nghia" w:date="2019-10-09T10:56:00Z">
            <w:rPr>
              <w:i/>
              <w:sz w:val="26"/>
              <w:szCs w:val="26"/>
            </w:rPr>
          </w:rPrChange>
        </w:rPr>
        <w:t xml:space="preserve"> tin </w:t>
      </w:r>
      <w:proofErr w:type="spellStart"/>
      <w:r w:rsidRPr="00B41112">
        <w:rPr>
          <w:i/>
          <w:sz w:val="26"/>
          <w:szCs w:val="26"/>
          <w:rPrChange w:id="21962" w:author="Le Minh Nghia" w:date="2019-10-09T10:56:00Z">
            <w:rPr>
              <w:i/>
              <w:sz w:val="26"/>
              <w:szCs w:val="26"/>
            </w:rPr>
          </w:rPrChange>
        </w:rPr>
        <w:t>cựu</w:t>
      </w:r>
      <w:proofErr w:type="spellEnd"/>
      <w:r w:rsidRPr="00B41112">
        <w:rPr>
          <w:i/>
          <w:sz w:val="26"/>
          <w:szCs w:val="26"/>
          <w:rPrChange w:id="21963" w:author="Le Minh Nghia" w:date="2019-10-09T10:56:00Z">
            <w:rPr>
              <w:i/>
              <w:sz w:val="26"/>
              <w:szCs w:val="26"/>
            </w:rPr>
          </w:rPrChange>
        </w:rPr>
        <w:t xml:space="preserve"> </w:t>
      </w:r>
      <w:proofErr w:type="spellStart"/>
      <w:r w:rsidRPr="00B41112">
        <w:rPr>
          <w:i/>
          <w:sz w:val="26"/>
          <w:szCs w:val="26"/>
          <w:rPrChange w:id="21964" w:author="Le Minh Nghia" w:date="2019-10-09T10:56:00Z">
            <w:rPr>
              <w:i/>
              <w:sz w:val="26"/>
              <w:szCs w:val="26"/>
            </w:rPr>
          </w:rPrChange>
        </w:rPr>
        <w:t>sinh</w:t>
      </w:r>
      <w:proofErr w:type="spellEnd"/>
      <w:r w:rsidRPr="00B41112">
        <w:rPr>
          <w:i/>
          <w:sz w:val="26"/>
          <w:szCs w:val="26"/>
          <w:rPrChange w:id="21965" w:author="Le Minh Nghia" w:date="2019-10-09T10:56:00Z">
            <w:rPr>
              <w:i/>
              <w:sz w:val="26"/>
              <w:szCs w:val="26"/>
            </w:rPr>
          </w:rPrChange>
        </w:rPr>
        <w:t xml:space="preserve"> </w:t>
      </w:r>
      <w:proofErr w:type="spellStart"/>
      <w:r w:rsidRPr="00B41112">
        <w:rPr>
          <w:i/>
          <w:sz w:val="26"/>
          <w:szCs w:val="26"/>
          <w:rPrChange w:id="21966" w:author="Le Minh Nghia" w:date="2019-10-09T10:56:00Z">
            <w:rPr>
              <w:i/>
              <w:sz w:val="26"/>
              <w:szCs w:val="26"/>
            </w:rPr>
          </w:rPrChange>
        </w:rPr>
        <w:t>viên</w:t>
      </w:r>
      <w:proofErr w:type="spellEnd"/>
    </w:p>
    <w:p w:rsidR="00332911" w:rsidRPr="00B41112" w:rsidRDefault="00332911">
      <w:pPr>
        <w:pStyle w:val="ListParagraph"/>
        <w:ind w:left="0"/>
        <w:rPr>
          <w:sz w:val="26"/>
          <w:szCs w:val="26"/>
          <w:rPrChange w:id="21967" w:author="Le Minh Nghia" w:date="2019-10-09T10:56:00Z">
            <w:rPr>
              <w:sz w:val="26"/>
              <w:szCs w:val="26"/>
            </w:rPr>
          </w:rPrChange>
        </w:rPr>
        <w:pPrChange w:id="21968" w:author="Le Minh Nghia" w:date="2019-10-09T10:34:00Z">
          <w:pPr>
            <w:pStyle w:val="ListParagraph"/>
          </w:pPr>
        </w:pPrChange>
      </w:pPr>
      <w:proofErr w:type="spellStart"/>
      <w:r w:rsidRPr="00B41112">
        <w:rPr>
          <w:b/>
          <w:sz w:val="26"/>
          <w:szCs w:val="26"/>
          <w:rPrChange w:id="21969" w:author="Le Minh Nghia" w:date="2019-10-09T10:56:00Z">
            <w:rPr>
              <w:b/>
              <w:sz w:val="26"/>
              <w:szCs w:val="26"/>
            </w:rPr>
          </w:rPrChange>
        </w:rPr>
        <w:t>Nút</w:t>
      </w:r>
      <w:proofErr w:type="spellEnd"/>
      <w:r w:rsidRPr="00B41112">
        <w:rPr>
          <w:b/>
          <w:sz w:val="26"/>
          <w:szCs w:val="26"/>
          <w:rPrChange w:id="21970" w:author="Le Minh Nghia" w:date="2019-10-09T10:56:00Z">
            <w:rPr>
              <w:b/>
              <w:sz w:val="26"/>
              <w:szCs w:val="26"/>
            </w:rPr>
          </w:rPrChange>
        </w:rPr>
        <w:t xml:space="preserve"> </w:t>
      </w:r>
      <w:proofErr w:type="spellStart"/>
      <w:r w:rsidRPr="00B41112">
        <w:rPr>
          <w:b/>
          <w:sz w:val="26"/>
          <w:szCs w:val="26"/>
          <w:rPrChange w:id="21971" w:author="Le Minh Nghia" w:date="2019-10-09T10:56:00Z">
            <w:rPr>
              <w:b/>
              <w:sz w:val="26"/>
              <w:szCs w:val="26"/>
            </w:rPr>
          </w:rPrChange>
        </w:rPr>
        <w:t>thêm</w:t>
      </w:r>
      <w:proofErr w:type="spellEnd"/>
      <w:r w:rsidRPr="00B41112">
        <w:rPr>
          <w:b/>
          <w:sz w:val="26"/>
          <w:szCs w:val="26"/>
          <w:rPrChange w:id="21972" w:author="Le Minh Nghia" w:date="2019-10-09T10:56:00Z">
            <w:rPr>
              <w:b/>
              <w:sz w:val="26"/>
              <w:szCs w:val="26"/>
            </w:rPr>
          </w:rPrChange>
        </w:rPr>
        <w:t xml:space="preserve"> </w:t>
      </w:r>
      <w:proofErr w:type="spellStart"/>
      <w:r w:rsidRPr="00B41112">
        <w:rPr>
          <w:b/>
          <w:sz w:val="26"/>
          <w:szCs w:val="26"/>
          <w:rPrChange w:id="21973" w:author="Le Minh Nghia" w:date="2019-10-09T10:56:00Z">
            <w:rPr>
              <w:b/>
              <w:sz w:val="26"/>
              <w:szCs w:val="26"/>
            </w:rPr>
          </w:rPrChange>
        </w:rPr>
        <w:t>một</w:t>
      </w:r>
      <w:proofErr w:type="spellEnd"/>
      <w:r w:rsidRPr="00B41112">
        <w:rPr>
          <w:b/>
          <w:sz w:val="26"/>
          <w:szCs w:val="26"/>
          <w:rPrChange w:id="21974" w:author="Le Minh Nghia" w:date="2019-10-09T10:56:00Z">
            <w:rPr>
              <w:b/>
              <w:sz w:val="26"/>
              <w:szCs w:val="26"/>
            </w:rPr>
          </w:rPrChange>
        </w:rPr>
        <w:t xml:space="preserve"> </w:t>
      </w:r>
      <w:proofErr w:type="spellStart"/>
      <w:r w:rsidRPr="00B41112">
        <w:rPr>
          <w:b/>
          <w:sz w:val="26"/>
          <w:szCs w:val="26"/>
          <w:rPrChange w:id="21975" w:author="Le Minh Nghia" w:date="2019-10-09T10:56:00Z">
            <w:rPr>
              <w:b/>
              <w:sz w:val="26"/>
              <w:szCs w:val="26"/>
            </w:rPr>
          </w:rPrChange>
        </w:rPr>
        <w:t>cựu</w:t>
      </w:r>
      <w:proofErr w:type="spellEnd"/>
      <w:r w:rsidRPr="00B41112">
        <w:rPr>
          <w:b/>
          <w:sz w:val="26"/>
          <w:szCs w:val="26"/>
          <w:rPrChange w:id="21976" w:author="Le Minh Nghia" w:date="2019-10-09T10:56:00Z">
            <w:rPr>
              <w:b/>
              <w:sz w:val="26"/>
              <w:szCs w:val="26"/>
            </w:rPr>
          </w:rPrChange>
        </w:rPr>
        <w:t xml:space="preserve"> </w:t>
      </w:r>
      <w:proofErr w:type="spellStart"/>
      <w:r w:rsidRPr="00B41112">
        <w:rPr>
          <w:b/>
          <w:sz w:val="26"/>
          <w:szCs w:val="26"/>
          <w:rPrChange w:id="21977" w:author="Le Minh Nghia" w:date="2019-10-09T10:56:00Z">
            <w:rPr>
              <w:b/>
              <w:sz w:val="26"/>
              <w:szCs w:val="26"/>
            </w:rPr>
          </w:rPrChange>
        </w:rPr>
        <w:t>sinh</w:t>
      </w:r>
      <w:proofErr w:type="spellEnd"/>
      <w:r w:rsidRPr="00B41112">
        <w:rPr>
          <w:b/>
          <w:sz w:val="26"/>
          <w:szCs w:val="26"/>
          <w:rPrChange w:id="21978" w:author="Le Minh Nghia" w:date="2019-10-09T10:56:00Z">
            <w:rPr>
              <w:b/>
              <w:sz w:val="26"/>
              <w:szCs w:val="26"/>
            </w:rPr>
          </w:rPrChange>
        </w:rPr>
        <w:t xml:space="preserve"> </w:t>
      </w:r>
      <w:proofErr w:type="spellStart"/>
      <w:r w:rsidRPr="00B41112">
        <w:rPr>
          <w:b/>
          <w:sz w:val="26"/>
          <w:szCs w:val="26"/>
          <w:rPrChange w:id="21979" w:author="Le Minh Nghia" w:date="2019-10-09T10:56:00Z">
            <w:rPr>
              <w:b/>
              <w:sz w:val="26"/>
              <w:szCs w:val="26"/>
            </w:rPr>
          </w:rPrChange>
        </w:rPr>
        <w:t>viên</w:t>
      </w:r>
      <w:proofErr w:type="spellEnd"/>
      <w:r w:rsidRPr="00B41112">
        <w:rPr>
          <w:b/>
          <w:sz w:val="26"/>
          <w:szCs w:val="26"/>
          <w:rPrChange w:id="21980" w:author="Le Minh Nghia" w:date="2019-10-09T10:56:00Z">
            <w:rPr>
              <w:b/>
              <w:sz w:val="26"/>
              <w:szCs w:val="26"/>
            </w:rPr>
          </w:rPrChange>
        </w:rPr>
        <w:t xml:space="preserve">: </w:t>
      </w:r>
      <w:proofErr w:type="spellStart"/>
      <w:r w:rsidRPr="00B41112">
        <w:rPr>
          <w:sz w:val="26"/>
          <w:szCs w:val="26"/>
          <w:rPrChange w:id="21981" w:author="Le Minh Nghia" w:date="2019-10-09T10:56:00Z">
            <w:rPr>
              <w:sz w:val="26"/>
              <w:szCs w:val="26"/>
            </w:rPr>
          </w:rPrChange>
        </w:rPr>
        <w:t>sau</w:t>
      </w:r>
      <w:proofErr w:type="spellEnd"/>
      <w:r w:rsidRPr="00B41112">
        <w:rPr>
          <w:sz w:val="26"/>
          <w:szCs w:val="26"/>
          <w:rPrChange w:id="21982" w:author="Le Minh Nghia" w:date="2019-10-09T10:56:00Z">
            <w:rPr>
              <w:sz w:val="26"/>
              <w:szCs w:val="26"/>
            </w:rPr>
          </w:rPrChange>
        </w:rPr>
        <w:t xml:space="preserve"> </w:t>
      </w:r>
      <w:proofErr w:type="spellStart"/>
      <w:r w:rsidRPr="00B41112">
        <w:rPr>
          <w:sz w:val="26"/>
          <w:szCs w:val="26"/>
          <w:rPrChange w:id="21983" w:author="Le Minh Nghia" w:date="2019-10-09T10:56:00Z">
            <w:rPr>
              <w:sz w:val="26"/>
              <w:szCs w:val="26"/>
            </w:rPr>
          </w:rPrChange>
        </w:rPr>
        <w:t>khi</w:t>
      </w:r>
      <w:proofErr w:type="spellEnd"/>
      <w:r w:rsidRPr="00B41112">
        <w:rPr>
          <w:sz w:val="26"/>
          <w:szCs w:val="26"/>
          <w:rPrChange w:id="21984" w:author="Le Minh Nghia" w:date="2019-10-09T10:56:00Z">
            <w:rPr>
              <w:sz w:val="26"/>
              <w:szCs w:val="26"/>
            </w:rPr>
          </w:rPrChange>
        </w:rPr>
        <w:t xml:space="preserve"> </w:t>
      </w:r>
      <w:proofErr w:type="spellStart"/>
      <w:r w:rsidRPr="00B41112">
        <w:rPr>
          <w:sz w:val="26"/>
          <w:szCs w:val="26"/>
          <w:rPrChange w:id="21985" w:author="Le Minh Nghia" w:date="2019-10-09T10:56:00Z">
            <w:rPr>
              <w:sz w:val="26"/>
              <w:szCs w:val="26"/>
            </w:rPr>
          </w:rPrChange>
        </w:rPr>
        <w:t>nhấn</w:t>
      </w:r>
      <w:proofErr w:type="spellEnd"/>
      <w:r w:rsidRPr="00B41112">
        <w:rPr>
          <w:sz w:val="26"/>
          <w:szCs w:val="26"/>
          <w:rPrChange w:id="21986" w:author="Le Minh Nghia" w:date="2019-10-09T10:56:00Z">
            <w:rPr>
              <w:sz w:val="26"/>
              <w:szCs w:val="26"/>
            </w:rPr>
          </w:rPrChange>
        </w:rPr>
        <w:t xml:space="preserve"> </w:t>
      </w:r>
      <w:proofErr w:type="spellStart"/>
      <w:r w:rsidRPr="00B41112">
        <w:rPr>
          <w:sz w:val="26"/>
          <w:szCs w:val="26"/>
          <w:rPrChange w:id="21987" w:author="Le Minh Nghia" w:date="2019-10-09T10:56:00Z">
            <w:rPr>
              <w:sz w:val="26"/>
              <w:szCs w:val="26"/>
            </w:rPr>
          </w:rPrChange>
        </w:rPr>
        <w:t>vào</w:t>
      </w:r>
      <w:proofErr w:type="spellEnd"/>
      <w:r w:rsidRPr="00B41112">
        <w:rPr>
          <w:sz w:val="26"/>
          <w:szCs w:val="26"/>
          <w:rPrChange w:id="21988" w:author="Le Minh Nghia" w:date="2019-10-09T10:56:00Z">
            <w:rPr>
              <w:sz w:val="26"/>
              <w:szCs w:val="26"/>
            </w:rPr>
          </w:rPrChange>
        </w:rPr>
        <w:t xml:space="preserve"> </w:t>
      </w:r>
      <w:proofErr w:type="spellStart"/>
      <w:r w:rsidRPr="00B41112">
        <w:rPr>
          <w:sz w:val="26"/>
          <w:szCs w:val="26"/>
          <w:rPrChange w:id="21989" w:author="Le Minh Nghia" w:date="2019-10-09T10:56:00Z">
            <w:rPr>
              <w:sz w:val="26"/>
              <w:szCs w:val="26"/>
            </w:rPr>
          </w:rPrChange>
        </w:rPr>
        <w:t>nút</w:t>
      </w:r>
      <w:proofErr w:type="spellEnd"/>
      <w:r w:rsidRPr="00B41112">
        <w:rPr>
          <w:sz w:val="26"/>
          <w:szCs w:val="26"/>
          <w:rPrChange w:id="21990" w:author="Le Minh Nghia" w:date="2019-10-09T10:56:00Z">
            <w:rPr>
              <w:sz w:val="26"/>
              <w:szCs w:val="26"/>
            </w:rPr>
          </w:rPrChange>
        </w:rPr>
        <w:t xml:space="preserve"> Add </w:t>
      </w:r>
      <w:proofErr w:type="spellStart"/>
      <w:r w:rsidRPr="00B41112">
        <w:rPr>
          <w:sz w:val="26"/>
          <w:szCs w:val="26"/>
          <w:rPrChange w:id="21991" w:author="Le Minh Nghia" w:date="2019-10-09T10:56:00Z">
            <w:rPr>
              <w:sz w:val="26"/>
              <w:szCs w:val="26"/>
            </w:rPr>
          </w:rPrChange>
        </w:rPr>
        <w:t>thì</w:t>
      </w:r>
      <w:proofErr w:type="spellEnd"/>
      <w:r w:rsidRPr="00B41112">
        <w:rPr>
          <w:sz w:val="26"/>
          <w:szCs w:val="26"/>
          <w:rPrChange w:id="21992" w:author="Le Minh Nghia" w:date="2019-10-09T10:56:00Z">
            <w:rPr>
              <w:sz w:val="26"/>
              <w:szCs w:val="26"/>
            </w:rPr>
          </w:rPrChange>
        </w:rPr>
        <w:t xml:space="preserve"> </w:t>
      </w:r>
      <w:proofErr w:type="spellStart"/>
      <w:r w:rsidRPr="00B41112">
        <w:rPr>
          <w:sz w:val="26"/>
          <w:szCs w:val="26"/>
          <w:rPrChange w:id="21993" w:author="Le Minh Nghia" w:date="2019-10-09T10:56:00Z">
            <w:rPr>
              <w:sz w:val="26"/>
              <w:szCs w:val="26"/>
            </w:rPr>
          </w:rPrChange>
        </w:rPr>
        <w:t>sẽ</w:t>
      </w:r>
      <w:proofErr w:type="spellEnd"/>
      <w:r w:rsidRPr="00B41112">
        <w:rPr>
          <w:sz w:val="26"/>
          <w:szCs w:val="26"/>
          <w:rPrChange w:id="21994" w:author="Le Minh Nghia" w:date="2019-10-09T10:56:00Z">
            <w:rPr>
              <w:sz w:val="26"/>
              <w:szCs w:val="26"/>
            </w:rPr>
          </w:rPrChange>
        </w:rPr>
        <w:t xml:space="preserve"> </w:t>
      </w:r>
      <w:proofErr w:type="spellStart"/>
      <w:r w:rsidRPr="00B41112">
        <w:rPr>
          <w:sz w:val="26"/>
          <w:szCs w:val="26"/>
          <w:rPrChange w:id="21995" w:author="Le Minh Nghia" w:date="2019-10-09T10:56:00Z">
            <w:rPr>
              <w:sz w:val="26"/>
              <w:szCs w:val="26"/>
            </w:rPr>
          </w:rPrChange>
        </w:rPr>
        <w:t>thực</w:t>
      </w:r>
      <w:proofErr w:type="spellEnd"/>
      <w:r w:rsidRPr="00B41112">
        <w:rPr>
          <w:sz w:val="26"/>
          <w:szCs w:val="26"/>
          <w:rPrChange w:id="21996" w:author="Le Minh Nghia" w:date="2019-10-09T10:56:00Z">
            <w:rPr>
              <w:sz w:val="26"/>
              <w:szCs w:val="26"/>
            </w:rPr>
          </w:rPrChange>
        </w:rPr>
        <w:t xml:space="preserve"> </w:t>
      </w:r>
      <w:proofErr w:type="spellStart"/>
      <w:r w:rsidRPr="00B41112">
        <w:rPr>
          <w:sz w:val="26"/>
          <w:szCs w:val="26"/>
          <w:rPrChange w:id="21997" w:author="Le Minh Nghia" w:date="2019-10-09T10:56:00Z">
            <w:rPr>
              <w:sz w:val="26"/>
              <w:szCs w:val="26"/>
            </w:rPr>
          </w:rPrChange>
        </w:rPr>
        <w:t>hiện</w:t>
      </w:r>
      <w:proofErr w:type="spellEnd"/>
      <w:r w:rsidRPr="00B41112">
        <w:rPr>
          <w:sz w:val="26"/>
          <w:szCs w:val="26"/>
          <w:rPrChange w:id="21998" w:author="Le Minh Nghia" w:date="2019-10-09T10:56:00Z">
            <w:rPr>
              <w:sz w:val="26"/>
              <w:szCs w:val="26"/>
            </w:rPr>
          </w:rPrChange>
        </w:rPr>
        <w:t xml:space="preserve"> </w:t>
      </w:r>
      <w:proofErr w:type="spellStart"/>
      <w:r w:rsidRPr="00B41112">
        <w:rPr>
          <w:sz w:val="26"/>
          <w:szCs w:val="26"/>
          <w:rPrChange w:id="21999" w:author="Le Minh Nghia" w:date="2019-10-09T10:56:00Z">
            <w:rPr>
              <w:sz w:val="26"/>
              <w:szCs w:val="26"/>
            </w:rPr>
          </w:rPrChange>
        </w:rPr>
        <w:t>hiển</w:t>
      </w:r>
      <w:proofErr w:type="spellEnd"/>
      <w:r w:rsidRPr="00B41112">
        <w:rPr>
          <w:sz w:val="26"/>
          <w:szCs w:val="26"/>
          <w:rPrChange w:id="22000" w:author="Le Minh Nghia" w:date="2019-10-09T10:56:00Z">
            <w:rPr>
              <w:sz w:val="26"/>
              <w:szCs w:val="26"/>
            </w:rPr>
          </w:rPrChange>
        </w:rPr>
        <w:t xml:space="preserve"> </w:t>
      </w:r>
      <w:proofErr w:type="spellStart"/>
      <w:r w:rsidRPr="00B41112">
        <w:rPr>
          <w:sz w:val="26"/>
          <w:szCs w:val="26"/>
          <w:rPrChange w:id="22001" w:author="Le Minh Nghia" w:date="2019-10-09T10:56:00Z">
            <w:rPr>
              <w:sz w:val="26"/>
              <w:szCs w:val="26"/>
            </w:rPr>
          </w:rPrChange>
        </w:rPr>
        <w:t>thị</w:t>
      </w:r>
      <w:proofErr w:type="spellEnd"/>
      <w:r w:rsidRPr="00B41112">
        <w:rPr>
          <w:sz w:val="26"/>
          <w:szCs w:val="26"/>
          <w:rPrChange w:id="22002" w:author="Le Minh Nghia" w:date="2019-10-09T10:56:00Z">
            <w:rPr>
              <w:sz w:val="26"/>
              <w:szCs w:val="26"/>
            </w:rPr>
          </w:rPrChange>
        </w:rPr>
        <w:t xml:space="preserve"> ra </w:t>
      </w:r>
      <w:proofErr w:type="spellStart"/>
      <w:r w:rsidRPr="00B41112">
        <w:rPr>
          <w:sz w:val="26"/>
          <w:szCs w:val="26"/>
          <w:rPrChange w:id="22003" w:author="Le Minh Nghia" w:date="2019-10-09T10:56:00Z">
            <w:rPr>
              <w:sz w:val="26"/>
              <w:szCs w:val="26"/>
            </w:rPr>
          </w:rPrChange>
        </w:rPr>
        <w:t>một</w:t>
      </w:r>
      <w:proofErr w:type="spellEnd"/>
      <w:r w:rsidRPr="00B41112">
        <w:rPr>
          <w:sz w:val="26"/>
          <w:szCs w:val="26"/>
          <w:rPrChange w:id="22004" w:author="Le Minh Nghia" w:date="2019-10-09T10:56:00Z">
            <w:rPr>
              <w:sz w:val="26"/>
              <w:szCs w:val="26"/>
            </w:rPr>
          </w:rPrChange>
        </w:rPr>
        <w:t xml:space="preserve"> form </w:t>
      </w:r>
      <w:proofErr w:type="spellStart"/>
      <w:r w:rsidRPr="00B41112">
        <w:rPr>
          <w:sz w:val="26"/>
          <w:szCs w:val="26"/>
          <w:rPrChange w:id="22005" w:author="Le Minh Nghia" w:date="2019-10-09T10:56:00Z">
            <w:rPr>
              <w:sz w:val="26"/>
              <w:szCs w:val="26"/>
            </w:rPr>
          </w:rPrChange>
        </w:rPr>
        <w:t>nhập</w:t>
      </w:r>
      <w:proofErr w:type="spellEnd"/>
      <w:r w:rsidRPr="00B41112">
        <w:rPr>
          <w:sz w:val="26"/>
          <w:szCs w:val="26"/>
          <w:rPrChange w:id="22006" w:author="Le Minh Nghia" w:date="2019-10-09T10:56:00Z">
            <w:rPr>
              <w:sz w:val="26"/>
              <w:szCs w:val="26"/>
            </w:rPr>
          </w:rPrChange>
        </w:rPr>
        <w:t xml:space="preserve"> </w:t>
      </w:r>
      <w:proofErr w:type="spellStart"/>
      <w:r w:rsidRPr="00B41112">
        <w:rPr>
          <w:sz w:val="26"/>
          <w:szCs w:val="26"/>
          <w:rPrChange w:id="22007" w:author="Le Minh Nghia" w:date="2019-10-09T10:56:00Z">
            <w:rPr>
              <w:sz w:val="26"/>
              <w:szCs w:val="26"/>
            </w:rPr>
          </w:rPrChange>
        </w:rPr>
        <w:t>liệu</w:t>
      </w:r>
      <w:proofErr w:type="spellEnd"/>
      <w:r w:rsidRPr="00B41112">
        <w:rPr>
          <w:sz w:val="26"/>
          <w:szCs w:val="26"/>
          <w:rPrChange w:id="22008" w:author="Le Minh Nghia" w:date="2019-10-09T10:56:00Z">
            <w:rPr>
              <w:sz w:val="26"/>
              <w:szCs w:val="26"/>
            </w:rPr>
          </w:rPrChange>
        </w:rPr>
        <w:t xml:space="preserve"> </w:t>
      </w:r>
      <w:proofErr w:type="spellStart"/>
      <w:r w:rsidRPr="00B41112">
        <w:rPr>
          <w:sz w:val="26"/>
          <w:szCs w:val="26"/>
          <w:rPrChange w:id="22009" w:author="Le Minh Nghia" w:date="2019-10-09T10:56:00Z">
            <w:rPr>
              <w:sz w:val="26"/>
              <w:szCs w:val="26"/>
            </w:rPr>
          </w:rPrChange>
        </w:rPr>
        <w:t>cho</w:t>
      </w:r>
      <w:proofErr w:type="spellEnd"/>
      <w:r w:rsidRPr="00B41112">
        <w:rPr>
          <w:sz w:val="26"/>
          <w:szCs w:val="26"/>
          <w:rPrChange w:id="22010" w:author="Le Minh Nghia" w:date="2019-10-09T10:56:00Z">
            <w:rPr>
              <w:sz w:val="26"/>
              <w:szCs w:val="26"/>
            </w:rPr>
          </w:rPrChange>
        </w:rPr>
        <w:t xml:space="preserve"> </w:t>
      </w:r>
      <w:proofErr w:type="spellStart"/>
      <w:r w:rsidRPr="00B41112">
        <w:rPr>
          <w:sz w:val="26"/>
          <w:szCs w:val="26"/>
          <w:rPrChange w:id="22011" w:author="Le Minh Nghia" w:date="2019-10-09T10:56:00Z">
            <w:rPr>
              <w:sz w:val="26"/>
              <w:szCs w:val="26"/>
            </w:rPr>
          </w:rPrChange>
        </w:rPr>
        <w:t>người</w:t>
      </w:r>
      <w:proofErr w:type="spellEnd"/>
      <w:r w:rsidRPr="00B41112">
        <w:rPr>
          <w:sz w:val="26"/>
          <w:szCs w:val="26"/>
          <w:rPrChange w:id="22012" w:author="Le Minh Nghia" w:date="2019-10-09T10:56:00Z">
            <w:rPr>
              <w:sz w:val="26"/>
              <w:szCs w:val="26"/>
            </w:rPr>
          </w:rPrChange>
        </w:rPr>
        <w:t xml:space="preserve"> </w:t>
      </w:r>
      <w:proofErr w:type="spellStart"/>
      <w:r w:rsidRPr="00B41112">
        <w:rPr>
          <w:sz w:val="26"/>
          <w:szCs w:val="26"/>
          <w:rPrChange w:id="22013" w:author="Le Minh Nghia" w:date="2019-10-09T10:56:00Z">
            <w:rPr>
              <w:sz w:val="26"/>
              <w:szCs w:val="26"/>
            </w:rPr>
          </w:rPrChange>
        </w:rPr>
        <w:t>dùng</w:t>
      </w:r>
      <w:proofErr w:type="spellEnd"/>
      <w:r w:rsidRPr="00B41112">
        <w:rPr>
          <w:sz w:val="26"/>
          <w:szCs w:val="26"/>
          <w:rPrChange w:id="22014" w:author="Le Minh Nghia" w:date="2019-10-09T10:56:00Z">
            <w:rPr>
              <w:sz w:val="26"/>
              <w:szCs w:val="26"/>
            </w:rPr>
          </w:rPrChange>
        </w:rPr>
        <w:t xml:space="preserve"> Admin </w:t>
      </w:r>
      <w:proofErr w:type="spellStart"/>
      <w:r w:rsidRPr="00B41112">
        <w:rPr>
          <w:sz w:val="26"/>
          <w:szCs w:val="26"/>
          <w:rPrChange w:id="22015" w:author="Le Minh Nghia" w:date="2019-10-09T10:56:00Z">
            <w:rPr>
              <w:sz w:val="26"/>
              <w:szCs w:val="26"/>
            </w:rPr>
          </w:rPrChange>
        </w:rPr>
        <w:t>có</w:t>
      </w:r>
      <w:proofErr w:type="spellEnd"/>
      <w:r w:rsidRPr="00B41112">
        <w:rPr>
          <w:sz w:val="26"/>
          <w:szCs w:val="26"/>
          <w:rPrChange w:id="22016" w:author="Le Minh Nghia" w:date="2019-10-09T10:56:00Z">
            <w:rPr>
              <w:sz w:val="26"/>
              <w:szCs w:val="26"/>
            </w:rPr>
          </w:rPrChange>
        </w:rPr>
        <w:t xml:space="preserve"> </w:t>
      </w:r>
      <w:proofErr w:type="spellStart"/>
      <w:r w:rsidRPr="00B41112">
        <w:rPr>
          <w:sz w:val="26"/>
          <w:szCs w:val="26"/>
          <w:rPrChange w:id="22017" w:author="Le Minh Nghia" w:date="2019-10-09T10:56:00Z">
            <w:rPr>
              <w:sz w:val="26"/>
              <w:szCs w:val="26"/>
            </w:rPr>
          </w:rPrChange>
        </w:rPr>
        <w:t>thể</w:t>
      </w:r>
      <w:proofErr w:type="spellEnd"/>
      <w:r w:rsidRPr="00B41112">
        <w:rPr>
          <w:sz w:val="26"/>
          <w:szCs w:val="26"/>
          <w:rPrChange w:id="22018" w:author="Le Minh Nghia" w:date="2019-10-09T10:56:00Z">
            <w:rPr>
              <w:sz w:val="26"/>
              <w:szCs w:val="26"/>
            </w:rPr>
          </w:rPrChange>
        </w:rPr>
        <w:t xml:space="preserve"> </w:t>
      </w:r>
      <w:proofErr w:type="spellStart"/>
      <w:r w:rsidRPr="00B41112">
        <w:rPr>
          <w:sz w:val="26"/>
          <w:szCs w:val="26"/>
          <w:rPrChange w:id="22019" w:author="Le Minh Nghia" w:date="2019-10-09T10:56:00Z">
            <w:rPr>
              <w:sz w:val="26"/>
              <w:szCs w:val="26"/>
            </w:rPr>
          </w:rPrChange>
        </w:rPr>
        <w:t>thực</w:t>
      </w:r>
      <w:proofErr w:type="spellEnd"/>
      <w:r w:rsidRPr="00B41112">
        <w:rPr>
          <w:sz w:val="26"/>
          <w:szCs w:val="26"/>
          <w:rPrChange w:id="22020" w:author="Le Minh Nghia" w:date="2019-10-09T10:56:00Z">
            <w:rPr>
              <w:sz w:val="26"/>
              <w:szCs w:val="26"/>
            </w:rPr>
          </w:rPrChange>
        </w:rPr>
        <w:t xml:space="preserve"> </w:t>
      </w:r>
      <w:proofErr w:type="spellStart"/>
      <w:r w:rsidRPr="00B41112">
        <w:rPr>
          <w:sz w:val="26"/>
          <w:szCs w:val="26"/>
          <w:rPrChange w:id="22021" w:author="Le Minh Nghia" w:date="2019-10-09T10:56:00Z">
            <w:rPr>
              <w:sz w:val="26"/>
              <w:szCs w:val="26"/>
            </w:rPr>
          </w:rPrChange>
        </w:rPr>
        <w:t>hiện</w:t>
      </w:r>
      <w:proofErr w:type="spellEnd"/>
      <w:r w:rsidRPr="00B41112">
        <w:rPr>
          <w:sz w:val="26"/>
          <w:szCs w:val="26"/>
          <w:rPrChange w:id="22022" w:author="Le Minh Nghia" w:date="2019-10-09T10:56:00Z">
            <w:rPr>
              <w:sz w:val="26"/>
              <w:szCs w:val="26"/>
            </w:rPr>
          </w:rPrChange>
        </w:rPr>
        <w:t xml:space="preserve"> </w:t>
      </w:r>
      <w:proofErr w:type="spellStart"/>
      <w:r w:rsidRPr="00B41112">
        <w:rPr>
          <w:sz w:val="26"/>
          <w:szCs w:val="26"/>
          <w:rPrChange w:id="22023" w:author="Le Minh Nghia" w:date="2019-10-09T10:56:00Z">
            <w:rPr>
              <w:sz w:val="26"/>
              <w:szCs w:val="26"/>
            </w:rPr>
          </w:rPrChange>
        </w:rPr>
        <w:t>thêm</w:t>
      </w:r>
      <w:proofErr w:type="spellEnd"/>
      <w:r w:rsidRPr="00B41112">
        <w:rPr>
          <w:sz w:val="26"/>
          <w:szCs w:val="26"/>
          <w:rPrChange w:id="22024" w:author="Le Minh Nghia" w:date="2019-10-09T10:56:00Z">
            <w:rPr>
              <w:sz w:val="26"/>
              <w:szCs w:val="26"/>
            </w:rPr>
          </w:rPrChange>
        </w:rPr>
        <w:t xml:space="preserve"> </w:t>
      </w:r>
      <w:proofErr w:type="spellStart"/>
      <w:r w:rsidRPr="00B41112">
        <w:rPr>
          <w:sz w:val="26"/>
          <w:szCs w:val="26"/>
          <w:rPrChange w:id="22025" w:author="Le Minh Nghia" w:date="2019-10-09T10:56:00Z">
            <w:rPr>
              <w:sz w:val="26"/>
              <w:szCs w:val="26"/>
            </w:rPr>
          </w:rPrChange>
        </w:rPr>
        <w:t>thông</w:t>
      </w:r>
      <w:proofErr w:type="spellEnd"/>
      <w:r w:rsidRPr="00B41112">
        <w:rPr>
          <w:sz w:val="26"/>
          <w:szCs w:val="26"/>
          <w:rPrChange w:id="22026" w:author="Le Minh Nghia" w:date="2019-10-09T10:56:00Z">
            <w:rPr>
              <w:sz w:val="26"/>
              <w:szCs w:val="26"/>
            </w:rPr>
          </w:rPrChange>
        </w:rPr>
        <w:t xml:space="preserve"> tin </w:t>
      </w:r>
      <w:proofErr w:type="spellStart"/>
      <w:r w:rsidRPr="00B41112">
        <w:rPr>
          <w:sz w:val="26"/>
          <w:szCs w:val="26"/>
          <w:rPrChange w:id="22027" w:author="Le Minh Nghia" w:date="2019-10-09T10:56:00Z">
            <w:rPr>
              <w:sz w:val="26"/>
              <w:szCs w:val="26"/>
            </w:rPr>
          </w:rPrChange>
        </w:rPr>
        <w:t>của</w:t>
      </w:r>
      <w:proofErr w:type="spellEnd"/>
      <w:r w:rsidRPr="00B41112">
        <w:rPr>
          <w:sz w:val="26"/>
          <w:szCs w:val="26"/>
          <w:rPrChange w:id="22028" w:author="Le Minh Nghia" w:date="2019-10-09T10:56:00Z">
            <w:rPr>
              <w:sz w:val="26"/>
              <w:szCs w:val="26"/>
            </w:rPr>
          </w:rPrChange>
        </w:rPr>
        <w:t xml:space="preserve"> </w:t>
      </w:r>
      <w:proofErr w:type="spellStart"/>
      <w:r w:rsidRPr="00B41112">
        <w:rPr>
          <w:sz w:val="26"/>
          <w:szCs w:val="26"/>
          <w:rPrChange w:id="22029" w:author="Le Minh Nghia" w:date="2019-10-09T10:56:00Z">
            <w:rPr>
              <w:sz w:val="26"/>
              <w:szCs w:val="26"/>
            </w:rPr>
          </w:rPrChange>
        </w:rPr>
        <w:t>một</w:t>
      </w:r>
      <w:proofErr w:type="spellEnd"/>
      <w:r w:rsidRPr="00B41112">
        <w:rPr>
          <w:sz w:val="26"/>
          <w:szCs w:val="26"/>
          <w:rPrChange w:id="22030" w:author="Le Minh Nghia" w:date="2019-10-09T10:56:00Z">
            <w:rPr>
              <w:sz w:val="26"/>
              <w:szCs w:val="26"/>
            </w:rPr>
          </w:rPrChange>
        </w:rPr>
        <w:t xml:space="preserve"> </w:t>
      </w:r>
      <w:proofErr w:type="spellStart"/>
      <w:r w:rsidRPr="00B41112">
        <w:rPr>
          <w:sz w:val="26"/>
          <w:szCs w:val="26"/>
          <w:rPrChange w:id="22031" w:author="Le Minh Nghia" w:date="2019-10-09T10:56:00Z">
            <w:rPr>
              <w:sz w:val="26"/>
              <w:szCs w:val="26"/>
            </w:rPr>
          </w:rPrChange>
        </w:rPr>
        <w:t>cựu</w:t>
      </w:r>
      <w:proofErr w:type="spellEnd"/>
      <w:r w:rsidRPr="00B41112">
        <w:rPr>
          <w:sz w:val="26"/>
          <w:szCs w:val="26"/>
          <w:rPrChange w:id="22032" w:author="Le Minh Nghia" w:date="2019-10-09T10:56:00Z">
            <w:rPr>
              <w:sz w:val="26"/>
              <w:szCs w:val="26"/>
            </w:rPr>
          </w:rPrChange>
        </w:rPr>
        <w:t xml:space="preserve"> </w:t>
      </w:r>
      <w:proofErr w:type="spellStart"/>
      <w:r w:rsidRPr="00B41112">
        <w:rPr>
          <w:sz w:val="26"/>
          <w:szCs w:val="26"/>
          <w:rPrChange w:id="22033" w:author="Le Minh Nghia" w:date="2019-10-09T10:56:00Z">
            <w:rPr>
              <w:sz w:val="26"/>
              <w:szCs w:val="26"/>
            </w:rPr>
          </w:rPrChange>
        </w:rPr>
        <w:t>sinh</w:t>
      </w:r>
      <w:proofErr w:type="spellEnd"/>
      <w:r w:rsidRPr="00B41112">
        <w:rPr>
          <w:sz w:val="26"/>
          <w:szCs w:val="26"/>
          <w:rPrChange w:id="22034" w:author="Le Minh Nghia" w:date="2019-10-09T10:56:00Z">
            <w:rPr>
              <w:sz w:val="26"/>
              <w:szCs w:val="26"/>
            </w:rPr>
          </w:rPrChange>
        </w:rPr>
        <w:t xml:space="preserve"> </w:t>
      </w:r>
      <w:proofErr w:type="spellStart"/>
      <w:r w:rsidRPr="00B41112">
        <w:rPr>
          <w:sz w:val="26"/>
          <w:szCs w:val="26"/>
          <w:rPrChange w:id="22035" w:author="Le Minh Nghia" w:date="2019-10-09T10:56:00Z">
            <w:rPr>
              <w:sz w:val="26"/>
              <w:szCs w:val="26"/>
            </w:rPr>
          </w:rPrChange>
        </w:rPr>
        <w:t>viên</w:t>
      </w:r>
      <w:proofErr w:type="spellEnd"/>
      <w:r w:rsidRPr="00B41112">
        <w:rPr>
          <w:sz w:val="26"/>
          <w:szCs w:val="26"/>
          <w:rPrChange w:id="22036" w:author="Le Minh Nghia" w:date="2019-10-09T10:56:00Z">
            <w:rPr>
              <w:sz w:val="26"/>
              <w:szCs w:val="26"/>
            </w:rPr>
          </w:rPrChange>
        </w:rPr>
        <w:t xml:space="preserve">. Sau </w:t>
      </w:r>
      <w:proofErr w:type="spellStart"/>
      <w:r w:rsidRPr="00B41112">
        <w:rPr>
          <w:sz w:val="26"/>
          <w:szCs w:val="26"/>
          <w:rPrChange w:id="22037" w:author="Le Minh Nghia" w:date="2019-10-09T10:56:00Z">
            <w:rPr>
              <w:sz w:val="26"/>
              <w:szCs w:val="26"/>
            </w:rPr>
          </w:rPrChange>
        </w:rPr>
        <w:t>khi</w:t>
      </w:r>
      <w:proofErr w:type="spellEnd"/>
      <w:r w:rsidRPr="00B41112">
        <w:rPr>
          <w:sz w:val="26"/>
          <w:szCs w:val="26"/>
          <w:rPrChange w:id="22038" w:author="Le Minh Nghia" w:date="2019-10-09T10:56:00Z">
            <w:rPr>
              <w:sz w:val="26"/>
              <w:szCs w:val="26"/>
            </w:rPr>
          </w:rPrChange>
        </w:rPr>
        <w:t xml:space="preserve"> </w:t>
      </w:r>
      <w:proofErr w:type="spellStart"/>
      <w:r w:rsidRPr="00B41112">
        <w:rPr>
          <w:sz w:val="26"/>
          <w:szCs w:val="26"/>
          <w:rPrChange w:id="22039" w:author="Le Minh Nghia" w:date="2019-10-09T10:56:00Z">
            <w:rPr>
              <w:sz w:val="26"/>
              <w:szCs w:val="26"/>
            </w:rPr>
          </w:rPrChange>
        </w:rPr>
        <w:t>nhập</w:t>
      </w:r>
      <w:proofErr w:type="spellEnd"/>
      <w:r w:rsidRPr="00B41112">
        <w:rPr>
          <w:sz w:val="26"/>
          <w:szCs w:val="26"/>
          <w:rPrChange w:id="22040" w:author="Le Minh Nghia" w:date="2019-10-09T10:56:00Z">
            <w:rPr>
              <w:sz w:val="26"/>
              <w:szCs w:val="26"/>
            </w:rPr>
          </w:rPrChange>
        </w:rPr>
        <w:t xml:space="preserve"> </w:t>
      </w:r>
      <w:proofErr w:type="spellStart"/>
      <w:r w:rsidRPr="00B41112">
        <w:rPr>
          <w:sz w:val="26"/>
          <w:szCs w:val="26"/>
          <w:rPrChange w:id="22041" w:author="Le Minh Nghia" w:date="2019-10-09T10:56:00Z">
            <w:rPr>
              <w:sz w:val="26"/>
              <w:szCs w:val="26"/>
            </w:rPr>
          </w:rPrChange>
        </w:rPr>
        <w:t>đầy</w:t>
      </w:r>
      <w:proofErr w:type="spellEnd"/>
      <w:r w:rsidRPr="00B41112">
        <w:rPr>
          <w:sz w:val="26"/>
          <w:szCs w:val="26"/>
          <w:rPrChange w:id="22042" w:author="Le Minh Nghia" w:date="2019-10-09T10:56:00Z">
            <w:rPr>
              <w:sz w:val="26"/>
              <w:szCs w:val="26"/>
            </w:rPr>
          </w:rPrChange>
        </w:rPr>
        <w:t xml:space="preserve"> </w:t>
      </w:r>
      <w:proofErr w:type="spellStart"/>
      <w:r w:rsidRPr="00B41112">
        <w:rPr>
          <w:sz w:val="26"/>
          <w:szCs w:val="26"/>
          <w:rPrChange w:id="22043" w:author="Le Minh Nghia" w:date="2019-10-09T10:56:00Z">
            <w:rPr>
              <w:sz w:val="26"/>
              <w:szCs w:val="26"/>
            </w:rPr>
          </w:rPrChange>
        </w:rPr>
        <w:t>đủ</w:t>
      </w:r>
      <w:proofErr w:type="spellEnd"/>
      <w:r w:rsidRPr="00B41112">
        <w:rPr>
          <w:sz w:val="26"/>
          <w:szCs w:val="26"/>
          <w:rPrChange w:id="22044" w:author="Le Minh Nghia" w:date="2019-10-09T10:56:00Z">
            <w:rPr>
              <w:sz w:val="26"/>
              <w:szCs w:val="26"/>
            </w:rPr>
          </w:rPrChange>
        </w:rPr>
        <w:t xml:space="preserve"> </w:t>
      </w:r>
      <w:proofErr w:type="spellStart"/>
      <w:r w:rsidRPr="00B41112">
        <w:rPr>
          <w:sz w:val="26"/>
          <w:szCs w:val="26"/>
          <w:rPrChange w:id="22045" w:author="Le Minh Nghia" w:date="2019-10-09T10:56:00Z">
            <w:rPr>
              <w:sz w:val="26"/>
              <w:szCs w:val="26"/>
            </w:rPr>
          </w:rPrChange>
        </w:rPr>
        <w:t>những</w:t>
      </w:r>
      <w:proofErr w:type="spellEnd"/>
      <w:r w:rsidRPr="00B41112">
        <w:rPr>
          <w:sz w:val="26"/>
          <w:szCs w:val="26"/>
          <w:rPrChange w:id="22046" w:author="Le Minh Nghia" w:date="2019-10-09T10:56:00Z">
            <w:rPr>
              <w:sz w:val="26"/>
              <w:szCs w:val="26"/>
            </w:rPr>
          </w:rPrChange>
        </w:rPr>
        <w:t xml:space="preserve"> </w:t>
      </w:r>
      <w:proofErr w:type="spellStart"/>
      <w:r w:rsidRPr="00B41112">
        <w:rPr>
          <w:sz w:val="26"/>
          <w:szCs w:val="26"/>
          <w:rPrChange w:id="22047" w:author="Le Minh Nghia" w:date="2019-10-09T10:56:00Z">
            <w:rPr>
              <w:sz w:val="26"/>
              <w:szCs w:val="26"/>
            </w:rPr>
          </w:rPrChange>
        </w:rPr>
        <w:t>thông</w:t>
      </w:r>
      <w:proofErr w:type="spellEnd"/>
      <w:r w:rsidRPr="00B41112">
        <w:rPr>
          <w:sz w:val="26"/>
          <w:szCs w:val="26"/>
          <w:rPrChange w:id="22048" w:author="Le Minh Nghia" w:date="2019-10-09T10:56:00Z">
            <w:rPr>
              <w:sz w:val="26"/>
              <w:szCs w:val="26"/>
            </w:rPr>
          </w:rPrChange>
        </w:rPr>
        <w:t xml:space="preserve"> tin </w:t>
      </w:r>
      <w:proofErr w:type="spellStart"/>
      <w:r w:rsidRPr="00B41112">
        <w:rPr>
          <w:sz w:val="26"/>
          <w:szCs w:val="26"/>
          <w:rPrChange w:id="22049" w:author="Le Minh Nghia" w:date="2019-10-09T10:56:00Z">
            <w:rPr>
              <w:sz w:val="26"/>
              <w:szCs w:val="26"/>
            </w:rPr>
          </w:rPrChange>
        </w:rPr>
        <w:t>cần</w:t>
      </w:r>
      <w:proofErr w:type="spellEnd"/>
      <w:r w:rsidRPr="00B41112">
        <w:rPr>
          <w:sz w:val="26"/>
          <w:szCs w:val="26"/>
          <w:rPrChange w:id="22050" w:author="Le Minh Nghia" w:date="2019-10-09T10:56:00Z">
            <w:rPr>
              <w:sz w:val="26"/>
              <w:szCs w:val="26"/>
            </w:rPr>
          </w:rPrChange>
        </w:rPr>
        <w:t xml:space="preserve"> </w:t>
      </w:r>
      <w:proofErr w:type="spellStart"/>
      <w:r w:rsidRPr="00B41112">
        <w:rPr>
          <w:sz w:val="26"/>
          <w:szCs w:val="26"/>
          <w:rPrChange w:id="22051" w:author="Le Minh Nghia" w:date="2019-10-09T10:56:00Z">
            <w:rPr>
              <w:sz w:val="26"/>
              <w:szCs w:val="26"/>
            </w:rPr>
          </w:rPrChange>
        </w:rPr>
        <w:t>thêm</w:t>
      </w:r>
      <w:proofErr w:type="spellEnd"/>
      <w:r w:rsidRPr="00B41112">
        <w:rPr>
          <w:sz w:val="26"/>
          <w:szCs w:val="26"/>
          <w:rPrChange w:id="22052" w:author="Le Minh Nghia" w:date="2019-10-09T10:56:00Z">
            <w:rPr>
              <w:sz w:val="26"/>
              <w:szCs w:val="26"/>
            </w:rPr>
          </w:rPrChange>
        </w:rPr>
        <w:t xml:space="preserve"> </w:t>
      </w:r>
      <w:proofErr w:type="spellStart"/>
      <w:r w:rsidRPr="00B41112">
        <w:rPr>
          <w:sz w:val="26"/>
          <w:szCs w:val="26"/>
          <w:rPrChange w:id="22053" w:author="Le Minh Nghia" w:date="2019-10-09T10:56:00Z">
            <w:rPr>
              <w:sz w:val="26"/>
              <w:szCs w:val="26"/>
            </w:rPr>
          </w:rPrChange>
        </w:rPr>
        <w:t>thì</w:t>
      </w:r>
      <w:proofErr w:type="spellEnd"/>
      <w:r w:rsidRPr="00B41112">
        <w:rPr>
          <w:sz w:val="26"/>
          <w:szCs w:val="26"/>
          <w:rPrChange w:id="22054" w:author="Le Minh Nghia" w:date="2019-10-09T10:56:00Z">
            <w:rPr>
              <w:sz w:val="26"/>
              <w:szCs w:val="26"/>
            </w:rPr>
          </w:rPrChange>
        </w:rPr>
        <w:t xml:space="preserve"> </w:t>
      </w:r>
      <w:proofErr w:type="spellStart"/>
      <w:r w:rsidRPr="00B41112">
        <w:rPr>
          <w:sz w:val="26"/>
          <w:szCs w:val="26"/>
          <w:rPrChange w:id="22055" w:author="Le Minh Nghia" w:date="2019-10-09T10:56:00Z">
            <w:rPr>
              <w:sz w:val="26"/>
              <w:szCs w:val="26"/>
            </w:rPr>
          </w:rPrChange>
        </w:rPr>
        <w:t>ấn</w:t>
      </w:r>
      <w:proofErr w:type="spellEnd"/>
      <w:r w:rsidRPr="00B41112">
        <w:rPr>
          <w:sz w:val="26"/>
          <w:szCs w:val="26"/>
          <w:rPrChange w:id="22056" w:author="Le Minh Nghia" w:date="2019-10-09T10:56:00Z">
            <w:rPr>
              <w:sz w:val="26"/>
              <w:szCs w:val="26"/>
            </w:rPr>
          </w:rPrChange>
        </w:rPr>
        <w:t xml:space="preserve"> </w:t>
      </w:r>
      <w:proofErr w:type="spellStart"/>
      <w:r w:rsidRPr="00B41112">
        <w:rPr>
          <w:sz w:val="26"/>
          <w:szCs w:val="26"/>
          <w:rPrChange w:id="22057" w:author="Le Minh Nghia" w:date="2019-10-09T10:56:00Z">
            <w:rPr>
              <w:sz w:val="26"/>
              <w:szCs w:val="26"/>
            </w:rPr>
          </w:rPrChange>
        </w:rPr>
        <w:t>nút</w:t>
      </w:r>
      <w:proofErr w:type="spellEnd"/>
      <w:r w:rsidRPr="00B41112">
        <w:rPr>
          <w:sz w:val="26"/>
          <w:szCs w:val="26"/>
          <w:rPrChange w:id="22058" w:author="Le Minh Nghia" w:date="2019-10-09T10:56:00Z">
            <w:rPr>
              <w:sz w:val="26"/>
              <w:szCs w:val="26"/>
            </w:rPr>
          </w:rPrChange>
        </w:rPr>
        <w:t xml:space="preserve"> Submit </w:t>
      </w:r>
      <w:proofErr w:type="spellStart"/>
      <w:r w:rsidRPr="00B41112">
        <w:rPr>
          <w:sz w:val="26"/>
          <w:szCs w:val="26"/>
          <w:rPrChange w:id="22059" w:author="Le Minh Nghia" w:date="2019-10-09T10:56:00Z">
            <w:rPr>
              <w:sz w:val="26"/>
              <w:szCs w:val="26"/>
            </w:rPr>
          </w:rPrChange>
        </w:rPr>
        <w:t>thì</w:t>
      </w:r>
      <w:proofErr w:type="spellEnd"/>
      <w:r w:rsidRPr="00B41112">
        <w:rPr>
          <w:sz w:val="26"/>
          <w:szCs w:val="26"/>
          <w:rPrChange w:id="22060" w:author="Le Minh Nghia" w:date="2019-10-09T10:56:00Z">
            <w:rPr>
              <w:sz w:val="26"/>
              <w:szCs w:val="26"/>
            </w:rPr>
          </w:rPrChange>
        </w:rPr>
        <w:t xml:space="preserve"> </w:t>
      </w:r>
      <w:proofErr w:type="spellStart"/>
      <w:r w:rsidRPr="00B41112">
        <w:rPr>
          <w:sz w:val="26"/>
          <w:szCs w:val="26"/>
          <w:rPrChange w:id="22061" w:author="Le Minh Nghia" w:date="2019-10-09T10:56:00Z">
            <w:rPr>
              <w:sz w:val="26"/>
              <w:szCs w:val="26"/>
            </w:rPr>
          </w:rPrChange>
        </w:rPr>
        <w:t>sẽ</w:t>
      </w:r>
      <w:proofErr w:type="spellEnd"/>
      <w:r w:rsidRPr="00B41112">
        <w:rPr>
          <w:sz w:val="26"/>
          <w:szCs w:val="26"/>
          <w:rPrChange w:id="22062" w:author="Le Minh Nghia" w:date="2019-10-09T10:56:00Z">
            <w:rPr>
              <w:sz w:val="26"/>
              <w:szCs w:val="26"/>
            </w:rPr>
          </w:rPrChange>
        </w:rPr>
        <w:t xml:space="preserve"> </w:t>
      </w:r>
      <w:proofErr w:type="spellStart"/>
      <w:r w:rsidRPr="00B41112">
        <w:rPr>
          <w:sz w:val="26"/>
          <w:szCs w:val="26"/>
          <w:rPrChange w:id="22063" w:author="Le Minh Nghia" w:date="2019-10-09T10:56:00Z">
            <w:rPr>
              <w:sz w:val="26"/>
              <w:szCs w:val="26"/>
            </w:rPr>
          </w:rPrChange>
        </w:rPr>
        <w:t>thực</w:t>
      </w:r>
      <w:proofErr w:type="spellEnd"/>
      <w:r w:rsidRPr="00B41112">
        <w:rPr>
          <w:sz w:val="26"/>
          <w:szCs w:val="26"/>
          <w:rPrChange w:id="22064" w:author="Le Minh Nghia" w:date="2019-10-09T10:56:00Z">
            <w:rPr>
              <w:sz w:val="26"/>
              <w:szCs w:val="26"/>
            </w:rPr>
          </w:rPrChange>
        </w:rPr>
        <w:t xml:space="preserve"> </w:t>
      </w:r>
      <w:proofErr w:type="spellStart"/>
      <w:r w:rsidRPr="00B41112">
        <w:rPr>
          <w:sz w:val="26"/>
          <w:szCs w:val="26"/>
          <w:rPrChange w:id="22065" w:author="Le Minh Nghia" w:date="2019-10-09T10:56:00Z">
            <w:rPr>
              <w:sz w:val="26"/>
              <w:szCs w:val="26"/>
            </w:rPr>
          </w:rPrChange>
        </w:rPr>
        <w:t>hiện</w:t>
      </w:r>
      <w:proofErr w:type="spellEnd"/>
      <w:r w:rsidRPr="00B41112">
        <w:rPr>
          <w:sz w:val="26"/>
          <w:szCs w:val="26"/>
          <w:rPrChange w:id="22066" w:author="Le Minh Nghia" w:date="2019-10-09T10:56:00Z">
            <w:rPr>
              <w:sz w:val="26"/>
              <w:szCs w:val="26"/>
            </w:rPr>
          </w:rPrChange>
        </w:rPr>
        <w:t xml:space="preserve"> </w:t>
      </w:r>
      <w:proofErr w:type="spellStart"/>
      <w:r w:rsidRPr="00B41112">
        <w:rPr>
          <w:sz w:val="26"/>
          <w:szCs w:val="26"/>
          <w:rPrChange w:id="22067" w:author="Le Minh Nghia" w:date="2019-10-09T10:56:00Z">
            <w:rPr>
              <w:sz w:val="26"/>
              <w:szCs w:val="26"/>
            </w:rPr>
          </w:rPrChange>
        </w:rPr>
        <w:t>lưu</w:t>
      </w:r>
      <w:proofErr w:type="spellEnd"/>
      <w:r w:rsidRPr="00B41112">
        <w:rPr>
          <w:sz w:val="26"/>
          <w:szCs w:val="26"/>
          <w:rPrChange w:id="22068" w:author="Le Minh Nghia" w:date="2019-10-09T10:56:00Z">
            <w:rPr>
              <w:sz w:val="26"/>
              <w:szCs w:val="26"/>
            </w:rPr>
          </w:rPrChange>
        </w:rPr>
        <w:t xml:space="preserve"> </w:t>
      </w:r>
      <w:proofErr w:type="spellStart"/>
      <w:r w:rsidRPr="00B41112">
        <w:rPr>
          <w:sz w:val="26"/>
          <w:szCs w:val="26"/>
          <w:rPrChange w:id="22069" w:author="Le Minh Nghia" w:date="2019-10-09T10:56:00Z">
            <w:rPr>
              <w:sz w:val="26"/>
              <w:szCs w:val="26"/>
            </w:rPr>
          </w:rPrChange>
        </w:rPr>
        <w:t>thông</w:t>
      </w:r>
      <w:proofErr w:type="spellEnd"/>
      <w:r w:rsidRPr="00B41112">
        <w:rPr>
          <w:sz w:val="26"/>
          <w:szCs w:val="26"/>
          <w:rPrChange w:id="22070" w:author="Le Minh Nghia" w:date="2019-10-09T10:56:00Z">
            <w:rPr>
              <w:sz w:val="26"/>
              <w:szCs w:val="26"/>
            </w:rPr>
          </w:rPrChange>
        </w:rPr>
        <w:t xml:space="preserve"> tin </w:t>
      </w:r>
      <w:proofErr w:type="spellStart"/>
      <w:r w:rsidRPr="00B41112">
        <w:rPr>
          <w:sz w:val="26"/>
          <w:szCs w:val="26"/>
          <w:rPrChange w:id="22071" w:author="Le Minh Nghia" w:date="2019-10-09T10:56:00Z">
            <w:rPr>
              <w:sz w:val="26"/>
              <w:szCs w:val="26"/>
            </w:rPr>
          </w:rPrChange>
        </w:rPr>
        <w:t>cựu</w:t>
      </w:r>
      <w:proofErr w:type="spellEnd"/>
      <w:r w:rsidRPr="00B41112">
        <w:rPr>
          <w:sz w:val="26"/>
          <w:szCs w:val="26"/>
          <w:rPrChange w:id="22072" w:author="Le Minh Nghia" w:date="2019-10-09T10:56:00Z">
            <w:rPr>
              <w:sz w:val="26"/>
              <w:szCs w:val="26"/>
            </w:rPr>
          </w:rPrChange>
        </w:rPr>
        <w:t xml:space="preserve"> </w:t>
      </w:r>
      <w:proofErr w:type="spellStart"/>
      <w:r w:rsidRPr="00B41112">
        <w:rPr>
          <w:sz w:val="26"/>
          <w:szCs w:val="26"/>
          <w:rPrChange w:id="22073" w:author="Le Minh Nghia" w:date="2019-10-09T10:56:00Z">
            <w:rPr>
              <w:sz w:val="26"/>
              <w:szCs w:val="26"/>
            </w:rPr>
          </w:rPrChange>
        </w:rPr>
        <w:t>sinh</w:t>
      </w:r>
      <w:proofErr w:type="spellEnd"/>
      <w:r w:rsidRPr="00B41112">
        <w:rPr>
          <w:sz w:val="26"/>
          <w:szCs w:val="26"/>
          <w:rPrChange w:id="22074" w:author="Le Minh Nghia" w:date="2019-10-09T10:56:00Z">
            <w:rPr>
              <w:sz w:val="26"/>
              <w:szCs w:val="26"/>
            </w:rPr>
          </w:rPrChange>
        </w:rPr>
        <w:t xml:space="preserve"> </w:t>
      </w:r>
      <w:proofErr w:type="spellStart"/>
      <w:r w:rsidRPr="00B41112">
        <w:rPr>
          <w:sz w:val="26"/>
          <w:szCs w:val="26"/>
          <w:rPrChange w:id="22075" w:author="Le Minh Nghia" w:date="2019-10-09T10:56:00Z">
            <w:rPr>
              <w:sz w:val="26"/>
              <w:szCs w:val="26"/>
            </w:rPr>
          </w:rPrChange>
        </w:rPr>
        <w:t>viên</w:t>
      </w:r>
      <w:proofErr w:type="spellEnd"/>
      <w:r w:rsidRPr="00B41112">
        <w:rPr>
          <w:sz w:val="26"/>
          <w:szCs w:val="26"/>
          <w:rPrChange w:id="22076" w:author="Le Minh Nghia" w:date="2019-10-09T10:56:00Z">
            <w:rPr>
              <w:sz w:val="26"/>
              <w:szCs w:val="26"/>
            </w:rPr>
          </w:rPrChange>
        </w:rPr>
        <w:t xml:space="preserve"> </w:t>
      </w:r>
      <w:proofErr w:type="spellStart"/>
      <w:r w:rsidRPr="00B41112">
        <w:rPr>
          <w:sz w:val="26"/>
          <w:szCs w:val="26"/>
          <w:rPrChange w:id="22077" w:author="Le Minh Nghia" w:date="2019-10-09T10:56:00Z">
            <w:rPr>
              <w:sz w:val="26"/>
              <w:szCs w:val="26"/>
            </w:rPr>
          </w:rPrChange>
        </w:rPr>
        <w:t>vừa</w:t>
      </w:r>
      <w:proofErr w:type="spellEnd"/>
      <w:r w:rsidRPr="00B41112">
        <w:rPr>
          <w:sz w:val="26"/>
          <w:szCs w:val="26"/>
          <w:rPrChange w:id="22078" w:author="Le Minh Nghia" w:date="2019-10-09T10:56:00Z">
            <w:rPr>
              <w:sz w:val="26"/>
              <w:szCs w:val="26"/>
            </w:rPr>
          </w:rPrChange>
        </w:rPr>
        <w:t xml:space="preserve"> </w:t>
      </w:r>
      <w:proofErr w:type="spellStart"/>
      <w:r w:rsidRPr="00B41112">
        <w:rPr>
          <w:sz w:val="26"/>
          <w:szCs w:val="26"/>
          <w:rPrChange w:id="22079" w:author="Le Minh Nghia" w:date="2019-10-09T10:56:00Z">
            <w:rPr>
              <w:sz w:val="26"/>
              <w:szCs w:val="26"/>
            </w:rPr>
          </w:rPrChange>
        </w:rPr>
        <w:t>nhập</w:t>
      </w:r>
      <w:proofErr w:type="spellEnd"/>
      <w:r w:rsidRPr="00B41112">
        <w:rPr>
          <w:sz w:val="26"/>
          <w:szCs w:val="26"/>
          <w:rPrChange w:id="22080" w:author="Le Minh Nghia" w:date="2019-10-09T10:56:00Z">
            <w:rPr>
              <w:sz w:val="26"/>
              <w:szCs w:val="26"/>
            </w:rPr>
          </w:rPrChange>
        </w:rPr>
        <w:t xml:space="preserve"> </w:t>
      </w:r>
      <w:proofErr w:type="spellStart"/>
      <w:r w:rsidRPr="00B41112">
        <w:rPr>
          <w:sz w:val="26"/>
          <w:szCs w:val="26"/>
          <w:rPrChange w:id="22081" w:author="Le Minh Nghia" w:date="2019-10-09T10:56:00Z">
            <w:rPr>
              <w:sz w:val="26"/>
              <w:szCs w:val="26"/>
            </w:rPr>
          </w:rPrChange>
        </w:rPr>
        <w:t>vào</w:t>
      </w:r>
      <w:proofErr w:type="spellEnd"/>
      <w:r w:rsidRPr="00B41112">
        <w:rPr>
          <w:sz w:val="26"/>
          <w:szCs w:val="26"/>
          <w:rPrChange w:id="22082" w:author="Le Minh Nghia" w:date="2019-10-09T10:56:00Z">
            <w:rPr>
              <w:sz w:val="26"/>
              <w:szCs w:val="26"/>
            </w:rPr>
          </w:rPrChange>
        </w:rPr>
        <w:t xml:space="preserve"> </w:t>
      </w:r>
      <w:proofErr w:type="spellStart"/>
      <w:r w:rsidRPr="00B41112">
        <w:rPr>
          <w:sz w:val="26"/>
          <w:szCs w:val="26"/>
          <w:rPrChange w:id="22083" w:author="Le Minh Nghia" w:date="2019-10-09T10:56:00Z">
            <w:rPr>
              <w:sz w:val="26"/>
              <w:szCs w:val="26"/>
            </w:rPr>
          </w:rPrChange>
        </w:rPr>
        <w:t>cơ</w:t>
      </w:r>
      <w:proofErr w:type="spellEnd"/>
      <w:r w:rsidRPr="00B41112">
        <w:rPr>
          <w:sz w:val="26"/>
          <w:szCs w:val="26"/>
          <w:rPrChange w:id="22084" w:author="Le Minh Nghia" w:date="2019-10-09T10:56:00Z">
            <w:rPr>
              <w:sz w:val="26"/>
              <w:szCs w:val="26"/>
            </w:rPr>
          </w:rPrChange>
        </w:rPr>
        <w:t xml:space="preserve"> </w:t>
      </w:r>
      <w:proofErr w:type="spellStart"/>
      <w:r w:rsidRPr="00B41112">
        <w:rPr>
          <w:sz w:val="26"/>
          <w:szCs w:val="26"/>
          <w:rPrChange w:id="22085" w:author="Le Minh Nghia" w:date="2019-10-09T10:56:00Z">
            <w:rPr>
              <w:sz w:val="26"/>
              <w:szCs w:val="26"/>
            </w:rPr>
          </w:rPrChange>
        </w:rPr>
        <w:t>sở</w:t>
      </w:r>
      <w:proofErr w:type="spellEnd"/>
      <w:r w:rsidRPr="00B41112">
        <w:rPr>
          <w:sz w:val="26"/>
          <w:szCs w:val="26"/>
          <w:rPrChange w:id="22086" w:author="Le Minh Nghia" w:date="2019-10-09T10:56:00Z">
            <w:rPr>
              <w:sz w:val="26"/>
              <w:szCs w:val="26"/>
            </w:rPr>
          </w:rPrChange>
        </w:rPr>
        <w:t xml:space="preserve"> </w:t>
      </w:r>
      <w:proofErr w:type="spellStart"/>
      <w:r w:rsidRPr="00B41112">
        <w:rPr>
          <w:sz w:val="26"/>
          <w:szCs w:val="26"/>
          <w:rPrChange w:id="22087" w:author="Le Minh Nghia" w:date="2019-10-09T10:56:00Z">
            <w:rPr>
              <w:sz w:val="26"/>
              <w:szCs w:val="26"/>
            </w:rPr>
          </w:rPrChange>
        </w:rPr>
        <w:t>dữ</w:t>
      </w:r>
      <w:proofErr w:type="spellEnd"/>
      <w:r w:rsidRPr="00B41112">
        <w:rPr>
          <w:sz w:val="26"/>
          <w:szCs w:val="26"/>
          <w:rPrChange w:id="22088" w:author="Le Minh Nghia" w:date="2019-10-09T10:56:00Z">
            <w:rPr>
              <w:sz w:val="26"/>
              <w:szCs w:val="26"/>
            </w:rPr>
          </w:rPrChange>
        </w:rPr>
        <w:t xml:space="preserve"> </w:t>
      </w:r>
      <w:proofErr w:type="spellStart"/>
      <w:r w:rsidRPr="00B41112">
        <w:rPr>
          <w:sz w:val="26"/>
          <w:szCs w:val="26"/>
          <w:rPrChange w:id="22089" w:author="Le Minh Nghia" w:date="2019-10-09T10:56:00Z">
            <w:rPr>
              <w:sz w:val="26"/>
              <w:szCs w:val="26"/>
            </w:rPr>
          </w:rPrChange>
        </w:rPr>
        <w:t>liệu</w:t>
      </w:r>
      <w:proofErr w:type="spellEnd"/>
      <w:r w:rsidRPr="00B41112">
        <w:rPr>
          <w:sz w:val="26"/>
          <w:szCs w:val="26"/>
          <w:rPrChange w:id="22090" w:author="Le Minh Nghia" w:date="2019-10-09T10:56:00Z">
            <w:rPr>
              <w:sz w:val="26"/>
              <w:szCs w:val="26"/>
            </w:rPr>
          </w:rPrChange>
        </w:rPr>
        <w:t xml:space="preserve"> </w:t>
      </w:r>
      <w:proofErr w:type="spellStart"/>
      <w:r w:rsidRPr="00B41112">
        <w:rPr>
          <w:sz w:val="26"/>
          <w:szCs w:val="26"/>
          <w:rPrChange w:id="22091" w:author="Le Minh Nghia" w:date="2019-10-09T10:56:00Z">
            <w:rPr>
              <w:sz w:val="26"/>
              <w:szCs w:val="26"/>
            </w:rPr>
          </w:rPrChange>
        </w:rPr>
        <w:t>của</w:t>
      </w:r>
      <w:proofErr w:type="spellEnd"/>
      <w:r w:rsidRPr="00B41112">
        <w:rPr>
          <w:sz w:val="26"/>
          <w:szCs w:val="26"/>
          <w:rPrChange w:id="22092" w:author="Le Minh Nghia" w:date="2019-10-09T10:56:00Z">
            <w:rPr>
              <w:sz w:val="26"/>
              <w:szCs w:val="26"/>
            </w:rPr>
          </w:rPrChange>
        </w:rPr>
        <w:t xml:space="preserve"> </w:t>
      </w:r>
      <w:proofErr w:type="spellStart"/>
      <w:r w:rsidRPr="00B41112">
        <w:rPr>
          <w:sz w:val="26"/>
          <w:szCs w:val="26"/>
          <w:rPrChange w:id="22093" w:author="Le Minh Nghia" w:date="2019-10-09T10:56:00Z">
            <w:rPr>
              <w:sz w:val="26"/>
              <w:szCs w:val="26"/>
            </w:rPr>
          </w:rPrChange>
        </w:rPr>
        <w:t>hệ</w:t>
      </w:r>
      <w:proofErr w:type="spellEnd"/>
      <w:r w:rsidRPr="00B41112">
        <w:rPr>
          <w:sz w:val="26"/>
          <w:szCs w:val="26"/>
          <w:rPrChange w:id="22094" w:author="Le Minh Nghia" w:date="2019-10-09T10:56:00Z">
            <w:rPr>
              <w:sz w:val="26"/>
              <w:szCs w:val="26"/>
            </w:rPr>
          </w:rPrChange>
        </w:rPr>
        <w:t xml:space="preserve"> </w:t>
      </w:r>
      <w:proofErr w:type="spellStart"/>
      <w:r w:rsidRPr="00B41112">
        <w:rPr>
          <w:sz w:val="26"/>
          <w:szCs w:val="26"/>
          <w:rPrChange w:id="22095" w:author="Le Minh Nghia" w:date="2019-10-09T10:56:00Z">
            <w:rPr>
              <w:sz w:val="26"/>
              <w:szCs w:val="26"/>
            </w:rPr>
          </w:rPrChange>
        </w:rPr>
        <w:t>thống</w:t>
      </w:r>
      <w:proofErr w:type="spellEnd"/>
      <w:r w:rsidRPr="00B41112">
        <w:rPr>
          <w:sz w:val="26"/>
          <w:szCs w:val="26"/>
          <w:rPrChange w:id="22096" w:author="Le Minh Nghia" w:date="2019-10-09T10:56:00Z">
            <w:rPr>
              <w:sz w:val="26"/>
              <w:szCs w:val="26"/>
            </w:rPr>
          </w:rPrChange>
        </w:rPr>
        <w:t>.</w:t>
      </w:r>
    </w:p>
    <w:p w:rsidR="00332911" w:rsidRPr="00B41112" w:rsidRDefault="00332911" w:rsidP="00332911">
      <w:pPr>
        <w:rPr>
          <w:sz w:val="26"/>
          <w:szCs w:val="26"/>
          <w:rPrChange w:id="22097" w:author="Le Minh Nghia" w:date="2019-10-09T10:56:00Z">
            <w:rPr>
              <w:sz w:val="26"/>
              <w:szCs w:val="26"/>
            </w:rPr>
          </w:rPrChange>
        </w:rPr>
      </w:pPr>
    </w:p>
    <w:p w:rsidR="00332911" w:rsidRPr="00B41112" w:rsidRDefault="00332911" w:rsidP="00332911">
      <w:pPr>
        <w:rPr>
          <w:sz w:val="26"/>
          <w:szCs w:val="26"/>
          <w:rPrChange w:id="22098" w:author="Le Minh Nghia" w:date="2019-10-09T10:56:00Z">
            <w:rPr>
              <w:sz w:val="26"/>
              <w:szCs w:val="26"/>
            </w:rPr>
          </w:rPrChange>
        </w:rPr>
      </w:pPr>
      <w:r w:rsidRPr="00B41112">
        <w:rPr>
          <w:noProof/>
          <w:sz w:val="26"/>
          <w:szCs w:val="26"/>
          <w:rPrChange w:id="22099" w:author="Le Minh Nghia" w:date="2019-10-09T10:56:00Z">
            <w:rPr>
              <w:noProof/>
            </w:rPr>
          </w:rPrChange>
        </w:rPr>
        <w:drawing>
          <wp:inline distT="0" distB="0" distL="0" distR="0" wp14:anchorId="4811597E" wp14:editId="1A6A4F0A">
            <wp:extent cx="5972175" cy="5503545"/>
            <wp:effectExtent l="0" t="0" r="952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175" cy="5503545"/>
                    </a:xfrm>
                    <a:prstGeom prst="rect">
                      <a:avLst/>
                    </a:prstGeom>
                  </pic:spPr>
                </pic:pic>
              </a:graphicData>
            </a:graphic>
          </wp:inline>
        </w:drawing>
      </w:r>
    </w:p>
    <w:p w:rsidR="00332911" w:rsidRPr="00B41112" w:rsidRDefault="00332911" w:rsidP="00332911">
      <w:pPr>
        <w:jc w:val="center"/>
        <w:rPr>
          <w:i/>
          <w:sz w:val="26"/>
          <w:szCs w:val="26"/>
          <w:rPrChange w:id="22100" w:author="Le Minh Nghia" w:date="2019-10-09T10:56:00Z">
            <w:rPr>
              <w:i/>
              <w:sz w:val="26"/>
              <w:szCs w:val="26"/>
            </w:rPr>
          </w:rPrChange>
        </w:rPr>
      </w:pPr>
      <w:proofErr w:type="spellStart"/>
      <w:r w:rsidRPr="00B41112">
        <w:rPr>
          <w:i/>
          <w:sz w:val="26"/>
          <w:szCs w:val="26"/>
          <w:rPrChange w:id="22101" w:author="Le Minh Nghia" w:date="2019-10-09T10:56:00Z">
            <w:rPr>
              <w:i/>
              <w:sz w:val="26"/>
              <w:szCs w:val="26"/>
            </w:rPr>
          </w:rPrChange>
        </w:rPr>
        <w:t>Hình</w:t>
      </w:r>
      <w:proofErr w:type="spellEnd"/>
      <w:r w:rsidRPr="00B41112">
        <w:rPr>
          <w:i/>
          <w:sz w:val="26"/>
          <w:szCs w:val="26"/>
          <w:rPrChange w:id="22102" w:author="Le Minh Nghia" w:date="2019-10-09T10:56:00Z">
            <w:rPr>
              <w:i/>
              <w:sz w:val="26"/>
              <w:szCs w:val="26"/>
            </w:rPr>
          </w:rPrChange>
        </w:rPr>
        <w:t xml:space="preserve"> 4.b.2.2. </w:t>
      </w:r>
      <w:proofErr w:type="spellStart"/>
      <w:r w:rsidRPr="00B41112">
        <w:rPr>
          <w:i/>
          <w:sz w:val="26"/>
          <w:szCs w:val="26"/>
          <w:rPrChange w:id="22103" w:author="Le Minh Nghia" w:date="2019-10-09T10:56:00Z">
            <w:rPr>
              <w:i/>
              <w:sz w:val="26"/>
              <w:szCs w:val="26"/>
            </w:rPr>
          </w:rPrChange>
        </w:rPr>
        <w:t>Giao</w:t>
      </w:r>
      <w:proofErr w:type="spellEnd"/>
      <w:r w:rsidRPr="00B41112">
        <w:rPr>
          <w:i/>
          <w:sz w:val="26"/>
          <w:szCs w:val="26"/>
          <w:rPrChange w:id="22104" w:author="Le Minh Nghia" w:date="2019-10-09T10:56:00Z">
            <w:rPr>
              <w:i/>
              <w:sz w:val="26"/>
              <w:szCs w:val="26"/>
            </w:rPr>
          </w:rPrChange>
        </w:rPr>
        <w:t xml:space="preserve"> </w:t>
      </w:r>
      <w:proofErr w:type="spellStart"/>
      <w:r w:rsidRPr="00B41112">
        <w:rPr>
          <w:i/>
          <w:sz w:val="26"/>
          <w:szCs w:val="26"/>
          <w:rPrChange w:id="22105" w:author="Le Minh Nghia" w:date="2019-10-09T10:56:00Z">
            <w:rPr>
              <w:i/>
              <w:sz w:val="26"/>
              <w:szCs w:val="26"/>
            </w:rPr>
          </w:rPrChange>
        </w:rPr>
        <w:t>diện</w:t>
      </w:r>
      <w:proofErr w:type="spellEnd"/>
      <w:r w:rsidRPr="00B41112">
        <w:rPr>
          <w:i/>
          <w:sz w:val="26"/>
          <w:szCs w:val="26"/>
          <w:rPrChange w:id="22106" w:author="Le Minh Nghia" w:date="2019-10-09T10:56:00Z">
            <w:rPr>
              <w:i/>
              <w:sz w:val="26"/>
              <w:szCs w:val="26"/>
            </w:rPr>
          </w:rPrChange>
        </w:rPr>
        <w:t xml:space="preserve"> </w:t>
      </w:r>
      <w:proofErr w:type="spellStart"/>
      <w:r w:rsidRPr="00B41112">
        <w:rPr>
          <w:i/>
          <w:sz w:val="26"/>
          <w:szCs w:val="26"/>
          <w:rPrChange w:id="22107" w:author="Le Minh Nghia" w:date="2019-10-09T10:56:00Z">
            <w:rPr>
              <w:i/>
              <w:sz w:val="26"/>
              <w:szCs w:val="26"/>
            </w:rPr>
          </w:rPrChange>
        </w:rPr>
        <w:t>thêm</w:t>
      </w:r>
      <w:proofErr w:type="spellEnd"/>
      <w:r w:rsidRPr="00B41112">
        <w:rPr>
          <w:i/>
          <w:sz w:val="26"/>
          <w:szCs w:val="26"/>
          <w:rPrChange w:id="22108" w:author="Le Minh Nghia" w:date="2019-10-09T10:56:00Z">
            <w:rPr>
              <w:i/>
              <w:sz w:val="26"/>
              <w:szCs w:val="26"/>
            </w:rPr>
          </w:rPrChange>
        </w:rPr>
        <w:t xml:space="preserve"> </w:t>
      </w:r>
      <w:proofErr w:type="spellStart"/>
      <w:r w:rsidRPr="00B41112">
        <w:rPr>
          <w:i/>
          <w:sz w:val="26"/>
          <w:szCs w:val="26"/>
          <w:rPrChange w:id="22109" w:author="Le Minh Nghia" w:date="2019-10-09T10:56:00Z">
            <w:rPr>
              <w:i/>
              <w:sz w:val="26"/>
              <w:szCs w:val="26"/>
            </w:rPr>
          </w:rPrChange>
        </w:rPr>
        <w:t>thông</w:t>
      </w:r>
      <w:proofErr w:type="spellEnd"/>
      <w:r w:rsidRPr="00B41112">
        <w:rPr>
          <w:i/>
          <w:sz w:val="26"/>
          <w:szCs w:val="26"/>
          <w:rPrChange w:id="22110" w:author="Le Minh Nghia" w:date="2019-10-09T10:56:00Z">
            <w:rPr>
              <w:i/>
              <w:sz w:val="26"/>
              <w:szCs w:val="26"/>
            </w:rPr>
          </w:rPrChange>
        </w:rPr>
        <w:t xml:space="preserve"> tin </w:t>
      </w:r>
      <w:proofErr w:type="spellStart"/>
      <w:r w:rsidRPr="00B41112">
        <w:rPr>
          <w:i/>
          <w:sz w:val="26"/>
          <w:szCs w:val="26"/>
          <w:rPrChange w:id="22111" w:author="Le Minh Nghia" w:date="2019-10-09T10:56:00Z">
            <w:rPr>
              <w:i/>
              <w:sz w:val="26"/>
              <w:szCs w:val="26"/>
            </w:rPr>
          </w:rPrChange>
        </w:rPr>
        <w:t>cựu</w:t>
      </w:r>
      <w:proofErr w:type="spellEnd"/>
      <w:r w:rsidRPr="00B41112">
        <w:rPr>
          <w:i/>
          <w:sz w:val="26"/>
          <w:szCs w:val="26"/>
          <w:rPrChange w:id="22112" w:author="Le Minh Nghia" w:date="2019-10-09T10:56:00Z">
            <w:rPr>
              <w:i/>
              <w:sz w:val="26"/>
              <w:szCs w:val="26"/>
            </w:rPr>
          </w:rPrChange>
        </w:rPr>
        <w:t xml:space="preserve"> </w:t>
      </w:r>
      <w:proofErr w:type="spellStart"/>
      <w:r w:rsidRPr="00B41112">
        <w:rPr>
          <w:i/>
          <w:sz w:val="26"/>
          <w:szCs w:val="26"/>
          <w:rPrChange w:id="22113" w:author="Le Minh Nghia" w:date="2019-10-09T10:56:00Z">
            <w:rPr>
              <w:i/>
              <w:sz w:val="26"/>
              <w:szCs w:val="26"/>
            </w:rPr>
          </w:rPrChange>
        </w:rPr>
        <w:t>sinh</w:t>
      </w:r>
      <w:proofErr w:type="spellEnd"/>
      <w:r w:rsidRPr="00B41112">
        <w:rPr>
          <w:i/>
          <w:sz w:val="26"/>
          <w:szCs w:val="26"/>
          <w:rPrChange w:id="22114" w:author="Le Minh Nghia" w:date="2019-10-09T10:56:00Z">
            <w:rPr>
              <w:i/>
              <w:sz w:val="26"/>
              <w:szCs w:val="26"/>
            </w:rPr>
          </w:rPrChange>
        </w:rPr>
        <w:t xml:space="preserve"> </w:t>
      </w:r>
      <w:proofErr w:type="spellStart"/>
      <w:r w:rsidRPr="00B41112">
        <w:rPr>
          <w:i/>
          <w:sz w:val="26"/>
          <w:szCs w:val="26"/>
          <w:rPrChange w:id="22115" w:author="Le Minh Nghia" w:date="2019-10-09T10:56:00Z">
            <w:rPr>
              <w:i/>
              <w:sz w:val="26"/>
              <w:szCs w:val="26"/>
            </w:rPr>
          </w:rPrChange>
        </w:rPr>
        <w:t>viên</w:t>
      </w:r>
      <w:proofErr w:type="spellEnd"/>
    </w:p>
    <w:p w:rsidR="001308DA" w:rsidRPr="00B41112" w:rsidRDefault="001308DA">
      <w:pPr>
        <w:pStyle w:val="ListParagraph"/>
        <w:ind w:left="0"/>
        <w:rPr>
          <w:sz w:val="26"/>
          <w:szCs w:val="26"/>
          <w:rPrChange w:id="22116" w:author="Le Minh Nghia" w:date="2019-10-09T10:56:00Z">
            <w:rPr>
              <w:sz w:val="26"/>
              <w:szCs w:val="26"/>
            </w:rPr>
          </w:rPrChange>
        </w:rPr>
        <w:pPrChange w:id="22117" w:author="Le Minh Nghia" w:date="2019-10-09T10:34:00Z">
          <w:pPr>
            <w:pStyle w:val="ListParagraph"/>
          </w:pPr>
        </w:pPrChange>
      </w:pPr>
      <w:proofErr w:type="spellStart"/>
      <w:r w:rsidRPr="00B41112">
        <w:rPr>
          <w:b/>
          <w:sz w:val="26"/>
          <w:szCs w:val="26"/>
          <w:highlight w:val="yellow"/>
          <w:rPrChange w:id="22118" w:author="Le Minh Nghia" w:date="2019-10-09T10:56:00Z">
            <w:rPr>
              <w:b/>
              <w:sz w:val="26"/>
              <w:szCs w:val="26"/>
            </w:rPr>
          </w:rPrChange>
        </w:rPr>
        <w:t>Phần</w:t>
      </w:r>
      <w:proofErr w:type="spellEnd"/>
      <w:r w:rsidRPr="00B41112">
        <w:rPr>
          <w:b/>
          <w:sz w:val="26"/>
          <w:szCs w:val="26"/>
          <w:highlight w:val="yellow"/>
          <w:rPrChange w:id="22119" w:author="Le Minh Nghia" w:date="2019-10-09T10:56:00Z">
            <w:rPr>
              <w:b/>
              <w:sz w:val="26"/>
              <w:szCs w:val="26"/>
            </w:rPr>
          </w:rPrChange>
        </w:rPr>
        <w:t xml:space="preserve"> Import file </w:t>
      </w:r>
      <w:proofErr w:type="spellStart"/>
      <w:r w:rsidRPr="00B41112">
        <w:rPr>
          <w:b/>
          <w:sz w:val="26"/>
          <w:szCs w:val="26"/>
          <w:highlight w:val="yellow"/>
          <w:rPrChange w:id="22120" w:author="Le Minh Nghia" w:date="2019-10-09T10:56:00Z">
            <w:rPr>
              <w:b/>
              <w:sz w:val="26"/>
              <w:szCs w:val="26"/>
            </w:rPr>
          </w:rPrChange>
        </w:rPr>
        <w:t>danh</w:t>
      </w:r>
      <w:proofErr w:type="spellEnd"/>
      <w:r w:rsidRPr="00B41112">
        <w:rPr>
          <w:b/>
          <w:sz w:val="26"/>
          <w:szCs w:val="26"/>
          <w:highlight w:val="yellow"/>
          <w:rPrChange w:id="22121" w:author="Le Minh Nghia" w:date="2019-10-09T10:56:00Z">
            <w:rPr>
              <w:b/>
              <w:sz w:val="26"/>
              <w:szCs w:val="26"/>
            </w:rPr>
          </w:rPrChange>
        </w:rPr>
        <w:t xml:space="preserve"> </w:t>
      </w:r>
      <w:proofErr w:type="spellStart"/>
      <w:r w:rsidRPr="00B41112">
        <w:rPr>
          <w:b/>
          <w:sz w:val="26"/>
          <w:szCs w:val="26"/>
          <w:highlight w:val="yellow"/>
          <w:rPrChange w:id="22122" w:author="Le Minh Nghia" w:date="2019-10-09T10:56:00Z">
            <w:rPr>
              <w:b/>
              <w:sz w:val="26"/>
              <w:szCs w:val="26"/>
            </w:rPr>
          </w:rPrChange>
        </w:rPr>
        <w:t>sách</w:t>
      </w:r>
      <w:proofErr w:type="spellEnd"/>
      <w:r w:rsidRPr="00B41112">
        <w:rPr>
          <w:b/>
          <w:sz w:val="26"/>
          <w:szCs w:val="26"/>
          <w:highlight w:val="yellow"/>
          <w:rPrChange w:id="22123" w:author="Le Minh Nghia" w:date="2019-10-09T10:56:00Z">
            <w:rPr>
              <w:b/>
              <w:sz w:val="26"/>
              <w:szCs w:val="26"/>
            </w:rPr>
          </w:rPrChange>
        </w:rPr>
        <w:t xml:space="preserve"> </w:t>
      </w:r>
      <w:proofErr w:type="spellStart"/>
      <w:r w:rsidRPr="00B41112">
        <w:rPr>
          <w:b/>
          <w:sz w:val="26"/>
          <w:szCs w:val="26"/>
          <w:highlight w:val="yellow"/>
          <w:rPrChange w:id="22124" w:author="Le Minh Nghia" w:date="2019-10-09T10:56:00Z">
            <w:rPr>
              <w:b/>
              <w:sz w:val="26"/>
              <w:szCs w:val="26"/>
            </w:rPr>
          </w:rPrChange>
        </w:rPr>
        <w:t>cựu</w:t>
      </w:r>
      <w:proofErr w:type="spellEnd"/>
      <w:r w:rsidRPr="00B41112">
        <w:rPr>
          <w:b/>
          <w:sz w:val="26"/>
          <w:szCs w:val="26"/>
          <w:highlight w:val="yellow"/>
          <w:rPrChange w:id="22125" w:author="Le Minh Nghia" w:date="2019-10-09T10:56:00Z">
            <w:rPr>
              <w:b/>
              <w:sz w:val="26"/>
              <w:szCs w:val="26"/>
            </w:rPr>
          </w:rPrChange>
        </w:rPr>
        <w:t xml:space="preserve"> </w:t>
      </w:r>
      <w:proofErr w:type="spellStart"/>
      <w:r w:rsidRPr="00B41112">
        <w:rPr>
          <w:b/>
          <w:sz w:val="26"/>
          <w:szCs w:val="26"/>
          <w:highlight w:val="yellow"/>
          <w:rPrChange w:id="22126" w:author="Le Minh Nghia" w:date="2019-10-09T10:56:00Z">
            <w:rPr>
              <w:b/>
              <w:sz w:val="26"/>
              <w:szCs w:val="26"/>
            </w:rPr>
          </w:rPrChange>
        </w:rPr>
        <w:t>sinh</w:t>
      </w:r>
      <w:proofErr w:type="spellEnd"/>
      <w:r w:rsidRPr="00B41112">
        <w:rPr>
          <w:b/>
          <w:sz w:val="26"/>
          <w:szCs w:val="26"/>
          <w:highlight w:val="yellow"/>
          <w:rPrChange w:id="22127" w:author="Le Minh Nghia" w:date="2019-10-09T10:56:00Z">
            <w:rPr>
              <w:b/>
              <w:sz w:val="26"/>
              <w:szCs w:val="26"/>
            </w:rPr>
          </w:rPrChange>
        </w:rPr>
        <w:t xml:space="preserve"> </w:t>
      </w:r>
      <w:proofErr w:type="spellStart"/>
      <w:r w:rsidRPr="00B41112">
        <w:rPr>
          <w:b/>
          <w:sz w:val="26"/>
          <w:szCs w:val="26"/>
          <w:highlight w:val="yellow"/>
          <w:rPrChange w:id="22128" w:author="Le Minh Nghia" w:date="2019-10-09T10:56:00Z">
            <w:rPr>
              <w:b/>
              <w:sz w:val="26"/>
              <w:szCs w:val="26"/>
            </w:rPr>
          </w:rPrChange>
        </w:rPr>
        <w:t>viên</w:t>
      </w:r>
      <w:proofErr w:type="spellEnd"/>
      <w:r w:rsidRPr="00B41112">
        <w:rPr>
          <w:b/>
          <w:sz w:val="26"/>
          <w:szCs w:val="26"/>
          <w:highlight w:val="yellow"/>
          <w:rPrChange w:id="22129" w:author="Le Minh Nghia" w:date="2019-10-09T10:56:00Z">
            <w:rPr>
              <w:b/>
              <w:sz w:val="26"/>
              <w:szCs w:val="26"/>
            </w:rPr>
          </w:rPrChange>
        </w:rPr>
        <w:t xml:space="preserve">: </w:t>
      </w:r>
      <w:proofErr w:type="spellStart"/>
      <w:r w:rsidRPr="00B41112">
        <w:rPr>
          <w:sz w:val="26"/>
          <w:szCs w:val="26"/>
          <w:highlight w:val="yellow"/>
          <w:rPrChange w:id="22130" w:author="Le Minh Nghia" w:date="2019-10-09T10:56:00Z">
            <w:rPr>
              <w:sz w:val="26"/>
              <w:szCs w:val="26"/>
            </w:rPr>
          </w:rPrChange>
        </w:rPr>
        <w:t>cho</w:t>
      </w:r>
      <w:proofErr w:type="spellEnd"/>
      <w:r w:rsidRPr="00B41112">
        <w:rPr>
          <w:sz w:val="26"/>
          <w:szCs w:val="26"/>
          <w:highlight w:val="yellow"/>
          <w:rPrChange w:id="22131" w:author="Le Minh Nghia" w:date="2019-10-09T10:56:00Z">
            <w:rPr>
              <w:sz w:val="26"/>
              <w:szCs w:val="26"/>
            </w:rPr>
          </w:rPrChange>
        </w:rPr>
        <w:t xml:space="preserve"> </w:t>
      </w:r>
      <w:proofErr w:type="spellStart"/>
      <w:r w:rsidRPr="00B41112">
        <w:rPr>
          <w:sz w:val="26"/>
          <w:szCs w:val="26"/>
          <w:highlight w:val="yellow"/>
          <w:rPrChange w:id="22132" w:author="Le Minh Nghia" w:date="2019-10-09T10:56:00Z">
            <w:rPr>
              <w:sz w:val="26"/>
              <w:szCs w:val="26"/>
            </w:rPr>
          </w:rPrChange>
        </w:rPr>
        <w:t>phép</w:t>
      </w:r>
      <w:proofErr w:type="spellEnd"/>
      <w:r w:rsidRPr="00B41112">
        <w:rPr>
          <w:sz w:val="26"/>
          <w:szCs w:val="26"/>
          <w:highlight w:val="yellow"/>
          <w:rPrChange w:id="22133" w:author="Le Minh Nghia" w:date="2019-10-09T10:56:00Z">
            <w:rPr>
              <w:sz w:val="26"/>
              <w:szCs w:val="26"/>
            </w:rPr>
          </w:rPrChange>
        </w:rPr>
        <w:t xml:space="preserve"> </w:t>
      </w:r>
      <w:proofErr w:type="spellStart"/>
      <w:r w:rsidRPr="00B41112">
        <w:rPr>
          <w:sz w:val="26"/>
          <w:szCs w:val="26"/>
          <w:highlight w:val="yellow"/>
          <w:rPrChange w:id="22134" w:author="Le Minh Nghia" w:date="2019-10-09T10:56:00Z">
            <w:rPr>
              <w:sz w:val="26"/>
              <w:szCs w:val="26"/>
            </w:rPr>
          </w:rPrChange>
        </w:rPr>
        <w:t>thực</w:t>
      </w:r>
      <w:proofErr w:type="spellEnd"/>
      <w:r w:rsidRPr="00B41112">
        <w:rPr>
          <w:sz w:val="26"/>
          <w:szCs w:val="26"/>
          <w:highlight w:val="yellow"/>
          <w:rPrChange w:id="22135" w:author="Le Minh Nghia" w:date="2019-10-09T10:56:00Z">
            <w:rPr>
              <w:sz w:val="26"/>
              <w:szCs w:val="26"/>
            </w:rPr>
          </w:rPrChange>
        </w:rPr>
        <w:t xml:space="preserve"> </w:t>
      </w:r>
      <w:proofErr w:type="spellStart"/>
      <w:r w:rsidRPr="00B41112">
        <w:rPr>
          <w:sz w:val="26"/>
          <w:szCs w:val="26"/>
          <w:highlight w:val="yellow"/>
          <w:rPrChange w:id="22136" w:author="Le Minh Nghia" w:date="2019-10-09T10:56:00Z">
            <w:rPr>
              <w:sz w:val="26"/>
              <w:szCs w:val="26"/>
            </w:rPr>
          </w:rPrChange>
        </w:rPr>
        <w:t>hiện</w:t>
      </w:r>
      <w:proofErr w:type="spellEnd"/>
      <w:r w:rsidRPr="00B41112">
        <w:rPr>
          <w:sz w:val="26"/>
          <w:szCs w:val="26"/>
          <w:highlight w:val="yellow"/>
          <w:rPrChange w:id="22137" w:author="Le Minh Nghia" w:date="2019-10-09T10:56:00Z">
            <w:rPr>
              <w:sz w:val="26"/>
              <w:szCs w:val="26"/>
            </w:rPr>
          </w:rPrChange>
        </w:rPr>
        <w:t xml:space="preserve"> import </w:t>
      </w:r>
      <w:proofErr w:type="spellStart"/>
      <w:r w:rsidRPr="00B41112">
        <w:rPr>
          <w:sz w:val="26"/>
          <w:szCs w:val="26"/>
          <w:highlight w:val="yellow"/>
          <w:rPrChange w:id="22138" w:author="Le Minh Nghia" w:date="2019-10-09T10:56:00Z">
            <w:rPr>
              <w:sz w:val="26"/>
              <w:szCs w:val="26"/>
            </w:rPr>
          </w:rPrChange>
        </w:rPr>
        <w:t>danh</w:t>
      </w:r>
      <w:proofErr w:type="spellEnd"/>
      <w:r w:rsidRPr="00B41112">
        <w:rPr>
          <w:sz w:val="26"/>
          <w:szCs w:val="26"/>
          <w:highlight w:val="yellow"/>
          <w:rPrChange w:id="22139" w:author="Le Minh Nghia" w:date="2019-10-09T10:56:00Z">
            <w:rPr>
              <w:sz w:val="26"/>
              <w:szCs w:val="26"/>
            </w:rPr>
          </w:rPrChange>
        </w:rPr>
        <w:t xml:space="preserve"> </w:t>
      </w:r>
      <w:proofErr w:type="spellStart"/>
      <w:r w:rsidRPr="00B41112">
        <w:rPr>
          <w:sz w:val="26"/>
          <w:szCs w:val="26"/>
          <w:highlight w:val="yellow"/>
          <w:rPrChange w:id="22140" w:author="Le Minh Nghia" w:date="2019-10-09T10:56:00Z">
            <w:rPr>
              <w:sz w:val="26"/>
              <w:szCs w:val="26"/>
            </w:rPr>
          </w:rPrChange>
        </w:rPr>
        <w:t>sách</w:t>
      </w:r>
      <w:proofErr w:type="spellEnd"/>
      <w:r w:rsidRPr="00B41112">
        <w:rPr>
          <w:sz w:val="26"/>
          <w:szCs w:val="26"/>
          <w:highlight w:val="yellow"/>
          <w:rPrChange w:id="22141" w:author="Le Minh Nghia" w:date="2019-10-09T10:56:00Z">
            <w:rPr>
              <w:sz w:val="26"/>
              <w:szCs w:val="26"/>
            </w:rPr>
          </w:rPrChange>
        </w:rPr>
        <w:t xml:space="preserve"> </w:t>
      </w:r>
      <w:proofErr w:type="spellStart"/>
      <w:r w:rsidRPr="00B41112">
        <w:rPr>
          <w:sz w:val="26"/>
          <w:szCs w:val="26"/>
          <w:highlight w:val="yellow"/>
          <w:rPrChange w:id="22142" w:author="Le Minh Nghia" w:date="2019-10-09T10:56:00Z">
            <w:rPr>
              <w:sz w:val="26"/>
              <w:szCs w:val="26"/>
            </w:rPr>
          </w:rPrChange>
        </w:rPr>
        <w:t>dữ</w:t>
      </w:r>
      <w:proofErr w:type="spellEnd"/>
      <w:r w:rsidRPr="00B41112">
        <w:rPr>
          <w:sz w:val="26"/>
          <w:szCs w:val="26"/>
          <w:highlight w:val="yellow"/>
          <w:rPrChange w:id="22143" w:author="Le Minh Nghia" w:date="2019-10-09T10:56:00Z">
            <w:rPr>
              <w:sz w:val="26"/>
              <w:szCs w:val="26"/>
            </w:rPr>
          </w:rPrChange>
        </w:rPr>
        <w:t xml:space="preserve"> </w:t>
      </w:r>
      <w:proofErr w:type="spellStart"/>
      <w:r w:rsidRPr="00B41112">
        <w:rPr>
          <w:sz w:val="26"/>
          <w:szCs w:val="26"/>
          <w:highlight w:val="yellow"/>
          <w:rPrChange w:id="22144" w:author="Le Minh Nghia" w:date="2019-10-09T10:56:00Z">
            <w:rPr>
              <w:sz w:val="26"/>
              <w:szCs w:val="26"/>
            </w:rPr>
          </w:rPrChange>
        </w:rPr>
        <w:t>liệu</w:t>
      </w:r>
      <w:proofErr w:type="spellEnd"/>
      <w:r w:rsidRPr="00B41112">
        <w:rPr>
          <w:sz w:val="26"/>
          <w:szCs w:val="26"/>
          <w:highlight w:val="yellow"/>
          <w:rPrChange w:id="22145" w:author="Le Minh Nghia" w:date="2019-10-09T10:56:00Z">
            <w:rPr>
              <w:sz w:val="26"/>
              <w:szCs w:val="26"/>
            </w:rPr>
          </w:rPrChange>
        </w:rPr>
        <w:t xml:space="preserve"> </w:t>
      </w:r>
      <w:proofErr w:type="spellStart"/>
      <w:r w:rsidRPr="00B41112">
        <w:rPr>
          <w:sz w:val="26"/>
          <w:szCs w:val="26"/>
          <w:highlight w:val="yellow"/>
          <w:rPrChange w:id="22146" w:author="Le Minh Nghia" w:date="2019-10-09T10:56:00Z">
            <w:rPr>
              <w:sz w:val="26"/>
              <w:szCs w:val="26"/>
            </w:rPr>
          </w:rPrChange>
        </w:rPr>
        <w:t>người</w:t>
      </w:r>
      <w:proofErr w:type="spellEnd"/>
      <w:r w:rsidRPr="00B41112">
        <w:rPr>
          <w:sz w:val="26"/>
          <w:szCs w:val="26"/>
          <w:highlight w:val="yellow"/>
          <w:rPrChange w:id="22147" w:author="Le Minh Nghia" w:date="2019-10-09T10:56:00Z">
            <w:rPr>
              <w:sz w:val="26"/>
              <w:szCs w:val="26"/>
            </w:rPr>
          </w:rPrChange>
        </w:rPr>
        <w:t xml:space="preserve"> </w:t>
      </w:r>
      <w:proofErr w:type="spellStart"/>
      <w:r w:rsidRPr="00B41112">
        <w:rPr>
          <w:sz w:val="26"/>
          <w:szCs w:val="26"/>
          <w:highlight w:val="yellow"/>
          <w:rPrChange w:id="22148" w:author="Le Minh Nghia" w:date="2019-10-09T10:56:00Z">
            <w:rPr>
              <w:sz w:val="26"/>
              <w:szCs w:val="26"/>
            </w:rPr>
          </w:rPrChange>
        </w:rPr>
        <w:t>dùng</w:t>
      </w:r>
      <w:proofErr w:type="spellEnd"/>
      <w:r w:rsidRPr="00B41112">
        <w:rPr>
          <w:sz w:val="26"/>
          <w:szCs w:val="26"/>
          <w:highlight w:val="yellow"/>
          <w:rPrChange w:id="22149" w:author="Le Minh Nghia" w:date="2019-10-09T10:56:00Z">
            <w:rPr>
              <w:sz w:val="26"/>
              <w:szCs w:val="26"/>
            </w:rPr>
          </w:rPrChange>
        </w:rPr>
        <w:t xml:space="preserve"> </w:t>
      </w:r>
      <w:proofErr w:type="spellStart"/>
      <w:r w:rsidRPr="00B41112">
        <w:rPr>
          <w:sz w:val="26"/>
          <w:szCs w:val="26"/>
          <w:highlight w:val="yellow"/>
          <w:rPrChange w:id="22150" w:author="Le Minh Nghia" w:date="2019-10-09T10:56:00Z">
            <w:rPr>
              <w:sz w:val="26"/>
              <w:szCs w:val="26"/>
            </w:rPr>
          </w:rPrChange>
        </w:rPr>
        <w:t>là</w:t>
      </w:r>
      <w:proofErr w:type="spellEnd"/>
      <w:r w:rsidRPr="00B41112">
        <w:rPr>
          <w:sz w:val="26"/>
          <w:szCs w:val="26"/>
          <w:highlight w:val="yellow"/>
          <w:rPrChange w:id="22151" w:author="Le Minh Nghia" w:date="2019-10-09T10:56:00Z">
            <w:rPr>
              <w:sz w:val="26"/>
              <w:szCs w:val="26"/>
            </w:rPr>
          </w:rPrChange>
        </w:rPr>
        <w:t xml:space="preserve"> </w:t>
      </w:r>
      <w:proofErr w:type="spellStart"/>
      <w:r w:rsidRPr="00B41112">
        <w:rPr>
          <w:sz w:val="26"/>
          <w:szCs w:val="26"/>
          <w:highlight w:val="yellow"/>
          <w:rPrChange w:id="22152" w:author="Le Minh Nghia" w:date="2019-10-09T10:56:00Z">
            <w:rPr>
              <w:sz w:val="26"/>
              <w:szCs w:val="26"/>
            </w:rPr>
          </w:rPrChange>
        </w:rPr>
        <w:t>cựu</w:t>
      </w:r>
      <w:proofErr w:type="spellEnd"/>
      <w:r w:rsidRPr="00B41112">
        <w:rPr>
          <w:sz w:val="26"/>
          <w:szCs w:val="26"/>
          <w:highlight w:val="yellow"/>
          <w:rPrChange w:id="22153" w:author="Le Minh Nghia" w:date="2019-10-09T10:56:00Z">
            <w:rPr>
              <w:sz w:val="26"/>
              <w:szCs w:val="26"/>
            </w:rPr>
          </w:rPrChange>
        </w:rPr>
        <w:t xml:space="preserve"> </w:t>
      </w:r>
      <w:proofErr w:type="spellStart"/>
      <w:r w:rsidRPr="00B41112">
        <w:rPr>
          <w:sz w:val="26"/>
          <w:szCs w:val="26"/>
          <w:highlight w:val="yellow"/>
          <w:rPrChange w:id="22154" w:author="Le Minh Nghia" w:date="2019-10-09T10:56:00Z">
            <w:rPr>
              <w:sz w:val="26"/>
              <w:szCs w:val="26"/>
            </w:rPr>
          </w:rPrChange>
        </w:rPr>
        <w:t>sinh</w:t>
      </w:r>
      <w:proofErr w:type="spellEnd"/>
      <w:r w:rsidRPr="00B41112">
        <w:rPr>
          <w:sz w:val="26"/>
          <w:szCs w:val="26"/>
          <w:highlight w:val="yellow"/>
          <w:rPrChange w:id="22155" w:author="Le Minh Nghia" w:date="2019-10-09T10:56:00Z">
            <w:rPr>
              <w:sz w:val="26"/>
              <w:szCs w:val="26"/>
            </w:rPr>
          </w:rPrChange>
        </w:rPr>
        <w:t xml:space="preserve"> </w:t>
      </w:r>
      <w:proofErr w:type="spellStart"/>
      <w:r w:rsidRPr="00B41112">
        <w:rPr>
          <w:sz w:val="26"/>
          <w:szCs w:val="26"/>
          <w:highlight w:val="yellow"/>
          <w:rPrChange w:id="22156" w:author="Le Minh Nghia" w:date="2019-10-09T10:56:00Z">
            <w:rPr>
              <w:sz w:val="26"/>
              <w:szCs w:val="26"/>
            </w:rPr>
          </w:rPrChange>
        </w:rPr>
        <w:t>viên</w:t>
      </w:r>
      <w:proofErr w:type="spellEnd"/>
      <w:r w:rsidRPr="00B41112">
        <w:rPr>
          <w:sz w:val="26"/>
          <w:szCs w:val="26"/>
          <w:highlight w:val="yellow"/>
          <w:rPrChange w:id="22157" w:author="Le Minh Nghia" w:date="2019-10-09T10:56:00Z">
            <w:rPr>
              <w:sz w:val="26"/>
              <w:szCs w:val="26"/>
            </w:rPr>
          </w:rPrChange>
        </w:rPr>
        <w:t xml:space="preserve"> </w:t>
      </w:r>
      <w:proofErr w:type="spellStart"/>
      <w:r w:rsidRPr="00B41112">
        <w:rPr>
          <w:sz w:val="26"/>
          <w:szCs w:val="26"/>
          <w:highlight w:val="yellow"/>
          <w:rPrChange w:id="22158" w:author="Le Minh Nghia" w:date="2019-10-09T10:56:00Z">
            <w:rPr>
              <w:sz w:val="26"/>
              <w:szCs w:val="26"/>
            </w:rPr>
          </w:rPrChange>
        </w:rPr>
        <w:t>vào</w:t>
      </w:r>
      <w:proofErr w:type="spellEnd"/>
      <w:r w:rsidRPr="00B41112">
        <w:rPr>
          <w:sz w:val="26"/>
          <w:szCs w:val="26"/>
          <w:highlight w:val="yellow"/>
          <w:rPrChange w:id="22159" w:author="Le Minh Nghia" w:date="2019-10-09T10:56:00Z">
            <w:rPr>
              <w:sz w:val="26"/>
              <w:szCs w:val="26"/>
            </w:rPr>
          </w:rPrChange>
        </w:rPr>
        <w:t xml:space="preserve"> </w:t>
      </w:r>
      <w:proofErr w:type="spellStart"/>
      <w:r w:rsidRPr="00B41112">
        <w:rPr>
          <w:sz w:val="26"/>
          <w:szCs w:val="26"/>
          <w:highlight w:val="yellow"/>
          <w:rPrChange w:id="22160" w:author="Le Minh Nghia" w:date="2019-10-09T10:56:00Z">
            <w:rPr>
              <w:sz w:val="26"/>
              <w:szCs w:val="26"/>
            </w:rPr>
          </w:rPrChange>
        </w:rPr>
        <w:t>cơ</w:t>
      </w:r>
      <w:proofErr w:type="spellEnd"/>
      <w:r w:rsidRPr="00B41112">
        <w:rPr>
          <w:sz w:val="26"/>
          <w:szCs w:val="26"/>
          <w:highlight w:val="yellow"/>
          <w:rPrChange w:id="22161" w:author="Le Minh Nghia" w:date="2019-10-09T10:56:00Z">
            <w:rPr>
              <w:sz w:val="26"/>
              <w:szCs w:val="26"/>
            </w:rPr>
          </w:rPrChange>
        </w:rPr>
        <w:t xml:space="preserve"> </w:t>
      </w:r>
      <w:proofErr w:type="spellStart"/>
      <w:r w:rsidRPr="00B41112">
        <w:rPr>
          <w:sz w:val="26"/>
          <w:szCs w:val="26"/>
          <w:highlight w:val="yellow"/>
          <w:rPrChange w:id="22162" w:author="Le Minh Nghia" w:date="2019-10-09T10:56:00Z">
            <w:rPr>
              <w:sz w:val="26"/>
              <w:szCs w:val="26"/>
            </w:rPr>
          </w:rPrChange>
        </w:rPr>
        <w:t>sở</w:t>
      </w:r>
      <w:proofErr w:type="spellEnd"/>
      <w:r w:rsidRPr="00B41112">
        <w:rPr>
          <w:sz w:val="26"/>
          <w:szCs w:val="26"/>
          <w:highlight w:val="yellow"/>
          <w:rPrChange w:id="22163" w:author="Le Minh Nghia" w:date="2019-10-09T10:56:00Z">
            <w:rPr>
              <w:sz w:val="26"/>
              <w:szCs w:val="26"/>
            </w:rPr>
          </w:rPrChange>
        </w:rPr>
        <w:t xml:space="preserve"> </w:t>
      </w:r>
      <w:proofErr w:type="spellStart"/>
      <w:r w:rsidRPr="00B41112">
        <w:rPr>
          <w:sz w:val="26"/>
          <w:szCs w:val="26"/>
          <w:highlight w:val="yellow"/>
          <w:rPrChange w:id="22164" w:author="Le Minh Nghia" w:date="2019-10-09T10:56:00Z">
            <w:rPr>
              <w:sz w:val="26"/>
              <w:szCs w:val="26"/>
            </w:rPr>
          </w:rPrChange>
        </w:rPr>
        <w:t>dữ</w:t>
      </w:r>
      <w:proofErr w:type="spellEnd"/>
      <w:r w:rsidRPr="00B41112">
        <w:rPr>
          <w:sz w:val="26"/>
          <w:szCs w:val="26"/>
          <w:highlight w:val="yellow"/>
          <w:rPrChange w:id="22165" w:author="Le Minh Nghia" w:date="2019-10-09T10:56:00Z">
            <w:rPr>
              <w:sz w:val="26"/>
              <w:szCs w:val="26"/>
            </w:rPr>
          </w:rPrChange>
        </w:rPr>
        <w:t xml:space="preserve"> </w:t>
      </w:r>
      <w:proofErr w:type="spellStart"/>
      <w:r w:rsidRPr="00B41112">
        <w:rPr>
          <w:sz w:val="26"/>
          <w:szCs w:val="26"/>
          <w:highlight w:val="yellow"/>
          <w:rPrChange w:id="22166" w:author="Le Minh Nghia" w:date="2019-10-09T10:56:00Z">
            <w:rPr>
              <w:sz w:val="26"/>
              <w:szCs w:val="26"/>
            </w:rPr>
          </w:rPrChange>
        </w:rPr>
        <w:t>liệu</w:t>
      </w:r>
      <w:proofErr w:type="spellEnd"/>
      <w:r w:rsidRPr="00B41112">
        <w:rPr>
          <w:sz w:val="26"/>
          <w:szCs w:val="26"/>
          <w:highlight w:val="yellow"/>
          <w:rPrChange w:id="22167" w:author="Le Minh Nghia" w:date="2019-10-09T10:56:00Z">
            <w:rPr>
              <w:sz w:val="26"/>
              <w:szCs w:val="26"/>
            </w:rPr>
          </w:rPrChange>
        </w:rPr>
        <w:t xml:space="preserve"> </w:t>
      </w:r>
      <w:proofErr w:type="spellStart"/>
      <w:r w:rsidRPr="00B41112">
        <w:rPr>
          <w:sz w:val="26"/>
          <w:szCs w:val="26"/>
          <w:highlight w:val="yellow"/>
          <w:rPrChange w:id="22168" w:author="Le Minh Nghia" w:date="2019-10-09T10:56:00Z">
            <w:rPr>
              <w:sz w:val="26"/>
              <w:szCs w:val="26"/>
            </w:rPr>
          </w:rPrChange>
        </w:rPr>
        <w:t>của</w:t>
      </w:r>
      <w:proofErr w:type="spellEnd"/>
      <w:r w:rsidRPr="00B41112">
        <w:rPr>
          <w:sz w:val="26"/>
          <w:szCs w:val="26"/>
          <w:highlight w:val="yellow"/>
          <w:rPrChange w:id="22169" w:author="Le Minh Nghia" w:date="2019-10-09T10:56:00Z">
            <w:rPr>
              <w:sz w:val="26"/>
              <w:szCs w:val="26"/>
            </w:rPr>
          </w:rPrChange>
        </w:rPr>
        <w:t xml:space="preserve"> </w:t>
      </w:r>
      <w:proofErr w:type="spellStart"/>
      <w:r w:rsidRPr="00B41112">
        <w:rPr>
          <w:sz w:val="26"/>
          <w:szCs w:val="26"/>
          <w:highlight w:val="yellow"/>
          <w:rPrChange w:id="22170" w:author="Le Minh Nghia" w:date="2019-10-09T10:56:00Z">
            <w:rPr>
              <w:sz w:val="26"/>
              <w:szCs w:val="26"/>
            </w:rPr>
          </w:rPrChange>
        </w:rPr>
        <w:t>hệ</w:t>
      </w:r>
      <w:proofErr w:type="spellEnd"/>
      <w:r w:rsidRPr="00B41112">
        <w:rPr>
          <w:sz w:val="26"/>
          <w:szCs w:val="26"/>
          <w:highlight w:val="yellow"/>
          <w:rPrChange w:id="22171" w:author="Le Minh Nghia" w:date="2019-10-09T10:56:00Z">
            <w:rPr>
              <w:sz w:val="26"/>
              <w:szCs w:val="26"/>
            </w:rPr>
          </w:rPrChange>
        </w:rPr>
        <w:t xml:space="preserve"> </w:t>
      </w:r>
      <w:proofErr w:type="spellStart"/>
      <w:r w:rsidRPr="00B41112">
        <w:rPr>
          <w:sz w:val="26"/>
          <w:szCs w:val="26"/>
          <w:highlight w:val="yellow"/>
          <w:rPrChange w:id="22172" w:author="Le Minh Nghia" w:date="2019-10-09T10:56:00Z">
            <w:rPr>
              <w:sz w:val="26"/>
              <w:szCs w:val="26"/>
            </w:rPr>
          </w:rPrChange>
        </w:rPr>
        <w:t>thống</w:t>
      </w:r>
      <w:proofErr w:type="spellEnd"/>
      <w:r w:rsidRPr="00B41112">
        <w:rPr>
          <w:sz w:val="26"/>
          <w:szCs w:val="26"/>
          <w:highlight w:val="yellow"/>
          <w:rPrChange w:id="22173" w:author="Le Minh Nghia" w:date="2019-10-09T10:56:00Z">
            <w:rPr>
              <w:sz w:val="26"/>
              <w:szCs w:val="26"/>
            </w:rPr>
          </w:rPrChange>
        </w:rPr>
        <w:t>.</w:t>
      </w:r>
    </w:p>
    <w:p w:rsidR="001308DA" w:rsidRPr="00B41112" w:rsidRDefault="001308DA">
      <w:pPr>
        <w:pStyle w:val="ListParagraph"/>
        <w:ind w:left="0"/>
        <w:rPr>
          <w:sz w:val="26"/>
          <w:szCs w:val="26"/>
          <w:rPrChange w:id="22174" w:author="Le Minh Nghia" w:date="2019-10-09T10:56:00Z">
            <w:rPr>
              <w:sz w:val="26"/>
              <w:szCs w:val="26"/>
            </w:rPr>
          </w:rPrChange>
        </w:rPr>
        <w:pPrChange w:id="22175" w:author="Le Minh Nghia" w:date="2019-10-09T10:34:00Z">
          <w:pPr>
            <w:pStyle w:val="ListParagraph"/>
          </w:pPr>
        </w:pPrChange>
      </w:pPr>
      <w:proofErr w:type="spellStart"/>
      <w:r w:rsidRPr="00B41112">
        <w:rPr>
          <w:b/>
          <w:sz w:val="26"/>
          <w:szCs w:val="26"/>
          <w:rPrChange w:id="22176" w:author="Le Minh Nghia" w:date="2019-10-09T10:56:00Z">
            <w:rPr>
              <w:b/>
              <w:sz w:val="26"/>
              <w:szCs w:val="26"/>
            </w:rPr>
          </w:rPrChange>
        </w:rPr>
        <w:t>Phần</w:t>
      </w:r>
      <w:proofErr w:type="spellEnd"/>
      <w:r w:rsidRPr="00B41112">
        <w:rPr>
          <w:b/>
          <w:sz w:val="26"/>
          <w:szCs w:val="26"/>
          <w:rPrChange w:id="22177" w:author="Le Minh Nghia" w:date="2019-10-09T10:56:00Z">
            <w:rPr>
              <w:b/>
              <w:sz w:val="26"/>
              <w:szCs w:val="26"/>
            </w:rPr>
          </w:rPrChange>
        </w:rPr>
        <w:t xml:space="preserve"> Import file </w:t>
      </w:r>
      <w:proofErr w:type="spellStart"/>
      <w:r w:rsidRPr="00B41112">
        <w:rPr>
          <w:b/>
          <w:sz w:val="26"/>
          <w:szCs w:val="26"/>
          <w:rPrChange w:id="22178" w:author="Le Minh Nghia" w:date="2019-10-09T10:56:00Z">
            <w:rPr>
              <w:b/>
              <w:sz w:val="26"/>
              <w:szCs w:val="26"/>
            </w:rPr>
          </w:rPrChange>
        </w:rPr>
        <w:t>bảng</w:t>
      </w:r>
      <w:proofErr w:type="spellEnd"/>
      <w:r w:rsidRPr="00B41112">
        <w:rPr>
          <w:b/>
          <w:sz w:val="26"/>
          <w:szCs w:val="26"/>
          <w:rPrChange w:id="22179" w:author="Le Minh Nghia" w:date="2019-10-09T10:56:00Z">
            <w:rPr>
              <w:b/>
              <w:sz w:val="26"/>
              <w:szCs w:val="26"/>
            </w:rPr>
          </w:rPrChange>
        </w:rPr>
        <w:t xml:space="preserve"> </w:t>
      </w:r>
      <w:proofErr w:type="spellStart"/>
      <w:r w:rsidRPr="00B41112">
        <w:rPr>
          <w:b/>
          <w:sz w:val="26"/>
          <w:szCs w:val="26"/>
          <w:rPrChange w:id="22180" w:author="Le Minh Nghia" w:date="2019-10-09T10:56:00Z">
            <w:rPr>
              <w:b/>
              <w:sz w:val="26"/>
              <w:szCs w:val="26"/>
            </w:rPr>
          </w:rPrChange>
        </w:rPr>
        <w:t>điểm</w:t>
      </w:r>
      <w:proofErr w:type="spellEnd"/>
      <w:r w:rsidRPr="00B41112">
        <w:rPr>
          <w:b/>
          <w:sz w:val="26"/>
          <w:szCs w:val="26"/>
          <w:rPrChange w:id="22181" w:author="Le Minh Nghia" w:date="2019-10-09T10:56:00Z">
            <w:rPr>
              <w:b/>
              <w:sz w:val="26"/>
              <w:szCs w:val="26"/>
            </w:rPr>
          </w:rPrChange>
        </w:rPr>
        <w:t xml:space="preserve"> </w:t>
      </w:r>
      <w:proofErr w:type="spellStart"/>
      <w:r w:rsidRPr="00B41112">
        <w:rPr>
          <w:b/>
          <w:sz w:val="26"/>
          <w:szCs w:val="26"/>
          <w:rPrChange w:id="22182" w:author="Le Minh Nghia" w:date="2019-10-09T10:56:00Z">
            <w:rPr>
              <w:b/>
              <w:sz w:val="26"/>
              <w:szCs w:val="26"/>
            </w:rPr>
          </w:rPrChange>
        </w:rPr>
        <w:t>của</w:t>
      </w:r>
      <w:proofErr w:type="spellEnd"/>
      <w:r w:rsidRPr="00B41112">
        <w:rPr>
          <w:b/>
          <w:sz w:val="26"/>
          <w:szCs w:val="26"/>
          <w:rPrChange w:id="22183" w:author="Le Minh Nghia" w:date="2019-10-09T10:56:00Z">
            <w:rPr>
              <w:b/>
              <w:sz w:val="26"/>
              <w:szCs w:val="26"/>
            </w:rPr>
          </w:rPrChange>
        </w:rPr>
        <w:t xml:space="preserve"> </w:t>
      </w:r>
      <w:proofErr w:type="spellStart"/>
      <w:r w:rsidRPr="00B41112">
        <w:rPr>
          <w:b/>
          <w:sz w:val="26"/>
          <w:szCs w:val="26"/>
          <w:rPrChange w:id="22184" w:author="Le Minh Nghia" w:date="2019-10-09T10:56:00Z">
            <w:rPr>
              <w:b/>
              <w:sz w:val="26"/>
              <w:szCs w:val="26"/>
            </w:rPr>
          </w:rPrChange>
        </w:rPr>
        <w:t>tất</w:t>
      </w:r>
      <w:proofErr w:type="spellEnd"/>
      <w:r w:rsidRPr="00B41112">
        <w:rPr>
          <w:b/>
          <w:sz w:val="26"/>
          <w:szCs w:val="26"/>
          <w:rPrChange w:id="22185" w:author="Le Minh Nghia" w:date="2019-10-09T10:56:00Z">
            <w:rPr>
              <w:b/>
              <w:sz w:val="26"/>
              <w:szCs w:val="26"/>
            </w:rPr>
          </w:rPrChange>
        </w:rPr>
        <w:t xml:space="preserve"> </w:t>
      </w:r>
      <w:proofErr w:type="spellStart"/>
      <w:r w:rsidRPr="00B41112">
        <w:rPr>
          <w:b/>
          <w:sz w:val="26"/>
          <w:szCs w:val="26"/>
          <w:rPrChange w:id="22186" w:author="Le Minh Nghia" w:date="2019-10-09T10:56:00Z">
            <w:rPr>
              <w:b/>
              <w:sz w:val="26"/>
              <w:szCs w:val="26"/>
            </w:rPr>
          </w:rPrChange>
        </w:rPr>
        <w:t>cả</w:t>
      </w:r>
      <w:proofErr w:type="spellEnd"/>
      <w:r w:rsidRPr="00B41112">
        <w:rPr>
          <w:b/>
          <w:sz w:val="26"/>
          <w:szCs w:val="26"/>
          <w:rPrChange w:id="22187" w:author="Le Minh Nghia" w:date="2019-10-09T10:56:00Z">
            <w:rPr>
              <w:b/>
              <w:sz w:val="26"/>
              <w:szCs w:val="26"/>
            </w:rPr>
          </w:rPrChange>
        </w:rPr>
        <w:t xml:space="preserve"> </w:t>
      </w:r>
      <w:proofErr w:type="spellStart"/>
      <w:r w:rsidRPr="00B41112">
        <w:rPr>
          <w:b/>
          <w:sz w:val="26"/>
          <w:szCs w:val="26"/>
          <w:rPrChange w:id="22188" w:author="Le Minh Nghia" w:date="2019-10-09T10:56:00Z">
            <w:rPr>
              <w:b/>
              <w:sz w:val="26"/>
              <w:szCs w:val="26"/>
            </w:rPr>
          </w:rPrChange>
        </w:rPr>
        <w:t>các</w:t>
      </w:r>
      <w:proofErr w:type="spellEnd"/>
      <w:r w:rsidRPr="00B41112">
        <w:rPr>
          <w:b/>
          <w:sz w:val="26"/>
          <w:szCs w:val="26"/>
          <w:rPrChange w:id="22189" w:author="Le Minh Nghia" w:date="2019-10-09T10:56:00Z">
            <w:rPr>
              <w:b/>
              <w:sz w:val="26"/>
              <w:szCs w:val="26"/>
            </w:rPr>
          </w:rPrChange>
        </w:rPr>
        <w:t xml:space="preserve"> </w:t>
      </w:r>
      <w:proofErr w:type="spellStart"/>
      <w:r w:rsidRPr="00B41112">
        <w:rPr>
          <w:b/>
          <w:sz w:val="26"/>
          <w:szCs w:val="26"/>
          <w:rPrChange w:id="22190" w:author="Le Minh Nghia" w:date="2019-10-09T10:56:00Z">
            <w:rPr>
              <w:b/>
              <w:sz w:val="26"/>
              <w:szCs w:val="26"/>
            </w:rPr>
          </w:rPrChange>
        </w:rPr>
        <w:t>sinh</w:t>
      </w:r>
      <w:proofErr w:type="spellEnd"/>
      <w:r w:rsidRPr="00B41112">
        <w:rPr>
          <w:b/>
          <w:sz w:val="26"/>
          <w:szCs w:val="26"/>
          <w:rPrChange w:id="22191" w:author="Le Minh Nghia" w:date="2019-10-09T10:56:00Z">
            <w:rPr>
              <w:b/>
              <w:sz w:val="26"/>
              <w:szCs w:val="26"/>
            </w:rPr>
          </w:rPrChange>
        </w:rPr>
        <w:t xml:space="preserve"> </w:t>
      </w:r>
      <w:proofErr w:type="spellStart"/>
      <w:r w:rsidRPr="00B41112">
        <w:rPr>
          <w:b/>
          <w:sz w:val="26"/>
          <w:szCs w:val="26"/>
          <w:rPrChange w:id="22192" w:author="Le Minh Nghia" w:date="2019-10-09T10:56:00Z">
            <w:rPr>
              <w:b/>
              <w:sz w:val="26"/>
              <w:szCs w:val="26"/>
            </w:rPr>
          </w:rPrChange>
        </w:rPr>
        <w:t>viên</w:t>
      </w:r>
      <w:proofErr w:type="spellEnd"/>
      <w:r w:rsidRPr="00B41112">
        <w:rPr>
          <w:b/>
          <w:sz w:val="26"/>
          <w:szCs w:val="26"/>
          <w:rPrChange w:id="22193" w:author="Le Minh Nghia" w:date="2019-10-09T10:56:00Z">
            <w:rPr>
              <w:b/>
              <w:sz w:val="26"/>
              <w:szCs w:val="26"/>
            </w:rPr>
          </w:rPrChange>
        </w:rPr>
        <w:t xml:space="preserve"> </w:t>
      </w:r>
      <w:proofErr w:type="spellStart"/>
      <w:r w:rsidRPr="00B41112">
        <w:rPr>
          <w:b/>
          <w:sz w:val="26"/>
          <w:szCs w:val="26"/>
          <w:rPrChange w:id="22194" w:author="Le Minh Nghia" w:date="2019-10-09T10:56:00Z">
            <w:rPr>
              <w:b/>
              <w:sz w:val="26"/>
              <w:szCs w:val="26"/>
            </w:rPr>
          </w:rPrChange>
        </w:rPr>
        <w:t>sắp</w:t>
      </w:r>
      <w:proofErr w:type="spellEnd"/>
      <w:r w:rsidRPr="00B41112">
        <w:rPr>
          <w:b/>
          <w:sz w:val="26"/>
          <w:szCs w:val="26"/>
          <w:rPrChange w:id="22195" w:author="Le Minh Nghia" w:date="2019-10-09T10:56:00Z">
            <w:rPr>
              <w:b/>
              <w:sz w:val="26"/>
              <w:szCs w:val="26"/>
            </w:rPr>
          </w:rPrChange>
        </w:rPr>
        <w:t xml:space="preserve"> </w:t>
      </w:r>
      <w:proofErr w:type="spellStart"/>
      <w:r w:rsidRPr="00B41112">
        <w:rPr>
          <w:b/>
          <w:sz w:val="26"/>
          <w:szCs w:val="26"/>
          <w:rPrChange w:id="22196" w:author="Le Minh Nghia" w:date="2019-10-09T10:56:00Z">
            <w:rPr>
              <w:b/>
              <w:sz w:val="26"/>
              <w:szCs w:val="26"/>
            </w:rPr>
          </w:rPrChange>
        </w:rPr>
        <w:t>tốt</w:t>
      </w:r>
      <w:proofErr w:type="spellEnd"/>
      <w:r w:rsidRPr="00B41112">
        <w:rPr>
          <w:b/>
          <w:sz w:val="26"/>
          <w:szCs w:val="26"/>
          <w:rPrChange w:id="22197" w:author="Le Minh Nghia" w:date="2019-10-09T10:56:00Z">
            <w:rPr>
              <w:b/>
              <w:sz w:val="26"/>
              <w:szCs w:val="26"/>
            </w:rPr>
          </w:rPrChange>
        </w:rPr>
        <w:t xml:space="preserve"> </w:t>
      </w:r>
      <w:proofErr w:type="spellStart"/>
      <w:r w:rsidRPr="00B41112">
        <w:rPr>
          <w:b/>
          <w:sz w:val="26"/>
          <w:szCs w:val="26"/>
          <w:rPrChange w:id="22198" w:author="Le Minh Nghia" w:date="2019-10-09T10:56:00Z">
            <w:rPr>
              <w:b/>
              <w:sz w:val="26"/>
              <w:szCs w:val="26"/>
            </w:rPr>
          </w:rPrChange>
        </w:rPr>
        <w:t>nghiệp</w:t>
      </w:r>
      <w:proofErr w:type="spellEnd"/>
      <w:r w:rsidRPr="00B41112">
        <w:rPr>
          <w:b/>
          <w:sz w:val="26"/>
          <w:szCs w:val="26"/>
          <w:rPrChange w:id="22199" w:author="Le Minh Nghia" w:date="2019-10-09T10:56:00Z">
            <w:rPr>
              <w:b/>
              <w:sz w:val="26"/>
              <w:szCs w:val="26"/>
            </w:rPr>
          </w:rPrChange>
        </w:rPr>
        <w:t>:</w:t>
      </w:r>
      <w:r w:rsidRPr="00B41112">
        <w:rPr>
          <w:sz w:val="26"/>
          <w:szCs w:val="26"/>
          <w:rPrChange w:id="22200" w:author="Le Minh Nghia" w:date="2019-10-09T10:56:00Z">
            <w:rPr>
              <w:sz w:val="26"/>
              <w:szCs w:val="26"/>
            </w:rPr>
          </w:rPrChange>
        </w:rPr>
        <w:t xml:space="preserve"> </w:t>
      </w:r>
      <w:proofErr w:type="spellStart"/>
      <w:r w:rsidRPr="00B41112">
        <w:rPr>
          <w:sz w:val="26"/>
          <w:szCs w:val="26"/>
          <w:rPrChange w:id="22201" w:author="Le Minh Nghia" w:date="2019-10-09T10:56:00Z">
            <w:rPr>
              <w:sz w:val="26"/>
              <w:szCs w:val="26"/>
            </w:rPr>
          </w:rPrChange>
        </w:rPr>
        <w:t>cho</w:t>
      </w:r>
      <w:proofErr w:type="spellEnd"/>
      <w:r w:rsidRPr="00B41112">
        <w:rPr>
          <w:sz w:val="26"/>
          <w:szCs w:val="26"/>
          <w:rPrChange w:id="22202" w:author="Le Minh Nghia" w:date="2019-10-09T10:56:00Z">
            <w:rPr>
              <w:sz w:val="26"/>
              <w:szCs w:val="26"/>
            </w:rPr>
          </w:rPrChange>
        </w:rPr>
        <w:t xml:space="preserve"> </w:t>
      </w:r>
      <w:proofErr w:type="spellStart"/>
      <w:r w:rsidRPr="00B41112">
        <w:rPr>
          <w:sz w:val="26"/>
          <w:szCs w:val="26"/>
          <w:rPrChange w:id="22203" w:author="Le Minh Nghia" w:date="2019-10-09T10:56:00Z">
            <w:rPr>
              <w:sz w:val="26"/>
              <w:szCs w:val="26"/>
            </w:rPr>
          </w:rPrChange>
        </w:rPr>
        <w:t>phép</w:t>
      </w:r>
      <w:proofErr w:type="spellEnd"/>
      <w:r w:rsidRPr="00B41112">
        <w:rPr>
          <w:sz w:val="26"/>
          <w:szCs w:val="26"/>
          <w:rPrChange w:id="22204" w:author="Le Minh Nghia" w:date="2019-10-09T10:56:00Z">
            <w:rPr>
              <w:sz w:val="26"/>
              <w:szCs w:val="26"/>
            </w:rPr>
          </w:rPrChange>
        </w:rPr>
        <w:t xml:space="preserve"> </w:t>
      </w:r>
      <w:proofErr w:type="spellStart"/>
      <w:r w:rsidRPr="00B41112">
        <w:rPr>
          <w:sz w:val="26"/>
          <w:szCs w:val="26"/>
          <w:rPrChange w:id="22205" w:author="Le Minh Nghia" w:date="2019-10-09T10:56:00Z">
            <w:rPr>
              <w:sz w:val="26"/>
              <w:szCs w:val="26"/>
            </w:rPr>
          </w:rPrChange>
        </w:rPr>
        <w:t>thực</w:t>
      </w:r>
      <w:proofErr w:type="spellEnd"/>
      <w:r w:rsidRPr="00B41112">
        <w:rPr>
          <w:sz w:val="26"/>
          <w:szCs w:val="26"/>
          <w:rPrChange w:id="22206" w:author="Le Minh Nghia" w:date="2019-10-09T10:56:00Z">
            <w:rPr>
              <w:sz w:val="26"/>
              <w:szCs w:val="26"/>
            </w:rPr>
          </w:rPrChange>
        </w:rPr>
        <w:t xml:space="preserve"> </w:t>
      </w:r>
      <w:proofErr w:type="spellStart"/>
      <w:r w:rsidRPr="00B41112">
        <w:rPr>
          <w:sz w:val="26"/>
          <w:szCs w:val="26"/>
          <w:rPrChange w:id="22207" w:author="Le Minh Nghia" w:date="2019-10-09T10:56:00Z">
            <w:rPr>
              <w:sz w:val="26"/>
              <w:szCs w:val="26"/>
            </w:rPr>
          </w:rPrChange>
        </w:rPr>
        <w:t>hiện</w:t>
      </w:r>
      <w:proofErr w:type="spellEnd"/>
      <w:r w:rsidRPr="00B41112">
        <w:rPr>
          <w:sz w:val="26"/>
          <w:szCs w:val="26"/>
          <w:rPrChange w:id="22208" w:author="Le Minh Nghia" w:date="2019-10-09T10:56:00Z">
            <w:rPr>
              <w:sz w:val="26"/>
              <w:szCs w:val="26"/>
            </w:rPr>
          </w:rPrChange>
        </w:rPr>
        <w:t xml:space="preserve"> import </w:t>
      </w:r>
      <w:proofErr w:type="spellStart"/>
      <w:r w:rsidRPr="00B41112">
        <w:rPr>
          <w:sz w:val="26"/>
          <w:szCs w:val="26"/>
          <w:rPrChange w:id="22209" w:author="Le Minh Nghia" w:date="2019-10-09T10:56:00Z">
            <w:rPr>
              <w:sz w:val="26"/>
              <w:szCs w:val="26"/>
            </w:rPr>
          </w:rPrChange>
        </w:rPr>
        <w:t>danh</w:t>
      </w:r>
      <w:proofErr w:type="spellEnd"/>
      <w:r w:rsidRPr="00B41112">
        <w:rPr>
          <w:sz w:val="26"/>
          <w:szCs w:val="26"/>
          <w:rPrChange w:id="22210" w:author="Le Minh Nghia" w:date="2019-10-09T10:56:00Z">
            <w:rPr>
              <w:sz w:val="26"/>
              <w:szCs w:val="26"/>
            </w:rPr>
          </w:rPrChange>
        </w:rPr>
        <w:t xml:space="preserve"> </w:t>
      </w:r>
      <w:proofErr w:type="spellStart"/>
      <w:r w:rsidRPr="00B41112">
        <w:rPr>
          <w:sz w:val="26"/>
          <w:szCs w:val="26"/>
          <w:rPrChange w:id="22211" w:author="Le Minh Nghia" w:date="2019-10-09T10:56:00Z">
            <w:rPr>
              <w:sz w:val="26"/>
              <w:szCs w:val="26"/>
            </w:rPr>
          </w:rPrChange>
        </w:rPr>
        <w:t>sách</w:t>
      </w:r>
      <w:proofErr w:type="spellEnd"/>
      <w:r w:rsidRPr="00B41112">
        <w:rPr>
          <w:sz w:val="26"/>
          <w:szCs w:val="26"/>
          <w:rPrChange w:id="22212" w:author="Le Minh Nghia" w:date="2019-10-09T10:56:00Z">
            <w:rPr>
              <w:sz w:val="26"/>
              <w:szCs w:val="26"/>
            </w:rPr>
          </w:rPrChange>
        </w:rPr>
        <w:t xml:space="preserve"> </w:t>
      </w:r>
      <w:proofErr w:type="spellStart"/>
      <w:r w:rsidRPr="00B41112">
        <w:rPr>
          <w:sz w:val="26"/>
          <w:szCs w:val="26"/>
          <w:rPrChange w:id="22213" w:author="Le Minh Nghia" w:date="2019-10-09T10:56:00Z">
            <w:rPr>
              <w:sz w:val="26"/>
              <w:szCs w:val="26"/>
            </w:rPr>
          </w:rPrChange>
        </w:rPr>
        <w:t>bảng</w:t>
      </w:r>
      <w:proofErr w:type="spellEnd"/>
      <w:r w:rsidRPr="00B41112">
        <w:rPr>
          <w:sz w:val="26"/>
          <w:szCs w:val="26"/>
          <w:rPrChange w:id="22214" w:author="Le Minh Nghia" w:date="2019-10-09T10:56:00Z">
            <w:rPr>
              <w:sz w:val="26"/>
              <w:szCs w:val="26"/>
            </w:rPr>
          </w:rPrChange>
        </w:rPr>
        <w:t xml:space="preserve"> </w:t>
      </w:r>
      <w:proofErr w:type="spellStart"/>
      <w:r w:rsidRPr="00B41112">
        <w:rPr>
          <w:sz w:val="26"/>
          <w:szCs w:val="26"/>
          <w:rPrChange w:id="22215" w:author="Le Minh Nghia" w:date="2019-10-09T10:56:00Z">
            <w:rPr>
              <w:sz w:val="26"/>
              <w:szCs w:val="26"/>
            </w:rPr>
          </w:rPrChange>
        </w:rPr>
        <w:t>điểm</w:t>
      </w:r>
      <w:proofErr w:type="spellEnd"/>
      <w:r w:rsidRPr="00B41112">
        <w:rPr>
          <w:sz w:val="26"/>
          <w:szCs w:val="26"/>
          <w:rPrChange w:id="22216" w:author="Le Minh Nghia" w:date="2019-10-09T10:56:00Z">
            <w:rPr>
              <w:sz w:val="26"/>
              <w:szCs w:val="26"/>
            </w:rPr>
          </w:rPrChange>
        </w:rPr>
        <w:t xml:space="preserve"> </w:t>
      </w:r>
      <w:proofErr w:type="spellStart"/>
      <w:r w:rsidRPr="00B41112">
        <w:rPr>
          <w:sz w:val="26"/>
          <w:szCs w:val="26"/>
          <w:rPrChange w:id="22217" w:author="Le Minh Nghia" w:date="2019-10-09T10:56:00Z">
            <w:rPr>
              <w:sz w:val="26"/>
              <w:szCs w:val="26"/>
            </w:rPr>
          </w:rPrChange>
        </w:rPr>
        <w:t>của</w:t>
      </w:r>
      <w:proofErr w:type="spellEnd"/>
      <w:r w:rsidRPr="00B41112">
        <w:rPr>
          <w:sz w:val="26"/>
          <w:szCs w:val="26"/>
          <w:rPrChange w:id="22218" w:author="Le Minh Nghia" w:date="2019-10-09T10:56:00Z">
            <w:rPr>
              <w:sz w:val="26"/>
              <w:szCs w:val="26"/>
            </w:rPr>
          </w:rPrChange>
        </w:rPr>
        <w:t xml:space="preserve"> </w:t>
      </w:r>
      <w:proofErr w:type="spellStart"/>
      <w:r w:rsidRPr="00B41112">
        <w:rPr>
          <w:sz w:val="26"/>
          <w:szCs w:val="26"/>
          <w:rPrChange w:id="22219" w:author="Le Minh Nghia" w:date="2019-10-09T10:56:00Z">
            <w:rPr>
              <w:sz w:val="26"/>
              <w:szCs w:val="26"/>
            </w:rPr>
          </w:rPrChange>
        </w:rPr>
        <w:t>tất</w:t>
      </w:r>
      <w:proofErr w:type="spellEnd"/>
      <w:r w:rsidRPr="00B41112">
        <w:rPr>
          <w:sz w:val="26"/>
          <w:szCs w:val="26"/>
          <w:rPrChange w:id="22220" w:author="Le Minh Nghia" w:date="2019-10-09T10:56:00Z">
            <w:rPr>
              <w:sz w:val="26"/>
              <w:szCs w:val="26"/>
            </w:rPr>
          </w:rPrChange>
        </w:rPr>
        <w:t xml:space="preserve"> </w:t>
      </w:r>
      <w:proofErr w:type="spellStart"/>
      <w:r w:rsidRPr="00B41112">
        <w:rPr>
          <w:sz w:val="26"/>
          <w:szCs w:val="26"/>
          <w:rPrChange w:id="22221" w:author="Le Minh Nghia" w:date="2019-10-09T10:56:00Z">
            <w:rPr>
              <w:sz w:val="26"/>
              <w:szCs w:val="26"/>
            </w:rPr>
          </w:rPrChange>
        </w:rPr>
        <w:t>của</w:t>
      </w:r>
      <w:proofErr w:type="spellEnd"/>
      <w:r w:rsidRPr="00B41112">
        <w:rPr>
          <w:sz w:val="26"/>
          <w:szCs w:val="26"/>
          <w:rPrChange w:id="22222" w:author="Le Minh Nghia" w:date="2019-10-09T10:56:00Z">
            <w:rPr>
              <w:sz w:val="26"/>
              <w:szCs w:val="26"/>
            </w:rPr>
          </w:rPrChange>
        </w:rPr>
        <w:t xml:space="preserve"> </w:t>
      </w:r>
      <w:proofErr w:type="spellStart"/>
      <w:r w:rsidRPr="00B41112">
        <w:rPr>
          <w:sz w:val="26"/>
          <w:szCs w:val="26"/>
          <w:rPrChange w:id="22223" w:author="Le Minh Nghia" w:date="2019-10-09T10:56:00Z">
            <w:rPr>
              <w:sz w:val="26"/>
              <w:szCs w:val="26"/>
            </w:rPr>
          </w:rPrChange>
        </w:rPr>
        <w:t>các</w:t>
      </w:r>
      <w:proofErr w:type="spellEnd"/>
      <w:r w:rsidRPr="00B41112">
        <w:rPr>
          <w:sz w:val="26"/>
          <w:szCs w:val="26"/>
          <w:rPrChange w:id="22224" w:author="Le Minh Nghia" w:date="2019-10-09T10:56:00Z">
            <w:rPr>
              <w:sz w:val="26"/>
              <w:szCs w:val="26"/>
            </w:rPr>
          </w:rPrChange>
        </w:rPr>
        <w:t xml:space="preserve"> </w:t>
      </w:r>
      <w:proofErr w:type="spellStart"/>
      <w:r w:rsidRPr="00B41112">
        <w:rPr>
          <w:sz w:val="26"/>
          <w:szCs w:val="26"/>
          <w:rPrChange w:id="22225" w:author="Le Minh Nghia" w:date="2019-10-09T10:56:00Z">
            <w:rPr>
              <w:sz w:val="26"/>
              <w:szCs w:val="26"/>
            </w:rPr>
          </w:rPrChange>
        </w:rPr>
        <w:t>sinh</w:t>
      </w:r>
      <w:proofErr w:type="spellEnd"/>
      <w:r w:rsidRPr="00B41112">
        <w:rPr>
          <w:sz w:val="26"/>
          <w:szCs w:val="26"/>
          <w:rPrChange w:id="22226" w:author="Le Minh Nghia" w:date="2019-10-09T10:56:00Z">
            <w:rPr>
              <w:sz w:val="26"/>
              <w:szCs w:val="26"/>
            </w:rPr>
          </w:rPrChange>
        </w:rPr>
        <w:t xml:space="preserve"> </w:t>
      </w:r>
      <w:proofErr w:type="spellStart"/>
      <w:r w:rsidRPr="00B41112">
        <w:rPr>
          <w:sz w:val="26"/>
          <w:szCs w:val="26"/>
          <w:rPrChange w:id="22227" w:author="Le Minh Nghia" w:date="2019-10-09T10:56:00Z">
            <w:rPr>
              <w:sz w:val="26"/>
              <w:szCs w:val="26"/>
            </w:rPr>
          </w:rPrChange>
        </w:rPr>
        <w:t>viên</w:t>
      </w:r>
      <w:proofErr w:type="spellEnd"/>
      <w:r w:rsidRPr="00B41112">
        <w:rPr>
          <w:sz w:val="26"/>
          <w:szCs w:val="26"/>
          <w:rPrChange w:id="22228" w:author="Le Minh Nghia" w:date="2019-10-09T10:56:00Z">
            <w:rPr>
              <w:sz w:val="26"/>
              <w:szCs w:val="26"/>
            </w:rPr>
          </w:rPrChange>
        </w:rPr>
        <w:t xml:space="preserve"> </w:t>
      </w:r>
      <w:proofErr w:type="spellStart"/>
      <w:r w:rsidRPr="00B41112">
        <w:rPr>
          <w:sz w:val="26"/>
          <w:szCs w:val="26"/>
          <w:rPrChange w:id="22229" w:author="Le Minh Nghia" w:date="2019-10-09T10:56:00Z">
            <w:rPr>
              <w:sz w:val="26"/>
              <w:szCs w:val="26"/>
            </w:rPr>
          </w:rPrChange>
        </w:rPr>
        <w:t>sắp</w:t>
      </w:r>
      <w:proofErr w:type="spellEnd"/>
      <w:r w:rsidRPr="00B41112">
        <w:rPr>
          <w:sz w:val="26"/>
          <w:szCs w:val="26"/>
          <w:rPrChange w:id="22230" w:author="Le Minh Nghia" w:date="2019-10-09T10:56:00Z">
            <w:rPr>
              <w:sz w:val="26"/>
              <w:szCs w:val="26"/>
            </w:rPr>
          </w:rPrChange>
        </w:rPr>
        <w:t xml:space="preserve"> </w:t>
      </w:r>
      <w:proofErr w:type="spellStart"/>
      <w:r w:rsidRPr="00B41112">
        <w:rPr>
          <w:sz w:val="26"/>
          <w:szCs w:val="26"/>
          <w:rPrChange w:id="22231" w:author="Le Minh Nghia" w:date="2019-10-09T10:56:00Z">
            <w:rPr>
              <w:sz w:val="26"/>
              <w:szCs w:val="26"/>
            </w:rPr>
          </w:rPrChange>
        </w:rPr>
        <w:t>tốt</w:t>
      </w:r>
      <w:proofErr w:type="spellEnd"/>
      <w:r w:rsidRPr="00B41112">
        <w:rPr>
          <w:sz w:val="26"/>
          <w:szCs w:val="26"/>
          <w:rPrChange w:id="22232" w:author="Le Minh Nghia" w:date="2019-10-09T10:56:00Z">
            <w:rPr>
              <w:sz w:val="26"/>
              <w:szCs w:val="26"/>
            </w:rPr>
          </w:rPrChange>
        </w:rPr>
        <w:t xml:space="preserve"> </w:t>
      </w:r>
      <w:proofErr w:type="spellStart"/>
      <w:r w:rsidRPr="00B41112">
        <w:rPr>
          <w:sz w:val="26"/>
          <w:szCs w:val="26"/>
          <w:rPrChange w:id="22233" w:author="Le Minh Nghia" w:date="2019-10-09T10:56:00Z">
            <w:rPr>
              <w:sz w:val="26"/>
              <w:szCs w:val="26"/>
            </w:rPr>
          </w:rPrChange>
        </w:rPr>
        <w:t>nghiệp</w:t>
      </w:r>
      <w:proofErr w:type="spellEnd"/>
      <w:r w:rsidRPr="00B41112">
        <w:rPr>
          <w:sz w:val="26"/>
          <w:szCs w:val="26"/>
          <w:rPrChange w:id="22234" w:author="Le Minh Nghia" w:date="2019-10-09T10:56:00Z">
            <w:rPr>
              <w:sz w:val="26"/>
              <w:szCs w:val="26"/>
            </w:rPr>
          </w:rPrChange>
        </w:rPr>
        <w:t xml:space="preserve"> </w:t>
      </w:r>
      <w:proofErr w:type="spellStart"/>
      <w:r w:rsidRPr="00B41112">
        <w:rPr>
          <w:sz w:val="26"/>
          <w:szCs w:val="26"/>
          <w:rPrChange w:id="22235" w:author="Le Minh Nghia" w:date="2019-10-09T10:56:00Z">
            <w:rPr>
              <w:sz w:val="26"/>
              <w:szCs w:val="26"/>
            </w:rPr>
          </w:rPrChange>
        </w:rPr>
        <w:t>vào</w:t>
      </w:r>
      <w:proofErr w:type="spellEnd"/>
      <w:r w:rsidRPr="00B41112">
        <w:rPr>
          <w:sz w:val="26"/>
          <w:szCs w:val="26"/>
          <w:rPrChange w:id="22236" w:author="Le Minh Nghia" w:date="2019-10-09T10:56:00Z">
            <w:rPr>
              <w:sz w:val="26"/>
              <w:szCs w:val="26"/>
            </w:rPr>
          </w:rPrChange>
        </w:rPr>
        <w:t xml:space="preserve"> </w:t>
      </w:r>
      <w:proofErr w:type="spellStart"/>
      <w:r w:rsidRPr="00B41112">
        <w:rPr>
          <w:sz w:val="26"/>
          <w:szCs w:val="26"/>
          <w:rPrChange w:id="22237" w:author="Le Minh Nghia" w:date="2019-10-09T10:56:00Z">
            <w:rPr>
              <w:sz w:val="26"/>
              <w:szCs w:val="26"/>
            </w:rPr>
          </w:rPrChange>
        </w:rPr>
        <w:t>hệ</w:t>
      </w:r>
      <w:proofErr w:type="spellEnd"/>
      <w:r w:rsidRPr="00B41112">
        <w:rPr>
          <w:sz w:val="26"/>
          <w:szCs w:val="26"/>
          <w:rPrChange w:id="22238" w:author="Le Minh Nghia" w:date="2019-10-09T10:56:00Z">
            <w:rPr>
              <w:sz w:val="26"/>
              <w:szCs w:val="26"/>
            </w:rPr>
          </w:rPrChange>
        </w:rPr>
        <w:t xml:space="preserve"> </w:t>
      </w:r>
      <w:proofErr w:type="spellStart"/>
      <w:r w:rsidRPr="00B41112">
        <w:rPr>
          <w:sz w:val="26"/>
          <w:szCs w:val="26"/>
          <w:rPrChange w:id="22239" w:author="Le Minh Nghia" w:date="2019-10-09T10:56:00Z">
            <w:rPr>
              <w:sz w:val="26"/>
              <w:szCs w:val="26"/>
            </w:rPr>
          </w:rPrChange>
        </w:rPr>
        <w:t>thống</w:t>
      </w:r>
      <w:proofErr w:type="spellEnd"/>
      <w:r w:rsidRPr="00B41112">
        <w:rPr>
          <w:sz w:val="26"/>
          <w:szCs w:val="26"/>
          <w:rPrChange w:id="22240" w:author="Le Minh Nghia" w:date="2019-10-09T10:56:00Z">
            <w:rPr>
              <w:sz w:val="26"/>
              <w:szCs w:val="26"/>
            </w:rPr>
          </w:rPrChange>
        </w:rPr>
        <w:t xml:space="preserve">, bao </w:t>
      </w:r>
      <w:proofErr w:type="spellStart"/>
      <w:r w:rsidRPr="00B41112">
        <w:rPr>
          <w:sz w:val="26"/>
          <w:szCs w:val="26"/>
          <w:rPrChange w:id="22241" w:author="Le Minh Nghia" w:date="2019-10-09T10:56:00Z">
            <w:rPr>
              <w:sz w:val="26"/>
              <w:szCs w:val="26"/>
            </w:rPr>
          </w:rPrChange>
        </w:rPr>
        <w:t>gồm</w:t>
      </w:r>
      <w:proofErr w:type="spellEnd"/>
      <w:r w:rsidRPr="00B41112">
        <w:rPr>
          <w:sz w:val="26"/>
          <w:szCs w:val="26"/>
          <w:rPrChange w:id="22242" w:author="Le Minh Nghia" w:date="2019-10-09T10:56:00Z">
            <w:rPr>
              <w:sz w:val="26"/>
              <w:szCs w:val="26"/>
            </w:rPr>
          </w:rPrChange>
        </w:rPr>
        <w:t xml:space="preserve"> </w:t>
      </w:r>
      <w:proofErr w:type="spellStart"/>
      <w:r w:rsidRPr="00B41112">
        <w:rPr>
          <w:sz w:val="26"/>
          <w:szCs w:val="26"/>
          <w:rPrChange w:id="22243" w:author="Le Minh Nghia" w:date="2019-10-09T10:56:00Z">
            <w:rPr>
              <w:sz w:val="26"/>
              <w:szCs w:val="26"/>
            </w:rPr>
          </w:rPrChange>
        </w:rPr>
        <w:t>thông</w:t>
      </w:r>
      <w:proofErr w:type="spellEnd"/>
      <w:r w:rsidRPr="00B41112">
        <w:rPr>
          <w:sz w:val="26"/>
          <w:szCs w:val="26"/>
          <w:rPrChange w:id="22244" w:author="Le Minh Nghia" w:date="2019-10-09T10:56:00Z">
            <w:rPr>
              <w:sz w:val="26"/>
              <w:szCs w:val="26"/>
            </w:rPr>
          </w:rPrChange>
        </w:rPr>
        <w:t xml:space="preserve"> tin </w:t>
      </w:r>
      <w:proofErr w:type="spellStart"/>
      <w:r w:rsidRPr="00B41112">
        <w:rPr>
          <w:sz w:val="26"/>
          <w:szCs w:val="26"/>
          <w:rPrChange w:id="22245" w:author="Le Minh Nghia" w:date="2019-10-09T10:56:00Z">
            <w:rPr>
              <w:sz w:val="26"/>
              <w:szCs w:val="26"/>
            </w:rPr>
          </w:rPrChange>
        </w:rPr>
        <w:t>cá</w:t>
      </w:r>
      <w:proofErr w:type="spellEnd"/>
      <w:r w:rsidRPr="00B41112">
        <w:rPr>
          <w:sz w:val="26"/>
          <w:szCs w:val="26"/>
          <w:rPrChange w:id="22246" w:author="Le Minh Nghia" w:date="2019-10-09T10:56:00Z">
            <w:rPr>
              <w:sz w:val="26"/>
              <w:szCs w:val="26"/>
            </w:rPr>
          </w:rPrChange>
        </w:rPr>
        <w:t xml:space="preserve"> </w:t>
      </w:r>
      <w:proofErr w:type="spellStart"/>
      <w:r w:rsidRPr="00B41112">
        <w:rPr>
          <w:sz w:val="26"/>
          <w:szCs w:val="26"/>
          <w:rPrChange w:id="22247" w:author="Le Minh Nghia" w:date="2019-10-09T10:56:00Z">
            <w:rPr>
              <w:sz w:val="26"/>
              <w:szCs w:val="26"/>
            </w:rPr>
          </w:rPrChange>
        </w:rPr>
        <w:t>nhân</w:t>
      </w:r>
      <w:proofErr w:type="spellEnd"/>
      <w:r w:rsidRPr="00B41112">
        <w:rPr>
          <w:sz w:val="26"/>
          <w:szCs w:val="26"/>
          <w:rPrChange w:id="22248" w:author="Le Minh Nghia" w:date="2019-10-09T10:56:00Z">
            <w:rPr>
              <w:sz w:val="26"/>
              <w:szCs w:val="26"/>
            </w:rPr>
          </w:rPrChange>
        </w:rPr>
        <w:t xml:space="preserve"> </w:t>
      </w:r>
      <w:proofErr w:type="spellStart"/>
      <w:r w:rsidRPr="00B41112">
        <w:rPr>
          <w:sz w:val="26"/>
          <w:szCs w:val="26"/>
          <w:rPrChange w:id="22249" w:author="Le Minh Nghia" w:date="2019-10-09T10:56:00Z">
            <w:rPr>
              <w:sz w:val="26"/>
              <w:szCs w:val="26"/>
            </w:rPr>
          </w:rPrChange>
        </w:rPr>
        <w:t>của</w:t>
      </w:r>
      <w:proofErr w:type="spellEnd"/>
      <w:r w:rsidRPr="00B41112">
        <w:rPr>
          <w:sz w:val="26"/>
          <w:szCs w:val="26"/>
          <w:rPrChange w:id="22250" w:author="Le Minh Nghia" w:date="2019-10-09T10:56:00Z">
            <w:rPr>
              <w:sz w:val="26"/>
              <w:szCs w:val="26"/>
            </w:rPr>
          </w:rPrChange>
        </w:rPr>
        <w:t xml:space="preserve"> </w:t>
      </w:r>
      <w:proofErr w:type="spellStart"/>
      <w:r w:rsidRPr="00B41112">
        <w:rPr>
          <w:sz w:val="26"/>
          <w:szCs w:val="26"/>
          <w:rPrChange w:id="22251" w:author="Le Minh Nghia" w:date="2019-10-09T10:56:00Z">
            <w:rPr>
              <w:sz w:val="26"/>
              <w:szCs w:val="26"/>
            </w:rPr>
          </w:rPrChange>
        </w:rPr>
        <w:t>một</w:t>
      </w:r>
      <w:proofErr w:type="spellEnd"/>
      <w:r w:rsidRPr="00B41112">
        <w:rPr>
          <w:sz w:val="26"/>
          <w:szCs w:val="26"/>
          <w:rPrChange w:id="22252" w:author="Le Minh Nghia" w:date="2019-10-09T10:56:00Z">
            <w:rPr>
              <w:sz w:val="26"/>
              <w:szCs w:val="26"/>
            </w:rPr>
          </w:rPrChange>
        </w:rPr>
        <w:t xml:space="preserve"> </w:t>
      </w:r>
      <w:proofErr w:type="spellStart"/>
      <w:r w:rsidRPr="00B41112">
        <w:rPr>
          <w:sz w:val="26"/>
          <w:szCs w:val="26"/>
          <w:rPrChange w:id="22253" w:author="Le Minh Nghia" w:date="2019-10-09T10:56:00Z">
            <w:rPr>
              <w:sz w:val="26"/>
              <w:szCs w:val="26"/>
            </w:rPr>
          </w:rPrChange>
        </w:rPr>
        <w:t>sinh</w:t>
      </w:r>
      <w:proofErr w:type="spellEnd"/>
      <w:r w:rsidRPr="00B41112">
        <w:rPr>
          <w:sz w:val="26"/>
          <w:szCs w:val="26"/>
          <w:rPrChange w:id="22254" w:author="Le Minh Nghia" w:date="2019-10-09T10:56:00Z">
            <w:rPr>
              <w:sz w:val="26"/>
              <w:szCs w:val="26"/>
            </w:rPr>
          </w:rPrChange>
        </w:rPr>
        <w:t xml:space="preserve"> </w:t>
      </w:r>
      <w:proofErr w:type="spellStart"/>
      <w:r w:rsidRPr="00B41112">
        <w:rPr>
          <w:sz w:val="26"/>
          <w:szCs w:val="26"/>
          <w:rPrChange w:id="22255" w:author="Le Minh Nghia" w:date="2019-10-09T10:56:00Z">
            <w:rPr>
              <w:sz w:val="26"/>
              <w:szCs w:val="26"/>
            </w:rPr>
          </w:rPrChange>
        </w:rPr>
        <w:t>viên</w:t>
      </w:r>
      <w:proofErr w:type="spellEnd"/>
      <w:r w:rsidRPr="00B41112">
        <w:rPr>
          <w:sz w:val="26"/>
          <w:szCs w:val="26"/>
          <w:rPrChange w:id="22256" w:author="Le Minh Nghia" w:date="2019-10-09T10:56:00Z">
            <w:rPr>
              <w:sz w:val="26"/>
              <w:szCs w:val="26"/>
            </w:rPr>
          </w:rPrChange>
        </w:rPr>
        <w:t xml:space="preserve"> </w:t>
      </w:r>
      <w:proofErr w:type="spellStart"/>
      <w:r w:rsidRPr="00B41112">
        <w:rPr>
          <w:sz w:val="26"/>
          <w:szCs w:val="26"/>
          <w:rPrChange w:id="22257" w:author="Le Minh Nghia" w:date="2019-10-09T10:56:00Z">
            <w:rPr>
              <w:sz w:val="26"/>
              <w:szCs w:val="26"/>
            </w:rPr>
          </w:rPrChange>
        </w:rPr>
        <w:t>và</w:t>
      </w:r>
      <w:proofErr w:type="spellEnd"/>
      <w:r w:rsidRPr="00B41112">
        <w:rPr>
          <w:sz w:val="26"/>
          <w:szCs w:val="26"/>
          <w:rPrChange w:id="22258" w:author="Le Minh Nghia" w:date="2019-10-09T10:56:00Z">
            <w:rPr>
              <w:sz w:val="26"/>
              <w:szCs w:val="26"/>
            </w:rPr>
          </w:rPrChange>
        </w:rPr>
        <w:t xml:space="preserve"> </w:t>
      </w:r>
      <w:proofErr w:type="spellStart"/>
      <w:r w:rsidRPr="00B41112">
        <w:rPr>
          <w:sz w:val="26"/>
          <w:szCs w:val="26"/>
          <w:rPrChange w:id="22259" w:author="Le Minh Nghia" w:date="2019-10-09T10:56:00Z">
            <w:rPr>
              <w:sz w:val="26"/>
              <w:szCs w:val="26"/>
            </w:rPr>
          </w:rPrChange>
        </w:rPr>
        <w:t>thành</w:t>
      </w:r>
      <w:proofErr w:type="spellEnd"/>
      <w:r w:rsidRPr="00B41112">
        <w:rPr>
          <w:sz w:val="26"/>
          <w:szCs w:val="26"/>
          <w:rPrChange w:id="22260" w:author="Le Minh Nghia" w:date="2019-10-09T10:56:00Z">
            <w:rPr>
              <w:sz w:val="26"/>
              <w:szCs w:val="26"/>
            </w:rPr>
          </w:rPrChange>
        </w:rPr>
        <w:t xml:space="preserve"> </w:t>
      </w:r>
      <w:proofErr w:type="spellStart"/>
      <w:r w:rsidRPr="00B41112">
        <w:rPr>
          <w:sz w:val="26"/>
          <w:szCs w:val="26"/>
          <w:rPrChange w:id="22261" w:author="Le Minh Nghia" w:date="2019-10-09T10:56:00Z">
            <w:rPr>
              <w:sz w:val="26"/>
              <w:szCs w:val="26"/>
            </w:rPr>
          </w:rPrChange>
        </w:rPr>
        <w:t>tích</w:t>
      </w:r>
      <w:proofErr w:type="spellEnd"/>
      <w:r w:rsidRPr="00B41112">
        <w:rPr>
          <w:sz w:val="26"/>
          <w:szCs w:val="26"/>
          <w:rPrChange w:id="22262" w:author="Le Minh Nghia" w:date="2019-10-09T10:56:00Z">
            <w:rPr>
              <w:sz w:val="26"/>
              <w:szCs w:val="26"/>
            </w:rPr>
          </w:rPrChange>
        </w:rPr>
        <w:t xml:space="preserve"> </w:t>
      </w:r>
      <w:proofErr w:type="spellStart"/>
      <w:r w:rsidRPr="00B41112">
        <w:rPr>
          <w:sz w:val="26"/>
          <w:szCs w:val="26"/>
          <w:rPrChange w:id="22263" w:author="Le Minh Nghia" w:date="2019-10-09T10:56:00Z">
            <w:rPr>
              <w:sz w:val="26"/>
              <w:szCs w:val="26"/>
            </w:rPr>
          </w:rPrChange>
        </w:rPr>
        <w:t>bảng</w:t>
      </w:r>
      <w:proofErr w:type="spellEnd"/>
      <w:r w:rsidRPr="00B41112">
        <w:rPr>
          <w:sz w:val="26"/>
          <w:szCs w:val="26"/>
          <w:rPrChange w:id="22264" w:author="Le Minh Nghia" w:date="2019-10-09T10:56:00Z">
            <w:rPr>
              <w:sz w:val="26"/>
              <w:szCs w:val="26"/>
            </w:rPr>
          </w:rPrChange>
        </w:rPr>
        <w:t xml:space="preserve"> </w:t>
      </w:r>
      <w:proofErr w:type="spellStart"/>
      <w:r w:rsidRPr="00B41112">
        <w:rPr>
          <w:sz w:val="26"/>
          <w:szCs w:val="26"/>
          <w:rPrChange w:id="22265" w:author="Le Minh Nghia" w:date="2019-10-09T10:56:00Z">
            <w:rPr>
              <w:sz w:val="26"/>
              <w:szCs w:val="26"/>
            </w:rPr>
          </w:rPrChange>
        </w:rPr>
        <w:t>điểm</w:t>
      </w:r>
      <w:proofErr w:type="spellEnd"/>
      <w:r w:rsidRPr="00B41112">
        <w:rPr>
          <w:sz w:val="26"/>
          <w:szCs w:val="26"/>
          <w:rPrChange w:id="22266" w:author="Le Minh Nghia" w:date="2019-10-09T10:56:00Z">
            <w:rPr>
              <w:sz w:val="26"/>
              <w:szCs w:val="26"/>
            </w:rPr>
          </w:rPrChange>
        </w:rPr>
        <w:t xml:space="preserve"> </w:t>
      </w:r>
      <w:proofErr w:type="spellStart"/>
      <w:r w:rsidRPr="00B41112">
        <w:rPr>
          <w:sz w:val="26"/>
          <w:szCs w:val="26"/>
          <w:rPrChange w:id="22267" w:author="Le Minh Nghia" w:date="2019-10-09T10:56:00Z">
            <w:rPr>
              <w:sz w:val="26"/>
              <w:szCs w:val="26"/>
            </w:rPr>
          </w:rPrChange>
        </w:rPr>
        <w:t>học</w:t>
      </w:r>
      <w:proofErr w:type="spellEnd"/>
      <w:r w:rsidRPr="00B41112">
        <w:rPr>
          <w:sz w:val="26"/>
          <w:szCs w:val="26"/>
          <w:rPrChange w:id="22268" w:author="Le Minh Nghia" w:date="2019-10-09T10:56:00Z">
            <w:rPr>
              <w:sz w:val="26"/>
              <w:szCs w:val="26"/>
            </w:rPr>
          </w:rPrChange>
        </w:rPr>
        <w:t xml:space="preserve"> </w:t>
      </w:r>
      <w:proofErr w:type="spellStart"/>
      <w:r w:rsidRPr="00B41112">
        <w:rPr>
          <w:sz w:val="26"/>
          <w:szCs w:val="26"/>
          <w:rPrChange w:id="22269" w:author="Le Minh Nghia" w:date="2019-10-09T10:56:00Z">
            <w:rPr>
              <w:sz w:val="26"/>
              <w:szCs w:val="26"/>
            </w:rPr>
          </w:rPrChange>
        </w:rPr>
        <w:t>tập</w:t>
      </w:r>
      <w:proofErr w:type="spellEnd"/>
      <w:r w:rsidRPr="00B41112">
        <w:rPr>
          <w:sz w:val="26"/>
          <w:szCs w:val="26"/>
          <w:rPrChange w:id="22270" w:author="Le Minh Nghia" w:date="2019-10-09T10:56:00Z">
            <w:rPr>
              <w:sz w:val="26"/>
              <w:szCs w:val="26"/>
            </w:rPr>
          </w:rPrChange>
        </w:rPr>
        <w:t xml:space="preserve"> </w:t>
      </w:r>
      <w:proofErr w:type="spellStart"/>
      <w:r w:rsidRPr="00B41112">
        <w:rPr>
          <w:sz w:val="26"/>
          <w:szCs w:val="26"/>
          <w:rPrChange w:id="22271" w:author="Le Minh Nghia" w:date="2019-10-09T10:56:00Z">
            <w:rPr>
              <w:sz w:val="26"/>
              <w:szCs w:val="26"/>
            </w:rPr>
          </w:rPrChange>
        </w:rPr>
        <w:t>trong</w:t>
      </w:r>
      <w:proofErr w:type="spellEnd"/>
      <w:r w:rsidRPr="00B41112">
        <w:rPr>
          <w:sz w:val="26"/>
          <w:szCs w:val="26"/>
          <w:rPrChange w:id="22272" w:author="Le Minh Nghia" w:date="2019-10-09T10:56:00Z">
            <w:rPr>
              <w:sz w:val="26"/>
              <w:szCs w:val="26"/>
            </w:rPr>
          </w:rPrChange>
        </w:rPr>
        <w:t xml:space="preserve"> </w:t>
      </w:r>
      <w:proofErr w:type="spellStart"/>
      <w:r w:rsidRPr="00B41112">
        <w:rPr>
          <w:sz w:val="26"/>
          <w:szCs w:val="26"/>
          <w:rPrChange w:id="22273" w:author="Le Minh Nghia" w:date="2019-10-09T10:56:00Z">
            <w:rPr>
              <w:sz w:val="26"/>
              <w:szCs w:val="26"/>
            </w:rPr>
          </w:rPrChange>
        </w:rPr>
        <w:t>các</w:t>
      </w:r>
      <w:proofErr w:type="spellEnd"/>
      <w:r w:rsidRPr="00B41112">
        <w:rPr>
          <w:sz w:val="26"/>
          <w:szCs w:val="26"/>
          <w:rPrChange w:id="22274" w:author="Le Minh Nghia" w:date="2019-10-09T10:56:00Z">
            <w:rPr>
              <w:sz w:val="26"/>
              <w:szCs w:val="26"/>
            </w:rPr>
          </w:rPrChange>
        </w:rPr>
        <w:t xml:space="preserve"> </w:t>
      </w:r>
      <w:proofErr w:type="spellStart"/>
      <w:r w:rsidRPr="00B41112">
        <w:rPr>
          <w:sz w:val="26"/>
          <w:szCs w:val="26"/>
          <w:rPrChange w:id="22275" w:author="Le Minh Nghia" w:date="2019-10-09T10:56:00Z">
            <w:rPr>
              <w:sz w:val="26"/>
              <w:szCs w:val="26"/>
            </w:rPr>
          </w:rPrChange>
        </w:rPr>
        <w:t>năm</w:t>
      </w:r>
      <w:proofErr w:type="spellEnd"/>
      <w:r w:rsidRPr="00B41112">
        <w:rPr>
          <w:sz w:val="26"/>
          <w:szCs w:val="26"/>
          <w:rPrChange w:id="22276" w:author="Le Minh Nghia" w:date="2019-10-09T10:56:00Z">
            <w:rPr>
              <w:sz w:val="26"/>
              <w:szCs w:val="26"/>
            </w:rPr>
          </w:rPrChange>
        </w:rPr>
        <w:t xml:space="preserve">. </w:t>
      </w:r>
    </w:p>
    <w:p w:rsidR="001308DA" w:rsidRPr="00313980" w:rsidRDefault="001308DA" w:rsidP="00313980">
      <w:pPr>
        <w:rPr>
          <w:sz w:val="26"/>
          <w:szCs w:val="26"/>
          <w:rPrChange w:id="22277" w:author="Le Minh Nghia" w:date="2019-10-09T11:05:00Z">
            <w:rPr>
              <w:sz w:val="26"/>
              <w:szCs w:val="26"/>
            </w:rPr>
          </w:rPrChange>
        </w:rPr>
        <w:pPrChange w:id="22278" w:author="Le Minh Nghia" w:date="2019-10-09T11:05:00Z">
          <w:pPr>
            <w:pStyle w:val="ListParagraph"/>
            <w:jc w:val="center"/>
          </w:pPr>
        </w:pPrChange>
      </w:pPr>
      <w:r w:rsidRPr="00B41112">
        <w:rPr>
          <w:noProof/>
          <w:rPrChange w:id="22279" w:author="Le Minh Nghia" w:date="2019-10-09T10:56:00Z">
            <w:rPr>
              <w:noProof/>
            </w:rPr>
          </w:rPrChange>
        </w:rPr>
        <w:lastRenderedPageBreak/>
        <w:drawing>
          <wp:inline distT="0" distB="0" distL="0" distR="0" wp14:anchorId="3E5E976C" wp14:editId="3A27EEE2">
            <wp:extent cx="5972175" cy="2734310"/>
            <wp:effectExtent l="0" t="0" r="952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175" cy="2734310"/>
                    </a:xfrm>
                    <a:prstGeom prst="rect">
                      <a:avLst/>
                    </a:prstGeom>
                  </pic:spPr>
                </pic:pic>
              </a:graphicData>
            </a:graphic>
          </wp:inline>
        </w:drawing>
      </w:r>
    </w:p>
    <w:p w:rsidR="001308DA" w:rsidRPr="00B41112" w:rsidRDefault="001308DA" w:rsidP="001308DA">
      <w:pPr>
        <w:pStyle w:val="ListParagraph"/>
        <w:jc w:val="center"/>
        <w:rPr>
          <w:i/>
          <w:sz w:val="26"/>
          <w:szCs w:val="26"/>
          <w:rPrChange w:id="22280" w:author="Le Minh Nghia" w:date="2019-10-09T10:56:00Z">
            <w:rPr>
              <w:i/>
              <w:sz w:val="26"/>
              <w:szCs w:val="26"/>
            </w:rPr>
          </w:rPrChange>
        </w:rPr>
      </w:pPr>
      <w:proofErr w:type="spellStart"/>
      <w:r w:rsidRPr="00B41112">
        <w:rPr>
          <w:i/>
          <w:sz w:val="26"/>
          <w:szCs w:val="26"/>
          <w:rPrChange w:id="22281" w:author="Le Minh Nghia" w:date="2019-10-09T10:56:00Z">
            <w:rPr>
              <w:i/>
              <w:sz w:val="26"/>
              <w:szCs w:val="26"/>
            </w:rPr>
          </w:rPrChange>
        </w:rPr>
        <w:t>Hình</w:t>
      </w:r>
      <w:proofErr w:type="spellEnd"/>
      <w:r w:rsidRPr="00B41112">
        <w:rPr>
          <w:i/>
          <w:sz w:val="26"/>
          <w:szCs w:val="26"/>
          <w:rPrChange w:id="22282" w:author="Le Minh Nghia" w:date="2019-10-09T10:56:00Z">
            <w:rPr>
              <w:i/>
              <w:sz w:val="26"/>
              <w:szCs w:val="26"/>
            </w:rPr>
          </w:rPrChange>
        </w:rPr>
        <w:t xml:space="preserve"> 4.b.2.3. </w:t>
      </w:r>
      <w:proofErr w:type="spellStart"/>
      <w:r w:rsidRPr="00B41112">
        <w:rPr>
          <w:i/>
          <w:sz w:val="26"/>
          <w:szCs w:val="26"/>
          <w:rPrChange w:id="22283" w:author="Le Minh Nghia" w:date="2019-10-09T10:56:00Z">
            <w:rPr>
              <w:i/>
              <w:sz w:val="26"/>
              <w:szCs w:val="26"/>
            </w:rPr>
          </w:rPrChange>
        </w:rPr>
        <w:t>Giao</w:t>
      </w:r>
      <w:proofErr w:type="spellEnd"/>
      <w:r w:rsidRPr="00B41112">
        <w:rPr>
          <w:i/>
          <w:sz w:val="26"/>
          <w:szCs w:val="26"/>
          <w:rPrChange w:id="22284" w:author="Le Minh Nghia" w:date="2019-10-09T10:56:00Z">
            <w:rPr>
              <w:i/>
              <w:sz w:val="26"/>
              <w:szCs w:val="26"/>
            </w:rPr>
          </w:rPrChange>
        </w:rPr>
        <w:t xml:space="preserve"> </w:t>
      </w:r>
      <w:proofErr w:type="spellStart"/>
      <w:r w:rsidRPr="00B41112">
        <w:rPr>
          <w:i/>
          <w:sz w:val="26"/>
          <w:szCs w:val="26"/>
          <w:rPrChange w:id="22285" w:author="Le Minh Nghia" w:date="2019-10-09T10:56:00Z">
            <w:rPr>
              <w:i/>
              <w:sz w:val="26"/>
              <w:szCs w:val="26"/>
            </w:rPr>
          </w:rPrChange>
        </w:rPr>
        <w:t>diện</w:t>
      </w:r>
      <w:proofErr w:type="spellEnd"/>
      <w:r w:rsidRPr="00B41112">
        <w:rPr>
          <w:i/>
          <w:sz w:val="26"/>
          <w:szCs w:val="26"/>
          <w:rPrChange w:id="22286" w:author="Le Minh Nghia" w:date="2019-10-09T10:56:00Z">
            <w:rPr>
              <w:i/>
              <w:sz w:val="26"/>
              <w:szCs w:val="26"/>
            </w:rPr>
          </w:rPrChange>
        </w:rPr>
        <w:t xml:space="preserve"> import </w:t>
      </w:r>
      <w:proofErr w:type="spellStart"/>
      <w:r w:rsidRPr="00B41112">
        <w:rPr>
          <w:i/>
          <w:sz w:val="26"/>
          <w:szCs w:val="26"/>
          <w:rPrChange w:id="22287" w:author="Le Minh Nghia" w:date="2019-10-09T10:56:00Z">
            <w:rPr>
              <w:i/>
              <w:sz w:val="26"/>
              <w:szCs w:val="26"/>
            </w:rPr>
          </w:rPrChange>
        </w:rPr>
        <w:t>cựu</w:t>
      </w:r>
      <w:proofErr w:type="spellEnd"/>
      <w:r w:rsidRPr="00B41112">
        <w:rPr>
          <w:i/>
          <w:sz w:val="26"/>
          <w:szCs w:val="26"/>
          <w:rPrChange w:id="22288" w:author="Le Minh Nghia" w:date="2019-10-09T10:56:00Z">
            <w:rPr>
              <w:i/>
              <w:sz w:val="26"/>
              <w:szCs w:val="26"/>
            </w:rPr>
          </w:rPrChange>
        </w:rPr>
        <w:t xml:space="preserve"> </w:t>
      </w:r>
      <w:proofErr w:type="spellStart"/>
      <w:r w:rsidRPr="00B41112">
        <w:rPr>
          <w:i/>
          <w:sz w:val="26"/>
          <w:szCs w:val="26"/>
          <w:rPrChange w:id="22289" w:author="Le Minh Nghia" w:date="2019-10-09T10:56:00Z">
            <w:rPr>
              <w:i/>
              <w:sz w:val="26"/>
              <w:szCs w:val="26"/>
            </w:rPr>
          </w:rPrChange>
        </w:rPr>
        <w:t>sinh</w:t>
      </w:r>
      <w:proofErr w:type="spellEnd"/>
      <w:r w:rsidRPr="00B41112">
        <w:rPr>
          <w:i/>
          <w:sz w:val="26"/>
          <w:szCs w:val="26"/>
          <w:rPrChange w:id="22290" w:author="Le Minh Nghia" w:date="2019-10-09T10:56:00Z">
            <w:rPr>
              <w:i/>
              <w:sz w:val="26"/>
              <w:szCs w:val="26"/>
            </w:rPr>
          </w:rPrChange>
        </w:rPr>
        <w:t xml:space="preserve"> </w:t>
      </w:r>
      <w:proofErr w:type="spellStart"/>
      <w:r w:rsidRPr="00B41112">
        <w:rPr>
          <w:i/>
          <w:sz w:val="26"/>
          <w:szCs w:val="26"/>
          <w:rPrChange w:id="22291" w:author="Le Minh Nghia" w:date="2019-10-09T10:56:00Z">
            <w:rPr>
              <w:i/>
              <w:sz w:val="26"/>
              <w:szCs w:val="26"/>
            </w:rPr>
          </w:rPrChange>
        </w:rPr>
        <w:t>viên</w:t>
      </w:r>
      <w:proofErr w:type="spellEnd"/>
      <w:r w:rsidRPr="00B41112">
        <w:rPr>
          <w:i/>
          <w:sz w:val="26"/>
          <w:szCs w:val="26"/>
          <w:rPrChange w:id="22292" w:author="Le Minh Nghia" w:date="2019-10-09T10:56:00Z">
            <w:rPr>
              <w:i/>
              <w:sz w:val="26"/>
              <w:szCs w:val="26"/>
            </w:rPr>
          </w:rPrChange>
        </w:rPr>
        <w:t xml:space="preserve"> </w:t>
      </w:r>
      <w:proofErr w:type="spellStart"/>
      <w:r w:rsidRPr="00B41112">
        <w:rPr>
          <w:i/>
          <w:sz w:val="26"/>
          <w:szCs w:val="26"/>
          <w:rPrChange w:id="22293" w:author="Le Minh Nghia" w:date="2019-10-09T10:56:00Z">
            <w:rPr>
              <w:i/>
              <w:sz w:val="26"/>
              <w:szCs w:val="26"/>
            </w:rPr>
          </w:rPrChange>
        </w:rPr>
        <w:t>và</w:t>
      </w:r>
      <w:proofErr w:type="spellEnd"/>
      <w:r w:rsidRPr="00B41112">
        <w:rPr>
          <w:i/>
          <w:sz w:val="26"/>
          <w:szCs w:val="26"/>
          <w:rPrChange w:id="22294" w:author="Le Minh Nghia" w:date="2019-10-09T10:56:00Z">
            <w:rPr>
              <w:i/>
              <w:sz w:val="26"/>
              <w:szCs w:val="26"/>
            </w:rPr>
          </w:rPrChange>
        </w:rPr>
        <w:t xml:space="preserve"> </w:t>
      </w:r>
      <w:proofErr w:type="spellStart"/>
      <w:r w:rsidRPr="00B41112">
        <w:rPr>
          <w:i/>
          <w:sz w:val="26"/>
          <w:szCs w:val="26"/>
          <w:rPrChange w:id="22295" w:author="Le Minh Nghia" w:date="2019-10-09T10:56:00Z">
            <w:rPr>
              <w:i/>
              <w:sz w:val="26"/>
              <w:szCs w:val="26"/>
            </w:rPr>
          </w:rPrChange>
        </w:rPr>
        <w:t>bảng</w:t>
      </w:r>
      <w:proofErr w:type="spellEnd"/>
      <w:r w:rsidRPr="00B41112">
        <w:rPr>
          <w:i/>
          <w:sz w:val="26"/>
          <w:szCs w:val="26"/>
          <w:rPrChange w:id="22296" w:author="Le Minh Nghia" w:date="2019-10-09T10:56:00Z">
            <w:rPr>
              <w:i/>
              <w:sz w:val="26"/>
              <w:szCs w:val="26"/>
            </w:rPr>
          </w:rPrChange>
        </w:rPr>
        <w:t xml:space="preserve"> </w:t>
      </w:r>
      <w:proofErr w:type="spellStart"/>
      <w:r w:rsidRPr="00B41112">
        <w:rPr>
          <w:i/>
          <w:sz w:val="26"/>
          <w:szCs w:val="26"/>
          <w:rPrChange w:id="22297" w:author="Le Minh Nghia" w:date="2019-10-09T10:56:00Z">
            <w:rPr>
              <w:i/>
              <w:sz w:val="26"/>
              <w:szCs w:val="26"/>
            </w:rPr>
          </w:rPrChange>
        </w:rPr>
        <w:t>điểm</w:t>
      </w:r>
      <w:proofErr w:type="spellEnd"/>
    </w:p>
    <w:p w:rsidR="001308DA" w:rsidRPr="00B41112" w:rsidRDefault="001308DA" w:rsidP="001308DA">
      <w:pPr>
        <w:pStyle w:val="ListParagraph"/>
        <w:jc w:val="center"/>
        <w:rPr>
          <w:i/>
          <w:sz w:val="26"/>
          <w:szCs w:val="26"/>
          <w:rPrChange w:id="22298" w:author="Le Minh Nghia" w:date="2019-10-09T10:56:00Z">
            <w:rPr>
              <w:i/>
              <w:sz w:val="26"/>
              <w:szCs w:val="26"/>
            </w:rPr>
          </w:rPrChange>
        </w:rPr>
      </w:pPr>
    </w:p>
    <w:p w:rsidR="001308DA" w:rsidRPr="00B41112" w:rsidRDefault="001308DA">
      <w:pPr>
        <w:pStyle w:val="ListParagraph"/>
        <w:ind w:left="0"/>
        <w:rPr>
          <w:sz w:val="26"/>
          <w:szCs w:val="26"/>
          <w:rPrChange w:id="22299" w:author="Le Minh Nghia" w:date="2019-10-09T10:56:00Z">
            <w:rPr>
              <w:sz w:val="26"/>
              <w:szCs w:val="26"/>
            </w:rPr>
          </w:rPrChange>
        </w:rPr>
        <w:pPrChange w:id="22300" w:author="Le Minh Nghia" w:date="2019-10-09T10:34:00Z">
          <w:pPr>
            <w:pStyle w:val="ListParagraph"/>
          </w:pPr>
        </w:pPrChange>
      </w:pPr>
      <w:proofErr w:type="spellStart"/>
      <w:r w:rsidRPr="00B41112">
        <w:rPr>
          <w:b/>
          <w:sz w:val="26"/>
          <w:szCs w:val="26"/>
          <w:rPrChange w:id="22301" w:author="Le Minh Nghia" w:date="2019-10-09T10:56:00Z">
            <w:rPr>
              <w:b/>
              <w:sz w:val="26"/>
              <w:szCs w:val="26"/>
            </w:rPr>
          </w:rPrChange>
        </w:rPr>
        <w:t>Phần</w:t>
      </w:r>
      <w:proofErr w:type="spellEnd"/>
      <w:r w:rsidRPr="00B41112">
        <w:rPr>
          <w:b/>
          <w:sz w:val="26"/>
          <w:szCs w:val="26"/>
          <w:rPrChange w:id="22302" w:author="Le Minh Nghia" w:date="2019-10-09T10:56:00Z">
            <w:rPr>
              <w:b/>
              <w:sz w:val="26"/>
              <w:szCs w:val="26"/>
            </w:rPr>
          </w:rPrChange>
        </w:rPr>
        <w:t xml:space="preserve"> </w:t>
      </w:r>
      <w:proofErr w:type="spellStart"/>
      <w:r w:rsidRPr="00B41112">
        <w:rPr>
          <w:b/>
          <w:sz w:val="26"/>
          <w:szCs w:val="26"/>
          <w:rPrChange w:id="22303" w:author="Le Minh Nghia" w:date="2019-10-09T10:56:00Z">
            <w:rPr>
              <w:b/>
              <w:sz w:val="26"/>
              <w:szCs w:val="26"/>
            </w:rPr>
          </w:rPrChange>
        </w:rPr>
        <w:t>xuất</w:t>
      </w:r>
      <w:proofErr w:type="spellEnd"/>
      <w:r w:rsidRPr="00B41112">
        <w:rPr>
          <w:b/>
          <w:sz w:val="26"/>
          <w:szCs w:val="26"/>
          <w:rPrChange w:id="22304" w:author="Le Minh Nghia" w:date="2019-10-09T10:56:00Z">
            <w:rPr>
              <w:b/>
              <w:sz w:val="26"/>
              <w:szCs w:val="26"/>
            </w:rPr>
          </w:rPrChange>
        </w:rPr>
        <w:t xml:space="preserve"> file: </w:t>
      </w:r>
      <w:proofErr w:type="spellStart"/>
      <w:r w:rsidRPr="00B41112">
        <w:rPr>
          <w:sz w:val="26"/>
          <w:szCs w:val="26"/>
          <w:rPrChange w:id="22305" w:author="Le Minh Nghia" w:date="2019-10-09T10:56:00Z">
            <w:rPr>
              <w:sz w:val="26"/>
              <w:szCs w:val="26"/>
            </w:rPr>
          </w:rPrChange>
        </w:rPr>
        <w:t>chức</w:t>
      </w:r>
      <w:proofErr w:type="spellEnd"/>
      <w:r w:rsidRPr="00B41112">
        <w:rPr>
          <w:sz w:val="26"/>
          <w:szCs w:val="26"/>
          <w:rPrChange w:id="22306" w:author="Le Minh Nghia" w:date="2019-10-09T10:56:00Z">
            <w:rPr>
              <w:sz w:val="26"/>
              <w:szCs w:val="26"/>
            </w:rPr>
          </w:rPrChange>
        </w:rPr>
        <w:t xml:space="preserve"> </w:t>
      </w:r>
      <w:proofErr w:type="spellStart"/>
      <w:r w:rsidRPr="00B41112">
        <w:rPr>
          <w:sz w:val="26"/>
          <w:szCs w:val="26"/>
          <w:rPrChange w:id="22307" w:author="Le Minh Nghia" w:date="2019-10-09T10:56:00Z">
            <w:rPr>
              <w:sz w:val="26"/>
              <w:szCs w:val="26"/>
            </w:rPr>
          </w:rPrChange>
        </w:rPr>
        <w:t>năng</w:t>
      </w:r>
      <w:proofErr w:type="spellEnd"/>
      <w:r w:rsidRPr="00B41112">
        <w:rPr>
          <w:b/>
          <w:sz w:val="26"/>
          <w:szCs w:val="26"/>
          <w:rPrChange w:id="22308" w:author="Le Minh Nghia" w:date="2019-10-09T10:56:00Z">
            <w:rPr>
              <w:b/>
              <w:sz w:val="26"/>
              <w:szCs w:val="26"/>
            </w:rPr>
          </w:rPrChange>
        </w:rPr>
        <w:t xml:space="preserve"> </w:t>
      </w:r>
      <w:proofErr w:type="spellStart"/>
      <w:r w:rsidRPr="00B41112">
        <w:rPr>
          <w:sz w:val="26"/>
          <w:szCs w:val="26"/>
          <w:rPrChange w:id="22309" w:author="Le Minh Nghia" w:date="2019-10-09T10:56:00Z">
            <w:rPr>
              <w:sz w:val="26"/>
              <w:szCs w:val="26"/>
            </w:rPr>
          </w:rPrChange>
        </w:rPr>
        <w:t>xuất</w:t>
      </w:r>
      <w:proofErr w:type="spellEnd"/>
      <w:r w:rsidRPr="00B41112">
        <w:rPr>
          <w:sz w:val="26"/>
          <w:szCs w:val="26"/>
          <w:rPrChange w:id="22310" w:author="Le Minh Nghia" w:date="2019-10-09T10:56:00Z">
            <w:rPr>
              <w:sz w:val="26"/>
              <w:szCs w:val="26"/>
            </w:rPr>
          </w:rPrChange>
        </w:rPr>
        <w:t xml:space="preserve"> file bao </w:t>
      </w:r>
      <w:proofErr w:type="spellStart"/>
      <w:r w:rsidRPr="00B41112">
        <w:rPr>
          <w:sz w:val="26"/>
          <w:szCs w:val="26"/>
          <w:rPrChange w:id="22311" w:author="Le Minh Nghia" w:date="2019-10-09T10:56:00Z">
            <w:rPr>
              <w:sz w:val="26"/>
              <w:szCs w:val="26"/>
            </w:rPr>
          </w:rPrChange>
        </w:rPr>
        <w:t>gồm</w:t>
      </w:r>
      <w:proofErr w:type="spellEnd"/>
      <w:r w:rsidRPr="00B41112">
        <w:rPr>
          <w:sz w:val="26"/>
          <w:szCs w:val="26"/>
          <w:rPrChange w:id="22312" w:author="Le Minh Nghia" w:date="2019-10-09T10:56:00Z">
            <w:rPr>
              <w:sz w:val="26"/>
              <w:szCs w:val="26"/>
            </w:rPr>
          </w:rPrChange>
        </w:rPr>
        <w:t xml:space="preserve"> </w:t>
      </w:r>
      <w:proofErr w:type="spellStart"/>
      <w:r w:rsidRPr="00B41112">
        <w:rPr>
          <w:sz w:val="26"/>
          <w:szCs w:val="26"/>
          <w:rPrChange w:id="22313" w:author="Le Minh Nghia" w:date="2019-10-09T10:56:00Z">
            <w:rPr>
              <w:sz w:val="26"/>
              <w:szCs w:val="26"/>
            </w:rPr>
          </w:rPrChange>
        </w:rPr>
        <w:t>các</w:t>
      </w:r>
      <w:proofErr w:type="spellEnd"/>
      <w:r w:rsidRPr="00B41112">
        <w:rPr>
          <w:sz w:val="26"/>
          <w:szCs w:val="26"/>
          <w:rPrChange w:id="22314" w:author="Le Minh Nghia" w:date="2019-10-09T10:56:00Z">
            <w:rPr>
              <w:sz w:val="26"/>
              <w:szCs w:val="26"/>
            </w:rPr>
          </w:rPrChange>
        </w:rPr>
        <w:t xml:space="preserve"> </w:t>
      </w:r>
      <w:proofErr w:type="spellStart"/>
      <w:r w:rsidRPr="00B41112">
        <w:rPr>
          <w:sz w:val="26"/>
          <w:szCs w:val="26"/>
          <w:rPrChange w:id="22315" w:author="Le Minh Nghia" w:date="2019-10-09T10:56:00Z">
            <w:rPr>
              <w:sz w:val="26"/>
              <w:szCs w:val="26"/>
            </w:rPr>
          </w:rPrChange>
        </w:rPr>
        <w:t>loại</w:t>
      </w:r>
      <w:proofErr w:type="spellEnd"/>
      <w:r w:rsidRPr="00B41112">
        <w:rPr>
          <w:sz w:val="26"/>
          <w:szCs w:val="26"/>
          <w:rPrChange w:id="22316" w:author="Le Minh Nghia" w:date="2019-10-09T10:56:00Z">
            <w:rPr>
              <w:sz w:val="26"/>
              <w:szCs w:val="26"/>
            </w:rPr>
          </w:rPrChange>
        </w:rPr>
        <w:t xml:space="preserve"> </w:t>
      </w:r>
      <w:proofErr w:type="spellStart"/>
      <w:r w:rsidRPr="00B41112">
        <w:rPr>
          <w:sz w:val="26"/>
          <w:szCs w:val="26"/>
          <w:rPrChange w:id="22317" w:author="Le Minh Nghia" w:date="2019-10-09T10:56:00Z">
            <w:rPr>
              <w:sz w:val="26"/>
              <w:szCs w:val="26"/>
            </w:rPr>
          </w:rPrChange>
        </w:rPr>
        <w:t>như</w:t>
      </w:r>
      <w:proofErr w:type="spellEnd"/>
      <w:r w:rsidRPr="00B41112">
        <w:rPr>
          <w:sz w:val="26"/>
          <w:szCs w:val="26"/>
          <w:rPrChange w:id="22318" w:author="Le Minh Nghia" w:date="2019-10-09T10:56:00Z">
            <w:rPr>
              <w:sz w:val="26"/>
              <w:szCs w:val="26"/>
            </w:rPr>
          </w:rPrChange>
        </w:rPr>
        <w:t xml:space="preserve">: </w:t>
      </w:r>
      <w:proofErr w:type="spellStart"/>
      <w:r w:rsidRPr="00B41112">
        <w:rPr>
          <w:sz w:val="26"/>
          <w:szCs w:val="26"/>
          <w:rPrChange w:id="22319" w:author="Le Minh Nghia" w:date="2019-10-09T10:56:00Z">
            <w:rPr>
              <w:sz w:val="26"/>
              <w:szCs w:val="26"/>
            </w:rPr>
          </w:rPrChange>
        </w:rPr>
        <w:t>xuất</w:t>
      </w:r>
      <w:proofErr w:type="spellEnd"/>
      <w:r w:rsidRPr="00B41112">
        <w:rPr>
          <w:sz w:val="26"/>
          <w:szCs w:val="26"/>
          <w:rPrChange w:id="22320" w:author="Le Minh Nghia" w:date="2019-10-09T10:56:00Z">
            <w:rPr>
              <w:sz w:val="26"/>
              <w:szCs w:val="26"/>
            </w:rPr>
          </w:rPrChange>
        </w:rPr>
        <w:t xml:space="preserve"> file CSV, Excel, PDF </w:t>
      </w:r>
      <w:proofErr w:type="spellStart"/>
      <w:r w:rsidRPr="00B41112">
        <w:rPr>
          <w:sz w:val="26"/>
          <w:szCs w:val="26"/>
          <w:rPrChange w:id="22321" w:author="Le Minh Nghia" w:date="2019-10-09T10:56:00Z">
            <w:rPr>
              <w:sz w:val="26"/>
              <w:szCs w:val="26"/>
            </w:rPr>
          </w:rPrChange>
        </w:rPr>
        <w:t>và</w:t>
      </w:r>
      <w:proofErr w:type="spellEnd"/>
      <w:r w:rsidRPr="00B41112">
        <w:rPr>
          <w:sz w:val="26"/>
          <w:szCs w:val="26"/>
          <w:rPrChange w:id="22322" w:author="Le Minh Nghia" w:date="2019-10-09T10:56:00Z">
            <w:rPr>
              <w:sz w:val="26"/>
              <w:szCs w:val="26"/>
            </w:rPr>
          </w:rPrChange>
        </w:rPr>
        <w:t xml:space="preserve"> </w:t>
      </w:r>
      <w:proofErr w:type="spellStart"/>
      <w:r w:rsidRPr="00B41112">
        <w:rPr>
          <w:sz w:val="26"/>
          <w:szCs w:val="26"/>
          <w:rPrChange w:id="22323" w:author="Le Minh Nghia" w:date="2019-10-09T10:56:00Z">
            <w:rPr>
              <w:sz w:val="26"/>
              <w:szCs w:val="26"/>
            </w:rPr>
          </w:rPrChange>
        </w:rPr>
        <w:t>có</w:t>
      </w:r>
      <w:proofErr w:type="spellEnd"/>
      <w:r w:rsidRPr="00B41112">
        <w:rPr>
          <w:sz w:val="26"/>
          <w:szCs w:val="26"/>
          <w:rPrChange w:id="22324" w:author="Le Minh Nghia" w:date="2019-10-09T10:56:00Z">
            <w:rPr>
              <w:sz w:val="26"/>
              <w:szCs w:val="26"/>
            </w:rPr>
          </w:rPrChange>
        </w:rPr>
        <w:t xml:space="preserve"> </w:t>
      </w:r>
      <w:proofErr w:type="spellStart"/>
      <w:r w:rsidRPr="00B41112">
        <w:rPr>
          <w:sz w:val="26"/>
          <w:szCs w:val="26"/>
          <w:rPrChange w:id="22325" w:author="Le Minh Nghia" w:date="2019-10-09T10:56:00Z">
            <w:rPr>
              <w:sz w:val="26"/>
              <w:szCs w:val="26"/>
            </w:rPr>
          </w:rPrChange>
        </w:rPr>
        <w:t>hai</w:t>
      </w:r>
      <w:proofErr w:type="spellEnd"/>
      <w:r w:rsidRPr="00B41112">
        <w:rPr>
          <w:sz w:val="26"/>
          <w:szCs w:val="26"/>
          <w:rPrChange w:id="22326" w:author="Le Minh Nghia" w:date="2019-10-09T10:56:00Z">
            <w:rPr>
              <w:sz w:val="26"/>
              <w:szCs w:val="26"/>
            </w:rPr>
          </w:rPrChange>
        </w:rPr>
        <w:t xml:space="preserve"> </w:t>
      </w:r>
      <w:proofErr w:type="spellStart"/>
      <w:r w:rsidRPr="00B41112">
        <w:rPr>
          <w:sz w:val="26"/>
          <w:szCs w:val="26"/>
          <w:rPrChange w:id="22327" w:author="Le Minh Nghia" w:date="2019-10-09T10:56:00Z">
            <w:rPr>
              <w:sz w:val="26"/>
              <w:szCs w:val="26"/>
            </w:rPr>
          </w:rPrChange>
        </w:rPr>
        <w:t>chức</w:t>
      </w:r>
      <w:proofErr w:type="spellEnd"/>
      <w:r w:rsidRPr="00B41112">
        <w:rPr>
          <w:sz w:val="26"/>
          <w:szCs w:val="26"/>
          <w:rPrChange w:id="22328" w:author="Le Minh Nghia" w:date="2019-10-09T10:56:00Z">
            <w:rPr>
              <w:sz w:val="26"/>
              <w:szCs w:val="26"/>
            </w:rPr>
          </w:rPrChange>
        </w:rPr>
        <w:t xml:space="preserve"> </w:t>
      </w:r>
      <w:proofErr w:type="spellStart"/>
      <w:r w:rsidRPr="00B41112">
        <w:rPr>
          <w:sz w:val="26"/>
          <w:szCs w:val="26"/>
          <w:rPrChange w:id="22329" w:author="Le Minh Nghia" w:date="2019-10-09T10:56:00Z">
            <w:rPr>
              <w:sz w:val="26"/>
              <w:szCs w:val="26"/>
            </w:rPr>
          </w:rPrChange>
        </w:rPr>
        <w:t>năng</w:t>
      </w:r>
      <w:proofErr w:type="spellEnd"/>
      <w:r w:rsidRPr="00B41112">
        <w:rPr>
          <w:sz w:val="26"/>
          <w:szCs w:val="26"/>
          <w:rPrChange w:id="22330" w:author="Le Minh Nghia" w:date="2019-10-09T10:56:00Z">
            <w:rPr>
              <w:sz w:val="26"/>
              <w:szCs w:val="26"/>
            </w:rPr>
          </w:rPrChange>
        </w:rPr>
        <w:t xml:space="preserve"> </w:t>
      </w:r>
      <w:proofErr w:type="spellStart"/>
      <w:r w:rsidRPr="00B41112">
        <w:rPr>
          <w:sz w:val="26"/>
          <w:szCs w:val="26"/>
          <w:rPrChange w:id="22331" w:author="Le Minh Nghia" w:date="2019-10-09T10:56:00Z">
            <w:rPr>
              <w:sz w:val="26"/>
              <w:szCs w:val="26"/>
            </w:rPr>
          </w:rPrChange>
        </w:rPr>
        <w:t>khác</w:t>
      </w:r>
      <w:proofErr w:type="spellEnd"/>
      <w:r w:rsidRPr="00B41112">
        <w:rPr>
          <w:sz w:val="26"/>
          <w:szCs w:val="26"/>
          <w:rPrChange w:id="22332" w:author="Le Minh Nghia" w:date="2019-10-09T10:56:00Z">
            <w:rPr>
              <w:sz w:val="26"/>
              <w:szCs w:val="26"/>
            </w:rPr>
          </w:rPrChange>
        </w:rPr>
        <w:t xml:space="preserve"> </w:t>
      </w:r>
      <w:proofErr w:type="spellStart"/>
      <w:r w:rsidRPr="00B41112">
        <w:rPr>
          <w:sz w:val="26"/>
          <w:szCs w:val="26"/>
          <w:rPrChange w:id="22333" w:author="Le Minh Nghia" w:date="2019-10-09T10:56:00Z">
            <w:rPr>
              <w:sz w:val="26"/>
              <w:szCs w:val="26"/>
            </w:rPr>
          </w:rPrChange>
        </w:rPr>
        <w:t>là</w:t>
      </w:r>
      <w:proofErr w:type="spellEnd"/>
      <w:r w:rsidRPr="00B41112">
        <w:rPr>
          <w:sz w:val="26"/>
          <w:szCs w:val="26"/>
          <w:rPrChange w:id="22334" w:author="Le Minh Nghia" w:date="2019-10-09T10:56:00Z">
            <w:rPr>
              <w:sz w:val="26"/>
              <w:szCs w:val="26"/>
            </w:rPr>
          </w:rPrChange>
        </w:rPr>
        <w:t xml:space="preserve"> Print, Copy. Sau </w:t>
      </w:r>
      <w:proofErr w:type="spellStart"/>
      <w:r w:rsidRPr="00B41112">
        <w:rPr>
          <w:sz w:val="26"/>
          <w:szCs w:val="26"/>
          <w:rPrChange w:id="22335" w:author="Le Minh Nghia" w:date="2019-10-09T10:56:00Z">
            <w:rPr>
              <w:sz w:val="26"/>
              <w:szCs w:val="26"/>
            </w:rPr>
          </w:rPrChange>
        </w:rPr>
        <w:t>khi</w:t>
      </w:r>
      <w:proofErr w:type="spellEnd"/>
      <w:r w:rsidRPr="00B41112">
        <w:rPr>
          <w:sz w:val="26"/>
          <w:szCs w:val="26"/>
          <w:rPrChange w:id="22336" w:author="Le Minh Nghia" w:date="2019-10-09T10:56:00Z">
            <w:rPr>
              <w:sz w:val="26"/>
              <w:szCs w:val="26"/>
            </w:rPr>
          </w:rPrChange>
        </w:rPr>
        <w:t xml:space="preserve"> </w:t>
      </w:r>
      <w:proofErr w:type="spellStart"/>
      <w:r w:rsidRPr="00B41112">
        <w:rPr>
          <w:sz w:val="26"/>
          <w:szCs w:val="26"/>
          <w:rPrChange w:id="22337" w:author="Le Minh Nghia" w:date="2019-10-09T10:56:00Z">
            <w:rPr>
              <w:sz w:val="26"/>
              <w:szCs w:val="26"/>
            </w:rPr>
          </w:rPrChange>
        </w:rPr>
        <w:t>nhấn</w:t>
      </w:r>
      <w:proofErr w:type="spellEnd"/>
      <w:r w:rsidRPr="00B41112">
        <w:rPr>
          <w:sz w:val="26"/>
          <w:szCs w:val="26"/>
          <w:rPrChange w:id="22338" w:author="Le Minh Nghia" w:date="2019-10-09T10:56:00Z">
            <w:rPr>
              <w:sz w:val="26"/>
              <w:szCs w:val="26"/>
            </w:rPr>
          </w:rPrChange>
        </w:rPr>
        <w:t xml:space="preserve"> </w:t>
      </w:r>
      <w:proofErr w:type="spellStart"/>
      <w:r w:rsidRPr="00B41112">
        <w:rPr>
          <w:sz w:val="26"/>
          <w:szCs w:val="26"/>
          <w:rPrChange w:id="22339" w:author="Le Minh Nghia" w:date="2019-10-09T10:56:00Z">
            <w:rPr>
              <w:sz w:val="26"/>
              <w:szCs w:val="26"/>
            </w:rPr>
          </w:rPrChange>
        </w:rPr>
        <w:t>vào</w:t>
      </w:r>
      <w:proofErr w:type="spellEnd"/>
      <w:r w:rsidRPr="00B41112">
        <w:rPr>
          <w:sz w:val="26"/>
          <w:szCs w:val="26"/>
          <w:rPrChange w:id="22340" w:author="Le Minh Nghia" w:date="2019-10-09T10:56:00Z">
            <w:rPr>
              <w:sz w:val="26"/>
              <w:szCs w:val="26"/>
            </w:rPr>
          </w:rPrChange>
        </w:rPr>
        <w:t xml:space="preserve"> </w:t>
      </w:r>
      <w:proofErr w:type="spellStart"/>
      <w:r w:rsidRPr="00B41112">
        <w:rPr>
          <w:sz w:val="26"/>
          <w:szCs w:val="26"/>
          <w:rPrChange w:id="22341" w:author="Le Minh Nghia" w:date="2019-10-09T10:56:00Z">
            <w:rPr>
              <w:sz w:val="26"/>
              <w:szCs w:val="26"/>
            </w:rPr>
          </w:rPrChange>
        </w:rPr>
        <w:t>một</w:t>
      </w:r>
      <w:proofErr w:type="spellEnd"/>
      <w:r w:rsidRPr="00B41112">
        <w:rPr>
          <w:sz w:val="26"/>
          <w:szCs w:val="26"/>
          <w:rPrChange w:id="22342" w:author="Le Minh Nghia" w:date="2019-10-09T10:56:00Z">
            <w:rPr>
              <w:sz w:val="26"/>
              <w:szCs w:val="26"/>
            </w:rPr>
          </w:rPrChange>
        </w:rPr>
        <w:t xml:space="preserve"> </w:t>
      </w:r>
      <w:proofErr w:type="spellStart"/>
      <w:r w:rsidRPr="00B41112">
        <w:rPr>
          <w:sz w:val="26"/>
          <w:szCs w:val="26"/>
          <w:rPrChange w:id="22343" w:author="Le Minh Nghia" w:date="2019-10-09T10:56:00Z">
            <w:rPr>
              <w:sz w:val="26"/>
              <w:szCs w:val="26"/>
            </w:rPr>
          </w:rPrChange>
        </w:rPr>
        <w:t>nút</w:t>
      </w:r>
      <w:proofErr w:type="spellEnd"/>
      <w:r w:rsidRPr="00B41112">
        <w:rPr>
          <w:sz w:val="26"/>
          <w:szCs w:val="26"/>
          <w:rPrChange w:id="22344" w:author="Le Minh Nghia" w:date="2019-10-09T10:56:00Z">
            <w:rPr>
              <w:sz w:val="26"/>
              <w:szCs w:val="26"/>
            </w:rPr>
          </w:rPrChange>
        </w:rPr>
        <w:t xml:space="preserve"> </w:t>
      </w:r>
      <w:proofErr w:type="spellStart"/>
      <w:r w:rsidRPr="00B41112">
        <w:rPr>
          <w:sz w:val="26"/>
          <w:szCs w:val="26"/>
          <w:rPrChange w:id="22345" w:author="Le Minh Nghia" w:date="2019-10-09T10:56:00Z">
            <w:rPr>
              <w:sz w:val="26"/>
              <w:szCs w:val="26"/>
            </w:rPr>
          </w:rPrChange>
        </w:rPr>
        <w:t>tương</w:t>
      </w:r>
      <w:proofErr w:type="spellEnd"/>
      <w:r w:rsidRPr="00B41112">
        <w:rPr>
          <w:sz w:val="26"/>
          <w:szCs w:val="26"/>
          <w:rPrChange w:id="22346" w:author="Le Minh Nghia" w:date="2019-10-09T10:56:00Z">
            <w:rPr>
              <w:sz w:val="26"/>
              <w:szCs w:val="26"/>
            </w:rPr>
          </w:rPrChange>
        </w:rPr>
        <w:t xml:space="preserve"> </w:t>
      </w:r>
      <w:proofErr w:type="spellStart"/>
      <w:r w:rsidRPr="00B41112">
        <w:rPr>
          <w:sz w:val="26"/>
          <w:szCs w:val="26"/>
          <w:rPrChange w:id="22347" w:author="Le Minh Nghia" w:date="2019-10-09T10:56:00Z">
            <w:rPr>
              <w:sz w:val="26"/>
              <w:szCs w:val="26"/>
            </w:rPr>
          </w:rPrChange>
        </w:rPr>
        <w:t>ứng</w:t>
      </w:r>
      <w:proofErr w:type="spellEnd"/>
      <w:r w:rsidRPr="00B41112">
        <w:rPr>
          <w:sz w:val="26"/>
          <w:szCs w:val="26"/>
          <w:rPrChange w:id="22348" w:author="Le Minh Nghia" w:date="2019-10-09T10:56:00Z">
            <w:rPr>
              <w:sz w:val="26"/>
              <w:szCs w:val="26"/>
            </w:rPr>
          </w:rPrChange>
        </w:rPr>
        <w:t xml:space="preserve"> </w:t>
      </w:r>
      <w:proofErr w:type="spellStart"/>
      <w:r w:rsidRPr="00B41112">
        <w:rPr>
          <w:sz w:val="26"/>
          <w:szCs w:val="26"/>
          <w:rPrChange w:id="22349" w:author="Le Minh Nghia" w:date="2019-10-09T10:56:00Z">
            <w:rPr>
              <w:sz w:val="26"/>
              <w:szCs w:val="26"/>
            </w:rPr>
          </w:rPrChange>
        </w:rPr>
        <w:t>thì</w:t>
      </w:r>
      <w:proofErr w:type="spellEnd"/>
      <w:r w:rsidRPr="00B41112">
        <w:rPr>
          <w:sz w:val="26"/>
          <w:szCs w:val="26"/>
          <w:rPrChange w:id="22350" w:author="Le Minh Nghia" w:date="2019-10-09T10:56:00Z">
            <w:rPr>
              <w:sz w:val="26"/>
              <w:szCs w:val="26"/>
            </w:rPr>
          </w:rPrChange>
        </w:rPr>
        <w:t xml:space="preserve"> </w:t>
      </w:r>
      <w:proofErr w:type="spellStart"/>
      <w:r w:rsidRPr="00B41112">
        <w:rPr>
          <w:sz w:val="26"/>
          <w:szCs w:val="26"/>
          <w:rPrChange w:id="22351" w:author="Le Minh Nghia" w:date="2019-10-09T10:56:00Z">
            <w:rPr>
              <w:sz w:val="26"/>
              <w:szCs w:val="26"/>
            </w:rPr>
          </w:rPrChange>
        </w:rPr>
        <w:t>sẽ</w:t>
      </w:r>
      <w:proofErr w:type="spellEnd"/>
      <w:r w:rsidRPr="00B41112">
        <w:rPr>
          <w:sz w:val="26"/>
          <w:szCs w:val="26"/>
          <w:rPrChange w:id="22352" w:author="Le Minh Nghia" w:date="2019-10-09T10:56:00Z">
            <w:rPr>
              <w:sz w:val="26"/>
              <w:szCs w:val="26"/>
            </w:rPr>
          </w:rPrChange>
        </w:rPr>
        <w:t xml:space="preserve"> </w:t>
      </w:r>
      <w:proofErr w:type="spellStart"/>
      <w:r w:rsidRPr="00B41112">
        <w:rPr>
          <w:sz w:val="26"/>
          <w:szCs w:val="26"/>
          <w:rPrChange w:id="22353" w:author="Le Minh Nghia" w:date="2019-10-09T10:56:00Z">
            <w:rPr>
              <w:sz w:val="26"/>
              <w:szCs w:val="26"/>
            </w:rPr>
          </w:rPrChange>
        </w:rPr>
        <w:t>thực</w:t>
      </w:r>
      <w:proofErr w:type="spellEnd"/>
      <w:r w:rsidRPr="00B41112">
        <w:rPr>
          <w:sz w:val="26"/>
          <w:szCs w:val="26"/>
          <w:rPrChange w:id="22354" w:author="Le Minh Nghia" w:date="2019-10-09T10:56:00Z">
            <w:rPr>
              <w:sz w:val="26"/>
              <w:szCs w:val="26"/>
            </w:rPr>
          </w:rPrChange>
        </w:rPr>
        <w:t xml:space="preserve"> </w:t>
      </w:r>
      <w:proofErr w:type="spellStart"/>
      <w:r w:rsidRPr="00B41112">
        <w:rPr>
          <w:sz w:val="26"/>
          <w:szCs w:val="26"/>
          <w:rPrChange w:id="22355" w:author="Le Minh Nghia" w:date="2019-10-09T10:56:00Z">
            <w:rPr>
              <w:sz w:val="26"/>
              <w:szCs w:val="26"/>
            </w:rPr>
          </w:rPrChange>
        </w:rPr>
        <w:t>hiện</w:t>
      </w:r>
      <w:proofErr w:type="spellEnd"/>
      <w:r w:rsidRPr="00B41112">
        <w:rPr>
          <w:sz w:val="26"/>
          <w:szCs w:val="26"/>
          <w:rPrChange w:id="22356" w:author="Le Minh Nghia" w:date="2019-10-09T10:56:00Z">
            <w:rPr>
              <w:sz w:val="26"/>
              <w:szCs w:val="26"/>
            </w:rPr>
          </w:rPrChange>
        </w:rPr>
        <w:t xml:space="preserve"> 1 </w:t>
      </w:r>
      <w:proofErr w:type="spellStart"/>
      <w:r w:rsidRPr="00B41112">
        <w:rPr>
          <w:sz w:val="26"/>
          <w:szCs w:val="26"/>
          <w:rPrChange w:id="22357" w:author="Le Minh Nghia" w:date="2019-10-09T10:56:00Z">
            <w:rPr>
              <w:sz w:val="26"/>
              <w:szCs w:val="26"/>
            </w:rPr>
          </w:rPrChange>
        </w:rPr>
        <w:t>chức</w:t>
      </w:r>
      <w:proofErr w:type="spellEnd"/>
      <w:r w:rsidRPr="00B41112">
        <w:rPr>
          <w:sz w:val="26"/>
          <w:szCs w:val="26"/>
          <w:rPrChange w:id="22358" w:author="Le Minh Nghia" w:date="2019-10-09T10:56:00Z">
            <w:rPr>
              <w:sz w:val="26"/>
              <w:szCs w:val="26"/>
            </w:rPr>
          </w:rPrChange>
        </w:rPr>
        <w:t xml:space="preserve"> </w:t>
      </w:r>
      <w:proofErr w:type="spellStart"/>
      <w:r w:rsidRPr="00B41112">
        <w:rPr>
          <w:sz w:val="26"/>
          <w:szCs w:val="26"/>
          <w:rPrChange w:id="22359" w:author="Le Minh Nghia" w:date="2019-10-09T10:56:00Z">
            <w:rPr>
              <w:sz w:val="26"/>
              <w:szCs w:val="26"/>
            </w:rPr>
          </w:rPrChange>
        </w:rPr>
        <w:t>năng</w:t>
      </w:r>
      <w:proofErr w:type="spellEnd"/>
      <w:r w:rsidRPr="00B41112">
        <w:rPr>
          <w:sz w:val="26"/>
          <w:szCs w:val="26"/>
          <w:rPrChange w:id="22360" w:author="Le Minh Nghia" w:date="2019-10-09T10:56:00Z">
            <w:rPr>
              <w:sz w:val="26"/>
              <w:szCs w:val="26"/>
            </w:rPr>
          </w:rPrChange>
        </w:rPr>
        <w:t xml:space="preserve"> </w:t>
      </w:r>
      <w:proofErr w:type="spellStart"/>
      <w:r w:rsidRPr="00B41112">
        <w:rPr>
          <w:sz w:val="26"/>
          <w:szCs w:val="26"/>
          <w:rPrChange w:id="22361" w:author="Le Minh Nghia" w:date="2019-10-09T10:56:00Z">
            <w:rPr>
              <w:sz w:val="26"/>
              <w:szCs w:val="26"/>
            </w:rPr>
          </w:rPrChange>
        </w:rPr>
        <w:t>tương</w:t>
      </w:r>
      <w:proofErr w:type="spellEnd"/>
      <w:r w:rsidRPr="00B41112">
        <w:rPr>
          <w:sz w:val="26"/>
          <w:szCs w:val="26"/>
          <w:rPrChange w:id="22362" w:author="Le Minh Nghia" w:date="2019-10-09T10:56:00Z">
            <w:rPr>
              <w:sz w:val="26"/>
              <w:szCs w:val="26"/>
            </w:rPr>
          </w:rPrChange>
        </w:rPr>
        <w:t xml:space="preserve"> </w:t>
      </w:r>
      <w:proofErr w:type="spellStart"/>
      <w:r w:rsidRPr="00B41112">
        <w:rPr>
          <w:sz w:val="26"/>
          <w:szCs w:val="26"/>
          <w:rPrChange w:id="22363" w:author="Le Minh Nghia" w:date="2019-10-09T10:56:00Z">
            <w:rPr>
              <w:sz w:val="26"/>
              <w:szCs w:val="26"/>
            </w:rPr>
          </w:rPrChange>
        </w:rPr>
        <w:t>ứng</w:t>
      </w:r>
      <w:proofErr w:type="spellEnd"/>
      <w:r w:rsidRPr="00B41112">
        <w:rPr>
          <w:sz w:val="26"/>
          <w:szCs w:val="26"/>
          <w:rPrChange w:id="22364" w:author="Le Minh Nghia" w:date="2019-10-09T10:56:00Z">
            <w:rPr>
              <w:sz w:val="26"/>
              <w:szCs w:val="26"/>
            </w:rPr>
          </w:rPrChange>
        </w:rPr>
        <w:t xml:space="preserve"> </w:t>
      </w:r>
      <w:proofErr w:type="spellStart"/>
      <w:r w:rsidRPr="00B41112">
        <w:rPr>
          <w:sz w:val="26"/>
          <w:szCs w:val="26"/>
          <w:rPrChange w:id="22365" w:author="Le Minh Nghia" w:date="2019-10-09T10:56:00Z">
            <w:rPr>
              <w:sz w:val="26"/>
              <w:szCs w:val="26"/>
            </w:rPr>
          </w:rPrChange>
        </w:rPr>
        <w:t>theo</w:t>
      </w:r>
      <w:proofErr w:type="spellEnd"/>
      <w:r w:rsidRPr="00B41112">
        <w:rPr>
          <w:sz w:val="26"/>
          <w:szCs w:val="26"/>
          <w:rPrChange w:id="22366" w:author="Le Minh Nghia" w:date="2019-10-09T10:56:00Z">
            <w:rPr>
              <w:sz w:val="26"/>
              <w:szCs w:val="26"/>
            </w:rPr>
          </w:rPrChange>
        </w:rPr>
        <w:t xml:space="preserve"> </w:t>
      </w:r>
      <w:proofErr w:type="spellStart"/>
      <w:r w:rsidRPr="00B41112">
        <w:rPr>
          <w:sz w:val="26"/>
          <w:szCs w:val="26"/>
          <w:rPrChange w:id="22367" w:author="Le Minh Nghia" w:date="2019-10-09T10:56:00Z">
            <w:rPr>
              <w:sz w:val="26"/>
              <w:szCs w:val="26"/>
            </w:rPr>
          </w:rPrChange>
        </w:rPr>
        <w:t>của</w:t>
      </w:r>
      <w:proofErr w:type="spellEnd"/>
      <w:r w:rsidRPr="00B41112">
        <w:rPr>
          <w:sz w:val="26"/>
          <w:szCs w:val="26"/>
          <w:rPrChange w:id="22368" w:author="Le Minh Nghia" w:date="2019-10-09T10:56:00Z">
            <w:rPr>
              <w:sz w:val="26"/>
              <w:szCs w:val="26"/>
            </w:rPr>
          </w:rPrChange>
        </w:rPr>
        <w:t xml:space="preserve"> </w:t>
      </w:r>
      <w:proofErr w:type="spellStart"/>
      <w:r w:rsidRPr="00B41112">
        <w:rPr>
          <w:sz w:val="26"/>
          <w:szCs w:val="26"/>
          <w:rPrChange w:id="22369" w:author="Le Minh Nghia" w:date="2019-10-09T10:56:00Z">
            <w:rPr>
              <w:sz w:val="26"/>
              <w:szCs w:val="26"/>
            </w:rPr>
          </w:rPrChange>
        </w:rPr>
        <w:t>mỗi</w:t>
      </w:r>
      <w:proofErr w:type="spellEnd"/>
      <w:r w:rsidRPr="00B41112">
        <w:rPr>
          <w:sz w:val="26"/>
          <w:szCs w:val="26"/>
          <w:rPrChange w:id="22370" w:author="Le Minh Nghia" w:date="2019-10-09T10:56:00Z">
            <w:rPr>
              <w:sz w:val="26"/>
              <w:szCs w:val="26"/>
            </w:rPr>
          </w:rPrChange>
        </w:rPr>
        <w:t xml:space="preserve"> </w:t>
      </w:r>
      <w:proofErr w:type="spellStart"/>
      <w:r w:rsidRPr="00B41112">
        <w:rPr>
          <w:sz w:val="26"/>
          <w:szCs w:val="26"/>
          <w:rPrChange w:id="22371" w:author="Le Minh Nghia" w:date="2019-10-09T10:56:00Z">
            <w:rPr>
              <w:sz w:val="26"/>
              <w:szCs w:val="26"/>
            </w:rPr>
          </w:rPrChange>
        </w:rPr>
        <w:t>chức</w:t>
      </w:r>
      <w:proofErr w:type="spellEnd"/>
      <w:r w:rsidRPr="00B41112">
        <w:rPr>
          <w:sz w:val="26"/>
          <w:szCs w:val="26"/>
          <w:rPrChange w:id="22372" w:author="Le Minh Nghia" w:date="2019-10-09T10:56:00Z">
            <w:rPr>
              <w:sz w:val="26"/>
              <w:szCs w:val="26"/>
            </w:rPr>
          </w:rPrChange>
        </w:rPr>
        <w:t xml:space="preserve"> </w:t>
      </w:r>
      <w:proofErr w:type="spellStart"/>
      <w:r w:rsidRPr="00B41112">
        <w:rPr>
          <w:sz w:val="26"/>
          <w:szCs w:val="26"/>
          <w:rPrChange w:id="22373" w:author="Le Minh Nghia" w:date="2019-10-09T10:56:00Z">
            <w:rPr>
              <w:sz w:val="26"/>
              <w:szCs w:val="26"/>
            </w:rPr>
          </w:rPrChange>
        </w:rPr>
        <w:t>năng</w:t>
      </w:r>
      <w:proofErr w:type="spellEnd"/>
      <w:r w:rsidRPr="00B41112">
        <w:rPr>
          <w:sz w:val="26"/>
          <w:szCs w:val="26"/>
          <w:rPrChange w:id="22374" w:author="Le Minh Nghia" w:date="2019-10-09T10:56:00Z">
            <w:rPr>
              <w:sz w:val="26"/>
              <w:szCs w:val="26"/>
            </w:rPr>
          </w:rPrChange>
        </w:rPr>
        <w:t xml:space="preserve">. </w:t>
      </w:r>
    </w:p>
    <w:p w:rsidR="001308DA" w:rsidRPr="00B41112" w:rsidRDefault="001308DA">
      <w:pPr>
        <w:pStyle w:val="ListParagraph"/>
        <w:ind w:left="0"/>
        <w:rPr>
          <w:sz w:val="26"/>
          <w:szCs w:val="26"/>
          <w:rPrChange w:id="22375" w:author="Le Minh Nghia" w:date="2019-10-09T10:56:00Z">
            <w:rPr>
              <w:sz w:val="26"/>
              <w:szCs w:val="26"/>
            </w:rPr>
          </w:rPrChange>
        </w:rPr>
        <w:pPrChange w:id="22376" w:author="Le Minh Nghia" w:date="2019-10-09T10:34:00Z">
          <w:pPr>
            <w:pStyle w:val="ListParagraph"/>
          </w:pPr>
        </w:pPrChange>
      </w:pPr>
      <w:proofErr w:type="spellStart"/>
      <w:r w:rsidRPr="00B41112">
        <w:rPr>
          <w:b/>
          <w:sz w:val="26"/>
          <w:szCs w:val="26"/>
          <w:rPrChange w:id="22377" w:author="Le Minh Nghia" w:date="2019-10-09T10:56:00Z">
            <w:rPr>
              <w:b/>
              <w:sz w:val="26"/>
              <w:szCs w:val="26"/>
            </w:rPr>
          </w:rPrChange>
        </w:rPr>
        <w:t>Phần</w:t>
      </w:r>
      <w:proofErr w:type="spellEnd"/>
      <w:r w:rsidRPr="00B41112">
        <w:rPr>
          <w:b/>
          <w:sz w:val="26"/>
          <w:szCs w:val="26"/>
          <w:rPrChange w:id="22378" w:author="Le Minh Nghia" w:date="2019-10-09T10:56:00Z">
            <w:rPr>
              <w:b/>
              <w:sz w:val="26"/>
              <w:szCs w:val="26"/>
            </w:rPr>
          </w:rPrChange>
        </w:rPr>
        <w:t xml:space="preserve"> </w:t>
      </w:r>
      <w:proofErr w:type="spellStart"/>
      <w:r w:rsidRPr="00B41112">
        <w:rPr>
          <w:b/>
          <w:sz w:val="26"/>
          <w:szCs w:val="26"/>
          <w:rPrChange w:id="22379" w:author="Le Minh Nghia" w:date="2019-10-09T10:56:00Z">
            <w:rPr>
              <w:b/>
              <w:sz w:val="26"/>
              <w:szCs w:val="26"/>
            </w:rPr>
          </w:rPrChange>
        </w:rPr>
        <w:t>bảng</w:t>
      </w:r>
      <w:proofErr w:type="spellEnd"/>
      <w:r w:rsidRPr="00B41112">
        <w:rPr>
          <w:b/>
          <w:sz w:val="26"/>
          <w:szCs w:val="26"/>
          <w:rPrChange w:id="22380" w:author="Le Minh Nghia" w:date="2019-10-09T10:56:00Z">
            <w:rPr>
              <w:b/>
              <w:sz w:val="26"/>
              <w:szCs w:val="26"/>
            </w:rPr>
          </w:rPrChange>
        </w:rPr>
        <w:t xml:space="preserve"> </w:t>
      </w:r>
      <w:proofErr w:type="spellStart"/>
      <w:r w:rsidRPr="00B41112">
        <w:rPr>
          <w:b/>
          <w:sz w:val="26"/>
          <w:szCs w:val="26"/>
          <w:rPrChange w:id="22381" w:author="Le Minh Nghia" w:date="2019-10-09T10:56:00Z">
            <w:rPr>
              <w:b/>
              <w:sz w:val="26"/>
              <w:szCs w:val="26"/>
            </w:rPr>
          </w:rPrChange>
        </w:rPr>
        <w:t>hiển</w:t>
      </w:r>
      <w:proofErr w:type="spellEnd"/>
      <w:r w:rsidRPr="00B41112">
        <w:rPr>
          <w:b/>
          <w:sz w:val="26"/>
          <w:szCs w:val="26"/>
          <w:rPrChange w:id="22382" w:author="Le Minh Nghia" w:date="2019-10-09T10:56:00Z">
            <w:rPr>
              <w:b/>
              <w:sz w:val="26"/>
              <w:szCs w:val="26"/>
            </w:rPr>
          </w:rPrChange>
        </w:rPr>
        <w:t xml:space="preserve"> </w:t>
      </w:r>
      <w:proofErr w:type="spellStart"/>
      <w:r w:rsidRPr="00B41112">
        <w:rPr>
          <w:b/>
          <w:sz w:val="26"/>
          <w:szCs w:val="26"/>
          <w:rPrChange w:id="22383" w:author="Le Minh Nghia" w:date="2019-10-09T10:56:00Z">
            <w:rPr>
              <w:b/>
              <w:sz w:val="26"/>
              <w:szCs w:val="26"/>
            </w:rPr>
          </w:rPrChange>
        </w:rPr>
        <w:t>thị</w:t>
      </w:r>
      <w:proofErr w:type="spellEnd"/>
      <w:r w:rsidRPr="00B41112">
        <w:rPr>
          <w:b/>
          <w:sz w:val="26"/>
          <w:szCs w:val="26"/>
          <w:rPrChange w:id="22384" w:author="Le Minh Nghia" w:date="2019-10-09T10:56:00Z">
            <w:rPr>
              <w:b/>
              <w:sz w:val="26"/>
              <w:szCs w:val="26"/>
            </w:rPr>
          </w:rPrChange>
        </w:rPr>
        <w:t xml:space="preserve"> </w:t>
      </w:r>
      <w:proofErr w:type="spellStart"/>
      <w:r w:rsidRPr="00B41112">
        <w:rPr>
          <w:b/>
          <w:sz w:val="26"/>
          <w:szCs w:val="26"/>
          <w:rPrChange w:id="22385" w:author="Le Minh Nghia" w:date="2019-10-09T10:56:00Z">
            <w:rPr>
              <w:b/>
              <w:sz w:val="26"/>
              <w:szCs w:val="26"/>
            </w:rPr>
          </w:rPrChange>
        </w:rPr>
        <w:t>thông</w:t>
      </w:r>
      <w:proofErr w:type="spellEnd"/>
      <w:r w:rsidRPr="00B41112">
        <w:rPr>
          <w:b/>
          <w:sz w:val="26"/>
          <w:szCs w:val="26"/>
          <w:rPrChange w:id="22386" w:author="Le Minh Nghia" w:date="2019-10-09T10:56:00Z">
            <w:rPr>
              <w:b/>
              <w:sz w:val="26"/>
              <w:szCs w:val="26"/>
            </w:rPr>
          </w:rPrChange>
        </w:rPr>
        <w:t xml:space="preserve"> tin</w:t>
      </w:r>
      <w:r w:rsidR="00370EC3" w:rsidRPr="00B41112">
        <w:rPr>
          <w:b/>
          <w:sz w:val="26"/>
          <w:szCs w:val="26"/>
          <w:rPrChange w:id="22387" w:author="Le Minh Nghia" w:date="2019-10-09T10:56:00Z">
            <w:rPr>
              <w:b/>
              <w:sz w:val="26"/>
              <w:szCs w:val="26"/>
            </w:rPr>
          </w:rPrChange>
        </w:rPr>
        <w:t xml:space="preserve"> </w:t>
      </w:r>
      <w:proofErr w:type="spellStart"/>
      <w:r w:rsidR="00370EC3" w:rsidRPr="00B41112">
        <w:rPr>
          <w:b/>
          <w:sz w:val="26"/>
          <w:szCs w:val="26"/>
          <w:rPrChange w:id="22388" w:author="Le Minh Nghia" w:date="2019-10-09T10:56:00Z">
            <w:rPr>
              <w:b/>
              <w:sz w:val="26"/>
              <w:szCs w:val="26"/>
            </w:rPr>
          </w:rPrChange>
        </w:rPr>
        <w:t>cựu</w:t>
      </w:r>
      <w:proofErr w:type="spellEnd"/>
      <w:r w:rsidRPr="00B41112">
        <w:rPr>
          <w:b/>
          <w:sz w:val="26"/>
          <w:szCs w:val="26"/>
          <w:rPrChange w:id="22389" w:author="Le Minh Nghia" w:date="2019-10-09T10:56:00Z">
            <w:rPr>
              <w:b/>
              <w:sz w:val="26"/>
              <w:szCs w:val="26"/>
            </w:rPr>
          </w:rPrChange>
        </w:rPr>
        <w:t xml:space="preserve"> </w:t>
      </w:r>
      <w:proofErr w:type="spellStart"/>
      <w:r w:rsidRPr="00B41112">
        <w:rPr>
          <w:b/>
          <w:sz w:val="26"/>
          <w:szCs w:val="26"/>
          <w:rPrChange w:id="22390" w:author="Le Minh Nghia" w:date="2019-10-09T10:56:00Z">
            <w:rPr>
              <w:b/>
              <w:sz w:val="26"/>
              <w:szCs w:val="26"/>
            </w:rPr>
          </w:rPrChange>
        </w:rPr>
        <w:t>sinh</w:t>
      </w:r>
      <w:proofErr w:type="spellEnd"/>
      <w:r w:rsidRPr="00B41112">
        <w:rPr>
          <w:b/>
          <w:sz w:val="26"/>
          <w:szCs w:val="26"/>
          <w:rPrChange w:id="22391" w:author="Le Minh Nghia" w:date="2019-10-09T10:56:00Z">
            <w:rPr>
              <w:b/>
              <w:sz w:val="26"/>
              <w:szCs w:val="26"/>
            </w:rPr>
          </w:rPrChange>
        </w:rPr>
        <w:t xml:space="preserve"> </w:t>
      </w:r>
      <w:proofErr w:type="spellStart"/>
      <w:r w:rsidRPr="00B41112">
        <w:rPr>
          <w:b/>
          <w:sz w:val="26"/>
          <w:szCs w:val="26"/>
          <w:rPrChange w:id="22392" w:author="Le Minh Nghia" w:date="2019-10-09T10:56:00Z">
            <w:rPr>
              <w:b/>
              <w:sz w:val="26"/>
              <w:szCs w:val="26"/>
            </w:rPr>
          </w:rPrChange>
        </w:rPr>
        <w:t>viên</w:t>
      </w:r>
      <w:proofErr w:type="spellEnd"/>
      <w:r w:rsidRPr="00B41112">
        <w:rPr>
          <w:b/>
          <w:sz w:val="26"/>
          <w:szCs w:val="26"/>
          <w:rPrChange w:id="22393" w:author="Le Minh Nghia" w:date="2019-10-09T10:56:00Z">
            <w:rPr>
              <w:b/>
              <w:sz w:val="26"/>
              <w:szCs w:val="26"/>
            </w:rPr>
          </w:rPrChange>
        </w:rPr>
        <w:t>:</w:t>
      </w:r>
      <w:r w:rsidRPr="00B41112">
        <w:rPr>
          <w:sz w:val="26"/>
          <w:szCs w:val="26"/>
          <w:rPrChange w:id="22394" w:author="Le Minh Nghia" w:date="2019-10-09T10:56:00Z">
            <w:rPr>
              <w:sz w:val="26"/>
              <w:szCs w:val="26"/>
            </w:rPr>
          </w:rPrChange>
        </w:rPr>
        <w:t xml:space="preserve"> </w:t>
      </w:r>
      <w:proofErr w:type="spellStart"/>
      <w:r w:rsidRPr="00B41112">
        <w:rPr>
          <w:sz w:val="26"/>
          <w:szCs w:val="26"/>
          <w:rPrChange w:id="22395" w:author="Le Minh Nghia" w:date="2019-10-09T10:56:00Z">
            <w:rPr>
              <w:sz w:val="26"/>
              <w:szCs w:val="26"/>
            </w:rPr>
          </w:rPrChange>
        </w:rPr>
        <w:t>cho</w:t>
      </w:r>
      <w:proofErr w:type="spellEnd"/>
      <w:r w:rsidRPr="00B41112">
        <w:rPr>
          <w:sz w:val="26"/>
          <w:szCs w:val="26"/>
          <w:rPrChange w:id="22396" w:author="Le Minh Nghia" w:date="2019-10-09T10:56:00Z">
            <w:rPr>
              <w:sz w:val="26"/>
              <w:szCs w:val="26"/>
            </w:rPr>
          </w:rPrChange>
        </w:rPr>
        <w:t xml:space="preserve"> </w:t>
      </w:r>
      <w:proofErr w:type="spellStart"/>
      <w:r w:rsidRPr="00B41112">
        <w:rPr>
          <w:sz w:val="26"/>
          <w:szCs w:val="26"/>
          <w:rPrChange w:id="22397" w:author="Le Minh Nghia" w:date="2019-10-09T10:56:00Z">
            <w:rPr>
              <w:sz w:val="26"/>
              <w:szCs w:val="26"/>
            </w:rPr>
          </w:rPrChange>
        </w:rPr>
        <w:t>phép</w:t>
      </w:r>
      <w:proofErr w:type="spellEnd"/>
      <w:r w:rsidRPr="00B41112">
        <w:rPr>
          <w:sz w:val="26"/>
          <w:szCs w:val="26"/>
          <w:rPrChange w:id="22398" w:author="Le Minh Nghia" w:date="2019-10-09T10:56:00Z">
            <w:rPr>
              <w:sz w:val="26"/>
              <w:szCs w:val="26"/>
            </w:rPr>
          </w:rPrChange>
        </w:rPr>
        <w:t xml:space="preserve"> </w:t>
      </w:r>
      <w:proofErr w:type="spellStart"/>
      <w:r w:rsidRPr="00B41112">
        <w:rPr>
          <w:sz w:val="26"/>
          <w:szCs w:val="26"/>
          <w:rPrChange w:id="22399" w:author="Le Minh Nghia" w:date="2019-10-09T10:56:00Z">
            <w:rPr>
              <w:sz w:val="26"/>
              <w:szCs w:val="26"/>
            </w:rPr>
          </w:rPrChange>
        </w:rPr>
        <w:t>hiển</w:t>
      </w:r>
      <w:proofErr w:type="spellEnd"/>
      <w:r w:rsidRPr="00B41112">
        <w:rPr>
          <w:sz w:val="26"/>
          <w:szCs w:val="26"/>
          <w:rPrChange w:id="22400" w:author="Le Minh Nghia" w:date="2019-10-09T10:56:00Z">
            <w:rPr>
              <w:sz w:val="26"/>
              <w:szCs w:val="26"/>
            </w:rPr>
          </w:rPrChange>
        </w:rPr>
        <w:t xml:space="preserve"> </w:t>
      </w:r>
      <w:proofErr w:type="spellStart"/>
      <w:r w:rsidRPr="00B41112">
        <w:rPr>
          <w:sz w:val="26"/>
          <w:szCs w:val="26"/>
          <w:rPrChange w:id="22401" w:author="Le Minh Nghia" w:date="2019-10-09T10:56:00Z">
            <w:rPr>
              <w:sz w:val="26"/>
              <w:szCs w:val="26"/>
            </w:rPr>
          </w:rPrChange>
        </w:rPr>
        <w:t>thị</w:t>
      </w:r>
      <w:proofErr w:type="spellEnd"/>
      <w:r w:rsidRPr="00B41112">
        <w:rPr>
          <w:sz w:val="26"/>
          <w:szCs w:val="26"/>
          <w:rPrChange w:id="22402" w:author="Le Minh Nghia" w:date="2019-10-09T10:56:00Z">
            <w:rPr>
              <w:sz w:val="26"/>
              <w:szCs w:val="26"/>
            </w:rPr>
          </w:rPrChange>
        </w:rPr>
        <w:t xml:space="preserve"> </w:t>
      </w:r>
      <w:proofErr w:type="spellStart"/>
      <w:r w:rsidRPr="00B41112">
        <w:rPr>
          <w:sz w:val="26"/>
          <w:szCs w:val="26"/>
          <w:rPrChange w:id="22403" w:author="Le Minh Nghia" w:date="2019-10-09T10:56:00Z">
            <w:rPr>
              <w:sz w:val="26"/>
              <w:szCs w:val="26"/>
            </w:rPr>
          </w:rPrChange>
        </w:rPr>
        <w:t>thông</w:t>
      </w:r>
      <w:proofErr w:type="spellEnd"/>
      <w:r w:rsidRPr="00B41112">
        <w:rPr>
          <w:sz w:val="26"/>
          <w:szCs w:val="26"/>
          <w:rPrChange w:id="22404" w:author="Le Minh Nghia" w:date="2019-10-09T10:56:00Z">
            <w:rPr>
              <w:sz w:val="26"/>
              <w:szCs w:val="26"/>
            </w:rPr>
          </w:rPrChange>
        </w:rPr>
        <w:t xml:space="preserve"> </w:t>
      </w:r>
      <w:proofErr w:type="spellStart"/>
      <w:r w:rsidRPr="00B41112">
        <w:rPr>
          <w:sz w:val="26"/>
          <w:szCs w:val="26"/>
          <w:rPrChange w:id="22405" w:author="Le Minh Nghia" w:date="2019-10-09T10:56:00Z">
            <w:rPr>
              <w:sz w:val="26"/>
              <w:szCs w:val="26"/>
            </w:rPr>
          </w:rPrChange>
        </w:rPr>
        <w:t>cần</w:t>
      </w:r>
      <w:proofErr w:type="spellEnd"/>
      <w:r w:rsidRPr="00B41112">
        <w:rPr>
          <w:sz w:val="26"/>
          <w:szCs w:val="26"/>
          <w:rPrChange w:id="22406" w:author="Le Minh Nghia" w:date="2019-10-09T10:56:00Z">
            <w:rPr>
              <w:sz w:val="26"/>
              <w:szCs w:val="26"/>
            </w:rPr>
          </w:rPrChange>
        </w:rPr>
        <w:t xml:space="preserve"> </w:t>
      </w:r>
      <w:proofErr w:type="spellStart"/>
      <w:r w:rsidRPr="00B41112">
        <w:rPr>
          <w:sz w:val="26"/>
          <w:szCs w:val="26"/>
          <w:rPrChange w:id="22407" w:author="Le Minh Nghia" w:date="2019-10-09T10:56:00Z">
            <w:rPr>
              <w:sz w:val="26"/>
              <w:szCs w:val="26"/>
            </w:rPr>
          </w:rPrChange>
        </w:rPr>
        <w:t>thiết</w:t>
      </w:r>
      <w:proofErr w:type="spellEnd"/>
      <w:r w:rsidRPr="00B41112">
        <w:rPr>
          <w:sz w:val="26"/>
          <w:szCs w:val="26"/>
          <w:rPrChange w:id="22408" w:author="Le Minh Nghia" w:date="2019-10-09T10:56:00Z">
            <w:rPr>
              <w:sz w:val="26"/>
              <w:szCs w:val="26"/>
            </w:rPr>
          </w:rPrChange>
        </w:rPr>
        <w:t xml:space="preserve"> </w:t>
      </w:r>
      <w:proofErr w:type="spellStart"/>
      <w:r w:rsidRPr="00B41112">
        <w:rPr>
          <w:sz w:val="26"/>
          <w:szCs w:val="26"/>
          <w:rPrChange w:id="22409" w:author="Le Minh Nghia" w:date="2019-10-09T10:56:00Z">
            <w:rPr>
              <w:sz w:val="26"/>
              <w:szCs w:val="26"/>
            </w:rPr>
          </w:rPrChange>
        </w:rPr>
        <w:t>của</w:t>
      </w:r>
      <w:proofErr w:type="spellEnd"/>
      <w:r w:rsidRPr="00B41112">
        <w:rPr>
          <w:sz w:val="26"/>
          <w:szCs w:val="26"/>
          <w:rPrChange w:id="22410" w:author="Le Minh Nghia" w:date="2019-10-09T10:56:00Z">
            <w:rPr>
              <w:sz w:val="26"/>
              <w:szCs w:val="26"/>
            </w:rPr>
          </w:rPrChange>
        </w:rPr>
        <w:t xml:space="preserve"> </w:t>
      </w:r>
      <w:proofErr w:type="spellStart"/>
      <w:r w:rsidRPr="00B41112">
        <w:rPr>
          <w:sz w:val="26"/>
          <w:szCs w:val="26"/>
          <w:rPrChange w:id="22411" w:author="Le Minh Nghia" w:date="2019-10-09T10:56:00Z">
            <w:rPr>
              <w:sz w:val="26"/>
              <w:szCs w:val="26"/>
            </w:rPr>
          </w:rPrChange>
        </w:rPr>
        <w:t>một</w:t>
      </w:r>
      <w:proofErr w:type="spellEnd"/>
      <w:r w:rsidR="00370EC3" w:rsidRPr="00B41112">
        <w:rPr>
          <w:sz w:val="26"/>
          <w:szCs w:val="26"/>
          <w:rPrChange w:id="22412" w:author="Le Minh Nghia" w:date="2019-10-09T10:56:00Z">
            <w:rPr>
              <w:sz w:val="26"/>
              <w:szCs w:val="26"/>
            </w:rPr>
          </w:rPrChange>
        </w:rPr>
        <w:t xml:space="preserve"> </w:t>
      </w:r>
      <w:proofErr w:type="spellStart"/>
      <w:r w:rsidR="00370EC3" w:rsidRPr="00B41112">
        <w:rPr>
          <w:sz w:val="26"/>
          <w:szCs w:val="26"/>
          <w:rPrChange w:id="22413" w:author="Le Minh Nghia" w:date="2019-10-09T10:56:00Z">
            <w:rPr>
              <w:sz w:val="26"/>
              <w:szCs w:val="26"/>
            </w:rPr>
          </w:rPrChange>
        </w:rPr>
        <w:t>cựu</w:t>
      </w:r>
      <w:proofErr w:type="spellEnd"/>
      <w:r w:rsidRPr="00B41112">
        <w:rPr>
          <w:sz w:val="26"/>
          <w:szCs w:val="26"/>
          <w:rPrChange w:id="22414" w:author="Le Minh Nghia" w:date="2019-10-09T10:56:00Z">
            <w:rPr>
              <w:sz w:val="26"/>
              <w:szCs w:val="26"/>
            </w:rPr>
          </w:rPrChange>
        </w:rPr>
        <w:t xml:space="preserve"> </w:t>
      </w:r>
      <w:proofErr w:type="spellStart"/>
      <w:r w:rsidRPr="00B41112">
        <w:rPr>
          <w:sz w:val="26"/>
          <w:szCs w:val="26"/>
          <w:rPrChange w:id="22415" w:author="Le Minh Nghia" w:date="2019-10-09T10:56:00Z">
            <w:rPr>
              <w:sz w:val="26"/>
              <w:szCs w:val="26"/>
            </w:rPr>
          </w:rPrChange>
        </w:rPr>
        <w:t>sinh</w:t>
      </w:r>
      <w:proofErr w:type="spellEnd"/>
      <w:r w:rsidRPr="00B41112">
        <w:rPr>
          <w:sz w:val="26"/>
          <w:szCs w:val="26"/>
          <w:rPrChange w:id="22416" w:author="Le Minh Nghia" w:date="2019-10-09T10:56:00Z">
            <w:rPr>
              <w:sz w:val="26"/>
              <w:szCs w:val="26"/>
            </w:rPr>
          </w:rPrChange>
        </w:rPr>
        <w:t xml:space="preserve"> </w:t>
      </w:r>
      <w:proofErr w:type="spellStart"/>
      <w:r w:rsidRPr="00B41112">
        <w:rPr>
          <w:sz w:val="26"/>
          <w:szCs w:val="26"/>
          <w:rPrChange w:id="22417" w:author="Le Minh Nghia" w:date="2019-10-09T10:56:00Z">
            <w:rPr>
              <w:sz w:val="26"/>
              <w:szCs w:val="26"/>
            </w:rPr>
          </w:rPrChange>
        </w:rPr>
        <w:t>viên</w:t>
      </w:r>
      <w:proofErr w:type="spellEnd"/>
      <w:r w:rsidRPr="00B41112">
        <w:rPr>
          <w:sz w:val="26"/>
          <w:szCs w:val="26"/>
          <w:rPrChange w:id="22418" w:author="Le Minh Nghia" w:date="2019-10-09T10:56:00Z">
            <w:rPr>
              <w:sz w:val="26"/>
              <w:szCs w:val="26"/>
            </w:rPr>
          </w:rPrChange>
        </w:rPr>
        <w:t xml:space="preserve"> ra </w:t>
      </w:r>
      <w:proofErr w:type="spellStart"/>
      <w:r w:rsidRPr="00B41112">
        <w:rPr>
          <w:sz w:val="26"/>
          <w:szCs w:val="26"/>
          <w:rPrChange w:id="22419" w:author="Le Minh Nghia" w:date="2019-10-09T10:56:00Z">
            <w:rPr>
              <w:sz w:val="26"/>
              <w:szCs w:val="26"/>
            </w:rPr>
          </w:rPrChange>
        </w:rPr>
        <w:t>giao</w:t>
      </w:r>
      <w:proofErr w:type="spellEnd"/>
      <w:r w:rsidRPr="00B41112">
        <w:rPr>
          <w:sz w:val="26"/>
          <w:szCs w:val="26"/>
          <w:rPrChange w:id="22420" w:author="Le Minh Nghia" w:date="2019-10-09T10:56:00Z">
            <w:rPr>
              <w:sz w:val="26"/>
              <w:szCs w:val="26"/>
            </w:rPr>
          </w:rPrChange>
        </w:rPr>
        <w:t xml:space="preserve"> </w:t>
      </w:r>
      <w:proofErr w:type="spellStart"/>
      <w:r w:rsidRPr="00B41112">
        <w:rPr>
          <w:sz w:val="26"/>
          <w:szCs w:val="26"/>
          <w:rPrChange w:id="22421" w:author="Le Minh Nghia" w:date="2019-10-09T10:56:00Z">
            <w:rPr>
              <w:sz w:val="26"/>
              <w:szCs w:val="26"/>
            </w:rPr>
          </w:rPrChange>
        </w:rPr>
        <w:t>diện</w:t>
      </w:r>
      <w:proofErr w:type="spellEnd"/>
      <w:r w:rsidRPr="00B41112">
        <w:rPr>
          <w:sz w:val="26"/>
          <w:szCs w:val="26"/>
          <w:rPrChange w:id="22422" w:author="Le Minh Nghia" w:date="2019-10-09T10:56:00Z">
            <w:rPr>
              <w:sz w:val="26"/>
              <w:szCs w:val="26"/>
            </w:rPr>
          </w:rPrChange>
        </w:rPr>
        <w:t xml:space="preserve"> </w:t>
      </w:r>
      <w:proofErr w:type="spellStart"/>
      <w:r w:rsidRPr="00B41112">
        <w:rPr>
          <w:sz w:val="26"/>
          <w:szCs w:val="26"/>
          <w:rPrChange w:id="22423" w:author="Le Minh Nghia" w:date="2019-10-09T10:56:00Z">
            <w:rPr>
              <w:sz w:val="26"/>
              <w:szCs w:val="26"/>
            </w:rPr>
          </w:rPrChange>
        </w:rPr>
        <w:t>gồm</w:t>
      </w:r>
      <w:proofErr w:type="spellEnd"/>
      <w:r w:rsidRPr="00B41112">
        <w:rPr>
          <w:sz w:val="26"/>
          <w:szCs w:val="26"/>
          <w:rPrChange w:id="22424" w:author="Le Minh Nghia" w:date="2019-10-09T10:56:00Z">
            <w:rPr>
              <w:sz w:val="26"/>
              <w:szCs w:val="26"/>
            </w:rPr>
          </w:rPrChange>
        </w:rPr>
        <w:t xml:space="preserve"> </w:t>
      </w:r>
      <w:proofErr w:type="spellStart"/>
      <w:r w:rsidRPr="00B41112">
        <w:rPr>
          <w:sz w:val="26"/>
          <w:szCs w:val="26"/>
          <w:rPrChange w:id="22425" w:author="Le Minh Nghia" w:date="2019-10-09T10:56:00Z">
            <w:rPr>
              <w:sz w:val="26"/>
              <w:szCs w:val="26"/>
            </w:rPr>
          </w:rPrChange>
        </w:rPr>
        <w:t>có</w:t>
      </w:r>
      <w:proofErr w:type="spellEnd"/>
      <w:r w:rsidRPr="00B41112">
        <w:rPr>
          <w:sz w:val="26"/>
          <w:szCs w:val="26"/>
          <w:rPrChange w:id="22426" w:author="Le Minh Nghia" w:date="2019-10-09T10:56:00Z">
            <w:rPr>
              <w:sz w:val="26"/>
              <w:szCs w:val="26"/>
            </w:rPr>
          </w:rPrChange>
        </w:rPr>
        <w:t xml:space="preserve"> </w:t>
      </w:r>
      <w:proofErr w:type="spellStart"/>
      <w:r w:rsidRPr="00B41112">
        <w:rPr>
          <w:sz w:val="26"/>
          <w:szCs w:val="26"/>
          <w:rPrChange w:id="22427" w:author="Le Minh Nghia" w:date="2019-10-09T10:56:00Z">
            <w:rPr>
              <w:sz w:val="26"/>
              <w:szCs w:val="26"/>
            </w:rPr>
          </w:rPrChange>
        </w:rPr>
        <w:t>các</w:t>
      </w:r>
      <w:proofErr w:type="spellEnd"/>
      <w:r w:rsidRPr="00B41112">
        <w:rPr>
          <w:sz w:val="26"/>
          <w:szCs w:val="26"/>
          <w:rPrChange w:id="22428" w:author="Le Minh Nghia" w:date="2019-10-09T10:56:00Z">
            <w:rPr>
              <w:sz w:val="26"/>
              <w:szCs w:val="26"/>
            </w:rPr>
          </w:rPrChange>
        </w:rPr>
        <w:t xml:space="preserve"> </w:t>
      </w:r>
      <w:proofErr w:type="spellStart"/>
      <w:r w:rsidRPr="00B41112">
        <w:rPr>
          <w:sz w:val="26"/>
          <w:szCs w:val="26"/>
          <w:rPrChange w:id="22429" w:author="Le Minh Nghia" w:date="2019-10-09T10:56:00Z">
            <w:rPr>
              <w:sz w:val="26"/>
              <w:szCs w:val="26"/>
            </w:rPr>
          </w:rPrChange>
        </w:rPr>
        <w:t>trường</w:t>
      </w:r>
      <w:proofErr w:type="spellEnd"/>
      <w:r w:rsidRPr="00B41112">
        <w:rPr>
          <w:sz w:val="26"/>
          <w:szCs w:val="26"/>
          <w:rPrChange w:id="22430" w:author="Le Minh Nghia" w:date="2019-10-09T10:56:00Z">
            <w:rPr>
              <w:sz w:val="26"/>
              <w:szCs w:val="26"/>
            </w:rPr>
          </w:rPrChange>
        </w:rPr>
        <w:t xml:space="preserve"> </w:t>
      </w:r>
      <w:proofErr w:type="spellStart"/>
      <w:r w:rsidRPr="00B41112">
        <w:rPr>
          <w:sz w:val="26"/>
          <w:szCs w:val="26"/>
          <w:rPrChange w:id="22431" w:author="Le Minh Nghia" w:date="2019-10-09T10:56:00Z">
            <w:rPr>
              <w:sz w:val="26"/>
              <w:szCs w:val="26"/>
            </w:rPr>
          </w:rPrChange>
        </w:rPr>
        <w:t>như</w:t>
      </w:r>
      <w:proofErr w:type="spellEnd"/>
      <w:r w:rsidRPr="00B41112">
        <w:rPr>
          <w:sz w:val="26"/>
          <w:szCs w:val="26"/>
          <w:rPrChange w:id="22432" w:author="Le Minh Nghia" w:date="2019-10-09T10:56:00Z">
            <w:rPr>
              <w:sz w:val="26"/>
              <w:szCs w:val="26"/>
            </w:rPr>
          </w:rPrChange>
        </w:rPr>
        <w:t xml:space="preserve">: STT, MSSV, </w:t>
      </w:r>
      <w:proofErr w:type="spellStart"/>
      <w:r w:rsidRPr="00B41112">
        <w:rPr>
          <w:sz w:val="26"/>
          <w:szCs w:val="26"/>
          <w:rPrChange w:id="22433" w:author="Le Minh Nghia" w:date="2019-10-09T10:56:00Z">
            <w:rPr>
              <w:sz w:val="26"/>
              <w:szCs w:val="26"/>
            </w:rPr>
          </w:rPrChange>
        </w:rPr>
        <w:t>Họ</w:t>
      </w:r>
      <w:proofErr w:type="spellEnd"/>
      <w:r w:rsidRPr="00B41112">
        <w:rPr>
          <w:sz w:val="26"/>
          <w:szCs w:val="26"/>
          <w:rPrChange w:id="22434" w:author="Le Minh Nghia" w:date="2019-10-09T10:56:00Z">
            <w:rPr>
              <w:sz w:val="26"/>
              <w:szCs w:val="26"/>
            </w:rPr>
          </w:rPrChange>
        </w:rPr>
        <w:t xml:space="preserve"> </w:t>
      </w:r>
      <w:proofErr w:type="spellStart"/>
      <w:r w:rsidRPr="00B41112">
        <w:rPr>
          <w:sz w:val="26"/>
          <w:szCs w:val="26"/>
          <w:rPrChange w:id="22435" w:author="Le Minh Nghia" w:date="2019-10-09T10:56:00Z">
            <w:rPr>
              <w:sz w:val="26"/>
              <w:szCs w:val="26"/>
            </w:rPr>
          </w:rPrChange>
        </w:rPr>
        <w:t>và</w:t>
      </w:r>
      <w:proofErr w:type="spellEnd"/>
      <w:r w:rsidRPr="00B41112">
        <w:rPr>
          <w:sz w:val="26"/>
          <w:szCs w:val="26"/>
          <w:rPrChange w:id="22436" w:author="Le Minh Nghia" w:date="2019-10-09T10:56:00Z">
            <w:rPr>
              <w:sz w:val="26"/>
              <w:szCs w:val="26"/>
            </w:rPr>
          </w:rPrChange>
        </w:rPr>
        <w:t xml:space="preserve"> </w:t>
      </w:r>
      <w:proofErr w:type="spellStart"/>
      <w:r w:rsidRPr="00B41112">
        <w:rPr>
          <w:sz w:val="26"/>
          <w:szCs w:val="26"/>
          <w:rPrChange w:id="22437" w:author="Le Minh Nghia" w:date="2019-10-09T10:56:00Z">
            <w:rPr>
              <w:sz w:val="26"/>
              <w:szCs w:val="26"/>
            </w:rPr>
          </w:rPrChange>
        </w:rPr>
        <w:t>tên</w:t>
      </w:r>
      <w:proofErr w:type="spellEnd"/>
      <w:r w:rsidRPr="00B41112">
        <w:rPr>
          <w:sz w:val="26"/>
          <w:szCs w:val="26"/>
          <w:rPrChange w:id="22438" w:author="Le Minh Nghia" w:date="2019-10-09T10:56:00Z">
            <w:rPr>
              <w:sz w:val="26"/>
              <w:szCs w:val="26"/>
            </w:rPr>
          </w:rPrChange>
        </w:rPr>
        <w:t xml:space="preserve">, </w:t>
      </w:r>
      <w:proofErr w:type="spellStart"/>
      <w:r w:rsidRPr="00B41112">
        <w:rPr>
          <w:sz w:val="26"/>
          <w:szCs w:val="26"/>
          <w:rPrChange w:id="22439" w:author="Le Minh Nghia" w:date="2019-10-09T10:56:00Z">
            <w:rPr>
              <w:sz w:val="26"/>
              <w:szCs w:val="26"/>
            </w:rPr>
          </w:rPrChange>
        </w:rPr>
        <w:t>Số</w:t>
      </w:r>
      <w:proofErr w:type="spellEnd"/>
      <w:r w:rsidRPr="00B41112">
        <w:rPr>
          <w:sz w:val="26"/>
          <w:szCs w:val="26"/>
          <w:rPrChange w:id="22440" w:author="Le Minh Nghia" w:date="2019-10-09T10:56:00Z">
            <w:rPr>
              <w:sz w:val="26"/>
              <w:szCs w:val="26"/>
            </w:rPr>
          </w:rPrChange>
        </w:rPr>
        <w:t xml:space="preserve"> </w:t>
      </w:r>
      <w:proofErr w:type="spellStart"/>
      <w:r w:rsidRPr="00B41112">
        <w:rPr>
          <w:sz w:val="26"/>
          <w:szCs w:val="26"/>
          <w:rPrChange w:id="22441" w:author="Le Minh Nghia" w:date="2019-10-09T10:56:00Z">
            <w:rPr>
              <w:sz w:val="26"/>
              <w:szCs w:val="26"/>
            </w:rPr>
          </w:rPrChange>
        </w:rPr>
        <w:t>điện</w:t>
      </w:r>
      <w:proofErr w:type="spellEnd"/>
      <w:r w:rsidRPr="00B41112">
        <w:rPr>
          <w:sz w:val="26"/>
          <w:szCs w:val="26"/>
          <w:rPrChange w:id="22442" w:author="Le Minh Nghia" w:date="2019-10-09T10:56:00Z">
            <w:rPr>
              <w:sz w:val="26"/>
              <w:szCs w:val="26"/>
            </w:rPr>
          </w:rPrChange>
        </w:rPr>
        <w:t xml:space="preserve"> </w:t>
      </w:r>
      <w:proofErr w:type="spellStart"/>
      <w:r w:rsidRPr="00B41112">
        <w:rPr>
          <w:sz w:val="26"/>
          <w:szCs w:val="26"/>
          <w:rPrChange w:id="22443" w:author="Le Minh Nghia" w:date="2019-10-09T10:56:00Z">
            <w:rPr>
              <w:sz w:val="26"/>
              <w:szCs w:val="26"/>
            </w:rPr>
          </w:rPrChange>
        </w:rPr>
        <w:t>thoại</w:t>
      </w:r>
      <w:proofErr w:type="spellEnd"/>
      <w:r w:rsidRPr="00B41112">
        <w:rPr>
          <w:sz w:val="26"/>
          <w:szCs w:val="26"/>
          <w:rPrChange w:id="22444" w:author="Le Minh Nghia" w:date="2019-10-09T10:56:00Z">
            <w:rPr>
              <w:sz w:val="26"/>
              <w:szCs w:val="26"/>
            </w:rPr>
          </w:rPrChange>
        </w:rPr>
        <w:t xml:space="preserve">, Email, </w:t>
      </w:r>
      <w:proofErr w:type="spellStart"/>
      <w:r w:rsidRPr="00B41112">
        <w:rPr>
          <w:sz w:val="26"/>
          <w:szCs w:val="26"/>
          <w:rPrChange w:id="22445" w:author="Le Minh Nghia" w:date="2019-10-09T10:56:00Z">
            <w:rPr>
              <w:sz w:val="26"/>
              <w:szCs w:val="26"/>
            </w:rPr>
          </w:rPrChange>
        </w:rPr>
        <w:t>Mã</w:t>
      </w:r>
      <w:proofErr w:type="spellEnd"/>
      <w:r w:rsidRPr="00B41112">
        <w:rPr>
          <w:sz w:val="26"/>
          <w:szCs w:val="26"/>
          <w:rPrChange w:id="22446" w:author="Le Minh Nghia" w:date="2019-10-09T10:56:00Z">
            <w:rPr>
              <w:sz w:val="26"/>
              <w:szCs w:val="26"/>
            </w:rPr>
          </w:rPrChange>
        </w:rPr>
        <w:t xml:space="preserve"> </w:t>
      </w:r>
      <w:proofErr w:type="spellStart"/>
      <w:r w:rsidRPr="00B41112">
        <w:rPr>
          <w:sz w:val="26"/>
          <w:szCs w:val="26"/>
          <w:rPrChange w:id="22447" w:author="Le Minh Nghia" w:date="2019-10-09T10:56:00Z">
            <w:rPr>
              <w:sz w:val="26"/>
              <w:szCs w:val="26"/>
            </w:rPr>
          </w:rPrChange>
        </w:rPr>
        <w:t>lớp</w:t>
      </w:r>
      <w:proofErr w:type="spellEnd"/>
      <w:r w:rsidRPr="00B41112">
        <w:rPr>
          <w:sz w:val="26"/>
          <w:szCs w:val="26"/>
          <w:rPrChange w:id="22448" w:author="Le Minh Nghia" w:date="2019-10-09T10:56:00Z">
            <w:rPr>
              <w:sz w:val="26"/>
              <w:szCs w:val="26"/>
            </w:rPr>
          </w:rPrChange>
        </w:rPr>
        <w:t xml:space="preserve">, </w:t>
      </w:r>
      <w:proofErr w:type="spellStart"/>
      <w:r w:rsidRPr="00B41112">
        <w:rPr>
          <w:sz w:val="26"/>
          <w:szCs w:val="26"/>
          <w:rPrChange w:id="22449" w:author="Le Minh Nghia" w:date="2019-10-09T10:56:00Z">
            <w:rPr>
              <w:sz w:val="26"/>
              <w:szCs w:val="26"/>
            </w:rPr>
          </w:rPrChange>
        </w:rPr>
        <w:t>Tên</w:t>
      </w:r>
      <w:proofErr w:type="spellEnd"/>
      <w:r w:rsidRPr="00B41112">
        <w:rPr>
          <w:sz w:val="26"/>
          <w:szCs w:val="26"/>
          <w:rPrChange w:id="22450" w:author="Le Minh Nghia" w:date="2019-10-09T10:56:00Z">
            <w:rPr>
              <w:sz w:val="26"/>
              <w:szCs w:val="26"/>
            </w:rPr>
          </w:rPrChange>
        </w:rPr>
        <w:t xml:space="preserve"> </w:t>
      </w:r>
      <w:proofErr w:type="spellStart"/>
      <w:r w:rsidRPr="00B41112">
        <w:rPr>
          <w:sz w:val="26"/>
          <w:szCs w:val="26"/>
          <w:rPrChange w:id="22451" w:author="Le Minh Nghia" w:date="2019-10-09T10:56:00Z">
            <w:rPr>
              <w:sz w:val="26"/>
              <w:szCs w:val="26"/>
            </w:rPr>
          </w:rPrChange>
        </w:rPr>
        <w:t>lớp</w:t>
      </w:r>
      <w:proofErr w:type="spellEnd"/>
      <w:r w:rsidRPr="00B41112">
        <w:rPr>
          <w:sz w:val="26"/>
          <w:szCs w:val="26"/>
          <w:rPrChange w:id="22452" w:author="Le Minh Nghia" w:date="2019-10-09T10:56:00Z">
            <w:rPr>
              <w:sz w:val="26"/>
              <w:szCs w:val="26"/>
            </w:rPr>
          </w:rPrChange>
        </w:rPr>
        <w:t xml:space="preserve"> </w:t>
      </w:r>
      <w:proofErr w:type="spellStart"/>
      <w:r w:rsidRPr="00B41112">
        <w:rPr>
          <w:sz w:val="26"/>
          <w:szCs w:val="26"/>
          <w:rPrChange w:id="22453" w:author="Le Minh Nghia" w:date="2019-10-09T10:56:00Z">
            <w:rPr>
              <w:sz w:val="26"/>
              <w:szCs w:val="26"/>
            </w:rPr>
          </w:rPrChange>
        </w:rPr>
        <w:t>và</w:t>
      </w:r>
      <w:proofErr w:type="spellEnd"/>
      <w:r w:rsidRPr="00B41112">
        <w:rPr>
          <w:sz w:val="26"/>
          <w:szCs w:val="26"/>
          <w:rPrChange w:id="22454" w:author="Le Minh Nghia" w:date="2019-10-09T10:56:00Z">
            <w:rPr>
              <w:sz w:val="26"/>
              <w:szCs w:val="26"/>
            </w:rPr>
          </w:rPrChange>
        </w:rPr>
        <w:t xml:space="preserve"> </w:t>
      </w:r>
      <w:proofErr w:type="spellStart"/>
      <w:r w:rsidRPr="00B41112">
        <w:rPr>
          <w:sz w:val="26"/>
          <w:szCs w:val="26"/>
          <w:rPrChange w:id="22455" w:author="Le Minh Nghia" w:date="2019-10-09T10:56:00Z">
            <w:rPr>
              <w:sz w:val="26"/>
              <w:szCs w:val="26"/>
            </w:rPr>
          </w:rPrChange>
        </w:rPr>
        <w:t>Chức</w:t>
      </w:r>
      <w:proofErr w:type="spellEnd"/>
      <w:r w:rsidRPr="00B41112">
        <w:rPr>
          <w:sz w:val="26"/>
          <w:szCs w:val="26"/>
          <w:rPrChange w:id="22456" w:author="Le Minh Nghia" w:date="2019-10-09T10:56:00Z">
            <w:rPr>
              <w:sz w:val="26"/>
              <w:szCs w:val="26"/>
            </w:rPr>
          </w:rPrChange>
        </w:rPr>
        <w:t xml:space="preserve"> </w:t>
      </w:r>
      <w:proofErr w:type="spellStart"/>
      <w:r w:rsidRPr="00B41112">
        <w:rPr>
          <w:sz w:val="26"/>
          <w:szCs w:val="26"/>
          <w:rPrChange w:id="22457" w:author="Le Minh Nghia" w:date="2019-10-09T10:56:00Z">
            <w:rPr>
              <w:sz w:val="26"/>
              <w:szCs w:val="26"/>
            </w:rPr>
          </w:rPrChange>
        </w:rPr>
        <w:t>năng</w:t>
      </w:r>
      <w:proofErr w:type="spellEnd"/>
      <w:r w:rsidRPr="00B41112">
        <w:rPr>
          <w:sz w:val="26"/>
          <w:szCs w:val="26"/>
          <w:rPrChange w:id="22458" w:author="Le Minh Nghia" w:date="2019-10-09T10:56:00Z">
            <w:rPr>
              <w:sz w:val="26"/>
              <w:szCs w:val="26"/>
            </w:rPr>
          </w:rPrChange>
        </w:rPr>
        <w:t xml:space="preserve">. </w:t>
      </w:r>
      <w:proofErr w:type="spellStart"/>
      <w:r w:rsidRPr="00B41112">
        <w:rPr>
          <w:sz w:val="26"/>
          <w:szCs w:val="26"/>
          <w:rPrChange w:id="22459" w:author="Le Minh Nghia" w:date="2019-10-09T10:56:00Z">
            <w:rPr>
              <w:sz w:val="26"/>
              <w:szCs w:val="26"/>
            </w:rPr>
          </w:rPrChange>
        </w:rPr>
        <w:t>Trong</w:t>
      </w:r>
      <w:proofErr w:type="spellEnd"/>
      <w:r w:rsidRPr="00B41112">
        <w:rPr>
          <w:sz w:val="26"/>
          <w:szCs w:val="26"/>
          <w:rPrChange w:id="22460" w:author="Le Minh Nghia" w:date="2019-10-09T10:56:00Z">
            <w:rPr>
              <w:sz w:val="26"/>
              <w:szCs w:val="26"/>
            </w:rPr>
          </w:rPrChange>
        </w:rPr>
        <w:t xml:space="preserve"> </w:t>
      </w:r>
      <w:proofErr w:type="spellStart"/>
      <w:r w:rsidRPr="00B41112">
        <w:rPr>
          <w:sz w:val="26"/>
          <w:szCs w:val="26"/>
          <w:rPrChange w:id="22461" w:author="Le Minh Nghia" w:date="2019-10-09T10:56:00Z">
            <w:rPr>
              <w:sz w:val="26"/>
              <w:szCs w:val="26"/>
            </w:rPr>
          </w:rPrChange>
        </w:rPr>
        <w:t>phần</w:t>
      </w:r>
      <w:proofErr w:type="spellEnd"/>
      <w:r w:rsidRPr="00B41112">
        <w:rPr>
          <w:sz w:val="26"/>
          <w:szCs w:val="26"/>
          <w:rPrChange w:id="22462" w:author="Le Minh Nghia" w:date="2019-10-09T10:56:00Z">
            <w:rPr>
              <w:sz w:val="26"/>
              <w:szCs w:val="26"/>
            </w:rPr>
          </w:rPrChange>
        </w:rPr>
        <w:t xml:space="preserve"> </w:t>
      </w:r>
      <w:proofErr w:type="spellStart"/>
      <w:r w:rsidRPr="00B41112">
        <w:rPr>
          <w:sz w:val="26"/>
          <w:szCs w:val="26"/>
          <w:rPrChange w:id="22463" w:author="Le Minh Nghia" w:date="2019-10-09T10:56:00Z">
            <w:rPr>
              <w:sz w:val="26"/>
              <w:szCs w:val="26"/>
            </w:rPr>
          </w:rPrChange>
        </w:rPr>
        <w:t>chức</w:t>
      </w:r>
      <w:proofErr w:type="spellEnd"/>
      <w:r w:rsidRPr="00B41112">
        <w:rPr>
          <w:sz w:val="26"/>
          <w:szCs w:val="26"/>
          <w:rPrChange w:id="22464" w:author="Le Minh Nghia" w:date="2019-10-09T10:56:00Z">
            <w:rPr>
              <w:sz w:val="26"/>
              <w:szCs w:val="26"/>
            </w:rPr>
          </w:rPrChange>
        </w:rPr>
        <w:t xml:space="preserve"> </w:t>
      </w:r>
      <w:proofErr w:type="spellStart"/>
      <w:r w:rsidRPr="00B41112">
        <w:rPr>
          <w:sz w:val="26"/>
          <w:szCs w:val="26"/>
          <w:rPrChange w:id="22465" w:author="Le Minh Nghia" w:date="2019-10-09T10:56:00Z">
            <w:rPr>
              <w:sz w:val="26"/>
              <w:szCs w:val="26"/>
            </w:rPr>
          </w:rPrChange>
        </w:rPr>
        <w:t>năng</w:t>
      </w:r>
      <w:proofErr w:type="spellEnd"/>
      <w:r w:rsidRPr="00B41112">
        <w:rPr>
          <w:sz w:val="26"/>
          <w:szCs w:val="26"/>
          <w:rPrChange w:id="22466" w:author="Le Minh Nghia" w:date="2019-10-09T10:56:00Z">
            <w:rPr>
              <w:sz w:val="26"/>
              <w:szCs w:val="26"/>
            </w:rPr>
          </w:rPrChange>
        </w:rPr>
        <w:t xml:space="preserve"> bao </w:t>
      </w:r>
      <w:proofErr w:type="spellStart"/>
      <w:r w:rsidRPr="00B41112">
        <w:rPr>
          <w:sz w:val="26"/>
          <w:szCs w:val="26"/>
          <w:rPrChange w:id="22467" w:author="Le Minh Nghia" w:date="2019-10-09T10:56:00Z">
            <w:rPr>
              <w:sz w:val="26"/>
              <w:szCs w:val="26"/>
            </w:rPr>
          </w:rPrChange>
        </w:rPr>
        <w:t>gồm</w:t>
      </w:r>
      <w:proofErr w:type="spellEnd"/>
      <w:r w:rsidRPr="00B41112">
        <w:rPr>
          <w:sz w:val="26"/>
          <w:szCs w:val="26"/>
          <w:rPrChange w:id="22468" w:author="Le Minh Nghia" w:date="2019-10-09T10:56:00Z">
            <w:rPr>
              <w:sz w:val="26"/>
              <w:szCs w:val="26"/>
            </w:rPr>
          </w:rPrChange>
        </w:rPr>
        <w:t xml:space="preserve"> 3 </w:t>
      </w:r>
      <w:proofErr w:type="spellStart"/>
      <w:r w:rsidRPr="00B41112">
        <w:rPr>
          <w:sz w:val="26"/>
          <w:szCs w:val="26"/>
          <w:rPrChange w:id="22469" w:author="Le Minh Nghia" w:date="2019-10-09T10:56:00Z">
            <w:rPr>
              <w:sz w:val="26"/>
              <w:szCs w:val="26"/>
            </w:rPr>
          </w:rPrChange>
        </w:rPr>
        <w:t>chức</w:t>
      </w:r>
      <w:proofErr w:type="spellEnd"/>
      <w:r w:rsidRPr="00B41112">
        <w:rPr>
          <w:sz w:val="26"/>
          <w:szCs w:val="26"/>
          <w:rPrChange w:id="22470" w:author="Le Minh Nghia" w:date="2019-10-09T10:56:00Z">
            <w:rPr>
              <w:sz w:val="26"/>
              <w:szCs w:val="26"/>
            </w:rPr>
          </w:rPrChange>
        </w:rPr>
        <w:t xml:space="preserve"> </w:t>
      </w:r>
      <w:proofErr w:type="spellStart"/>
      <w:r w:rsidRPr="00B41112">
        <w:rPr>
          <w:sz w:val="26"/>
          <w:szCs w:val="26"/>
          <w:rPrChange w:id="22471" w:author="Le Minh Nghia" w:date="2019-10-09T10:56:00Z">
            <w:rPr>
              <w:sz w:val="26"/>
              <w:szCs w:val="26"/>
            </w:rPr>
          </w:rPrChange>
        </w:rPr>
        <w:t>năng</w:t>
      </w:r>
      <w:proofErr w:type="spellEnd"/>
      <w:r w:rsidRPr="00B41112">
        <w:rPr>
          <w:sz w:val="26"/>
          <w:szCs w:val="26"/>
          <w:rPrChange w:id="22472" w:author="Le Minh Nghia" w:date="2019-10-09T10:56:00Z">
            <w:rPr>
              <w:sz w:val="26"/>
              <w:szCs w:val="26"/>
            </w:rPr>
          </w:rPrChange>
        </w:rPr>
        <w:t xml:space="preserve"> </w:t>
      </w:r>
      <w:proofErr w:type="spellStart"/>
      <w:r w:rsidRPr="00B41112">
        <w:rPr>
          <w:sz w:val="26"/>
          <w:szCs w:val="26"/>
          <w:rPrChange w:id="22473" w:author="Le Minh Nghia" w:date="2019-10-09T10:56:00Z">
            <w:rPr>
              <w:sz w:val="26"/>
              <w:szCs w:val="26"/>
            </w:rPr>
          </w:rPrChange>
        </w:rPr>
        <w:t>tương</w:t>
      </w:r>
      <w:proofErr w:type="spellEnd"/>
      <w:r w:rsidRPr="00B41112">
        <w:rPr>
          <w:sz w:val="26"/>
          <w:szCs w:val="26"/>
          <w:rPrChange w:id="22474" w:author="Le Minh Nghia" w:date="2019-10-09T10:56:00Z">
            <w:rPr>
              <w:sz w:val="26"/>
              <w:szCs w:val="26"/>
            </w:rPr>
          </w:rPrChange>
        </w:rPr>
        <w:t xml:space="preserve"> </w:t>
      </w:r>
      <w:proofErr w:type="spellStart"/>
      <w:r w:rsidRPr="00B41112">
        <w:rPr>
          <w:sz w:val="26"/>
          <w:szCs w:val="26"/>
          <w:rPrChange w:id="22475" w:author="Le Minh Nghia" w:date="2019-10-09T10:56:00Z">
            <w:rPr>
              <w:sz w:val="26"/>
              <w:szCs w:val="26"/>
            </w:rPr>
          </w:rPrChange>
        </w:rPr>
        <w:t>ứng</w:t>
      </w:r>
      <w:proofErr w:type="spellEnd"/>
      <w:r w:rsidRPr="00B41112">
        <w:rPr>
          <w:sz w:val="26"/>
          <w:szCs w:val="26"/>
          <w:rPrChange w:id="22476" w:author="Le Minh Nghia" w:date="2019-10-09T10:56:00Z">
            <w:rPr>
              <w:sz w:val="26"/>
              <w:szCs w:val="26"/>
            </w:rPr>
          </w:rPrChange>
        </w:rPr>
        <w:t xml:space="preserve"> </w:t>
      </w:r>
      <w:proofErr w:type="spellStart"/>
      <w:r w:rsidRPr="00B41112">
        <w:rPr>
          <w:sz w:val="26"/>
          <w:szCs w:val="26"/>
          <w:rPrChange w:id="22477" w:author="Le Minh Nghia" w:date="2019-10-09T10:56:00Z">
            <w:rPr>
              <w:sz w:val="26"/>
              <w:szCs w:val="26"/>
            </w:rPr>
          </w:rPrChange>
        </w:rPr>
        <w:t>với</w:t>
      </w:r>
      <w:proofErr w:type="spellEnd"/>
      <w:r w:rsidRPr="00B41112">
        <w:rPr>
          <w:sz w:val="26"/>
          <w:szCs w:val="26"/>
          <w:rPrChange w:id="22478" w:author="Le Minh Nghia" w:date="2019-10-09T10:56:00Z">
            <w:rPr>
              <w:sz w:val="26"/>
              <w:szCs w:val="26"/>
            </w:rPr>
          </w:rPrChange>
        </w:rPr>
        <w:t xml:space="preserve"> </w:t>
      </w:r>
      <w:proofErr w:type="spellStart"/>
      <w:r w:rsidRPr="00B41112">
        <w:rPr>
          <w:sz w:val="26"/>
          <w:szCs w:val="26"/>
          <w:rPrChange w:id="22479" w:author="Le Minh Nghia" w:date="2019-10-09T10:56:00Z">
            <w:rPr>
              <w:sz w:val="26"/>
              <w:szCs w:val="26"/>
            </w:rPr>
          </w:rPrChange>
        </w:rPr>
        <w:t>ba</w:t>
      </w:r>
      <w:proofErr w:type="spellEnd"/>
      <w:r w:rsidRPr="00B41112">
        <w:rPr>
          <w:sz w:val="26"/>
          <w:szCs w:val="26"/>
          <w:rPrChange w:id="22480" w:author="Le Minh Nghia" w:date="2019-10-09T10:56:00Z">
            <w:rPr>
              <w:sz w:val="26"/>
              <w:szCs w:val="26"/>
            </w:rPr>
          </w:rPrChange>
        </w:rPr>
        <w:t xml:space="preserve"> icon </w:t>
      </w:r>
      <w:proofErr w:type="spellStart"/>
      <w:r w:rsidRPr="00B41112">
        <w:rPr>
          <w:sz w:val="26"/>
          <w:szCs w:val="26"/>
          <w:rPrChange w:id="22481" w:author="Le Minh Nghia" w:date="2019-10-09T10:56:00Z">
            <w:rPr>
              <w:sz w:val="26"/>
              <w:szCs w:val="26"/>
            </w:rPr>
          </w:rPrChange>
        </w:rPr>
        <w:t>đó</w:t>
      </w:r>
      <w:proofErr w:type="spellEnd"/>
      <w:r w:rsidRPr="00B41112">
        <w:rPr>
          <w:sz w:val="26"/>
          <w:szCs w:val="26"/>
          <w:rPrChange w:id="22482" w:author="Le Minh Nghia" w:date="2019-10-09T10:56:00Z">
            <w:rPr>
              <w:sz w:val="26"/>
              <w:szCs w:val="26"/>
            </w:rPr>
          </w:rPrChange>
        </w:rPr>
        <w:t xml:space="preserve"> </w:t>
      </w:r>
      <w:proofErr w:type="spellStart"/>
      <w:r w:rsidRPr="00B41112">
        <w:rPr>
          <w:sz w:val="26"/>
          <w:szCs w:val="26"/>
          <w:rPrChange w:id="22483" w:author="Le Minh Nghia" w:date="2019-10-09T10:56:00Z">
            <w:rPr>
              <w:sz w:val="26"/>
              <w:szCs w:val="26"/>
            </w:rPr>
          </w:rPrChange>
        </w:rPr>
        <w:t>là</w:t>
      </w:r>
      <w:proofErr w:type="spellEnd"/>
      <w:r w:rsidRPr="00B41112">
        <w:rPr>
          <w:sz w:val="26"/>
          <w:szCs w:val="26"/>
          <w:rPrChange w:id="22484" w:author="Le Minh Nghia" w:date="2019-10-09T10:56:00Z">
            <w:rPr>
              <w:sz w:val="26"/>
              <w:szCs w:val="26"/>
            </w:rPr>
          </w:rPrChange>
        </w:rPr>
        <w:t xml:space="preserve"> </w:t>
      </w:r>
      <w:proofErr w:type="spellStart"/>
      <w:r w:rsidRPr="00B41112">
        <w:rPr>
          <w:sz w:val="26"/>
          <w:szCs w:val="26"/>
          <w:rPrChange w:id="22485" w:author="Le Minh Nghia" w:date="2019-10-09T10:56:00Z">
            <w:rPr>
              <w:sz w:val="26"/>
              <w:szCs w:val="26"/>
            </w:rPr>
          </w:rPrChange>
        </w:rPr>
        <w:t>hiển</w:t>
      </w:r>
      <w:proofErr w:type="spellEnd"/>
      <w:r w:rsidRPr="00B41112">
        <w:rPr>
          <w:sz w:val="26"/>
          <w:szCs w:val="26"/>
          <w:rPrChange w:id="22486" w:author="Le Minh Nghia" w:date="2019-10-09T10:56:00Z">
            <w:rPr>
              <w:sz w:val="26"/>
              <w:szCs w:val="26"/>
            </w:rPr>
          </w:rPrChange>
        </w:rPr>
        <w:t xml:space="preserve"> </w:t>
      </w:r>
      <w:proofErr w:type="spellStart"/>
      <w:r w:rsidRPr="00B41112">
        <w:rPr>
          <w:sz w:val="26"/>
          <w:szCs w:val="26"/>
          <w:rPrChange w:id="22487" w:author="Le Minh Nghia" w:date="2019-10-09T10:56:00Z">
            <w:rPr>
              <w:sz w:val="26"/>
              <w:szCs w:val="26"/>
            </w:rPr>
          </w:rPrChange>
        </w:rPr>
        <w:t>thị</w:t>
      </w:r>
      <w:proofErr w:type="spellEnd"/>
      <w:r w:rsidRPr="00B41112">
        <w:rPr>
          <w:sz w:val="26"/>
          <w:szCs w:val="26"/>
          <w:rPrChange w:id="22488" w:author="Le Minh Nghia" w:date="2019-10-09T10:56:00Z">
            <w:rPr>
              <w:sz w:val="26"/>
              <w:szCs w:val="26"/>
            </w:rPr>
          </w:rPrChange>
        </w:rPr>
        <w:t xml:space="preserve">, </w:t>
      </w:r>
      <w:proofErr w:type="spellStart"/>
      <w:r w:rsidRPr="00B41112">
        <w:rPr>
          <w:sz w:val="26"/>
          <w:szCs w:val="26"/>
          <w:rPrChange w:id="22489" w:author="Le Minh Nghia" w:date="2019-10-09T10:56:00Z">
            <w:rPr>
              <w:sz w:val="26"/>
              <w:szCs w:val="26"/>
            </w:rPr>
          </w:rPrChange>
        </w:rPr>
        <w:t>sửa</w:t>
      </w:r>
      <w:proofErr w:type="spellEnd"/>
      <w:r w:rsidRPr="00B41112">
        <w:rPr>
          <w:sz w:val="26"/>
          <w:szCs w:val="26"/>
          <w:rPrChange w:id="22490" w:author="Le Minh Nghia" w:date="2019-10-09T10:56:00Z">
            <w:rPr>
              <w:sz w:val="26"/>
              <w:szCs w:val="26"/>
            </w:rPr>
          </w:rPrChange>
        </w:rPr>
        <w:t xml:space="preserve">, </w:t>
      </w:r>
      <w:proofErr w:type="spellStart"/>
      <w:r w:rsidRPr="00B41112">
        <w:rPr>
          <w:sz w:val="26"/>
          <w:szCs w:val="26"/>
          <w:rPrChange w:id="22491" w:author="Le Minh Nghia" w:date="2019-10-09T10:56:00Z">
            <w:rPr>
              <w:sz w:val="26"/>
              <w:szCs w:val="26"/>
            </w:rPr>
          </w:rPrChange>
        </w:rPr>
        <w:t>xóa</w:t>
      </w:r>
      <w:proofErr w:type="spellEnd"/>
      <w:r w:rsidRPr="00B41112">
        <w:rPr>
          <w:sz w:val="26"/>
          <w:szCs w:val="26"/>
          <w:rPrChange w:id="22492" w:author="Le Minh Nghia" w:date="2019-10-09T10:56:00Z">
            <w:rPr>
              <w:sz w:val="26"/>
              <w:szCs w:val="26"/>
            </w:rPr>
          </w:rPrChange>
        </w:rPr>
        <w:t>.</w:t>
      </w:r>
    </w:p>
    <w:p w:rsidR="001308DA" w:rsidRPr="00B41112" w:rsidRDefault="001308DA">
      <w:pPr>
        <w:pStyle w:val="ListParagraph"/>
        <w:numPr>
          <w:ilvl w:val="0"/>
          <w:numId w:val="5"/>
        </w:numPr>
        <w:ind w:left="360"/>
        <w:rPr>
          <w:sz w:val="26"/>
          <w:szCs w:val="26"/>
          <w:rPrChange w:id="22493" w:author="Le Minh Nghia" w:date="2019-10-09T10:56:00Z">
            <w:rPr>
              <w:sz w:val="26"/>
              <w:szCs w:val="26"/>
            </w:rPr>
          </w:rPrChange>
        </w:rPr>
        <w:pPrChange w:id="22494" w:author="Le Minh Nghia" w:date="2019-10-09T10:34:00Z">
          <w:pPr>
            <w:pStyle w:val="ListParagraph"/>
            <w:numPr>
              <w:numId w:val="5"/>
            </w:numPr>
            <w:ind w:left="1440" w:hanging="360"/>
          </w:pPr>
        </w:pPrChange>
      </w:pPr>
      <w:r w:rsidRPr="00B41112">
        <w:rPr>
          <w:sz w:val="26"/>
          <w:szCs w:val="26"/>
          <w:rPrChange w:id="22495" w:author="Le Minh Nghia" w:date="2019-10-09T10:56:00Z">
            <w:rPr>
              <w:sz w:val="26"/>
              <w:szCs w:val="26"/>
            </w:rPr>
          </w:rPrChange>
        </w:rPr>
        <w:t xml:space="preserve">Sau </w:t>
      </w:r>
      <w:proofErr w:type="spellStart"/>
      <w:r w:rsidRPr="00B41112">
        <w:rPr>
          <w:sz w:val="26"/>
          <w:szCs w:val="26"/>
          <w:rPrChange w:id="22496" w:author="Le Minh Nghia" w:date="2019-10-09T10:56:00Z">
            <w:rPr>
              <w:sz w:val="26"/>
              <w:szCs w:val="26"/>
            </w:rPr>
          </w:rPrChange>
        </w:rPr>
        <w:t>khi</w:t>
      </w:r>
      <w:proofErr w:type="spellEnd"/>
      <w:r w:rsidRPr="00B41112">
        <w:rPr>
          <w:sz w:val="26"/>
          <w:szCs w:val="26"/>
          <w:rPrChange w:id="22497" w:author="Le Minh Nghia" w:date="2019-10-09T10:56:00Z">
            <w:rPr>
              <w:sz w:val="26"/>
              <w:szCs w:val="26"/>
            </w:rPr>
          </w:rPrChange>
        </w:rPr>
        <w:t xml:space="preserve"> </w:t>
      </w:r>
      <w:proofErr w:type="spellStart"/>
      <w:r w:rsidRPr="00B41112">
        <w:rPr>
          <w:sz w:val="26"/>
          <w:szCs w:val="26"/>
          <w:rPrChange w:id="22498" w:author="Le Minh Nghia" w:date="2019-10-09T10:56:00Z">
            <w:rPr>
              <w:sz w:val="26"/>
              <w:szCs w:val="26"/>
            </w:rPr>
          </w:rPrChange>
        </w:rPr>
        <w:t>nhấn</w:t>
      </w:r>
      <w:proofErr w:type="spellEnd"/>
      <w:r w:rsidRPr="00B41112">
        <w:rPr>
          <w:sz w:val="26"/>
          <w:szCs w:val="26"/>
          <w:rPrChange w:id="22499" w:author="Le Minh Nghia" w:date="2019-10-09T10:56:00Z">
            <w:rPr>
              <w:sz w:val="26"/>
              <w:szCs w:val="26"/>
            </w:rPr>
          </w:rPrChange>
        </w:rPr>
        <w:t xml:space="preserve"> </w:t>
      </w:r>
      <w:proofErr w:type="spellStart"/>
      <w:r w:rsidRPr="00B41112">
        <w:rPr>
          <w:sz w:val="26"/>
          <w:szCs w:val="26"/>
          <w:rPrChange w:id="22500" w:author="Le Minh Nghia" w:date="2019-10-09T10:56:00Z">
            <w:rPr>
              <w:sz w:val="26"/>
              <w:szCs w:val="26"/>
            </w:rPr>
          </w:rPrChange>
        </w:rPr>
        <w:t>vào</w:t>
      </w:r>
      <w:proofErr w:type="spellEnd"/>
      <w:r w:rsidRPr="00B41112">
        <w:rPr>
          <w:sz w:val="26"/>
          <w:szCs w:val="26"/>
          <w:rPrChange w:id="22501" w:author="Le Minh Nghia" w:date="2019-10-09T10:56:00Z">
            <w:rPr>
              <w:sz w:val="26"/>
              <w:szCs w:val="26"/>
            </w:rPr>
          </w:rPrChange>
        </w:rPr>
        <w:t xml:space="preserve"> icon </w:t>
      </w:r>
      <w:proofErr w:type="spellStart"/>
      <w:r w:rsidRPr="00B41112">
        <w:rPr>
          <w:sz w:val="26"/>
          <w:szCs w:val="26"/>
          <w:rPrChange w:id="22502" w:author="Le Minh Nghia" w:date="2019-10-09T10:56:00Z">
            <w:rPr>
              <w:sz w:val="26"/>
              <w:szCs w:val="26"/>
            </w:rPr>
          </w:rPrChange>
        </w:rPr>
        <w:t>Hiển</w:t>
      </w:r>
      <w:proofErr w:type="spellEnd"/>
      <w:r w:rsidRPr="00B41112">
        <w:rPr>
          <w:sz w:val="26"/>
          <w:szCs w:val="26"/>
          <w:rPrChange w:id="22503" w:author="Le Minh Nghia" w:date="2019-10-09T10:56:00Z">
            <w:rPr>
              <w:sz w:val="26"/>
              <w:szCs w:val="26"/>
            </w:rPr>
          </w:rPrChange>
        </w:rPr>
        <w:t xml:space="preserve"> </w:t>
      </w:r>
      <w:proofErr w:type="spellStart"/>
      <w:r w:rsidRPr="00B41112">
        <w:rPr>
          <w:sz w:val="26"/>
          <w:szCs w:val="26"/>
          <w:rPrChange w:id="22504" w:author="Le Minh Nghia" w:date="2019-10-09T10:56:00Z">
            <w:rPr>
              <w:sz w:val="26"/>
              <w:szCs w:val="26"/>
            </w:rPr>
          </w:rPrChange>
        </w:rPr>
        <w:t>thị</w:t>
      </w:r>
      <w:proofErr w:type="spellEnd"/>
      <w:r w:rsidRPr="00B41112">
        <w:rPr>
          <w:sz w:val="26"/>
          <w:szCs w:val="26"/>
          <w:rPrChange w:id="22505" w:author="Le Minh Nghia" w:date="2019-10-09T10:56:00Z">
            <w:rPr>
              <w:sz w:val="26"/>
              <w:szCs w:val="26"/>
            </w:rPr>
          </w:rPrChange>
        </w:rPr>
        <w:t xml:space="preserve"> </w:t>
      </w:r>
      <w:proofErr w:type="spellStart"/>
      <w:r w:rsidRPr="00B41112">
        <w:rPr>
          <w:sz w:val="26"/>
          <w:szCs w:val="26"/>
          <w:rPrChange w:id="22506" w:author="Le Minh Nghia" w:date="2019-10-09T10:56:00Z">
            <w:rPr>
              <w:sz w:val="26"/>
              <w:szCs w:val="26"/>
            </w:rPr>
          </w:rPrChange>
        </w:rPr>
        <w:t>thì</w:t>
      </w:r>
      <w:proofErr w:type="spellEnd"/>
      <w:r w:rsidRPr="00B41112">
        <w:rPr>
          <w:sz w:val="26"/>
          <w:szCs w:val="26"/>
          <w:rPrChange w:id="22507" w:author="Le Minh Nghia" w:date="2019-10-09T10:56:00Z">
            <w:rPr>
              <w:sz w:val="26"/>
              <w:szCs w:val="26"/>
            </w:rPr>
          </w:rPrChange>
        </w:rPr>
        <w:t xml:space="preserve"> </w:t>
      </w:r>
      <w:proofErr w:type="spellStart"/>
      <w:r w:rsidRPr="00B41112">
        <w:rPr>
          <w:sz w:val="26"/>
          <w:szCs w:val="26"/>
          <w:rPrChange w:id="22508" w:author="Le Minh Nghia" w:date="2019-10-09T10:56:00Z">
            <w:rPr>
              <w:sz w:val="26"/>
              <w:szCs w:val="26"/>
            </w:rPr>
          </w:rPrChange>
        </w:rPr>
        <w:t>sẽ</w:t>
      </w:r>
      <w:proofErr w:type="spellEnd"/>
      <w:r w:rsidRPr="00B41112">
        <w:rPr>
          <w:sz w:val="26"/>
          <w:szCs w:val="26"/>
          <w:rPrChange w:id="22509" w:author="Le Minh Nghia" w:date="2019-10-09T10:56:00Z">
            <w:rPr>
              <w:sz w:val="26"/>
              <w:szCs w:val="26"/>
            </w:rPr>
          </w:rPrChange>
        </w:rPr>
        <w:t xml:space="preserve"> </w:t>
      </w:r>
      <w:proofErr w:type="spellStart"/>
      <w:r w:rsidRPr="00B41112">
        <w:rPr>
          <w:sz w:val="26"/>
          <w:szCs w:val="26"/>
          <w:rPrChange w:id="22510" w:author="Le Minh Nghia" w:date="2019-10-09T10:56:00Z">
            <w:rPr>
              <w:sz w:val="26"/>
              <w:szCs w:val="26"/>
            </w:rPr>
          </w:rPrChange>
        </w:rPr>
        <w:t>hiển</w:t>
      </w:r>
      <w:proofErr w:type="spellEnd"/>
      <w:r w:rsidRPr="00B41112">
        <w:rPr>
          <w:sz w:val="26"/>
          <w:szCs w:val="26"/>
          <w:rPrChange w:id="22511" w:author="Le Minh Nghia" w:date="2019-10-09T10:56:00Z">
            <w:rPr>
              <w:sz w:val="26"/>
              <w:szCs w:val="26"/>
            </w:rPr>
          </w:rPrChange>
        </w:rPr>
        <w:t xml:space="preserve"> </w:t>
      </w:r>
      <w:proofErr w:type="spellStart"/>
      <w:r w:rsidRPr="00B41112">
        <w:rPr>
          <w:sz w:val="26"/>
          <w:szCs w:val="26"/>
          <w:rPrChange w:id="22512" w:author="Le Minh Nghia" w:date="2019-10-09T10:56:00Z">
            <w:rPr>
              <w:sz w:val="26"/>
              <w:szCs w:val="26"/>
            </w:rPr>
          </w:rPrChange>
        </w:rPr>
        <w:t>thị</w:t>
      </w:r>
      <w:proofErr w:type="spellEnd"/>
      <w:r w:rsidRPr="00B41112">
        <w:rPr>
          <w:sz w:val="26"/>
          <w:szCs w:val="26"/>
          <w:rPrChange w:id="22513" w:author="Le Minh Nghia" w:date="2019-10-09T10:56:00Z">
            <w:rPr>
              <w:sz w:val="26"/>
              <w:szCs w:val="26"/>
            </w:rPr>
          </w:rPrChange>
        </w:rPr>
        <w:t xml:space="preserve"> ra </w:t>
      </w:r>
      <w:proofErr w:type="spellStart"/>
      <w:r w:rsidRPr="00B41112">
        <w:rPr>
          <w:sz w:val="26"/>
          <w:szCs w:val="26"/>
          <w:rPrChange w:id="22514" w:author="Le Minh Nghia" w:date="2019-10-09T10:56:00Z">
            <w:rPr>
              <w:sz w:val="26"/>
              <w:szCs w:val="26"/>
            </w:rPr>
          </w:rPrChange>
        </w:rPr>
        <w:t>thông</w:t>
      </w:r>
      <w:proofErr w:type="spellEnd"/>
      <w:r w:rsidRPr="00B41112">
        <w:rPr>
          <w:sz w:val="26"/>
          <w:szCs w:val="26"/>
          <w:rPrChange w:id="22515" w:author="Le Minh Nghia" w:date="2019-10-09T10:56:00Z">
            <w:rPr>
              <w:sz w:val="26"/>
              <w:szCs w:val="26"/>
            </w:rPr>
          </w:rPrChange>
        </w:rPr>
        <w:t xml:space="preserve"> tin chi </w:t>
      </w:r>
      <w:proofErr w:type="spellStart"/>
      <w:r w:rsidRPr="00B41112">
        <w:rPr>
          <w:sz w:val="26"/>
          <w:szCs w:val="26"/>
          <w:rPrChange w:id="22516" w:author="Le Minh Nghia" w:date="2019-10-09T10:56:00Z">
            <w:rPr>
              <w:sz w:val="26"/>
              <w:szCs w:val="26"/>
            </w:rPr>
          </w:rPrChange>
        </w:rPr>
        <w:t>tiết</w:t>
      </w:r>
      <w:proofErr w:type="spellEnd"/>
      <w:r w:rsidRPr="00B41112">
        <w:rPr>
          <w:sz w:val="26"/>
          <w:szCs w:val="26"/>
          <w:rPrChange w:id="22517" w:author="Le Minh Nghia" w:date="2019-10-09T10:56:00Z">
            <w:rPr>
              <w:sz w:val="26"/>
              <w:szCs w:val="26"/>
            </w:rPr>
          </w:rPrChange>
        </w:rPr>
        <w:t xml:space="preserve"> </w:t>
      </w:r>
      <w:proofErr w:type="spellStart"/>
      <w:r w:rsidRPr="00B41112">
        <w:rPr>
          <w:sz w:val="26"/>
          <w:szCs w:val="26"/>
          <w:rPrChange w:id="22518" w:author="Le Minh Nghia" w:date="2019-10-09T10:56:00Z">
            <w:rPr>
              <w:sz w:val="26"/>
              <w:szCs w:val="26"/>
            </w:rPr>
          </w:rPrChange>
        </w:rPr>
        <w:t>của</w:t>
      </w:r>
      <w:proofErr w:type="spellEnd"/>
      <w:r w:rsidRPr="00B41112">
        <w:rPr>
          <w:sz w:val="26"/>
          <w:szCs w:val="26"/>
          <w:rPrChange w:id="22519" w:author="Le Minh Nghia" w:date="2019-10-09T10:56:00Z">
            <w:rPr>
              <w:sz w:val="26"/>
              <w:szCs w:val="26"/>
            </w:rPr>
          </w:rPrChange>
        </w:rPr>
        <w:t xml:space="preserve"> </w:t>
      </w:r>
      <w:proofErr w:type="spellStart"/>
      <w:r w:rsidRPr="00B41112">
        <w:rPr>
          <w:sz w:val="26"/>
          <w:szCs w:val="26"/>
          <w:rPrChange w:id="22520" w:author="Le Minh Nghia" w:date="2019-10-09T10:56:00Z">
            <w:rPr>
              <w:sz w:val="26"/>
              <w:szCs w:val="26"/>
            </w:rPr>
          </w:rPrChange>
        </w:rPr>
        <w:t>một</w:t>
      </w:r>
      <w:proofErr w:type="spellEnd"/>
      <w:r w:rsidRPr="00B41112">
        <w:rPr>
          <w:sz w:val="26"/>
          <w:szCs w:val="26"/>
          <w:rPrChange w:id="22521" w:author="Le Minh Nghia" w:date="2019-10-09T10:56:00Z">
            <w:rPr>
              <w:sz w:val="26"/>
              <w:szCs w:val="26"/>
            </w:rPr>
          </w:rPrChange>
        </w:rPr>
        <w:t xml:space="preserve"> </w:t>
      </w:r>
      <w:proofErr w:type="spellStart"/>
      <w:r w:rsidR="00370EC3" w:rsidRPr="00B41112">
        <w:rPr>
          <w:sz w:val="26"/>
          <w:szCs w:val="26"/>
          <w:rPrChange w:id="22522" w:author="Le Minh Nghia" w:date="2019-10-09T10:56:00Z">
            <w:rPr>
              <w:sz w:val="26"/>
              <w:szCs w:val="26"/>
            </w:rPr>
          </w:rPrChange>
        </w:rPr>
        <w:t>cựu</w:t>
      </w:r>
      <w:proofErr w:type="spellEnd"/>
      <w:r w:rsidR="00370EC3" w:rsidRPr="00B41112">
        <w:rPr>
          <w:sz w:val="26"/>
          <w:szCs w:val="26"/>
          <w:rPrChange w:id="22523" w:author="Le Minh Nghia" w:date="2019-10-09T10:56:00Z">
            <w:rPr>
              <w:sz w:val="26"/>
              <w:szCs w:val="26"/>
            </w:rPr>
          </w:rPrChange>
        </w:rPr>
        <w:t xml:space="preserve"> </w:t>
      </w:r>
      <w:proofErr w:type="spellStart"/>
      <w:r w:rsidRPr="00B41112">
        <w:rPr>
          <w:sz w:val="26"/>
          <w:szCs w:val="26"/>
          <w:rPrChange w:id="22524" w:author="Le Minh Nghia" w:date="2019-10-09T10:56:00Z">
            <w:rPr>
              <w:sz w:val="26"/>
              <w:szCs w:val="26"/>
            </w:rPr>
          </w:rPrChange>
        </w:rPr>
        <w:t>sinh</w:t>
      </w:r>
      <w:proofErr w:type="spellEnd"/>
      <w:r w:rsidRPr="00B41112">
        <w:rPr>
          <w:sz w:val="26"/>
          <w:szCs w:val="26"/>
          <w:rPrChange w:id="22525" w:author="Le Minh Nghia" w:date="2019-10-09T10:56:00Z">
            <w:rPr>
              <w:sz w:val="26"/>
              <w:szCs w:val="26"/>
            </w:rPr>
          </w:rPrChange>
        </w:rPr>
        <w:t xml:space="preserve"> </w:t>
      </w:r>
      <w:proofErr w:type="spellStart"/>
      <w:r w:rsidRPr="00B41112">
        <w:rPr>
          <w:sz w:val="26"/>
          <w:szCs w:val="26"/>
          <w:rPrChange w:id="22526" w:author="Le Minh Nghia" w:date="2019-10-09T10:56:00Z">
            <w:rPr>
              <w:sz w:val="26"/>
              <w:szCs w:val="26"/>
            </w:rPr>
          </w:rPrChange>
        </w:rPr>
        <w:t>viên</w:t>
      </w:r>
      <w:proofErr w:type="spellEnd"/>
      <w:r w:rsidRPr="00B41112">
        <w:rPr>
          <w:sz w:val="26"/>
          <w:szCs w:val="26"/>
          <w:rPrChange w:id="22527" w:author="Le Minh Nghia" w:date="2019-10-09T10:56:00Z">
            <w:rPr>
              <w:sz w:val="26"/>
              <w:szCs w:val="26"/>
            </w:rPr>
          </w:rPrChange>
        </w:rPr>
        <w:t>.</w:t>
      </w:r>
    </w:p>
    <w:p w:rsidR="00332911" w:rsidRPr="00B41112" w:rsidRDefault="00876404" w:rsidP="00876404">
      <w:pPr>
        <w:rPr>
          <w:sz w:val="26"/>
          <w:szCs w:val="26"/>
          <w:rPrChange w:id="22528" w:author="Le Minh Nghia" w:date="2019-10-09T10:56:00Z">
            <w:rPr>
              <w:sz w:val="26"/>
              <w:szCs w:val="26"/>
            </w:rPr>
          </w:rPrChange>
        </w:rPr>
      </w:pPr>
      <w:r w:rsidRPr="00B41112">
        <w:rPr>
          <w:noProof/>
          <w:sz w:val="26"/>
          <w:szCs w:val="26"/>
          <w:rPrChange w:id="22529" w:author="Le Minh Nghia" w:date="2019-10-09T10:56:00Z">
            <w:rPr>
              <w:noProof/>
            </w:rPr>
          </w:rPrChange>
        </w:rPr>
        <w:drawing>
          <wp:inline distT="0" distB="0" distL="0" distR="0" wp14:anchorId="0749DB4E" wp14:editId="139C8B79">
            <wp:extent cx="5972175" cy="2931160"/>
            <wp:effectExtent l="0" t="0" r="952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2931160"/>
                    </a:xfrm>
                    <a:prstGeom prst="rect">
                      <a:avLst/>
                    </a:prstGeom>
                  </pic:spPr>
                </pic:pic>
              </a:graphicData>
            </a:graphic>
          </wp:inline>
        </w:drawing>
      </w:r>
    </w:p>
    <w:p w:rsidR="00B14ABA" w:rsidRPr="00B41112" w:rsidRDefault="00B14ABA" w:rsidP="00B14ABA">
      <w:pPr>
        <w:jc w:val="center"/>
        <w:rPr>
          <w:i/>
          <w:sz w:val="26"/>
          <w:szCs w:val="26"/>
          <w:rPrChange w:id="22530" w:author="Le Minh Nghia" w:date="2019-10-09T10:56:00Z">
            <w:rPr>
              <w:i/>
              <w:sz w:val="26"/>
              <w:szCs w:val="26"/>
            </w:rPr>
          </w:rPrChange>
        </w:rPr>
      </w:pPr>
      <w:proofErr w:type="spellStart"/>
      <w:r w:rsidRPr="00B41112">
        <w:rPr>
          <w:i/>
          <w:sz w:val="26"/>
          <w:szCs w:val="26"/>
          <w:rPrChange w:id="22531" w:author="Le Minh Nghia" w:date="2019-10-09T10:56:00Z">
            <w:rPr>
              <w:i/>
              <w:sz w:val="26"/>
              <w:szCs w:val="26"/>
            </w:rPr>
          </w:rPrChange>
        </w:rPr>
        <w:lastRenderedPageBreak/>
        <w:t>Hình</w:t>
      </w:r>
      <w:proofErr w:type="spellEnd"/>
      <w:r w:rsidRPr="00B41112">
        <w:rPr>
          <w:i/>
          <w:sz w:val="26"/>
          <w:szCs w:val="26"/>
          <w:rPrChange w:id="22532" w:author="Le Minh Nghia" w:date="2019-10-09T10:56:00Z">
            <w:rPr>
              <w:i/>
              <w:sz w:val="26"/>
              <w:szCs w:val="26"/>
            </w:rPr>
          </w:rPrChange>
        </w:rPr>
        <w:t xml:space="preserve"> 4.b.2.4. </w:t>
      </w:r>
      <w:proofErr w:type="spellStart"/>
      <w:r w:rsidRPr="00B41112">
        <w:rPr>
          <w:i/>
          <w:sz w:val="26"/>
          <w:szCs w:val="26"/>
          <w:rPrChange w:id="22533" w:author="Le Minh Nghia" w:date="2019-10-09T10:56:00Z">
            <w:rPr>
              <w:i/>
              <w:sz w:val="26"/>
              <w:szCs w:val="26"/>
            </w:rPr>
          </w:rPrChange>
        </w:rPr>
        <w:t>Giao</w:t>
      </w:r>
      <w:proofErr w:type="spellEnd"/>
      <w:r w:rsidRPr="00B41112">
        <w:rPr>
          <w:i/>
          <w:sz w:val="26"/>
          <w:szCs w:val="26"/>
          <w:rPrChange w:id="22534" w:author="Le Minh Nghia" w:date="2019-10-09T10:56:00Z">
            <w:rPr>
              <w:i/>
              <w:sz w:val="26"/>
              <w:szCs w:val="26"/>
            </w:rPr>
          </w:rPrChange>
        </w:rPr>
        <w:t xml:space="preserve"> </w:t>
      </w:r>
      <w:proofErr w:type="spellStart"/>
      <w:r w:rsidRPr="00B41112">
        <w:rPr>
          <w:i/>
          <w:sz w:val="26"/>
          <w:szCs w:val="26"/>
          <w:rPrChange w:id="22535" w:author="Le Minh Nghia" w:date="2019-10-09T10:56:00Z">
            <w:rPr>
              <w:i/>
              <w:sz w:val="26"/>
              <w:szCs w:val="26"/>
            </w:rPr>
          </w:rPrChange>
        </w:rPr>
        <w:t>diện</w:t>
      </w:r>
      <w:proofErr w:type="spellEnd"/>
      <w:r w:rsidRPr="00B41112">
        <w:rPr>
          <w:i/>
          <w:sz w:val="26"/>
          <w:szCs w:val="26"/>
          <w:rPrChange w:id="22536" w:author="Le Minh Nghia" w:date="2019-10-09T10:56:00Z">
            <w:rPr>
              <w:i/>
              <w:sz w:val="26"/>
              <w:szCs w:val="26"/>
            </w:rPr>
          </w:rPrChange>
        </w:rPr>
        <w:t xml:space="preserve"> </w:t>
      </w:r>
      <w:proofErr w:type="spellStart"/>
      <w:r w:rsidRPr="00B41112">
        <w:rPr>
          <w:i/>
          <w:sz w:val="26"/>
          <w:szCs w:val="26"/>
          <w:rPrChange w:id="22537" w:author="Le Minh Nghia" w:date="2019-10-09T10:56:00Z">
            <w:rPr>
              <w:i/>
              <w:sz w:val="26"/>
              <w:szCs w:val="26"/>
            </w:rPr>
          </w:rPrChange>
        </w:rPr>
        <w:t>hiển</w:t>
      </w:r>
      <w:proofErr w:type="spellEnd"/>
      <w:r w:rsidRPr="00B41112">
        <w:rPr>
          <w:i/>
          <w:sz w:val="26"/>
          <w:szCs w:val="26"/>
          <w:rPrChange w:id="22538" w:author="Le Minh Nghia" w:date="2019-10-09T10:56:00Z">
            <w:rPr>
              <w:i/>
              <w:sz w:val="26"/>
              <w:szCs w:val="26"/>
            </w:rPr>
          </w:rPrChange>
        </w:rPr>
        <w:t xml:space="preserve"> </w:t>
      </w:r>
      <w:proofErr w:type="spellStart"/>
      <w:r w:rsidRPr="00B41112">
        <w:rPr>
          <w:i/>
          <w:sz w:val="26"/>
          <w:szCs w:val="26"/>
          <w:rPrChange w:id="22539" w:author="Le Minh Nghia" w:date="2019-10-09T10:56:00Z">
            <w:rPr>
              <w:i/>
              <w:sz w:val="26"/>
              <w:szCs w:val="26"/>
            </w:rPr>
          </w:rPrChange>
        </w:rPr>
        <w:t>thị</w:t>
      </w:r>
      <w:proofErr w:type="spellEnd"/>
      <w:r w:rsidRPr="00B41112">
        <w:rPr>
          <w:i/>
          <w:sz w:val="26"/>
          <w:szCs w:val="26"/>
          <w:rPrChange w:id="22540" w:author="Le Minh Nghia" w:date="2019-10-09T10:56:00Z">
            <w:rPr>
              <w:i/>
              <w:sz w:val="26"/>
              <w:szCs w:val="26"/>
            </w:rPr>
          </w:rPrChange>
        </w:rPr>
        <w:t xml:space="preserve"> </w:t>
      </w:r>
      <w:proofErr w:type="spellStart"/>
      <w:r w:rsidRPr="00B41112">
        <w:rPr>
          <w:i/>
          <w:sz w:val="26"/>
          <w:szCs w:val="26"/>
          <w:rPrChange w:id="22541" w:author="Le Minh Nghia" w:date="2019-10-09T10:56:00Z">
            <w:rPr>
              <w:i/>
              <w:sz w:val="26"/>
              <w:szCs w:val="26"/>
            </w:rPr>
          </w:rPrChange>
        </w:rPr>
        <w:t>thông</w:t>
      </w:r>
      <w:proofErr w:type="spellEnd"/>
      <w:r w:rsidRPr="00B41112">
        <w:rPr>
          <w:i/>
          <w:sz w:val="26"/>
          <w:szCs w:val="26"/>
          <w:rPrChange w:id="22542" w:author="Le Minh Nghia" w:date="2019-10-09T10:56:00Z">
            <w:rPr>
              <w:i/>
              <w:sz w:val="26"/>
              <w:szCs w:val="26"/>
            </w:rPr>
          </w:rPrChange>
        </w:rPr>
        <w:t xml:space="preserve"> tin </w:t>
      </w:r>
      <w:proofErr w:type="spellStart"/>
      <w:r w:rsidRPr="00B41112">
        <w:rPr>
          <w:i/>
          <w:sz w:val="26"/>
          <w:szCs w:val="26"/>
          <w:rPrChange w:id="22543" w:author="Le Minh Nghia" w:date="2019-10-09T10:56:00Z">
            <w:rPr>
              <w:i/>
              <w:sz w:val="26"/>
              <w:szCs w:val="26"/>
            </w:rPr>
          </w:rPrChange>
        </w:rPr>
        <w:t>cựu</w:t>
      </w:r>
      <w:proofErr w:type="spellEnd"/>
      <w:r w:rsidRPr="00B41112">
        <w:rPr>
          <w:i/>
          <w:sz w:val="26"/>
          <w:szCs w:val="26"/>
          <w:rPrChange w:id="22544" w:author="Le Minh Nghia" w:date="2019-10-09T10:56:00Z">
            <w:rPr>
              <w:i/>
              <w:sz w:val="26"/>
              <w:szCs w:val="26"/>
            </w:rPr>
          </w:rPrChange>
        </w:rPr>
        <w:t xml:space="preserve"> </w:t>
      </w:r>
      <w:proofErr w:type="spellStart"/>
      <w:r w:rsidRPr="00B41112">
        <w:rPr>
          <w:i/>
          <w:sz w:val="26"/>
          <w:szCs w:val="26"/>
          <w:rPrChange w:id="22545" w:author="Le Minh Nghia" w:date="2019-10-09T10:56:00Z">
            <w:rPr>
              <w:i/>
              <w:sz w:val="26"/>
              <w:szCs w:val="26"/>
            </w:rPr>
          </w:rPrChange>
        </w:rPr>
        <w:t>sinh</w:t>
      </w:r>
      <w:proofErr w:type="spellEnd"/>
      <w:r w:rsidRPr="00B41112">
        <w:rPr>
          <w:i/>
          <w:sz w:val="26"/>
          <w:szCs w:val="26"/>
          <w:rPrChange w:id="22546" w:author="Le Minh Nghia" w:date="2019-10-09T10:56:00Z">
            <w:rPr>
              <w:i/>
              <w:sz w:val="26"/>
              <w:szCs w:val="26"/>
            </w:rPr>
          </w:rPrChange>
        </w:rPr>
        <w:t xml:space="preserve"> </w:t>
      </w:r>
      <w:proofErr w:type="spellStart"/>
      <w:r w:rsidRPr="00B41112">
        <w:rPr>
          <w:i/>
          <w:sz w:val="26"/>
          <w:szCs w:val="26"/>
          <w:rPrChange w:id="22547" w:author="Le Minh Nghia" w:date="2019-10-09T10:56:00Z">
            <w:rPr>
              <w:i/>
              <w:sz w:val="26"/>
              <w:szCs w:val="26"/>
            </w:rPr>
          </w:rPrChange>
        </w:rPr>
        <w:t>viên</w:t>
      </w:r>
      <w:proofErr w:type="spellEnd"/>
      <w:r w:rsidRPr="00B41112">
        <w:rPr>
          <w:i/>
          <w:sz w:val="26"/>
          <w:szCs w:val="26"/>
          <w:rPrChange w:id="22548" w:author="Le Minh Nghia" w:date="2019-10-09T10:56:00Z">
            <w:rPr>
              <w:i/>
              <w:sz w:val="26"/>
              <w:szCs w:val="26"/>
            </w:rPr>
          </w:rPrChange>
        </w:rPr>
        <w:t xml:space="preserve"> </w:t>
      </w:r>
      <w:proofErr w:type="spellStart"/>
      <w:r w:rsidRPr="00B41112">
        <w:rPr>
          <w:i/>
          <w:sz w:val="26"/>
          <w:szCs w:val="26"/>
          <w:rPrChange w:id="22549" w:author="Le Minh Nghia" w:date="2019-10-09T10:56:00Z">
            <w:rPr>
              <w:i/>
              <w:sz w:val="26"/>
              <w:szCs w:val="26"/>
            </w:rPr>
          </w:rPrChange>
        </w:rPr>
        <w:t>và</w:t>
      </w:r>
      <w:proofErr w:type="spellEnd"/>
      <w:r w:rsidRPr="00B41112">
        <w:rPr>
          <w:i/>
          <w:sz w:val="26"/>
          <w:szCs w:val="26"/>
          <w:rPrChange w:id="22550" w:author="Le Minh Nghia" w:date="2019-10-09T10:56:00Z">
            <w:rPr>
              <w:i/>
              <w:sz w:val="26"/>
              <w:szCs w:val="26"/>
            </w:rPr>
          </w:rPrChange>
        </w:rPr>
        <w:t xml:space="preserve"> </w:t>
      </w:r>
      <w:proofErr w:type="spellStart"/>
      <w:r w:rsidRPr="00B41112">
        <w:rPr>
          <w:i/>
          <w:sz w:val="26"/>
          <w:szCs w:val="26"/>
          <w:rPrChange w:id="22551" w:author="Le Minh Nghia" w:date="2019-10-09T10:56:00Z">
            <w:rPr>
              <w:i/>
              <w:sz w:val="26"/>
              <w:szCs w:val="26"/>
            </w:rPr>
          </w:rPrChange>
        </w:rPr>
        <w:t>bảng</w:t>
      </w:r>
      <w:proofErr w:type="spellEnd"/>
      <w:r w:rsidRPr="00B41112">
        <w:rPr>
          <w:i/>
          <w:sz w:val="26"/>
          <w:szCs w:val="26"/>
          <w:rPrChange w:id="22552" w:author="Le Minh Nghia" w:date="2019-10-09T10:56:00Z">
            <w:rPr>
              <w:i/>
              <w:sz w:val="26"/>
              <w:szCs w:val="26"/>
            </w:rPr>
          </w:rPrChange>
        </w:rPr>
        <w:t xml:space="preserve"> </w:t>
      </w:r>
      <w:proofErr w:type="spellStart"/>
      <w:r w:rsidRPr="00B41112">
        <w:rPr>
          <w:i/>
          <w:sz w:val="26"/>
          <w:szCs w:val="26"/>
          <w:rPrChange w:id="22553" w:author="Le Minh Nghia" w:date="2019-10-09T10:56:00Z">
            <w:rPr>
              <w:i/>
              <w:sz w:val="26"/>
              <w:szCs w:val="26"/>
            </w:rPr>
          </w:rPrChange>
        </w:rPr>
        <w:t>điểm</w:t>
      </w:r>
      <w:proofErr w:type="spellEnd"/>
    </w:p>
    <w:p w:rsidR="00876404" w:rsidRPr="00B41112" w:rsidRDefault="00876404" w:rsidP="00876404">
      <w:pPr>
        <w:rPr>
          <w:sz w:val="26"/>
          <w:szCs w:val="26"/>
          <w:rPrChange w:id="22554" w:author="Le Minh Nghia" w:date="2019-10-09T10:56:00Z">
            <w:rPr>
              <w:sz w:val="26"/>
              <w:szCs w:val="26"/>
            </w:rPr>
          </w:rPrChange>
        </w:rPr>
      </w:pPr>
      <w:proofErr w:type="spellStart"/>
      <w:r w:rsidRPr="00B41112">
        <w:rPr>
          <w:sz w:val="26"/>
          <w:szCs w:val="26"/>
          <w:rPrChange w:id="22555" w:author="Le Minh Nghia" w:date="2019-10-09T10:56:00Z">
            <w:rPr>
              <w:sz w:val="26"/>
              <w:szCs w:val="26"/>
            </w:rPr>
          </w:rPrChange>
        </w:rPr>
        <w:t>Chức</w:t>
      </w:r>
      <w:proofErr w:type="spellEnd"/>
      <w:r w:rsidRPr="00B41112">
        <w:rPr>
          <w:sz w:val="26"/>
          <w:szCs w:val="26"/>
          <w:rPrChange w:id="22556" w:author="Le Minh Nghia" w:date="2019-10-09T10:56:00Z">
            <w:rPr>
              <w:sz w:val="26"/>
              <w:szCs w:val="26"/>
            </w:rPr>
          </w:rPrChange>
        </w:rPr>
        <w:t xml:space="preserve"> </w:t>
      </w:r>
      <w:proofErr w:type="spellStart"/>
      <w:r w:rsidRPr="00B41112">
        <w:rPr>
          <w:sz w:val="26"/>
          <w:szCs w:val="26"/>
          <w:rPrChange w:id="22557" w:author="Le Minh Nghia" w:date="2019-10-09T10:56:00Z">
            <w:rPr>
              <w:sz w:val="26"/>
              <w:szCs w:val="26"/>
            </w:rPr>
          </w:rPrChange>
        </w:rPr>
        <w:t>năng</w:t>
      </w:r>
      <w:proofErr w:type="spellEnd"/>
      <w:r w:rsidRPr="00B41112">
        <w:rPr>
          <w:sz w:val="26"/>
          <w:szCs w:val="26"/>
          <w:rPrChange w:id="22558" w:author="Le Minh Nghia" w:date="2019-10-09T10:56:00Z">
            <w:rPr>
              <w:sz w:val="26"/>
              <w:szCs w:val="26"/>
            </w:rPr>
          </w:rPrChange>
        </w:rPr>
        <w:t xml:space="preserve"> </w:t>
      </w:r>
      <w:proofErr w:type="spellStart"/>
      <w:r w:rsidRPr="00B41112">
        <w:rPr>
          <w:sz w:val="26"/>
          <w:szCs w:val="26"/>
          <w:rPrChange w:id="22559" w:author="Le Minh Nghia" w:date="2019-10-09T10:56:00Z">
            <w:rPr>
              <w:sz w:val="26"/>
              <w:szCs w:val="26"/>
            </w:rPr>
          </w:rPrChange>
        </w:rPr>
        <w:t>xem</w:t>
      </w:r>
      <w:proofErr w:type="spellEnd"/>
      <w:r w:rsidRPr="00B41112">
        <w:rPr>
          <w:sz w:val="26"/>
          <w:szCs w:val="26"/>
          <w:rPrChange w:id="22560" w:author="Le Minh Nghia" w:date="2019-10-09T10:56:00Z">
            <w:rPr>
              <w:sz w:val="26"/>
              <w:szCs w:val="26"/>
            </w:rPr>
          </w:rPrChange>
        </w:rPr>
        <w:t xml:space="preserve"> </w:t>
      </w:r>
      <w:proofErr w:type="spellStart"/>
      <w:r w:rsidRPr="00B41112">
        <w:rPr>
          <w:sz w:val="26"/>
          <w:szCs w:val="26"/>
          <w:rPrChange w:id="22561" w:author="Le Minh Nghia" w:date="2019-10-09T10:56:00Z">
            <w:rPr>
              <w:sz w:val="26"/>
              <w:szCs w:val="26"/>
            </w:rPr>
          </w:rPrChange>
        </w:rPr>
        <w:t>Lịch</w:t>
      </w:r>
      <w:proofErr w:type="spellEnd"/>
      <w:r w:rsidRPr="00B41112">
        <w:rPr>
          <w:sz w:val="26"/>
          <w:szCs w:val="26"/>
          <w:rPrChange w:id="22562" w:author="Le Minh Nghia" w:date="2019-10-09T10:56:00Z">
            <w:rPr>
              <w:sz w:val="26"/>
              <w:szCs w:val="26"/>
            </w:rPr>
          </w:rPrChange>
        </w:rPr>
        <w:t xml:space="preserve"> </w:t>
      </w:r>
      <w:proofErr w:type="spellStart"/>
      <w:r w:rsidRPr="00B41112">
        <w:rPr>
          <w:sz w:val="26"/>
          <w:szCs w:val="26"/>
          <w:rPrChange w:id="22563" w:author="Le Minh Nghia" w:date="2019-10-09T10:56:00Z">
            <w:rPr>
              <w:sz w:val="26"/>
              <w:szCs w:val="26"/>
            </w:rPr>
          </w:rPrChange>
        </w:rPr>
        <w:t>sử</w:t>
      </w:r>
      <w:proofErr w:type="spellEnd"/>
      <w:r w:rsidRPr="00B41112">
        <w:rPr>
          <w:sz w:val="26"/>
          <w:szCs w:val="26"/>
          <w:rPrChange w:id="22564" w:author="Le Minh Nghia" w:date="2019-10-09T10:56:00Z">
            <w:rPr>
              <w:sz w:val="26"/>
              <w:szCs w:val="26"/>
            </w:rPr>
          </w:rPrChange>
        </w:rPr>
        <w:t xml:space="preserve"> </w:t>
      </w:r>
      <w:proofErr w:type="spellStart"/>
      <w:r w:rsidRPr="00B41112">
        <w:rPr>
          <w:sz w:val="26"/>
          <w:szCs w:val="26"/>
          <w:rPrChange w:id="22565" w:author="Le Minh Nghia" w:date="2019-10-09T10:56:00Z">
            <w:rPr>
              <w:sz w:val="26"/>
              <w:szCs w:val="26"/>
            </w:rPr>
          </w:rPrChange>
        </w:rPr>
        <w:t>công</w:t>
      </w:r>
      <w:proofErr w:type="spellEnd"/>
      <w:r w:rsidRPr="00B41112">
        <w:rPr>
          <w:sz w:val="26"/>
          <w:szCs w:val="26"/>
          <w:rPrChange w:id="22566" w:author="Le Minh Nghia" w:date="2019-10-09T10:56:00Z">
            <w:rPr>
              <w:sz w:val="26"/>
              <w:szCs w:val="26"/>
            </w:rPr>
          </w:rPrChange>
        </w:rPr>
        <w:t xml:space="preserve"> </w:t>
      </w:r>
      <w:proofErr w:type="spellStart"/>
      <w:r w:rsidRPr="00B41112">
        <w:rPr>
          <w:sz w:val="26"/>
          <w:szCs w:val="26"/>
          <w:rPrChange w:id="22567" w:author="Le Minh Nghia" w:date="2019-10-09T10:56:00Z">
            <w:rPr>
              <w:sz w:val="26"/>
              <w:szCs w:val="26"/>
            </w:rPr>
          </w:rPrChange>
        </w:rPr>
        <w:t>việc</w:t>
      </w:r>
      <w:proofErr w:type="spellEnd"/>
      <w:r w:rsidRPr="00B41112">
        <w:rPr>
          <w:sz w:val="26"/>
          <w:szCs w:val="26"/>
          <w:rPrChange w:id="22568" w:author="Le Minh Nghia" w:date="2019-10-09T10:56:00Z">
            <w:rPr>
              <w:sz w:val="26"/>
              <w:szCs w:val="26"/>
            </w:rPr>
          </w:rPrChange>
        </w:rPr>
        <w:t xml:space="preserve"> </w:t>
      </w:r>
      <w:proofErr w:type="spellStart"/>
      <w:r w:rsidRPr="00B41112">
        <w:rPr>
          <w:sz w:val="26"/>
          <w:szCs w:val="26"/>
          <w:rPrChange w:id="22569" w:author="Le Minh Nghia" w:date="2019-10-09T10:56:00Z">
            <w:rPr>
              <w:sz w:val="26"/>
              <w:szCs w:val="26"/>
            </w:rPr>
          </w:rPrChange>
        </w:rPr>
        <w:t>của</w:t>
      </w:r>
      <w:proofErr w:type="spellEnd"/>
      <w:r w:rsidRPr="00B41112">
        <w:rPr>
          <w:sz w:val="26"/>
          <w:szCs w:val="26"/>
          <w:rPrChange w:id="22570" w:author="Le Minh Nghia" w:date="2019-10-09T10:56:00Z">
            <w:rPr>
              <w:sz w:val="26"/>
              <w:szCs w:val="26"/>
            </w:rPr>
          </w:rPrChange>
        </w:rPr>
        <w:t xml:space="preserve"> </w:t>
      </w:r>
      <w:proofErr w:type="spellStart"/>
      <w:r w:rsidRPr="00B41112">
        <w:rPr>
          <w:sz w:val="26"/>
          <w:szCs w:val="26"/>
          <w:rPrChange w:id="22571" w:author="Le Minh Nghia" w:date="2019-10-09T10:56:00Z">
            <w:rPr>
              <w:sz w:val="26"/>
              <w:szCs w:val="26"/>
            </w:rPr>
          </w:rPrChange>
        </w:rPr>
        <w:t>Cựu</w:t>
      </w:r>
      <w:proofErr w:type="spellEnd"/>
      <w:r w:rsidRPr="00B41112">
        <w:rPr>
          <w:sz w:val="26"/>
          <w:szCs w:val="26"/>
          <w:rPrChange w:id="22572" w:author="Le Minh Nghia" w:date="2019-10-09T10:56:00Z">
            <w:rPr>
              <w:sz w:val="26"/>
              <w:szCs w:val="26"/>
            </w:rPr>
          </w:rPrChange>
        </w:rPr>
        <w:t xml:space="preserve"> </w:t>
      </w:r>
      <w:proofErr w:type="spellStart"/>
      <w:r w:rsidRPr="00B41112">
        <w:rPr>
          <w:sz w:val="26"/>
          <w:szCs w:val="26"/>
          <w:rPrChange w:id="22573" w:author="Le Minh Nghia" w:date="2019-10-09T10:56:00Z">
            <w:rPr>
              <w:sz w:val="26"/>
              <w:szCs w:val="26"/>
            </w:rPr>
          </w:rPrChange>
        </w:rPr>
        <w:t>sinh</w:t>
      </w:r>
      <w:proofErr w:type="spellEnd"/>
      <w:r w:rsidRPr="00B41112">
        <w:rPr>
          <w:sz w:val="26"/>
          <w:szCs w:val="26"/>
          <w:rPrChange w:id="22574" w:author="Le Minh Nghia" w:date="2019-10-09T10:56:00Z">
            <w:rPr>
              <w:sz w:val="26"/>
              <w:szCs w:val="26"/>
            </w:rPr>
          </w:rPrChange>
        </w:rPr>
        <w:t xml:space="preserve"> </w:t>
      </w:r>
      <w:proofErr w:type="spellStart"/>
      <w:r w:rsidRPr="00B41112">
        <w:rPr>
          <w:sz w:val="26"/>
          <w:szCs w:val="26"/>
          <w:rPrChange w:id="22575" w:author="Le Minh Nghia" w:date="2019-10-09T10:56:00Z">
            <w:rPr>
              <w:sz w:val="26"/>
              <w:szCs w:val="26"/>
            </w:rPr>
          </w:rPrChange>
        </w:rPr>
        <w:t>viên</w:t>
      </w:r>
      <w:proofErr w:type="spellEnd"/>
      <w:r w:rsidRPr="00B41112">
        <w:rPr>
          <w:sz w:val="26"/>
          <w:szCs w:val="26"/>
          <w:rPrChange w:id="22576" w:author="Le Minh Nghia" w:date="2019-10-09T10:56:00Z">
            <w:rPr>
              <w:sz w:val="26"/>
              <w:szCs w:val="26"/>
            </w:rPr>
          </w:rPrChange>
        </w:rPr>
        <w:t xml:space="preserve"> </w:t>
      </w:r>
      <w:proofErr w:type="spellStart"/>
      <w:r w:rsidRPr="00B41112">
        <w:rPr>
          <w:sz w:val="26"/>
          <w:szCs w:val="26"/>
          <w:rPrChange w:id="22577" w:author="Le Minh Nghia" w:date="2019-10-09T10:56:00Z">
            <w:rPr>
              <w:sz w:val="26"/>
              <w:szCs w:val="26"/>
            </w:rPr>
          </w:rPrChange>
        </w:rPr>
        <w:t>đó</w:t>
      </w:r>
      <w:proofErr w:type="spellEnd"/>
      <w:r w:rsidRPr="00B41112">
        <w:rPr>
          <w:sz w:val="26"/>
          <w:szCs w:val="26"/>
          <w:rPrChange w:id="22578" w:author="Le Minh Nghia" w:date="2019-10-09T10:56:00Z">
            <w:rPr>
              <w:sz w:val="26"/>
              <w:szCs w:val="26"/>
            </w:rPr>
          </w:rPrChange>
        </w:rPr>
        <w:t xml:space="preserve"> </w:t>
      </w:r>
      <w:proofErr w:type="spellStart"/>
      <w:r w:rsidRPr="00B41112">
        <w:rPr>
          <w:sz w:val="26"/>
          <w:szCs w:val="26"/>
          <w:rPrChange w:id="22579" w:author="Le Minh Nghia" w:date="2019-10-09T10:56:00Z">
            <w:rPr>
              <w:sz w:val="26"/>
              <w:szCs w:val="26"/>
            </w:rPr>
          </w:rPrChange>
        </w:rPr>
        <w:t>đã</w:t>
      </w:r>
      <w:proofErr w:type="spellEnd"/>
      <w:r w:rsidRPr="00B41112">
        <w:rPr>
          <w:sz w:val="26"/>
          <w:szCs w:val="26"/>
          <w:rPrChange w:id="22580" w:author="Le Minh Nghia" w:date="2019-10-09T10:56:00Z">
            <w:rPr>
              <w:sz w:val="26"/>
              <w:szCs w:val="26"/>
            </w:rPr>
          </w:rPrChange>
        </w:rPr>
        <w:t xml:space="preserve"> </w:t>
      </w:r>
      <w:proofErr w:type="spellStart"/>
      <w:r w:rsidRPr="00B41112">
        <w:rPr>
          <w:sz w:val="26"/>
          <w:szCs w:val="26"/>
          <w:rPrChange w:id="22581" w:author="Le Minh Nghia" w:date="2019-10-09T10:56:00Z">
            <w:rPr>
              <w:sz w:val="26"/>
              <w:szCs w:val="26"/>
            </w:rPr>
          </w:rPrChange>
        </w:rPr>
        <w:t>làm</w:t>
      </w:r>
      <w:proofErr w:type="spellEnd"/>
      <w:r w:rsidRPr="00B41112">
        <w:rPr>
          <w:sz w:val="26"/>
          <w:szCs w:val="26"/>
          <w:rPrChange w:id="22582" w:author="Le Minh Nghia" w:date="2019-10-09T10:56:00Z">
            <w:rPr>
              <w:sz w:val="26"/>
              <w:szCs w:val="26"/>
            </w:rPr>
          </w:rPrChange>
        </w:rPr>
        <w:t xml:space="preserve"> </w:t>
      </w:r>
      <w:proofErr w:type="spellStart"/>
      <w:r w:rsidRPr="00B41112">
        <w:rPr>
          <w:sz w:val="26"/>
          <w:szCs w:val="26"/>
          <w:rPrChange w:id="22583" w:author="Le Minh Nghia" w:date="2019-10-09T10:56:00Z">
            <w:rPr>
              <w:sz w:val="26"/>
              <w:szCs w:val="26"/>
            </w:rPr>
          </w:rPrChange>
        </w:rPr>
        <w:t>trong</w:t>
      </w:r>
      <w:proofErr w:type="spellEnd"/>
      <w:r w:rsidRPr="00B41112">
        <w:rPr>
          <w:sz w:val="26"/>
          <w:szCs w:val="26"/>
          <w:rPrChange w:id="22584" w:author="Le Minh Nghia" w:date="2019-10-09T10:56:00Z">
            <w:rPr>
              <w:sz w:val="26"/>
              <w:szCs w:val="26"/>
            </w:rPr>
          </w:rPrChange>
        </w:rPr>
        <w:t xml:space="preserve"> </w:t>
      </w:r>
      <w:proofErr w:type="spellStart"/>
      <w:r w:rsidRPr="00B41112">
        <w:rPr>
          <w:sz w:val="26"/>
          <w:szCs w:val="26"/>
          <w:rPrChange w:id="22585" w:author="Le Minh Nghia" w:date="2019-10-09T10:56:00Z">
            <w:rPr>
              <w:sz w:val="26"/>
              <w:szCs w:val="26"/>
            </w:rPr>
          </w:rPrChange>
        </w:rPr>
        <w:t>thời</w:t>
      </w:r>
      <w:proofErr w:type="spellEnd"/>
      <w:r w:rsidRPr="00B41112">
        <w:rPr>
          <w:sz w:val="26"/>
          <w:szCs w:val="26"/>
          <w:rPrChange w:id="22586" w:author="Le Minh Nghia" w:date="2019-10-09T10:56:00Z">
            <w:rPr>
              <w:sz w:val="26"/>
              <w:szCs w:val="26"/>
            </w:rPr>
          </w:rPrChange>
        </w:rPr>
        <w:t xml:space="preserve"> </w:t>
      </w:r>
      <w:proofErr w:type="spellStart"/>
      <w:r w:rsidRPr="00B41112">
        <w:rPr>
          <w:sz w:val="26"/>
          <w:szCs w:val="26"/>
          <w:rPrChange w:id="22587" w:author="Le Minh Nghia" w:date="2019-10-09T10:56:00Z">
            <w:rPr>
              <w:sz w:val="26"/>
              <w:szCs w:val="26"/>
            </w:rPr>
          </w:rPrChange>
        </w:rPr>
        <w:t>gian</w:t>
      </w:r>
      <w:proofErr w:type="spellEnd"/>
      <w:r w:rsidRPr="00B41112">
        <w:rPr>
          <w:sz w:val="26"/>
          <w:szCs w:val="26"/>
          <w:rPrChange w:id="22588" w:author="Le Minh Nghia" w:date="2019-10-09T10:56:00Z">
            <w:rPr>
              <w:sz w:val="26"/>
              <w:szCs w:val="26"/>
            </w:rPr>
          </w:rPrChange>
        </w:rPr>
        <w:t xml:space="preserve"> qua. </w:t>
      </w:r>
      <w:proofErr w:type="spellStart"/>
      <w:r w:rsidRPr="00B41112">
        <w:rPr>
          <w:sz w:val="26"/>
          <w:szCs w:val="26"/>
          <w:rPrChange w:id="22589" w:author="Le Minh Nghia" w:date="2019-10-09T10:56:00Z">
            <w:rPr>
              <w:sz w:val="26"/>
              <w:szCs w:val="26"/>
            </w:rPr>
          </w:rPrChange>
        </w:rPr>
        <w:t>Khi</w:t>
      </w:r>
      <w:proofErr w:type="spellEnd"/>
      <w:r w:rsidRPr="00B41112">
        <w:rPr>
          <w:sz w:val="26"/>
          <w:szCs w:val="26"/>
          <w:rPrChange w:id="22590" w:author="Le Minh Nghia" w:date="2019-10-09T10:56:00Z">
            <w:rPr>
              <w:sz w:val="26"/>
              <w:szCs w:val="26"/>
            </w:rPr>
          </w:rPrChange>
        </w:rPr>
        <w:t xml:space="preserve"> </w:t>
      </w:r>
      <w:proofErr w:type="spellStart"/>
      <w:r w:rsidRPr="00B41112">
        <w:rPr>
          <w:sz w:val="26"/>
          <w:szCs w:val="26"/>
          <w:rPrChange w:id="22591" w:author="Le Minh Nghia" w:date="2019-10-09T10:56:00Z">
            <w:rPr>
              <w:sz w:val="26"/>
              <w:szCs w:val="26"/>
            </w:rPr>
          </w:rPrChange>
        </w:rPr>
        <w:t>nhấn</w:t>
      </w:r>
      <w:proofErr w:type="spellEnd"/>
      <w:r w:rsidRPr="00B41112">
        <w:rPr>
          <w:sz w:val="26"/>
          <w:szCs w:val="26"/>
          <w:rPrChange w:id="22592" w:author="Le Minh Nghia" w:date="2019-10-09T10:56:00Z">
            <w:rPr>
              <w:sz w:val="26"/>
              <w:szCs w:val="26"/>
            </w:rPr>
          </w:rPrChange>
        </w:rPr>
        <w:t xml:space="preserve"> </w:t>
      </w:r>
      <w:proofErr w:type="spellStart"/>
      <w:r w:rsidRPr="00B41112">
        <w:rPr>
          <w:sz w:val="26"/>
          <w:szCs w:val="26"/>
          <w:rPrChange w:id="22593" w:author="Le Minh Nghia" w:date="2019-10-09T10:56:00Z">
            <w:rPr>
              <w:sz w:val="26"/>
              <w:szCs w:val="26"/>
            </w:rPr>
          </w:rPrChange>
        </w:rPr>
        <w:t>vào</w:t>
      </w:r>
      <w:proofErr w:type="spellEnd"/>
      <w:r w:rsidRPr="00B41112">
        <w:rPr>
          <w:sz w:val="26"/>
          <w:szCs w:val="26"/>
          <w:rPrChange w:id="22594" w:author="Le Minh Nghia" w:date="2019-10-09T10:56:00Z">
            <w:rPr>
              <w:sz w:val="26"/>
              <w:szCs w:val="26"/>
            </w:rPr>
          </w:rPrChange>
        </w:rPr>
        <w:t xml:space="preserve"> button </w:t>
      </w:r>
      <w:proofErr w:type="spellStart"/>
      <w:r w:rsidRPr="00B41112">
        <w:rPr>
          <w:b/>
          <w:sz w:val="26"/>
          <w:szCs w:val="26"/>
          <w:rPrChange w:id="22595" w:author="Le Minh Nghia" w:date="2019-10-09T10:56:00Z">
            <w:rPr>
              <w:b/>
              <w:sz w:val="26"/>
              <w:szCs w:val="26"/>
            </w:rPr>
          </w:rPrChange>
        </w:rPr>
        <w:t>Lịch</w:t>
      </w:r>
      <w:proofErr w:type="spellEnd"/>
      <w:r w:rsidRPr="00B41112">
        <w:rPr>
          <w:b/>
          <w:sz w:val="26"/>
          <w:szCs w:val="26"/>
          <w:rPrChange w:id="22596" w:author="Le Minh Nghia" w:date="2019-10-09T10:56:00Z">
            <w:rPr>
              <w:b/>
              <w:sz w:val="26"/>
              <w:szCs w:val="26"/>
            </w:rPr>
          </w:rPrChange>
        </w:rPr>
        <w:t xml:space="preserve"> </w:t>
      </w:r>
      <w:proofErr w:type="spellStart"/>
      <w:r w:rsidRPr="00B41112">
        <w:rPr>
          <w:b/>
          <w:sz w:val="26"/>
          <w:szCs w:val="26"/>
          <w:rPrChange w:id="22597" w:author="Le Minh Nghia" w:date="2019-10-09T10:56:00Z">
            <w:rPr>
              <w:b/>
              <w:sz w:val="26"/>
              <w:szCs w:val="26"/>
            </w:rPr>
          </w:rPrChange>
        </w:rPr>
        <w:t>sử</w:t>
      </w:r>
      <w:proofErr w:type="spellEnd"/>
      <w:r w:rsidRPr="00B41112">
        <w:rPr>
          <w:b/>
          <w:sz w:val="26"/>
          <w:szCs w:val="26"/>
          <w:rPrChange w:id="22598" w:author="Le Minh Nghia" w:date="2019-10-09T10:56:00Z">
            <w:rPr>
              <w:b/>
              <w:sz w:val="26"/>
              <w:szCs w:val="26"/>
            </w:rPr>
          </w:rPrChange>
        </w:rPr>
        <w:t xml:space="preserve"> </w:t>
      </w:r>
      <w:proofErr w:type="spellStart"/>
      <w:r w:rsidRPr="00B41112">
        <w:rPr>
          <w:b/>
          <w:sz w:val="26"/>
          <w:szCs w:val="26"/>
          <w:rPrChange w:id="22599" w:author="Le Minh Nghia" w:date="2019-10-09T10:56:00Z">
            <w:rPr>
              <w:b/>
              <w:sz w:val="26"/>
              <w:szCs w:val="26"/>
            </w:rPr>
          </w:rPrChange>
        </w:rPr>
        <w:t>công</w:t>
      </w:r>
      <w:proofErr w:type="spellEnd"/>
      <w:r w:rsidRPr="00B41112">
        <w:rPr>
          <w:b/>
          <w:sz w:val="26"/>
          <w:szCs w:val="26"/>
          <w:rPrChange w:id="22600" w:author="Le Minh Nghia" w:date="2019-10-09T10:56:00Z">
            <w:rPr>
              <w:b/>
              <w:sz w:val="26"/>
              <w:szCs w:val="26"/>
            </w:rPr>
          </w:rPrChange>
        </w:rPr>
        <w:t xml:space="preserve"> </w:t>
      </w:r>
      <w:proofErr w:type="spellStart"/>
      <w:r w:rsidRPr="00B41112">
        <w:rPr>
          <w:b/>
          <w:sz w:val="26"/>
          <w:szCs w:val="26"/>
          <w:rPrChange w:id="22601" w:author="Le Minh Nghia" w:date="2019-10-09T10:56:00Z">
            <w:rPr>
              <w:b/>
              <w:sz w:val="26"/>
              <w:szCs w:val="26"/>
            </w:rPr>
          </w:rPrChange>
        </w:rPr>
        <w:t>việc</w:t>
      </w:r>
      <w:proofErr w:type="spellEnd"/>
      <w:r w:rsidRPr="00B41112">
        <w:rPr>
          <w:b/>
          <w:sz w:val="26"/>
          <w:szCs w:val="26"/>
          <w:rPrChange w:id="22602" w:author="Le Minh Nghia" w:date="2019-10-09T10:56:00Z">
            <w:rPr>
              <w:b/>
              <w:sz w:val="26"/>
              <w:szCs w:val="26"/>
            </w:rPr>
          </w:rPrChange>
        </w:rPr>
        <w:t xml:space="preserve"> </w:t>
      </w:r>
      <w:proofErr w:type="spellStart"/>
      <w:r w:rsidRPr="00B41112">
        <w:rPr>
          <w:sz w:val="26"/>
          <w:szCs w:val="26"/>
          <w:rPrChange w:id="22603" w:author="Le Minh Nghia" w:date="2019-10-09T10:56:00Z">
            <w:rPr>
              <w:sz w:val="26"/>
              <w:szCs w:val="26"/>
            </w:rPr>
          </w:rPrChange>
        </w:rPr>
        <w:t>thì</w:t>
      </w:r>
      <w:proofErr w:type="spellEnd"/>
      <w:r w:rsidRPr="00B41112">
        <w:rPr>
          <w:sz w:val="26"/>
          <w:szCs w:val="26"/>
          <w:rPrChange w:id="22604" w:author="Le Minh Nghia" w:date="2019-10-09T10:56:00Z">
            <w:rPr>
              <w:sz w:val="26"/>
              <w:szCs w:val="26"/>
            </w:rPr>
          </w:rPrChange>
        </w:rPr>
        <w:t xml:space="preserve"> </w:t>
      </w:r>
      <w:proofErr w:type="spellStart"/>
      <w:r w:rsidRPr="00B41112">
        <w:rPr>
          <w:sz w:val="26"/>
          <w:szCs w:val="26"/>
          <w:rPrChange w:id="22605" w:author="Le Minh Nghia" w:date="2019-10-09T10:56:00Z">
            <w:rPr>
              <w:sz w:val="26"/>
              <w:szCs w:val="26"/>
            </w:rPr>
          </w:rPrChange>
        </w:rPr>
        <w:t>sẽ</w:t>
      </w:r>
      <w:proofErr w:type="spellEnd"/>
      <w:r w:rsidRPr="00B41112">
        <w:rPr>
          <w:sz w:val="26"/>
          <w:szCs w:val="26"/>
          <w:rPrChange w:id="22606" w:author="Le Minh Nghia" w:date="2019-10-09T10:56:00Z">
            <w:rPr>
              <w:sz w:val="26"/>
              <w:szCs w:val="26"/>
            </w:rPr>
          </w:rPrChange>
        </w:rPr>
        <w:t xml:space="preserve"> </w:t>
      </w:r>
      <w:proofErr w:type="spellStart"/>
      <w:r w:rsidRPr="00B41112">
        <w:rPr>
          <w:sz w:val="26"/>
          <w:szCs w:val="26"/>
          <w:rPrChange w:id="22607" w:author="Le Minh Nghia" w:date="2019-10-09T10:56:00Z">
            <w:rPr>
              <w:sz w:val="26"/>
              <w:szCs w:val="26"/>
            </w:rPr>
          </w:rPrChange>
        </w:rPr>
        <w:t>hiển</w:t>
      </w:r>
      <w:proofErr w:type="spellEnd"/>
      <w:r w:rsidRPr="00B41112">
        <w:rPr>
          <w:sz w:val="26"/>
          <w:szCs w:val="26"/>
          <w:rPrChange w:id="22608" w:author="Le Minh Nghia" w:date="2019-10-09T10:56:00Z">
            <w:rPr>
              <w:sz w:val="26"/>
              <w:szCs w:val="26"/>
            </w:rPr>
          </w:rPrChange>
        </w:rPr>
        <w:t xml:space="preserve"> </w:t>
      </w:r>
      <w:proofErr w:type="spellStart"/>
      <w:r w:rsidRPr="00B41112">
        <w:rPr>
          <w:sz w:val="26"/>
          <w:szCs w:val="26"/>
          <w:rPrChange w:id="22609" w:author="Le Minh Nghia" w:date="2019-10-09T10:56:00Z">
            <w:rPr>
              <w:sz w:val="26"/>
              <w:szCs w:val="26"/>
            </w:rPr>
          </w:rPrChange>
        </w:rPr>
        <w:t>thị</w:t>
      </w:r>
      <w:proofErr w:type="spellEnd"/>
      <w:r w:rsidRPr="00B41112">
        <w:rPr>
          <w:sz w:val="26"/>
          <w:szCs w:val="26"/>
          <w:rPrChange w:id="22610" w:author="Le Minh Nghia" w:date="2019-10-09T10:56:00Z">
            <w:rPr>
              <w:sz w:val="26"/>
              <w:szCs w:val="26"/>
            </w:rPr>
          </w:rPrChange>
        </w:rPr>
        <w:t xml:space="preserve"> ra </w:t>
      </w:r>
      <w:proofErr w:type="spellStart"/>
      <w:r w:rsidRPr="00B41112">
        <w:rPr>
          <w:sz w:val="26"/>
          <w:szCs w:val="26"/>
          <w:rPrChange w:id="22611" w:author="Le Minh Nghia" w:date="2019-10-09T10:56:00Z">
            <w:rPr>
              <w:sz w:val="26"/>
              <w:szCs w:val="26"/>
            </w:rPr>
          </w:rPrChange>
        </w:rPr>
        <w:t>danh</w:t>
      </w:r>
      <w:proofErr w:type="spellEnd"/>
      <w:r w:rsidRPr="00B41112">
        <w:rPr>
          <w:sz w:val="26"/>
          <w:szCs w:val="26"/>
          <w:rPrChange w:id="22612" w:author="Le Minh Nghia" w:date="2019-10-09T10:56:00Z">
            <w:rPr>
              <w:sz w:val="26"/>
              <w:szCs w:val="26"/>
            </w:rPr>
          </w:rPrChange>
        </w:rPr>
        <w:t xml:space="preserve"> </w:t>
      </w:r>
      <w:proofErr w:type="spellStart"/>
      <w:r w:rsidRPr="00B41112">
        <w:rPr>
          <w:sz w:val="26"/>
          <w:szCs w:val="26"/>
          <w:rPrChange w:id="22613" w:author="Le Minh Nghia" w:date="2019-10-09T10:56:00Z">
            <w:rPr>
              <w:sz w:val="26"/>
              <w:szCs w:val="26"/>
            </w:rPr>
          </w:rPrChange>
        </w:rPr>
        <w:t>sách</w:t>
      </w:r>
      <w:proofErr w:type="spellEnd"/>
      <w:r w:rsidRPr="00B41112">
        <w:rPr>
          <w:sz w:val="26"/>
          <w:szCs w:val="26"/>
          <w:rPrChange w:id="22614" w:author="Le Minh Nghia" w:date="2019-10-09T10:56:00Z">
            <w:rPr>
              <w:sz w:val="26"/>
              <w:szCs w:val="26"/>
            </w:rPr>
          </w:rPrChange>
        </w:rPr>
        <w:t xml:space="preserve"> </w:t>
      </w:r>
      <w:proofErr w:type="spellStart"/>
      <w:r w:rsidRPr="00B41112">
        <w:rPr>
          <w:sz w:val="26"/>
          <w:szCs w:val="26"/>
          <w:rPrChange w:id="22615" w:author="Le Minh Nghia" w:date="2019-10-09T10:56:00Z">
            <w:rPr>
              <w:sz w:val="26"/>
              <w:szCs w:val="26"/>
            </w:rPr>
          </w:rPrChange>
        </w:rPr>
        <w:t>các</w:t>
      </w:r>
      <w:proofErr w:type="spellEnd"/>
      <w:r w:rsidRPr="00B41112">
        <w:rPr>
          <w:sz w:val="26"/>
          <w:szCs w:val="26"/>
          <w:rPrChange w:id="22616" w:author="Le Minh Nghia" w:date="2019-10-09T10:56:00Z">
            <w:rPr>
              <w:sz w:val="26"/>
              <w:szCs w:val="26"/>
            </w:rPr>
          </w:rPrChange>
        </w:rPr>
        <w:t xml:space="preserve"> </w:t>
      </w:r>
      <w:proofErr w:type="spellStart"/>
      <w:r w:rsidRPr="00B41112">
        <w:rPr>
          <w:sz w:val="26"/>
          <w:szCs w:val="26"/>
          <w:rPrChange w:id="22617" w:author="Le Minh Nghia" w:date="2019-10-09T10:56:00Z">
            <w:rPr>
              <w:sz w:val="26"/>
              <w:szCs w:val="26"/>
            </w:rPr>
          </w:rPrChange>
        </w:rPr>
        <w:t>công</w:t>
      </w:r>
      <w:proofErr w:type="spellEnd"/>
      <w:r w:rsidRPr="00B41112">
        <w:rPr>
          <w:sz w:val="26"/>
          <w:szCs w:val="26"/>
          <w:rPrChange w:id="22618" w:author="Le Minh Nghia" w:date="2019-10-09T10:56:00Z">
            <w:rPr>
              <w:sz w:val="26"/>
              <w:szCs w:val="26"/>
            </w:rPr>
          </w:rPrChange>
        </w:rPr>
        <w:t xml:space="preserve"> </w:t>
      </w:r>
      <w:proofErr w:type="spellStart"/>
      <w:r w:rsidRPr="00B41112">
        <w:rPr>
          <w:sz w:val="26"/>
          <w:szCs w:val="26"/>
          <w:rPrChange w:id="22619" w:author="Le Minh Nghia" w:date="2019-10-09T10:56:00Z">
            <w:rPr>
              <w:sz w:val="26"/>
              <w:szCs w:val="26"/>
            </w:rPr>
          </w:rPrChange>
        </w:rPr>
        <w:t>việc</w:t>
      </w:r>
      <w:proofErr w:type="spellEnd"/>
      <w:r w:rsidRPr="00B41112">
        <w:rPr>
          <w:sz w:val="26"/>
          <w:szCs w:val="26"/>
          <w:rPrChange w:id="22620" w:author="Le Minh Nghia" w:date="2019-10-09T10:56:00Z">
            <w:rPr>
              <w:sz w:val="26"/>
              <w:szCs w:val="26"/>
            </w:rPr>
          </w:rPrChange>
        </w:rPr>
        <w:t xml:space="preserve"> </w:t>
      </w:r>
      <w:proofErr w:type="spellStart"/>
      <w:r w:rsidRPr="00B41112">
        <w:rPr>
          <w:sz w:val="26"/>
          <w:szCs w:val="26"/>
          <w:rPrChange w:id="22621" w:author="Le Minh Nghia" w:date="2019-10-09T10:56:00Z">
            <w:rPr>
              <w:sz w:val="26"/>
              <w:szCs w:val="26"/>
            </w:rPr>
          </w:rPrChange>
        </w:rPr>
        <w:t>của</w:t>
      </w:r>
      <w:proofErr w:type="spellEnd"/>
      <w:r w:rsidRPr="00B41112">
        <w:rPr>
          <w:sz w:val="26"/>
          <w:szCs w:val="26"/>
          <w:rPrChange w:id="22622" w:author="Le Minh Nghia" w:date="2019-10-09T10:56:00Z">
            <w:rPr>
              <w:sz w:val="26"/>
              <w:szCs w:val="26"/>
            </w:rPr>
          </w:rPrChange>
        </w:rPr>
        <w:t xml:space="preserve"> </w:t>
      </w:r>
      <w:proofErr w:type="spellStart"/>
      <w:r w:rsidRPr="00B41112">
        <w:rPr>
          <w:sz w:val="26"/>
          <w:szCs w:val="26"/>
          <w:rPrChange w:id="22623" w:author="Le Minh Nghia" w:date="2019-10-09T10:56:00Z">
            <w:rPr>
              <w:sz w:val="26"/>
              <w:szCs w:val="26"/>
            </w:rPr>
          </w:rPrChange>
        </w:rPr>
        <w:t>một</w:t>
      </w:r>
      <w:proofErr w:type="spellEnd"/>
      <w:r w:rsidRPr="00B41112">
        <w:rPr>
          <w:sz w:val="26"/>
          <w:szCs w:val="26"/>
          <w:rPrChange w:id="22624" w:author="Le Minh Nghia" w:date="2019-10-09T10:56:00Z">
            <w:rPr>
              <w:sz w:val="26"/>
              <w:szCs w:val="26"/>
            </w:rPr>
          </w:rPrChange>
        </w:rPr>
        <w:t xml:space="preserve"> </w:t>
      </w:r>
      <w:proofErr w:type="spellStart"/>
      <w:r w:rsidRPr="00B41112">
        <w:rPr>
          <w:sz w:val="26"/>
          <w:szCs w:val="26"/>
          <w:rPrChange w:id="22625" w:author="Le Minh Nghia" w:date="2019-10-09T10:56:00Z">
            <w:rPr>
              <w:sz w:val="26"/>
              <w:szCs w:val="26"/>
            </w:rPr>
          </w:rPrChange>
        </w:rPr>
        <w:t>cựu</w:t>
      </w:r>
      <w:proofErr w:type="spellEnd"/>
      <w:r w:rsidRPr="00B41112">
        <w:rPr>
          <w:sz w:val="26"/>
          <w:szCs w:val="26"/>
          <w:rPrChange w:id="22626" w:author="Le Minh Nghia" w:date="2019-10-09T10:56:00Z">
            <w:rPr>
              <w:sz w:val="26"/>
              <w:szCs w:val="26"/>
            </w:rPr>
          </w:rPrChange>
        </w:rPr>
        <w:t xml:space="preserve"> </w:t>
      </w:r>
      <w:proofErr w:type="spellStart"/>
      <w:r w:rsidRPr="00B41112">
        <w:rPr>
          <w:sz w:val="26"/>
          <w:szCs w:val="26"/>
          <w:rPrChange w:id="22627" w:author="Le Minh Nghia" w:date="2019-10-09T10:56:00Z">
            <w:rPr>
              <w:sz w:val="26"/>
              <w:szCs w:val="26"/>
            </w:rPr>
          </w:rPrChange>
        </w:rPr>
        <w:t>sinh</w:t>
      </w:r>
      <w:proofErr w:type="spellEnd"/>
      <w:r w:rsidRPr="00B41112">
        <w:rPr>
          <w:sz w:val="26"/>
          <w:szCs w:val="26"/>
          <w:rPrChange w:id="22628" w:author="Le Minh Nghia" w:date="2019-10-09T10:56:00Z">
            <w:rPr>
              <w:sz w:val="26"/>
              <w:szCs w:val="26"/>
            </w:rPr>
          </w:rPrChange>
        </w:rPr>
        <w:t xml:space="preserve"> </w:t>
      </w:r>
      <w:proofErr w:type="spellStart"/>
      <w:r w:rsidRPr="00B41112">
        <w:rPr>
          <w:sz w:val="26"/>
          <w:szCs w:val="26"/>
          <w:rPrChange w:id="22629" w:author="Le Minh Nghia" w:date="2019-10-09T10:56:00Z">
            <w:rPr>
              <w:sz w:val="26"/>
              <w:szCs w:val="26"/>
            </w:rPr>
          </w:rPrChange>
        </w:rPr>
        <w:t>viên</w:t>
      </w:r>
      <w:proofErr w:type="spellEnd"/>
      <w:r w:rsidRPr="00B41112">
        <w:rPr>
          <w:sz w:val="26"/>
          <w:szCs w:val="26"/>
          <w:rPrChange w:id="22630" w:author="Le Minh Nghia" w:date="2019-10-09T10:56:00Z">
            <w:rPr>
              <w:sz w:val="26"/>
              <w:szCs w:val="26"/>
            </w:rPr>
          </w:rPrChange>
        </w:rPr>
        <w:t xml:space="preserve"> </w:t>
      </w:r>
      <w:proofErr w:type="spellStart"/>
      <w:r w:rsidRPr="00B41112">
        <w:rPr>
          <w:sz w:val="26"/>
          <w:szCs w:val="26"/>
          <w:rPrChange w:id="22631" w:author="Le Minh Nghia" w:date="2019-10-09T10:56:00Z">
            <w:rPr>
              <w:sz w:val="26"/>
              <w:szCs w:val="26"/>
            </w:rPr>
          </w:rPrChange>
        </w:rPr>
        <w:t>đó</w:t>
      </w:r>
      <w:proofErr w:type="spellEnd"/>
      <w:r w:rsidRPr="00B41112">
        <w:rPr>
          <w:sz w:val="26"/>
          <w:szCs w:val="26"/>
          <w:rPrChange w:id="22632" w:author="Le Minh Nghia" w:date="2019-10-09T10:56:00Z">
            <w:rPr>
              <w:sz w:val="26"/>
              <w:szCs w:val="26"/>
            </w:rPr>
          </w:rPrChange>
        </w:rPr>
        <w:t xml:space="preserve"> </w:t>
      </w:r>
      <w:proofErr w:type="spellStart"/>
      <w:r w:rsidRPr="00B41112">
        <w:rPr>
          <w:sz w:val="26"/>
          <w:szCs w:val="26"/>
          <w:rPrChange w:id="22633" w:author="Le Minh Nghia" w:date="2019-10-09T10:56:00Z">
            <w:rPr>
              <w:sz w:val="26"/>
              <w:szCs w:val="26"/>
            </w:rPr>
          </w:rPrChange>
        </w:rPr>
        <w:t>đã</w:t>
      </w:r>
      <w:proofErr w:type="spellEnd"/>
      <w:r w:rsidRPr="00B41112">
        <w:rPr>
          <w:sz w:val="26"/>
          <w:szCs w:val="26"/>
          <w:rPrChange w:id="22634" w:author="Le Minh Nghia" w:date="2019-10-09T10:56:00Z">
            <w:rPr>
              <w:sz w:val="26"/>
              <w:szCs w:val="26"/>
            </w:rPr>
          </w:rPrChange>
        </w:rPr>
        <w:t xml:space="preserve"> </w:t>
      </w:r>
      <w:proofErr w:type="spellStart"/>
      <w:r w:rsidRPr="00B41112">
        <w:rPr>
          <w:sz w:val="26"/>
          <w:szCs w:val="26"/>
          <w:rPrChange w:id="22635" w:author="Le Minh Nghia" w:date="2019-10-09T10:56:00Z">
            <w:rPr>
              <w:sz w:val="26"/>
              <w:szCs w:val="26"/>
            </w:rPr>
          </w:rPrChange>
        </w:rPr>
        <w:t>làm</w:t>
      </w:r>
      <w:proofErr w:type="spellEnd"/>
      <w:r w:rsidRPr="00B41112">
        <w:rPr>
          <w:sz w:val="26"/>
          <w:szCs w:val="26"/>
          <w:rPrChange w:id="22636" w:author="Le Minh Nghia" w:date="2019-10-09T10:56:00Z">
            <w:rPr>
              <w:sz w:val="26"/>
              <w:szCs w:val="26"/>
            </w:rPr>
          </w:rPrChange>
        </w:rPr>
        <w:t xml:space="preserve"> </w:t>
      </w:r>
      <w:proofErr w:type="spellStart"/>
      <w:r w:rsidRPr="00B41112">
        <w:rPr>
          <w:sz w:val="26"/>
          <w:szCs w:val="26"/>
          <w:rPrChange w:id="22637" w:author="Le Minh Nghia" w:date="2019-10-09T10:56:00Z">
            <w:rPr>
              <w:sz w:val="26"/>
              <w:szCs w:val="26"/>
            </w:rPr>
          </w:rPrChange>
        </w:rPr>
        <w:t>sau</w:t>
      </w:r>
      <w:proofErr w:type="spellEnd"/>
      <w:r w:rsidRPr="00B41112">
        <w:rPr>
          <w:sz w:val="26"/>
          <w:szCs w:val="26"/>
          <w:rPrChange w:id="22638" w:author="Le Minh Nghia" w:date="2019-10-09T10:56:00Z">
            <w:rPr>
              <w:sz w:val="26"/>
              <w:szCs w:val="26"/>
            </w:rPr>
          </w:rPrChange>
        </w:rPr>
        <w:t xml:space="preserve"> </w:t>
      </w:r>
      <w:proofErr w:type="spellStart"/>
      <w:r w:rsidRPr="00B41112">
        <w:rPr>
          <w:sz w:val="26"/>
          <w:szCs w:val="26"/>
          <w:rPrChange w:id="22639" w:author="Le Minh Nghia" w:date="2019-10-09T10:56:00Z">
            <w:rPr>
              <w:sz w:val="26"/>
              <w:szCs w:val="26"/>
            </w:rPr>
          </w:rPrChange>
        </w:rPr>
        <w:t>khi</w:t>
      </w:r>
      <w:proofErr w:type="spellEnd"/>
      <w:r w:rsidRPr="00B41112">
        <w:rPr>
          <w:sz w:val="26"/>
          <w:szCs w:val="26"/>
          <w:rPrChange w:id="22640" w:author="Le Minh Nghia" w:date="2019-10-09T10:56:00Z">
            <w:rPr>
              <w:sz w:val="26"/>
              <w:szCs w:val="26"/>
            </w:rPr>
          </w:rPrChange>
        </w:rPr>
        <w:t xml:space="preserve"> </w:t>
      </w:r>
      <w:proofErr w:type="spellStart"/>
      <w:r w:rsidRPr="00B41112">
        <w:rPr>
          <w:sz w:val="26"/>
          <w:szCs w:val="26"/>
          <w:rPrChange w:id="22641" w:author="Le Minh Nghia" w:date="2019-10-09T10:56:00Z">
            <w:rPr>
              <w:sz w:val="26"/>
              <w:szCs w:val="26"/>
            </w:rPr>
          </w:rPrChange>
        </w:rPr>
        <w:t>tốt</w:t>
      </w:r>
      <w:proofErr w:type="spellEnd"/>
      <w:r w:rsidRPr="00B41112">
        <w:rPr>
          <w:sz w:val="26"/>
          <w:szCs w:val="26"/>
          <w:rPrChange w:id="22642" w:author="Le Minh Nghia" w:date="2019-10-09T10:56:00Z">
            <w:rPr>
              <w:sz w:val="26"/>
              <w:szCs w:val="26"/>
            </w:rPr>
          </w:rPrChange>
        </w:rPr>
        <w:t xml:space="preserve"> </w:t>
      </w:r>
      <w:proofErr w:type="spellStart"/>
      <w:r w:rsidRPr="00B41112">
        <w:rPr>
          <w:sz w:val="26"/>
          <w:szCs w:val="26"/>
          <w:rPrChange w:id="22643" w:author="Le Minh Nghia" w:date="2019-10-09T10:56:00Z">
            <w:rPr>
              <w:sz w:val="26"/>
              <w:szCs w:val="26"/>
            </w:rPr>
          </w:rPrChange>
        </w:rPr>
        <w:t>nghiệp</w:t>
      </w:r>
      <w:proofErr w:type="spellEnd"/>
      <w:r w:rsidRPr="00B41112">
        <w:rPr>
          <w:sz w:val="26"/>
          <w:szCs w:val="26"/>
          <w:rPrChange w:id="22644" w:author="Le Minh Nghia" w:date="2019-10-09T10:56:00Z">
            <w:rPr>
              <w:sz w:val="26"/>
              <w:szCs w:val="26"/>
            </w:rPr>
          </w:rPrChange>
        </w:rPr>
        <w:t>.</w:t>
      </w:r>
    </w:p>
    <w:p w:rsidR="00876404" w:rsidRPr="00B41112" w:rsidRDefault="00876404" w:rsidP="00876404">
      <w:pPr>
        <w:jc w:val="center"/>
        <w:rPr>
          <w:sz w:val="26"/>
          <w:szCs w:val="26"/>
          <w:rPrChange w:id="22645" w:author="Le Minh Nghia" w:date="2019-10-09T10:56:00Z">
            <w:rPr>
              <w:sz w:val="26"/>
              <w:szCs w:val="26"/>
            </w:rPr>
          </w:rPrChange>
        </w:rPr>
      </w:pPr>
      <w:r w:rsidRPr="00B41112">
        <w:rPr>
          <w:noProof/>
          <w:sz w:val="26"/>
          <w:szCs w:val="26"/>
          <w:rPrChange w:id="22646" w:author="Le Minh Nghia" w:date="2019-10-09T10:56:00Z">
            <w:rPr>
              <w:noProof/>
            </w:rPr>
          </w:rPrChange>
        </w:rPr>
        <w:drawing>
          <wp:inline distT="0" distB="0" distL="0" distR="0" wp14:anchorId="54AEFFDA" wp14:editId="25FF3F9D">
            <wp:extent cx="5972175" cy="2439035"/>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2439035"/>
                    </a:xfrm>
                    <a:prstGeom prst="rect">
                      <a:avLst/>
                    </a:prstGeom>
                  </pic:spPr>
                </pic:pic>
              </a:graphicData>
            </a:graphic>
          </wp:inline>
        </w:drawing>
      </w:r>
    </w:p>
    <w:p w:rsidR="00876404" w:rsidRPr="00B41112" w:rsidRDefault="00876404" w:rsidP="00876404">
      <w:pPr>
        <w:jc w:val="center"/>
        <w:rPr>
          <w:i/>
          <w:sz w:val="26"/>
          <w:szCs w:val="26"/>
          <w:rPrChange w:id="22647" w:author="Le Minh Nghia" w:date="2019-10-09T10:56:00Z">
            <w:rPr>
              <w:i/>
              <w:sz w:val="26"/>
              <w:szCs w:val="26"/>
            </w:rPr>
          </w:rPrChange>
        </w:rPr>
      </w:pPr>
      <w:proofErr w:type="spellStart"/>
      <w:r w:rsidRPr="00B41112">
        <w:rPr>
          <w:i/>
          <w:sz w:val="26"/>
          <w:szCs w:val="26"/>
          <w:rPrChange w:id="22648" w:author="Le Minh Nghia" w:date="2019-10-09T10:56:00Z">
            <w:rPr>
              <w:i/>
              <w:sz w:val="26"/>
              <w:szCs w:val="26"/>
            </w:rPr>
          </w:rPrChange>
        </w:rPr>
        <w:t>H</w:t>
      </w:r>
      <w:r w:rsidR="00370EC3" w:rsidRPr="00B41112">
        <w:rPr>
          <w:i/>
          <w:sz w:val="26"/>
          <w:szCs w:val="26"/>
          <w:rPrChange w:id="22649" w:author="Le Minh Nghia" w:date="2019-10-09T10:56:00Z">
            <w:rPr>
              <w:i/>
              <w:sz w:val="26"/>
              <w:szCs w:val="26"/>
            </w:rPr>
          </w:rPrChange>
        </w:rPr>
        <w:t>ình</w:t>
      </w:r>
      <w:proofErr w:type="spellEnd"/>
      <w:r w:rsidRPr="00B41112">
        <w:rPr>
          <w:i/>
          <w:sz w:val="26"/>
          <w:szCs w:val="26"/>
          <w:rPrChange w:id="22650" w:author="Le Minh Nghia" w:date="2019-10-09T10:56:00Z">
            <w:rPr>
              <w:i/>
              <w:sz w:val="26"/>
              <w:szCs w:val="26"/>
            </w:rPr>
          </w:rPrChange>
        </w:rPr>
        <w:t xml:space="preserve"> 4.b.2.5. </w:t>
      </w:r>
      <w:proofErr w:type="spellStart"/>
      <w:r w:rsidRPr="00B41112">
        <w:rPr>
          <w:i/>
          <w:sz w:val="26"/>
          <w:szCs w:val="26"/>
          <w:rPrChange w:id="22651" w:author="Le Minh Nghia" w:date="2019-10-09T10:56:00Z">
            <w:rPr>
              <w:i/>
              <w:sz w:val="26"/>
              <w:szCs w:val="26"/>
            </w:rPr>
          </w:rPrChange>
        </w:rPr>
        <w:t>Hiển</w:t>
      </w:r>
      <w:proofErr w:type="spellEnd"/>
      <w:r w:rsidRPr="00B41112">
        <w:rPr>
          <w:i/>
          <w:sz w:val="26"/>
          <w:szCs w:val="26"/>
          <w:rPrChange w:id="22652" w:author="Le Minh Nghia" w:date="2019-10-09T10:56:00Z">
            <w:rPr>
              <w:i/>
              <w:sz w:val="26"/>
              <w:szCs w:val="26"/>
            </w:rPr>
          </w:rPrChange>
        </w:rPr>
        <w:t xml:space="preserve"> </w:t>
      </w:r>
      <w:proofErr w:type="spellStart"/>
      <w:r w:rsidRPr="00B41112">
        <w:rPr>
          <w:i/>
          <w:sz w:val="26"/>
          <w:szCs w:val="26"/>
          <w:rPrChange w:id="22653" w:author="Le Minh Nghia" w:date="2019-10-09T10:56:00Z">
            <w:rPr>
              <w:i/>
              <w:sz w:val="26"/>
              <w:szCs w:val="26"/>
            </w:rPr>
          </w:rPrChange>
        </w:rPr>
        <w:t>thị</w:t>
      </w:r>
      <w:proofErr w:type="spellEnd"/>
      <w:r w:rsidRPr="00B41112">
        <w:rPr>
          <w:i/>
          <w:sz w:val="26"/>
          <w:szCs w:val="26"/>
          <w:rPrChange w:id="22654" w:author="Le Minh Nghia" w:date="2019-10-09T10:56:00Z">
            <w:rPr>
              <w:i/>
              <w:sz w:val="26"/>
              <w:szCs w:val="26"/>
            </w:rPr>
          </w:rPrChange>
        </w:rPr>
        <w:t xml:space="preserve"> </w:t>
      </w:r>
      <w:proofErr w:type="spellStart"/>
      <w:r w:rsidRPr="00B41112">
        <w:rPr>
          <w:i/>
          <w:sz w:val="26"/>
          <w:szCs w:val="26"/>
          <w:rPrChange w:id="22655" w:author="Le Minh Nghia" w:date="2019-10-09T10:56:00Z">
            <w:rPr>
              <w:i/>
              <w:sz w:val="26"/>
              <w:szCs w:val="26"/>
            </w:rPr>
          </w:rPrChange>
        </w:rPr>
        <w:t>lịch</w:t>
      </w:r>
      <w:proofErr w:type="spellEnd"/>
      <w:r w:rsidRPr="00B41112">
        <w:rPr>
          <w:i/>
          <w:sz w:val="26"/>
          <w:szCs w:val="26"/>
          <w:rPrChange w:id="22656" w:author="Le Minh Nghia" w:date="2019-10-09T10:56:00Z">
            <w:rPr>
              <w:i/>
              <w:sz w:val="26"/>
              <w:szCs w:val="26"/>
            </w:rPr>
          </w:rPrChange>
        </w:rPr>
        <w:t xml:space="preserve"> </w:t>
      </w:r>
      <w:proofErr w:type="spellStart"/>
      <w:r w:rsidRPr="00B41112">
        <w:rPr>
          <w:i/>
          <w:sz w:val="26"/>
          <w:szCs w:val="26"/>
          <w:rPrChange w:id="22657" w:author="Le Minh Nghia" w:date="2019-10-09T10:56:00Z">
            <w:rPr>
              <w:i/>
              <w:sz w:val="26"/>
              <w:szCs w:val="26"/>
            </w:rPr>
          </w:rPrChange>
        </w:rPr>
        <w:t>sử</w:t>
      </w:r>
      <w:proofErr w:type="spellEnd"/>
      <w:r w:rsidRPr="00B41112">
        <w:rPr>
          <w:i/>
          <w:sz w:val="26"/>
          <w:szCs w:val="26"/>
          <w:rPrChange w:id="22658" w:author="Le Minh Nghia" w:date="2019-10-09T10:56:00Z">
            <w:rPr>
              <w:i/>
              <w:sz w:val="26"/>
              <w:szCs w:val="26"/>
            </w:rPr>
          </w:rPrChange>
        </w:rPr>
        <w:t xml:space="preserve"> </w:t>
      </w:r>
      <w:proofErr w:type="spellStart"/>
      <w:r w:rsidRPr="00B41112">
        <w:rPr>
          <w:i/>
          <w:sz w:val="26"/>
          <w:szCs w:val="26"/>
          <w:rPrChange w:id="22659" w:author="Le Minh Nghia" w:date="2019-10-09T10:56:00Z">
            <w:rPr>
              <w:i/>
              <w:sz w:val="26"/>
              <w:szCs w:val="26"/>
            </w:rPr>
          </w:rPrChange>
        </w:rPr>
        <w:t>các</w:t>
      </w:r>
      <w:proofErr w:type="spellEnd"/>
      <w:r w:rsidRPr="00B41112">
        <w:rPr>
          <w:i/>
          <w:sz w:val="26"/>
          <w:szCs w:val="26"/>
          <w:rPrChange w:id="22660" w:author="Le Minh Nghia" w:date="2019-10-09T10:56:00Z">
            <w:rPr>
              <w:i/>
              <w:sz w:val="26"/>
              <w:szCs w:val="26"/>
            </w:rPr>
          </w:rPrChange>
        </w:rPr>
        <w:t xml:space="preserve"> </w:t>
      </w:r>
      <w:proofErr w:type="spellStart"/>
      <w:r w:rsidRPr="00B41112">
        <w:rPr>
          <w:i/>
          <w:sz w:val="26"/>
          <w:szCs w:val="26"/>
          <w:rPrChange w:id="22661" w:author="Le Minh Nghia" w:date="2019-10-09T10:56:00Z">
            <w:rPr>
              <w:i/>
              <w:sz w:val="26"/>
              <w:szCs w:val="26"/>
            </w:rPr>
          </w:rPrChange>
        </w:rPr>
        <w:t>công</w:t>
      </w:r>
      <w:proofErr w:type="spellEnd"/>
      <w:r w:rsidRPr="00B41112">
        <w:rPr>
          <w:i/>
          <w:sz w:val="26"/>
          <w:szCs w:val="26"/>
          <w:rPrChange w:id="22662" w:author="Le Minh Nghia" w:date="2019-10-09T10:56:00Z">
            <w:rPr>
              <w:i/>
              <w:sz w:val="26"/>
              <w:szCs w:val="26"/>
            </w:rPr>
          </w:rPrChange>
        </w:rPr>
        <w:t xml:space="preserve"> </w:t>
      </w:r>
      <w:proofErr w:type="spellStart"/>
      <w:r w:rsidRPr="00B41112">
        <w:rPr>
          <w:i/>
          <w:sz w:val="26"/>
          <w:szCs w:val="26"/>
          <w:rPrChange w:id="22663" w:author="Le Minh Nghia" w:date="2019-10-09T10:56:00Z">
            <w:rPr>
              <w:i/>
              <w:sz w:val="26"/>
              <w:szCs w:val="26"/>
            </w:rPr>
          </w:rPrChange>
        </w:rPr>
        <w:t>việc</w:t>
      </w:r>
      <w:proofErr w:type="spellEnd"/>
      <w:r w:rsidRPr="00B41112">
        <w:rPr>
          <w:i/>
          <w:sz w:val="26"/>
          <w:szCs w:val="26"/>
          <w:rPrChange w:id="22664" w:author="Le Minh Nghia" w:date="2019-10-09T10:56:00Z">
            <w:rPr>
              <w:i/>
              <w:sz w:val="26"/>
              <w:szCs w:val="26"/>
            </w:rPr>
          </w:rPrChange>
        </w:rPr>
        <w:t xml:space="preserve"> </w:t>
      </w:r>
      <w:proofErr w:type="spellStart"/>
      <w:r w:rsidRPr="00B41112">
        <w:rPr>
          <w:i/>
          <w:sz w:val="26"/>
          <w:szCs w:val="26"/>
          <w:rPrChange w:id="22665" w:author="Le Minh Nghia" w:date="2019-10-09T10:56:00Z">
            <w:rPr>
              <w:i/>
              <w:sz w:val="26"/>
              <w:szCs w:val="26"/>
            </w:rPr>
          </w:rPrChange>
        </w:rPr>
        <w:t>của</w:t>
      </w:r>
      <w:proofErr w:type="spellEnd"/>
      <w:r w:rsidRPr="00B41112">
        <w:rPr>
          <w:i/>
          <w:sz w:val="26"/>
          <w:szCs w:val="26"/>
          <w:rPrChange w:id="22666" w:author="Le Minh Nghia" w:date="2019-10-09T10:56:00Z">
            <w:rPr>
              <w:i/>
              <w:sz w:val="26"/>
              <w:szCs w:val="26"/>
            </w:rPr>
          </w:rPrChange>
        </w:rPr>
        <w:t xml:space="preserve"> </w:t>
      </w:r>
      <w:proofErr w:type="spellStart"/>
      <w:r w:rsidRPr="00B41112">
        <w:rPr>
          <w:i/>
          <w:sz w:val="26"/>
          <w:szCs w:val="26"/>
          <w:rPrChange w:id="22667" w:author="Le Minh Nghia" w:date="2019-10-09T10:56:00Z">
            <w:rPr>
              <w:i/>
              <w:sz w:val="26"/>
              <w:szCs w:val="26"/>
            </w:rPr>
          </w:rPrChange>
        </w:rPr>
        <w:t>người</w:t>
      </w:r>
      <w:proofErr w:type="spellEnd"/>
      <w:r w:rsidRPr="00B41112">
        <w:rPr>
          <w:i/>
          <w:sz w:val="26"/>
          <w:szCs w:val="26"/>
          <w:rPrChange w:id="22668" w:author="Le Minh Nghia" w:date="2019-10-09T10:56:00Z">
            <w:rPr>
              <w:i/>
              <w:sz w:val="26"/>
              <w:szCs w:val="26"/>
            </w:rPr>
          </w:rPrChange>
        </w:rPr>
        <w:t xml:space="preserve"> </w:t>
      </w:r>
      <w:proofErr w:type="spellStart"/>
      <w:r w:rsidRPr="00B41112">
        <w:rPr>
          <w:i/>
          <w:sz w:val="26"/>
          <w:szCs w:val="26"/>
          <w:rPrChange w:id="22669" w:author="Le Minh Nghia" w:date="2019-10-09T10:56:00Z">
            <w:rPr>
              <w:i/>
              <w:sz w:val="26"/>
              <w:szCs w:val="26"/>
            </w:rPr>
          </w:rPrChange>
        </w:rPr>
        <w:t>dùng</w:t>
      </w:r>
      <w:proofErr w:type="spellEnd"/>
      <w:r w:rsidRPr="00B41112">
        <w:rPr>
          <w:i/>
          <w:sz w:val="26"/>
          <w:szCs w:val="26"/>
          <w:rPrChange w:id="22670" w:author="Le Minh Nghia" w:date="2019-10-09T10:56:00Z">
            <w:rPr>
              <w:i/>
              <w:sz w:val="26"/>
              <w:szCs w:val="26"/>
            </w:rPr>
          </w:rPrChange>
        </w:rPr>
        <w:t>.</w:t>
      </w:r>
    </w:p>
    <w:p w:rsidR="00901D9F" w:rsidRPr="00B41112" w:rsidRDefault="00901D9F">
      <w:pPr>
        <w:rPr>
          <w:ins w:id="22671" w:author="Le Minh Nghia" w:date="2019-10-09T10:28:00Z"/>
          <w:sz w:val="26"/>
          <w:szCs w:val="26"/>
          <w:rPrChange w:id="22672" w:author="Le Minh Nghia" w:date="2019-10-09T10:56:00Z">
            <w:rPr>
              <w:ins w:id="22673" w:author="Le Minh Nghia" w:date="2019-10-09T10:28:00Z"/>
              <w:sz w:val="26"/>
              <w:szCs w:val="26"/>
            </w:rPr>
          </w:rPrChange>
        </w:rPr>
      </w:pPr>
      <w:ins w:id="22674" w:author="Le Minh Nghia" w:date="2019-10-09T10:28:00Z">
        <w:r w:rsidRPr="00B41112">
          <w:rPr>
            <w:sz w:val="26"/>
            <w:szCs w:val="26"/>
            <w:rPrChange w:id="22675" w:author="Le Minh Nghia" w:date="2019-10-09T10:56:00Z">
              <w:rPr>
                <w:sz w:val="26"/>
                <w:szCs w:val="26"/>
              </w:rPr>
            </w:rPrChange>
          </w:rPr>
          <w:br w:type="page"/>
        </w:r>
      </w:ins>
    </w:p>
    <w:p w:rsidR="002D448E" w:rsidRPr="00B41112" w:rsidRDefault="002D448E">
      <w:pPr>
        <w:pStyle w:val="ListParagraph"/>
        <w:numPr>
          <w:ilvl w:val="0"/>
          <w:numId w:val="5"/>
        </w:numPr>
        <w:ind w:left="360"/>
        <w:rPr>
          <w:sz w:val="26"/>
          <w:szCs w:val="26"/>
          <w:rPrChange w:id="22676" w:author="Le Minh Nghia" w:date="2019-10-09T10:56:00Z">
            <w:rPr>
              <w:sz w:val="26"/>
              <w:szCs w:val="26"/>
            </w:rPr>
          </w:rPrChange>
        </w:rPr>
        <w:pPrChange w:id="22677" w:author="Le Minh Nghia" w:date="2019-10-09T10:34:00Z">
          <w:pPr>
            <w:pStyle w:val="ListParagraph"/>
            <w:numPr>
              <w:numId w:val="5"/>
            </w:numPr>
            <w:ind w:left="1440" w:hanging="360"/>
          </w:pPr>
        </w:pPrChange>
      </w:pPr>
      <w:r w:rsidRPr="00B41112">
        <w:rPr>
          <w:sz w:val="26"/>
          <w:szCs w:val="26"/>
          <w:rPrChange w:id="22678" w:author="Le Minh Nghia" w:date="2019-10-09T10:56:00Z">
            <w:rPr>
              <w:sz w:val="26"/>
              <w:szCs w:val="26"/>
            </w:rPr>
          </w:rPrChange>
        </w:rPr>
        <w:lastRenderedPageBreak/>
        <w:t xml:space="preserve">Sau </w:t>
      </w:r>
      <w:proofErr w:type="spellStart"/>
      <w:r w:rsidRPr="00B41112">
        <w:rPr>
          <w:sz w:val="26"/>
          <w:szCs w:val="26"/>
          <w:rPrChange w:id="22679" w:author="Le Minh Nghia" w:date="2019-10-09T10:56:00Z">
            <w:rPr>
              <w:sz w:val="26"/>
              <w:szCs w:val="26"/>
            </w:rPr>
          </w:rPrChange>
        </w:rPr>
        <w:t>khi</w:t>
      </w:r>
      <w:proofErr w:type="spellEnd"/>
      <w:r w:rsidRPr="00B41112">
        <w:rPr>
          <w:sz w:val="26"/>
          <w:szCs w:val="26"/>
          <w:rPrChange w:id="22680" w:author="Le Minh Nghia" w:date="2019-10-09T10:56:00Z">
            <w:rPr>
              <w:sz w:val="26"/>
              <w:szCs w:val="26"/>
            </w:rPr>
          </w:rPrChange>
        </w:rPr>
        <w:t xml:space="preserve"> </w:t>
      </w:r>
      <w:proofErr w:type="spellStart"/>
      <w:r w:rsidRPr="00B41112">
        <w:rPr>
          <w:sz w:val="26"/>
          <w:szCs w:val="26"/>
          <w:rPrChange w:id="22681" w:author="Le Minh Nghia" w:date="2019-10-09T10:56:00Z">
            <w:rPr>
              <w:sz w:val="26"/>
              <w:szCs w:val="26"/>
            </w:rPr>
          </w:rPrChange>
        </w:rPr>
        <w:t>nhấn</w:t>
      </w:r>
      <w:proofErr w:type="spellEnd"/>
      <w:r w:rsidRPr="00B41112">
        <w:rPr>
          <w:sz w:val="26"/>
          <w:szCs w:val="26"/>
          <w:rPrChange w:id="22682" w:author="Le Minh Nghia" w:date="2019-10-09T10:56:00Z">
            <w:rPr>
              <w:sz w:val="26"/>
              <w:szCs w:val="26"/>
            </w:rPr>
          </w:rPrChange>
        </w:rPr>
        <w:t xml:space="preserve"> </w:t>
      </w:r>
      <w:proofErr w:type="spellStart"/>
      <w:r w:rsidRPr="00B41112">
        <w:rPr>
          <w:sz w:val="26"/>
          <w:szCs w:val="26"/>
          <w:rPrChange w:id="22683" w:author="Le Minh Nghia" w:date="2019-10-09T10:56:00Z">
            <w:rPr>
              <w:sz w:val="26"/>
              <w:szCs w:val="26"/>
            </w:rPr>
          </w:rPrChange>
        </w:rPr>
        <w:t>vào</w:t>
      </w:r>
      <w:proofErr w:type="spellEnd"/>
      <w:r w:rsidRPr="00B41112">
        <w:rPr>
          <w:sz w:val="26"/>
          <w:szCs w:val="26"/>
          <w:rPrChange w:id="22684" w:author="Le Minh Nghia" w:date="2019-10-09T10:56:00Z">
            <w:rPr>
              <w:sz w:val="26"/>
              <w:szCs w:val="26"/>
            </w:rPr>
          </w:rPrChange>
        </w:rPr>
        <w:t xml:space="preserve"> icon </w:t>
      </w:r>
      <w:proofErr w:type="spellStart"/>
      <w:r w:rsidRPr="00B41112">
        <w:rPr>
          <w:sz w:val="26"/>
          <w:szCs w:val="26"/>
          <w:rPrChange w:id="22685" w:author="Le Minh Nghia" w:date="2019-10-09T10:56:00Z">
            <w:rPr>
              <w:sz w:val="26"/>
              <w:szCs w:val="26"/>
            </w:rPr>
          </w:rPrChange>
        </w:rPr>
        <w:t>Sửa</w:t>
      </w:r>
      <w:proofErr w:type="spellEnd"/>
      <w:r w:rsidRPr="00B41112">
        <w:rPr>
          <w:sz w:val="26"/>
          <w:szCs w:val="26"/>
          <w:rPrChange w:id="22686" w:author="Le Minh Nghia" w:date="2019-10-09T10:56:00Z">
            <w:rPr>
              <w:sz w:val="26"/>
              <w:szCs w:val="26"/>
            </w:rPr>
          </w:rPrChange>
        </w:rPr>
        <w:t xml:space="preserve"> </w:t>
      </w:r>
      <w:proofErr w:type="spellStart"/>
      <w:r w:rsidRPr="00B41112">
        <w:rPr>
          <w:sz w:val="26"/>
          <w:szCs w:val="26"/>
          <w:rPrChange w:id="22687" w:author="Le Minh Nghia" w:date="2019-10-09T10:56:00Z">
            <w:rPr>
              <w:sz w:val="26"/>
              <w:szCs w:val="26"/>
            </w:rPr>
          </w:rPrChange>
        </w:rPr>
        <w:t>thì</w:t>
      </w:r>
      <w:proofErr w:type="spellEnd"/>
      <w:r w:rsidRPr="00B41112">
        <w:rPr>
          <w:sz w:val="26"/>
          <w:szCs w:val="26"/>
          <w:rPrChange w:id="22688" w:author="Le Minh Nghia" w:date="2019-10-09T10:56:00Z">
            <w:rPr>
              <w:sz w:val="26"/>
              <w:szCs w:val="26"/>
            </w:rPr>
          </w:rPrChange>
        </w:rPr>
        <w:t xml:space="preserve"> </w:t>
      </w:r>
      <w:proofErr w:type="spellStart"/>
      <w:r w:rsidRPr="00B41112">
        <w:rPr>
          <w:sz w:val="26"/>
          <w:szCs w:val="26"/>
          <w:rPrChange w:id="22689" w:author="Le Minh Nghia" w:date="2019-10-09T10:56:00Z">
            <w:rPr>
              <w:sz w:val="26"/>
              <w:szCs w:val="26"/>
            </w:rPr>
          </w:rPrChange>
        </w:rPr>
        <w:t>sẽ</w:t>
      </w:r>
      <w:proofErr w:type="spellEnd"/>
      <w:r w:rsidRPr="00B41112">
        <w:rPr>
          <w:sz w:val="26"/>
          <w:szCs w:val="26"/>
          <w:rPrChange w:id="22690" w:author="Le Minh Nghia" w:date="2019-10-09T10:56:00Z">
            <w:rPr>
              <w:sz w:val="26"/>
              <w:szCs w:val="26"/>
            </w:rPr>
          </w:rPrChange>
        </w:rPr>
        <w:t xml:space="preserve"> </w:t>
      </w:r>
      <w:proofErr w:type="spellStart"/>
      <w:r w:rsidRPr="00B41112">
        <w:rPr>
          <w:sz w:val="26"/>
          <w:szCs w:val="26"/>
          <w:rPrChange w:id="22691" w:author="Le Minh Nghia" w:date="2019-10-09T10:56:00Z">
            <w:rPr>
              <w:sz w:val="26"/>
              <w:szCs w:val="26"/>
            </w:rPr>
          </w:rPrChange>
        </w:rPr>
        <w:t>hiển</w:t>
      </w:r>
      <w:proofErr w:type="spellEnd"/>
      <w:r w:rsidRPr="00B41112">
        <w:rPr>
          <w:sz w:val="26"/>
          <w:szCs w:val="26"/>
          <w:rPrChange w:id="22692" w:author="Le Minh Nghia" w:date="2019-10-09T10:56:00Z">
            <w:rPr>
              <w:sz w:val="26"/>
              <w:szCs w:val="26"/>
            </w:rPr>
          </w:rPrChange>
        </w:rPr>
        <w:t xml:space="preserve"> </w:t>
      </w:r>
      <w:proofErr w:type="spellStart"/>
      <w:r w:rsidRPr="00B41112">
        <w:rPr>
          <w:sz w:val="26"/>
          <w:szCs w:val="26"/>
          <w:rPrChange w:id="22693" w:author="Le Minh Nghia" w:date="2019-10-09T10:56:00Z">
            <w:rPr>
              <w:sz w:val="26"/>
              <w:szCs w:val="26"/>
            </w:rPr>
          </w:rPrChange>
        </w:rPr>
        <w:t>thị</w:t>
      </w:r>
      <w:proofErr w:type="spellEnd"/>
      <w:r w:rsidRPr="00B41112">
        <w:rPr>
          <w:sz w:val="26"/>
          <w:szCs w:val="26"/>
          <w:rPrChange w:id="22694" w:author="Le Minh Nghia" w:date="2019-10-09T10:56:00Z">
            <w:rPr>
              <w:sz w:val="26"/>
              <w:szCs w:val="26"/>
            </w:rPr>
          </w:rPrChange>
        </w:rPr>
        <w:t xml:space="preserve"> ra </w:t>
      </w:r>
      <w:proofErr w:type="spellStart"/>
      <w:r w:rsidRPr="00B41112">
        <w:rPr>
          <w:sz w:val="26"/>
          <w:szCs w:val="26"/>
          <w:rPrChange w:id="22695" w:author="Le Minh Nghia" w:date="2019-10-09T10:56:00Z">
            <w:rPr>
              <w:sz w:val="26"/>
              <w:szCs w:val="26"/>
            </w:rPr>
          </w:rPrChange>
        </w:rPr>
        <w:t>giao</w:t>
      </w:r>
      <w:proofErr w:type="spellEnd"/>
      <w:r w:rsidRPr="00B41112">
        <w:rPr>
          <w:sz w:val="26"/>
          <w:szCs w:val="26"/>
          <w:rPrChange w:id="22696" w:author="Le Minh Nghia" w:date="2019-10-09T10:56:00Z">
            <w:rPr>
              <w:sz w:val="26"/>
              <w:szCs w:val="26"/>
            </w:rPr>
          </w:rPrChange>
        </w:rPr>
        <w:t xml:space="preserve"> </w:t>
      </w:r>
      <w:proofErr w:type="spellStart"/>
      <w:r w:rsidRPr="00B41112">
        <w:rPr>
          <w:sz w:val="26"/>
          <w:szCs w:val="26"/>
          <w:rPrChange w:id="22697" w:author="Le Minh Nghia" w:date="2019-10-09T10:56:00Z">
            <w:rPr>
              <w:sz w:val="26"/>
              <w:szCs w:val="26"/>
            </w:rPr>
          </w:rPrChange>
        </w:rPr>
        <w:t>diện</w:t>
      </w:r>
      <w:proofErr w:type="spellEnd"/>
      <w:r w:rsidRPr="00B41112">
        <w:rPr>
          <w:sz w:val="26"/>
          <w:szCs w:val="26"/>
          <w:rPrChange w:id="22698" w:author="Le Minh Nghia" w:date="2019-10-09T10:56:00Z">
            <w:rPr>
              <w:sz w:val="26"/>
              <w:szCs w:val="26"/>
            </w:rPr>
          </w:rPrChange>
        </w:rPr>
        <w:t xml:space="preserve"> </w:t>
      </w:r>
      <w:proofErr w:type="spellStart"/>
      <w:r w:rsidRPr="00B41112">
        <w:rPr>
          <w:sz w:val="26"/>
          <w:szCs w:val="26"/>
          <w:rPrChange w:id="22699" w:author="Le Minh Nghia" w:date="2019-10-09T10:56:00Z">
            <w:rPr>
              <w:sz w:val="26"/>
              <w:szCs w:val="26"/>
            </w:rPr>
          </w:rPrChange>
        </w:rPr>
        <w:t>sửa</w:t>
      </w:r>
      <w:proofErr w:type="spellEnd"/>
      <w:r w:rsidRPr="00B41112">
        <w:rPr>
          <w:sz w:val="26"/>
          <w:szCs w:val="26"/>
          <w:rPrChange w:id="22700" w:author="Le Minh Nghia" w:date="2019-10-09T10:56:00Z">
            <w:rPr>
              <w:sz w:val="26"/>
              <w:szCs w:val="26"/>
            </w:rPr>
          </w:rPrChange>
        </w:rPr>
        <w:t xml:space="preserve"> </w:t>
      </w:r>
      <w:proofErr w:type="spellStart"/>
      <w:r w:rsidRPr="00B41112">
        <w:rPr>
          <w:sz w:val="26"/>
          <w:szCs w:val="26"/>
          <w:rPrChange w:id="22701" w:author="Le Minh Nghia" w:date="2019-10-09T10:56:00Z">
            <w:rPr>
              <w:sz w:val="26"/>
              <w:szCs w:val="26"/>
            </w:rPr>
          </w:rPrChange>
        </w:rPr>
        <w:t>thông</w:t>
      </w:r>
      <w:proofErr w:type="spellEnd"/>
      <w:r w:rsidRPr="00B41112">
        <w:rPr>
          <w:sz w:val="26"/>
          <w:szCs w:val="26"/>
          <w:rPrChange w:id="22702" w:author="Le Minh Nghia" w:date="2019-10-09T10:56:00Z">
            <w:rPr>
              <w:sz w:val="26"/>
              <w:szCs w:val="26"/>
            </w:rPr>
          </w:rPrChange>
        </w:rPr>
        <w:t xml:space="preserve"> tin </w:t>
      </w:r>
      <w:proofErr w:type="spellStart"/>
      <w:r w:rsidRPr="00B41112">
        <w:rPr>
          <w:sz w:val="26"/>
          <w:szCs w:val="26"/>
          <w:rPrChange w:id="22703" w:author="Le Minh Nghia" w:date="2019-10-09T10:56:00Z">
            <w:rPr>
              <w:sz w:val="26"/>
              <w:szCs w:val="26"/>
            </w:rPr>
          </w:rPrChange>
        </w:rPr>
        <w:t>của</w:t>
      </w:r>
      <w:proofErr w:type="spellEnd"/>
      <w:r w:rsidRPr="00B41112">
        <w:rPr>
          <w:sz w:val="26"/>
          <w:szCs w:val="26"/>
          <w:rPrChange w:id="22704" w:author="Le Minh Nghia" w:date="2019-10-09T10:56:00Z">
            <w:rPr>
              <w:sz w:val="26"/>
              <w:szCs w:val="26"/>
            </w:rPr>
          </w:rPrChange>
        </w:rPr>
        <w:t xml:space="preserve"> </w:t>
      </w:r>
      <w:proofErr w:type="spellStart"/>
      <w:r w:rsidRPr="00B41112">
        <w:rPr>
          <w:sz w:val="26"/>
          <w:szCs w:val="26"/>
          <w:rPrChange w:id="22705" w:author="Le Minh Nghia" w:date="2019-10-09T10:56:00Z">
            <w:rPr>
              <w:sz w:val="26"/>
              <w:szCs w:val="26"/>
            </w:rPr>
          </w:rPrChange>
        </w:rPr>
        <w:t>một</w:t>
      </w:r>
      <w:proofErr w:type="spellEnd"/>
      <w:r w:rsidRPr="00B41112">
        <w:rPr>
          <w:sz w:val="26"/>
          <w:szCs w:val="26"/>
          <w:rPrChange w:id="22706" w:author="Le Minh Nghia" w:date="2019-10-09T10:56:00Z">
            <w:rPr>
              <w:sz w:val="26"/>
              <w:szCs w:val="26"/>
            </w:rPr>
          </w:rPrChange>
        </w:rPr>
        <w:t xml:space="preserve"> </w:t>
      </w:r>
      <w:del w:id="22707" w:author="Le Minh Nghia" w:date="2019-10-09T10:27:00Z">
        <w:r w:rsidRPr="00B41112" w:rsidDel="00901D9F">
          <w:rPr>
            <w:sz w:val="26"/>
            <w:szCs w:val="26"/>
            <w:rPrChange w:id="22708" w:author="Le Minh Nghia" w:date="2019-10-09T10:56:00Z">
              <w:rPr>
                <w:sz w:val="26"/>
                <w:szCs w:val="26"/>
              </w:rPr>
            </w:rPrChange>
          </w:rPr>
          <w:delText xml:space="preserve"> </w:delText>
        </w:r>
      </w:del>
      <w:proofErr w:type="spellStart"/>
      <w:r w:rsidRPr="00B41112">
        <w:rPr>
          <w:sz w:val="26"/>
          <w:szCs w:val="26"/>
          <w:rPrChange w:id="22709" w:author="Le Minh Nghia" w:date="2019-10-09T10:56:00Z">
            <w:rPr>
              <w:sz w:val="26"/>
              <w:szCs w:val="26"/>
            </w:rPr>
          </w:rPrChange>
        </w:rPr>
        <w:t>cựu</w:t>
      </w:r>
      <w:proofErr w:type="spellEnd"/>
      <w:r w:rsidRPr="00B41112">
        <w:rPr>
          <w:sz w:val="26"/>
          <w:szCs w:val="26"/>
          <w:rPrChange w:id="22710" w:author="Le Minh Nghia" w:date="2019-10-09T10:56:00Z">
            <w:rPr>
              <w:sz w:val="26"/>
              <w:szCs w:val="26"/>
            </w:rPr>
          </w:rPrChange>
        </w:rPr>
        <w:t xml:space="preserve"> </w:t>
      </w:r>
      <w:proofErr w:type="spellStart"/>
      <w:r w:rsidRPr="00B41112">
        <w:rPr>
          <w:sz w:val="26"/>
          <w:szCs w:val="26"/>
          <w:rPrChange w:id="22711" w:author="Le Minh Nghia" w:date="2019-10-09T10:56:00Z">
            <w:rPr>
              <w:sz w:val="26"/>
              <w:szCs w:val="26"/>
            </w:rPr>
          </w:rPrChange>
        </w:rPr>
        <w:t>sinh</w:t>
      </w:r>
      <w:proofErr w:type="spellEnd"/>
      <w:r w:rsidRPr="00B41112">
        <w:rPr>
          <w:sz w:val="26"/>
          <w:szCs w:val="26"/>
          <w:rPrChange w:id="22712" w:author="Le Minh Nghia" w:date="2019-10-09T10:56:00Z">
            <w:rPr>
              <w:sz w:val="26"/>
              <w:szCs w:val="26"/>
            </w:rPr>
          </w:rPrChange>
        </w:rPr>
        <w:t xml:space="preserve"> </w:t>
      </w:r>
      <w:proofErr w:type="spellStart"/>
      <w:r w:rsidRPr="00B41112">
        <w:rPr>
          <w:sz w:val="26"/>
          <w:szCs w:val="26"/>
          <w:rPrChange w:id="22713" w:author="Le Minh Nghia" w:date="2019-10-09T10:56:00Z">
            <w:rPr>
              <w:sz w:val="26"/>
              <w:szCs w:val="26"/>
            </w:rPr>
          </w:rPrChange>
        </w:rPr>
        <w:t>viên</w:t>
      </w:r>
      <w:proofErr w:type="spellEnd"/>
      <w:r w:rsidRPr="00B41112">
        <w:rPr>
          <w:sz w:val="26"/>
          <w:szCs w:val="26"/>
          <w:rPrChange w:id="22714" w:author="Le Minh Nghia" w:date="2019-10-09T10:56:00Z">
            <w:rPr>
              <w:sz w:val="26"/>
              <w:szCs w:val="26"/>
            </w:rPr>
          </w:rPrChange>
        </w:rPr>
        <w:t>:</w:t>
      </w:r>
    </w:p>
    <w:p w:rsidR="002D448E" w:rsidRPr="00B41112" w:rsidRDefault="002D448E" w:rsidP="002D448E">
      <w:pPr>
        <w:rPr>
          <w:sz w:val="26"/>
          <w:szCs w:val="26"/>
          <w:rPrChange w:id="22715" w:author="Le Minh Nghia" w:date="2019-10-09T10:56:00Z">
            <w:rPr>
              <w:sz w:val="26"/>
              <w:szCs w:val="26"/>
            </w:rPr>
          </w:rPrChange>
        </w:rPr>
      </w:pPr>
      <w:r w:rsidRPr="00B41112">
        <w:rPr>
          <w:noProof/>
          <w:sz w:val="26"/>
          <w:szCs w:val="26"/>
          <w:rPrChange w:id="22716" w:author="Le Minh Nghia" w:date="2019-10-09T10:56:00Z">
            <w:rPr>
              <w:noProof/>
            </w:rPr>
          </w:rPrChange>
        </w:rPr>
        <w:drawing>
          <wp:inline distT="0" distB="0" distL="0" distR="0" wp14:anchorId="41A9EB99" wp14:editId="328D6CC3">
            <wp:extent cx="5972175" cy="5790565"/>
            <wp:effectExtent l="0" t="0" r="952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5790565"/>
                    </a:xfrm>
                    <a:prstGeom prst="rect">
                      <a:avLst/>
                    </a:prstGeom>
                  </pic:spPr>
                </pic:pic>
              </a:graphicData>
            </a:graphic>
          </wp:inline>
        </w:drawing>
      </w:r>
    </w:p>
    <w:p w:rsidR="002D448E" w:rsidRPr="00B41112" w:rsidRDefault="002D448E" w:rsidP="002D448E">
      <w:pPr>
        <w:jc w:val="center"/>
        <w:rPr>
          <w:i/>
          <w:sz w:val="26"/>
          <w:szCs w:val="26"/>
          <w:rPrChange w:id="22717" w:author="Le Minh Nghia" w:date="2019-10-09T10:56:00Z">
            <w:rPr>
              <w:i/>
              <w:sz w:val="26"/>
              <w:szCs w:val="26"/>
            </w:rPr>
          </w:rPrChange>
        </w:rPr>
      </w:pPr>
      <w:proofErr w:type="spellStart"/>
      <w:r w:rsidRPr="00B41112">
        <w:rPr>
          <w:i/>
          <w:sz w:val="26"/>
          <w:szCs w:val="26"/>
          <w:rPrChange w:id="22718" w:author="Le Minh Nghia" w:date="2019-10-09T10:56:00Z">
            <w:rPr>
              <w:i/>
              <w:sz w:val="26"/>
              <w:szCs w:val="26"/>
            </w:rPr>
          </w:rPrChange>
        </w:rPr>
        <w:t>Hình</w:t>
      </w:r>
      <w:proofErr w:type="spellEnd"/>
      <w:r w:rsidRPr="00B41112">
        <w:rPr>
          <w:i/>
          <w:sz w:val="26"/>
          <w:szCs w:val="26"/>
          <w:rPrChange w:id="22719" w:author="Le Minh Nghia" w:date="2019-10-09T10:56:00Z">
            <w:rPr>
              <w:i/>
              <w:sz w:val="26"/>
              <w:szCs w:val="26"/>
            </w:rPr>
          </w:rPrChange>
        </w:rPr>
        <w:t xml:space="preserve"> 4.b.2.6. </w:t>
      </w:r>
      <w:proofErr w:type="spellStart"/>
      <w:r w:rsidRPr="00B41112">
        <w:rPr>
          <w:i/>
          <w:sz w:val="26"/>
          <w:szCs w:val="26"/>
          <w:rPrChange w:id="22720" w:author="Le Minh Nghia" w:date="2019-10-09T10:56:00Z">
            <w:rPr>
              <w:i/>
              <w:sz w:val="26"/>
              <w:szCs w:val="26"/>
            </w:rPr>
          </w:rPrChange>
        </w:rPr>
        <w:t>Giao</w:t>
      </w:r>
      <w:proofErr w:type="spellEnd"/>
      <w:r w:rsidRPr="00B41112">
        <w:rPr>
          <w:i/>
          <w:sz w:val="26"/>
          <w:szCs w:val="26"/>
          <w:rPrChange w:id="22721" w:author="Le Minh Nghia" w:date="2019-10-09T10:56:00Z">
            <w:rPr>
              <w:i/>
              <w:sz w:val="26"/>
              <w:szCs w:val="26"/>
            </w:rPr>
          </w:rPrChange>
        </w:rPr>
        <w:t xml:space="preserve"> </w:t>
      </w:r>
      <w:proofErr w:type="spellStart"/>
      <w:r w:rsidRPr="00B41112">
        <w:rPr>
          <w:i/>
          <w:sz w:val="26"/>
          <w:szCs w:val="26"/>
          <w:rPrChange w:id="22722" w:author="Le Minh Nghia" w:date="2019-10-09T10:56:00Z">
            <w:rPr>
              <w:i/>
              <w:sz w:val="26"/>
              <w:szCs w:val="26"/>
            </w:rPr>
          </w:rPrChange>
        </w:rPr>
        <w:t>diện</w:t>
      </w:r>
      <w:proofErr w:type="spellEnd"/>
      <w:r w:rsidRPr="00B41112">
        <w:rPr>
          <w:i/>
          <w:sz w:val="26"/>
          <w:szCs w:val="26"/>
          <w:rPrChange w:id="22723" w:author="Le Minh Nghia" w:date="2019-10-09T10:56:00Z">
            <w:rPr>
              <w:i/>
              <w:sz w:val="26"/>
              <w:szCs w:val="26"/>
            </w:rPr>
          </w:rPrChange>
        </w:rPr>
        <w:t xml:space="preserve"> </w:t>
      </w:r>
      <w:proofErr w:type="spellStart"/>
      <w:r w:rsidRPr="00B41112">
        <w:rPr>
          <w:i/>
          <w:sz w:val="26"/>
          <w:szCs w:val="26"/>
          <w:rPrChange w:id="22724" w:author="Le Minh Nghia" w:date="2019-10-09T10:56:00Z">
            <w:rPr>
              <w:i/>
              <w:sz w:val="26"/>
              <w:szCs w:val="26"/>
            </w:rPr>
          </w:rPrChange>
        </w:rPr>
        <w:t>chính</w:t>
      </w:r>
      <w:proofErr w:type="spellEnd"/>
      <w:r w:rsidRPr="00B41112">
        <w:rPr>
          <w:i/>
          <w:sz w:val="26"/>
          <w:szCs w:val="26"/>
          <w:rPrChange w:id="22725" w:author="Le Minh Nghia" w:date="2019-10-09T10:56:00Z">
            <w:rPr>
              <w:i/>
              <w:sz w:val="26"/>
              <w:szCs w:val="26"/>
            </w:rPr>
          </w:rPrChange>
        </w:rPr>
        <w:t xml:space="preserve"> </w:t>
      </w:r>
      <w:proofErr w:type="spellStart"/>
      <w:r w:rsidRPr="00B41112">
        <w:rPr>
          <w:i/>
          <w:sz w:val="26"/>
          <w:szCs w:val="26"/>
          <w:rPrChange w:id="22726" w:author="Le Minh Nghia" w:date="2019-10-09T10:56:00Z">
            <w:rPr>
              <w:i/>
              <w:sz w:val="26"/>
              <w:szCs w:val="26"/>
            </w:rPr>
          </w:rPrChange>
        </w:rPr>
        <w:t>sửa</w:t>
      </w:r>
      <w:proofErr w:type="spellEnd"/>
      <w:r w:rsidRPr="00B41112">
        <w:rPr>
          <w:i/>
          <w:sz w:val="26"/>
          <w:szCs w:val="26"/>
          <w:rPrChange w:id="22727" w:author="Le Minh Nghia" w:date="2019-10-09T10:56:00Z">
            <w:rPr>
              <w:i/>
              <w:sz w:val="26"/>
              <w:szCs w:val="26"/>
            </w:rPr>
          </w:rPrChange>
        </w:rPr>
        <w:t xml:space="preserve"> </w:t>
      </w:r>
      <w:proofErr w:type="spellStart"/>
      <w:r w:rsidRPr="00B41112">
        <w:rPr>
          <w:i/>
          <w:sz w:val="26"/>
          <w:szCs w:val="26"/>
          <w:rPrChange w:id="22728" w:author="Le Minh Nghia" w:date="2019-10-09T10:56:00Z">
            <w:rPr>
              <w:i/>
              <w:sz w:val="26"/>
              <w:szCs w:val="26"/>
            </w:rPr>
          </w:rPrChange>
        </w:rPr>
        <w:t>thông</w:t>
      </w:r>
      <w:proofErr w:type="spellEnd"/>
      <w:r w:rsidRPr="00B41112">
        <w:rPr>
          <w:i/>
          <w:sz w:val="26"/>
          <w:szCs w:val="26"/>
          <w:rPrChange w:id="22729" w:author="Le Minh Nghia" w:date="2019-10-09T10:56:00Z">
            <w:rPr>
              <w:i/>
              <w:sz w:val="26"/>
              <w:szCs w:val="26"/>
            </w:rPr>
          </w:rPrChange>
        </w:rPr>
        <w:t xml:space="preserve"> tin </w:t>
      </w:r>
      <w:proofErr w:type="spellStart"/>
      <w:r w:rsidRPr="00B41112">
        <w:rPr>
          <w:i/>
          <w:sz w:val="26"/>
          <w:szCs w:val="26"/>
          <w:rPrChange w:id="22730" w:author="Le Minh Nghia" w:date="2019-10-09T10:56:00Z">
            <w:rPr>
              <w:i/>
              <w:sz w:val="26"/>
              <w:szCs w:val="26"/>
            </w:rPr>
          </w:rPrChange>
        </w:rPr>
        <w:t>một</w:t>
      </w:r>
      <w:proofErr w:type="spellEnd"/>
      <w:r w:rsidRPr="00B41112">
        <w:rPr>
          <w:i/>
          <w:sz w:val="26"/>
          <w:szCs w:val="26"/>
          <w:rPrChange w:id="22731" w:author="Le Minh Nghia" w:date="2019-10-09T10:56:00Z">
            <w:rPr>
              <w:i/>
              <w:sz w:val="26"/>
              <w:szCs w:val="26"/>
            </w:rPr>
          </w:rPrChange>
        </w:rPr>
        <w:t xml:space="preserve"> </w:t>
      </w:r>
      <w:proofErr w:type="spellStart"/>
      <w:r w:rsidRPr="00B41112">
        <w:rPr>
          <w:i/>
          <w:sz w:val="26"/>
          <w:szCs w:val="26"/>
          <w:rPrChange w:id="22732" w:author="Le Minh Nghia" w:date="2019-10-09T10:56:00Z">
            <w:rPr>
              <w:i/>
              <w:sz w:val="26"/>
              <w:szCs w:val="26"/>
            </w:rPr>
          </w:rPrChange>
        </w:rPr>
        <w:t>cựu</w:t>
      </w:r>
      <w:proofErr w:type="spellEnd"/>
      <w:r w:rsidRPr="00B41112">
        <w:rPr>
          <w:i/>
          <w:sz w:val="26"/>
          <w:szCs w:val="26"/>
          <w:rPrChange w:id="22733" w:author="Le Minh Nghia" w:date="2019-10-09T10:56:00Z">
            <w:rPr>
              <w:i/>
              <w:sz w:val="26"/>
              <w:szCs w:val="26"/>
            </w:rPr>
          </w:rPrChange>
        </w:rPr>
        <w:t xml:space="preserve"> </w:t>
      </w:r>
      <w:proofErr w:type="spellStart"/>
      <w:r w:rsidRPr="00B41112">
        <w:rPr>
          <w:i/>
          <w:sz w:val="26"/>
          <w:szCs w:val="26"/>
          <w:rPrChange w:id="22734" w:author="Le Minh Nghia" w:date="2019-10-09T10:56:00Z">
            <w:rPr>
              <w:i/>
              <w:sz w:val="26"/>
              <w:szCs w:val="26"/>
            </w:rPr>
          </w:rPrChange>
        </w:rPr>
        <w:t>sinh</w:t>
      </w:r>
      <w:proofErr w:type="spellEnd"/>
      <w:r w:rsidRPr="00B41112">
        <w:rPr>
          <w:i/>
          <w:sz w:val="26"/>
          <w:szCs w:val="26"/>
          <w:rPrChange w:id="22735" w:author="Le Minh Nghia" w:date="2019-10-09T10:56:00Z">
            <w:rPr>
              <w:i/>
              <w:sz w:val="26"/>
              <w:szCs w:val="26"/>
            </w:rPr>
          </w:rPrChange>
        </w:rPr>
        <w:t xml:space="preserve"> </w:t>
      </w:r>
      <w:proofErr w:type="spellStart"/>
      <w:r w:rsidRPr="00B41112">
        <w:rPr>
          <w:i/>
          <w:sz w:val="26"/>
          <w:szCs w:val="26"/>
          <w:rPrChange w:id="22736" w:author="Le Minh Nghia" w:date="2019-10-09T10:56:00Z">
            <w:rPr>
              <w:i/>
              <w:sz w:val="26"/>
              <w:szCs w:val="26"/>
            </w:rPr>
          </w:rPrChange>
        </w:rPr>
        <w:t>viên</w:t>
      </w:r>
      <w:proofErr w:type="spellEnd"/>
    </w:p>
    <w:p w:rsidR="00901D9F" w:rsidRPr="00B41112" w:rsidRDefault="00901D9F">
      <w:pPr>
        <w:rPr>
          <w:ins w:id="22737" w:author="Le Minh Nghia" w:date="2019-10-09T10:28:00Z"/>
          <w:sz w:val="26"/>
          <w:szCs w:val="26"/>
          <w:rPrChange w:id="22738" w:author="Le Minh Nghia" w:date="2019-10-09T10:56:00Z">
            <w:rPr>
              <w:ins w:id="22739" w:author="Le Minh Nghia" w:date="2019-10-09T10:28:00Z"/>
              <w:sz w:val="26"/>
              <w:szCs w:val="26"/>
            </w:rPr>
          </w:rPrChange>
        </w:rPr>
      </w:pPr>
      <w:ins w:id="22740" w:author="Le Minh Nghia" w:date="2019-10-09T10:28:00Z">
        <w:r w:rsidRPr="00B41112">
          <w:rPr>
            <w:sz w:val="26"/>
            <w:szCs w:val="26"/>
            <w:rPrChange w:id="22741" w:author="Le Minh Nghia" w:date="2019-10-09T10:56:00Z">
              <w:rPr>
                <w:sz w:val="26"/>
                <w:szCs w:val="26"/>
              </w:rPr>
            </w:rPrChange>
          </w:rPr>
          <w:br w:type="page"/>
        </w:r>
      </w:ins>
    </w:p>
    <w:p w:rsidR="002D448E" w:rsidRPr="00B41112" w:rsidRDefault="002D448E">
      <w:pPr>
        <w:pStyle w:val="ListParagraph"/>
        <w:numPr>
          <w:ilvl w:val="0"/>
          <w:numId w:val="5"/>
        </w:numPr>
        <w:ind w:left="360"/>
        <w:rPr>
          <w:sz w:val="26"/>
          <w:szCs w:val="26"/>
          <w:rPrChange w:id="22742" w:author="Le Minh Nghia" w:date="2019-10-09T10:56:00Z">
            <w:rPr>
              <w:sz w:val="26"/>
              <w:szCs w:val="26"/>
            </w:rPr>
          </w:rPrChange>
        </w:rPr>
        <w:pPrChange w:id="22743" w:author="Le Minh Nghia" w:date="2019-10-09T10:34:00Z">
          <w:pPr>
            <w:pStyle w:val="ListParagraph"/>
            <w:numPr>
              <w:numId w:val="5"/>
            </w:numPr>
            <w:ind w:left="1440" w:hanging="360"/>
          </w:pPr>
        </w:pPrChange>
      </w:pPr>
      <w:r w:rsidRPr="00B41112">
        <w:rPr>
          <w:sz w:val="26"/>
          <w:szCs w:val="26"/>
          <w:rPrChange w:id="22744" w:author="Le Minh Nghia" w:date="2019-10-09T10:56:00Z">
            <w:rPr>
              <w:sz w:val="26"/>
              <w:szCs w:val="26"/>
            </w:rPr>
          </w:rPrChange>
        </w:rPr>
        <w:lastRenderedPageBreak/>
        <w:t xml:space="preserve">Sau </w:t>
      </w:r>
      <w:proofErr w:type="spellStart"/>
      <w:r w:rsidRPr="00B41112">
        <w:rPr>
          <w:sz w:val="26"/>
          <w:szCs w:val="26"/>
          <w:rPrChange w:id="22745" w:author="Le Minh Nghia" w:date="2019-10-09T10:56:00Z">
            <w:rPr>
              <w:sz w:val="26"/>
              <w:szCs w:val="26"/>
            </w:rPr>
          </w:rPrChange>
        </w:rPr>
        <w:t>khi</w:t>
      </w:r>
      <w:proofErr w:type="spellEnd"/>
      <w:r w:rsidRPr="00B41112">
        <w:rPr>
          <w:sz w:val="26"/>
          <w:szCs w:val="26"/>
          <w:rPrChange w:id="22746" w:author="Le Minh Nghia" w:date="2019-10-09T10:56:00Z">
            <w:rPr>
              <w:sz w:val="26"/>
              <w:szCs w:val="26"/>
            </w:rPr>
          </w:rPrChange>
        </w:rPr>
        <w:t xml:space="preserve"> </w:t>
      </w:r>
      <w:proofErr w:type="spellStart"/>
      <w:r w:rsidRPr="00B41112">
        <w:rPr>
          <w:sz w:val="26"/>
          <w:szCs w:val="26"/>
          <w:rPrChange w:id="22747" w:author="Le Minh Nghia" w:date="2019-10-09T10:56:00Z">
            <w:rPr>
              <w:sz w:val="26"/>
              <w:szCs w:val="26"/>
            </w:rPr>
          </w:rPrChange>
        </w:rPr>
        <w:t>nhấn</w:t>
      </w:r>
      <w:proofErr w:type="spellEnd"/>
      <w:r w:rsidRPr="00B41112">
        <w:rPr>
          <w:sz w:val="26"/>
          <w:szCs w:val="26"/>
          <w:rPrChange w:id="22748" w:author="Le Minh Nghia" w:date="2019-10-09T10:56:00Z">
            <w:rPr>
              <w:sz w:val="26"/>
              <w:szCs w:val="26"/>
            </w:rPr>
          </w:rPrChange>
        </w:rPr>
        <w:t xml:space="preserve"> </w:t>
      </w:r>
      <w:proofErr w:type="spellStart"/>
      <w:r w:rsidRPr="00B41112">
        <w:rPr>
          <w:sz w:val="26"/>
          <w:szCs w:val="26"/>
          <w:rPrChange w:id="22749" w:author="Le Minh Nghia" w:date="2019-10-09T10:56:00Z">
            <w:rPr>
              <w:sz w:val="26"/>
              <w:szCs w:val="26"/>
            </w:rPr>
          </w:rPrChange>
        </w:rPr>
        <w:t>vào</w:t>
      </w:r>
      <w:proofErr w:type="spellEnd"/>
      <w:r w:rsidRPr="00B41112">
        <w:rPr>
          <w:sz w:val="26"/>
          <w:szCs w:val="26"/>
          <w:rPrChange w:id="22750" w:author="Le Minh Nghia" w:date="2019-10-09T10:56:00Z">
            <w:rPr>
              <w:sz w:val="26"/>
              <w:szCs w:val="26"/>
            </w:rPr>
          </w:rPrChange>
        </w:rPr>
        <w:t xml:space="preserve"> </w:t>
      </w:r>
      <w:proofErr w:type="spellStart"/>
      <w:r w:rsidRPr="00B41112">
        <w:rPr>
          <w:sz w:val="26"/>
          <w:szCs w:val="26"/>
          <w:rPrChange w:id="22751" w:author="Le Minh Nghia" w:date="2019-10-09T10:56:00Z">
            <w:rPr>
              <w:sz w:val="26"/>
              <w:szCs w:val="26"/>
            </w:rPr>
          </w:rPrChange>
        </w:rPr>
        <w:t>vào</w:t>
      </w:r>
      <w:proofErr w:type="spellEnd"/>
      <w:r w:rsidRPr="00B41112">
        <w:rPr>
          <w:sz w:val="26"/>
          <w:szCs w:val="26"/>
          <w:rPrChange w:id="22752" w:author="Le Minh Nghia" w:date="2019-10-09T10:56:00Z">
            <w:rPr>
              <w:sz w:val="26"/>
              <w:szCs w:val="26"/>
            </w:rPr>
          </w:rPrChange>
        </w:rPr>
        <w:t xml:space="preserve"> icon </w:t>
      </w:r>
      <w:proofErr w:type="spellStart"/>
      <w:r w:rsidRPr="00B41112">
        <w:rPr>
          <w:sz w:val="26"/>
          <w:szCs w:val="26"/>
          <w:rPrChange w:id="22753" w:author="Le Minh Nghia" w:date="2019-10-09T10:56:00Z">
            <w:rPr>
              <w:sz w:val="26"/>
              <w:szCs w:val="26"/>
            </w:rPr>
          </w:rPrChange>
        </w:rPr>
        <w:t>Xóa</w:t>
      </w:r>
      <w:proofErr w:type="spellEnd"/>
      <w:r w:rsidRPr="00B41112">
        <w:rPr>
          <w:sz w:val="26"/>
          <w:szCs w:val="26"/>
          <w:rPrChange w:id="22754" w:author="Le Minh Nghia" w:date="2019-10-09T10:56:00Z">
            <w:rPr>
              <w:sz w:val="26"/>
              <w:szCs w:val="26"/>
            </w:rPr>
          </w:rPrChange>
        </w:rPr>
        <w:t xml:space="preserve"> </w:t>
      </w:r>
      <w:proofErr w:type="spellStart"/>
      <w:r w:rsidRPr="00B41112">
        <w:rPr>
          <w:sz w:val="26"/>
          <w:szCs w:val="26"/>
          <w:rPrChange w:id="22755" w:author="Le Minh Nghia" w:date="2019-10-09T10:56:00Z">
            <w:rPr>
              <w:sz w:val="26"/>
              <w:szCs w:val="26"/>
            </w:rPr>
          </w:rPrChange>
        </w:rPr>
        <w:t>thì</w:t>
      </w:r>
      <w:proofErr w:type="spellEnd"/>
      <w:r w:rsidRPr="00B41112">
        <w:rPr>
          <w:sz w:val="26"/>
          <w:szCs w:val="26"/>
          <w:rPrChange w:id="22756" w:author="Le Minh Nghia" w:date="2019-10-09T10:56:00Z">
            <w:rPr>
              <w:sz w:val="26"/>
              <w:szCs w:val="26"/>
            </w:rPr>
          </w:rPrChange>
        </w:rPr>
        <w:t xml:space="preserve"> </w:t>
      </w:r>
      <w:proofErr w:type="spellStart"/>
      <w:r w:rsidRPr="00B41112">
        <w:rPr>
          <w:sz w:val="26"/>
          <w:szCs w:val="26"/>
          <w:rPrChange w:id="22757" w:author="Le Minh Nghia" w:date="2019-10-09T10:56:00Z">
            <w:rPr>
              <w:sz w:val="26"/>
              <w:szCs w:val="26"/>
            </w:rPr>
          </w:rPrChange>
        </w:rPr>
        <w:t>sẽ</w:t>
      </w:r>
      <w:proofErr w:type="spellEnd"/>
      <w:r w:rsidRPr="00B41112">
        <w:rPr>
          <w:sz w:val="26"/>
          <w:szCs w:val="26"/>
          <w:rPrChange w:id="22758" w:author="Le Minh Nghia" w:date="2019-10-09T10:56:00Z">
            <w:rPr>
              <w:sz w:val="26"/>
              <w:szCs w:val="26"/>
            </w:rPr>
          </w:rPrChange>
        </w:rPr>
        <w:t xml:space="preserve"> </w:t>
      </w:r>
      <w:proofErr w:type="spellStart"/>
      <w:r w:rsidRPr="00B41112">
        <w:rPr>
          <w:sz w:val="26"/>
          <w:szCs w:val="26"/>
          <w:rPrChange w:id="22759" w:author="Le Minh Nghia" w:date="2019-10-09T10:56:00Z">
            <w:rPr>
              <w:sz w:val="26"/>
              <w:szCs w:val="26"/>
            </w:rPr>
          </w:rPrChange>
        </w:rPr>
        <w:t>thực</w:t>
      </w:r>
      <w:proofErr w:type="spellEnd"/>
      <w:r w:rsidRPr="00B41112">
        <w:rPr>
          <w:sz w:val="26"/>
          <w:szCs w:val="26"/>
          <w:rPrChange w:id="22760" w:author="Le Minh Nghia" w:date="2019-10-09T10:56:00Z">
            <w:rPr>
              <w:sz w:val="26"/>
              <w:szCs w:val="26"/>
            </w:rPr>
          </w:rPrChange>
        </w:rPr>
        <w:t xml:space="preserve"> </w:t>
      </w:r>
      <w:proofErr w:type="spellStart"/>
      <w:r w:rsidRPr="00B41112">
        <w:rPr>
          <w:sz w:val="26"/>
          <w:szCs w:val="26"/>
          <w:rPrChange w:id="22761" w:author="Le Minh Nghia" w:date="2019-10-09T10:56:00Z">
            <w:rPr>
              <w:sz w:val="26"/>
              <w:szCs w:val="26"/>
            </w:rPr>
          </w:rPrChange>
        </w:rPr>
        <w:t>hiện</w:t>
      </w:r>
      <w:proofErr w:type="spellEnd"/>
      <w:r w:rsidRPr="00B41112">
        <w:rPr>
          <w:sz w:val="26"/>
          <w:szCs w:val="26"/>
          <w:rPrChange w:id="22762" w:author="Le Minh Nghia" w:date="2019-10-09T10:56:00Z">
            <w:rPr>
              <w:sz w:val="26"/>
              <w:szCs w:val="26"/>
            </w:rPr>
          </w:rPrChange>
        </w:rPr>
        <w:t xml:space="preserve"> </w:t>
      </w:r>
      <w:proofErr w:type="spellStart"/>
      <w:r w:rsidRPr="00B41112">
        <w:rPr>
          <w:sz w:val="26"/>
          <w:szCs w:val="26"/>
          <w:rPrChange w:id="22763" w:author="Le Minh Nghia" w:date="2019-10-09T10:56:00Z">
            <w:rPr>
              <w:sz w:val="26"/>
              <w:szCs w:val="26"/>
            </w:rPr>
          </w:rPrChange>
        </w:rPr>
        <w:t>hỏi</w:t>
      </w:r>
      <w:proofErr w:type="spellEnd"/>
      <w:r w:rsidRPr="00B41112">
        <w:rPr>
          <w:sz w:val="26"/>
          <w:szCs w:val="26"/>
          <w:rPrChange w:id="22764" w:author="Le Minh Nghia" w:date="2019-10-09T10:56:00Z">
            <w:rPr>
              <w:sz w:val="26"/>
              <w:szCs w:val="26"/>
            </w:rPr>
          </w:rPrChange>
        </w:rPr>
        <w:t xml:space="preserve"> </w:t>
      </w:r>
      <w:proofErr w:type="spellStart"/>
      <w:r w:rsidRPr="00B41112">
        <w:rPr>
          <w:sz w:val="26"/>
          <w:szCs w:val="26"/>
          <w:rPrChange w:id="22765" w:author="Le Minh Nghia" w:date="2019-10-09T10:56:00Z">
            <w:rPr>
              <w:sz w:val="26"/>
              <w:szCs w:val="26"/>
            </w:rPr>
          </w:rPrChange>
        </w:rPr>
        <w:t>có</w:t>
      </w:r>
      <w:proofErr w:type="spellEnd"/>
      <w:r w:rsidRPr="00B41112">
        <w:rPr>
          <w:sz w:val="26"/>
          <w:szCs w:val="26"/>
          <w:rPrChange w:id="22766" w:author="Le Minh Nghia" w:date="2019-10-09T10:56:00Z">
            <w:rPr>
              <w:sz w:val="26"/>
              <w:szCs w:val="26"/>
            </w:rPr>
          </w:rPrChange>
        </w:rPr>
        <w:t xml:space="preserve"> </w:t>
      </w:r>
      <w:proofErr w:type="spellStart"/>
      <w:r w:rsidRPr="00B41112">
        <w:rPr>
          <w:sz w:val="26"/>
          <w:szCs w:val="26"/>
          <w:rPrChange w:id="22767" w:author="Le Minh Nghia" w:date="2019-10-09T10:56:00Z">
            <w:rPr>
              <w:sz w:val="26"/>
              <w:szCs w:val="26"/>
            </w:rPr>
          </w:rPrChange>
        </w:rPr>
        <w:t>muốn</w:t>
      </w:r>
      <w:proofErr w:type="spellEnd"/>
      <w:r w:rsidRPr="00B41112">
        <w:rPr>
          <w:sz w:val="26"/>
          <w:szCs w:val="26"/>
          <w:rPrChange w:id="22768" w:author="Le Minh Nghia" w:date="2019-10-09T10:56:00Z">
            <w:rPr>
              <w:sz w:val="26"/>
              <w:szCs w:val="26"/>
            </w:rPr>
          </w:rPrChange>
        </w:rPr>
        <w:t xml:space="preserve"> </w:t>
      </w:r>
      <w:proofErr w:type="spellStart"/>
      <w:r w:rsidRPr="00B41112">
        <w:rPr>
          <w:sz w:val="26"/>
          <w:szCs w:val="26"/>
          <w:rPrChange w:id="22769" w:author="Le Minh Nghia" w:date="2019-10-09T10:56:00Z">
            <w:rPr>
              <w:sz w:val="26"/>
              <w:szCs w:val="26"/>
            </w:rPr>
          </w:rPrChange>
        </w:rPr>
        <w:t>xóa</w:t>
      </w:r>
      <w:proofErr w:type="spellEnd"/>
      <w:r w:rsidRPr="00B41112">
        <w:rPr>
          <w:sz w:val="26"/>
          <w:szCs w:val="26"/>
          <w:rPrChange w:id="22770" w:author="Le Minh Nghia" w:date="2019-10-09T10:56:00Z">
            <w:rPr>
              <w:sz w:val="26"/>
              <w:szCs w:val="26"/>
            </w:rPr>
          </w:rPrChange>
        </w:rPr>
        <w:t xml:space="preserve"> </w:t>
      </w:r>
      <w:proofErr w:type="spellStart"/>
      <w:r w:rsidRPr="00B41112">
        <w:rPr>
          <w:sz w:val="26"/>
          <w:szCs w:val="26"/>
          <w:rPrChange w:id="22771" w:author="Le Minh Nghia" w:date="2019-10-09T10:56:00Z">
            <w:rPr>
              <w:sz w:val="26"/>
              <w:szCs w:val="26"/>
            </w:rPr>
          </w:rPrChange>
        </w:rPr>
        <w:t>người</w:t>
      </w:r>
      <w:proofErr w:type="spellEnd"/>
      <w:r w:rsidRPr="00B41112">
        <w:rPr>
          <w:sz w:val="26"/>
          <w:szCs w:val="26"/>
          <w:rPrChange w:id="22772" w:author="Le Minh Nghia" w:date="2019-10-09T10:56:00Z">
            <w:rPr>
              <w:sz w:val="26"/>
              <w:szCs w:val="26"/>
            </w:rPr>
          </w:rPrChange>
        </w:rPr>
        <w:t xml:space="preserve"> </w:t>
      </w:r>
      <w:proofErr w:type="spellStart"/>
      <w:r w:rsidRPr="00B41112">
        <w:rPr>
          <w:sz w:val="26"/>
          <w:szCs w:val="26"/>
          <w:rPrChange w:id="22773" w:author="Le Minh Nghia" w:date="2019-10-09T10:56:00Z">
            <w:rPr>
              <w:sz w:val="26"/>
              <w:szCs w:val="26"/>
            </w:rPr>
          </w:rPrChange>
        </w:rPr>
        <w:t>dùng</w:t>
      </w:r>
      <w:proofErr w:type="spellEnd"/>
      <w:r w:rsidRPr="00B41112">
        <w:rPr>
          <w:sz w:val="26"/>
          <w:szCs w:val="26"/>
          <w:rPrChange w:id="22774" w:author="Le Minh Nghia" w:date="2019-10-09T10:56:00Z">
            <w:rPr>
              <w:sz w:val="26"/>
              <w:szCs w:val="26"/>
            </w:rPr>
          </w:rPrChange>
        </w:rPr>
        <w:t xml:space="preserve"> </w:t>
      </w:r>
      <w:proofErr w:type="spellStart"/>
      <w:r w:rsidRPr="00B41112">
        <w:rPr>
          <w:sz w:val="26"/>
          <w:szCs w:val="26"/>
          <w:rPrChange w:id="22775" w:author="Le Minh Nghia" w:date="2019-10-09T10:56:00Z">
            <w:rPr>
              <w:sz w:val="26"/>
              <w:szCs w:val="26"/>
            </w:rPr>
          </w:rPrChange>
        </w:rPr>
        <w:t>này</w:t>
      </w:r>
      <w:proofErr w:type="spellEnd"/>
      <w:r w:rsidRPr="00B41112">
        <w:rPr>
          <w:sz w:val="26"/>
          <w:szCs w:val="26"/>
          <w:rPrChange w:id="22776" w:author="Le Minh Nghia" w:date="2019-10-09T10:56:00Z">
            <w:rPr>
              <w:sz w:val="26"/>
              <w:szCs w:val="26"/>
            </w:rPr>
          </w:rPrChange>
        </w:rPr>
        <w:t xml:space="preserve"> </w:t>
      </w:r>
      <w:proofErr w:type="spellStart"/>
      <w:r w:rsidRPr="00B41112">
        <w:rPr>
          <w:sz w:val="26"/>
          <w:szCs w:val="26"/>
          <w:rPrChange w:id="22777" w:author="Le Minh Nghia" w:date="2019-10-09T10:56:00Z">
            <w:rPr>
              <w:sz w:val="26"/>
              <w:szCs w:val="26"/>
            </w:rPr>
          </w:rPrChange>
        </w:rPr>
        <w:t>không</w:t>
      </w:r>
      <w:proofErr w:type="spellEnd"/>
      <w:r w:rsidRPr="00B41112">
        <w:rPr>
          <w:sz w:val="26"/>
          <w:szCs w:val="26"/>
          <w:rPrChange w:id="22778" w:author="Le Minh Nghia" w:date="2019-10-09T10:56:00Z">
            <w:rPr>
              <w:sz w:val="26"/>
              <w:szCs w:val="26"/>
            </w:rPr>
          </w:rPrChange>
        </w:rPr>
        <w:t xml:space="preserve">? </w:t>
      </w:r>
      <w:proofErr w:type="spellStart"/>
      <w:r w:rsidRPr="00B41112">
        <w:rPr>
          <w:sz w:val="26"/>
          <w:szCs w:val="26"/>
          <w:rPrChange w:id="22779" w:author="Le Minh Nghia" w:date="2019-10-09T10:56:00Z">
            <w:rPr>
              <w:sz w:val="26"/>
              <w:szCs w:val="26"/>
            </w:rPr>
          </w:rPrChange>
        </w:rPr>
        <w:t>Nếu</w:t>
      </w:r>
      <w:proofErr w:type="spellEnd"/>
      <w:r w:rsidRPr="00B41112">
        <w:rPr>
          <w:sz w:val="26"/>
          <w:szCs w:val="26"/>
          <w:rPrChange w:id="22780" w:author="Le Minh Nghia" w:date="2019-10-09T10:56:00Z">
            <w:rPr>
              <w:sz w:val="26"/>
              <w:szCs w:val="26"/>
            </w:rPr>
          </w:rPrChange>
        </w:rPr>
        <w:t xml:space="preserve"> </w:t>
      </w:r>
      <w:proofErr w:type="spellStart"/>
      <w:r w:rsidRPr="00B41112">
        <w:rPr>
          <w:sz w:val="26"/>
          <w:szCs w:val="26"/>
          <w:rPrChange w:id="22781" w:author="Le Minh Nghia" w:date="2019-10-09T10:56:00Z">
            <w:rPr>
              <w:sz w:val="26"/>
              <w:szCs w:val="26"/>
            </w:rPr>
          </w:rPrChange>
        </w:rPr>
        <w:t>nhấn</w:t>
      </w:r>
      <w:proofErr w:type="spellEnd"/>
      <w:r w:rsidRPr="00B41112">
        <w:rPr>
          <w:sz w:val="26"/>
          <w:szCs w:val="26"/>
          <w:rPrChange w:id="22782" w:author="Le Minh Nghia" w:date="2019-10-09T10:56:00Z">
            <w:rPr>
              <w:sz w:val="26"/>
              <w:szCs w:val="26"/>
            </w:rPr>
          </w:rPrChange>
        </w:rPr>
        <w:t xml:space="preserve"> </w:t>
      </w:r>
      <w:proofErr w:type="spellStart"/>
      <w:r w:rsidRPr="00B41112">
        <w:rPr>
          <w:sz w:val="26"/>
          <w:szCs w:val="26"/>
          <w:rPrChange w:id="22783" w:author="Le Minh Nghia" w:date="2019-10-09T10:56:00Z">
            <w:rPr>
              <w:sz w:val="26"/>
              <w:szCs w:val="26"/>
            </w:rPr>
          </w:rPrChange>
        </w:rPr>
        <w:t>vào</w:t>
      </w:r>
      <w:proofErr w:type="spellEnd"/>
      <w:r w:rsidRPr="00B41112">
        <w:rPr>
          <w:sz w:val="26"/>
          <w:szCs w:val="26"/>
          <w:rPrChange w:id="22784" w:author="Le Minh Nghia" w:date="2019-10-09T10:56:00Z">
            <w:rPr>
              <w:sz w:val="26"/>
              <w:szCs w:val="26"/>
            </w:rPr>
          </w:rPrChange>
        </w:rPr>
        <w:t xml:space="preserve"> </w:t>
      </w:r>
      <w:proofErr w:type="spellStart"/>
      <w:r w:rsidRPr="00B41112">
        <w:rPr>
          <w:sz w:val="26"/>
          <w:szCs w:val="26"/>
          <w:rPrChange w:id="22785" w:author="Le Minh Nghia" w:date="2019-10-09T10:56:00Z">
            <w:rPr>
              <w:sz w:val="26"/>
              <w:szCs w:val="26"/>
            </w:rPr>
          </w:rPrChange>
        </w:rPr>
        <w:t>nút</w:t>
      </w:r>
      <w:proofErr w:type="spellEnd"/>
      <w:r w:rsidRPr="00B41112">
        <w:rPr>
          <w:sz w:val="26"/>
          <w:szCs w:val="26"/>
          <w:rPrChange w:id="22786" w:author="Le Minh Nghia" w:date="2019-10-09T10:56:00Z">
            <w:rPr>
              <w:sz w:val="26"/>
              <w:szCs w:val="26"/>
            </w:rPr>
          </w:rPrChange>
        </w:rPr>
        <w:t xml:space="preserve"> Ok </w:t>
      </w:r>
      <w:proofErr w:type="spellStart"/>
      <w:r w:rsidRPr="00B41112">
        <w:rPr>
          <w:sz w:val="26"/>
          <w:szCs w:val="26"/>
          <w:rPrChange w:id="22787" w:author="Le Minh Nghia" w:date="2019-10-09T10:56:00Z">
            <w:rPr>
              <w:sz w:val="26"/>
              <w:szCs w:val="26"/>
            </w:rPr>
          </w:rPrChange>
        </w:rPr>
        <w:t>thì</w:t>
      </w:r>
      <w:proofErr w:type="spellEnd"/>
      <w:r w:rsidRPr="00B41112">
        <w:rPr>
          <w:sz w:val="26"/>
          <w:szCs w:val="26"/>
          <w:rPrChange w:id="22788" w:author="Le Minh Nghia" w:date="2019-10-09T10:56:00Z">
            <w:rPr>
              <w:sz w:val="26"/>
              <w:szCs w:val="26"/>
            </w:rPr>
          </w:rPrChange>
        </w:rPr>
        <w:t xml:space="preserve"> </w:t>
      </w:r>
      <w:proofErr w:type="spellStart"/>
      <w:r w:rsidRPr="00B41112">
        <w:rPr>
          <w:sz w:val="26"/>
          <w:szCs w:val="26"/>
          <w:rPrChange w:id="22789" w:author="Le Minh Nghia" w:date="2019-10-09T10:56:00Z">
            <w:rPr>
              <w:sz w:val="26"/>
              <w:szCs w:val="26"/>
            </w:rPr>
          </w:rPrChange>
        </w:rPr>
        <w:t>sẽ</w:t>
      </w:r>
      <w:proofErr w:type="spellEnd"/>
      <w:r w:rsidRPr="00B41112">
        <w:rPr>
          <w:sz w:val="26"/>
          <w:szCs w:val="26"/>
          <w:rPrChange w:id="22790" w:author="Le Minh Nghia" w:date="2019-10-09T10:56:00Z">
            <w:rPr>
              <w:sz w:val="26"/>
              <w:szCs w:val="26"/>
            </w:rPr>
          </w:rPrChange>
        </w:rPr>
        <w:t xml:space="preserve"> </w:t>
      </w:r>
      <w:proofErr w:type="spellStart"/>
      <w:r w:rsidRPr="00B41112">
        <w:rPr>
          <w:sz w:val="26"/>
          <w:szCs w:val="26"/>
          <w:rPrChange w:id="22791" w:author="Le Minh Nghia" w:date="2019-10-09T10:56:00Z">
            <w:rPr>
              <w:sz w:val="26"/>
              <w:szCs w:val="26"/>
            </w:rPr>
          </w:rPrChange>
        </w:rPr>
        <w:t>thực</w:t>
      </w:r>
      <w:proofErr w:type="spellEnd"/>
      <w:r w:rsidRPr="00B41112">
        <w:rPr>
          <w:sz w:val="26"/>
          <w:szCs w:val="26"/>
          <w:rPrChange w:id="22792" w:author="Le Minh Nghia" w:date="2019-10-09T10:56:00Z">
            <w:rPr>
              <w:sz w:val="26"/>
              <w:szCs w:val="26"/>
            </w:rPr>
          </w:rPrChange>
        </w:rPr>
        <w:t xml:space="preserve"> </w:t>
      </w:r>
      <w:proofErr w:type="spellStart"/>
      <w:r w:rsidRPr="00B41112">
        <w:rPr>
          <w:sz w:val="26"/>
          <w:szCs w:val="26"/>
          <w:rPrChange w:id="22793" w:author="Le Minh Nghia" w:date="2019-10-09T10:56:00Z">
            <w:rPr>
              <w:sz w:val="26"/>
              <w:szCs w:val="26"/>
            </w:rPr>
          </w:rPrChange>
        </w:rPr>
        <w:t>hiện</w:t>
      </w:r>
      <w:proofErr w:type="spellEnd"/>
      <w:r w:rsidRPr="00B41112">
        <w:rPr>
          <w:sz w:val="26"/>
          <w:szCs w:val="26"/>
          <w:rPrChange w:id="22794" w:author="Le Minh Nghia" w:date="2019-10-09T10:56:00Z">
            <w:rPr>
              <w:sz w:val="26"/>
              <w:szCs w:val="26"/>
            </w:rPr>
          </w:rPrChange>
        </w:rPr>
        <w:t xml:space="preserve"> </w:t>
      </w:r>
      <w:proofErr w:type="spellStart"/>
      <w:r w:rsidRPr="00B41112">
        <w:rPr>
          <w:sz w:val="26"/>
          <w:szCs w:val="26"/>
          <w:rPrChange w:id="22795" w:author="Le Minh Nghia" w:date="2019-10-09T10:56:00Z">
            <w:rPr>
              <w:sz w:val="26"/>
              <w:szCs w:val="26"/>
            </w:rPr>
          </w:rPrChange>
        </w:rPr>
        <w:t>xóa</w:t>
      </w:r>
      <w:proofErr w:type="spellEnd"/>
      <w:r w:rsidRPr="00B41112">
        <w:rPr>
          <w:sz w:val="26"/>
          <w:szCs w:val="26"/>
          <w:rPrChange w:id="22796" w:author="Le Minh Nghia" w:date="2019-10-09T10:56:00Z">
            <w:rPr>
              <w:sz w:val="26"/>
              <w:szCs w:val="26"/>
            </w:rPr>
          </w:rPrChange>
        </w:rPr>
        <w:t xml:space="preserve">, </w:t>
      </w:r>
      <w:proofErr w:type="spellStart"/>
      <w:r w:rsidRPr="00B41112">
        <w:rPr>
          <w:sz w:val="26"/>
          <w:szCs w:val="26"/>
          <w:rPrChange w:id="22797" w:author="Le Minh Nghia" w:date="2019-10-09T10:56:00Z">
            <w:rPr>
              <w:sz w:val="26"/>
              <w:szCs w:val="26"/>
            </w:rPr>
          </w:rPrChange>
        </w:rPr>
        <w:t>còn</w:t>
      </w:r>
      <w:proofErr w:type="spellEnd"/>
      <w:r w:rsidRPr="00B41112">
        <w:rPr>
          <w:sz w:val="26"/>
          <w:szCs w:val="26"/>
          <w:rPrChange w:id="22798" w:author="Le Minh Nghia" w:date="2019-10-09T10:56:00Z">
            <w:rPr>
              <w:sz w:val="26"/>
              <w:szCs w:val="26"/>
            </w:rPr>
          </w:rPrChange>
        </w:rPr>
        <w:t xml:space="preserve"> </w:t>
      </w:r>
      <w:proofErr w:type="spellStart"/>
      <w:r w:rsidRPr="00B41112">
        <w:rPr>
          <w:sz w:val="26"/>
          <w:szCs w:val="26"/>
          <w:rPrChange w:id="22799" w:author="Le Minh Nghia" w:date="2019-10-09T10:56:00Z">
            <w:rPr>
              <w:sz w:val="26"/>
              <w:szCs w:val="26"/>
            </w:rPr>
          </w:rPrChange>
        </w:rPr>
        <w:t>nhấn</w:t>
      </w:r>
      <w:proofErr w:type="spellEnd"/>
      <w:r w:rsidRPr="00B41112">
        <w:rPr>
          <w:sz w:val="26"/>
          <w:szCs w:val="26"/>
          <w:rPrChange w:id="22800" w:author="Le Minh Nghia" w:date="2019-10-09T10:56:00Z">
            <w:rPr>
              <w:sz w:val="26"/>
              <w:szCs w:val="26"/>
            </w:rPr>
          </w:rPrChange>
        </w:rPr>
        <w:t xml:space="preserve"> Cancel </w:t>
      </w:r>
      <w:proofErr w:type="spellStart"/>
      <w:r w:rsidRPr="00B41112">
        <w:rPr>
          <w:sz w:val="26"/>
          <w:szCs w:val="26"/>
          <w:rPrChange w:id="22801" w:author="Le Minh Nghia" w:date="2019-10-09T10:56:00Z">
            <w:rPr>
              <w:sz w:val="26"/>
              <w:szCs w:val="26"/>
            </w:rPr>
          </w:rPrChange>
        </w:rPr>
        <w:t>thì</w:t>
      </w:r>
      <w:proofErr w:type="spellEnd"/>
      <w:r w:rsidRPr="00B41112">
        <w:rPr>
          <w:sz w:val="26"/>
          <w:szCs w:val="26"/>
          <w:rPrChange w:id="22802" w:author="Le Minh Nghia" w:date="2019-10-09T10:56:00Z">
            <w:rPr>
              <w:sz w:val="26"/>
              <w:szCs w:val="26"/>
            </w:rPr>
          </w:rPrChange>
        </w:rPr>
        <w:t xml:space="preserve"> </w:t>
      </w:r>
      <w:proofErr w:type="spellStart"/>
      <w:r w:rsidRPr="00B41112">
        <w:rPr>
          <w:sz w:val="26"/>
          <w:szCs w:val="26"/>
          <w:rPrChange w:id="22803" w:author="Le Minh Nghia" w:date="2019-10-09T10:56:00Z">
            <w:rPr>
              <w:sz w:val="26"/>
              <w:szCs w:val="26"/>
            </w:rPr>
          </w:rPrChange>
        </w:rPr>
        <w:t>không</w:t>
      </w:r>
      <w:proofErr w:type="spellEnd"/>
      <w:r w:rsidRPr="00B41112">
        <w:rPr>
          <w:sz w:val="26"/>
          <w:szCs w:val="26"/>
          <w:rPrChange w:id="22804" w:author="Le Minh Nghia" w:date="2019-10-09T10:56:00Z">
            <w:rPr>
              <w:sz w:val="26"/>
              <w:szCs w:val="26"/>
            </w:rPr>
          </w:rPrChange>
        </w:rPr>
        <w:t xml:space="preserve"> </w:t>
      </w:r>
      <w:proofErr w:type="spellStart"/>
      <w:r w:rsidRPr="00B41112">
        <w:rPr>
          <w:sz w:val="26"/>
          <w:szCs w:val="26"/>
          <w:rPrChange w:id="22805" w:author="Le Minh Nghia" w:date="2019-10-09T10:56:00Z">
            <w:rPr>
              <w:sz w:val="26"/>
              <w:szCs w:val="26"/>
            </w:rPr>
          </w:rPrChange>
        </w:rPr>
        <w:t>xóa</w:t>
      </w:r>
      <w:proofErr w:type="spellEnd"/>
      <w:r w:rsidRPr="00B41112">
        <w:rPr>
          <w:sz w:val="26"/>
          <w:szCs w:val="26"/>
          <w:rPrChange w:id="22806" w:author="Le Minh Nghia" w:date="2019-10-09T10:56:00Z">
            <w:rPr>
              <w:sz w:val="26"/>
              <w:szCs w:val="26"/>
            </w:rPr>
          </w:rPrChange>
        </w:rPr>
        <w:t xml:space="preserve">. </w:t>
      </w:r>
      <w:proofErr w:type="spellStart"/>
      <w:r w:rsidRPr="00B41112">
        <w:rPr>
          <w:sz w:val="26"/>
          <w:szCs w:val="26"/>
          <w:rPrChange w:id="22807" w:author="Le Minh Nghia" w:date="2019-10-09T10:56:00Z">
            <w:rPr>
              <w:sz w:val="26"/>
              <w:szCs w:val="26"/>
            </w:rPr>
          </w:rPrChange>
        </w:rPr>
        <w:t>Nếu</w:t>
      </w:r>
      <w:proofErr w:type="spellEnd"/>
      <w:r w:rsidRPr="00B41112">
        <w:rPr>
          <w:sz w:val="26"/>
          <w:szCs w:val="26"/>
          <w:rPrChange w:id="22808" w:author="Le Minh Nghia" w:date="2019-10-09T10:56:00Z">
            <w:rPr>
              <w:sz w:val="26"/>
              <w:szCs w:val="26"/>
            </w:rPr>
          </w:rPrChange>
        </w:rPr>
        <w:t xml:space="preserve"> </w:t>
      </w:r>
      <w:proofErr w:type="spellStart"/>
      <w:r w:rsidRPr="00B41112">
        <w:rPr>
          <w:sz w:val="26"/>
          <w:szCs w:val="26"/>
          <w:rPrChange w:id="22809" w:author="Le Minh Nghia" w:date="2019-10-09T10:56:00Z">
            <w:rPr>
              <w:sz w:val="26"/>
              <w:szCs w:val="26"/>
            </w:rPr>
          </w:rPrChange>
        </w:rPr>
        <w:t>xóa</w:t>
      </w:r>
      <w:proofErr w:type="spellEnd"/>
      <w:r w:rsidRPr="00B41112">
        <w:rPr>
          <w:sz w:val="26"/>
          <w:szCs w:val="26"/>
          <w:rPrChange w:id="22810" w:author="Le Minh Nghia" w:date="2019-10-09T10:56:00Z">
            <w:rPr>
              <w:sz w:val="26"/>
              <w:szCs w:val="26"/>
            </w:rPr>
          </w:rPrChange>
        </w:rPr>
        <w:t xml:space="preserve"> </w:t>
      </w:r>
      <w:proofErr w:type="spellStart"/>
      <w:r w:rsidRPr="00B41112">
        <w:rPr>
          <w:sz w:val="26"/>
          <w:szCs w:val="26"/>
          <w:rPrChange w:id="22811" w:author="Le Minh Nghia" w:date="2019-10-09T10:56:00Z">
            <w:rPr>
              <w:sz w:val="26"/>
              <w:szCs w:val="26"/>
            </w:rPr>
          </w:rPrChange>
        </w:rPr>
        <w:t>thành</w:t>
      </w:r>
      <w:proofErr w:type="spellEnd"/>
      <w:r w:rsidRPr="00B41112">
        <w:rPr>
          <w:sz w:val="26"/>
          <w:szCs w:val="26"/>
          <w:rPrChange w:id="22812" w:author="Le Minh Nghia" w:date="2019-10-09T10:56:00Z">
            <w:rPr>
              <w:sz w:val="26"/>
              <w:szCs w:val="26"/>
            </w:rPr>
          </w:rPrChange>
        </w:rPr>
        <w:t xml:space="preserve"> </w:t>
      </w:r>
      <w:proofErr w:type="spellStart"/>
      <w:r w:rsidRPr="00B41112">
        <w:rPr>
          <w:sz w:val="26"/>
          <w:szCs w:val="26"/>
          <w:rPrChange w:id="22813" w:author="Le Minh Nghia" w:date="2019-10-09T10:56:00Z">
            <w:rPr>
              <w:sz w:val="26"/>
              <w:szCs w:val="26"/>
            </w:rPr>
          </w:rPrChange>
        </w:rPr>
        <w:t>công</w:t>
      </w:r>
      <w:proofErr w:type="spellEnd"/>
      <w:r w:rsidRPr="00B41112">
        <w:rPr>
          <w:sz w:val="26"/>
          <w:szCs w:val="26"/>
          <w:rPrChange w:id="22814" w:author="Le Minh Nghia" w:date="2019-10-09T10:56:00Z">
            <w:rPr>
              <w:sz w:val="26"/>
              <w:szCs w:val="26"/>
            </w:rPr>
          </w:rPrChange>
        </w:rPr>
        <w:t xml:space="preserve"> </w:t>
      </w:r>
      <w:proofErr w:type="spellStart"/>
      <w:r w:rsidRPr="00B41112">
        <w:rPr>
          <w:sz w:val="26"/>
          <w:szCs w:val="26"/>
          <w:rPrChange w:id="22815" w:author="Le Minh Nghia" w:date="2019-10-09T10:56:00Z">
            <w:rPr>
              <w:sz w:val="26"/>
              <w:szCs w:val="26"/>
            </w:rPr>
          </w:rPrChange>
        </w:rPr>
        <w:t>thì</w:t>
      </w:r>
      <w:proofErr w:type="spellEnd"/>
      <w:r w:rsidRPr="00B41112">
        <w:rPr>
          <w:sz w:val="26"/>
          <w:szCs w:val="26"/>
          <w:rPrChange w:id="22816" w:author="Le Minh Nghia" w:date="2019-10-09T10:56:00Z">
            <w:rPr>
              <w:sz w:val="26"/>
              <w:szCs w:val="26"/>
            </w:rPr>
          </w:rPrChange>
        </w:rPr>
        <w:t xml:space="preserve"> </w:t>
      </w:r>
      <w:proofErr w:type="spellStart"/>
      <w:r w:rsidRPr="00B41112">
        <w:rPr>
          <w:sz w:val="26"/>
          <w:szCs w:val="26"/>
          <w:rPrChange w:id="22817" w:author="Le Minh Nghia" w:date="2019-10-09T10:56:00Z">
            <w:rPr>
              <w:sz w:val="26"/>
              <w:szCs w:val="26"/>
            </w:rPr>
          </w:rPrChange>
        </w:rPr>
        <w:t>trên</w:t>
      </w:r>
      <w:proofErr w:type="spellEnd"/>
      <w:r w:rsidRPr="00B41112">
        <w:rPr>
          <w:sz w:val="26"/>
          <w:szCs w:val="26"/>
          <w:rPrChange w:id="22818" w:author="Le Minh Nghia" w:date="2019-10-09T10:56:00Z">
            <w:rPr>
              <w:sz w:val="26"/>
              <w:szCs w:val="26"/>
            </w:rPr>
          </w:rPrChange>
        </w:rPr>
        <w:t xml:space="preserve"> </w:t>
      </w:r>
      <w:proofErr w:type="spellStart"/>
      <w:r w:rsidRPr="00B41112">
        <w:rPr>
          <w:sz w:val="26"/>
          <w:szCs w:val="26"/>
          <w:rPrChange w:id="22819" w:author="Le Minh Nghia" w:date="2019-10-09T10:56:00Z">
            <w:rPr>
              <w:sz w:val="26"/>
              <w:szCs w:val="26"/>
            </w:rPr>
          </w:rPrChange>
        </w:rPr>
        <w:t>cơ</w:t>
      </w:r>
      <w:proofErr w:type="spellEnd"/>
      <w:r w:rsidRPr="00B41112">
        <w:rPr>
          <w:sz w:val="26"/>
          <w:szCs w:val="26"/>
          <w:rPrChange w:id="22820" w:author="Le Minh Nghia" w:date="2019-10-09T10:56:00Z">
            <w:rPr>
              <w:sz w:val="26"/>
              <w:szCs w:val="26"/>
            </w:rPr>
          </w:rPrChange>
        </w:rPr>
        <w:t xml:space="preserve"> </w:t>
      </w:r>
      <w:proofErr w:type="spellStart"/>
      <w:r w:rsidRPr="00B41112">
        <w:rPr>
          <w:sz w:val="26"/>
          <w:szCs w:val="26"/>
          <w:rPrChange w:id="22821" w:author="Le Minh Nghia" w:date="2019-10-09T10:56:00Z">
            <w:rPr>
              <w:sz w:val="26"/>
              <w:szCs w:val="26"/>
            </w:rPr>
          </w:rPrChange>
        </w:rPr>
        <w:t>sở</w:t>
      </w:r>
      <w:proofErr w:type="spellEnd"/>
      <w:r w:rsidRPr="00B41112">
        <w:rPr>
          <w:sz w:val="26"/>
          <w:szCs w:val="26"/>
          <w:rPrChange w:id="22822" w:author="Le Minh Nghia" w:date="2019-10-09T10:56:00Z">
            <w:rPr>
              <w:sz w:val="26"/>
              <w:szCs w:val="26"/>
            </w:rPr>
          </w:rPrChange>
        </w:rPr>
        <w:t xml:space="preserve"> </w:t>
      </w:r>
      <w:proofErr w:type="spellStart"/>
      <w:r w:rsidRPr="00B41112">
        <w:rPr>
          <w:sz w:val="26"/>
          <w:szCs w:val="26"/>
          <w:rPrChange w:id="22823" w:author="Le Minh Nghia" w:date="2019-10-09T10:56:00Z">
            <w:rPr>
              <w:sz w:val="26"/>
              <w:szCs w:val="26"/>
            </w:rPr>
          </w:rPrChange>
        </w:rPr>
        <w:t>dữ</w:t>
      </w:r>
      <w:proofErr w:type="spellEnd"/>
      <w:r w:rsidRPr="00B41112">
        <w:rPr>
          <w:sz w:val="26"/>
          <w:szCs w:val="26"/>
          <w:rPrChange w:id="22824" w:author="Le Minh Nghia" w:date="2019-10-09T10:56:00Z">
            <w:rPr>
              <w:sz w:val="26"/>
              <w:szCs w:val="26"/>
            </w:rPr>
          </w:rPrChange>
        </w:rPr>
        <w:t xml:space="preserve"> </w:t>
      </w:r>
      <w:proofErr w:type="spellStart"/>
      <w:r w:rsidRPr="00B41112">
        <w:rPr>
          <w:sz w:val="26"/>
          <w:szCs w:val="26"/>
          <w:rPrChange w:id="22825" w:author="Le Minh Nghia" w:date="2019-10-09T10:56:00Z">
            <w:rPr>
              <w:sz w:val="26"/>
              <w:szCs w:val="26"/>
            </w:rPr>
          </w:rPrChange>
        </w:rPr>
        <w:t>liệu</w:t>
      </w:r>
      <w:proofErr w:type="spellEnd"/>
      <w:r w:rsidRPr="00B41112">
        <w:rPr>
          <w:sz w:val="26"/>
          <w:szCs w:val="26"/>
          <w:rPrChange w:id="22826" w:author="Le Minh Nghia" w:date="2019-10-09T10:56:00Z">
            <w:rPr>
              <w:sz w:val="26"/>
              <w:szCs w:val="26"/>
            </w:rPr>
          </w:rPrChange>
        </w:rPr>
        <w:t xml:space="preserve"> </w:t>
      </w:r>
      <w:proofErr w:type="spellStart"/>
      <w:r w:rsidRPr="00B41112">
        <w:rPr>
          <w:sz w:val="26"/>
          <w:szCs w:val="26"/>
          <w:rPrChange w:id="22827" w:author="Le Minh Nghia" w:date="2019-10-09T10:56:00Z">
            <w:rPr>
              <w:sz w:val="26"/>
              <w:szCs w:val="26"/>
            </w:rPr>
          </w:rPrChange>
        </w:rPr>
        <w:t>sẽ</w:t>
      </w:r>
      <w:proofErr w:type="spellEnd"/>
      <w:r w:rsidRPr="00B41112">
        <w:rPr>
          <w:sz w:val="26"/>
          <w:szCs w:val="26"/>
          <w:rPrChange w:id="22828" w:author="Le Minh Nghia" w:date="2019-10-09T10:56:00Z">
            <w:rPr>
              <w:sz w:val="26"/>
              <w:szCs w:val="26"/>
            </w:rPr>
          </w:rPrChange>
        </w:rPr>
        <w:t xml:space="preserve"> </w:t>
      </w:r>
      <w:proofErr w:type="spellStart"/>
      <w:r w:rsidRPr="00B41112">
        <w:rPr>
          <w:sz w:val="26"/>
          <w:szCs w:val="26"/>
          <w:rPrChange w:id="22829" w:author="Le Minh Nghia" w:date="2019-10-09T10:56:00Z">
            <w:rPr>
              <w:sz w:val="26"/>
              <w:szCs w:val="26"/>
            </w:rPr>
          </w:rPrChange>
        </w:rPr>
        <w:t>mất</w:t>
      </w:r>
      <w:proofErr w:type="spellEnd"/>
      <w:r w:rsidRPr="00B41112">
        <w:rPr>
          <w:sz w:val="26"/>
          <w:szCs w:val="26"/>
          <w:rPrChange w:id="22830" w:author="Le Minh Nghia" w:date="2019-10-09T10:56:00Z">
            <w:rPr>
              <w:sz w:val="26"/>
              <w:szCs w:val="26"/>
            </w:rPr>
          </w:rPrChange>
        </w:rPr>
        <w:t xml:space="preserve"> </w:t>
      </w:r>
      <w:proofErr w:type="spellStart"/>
      <w:r w:rsidRPr="00B41112">
        <w:rPr>
          <w:sz w:val="26"/>
          <w:szCs w:val="26"/>
          <w:rPrChange w:id="22831" w:author="Le Minh Nghia" w:date="2019-10-09T10:56:00Z">
            <w:rPr>
              <w:sz w:val="26"/>
              <w:szCs w:val="26"/>
            </w:rPr>
          </w:rPrChange>
        </w:rPr>
        <w:t>đi</w:t>
      </w:r>
      <w:proofErr w:type="spellEnd"/>
      <w:r w:rsidRPr="00B41112">
        <w:rPr>
          <w:sz w:val="26"/>
          <w:szCs w:val="26"/>
          <w:rPrChange w:id="22832" w:author="Le Minh Nghia" w:date="2019-10-09T10:56:00Z">
            <w:rPr>
              <w:sz w:val="26"/>
              <w:szCs w:val="26"/>
            </w:rPr>
          </w:rPrChange>
        </w:rPr>
        <w:t xml:space="preserve"> </w:t>
      </w:r>
      <w:del w:id="22833" w:author="Le Minh Nghia" w:date="2019-10-09T10:26:00Z">
        <w:r w:rsidRPr="00B41112" w:rsidDel="00B96D1A">
          <w:rPr>
            <w:sz w:val="26"/>
            <w:szCs w:val="26"/>
            <w:rPrChange w:id="22834" w:author="Le Minh Nghia" w:date="2019-10-09T10:56:00Z">
              <w:rPr>
                <w:sz w:val="26"/>
                <w:szCs w:val="26"/>
              </w:rPr>
            </w:rPrChange>
          </w:rPr>
          <w:delText xml:space="preserve"> </w:delText>
        </w:r>
      </w:del>
      <w:proofErr w:type="spellStart"/>
      <w:r w:rsidRPr="00B41112">
        <w:rPr>
          <w:sz w:val="26"/>
          <w:szCs w:val="26"/>
          <w:rPrChange w:id="22835" w:author="Le Minh Nghia" w:date="2019-10-09T10:56:00Z">
            <w:rPr>
              <w:sz w:val="26"/>
              <w:szCs w:val="26"/>
            </w:rPr>
          </w:rPrChange>
        </w:rPr>
        <w:t>cựu</w:t>
      </w:r>
      <w:proofErr w:type="spellEnd"/>
      <w:r w:rsidRPr="00B41112">
        <w:rPr>
          <w:sz w:val="26"/>
          <w:szCs w:val="26"/>
          <w:rPrChange w:id="22836" w:author="Le Minh Nghia" w:date="2019-10-09T10:56:00Z">
            <w:rPr>
              <w:sz w:val="26"/>
              <w:szCs w:val="26"/>
            </w:rPr>
          </w:rPrChange>
        </w:rPr>
        <w:t xml:space="preserve"> </w:t>
      </w:r>
      <w:proofErr w:type="spellStart"/>
      <w:r w:rsidRPr="00B41112">
        <w:rPr>
          <w:sz w:val="26"/>
          <w:szCs w:val="26"/>
          <w:rPrChange w:id="22837" w:author="Le Minh Nghia" w:date="2019-10-09T10:56:00Z">
            <w:rPr>
              <w:sz w:val="26"/>
              <w:szCs w:val="26"/>
            </w:rPr>
          </w:rPrChange>
        </w:rPr>
        <w:t>sinh</w:t>
      </w:r>
      <w:proofErr w:type="spellEnd"/>
      <w:r w:rsidRPr="00B41112">
        <w:rPr>
          <w:sz w:val="26"/>
          <w:szCs w:val="26"/>
          <w:rPrChange w:id="22838" w:author="Le Minh Nghia" w:date="2019-10-09T10:56:00Z">
            <w:rPr>
              <w:sz w:val="26"/>
              <w:szCs w:val="26"/>
            </w:rPr>
          </w:rPrChange>
        </w:rPr>
        <w:t xml:space="preserve"> </w:t>
      </w:r>
      <w:proofErr w:type="spellStart"/>
      <w:r w:rsidRPr="00B41112">
        <w:rPr>
          <w:sz w:val="26"/>
          <w:szCs w:val="26"/>
          <w:rPrChange w:id="22839" w:author="Le Minh Nghia" w:date="2019-10-09T10:56:00Z">
            <w:rPr>
              <w:sz w:val="26"/>
              <w:szCs w:val="26"/>
            </w:rPr>
          </w:rPrChange>
        </w:rPr>
        <w:t>viên</w:t>
      </w:r>
      <w:proofErr w:type="spellEnd"/>
      <w:r w:rsidRPr="00B41112">
        <w:rPr>
          <w:sz w:val="26"/>
          <w:szCs w:val="26"/>
          <w:rPrChange w:id="22840" w:author="Le Minh Nghia" w:date="2019-10-09T10:56:00Z">
            <w:rPr>
              <w:sz w:val="26"/>
              <w:szCs w:val="26"/>
            </w:rPr>
          </w:rPrChange>
        </w:rPr>
        <w:t xml:space="preserve"> </w:t>
      </w:r>
      <w:proofErr w:type="spellStart"/>
      <w:r w:rsidRPr="00B41112">
        <w:rPr>
          <w:sz w:val="26"/>
          <w:szCs w:val="26"/>
          <w:rPrChange w:id="22841" w:author="Le Minh Nghia" w:date="2019-10-09T10:56:00Z">
            <w:rPr>
              <w:sz w:val="26"/>
              <w:szCs w:val="26"/>
            </w:rPr>
          </w:rPrChange>
        </w:rPr>
        <w:t>vừa</w:t>
      </w:r>
      <w:proofErr w:type="spellEnd"/>
      <w:r w:rsidRPr="00B41112">
        <w:rPr>
          <w:sz w:val="26"/>
          <w:szCs w:val="26"/>
          <w:rPrChange w:id="22842" w:author="Le Minh Nghia" w:date="2019-10-09T10:56:00Z">
            <w:rPr>
              <w:sz w:val="26"/>
              <w:szCs w:val="26"/>
            </w:rPr>
          </w:rPrChange>
        </w:rPr>
        <w:t xml:space="preserve"> </w:t>
      </w:r>
      <w:proofErr w:type="spellStart"/>
      <w:r w:rsidRPr="00B41112">
        <w:rPr>
          <w:sz w:val="26"/>
          <w:szCs w:val="26"/>
          <w:rPrChange w:id="22843" w:author="Le Minh Nghia" w:date="2019-10-09T10:56:00Z">
            <w:rPr>
              <w:sz w:val="26"/>
              <w:szCs w:val="26"/>
            </w:rPr>
          </w:rPrChange>
        </w:rPr>
        <w:t>xóa</w:t>
      </w:r>
      <w:proofErr w:type="spellEnd"/>
      <w:r w:rsidRPr="00B41112">
        <w:rPr>
          <w:sz w:val="26"/>
          <w:szCs w:val="26"/>
          <w:rPrChange w:id="22844" w:author="Le Minh Nghia" w:date="2019-10-09T10:56:00Z">
            <w:rPr>
              <w:sz w:val="26"/>
              <w:szCs w:val="26"/>
            </w:rPr>
          </w:rPrChange>
        </w:rPr>
        <w:t>.</w:t>
      </w:r>
    </w:p>
    <w:p w:rsidR="002D448E" w:rsidRPr="00B41112" w:rsidRDefault="002D448E" w:rsidP="002D448E">
      <w:pPr>
        <w:jc w:val="center"/>
        <w:rPr>
          <w:sz w:val="26"/>
          <w:szCs w:val="26"/>
          <w:rPrChange w:id="22845" w:author="Le Minh Nghia" w:date="2019-10-09T10:56:00Z">
            <w:rPr>
              <w:sz w:val="26"/>
              <w:szCs w:val="26"/>
            </w:rPr>
          </w:rPrChange>
        </w:rPr>
      </w:pPr>
      <w:r w:rsidRPr="00B41112">
        <w:rPr>
          <w:noProof/>
          <w:sz w:val="26"/>
          <w:szCs w:val="26"/>
          <w:rPrChange w:id="22846" w:author="Le Minh Nghia" w:date="2019-10-09T10:56:00Z">
            <w:rPr>
              <w:noProof/>
            </w:rPr>
          </w:rPrChange>
        </w:rPr>
        <w:drawing>
          <wp:inline distT="0" distB="0" distL="0" distR="0" wp14:anchorId="13CE687B" wp14:editId="757E151C">
            <wp:extent cx="5972175" cy="343090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430905"/>
                    </a:xfrm>
                    <a:prstGeom prst="rect">
                      <a:avLst/>
                    </a:prstGeom>
                  </pic:spPr>
                </pic:pic>
              </a:graphicData>
            </a:graphic>
          </wp:inline>
        </w:drawing>
      </w:r>
    </w:p>
    <w:p w:rsidR="002D448E" w:rsidRPr="00B41112" w:rsidRDefault="002D448E" w:rsidP="002D448E">
      <w:pPr>
        <w:jc w:val="center"/>
        <w:rPr>
          <w:i/>
          <w:sz w:val="26"/>
          <w:szCs w:val="26"/>
          <w:rPrChange w:id="22847" w:author="Le Minh Nghia" w:date="2019-10-09T10:56:00Z">
            <w:rPr>
              <w:i/>
              <w:sz w:val="26"/>
              <w:szCs w:val="26"/>
            </w:rPr>
          </w:rPrChange>
        </w:rPr>
      </w:pPr>
      <w:proofErr w:type="spellStart"/>
      <w:r w:rsidRPr="00B41112">
        <w:rPr>
          <w:i/>
          <w:sz w:val="26"/>
          <w:szCs w:val="26"/>
          <w:rPrChange w:id="22848" w:author="Le Minh Nghia" w:date="2019-10-09T10:56:00Z">
            <w:rPr>
              <w:i/>
              <w:sz w:val="26"/>
              <w:szCs w:val="26"/>
            </w:rPr>
          </w:rPrChange>
        </w:rPr>
        <w:t>Hình</w:t>
      </w:r>
      <w:proofErr w:type="spellEnd"/>
      <w:r w:rsidRPr="00B41112">
        <w:rPr>
          <w:i/>
          <w:sz w:val="26"/>
          <w:szCs w:val="26"/>
          <w:rPrChange w:id="22849" w:author="Le Minh Nghia" w:date="2019-10-09T10:56:00Z">
            <w:rPr>
              <w:i/>
              <w:sz w:val="26"/>
              <w:szCs w:val="26"/>
            </w:rPr>
          </w:rPrChange>
        </w:rPr>
        <w:t xml:space="preserve"> 4.b.2.7 </w:t>
      </w:r>
      <w:proofErr w:type="spellStart"/>
      <w:r w:rsidRPr="00B41112">
        <w:rPr>
          <w:i/>
          <w:sz w:val="26"/>
          <w:szCs w:val="26"/>
          <w:rPrChange w:id="22850" w:author="Le Minh Nghia" w:date="2019-10-09T10:56:00Z">
            <w:rPr>
              <w:i/>
              <w:sz w:val="26"/>
              <w:szCs w:val="26"/>
            </w:rPr>
          </w:rPrChange>
        </w:rPr>
        <w:t>Xóa</w:t>
      </w:r>
      <w:proofErr w:type="spellEnd"/>
      <w:r w:rsidRPr="00B41112">
        <w:rPr>
          <w:i/>
          <w:sz w:val="26"/>
          <w:szCs w:val="26"/>
          <w:rPrChange w:id="22851" w:author="Le Minh Nghia" w:date="2019-10-09T10:56:00Z">
            <w:rPr>
              <w:i/>
              <w:sz w:val="26"/>
              <w:szCs w:val="26"/>
            </w:rPr>
          </w:rPrChange>
        </w:rPr>
        <w:t xml:space="preserve"> </w:t>
      </w:r>
      <w:proofErr w:type="spellStart"/>
      <w:r w:rsidRPr="00B41112">
        <w:rPr>
          <w:i/>
          <w:sz w:val="26"/>
          <w:szCs w:val="26"/>
          <w:rPrChange w:id="22852" w:author="Le Minh Nghia" w:date="2019-10-09T10:56:00Z">
            <w:rPr>
              <w:i/>
              <w:sz w:val="26"/>
              <w:szCs w:val="26"/>
            </w:rPr>
          </w:rPrChange>
        </w:rPr>
        <w:t>cựu</w:t>
      </w:r>
      <w:proofErr w:type="spellEnd"/>
      <w:r w:rsidRPr="00B41112">
        <w:rPr>
          <w:i/>
          <w:sz w:val="26"/>
          <w:szCs w:val="26"/>
          <w:rPrChange w:id="22853" w:author="Le Minh Nghia" w:date="2019-10-09T10:56:00Z">
            <w:rPr>
              <w:i/>
              <w:sz w:val="26"/>
              <w:szCs w:val="26"/>
            </w:rPr>
          </w:rPrChange>
        </w:rPr>
        <w:t xml:space="preserve"> </w:t>
      </w:r>
      <w:proofErr w:type="spellStart"/>
      <w:r w:rsidRPr="00B41112">
        <w:rPr>
          <w:i/>
          <w:sz w:val="26"/>
          <w:szCs w:val="26"/>
          <w:rPrChange w:id="22854" w:author="Le Minh Nghia" w:date="2019-10-09T10:56:00Z">
            <w:rPr>
              <w:i/>
              <w:sz w:val="26"/>
              <w:szCs w:val="26"/>
            </w:rPr>
          </w:rPrChange>
        </w:rPr>
        <w:t>sinh</w:t>
      </w:r>
      <w:proofErr w:type="spellEnd"/>
      <w:r w:rsidRPr="00B41112">
        <w:rPr>
          <w:i/>
          <w:sz w:val="26"/>
          <w:szCs w:val="26"/>
          <w:rPrChange w:id="22855" w:author="Le Minh Nghia" w:date="2019-10-09T10:56:00Z">
            <w:rPr>
              <w:i/>
              <w:sz w:val="26"/>
              <w:szCs w:val="26"/>
            </w:rPr>
          </w:rPrChange>
        </w:rPr>
        <w:t xml:space="preserve"> </w:t>
      </w:r>
      <w:proofErr w:type="spellStart"/>
      <w:r w:rsidRPr="00B41112">
        <w:rPr>
          <w:i/>
          <w:sz w:val="26"/>
          <w:szCs w:val="26"/>
          <w:rPrChange w:id="22856" w:author="Le Minh Nghia" w:date="2019-10-09T10:56:00Z">
            <w:rPr>
              <w:i/>
              <w:sz w:val="26"/>
              <w:szCs w:val="26"/>
            </w:rPr>
          </w:rPrChange>
        </w:rPr>
        <w:t>viên</w:t>
      </w:r>
      <w:proofErr w:type="spellEnd"/>
    </w:p>
    <w:p w:rsidR="00901D9F" w:rsidRPr="00B41112" w:rsidRDefault="002D448E">
      <w:pPr>
        <w:rPr>
          <w:ins w:id="22857" w:author="Le Minh Nghia" w:date="2019-10-09T10:29:00Z"/>
          <w:sz w:val="26"/>
          <w:szCs w:val="26"/>
          <w:rPrChange w:id="22858" w:author="Le Minh Nghia" w:date="2019-10-09T10:56:00Z">
            <w:rPr>
              <w:ins w:id="22859" w:author="Le Minh Nghia" w:date="2019-10-09T10:29:00Z"/>
              <w:sz w:val="26"/>
              <w:szCs w:val="26"/>
            </w:rPr>
          </w:rPrChange>
        </w:rPr>
      </w:pPr>
      <w:proofErr w:type="spellStart"/>
      <w:r w:rsidRPr="00B41112">
        <w:rPr>
          <w:b/>
          <w:sz w:val="26"/>
          <w:szCs w:val="26"/>
          <w:rPrChange w:id="22860" w:author="Le Minh Nghia" w:date="2019-10-09T10:56:00Z">
            <w:rPr>
              <w:b/>
              <w:sz w:val="26"/>
              <w:szCs w:val="26"/>
            </w:rPr>
          </w:rPrChange>
        </w:rPr>
        <w:t>Phần</w:t>
      </w:r>
      <w:proofErr w:type="spellEnd"/>
      <w:r w:rsidRPr="00B41112">
        <w:rPr>
          <w:b/>
          <w:sz w:val="26"/>
          <w:szCs w:val="26"/>
          <w:rPrChange w:id="22861" w:author="Le Minh Nghia" w:date="2019-10-09T10:56:00Z">
            <w:rPr>
              <w:b/>
              <w:sz w:val="26"/>
              <w:szCs w:val="26"/>
            </w:rPr>
          </w:rPrChange>
        </w:rPr>
        <w:t xml:space="preserve"> </w:t>
      </w:r>
      <w:proofErr w:type="spellStart"/>
      <w:r w:rsidRPr="00B41112">
        <w:rPr>
          <w:b/>
          <w:sz w:val="26"/>
          <w:szCs w:val="26"/>
          <w:rPrChange w:id="22862" w:author="Le Minh Nghia" w:date="2019-10-09T10:56:00Z">
            <w:rPr>
              <w:b/>
              <w:sz w:val="26"/>
              <w:szCs w:val="26"/>
            </w:rPr>
          </w:rPrChange>
        </w:rPr>
        <w:t>tìm</w:t>
      </w:r>
      <w:proofErr w:type="spellEnd"/>
      <w:r w:rsidRPr="00B41112">
        <w:rPr>
          <w:b/>
          <w:sz w:val="26"/>
          <w:szCs w:val="26"/>
          <w:rPrChange w:id="22863" w:author="Le Minh Nghia" w:date="2019-10-09T10:56:00Z">
            <w:rPr>
              <w:b/>
              <w:sz w:val="26"/>
              <w:szCs w:val="26"/>
            </w:rPr>
          </w:rPrChange>
        </w:rPr>
        <w:t xml:space="preserve"> </w:t>
      </w:r>
      <w:proofErr w:type="spellStart"/>
      <w:r w:rsidRPr="00B41112">
        <w:rPr>
          <w:b/>
          <w:sz w:val="26"/>
          <w:szCs w:val="26"/>
          <w:rPrChange w:id="22864" w:author="Le Minh Nghia" w:date="2019-10-09T10:56:00Z">
            <w:rPr>
              <w:b/>
              <w:sz w:val="26"/>
              <w:szCs w:val="26"/>
            </w:rPr>
          </w:rPrChange>
        </w:rPr>
        <w:t>kiếm</w:t>
      </w:r>
      <w:proofErr w:type="spellEnd"/>
      <w:r w:rsidRPr="00B41112">
        <w:rPr>
          <w:b/>
          <w:sz w:val="26"/>
          <w:szCs w:val="26"/>
          <w:rPrChange w:id="22865" w:author="Le Minh Nghia" w:date="2019-10-09T10:56:00Z">
            <w:rPr>
              <w:b/>
              <w:sz w:val="26"/>
              <w:szCs w:val="26"/>
            </w:rPr>
          </w:rPrChange>
        </w:rPr>
        <w:t xml:space="preserve">: </w:t>
      </w:r>
      <w:proofErr w:type="spellStart"/>
      <w:r w:rsidRPr="00B41112">
        <w:rPr>
          <w:sz w:val="26"/>
          <w:szCs w:val="26"/>
          <w:rPrChange w:id="22866" w:author="Le Minh Nghia" w:date="2019-10-09T10:56:00Z">
            <w:rPr>
              <w:sz w:val="26"/>
              <w:szCs w:val="26"/>
            </w:rPr>
          </w:rPrChange>
        </w:rPr>
        <w:t>cho</w:t>
      </w:r>
      <w:proofErr w:type="spellEnd"/>
      <w:r w:rsidRPr="00B41112">
        <w:rPr>
          <w:sz w:val="26"/>
          <w:szCs w:val="26"/>
          <w:rPrChange w:id="22867" w:author="Le Minh Nghia" w:date="2019-10-09T10:56:00Z">
            <w:rPr>
              <w:sz w:val="26"/>
              <w:szCs w:val="26"/>
            </w:rPr>
          </w:rPrChange>
        </w:rPr>
        <w:t xml:space="preserve"> </w:t>
      </w:r>
      <w:proofErr w:type="spellStart"/>
      <w:r w:rsidRPr="00B41112">
        <w:rPr>
          <w:sz w:val="26"/>
          <w:szCs w:val="26"/>
          <w:rPrChange w:id="22868" w:author="Le Minh Nghia" w:date="2019-10-09T10:56:00Z">
            <w:rPr>
              <w:sz w:val="26"/>
              <w:szCs w:val="26"/>
            </w:rPr>
          </w:rPrChange>
        </w:rPr>
        <w:t>phép</w:t>
      </w:r>
      <w:proofErr w:type="spellEnd"/>
      <w:r w:rsidRPr="00B41112">
        <w:rPr>
          <w:sz w:val="26"/>
          <w:szCs w:val="26"/>
          <w:rPrChange w:id="22869" w:author="Le Minh Nghia" w:date="2019-10-09T10:56:00Z">
            <w:rPr>
              <w:sz w:val="26"/>
              <w:szCs w:val="26"/>
            </w:rPr>
          </w:rPrChange>
        </w:rPr>
        <w:t xml:space="preserve"> </w:t>
      </w:r>
      <w:proofErr w:type="spellStart"/>
      <w:r w:rsidRPr="00B41112">
        <w:rPr>
          <w:sz w:val="26"/>
          <w:szCs w:val="26"/>
          <w:rPrChange w:id="22870" w:author="Le Minh Nghia" w:date="2019-10-09T10:56:00Z">
            <w:rPr>
              <w:sz w:val="26"/>
              <w:szCs w:val="26"/>
            </w:rPr>
          </w:rPrChange>
        </w:rPr>
        <w:t>tìm</w:t>
      </w:r>
      <w:proofErr w:type="spellEnd"/>
      <w:r w:rsidRPr="00B41112">
        <w:rPr>
          <w:sz w:val="26"/>
          <w:szCs w:val="26"/>
          <w:rPrChange w:id="22871" w:author="Le Minh Nghia" w:date="2019-10-09T10:56:00Z">
            <w:rPr>
              <w:sz w:val="26"/>
              <w:szCs w:val="26"/>
            </w:rPr>
          </w:rPrChange>
        </w:rPr>
        <w:t xml:space="preserve"> </w:t>
      </w:r>
      <w:proofErr w:type="spellStart"/>
      <w:r w:rsidRPr="00B41112">
        <w:rPr>
          <w:sz w:val="26"/>
          <w:szCs w:val="26"/>
          <w:rPrChange w:id="22872" w:author="Le Minh Nghia" w:date="2019-10-09T10:56:00Z">
            <w:rPr>
              <w:sz w:val="26"/>
              <w:szCs w:val="26"/>
            </w:rPr>
          </w:rPrChange>
        </w:rPr>
        <w:t>kiếm</w:t>
      </w:r>
      <w:proofErr w:type="spellEnd"/>
      <w:r w:rsidRPr="00B41112">
        <w:rPr>
          <w:sz w:val="26"/>
          <w:szCs w:val="26"/>
          <w:rPrChange w:id="22873" w:author="Le Minh Nghia" w:date="2019-10-09T10:56:00Z">
            <w:rPr>
              <w:sz w:val="26"/>
              <w:szCs w:val="26"/>
            </w:rPr>
          </w:rPrChange>
        </w:rPr>
        <w:t xml:space="preserve"> </w:t>
      </w:r>
      <w:proofErr w:type="spellStart"/>
      <w:r w:rsidRPr="00B41112">
        <w:rPr>
          <w:sz w:val="26"/>
          <w:szCs w:val="26"/>
          <w:rPrChange w:id="22874" w:author="Le Minh Nghia" w:date="2019-10-09T10:56:00Z">
            <w:rPr>
              <w:sz w:val="26"/>
              <w:szCs w:val="26"/>
            </w:rPr>
          </w:rPrChange>
        </w:rPr>
        <w:t>một</w:t>
      </w:r>
      <w:proofErr w:type="spellEnd"/>
      <w:r w:rsidRPr="00B41112">
        <w:rPr>
          <w:sz w:val="26"/>
          <w:szCs w:val="26"/>
          <w:rPrChange w:id="22875" w:author="Le Minh Nghia" w:date="2019-10-09T10:56:00Z">
            <w:rPr>
              <w:sz w:val="26"/>
              <w:szCs w:val="26"/>
            </w:rPr>
          </w:rPrChange>
        </w:rPr>
        <w:t xml:space="preserve"> </w:t>
      </w:r>
      <w:proofErr w:type="spellStart"/>
      <w:r w:rsidRPr="00B41112">
        <w:rPr>
          <w:sz w:val="26"/>
          <w:szCs w:val="26"/>
          <w:rPrChange w:id="22876" w:author="Le Minh Nghia" w:date="2019-10-09T10:56:00Z">
            <w:rPr>
              <w:sz w:val="26"/>
              <w:szCs w:val="26"/>
            </w:rPr>
          </w:rPrChange>
        </w:rPr>
        <w:t>sinh</w:t>
      </w:r>
      <w:proofErr w:type="spellEnd"/>
      <w:r w:rsidRPr="00B41112">
        <w:rPr>
          <w:sz w:val="26"/>
          <w:szCs w:val="26"/>
          <w:rPrChange w:id="22877" w:author="Le Minh Nghia" w:date="2019-10-09T10:56:00Z">
            <w:rPr>
              <w:sz w:val="26"/>
              <w:szCs w:val="26"/>
            </w:rPr>
          </w:rPrChange>
        </w:rPr>
        <w:t xml:space="preserve"> </w:t>
      </w:r>
      <w:proofErr w:type="spellStart"/>
      <w:r w:rsidRPr="00B41112">
        <w:rPr>
          <w:sz w:val="26"/>
          <w:szCs w:val="26"/>
          <w:rPrChange w:id="22878" w:author="Le Minh Nghia" w:date="2019-10-09T10:56:00Z">
            <w:rPr>
              <w:sz w:val="26"/>
              <w:szCs w:val="26"/>
            </w:rPr>
          </w:rPrChange>
        </w:rPr>
        <w:t>viên</w:t>
      </w:r>
      <w:proofErr w:type="spellEnd"/>
      <w:r w:rsidRPr="00B41112">
        <w:rPr>
          <w:sz w:val="26"/>
          <w:szCs w:val="26"/>
          <w:rPrChange w:id="22879" w:author="Le Minh Nghia" w:date="2019-10-09T10:56:00Z">
            <w:rPr>
              <w:sz w:val="26"/>
              <w:szCs w:val="26"/>
            </w:rPr>
          </w:rPrChange>
        </w:rPr>
        <w:t xml:space="preserve"> </w:t>
      </w:r>
      <w:proofErr w:type="spellStart"/>
      <w:r w:rsidRPr="00B41112">
        <w:rPr>
          <w:sz w:val="26"/>
          <w:szCs w:val="26"/>
          <w:rPrChange w:id="22880" w:author="Le Minh Nghia" w:date="2019-10-09T10:56:00Z">
            <w:rPr>
              <w:sz w:val="26"/>
              <w:szCs w:val="26"/>
            </w:rPr>
          </w:rPrChange>
        </w:rPr>
        <w:t>nào</w:t>
      </w:r>
      <w:proofErr w:type="spellEnd"/>
      <w:r w:rsidRPr="00B41112">
        <w:rPr>
          <w:sz w:val="26"/>
          <w:szCs w:val="26"/>
          <w:rPrChange w:id="22881" w:author="Le Minh Nghia" w:date="2019-10-09T10:56:00Z">
            <w:rPr>
              <w:sz w:val="26"/>
              <w:szCs w:val="26"/>
            </w:rPr>
          </w:rPrChange>
        </w:rPr>
        <w:t xml:space="preserve"> </w:t>
      </w:r>
      <w:proofErr w:type="spellStart"/>
      <w:r w:rsidRPr="00B41112">
        <w:rPr>
          <w:sz w:val="26"/>
          <w:szCs w:val="26"/>
          <w:rPrChange w:id="22882" w:author="Le Minh Nghia" w:date="2019-10-09T10:56:00Z">
            <w:rPr>
              <w:sz w:val="26"/>
              <w:szCs w:val="26"/>
            </w:rPr>
          </w:rPrChange>
        </w:rPr>
        <w:t>đó</w:t>
      </w:r>
      <w:proofErr w:type="spellEnd"/>
      <w:r w:rsidRPr="00B41112">
        <w:rPr>
          <w:sz w:val="26"/>
          <w:szCs w:val="26"/>
          <w:rPrChange w:id="22883" w:author="Le Minh Nghia" w:date="2019-10-09T10:56:00Z">
            <w:rPr>
              <w:sz w:val="26"/>
              <w:szCs w:val="26"/>
            </w:rPr>
          </w:rPrChange>
        </w:rPr>
        <w:t xml:space="preserve"> </w:t>
      </w:r>
      <w:proofErr w:type="spellStart"/>
      <w:r w:rsidRPr="00B41112">
        <w:rPr>
          <w:sz w:val="26"/>
          <w:szCs w:val="26"/>
          <w:rPrChange w:id="22884" w:author="Le Minh Nghia" w:date="2019-10-09T10:56:00Z">
            <w:rPr>
              <w:sz w:val="26"/>
              <w:szCs w:val="26"/>
            </w:rPr>
          </w:rPrChange>
        </w:rPr>
        <w:t>theo</w:t>
      </w:r>
      <w:proofErr w:type="spellEnd"/>
      <w:r w:rsidRPr="00B41112">
        <w:rPr>
          <w:sz w:val="26"/>
          <w:szCs w:val="26"/>
          <w:rPrChange w:id="22885" w:author="Le Minh Nghia" w:date="2019-10-09T10:56:00Z">
            <w:rPr>
              <w:sz w:val="26"/>
              <w:szCs w:val="26"/>
            </w:rPr>
          </w:rPrChange>
        </w:rPr>
        <w:t xml:space="preserve"> </w:t>
      </w:r>
      <w:proofErr w:type="spellStart"/>
      <w:r w:rsidRPr="00B41112">
        <w:rPr>
          <w:sz w:val="26"/>
          <w:szCs w:val="26"/>
          <w:rPrChange w:id="22886" w:author="Le Minh Nghia" w:date="2019-10-09T10:56:00Z">
            <w:rPr>
              <w:sz w:val="26"/>
              <w:szCs w:val="26"/>
            </w:rPr>
          </w:rPrChange>
        </w:rPr>
        <w:t>theo</w:t>
      </w:r>
      <w:proofErr w:type="spellEnd"/>
      <w:r w:rsidRPr="00B41112">
        <w:rPr>
          <w:sz w:val="26"/>
          <w:szCs w:val="26"/>
          <w:rPrChange w:id="22887" w:author="Le Minh Nghia" w:date="2019-10-09T10:56:00Z">
            <w:rPr>
              <w:sz w:val="26"/>
              <w:szCs w:val="26"/>
            </w:rPr>
          </w:rPrChange>
        </w:rPr>
        <w:t xml:space="preserve"> </w:t>
      </w:r>
      <w:proofErr w:type="spellStart"/>
      <w:r w:rsidRPr="00B41112">
        <w:rPr>
          <w:sz w:val="26"/>
          <w:szCs w:val="26"/>
          <w:rPrChange w:id="22888" w:author="Le Minh Nghia" w:date="2019-10-09T10:56:00Z">
            <w:rPr>
              <w:sz w:val="26"/>
              <w:szCs w:val="26"/>
            </w:rPr>
          </w:rPrChange>
        </w:rPr>
        <w:t>từ</w:t>
      </w:r>
      <w:proofErr w:type="spellEnd"/>
      <w:r w:rsidRPr="00B41112">
        <w:rPr>
          <w:sz w:val="26"/>
          <w:szCs w:val="26"/>
          <w:rPrChange w:id="22889" w:author="Le Minh Nghia" w:date="2019-10-09T10:56:00Z">
            <w:rPr>
              <w:sz w:val="26"/>
              <w:szCs w:val="26"/>
            </w:rPr>
          </w:rPrChange>
        </w:rPr>
        <w:t xml:space="preserve"> </w:t>
      </w:r>
      <w:proofErr w:type="spellStart"/>
      <w:r w:rsidRPr="00B41112">
        <w:rPr>
          <w:sz w:val="26"/>
          <w:szCs w:val="26"/>
          <w:rPrChange w:id="22890" w:author="Le Minh Nghia" w:date="2019-10-09T10:56:00Z">
            <w:rPr>
              <w:sz w:val="26"/>
              <w:szCs w:val="26"/>
            </w:rPr>
          </w:rPrChange>
        </w:rPr>
        <w:t>khóa</w:t>
      </w:r>
      <w:proofErr w:type="spellEnd"/>
      <w:r w:rsidRPr="00B41112">
        <w:rPr>
          <w:sz w:val="26"/>
          <w:szCs w:val="26"/>
          <w:rPrChange w:id="22891" w:author="Le Minh Nghia" w:date="2019-10-09T10:56:00Z">
            <w:rPr>
              <w:sz w:val="26"/>
              <w:szCs w:val="26"/>
            </w:rPr>
          </w:rPrChange>
        </w:rPr>
        <w:t xml:space="preserve"> </w:t>
      </w:r>
      <w:proofErr w:type="spellStart"/>
      <w:r w:rsidRPr="00B41112">
        <w:rPr>
          <w:sz w:val="26"/>
          <w:szCs w:val="26"/>
          <w:rPrChange w:id="22892" w:author="Le Minh Nghia" w:date="2019-10-09T10:56:00Z">
            <w:rPr>
              <w:sz w:val="26"/>
              <w:szCs w:val="26"/>
            </w:rPr>
          </w:rPrChange>
        </w:rPr>
        <w:t>bất</w:t>
      </w:r>
      <w:proofErr w:type="spellEnd"/>
      <w:r w:rsidRPr="00B41112">
        <w:rPr>
          <w:sz w:val="26"/>
          <w:szCs w:val="26"/>
          <w:rPrChange w:id="22893" w:author="Le Minh Nghia" w:date="2019-10-09T10:56:00Z">
            <w:rPr>
              <w:sz w:val="26"/>
              <w:szCs w:val="26"/>
            </w:rPr>
          </w:rPrChange>
        </w:rPr>
        <w:t xml:space="preserve"> </w:t>
      </w:r>
      <w:proofErr w:type="spellStart"/>
      <w:r w:rsidRPr="00B41112">
        <w:rPr>
          <w:sz w:val="26"/>
          <w:szCs w:val="26"/>
          <w:rPrChange w:id="22894" w:author="Le Minh Nghia" w:date="2019-10-09T10:56:00Z">
            <w:rPr>
              <w:sz w:val="26"/>
              <w:szCs w:val="26"/>
            </w:rPr>
          </w:rPrChange>
        </w:rPr>
        <w:t>kỳ</w:t>
      </w:r>
      <w:proofErr w:type="spellEnd"/>
      <w:r w:rsidRPr="00B41112">
        <w:rPr>
          <w:sz w:val="26"/>
          <w:szCs w:val="26"/>
          <w:rPrChange w:id="22895" w:author="Le Minh Nghia" w:date="2019-10-09T10:56:00Z">
            <w:rPr>
              <w:sz w:val="26"/>
              <w:szCs w:val="26"/>
            </w:rPr>
          </w:rPrChange>
        </w:rPr>
        <w:t xml:space="preserve"> </w:t>
      </w:r>
      <w:proofErr w:type="spellStart"/>
      <w:r w:rsidRPr="00B41112">
        <w:rPr>
          <w:sz w:val="26"/>
          <w:szCs w:val="26"/>
          <w:rPrChange w:id="22896" w:author="Le Minh Nghia" w:date="2019-10-09T10:56:00Z">
            <w:rPr>
              <w:sz w:val="26"/>
              <w:szCs w:val="26"/>
            </w:rPr>
          </w:rPrChange>
        </w:rPr>
        <w:t>nhập</w:t>
      </w:r>
      <w:proofErr w:type="spellEnd"/>
      <w:r w:rsidRPr="00B41112">
        <w:rPr>
          <w:sz w:val="26"/>
          <w:szCs w:val="26"/>
          <w:rPrChange w:id="22897" w:author="Le Minh Nghia" w:date="2019-10-09T10:56:00Z">
            <w:rPr>
              <w:sz w:val="26"/>
              <w:szCs w:val="26"/>
            </w:rPr>
          </w:rPrChange>
        </w:rPr>
        <w:t xml:space="preserve"> </w:t>
      </w:r>
      <w:proofErr w:type="spellStart"/>
      <w:r w:rsidRPr="00B41112">
        <w:rPr>
          <w:sz w:val="26"/>
          <w:szCs w:val="26"/>
          <w:rPrChange w:id="22898" w:author="Le Minh Nghia" w:date="2019-10-09T10:56:00Z">
            <w:rPr>
              <w:sz w:val="26"/>
              <w:szCs w:val="26"/>
            </w:rPr>
          </w:rPrChange>
        </w:rPr>
        <w:t>vào</w:t>
      </w:r>
      <w:proofErr w:type="spellEnd"/>
      <w:r w:rsidRPr="00B41112">
        <w:rPr>
          <w:sz w:val="26"/>
          <w:szCs w:val="26"/>
          <w:rPrChange w:id="22899" w:author="Le Minh Nghia" w:date="2019-10-09T10:56:00Z">
            <w:rPr>
              <w:sz w:val="26"/>
              <w:szCs w:val="26"/>
            </w:rPr>
          </w:rPrChange>
        </w:rPr>
        <w:t xml:space="preserve"> </w:t>
      </w:r>
      <w:proofErr w:type="spellStart"/>
      <w:r w:rsidRPr="00B41112">
        <w:rPr>
          <w:sz w:val="26"/>
          <w:szCs w:val="26"/>
          <w:rPrChange w:id="22900" w:author="Le Minh Nghia" w:date="2019-10-09T10:56:00Z">
            <w:rPr>
              <w:sz w:val="26"/>
              <w:szCs w:val="26"/>
            </w:rPr>
          </w:rPrChange>
        </w:rPr>
        <w:t>thành</w:t>
      </w:r>
      <w:proofErr w:type="spellEnd"/>
      <w:r w:rsidRPr="00B41112">
        <w:rPr>
          <w:sz w:val="26"/>
          <w:szCs w:val="26"/>
          <w:rPrChange w:id="22901" w:author="Le Minh Nghia" w:date="2019-10-09T10:56:00Z">
            <w:rPr>
              <w:sz w:val="26"/>
              <w:szCs w:val="26"/>
            </w:rPr>
          </w:rPrChange>
        </w:rPr>
        <w:t xml:space="preserve"> Search, </w:t>
      </w:r>
      <w:proofErr w:type="spellStart"/>
      <w:r w:rsidRPr="00B41112">
        <w:rPr>
          <w:sz w:val="26"/>
          <w:szCs w:val="26"/>
          <w:rPrChange w:id="22902" w:author="Le Minh Nghia" w:date="2019-10-09T10:56:00Z">
            <w:rPr>
              <w:sz w:val="26"/>
              <w:szCs w:val="26"/>
            </w:rPr>
          </w:rPrChange>
        </w:rPr>
        <w:t>hệ</w:t>
      </w:r>
      <w:proofErr w:type="spellEnd"/>
      <w:r w:rsidRPr="00B41112">
        <w:rPr>
          <w:sz w:val="26"/>
          <w:szCs w:val="26"/>
          <w:rPrChange w:id="22903" w:author="Le Minh Nghia" w:date="2019-10-09T10:56:00Z">
            <w:rPr>
              <w:sz w:val="26"/>
              <w:szCs w:val="26"/>
            </w:rPr>
          </w:rPrChange>
        </w:rPr>
        <w:t xml:space="preserve"> </w:t>
      </w:r>
      <w:proofErr w:type="spellStart"/>
      <w:r w:rsidRPr="00B41112">
        <w:rPr>
          <w:sz w:val="26"/>
          <w:szCs w:val="26"/>
          <w:rPrChange w:id="22904" w:author="Le Minh Nghia" w:date="2019-10-09T10:56:00Z">
            <w:rPr>
              <w:sz w:val="26"/>
              <w:szCs w:val="26"/>
            </w:rPr>
          </w:rPrChange>
        </w:rPr>
        <w:t>thống</w:t>
      </w:r>
      <w:proofErr w:type="spellEnd"/>
      <w:r w:rsidRPr="00B41112">
        <w:rPr>
          <w:sz w:val="26"/>
          <w:szCs w:val="26"/>
          <w:rPrChange w:id="22905" w:author="Le Minh Nghia" w:date="2019-10-09T10:56:00Z">
            <w:rPr>
              <w:sz w:val="26"/>
              <w:szCs w:val="26"/>
            </w:rPr>
          </w:rPrChange>
        </w:rPr>
        <w:t xml:space="preserve"> </w:t>
      </w:r>
      <w:proofErr w:type="spellStart"/>
      <w:r w:rsidRPr="00B41112">
        <w:rPr>
          <w:sz w:val="26"/>
          <w:szCs w:val="26"/>
          <w:rPrChange w:id="22906" w:author="Le Minh Nghia" w:date="2019-10-09T10:56:00Z">
            <w:rPr>
              <w:sz w:val="26"/>
              <w:szCs w:val="26"/>
            </w:rPr>
          </w:rPrChange>
        </w:rPr>
        <w:t>sẽ</w:t>
      </w:r>
      <w:proofErr w:type="spellEnd"/>
      <w:r w:rsidRPr="00B41112">
        <w:rPr>
          <w:sz w:val="26"/>
          <w:szCs w:val="26"/>
          <w:rPrChange w:id="22907" w:author="Le Minh Nghia" w:date="2019-10-09T10:56:00Z">
            <w:rPr>
              <w:sz w:val="26"/>
              <w:szCs w:val="26"/>
            </w:rPr>
          </w:rPrChange>
        </w:rPr>
        <w:t xml:space="preserve"> </w:t>
      </w:r>
      <w:proofErr w:type="spellStart"/>
      <w:r w:rsidRPr="00B41112">
        <w:rPr>
          <w:sz w:val="26"/>
          <w:szCs w:val="26"/>
          <w:rPrChange w:id="22908" w:author="Le Minh Nghia" w:date="2019-10-09T10:56:00Z">
            <w:rPr>
              <w:sz w:val="26"/>
              <w:szCs w:val="26"/>
            </w:rPr>
          </w:rPrChange>
        </w:rPr>
        <w:t>tìm</w:t>
      </w:r>
      <w:proofErr w:type="spellEnd"/>
      <w:r w:rsidRPr="00B41112">
        <w:rPr>
          <w:sz w:val="26"/>
          <w:szCs w:val="26"/>
          <w:rPrChange w:id="22909" w:author="Le Minh Nghia" w:date="2019-10-09T10:56:00Z">
            <w:rPr>
              <w:sz w:val="26"/>
              <w:szCs w:val="26"/>
            </w:rPr>
          </w:rPrChange>
        </w:rPr>
        <w:t xml:space="preserve"> </w:t>
      </w:r>
      <w:proofErr w:type="spellStart"/>
      <w:r w:rsidRPr="00B41112">
        <w:rPr>
          <w:sz w:val="26"/>
          <w:szCs w:val="26"/>
          <w:rPrChange w:id="22910" w:author="Le Minh Nghia" w:date="2019-10-09T10:56:00Z">
            <w:rPr>
              <w:sz w:val="26"/>
              <w:szCs w:val="26"/>
            </w:rPr>
          </w:rPrChange>
        </w:rPr>
        <w:t>từ</w:t>
      </w:r>
      <w:proofErr w:type="spellEnd"/>
      <w:r w:rsidRPr="00B41112">
        <w:rPr>
          <w:sz w:val="26"/>
          <w:szCs w:val="26"/>
          <w:rPrChange w:id="22911" w:author="Le Minh Nghia" w:date="2019-10-09T10:56:00Z">
            <w:rPr>
              <w:sz w:val="26"/>
              <w:szCs w:val="26"/>
            </w:rPr>
          </w:rPrChange>
        </w:rPr>
        <w:t xml:space="preserve"> </w:t>
      </w:r>
      <w:proofErr w:type="spellStart"/>
      <w:r w:rsidRPr="00B41112">
        <w:rPr>
          <w:sz w:val="26"/>
          <w:szCs w:val="26"/>
          <w:rPrChange w:id="22912" w:author="Le Minh Nghia" w:date="2019-10-09T10:56:00Z">
            <w:rPr>
              <w:sz w:val="26"/>
              <w:szCs w:val="26"/>
            </w:rPr>
          </w:rPrChange>
        </w:rPr>
        <w:t>bảng</w:t>
      </w:r>
      <w:proofErr w:type="spellEnd"/>
      <w:r w:rsidRPr="00B41112">
        <w:rPr>
          <w:sz w:val="26"/>
          <w:szCs w:val="26"/>
          <w:rPrChange w:id="22913" w:author="Le Minh Nghia" w:date="2019-10-09T10:56:00Z">
            <w:rPr>
              <w:sz w:val="26"/>
              <w:szCs w:val="26"/>
            </w:rPr>
          </w:rPrChange>
        </w:rPr>
        <w:t xml:space="preserve"> </w:t>
      </w:r>
      <w:proofErr w:type="spellStart"/>
      <w:r w:rsidRPr="00B41112">
        <w:rPr>
          <w:sz w:val="26"/>
          <w:szCs w:val="26"/>
          <w:rPrChange w:id="22914" w:author="Le Minh Nghia" w:date="2019-10-09T10:56:00Z">
            <w:rPr>
              <w:sz w:val="26"/>
              <w:szCs w:val="26"/>
            </w:rPr>
          </w:rPrChange>
        </w:rPr>
        <w:t>các</w:t>
      </w:r>
      <w:proofErr w:type="spellEnd"/>
      <w:r w:rsidRPr="00B41112">
        <w:rPr>
          <w:sz w:val="26"/>
          <w:szCs w:val="26"/>
          <w:rPrChange w:id="22915" w:author="Le Minh Nghia" w:date="2019-10-09T10:56:00Z">
            <w:rPr>
              <w:sz w:val="26"/>
              <w:szCs w:val="26"/>
            </w:rPr>
          </w:rPrChange>
        </w:rPr>
        <w:t xml:space="preserve"> </w:t>
      </w:r>
      <w:proofErr w:type="spellStart"/>
      <w:r w:rsidRPr="00B41112">
        <w:rPr>
          <w:sz w:val="26"/>
          <w:szCs w:val="26"/>
          <w:rPrChange w:id="22916" w:author="Le Minh Nghia" w:date="2019-10-09T10:56:00Z">
            <w:rPr>
              <w:sz w:val="26"/>
              <w:szCs w:val="26"/>
            </w:rPr>
          </w:rPrChange>
        </w:rPr>
        <w:t>dữ</w:t>
      </w:r>
      <w:proofErr w:type="spellEnd"/>
      <w:r w:rsidRPr="00B41112">
        <w:rPr>
          <w:sz w:val="26"/>
          <w:szCs w:val="26"/>
          <w:rPrChange w:id="22917" w:author="Le Minh Nghia" w:date="2019-10-09T10:56:00Z">
            <w:rPr>
              <w:sz w:val="26"/>
              <w:szCs w:val="26"/>
            </w:rPr>
          </w:rPrChange>
        </w:rPr>
        <w:t xml:space="preserve"> </w:t>
      </w:r>
      <w:proofErr w:type="spellStart"/>
      <w:r w:rsidRPr="00B41112">
        <w:rPr>
          <w:sz w:val="26"/>
          <w:szCs w:val="26"/>
          <w:rPrChange w:id="22918" w:author="Le Minh Nghia" w:date="2019-10-09T10:56:00Z">
            <w:rPr>
              <w:sz w:val="26"/>
              <w:szCs w:val="26"/>
            </w:rPr>
          </w:rPrChange>
        </w:rPr>
        <w:t>liệu</w:t>
      </w:r>
      <w:proofErr w:type="spellEnd"/>
      <w:r w:rsidRPr="00B41112">
        <w:rPr>
          <w:sz w:val="26"/>
          <w:szCs w:val="26"/>
          <w:rPrChange w:id="22919" w:author="Le Minh Nghia" w:date="2019-10-09T10:56:00Z">
            <w:rPr>
              <w:sz w:val="26"/>
              <w:szCs w:val="26"/>
            </w:rPr>
          </w:rPrChange>
        </w:rPr>
        <w:t xml:space="preserve"> </w:t>
      </w:r>
      <w:proofErr w:type="spellStart"/>
      <w:r w:rsidRPr="00B41112">
        <w:rPr>
          <w:sz w:val="26"/>
          <w:szCs w:val="26"/>
          <w:rPrChange w:id="22920" w:author="Le Minh Nghia" w:date="2019-10-09T10:56:00Z">
            <w:rPr>
              <w:sz w:val="26"/>
              <w:szCs w:val="26"/>
            </w:rPr>
          </w:rPrChange>
        </w:rPr>
        <w:t>có</w:t>
      </w:r>
      <w:proofErr w:type="spellEnd"/>
      <w:r w:rsidRPr="00B41112">
        <w:rPr>
          <w:sz w:val="26"/>
          <w:szCs w:val="26"/>
          <w:rPrChange w:id="22921" w:author="Le Minh Nghia" w:date="2019-10-09T10:56:00Z">
            <w:rPr>
              <w:sz w:val="26"/>
              <w:szCs w:val="26"/>
            </w:rPr>
          </w:rPrChange>
        </w:rPr>
        <w:t xml:space="preserve"> </w:t>
      </w:r>
      <w:proofErr w:type="spellStart"/>
      <w:r w:rsidRPr="00B41112">
        <w:rPr>
          <w:sz w:val="26"/>
          <w:szCs w:val="26"/>
          <w:rPrChange w:id="22922" w:author="Le Minh Nghia" w:date="2019-10-09T10:56:00Z">
            <w:rPr>
              <w:sz w:val="26"/>
              <w:szCs w:val="26"/>
            </w:rPr>
          </w:rPrChange>
        </w:rPr>
        <w:t>cùng</w:t>
      </w:r>
      <w:proofErr w:type="spellEnd"/>
      <w:r w:rsidRPr="00B41112">
        <w:rPr>
          <w:sz w:val="26"/>
          <w:szCs w:val="26"/>
          <w:rPrChange w:id="22923" w:author="Le Minh Nghia" w:date="2019-10-09T10:56:00Z">
            <w:rPr>
              <w:sz w:val="26"/>
              <w:szCs w:val="26"/>
            </w:rPr>
          </w:rPrChange>
        </w:rPr>
        <w:t xml:space="preserve"> </w:t>
      </w:r>
      <w:proofErr w:type="spellStart"/>
      <w:r w:rsidRPr="00B41112">
        <w:rPr>
          <w:sz w:val="26"/>
          <w:szCs w:val="26"/>
          <w:rPrChange w:id="22924" w:author="Le Minh Nghia" w:date="2019-10-09T10:56:00Z">
            <w:rPr>
              <w:sz w:val="26"/>
              <w:szCs w:val="26"/>
            </w:rPr>
          </w:rPrChange>
        </w:rPr>
        <w:t>từ</w:t>
      </w:r>
      <w:proofErr w:type="spellEnd"/>
      <w:r w:rsidRPr="00B41112">
        <w:rPr>
          <w:sz w:val="26"/>
          <w:szCs w:val="26"/>
          <w:rPrChange w:id="22925" w:author="Le Minh Nghia" w:date="2019-10-09T10:56:00Z">
            <w:rPr>
              <w:sz w:val="26"/>
              <w:szCs w:val="26"/>
            </w:rPr>
          </w:rPrChange>
        </w:rPr>
        <w:t xml:space="preserve"> </w:t>
      </w:r>
      <w:proofErr w:type="spellStart"/>
      <w:r w:rsidRPr="00B41112">
        <w:rPr>
          <w:sz w:val="26"/>
          <w:szCs w:val="26"/>
          <w:rPrChange w:id="22926" w:author="Le Minh Nghia" w:date="2019-10-09T10:56:00Z">
            <w:rPr>
              <w:sz w:val="26"/>
              <w:szCs w:val="26"/>
            </w:rPr>
          </w:rPrChange>
        </w:rPr>
        <w:t>khóa</w:t>
      </w:r>
      <w:proofErr w:type="spellEnd"/>
      <w:r w:rsidRPr="00B41112">
        <w:rPr>
          <w:sz w:val="26"/>
          <w:szCs w:val="26"/>
          <w:rPrChange w:id="22927" w:author="Le Minh Nghia" w:date="2019-10-09T10:56:00Z">
            <w:rPr>
              <w:sz w:val="26"/>
              <w:szCs w:val="26"/>
            </w:rPr>
          </w:rPrChange>
        </w:rPr>
        <w:t xml:space="preserve"> </w:t>
      </w:r>
      <w:proofErr w:type="spellStart"/>
      <w:r w:rsidRPr="00B41112">
        <w:rPr>
          <w:sz w:val="26"/>
          <w:szCs w:val="26"/>
          <w:rPrChange w:id="22928" w:author="Le Minh Nghia" w:date="2019-10-09T10:56:00Z">
            <w:rPr>
              <w:sz w:val="26"/>
              <w:szCs w:val="26"/>
            </w:rPr>
          </w:rPrChange>
        </w:rPr>
        <w:t>và</w:t>
      </w:r>
      <w:proofErr w:type="spellEnd"/>
      <w:r w:rsidRPr="00B41112">
        <w:rPr>
          <w:sz w:val="26"/>
          <w:szCs w:val="26"/>
          <w:rPrChange w:id="22929" w:author="Le Minh Nghia" w:date="2019-10-09T10:56:00Z">
            <w:rPr>
              <w:sz w:val="26"/>
              <w:szCs w:val="26"/>
            </w:rPr>
          </w:rPrChange>
        </w:rPr>
        <w:t xml:space="preserve"> </w:t>
      </w:r>
      <w:proofErr w:type="spellStart"/>
      <w:r w:rsidRPr="00B41112">
        <w:rPr>
          <w:sz w:val="26"/>
          <w:szCs w:val="26"/>
          <w:rPrChange w:id="22930" w:author="Le Minh Nghia" w:date="2019-10-09T10:56:00Z">
            <w:rPr>
              <w:sz w:val="26"/>
              <w:szCs w:val="26"/>
            </w:rPr>
          </w:rPrChange>
        </w:rPr>
        <w:t>hiển</w:t>
      </w:r>
      <w:proofErr w:type="spellEnd"/>
      <w:r w:rsidRPr="00B41112">
        <w:rPr>
          <w:sz w:val="26"/>
          <w:szCs w:val="26"/>
          <w:rPrChange w:id="22931" w:author="Le Minh Nghia" w:date="2019-10-09T10:56:00Z">
            <w:rPr>
              <w:sz w:val="26"/>
              <w:szCs w:val="26"/>
            </w:rPr>
          </w:rPrChange>
        </w:rPr>
        <w:t xml:space="preserve"> </w:t>
      </w:r>
      <w:proofErr w:type="spellStart"/>
      <w:r w:rsidRPr="00B41112">
        <w:rPr>
          <w:sz w:val="26"/>
          <w:szCs w:val="26"/>
          <w:rPrChange w:id="22932" w:author="Le Minh Nghia" w:date="2019-10-09T10:56:00Z">
            <w:rPr>
              <w:sz w:val="26"/>
              <w:szCs w:val="26"/>
            </w:rPr>
          </w:rPrChange>
        </w:rPr>
        <w:t>thị</w:t>
      </w:r>
      <w:proofErr w:type="spellEnd"/>
      <w:r w:rsidRPr="00B41112">
        <w:rPr>
          <w:sz w:val="26"/>
          <w:szCs w:val="26"/>
          <w:rPrChange w:id="22933" w:author="Le Minh Nghia" w:date="2019-10-09T10:56:00Z">
            <w:rPr>
              <w:sz w:val="26"/>
              <w:szCs w:val="26"/>
            </w:rPr>
          </w:rPrChange>
        </w:rPr>
        <w:t xml:space="preserve"> </w:t>
      </w:r>
      <w:proofErr w:type="spellStart"/>
      <w:r w:rsidRPr="00B41112">
        <w:rPr>
          <w:sz w:val="26"/>
          <w:szCs w:val="26"/>
          <w:rPrChange w:id="22934" w:author="Le Minh Nghia" w:date="2019-10-09T10:56:00Z">
            <w:rPr>
              <w:sz w:val="26"/>
              <w:szCs w:val="26"/>
            </w:rPr>
          </w:rPrChange>
        </w:rPr>
        <w:t>trực</w:t>
      </w:r>
      <w:proofErr w:type="spellEnd"/>
      <w:r w:rsidRPr="00B41112">
        <w:rPr>
          <w:sz w:val="26"/>
          <w:szCs w:val="26"/>
          <w:rPrChange w:id="22935" w:author="Le Minh Nghia" w:date="2019-10-09T10:56:00Z">
            <w:rPr>
              <w:sz w:val="26"/>
              <w:szCs w:val="26"/>
            </w:rPr>
          </w:rPrChange>
        </w:rPr>
        <w:t xml:space="preserve"> </w:t>
      </w:r>
      <w:proofErr w:type="spellStart"/>
      <w:r w:rsidRPr="00B41112">
        <w:rPr>
          <w:sz w:val="26"/>
          <w:szCs w:val="26"/>
          <w:rPrChange w:id="22936" w:author="Le Minh Nghia" w:date="2019-10-09T10:56:00Z">
            <w:rPr>
              <w:sz w:val="26"/>
              <w:szCs w:val="26"/>
            </w:rPr>
          </w:rPrChange>
        </w:rPr>
        <w:t>tiếp</w:t>
      </w:r>
      <w:proofErr w:type="spellEnd"/>
      <w:r w:rsidRPr="00B41112">
        <w:rPr>
          <w:sz w:val="26"/>
          <w:szCs w:val="26"/>
          <w:rPrChange w:id="22937" w:author="Le Minh Nghia" w:date="2019-10-09T10:56:00Z">
            <w:rPr>
              <w:sz w:val="26"/>
              <w:szCs w:val="26"/>
            </w:rPr>
          </w:rPrChange>
        </w:rPr>
        <w:t xml:space="preserve"> </w:t>
      </w:r>
      <w:proofErr w:type="spellStart"/>
      <w:r w:rsidRPr="00B41112">
        <w:rPr>
          <w:sz w:val="26"/>
          <w:szCs w:val="26"/>
          <w:rPrChange w:id="22938" w:author="Le Minh Nghia" w:date="2019-10-09T10:56:00Z">
            <w:rPr>
              <w:sz w:val="26"/>
              <w:szCs w:val="26"/>
            </w:rPr>
          </w:rPrChange>
        </w:rPr>
        <w:t>mà</w:t>
      </w:r>
      <w:proofErr w:type="spellEnd"/>
      <w:r w:rsidRPr="00B41112">
        <w:rPr>
          <w:sz w:val="26"/>
          <w:szCs w:val="26"/>
          <w:rPrChange w:id="22939" w:author="Le Minh Nghia" w:date="2019-10-09T10:56:00Z">
            <w:rPr>
              <w:sz w:val="26"/>
              <w:szCs w:val="26"/>
            </w:rPr>
          </w:rPrChange>
        </w:rPr>
        <w:t xml:space="preserve"> </w:t>
      </w:r>
      <w:proofErr w:type="spellStart"/>
      <w:r w:rsidRPr="00B41112">
        <w:rPr>
          <w:sz w:val="26"/>
          <w:szCs w:val="26"/>
          <w:rPrChange w:id="22940" w:author="Le Minh Nghia" w:date="2019-10-09T10:56:00Z">
            <w:rPr>
              <w:sz w:val="26"/>
              <w:szCs w:val="26"/>
            </w:rPr>
          </w:rPrChange>
        </w:rPr>
        <w:t>không</w:t>
      </w:r>
      <w:proofErr w:type="spellEnd"/>
      <w:r w:rsidRPr="00B41112">
        <w:rPr>
          <w:sz w:val="26"/>
          <w:szCs w:val="26"/>
          <w:rPrChange w:id="22941" w:author="Le Minh Nghia" w:date="2019-10-09T10:56:00Z">
            <w:rPr>
              <w:sz w:val="26"/>
              <w:szCs w:val="26"/>
            </w:rPr>
          </w:rPrChange>
        </w:rPr>
        <w:t xml:space="preserve"> </w:t>
      </w:r>
      <w:proofErr w:type="spellStart"/>
      <w:r w:rsidRPr="00B41112">
        <w:rPr>
          <w:sz w:val="26"/>
          <w:szCs w:val="26"/>
          <w:rPrChange w:id="22942" w:author="Le Minh Nghia" w:date="2019-10-09T10:56:00Z">
            <w:rPr>
              <w:sz w:val="26"/>
              <w:szCs w:val="26"/>
            </w:rPr>
          </w:rPrChange>
        </w:rPr>
        <w:t>cần</w:t>
      </w:r>
      <w:proofErr w:type="spellEnd"/>
      <w:r w:rsidRPr="00B41112">
        <w:rPr>
          <w:sz w:val="26"/>
          <w:szCs w:val="26"/>
          <w:rPrChange w:id="22943" w:author="Le Minh Nghia" w:date="2019-10-09T10:56:00Z">
            <w:rPr>
              <w:sz w:val="26"/>
              <w:szCs w:val="26"/>
            </w:rPr>
          </w:rPrChange>
        </w:rPr>
        <w:t xml:space="preserve"> load </w:t>
      </w:r>
      <w:proofErr w:type="spellStart"/>
      <w:r w:rsidRPr="00B41112">
        <w:rPr>
          <w:sz w:val="26"/>
          <w:szCs w:val="26"/>
          <w:rPrChange w:id="22944" w:author="Le Minh Nghia" w:date="2019-10-09T10:56:00Z">
            <w:rPr>
              <w:sz w:val="26"/>
              <w:szCs w:val="26"/>
            </w:rPr>
          </w:rPrChange>
        </w:rPr>
        <w:t>lại</w:t>
      </w:r>
      <w:proofErr w:type="spellEnd"/>
      <w:r w:rsidRPr="00B41112">
        <w:rPr>
          <w:sz w:val="26"/>
          <w:szCs w:val="26"/>
          <w:rPrChange w:id="22945" w:author="Le Minh Nghia" w:date="2019-10-09T10:56:00Z">
            <w:rPr>
              <w:sz w:val="26"/>
              <w:szCs w:val="26"/>
            </w:rPr>
          </w:rPrChange>
        </w:rPr>
        <w:t xml:space="preserve"> hay </w:t>
      </w:r>
      <w:proofErr w:type="spellStart"/>
      <w:r w:rsidRPr="00B41112">
        <w:rPr>
          <w:sz w:val="26"/>
          <w:szCs w:val="26"/>
          <w:rPrChange w:id="22946" w:author="Le Minh Nghia" w:date="2019-10-09T10:56:00Z">
            <w:rPr>
              <w:sz w:val="26"/>
              <w:szCs w:val="26"/>
            </w:rPr>
          </w:rPrChange>
        </w:rPr>
        <w:t>ấn</w:t>
      </w:r>
      <w:proofErr w:type="spellEnd"/>
      <w:r w:rsidRPr="00B41112">
        <w:rPr>
          <w:sz w:val="26"/>
          <w:szCs w:val="26"/>
          <w:rPrChange w:id="22947" w:author="Le Minh Nghia" w:date="2019-10-09T10:56:00Z">
            <w:rPr>
              <w:sz w:val="26"/>
              <w:szCs w:val="26"/>
            </w:rPr>
          </w:rPrChange>
        </w:rPr>
        <w:t xml:space="preserve"> </w:t>
      </w:r>
      <w:proofErr w:type="spellStart"/>
      <w:r w:rsidRPr="00B41112">
        <w:rPr>
          <w:sz w:val="26"/>
          <w:szCs w:val="26"/>
          <w:rPrChange w:id="22948" w:author="Le Minh Nghia" w:date="2019-10-09T10:56:00Z">
            <w:rPr>
              <w:sz w:val="26"/>
              <w:szCs w:val="26"/>
            </w:rPr>
          </w:rPrChange>
        </w:rPr>
        <w:t>nút</w:t>
      </w:r>
      <w:proofErr w:type="spellEnd"/>
      <w:r w:rsidRPr="00B41112">
        <w:rPr>
          <w:sz w:val="26"/>
          <w:szCs w:val="26"/>
          <w:rPrChange w:id="22949" w:author="Le Minh Nghia" w:date="2019-10-09T10:56:00Z">
            <w:rPr>
              <w:sz w:val="26"/>
              <w:szCs w:val="26"/>
            </w:rPr>
          </w:rPrChange>
        </w:rPr>
        <w:t>.</w:t>
      </w:r>
    </w:p>
    <w:p w:rsidR="00901D9F" w:rsidRPr="00B41112" w:rsidRDefault="00901D9F">
      <w:pPr>
        <w:rPr>
          <w:ins w:id="22950" w:author="Le Minh Nghia" w:date="2019-10-09T10:29:00Z"/>
          <w:sz w:val="26"/>
          <w:szCs w:val="26"/>
          <w:rPrChange w:id="22951" w:author="Le Minh Nghia" w:date="2019-10-09T10:56:00Z">
            <w:rPr>
              <w:ins w:id="22952" w:author="Le Minh Nghia" w:date="2019-10-09T10:29:00Z"/>
              <w:sz w:val="26"/>
              <w:szCs w:val="26"/>
            </w:rPr>
          </w:rPrChange>
        </w:rPr>
      </w:pPr>
      <w:ins w:id="22953" w:author="Le Minh Nghia" w:date="2019-10-09T10:29:00Z">
        <w:r w:rsidRPr="00B41112">
          <w:rPr>
            <w:sz w:val="26"/>
            <w:szCs w:val="26"/>
            <w:rPrChange w:id="22954" w:author="Le Minh Nghia" w:date="2019-10-09T10:56:00Z">
              <w:rPr>
                <w:sz w:val="26"/>
                <w:szCs w:val="26"/>
              </w:rPr>
            </w:rPrChange>
          </w:rPr>
          <w:br w:type="page"/>
        </w:r>
      </w:ins>
    </w:p>
    <w:p w:rsidR="002D448E" w:rsidRPr="00B41112" w:rsidRDefault="002D448E" w:rsidP="002D448E">
      <w:pPr>
        <w:rPr>
          <w:sz w:val="26"/>
          <w:szCs w:val="26"/>
          <w:rPrChange w:id="22955" w:author="Le Minh Nghia" w:date="2019-10-09T10:56:00Z">
            <w:rPr>
              <w:sz w:val="26"/>
              <w:szCs w:val="26"/>
            </w:rPr>
          </w:rPrChange>
        </w:rPr>
      </w:pPr>
    </w:p>
    <w:p w:rsidR="000917F1" w:rsidRPr="00B41112" w:rsidRDefault="000917F1">
      <w:pPr>
        <w:pStyle w:val="ListParagraph"/>
        <w:numPr>
          <w:ilvl w:val="0"/>
          <w:numId w:val="47"/>
        </w:numPr>
        <w:ind w:left="360"/>
        <w:rPr>
          <w:b/>
          <w:sz w:val="26"/>
          <w:szCs w:val="26"/>
          <w:rPrChange w:id="22956" w:author="Le Minh Nghia" w:date="2019-10-09T10:56:00Z">
            <w:rPr>
              <w:b/>
              <w:sz w:val="26"/>
              <w:szCs w:val="26"/>
            </w:rPr>
          </w:rPrChange>
        </w:rPr>
        <w:pPrChange w:id="22957" w:author="Le Minh Nghia" w:date="2019-10-09T10:35:00Z">
          <w:pPr>
            <w:pStyle w:val="ListParagraph"/>
            <w:numPr>
              <w:numId w:val="47"/>
            </w:numPr>
            <w:ind w:hanging="360"/>
          </w:pPr>
        </w:pPrChange>
      </w:pPr>
      <w:proofErr w:type="spellStart"/>
      <w:r w:rsidRPr="00B41112">
        <w:rPr>
          <w:b/>
          <w:sz w:val="26"/>
          <w:szCs w:val="26"/>
          <w:rPrChange w:id="22958" w:author="Le Minh Nghia" w:date="2019-10-09T10:56:00Z">
            <w:rPr>
              <w:b/>
              <w:sz w:val="26"/>
              <w:szCs w:val="26"/>
            </w:rPr>
          </w:rPrChange>
        </w:rPr>
        <w:t>Quản</w:t>
      </w:r>
      <w:proofErr w:type="spellEnd"/>
      <w:r w:rsidRPr="00B41112">
        <w:rPr>
          <w:b/>
          <w:sz w:val="26"/>
          <w:szCs w:val="26"/>
          <w:rPrChange w:id="22959" w:author="Le Minh Nghia" w:date="2019-10-09T10:56:00Z">
            <w:rPr>
              <w:b/>
              <w:sz w:val="26"/>
              <w:szCs w:val="26"/>
            </w:rPr>
          </w:rPrChange>
        </w:rPr>
        <w:t xml:space="preserve"> </w:t>
      </w:r>
      <w:proofErr w:type="spellStart"/>
      <w:r w:rsidRPr="00B41112">
        <w:rPr>
          <w:b/>
          <w:sz w:val="26"/>
          <w:szCs w:val="26"/>
          <w:rPrChange w:id="22960" w:author="Le Minh Nghia" w:date="2019-10-09T10:56:00Z">
            <w:rPr>
              <w:b/>
              <w:sz w:val="26"/>
              <w:szCs w:val="26"/>
            </w:rPr>
          </w:rPrChange>
        </w:rPr>
        <w:t>lý</w:t>
      </w:r>
      <w:proofErr w:type="spellEnd"/>
      <w:r w:rsidRPr="00B41112">
        <w:rPr>
          <w:b/>
          <w:sz w:val="26"/>
          <w:szCs w:val="26"/>
          <w:rPrChange w:id="22961" w:author="Le Minh Nghia" w:date="2019-10-09T10:56:00Z">
            <w:rPr>
              <w:b/>
              <w:sz w:val="26"/>
              <w:szCs w:val="26"/>
            </w:rPr>
          </w:rPrChange>
        </w:rPr>
        <w:t xml:space="preserve"> </w:t>
      </w:r>
      <w:proofErr w:type="spellStart"/>
      <w:r w:rsidRPr="00B41112">
        <w:rPr>
          <w:b/>
          <w:sz w:val="26"/>
          <w:szCs w:val="26"/>
          <w:rPrChange w:id="22962" w:author="Le Minh Nghia" w:date="2019-10-09T10:56:00Z">
            <w:rPr>
              <w:b/>
              <w:sz w:val="26"/>
              <w:szCs w:val="26"/>
            </w:rPr>
          </w:rPrChange>
        </w:rPr>
        <w:t>giảng</w:t>
      </w:r>
      <w:proofErr w:type="spellEnd"/>
      <w:r w:rsidRPr="00B41112">
        <w:rPr>
          <w:b/>
          <w:sz w:val="26"/>
          <w:szCs w:val="26"/>
          <w:rPrChange w:id="22963" w:author="Le Minh Nghia" w:date="2019-10-09T10:56:00Z">
            <w:rPr>
              <w:b/>
              <w:sz w:val="26"/>
              <w:szCs w:val="26"/>
            </w:rPr>
          </w:rPrChange>
        </w:rPr>
        <w:t xml:space="preserve"> </w:t>
      </w:r>
      <w:proofErr w:type="spellStart"/>
      <w:r w:rsidRPr="00B41112">
        <w:rPr>
          <w:b/>
          <w:sz w:val="26"/>
          <w:szCs w:val="26"/>
          <w:rPrChange w:id="22964" w:author="Le Minh Nghia" w:date="2019-10-09T10:56:00Z">
            <w:rPr>
              <w:b/>
              <w:sz w:val="26"/>
              <w:szCs w:val="26"/>
            </w:rPr>
          </w:rPrChange>
        </w:rPr>
        <w:t>viên</w:t>
      </w:r>
      <w:proofErr w:type="spellEnd"/>
    </w:p>
    <w:p w:rsidR="002D2F91" w:rsidRPr="00B41112" w:rsidRDefault="002D2F91">
      <w:pPr>
        <w:pStyle w:val="ListParagraph"/>
        <w:ind w:left="0"/>
        <w:rPr>
          <w:sz w:val="26"/>
          <w:szCs w:val="26"/>
          <w:rPrChange w:id="22965" w:author="Le Minh Nghia" w:date="2019-10-09T10:56:00Z">
            <w:rPr>
              <w:sz w:val="26"/>
              <w:szCs w:val="26"/>
            </w:rPr>
          </w:rPrChange>
        </w:rPr>
        <w:pPrChange w:id="22966" w:author="Le Minh Nghia" w:date="2019-10-09T10:32:00Z">
          <w:pPr>
            <w:pStyle w:val="ListParagraph"/>
          </w:pPr>
        </w:pPrChange>
      </w:pPr>
      <w:proofErr w:type="spellStart"/>
      <w:r w:rsidRPr="00B41112">
        <w:rPr>
          <w:sz w:val="26"/>
          <w:szCs w:val="26"/>
          <w:rPrChange w:id="22967" w:author="Le Minh Nghia" w:date="2019-10-09T10:56:00Z">
            <w:rPr>
              <w:sz w:val="26"/>
              <w:szCs w:val="26"/>
            </w:rPr>
          </w:rPrChange>
        </w:rPr>
        <w:t>Giao</w:t>
      </w:r>
      <w:proofErr w:type="spellEnd"/>
      <w:r w:rsidRPr="00B41112">
        <w:rPr>
          <w:sz w:val="26"/>
          <w:szCs w:val="26"/>
          <w:rPrChange w:id="22968" w:author="Le Minh Nghia" w:date="2019-10-09T10:56:00Z">
            <w:rPr>
              <w:sz w:val="26"/>
              <w:szCs w:val="26"/>
            </w:rPr>
          </w:rPrChange>
        </w:rPr>
        <w:t xml:space="preserve"> </w:t>
      </w:r>
      <w:proofErr w:type="spellStart"/>
      <w:r w:rsidRPr="00B41112">
        <w:rPr>
          <w:sz w:val="26"/>
          <w:szCs w:val="26"/>
          <w:rPrChange w:id="22969" w:author="Le Minh Nghia" w:date="2019-10-09T10:56:00Z">
            <w:rPr>
              <w:sz w:val="26"/>
              <w:szCs w:val="26"/>
            </w:rPr>
          </w:rPrChange>
        </w:rPr>
        <w:t>diện</w:t>
      </w:r>
      <w:proofErr w:type="spellEnd"/>
      <w:r w:rsidRPr="00B41112">
        <w:rPr>
          <w:sz w:val="26"/>
          <w:szCs w:val="26"/>
          <w:rPrChange w:id="22970" w:author="Le Minh Nghia" w:date="2019-10-09T10:56:00Z">
            <w:rPr>
              <w:sz w:val="26"/>
              <w:szCs w:val="26"/>
            </w:rPr>
          </w:rPrChange>
        </w:rPr>
        <w:t xml:space="preserve"> </w:t>
      </w:r>
      <w:proofErr w:type="spellStart"/>
      <w:r w:rsidRPr="00B41112">
        <w:rPr>
          <w:sz w:val="26"/>
          <w:szCs w:val="26"/>
          <w:rPrChange w:id="22971" w:author="Le Minh Nghia" w:date="2019-10-09T10:56:00Z">
            <w:rPr>
              <w:sz w:val="26"/>
              <w:szCs w:val="26"/>
            </w:rPr>
          </w:rPrChange>
        </w:rPr>
        <w:t>quản</w:t>
      </w:r>
      <w:proofErr w:type="spellEnd"/>
      <w:r w:rsidRPr="00B41112">
        <w:rPr>
          <w:sz w:val="26"/>
          <w:szCs w:val="26"/>
          <w:rPrChange w:id="22972" w:author="Le Minh Nghia" w:date="2019-10-09T10:56:00Z">
            <w:rPr>
              <w:sz w:val="26"/>
              <w:szCs w:val="26"/>
            </w:rPr>
          </w:rPrChange>
        </w:rPr>
        <w:t xml:space="preserve"> </w:t>
      </w:r>
      <w:proofErr w:type="spellStart"/>
      <w:r w:rsidRPr="00B41112">
        <w:rPr>
          <w:sz w:val="26"/>
          <w:szCs w:val="26"/>
          <w:rPrChange w:id="22973" w:author="Le Minh Nghia" w:date="2019-10-09T10:56:00Z">
            <w:rPr>
              <w:sz w:val="26"/>
              <w:szCs w:val="26"/>
            </w:rPr>
          </w:rPrChange>
        </w:rPr>
        <w:t>lý</w:t>
      </w:r>
      <w:proofErr w:type="spellEnd"/>
      <w:r w:rsidRPr="00B41112">
        <w:rPr>
          <w:sz w:val="26"/>
          <w:szCs w:val="26"/>
          <w:rPrChange w:id="22974" w:author="Le Minh Nghia" w:date="2019-10-09T10:56:00Z">
            <w:rPr>
              <w:sz w:val="26"/>
              <w:szCs w:val="26"/>
            </w:rPr>
          </w:rPrChange>
        </w:rPr>
        <w:t xml:space="preserve"> </w:t>
      </w:r>
      <w:proofErr w:type="spellStart"/>
      <w:r w:rsidRPr="00B41112">
        <w:rPr>
          <w:sz w:val="26"/>
          <w:szCs w:val="26"/>
          <w:rPrChange w:id="22975" w:author="Le Minh Nghia" w:date="2019-10-09T10:56:00Z">
            <w:rPr>
              <w:sz w:val="26"/>
              <w:szCs w:val="26"/>
            </w:rPr>
          </w:rPrChange>
        </w:rPr>
        <w:t>giảng</w:t>
      </w:r>
      <w:proofErr w:type="spellEnd"/>
      <w:r w:rsidRPr="00B41112">
        <w:rPr>
          <w:sz w:val="26"/>
          <w:szCs w:val="26"/>
          <w:rPrChange w:id="22976" w:author="Le Minh Nghia" w:date="2019-10-09T10:56:00Z">
            <w:rPr>
              <w:sz w:val="26"/>
              <w:szCs w:val="26"/>
            </w:rPr>
          </w:rPrChange>
        </w:rPr>
        <w:t xml:space="preserve"> </w:t>
      </w:r>
      <w:proofErr w:type="spellStart"/>
      <w:r w:rsidRPr="00B41112">
        <w:rPr>
          <w:sz w:val="26"/>
          <w:szCs w:val="26"/>
          <w:rPrChange w:id="22977" w:author="Le Minh Nghia" w:date="2019-10-09T10:56:00Z">
            <w:rPr>
              <w:sz w:val="26"/>
              <w:szCs w:val="26"/>
            </w:rPr>
          </w:rPrChange>
        </w:rPr>
        <w:t>viên</w:t>
      </w:r>
      <w:proofErr w:type="spellEnd"/>
      <w:r w:rsidRPr="00B41112">
        <w:rPr>
          <w:sz w:val="26"/>
          <w:szCs w:val="26"/>
          <w:rPrChange w:id="22978" w:author="Le Minh Nghia" w:date="2019-10-09T10:56:00Z">
            <w:rPr>
              <w:sz w:val="26"/>
              <w:szCs w:val="26"/>
            </w:rPr>
          </w:rPrChange>
        </w:rPr>
        <w:t xml:space="preserve"> </w:t>
      </w:r>
      <w:proofErr w:type="spellStart"/>
      <w:r w:rsidRPr="00B41112">
        <w:rPr>
          <w:sz w:val="26"/>
          <w:szCs w:val="26"/>
          <w:rPrChange w:id="22979" w:author="Le Minh Nghia" w:date="2019-10-09T10:56:00Z">
            <w:rPr>
              <w:sz w:val="26"/>
              <w:szCs w:val="26"/>
            </w:rPr>
          </w:rPrChange>
        </w:rPr>
        <w:t>gồm</w:t>
      </w:r>
      <w:proofErr w:type="spellEnd"/>
      <w:r w:rsidRPr="00B41112">
        <w:rPr>
          <w:sz w:val="26"/>
          <w:szCs w:val="26"/>
          <w:rPrChange w:id="22980" w:author="Le Minh Nghia" w:date="2019-10-09T10:56:00Z">
            <w:rPr>
              <w:sz w:val="26"/>
              <w:szCs w:val="26"/>
            </w:rPr>
          </w:rPrChange>
        </w:rPr>
        <w:t xml:space="preserve"> </w:t>
      </w:r>
      <w:proofErr w:type="spellStart"/>
      <w:r w:rsidRPr="00B41112">
        <w:rPr>
          <w:sz w:val="26"/>
          <w:szCs w:val="26"/>
          <w:rPrChange w:id="22981" w:author="Le Minh Nghia" w:date="2019-10-09T10:56:00Z">
            <w:rPr>
              <w:sz w:val="26"/>
              <w:szCs w:val="26"/>
            </w:rPr>
          </w:rPrChange>
        </w:rPr>
        <w:t>có</w:t>
      </w:r>
      <w:proofErr w:type="spellEnd"/>
      <w:r w:rsidRPr="00B41112">
        <w:rPr>
          <w:sz w:val="26"/>
          <w:szCs w:val="26"/>
          <w:rPrChange w:id="22982" w:author="Le Minh Nghia" w:date="2019-10-09T10:56:00Z">
            <w:rPr>
              <w:sz w:val="26"/>
              <w:szCs w:val="26"/>
            </w:rPr>
          </w:rPrChange>
        </w:rPr>
        <w:t xml:space="preserve"> </w:t>
      </w:r>
      <w:proofErr w:type="spellStart"/>
      <w:r w:rsidRPr="00B41112">
        <w:rPr>
          <w:sz w:val="26"/>
          <w:szCs w:val="26"/>
          <w:rPrChange w:id="22983" w:author="Le Minh Nghia" w:date="2019-10-09T10:56:00Z">
            <w:rPr>
              <w:sz w:val="26"/>
              <w:szCs w:val="26"/>
            </w:rPr>
          </w:rPrChange>
        </w:rPr>
        <w:t>các</w:t>
      </w:r>
      <w:proofErr w:type="spellEnd"/>
      <w:r w:rsidRPr="00B41112">
        <w:rPr>
          <w:sz w:val="26"/>
          <w:szCs w:val="26"/>
          <w:rPrChange w:id="22984" w:author="Le Minh Nghia" w:date="2019-10-09T10:56:00Z">
            <w:rPr>
              <w:sz w:val="26"/>
              <w:szCs w:val="26"/>
            </w:rPr>
          </w:rPrChange>
        </w:rPr>
        <w:t xml:space="preserve"> </w:t>
      </w:r>
      <w:proofErr w:type="spellStart"/>
      <w:r w:rsidRPr="00B41112">
        <w:rPr>
          <w:sz w:val="26"/>
          <w:szCs w:val="26"/>
          <w:rPrChange w:id="22985" w:author="Le Minh Nghia" w:date="2019-10-09T10:56:00Z">
            <w:rPr>
              <w:sz w:val="26"/>
              <w:szCs w:val="26"/>
            </w:rPr>
          </w:rPrChange>
        </w:rPr>
        <w:t>phần</w:t>
      </w:r>
      <w:proofErr w:type="spellEnd"/>
      <w:r w:rsidRPr="00B41112">
        <w:rPr>
          <w:sz w:val="26"/>
          <w:szCs w:val="26"/>
          <w:rPrChange w:id="22986" w:author="Le Minh Nghia" w:date="2019-10-09T10:56:00Z">
            <w:rPr>
              <w:sz w:val="26"/>
              <w:szCs w:val="26"/>
            </w:rPr>
          </w:rPrChange>
        </w:rPr>
        <w:t xml:space="preserve"> </w:t>
      </w:r>
      <w:proofErr w:type="spellStart"/>
      <w:r w:rsidRPr="00B41112">
        <w:rPr>
          <w:sz w:val="26"/>
          <w:szCs w:val="26"/>
          <w:rPrChange w:id="22987" w:author="Le Minh Nghia" w:date="2019-10-09T10:56:00Z">
            <w:rPr>
              <w:sz w:val="26"/>
              <w:szCs w:val="26"/>
            </w:rPr>
          </w:rPrChange>
        </w:rPr>
        <w:t>như</w:t>
      </w:r>
      <w:proofErr w:type="spellEnd"/>
      <w:r w:rsidRPr="00B41112">
        <w:rPr>
          <w:sz w:val="26"/>
          <w:szCs w:val="26"/>
          <w:rPrChange w:id="22988" w:author="Le Minh Nghia" w:date="2019-10-09T10:56:00Z">
            <w:rPr>
              <w:sz w:val="26"/>
              <w:szCs w:val="26"/>
            </w:rPr>
          </w:rPrChange>
        </w:rPr>
        <w:t xml:space="preserve"> </w:t>
      </w:r>
      <w:proofErr w:type="spellStart"/>
      <w:r w:rsidRPr="00B41112">
        <w:rPr>
          <w:sz w:val="26"/>
          <w:szCs w:val="26"/>
          <w:rPrChange w:id="22989" w:author="Le Minh Nghia" w:date="2019-10-09T10:56:00Z">
            <w:rPr>
              <w:sz w:val="26"/>
              <w:szCs w:val="26"/>
            </w:rPr>
          </w:rPrChange>
        </w:rPr>
        <w:t>sau</w:t>
      </w:r>
      <w:proofErr w:type="spellEnd"/>
      <w:r w:rsidRPr="00B41112">
        <w:rPr>
          <w:sz w:val="26"/>
          <w:szCs w:val="26"/>
          <w:rPrChange w:id="22990" w:author="Le Minh Nghia" w:date="2019-10-09T10:56:00Z">
            <w:rPr>
              <w:sz w:val="26"/>
              <w:szCs w:val="26"/>
            </w:rPr>
          </w:rPrChange>
        </w:rPr>
        <w:t>:</w:t>
      </w:r>
    </w:p>
    <w:p w:rsidR="002D2F91" w:rsidRPr="00B41112" w:rsidRDefault="00171D9D" w:rsidP="00171D9D">
      <w:pPr>
        <w:rPr>
          <w:sz w:val="26"/>
          <w:szCs w:val="26"/>
          <w:rPrChange w:id="22991" w:author="Le Minh Nghia" w:date="2019-10-09T10:56:00Z">
            <w:rPr>
              <w:sz w:val="26"/>
              <w:szCs w:val="26"/>
            </w:rPr>
          </w:rPrChange>
        </w:rPr>
      </w:pPr>
      <w:r w:rsidRPr="00B41112">
        <w:rPr>
          <w:noProof/>
          <w:sz w:val="26"/>
          <w:szCs w:val="26"/>
          <w:rPrChange w:id="22992" w:author="Le Minh Nghia" w:date="2019-10-09T10:56:00Z">
            <w:rPr>
              <w:noProof/>
            </w:rPr>
          </w:rPrChange>
        </w:rPr>
        <w:drawing>
          <wp:inline distT="0" distB="0" distL="0" distR="0" wp14:anchorId="59404E19" wp14:editId="03493EF8">
            <wp:extent cx="5972175" cy="288353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883535"/>
                    </a:xfrm>
                    <a:prstGeom prst="rect">
                      <a:avLst/>
                    </a:prstGeom>
                  </pic:spPr>
                </pic:pic>
              </a:graphicData>
            </a:graphic>
          </wp:inline>
        </w:drawing>
      </w:r>
    </w:p>
    <w:p w:rsidR="002D2F91" w:rsidRPr="00B41112" w:rsidRDefault="002D2F91" w:rsidP="002D2F91">
      <w:pPr>
        <w:jc w:val="center"/>
        <w:rPr>
          <w:i/>
          <w:sz w:val="26"/>
          <w:szCs w:val="26"/>
          <w:rPrChange w:id="22993" w:author="Le Minh Nghia" w:date="2019-10-09T10:56:00Z">
            <w:rPr>
              <w:i/>
              <w:sz w:val="26"/>
              <w:szCs w:val="26"/>
            </w:rPr>
          </w:rPrChange>
        </w:rPr>
      </w:pPr>
      <w:proofErr w:type="spellStart"/>
      <w:r w:rsidRPr="00B41112">
        <w:rPr>
          <w:i/>
          <w:sz w:val="26"/>
          <w:szCs w:val="26"/>
          <w:rPrChange w:id="22994" w:author="Le Minh Nghia" w:date="2019-10-09T10:56:00Z">
            <w:rPr>
              <w:i/>
              <w:sz w:val="26"/>
              <w:szCs w:val="26"/>
            </w:rPr>
          </w:rPrChange>
        </w:rPr>
        <w:t>Hình</w:t>
      </w:r>
      <w:proofErr w:type="spellEnd"/>
      <w:r w:rsidRPr="00B41112">
        <w:rPr>
          <w:i/>
          <w:sz w:val="26"/>
          <w:szCs w:val="26"/>
          <w:rPrChange w:id="22995" w:author="Le Minh Nghia" w:date="2019-10-09T10:56:00Z">
            <w:rPr>
              <w:i/>
              <w:sz w:val="26"/>
              <w:szCs w:val="26"/>
            </w:rPr>
          </w:rPrChange>
        </w:rPr>
        <w:t xml:space="preserve"> 4.b.3.1. </w:t>
      </w:r>
      <w:proofErr w:type="spellStart"/>
      <w:r w:rsidRPr="00B41112">
        <w:rPr>
          <w:i/>
          <w:sz w:val="26"/>
          <w:szCs w:val="26"/>
          <w:rPrChange w:id="22996" w:author="Le Minh Nghia" w:date="2019-10-09T10:56:00Z">
            <w:rPr>
              <w:i/>
              <w:sz w:val="26"/>
              <w:szCs w:val="26"/>
            </w:rPr>
          </w:rPrChange>
        </w:rPr>
        <w:t>Giao</w:t>
      </w:r>
      <w:proofErr w:type="spellEnd"/>
      <w:r w:rsidRPr="00B41112">
        <w:rPr>
          <w:i/>
          <w:sz w:val="26"/>
          <w:szCs w:val="26"/>
          <w:rPrChange w:id="22997" w:author="Le Minh Nghia" w:date="2019-10-09T10:56:00Z">
            <w:rPr>
              <w:i/>
              <w:sz w:val="26"/>
              <w:szCs w:val="26"/>
            </w:rPr>
          </w:rPrChange>
        </w:rPr>
        <w:t xml:space="preserve"> </w:t>
      </w:r>
      <w:proofErr w:type="spellStart"/>
      <w:r w:rsidRPr="00B41112">
        <w:rPr>
          <w:i/>
          <w:sz w:val="26"/>
          <w:szCs w:val="26"/>
          <w:rPrChange w:id="22998" w:author="Le Minh Nghia" w:date="2019-10-09T10:56:00Z">
            <w:rPr>
              <w:i/>
              <w:sz w:val="26"/>
              <w:szCs w:val="26"/>
            </w:rPr>
          </w:rPrChange>
        </w:rPr>
        <w:t>diện</w:t>
      </w:r>
      <w:proofErr w:type="spellEnd"/>
      <w:r w:rsidRPr="00B41112">
        <w:rPr>
          <w:i/>
          <w:sz w:val="26"/>
          <w:szCs w:val="26"/>
          <w:rPrChange w:id="22999" w:author="Le Minh Nghia" w:date="2019-10-09T10:56:00Z">
            <w:rPr>
              <w:i/>
              <w:sz w:val="26"/>
              <w:szCs w:val="26"/>
            </w:rPr>
          </w:rPrChange>
        </w:rPr>
        <w:t xml:space="preserve"> </w:t>
      </w:r>
      <w:proofErr w:type="spellStart"/>
      <w:r w:rsidRPr="00B41112">
        <w:rPr>
          <w:i/>
          <w:sz w:val="26"/>
          <w:szCs w:val="26"/>
          <w:rPrChange w:id="23000" w:author="Le Minh Nghia" w:date="2019-10-09T10:56:00Z">
            <w:rPr>
              <w:i/>
              <w:sz w:val="26"/>
              <w:szCs w:val="26"/>
            </w:rPr>
          </w:rPrChange>
        </w:rPr>
        <w:t>quản</w:t>
      </w:r>
      <w:proofErr w:type="spellEnd"/>
      <w:r w:rsidRPr="00B41112">
        <w:rPr>
          <w:i/>
          <w:sz w:val="26"/>
          <w:szCs w:val="26"/>
          <w:rPrChange w:id="23001" w:author="Le Minh Nghia" w:date="2019-10-09T10:56:00Z">
            <w:rPr>
              <w:i/>
              <w:sz w:val="26"/>
              <w:szCs w:val="26"/>
            </w:rPr>
          </w:rPrChange>
        </w:rPr>
        <w:t xml:space="preserve"> </w:t>
      </w:r>
      <w:proofErr w:type="spellStart"/>
      <w:r w:rsidRPr="00B41112">
        <w:rPr>
          <w:i/>
          <w:sz w:val="26"/>
          <w:szCs w:val="26"/>
          <w:rPrChange w:id="23002" w:author="Le Minh Nghia" w:date="2019-10-09T10:56:00Z">
            <w:rPr>
              <w:i/>
              <w:sz w:val="26"/>
              <w:szCs w:val="26"/>
            </w:rPr>
          </w:rPrChange>
        </w:rPr>
        <w:t>lý</w:t>
      </w:r>
      <w:proofErr w:type="spellEnd"/>
      <w:r w:rsidRPr="00B41112">
        <w:rPr>
          <w:i/>
          <w:sz w:val="26"/>
          <w:szCs w:val="26"/>
          <w:rPrChange w:id="23003" w:author="Le Minh Nghia" w:date="2019-10-09T10:56:00Z">
            <w:rPr>
              <w:i/>
              <w:sz w:val="26"/>
              <w:szCs w:val="26"/>
            </w:rPr>
          </w:rPrChange>
        </w:rPr>
        <w:t xml:space="preserve"> </w:t>
      </w:r>
      <w:proofErr w:type="spellStart"/>
      <w:r w:rsidRPr="00B41112">
        <w:rPr>
          <w:i/>
          <w:sz w:val="26"/>
          <w:szCs w:val="26"/>
          <w:rPrChange w:id="23004" w:author="Le Minh Nghia" w:date="2019-10-09T10:56:00Z">
            <w:rPr>
              <w:i/>
              <w:sz w:val="26"/>
              <w:szCs w:val="26"/>
            </w:rPr>
          </w:rPrChange>
        </w:rPr>
        <w:t>giảng</w:t>
      </w:r>
      <w:proofErr w:type="spellEnd"/>
      <w:r w:rsidRPr="00B41112">
        <w:rPr>
          <w:i/>
          <w:sz w:val="26"/>
          <w:szCs w:val="26"/>
          <w:rPrChange w:id="23005" w:author="Le Minh Nghia" w:date="2019-10-09T10:56:00Z">
            <w:rPr>
              <w:i/>
              <w:sz w:val="26"/>
              <w:szCs w:val="26"/>
            </w:rPr>
          </w:rPrChange>
        </w:rPr>
        <w:t xml:space="preserve"> </w:t>
      </w:r>
      <w:proofErr w:type="spellStart"/>
      <w:r w:rsidRPr="00B41112">
        <w:rPr>
          <w:i/>
          <w:sz w:val="26"/>
          <w:szCs w:val="26"/>
          <w:rPrChange w:id="23006" w:author="Le Minh Nghia" w:date="2019-10-09T10:56:00Z">
            <w:rPr>
              <w:i/>
              <w:sz w:val="26"/>
              <w:szCs w:val="26"/>
            </w:rPr>
          </w:rPrChange>
        </w:rPr>
        <w:t>viên</w:t>
      </w:r>
      <w:proofErr w:type="spellEnd"/>
    </w:p>
    <w:p w:rsidR="002D2F91" w:rsidRPr="00B41112" w:rsidRDefault="00171D9D" w:rsidP="002D2F91">
      <w:pPr>
        <w:rPr>
          <w:sz w:val="26"/>
          <w:szCs w:val="26"/>
          <w:rPrChange w:id="23007" w:author="Le Minh Nghia" w:date="2019-10-09T10:56:00Z">
            <w:rPr>
              <w:sz w:val="26"/>
              <w:szCs w:val="26"/>
            </w:rPr>
          </w:rPrChange>
        </w:rPr>
      </w:pPr>
      <w:proofErr w:type="spellStart"/>
      <w:r w:rsidRPr="00B41112">
        <w:rPr>
          <w:b/>
          <w:sz w:val="26"/>
          <w:szCs w:val="26"/>
          <w:rPrChange w:id="23008" w:author="Le Minh Nghia" w:date="2019-10-09T10:56:00Z">
            <w:rPr>
              <w:b/>
              <w:sz w:val="26"/>
              <w:szCs w:val="26"/>
            </w:rPr>
          </w:rPrChange>
        </w:rPr>
        <w:t>Nút</w:t>
      </w:r>
      <w:proofErr w:type="spellEnd"/>
      <w:r w:rsidRPr="00B41112">
        <w:rPr>
          <w:b/>
          <w:sz w:val="26"/>
          <w:szCs w:val="26"/>
          <w:rPrChange w:id="23009" w:author="Le Minh Nghia" w:date="2019-10-09T10:56:00Z">
            <w:rPr>
              <w:b/>
              <w:sz w:val="26"/>
              <w:szCs w:val="26"/>
            </w:rPr>
          </w:rPrChange>
        </w:rPr>
        <w:t xml:space="preserve"> </w:t>
      </w:r>
      <w:proofErr w:type="spellStart"/>
      <w:r w:rsidRPr="00B41112">
        <w:rPr>
          <w:b/>
          <w:sz w:val="26"/>
          <w:szCs w:val="26"/>
          <w:rPrChange w:id="23010" w:author="Le Minh Nghia" w:date="2019-10-09T10:56:00Z">
            <w:rPr>
              <w:b/>
              <w:sz w:val="26"/>
              <w:szCs w:val="26"/>
            </w:rPr>
          </w:rPrChange>
        </w:rPr>
        <w:t>thêm</w:t>
      </w:r>
      <w:proofErr w:type="spellEnd"/>
      <w:r w:rsidRPr="00B41112">
        <w:rPr>
          <w:b/>
          <w:sz w:val="26"/>
          <w:szCs w:val="26"/>
          <w:rPrChange w:id="23011" w:author="Le Minh Nghia" w:date="2019-10-09T10:56:00Z">
            <w:rPr>
              <w:b/>
              <w:sz w:val="26"/>
              <w:szCs w:val="26"/>
            </w:rPr>
          </w:rPrChange>
        </w:rPr>
        <w:t xml:space="preserve"> </w:t>
      </w:r>
      <w:proofErr w:type="spellStart"/>
      <w:r w:rsidRPr="00B41112">
        <w:rPr>
          <w:b/>
          <w:sz w:val="26"/>
          <w:szCs w:val="26"/>
          <w:rPrChange w:id="23012" w:author="Le Minh Nghia" w:date="2019-10-09T10:56:00Z">
            <w:rPr>
              <w:b/>
              <w:sz w:val="26"/>
              <w:szCs w:val="26"/>
            </w:rPr>
          </w:rPrChange>
        </w:rPr>
        <w:t>thông</w:t>
      </w:r>
      <w:proofErr w:type="spellEnd"/>
      <w:r w:rsidRPr="00B41112">
        <w:rPr>
          <w:b/>
          <w:sz w:val="26"/>
          <w:szCs w:val="26"/>
          <w:rPrChange w:id="23013" w:author="Le Minh Nghia" w:date="2019-10-09T10:56:00Z">
            <w:rPr>
              <w:b/>
              <w:sz w:val="26"/>
              <w:szCs w:val="26"/>
            </w:rPr>
          </w:rPrChange>
        </w:rPr>
        <w:t xml:space="preserve"> tin </w:t>
      </w:r>
      <w:proofErr w:type="spellStart"/>
      <w:r w:rsidRPr="00B41112">
        <w:rPr>
          <w:b/>
          <w:sz w:val="26"/>
          <w:szCs w:val="26"/>
          <w:rPrChange w:id="23014" w:author="Le Minh Nghia" w:date="2019-10-09T10:56:00Z">
            <w:rPr>
              <w:b/>
              <w:sz w:val="26"/>
              <w:szCs w:val="26"/>
            </w:rPr>
          </w:rPrChange>
        </w:rPr>
        <w:t>giảng</w:t>
      </w:r>
      <w:proofErr w:type="spellEnd"/>
      <w:r w:rsidRPr="00B41112">
        <w:rPr>
          <w:b/>
          <w:sz w:val="26"/>
          <w:szCs w:val="26"/>
          <w:rPrChange w:id="23015" w:author="Le Minh Nghia" w:date="2019-10-09T10:56:00Z">
            <w:rPr>
              <w:b/>
              <w:sz w:val="26"/>
              <w:szCs w:val="26"/>
            </w:rPr>
          </w:rPrChange>
        </w:rPr>
        <w:t xml:space="preserve"> </w:t>
      </w:r>
      <w:proofErr w:type="spellStart"/>
      <w:r w:rsidRPr="00B41112">
        <w:rPr>
          <w:b/>
          <w:sz w:val="26"/>
          <w:szCs w:val="26"/>
          <w:rPrChange w:id="23016" w:author="Le Minh Nghia" w:date="2019-10-09T10:56:00Z">
            <w:rPr>
              <w:b/>
              <w:sz w:val="26"/>
              <w:szCs w:val="26"/>
            </w:rPr>
          </w:rPrChange>
        </w:rPr>
        <w:t>viên</w:t>
      </w:r>
      <w:proofErr w:type="spellEnd"/>
      <w:r w:rsidRPr="00B41112">
        <w:rPr>
          <w:b/>
          <w:sz w:val="26"/>
          <w:szCs w:val="26"/>
          <w:rPrChange w:id="23017" w:author="Le Minh Nghia" w:date="2019-10-09T10:56:00Z">
            <w:rPr>
              <w:b/>
              <w:sz w:val="26"/>
              <w:szCs w:val="26"/>
            </w:rPr>
          </w:rPrChange>
        </w:rPr>
        <w:t xml:space="preserve">: </w:t>
      </w:r>
      <w:proofErr w:type="spellStart"/>
      <w:r w:rsidRPr="00B41112">
        <w:rPr>
          <w:sz w:val="26"/>
          <w:szCs w:val="26"/>
          <w:rPrChange w:id="23018" w:author="Le Minh Nghia" w:date="2019-10-09T10:56:00Z">
            <w:rPr>
              <w:sz w:val="26"/>
              <w:szCs w:val="26"/>
            </w:rPr>
          </w:rPrChange>
        </w:rPr>
        <w:t>sau</w:t>
      </w:r>
      <w:proofErr w:type="spellEnd"/>
      <w:r w:rsidRPr="00B41112">
        <w:rPr>
          <w:sz w:val="26"/>
          <w:szCs w:val="26"/>
          <w:rPrChange w:id="23019" w:author="Le Minh Nghia" w:date="2019-10-09T10:56:00Z">
            <w:rPr>
              <w:sz w:val="26"/>
              <w:szCs w:val="26"/>
            </w:rPr>
          </w:rPrChange>
        </w:rPr>
        <w:t xml:space="preserve"> </w:t>
      </w:r>
      <w:proofErr w:type="spellStart"/>
      <w:r w:rsidRPr="00B41112">
        <w:rPr>
          <w:sz w:val="26"/>
          <w:szCs w:val="26"/>
          <w:rPrChange w:id="23020" w:author="Le Minh Nghia" w:date="2019-10-09T10:56:00Z">
            <w:rPr>
              <w:sz w:val="26"/>
              <w:szCs w:val="26"/>
            </w:rPr>
          </w:rPrChange>
        </w:rPr>
        <w:t>khi</w:t>
      </w:r>
      <w:proofErr w:type="spellEnd"/>
      <w:r w:rsidRPr="00B41112">
        <w:rPr>
          <w:sz w:val="26"/>
          <w:szCs w:val="26"/>
          <w:rPrChange w:id="23021" w:author="Le Minh Nghia" w:date="2019-10-09T10:56:00Z">
            <w:rPr>
              <w:sz w:val="26"/>
              <w:szCs w:val="26"/>
            </w:rPr>
          </w:rPrChange>
        </w:rPr>
        <w:t xml:space="preserve"> </w:t>
      </w:r>
      <w:proofErr w:type="spellStart"/>
      <w:r w:rsidRPr="00B41112">
        <w:rPr>
          <w:sz w:val="26"/>
          <w:szCs w:val="26"/>
          <w:rPrChange w:id="23022" w:author="Le Minh Nghia" w:date="2019-10-09T10:56:00Z">
            <w:rPr>
              <w:sz w:val="26"/>
              <w:szCs w:val="26"/>
            </w:rPr>
          </w:rPrChange>
        </w:rPr>
        <w:t>nhất</w:t>
      </w:r>
      <w:proofErr w:type="spellEnd"/>
      <w:r w:rsidRPr="00B41112">
        <w:rPr>
          <w:sz w:val="26"/>
          <w:szCs w:val="26"/>
          <w:rPrChange w:id="23023" w:author="Le Minh Nghia" w:date="2019-10-09T10:56:00Z">
            <w:rPr>
              <w:sz w:val="26"/>
              <w:szCs w:val="26"/>
            </w:rPr>
          </w:rPrChange>
        </w:rPr>
        <w:t xml:space="preserve"> </w:t>
      </w:r>
      <w:proofErr w:type="spellStart"/>
      <w:r w:rsidRPr="00B41112">
        <w:rPr>
          <w:sz w:val="26"/>
          <w:szCs w:val="26"/>
          <w:rPrChange w:id="23024" w:author="Le Minh Nghia" w:date="2019-10-09T10:56:00Z">
            <w:rPr>
              <w:sz w:val="26"/>
              <w:szCs w:val="26"/>
            </w:rPr>
          </w:rPrChange>
        </w:rPr>
        <w:t>vào</w:t>
      </w:r>
      <w:proofErr w:type="spellEnd"/>
      <w:r w:rsidRPr="00B41112">
        <w:rPr>
          <w:sz w:val="26"/>
          <w:szCs w:val="26"/>
          <w:rPrChange w:id="23025" w:author="Le Minh Nghia" w:date="2019-10-09T10:56:00Z">
            <w:rPr>
              <w:sz w:val="26"/>
              <w:szCs w:val="26"/>
            </w:rPr>
          </w:rPrChange>
        </w:rPr>
        <w:t xml:space="preserve"> </w:t>
      </w:r>
      <w:proofErr w:type="spellStart"/>
      <w:r w:rsidRPr="00B41112">
        <w:rPr>
          <w:sz w:val="26"/>
          <w:szCs w:val="26"/>
          <w:rPrChange w:id="23026" w:author="Le Minh Nghia" w:date="2019-10-09T10:56:00Z">
            <w:rPr>
              <w:sz w:val="26"/>
              <w:szCs w:val="26"/>
            </w:rPr>
          </w:rPrChange>
        </w:rPr>
        <w:t>nút</w:t>
      </w:r>
      <w:proofErr w:type="spellEnd"/>
      <w:r w:rsidRPr="00B41112">
        <w:rPr>
          <w:sz w:val="26"/>
          <w:szCs w:val="26"/>
          <w:rPrChange w:id="23027" w:author="Le Minh Nghia" w:date="2019-10-09T10:56:00Z">
            <w:rPr>
              <w:sz w:val="26"/>
              <w:szCs w:val="26"/>
            </w:rPr>
          </w:rPrChange>
        </w:rPr>
        <w:t xml:space="preserve"> Add </w:t>
      </w:r>
      <w:proofErr w:type="spellStart"/>
      <w:r w:rsidRPr="00B41112">
        <w:rPr>
          <w:sz w:val="26"/>
          <w:szCs w:val="26"/>
          <w:rPrChange w:id="23028" w:author="Le Minh Nghia" w:date="2019-10-09T10:56:00Z">
            <w:rPr>
              <w:sz w:val="26"/>
              <w:szCs w:val="26"/>
            </w:rPr>
          </w:rPrChange>
        </w:rPr>
        <w:t>thì</w:t>
      </w:r>
      <w:proofErr w:type="spellEnd"/>
      <w:r w:rsidRPr="00B41112">
        <w:rPr>
          <w:sz w:val="26"/>
          <w:szCs w:val="26"/>
          <w:rPrChange w:id="23029" w:author="Le Minh Nghia" w:date="2019-10-09T10:56:00Z">
            <w:rPr>
              <w:sz w:val="26"/>
              <w:szCs w:val="26"/>
            </w:rPr>
          </w:rPrChange>
        </w:rPr>
        <w:t xml:space="preserve"> </w:t>
      </w:r>
      <w:proofErr w:type="spellStart"/>
      <w:r w:rsidRPr="00B41112">
        <w:rPr>
          <w:sz w:val="26"/>
          <w:szCs w:val="26"/>
          <w:rPrChange w:id="23030" w:author="Le Minh Nghia" w:date="2019-10-09T10:56:00Z">
            <w:rPr>
              <w:sz w:val="26"/>
              <w:szCs w:val="26"/>
            </w:rPr>
          </w:rPrChange>
        </w:rPr>
        <w:t>sẽ</w:t>
      </w:r>
      <w:proofErr w:type="spellEnd"/>
      <w:r w:rsidRPr="00B41112">
        <w:rPr>
          <w:sz w:val="26"/>
          <w:szCs w:val="26"/>
          <w:rPrChange w:id="23031" w:author="Le Minh Nghia" w:date="2019-10-09T10:56:00Z">
            <w:rPr>
              <w:sz w:val="26"/>
              <w:szCs w:val="26"/>
            </w:rPr>
          </w:rPrChange>
        </w:rPr>
        <w:t xml:space="preserve"> </w:t>
      </w:r>
      <w:proofErr w:type="spellStart"/>
      <w:r w:rsidRPr="00B41112">
        <w:rPr>
          <w:sz w:val="26"/>
          <w:szCs w:val="26"/>
          <w:rPrChange w:id="23032" w:author="Le Minh Nghia" w:date="2019-10-09T10:56:00Z">
            <w:rPr>
              <w:sz w:val="26"/>
              <w:szCs w:val="26"/>
            </w:rPr>
          </w:rPrChange>
        </w:rPr>
        <w:t>hiển</w:t>
      </w:r>
      <w:proofErr w:type="spellEnd"/>
      <w:r w:rsidRPr="00B41112">
        <w:rPr>
          <w:sz w:val="26"/>
          <w:szCs w:val="26"/>
          <w:rPrChange w:id="23033" w:author="Le Minh Nghia" w:date="2019-10-09T10:56:00Z">
            <w:rPr>
              <w:sz w:val="26"/>
              <w:szCs w:val="26"/>
            </w:rPr>
          </w:rPrChange>
        </w:rPr>
        <w:t xml:space="preserve"> </w:t>
      </w:r>
      <w:proofErr w:type="spellStart"/>
      <w:r w:rsidRPr="00B41112">
        <w:rPr>
          <w:sz w:val="26"/>
          <w:szCs w:val="26"/>
          <w:rPrChange w:id="23034" w:author="Le Minh Nghia" w:date="2019-10-09T10:56:00Z">
            <w:rPr>
              <w:sz w:val="26"/>
              <w:szCs w:val="26"/>
            </w:rPr>
          </w:rPrChange>
        </w:rPr>
        <w:t>thị</w:t>
      </w:r>
      <w:proofErr w:type="spellEnd"/>
      <w:r w:rsidRPr="00B41112">
        <w:rPr>
          <w:sz w:val="26"/>
          <w:szCs w:val="26"/>
          <w:rPrChange w:id="23035" w:author="Le Minh Nghia" w:date="2019-10-09T10:56:00Z">
            <w:rPr>
              <w:sz w:val="26"/>
              <w:szCs w:val="26"/>
            </w:rPr>
          </w:rPrChange>
        </w:rPr>
        <w:t xml:space="preserve"> ra form </w:t>
      </w:r>
      <w:proofErr w:type="spellStart"/>
      <w:r w:rsidRPr="00B41112">
        <w:rPr>
          <w:sz w:val="26"/>
          <w:szCs w:val="26"/>
          <w:rPrChange w:id="23036" w:author="Le Minh Nghia" w:date="2019-10-09T10:56:00Z">
            <w:rPr>
              <w:sz w:val="26"/>
              <w:szCs w:val="26"/>
            </w:rPr>
          </w:rPrChange>
        </w:rPr>
        <w:t>thêm</w:t>
      </w:r>
      <w:proofErr w:type="spellEnd"/>
      <w:r w:rsidRPr="00B41112">
        <w:rPr>
          <w:sz w:val="26"/>
          <w:szCs w:val="26"/>
          <w:rPrChange w:id="23037" w:author="Le Minh Nghia" w:date="2019-10-09T10:56:00Z">
            <w:rPr>
              <w:sz w:val="26"/>
              <w:szCs w:val="26"/>
            </w:rPr>
          </w:rPrChange>
        </w:rPr>
        <w:t xml:space="preserve"> </w:t>
      </w:r>
      <w:proofErr w:type="spellStart"/>
      <w:r w:rsidRPr="00B41112">
        <w:rPr>
          <w:sz w:val="26"/>
          <w:szCs w:val="26"/>
          <w:rPrChange w:id="23038" w:author="Le Minh Nghia" w:date="2019-10-09T10:56:00Z">
            <w:rPr>
              <w:sz w:val="26"/>
              <w:szCs w:val="26"/>
            </w:rPr>
          </w:rPrChange>
        </w:rPr>
        <w:t>thông</w:t>
      </w:r>
      <w:proofErr w:type="spellEnd"/>
      <w:r w:rsidRPr="00B41112">
        <w:rPr>
          <w:sz w:val="26"/>
          <w:szCs w:val="26"/>
          <w:rPrChange w:id="23039" w:author="Le Minh Nghia" w:date="2019-10-09T10:56:00Z">
            <w:rPr>
              <w:sz w:val="26"/>
              <w:szCs w:val="26"/>
            </w:rPr>
          </w:rPrChange>
        </w:rPr>
        <w:t xml:space="preserve"> tin </w:t>
      </w:r>
      <w:proofErr w:type="spellStart"/>
      <w:r w:rsidRPr="00B41112">
        <w:rPr>
          <w:sz w:val="26"/>
          <w:szCs w:val="26"/>
          <w:rPrChange w:id="23040" w:author="Le Minh Nghia" w:date="2019-10-09T10:56:00Z">
            <w:rPr>
              <w:sz w:val="26"/>
              <w:szCs w:val="26"/>
            </w:rPr>
          </w:rPrChange>
        </w:rPr>
        <w:t>của</w:t>
      </w:r>
      <w:proofErr w:type="spellEnd"/>
      <w:r w:rsidRPr="00B41112">
        <w:rPr>
          <w:sz w:val="26"/>
          <w:szCs w:val="26"/>
          <w:rPrChange w:id="23041" w:author="Le Minh Nghia" w:date="2019-10-09T10:56:00Z">
            <w:rPr>
              <w:sz w:val="26"/>
              <w:szCs w:val="26"/>
            </w:rPr>
          </w:rPrChange>
        </w:rPr>
        <w:t xml:space="preserve"> </w:t>
      </w:r>
      <w:proofErr w:type="spellStart"/>
      <w:r w:rsidRPr="00B41112">
        <w:rPr>
          <w:sz w:val="26"/>
          <w:szCs w:val="26"/>
          <w:rPrChange w:id="23042" w:author="Le Minh Nghia" w:date="2019-10-09T10:56:00Z">
            <w:rPr>
              <w:sz w:val="26"/>
              <w:szCs w:val="26"/>
            </w:rPr>
          </w:rPrChange>
        </w:rPr>
        <w:t>giảng</w:t>
      </w:r>
      <w:proofErr w:type="spellEnd"/>
      <w:r w:rsidRPr="00B41112">
        <w:rPr>
          <w:sz w:val="26"/>
          <w:szCs w:val="26"/>
          <w:rPrChange w:id="23043" w:author="Le Minh Nghia" w:date="2019-10-09T10:56:00Z">
            <w:rPr>
              <w:sz w:val="26"/>
              <w:szCs w:val="26"/>
            </w:rPr>
          </w:rPrChange>
        </w:rPr>
        <w:t xml:space="preserve"> </w:t>
      </w:r>
      <w:proofErr w:type="spellStart"/>
      <w:r w:rsidRPr="00B41112">
        <w:rPr>
          <w:sz w:val="26"/>
          <w:szCs w:val="26"/>
          <w:rPrChange w:id="23044" w:author="Le Minh Nghia" w:date="2019-10-09T10:56:00Z">
            <w:rPr>
              <w:sz w:val="26"/>
              <w:szCs w:val="26"/>
            </w:rPr>
          </w:rPrChange>
        </w:rPr>
        <w:t>viên</w:t>
      </w:r>
      <w:proofErr w:type="spellEnd"/>
      <w:r w:rsidRPr="00B41112">
        <w:rPr>
          <w:sz w:val="26"/>
          <w:szCs w:val="26"/>
          <w:rPrChange w:id="23045" w:author="Le Minh Nghia" w:date="2019-10-09T10:56:00Z">
            <w:rPr>
              <w:sz w:val="26"/>
              <w:szCs w:val="26"/>
            </w:rPr>
          </w:rPrChange>
        </w:rPr>
        <w:t xml:space="preserve"> </w:t>
      </w:r>
      <w:proofErr w:type="spellStart"/>
      <w:r w:rsidRPr="00B41112">
        <w:rPr>
          <w:sz w:val="26"/>
          <w:szCs w:val="26"/>
          <w:rPrChange w:id="23046" w:author="Le Minh Nghia" w:date="2019-10-09T10:56:00Z">
            <w:rPr>
              <w:sz w:val="26"/>
              <w:szCs w:val="26"/>
            </w:rPr>
          </w:rPrChange>
        </w:rPr>
        <w:t>cho</w:t>
      </w:r>
      <w:proofErr w:type="spellEnd"/>
      <w:r w:rsidRPr="00B41112">
        <w:rPr>
          <w:sz w:val="26"/>
          <w:szCs w:val="26"/>
          <w:rPrChange w:id="23047" w:author="Le Minh Nghia" w:date="2019-10-09T10:56:00Z">
            <w:rPr>
              <w:sz w:val="26"/>
              <w:szCs w:val="26"/>
            </w:rPr>
          </w:rPrChange>
        </w:rPr>
        <w:t xml:space="preserve"> </w:t>
      </w:r>
      <w:proofErr w:type="spellStart"/>
      <w:r w:rsidRPr="00B41112">
        <w:rPr>
          <w:sz w:val="26"/>
          <w:szCs w:val="26"/>
          <w:rPrChange w:id="23048" w:author="Le Minh Nghia" w:date="2019-10-09T10:56:00Z">
            <w:rPr>
              <w:sz w:val="26"/>
              <w:szCs w:val="26"/>
            </w:rPr>
          </w:rPrChange>
        </w:rPr>
        <w:t>người</w:t>
      </w:r>
      <w:proofErr w:type="spellEnd"/>
      <w:r w:rsidRPr="00B41112">
        <w:rPr>
          <w:sz w:val="26"/>
          <w:szCs w:val="26"/>
          <w:rPrChange w:id="23049" w:author="Le Minh Nghia" w:date="2019-10-09T10:56:00Z">
            <w:rPr>
              <w:sz w:val="26"/>
              <w:szCs w:val="26"/>
            </w:rPr>
          </w:rPrChange>
        </w:rPr>
        <w:t xml:space="preserve"> </w:t>
      </w:r>
      <w:proofErr w:type="spellStart"/>
      <w:r w:rsidRPr="00B41112">
        <w:rPr>
          <w:sz w:val="26"/>
          <w:szCs w:val="26"/>
          <w:rPrChange w:id="23050" w:author="Le Minh Nghia" w:date="2019-10-09T10:56:00Z">
            <w:rPr>
              <w:sz w:val="26"/>
              <w:szCs w:val="26"/>
            </w:rPr>
          </w:rPrChange>
        </w:rPr>
        <w:t>dùng</w:t>
      </w:r>
      <w:proofErr w:type="spellEnd"/>
      <w:r w:rsidRPr="00B41112">
        <w:rPr>
          <w:sz w:val="26"/>
          <w:szCs w:val="26"/>
          <w:rPrChange w:id="23051" w:author="Le Minh Nghia" w:date="2019-10-09T10:56:00Z">
            <w:rPr>
              <w:sz w:val="26"/>
              <w:szCs w:val="26"/>
            </w:rPr>
          </w:rPrChange>
        </w:rPr>
        <w:t xml:space="preserve"> Admin </w:t>
      </w:r>
      <w:proofErr w:type="spellStart"/>
      <w:r w:rsidRPr="00B41112">
        <w:rPr>
          <w:sz w:val="26"/>
          <w:szCs w:val="26"/>
          <w:rPrChange w:id="23052" w:author="Le Minh Nghia" w:date="2019-10-09T10:56:00Z">
            <w:rPr>
              <w:sz w:val="26"/>
              <w:szCs w:val="26"/>
            </w:rPr>
          </w:rPrChange>
        </w:rPr>
        <w:t>nhập</w:t>
      </w:r>
      <w:proofErr w:type="spellEnd"/>
      <w:r w:rsidRPr="00B41112">
        <w:rPr>
          <w:sz w:val="26"/>
          <w:szCs w:val="26"/>
          <w:rPrChange w:id="23053" w:author="Le Minh Nghia" w:date="2019-10-09T10:56:00Z">
            <w:rPr>
              <w:sz w:val="26"/>
              <w:szCs w:val="26"/>
            </w:rPr>
          </w:rPrChange>
        </w:rPr>
        <w:t xml:space="preserve"> </w:t>
      </w:r>
      <w:proofErr w:type="spellStart"/>
      <w:r w:rsidRPr="00B41112">
        <w:rPr>
          <w:sz w:val="26"/>
          <w:szCs w:val="26"/>
          <w:rPrChange w:id="23054" w:author="Le Minh Nghia" w:date="2019-10-09T10:56:00Z">
            <w:rPr>
              <w:sz w:val="26"/>
              <w:szCs w:val="26"/>
            </w:rPr>
          </w:rPrChange>
        </w:rPr>
        <w:t>vào</w:t>
      </w:r>
      <w:proofErr w:type="spellEnd"/>
      <w:r w:rsidRPr="00B41112">
        <w:rPr>
          <w:sz w:val="26"/>
          <w:szCs w:val="26"/>
          <w:rPrChange w:id="23055" w:author="Le Minh Nghia" w:date="2019-10-09T10:56:00Z">
            <w:rPr>
              <w:sz w:val="26"/>
              <w:szCs w:val="26"/>
            </w:rPr>
          </w:rPrChange>
        </w:rPr>
        <w:t xml:space="preserve">. Sau </w:t>
      </w:r>
      <w:proofErr w:type="spellStart"/>
      <w:r w:rsidRPr="00B41112">
        <w:rPr>
          <w:sz w:val="26"/>
          <w:szCs w:val="26"/>
          <w:rPrChange w:id="23056" w:author="Le Minh Nghia" w:date="2019-10-09T10:56:00Z">
            <w:rPr>
              <w:sz w:val="26"/>
              <w:szCs w:val="26"/>
            </w:rPr>
          </w:rPrChange>
        </w:rPr>
        <w:t>khi</w:t>
      </w:r>
      <w:proofErr w:type="spellEnd"/>
      <w:r w:rsidRPr="00B41112">
        <w:rPr>
          <w:sz w:val="26"/>
          <w:szCs w:val="26"/>
          <w:rPrChange w:id="23057" w:author="Le Minh Nghia" w:date="2019-10-09T10:56:00Z">
            <w:rPr>
              <w:sz w:val="26"/>
              <w:szCs w:val="26"/>
            </w:rPr>
          </w:rPrChange>
        </w:rPr>
        <w:t xml:space="preserve"> </w:t>
      </w:r>
      <w:proofErr w:type="spellStart"/>
      <w:r w:rsidRPr="00B41112">
        <w:rPr>
          <w:sz w:val="26"/>
          <w:szCs w:val="26"/>
          <w:rPrChange w:id="23058" w:author="Le Minh Nghia" w:date="2019-10-09T10:56:00Z">
            <w:rPr>
              <w:sz w:val="26"/>
              <w:szCs w:val="26"/>
            </w:rPr>
          </w:rPrChange>
        </w:rPr>
        <w:t>nhập</w:t>
      </w:r>
      <w:proofErr w:type="spellEnd"/>
      <w:r w:rsidRPr="00B41112">
        <w:rPr>
          <w:sz w:val="26"/>
          <w:szCs w:val="26"/>
          <w:rPrChange w:id="23059" w:author="Le Minh Nghia" w:date="2019-10-09T10:56:00Z">
            <w:rPr>
              <w:sz w:val="26"/>
              <w:szCs w:val="26"/>
            </w:rPr>
          </w:rPrChange>
        </w:rPr>
        <w:t xml:space="preserve"> </w:t>
      </w:r>
      <w:proofErr w:type="spellStart"/>
      <w:r w:rsidRPr="00B41112">
        <w:rPr>
          <w:sz w:val="26"/>
          <w:szCs w:val="26"/>
          <w:rPrChange w:id="23060" w:author="Le Minh Nghia" w:date="2019-10-09T10:56:00Z">
            <w:rPr>
              <w:sz w:val="26"/>
              <w:szCs w:val="26"/>
            </w:rPr>
          </w:rPrChange>
        </w:rPr>
        <w:t>đầu</w:t>
      </w:r>
      <w:proofErr w:type="spellEnd"/>
      <w:r w:rsidRPr="00B41112">
        <w:rPr>
          <w:sz w:val="26"/>
          <w:szCs w:val="26"/>
          <w:rPrChange w:id="23061" w:author="Le Minh Nghia" w:date="2019-10-09T10:56:00Z">
            <w:rPr>
              <w:sz w:val="26"/>
              <w:szCs w:val="26"/>
            </w:rPr>
          </w:rPrChange>
        </w:rPr>
        <w:t xml:space="preserve"> </w:t>
      </w:r>
      <w:proofErr w:type="spellStart"/>
      <w:r w:rsidRPr="00B41112">
        <w:rPr>
          <w:sz w:val="26"/>
          <w:szCs w:val="26"/>
          <w:rPrChange w:id="23062" w:author="Le Minh Nghia" w:date="2019-10-09T10:56:00Z">
            <w:rPr>
              <w:sz w:val="26"/>
              <w:szCs w:val="26"/>
            </w:rPr>
          </w:rPrChange>
        </w:rPr>
        <w:t>đủ</w:t>
      </w:r>
      <w:proofErr w:type="spellEnd"/>
      <w:r w:rsidRPr="00B41112">
        <w:rPr>
          <w:sz w:val="26"/>
          <w:szCs w:val="26"/>
          <w:rPrChange w:id="23063" w:author="Le Minh Nghia" w:date="2019-10-09T10:56:00Z">
            <w:rPr>
              <w:sz w:val="26"/>
              <w:szCs w:val="26"/>
            </w:rPr>
          </w:rPrChange>
        </w:rPr>
        <w:t xml:space="preserve"> </w:t>
      </w:r>
      <w:proofErr w:type="spellStart"/>
      <w:r w:rsidRPr="00B41112">
        <w:rPr>
          <w:sz w:val="26"/>
          <w:szCs w:val="26"/>
          <w:rPrChange w:id="23064" w:author="Le Minh Nghia" w:date="2019-10-09T10:56:00Z">
            <w:rPr>
              <w:sz w:val="26"/>
              <w:szCs w:val="26"/>
            </w:rPr>
          </w:rPrChange>
        </w:rPr>
        <w:t>thì</w:t>
      </w:r>
      <w:proofErr w:type="spellEnd"/>
      <w:r w:rsidRPr="00B41112">
        <w:rPr>
          <w:sz w:val="26"/>
          <w:szCs w:val="26"/>
          <w:rPrChange w:id="23065" w:author="Le Minh Nghia" w:date="2019-10-09T10:56:00Z">
            <w:rPr>
              <w:sz w:val="26"/>
              <w:szCs w:val="26"/>
            </w:rPr>
          </w:rPrChange>
        </w:rPr>
        <w:t xml:space="preserve"> </w:t>
      </w:r>
      <w:proofErr w:type="spellStart"/>
      <w:r w:rsidRPr="00B41112">
        <w:rPr>
          <w:sz w:val="26"/>
          <w:szCs w:val="26"/>
          <w:rPrChange w:id="23066" w:author="Le Minh Nghia" w:date="2019-10-09T10:56:00Z">
            <w:rPr>
              <w:sz w:val="26"/>
              <w:szCs w:val="26"/>
            </w:rPr>
          </w:rPrChange>
        </w:rPr>
        <w:t>và</w:t>
      </w:r>
      <w:proofErr w:type="spellEnd"/>
      <w:r w:rsidRPr="00B41112">
        <w:rPr>
          <w:sz w:val="26"/>
          <w:szCs w:val="26"/>
          <w:rPrChange w:id="23067" w:author="Le Minh Nghia" w:date="2019-10-09T10:56:00Z">
            <w:rPr>
              <w:sz w:val="26"/>
              <w:szCs w:val="26"/>
            </w:rPr>
          </w:rPrChange>
        </w:rPr>
        <w:t xml:space="preserve"> </w:t>
      </w:r>
      <w:proofErr w:type="spellStart"/>
      <w:r w:rsidRPr="00B41112">
        <w:rPr>
          <w:sz w:val="26"/>
          <w:szCs w:val="26"/>
          <w:rPrChange w:id="23068" w:author="Le Minh Nghia" w:date="2019-10-09T10:56:00Z">
            <w:rPr>
              <w:sz w:val="26"/>
              <w:szCs w:val="26"/>
            </w:rPr>
          </w:rPrChange>
        </w:rPr>
        <w:t>ấn</w:t>
      </w:r>
      <w:proofErr w:type="spellEnd"/>
      <w:r w:rsidRPr="00B41112">
        <w:rPr>
          <w:sz w:val="26"/>
          <w:szCs w:val="26"/>
          <w:rPrChange w:id="23069" w:author="Le Minh Nghia" w:date="2019-10-09T10:56:00Z">
            <w:rPr>
              <w:sz w:val="26"/>
              <w:szCs w:val="26"/>
            </w:rPr>
          </w:rPrChange>
        </w:rPr>
        <w:t xml:space="preserve"> </w:t>
      </w:r>
      <w:proofErr w:type="spellStart"/>
      <w:r w:rsidRPr="00B41112">
        <w:rPr>
          <w:sz w:val="26"/>
          <w:szCs w:val="26"/>
          <w:rPrChange w:id="23070" w:author="Le Minh Nghia" w:date="2019-10-09T10:56:00Z">
            <w:rPr>
              <w:sz w:val="26"/>
              <w:szCs w:val="26"/>
            </w:rPr>
          </w:rPrChange>
        </w:rPr>
        <w:t>nút</w:t>
      </w:r>
      <w:proofErr w:type="spellEnd"/>
      <w:r w:rsidRPr="00B41112">
        <w:rPr>
          <w:sz w:val="26"/>
          <w:szCs w:val="26"/>
          <w:rPrChange w:id="23071" w:author="Le Minh Nghia" w:date="2019-10-09T10:56:00Z">
            <w:rPr>
              <w:sz w:val="26"/>
              <w:szCs w:val="26"/>
            </w:rPr>
          </w:rPrChange>
        </w:rPr>
        <w:t xml:space="preserve"> Submit </w:t>
      </w:r>
      <w:proofErr w:type="spellStart"/>
      <w:r w:rsidRPr="00B41112">
        <w:rPr>
          <w:sz w:val="26"/>
          <w:szCs w:val="26"/>
          <w:rPrChange w:id="23072" w:author="Le Minh Nghia" w:date="2019-10-09T10:56:00Z">
            <w:rPr>
              <w:sz w:val="26"/>
              <w:szCs w:val="26"/>
            </w:rPr>
          </w:rPrChange>
        </w:rPr>
        <w:t>thì</w:t>
      </w:r>
      <w:proofErr w:type="spellEnd"/>
      <w:r w:rsidRPr="00B41112">
        <w:rPr>
          <w:sz w:val="26"/>
          <w:szCs w:val="26"/>
          <w:rPrChange w:id="23073" w:author="Le Minh Nghia" w:date="2019-10-09T10:56:00Z">
            <w:rPr>
              <w:sz w:val="26"/>
              <w:szCs w:val="26"/>
            </w:rPr>
          </w:rPrChange>
        </w:rPr>
        <w:t xml:space="preserve"> </w:t>
      </w:r>
      <w:proofErr w:type="spellStart"/>
      <w:r w:rsidRPr="00B41112">
        <w:rPr>
          <w:sz w:val="26"/>
          <w:szCs w:val="26"/>
          <w:rPrChange w:id="23074" w:author="Le Minh Nghia" w:date="2019-10-09T10:56:00Z">
            <w:rPr>
              <w:sz w:val="26"/>
              <w:szCs w:val="26"/>
            </w:rPr>
          </w:rPrChange>
        </w:rPr>
        <w:t>hệ</w:t>
      </w:r>
      <w:proofErr w:type="spellEnd"/>
      <w:r w:rsidRPr="00B41112">
        <w:rPr>
          <w:sz w:val="26"/>
          <w:szCs w:val="26"/>
          <w:rPrChange w:id="23075" w:author="Le Minh Nghia" w:date="2019-10-09T10:56:00Z">
            <w:rPr>
              <w:sz w:val="26"/>
              <w:szCs w:val="26"/>
            </w:rPr>
          </w:rPrChange>
        </w:rPr>
        <w:t xml:space="preserve"> </w:t>
      </w:r>
      <w:proofErr w:type="spellStart"/>
      <w:r w:rsidRPr="00B41112">
        <w:rPr>
          <w:sz w:val="26"/>
          <w:szCs w:val="26"/>
          <w:rPrChange w:id="23076" w:author="Le Minh Nghia" w:date="2019-10-09T10:56:00Z">
            <w:rPr>
              <w:sz w:val="26"/>
              <w:szCs w:val="26"/>
            </w:rPr>
          </w:rPrChange>
        </w:rPr>
        <w:t>thống</w:t>
      </w:r>
      <w:proofErr w:type="spellEnd"/>
      <w:r w:rsidRPr="00B41112">
        <w:rPr>
          <w:sz w:val="26"/>
          <w:szCs w:val="26"/>
          <w:rPrChange w:id="23077" w:author="Le Minh Nghia" w:date="2019-10-09T10:56:00Z">
            <w:rPr>
              <w:sz w:val="26"/>
              <w:szCs w:val="26"/>
            </w:rPr>
          </w:rPrChange>
        </w:rPr>
        <w:t xml:space="preserve"> </w:t>
      </w:r>
      <w:proofErr w:type="spellStart"/>
      <w:r w:rsidRPr="00B41112">
        <w:rPr>
          <w:sz w:val="26"/>
          <w:szCs w:val="26"/>
          <w:rPrChange w:id="23078" w:author="Le Minh Nghia" w:date="2019-10-09T10:56:00Z">
            <w:rPr>
              <w:sz w:val="26"/>
              <w:szCs w:val="26"/>
            </w:rPr>
          </w:rPrChange>
        </w:rPr>
        <w:t>sẽ</w:t>
      </w:r>
      <w:proofErr w:type="spellEnd"/>
      <w:r w:rsidRPr="00B41112">
        <w:rPr>
          <w:sz w:val="26"/>
          <w:szCs w:val="26"/>
          <w:rPrChange w:id="23079" w:author="Le Minh Nghia" w:date="2019-10-09T10:56:00Z">
            <w:rPr>
              <w:sz w:val="26"/>
              <w:szCs w:val="26"/>
            </w:rPr>
          </w:rPrChange>
        </w:rPr>
        <w:t xml:space="preserve"> </w:t>
      </w:r>
      <w:proofErr w:type="spellStart"/>
      <w:r w:rsidRPr="00B41112">
        <w:rPr>
          <w:sz w:val="26"/>
          <w:szCs w:val="26"/>
          <w:rPrChange w:id="23080" w:author="Le Minh Nghia" w:date="2019-10-09T10:56:00Z">
            <w:rPr>
              <w:sz w:val="26"/>
              <w:szCs w:val="26"/>
            </w:rPr>
          </w:rPrChange>
        </w:rPr>
        <w:t>lưu</w:t>
      </w:r>
      <w:proofErr w:type="spellEnd"/>
      <w:r w:rsidRPr="00B41112">
        <w:rPr>
          <w:sz w:val="26"/>
          <w:szCs w:val="26"/>
          <w:rPrChange w:id="23081" w:author="Le Minh Nghia" w:date="2019-10-09T10:56:00Z">
            <w:rPr>
              <w:sz w:val="26"/>
              <w:szCs w:val="26"/>
            </w:rPr>
          </w:rPrChange>
        </w:rPr>
        <w:t xml:space="preserve"> </w:t>
      </w:r>
      <w:proofErr w:type="spellStart"/>
      <w:r w:rsidRPr="00B41112">
        <w:rPr>
          <w:sz w:val="26"/>
          <w:szCs w:val="26"/>
          <w:rPrChange w:id="23082" w:author="Le Minh Nghia" w:date="2019-10-09T10:56:00Z">
            <w:rPr>
              <w:sz w:val="26"/>
              <w:szCs w:val="26"/>
            </w:rPr>
          </w:rPrChange>
        </w:rPr>
        <w:t>thông</w:t>
      </w:r>
      <w:proofErr w:type="spellEnd"/>
      <w:r w:rsidRPr="00B41112">
        <w:rPr>
          <w:sz w:val="26"/>
          <w:szCs w:val="26"/>
          <w:rPrChange w:id="23083" w:author="Le Minh Nghia" w:date="2019-10-09T10:56:00Z">
            <w:rPr>
              <w:sz w:val="26"/>
              <w:szCs w:val="26"/>
            </w:rPr>
          </w:rPrChange>
        </w:rPr>
        <w:t xml:space="preserve"> tin </w:t>
      </w:r>
      <w:proofErr w:type="spellStart"/>
      <w:r w:rsidRPr="00B41112">
        <w:rPr>
          <w:sz w:val="26"/>
          <w:szCs w:val="26"/>
          <w:rPrChange w:id="23084" w:author="Le Minh Nghia" w:date="2019-10-09T10:56:00Z">
            <w:rPr>
              <w:sz w:val="26"/>
              <w:szCs w:val="26"/>
            </w:rPr>
          </w:rPrChange>
        </w:rPr>
        <w:t>của</w:t>
      </w:r>
      <w:proofErr w:type="spellEnd"/>
      <w:r w:rsidRPr="00B41112">
        <w:rPr>
          <w:sz w:val="26"/>
          <w:szCs w:val="26"/>
          <w:rPrChange w:id="23085" w:author="Le Minh Nghia" w:date="2019-10-09T10:56:00Z">
            <w:rPr>
              <w:sz w:val="26"/>
              <w:szCs w:val="26"/>
            </w:rPr>
          </w:rPrChange>
        </w:rPr>
        <w:t xml:space="preserve"> </w:t>
      </w:r>
      <w:proofErr w:type="spellStart"/>
      <w:r w:rsidRPr="00B41112">
        <w:rPr>
          <w:sz w:val="26"/>
          <w:szCs w:val="26"/>
          <w:rPrChange w:id="23086" w:author="Le Minh Nghia" w:date="2019-10-09T10:56:00Z">
            <w:rPr>
              <w:sz w:val="26"/>
              <w:szCs w:val="26"/>
            </w:rPr>
          </w:rPrChange>
        </w:rPr>
        <w:t>giảng</w:t>
      </w:r>
      <w:proofErr w:type="spellEnd"/>
      <w:r w:rsidRPr="00B41112">
        <w:rPr>
          <w:sz w:val="26"/>
          <w:szCs w:val="26"/>
          <w:rPrChange w:id="23087" w:author="Le Minh Nghia" w:date="2019-10-09T10:56:00Z">
            <w:rPr>
              <w:sz w:val="26"/>
              <w:szCs w:val="26"/>
            </w:rPr>
          </w:rPrChange>
        </w:rPr>
        <w:t xml:space="preserve"> </w:t>
      </w:r>
      <w:proofErr w:type="spellStart"/>
      <w:r w:rsidRPr="00B41112">
        <w:rPr>
          <w:sz w:val="26"/>
          <w:szCs w:val="26"/>
          <w:rPrChange w:id="23088" w:author="Le Minh Nghia" w:date="2019-10-09T10:56:00Z">
            <w:rPr>
              <w:sz w:val="26"/>
              <w:szCs w:val="26"/>
            </w:rPr>
          </w:rPrChange>
        </w:rPr>
        <w:t>viên</w:t>
      </w:r>
      <w:proofErr w:type="spellEnd"/>
      <w:r w:rsidRPr="00B41112">
        <w:rPr>
          <w:sz w:val="26"/>
          <w:szCs w:val="26"/>
          <w:rPrChange w:id="23089" w:author="Le Minh Nghia" w:date="2019-10-09T10:56:00Z">
            <w:rPr>
              <w:sz w:val="26"/>
              <w:szCs w:val="26"/>
            </w:rPr>
          </w:rPrChange>
        </w:rPr>
        <w:t xml:space="preserve"> </w:t>
      </w:r>
      <w:proofErr w:type="spellStart"/>
      <w:r w:rsidRPr="00B41112">
        <w:rPr>
          <w:sz w:val="26"/>
          <w:szCs w:val="26"/>
          <w:rPrChange w:id="23090" w:author="Le Minh Nghia" w:date="2019-10-09T10:56:00Z">
            <w:rPr>
              <w:sz w:val="26"/>
              <w:szCs w:val="26"/>
            </w:rPr>
          </w:rPrChange>
        </w:rPr>
        <w:t>vừa</w:t>
      </w:r>
      <w:proofErr w:type="spellEnd"/>
      <w:r w:rsidRPr="00B41112">
        <w:rPr>
          <w:sz w:val="26"/>
          <w:szCs w:val="26"/>
          <w:rPrChange w:id="23091" w:author="Le Minh Nghia" w:date="2019-10-09T10:56:00Z">
            <w:rPr>
              <w:sz w:val="26"/>
              <w:szCs w:val="26"/>
            </w:rPr>
          </w:rPrChange>
        </w:rPr>
        <w:t xml:space="preserve"> </w:t>
      </w:r>
      <w:proofErr w:type="spellStart"/>
      <w:r w:rsidRPr="00B41112">
        <w:rPr>
          <w:sz w:val="26"/>
          <w:szCs w:val="26"/>
          <w:rPrChange w:id="23092" w:author="Le Minh Nghia" w:date="2019-10-09T10:56:00Z">
            <w:rPr>
              <w:sz w:val="26"/>
              <w:szCs w:val="26"/>
            </w:rPr>
          </w:rPrChange>
        </w:rPr>
        <w:t>nhập</w:t>
      </w:r>
      <w:proofErr w:type="spellEnd"/>
      <w:r w:rsidRPr="00B41112">
        <w:rPr>
          <w:sz w:val="26"/>
          <w:szCs w:val="26"/>
          <w:rPrChange w:id="23093" w:author="Le Minh Nghia" w:date="2019-10-09T10:56:00Z">
            <w:rPr>
              <w:sz w:val="26"/>
              <w:szCs w:val="26"/>
            </w:rPr>
          </w:rPrChange>
        </w:rPr>
        <w:t xml:space="preserve"> </w:t>
      </w:r>
      <w:proofErr w:type="spellStart"/>
      <w:r w:rsidRPr="00B41112">
        <w:rPr>
          <w:sz w:val="26"/>
          <w:szCs w:val="26"/>
          <w:rPrChange w:id="23094" w:author="Le Minh Nghia" w:date="2019-10-09T10:56:00Z">
            <w:rPr>
              <w:sz w:val="26"/>
              <w:szCs w:val="26"/>
            </w:rPr>
          </w:rPrChange>
        </w:rPr>
        <w:t>vào</w:t>
      </w:r>
      <w:proofErr w:type="spellEnd"/>
      <w:r w:rsidRPr="00B41112">
        <w:rPr>
          <w:sz w:val="26"/>
          <w:szCs w:val="26"/>
          <w:rPrChange w:id="23095" w:author="Le Minh Nghia" w:date="2019-10-09T10:56:00Z">
            <w:rPr>
              <w:sz w:val="26"/>
              <w:szCs w:val="26"/>
            </w:rPr>
          </w:rPrChange>
        </w:rPr>
        <w:t xml:space="preserve"> </w:t>
      </w:r>
      <w:proofErr w:type="spellStart"/>
      <w:r w:rsidRPr="00B41112">
        <w:rPr>
          <w:sz w:val="26"/>
          <w:szCs w:val="26"/>
          <w:rPrChange w:id="23096" w:author="Le Minh Nghia" w:date="2019-10-09T10:56:00Z">
            <w:rPr>
              <w:sz w:val="26"/>
              <w:szCs w:val="26"/>
            </w:rPr>
          </w:rPrChange>
        </w:rPr>
        <w:t>cơ</w:t>
      </w:r>
      <w:proofErr w:type="spellEnd"/>
      <w:r w:rsidRPr="00B41112">
        <w:rPr>
          <w:sz w:val="26"/>
          <w:szCs w:val="26"/>
          <w:rPrChange w:id="23097" w:author="Le Minh Nghia" w:date="2019-10-09T10:56:00Z">
            <w:rPr>
              <w:sz w:val="26"/>
              <w:szCs w:val="26"/>
            </w:rPr>
          </w:rPrChange>
        </w:rPr>
        <w:t xml:space="preserve"> </w:t>
      </w:r>
      <w:proofErr w:type="spellStart"/>
      <w:r w:rsidRPr="00B41112">
        <w:rPr>
          <w:sz w:val="26"/>
          <w:szCs w:val="26"/>
          <w:rPrChange w:id="23098" w:author="Le Minh Nghia" w:date="2019-10-09T10:56:00Z">
            <w:rPr>
              <w:sz w:val="26"/>
              <w:szCs w:val="26"/>
            </w:rPr>
          </w:rPrChange>
        </w:rPr>
        <w:t>sở</w:t>
      </w:r>
      <w:proofErr w:type="spellEnd"/>
      <w:r w:rsidRPr="00B41112">
        <w:rPr>
          <w:sz w:val="26"/>
          <w:szCs w:val="26"/>
          <w:rPrChange w:id="23099" w:author="Le Minh Nghia" w:date="2019-10-09T10:56:00Z">
            <w:rPr>
              <w:sz w:val="26"/>
              <w:szCs w:val="26"/>
            </w:rPr>
          </w:rPrChange>
        </w:rPr>
        <w:t xml:space="preserve"> </w:t>
      </w:r>
      <w:proofErr w:type="spellStart"/>
      <w:r w:rsidRPr="00B41112">
        <w:rPr>
          <w:sz w:val="26"/>
          <w:szCs w:val="26"/>
          <w:rPrChange w:id="23100" w:author="Le Minh Nghia" w:date="2019-10-09T10:56:00Z">
            <w:rPr>
              <w:sz w:val="26"/>
              <w:szCs w:val="26"/>
            </w:rPr>
          </w:rPrChange>
        </w:rPr>
        <w:t>dữ</w:t>
      </w:r>
      <w:proofErr w:type="spellEnd"/>
      <w:r w:rsidRPr="00B41112">
        <w:rPr>
          <w:sz w:val="26"/>
          <w:szCs w:val="26"/>
          <w:rPrChange w:id="23101" w:author="Le Minh Nghia" w:date="2019-10-09T10:56:00Z">
            <w:rPr>
              <w:sz w:val="26"/>
              <w:szCs w:val="26"/>
            </w:rPr>
          </w:rPrChange>
        </w:rPr>
        <w:t xml:space="preserve"> </w:t>
      </w:r>
      <w:proofErr w:type="spellStart"/>
      <w:r w:rsidRPr="00B41112">
        <w:rPr>
          <w:sz w:val="26"/>
          <w:szCs w:val="26"/>
          <w:rPrChange w:id="23102" w:author="Le Minh Nghia" w:date="2019-10-09T10:56:00Z">
            <w:rPr>
              <w:sz w:val="26"/>
              <w:szCs w:val="26"/>
            </w:rPr>
          </w:rPrChange>
        </w:rPr>
        <w:t>liệu</w:t>
      </w:r>
      <w:proofErr w:type="spellEnd"/>
      <w:r w:rsidRPr="00B41112">
        <w:rPr>
          <w:sz w:val="26"/>
          <w:szCs w:val="26"/>
          <w:rPrChange w:id="23103" w:author="Le Minh Nghia" w:date="2019-10-09T10:56:00Z">
            <w:rPr>
              <w:sz w:val="26"/>
              <w:szCs w:val="26"/>
            </w:rPr>
          </w:rPrChange>
        </w:rPr>
        <w:t xml:space="preserve"> </w:t>
      </w:r>
      <w:proofErr w:type="spellStart"/>
      <w:r w:rsidRPr="00B41112">
        <w:rPr>
          <w:sz w:val="26"/>
          <w:szCs w:val="26"/>
          <w:rPrChange w:id="23104" w:author="Le Minh Nghia" w:date="2019-10-09T10:56:00Z">
            <w:rPr>
              <w:sz w:val="26"/>
              <w:szCs w:val="26"/>
            </w:rPr>
          </w:rPrChange>
        </w:rPr>
        <w:t>của</w:t>
      </w:r>
      <w:proofErr w:type="spellEnd"/>
      <w:r w:rsidRPr="00B41112">
        <w:rPr>
          <w:sz w:val="26"/>
          <w:szCs w:val="26"/>
          <w:rPrChange w:id="23105" w:author="Le Minh Nghia" w:date="2019-10-09T10:56:00Z">
            <w:rPr>
              <w:sz w:val="26"/>
              <w:szCs w:val="26"/>
            </w:rPr>
          </w:rPrChange>
        </w:rPr>
        <w:t xml:space="preserve"> </w:t>
      </w:r>
      <w:proofErr w:type="spellStart"/>
      <w:r w:rsidRPr="00B41112">
        <w:rPr>
          <w:sz w:val="26"/>
          <w:szCs w:val="26"/>
          <w:rPrChange w:id="23106" w:author="Le Minh Nghia" w:date="2019-10-09T10:56:00Z">
            <w:rPr>
              <w:sz w:val="26"/>
              <w:szCs w:val="26"/>
            </w:rPr>
          </w:rPrChange>
        </w:rPr>
        <w:t>hệ</w:t>
      </w:r>
      <w:proofErr w:type="spellEnd"/>
      <w:r w:rsidRPr="00B41112">
        <w:rPr>
          <w:sz w:val="26"/>
          <w:szCs w:val="26"/>
          <w:rPrChange w:id="23107" w:author="Le Minh Nghia" w:date="2019-10-09T10:56:00Z">
            <w:rPr>
              <w:sz w:val="26"/>
              <w:szCs w:val="26"/>
            </w:rPr>
          </w:rPrChange>
        </w:rPr>
        <w:t xml:space="preserve"> </w:t>
      </w:r>
      <w:proofErr w:type="spellStart"/>
      <w:r w:rsidRPr="00B41112">
        <w:rPr>
          <w:sz w:val="26"/>
          <w:szCs w:val="26"/>
          <w:rPrChange w:id="23108" w:author="Le Minh Nghia" w:date="2019-10-09T10:56:00Z">
            <w:rPr>
              <w:sz w:val="26"/>
              <w:szCs w:val="26"/>
            </w:rPr>
          </w:rPrChange>
        </w:rPr>
        <w:t>thống</w:t>
      </w:r>
      <w:proofErr w:type="spellEnd"/>
      <w:r w:rsidRPr="00B41112">
        <w:rPr>
          <w:sz w:val="26"/>
          <w:szCs w:val="26"/>
          <w:rPrChange w:id="23109" w:author="Le Minh Nghia" w:date="2019-10-09T10:56:00Z">
            <w:rPr>
              <w:sz w:val="26"/>
              <w:szCs w:val="26"/>
            </w:rPr>
          </w:rPrChange>
        </w:rPr>
        <w:t>.</w:t>
      </w:r>
    </w:p>
    <w:p w:rsidR="00171D9D" w:rsidRPr="00B41112" w:rsidRDefault="00171D9D" w:rsidP="002D2F91">
      <w:pPr>
        <w:rPr>
          <w:sz w:val="26"/>
          <w:szCs w:val="26"/>
          <w:rPrChange w:id="23110" w:author="Le Minh Nghia" w:date="2019-10-09T10:56:00Z">
            <w:rPr>
              <w:sz w:val="26"/>
              <w:szCs w:val="26"/>
            </w:rPr>
          </w:rPrChange>
        </w:rPr>
      </w:pPr>
      <w:r w:rsidRPr="00B41112">
        <w:rPr>
          <w:noProof/>
          <w:sz w:val="26"/>
          <w:szCs w:val="26"/>
          <w:rPrChange w:id="23111" w:author="Le Minh Nghia" w:date="2019-10-09T10:56:00Z">
            <w:rPr>
              <w:noProof/>
            </w:rPr>
          </w:rPrChange>
        </w:rPr>
        <w:lastRenderedPageBreak/>
        <w:drawing>
          <wp:inline distT="0" distB="0" distL="0" distR="0" wp14:anchorId="6318F638" wp14:editId="3A9C6104">
            <wp:extent cx="5972175" cy="53924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5392420"/>
                    </a:xfrm>
                    <a:prstGeom prst="rect">
                      <a:avLst/>
                    </a:prstGeom>
                  </pic:spPr>
                </pic:pic>
              </a:graphicData>
            </a:graphic>
          </wp:inline>
        </w:drawing>
      </w:r>
    </w:p>
    <w:p w:rsidR="00171D9D" w:rsidRPr="00B41112" w:rsidRDefault="00171D9D" w:rsidP="00171D9D">
      <w:pPr>
        <w:jc w:val="center"/>
        <w:rPr>
          <w:i/>
          <w:sz w:val="26"/>
          <w:szCs w:val="26"/>
          <w:rPrChange w:id="23112" w:author="Le Minh Nghia" w:date="2019-10-09T10:56:00Z">
            <w:rPr>
              <w:i/>
              <w:sz w:val="26"/>
              <w:szCs w:val="26"/>
            </w:rPr>
          </w:rPrChange>
        </w:rPr>
      </w:pPr>
      <w:proofErr w:type="spellStart"/>
      <w:r w:rsidRPr="00B41112">
        <w:rPr>
          <w:i/>
          <w:sz w:val="26"/>
          <w:szCs w:val="26"/>
          <w:rPrChange w:id="23113" w:author="Le Minh Nghia" w:date="2019-10-09T10:56:00Z">
            <w:rPr>
              <w:i/>
              <w:sz w:val="26"/>
              <w:szCs w:val="26"/>
            </w:rPr>
          </w:rPrChange>
        </w:rPr>
        <w:t>Hình</w:t>
      </w:r>
      <w:proofErr w:type="spellEnd"/>
      <w:r w:rsidRPr="00B41112">
        <w:rPr>
          <w:i/>
          <w:sz w:val="26"/>
          <w:szCs w:val="26"/>
          <w:rPrChange w:id="23114" w:author="Le Minh Nghia" w:date="2019-10-09T10:56:00Z">
            <w:rPr>
              <w:i/>
              <w:sz w:val="26"/>
              <w:szCs w:val="26"/>
            </w:rPr>
          </w:rPrChange>
        </w:rPr>
        <w:t xml:space="preserve"> 4.b.3.2. </w:t>
      </w:r>
      <w:proofErr w:type="spellStart"/>
      <w:r w:rsidRPr="00B41112">
        <w:rPr>
          <w:i/>
          <w:sz w:val="26"/>
          <w:szCs w:val="26"/>
          <w:rPrChange w:id="23115" w:author="Le Minh Nghia" w:date="2019-10-09T10:56:00Z">
            <w:rPr>
              <w:i/>
              <w:sz w:val="26"/>
              <w:szCs w:val="26"/>
            </w:rPr>
          </w:rPrChange>
        </w:rPr>
        <w:t>Giao</w:t>
      </w:r>
      <w:proofErr w:type="spellEnd"/>
      <w:r w:rsidRPr="00B41112">
        <w:rPr>
          <w:i/>
          <w:sz w:val="26"/>
          <w:szCs w:val="26"/>
          <w:rPrChange w:id="23116" w:author="Le Minh Nghia" w:date="2019-10-09T10:56:00Z">
            <w:rPr>
              <w:i/>
              <w:sz w:val="26"/>
              <w:szCs w:val="26"/>
            </w:rPr>
          </w:rPrChange>
        </w:rPr>
        <w:t xml:space="preserve"> </w:t>
      </w:r>
      <w:proofErr w:type="spellStart"/>
      <w:r w:rsidRPr="00B41112">
        <w:rPr>
          <w:i/>
          <w:sz w:val="26"/>
          <w:szCs w:val="26"/>
          <w:rPrChange w:id="23117" w:author="Le Minh Nghia" w:date="2019-10-09T10:56:00Z">
            <w:rPr>
              <w:i/>
              <w:sz w:val="26"/>
              <w:szCs w:val="26"/>
            </w:rPr>
          </w:rPrChange>
        </w:rPr>
        <w:t>diện</w:t>
      </w:r>
      <w:proofErr w:type="spellEnd"/>
      <w:r w:rsidRPr="00B41112">
        <w:rPr>
          <w:i/>
          <w:sz w:val="26"/>
          <w:szCs w:val="26"/>
          <w:rPrChange w:id="23118" w:author="Le Minh Nghia" w:date="2019-10-09T10:56:00Z">
            <w:rPr>
              <w:i/>
              <w:sz w:val="26"/>
              <w:szCs w:val="26"/>
            </w:rPr>
          </w:rPrChange>
        </w:rPr>
        <w:t xml:space="preserve"> </w:t>
      </w:r>
      <w:proofErr w:type="spellStart"/>
      <w:r w:rsidRPr="00B41112">
        <w:rPr>
          <w:i/>
          <w:sz w:val="26"/>
          <w:szCs w:val="26"/>
          <w:rPrChange w:id="23119" w:author="Le Minh Nghia" w:date="2019-10-09T10:56:00Z">
            <w:rPr>
              <w:i/>
              <w:sz w:val="26"/>
              <w:szCs w:val="26"/>
            </w:rPr>
          </w:rPrChange>
        </w:rPr>
        <w:t>thêm</w:t>
      </w:r>
      <w:proofErr w:type="spellEnd"/>
      <w:r w:rsidRPr="00B41112">
        <w:rPr>
          <w:i/>
          <w:sz w:val="26"/>
          <w:szCs w:val="26"/>
          <w:rPrChange w:id="23120" w:author="Le Minh Nghia" w:date="2019-10-09T10:56:00Z">
            <w:rPr>
              <w:i/>
              <w:sz w:val="26"/>
              <w:szCs w:val="26"/>
            </w:rPr>
          </w:rPrChange>
        </w:rPr>
        <w:t xml:space="preserve"> </w:t>
      </w:r>
      <w:proofErr w:type="spellStart"/>
      <w:r w:rsidRPr="00B41112">
        <w:rPr>
          <w:i/>
          <w:sz w:val="26"/>
          <w:szCs w:val="26"/>
          <w:rPrChange w:id="23121" w:author="Le Minh Nghia" w:date="2019-10-09T10:56:00Z">
            <w:rPr>
              <w:i/>
              <w:sz w:val="26"/>
              <w:szCs w:val="26"/>
            </w:rPr>
          </w:rPrChange>
        </w:rPr>
        <w:t>thông</w:t>
      </w:r>
      <w:proofErr w:type="spellEnd"/>
      <w:r w:rsidRPr="00B41112">
        <w:rPr>
          <w:i/>
          <w:sz w:val="26"/>
          <w:szCs w:val="26"/>
          <w:rPrChange w:id="23122" w:author="Le Minh Nghia" w:date="2019-10-09T10:56:00Z">
            <w:rPr>
              <w:i/>
              <w:sz w:val="26"/>
              <w:szCs w:val="26"/>
            </w:rPr>
          </w:rPrChange>
        </w:rPr>
        <w:t xml:space="preserve"> tin </w:t>
      </w:r>
      <w:proofErr w:type="spellStart"/>
      <w:r w:rsidRPr="00B41112">
        <w:rPr>
          <w:i/>
          <w:sz w:val="26"/>
          <w:szCs w:val="26"/>
          <w:rPrChange w:id="23123" w:author="Le Minh Nghia" w:date="2019-10-09T10:56:00Z">
            <w:rPr>
              <w:i/>
              <w:sz w:val="26"/>
              <w:szCs w:val="26"/>
            </w:rPr>
          </w:rPrChange>
        </w:rPr>
        <w:t>giảng</w:t>
      </w:r>
      <w:proofErr w:type="spellEnd"/>
      <w:r w:rsidRPr="00B41112">
        <w:rPr>
          <w:i/>
          <w:sz w:val="26"/>
          <w:szCs w:val="26"/>
          <w:rPrChange w:id="23124" w:author="Le Minh Nghia" w:date="2019-10-09T10:56:00Z">
            <w:rPr>
              <w:i/>
              <w:sz w:val="26"/>
              <w:szCs w:val="26"/>
            </w:rPr>
          </w:rPrChange>
        </w:rPr>
        <w:t xml:space="preserve"> </w:t>
      </w:r>
      <w:proofErr w:type="spellStart"/>
      <w:r w:rsidRPr="00B41112">
        <w:rPr>
          <w:i/>
          <w:sz w:val="26"/>
          <w:szCs w:val="26"/>
          <w:rPrChange w:id="23125" w:author="Le Minh Nghia" w:date="2019-10-09T10:56:00Z">
            <w:rPr>
              <w:i/>
              <w:sz w:val="26"/>
              <w:szCs w:val="26"/>
            </w:rPr>
          </w:rPrChange>
        </w:rPr>
        <w:t>viên</w:t>
      </w:r>
      <w:proofErr w:type="spellEnd"/>
    </w:p>
    <w:p w:rsidR="00171D9D" w:rsidRPr="00B41112" w:rsidRDefault="00171D9D">
      <w:pPr>
        <w:pStyle w:val="ListParagraph"/>
        <w:ind w:left="0"/>
        <w:rPr>
          <w:sz w:val="26"/>
          <w:szCs w:val="26"/>
          <w:rPrChange w:id="23126" w:author="Le Minh Nghia" w:date="2019-10-09T10:56:00Z">
            <w:rPr>
              <w:sz w:val="26"/>
              <w:szCs w:val="26"/>
            </w:rPr>
          </w:rPrChange>
        </w:rPr>
        <w:pPrChange w:id="23127" w:author="Le Minh Nghia" w:date="2019-10-09T10:35:00Z">
          <w:pPr>
            <w:pStyle w:val="ListParagraph"/>
          </w:pPr>
        </w:pPrChange>
      </w:pPr>
      <w:proofErr w:type="spellStart"/>
      <w:r w:rsidRPr="00B41112">
        <w:rPr>
          <w:b/>
          <w:sz w:val="26"/>
          <w:szCs w:val="26"/>
          <w:rPrChange w:id="23128" w:author="Le Minh Nghia" w:date="2019-10-09T10:56:00Z">
            <w:rPr>
              <w:b/>
              <w:sz w:val="26"/>
              <w:szCs w:val="26"/>
            </w:rPr>
          </w:rPrChange>
        </w:rPr>
        <w:t>Phần</w:t>
      </w:r>
      <w:proofErr w:type="spellEnd"/>
      <w:r w:rsidRPr="00B41112">
        <w:rPr>
          <w:b/>
          <w:sz w:val="26"/>
          <w:szCs w:val="26"/>
          <w:rPrChange w:id="23129" w:author="Le Minh Nghia" w:date="2019-10-09T10:56:00Z">
            <w:rPr>
              <w:b/>
              <w:sz w:val="26"/>
              <w:szCs w:val="26"/>
            </w:rPr>
          </w:rPrChange>
        </w:rPr>
        <w:t xml:space="preserve"> </w:t>
      </w:r>
      <w:proofErr w:type="spellStart"/>
      <w:r w:rsidRPr="00B41112">
        <w:rPr>
          <w:b/>
          <w:sz w:val="26"/>
          <w:szCs w:val="26"/>
          <w:rPrChange w:id="23130" w:author="Le Minh Nghia" w:date="2019-10-09T10:56:00Z">
            <w:rPr>
              <w:b/>
              <w:sz w:val="26"/>
              <w:szCs w:val="26"/>
            </w:rPr>
          </w:rPrChange>
        </w:rPr>
        <w:t>xuất</w:t>
      </w:r>
      <w:proofErr w:type="spellEnd"/>
      <w:r w:rsidRPr="00B41112">
        <w:rPr>
          <w:b/>
          <w:sz w:val="26"/>
          <w:szCs w:val="26"/>
          <w:rPrChange w:id="23131" w:author="Le Minh Nghia" w:date="2019-10-09T10:56:00Z">
            <w:rPr>
              <w:b/>
              <w:sz w:val="26"/>
              <w:szCs w:val="26"/>
            </w:rPr>
          </w:rPrChange>
        </w:rPr>
        <w:t xml:space="preserve"> file: </w:t>
      </w:r>
      <w:proofErr w:type="spellStart"/>
      <w:r w:rsidRPr="00B41112">
        <w:rPr>
          <w:sz w:val="26"/>
          <w:szCs w:val="26"/>
          <w:rPrChange w:id="23132" w:author="Le Minh Nghia" w:date="2019-10-09T10:56:00Z">
            <w:rPr>
              <w:sz w:val="26"/>
              <w:szCs w:val="26"/>
            </w:rPr>
          </w:rPrChange>
        </w:rPr>
        <w:t>chức</w:t>
      </w:r>
      <w:proofErr w:type="spellEnd"/>
      <w:r w:rsidRPr="00B41112">
        <w:rPr>
          <w:sz w:val="26"/>
          <w:szCs w:val="26"/>
          <w:rPrChange w:id="23133" w:author="Le Minh Nghia" w:date="2019-10-09T10:56:00Z">
            <w:rPr>
              <w:sz w:val="26"/>
              <w:szCs w:val="26"/>
            </w:rPr>
          </w:rPrChange>
        </w:rPr>
        <w:t xml:space="preserve"> </w:t>
      </w:r>
      <w:proofErr w:type="spellStart"/>
      <w:r w:rsidRPr="00B41112">
        <w:rPr>
          <w:sz w:val="26"/>
          <w:szCs w:val="26"/>
          <w:rPrChange w:id="23134" w:author="Le Minh Nghia" w:date="2019-10-09T10:56:00Z">
            <w:rPr>
              <w:sz w:val="26"/>
              <w:szCs w:val="26"/>
            </w:rPr>
          </w:rPrChange>
        </w:rPr>
        <w:t>năng</w:t>
      </w:r>
      <w:proofErr w:type="spellEnd"/>
      <w:r w:rsidRPr="00B41112">
        <w:rPr>
          <w:b/>
          <w:sz w:val="26"/>
          <w:szCs w:val="26"/>
          <w:rPrChange w:id="23135" w:author="Le Minh Nghia" w:date="2019-10-09T10:56:00Z">
            <w:rPr>
              <w:b/>
              <w:sz w:val="26"/>
              <w:szCs w:val="26"/>
            </w:rPr>
          </w:rPrChange>
        </w:rPr>
        <w:t xml:space="preserve"> </w:t>
      </w:r>
      <w:proofErr w:type="spellStart"/>
      <w:r w:rsidRPr="00B41112">
        <w:rPr>
          <w:sz w:val="26"/>
          <w:szCs w:val="26"/>
          <w:rPrChange w:id="23136" w:author="Le Minh Nghia" w:date="2019-10-09T10:56:00Z">
            <w:rPr>
              <w:sz w:val="26"/>
              <w:szCs w:val="26"/>
            </w:rPr>
          </w:rPrChange>
        </w:rPr>
        <w:t>xuất</w:t>
      </w:r>
      <w:proofErr w:type="spellEnd"/>
      <w:r w:rsidRPr="00B41112">
        <w:rPr>
          <w:sz w:val="26"/>
          <w:szCs w:val="26"/>
          <w:rPrChange w:id="23137" w:author="Le Minh Nghia" w:date="2019-10-09T10:56:00Z">
            <w:rPr>
              <w:sz w:val="26"/>
              <w:szCs w:val="26"/>
            </w:rPr>
          </w:rPrChange>
        </w:rPr>
        <w:t xml:space="preserve"> file bao </w:t>
      </w:r>
      <w:proofErr w:type="spellStart"/>
      <w:r w:rsidRPr="00B41112">
        <w:rPr>
          <w:sz w:val="26"/>
          <w:szCs w:val="26"/>
          <w:rPrChange w:id="23138" w:author="Le Minh Nghia" w:date="2019-10-09T10:56:00Z">
            <w:rPr>
              <w:sz w:val="26"/>
              <w:szCs w:val="26"/>
            </w:rPr>
          </w:rPrChange>
        </w:rPr>
        <w:t>gồm</w:t>
      </w:r>
      <w:proofErr w:type="spellEnd"/>
      <w:r w:rsidRPr="00B41112">
        <w:rPr>
          <w:sz w:val="26"/>
          <w:szCs w:val="26"/>
          <w:rPrChange w:id="23139" w:author="Le Minh Nghia" w:date="2019-10-09T10:56:00Z">
            <w:rPr>
              <w:sz w:val="26"/>
              <w:szCs w:val="26"/>
            </w:rPr>
          </w:rPrChange>
        </w:rPr>
        <w:t xml:space="preserve"> </w:t>
      </w:r>
      <w:proofErr w:type="spellStart"/>
      <w:r w:rsidRPr="00B41112">
        <w:rPr>
          <w:sz w:val="26"/>
          <w:szCs w:val="26"/>
          <w:rPrChange w:id="23140" w:author="Le Minh Nghia" w:date="2019-10-09T10:56:00Z">
            <w:rPr>
              <w:sz w:val="26"/>
              <w:szCs w:val="26"/>
            </w:rPr>
          </w:rPrChange>
        </w:rPr>
        <w:t>các</w:t>
      </w:r>
      <w:proofErr w:type="spellEnd"/>
      <w:r w:rsidRPr="00B41112">
        <w:rPr>
          <w:sz w:val="26"/>
          <w:szCs w:val="26"/>
          <w:rPrChange w:id="23141" w:author="Le Minh Nghia" w:date="2019-10-09T10:56:00Z">
            <w:rPr>
              <w:sz w:val="26"/>
              <w:szCs w:val="26"/>
            </w:rPr>
          </w:rPrChange>
        </w:rPr>
        <w:t xml:space="preserve"> </w:t>
      </w:r>
      <w:proofErr w:type="spellStart"/>
      <w:r w:rsidRPr="00B41112">
        <w:rPr>
          <w:sz w:val="26"/>
          <w:szCs w:val="26"/>
          <w:rPrChange w:id="23142" w:author="Le Minh Nghia" w:date="2019-10-09T10:56:00Z">
            <w:rPr>
              <w:sz w:val="26"/>
              <w:szCs w:val="26"/>
            </w:rPr>
          </w:rPrChange>
        </w:rPr>
        <w:t>loại</w:t>
      </w:r>
      <w:proofErr w:type="spellEnd"/>
      <w:r w:rsidRPr="00B41112">
        <w:rPr>
          <w:sz w:val="26"/>
          <w:szCs w:val="26"/>
          <w:rPrChange w:id="23143" w:author="Le Minh Nghia" w:date="2019-10-09T10:56:00Z">
            <w:rPr>
              <w:sz w:val="26"/>
              <w:szCs w:val="26"/>
            </w:rPr>
          </w:rPrChange>
        </w:rPr>
        <w:t xml:space="preserve"> </w:t>
      </w:r>
      <w:proofErr w:type="spellStart"/>
      <w:r w:rsidRPr="00B41112">
        <w:rPr>
          <w:sz w:val="26"/>
          <w:szCs w:val="26"/>
          <w:rPrChange w:id="23144" w:author="Le Minh Nghia" w:date="2019-10-09T10:56:00Z">
            <w:rPr>
              <w:sz w:val="26"/>
              <w:szCs w:val="26"/>
            </w:rPr>
          </w:rPrChange>
        </w:rPr>
        <w:t>như</w:t>
      </w:r>
      <w:proofErr w:type="spellEnd"/>
      <w:r w:rsidRPr="00B41112">
        <w:rPr>
          <w:sz w:val="26"/>
          <w:szCs w:val="26"/>
          <w:rPrChange w:id="23145" w:author="Le Minh Nghia" w:date="2019-10-09T10:56:00Z">
            <w:rPr>
              <w:sz w:val="26"/>
              <w:szCs w:val="26"/>
            </w:rPr>
          </w:rPrChange>
        </w:rPr>
        <w:t xml:space="preserve">: </w:t>
      </w:r>
      <w:proofErr w:type="spellStart"/>
      <w:r w:rsidRPr="00B41112">
        <w:rPr>
          <w:sz w:val="26"/>
          <w:szCs w:val="26"/>
          <w:rPrChange w:id="23146" w:author="Le Minh Nghia" w:date="2019-10-09T10:56:00Z">
            <w:rPr>
              <w:sz w:val="26"/>
              <w:szCs w:val="26"/>
            </w:rPr>
          </w:rPrChange>
        </w:rPr>
        <w:t>xuất</w:t>
      </w:r>
      <w:proofErr w:type="spellEnd"/>
      <w:r w:rsidRPr="00B41112">
        <w:rPr>
          <w:sz w:val="26"/>
          <w:szCs w:val="26"/>
          <w:rPrChange w:id="23147" w:author="Le Minh Nghia" w:date="2019-10-09T10:56:00Z">
            <w:rPr>
              <w:sz w:val="26"/>
              <w:szCs w:val="26"/>
            </w:rPr>
          </w:rPrChange>
        </w:rPr>
        <w:t xml:space="preserve"> file CSV, Excel, PDF </w:t>
      </w:r>
      <w:proofErr w:type="spellStart"/>
      <w:r w:rsidRPr="00B41112">
        <w:rPr>
          <w:sz w:val="26"/>
          <w:szCs w:val="26"/>
          <w:rPrChange w:id="23148" w:author="Le Minh Nghia" w:date="2019-10-09T10:56:00Z">
            <w:rPr>
              <w:sz w:val="26"/>
              <w:szCs w:val="26"/>
            </w:rPr>
          </w:rPrChange>
        </w:rPr>
        <w:t>và</w:t>
      </w:r>
      <w:proofErr w:type="spellEnd"/>
      <w:r w:rsidRPr="00B41112">
        <w:rPr>
          <w:sz w:val="26"/>
          <w:szCs w:val="26"/>
          <w:rPrChange w:id="23149" w:author="Le Minh Nghia" w:date="2019-10-09T10:56:00Z">
            <w:rPr>
              <w:sz w:val="26"/>
              <w:szCs w:val="26"/>
            </w:rPr>
          </w:rPrChange>
        </w:rPr>
        <w:t xml:space="preserve"> </w:t>
      </w:r>
      <w:proofErr w:type="spellStart"/>
      <w:r w:rsidRPr="00B41112">
        <w:rPr>
          <w:sz w:val="26"/>
          <w:szCs w:val="26"/>
          <w:rPrChange w:id="23150" w:author="Le Minh Nghia" w:date="2019-10-09T10:56:00Z">
            <w:rPr>
              <w:sz w:val="26"/>
              <w:szCs w:val="26"/>
            </w:rPr>
          </w:rPrChange>
        </w:rPr>
        <w:t>có</w:t>
      </w:r>
      <w:proofErr w:type="spellEnd"/>
      <w:r w:rsidRPr="00B41112">
        <w:rPr>
          <w:sz w:val="26"/>
          <w:szCs w:val="26"/>
          <w:rPrChange w:id="23151" w:author="Le Minh Nghia" w:date="2019-10-09T10:56:00Z">
            <w:rPr>
              <w:sz w:val="26"/>
              <w:szCs w:val="26"/>
            </w:rPr>
          </w:rPrChange>
        </w:rPr>
        <w:t xml:space="preserve"> </w:t>
      </w:r>
      <w:proofErr w:type="spellStart"/>
      <w:r w:rsidRPr="00B41112">
        <w:rPr>
          <w:sz w:val="26"/>
          <w:szCs w:val="26"/>
          <w:rPrChange w:id="23152" w:author="Le Minh Nghia" w:date="2019-10-09T10:56:00Z">
            <w:rPr>
              <w:sz w:val="26"/>
              <w:szCs w:val="26"/>
            </w:rPr>
          </w:rPrChange>
        </w:rPr>
        <w:t>hai</w:t>
      </w:r>
      <w:proofErr w:type="spellEnd"/>
      <w:r w:rsidRPr="00B41112">
        <w:rPr>
          <w:sz w:val="26"/>
          <w:szCs w:val="26"/>
          <w:rPrChange w:id="23153" w:author="Le Minh Nghia" w:date="2019-10-09T10:56:00Z">
            <w:rPr>
              <w:sz w:val="26"/>
              <w:szCs w:val="26"/>
            </w:rPr>
          </w:rPrChange>
        </w:rPr>
        <w:t xml:space="preserve"> </w:t>
      </w:r>
      <w:proofErr w:type="spellStart"/>
      <w:r w:rsidRPr="00B41112">
        <w:rPr>
          <w:sz w:val="26"/>
          <w:szCs w:val="26"/>
          <w:rPrChange w:id="23154" w:author="Le Minh Nghia" w:date="2019-10-09T10:56:00Z">
            <w:rPr>
              <w:sz w:val="26"/>
              <w:szCs w:val="26"/>
            </w:rPr>
          </w:rPrChange>
        </w:rPr>
        <w:t>chức</w:t>
      </w:r>
      <w:proofErr w:type="spellEnd"/>
      <w:r w:rsidRPr="00B41112">
        <w:rPr>
          <w:sz w:val="26"/>
          <w:szCs w:val="26"/>
          <w:rPrChange w:id="23155" w:author="Le Minh Nghia" w:date="2019-10-09T10:56:00Z">
            <w:rPr>
              <w:sz w:val="26"/>
              <w:szCs w:val="26"/>
            </w:rPr>
          </w:rPrChange>
        </w:rPr>
        <w:t xml:space="preserve"> </w:t>
      </w:r>
      <w:proofErr w:type="spellStart"/>
      <w:r w:rsidRPr="00B41112">
        <w:rPr>
          <w:sz w:val="26"/>
          <w:szCs w:val="26"/>
          <w:rPrChange w:id="23156" w:author="Le Minh Nghia" w:date="2019-10-09T10:56:00Z">
            <w:rPr>
              <w:sz w:val="26"/>
              <w:szCs w:val="26"/>
            </w:rPr>
          </w:rPrChange>
        </w:rPr>
        <w:t>năng</w:t>
      </w:r>
      <w:proofErr w:type="spellEnd"/>
      <w:r w:rsidRPr="00B41112">
        <w:rPr>
          <w:sz w:val="26"/>
          <w:szCs w:val="26"/>
          <w:rPrChange w:id="23157" w:author="Le Minh Nghia" w:date="2019-10-09T10:56:00Z">
            <w:rPr>
              <w:sz w:val="26"/>
              <w:szCs w:val="26"/>
            </w:rPr>
          </w:rPrChange>
        </w:rPr>
        <w:t xml:space="preserve"> </w:t>
      </w:r>
      <w:proofErr w:type="spellStart"/>
      <w:r w:rsidRPr="00B41112">
        <w:rPr>
          <w:sz w:val="26"/>
          <w:szCs w:val="26"/>
          <w:rPrChange w:id="23158" w:author="Le Minh Nghia" w:date="2019-10-09T10:56:00Z">
            <w:rPr>
              <w:sz w:val="26"/>
              <w:szCs w:val="26"/>
            </w:rPr>
          </w:rPrChange>
        </w:rPr>
        <w:t>khác</w:t>
      </w:r>
      <w:proofErr w:type="spellEnd"/>
      <w:r w:rsidRPr="00B41112">
        <w:rPr>
          <w:sz w:val="26"/>
          <w:szCs w:val="26"/>
          <w:rPrChange w:id="23159" w:author="Le Minh Nghia" w:date="2019-10-09T10:56:00Z">
            <w:rPr>
              <w:sz w:val="26"/>
              <w:szCs w:val="26"/>
            </w:rPr>
          </w:rPrChange>
        </w:rPr>
        <w:t xml:space="preserve"> </w:t>
      </w:r>
      <w:proofErr w:type="spellStart"/>
      <w:r w:rsidRPr="00B41112">
        <w:rPr>
          <w:sz w:val="26"/>
          <w:szCs w:val="26"/>
          <w:rPrChange w:id="23160" w:author="Le Minh Nghia" w:date="2019-10-09T10:56:00Z">
            <w:rPr>
              <w:sz w:val="26"/>
              <w:szCs w:val="26"/>
            </w:rPr>
          </w:rPrChange>
        </w:rPr>
        <w:t>là</w:t>
      </w:r>
      <w:proofErr w:type="spellEnd"/>
      <w:r w:rsidRPr="00B41112">
        <w:rPr>
          <w:sz w:val="26"/>
          <w:szCs w:val="26"/>
          <w:rPrChange w:id="23161" w:author="Le Minh Nghia" w:date="2019-10-09T10:56:00Z">
            <w:rPr>
              <w:sz w:val="26"/>
              <w:szCs w:val="26"/>
            </w:rPr>
          </w:rPrChange>
        </w:rPr>
        <w:t xml:space="preserve"> Print, Copy. Sau </w:t>
      </w:r>
      <w:proofErr w:type="spellStart"/>
      <w:r w:rsidRPr="00B41112">
        <w:rPr>
          <w:sz w:val="26"/>
          <w:szCs w:val="26"/>
          <w:rPrChange w:id="23162" w:author="Le Minh Nghia" w:date="2019-10-09T10:56:00Z">
            <w:rPr>
              <w:sz w:val="26"/>
              <w:szCs w:val="26"/>
            </w:rPr>
          </w:rPrChange>
        </w:rPr>
        <w:t>khi</w:t>
      </w:r>
      <w:proofErr w:type="spellEnd"/>
      <w:r w:rsidRPr="00B41112">
        <w:rPr>
          <w:sz w:val="26"/>
          <w:szCs w:val="26"/>
          <w:rPrChange w:id="23163" w:author="Le Minh Nghia" w:date="2019-10-09T10:56:00Z">
            <w:rPr>
              <w:sz w:val="26"/>
              <w:szCs w:val="26"/>
            </w:rPr>
          </w:rPrChange>
        </w:rPr>
        <w:t xml:space="preserve"> </w:t>
      </w:r>
      <w:proofErr w:type="spellStart"/>
      <w:r w:rsidRPr="00B41112">
        <w:rPr>
          <w:sz w:val="26"/>
          <w:szCs w:val="26"/>
          <w:rPrChange w:id="23164" w:author="Le Minh Nghia" w:date="2019-10-09T10:56:00Z">
            <w:rPr>
              <w:sz w:val="26"/>
              <w:szCs w:val="26"/>
            </w:rPr>
          </w:rPrChange>
        </w:rPr>
        <w:t>nhấn</w:t>
      </w:r>
      <w:proofErr w:type="spellEnd"/>
      <w:r w:rsidRPr="00B41112">
        <w:rPr>
          <w:sz w:val="26"/>
          <w:szCs w:val="26"/>
          <w:rPrChange w:id="23165" w:author="Le Minh Nghia" w:date="2019-10-09T10:56:00Z">
            <w:rPr>
              <w:sz w:val="26"/>
              <w:szCs w:val="26"/>
            </w:rPr>
          </w:rPrChange>
        </w:rPr>
        <w:t xml:space="preserve"> </w:t>
      </w:r>
      <w:proofErr w:type="spellStart"/>
      <w:r w:rsidRPr="00B41112">
        <w:rPr>
          <w:sz w:val="26"/>
          <w:szCs w:val="26"/>
          <w:rPrChange w:id="23166" w:author="Le Minh Nghia" w:date="2019-10-09T10:56:00Z">
            <w:rPr>
              <w:sz w:val="26"/>
              <w:szCs w:val="26"/>
            </w:rPr>
          </w:rPrChange>
        </w:rPr>
        <w:t>vào</w:t>
      </w:r>
      <w:proofErr w:type="spellEnd"/>
      <w:r w:rsidRPr="00B41112">
        <w:rPr>
          <w:sz w:val="26"/>
          <w:szCs w:val="26"/>
          <w:rPrChange w:id="23167" w:author="Le Minh Nghia" w:date="2019-10-09T10:56:00Z">
            <w:rPr>
              <w:sz w:val="26"/>
              <w:szCs w:val="26"/>
            </w:rPr>
          </w:rPrChange>
        </w:rPr>
        <w:t xml:space="preserve"> </w:t>
      </w:r>
      <w:proofErr w:type="spellStart"/>
      <w:r w:rsidRPr="00B41112">
        <w:rPr>
          <w:sz w:val="26"/>
          <w:szCs w:val="26"/>
          <w:rPrChange w:id="23168" w:author="Le Minh Nghia" w:date="2019-10-09T10:56:00Z">
            <w:rPr>
              <w:sz w:val="26"/>
              <w:szCs w:val="26"/>
            </w:rPr>
          </w:rPrChange>
        </w:rPr>
        <w:t>một</w:t>
      </w:r>
      <w:proofErr w:type="spellEnd"/>
      <w:r w:rsidRPr="00B41112">
        <w:rPr>
          <w:sz w:val="26"/>
          <w:szCs w:val="26"/>
          <w:rPrChange w:id="23169" w:author="Le Minh Nghia" w:date="2019-10-09T10:56:00Z">
            <w:rPr>
              <w:sz w:val="26"/>
              <w:szCs w:val="26"/>
            </w:rPr>
          </w:rPrChange>
        </w:rPr>
        <w:t xml:space="preserve"> </w:t>
      </w:r>
      <w:proofErr w:type="spellStart"/>
      <w:r w:rsidRPr="00B41112">
        <w:rPr>
          <w:sz w:val="26"/>
          <w:szCs w:val="26"/>
          <w:rPrChange w:id="23170" w:author="Le Minh Nghia" w:date="2019-10-09T10:56:00Z">
            <w:rPr>
              <w:sz w:val="26"/>
              <w:szCs w:val="26"/>
            </w:rPr>
          </w:rPrChange>
        </w:rPr>
        <w:t>nút</w:t>
      </w:r>
      <w:proofErr w:type="spellEnd"/>
      <w:r w:rsidRPr="00B41112">
        <w:rPr>
          <w:sz w:val="26"/>
          <w:szCs w:val="26"/>
          <w:rPrChange w:id="23171" w:author="Le Minh Nghia" w:date="2019-10-09T10:56:00Z">
            <w:rPr>
              <w:sz w:val="26"/>
              <w:szCs w:val="26"/>
            </w:rPr>
          </w:rPrChange>
        </w:rPr>
        <w:t xml:space="preserve"> </w:t>
      </w:r>
      <w:proofErr w:type="spellStart"/>
      <w:r w:rsidRPr="00B41112">
        <w:rPr>
          <w:sz w:val="26"/>
          <w:szCs w:val="26"/>
          <w:rPrChange w:id="23172" w:author="Le Minh Nghia" w:date="2019-10-09T10:56:00Z">
            <w:rPr>
              <w:sz w:val="26"/>
              <w:szCs w:val="26"/>
            </w:rPr>
          </w:rPrChange>
        </w:rPr>
        <w:t>tương</w:t>
      </w:r>
      <w:proofErr w:type="spellEnd"/>
      <w:r w:rsidRPr="00B41112">
        <w:rPr>
          <w:sz w:val="26"/>
          <w:szCs w:val="26"/>
          <w:rPrChange w:id="23173" w:author="Le Minh Nghia" w:date="2019-10-09T10:56:00Z">
            <w:rPr>
              <w:sz w:val="26"/>
              <w:szCs w:val="26"/>
            </w:rPr>
          </w:rPrChange>
        </w:rPr>
        <w:t xml:space="preserve"> </w:t>
      </w:r>
      <w:proofErr w:type="spellStart"/>
      <w:r w:rsidRPr="00B41112">
        <w:rPr>
          <w:sz w:val="26"/>
          <w:szCs w:val="26"/>
          <w:rPrChange w:id="23174" w:author="Le Minh Nghia" w:date="2019-10-09T10:56:00Z">
            <w:rPr>
              <w:sz w:val="26"/>
              <w:szCs w:val="26"/>
            </w:rPr>
          </w:rPrChange>
        </w:rPr>
        <w:t>ứng</w:t>
      </w:r>
      <w:proofErr w:type="spellEnd"/>
      <w:r w:rsidRPr="00B41112">
        <w:rPr>
          <w:sz w:val="26"/>
          <w:szCs w:val="26"/>
          <w:rPrChange w:id="23175" w:author="Le Minh Nghia" w:date="2019-10-09T10:56:00Z">
            <w:rPr>
              <w:sz w:val="26"/>
              <w:szCs w:val="26"/>
            </w:rPr>
          </w:rPrChange>
        </w:rPr>
        <w:t xml:space="preserve"> </w:t>
      </w:r>
      <w:proofErr w:type="spellStart"/>
      <w:r w:rsidRPr="00B41112">
        <w:rPr>
          <w:sz w:val="26"/>
          <w:szCs w:val="26"/>
          <w:rPrChange w:id="23176" w:author="Le Minh Nghia" w:date="2019-10-09T10:56:00Z">
            <w:rPr>
              <w:sz w:val="26"/>
              <w:szCs w:val="26"/>
            </w:rPr>
          </w:rPrChange>
        </w:rPr>
        <w:t>thì</w:t>
      </w:r>
      <w:proofErr w:type="spellEnd"/>
      <w:r w:rsidRPr="00B41112">
        <w:rPr>
          <w:sz w:val="26"/>
          <w:szCs w:val="26"/>
          <w:rPrChange w:id="23177" w:author="Le Minh Nghia" w:date="2019-10-09T10:56:00Z">
            <w:rPr>
              <w:sz w:val="26"/>
              <w:szCs w:val="26"/>
            </w:rPr>
          </w:rPrChange>
        </w:rPr>
        <w:t xml:space="preserve"> </w:t>
      </w:r>
      <w:proofErr w:type="spellStart"/>
      <w:r w:rsidRPr="00B41112">
        <w:rPr>
          <w:sz w:val="26"/>
          <w:szCs w:val="26"/>
          <w:rPrChange w:id="23178" w:author="Le Minh Nghia" w:date="2019-10-09T10:56:00Z">
            <w:rPr>
              <w:sz w:val="26"/>
              <w:szCs w:val="26"/>
            </w:rPr>
          </w:rPrChange>
        </w:rPr>
        <w:t>sẽ</w:t>
      </w:r>
      <w:proofErr w:type="spellEnd"/>
      <w:r w:rsidRPr="00B41112">
        <w:rPr>
          <w:sz w:val="26"/>
          <w:szCs w:val="26"/>
          <w:rPrChange w:id="23179" w:author="Le Minh Nghia" w:date="2019-10-09T10:56:00Z">
            <w:rPr>
              <w:sz w:val="26"/>
              <w:szCs w:val="26"/>
            </w:rPr>
          </w:rPrChange>
        </w:rPr>
        <w:t xml:space="preserve"> </w:t>
      </w:r>
      <w:proofErr w:type="spellStart"/>
      <w:r w:rsidRPr="00B41112">
        <w:rPr>
          <w:sz w:val="26"/>
          <w:szCs w:val="26"/>
          <w:rPrChange w:id="23180" w:author="Le Minh Nghia" w:date="2019-10-09T10:56:00Z">
            <w:rPr>
              <w:sz w:val="26"/>
              <w:szCs w:val="26"/>
            </w:rPr>
          </w:rPrChange>
        </w:rPr>
        <w:t>thực</w:t>
      </w:r>
      <w:proofErr w:type="spellEnd"/>
      <w:r w:rsidRPr="00B41112">
        <w:rPr>
          <w:sz w:val="26"/>
          <w:szCs w:val="26"/>
          <w:rPrChange w:id="23181" w:author="Le Minh Nghia" w:date="2019-10-09T10:56:00Z">
            <w:rPr>
              <w:sz w:val="26"/>
              <w:szCs w:val="26"/>
            </w:rPr>
          </w:rPrChange>
        </w:rPr>
        <w:t xml:space="preserve"> </w:t>
      </w:r>
      <w:proofErr w:type="spellStart"/>
      <w:r w:rsidRPr="00B41112">
        <w:rPr>
          <w:sz w:val="26"/>
          <w:szCs w:val="26"/>
          <w:rPrChange w:id="23182" w:author="Le Minh Nghia" w:date="2019-10-09T10:56:00Z">
            <w:rPr>
              <w:sz w:val="26"/>
              <w:szCs w:val="26"/>
            </w:rPr>
          </w:rPrChange>
        </w:rPr>
        <w:t>hiện</w:t>
      </w:r>
      <w:proofErr w:type="spellEnd"/>
      <w:r w:rsidRPr="00B41112">
        <w:rPr>
          <w:sz w:val="26"/>
          <w:szCs w:val="26"/>
          <w:rPrChange w:id="23183" w:author="Le Minh Nghia" w:date="2019-10-09T10:56:00Z">
            <w:rPr>
              <w:sz w:val="26"/>
              <w:szCs w:val="26"/>
            </w:rPr>
          </w:rPrChange>
        </w:rPr>
        <w:t xml:space="preserve"> 1 </w:t>
      </w:r>
      <w:proofErr w:type="spellStart"/>
      <w:r w:rsidRPr="00B41112">
        <w:rPr>
          <w:sz w:val="26"/>
          <w:szCs w:val="26"/>
          <w:rPrChange w:id="23184" w:author="Le Minh Nghia" w:date="2019-10-09T10:56:00Z">
            <w:rPr>
              <w:sz w:val="26"/>
              <w:szCs w:val="26"/>
            </w:rPr>
          </w:rPrChange>
        </w:rPr>
        <w:t>chức</w:t>
      </w:r>
      <w:proofErr w:type="spellEnd"/>
      <w:r w:rsidRPr="00B41112">
        <w:rPr>
          <w:sz w:val="26"/>
          <w:szCs w:val="26"/>
          <w:rPrChange w:id="23185" w:author="Le Minh Nghia" w:date="2019-10-09T10:56:00Z">
            <w:rPr>
              <w:sz w:val="26"/>
              <w:szCs w:val="26"/>
            </w:rPr>
          </w:rPrChange>
        </w:rPr>
        <w:t xml:space="preserve"> </w:t>
      </w:r>
      <w:proofErr w:type="spellStart"/>
      <w:r w:rsidRPr="00B41112">
        <w:rPr>
          <w:sz w:val="26"/>
          <w:szCs w:val="26"/>
          <w:rPrChange w:id="23186" w:author="Le Minh Nghia" w:date="2019-10-09T10:56:00Z">
            <w:rPr>
              <w:sz w:val="26"/>
              <w:szCs w:val="26"/>
            </w:rPr>
          </w:rPrChange>
        </w:rPr>
        <w:t>năng</w:t>
      </w:r>
      <w:proofErr w:type="spellEnd"/>
      <w:r w:rsidRPr="00B41112">
        <w:rPr>
          <w:sz w:val="26"/>
          <w:szCs w:val="26"/>
          <w:rPrChange w:id="23187" w:author="Le Minh Nghia" w:date="2019-10-09T10:56:00Z">
            <w:rPr>
              <w:sz w:val="26"/>
              <w:szCs w:val="26"/>
            </w:rPr>
          </w:rPrChange>
        </w:rPr>
        <w:t xml:space="preserve"> </w:t>
      </w:r>
      <w:proofErr w:type="spellStart"/>
      <w:r w:rsidRPr="00B41112">
        <w:rPr>
          <w:sz w:val="26"/>
          <w:szCs w:val="26"/>
          <w:rPrChange w:id="23188" w:author="Le Minh Nghia" w:date="2019-10-09T10:56:00Z">
            <w:rPr>
              <w:sz w:val="26"/>
              <w:szCs w:val="26"/>
            </w:rPr>
          </w:rPrChange>
        </w:rPr>
        <w:t>tương</w:t>
      </w:r>
      <w:proofErr w:type="spellEnd"/>
      <w:r w:rsidRPr="00B41112">
        <w:rPr>
          <w:sz w:val="26"/>
          <w:szCs w:val="26"/>
          <w:rPrChange w:id="23189" w:author="Le Minh Nghia" w:date="2019-10-09T10:56:00Z">
            <w:rPr>
              <w:sz w:val="26"/>
              <w:szCs w:val="26"/>
            </w:rPr>
          </w:rPrChange>
        </w:rPr>
        <w:t xml:space="preserve"> </w:t>
      </w:r>
      <w:proofErr w:type="spellStart"/>
      <w:r w:rsidRPr="00B41112">
        <w:rPr>
          <w:sz w:val="26"/>
          <w:szCs w:val="26"/>
          <w:rPrChange w:id="23190" w:author="Le Minh Nghia" w:date="2019-10-09T10:56:00Z">
            <w:rPr>
              <w:sz w:val="26"/>
              <w:szCs w:val="26"/>
            </w:rPr>
          </w:rPrChange>
        </w:rPr>
        <w:t>ứng</w:t>
      </w:r>
      <w:proofErr w:type="spellEnd"/>
      <w:r w:rsidRPr="00B41112">
        <w:rPr>
          <w:sz w:val="26"/>
          <w:szCs w:val="26"/>
          <w:rPrChange w:id="23191" w:author="Le Minh Nghia" w:date="2019-10-09T10:56:00Z">
            <w:rPr>
              <w:sz w:val="26"/>
              <w:szCs w:val="26"/>
            </w:rPr>
          </w:rPrChange>
        </w:rPr>
        <w:t xml:space="preserve"> </w:t>
      </w:r>
      <w:proofErr w:type="spellStart"/>
      <w:r w:rsidRPr="00B41112">
        <w:rPr>
          <w:sz w:val="26"/>
          <w:szCs w:val="26"/>
          <w:rPrChange w:id="23192" w:author="Le Minh Nghia" w:date="2019-10-09T10:56:00Z">
            <w:rPr>
              <w:sz w:val="26"/>
              <w:szCs w:val="26"/>
            </w:rPr>
          </w:rPrChange>
        </w:rPr>
        <w:t>theo</w:t>
      </w:r>
      <w:proofErr w:type="spellEnd"/>
      <w:r w:rsidRPr="00B41112">
        <w:rPr>
          <w:sz w:val="26"/>
          <w:szCs w:val="26"/>
          <w:rPrChange w:id="23193" w:author="Le Minh Nghia" w:date="2019-10-09T10:56:00Z">
            <w:rPr>
              <w:sz w:val="26"/>
              <w:szCs w:val="26"/>
            </w:rPr>
          </w:rPrChange>
        </w:rPr>
        <w:t xml:space="preserve"> </w:t>
      </w:r>
      <w:proofErr w:type="spellStart"/>
      <w:r w:rsidRPr="00B41112">
        <w:rPr>
          <w:sz w:val="26"/>
          <w:szCs w:val="26"/>
          <w:rPrChange w:id="23194" w:author="Le Minh Nghia" w:date="2019-10-09T10:56:00Z">
            <w:rPr>
              <w:sz w:val="26"/>
              <w:szCs w:val="26"/>
            </w:rPr>
          </w:rPrChange>
        </w:rPr>
        <w:t>của</w:t>
      </w:r>
      <w:proofErr w:type="spellEnd"/>
      <w:r w:rsidRPr="00B41112">
        <w:rPr>
          <w:sz w:val="26"/>
          <w:szCs w:val="26"/>
          <w:rPrChange w:id="23195" w:author="Le Minh Nghia" w:date="2019-10-09T10:56:00Z">
            <w:rPr>
              <w:sz w:val="26"/>
              <w:szCs w:val="26"/>
            </w:rPr>
          </w:rPrChange>
        </w:rPr>
        <w:t xml:space="preserve"> </w:t>
      </w:r>
      <w:proofErr w:type="spellStart"/>
      <w:r w:rsidRPr="00B41112">
        <w:rPr>
          <w:sz w:val="26"/>
          <w:szCs w:val="26"/>
          <w:rPrChange w:id="23196" w:author="Le Minh Nghia" w:date="2019-10-09T10:56:00Z">
            <w:rPr>
              <w:sz w:val="26"/>
              <w:szCs w:val="26"/>
            </w:rPr>
          </w:rPrChange>
        </w:rPr>
        <w:t>mỗi</w:t>
      </w:r>
      <w:proofErr w:type="spellEnd"/>
      <w:r w:rsidRPr="00B41112">
        <w:rPr>
          <w:sz w:val="26"/>
          <w:szCs w:val="26"/>
          <w:rPrChange w:id="23197" w:author="Le Minh Nghia" w:date="2019-10-09T10:56:00Z">
            <w:rPr>
              <w:sz w:val="26"/>
              <w:szCs w:val="26"/>
            </w:rPr>
          </w:rPrChange>
        </w:rPr>
        <w:t xml:space="preserve"> </w:t>
      </w:r>
      <w:proofErr w:type="spellStart"/>
      <w:r w:rsidRPr="00B41112">
        <w:rPr>
          <w:sz w:val="26"/>
          <w:szCs w:val="26"/>
          <w:rPrChange w:id="23198" w:author="Le Minh Nghia" w:date="2019-10-09T10:56:00Z">
            <w:rPr>
              <w:sz w:val="26"/>
              <w:szCs w:val="26"/>
            </w:rPr>
          </w:rPrChange>
        </w:rPr>
        <w:t>chức</w:t>
      </w:r>
      <w:proofErr w:type="spellEnd"/>
      <w:r w:rsidRPr="00B41112">
        <w:rPr>
          <w:sz w:val="26"/>
          <w:szCs w:val="26"/>
          <w:rPrChange w:id="23199" w:author="Le Minh Nghia" w:date="2019-10-09T10:56:00Z">
            <w:rPr>
              <w:sz w:val="26"/>
              <w:szCs w:val="26"/>
            </w:rPr>
          </w:rPrChange>
        </w:rPr>
        <w:t xml:space="preserve"> </w:t>
      </w:r>
      <w:proofErr w:type="spellStart"/>
      <w:r w:rsidRPr="00B41112">
        <w:rPr>
          <w:sz w:val="26"/>
          <w:szCs w:val="26"/>
          <w:rPrChange w:id="23200" w:author="Le Minh Nghia" w:date="2019-10-09T10:56:00Z">
            <w:rPr>
              <w:sz w:val="26"/>
              <w:szCs w:val="26"/>
            </w:rPr>
          </w:rPrChange>
        </w:rPr>
        <w:t>năng</w:t>
      </w:r>
      <w:proofErr w:type="spellEnd"/>
      <w:r w:rsidRPr="00B41112">
        <w:rPr>
          <w:sz w:val="26"/>
          <w:szCs w:val="26"/>
          <w:rPrChange w:id="23201" w:author="Le Minh Nghia" w:date="2019-10-09T10:56:00Z">
            <w:rPr>
              <w:sz w:val="26"/>
              <w:szCs w:val="26"/>
            </w:rPr>
          </w:rPrChange>
        </w:rPr>
        <w:t xml:space="preserve">. </w:t>
      </w:r>
    </w:p>
    <w:p w:rsidR="00171D9D" w:rsidRPr="00B41112" w:rsidRDefault="00171D9D">
      <w:pPr>
        <w:pStyle w:val="ListParagraph"/>
        <w:ind w:left="0"/>
        <w:rPr>
          <w:sz w:val="26"/>
          <w:szCs w:val="26"/>
          <w:rPrChange w:id="23202" w:author="Le Minh Nghia" w:date="2019-10-09T10:56:00Z">
            <w:rPr>
              <w:sz w:val="26"/>
              <w:szCs w:val="26"/>
            </w:rPr>
          </w:rPrChange>
        </w:rPr>
        <w:pPrChange w:id="23203" w:author="Le Minh Nghia" w:date="2019-10-09T10:35:00Z">
          <w:pPr>
            <w:pStyle w:val="ListParagraph"/>
          </w:pPr>
        </w:pPrChange>
      </w:pPr>
      <w:proofErr w:type="spellStart"/>
      <w:r w:rsidRPr="00B41112">
        <w:rPr>
          <w:b/>
          <w:sz w:val="26"/>
          <w:szCs w:val="26"/>
          <w:rPrChange w:id="23204" w:author="Le Minh Nghia" w:date="2019-10-09T10:56:00Z">
            <w:rPr>
              <w:b/>
              <w:sz w:val="26"/>
              <w:szCs w:val="26"/>
            </w:rPr>
          </w:rPrChange>
        </w:rPr>
        <w:t>Phần</w:t>
      </w:r>
      <w:proofErr w:type="spellEnd"/>
      <w:r w:rsidRPr="00B41112">
        <w:rPr>
          <w:b/>
          <w:sz w:val="26"/>
          <w:szCs w:val="26"/>
          <w:rPrChange w:id="23205" w:author="Le Minh Nghia" w:date="2019-10-09T10:56:00Z">
            <w:rPr>
              <w:b/>
              <w:sz w:val="26"/>
              <w:szCs w:val="26"/>
            </w:rPr>
          </w:rPrChange>
        </w:rPr>
        <w:t xml:space="preserve"> </w:t>
      </w:r>
      <w:proofErr w:type="spellStart"/>
      <w:r w:rsidRPr="00B41112">
        <w:rPr>
          <w:b/>
          <w:sz w:val="26"/>
          <w:szCs w:val="26"/>
          <w:rPrChange w:id="23206" w:author="Le Minh Nghia" w:date="2019-10-09T10:56:00Z">
            <w:rPr>
              <w:b/>
              <w:sz w:val="26"/>
              <w:szCs w:val="26"/>
            </w:rPr>
          </w:rPrChange>
        </w:rPr>
        <w:t>bảng</w:t>
      </w:r>
      <w:proofErr w:type="spellEnd"/>
      <w:r w:rsidRPr="00B41112">
        <w:rPr>
          <w:b/>
          <w:sz w:val="26"/>
          <w:szCs w:val="26"/>
          <w:rPrChange w:id="23207" w:author="Le Minh Nghia" w:date="2019-10-09T10:56:00Z">
            <w:rPr>
              <w:b/>
              <w:sz w:val="26"/>
              <w:szCs w:val="26"/>
            </w:rPr>
          </w:rPrChange>
        </w:rPr>
        <w:t xml:space="preserve"> </w:t>
      </w:r>
      <w:proofErr w:type="spellStart"/>
      <w:r w:rsidRPr="00B41112">
        <w:rPr>
          <w:b/>
          <w:sz w:val="26"/>
          <w:szCs w:val="26"/>
          <w:rPrChange w:id="23208" w:author="Le Minh Nghia" w:date="2019-10-09T10:56:00Z">
            <w:rPr>
              <w:b/>
              <w:sz w:val="26"/>
              <w:szCs w:val="26"/>
            </w:rPr>
          </w:rPrChange>
        </w:rPr>
        <w:t>hiển</w:t>
      </w:r>
      <w:proofErr w:type="spellEnd"/>
      <w:r w:rsidRPr="00B41112">
        <w:rPr>
          <w:b/>
          <w:sz w:val="26"/>
          <w:szCs w:val="26"/>
          <w:rPrChange w:id="23209" w:author="Le Minh Nghia" w:date="2019-10-09T10:56:00Z">
            <w:rPr>
              <w:b/>
              <w:sz w:val="26"/>
              <w:szCs w:val="26"/>
            </w:rPr>
          </w:rPrChange>
        </w:rPr>
        <w:t xml:space="preserve"> </w:t>
      </w:r>
      <w:proofErr w:type="spellStart"/>
      <w:r w:rsidRPr="00B41112">
        <w:rPr>
          <w:b/>
          <w:sz w:val="26"/>
          <w:szCs w:val="26"/>
          <w:rPrChange w:id="23210" w:author="Le Minh Nghia" w:date="2019-10-09T10:56:00Z">
            <w:rPr>
              <w:b/>
              <w:sz w:val="26"/>
              <w:szCs w:val="26"/>
            </w:rPr>
          </w:rPrChange>
        </w:rPr>
        <w:t>thị</w:t>
      </w:r>
      <w:proofErr w:type="spellEnd"/>
      <w:r w:rsidRPr="00B41112">
        <w:rPr>
          <w:b/>
          <w:sz w:val="26"/>
          <w:szCs w:val="26"/>
          <w:rPrChange w:id="23211" w:author="Le Minh Nghia" w:date="2019-10-09T10:56:00Z">
            <w:rPr>
              <w:b/>
              <w:sz w:val="26"/>
              <w:szCs w:val="26"/>
            </w:rPr>
          </w:rPrChange>
        </w:rPr>
        <w:t xml:space="preserve"> </w:t>
      </w:r>
      <w:proofErr w:type="spellStart"/>
      <w:r w:rsidRPr="00B41112">
        <w:rPr>
          <w:b/>
          <w:sz w:val="26"/>
          <w:szCs w:val="26"/>
          <w:rPrChange w:id="23212" w:author="Le Minh Nghia" w:date="2019-10-09T10:56:00Z">
            <w:rPr>
              <w:b/>
              <w:sz w:val="26"/>
              <w:szCs w:val="26"/>
            </w:rPr>
          </w:rPrChange>
        </w:rPr>
        <w:t>thông</w:t>
      </w:r>
      <w:proofErr w:type="spellEnd"/>
      <w:r w:rsidRPr="00B41112">
        <w:rPr>
          <w:b/>
          <w:sz w:val="26"/>
          <w:szCs w:val="26"/>
          <w:rPrChange w:id="23213" w:author="Le Minh Nghia" w:date="2019-10-09T10:56:00Z">
            <w:rPr>
              <w:b/>
              <w:sz w:val="26"/>
              <w:szCs w:val="26"/>
            </w:rPr>
          </w:rPrChange>
        </w:rPr>
        <w:t xml:space="preserve"> tin </w:t>
      </w:r>
      <w:proofErr w:type="spellStart"/>
      <w:r w:rsidRPr="00B41112">
        <w:rPr>
          <w:b/>
          <w:sz w:val="26"/>
          <w:szCs w:val="26"/>
          <w:rPrChange w:id="23214" w:author="Le Minh Nghia" w:date="2019-10-09T10:56:00Z">
            <w:rPr>
              <w:b/>
              <w:sz w:val="26"/>
              <w:szCs w:val="26"/>
            </w:rPr>
          </w:rPrChange>
        </w:rPr>
        <w:t>giảng</w:t>
      </w:r>
      <w:proofErr w:type="spellEnd"/>
      <w:r w:rsidRPr="00B41112">
        <w:rPr>
          <w:b/>
          <w:sz w:val="26"/>
          <w:szCs w:val="26"/>
          <w:rPrChange w:id="23215" w:author="Le Minh Nghia" w:date="2019-10-09T10:56:00Z">
            <w:rPr>
              <w:b/>
              <w:sz w:val="26"/>
              <w:szCs w:val="26"/>
            </w:rPr>
          </w:rPrChange>
        </w:rPr>
        <w:t xml:space="preserve"> </w:t>
      </w:r>
      <w:proofErr w:type="spellStart"/>
      <w:r w:rsidRPr="00B41112">
        <w:rPr>
          <w:b/>
          <w:sz w:val="26"/>
          <w:szCs w:val="26"/>
          <w:rPrChange w:id="23216" w:author="Le Minh Nghia" w:date="2019-10-09T10:56:00Z">
            <w:rPr>
              <w:b/>
              <w:sz w:val="26"/>
              <w:szCs w:val="26"/>
            </w:rPr>
          </w:rPrChange>
        </w:rPr>
        <w:t>viên</w:t>
      </w:r>
      <w:proofErr w:type="spellEnd"/>
      <w:r w:rsidRPr="00B41112">
        <w:rPr>
          <w:b/>
          <w:sz w:val="26"/>
          <w:szCs w:val="26"/>
          <w:rPrChange w:id="23217" w:author="Le Minh Nghia" w:date="2019-10-09T10:56:00Z">
            <w:rPr>
              <w:b/>
              <w:sz w:val="26"/>
              <w:szCs w:val="26"/>
            </w:rPr>
          </w:rPrChange>
        </w:rPr>
        <w:t>:</w:t>
      </w:r>
      <w:r w:rsidRPr="00B41112">
        <w:rPr>
          <w:sz w:val="26"/>
          <w:szCs w:val="26"/>
          <w:rPrChange w:id="23218" w:author="Le Minh Nghia" w:date="2019-10-09T10:56:00Z">
            <w:rPr>
              <w:sz w:val="26"/>
              <w:szCs w:val="26"/>
            </w:rPr>
          </w:rPrChange>
        </w:rPr>
        <w:t xml:space="preserve"> </w:t>
      </w:r>
      <w:proofErr w:type="spellStart"/>
      <w:r w:rsidRPr="00B41112">
        <w:rPr>
          <w:sz w:val="26"/>
          <w:szCs w:val="26"/>
          <w:rPrChange w:id="23219" w:author="Le Minh Nghia" w:date="2019-10-09T10:56:00Z">
            <w:rPr>
              <w:sz w:val="26"/>
              <w:szCs w:val="26"/>
            </w:rPr>
          </w:rPrChange>
        </w:rPr>
        <w:t>cho</w:t>
      </w:r>
      <w:proofErr w:type="spellEnd"/>
      <w:r w:rsidRPr="00B41112">
        <w:rPr>
          <w:sz w:val="26"/>
          <w:szCs w:val="26"/>
          <w:rPrChange w:id="23220" w:author="Le Minh Nghia" w:date="2019-10-09T10:56:00Z">
            <w:rPr>
              <w:sz w:val="26"/>
              <w:szCs w:val="26"/>
            </w:rPr>
          </w:rPrChange>
        </w:rPr>
        <w:t xml:space="preserve"> </w:t>
      </w:r>
      <w:proofErr w:type="spellStart"/>
      <w:r w:rsidRPr="00B41112">
        <w:rPr>
          <w:sz w:val="26"/>
          <w:szCs w:val="26"/>
          <w:rPrChange w:id="23221" w:author="Le Minh Nghia" w:date="2019-10-09T10:56:00Z">
            <w:rPr>
              <w:sz w:val="26"/>
              <w:szCs w:val="26"/>
            </w:rPr>
          </w:rPrChange>
        </w:rPr>
        <w:t>phép</w:t>
      </w:r>
      <w:proofErr w:type="spellEnd"/>
      <w:r w:rsidRPr="00B41112">
        <w:rPr>
          <w:sz w:val="26"/>
          <w:szCs w:val="26"/>
          <w:rPrChange w:id="23222" w:author="Le Minh Nghia" w:date="2019-10-09T10:56:00Z">
            <w:rPr>
              <w:sz w:val="26"/>
              <w:szCs w:val="26"/>
            </w:rPr>
          </w:rPrChange>
        </w:rPr>
        <w:t xml:space="preserve"> </w:t>
      </w:r>
      <w:proofErr w:type="spellStart"/>
      <w:r w:rsidRPr="00B41112">
        <w:rPr>
          <w:sz w:val="26"/>
          <w:szCs w:val="26"/>
          <w:rPrChange w:id="23223" w:author="Le Minh Nghia" w:date="2019-10-09T10:56:00Z">
            <w:rPr>
              <w:sz w:val="26"/>
              <w:szCs w:val="26"/>
            </w:rPr>
          </w:rPrChange>
        </w:rPr>
        <w:t>hiển</w:t>
      </w:r>
      <w:proofErr w:type="spellEnd"/>
      <w:r w:rsidRPr="00B41112">
        <w:rPr>
          <w:sz w:val="26"/>
          <w:szCs w:val="26"/>
          <w:rPrChange w:id="23224" w:author="Le Minh Nghia" w:date="2019-10-09T10:56:00Z">
            <w:rPr>
              <w:sz w:val="26"/>
              <w:szCs w:val="26"/>
            </w:rPr>
          </w:rPrChange>
        </w:rPr>
        <w:t xml:space="preserve"> </w:t>
      </w:r>
      <w:proofErr w:type="spellStart"/>
      <w:r w:rsidRPr="00B41112">
        <w:rPr>
          <w:sz w:val="26"/>
          <w:szCs w:val="26"/>
          <w:rPrChange w:id="23225" w:author="Le Minh Nghia" w:date="2019-10-09T10:56:00Z">
            <w:rPr>
              <w:sz w:val="26"/>
              <w:szCs w:val="26"/>
            </w:rPr>
          </w:rPrChange>
        </w:rPr>
        <w:t>thị</w:t>
      </w:r>
      <w:proofErr w:type="spellEnd"/>
      <w:r w:rsidRPr="00B41112">
        <w:rPr>
          <w:sz w:val="26"/>
          <w:szCs w:val="26"/>
          <w:rPrChange w:id="23226" w:author="Le Minh Nghia" w:date="2019-10-09T10:56:00Z">
            <w:rPr>
              <w:sz w:val="26"/>
              <w:szCs w:val="26"/>
            </w:rPr>
          </w:rPrChange>
        </w:rPr>
        <w:t xml:space="preserve"> </w:t>
      </w:r>
      <w:proofErr w:type="spellStart"/>
      <w:r w:rsidRPr="00B41112">
        <w:rPr>
          <w:sz w:val="26"/>
          <w:szCs w:val="26"/>
          <w:rPrChange w:id="23227" w:author="Le Minh Nghia" w:date="2019-10-09T10:56:00Z">
            <w:rPr>
              <w:sz w:val="26"/>
              <w:szCs w:val="26"/>
            </w:rPr>
          </w:rPrChange>
        </w:rPr>
        <w:t>thông</w:t>
      </w:r>
      <w:proofErr w:type="spellEnd"/>
      <w:r w:rsidRPr="00B41112">
        <w:rPr>
          <w:sz w:val="26"/>
          <w:szCs w:val="26"/>
          <w:rPrChange w:id="23228" w:author="Le Minh Nghia" w:date="2019-10-09T10:56:00Z">
            <w:rPr>
              <w:sz w:val="26"/>
              <w:szCs w:val="26"/>
            </w:rPr>
          </w:rPrChange>
        </w:rPr>
        <w:t xml:space="preserve"> </w:t>
      </w:r>
      <w:proofErr w:type="spellStart"/>
      <w:r w:rsidRPr="00B41112">
        <w:rPr>
          <w:sz w:val="26"/>
          <w:szCs w:val="26"/>
          <w:rPrChange w:id="23229" w:author="Le Minh Nghia" w:date="2019-10-09T10:56:00Z">
            <w:rPr>
              <w:sz w:val="26"/>
              <w:szCs w:val="26"/>
            </w:rPr>
          </w:rPrChange>
        </w:rPr>
        <w:t>cần</w:t>
      </w:r>
      <w:proofErr w:type="spellEnd"/>
      <w:r w:rsidRPr="00B41112">
        <w:rPr>
          <w:sz w:val="26"/>
          <w:szCs w:val="26"/>
          <w:rPrChange w:id="23230" w:author="Le Minh Nghia" w:date="2019-10-09T10:56:00Z">
            <w:rPr>
              <w:sz w:val="26"/>
              <w:szCs w:val="26"/>
            </w:rPr>
          </w:rPrChange>
        </w:rPr>
        <w:t xml:space="preserve"> </w:t>
      </w:r>
      <w:proofErr w:type="spellStart"/>
      <w:r w:rsidRPr="00B41112">
        <w:rPr>
          <w:sz w:val="26"/>
          <w:szCs w:val="26"/>
          <w:rPrChange w:id="23231" w:author="Le Minh Nghia" w:date="2019-10-09T10:56:00Z">
            <w:rPr>
              <w:sz w:val="26"/>
              <w:szCs w:val="26"/>
            </w:rPr>
          </w:rPrChange>
        </w:rPr>
        <w:t>thiết</w:t>
      </w:r>
      <w:proofErr w:type="spellEnd"/>
      <w:r w:rsidRPr="00B41112">
        <w:rPr>
          <w:sz w:val="26"/>
          <w:szCs w:val="26"/>
          <w:rPrChange w:id="23232" w:author="Le Minh Nghia" w:date="2019-10-09T10:56:00Z">
            <w:rPr>
              <w:sz w:val="26"/>
              <w:szCs w:val="26"/>
            </w:rPr>
          </w:rPrChange>
        </w:rPr>
        <w:t xml:space="preserve"> </w:t>
      </w:r>
      <w:proofErr w:type="spellStart"/>
      <w:r w:rsidRPr="00B41112">
        <w:rPr>
          <w:sz w:val="26"/>
          <w:szCs w:val="26"/>
          <w:rPrChange w:id="23233" w:author="Le Minh Nghia" w:date="2019-10-09T10:56:00Z">
            <w:rPr>
              <w:sz w:val="26"/>
              <w:szCs w:val="26"/>
            </w:rPr>
          </w:rPrChange>
        </w:rPr>
        <w:t>của</w:t>
      </w:r>
      <w:proofErr w:type="spellEnd"/>
      <w:r w:rsidRPr="00B41112">
        <w:rPr>
          <w:sz w:val="26"/>
          <w:szCs w:val="26"/>
          <w:rPrChange w:id="23234" w:author="Le Minh Nghia" w:date="2019-10-09T10:56:00Z">
            <w:rPr>
              <w:sz w:val="26"/>
              <w:szCs w:val="26"/>
            </w:rPr>
          </w:rPrChange>
        </w:rPr>
        <w:t xml:space="preserve"> </w:t>
      </w:r>
      <w:proofErr w:type="spellStart"/>
      <w:r w:rsidRPr="00B41112">
        <w:rPr>
          <w:sz w:val="26"/>
          <w:szCs w:val="26"/>
          <w:rPrChange w:id="23235" w:author="Le Minh Nghia" w:date="2019-10-09T10:56:00Z">
            <w:rPr>
              <w:sz w:val="26"/>
              <w:szCs w:val="26"/>
            </w:rPr>
          </w:rPrChange>
        </w:rPr>
        <w:t>một</w:t>
      </w:r>
      <w:proofErr w:type="spellEnd"/>
      <w:r w:rsidRPr="00B41112">
        <w:rPr>
          <w:sz w:val="26"/>
          <w:szCs w:val="26"/>
          <w:rPrChange w:id="23236" w:author="Le Minh Nghia" w:date="2019-10-09T10:56:00Z">
            <w:rPr>
              <w:sz w:val="26"/>
              <w:szCs w:val="26"/>
            </w:rPr>
          </w:rPrChange>
        </w:rPr>
        <w:t xml:space="preserve"> </w:t>
      </w:r>
      <w:proofErr w:type="spellStart"/>
      <w:r w:rsidRPr="00B41112">
        <w:rPr>
          <w:sz w:val="26"/>
          <w:szCs w:val="26"/>
          <w:rPrChange w:id="23237" w:author="Le Minh Nghia" w:date="2019-10-09T10:56:00Z">
            <w:rPr>
              <w:sz w:val="26"/>
              <w:szCs w:val="26"/>
            </w:rPr>
          </w:rPrChange>
        </w:rPr>
        <w:t>giảng</w:t>
      </w:r>
      <w:proofErr w:type="spellEnd"/>
      <w:r w:rsidRPr="00B41112">
        <w:rPr>
          <w:sz w:val="26"/>
          <w:szCs w:val="26"/>
          <w:rPrChange w:id="23238" w:author="Le Minh Nghia" w:date="2019-10-09T10:56:00Z">
            <w:rPr>
              <w:sz w:val="26"/>
              <w:szCs w:val="26"/>
            </w:rPr>
          </w:rPrChange>
        </w:rPr>
        <w:t xml:space="preserve"> </w:t>
      </w:r>
      <w:proofErr w:type="spellStart"/>
      <w:r w:rsidRPr="00B41112">
        <w:rPr>
          <w:sz w:val="26"/>
          <w:szCs w:val="26"/>
          <w:rPrChange w:id="23239" w:author="Le Minh Nghia" w:date="2019-10-09T10:56:00Z">
            <w:rPr>
              <w:sz w:val="26"/>
              <w:szCs w:val="26"/>
            </w:rPr>
          </w:rPrChange>
        </w:rPr>
        <w:t>viên</w:t>
      </w:r>
      <w:proofErr w:type="spellEnd"/>
      <w:r w:rsidRPr="00B41112">
        <w:rPr>
          <w:sz w:val="26"/>
          <w:szCs w:val="26"/>
          <w:rPrChange w:id="23240" w:author="Le Minh Nghia" w:date="2019-10-09T10:56:00Z">
            <w:rPr>
              <w:sz w:val="26"/>
              <w:szCs w:val="26"/>
            </w:rPr>
          </w:rPrChange>
        </w:rPr>
        <w:t xml:space="preserve"> ra </w:t>
      </w:r>
      <w:proofErr w:type="spellStart"/>
      <w:r w:rsidRPr="00B41112">
        <w:rPr>
          <w:sz w:val="26"/>
          <w:szCs w:val="26"/>
          <w:rPrChange w:id="23241" w:author="Le Minh Nghia" w:date="2019-10-09T10:56:00Z">
            <w:rPr>
              <w:sz w:val="26"/>
              <w:szCs w:val="26"/>
            </w:rPr>
          </w:rPrChange>
        </w:rPr>
        <w:t>giao</w:t>
      </w:r>
      <w:proofErr w:type="spellEnd"/>
      <w:r w:rsidRPr="00B41112">
        <w:rPr>
          <w:sz w:val="26"/>
          <w:szCs w:val="26"/>
          <w:rPrChange w:id="23242" w:author="Le Minh Nghia" w:date="2019-10-09T10:56:00Z">
            <w:rPr>
              <w:sz w:val="26"/>
              <w:szCs w:val="26"/>
            </w:rPr>
          </w:rPrChange>
        </w:rPr>
        <w:t xml:space="preserve"> </w:t>
      </w:r>
      <w:proofErr w:type="spellStart"/>
      <w:r w:rsidRPr="00B41112">
        <w:rPr>
          <w:sz w:val="26"/>
          <w:szCs w:val="26"/>
          <w:rPrChange w:id="23243" w:author="Le Minh Nghia" w:date="2019-10-09T10:56:00Z">
            <w:rPr>
              <w:sz w:val="26"/>
              <w:szCs w:val="26"/>
            </w:rPr>
          </w:rPrChange>
        </w:rPr>
        <w:t>diện</w:t>
      </w:r>
      <w:proofErr w:type="spellEnd"/>
      <w:r w:rsidRPr="00B41112">
        <w:rPr>
          <w:sz w:val="26"/>
          <w:szCs w:val="26"/>
          <w:rPrChange w:id="23244" w:author="Le Minh Nghia" w:date="2019-10-09T10:56:00Z">
            <w:rPr>
              <w:sz w:val="26"/>
              <w:szCs w:val="26"/>
            </w:rPr>
          </w:rPrChange>
        </w:rPr>
        <w:t xml:space="preserve"> </w:t>
      </w:r>
      <w:proofErr w:type="spellStart"/>
      <w:r w:rsidRPr="00B41112">
        <w:rPr>
          <w:sz w:val="26"/>
          <w:szCs w:val="26"/>
          <w:rPrChange w:id="23245" w:author="Le Minh Nghia" w:date="2019-10-09T10:56:00Z">
            <w:rPr>
              <w:sz w:val="26"/>
              <w:szCs w:val="26"/>
            </w:rPr>
          </w:rPrChange>
        </w:rPr>
        <w:t>gồm</w:t>
      </w:r>
      <w:proofErr w:type="spellEnd"/>
      <w:r w:rsidRPr="00B41112">
        <w:rPr>
          <w:sz w:val="26"/>
          <w:szCs w:val="26"/>
          <w:rPrChange w:id="23246" w:author="Le Minh Nghia" w:date="2019-10-09T10:56:00Z">
            <w:rPr>
              <w:sz w:val="26"/>
              <w:szCs w:val="26"/>
            </w:rPr>
          </w:rPrChange>
        </w:rPr>
        <w:t xml:space="preserve"> </w:t>
      </w:r>
      <w:proofErr w:type="spellStart"/>
      <w:r w:rsidRPr="00B41112">
        <w:rPr>
          <w:sz w:val="26"/>
          <w:szCs w:val="26"/>
          <w:rPrChange w:id="23247" w:author="Le Minh Nghia" w:date="2019-10-09T10:56:00Z">
            <w:rPr>
              <w:sz w:val="26"/>
              <w:szCs w:val="26"/>
            </w:rPr>
          </w:rPrChange>
        </w:rPr>
        <w:t>có</w:t>
      </w:r>
      <w:proofErr w:type="spellEnd"/>
      <w:r w:rsidRPr="00B41112">
        <w:rPr>
          <w:sz w:val="26"/>
          <w:szCs w:val="26"/>
          <w:rPrChange w:id="23248" w:author="Le Minh Nghia" w:date="2019-10-09T10:56:00Z">
            <w:rPr>
              <w:sz w:val="26"/>
              <w:szCs w:val="26"/>
            </w:rPr>
          </w:rPrChange>
        </w:rPr>
        <w:t xml:space="preserve"> </w:t>
      </w:r>
      <w:proofErr w:type="spellStart"/>
      <w:r w:rsidRPr="00B41112">
        <w:rPr>
          <w:sz w:val="26"/>
          <w:szCs w:val="26"/>
          <w:rPrChange w:id="23249" w:author="Le Minh Nghia" w:date="2019-10-09T10:56:00Z">
            <w:rPr>
              <w:sz w:val="26"/>
              <w:szCs w:val="26"/>
            </w:rPr>
          </w:rPrChange>
        </w:rPr>
        <w:t>các</w:t>
      </w:r>
      <w:proofErr w:type="spellEnd"/>
      <w:r w:rsidRPr="00B41112">
        <w:rPr>
          <w:sz w:val="26"/>
          <w:szCs w:val="26"/>
          <w:rPrChange w:id="23250" w:author="Le Minh Nghia" w:date="2019-10-09T10:56:00Z">
            <w:rPr>
              <w:sz w:val="26"/>
              <w:szCs w:val="26"/>
            </w:rPr>
          </w:rPrChange>
        </w:rPr>
        <w:t xml:space="preserve"> </w:t>
      </w:r>
      <w:proofErr w:type="spellStart"/>
      <w:r w:rsidRPr="00B41112">
        <w:rPr>
          <w:sz w:val="26"/>
          <w:szCs w:val="26"/>
          <w:rPrChange w:id="23251" w:author="Le Minh Nghia" w:date="2019-10-09T10:56:00Z">
            <w:rPr>
              <w:sz w:val="26"/>
              <w:szCs w:val="26"/>
            </w:rPr>
          </w:rPrChange>
        </w:rPr>
        <w:t>trường</w:t>
      </w:r>
      <w:proofErr w:type="spellEnd"/>
      <w:r w:rsidRPr="00B41112">
        <w:rPr>
          <w:sz w:val="26"/>
          <w:szCs w:val="26"/>
          <w:rPrChange w:id="23252" w:author="Le Minh Nghia" w:date="2019-10-09T10:56:00Z">
            <w:rPr>
              <w:sz w:val="26"/>
              <w:szCs w:val="26"/>
            </w:rPr>
          </w:rPrChange>
        </w:rPr>
        <w:t xml:space="preserve"> </w:t>
      </w:r>
      <w:proofErr w:type="spellStart"/>
      <w:r w:rsidRPr="00B41112">
        <w:rPr>
          <w:sz w:val="26"/>
          <w:szCs w:val="26"/>
          <w:rPrChange w:id="23253" w:author="Le Minh Nghia" w:date="2019-10-09T10:56:00Z">
            <w:rPr>
              <w:sz w:val="26"/>
              <w:szCs w:val="26"/>
            </w:rPr>
          </w:rPrChange>
        </w:rPr>
        <w:t>như</w:t>
      </w:r>
      <w:proofErr w:type="spellEnd"/>
      <w:r w:rsidRPr="00B41112">
        <w:rPr>
          <w:sz w:val="26"/>
          <w:szCs w:val="26"/>
          <w:rPrChange w:id="23254" w:author="Le Minh Nghia" w:date="2019-10-09T10:56:00Z">
            <w:rPr>
              <w:sz w:val="26"/>
              <w:szCs w:val="26"/>
            </w:rPr>
          </w:rPrChange>
        </w:rPr>
        <w:t xml:space="preserve">: STT, </w:t>
      </w:r>
      <w:proofErr w:type="spellStart"/>
      <w:r w:rsidRPr="00B41112">
        <w:rPr>
          <w:sz w:val="26"/>
          <w:szCs w:val="26"/>
          <w:rPrChange w:id="23255" w:author="Le Minh Nghia" w:date="2019-10-09T10:56:00Z">
            <w:rPr>
              <w:sz w:val="26"/>
              <w:szCs w:val="26"/>
            </w:rPr>
          </w:rPrChange>
        </w:rPr>
        <w:t>Mã</w:t>
      </w:r>
      <w:proofErr w:type="spellEnd"/>
      <w:r w:rsidRPr="00B41112">
        <w:rPr>
          <w:sz w:val="26"/>
          <w:szCs w:val="26"/>
          <w:rPrChange w:id="23256" w:author="Le Minh Nghia" w:date="2019-10-09T10:56:00Z">
            <w:rPr>
              <w:sz w:val="26"/>
              <w:szCs w:val="26"/>
            </w:rPr>
          </w:rPrChange>
        </w:rPr>
        <w:t xml:space="preserve"> </w:t>
      </w:r>
      <w:proofErr w:type="spellStart"/>
      <w:r w:rsidRPr="00B41112">
        <w:rPr>
          <w:sz w:val="26"/>
          <w:szCs w:val="26"/>
          <w:rPrChange w:id="23257" w:author="Le Minh Nghia" w:date="2019-10-09T10:56:00Z">
            <w:rPr>
              <w:sz w:val="26"/>
              <w:szCs w:val="26"/>
            </w:rPr>
          </w:rPrChange>
        </w:rPr>
        <w:t>giáo</w:t>
      </w:r>
      <w:proofErr w:type="spellEnd"/>
      <w:r w:rsidRPr="00B41112">
        <w:rPr>
          <w:sz w:val="26"/>
          <w:szCs w:val="26"/>
          <w:rPrChange w:id="23258" w:author="Le Minh Nghia" w:date="2019-10-09T10:56:00Z">
            <w:rPr>
              <w:sz w:val="26"/>
              <w:szCs w:val="26"/>
            </w:rPr>
          </w:rPrChange>
        </w:rPr>
        <w:t xml:space="preserve"> </w:t>
      </w:r>
      <w:proofErr w:type="spellStart"/>
      <w:r w:rsidRPr="00B41112">
        <w:rPr>
          <w:sz w:val="26"/>
          <w:szCs w:val="26"/>
          <w:rPrChange w:id="23259" w:author="Le Minh Nghia" w:date="2019-10-09T10:56:00Z">
            <w:rPr>
              <w:sz w:val="26"/>
              <w:szCs w:val="26"/>
            </w:rPr>
          </w:rPrChange>
        </w:rPr>
        <w:t>viên</w:t>
      </w:r>
      <w:proofErr w:type="spellEnd"/>
      <w:r w:rsidRPr="00B41112">
        <w:rPr>
          <w:sz w:val="26"/>
          <w:szCs w:val="26"/>
          <w:rPrChange w:id="23260" w:author="Le Minh Nghia" w:date="2019-10-09T10:56:00Z">
            <w:rPr>
              <w:sz w:val="26"/>
              <w:szCs w:val="26"/>
            </w:rPr>
          </w:rPrChange>
        </w:rPr>
        <w:t xml:space="preserve">, </w:t>
      </w:r>
      <w:proofErr w:type="spellStart"/>
      <w:r w:rsidRPr="00B41112">
        <w:rPr>
          <w:sz w:val="26"/>
          <w:szCs w:val="26"/>
          <w:rPrChange w:id="23261" w:author="Le Minh Nghia" w:date="2019-10-09T10:56:00Z">
            <w:rPr>
              <w:sz w:val="26"/>
              <w:szCs w:val="26"/>
            </w:rPr>
          </w:rPrChange>
        </w:rPr>
        <w:t>Họ</w:t>
      </w:r>
      <w:proofErr w:type="spellEnd"/>
      <w:r w:rsidRPr="00B41112">
        <w:rPr>
          <w:sz w:val="26"/>
          <w:szCs w:val="26"/>
          <w:rPrChange w:id="23262" w:author="Le Minh Nghia" w:date="2019-10-09T10:56:00Z">
            <w:rPr>
              <w:sz w:val="26"/>
              <w:szCs w:val="26"/>
            </w:rPr>
          </w:rPrChange>
        </w:rPr>
        <w:t xml:space="preserve"> </w:t>
      </w:r>
      <w:proofErr w:type="spellStart"/>
      <w:r w:rsidRPr="00B41112">
        <w:rPr>
          <w:sz w:val="26"/>
          <w:szCs w:val="26"/>
          <w:rPrChange w:id="23263" w:author="Le Minh Nghia" w:date="2019-10-09T10:56:00Z">
            <w:rPr>
              <w:sz w:val="26"/>
              <w:szCs w:val="26"/>
            </w:rPr>
          </w:rPrChange>
        </w:rPr>
        <w:t>và</w:t>
      </w:r>
      <w:proofErr w:type="spellEnd"/>
      <w:r w:rsidRPr="00B41112">
        <w:rPr>
          <w:sz w:val="26"/>
          <w:szCs w:val="26"/>
          <w:rPrChange w:id="23264" w:author="Le Minh Nghia" w:date="2019-10-09T10:56:00Z">
            <w:rPr>
              <w:sz w:val="26"/>
              <w:szCs w:val="26"/>
            </w:rPr>
          </w:rPrChange>
        </w:rPr>
        <w:t xml:space="preserve"> </w:t>
      </w:r>
      <w:proofErr w:type="spellStart"/>
      <w:r w:rsidRPr="00B41112">
        <w:rPr>
          <w:sz w:val="26"/>
          <w:szCs w:val="26"/>
          <w:rPrChange w:id="23265" w:author="Le Minh Nghia" w:date="2019-10-09T10:56:00Z">
            <w:rPr>
              <w:sz w:val="26"/>
              <w:szCs w:val="26"/>
            </w:rPr>
          </w:rPrChange>
        </w:rPr>
        <w:t>tên</w:t>
      </w:r>
      <w:proofErr w:type="spellEnd"/>
      <w:r w:rsidRPr="00B41112">
        <w:rPr>
          <w:sz w:val="26"/>
          <w:szCs w:val="26"/>
          <w:rPrChange w:id="23266" w:author="Le Minh Nghia" w:date="2019-10-09T10:56:00Z">
            <w:rPr>
              <w:sz w:val="26"/>
              <w:szCs w:val="26"/>
            </w:rPr>
          </w:rPrChange>
        </w:rPr>
        <w:t xml:space="preserve">, </w:t>
      </w:r>
      <w:proofErr w:type="spellStart"/>
      <w:r w:rsidRPr="00B41112">
        <w:rPr>
          <w:sz w:val="26"/>
          <w:szCs w:val="26"/>
          <w:rPrChange w:id="23267" w:author="Le Minh Nghia" w:date="2019-10-09T10:56:00Z">
            <w:rPr>
              <w:sz w:val="26"/>
              <w:szCs w:val="26"/>
            </w:rPr>
          </w:rPrChange>
        </w:rPr>
        <w:t>Số</w:t>
      </w:r>
      <w:proofErr w:type="spellEnd"/>
      <w:r w:rsidRPr="00B41112">
        <w:rPr>
          <w:sz w:val="26"/>
          <w:szCs w:val="26"/>
          <w:rPrChange w:id="23268" w:author="Le Minh Nghia" w:date="2019-10-09T10:56:00Z">
            <w:rPr>
              <w:sz w:val="26"/>
              <w:szCs w:val="26"/>
            </w:rPr>
          </w:rPrChange>
        </w:rPr>
        <w:t xml:space="preserve"> </w:t>
      </w:r>
      <w:proofErr w:type="spellStart"/>
      <w:r w:rsidRPr="00B41112">
        <w:rPr>
          <w:sz w:val="26"/>
          <w:szCs w:val="26"/>
          <w:rPrChange w:id="23269" w:author="Le Minh Nghia" w:date="2019-10-09T10:56:00Z">
            <w:rPr>
              <w:sz w:val="26"/>
              <w:szCs w:val="26"/>
            </w:rPr>
          </w:rPrChange>
        </w:rPr>
        <w:t>điện</w:t>
      </w:r>
      <w:proofErr w:type="spellEnd"/>
      <w:r w:rsidRPr="00B41112">
        <w:rPr>
          <w:sz w:val="26"/>
          <w:szCs w:val="26"/>
          <w:rPrChange w:id="23270" w:author="Le Minh Nghia" w:date="2019-10-09T10:56:00Z">
            <w:rPr>
              <w:sz w:val="26"/>
              <w:szCs w:val="26"/>
            </w:rPr>
          </w:rPrChange>
        </w:rPr>
        <w:t xml:space="preserve"> </w:t>
      </w:r>
      <w:proofErr w:type="spellStart"/>
      <w:r w:rsidRPr="00B41112">
        <w:rPr>
          <w:sz w:val="26"/>
          <w:szCs w:val="26"/>
          <w:rPrChange w:id="23271" w:author="Le Minh Nghia" w:date="2019-10-09T10:56:00Z">
            <w:rPr>
              <w:sz w:val="26"/>
              <w:szCs w:val="26"/>
            </w:rPr>
          </w:rPrChange>
        </w:rPr>
        <w:t>thoại</w:t>
      </w:r>
      <w:proofErr w:type="spellEnd"/>
      <w:r w:rsidRPr="00B41112">
        <w:rPr>
          <w:sz w:val="26"/>
          <w:szCs w:val="26"/>
          <w:rPrChange w:id="23272" w:author="Le Minh Nghia" w:date="2019-10-09T10:56:00Z">
            <w:rPr>
              <w:sz w:val="26"/>
              <w:szCs w:val="26"/>
            </w:rPr>
          </w:rPrChange>
        </w:rPr>
        <w:t xml:space="preserve">, Email </w:t>
      </w:r>
      <w:proofErr w:type="spellStart"/>
      <w:r w:rsidRPr="00B41112">
        <w:rPr>
          <w:sz w:val="26"/>
          <w:szCs w:val="26"/>
          <w:rPrChange w:id="23273" w:author="Le Minh Nghia" w:date="2019-10-09T10:56:00Z">
            <w:rPr>
              <w:sz w:val="26"/>
              <w:szCs w:val="26"/>
            </w:rPr>
          </w:rPrChange>
        </w:rPr>
        <w:t>và</w:t>
      </w:r>
      <w:proofErr w:type="spellEnd"/>
      <w:r w:rsidRPr="00B41112">
        <w:rPr>
          <w:sz w:val="26"/>
          <w:szCs w:val="26"/>
          <w:rPrChange w:id="23274" w:author="Le Minh Nghia" w:date="2019-10-09T10:56:00Z">
            <w:rPr>
              <w:sz w:val="26"/>
              <w:szCs w:val="26"/>
            </w:rPr>
          </w:rPrChange>
        </w:rPr>
        <w:t xml:space="preserve"> </w:t>
      </w:r>
      <w:proofErr w:type="spellStart"/>
      <w:r w:rsidRPr="00B41112">
        <w:rPr>
          <w:sz w:val="26"/>
          <w:szCs w:val="26"/>
          <w:rPrChange w:id="23275" w:author="Le Minh Nghia" w:date="2019-10-09T10:56:00Z">
            <w:rPr>
              <w:sz w:val="26"/>
              <w:szCs w:val="26"/>
            </w:rPr>
          </w:rPrChange>
        </w:rPr>
        <w:t>Chức</w:t>
      </w:r>
      <w:proofErr w:type="spellEnd"/>
      <w:r w:rsidRPr="00B41112">
        <w:rPr>
          <w:sz w:val="26"/>
          <w:szCs w:val="26"/>
          <w:rPrChange w:id="23276" w:author="Le Minh Nghia" w:date="2019-10-09T10:56:00Z">
            <w:rPr>
              <w:sz w:val="26"/>
              <w:szCs w:val="26"/>
            </w:rPr>
          </w:rPrChange>
        </w:rPr>
        <w:t xml:space="preserve"> </w:t>
      </w:r>
      <w:proofErr w:type="spellStart"/>
      <w:r w:rsidRPr="00B41112">
        <w:rPr>
          <w:sz w:val="26"/>
          <w:szCs w:val="26"/>
          <w:rPrChange w:id="23277" w:author="Le Minh Nghia" w:date="2019-10-09T10:56:00Z">
            <w:rPr>
              <w:sz w:val="26"/>
              <w:szCs w:val="26"/>
            </w:rPr>
          </w:rPrChange>
        </w:rPr>
        <w:t>năng</w:t>
      </w:r>
      <w:proofErr w:type="spellEnd"/>
      <w:r w:rsidRPr="00B41112">
        <w:rPr>
          <w:sz w:val="26"/>
          <w:szCs w:val="26"/>
          <w:rPrChange w:id="23278" w:author="Le Minh Nghia" w:date="2019-10-09T10:56:00Z">
            <w:rPr>
              <w:sz w:val="26"/>
              <w:szCs w:val="26"/>
            </w:rPr>
          </w:rPrChange>
        </w:rPr>
        <w:t xml:space="preserve">. </w:t>
      </w:r>
      <w:proofErr w:type="spellStart"/>
      <w:r w:rsidRPr="00B41112">
        <w:rPr>
          <w:sz w:val="26"/>
          <w:szCs w:val="26"/>
          <w:rPrChange w:id="23279" w:author="Le Minh Nghia" w:date="2019-10-09T10:56:00Z">
            <w:rPr>
              <w:sz w:val="26"/>
              <w:szCs w:val="26"/>
            </w:rPr>
          </w:rPrChange>
        </w:rPr>
        <w:t>Trong</w:t>
      </w:r>
      <w:proofErr w:type="spellEnd"/>
      <w:r w:rsidRPr="00B41112">
        <w:rPr>
          <w:sz w:val="26"/>
          <w:szCs w:val="26"/>
          <w:rPrChange w:id="23280" w:author="Le Minh Nghia" w:date="2019-10-09T10:56:00Z">
            <w:rPr>
              <w:sz w:val="26"/>
              <w:szCs w:val="26"/>
            </w:rPr>
          </w:rPrChange>
        </w:rPr>
        <w:t xml:space="preserve"> </w:t>
      </w:r>
      <w:proofErr w:type="spellStart"/>
      <w:r w:rsidRPr="00B41112">
        <w:rPr>
          <w:sz w:val="26"/>
          <w:szCs w:val="26"/>
          <w:rPrChange w:id="23281" w:author="Le Minh Nghia" w:date="2019-10-09T10:56:00Z">
            <w:rPr>
              <w:sz w:val="26"/>
              <w:szCs w:val="26"/>
            </w:rPr>
          </w:rPrChange>
        </w:rPr>
        <w:t>phần</w:t>
      </w:r>
      <w:proofErr w:type="spellEnd"/>
      <w:r w:rsidRPr="00B41112">
        <w:rPr>
          <w:sz w:val="26"/>
          <w:szCs w:val="26"/>
          <w:rPrChange w:id="23282" w:author="Le Minh Nghia" w:date="2019-10-09T10:56:00Z">
            <w:rPr>
              <w:sz w:val="26"/>
              <w:szCs w:val="26"/>
            </w:rPr>
          </w:rPrChange>
        </w:rPr>
        <w:t xml:space="preserve"> </w:t>
      </w:r>
      <w:proofErr w:type="spellStart"/>
      <w:r w:rsidRPr="00B41112">
        <w:rPr>
          <w:sz w:val="26"/>
          <w:szCs w:val="26"/>
          <w:rPrChange w:id="23283" w:author="Le Minh Nghia" w:date="2019-10-09T10:56:00Z">
            <w:rPr>
              <w:sz w:val="26"/>
              <w:szCs w:val="26"/>
            </w:rPr>
          </w:rPrChange>
        </w:rPr>
        <w:t>chức</w:t>
      </w:r>
      <w:proofErr w:type="spellEnd"/>
      <w:r w:rsidRPr="00B41112">
        <w:rPr>
          <w:sz w:val="26"/>
          <w:szCs w:val="26"/>
          <w:rPrChange w:id="23284" w:author="Le Minh Nghia" w:date="2019-10-09T10:56:00Z">
            <w:rPr>
              <w:sz w:val="26"/>
              <w:szCs w:val="26"/>
            </w:rPr>
          </w:rPrChange>
        </w:rPr>
        <w:t xml:space="preserve"> </w:t>
      </w:r>
      <w:proofErr w:type="spellStart"/>
      <w:r w:rsidRPr="00B41112">
        <w:rPr>
          <w:sz w:val="26"/>
          <w:szCs w:val="26"/>
          <w:rPrChange w:id="23285" w:author="Le Minh Nghia" w:date="2019-10-09T10:56:00Z">
            <w:rPr>
              <w:sz w:val="26"/>
              <w:szCs w:val="26"/>
            </w:rPr>
          </w:rPrChange>
        </w:rPr>
        <w:t>năng</w:t>
      </w:r>
      <w:proofErr w:type="spellEnd"/>
      <w:r w:rsidRPr="00B41112">
        <w:rPr>
          <w:sz w:val="26"/>
          <w:szCs w:val="26"/>
          <w:rPrChange w:id="23286" w:author="Le Minh Nghia" w:date="2019-10-09T10:56:00Z">
            <w:rPr>
              <w:sz w:val="26"/>
              <w:szCs w:val="26"/>
            </w:rPr>
          </w:rPrChange>
        </w:rPr>
        <w:t xml:space="preserve"> bao </w:t>
      </w:r>
      <w:proofErr w:type="spellStart"/>
      <w:r w:rsidRPr="00B41112">
        <w:rPr>
          <w:sz w:val="26"/>
          <w:szCs w:val="26"/>
          <w:rPrChange w:id="23287" w:author="Le Minh Nghia" w:date="2019-10-09T10:56:00Z">
            <w:rPr>
              <w:sz w:val="26"/>
              <w:szCs w:val="26"/>
            </w:rPr>
          </w:rPrChange>
        </w:rPr>
        <w:t>gồm</w:t>
      </w:r>
      <w:proofErr w:type="spellEnd"/>
      <w:r w:rsidRPr="00B41112">
        <w:rPr>
          <w:sz w:val="26"/>
          <w:szCs w:val="26"/>
          <w:rPrChange w:id="23288" w:author="Le Minh Nghia" w:date="2019-10-09T10:56:00Z">
            <w:rPr>
              <w:sz w:val="26"/>
              <w:szCs w:val="26"/>
            </w:rPr>
          </w:rPrChange>
        </w:rPr>
        <w:t xml:space="preserve"> 3 </w:t>
      </w:r>
      <w:proofErr w:type="spellStart"/>
      <w:r w:rsidRPr="00B41112">
        <w:rPr>
          <w:sz w:val="26"/>
          <w:szCs w:val="26"/>
          <w:rPrChange w:id="23289" w:author="Le Minh Nghia" w:date="2019-10-09T10:56:00Z">
            <w:rPr>
              <w:sz w:val="26"/>
              <w:szCs w:val="26"/>
            </w:rPr>
          </w:rPrChange>
        </w:rPr>
        <w:t>chức</w:t>
      </w:r>
      <w:proofErr w:type="spellEnd"/>
      <w:r w:rsidRPr="00B41112">
        <w:rPr>
          <w:sz w:val="26"/>
          <w:szCs w:val="26"/>
          <w:rPrChange w:id="23290" w:author="Le Minh Nghia" w:date="2019-10-09T10:56:00Z">
            <w:rPr>
              <w:sz w:val="26"/>
              <w:szCs w:val="26"/>
            </w:rPr>
          </w:rPrChange>
        </w:rPr>
        <w:t xml:space="preserve"> </w:t>
      </w:r>
      <w:proofErr w:type="spellStart"/>
      <w:r w:rsidRPr="00B41112">
        <w:rPr>
          <w:sz w:val="26"/>
          <w:szCs w:val="26"/>
          <w:rPrChange w:id="23291" w:author="Le Minh Nghia" w:date="2019-10-09T10:56:00Z">
            <w:rPr>
              <w:sz w:val="26"/>
              <w:szCs w:val="26"/>
            </w:rPr>
          </w:rPrChange>
        </w:rPr>
        <w:t>năng</w:t>
      </w:r>
      <w:proofErr w:type="spellEnd"/>
      <w:r w:rsidRPr="00B41112">
        <w:rPr>
          <w:sz w:val="26"/>
          <w:szCs w:val="26"/>
          <w:rPrChange w:id="23292" w:author="Le Minh Nghia" w:date="2019-10-09T10:56:00Z">
            <w:rPr>
              <w:sz w:val="26"/>
              <w:szCs w:val="26"/>
            </w:rPr>
          </w:rPrChange>
        </w:rPr>
        <w:t xml:space="preserve"> </w:t>
      </w:r>
      <w:proofErr w:type="spellStart"/>
      <w:r w:rsidRPr="00B41112">
        <w:rPr>
          <w:sz w:val="26"/>
          <w:szCs w:val="26"/>
          <w:rPrChange w:id="23293" w:author="Le Minh Nghia" w:date="2019-10-09T10:56:00Z">
            <w:rPr>
              <w:sz w:val="26"/>
              <w:szCs w:val="26"/>
            </w:rPr>
          </w:rPrChange>
        </w:rPr>
        <w:t>tương</w:t>
      </w:r>
      <w:proofErr w:type="spellEnd"/>
      <w:r w:rsidRPr="00B41112">
        <w:rPr>
          <w:sz w:val="26"/>
          <w:szCs w:val="26"/>
          <w:rPrChange w:id="23294" w:author="Le Minh Nghia" w:date="2019-10-09T10:56:00Z">
            <w:rPr>
              <w:sz w:val="26"/>
              <w:szCs w:val="26"/>
            </w:rPr>
          </w:rPrChange>
        </w:rPr>
        <w:t xml:space="preserve"> </w:t>
      </w:r>
      <w:proofErr w:type="spellStart"/>
      <w:r w:rsidRPr="00B41112">
        <w:rPr>
          <w:sz w:val="26"/>
          <w:szCs w:val="26"/>
          <w:rPrChange w:id="23295" w:author="Le Minh Nghia" w:date="2019-10-09T10:56:00Z">
            <w:rPr>
              <w:sz w:val="26"/>
              <w:szCs w:val="26"/>
            </w:rPr>
          </w:rPrChange>
        </w:rPr>
        <w:t>ứng</w:t>
      </w:r>
      <w:proofErr w:type="spellEnd"/>
      <w:r w:rsidRPr="00B41112">
        <w:rPr>
          <w:sz w:val="26"/>
          <w:szCs w:val="26"/>
          <w:rPrChange w:id="23296" w:author="Le Minh Nghia" w:date="2019-10-09T10:56:00Z">
            <w:rPr>
              <w:sz w:val="26"/>
              <w:szCs w:val="26"/>
            </w:rPr>
          </w:rPrChange>
        </w:rPr>
        <w:t xml:space="preserve"> </w:t>
      </w:r>
      <w:proofErr w:type="spellStart"/>
      <w:r w:rsidRPr="00B41112">
        <w:rPr>
          <w:sz w:val="26"/>
          <w:szCs w:val="26"/>
          <w:rPrChange w:id="23297" w:author="Le Minh Nghia" w:date="2019-10-09T10:56:00Z">
            <w:rPr>
              <w:sz w:val="26"/>
              <w:szCs w:val="26"/>
            </w:rPr>
          </w:rPrChange>
        </w:rPr>
        <w:t>với</w:t>
      </w:r>
      <w:proofErr w:type="spellEnd"/>
      <w:r w:rsidRPr="00B41112">
        <w:rPr>
          <w:sz w:val="26"/>
          <w:szCs w:val="26"/>
          <w:rPrChange w:id="23298" w:author="Le Minh Nghia" w:date="2019-10-09T10:56:00Z">
            <w:rPr>
              <w:sz w:val="26"/>
              <w:szCs w:val="26"/>
            </w:rPr>
          </w:rPrChange>
        </w:rPr>
        <w:t xml:space="preserve"> </w:t>
      </w:r>
      <w:proofErr w:type="spellStart"/>
      <w:r w:rsidRPr="00B41112">
        <w:rPr>
          <w:sz w:val="26"/>
          <w:szCs w:val="26"/>
          <w:rPrChange w:id="23299" w:author="Le Minh Nghia" w:date="2019-10-09T10:56:00Z">
            <w:rPr>
              <w:sz w:val="26"/>
              <w:szCs w:val="26"/>
            </w:rPr>
          </w:rPrChange>
        </w:rPr>
        <w:t>ba</w:t>
      </w:r>
      <w:proofErr w:type="spellEnd"/>
      <w:r w:rsidRPr="00B41112">
        <w:rPr>
          <w:sz w:val="26"/>
          <w:szCs w:val="26"/>
          <w:rPrChange w:id="23300" w:author="Le Minh Nghia" w:date="2019-10-09T10:56:00Z">
            <w:rPr>
              <w:sz w:val="26"/>
              <w:szCs w:val="26"/>
            </w:rPr>
          </w:rPrChange>
        </w:rPr>
        <w:t xml:space="preserve"> icon </w:t>
      </w:r>
      <w:proofErr w:type="spellStart"/>
      <w:r w:rsidRPr="00B41112">
        <w:rPr>
          <w:sz w:val="26"/>
          <w:szCs w:val="26"/>
          <w:rPrChange w:id="23301" w:author="Le Minh Nghia" w:date="2019-10-09T10:56:00Z">
            <w:rPr>
              <w:sz w:val="26"/>
              <w:szCs w:val="26"/>
            </w:rPr>
          </w:rPrChange>
        </w:rPr>
        <w:t>đó</w:t>
      </w:r>
      <w:proofErr w:type="spellEnd"/>
      <w:r w:rsidRPr="00B41112">
        <w:rPr>
          <w:sz w:val="26"/>
          <w:szCs w:val="26"/>
          <w:rPrChange w:id="23302" w:author="Le Minh Nghia" w:date="2019-10-09T10:56:00Z">
            <w:rPr>
              <w:sz w:val="26"/>
              <w:szCs w:val="26"/>
            </w:rPr>
          </w:rPrChange>
        </w:rPr>
        <w:t xml:space="preserve"> </w:t>
      </w:r>
      <w:proofErr w:type="spellStart"/>
      <w:r w:rsidRPr="00B41112">
        <w:rPr>
          <w:sz w:val="26"/>
          <w:szCs w:val="26"/>
          <w:rPrChange w:id="23303" w:author="Le Minh Nghia" w:date="2019-10-09T10:56:00Z">
            <w:rPr>
              <w:sz w:val="26"/>
              <w:szCs w:val="26"/>
            </w:rPr>
          </w:rPrChange>
        </w:rPr>
        <w:t>là</w:t>
      </w:r>
      <w:proofErr w:type="spellEnd"/>
      <w:r w:rsidRPr="00B41112">
        <w:rPr>
          <w:sz w:val="26"/>
          <w:szCs w:val="26"/>
          <w:rPrChange w:id="23304" w:author="Le Minh Nghia" w:date="2019-10-09T10:56:00Z">
            <w:rPr>
              <w:sz w:val="26"/>
              <w:szCs w:val="26"/>
            </w:rPr>
          </w:rPrChange>
        </w:rPr>
        <w:t xml:space="preserve"> </w:t>
      </w:r>
      <w:proofErr w:type="spellStart"/>
      <w:r w:rsidRPr="00B41112">
        <w:rPr>
          <w:sz w:val="26"/>
          <w:szCs w:val="26"/>
          <w:rPrChange w:id="23305" w:author="Le Minh Nghia" w:date="2019-10-09T10:56:00Z">
            <w:rPr>
              <w:sz w:val="26"/>
              <w:szCs w:val="26"/>
            </w:rPr>
          </w:rPrChange>
        </w:rPr>
        <w:t>hiển</w:t>
      </w:r>
      <w:proofErr w:type="spellEnd"/>
      <w:r w:rsidRPr="00B41112">
        <w:rPr>
          <w:sz w:val="26"/>
          <w:szCs w:val="26"/>
          <w:rPrChange w:id="23306" w:author="Le Minh Nghia" w:date="2019-10-09T10:56:00Z">
            <w:rPr>
              <w:sz w:val="26"/>
              <w:szCs w:val="26"/>
            </w:rPr>
          </w:rPrChange>
        </w:rPr>
        <w:t xml:space="preserve"> </w:t>
      </w:r>
      <w:proofErr w:type="spellStart"/>
      <w:r w:rsidRPr="00B41112">
        <w:rPr>
          <w:sz w:val="26"/>
          <w:szCs w:val="26"/>
          <w:rPrChange w:id="23307" w:author="Le Minh Nghia" w:date="2019-10-09T10:56:00Z">
            <w:rPr>
              <w:sz w:val="26"/>
              <w:szCs w:val="26"/>
            </w:rPr>
          </w:rPrChange>
        </w:rPr>
        <w:t>thị</w:t>
      </w:r>
      <w:proofErr w:type="spellEnd"/>
      <w:r w:rsidRPr="00B41112">
        <w:rPr>
          <w:sz w:val="26"/>
          <w:szCs w:val="26"/>
          <w:rPrChange w:id="23308" w:author="Le Minh Nghia" w:date="2019-10-09T10:56:00Z">
            <w:rPr>
              <w:sz w:val="26"/>
              <w:szCs w:val="26"/>
            </w:rPr>
          </w:rPrChange>
        </w:rPr>
        <w:t xml:space="preserve">, </w:t>
      </w:r>
      <w:proofErr w:type="spellStart"/>
      <w:r w:rsidRPr="00B41112">
        <w:rPr>
          <w:sz w:val="26"/>
          <w:szCs w:val="26"/>
          <w:rPrChange w:id="23309" w:author="Le Minh Nghia" w:date="2019-10-09T10:56:00Z">
            <w:rPr>
              <w:sz w:val="26"/>
              <w:szCs w:val="26"/>
            </w:rPr>
          </w:rPrChange>
        </w:rPr>
        <w:t>sửa</w:t>
      </w:r>
      <w:proofErr w:type="spellEnd"/>
      <w:r w:rsidRPr="00B41112">
        <w:rPr>
          <w:sz w:val="26"/>
          <w:szCs w:val="26"/>
          <w:rPrChange w:id="23310" w:author="Le Minh Nghia" w:date="2019-10-09T10:56:00Z">
            <w:rPr>
              <w:sz w:val="26"/>
              <w:szCs w:val="26"/>
            </w:rPr>
          </w:rPrChange>
        </w:rPr>
        <w:t xml:space="preserve">, </w:t>
      </w:r>
      <w:proofErr w:type="spellStart"/>
      <w:r w:rsidRPr="00B41112">
        <w:rPr>
          <w:sz w:val="26"/>
          <w:szCs w:val="26"/>
          <w:rPrChange w:id="23311" w:author="Le Minh Nghia" w:date="2019-10-09T10:56:00Z">
            <w:rPr>
              <w:sz w:val="26"/>
              <w:szCs w:val="26"/>
            </w:rPr>
          </w:rPrChange>
        </w:rPr>
        <w:t>xóa</w:t>
      </w:r>
      <w:proofErr w:type="spellEnd"/>
      <w:r w:rsidRPr="00B41112">
        <w:rPr>
          <w:sz w:val="26"/>
          <w:szCs w:val="26"/>
          <w:rPrChange w:id="23312" w:author="Le Minh Nghia" w:date="2019-10-09T10:56:00Z">
            <w:rPr>
              <w:sz w:val="26"/>
              <w:szCs w:val="26"/>
            </w:rPr>
          </w:rPrChange>
        </w:rPr>
        <w:t>.</w:t>
      </w:r>
    </w:p>
    <w:p w:rsidR="00171D9D" w:rsidRPr="00B41112" w:rsidRDefault="00171D9D">
      <w:pPr>
        <w:pStyle w:val="ListParagraph"/>
        <w:numPr>
          <w:ilvl w:val="0"/>
          <w:numId w:val="5"/>
        </w:numPr>
        <w:ind w:left="360"/>
        <w:rPr>
          <w:sz w:val="26"/>
          <w:szCs w:val="26"/>
          <w:rPrChange w:id="23313" w:author="Le Minh Nghia" w:date="2019-10-09T10:56:00Z">
            <w:rPr>
              <w:sz w:val="26"/>
              <w:szCs w:val="26"/>
            </w:rPr>
          </w:rPrChange>
        </w:rPr>
        <w:pPrChange w:id="23314" w:author="Le Minh Nghia" w:date="2019-10-09T10:35:00Z">
          <w:pPr>
            <w:pStyle w:val="ListParagraph"/>
            <w:numPr>
              <w:numId w:val="5"/>
            </w:numPr>
            <w:ind w:left="1440" w:hanging="360"/>
          </w:pPr>
        </w:pPrChange>
      </w:pPr>
      <w:r w:rsidRPr="00B41112">
        <w:rPr>
          <w:sz w:val="26"/>
          <w:szCs w:val="26"/>
          <w:rPrChange w:id="23315" w:author="Le Minh Nghia" w:date="2019-10-09T10:56:00Z">
            <w:rPr>
              <w:sz w:val="26"/>
              <w:szCs w:val="26"/>
            </w:rPr>
          </w:rPrChange>
        </w:rPr>
        <w:t xml:space="preserve">Sau </w:t>
      </w:r>
      <w:proofErr w:type="spellStart"/>
      <w:r w:rsidRPr="00B41112">
        <w:rPr>
          <w:sz w:val="26"/>
          <w:szCs w:val="26"/>
          <w:rPrChange w:id="23316" w:author="Le Minh Nghia" w:date="2019-10-09T10:56:00Z">
            <w:rPr>
              <w:sz w:val="26"/>
              <w:szCs w:val="26"/>
            </w:rPr>
          </w:rPrChange>
        </w:rPr>
        <w:t>khi</w:t>
      </w:r>
      <w:proofErr w:type="spellEnd"/>
      <w:r w:rsidRPr="00B41112">
        <w:rPr>
          <w:sz w:val="26"/>
          <w:szCs w:val="26"/>
          <w:rPrChange w:id="23317" w:author="Le Minh Nghia" w:date="2019-10-09T10:56:00Z">
            <w:rPr>
              <w:sz w:val="26"/>
              <w:szCs w:val="26"/>
            </w:rPr>
          </w:rPrChange>
        </w:rPr>
        <w:t xml:space="preserve"> </w:t>
      </w:r>
      <w:proofErr w:type="spellStart"/>
      <w:r w:rsidRPr="00B41112">
        <w:rPr>
          <w:sz w:val="26"/>
          <w:szCs w:val="26"/>
          <w:rPrChange w:id="23318" w:author="Le Minh Nghia" w:date="2019-10-09T10:56:00Z">
            <w:rPr>
              <w:sz w:val="26"/>
              <w:szCs w:val="26"/>
            </w:rPr>
          </w:rPrChange>
        </w:rPr>
        <w:t>nhấn</w:t>
      </w:r>
      <w:proofErr w:type="spellEnd"/>
      <w:r w:rsidRPr="00B41112">
        <w:rPr>
          <w:sz w:val="26"/>
          <w:szCs w:val="26"/>
          <w:rPrChange w:id="23319" w:author="Le Minh Nghia" w:date="2019-10-09T10:56:00Z">
            <w:rPr>
              <w:sz w:val="26"/>
              <w:szCs w:val="26"/>
            </w:rPr>
          </w:rPrChange>
        </w:rPr>
        <w:t xml:space="preserve"> </w:t>
      </w:r>
      <w:proofErr w:type="spellStart"/>
      <w:r w:rsidRPr="00B41112">
        <w:rPr>
          <w:sz w:val="26"/>
          <w:szCs w:val="26"/>
          <w:rPrChange w:id="23320" w:author="Le Minh Nghia" w:date="2019-10-09T10:56:00Z">
            <w:rPr>
              <w:sz w:val="26"/>
              <w:szCs w:val="26"/>
            </w:rPr>
          </w:rPrChange>
        </w:rPr>
        <w:t>vào</w:t>
      </w:r>
      <w:proofErr w:type="spellEnd"/>
      <w:r w:rsidRPr="00B41112">
        <w:rPr>
          <w:sz w:val="26"/>
          <w:szCs w:val="26"/>
          <w:rPrChange w:id="23321" w:author="Le Minh Nghia" w:date="2019-10-09T10:56:00Z">
            <w:rPr>
              <w:sz w:val="26"/>
              <w:szCs w:val="26"/>
            </w:rPr>
          </w:rPrChange>
        </w:rPr>
        <w:t xml:space="preserve"> icon </w:t>
      </w:r>
      <w:proofErr w:type="spellStart"/>
      <w:r w:rsidRPr="00B41112">
        <w:rPr>
          <w:sz w:val="26"/>
          <w:szCs w:val="26"/>
          <w:rPrChange w:id="23322" w:author="Le Minh Nghia" w:date="2019-10-09T10:56:00Z">
            <w:rPr>
              <w:sz w:val="26"/>
              <w:szCs w:val="26"/>
            </w:rPr>
          </w:rPrChange>
        </w:rPr>
        <w:t>Hiển</w:t>
      </w:r>
      <w:proofErr w:type="spellEnd"/>
      <w:r w:rsidRPr="00B41112">
        <w:rPr>
          <w:sz w:val="26"/>
          <w:szCs w:val="26"/>
          <w:rPrChange w:id="23323" w:author="Le Minh Nghia" w:date="2019-10-09T10:56:00Z">
            <w:rPr>
              <w:sz w:val="26"/>
              <w:szCs w:val="26"/>
            </w:rPr>
          </w:rPrChange>
        </w:rPr>
        <w:t xml:space="preserve"> </w:t>
      </w:r>
      <w:proofErr w:type="spellStart"/>
      <w:r w:rsidRPr="00B41112">
        <w:rPr>
          <w:sz w:val="26"/>
          <w:szCs w:val="26"/>
          <w:rPrChange w:id="23324" w:author="Le Minh Nghia" w:date="2019-10-09T10:56:00Z">
            <w:rPr>
              <w:sz w:val="26"/>
              <w:szCs w:val="26"/>
            </w:rPr>
          </w:rPrChange>
        </w:rPr>
        <w:t>thị</w:t>
      </w:r>
      <w:proofErr w:type="spellEnd"/>
      <w:r w:rsidRPr="00B41112">
        <w:rPr>
          <w:sz w:val="26"/>
          <w:szCs w:val="26"/>
          <w:rPrChange w:id="23325" w:author="Le Minh Nghia" w:date="2019-10-09T10:56:00Z">
            <w:rPr>
              <w:sz w:val="26"/>
              <w:szCs w:val="26"/>
            </w:rPr>
          </w:rPrChange>
        </w:rPr>
        <w:t xml:space="preserve"> </w:t>
      </w:r>
      <w:proofErr w:type="spellStart"/>
      <w:r w:rsidRPr="00B41112">
        <w:rPr>
          <w:sz w:val="26"/>
          <w:szCs w:val="26"/>
          <w:rPrChange w:id="23326" w:author="Le Minh Nghia" w:date="2019-10-09T10:56:00Z">
            <w:rPr>
              <w:sz w:val="26"/>
              <w:szCs w:val="26"/>
            </w:rPr>
          </w:rPrChange>
        </w:rPr>
        <w:t>thì</w:t>
      </w:r>
      <w:proofErr w:type="spellEnd"/>
      <w:r w:rsidRPr="00B41112">
        <w:rPr>
          <w:sz w:val="26"/>
          <w:szCs w:val="26"/>
          <w:rPrChange w:id="23327" w:author="Le Minh Nghia" w:date="2019-10-09T10:56:00Z">
            <w:rPr>
              <w:sz w:val="26"/>
              <w:szCs w:val="26"/>
            </w:rPr>
          </w:rPrChange>
        </w:rPr>
        <w:t xml:space="preserve"> </w:t>
      </w:r>
      <w:proofErr w:type="spellStart"/>
      <w:r w:rsidRPr="00B41112">
        <w:rPr>
          <w:sz w:val="26"/>
          <w:szCs w:val="26"/>
          <w:rPrChange w:id="23328" w:author="Le Minh Nghia" w:date="2019-10-09T10:56:00Z">
            <w:rPr>
              <w:sz w:val="26"/>
              <w:szCs w:val="26"/>
            </w:rPr>
          </w:rPrChange>
        </w:rPr>
        <w:t>sẽ</w:t>
      </w:r>
      <w:proofErr w:type="spellEnd"/>
      <w:r w:rsidRPr="00B41112">
        <w:rPr>
          <w:sz w:val="26"/>
          <w:szCs w:val="26"/>
          <w:rPrChange w:id="23329" w:author="Le Minh Nghia" w:date="2019-10-09T10:56:00Z">
            <w:rPr>
              <w:sz w:val="26"/>
              <w:szCs w:val="26"/>
            </w:rPr>
          </w:rPrChange>
        </w:rPr>
        <w:t xml:space="preserve"> </w:t>
      </w:r>
      <w:proofErr w:type="spellStart"/>
      <w:r w:rsidRPr="00B41112">
        <w:rPr>
          <w:sz w:val="26"/>
          <w:szCs w:val="26"/>
          <w:rPrChange w:id="23330" w:author="Le Minh Nghia" w:date="2019-10-09T10:56:00Z">
            <w:rPr>
              <w:sz w:val="26"/>
              <w:szCs w:val="26"/>
            </w:rPr>
          </w:rPrChange>
        </w:rPr>
        <w:t>hiển</w:t>
      </w:r>
      <w:proofErr w:type="spellEnd"/>
      <w:r w:rsidRPr="00B41112">
        <w:rPr>
          <w:sz w:val="26"/>
          <w:szCs w:val="26"/>
          <w:rPrChange w:id="23331" w:author="Le Minh Nghia" w:date="2019-10-09T10:56:00Z">
            <w:rPr>
              <w:sz w:val="26"/>
              <w:szCs w:val="26"/>
            </w:rPr>
          </w:rPrChange>
        </w:rPr>
        <w:t xml:space="preserve"> </w:t>
      </w:r>
      <w:proofErr w:type="spellStart"/>
      <w:r w:rsidRPr="00B41112">
        <w:rPr>
          <w:sz w:val="26"/>
          <w:szCs w:val="26"/>
          <w:rPrChange w:id="23332" w:author="Le Minh Nghia" w:date="2019-10-09T10:56:00Z">
            <w:rPr>
              <w:sz w:val="26"/>
              <w:szCs w:val="26"/>
            </w:rPr>
          </w:rPrChange>
        </w:rPr>
        <w:t>thị</w:t>
      </w:r>
      <w:proofErr w:type="spellEnd"/>
      <w:r w:rsidRPr="00B41112">
        <w:rPr>
          <w:sz w:val="26"/>
          <w:szCs w:val="26"/>
          <w:rPrChange w:id="23333" w:author="Le Minh Nghia" w:date="2019-10-09T10:56:00Z">
            <w:rPr>
              <w:sz w:val="26"/>
              <w:szCs w:val="26"/>
            </w:rPr>
          </w:rPrChange>
        </w:rPr>
        <w:t xml:space="preserve"> ra </w:t>
      </w:r>
      <w:proofErr w:type="spellStart"/>
      <w:r w:rsidRPr="00B41112">
        <w:rPr>
          <w:sz w:val="26"/>
          <w:szCs w:val="26"/>
          <w:rPrChange w:id="23334" w:author="Le Minh Nghia" w:date="2019-10-09T10:56:00Z">
            <w:rPr>
              <w:sz w:val="26"/>
              <w:szCs w:val="26"/>
            </w:rPr>
          </w:rPrChange>
        </w:rPr>
        <w:t>thông</w:t>
      </w:r>
      <w:proofErr w:type="spellEnd"/>
      <w:r w:rsidRPr="00B41112">
        <w:rPr>
          <w:sz w:val="26"/>
          <w:szCs w:val="26"/>
          <w:rPrChange w:id="23335" w:author="Le Minh Nghia" w:date="2019-10-09T10:56:00Z">
            <w:rPr>
              <w:sz w:val="26"/>
              <w:szCs w:val="26"/>
            </w:rPr>
          </w:rPrChange>
        </w:rPr>
        <w:t xml:space="preserve"> tin chi </w:t>
      </w:r>
      <w:proofErr w:type="spellStart"/>
      <w:r w:rsidRPr="00B41112">
        <w:rPr>
          <w:sz w:val="26"/>
          <w:szCs w:val="26"/>
          <w:rPrChange w:id="23336" w:author="Le Minh Nghia" w:date="2019-10-09T10:56:00Z">
            <w:rPr>
              <w:sz w:val="26"/>
              <w:szCs w:val="26"/>
            </w:rPr>
          </w:rPrChange>
        </w:rPr>
        <w:t>tiết</w:t>
      </w:r>
      <w:proofErr w:type="spellEnd"/>
      <w:r w:rsidRPr="00B41112">
        <w:rPr>
          <w:sz w:val="26"/>
          <w:szCs w:val="26"/>
          <w:rPrChange w:id="23337" w:author="Le Minh Nghia" w:date="2019-10-09T10:56:00Z">
            <w:rPr>
              <w:sz w:val="26"/>
              <w:szCs w:val="26"/>
            </w:rPr>
          </w:rPrChange>
        </w:rPr>
        <w:t xml:space="preserve"> </w:t>
      </w:r>
      <w:proofErr w:type="spellStart"/>
      <w:r w:rsidRPr="00B41112">
        <w:rPr>
          <w:sz w:val="26"/>
          <w:szCs w:val="26"/>
          <w:rPrChange w:id="23338" w:author="Le Minh Nghia" w:date="2019-10-09T10:56:00Z">
            <w:rPr>
              <w:sz w:val="26"/>
              <w:szCs w:val="26"/>
            </w:rPr>
          </w:rPrChange>
        </w:rPr>
        <w:t>của</w:t>
      </w:r>
      <w:proofErr w:type="spellEnd"/>
      <w:r w:rsidRPr="00B41112">
        <w:rPr>
          <w:sz w:val="26"/>
          <w:szCs w:val="26"/>
          <w:rPrChange w:id="23339" w:author="Le Minh Nghia" w:date="2019-10-09T10:56:00Z">
            <w:rPr>
              <w:sz w:val="26"/>
              <w:szCs w:val="26"/>
            </w:rPr>
          </w:rPrChange>
        </w:rPr>
        <w:t xml:space="preserve"> </w:t>
      </w:r>
      <w:proofErr w:type="spellStart"/>
      <w:r w:rsidRPr="00B41112">
        <w:rPr>
          <w:sz w:val="26"/>
          <w:szCs w:val="26"/>
          <w:rPrChange w:id="23340" w:author="Le Minh Nghia" w:date="2019-10-09T10:56:00Z">
            <w:rPr>
              <w:sz w:val="26"/>
              <w:szCs w:val="26"/>
            </w:rPr>
          </w:rPrChange>
        </w:rPr>
        <w:t>một</w:t>
      </w:r>
      <w:proofErr w:type="spellEnd"/>
      <w:r w:rsidRPr="00B41112">
        <w:rPr>
          <w:sz w:val="26"/>
          <w:szCs w:val="26"/>
          <w:rPrChange w:id="23341" w:author="Le Minh Nghia" w:date="2019-10-09T10:56:00Z">
            <w:rPr>
              <w:sz w:val="26"/>
              <w:szCs w:val="26"/>
            </w:rPr>
          </w:rPrChange>
        </w:rPr>
        <w:t xml:space="preserve"> </w:t>
      </w:r>
      <w:proofErr w:type="spellStart"/>
      <w:r w:rsidRPr="00B41112">
        <w:rPr>
          <w:sz w:val="26"/>
          <w:szCs w:val="26"/>
          <w:rPrChange w:id="23342" w:author="Le Minh Nghia" w:date="2019-10-09T10:56:00Z">
            <w:rPr>
              <w:sz w:val="26"/>
              <w:szCs w:val="26"/>
            </w:rPr>
          </w:rPrChange>
        </w:rPr>
        <w:t>giảng</w:t>
      </w:r>
      <w:proofErr w:type="spellEnd"/>
      <w:r w:rsidRPr="00B41112">
        <w:rPr>
          <w:sz w:val="26"/>
          <w:szCs w:val="26"/>
          <w:rPrChange w:id="23343" w:author="Le Minh Nghia" w:date="2019-10-09T10:56:00Z">
            <w:rPr>
              <w:sz w:val="26"/>
              <w:szCs w:val="26"/>
            </w:rPr>
          </w:rPrChange>
        </w:rPr>
        <w:t xml:space="preserve"> </w:t>
      </w:r>
      <w:proofErr w:type="spellStart"/>
      <w:r w:rsidRPr="00B41112">
        <w:rPr>
          <w:sz w:val="26"/>
          <w:szCs w:val="26"/>
          <w:rPrChange w:id="23344" w:author="Le Minh Nghia" w:date="2019-10-09T10:56:00Z">
            <w:rPr>
              <w:sz w:val="26"/>
              <w:szCs w:val="26"/>
            </w:rPr>
          </w:rPrChange>
        </w:rPr>
        <w:t>viên</w:t>
      </w:r>
      <w:proofErr w:type="spellEnd"/>
      <w:r w:rsidRPr="00B41112">
        <w:rPr>
          <w:sz w:val="26"/>
          <w:szCs w:val="26"/>
          <w:rPrChange w:id="23345" w:author="Le Minh Nghia" w:date="2019-10-09T10:56:00Z">
            <w:rPr>
              <w:sz w:val="26"/>
              <w:szCs w:val="26"/>
            </w:rPr>
          </w:rPrChange>
        </w:rPr>
        <w:t>.</w:t>
      </w:r>
    </w:p>
    <w:p w:rsidR="00171D9D" w:rsidRPr="00B41112" w:rsidRDefault="00171D9D" w:rsidP="00171D9D">
      <w:pPr>
        <w:rPr>
          <w:sz w:val="26"/>
          <w:szCs w:val="26"/>
          <w:rPrChange w:id="23346" w:author="Le Minh Nghia" w:date="2019-10-09T10:56:00Z">
            <w:rPr>
              <w:sz w:val="26"/>
              <w:szCs w:val="26"/>
            </w:rPr>
          </w:rPrChange>
        </w:rPr>
      </w:pPr>
      <w:r w:rsidRPr="00B41112">
        <w:rPr>
          <w:noProof/>
          <w:sz w:val="26"/>
          <w:szCs w:val="26"/>
          <w:rPrChange w:id="23347" w:author="Le Minh Nghia" w:date="2019-10-09T10:56:00Z">
            <w:rPr>
              <w:noProof/>
            </w:rPr>
          </w:rPrChange>
        </w:rPr>
        <w:lastRenderedPageBreak/>
        <w:drawing>
          <wp:inline distT="0" distB="0" distL="0" distR="0" wp14:anchorId="55227626" wp14:editId="2C77A13A">
            <wp:extent cx="5972175" cy="295465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954655"/>
                    </a:xfrm>
                    <a:prstGeom prst="rect">
                      <a:avLst/>
                    </a:prstGeom>
                  </pic:spPr>
                </pic:pic>
              </a:graphicData>
            </a:graphic>
          </wp:inline>
        </w:drawing>
      </w:r>
    </w:p>
    <w:p w:rsidR="00171D9D" w:rsidRPr="00B41112" w:rsidRDefault="00171D9D" w:rsidP="00171D9D">
      <w:pPr>
        <w:jc w:val="center"/>
        <w:rPr>
          <w:i/>
          <w:sz w:val="26"/>
          <w:szCs w:val="26"/>
          <w:rPrChange w:id="23348" w:author="Le Minh Nghia" w:date="2019-10-09T10:56:00Z">
            <w:rPr>
              <w:i/>
              <w:sz w:val="26"/>
              <w:szCs w:val="26"/>
            </w:rPr>
          </w:rPrChange>
        </w:rPr>
      </w:pPr>
      <w:proofErr w:type="spellStart"/>
      <w:r w:rsidRPr="00B41112">
        <w:rPr>
          <w:i/>
          <w:sz w:val="26"/>
          <w:szCs w:val="26"/>
          <w:rPrChange w:id="23349" w:author="Le Minh Nghia" w:date="2019-10-09T10:56:00Z">
            <w:rPr>
              <w:i/>
              <w:sz w:val="26"/>
              <w:szCs w:val="26"/>
            </w:rPr>
          </w:rPrChange>
        </w:rPr>
        <w:t>Hình</w:t>
      </w:r>
      <w:proofErr w:type="spellEnd"/>
      <w:r w:rsidRPr="00B41112">
        <w:rPr>
          <w:i/>
          <w:sz w:val="26"/>
          <w:szCs w:val="26"/>
          <w:rPrChange w:id="23350" w:author="Le Minh Nghia" w:date="2019-10-09T10:56:00Z">
            <w:rPr>
              <w:i/>
              <w:sz w:val="26"/>
              <w:szCs w:val="26"/>
            </w:rPr>
          </w:rPrChange>
        </w:rPr>
        <w:t xml:space="preserve"> 4.b.3.3. </w:t>
      </w:r>
      <w:proofErr w:type="spellStart"/>
      <w:r w:rsidRPr="00B41112">
        <w:rPr>
          <w:i/>
          <w:sz w:val="26"/>
          <w:szCs w:val="26"/>
          <w:rPrChange w:id="23351" w:author="Le Minh Nghia" w:date="2019-10-09T10:56:00Z">
            <w:rPr>
              <w:i/>
              <w:sz w:val="26"/>
              <w:szCs w:val="26"/>
            </w:rPr>
          </w:rPrChange>
        </w:rPr>
        <w:t>Giao</w:t>
      </w:r>
      <w:proofErr w:type="spellEnd"/>
      <w:r w:rsidRPr="00B41112">
        <w:rPr>
          <w:i/>
          <w:sz w:val="26"/>
          <w:szCs w:val="26"/>
          <w:rPrChange w:id="23352" w:author="Le Minh Nghia" w:date="2019-10-09T10:56:00Z">
            <w:rPr>
              <w:i/>
              <w:sz w:val="26"/>
              <w:szCs w:val="26"/>
            </w:rPr>
          </w:rPrChange>
        </w:rPr>
        <w:t xml:space="preserve"> </w:t>
      </w:r>
      <w:proofErr w:type="spellStart"/>
      <w:r w:rsidRPr="00B41112">
        <w:rPr>
          <w:i/>
          <w:sz w:val="26"/>
          <w:szCs w:val="26"/>
          <w:rPrChange w:id="23353" w:author="Le Minh Nghia" w:date="2019-10-09T10:56:00Z">
            <w:rPr>
              <w:i/>
              <w:sz w:val="26"/>
              <w:szCs w:val="26"/>
            </w:rPr>
          </w:rPrChange>
        </w:rPr>
        <w:t>diện</w:t>
      </w:r>
      <w:proofErr w:type="spellEnd"/>
      <w:r w:rsidRPr="00B41112">
        <w:rPr>
          <w:i/>
          <w:sz w:val="26"/>
          <w:szCs w:val="26"/>
          <w:rPrChange w:id="23354" w:author="Le Minh Nghia" w:date="2019-10-09T10:56:00Z">
            <w:rPr>
              <w:i/>
              <w:sz w:val="26"/>
              <w:szCs w:val="26"/>
            </w:rPr>
          </w:rPrChange>
        </w:rPr>
        <w:t xml:space="preserve"> </w:t>
      </w:r>
      <w:proofErr w:type="spellStart"/>
      <w:r w:rsidRPr="00B41112">
        <w:rPr>
          <w:i/>
          <w:sz w:val="26"/>
          <w:szCs w:val="26"/>
          <w:rPrChange w:id="23355" w:author="Le Minh Nghia" w:date="2019-10-09T10:56:00Z">
            <w:rPr>
              <w:i/>
              <w:sz w:val="26"/>
              <w:szCs w:val="26"/>
            </w:rPr>
          </w:rPrChange>
        </w:rPr>
        <w:t>hiển</w:t>
      </w:r>
      <w:proofErr w:type="spellEnd"/>
      <w:r w:rsidRPr="00B41112">
        <w:rPr>
          <w:i/>
          <w:sz w:val="26"/>
          <w:szCs w:val="26"/>
          <w:rPrChange w:id="23356" w:author="Le Minh Nghia" w:date="2019-10-09T10:56:00Z">
            <w:rPr>
              <w:i/>
              <w:sz w:val="26"/>
              <w:szCs w:val="26"/>
            </w:rPr>
          </w:rPrChange>
        </w:rPr>
        <w:t xml:space="preserve"> </w:t>
      </w:r>
      <w:proofErr w:type="spellStart"/>
      <w:r w:rsidRPr="00B41112">
        <w:rPr>
          <w:i/>
          <w:sz w:val="26"/>
          <w:szCs w:val="26"/>
          <w:rPrChange w:id="23357" w:author="Le Minh Nghia" w:date="2019-10-09T10:56:00Z">
            <w:rPr>
              <w:i/>
              <w:sz w:val="26"/>
              <w:szCs w:val="26"/>
            </w:rPr>
          </w:rPrChange>
        </w:rPr>
        <w:t>thị</w:t>
      </w:r>
      <w:proofErr w:type="spellEnd"/>
      <w:r w:rsidRPr="00B41112">
        <w:rPr>
          <w:i/>
          <w:sz w:val="26"/>
          <w:szCs w:val="26"/>
          <w:rPrChange w:id="23358" w:author="Le Minh Nghia" w:date="2019-10-09T10:56:00Z">
            <w:rPr>
              <w:i/>
              <w:sz w:val="26"/>
              <w:szCs w:val="26"/>
            </w:rPr>
          </w:rPrChange>
        </w:rPr>
        <w:t xml:space="preserve"> </w:t>
      </w:r>
      <w:proofErr w:type="spellStart"/>
      <w:r w:rsidRPr="00B41112">
        <w:rPr>
          <w:i/>
          <w:sz w:val="26"/>
          <w:szCs w:val="26"/>
          <w:rPrChange w:id="23359" w:author="Le Minh Nghia" w:date="2019-10-09T10:56:00Z">
            <w:rPr>
              <w:i/>
              <w:sz w:val="26"/>
              <w:szCs w:val="26"/>
            </w:rPr>
          </w:rPrChange>
        </w:rPr>
        <w:t>thông</w:t>
      </w:r>
      <w:proofErr w:type="spellEnd"/>
      <w:r w:rsidRPr="00B41112">
        <w:rPr>
          <w:i/>
          <w:sz w:val="26"/>
          <w:szCs w:val="26"/>
          <w:rPrChange w:id="23360" w:author="Le Minh Nghia" w:date="2019-10-09T10:56:00Z">
            <w:rPr>
              <w:i/>
              <w:sz w:val="26"/>
              <w:szCs w:val="26"/>
            </w:rPr>
          </w:rPrChange>
        </w:rPr>
        <w:t xml:space="preserve"> tin </w:t>
      </w:r>
      <w:proofErr w:type="spellStart"/>
      <w:r w:rsidRPr="00B41112">
        <w:rPr>
          <w:i/>
          <w:sz w:val="26"/>
          <w:szCs w:val="26"/>
          <w:rPrChange w:id="23361" w:author="Le Minh Nghia" w:date="2019-10-09T10:56:00Z">
            <w:rPr>
              <w:i/>
              <w:sz w:val="26"/>
              <w:szCs w:val="26"/>
            </w:rPr>
          </w:rPrChange>
        </w:rPr>
        <w:t>của</w:t>
      </w:r>
      <w:proofErr w:type="spellEnd"/>
      <w:r w:rsidRPr="00B41112">
        <w:rPr>
          <w:i/>
          <w:sz w:val="26"/>
          <w:szCs w:val="26"/>
          <w:rPrChange w:id="23362" w:author="Le Minh Nghia" w:date="2019-10-09T10:56:00Z">
            <w:rPr>
              <w:i/>
              <w:sz w:val="26"/>
              <w:szCs w:val="26"/>
            </w:rPr>
          </w:rPrChange>
        </w:rPr>
        <w:t xml:space="preserve"> </w:t>
      </w:r>
      <w:proofErr w:type="spellStart"/>
      <w:r w:rsidRPr="00B41112">
        <w:rPr>
          <w:i/>
          <w:sz w:val="26"/>
          <w:szCs w:val="26"/>
          <w:rPrChange w:id="23363" w:author="Le Minh Nghia" w:date="2019-10-09T10:56:00Z">
            <w:rPr>
              <w:i/>
              <w:sz w:val="26"/>
              <w:szCs w:val="26"/>
            </w:rPr>
          </w:rPrChange>
        </w:rPr>
        <w:t>giảng</w:t>
      </w:r>
      <w:proofErr w:type="spellEnd"/>
      <w:r w:rsidRPr="00B41112">
        <w:rPr>
          <w:i/>
          <w:sz w:val="26"/>
          <w:szCs w:val="26"/>
          <w:rPrChange w:id="23364" w:author="Le Minh Nghia" w:date="2019-10-09T10:56:00Z">
            <w:rPr>
              <w:i/>
              <w:sz w:val="26"/>
              <w:szCs w:val="26"/>
            </w:rPr>
          </w:rPrChange>
        </w:rPr>
        <w:t xml:space="preserve"> </w:t>
      </w:r>
      <w:proofErr w:type="spellStart"/>
      <w:r w:rsidRPr="00B41112">
        <w:rPr>
          <w:i/>
          <w:sz w:val="26"/>
          <w:szCs w:val="26"/>
          <w:rPrChange w:id="23365" w:author="Le Minh Nghia" w:date="2019-10-09T10:56:00Z">
            <w:rPr>
              <w:i/>
              <w:sz w:val="26"/>
              <w:szCs w:val="26"/>
            </w:rPr>
          </w:rPrChange>
        </w:rPr>
        <w:t>viên</w:t>
      </w:r>
      <w:proofErr w:type="spellEnd"/>
    </w:p>
    <w:p w:rsidR="00171D9D" w:rsidRPr="00B41112" w:rsidDel="00901D9F" w:rsidRDefault="00171D9D" w:rsidP="00171D9D">
      <w:pPr>
        <w:pStyle w:val="ListParagraph"/>
        <w:numPr>
          <w:ilvl w:val="0"/>
          <w:numId w:val="5"/>
        </w:numPr>
        <w:rPr>
          <w:del w:id="23366" w:author="Le Minh Nghia" w:date="2019-10-09T10:27:00Z"/>
          <w:sz w:val="26"/>
          <w:szCs w:val="26"/>
          <w:rPrChange w:id="23367" w:author="Le Minh Nghia" w:date="2019-10-09T10:56:00Z">
            <w:rPr>
              <w:del w:id="23368" w:author="Le Minh Nghia" w:date="2019-10-09T10:27:00Z"/>
              <w:sz w:val="26"/>
              <w:szCs w:val="26"/>
            </w:rPr>
          </w:rPrChange>
        </w:rPr>
      </w:pPr>
      <w:del w:id="23369" w:author="Le Minh Nghia" w:date="2019-10-09T10:27:00Z">
        <w:r w:rsidRPr="00B41112" w:rsidDel="00901D9F">
          <w:rPr>
            <w:sz w:val="26"/>
            <w:szCs w:val="26"/>
            <w:rPrChange w:id="23370" w:author="Le Minh Nghia" w:date="2019-10-09T10:56:00Z">
              <w:rPr>
                <w:sz w:val="26"/>
                <w:szCs w:val="26"/>
              </w:rPr>
            </w:rPrChange>
          </w:rPr>
          <w:delText>Sau khi nhấn vào icon Sửa thì sẽ hiển thị ra form sửa thông tin của một giảng viên. Sau khi ấn Lưu thì sẽ cập nhật lại thông tin của một giảng viên lại.</w:delText>
        </w:r>
      </w:del>
    </w:p>
    <w:p w:rsidR="00171D9D" w:rsidRPr="00B41112" w:rsidDel="00901D9F" w:rsidRDefault="00171D9D" w:rsidP="00171D9D">
      <w:pPr>
        <w:rPr>
          <w:del w:id="23371" w:author="Le Minh Nghia" w:date="2019-10-09T10:27:00Z"/>
          <w:sz w:val="26"/>
          <w:szCs w:val="26"/>
          <w:rPrChange w:id="23372" w:author="Le Minh Nghia" w:date="2019-10-09T10:56:00Z">
            <w:rPr>
              <w:del w:id="23373" w:author="Le Minh Nghia" w:date="2019-10-09T10:27:00Z"/>
              <w:sz w:val="26"/>
              <w:szCs w:val="26"/>
            </w:rPr>
          </w:rPrChange>
        </w:rPr>
      </w:pPr>
      <w:del w:id="23374" w:author="Le Minh Nghia" w:date="2019-10-09T10:27:00Z">
        <w:r w:rsidRPr="00B41112" w:rsidDel="00901D9F">
          <w:rPr>
            <w:noProof/>
            <w:sz w:val="26"/>
            <w:szCs w:val="26"/>
            <w:rPrChange w:id="23375" w:author="Le Minh Nghia" w:date="2019-10-09T10:56:00Z">
              <w:rPr>
                <w:noProof/>
              </w:rPr>
            </w:rPrChange>
          </w:rPr>
          <w:drawing>
            <wp:inline distT="0" distB="0" distL="0" distR="0" wp14:anchorId="7A7BE09C" wp14:editId="5AFC1C20">
              <wp:extent cx="5972175" cy="465074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4650740"/>
                      </a:xfrm>
                      <a:prstGeom prst="rect">
                        <a:avLst/>
                      </a:prstGeom>
                    </pic:spPr>
                  </pic:pic>
                </a:graphicData>
              </a:graphic>
            </wp:inline>
          </w:drawing>
        </w:r>
      </w:del>
    </w:p>
    <w:p w:rsidR="00171D9D" w:rsidRPr="00B41112" w:rsidDel="00901D9F" w:rsidRDefault="00171D9D" w:rsidP="00171D9D">
      <w:pPr>
        <w:jc w:val="center"/>
        <w:rPr>
          <w:del w:id="23376" w:author="Le Minh Nghia" w:date="2019-10-09T10:27:00Z"/>
          <w:i/>
          <w:sz w:val="26"/>
          <w:szCs w:val="26"/>
          <w:rPrChange w:id="23377" w:author="Le Minh Nghia" w:date="2019-10-09T10:56:00Z">
            <w:rPr>
              <w:del w:id="23378" w:author="Le Minh Nghia" w:date="2019-10-09T10:27:00Z"/>
              <w:i/>
              <w:sz w:val="26"/>
              <w:szCs w:val="26"/>
            </w:rPr>
          </w:rPrChange>
        </w:rPr>
      </w:pPr>
      <w:del w:id="23379" w:author="Le Minh Nghia" w:date="2019-10-09T10:27:00Z">
        <w:r w:rsidRPr="00B41112" w:rsidDel="00901D9F">
          <w:rPr>
            <w:i/>
            <w:sz w:val="26"/>
            <w:szCs w:val="26"/>
            <w:rPrChange w:id="23380" w:author="Le Minh Nghia" w:date="2019-10-09T10:56:00Z">
              <w:rPr>
                <w:i/>
                <w:sz w:val="26"/>
                <w:szCs w:val="26"/>
              </w:rPr>
            </w:rPrChange>
          </w:rPr>
          <w:delText>Hình 4.b.3.4. Giao diện sửa thông tin của giảng viên</w:delText>
        </w:r>
      </w:del>
    </w:p>
    <w:p w:rsidR="00171D9D" w:rsidRPr="00B41112" w:rsidDel="00901D9F" w:rsidRDefault="00171D9D" w:rsidP="00171D9D">
      <w:pPr>
        <w:pStyle w:val="ListParagraph"/>
        <w:numPr>
          <w:ilvl w:val="0"/>
          <w:numId w:val="5"/>
        </w:numPr>
        <w:rPr>
          <w:del w:id="23381" w:author="Le Minh Nghia" w:date="2019-10-09T10:27:00Z"/>
          <w:sz w:val="26"/>
          <w:szCs w:val="26"/>
          <w:rPrChange w:id="23382" w:author="Le Minh Nghia" w:date="2019-10-09T10:56:00Z">
            <w:rPr>
              <w:del w:id="23383" w:author="Le Minh Nghia" w:date="2019-10-09T10:27:00Z"/>
              <w:sz w:val="26"/>
              <w:szCs w:val="26"/>
            </w:rPr>
          </w:rPrChange>
        </w:rPr>
      </w:pPr>
      <w:del w:id="23384" w:author="Le Minh Nghia" w:date="2019-10-09T10:27:00Z">
        <w:r w:rsidRPr="00B41112" w:rsidDel="00901D9F">
          <w:rPr>
            <w:sz w:val="26"/>
            <w:szCs w:val="26"/>
            <w:rPrChange w:id="23385" w:author="Le Minh Nghia" w:date="2019-10-09T10:56:00Z">
              <w:rPr>
                <w:sz w:val="26"/>
                <w:szCs w:val="26"/>
              </w:rPr>
            </w:rPrChange>
          </w:rPr>
          <w:delText>Sau khi nhấn vào vào icon Xóa thì sẽ thực hiện hỏi có muốn xóa người dùng này không? Nếu nhấn vào nút Ok thì sẽ thực hiện xóa, còn nhấn Cancel thì không xóa. Nếu xóa thành công thì trên cơ sở dữ liệu sẽ mất đi sinh viên vừa xóa.</w:delText>
        </w:r>
      </w:del>
    </w:p>
    <w:p w:rsidR="00171D9D" w:rsidRPr="00B41112" w:rsidDel="00901D9F" w:rsidRDefault="00332911" w:rsidP="00332911">
      <w:pPr>
        <w:rPr>
          <w:del w:id="23386" w:author="Le Minh Nghia" w:date="2019-10-09T10:27:00Z"/>
          <w:sz w:val="26"/>
          <w:szCs w:val="26"/>
          <w:rPrChange w:id="23387" w:author="Le Minh Nghia" w:date="2019-10-09T10:56:00Z">
            <w:rPr>
              <w:del w:id="23388" w:author="Le Minh Nghia" w:date="2019-10-09T10:27:00Z"/>
              <w:sz w:val="26"/>
              <w:szCs w:val="26"/>
            </w:rPr>
          </w:rPrChange>
        </w:rPr>
      </w:pPr>
      <w:del w:id="23389" w:author="Le Minh Nghia" w:date="2019-10-09T10:27:00Z">
        <w:r w:rsidRPr="00B41112" w:rsidDel="00901D9F">
          <w:rPr>
            <w:noProof/>
            <w:sz w:val="26"/>
            <w:szCs w:val="26"/>
            <w:rPrChange w:id="23390" w:author="Le Minh Nghia" w:date="2019-10-09T10:56:00Z">
              <w:rPr>
                <w:noProof/>
              </w:rPr>
            </w:rPrChange>
          </w:rPr>
          <w:drawing>
            <wp:inline distT="0" distB="0" distL="0" distR="0" wp14:anchorId="55052408" wp14:editId="43411DF8">
              <wp:extent cx="5972175" cy="1898650"/>
              <wp:effectExtent l="0" t="0" r="9525"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1898650"/>
                      </a:xfrm>
                      <a:prstGeom prst="rect">
                        <a:avLst/>
                      </a:prstGeom>
                    </pic:spPr>
                  </pic:pic>
                </a:graphicData>
              </a:graphic>
            </wp:inline>
          </w:drawing>
        </w:r>
      </w:del>
    </w:p>
    <w:p w:rsidR="00332911" w:rsidRPr="00B41112" w:rsidDel="00901D9F" w:rsidRDefault="00332911" w:rsidP="00332911">
      <w:pPr>
        <w:jc w:val="center"/>
        <w:rPr>
          <w:del w:id="23391" w:author="Le Minh Nghia" w:date="2019-10-09T10:27:00Z"/>
          <w:i/>
          <w:sz w:val="26"/>
          <w:szCs w:val="26"/>
          <w:rPrChange w:id="23392" w:author="Le Minh Nghia" w:date="2019-10-09T10:56:00Z">
            <w:rPr>
              <w:del w:id="23393" w:author="Le Minh Nghia" w:date="2019-10-09T10:27:00Z"/>
              <w:i/>
              <w:sz w:val="26"/>
              <w:szCs w:val="26"/>
            </w:rPr>
          </w:rPrChange>
        </w:rPr>
      </w:pPr>
      <w:del w:id="23394" w:author="Le Minh Nghia" w:date="2019-10-09T10:27:00Z">
        <w:r w:rsidRPr="00B41112" w:rsidDel="00901D9F">
          <w:rPr>
            <w:i/>
            <w:sz w:val="26"/>
            <w:szCs w:val="26"/>
            <w:rPrChange w:id="23395" w:author="Le Minh Nghia" w:date="2019-10-09T10:56:00Z">
              <w:rPr>
                <w:i/>
                <w:sz w:val="26"/>
                <w:szCs w:val="26"/>
              </w:rPr>
            </w:rPrChange>
          </w:rPr>
          <w:delText>Hình 4.b.3.5. Xóa giảng viên</w:delText>
        </w:r>
      </w:del>
    </w:p>
    <w:p w:rsidR="002D448E" w:rsidRPr="00B41112" w:rsidDel="00901D9F" w:rsidRDefault="002D448E" w:rsidP="002D448E">
      <w:pPr>
        <w:rPr>
          <w:del w:id="23396" w:author="Le Minh Nghia" w:date="2019-10-09T10:27:00Z"/>
          <w:sz w:val="26"/>
          <w:szCs w:val="26"/>
          <w:rPrChange w:id="23397" w:author="Le Minh Nghia" w:date="2019-10-09T10:56:00Z">
            <w:rPr>
              <w:del w:id="23398" w:author="Le Minh Nghia" w:date="2019-10-09T10:27:00Z"/>
              <w:sz w:val="26"/>
              <w:szCs w:val="26"/>
            </w:rPr>
          </w:rPrChange>
        </w:rPr>
      </w:pPr>
      <w:del w:id="23399" w:author="Le Minh Nghia" w:date="2019-10-09T10:27:00Z">
        <w:r w:rsidRPr="00B41112" w:rsidDel="00901D9F">
          <w:rPr>
            <w:b/>
            <w:sz w:val="26"/>
            <w:szCs w:val="26"/>
            <w:rPrChange w:id="23400" w:author="Le Minh Nghia" w:date="2019-10-09T10:56:00Z">
              <w:rPr>
                <w:b/>
                <w:sz w:val="26"/>
                <w:szCs w:val="26"/>
              </w:rPr>
            </w:rPrChange>
          </w:rPr>
          <w:delText xml:space="preserve">Phần tìm kiếm: </w:delText>
        </w:r>
        <w:r w:rsidRPr="00B41112" w:rsidDel="00901D9F">
          <w:rPr>
            <w:sz w:val="26"/>
            <w:szCs w:val="26"/>
            <w:rPrChange w:id="23401" w:author="Le Minh Nghia" w:date="2019-10-09T10:56:00Z">
              <w:rPr>
                <w:sz w:val="26"/>
                <w:szCs w:val="26"/>
              </w:rPr>
            </w:rPrChange>
          </w:rPr>
          <w:delText>cho phép tìm kiếm một sinh viên nào đó theo theo từ khóa bất kỳ nhập vào thành Search, hệ thống sẽ tìm từ bảng các dữ liệu có cùng từ khóa và hiển thị trực tiếp mà không cần load lại hay ấn nút</w:delText>
        </w:r>
        <w:r w:rsidR="009A31CA" w:rsidRPr="00B41112" w:rsidDel="00901D9F">
          <w:rPr>
            <w:sz w:val="26"/>
            <w:szCs w:val="26"/>
            <w:rPrChange w:id="23402" w:author="Le Minh Nghia" w:date="2019-10-09T10:56:00Z">
              <w:rPr>
                <w:sz w:val="26"/>
                <w:szCs w:val="26"/>
              </w:rPr>
            </w:rPrChange>
          </w:rPr>
          <w:delText>.</w:delText>
        </w:r>
      </w:del>
    </w:p>
    <w:p w:rsidR="000917F1" w:rsidRPr="00B41112" w:rsidRDefault="000917F1">
      <w:pPr>
        <w:pStyle w:val="ListParagraph"/>
        <w:numPr>
          <w:ilvl w:val="0"/>
          <w:numId w:val="47"/>
        </w:numPr>
        <w:ind w:left="360"/>
        <w:rPr>
          <w:b/>
          <w:sz w:val="26"/>
          <w:szCs w:val="26"/>
          <w:rPrChange w:id="23403" w:author="Le Minh Nghia" w:date="2019-10-09T10:56:00Z">
            <w:rPr>
              <w:b/>
              <w:sz w:val="26"/>
              <w:szCs w:val="26"/>
            </w:rPr>
          </w:rPrChange>
        </w:rPr>
        <w:pPrChange w:id="23404" w:author="Le Minh Nghia" w:date="2019-10-09T10:35:00Z">
          <w:pPr>
            <w:pStyle w:val="ListParagraph"/>
            <w:numPr>
              <w:numId w:val="47"/>
            </w:numPr>
            <w:ind w:hanging="360"/>
          </w:pPr>
        </w:pPrChange>
      </w:pPr>
      <w:proofErr w:type="spellStart"/>
      <w:r w:rsidRPr="00B41112">
        <w:rPr>
          <w:b/>
          <w:sz w:val="26"/>
          <w:szCs w:val="26"/>
          <w:rPrChange w:id="23405" w:author="Le Minh Nghia" w:date="2019-10-09T10:56:00Z">
            <w:rPr>
              <w:b/>
              <w:sz w:val="26"/>
              <w:szCs w:val="26"/>
            </w:rPr>
          </w:rPrChange>
        </w:rPr>
        <w:t>Quản</w:t>
      </w:r>
      <w:proofErr w:type="spellEnd"/>
      <w:r w:rsidRPr="00B41112">
        <w:rPr>
          <w:b/>
          <w:sz w:val="26"/>
          <w:szCs w:val="26"/>
          <w:rPrChange w:id="23406" w:author="Le Minh Nghia" w:date="2019-10-09T10:56:00Z">
            <w:rPr>
              <w:b/>
              <w:sz w:val="26"/>
              <w:szCs w:val="26"/>
            </w:rPr>
          </w:rPrChange>
        </w:rPr>
        <w:t xml:space="preserve"> </w:t>
      </w:r>
      <w:proofErr w:type="spellStart"/>
      <w:r w:rsidRPr="00B41112">
        <w:rPr>
          <w:b/>
          <w:sz w:val="26"/>
          <w:szCs w:val="26"/>
          <w:rPrChange w:id="23407" w:author="Le Minh Nghia" w:date="2019-10-09T10:56:00Z">
            <w:rPr>
              <w:b/>
              <w:sz w:val="26"/>
              <w:szCs w:val="26"/>
            </w:rPr>
          </w:rPrChange>
        </w:rPr>
        <w:t>lý</w:t>
      </w:r>
      <w:proofErr w:type="spellEnd"/>
      <w:r w:rsidRPr="00B41112">
        <w:rPr>
          <w:b/>
          <w:sz w:val="26"/>
          <w:szCs w:val="26"/>
          <w:rPrChange w:id="23408" w:author="Le Minh Nghia" w:date="2019-10-09T10:56:00Z">
            <w:rPr>
              <w:b/>
              <w:sz w:val="26"/>
              <w:szCs w:val="26"/>
            </w:rPr>
          </w:rPrChange>
        </w:rPr>
        <w:t xml:space="preserve"> </w:t>
      </w:r>
      <w:proofErr w:type="spellStart"/>
      <w:r w:rsidRPr="00B41112">
        <w:rPr>
          <w:b/>
          <w:sz w:val="26"/>
          <w:szCs w:val="26"/>
          <w:rPrChange w:id="23409" w:author="Le Minh Nghia" w:date="2019-10-09T10:56:00Z">
            <w:rPr>
              <w:b/>
              <w:sz w:val="26"/>
              <w:szCs w:val="26"/>
            </w:rPr>
          </w:rPrChange>
        </w:rPr>
        <w:t>lớp</w:t>
      </w:r>
      <w:proofErr w:type="spellEnd"/>
    </w:p>
    <w:p w:rsidR="009A31CA" w:rsidRPr="00B41112" w:rsidRDefault="009A31CA">
      <w:pPr>
        <w:pStyle w:val="ListParagraph"/>
        <w:ind w:left="0"/>
        <w:rPr>
          <w:sz w:val="26"/>
          <w:szCs w:val="26"/>
          <w:rPrChange w:id="23410" w:author="Le Minh Nghia" w:date="2019-10-09T10:56:00Z">
            <w:rPr>
              <w:sz w:val="26"/>
              <w:szCs w:val="26"/>
            </w:rPr>
          </w:rPrChange>
        </w:rPr>
        <w:pPrChange w:id="23411" w:author="Le Minh Nghia" w:date="2019-10-09T10:36:00Z">
          <w:pPr>
            <w:pStyle w:val="ListParagraph"/>
          </w:pPr>
        </w:pPrChange>
      </w:pPr>
      <w:proofErr w:type="spellStart"/>
      <w:r w:rsidRPr="00B41112">
        <w:rPr>
          <w:sz w:val="26"/>
          <w:szCs w:val="26"/>
          <w:rPrChange w:id="23412" w:author="Le Minh Nghia" w:date="2019-10-09T10:56:00Z">
            <w:rPr>
              <w:sz w:val="26"/>
              <w:szCs w:val="26"/>
            </w:rPr>
          </w:rPrChange>
        </w:rPr>
        <w:t>Giao</w:t>
      </w:r>
      <w:proofErr w:type="spellEnd"/>
      <w:r w:rsidRPr="00B41112">
        <w:rPr>
          <w:sz w:val="26"/>
          <w:szCs w:val="26"/>
          <w:rPrChange w:id="23413" w:author="Le Minh Nghia" w:date="2019-10-09T10:56:00Z">
            <w:rPr>
              <w:sz w:val="26"/>
              <w:szCs w:val="26"/>
            </w:rPr>
          </w:rPrChange>
        </w:rPr>
        <w:t xml:space="preserve"> </w:t>
      </w:r>
      <w:proofErr w:type="spellStart"/>
      <w:r w:rsidRPr="00B41112">
        <w:rPr>
          <w:sz w:val="26"/>
          <w:szCs w:val="26"/>
          <w:rPrChange w:id="23414" w:author="Le Minh Nghia" w:date="2019-10-09T10:56:00Z">
            <w:rPr>
              <w:sz w:val="26"/>
              <w:szCs w:val="26"/>
            </w:rPr>
          </w:rPrChange>
        </w:rPr>
        <w:t>diện</w:t>
      </w:r>
      <w:proofErr w:type="spellEnd"/>
      <w:r w:rsidRPr="00B41112">
        <w:rPr>
          <w:sz w:val="26"/>
          <w:szCs w:val="26"/>
          <w:rPrChange w:id="23415" w:author="Le Minh Nghia" w:date="2019-10-09T10:56:00Z">
            <w:rPr>
              <w:sz w:val="26"/>
              <w:szCs w:val="26"/>
            </w:rPr>
          </w:rPrChange>
        </w:rPr>
        <w:t xml:space="preserve"> </w:t>
      </w:r>
      <w:proofErr w:type="spellStart"/>
      <w:r w:rsidRPr="00B41112">
        <w:rPr>
          <w:sz w:val="26"/>
          <w:szCs w:val="26"/>
          <w:rPrChange w:id="23416" w:author="Le Minh Nghia" w:date="2019-10-09T10:56:00Z">
            <w:rPr>
              <w:sz w:val="26"/>
              <w:szCs w:val="26"/>
            </w:rPr>
          </w:rPrChange>
        </w:rPr>
        <w:t>quản</w:t>
      </w:r>
      <w:proofErr w:type="spellEnd"/>
      <w:r w:rsidRPr="00B41112">
        <w:rPr>
          <w:sz w:val="26"/>
          <w:szCs w:val="26"/>
          <w:rPrChange w:id="23417" w:author="Le Minh Nghia" w:date="2019-10-09T10:56:00Z">
            <w:rPr>
              <w:sz w:val="26"/>
              <w:szCs w:val="26"/>
            </w:rPr>
          </w:rPrChange>
        </w:rPr>
        <w:t xml:space="preserve"> </w:t>
      </w:r>
      <w:proofErr w:type="spellStart"/>
      <w:r w:rsidRPr="00B41112">
        <w:rPr>
          <w:sz w:val="26"/>
          <w:szCs w:val="26"/>
          <w:rPrChange w:id="23418" w:author="Le Minh Nghia" w:date="2019-10-09T10:56:00Z">
            <w:rPr>
              <w:sz w:val="26"/>
              <w:szCs w:val="26"/>
            </w:rPr>
          </w:rPrChange>
        </w:rPr>
        <w:t>lý</w:t>
      </w:r>
      <w:proofErr w:type="spellEnd"/>
      <w:r w:rsidRPr="00B41112">
        <w:rPr>
          <w:sz w:val="26"/>
          <w:szCs w:val="26"/>
          <w:rPrChange w:id="23419" w:author="Le Minh Nghia" w:date="2019-10-09T10:56:00Z">
            <w:rPr>
              <w:sz w:val="26"/>
              <w:szCs w:val="26"/>
            </w:rPr>
          </w:rPrChange>
        </w:rPr>
        <w:t xml:space="preserve"> </w:t>
      </w:r>
      <w:proofErr w:type="spellStart"/>
      <w:r w:rsidRPr="00B41112">
        <w:rPr>
          <w:sz w:val="26"/>
          <w:szCs w:val="26"/>
          <w:rPrChange w:id="23420" w:author="Le Minh Nghia" w:date="2019-10-09T10:56:00Z">
            <w:rPr>
              <w:sz w:val="26"/>
              <w:szCs w:val="26"/>
            </w:rPr>
          </w:rPrChange>
        </w:rPr>
        <w:t>lớp</w:t>
      </w:r>
      <w:proofErr w:type="spellEnd"/>
      <w:r w:rsidRPr="00B41112">
        <w:rPr>
          <w:sz w:val="26"/>
          <w:szCs w:val="26"/>
          <w:rPrChange w:id="23421" w:author="Le Minh Nghia" w:date="2019-10-09T10:56:00Z">
            <w:rPr>
              <w:sz w:val="26"/>
              <w:szCs w:val="26"/>
            </w:rPr>
          </w:rPrChange>
        </w:rPr>
        <w:t xml:space="preserve"> </w:t>
      </w:r>
      <w:proofErr w:type="spellStart"/>
      <w:r w:rsidRPr="00B41112">
        <w:rPr>
          <w:sz w:val="26"/>
          <w:szCs w:val="26"/>
          <w:rPrChange w:id="23422" w:author="Le Minh Nghia" w:date="2019-10-09T10:56:00Z">
            <w:rPr>
              <w:sz w:val="26"/>
              <w:szCs w:val="26"/>
            </w:rPr>
          </w:rPrChange>
        </w:rPr>
        <w:t>học</w:t>
      </w:r>
      <w:proofErr w:type="spellEnd"/>
      <w:r w:rsidRPr="00B41112">
        <w:rPr>
          <w:sz w:val="26"/>
          <w:szCs w:val="26"/>
          <w:rPrChange w:id="23423" w:author="Le Minh Nghia" w:date="2019-10-09T10:56:00Z">
            <w:rPr>
              <w:sz w:val="26"/>
              <w:szCs w:val="26"/>
            </w:rPr>
          </w:rPrChange>
        </w:rPr>
        <w:t xml:space="preserve"> </w:t>
      </w:r>
      <w:proofErr w:type="spellStart"/>
      <w:r w:rsidRPr="00B41112">
        <w:rPr>
          <w:sz w:val="26"/>
          <w:szCs w:val="26"/>
          <w:rPrChange w:id="23424" w:author="Le Minh Nghia" w:date="2019-10-09T10:56:00Z">
            <w:rPr>
              <w:sz w:val="26"/>
              <w:szCs w:val="26"/>
            </w:rPr>
          </w:rPrChange>
        </w:rPr>
        <w:t>gồm</w:t>
      </w:r>
      <w:proofErr w:type="spellEnd"/>
      <w:r w:rsidRPr="00B41112">
        <w:rPr>
          <w:sz w:val="26"/>
          <w:szCs w:val="26"/>
          <w:rPrChange w:id="23425" w:author="Le Minh Nghia" w:date="2019-10-09T10:56:00Z">
            <w:rPr>
              <w:sz w:val="26"/>
              <w:szCs w:val="26"/>
            </w:rPr>
          </w:rPrChange>
        </w:rPr>
        <w:t xml:space="preserve"> </w:t>
      </w:r>
      <w:proofErr w:type="spellStart"/>
      <w:r w:rsidRPr="00B41112">
        <w:rPr>
          <w:sz w:val="26"/>
          <w:szCs w:val="26"/>
          <w:rPrChange w:id="23426" w:author="Le Minh Nghia" w:date="2019-10-09T10:56:00Z">
            <w:rPr>
              <w:sz w:val="26"/>
              <w:szCs w:val="26"/>
            </w:rPr>
          </w:rPrChange>
        </w:rPr>
        <w:t>có</w:t>
      </w:r>
      <w:proofErr w:type="spellEnd"/>
      <w:r w:rsidRPr="00B41112">
        <w:rPr>
          <w:sz w:val="26"/>
          <w:szCs w:val="26"/>
          <w:rPrChange w:id="23427" w:author="Le Minh Nghia" w:date="2019-10-09T10:56:00Z">
            <w:rPr>
              <w:sz w:val="26"/>
              <w:szCs w:val="26"/>
            </w:rPr>
          </w:rPrChange>
        </w:rPr>
        <w:t xml:space="preserve"> </w:t>
      </w:r>
      <w:proofErr w:type="spellStart"/>
      <w:r w:rsidRPr="00B41112">
        <w:rPr>
          <w:sz w:val="26"/>
          <w:szCs w:val="26"/>
          <w:rPrChange w:id="23428" w:author="Le Minh Nghia" w:date="2019-10-09T10:56:00Z">
            <w:rPr>
              <w:sz w:val="26"/>
              <w:szCs w:val="26"/>
            </w:rPr>
          </w:rPrChange>
        </w:rPr>
        <w:t>các</w:t>
      </w:r>
      <w:proofErr w:type="spellEnd"/>
      <w:r w:rsidRPr="00B41112">
        <w:rPr>
          <w:sz w:val="26"/>
          <w:szCs w:val="26"/>
          <w:rPrChange w:id="23429" w:author="Le Minh Nghia" w:date="2019-10-09T10:56:00Z">
            <w:rPr>
              <w:sz w:val="26"/>
              <w:szCs w:val="26"/>
            </w:rPr>
          </w:rPrChange>
        </w:rPr>
        <w:t xml:space="preserve"> </w:t>
      </w:r>
      <w:proofErr w:type="spellStart"/>
      <w:r w:rsidRPr="00B41112">
        <w:rPr>
          <w:sz w:val="26"/>
          <w:szCs w:val="26"/>
          <w:rPrChange w:id="23430" w:author="Le Minh Nghia" w:date="2019-10-09T10:56:00Z">
            <w:rPr>
              <w:sz w:val="26"/>
              <w:szCs w:val="26"/>
            </w:rPr>
          </w:rPrChange>
        </w:rPr>
        <w:t>phần</w:t>
      </w:r>
      <w:proofErr w:type="spellEnd"/>
      <w:r w:rsidRPr="00B41112">
        <w:rPr>
          <w:sz w:val="26"/>
          <w:szCs w:val="26"/>
          <w:rPrChange w:id="23431" w:author="Le Minh Nghia" w:date="2019-10-09T10:56:00Z">
            <w:rPr>
              <w:sz w:val="26"/>
              <w:szCs w:val="26"/>
            </w:rPr>
          </w:rPrChange>
        </w:rPr>
        <w:t xml:space="preserve"> </w:t>
      </w:r>
      <w:proofErr w:type="spellStart"/>
      <w:r w:rsidRPr="00B41112">
        <w:rPr>
          <w:sz w:val="26"/>
          <w:szCs w:val="26"/>
          <w:rPrChange w:id="23432" w:author="Le Minh Nghia" w:date="2019-10-09T10:56:00Z">
            <w:rPr>
              <w:sz w:val="26"/>
              <w:szCs w:val="26"/>
            </w:rPr>
          </w:rPrChange>
        </w:rPr>
        <w:t>như</w:t>
      </w:r>
      <w:proofErr w:type="spellEnd"/>
      <w:r w:rsidRPr="00B41112">
        <w:rPr>
          <w:sz w:val="26"/>
          <w:szCs w:val="26"/>
          <w:rPrChange w:id="23433" w:author="Le Minh Nghia" w:date="2019-10-09T10:56:00Z">
            <w:rPr>
              <w:sz w:val="26"/>
              <w:szCs w:val="26"/>
            </w:rPr>
          </w:rPrChange>
        </w:rPr>
        <w:t xml:space="preserve"> </w:t>
      </w:r>
      <w:proofErr w:type="spellStart"/>
      <w:r w:rsidRPr="00B41112">
        <w:rPr>
          <w:sz w:val="26"/>
          <w:szCs w:val="26"/>
          <w:rPrChange w:id="23434" w:author="Le Minh Nghia" w:date="2019-10-09T10:56:00Z">
            <w:rPr>
              <w:sz w:val="26"/>
              <w:szCs w:val="26"/>
            </w:rPr>
          </w:rPrChange>
        </w:rPr>
        <w:t>sau</w:t>
      </w:r>
      <w:proofErr w:type="spellEnd"/>
      <w:r w:rsidRPr="00B41112">
        <w:rPr>
          <w:sz w:val="26"/>
          <w:szCs w:val="26"/>
          <w:rPrChange w:id="23435" w:author="Le Minh Nghia" w:date="2019-10-09T10:56:00Z">
            <w:rPr>
              <w:sz w:val="26"/>
              <w:szCs w:val="26"/>
            </w:rPr>
          </w:rPrChange>
        </w:rPr>
        <w:t>:</w:t>
      </w:r>
    </w:p>
    <w:p w:rsidR="001114E6" w:rsidRPr="00B41112" w:rsidRDefault="001114E6" w:rsidP="001114E6">
      <w:pPr>
        <w:rPr>
          <w:sz w:val="26"/>
          <w:szCs w:val="26"/>
          <w:rPrChange w:id="23436" w:author="Le Minh Nghia" w:date="2019-10-09T10:56:00Z">
            <w:rPr>
              <w:sz w:val="26"/>
              <w:szCs w:val="26"/>
            </w:rPr>
          </w:rPrChange>
        </w:rPr>
      </w:pPr>
      <w:r w:rsidRPr="00B41112">
        <w:rPr>
          <w:noProof/>
          <w:sz w:val="26"/>
          <w:szCs w:val="26"/>
          <w:rPrChange w:id="23437" w:author="Le Minh Nghia" w:date="2019-10-09T10:56:00Z">
            <w:rPr>
              <w:noProof/>
            </w:rPr>
          </w:rPrChange>
        </w:rPr>
        <w:drawing>
          <wp:inline distT="0" distB="0" distL="0" distR="0" wp14:anchorId="2068B0D2" wp14:editId="70DB68AD">
            <wp:extent cx="5972175" cy="208407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7782" cy="2148840"/>
                    </a:xfrm>
                    <a:prstGeom prst="rect">
                      <a:avLst/>
                    </a:prstGeom>
                  </pic:spPr>
                </pic:pic>
              </a:graphicData>
            </a:graphic>
          </wp:inline>
        </w:drawing>
      </w:r>
    </w:p>
    <w:p w:rsidR="001114E6" w:rsidRPr="00B41112" w:rsidRDefault="001114E6" w:rsidP="001114E6">
      <w:pPr>
        <w:jc w:val="center"/>
        <w:rPr>
          <w:i/>
          <w:sz w:val="26"/>
          <w:szCs w:val="26"/>
          <w:rPrChange w:id="23438" w:author="Le Minh Nghia" w:date="2019-10-09T10:56:00Z">
            <w:rPr>
              <w:i/>
              <w:sz w:val="26"/>
              <w:szCs w:val="26"/>
            </w:rPr>
          </w:rPrChange>
        </w:rPr>
      </w:pPr>
      <w:proofErr w:type="spellStart"/>
      <w:r w:rsidRPr="00B41112">
        <w:rPr>
          <w:i/>
          <w:sz w:val="26"/>
          <w:szCs w:val="26"/>
          <w:rPrChange w:id="23439" w:author="Le Minh Nghia" w:date="2019-10-09T10:56:00Z">
            <w:rPr>
              <w:i/>
              <w:sz w:val="26"/>
              <w:szCs w:val="26"/>
            </w:rPr>
          </w:rPrChange>
        </w:rPr>
        <w:t>Hình</w:t>
      </w:r>
      <w:proofErr w:type="spellEnd"/>
      <w:r w:rsidRPr="00B41112">
        <w:rPr>
          <w:i/>
          <w:sz w:val="26"/>
          <w:szCs w:val="26"/>
          <w:rPrChange w:id="23440" w:author="Le Minh Nghia" w:date="2019-10-09T10:56:00Z">
            <w:rPr>
              <w:i/>
              <w:sz w:val="26"/>
              <w:szCs w:val="26"/>
            </w:rPr>
          </w:rPrChange>
        </w:rPr>
        <w:t xml:space="preserve"> 4.b.4.1. </w:t>
      </w:r>
      <w:proofErr w:type="spellStart"/>
      <w:r w:rsidRPr="00B41112">
        <w:rPr>
          <w:i/>
          <w:sz w:val="26"/>
          <w:szCs w:val="26"/>
          <w:rPrChange w:id="23441" w:author="Le Minh Nghia" w:date="2019-10-09T10:56:00Z">
            <w:rPr>
              <w:i/>
              <w:sz w:val="26"/>
              <w:szCs w:val="26"/>
            </w:rPr>
          </w:rPrChange>
        </w:rPr>
        <w:t>Giao</w:t>
      </w:r>
      <w:proofErr w:type="spellEnd"/>
      <w:r w:rsidRPr="00B41112">
        <w:rPr>
          <w:i/>
          <w:sz w:val="26"/>
          <w:szCs w:val="26"/>
          <w:rPrChange w:id="23442" w:author="Le Minh Nghia" w:date="2019-10-09T10:56:00Z">
            <w:rPr>
              <w:i/>
              <w:sz w:val="26"/>
              <w:szCs w:val="26"/>
            </w:rPr>
          </w:rPrChange>
        </w:rPr>
        <w:t xml:space="preserve"> </w:t>
      </w:r>
      <w:proofErr w:type="spellStart"/>
      <w:r w:rsidRPr="00B41112">
        <w:rPr>
          <w:i/>
          <w:sz w:val="26"/>
          <w:szCs w:val="26"/>
          <w:rPrChange w:id="23443" w:author="Le Minh Nghia" w:date="2019-10-09T10:56:00Z">
            <w:rPr>
              <w:i/>
              <w:sz w:val="26"/>
              <w:szCs w:val="26"/>
            </w:rPr>
          </w:rPrChange>
        </w:rPr>
        <w:t>diện</w:t>
      </w:r>
      <w:proofErr w:type="spellEnd"/>
      <w:r w:rsidRPr="00B41112">
        <w:rPr>
          <w:i/>
          <w:sz w:val="26"/>
          <w:szCs w:val="26"/>
          <w:rPrChange w:id="23444" w:author="Le Minh Nghia" w:date="2019-10-09T10:56:00Z">
            <w:rPr>
              <w:i/>
              <w:sz w:val="26"/>
              <w:szCs w:val="26"/>
            </w:rPr>
          </w:rPrChange>
        </w:rPr>
        <w:t xml:space="preserve"> </w:t>
      </w:r>
      <w:proofErr w:type="spellStart"/>
      <w:r w:rsidRPr="00B41112">
        <w:rPr>
          <w:i/>
          <w:sz w:val="26"/>
          <w:szCs w:val="26"/>
          <w:rPrChange w:id="23445" w:author="Le Minh Nghia" w:date="2019-10-09T10:56:00Z">
            <w:rPr>
              <w:i/>
              <w:sz w:val="26"/>
              <w:szCs w:val="26"/>
            </w:rPr>
          </w:rPrChange>
        </w:rPr>
        <w:t>quản</w:t>
      </w:r>
      <w:proofErr w:type="spellEnd"/>
      <w:r w:rsidRPr="00B41112">
        <w:rPr>
          <w:i/>
          <w:sz w:val="26"/>
          <w:szCs w:val="26"/>
          <w:rPrChange w:id="23446" w:author="Le Minh Nghia" w:date="2019-10-09T10:56:00Z">
            <w:rPr>
              <w:i/>
              <w:sz w:val="26"/>
              <w:szCs w:val="26"/>
            </w:rPr>
          </w:rPrChange>
        </w:rPr>
        <w:t xml:space="preserve"> </w:t>
      </w:r>
      <w:proofErr w:type="spellStart"/>
      <w:r w:rsidRPr="00B41112">
        <w:rPr>
          <w:i/>
          <w:sz w:val="26"/>
          <w:szCs w:val="26"/>
          <w:rPrChange w:id="23447" w:author="Le Minh Nghia" w:date="2019-10-09T10:56:00Z">
            <w:rPr>
              <w:i/>
              <w:sz w:val="26"/>
              <w:szCs w:val="26"/>
            </w:rPr>
          </w:rPrChange>
        </w:rPr>
        <w:t>lý</w:t>
      </w:r>
      <w:proofErr w:type="spellEnd"/>
      <w:r w:rsidRPr="00B41112">
        <w:rPr>
          <w:i/>
          <w:sz w:val="26"/>
          <w:szCs w:val="26"/>
          <w:rPrChange w:id="23448" w:author="Le Minh Nghia" w:date="2019-10-09T10:56:00Z">
            <w:rPr>
              <w:i/>
              <w:sz w:val="26"/>
              <w:szCs w:val="26"/>
            </w:rPr>
          </w:rPrChange>
        </w:rPr>
        <w:t xml:space="preserve"> </w:t>
      </w:r>
      <w:proofErr w:type="spellStart"/>
      <w:r w:rsidRPr="00B41112">
        <w:rPr>
          <w:i/>
          <w:sz w:val="26"/>
          <w:szCs w:val="26"/>
          <w:rPrChange w:id="23449" w:author="Le Minh Nghia" w:date="2019-10-09T10:56:00Z">
            <w:rPr>
              <w:i/>
              <w:sz w:val="26"/>
              <w:szCs w:val="26"/>
            </w:rPr>
          </w:rPrChange>
        </w:rPr>
        <w:t>lớp</w:t>
      </w:r>
      <w:proofErr w:type="spellEnd"/>
      <w:r w:rsidRPr="00B41112">
        <w:rPr>
          <w:i/>
          <w:sz w:val="26"/>
          <w:szCs w:val="26"/>
          <w:rPrChange w:id="23450" w:author="Le Minh Nghia" w:date="2019-10-09T10:56:00Z">
            <w:rPr>
              <w:i/>
              <w:sz w:val="26"/>
              <w:szCs w:val="26"/>
            </w:rPr>
          </w:rPrChange>
        </w:rPr>
        <w:t xml:space="preserve"> </w:t>
      </w:r>
      <w:proofErr w:type="spellStart"/>
      <w:r w:rsidRPr="00B41112">
        <w:rPr>
          <w:i/>
          <w:sz w:val="26"/>
          <w:szCs w:val="26"/>
          <w:rPrChange w:id="23451" w:author="Le Minh Nghia" w:date="2019-10-09T10:56:00Z">
            <w:rPr>
              <w:i/>
              <w:sz w:val="26"/>
              <w:szCs w:val="26"/>
            </w:rPr>
          </w:rPrChange>
        </w:rPr>
        <w:t>học</w:t>
      </w:r>
      <w:proofErr w:type="spellEnd"/>
    </w:p>
    <w:p w:rsidR="00BF34C0" w:rsidRPr="00B41112" w:rsidRDefault="00BF34C0">
      <w:pPr>
        <w:pStyle w:val="ListParagraph"/>
        <w:ind w:left="0"/>
        <w:rPr>
          <w:sz w:val="26"/>
          <w:szCs w:val="26"/>
          <w:rPrChange w:id="23452" w:author="Le Minh Nghia" w:date="2019-10-09T10:56:00Z">
            <w:rPr>
              <w:sz w:val="26"/>
              <w:szCs w:val="26"/>
            </w:rPr>
          </w:rPrChange>
        </w:rPr>
        <w:pPrChange w:id="23453" w:author="Le Minh Nghia" w:date="2019-10-09T10:36:00Z">
          <w:pPr>
            <w:pStyle w:val="ListParagraph"/>
          </w:pPr>
        </w:pPrChange>
      </w:pPr>
      <w:proofErr w:type="spellStart"/>
      <w:r w:rsidRPr="00B41112">
        <w:rPr>
          <w:b/>
          <w:sz w:val="26"/>
          <w:szCs w:val="26"/>
          <w:rPrChange w:id="23454" w:author="Le Minh Nghia" w:date="2019-10-09T10:56:00Z">
            <w:rPr>
              <w:b/>
              <w:sz w:val="26"/>
              <w:szCs w:val="26"/>
            </w:rPr>
          </w:rPrChange>
        </w:rPr>
        <w:t>Nút</w:t>
      </w:r>
      <w:proofErr w:type="spellEnd"/>
      <w:r w:rsidRPr="00B41112">
        <w:rPr>
          <w:b/>
          <w:sz w:val="26"/>
          <w:szCs w:val="26"/>
          <w:rPrChange w:id="23455" w:author="Le Minh Nghia" w:date="2019-10-09T10:56:00Z">
            <w:rPr>
              <w:b/>
              <w:sz w:val="26"/>
              <w:szCs w:val="26"/>
            </w:rPr>
          </w:rPrChange>
        </w:rPr>
        <w:t xml:space="preserve"> </w:t>
      </w:r>
      <w:proofErr w:type="spellStart"/>
      <w:r w:rsidRPr="00B41112">
        <w:rPr>
          <w:b/>
          <w:sz w:val="26"/>
          <w:szCs w:val="26"/>
          <w:rPrChange w:id="23456" w:author="Le Minh Nghia" w:date="2019-10-09T10:56:00Z">
            <w:rPr>
              <w:b/>
              <w:sz w:val="26"/>
              <w:szCs w:val="26"/>
            </w:rPr>
          </w:rPrChange>
        </w:rPr>
        <w:t>tạo</w:t>
      </w:r>
      <w:proofErr w:type="spellEnd"/>
      <w:r w:rsidRPr="00B41112">
        <w:rPr>
          <w:b/>
          <w:sz w:val="26"/>
          <w:szCs w:val="26"/>
          <w:rPrChange w:id="23457" w:author="Le Minh Nghia" w:date="2019-10-09T10:56:00Z">
            <w:rPr>
              <w:b/>
              <w:sz w:val="26"/>
              <w:szCs w:val="26"/>
            </w:rPr>
          </w:rPrChange>
        </w:rPr>
        <w:t xml:space="preserve"> </w:t>
      </w:r>
      <w:proofErr w:type="spellStart"/>
      <w:r w:rsidRPr="00B41112">
        <w:rPr>
          <w:b/>
          <w:sz w:val="26"/>
          <w:szCs w:val="26"/>
          <w:rPrChange w:id="23458" w:author="Le Minh Nghia" w:date="2019-10-09T10:56:00Z">
            <w:rPr>
              <w:b/>
              <w:sz w:val="26"/>
              <w:szCs w:val="26"/>
            </w:rPr>
          </w:rPrChange>
        </w:rPr>
        <w:t>một</w:t>
      </w:r>
      <w:proofErr w:type="spellEnd"/>
      <w:r w:rsidRPr="00B41112">
        <w:rPr>
          <w:b/>
          <w:sz w:val="26"/>
          <w:szCs w:val="26"/>
          <w:rPrChange w:id="23459" w:author="Le Minh Nghia" w:date="2019-10-09T10:56:00Z">
            <w:rPr>
              <w:b/>
              <w:sz w:val="26"/>
              <w:szCs w:val="26"/>
            </w:rPr>
          </w:rPrChange>
        </w:rPr>
        <w:t xml:space="preserve"> </w:t>
      </w:r>
      <w:proofErr w:type="spellStart"/>
      <w:r w:rsidRPr="00B41112">
        <w:rPr>
          <w:b/>
          <w:sz w:val="26"/>
          <w:szCs w:val="26"/>
          <w:rPrChange w:id="23460" w:author="Le Minh Nghia" w:date="2019-10-09T10:56:00Z">
            <w:rPr>
              <w:b/>
              <w:sz w:val="26"/>
              <w:szCs w:val="26"/>
            </w:rPr>
          </w:rPrChange>
        </w:rPr>
        <w:t>lớp</w:t>
      </w:r>
      <w:proofErr w:type="spellEnd"/>
      <w:r w:rsidRPr="00B41112">
        <w:rPr>
          <w:b/>
          <w:sz w:val="26"/>
          <w:szCs w:val="26"/>
          <w:rPrChange w:id="23461" w:author="Le Minh Nghia" w:date="2019-10-09T10:56:00Z">
            <w:rPr>
              <w:b/>
              <w:sz w:val="26"/>
              <w:szCs w:val="26"/>
            </w:rPr>
          </w:rPrChange>
        </w:rPr>
        <w:t xml:space="preserve">: </w:t>
      </w:r>
      <w:proofErr w:type="spellStart"/>
      <w:r w:rsidRPr="00B41112">
        <w:rPr>
          <w:sz w:val="26"/>
          <w:szCs w:val="26"/>
          <w:rPrChange w:id="23462" w:author="Le Minh Nghia" w:date="2019-10-09T10:56:00Z">
            <w:rPr>
              <w:sz w:val="26"/>
              <w:szCs w:val="26"/>
            </w:rPr>
          </w:rPrChange>
        </w:rPr>
        <w:t>sau</w:t>
      </w:r>
      <w:proofErr w:type="spellEnd"/>
      <w:r w:rsidRPr="00B41112">
        <w:rPr>
          <w:sz w:val="26"/>
          <w:szCs w:val="26"/>
          <w:rPrChange w:id="23463" w:author="Le Minh Nghia" w:date="2019-10-09T10:56:00Z">
            <w:rPr>
              <w:sz w:val="26"/>
              <w:szCs w:val="26"/>
            </w:rPr>
          </w:rPrChange>
        </w:rPr>
        <w:t xml:space="preserve"> </w:t>
      </w:r>
      <w:proofErr w:type="spellStart"/>
      <w:r w:rsidRPr="00B41112">
        <w:rPr>
          <w:sz w:val="26"/>
          <w:szCs w:val="26"/>
          <w:rPrChange w:id="23464" w:author="Le Minh Nghia" w:date="2019-10-09T10:56:00Z">
            <w:rPr>
              <w:sz w:val="26"/>
              <w:szCs w:val="26"/>
            </w:rPr>
          </w:rPrChange>
        </w:rPr>
        <w:t>khi</w:t>
      </w:r>
      <w:proofErr w:type="spellEnd"/>
      <w:r w:rsidRPr="00B41112">
        <w:rPr>
          <w:sz w:val="26"/>
          <w:szCs w:val="26"/>
          <w:rPrChange w:id="23465" w:author="Le Minh Nghia" w:date="2019-10-09T10:56:00Z">
            <w:rPr>
              <w:sz w:val="26"/>
              <w:szCs w:val="26"/>
            </w:rPr>
          </w:rPrChange>
        </w:rPr>
        <w:t xml:space="preserve"> </w:t>
      </w:r>
      <w:proofErr w:type="spellStart"/>
      <w:r w:rsidRPr="00B41112">
        <w:rPr>
          <w:sz w:val="26"/>
          <w:szCs w:val="26"/>
          <w:rPrChange w:id="23466" w:author="Le Minh Nghia" w:date="2019-10-09T10:56:00Z">
            <w:rPr>
              <w:sz w:val="26"/>
              <w:szCs w:val="26"/>
            </w:rPr>
          </w:rPrChange>
        </w:rPr>
        <w:t>ấn</w:t>
      </w:r>
      <w:proofErr w:type="spellEnd"/>
      <w:r w:rsidRPr="00B41112">
        <w:rPr>
          <w:sz w:val="26"/>
          <w:szCs w:val="26"/>
          <w:rPrChange w:id="23467" w:author="Le Minh Nghia" w:date="2019-10-09T10:56:00Z">
            <w:rPr>
              <w:sz w:val="26"/>
              <w:szCs w:val="26"/>
            </w:rPr>
          </w:rPrChange>
        </w:rPr>
        <w:t xml:space="preserve"> </w:t>
      </w:r>
      <w:proofErr w:type="spellStart"/>
      <w:r w:rsidRPr="00B41112">
        <w:rPr>
          <w:sz w:val="26"/>
          <w:szCs w:val="26"/>
          <w:rPrChange w:id="23468" w:author="Le Minh Nghia" w:date="2019-10-09T10:56:00Z">
            <w:rPr>
              <w:sz w:val="26"/>
              <w:szCs w:val="26"/>
            </w:rPr>
          </w:rPrChange>
        </w:rPr>
        <w:t>nút</w:t>
      </w:r>
      <w:proofErr w:type="spellEnd"/>
      <w:r w:rsidRPr="00B41112">
        <w:rPr>
          <w:sz w:val="26"/>
          <w:szCs w:val="26"/>
          <w:rPrChange w:id="23469" w:author="Le Minh Nghia" w:date="2019-10-09T10:56:00Z">
            <w:rPr>
              <w:sz w:val="26"/>
              <w:szCs w:val="26"/>
            </w:rPr>
          </w:rPrChange>
        </w:rPr>
        <w:t xml:space="preserve"> </w:t>
      </w:r>
      <w:proofErr w:type="spellStart"/>
      <w:r w:rsidRPr="00B41112">
        <w:rPr>
          <w:sz w:val="26"/>
          <w:szCs w:val="26"/>
          <w:rPrChange w:id="23470" w:author="Le Minh Nghia" w:date="2019-10-09T10:56:00Z">
            <w:rPr>
              <w:sz w:val="26"/>
              <w:szCs w:val="26"/>
            </w:rPr>
          </w:rPrChange>
        </w:rPr>
        <w:t>Tạo</w:t>
      </w:r>
      <w:proofErr w:type="spellEnd"/>
      <w:r w:rsidRPr="00B41112">
        <w:rPr>
          <w:sz w:val="26"/>
          <w:szCs w:val="26"/>
          <w:rPrChange w:id="23471" w:author="Le Minh Nghia" w:date="2019-10-09T10:56:00Z">
            <w:rPr>
              <w:sz w:val="26"/>
              <w:szCs w:val="26"/>
            </w:rPr>
          </w:rPrChange>
        </w:rPr>
        <w:t xml:space="preserve"> </w:t>
      </w:r>
      <w:proofErr w:type="spellStart"/>
      <w:r w:rsidRPr="00B41112">
        <w:rPr>
          <w:sz w:val="26"/>
          <w:szCs w:val="26"/>
          <w:rPrChange w:id="23472" w:author="Le Minh Nghia" w:date="2019-10-09T10:56:00Z">
            <w:rPr>
              <w:sz w:val="26"/>
              <w:szCs w:val="26"/>
            </w:rPr>
          </w:rPrChange>
        </w:rPr>
        <w:t>lớp</w:t>
      </w:r>
      <w:proofErr w:type="spellEnd"/>
      <w:r w:rsidRPr="00B41112">
        <w:rPr>
          <w:sz w:val="26"/>
          <w:szCs w:val="26"/>
          <w:rPrChange w:id="23473" w:author="Le Minh Nghia" w:date="2019-10-09T10:56:00Z">
            <w:rPr>
              <w:sz w:val="26"/>
              <w:szCs w:val="26"/>
            </w:rPr>
          </w:rPrChange>
        </w:rPr>
        <w:t xml:space="preserve"> </w:t>
      </w:r>
      <w:proofErr w:type="spellStart"/>
      <w:r w:rsidRPr="00B41112">
        <w:rPr>
          <w:sz w:val="26"/>
          <w:szCs w:val="26"/>
          <w:rPrChange w:id="23474" w:author="Le Minh Nghia" w:date="2019-10-09T10:56:00Z">
            <w:rPr>
              <w:sz w:val="26"/>
              <w:szCs w:val="26"/>
            </w:rPr>
          </w:rPrChange>
        </w:rPr>
        <w:t>thì</w:t>
      </w:r>
      <w:proofErr w:type="spellEnd"/>
      <w:r w:rsidRPr="00B41112">
        <w:rPr>
          <w:sz w:val="26"/>
          <w:szCs w:val="26"/>
          <w:rPrChange w:id="23475" w:author="Le Minh Nghia" w:date="2019-10-09T10:56:00Z">
            <w:rPr>
              <w:sz w:val="26"/>
              <w:szCs w:val="26"/>
            </w:rPr>
          </w:rPrChange>
        </w:rPr>
        <w:t xml:space="preserve"> </w:t>
      </w:r>
      <w:proofErr w:type="spellStart"/>
      <w:r w:rsidRPr="00B41112">
        <w:rPr>
          <w:sz w:val="26"/>
          <w:szCs w:val="26"/>
          <w:rPrChange w:id="23476" w:author="Le Minh Nghia" w:date="2019-10-09T10:56:00Z">
            <w:rPr>
              <w:sz w:val="26"/>
              <w:szCs w:val="26"/>
            </w:rPr>
          </w:rPrChange>
        </w:rPr>
        <w:t>sẽ</w:t>
      </w:r>
      <w:proofErr w:type="spellEnd"/>
      <w:r w:rsidRPr="00B41112">
        <w:rPr>
          <w:sz w:val="26"/>
          <w:szCs w:val="26"/>
          <w:rPrChange w:id="23477" w:author="Le Minh Nghia" w:date="2019-10-09T10:56:00Z">
            <w:rPr>
              <w:sz w:val="26"/>
              <w:szCs w:val="26"/>
            </w:rPr>
          </w:rPrChange>
        </w:rPr>
        <w:t xml:space="preserve"> </w:t>
      </w:r>
      <w:proofErr w:type="spellStart"/>
      <w:r w:rsidRPr="00B41112">
        <w:rPr>
          <w:sz w:val="26"/>
          <w:szCs w:val="26"/>
          <w:rPrChange w:id="23478" w:author="Le Minh Nghia" w:date="2019-10-09T10:56:00Z">
            <w:rPr>
              <w:sz w:val="26"/>
              <w:szCs w:val="26"/>
            </w:rPr>
          </w:rPrChange>
        </w:rPr>
        <w:t>hiển</w:t>
      </w:r>
      <w:proofErr w:type="spellEnd"/>
      <w:r w:rsidRPr="00B41112">
        <w:rPr>
          <w:sz w:val="26"/>
          <w:szCs w:val="26"/>
          <w:rPrChange w:id="23479" w:author="Le Minh Nghia" w:date="2019-10-09T10:56:00Z">
            <w:rPr>
              <w:sz w:val="26"/>
              <w:szCs w:val="26"/>
            </w:rPr>
          </w:rPrChange>
        </w:rPr>
        <w:t xml:space="preserve"> </w:t>
      </w:r>
      <w:proofErr w:type="spellStart"/>
      <w:r w:rsidRPr="00B41112">
        <w:rPr>
          <w:sz w:val="26"/>
          <w:szCs w:val="26"/>
          <w:rPrChange w:id="23480" w:author="Le Minh Nghia" w:date="2019-10-09T10:56:00Z">
            <w:rPr>
              <w:sz w:val="26"/>
              <w:szCs w:val="26"/>
            </w:rPr>
          </w:rPrChange>
        </w:rPr>
        <w:t>thị</w:t>
      </w:r>
      <w:proofErr w:type="spellEnd"/>
      <w:r w:rsidRPr="00B41112">
        <w:rPr>
          <w:sz w:val="26"/>
          <w:szCs w:val="26"/>
          <w:rPrChange w:id="23481" w:author="Le Minh Nghia" w:date="2019-10-09T10:56:00Z">
            <w:rPr>
              <w:sz w:val="26"/>
              <w:szCs w:val="26"/>
            </w:rPr>
          </w:rPrChange>
        </w:rPr>
        <w:t xml:space="preserve"> ra </w:t>
      </w:r>
      <w:proofErr w:type="spellStart"/>
      <w:r w:rsidRPr="00B41112">
        <w:rPr>
          <w:sz w:val="26"/>
          <w:szCs w:val="26"/>
          <w:rPrChange w:id="23482" w:author="Le Minh Nghia" w:date="2019-10-09T10:56:00Z">
            <w:rPr>
              <w:sz w:val="26"/>
              <w:szCs w:val="26"/>
            </w:rPr>
          </w:rPrChange>
        </w:rPr>
        <w:t>giao</w:t>
      </w:r>
      <w:proofErr w:type="spellEnd"/>
      <w:r w:rsidRPr="00B41112">
        <w:rPr>
          <w:sz w:val="26"/>
          <w:szCs w:val="26"/>
          <w:rPrChange w:id="23483" w:author="Le Minh Nghia" w:date="2019-10-09T10:56:00Z">
            <w:rPr>
              <w:sz w:val="26"/>
              <w:szCs w:val="26"/>
            </w:rPr>
          </w:rPrChange>
        </w:rPr>
        <w:t xml:space="preserve"> </w:t>
      </w:r>
      <w:proofErr w:type="spellStart"/>
      <w:r w:rsidRPr="00B41112">
        <w:rPr>
          <w:sz w:val="26"/>
          <w:szCs w:val="26"/>
          <w:rPrChange w:id="23484" w:author="Le Minh Nghia" w:date="2019-10-09T10:56:00Z">
            <w:rPr>
              <w:sz w:val="26"/>
              <w:szCs w:val="26"/>
            </w:rPr>
          </w:rPrChange>
        </w:rPr>
        <w:t>diện</w:t>
      </w:r>
      <w:proofErr w:type="spellEnd"/>
      <w:r w:rsidRPr="00B41112">
        <w:rPr>
          <w:sz w:val="26"/>
          <w:szCs w:val="26"/>
          <w:rPrChange w:id="23485" w:author="Le Minh Nghia" w:date="2019-10-09T10:56:00Z">
            <w:rPr>
              <w:sz w:val="26"/>
              <w:szCs w:val="26"/>
            </w:rPr>
          </w:rPrChange>
        </w:rPr>
        <w:t xml:space="preserve"> </w:t>
      </w:r>
      <w:proofErr w:type="spellStart"/>
      <w:r w:rsidRPr="00B41112">
        <w:rPr>
          <w:sz w:val="26"/>
          <w:szCs w:val="26"/>
          <w:rPrChange w:id="23486" w:author="Le Minh Nghia" w:date="2019-10-09T10:56:00Z">
            <w:rPr>
              <w:sz w:val="26"/>
              <w:szCs w:val="26"/>
            </w:rPr>
          </w:rPrChange>
        </w:rPr>
        <w:t>một</w:t>
      </w:r>
      <w:proofErr w:type="spellEnd"/>
      <w:r w:rsidRPr="00B41112">
        <w:rPr>
          <w:sz w:val="26"/>
          <w:szCs w:val="26"/>
          <w:rPrChange w:id="23487" w:author="Le Minh Nghia" w:date="2019-10-09T10:56:00Z">
            <w:rPr>
              <w:sz w:val="26"/>
              <w:szCs w:val="26"/>
            </w:rPr>
          </w:rPrChange>
        </w:rPr>
        <w:t xml:space="preserve"> form </w:t>
      </w:r>
      <w:proofErr w:type="spellStart"/>
      <w:r w:rsidRPr="00B41112">
        <w:rPr>
          <w:sz w:val="26"/>
          <w:szCs w:val="26"/>
          <w:rPrChange w:id="23488" w:author="Le Minh Nghia" w:date="2019-10-09T10:56:00Z">
            <w:rPr>
              <w:sz w:val="26"/>
              <w:szCs w:val="26"/>
            </w:rPr>
          </w:rPrChange>
        </w:rPr>
        <w:t>thêm</w:t>
      </w:r>
      <w:proofErr w:type="spellEnd"/>
      <w:r w:rsidRPr="00B41112">
        <w:rPr>
          <w:sz w:val="26"/>
          <w:szCs w:val="26"/>
          <w:rPrChange w:id="23489" w:author="Le Minh Nghia" w:date="2019-10-09T10:56:00Z">
            <w:rPr>
              <w:sz w:val="26"/>
              <w:szCs w:val="26"/>
            </w:rPr>
          </w:rPrChange>
        </w:rPr>
        <w:t xml:space="preserve"> </w:t>
      </w:r>
      <w:proofErr w:type="spellStart"/>
      <w:r w:rsidRPr="00B41112">
        <w:rPr>
          <w:sz w:val="26"/>
          <w:szCs w:val="26"/>
          <w:rPrChange w:id="23490" w:author="Le Minh Nghia" w:date="2019-10-09T10:56:00Z">
            <w:rPr>
              <w:sz w:val="26"/>
              <w:szCs w:val="26"/>
            </w:rPr>
          </w:rPrChange>
        </w:rPr>
        <w:t>thông</w:t>
      </w:r>
      <w:proofErr w:type="spellEnd"/>
      <w:r w:rsidRPr="00B41112">
        <w:rPr>
          <w:sz w:val="26"/>
          <w:szCs w:val="26"/>
          <w:rPrChange w:id="23491" w:author="Le Minh Nghia" w:date="2019-10-09T10:56:00Z">
            <w:rPr>
              <w:sz w:val="26"/>
              <w:szCs w:val="26"/>
            </w:rPr>
          </w:rPrChange>
        </w:rPr>
        <w:t xml:space="preserve"> tin </w:t>
      </w:r>
      <w:proofErr w:type="spellStart"/>
      <w:r w:rsidRPr="00B41112">
        <w:rPr>
          <w:sz w:val="26"/>
          <w:szCs w:val="26"/>
          <w:rPrChange w:id="23492" w:author="Le Minh Nghia" w:date="2019-10-09T10:56:00Z">
            <w:rPr>
              <w:sz w:val="26"/>
              <w:szCs w:val="26"/>
            </w:rPr>
          </w:rPrChange>
        </w:rPr>
        <w:t>lớp</w:t>
      </w:r>
      <w:proofErr w:type="spellEnd"/>
      <w:r w:rsidRPr="00B41112">
        <w:rPr>
          <w:sz w:val="26"/>
          <w:szCs w:val="26"/>
          <w:rPrChange w:id="23493" w:author="Le Minh Nghia" w:date="2019-10-09T10:56:00Z">
            <w:rPr>
              <w:sz w:val="26"/>
              <w:szCs w:val="26"/>
            </w:rPr>
          </w:rPrChange>
        </w:rPr>
        <w:t xml:space="preserve">. </w:t>
      </w:r>
      <w:proofErr w:type="spellStart"/>
      <w:r w:rsidRPr="00B41112">
        <w:rPr>
          <w:sz w:val="26"/>
          <w:szCs w:val="26"/>
          <w:rPrChange w:id="23494" w:author="Le Minh Nghia" w:date="2019-10-09T10:56:00Z">
            <w:rPr>
              <w:sz w:val="26"/>
              <w:szCs w:val="26"/>
            </w:rPr>
          </w:rPrChange>
        </w:rPr>
        <w:t>Lọc</w:t>
      </w:r>
      <w:proofErr w:type="spellEnd"/>
      <w:r w:rsidRPr="00B41112">
        <w:rPr>
          <w:sz w:val="26"/>
          <w:szCs w:val="26"/>
          <w:rPrChange w:id="23495" w:author="Le Minh Nghia" w:date="2019-10-09T10:56:00Z">
            <w:rPr>
              <w:sz w:val="26"/>
              <w:szCs w:val="26"/>
            </w:rPr>
          </w:rPrChange>
        </w:rPr>
        <w:t xml:space="preserve"> </w:t>
      </w:r>
      <w:proofErr w:type="spellStart"/>
      <w:r w:rsidRPr="00B41112">
        <w:rPr>
          <w:sz w:val="26"/>
          <w:szCs w:val="26"/>
          <w:rPrChange w:id="23496" w:author="Le Minh Nghia" w:date="2019-10-09T10:56:00Z">
            <w:rPr>
              <w:sz w:val="26"/>
              <w:szCs w:val="26"/>
            </w:rPr>
          </w:rPrChange>
        </w:rPr>
        <w:t>theo</w:t>
      </w:r>
      <w:proofErr w:type="spellEnd"/>
      <w:r w:rsidRPr="00B41112">
        <w:rPr>
          <w:sz w:val="26"/>
          <w:szCs w:val="26"/>
          <w:rPrChange w:id="23497" w:author="Le Minh Nghia" w:date="2019-10-09T10:56:00Z">
            <w:rPr>
              <w:sz w:val="26"/>
              <w:szCs w:val="26"/>
            </w:rPr>
          </w:rPrChange>
        </w:rPr>
        <w:t xml:space="preserve"> </w:t>
      </w:r>
      <w:proofErr w:type="spellStart"/>
      <w:r w:rsidRPr="00B41112">
        <w:rPr>
          <w:sz w:val="26"/>
          <w:szCs w:val="26"/>
          <w:rPrChange w:id="23498" w:author="Le Minh Nghia" w:date="2019-10-09T10:56:00Z">
            <w:rPr>
              <w:sz w:val="26"/>
              <w:szCs w:val="26"/>
            </w:rPr>
          </w:rPrChange>
        </w:rPr>
        <w:t>tên</w:t>
      </w:r>
      <w:proofErr w:type="spellEnd"/>
      <w:r w:rsidRPr="00B41112">
        <w:rPr>
          <w:sz w:val="26"/>
          <w:szCs w:val="26"/>
          <w:rPrChange w:id="23499" w:author="Le Minh Nghia" w:date="2019-10-09T10:56:00Z">
            <w:rPr>
              <w:sz w:val="26"/>
              <w:szCs w:val="26"/>
            </w:rPr>
          </w:rPrChange>
        </w:rPr>
        <w:t xml:space="preserve"> </w:t>
      </w:r>
      <w:del w:id="23500" w:author="Le Minh Nghia" w:date="2019-10-09T10:43:00Z">
        <w:r w:rsidRPr="00B41112" w:rsidDel="00CE3A23">
          <w:rPr>
            <w:sz w:val="26"/>
            <w:szCs w:val="26"/>
            <w:rPrChange w:id="23501" w:author="Le Minh Nghia" w:date="2019-10-09T10:56:00Z">
              <w:rPr>
                <w:sz w:val="26"/>
                <w:szCs w:val="26"/>
              </w:rPr>
            </w:rPrChange>
          </w:rPr>
          <w:delText>nghành</w:delText>
        </w:r>
      </w:del>
      <w:proofErr w:type="spellStart"/>
      <w:ins w:id="23502" w:author="Le Minh Nghia" w:date="2019-10-09T10:43:00Z">
        <w:r w:rsidR="00CE3A23" w:rsidRPr="00B41112">
          <w:rPr>
            <w:sz w:val="26"/>
            <w:szCs w:val="26"/>
            <w:rPrChange w:id="23503" w:author="Le Minh Nghia" w:date="2019-10-09T10:56:00Z">
              <w:rPr>
                <w:sz w:val="26"/>
                <w:szCs w:val="26"/>
              </w:rPr>
            </w:rPrChange>
          </w:rPr>
          <w:t>ngành</w:t>
        </w:r>
      </w:ins>
      <w:proofErr w:type="spellEnd"/>
      <w:r w:rsidRPr="00B41112">
        <w:rPr>
          <w:sz w:val="26"/>
          <w:szCs w:val="26"/>
          <w:rPrChange w:id="23504" w:author="Le Minh Nghia" w:date="2019-10-09T10:56:00Z">
            <w:rPr>
              <w:sz w:val="26"/>
              <w:szCs w:val="26"/>
            </w:rPr>
          </w:rPrChange>
        </w:rPr>
        <w:t xml:space="preserve"> </w:t>
      </w:r>
      <w:proofErr w:type="spellStart"/>
      <w:r w:rsidRPr="00B41112">
        <w:rPr>
          <w:sz w:val="26"/>
          <w:szCs w:val="26"/>
          <w:rPrChange w:id="23505" w:author="Le Minh Nghia" w:date="2019-10-09T10:56:00Z">
            <w:rPr>
              <w:sz w:val="26"/>
              <w:szCs w:val="26"/>
            </w:rPr>
          </w:rPrChange>
        </w:rPr>
        <w:t>và</w:t>
      </w:r>
      <w:proofErr w:type="spellEnd"/>
      <w:r w:rsidRPr="00B41112">
        <w:rPr>
          <w:sz w:val="26"/>
          <w:szCs w:val="26"/>
          <w:rPrChange w:id="23506" w:author="Le Minh Nghia" w:date="2019-10-09T10:56:00Z">
            <w:rPr>
              <w:sz w:val="26"/>
              <w:szCs w:val="26"/>
            </w:rPr>
          </w:rPrChange>
        </w:rPr>
        <w:t xml:space="preserve"> </w:t>
      </w:r>
      <w:proofErr w:type="spellStart"/>
      <w:r w:rsidRPr="00B41112">
        <w:rPr>
          <w:sz w:val="26"/>
          <w:szCs w:val="26"/>
          <w:rPrChange w:id="23507" w:author="Le Minh Nghia" w:date="2019-10-09T10:56:00Z">
            <w:rPr>
              <w:sz w:val="26"/>
              <w:szCs w:val="26"/>
            </w:rPr>
          </w:rPrChange>
        </w:rPr>
        <w:t>chuyên</w:t>
      </w:r>
      <w:proofErr w:type="spellEnd"/>
      <w:r w:rsidRPr="00B41112">
        <w:rPr>
          <w:sz w:val="26"/>
          <w:szCs w:val="26"/>
          <w:rPrChange w:id="23508" w:author="Le Minh Nghia" w:date="2019-10-09T10:56:00Z">
            <w:rPr>
              <w:sz w:val="26"/>
              <w:szCs w:val="26"/>
            </w:rPr>
          </w:rPrChange>
        </w:rPr>
        <w:t xml:space="preserve"> </w:t>
      </w:r>
      <w:del w:id="23509" w:author="Le Minh Nghia" w:date="2019-10-09T10:43:00Z">
        <w:r w:rsidRPr="00B41112" w:rsidDel="00CE3A23">
          <w:rPr>
            <w:sz w:val="26"/>
            <w:szCs w:val="26"/>
            <w:rPrChange w:id="23510" w:author="Le Minh Nghia" w:date="2019-10-09T10:56:00Z">
              <w:rPr>
                <w:sz w:val="26"/>
                <w:szCs w:val="26"/>
              </w:rPr>
            </w:rPrChange>
          </w:rPr>
          <w:delText>nghành</w:delText>
        </w:r>
      </w:del>
      <w:proofErr w:type="spellStart"/>
      <w:ins w:id="23511" w:author="Le Minh Nghia" w:date="2019-10-09T10:43:00Z">
        <w:r w:rsidR="00CE3A23" w:rsidRPr="00B41112">
          <w:rPr>
            <w:sz w:val="26"/>
            <w:szCs w:val="26"/>
            <w:rPrChange w:id="23512" w:author="Le Minh Nghia" w:date="2019-10-09T10:56:00Z">
              <w:rPr>
                <w:sz w:val="26"/>
                <w:szCs w:val="26"/>
              </w:rPr>
            </w:rPrChange>
          </w:rPr>
          <w:t>ngành</w:t>
        </w:r>
      </w:ins>
      <w:proofErr w:type="spellEnd"/>
      <w:r w:rsidRPr="00B41112">
        <w:rPr>
          <w:sz w:val="26"/>
          <w:szCs w:val="26"/>
          <w:rPrChange w:id="23513" w:author="Le Minh Nghia" w:date="2019-10-09T10:56:00Z">
            <w:rPr>
              <w:sz w:val="26"/>
              <w:szCs w:val="26"/>
            </w:rPr>
          </w:rPrChange>
        </w:rPr>
        <w:t xml:space="preserve"> </w:t>
      </w:r>
      <w:proofErr w:type="spellStart"/>
      <w:r w:rsidRPr="00B41112">
        <w:rPr>
          <w:sz w:val="26"/>
          <w:szCs w:val="26"/>
          <w:rPrChange w:id="23514" w:author="Le Minh Nghia" w:date="2019-10-09T10:56:00Z">
            <w:rPr>
              <w:sz w:val="26"/>
              <w:szCs w:val="26"/>
            </w:rPr>
          </w:rPrChange>
        </w:rPr>
        <w:t>trước</w:t>
      </w:r>
      <w:proofErr w:type="spellEnd"/>
      <w:r w:rsidRPr="00B41112">
        <w:rPr>
          <w:sz w:val="26"/>
          <w:szCs w:val="26"/>
          <w:rPrChange w:id="23515" w:author="Le Minh Nghia" w:date="2019-10-09T10:56:00Z">
            <w:rPr>
              <w:sz w:val="26"/>
              <w:szCs w:val="26"/>
            </w:rPr>
          </w:rPrChange>
        </w:rPr>
        <w:t xml:space="preserve"> </w:t>
      </w:r>
      <w:proofErr w:type="spellStart"/>
      <w:r w:rsidRPr="00B41112">
        <w:rPr>
          <w:sz w:val="26"/>
          <w:szCs w:val="26"/>
          <w:rPrChange w:id="23516" w:author="Le Minh Nghia" w:date="2019-10-09T10:56:00Z">
            <w:rPr>
              <w:sz w:val="26"/>
              <w:szCs w:val="26"/>
            </w:rPr>
          </w:rPrChange>
        </w:rPr>
        <w:t>khi</w:t>
      </w:r>
      <w:proofErr w:type="spellEnd"/>
      <w:r w:rsidRPr="00B41112">
        <w:rPr>
          <w:sz w:val="26"/>
          <w:szCs w:val="26"/>
          <w:rPrChange w:id="23517" w:author="Le Minh Nghia" w:date="2019-10-09T10:56:00Z">
            <w:rPr>
              <w:sz w:val="26"/>
              <w:szCs w:val="26"/>
            </w:rPr>
          </w:rPrChange>
        </w:rPr>
        <w:t xml:space="preserve"> </w:t>
      </w:r>
      <w:proofErr w:type="spellStart"/>
      <w:r w:rsidRPr="00B41112">
        <w:rPr>
          <w:sz w:val="26"/>
          <w:szCs w:val="26"/>
          <w:rPrChange w:id="23518" w:author="Le Minh Nghia" w:date="2019-10-09T10:56:00Z">
            <w:rPr>
              <w:sz w:val="26"/>
              <w:szCs w:val="26"/>
            </w:rPr>
          </w:rPrChange>
        </w:rPr>
        <w:t>tạo</w:t>
      </w:r>
      <w:proofErr w:type="spellEnd"/>
      <w:r w:rsidRPr="00B41112">
        <w:rPr>
          <w:sz w:val="26"/>
          <w:szCs w:val="26"/>
          <w:rPrChange w:id="23519" w:author="Le Minh Nghia" w:date="2019-10-09T10:56:00Z">
            <w:rPr>
              <w:sz w:val="26"/>
              <w:szCs w:val="26"/>
            </w:rPr>
          </w:rPrChange>
        </w:rPr>
        <w:t xml:space="preserve"> </w:t>
      </w:r>
      <w:proofErr w:type="spellStart"/>
      <w:r w:rsidRPr="00B41112">
        <w:rPr>
          <w:sz w:val="26"/>
          <w:szCs w:val="26"/>
          <w:rPrChange w:id="23520" w:author="Le Minh Nghia" w:date="2019-10-09T10:56:00Z">
            <w:rPr>
              <w:sz w:val="26"/>
              <w:szCs w:val="26"/>
            </w:rPr>
          </w:rPrChange>
        </w:rPr>
        <w:t>lớp</w:t>
      </w:r>
      <w:proofErr w:type="spellEnd"/>
      <w:r w:rsidRPr="00B41112">
        <w:rPr>
          <w:sz w:val="26"/>
          <w:szCs w:val="26"/>
          <w:rPrChange w:id="23521" w:author="Le Minh Nghia" w:date="2019-10-09T10:56:00Z">
            <w:rPr>
              <w:sz w:val="26"/>
              <w:szCs w:val="26"/>
            </w:rPr>
          </w:rPrChange>
        </w:rPr>
        <w:t xml:space="preserve"> </w:t>
      </w:r>
      <w:proofErr w:type="spellStart"/>
      <w:r w:rsidRPr="00B41112">
        <w:rPr>
          <w:sz w:val="26"/>
          <w:szCs w:val="26"/>
          <w:rPrChange w:id="23522" w:author="Le Minh Nghia" w:date="2019-10-09T10:56:00Z">
            <w:rPr>
              <w:sz w:val="26"/>
              <w:szCs w:val="26"/>
            </w:rPr>
          </w:rPrChange>
        </w:rPr>
        <w:t>học</w:t>
      </w:r>
      <w:proofErr w:type="spellEnd"/>
      <w:r w:rsidRPr="00B41112">
        <w:rPr>
          <w:sz w:val="26"/>
          <w:szCs w:val="26"/>
          <w:rPrChange w:id="23523" w:author="Le Minh Nghia" w:date="2019-10-09T10:56:00Z">
            <w:rPr>
              <w:sz w:val="26"/>
              <w:szCs w:val="26"/>
            </w:rPr>
          </w:rPrChange>
        </w:rPr>
        <w:t xml:space="preserve">. Sau </w:t>
      </w:r>
      <w:proofErr w:type="spellStart"/>
      <w:r w:rsidRPr="00B41112">
        <w:rPr>
          <w:sz w:val="26"/>
          <w:szCs w:val="26"/>
          <w:rPrChange w:id="23524" w:author="Le Minh Nghia" w:date="2019-10-09T10:56:00Z">
            <w:rPr>
              <w:sz w:val="26"/>
              <w:szCs w:val="26"/>
            </w:rPr>
          </w:rPrChange>
        </w:rPr>
        <w:t>khi</w:t>
      </w:r>
      <w:proofErr w:type="spellEnd"/>
      <w:r w:rsidRPr="00B41112">
        <w:rPr>
          <w:sz w:val="26"/>
          <w:szCs w:val="26"/>
          <w:rPrChange w:id="23525" w:author="Le Minh Nghia" w:date="2019-10-09T10:56:00Z">
            <w:rPr>
              <w:sz w:val="26"/>
              <w:szCs w:val="26"/>
            </w:rPr>
          </w:rPrChange>
        </w:rPr>
        <w:t xml:space="preserve"> </w:t>
      </w:r>
      <w:proofErr w:type="spellStart"/>
      <w:r w:rsidRPr="00B41112">
        <w:rPr>
          <w:sz w:val="26"/>
          <w:szCs w:val="26"/>
          <w:rPrChange w:id="23526" w:author="Le Minh Nghia" w:date="2019-10-09T10:56:00Z">
            <w:rPr>
              <w:sz w:val="26"/>
              <w:szCs w:val="26"/>
            </w:rPr>
          </w:rPrChange>
        </w:rPr>
        <w:t>người</w:t>
      </w:r>
      <w:proofErr w:type="spellEnd"/>
      <w:r w:rsidRPr="00B41112">
        <w:rPr>
          <w:sz w:val="26"/>
          <w:szCs w:val="26"/>
          <w:rPrChange w:id="23527" w:author="Le Minh Nghia" w:date="2019-10-09T10:56:00Z">
            <w:rPr>
              <w:sz w:val="26"/>
              <w:szCs w:val="26"/>
            </w:rPr>
          </w:rPrChange>
        </w:rPr>
        <w:t xml:space="preserve"> </w:t>
      </w:r>
      <w:proofErr w:type="spellStart"/>
      <w:r w:rsidRPr="00B41112">
        <w:rPr>
          <w:sz w:val="26"/>
          <w:szCs w:val="26"/>
          <w:rPrChange w:id="23528" w:author="Le Minh Nghia" w:date="2019-10-09T10:56:00Z">
            <w:rPr>
              <w:sz w:val="26"/>
              <w:szCs w:val="26"/>
            </w:rPr>
          </w:rPrChange>
        </w:rPr>
        <w:t>dùng</w:t>
      </w:r>
      <w:proofErr w:type="spellEnd"/>
      <w:r w:rsidRPr="00B41112">
        <w:rPr>
          <w:sz w:val="26"/>
          <w:szCs w:val="26"/>
          <w:rPrChange w:id="23529" w:author="Le Minh Nghia" w:date="2019-10-09T10:56:00Z">
            <w:rPr>
              <w:sz w:val="26"/>
              <w:szCs w:val="26"/>
            </w:rPr>
          </w:rPrChange>
        </w:rPr>
        <w:t xml:space="preserve"> </w:t>
      </w:r>
      <w:proofErr w:type="spellStart"/>
      <w:r w:rsidRPr="00B41112">
        <w:rPr>
          <w:sz w:val="26"/>
          <w:szCs w:val="26"/>
          <w:rPrChange w:id="23530" w:author="Le Minh Nghia" w:date="2019-10-09T10:56:00Z">
            <w:rPr>
              <w:sz w:val="26"/>
              <w:szCs w:val="26"/>
            </w:rPr>
          </w:rPrChange>
        </w:rPr>
        <w:t>nhập</w:t>
      </w:r>
      <w:proofErr w:type="spellEnd"/>
      <w:r w:rsidRPr="00B41112">
        <w:rPr>
          <w:sz w:val="26"/>
          <w:szCs w:val="26"/>
          <w:rPrChange w:id="23531" w:author="Le Minh Nghia" w:date="2019-10-09T10:56:00Z">
            <w:rPr>
              <w:sz w:val="26"/>
              <w:szCs w:val="26"/>
            </w:rPr>
          </w:rPrChange>
        </w:rPr>
        <w:t xml:space="preserve"> </w:t>
      </w:r>
      <w:proofErr w:type="spellStart"/>
      <w:r w:rsidRPr="00B41112">
        <w:rPr>
          <w:sz w:val="26"/>
          <w:szCs w:val="26"/>
          <w:rPrChange w:id="23532" w:author="Le Minh Nghia" w:date="2019-10-09T10:56:00Z">
            <w:rPr>
              <w:sz w:val="26"/>
              <w:szCs w:val="26"/>
            </w:rPr>
          </w:rPrChange>
        </w:rPr>
        <w:t>đầy</w:t>
      </w:r>
      <w:proofErr w:type="spellEnd"/>
      <w:r w:rsidRPr="00B41112">
        <w:rPr>
          <w:sz w:val="26"/>
          <w:szCs w:val="26"/>
          <w:rPrChange w:id="23533" w:author="Le Minh Nghia" w:date="2019-10-09T10:56:00Z">
            <w:rPr>
              <w:sz w:val="26"/>
              <w:szCs w:val="26"/>
            </w:rPr>
          </w:rPrChange>
        </w:rPr>
        <w:t xml:space="preserve"> </w:t>
      </w:r>
      <w:proofErr w:type="spellStart"/>
      <w:r w:rsidRPr="00B41112">
        <w:rPr>
          <w:sz w:val="26"/>
          <w:szCs w:val="26"/>
          <w:rPrChange w:id="23534" w:author="Le Minh Nghia" w:date="2019-10-09T10:56:00Z">
            <w:rPr>
              <w:sz w:val="26"/>
              <w:szCs w:val="26"/>
            </w:rPr>
          </w:rPrChange>
        </w:rPr>
        <w:t>đủ</w:t>
      </w:r>
      <w:proofErr w:type="spellEnd"/>
      <w:r w:rsidRPr="00B41112">
        <w:rPr>
          <w:sz w:val="26"/>
          <w:szCs w:val="26"/>
          <w:rPrChange w:id="23535" w:author="Le Minh Nghia" w:date="2019-10-09T10:56:00Z">
            <w:rPr>
              <w:sz w:val="26"/>
              <w:szCs w:val="26"/>
            </w:rPr>
          </w:rPrChange>
        </w:rPr>
        <w:t xml:space="preserve"> </w:t>
      </w:r>
      <w:proofErr w:type="spellStart"/>
      <w:r w:rsidRPr="00B41112">
        <w:rPr>
          <w:sz w:val="26"/>
          <w:szCs w:val="26"/>
          <w:rPrChange w:id="23536" w:author="Le Minh Nghia" w:date="2019-10-09T10:56:00Z">
            <w:rPr>
              <w:sz w:val="26"/>
              <w:szCs w:val="26"/>
            </w:rPr>
          </w:rPrChange>
        </w:rPr>
        <w:t>thông</w:t>
      </w:r>
      <w:proofErr w:type="spellEnd"/>
      <w:r w:rsidRPr="00B41112">
        <w:rPr>
          <w:sz w:val="26"/>
          <w:szCs w:val="26"/>
          <w:rPrChange w:id="23537" w:author="Le Minh Nghia" w:date="2019-10-09T10:56:00Z">
            <w:rPr>
              <w:sz w:val="26"/>
              <w:szCs w:val="26"/>
            </w:rPr>
          </w:rPrChange>
        </w:rPr>
        <w:t xml:space="preserve"> tin </w:t>
      </w:r>
      <w:proofErr w:type="spellStart"/>
      <w:r w:rsidRPr="00B41112">
        <w:rPr>
          <w:sz w:val="26"/>
          <w:szCs w:val="26"/>
          <w:rPrChange w:id="23538" w:author="Le Minh Nghia" w:date="2019-10-09T10:56:00Z">
            <w:rPr>
              <w:sz w:val="26"/>
              <w:szCs w:val="26"/>
            </w:rPr>
          </w:rPrChange>
        </w:rPr>
        <w:t>cần</w:t>
      </w:r>
      <w:proofErr w:type="spellEnd"/>
      <w:r w:rsidRPr="00B41112">
        <w:rPr>
          <w:sz w:val="26"/>
          <w:szCs w:val="26"/>
          <w:rPrChange w:id="23539" w:author="Le Minh Nghia" w:date="2019-10-09T10:56:00Z">
            <w:rPr>
              <w:sz w:val="26"/>
              <w:szCs w:val="26"/>
            </w:rPr>
          </w:rPrChange>
        </w:rPr>
        <w:t xml:space="preserve"> </w:t>
      </w:r>
      <w:proofErr w:type="spellStart"/>
      <w:r w:rsidRPr="00B41112">
        <w:rPr>
          <w:sz w:val="26"/>
          <w:szCs w:val="26"/>
          <w:rPrChange w:id="23540" w:author="Le Minh Nghia" w:date="2019-10-09T10:56:00Z">
            <w:rPr>
              <w:sz w:val="26"/>
              <w:szCs w:val="26"/>
            </w:rPr>
          </w:rPrChange>
        </w:rPr>
        <w:t>thiết</w:t>
      </w:r>
      <w:proofErr w:type="spellEnd"/>
      <w:r w:rsidRPr="00B41112">
        <w:rPr>
          <w:sz w:val="26"/>
          <w:szCs w:val="26"/>
          <w:rPrChange w:id="23541" w:author="Le Minh Nghia" w:date="2019-10-09T10:56:00Z">
            <w:rPr>
              <w:sz w:val="26"/>
              <w:szCs w:val="26"/>
            </w:rPr>
          </w:rPrChange>
        </w:rPr>
        <w:t xml:space="preserve"> </w:t>
      </w:r>
      <w:proofErr w:type="spellStart"/>
      <w:r w:rsidRPr="00B41112">
        <w:rPr>
          <w:sz w:val="26"/>
          <w:szCs w:val="26"/>
          <w:rPrChange w:id="23542" w:author="Le Minh Nghia" w:date="2019-10-09T10:56:00Z">
            <w:rPr>
              <w:sz w:val="26"/>
              <w:szCs w:val="26"/>
            </w:rPr>
          </w:rPrChange>
        </w:rPr>
        <w:t>của</w:t>
      </w:r>
      <w:proofErr w:type="spellEnd"/>
      <w:r w:rsidRPr="00B41112">
        <w:rPr>
          <w:sz w:val="26"/>
          <w:szCs w:val="26"/>
          <w:rPrChange w:id="23543" w:author="Le Minh Nghia" w:date="2019-10-09T10:56:00Z">
            <w:rPr>
              <w:sz w:val="26"/>
              <w:szCs w:val="26"/>
            </w:rPr>
          </w:rPrChange>
        </w:rPr>
        <w:t xml:space="preserve"> </w:t>
      </w:r>
      <w:proofErr w:type="spellStart"/>
      <w:r w:rsidRPr="00B41112">
        <w:rPr>
          <w:sz w:val="26"/>
          <w:szCs w:val="26"/>
          <w:rPrChange w:id="23544" w:author="Le Minh Nghia" w:date="2019-10-09T10:56:00Z">
            <w:rPr>
              <w:sz w:val="26"/>
              <w:szCs w:val="26"/>
            </w:rPr>
          </w:rPrChange>
        </w:rPr>
        <w:t>lớp</w:t>
      </w:r>
      <w:proofErr w:type="spellEnd"/>
      <w:r w:rsidRPr="00B41112">
        <w:rPr>
          <w:sz w:val="26"/>
          <w:szCs w:val="26"/>
          <w:rPrChange w:id="23545" w:author="Le Minh Nghia" w:date="2019-10-09T10:56:00Z">
            <w:rPr>
              <w:sz w:val="26"/>
              <w:szCs w:val="26"/>
            </w:rPr>
          </w:rPrChange>
        </w:rPr>
        <w:t xml:space="preserve"> </w:t>
      </w:r>
      <w:proofErr w:type="spellStart"/>
      <w:r w:rsidRPr="00B41112">
        <w:rPr>
          <w:sz w:val="26"/>
          <w:szCs w:val="26"/>
          <w:rPrChange w:id="23546" w:author="Le Minh Nghia" w:date="2019-10-09T10:56:00Z">
            <w:rPr>
              <w:sz w:val="26"/>
              <w:szCs w:val="26"/>
            </w:rPr>
          </w:rPrChange>
        </w:rPr>
        <w:t>học</w:t>
      </w:r>
      <w:proofErr w:type="spellEnd"/>
      <w:r w:rsidRPr="00B41112">
        <w:rPr>
          <w:sz w:val="26"/>
          <w:szCs w:val="26"/>
          <w:rPrChange w:id="23547" w:author="Le Minh Nghia" w:date="2019-10-09T10:56:00Z">
            <w:rPr>
              <w:sz w:val="26"/>
              <w:szCs w:val="26"/>
            </w:rPr>
          </w:rPrChange>
        </w:rPr>
        <w:t xml:space="preserve"> </w:t>
      </w:r>
      <w:proofErr w:type="spellStart"/>
      <w:r w:rsidRPr="00B41112">
        <w:rPr>
          <w:sz w:val="26"/>
          <w:szCs w:val="26"/>
          <w:rPrChange w:id="23548" w:author="Le Minh Nghia" w:date="2019-10-09T10:56:00Z">
            <w:rPr>
              <w:sz w:val="26"/>
              <w:szCs w:val="26"/>
            </w:rPr>
          </w:rPrChange>
        </w:rPr>
        <w:t>và</w:t>
      </w:r>
      <w:proofErr w:type="spellEnd"/>
      <w:r w:rsidRPr="00B41112">
        <w:rPr>
          <w:sz w:val="26"/>
          <w:szCs w:val="26"/>
          <w:rPrChange w:id="23549" w:author="Le Minh Nghia" w:date="2019-10-09T10:56:00Z">
            <w:rPr>
              <w:sz w:val="26"/>
              <w:szCs w:val="26"/>
            </w:rPr>
          </w:rPrChange>
        </w:rPr>
        <w:t xml:space="preserve"> </w:t>
      </w:r>
      <w:proofErr w:type="spellStart"/>
      <w:r w:rsidRPr="00B41112">
        <w:rPr>
          <w:sz w:val="26"/>
          <w:szCs w:val="26"/>
          <w:rPrChange w:id="23550" w:author="Le Minh Nghia" w:date="2019-10-09T10:56:00Z">
            <w:rPr>
              <w:sz w:val="26"/>
              <w:szCs w:val="26"/>
            </w:rPr>
          </w:rPrChange>
        </w:rPr>
        <w:t>cần</w:t>
      </w:r>
      <w:proofErr w:type="spellEnd"/>
      <w:r w:rsidRPr="00B41112">
        <w:rPr>
          <w:sz w:val="26"/>
          <w:szCs w:val="26"/>
          <w:rPrChange w:id="23551" w:author="Le Minh Nghia" w:date="2019-10-09T10:56:00Z">
            <w:rPr>
              <w:sz w:val="26"/>
              <w:szCs w:val="26"/>
            </w:rPr>
          </w:rPrChange>
        </w:rPr>
        <w:t xml:space="preserve"> </w:t>
      </w:r>
      <w:proofErr w:type="spellStart"/>
      <w:r w:rsidRPr="00B41112">
        <w:rPr>
          <w:sz w:val="26"/>
          <w:szCs w:val="26"/>
          <w:rPrChange w:id="23552" w:author="Le Minh Nghia" w:date="2019-10-09T10:56:00Z">
            <w:rPr>
              <w:sz w:val="26"/>
              <w:szCs w:val="26"/>
            </w:rPr>
          </w:rPrChange>
        </w:rPr>
        <w:t>nhập</w:t>
      </w:r>
      <w:proofErr w:type="spellEnd"/>
      <w:r w:rsidRPr="00B41112">
        <w:rPr>
          <w:sz w:val="26"/>
          <w:szCs w:val="26"/>
          <w:rPrChange w:id="23553" w:author="Le Minh Nghia" w:date="2019-10-09T10:56:00Z">
            <w:rPr>
              <w:sz w:val="26"/>
              <w:szCs w:val="26"/>
            </w:rPr>
          </w:rPrChange>
        </w:rPr>
        <w:t xml:space="preserve"> </w:t>
      </w:r>
      <w:proofErr w:type="spellStart"/>
      <w:r w:rsidRPr="00B41112">
        <w:rPr>
          <w:sz w:val="26"/>
          <w:szCs w:val="26"/>
          <w:rPrChange w:id="23554" w:author="Le Minh Nghia" w:date="2019-10-09T10:56:00Z">
            <w:rPr>
              <w:sz w:val="26"/>
              <w:szCs w:val="26"/>
            </w:rPr>
          </w:rPrChange>
        </w:rPr>
        <w:t>thêm</w:t>
      </w:r>
      <w:proofErr w:type="spellEnd"/>
      <w:r w:rsidRPr="00B41112">
        <w:rPr>
          <w:sz w:val="26"/>
          <w:szCs w:val="26"/>
          <w:rPrChange w:id="23555" w:author="Le Minh Nghia" w:date="2019-10-09T10:56:00Z">
            <w:rPr>
              <w:sz w:val="26"/>
              <w:szCs w:val="26"/>
            </w:rPr>
          </w:rPrChange>
        </w:rPr>
        <w:t xml:space="preserve"> </w:t>
      </w:r>
      <w:proofErr w:type="spellStart"/>
      <w:r w:rsidRPr="00B41112">
        <w:rPr>
          <w:sz w:val="26"/>
          <w:szCs w:val="26"/>
          <w:rPrChange w:id="23556" w:author="Le Minh Nghia" w:date="2019-10-09T10:56:00Z">
            <w:rPr>
              <w:sz w:val="26"/>
              <w:szCs w:val="26"/>
            </w:rPr>
          </w:rPrChange>
        </w:rPr>
        <w:t>những</w:t>
      </w:r>
      <w:proofErr w:type="spellEnd"/>
      <w:r w:rsidRPr="00B41112">
        <w:rPr>
          <w:sz w:val="26"/>
          <w:szCs w:val="26"/>
          <w:rPrChange w:id="23557" w:author="Le Minh Nghia" w:date="2019-10-09T10:56:00Z">
            <w:rPr>
              <w:sz w:val="26"/>
              <w:szCs w:val="26"/>
            </w:rPr>
          </w:rPrChange>
        </w:rPr>
        <w:t xml:space="preserve"> </w:t>
      </w:r>
      <w:proofErr w:type="spellStart"/>
      <w:r w:rsidRPr="00B41112">
        <w:rPr>
          <w:sz w:val="26"/>
          <w:szCs w:val="26"/>
          <w:rPrChange w:id="23558" w:author="Le Minh Nghia" w:date="2019-10-09T10:56:00Z">
            <w:rPr>
              <w:sz w:val="26"/>
              <w:szCs w:val="26"/>
            </w:rPr>
          </w:rPrChange>
        </w:rPr>
        <w:t>thông</w:t>
      </w:r>
      <w:proofErr w:type="spellEnd"/>
      <w:r w:rsidRPr="00B41112">
        <w:rPr>
          <w:sz w:val="26"/>
          <w:szCs w:val="26"/>
          <w:rPrChange w:id="23559" w:author="Le Minh Nghia" w:date="2019-10-09T10:56:00Z">
            <w:rPr>
              <w:sz w:val="26"/>
              <w:szCs w:val="26"/>
            </w:rPr>
          </w:rPrChange>
        </w:rPr>
        <w:t xml:space="preserve"> tin </w:t>
      </w:r>
      <w:proofErr w:type="spellStart"/>
      <w:r w:rsidRPr="00B41112">
        <w:rPr>
          <w:sz w:val="26"/>
          <w:szCs w:val="26"/>
          <w:rPrChange w:id="23560" w:author="Le Minh Nghia" w:date="2019-10-09T10:56:00Z">
            <w:rPr>
              <w:sz w:val="26"/>
              <w:szCs w:val="26"/>
            </w:rPr>
          </w:rPrChange>
        </w:rPr>
        <w:t>về</w:t>
      </w:r>
      <w:proofErr w:type="spellEnd"/>
      <w:r w:rsidRPr="00B41112">
        <w:rPr>
          <w:sz w:val="26"/>
          <w:szCs w:val="26"/>
          <w:rPrChange w:id="23561" w:author="Le Minh Nghia" w:date="2019-10-09T10:56:00Z">
            <w:rPr>
              <w:sz w:val="26"/>
              <w:szCs w:val="26"/>
            </w:rPr>
          </w:rPrChange>
        </w:rPr>
        <w:t xml:space="preserve"> </w:t>
      </w:r>
      <w:proofErr w:type="spellStart"/>
      <w:r w:rsidRPr="00B41112">
        <w:rPr>
          <w:sz w:val="26"/>
          <w:szCs w:val="26"/>
          <w:rPrChange w:id="23562" w:author="Le Minh Nghia" w:date="2019-10-09T10:56:00Z">
            <w:rPr>
              <w:sz w:val="26"/>
              <w:szCs w:val="26"/>
            </w:rPr>
          </w:rPrChange>
        </w:rPr>
        <w:t>Mã</w:t>
      </w:r>
      <w:proofErr w:type="spellEnd"/>
      <w:r w:rsidRPr="00B41112">
        <w:rPr>
          <w:sz w:val="26"/>
          <w:szCs w:val="26"/>
          <w:rPrChange w:id="23563" w:author="Le Minh Nghia" w:date="2019-10-09T10:56:00Z">
            <w:rPr>
              <w:sz w:val="26"/>
              <w:szCs w:val="26"/>
            </w:rPr>
          </w:rPrChange>
        </w:rPr>
        <w:t xml:space="preserve"> </w:t>
      </w:r>
      <w:proofErr w:type="spellStart"/>
      <w:r w:rsidRPr="00B41112">
        <w:rPr>
          <w:sz w:val="26"/>
          <w:szCs w:val="26"/>
          <w:rPrChange w:id="23564" w:author="Le Minh Nghia" w:date="2019-10-09T10:56:00Z">
            <w:rPr>
              <w:sz w:val="26"/>
              <w:szCs w:val="26"/>
            </w:rPr>
          </w:rPrChange>
        </w:rPr>
        <w:t>giảng</w:t>
      </w:r>
      <w:proofErr w:type="spellEnd"/>
      <w:r w:rsidRPr="00B41112">
        <w:rPr>
          <w:sz w:val="26"/>
          <w:szCs w:val="26"/>
          <w:rPrChange w:id="23565" w:author="Le Minh Nghia" w:date="2019-10-09T10:56:00Z">
            <w:rPr>
              <w:sz w:val="26"/>
              <w:szCs w:val="26"/>
            </w:rPr>
          </w:rPrChange>
        </w:rPr>
        <w:t xml:space="preserve"> </w:t>
      </w:r>
      <w:proofErr w:type="spellStart"/>
      <w:r w:rsidRPr="00B41112">
        <w:rPr>
          <w:sz w:val="26"/>
          <w:szCs w:val="26"/>
          <w:rPrChange w:id="23566" w:author="Le Minh Nghia" w:date="2019-10-09T10:56:00Z">
            <w:rPr>
              <w:sz w:val="26"/>
              <w:szCs w:val="26"/>
            </w:rPr>
          </w:rPrChange>
        </w:rPr>
        <w:t>viên</w:t>
      </w:r>
      <w:proofErr w:type="spellEnd"/>
      <w:r w:rsidRPr="00B41112">
        <w:rPr>
          <w:sz w:val="26"/>
          <w:szCs w:val="26"/>
          <w:rPrChange w:id="23567" w:author="Le Minh Nghia" w:date="2019-10-09T10:56:00Z">
            <w:rPr>
              <w:sz w:val="26"/>
              <w:szCs w:val="26"/>
            </w:rPr>
          </w:rPrChange>
        </w:rPr>
        <w:t xml:space="preserve"> </w:t>
      </w:r>
      <w:proofErr w:type="spellStart"/>
      <w:r w:rsidRPr="00B41112">
        <w:rPr>
          <w:sz w:val="26"/>
          <w:szCs w:val="26"/>
          <w:rPrChange w:id="23568" w:author="Le Minh Nghia" w:date="2019-10-09T10:56:00Z">
            <w:rPr>
              <w:sz w:val="26"/>
              <w:szCs w:val="26"/>
            </w:rPr>
          </w:rPrChange>
        </w:rPr>
        <w:t>muốn</w:t>
      </w:r>
      <w:proofErr w:type="spellEnd"/>
      <w:r w:rsidRPr="00B41112">
        <w:rPr>
          <w:sz w:val="26"/>
          <w:szCs w:val="26"/>
          <w:rPrChange w:id="23569" w:author="Le Minh Nghia" w:date="2019-10-09T10:56:00Z">
            <w:rPr>
              <w:sz w:val="26"/>
              <w:szCs w:val="26"/>
            </w:rPr>
          </w:rPrChange>
        </w:rPr>
        <w:t xml:space="preserve"> </w:t>
      </w:r>
      <w:proofErr w:type="spellStart"/>
      <w:r w:rsidRPr="00B41112">
        <w:rPr>
          <w:sz w:val="26"/>
          <w:szCs w:val="26"/>
          <w:rPrChange w:id="23570" w:author="Le Minh Nghia" w:date="2019-10-09T10:56:00Z">
            <w:rPr>
              <w:sz w:val="26"/>
              <w:szCs w:val="26"/>
            </w:rPr>
          </w:rPrChange>
        </w:rPr>
        <w:t>cố</w:t>
      </w:r>
      <w:proofErr w:type="spellEnd"/>
      <w:r w:rsidRPr="00B41112">
        <w:rPr>
          <w:sz w:val="26"/>
          <w:szCs w:val="26"/>
          <w:rPrChange w:id="23571" w:author="Le Minh Nghia" w:date="2019-10-09T10:56:00Z">
            <w:rPr>
              <w:sz w:val="26"/>
              <w:szCs w:val="26"/>
            </w:rPr>
          </w:rPrChange>
        </w:rPr>
        <w:t xml:space="preserve"> </w:t>
      </w:r>
      <w:proofErr w:type="spellStart"/>
      <w:r w:rsidRPr="00B41112">
        <w:rPr>
          <w:sz w:val="26"/>
          <w:szCs w:val="26"/>
          <w:rPrChange w:id="23572" w:author="Le Minh Nghia" w:date="2019-10-09T10:56:00Z">
            <w:rPr>
              <w:sz w:val="26"/>
              <w:szCs w:val="26"/>
            </w:rPr>
          </w:rPrChange>
        </w:rPr>
        <w:t>vấn</w:t>
      </w:r>
      <w:proofErr w:type="spellEnd"/>
      <w:r w:rsidRPr="00B41112">
        <w:rPr>
          <w:sz w:val="26"/>
          <w:szCs w:val="26"/>
          <w:rPrChange w:id="23573" w:author="Le Minh Nghia" w:date="2019-10-09T10:56:00Z">
            <w:rPr>
              <w:sz w:val="26"/>
              <w:szCs w:val="26"/>
            </w:rPr>
          </w:rPrChange>
        </w:rPr>
        <w:t xml:space="preserve"> </w:t>
      </w:r>
      <w:proofErr w:type="spellStart"/>
      <w:r w:rsidRPr="00B41112">
        <w:rPr>
          <w:sz w:val="26"/>
          <w:szCs w:val="26"/>
          <w:rPrChange w:id="23574" w:author="Le Minh Nghia" w:date="2019-10-09T10:56:00Z">
            <w:rPr>
              <w:sz w:val="26"/>
              <w:szCs w:val="26"/>
            </w:rPr>
          </w:rPrChange>
        </w:rPr>
        <w:t>lớp</w:t>
      </w:r>
      <w:proofErr w:type="spellEnd"/>
      <w:r w:rsidRPr="00B41112">
        <w:rPr>
          <w:sz w:val="26"/>
          <w:szCs w:val="26"/>
          <w:rPrChange w:id="23575" w:author="Le Minh Nghia" w:date="2019-10-09T10:56:00Z">
            <w:rPr>
              <w:sz w:val="26"/>
              <w:szCs w:val="26"/>
            </w:rPr>
          </w:rPrChange>
        </w:rPr>
        <w:t xml:space="preserve"> </w:t>
      </w:r>
      <w:proofErr w:type="spellStart"/>
      <w:r w:rsidRPr="00B41112">
        <w:rPr>
          <w:sz w:val="26"/>
          <w:szCs w:val="26"/>
          <w:rPrChange w:id="23576" w:author="Le Minh Nghia" w:date="2019-10-09T10:56:00Z">
            <w:rPr>
              <w:sz w:val="26"/>
              <w:szCs w:val="26"/>
            </w:rPr>
          </w:rPrChange>
        </w:rPr>
        <w:t>học</w:t>
      </w:r>
      <w:proofErr w:type="spellEnd"/>
      <w:r w:rsidRPr="00B41112">
        <w:rPr>
          <w:sz w:val="26"/>
          <w:szCs w:val="26"/>
          <w:rPrChange w:id="23577" w:author="Le Minh Nghia" w:date="2019-10-09T10:56:00Z">
            <w:rPr>
              <w:sz w:val="26"/>
              <w:szCs w:val="26"/>
            </w:rPr>
          </w:rPrChange>
        </w:rPr>
        <w:t xml:space="preserve"> </w:t>
      </w:r>
      <w:proofErr w:type="spellStart"/>
      <w:r w:rsidRPr="00B41112">
        <w:rPr>
          <w:sz w:val="26"/>
          <w:szCs w:val="26"/>
          <w:rPrChange w:id="23578" w:author="Le Minh Nghia" w:date="2019-10-09T10:56:00Z">
            <w:rPr>
              <w:sz w:val="26"/>
              <w:szCs w:val="26"/>
            </w:rPr>
          </w:rPrChange>
        </w:rPr>
        <w:t>đó</w:t>
      </w:r>
      <w:proofErr w:type="spellEnd"/>
      <w:r w:rsidRPr="00B41112">
        <w:rPr>
          <w:sz w:val="26"/>
          <w:szCs w:val="26"/>
          <w:rPrChange w:id="23579" w:author="Le Minh Nghia" w:date="2019-10-09T10:56:00Z">
            <w:rPr>
              <w:sz w:val="26"/>
              <w:szCs w:val="26"/>
            </w:rPr>
          </w:rPrChange>
        </w:rPr>
        <w:t xml:space="preserve"> </w:t>
      </w:r>
      <w:proofErr w:type="spellStart"/>
      <w:r w:rsidRPr="00B41112">
        <w:rPr>
          <w:sz w:val="26"/>
          <w:szCs w:val="26"/>
          <w:rPrChange w:id="23580" w:author="Le Minh Nghia" w:date="2019-10-09T10:56:00Z">
            <w:rPr>
              <w:sz w:val="26"/>
              <w:szCs w:val="26"/>
            </w:rPr>
          </w:rPrChange>
        </w:rPr>
        <w:t>và</w:t>
      </w:r>
      <w:proofErr w:type="spellEnd"/>
      <w:r w:rsidRPr="00B41112">
        <w:rPr>
          <w:sz w:val="26"/>
          <w:szCs w:val="26"/>
          <w:rPrChange w:id="23581" w:author="Le Minh Nghia" w:date="2019-10-09T10:56:00Z">
            <w:rPr>
              <w:sz w:val="26"/>
              <w:szCs w:val="26"/>
            </w:rPr>
          </w:rPrChange>
        </w:rPr>
        <w:t xml:space="preserve"> </w:t>
      </w:r>
      <w:proofErr w:type="spellStart"/>
      <w:r w:rsidRPr="00B41112">
        <w:rPr>
          <w:sz w:val="26"/>
          <w:szCs w:val="26"/>
          <w:rPrChange w:id="23582" w:author="Le Minh Nghia" w:date="2019-10-09T10:56:00Z">
            <w:rPr>
              <w:sz w:val="26"/>
              <w:szCs w:val="26"/>
            </w:rPr>
          </w:rPrChange>
        </w:rPr>
        <w:t>ấn</w:t>
      </w:r>
      <w:proofErr w:type="spellEnd"/>
      <w:r w:rsidRPr="00B41112">
        <w:rPr>
          <w:sz w:val="26"/>
          <w:szCs w:val="26"/>
          <w:rPrChange w:id="23583" w:author="Le Minh Nghia" w:date="2019-10-09T10:56:00Z">
            <w:rPr>
              <w:sz w:val="26"/>
              <w:szCs w:val="26"/>
            </w:rPr>
          </w:rPrChange>
        </w:rPr>
        <w:t xml:space="preserve"> </w:t>
      </w:r>
      <w:proofErr w:type="spellStart"/>
      <w:r w:rsidRPr="00B41112">
        <w:rPr>
          <w:sz w:val="26"/>
          <w:szCs w:val="26"/>
          <w:rPrChange w:id="23584" w:author="Le Minh Nghia" w:date="2019-10-09T10:56:00Z">
            <w:rPr>
              <w:sz w:val="26"/>
              <w:szCs w:val="26"/>
            </w:rPr>
          </w:rPrChange>
        </w:rPr>
        <w:t>nút</w:t>
      </w:r>
      <w:proofErr w:type="spellEnd"/>
      <w:r w:rsidRPr="00B41112">
        <w:rPr>
          <w:sz w:val="26"/>
          <w:szCs w:val="26"/>
          <w:rPrChange w:id="23585" w:author="Le Minh Nghia" w:date="2019-10-09T10:56:00Z">
            <w:rPr>
              <w:sz w:val="26"/>
              <w:szCs w:val="26"/>
            </w:rPr>
          </w:rPrChange>
        </w:rPr>
        <w:t xml:space="preserve"> </w:t>
      </w:r>
      <w:proofErr w:type="spellStart"/>
      <w:r w:rsidRPr="00B41112">
        <w:rPr>
          <w:sz w:val="26"/>
          <w:szCs w:val="26"/>
          <w:rPrChange w:id="23586" w:author="Le Minh Nghia" w:date="2019-10-09T10:56:00Z">
            <w:rPr>
              <w:sz w:val="26"/>
              <w:szCs w:val="26"/>
            </w:rPr>
          </w:rPrChange>
        </w:rPr>
        <w:t>Lưu</w:t>
      </w:r>
      <w:proofErr w:type="spellEnd"/>
      <w:r w:rsidRPr="00B41112">
        <w:rPr>
          <w:sz w:val="26"/>
          <w:szCs w:val="26"/>
          <w:rPrChange w:id="23587" w:author="Le Minh Nghia" w:date="2019-10-09T10:56:00Z">
            <w:rPr>
              <w:sz w:val="26"/>
              <w:szCs w:val="26"/>
            </w:rPr>
          </w:rPrChange>
        </w:rPr>
        <w:t xml:space="preserve"> </w:t>
      </w:r>
      <w:proofErr w:type="spellStart"/>
      <w:r w:rsidRPr="00B41112">
        <w:rPr>
          <w:sz w:val="26"/>
          <w:szCs w:val="26"/>
          <w:rPrChange w:id="23588" w:author="Le Minh Nghia" w:date="2019-10-09T10:56:00Z">
            <w:rPr>
              <w:sz w:val="26"/>
              <w:szCs w:val="26"/>
            </w:rPr>
          </w:rPrChange>
        </w:rPr>
        <w:t>thì</w:t>
      </w:r>
      <w:proofErr w:type="spellEnd"/>
      <w:r w:rsidRPr="00B41112">
        <w:rPr>
          <w:sz w:val="26"/>
          <w:szCs w:val="26"/>
          <w:rPrChange w:id="23589" w:author="Le Minh Nghia" w:date="2019-10-09T10:56:00Z">
            <w:rPr>
              <w:sz w:val="26"/>
              <w:szCs w:val="26"/>
            </w:rPr>
          </w:rPrChange>
        </w:rPr>
        <w:t xml:space="preserve"> </w:t>
      </w:r>
      <w:proofErr w:type="spellStart"/>
      <w:r w:rsidRPr="00B41112">
        <w:rPr>
          <w:sz w:val="26"/>
          <w:szCs w:val="26"/>
          <w:rPrChange w:id="23590" w:author="Le Minh Nghia" w:date="2019-10-09T10:56:00Z">
            <w:rPr>
              <w:sz w:val="26"/>
              <w:szCs w:val="26"/>
            </w:rPr>
          </w:rPrChange>
        </w:rPr>
        <w:t>sẽ</w:t>
      </w:r>
      <w:proofErr w:type="spellEnd"/>
      <w:r w:rsidRPr="00B41112">
        <w:rPr>
          <w:sz w:val="26"/>
          <w:szCs w:val="26"/>
          <w:rPrChange w:id="23591" w:author="Le Minh Nghia" w:date="2019-10-09T10:56:00Z">
            <w:rPr>
              <w:sz w:val="26"/>
              <w:szCs w:val="26"/>
            </w:rPr>
          </w:rPrChange>
        </w:rPr>
        <w:t xml:space="preserve"> </w:t>
      </w:r>
      <w:proofErr w:type="spellStart"/>
      <w:r w:rsidRPr="00B41112">
        <w:rPr>
          <w:sz w:val="26"/>
          <w:szCs w:val="26"/>
          <w:rPrChange w:id="23592" w:author="Le Minh Nghia" w:date="2019-10-09T10:56:00Z">
            <w:rPr>
              <w:sz w:val="26"/>
              <w:szCs w:val="26"/>
            </w:rPr>
          </w:rPrChange>
        </w:rPr>
        <w:t>được</w:t>
      </w:r>
      <w:proofErr w:type="spellEnd"/>
      <w:r w:rsidRPr="00B41112">
        <w:rPr>
          <w:sz w:val="26"/>
          <w:szCs w:val="26"/>
          <w:rPrChange w:id="23593" w:author="Le Minh Nghia" w:date="2019-10-09T10:56:00Z">
            <w:rPr>
              <w:sz w:val="26"/>
              <w:szCs w:val="26"/>
            </w:rPr>
          </w:rPrChange>
        </w:rPr>
        <w:t xml:space="preserve"> </w:t>
      </w:r>
      <w:proofErr w:type="spellStart"/>
      <w:r w:rsidRPr="00B41112">
        <w:rPr>
          <w:sz w:val="26"/>
          <w:szCs w:val="26"/>
          <w:rPrChange w:id="23594" w:author="Le Minh Nghia" w:date="2019-10-09T10:56:00Z">
            <w:rPr>
              <w:sz w:val="26"/>
              <w:szCs w:val="26"/>
            </w:rPr>
          </w:rPrChange>
        </w:rPr>
        <w:t>lưu</w:t>
      </w:r>
      <w:proofErr w:type="spellEnd"/>
      <w:r w:rsidRPr="00B41112">
        <w:rPr>
          <w:sz w:val="26"/>
          <w:szCs w:val="26"/>
          <w:rPrChange w:id="23595" w:author="Le Minh Nghia" w:date="2019-10-09T10:56:00Z">
            <w:rPr>
              <w:sz w:val="26"/>
              <w:szCs w:val="26"/>
            </w:rPr>
          </w:rPrChange>
        </w:rPr>
        <w:t xml:space="preserve"> </w:t>
      </w:r>
      <w:proofErr w:type="spellStart"/>
      <w:r w:rsidRPr="00B41112">
        <w:rPr>
          <w:sz w:val="26"/>
          <w:szCs w:val="26"/>
          <w:rPrChange w:id="23596" w:author="Le Minh Nghia" w:date="2019-10-09T10:56:00Z">
            <w:rPr>
              <w:sz w:val="26"/>
              <w:szCs w:val="26"/>
            </w:rPr>
          </w:rPrChange>
        </w:rPr>
        <w:t>vào</w:t>
      </w:r>
      <w:proofErr w:type="spellEnd"/>
      <w:r w:rsidRPr="00B41112">
        <w:rPr>
          <w:sz w:val="26"/>
          <w:szCs w:val="26"/>
          <w:rPrChange w:id="23597" w:author="Le Minh Nghia" w:date="2019-10-09T10:56:00Z">
            <w:rPr>
              <w:sz w:val="26"/>
              <w:szCs w:val="26"/>
            </w:rPr>
          </w:rPrChange>
        </w:rPr>
        <w:t xml:space="preserve"> </w:t>
      </w:r>
      <w:proofErr w:type="spellStart"/>
      <w:r w:rsidRPr="00B41112">
        <w:rPr>
          <w:sz w:val="26"/>
          <w:szCs w:val="26"/>
          <w:rPrChange w:id="23598" w:author="Le Minh Nghia" w:date="2019-10-09T10:56:00Z">
            <w:rPr>
              <w:sz w:val="26"/>
              <w:szCs w:val="26"/>
            </w:rPr>
          </w:rPrChange>
        </w:rPr>
        <w:t>cơ</w:t>
      </w:r>
      <w:proofErr w:type="spellEnd"/>
      <w:r w:rsidRPr="00B41112">
        <w:rPr>
          <w:sz w:val="26"/>
          <w:szCs w:val="26"/>
          <w:rPrChange w:id="23599" w:author="Le Minh Nghia" w:date="2019-10-09T10:56:00Z">
            <w:rPr>
              <w:sz w:val="26"/>
              <w:szCs w:val="26"/>
            </w:rPr>
          </w:rPrChange>
        </w:rPr>
        <w:t xml:space="preserve"> </w:t>
      </w:r>
      <w:proofErr w:type="spellStart"/>
      <w:r w:rsidRPr="00B41112">
        <w:rPr>
          <w:sz w:val="26"/>
          <w:szCs w:val="26"/>
          <w:rPrChange w:id="23600" w:author="Le Minh Nghia" w:date="2019-10-09T10:56:00Z">
            <w:rPr>
              <w:sz w:val="26"/>
              <w:szCs w:val="26"/>
            </w:rPr>
          </w:rPrChange>
        </w:rPr>
        <w:t>sở</w:t>
      </w:r>
      <w:proofErr w:type="spellEnd"/>
      <w:r w:rsidRPr="00B41112">
        <w:rPr>
          <w:sz w:val="26"/>
          <w:szCs w:val="26"/>
          <w:rPrChange w:id="23601" w:author="Le Minh Nghia" w:date="2019-10-09T10:56:00Z">
            <w:rPr>
              <w:sz w:val="26"/>
              <w:szCs w:val="26"/>
            </w:rPr>
          </w:rPrChange>
        </w:rPr>
        <w:t xml:space="preserve"> </w:t>
      </w:r>
      <w:proofErr w:type="spellStart"/>
      <w:r w:rsidRPr="00B41112">
        <w:rPr>
          <w:sz w:val="26"/>
          <w:szCs w:val="26"/>
          <w:rPrChange w:id="23602" w:author="Le Minh Nghia" w:date="2019-10-09T10:56:00Z">
            <w:rPr>
              <w:sz w:val="26"/>
              <w:szCs w:val="26"/>
            </w:rPr>
          </w:rPrChange>
        </w:rPr>
        <w:t>dữ</w:t>
      </w:r>
      <w:proofErr w:type="spellEnd"/>
      <w:r w:rsidRPr="00B41112">
        <w:rPr>
          <w:sz w:val="26"/>
          <w:szCs w:val="26"/>
          <w:rPrChange w:id="23603" w:author="Le Minh Nghia" w:date="2019-10-09T10:56:00Z">
            <w:rPr>
              <w:sz w:val="26"/>
              <w:szCs w:val="26"/>
            </w:rPr>
          </w:rPrChange>
        </w:rPr>
        <w:t xml:space="preserve"> </w:t>
      </w:r>
      <w:proofErr w:type="spellStart"/>
      <w:r w:rsidRPr="00B41112">
        <w:rPr>
          <w:sz w:val="26"/>
          <w:szCs w:val="26"/>
          <w:rPrChange w:id="23604" w:author="Le Minh Nghia" w:date="2019-10-09T10:56:00Z">
            <w:rPr>
              <w:sz w:val="26"/>
              <w:szCs w:val="26"/>
            </w:rPr>
          </w:rPrChange>
        </w:rPr>
        <w:t>liệu</w:t>
      </w:r>
      <w:proofErr w:type="spellEnd"/>
      <w:r w:rsidRPr="00B41112">
        <w:rPr>
          <w:sz w:val="26"/>
          <w:szCs w:val="26"/>
          <w:rPrChange w:id="23605" w:author="Le Minh Nghia" w:date="2019-10-09T10:56:00Z">
            <w:rPr>
              <w:sz w:val="26"/>
              <w:szCs w:val="26"/>
            </w:rPr>
          </w:rPrChange>
        </w:rPr>
        <w:t xml:space="preserve"> </w:t>
      </w:r>
      <w:proofErr w:type="spellStart"/>
      <w:r w:rsidRPr="00B41112">
        <w:rPr>
          <w:sz w:val="26"/>
          <w:szCs w:val="26"/>
          <w:rPrChange w:id="23606" w:author="Le Minh Nghia" w:date="2019-10-09T10:56:00Z">
            <w:rPr>
              <w:sz w:val="26"/>
              <w:szCs w:val="26"/>
            </w:rPr>
          </w:rPrChange>
        </w:rPr>
        <w:t>của</w:t>
      </w:r>
      <w:proofErr w:type="spellEnd"/>
      <w:r w:rsidRPr="00B41112">
        <w:rPr>
          <w:sz w:val="26"/>
          <w:szCs w:val="26"/>
          <w:rPrChange w:id="23607" w:author="Le Minh Nghia" w:date="2019-10-09T10:56:00Z">
            <w:rPr>
              <w:sz w:val="26"/>
              <w:szCs w:val="26"/>
            </w:rPr>
          </w:rPrChange>
        </w:rPr>
        <w:t xml:space="preserve"> </w:t>
      </w:r>
      <w:proofErr w:type="spellStart"/>
      <w:r w:rsidRPr="00B41112">
        <w:rPr>
          <w:sz w:val="26"/>
          <w:szCs w:val="26"/>
          <w:rPrChange w:id="23608" w:author="Le Minh Nghia" w:date="2019-10-09T10:56:00Z">
            <w:rPr>
              <w:sz w:val="26"/>
              <w:szCs w:val="26"/>
            </w:rPr>
          </w:rPrChange>
        </w:rPr>
        <w:t>hệ</w:t>
      </w:r>
      <w:proofErr w:type="spellEnd"/>
      <w:r w:rsidRPr="00B41112">
        <w:rPr>
          <w:sz w:val="26"/>
          <w:szCs w:val="26"/>
          <w:rPrChange w:id="23609" w:author="Le Minh Nghia" w:date="2019-10-09T10:56:00Z">
            <w:rPr>
              <w:sz w:val="26"/>
              <w:szCs w:val="26"/>
            </w:rPr>
          </w:rPrChange>
        </w:rPr>
        <w:t xml:space="preserve"> </w:t>
      </w:r>
      <w:proofErr w:type="spellStart"/>
      <w:r w:rsidRPr="00B41112">
        <w:rPr>
          <w:sz w:val="26"/>
          <w:szCs w:val="26"/>
          <w:rPrChange w:id="23610" w:author="Le Minh Nghia" w:date="2019-10-09T10:56:00Z">
            <w:rPr>
              <w:sz w:val="26"/>
              <w:szCs w:val="26"/>
            </w:rPr>
          </w:rPrChange>
        </w:rPr>
        <w:t>thống</w:t>
      </w:r>
      <w:proofErr w:type="spellEnd"/>
      <w:r w:rsidRPr="00B41112">
        <w:rPr>
          <w:sz w:val="26"/>
          <w:szCs w:val="26"/>
          <w:rPrChange w:id="23611" w:author="Le Minh Nghia" w:date="2019-10-09T10:56:00Z">
            <w:rPr>
              <w:sz w:val="26"/>
              <w:szCs w:val="26"/>
            </w:rPr>
          </w:rPrChange>
        </w:rPr>
        <w:t>.</w:t>
      </w:r>
    </w:p>
    <w:p w:rsidR="00BF34C0" w:rsidRPr="00B41112" w:rsidRDefault="00BF34C0" w:rsidP="00BF34C0">
      <w:pPr>
        <w:rPr>
          <w:sz w:val="26"/>
          <w:szCs w:val="26"/>
          <w:rPrChange w:id="23612" w:author="Le Minh Nghia" w:date="2019-10-09T10:56:00Z">
            <w:rPr>
              <w:sz w:val="26"/>
              <w:szCs w:val="26"/>
            </w:rPr>
          </w:rPrChange>
        </w:rPr>
      </w:pPr>
      <w:r w:rsidRPr="00B41112">
        <w:rPr>
          <w:noProof/>
          <w:sz w:val="26"/>
          <w:szCs w:val="26"/>
          <w:rPrChange w:id="23613" w:author="Le Minh Nghia" w:date="2019-10-09T10:56:00Z">
            <w:rPr>
              <w:noProof/>
            </w:rPr>
          </w:rPrChange>
        </w:rPr>
        <w:lastRenderedPageBreak/>
        <w:drawing>
          <wp:inline distT="0" distB="0" distL="0" distR="0" wp14:anchorId="127409DA" wp14:editId="1CA4836B">
            <wp:extent cx="5972175" cy="296100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961005"/>
                    </a:xfrm>
                    <a:prstGeom prst="rect">
                      <a:avLst/>
                    </a:prstGeom>
                  </pic:spPr>
                </pic:pic>
              </a:graphicData>
            </a:graphic>
          </wp:inline>
        </w:drawing>
      </w:r>
    </w:p>
    <w:p w:rsidR="00BF34C0" w:rsidRPr="00B41112" w:rsidRDefault="00BF34C0" w:rsidP="00BF34C0">
      <w:pPr>
        <w:jc w:val="center"/>
        <w:rPr>
          <w:i/>
          <w:sz w:val="26"/>
          <w:szCs w:val="26"/>
          <w:rPrChange w:id="23614" w:author="Le Minh Nghia" w:date="2019-10-09T10:56:00Z">
            <w:rPr>
              <w:i/>
              <w:sz w:val="26"/>
              <w:szCs w:val="26"/>
            </w:rPr>
          </w:rPrChange>
        </w:rPr>
      </w:pPr>
      <w:proofErr w:type="spellStart"/>
      <w:r w:rsidRPr="00B41112">
        <w:rPr>
          <w:i/>
          <w:sz w:val="26"/>
          <w:szCs w:val="26"/>
          <w:rPrChange w:id="23615" w:author="Le Minh Nghia" w:date="2019-10-09T10:56:00Z">
            <w:rPr>
              <w:i/>
              <w:sz w:val="26"/>
              <w:szCs w:val="26"/>
            </w:rPr>
          </w:rPrChange>
        </w:rPr>
        <w:t>Hình</w:t>
      </w:r>
      <w:proofErr w:type="spellEnd"/>
      <w:r w:rsidRPr="00B41112">
        <w:rPr>
          <w:i/>
          <w:sz w:val="26"/>
          <w:szCs w:val="26"/>
          <w:rPrChange w:id="23616" w:author="Le Minh Nghia" w:date="2019-10-09T10:56:00Z">
            <w:rPr>
              <w:i/>
              <w:sz w:val="26"/>
              <w:szCs w:val="26"/>
            </w:rPr>
          </w:rPrChange>
        </w:rPr>
        <w:t xml:space="preserve"> 4.b.4.2. </w:t>
      </w:r>
      <w:proofErr w:type="spellStart"/>
      <w:r w:rsidRPr="00B41112">
        <w:rPr>
          <w:i/>
          <w:sz w:val="26"/>
          <w:szCs w:val="26"/>
          <w:rPrChange w:id="23617" w:author="Le Minh Nghia" w:date="2019-10-09T10:56:00Z">
            <w:rPr>
              <w:i/>
              <w:sz w:val="26"/>
              <w:szCs w:val="26"/>
            </w:rPr>
          </w:rPrChange>
        </w:rPr>
        <w:t>Giao</w:t>
      </w:r>
      <w:proofErr w:type="spellEnd"/>
      <w:r w:rsidRPr="00B41112">
        <w:rPr>
          <w:i/>
          <w:sz w:val="26"/>
          <w:szCs w:val="26"/>
          <w:rPrChange w:id="23618" w:author="Le Minh Nghia" w:date="2019-10-09T10:56:00Z">
            <w:rPr>
              <w:i/>
              <w:sz w:val="26"/>
              <w:szCs w:val="26"/>
            </w:rPr>
          </w:rPrChange>
        </w:rPr>
        <w:t xml:space="preserve"> </w:t>
      </w:r>
      <w:proofErr w:type="spellStart"/>
      <w:r w:rsidRPr="00B41112">
        <w:rPr>
          <w:i/>
          <w:sz w:val="26"/>
          <w:szCs w:val="26"/>
          <w:rPrChange w:id="23619" w:author="Le Minh Nghia" w:date="2019-10-09T10:56:00Z">
            <w:rPr>
              <w:i/>
              <w:sz w:val="26"/>
              <w:szCs w:val="26"/>
            </w:rPr>
          </w:rPrChange>
        </w:rPr>
        <w:t>diện</w:t>
      </w:r>
      <w:proofErr w:type="spellEnd"/>
      <w:r w:rsidRPr="00B41112">
        <w:rPr>
          <w:i/>
          <w:sz w:val="26"/>
          <w:szCs w:val="26"/>
          <w:rPrChange w:id="23620" w:author="Le Minh Nghia" w:date="2019-10-09T10:56:00Z">
            <w:rPr>
              <w:i/>
              <w:sz w:val="26"/>
              <w:szCs w:val="26"/>
            </w:rPr>
          </w:rPrChange>
        </w:rPr>
        <w:t xml:space="preserve"> </w:t>
      </w:r>
      <w:proofErr w:type="spellStart"/>
      <w:r w:rsidRPr="00B41112">
        <w:rPr>
          <w:i/>
          <w:sz w:val="26"/>
          <w:szCs w:val="26"/>
          <w:rPrChange w:id="23621" w:author="Le Minh Nghia" w:date="2019-10-09T10:56:00Z">
            <w:rPr>
              <w:i/>
              <w:sz w:val="26"/>
              <w:szCs w:val="26"/>
            </w:rPr>
          </w:rPrChange>
        </w:rPr>
        <w:t>tạo</w:t>
      </w:r>
      <w:proofErr w:type="spellEnd"/>
      <w:r w:rsidRPr="00B41112">
        <w:rPr>
          <w:i/>
          <w:sz w:val="26"/>
          <w:szCs w:val="26"/>
          <w:rPrChange w:id="23622" w:author="Le Minh Nghia" w:date="2019-10-09T10:56:00Z">
            <w:rPr>
              <w:i/>
              <w:sz w:val="26"/>
              <w:szCs w:val="26"/>
            </w:rPr>
          </w:rPrChange>
        </w:rPr>
        <w:t xml:space="preserve"> </w:t>
      </w:r>
      <w:proofErr w:type="spellStart"/>
      <w:r w:rsidRPr="00B41112">
        <w:rPr>
          <w:i/>
          <w:sz w:val="26"/>
          <w:szCs w:val="26"/>
          <w:rPrChange w:id="23623" w:author="Le Minh Nghia" w:date="2019-10-09T10:56:00Z">
            <w:rPr>
              <w:i/>
              <w:sz w:val="26"/>
              <w:szCs w:val="26"/>
            </w:rPr>
          </w:rPrChange>
        </w:rPr>
        <w:t>mới</w:t>
      </w:r>
      <w:proofErr w:type="spellEnd"/>
      <w:r w:rsidRPr="00B41112">
        <w:rPr>
          <w:i/>
          <w:sz w:val="26"/>
          <w:szCs w:val="26"/>
          <w:rPrChange w:id="23624" w:author="Le Minh Nghia" w:date="2019-10-09T10:56:00Z">
            <w:rPr>
              <w:i/>
              <w:sz w:val="26"/>
              <w:szCs w:val="26"/>
            </w:rPr>
          </w:rPrChange>
        </w:rPr>
        <w:t xml:space="preserve"> </w:t>
      </w:r>
      <w:proofErr w:type="spellStart"/>
      <w:r w:rsidRPr="00B41112">
        <w:rPr>
          <w:i/>
          <w:sz w:val="26"/>
          <w:szCs w:val="26"/>
          <w:rPrChange w:id="23625" w:author="Le Minh Nghia" w:date="2019-10-09T10:56:00Z">
            <w:rPr>
              <w:i/>
              <w:sz w:val="26"/>
              <w:szCs w:val="26"/>
            </w:rPr>
          </w:rPrChange>
        </w:rPr>
        <w:t>lớp</w:t>
      </w:r>
      <w:proofErr w:type="spellEnd"/>
      <w:r w:rsidRPr="00B41112">
        <w:rPr>
          <w:i/>
          <w:sz w:val="26"/>
          <w:szCs w:val="26"/>
          <w:rPrChange w:id="23626" w:author="Le Minh Nghia" w:date="2019-10-09T10:56:00Z">
            <w:rPr>
              <w:i/>
              <w:sz w:val="26"/>
              <w:szCs w:val="26"/>
            </w:rPr>
          </w:rPrChange>
        </w:rPr>
        <w:t xml:space="preserve"> </w:t>
      </w:r>
      <w:proofErr w:type="spellStart"/>
      <w:r w:rsidRPr="00B41112">
        <w:rPr>
          <w:i/>
          <w:sz w:val="26"/>
          <w:szCs w:val="26"/>
          <w:rPrChange w:id="23627" w:author="Le Minh Nghia" w:date="2019-10-09T10:56:00Z">
            <w:rPr>
              <w:i/>
              <w:sz w:val="26"/>
              <w:szCs w:val="26"/>
            </w:rPr>
          </w:rPrChange>
        </w:rPr>
        <w:t>học</w:t>
      </w:r>
      <w:proofErr w:type="spellEnd"/>
      <w:r w:rsidRPr="00B41112">
        <w:rPr>
          <w:i/>
          <w:sz w:val="26"/>
          <w:szCs w:val="26"/>
          <w:rPrChange w:id="23628" w:author="Le Minh Nghia" w:date="2019-10-09T10:56:00Z">
            <w:rPr>
              <w:i/>
              <w:sz w:val="26"/>
              <w:szCs w:val="26"/>
            </w:rPr>
          </w:rPrChange>
        </w:rPr>
        <w:t xml:space="preserve"> </w:t>
      </w:r>
      <w:proofErr w:type="spellStart"/>
      <w:r w:rsidRPr="00B41112">
        <w:rPr>
          <w:i/>
          <w:sz w:val="26"/>
          <w:szCs w:val="26"/>
          <w:rPrChange w:id="23629" w:author="Le Minh Nghia" w:date="2019-10-09T10:56:00Z">
            <w:rPr>
              <w:i/>
              <w:sz w:val="26"/>
              <w:szCs w:val="26"/>
            </w:rPr>
          </w:rPrChange>
        </w:rPr>
        <w:t>đầy</w:t>
      </w:r>
      <w:proofErr w:type="spellEnd"/>
      <w:r w:rsidRPr="00B41112">
        <w:rPr>
          <w:i/>
          <w:sz w:val="26"/>
          <w:szCs w:val="26"/>
          <w:rPrChange w:id="23630" w:author="Le Minh Nghia" w:date="2019-10-09T10:56:00Z">
            <w:rPr>
              <w:i/>
              <w:sz w:val="26"/>
              <w:szCs w:val="26"/>
            </w:rPr>
          </w:rPrChange>
        </w:rPr>
        <w:t xml:space="preserve"> </w:t>
      </w:r>
      <w:proofErr w:type="spellStart"/>
      <w:r w:rsidRPr="00B41112">
        <w:rPr>
          <w:i/>
          <w:sz w:val="26"/>
          <w:szCs w:val="26"/>
          <w:rPrChange w:id="23631" w:author="Le Minh Nghia" w:date="2019-10-09T10:56:00Z">
            <w:rPr>
              <w:i/>
              <w:sz w:val="26"/>
              <w:szCs w:val="26"/>
            </w:rPr>
          </w:rPrChange>
        </w:rPr>
        <w:t>đủ</w:t>
      </w:r>
      <w:proofErr w:type="spellEnd"/>
    </w:p>
    <w:p w:rsidR="000B68E9" w:rsidRPr="00B41112" w:rsidRDefault="00ED0DF5" w:rsidP="000B68E9">
      <w:pPr>
        <w:ind w:left="709"/>
        <w:rPr>
          <w:b/>
          <w:sz w:val="26"/>
          <w:szCs w:val="26"/>
          <w:rPrChange w:id="23632" w:author="Le Minh Nghia" w:date="2019-10-09T10:56:00Z">
            <w:rPr>
              <w:b/>
              <w:sz w:val="26"/>
              <w:szCs w:val="26"/>
            </w:rPr>
          </w:rPrChange>
        </w:rPr>
      </w:pPr>
      <w:r w:rsidRPr="00B41112">
        <w:rPr>
          <w:sz w:val="26"/>
          <w:szCs w:val="26"/>
          <w:rPrChange w:id="23633" w:author="Le Minh Nghia" w:date="2019-10-09T10:56:00Z">
            <w:rPr>
              <w:sz w:val="26"/>
              <w:szCs w:val="26"/>
            </w:rPr>
          </w:rPrChange>
        </w:rPr>
        <w:tab/>
      </w:r>
    </w:p>
    <w:p w:rsidR="00DE3A13" w:rsidRPr="00B41112" w:rsidRDefault="00DE3A13" w:rsidP="00DE3A13">
      <w:pPr>
        <w:pStyle w:val="ListParagraph"/>
        <w:rPr>
          <w:b/>
          <w:sz w:val="26"/>
          <w:szCs w:val="26"/>
          <w:rPrChange w:id="23634" w:author="Le Minh Nghia" w:date="2019-10-09T10:56:00Z">
            <w:rPr>
              <w:b/>
              <w:sz w:val="26"/>
              <w:szCs w:val="26"/>
            </w:rPr>
          </w:rPrChange>
        </w:rPr>
      </w:pPr>
    </w:p>
    <w:p w:rsidR="00DE3A13" w:rsidRPr="00B41112" w:rsidRDefault="00DE3A13" w:rsidP="00DE3A13">
      <w:pPr>
        <w:pStyle w:val="ListParagraph"/>
        <w:rPr>
          <w:b/>
          <w:sz w:val="26"/>
          <w:szCs w:val="26"/>
          <w:rPrChange w:id="23635" w:author="Le Minh Nghia" w:date="2019-10-09T10:56:00Z">
            <w:rPr>
              <w:b/>
              <w:sz w:val="26"/>
              <w:szCs w:val="26"/>
            </w:rPr>
          </w:rPrChange>
        </w:rPr>
      </w:pPr>
    </w:p>
    <w:p w:rsidR="000917F1" w:rsidRPr="00B41112" w:rsidRDefault="000917F1">
      <w:pPr>
        <w:pStyle w:val="ListParagraph"/>
        <w:numPr>
          <w:ilvl w:val="0"/>
          <w:numId w:val="47"/>
        </w:numPr>
        <w:ind w:left="360"/>
        <w:rPr>
          <w:b/>
          <w:sz w:val="26"/>
          <w:szCs w:val="26"/>
          <w:rPrChange w:id="23636" w:author="Le Minh Nghia" w:date="2019-10-09T10:56:00Z">
            <w:rPr>
              <w:b/>
              <w:sz w:val="26"/>
              <w:szCs w:val="26"/>
            </w:rPr>
          </w:rPrChange>
        </w:rPr>
        <w:pPrChange w:id="23637" w:author="Le Minh Nghia" w:date="2019-10-09T10:36:00Z">
          <w:pPr>
            <w:pStyle w:val="ListParagraph"/>
            <w:numPr>
              <w:numId w:val="47"/>
            </w:numPr>
            <w:ind w:hanging="360"/>
          </w:pPr>
        </w:pPrChange>
      </w:pPr>
      <w:proofErr w:type="spellStart"/>
      <w:r w:rsidRPr="00B41112">
        <w:rPr>
          <w:b/>
          <w:sz w:val="26"/>
          <w:szCs w:val="26"/>
          <w:rPrChange w:id="23638" w:author="Le Minh Nghia" w:date="2019-10-09T10:56:00Z">
            <w:rPr>
              <w:b/>
              <w:sz w:val="26"/>
              <w:szCs w:val="26"/>
            </w:rPr>
          </w:rPrChange>
        </w:rPr>
        <w:t>Quản</w:t>
      </w:r>
      <w:proofErr w:type="spellEnd"/>
      <w:r w:rsidRPr="00B41112">
        <w:rPr>
          <w:b/>
          <w:sz w:val="26"/>
          <w:szCs w:val="26"/>
          <w:rPrChange w:id="23639" w:author="Le Minh Nghia" w:date="2019-10-09T10:56:00Z">
            <w:rPr>
              <w:b/>
              <w:sz w:val="26"/>
              <w:szCs w:val="26"/>
            </w:rPr>
          </w:rPrChange>
        </w:rPr>
        <w:t xml:space="preserve"> </w:t>
      </w:r>
      <w:proofErr w:type="spellStart"/>
      <w:r w:rsidRPr="00B41112">
        <w:rPr>
          <w:b/>
          <w:sz w:val="26"/>
          <w:szCs w:val="26"/>
          <w:rPrChange w:id="23640" w:author="Le Minh Nghia" w:date="2019-10-09T10:56:00Z">
            <w:rPr>
              <w:b/>
              <w:sz w:val="26"/>
              <w:szCs w:val="26"/>
            </w:rPr>
          </w:rPrChange>
        </w:rPr>
        <w:t>lý</w:t>
      </w:r>
      <w:proofErr w:type="spellEnd"/>
      <w:r w:rsidRPr="00B41112">
        <w:rPr>
          <w:b/>
          <w:sz w:val="26"/>
          <w:szCs w:val="26"/>
          <w:rPrChange w:id="23641" w:author="Le Minh Nghia" w:date="2019-10-09T10:56:00Z">
            <w:rPr>
              <w:b/>
              <w:sz w:val="26"/>
              <w:szCs w:val="26"/>
            </w:rPr>
          </w:rPrChange>
        </w:rPr>
        <w:t xml:space="preserve"> </w:t>
      </w:r>
      <w:proofErr w:type="spellStart"/>
      <w:r w:rsidRPr="00B41112">
        <w:rPr>
          <w:b/>
          <w:sz w:val="26"/>
          <w:szCs w:val="26"/>
          <w:rPrChange w:id="23642" w:author="Le Minh Nghia" w:date="2019-10-09T10:56:00Z">
            <w:rPr>
              <w:b/>
              <w:sz w:val="26"/>
              <w:szCs w:val="26"/>
            </w:rPr>
          </w:rPrChange>
        </w:rPr>
        <w:t>khảo</w:t>
      </w:r>
      <w:proofErr w:type="spellEnd"/>
      <w:r w:rsidRPr="00B41112">
        <w:rPr>
          <w:b/>
          <w:sz w:val="26"/>
          <w:szCs w:val="26"/>
          <w:rPrChange w:id="23643" w:author="Le Minh Nghia" w:date="2019-10-09T10:56:00Z">
            <w:rPr>
              <w:b/>
              <w:sz w:val="26"/>
              <w:szCs w:val="26"/>
            </w:rPr>
          </w:rPrChange>
        </w:rPr>
        <w:t xml:space="preserve"> </w:t>
      </w:r>
      <w:proofErr w:type="spellStart"/>
      <w:r w:rsidRPr="00B41112">
        <w:rPr>
          <w:b/>
          <w:sz w:val="26"/>
          <w:szCs w:val="26"/>
          <w:rPrChange w:id="23644" w:author="Le Minh Nghia" w:date="2019-10-09T10:56:00Z">
            <w:rPr>
              <w:b/>
              <w:sz w:val="26"/>
              <w:szCs w:val="26"/>
            </w:rPr>
          </w:rPrChange>
        </w:rPr>
        <w:t>sát</w:t>
      </w:r>
      <w:proofErr w:type="spellEnd"/>
    </w:p>
    <w:p w:rsidR="00DE3A13" w:rsidRPr="00B41112" w:rsidRDefault="00DE3A13">
      <w:pPr>
        <w:pStyle w:val="ListParagraph"/>
        <w:ind w:left="0"/>
        <w:rPr>
          <w:sz w:val="26"/>
          <w:szCs w:val="26"/>
          <w:rPrChange w:id="23645" w:author="Le Minh Nghia" w:date="2019-10-09T10:56:00Z">
            <w:rPr>
              <w:sz w:val="26"/>
              <w:szCs w:val="26"/>
            </w:rPr>
          </w:rPrChange>
        </w:rPr>
        <w:pPrChange w:id="23646" w:author="Le Minh Nghia" w:date="2019-10-09T10:36:00Z">
          <w:pPr>
            <w:pStyle w:val="ListParagraph"/>
          </w:pPr>
        </w:pPrChange>
      </w:pPr>
      <w:proofErr w:type="spellStart"/>
      <w:r w:rsidRPr="00B41112">
        <w:rPr>
          <w:sz w:val="26"/>
          <w:szCs w:val="26"/>
          <w:rPrChange w:id="23647" w:author="Le Minh Nghia" w:date="2019-10-09T10:56:00Z">
            <w:rPr>
              <w:sz w:val="26"/>
              <w:szCs w:val="26"/>
            </w:rPr>
          </w:rPrChange>
        </w:rPr>
        <w:t>Giao</w:t>
      </w:r>
      <w:proofErr w:type="spellEnd"/>
      <w:r w:rsidRPr="00B41112">
        <w:rPr>
          <w:sz w:val="26"/>
          <w:szCs w:val="26"/>
          <w:rPrChange w:id="23648" w:author="Le Minh Nghia" w:date="2019-10-09T10:56:00Z">
            <w:rPr>
              <w:sz w:val="26"/>
              <w:szCs w:val="26"/>
            </w:rPr>
          </w:rPrChange>
        </w:rPr>
        <w:t xml:space="preserve"> </w:t>
      </w:r>
      <w:proofErr w:type="spellStart"/>
      <w:r w:rsidRPr="00B41112">
        <w:rPr>
          <w:sz w:val="26"/>
          <w:szCs w:val="26"/>
          <w:rPrChange w:id="23649" w:author="Le Minh Nghia" w:date="2019-10-09T10:56:00Z">
            <w:rPr>
              <w:sz w:val="26"/>
              <w:szCs w:val="26"/>
            </w:rPr>
          </w:rPrChange>
        </w:rPr>
        <w:t>diện</w:t>
      </w:r>
      <w:proofErr w:type="spellEnd"/>
      <w:r w:rsidRPr="00B41112">
        <w:rPr>
          <w:sz w:val="26"/>
          <w:szCs w:val="26"/>
          <w:rPrChange w:id="23650" w:author="Le Minh Nghia" w:date="2019-10-09T10:56:00Z">
            <w:rPr>
              <w:sz w:val="26"/>
              <w:szCs w:val="26"/>
            </w:rPr>
          </w:rPrChange>
        </w:rPr>
        <w:t xml:space="preserve"> </w:t>
      </w:r>
      <w:proofErr w:type="spellStart"/>
      <w:r w:rsidRPr="00B41112">
        <w:rPr>
          <w:sz w:val="26"/>
          <w:szCs w:val="26"/>
          <w:rPrChange w:id="23651" w:author="Le Minh Nghia" w:date="2019-10-09T10:56:00Z">
            <w:rPr>
              <w:sz w:val="26"/>
              <w:szCs w:val="26"/>
            </w:rPr>
          </w:rPrChange>
        </w:rPr>
        <w:t>quản</w:t>
      </w:r>
      <w:proofErr w:type="spellEnd"/>
      <w:r w:rsidRPr="00B41112">
        <w:rPr>
          <w:sz w:val="26"/>
          <w:szCs w:val="26"/>
          <w:rPrChange w:id="23652" w:author="Le Minh Nghia" w:date="2019-10-09T10:56:00Z">
            <w:rPr>
              <w:sz w:val="26"/>
              <w:szCs w:val="26"/>
            </w:rPr>
          </w:rPrChange>
        </w:rPr>
        <w:t xml:space="preserve"> </w:t>
      </w:r>
      <w:proofErr w:type="spellStart"/>
      <w:r w:rsidRPr="00B41112">
        <w:rPr>
          <w:sz w:val="26"/>
          <w:szCs w:val="26"/>
          <w:rPrChange w:id="23653" w:author="Le Minh Nghia" w:date="2019-10-09T10:56:00Z">
            <w:rPr>
              <w:sz w:val="26"/>
              <w:szCs w:val="26"/>
            </w:rPr>
          </w:rPrChange>
        </w:rPr>
        <w:t>lý</w:t>
      </w:r>
      <w:proofErr w:type="spellEnd"/>
      <w:r w:rsidRPr="00B41112">
        <w:rPr>
          <w:sz w:val="26"/>
          <w:szCs w:val="26"/>
          <w:rPrChange w:id="23654" w:author="Le Minh Nghia" w:date="2019-10-09T10:56:00Z">
            <w:rPr>
              <w:sz w:val="26"/>
              <w:szCs w:val="26"/>
            </w:rPr>
          </w:rPrChange>
        </w:rPr>
        <w:t xml:space="preserve"> </w:t>
      </w:r>
      <w:proofErr w:type="spellStart"/>
      <w:r w:rsidR="00BF34C0" w:rsidRPr="00B41112">
        <w:rPr>
          <w:sz w:val="26"/>
          <w:szCs w:val="26"/>
          <w:rPrChange w:id="23655" w:author="Le Minh Nghia" w:date="2019-10-09T10:56:00Z">
            <w:rPr>
              <w:sz w:val="26"/>
              <w:szCs w:val="26"/>
            </w:rPr>
          </w:rPrChange>
        </w:rPr>
        <w:t>khảo</w:t>
      </w:r>
      <w:proofErr w:type="spellEnd"/>
      <w:r w:rsidR="00BF34C0" w:rsidRPr="00B41112">
        <w:rPr>
          <w:sz w:val="26"/>
          <w:szCs w:val="26"/>
          <w:rPrChange w:id="23656" w:author="Le Minh Nghia" w:date="2019-10-09T10:56:00Z">
            <w:rPr>
              <w:sz w:val="26"/>
              <w:szCs w:val="26"/>
            </w:rPr>
          </w:rPrChange>
        </w:rPr>
        <w:t xml:space="preserve"> </w:t>
      </w:r>
      <w:proofErr w:type="spellStart"/>
      <w:r w:rsidR="00BF34C0" w:rsidRPr="00B41112">
        <w:rPr>
          <w:sz w:val="26"/>
          <w:szCs w:val="26"/>
          <w:rPrChange w:id="23657" w:author="Le Minh Nghia" w:date="2019-10-09T10:56:00Z">
            <w:rPr>
              <w:sz w:val="26"/>
              <w:szCs w:val="26"/>
            </w:rPr>
          </w:rPrChange>
        </w:rPr>
        <w:t>sát</w:t>
      </w:r>
      <w:proofErr w:type="spellEnd"/>
      <w:r w:rsidR="00BF34C0" w:rsidRPr="00B41112">
        <w:rPr>
          <w:sz w:val="26"/>
          <w:szCs w:val="26"/>
          <w:rPrChange w:id="23658" w:author="Le Minh Nghia" w:date="2019-10-09T10:56:00Z">
            <w:rPr>
              <w:sz w:val="26"/>
              <w:szCs w:val="26"/>
            </w:rPr>
          </w:rPrChange>
        </w:rPr>
        <w:t xml:space="preserve"> </w:t>
      </w:r>
      <w:proofErr w:type="spellStart"/>
      <w:r w:rsidRPr="00B41112">
        <w:rPr>
          <w:sz w:val="26"/>
          <w:szCs w:val="26"/>
          <w:rPrChange w:id="23659" w:author="Le Minh Nghia" w:date="2019-10-09T10:56:00Z">
            <w:rPr>
              <w:sz w:val="26"/>
              <w:szCs w:val="26"/>
            </w:rPr>
          </w:rPrChange>
        </w:rPr>
        <w:t>gồm</w:t>
      </w:r>
      <w:proofErr w:type="spellEnd"/>
      <w:r w:rsidRPr="00B41112">
        <w:rPr>
          <w:sz w:val="26"/>
          <w:szCs w:val="26"/>
          <w:rPrChange w:id="23660" w:author="Le Minh Nghia" w:date="2019-10-09T10:56:00Z">
            <w:rPr>
              <w:sz w:val="26"/>
              <w:szCs w:val="26"/>
            </w:rPr>
          </w:rPrChange>
        </w:rPr>
        <w:t xml:space="preserve"> </w:t>
      </w:r>
      <w:proofErr w:type="spellStart"/>
      <w:r w:rsidRPr="00B41112">
        <w:rPr>
          <w:sz w:val="26"/>
          <w:szCs w:val="26"/>
          <w:rPrChange w:id="23661" w:author="Le Minh Nghia" w:date="2019-10-09T10:56:00Z">
            <w:rPr>
              <w:sz w:val="26"/>
              <w:szCs w:val="26"/>
            </w:rPr>
          </w:rPrChange>
        </w:rPr>
        <w:t>có</w:t>
      </w:r>
      <w:proofErr w:type="spellEnd"/>
      <w:r w:rsidRPr="00B41112">
        <w:rPr>
          <w:sz w:val="26"/>
          <w:szCs w:val="26"/>
          <w:rPrChange w:id="23662" w:author="Le Minh Nghia" w:date="2019-10-09T10:56:00Z">
            <w:rPr>
              <w:sz w:val="26"/>
              <w:szCs w:val="26"/>
            </w:rPr>
          </w:rPrChange>
        </w:rPr>
        <w:t xml:space="preserve"> </w:t>
      </w:r>
      <w:proofErr w:type="spellStart"/>
      <w:r w:rsidRPr="00B41112">
        <w:rPr>
          <w:sz w:val="26"/>
          <w:szCs w:val="26"/>
          <w:rPrChange w:id="23663" w:author="Le Minh Nghia" w:date="2019-10-09T10:56:00Z">
            <w:rPr>
              <w:sz w:val="26"/>
              <w:szCs w:val="26"/>
            </w:rPr>
          </w:rPrChange>
        </w:rPr>
        <w:t>các</w:t>
      </w:r>
      <w:proofErr w:type="spellEnd"/>
      <w:r w:rsidRPr="00B41112">
        <w:rPr>
          <w:sz w:val="26"/>
          <w:szCs w:val="26"/>
          <w:rPrChange w:id="23664" w:author="Le Minh Nghia" w:date="2019-10-09T10:56:00Z">
            <w:rPr>
              <w:sz w:val="26"/>
              <w:szCs w:val="26"/>
            </w:rPr>
          </w:rPrChange>
        </w:rPr>
        <w:t xml:space="preserve"> </w:t>
      </w:r>
      <w:proofErr w:type="spellStart"/>
      <w:r w:rsidRPr="00B41112">
        <w:rPr>
          <w:sz w:val="26"/>
          <w:szCs w:val="26"/>
          <w:rPrChange w:id="23665" w:author="Le Minh Nghia" w:date="2019-10-09T10:56:00Z">
            <w:rPr>
              <w:sz w:val="26"/>
              <w:szCs w:val="26"/>
            </w:rPr>
          </w:rPrChange>
        </w:rPr>
        <w:t>phần</w:t>
      </w:r>
      <w:proofErr w:type="spellEnd"/>
      <w:r w:rsidRPr="00B41112">
        <w:rPr>
          <w:sz w:val="26"/>
          <w:szCs w:val="26"/>
          <w:rPrChange w:id="23666" w:author="Le Minh Nghia" w:date="2019-10-09T10:56:00Z">
            <w:rPr>
              <w:sz w:val="26"/>
              <w:szCs w:val="26"/>
            </w:rPr>
          </w:rPrChange>
        </w:rPr>
        <w:t xml:space="preserve"> </w:t>
      </w:r>
      <w:proofErr w:type="spellStart"/>
      <w:r w:rsidRPr="00B41112">
        <w:rPr>
          <w:sz w:val="26"/>
          <w:szCs w:val="26"/>
          <w:rPrChange w:id="23667" w:author="Le Minh Nghia" w:date="2019-10-09T10:56:00Z">
            <w:rPr>
              <w:sz w:val="26"/>
              <w:szCs w:val="26"/>
            </w:rPr>
          </w:rPrChange>
        </w:rPr>
        <w:t>như</w:t>
      </w:r>
      <w:proofErr w:type="spellEnd"/>
      <w:r w:rsidRPr="00B41112">
        <w:rPr>
          <w:sz w:val="26"/>
          <w:szCs w:val="26"/>
          <w:rPrChange w:id="23668" w:author="Le Minh Nghia" w:date="2019-10-09T10:56:00Z">
            <w:rPr>
              <w:sz w:val="26"/>
              <w:szCs w:val="26"/>
            </w:rPr>
          </w:rPrChange>
        </w:rPr>
        <w:t xml:space="preserve"> </w:t>
      </w:r>
      <w:proofErr w:type="spellStart"/>
      <w:r w:rsidRPr="00B41112">
        <w:rPr>
          <w:sz w:val="26"/>
          <w:szCs w:val="26"/>
          <w:rPrChange w:id="23669" w:author="Le Minh Nghia" w:date="2019-10-09T10:56:00Z">
            <w:rPr>
              <w:sz w:val="26"/>
              <w:szCs w:val="26"/>
            </w:rPr>
          </w:rPrChange>
        </w:rPr>
        <w:t>sau</w:t>
      </w:r>
      <w:proofErr w:type="spellEnd"/>
      <w:r w:rsidRPr="00B41112">
        <w:rPr>
          <w:sz w:val="26"/>
          <w:szCs w:val="26"/>
          <w:rPrChange w:id="23670" w:author="Le Minh Nghia" w:date="2019-10-09T10:56:00Z">
            <w:rPr>
              <w:sz w:val="26"/>
              <w:szCs w:val="26"/>
            </w:rPr>
          </w:rPrChange>
        </w:rPr>
        <w:t>:</w:t>
      </w:r>
    </w:p>
    <w:p w:rsidR="001114E6" w:rsidRPr="00B41112" w:rsidRDefault="001114E6">
      <w:pPr>
        <w:rPr>
          <w:sz w:val="26"/>
          <w:szCs w:val="26"/>
          <w:rPrChange w:id="23671" w:author="Le Minh Nghia" w:date="2019-10-09T10:56:00Z">
            <w:rPr>
              <w:sz w:val="26"/>
              <w:szCs w:val="26"/>
            </w:rPr>
          </w:rPrChange>
        </w:rPr>
        <w:pPrChange w:id="23672" w:author="Le Minh Nghia" w:date="2019-10-09T10:36:00Z">
          <w:pPr>
            <w:ind w:left="709"/>
          </w:pPr>
        </w:pPrChange>
      </w:pPr>
      <w:r w:rsidRPr="00B41112">
        <w:rPr>
          <w:noProof/>
          <w:sz w:val="26"/>
          <w:szCs w:val="26"/>
          <w:rPrChange w:id="23673" w:author="Le Minh Nghia" w:date="2019-10-09T10:56:00Z">
            <w:rPr>
              <w:noProof/>
            </w:rPr>
          </w:rPrChange>
        </w:rPr>
        <w:drawing>
          <wp:inline distT="0" distB="0" distL="0" distR="0" wp14:anchorId="4F47FFA0" wp14:editId="4496C268">
            <wp:extent cx="5972175" cy="2950210"/>
            <wp:effectExtent l="0" t="0" r="952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950210"/>
                    </a:xfrm>
                    <a:prstGeom prst="rect">
                      <a:avLst/>
                    </a:prstGeom>
                  </pic:spPr>
                </pic:pic>
              </a:graphicData>
            </a:graphic>
          </wp:inline>
        </w:drawing>
      </w:r>
    </w:p>
    <w:p w:rsidR="001114E6" w:rsidRPr="00B41112" w:rsidRDefault="00BA4695" w:rsidP="001114E6">
      <w:pPr>
        <w:ind w:left="709"/>
        <w:jc w:val="center"/>
        <w:rPr>
          <w:i/>
          <w:sz w:val="26"/>
          <w:szCs w:val="26"/>
          <w:rPrChange w:id="23674" w:author="Le Minh Nghia" w:date="2019-10-09T10:56:00Z">
            <w:rPr>
              <w:i/>
              <w:sz w:val="26"/>
              <w:szCs w:val="26"/>
            </w:rPr>
          </w:rPrChange>
        </w:rPr>
      </w:pPr>
      <w:proofErr w:type="spellStart"/>
      <w:r w:rsidRPr="00B41112">
        <w:rPr>
          <w:i/>
          <w:sz w:val="26"/>
          <w:szCs w:val="26"/>
          <w:rPrChange w:id="23675" w:author="Le Minh Nghia" w:date="2019-10-09T10:56:00Z">
            <w:rPr>
              <w:i/>
              <w:sz w:val="26"/>
              <w:szCs w:val="26"/>
            </w:rPr>
          </w:rPrChange>
        </w:rPr>
        <w:t>Hình</w:t>
      </w:r>
      <w:proofErr w:type="spellEnd"/>
      <w:r w:rsidRPr="00B41112">
        <w:rPr>
          <w:i/>
          <w:sz w:val="26"/>
          <w:szCs w:val="26"/>
          <w:rPrChange w:id="23676" w:author="Le Minh Nghia" w:date="2019-10-09T10:56:00Z">
            <w:rPr>
              <w:i/>
              <w:sz w:val="26"/>
              <w:szCs w:val="26"/>
            </w:rPr>
          </w:rPrChange>
        </w:rPr>
        <w:t xml:space="preserve"> 4.b.5</w:t>
      </w:r>
      <w:r w:rsidR="001114E6" w:rsidRPr="00B41112">
        <w:rPr>
          <w:i/>
          <w:sz w:val="26"/>
          <w:szCs w:val="26"/>
          <w:rPrChange w:id="23677" w:author="Le Minh Nghia" w:date="2019-10-09T10:56:00Z">
            <w:rPr>
              <w:i/>
              <w:sz w:val="26"/>
              <w:szCs w:val="26"/>
            </w:rPr>
          </w:rPrChange>
        </w:rPr>
        <w:t xml:space="preserve">.1. </w:t>
      </w:r>
      <w:proofErr w:type="spellStart"/>
      <w:r w:rsidR="001114E6" w:rsidRPr="00B41112">
        <w:rPr>
          <w:i/>
          <w:sz w:val="26"/>
          <w:szCs w:val="26"/>
          <w:rPrChange w:id="23678" w:author="Le Minh Nghia" w:date="2019-10-09T10:56:00Z">
            <w:rPr>
              <w:i/>
              <w:sz w:val="26"/>
              <w:szCs w:val="26"/>
            </w:rPr>
          </w:rPrChange>
        </w:rPr>
        <w:t>Giao</w:t>
      </w:r>
      <w:proofErr w:type="spellEnd"/>
      <w:r w:rsidR="001114E6" w:rsidRPr="00B41112">
        <w:rPr>
          <w:i/>
          <w:sz w:val="26"/>
          <w:szCs w:val="26"/>
          <w:rPrChange w:id="23679" w:author="Le Minh Nghia" w:date="2019-10-09T10:56:00Z">
            <w:rPr>
              <w:i/>
              <w:sz w:val="26"/>
              <w:szCs w:val="26"/>
            </w:rPr>
          </w:rPrChange>
        </w:rPr>
        <w:t xml:space="preserve"> </w:t>
      </w:r>
      <w:proofErr w:type="spellStart"/>
      <w:r w:rsidR="001114E6" w:rsidRPr="00B41112">
        <w:rPr>
          <w:i/>
          <w:sz w:val="26"/>
          <w:szCs w:val="26"/>
          <w:rPrChange w:id="23680" w:author="Le Minh Nghia" w:date="2019-10-09T10:56:00Z">
            <w:rPr>
              <w:i/>
              <w:sz w:val="26"/>
              <w:szCs w:val="26"/>
            </w:rPr>
          </w:rPrChange>
        </w:rPr>
        <w:t>diện</w:t>
      </w:r>
      <w:proofErr w:type="spellEnd"/>
      <w:r w:rsidR="001114E6" w:rsidRPr="00B41112">
        <w:rPr>
          <w:i/>
          <w:sz w:val="26"/>
          <w:szCs w:val="26"/>
          <w:rPrChange w:id="23681" w:author="Le Minh Nghia" w:date="2019-10-09T10:56:00Z">
            <w:rPr>
              <w:i/>
              <w:sz w:val="26"/>
              <w:szCs w:val="26"/>
            </w:rPr>
          </w:rPrChange>
        </w:rPr>
        <w:t xml:space="preserve"> </w:t>
      </w:r>
      <w:proofErr w:type="spellStart"/>
      <w:r w:rsidR="001114E6" w:rsidRPr="00B41112">
        <w:rPr>
          <w:i/>
          <w:sz w:val="26"/>
          <w:szCs w:val="26"/>
          <w:rPrChange w:id="23682" w:author="Le Minh Nghia" w:date="2019-10-09T10:56:00Z">
            <w:rPr>
              <w:i/>
              <w:sz w:val="26"/>
              <w:szCs w:val="26"/>
            </w:rPr>
          </w:rPrChange>
        </w:rPr>
        <w:t>quản</w:t>
      </w:r>
      <w:proofErr w:type="spellEnd"/>
      <w:r w:rsidR="001114E6" w:rsidRPr="00B41112">
        <w:rPr>
          <w:i/>
          <w:sz w:val="26"/>
          <w:szCs w:val="26"/>
          <w:rPrChange w:id="23683" w:author="Le Minh Nghia" w:date="2019-10-09T10:56:00Z">
            <w:rPr>
              <w:i/>
              <w:sz w:val="26"/>
              <w:szCs w:val="26"/>
            </w:rPr>
          </w:rPrChange>
        </w:rPr>
        <w:t xml:space="preserve"> </w:t>
      </w:r>
      <w:proofErr w:type="spellStart"/>
      <w:r w:rsidR="001114E6" w:rsidRPr="00B41112">
        <w:rPr>
          <w:i/>
          <w:sz w:val="26"/>
          <w:szCs w:val="26"/>
          <w:rPrChange w:id="23684" w:author="Le Minh Nghia" w:date="2019-10-09T10:56:00Z">
            <w:rPr>
              <w:i/>
              <w:sz w:val="26"/>
              <w:szCs w:val="26"/>
            </w:rPr>
          </w:rPrChange>
        </w:rPr>
        <w:t>lý</w:t>
      </w:r>
      <w:proofErr w:type="spellEnd"/>
      <w:r w:rsidR="001114E6" w:rsidRPr="00B41112">
        <w:rPr>
          <w:i/>
          <w:sz w:val="26"/>
          <w:szCs w:val="26"/>
          <w:rPrChange w:id="23685" w:author="Le Minh Nghia" w:date="2019-10-09T10:56:00Z">
            <w:rPr>
              <w:i/>
              <w:sz w:val="26"/>
              <w:szCs w:val="26"/>
            </w:rPr>
          </w:rPrChange>
        </w:rPr>
        <w:t xml:space="preserve"> </w:t>
      </w:r>
      <w:proofErr w:type="spellStart"/>
      <w:r w:rsidR="001114E6" w:rsidRPr="00B41112">
        <w:rPr>
          <w:i/>
          <w:sz w:val="26"/>
          <w:szCs w:val="26"/>
          <w:rPrChange w:id="23686" w:author="Le Minh Nghia" w:date="2019-10-09T10:56:00Z">
            <w:rPr>
              <w:i/>
              <w:sz w:val="26"/>
              <w:szCs w:val="26"/>
            </w:rPr>
          </w:rPrChange>
        </w:rPr>
        <w:t>khảo</w:t>
      </w:r>
      <w:proofErr w:type="spellEnd"/>
      <w:r w:rsidR="001114E6" w:rsidRPr="00B41112">
        <w:rPr>
          <w:i/>
          <w:sz w:val="26"/>
          <w:szCs w:val="26"/>
          <w:rPrChange w:id="23687" w:author="Le Minh Nghia" w:date="2019-10-09T10:56:00Z">
            <w:rPr>
              <w:i/>
              <w:sz w:val="26"/>
              <w:szCs w:val="26"/>
            </w:rPr>
          </w:rPrChange>
        </w:rPr>
        <w:t xml:space="preserve"> </w:t>
      </w:r>
      <w:proofErr w:type="spellStart"/>
      <w:r w:rsidR="001114E6" w:rsidRPr="00B41112">
        <w:rPr>
          <w:i/>
          <w:sz w:val="26"/>
          <w:szCs w:val="26"/>
          <w:rPrChange w:id="23688" w:author="Le Minh Nghia" w:date="2019-10-09T10:56:00Z">
            <w:rPr>
              <w:i/>
              <w:sz w:val="26"/>
              <w:szCs w:val="26"/>
            </w:rPr>
          </w:rPrChange>
        </w:rPr>
        <w:t>sát</w:t>
      </w:r>
      <w:proofErr w:type="spellEnd"/>
    </w:p>
    <w:p w:rsidR="00ED0DF5" w:rsidRPr="00B41112" w:rsidRDefault="00ED0DF5">
      <w:pPr>
        <w:pStyle w:val="ListParagraph"/>
        <w:ind w:left="0"/>
        <w:rPr>
          <w:sz w:val="26"/>
          <w:szCs w:val="26"/>
          <w:rPrChange w:id="23689" w:author="Le Minh Nghia" w:date="2019-10-09T10:56:00Z">
            <w:rPr>
              <w:sz w:val="26"/>
              <w:szCs w:val="26"/>
            </w:rPr>
          </w:rPrChange>
        </w:rPr>
        <w:pPrChange w:id="23690" w:author="Le Minh Nghia" w:date="2019-10-09T10:36:00Z">
          <w:pPr>
            <w:pStyle w:val="ListParagraph"/>
          </w:pPr>
        </w:pPrChange>
      </w:pPr>
      <w:proofErr w:type="spellStart"/>
      <w:r w:rsidRPr="00B41112">
        <w:rPr>
          <w:b/>
          <w:sz w:val="26"/>
          <w:szCs w:val="26"/>
          <w:rPrChange w:id="23691" w:author="Le Minh Nghia" w:date="2019-10-09T10:56:00Z">
            <w:rPr>
              <w:b/>
              <w:sz w:val="26"/>
              <w:szCs w:val="26"/>
            </w:rPr>
          </w:rPrChange>
        </w:rPr>
        <w:lastRenderedPageBreak/>
        <w:t>Nút</w:t>
      </w:r>
      <w:proofErr w:type="spellEnd"/>
      <w:r w:rsidRPr="00B41112">
        <w:rPr>
          <w:b/>
          <w:sz w:val="26"/>
          <w:szCs w:val="26"/>
          <w:rPrChange w:id="23692" w:author="Le Minh Nghia" w:date="2019-10-09T10:56:00Z">
            <w:rPr>
              <w:b/>
              <w:sz w:val="26"/>
              <w:szCs w:val="26"/>
            </w:rPr>
          </w:rPrChange>
        </w:rPr>
        <w:t xml:space="preserve"> </w:t>
      </w:r>
      <w:proofErr w:type="spellStart"/>
      <w:r w:rsidRPr="00B41112">
        <w:rPr>
          <w:b/>
          <w:sz w:val="26"/>
          <w:szCs w:val="26"/>
          <w:rPrChange w:id="23693" w:author="Le Minh Nghia" w:date="2019-10-09T10:56:00Z">
            <w:rPr>
              <w:b/>
              <w:sz w:val="26"/>
              <w:szCs w:val="26"/>
            </w:rPr>
          </w:rPrChange>
        </w:rPr>
        <w:t>thêm</w:t>
      </w:r>
      <w:proofErr w:type="spellEnd"/>
      <w:r w:rsidRPr="00B41112">
        <w:rPr>
          <w:b/>
          <w:sz w:val="26"/>
          <w:szCs w:val="26"/>
          <w:rPrChange w:id="23694" w:author="Le Minh Nghia" w:date="2019-10-09T10:56:00Z">
            <w:rPr>
              <w:b/>
              <w:sz w:val="26"/>
              <w:szCs w:val="26"/>
            </w:rPr>
          </w:rPrChange>
        </w:rPr>
        <w:t xml:space="preserve"> </w:t>
      </w:r>
      <w:proofErr w:type="spellStart"/>
      <w:r w:rsidRPr="00B41112">
        <w:rPr>
          <w:b/>
          <w:sz w:val="26"/>
          <w:szCs w:val="26"/>
          <w:rPrChange w:id="23695" w:author="Le Minh Nghia" w:date="2019-10-09T10:56:00Z">
            <w:rPr>
              <w:b/>
              <w:sz w:val="26"/>
              <w:szCs w:val="26"/>
            </w:rPr>
          </w:rPrChange>
        </w:rPr>
        <w:t>khảo</w:t>
      </w:r>
      <w:proofErr w:type="spellEnd"/>
      <w:r w:rsidRPr="00B41112">
        <w:rPr>
          <w:b/>
          <w:sz w:val="26"/>
          <w:szCs w:val="26"/>
          <w:rPrChange w:id="23696" w:author="Le Minh Nghia" w:date="2019-10-09T10:56:00Z">
            <w:rPr>
              <w:b/>
              <w:sz w:val="26"/>
              <w:szCs w:val="26"/>
            </w:rPr>
          </w:rPrChange>
        </w:rPr>
        <w:t xml:space="preserve"> </w:t>
      </w:r>
      <w:proofErr w:type="spellStart"/>
      <w:r w:rsidRPr="00B41112">
        <w:rPr>
          <w:b/>
          <w:sz w:val="26"/>
          <w:szCs w:val="26"/>
          <w:rPrChange w:id="23697" w:author="Le Minh Nghia" w:date="2019-10-09T10:56:00Z">
            <w:rPr>
              <w:b/>
              <w:sz w:val="26"/>
              <w:szCs w:val="26"/>
            </w:rPr>
          </w:rPrChange>
        </w:rPr>
        <w:t>sát</w:t>
      </w:r>
      <w:proofErr w:type="spellEnd"/>
      <w:r w:rsidRPr="00B41112">
        <w:rPr>
          <w:b/>
          <w:sz w:val="26"/>
          <w:szCs w:val="26"/>
          <w:rPrChange w:id="23698" w:author="Le Minh Nghia" w:date="2019-10-09T10:56:00Z">
            <w:rPr>
              <w:b/>
              <w:sz w:val="26"/>
              <w:szCs w:val="26"/>
            </w:rPr>
          </w:rPrChange>
        </w:rPr>
        <w:t xml:space="preserve">: </w:t>
      </w:r>
      <w:proofErr w:type="spellStart"/>
      <w:r w:rsidRPr="00B41112">
        <w:rPr>
          <w:sz w:val="26"/>
          <w:szCs w:val="26"/>
          <w:rPrChange w:id="23699" w:author="Le Minh Nghia" w:date="2019-10-09T10:56:00Z">
            <w:rPr>
              <w:sz w:val="26"/>
              <w:szCs w:val="26"/>
            </w:rPr>
          </w:rPrChange>
        </w:rPr>
        <w:t>sau</w:t>
      </w:r>
      <w:proofErr w:type="spellEnd"/>
      <w:r w:rsidRPr="00B41112">
        <w:rPr>
          <w:sz w:val="26"/>
          <w:szCs w:val="26"/>
          <w:rPrChange w:id="23700" w:author="Le Minh Nghia" w:date="2019-10-09T10:56:00Z">
            <w:rPr>
              <w:sz w:val="26"/>
              <w:szCs w:val="26"/>
            </w:rPr>
          </w:rPrChange>
        </w:rPr>
        <w:t xml:space="preserve"> </w:t>
      </w:r>
      <w:proofErr w:type="spellStart"/>
      <w:r w:rsidRPr="00B41112">
        <w:rPr>
          <w:sz w:val="26"/>
          <w:szCs w:val="26"/>
          <w:rPrChange w:id="23701" w:author="Le Minh Nghia" w:date="2019-10-09T10:56:00Z">
            <w:rPr>
              <w:sz w:val="26"/>
              <w:szCs w:val="26"/>
            </w:rPr>
          </w:rPrChange>
        </w:rPr>
        <w:t>khi</w:t>
      </w:r>
      <w:proofErr w:type="spellEnd"/>
      <w:r w:rsidRPr="00B41112">
        <w:rPr>
          <w:sz w:val="26"/>
          <w:szCs w:val="26"/>
          <w:rPrChange w:id="23702" w:author="Le Minh Nghia" w:date="2019-10-09T10:56:00Z">
            <w:rPr>
              <w:sz w:val="26"/>
              <w:szCs w:val="26"/>
            </w:rPr>
          </w:rPrChange>
        </w:rPr>
        <w:t xml:space="preserve"> </w:t>
      </w:r>
      <w:proofErr w:type="spellStart"/>
      <w:r w:rsidRPr="00B41112">
        <w:rPr>
          <w:sz w:val="26"/>
          <w:szCs w:val="26"/>
          <w:rPrChange w:id="23703" w:author="Le Minh Nghia" w:date="2019-10-09T10:56:00Z">
            <w:rPr>
              <w:sz w:val="26"/>
              <w:szCs w:val="26"/>
            </w:rPr>
          </w:rPrChange>
        </w:rPr>
        <w:t>ấn</w:t>
      </w:r>
      <w:proofErr w:type="spellEnd"/>
      <w:r w:rsidRPr="00B41112">
        <w:rPr>
          <w:sz w:val="26"/>
          <w:szCs w:val="26"/>
          <w:rPrChange w:id="23704" w:author="Le Minh Nghia" w:date="2019-10-09T10:56:00Z">
            <w:rPr>
              <w:sz w:val="26"/>
              <w:szCs w:val="26"/>
            </w:rPr>
          </w:rPrChange>
        </w:rPr>
        <w:t xml:space="preserve"> </w:t>
      </w:r>
      <w:proofErr w:type="spellStart"/>
      <w:r w:rsidRPr="00B41112">
        <w:rPr>
          <w:sz w:val="26"/>
          <w:szCs w:val="26"/>
          <w:rPrChange w:id="23705" w:author="Le Minh Nghia" w:date="2019-10-09T10:56:00Z">
            <w:rPr>
              <w:sz w:val="26"/>
              <w:szCs w:val="26"/>
            </w:rPr>
          </w:rPrChange>
        </w:rPr>
        <w:t>nút</w:t>
      </w:r>
      <w:proofErr w:type="spellEnd"/>
      <w:r w:rsidRPr="00B41112">
        <w:rPr>
          <w:sz w:val="26"/>
          <w:szCs w:val="26"/>
          <w:rPrChange w:id="23706" w:author="Le Minh Nghia" w:date="2019-10-09T10:56:00Z">
            <w:rPr>
              <w:sz w:val="26"/>
              <w:szCs w:val="26"/>
            </w:rPr>
          </w:rPrChange>
        </w:rPr>
        <w:t xml:space="preserve"> </w:t>
      </w:r>
      <w:proofErr w:type="spellStart"/>
      <w:r w:rsidRPr="00B41112">
        <w:rPr>
          <w:sz w:val="26"/>
          <w:szCs w:val="26"/>
          <w:rPrChange w:id="23707" w:author="Le Minh Nghia" w:date="2019-10-09T10:56:00Z">
            <w:rPr>
              <w:sz w:val="26"/>
              <w:szCs w:val="26"/>
            </w:rPr>
          </w:rPrChange>
        </w:rPr>
        <w:t>Thêm</w:t>
      </w:r>
      <w:proofErr w:type="spellEnd"/>
      <w:r w:rsidRPr="00B41112">
        <w:rPr>
          <w:sz w:val="26"/>
          <w:szCs w:val="26"/>
          <w:rPrChange w:id="23708" w:author="Le Minh Nghia" w:date="2019-10-09T10:56:00Z">
            <w:rPr>
              <w:sz w:val="26"/>
              <w:szCs w:val="26"/>
            </w:rPr>
          </w:rPrChange>
        </w:rPr>
        <w:t xml:space="preserve"> </w:t>
      </w:r>
      <w:proofErr w:type="spellStart"/>
      <w:r w:rsidRPr="00B41112">
        <w:rPr>
          <w:sz w:val="26"/>
          <w:szCs w:val="26"/>
          <w:rPrChange w:id="23709" w:author="Le Minh Nghia" w:date="2019-10-09T10:56:00Z">
            <w:rPr>
              <w:sz w:val="26"/>
              <w:szCs w:val="26"/>
            </w:rPr>
          </w:rPrChange>
        </w:rPr>
        <w:t>thì</w:t>
      </w:r>
      <w:proofErr w:type="spellEnd"/>
      <w:r w:rsidRPr="00B41112">
        <w:rPr>
          <w:sz w:val="26"/>
          <w:szCs w:val="26"/>
          <w:rPrChange w:id="23710" w:author="Le Minh Nghia" w:date="2019-10-09T10:56:00Z">
            <w:rPr>
              <w:sz w:val="26"/>
              <w:szCs w:val="26"/>
            </w:rPr>
          </w:rPrChange>
        </w:rPr>
        <w:t xml:space="preserve"> </w:t>
      </w:r>
      <w:proofErr w:type="spellStart"/>
      <w:r w:rsidRPr="00B41112">
        <w:rPr>
          <w:sz w:val="26"/>
          <w:szCs w:val="26"/>
          <w:rPrChange w:id="23711" w:author="Le Minh Nghia" w:date="2019-10-09T10:56:00Z">
            <w:rPr>
              <w:sz w:val="26"/>
              <w:szCs w:val="26"/>
            </w:rPr>
          </w:rPrChange>
        </w:rPr>
        <w:t>sẽ</w:t>
      </w:r>
      <w:proofErr w:type="spellEnd"/>
      <w:r w:rsidRPr="00B41112">
        <w:rPr>
          <w:sz w:val="26"/>
          <w:szCs w:val="26"/>
          <w:rPrChange w:id="23712" w:author="Le Minh Nghia" w:date="2019-10-09T10:56:00Z">
            <w:rPr>
              <w:sz w:val="26"/>
              <w:szCs w:val="26"/>
            </w:rPr>
          </w:rPrChange>
        </w:rPr>
        <w:t xml:space="preserve"> </w:t>
      </w:r>
      <w:proofErr w:type="spellStart"/>
      <w:r w:rsidRPr="00B41112">
        <w:rPr>
          <w:sz w:val="26"/>
          <w:szCs w:val="26"/>
          <w:rPrChange w:id="23713" w:author="Le Minh Nghia" w:date="2019-10-09T10:56:00Z">
            <w:rPr>
              <w:sz w:val="26"/>
              <w:szCs w:val="26"/>
            </w:rPr>
          </w:rPrChange>
        </w:rPr>
        <w:t>hiển</w:t>
      </w:r>
      <w:proofErr w:type="spellEnd"/>
      <w:r w:rsidRPr="00B41112">
        <w:rPr>
          <w:sz w:val="26"/>
          <w:szCs w:val="26"/>
          <w:rPrChange w:id="23714" w:author="Le Minh Nghia" w:date="2019-10-09T10:56:00Z">
            <w:rPr>
              <w:sz w:val="26"/>
              <w:szCs w:val="26"/>
            </w:rPr>
          </w:rPrChange>
        </w:rPr>
        <w:t xml:space="preserve"> </w:t>
      </w:r>
      <w:proofErr w:type="spellStart"/>
      <w:r w:rsidRPr="00B41112">
        <w:rPr>
          <w:sz w:val="26"/>
          <w:szCs w:val="26"/>
          <w:rPrChange w:id="23715" w:author="Le Minh Nghia" w:date="2019-10-09T10:56:00Z">
            <w:rPr>
              <w:sz w:val="26"/>
              <w:szCs w:val="26"/>
            </w:rPr>
          </w:rPrChange>
        </w:rPr>
        <w:t>thị</w:t>
      </w:r>
      <w:proofErr w:type="spellEnd"/>
      <w:r w:rsidRPr="00B41112">
        <w:rPr>
          <w:sz w:val="26"/>
          <w:szCs w:val="26"/>
          <w:rPrChange w:id="23716" w:author="Le Minh Nghia" w:date="2019-10-09T10:56:00Z">
            <w:rPr>
              <w:sz w:val="26"/>
              <w:szCs w:val="26"/>
            </w:rPr>
          </w:rPrChange>
        </w:rPr>
        <w:t xml:space="preserve"> ra </w:t>
      </w:r>
      <w:proofErr w:type="spellStart"/>
      <w:r w:rsidRPr="00B41112">
        <w:rPr>
          <w:sz w:val="26"/>
          <w:szCs w:val="26"/>
          <w:rPrChange w:id="23717" w:author="Le Minh Nghia" w:date="2019-10-09T10:56:00Z">
            <w:rPr>
              <w:sz w:val="26"/>
              <w:szCs w:val="26"/>
            </w:rPr>
          </w:rPrChange>
        </w:rPr>
        <w:t>giao</w:t>
      </w:r>
      <w:proofErr w:type="spellEnd"/>
      <w:r w:rsidRPr="00B41112">
        <w:rPr>
          <w:sz w:val="26"/>
          <w:szCs w:val="26"/>
          <w:rPrChange w:id="23718" w:author="Le Minh Nghia" w:date="2019-10-09T10:56:00Z">
            <w:rPr>
              <w:sz w:val="26"/>
              <w:szCs w:val="26"/>
            </w:rPr>
          </w:rPrChange>
        </w:rPr>
        <w:t xml:space="preserve"> </w:t>
      </w:r>
      <w:proofErr w:type="spellStart"/>
      <w:r w:rsidRPr="00B41112">
        <w:rPr>
          <w:sz w:val="26"/>
          <w:szCs w:val="26"/>
          <w:rPrChange w:id="23719" w:author="Le Minh Nghia" w:date="2019-10-09T10:56:00Z">
            <w:rPr>
              <w:sz w:val="26"/>
              <w:szCs w:val="26"/>
            </w:rPr>
          </w:rPrChange>
        </w:rPr>
        <w:t>diện</w:t>
      </w:r>
      <w:proofErr w:type="spellEnd"/>
      <w:r w:rsidRPr="00B41112">
        <w:rPr>
          <w:sz w:val="26"/>
          <w:szCs w:val="26"/>
          <w:rPrChange w:id="23720" w:author="Le Minh Nghia" w:date="2019-10-09T10:56:00Z">
            <w:rPr>
              <w:sz w:val="26"/>
              <w:szCs w:val="26"/>
            </w:rPr>
          </w:rPrChange>
        </w:rPr>
        <w:t xml:space="preserve"> </w:t>
      </w:r>
      <w:proofErr w:type="spellStart"/>
      <w:r w:rsidRPr="00B41112">
        <w:rPr>
          <w:sz w:val="26"/>
          <w:szCs w:val="26"/>
          <w:rPrChange w:id="23721" w:author="Le Minh Nghia" w:date="2019-10-09T10:56:00Z">
            <w:rPr>
              <w:sz w:val="26"/>
              <w:szCs w:val="26"/>
            </w:rPr>
          </w:rPrChange>
        </w:rPr>
        <w:t>một</w:t>
      </w:r>
      <w:proofErr w:type="spellEnd"/>
      <w:r w:rsidRPr="00B41112">
        <w:rPr>
          <w:sz w:val="26"/>
          <w:szCs w:val="26"/>
          <w:rPrChange w:id="23722" w:author="Le Minh Nghia" w:date="2019-10-09T10:56:00Z">
            <w:rPr>
              <w:sz w:val="26"/>
              <w:szCs w:val="26"/>
            </w:rPr>
          </w:rPrChange>
        </w:rPr>
        <w:t xml:space="preserve"> form </w:t>
      </w:r>
      <w:proofErr w:type="spellStart"/>
      <w:r w:rsidRPr="00B41112">
        <w:rPr>
          <w:sz w:val="26"/>
          <w:szCs w:val="26"/>
          <w:rPrChange w:id="23723" w:author="Le Minh Nghia" w:date="2019-10-09T10:56:00Z">
            <w:rPr>
              <w:sz w:val="26"/>
              <w:szCs w:val="26"/>
            </w:rPr>
          </w:rPrChange>
        </w:rPr>
        <w:t>thêm</w:t>
      </w:r>
      <w:proofErr w:type="spellEnd"/>
      <w:r w:rsidRPr="00B41112">
        <w:rPr>
          <w:sz w:val="26"/>
          <w:szCs w:val="26"/>
          <w:rPrChange w:id="23724" w:author="Le Minh Nghia" w:date="2019-10-09T10:56:00Z">
            <w:rPr>
              <w:sz w:val="26"/>
              <w:szCs w:val="26"/>
            </w:rPr>
          </w:rPrChange>
        </w:rPr>
        <w:t xml:space="preserve"> </w:t>
      </w:r>
      <w:proofErr w:type="spellStart"/>
      <w:r w:rsidRPr="00B41112">
        <w:rPr>
          <w:sz w:val="26"/>
          <w:szCs w:val="26"/>
          <w:rPrChange w:id="23725" w:author="Le Minh Nghia" w:date="2019-10-09T10:56:00Z">
            <w:rPr>
              <w:sz w:val="26"/>
              <w:szCs w:val="26"/>
            </w:rPr>
          </w:rPrChange>
        </w:rPr>
        <w:t>thông</w:t>
      </w:r>
      <w:proofErr w:type="spellEnd"/>
      <w:r w:rsidRPr="00B41112">
        <w:rPr>
          <w:sz w:val="26"/>
          <w:szCs w:val="26"/>
          <w:rPrChange w:id="23726" w:author="Le Minh Nghia" w:date="2019-10-09T10:56:00Z">
            <w:rPr>
              <w:sz w:val="26"/>
              <w:szCs w:val="26"/>
            </w:rPr>
          </w:rPrChange>
        </w:rPr>
        <w:t xml:space="preserve"> tin </w:t>
      </w:r>
      <w:proofErr w:type="spellStart"/>
      <w:r w:rsidRPr="00B41112">
        <w:rPr>
          <w:sz w:val="26"/>
          <w:szCs w:val="26"/>
          <w:rPrChange w:id="23727" w:author="Le Minh Nghia" w:date="2019-10-09T10:56:00Z">
            <w:rPr>
              <w:sz w:val="26"/>
              <w:szCs w:val="26"/>
            </w:rPr>
          </w:rPrChange>
        </w:rPr>
        <w:t>một</w:t>
      </w:r>
      <w:proofErr w:type="spellEnd"/>
      <w:r w:rsidRPr="00B41112">
        <w:rPr>
          <w:sz w:val="26"/>
          <w:szCs w:val="26"/>
          <w:rPrChange w:id="23728" w:author="Le Minh Nghia" w:date="2019-10-09T10:56:00Z">
            <w:rPr>
              <w:sz w:val="26"/>
              <w:szCs w:val="26"/>
            </w:rPr>
          </w:rPrChange>
        </w:rPr>
        <w:t xml:space="preserve"> </w:t>
      </w:r>
      <w:proofErr w:type="spellStart"/>
      <w:r w:rsidRPr="00B41112">
        <w:rPr>
          <w:sz w:val="26"/>
          <w:szCs w:val="26"/>
          <w:rPrChange w:id="23729" w:author="Le Minh Nghia" w:date="2019-10-09T10:56:00Z">
            <w:rPr>
              <w:sz w:val="26"/>
              <w:szCs w:val="26"/>
            </w:rPr>
          </w:rPrChange>
        </w:rPr>
        <w:t>cuộc</w:t>
      </w:r>
      <w:proofErr w:type="spellEnd"/>
      <w:r w:rsidRPr="00B41112">
        <w:rPr>
          <w:sz w:val="26"/>
          <w:szCs w:val="26"/>
          <w:rPrChange w:id="23730" w:author="Le Minh Nghia" w:date="2019-10-09T10:56:00Z">
            <w:rPr>
              <w:sz w:val="26"/>
              <w:szCs w:val="26"/>
            </w:rPr>
          </w:rPrChange>
        </w:rPr>
        <w:t xml:space="preserve"> </w:t>
      </w:r>
      <w:proofErr w:type="spellStart"/>
      <w:r w:rsidRPr="00B41112">
        <w:rPr>
          <w:sz w:val="26"/>
          <w:szCs w:val="26"/>
          <w:rPrChange w:id="23731" w:author="Le Minh Nghia" w:date="2019-10-09T10:56:00Z">
            <w:rPr>
              <w:sz w:val="26"/>
              <w:szCs w:val="26"/>
            </w:rPr>
          </w:rPrChange>
        </w:rPr>
        <w:t>khảo</w:t>
      </w:r>
      <w:proofErr w:type="spellEnd"/>
      <w:r w:rsidRPr="00B41112">
        <w:rPr>
          <w:sz w:val="26"/>
          <w:szCs w:val="26"/>
          <w:rPrChange w:id="23732" w:author="Le Minh Nghia" w:date="2019-10-09T10:56:00Z">
            <w:rPr>
              <w:sz w:val="26"/>
              <w:szCs w:val="26"/>
            </w:rPr>
          </w:rPrChange>
        </w:rPr>
        <w:t xml:space="preserve"> </w:t>
      </w:r>
      <w:proofErr w:type="spellStart"/>
      <w:r w:rsidRPr="00B41112">
        <w:rPr>
          <w:sz w:val="26"/>
          <w:szCs w:val="26"/>
          <w:rPrChange w:id="23733" w:author="Le Minh Nghia" w:date="2019-10-09T10:56:00Z">
            <w:rPr>
              <w:sz w:val="26"/>
              <w:szCs w:val="26"/>
            </w:rPr>
          </w:rPrChange>
        </w:rPr>
        <w:t>sát</w:t>
      </w:r>
      <w:proofErr w:type="spellEnd"/>
      <w:r w:rsidRPr="00B41112">
        <w:rPr>
          <w:sz w:val="26"/>
          <w:szCs w:val="26"/>
          <w:rPrChange w:id="23734" w:author="Le Minh Nghia" w:date="2019-10-09T10:56:00Z">
            <w:rPr>
              <w:sz w:val="26"/>
              <w:szCs w:val="26"/>
            </w:rPr>
          </w:rPrChange>
        </w:rPr>
        <w:t xml:space="preserve"> </w:t>
      </w:r>
      <w:proofErr w:type="spellStart"/>
      <w:r w:rsidRPr="00B41112">
        <w:rPr>
          <w:sz w:val="26"/>
          <w:szCs w:val="26"/>
          <w:rPrChange w:id="23735" w:author="Le Minh Nghia" w:date="2019-10-09T10:56:00Z">
            <w:rPr>
              <w:sz w:val="26"/>
              <w:szCs w:val="26"/>
            </w:rPr>
          </w:rPrChange>
        </w:rPr>
        <w:t>giành</w:t>
      </w:r>
      <w:proofErr w:type="spellEnd"/>
      <w:r w:rsidRPr="00B41112">
        <w:rPr>
          <w:sz w:val="26"/>
          <w:szCs w:val="26"/>
          <w:rPrChange w:id="23736" w:author="Le Minh Nghia" w:date="2019-10-09T10:56:00Z">
            <w:rPr>
              <w:sz w:val="26"/>
              <w:szCs w:val="26"/>
            </w:rPr>
          </w:rPrChange>
        </w:rPr>
        <w:t xml:space="preserve"> </w:t>
      </w:r>
      <w:proofErr w:type="spellStart"/>
      <w:r w:rsidRPr="00B41112">
        <w:rPr>
          <w:sz w:val="26"/>
          <w:szCs w:val="26"/>
          <w:rPrChange w:id="23737" w:author="Le Minh Nghia" w:date="2019-10-09T10:56:00Z">
            <w:rPr>
              <w:sz w:val="26"/>
              <w:szCs w:val="26"/>
            </w:rPr>
          </w:rPrChange>
        </w:rPr>
        <w:t>cho</w:t>
      </w:r>
      <w:proofErr w:type="spellEnd"/>
      <w:r w:rsidRPr="00B41112">
        <w:rPr>
          <w:sz w:val="26"/>
          <w:szCs w:val="26"/>
          <w:rPrChange w:id="23738" w:author="Le Minh Nghia" w:date="2019-10-09T10:56:00Z">
            <w:rPr>
              <w:sz w:val="26"/>
              <w:szCs w:val="26"/>
            </w:rPr>
          </w:rPrChange>
        </w:rPr>
        <w:t xml:space="preserve"> </w:t>
      </w:r>
      <w:proofErr w:type="spellStart"/>
      <w:r w:rsidRPr="00B41112">
        <w:rPr>
          <w:sz w:val="26"/>
          <w:szCs w:val="26"/>
          <w:rPrChange w:id="23739" w:author="Le Minh Nghia" w:date="2019-10-09T10:56:00Z">
            <w:rPr>
              <w:sz w:val="26"/>
              <w:szCs w:val="26"/>
            </w:rPr>
          </w:rPrChange>
        </w:rPr>
        <w:t>sinh</w:t>
      </w:r>
      <w:proofErr w:type="spellEnd"/>
      <w:r w:rsidRPr="00B41112">
        <w:rPr>
          <w:sz w:val="26"/>
          <w:szCs w:val="26"/>
          <w:rPrChange w:id="23740" w:author="Le Minh Nghia" w:date="2019-10-09T10:56:00Z">
            <w:rPr>
              <w:sz w:val="26"/>
              <w:szCs w:val="26"/>
            </w:rPr>
          </w:rPrChange>
        </w:rPr>
        <w:t xml:space="preserve"> </w:t>
      </w:r>
      <w:proofErr w:type="spellStart"/>
      <w:r w:rsidRPr="00B41112">
        <w:rPr>
          <w:sz w:val="26"/>
          <w:szCs w:val="26"/>
          <w:rPrChange w:id="23741" w:author="Le Minh Nghia" w:date="2019-10-09T10:56:00Z">
            <w:rPr>
              <w:sz w:val="26"/>
              <w:szCs w:val="26"/>
            </w:rPr>
          </w:rPrChange>
        </w:rPr>
        <w:t>viên</w:t>
      </w:r>
      <w:proofErr w:type="spellEnd"/>
      <w:r w:rsidRPr="00B41112">
        <w:rPr>
          <w:sz w:val="26"/>
          <w:szCs w:val="26"/>
          <w:rPrChange w:id="23742" w:author="Le Minh Nghia" w:date="2019-10-09T10:56:00Z">
            <w:rPr>
              <w:sz w:val="26"/>
              <w:szCs w:val="26"/>
            </w:rPr>
          </w:rPrChange>
        </w:rPr>
        <w:t xml:space="preserve"> </w:t>
      </w:r>
      <w:proofErr w:type="spellStart"/>
      <w:r w:rsidRPr="00B41112">
        <w:rPr>
          <w:sz w:val="26"/>
          <w:szCs w:val="26"/>
          <w:rPrChange w:id="23743" w:author="Le Minh Nghia" w:date="2019-10-09T10:56:00Z">
            <w:rPr>
              <w:sz w:val="26"/>
              <w:szCs w:val="26"/>
            </w:rPr>
          </w:rPrChange>
        </w:rPr>
        <w:t>có</w:t>
      </w:r>
      <w:proofErr w:type="spellEnd"/>
      <w:r w:rsidRPr="00B41112">
        <w:rPr>
          <w:sz w:val="26"/>
          <w:szCs w:val="26"/>
          <w:rPrChange w:id="23744" w:author="Le Minh Nghia" w:date="2019-10-09T10:56:00Z">
            <w:rPr>
              <w:sz w:val="26"/>
              <w:szCs w:val="26"/>
            </w:rPr>
          </w:rPrChange>
        </w:rPr>
        <w:t xml:space="preserve"> </w:t>
      </w:r>
      <w:proofErr w:type="spellStart"/>
      <w:r w:rsidRPr="00B41112">
        <w:rPr>
          <w:sz w:val="26"/>
          <w:szCs w:val="26"/>
          <w:rPrChange w:id="23745" w:author="Le Minh Nghia" w:date="2019-10-09T10:56:00Z">
            <w:rPr>
              <w:sz w:val="26"/>
              <w:szCs w:val="26"/>
            </w:rPr>
          </w:rPrChange>
        </w:rPr>
        <w:t>thể</w:t>
      </w:r>
      <w:proofErr w:type="spellEnd"/>
      <w:r w:rsidRPr="00B41112">
        <w:rPr>
          <w:sz w:val="26"/>
          <w:szCs w:val="26"/>
          <w:rPrChange w:id="23746" w:author="Le Minh Nghia" w:date="2019-10-09T10:56:00Z">
            <w:rPr>
              <w:sz w:val="26"/>
              <w:szCs w:val="26"/>
            </w:rPr>
          </w:rPrChange>
        </w:rPr>
        <w:t xml:space="preserve"> </w:t>
      </w:r>
      <w:proofErr w:type="spellStart"/>
      <w:r w:rsidRPr="00B41112">
        <w:rPr>
          <w:sz w:val="26"/>
          <w:szCs w:val="26"/>
          <w:rPrChange w:id="23747" w:author="Le Minh Nghia" w:date="2019-10-09T10:56:00Z">
            <w:rPr>
              <w:sz w:val="26"/>
              <w:szCs w:val="26"/>
            </w:rPr>
          </w:rPrChange>
        </w:rPr>
        <w:t>trả</w:t>
      </w:r>
      <w:proofErr w:type="spellEnd"/>
      <w:r w:rsidRPr="00B41112">
        <w:rPr>
          <w:sz w:val="26"/>
          <w:szCs w:val="26"/>
          <w:rPrChange w:id="23748" w:author="Le Minh Nghia" w:date="2019-10-09T10:56:00Z">
            <w:rPr>
              <w:sz w:val="26"/>
              <w:szCs w:val="26"/>
            </w:rPr>
          </w:rPrChange>
        </w:rPr>
        <w:t xml:space="preserve"> </w:t>
      </w:r>
      <w:proofErr w:type="spellStart"/>
      <w:r w:rsidRPr="00B41112">
        <w:rPr>
          <w:sz w:val="26"/>
          <w:szCs w:val="26"/>
          <w:rPrChange w:id="23749" w:author="Le Minh Nghia" w:date="2019-10-09T10:56:00Z">
            <w:rPr>
              <w:sz w:val="26"/>
              <w:szCs w:val="26"/>
            </w:rPr>
          </w:rPrChange>
        </w:rPr>
        <w:t>lời</w:t>
      </w:r>
      <w:proofErr w:type="spellEnd"/>
      <w:r w:rsidRPr="00B41112">
        <w:rPr>
          <w:sz w:val="26"/>
          <w:szCs w:val="26"/>
          <w:rPrChange w:id="23750" w:author="Le Minh Nghia" w:date="2019-10-09T10:56:00Z">
            <w:rPr>
              <w:sz w:val="26"/>
              <w:szCs w:val="26"/>
            </w:rPr>
          </w:rPrChange>
        </w:rPr>
        <w:t xml:space="preserve">. Sau </w:t>
      </w:r>
      <w:proofErr w:type="spellStart"/>
      <w:r w:rsidRPr="00B41112">
        <w:rPr>
          <w:sz w:val="26"/>
          <w:szCs w:val="26"/>
          <w:rPrChange w:id="23751" w:author="Le Minh Nghia" w:date="2019-10-09T10:56:00Z">
            <w:rPr>
              <w:sz w:val="26"/>
              <w:szCs w:val="26"/>
            </w:rPr>
          </w:rPrChange>
        </w:rPr>
        <w:t>khi</w:t>
      </w:r>
      <w:proofErr w:type="spellEnd"/>
      <w:r w:rsidRPr="00B41112">
        <w:rPr>
          <w:sz w:val="26"/>
          <w:szCs w:val="26"/>
          <w:rPrChange w:id="23752" w:author="Le Minh Nghia" w:date="2019-10-09T10:56:00Z">
            <w:rPr>
              <w:sz w:val="26"/>
              <w:szCs w:val="26"/>
            </w:rPr>
          </w:rPrChange>
        </w:rPr>
        <w:t xml:space="preserve"> </w:t>
      </w:r>
      <w:proofErr w:type="spellStart"/>
      <w:r w:rsidRPr="00B41112">
        <w:rPr>
          <w:sz w:val="26"/>
          <w:szCs w:val="26"/>
          <w:rPrChange w:id="23753" w:author="Le Minh Nghia" w:date="2019-10-09T10:56:00Z">
            <w:rPr>
              <w:sz w:val="26"/>
              <w:szCs w:val="26"/>
            </w:rPr>
          </w:rPrChange>
        </w:rPr>
        <w:t>người</w:t>
      </w:r>
      <w:proofErr w:type="spellEnd"/>
      <w:r w:rsidRPr="00B41112">
        <w:rPr>
          <w:sz w:val="26"/>
          <w:szCs w:val="26"/>
          <w:rPrChange w:id="23754" w:author="Le Minh Nghia" w:date="2019-10-09T10:56:00Z">
            <w:rPr>
              <w:sz w:val="26"/>
              <w:szCs w:val="26"/>
            </w:rPr>
          </w:rPrChange>
        </w:rPr>
        <w:t xml:space="preserve"> </w:t>
      </w:r>
      <w:proofErr w:type="spellStart"/>
      <w:r w:rsidRPr="00B41112">
        <w:rPr>
          <w:sz w:val="26"/>
          <w:szCs w:val="26"/>
          <w:rPrChange w:id="23755" w:author="Le Minh Nghia" w:date="2019-10-09T10:56:00Z">
            <w:rPr>
              <w:sz w:val="26"/>
              <w:szCs w:val="26"/>
            </w:rPr>
          </w:rPrChange>
        </w:rPr>
        <w:t>dùng</w:t>
      </w:r>
      <w:proofErr w:type="spellEnd"/>
      <w:r w:rsidRPr="00B41112">
        <w:rPr>
          <w:sz w:val="26"/>
          <w:szCs w:val="26"/>
          <w:rPrChange w:id="23756" w:author="Le Minh Nghia" w:date="2019-10-09T10:56:00Z">
            <w:rPr>
              <w:sz w:val="26"/>
              <w:szCs w:val="26"/>
            </w:rPr>
          </w:rPrChange>
        </w:rPr>
        <w:t xml:space="preserve"> </w:t>
      </w:r>
      <w:proofErr w:type="spellStart"/>
      <w:r w:rsidRPr="00B41112">
        <w:rPr>
          <w:sz w:val="26"/>
          <w:szCs w:val="26"/>
          <w:rPrChange w:id="23757" w:author="Le Minh Nghia" w:date="2019-10-09T10:56:00Z">
            <w:rPr>
              <w:sz w:val="26"/>
              <w:szCs w:val="26"/>
            </w:rPr>
          </w:rPrChange>
        </w:rPr>
        <w:t>nhập</w:t>
      </w:r>
      <w:proofErr w:type="spellEnd"/>
      <w:r w:rsidRPr="00B41112">
        <w:rPr>
          <w:sz w:val="26"/>
          <w:szCs w:val="26"/>
          <w:rPrChange w:id="23758" w:author="Le Minh Nghia" w:date="2019-10-09T10:56:00Z">
            <w:rPr>
              <w:sz w:val="26"/>
              <w:szCs w:val="26"/>
            </w:rPr>
          </w:rPrChange>
        </w:rPr>
        <w:t xml:space="preserve"> </w:t>
      </w:r>
      <w:proofErr w:type="spellStart"/>
      <w:r w:rsidRPr="00B41112">
        <w:rPr>
          <w:sz w:val="26"/>
          <w:szCs w:val="26"/>
          <w:rPrChange w:id="23759" w:author="Le Minh Nghia" w:date="2019-10-09T10:56:00Z">
            <w:rPr>
              <w:sz w:val="26"/>
              <w:szCs w:val="26"/>
            </w:rPr>
          </w:rPrChange>
        </w:rPr>
        <w:t>đầy</w:t>
      </w:r>
      <w:proofErr w:type="spellEnd"/>
      <w:r w:rsidRPr="00B41112">
        <w:rPr>
          <w:sz w:val="26"/>
          <w:szCs w:val="26"/>
          <w:rPrChange w:id="23760" w:author="Le Minh Nghia" w:date="2019-10-09T10:56:00Z">
            <w:rPr>
              <w:sz w:val="26"/>
              <w:szCs w:val="26"/>
            </w:rPr>
          </w:rPrChange>
        </w:rPr>
        <w:t xml:space="preserve"> </w:t>
      </w:r>
      <w:proofErr w:type="spellStart"/>
      <w:r w:rsidRPr="00B41112">
        <w:rPr>
          <w:sz w:val="26"/>
          <w:szCs w:val="26"/>
          <w:rPrChange w:id="23761" w:author="Le Minh Nghia" w:date="2019-10-09T10:56:00Z">
            <w:rPr>
              <w:sz w:val="26"/>
              <w:szCs w:val="26"/>
            </w:rPr>
          </w:rPrChange>
        </w:rPr>
        <w:t>đủ</w:t>
      </w:r>
      <w:proofErr w:type="spellEnd"/>
      <w:r w:rsidRPr="00B41112">
        <w:rPr>
          <w:sz w:val="26"/>
          <w:szCs w:val="26"/>
          <w:rPrChange w:id="23762" w:author="Le Minh Nghia" w:date="2019-10-09T10:56:00Z">
            <w:rPr>
              <w:sz w:val="26"/>
              <w:szCs w:val="26"/>
            </w:rPr>
          </w:rPrChange>
        </w:rPr>
        <w:t xml:space="preserve"> </w:t>
      </w:r>
      <w:proofErr w:type="spellStart"/>
      <w:r w:rsidRPr="00B41112">
        <w:rPr>
          <w:sz w:val="26"/>
          <w:szCs w:val="26"/>
          <w:rPrChange w:id="23763" w:author="Le Minh Nghia" w:date="2019-10-09T10:56:00Z">
            <w:rPr>
              <w:sz w:val="26"/>
              <w:szCs w:val="26"/>
            </w:rPr>
          </w:rPrChange>
        </w:rPr>
        <w:t>thông</w:t>
      </w:r>
      <w:proofErr w:type="spellEnd"/>
      <w:r w:rsidRPr="00B41112">
        <w:rPr>
          <w:sz w:val="26"/>
          <w:szCs w:val="26"/>
          <w:rPrChange w:id="23764" w:author="Le Minh Nghia" w:date="2019-10-09T10:56:00Z">
            <w:rPr>
              <w:sz w:val="26"/>
              <w:szCs w:val="26"/>
            </w:rPr>
          </w:rPrChange>
        </w:rPr>
        <w:t xml:space="preserve"> tin </w:t>
      </w:r>
      <w:proofErr w:type="spellStart"/>
      <w:r w:rsidRPr="00B41112">
        <w:rPr>
          <w:sz w:val="26"/>
          <w:szCs w:val="26"/>
          <w:rPrChange w:id="23765" w:author="Le Minh Nghia" w:date="2019-10-09T10:56:00Z">
            <w:rPr>
              <w:sz w:val="26"/>
              <w:szCs w:val="26"/>
            </w:rPr>
          </w:rPrChange>
        </w:rPr>
        <w:t>cần</w:t>
      </w:r>
      <w:proofErr w:type="spellEnd"/>
      <w:r w:rsidRPr="00B41112">
        <w:rPr>
          <w:sz w:val="26"/>
          <w:szCs w:val="26"/>
          <w:rPrChange w:id="23766" w:author="Le Minh Nghia" w:date="2019-10-09T10:56:00Z">
            <w:rPr>
              <w:sz w:val="26"/>
              <w:szCs w:val="26"/>
            </w:rPr>
          </w:rPrChange>
        </w:rPr>
        <w:t xml:space="preserve"> </w:t>
      </w:r>
      <w:proofErr w:type="spellStart"/>
      <w:r w:rsidRPr="00B41112">
        <w:rPr>
          <w:sz w:val="26"/>
          <w:szCs w:val="26"/>
          <w:rPrChange w:id="23767" w:author="Le Minh Nghia" w:date="2019-10-09T10:56:00Z">
            <w:rPr>
              <w:sz w:val="26"/>
              <w:szCs w:val="26"/>
            </w:rPr>
          </w:rPrChange>
        </w:rPr>
        <w:t>thiết</w:t>
      </w:r>
      <w:proofErr w:type="spellEnd"/>
      <w:r w:rsidRPr="00B41112">
        <w:rPr>
          <w:sz w:val="26"/>
          <w:szCs w:val="26"/>
          <w:rPrChange w:id="23768" w:author="Le Minh Nghia" w:date="2019-10-09T10:56:00Z">
            <w:rPr>
              <w:sz w:val="26"/>
              <w:szCs w:val="26"/>
            </w:rPr>
          </w:rPrChange>
        </w:rPr>
        <w:t xml:space="preserve"> </w:t>
      </w:r>
      <w:proofErr w:type="spellStart"/>
      <w:r w:rsidRPr="00B41112">
        <w:rPr>
          <w:sz w:val="26"/>
          <w:szCs w:val="26"/>
          <w:rPrChange w:id="23769" w:author="Le Minh Nghia" w:date="2019-10-09T10:56:00Z">
            <w:rPr>
              <w:sz w:val="26"/>
              <w:szCs w:val="26"/>
            </w:rPr>
          </w:rPrChange>
        </w:rPr>
        <w:t>của</w:t>
      </w:r>
      <w:proofErr w:type="spellEnd"/>
      <w:r w:rsidRPr="00B41112">
        <w:rPr>
          <w:sz w:val="26"/>
          <w:szCs w:val="26"/>
          <w:rPrChange w:id="23770" w:author="Le Minh Nghia" w:date="2019-10-09T10:56:00Z">
            <w:rPr>
              <w:sz w:val="26"/>
              <w:szCs w:val="26"/>
            </w:rPr>
          </w:rPrChange>
        </w:rPr>
        <w:t xml:space="preserve"> </w:t>
      </w:r>
      <w:proofErr w:type="spellStart"/>
      <w:r w:rsidRPr="00B41112">
        <w:rPr>
          <w:sz w:val="26"/>
          <w:szCs w:val="26"/>
          <w:rPrChange w:id="23771" w:author="Le Minh Nghia" w:date="2019-10-09T10:56:00Z">
            <w:rPr>
              <w:sz w:val="26"/>
              <w:szCs w:val="26"/>
            </w:rPr>
          </w:rPrChange>
        </w:rPr>
        <w:t>cuộc</w:t>
      </w:r>
      <w:proofErr w:type="spellEnd"/>
      <w:r w:rsidRPr="00B41112">
        <w:rPr>
          <w:sz w:val="26"/>
          <w:szCs w:val="26"/>
          <w:rPrChange w:id="23772" w:author="Le Minh Nghia" w:date="2019-10-09T10:56:00Z">
            <w:rPr>
              <w:sz w:val="26"/>
              <w:szCs w:val="26"/>
            </w:rPr>
          </w:rPrChange>
        </w:rPr>
        <w:t xml:space="preserve"> </w:t>
      </w:r>
      <w:proofErr w:type="spellStart"/>
      <w:r w:rsidRPr="00B41112">
        <w:rPr>
          <w:sz w:val="26"/>
          <w:szCs w:val="26"/>
          <w:rPrChange w:id="23773" w:author="Le Minh Nghia" w:date="2019-10-09T10:56:00Z">
            <w:rPr>
              <w:sz w:val="26"/>
              <w:szCs w:val="26"/>
            </w:rPr>
          </w:rPrChange>
        </w:rPr>
        <w:t>khảo</w:t>
      </w:r>
      <w:proofErr w:type="spellEnd"/>
      <w:r w:rsidRPr="00B41112">
        <w:rPr>
          <w:sz w:val="26"/>
          <w:szCs w:val="26"/>
          <w:rPrChange w:id="23774" w:author="Le Minh Nghia" w:date="2019-10-09T10:56:00Z">
            <w:rPr>
              <w:sz w:val="26"/>
              <w:szCs w:val="26"/>
            </w:rPr>
          </w:rPrChange>
        </w:rPr>
        <w:t xml:space="preserve"> </w:t>
      </w:r>
      <w:proofErr w:type="spellStart"/>
      <w:r w:rsidRPr="00B41112">
        <w:rPr>
          <w:sz w:val="26"/>
          <w:szCs w:val="26"/>
          <w:rPrChange w:id="23775" w:author="Le Minh Nghia" w:date="2019-10-09T10:56:00Z">
            <w:rPr>
              <w:sz w:val="26"/>
              <w:szCs w:val="26"/>
            </w:rPr>
          </w:rPrChange>
        </w:rPr>
        <w:t>sát</w:t>
      </w:r>
      <w:proofErr w:type="spellEnd"/>
      <w:r w:rsidRPr="00B41112">
        <w:rPr>
          <w:sz w:val="26"/>
          <w:szCs w:val="26"/>
          <w:rPrChange w:id="23776" w:author="Le Minh Nghia" w:date="2019-10-09T10:56:00Z">
            <w:rPr>
              <w:sz w:val="26"/>
              <w:szCs w:val="26"/>
            </w:rPr>
          </w:rPrChange>
        </w:rPr>
        <w:t xml:space="preserve"> </w:t>
      </w:r>
      <w:proofErr w:type="spellStart"/>
      <w:r w:rsidRPr="00B41112">
        <w:rPr>
          <w:sz w:val="26"/>
          <w:szCs w:val="26"/>
          <w:rPrChange w:id="23777" w:author="Le Minh Nghia" w:date="2019-10-09T10:56:00Z">
            <w:rPr>
              <w:sz w:val="26"/>
              <w:szCs w:val="26"/>
            </w:rPr>
          </w:rPrChange>
        </w:rPr>
        <w:t>và</w:t>
      </w:r>
      <w:proofErr w:type="spellEnd"/>
      <w:r w:rsidRPr="00B41112">
        <w:rPr>
          <w:sz w:val="26"/>
          <w:szCs w:val="26"/>
          <w:rPrChange w:id="23778" w:author="Le Minh Nghia" w:date="2019-10-09T10:56:00Z">
            <w:rPr>
              <w:sz w:val="26"/>
              <w:szCs w:val="26"/>
            </w:rPr>
          </w:rPrChange>
        </w:rPr>
        <w:t xml:space="preserve"> </w:t>
      </w:r>
      <w:proofErr w:type="spellStart"/>
      <w:r w:rsidRPr="00B41112">
        <w:rPr>
          <w:sz w:val="26"/>
          <w:szCs w:val="26"/>
          <w:rPrChange w:id="23779" w:author="Le Minh Nghia" w:date="2019-10-09T10:56:00Z">
            <w:rPr>
              <w:sz w:val="26"/>
              <w:szCs w:val="26"/>
            </w:rPr>
          </w:rPrChange>
        </w:rPr>
        <w:t>ấn</w:t>
      </w:r>
      <w:proofErr w:type="spellEnd"/>
      <w:r w:rsidRPr="00B41112">
        <w:rPr>
          <w:sz w:val="26"/>
          <w:szCs w:val="26"/>
          <w:rPrChange w:id="23780" w:author="Le Minh Nghia" w:date="2019-10-09T10:56:00Z">
            <w:rPr>
              <w:sz w:val="26"/>
              <w:szCs w:val="26"/>
            </w:rPr>
          </w:rPrChange>
        </w:rPr>
        <w:t xml:space="preserve"> </w:t>
      </w:r>
      <w:proofErr w:type="spellStart"/>
      <w:r w:rsidRPr="00B41112">
        <w:rPr>
          <w:sz w:val="26"/>
          <w:szCs w:val="26"/>
          <w:rPrChange w:id="23781" w:author="Le Minh Nghia" w:date="2019-10-09T10:56:00Z">
            <w:rPr>
              <w:sz w:val="26"/>
              <w:szCs w:val="26"/>
            </w:rPr>
          </w:rPrChange>
        </w:rPr>
        <w:t>nút</w:t>
      </w:r>
      <w:proofErr w:type="spellEnd"/>
      <w:r w:rsidRPr="00B41112">
        <w:rPr>
          <w:sz w:val="26"/>
          <w:szCs w:val="26"/>
          <w:rPrChange w:id="23782" w:author="Le Minh Nghia" w:date="2019-10-09T10:56:00Z">
            <w:rPr>
              <w:sz w:val="26"/>
              <w:szCs w:val="26"/>
            </w:rPr>
          </w:rPrChange>
        </w:rPr>
        <w:t xml:space="preserve"> </w:t>
      </w:r>
      <w:proofErr w:type="spellStart"/>
      <w:r w:rsidRPr="00B41112">
        <w:rPr>
          <w:sz w:val="26"/>
          <w:szCs w:val="26"/>
          <w:rPrChange w:id="23783" w:author="Le Minh Nghia" w:date="2019-10-09T10:56:00Z">
            <w:rPr>
              <w:sz w:val="26"/>
              <w:szCs w:val="26"/>
            </w:rPr>
          </w:rPrChange>
        </w:rPr>
        <w:t>Lưu</w:t>
      </w:r>
      <w:proofErr w:type="spellEnd"/>
      <w:r w:rsidRPr="00B41112">
        <w:rPr>
          <w:sz w:val="26"/>
          <w:szCs w:val="26"/>
          <w:rPrChange w:id="23784" w:author="Le Minh Nghia" w:date="2019-10-09T10:56:00Z">
            <w:rPr>
              <w:sz w:val="26"/>
              <w:szCs w:val="26"/>
            </w:rPr>
          </w:rPrChange>
        </w:rPr>
        <w:t xml:space="preserve"> </w:t>
      </w:r>
      <w:proofErr w:type="spellStart"/>
      <w:r w:rsidRPr="00B41112">
        <w:rPr>
          <w:sz w:val="26"/>
          <w:szCs w:val="26"/>
          <w:rPrChange w:id="23785" w:author="Le Minh Nghia" w:date="2019-10-09T10:56:00Z">
            <w:rPr>
              <w:sz w:val="26"/>
              <w:szCs w:val="26"/>
            </w:rPr>
          </w:rPrChange>
        </w:rPr>
        <w:t>thì</w:t>
      </w:r>
      <w:proofErr w:type="spellEnd"/>
      <w:r w:rsidRPr="00B41112">
        <w:rPr>
          <w:sz w:val="26"/>
          <w:szCs w:val="26"/>
          <w:rPrChange w:id="23786" w:author="Le Minh Nghia" w:date="2019-10-09T10:56:00Z">
            <w:rPr>
              <w:sz w:val="26"/>
              <w:szCs w:val="26"/>
            </w:rPr>
          </w:rPrChange>
        </w:rPr>
        <w:t xml:space="preserve"> </w:t>
      </w:r>
      <w:proofErr w:type="spellStart"/>
      <w:r w:rsidRPr="00B41112">
        <w:rPr>
          <w:sz w:val="26"/>
          <w:szCs w:val="26"/>
          <w:rPrChange w:id="23787" w:author="Le Minh Nghia" w:date="2019-10-09T10:56:00Z">
            <w:rPr>
              <w:sz w:val="26"/>
              <w:szCs w:val="26"/>
            </w:rPr>
          </w:rPrChange>
        </w:rPr>
        <w:t>sẽ</w:t>
      </w:r>
      <w:proofErr w:type="spellEnd"/>
      <w:r w:rsidRPr="00B41112">
        <w:rPr>
          <w:sz w:val="26"/>
          <w:szCs w:val="26"/>
          <w:rPrChange w:id="23788" w:author="Le Minh Nghia" w:date="2019-10-09T10:56:00Z">
            <w:rPr>
              <w:sz w:val="26"/>
              <w:szCs w:val="26"/>
            </w:rPr>
          </w:rPrChange>
        </w:rPr>
        <w:t xml:space="preserve"> </w:t>
      </w:r>
      <w:proofErr w:type="spellStart"/>
      <w:r w:rsidRPr="00B41112">
        <w:rPr>
          <w:sz w:val="26"/>
          <w:szCs w:val="26"/>
          <w:rPrChange w:id="23789" w:author="Le Minh Nghia" w:date="2019-10-09T10:56:00Z">
            <w:rPr>
              <w:sz w:val="26"/>
              <w:szCs w:val="26"/>
            </w:rPr>
          </w:rPrChange>
        </w:rPr>
        <w:t>được</w:t>
      </w:r>
      <w:proofErr w:type="spellEnd"/>
      <w:r w:rsidRPr="00B41112">
        <w:rPr>
          <w:sz w:val="26"/>
          <w:szCs w:val="26"/>
          <w:rPrChange w:id="23790" w:author="Le Minh Nghia" w:date="2019-10-09T10:56:00Z">
            <w:rPr>
              <w:sz w:val="26"/>
              <w:szCs w:val="26"/>
            </w:rPr>
          </w:rPrChange>
        </w:rPr>
        <w:t xml:space="preserve"> </w:t>
      </w:r>
      <w:proofErr w:type="spellStart"/>
      <w:r w:rsidRPr="00B41112">
        <w:rPr>
          <w:sz w:val="26"/>
          <w:szCs w:val="26"/>
          <w:rPrChange w:id="23791" w:author="Le Minh Nghia" w:date="2019-10-09T10:56:00Z">
            <w:rPr>
              <w:sz w:val="26"/>
              <w:szCs w:val="26"/>
            </w:rPr>
          </w:rPrChange>
        </w:rPr>
        <w:t>lưu</w:t>
      </w:r>
      <w:proofErr w:type="spellEnd"/>
      <w:r w:rsidRPr="00B41112">
        <w:rPr>
          <w:sz w:val="26"/>
          <w:szCs w:val="26"/>
          <w:rPrChange w:id="23792" w:author="Le Minh Nghia" w:date="2019-10-09T10:56:00Z">
            <w:rPr>
              <w:sz w:val="26"/>
              <w:szCs w:val="26"/>
            </w:rPr>
          </w:rPrChange>
        </w:rPr>
        <w:t xml:space="preserve"> </w:t>
      </w:r>
      <w:proofErr w:type="spellStart"/>
      <w:r w:rsidRPr="00B41112">
        <w:rPr>
          <w:sz w:val="26"/>
          <w:szCs w:val="26"/>
          <w:rPrChange w:id="23793" w:author="Le Minh Nghia" w:date="2019-10-09T10:56:00Z">
            <w:rPr>
              <w:sz w:val="26"/>
              <w:szCs w:val="26"/>
            </w:rPr>
          </w:rPrChange>
        </w:rPr>
        <w:t>vào</w:t>
      </w:r>
      <w:proofErr w:type="spellEnd"/>
      <w:r w:rsidRPr="00B41112">
        <w:rPr>
          <w:sz w:val="26"/>
          <w:szCs w:val="26"/>
          <w:rPrChange w:id="23794" w:author="Le Minh Nghia" w:date="2019-10-09T10:56:00Z">
            <w:rPr>
              <w:sz w:val="26"/>
              <w:szCs w:val="26"/>
            </w:rPr>
          </w:rPrChange>
        </w:rPr>
        <w:t xml:space="preserve"> </w:t>
      </w:r>
      <w:proofErr w:type="spellStart"/>
      <w:r w:rsidRPr="00B41112">
        <w:rPr>
          <w:sz w:val="26"/>
          <w:szCs w:val="26"/>
          <w:rPrChange w:id="23795" w:author="Le Minh Nghia" w:date="2019-10-09T10:56:00Z">
            <w:rPr>
              <w:sz w:val="26"/>
              <w:szCs w:val="26"/>
            </w:rPr>
          </w:rPrChange>
        </w:rPr>
        <w:t>cơ</w:t>
      </w:r>
      <w:proofErr w:type="spellEnd"/>
      <w:r w:rsidRPr="00B41112">
        <w:rPr>
          <w:sz w:val="26"/>
          <w:szCs w:val="26"/>
          <w:rPrChange w:id="23796" w:author="Le Minh Nghia" w:date="2019-10-09T10:56:00Z">
            <w:rPr>
              <w:sz w:val="26"/>
              <w:szCs w:val="26"/>
            </w:rPr>
          </w:rPrChange>
        </w:rPr>
        <w:t xml:space="preserve"> </w:t>
      </w:r>
      <w:proofErr w:type="spellStart"/>
      <w:r w:rsidRPr="00B41112">
        <w:rPr>
          <w:sz w:val="26"/>
          <w:szCs w:val="26"/>
          <w:rPrChange w:id="23797" w:author="Le Minh Nghia" w:date="2019-10-09T10:56:00Z">
            <w:rPr>
              <w:sz w:val="26"/>
              <w:szCs w:val="26"/>
            </w:rPr>
          </w:rPrChange>
        </w:rPr>
        <w:t>sở</w:t>
      </w:r>
      <w:proofErr w:type="spellEnd"/>
      <w:r w:rsidRPr="00B41112">
        <w:rPr>
          <w:sz w:val="26"/>
          <w:szCs w:val="26"/>
          <w:rPrChange w:id="23798" w:author="Le Minh Nghia" w:date="2019-10-09T10:56:00Z">
            <w:rPr>
              <w:sz w:val="26"/>
              <w:szCs w:val="26"/>
            </w:rPr>
          </w:rPrChange>
        </w:rPr>
        <w:t xml:space="preserve"> </w:t>
      </w:r>
      <w:proofErr w:type="spellStart"/>
      <w:r w:rsidRPr="00B41112">
        <w:rPr>
          <w:sz w:val="26"/>
          <w:szCs w:val="26"/>
          <w:rPrChange w:id="23799" w:author="Le Minh Nghia" w:date="2019-10-09T10:56:00Z">
            <w:rPr>
              <w:sz w:val="26"/>
              <w:szCs w:val="26"/>
            </w:rPr>
          </w:rPrChange>
        </w:rPr>
        <w:t>dữ</w:t>
      </w:r>
      <w:proofErr w:type="spellEnd"/>
      <w:r w:rsidRPr="00B41112">
        <w:rPr>
          <w:sz w:val="26"/>
          <w:szCs w:val="26"/>
          <w:rPrChange w:id="23800" w:author="Le Minh Nghia" w:date="2019-10-09T10:56:00Z">
            <w:rPr>
              <w:sz w:val="26"/>
              <w:szCs w:val="26"/>
            </w:rPr>
          </w:rPrChange>
        </w:rPr>
        <w:t xml:space="preserve"> </w:t>
      </w:r>
      <w:proofErr w:type="spellStart"/>
      <w:r w:rsidRPr="00B41112">
        <w:rPr>
          <w:sz w:val="26"/>
          <w:szCs w:val="26"/>
          <w:rPrChange w:id="23801" w:author="Le Minh Nghia" w:date="2019-10-09T10:56:00Z">
            <w:rPr>
              <w:sz w:val="26"/>
              <w:szCs w:val="26"/>
            </w:rPr>
          </w:rPrChange>
        </w:rPr>
        <w:t>liệu</w:t>
      </w:r>
      <w:proofErr w:type="spellEnd"/>
      <w:r w:rsidRPr="00B41112">
        <w:rPr>
          <w:sz w:val="26"/>
          <w:szCs w:val="26"/>
          <w:rPrChange w:id="23802" w:author="Le Minh Nghia" w:date="2019-10-09T10:56:00Z">
            <w:rPr>
              <w:sz w:val="26"/>
              <w:szCs w:val="26"/>
            </w:rPr>
          </w:rPrChange>
        </w:rPr>
        <w:t xml:space="preserve"> </w:t>
      </w:r>
      <w:proofErr w:type="spellStart"/>
      <w:r w:rsidRPr="00B41112">
        <w:rPr>
          <w:sz w:val="26"/>
          <w:szCs w:val="26"/>
          <w:rPrChange w:id="23803" w:author="Le Minh Nghia" w:date="2019-10-09T10:56:00Z">
            <w:rPr>
              <w:sz w:val="26"/>
              <w:szCs w:val="26"/>
            </w:rPr>
          </w:rPrChange>
        </w:rPr>
        <w:t>của</w:t>
      </w:r>
      <w:proofErr w:type="spellEnd"/>
      <w:r w:rsidRPr="00B41112">
        <w:rPr>
          <w:sz w:val="26"/>
          <w:szCs w:val="26"/>
          <w:rPrChange w:id="23804" w:author="Le Minh Nghia" w:date="2019-10-09T10:56:00Z">
            <w:rPr>
              <w:sz w:val="26"/>
              <w:szCs w:val="26"/>
            </w:rPr>
          </w:rPrChange>
        </w:rPr>
        <w:t xml:space="preserve"> </w:t>
      </w:r>
      <w:proofErr w:type="spellStart"/>
      <w:r w:rsidRPr="00B41112">
        <w:rPr>
          <w:sz w:val="26"/>
          <w:szCs w:val="26"/>
          <w:rPrChange w:id="23805" w:author="Le Minh Nghia" w:date="2019-10-09T10:56:00Z">
            <w:rPr>
              <w:sz w:val="26"/>
              <w:szCs w:val="26"/>
            </w:rPr>
          </w:rPrChange>
        </w:rPr>
        <w:t>hệ</w:t>
      </w:r>
      <w:proofErr w:type="spellEnd"/>
      <w:r w:rsidRPr="00B41112">
        <w:rPr>
          <w:sz w:val="26"/>
          <w:szCs w:val="26"/>
          <w:rPrChange w:id="23806" w:author="Le Minh Nghia" w:date="2019-10-09T10:56:00Z">
            <w:rPr>
              <w:sz w:val="26"/>
              <w:szCs w:val="26"/>
            </w:rPr>
          </w:rPrChange>
        </w:rPr>
        <w:t xml:space="preserve"> </w:t>
      </w:r>
      <w:proofErr w:type="spellStart"/>
      <w:r w:rsidRPr="00B41112">
        <w:rPr>
          <w:sz w:val="26"/>
          <w:szCs w:val="26"/>
          <w:rPrChange w:id="23807" w:author="Le Minh Nghia" w:date="2019-10-09T10:56:00Z">
            <w:rPr>
              <w:sz w:val="26"/>
              <w:szCs w:val="26"/>
            </w:rPr>
          </w:rPrChange>
        </w:rPr>
        <w:t>thống</w:t>
      </w:r>
      <w:proofErr w:type="spellEnd"/>
      <w:r w:rsidRPr="00B41112">
        <w:rPr>
          <w:sz w:val="26"/>
          <w:szCs w:val="26"/>
          <w:rPrChange w:id="23808" w:author="Le Minh Nghia" w:date="2019-10-09T10:56:00Z">
            <w:rPr>
              <w:sz w:val="26"/>
              <w:szCs w:val="26"/>
            </w:rPr>
          </w:rPrChange>
        </w:rPr>
        <w:t xml:space="preserve">. Sau </w:t>
      </w:r>
      <w:proofErr w:type="spellStart"/>
      <w:r w:rsidRPr="00B41112">
        <w:rPr>
          <w:sz w:val="26"/>
          <w:szCs w:val="26"/>
          <w:rPrChange w:id="23809" w:author="Le Minh Nghia" w:date="2019-10-09T10:56:00Z">
            <w:rPr>
              <w:sz w:val="26"/>
              <w:szCs w:val="26"/>
            </w:rPr>
          </w:rPrChange>
        </w:rPr>
        <w:t>khi</w:t>
      </w:r>
      <w:proofErr w:type="spellEnd"/>
      <w:r w:rsidRPr="00B41112">
        <w:rPr>
          <w:sz w:val="26"/>
          <w:szCs w:val="26"/>
          <w:rPrChange w:id="23810" w:author="Le Minh Nghia" w:date="2019-10-09T10:56:00Z">
            <w:rPr>
              <w:sz w:val="26"/>
              <w:szCs w:val="26"/>
            </w:rPr>
          </w:rPrChange>
        </w:rPr>
        <w:t xml:space="preserve"> </w:t>
      </w:r>
      <w:proofErr w:type="spellStart"/>
      <w:r w:rsidRPr="00B41112">
        <w:rPr>
          <w:sz w:val="26"/>
          <w:szCs w:val="26"/>
          <w:rPrChange w:id="23811" w:author="Le Minh Nghia" w:date="2019-10-09T10:56:00Z">
            <w:rPr>
              <w:sz w:val="26"/>
              <w:szCs w:val="26"/>
            </w:rPr>
          </w:rPrChange>
        </w:rPr>
        <w:t>có</w:t>
      </w:r>
      <w:proofErr w:type="spellEnd"/>
      <w:r w:rsidRPr="00B41112">
        <w:rPr>
          <w:sz w:val="26"/>
          <w:szCs w:val="26"/>
          <w:rPrChange w:id="23812" w:author="Le Minh Nghia" w:date="2019-10-09T10:56:00Z">
            <w:rPr>
              <w:sz w:val="26"/>
              <w:szCs w:val="26"/>
            </w:rPr>
          </w:rPrChange>
        </w:rPr>
        <w:t xml:space="preserve"> </w:t>
      </w:r>
      <w:proofErr w:type="spellStart"/>
      <w:r w:rsidRPr="00B41112">
        <w:rPr>
          <w:sz w:val="26"/>
          <w:szCs w:val="26"/>
          <w:rPrChange w:id="23813" w:author="Le Minh Nghia" w:date="2019-10-09T10:56:00Z">
            <w:rPr>
              <w:sz w:val="26"/>
              <w:szCs w:val="26"/>
            </w:rPr>
          </w:rPrChange>
        </w:rPr>
        <w:t>một</w:t>
      </w:r>
      <w:proofErr w:type="spellEnd"/>
      <w:r w:rsidRPr="00B41112">
        <w:rPr>
          <w:sz w:val="26"/>
          <w:szCs w:val="26"/>
          <w:rPrChange w:id="23814" w:author="Le Minh Nghia" w:date="2019-10-09T10:56:00Z">
            <w:rPr>
              <w:sz w:val="26"/>
              <w:szCs w:val="26"/>
            </w:rPr>
          </w:rPrChange>
        </w:rPr>
        <w:t xml:space="preserve"> </w:t>
      </w:r>
      <w:proofErr w:type="spellStart"/>
      <w:r w:rsidRPr="00B41112">
        <w:rPr>
          <w:sz w:val="26"/>
          <w:szCs w:val="26"/>
          <w:rPrChange w:id="23815" w:author="Le Minh Nghia" w:date="2019-10-09T10:56:00Z">
            <w:rPr>
              <w:sz w:val="26"/>
              <w:szCs w:val="26"/>
            </w:rPr>
          </w:rPrChange>
        </w:rPr>
        <w:t>đợt</w:t>
      </w:r>
      <w:proofErr w:type="spellEnd"/>
      <w:r w:rsidRPr="00B41112">
        <w:rPr>
          <w:sz w:val="26"/>
          <w:szCs w:val="26"/>
          <w:rPrChange w:id="23816" w:author="Le Minh Nghia" w:date="2019-10-09T10:56:00Z">
            <w:rPr>
              <w:sz w:val="26"/>
              <w:szCs w:val="26"/>
            </w:rPr>
          </w:rPrChange>
        </w:rPr>
        <w:t xml:space="preserve"> </w:t>
      </w:r>
      <w:proofErr w:type="spellStart"/>
      <w:r w:rsidRPr="00B41112">
        <w:rPr>
          <w:sz w:val="26"/>
          <w:szCs w:val="26"/>
          <w:rPrChange w:id="23817" w:author="Le Minh Nghia" w:date="2019-10-09T10:56:00Z">
            <w:rPr>
              <w:sz w:val="26"/>
              <w:szCs w:val="26"/>
            </w:rPr>
          </w:rPrChange>
        </w:rPr>
        <w:t>khảo</w:t>
      </w:r>
      <w:proofErr w:type="spellEnd"/>
      <w:r w:rsidRPr="00B41112">
        <w:rPr>
          <w:sz w:val="26"/>
          <w:szCs w:val="26"/>
          <w:rPrChange w:id="23818" w:author="Le Minh Nghia" w:date="2019-10-09T10:56:00Z">
            <w:rPr>
              <w:sz w:val="26"/>
              <w:szCs w:val="26"/>
            </w:rPr>
          </w:rPrChange>
        </w:rPr>
        <w:t xml:space="preserve"> </w:t>
      </w:r>
      <w:proofErr w:type="spellStart"/>
      <w:r w:rsidRPr="00B41112">
        <w:rPr>
          <w:sz w:val="26"/>
          <w:szCs w:val="26"/>
          <w:rPrChange w:id="23819" w:author="Le Minh Nghia" w:date="2019-10-09T10:56:00Z">
            <w:rPr>
              <w:sz w:val="26"/>
              <w:szCs w:val="26"/>
            </w:rPr>
          </w:rPrChange>
        </w:rPr>
        <w:t>sát</w:t>
      </w:r>
      <w:proofErr w:type="spellEnd"/>
      <w:r w:rsidRPr="00B41112">
        <w:rPr>
          <w:sz w:val="26"/>
          <w:szCs w:val="26"/>
          <w:rPrChange w:id="23820" w:author="Le Minh Nghia" w:date="2019-10-09T10:56:00Z">
            <w:rPr>
              <w:sz w:val="26"/>
              <w:szCs w:val="26"/>
            </w:rPr>
          </w:rPrChange>
        </w:rPr>
        <w:t xml:space="preserve"> </w:t>
      </w:r>
      <w:proofErr w:type="spellStart"/>
      <w:r w:rsidR="00AC3724" w:rsidRPr="00B41112">
        <w:rPr>
          <w:sz w:val="26"/>
          <w:szCs w:val="26"/>
          <w:rPrChange w:id="23821" w:author="Le Minh Nghia" w:date="2019-10-09T10:56:00Z">
            <w:rPr>
              <w:sz w:val="26"/>
              <w:szCs w:val="26"/>
            </w:rPr>
          </w:rPrChange>
        </w:rPr>
        <w:t>cho</w:t>
      </w:r>
      <w:proofErr w:type="spellEnd"/>
      <w:r w:rsidR="00AC3724" w:rsidRPr="00B41112">
        <w:rPr>
          <w:sz w:val="26"/>
          <w:szCs w:val="26"/>
          <w:rPrChange w:id="23822" w:author="Le Minh Nghia" w:date="2019-10-09T10:56:00Z">
            <w:rPr>
              <w:sz w:val="26"/>
              <w:szCs w:val="26"/>
            </w:rPr>
          </w:rPrChange>
        </w:rPr>
        <w:t xml:space="preserve"> </w:t>
      </w:r>
      <w:proofErr w:type="spellStart"/>
      <w:r w:rsidR="00AC3724" w:rsidRPr="00B41112">
        <w:rPr>
          <w:sz w:val="26"/>
          <w:szCs w:val="26"/>
          <w:rPrChange w:id="23823" w:author="Le Minh Nghia" w:date="2019-10-09T10:56:00Z">
            <w:rPr>
              <w:sz w:val="26"/>
              <w:szCs w:val="26"/>
            </w:rPr>
          </w:rPrChange>
        </w:rPr>
        <w:t>sinh</w:t>
      </w:r>
      <w:proofErr w:type="spellEnd"/>
      <w:r w:rsidR="00AC3724" w:rsidRPr="00B41112">
        <w:rPr>
          <w:sz w:val="26"/>
          <w:szCs w:val="26"/>
          <w:rPrChange w:id="23824" w:author="Le Minh Nghia" w:date="2019-10-09T10:56:00Z">
            <w:rPr>
              <w:sz w:val="26"/>
              <w:szCs w:val="26"/>
            </w:rPr>
          </w:rPrChange>
        </w:rPr>
        <w:t xml:space="preserve"> </w:t>
      </w:r>
      <w:proofErr w:type="spellStart"/>
      <w:r w:rsidR="00AC3724" w:rsidRPr="00B41112">
        <w:rPr>
          <w:sz w:val="26"/>
          <w:szCs w:val="26"/>
          <w:rPrChange w:id="23825" w:author="Le Minh Nghia" w:date="2019-10-09T10:56:00Z">
            <w:rPr>
              <w:sz w:val="26"/>
              <w:szCs w:val="26"/>
            </w:rPr>
          </w:rPrChange>
        </w:rPr>
        <w:t>viên</w:t>
      </w:r>
      <w:proofErr w:type="spellEnd"/>
      <w:r w:rsidR="00AC3724" w:rsidRPr="00B41112">
        <w:rPr>
          <w:sz w:val="26"/>
          <w:szCs w:val="26"/>
          <w:rPrChange w:id="23826" w:author="Le Minh Nghia" w:date="2019-10-09T10:56:00Z">
            <w:rPr>
              <w:sz w:val="26"/>
              <w:szCs w:val="26"/>
            </w:rPr>
          </w:rPrChange>
        </w:rPr>
        <w:t xml:space="preserve"> </w:t>
      </w:r>
      <w:proofErr w:type="spellStart"/>
      <w:r w:rsidR="00AC3724" w:rsidRPr="00B41112">
        <w:rPr>
          <w:sz w:val="26"/>
          <w:szCs w:val="26"/>
          <w:rPrChange w:id="23827" w:author="Le Minh Nghia" w:date="2019-10-09T10:56:00Z">
            <w:rPr>
              <w:sz w:val="26"/>
              <w:szCs w:val="26"/>
            </w:rPr>
          </w:rPrChange>
        </w:rPr>
        <w:t>và</w:t>
      </w:r>
      <w:proofErr w:type="spellEnd"/>
      <w:r w:rsidR="00AC3724" w:rsidRPr="00B41112">
        <w:rPr>
          <w:sz w:val="26"/>
          <w:szCs w:val="26"/>
          <w:rPrChange w:id="23828" w:author="Le Minh Nghia" w:date="2019-10-09T10:56:00Z">
            <w:rPr>
              <w:sz w:val="26"/>
              <w:szCs w:val="26"/>
            </w:rPr>
          </w:rPrChange>
        </w:rPr>
        <w:t xml:space="preserve"> </w:t>
      </w:r>
      <w:proofErr w:type="spellStart"/>
      <w:r w:rsidR="00AC3724" w:rsidRPr="00B41112">
        <w:rPr>
          <w:sz w:val="26"/>
          <w:szCs w:val="26"/>
          <w:rPrChange w:id="23829" w:author="Le Minh Nghia" w:date="2019-10-09T10:56:00Z">
            <w:rPr>
              <w:sz w:val="26"/>
              <w:szCs w:val="26"/>
            </w:rPr>
          </w:rPrChange>
        </w:rPr>
        <w:t>cựu</w:t>
      </w:r>
      <w:proofErr w:type="spellEnd"/>
      <w:r w:rsidR="00AC3724" w:rsidRPr="00B41112">
        <w:rPr>
          <w:sz w:val="26"/>
          <w:szCs w:val="26"/>
          <w:rPrChange w:id="23830" w:author="Le Minh Nghia" w:date="2019-10-09T10:56:00Z">
            <w:rPr>
              <w:sz w:val="26"/>
              <w:szCs w:val="26"/>
            </w:rPr>
          </w:rPrChange>
        </w:rPr>
        <w:t xml:space="preserve"> </w:t>
      </w:r>
      <w:proofErr w:type="spellStart"/>
      <w:r w:rsidR="00AC3724" w:rsidRPr="00B41112">
        <w:rPr>
          <w:sz w:val="26"/>
          <w:szCs w:val="26"/>
          <w:rPrChange w:id="23831" w:author="Le Minh Nghia" w:date="2019-10-09T10:56:00Z">
            <w:rPr>
              <w:sz w:val="26"/>
              <w:szCs w:val="26"/>
            </w:rPr>
          </w:rPrChange>
        </w:rPr>
        <w:t>sinh</w:t>
      </w:r>
      <w:proofErr w:type="spellEnd"/>
      <w:r w:rsidR="00AC3724" w:rsidRPr="00B41112">
        <w:rPr>
          <w:sz w:val="26"/>
          <w:szCs w:val="26"/>
          <w:rPrChange w:id="23832" w:author="Le Minh Nghia" w:date="2019-10-09T10:56:00Z">
            <w:rPr>
              <w:sz w:val="26"/>
              <w:szCs w:val="26"/>
            </w:rPr>
          </w:rPrChange>
        </w:rPr>
        <w:t xml:space="preserve"> </w:t>
      </w:r>
      <w:proofErr w:type="spellStart"/>
      <w:r w:rsidR="00AC3724" w:rsidRPr="00B41112">
        <w:rPr>
          <w:sz w:val="26"/>
          <w:szCs w:val="26"/>
          <w:rPrChange w:id="23833" w:author="Le Minh Nghia" w:date="2019-10-09T10:56:00Z">
            <w:rPr>
              <w:sz w:val="26"/>
              <w:szCs w:val="26"/>
            </w:rPr>
          </w:rPrChange>
        </w:rPr>
        <w:t>viên</w:t>
      </w:r>
      <w:proofErr w:type="spellEnd"/>
      <w:r w:rsidR="00AC3724" w:rsidRPr="00B41112">
        <w:rPr>
          <w:sz w:val="26"/>
          <w:szCs w:val="26"/>
          <w:rPrChange w:id="23834" w:author="Le Minh Nghia" w:date="2019-10-09T10:56:00Z">
            <w:rPr>
              <w:sz w:val="26"/>
              <w:szCs w:val="26"/>
            </w:rPr>
          </w:rPrChange>
        </w:rPr>
        <w:t xml:space="preserve"> </w:t>
      </w:r>
      <w:proofErr w:type="spellStart"/>
      <w:r w:rsidR="00AC3724" w:rsidRPr="00B41112">
        <w:rPr>
          <w:sz w:val="26"/>
          <w:szCs w:val="26"/>
          <w:rPrChange w:id="23835" w:author="Le Minh Nghia" w:date="2019-10-09T10:56:00Z">
            <w:rPr>
              <w:sz w:val="26"/>
              <w:szCs w:val="26"/>
            </w:rPr>
          </w:rPrChange>
        </w:rPr>
        <w:t>có</w:t>
      </w:r>
      <w:proofErr w:type="spellEnd"/>
      <w:r w:rsidR="00AC3724" w:rsidRPr="00B41112">
        <w:rPr>
          <w:sz w:val="26"/>
          <w:szCs w:val="26"/>
          <w:rPrChange w:id="23836" w:author="Le Minh Nghia" w:date="2019-10-09T10:56:00Z">
            <w:rPr>
              <w:sz w:val="26"/>
              <w:szCs w:val="26"/>
            </w:rPr>
          </w:rPrChange>
        </w:rPr>
        <w:t xml:space="preserve"> </w:t>
      </w:r>
      <w:proofErr w:type="spellStart"/>
      <w:r w:rsidR="00AC3724" w:rsidRPr="00B41112">
        <w:rPr>
          <w:sz w:val="26"/>
          <w:szCs w:val="26"/>
          <w:rPrChange w:id="23837" w:author="Le Minh Nghia" w:date="2019-10-09T10:56:00Z">
            <w:rPr>
              <w:sz w:val="26"/>
              <w:szCs w:val="26"/>
            </w:rPr>
          </w:rPrChange>
        </w:rPr>
        <w:t>thể</w:t>
      </w:r>
      <w:proofErr w:type="spellEnd"/>
      <w:r w:rsidR="00AC3724" w:rsidRPr="00B41112">
        <w:rPr>
          <w:sz w:val="26"/>
          <w:szCs w:val="26"/>
          <w:rPrChange w:id="23838" w:author="Le Minh Nghia" w:date="2019-10-09T10:56:00Z">
            <w:rPr>
              <w:sz w:val="26"/>
              <w:szCs w:val="26"/>
            </w:rPr>
          </w:rPrChange>
        </w:rPr>
        <w:t xml:space="preserve"> </w:t>
      </w:r>
      <w:proofErr w:type="spellStart"/>
      <w:r w:rsidR="00AC3724" w:rsidRPr="00B41112">
        <w:rPr>
          <w:sz w:val="26"/>
          <w:szCs w:val="26"/>
          <w:rPrChange w:id="23839" w:author="Le Minh Nghia" w:date="2019-10-09T10:56:00Z">
            <w:rPr>
              <w:sz w:val="26"/>
              <w:szCs w:val="26"/>
            </w:rPr>
          </w:rPrChange>
        </w:rPr>
        <w:t>thực</w:t>
      </w:r>
      <w:proofErr w:type="spellEnd"/>
      <w:r w:rsidR="00AC3724" w:rsidRPr="00B41112">
        <w:rPr>
          <w:sz w:val="26"/>
          <w:szCs w:val="26"/>
          <w:rPrChange w:id="23840" w:author="Le Minh Nghia" w:date="2019-10-09T10:56:00Z">
            <w:rPr>
              <w:sz w:val="26"/>
              <w:szCs w:val="26"/>
            </w:rPr>
          </w:rPrChange>
        </w:rPr>
        <w:t xml:space="preserve"> </w:t>
      </w:r>
      <w:proofErr w:type="spellStart"/>
      <w:r w:rsidR="00AC3724" w:rsidRPr="00B41112">
        <w:rPr>
          <w:sz w:val="26"/>
          <w:szCs w:val="26"/>
          <w:rPrChange w:id="23841" w:author="Le Minh Nghia" w:date="2019-10-09T10:56:00Z">
            <w:rPr>
              <w:sz w:val="26"/>
              <w:szCs w:val="26"/>
            </w:rPr>
          </w:rPrChange>
        </w:rPr>
        <w:t>hiện</w:t>
      </w:r>
      <w:proofErr w:type="spellEnd"/>
      <w:r w:rsidR="00AC3724" w:rsidRPr="00B41112">
        <w:rPr>
          <w:sz w:val="26"/>
          <w:szCs w:val="26"/>
          <w:rPrChange w:id="23842" w:author="Le Minh Nghia" w:date="2019-10-09T10:56:00Z">
            <w:rPr>
              <w:sz w:val="26"/>
              <w:szCs w:val="26"/>
            </w:rPr>
          </w:rPrChange>
        </w:rPr>
        <w:t xml:space="preserve"> </w:t>
      </w:r>
      <w:proofErr w:type="spellStart"/>
      <w:r w:rsidR="00AC3724" w:rsidRPr="00B41112">
        <w:rPr>
          <w:sz w:val="26"/>
          <w:szCs w:val="26"/>
          <w:rPrChange w:id="23843" w:author="Le Minh Nghia" w:date="2019-10-09T10:56:00Z">
            <w:rPr>
              <w:sz w:val="26"/>
              <w:szCs w:val="26"/>
            </w:rPr>
          </w:rPrChange>
        </w:rPr>
        <w:t>trả</w:t>
      </w:r>
      <w:proofErr w:type="spellEnd"/>
      <w:r w:rsidR="00AC3724" w:rsidRPr="00B41112">
        <w:rPr>
          <w:sz w:val="26"/>
          <w:szCs w:val="26"/>
          <w:rPrChange w:id="23844" w:author="Le Minh Nghia" w:date="2019-10-09T10:56:00Z">
            <w:rPr>
              <w:sz w:val="26"/>
              <w:szCs w:val="26"/>
            </w:rPr>
          </w:rPrChange>
        </w:rPr>
        <w:t xml:space="preserve"> </w:t>
      </w:r>
      <w:proofErr w:type="spellStart"/>
      <w:r w:rsidR="00AC3724" w:rsidRPr="00B41112">
        <w:rPr>
          <w:sz w:val="26"/>
          <w:szCs w:val="26"/>
          <w:rPrChange w:id="23845" w:author="Le Minh Nghia" w:date="2019-10-09T10:56:00Z">
            <w:rPr>
              <w:sz w:val="26"/>
              <w:szCs w:val="26"/>
            </w:rPr>
          </w:rPrChange>
        </w:rPr>
        <w:t>lời</w:t>
      </w:r>
      <w:proofErr w:type="spellEnd"/>
      <w:r w:rsidR="00AC3724" w:rsidRPr="00B41112">
        <w:rPr>
          <w:sz w:val="26"/>
          <w:szCs w:val="26"/>
          <w:rPrChange w:id="23846" w:author="Le Minh Nghia" w:date="2019-10-09T10:56:00Z">
            <w:rPr>
              <w:sz w:val="26"/>
              <w:szCs w:val="26"/>
            </w:rPr>
          </w:rPrChange>
        </w:rPr>
        <w:t xml:space="preserve"> </w:t>
      </w:r>
      <w:proofErr w:type="spellStart"/>
      <w:r w:rsidR="00AC3724" w:rsidRPr="00B41112">
        <w:rPr>
          <w:sz w:val="26"/>
          <w:szCs w:val="26"/>
          <w:rPrChange w:id="23847" w:author="Le Minh Nghia" w:date="2019-10-09T10:56:00Z">
            <w:rPr>
              <w:sz w:val="26"/>
              <w:szCs w:val="26"/>
            </w:rPr>
          </w:rPrChange>
        </w:rPr>
        <w:t>để</w:t>
      </w:r>
      <w:proofErr w:type="spellEnd"/>
      <w:r w:rsidR="00AC3724" w:rsidRPr="00B41112">
        <w:rPr>
          <w:sz w:val="26"/>
          <w:szCs w:val="26"/>
          <w:rPrChange w:id="23848" w:author="Le Minh Nghia" w:date="2019-10-09T10:56:00Z">
            <w:rPr>
              <w:sz w:val="26"/>
              <w:szCs w:val="26"/>
            </w:rPr>
          </w:rPrChange>
        </w:rPr>
        <w:t xml:space="preserve"> </w:t>
      </w:r>
      <w:proofErr w:type="spellStart"/>
      <w:r w:rsidR="00AC3724" w:rsidRPr="00B41112">
        <w:rPr>
          <w:sz w:val="26"/>
          <w:szCs w:val="26"/>
          <w:rPrChange w:id="23849" w:author="Le Minh Nghia" w:date="2019-10-09T10:56:00Z">
            <w:rPr>
              <w:sz w:val="26"/>
              <w:szCs w:val="26"/>
            </w:rPr>
          </w:rPrChange>
        </w:rPr>
        <w:t>gửi</w:t>
      </w:r>
      <w:proofErr w:type="spellEnd"/>
      <w:r w:rsidR="00AC3724" w:rsidRPr="00B41112">
        <w:rPr>
          <w:sz w:val="26"/>
          <w:szCs w:val="26"/>
          <w:rPrChange w:id="23850" w:author="Le Minh Nghia" w:date="2019-10-09T10:56:00Z">
            <w:rPr>
              <w:sz w:val="26"/>
              <w:szCs w:val="26"/>
            </w:rPr>
          </w:rPrChange>
        </w:rPr>
        <w:t xml:space="preserve"> </w:t>
      </w:r>
      <w:proofErr w:type="spellStart"/>
      <w:r w:rsidR="00AC3724" w:rsidRPr="00B41112">
        <w:rPr>
          <w:sz w:val="26"/>
          <w:szCs w:val="26"/>
          <w:rPrChange w:id="23851" w:author="Le Minh Nghia" w:date="2019-10-09T10:56:00Z">
            <w:rPr>
              <w:sz w:val="26"/>
              <w:szCs w:val="26"/>
            </w:rPr>
          </w:rPrChange>
        </w:rPr>
        <w:t>về</w:t>
      </w:r>
      <w:proofErr w:type="spellEnd"/>
      <w:r w:rsidR="00AC3724" w:rsidRPr="00B41112">
        <w:rPr>
          <w:sz w:val="26"/>
          <w:szCs w:val="26"/>
          <w:rPrChange w:id="23852" w:author="Le Minh Nghia" w:date="2019-10-09T10:56:00Z">
            <w:rPr>
              <w:sz w:val="26"/>
              <w:szCs w:val="26"/>
            </w:rPr>
          </w:rPrChange>
        </w:rPr>
        <w:t xml:space="preserve"> khoa </w:t>
      </w:r>
      <w:proofErr w:type="spellStart"/>
      <w:r w:rsidR="00AC3724" w:rsidRPr="00B41112">
        <w:rPr>
          <w:sz w:val="26"/>
          <w:szCs w:val="26"/>
          <w:rPrChange w:id="23853" w:author="Le Minh Nghia" w:date="2019-10-09T10:56:00Z">
            <w:rPr>
              <w:sz w:val="26"/>
              <w:szCs w:val="26"/>
            </w:rPr>
          </w:rPrChange>
        </w:rPr>
        <w:t>có</w:t>
      </w:r>
      <w:proofErr w:type="spellEnd"/>
      <w:r w:rsidR="00AC3724" w:rsidRPr="00B41112">
        <w:rPr>
          <w:sz w:val="26"/>
          <w:szCs w:val="26"/>
          <w:rPrChange w:id="23854" w:author="Le Minh Nghia" w:date="2019-10-09T10:56:00Z">
            <w:rPr>
              <w:sz w:val="26"/>
              <w:szCs w:val="26"/>
            </w:rPr>
          </w:rPrChange>
        </w:rPr>
        <w:t xml:space="preserve"> </w:t>
      </w:r>
      <w:proofErr w:type="spellStart"/>
      <w:r w:rsidR="00AC3724" w:rsidRPr="00B41112">
        <w:rPr>
          <w:sz w:val="26"/>
          <w:szCs w:val="26"/>
          <w:rPrChange w:id="23855" w:author="Le Minh Nghia" w:date="2019-10-09T10:56:00Z">
            <w:rPr>
              <w:sz w:val="26"/>
              <w:szCs w:val="26"/>
            </w:rPr>
          </w:rPrChange>
        </w:rPr>
        <w:t>thể</w:t>
      </w:r>
      <w:proofErr w:type="spellEnd"/>
      <w:r w:rsidR="00AC3724" w:rsidRPr="00B41112">
        <w:rPr>
          <w:sz w:val="26"/>
          <w:szCs w:val="26"/>
          <w:rPrChange w:id="23856" w:author="Le Minh Nghia" w:date="2019-10-09T10:56:00Z">
            <w:rPr>
              <w:sz w:val="26"/>
              <w:szCs w:val="26"/>
            </w:rPr>
          </w:rPrChange>
        </w:rPr>
        <w:t xml:space="preserve"> </w:t>
      </w:r>
      <w:proofErr w:type="spellStart"/>
      <w:r w:rsidR="00AC3724" w:rsidRPr="00B41112">
        <w:rPr>
          <w:sz w:val="26"/>
          <w:szCs w:val="26"/>
          <w:rPrChange w:id="23857" w:author="Le Minh Nghia" w:date="2019-10-09T10:56:00Z">
            <w:rPr>
              <w:sz w:val="26"/>
              <w:szCs w:val="26"/>
            </w:rPr>
          </w:rPrChange>
        </w:rPr>
        <w:t>thống</w:t>
      </w:r>
      <w:proofErr w:type="spellEnd"/>
      <w:r w:rsidR="00AC3724" w:rsidRPr="00B41112">
        <w:rPr>
          <w:sz w:val="26"/>
          <w:szCs w:val="26"/>
          <w:rPrChange w:id="23858" w:author="Le Minh Nghia" w:date="2019-10-09T10:56:00Z">
            <w:rPr>
              <w:sz w:val="26"/>
              <w:szCs w:val="26"/>
            </w:rPr>
          </w:rPrChange>
        </w:rPr>
        <w:t xml:space="preserve"> </w:t>
      </w:r>
      <w:proofErr w:type="spellStart"/>
      <w:r w:rsidR="00AC3724" w:rsidRPr="00B41112">
        <w:rPr>
          <w:sz w:val="26"/>
          <w:szCs w:val="26"/>
          <w:rPrChange w:id="23859" w:author="Le Minh Nghia" w:date="2019-10-09T10:56:00Z">
            <w:rPr>
              <w:sz w:val="26"/>
              <w:szCs w:val="26"/>
            </w:rPr>
          </w:rPrChange>
        </w:rPr>
        <w:t>kê</w:t>
      </w:r>
      <w:proofErr w:type="spellEnd"/>
      <w:r w:rsidR="00AC3724" w:rsidRPr="00B41112">
        <w:rPr>
          <w:sz w:val="26"/>
          <w:szCs w:val="26"/>
          <w:rPrChange w:id="23860" w:author="Le Minh Nghia" w:date="2019-10-09T10:56:00Z">
            <w:rPr>
              <w:sz w:val="26"/>
              <w:szCs w:val="26"/>
            </w:rPr>
          </w:rPrChange>
        </w:rPr>
        <w:t xml:space="preserve"> </w:t>
      </w:r>
      <w:proofErr w:type="spellStart"/>
      <w:r w:rsidR="00AC3724" w:rsidRPr="00B41112">
        <w:rPr>
          <w:sz w:val="26"/>
          <w:szCs w:val="26"/>
          <w:rPrChange w:id="23861" w:author="Le Minh Nghia" w:date="2019-10-09T10:56:00Z">
            <w:rPr>
              <w:sz w:val="26"/>
              <w:szCs w:val="26"/>
            </w:rPr>
          </w:rPrChange>
        </w:rPr>
        <w:t>các</w:t>
      </w:r>
      <w:proofErr w:type="spellEnd"/>
      <w:r w:rsidR="00AC3724" w:rsidRPr="00B41112">
        <w:rPr>
          <w:sz w:val="26"/>
          <w:szCs w:val="26"/>
          <w:rPrChange w:id="23862" w:author="Le Minh Nghia" w:date="2019-10-09T10:56:00Z">
            <w:rPr>
              <w:sz w:val="26"/>
              <w:szCs w:val="26"/>
            </w:rPr>
          </w:rPrChange>
        </w:rPr>
        <w:t xml:space="preserve"> </w:t>
      </w:r>
      <w:proofErr w:type="spellStart"/>
      <w:r w:rsidR="00AC3724" w:rsidRPr="00B41112">
        <w:rPr>
          <w:sz w:val="26"/>
          <w:szCs w:val="26"/>
          <w:rPrChange w:id="23863" w:author="Le Minh Nghia" w:date="2019-10-09T10:56:00Z">
            <w:rPr>
              <w:sz w:val="26"/>
              <w:szCs w:val="26"/>
            </w:rPr>
          </w:rPrChange>
        </w:rPr>
        <w:t>câu</w:t>
      </w:r>
      <w:proofErr w:type="spellEnd"/>
      <w:r w:rsidR="00AC3724" w:rsidRPr="00B41112">
        <w:rPr>
          <w:sz w:val="26"/>
          <w:szCs w:val="26"/>
          <w:rPrChange w:id="23864" w:author="Le Minh Nghia" w:date="2019-10-09T10:56:00Z">
            <w:rPr>
              <w:sz w:val="26"/>
              <w:szCs w:val="26"/>
            </w:rPr>
          </w:rPrChange>
        </w:rPr>
        <w:t xml:space="preserve"> </w:t>
      </w:r>
      <w:proofErr w:type="spellStart"/>
      <w:r w:rsidR="00AC3724" w:rsidRPr="00B41112">
        <w:rPr>
          <w:sz w:val="26"/>
          <w:szCs w:val="26"/>
          <w:rPrChange w:id="23865" w:author="Le Minh Nghia" w:date="2019-10-09T10:56:00Z">
            <w:rPr>
              <w:sz w:val="26"/>
              <w:szCs w:val="26"/>
            </w:rPr>
          </w:rPrChange>
        </w:rPr>
        <w:t>trả</w:t>
      </w:r>
      <w:proofErr w:type="spellEnd"/>
      <w:r w:rsidR="00AC3724" w:rsidRPr="00B41112">
        <w:rPr>
          <w:sz w:val="26"/>
          <w:szCs w:val="26"/>
          <w:rPrChange w:id="23866" w:author="Le Minh Nghia" w:date="2019-10-09T10:56:00Z">
            <w:rPr>
              <w:sz w:val="26"/>
              <w:szCs w:val="26"/>
            </w:rPr>
          </w:rPrChange>
        </w:rPr>
        <w:t xml:space="preserve"> </w:t>
      </w:r>
      <w:proofErr w:type="spellStart"/>
      <w:r w:rsidR="00AC3724" w:rsidRPr="00B41112">
        <w:rPr>
          <w:sz w:val="26"/>
          <w:szCs w:val="26"/>
          <w:rPrChange w:id="23867" w:author="Le Minh Nghia" w:date="2019-10-09T10:56:00Z">
            <w:rPr>
              <w:sz w:val="26"/>
              <w:szCs w:val="26"/>
            </w:rPr>
          </w:rPrChange>
        </w:rPr>
        <w:t>lời</w:t>
      </w:r>
      <w:proofErr w:type="spellEnd"/>
      <w:r w:rsidR="00AC3724" w:rsidRPr="00B41112">
        <w:rPr>
          <w:sz w:val="26"/>
          <w:szCs w:val="26"/>
          <w:rPrChange w:id="23868" w:author="Le Minh Nghia" w:date="2019-10-09T10:56:00Z">
            <w:rPr>
              <w:sz w:val="26"/>
              <w:szCs w:val="26"/>
            </w:rPr>
          </w:rPrChange>
        </w:rPr>
        <w:t xml:space="preserve"> </w:t>
      </w:r>
      <w:proofErr w:type="spellStart"/>
      <w:r w:rsidR="00AC3724" w:rsidRPr="00B41112">
        <w:rPr>
          <w:sz w:val="26"/>
          <w:szCs w:val="26"/>
          <w:rPrChange w:id="23869" w:author="Le Minh Nghia" w:date="2019-10-09T10:56:00Z">
            <w:rPr>
              <w:sz w:val="26"/>
              <w:szCs w:val="26"/>
            </w:rPr>
          </w:rPrChange>
        </w:rPr>
        <w:t>đó</w:t>
      </w:r>
      <w:proofErr w:type="spellEnd"/>
      <w:r w:rsidR="00AC3724" w:rsidRPr="00B41112">
        <w:rPr>
          <w:sz w:val="26"/>
          <w:szCs w:val="26"/>
          <w:rPrChange w:id="23870" w:author="Le Minh Nghia" w:date="2019-10-09T10:56:00Z">
            <w:rPr>
              <w:sz w:val="26"/>
              <w:szCs w:val="26"/>
            </w:rPr>
          </w:rPrChange>
        </w:rPr>
        <w:t xml:space="preserve"> </w:t>
      </w:r>
      <w:proofErr w:type="spellStart"/>
      <w:r w:rsidR="00AC3724" w:rsidRPr="00B41112">
        <w:rPr>
          <w:sz w:val="26"/>
          <w:szCs w:val="26"/>
          <w:rPrChange w:id="23871" w:author="Le Minh Nghia" w:date="2019-10-09T10:56:00Z">
            <w:rPr>
              <w:sz w:val="26"/>
              <w:szCs w:val="26"/>
            </w:rPr>
          </w:rPrChange>
        </w:rPr>
        <w:t>để</w:t>
      </w:r>
      <w:proofErr w:type="spellEnd"/>
      <w:r w:rsidR="00AC3724" w:rsidRPr="00B41112">
        <w:rPr>
          <w:sz w:val="26"/>
          <w:szCs w:val="26"/>
          <w:rPrChange w:id="23872" w:author="Le Minh Nghia" w:date="2019-10-09T10:56:00Z">
            <w:rPr>
              <w:sz w:val="26"/>
              <w:szCs w:val="26"/>
            </w:rPr>
          </w:rPrChange>
        </w:rPr>
        <w:t xml:space="preserve"> </w:t>
      </w:r>
      <w:proofErr w:type="spellStart"/>
      <w:r w:rsidR="00AC3724" w:rsidRPr="00B41112">
        <w:rPr>
          <w:sz w:val="26"/>
          <w:szCs w:val="26"/>
          <w:rPrChange w:id="23873" w:author="Le Minh Nghia" w:date="2019-10-09T10:56:00Z">
            <w:rPr>
              <w:sz w:val="26"/>
              <w:szCs w:val="26"/>
            </w:rPr>
          </w:rPrChange>
        </w:rPr>
        <w:t>phục</w:t>
      </w:r>
      <w:proofErr w:type="spellEnd"/>
      <w:r w:rsidR="00AC3724" w:rsidRPr="00B41112">
        <w:rPr>
          <w:sz w:val="26"/>
          <w:szCs w:val="26"/>
          <w:rPrChange w:id="23874" w:author="Le Minh Nghia" w:date="2019-10-09T10:56:00Z">
            <w:rPr>
              <w:sz w:val="26"/>
              <w:szCs w:val="26"/>
            </w:rPr>
          </w:rPrChange>
        </w:rPr>
        <w:t xml:space="preserve"> </w:t>
      </w:r>
      <w:proofErr w:type="spellStart"/>
      <w:r w:rsidR="00AC3724" w:rsidRPr="00B41112">
        <w:rPr>
          <w:sz w:val="26"/>
          <w:szCs w:val="26"/>
          <w:rPrChange w:id="23875" w:author="Le Minh Nghia" w:date="2019-10-09T10:56:00Z">
            <w:rPr>
              <w:sz w:val="26"/>
              <w:szCs w:val="26"/>
            </w:rPr>
          </w:rPrChange>
        </w:rPr>
        <w:t>vụ</w:t>
      </w:r>
      <w:proofErr w:type="spellEnd"/>
      <w:r w:rsidR="00AC3724" w:rsidRPr="00B41112">
        <w:rPr>
          <w:sz w:val="26"/>
          <w:szCs w:val="26"/>
          <w:rPrChange w:id="23876" w:author="Le Minh Nghia" w:date="2019-10-09T10:56:00Z">
            <w:rPr>
              <w:sz w:val="26"/>
              <w:szCs w:val="26"/>
            </w:rPr>
          </w:rPrChange>
        </w:rPr>
        <w:t xml:space="preserve"> </w:t>
      </w:r>
      <w:proofErr w:type="spellStart"/>
      <w:r w:rsidR="00AC3724" w:rsidRPr="00B41112">
        <w:rPr>
          <w:sz w:val="26"/>
          <w:szCs w:val="26"/>
          <w:rPrChange w:id="23877" w:author="Le Minh Nghia" w:date="2019-10-09T10:56:00Z">
            <w:rPr>
              <w:sz w:val="26"/>
              <w:szCs w:val="26"/>
            </w:rPr>
          </w:rPrChange>
        </w:rPr>
        <w:t>cho</w:t>
      </w:r>
      <w:proofErr w:type="spellEnd"/>
      <w:r w:rsidR="00AC3724" w:rsidRPr="00B41112">
        <w:rPr>
          <w:sz w:val="26"/>
          <w:szCs w:val="26"/>
          <w:rPrChange w:id="23878" w:author="Le Minh Nghia" w:date="2019-10-09T10:56:00Z">
            <w:rPr>
              <w:sz w:val="26"/>
              <w:szCs w:val="26"/>
            </w:rPr>
          </w:rPrChange>
        </w:rPr>
        <w:t xml:space="preserve"> </w:t>
      </w:r>
      <w:proofErr w:type="spellStart"/>
      <w:r w:rsidR="00AC3724" w:rsidRPr="00B41112">
        <w:rPr>
          <w:sz w:val="26"/>
          <w:szCs w:val="26"/>
          <w:rPrChange w:id="23879" w:author="Le Minh Nghia" w:date="2019-10-09T10:56:00Z">
            <w:rPr>
              <w:sz w:val="26"/>
              <w:szCs w:val="26"/>
            </w:rPr>
          </w:rPrChange>
        </w:rPr>
        <w:t>việc</w:t>
      </w:r>
      <w:proofErr w:type="spellEnd"/>
      <w:r w:rsidR="00AC3724" w:rsidRPr="00B41112">
        <w:rPr>
          <w:sz w:val="26"/>
          <w:szCs w:val="26"/>
          <w:rPrChange w:id="23880" w:author="Le Minh Nghia" w:date="2019-10-09T10:56:00Z">
            <w:rPr>
              <w:sz w:val="26"/>
              <w:szCs w:val="26"/>
            </w:rPr>
          </w:rPrChange>
        </w:rPr>
        <w:t xml:space="preserve"> </w:t>
      </w:r>
      <w:proofErr w:type="spellStart"/>
      <w:r w:rsidR="00AC3724" w:rsidRPr="00B41112">
        <w:rPr>
          <w:sz w:val="26"/>
          <w:szCs w:val="26"/>
          <w:rPrChange w:id="23881" w:author="Le Minh Nghia" w:date="2019-10-09T10:56:00Z">
            <w:rPr>
              <w:sz w:val="26"/>
              <w:szCs w:val="26"/>
            </w:rPr>
          </w:rPrChange>
        </w:rPr>
        <w:t>khảo</w:t>
      </w:r>
      <w:proofErr w:type="spellEnd"/>
      <w:r w:rsidR="00AC3724" w:rsidRPr="00B41112">
        <w:rPr>
          <w:sz w:val="26"/>
          <w:szCs w:val="26"/>
          <w:rPrChange w:id="23882" w:author="Le Minh Nghia" w:date="2019-10-09T10:56:00Z">
            <w:rPr>
              <w:sz w:val="26"/>
              <w:szCs w:val="26"/>
            </w:rPr>
          </w:rPrChange>
        </w:rPr>
        <w:t xml:space="preserve"> </w:t>
      </w:r>
      <w:proofErr w:type="spellStart"/>
      <w:r w:rsidR="00AC3724" w:rsidRPr="00B41112">
        <w:rPr>
          <w:sz w:val="26"/>
          <w:szCs w:val="26"/>
          <w:rPrChange w:id="23883" w:author="Le Minh Nghia" w:date="2019-10-09T10:56:00Z">
            <w:rPr>
              <w:sz w:val="26"/>
              <w:szCs w:val="26"/>
            </w:rPr>
          </w:rPrChange>
        </w:rPr>
        <w:t>sát</w:t>
      </w:r>
      <w:proofErr w:type="spellEnd"/>
      <w:r w:rsidR="00AC3724" w:rsidRPr="00B41112">
        <w:rPr>
          <w:sz w:val="26"/>
          <w:szCs w:val="26"/>
          <w:rPrChange w:id="23884" w:author="Le Minh Nghia" w:date="2019-10-09T10:56:00Z">
            <w:rPr>
              <w:sz w:val="26"/>
              <w:szCs w:val="26"/>
            </w:rPr>
          </w:rPrChange>
        </w:rPr>
        <w:t xml:space="preserve"> </w:t>
      </w:r>
      <w:proofErr w:type="spellStart"/>
      <w:r w:rsidR="00AC3724" w:rsidRPr="00B41112">
        <w:rPr>
          <w:sz w:val="26"/>
          <w:szCs w:val="26"/>
          <w:rPrChange w:id="23885" w:author="Le Minh Nghia" w:date="2019-10-09T10:56:00Z">
            <w:rPr>
              <w:sz w:val="26"/>
              <w:szCs w:val="26"/>
            </w:rPr>
          </w:rPrChange>
        </w:rPr>
        <w:t>một</w:t>
      </w:r>
      <w:proofErr w:type="spellEnd"/>
      <w:r w:rsidR="00AC3724" w:rsidRPr="00B41112">
        <w:rPr>
          <w:sz w:val="26"/>
          <w:szCs w:val="26"/>
          <w:rPrChange w:id="23886" w:author="Le Minh Nghia" w:date="2019-10-09T10:56:00Z">
            <w:rPr>
              <w:sz w:val="26"/>
              <w:szCs w:val="26"/>
            </w:rPr>
          </w:rPrChange>
        </w:rPr>
        <w:t xml:space="preserve"> </w:t>
      </w:r>
      <w:proofErr w:type="spellStart"/>
      <w:r w:rsidR="00AC3724" w:rsidRPr="00B41112">
        <w:rPr>
          <w:sz w:val="26"/>
          <w:szCs w:val="26"/>
          <w:rPrChange w:id="23887" w:author="Le Minh Nghia" w:date="2019-10-09T10:56:00Z">
            <w:rPr>
              <w:sz w:val="26"/>
              <w:szCs w:val="26"/>
            </w:rPr>
          </w:rPrChange>
        </w:rPr>
        <w:t>vấn</w:t>
      </w:r>
      <w:proofErr w:type="spellEnd"/>
      <w:r w:rsidR="00AC3724" w:rsidRPr="00B41112">
        <w:rPr>
          <w:sz w:val="26"/>
          <w:szCs w:val="26"/>
          <w:rPrChange w:id="23888" w:author="Le Minh Nghia" w:date="2019-10-09T10:56:00Z">
            <w:rPr>
              <w:sz w:val="26"/>
              <w:szCs w:val="26"/>
            </w:rPr>
          </w:rPrChange>
        </w:rPr>
        <w:t xml:space="preserve"> </w:t>
      </w:r>
      <w:proofErr w:type="spellStart"/>
      <w:r w:rsidR="00AC3724" w:rsidRPr="00B41112">
        <w:rPr>
          <w:sz w:val="26"/>
          <w:szCs w:val="26"/>
          <w:rPrChange w:id="23889" w:author="Le Minh Nghia" w:date="2019-10-09T10:56:00Z">
            <w:rPr>
              <w:sz w:val="26"/>
              <w:szCs w:val="26"/>
            </w:rPr>
          </w:rPrChange>
        </w:rPr>
        <w:t>đề</w:t>
      </w:r>
      <w:proofErr w:type="spellEnd"/>
      <w:r w:rsidR="00AC3724" w:rsidRPr="00B41112">
        <w:rPr>
          <w:sz w:val="26"/>
          <w:szCs w:val="26"/>
          <w:rPrChange w:id="23890" w:author="Le Minh Nghia" w:date="2019-10-09T10:56:00Z">
            <w:rPr>
              <w:sz w:val="26"/>
              <w:szCs w:val="26"/>
            </w:rPr>
          </w:rPrChange>
        </w:rPr>
        <w:t xml:space="preserve"> </w:t>
      </w:r>
      <w:proofErr w:type="spellStart"/>
      <w:r w:rsidR="00AC3724" w:rsidRPr="00B41112">
        <w:rPr>
          <w:sz w:val="26"/>
          <w:szCs w:val="26"/>
          <w:rPrChange w:id="23891" w:author="Le Minh Nghia" w:date="2019-10-09T10:56:00Z">
            <w:rPr>
              <w:sz w:val="26"/>
              <w:szCs w:val="26"/>
            </w:rPr>
          </w:rPrChange>
        </w:rPr>
        <w:t>nào</w:t>
      </w:r>
      <w:proofErr w:type="spellEnd"/>
      <w:r w:rsidR="00AC3724" w:rsidRPr="00B41112">
        <w:rPr>
          <w:sz w:val="26"/>
          <w:szCs w:val="26"/>
          <w:rPrChange w:id="23892" w:author="Le Minh Nghia" w:date="2019-10-09T10:56:00Z">
            <w:rPr>
              <w:sz w:val="26"/>
              <w:szCs w:val="26"/>
            </w:rPr>
          </w:rPrChange>
        </w:rPr>
        <w:t xml:space="preserve"> </w:t>
      </w:r>
      <w:proofErr w:type="spellStart"/>
      <w:r w:rsidR="00AC3724" w:rsidRPr="00B41112">
        <w:rPr>
          <w:sz w:val="26"/>
          <w:szCs w:val="26"/>
          <w:rPrChange w:id="23893" w:author="Le Minh Nghia" w:date="2019-10-09T10:56:00Z">
            <w:rPr>
              <w:sz w:val="26"/>
              <w:szCs w:val="26"/>
            </w:rPr>
          </w:rPrChange>
        </w:rPr>
        <w:t>đó</w:t>
      </w:r>
      <w:proofErr w:type="spellEnd"/>
      <w:r w:rsidR="00AC3724" w:rsidRPr="00B41112">
        <w:rPr>
          <w:sz w:val="26"/>
          <w:szCs w:val="26"/>
          <w:rPrChange w:id="23894" w:author="Le Minh Nghia" w:date="2019-10-09T10:56:00Z">
            <w:rPr>
              <w:sz w:val="26"/>
              <w:szCs w:val="26"/>
            </w:rPr>
          </w:rPrChange>
        </w:rPr>
        <w:t xml:space="preserve"> </w:t>
      </w:r>
      <w:proofErr w:type="spellStart"/>
      <w:r w:rsidR="00AC3724" w:rsidRPr="00B41112">
        <w:rPr>
          <w:sz w:val="26"/>
          <w:szCs w:val="26"/>
          <w:rPrChange w:id="23895" w:author="Le Minh Nghia" w:date="2019-10-09T10:56:00Z">
            <w:rPr>
              <w:sz w:val="26"/>
              <w:szCs w:val="26"/>
            </w:rPr>
          </w:rPrChange>
        </w:rPr>
        <w:t>như</w:t>
      </w:r>
      <w:proofErr w:type="spellEnd"/>
      <w:r w:rsidR="00AC3724" w:rsidRPr="00B41112">
        <w:rPr>
          <w:sz w:val="26"/>
          <w:szCs w:val="26"/>
          <w:rPrChange w:id="23896" w:author="Le Minh Nghia" w:date="2019-10-09T10:56:00Z">
            <w:rPr>
              <w:sz w:val="26"/>
              <w:szCs w:val="26"/>
            </w:rPr>
          </w:rPrChange>
        </w:rPr>
        <w:t xml:space="preserve">: </w:t>
      </w:r>
      <w:proofErr w:type="spellStart"/>
      <w:r w:rsidR="00AC3724" w:rsidRPr="00B41112">
        <w:rPr>
          <w:sz w:val="26"/>
          <w:szCs w:val="26"/>
          <w:rPrChange w:id="23897" w:author="Le Minh Nghia" w:date="2019-10-09T10:56:00Z">
            <w:rPr>
              <w:sz w:val="26"/>
              <w:szCs w:val="26"/>
            </w:rPr>
          </w:rPrChange>
        </w:rPr>
        <w:t>có</w:t>
      </w:r>
      <w:proofErr w:type="spellEnd"/>
      <w:r w:rsidR="00AC3724" w:rsidRPr="00B41112">
        <w:rPr>
          <w:sz w:val="26"/>
          <w:szCs w:val="26"/>
          <w:rPrChange w:id="23898" w:author="Le Minh Nghia" w:date="2019-10-09T10:56:00Z">
            <w:rPr>
              <w:sz w:val="26"/>
              <w:szCs w:val="26"/>
            </w:rPr>
          </w:rPrChange>
        </w:rPr>
        <w:t xml:space="preserve"> </w:t>
      </w:r>
      <w:proofErr w:type="spellStart"/>
      <w:r w:rsidR="00AC3724" w:rsidRPr="00B41112">
        <w:rPr>
          <w:sz w:val="26"/>
          <w:szCs w:val="26"/>
          <w:rPrChange w:id="23899" w:author="Le Minh Nghia" w:date="2019-10-09T10:56:00Z">
            <w:rPr>
              <w:sz w:val="26"/>
              <w:szCs w:val="26"/>
            </w:rPr>
          </w:rPrChange>
        </w:rPr>
        <w:t>việc</w:t>
      </w:r>
      <w:proofErr w:type="spellEnd"/>
      <w:r w:rsidR="00AC3724" w:rsidRPr="00B41112">
        <w:rPr>
          <w:sz w:val="26"/>
          <w:szCs w:val="26"/>
          <w:rPrChange w:id="23900" w:author="Le Minh Nghia" w:date="2019-10-09T10:56:00Z">
            <w:rPr>
              <w:sz w:val="26"/>
              <w:szCs w:val="26"/>
            </w:rPr>
          </w:rPrChange>
        </w:rPr>
        <w:t xml:space="preserve"> </w:t>
      </w:r>
      <w:proofErr w:type="spellStart"/>
      <w:r w:rsidR="00AC3724" w:rsidRPr="00B41112">
        <w:rPr>
          <w:sz w:val="26"/>
          <w:szCs w:val="26"/>
          <w:rPrChange w:id="23901" w:author="Le Minh Nghia" w:date="2019-10-09T10:56:00Z">
            <w:rPr>
              <w:sz w:val="26"/>
              <w:szCs w:val="26"/>
            </w:rPr>
          </w:rPrChange>
        </w:rPr>
        <w:t>làm</w:t>
      </w:r>
      <w:proofErr w:type="spellEnd"/>
      <w:r w:rsidR="00AC3724" w:rsidRPr="00B41112">
        <w:rPr>
          <w:sz w:val="26"/>
          <w:szCs w:val="26"/>
          <w:rPrChange w:id="23902" w:author="Le Minh Nghia" w:date="2019-10-09T10:56:00Z">
            <w:rPr>
              <w:sz w:val="26"/>
              <w:szCs w:val="26"/>
            </w:rPr>
          </w:rPrChange>
        </w:rPr>
        <w:t xml:space="preserve"> hay </w:t>
      </w:r>
      <w:proofErr w:type="spellStart"/>
      <w:r w:rsidR="00AC3724" w:rsidRPr="00B41112">
        <w:rPr>
          <w:sz w:val="26"/>
          <w:szCs w:val="26"/>
          <w:rPrChange w:id="23903" w:author="Le Minh Nghia" w:date="2019-10-09T10:56:00Z">
            <w:rPr>
              <w:sz w:val="26"/>
              <w:szCs w:val="26"/>
            </w:rPr>
          </w:rPrChange>
        </w:rPr>
        <w:t>chưa</w:t>
      </w:r>
      <w:proofErr w:type="spellEnd"/>
      <w:r w:rsidR="00AC3724" w:rsidRPr="00B41112">
        <w:rPr>
          <w:sz w:val="26"/>
          <w:szCs w:val="26"/>
          <w:rPrChange w:id="23904" w:author="Le Minh Nghia" w:date="2019-10-09T10:56:00Z">
            <w:rPr>
              <w:sz w:val="26"/>
              <w:szCs w:val="26"/>
            </w:rPr>
          </w:rPrChange>
        </w:rPr>
        <w:t>?</w:t>
      </w:r>
      <w:del w:id="23905" w:author="Le Minh Nghia" w:date="2019-10-09T10:36:00Z">
        <w:r w:rsidR="00AC3724" w:rsidRPr="00B41112" w:rsidDel="00901D9F">
          <w:rPr>
            <w:sz w:val="26"/>
            <w:szCs w:val="26"/>
            <w:rPrChange w:id="23906" w:author="Le Minh Nghia" w:date="2019-10-09T10:56:00Z">
              <w:rPr>
                <w:sz w:val="26"/>
                <w:szCs w:val="26"/>
              </w:rPr>
            </w:rPrChange>
          </w:rPr>
          <w:delText>.</w:delText>
        </w:r>
      </w:del>
    </w:p>
    <w:p w:rsidR="00ED0DF5" w:rsidRPr="00B41112" w:rsidRDefault="00ED0DF5" w:rsidP="00ED0DF5">
      <w:pPr>
        <w:ind w:left="709"/>
        <w:rPr>
          <w:sz w:val="26"/>
          <w:szCs w:val="26"/>
          <w:rPrChange w:id="23907" w:author="Le Minh Nghia" w:date="2019-10-09T10:56:00Z">
            <w:rPr>
              <w:sz w:val="26"/>
              <w:szCs w:val="26"/>
            </w:rPr>
          </w:rPrChange>
        </w:rPr>
      </w:pPr>
      <w:r w:rsidRPr="00B41112">
        <w:rPr>
          <w:noProof/>
          <w:sz w:val="26"/>
          <w:szCs w:val="26"/>
          <w:rPrChange w:id="23908" w:author="Le Minh Nghia" w:date="2019-10-09T10:56:00Z">
            <w:rPr>
              <w:noProof/>
            </w:rPr>
          </w:rPrChange>
        </w:rPr>
        <w:drawing>
          <wp:inline distT="0" distB="0" distL="0" distR="0" wp14:anchorId="2237F558" wp14:editId="199C3A9F">
            <wp:extent cx="5972175" cy="2931160"/>
            <wp:effectExtent l="0" t="0" r="9525"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931160"/>
                    </a:xfrm>
                    <a:prstGeom prst="rect">
                      <a:avLst/>
                    </a:prstGeom>
                  </pic:spPr>
                </pic:pic>
              </a:graphicData>
            </a:graphic>
          </wp:inline>
        </w:drawing>
      </w:r>
    </w:p>
    <w:p w:rsidR="009D02D2" w:rsidRPr="00B41112" w:rsidRDefault="009D02D2" w:rsidP="009D02D2">
      <w:pPr>
        <w:ind w:left="709"/>
        <w:jc w:val="center"/>
        <w:rPr>
          <w:i/>
          <w:sz w:val="26"/>
          <w:szCs w:val="26"/>
          <w:rPrChange w:id="23909" w:author="Le Minh Nghia" w:date="2019-10-09T10:56:00Z">
            <w:rPr>
              <w:i/>
              <w:sz w:val="26"/>
              <w:szCs w:val="26"/>
            </w:rPr>
          </w:rPrChange>
        </w:rPr>
      </w:pPr>
      <w:proofErr w:type="spellStart"/>
      <w:r w:rsidRPr="00B41112">
        <w:rPr>
          <w:i/>
          <w:sz w:val="26"/>
          <w:szCs w:val="26"/>
          <w:rPrChange w:id="23910" w:author="Le Minh Nghia" w:date="2019-10-09T10:56:00Z">
            <w:rPr>
              <w:i/>
              <w:sz w:val="26"/>
              <w:szCs w:val="26"/>
            </w:rPr>
          </w:rPrChange>
        </w:rPr>
        <w:t>Hình</w:t>
      </w:r>
      <w:proofErr w:type="spellEnd"/>
      <w:r w:rsidRPr="00B41112">
        <w:rPr>
          <w:i/>
          <w:sz w:val="26"/>
          <w:szCs w:val="26"/>
          <w:rPrChange w:id="23911" w:author="Le Minh Nghia" w:date="2019-10-09T10:56:00Z">
            <w:rPr>
              <w:i/>
              <w:sz w:val="26"/>
              <w:szCs w:val="26"/>
            </w:rPr>
          </w:rPrChange>
        </w:rPr>
        <w:t xml:space="preserve"> 4.b.5.2. </w:t>
      </w:r>
      <w:proofErr w:type="spellStart"/>
      <w:r w:rsidRPr="00B41112">
        <w:rPr>
          <w:i/>
          <w:sz w:val="26"/>
          <w:szCs w:val="26"/>
          <w:rPrChange w:id="23912" w:author="Le Minh Nghia" w:date="2019-10-09T10:56:00Z">
            <w:rPr>
              <w:i/>
              <w:sz w:val="26"/>
              <w:szCs w:val="26"/>
            </w:rPr>
          </w:rPrChange>
        </w:rPr>
        <w:t>Giao</w:t>
      </w:r>
      <w:proofErr w:type="spellEnd"/>
      <w:r w:rsidRPr="00B41112">
        <w:rPr>
          <w:i/>
          <w:sz w:val="26"/>
          <w:szCs w:val="26"/>
          <w:rPrChange w:id="23913" w:author="Le Minh Nghia" w:date="2019-10-09T10:56:00Z">
            <w:rPr>
              <w:i/>
              <w:sz w:val="26"/>
              <w:szCs w:val="26"/>
            </w:rPr>
          </w:rPrChange>
        </w:rPr>
        <w:t xml:space="preserve"> </w:t>
      </w:r>
      <w:proofErr w:type="spellStart"/>
      <w:r w:rsidRPr="00B41112">
        <w:rPr>
          <w:i/>
          <w:sz w:val="26"/>
          <w:szCs w:val="26"/>
          <w:rPrChange w:id="23914" w:author="Le Minh Nghia" w:date="2019-10-09T10:56:00Z">
            <w:rPr>
              <w:i/>
              <w:sz w:val="26"/>
              <w:szCs w:val="26"/>
            </w:rPr>
          </w:rPrChange>
        </w:rPr>
        <w:t>diện</w:t>
      </w:r>
      <w:proofErr w:type="spellEnd"/>
      <w:r w:rsidRPr="00B41112">
        <w:rPr>
          <w:i/>
          <w:sz w:val="26"/>
          <w:szCs w:val="26"/>
          <w:rPrChange w:id="23915" w:author="Le Minh Nghia" w:date="2019-10-09T10:56:00Z">
            <w:rPr>
              <w:i/>
              <w:sz w:val="26"/>
              <w:szCs w:val="26"/>
            </w:rPr>
          </w:rPrChange>
        </w:rPr>
        <w:t xml:space="preserve"> </w:t>
      </w:r>
      <w:proofErr w:type="spellStart"/>
      <w:r w:rsidRPr="00B41112">
        <w:rPr>
          <w:i/>
          <w:sz w:val="26"/>
          <w:szCs w:val="26"/>
          <w:rPrChange w:id="23916" w:author="Le Minh Nghia" w:date="2019-10-09T10:56:00Z">
            <w:rPr>
              <w:i/>
              <w:sz w:val="26"/>
              <w:szCs w:val="26"/>
            </w:rPr>
          </w:rPrChange>
        </w:rPr>
        <w:t>thêm</w:t>
      </w:r>
      <w:proofErr w:type="spellEnd"/>
      <w:r w:rsidRPr="00B41112">
        <w:rPr>
          <w:i/>
          <w:sz w:val="26"/>
          <w:szCs w:val="26"/>
          <w:rPrChange w:id="23917" w:author="Le Minh Nghia" w:date="2019-10-09T10:56:00Z">
            <w:rPr>
              <w:i/>
              <w:sz w:val="26"/>
              <w:szCs w:val="26"/>
            </w:rPr>
          </w:rPrChange>
        </w:rPr>
        <w:t xml:space="preserve"> </w:t>
      </w:r>
      <w:proofErr w:type="spellStart"/>
      <w:r w:rsidRPr="00B41112">
        <w:rPr>
          <w:i/>
          <w:sz w:val="26"/>
          <w:szCs w:val="26"/>
          <w:rPrChange w:id="23918" w:author="Le Minh Nghia" w:date="2019-10-09T10:56:00Z">
            <w:rPr>
              <w:i/>
              <w:sz w:val="26"/>
              <w:szCs w:val="26"/>
            </w:rPr>
          </w:rPrChange>
        </w:rPr>
        <w:t>cuộc</w:t>
      </w:r>
      <w:proofErr w:type="spellEnd"/>
      <w:r w:rsidRPr="00B41112">
        <w:rPr>
          <w:i/>
          <w:sz w:val="26"/>
          <w:szCs w:val="26"/>
          <w:rPrChange w:id="23919" w:author="Le Minh Nghia" w:date="2019-10-09T10:56:00Z">
            <w:rPr>
              <w:i/>
              <w:sz w:val="26"/>
              <w:szCs w:val="26"/>
            </w:rPr>
          </w:rPrChange>
        </w:rPr>
        <w:t xml:space="preserve"> </w:t>
      </w:r>
      <w:proofErr w:type="spellStart"/>
      <w:r w:rsidRPr="00B41112">
        <w:rPr>
          <w:i/>
          <w:sz w:val="26"/>
          <w:szCs w:val="26"/>
          <w:rPrChange w:id="23920" w:author="Le Minh Nghia" w:date="2019-10-09T10:56:00Z">
            <w:rPr>
              <w:i/>
              <w:sz w:val="26"/>
              <w:szCs w:val="26"/>
            </w:rPr>
          </w:rPrChange>
        </w:rPr>
        <w:t>khảo</w:t>
      </w:r>
      <w:proofErr w:type="spellEnd"/>
      <w:r w:rsidRPr="00B41112">
        <w:rPr>
          <w:i/>
          <w:sz w:val="26"/>
          <w:szCs w:val="26"/>
          <w:rPrChange w:id="23921" w:author="Le Minh Nghia" w:date="2019-10-09T10:56:00Z">
            <w:rPr>
              <w:i/>
              <w:sz w:val="26"/>
              <w:szCs w:val="26"/>
            </w:rPr>
          </w:rPrChange>
        </w:rPr>
        <w:t xml:space="preserve"> </w:t>
      </w:r>
      <w:proofErr w:type="spellStart"/>
      <w:r w:rsidRPr="00B41112">
        <w:rPr>
          <w:i/>
          <w:sz w:val="26"/>
          <w:szCs w:val="26"/>
          <w:rPrChange w:id="23922" w:author="Le Minh Nghia" w:date="2019-10-09T10:56:00Z">
            <w:rPr>
              <w:i/>
              <w:sz w:val="26"/>
              <w:szCs w:val="26"/>
            </w:rPr>
          </w:rPrChange>
        </w:rPr>
        <w:t>sát</w:t>
      </w:r>
      <w:proofErr w:type="spellEnd"/>
    </w:p>
    <w:p w:rsidR="009D02D2" w:rsidRPr="00B41112" w:rsidRDefault="009D02D2" w:rsidP="00ED0DF5">
      <w:pPr>
        <w:ind w:left="709"/>
        <w:rPr>
          <w:sz w:val="26"/>
          <w:szCs w:val="26"/>
          <w:rPrChange w:id="23923" w:author="Le Minh Nghia" w:date="2019-10-09T10:56:00Z">
            <w:rPr>
              <w:sz w:val="26"/>
              <w:szCs w:val="26"/>
            </w:rPr>
          </w:rPrChange>
        </w:rPr>
      </w:pPr>
    </w:p>
    <w:p w:rsidR="00DE3A13" w:rsidRPr="00B41112" w:rsidRDefault="00DE3A13">
      <w:pPr>
        <w:pStyle w:val="ListParagraph"/>
        <w:ind w:left="0"/>
        <w:rPr>
          <w:sz w:val="26"/>
          <w:szCs w:val="26"/>
          <w:rPrChange w:id="23924" w:author="Le Minh Nghia" w:date="2019-10-09T10:56:00Z">
            <w:rPr>
              <w:sz w:val="26"/>
              <w:szCs w:val="26"/>
            </w:rPr>
          </w:rPrChange>
        </w:rPr>
        <w:pPrChange w:id="23925" w:author="Le Minh Nghia" w:date="2019-10-09T10:36:00Z">
          <w:pPr>
            <w:pStyle w:val="ListParagraph"/>
          </w:pPr>
        </w:pPrChange>
      </w:pPr>
      <w:proofErr w:type="spellStart"/>
      <w:r w:rsidRPr="00B41112">
        <w:rPr>
          <w:b/>
          <w:sz w:val="26"/>
          <w:szCs w:val="26"/>
          <w:rPrChange w:id="23926" w:author="Le Minh Nghia" w:date="2019-10-09T10:56:00Z">
            <w:rPr>
              <w:b/>
              <w:sz w:val="26"/>
              <w:szCs w:val="26"/>
            </w:rPr>
          </w:rPrChange>
        </w:rPr>
        <w:t>Phần</w:t>
      </w:r>
      <w:proofErr w:type="spellEnd"/>
      <w:r w:rsidRPr="00B41112">
        <w:rPr>
          <w:b/>
          <w:sz w:val="26"/>
          <w:szCs w:val="26"/>
          <w:rPrChange w:id="23927" w:author="Le Minh Nghia" w:date="2019-10-09T10:56:00Z">
            <w:rPr>
              <w:b/>
              <w:sz w:val="26"/>
              <w:szCs w:val="26"/>
            </w:rPr>
          </w:rPrChange>
        </w:rPr>
        <w:t xml:space="preserve"> </w:t>
      </w:r>
      <w:proofErr w:type="spellStart"/>
      <w:r w:rsidRPr="00B41112">
        <w:rPr>
          <w:b/>
          <w:sz w:val="26"/>
          <w:szCs w:val="26"/>
          <w:rPrChange w:id="23928" w:author="Le Minh Nghia" w:date="2019-10-09T10:56:00Z">
            <w:rPr>
              <w:b/>
              <w:sz w:val="26"/>
              <w:szCs w:val="26"/>
            </w:rPr>
          </w:rPrChange>
        </w:rPr>
        <w:t>bảng</w:t>
      </w:r>
      <w:proofErr w:type="spellEnd"/>
      <w:r w:rsidRPr="00B41112">
        <w:rPr>
          <w:b/>
          <w:sz w:val="26"/>
          <w:szCs w:val="26"/>
          <w:rPrChange w:id="23929" w:author="Le Minh Nghia" w:date="2019-10-09T10:56:00Z">
            <w:rPr>
              <w:b/>
              <w:sz w:val="26"/>
              <w:szCs w:val="26"/>
            </w:rPr>
          </w:rPrChange>
        </w:rPr>
        <w:t xml:space="preserve"> </w:t>
      </w:r>
      <w:proofErr w:type="spellStart"/>
      <w:r w:rsidRPr="00B41112">
        <w:rPr>
          <w:b/>
          <w:sz w:val="26"/>
          <w:szCs w:val="26"/>
          <w:rPrChange w:id="23930" w:author="Le Minh Nghia" w:date="2019-10-09T10:56:00Z">
            <w:rPr>
              <w:b/>
              <w:sz w:val="26"/>
              <w:szCs w:val="26"/>
            </w:rPr>
          </w:rPrChange>
        </w:rPr>
        <w:t>hiển</w:t>
      </w:r>
      <w:proofErr w:type="spellEnd"/>
      <w:r w:rsidRPr="00B41112">
        <w:rPr>
          <w:b/>
          <w:sz w:val="26"/>
          <w:szCs w:val="26"/>
          <w:rPrChange w:id="23931" w:author="Le Minh Nghia" w:date="2019-10-09T10:56:00Z">
            <w:rPr>
              <w:b/>
              <w:sz w:val="26"/>
              <w:szCs w:val="26"/>
            </w:rPr>
          </w:rPrChange>
        </w:rPr>
        <w:t xml:space="preserve"> </w:t>
      </w:r>
      <w:proofErr w:type="spellStart"/>
      <w:r w:rsidRPr="00B41112">
        <w:rPr>
          <w:b/>
          <w:sz w:val="26"/>
          <w:szCs w:val="26"/>
          <w:rPrChange w:id="23932" w:author="Le Minh Nghia" w:date="2019-10-09T10:56:00Z">
            <w:rPr>
              <w:b/>
              <w:sz w:val="26"/>
              <w:szCs w:val="26"/>
            </w:rPr>
          </w:rPrChange>
        </w:rPr>
        <w:t>thị</w:t>
      </w:r>
      <w:proofErr w:type="spellEnd"/>
      <w:r w:rsidRPr="00B41112">
        <w:rPr>
          <w:b/>
          <w:sz w:val="26"/>
          <w:szCs w:val="26"/>
          <w:rPrChange w:id="23933" w:author="Le Minh Nghia" w:date="2019-10-09T10:56:00Z">
            <w:rPr>
              <w:b/>
              <w:sz w:val="26"/>
              <w:szCs w:val="26"/>
            </w:rPr>
          </w:rPrChange>
        </w:rPr>
        <w:t xml:space="preserve"> </w:t>
      </w:r>
      <w:proofErr w:type="spellStart"/>
      <w:r w:rsidRPr="00B41112">
        <w:rPr>
          <w:b/>
          <w:sz w:val="26"/>
          <w:szCs w:val="26"/>
          <w:rPrChange w:id="23934" w:author="Le Minh Nghia" w:date="2019-10-09T10:56:00Z">
            <w:rPr>
              <w:b/>
              <w:sz w:val="26"/>
              <w:szCs w:val="26"/>
            </w:rPr>
          </w:rPrChange>
        </w:rPr>
        <w:t>thông</w:t>
      </w:r>
      <w:proofErr w:type="spellEnd"/>
      <w:r w:rsidRPr="00B41112">
        <w:rPr>
          <w:b/>
          <w:sz w:val="26"/>
          <w:szCs w:val="26"/>
          <w:rPrChange w:id="23935" w:author="Le Minh Nghia" w:date="2019-10-09T10:56:00Z">
            <w:rPr>
              <w:b/>
              <w:sz w:val="26"/>
              <w:szCs w:val="26"/>
            </w:rPr>
          </w:rPrChange>
        </w:rPr>
        <w:t xml:space="preserve"> tin</w:t>
      </w:r>
      <w:r w:rsidR="00AC3724" w:rsidRPr="00B41112">
        <w:rPr>
          <w:b/>
          <w:sz w:val="26"/>
          <w:szCs w:val="26"/>
          <w:rPrChange w:id="23936" w:author="Le Minh Nghia" w:date="2019-10-09T10:56:00Z">
            <w:rPr>
              <w:b/>
              <w:sz w:val="26"/>
              <w:szCs w:val="26"/>
            </w:rPr>
          </w:rPrChange>
        </w:rPr>
        <w:t xml:space="preserve"> </w:t>
      </w:r>
      <w:proofErr w:type="spellStart"/>
      <w:r w:rsidR="00AC3724" w:rsidRPr="00B41112">
        <w:rPr>
          <w:b/>
          <w:sz w:val="26"/>
          <w:szCs w:val="26"/>
          <w:rPrChange w:id="23937" w:author="Le Minh Nghia" w:date="2019-10-09T10:56:00Z">
            <w:rPr>
              <w:b/>
              <w:sz w:val="26"/>
              <w:szCs w:val="26"/>
            </w:rPr>
          </w:rPrChange>
        </w:rPr>
        <w:t>của</w:t>
      </w:r>
      <w:proofErr w:type="spellEnd"/>
      <w:r w:rsidR="00AC3724" w:rsidRPr="00B41112">
        <w:rPr>
          <w:b/>
          <w:sz w:val="26"/>
          <w:szCs w:val="26"/>
          <w:rPrChange w:id="23938" w:author="Le Minh Nghia" w:date="2019-10-09T10:56:00Z">
            <w:rPr>
              <w:b/>
              <w:sz w:val="26"/>
              <w:szCs w:val="26"/>
            </w:rPr>
          </w:rPrChange>
        </w:rPr>
        <w:t xml:space="preserve"> </w:t>
      </w:r>
      <w:proofErr w:type="spellStart"/>
      <w:r w:rsidR="00AC3724" w:rsidRPr="00B41112">
        <w:rPr>
          <w:b/>
          <w:sz w:val="26"/>
          <w:szCs w:val="26"/>
          <w:rPrChange w:id="23939" w:author="Le Minh Nghia" w:date="2019-10-09T10:56:00Z">
            <w:rPr>
              <w:b/>
              <w:sz w:val="26"/>
              <w:szCs w:val="26"/>
            </w:rPr>
          </w:rPrChange>
        </w:rPr>
        <w:t>một</w:t>
      </w:r>
      <w:proofErr w:type="spellEnd"/>
      <w:r w:rsidR="00AC3724" w:rsidRPr="00B41112">
        <w:rPr>
          <w:b/>
          <w:sz w:val="26"/>
          <w:szCs w:val="26"/>
          <w:rPrChange w:id="23940" w:author="Le Minh Nghia" w:date="2019-10-09T10:56:00Z">
            <w:rPr>
              <w:b/>
              <w:sz w:val="26"/>
              <w:szCs w:val="26"/>
            </w:rPr>
          </w:rPrChange>
        </w:rPr>
        <w:t xml:space="preserve"> </w:t>
      </w:r>
      <w:proofErr w:type="spellStart"/>
      <w:r w:rsidR="00AC3724" w:rsidRPr="00B41112">
        <w:rPr>
          <w:b/>
          <w:sz w:val="26"/>
          <w:szCs w:val="26"/>
          <w:rPrChange w:id="23941" w:author="Le Minh Nghia" w:date="2019-10-09T10:56:00Z">
            <w:rPr>
              <w:b/>
              <w:sz w:val="26"/>
              <w:szCs w:val="26"/>
            </w:rPr>
          </w:rPrChange>
        </w:rPr>
        <w:t>cuộc</w:t>
      </w:r>
      <w:proofErr w:type="spellEnd"/>
      <w:r w:rsidR="00AC3724" w:rsidRPr="00B41112">
        <w:rPr>
          <w:b/>
          <w:sz w:val="26"/>
          <w:szCs w:val="26"/>
          <w:rPrChange w:id="23942" w:author="Le Minh Nghia" w:date="2019-10-09T10:56:00Z">
            <w:rPr>
              <w:b/>
              <w:sz w:val="26"/>
              <w:szCs w:val="26"/>
            </w:rPr>
          </w:rPrChange>
        </w:rPr>
        <w:t xml:space="preserve"> </w:t>
      </w:r>
      <w:proofErr w:type="spellStart"/>
      <w:r w:rsidR="00AC3724" w:rsidRPr="00B41112">
        <w:rPr>
          <w:b/>
          <w:sz w:val="26"/>
          <w:szCs w:val="26"/>
          <w:rPrChange w:id="23943" w:author="Le Minh Nghia" w:date="2019-10-09T10:56:00Z">
            <w:rPr>
              <w:b/>
              <w:sz w:val="26"/>
              <w:szCs w:val="26"/>
            </w:rPr>
          </w:rPrChange>
        </w:rPr>
        <w:t>khảo</w:t>
      </w:r>
      <w:proofErr w:type="spellEnd"/>
      <w:r w:rsidR="00AC3724" w:rsidRPr="00B41112">
        <w:rPr>
          <w:b/>
          <w:sz w:val="26"/>
          <w:szCs w:val="26"/>
          <w:rPrChange w:id="23944" w:author="Le Minh Nghia" w:date="2019-10-09T10:56:00Z">
            <w:rPr>
              <w:b/>
              <w:sz w:val="26"/>
              <w:szCs w:val="26"/>
            </w:rPr>
          </w:rPrChange>
        </w:rPr>
        <w:t xml:space="preserve"> </w:t>
      </w:r>
      <w:proofErr w:type="spellStart"/>
      <w:r w:rsidR="00AC3724" w:rsidRPr="00B41112">
        <w:rPr>
          <w:b/>
          <w:sz w:val="26"/>
          <w:szCs w:val="26"/>
          <w:rPrChange w:id="23945" w:author="Le Minh Nghia" w:date="2019-10-09T10:56:00Z">
            <w:rPr>
              <w:b/>
              <w:sz w:val="26"/>
              <w:szCs w:val="26"/>
            </w:rPr>
          </w:rPrChange>
        </w:rPr>
        <w:t>sát</w:t>
      </w:r>
      <w:proofErr w:type="spellEnd"/>
      <w:r w:rsidRPr="00B41112">
        <w:rPr>
          <w:b/>
          <w:sz w:val="26"/>
          <w:szCs w:val="26"/>
          <w:rPrChange w:id="23946" w:author="Le Minh Nghia" w:date="2019-10-09T10:56:00Z">
            <w:rPr>
              <w:b/>
              <w:sz w:val="26"/>
              <w:szCs w:val="26"/>
            </w:rPr>
          </w:rPrChange>
        </w:rPr>
        <w:t>:</w:t>
      </w:r>
      <w:r w:rsidRPr="00B41112">
        <w:rPr>
          <w:sz w:val="26"/>
          <w:szCs w:val="26"/>
          <w:rPrChange w:id="23947" w:author="Le Minh Nghia" w:date="2019-10-09T10:56:00Z">
            <w:rPr>
              <w:sz w:val="26"/>
              <w:szCs w:val="26"/>
            </w:rPr>
          </w:rPrChange>
        </w:rPr>
        <w:t xml:space="preserve"> </w:t>
      </w:r>
      <w:proofErr w:type="spellStart"/>
      <w:r w:rsidRPr="00B41112">
        <w:rPr>
          <w:sz w:val="26"/>
          <w:szCs w:val="26"/>
          <w:rPrChange w:id="23948" w:author="Le Minh Nghia" w:date="2019-10-09T10:56:00Z">
            <w:rPr>
              <w:sz w:val="26"/>
              <w:szCs w:val="26"/>
            </w:rPr>
          </w:rPrChange>
        </w:rPr>
        <w:t>hiển</w:t>
      </w:r>
      <w:proofErr w:type="spellEnd"/>
      <w:r w:rsidRPr="00B41112">
        <w:rPr>
          <w:sz w:val="26"/>
          <w:szCs w:val="26"/>
          <w:rPrChange w:id="23949" w:author="Le Minh Nghia" w:date="2019-10-09T10:56:00Z">
            <w:rPr>
              <w:sz w:val="26"/>
              <w:szCs w:val="26"/>
            </w:rPr>
          </w:rPrChange>
        </w:rPr>
        <w:t xml:space="preserve"> </w:t>
      </w:r>
      <w:proofErr w:type="spellStart"/>
      <w:r w:rsidRPr="00B41112">
        <w:rPr>
          <w:sz w:val="26"/>
          <w:szCs w:val="26"/>
          <w:rPrChange w:id="23950" w:author="Le Minh Nghia" w:date="2019-10-09T10:56:00Z">
            <w:rPr>
              <w:sz w:val="26"/>
              <w:szCs w:val="26"/>
            </w:rPr>
          </w:rPrChange>
        </w:rPr>
        <w:t>thị</w:t>
      </w:r>
      <w:proofErr w:type="spellEnd"/>
      <w:r w:rsidRPr="00B41112">
        <w:rPr>
          <w:sz w:val="26"/>
          <w:szCs w:val="26"/>
          <w:rPrChange w:id="23951" w:author="Le Minh Nghia" w:date="2019-10-09T10:56:00Z">
            <w:rPr>
              <w:sz w:val="26"/>
              <w:szCs w:val="26"/>
            </w:rPr>
          </w:rPrChange>
        </w:rPr>
        <w:t xml:space="preserve"> </w:t>
      </w:r>
      <w:proofErr w:type="spellStart"/>
      <w:r w:rsidRPr="00B41112">
        <w:rPr>
          <w:sz w:val="26"/>
          <w:szCs w:val="26"/>
          <w:rPrChange w:id="23952" w:author="Le Minh Nghia" w:date="2019-10-09T10:56:00Z">
            <w:rPr>
              <w:sz w:val="26"/>
              <w:szCs w:val="26"/>
            </w:rPr>
          </w:rPrChange>
        </w:rPr>
        <w:t>thông</w:t>
      </w:r>
      <w:proofErr w:type="spellEnd"/>
      <w:r w:rsidRPr="00B41112">
        <w:rPr>
          <w:sz w:val="26"/>
          <w:szCs w:val="26"/>
          <w:rPrChange w:id="23953" w:author="Le Minh Nghia" w:date="2019-10-09T10:56:00Z">
            <w:rPr>
              <w:sz w:val="26"/>
              <w:szCs w:val="26"/>
            </w:rPr>
          </w:rPrChange>
        </w:rPr>
        <w:t xml:space="preserve"> </w:t>
      </w:r>
      <w:proofErr w:type="spellStart"/>
      <w:r w:rsidRPr="00B41112">
        <w:rPr>
          <w:sz w:val="26"/>
          <w:szCs w:val="26"/>
          <w:rPrChange w:id="23954" w:author="Le Minh Nghia" w:date="2019-10-09T10:56:00Z">
            <w:rPr>
              <w:sz w:val="26"/>
              <w:szCs w:val="26"/>
            </w:rPr>
          </w:rPrChange>
        </w:rPr>
        <w:t>cần</w:t>
      </w:r>
      <w:proofErr w:type="spellEnd"/>
      <w:r w:rsidRPr="00B41112">
        <w:rPr>
          <w:sz w:val="26"/>
          <w:szCs w:val="26"/>
          <w:rPrChange w:id="23955" w:author="Le Minh Nghia" w:date="2019-10-09T10:56:00Z">
            <w:rPr>
              <w:sz w:val="26"/>
              <w:szCs w:val="26"/>
            </w:rPr>
          </w:rPrChange>
        </w:rPr>
        <w:t xml:space="preserve"> </w:t>
      </w:r>
      <w:proofErr w:type="spellStart"/>
      <w:r w:rsidRPr="00B41112">
        <w:rPr>
          <w:sz w:val="26"/>
          <w:szCs w:val="26"/>
          <w:rPrChange w:id="23956" w:author="Le Minh Nghia" w:date="2019-10-09T10:56:00Z">
            <w:rPr>
              <w:sz w:val="26"/>
              <w:szCs w:val="26"/>
            </w:rPr>
          </w:rPrChange>
        </w:rPr>
        <w:t>thiết</w:t>
      </w:r>
      <w:proofErr w:type="spellEnd"/>
      <w:r w:rsidRPr="00B41112">
        <w:rPr>
          <w:sz w:val="26"/>
          <w:szCs w:val="26"/>
          <w:rPrChange w:id="23957" w:author="Le Minh Nghia" w:date="2019-10-09T10:56:00Z">
            <w:rPr>
              <w:sz w:val="26"/>
              <w:szCs w:val="26"/>
            </w:rPr>
          </w:rPrChange>
        </w:rPr>
        <w:t xml:space="preserve"> </w:t>
      </w:r>
      <w:proofErr w:type="spellStart"/>
      <w:r w:rsidRPr="00B41112">
        <w:rPr>
          <w:sz w:val="26"/>
          <w:szCs w:val="26"/>
          <w:rPrChange w:id="23958" w:author="Le Minh Nghia" w:date="2019-10-09T10:56:00Z">
            <w:rPr>
              <w:sz w:val="26"/>
              <w:szCs w:val="26"/>
            </w:rPr>
          </w:rPrChange>
        </w:rPr>
        <w:t>của</w:t>
      </w:r>
      <w:proofErr w:type="spellEnd"/>
      <w:r w:rsidRPr="00B41112">
        <w:rPr>
          <w:sz w:val="26"/>
          <w:szCs w:val="26"/>
          <w:rPrChange w:id="23959" w:author="Le Minh Nghia" w:date="2019-10-09T10:56:00Z">
            <w:rPr>
              <w:sz w:val="26"/>
              <w:szCs w:val="26"/>
            </w:rPr>
          </w:rPrChange>
        </w:rPr>
        <w:t xml:space="preserve"> </w:t>
      </w:r>
      <w:proofErr w:type="spellStart"/>
      <w:r w:rsidRPr="00B41112">
        <w:rPr>
          <w:sz w:val="26"/>
          <w:szCs w:val="26"/>
          <w:rPrChange w:id="23960" w:author="Le Minh Nghia" w:date="2019-10-09T10:56:00Z">
            <w:rPr>
              <w:sz w:val="26"/>
              <w:szCs w:val="26"/>
            </w:rPr>
          </w:rPrChange>
        </w:rPr>
        <w:t>một</w:t>
      </w:r>
      <w:proofErr w:type="spellEnd"/>
      <w:r w:rsidRPr="00B41112">
        <w:rPr>
          <w:sz w:val="26"/>
          <w:szCs w:val="26"/>
          <w:rPrChange w:id="23961" w:author="Le Minh Nghia" w:date="2019-10-09T10:56:00Z">
            <w:rPr>
              <w:sz w:val="26"/>
              <w:szCs w:val="26"/>
            </w:rPr>
          </w:rPrChange>
        </w:rPr>
        <w:t xml:space="preserve"> </w:t>
      </w:r>
      <w:proofErr w:type="spellStart"/>
      <w:r w:rsidR="00AC3724" w:rsidRPr="00B41112">
        <w:rPr>
          <w:sz w:val="26"/>
          <w:szCs w:val="26"/>
          <w:rPrChange w:id="23962" w:author="Le Minh Nghia" w:date="2019-10-09T10:56:00Z">
            <w:rPr>
              <w:sz w:val="26"/>
              <w:szCs w:val="26"/>
            </w:rPr>
          </w:rPrChange>
        </w:rPr>
        <w:t>cuộc</w:t>
      </w:r>
      <w:proofErr w:type="spellEnd"/>
      <w:r w:rsidR="00AC3724" w:rsidRPr="00B41112">
        <w:rPr>
          <w:sz w:val="26"/>
          <w:szCs w:val="26"/>
          <w:rPrChange w:id="23963" w:author="Le Minh Nghia" w:date="2019-10-09T10:56:00Z">
            <w:rPr>
              <w:sz w:val="26"/>
              <w:szCs w:val="26"/>
            </w:rPr>
          </w:rPrChange>
        </w:rPr>
        <w:t xml:space="preserve"> </w:t>
      </w:r>
      <w:proofErr w:type="spellStart"/>
      <w:r w:rsidR="00AC3724" w:rsidRPr="00B41112">
        <w:rPr>
          <w:sz w:val="26"/>
          <w:szCs w:val="26"/>
          <w:rPrChange w:id="23964" w:author="Le Minh Nghia" w:date="2019-10-09T10:56:00Z">
            <w:rPr>
              <w:sz w:val="26"/>
              <w:szCs w:val="26"/>
            </w:rPr>
          </w:rPrChange>
        </w:rPr>
        <w:t>khảo</w:t>
      </w:r>
      <w:proofErr w:type="spellEnd"/>
      <w:r w:rsidR="00AC3724" w:rsidRPr="00B41112">
        <w:rPr>
          <w:sz w:val="26"/>
          <w:szCs w:val="26"/>
          <w:rPrChange w:id="23965" w:author="Le Minh Nghia" w:date="2019-10-09T10:56:00Z">
            <w:rPr>
              <w:sz w:val="26"/>
              <w:szCs w:val="26"/>
            </w:rPr>
          </w:rPrChange>
        </w:rPr>
        <w:t xml:space="preserve"> </w:t>
      </w:r>
      <w:proofErr w:type="spellStart"/>
      <w:r w:rsidR="00AC3724" w:rsidRPr="00B41112">
        <w:rPr>
          <w:sz w:val="26"/>
          <w:szCs w:val="26"/>
          <w:rPrChange w:id="23966" w:author="Le Minh Nghia" w:date="2019-10-09T10:56:00Z">
            <w:rPr>
              <w:sz w:val="26"/>
              <w:szCs w:val="26"/>
            </w:rPr>
          </w:rPrChange>
        </w:rPr>
        <w:t>sát</w:t>
      </w:r>
      <w:proofErr w:type="spellEnd"/>
      <w:r w:rsidR="00AC3724" w:rsidRPr="00B41112">
        <w:rPr>
          <w:sz w:val="26"/>
          <w:szCs w:val="26"/>
          <w:rPrChange w:id="23967" w:author="Le Minh Nghia" w:date="2019-10-09T10:56:00Z">
            <w:rPr>
              <w:sz w:val="26"/>
              <w:szCs w:val="26"/>
            </w:rPr>
          </w:rPrChange>
        </w:rPr>
        <w:t xml:space="preserve"> </w:t>
      </w:r>
      <w:r w:rsidRPr="00B41112">
        <w:rPr>
          <w:sz w:val="26"/>
          <w:szCs w:val="26"/>
          <w:rPrChange w:id="23968" w:author="Le Minh Nghia" w:date="2019-10-09T10:56:00Z">
            <w:rPr>
              <w:sz w:val="26"/>
              <w:szCs w:val="26"/>
            </w:rPr>
          </w:rPrChange>
        </w:rPr>
        <w:t xml:space="preserve">ra </w:t>
      </w:r>
      <w:proofErr w:type="spellStart"/>
      <w:r w:rsidRPr="00B41112">
        <w:rPr>
          <w:sz w:val="26"/>
          <w:szCs w:val="26"/>
          <w:rPrChange w:id="23969" w:author="Le Minh Nghia" w:date="2019-10-09T10:56:00Z">
            <w:rPr>
              <w:sz w:val="26"/>
              <w:szCs w:val="26"/>
            </w:rPr>
          </w:rPrChange>
        </w:rPr>
        <w:t>giao</w:t>
      </w:r>
      <w:proofErr w:type="spellEnd"/>
      <w:r w:rsidRPr="00B41112">
        <w:rPr>
          <w:sz w:val="26"/>
          <w:szCs w:val="26"/>
          <w:rPrChange w:id="23970" w:author="Le Minh Nghia" w:date="2019-10-09T10:56:00Z">
            <w:rPr>
              <w:sz w:val="26"/>
              <w:szCs w:val="26"/>
            </w:rPr>
          </w:rPrChange>
        </w:rPr>
        <w:t xml:space="preserve"> </w:t>
      </w:r>
      <w:proofErr w:type="spellStart"/>
      <w:r w:rsidRPr="00B41112">
        <w:rPr>
          <w:sz w:val="26"/>
          <w:szCs w:val="26"/>
          <w:rPrChange w:id="23971" w:author="Le Minh Nghia" w:date="2019-10-09T10:56:00Z">
            <w:rPr>
              <w:sz w:val="26"/>
              <w:szCs w:val="26"/>
            </w:rPr>
          </w:rPrChange>
        </w:rPr>
        <w:t>diện</w:t>
      </w:r>
      <w:proofErr w:type="spellEnd"/>
      <w:r w:rsidRPr="00B41112">
        <w:rPr>
          <w:sz w:val="26"/>
          <w:szCs w:val="26"/>
          <w:rPrChange w:id="23972" w:author="Le Minh Nghia" w:date="2019-10-09T10:56:00Z">
            <w:rPr>
              <w:sz w:val="26"/>
              <w:szCs w:val="26"/>
            </w:rPr>
          </w:rPrChange>
        </w:rPr>
        <w:t xml:space="preserve"> </w:t>
      </w:r>
      <w:proofErr w:type="spellStart"/>
      <w:r w:rsidRPr="00B41112">
        <w:rPr>
          <w:sz w:val="26"/>
          <w:szCs w:val="26"/>
          <w:rPrChange w:id="23973" w:author="Le Minh Nghia" w:date="2019-10-09T10:56:00Z">
            <w:rPr>
              <w:sz w:val="26"/>
              <w:szCs w:val="26"/>
            </w:rPr>
          </w:rPrChange>
        </w:rPr>
        <w:t>gồm</w:t>
      </w:r>
      <w:proofErr w:type="spellEnd"/>
      <w:r w:rsidRPr="00B41112">
        <w:rPr>
          <w:sz w:val="26"/>
          <w:szCs w:val="26"/>
          <w:rPrChange w:id="23974" w:author="Le Minh Nghia" w:date="2019-10-09T10:56:00Z">
            <w:rPr>
              <w:sz w:val="26"/>
              <w:szCs w:val="26"/>
            </w:rPr>
          </w:rPrChange>
        </w:rPr>
        <w:t xml:space="preserve"> </w:t>
      </w:r>
      <w:proofErr w:type="spellStart"/>
      <w:r w:rsidRPr="00B41112">
        <w:rPr>
          <w:sz w:val="26"/>
          <w:szCs w:val="26"/>
          <w:rPrChange w:id="23975" w:author="Le Minh Nghia" w:date="2019-10-09T10:56:00Z">
            <w:rPr>
              <w:sz w:val="26"/>
              <w:szCs w:val="26"/>
            </w:rPr>
          </w:rPrChange>
        </w:rPr>
        <w:t>có</w:t>
      </w:r>
      <w:proofErr w:type="spellEnd"/>
      <w:r w:rsidRPr="00B41112">
        <w:rPr>
          <w:sz w:val="26"/>
          <w:szCs w:val="26"/>
          <w:rPrChange w:id="23976" w:author="Le Minh Nghia" w:date="2019-10-09T10:56:00Z">
            <w:rPr>
              <w:sz w:val="26"/>
              <w:szCs w:val="26"/>
            </w:rPr>
          </w:rPrChange>
        </w:rPr>
        <w:t xml:space="preserve"> </w:t>
      </w:r>
      <w:proofErr w:type="spellStart"/>
      <w:r w:rsidRPr="00B41112">
        <w:rPr>
          <w:sz w:val="26"/>
          <w:szCs w:val="26"/>
          <w:rPrChange w:id="23977" w:author="Le Minh Nghia" w:date="2019-10-09T10:56:00Z">
            <w:rPr>
              <w:sz w:val="26"/>
              <w:szCs w:val="26"/>
            </w:rPr>
          </w:rPrChange>
        </w:rPr>
        <w:t>các</w:t>
      </w:r>
      <w:proofErr w:type="spellEnd"/>
      <w:r w:rsidRPr="00B41112">
        <w:rPr>
          <w:sz w:val="26"/>
          <w:szCs w:val="26"/>
          <w:rPrChange w:id="23978" w:author="Le Minh Nghia" w:date="2019-10-09T10:56:00Z">
            <w:rPr>
              <w:sz w:val="26"/>
              <w:szCs w:val="26"/>
            </w:rPr>
          </w:rPrChange>
        </w:rPr>
        <w:t xml:space="preserve"> </w:t>
      </w:r>
      <w:proofErr w:type="spellStart"/>
      <w:r w:rsidRPr="00B41112">
        <w:rPr>
          <w:sz w:val="26"/>
          <w:szCs w:val="26"/>
          <w:rPrChange w:id="23979" w:author="Le Minh Nghia" w:date="2019-10-09T10:56:00Z">
            <w:rPr>
              <w:sz w:val="26"/>
              <w:szCs w:val="26"/>
            </w:rPr>
          </w:rPrChange>
        </w:rPr>
        <w:t>trường</w:t>
      </w:r>
      <w:proofErr w:type="spellEnd"/>
      <w:r w:rsidRPr="00B41112">
        <w:rPr>
          <w:sz w:val="26"/>
          <w:szCs w:val="26"/>
          <w:rPrChange w:id="23980" w:author="Le Minh Nghia" w:date="2019-10-09T10:56:00Z">
            <w:rPr>
              <w:sz w:val="26"/>
              <w:szCs w:val="26"/>
            </w:rPr>
          </w:rPrChange>
        </w:rPr>
        <w:t xml:space="preserve"> </w:t>
      </w:r>
      <w:proofErr w:type="spellStart"/>
      <w:r w:rsidRPr="00B41112">
        <w:rPr>
          <w:sz w:val="26"/>
          <w:szCs w:val="26"/>
          <w:rPrChange w:id="23981" w:author="Le Minh Nghia" w:date="2019-10-09T10:56:00Z">
            <w:rPr>
              <w:sz w:val="26"/>
              <w:szCs w:val="26"/>
            </w:rPr>
          </w:rPrChange>
        </w:rPr>
        <w:t>như</w:t>
      </w:r>
      <w:proofErr w:type="spellEnd"/>
      <w:r w:rsidRPr="00B41112">
        <w:rPr>
          <w:sz w:val="26"/>
          <w:szCs w:val="26"/>
          <w:rPrChange w:id="23982" w:author="Le Minh Nghia" w:date="2019-10-09T10:56:00Z">
            <w:rPr>
              <w:sz w:val="26"/>
              <w:szCs w:val="26"/>
            </w:rPr>
          </w:rPrChange>
        </w:rPr>
        <w:t>:</w:t>
      </w:r>
      <w:r w:rsidR="00AC3724" w:rsidRPr="00B41112">
        <w:rPr>
          <w:sz w:val="26"/>
          <w:szCs w:val="26"/>
          <w:rPrChange w:id="23983" w:author="Le Minh Nghia" w:date="2019-10-09T10:56:00Z">
            <w:rPr>
              <w:sz w:val="26"/>
              <w:szCs w:val="26"/>
            </w:rPr>
          </w:rPrChange>
        </w:rPr>
        <w:t xml:space="preserve"> </w:t>
      </w:r>
      <w:proofErr w:type="spellStart"/>
      <w:r w:rsidR="00AC3724" w:rsidRPr="00B41112">
        <w:rPr>
          <w:sz w:val="26"/>
          <w:szCs w:val="26"/>
          <w:rPrChange w:id="23984" w:author="Le Minh Nghia" w:date="2019-10-09T10:56:00Z">
            <w:rPr>
              <w:sz w:val="26"/>
              <w:szCs w:val="26"/>
            </w:rPr>
          </w:rPrChange>
        </w:rPr>
        <w:t>Phiên</w:t>
      </w:r>
      <w:proofErr w:type="spellEnd"/>
      <w:r w:rsidR="00AC3724" w:rsidRPr="00B41112">
        <w:rPr>
          <w:sz w:val="26"/>
          <w:szCs w:val="26"/>
          <w:rPrChange w:id="23985" w:author="Le Minh Nghia" w:date="2019-10-09T10:56:00Z">
            <w:rPr>
              <w:sz w:val="26"/>
              <w:szCs w:val="26"/>
            </w:rPr>
          </w:rPrChange>
        </w:rPr>
        <w:t xml:space="preserve"> </w:t>
      </w:r>
      <w:proofErr w:type="spellStart"/>
      <w:r w:rsidR="00AC3724" w:rsidRPr="00B41112">
        <w:rPr>
          <w:sz w:val="26"/>
          <w:szCs w:val="26"/>
          <w:rPrChange w:id="23986" w:author="Le Minh Nghia" w:date="2019-10-09T10:56:00Z">
            <w:rPr>
              <w:sz w:val="26"/>
              <w:szCs w:val="26"/>
            </w:rPr>
          </w:rPrChange>
        </w:rPr>
        <w:t>bản</w:t>
      </w:r>
      <w:proofErr w:type="spellEnd"/>
      <w:r w:rsidRPr="00B41112">
        <w:rPr>
          <w:sz w:val="26"/>
          <w:szCs w:val="26"/>
          <w:rPrChange w:id="23987" w:author="Le Minh Nghia" w:date="2019-10-09T10:56:00Z">
            <w:rPr>
              <w:sz w:val="26"/>
              <w:szCs w:val="26"/>
            </w:rPr>
          </w:rPrChange>
        </w:rPr>
        <w:t xml:space="preserve">, </w:t>
      </w:r>
      <w:proofErr w:type="spellStart"/>
      <w:r w:rsidR="00AC3724" w:rsidRPr="00B41112">
        <w:rPr>
          <w:sz w:val="26"/>
          <w:szCs w:val="26"/>
          <w:rPrChange w:id="23988" w:author="Le Minh Nghia" w:date="2019-10-09T10:56:00Z">
            <w:rPr>
              <w:sz w:val="26"/>
              <w:szCs w:val="26"/>
            </w:rPr>
          </w:rPrChange>
        </w:rPr>
        <w:t>Tên</w:t>
      </w:r>
      <w:proofErr w:type="spellEnd"/>
      <w:r w:rsidR="00AC3724" w:rsidRPr="00B41112">
        <w:rPr>
          <w:sz w:val="26"/>
          <w:szCs w:val="26"/>
          <w:rPrChange w:id="23989" w:author="Le Minh Nghia" w:date="2019-10-09T10:56:00Z">
            <w:rPr>
              <w:sz w:val="26"/>
              <w:szCs w:val="26"/>
            </w:rPr>
          </w:rPrChange>
        </w:rPr>
        <w:t xml:space="preserve"> </w:t>
      </w:r>
      <w:proofErr w:type="spellStart"/>
      <w:r w:rsidR="00AC3724" w:rsidRPr="00B41112">
        <w:rPr>
          <w:sz w:val="26"/>
          <w:szCs w:val="26"/>
          <w:rPrChange w:id="23990" w:author="Le Minh Nghia" w:date="2019-10-09T10:56:00Z">
            <w:rPr>
              <w:sz w:val="26"/>
              <w:szCs w:val="26"/>
            </w:rPr>
          </w:rPrChange>
        </w:rPr>
        <w:t>khảo</w:t>
      </w:r>
      <w:proofErr w:type="spellEnd"/>
      <w:r w:rsidR="00AC3724" w:rsidRPr="00B41112">
        <w:rPr>
          <w:sz w:val="26"/>
          <w:szCs w:val="26"/>
          <w:rPrChange w:id="23991" w:author="Le Minh Nghia" w:date="2019-10-09T10:56:00Z">
            <w:rPr>
              <w:sz w:val="26"/>
              <w:szCs w:val="26"/>
            </w:rPr>
          </w:rPrChange>
        </w:rPr>
        <w:t xml:space="preserve"> </w:t>
      </w:r>
      <w:proofErr w:type="spellStart"/>
      <w:r w:rsidR="00AC3724" w:rsidRPr="00B41112">
        <w:rPr>
          <w:sz w:val="26"/>
          <w:szCs w:val="26"/>
          <w:rPrChange w:id="23992" w:author="Le Minh Nghia" w:date="2019-10-09T10:56:00Z">
            <w:rPr>
              <w:sz w:val="26"/>
              <w:szCs w:val="26"/>
            </w:rPr>
          </w:rPrChange>
        </w:rPr>
        <w:t>sát</w:t>
      </w:r>
      <w:proofErr w:type="spellEnd"/>
      <w:r w:rsidR="00AC3724" w:rsidRPr="00B41112">
        <w:rPr>
          <w:sz w:val="26"/>
          <w:szCs w:val="26"/>
          <w:rPrChange w:id="23993" w:author="Le Minh Nghia" w:date="2019-10-09T10:56:00Z">
            <w:rPr>
              <w:sz w:val="26"/>
              <w:szCs w:val="26"/>
            </w:rPr>
          </w:rPrChange>
        </w:rPr>
        <w:t xml:space="preserve">, </w:t>
      </w:r>
      <w:proofErr w:type="spellStart"/>
      <w:r w:rsidR="00AC3724" w:rsidRPr="00B41112">
        <w:rPr>
          <w:sz w:val="26"/>
          <w:szCs w:val="26"/>
          <w:rPrChange w:id="23994" w:author="Le Minh Nghia" w:date="2019-10-09T10:56:00Z">
            <w:rPr>
              <w:sz w:val="26"/>
              <w:szCs w:val="26"/>
            </w:rPr>
          </w:rPrChange>
        </w:rPr>
        <w:t>thời</w:t>
      </w:r>
      <w:proofErr w:type="spellEnd"/>
      <w:r w:rsidR="00AC3724" w:rsidRPr="00B41112">
        <w:rPr>
          <w:sz w:val="26"/>
          <w:szCs w:val="26"/>
          <w:rPrChange w:id="23995" w:author="Le Minh Nghia" w:date="2019-10-09T10:56:00Z">
            <w:rPr>
              <w:sz w:val="26"/>
              <w:szCs w:val="26"/>
            </w:rPr>
          </w:rPrChange>
        </w:rPr>
        <w:t xml:space="preserve"> </w:t>
      </w:r>
      <w:proofErr w:type="spellStart"/>
      <w:r w:rsidR="00AC3724" w:rsidRPr="00B41112">
        <w:rPr>
          <w:sz w:val="26"/>
          <w:szCs w:val="26"/>
          <w:rPrChange w:id="23996" w:author="Le Minh Nghia" w:date="2019-10-09T10:56:00Z">
            <w:rPr>
              <w:sz w:val="26"/>
              <w:szCs w:val="26"/>
            </w:rPr>
          </w:rPrChange>
        </w:rPr>
        <w:t>gian</w:t>
      </w:r>
      <w:proofErr w:type="spellEnd"/>
      <w:r w:rsidR="00AC3724" w:rsidRPr="00B41112">
        <w:rPr>
          <w:sz w:val="26"/>
          <w:szCs w:val="26"/>
          <w:rPrChange w:id="23997" w:author="Le Minh Nghia" w:date="2019-10-09T10:56:00Z">
            <w:rPr>
              <w:sz w:val="26"/>
              <w:szCs w:val="26"/>
            </w:rPr>
          </w:rPrChange>
        </w:rPr>
        <w:t xml:space="preserve"> </w:t>
      </w:r>
      <w:proofErr w:type="spellStart"/>
      <w:r w:rsidR="00AC3724" w:rsidRPr="00B41112">
        <w:rPr>
          <w:sz w:val="26"/>
          <w:szCs w:val="26"/>
          <w:rPrChange w:id="23998" w:author="Le Minh Nghia" w:date="2019-10-09T10:56:00Z">
            <w:rPr>
              <w:sz w:val="26"/>
              <w:szCs w:val="26"/>
            </w:rPr>
          </w:rPrChange>
        </w:rPr>
        <w:t>bất</w:t>
      </w:r>
      <w:proofErr w:type="spellEnd"/>
      <w:r w:rsidR="00AC3724" w:rsidRPr="00B41112">
        <w:rPr>
          <w:sz w:val="26"/>
          <w:szCs w:val="26"/>
          <w:rPrChange w:id="23999" w:author="Le Minh Nghia" w:date="2019-10-09T10:56:00Z">
            <w:rPr>
              <w:sz w:val="26"/>
              <w:szCs w:val="26"/>
            </w:rPr>
          </w:rPrChange>
        </w:rPr>
        <w:t xml:space="preserve"> </w:t>
      </w:r>
      <w:proofErr w:type="spellStart"/>
      <w:r w:rsidR="00AC3724" w:rsidRPr="00B41112">
        <w:rPr>
          <w:sz w:val="26"/>
          <w:szCs w:val="26"/>
          <w:rPrChange w:id="24000" w:author="Le Minh Nghia" w:date="2019-10-09T10:56:00Z">
            <w:rPr>
              <w:sz w:val="26"/>
              <w:szCs w:val="26"/>
            </w:rPr>
          </w:rPrChange>
        </w:rPr>
        <w:t>đầu</w:t>
      </w:r>
      <w:proofErr w:type="spellEnd"/>
      <w:r w:rsidR="00AC3724" w:rsidRPr="00B41112">
        <w:rPr>
          <w:sz w:val="26"/>
          <w:szCs w:val="26"/>
          <w:rPrChange w:id="24001" w:author="Le Minh Nghia" w:date="2019-10-09T10:56:00Z">
            <w:rPr>
              <w:sz w:val="26"/>
              <w:szCs w:val="26"/>
            </w:rPr>
          </w:rPrChange>
        </w:rPr>
        <w:t xml:space="preserve"> </w:t>
      </w:r>
      <w:proofErr w:type="spellStart"/>
      <w:r w:rsidR="00AC3724" w:rsidRPr="00B41112">
        <w:rPr>
          <w:sz w:val="26"/>
          <w:szCs w:val="26"/>
          <w:rPrChange w:id="24002" w:author="Le Minh Nghia" w:date="2019-10-09T10:56:00Z">
            <w:rPr>
              <w:sz w:val="26"/>
              <w:szCs w:val="26"/>
            </w:rPr>
          </w:rPrChange>
        </w:rPr>
        <w:t>khảo</w:t>
      </w:r>
      <w:proofErr w:type="spellEnd"/>
      <w:r w:rsidR="00AC3724" w:rsidRPr="00B41112">
        <w:rPr>
          <w:sz w:val="26"/>
          <w:szCs w:val="26"/>
          <w:rPrChange w:id="24003" w:author="Le Minh Nghia" w:date="2019-10-09T10:56:00Z">
            <w:rPr>
              <w:sz w:val="26"/>
              <w:szCs w:val="26"/>
            </w:rPr>
          </w:rPrChange>
        </w:rPr>
        <w:t xml:space="preserve"> </w:t>
      </w:r>
      <w:proofErr w:type="spellStart"/>
      <w:r w:rsidR="00AC3724" w:rsidRPr="00B41112">
        <w:rPr>
          <w:sz w:val="26"/>
          <w:szCs w:val="26"/>
          <w:rPrChange w:id="24004" w:author="Le Minh Nghia" w:date="2019-10-09T10:56:00Z">
            <w:rPr>
              <w:sz w:val="26"/>
              <w:szCs w:val="26"/>
            </w:rPr>
          </w:rPrChange>
        </w:rPr>
        <w:t>sát</w:t>
      </w:r>
      <w:proofErr w:type="spellEnd"/>
      <w:r w:rsidR="00AC3724" w:rsidRPr="00B41112">
        <w:rPr>
          <w:sz w:val="26"/>
          <w:szCs w:val="26"/>
          <w:rPrChange w:id="24005" w:author="Le Minh Nghia" w:date="2019-10-09T10:56:00Z">
            <w:rPr>
              <w:sz w:val="26"/>
              <w:szCs w:val="26"/>
            </w:rPr>
          </w:rPrChange>
        </w:rPr>
        <w:t xml:space="preserve">, </w:t>
      </w:r>
      <w:proofErr w:type="spellStart"/>
      <w:r w:rsidR="00AC3724" w:rsidRPr="00B41112">
        <w:rPr>
          <w:sz w:val="26"/>
          <w:szCs w:val="26"/>
          <w:rPrChange w:id="24006" w:author="Le Minh Nghia" w:date="2019-10-09T10:56:00Z">
            <w:rPr>
              <w:sz w:val="26"/>
              <w:szCs w:val="26"/>
            </w:rPr>
          </w:rPrChange>
        </w:rPr>
        <w:t>thời</w:t>
      </w:r>
      <w:proofErr w:type="spellEnd"/>
      <w:r w:rsidR="00AC3724" w:rsidRPr="00B41112">
        <w:rPr>
          <w:sz w:val="26"/>
          <w:szCs w:val="26"/>
          <w:rPrChange w:id="24007" w:author="Le Minh Nghia" w:date="2019-10-09T10:56:00Z">
            <w:rPr>
              <w:sz w:val="26"/>
              <w:szCs w:val="26"/>
            </w:rPr>
          </w:rPrChange>
        </w:rPr>
        <w:t xml:space="preserve"> </w:t>
      </w:r>
      <w:proofErr w:type="spellStart"/>
      <w:r w:rsidR="00AC3724" w:rsidRPr="00B41112">
        <w:rPr>
          <w:sz w:val="26"/>
          <w:szCs w:val="26"/>
          <w:rPrChange w:id="24008" w:author="Le Minh Nghia" w:date="2019-10-09T10:56:00Z">
            <w:rPr>
              <w:sz w:val="26"/>
              <w:szCs w:val="26"/>
            </w:rPr>
          </w:rPrChange>
        </w:rPr>
        <w:t>gian</w:t>
      </w:r>
      <w:proofErr w:type="spellEnd"/>
      <w:r w:rsidR="00AC3724" w:rsidRPr="00B41112">
        <w:rPr>
          <w:sz w:val="26"/>
          <w:szCs w:val="26"/>
          <w:rPrChange w:id="24009" w:author="Le Minh Nghia" w:date="2019-10-09T10:56:00Z">
            <w:rPr>
              <w:sz w:val="26"/>
              <w:szCs w:val="26"/>
            </w:rPr>
          </w:rPrChange>
        </w:rPr>
        <w:t xml:space="preserve"> </w:t>
      </w:r>
      <w:proofErr w:type="spellStart"/>
      <w:r w:rsidR="00AC3724" w:rsidRPr="00B41112">
        <w:rPr>
          <w:sz w:val="26"/>
          <w:szCs w:val="26"/>
          <w:rPrChange w:id="24010" w:author="Le Minh Nghia" w:date="2019-10-09T10:56:00Z">
            <w:rPr>
              <w:sz w:val="26"/>
              <w:szCs w:val="26"/>
            </w:rPr>
          </w:rPrChange>
        </w:rPr>
        <w:t>kết</w:t>
      </w:r>
      <w:proofErr w:type="spellEnd"/>
      <w:r w:rsidR="00AC3724" w:rsidRPr="00B41112">
        <w:rPr>
          <w:sz w:val="26"/>
          <w:szCs w:val="26"/>
          <w:rPrChange w:id="24011" w:author="Le Minh Nghia" w:date="2019-10-09T10:56:00Z">
            <w:rPr>
              <w:sz w:val="26"/>
              <w:szCs w:val="26"/>
            </w:rPr>
          </w:rPrChange>
        </w:rPr>
        <w:t xml:space="preserve"> </w:t>
      </w:r>
      <w:proofErr w:type="spellStart"/>
      <w:r w:rsidR="00AC3724" w:rsidRPr="00B41112">
        <w:rPr>
          <w:sz w:val="26"/>
          <w:szCs w:val="26"/>
          <w:rPrChange w:id="24012" w:author="Le Minh Nghia" w:date="2019-10-09T10:56:00Z">
            <w:rPr>
              <w:sz w:val="26"/>
              <w:szCs w:val="26"/>
            </w:rPr>
          </w:rPrChange>
        </w:rPr>
        <w:t>thúc</w:t>
      </w:r>
      <w:proofErr w:type="spellEnd"/>
      <w:r w:rsidR="00AC3724" w:rsidRPr="00B41112">
        <w:rPr>
          <w:sz w:val="26"/>
          <w:szCs w:val="26"/>
          <w:rPrChange w:id="24013" w:author="Le Minh Nghia" w:date="2019-10-09T10:56:00Z">
            <w:rPr>
              <w:sz w:val="26"/>
              <w:szCs w:val="26"/>
            </w:rPr>
          </w:rPrChange>
        </w:rPr>
        <w:t xml:space="preserve"> </w:t>
      </w:r>
      <w:proofErr w:type="spellStart"/>
      <w:r w:rsidR="00AC3724" w:rsidRPr="00B41112">
        <w:rPr>
          <w:sz w:val="26"/>
          <w:szCs w:val="26"/>
          <w:rPrChange w:id="24014" w:author="Le Minh Nghia" w:date="2019-10-09T10:56:00Z">
            <w:rPr>
              <w:sz w:val="26"/>
              <w:szCs w:val="26"/>
            </w:rPr>
          </w:rPrChange>
        </w:rPr>
        <w:t>khảo</w:t>
      </w:r>
      <w:proofErr w:type="spellEnd"/>
      <w:r w:rsidR="00AC3724" w:rsidRPr="00B41112">
        <w:rPr>
          <w:sz w:val="26"/>
          <w:szCs w:val="26"/>
          <w:rPrChange w:id="24015" w:author="Le Minh Nghia" w:date="2019-10-09T10:56:00Z">
            <w:rPr>
              <w:sz w:val="26"/>
              <w:szCs w:val="26"/>
            </w:rPr>
          </w:rPrChange>
        </w:rPr>
        <w:t xml:space="preserve"> </w:t>
      </w:r>
      <w:proofErr w:type="spellStart"/>
      <w:r w:rsidR="00AC3724" w:rsidRPr="00B41112">
        <w:rPr>
          <w:sz w:val="26"/>
          <w:szCs w:val="26"/>
          <w:rPrChange w:id="24016" w:author="Le Minh Nghia" w:date="2019-10-09T10:56:00Z">
            <w:rPr>
              <w:sz w:val="26"/>
              <w:szCs w:val="26"/>
            </w:rPr>
          </w:rPrChange>
        </w:rPr>
        <w:t>sát</w:t>
      </w:r>
      <w:proofErr w:type="spellEnd"/>
      <w:r w:rsidRPr="00B41112">
        <w:rPr>
          <w:sz w:val="26"/>
          <w:szCs w:val="26"/>
          <w:rPrChange w:id="24017" w:author="Le Minh Nghia" w:date="2019-10-09T10:56:00Z">
            <w:rPr>
              <w:sz w:val="26"/>
              <w:szCs w:val="26"/>
            </w:rPr>
          </w:rPrChange>
        </w:rPr>
        <w:t xml:space="preserve">, </w:t>
      </w:r>
      <w:proofErr w:type="spellStart"/>
      <w:r w:rsidR="00AC3724" w:rsidRPr="00B41112">
        <w:rPr>
          <w:sz w:val="26"/>
          <w:szCs w:val="26"/>
          <w:rPrChange w:id="24018" w:author="Le Minh Nghia" w:date="2019-10-09T10:56:00Z">
            <w:rPr>
              <w:sz w:val="26"/>
              <w:szCs w:val="26"/>
            </w:rPr>
          </w:rPrChange>
        </w:rPr>
        <w:t>tên</w:t>
      </w:r>
      <w:proofErr w:type="spellEnd"/>
      <w:r w:rsidR="00AC3724" w:rsidRPr="00B41112">
        <w:rPr>
          <w:sz w:val="26"/>
          <w:szCs w:val="26"/>
          <w:rPrChange w:id="24019" w:author="Le Minh Nghia" w:date="2019-10-09T10:56:00Z">
            <w:rPr>
              <w:sz w:val="26"/>
              <w:szCs w:val="26"/>
            </w:rPr>
          </w:rPrChange>
        </w:rPr>
        <w:t xml:space="preserve"> </w:t>
      </w:r>
      <w:proofErr w:type="spellStart"/>
      <w:r w:rsidR="00AC3724" w:rsidRPr="00B41112">
        <w:rPr>
          <w:sz w:val="26"/>
          <w:szCs w:val="26"/>
          <w:rPrChange w:id="24020" w:author="Le Minh Nghia" w:date="2019-10-09T10:56:00Z">
            <w:rPr>
              <w:sz w:val="26"/>
              <w:szCs w:val="26"/>
            </w:rPr>
          </w:rPrChange>
        </w:rPr>
        <w:t>người</w:t>
      </w:r>
      <w:proofErr w:type="spellEnd"/>
      <w:r w:rsidR="00AC3724" w:rsidRPr="00B41112">
        <w:rPr>
          <w:sz w:val="26"/>
          <w:szCs w:val="26"/>
          <w:rPrChange w:id="24021" w:author="Le Minh Nghia" w:date="2019-10-09T10:56:00Z">
            <w:rPr>
              <w:sz w:val="26"/>
              <w:szCs w:val="26"/>
            </w:rPr>
          </w:rPrChange>
        </w:rPr>
        <w:t xml:space="preserve"> </w:t>
      </w:r>
      <w:proofErr w:type="spellStart"/>
      <w:r w:rsidR="00AC3724" w:rsidRPr="00B41112">
        <w:rPr>
          <w:sz w:val="26"/>
          <w:szCs w:val="26"/>
          <w:rPrChange w:id="24022" w:author="Le Minh Nghia" w:date="2019-10-09T10:56:00Z">
            <w:rPr>
              <w:sz w:val="26"/>
              <w:szCs w:val="26"/>
            </w:rPr>
          </w:rPrChange>
        </w:rPr>
        <w:t>tạo</w:t>
      </w:r>
      <w:proofErr w:type="spellEnd"/>
      <w:r w:rsidRPr="00B41112">
        <w:rPr>
          <w:sz w:val="26"/>
          <w:szCs w:val="26"/>
          <w:rPrChange w:id="24023" w:author="Le Minh Nghia" w:date="2019-10-09T10:56:00Z">
            <w:rPr>
              <w:sz w:val="26"/>
              <w:szCs w:val="26"/>
            </w:rPr>
          </w:rPrChange>
        </w:rPr>
        <w:t xml:space="preserve">, </w:t>
      </w:r>
      <w:proofErr w:type="spellStart"/>
      <w:r w:rsidR="00AC3724" w:rsidRPr="00B41112">
        <w:rPr>
          <w:sz w:val="26"/>
          <w:szCs w:val="26"/>
          <w:rPrChange w:id="24024" w:author="Le Minh Nghia" w:date="2019-10-09T10:56:00Z">
            <w:rPr>
              <w:sz w:val="26"/>
              <w:szCs w:val="26"/>
            </w:rPr>
          </w:rPrChange>
        </w:rPr>
        <w:t>mã</w:t>
      </w:r>
      <w:proofErr w:type="spellEnd"/>
      <w:r w:rsidR="00AC3724" w:rsidRPr="00B41112">
        <w:rPr>
          <w:sz w:val="26"/>
          <w:szCs w:val="26"/>
          <w:rPrChange w:id="24025" w:author="Le Minh Nghia" w:date="2019-10-09T10:56:00Z">
            <w:rPr>
              <w:sz w:val="26"/>
              <w:szCs w:val="26"/>
            </w:rPr>
          </w:rPrChange>
        </w:rPr>
        <w:t xml:space="preserve"> </w:t>
      </w:r>
      <w:proofErr w:type="spellStart"/>
      <w:r w:rsidR="00AC3724" w:rsidRPr="00B41112">
        <w:rPr>
          <w:sz w:val="26"/>
          <w:szCs w:val="26"/>
          <w:rPrChange w:id="24026" w:author="Le Minh Nghia" w:date="2019-10-09T10:56:00Z">
            <w:rPr>
              <w:sz w:val="26"/>
              <w:szCs w:val="26"/>
            </w:rPr>
          </w:rPrChange>
        </w:rPr>
        <w:t>người</w:t>
      </w:r>
      <w:proofErr w:type="spellEnd"/>
      <w:r w:rsidR="00AC3724" w:rsidRPr="00B41112">
        <w:rPr>
          <w:sz w:val="26"/>
          <w:szCs w:val="26"/>
          <w:rPrChange w:id="24027" w:author="Le Minh Nghia" w:date="2019-10-09T10:56:00Z">
            <w:rPr>
              <w:sz w:val="26"/>
              <w:szCs w:val="26"/>
            </w:rPr>
          </w:rPrChange>
        </w:rPr>
        <w:t xml:space="preserve"> </w:t>
      </w:r>
      <w:proofErr w:type="spellStart"/>
      <w:r w:rsidR="00AC3724" w:rsidRPr="00B41112">
        <w:rPr>
          <w:sz w:val="26"/>
          <w:szCs w:val="26"/>
          <w:rPrChange w:id="24028" w:author="Le Minh Nghia" w:date="2019-10-09T10:56:00Z">
            <w:rPr>
              <w:sz w:val="26"/>
              <w:szCs w:val="26"/>
            </w:rPr>
          </w:rPrChange>
        </w:rPr>
        <w:t>tạo</w:t>
      </w:r>
      <w:proofErr w:type="spellEnd"/>
      <w:r w:rsidRPr="00B41112">
        <w:rPr>
          <w:sz w:val="26"/>
          <w:szCs w:val="26"/>
          <w:rPrChange w:id="24029" w:author="Le Minh Nghia" w:date="2019-10-09T10:56:00Z">
            <w:rPr>
              <w:sz w:val="26"/>
              <w:szCs w:val="26"/>
            </w:rPr>
          </w:rPrChange>
        </w:rPr>
        <w:t xml:space="preserve">, </w:t>
      </w:r>
      <w:proofErr w:type="spellStart"/>
      <w:r w:rsidRPr="00B41112">
        <w:rPr>
          <w:sz w:val="26"/>
          <w:szCs w:val="26"/>
          <w:rPrChange w:id="24030" w:author="Le Minh Nghia" w:date="2019-10-09T10:56:00Z">
            <w:rPr>
              <w:sz w:val="26"/>
              <w:szCs w:val="26"/>
            </w:rPr>
          </w:rPrChange>
        </w:rPr>
        <w:t>và</w:t>
      </w:r>
      <w:proofErr w:type="spellEnd"/>
      <w:r w:rsidRPr="00B41112">
        <w:rPr>
          <w:sz w:val="26"/>
          <w:szCs w:val="26"/>
          <w:rPrChange w:id="24031" w:author="Le Minh Nghia" w:date="2019-10-09T10:56:00Z">
            <w:rPr>
              <w:sz w:val="26"/>
              <w:szCs w:val="26"/>
            </w:rPr>
          </w:rPrChange>
        </w:rPr>
        <w:t xml:space="preserve"> </w:t>
      </w:r>
      <w:proofErr w:type="spellStart"/>
      <w:r w:rsidRPr="00B41112">
        <w:rPr>
          <w:sz w:val="26"/>
          <w:szCs w:val="26"/>
          <w:rPrChange w:id="24032" w:author="Le Minh Nghia" w:date="2019-10-09T10:56:00Z">
            <w:rPr>
              <w:sz w:val="26"/>
              <w:szCs w:val="26"/>
            </w:rPr>
          </w:rPrChange>
        </w:rPr>
        <w:t>Chức</w:t>
      </w:r>
      <w:proofErr w:type="spellEnd"/>
      <w:r w:rsidRPr="00B41112">
        <w:rPr>
          <w:sz w:val="26"/>
          <w:szCs w:val="26"/>
          <w:rPrChange w:id="24033" w:author="Le Minh Nghia" w:date="2019-10-09T10:56:00Z">
            <w:rPr>
              <w:sz w:val="26"/>
              <w:szCs w:val="26"/>
            </w:rPr>
          </w:rPrChange>
        </w:rPr>
        <w:t xml:space="preserve"> </w:t>
      </w:r>
      <w:proofErr w:type="spellStart"/>
      <w:r w:rsidRPr="00B41112">
        <w:rPr>
          <w:sz w:val="26"/>
          <w:szCs w:val="26"/>
          <w:rPrChange w:id="24034" w:author="Le Minh Nghia" w:date="2019-10-09T10:56:00Z">
            <w:rPr>
              <w:sz w:val="26"/>
              <w:szCs w:val="26"/>
            </w:rPr>
          </w:rPrChange>
        </w:rPr>
        <w:t>năng</w:t>
      </w:r>
      <w:proofErr w:type="spellEnd"/>
      <w:r w:rsidRPr="00B41112">
        <w:rPr>
          <w:sz w:val="26"/>
          <w:szCs w:val="26"/>
          <w:rPrChange w:id="24035" w:author="Le Minh Nghia" w:date="2019-10-09T10:56:00Z">
            <w:rPr>
              <w:sz w:val="26"/>
              <w:szCs w:val="26"/>
            </w:rPr>
          </w:rPrChange>
        </w:rPr>
        <w:t xml:space="preserve">. </w:t>
      </w:r>
      <w:proofErr w:type="spellStart"/>
      <w:r w:rsidRPr="00B41112">
        <w:rPr>
          <w:sz w:val="26"/>
          <w:szCs w:val="26"/>
          <w:rPrChange w:id="24036" w:author="Le Minh Nghia" w:date="2019-10-09T10:56:00Z">
            <w:rPr>
              <w:sz w:val="26"/>
              <w:szCs w:val="26"/>
            </w:rPr>
          </w:rPrChange>
        </w:rPr>
        <w:t>Trong</w:t>
      </w:r>
      <w:proofErr w:type="spellEnd"/>
      <w:r w:rsidRPr="00B41112">
        <w:rPr>
          <w:sz w:val="26"/>
          <w:szCs w:val="26"/>
          <w:rPrChange w:id="24037" w:author="Le Minh Nghia" w:date="2019-10-09T10:56:00Z">
            <w:rPr>
              <w:sz w:val="26"/>
              <w:szCs w:val="26"/>
            </w:rPr>
          </w:rPrChange>
        </w:rPr>
        <w:t xml:space="preserve"> </w:t>
      </w:r>
      <w:proofErr w:type="spellStart"/>
      <w:r w:rsidRPr="00B41112">
        <w:rPr>
          <w:sz w:val="26"/>
          <w:szCs w:val="26"/>
          <w:rPrChange w:id="24038" w:author="Le Minh Nghia" w:date="2019-10-09T10:56:00Z">
            <w:rPr>
              <w:sz w:val="26"/>
              <w:szCs w:val="26"/>
            </w:rPr>
          </w:rPrChange>
        </w:rPr>
        <w:t>phần</w:t>
      </w:r>
      <w:proofErr w:type="spellEnd"/>
      <w:r w:rsidRPr="00B41112">
        <w:rPr>
          <w:sz w:val="26"/>
          <w:szCs w:val="26"/>
          <w:rPrChange w:id="24039" w:author="Le Minh Nghia" w:date="2019-10-09T10:56:00Z">
            <w:rPr>
              <w:sz w:val="26"/>
              <w:szCs w:val="26"/>
            </w:rPr>
          </w:rPrChange>
        </w:rPr>
        <w:t xml:space="preserve"> </w:t>
      </w:r>
      <w:proofErr w:type="spellStart"/>
      <w:r w:rsidRPr="00B41112">
        <w:rPr>
          <w:sz w:val="26"/>
          <w:szCs w:val="26"/>
          <w:rPrChange w:id="24040" w:author="Le Minh Nghia" w:date="2019-10-09T10:56:00Z">
            <w:rPr>
              <w:sz w:val="26"/>
              <w:szCs w:val="26"/>
            </w:rPr>
          </w:rPrChange>
        </w:rPr>
        <w:t>chức</w:t>
      </w:r>
      <w:proofErr w:type="spellEnd"/>
      <w:r w:rsidRPr="00B41112">
        <w:rPr>
          <w:sz w:val="26"/>
          <w:szCs w:val="26"/>
          <w:rPrChange w:id="24041" w:author="Le Minh Nghia" w:date="2019-10-09T10:56:00Z">
            <w:rPr>
              <w:sz w:val="26"/>
              <w:szCs w:val="26"/>
            </w:rPr>
          </w:rPrChange>
        </w:rPr>
        <w:t xml:space="preserve"> </w:t>
      </w:r>
      <w:proofErr w:type="spellStart"/>
      <w:r w:rsidRPr="00B41112">
        <w:rPr>
          <w:sz w:val="26"/>
          <w:szCs w:val="26"/>
          <w:rPrChange w:id="24042" w:author="Le Minh Nghia" w:date="2019-10-09T10:56:00Z">
            <w:rPr>
              <w:sz w:val="26"/>
              <w:szCs w:val="26"/>
            </w:rPr>
          </w:rPrChange>
        </w:rPr>
        <w:t>năng</w:t>
      </w:r>
      <w:proofErr w:type="spellEnd"/>
      <w:r w:rsidRPr="00B41112">
        <w:rPr>
          <w:sz w:val="26"/>
          <w:szCs w:val="26"/>
          <w:rPrChange w:id="24043" w:author="Le Minh Nghia" w:date="2019-10-09T10:56:00Z">
            <w:rPr>
              <w:sz w:val="26"/>
              <w:szCs w:val="26"/>
            </w:rPr>
          </w:rPrChange>
        </w:rPr>
        <w:t xml:space="preserve"> bao </w:t>
      </w:r>
      <w:proofErr w:type="spellStart"/>
      <w:r w:rsidRPr="00B41112">
        <w:rPr>
          <w:sz w:val="26"/>
          <w:szCs w:val="26"/>
          <w:rPrChange w:id="24044" w:author="Le Minh Nghia" w:date="2019-10-09T10:56:00Z">
            <w:rPr>
              <w:sz w:val="26"/>
              <w:szCs w:val="26"/>
            </w:rPr>
          </w:rPrChange>
        </w:rPr>
        <w:t>gồ</w:t>
      </w:r>
      <w:r w:rsidR="00BA4695" w:rsidRPr="00B41112">
        <w:rPr>
          <w:sz w:val="26"/>
          <w:szCs w:val="26"/>
          <w:rPrChange w:id="24045" w:author="Le Minh Nghia" w:date="2019-10-09T10:56:00Z">
            <w:rPr>
              <w:sz w:val="26"/>
              <w:szCs w:val="26"/>
            </w:rPr>
          </w:rPrChange>
        </w:rPr>
        <w:t>m</w:t>
      </w:r>
      <w:proofErr w:type="spellEnd"/>
      <w:r w:rsidR="00BA4695" w:rsidRPr="00B41112">
        <w:rPr>
          <w:sz w:val="26"/>
          <w:szCs w:val="26"/>
          <w:rPrChange w:id="24046" w:author="Le Minh Nghia" w:date="2019-10-09T10:56:00Z">
            <w:rPr>
              <w:sz w:val="26"/>
              <w:szCs w:val="26"/>
            </w:rPr>
          </w:rPrChange>
        </w:rPr>
        <w:t xml:space="preserve"> </w:t>
      </w:r>
      <w:proofErr w:type="spellStart"/>
      <w:r w:rsidR="00BA4695" w:rsidRPr="00B41112">
        <w:rPr>
          <w:sz w:val="26"/>
          <w:szCs w:val="26"/>
          <w:rPrChange w:id="24047" w:author="Le Minh Nghia" w:date="2019-10-09T10:56:00Z">
            <w:rPr>
              <w:sz w:val="26"/>
              <w:szCs w:val="26"/>
            </w:rPr>
          </w:rPrChange>
        </w:rPr>
        <w:t>bốn</w:t>
      </w:r>
      <w:proofErr w:type="spellEnd"/>
      <w:r w:rsidRPr="00B41112">
        <w:rPr>
          <w:sz w:val="26"/>
          <w:szCs w:val="26"/>
          <w:rPrChange w:id="24048" w:author="Le Minh Nghia" w:date="2019-10-09T10:56:00Z">
            <w:rPr>
              <w:sz w:val="26"/>
              <w:szCs w:val="26"/>
            </w:rPr>
          </w:rPrChange>
        </w:rPr>
        <w:t xml:space="preserve"> </w:t>
      </w:r>
      <w:proofErr w:type="spellStart"/>
      <w:r w:rsidRPr="00B41112">
        <w:rPr>
          <w:sz w:val="26"/>
          <w:szCs w:val="26"/>
          <w:rPrChange w:id="24049" w:author="Le Minh Nghia" w:date="2019-10-09T10:56:00Z">
            <w:rPr>
              <w:sz w:val="26"/>
              <w:szCs w:val="26"/>
            </w:rPr>
          </w:rPrChange>
        </w:rPr>
        <w:t>chức</w:t>
      </w:r>
      <w:proofErr w:type="spellEnd"/>
      <w:r w:rsidRPr="00B41112">
        <w:rPr>
          <w:sz w:val="26"/>
          <w:szCs w:val="26"/>
          <w:rPrChange w:id="24050" w:author="Le Minh Nghia" w:date="2019-10-09T10:56:00Z">
            <w:rPr>
              <w:sz w:val="26"/>
              <w:szCs w:val="26"/>
            </w:rPr>
          </w:rPrChange>
        </w:rPr>
        <w:t xml:space="preserve"> </w:t>
      </w:r>
      <w:proofErr w:type="spellStart"/>
      <w:r w:rsidRPr="00B41112">
        <w:rPr>
          <w:sz w:val="26"/>
          <w:szCs w:val="26"/>
          <w:rPrChange w:id="24051" w:author="Le Minh Nghia" w:date="2019-10-09T10:56:00Z">
            <w:rPr>
              <w:sz w:val="26"/>
              <w:szCs w:val="26"/>
            </w:rPr>
          </w:rPrChange>
        </w:rPr>
        <w:t>năng</w:t>
      </w:r>
      <w:proofErr w:type="spellEnd"/>
      <w:r w:rsidRPr="00B41112">
        <w:rPr>
          <w:sz w:val="26"/>
          <w:szCs w:val="26"/>
          <w:rPrChange w:id="24052" w:author="Le Minh Nghia" w:date="2019-10-09T10:56:00Z">
            <w:rPr>
              <w:sz w:val="26"/>
              <w:szCs w:val="26"/>
            </w:rPr>
          </w:rPrChange>
        </w:rPr>
        <w:t xml:space="preserve"> </w:t>
      </w:r>
      <w:proofErr w:type="spellStart"/>
      <w:r w:rsidRPr="00B41112">
        <w:rPr>
          <w:sz w:val="26"/>
          <w:szCs w:val="26"/>
          <w:rPrChange w:id="24053" w:author="Le Minh Nghia" w:date="2019-10-09T10:56:00Z">
            <w:rPr>
              <w:sz w:val="26"/>
              <w:szCs w:val="26"/>
            </w:rPr>
          </w:rPrChange>
        </w:rPr>
        <w:t>tương</w:t>
      </w:r>
      <w:proofErr w:type="spellEnd"/>
      <w:r w:rsidRPr="00B41112">
        <w:rPr>
          <w:sz w:val="26"/>
          <w:szCs w:val="26"/>
          <w:rPrChange w:id="24054" w:author="Le Minh Nghia" w:date="2019-10-09T10:56:00Z">
            <w:rPr>
              <w:sz w:val="26"/>
              <w:szCs w:val="26"/>
            </w:rPr>
          </w:rPrChange>
        </w:rPr>
        <w:t xml:space="preserve"> </w:t>
      </w:r>
      <w:proofErr w:type="spellStart"/>
      <w:r w:rsidRPr="00B41112">
        <w:rPr>
          <w:sz w:val="26"/>
          <w:szCs w:val="26"/>
          <w:rPrChange w:id="24055" w:author="Le Minh Nghia" w:date="2019-10-09T10:56:00Z">
            <w:rPr>
              <w:sz w:val="26"/>
              <w:szCs w:val="26"/>
            </w:rPr>
          </w:rPrChange>
        </w:rPr>
        <w:t>ứng</w:t>
      </w:r>
      <w:proofErr w:type="spellEnd"/>
      <w:r w:rsidRPr="00B41112">
        <w:rPr>
          <w:sz w:val="26"/>
          <w:szCs w:val="26"/>
          <w:rPrChange w:id="24056" w:author="Le Minh Nghia" w:date="2019-10-09T10:56:00Z">
            <w:rPr>
              <w:sz w:val="26"/>
              <w:szCs w:val="26"/>
            </w:rPr>
          </w:rPrChange>
        </w:rPr>
        <w:t xml:space="preserve"> </w:t>
      </w:r>
      <w:proofErr w:type="spellStart"/>
      <w:r w:rsidRPr="00B41112">
        <w:rPr>
          <w:sz w:val="26"/>
          <w:szCs w:val="26"/>
          <w:rPrChange w:id="24057" w:author="Le Minh Nghia" w:date="2019-10-09T10:56:00Z">
            <w:rPr>
              <w:sz w:val="26"/>
              <w:szCs w:val="26"/>
            </w:rPr>
          </w:rPrChange>
        </w:rPr>
        <w:t>vớ</w:t>
      </w:r>
      <w:r w:rsidR="00BA4695" w:rsidRPr="00B41112">
        <w:rPr>
          <w:sz w:val="26"/>
          <w:szCs w:val="26"/>
          <w:rPrChange w:id="24058" w:author="Le Minh Nghia" w:date="2019-10-09T10:56:00Z">
            <w:rPr>
              <w:sz w:val="26"/>
              <w:szCs w:val="26"/>
            </w:rPr>
          </w:rPrChange>
        </w:rPr>
        <w:t>i</w:t>
      </w:r>
      <w:proofErr w:type="spellEnd"/>
      <w:r w:rsidR="00BA4695" w:rsidRPr="00B41112">
        <w:rPr>
          <w:sz w:val="26"/>
          <w:szCs w:val="26"/>
          <w:rPrChange w:id="24059" w:author="Le Minh Nghia" w:date="2019-10-09T10:56:00Z">
            <w:rPr>
              <w:sz w:val="26"/>
              <w:szCs w:val="26"/>
            </w:rPr>
          </w:rPrChange>
        </w:rPr>
        <w:t xml:space="preserve"> </w:t>
      </w:r>
      <w:proofErr w:type="spellStart"/>
      <w:r w:rsidR="00BA4695" w:rsidRPr="00B41112">
        <w:rPr>
          <w:sz w:val="26"/>
          <w:szCs w:val="26"/>
          <w:rPrChange w:id="24060" w:author="Le Minh Nghia" w:date="2019-10-09T10:56:00Z">
            <w:rPr>
              <w:sz w:val="26"/>
              <w:szCs w:val="26"/>
            </w:rPr>
          </w:rPrChange>
        </w:rPr>
        <w:t>bốn</w:t>
      </w:r>
      <w:proofErr w:type="spellEnd"/>
      <w:r w:rsidR="00BA4695" w:rsidRPr="00B41112">
        <w:rPr>
          <w:sz w:val="26"/>
          <w:szCs w:val="26"/>
          <w:rPrChange w:id="24061" w:author="Le Minh Nghia" w:date="2019-10-09T10:56:00Z">
            <w:rPr>
              <w:sz w:val="26"/>
              <w:szCs w:val="26"/>
            </w:rPr>
          </w:rPrChange>
        </w:rPr>
        <w:t xml:space="preserve"> icon </w:t>
      </w:r>
      <w:proofErr w:type="spellStart"/>
      <w:r w:rsidR="00BA4695" w:rsidRPr="00B41112">
        <w:rPr>
          <w:sz w:val="26"/>
          <w:szCs w:val="26"/>
          <w:rPrChange w:id="24062" w:author="Le Minh Nghia" w:date="2019-10-09T10:56:00Z">
            <w:rPr>
              <w:sz w:val="26"/>
              <w:szCs w:val="26"/>
            </w:rPr>
          </w:rPrChange>
        </w:rPr>
        <w:t>đó</w:t>
      </w:r>
      <w:proofErr w:type="spellEnd"/>
      <w:r w:rsidR="00BA4695" w:rsidRPr="00B41112">
        <w:rPr>
          <w:sz w:val="26"/>
          <w:szCs w:val="26"/>
          <w:rPrChange w:id="24063" w:author="Le Minh Nghia" w:date="2019-10-09T10:56:00Z">
            <w:rPr>
              <w:sz w:val="26"/>
              <w:szCs w:val="26"/>
            </w:rPr>
          </w:rPrChange>
        </w:rPr>
        <w:t xml:space="preserve"> </w:t>
      </w:r>
      <w:proofErr w:type="spellStart"/>
      <w:r w:rsidR="00BA4695" w:rsidRPr="00B41112">
        <w:rPr>
          <w:sz w:val="26"/>
          <w:szCs w:val="26"/>
          <w:rPrChange w:id="24064" w:author="Le Minh Nghia" w:date="2019-10-09T10:56:00Z">
            <w:rPr>
              <w:sz w:val="26"/>
              <w:szCs w:val="26"/>
            </w:rPr>
          </w:rPrChange>
        </w:rPr>
        <w:t>là</w:t>
      </w:r>
      <w:proofErr w:type="spellEnd"/>
      <w:r w:rsidR="00BA4695" w:rsidRPr="00B41112">
        <w:rPr>
          <w:sz w:val="26"/>
          <w:szCs w:val="26"/>
          <w:rPrChange w:id="24065" w:author="Le Minh Nghia" w:date="2019-10-09T10:56:00Z">
            <w:rPr>
              <w:sz w:val="26"/>
              <w:szCs w:val="26"/>
            </w:rPr>
          </w:rPrChange>
        </w:rPr>
        <w:t xml:space="preserve"> </w:t>
      </w:r>
      <w:proofErr w:type="spellStart"/>
      <w:r w:rsidR="00BA4695" w:rsidRPr="00B41112">
        <w:rPr>
          <w:sz w:val="26"/>
          <w:szCs w:val="26"/>
          <w:rPrChange w:id="24066" w:author="Le Minh Nghia" w:date="2019-10-09T10:56:00Z">
            <w:rPr>
              <w:sz w:val="26"/>
              <w:szCs w:val="26"/>
            </w:rPr>
          </w:rPrChange>
        </w:rPr>
        <w:t>thực</w:t>
      </w:r>
      <w:proofErr w:type="spellEnd"/>
      <w:r w:rsidR="00BA4695" w:rsidRPr="00B41112">
        <w:rPr>
          <w:sz w:val="26"/>
          <w:szCs w:val="26"/>
          <w:rPrChange w:id="24067" w:author="Le Minh Nghia" w:date="2019-10-09T10:56:00Z">
            <w:rPr>
              <w:sz w:val="26"/>
              <w:szCs w:val="26"/>
            </w:rPr>
          </w:rPrChange>
        </w:rPr>
        <w:t xml:space="preserve"> </w:t>
      </w:r>
      <w:proofErr w:type="spellStart"/>
      <w:r w:rsidR="00BA4695" w:rsidRPr="00B41112">
        <w:rPr>
          <w:sz w:val="26"/>
          <w:szCs w:val="26"/>
          <w:rPrChange w:id="24068" w:author="Le Minh Nghia" w:date="2019-10-09T10:56:00Z">
            <w:rPr>
              <w:sz w:val="26"/>
              <w:szCs w:val="26"/>
            </w:rPr>
          </w:rPrChange>
        </w:rPr>
        <w:t>hiện</w:t>
      </w:r>
      <w:proofErr w:type="spellEnd"/>
      <w:r w:rsidR="00BA4695" w:rsidRPr="00B41112">
        <w:rPr>
          <w:sz w:val="26"/>
          <w:szCs w:val="26"/>
          <w:rPrChange w:id="24069" w:author="Le Minh Nghia" w:date="2019-10-09T10:56:00Z">
            <w:rPr>
              <w:sz w:val="26"/>
              <w:szCs w:val="26"/>
            </w:rPr>
          </w:rPrChange>
        </w:rPr>
        <w:t xml:space="preserve"> </w:t>
      </w:r>
      <w:proofErr w:type="spellStart"/>
      <w:r w:rsidR="00BA4695" w:rsidRPr="00B41112">
        <w:rPr>
          <w:sz w:val="26"/>
          <w:szCs w:val="26"/>
          <w:rPrChange w:id="24070" w:author="Le Minh Nghia" w:date="2019-10-09T10:56:00Z">
            <w:rPr>
              <w:sz w:val="26"/>
              <w:szCs w:val="26"/>
            </w:rPr>
          </w:rPrChange>
        </w:rPr>
        <w:t>khảo</w:t>
      </w:r>
      <w:proofErr w:type="spellEnd"/>
      <w:r w:rsidR="00BA4695" w:rsidRPr="00B41112">
        <w:rPr>
          <w:sz w:val="26"/>
          <w:szCs w:val="26"/>
          <w:rPrChange w:id="24071" w:author="Le Minh Nghia" w:date="2019-10-09T10:56:00Z">
            <w:rPr>
              <w:sz w:val="26"/>
              <w:szCs w:val="26"/>
            </w:rPr>
          </w:rPrChange>
        </w:rPr>
        <w:t xml:space="preserve"> </w:t>
      </w:r>
      <w:proofErr w:type="spellStart"/>
      <w:r w:rsidR="00BA4695" w:rsidRPr="00B41112">
        <w:rPr>
          <w:sz w:val="26"/>
          <w:szCs w:val="26"/>
          <w:rPrChange w:id="24072" w:author="Le Minh Nghia" w:date="2019-10-09T10:56:00Z">
            <w:rPr>
              <w:sz w:val="26"/>
              <w:szCs w:val="26"/>
            </w:rPr>
          </w:rPrChange>
        </w:rPr>
        <w:t>sát</w:t>
      </w:r>
      <w:proofErr w:type="spellEnd"/>
      <w:r w:rsidR="00BA4695" w:rsidRPr="00B41112">
        <w:rPr>
          <w:sz w:val="26"/>
          <w:szCs w:val="26"/>
          <w:rPrChange w:id="24073" w:author="Le Minh Nghia" w:date="2019-10-09T10:56:00Z">
            <w:rPr>
              <w:sz w:val="26"/>
              <w:szCs w:val="26"/>
            </w:rPr>
          </w:rPrChange>
        </w:rPr>
        <w:t xml:space="preserve">, </w:t>
      </w:r>
      <w:proofErr w:type="spellStart"/>
      <w:r w:rsidR="00BA4695" w:rsidRPr="00B41112">
        <w:rPr>
          <w:sz w:val="26"/>
          <w:szCs w:val="26"/>
          <w:rPrChange w:id="24074" w:author="Le Minh Nghia" w:date="2019-10-09T10:56:00Z">
            <w:rPr>
              <w:sz w:val="26"/>
              <w:szCs w:val="26"/>
            </w:rPr>
          </w:rPrChange>
        </w:rPr>
        <w:t>thêm</w:t>
      </w:r>
      <w:proofErr w:type="spellEnd"/>
      <w:r w:rsidR="00BA4695" w:rsidRPr="00B41112">
        <w:rPr>
          <w:sz w:val="26"/>
          <w:szCs w:val="26"/>
          <w:rPrChange w:id="24075" w:author="Le Minh Nghia" w:date="2019-10-09T10:56:00Z">
            <w:rPr>
              <w:sz w:val="26"/>
              <w:szCs w:val="26"/>
            </w:rPr>
          </w:rPrChange>
        </w:rPr>
        <w:t xml:space="preserve"> </w:t>
      </w:r>
      <w:proofErr w:type="spellStart"/>
      <w:r w:rsidR="00BA4695" w:rsidRPr="00B41112">
        <w:rPr>
          <w:sz w:val="26"/>
          <w:szCs w:val="26"/>
          <w:rPrChange w:id="24076" w:author="Le Minh Nghia" w:date="2019-10-09T10:56:00Z">
            <w:rPr>
              <w:sz w:val="26"/>
              <w:szCs w:val="26"/>
            </w:rPr>
          </w:rPrChange>
        </w:rPr>
        <w:t>câu</w:t>
      </w:r>
      <w:proofErr w:type="spellEnd"/>
      <w:r w:rsidR="00BA4695" w:rsidRPr="00B41112">
        <w:rPr>
          <w:sz w:val="26"/>
          <w:szCs w:val="26"/>
          <w:rPrChange w:id="24077" w:author="Le Minh Nghia" w:date="2019-10-09T10:56:00Z">
            <w:rPr>
              <w:sz w:val="26"/>
              <w:szCs w:val="26"/>
            </w:rPr>
          </w:rPrChange>
        </w:rPr>
        <w:t xml:space="preserve"> </w:t>
      </w:r>
      <w:proofErr w:type="spellStart"/>
      <w:r w:rsidR="00BA4695" w:rsidRPr="00B41112">
        <w:rPr>
          <w:sz w:val="26"/>
          <w:szCs w:val="26"/>
          <w:rPrChange w:id="24078" w:author="Le Minh Nghia" w:date="2019-10-09T10:56:00Z">
            <w:rPr>
              <w:sz w:val="26"/>
              <w:szCs w:val="26"/>
            </w:rPr>
          </w:rPrChange>
        </w:rPr>
        <w:t>hỏi</w:t>
      </w:r>
      <w:proofErr w:type="spellEnd"/>
      <w:r w:rsidR="00BA4695" w:rsidRPr="00B41112">
        <w:rPr>
          <w:sz w:val="26"/>
          <w:szCs w:val="26"/>
          <w:rPrChange w:id="24079" w:author="Le Minh Nghia" w:date="2019-10-09T10:56:00Z">
            <w:rPr>
              <w:sz w:val="26"/>
              <w:szCs w:val="26"/>
            </w:rPr>
          </w:rPrChange>
        </w:rPr>
        <w:t xml:space="preserve">, </w:t>
      </w:r>
      <w:proofErr w:type="spellStart"/>
      <w:r w:rsidR="00BA4695" w:rsidRPr="00B41112">
        <w:rPr>
          <w:sz w:val="26"/>
          <w:szCs w:val="26"/>
          <w:rPrChange w:id="24080" w:author="Le Minh Nghia" w:date="2019-10-09T10:56:00Z">
            <w:rPr>
              <w:sz w:val="26"/>
              <w:szCs w:val="26"/>
            </w:rPr>
          </w:rPrChange>
        </w:rPr>
        <w:t>xem</w:t>
      </w:r>
      <w:proofErr w:type="spellEnd"/>
      <w:r w:rsidR="00BA4695" w:rsidRPr="00B41112">
        <w:rPr>
          <w:sz w:val="26"/>
          <w:szCs w:val="26"/>
          <w:rPrChange w:id="24081" w:author="Le Minh Nghia" w:date="2019-10-09T10:56:00Z">
            <w:rPr>
              <w:sz w:val="26"/>
              <w:szCs w:val="26"/>
            </w:rPr>
          </w:rPrChange>
        </w:rPr>
        <w:t xml:space="preserve"> </w:t>
      </w:r>
      <w:proofErr w:type="spellStart"/>
      <w:r w:rsidR="00BA4695" w:rsidRPr="00B41112">
        <w:rPr>
          <w:sz w:val="26"/>
          <w:szCs w:val="26"/>
          <w:rPrChange w:id="24082" w:author="Le Minh Nghia" w:date="2019-10-09T10:56:00Z">
            <w:rPr>
              <w:sz w:val="26"/>
              <w:szCs w:val="26"/>
            </w:rPr>
          </w:rPrChange>
        </w:rPr>
        <w:t>câu</w:t>
      </w:r>
      <w:proofErr w:type="spellEnd"/>
      <w:r w:rsidR="00BA4695" w:rsidRPr="00B41112">
        <w:rPr>
          <w:sz w:val="26"/>
          <w:szCs w:val="26"/>
          <w:rPrChange w:id="24083" w:author="Le Minh Nghia" w:date="2019-10-09T10:56:00Z">
            <w:rPr>
              <w:sz w:val="26"/>
              <w:szCs w:val="26"/>
            </w:rPr>
          </w:rPrChange>
        </w:rPr>
        <w:t xml:space="preserve"> </w:t>
      </w:r>
      <w:proofErr w:type="spellStart"/>
      <w:r w:rsidR="00BA4695" w:rsidRPr="00B41112">
        <w:rPr>
          <w:sz w:val="26"/>
          <w:szCs w:val="26"/>
          <w:rPrChange w:id="24084" w:author="Le Minh Nghia" w:date="2019-10-09T10:56:00Z">
            <w:rPr>
              <w:sz w:val="26"/>
              <w:szCs w:val="26"/>
            </w:rPr>
          </w:rPrChange>
        </w:rPr>
        <w:t>trả</w:t>
      </w:r>
      <w:proofErr w:type="spellEnd"/>
      <w:r w:rsidR="00BA4695" w:rsidRPr="00B41112">
        <w:rPr>
          <w:sz w:val="26"/>
          <w:szCs w:val="26"/>
          <w:rPrChange w:id="24085" w:author="Le Minh Nghia" w:date="2019-10-09T10:56:00Z">
            <w:rPr>
              <w:sz w:val="26"/>
              <w:szCs w:val="26"/>
            </w:rPr>
          </w:rPrChange>
        </w:rPr>
        <w:t xml:space="preserve"> </w:t>
      </w:r>
      <w:proofErr w:type="spellStart"/>
      <w:r w:rsidR="00BA4695" w:rsidRPr="00B41112">
        <w:rPr>
          <w:sz w:val="26"/>
          <w:szCs w:val="26"/>
          <w:rPrChange w:id="24086" w:author="Le Minh Nghia" w:date="2019-10-09T10:56:00Z">
            <w:rPr>
              <w:sz w:val="26"/>
              <w:szCs w:val="26"/>
            </w:rPr>
          </w:rPrChange>
        </w:rPr>
        <w:t>lời</w:t>
      </w:r>
      <w:proofErr w:type="spellEnd"/>
      <w:r w:rsidR="00BA4695" w:rsidRPr="00B41112">
        <w:rPr>
          <w:sz w:val="26"/>
          <w:szCs w:val="26"/>
          <w:rPrChange w:id="24087" w:author="Le Minh Nghia" w:date="2019-10-09T10:56:00Z">
            <w:rPr>
              <w:sz w:val="26"/>
              <w:szCs w:val="26"/>
            </w:rPr>
          </w:rPrChange>
        </w:rPr>
        <w:t xml:space="preserve">, </w:t>
      </w:r>
      <w:proofErr w:type="spellStart"/>
      <w:r w:rsidR="00BA4695" w:rsidRPr="00B41112">
        <w:rPr>
          <w:sz w:val="26"/>
          <w:szCs w:val="26"/>
          <w:rPrChange w:id="24088" w:author="Le Minh Nghia" w:date="2019-10-09T10:56:00Z">
            <w:rPr>
              <w:sz w:val="26"/>
              <w:szCs w:val="26"/>
            </w:rPr>
          </w:rPrChange>
        </w:rPr>
        <w:t>chỉnh</w:t>
      </w:r>
      <w:proofErr w:type="spellEnd"/>
      <w:r w:rsidR="00BA4695" w:rsidRPr="00B41112">
        <w:rPr>
          <w:sz w:val="26"/>
          <w:szCs w:val="26"/>
          <w:rPrChange w:id="24089" w:author="Le Minh Nghia" w:date="2019-10-09T10:56:00Z">
            <w:rPr>
              <w:sz w:val="26"/>
              <w:szCs w:val="26"/>
            </w:rPr>
          </w:rPrChange>
        </w:rPr>
        <w:t xml:space="preserve"> </w:t>
      </w:r>
      <w:proofErr w:type="spellStart"/>
      <w:r w:rsidR="00BA4695" w:rsidRPr="00B41112">
        <w:rPr>
          <w:sz w:val="26"/>
          <w:szCs w:val="26"/>
          <w:rPrChange w:id="24090" w:author="Le Minh Nghia" w:date="2019-10-09T10:56:00Z">
            <w:rPr>
              <w:sz w:val="26"/>
              <w:szCs w:val="26"/>
            </w:rPr>
          </w:rPrChange>
        </w:rPr>
        <w:t>sửa</w:t>
      </w:r>
      <w:proofErr w:type="spellEnd"/>
      <w:r w:rsidR="00BA4695" w:rsidRPr="00B41112">
        <w:rPr>
          <w:sz w:val="26"/>
          <w:szCs w:val="26"/>
          <w:rPrChange w:id="24091" w:author="Le Minh Nghia" w:date="2019-10-09T10:56:00Z">
            <w:rPr>
              <w:sz w:val="26"/>
              <w:szCs w:val="26"/>
            </w:rPr>
          </w:rPrChange>
        </w:rPr>
        <w:t xml:space="preserve">, </w:t>
      </w:r>
      <w:proofErr w:type="spellStart"/>
      <w:r w:rsidR="00BA4695" w:rsidRPr="00B41112">
        <w:rPr>
          <w:sz w:val="26"/>
          <w:szCs w:val="26"/>
          <w:rPrChange w:id="24092" w:author="Le Minh Nghia" w:date="2019-10-09T10:56:00Z">
            <w:rPr>
              <w:sz w:val="26"/>
              <w:szCs w:val="26"/>
            </w:rPr>
          </w:rPrChange>
        </w:rPr>
        <w:t>xóa</w:t>
      </w:r>
      <w:proofErr w:type="spellEnd"/>
      <w:r w:rsidR="00BA4695" w:rsidRPr="00B41112">
        <w:rPr>
          <w:sz w:val="26"/>
          <w:szCs w:val="26"/>
          <w:rPrChange w:id="24093" w:author="Le Minh Nghia" w:date="2019-10-09T10:56:00Z">
            <w:rPr>
              <w:sz w:val="26"/>
              <w:szCs w:val="26"/>
            </w:rPr>
          </w:rPrChange>
        </w:rPr>
        <w:t xml:space="preserve"> </w:t>
      </w:r>
      <w:proofErr w:type="spellStart"/>
      <w:r w:rsidR="00BA4695" w:rsidRPr="00B41112">
        <w:rPr>
          <w:sz w:val="26"/>
          <w:szCs w:val="26"/>
          <w:rPrChange w:id="24094" w:author="Le Minh Nghia" w:date="2019-10-09T10:56:00Z">
            <w:rPr>
              <w:sz w:val="26"/>
              <w:szCs w:val="26"/>
            </w:rPr>
          </w:rPrChange>
        </w:rPr>
        <w:t>khảo</w:t>
      </w:r>
      <w:proofErr w:type="spellEnd"/>
      <w:r w:rsidR="00BA4695" w:rsidRPr="00B41112">
        <w:rPr>
          <w:sz w:val="26"/>
          <w:szCs w:val="26"/>
          <w:rPrChange w:id="24095" w:author="Le Minh Nghia" w:date="2019-10-09T10:56:00Z">
            <w:rPr>
              <w:sz w:val="26"/>
              <w:szCs w:val="26"/>
            </w:rPr>
          </w:rPrChange>
        </w:rPr>
        <w:t xml:space="preserve"> </w:t>
      </w:r>
      <w:proofErr w:type="spellStart"/>
      <w:r w:rsidR="00BA4695" w:rsidRPr="00B41112">
        <w:rPr>
          <w:sz w:val="26"/>
          <w:szCs w:val="26"/>
          <w:rPrChange w:id="24096" w:author="Le Minh Nghia" w:date="2019-10-09T10:56:00Z">
            <w:rPr>
              <w:sz w:val="26"/>
              <w:szCs w:val="26"/>
            </w:rPr>
          </w:rPrChange>
        </w:rPr>
        <w:t>sát</w:t>
      </w:r>
      <w:proofErr w:type="spellEnd"/>
      <w:r w:rsidR="00BA4695" w:rsidRPr="00B41112">
        <w:rPr>
          <w:sz w:val="26"/>
          <w:szCs w:val="26"/>
          <w:rPrChange w:id="24097" w:author="Le Minh Nghia" w:date="2019-10-09T10:56:00Z">
            <w:rPr>
              <w:sz w:val="26"/>
              <w:szCs w:val="26"/>
            </w:rPr>
          </w:rPrChange>
        </w:rPr>
        <w:t>.</w:t>
      </w:r>
    </w:p>
    <w:p w:rsidR="009D02D2" w:rsidRPr="00B41112" w:rsidRDefault="00DE3A13">
      <w:pPr>
        <w:pStyle w:val="ListParagraph"/>
        <w:numPr>
          <w:ilvl w:val="0"/>
          <w:numId w:val="5"/>
        </w:numPr>
        <w:ind w:left="360"/>
        <w:rPr>
          <w:sz w:val="26"/>
          <w:szCs w:val="26"/>
          <w:rPrChange w:id="24098" w:author="Le Minh Nghia" w:date="2019-10-09T10:56:00Z">
            <w:rPr>
              <w:sz w:val="26"/>
              <w:szCs w:val="26"/>
            </w:rPr>
          </w:rPrChange>
        </w:rPr>
        <w:pPrChange w:id="24099" w:author="Le Minh Nghia" w:date="2019-10-09T10:36:00Z">
          <w:pPr>
            <w:pStyle w:val="ListParagraph"/>
            <w:numPr>
              <w:numId w:val="5"/>
            </w:numPr>
            <w:ind w:left="1440" w:hanging="360"/>
          </w:pPr>
        </w:pPrChange>
      </w:pPr>
      <w:r w:rsidRPr="00B41112">
        <w:rPr>
          <w:sz w:val="26"/>
          <w:szCs w:val="26"/>
          <w:rPrChange w:id="24100" w:author="Le Minh Nghia" w:date="2019-10-09T10:56:00Z">
            <w:rPr>
              <w:sz w:val="26"/>
              <w:szCs w:val="26"/>
            </w:rPr>
          </w:rPrChange>
        </w:rPr>
        <w:t xml:space="preserve">Sau </w:t>
      </w:r>
      <w:proofErr w:type="spellStart"/>
      <w:r w:rsidRPr="00B41112">
        <w:rPr>
          <w:sz w:val="26"/>
          <w:szCs w:val="26"/>
          <w:rPrChange w:id="24101" w:author="Le Minh Nghia" w:date="2019-10-09T10:56:00Z">
            <w:rPr>
              <w:sz w:val="26"/>
              <w:szCs w:val="26"/>
            </w:rPr>
          </w:rPrChange>
        </w:rPr>
        <w:t>khi</w:t>
      </w:r>
      <w:proofErr w:type="spellEnd"/>
      <w:r w:rsidRPr="00B41112">
        <w:rPr>
          <w:sz w:val="26"/>
          <w:szCs w:val="26"/>
          <w:rPrChange w:id="24102" w:author="Le Minh Nghia" w:date="2019-10-09T10:56:00Z">
            <w:rPr>
              <w:sz w:val="26"/>
              <w:szCs w:val="26"/>
            </w:rPr>
          </w:rPrChange>
        </w:rPr>
        <w:t xml:space="preserve"> </w:t>
      </w:r>
      <w:proofErr w:type="spellStart"/>
      <w:r w:rsidRPr="00B41112">
        <w:rPr>
          <w:sz w:val="26"/>
          <w:szCs w:val="26"/>
          <w:rPrChange w:id="24103" w:author="Le Minh Nghia" w:date="2019-10-09T10:56:00Z">
            <w:rPr>
              <w:sz w:val="26"/>
              <w:szCs w:val="26"/>
            </w:rPr>
          </w:rPrChange>
        </w:rPr>
        <w:t>nhấn</w:t>
      </w:r>
      <w:proofErr w:type="spellEnd"/>
      <w:r w:rsidRPr="00B41112">
        <w:rPr>
          <w:sz w:val="26"/>
          <w:szCs w:val="26"/>
          <w:rPrChange w:id="24104" w:author="Le Minh Nghia" w:date="2019-10-09T10:56:00Z">
            <w:rPr>
              <w:sz w:val="26"/>
              <w:szCs w:val="26"/>
            </w:rPr>
          </w:rPrChange>
        </w:rPr>
        <w:t xml:space="preserve"> </w:t>
      </w:r>
      <w:proofErr w:type="spellStart"/>
      <w:r w:rsidRPr="00B41112">
        <w:rPr>
          <w:sz w:val="26"/>
          <w:szCs w:val="26"/>
          <w:rPrChange w:id="24105" w:author="Le Minh Nghia" w:date="2019-10-09T10:56:00Z">
            <w:rPr>
              <w:sz w:val="26"/>
              <w:szCs w:val="26"/>
            </w:rPr>
          </w:rPrChange>
        </w:rPr>
        <w:t>vào</w:t>
      </w:r>
      <w:proofErr w:type="spellEnd"/>
      <w:r w:rsidRPr="00B41112">
        <w:rPr>
          <w:sz w:val="26"/>
          <w:szCs w:val="26"/>
          <w:rPrChange w:id="24106" w:author="Le Minh Nghia" w:date="2019-10-09T10:56:00Z">
            <w:rPr>
              <w:sz w:val="26"/>
              <w:szCs w:val="26"/>
            </w:rPr>
          </w:rPrChange>
        </w:rPr>
        <w:t xml:space="preserve"> icon </w:t>
      </w:r>
      <w:proofErr w:type="spellStart"/>
      <w:r w:rsidR="009D02D2" w:rsidRPr="00B41112">
        <w:rPr>
          <w:sz w:val="26"/>
          <w:szCs w:val="26"/>
          <w:rPrChange w:id="24107" w:author="Le Minh Nghia" w:date="2019-10-09T10:56:00Z">
            <w:rPr>
              <w:sz w:val="26"/>
              <w:szCs w:val="26"/>
            </w:rPr>
          </w:rPrChange>
        </w:rPr>
        <w:t>Thực</w:t>
      </w:r>
      <w:proofErr w:type="spellEnd"/>
      <w:r w:rsidR="009D02D2" w:rsidRPr="00B41112">
        <w:rPr>
          <w:sz w:val="26"/>
          <w:szCs w:val="26"/>
          <w:rPrChange w:id="24108" w:author="Le Minh Nghia" w:date="2019-10-09T10:56:00Z">
            <w:rPr>
              <w:sz w:val="26"/>
              <w:szCs w:val="26"/>
            </w:rPr>
          </w:rPrChange>
        </w:rPr>
        <w:t xml:space="preserve"> </w:t>
      </w:r>
      <w:proofErr w:type="spellStart"/>
      <w:r w:rsidR="009D02D2" w:rsidRPr="00B41112">
        <w:rPr>
          <w:sz w:val="26"/>
          <w:szCs w:val="26"/>
          <w:rPrChange w:id="24109" w:author="Le Minh Nghia" w:date="2019-10-09T10:56:00Z">
            <w:rPr>
              <w:sz w:val="26"/>
              <w:szCs w:val="26"/>
            </w:rPr>
          </w:rPrChange>
        </w:rPr>
        <w:t>hiện</w:t>
      </w:r>
      <w:proofErr w:type="spellEnd"/>
      <w:r w:rsidR="009D02D2" w:rsidRPr="00B41112">
        <w:rPr>
          <w:sz w:val="26"/>
          <w:szCs w:val="26"/>
          <w:rPrChange w:id="24110" w:author="Le Minh Nghia" w:date="2019-10-09T10:56:00Z">
            <w:rPr>
              <w:sz w:val="26"/>
              <w:szCs w:val="26"/>
            </w:rPr>
          </w:rPrChange>
        </w:rPr>
        <w:t xml:space="preserve"> </w:t>
      </w:r>
      <w:proofErr w:type="spellStart"/>
      <w:r w:rsidR="009D02D2" w:rsidRPr="00B41112">
        <w:rPr>
          <w:sz w:val="26"/>
          <w:szCs w:val="26"/>
          <w:rPrChange w:id="24111" w:author="Le Minh Nghia" w:date="2019-10-09T10:56:00Z">
            <w:rPr>
              <w:sz w:val="26"/>
              <w:szCs w:val="26"/>
            </w:rPr>
          </w:rPrChange>
        </w:rPr>
        <w:t>khảo</w:t>
      </w:r>
      <w:proofErr w:type="spellEnd"/>
      <w:r w:rsidR="009D02D2" w:rsidRPr="00B41112">
        <w:rPr>
          <w:sz w:val="26"/>
          <w:szCs w:val="26"/>
          <w:rPrChange w:id="24112" w:author="Le Minh Nghia" w:date="2019-10-09T10:56:00Z">
            <w:rPr>
              <w:sz w:val="26"/>
              <w:szCs w:val="26"/>
            </w:rPr>
          </w:rPrChange>
        </w:rPr>
        <w:t xml:space="preserve"> </w:t>
      </w:r>
      <w:proofErr w:type="spellStart"/>
      <w:r w:rsidR="009D02D2" w:rsidRPr="00B41112">
        <w:rPr>
          <w:sz w:val="26"/>
          <w:szCs w:val="26"/>
          <w:rPrChange w:id="24113" w:author="Le Minh Nghia" w:date="2019-10-09T10:56:00Z">
            <w:rPr>
              <w:sz w:val="26"/>
              <w:szCs w:val="26"/>
            </w:rPr>
          </w:rPrChange>
        </w:rPr>
        <w:t>sát</w:t>
      </w:r>
      <w:proofErr w:type="spellEnd"/>
      <w:r w:rsidR="009D02D2" w:rsidRPr="00B41112">
        <w:rPr>
          <w:sz w:val="26"/>
          <w:szCs w:val="26"/>
          <w:rPrChange w:id="24114" w:author="Le Minh Nghia" w:date="2019-10-09T10:56:00Z">
            <w:rPr>
              <w:sz w:val="26"/>
              <w:szCs w:val="26"/>
            </w:rPr>
          </w:rPrChange>
        </w:rPr>
        <w:t xml:space="preserve"> </w:t>
      </w:r>
      <w:proofErr w:type="spellStart"/>
      <w:r w:rsidRPr="00B41112">
        <w:rPr>
          <w:sz w:val="26"/>
          <w:szCs w:val="26"/>
          <w:rPrChange w:id="24115" w:author="Le Minh Nghia" w:date="2019-10-09T10:56:00Z">
            <w:rPr>
              <w:sz w:val="26"/>
              <w:szCs w:val="26"/>
            </w:rPr>
          </w:rPrChange>
        </w:rPr>
        <w:t>thì</w:t>
      </w:r>
      <w:proofErr w:type="spellEnd"/>
      <w:r w:rsidRPr="00B41112">
        <w:rPr>
          <w:sz w:val="26"/>
          <w:szCs w:val="26"/>
          <w:rPrChange w:id="24116" w:author="Le Minh Nghia" w:date="2019-10-09T10:56:00Z">
            <w:rPr>
              <w:sz w:val="26"/>
              <w:szCs w:val="26"/>
            </w:rPr>
          </w:rPrChange>
        </w:rPr>
        <w:t xml:space="preserve"> </w:t>
      </w:r>
      <w:proofErr w:type="spellStart"/>
      <w:r w:rsidRPr="00B41112">
        <w:rPr>
          <w:sz w:val="26"/>
          <w:szCs w:val="26"/>
          <w:rPrChange w:id="24117" w:author="Le Minh Nghia" w:date="2019-10-09T10:56:00Z">
            <w:rPr>
              <w:sz w:val="26"/>
              <w:szCs w:val="26"/>
            </w:rPr>
          </w:rPrChange>
        </w:rPr>
        <w:t>sẽ</w:t>
      </w:r>
      <w:proofErr w:type="spellEnd"/>
      <w:r w:rsidRPr="00B41112">
        <w:rPr>
          <w:sz w:val="26"/>
          <w:szCs w:val="26"/>
          <w:rPrChange w:id="24118" w:author="Le Minh Nghia" w:date="2019-10-09T10:56:00Z">
            <w:rPr>
              <w:sz w:val="26"/>
              <w:szCs w:val="26"/>
            </w:rPr>
          </w:rPrChange>
        </w:rPr>
        <w:t xml:space="preserve"> </w:t>
      </w:r>
      <w:proofErr w:type="spellStart"/>
      <w:r w:rsidR="009D02D2" w:rsidRPr="00B41112">
        <w:rPr>
          <w:sz w:val="26"/>
          <w:szCs w:val="26"/>
          <w:rPrChange w:id="24119" w:author="Le Minh Nghia" w:date="2019-10-09T10:56:00Z">
            <w:rPr>
              <w:sz w:val="26"/>
              <w:szCs w:val="26"/>
            </w:rPr>
          </w:rPrChange>
        </w:rPr>
        <w:t>hiển</w:t>
      </w:r>
      <w:proofErr w:type="spellEnd"/>
      <w:r w:rsidR="009D02D2" w:rsidRPr="00B41112">
        <w:rPr>
          <w:sz w:val="26"/>
          <w:szCs w:val="26"/>
          <w:rPrChange w:id="24120" w:author="Le Minh Nghia" w:date="2019-10-09T10:56:00Z">
            <w:rPr>
              <w:sz w:val="26"/>
              <w:szCs w:val="26"/>
            </w:rPr>
          </w:rPrChange>
        </w:rPr>
        <w:t xml:space="preserve"> </w:t>
      </w:r>
      <w:proofErr w:type="spellStart"/>
      <w:r w:rsidR="009D02D2" w:rsidRPr="00B41112">
        <w:rPr>
          <w:sz w:val="26"/>
          <w:szCs w:val="26"/>
          <w:rPrChange w:id="24121" w:author="Le Minh Nghia" w:date="2019-10-09T10:56:00Z">
            <w:rPr>
              <w:sz w:val="26"/>
              <w:szCs w:val="26"/>
            </w:rPr>
          </w:rPrChange>
        </w:rPr>
        <w:t>thị</w:t>
      </w:r>
      <w:proofErr w:type="spellEnd"/>
      <w:r w:rsidR="009D02D2" w:rsidRPr="00B41112">
        <w:rPr>
          <w:sz w:val="26"/>
          <w:szCs w:val="26"/>
          <w:rPrChange w:id="24122" w:author="Le Minh Nghia" w:date="2019-10-09T10:56:00Z">
            <w:rPr>
              <w:sz w:val="26"/>
              <w:szCs w:val="26"/>
            </w:rPr>
          </w:rPrChange>
        </w:rPr>
        <w:t xml:space="preserve"> ra </w:t>
      </w:r>
      <w:proofErr w:type="spellStart"/>
      <w:r w:rsidR="009D02D2" w:rsidRPr="00B41112">
        <w:rPr>
          <w:sz w:val="26"/>
          <w:szCs w:val="26"/>
          <w:rPrChange w:id="24123" w:author="Le Minh Nghia" w:date="2019-10-09T10:56:00Z">
            <w:rPr>
              <w:sz w:val="26"/>
              <w:szCs w:val="26"/>
            </w:rPr>
          </w:rPrChange>
        </w:rPr>
        <w:t>giao</w:t>
      </w:r>
      <w:proofErr w:type="spellEnd"/>
      <w:r w:rsidR="009D02D2" w:rsidRPr="00B41112">
        <w:rPr>
          <w:sz w:val="26"/>
          <w:szCs w:val="26"/>
          <w:rPrChange w:id="24124" w:author="Le Minh Nghia" w:date="2019-10-09T10:56:00Z">
            <w:rPr>
              <w:sz w:val="26"/>
              <w:szCs w:val="26"/>
            </w:rPr>
          </w:rPrChange>
        </w:rPr>
        <w:t xml:space="preserve"> </w:t>
      </w:r>
      <w:proofErr w:type="spellStart"/>
      <w:r w:rsidR="009D02D2" w:rsidRPr="00B41112">
        <w:rPr>
          <w:sz w:val="26"/>
          <w:szCs w:val="26"/>
          <w:rPrChange w:id="24125" w:author="Le Minh Nghia" w:date="2019-10-09T10:56:00Z">
            <w:rPr>
              <w:sz w:val="26"/>
              <w:szCs w:val="26"/>
            </w:rPr>
          </w:rPrChange>
        </w:rPr>
        <w:t>diện</w:t>
      </w:r>
      <w:proofErr w:type="spellEnd"/>
      <w:r w:rsidR="009D02D2" w:rsidRPr="00B41112">
        <w:rPr>
          <w:sz w:val="26"/>
          <w:szCs w:val="26"/>
          <w:rPrChange w:id="24126" w:author="Le Minh Nghia" w:date="2019-10-09T10:56:00Z">
            <w:rPr>
              <w:sz w:val="26"/>
              <w:szCs w:val="26"/>
            </w:rPr>
          </w:rPrChange>
        </w:rPr>
        <w:t xml:space="preserve"> </w:t>
      </w:r>
      <w:proofErr w:type="spellStart"/>
      <w:r w:rsidR="009D02D2" w:rsidRPr="00B41112">
        <w:rPr>
          <w:sz w:val="26"/>
          <w:szCs w:val="26"/>
          <w:rPrChange w:id="24127" w:author="Le Minh Nghia" w:date="2019-10-09T10:56:00Z">
            <w:rPr>
              <w:sz w:val="26"/>
              <w:szCs w:val="26"/>
            </w:rPr>
          </w:rPrChange>
        </w:rPr>
        <w:t>thực</w:t>
      </w:r>
      <w:proofErr w:type="spellEnd"/>
      <w:r w:rsidR="009D02D2" w:rsidRPr="00B41112">
        <w:rPr>
          <w:sz w:val="26"/>
          <w:szCs w:val="26"/>
          <w:rPrChange w:id="24128" w:author="Le Minh Nghia" w:date="2019-10-09T10:56:00Z">
            <w:rPr>
              <w:sz w:val="26"/>
              <w:szCs w:val="26"/>
            </w:rPr>
          </w:rPrChange>
        </w:rPr>
        <w:t xml:space="preserve"> </w:t>
      </w:r>
      <w:proofErr w:type="spellStart"/>
      <w:r w:rsidR="009D02D2" w:rsidRPr="00B41112">
        <w:rPr>
          <w:sz w:val="26"/>
          <w:szCs w:val="26"/>
          <w:rPrChange w:id="24129" w:author="Le Minh Nghia" w:date="2019-10-09T10:56:00Z">
            <w:rPr>
              <w:sz w:val="26"/>
              <w:szCs w:val="26"/>
            </w:rPr>
          </w:rPrChange>
        </w:rPr>
        <w:t>hiển</w:t>
      </w:r>
      <w:proofErr w:type="spellEnd"/>
      <w:r w:rsidR="009D02D2" w:rsidRPr="00B41112">
        <w:rPr>
          <w:sz w:val="26"/>
          <w:szCs w:val="26"/>
          <w:rPrChange w:id="24130" w:author="Le Minh Nghia" w:date="2019-10-09T10:56:00Z">
            <w:rPr>
              <w:sz w:val="26"/>
              <w:szCs w:val="26"/>
            </w:rPr>
          </w:rPrChange>
        </w:rPr>
        <w:t xml:space="preserve"> </w:t>
      </w:r>
      <w:proofErr w:type="spellStart"/>
      <w:r w:rsidR="009D02D2" w:rsidRPr="00B41112">
        <w:rPr>
          <w:sz w:val="26"/>
          <w:szCs w:val="26"/>
          <w:rPrChange w:id="24131" w:author="Le Minh Nghia" w:date="2019-10-09T10:56:00Z">
            <w:rPr>
              <w:sz w:val="26"/>
              <w:szCs w:val="26"/>
            </w:rPr>
          </w:rPrChange>
        </w:rPr>
        <w:t>trả</w:t>
      </w:r>
      <w:proofErr w:type="spellEnd"/>
      <w:r w:rsidR="009D02D2" w:rsidRPr="00B41112">
        <w:rPr>
          <w:sz w:val="26"/>
          <w:szCs w:val="26"/>
          <w:rPrChange w:id="24132" w:author="Le Minh Nghia" w:date="2019-10-09T10:56:00Z">
            <w:rPr>
              <w:sz w:val="26"/>
              <w:szCs w:val="26"/>
            </w:rPr>
          </w:rPrChange>
        </w:rPr>
        <w:t xml:space="preserve"> </w:t>
      </w:r>
      <w:proofErr w:type="spellStart"/>
      <w:r w:rsidR="009D02D2" w:rsidRPr="00B41112">
        <w:rPr>
          <w:sz w:val="26"/>
          <w:szCs w:val="26"/>
          <w:rPrChange w:id="24133" w:author="Le Minh Nghia" w:date="2019-10-09T10:56:00Z">
            <w:rPr>
              <w:sz w:val="26"/>
              <w:szCs w:val="26"/>
            </w:rPr>
          </w:rPrChange>
        </w:rPr>
        <w:t>lời</w:t>
      </w:r>
      <w:proofErr w:type="spellEnd"/>
      <w:r w:rsidR="009D02D2" w:rsidRPr="00B41112">
        <w:rPr>
          <w:sz w:val="26"/>
          <w:szCs w:val="26"/>
          <w:rPrChange w:id="24134" w:author="Le Minh Nghia" w:date="2019-10-09T10:56:00Z">
            <w:rPr>
              <w:sz w:val="26"/>
              <w:szCs w:val="26"/>
            </w:rPr>
          </w:rPrChange>
        </w:rPr>
        <w:t xml:space="preserve"> </w:t>
      </w:r>
      <w:proofErr w:type="spellStart"/>
      <w:r w:rsidR="009D02D2" w:rsidRPr="00B41112">
        <w:rPr>
          <w:sz w:val="26"/>
          <w:szCs w:val="26"/>
          <w:rPrChange w:id="24135" w:author="Le Minh Nghia" w:date="2019-10-09T10:56:00Z">
            <w:rPr>
              <w:sz w:val="26"/>
              <w:szCs w:val="26"/>
            </w:rPr>
          </w:rPrChange>
        </w:rPr>
        <w:t>các</w:t>
      </w:r>
      <w:proofErr w:type="spellEnd"/>
      <w:r w:rsidR="009D02D2" w:rsidRPr="00B41112">
        <w:rPr>
          <w:sz w:val="26"/>
          <w:szCs w:val="26"/>
          <w:rPrChange w:id="24136" w:author="Le Minh Nghia" w:date="2019-10-09T10:56:00Z">
            <w:rPr>
              <w:sz w:val="26"/>
              <w:szCs w:val="26"/>
            </w:rPr>
          </w:rPrChange>
        </w:rPr>
        <w:t xml:space="preserve"> </w:t>
      </w:r>
      <w:proofErr w:type="spellStart"/>
      <w:r w:rsidR="009D02D2" w:rsidRPr="00B41112">
        <w:rPr>
          <w:sz w:val="26"/>
          <w:szCs w:val="26"/>
          <w:rPrChange w:id="24137" w:author="Le Minh Nghia" w:date="2019-10-09T10:56:00Z">
            <w:rPr>
              <w:sz w:val="26"/>
              <w:szCs w:val="26"/>
            </w:rPr>
          </w:rPrChange>
        </w:rPr>
        <w:t>câu</w:t>
      </w:r>
      <w:proofErr w:type="spellEnd"/>
      <w:r w:rsidR="009D02D2" w:rsidRPr="00B41112">
        <w:rPr>
          <w:sz w:val="26"/>
          <w:szCs w:val="26"/>
          <w:rPrChange w:id="24138" w:author="Le Minh Nghia" w:date="2019-10-09T10:56:00Z">
            <w:rPr>
              <w:sz w:val="26"/>
              <w:szCs w:val="26"/>
            </w:rPr>
          </w:rPrChange>
        </w:rPr>
        <w:t xml:space="preserve"> </w:t>
      </w:r>
      <w:proofErr w:type="spellStart"/>
      <w:r w:rsidR="009D02D2" w:rsidRPr="00B41112">
        <w:rPr>
          <w:sz w:val="26"/>
          <w:szCs w:val="26"/>
          <w:rPrChange w:id="24139" w:author="Le Minh Nghia" w:date="2019-10-09T10:56:00Z">
            <w:rPr>
              <w:sz w:val="26"/>
              <w:szCs w:val="26"/>
            </w:rPr>
          </w:rPrChange>
        </w:rPr>
        <w:t>hỏi</w:t>
      </w:r>
      <w:proofErr w:type="spellEnd"/>
      <w:r w:rsidR="009D02D2" w:rsidRPr="00B41112">
        <w:rPr>
          <w:sz w:val="26"/>
          <w:szCs w:val="26"/>
          <w:rPrChange w:id="24140" w:author="Le Minh Nghia" w:date="2019-10-09T10:56:00Z">
            <w:rPr>
              <w:sz w:val="26"/>
              <w:szCs w:val="26"/>
            </w:rPr>
          </w:rPrChange>
        </w:rPr>
        <w:t xml:space="preserve"> </w:t>
      </w:r>
      <w:proofErr w:type="spellStart"/>
      <w:r w:rsidR="009D02D2" w:rsidRPr="00B41112">
        <w:rPr>
          <w:sz w:val="26"/>
          <w:szCs w:val="26"/>
          <w:rPrChange w:id="24141" w:author="Le Minh Nghia" w:date="2019-10-09T10:56:00Z">
            <w:rPr>
              <w:sz w:val="26"/>
              <w:szCs w:val="26"/>
            </w:rPr>
          </w:rPrChange>
        </w:rPr>
        <w:t>của</w:t>
      </w:r>
      <w:proofErr w:type="spellEnd"/>
      <w:r w:rsidR="009D02D2" w:rsidRPr="00B41112">
        <w:rPr>
          <w:sz w:val="26"/>
          <w:szCs w:val="26"/>
          <w:rPrChange w:id="24142" w:author="Le Minh Nghia" w:date="2019-10-09T10:56:00Z">
            <w:rPr>
              <w:sz w:val="26"/>
              <w:szCs w:val="26"/>
            </w:rPr>
          </w:rPrChange>
        </w:rPr>
        <w:t xml:space="preserve"> </w:t>
      </w:r>
      <w:proofErr w:type="spellStart"/>
      <w:r w:rsidR="009D02D2" w:rsidRPr="00B41112">
        <w:rPr>
          <w:sz w:val="26"/>
          <w:szCs w:val="26"/>
          <w:rPrChange w:id="24143" w:author="Le Minh Nghia" w:date="2019-10-09T10:56:00Z">
            <w:rPr>
              <w:sz w:val="26"/>
              <w:szCs w:val="26"/>
            </w:rPr>
          </w:rPrChange>
        </w:rPr>
        <w:t>cuộc</w:t>
      </w:r>
      <w:proofErr w:type="spellEnd"/>
      <w:r w:rsidR="009D02D2" w:rsidRPr="00B41112">
        <w:rPr>
          <w:sz w:val="26"/>
          <w:szCs w:val="26"/>
          <w:rPrChange w:id="24144" w:author="Le Minh Nghia" w:date="2019-10-09T10:56:00Z">
            <w:rPr>
              <w:sz w:val="26"/>
              <w:szCs w:val="26"/>
            </w:rPr>
          </w:rPrChange>
        </w:rPr>
        <w:t xml:space="preserve"> </w:t>
      </w:r>
      <w:proofErr w:type="spellStart"/>
      <w:r w:rsidR="009D02D2" w:rsidRPr="00B41112">
        <w:rPr>
          <w:sz w:val="26"/>
          <w:szCs w:val="26"/>
          <w:rPrChange w:id="24145" w:author="Le Minh Nghia" w:date="2019-10-09T10:56:00Z">
            <w:rPr>
              <w:sz w:val="26"/>
              <w:szCs w:val="26"/>
            </w:rPr>
          </w:rPrChange>
        </w:rPr>
        <w:t>khảo</w:t>
      </w:r>
      <w:proofErr w:type="spellEnd"/>
      <w:r w:rsidR="009D02D2" w:rsidRPr="00B41112">
        <w:rPr>
          <w:sz w:val="26"/>
          <w:szCs w:val="26"/>
          <w:rPrChange w:id="24146" w:author="Le Minh Nghia" w:date="2019-10-09T10:56:00Z">
            <w:rPr>
              <w:sz w:val="26"/>
              <w:szCs w:val="26"/>
            </w:rPr>
          </w:rPrChange>
        </w:rPr>
        <w:t xml:space="preserve"> </w:t>
      </w:r>
      <w:proofErr w:type="spellStart"/>
      <w:r w:rsidR="009D02D2" w:rsidRPr="00B41112">
        <w:rPr>
          <w:sz w:val="26"/>
          <w:szCs w:val="26"/>
          <w:rPrChange w:id="24147" w:author="Le Minh Nghia" w:date="2019-10-09T10:56:00Z">
            <w:rPr>
              <w:sz w:val="26"/>
              <w:szCs w:val="26"/>
            </w:rPr>
          </w:rPrChange>
        </w:rPr>
        <w:t>sát</w:t>
      </w:r>
      <w:proofErr w:type="spellEnd"/>
      <w:r w:rsidR="009D02D2" w:rsidRPr="00B41112">
        <w:rPr>
          <w:sz w:val="26"/>
          <w:szCs w:val="26"/>
          <w:rPrChange w:id="24148" w:author="Le Minh Nghia" w:date="2019-10-09T10:56:00Z">
            <w:rPr>
              <w:sz w:val="26"/>
              <w:szCs w:val="26"/>
            </w:rPr>
          </w:rPrChange>
        </w:rPr>
        <w:t xml:space="preserve"> </w:t>
      </w:r>
      <w:proofErr w:type="spellStart"/>
      <w:r w:rsidR="009D02D2" w:rsidRPr="00B41112">
        <w:rPr>
          <w:sz w:val="26"/>
          <w:szCs w:val="26"/>
          <w:rPrChange w:id="24149" w:author="Le Minh Nghia" w:date="2019-10-09T10:56:00Z">
            <w:rPr>
              <w:sz w:val="26"/>
              <w:szCs w:val="26"/>
            </w:rPr>
          </w:rPrChange>
        </w:rPr>
        <w:t>đó</w:t>
      </w:r>
      <w:proofErr w:type="spellEnd"/>
      <w:r w:rsidR="009D02D2" w:rsidRPr="00B41112">
        <w:rPr>
          <w:sz w:val="26"/>
          <w:szCs w:val="26"/>
          <w:rPrChange w:id="24150" w:author="Le Minh Nghia" w:date="2019-10-09T10:56:00Z">
            <w:rPr>
              <w:sz w:val="26"/>
              <w:szCs w:val="26"/>
            </w:rPr>
          </w:rPrChange>
        </w:rPr>
        <w:t xml:space="preserve"> </w:t>
      </w:r>
      <w:proofErr w:type="spellStart"/>
      <w:r w:rsidR="009D02D2" w:rsidRPr="00B41112">
        <w:rPr>
          <w:sz w:val="26"/>
          <w:szCs w:val="26"/>
          <w:rPrChange w:id="24151" w:author="Le Minh Nghia" w:date="2019-10-09T10:56:00Z">
            <w:rPr>
              <w:sz w:val="26"/>
              <w:szCs w:val="26"/>
            </w:rPr>
          </w:rPrChange>
        </w:rPr>
        <w:t>để</w:t>
      </w:r>
      <w:proofErr w:type="spellEnd"/>
      <w:r w:rsidR="009D02D2" w:rsidRPr="00B41112">
        <w:rPr>
          <w:sz w:val="26"/>
          <w:szCs w:val="26"/>
          <w:rPrChange w:id="24152" w:author="Le Minh Nghia" w:date="2019-10-09T10:56:00Z">
            <w:rPr>
              <w:sz w:val="26"/>
              <w:szCs w:val="26"/>
            </w:rPr>
          </w:rPrChange>
        </w:rPr>
        <w:t xml:space="preserve"> </w:t>
      </w:r>
      <w:proofErr w:type="spellStart"/>
      <w:r w:rsidR="009D02D2" w:rsidRPr="00B41112">
        <w:rPr>
          <w:sz w:val="26"/>
          <w:szCs w:val="26"/>
          <w:rPrChange w:id="24153" w:author="Le Minh Nghia" w:date="2019-10-09T10:56:00Z">
            <w:rPr>
              <w:sz w:val="26"/>
              <w:szCs w:val="26"/>
            </w:rPr>
          </w:rPrChange>
        </w:rPr>
        <w:t>người</w:t>
      </w:r>
      <w:proofErr w:type="spellEnd"/>
      <w:r w:rsidR="009D02D2" w:rsidRPr="00B41112">
        <w:rPr>
          <w:sz w:val="26"/>
          <w:szCs w:val="26"/>
          <w:rPrChange w:id="24154" w:author="Le Minh Nghia" w:date="2019-10-09T10:56:00Z">
            <w:rPr>
              <w:sz w:val="26"/>
              <w:szCs w:val="26"/>
            </w:rPr>
          </w:rPrChange>
        </w:rPr>
        <w:t xml:space="preserve"> </w:t>
      </w:r>
      <w:proofErr w:type="spellStart"/>
      <w:r w:rsidR="009D02D2" w:rsidRPr="00B41112">
        <w:rPr>
          <w:sz w:val="26"/>
          <w:szCs w:val="26"/>
          <w:rPrChange w:id="24155" w:author="Le Minh Nghia" w:date="2019-10-09T10:56:00Z">
            <w:rPr>
              <w:sz w:val="26"/>
              <w:szCs w:val="26"/>
            </w:rPr>
          </w:rPrChange>
        </w:rPr>
        <w:t>quản</w:t>
      </w:r>
      <w:proofErr w:type="spellEnd"/>
      <w:r w:rsidR="009D02D2" w:rsidRPr="00B41112">
        <w:rPr>
          <w:sz w:val="26"/>
          <w:szCs w:val="26"/>
          <w:rPrChange w:id="24156" w:author="Le Minh Nghia" w:date="2019-10-09T10:56:00Z">
            <w:rPr>
              <w:sz w:val="26"/>
              <w:szCs w:val="26"/>
            </w:rPr>
          </w:rPrChange>
        </w:rPr>
        <w:t xml:space="preserve"> </w:t>
      </w:r>
      <w:proofErr w:type="spellStart"/>
      <w:r w:rsidR="009D02D2" w:rsidRPr="00B41112">
        <w:rPr>
          <w:sz w:val="26"/>
          <w:szCs w:val="26"/>
          <w:rPrChange w:id="24157" w:author="Le Minh Nghia" w:date="2019-10-09T10:56:00Z">
            <w:rPr>
              <w:sz w:val="26"/>
              <w:szCs w:val="26"/>
            </w:rPr>
          </w:rPrChange>
        </w:rPr>
        <w:t>trị</w:t>
      </w:r>
      <w:proofErr w:type="spellEnd"/>
      <w:r w:rsidR="009D02D2" w:rsidRPr="00B41112">
        <w:rPr>
          <w:sz w:val="26"/>
          <w:szCs w:val="26"/>
          <w:rPrChange w:id="24158" w:author="Le Minh Nghia" w:date="2019-10-09T10:56:00Z">
            <w:rPr>
              <w:sz w:val="26"/>
              <w:szCs w:val="26"/>
            </w:rPr>
          </w:rPrChange>
        </w:rPr>
        <w:t xml:space="preserve"> </w:t>
      </w:r>
      <w:proofErr w:type="spellStart"/>
      <w:r w:rsidR="009D02D2" w:rsidRPr="00B41112">
        <w:rPr>
          <w:sz w:val="26"/>
          <w:szCs w:val="26"/>
          <w:rPrChange w:id="24159" w:author="Le Minh Nghia" w:date="2019-10-09T10:56:00Z">
            <w:rPr>
              <w:sz w:val="26"/>
              <w:szCs w:val="26"/>
            </w:rPr>
          </w:rPrChange>
        </w:rPr>
        <w:t>có</w:t>
      </w:r>
      <w:proofErr w:type="spellEnd"/>
      <w:r w:rsidR="009D02D2" w:rsidRPr="00B41112">
        <w:rPr>
          <w:sz w:val="26"/>
          <w:szCs w:val="26"/>
          <w:rPrChange w:id="24160" w:author="Le Minh Nghia" w:date="2019-10-09T10:56:00Z">
            <w:rPr>
              <w:sz w:val="26"/>
              <w:szCs w:val="26"/>
            </w:rPr>
          </w:rPrChange>
        </w:rPr>
        <w:t xml:space="preserve"> </w:t>
      </w:r>
      <w:proofErr w:type="spellStart"/>
      <w:r w:rsidR="009D02D2" w:rsidRPr="00B41112">
        <w:rPr>
          <w:sz w:val="26"/>
          <w:szCs w:val="26"/>
          <w:rPrChange w:id="24161" w:author="Le Minh Nghia" w:date="2019-10-09T10:56:00Z">
            <w:rPr>
              <w:sz w:val="26"/>
              <w:szCs w:val="26"/>
            </w:rPr>
          </w:rPrChange>
        </w:rPr>
        <w:t>thể</w:t>
      </w:r>
      <w:proofErr w:type="spellEnd"/>
      <w:r w:rsidR="009D02D2" w:rsidRPr="00B41112">
        <w:rPr>
          <w:sz w:val="26"/>
          <w:szCs w:val="26"/>
          <w:rPrChange w:id="24162" w:author="Le Minh Nghia" w:date="2019-10-09T10:56:00Z">
            <w:rPr>
              <w:sz w:val="26"/>
              <w:szCs w:val="26"/>
            </w:rPr>
          </w:rPrChange>
        </w:rPr>
        <w:t xml:space="preserve"> </w:t>
      </w:r>
      <w:proofErr w:type="spellStart"/>
      <w:r w:rsidR="009D02D2" w:rsidRPr="00B41112">
        <w:rPr>
          <w:sz w:val="26"/>
          <w:szCs w:val="26"/>
          <w:rPrChange w:id="24163" w:author="Le Minh Nghia" w:date="2019-10-09T10:56:00Z">
            <w:rPr>
              <w:sz w:val="26"/>
              <w:szCs w:val="26"/>
            </w:rPr>
          </w:rPrChange>
        </w:rPr>
        <w:t>thống</w:t>
      </w:r>
      <w:proofErr w:type="spellEnd"/>
      <w:r w:rsidR="009D02D2" w:rsidRPr="00B41112">
        <w:rPr>
          <w:sz w:val="26"/>
          <w:szCs w:val="26"/>
          <w:rPrChange w:id="24164" w:author="Le Minh Nghia" w:date="2019-10-09T10:56:00Z">
            <w:rPr>
              <w:sz w:val="26"/>
              <w:szCs w:val="26"/>
            </w:rPr>
          </w:rPrChange>
        </w:rPr>
        <w:t xml:space="preserve"> </w:t>
      </w:r>
      <w:proofErr w:type="spellStart"/>
      <w:r w:rsidR="009D02D2" w:rsidRPr="00B41112">
        <w:rPr>
          <w:sz w:val="26"/>
          <w:szCs w:val="26"/>
          <w:rPrChange w:id="24165" w:author="Le Minh Nghia" w:date="2019-10-09T10:56:00Z">
            <w:rPr>
              <w:sz w:val="26"/>
              <w:szCs w:val="26"/>
            </w:rPr>
          </w:rPrChange>
        </w:rPr>
        <w:t>kê</w:t>
      </w:r>
      <w:proofErr w:type="spellEnd"/>
      <w:r w:rsidR="009D02D2" w:rsidRPr="00B41112">
        <w:rPr>
          <w:sz w:val="26"/>
          <w:szCs w:val="26"/>
          <w:rPrChange w:id="24166" w:author="Le Minh Nghia" w:date="2019-10-09T10:56:00Z">
            <w:rPr>
              <w:sz w:val="26"/>
              <w:szCs w:val="26"/>
            </w:rPr>
          </w:rPrChange>
        </w:rPr>
        <w:t xml:space="preserve"> </w:t>
      </w:r>
      <w:proofErr w:type="spellStart"/>
      <w:r w:rsidR="009D02D2" w:rsidRPr="00B41112">
        <w:rPr>
          <w:sz w:val="26"/>
          <w:szCs w:val="26"/>
          <w:rPrChange w:id="24167" w:author="Le Minh Nghia" w:date="2019-10-09T10:56:00Z">
            <w:rPr>
              <w:sz w:val="26"/>
              <w:szCs w:val="26"/>
            </w:rPr>
          </w:rPrChange>
        </w:rPr>
        <w:t>các</w:t>
      </w:r>
      <w:proofErr w:type="spellEnd"/>
      <w:r w:rsidR="009D02D2" w:rsidRPr="00B41112">
        <w:rPr>
          <w:sz w:val="26"/>
          <w:szCs w:val="26"/>
          <w:rPrChange w:id="24168" w:author="Le Minh Nghia" w:date="2019-10-09T10:56:00Z">
            <w:rPr>
              <w:sz w:val="26"/>
              <w:szCs w:val="26"/>
            </w:rPr>
          </w:rPrChange>
        </w:rPr>
        <w:t xml:space="preserve"> </w:t>
      </w:r>
      <w:proofErr w:type="spellStart"/>
      <w:r w:rsidR="009D02D2" w:rsidRPr="00B41112">
        <w:rPr>
          <w:sz w:val="26"/>
          <w:szCs w:val="26"/>
          <w:rPrChange w:id="24169" w:author="Le Minh Nghia" w:date="2019-10-09T10:56:00Z">
            <w:rPr>
              <w:sz w:val="26"/>
              <w:szCs w:val="26"/>
            </w:rPr>
          </w:rPrChange>
        </w:rPr>
        <w:t>câu</w:t>
      </w:r>
      <w:proofErr w:type="spellEnd"/>
      <w:r w:rsidR="009D02D2" w:rsidRPr="00B41112">
        <w:rPr>
          <w:sz w:val="26"/>
          <w:szCs w:val="26"/>
          <w:rPrChange w:id="24170" w:author="Le Minh Nghia" w:date="2019-10-09T10:56:00Z">
            <w:rPr>
              <w:sz w:val="26"/>
              <w:szCs w:val="26"/>
            </w:rPr>
          </w:rPrChange>
        </w:rPr>
        <w:t xml:space="preserve"> </w:t>
      </w:r>
      <w:proofErr w:type="spellStart"/>
      <w:r w:rsidR="009D02D2" w:rsidRPr="00B41112">
        <w:rPr>
          <w:sz w:val="26"/>
          <w:szCs w:val="26"/>
          <w:rPrChange w:id="24171" w:author="Le Minh Nghia" w:date="2019-10-09T10:56:00Z">
            <w:rPr>
              <w:sz w:val="26"/>
              <w:szCs w:val="26"/>
            </w:rPr>
          </w:rPrChange>
        </w:rPr>
        <w:t>hỏi</w:t>
      </w:r>
      <w:proofErr w:type="spellEnd"/>
      <w:r w:rsidR="009D02D2" w:rsidRPr="00B41112">
        <w:rPr>
          <w:sz w:val="26"/>
          <w:szCs w:val="26"/>
          <w:rPrChange w:id="24172" w:author="Le Minh Nghia" w:date="2019-10-09T10:56:00Z">
            <w:rPr>
              <w:sz w:val="26"/>
              <w:szCs w:val="26"/>
            </w:rPr>
          </w:rPrChange>
        </w:rPr>
        <w:t xml:space="preserve"> </w:t>
      </w:r>
      <w:proofErr w:type="spellStart"/>
      <w:r w:rsidR="009D02D2" w:rsidRPr="00B41112">
        <w:rPr>
          <w:sz w:val="26"/>
          <w:szCs w:val="26"/>
          <w:rPrChange w:id="24173" w:author="Le Minh Nghia" w:date="2019-10-09T10:56:00Z">
            <w:rPr>
              <w:sz w:val="26"/>
              <w:szCs w:val="26"/>
            </w:rPr>
          </w:rPrChange>
        </w:rPr>
        <w:t>khảo</w:t>
      </w:r>
      <w:proofErr w:type="spellEnd"/>
      <w:r w:rsidR="009D02D2" w:rsidRPr="00B41112">
        <w:rPr>
          <w:sz w:val="26"/>
          <w:szCs w:val="26"/>
          <w:rPrChange w:id="24174" w:author="Le Minh Nghia" w:date="2019-10-09T10:56:00Z">
            <w:rPr>
              <w:sz w:val="26"/>
              <w:szCs w:val="26"/>
            </w:rPr>
          </w:rPrChange>
        </w:rPr>
        <w:t xml:space="preserve"> </w:t>
      </w:r>
      <w:proofErr w:type="spellStart"/>
      <w:r w:rsidR="009D02D2" w:rsidRPr="00B41112">
        <w:rPr>
          <w:sz w:val="26"/>
          <w:szCs w:val="26"/>
          <w:rPrChange w:id="24175" w:author="Le Minh Nghia" w:date="2019-10-09T10:56:00Z">
            <w:rPr>
              <w:sz w:val="26"/>
              <w:szCs w:val="26"/>
            </w:rPr>
          </w:rPrChange>
        </w:rPr>
        <w:t>sát</w:t>
      </w:r>
      <w:proofErr w:type="spellEnd"/>
      <w:r w:rsidR="009D02D2" w:rsidRPr="00B41112">
        <w:rPr>
          <w:sz w:val="26"/>
          <w:szCs w:val="26"/>
          <w:rPrChange w:id="24176" w:author="Le Minh Nghia" w:date="2019-10-09T10:56:00Z">
            <w:rPr>
              <w:sz w:val="26"/>
              <w:szCs w:val="26"/>
            </w:rPr>
          </w:rPrChange>
        </w:rPr>
        <w:t xml:space="preserve"> </w:t>
      </w:r>
      <w:proofErr w:type="spellStart"/>
      <w:r w:rsidR="009D02D2" w:rsidRPr="00B41112">
        <w:rPr>
          <w:sz w:val="26"/>
          <w:szCs w:val="26"/>
          <w:rPrChange w:id="24177" w:author="Le Minh Nghia" w:date="2019-10-09T10:56:00Z">
            <w:rPr>
              <w:sz w:val="26"/>
              <w:szCs w:val="26"/>
            </w:rPr>
          </w:rPrChange>
        </w:rPr>
        <w:t>đó</w:t>
      </w:r>
      <w:proofErr w:type="spellEnd"/>
      <w:r w:rsidR="009D02D2" w:rsidRPr="00B41112">
        <w:rPr>
          <w:sz w:val="26"/>
          <w:szCs w:val="26"/>
          <w:rPrChange w:id="24178" w:author="Le Minh Nghia" w:date="2019-10-09T10:56:00Z">
            <w:rPr>
              <w:sz w:val="26"/>
              <w:szCs w:val="26"/>
            </w:rPr>
          </w:rPrChange>
        </w:rPr>
        <w:t>.</w:t>
      </w:r>
    </w:p>
    <w:p w:rsidR="009D02D2" w:rsidRPr="00B41112" w:rsidRDefault="009D02D2">
      <w:pPr>
        <w:rPr>
          <w:sz w:val="26"/>
          <w:szCs w:val="26"/>
          <w:rPrChange w:id="24179" w:author="Le Minh Nghia" w:date="2019-10-09T10:56:00Z">
            <w:rPr>
              <w:sz w:val="26"/>
              <w:szCs w:val="26"/>
            </w:rPr>
          </w:rPrChange>
        </w:rPr>
        <w:pPrChange w:id="24180" w:author="Le Minh Nghia" w:date="2019-10-09T10:36:00Z">
          <w:pPr>
            <w:pStyle w:val="ListParagraph"/>
            <w:ind w:left="1440" w:hanging="731"/>
          </w:pPr>
        </w:pPrChange>
      </w:pPr>
      <w:r w:rsidRPr="00B41112">
        <w:rPr>
          <w:noProof/>
          <w:sz w:val="26"/>
          <w:szCs w:val="26"/>
          <w:rPrChange w:id="24181" w:author="Le Minh Nghia" w:date="2019-10-09T10:56:00Z">
            <w:rPr>
              <w:noProof/>
            </w:rPr>
          </w:rPrChange>
        </w:rPr>
        <w:lastRenderedPageBreak/>
        <w:drawing>
          <wp:inline distT="0" distB="0" distL="0" distR="0" wp14:anchorId="2F982BD2" wp14:editId="3EB7DB33">
            <wp:extent cx="5972175" cy="29432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943225"/>
                    </a:xfrm>
                    <a:prstGeom prst="rect">
                      <a:avLst/>
                    </a:prstGeom>
                  </pic:spPr>
                </pic:pic>
              </a:graphicData>
            </a:graphic>
          </wp:inline>
        </w:drawing>
      </w:r>
    </w:p>
    <w:p w:rsidR="009D02D2" w:rsidRPr="00B41112" w:rsidRDefault="009D02D2" w:rsidP="009D02D2">
      <w:pPr>
        <w:ind w:left="709"/>
        <w:jc w:val="center"/>
        <w:rPr>
          <w:i/>
          <w:sz w:val="26"/>
          <w:szCs w:val="26"/>
          <w:rPrChange w:id="24182" w:author="Le Minh Nghia" w:date="2019-10-09T10:56:00Z">
            <w:rPr>
              <w:i/>
              <w:sz w:val="26"/>
              <w:szCs w:val="26"/>
            </w:rPr>
          </w:rPrChange>
        </w:rPr>
      </w:pPr>
      <w:proofErr w:type="spellStart"/>
      <w:r w:rsidRPr="00B41112">
        <w:rPr>
          <w:i/>
          <w:sz w:val="26"/>
          <w:szCs w:val="26"/>
          <w:rPrChange w:id="24183" w:author="Le Minh Nghia" w:date="2019-10-09T10:56:00Z">
            <w:rPr>
              <w:i/>
              <w:sz w:val="26"/>
              <w:szCs w:val="26"/>
            </w:rPr>
          </w:rPrChange>
        </w:rPr>
        <w:t>Hình</w:t>
      </w:r>
      <w:proofErr w:type="spellEnd"/>
      <w:r w:rsidRPr="00B41112">
        <w:rPr>
          <w:i/>
          <w:sz w:val="26"/>
          <w:szCs w:val="26"/>
          <w:rPrChange w:id="24184" w:author="Le Minh Nghia" w:date="2019-10-09T10:56:00Z">
            <w:rPr>
              <w:i/>
              <w:sz w:val="26"/>
              <w:szCs w:val="26"/>
            </w:rPr>
          </w:rPrChange>
        </w:rPr>
        <w:t xml:space="preserve"> 4.b.5.3. </w:t>
      </w:r>
      <w:proofErr w:type="spellStart"/>
      <w:r w:rsidRPr="00B41112">
        <w:rPr>
          <w:i/>
          <w:sz w:val="26"/>
          <w:szCs w:val="26"/>
          <w:rPrChange w:id="24185" w:author="Le Minh Nghia" w:date="2019-10-09T10:56:00Z">
            <w:rPr>
              <w:i/>
              <w:sz w:val="26"/>
              <w:szCs w:val="26"/>
            </w:rPr>
          </w:rPrChange>
        </w:rPr>
        <w:t>Giao</w:t>
      </w:r>
      <w:proofErr w:type="spellEnd"/>
      <w:r w:rsidRPr="00B41112">
        <w:rPr>
          <w:i/>
          <w:sz w:val="26"/>
          <w:szCs w:val="26"/>
          <w:rPrChange w:id="24186" w:author="Le Minh Nghia" w:date="2019-10-09T10:56:00Z">
            <w:rPr>
              <w:i/>
              <w:sz w:val="26"/>
              <w:szCs w:val="26"/>
            </w:rPr>
          </w:rPrChange>
        </w:rPr>
        <w:t xml:space="preserve"> </w:t>
      </w:r>
      <w:proofErr w:type="spellStart"/>
      <w:r w:rsidRPr="00B41112">
        <w:rPr>
          <w:i/>
          <w:sz w:val="26"/>
          <w:szCs w:val="26"/>
          <w:rPrChange w:id="24187" w:author="Le Minh Nghia" w:date="2019-10-09T10:56:00Z">
            <w:rPr>
              <w:i/>
              <w:sz w:val="26"/>
              <w:szCs w:val="26"/>
            </w:rPr>
          </w:rPrChange>
        </w:rPr>
        <w:t>diện</w:t>
      </w:r>
      <w:proofErr w:type="spellEnd"/>
      <w:r w:rsidRPr="00B41112">
        <w:rPr>
          <w:i/>
          <w:sz w:val="26"/>
          <w:szCs w:val="26"/>
          <w:rPrChange w:id="24188" w:author="Le Minh Nghia" w:date="2019-10-09T10:56:00Z">
            <w:rPr>
              <w:i/>
              <w:sz w:val="26"/>
              <w:szCs w:val="26"/>
            </w:rPr>
          </w:rPrChange>
        </w:rPr>
        <w:t xml:space="preserve"> </w:t>
      </w:r>
      <w:proofErr w:type="spellStart"/>
      <w:r w:rsidRPr="00B41112">
        <w:rPr>
          <w:i/>
          <w:sz w:val="26"/>
          <w:szCs w:val="26"/>
          <w:rPrChange w:id="24189" w:author="Le Minh Nghia" w:date="2019-10-09T10:56:00Z">
            <w:rPr>
              <w:i/>
              <w:sz w:val="26"/>
              <w:szCs w:val="26"/>
            </w:rPr>
          </w:rPrChange>
        </w:rPr>
        <w:t>thực</w:t>
      </w:r>
      <w:proofErr w:type="spellEnd"/>
      <w:r w:rsidRPr="00B41112">
        <w:rPr>
          <w:i/>
          <w:sz w:val="26"/>
          <w:szCs w:val="26"/>
          <w:rPrChange w:id="24190" w:author="Le Minh Nghia" w:date="2019-10-09T10:56:00Z">
            <w:rPr>
              <w:i/>
              <w:sz w:val="26"/>
              <w:szCs w:val="26"/>
            </w:rPr>
          </w:rPrChange>
        </w:rPr>
        <w:t xml:space="preserve"> </w:t>
      </w:r>
      <w:proofErr w:type="spellStart"/>
      <w:r w:rsidRPr="00B41112">
        <w:rPr>
          <w:i/>
          <w:sz w:val="26"/>
          <w:szCs w:val="26"/>
          <w:rPrChange w:id="24191" w:author="Le Minh Nghia" w:date="2019-10-09T10:56:00Z">
            <w:rPr>
              <w:i/>
              <w:sz w:val="26"/>
              <w:szCs w:val="26"/>
            </w:rPr>
          </w:rPrChange>
        </w:rPr>
        <w:t>hiện</w:t>
      </w:r>
      <w:proofErr w:type="spellEnd"/>
      <w:r w:rsidRPr="00B41112">
        <w:rPr>
          <w:i/>
          <w:sz w:val="26"/>
          <w:szCs w:val="26"/>
          <w:rPrChange w:id="24192" w:author="Le Minh Nghia" w:date="2019-10-09T10:56:00Z">
            <w:rPr>
              <w:i/>
              <w:sz w:val="26"/>
              <w:szCs w:val="26"/>
            </w:rPr>
          </w:rPrChange>
        </w:rPr>
        <w:t xml:space="preserve"> </w:t>
      </w:r>
      <w:proofErr w:type="spellStart"/>
      <w:r w:rsidRPr="00B41112">
        <w:rPr>
          <w:i/>
          <w:sz w:val="26"/>
          <w:szCs w:val="26"/>
          <w:rPrChange w:id="24193" w:author="Le Minh Nghia" w:date="2019-10-09T10:56:00Z">
            <w:rPr>
              <w:i/>
              <w:sz w:val="26"/>
              <w:szCs w:val="26"/>
            </w:rPr>
          </w:rPrChange>
        </w:rPr>
        <w:t>cuộc</w:t>
      </w:r>
      <w:proofErr w:type="spellEnd"/>
      <w:r w:rsidRPr="00B41112">
        <w:rPr>
          <w:i/>
          <w:sz w:val="26"/>
          <w:szCs w:val="26"/>
          <w:rPrChange w:id="24194" w:author="Le Minh Nghia" w:date="2019-10-09T10:56:00Z">
            <w:rPr>
              <w:i/>
              <w:sz w:val="26"/>
              <w:szCs w:val="26"/>
            </w:rPr>
          </w:rPrChange>
        </w:rPr>
        <w:t xml:space="preserve"> </w:t>
      </w:r>
      <w:proofErr w:type="spellStart"/>
      <w:r w:rsidRPr="00B41112">
        <w:rPr>
          <w:i/>
          <w:sz w:val="26"/>
          <w:szCs w:val="26"/>
          <w:rPrChange w:id="24195" w:author="Le Minh Nghia" w:date="2019-10-09T10:56:00Z">
            <w:rPr>
              <w:i/>
              <w:sz w:val="26"/>
              <w:szCs w:val="26"/>
            </w:rPr>
          </w:rPrChange>
        </w:rPr>
        <w:t>khảo</w:t>
      </w:r>
      <w:proofErr w:type="spellEnd"/>
      <w:r w:rsidRPr="00B41112">
        <w:rPr>
          <w:i/>
          <w:sz w:val="26"/>
          <w:szCs w:val="26"/>
          <w:rPrChange w:id="24196" w:author="Le Minh Nghia" w:date="2019-10-09T10:56:00Z">
            <w:rPr>
              <w:i/>
              <w:sz w:val="26"/>
              <w:szCs w:val="26"/>
            </w:rPr>
          </w:rPrChange>
        </w:rPr>
        <w:t xml:space="preserve"> </w:t>
      </w:r>
      <w:proofErr w:type="spellStart"/>
      <w:r w:rsidRPr="00B41112">
        <w:rPr>
          <w:i/>
          <w:sz w:val="26"/>
          <w:szCs w:val="26"/>
          <w:rPrChange w:id="24197" w:author="Le Minh Nghia" w:date="2019-10-09T10:56:00Z">
            <w:rPr>
              <w:i/>
              <w:sz w:val="26"/>
              <w:szCs w:val="26"/>
            </w:rPr>
          </w:rPrChange>
        </w:rPr>
        <w:t>sát</w:t>
      </w:r>
      <w:proofErr w:type="spellEnd"/>
    </w:p>
    <w:p w:rsidR="009D02D2" w:rsidRPr="00B41112" w:rsidRDefault="009D02D2" w:rsidP="009D02D2">
      <w:pPr>
        <w:pStyle w:val="ListParagraph"/>
        <w:ind w:left="1440" w:hanging="731"/>
        <w:rPr>
          <w:sz w:val="26"/>
          <w:szCs w:val="26"/>
          <w:rPrChange w:id="24198" w:author="Le Minh Nghia" w:date="2019-10-09T10:56:00Z">
            <w:rPr>
              <w:sz w:val="26"/>
              <w:szCs w:val="26"/>
            </w:rPr>
          </w:rPrChange>
        </w:rPr>
      </w:pPr>
    </w:p>
    <w:p w:rsidR="00DE3A13" w:rsidRPr="00B41112" w:rsidRDefault="00DE3A13">
      <w:pPr>
        <w:pStyle w:val="ListParagraph"/>
        <w:numPr>
          <w:ilvl w:val="0"/>
          <w:numId w:val="5"/>
        </w:numPr>
        <w:ind w:left="360"/>
        <w:rPr>
          <w:sz w:val="26"/>
          <w:szCs w:val="26"/>
          <w:rPrChange w:id="24199" w:author="Le Minh Nghia" w:date="2019-10-09T10:56:00Z">
            <w:rPr>
              <w:sz w:val="26"/>
              <w:szCs w:val="26"/>
            </w:rPr>
          </w:rPrChange>
        </w:rPr>
        <w:pPrChange w:id="24200" w:author="Le Minh Nghia" w:date="2019-10-09T10:36:00Z">
          <w:pPr>
            <w:pStyle w:val="ListParagraph"/>
            <w:numPr>
              <w:numId w:val="5"/>
            </w:numPr>
            <w:ind w:left="1440" w:hanging="360"/>
          </w:pPr>
        </w:pPrChange>
      </w:pPr>
      <w:r w:rsidRPr="00B41112">
        <w:rPr>
          <w:sz w:val="26"/>
          <w:szCs w:val="26"/>
          <w:rPrChange w:id="24201" w:author="Le Minh Nghia" w:date="2019-10-09T10:56:00Z">
            <w:rPr>
              <w:sz w:val="26"/>
              <w:szCs w:val="26"/>
            </w:rPr>
          </w:rPrChange>
        </w:rPr>
        <w:t xml:space="preserve">Sau </w:t>
      </w:r>
      <w:proofErr w:type="spellStart"/>
      <w:r w:rsidRPr="00B41112">
        <w:rPr>
          <w:sz w:val="26"/>
          <w:szCs w:val="26"/>
          <w:rPrChange w:id="24202" w:author="Le Minh Nghia" w:date="2019-10-09T10:56:00Z">
            <w:rPr>
              <w:sz w:val="26"/>
              <w:szCs w:val="26"/>
            </w:rPr>
          </w:rPrChange>
        </w:rPr>
        <w:t>khi</w:t>
      </w:r>
      <w:proofErr w:type="spellEnd"/>
      <w:r w:rsidRPr="00B41112">
        <w:rPr>
          <w:sz w:val="26"/>
          <w:szCs w:val="26"/>
          <w:rPrChange w:id="24203" w:author="Le Minh Nghia" w:date="2019-10-09T10:56:00Z">
            <w:rPr>
              <w:sz w:val="26"/>
              <w:szCs w:val="26"/>
            </w:rPr>
          </w:rPrChange>
        </w:rPr>
        <w:t xml:space="preserve"> </w:t>
      </w:r>
      <w:proofErr w:type="spellStart"/>
      <w:r w:rsidRPr="00B41112">
        <w:rPr>
          <w:sz w:val="26"/>
          <w:szCs w:val="26"/>
          <w:rPrChange w:id="24204" w:author="Le Minh Nghia" w:date="2019-10-09T10:56:00Z">
            <w:rPr>
              <w:sz w:val="26"/>
              <w:szCs w:val="26"/>
            </w:rPr>
          </w:rPrChange>
        </w:rPr>
        <w:t>nhấn</w:t>
      </w:r>
      <w:proofErr w:type="spellEnd"/>
      <w:r w:rsidRPr="00B41112">
        <w:rPr>
          <w:sz w:val="26"/>
          <w:szCs w:val="26"/>
          <w:rPrChange w:id="24205" w:author="Le Minh Nghia" w:date="2019-10-09T10:56:00Z">
            <w:rPr>
              <w:sz w:val="26"/>
              <w:szCs w:val="26"/>
            </w:rPr>
          </w:rPrChange>
        </w:rPr>
        <w:t xml:space="preserve"> </w:t>
      </w:r>
      <w:proofErr w:type="spellStart"/>
      <w:r w:rsidRPr="00B41112">
        <w:rPr>
          <w:sz w:val="26"/>
          <w:szCs w:val="26"/>
          <w:rPrChange w:id="24206" w:author="Le Minh Nghia" w:date="2019-10-09T10:56:00Z">
            <w:rPr>
              <w:sz w:val="26"/>
              <w:szCs w:val="26"/>
            </w:rPr>
          </w:rPrChange>
        </w:rPr>
        <w:t>vào</w:t>
      </w:r>
      <w:proofErr w:type="spellEnd"/>
      <w:r w:rsidRPr="00B41112">
        <w:rPr>
          <w:sz w:val="26"/>
          <w:szCs w:val="26"/>
          <w:rPrChange w:id="24207" w:author="Le Minh Nghia" w:date="2019-10-09T10:56:00Z">
            <w:rPr>
              <w:sz w:val="26"/>
              <w:szCs w:val="26"/>
            </w:rPr>
          </w:rPrChange>
        </w:rPr>
        <w:t xml:space="preserve"> icon </w:t>
      </w:r>
      <w:proofErr w:type="spellStart"/>
      <w:r w:rsidR="009D02D2" w:rsidRPr="00B41112">
        <w:rPr>
          <w:sz w:val="26"/>
          <w:szCs w:val="26"/>
          <w:rPrChange w:id="24208" w:author="Le Minh Nghia" w:date="2019-10-09T10:56:00Z">
            <w:rPr>
              <w:sz w:val="26"/>
              <w:szCs w:val="26"/>
            </w:rPr>
          </w:rPrChange>
        </w:rPr>
        <w:t>Thêm</w:t>
      </w:r>
      <w:proofErr w:type="spellEnd"/>
      <w:r w:rsidR="009D02D2" w:rsidRPr="00B41112">
        <w:rPr>
          <w:sz w:val="26"/>
          <w:szCs w:val="26"/>
          <w:rPrChange w:id="24209" w:author="Le Minh Nghia" w:date="2019-10-09T10:56:00Z">
            <w:rPr>
              <w:sz w:val="26"/>
              <w:szCs w:val="26"/>
            </w:rPr>
          </w:rPrChange>
        </w:rPr>
        <w:t xml:space="preserve"> </w:t>
      </w:r>
      <w:proofErr w:type="spellStart"/>
      <w:r w:rsidR="009D02D2" w:rsidRPr="00B41112">
        <w:rPr>
          <w:sz w:val="26"/>
          <w:szCs w:val="26"/>
          <w:rPrChange w:id="24210" w:author="Le Minh Nghia" w:date="2019-10-09T10:56:00Z">
            <w:rPr>
              <w:sz w:val="26"/>
              <w:szCs w:val="26"/>
            </w:rPr>
          </w:rPrChange>
        </w:rPr>
        <w:t>câu</w:t>
      </w:r>
      <w:proofErr w:type="spellEnd"/>
      <w:r w:rsidR="009D02D2" w:rsidRPr="00B41112">
        <w:rPr>
          <w:sz w:val="26"/>
          <w:szCs w:val="26"/>
          <w:rPrChange w:id="24211" w:author="Le Minh Nghia" w:date="2019-10-09T10:56:00Z">
            <w:rPr>
              <w:sz w:val="26"/>
              <w:szCs w:val="26"/>
            </w:rPr>
          </w:rPrChange>
        </w:rPr>
        <w:t xml:space="preserve"> </w:t>
      </w:r>
      <w:proofErr w:type="spellStart"/>
      <w:r w:rsidR="009D02D2" w:rsidRPr="00B41112">
        <w:rPr>
          <w:sz w:val="26"/>
          <w:szCs w:val="26"/>
          <w:rPrChange w:id="24212" w:author="Le Minh Nghia" w:date="2019-10-09T10:56:00Z">
            <w:rPr>
              <w:sz w:val="26"/>
              <w:szCs w:val="26"/>
            </w:rPr>
          </w:rPrChange>
        </w:rPr>
        <w:t>hỏi</w:t>
      </w:r>
      <w:proofErr w:type="spellEnd"/>
      <w:r w:rsidR="009D02D2" w:rsidRPr="00B41112">
        <w:rPr>
          <w:sz w:val="26"/>
          <w:szCs w:val="26"/>
          <w:rPrChange w:id="24213" w:author="Le Minh Nghia" w:date="2019-10-09T10:56:00Z">
            <w:rPr>
              <w:sz w:val="26"/>
              <w:szCs w:val="26"/>
            </w:rPr>
          </w:rPrChange>
        </w:rPr>
        <w:t xml:space="preserve"> </w:t>
      </w:r>
      <w:proofErr w:type="spellStart"/>
      <w:r w:rsidRPr="00B41112">
        <w:rPr>
          <w:sz w:val="26"/>
          <w:szCs w:val="26"/>
          <w:rPrChange w:id="24214" w:author="Le Minh Nghia" w:date="2019-10-09T10:56:00Z">
            <w:rPr>
              <w:sz w:val="26"/>
              <w:szCs w:val="26"/>
            </w:rPr>
          </w:rPrChange>
        </w:rPr>
        <w:t>thì</w:t>
      </w:r>
      <w:proofErr w:type="spellEnd"/>
      <w:r w:rsidRPr="00B41112">
        <w:rPr>
          <w:sz w:val="26"/>
          <w:szCs w:val="26"/>
          <w:rPrChange w:id="24215" w:author="Le Minh Nghia" w:date="2019-10-09T10:56:00Z">
            <w:rPr>
              <w:sz w:val="26"/>
              <w:szCs w:val="26"/>
            </w:rPr>
          </w:rPrChange>
        </w:rPr>
        <w:t xml:space="preserve"> </w:t>
      </w:r>
      <w:proofErr w:type="spellStart"/>
      <w:r w:rsidRPr="00B41112">
        <w:rPr>
          <w:sz w:val="26"/>
          <w:szCs w:val="26"/>
          <w:rPrChange w:id="24216" w:author="Le Minh Nghia" w:date="2019-10-09T10:56:00Z">
            <w:rPr>
              <w:sz w:val="26"/>
              <w:szCs w:val="26"/>
            </w:rPr>
          </w:rPrChange>
        </w:rPr>
        <w:t>sẽ</w:t>
      </w:r>
      <w:proofErr w:type="spellEnd"/>
      <w:r w:rsidRPr="00B41112">
        <w:rPr>
          <w:sz w:val="26"/>
          <w:szCs w:val="26"/>
          <w:rPrChange w:id="24217" w:author="Le Minh Nghia" w:date="2019-10-09T10:56:00Z">
            <w:rPr>
              <w:sz w:val="26"/>
              <w:szCs w:val="26"/>
            </w:rPr>
          </w:rPrChange>
        </w:rPr>
        <w:t xml:space="preserve"> </w:t>
      </w:r>
      <w:proofErr w:type="spellStart"/>
      <w:r w:rsidRPr="00B41112">
        <w:rPr>
          <w:sz w:val="26"/>
          <w:szCs w:val="26"/>
          <w:rPrChange w:id="24218" w:author="Le Minh Nghia" w:date="2019-10-09T10:56:00Z">
            <w:rPr>
              <w:sz w:val="26"/>
              <w:szCs w:val="26"/>
            </w:rPr>
          </w:rPrChange>
        </w:rPr>
        <w:t>hiển</w:t>
      </w:r>
      <w:proofErr w:type="spellEnd"/>
      <w:r w:rsidRPr="00B41112">
        <w:rPr>
          <w:sz w:val="26"/>
          <w:szCs w:val="26"/>
          <w:rPrChange w:id="24219" w:author="Le Minh Nghia" w:date="2019-10-09T10:56:00Z">
            <w:rPr>
              <w:sz w:val="26"/>
              <w:szCs w:val="26"/>
            </w:rPr>
          </w:rPrChange>
        </w:rPr>
        <w:t xml:space="preserve"> </w:t>
      </w:r>
      <w:proofErr w:type="spellStart"/>
      <w:r w:rsidRPr="00B41112">
        <w:rPr>
          <w:sz w:val="26"/>
          <w:szCs w:val="26"/>
          <w:rPrChange w:id="24220" w:author="Le Minh Nghia" w:date="2019-10-09T10:56:00Z">
            <w:rPr>
              <w:sz w:val="26"/>
              <w:szCs w:val="26"/>
            </w:rPr>
          </w:rPrChange>
        </w:rPr>
        <w:t>thị</w:t>
      </w:r>
      <w:proofErr w:type="spellEnd"/>
      <w:r w:rsidRPr="00B41112">
        <w:rPr>
          <w:sz w:val="26"/>
          <w:szCs w:val="26"/>
          <w:rPrChange w:id="24221" w:author="Le Minh Nghia" w:date="2019-10-09T10:56:00Z">
            <w:rPr>
              <w:sz w:val="26"/>
              <w:szCs w:val="26"/>
            </w:rPr>
          </w:rPrChange>
        </w:rPr>
        <w:t xml:space="preserve"> ra form </w:t>
      </w:r>
      <w:proofErr w:type="spellStart"/>
      <w:r w:rsidR="009D02D2" w:rsidRPr="00B41112">
        <w:rPr>
          <w:sz w:val="26"/>
          <w:szCs w:val="26"/>
          <w:rPrChange w:id="24222" w:author="Le Minh Nghia" w:date="2019-10-09T10:56:00Z">
            <w:rPr>
              <w:sz w:val="26"/>
              <w:szCs w:val="26"/>
            </w:rPr>
          </w:rPrChange>
        </w:rPr>
        <w:t>thêm</w:t>
      </w:r>
      <w:proofErr w:type="spellEnd"/>
      <w:r w:rsidR="009D02D2" w:rsidRPr="00B41112">
        <w:rPr>
          <w:sz w:val="26"/>
          <w:szCs w:val="26"/>
          <w:rPrChange w:id="24223" w:author="Le Minh Nghia" w:date="2019-10-09T10:56:00Z">
            <w:rPr>
              <w:sz w:val="26"/>
              <w:szCs w:val="26"/>
            </w:rPr>
          </w:rPrChange>
        </w:rPr>
        <w:t xml:space="preserve"> </w:t>
      </w:r>
      <w:proofErr w:type="spellStart"/>
      <w:r w:rsidR="009D02D2" w:rsidRPr="00B41112">
        <w:rPr>
          <w:sz w:val="26"/>
          <w:szCs w:val="26"/>
          <w:rPrChange w:id="24224" w:author="Le Minh Nghia" w:date="2019-10-09T10:56:00Z">
            <w:rPr>
              <w:sz w:val="26"/>
              <w:szCs w:val="26"/>
            </w:rPr>
          </w:rPrChange>
        </w:rPr>
        <w:t>các</w:t>
      </w:r>
      <w:proofErr w:type="spellEnd"/>
      <w:r w:rsidR="009D02D2" w:rsidRPr="00B41112">
        <w:rPr>
          <w:sz w:val="26"/>
          <w:szCs w:val="26"/>
          <w:rPrChange w:id="24225" w:author="Le Minh Nghia" w:date="2019-10-09T10:56:00Z">
            <w:rPr>
              <w:sz w:val="26"/>
              <w:szCs w:val="26"/>
            </w:rPr>
          </w:rPrChange>
        </w:rPr>
        <w:t xml:space="preserve"> </w:t>
      </w:r>
      <w:proofErr w:type="spellStart"/>
      <w:r w:rsidR="009D02D2" w:rsidRPr="00B41112">
        <w:rPr>
          <w:sz w:val="26"/>
          <w:szCs w:val="26"/>
          <w:rPrChange w:id="24226" w:author="Le Minh Nghia" w:date="2019-10-09T10:56:00Z">
            <w:rPr>
              <w:sz w:val="26"/>
              <w:szCs w:val="26"/>
            </w:rPr>
          </w:rPrChange>
        </w:rPr>
        <w:t>câu</w:t>
      </w:r>
      <w:proofErr w:type="spellEnd"/>
      <w:r w:rsidR="009D02D2" w:rsidRPr="00B41112">
        <w:rPr>
          <w:sz w:val="26"/>
          <w:szCs w:val="26"/>
          <w:rPrChange w:id="24227" w:author="Le Minh Nghia" w:date="2019-10-09T10:56:00Z">
            <w:rPr>
              <w:sz w:val="26"/>
              <w:szCs w:val="26"/>
            </w:rPr>
          </w:rPrChange>
        </w:rPr>
        <w:t xml:space="preserve"> </w:t>
      </w:r>
      <w:proofErr w:type="spellStart"/>
      <w:r w:rsidR="009D02D2" w:rsidRPr="00B41112">
        <w:rPr>
          <w:sz w:val="26"/>
          <w:szCs w:val="26"/>
          <w:rPrChange w:id="24228" w:author="Le Minh Nghia" w:date="2019-10-09T10:56:00Z">
            <w:rPr>
              <w:sz w:val="26"/>
              <w:szCs w:val="26"/>
            </w:rPr>
          </w:rPrChange>
        </w:rPr>
        <w:t>hỏi</w:t>
      </w:r>
      <w:proofErr w:type="spellEnd"/>
      <w:r w:rsidR="009D02D2" w:rsidRPr="00B41112">
        <w:rPr>
          <w:sz w:val="26"/>
          <w:szCs w:val="26"/>
          <w:rPrChange w:id="24229" w:author="Le Minh Nghia" w:date="2019-10-09T10:56:00Z">
            <w:rPr>
              <w:sz w:val="26"/>
              <w:szCs w:val="26"/>
            </w:rPr>
          </w:rPrChange>
        </w:rPr>
        <w:t xml:space="preserve"> </w:t>
      </w:r>
      <w:proofErr w:type="spellStart"/>
      <w:r w:rsidR="009D02D2" w:rsidRPr="00B41112">
        <w:rPr>
          <w:sz w:val="26"/>
          <w:szCs w:val="26"/>
          <w:rPrChange w:id="24230" w:author="Le Minh Nghia" w:date="2019-10-09T10:56:00Z">
            <w:rPr>
              <w:sz w:val="26"/>
              <w:szCs w:val="26"/>
            </w:rPr>
          </w:rPrChange>
        </w:rPr>
        <w:t>mới</w:t>
      </w:r>
      <w:proofErr w:type="spellEnd"/>
      <w:r w:rsidR="009D02D2" w:rsidRPr="00B41112">
        <w:rPr>
          <w:sz w:val="26"/>
          <w:szCs w:val="26"/>
          <w:rPrChange w:id="24231" w:author="Le Minh Nghia" w:date="2019-10-09T10:56:00Z">
            <w:rPr>
              <w:sz w:val="26"/>
              <w:szCs w:val="26"/>
            </w:rPr>
          </w:rPrChange>
        </w:rPr>
        <w:t xml:space="preserve"> </w:t>
      </w:r>
      <w:proofErr w:type="spellStart"/>
      <w:r w:rsidR="009D02D2" w:rsidRPr="00B41112">
        <w:rPr>
          <w:sz w:val="26"/>
          <w:szCs w:val="26"/>
          <w:rPrChange w:id="24232" w:author="Le Minh Nghia" w:date="2019-10-09T10:56:00Z">
            <w:rPr>
              <w:sz w:val="26"/>
              <w:szCs w:val="26"/>
            </w:rPr>
          </w:rPrChange>
        </w:rPr>
        <w:t>cho</w:t>
      </w:r>
      <w:proofErr w:type="spellEnd"/>
      <w:r w:rsidR="009D02D2" w:rsidRPr="00B41112">
        <w:rPr>
          <w:sz w:val="26"/>
          <w:szCs w:val="26"/>
          <w:rPrChange w:id="24233" w:author="Le Minh Nghia" w:date="2019-10-09T10:56:00Z">
            <w:rPr>
              <w:sz w:val="26"/>
              <w:szCs w:val="26"/>
            </w:rPr>
          </w:rPrChange>
        </w:rPr>
        <w:t xml:space="preserve"> </w:t>
      </w:r>
      <w:proofErr w:type="spellStart"/>
      <w:r w:rsidR="009D02D2" w:rsidRPr="00B41112">
        <w:rPr>
          <w:sz w:val="26"/>
          <w:szCs w:val="26"/>
          <w:rPrChange w:id="24234" w:author="Le Minh Nghia" w:date="2019-10-09T10:56:00Z">
            <w:rPr>
              <w:sz w:val="26"/>
              <w:szCs w:val="26"/>
            </w:rPr>
          </w:rPrChange>
        </w:rPr>
        <w:t>cuộc</w:t>
      </w:r>
      <w:proofErr w:type="spellEnd"/>
      <w:r w:rsidR="009D02D2" w:rsidRPr="00B41112">
        <w:rPr>
          <w:sz w:val="26"/>
          <w:szCs w:val="26"/>
          <w:rPrChange w:id="24235" w:author="Le Minh Nghia" w:date="2019-10-09T10:56:00Z">
            <w:rPr>
              <w:sz w:val="26"/>
              <w:szCs w:val="26"/>
            </w:rPr>
          </w:rPrChange>
        </w:rPr>
        <w:t xml:space="preserve"> </w:t>
      </w:r>
      <w:proofErr w:type="spellStart"/>
      <w:r w:rsidR="009D02D2" w:rsidRPr="00B41112">
        <w:rPr>
          <w:sz w:val="26"/>
          <w:szCs w:val="26"/>
          <w:rPrChange w:id="24236" w:author="Le Minh Nghia" w:date="2019-10-09T10:56:00Z">
            <w:rPr>
              <w:sz w:val="26"/>
              <w:szCs w:val="26"/>
            </w:rPr>
          </w:rPrChange>
        </w:rPr>
        <w:t>khảo</w:t>
      </w:r>
      <w:proofErr w:type="spellEnd"/>
      <w:r w:rsidR="009D02D2" w:rsidRPr="00B41112">
        <w:rPr>
          <w:sz w:val="26"/>
          <w:szCs w:val="26"/>
          <w:rPrChange w:id="24237" w:author="Le Minh Nghia" w:date="2019-10-09T10:56:00Z">
            <w:rPr>
              <w:sz w:val="26"/>
              <w:szCs w:val="26"/>
            </w:rPr>
          </w:rPrChange>
        </w:rPr>
        <w:t xml:space="preserve"> </w:t>
      </w:r>
      <w:proofErr w:type="spellStart"/>
      <w:r w:rsidR="009D02D2" w:rsidRPr="00B41112">
        <w:rPr>
          <w:sz w:val="26"/>
          <w:szCs w:val="26"/>
          <w:rPrChange w:id="24238" w:author="Le Minh Nghia" w:date="2019-10-09T10:56:00Z">
            <w:rPr>
              <w:sz w:val="26"/>
              <w:szCs w:val="26"/>
            </w:rPr>
          </w:rPrChange>
        </w:rPr>
        <w:t>sát</w:t>
      </w:r>
      <w:proofErr w:type="spellEnd"/>
      <w:r w:rsidR="009D02D2" w:rsidRPr="00B41112">
        <w:rPr>
          <w:sz w:val="26"/>
          <w:szCs w:val="26"/>
          <w:rPrChange w:id="24239" w:author="Le Minh Nghia" w:date="2019-10-09T10:56:00Z">
            <w:rPr>
              <w:sz w:val="26"/>
              <w:szCs w:val="26"/>
            </w:rPr>
          </w:rPrChange>
        </w:rPr>
        <w:t xml:space="preserve"> </w:t>
      </w:r>
      <w:proofErr w:type="spellStart"/>
      <w:r w:rsidR="009D02D2" w:rsidRPr="00B41112">
        <w:rPr>
          <w:sz w:val="26"/>
          <w:szCs w:val="26"/>
          <w:rPrChange w:id="24240" w:author="Le Minh Nghia" w:date="2019-10-09T10:56:00Z">
            <w:rPr>
              <w:sz w:val="26"/>
              <w:szCs w:val="26"/>
            </w:rPr>
          </w:rPrChange>
        </w:rPr>
        <w:t>đó</w:t>
      </w:r>
      <w:proofErr w:type="spellEnd"/>
      <w:r w:rsidR="009D02D2" w:rsidRPr="00B41112">
        <w:rPr>
          <w:sz w:val="26"/>
          <w:szCs w:val="26"/>
          <w:rPrChange w:id="24241" w:author="Le Minh Nghia" w:date="2019-10-09T10:56:00Z">
            <w:rPr>
              <w:sz w:val="26"/>
              <w:szCs w:val="26"/>
            </w:rPr>
          </w:rPrChange>
        </w:rPr>
        <w:t xml:space="preserve"> </w:t>
      </w:r>
      <w:proofErr w:type="spellStart"/>
      <w:r w:rsidR="009D02D2" w:rsidRPr="00B41112">
        <w:rPr>
          <w:sz w:val="26"/>
          <w:szCs w:val="26"/>
          <w:rPrChange w:id="24242" w:author="Le Minh Nghia" w:date="2019-10-09T10:56:00Z">
            <w:rPr>
              <w:sz w:val="26"/>
              <w:szCs w:val="26"/>
            </w:rPr>
          </w:rPrChange>
        </w:rPr>
        <w:t>và</w:t>
      </w:r>
      <w:proofErr w:type="spellEnd"/>
      <w:r w:rsidR="009D02D2" w:rsidRPr="00B41112">
        <w:rPr>
          <w:sz w:val="26"/>
          <w:szCs w:val="26"/>
          <w:rPrChange w:id="24243" w:author="Le Minh Nghia" w:date="2019-10-09T10:56:00Z">
            <w:rPr>
              <w:sz w:val="26"/>
              <w:szCs w:val="26"/>
            </w:rPr>
          </w:rPrChange>
        </w:rPr>
        <w:t xml:space="preserve"> </w:t>
      </w:r>
      <w:proofErr w:type="spellStart"/>
      <w:r w:rsidR="009D02D2" w:rsidRPr="00B41112">
        <w:rPr>
          <w:sz w:val="26"/>
          <w:szCs w:val="26"/>
          <w:rPrChange w:id="24244" w:author="Le Minh Nghia" w:date="2019-10-09T10:56:00Z">
            <w:rPr>
              <w:sz w:val="26"/>
              <w:szCs w:val="26"/>
            </w:rPr>
          </w:rPrChange>
        </w:rPr>
        <w:t>cũng</w:t>
      </w:r>
      <w:proofErr w:type="spellEnd"/>
      <w:r w:rsidR="009D02D2" w:rsidRPr="00B41112">
        <w:rPr>
          <w:sz w:val="26"/>
          <w:szCs w:val="26"/>
          <w:rPrChange w:id="24245" w:author="Le Minh Nghia" w:date="2019-10-09T10:56:00Z">
            <w:rPr>
              <w:sz w:val="26"/>
              <w:szCs w:val="26"/>
            </w:rPr>
          </w:rPrChange>
        </w:rPr>
        <w:t xml:space="preserve"> </w:t>
      </w:r>
      <w:proofErr w:type="spellStart"/>
      <w:r w:rsidR="009D02D2" w:rsidRPr="00B41112">
        <w:rPr>
          <w:sz w:val="26"/>
          <w:szCs w:val="26"/>
          <w:rPrChange w:id="24246" w:author="Le Minh Nghia" w:date="2019-10-09T10:56:00Z">
            <w:rPr>
              <w:sz w:val="26"/>
              <w:szCs w:val="26"/>
            </w:rPr>
          </w:rPrChange>
        </w:rPr>
        <w:t>được</w:t>
      </w:r>
      <w:proofErr w:type="spellEnd"/>
      <w:r w:rsidR="009D02D2" w:rsidRPr="00B41112">
        <w:rPr>
          <w:sz w:val="26"/>
          <w:szCs w:val="26"/>
          <w:rPrChange w:id="24247" w:author="Le Minh Nghia" w:date="2019-10-09T10:56:00Z">
            <w:rPr>
              <w:sz w:val="26"/>
              <w:szCs w:val="26"/>
            </w:rPr>
          </w:rPrChange>
        </w:rPr>
        <w:t xml:space="preserve"> </w:t>
      </w:r>
      <w:proofErr w:type="spellStart"/>
      <w:r w:rsidR="009D02D2" w:rsidRPr="00B41112">
        <w:rPr>
          <w:sz w:val="26"/>
          <w:szCs w:val="26"/>
          <w:rPrChange w:id="24248" w:author="Le Minh Nghia" w:date="2019-10-09T10:56:00Z">
            <w:rPr>
              <w:sz w:val="26"/>
              <w:szCs w:val="26"/>
            </w:rPr>
          </w:rPrChange>
        </w:rPr>
        <w:t>phép</w:t>
      </w:r>
      <w:proofErr w:type="spellEnd"/>
      <w:r w:rsidR="009D02D2" w:rsidRPr="00B41112">
        <w:rPr>
          <w:sz w:val="26"/>
          <w:szCs w:val="26"/>
          <w:rPrChange w:id="24249" w:author="Le Minh Nghia" w:date="2019-10-09T10:56:00Z">
            <w:rPr>
              <w:sz w:val="26"/>
              <w:szCs w:val="26"/>
            </w:rPr>
          </w:rPrChange>
        </w:rPr>
        <w:t xml:space="preserve"> </w:t>
      </w:r>
      <w:proofErr w:type="spellStart"/>
      <w:r w:rsidR="009D02D2" w:rsidRPr="00B41112">
        <w:rPr>
          <w:sz w:val="26"/>
          <w:szCs w:val="26"/>
          <w:rPrChange w:id="24250" w:author="Le Minh Nghia" w:date="2019-10-09T10:56:00Z">
            <w:rPr>
              <w:sz w:val="26"/>
              <w:szCs w:val="26"/>
            </w:rPr>
          </w:rPrChange>
        </w:rPr>
        <w:t>sửa</w:t>
      </w:r>
      <w:proofErr w:type="spellEnd"/>
      <w:r w:rsidR="009D02D2" w:rsidRPr="00B41112">
        <w:rPr>
          <w:sz w:val="26"/>
          <w:szCs w:val="26"/>
          <w:rPrChange w:id="24251" w:author="Le Minh Nghia" w:date="2019-10-09T10:56:00Z">
            <w:rPr>
              <w:sz w:val="26"/>
              <w:szCs w:val="26"/>
            </w:rPr>
          </w:rPrChange>
        </w:rPr>
        <w:t xml:space="preserve"> </w:t>
      </w:r>
      <w:proofErr w:type="spellStart"/>
      <w:r w:rsidR="009D02D2" w:rsidRPr="00B41112">
        <w:rPr>
          <w:sz w:val="26"/>
          <w:szCs w:val="26"/>
          <w:rPrChange w:id="24252" w:author="Le Minh Nghia" w:date="2019-10-09T10:56:00Z">
            <w:rPr>
              <w:sz w:val="26"/>
              <w:szCs w:val="26"/>
            </w:rPr>
          </w:rPrChange>
        </w:rPr>
        <w:t>các</w:t>
      </w:r>
      <w:proofErr w:type="spellEnd"/>
      <w:r w:rsidR="009D02D2" w:rsidRPr="00B41112">
        <w:rPr>
          <w:sz w:val="26"/>
          <w:szCs w:val="26"/>
          <w:rPrChange w:id="24253" w:author="Le Minh Nghia" w:date="2019-10-09T10:56:00Z">
            <w:rPr>
              <w:sz w:val="26"/>
              <w:szCs w:val="26"/>
            </w:rPr>
          </w:rPrChange>
        </w:rPr>
        <w:t xml:space="preserve"> </w:t>
      </w:r>
      <w:proofErr w:type="spellStart"/>
      <w:r w:rsidR="009D02D2" w:rsidRPr="00B41112">
        <w:rPr>
          <w:sz w:val="26"/>
          <w:szCs w:val="26"/>
          <w:rPrChange w:id="24254" w:author="Le Minh Nghia" w:date="2019-10-09T10:56:00Z">
            <w:rPr>
              <w:sz w:val="26"/>
              <w:szCs w:val="26"/>
            </w:rPr>
          </w:rPrChange>
        </w:rPr>
        <w:t>câu</w:t>
      </w:r>
      <w:proofErr w:type="spellEnd"/>
      <w:r w:rsidR="009D02D2" w:rsidRPr="00B41112">
        <w:rPr>
          <w:sz w:val="26"/>
          <w:szCs w:val="26"/>
          <w:rPrChange w:id="24255" w:author="Le Minh Nghia" w:date="2019-10-09T10:56:00Z">
            <w:rPr>
              <w:sz w:val="26"/>
              <w:szCs w:val="26"/>
            </w:rPr>
          </w:rPrChange>
        </w:rPr>
        <w:t xml:space="preserve"> </w:t>
      </w:r>
      <w:proofErr w:type="spellStart"/>
      <w:r w:rsidR="009D02D2" w:rsidRPr="00B41112">
        <w:rPr>
          <w:sz w:val="26"/>
          <w:szCs w:val="26"/>
          <w:rPrChange w:id="24256" w:author="Le Minh Nghia" w:date="2019-10-09T10:56:00Z">
            <w:rPr>
              <w:sz w:val="26"/>
              <w:szCs w:val="26"/>
            </w:rPr>
          </w:rPrChange>
        </w:rPr>
        <w:t>hỏi</w:t>
      </w:r>
      <w:proofErr w:type="spellEnd"/>
      <w:r w:rsidR="009D02D2" w:rsidRPr="00B41112">
        <w:rPr>
          <w:sz w:val="26"/>
          <w:szCs w:val="26"/>
          <w:rPrChange w:id="24257" w:author="Le Minh Nghia" w:date="2019-10-09T10:56:00Z">
            <w:rPr>
              <w:sz w:val="26"/>
              <w:szCs w:val="26"/>
            </w:rPr>
          </w:rPrChange>
        </w:rPr>
        <w:t xml:space="preserve"> </w:t>
      </w:r>
      <w:proofErr w:type="spellStart"/>
      <w:r w:rsidR="009D02D2" w:rsidRPr="00B41112">
        <w:rPr>
          <w:sz w:val="26"/>
          <w:szCs w:val="26"/>
          <w:rPrChange w:id="24258" w:author="Le Minh Nghia" w:date="2019-10-09T10:56:00Z">
            <w:rPr>
              <w:sz w:val="26"/>
              <w:szCs w:val="26"/>
            </w:rPr>
          </w:rPrChange>
        </w:rPr>
        <w:t>của</w:t>
      </w:r>
      <w:proofErr w:type="spellEnd"/>
      <w:r w:rsidR="009D02D2" w:rsidRPr="00B41112">
        <w:rPr>
          <w:sz w:val="26"/>
          <w:szCs w:val="26"/>
          <w:rPrChange w:id="24259" w:author="Le Minh Nghia" w:date="2019-10-09T10:56:00Z">
            <w:rPr>
              <w:sz w:val="26"/>
              <w:szCs w:val="26"/>
            </w:rPr>
          </w:rPrChange>
        </w:rPr>
        <w:t xml:space="preserve"> </w:t>
      </w:r>
      <w:proofErr w:type="spellStart"/>
      <w:r w:rsidR="009D02D2" w:rsidRPr="00B41112">
        <w:rPr>
          <w:sz w:val="26"/>
          <w:szCs w:val="26"/>
          <w:rPrChange w:id="24260" w:author="Le Minh Nghia" w:date="2019-10-09T10:56:00Z">
            <w:rPr>
              <w:sz w:val="26"/>
              <w:szCs w:val="26"/>
            </w:rPr>
          </w:rPrChange>
        </w:rPr>
        <w:t>cuộc</w:t>
      </w:r>
      <w:proofErr w:type="spellEnd"/>
      <w:r w:rsidR="009D02D2" w:rsidRPr="00B41112">
        <w:rPr>
          <w:sz w:val="26"/>
          <w:szCs w:val="26"/>
          <w:rPrChange w:id="24261" w:author="Le Minh Nghia" w:date="2019-10-09T10:56:00Z">
            <w:rPr>
              <w:sz w:val="26"/>
              <w:szCs w:val="26"/>
            </w:rPr>
          </w:rPrChange>
        </w:rPr>
        <w:t xml:space="preserve"> </w:t>
      </w:r>
      <w:proofErr w:type="spellStart"/>
      <w:r w:rsidR="009D02D2" w:rsidRPr="00B41112">
        <w:rPr>
          <w:sz w:val="26"/>
          <w:szCs w:val="26"/>
          <w:rPrChange w:id="24262" w:author="Le Minh Nghia" w:date="2019-10-09T10:56:00Z">
            <w:rPr>
              <w:sz w:val="26"/>
              <w:szCs w:val="26"/>
            </w:rPr>
          </w:rPrChange>
        </w:rPr>
        <w:t>khảo</w:t>
      </w:r>
      <w:proofErr w:type="spellEnd"/>
      <w:r w:rsidR="009D02D2" w:rsidRPr="00B41112">
        <w:rPr>
          <w:sz w:val="26"/>
          <w:szCs w:val="26"/>
          <w:rPrChange w:id="24263" w:author="Le Minh Nghia" w:date="2019-10-09T10:56:00Z">
            <w:rPr>
              <w:sz w:val="26"/>
              <w:szCs w:val="26"/>
            </w:rPr>
          </w:rPrChange>
        </w:rPr>
        <w:t xml:space="preserve"> </w:t>
      </w:r>
      <w:proofErr w:type="spellStart"/>
      <w:r w:rsidR="009D02D2" w:rsidRPr="00B41112">
        <w:rPr>
          <w:sz w:val="26"/>
          <w:szCs w:val="26"/>
          <w:rPrChange w:id="24264" w:author="Le Minh Nghia" w:date="2019-10-09T10:56:00Z">
            <w:rPr>
              <w:sz w:val="26"/>
              <w:szCs w:val="26"/>
            </w:rPr>
          </w:rPrChange>
        </w:rPr>
        <w:t>sát</w:t>
      </w:r>
      <w:proofErr w:type="spellEnd"/>
      <w:r w:rsidR="009D02D2" w:rsidRPr="00B41112">
        <w:rPr>
          <w:sz w:val="26"/>
          <w:szCs w:val="26"/>
          <w:rPrChange w:id="24265" w:author="Le Minh Nghia" w:date="2019-10-09T10:56:00Z">
            <w:rPr>
              <w:sz w:val="26"/>
              <w:szCs w:val="26"/>
            </w:rPr>
          </w:rPrChange>
        </w:rPr>
        <w:t xml:space="preserve"> </w:t>
      </w:r>
      <w:proofErr w:type="spellStart"/>
      <w:r w:rsidR="009D02D2" w:rsidRPr="00B41112">
        <w:rPr>
          <w:sz w:val="26"/>
          <w:szCs w:val="26"/>
          <w:rPrChange w:id="24266" w:author="Le Minh Nghia" w:date="2019-10-09T10:56:00Z">
            <w:rPr>
              <w:sz w:val="26"/>
              <w:szCs w:val="26"/>
            </w:rPr>
          </w:rPrChange>
        </w:rPr>
        <w:t>đó</w:t>
      </w:r>
      <w:proofErr w:type="spellEnd"/>
      <w:r w:rsidR="009D02D2" w:rsidRPr="00B41112">
        <w:rPr>
          <w:sz w:val="26"/>
          <w:szCs w:val="26"/>
          <w:rPrChange w:id="24267" w:author="Le Minh Nghia" w:date="2019-10-09T10:56:00Z">
            <w:rPr>
              <w:sz w:val="26"/>
              <w:szCs w:val="26"/>
            </w:rPr>
          </w:rPrChange>
        </w:rPr>
        <w:t xml:space="preserve"> </w:t>
      </w:r>
      <w:proofErr w:type="spellStart"/>
      <w:r w:rsidR="009D02D2" w:rsidRPr="00B41112">
        <w:rPr>
          <w:sz w:val="26"/>
          <w:szCs w:val="26"/>
          <w:rPrChange w:id="24268" w:author="Le Minh Nghia" w:date="2019-10-09T10:56:00Z">
            <w:rPr>
              <w:sz w:val="26"/>
              <w:szCs w:val="26"/>
            </w:rPr>
          </w:rPrChange>
        </w:rPr>
        <w:t>nếu</w:t>
      </w:r>
      <w:proofErr w:type="spellEnd"/>
      <w:r w:rsidR="009D02D2" w:rsidRPr="00B41112">
        <w:rPr>
          <w:sz w:val="26"/>
          <w:szCs w:val="26"/>
          <w:rPrChange w:id="24269" w:author="Le Minh Nghia" w:date="2019-10-09T10:56:00Z">
            <w:rPr>
              <w:sz w:val="26"/>
              <w:szCs w:val="26"/>
            </w:rPr>
          </w:rPrChange>
        </w:rPr>
        <w:t xml:space="preserve"> </w:t>
      </w:r>
      <w:proofErr w:type="spellStart"/>
      <w:r w:rsidR="009D02D2" w:rsidRPr="00B41112">
        <w:rPr>
          <w:sz w:val="26"/>
          <w:szCs w:val="26"/>
          <w:rPrChange w:id="24270" w:author="Le Minh Nghia" w:date="2019-10-09T10:56:00Z">
            <w:rPr>
              <w:sz w:val="26"/>
              <w:szCs w:val="26"/>
            </w:rPr>
          </w:rPrChange>
        </w:rPr>
        <w:t>muốn</w:t>
      </w:r>
      <w:proofErr w:type="spellEnd"/>
      <w:r w:rsidR="009D02D2" w:rsidRPr="00B41112">
        <w:rPr>
          <w:sz w:val="26"/>
          <w:szCs w:val="26"/>
          <w:rPrChange w:id="24271" w:author="Le Minh Nghia" w:date="2019-10-09T10:56:00Z">
            <w:rPr>
              <w:sz w:val="26"/>
              <w:szCs w:val="26"/>
            </w:rPr>
          </w:rPrChange>
        </w:rPr>
        <w:t xml:space="preserve">. </w:t>
      </w:r>
      <w:proofErr w:type="spellStart"/>
      <w:r w:rsidR="009D02D2" w:rsidRPr="00B41112">
        <w:rPr>
          <w:sz w:val="26"/>
          <w:szCs w:val="26"/>
          <w:rPrChange w:id="24272" w:author="Le Minh Nghia" w:date="2019-10-09T10:56:00Z">
            <w:rPr>
              <w:sz w:val="26"/>
              <w:szCs w:val="26"/>
            </w:rPr>
          </w:rPrChange>
        </w:rPr>
        <w:t>Giao</w:t>
      </w:r>
      <w:proofErr w:type="spellEnd"/>
      <w:r w:rsidR="009D02D2" w:rsidRPr="00B41112">
        <w:rPr>
          <w:sz w:val="26"/>
          <w:szCs w:val="26"/>
          <w:rPrChange w:id="24273" w:author="Le Minh Nghia" w:date="2019-10-09T10:56:00Z">
            <w:rPr>
              <w:sz w:val="26"/>
              <w:szCs w:val="26"/>
            </w:rPr>
          </w:rPrChange>
        </w:rPr>
        <w:t xml:space="preserve"> </w:t>
      </w:r>
      <w:proofErr w:type="spellStart"/>
      <w:r w:rsidR="009D02D2" w:rsidRPr="00B41112">
        <w:rPr>
          <w:sz w:val="26"/>
          <w:szCs w:val="26"/>
          <w:rPrChange w:id="24274" w:author="Le Minh Nghia" w:date="2019-10-09T10:56:00Z">
            <w:rPr>
              <w:sz w:val="26"/>
              <w:szCs w:val="26"/>
            </w:rPr>
          </w:rPrChange>
        </w:rPr>
        <w:t>diện</w:t>
      </w:r>
      <w:proofErr w:type="spellEnd"/>
      <w:r w:rsidR="009D02D2" w:rsidRPr="00B41112">
        <w:rPr>
          <w:sz w:val="26"/>
          <w:szCs w:val="26"/>
          <w:rPrChange w:id="24275" w:author="Le Minh Nghia" w:date="2019-10-09T10:56:00Z">
            <w:rPr>
              <w:sz w:val="26"/>
              <w:szCs w:val="26"/>
            </w:rPr>
          </w:rPrChange>
        </w:rPr>
        <w:t xml:space="preserve"> </w:t>
      </w:r>
      <w:proofErr w:type="spellStart"/>
      <w:r w:rsidR="009D02D2" w:rsidRPr="00B41112">
        <w:rPr>
          <w:sz w:val="26"/>
          <w:szCs w:val="26"/>
          <w:rPrChange w:id="24276" w:author="Le Minh Nghia" w:date="2019-10-09T10:56:00Z">
            <w:rPr>
              <w:sz w:val="26"/>
              <w:szCs w:val="26"/>
            </w:rPr>
          </w:rPrChange>
        </w:rPr>
        <w:t>sẽ</w:t>
      </w:r>
      <w:proofErr w:type="spellEnd"/>
      <w:r w:rsidR="009D02D2" w:rsidRPr="00B41112">
        <w:rPr>
          <w:sz w:val="26"/>
          <w:szCs w:val="26"/>
          <w:rPrChange w:id="24277" w:author="Le Minh Nghia" w:date="2019-10-09T10:56:00Z">
            <w:rPr>
              <w:sz w:val="26"/>
              <w:szCs w:val="26"/>
            </w:rPr>
          </w:rPrChange>
        </w:rPr>
        <w:t xml:space="preserve"> </w:t>
      </w:r>
      <w:proofErr w:type="spellStart"/>
      <w:r w:rsidR="009D02D2" w:rsidRPr="00B41112">
        <w:rPr>
          <w:sz w:val="26"/>
          <w:szCs w:val="26"/>
          <w:rPrChange w:id="24278" w:author="Le Minh Nghia" w:date="2019-10-09T10:56:00Z">
            <w:rPr>
              <w:sz w:val="26"/>
              <w:szCs w:val="26"/>
            </w:rPr>
          </w:rPrChange>
        </w:rPr>
        <w:t>hiển</w:t>
      </w:r>
      <w:proofErr w:type="spellEnd"/>
      <w:r w:rsidR="009D02D2" w:rsidRPr="00B41112">
        <w:rPr>
          <w:sz w:val="26"/>
          <w:szCs w:val="26"/>
          <w:rPrChange w:id="24279" w:author="Le Minh Nghia" w:date="2019-10-09T10:56:00Z">
            <w:rPr>
              <w:sz w:val="26"/>
              <w:szCs w:val="26"/>
            </w:rPr>
          </w:rPrChange>
        </w:rPr>
        <w:t xml:space="preserve"> </w:t>
      </w:r>
      <w:proofErr w:type="spellStart"/>
      <w:r w:rsidR="009D02D2" w:rsidRPr="00B41112">
        <w:rPr>
          <w:sz w:val="26"/>
          <w:szCs w:val="26"/>
          <w:rPrChange w:id="24280" w:author="Le Minh Nghia" w:date="2019-10-09T10:56:00Z">
            <w:rPr>
              <w:sz w:val="26"/>
              <w:szCs w:val="26"/>
            </w:rPr>
          </w:rPrChange>
        </w:rPr>
        <w:t>thị</w:t>
      </w:r>
      <w:proofErr w:type="spellEnd"/>
      <w:r w:rsidR="009D02D2" w:rsidRPr="00B41112">
        <w:rPr>
          <w:sz w:val="26"/>
          <w:szCs w:val="26"/>
          <w:rPrChange w:id="24281" w:author="Le Minh Nghia" w:date="2019-10-09T10:56:00Z">
            <w:rPr>
              <w:sz w:val="26"/>
              <w:szCs w:val="26"/>
            </w:rPr>
          </w:rPrChange>
        </w:rPr>
        <w:t xml:space="preserve"> ra </w:t>
      </w:r>
      <w:proofErr w:type="spellStart"/>
      <w:r w:rsidR="009D02D2" w:rsidRPr="00B41112">
        <w:rPr>
          <w:sz w:val="26"/>
          <w:szCs w:val="26"/>
          <w:rPrChange w:id="24282" w:author="Le Minh Nghia" w:date="2019-10-09T10:56:00Z">
            <w:rPr>
              <w:sz w:val="26"/>
              <w:szCs w:val="26"/>
            </w:rPr>
          </w:rPrChange>
        </w:rPr>
        <w:t>tên</w:t>
      </w:r>
      <w:proofErr w:type="spellEnd"/>
      <w:r w:rsidR="009D02D2" w:rsidRPr="00B41112">
        <w:rPr>
          <w:sz w:val="26"/>
          <w:szCs w:val="26"/>
          <w:rPrChange w:id="24283" w:author="Le Minh Nghia" w:date="2019-10-09T10:56:00Z">
            <w:rPr>
              <w:sz w:val="26"/>
              <w:szCs w:val="26"/>
            </w:rPr>
          </w:rPrChange>
        </w:rPr>
        <w:t xml:space="preserve"> </w:t>
      </w:r>
      <w:proofErr w:type="spellStart"/>
      <w:r w:rsidR="009D02D2" w:rsidRPr="00B41112">
        <w:rPr>
          <w:sz w:val="26"/>
          <w:szCs w:val="26"/>
          <w:rPrChange w:id="24284" w:author="Le Minh Nghia" w:date="2019-10-09T10:56:00Z">
            <w:rPr>
              <w:sz w:val="26"/>
              <w:szCs w:val="26"/>
            </w:rPr>
          </w:rPrChange>
        </w:rPr>
        <w:t>của</w:t>
      </w:r>
      <w:proofErr w:type="spellEnd"/>
      <w:r w:rsidR="009D02D2" w:rsidRPr="00B41112">
        <w:rPr>
          <w:sz w:val="26"/>
          <w:szCs w:val="26"/>
          <w:rPrChange w:id="24285" w:author="Le Minh Nghia" w:date="2019-10-09T10:56:00Z">
            <w:rPr>
              <w:sz w:val="26"/>
              <w:szCs w:val="26"/>
            </w:rPr>
          </w:rPrChange>
        </w:rPr>
        <w:t xml:space="preserve"> </w:t>
      </w:r>
      <w:proofErr w:type="spellStart"/>
      <w:r w:rsidR="009D02D2" w:rsidRPr="00B41112">
        <w:rPr>
          <w:sz w:val="26"/>
          <w:szCs w:val="26"/>
          <w:rPrChange w:id="24286" w:author="Le Minh Nghia" w:date="2019-10-09T10:56:00Z">
            <w:rPr>
              <w:sz w:val="26"/>
              <w:szCs w:val="26"/>
            </w:rPr>
          </w:rPrChange>
        </w:rPr>
        <w:t>cuộc</w:t>
      </w:r>
      <w:proofErr w:type="spellEnd"/>
      <w:r w:rsidR="009D02D2" w:rsidRPr="00B41112">
        <w:rPr>
          <w:sz w:val="26"/>
          <w:szCs w:val="26"/>
          <w:rPrChange w:id="24287" w:author="Le Minh Nghia" w:date="2019-10-09T10:56:00Z">
            <w:rPr>
              <w:sz w:val="26"/>
              <w:szCs w:val="26"/>
            </w:rPr>
          </w:rPrChange>
        </w:rPr>
        <w:t xml:space="preserve"> </w:t>
      </w:r>
      <w:proofErr w:type="spellStart"/>
      <w:r w:rsidR="009D02D2" w:rsidRPr="00B41112">
        <w:rPr>
          <w:sz w:val="26"/>
          <w:szCs w:val="26"/>
          <w:rPrChange w:id="24288" w:author="Le Minh Nghia" w:date="2019-10-09T10:56:00Z">
            <w:rPr>
              <w:sz w:val="26"/>
              <w:szCs w:val="26"/>
            </w:rPr>
          </w:rPrChange>
        </w:rPr>
        <w:t>khảo</w:t>
      </w:r>
      <w:proofErr w:type="spellEnd"/>
      <w:r w:rsidR="009D02D2" w:rsidRPr="00B41112">
        <w:rPr>
          <w:sz w:val="26"/>
          <w:szCs w:val="26"/>
          <w:rPrChange w:id="24289" w:author="Le Minh Nghia" w:date="2019-10-09T10:56:00Z">
            <w:rPr>
              <w:sz w:val="26"/>
              <w:szCs w:val="26"/>
            </w:rPr>
          </w:rPrChange>
        </w:rPr>
        <w:t xml:space="preserve"> </w:t>
      </w:r>
      <w:proofErr w:type="spellStart"/>
      <w:r w:rsidR="009D02D2" w:rsidRPr="00B41112">
        <w:rPr>
          <w:sz w:val="26"/>
          <w:szCs w:val="26"/>
          <w:rPrChange w:id="24290" w:author="Le Minh Nghia" w:date="2019-10-09T10:56:00Z">
            <w:rPr>
              <w:sz w:val="26"/>
              <w:szCs w:val="26"/>
            </w:rPr>
          </w:rPrChange>
        </w:rPr>
        <w:t>sát</w:t>
      </w:r>
      <w:proofErr w:type="spellEnd"/>
      <w:r w:rsidR="009D02D2" w:rsidRPr="00B41112">
        <w:rPr>
          <w:sz w:val="26"/>
          <w:szCs w:val="26"/>
          <w:rPrChange w:id="24291" w:author="Le Minh Nghia" w:date="2019-10-09T10:56:00Z">
            <w:rPr>
              <w:sz w:val="26"/>
              <w:szCs w:val="26"/>
            </w:rPr>
          </w:rPrChange>
        </w:rPr>
        <w:t xml:space="preserve">, </w:t>
      </w:r>
      <w:proofErr w:type="spellStart"/>
      <w:r w:rsidR="009D02D2" w:rsidRPr="00B41112">
        <w:rPr>
          <w:sz w:val="26"/>
          <w:szCs w:val="26"/>
          <w:rPrChange w:id="24292" w:author="Le Minh Nghia" w:date="2019-10-09T10:56:00Z">
            <w:rPr>
              <w:sz w:val="26"/>
              <w:szCs w:val="26"/>
            </w:rPr>
          </w:rPrChange>
        </w:rPr>
        <w:t>mô</w:t>
      </w:r>
      <w:proofErr w:type="spellEnd"/>
      <w:r w:rsidR="009D02D2" w:rsidRPr="00B41112">
        <w:rPr>
          <w:sz w:val="26"/>
          <w:szCs w:val="26"/>
          <w:rPrChange w:id="24293" w:author="Le Minh Nghia" w:date="2019-10-09T10:56:00Z">
            <w:rPr>
              <w:sz w:val="26"/>
              <w:szCs w:val="26"/>
            </w:rPr>
          </w:rPrChange>
        </w:rPr>
        <w:t xml:space="preserve"> </w:t>
      </w:r>
      <w:proofErr w:type="spellStart"/>
      <w:r w:rsidR="009D02D2" w:rsidRPr="00B41112">
        <w:rPr>
          <w:sz w:val="26"/>
          <w:szCs w:val="26"/>
          <w:rPrChange w:id="24294" w:author="Le Minh Nghia" w:date="2019-10-09T10:56:00Z">
            <w:rPr>
              <w:sz w:val="26"/>
              <w:szCs w:val="26"/>
            </w:rPr>
          </w:rPrChange>
        </w:rPr>
        <w:t>tả</w:t>
      </w:r>
      <w:proofErr w:type="spellEnd"/>
      <w:r w:rsidR="009D02D2" w:rsidRPr="00B41112">
        <w:rPr>
          <w:sz w:val="26"/>
          <w:szCs w:val="26"/>
          <w:rPrChange w:id="24295" w:author="Le Minh Nghia" w:date="2019-10-09T10:56:00Z">
            <w:rPr>
              <w:sz w:val="26"/>
              <w:szCs w:val="26"/>
            </w:rPr>
          </w:rPrChange>
        </w:rPr>
        <w:t xml:space="preserve"> </w:t>
      </w:r>
      <w:proofErr w:type="spellStart"/>
      <w:r w:rsidR="009D02D2" w:rsidRPr="00B41112">
        <w:rPr>
          <w:sz w:val="26"/>
          <w:szCs w:val="26"/>
          <w:rPrChange w:id="24296" w:author="Le Minh Nghia" w:date="2019-10-09T10:56:00Z">
            <w:rPr>
              <w:sz w:val="26"/>
              <w:szCs w:val="26"/>
            </w:rPr>
          </w:rPrChange>
        </w:rPr>
        <w:t>khảo</w:t>
      </w:r>
      <w:proofErr w:type="spellEnd"/>
      <w:r w:rsidR="009D02D2" w:rsidRPr="00B41112">
        <w:rPr>
          <w:sz w:val="26"/>
          <w:szCs w:val="26"/>
          <w:rPrChange w:id="24297" w:author="Le Minh Nghia" w:date="2019-10-09T10:56:00Z">
            <w:rPr>
              <w:sz w:val="26"/>
              <w:szCs w:val="26"/>
            </w:rPr>
          </w:rPrChange>
        </w:rPr>
        <w:t xml:space="preserve"> </w:t>
      </w:r>
      <w:proofErr w:type="spellStart"/>
      <w:r w:rsidR="009D02D2" w:rsidRPr="00B41112">
        <w:rPr>
          <w:sz w:val="26"/>
          <w:szCs w:val="26"/>
          <w:rPrChange w:id="24298" w:author="Le Minh Nghia" w:date="2019-10-09T10:56:00Z">
            <w:rPr>
              <w:sz w:val="26"/>
              <w:szCs w:val="26"/>
            </w:rPr>
          </w:rPrChange>
        </w:rPr>
        <w:t>sát</w:t>
      </w:r>
      <w:proofErr w:type="spellEnd"/>
      <w:r w:rsidR="009D02D2" w:rsidRPr="00B41112">
        <w:rPr>
          <w:sz w:val="26"/>
          <w:szCs w:val="26"/>
          <w:rPrChange w:id="24299" w:author="Le Minh Nghia" w:date="2019-10-09T10:56:00Z">
            <w:rPr>
              <w:sz w:val="26"/>
              <w:szCs w:val="26"/>
            </w:rPr>
          </w:rPrChange>
        </w:rPr>
        <w:t xml:space="preserve">. </w:t>
      </w:r>
      <w:proofErr w:type="spellStart"/>
      <w:r w:rsidR="009D02D2" w:rsidRPr="00B41112">
        <w:rPr>
          <w:sz w:val="26"/>
          <w:szCs w:val="26"/>
          <w:rPrChange w:id="24300" w:author="Le Minh Nghia" w:date="2019-10-09T10:56:00Z">
            <w:rPr>
              <w:sz w:val="26"/>
              <w:szCs w:val="26"/>
            </w:rPr>
          </w:rPrChange>
        </w:rPr>
        <w:t>Và</w:t>
      </w:r>
      <w:proofErr w:type="spellEnd"/>
      <w:r w:rsidR="009D02D2" w:rsidRPr="00B41112">
        <w:rPr>
          <w:sz w:val="26"/>
          <w:szCs w:val="26"/>
          <w:rPrChange w:id="24301" w:author="Le Minh Nghia" w:date="2019-10-09T10:56:00Z">
            <w:rPr>
              <w:sz w:val="26"/>
              <w:szCs w:val="26"/>
            </w:rPr>
          </w:rPrChange>
        </w:rPr>
        <w:t xml:space="preserve"> </w:t>
      </w:r>
      <w:proofErr w:type="spellStart"/>
      <w:r w:rsidR="009D02D2" w:rsidRPr="00B41112">
        <w:rPr>
          <w:sz w:val="26"/>
          <w:szCs w:val="26"/>
          <w:rPrChange w:id="24302" w:author="Le Minh Nghia" w:date="2019-10-09T10:56:00Z">
            <w:rPr>
              <w:sz w:val="26"/>
              <w:szCs w:val="26"/>
            </w:rPr>
          </w:rPrChange>
        </w:rPr>
        <w:t>giao</w:t>
      </w:r>
      <w:proofErr w:type="spellEnd"/>
      <w:r w:rsidR="009D02D2" w:rsidRPr="00B41112">
        <w:rPr>
          <w:sz w:val="26"/>
          <w:szCs w:val="26"/>
          <w:rPrChange w:id="24303" w:author="Le Minh Nghia" w:date="2019-10-09T10:56:00Z">
            <w:rPr>
              <w:sz w:val="26"/>
              <w:szCs w:val="26"/>
            </w:rPr>
          </w:rPrChange>
        </w:rPr>
        <w:t xml:space="preserve"> </w:t>
      </w:r>
      <w:proofErr w:type="spellStart"/>
      <w:r w:rsidR="009D02D2" w:rsidRPr="00B41112">
        <w:rPr>
          <w:sz w:val="26"/>
          <w:szCs w:val="26"/>
          <w:rPrChange w:id="24304" w:author="Le Minh Nghia" w:date="2019-10-09T10:56:00Z">
            <w:rPr>
              <w:sz w:val="26"/>
              <w:szCs w:val="26"/>
            </w:rPr>
          </w:rPrChange>
        </w:rPr>
        <w:t>diện</w:t>
      </w:r>
      <w:proofErr w:type="spellEnd"/>
      <w:r w:rsidR="009D02D2" w:rsidRPr="00B41112">
        <w:rPr>
          <w:sz w:val="26"/>
          <w:szCs w:val="26"/>
          <w:rPrChange w:id="24305" w:author="Le Minh Nghia" w:date="2019-10-09T10:56:00Z">
            <w:rPr>
              <w:sz w:val="26"/>
              <w:szCs w:val="26"/>
            </w:rPr>
          </w:rPrChange>
        </w:rPr>
        <w:t xml:space="preserve"> form </w:t>
      </w:r>
      <w:proofErr w:type="spellStart"/>
      <w:r w:rsidR="009D02D2" w:rsidRPr="00B41112">
        <w:rPr>
          <w:sz w:val="26"/>
          <w:szCs w:val="26"/>
          <w:rPrChange w:id="24306" w:author="Le Minh Nghia" w:date="2019-10-09T10:56:00Z">
            <w:rPr>
              <w:sz w:val="26"/>
              <w:szCs w:val="26"/>
            </w:rPr>
          </w:rPrChange>
        </w:rPr>
        <w:t>cho</w:t>
      </w:r>
      <w:proofErr w:type="spellEnd"/>
      <w:r w:rsidR="009D02D2" w:rsidRPr="00B41112">
        <w:rPr>
          <w:sz w:val="26"/>
          <w:szCs w:val="26"/>
          <w:rPrChange w:id="24307" w:author="Le Minh Nghia" w:date="2019-10-09T10:56:00Z">
            <w:rPr>
              <w:sz w:val="26"/>
              <w:szCs w:val="26"/>
            </w:rPr>
          </w:rPrChange>
        </w:rPr>
        <w:t xml:space="preserve"> </w:t>
      </w:r>
      <w:proofErr w:type="spellStart"/>
      <w:r w:rsidR="009D02D2" w:rsidRPr="00B41112">
        <w:rPr>
          <w:sz w:val="26"/>
          <w:szCs w:val="26"/>
          <w:rPrChange w:id="24308" w:author="Le Minh Nghia" w:date="2019-10-09T10:56:00Z">
            <w:rPr>
              <w:sz w:val="26"/>
              <w:szCs w:val="26"/>
            </w:rPr>
          </w:rPrChange>
        </w:rPr>
        <w:t>người</w:t>
      </w:r>
      <w:proofErr w:type="spellEnd"/>
      <w:r w:rsidR="009D02D2" w:rsidRPr="00B41112">
        <w:rPr>
          <w:sz w:val="26"/>
          <w:szCs w:val="26"/>
          <w:rPrChange w:id="24309" w:author="Le Minh Nghia" w:date="2019-10-09T10:56:00Z">
            <w:rPr>
              <w:sz w:val="26"/>
              <w:szCs w:val="26"/>
            </w:rPr>
          </w:rPrChange>
        </w:rPr>
        <w:t xml:space="preserve"> </w:t>
      </w:r>
      <w:proofErr w:type="spellStart"/>
      <w:r w:rsidR="009D02D2" w:rsidRPr="00B41112">
        <w:rPr>
          <w:sz w:val="26"/>
          <w:szCs w:val="26"/>
          <w:rPrChange w:id="24310" w:author="Le Minh Nghia" w:date="2019-10-09T10:56:00Z">
            <w:rPr>
              <w:sz w:val="26"/>
              <w:szCs w:val="26"/>
            </w:rPr>
          </w:rPrChange>
        </w:rPr>
        <w:t>muốn</w:t>
      </w:r>
      <w:proofErr w:type="spellEnd"/>
      <w:r w:rsidR="009D02D2" w:rsidRPr="00B41112">
        <w:rPr>
          <w:sz w:val="26"/>
          <w:szCs w:val="26"/>
          <w:rPrChange w:id="24311" w:author="Le Minh Nghia" w:date="2019-10-09T10:56:00Z">
            <w:rPr>
              <w:sz w:val="26"/>
              <w:szCs w:val="26"/>
            </w:rPr>
          </w:rPrChange>
        </w:rPr>
        <w:t xml:space="preserve"> </w:t>
      </w:r>
      <w:proofErr w:type="spellStart"/>
      <w:r w:rsidR="009D02D2" w:rsidRPr="00B41112">
        <w:rPr>
          <w:sz w:val="26"/>
          <w:szCs w:val="26"/>
          <w:rPrChange w:id="24312" w:author="Le Minh Nghia" w:date="2019-10-09T10:56:00Z">
            <w:rPr>
              <w:sz w:val="26"/>
              <w:szCs w:val="26"/>
            </w:rPr>
          </w:rPrChange>
        </w:rPr>
        <w:t>tạo</w:t>
      </w:r>
      <w:proofErr w:type="spellEnd"/>
      <w:r w:rsidR="009D02D2" w:rsidRPr="00B41112">
        <w:rPr>
          <w:sz w:val="26"/>
          <w:szCs w:val="26"/>
          <w:rPrChange w:id="24313" w:author="Le Minh Nghia" w:date="2019-10-09T10:56:00Z">
            <w:rPr>
              <w:sz w:val="26"/>
              <w:szCs w:val="26"/>
            </w:rPr>
          </w:rPrChange>
        </w:rPr>
        <w:t xml:space="preserve"> </w:t>
      </w:r>
      <w:proofErr w:type="spellStart"/>
      <w:r w:rsidR="009D02D2" w:rsidRPr="00B41112">
        <w:rPr>
          <w:sz w:val="26"/>
          <w:szCs w:val="26"/>
          <w:rPrChange w:id="24314" w:author="Le Minh Nghia" w:date="2019-10-09T10:56:00Z">
            <w:rPr>
              <w:sz w:val="26"/>
              <w:szCs w:val="26"/>
            </w:rPr>
          </w:rPrChange>
        </w:rPr>
        <w:t>câu</w:t>
      </w:r>
      <w:proofErr w:type="spellEnd"/>
      <w:r w:rsidR="009D02D2" w:rsidRPr="00B41112">
        <w:rPr>
          <w:sz w:val="26"/>
          <w:szCs w:val="26"/>
          <w:rPrChange w:id="24315" w:author="Le Minh Nghia" w:date="2019-10-09T10:56:00Z">
            <w:rPr>
              <w:sz w:val="26"/>
              <w:szCs w:val="26"/>
            </w:rPr>
          </w:rPrChange>
        </w:rPr>
        <w:t xml:space="preserve"> </w:t>
      </w:r>
      <w:proofErr w:type="spellStart"/>
      <w:r w:rsidR="009D02D2" w:rsidRPr="00B41112">
        <w:rPr>
          <w:sz w:val="26"/>
          <w:szCs w:val="26"/>
          <w:rPrChange w:id="24316" w:author="Le Minh Nghia" w:date="2019-10-09T10:56:00Z">
            <w:rPr>
              <w:sz w:val="26"/>
              <w:szCs w:val="26"/>
            </w:rPr>
          </w:rPrChange>
        </w:rPr>
        <w:t>hỏi</w:t>
      </w:r>
      <w:proofErr w:type="spellEnd"/>
      <w:r w:rsidR="009D02D2" w:rsidRPr="00B41112">
        <w:rPr>
          <w:sz w:val="26"/>
          <w:szCs w:val="26"/>
          <w:rPrChange w:id="24317" w:author="Le Minh Nghia" w:date="2019-10-09T10:56:00Z">
            <w:rPr>
              <w:sz w:val="26"/>
              <w:szCs w:val="26"/>
            </w:rPr>
          </w:rPrChange>
        </w:rPr>
        <w:t xml:space="preserve"> </w:t>
      </w:r>
      <w:proofErr w:type="spellStart"/>
      <w:r w:rsidR="009D02D2" w:rsidRPr="00B41112">
        <w:rPr>
          <w:sz w:val="26"/>
          <w:szCs w:val="26"/>
          <w:rPrChange w:id="24318" w:author="Le Minh Nghia" w:date="2019-10-09T10:56:00Z">
            <w:rPr>
              <w:sz w:val="26"/>
              <w:szCs w:val="26"/>
            </w:rPr>
          </w:rPrChange>
        </w:rPr>
        <w:t>có</w:t>
      </w:r>
      <w:proofErr w:type="spellEnd"/>
      <w:r w:rsidR="009D02D2" w:rsidRPr="00B41112">
        <w:rPr>
          <w:sz w:val="26"/>
          <w:szCs w:val="26"/>
          <w:rPrChange w:id="24319" w:author="Le Minh Nghia" w:date="2019-10-09T10:56:00Z">
            <w:rPr>
              <w:sz w:val="26"/>
              <w:szCs w:val="26"/>
            </w:rPr>
          </w:rPrChange>
        </w:rPr>
        <w:t xml:space="preserve"> </w:t>
      </w:r>
      <w:proofErr w:type="spellStart"/>
      <w:r w:rsidR="009D02D2" w:rsidRPr="00B41112">
        <w:rPr>
          <w:sz w:val="26"/>
          <w:szCs w:val="26"/>
          <w:rPrChange w:id="24320" w:author="Le Minh Nghia" w:date="2019-10-09T10:56:00Z">
            <w:rPr>
              <w:sz w:val="26"/>
              <w:szCs w:val="26"/>
            </w:rPr>
          </w:rPrChange>
        </w:rPr>
        <w:t>thể</w:t>
      </w:r>
      <w:proofErr w:type="spellEnd"/>
      <w:r w:rsidR="009D02D2" w:rsidRPr="00B41112">
        <w:rPr>
          <w:sz w:val="26"/>
          <w:szCs w:val="26"/>
          <w:rPrChange w:id="24321" w:author="Le Minh Nghia" w:date="2019-10-09T10:56:00Z">
            <w:rPr>
              <w:sz w:val="26"/>
              <w:szCs w:val="26"/>
            </w:rPr>
          </w:rPrChange>
        </w:rPr>
        <w:t xml:space="preserve"> </w:t>
      </w:r>
      <w:proofErr w:type="spellStart"/>
      <w:r w:rsidR="009D02D2" w:rsidRPr="00B41112">
        <w:rPr>
          <w:sz w:val="26"/>
          <w:szCs w:val="26"/>
          <w:rPrChange w:id="24322" w:author="Le Minh Nghia" w:date="2019-10-09T10:56:00Z">
            <w:rPr>
              <w:sz w:val="26"/>
              <w:szCs w:val="26"/>
            </w:rPr>
          </w:rPrChange>
        </w:rPr>
        <w:t>nhập</w:t>
      </w:r>
      <w:proofErr w:type="spellEnd"/>
      <w:r w:rsidR="009D02D2" w:rsidRPr="00B41112">
        <w:rPr>
          <w:sz w:val="26"/>
          <w:szCs w:val="26"/>
          <w:rPrChange w:id="24323" w:author="Le Minh Nghia" w:date="2019-10-09T10:56:00Z">
            <w:rPr>
              <w:sz w:val="26"/>
              <w:szCs w:val="26"/>
            </w:rPr>
          </w:rPrChange>
        </w:rPr>
        <w:t xml:space="preserve"> </w:t>
      </w:r>
      <w:proofErr w:type="spellStart"/>
      <w:r w:rsidR="00795E30" w:rsidRPr="00B41112">
        <w:rPr>
          <w:sz w:val="26"/>
          <w:szCs w:val="26"/>
          <w:rPrChange w:id="24324" w:author="Le Minh Nghia" w:date="2019-10-09T10:56:00Z">
            <w:rPr>
              <w:sz w:val="26"/>
              <w:szCs w:val="26"/>
            </w:rPr>
          </w:rPrChange>
        </w:rPr>
        <w:t>câu</w:t>
      </w:r>
      <w:proofErr w:type="spellEnd"/>
      <w:r w:rsidR="00795E30" w:rsidRPr="00B41112">
        <w:rPr>
          <w:sz w:val="26"/>
          <w:szCs w:val="26"/>
          <w:rPrChange w:id="24325" w:author="Le Minh Nghia" w:date="2019-10-09T10:56:00Z">
            <w:rPr>
              <w:sz w:val="26"/>
              <w:szCs w:val="26"/>
            </w:rPr>
          </w:rPrChange>
        </w:rPr>
        <w:t xml:space="preserve"> </w:t>
      </w:r>
      <w:proofErr w:type="spellStart"/>
      <w:r w:rsidR="00795E30" w:rsidRPr="00B41112">
        <w:rPr>
          <w:sz w:val="26"/>
          <w:szCs w:val="26"/>
          <w:rPrChange w:id="24326" w:author="Le Minh Nghia" w:date="2019-10-09T10:56:00Z">
            <w:rPr>
              <w:sz w:val="26"/>
              <w:szCs w:val="26"/>
            </w:rPr>
          </w:rPrChange>
        </w:rPr>
        <w:t>hỏi</w:t>
      </w:r>
      <w:proofErr w:type="spellEnd"/>
      <w:r w:rsidR="00795E30" w:rsidRPr="00B41112">
        <w:rPr>
          <w:sz w:val="26"/>
          <w:szCs w:val="26"/>
          <w:rPrChange w:id="24327" w:author="Le Minh Nghia" w:date="2019-10-09T10:56:00Z">
            <w:rPr>
              <w:sz w:val="26"/>
              <w:szCs w:val="26"/>
            </w:rPr>
          </w:rPrChange>
        </w:rPr>
        <w:t xml:space="preserve"> </w:t>
      </w:r>
      <w:proofErr w:type="spellStart"/>
      <w:r w:rsidR="00795E30" w:rsidRPr="00B41112">
        <w:rPr>
          <w:sz w:val="26"/>
          <w:szCs w:val="26"/>
          <w:rPrChange w:id="24328" w:author="Le Minh Nghia" w:date="2019-10-09T10:56:00Z">
            <w:rPr>
              <w:sz w:val="26"/>
              <w:szCs w:val="26"/>
            </w:rPr>
          </w:rPrChange>
        </w:rPr>
        <w:t>mới</w:t>
      </w:r>
      <w:proofErr w:type="spellEnd"/>
      <w:r w:rsidR="00795E30" w:rsidRPr="00B41112">
        <w:rPr>
          <w:sz w:val="26"/>
          <w:szCs w:val="26"/>
          <w:rPrChange w:id="24329" w:author="Le Minh Nghia" w:date="2019-10-09T10:56:00Z">
            <w:rPr>
              <w:sz w:val="26"/>
              <w:szCs w:val="26"/>
            </w:rPr>
          </w:rPrChange>
        </w:rPr>
        <w:t xml:space="preserve"> </w:t>
      </w:r>
      <w:proofErr w:type="spellStart"/>
      <w:r w:rsidR="00795E30" w:rsidRPr="00B41112">
        <w:rPr>
          <w:sz w:val="26"/>
          <w:szCs w:val="26"/>
          <w:rPrChange w:id="24330" w:author="Le Minh Nghia" w:date="2019-10-09T10:56:00Z">
            <w:rPr>
              <w:sz w:val="26"/>
              <w:szCs w:val="26"/>
            </w:rPr>
          </w:rPrChange>
        </w:rPr>
        <w:t>vào</w:t>
      </w:r>
      <w:proofErr w:type="spellEnd"/>
      <w:r w:rsidR="00795E30" w:rsidRPr="00B41112">
        <w:rPr>
          <w:sz w:val="26"/>
          <w:szCs w:val="26"/>
          <w:rPrChange w:id="24331" w:author="Le Minh Nghia" w:date="2019-10-09T10:56:00Z">
            <w:rPr>
              <w:sz w:val="26"/>
              <w:szCs w:val="26"/>
            </w:rPr>
          </w:rPrChange>
        </w:rPr>
        <w:t xml:space="preserve"> </w:t>
      </w:r>
      <w:proofErr w:type="spellStart"/>
      <w:r w:rsidR="00795E30" w:rsidRPr="00B41112">
        <w:rPr>
          <w:sz w:val="26"/>
          <w:szCs w:val="26"/>
          <w:rPrChange w:id="24332" w:author="Le Minh Nghia" w:date="2019-10-09T10:56:00Z">
            <w:rPr>
              <w:sz w:val="26"/>
              <w:szCs w:val="26"/>
            </w:rPr>
          </w:rPrChange>
        </w:rPr>
        <w:t>cho</w:t>
      </w:r>
      <w:proofErr w:type="spellEnd"/>
      <w:r w:rsidR="00795E30" w:rsidRPr="00B41112">
        <w:rPr>
          <w:sz w:val="26"/>
          <w:szCs w:val="26"/>
          <w:rPrChange w:id="24333" w:author="Le Minh Nghia" w:date="2019-10-09T10:56:00Z">
            <w:rPr>
              <w:sz w:val="26"/>
              <w:szCs w:val="26"/>
            </w:rPr>
          </w:rPrChange>
        </w:rPr>
        <w:t xml:space="preserve"> </w:t>
      </w:r>
      <w:proofErr w:type="spellStart"/>
      <w:r w:rsidR="00795E30" w:rsidRPr="00B41112">
        <w:rPr>
          <w:sz w:val="26"/>
          <w:szCs w:val="26"/>
          <w:rPrChange w:id="24334" w:author="Le Minh Nghia" w:date="2019-10-09T10:56:00Z">
            <w:rPr>
              <w:sz w:val="26"/>
              <w:szCs w:val="26"/>
            </w:rPr>
          </w:rPrChange>
        </w:rPr>
        <w:t>cuộc</w:t>
      </w:r>
      <w:proofErr w:type="spellEnd"/>
      <w:r w:rsidR="00795E30" w:rsidRPr="00B41112">
        <w:rPr>
          <w:sz w:val="26"/>
          <w:szCs w:val="26"/>
          <w:rPrChange w:id="24335" w:author="Le Minh Nghia" w:date="2019-10-09T10:56:00Z">
            <w:rPr>
              <w:sz w:val="26"/>
              <w:szCs w:val="26"/>
            </w:rPr>
          </w:rPrChange>
        </w:rPr>
        <w:t xml:space="preserve"> </w:t>
      </w:r>
      <w:proofErr w:type="spellStart"/>
      <w:r w:rsidR="00795E30" w:rsidRPr="00B41112">
        <w:rPr>
          <w:sz w:val="26"/>
          <w:szCs w:val="26"/>
          <w:rPrChange w:id="24336" w:author="Le Minh Nghia" w:date="2019-10-09T10:56:00Z">
            <w:rPr>
              <w:sz w:val="26"/>
              <w:szCs w:val="26"/>
            </w:rPr>
          </w:rPrChange>
        </w:rPr>
        <w:t>khảo</w:t>
      </w:r>
      <w:proofErr w:type="spellEnd"/>
      <w:r w:rsidR="00795E30" w:rsidRPr="00B41112">
        <w:rPr>
          <w:sz w:val="26"/>
          <w:szCs w:val="26"/>
          <w:rPrChange w:id="24337" w:author="Le Minh Nghia" w:date="2019-10-09T10:56:00Z">
            <w:rPr>
              <w:sz w:val="26"/>
              <w:szCs w:val="26"/>
            </w:rPr>
          </w:rPrChange>
        </w:rPr>
        <w:t xml:space="preserve"> </w:t>
      </w:r>
      <w:proofErr w:type="spellStart"/>
      <w:r w:rsidR="00795E30" w:rsidRPr="00B41112">
        <w:rPr>
          <w:sz w:val="26"/>
          <w:szCs w:val="26"/>
          <w:rPrChange w:id="24338" w:author="Le Minh Nghia" w:date="2019-10-09T10:56:00Z">
            <w:rPr>
              <w:sz w:val="26"/>
              <w:szCs w:val="26"/>
            </w:rPr>
          </w:rPrChange>
        </w:rPr>
        <w:t>sát</w:t>
      </w:r>
      <w:proofErr w:type="spellEnd"/>
      <w:r w:rsidR="00795E30" w:rsidRPr="00B41112">
        <w:rPr>
          <w:sz w:val="26"/>
          <w:szCs w:val="26"/>
          <w:rPrChange w:id="24339" w:author="Le Minh Nghia" w:date="2019-10-09T10:56:00Z">
            <w:rPr>
              <w:sz w:val="26"/>
              <w:szCs w:val="26"/>
            </w:rPr>
          </w:rPrChange>
        </w:rPr>
        <w:t xml:space="preserve">, </w:t>
      </w:r>
      <w:proofErr w:type="spellStart"/>
      <w:r w:rsidR="00795E30" w:rsidRPr="00B41112">
        <w:rPr>
          <w:sz w:val="26"/>
          <w:szCs w:val="26"/>
          <w:rPrChange w:id="24340" w:author="Le Minh Nghia" w:date="2019-10-09T10:56:00Z">
            <w:rPr>
              <w:sz w:val="26"/>
              <w:szCs w:val="26"/>
            </w:rPr>
          </w:rPrChange>
        </w:rPr>
        <w:t>có</w:t>
      </w:r>
      <w:proofErr w:type="spellEnd"/>
      <w:r w:rsidR="00795E30" w:rsidRPr="00B41112">
        <w:rPr>
          <w:sz w:val="26"/>
          <w:szCs w:val="26"/>
          <w:rPrChange w:id="24341" w:author="Le Minh Nghia" w:date="2019-10-09T10:56:00Z">
            <w:rPr>
              <w:sz w:val="26"/>
              <w:szCs w:val="26"/>
            </w:rPr>
          </w:rPrChange>
        </w:rPr>
        <w:t xml:space="preserve"> </w:t>
      </w:r>
      <w:proofErr w:type="spellStart"/>
      <w:r w:rsidR="00795E30" w:rsidRPr="00B41112">
        <w:rPr>
          <w:sz w:val="26"/>
          <w:szCs w:val="26"/>
          <w:rPrChange w:id="24342" w:author="Le Minh Nghia" w:date="2019-10-09T10:56:00Z">
            <w:rPr>
              <w:sz w:val="26"/>
              <w:szCs w:val="26"/>
            </w:rPr>
          </w:rPrChange>
        </w:rPr>
        <w:t>chọn</w:t>
      </w:r>
      <w:proofErr w:type="spellEnd"/>
      <w:r w:rsidR="00795E30" w:rsidRPr="00B41112">
        <w:rPr>
          <w:sz w:val="26"/>
          <w:szCs w:val="26"/>
          <w:rPrChange w:id="24343" w:author="Le Minh Nghia" w:date="2019-10-09T10:56:00Z">
            <w:rPr>
              <w:sz w:val="26"/>
              <w:szCs w:val="26"/>
            </w:rPr>
          </w:rPrChange>
        </w:rPr>
        <w:t xml:space="preserve"> </w:t>
      </w:r>
      <w:proofErr w:type="spellStart"/>
      <w:r w:rsidR="00795E30" w:rsidRPr="00B41112">
        <w:rPr>
          <w:sz w:val="26"/>
          <w:szCs w:val="26"/>
          <w:rPrChange w:id="24344" w:author="Le Minh Nghia" w:date="2019-10-09T10:56:00Z">
            <w:rPr>
              <w:sz w:val="26"/>
              <w:szCs w:val="26"/>
            </w:rPr>
          </w:rPrChange>
        </w:rPr>
        <w:t>loại</w:t>
      </w:r>
      <w:proofErr w:type="spellEnd"/>
      <w:r w:rsidR="00795E30" w:rsidRPr="00B41112">
        <w:rPr>
          <w:sz w:val="26"/>
          <w:szCs w:val="26"/>
          <w:rPrChange w:id="24345" w:author="Le Minh Nghia" w:date="2019-10-09T10:56:00Z">
            <w:rPr>
              <w:sz w:val="26"/>
              <w:szCs w:val="26"/>
            </w:rPr>
          </w:rPrChange>
        </w:rPr>
        <w:t xml:space="preserve"> </w:t>
      </w:r>
      <w:proofErr w:type="spellStart"/>
      <w:r w:rsidR="00795E30" w:rsidRPr="00B41112">
        <w:rPr>
          <w:sz w:val="26"/>
          <w:szCs w:val="26"/>
          <w:rPrChange w:id="24346" w:author="Le Minh Nghia" w:date="2019-10-09T10:56:00Z">
            <w:rPr>
              <w:sz w:val="26"/>
              <w:szCs w:val="26"/>
            </w:rPr>
          </w:rPrChange>
        </w:rPr>
        <w:t>câu</w:t>
      </w:r>
      <w:proofErr w:type="spellEnd"/>
      <w:r w:rsidR="00795E30" w:rsidRPr="00B41112">
        <w:rPr>
          <w:sz w:val="26"/>
          <w:szCs w:val="26"/>
          <w:rPrChange w:id="24347" w:author="Le Minh Nghia" w:date="2019-10-09T10:56:00Z">
            <w:rPr>
              <w:sz w:val="26"/>
              <w:szCs w:val="26"/>
            </w:rPr>
          </w:rPrChange>
        </w:rPr>
        <w:t xml:space="preserve"> </w:t>
      </w:r>
      <w:proofErr w:type="spellStart"/>
      <w:r w:rsidR="00795E30" w:rsidRPr="00B41112">
        <w:rPr>
          <w:sz w:val="26"/>
          <w:szCs w:val="26"/>
          <w:rPrChange w:id="24348" w:author="Le Minh Nghia" w:date="2019-10-09T10:56:00Z">
            <w:rPr>
              <w:sz w:val="26"/>
              <w:szCs w:val="26"/>
            </w:rPr>
          </w:rPrChange>
        </w:rPr>
        <w:t>hỏi</w:t>
      </w:r>
      <w:proofErr w:type="spellEnd"/>
      <w:r w:rsidR="00795E30" w:rsidRPr="00B41112">
        <w:rPr>
          <w:sz w:val="26"/>
          <w:szCs w:val="26"/>
          <w:rPrChange w:id="24349" w:author="Le Minh Nghia" w:date="2019-10-09T10:56:00Z">
            <w:rPr>
              <w:sz w:val="26"/>
              <w:szCs w:val="26"/>
            </w:rPr>
          </w:rPrChange>
        </w:rPr>
        <w:t xml:space="preserve"> </w:t>
      </w:r>
      <w:proofErr w:type="spellStart"/>
      <w:r w:rsidR="00795E30" w:rsidRPr="00B41112">
        <w:rPr>
          <w:sz w:val="26"/>
          <w:szCs w:val="26"/>
          <w:rPrChange w:id="24350" w:author="Le Minh Nghia" w:date="2019-10-09T10:56:00Z">
            <w:rPr>
              <w:sz w:val="26"/>
              <w:szCs w:val="26"/>
            </w:rPr>
          </w:rPrChange>
        </w:rPr>
        <w:t>và</w:t>
      </w:r>
      <w:proofErr w:type="spellEnd"/>
      <w:r w:rsidR="00795E30" w:rsidRPr="00B41112">
        <w:rPr>
          <w:sz w:val="26"/>
          <w:szCs w:val="26"/>
          <w:rPrChange w:id="24351" w:author="Le Minh Nghia" w:date="2019-10-09T10:56:00Z">
            <w:rPr>
              <w:sz w:val="26"/>
              <w:szCs w:val="26"/>
            </w:rPr>
          </w:rPrChange>
        </w:rPr>
        <w:t xml:space="preserve"> </w:t>
      </w:r>
      <w:proofErr w:type="spellStart"/>
      <w:r w:rsidR="00795E30" w:rsidRPr="00B41112">
        <w:rPr>
          <w:sz w:val="26"/>
          <w:szCs w:val="26"/>
          <w:rPrChange w:id="24352" w:author="Le Minh Nghia" w:date="2019-10-09T10:56:00Z">
            <w:rPr>
              <w:sz w:val="26"/>
              <w:szCs w:val="26"/>
            </w:rPr>
          </w:rPrChange>
        </w:rPr>
        <w:t>câu</w:t>
      </w:r>
      <w:proofErr w:type="spellEnd"/>
      <w:r w:rsidR="00795E30" w:rsidRPr="00B41112">
        <w:rPr>
          <w:sz w:val="26"/>
          <w:szCs w:val="26"/>
          <w:rPrChange w:id="24353" w:author="Le Minh Nghia" w:date="2019-10-09T10:56:00Z">
            <w:rPr>
              <w:sz w:val="26"/>
              <w:szCs w:val="26"/>
            </w:rPr>
          </w:rPrChange>
        </w:rPr>
        <w:t xml:space="preserve"> </w:t>
      </w:r>
      <w:proofErr w:type="spellStart"/>
      <w:r w:rsidR="00795E30" w:rsidRPr="00B41112">
        <w:rPr>
          <w:sz w:val="26"/>
          <w:szCs w:val="26"/>
          <w:rPrChange w:id="24354" w:author="Le Minh Nghia" w:date="2019-10-09T10:56:00Z">
            <w:rPr>
              <w:sz w:val="26"/>
              <w:szCs w:val="26"/>
            </w:rPr>
          </w:rPrChange>
        </w:rPr>
        <w:t>hỏi</w:t>
      </w:r>
      <w:proofErr w:type="spellEnd"/>
      <w:r w:rsidR="00795E30" w:rsidRPr="00B41112">
        <w:rPr>
          <w:sz w:val="26"/>
          <w:szCs w:val="26"/>
          <w:rPrChange w:id="24355" w:author="Le Minh Nghia" w:date="2019-10-09T10:56:00Z">
            <w:rPr>
              <w:sz w:val="26"/>
              <w:szCs w:val="26"/>
            </w:rPr>
          </w:rPrChange>
        </w:rPr>
        <w:t xml:space="preserve"> </w:t>
      </w:r>
      <w:proofErr w:type="spellStart"/>
      <w:r w:rsidR="00795E30" w:rsidRPr="00B41112">
        <w:rPr>
          <w:sz w:val="26"/>
          <w:szCs w:val="26"/>
          <w:rPrChange w:id="24356" w:author="Le Minh Nghia" w:date="2019-10-09T10:56:00Z">
            <w:rPr>
              <w:sz w:val="26"/>
              <w:szCs w:val="26"/>
            </w:rPr>
          </w:rPrChange>
        </w:rPr>
        <w:t>nào</w:t>
      </w:r>
      <w:proofErr w:type="spellEnd"/>
      <w:r w:rsidR="00795E30" w:rsidRPr="00B41112">
        <w:rPr>
          <w:sz w:val="26"/>
          <w:szCs w:val="26"/>
          <w:rPrChange w:id="24357" w:author="Le Minh Nghia" w:date="2019-10-09T10:56:00Z">
            <w:rPr>
              <w:sz w:val="26"/>
              <w:szCs w:val="26"/>
            </w:rPr>
          </w:rPrChange>
        </w:rPr>
        <w:t xml:space="preserve"> </w:t>
      </w:r>
      <w:proofErr w:type="spellStart"/>
      <w:r w:rsidR="00795E30" w:rsidRPr="00B41112">
        <w:rPr>
          <w:sz w:val="26"/>
          <w:szCs w:val="26"/>
          <w:rPrChange w:id="24358" w:author="Le Minh Nghia" w:date="2019-10-09T10:56:00Z">
            <w:rPr>
              <w:sz w:val="26"/>
              <w:szCs w:val="26"/>
            </w:rPr>
          </w:rPrChange>
        </w:rPr>
        <w:t>bắt</w:t>
      </w:r>
      <w:proofErr w:type="spellEnd"/>
      <w:r w:rsidR="00795E30" w:rsidRPr="00B41112">
        <w:rPr>
          <w:sz w:val="26"/>
          <w:szCs w:val="26"/>
          <w:rPrChange w:id="24359" w:author="Le Minh Nghia" w:date="2019-10-09T10:56:00Z">
            <w:rPr>
              <w:sz w:val="26"/>
              <w:szCs w:val="26"/>
            </w:rPr>
          </w:rPrChange>
        </w:rPr>
        <w:t xml:space="preserve"> </w:t>
      </w:r>
      <w:proofErr w:type="spellStart"/>
      <w:r w:rsidR="00795E30" w:rsidRPr="00B41112">
        <w:rPr>
          <w:sz w:val="26"/>
          <w:szCs w:val="26"/>
          <w:rPrChange w:id="24360" w:author="Le Minh Nghia" w:date="2019-10-09T10:56:00Z">
            <w:rPr>
              <w:sz w:val="26"/>
              <w:szCs w:val="26"/>
            </w:rPr>
          </w:rPrChange>
        </w:rPr>
        <w:t>buộc</w:t>
      </w:r>
      <w:proofErr w:type="spellEnd"/>
      <w:r w:rsidRPr="00B41112">
        <w:rPr>
          <w:sz w:val="26"/>
          <w:szCs w:val="26"/>
          <w:rPrChange w:id="24361" w:author="Le Minh Nghia" w:date="2019-10-09T10:56:00Z">
            <w:rPr>
              <w:sz w:val="26"/>
              <w:szCs w:val="26"/>
            </w:rPr>
          </w:rPrChange>
        </w:rPr>
        <w:t xml:space="preserve">. Sau </w:t>
      </w:r>
      <w:proofErr w:type="spellStart"/>
      <w:r w:rsidRPr="00B41112">
        <w:rPr>
          <w:sz w:val="26"/>
          <w:szCs w:val="26"/>
          <w:rPrChange w:id="24362" w:author="Le Minh Nghia" w:date="2019-10-09T10:56:00Z">
            <w:rPr>
              <w:sz w:val="26"/>
              <w:szCs w:val="26"/>
            </w:rPr>
          </w:rPrChange>
        </w:rPr>
        <w:t>khi</w:t>
      </w:r>
      <w:proofErr w:type="spellEnd"/>
      <w:r w:rsidRPr="00B41112">
        <w:rPr>
          <w:sz w:val="26"/>
          <w:szCs w:val="26"/>
          <w:rPrChange w:id="24363" w:author="Le Minh Nghia" w:date="2019-10-09T10:56:00Z">
            <w:rPr>
              <w:sz w:val="26"/>
              <w:szCs w:val="26"/>
            </w:rPr>
          </w:rPrChange>
        </w:rPr>
        <w:t xml:space="preserve"> </w:t>
      </w:r>
      <w:proofErr w:type="spellStart"/>
      <w:r w:rsidRPr="00B41112">
        <w:rPr>
          <w:sz w:val="26"/>
          <w:szCs w:val="26"/>
          <w:rPrChange w:id="24364" w:author="Le Minh Nghia" w:date="2019-10-09T10:56:00Z">
            <w:rPr>
              <w:sz w:val="26"/>
              <w:szCs w:val="26"/>
            </w:rPr>
          </w:rPrChange>
        </w:rPr>
        <w:t>ấn</w:t>
      </w:r>
      <w:proofErr w:type="spellEnd"/>
      <w:r w:rsidRPr="00B41112">
        <w:rPr>
          <w:sz w:val="26"/>
          <w:szCs w:val="26"/>
          <w:rPrChange w:id="24365" w:author="Le Minh Nghia" w:date="2019-10-09T10:56:00Z">
            <w:rPr>
              <w:sz w:val="26"/>
              <w:szCs w:val="26"/>
            </w:rPr>
          </w:rPrChange>
        </w:rPr>
        <w:t xml:space="preserve"> </w:t>
      </w:r>
      <w:proofErr w:type="spellStart"/>
      <w:r w:rsidRPr="00B41112">
        <w:rPr>
          <w:sz w:val="26"/>
          <w:szCs w:val="26"/>
          <w:rPrChange w:id="24366" w:author="Le Minh Nghia" w:date="2019-10-09T10:56:00Z">
            <w:rPr>
              <w:sz w:val="26"/>
              <w:szCs w:val="26"/>
            </w:rPr>
          </w:rPrChange>
        </w:rPr>
        <w:t>Lưu</w:t>
      </w:r>
      <w:proofErr w:type="spellEnd"/>
      <w:r w:rsidRPr="00B41112">
        <w:rPr>
          <w:sz w:val="26"/>
          <w:szCs w:val="26"/>
          <w:rPrChange w:id="24367" w:author="Le Minh Nghia" w:date="2019-10-09T10:56:00Z">
            <w:rPr>
              <w:sz w:val="26"/>
              <w:szCs w:val="26"/>
            </w:rPr>
          </w:rPrChange>
        </w:rPr>
        <w:t xml:space="preserve"> </w:t>
      </w:r>
      <w:proofErr w:type="spellStart"/>
      <w:r w:rsidRPr="00B41112">
        <w:rPr>
          <w:sz w:val="26"/>
          <w:szCs w:val="26"/>
          <w:rPrChange w:id="24368" w:author="Le Minh Nghia" w:date="2019-10-09T10:56:00Z">
            <w:rPr>
              <w:sz w:val="26"/>
              <w:szCs w:val="26"/>
            </w:rPr>
          </w:rPrChange>
        </w:rPr>
        <w:t>thì</w:t>
      </w:r>
      <w:proofErr w:type="spellEnd"/>
      <w:r w:rsidRPr="00B41112">
        <w:rPr>
          <w:sz w:val="26"/>
          <w:szCs w:val="26"/>
          <w:rPrChange w:id="24369" w:author="Le Minh Nghia" w:date="2019-10-09T10:56:00Z">
            <w:rPr>
              <w:sz w:val="26"/>
              <w:szCs w:val="26"/>
            </w:rPr>
          </w:rPrChange>
        </w:rPr>
        <w:t xml:space="preserve"> </w:t>
      </w:r>
      <w:proofErr w:type="spellStart"/>
      <w:r w:rsidRPr="00B41112">
        <w:rPr>
          <w:sz w:val="26"/>
          <w:szCs w:val="26"/>
          <w:rPrChange w:id="24370" w:author="Le Minh Nghia" w:date="2019-10-09T10:56:00Z">
            <w:rPr>
              <w:sz w:val="26"/>
              <w:szCs w:val="26"/>
            </w:rPr>
          </w:rPrChange>
        </w:rPr>
        <w:t>sẽ</w:t>
      </w:r>
      <w:proofErr w:type="spellEnd"/>
      <w:r w:rsidRPr="00B41112">
        <w:rPr>
          <w:sz w:val="26"/>
          <w:szCs w:val="26"/>
          <w:rPrChange w:id="24371" w:author="Le Minh Nghia" w:date="2019-10-09T10:56:00Z">
            <w:rPr>
              <w:sz w:val="26"/>
              <w:szCs w:val="26"/>
            </w:rPr>
          </w:rPrChange>
        </w:rPr>
        <w:t xml:space="preserve"> </w:t>
      </w:r>
      <w:proofErr w:type="spellStart"/>
      <w:r w:rsidR="00795E30" w:rsidRPr="00B41112">
        <w:rPr>
          <w:sz w:val="26"/>
          <w:szCs w:val="26"/>
          <w:rPrChange w:id="24372" w:author="Le Minh Nghia" w:date="2019-10-09T10:56:00Z">
            <w:rPr>
              <w:sz w:val="26"/>
              <w:szCs w:val="26"/>
            </w:rPr>
          </w:rPrChange>
        </w:rPr>
        <w:t>thêm</w:t>
      </w:r>
      <w:proofErr w:type="spellEnd"/>
      <w:r w:rsidR="00795E30" w:rsidRPr="00B41112">
        <w:rPr>
          <w:sz w:val="26"/>
          <w:szCs w:val="26"/>
          <w:rPrChange w:id="24373" w:author="Le Minh Nghia" w:date="2019-10-09T10:56:00Z">
            <w:rPr>
              <w:sz w:val="26"/>
              <w:szCs w:val="26"/>
            </w:rPr>
          </w:rPrChange>
        </w:rPr>
        <w:t xml:space="preserve"> </w:t>
      </w:r>
      <w:proofErr w:type="spellStart"/>
      <w:r w:rsidR="00795E30" w:rsidRPr="00B41112">
        <w:rPr>
          <w:sz w:val="26"/>
          <w:szCs w:val="26"/>
          <w:rPrChange w:id="24374" w:author="Le Minh Nghia" w:date="2019-10-09T10:56:00Z">
            <w:rPr>
              <w:sz w:val="26"/>
              <w:szCs w:val="26"/>
            </w:rPr>
          </w:rPrChange>
        </w:rPr>
        <w:t>câu</w:t>
      </w:r>
      <w:proofErr w:type="spellEnd"/>
      <w:r w:rsidR="00795E30" w:rsidRPr="00B41112">
        <w:rPr>
          <w:sz w:val="26"/>
          <w:szCs w:val="26"/>
          <w:rPrChange w:id="24375" w:author="Le Minh Nghia" w:date="2019-10-09T10:56:00Z">
            <w:rPr>
              <w:sz w:val="26"/>
              <w:szCs w:val="26"/>
            </w:rPr>
          </w:rPrChange>
        </w:rPr>
        <w:t xml:space="preserve"> </w:t>
      </w:r>
      <w:proofErr w:type="spellStart"/>
      <w:r w:rsidR="00795E30" w:rsidRPr="00B41112">
        <w:rPr>
          <w:sz w:val="26"/>
          <w:szCs w:val="26"/>
          <w:rPrChange w:id="24376" w:author="Le Minh Nghia" w:date="2019-10-09T10:56:00Z">
            <w:rPr>
              <w:sz w:val="26"/>
              <w:szCs w:val="26"/>
            </w:rPr>
          </w:rPrChange>
        </w:rPr>
        <w:t>hỏi</w:t>
      </w:r>
      <w:proofErr w:type="spellEnd"/>
      <w:r w:rsidR="00795E30" w:rsidRPr="00B41112">
        <w:rPr>
          <w:sz w:val="26"/>
          <w:szCs w:val="26"/>
          <w:rPrChange w:id="24377" w:author="Le Minh Nghia" w:date="2019-10-09T10:56:00Z">
            <w:rPr>
              <w:sz w:val="26"/>
              <w:szCs w:val="26"/>
            </w:rPr>
          </w:rPrChange>
        </w:rPr>
        <w:t xml:space="preserve"> </w:t>
      </w:r>
      <w:proofErr w:type="spellStart"/>
      <w:r w:rsidR="00795E30" w:rsidRPr="00B41112">
        <w:rPr>
          <w:sz w:val="26"/>
          <w:szCs w:val="26"/>
          <w:rPrChange w:id="24378" w:author="Le Minh Nghia" w:date="2019-10-09T10:56:00Z">
            <w:rPr>
              <w:sz w:val="26"/>
              <w:szCs w:val="26"/>
            </w:rPr>
          </w:rPrChange>
        </w:rPr>
        <w:t>mới</w:t>
      </w:r>
      <w:proofErr w:type="spellEnd"/>
      <w:r w:rsidR="00795E30" w:rsidRPr="00B41112">
        <w:rPr>
          <w:sz w:val="26"/>
          <w:szCs w:val="26"/>
          <w:rPrChange w:id="24379" w:author="Le Minh Nghia" w:date="2019-10-09T10:56:00Z">
            <w:rPr>
              <w:sz w:val="26"/>
              <w:szCs w:val="26"/>
            </w:rPr>
          </w:rPrChange>
        </w:rPr>
        <w:t xml:space="preserve"> </w:t>
      </w:r>
      <w:proofErr w:type="spellStart"/>
      <w:r w:rsidR="00795E30" w:rsidRPr="00B41112">
        <w:rPr>
          <w:sz w:val="26"/>
          <w:szCs w:val="26"/>
          <w:rPrChange w:id="24380" w:author="Le Minh Nghia" w:date="2019-10-09T10:56:00Z">
            <w:rPr>
              <w:sz w:val="26"/>
              <w:szCs w:val="26"/>
            </w:rPr>
          </w:rPrChange>
        </w:rPr>
        <w:t>cho</w:t>
      </w:r>
      <w:proofErr w:type="spellEnd"/>
      <w:r w:rsidR="00795E30" w:rsidRPr="00B41112">
        <w:rPr>
          <w:sz w:val="26"/>
          <w:szCs w:val="26"/>
          <w:rPrChange w:id="24381" w:author="Le Minh Nghia" w:date="2019-10-09T10:56:00Z">
            <w:rPr>
              <w:sz w:val="26"/>
              <w:szCs w:val="26"/>
            </w:rPr>
          </w:rPrChange>
        </w:rPr>
        <w:t xml:space="preserve"> </w:t>
      </w:r>
      <w:proofErr w:type="spellStart"/>
      <w:r w:rsidR="00795E30" w:rsidRPr="00B41112">
        <w:rPr>
          <w:sz w:val="26"/>
          <w:szCs w:val="26"/>
          <w:rPrChange w:id="24382" w:author="Le Minh Nghia" w:date="2019-10-09T10:56:00Z">
            <w:rPr>
              <w:sz w:val="26"/>
              <w:szCs w:val="26"/>
            </w:rPr>
          </w:rPrChange>
        </w:rPr>
        <w:t>cuộc</w:t>
      </w:r>
      <w:proofErr w:type="spellEnd"/>
      <w:r w:rsidR="00795E30" w:rsidRPr="00B41112">
        <w:rPr>
          <w:sz w:val="26"/>
          <w:szCs w:val="26"/>
          <w:rPrChange w:id="24383" w:author="Le Minh Nghia" w:date="2019-10-09T10:56:00Z">
            <w:rPr>
              <w:sz w:val="26"/>
              <w:szCs w:val="26"/>
            </w:rPr>
          </w:rPrChange>
        </w:rPr>
        <w:t xml:space="preserve"> </w:t>
      </w:r>
      <w:proofErr w:type="spellStart"/>
      <w:r w:rsidR="00795E30" w:rsidRPr="00B41112">
        <w:rPr>
          <w:sz w:val="26"/>
          <w:szCs w:val="26"/>
          <w:rPrChange w:id="24384" w:author="Le Minh Nghia" w:date="2019-10-09T10:56:00Z">
            <w:rPr>
              <w:sz w:val="26"/>
              <w:szCs w:val="26"/>
            </w:rPr>
          </w:rPrChange>
        </w:rPr>
        <w:t>khảo</w:t>
      </w:r>
      <w:proofErr w:type="spellEnd"/>
      <w:r w:rsidR="00795E30" w:rsidRPr="00B41112">
        <w:rPr>
          <w:sz w:val="26"/>
          <w:szCs w:val="26"/>
          <w:rPrChange w:id="24385" w:author="Le Minh Nghia" w:date="2019-10-09T10:56:00Z">
            <w:rPr>
              <w:sz w:val="26"/>
              <w:szCs w:val="26"/>
            </w:rPr>
          </w:rPrChange>
        </w:rPr>
        <w:t xml:space="preserve"> </w:t>
      </w:r>
      <w:proofErr w:type="spellStart"/>
      <w:r w:rsidR="00795E30" w:rsidRPr="00B41112">
        <w:rPr>
          <w:sz w:val="26"/>
          <w:szCs w:val="26"/>
          <w:rPrChange w:id="24386" w:author="Le Minh Nghia" w:date="2019-10-09T10:56:00Z">
            <w:rPr>
              <w:sz w:val="26"/>
              <w:szCs w:val="26"/>
            </w:rPr>
          </w:rPrChange>
        </w:rPr>
        <w:t>sát</w:t>
      </w:r>
      <w:proofErr w:type="spellEnd"/>
      <w:r w:rsidR="00795E30" w:rsidRPr="00B41112">
        <w:rPr>
          <w:sz w:val="26"/>
          <w:szCs w:val="26"/>
          <w:rPrChange w:id="24387" w:author="Le Minh Nghia" w:date="2019-10-09T10:56:00Z">
            <w:rPr>
              <w:sz w:val="26"/>
              <w:szCs w:val="26"/>
            </w:rPr>
          </w:rPrChange>
        </w:rPr>
        <w:t xml:space="preserve"> </w:t>
      </w:r>
      <w:proofErr w:type="spellStart"/>
      <w:r w:rsidR="00795E30" w:rsidRPr="00B41112">
        <w:rPr>
          <w:sz w:val="26"/>
          <w:szCs w:val="26"/>
          <w:rPrChange w:id="24388" w:author="Le Minh Nghia" w:date="2019-10-09T10:56:00Z">
            <w:rPr>
              <w:sz w:val="26"/>
              <w:szCs w:val="26"/>
            </w:rPr>
          </w:rPrChange>
        </w:rPr>
        <w:t>lên</w:t>
      </w:r>
      <w:proofErr w:type="spellEnd"/>
      <w:r w:rsidR="00795E30" w:rsidRPr="00B41112">
        <w:rPr>
          <w:sz w:val="26"/>
          <w:szCs w:val="26"/>
          <w:rPrChange w:id="24389" w:author="Le Minh Nghia" w:date="2019-10-09T10:56:00Z">
            <w:rPr>
              <w:sz w:val="26"/>
              <w:szCs w:val="26"/>
            </w:rPr>
          </w:rPrChange>
        </w:rPr>
        <w:t xml:space="preserve"> </w:t>
      </w:r>
      <w:proofErr w:type="spellStart"/>
      <w:r w:rsidR="00795E30" w:rsidRPr="00B41112">
        <w:rPr>
          <w:sz w:val="26"/>
          <w:szCs w:val="26"/>
          <w:rPrChange w:id="24390" w:author="Le Minh Nghia" w:date="2019-10-09T10:56:00Z">
            <w:rPr>
              <w:sz w:val="26"/>
              <w:szCs w:val="26"/>
            </w:rPr>
          </w:rPrChange>
        </w:rPr>
        <w:t>cơ</w:t>
      </w:r>
      <w:proofErr w:type="spellEnd"/>
      <w:r w:rsidR="00795E30" w:rsidRPr="00B41112">
        <w:rPr>
          <w:sz w:val="26"/>
          <w:szCs w:val="26"/>
          <w:rPrChange w:id="24391" w:author="Le Minh Nghia" w:date="2019-10-09T10:56:00Z">
            <w:rPr>
              <w:sz w:val="26"/>
              <w:szCs w:val="26"/>
            </w:rPr>
          </w:rPrChange>
        </w:rPr>
        <w:t xml:space="preserve"> </w:t>
      </w:r>
      <w:proofErr w:type="spellStart"/>
      <w:r w:rsidR="00795E30" w:rsidRPr="00B41112">
        <w:rPr>
          <w:sz w:val="26"/>
          <w:szCs w:val="26"/>
          <w:rPrChange w:id="24392" w:author="Le Minh Nghia" w:date="2019-10-09T10:56:00Z">
            <w:rPr>
              <w:sz w:val="26"/>
              <w:szCs w:val="26"/>
            </w:rPr>
          </w:rPrChange>
        </w:rPr>
        <w:t>sở</w:t>
      </w:r>
      <w:proofErr w:type="spellEnd"/>
      <w:r w:rsidR="00795E30" w:rsidRPr="00B41112">
        <w:rPr>
          <w:sz w:val="26"/>
          <w:szCs w:val="26"/>
          <w:rPrChange w:id="24393" w:author="Le Minh Nghia" w:date="2019-10-09T10:56:00Z">
            <w:rPr>
              <w:sz w:val="26"/>
              <w:szCs w:val="26"/>
            </w:rPr>
          </w:rPrChange>
        </w:rPr>
        <w:t xml:space="preserve"> </w:t>
      </w:r>
      <w:proofErr w:type="spellStart"/>
      <w:r w:rsidR="00795E30" w:rsidRPr="00B41112">
        <w:rPr>
          <w:sz w:val="26"/>
          <w:szCs w:val="26"/>
          <w:rPrChange w:id="24394" w:author="Le Minh Nghia" w:date="2019-10-09T10:56:00Z">
            <w:rPr>
              <w:sz w:val="26"/>
              <w:szCs w:val="26"/>
            </w:rPr>
          </w:rPrChange>
        </w:rPr>
        <w:t>dữ</w:t>
      </w:r>
      <w:proofErr w:type="spellEnd"/>
      <w:r w:rsidR="00795E30" w:rsidRPr="00B41112">
        <w:rPr>
          <w:sz w:val="26"/>
          <w:szCs w:val="26"/>
          <w:rPrChange w:id="24395" w:author="Le Minh Nghia" w:date="2019-10-09T10:56:00Z">
            <w:rPr>
              <w:sz w:val="26"/>
              <w:szCs w:val="26"/>
            </w:rPr>
          </w:rPrChange>
        </w:rPr>
        <w:t xml:space="preserve"> </w:t>
      </w:r>
      <w:proofErr w:type="spellStart"/>
      <w:r w:rsidR="00795E30" w:rsidRPr="00B41112">
        <w:rPr>
          <w:sz w:val="26"/>
          <w:szCs w:val="26"/>
          <w:rPrChange w:id="24396" w:author="Le Minh Nghia" w:date="2019-10-09T10:56:00Z">
            <w:rPr>
              <w:sz w:val="26"/>
              <w:szCs w:val="26"/>
            </w:rPr>
          </w:rPrChange>
        </w:rPr>
        <w:t>liệu</w:t>
      </w:r>
      <w:proofErr w:type="spellEnd"/>
      <w:r w:rsidR="00795E30" w:rsidRPr="00B41112">
        <w:rPr>
          <w:sz w:val="26"/>
          <w:szCs w:val="26"/>
          <w:rPrChange w:id="24397" w:author="Le Minh Nghia" w:date="2019-10-09T10:56:00Z">
            <w:rPr>
              <w:sz w:val="26"/>
              <w:szCs w:val="26"/>
            </w:rPr>
          </w:rPrChange>
        </w:rPr>
        <w:t xml:space="preserve"> </w:t>
      </w:r>
      <w:proofErr w:type="spellStart"/>
      <w:r w:rsidR="00795E30" w:rsidRPr="00B41112">
        <w:rPr>
          <w:sz w:val="26"/>
          <w:szCs w:val="26"/>
          <w:rPrChange w:id="24398" w:author="Le Minh Nghia" w:date="2019-10-09T10:56:00Z">
            <w:rPr>
              <w:sz w:val="26"/>
              <w:szCs w:val="26"/>
            </w:rPr>
          </w:rPrChange>
        </w:rPr>
        <w:t>của</w:t>
      </w:r>
      <w:proofErr w:type="spellEnd"/>
      <w:r w:rsidR="00795E30" w:rsidRPr="00B41112">
        <w:rPr>
          <w:sz w:val="26"/>
          <w:szCs w:val="26"/>
          <w:rPrChange w:id="24399" w:author="Le Minh Nghia" w:date="2019-10-09T10:56:00Z">
            <w:rPr>
              <w:sz w:val="26"/>
              <w:szCs w:val="26"/>
            </w:rPr>
          </w:rPrChange>
        </w:rPr>
        <w:t xml:space="preserve"> </w:t>
      </w:r>
      <w:proofErr w:type="spellStart"/>
      <w:r w:rsidR="00795E30" w:rsidRPr="00B41112">
        <w:rPr>
          <w:sz w:val="26"/>
          <w:szCs w:val="26"/>
          <w:rPrChange w:id="24400" w:author="Le Minh Nghia" w:date="2019-10-09T10:56:00Z">
            <w:rPr>
              <w:sz w:val="26"/>
              <w:szCs w:val="26"/>
            </w:rPr>
          </w:rPrChange>
        </w:rPr>
        <w:t>hệ</w:t>
      </w:r>
      <w:proofErr w:type="spellEnd"/>
      <w:r w:rsidR="00795E30" w:rsidRPr="00B41112">
        <w:rPr>
          <w:sz w:val="26"/>
          <w:szCs w:val="26"/>
          <w:rPrChange w:id="24401" w:author="Le Minh Nghia" w:date="2019-10-09T10:56:00Z">
            <w:rPr>
              <w:sz w:val="26"/>
              <w:szCs w:val="26"/>
            </w:rPr>
          </w:rPrChange>
        </w:rPr>
        <w:t xml:space="preserve"> </w:t>
      </w:r>
      <w:proofErr w:type="spellStart"/>
      <w:r w:rsidR="00795E30" w:rsidRPr="00B41112">
        <w:rPr>
          <w:sz w:val="26"/>
          <w:szCs w:val="26"/>
          <w:rPrChange w:id="24402" w:author="Le Minh Nghia" w:date="2019-10-09T10:56:00Z">
            <w:rPr>
              <w:sz w:val="26"/>
              <w:szCs w:val="26"/>
            </w:rPr>
          </w:rPrChange>
        </w:rPr>
        <w:t>thống</w:t>
      </w:r>
      <w:proofErr w:type="spellEnd"/>
      <w:r w:rsidR="00795E30" w:rsidRPr="00B41112">
        <w:rPr>
          <w:sz w:val="26"/>
          <w:szCs w:val="26"/>
          <w:rPrChange w:id="24403" w:author="Le Minh Nghia" w:date="2019-10-09T10:56:00Z">
            <w:rPr>
              <w:sz w:val="26"/>
              <w:szCs w:val="26"/>
            </w:rPr>
          </w:rPrChange>
        </w:rPr>
        <w:t>.</w:t>
      </w:r>
    </w:p>
    <w:p w:rsidR="00795E30" w:rsidRPr="00B41112" w:rsidRDefault="00795E30">
      <w:pPr>
        <w:rPr>
          <w:sz w:val="26"/>
          <w:szCs w:val="26"/>
          <w:rPrChange w:id="24404" w:author="Le Minh Nghia" w:date="2019-10-09T10:56:00Z">
            <w:rPr>
              <w:sz w:val="26"/>
              <w:szCs w:val="26"/>
            </w:rPr>
          </w:rPrChange>
        </w:rPr>
        <w:pPrChange w:id="24405" w:author="Le Minh Nghia" w:date="2019-10-09T10:37:00Z">
          <w:pPr>
            <w:ind w:left="1080" w:hanging="371"/>
          </w:pPr>
        </w:pPrChange>
      </w:pPr>
      <w:r w:rsidRPr="00B41112">
        <w:rPr>
          <w:noProof/>
          <w:sz w:val="26"/>
          <w:szCs w:val="26"/>
          <w:rPrChange w:id="24406" w:author="Le Minh Nghia" w:date="2019-10-09T10:56:00Z">
            <w:rPr>
              <w:noProof/>
            </w:rPr>
          </w:rPrChange>
        </w:rPr>
        <w:drawing>
          <wp:inline distT="0" distB="0" distL="0" distR="0" wp14:anchorId="61D1DBCB" wp14:editId="00F8969C">
            <wp:extent cx="5972175" cy="2927985"/>
            <wp:effectExtent l="0" t="0" r="9525"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927985"/>
                    </a:xfrm>
                    <a:prstGeom prst="rect">
                      <a:avLst/>
                    </a:prstGeom>
                  </pic:spPr>
                </pic:pic>
              </a:graphicData>
            </a:graphic>
          </wp:inline>
        </w:drawing>
      </w:r>
    </w:p>
    <w:p w:rsidR="00795E30" w:rsidRPr="00B41112" w:rsidRDefault="00795E30" w:rsidP="00795E30">
      <w:pPr>
        <w:ind w:left="709"/>
        <w:jc w:val="center"/>
        <w:rPr>
          <w:i/>
          <w:sz w:val="26"/>
          <w:szCs w:val="26"/>
          <w:rPrChange w:id="24407" w:author="Le Minh Nghia" w:date="2019-10-09T10:56:00Z">
            <w:rPr>
              <w:i/>
              <w:sz w:val="26"/>
              <w:szCs w:val="26"/>
            </w:rPr>
          </w:rPrChange>
        </w:rPr>
      </w:pPr>
      <w:proofErr w:type="spellStart"/>
      <w:r w:rsidRPr="00B41112">
        <w:rPr>
          <w:i/>
          <w:sz w:val="26"/>
          <w:szCs w:val="26"/>
          <w:rPrChange w:id="24408" w:author="Le Minh Nghia" w:date="2019-10-09T10:56:00Z">
            <w:rPr>
              <w:i/>
              <w:sz w:val="26"/>
              <w:szCs w:val="26"/>
            </w:rPr>
          </w:rPrChange>
        </w:rPr>
        <w:t>Hình</w:t>
      </w:r>
      <w:proofErr w:type="spellEnd"/>
      <w:r w:rsidRPr="00B41112">
        <w:rPr>
          <w:i/>
          <w:sz w:val="26"/>
          <w:szCs w:val="26"/>
          <w:rPrChange w:id="24409" w:author="Le Minh Nghia" w:date="2019-10-09T10:56:00Z">
            <w:rPr>
              <w:i/>
              <w:sz w:val="26"/>
              <w:szCs w:val="26"/>
            </w:rPr>
          </w:rPrChange>
        </w:rPr>
        <w:t xml:space="preserve"> 4.b.5.4. </w:t>
      </w:r>
      <w:proofErr w:type="spellStart"/>
      <w:r w:rsidRPr="00B41112">
        <w:rPr>
          <w:i/>
          <w:sz w:val="26"/>
          <w:szCs w:val="26"/>
          <w:rPrChange w:id="24410" w:author="Le Minh Nghia" w:date="2019-10-09T10:56:00Z">
            <w:rPr>
              <w:i/>
              <w:sz w:val="26"/>
              <w:szCs w:val="26"/>
            </w:rPr>
          </w:rPrChange>
        </w:rPr>
        <w:t>Giao</w:t>
      </w:r>
      <w:proofErr w:type="spellEnd"/>
      <w:r w:rsidRPr="00B41112">
        <w:rPr>
          <w:i/>
          <w:sz w:val="26"/>
          <w:szCs w:val="26"/>
          <w:rPrChange w:id="24411" w:author="Le Minh Nghia" w:date="2019-10-09T10:56:00Z">
            <w:rPr>
              <w:i/>
              <w:sz w:val="26"/>
              <w:szCs w:val="26"/>
            </w:rPr>
          </w:rPrChange>
        </w:rPr>
        <w:t xml:space="preserve"> </w:t>
      </w:r>
      <w:proofErr w:type="spellStart"/>
      <w:r w:rsidRPr="00B41112">
        <w:rPr>
          <w:i/>
          <w:sz w:val="26"/>
          <w:szCs w:val="26"/>
          <w:rPrChange w:id="24412" w:author="Le Minh Nghia" w:date="2019-10-09T10:56:00Z">
            <w:rPr>
              <w:i/>
              <w:sz w:val="26"/>
              <w:szCs w:val="26"/>
            </w:rPr>
          </w:rPrChange>
        </w:rPr>
        <w:t>diện</w:t>
      </w:r>
      <w:proofErr w:type="spellEnd"/>
      <w:r w:rsidRPr="00B41112">
        <w:rPr>
          <w:i/>
          <w:sz w:val="26"/>
          <w:szCs w:val="26"/>
          <w:rPrChange w:id="24413" w:author="Le Minh Nghia" w:date="2019-10-09T10:56:00Z">
            <w:rPr>
              <w:i/>
              <w:sz w:val="26"/>
              <w:szCs w:val="26"/>
            </w:rPr>
          </w:rPrChange>
        </w:rPr>
        <w:t xml:space="preserve"> </w:t>
      </w:r>
      <w:proofErr w:type="spellStart"/>
      <w:r w:rsidRPr="00B41112">
        <w:rPr>
          <w:i/>
          <w:sz w:val="26"/>
          <w:szCs w:val="26"/>
          <w:rPrChange w:id="24414" w:author="Le Minh Nghia" w:date="2019-10-09T10:56:00Z">
            <w:rPr>
              <w:i/>
              <w:sz w:val="26"/>
              <w:szCs w:val="26"/>
            </w:rPr>
          </w:rPrChange>
        </w:rPr>
        <w:t>thêm</w:t>
      </w:r>
      <w:proofErr w:type="spellEnd"/>
      <w:r w:rsidRPr="00B41112">
        <w:rPr>
          <w:i/>
          <w:sz w:val="26"/>
          <w:szCs w:val="26"/>
          <w:rPrChange w:id="24415" w:author="Le Minh Nghia" w:date="2019-10-09T10:56:00Z">
            <w:rPr>
              <w:i/>
              <w:sz w:val="26"/>
              <w:szCs w:val="26"/>
            </w:rPr>
          </w:rPrChange>
        </w:rPr>
        <w:t xml:space="preserve"> </w:t>
      </w:r>
      <w:proofErr w:type="spellStart"/>
      <w:r w:rsidRPr="00B41112">
        <w:rPr>
          <w:i/>
          <w:sz w:val="26"/>
          <w:szCs w:val="26"/>
          <w:rPrChange w:id="24416" w:author="Le Minh Nghia" w:date="2019-10-09T10:56:00Z">
            <w:rPr>
              <w:i/>
              <w:sz w:val="26"/>
              <w:szCs w:val="26"/>
            </w:rPr>
          </w:rPrChange>
        </w:rPr>
        <w:t>câu</w:t>
      </w:r>
      <w:proofErr w:type="spellEnd"/>
      <w:r w:rsidRPr="00B41112">
        <w:rPr>
          <w:i/>
          <w:sz w:val="26"/>
          <w:szCs w:val="26"/>
          <w:rPrChange w:id="24417" w:author="Le Minh Nghia" w:date="2019-10-09T10:56:00Z">
            <w:rPr>
              <w:i/>
              <w:sz w:val="26"/>
              <w:szCs w:val="26"/>
            </w:rPr>
          </w:rPrChange>
        </w:rPr>
        <w:t xml:space="preserve"> </w:t>
      </w:r>
      <w:proofErr w:type="spellStart"/>
      <w:r w:rsidRPr="00B41112">
        <w:rPr>
          <w:i/>
          <w:sz w:val="26"/>
          <w:szCs w:val="26"/>
          <w:rPrChange w:id="24418" w:author="Le Minh Nghia" w:date="2019-10-09T10:56:00Z">
            <w:rPr>
              <w:i/>
              <w:sz w:val="26"/>
              <w:szCs w:val="26"/>
            </w:rPr>
          </w:rPrChange>
        </w:rPr>
        <w:t>hỏi</w:t>
      </w:r>
      <w:proofErr w:type="spellEnd"/>
      <w:r w:rsidRPr="00B41112">
        <w:rPr>
          <w:i/>
          <w:sz w:val="26"/>
          <w:szCs w:val="26"/>
          <w:rPrChange w:id="24419" w:author="Le Minh Nghia" w:date="2019-10-09T10:56:00Z">
            <w:rPr>
              <w:i/>
              <w:sz w:val="26"/>
              <w:szCs w:val="26"/>
            </w:rPr>
          </w:rPrChange>
        </w:rPr>
        <w:t xml:space="preserve"> </w:t>
      </w:r>
      <w:proofErr w:type="spellStart"/>
      <w:r w:rsidRPr="00B41112">
        <w:rPr>
          <w:i/>
          <w:sz w:val="26"/>
          <w:szCs w:val="26"/>
          <w:rPrChange w:id="24420" w:author="Le Minh Nghia" w:date="2019-10-09T10:56:00Z">
            <w:rPr>
              <w:i/>
              <w:sz w:val="26"/>
              <w:szCs w:val="26"/>
            </w:rPr>
          </w:rPrChange>
        </w:rPr>
        <w:t>khảo</w:t>
      </w:r>
      <w:proofErr w:type="spellEnd"/>
      <w:r w:rsidRPr="00B41112">
        <w:rPr>
          <w:i/>
          <w:sz w:val="26"/>
          <w:szCs w:val="26"/>
          <w:rPrChange w:id="24421" w:author="Le Minh Nghia" w:date="2019-10-09T10:56:00Z">
            <w:rPr>
              <w:i/>
              <w:sz w:val="26"/>
              <w:szCs w:val="26"/>
            </w:rPr>
          </w:rPrChange>
        </w:rPr>
        <w:t xml:space="preserve"> </w:t>
      </w:r>
      <w:proofErr w:type="spellStart"/>
      <w:r w:rsidRPr="00B41112">
        <w:rPr>
          <w:i/>
          <w:sz w:val="26"/>
          <w:szCs w:val="26"/>
          <w:rPrChange w:id="24422" w:author="Le Minh Nghia" w:date="2019-10-09T10:56:00Z">
            <w:rPr>
              <w:i/>
              <w:sz w:val="26"/>
              <w:szCs w:val="26"/>
            </w:rPr>
          </w:rPrChange>
        </w:rPr>
        <w:t>sát</w:t>
      </w:r>
      <w:proofErr w:type="spellEnd"/>
    </w:p>
    <w:p w:rsidR="00795E30" w:rsidRPr="00B41112" w:rsidRDefault="00795E30" w:rsidP="00795E30">
      <w:pPr>
        <w:ind w:left="1080" w:hanging="371"/>
        <w:rPr>
          <w:sz w:val="26"/>
          <w:szCs w:val="26"/>
          <w:rPrChange w:id="24423" w:author="Le Minh Nghia" w:date="2019-10-09T10:56:00Z">
            <w:rPr>
              <w:sz w:val="26"/>
              <w:szCs w:val="26"/>
            </w:rPr>
          </w:rPrChange>
        </w:rPr>
      </w:pPr>
    </w:p>
    <w:p w:rsidR="00795E30" w:rsidRPr="00B41112" w:rsidRDefault="00DE3A13">
      <w:pPr>
        <w:pStyle w:val="ListParagraph"/>
        <w:numPr>
          <w:ilvl w:val="0"/>
          <w:numId w:val="5"/>
        </w:numPr>
        <w:ind w:left="360"/>
        <w:rPr>
          <w:b/>
          <w:sz w:val="26"/>
          <w:szCs w:val="26"/>
          <w:rPrChange w:id="24424" w:author="Le Minh Nghia" w:date="2019-10-09T10:56:00Z">
            <w:rPr>
              <w:b/>
              <w:sz w:val="26"/>
              <w:szCs w:val="26"/>
            </w:rPr>
          </w:rPrChange>
        </w:rPr>
        <w:pPrChange w:id="24425" w:author="Le Minh Nghia" w:date="2019-10-09T10:37:00Z">
          <w:pPr>
            <w:pStyle w:val="ListParagraph"/>
            <w:numPr>
              <w:numId w:val="5"/>
            </w:numPr>
            <w:ind w:left="1440" w:hanging="360"/>
          </w:pPr>
        </w:pPrChange>
      </w:pPr>
      <w:r w:rsidRPr="00B41112">
        <w:rPr>
          <w:sz w:val="26"/>
          <w:szCs w:val="26"/>
          <w:rPrChange w:id="24426" w:author="Le Minh Nghia" w:date="2019-10-09T10:56:00Z">
            <w:rPr>
              <w:sz w:val="26"/>
              <w:szCs w:val="26"/>
            </w:rPr>
          </w:rPrChange>
        </w:rPr>
        <w:t xml:space="preserve">Sau </w:t>
      </w:r>
      <w:proofErr w:type="spellStart"/>
      <w:r w:rsidRPr="00B41112">
        <w:rPr>
          <w:sz w:val="26"/>
          <w:szCs w:val="26"/>
          <w:rPrChange w:id="24427" w:author="Le Minh Nghia" w:date="2019-10-09T10:56:00Z">
            <w:rPr>
              <w:sz w:val="26"/>
              <w:szCs w:val="26"/>
            </w:rPr>
          </w:rPrChange>
        </w:rPr>
        <w:t>khi</w:t>
      </w:r>
      <w:proofErr w:type="spellEnd"/>
      <w:r w:rsidRPr="00B41112">
        <w:rPr>
          <w:sz w:val="26"/>
          <w:szCs w:val="26"/>
          <w:rPrChange w:id="24428" w:author="Le Minh Nghia" w:date="2019-10-09T10:56:00Z">
            <w:rPr>
              <w:sz w:val="26"/>
              <w:szCs w:val="26"/>
            </w:rPr>
          </w:rPrChange>
        </w:rPr>
        <w:t xml:space="preserve"> </w:t>
      </w:r>
      <w:proofErr w:type="spellStart"/>
      <w:r w:rsidRPr="00B41112">
        <w:rPr>
          <w:sz w:val="26"/>
          <w:szCs w:val="26"/>
          <w:rPrChange w:id="24429" w:author="Le Minh Nghia" w:date="2019-10-09T10:56:00Z">
            <w:rPr>
              <w:sz w:val="26"/>
              <w:szCs w:val="26"/>
            </w:rPr>
          </w:rPrChange>
        </w:rPr>
        <w:t>nhấn</w:t>
      </w:r>
      <w:proofErr w:type="spellEnd"/>
      <w:r w:rsidRPr="00B41112">
        <w:rPr>
          <w:sz w:val="26"/>
          <w:szCs w:val="26"/>
          <w:rPrChange w:id="24430" w:author="Le Minh Nghia" w:date="2019-10-09T10:56:00Z">
            <w:rPr>
              <w:sz w:val="26"/>
              <w:szCs w:val="26"/>
            </w:rPr>
          </w:rPrChange>
        </w:rPr>
        <w:t xml:space="preserve"> </w:t>
      </w:r>
      <w:proofErr w:type="spellStart"/>
      <w:r w:rsidRPr="00B41112">
        <w:rPr>
          <w:sz w:val="26"/>
          <w:szCs w:val="26"/>
          <w:rPrChange w:id="24431" w:author="Le Minh Nghia" w:date="2019-10-09T10:56:00Z">
            <w:rPr>
              <w:sz w:val="26"/>
              <w:szCs w:val="26"/>
            </w:rPr>
          </w:rPrChange>
        </w:rPr>
        <w:t>vào</w:t>
      </w:r>
      <w:proofErr w:type="spellEnd"/>
      <w:r w:rsidR="00795E30" w:rsidRPr="00B41112">
        <w:rPr>
          <w:sz w:val="26"/>
          <w:szCs w:val="26"/>
          <w:rPrChange w:id="24432" w:author="Le Minh Nghia" w:date="2019-10-09T10:56:00Z">
            <w:rPr>
              <w:sz w:val="26"/>
              <w:szCs w:val="26"/>
            </w:rPr>
          </w:rPrChange>
        </w:rPr>
        <w:t xml:space="preserve"> </w:t>
      </w:r>
      <w:proofErr w:type="spellStart"/>
      <w:r w:rsidR="00795E30" w:rsidRPr="00B41112">
        <w:rPr>
          <w:sz w:val="26"/>
          <w:szCs w:val="26"/>
          <w:rPrChange w:id="24433" w:author="Le Minh Nghia" w:date="2019-10-09T10:56:00Z">
            <w:rPr>
              <w:sz w:val="26"/>
              <w:szCs w:val="26"/>
            </w:rPr>
          </w:rPrChange>
        </w:rPr>
        <w:t>vào</w:t>
      </w:r>
      <w:proofErr w:type="spellEnd"/>
      <w:r w:rsidR="00795E30" w:rsidRPr="00B41112">
        <w:rPr>
          <w:sz w:val="26"/>
          <w:szCs w:val="26"/>
          <w:rPrChange w:id="24434" w:author="Le Minh Nghia" w:date="2019-10-09T10:56:00Z">
            <w:rPr>
              <w:sz w:val="26"/>
              <w:szCs w:val="26"/>
            </w:rPr>
          </w:rPrChange>
        </w:rPr>
        <w:t xml:space="preserve"> icon </w:t>
      </w:r>
      <w:proofErr w:type="spellStart"/>
      <w:r w:rsidR="00795E30" w:rsidRPr="00B41112">
        <w:rPr>
          <w:sz w:val="26"/>
          <w:szCs w:val="26"/>
          <w:rPrChange w:id="24435" w:author="Le Minh Nghia" w:date="2019-10-09T10:56:00Z">
            <w:rPr>
              <w:sz w:val="26"/>
              <w:szCs w:val="26"/>
            </w:rPr>
          </w:rPrChange>
        </w:rPr>
        <w:t>Xem</w:t>
      </w:r>
      <w:proofErr w:type="spellEnd"/>
      <w:r w:rsidR="00795E30" w:rsidRPr="00B41112">
        <w:rPr>
          <w:sz w:val="26"/>
          <w:szCs w:val="26"/>
          <w:rPrChange w:id="24436" w:author="Le Minh Nghia" w:date="2019-10-09T10:56:00Z">
            <w:rPr>
              <w:sz w:val="26"/>
              <w:szCs w:val="26"/>
            </w:rPr>
          </w:rPrChange>
        </w:rPr>
        <w:t xml:space="preserve"> </w:t>
      </w:r>
      <w:proofErr w:type="spellStart"/>
      <w:r w:rsidR="00795E30" w:rsidRPr="00B41112">
        <w:rPr>
          <w:sz w:val="26"/>
          <w:szCs w:val="26"/>
          <w:rPrChange w:id="24437" w:author="Le Minh Nghia" w:date="2019-10-09T10:56:00Z">
            <w:rPr>
              <w:sz w:val="26"/>
              <w:szCs w:val="26"/>
            </w:rPr>
          </w:rPrChange>
        </w:rPr>
        <w:t>câu</w:t>
      </w:r>
      <w:proofErr w:type="spellEnd"/>
      <w:r w:rsidR="00795E30" w:rsidRPr="00B41112">
        <w:rPr>
          <w:sz w:val="26"/>
          <w:szCs w:val="26"/>
          <w:rPrChange w:id="24438" w:author="Le Minh Nghia" w:date="2019-10-09T10:56:00Z">
            <w:rPr>
              <w:sz w:val="26"/>
              <w:szCs w:val="26"/>
            </w:rPr>
          </w:rPrChange>
        </w:rPr>
        <w:t xml:space="preserve"> </w:t>
      </w:r>
      <w:proofErr w:type="spellStart"/>
      <w:r w:rsidR="00795E30" w:rsidRPr="00B41112">
        <w:rPr>
          <w:sz w:val="26"/>
          <w:szCs w:val="26"/>
          <w:rPrChange w:id="24439" w:author="Le Minh Nghia" w:date="2019-10-09T10:56:00Z">
            <w:rPr>
              <w:sz w:val="26"/>
              <w:szCs w:val="26"/>
            </w:rPr>
          </w:rPrChange>
        </w:rPr>
        <w:t>trả</w:t>
      </w:r>
      <w:proofErr w:type="spellEnd"/>
      <w:r w:rsidR="00795E30" w:rsidRPr="00B41112">
        <w:rPr>
          <w:sz w:val="26"/>
          <w:szCs w:val="26"/>
          <w:rPrChange w:id="24440" w:author="Le Minh Nghia" w:date="2019-10-09T10:56:00Z">
            <w:rPr>
              <w:sz w:val="26"/>
              <w:szCs w:val="26"/>
            </w:rPr>
          </w:rPrChange>
        </w:rPr>
        <w:t xml:space="preserve"> </w:t>
      </w:r>
      <w:proofErr w:type="spellStart"/>
      <w:r w:rsidR="00795E30" w:rsidRPr="00B41112">
        <w:rPr>
          <w:sz w:val="26"/>
          <w:szCs w:val="26"/>
          <w:rPrChange w:id="24441" w:author="Le Minh Nghia" w:date="2019-10-09T10:56:00Z">
            <w:rPr>
              <w:sz w:val="26"/>
              <w:szCs w:val="26"/>
            </w:rPr>
          </w:rPrChange>
        </w:rPr>
        <w:t>lời</w:t>
      </w:r>
      <w:proofErr w:type="spellEnd"/>
      <w:r w:rsidRPr="00B41112">
        <w:rPr>
          <w:sz w:val="26"/>
          <w:szCs w:val="26"/>
          <w:rPrChange w:id="24442" w:author="Le Minh Nghia" w:date="2019-10-09T10:56:00Z">
            <w:rPr>
              <w:sz w:val="26"/>
              <w:szCs w:val="26"/>
            </w:rPr>
          </w:rPrChange>
        </w:rPr>
        <w:t xml:space="preserve"> </w:t>
      </w:r>
      <w:proofErr w:type="spellStart"/>
      <w:r w:rsidRPr="00B41112">
        <w:rPr>
          <w:sz w:val="26"/>
          <w:szCs w:val="26"/>
          <w:rPrChange w:id="24443" w:author="Le Minh Nghia" w:date="2019-10-09T10:56:00Z">
            <w:rPr>
              <w:sz w:val="26"/>
              <w:szCs w:val="26"/>
            </w:rPr>
          </w:rPrChange>
        </w:rPr>
        <w:t>thì</w:t>
      </w:r>
      <w:proofErr w:type="spellEnd"/>
      <w:r w:rsidRPr="00B41112">
        <w:rPr>
          <w:sz w:val="26"/>
          <w:szCs w:val="26"/>
          <w:rPrChange w:id="24444" w:author="Le Minh Nghia" w:date="2019-10-09T10:56:00Z">
            <w:rPr>
              <w:sz w:val="26"/>
              <w:szCs w:val="26"/>
            </w:rPr>
          </w:rPrChange>
        </w:rPr>
        <w:t xml:space="preserve"> </w:t>
      </w:r>
      <w:proofErr w:type="spellStart"/>
      <w:r w:rsidRPr="00B41112">
        <w:rPr>
          <w:sz w:val="26"/>
          <w:szCs w:val="26"/>
          <w:rPrChange w:id="24445" w:author="Le Minh Nghia" w:date="2019-10-09T10:56:00Z">
            <w:rPr>
              <w:sz w:val="26"/>
              <w:szCs w:val="26"/>
            </w:rPr>
          </w:rPrChange>
        </w:rPr>
        <w:t>sẽ</w:t>
      </w:r>
      <w:proofErr w:type="spellEnd"/>
      <w:r w:rsidRPr="00B41112">
        <w:rPr>
          <w:sz w:val="26"/>
          <w:szCs w:val="26"/>
          <w:rPrChange w:id="24446" w:author="Le Minh Nghia" w:date="2019-10-09T10:56:00Z">
            <w:rPr>
              <w:sz w:val="26"/>
              <w:szCs w:val="26"/>
            </w:rPr>
          </w:rPrChange>
        </w:rPr>
        <w:t xml:space="preserve"> </w:t>
      </w:r>
      <w:proofErr w:type="spellStart"/>
      <w:r w:rsidR="00795E30" w:rsidRPr="00B41112">
        <w:rPr>
          <w:sz w:val="26"/>
          <w:szCs w:val="26"/>
          <w:rPrChange w:id="24447" w:author="Le Minh Nghia" w:date="2019-10-09T10:56:00Z">
            <w:rPr>
              <w:sz w:val="26"/>
              <w:szCs w:val="26"/>
            </w:rPr>
          </w:rPrChange>
        </w:rPr>
        <w:t>hiển</w:t>
      </w:r>
      <w:proofErr w:type="spellEnd"/>
      <w:r w:rsidR="00795E30" w:rsidRPr="00B41112">
        <w:rPr>
          <w:sz w:val="26"/>
          <w:szCs w:val="26"/>
          <w:rPrChange w:id="24448" w:author="Le Minh Nghia" w:date="2019-10-09T10:56:00Z">
            <w:rPr>
              <w:sz w:val="26"/>
              <w:szCs w:val="26"/>
            </w:rPr>
          </w:rPrChange>
        </w:rPr>
        <w:t xml:space="preserve"> </w:t>
      </w:r>
      <w:proofErr w:type="spellStart"/>
      <w:r w:rsidR="00795E30" w:rsidRPr="00B41112">
        <w:rPr>
          <w:sz w:val="26"/>
          <w:szCs w:val="26"/>
          <w:rPrChange w:id="24449" w:author="Le Minh Nghia" w:date="2019-10-09T10:56:00Z">
            <w:rPr>
              <w:sz w:val="26"/>
              <w:szCs w:val="26"/>
            </w:rPr>
          </w:rPrChange>
        </w:rPr>
        <w:t>thị</w:t>
      </w:r>
      <w:proofErr w:type="spellEnd"/>
      <w:r w:rsidR="00795E30" w:rsidRPr="00B41112">
        <w:rPr>
          <w:sz w:val="26"/>
          <w:szCs w:val="26"/>
          <w:rPrChange w:id="24450" w:author="Le Minh Nghia" w:date="2019-10-09T10:56:00Z">
            <w:rPr>
              <w:sz w:val="26"/>
              <w:szCs w:val="26"/>
            </w:rPr>
          </w:rPrChange>
        </w:rPr>
        <w:t xml:space="preserve"> ra </w:t>
      </w:r>
      <w:proofErr w:type="spellStart"/>
      <w:r w:rsidR="00795E30" w:rsidRPr="00B41112">
        <w:rPr>
          <w:sz w:val="26"/>
          <w:szCs w:val="26"/>
          <w:rPrChange w:id="24451" w:author="Le Minh Nghia" w:date="2019-10-09T10:56:00Z">
            <w:rPr>
              <w:sz w:val="26"/>
              <w:szCs w:val="26"/>
            </w:rPr>
          </w:rPrChange>
        </w:rPr>
        <w:t>giao</w:t>
      </w:r>
      <w:proofErr w:type="spellEnd"/>
      <w:r w:rsidR="00795E30" w:rsidRPr="00B41112">
        <w:rPr>
          <w:sz w:val="26"/>
          <w:szCs w:val="26"/>
          <w:rPrChange w:id="24452" w:author="Le Minh Nghia" w:date="2019-10-09T10:56:00Z">
            <w:rPr>
              <w:sz w:val="26"/>
              <w:szCs w:val="26"/>
            </w:rPr>
          </w:rPrChange>
        </w:rPr>
        <w:t xml:space="preserve"> </w:t>
      </w:r>
      <w:proofErr w:type="spellStart"/>
      <w:r w:rsidR="00795E30" w:rsidRPr="00B41112">
        <w:rPr>
          <w:sz w:val="26"/>
          <w:szCs w:val="26"/>
          <w:rPrChange w:id="24453" w:author="Le Minh Nghia" w:date="2019-10-09T10:56:00Z">
            <w:rPr>
              <w:sz w:val="26"/>
              <w:szCs w:val="26"/>
            </w:rPr>
          </w:rPrChange>
        </w:rPr>
        <w:t>diện</w:t>
      </w:r>
      <w:proofErr w:type="spellEnd"/>
      <w:r w:rsidR="00795E30" w:rsidRPr="00B41112">
        <w:rPr>
          <w:sz w:val="26"/>
          <w:szCs w:val="26"/>
          <w:rPrChange w:id="24454" w:author="Le Minh Nghia" w:date="2019-10-09T10:56:00Z">
            <w:rPr>
              <w:sz w:val="26"/>
              <w:szCs w:val="26"/>
            </w:rPr>
          </w:rPrChange>
        </w:rPr>
        <w:t xml:space="preserve"> </w:t>
      </w:r>
      <w:proofErr w:type="spellStart"/>
      <w:r w:rsidR="00795E30" w:rsidRPr="00B41112">
        <w:rPr>
          <w:sz w:val="26"/>
          <w:szCs w:val="26"/>
          <w:rPrChange w:id="24455" w:author="Le Minh Nghia" w:date="2019-10-09T10:56:00Z">
            <w:rPr>
              <w:sz w:val="26"/>
              <w:szCs w:val="26"/>
            </w:rPr>
          </w:rPrChange>
        </w:rPr>
        <w:t>xem</w:t>
      </w:r>
      <w:proofErr w:type="spellEnd"/>
      <w:r w:rsidR="00795E30" w:rsidRPr="00B41112">
        <w:rPr>
          <w:sz w:val="26"/>
          <w:szCs w:val="26"/>
          <w:rPrChange w:id="24456" w:author="Le Minh Nghia" w:date="2019-10-09T10:56:00Z">
            <w:rPr>
              <w:sz w:val="26"/>
              <w:szCs w:val="26"/>
            </w:rPr>
          </w:rPrChange>
        </w:rPr>
        <w:t xml:space="preserve"> </w:t>
      </w:r>
      <w:proofErr w:type="spellStart"/>
      <w:r w:rsidR="00795E30" w:rsidRPr="00B41112">
        <w:rPr>
          <w:sz w:val="26"/>
          <w:szCs w:val="26"/>
          <w:rPrChange w:id="24457" w:author="Le Minh Nghia" w:date="2019-10-09T10:56:00Z">
            <w:rPr>
              <w:sz w:val="26"/>
              <w:szCs w:val="26"/>
            </w:rPr>
          </w:rPrChange>
        </w:rPr>
        <w:t>các</w:t>
      </w:r>
      <w:proofErr w:type="spellEnd"/>
      <w:r w:rsidR="00795E30" w:rsidRPr="00B41112">
        <w:rPr>
          <w:sz w:val="26"/>
          <w:szCs w:val="26"/>
          <w:rPrChange w:id="24458" w:author="Le Minh Nghia" w:date="2019-10-09T10:56:00Z">
            <w:rPr>
              <w:sz w:val="26"/>
              <w:szCs w:val="26"/>
            </w:rPr>
          </w:rPrChange>
        </w:rPr>
        <w:t xml:space="preserve"> </w:t>
      </w:r>
      <w:proofErr w:type="spellStart"/>
      <w:r w:rsidR="00795E30" w:rsidRPr="00B41112">
        <w:rPr>
          <w:sz w:val="26"/>
          <w:szCs w:val="26"/>
          <w:rPrChange w:id="24459" w:author="Le Minh Nghia" w:date="2019-10-09T10:56:00Z">
            <w:rPr>
              <w:sz w:val="26"/>
              <w:szCs w:val="26"/>
            </w:rPr>
          </w:rPrChange>
        </w:rPr>
        <w:t>câu</w:t>
      </w:r>
      <w:proofErr w:type="spellEnd"/>
      <w:r w:rsidR="00795E30" w:rsidRPr="00B41112">
        <w:rPr>
          <w:sz w:val="26"/>
          <w:szCs w:val="26"/>
          <w:rPrChange w:id="24460" w:author="Le Minh Nghia" w:date="2019-10-09T10:56:00Z">
            <w:rPr>
              <w:sz w:val="26"/>
              <w:szCs w:val="26"/>
            </w:rPr>
          </w:rPrChange>
        </w:rPr>
        <w:t xml:space="preserve"> </w:t>
      </w:r>
      <w:proofErr w:type="spellStart"/>
      <w:r w:rsidR="00795E30" w:rsidRPr="00B41112">
        <w:rPr>
          <w:sz w:val="26"/>
          <w:szCs w:val="26"/>
          <w:rPrChange w:id="24461" w:author="Le Minh Nghia" w:date="2019-10-09T10:56:00Z">
            <w:rPr>
              <w:sz w:val="26"/>
              <w:szCs w:val="26"/>
            </w:rPr>
          </w:rPrChange>
        </w:rPr>
        <w:t>trả</w:t>
      </w:r>
      <w:proofErr w:type="spellEnd"/>
      <w:r w:rsidR="00795E30" w:rsidRPr="00B41112">
        <w:rPr>
          <w:sz w:val="26"/>
          <w:szCs w:val="26"/>
          <w:rPrChange w:id="24462" w:author="Le Minh Nghia" w:date="2019-10-09T10:56:00Z">
            <w:rPr>
              <w:sz w:val="26"/>
              <w:szCs w:val="26"/>
            </w:rPr>
          </w:rPrChange>
        </w:rPr>
        <w:t xml:space="preserve"> </w:t>
      </w:r>
      <w:proofErr w:type="spellStart"/>
      <w:r w:rsidR="00795E30" w:rsidRPr="00B41112">
        <w:rPr>
          <w:sz w:val="26"/>
          <w:szCs w:val="26"/>
          <w:rPrChange w:id="24463" w:author="Le Minh Nghia" w:date="2019-10-09T10:56:00Z">
            <w:rPr>
              <w:sz w:val="26"/>
              <w:szCs w:val="26"/>
            </w:rPr>
          </w:rPrChange>
        </w:rPr>
        <w:t>lời</w:t>
      </w:r>
      <w:proofErr w:type="spellEnd"/>
      <w:r w:rsidR="00795E30" w:rsidRPr="00B41112">
        <w:rPr>
          <w:sz w:val="26"/>
          <w:szCs w:val="26"/>
          <w:rPrChange w:id="24464" w:author="Le Minh Nghia" w:date="2019-10-09T10:56:00Z">
            <w:rPr>
              <w:sz w:val="26"/>
              <w:szCs w:val="26"/>
            </w:rPr>
          </w:rPrChange>
        </w:rPr>
        <w:t xml:space="preserve"> </w:t>
      </w:r>
      <w:proofErr w:type="spellStart"/>
      <w:r w:rsidR="00795E30" w:rsidRPr="00B41112">
        <w:rPr>
          <w:sz w:val="26"/>
          <w:szCs w:val="26"/>
          <w:rPrChange w:id="24465" w:author="Le Minh Nghia" w:date="2019-10-09T10:56:00Z">
            <w:rPr>
              <w:sz w:val="26"/>
              <w:szCs w:val="26"/>
            </w:rPr>
          </w:rPrChange>
        </w:rPr>
        <w:t>của</w:t>
      </w:r>
      <w:proofErr w:type="spellEnd"/>
      <w:r w:rsidR="00795E30" w:rsidRPr="00B41112">
        <w:rPr>
          <w:sz w:val="26"/>
          <w:szCs w:val="26"/>
          <w:rPrChange w:id="24466" w:author="Le Minh Nghia" w:date="2019-10-09T10:56:00Z">
            <w:rPr>
              <w:sz w:val="26"/>
              <w:szCs w:val="26"/>
            </w:rPr>
          </w:rPrChange>
        </w:rPr>
        <w:t xml:space="preserve"> </w:t>
      </w:r>
      <w:proofErr w:type="spellStart"/>
      <w:r w:rsidR="00795E30" w:rsidRPr="00B41112">
        <w:rPr>
          <w:sz w:val="26"/>
          <w:szCs w:val="26"/>
          <w:rPrChange w:id="24467" w:author="Le Minh Nghia" w:date="2019-10-09T10:56:00Z">
            <w:rPr>
              <w:sz w:val="26"/>
              <w:szCs w:val="26"/>
            </w:rPr>
          </w:rPrChange>
        </w:rPr>
        <w:t>sinh</w:t>
      </w:r>
      <w:proofErr w:type="spellEnd"/>
      <w:r w:rsidR="00795E30" w:rsidRPr="00B41112">
        <w:rPr>
          <w:sz w:val="26"/>
          <w:szCs w:val="26"/>
          <w:rPrChange w:id="24468" w:author="Le Minh Nghia" w:date="2019-10-09T10:56:00Z">
            <w:rPr>
              <w:sz w:val="26"/>
              <w:szCs w:val="26"/>
            </w:rPr>
          </w:rPrChange>
        </w:rPr>
        <w:t xml:space="preserve"> </w:t>
      </w:r>
      <w:proofErr w:type="spellStart"/>
      <w:r w:rsidR="00795E30" w:rsidRPr="00B41112">
        <w:rPr>
          <w:sz w:val="26"/>
          <w:szCs w:val="26"/>
          <w:rPrChange w:id="24469" w:author="Le Minh Nghia" w:date="2019-10-09T10:56:00Z">
            <w:rPr>
              <w:sz w:val="26"/>
              <w:szCs w:val="26"/>
            </w:rPr>
          </w:rPrChange>
        </w:rPr>
        <w:t>viên</w:t>
      </w:r>
      <w:proofErr w:type="spellEnd"/>
      <w:r w:rsidR="00795E30" w:rsidRPr="00B41112">
        <w:rPr>
          <w:sz w:val="26"/>
          <w:szCs w:val="26"/>
          <w:rPrChange w:id="24470" w:author="Le Minh Nghia" w:date="2019-10-09T10:56:00Z">
            <w:rPr>
              <w:sz w:val="26"/>
              <w:szCs w:val="26"/>
            </w:rPr>
          </w:rPrChange>
        </w:rPr>
        <w:t xml:space="preserve"> </w:t>
      </w:r>
      <w:proofErr w:type="spellStart"/>
      <w:r w:rsidR="00795E30" w:rsidRPr="00B41112">
        <w:rPr>
          <w:sz w:val="26"/>
          <w:szCs w:val="26"/>
          <w:rPrChange w:id="24471" w:author="Le Minh Nghia" w:date="2019-10-09T10:56:00Z">
            <w:rPr>
              <w:sz w:val="26"/>
              <w:szCs w:val="26"/>
            </w:rPr>
          </w:rPrChange>
        </w:rPr>
        <w:t>và</w:t>
      </w:r>
      <w:proofErr w:type="spellEnd"/>
      <w:r w:rsidR="00795E30" w:rsidRPr="00B41112">
        <w:rPr>
          <w:sz w:val="26"/>
          <w:szCs w:val="26"/>
          <w:rPrChange w:id="24472" w:author="Le Minh Nghia" w:date="2019-10-09T10:56:00Z">
            <w:rPr>
              <w:sz w:val="26"/>
              <w:szCs w:val="26"/>
            </w:rPr>
          </w:rPrChange>
        </w:rPr>
        <w:t xml:space="preserve"> </w:t>
      </w:r>
      <w:proofErr w:type="spellStart"/>
      <w:r w:rsidR="00795E30" w:rsidRPr="00B41112">
        <w:rPr>
          <w:sz w:val="26"/>
          <w:szCs w:val="26"/>
          <w:rPrChange w:id="24473" w:author="Le Minh Nghia" w:date="2019-10-09T10:56:00Z">
            <w:rPr>
              <w:sz w:val="26"/>
              <w:szCs w:val="26"/>
            </w:rPr>
          </w:rPrChange>
        </w:rPr>
        <w:t>cựu</w:t>
      </w:r>
      <w:proofErr w:type="spellEnd"/>
      <w:r w:rsidR="00795E30" w:rsidRPr="00B41112">
        <w:rPr>
          <w:sz w:val="26"/>
          <w:szCs w:val="26"/>
          <w:rPrChange w:id="24474" w:author="Le Minh Nghia" w:date="2019-10-09T10:56:00Z">
            <w:rPr>
              <w:sz w:val="26"/>
              <w:szCs w:val="26"/>
            </w:rPr>
          </w:rPrChange>
        </w:rPr>
        <w:t xml:space="preserve"> </w:t>
      </w:r>
      <w:proofErr w:type="spellStart"/>
      <w:r w:rsidR="00795E30" w:rsidRPr="00B41112">
        <w:rPr>
          <w:sz w:val="26"/>
          <w:szCs w:val="26"/>
          <w:rPrChange w:id="24475" w:author="Le Minh Nghia" w:date="2019-10-09T10:56:00Z">
            <w:rPr>
              <w:sz w:val="26"/>
              <w:szCs w:val="26"/>
            </w:rPr>
          </w:rPrChange>
        </w:rPr>
        <w:t>sinh</w:t>
      </w:r>
      <w:proofErr w:type="spellEnd"/>
      <w:r w:rsidR="00795E30" w:rsidRPr="00B41112">
        <w:rPr>
          <w:sz w:val="26"/>
          <w:szCs w:val="26"/>
          <w:rPrChange w:id="24476" w:author="Le Minh Nghia" w:date="2019-10-09T10:56:00Z">
            <w:rPr>
              <w:sz w:val="26"/>
              <w:szCs w:val="26"/>
            </w:rPr>
          </w:rPrChange>
        </w:rPr>
        <w:t xml:space="preserve"> </w:t>
      </w:r>
      <w:proofErr w:type="spellStart"/>
      <w:r w:rsidR="00795E30" w:rsidRPr="00B41112">
        <w:rPr>
          <w:sz w:val="26"/>
          <w:szCs w:val="26"/>
          <w:rPrChange w:id="24477" w:author="Le Minh Nghia" w:date="2019-10-09T10:56:00Z">
            <w:rPr>
              <w:sz w:val="26"/>
              <w:szCs w:val="26"/>
            </w:rPr>
          </w:rPrChange>
        </w:rPr>
        <w:t>viên</w:t>
      </w:r>
      <w:proofErr w:type="spellEnd"/>
      <w:r w:rsidR="00795E30" w:rsidRPr="00B41112">
        <w:rPr>
          <w:sz w:val="26"/>
          <w:szCs w:val="26"/>
          <w:rPrChange w:id="24478" w:author="Le Minh Nghia" w:date="2019-10-09T10:56:00Z">
            <w:rPr>
              <w:sz w:val="26"/>
              <w:szCs w:val="26"/>
            </w:rPr>
          </w:rPrChange>
        </w:rPr>
        <w:t xml:space="preserve"> </w:t>
      </w:r>
      <w:proofErr w:type="spellStart"/>
      <w:r w:rsidR="00795E30" w:rsidRPr="00B41112">
        <w:rPr>
          <w:sz w:val="26"/>
          <w:szCs w:val="26"/>
          <w:rPrChange w:id="24479" w:author="Le Minh Nghia" w:date="2019-10-09T10:56:00Z">
            <w:rPr>
              <w:sz w:val="26"/>
              <w:szCs w:val="26"/>
            </w:rPr>
          </w:rPrChange>
        </w:rPr>
        <w:t>đã</w:t>
      </w:r>
      <w:proofErr w:type="spellEnd"/>
      <w:r w:rsidR="00795E30" w:rsidRPr="00B41112">
        <w:rPr>
          <w:sz w:val="26"/>
          <w:szCs w:val="26"/>
          <w:rPrChange w:id="24480" w:author="Le Minh Nghia" w:date="2019-10-09T10:56:00Z">
            <w:rPr>
              <w:sz w:val="26"/>
              <w:szCs w:val="26"/>
            </w:rPr>
          </w:rPrChange>
        </w:rPr>
        <w:t xml:space="preserve"> </w:t>
      </w:r>
      <w:proofErr w:type="spellStart"/>
      <w:r w:rsidR="00795E30" w:rsidRPr="00B41112">
        <w:rPr>
          <w:sz w:val="26"/>
          <w:szCs w:val="26"/>
          <w:rPrChange w:id="24481" w:author="Le Minh Nghia" w:date="2019-10-09T10:56:00Z">
            <w:rPr>
              <w:sz w:val="26"/>
              <w:szCs w:val="26"/>
            </w:rPr>
          </w:rPrChange>
        </w:rPr>
        <w:t>trả</w:t>
      </w:r>
      <w:proofErr w:type="spellEnd"/>
      <w:r w:rsidR="00795E30" w:rsidRPr="00B41112">
        <w:rPr>
          <w:sz w:val="26"/>
          <w:szCs w:val="26"/>
          <w:rPrChange w:id="24482" w:author="Le Minh Nghia" w:date="2019-10-09T10:56:00Z">
            <w:rPr>
              <w:sz w:val="26"/>
              <w:szCs w:val="26"/>
            </w:rPr>
          </w:rPrChange>
        </w:rPr>
        <w:t xml:space="preserve"> </w:t>
      </w:r>
      <w:proofErr w:type="spellStart"/>
      <w:r w:rsidR="00795E30" w:rsidRPr="00B41112">
        <w:rPr>
          <w:sz w:val="26"/>
          <w:szCs w:val="26"/>
          <w:rPrChange w:id="24483" w:author="Le Minh Nghia" w:date="2019-10-09T10:56:00Z">
            <w:rPr>
              <w:sz w:val="26"/>
              <w:szCs w:val="26"/>
            </w:rPr>
          </w:rPrChange>
        </w:rPr>
        <w:t>lời</w:t>
      </w:r>
      <w:proofErr w:type="spellEnd"/>
      <w:r w:rsidR="00795E30" w:rsidRPr="00B41112">
        <w:rPr>
          <w:sz w:val="26"/>
          <w:szCs w:val="26"/>
          <w:rPrChange w:id="24484" w:author="Le Minh Nghia" w:date="2019-10-09T10:56:00Z">
            <w:rPr>
              <w:sz w:val="26"/>
              <w:szCs w:val="26"/>
            </w:rPr>
          </w:rPrChange>
        </w:rPr>
        <w:t xml:space="preserve"> </w:t>
      </w:r>
      <w:proofErr w:type="spellStart"/>
      <w:r w:rsidR="00795E30" w:rsidRPr="00B41112">
        <w:rPr>
          <w:sz w:val="26"/>
          <w:szCs w:val="26"/>
          <w:rPrChange w:id="24485" w:author="Le Minh Nghia" w:date="2019-10-09T10:56:00Z">
            <w:rPr>
              <w:sz w:val="26"/>
              <w:szCs w:val="26"/>
            </w:rPr>
          </w:rPrChange>
        </w:rPr>
        <w:t>trên</w:t>
      </w:r>
      <w:proofErr w:type="spellEnd"/>
      <w:r w:rsidR="00795E30" w:rsidRPr="00B41112">
        <w:rPr>
          <w:sz w:val="26"/>
          <w:szCs w:val="26"/>
          <w:rPrChange w:id="24486" w:author="Le Minh Nghia" w:date="2019-10-09T10:56:00Z">
            <w:rPr>
              <w:sz w:val="26"/>
              <w:szCs w:val="26"/>
            </w:rPr>
          </w:rPrChange>
        </w:rPr>
        <w:t xml:space="preserve"> </w:t>
      </w:r>
      <w:proofErr w:type="spellStart"/>
      <w:r w:rsidR="00795E30" w:rsidRPr="00B41112">
        <w:rPr>
          <w:sz w:val="26"/>
          <w:szCs w:val="26"/>
          <w:rPrChange w:id="24487" w:author="Le Minh Nghia" w:date="2019-10-09T10:56:00Z">
            <w:rPr>
              <w:sz w:val="26"/>
              <w:szCs w:val="26"/>
            </w:rPr>
          </w:rPrChange>
        </w:rPr>
        <w:t>cuộc</w:t>
      </w:r>
      <w:proofErr w:type="spellEnd"/>
      <w:r w:rsidR="00795E30" w:rsidRPr="00B41112">
        <w:rPr>
          <w:sz w:val="26"/>
          <w:szCs w:val="26"/>
          <w:rPrChange w:id="24488" w:author="Le Minh Nghia" w:date="2019-10-09T10:56:00Z">
            <w:rPr>
              <w:sz w:val="26"/>
              <w:szCs w:val="26"/>
            </w:rPr>
          </w:rPrChange>
        </w:rPr>
        <w:t xml:space="preserve"> </w:t>
      </w:r>
      <w:proofErr w:type="spellStart"/>
      <w:r w:rsidR="00795E30" w:rsidRPr="00B41112">
        <w:rPr>
          <w:sz w:val="26"/>
          <w:szCs w:val="26"/>
          <w:rPrChange w:id="24489" w:author="Le Minh Nghia" w:date="2019-10-09T10:56:00Z">
            <w:rPr>
              <w:sz w:val="26"/>
              <w:szCs w:val="26"/>
            </w:rPr>
          </w:rPrChange>
        </w:rPr>
        <w:t>khảo</w:t>
      </w:r>
      <w:proofErr w:type="spellEnd"/>
      <w:r w:rsidR="00795E30" w:rsidRPr="00B41112">
        <w:rPr>
          <w:sz w:val="26"/>
          <w:szCs w:val="26"/>
          <w:rPrChange w:id="24490" w:author="Le Minh Nghia" w:date="2019-10-09T10:56:00Z">
            <w:rPr>
              <w:sz w:val="26"/>
              <w:szCs w:val="26"/>
            </w:rPr>
          </w:rPrChange>
        </w:rPr>
        <w:t xml:space="preserve"> </w:t>
      </w:r>
      <w:proofErr w:type="spellStart"/>
      <w:r w:rsidR="00795E30" w:rsidRPr="00B41112">
        <w:rPr>
          <w:sz w:val="26"/>
          <w:szCs w:val="26"/>
          <w:rPrChange w:id="24491" w:author="Le Minh Nghia" w:date="2019-10-09T10:56:00Z">
            <w:rPr>
              <w:sz w:val="26"/>
              <w:szCs w:val="26"/>
            </w:rPr>
          </w:rPrChange>
        </w:rPr>
        <w:t>sát</w:t>
      </w:r>
      <w:proofErr w:type="spellEnd"/>
      <w:r w:rsidR="00795E30" w:rsidRPr="00B41112">
        <w:rPr>
          <w:sz w:val="26"/>
          <w:szCs w:val="26"/>
          <w:rPrChange w:id="24492" w:author="Le Minh Nghia" w:date="2019-10-09T10:56:00Z">
            <w:rPr>
              <w:sz w:val="26"/>
              <w:szCs w:val="26"/>
            </w:rPr>
          </w:rPrChange>
        </w:rPr>
        <w:t xml:space="preserve"> </w:t>
      </w:r>
      <w:proofErr w:type="spellStart"/>
      <w:r w:rsidR="00795E30" w:rsidRPr="00B41112">
        <w:rPr>
          <w:sz w:val="26"/>
          <w:szCs w:val="26"/>
          <w:rPrChange w:id="24493" w:author="Le Minh Nghia" w:date="2019-10-09T10:56:00Z">
            <w:rPr>
              <w:sz w:val="26"/>
              <w:szCs w:val="26"/>
            </w:rPr>
          </w:rPrChange>
        </w:rPr>
        <w:t>đó</w:t>
      </w:r>
      <w:proofErr w:type="spellEnd"/>
      <w:r w:rsidR="00795E30" w:rsidRPr="00B41112">
        <w:rPr>
          <w:sz w:val="26"/>
          <w:szCs w:val="26"/>
          <w:rPrChange w:id="24494" w:author="Le Minh Nghia" w:date="2019-10-09T10:56:00Z">
            <w:rPr>
              <w:sz w:val="26"/>
              <w:szCs w:val="26"/>
            </w:rPr>
          </w:rPrChange>
        </w:rPr>
        <w:t xml:space="preserve"> bao </w:t>
      </w:r>
      <w:proofErr w:type="spellStart"/>
      <w:r w:rsidR="00795E30" w:rsidRPr="00B41112">
        <w:rPr>
          <w:sz w:val="26"/>
          <w:szCs w:val="26"/>
          <w:rPrChange w:id="24495" w:author="Le Minh Nghia" w:date="2019-10-09T10:56:00Z">
            <w:rPr>
              <w:sz w:val="26"/>
              <w:szCs w:val="26"/>
            </w:rPr>
          </w:rPrChange>
        </w:rPr>
        <w:t>gồm</w:t>
      </w:r>
      <w:proofErr w:type="spellEnd"/>
      <w:r w:rsidR="00795E30" w:rsidRPr="00B41112">
        <w:rPr>
          <w:sz w:val="26"/>
          <w:szCs w:val="26"/>
          <w:rPrChange w:id="24496" w:author="Le Minh Nghia" w:date="2019-10-09T10:56:00Z">
            <w:rPr>
              <w:sz w:val="26"/>
              <w:szCs w:val="26"/>
            </w:rPr>
          </w:rPrChange>
        </w:rPr>
        <w:t xml:space="preserve">: </w:t>
      </w:r>
      <w:proofErr w:type="spellStart"/>
      <w:r w:rsidR="00795E30" w:rsidRPr="00B41112">
        <w:rPr>
          <w:sz w:val="26"/>
          <w:szCs w:val="26"/>
          <w:rPrChange w:id="24497" w:author="Le Minh Nghia" w:date="2019-10-09T10:56:00Z">
            <w:rPr>
              <w:sz w:val="26"/>
              <w:szCs w:val="26"/>
            </w:rPr>
          </w:rPrChange>
        </w:rPr>
        <w:t>Họ</w:t>
      </w:r>
      <w:proofErr w:type="spellEnd"/>
      <w:r w:rsidR="00795E30" w:rsidRPr="00B41112">
        <w:rPr>
          <w:sz w:val="26"/>
          <w:szCs w:val="26"/>
          <w:rPrChange w:id="24498" w:author="Le Minh Nghia" w:date="2019-10-09T10:56:00Z">
            <w:rPr>
              <w:sz w:val="26"/>
              <w:szCs w:val="26"/>
            </w:rPr>
          </w:rPrChange>
        </w:rPr>
        <w:t xml:space="preserve"> </w:t>
      </w:r>
      <w:proofErr w:type="spellStart"/>
      <w:r w:rsidR="00795E30" w:rsidRPr="00B41112">
        <w:rPr>
          <w:sz w:val="26"/>
          <w:szCs w:val="26"/>
          <w:rPrChange w:id="24499" w:author="Le Minh Nghia" w:date="2019-10-09T10:56:00Z">
            <w:rPr>
              <w:sz w:val="26"/>
              <w:szCs w:val="26"/>
            </w:rPr>
          </w:rPrChange>
        </w:rPr>
        <w:t>và</w:t>
      </w:r>
      <w:proofErr w:type="spellEnd"/>
      <w:r w:rsidR="00795E30" w:rsidRPr="00B41112">
        <w:rPr>
          <w:sz w:val="26"/>
          <w:szCs w:val="26"/>
          <w:rPrChange w:id="24500" w:author="Le Minh Nghia" w:date="2019-10-09T10:56:00Z">
            <w:rPr>
              <w:sz w:val="26"/>
              <w:szCs w:val="26"/>
            </w:rPr>
          </w:rPrChange>
        </w:rPr>
        <w:t xml:space="preserve"> </w:t>
      </w:r>
      <w:proofErr w:type="spellStart"/>
      <w:r w:rsidR="00795E30" w:rsidRPr="00B41112">
        <w:rPr>
          <w:sz w:val="26"/>
          <w:szCs w:val="26"/>
          <w:rPrChange w:id="24501" w:author="Le Minh Nghia" w:date="2019-10-09T10:56:00Z">
            <w:rPr>
              <w:sz w:val="26"/>
              <w:szCs w:val="26"/>
            </w:rPr>
          </w:rPrChange>
        </w:rPr>
        <w:t>tên</w:t>
      </w:r>
      <w:proofErr w:type="spellEnd"/>
      <w:r w:rsidR="00795E30" w:rsidRPr="00B41112">
        <w:rPr>
          <w:sz w:val="26"/>
          <w:szCs w:val="26"/>
          <w:rPrChange w:id="24502" w:author="Le Minh Nghia" w:date="2019-10-09T10:56:00Z">
            <w:rPr>
              <w:sz w:val="26"/>
              <w:szCs w:val="26"/>
            </w:rPr>
          </w:rPrChange>
        </w:rPr>
        <w:t xml:space="preserve"> </w:t>
      </w:r>
      <w:proofErr w:type="spellStart"/>
      <w:r w:rsidR="00795E30" w:rsidRPr="00B41112">
        <w:rPr>
          <w:sz w:val="26"/>
          <w:szCs w:val="26"/>
          <w:rPrChange w:id="24503" w:author="Le Minh Nghia" w:date="2019-10-09T10:56:00Z">
            <w:rPr>
              <w:sz w:val="26"/>
              <w:szCs w:val="26"/>
            </w:rPr>
          </w:rPrChange>
        </w:rPr>
        <w:t>sinh</w:t>
      </w:r>
      <w:proofErr w:type="spellEnd"/>
      <w:r w:rsidR="00795E30" w:rsidRPr="00B41112">
        <w:rPr>
          <w:sz w:val="26"/>
          <w:szCs w:val="26"/>
          <w:rPrChange w:id="24504" w:author="Le Minh Nghia" w:date="2019-10-09T10:56:00Z">
            <w:rPr>
              <w:sz w:val="26"/>
              <w:szCs w:val="26"/>
            </w:rPr>
          </w:rPrChange>
        </w:rPr>
        <w:t xml:space="preserve"> </w:t>
      </w:r>
      <w:proofErr w:type="spellStart"/>
      <w:r w:rsidR="00795E30" w:rsidRPr="00B41112">
        <w:rPr>
          <w:sz w:val="26"/>
          <w:szCs w:val="26"/>
          <w:rPrChange w:id="24505" w:author="Le Minh Nghia" w:date="2019-10-09T10:56:00Z">
            <w:rPr>
              <w:sz w:val="26"/>
              <w:szCs w:val="26"/>
            </w:rPr>
          </w:rPrChange>
        </w:rPr>
        <w:t>viên</w:t>
      </w:r>
      <w:proofErr w:type="spellEnd"/>
      <w:r w:rsidR="00795E30" w:rsidRPr="00B41112">
        <w:rPr>
          <w:sz w:val="26"/>
          <w:szCs w:val="26"/>
          <w:rPrChange w:id="24506" w:author="Le Minh Nghia" w:date="2019-10-09T10:56:00Z">
            <w:rPr>
              <w:sz w:val="26"/>
              <w:szCs w:val="26"/>
            </w:rPr>
          </w:rPrChange>
        </w:rPr>
        <w:t xml:space="preserve">, MSSV, </w:t>
      </w:r>
      <w:proofErr w:type="spellStart"/>
      <w:r w:rsidR="00795E30" w:rsidRPr="00B41112">
        <w:rPr>
          <w:sz w:val="26"/>
          <w:szCs w:val="26"/>
          <w:rPrChange w:id="24507" w:author="Le Minh Nghia" w:date="2019-10-09T10:56:00Z">
            <w:rPr>
              <w:sz w:val="26"/>
              <w:szCs w:val="26"/>
            </w:rPr>
          </w:rPrChange>
        </w:rPr>
        <w:t>dấu</w:t>
      </w:r>
      <w:proofErr w:type="spellEnd"/>
      <w:r w:rsidR="00795E30" w:rsidRPr="00B41112">
        <w:rPr>
          <w:sz w:val="26"/>
          <w:szCs w:val="26"/>
          <w:rPrChange w:id="24508" w:author="Le Minh Nghia" w:date="2019-10-09T10:56:00Z">
            <w:rPr>
              <w:sz w:val="26"/>
              <w:szCs w:val="26"/>
            </w:rPr>
          </w:rPrChange>
        </w:rPr>
        <w:t xml:space="preserve"> </w:t>
      </w:r>
      <w:proofErr w:type="spellStart"/>
      <w:r w:rsidR="00795E30" w:rsidRPr="00B41112">
        <w:rPr>
          <w:sz w:val="26"/>
          <w:szCs w:val="26"/>
          <w:rPrChange w:id="24509" w:author="Le Minh Nghia" w:date="2019-10-09T10:56:00Z">
            <w:rPr>
              <w:sz w:val="26"/>
              <w:szCs w:val="26"/>
            </w:rPr>
          </w:rPrChange>
        </w:rPr>
        <w:t>thời</w:t>
      </w:r>
      <w:proofErr w:type="spellEnd"/>
      <w:r w:rsidR="00795E30" w:rsidRPr="00B41112">
        <w:rPr>
          <w:sz w:val="26"/>
          <w:szCs w:val="26"/>
          <w:rPrChange w:id="24510" w:author="Le Minh Nghia" w:date="2019-10-09T10:56:00Z">
            <w:rPr>
              <w:sz w:val="26"/>
              <w:szCs w:val="26"/>
            </w:rPr>
          </w:rPrChange>
        </w:rPr>
        <w:t xml:space="preserve"> </w:t>
      </w:r>
      <w:proofErr w:type="spellStart"/>
      <w:r w:rsidR="00795E30" w:rsidRPr="00B41112">
        <w:rPr>
          <w:sz w:val="26"/>
          <w:szCs w:val="26"/>
          <w:rPrChange w:id="24511" w:author="Le Minh Nghia" w:date="2019-10-09T10:56:00Z">
            <w:rPr>
              <w:sz w:val="26"/>
              <w:szCs w:val="26"/>
            </w:rPr>
          </w:rPrChange>
        </w:rPr>
        <w:t>gian</w:t>
      </w:r>
      <w:proofErr w:type="spellEnd"/>
      <w:r w:rsidR="00795E30" w:rsidRPr="00B41112">
        <w:rPr>
          <w:sz w:val="26"/>
          <w:szCs w:val="26"/>
          <w:rPrChange w:id="24512" w:author="Le Minh Nghia" w:date="2019-10-09T10:56:00Z">
            <w:rPr>
              <w:sz w:val="26"/>
              <w:szCs w:val="26"/>
            </w:rPr>
          </w:rPrChange>
        </w:rPr>
        <w:t xml:space="preserve"> </w:t>
      </w:r>
      <w:proofErr w:type="spellStart"/>
      <w:r w:rsidR="00795E30" w:rsidRPr="00B41112">
        <w:rPr>
          <w:sz w:val="26"/>
          <w:szCs w:val="26"/>
          <w:rPrChange w:id="24513" w:author="Le Minh Nghia" w:date="2019-10-09T10:56:00Z">
            <w:rPr>
              <w:sz w:val="26"/>
              <w:szCs w:val="26"/>
            </w:rPr>
          </w:rPrChange>
        </w:rPr>
        <w:t>thực</w:t>
      </w:r>
      <w:proofErr w:type="spellEnd"/>
      <w:r w:rsidR="00795E30" w:rsidRPr="00B41112">
        <w:rPr>
          <w:sz w:val="26"/>
          <w:szCs w:val="26"/>
          <w:rPrChange w:id="24514" w:author="Le Minh Nghia" w:date="2019-10-09T10:56:00Z">
            <w:rPr>
              <w:sz w:val="26"/>
              <w:szCs w:val="26"/>
            </w:rPr>
          </w:rPrChange>
        </w:rPr>
        <w:t xml:space="preserve"> </w:t>
      </w:r>
      <w:proofErr w:type="spellStart"/>
      <w:r w:rsidR="00795E30" w:rsidRPr="00B41112">
        <w:rPr>
          <w:sz w:val="26"/>
          <w:szCs w:val="26"/>
          <w:rPrChange w:id="24515" w:author="Le Minh Nghia" w:date="2019-10-09T10:56:00Z">
            <w:rPr>
              <w:sz w:val="26"/>
              <w:szCs w:val="26"/>
            </w:rPr>
          </w:rPrChange>
        </w:rPr>
        <w:t>hiện</w:t>
      </w:r>
      <w:proofErr w:type="spellEnd"/>
      <w:r w:rsidR="00795E30" w:rsidRPr="00B41112">
        <w:rPr>
          <w:sz w:val="26"/>
          <w:szCs w:val="26"/>
          <w:rPrChange w:id="24516" w:author="Le Minh Nghia" w:date="2019-10-09T10:56:00Z">
            <w:rPr>
              <w:sz w:val="26"/>
              <w:szCs w:val="26"/>
            </w:rPr>
          </w:rPrChange>
        </w:rPr>
        <w:t xml:space="preserve"> </w:t>
      </w:r>
      <w:proofErr w:type="spellStart"/>
      <w:r w:rsidR="00795E30" w:rsidRPr="00B41112">
        <w:rPr>
          <w:sz w:val="26"/>
          <w:szCs w:val="26"/>
          <w:rPrChange w:id="24517" w:author="Le Minh Nghia" w:date="2019-10-09T10:56:00Z">
            <w:rPr>
              <w:sz w:val="26"/>
              <w:szCs w:val="26"/>
            </w:rPr>
          </w:rPrChange>
        </w:rPr>
        <w:t>trả</w:t>
      </w:r>
      <w:proofErr w:type="spellEnd"/>
      <w:r w:rsidR="00795E30" w:rsidRPr="00B41112">
        <w:rPr>
          <w:sz w:val="26"/>
          <w:szCs w:val="26"/>
          <w:rPrChange w:id="24518" w:author="Le Minh Nghia" w:date="2019-10-09T10:56:00Z">
            <w:rPr>
              <w:sz w:val="26"/>
              <w:szCs w:val="26"/>
            </w:rPr>
          </w:rPrChange>
        </w:rPr>
        <w:t xml:space="preserve"> </w:t>
      </w:r>
      <w:proofErr w:type="spellStart"/>
      <w:r w:rsidR="00795E30" w:rsidRPr="00B41112">
        <w:rPr>
          <w:sz w:val="26"/>
          <w:szCs w:val="26"/>
          <w:rPrChange w:id="24519" w:author="Le Minh Nghia" w:date="2019-10-09T10:56:00Z">
            <w:rPr>
              <w:sz w:val="26"/>
              <w:szCs w:val="26"/>
            </w:rPr>
          </w:rPrChange>
        </w:rPr>
        <w:t>lời</w:t>
      </w:r>
      <w:proofErr w:type="spellEnd"/>
      <w:r w:rsidR="00795E30" w:rsidRPr="00B41112">
        <w:rPr>
          <w:sz w:val="26"/>
          <w:szCs w:val="26"/>
          <w:rPrChange w:id="24520" w:author="Le Minh Nghia" w:date="2019-10-09T10:56:00Z">
            <w:rPr>
              <w:sz w:val="26"/>
              <w:szCs w:val="26"/>
            </w:rPr>
          </w:rPrChange>
        </w:rPr>
        <w:t xml:space="preserve">, </w:t>
      </w:r>
      <w:proofErr w:type="spellStart"/>
      <w:r w:rsidR="00795E30" w:rsidRPr="00B41112">
        <w:rPr>
          <w:sz w:val="26"/>
          <w:szCs w:val="26"/>
          <w:rPrChange w:id="24521" w:author="Le Minh Nghia" w:date="2019-10-09T10:56:00Z">
            <w:rPr>
              <w:sz w:val="26"/>
              <w:szCs w:val="26"/>
            </w:rPr>
          </w:rPrChange>
        </w:rPr>
        <w:t>và</w:t>
      </w:r>
      <w:proofErr w:type="spellEnd"/>
      <w:r w:rsidR="00795E30" w:rsidRPr="00B41112">
        <w:rPr>
          <w:sz w:val="26"/>
          <w:szCs w:val="26"/>
          <w:rPrChange w:id="24522" w:author="Le Minh Nghia" w:date="2019-10-09T10:56:00Z">
            <w:rPr>
              <w:sz w:val="26"/>
              <w:szCs w:val="26"/>
            </w:rPr>
          </w:rPrChange>
        </w:rPr>
        <w:t xml:space="preserve"> </w:t>
      </w:r>
      <w:proofErr w:type="spellStart"/>
      <w:r w:rsidR="00795E30" w:rsidRPr="00B41112">
        <w:rPr>
          <w:sz w:val="26"/>
          <w:szCs w:val="26"/>
          <w:rPrChange w:id="24523" w:author="Le Minh Nghia" w:date="2019-10-09T10:56:00Z">
            <w:rPr>
              <w:sz w:val="26"/>
              <w:szCs w:val="26"/>
            </w:rPr>
          </w:rPrChange>
        </w:rPr>
        <w:t>câu</w:t>
      </w:r>
      <w:proofErr w:type="spellEnd"/>
      <w:r w:rsidR="00795E30" w:rsidRPr="00B41112">
        <w:rPr>
          <w:sz w:val="26"/>
          <w:szCs w:val="26"/>
          <w:rPrChange w:id="24524" w:author="Le Minh Nghia" w:date="2019-10-09T10:56:00Z">
            <w:rPr>
              <w:sz w:val="26"/>
              <w:szCs w:val="26"/>
            </w:rPr>
          </w:rPrChange>
        </w:rPr>
        <w:t xml:space="preserve"> </w:t>
      </w:r>
      <w:proofErr w:type="spellStart"/>
      <w:r w:rsidR="00795E30" w:rsidRPr="00B41112">
        <w:rPr>
          <w:sz w:val="26"/>
          <w:szCs w:val="26"/>
          <w:rPrChange w:id="24525" w:author="Le Minh Nghia" w:date="2019-10-09T10:56:00Z">
            <w:rPr>
              <w:sz w:val="26"/>
              <w:szCs w:val="26"/>
            </w:rPr>
          </w:rPrChange>
        </w:rPr>
        <w:t>trả</w:t>
      </w:r>
      <w:proofErr w:type="spellEnd"/>
      <w:r w:rsidR="00795E30" w:rsidRPr="00B41112">
        <w:rPr>
          <w:sz w:val="26"/>
          <w:szCs w:val="26"/>
          <w:rPrChange w:id="24526" w:author="Le Minh Nghia" w:date="2019-10-09T10:56:00Z">
            <w:rPr>
              <w:sz w:val="26"/>
              <w:szCs w:val="26"/>
            </w:rPr>
          </w:rPrChange>
        </w:rPr>
        <w:t xml:space="preserve"> </w:t>
      </w:r>
      <w:proofErr w:type="spellStart"/>
      <w:r w:rsidR="00795E30" w:rsidRPr="00B41112">
        <w:rPr>
          <w:sz w:val="26"/>
          <w:szCs w:val="26"/>
          <w:rPrChange w:id="24527" w:author="Le Minh Nghia" w:date="2019-10-09T10:56:00Z">
            <w:rPr>
              <w:sz w:val="26"/>
              <w:szCs w:val="26"/>
            </w:rPr>
          </w:rPrChange>
        </w:rPr>
        <w:t>lời</w:t>
      </w:r>
      <w:proofErr w:type="spellEnd"/>
      <w:r w:rsidR="00795E30" w:rsidRPr="00B41112">
        <w:rPr>
          <w:sz w:val="26"/>
          <w:szCs w:val="26"/>
          <w:rPrChange w:id="24528" w:author="Le Minh Nghia" w:date="2019-10-09T10:56:00Z">
            <w:rPr>
              <w:sz w:val="26"/>
              <w:szCs w:val="26"/>
            </w:rPr>
          </w:rPrChange>
        </w:rPr>
        <w:t xml:space="preserve"> </w:t>
      </w:r>
      <w:proofErr w:type="spellStart"/>
      <w:r w:rsidR="00795E30" w:rsidRPr="00B41112">
        <w:rPr>
          <w:sz w:val="26"/>
          <w:szCs w:val="26"/>
          <w:rPrChange w:id="24529" w:author="Le Minh Nghia" w:date="2019-10-09T10:56:00Z">
            <w:rPr>
              <w:sz w:val="26"/>
              <w:szCs w:val="26"/>
            </w:rPr>
          </w:rPrChange>
        </w:rPr>
        <w:t>của</w:t>
      </w:r>
      <w:proofErr w:type="spellEnd"/>
      <w:r w:rsidR="00795E30" w:rsidRPr="00B41112">
        <w:rPr>
          <w:sz w:val="26"/>
          <w:szCs w:val="26"/>
          <w:rPrChange w:id="24530" w:author="Le Minh Nghia" w:date="2019-10-09T10:56:00Z">
            <w:rPr>
              <w:sz w:val="26"/>
              <w:szCs w:val="26"/>
            </w:rPr>
          </w:rPrChange>
        </w:rPr>
        <w:t xml:space="preserve"> </w:t>
      </w:r>
      <w:proofErr w:type="spellStart"/>
      <w:r w:rsidR="00795E30" w:rsidRPr="00B41112">
        <w:rPr>
          <w:sz w:val="26"/>
          <w:szCs w:val="26"/>
          <w:rPrChange w:id="24531" w:author="Le Minh Nghia" w:date="2019-10-09T10:56:00Z">
            <w:rPr>
              <w:sz w:val="26"/>
              <w:szCs w:val="26"/>
            </w:rPr>
          </w:rPrChange>
        </w:rPr>
        <w:t>câu</w:t>
      </w:r>
      <w:proofErr w:type="spellEnd"/>
      <w:r w:rsidR="00795E30" w:rsidRPr="00B41112">
        <w:rPr>
          <w:sz w:val="26"/>
          <w:szCs w:val="26"/>
          <w:rPrChange w:id="24532" w:author="Le Minh Nghia" w:date="2019-10-09T10:56:00Z">
            <w:rPr>
              <w:sz w:val="26"/>
              <w:szCs w:val="26"/>
            </w:rPr>
          </w:rPrChange>
        </w:rPr>
        <w:t xml:space="preserve"> </w:t>
      </w:r>
      <w:proofErr w:type="spellStart"/>
      <w:r w:rsidR="00795E30" w:rsidRPr="00B41112">
        <w:rPr>
          <w:sz w:val="26"/>
          <w:szCs w:val="26"/>
          <w:rPrChange w:id="24533" w:author="Le Minh Nghia" w:date="2019-10-09T10:56:00Z">
            <w:rPr>
              <w:sz w:val="26"/>
              <w:szCs w:val="26"/>
            </w:rPr>
          </w:rPrChange>
        </w:rPr>
        <w:t>hỏi</w:t>
      </w:r>
      <w:proofErr w:type="spellEnd"/>
      <w:r w:rsidR="00795E30" w:rsidRPr="00B41112">
        <w:rPr>
          <w:sz w:val="26"/>
          <w:szCs w:val="26"/>
          <w:rPrChange w:id="24534" w:author="Le Minh Nghia" w:date="2019-10-09T10:56:00Z">
            <w:rPr>
              <w:sz w:val="26"/>
              <w:szCs w:val="26"/>
            </w:rPr>
          </w:rPrChange>
        </w:rPr>
        <w:t xml:space="preserve"> </w:t>
      </w:r>
      <w:proofErr w:type="spellStart"/>
      <w:r w:rsidR="00795E30" w:rsidRPr="00B41112">
        <w:rPr>
          <w:sz w:val="26"/>
          <w:szCs w:val="26"/>
          <w:rPrChange w:id="24535" w:author="Le Minh Nghia" w:date="2019-10-09T10:56:00Z">
            <w:rPr>
              <w:sz w:val="26"/>
              <w:szCs w:val="26"/>
            </w:rPr>
          </w:rPrChange>
        </w:rPr>
        <w:t>khảo</w:t>
      </w:r>
      <w:proofErr w:type="spellEnd"/>
      <w:r w:rsidR="00795E30" w:rsidRPr="00B41112">
        <w:rPr>
          <w:sz w:val="26"/>
          <w:szCs w:val="26"/>
          <w:rPrChange w:id="24536" w:author="Le Minh Nghia" w:date="2019-10-09T10:56:00Z">
            <w:rPr>
              <w:sz w:val="26"/>
              <w:szCs w:val="26"/>
            </w:rPr>
          </w:rPrChange>
        </w:rPr>
        <w:t xml:space="preserve"> </w:t>
      </w:r>
      <w:proofErr w:type="spellStart"/>
      <w:r w:rsidR="00795E30" w:rsidRPr="00B41112">
        <w:rPr>
          <w:sz w:val="26"/>
          <w:szCs w:val="26"/>
          <w:rPrChange w:id="24537" w:author="Le Minh Nghia" w:date="2019-10-09T10:56:00Z">
            <w:rPr>
              <w:sz w:val="26"/>
              <w:szCs w:val="26"/>
            </w:rPr>
          </w:rPrChange>
        </w:rPr>
        <w:t>sát</w:t>
      </w:r>
      <w:proofErr w:type="spellEnd"/>
      <w:r w:rsidR="00795E30" w:rsidRPr="00B41112">
        <w:rPr>
          <w:sz w:val="26"/>
          <w:szCs w:val="26"/>
          <w:rPrChange w:id="24538" w:author="Le Minh Nghia" w:date="2019-10-09T10:56:00Z">
            <w:rPr>
              <w:sz w:val="26"/>
              <w:szCs w:val="26"/>
            </w:rPr>
          </w:rPrChange>
        </w:rPr>
        <w:t xml:space="preserve"> </w:t>
      </w:r>
      <w:proofErr w:type="spellStart"/>
      <w:r w:rsidR="00795E30" w:rsidRPr="00B41112">
        <w:rPr>
          <w:sz w:val="26"/>
          <w:szCs w:val="26"/>
          <w:rPrChange w:id="24539" w:author="Le Minh Nghia" w:date="2019-10-09T10:56:00Z">
            <w:rPr>
              <w:sz w:val="26"/>
              <w:szCs w:val="26"/>
            </w:rPr>
          </w:rPrChange>
        </w:rPr>
        <w:t>đó</w:t>
      </w:r>
      <w:proofErr w:type="spellEnd"/>
      <w:r w:rsidR="00795E30" w:rsidRPr="00B41112">
        <w:rPr>
          <w:sz w:val="26"/>
          <w:szCs w:val="26"/>
          <w:rPrChange w:id="24540" w:author="Le Minh Nghia" w:date="2019-10-09T10:56:00Z">
            <w:rPr>
              <w:sz w:val="26"/>
              <w:szCs w:val="26"/>
            </w:rPr>
          </w:rPrChange>
        </w:rPr>
        <w:t>.</w:t>
      </w:r>
    </w:p>
    <w:p w:rsidR="00795E30" w:rsidRPr="00B41112" w:rsidRDefault="00795E30">
      <w:pPr>
        <w:rPr>
          <w:b/>
          <w:sz w:val="26"/>
          <w:szCs w:val="26"/>
          <w:rPrChange w:id="24541" w:author="Le Minh Nghia" w:date="2019-10-09T10:56:00Z">
            <w:rPr>
              <w:b/>
              <w:sz w:val="26"/>
              <w:szCs w:val="26"/>
            </w:rPr>
          </w:rPrChange>
        </w:rPr>
        <w:pPrChange w:id="24542" w:author="Le Minh Nghia" w:date="2019-10-09T10:37:00Z">
          <w:pPr>
            <w:ind w:firstLine="709"/>
          </w:pPr>
        </w:pPrChange>
      </w:pPr>
      <w:r w:rsidRPr="00B41112">
        <w:rPr>
          <w:noProof/>
          <w:sz w:val="26"/>
          <w:szCs w:val="26"/>
          <w:rPrChange w:id="24543" w:author="Le Minh Nghia" w:date="2019-10-09T10:56:00Z">
            <w:rPr>
              <w:noProof/>
            </w:rPr>
          </w:rPrChange>
        </w:rPr>
        <w:drawing>
          <wp:inline distT="0" distB="0" distL="0" distR="0" wp14:anchorId="422DD83C" wp14:editId="496C3A14">
            <wp:extent cx="5972175" cy="2948305"/>
            <wp:effectExtent l="0" t="0" r="952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948305"/>
                    </a:xfrm>
                    <a:prstGeom prst="rect">
                      <a:avLst/>
                    </a:prstGeom>
                  </pic:spPr>
                </pic:pic>
              </a:graphicData>
            </a:graphic>
          </wp:inline>
        </w:drawing>
      </w:r>
    </w:p>
    <w:p w:rsidR="00795E30" w:rsidRPr="00B41112" w:rsidRDefault="00795E30" w:rsidP="00795E30">
      <w:pPr>
        <w:ind w:left="709"/>
        <w:jc w:val="center"/>
        <w:rPr>
          <w:i/>
          <w:sz w:val="26"/>
          <w:szCs w:val="26"/>
          <w:rPrChange w:id="24544" w:author="Le Minh Nghia" w:date="2019-10-09T10:56:00Z">
            <w:rPr>
              <w:i/>
              <w:sz w:val="26"/>
              <w:szCs w:val="26"/>
            </w:rPr>
          </w:rPrChange>
        </w:rPr>
      </w:pPr>
      <w:proofErr w:type="spellStart"/>
      <w:r w:rsidRPr="00B41112">
        <w:rPr>
          <w:i/>
          <w:sz w:val="26"/>
          <w:szCs w:val="26"/>
          <w:rPrChange w:id="24545" w:author="Le Minh Nghia" w:date="2019-10-09T10:56:00Z">
            <w:rPr>
              <w:i/>
              <w:sz w:val="26"/>
              <w:szCs w:val="26"/>
            </w:rPr>
          </w:rPrChange>
        </w:rPr>
        <w:t>Hình</w:t>
      </w:r>
      <w:proofErr w:type="spellEnd"/>
      <w:r w:rsidRPr="00B41112">
        <w:rPr>
          <w:i/>
          <w:sz w:val="26"/>
          <w:szCs w:val="26"/>
          <w:rPrChange w:id="24546" w:author="Le Minh Nghia" w:date="2019-10-09T10:56:00Z">
            <w:rPr>
              <w:i/>
              <w:sz w:val="26"/>
              <w:szCs w:val="26"/>
            </w:rPr>
          </w:rPrChange>
        </w:rPr>
        <w:t xml:space="preserve"> 4.b.5.5. </w:t>
      </w:r>
      <w:proofErr w:type="spellStart"/>
      <w:r w:rsidRPr="00B41112">
        <w:rPr>
          <w:i/>
          <w:sz w:val="26"/>
          <w:szCs w:val="26"/>
          <w:rPrChange w:id="24547" w:author="Le Minh Nghia" w:date="2019-10-09T10:56:00Z">
            <w:rPr>
              <w:i/>
              <w:sz w:val="26"/>
              <w:szCs w:val="26"/>
            </w:rPr>
          </w:rPrChange>
        </w:rPr>
        <w:t>Giao</w:t>
      </w:r>
      <w:proofErr w:type="spellEnd"/>
      <w:r w:rsidRPr="00B41112">
        <w:rPr>
          <w:i/>
          <w:sz w:val="26"/>
          <w:szCs w:val="26"/>
          <w:rPrChange w:id="24548" w:author="Le Minh Nghia" w:date="2019-10-09T10:56:00Z">
            <w:rPr>
              <w:i/>
              <w:sz w:val="26"/>
              <w:szCs w:val="26"/>
            </w:rPr>
          </w:rPrChange>
        </w:rPr>
        <w:t xml:space="preserve"> </w:t>
      </w:r>
      <w:proofErr w:type="spellStart"/>
      <w:r w:rsidRPr="00B41112">
        <w:rPr>
          <w:i/>
          <w:sz w:val="26"/>
          <w:szCs w:val="26"/>
          <w:rPrChange w:id="24549" w:author="Le Minh Nghia" w:date="2019-10-09T10:56:00Z">
            <w:rPr>
              <w:i/>
              <w:sz w:val="26"/>
              <w:szCs w:val="26"/>
            </w:rPr>
          </w:rPrChange>
        </w:rPr>
        <w:t>diện</w:t>
      </w:r>
      <w:proofErr w:type="spellEnd"/>
      <w:r w:rsidRPr="00B41112">
        <w:rPr>
          <w:i/>
          <w:sz w:val="26"/>
          <w:szCs w:val="26"/>
          <w:rPrChange w:id="24550" w:author="Le Minh Nghia" w:date="2019-10-09T10:56:00Z">
            <w:rPr>
              <w:i/>
              <w:sz w:val="26"/>
              <w:szCs w:val="26"/>
            </w:rPr>
          </w:rPrChange>
        </w:rPr>
        <w:t xml:space="preserve"> </w:t>
      </w:r>
      <w:proofErr w:type="spellStart"/>
      <w:r w:rsidRPr="00B41112">
        <w:rPr>
          <w:i/>
          <w:sz w:val="26"/>
          <w:szCs w:val="26"/>
          <w:rPrChange w:id="24551" w:author="Le Minh Nghia" w:date="2019-10-09T10:56:00Z">
            <w:rPr>
              <w:i/>
              <w:sz w:val="26"/>
              <w:szCs w:val="26"/>
            </w:rPr>
          </w:rPrChange>
        </w:rPr>
        <w:t>xem</w:t>
      </w:r>
      <w:proofErr w:type="spellEnd"/>
      <w:r w:rsidRPr="00B41112">
        <w:rPr>
          <w:i/>
          <w:sz w:val="26"/>
          <w:szCs w:val="26"/>
          <w:rPrChange w:id="24552" w:author="Le Minh Nghia" w:date="2019-10-09T10:56:00Z">
            <w:rPr>
              <w:i/>
              <w:sz w:val="26"/>
              <w:szCs w:val="26"/>
            </w:rPr>
          </w:rPrChange>
        </w:rPr>
        <w:t xml:space="preserve"> </w:t>
      </w:r>
      <w:proofErr w:type="spellStart"/>
      <w:r w:rsidRPr="00B41112">
        <w:rPr>
          <w:i/>
          <w:sz w:val="26"/>
          <w:szCs w:val="26"/>
          <w:rPrChange w:id="24553" w:author="Le Minh Nghia" w:date="2019-10-09T10:56:00Z">
            <w:rPr>
              <w:i/>
              <w:sz w:val="26"/>
              <w:szCs w:val="26"/>
            </w:rPr>
          </w:rPrChange>
        </w:rPr>
        <w:t>câu</w:t>
      </w:r>
      <w:proofErr w:type="spellEnd"/>
      <w:r w:rsidRPr="00B41112">
        <w:rPr>
          <w:i/>
          <w:sz w:val="26"/>
          <w:szCs w:val="26"/>
          <w:rPrChange w:id="24554" w:author="Le Minh Nghia" w:date="2019-10-09T10:56:00Z">
            <w:rPr>
              <w:i/>
              <w:sz w:val="26"/>
              <w:szCs w:val="26"/>
            </w:rPr>
          </w:rPrChange>
        </w:rPr>
        <w:t xml:space="preserve"> </w:t>
      </w:r>
      <w:proofErr w:type="spellStart"/>
      <w:r w:rsidRPr="00B41112">
        <w:rPr>
          <w:i/>
          <w:sz w:val="26"/>
          <w:szCs w:val="26"/>
          <w:rPrChange w:id="24555" w:author="Le Minh Nghia" w:date="2019-10-09T10:56:00Z">
            <w:rPr>
              <w:i/>
              <w:sz w:val="26"/>
              <w:szCs w:val="26"/>
            </w:rPr>
          </w:rPrChange>
        </w:rPr>
        <w:t>trả</w:t>
      </w:r>
      <w:proofErr w:type="spellEnd"/>
      <w:r w:rsidRPr="00B41112">
        <w:rPr>
          <w:i/>
          <w:sz w:val="26"/>
          <w:szCs w:val="26"/>
          <w:rPrChange w:id="24556" w:author="Le Minh Nghia" w:date="2019-10-09T10:56:00Z">
            <w:rPr>
              <w:i/>
              <w:sz w:val="26"/>
              <w:szCs w:val="26"/>
            </w:rPr>
          </w:rPrChange>
        </w:rPr>
        <w:t xml:space="preserve"> </w:t>
      </w:r>
      <w:proofErr w:type="spellStart"/>
      <w:r w:rsidRPr="00B41112">
        <w:rPr>
          <w:i/>
          <w:sz w:val="26"/>
          <w:szCs w:val="26"/>
          <w:rPrChange w:id="24557" w:author="Le Minh Nghia" w:date="2019-10-09T10:56:00Z">
            <w:rPr>
              <w:i/>
              <w:sz w:val="26"/>
              <w:szCs w:val="26"/>
            </w:rPr>
          </w:rPrChange>
        </w:rPr>
        <w:t>lời</w:t>
      </w:r>
      <w:proofErr w:type="spellEnd"/>
      <w:r w:rsidRPr="00B41112">
        <w:rPr>
          <w:i/>
          <w:sz w:val="26"/>
          <w:szCs w:val="26"/>
          <w:rPrChange w:id="24558" w:author="Le Minh Nghia" w:date="2019-10-09T10:56:00Z">
            <w:rPr>
              <w:i/>
              <w:sz w:val="26"/>
              <w:szCs w:val="26"/>
            </w:rPr>
          </w:rPrChange>
        </w:rPr>
        <w:t xml:space="preserve"> </w:t>
      </w:r>
      <w:proofErr w:type="spellStart"/>
      <w:r w:rsidRPr="00B41112">
        <w:rPr>
          <w:i/>
          <w:sz w:val="26"/>
          <w:szCs w:val="26"/>
          <w:rPrChange w:id="24559" w:author="Le Minh Nghia" w:date="2019-10-09T10:56:00Z">
            <w:rPr>
              <w:i/>
              <w:sz w:val="26"/>
              <w:szCs w:val="26"/>
            </w:rPr>
          </w:rPrChange>
        </w:rPr>
        <w:t>của</w:t>
      </w:r>
      <w:proofErr w:type="spellEnd"/>
      <w:r w:rsidRPr="00B41112">
        <w:rPr>
          <w:i/>
          <w:sz w:val="26"/>
          <w:szCs w:val="26"/>
          <w:rPrChange w:id="24560" w:author="Le Minh Nghia" w:date="2019-10-09T10:56:00Z">
            <w:rPr>
              <w:i/>
              <w:sz w:val="26"/>
              <w:szCs w:val="26"/>
            </w:rPr>
          </w:rPrChange>
        </w:rPr>
        <w:t xml:space="preserve"> </w:t>
      </w:r>
      <w:proofErr w:type="spellStart"/>
      <w:r w:rsidRPr="00B41112">
        <w:rPr>
          <w:i/>
          <w:sz w:val="26"/>
          <w:szCs w:val="26"/>
          <w:rPrChange w:id="24561" w:author="Le Minh Nghia" w:date="2019-10-09T10:56:00Z">
            <w:rPr>
              <w:i/>
              <w:sz w:val="26"/>
              <w:szCs w:val="26"/>
            </w:rPr>
          </w:rPrChange>
        </w:rPr>
        <w:t>khảo</w:t>
      </w:r>
      <w:proofErr w:type="spellEnd"/>
      <w:r w:rsidRPr="00B41112">
        <w:rPr>
          <w:i/>
          <w:sz w:val="26"/>
          <w:szCs w:val="26"/>
          <w:rPrChange w:id="24562" w:author="Le Minh Nghia" w:date="2019-10-09T10:56:00Z">
            <w:rPr>
              <w:i/>
              <w:sz w:val="26"/>
              <w:szCs w:val="26"/>
            </w:rPr>
          </w:rPrChange>
        </w:rPr>
        <w:t xml:space="preserve"> </w:t>
      </w:r>
      <w:proofErr w:type="spellStart"/>
      <w:r w:rsidRPr="00B41112">
        <w:rPr>
          <w:i/>
          <w:sz w:val="26"/>
          <w:szCs w:val="26"/>
          <w:rPrChange w:id="24563" w:author="Le Minh Nghia" w:date="2019-10-09T10:56:00Z">
            <w:rPr>
              <w:i/>
              <w:sz w:val="26"/>
              <w:szCs w:val="26"/>
            </w:rPr>
          </w:rPrChange>
        </w:rPr>
        <w:t>sát</w:t>
      </w:r>
      <w:proofErr w:type="spellEnd"/>
    </w:p>
    <w:p w:rsidR="00795E30" w:rsidRPr="00B41112" w:rsidRDefault="00795E30">
      <w:pPr>
        <w:pStyle w:val="ListParagraph"/>
        <w:numPr>
          <w:ilvl w:val="0"/>
          <w:numId w:val="5"/>
        </w:numPr>
        <w:ind w:left="360"/>
        <w:rPr>
          <w:b/>
          <w:sz w:val="26"/>
          <w:szCs w:val="26"/>
          <w:rPrChange w:id="24564" w:author="Le Minh Nghia" w:date="2019-10-09T10:56:00Z">
            <w:rPr>
              <w:b/>
              <w:sz w:val="26"/>
              <w:szCs w:val="26"/>
            </w:rPr>
          </w:rPrChange>
        </w:rPr>
        <w:pPrChange w:id="24565" w:author="Le Minh Nghia" w:date="2019-10-09T10:37:00Z">
          <w:pPr>
            <w:pStyle w:val="ListParagraph"/>
            <w:numPr>
              <w:numId w:val="5"/>
            </w:numPr>
            <w:ind w:left="1440" w:hanging="360"/>
          </w:pPr>
        </w:pPrChange>
      </w:pPr>
      <w:r w:rsidRPr="00B41112">
        <w:rPr>
          <w:sz w:val="26"/>
          <w:szCs w:val="26"/>
          <w:rPrChange w:id="24566" w:author="Le Minh Nghia" w:date="2019-10-09T10:56:00Z">
            <w:rPr>
              <w:sz w:val="26"/>
              <w:szCs w:val="26"/>
            </w:rPr>
          </w:rPrChange>
        </w:rPr>
        <w:t xml:space="preserve">Sau </w:t>
      </w:r>
      <w:proofErr w:type="spellStart"/>
      <w:r w:rsidRPr="00B41112">
        <w:rPr>
          <w:sz w:val="26"/>
          <w:szCs w:val="26"/>
          <w:rPrChange w:id="24567" w:author="Le Minh Nghia" w:date="2019-10-09T10:56:00Z">
            <w:rPr>
              <w:sz w:val="26"/>
              <w:szCs w:val="26"/>
            </w:rPr>
          </w:rPrChange>
        </w:rPr>
        <w:t>khi</w:t>
      </w:r>
      <w:proofErr w:type="spellEnd"/>
      <w:r w:rsidRPr="00B41112">
        <w:rPr>
          <w:sz w:val="26"/>
          <w:szCs w:val="26"/>
          <w:rPrChange w:id="24568" w:author="Le Minh Nghia" w:date="2019-10-09T10:56:00Z">
            <w:rPr>
              <w:sz w:val="26"/>
              <w:szCs w:val="26"/>
            </w:rPr>
          </w:rPrChange>
        </w:rPr>
        <w:t xml:space="preserve"> </w:t>
      </w:r>
      <w:proofErr w:type="spellStart"/>
      <w:r w:rsidRPr="00B41112">
        <w:rPr>
          <w:sz w:val="26"/>
          <w:szCs w:val="26"/>
          <w:rPrChange w:id="24569" w:author="Le Minh Nghia" w:date="2019-10-09T10:56:00Z">
            <w:rPr>
              <w:sz w:val="26"/>
              <w:szCs w:val="26"/>
            </w:rPr>
          </w:rPrChange>
        </w:rPr>
        <w:t>nhấn</w:t>
      </w:r>
      <w:proofErr w:type="spellEnd"/>
      <w:r w:rsidRPr="00B41112">
        <w:rPr>
          <w:sz w:val="26"/>
          <w:szCs w:val="26"/>
          <w:rPrChange w:id="24570" w:author="Le Minh Nghia" w:date="2019-10-09T10:56:00Z">
            <w:rPr>
              <w:sz w:val="26"/>
              <w:szCs w:val="26"/>
            </w:rPr>
          </w:rPrChange>
        </w:rPr>
        <w:t xml:space="preserve"> </w:t>
      </w:r>
      <w:proofErr w:type="spellStart"/>
      <w:r w:rsidRPr="00B41112">
        <w:rPr>
          <w:sz w:val="26"/>
          <w:szCs w:val="26"/>
          <w:rPrChange w:id="24571" w:author="Le Minh Nghia" w:date="2019-10-09T10:56:00Z">
            <w:rPr>
              <w:sz w:val="26"/>
              <w:szCs w:val="26"/>
            </w:rPr>
          </w:rPrChange>
        </w:rPr>
        <w:t>vào</w:t>
      </w:r>
      <w:proofErr w:type="spellEnd"/>
      <w:r w:rsidRPr="00B41112">
        <w:rPr>
          <w:sz w:val="26"/>
          <w:szCs w:val="26"/>
          <w:rPrChange w:id="24572" w:author="Le Minh Nghia" w:date="2019-10-09T10:56:00Z">
            <w:rPr>
              <w:sz w:val="26"/>
              <w:szCs w:val="26"/>
            </w:rPr>
          </w:rPrChange>
        </w:rPr>
        <w:t xml:space="preserve"> icon </w:t>
      </w:r>
      <w:proofErr w:type="spellStart"/>
      <w:r w:rsidRPr="00B41112">
        <w:rPr>
          <w:sz w:val="26"/>
          <w:szCs w:val="26"/>
          <w:rPrChange w:id="24573" w:author="Le Minh Nghia" w:date="2019-10-09T10:56:00Z">
            <w:rPr>
              <w:sz w:val="26"/>
              <w:szCs w:val="26"/>
            </w:rPr>
          </w:rPrChange>
        </w:rPr>
        <w:t>Sửa</w:t>
      </w:r>
      <w:proofErr w:type="spellEnd"/>
      <w:r w:rsidRPr="00B41112">
        <w:rPr>
          <w:sz w:val="26"/>
          <w:szCs w:val="26"/>
          <w:rPrChange w:id="24574" w:author="Le Minh Nghia" w:date="2019-10-09T10:56:00Z">
            <w:rPr>
              <w:sz w:val="26"/>
              <w:szCs w:val="26"/>
            </w:rPr>
          </w:rPrChange>
        </w:rPr>
        <w:t xml:space="preserve"> </w:t>
      </w:r>
      <w:proofErr w:type="spellStart"/>
      <w:r w:rsidRPr="00B41112">
        <w:rPr>
          <w:sz w:val="26"/>
          <w:szCs w:val="26"/>
          <w:rPrChange w:id="24575" w:author="Le Minh Nghia" w:date="2019-10-09T10:56:00Z">
            <w:rPr>
              <w:sz w:val="26"/>
              <w:szCs w:val="26"/>
            </w:rPr>
          </w:rPrChange>
        </w:rPr>
        <w:t>thì</w:t>
      </w:r>
      <w:proofErr w:type="spellEnd"/>
      <w:r w:rsidRPr="00B41112">
        <w:rPr>
          <w:sz w:val="26"/>
          <w:szCs w:val="26"/>
          <w:rPrChange w:id="24576" w:author="Le Minh Nghia" w:date="2019-10-09T10:56:00Z">
            <w:rPr>
              <w:sz w:val="26"/>
              <w:szCs w:val="26"/>
            </w:rPr>
          </w:rPrChange>
        </w:rPr>
        <w:t xml:space="preserve"> </w:t>
      </w:r>
      <w:proofErr w:type="spellStart"/>
      <w:r w:rsidRPr="00B41112">
        <w:rPr>
          <w:sz w:val="26"/>
          <w:szCs w:val="26"/>
          <w:rPrChange w:id="24577" w:author="Le Minh Nghia" w:date="2019-10-09T10:56:00Z">
            <w:rPr>
              <w:sz w:val="26"/>
              <w:szCs w:val="26"/>
            </w:rPr>
          </w:rPrChange>
        </w:rPr>
        <w:t>sẽ</w:t>
      </w:r>
      <w:proofErr w:type="spellEnd"/>
      <w:r w:rsidRPr="00B41112">
        <w:rPr>
          <w:sz w:val="26"/>
          <w:szCs w:val="26"/>
          <w:rPrChange w:id="24578" w:author="Le Minh Nghia" w:date="2019-10-09T10:56:00Z">
            <w:rPr>
              <w:sz w:val="26"/>
              <w:szCs w:val="26"/>
            </w:rPr>
          </w:rPrChange>
        </w:rPr>
        <w:t xml:space="preserve"> </w:t>
      </w:r>
      <w:proofErr w:type="spellStart"/>
      <w:r w:rsidRPr="00B41112">
        <w:rPr>
          <w:sz w:val="26"/>
          <w:szCs w:val="26"/>
          <w:rPrChange w:id="24579" w:author="Le Minh Nghia" w:date="2019-10-09T10:56:00Z">
            <w:rPr>
              <w:sz w:val="26"/>
              <w:szCs w:val="26"/>
            </w:rPr>
          </w:rPrChange>
        </w:rPr>
        <w:t>hiển</w:t>
      </w:r>
      <w:proofErr w:type="spellEnd"/>
      <w:r w:rsidRPr="00B41112">
        <w:rPr>
          <w:sz w:val="26"/>
          <w:szCs w:val="26"/>
          <w:rPrChange w:id="24580" w:author="Le Minh Nghia" w:date="2019-10-09T10:56:00Z">
            <w:rPr>
              <w:sz w:val="26"/>
              <w:szCs w:val="26"/>
            </w:rPr>
          </w:rPrChange>
        </w:rPr>
        <w:t xml:space="preserve"> </w:t>
      </w:r>
      <w:proofErr w:type="spellStart"/>
      <w:r w:rsidRPr="00B41112">
        <w:rPr>
          <w:sz w:val="26"/>
          <w:szCs w:val="26"/>
          <w:rPrChange w:id="24581" w:author="Le Minh Nghia" w:date="2019-10-09T10:56:00Z">
            <w:rPr>
              <w:sz w:val="26"/>
              <w:szCs w:val="26"/>
            </w:rPr>
          </w:rPrChange>
        </w:rPr>
        <w:t>thị</w:t>
      </w:r>
      <w:proofErr w:type="spellEnd"/>
      <w:r w:rsidRPr="00B41112">
        <w:rPr>
          <w:sz w:val="26"/>
          <w:szCs w:val="26"/>
          <w:rPrChange w:id="24582" w:author="Le Minh Nghia" w:date="2019-10-09T10:56:00Z">
            <w:rPr>
              <w:sz w:val="26"/>
              <w:szCs w:val="26"/>
            </w:rPr>
          </w:rPrChange>
        </w:rPr>
        <w:t xml:space="preserve"> ra </w:t>
      </w:r>
      <w:proofErr w:type="spellStart"/>
      <w:r w:rsidRPr="00B41112">
        <w:rPr>
          <w:sz w:val="26"/>
          <w:szCs w:val="26"/>
          <w:rPrChange w:id="24583" w:author="Le Minh Nghia" w:date="2019-10-09T10:56:00Z">
            <w:rPr>
              <w:sz w:val="26"/>
              <w:szCs w:val="26"/>
            </w:rPr>
          </w:rPrChange>
        </w:rPr>
        <w:t>giao</w:t>
      </w:r>
      <w:proofErr w:type="spellEnd"/>
      <w:r w:rsidRPr="00B41112">
        <w:rPr>
          <w:sz w:val="26"/>
          <w:szCs w:val="26"/>
          <w:rPrChange w:id="24584" w:author="Le Minh Nghia" w:date="2019-10-09T10:56:00Z">
            <w:rPr>
              <w:sz w:val="26"/>
              <w:szCs w:val="26"/>
            </w:rPr>
          </w:rPrChange>
        </w:rPr>
        <w:t xml:space="preserve"> </w:t>
      </w:r>
      <w:proofErr w:type="spellStart"/>
      <w:r w:rsidRPr="00B41112">
        <w:rPr>
          <w:sz w:val="26"/>
          <w:szCs w:val="26"/>
          <w:rPrChange w:id="24585" w:author="Le Minh Nghia" w:date="2019-10-09T10:56:00Z">
            <w:rPr>
              <w:sz w:val="26"/>
              <w:szCs w:val="26"/>
            </w:rPr>
          </w:rPrChange>
        </w:rPr>
        <w:t>diện</w:t>
      </w:r>
      <w:proofErr w:type="spellEnd"/>
      <w:r w:rsidRPr="00B41112">
        <w:rPr>
          <w:sz w:val="26"/>
          <w:szCs w:val="26"/>
          <w:rPrChange w:id="24586" w:author="Le Minh Nghia" w:date="2019-10-09T10:56:00Z">
            <w:rPr>
              <w:sz w:val="26"/>
              <w:szCs w:val="26"/>
            </w:rPr>
          </w:rPrChange>
        </w:rPr>
        <w:t xml:space="preserve"> </w:t>
      </w:r>
      <w:proofErr w:type="spellStart"/>
      <w:r w:rsidRPr="00B41112">
        <w:rPr>
          <w:sz w:val="26"/>
          <w:szCs w:val="26"/>
          <w:rPrChange w:id="24587" w:author="Le Minh Nghia" w:date="2019-10-09T10:56:00Z">
            <w:rPr>
              <w:sz w:val="26"/>
              <w:szCs w:val="26"/>
            </w:rPr>
          </w:rPrChange>
        </w:rPr>
        <w:t>chỉnh</w:t>
      </w:r>
      <w:proofErr w:type="spellEnd"/>
      <w:r w:rsidRPr="00B41112">
        <w:rPr>
          <w:sz w:val="26"/>
          <w:szCs w:val="26"/>
          <w:rPrChange w:id="24588" w:author="Le Minh Nghia" w:date="2019-10-09T10:56:00Z">
            <w:rPr>
              <w:sz w:val="26"/>
              <w:szCs w:val="26"/>
            </w:rPr>
          </w:rPrChange>
        </w:rPr>
        <w:t xml:space="preserve"> </w:t>
      </w:r>
      <w:proofErr w:type="spellStart"/>
      <w:r w:rsidRPr="00B41112">
        <w:rPr>
          <w:sz w:val="26"/>
          <w:szCs w:val="26"/>
          <w:rPrChange w:id="24589" w:author="Le Minh Nghia" w:date="2019-10-09T10:56:00Z">
            <w:rPr>
              <w:sz w:val="26"/>
              <w:szCs w:val="26"/>
            </w:rPr>
          </w:rPrChange>
        </w:rPr>
        <w:t>sửa</w:t>
      </w:r>
      <w:proofErr w:type="spellEnd"/>
      <w:r w:rsidRPr="00B41112">
        <w:rPr>
          <w:sz w:val="26"/>
          <w:szCs w:val="26"/>
          <w:rPrChange w:id="24590" w:author="Le Minh Nghia" w:date="2019-10-09T10:56:00Z">
            <w:rPr>
              <w:sz w:val="26"/>
              <w:szCs w:val="26"/>
            </w:rPr>
          </w:rPrChange>
        </w:rPr>
        <w:t xml:space="preserve"> </w:t>
      </w:r>
      <w:proofErr w:type="spellStart"/>
      <w:r w:rsidRPr="00B41112">
        <w:rPr>
          <w:sz w:val="26"/>
          <w:szCs w:val="26"/>
          <w:rPrChange w:id="24591" w:author="Le Minh Nghia" w:date="2019-10-09T10:56:00Z">
            <w:rPr>
              <w:sz w:val="26"/>
              <w:szCs w:val="26"/>
            </w:rPr>
          </w:rPrChange>
        </w:rPr>
        <w:t>cuộc</w:t>
      </w:r>
      <w:proofErr w:type="spellEnd"/>
      <w:r w:rsidRPr="00B41112">
        <w:rPr>
          <w:sz w:val="26"/>
          <w:szCs w:val="26"/>
          <w:rPrChange w:id="24592" w:author="Le Minh Nghia" w:date="2019-10-09T10:56:00Z">
            <w:rPr>
              <w:sz w:val="26"/>
              <w:szCs w:val="26"/>
            </w:rPr>
          </w:rPrChange>
        </w:rPr>
        <w:t xml:space="preserve"> </w:t>
      </w:r>
      <w:proofErr w:type="spellStart"/>
      <w:r w:rsidRPr="00B41112">
        <w:rPr>
          <w:sz w:val="26"/>
          <w:szCs w:val="26"/>
          <w:rPrChange w:id="24593" w:author="Le Minh Nghia" w:date="2019-10-09T10:56:00Z">
            <w:rPr>
              <w:sz w:val="26"/>
              <w:szCs w:val="26"/>
            </w:rPr>
          </w:rPrChange>
        </w:rPr>
        <w:t>khảo</w:t>
      </w:r>
      <w:proofErr w:type="spellEnd"/>
      <w:r w:rsidRPr="00B41112">
        <w:rPr>
          <w:sz w:val="26"/>
          <w:szCs w:val="26"/>
          <w:rPrChange w:id="24594" w:author="Le Minh Nghia" w:date="2019-10-09T10:56:00Z">
            <w:rPr>
              <w:sz w:val="26"/>
              <w:szCs w:val="26"/>
            </w:rPr>
          </w:rPrChange>
        </w:rPr>
        <w:t xml:space="preserve"> </w:t>
      </w:r>
      <w:proofErr w:type="spellStart"/>
      <w:r w:rsidRPr="00B41112">
        <w:rPr>
          <w:sz w:val="26"/>
          <w:szCs w:val="26"/>
          <w:rPrChange w:id="24595" w:author="Le Minh Nghia" w:date="2019-10-09T10:56:00Z">
            <w:rPr>
              <w:sz w:val="26"/>
              <w:szCs w:val="26"/>
            </w:rPr>
          </w:rPrChange>
        </w:rPr>
        <w:t>sát</w:t>
      </w:r>
      <w:proofErr w:type="spellEnd"/>
      <w:r w:rsidRPr="00B41112">
        <w:rPr>
          <w:sz w:val="26"/>
          <w:szCs w:val="26"/>
          <w:rPrChange w:id="24596" w:author="Le Minh Nghia" w:date="2019-10-09T10:56:00Z">
            <w:rPr>
              <w:sz w:val="26"/>
              <w:szCs w:val="26"/>
            </w:rPr>
          </w:rPrChange>
        </w:rPr>
        <w:t xml:space="preserve"> </w:t>
      </w:r>
      <w:proofErr w:type="spellStart"/>
      <w:r w:rsidRPr="00B41112">
        <w:rPr>
          <w:sz w:val="26"/>
          <w:szCs w:val="26"/>
          <w:rPrChange w:id="24597" w:author="Le Minh Nghia" w:date="2019-10-09T10:56:00Z">
            <w:rPr>
              <w:sz w:val="26"/>
              <w:szCs w:val="26"/>
            </w:rPr>
          </w:rPrChange>
        </w:rPr>
        <w:t>đó</w:t>
      </w:r>
      <w:proofErr w:type="spellEnd"/>
      <w:r w:rsidRPr="00B41112">
        <w:rPr>
          <w:sz w:val="26"/>
          <w:szCs w:val="26"/>
          <w:rPrChange w:id="24598" w:author="Le Minh Nghia" w:date="2019-10-09T10:56:00Z">
            <w:rPr>
              <w:sz w:val="26"/>
              <w:szCs w:val="26"/>
            </w:rPr>
          </w:rPrChange>
        </w:rPr>
        <w:t xml:space="preserve"> </w:t>
      </w:r>
      <w:proofErr w:type="spellStart"/>
      <w:r w:rsidRPr="00B41112">
        <w:rPr>
          <w:sz w:val="26"/>
          <w:szCs w:val="26"/>
          <w:rPrChange w:id="24599" w:author="Le Minh Nghia" w:date="2019-10-09T10:56:00Z">
            <w:rPr>
              <w:sz w:val="26"/>
              <w:szCs w:val="26"/>
            </w:rPr>
          </w:rPrChange>
        </w:rPr>
        <w:t>và</w:t>
      </w:r>
      <w:proofErr w:type="spellEnd"/>
      <w:r w:rsidRPr="00B41112">
        <w:rPr>
          <w:sz w:val="26"/>
          <w:szCs w:val="26"/>
          <w:rPrChange w:id="24600" w:author="Le Minh Nghia" w:date="2019-10-09T10:56:00Z">
            <w:rPr>
              <w:sz w:val="26"/>
              <w:szCs w:val="26"/>
            </w:rPr>
          </w:rPrChange>
        </w:rPr>
        <w:t xml:space="preserve"> </w:t>
      </w:r>
      <w:proofErr w:type="spellStart"/>
      <w:r w:rsidRPr="00B41112">
        <w:rPr>
          <w:sz w:val="26"/>
          <w:szCs w:val="26"/>
          <w:rPrChange w:id="24601" w:author="Le Minh Nghia" w:date="2019-10-09T10:56:00Z">
            <w:rPr>
              <w:sz w:val="26"/>
              <w:szCs w:val="26"/>
            </w:rPr>
          </w:rPrChange>
        </w:rPr>
        <w:t>cho</w:t>
      </w:r>
      <w:proofErr w:type="spellEnd"/>
      <w:r w:rsidRPr="00B41112">
        <w:rPr>
          <w:sz w:val="26"/>
          <w:szCs w:val="26"/>
          <w:rPrChange w:id="24602" w:author="Le Minh Nghia" w:date="2019-10-09T10:56:00Z">
            <w:rPr>
              <w:sz w:val="26"/>
              <w:szCs w:val="26"/>
            </w:rPr>
          </w:rPrChange>
        </w:rPr>
        <w:t xml:space="preserve"> </w:t>
      </w:r>
      <w:proofErr w:type="spellStart"/>
      <w:r w:rsidRPr="00B41112">
        <w:rPr>
          <w:sz w:val="26"/>
          <w:szCs w:val="26"/>
          <w:rPrChange w:id="24603" w:author="Le Minh Nghia" w:date="2019-10-09T10:56:00Z">
            <w:rPr>
              <w:sz w:val="26"/>
              <w:szCs w:val="26"/>
            </w:rPr>
          </w:rPrChange>
        </w:rPr>
        <w:t>phép</w:t>
      </w:r>
      <w:proofErr w:type="spellEnd"/>
      <w:r w:rsidRPr="00B41112">
        <w:rPr>
          <w:sz w:val="26"/>
          <w:szCs w:val="26"/>
          <w:rPrChange w:id="24604" w:author="Le Minh Nghia" w:date="2019-10-09T10:56:00Z">
            <w:rPr>
              <w:sz w:val="26"/>
              <w:szCs w:val="26"/>
            </w:rPr>
          </w:rPrChange>
        </w:rPr>
        <w:t xml:space="preserve"> </w:t>
      </w:r>
      <w:proofErr w:type="spellStart"/>
      <w:r w:rsidRPr="00B41112">
        <w:rPr>
          <w:sz w:val="26"/>
          <w:szCs w:val="26"/>
          <w:rPrChange w:id="24605" w:author="Le Minh Nghia" w:date="2019-10-09T10:56:00Z">
            <w:rPr>
              <w:sz w:val="26"/>
              <w:szCs w:val="26"/>
            </w:rPr>
          </w:rPrChange>
        </w:rPr>
        <w:t>tạo</w:t>
      </w:r>
      <w:proofErr w:type="spellEnd"/>
      <w:r w:rsidRPr="00B41112">
        <w:rPr>
          <w:sz w:val="26"/>
          <w:szCs w:val="26"/>
          <w:rPrChange w:id="24606" w:author="Le Minh Nghia" w:date="2019-10-09T10:56:00Z">
            <w:rPr>
              <w:sz w:val="26"/>
              <w:szCs w:val="26"/>
            </w:rPr>
          </w:rPrChange>
        </w:rPr>
        <w:t xml:space="preserve"> </w:t>
      </w:r>
      <w:proofErr w:type="spellStart"/>
      <w:r w:rsidRPr="00B41112">
        <w:rPr>
          <w:sz w:val="26"/>
          <w:szCs w:val="26"/>
          <w:rPrChange w:id="24607" w:author="Le Minh Nghia" w:date="2019-10-09T10:56:00Z">
            <w:rPr>
              <w:sz w:val="26"/>
              <w:szCs w:val="26"/>
            </w:rPr>
          </w:rPrChange>
        </w:rPr>
        <w:t>mới</w:t>
      </w:r>
      <w:proofErr w:type="spellEnd"/>
      <w:r w:rsidRPr="00B41112">
        <w:rPr>
          <w:sz w:val="26"/>
          <w:szCs w:val="26"/>
          <w:rPrChange w:id="24608" w:author="Le Minh Nghia" w:date="2019-10-09T10:56:00Z">
            <w:rPr>
              <w:sz w:val="26"/>
              <w:szCs w:val="26"/>
            </w:rPr>
          </w:rPrChange>
        </w:rPr>
        <w:t xml:space="preserve"> </w:t>
      </w:r>
      <w:proofErr w:type="spellStart"/>
      <w:r w:rsidRPr="00B41112">
        <w:rPr>
          <w:sz w:val="26"/>
          <w:szCs w:val="26"/>
          <w:rPrChange w:id="24609" w:author="Le Minh Nghia" w:date="2019-10-09T10:56:00Z">
            <w:rPr>
              <w:sz w:val="26"/>
              <w:szCs w:val="26"/>
            </w:rPr>
          </w:rPrChange>
        </w:rPr>
        <w:t>một</w:t>
      </w:r>
      <w:proofErr w:type="spellEnd"/>
      <w:r w:rsidRPr="00B41112">
        <w:rPr>
          <w:sz w:val="26"/>
          <w:szCs w:val="26"/>
          <w:rPrChange w:id="24610" w:author="Le Minh Nghia" w:date="2019-10-09T10:56:00Z">
            <w:rPr>
              <w:sz w:val="26"/>
              <w:szCs w:val="26"/>
            </w:rPr>
          </w:rPrChange>
        </w:rPr>
        <w:t xml:space="preserve"> </w:t>
      </w:r>
      <w:proofErr w:type="spellStart"/>
      <w:r w:rsidRPr="00B41112">
        <w:rPr>
          <w:sz w:val="26"/>
          <w:szCs w:val="26"/>
          <w:rPrChange w:id="24611" w:author="Le Minh Nghia" w:date="2019-10-09T10:56:00Z">
            <w:rPr>
              <w:sz w:val="26"/>
              <w:szCs w:val="26"/>
            </w:rPr>
          </w:rPrChange>
        </w:rPr>
        <w:t>cuộc</w:t>
      </w:r>
      <w:proofErr w:type="spellEnd"/>
      <w:r w:rsidRPr="00B41112">
        <w:rPr>
          <w:sz w:val="26"/>
          <w:szCs w:val="26"/>
          <w:rPrChange w:id="24612" w:author="Le Minh Nghia" w:date="2019-10-09T10:56:00Z">
            <w:rPr>
              <w:sz w:val="26"/>
              <w:szCs w:val="26"/>
            </w:rPr>
          </w:rPrChange>
        </w:rPr>
        <w:t xml:space="preserve"> </w:t>
      </w:r>
      <w:proofErr w:type="spellStart"/>
      <w:r w:rsidRPr="00B41112">
        <w:rPr>
          <w:sz w:val="26"/>
          <w:szCs w:val="26"/>
          <w:rPrChange w:id="24613" w:author="Le Minh Nghia" w:date="2019-10-09T10:56:00Z">
            <w:rPr>
              <w:sz w:val="26"/>
              <w:szCs w:val="26"/>
            </w:rPr>
          </w:rPrChange>
        </w:rPr>
        <w:t>khảo</w:t>
      </w:r>
      <w:proofErr w:type="spellEnd"/>
      <w:r w:rsidRPr="00B41112">
        <w:rPr>
          <w:sz w:val="26"/>
          <w:szCs w:val="26"/>
          <w:rPrChange w:id="24614" w:author="Le Minh Nghia" w:date="2019-10-09T10:56:00Z">
            <w:rPr>
              <w:sz w:val="26"/>
              <w:szCs w:val="26"/>
            </w:rPr>
          </w:rPrChange>
        </w:rPr>
        <w:t xml:space="preserve"> </w:t>
      </w:r>
      <w:proofErr w:type="spellStart"/>
      <w:r w:rsidRPr="00B41112">
        <w:rPr>
          <w:sz w:val="26"/>
          <w:szCs w:val="26"/>
          <w:rPrChange w:id="24615" w:author="Le Minh Nghia" w:date="2019-10-09T10:56:00Z">
            <w:rPr>
              <w:sz w:val="26"/>
              <w:szCs w:val="26"/>
            </w:rPr>
          </w:rPrChange>
        </w:rPr>
        <w:t>sát</w:t>
      </w:r>
      <w:proofErr w:type="spellEnd"/>
      <w:r w:rsidRPr="00B41112">
        <w:rPr>
          <w:sz w:val="26"/>
          <w:szCs w:val="26"/>
          <w:rPrChange w:id="24616" w:author="Le Minh Nghia" w:date="2019-10-09T10:56:00Z">
            <w:rPr>
              <w:sz w:val="26"/>
              <w:szCs w:val="26"/>
            </w:rPr>
          </w:rPrChange>
        </w:rPr>
        <w:t xml:space="preserve"> </w:t>
      </w:r>
      <w:proofErr w:type="spellStart"/>
      <w:r w:rsidRPr="00B41112">
        <w:rPr>
          <w:sz w:val="26"/>
          <w:szCs w:val="26"/>
          <w:rPrChange w:id="24617" w:author="Le Minh Nghia" w:date="2019-10-09T10:56:00Z">
            <w:rPr>
              <w:sz w:val="26"/>
              <w:szCs w:val="26"/>
            </w:rPr>
          </w:rPrChange>
        </w:rPr>
        <w:t>mới</w:t>
      </w:r>
      <w:proofErr w:type="spellEnd"/>
      <w:r w:rsidRPr="00B41112">
        <w:rPr>
          <w:sz w:val="26"/>
          <w:szCs w:val="26"/>
          <w:rPrChange w:id="24618" w:author="Le Minh Nghia" w:date="2019-10-09T10:56:00Z">
            <w:rPr>
              <w:sz w:val="26"/>
              <w:szCs w:val="26"/>
            </w:rPr>
          </w:rPrChange>
        </w:rPr>
        <w:t xml:space="preserve"> </w:t>
      </w:r>
      <w:proofErr w:type="spellStart"/>
      <w:r w:rsidRPr="00B41112">
        <w:rPr>
          <w:sz w:val="26"/>
          <w:szCs w:val="26"/>
          <w:rPrChange w:id="24619" w:author="Le Minh Nghia" w:date="2019-10-09T10:56:00Z">
            <w:rPr>
              <w:sz w:val="26"/>
              <w:szCs w:val="26"/>
            </w:rPr>
          </w:rPrChange>
        </w:rPr>
        <w:t>với</w:t>
      </w:r>
      <w:proofErr w:type="spellEnd"/>
      <w:r w:rsidRPr="00B41112">
        <w:rPr>
          <w:sz w:val="26"/>
          <w:szCs w:val="26"/>
          <w:rPrChange w:id="24620" w:author="Le Minh Nghia" w:date="2019-10-09T10:56:00Z">
            <w:rPr>
              <w:sz w:val="26"/>
              <w:szCs w:val="26"/>
            </w:rPr>
          </w:rPrChange>
        </w:rPr>
        <w:t xml:space="preserve"> </w:t>
      </w:r>
      <w:proofErr w:type="spellStart"/>
      <w:r w:rsidRPr="00B41112">
        <w:rPr>
          <w:sz w:val="26"/>
          <w:szCs w:val="26"/>
          <w:rPrChange w:id="24621" w:author="Le Minh Nghia" w:date="2019-10-09T10:56:00Z">
            <w:rPr>
              <w:sz w:val="26"/>
              <w:szCs w:val="26"/>
            </w:rPr>
          </w:rPrChange>
        </w:rPr>
        <w:t>phiên</w:t>
      </w:r>
      <w:proofErr w:type="spellEnd"/>
      <w:r w:rsidRPr="00B41112">
        <w:rPr>
          <w:sz w:val="26"/>
          <w:szCs w:val="26"/>
          <w:rPrChange w:id="24622" w:author="Le Minh Nghia" w:date="2019-10-09T10:56:00Z">
            <w:rPr>
              <w:sz w:val="26"/>
              <w:szCs w:val="26"/>
            </w:rPr>
          </w:rPrChange>
        </w:rPr>
        <w:t xml:space="preserve"> </w:t>
      </w:r>
      <w:proofErr w:type="spellStart"/>
      <w:r w:rsidRPr="00B41112">
        <w:rPr>
          <w:sz w:val="26"/>
          <w:szCs w:val="26"/>
          <w:rPrChange w:id="24623" w:author="Le Minh Nghia" w:date="2019-10-09T10:56:00Z">
            <w:rPr>
              <w:sz w:val="26"/>
              <w:szCs w:val="26"/>
            </w:rPr>
          </w:rPrChange>
        </w:rPr>
        <w:t>bản</w:t>
      </w:r>
      <w:proofErr w:type="spellEnd"/>
      <w:r w:rsidRPr="00B41112">
        <w:rPr>
          <w:sz w:val="26"/>
          <w:szCs w:val="26"/>
          <w:rPrChange w:id="24624" w:author="Le Minh Nghia" w:date="2019-10-09T10:56:00Z">
            <w:rPr>
              <w:sz w:val="26"/>
              <w:szCs w:val="26"/>
            </w:rPr>
          </w:rPrChange>
        </w:rPr>
        <w:t xml:space="preserve"> </w:t>
      </w:r>
      <w:proofErr w:type="spellStart"/>
      <w:r w:rsidRPr="00B41112">
        <w:rPr>
          <w:sz w:val="26"/>
          <w:szCs w:val="26"/>
          <w:rPrChange w:id="24625" w:author="Le Minh Nghia" w:date="2019-10-09T10:56:00Z">
            <w:rPr>
              <w:sz w:val="26"/>
              <w:szCs w:val="26"/>
            </w:rPr>
          </w:rPrChange>
        </w:rPr>
        <w:t>mới</w:t>
      </w:r>
      <w:proofErr w:type="spellEnd"/>
      <w:r w:rsidRPr="00B41112">
        <w:rPr>
          <w:sz w:val="26"/>
          <w:szCs w:val="26"/>
          <w:rPrChange w:id="24626" w:author="Le Minh Nghia" w:date="2019-10-09T10:56:00Z">
            <w:rPr>
              <w:sz w:val="26"/>
              <w:szCs w:val="26"/>
            </w:rPr>
          </w:rPrChange>
        </w:rPr>
        <w:t xml:space="preserve"> </w:t>
      </w:r>
      <w:proofErr w:type="spellStart"/>
      <w:r w:rsidRPr="00B41112">
        <w:rPr>
          <w:sz w:val="26"/>
          <w:szCs w:val="26"/>
          <w:rPrChange w:id="24627" w:author="Le Minh Nghia" w:date="2019-10-09T10:56:00Z">
            <w:rPr>
              <w:sz w:val="26"/>
              <w:szCs w:val="26"/>
            </w:rPr>
          </w:rPrChange>
        </w:rPr>
        <w:t>khác</w:t>
      </w:r>
      <w:proofErr w:type="spellEnd"/>
      <w:r w:rsidRPr="00B41112">
        <w:rPr>
          <w:sz w:val="26"/>
          <w:szCs w:val="26"/>
          <w:rPrChange w:id="24628" w:author="Le Minh Nghia" w:date="2019-10-09T10:56:00Z">
            <w:rPr>
              <w:sz w:val="26"/>
              <w:szCs w:val="26"/>
            </w:rPr>
          </w:rPrChange>
        </w:rPr>
        <w:t>.</w:t>
      </w:r>
    </w:p>
    <w:p w:rsidR="00795E30" w:rsidRPr="00B41112" w:rsidRDefault="00795E30">
      <w:pPr>
        <w:rPr>
          <w:b/>
          <w:sz w:val="26"/>
          <w:szCs w:val="26"/>
          <w:rPrChange w:id="24629" w:author="Le Minh Nghia" w:date="2019-10-09T10:56:00Z">
            <w:rPr>
              <w:b/>
              <w:sz w:val="26"/>
              <w:szCs w:val="26"/>
            </w:rPr>
          </w:rPrChange>
        </w:rPr>
        <w:pPrChange w:id="24630" w:author="Le Minh Nghia" w:date="2019-10-09T10:37:00Z">
          <w:pPr>
            <w:ind w:left="1080" w:hanging="371"/>
          </w:pPr>
        </w:pPrChange>
      </w:pPr>
      <w:r w:rsidRPr="00B41112">
        <w:rPr>
          <w:noProof/>
          <w:sz w:val="26"/>
          <w:szCs w:val="26"/>
          <w:rPrChange w:id="24631" w:author="Le Minh Nghia" w:date="2019-10-09T10:56:00Z">
            <w:rPr>
              <w:noProof/>
            </w:rPr>
          </w:rPrChange>
        </w:rPr>
        <w:drawing>
          <wp:inline distT="0" distB="0" distL="0" distR="0" wp14:anchorId="433BDD2F" wp14:editId="55CECD29">
            <wp:extent cx="5972175" cy="292163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921635"/>
                    </a:xfrm>
                    <a:prstGeom prst="rect">
                      <a:avLst/>
                    </a:prstGeom>
                  </pic:spPr>
                </pic:pic>
              </a:graphicData>
            </a:graphic>
          </wp:inline>
        </w:drawing>
      </w:r>
    </w:p>
    <w:p w:rsidR="00795E30" w:rsidRPr="00B41112" w:rsidRDefault="00795E30" w:rsidP="00795E30">
      <w:pPr>
        <w:ind w:left="709"/>
        <w:jc w:val="center"/>
        <w:rPr>
          <w:i/>
          <w:sz w:val="26"/>
          <w:szCs w:val="26"/>
          <w:rPrChange w:id="24632" w:author="Le Minh Nghia" w:date="2019-10-09T10:56:00Z">
            <w:rPr>
              <w:i/>
              <w:sz w:val="26"/>
              <w:szCs w:val="26"/>
            </w:rPr>
          </w:rPrChange>
        </w:rPr>
      </w:pPr>
      <w:proofErr w:type="spellStart"/>
      <w:r w:rsidRPr="00B41112">
        <w:rPr>
          <w:i/>
          <w:sz w:val="26"/>
          <w:szCs w:val="26"/>
          <w:rPrChange w:id="24633" w:author="Le Minh Nghia" w:date="2019-10-09T10:56:00Z">
            <w:rPr>
              <w:i/>
              <w:sz w:val="26"/>
              <w:szCs w:val="26"/>
            </w:rPr>
          </w:rPrChange>
        </w:rPr>
        <w:lastRenderedPageBreak/>
        <w:t>Hình</w:t>
      </w:r>
      <w:proofErr w:type="spellEnd"/>
      <w:r w:rsidRPr="00B41112">
        <w:rPr>
          <w:i/>
          <w:sz w:val="26"/>
          <w:szCs w:val="26"/>
          <w:rPrChange w:id="24634" w:author="Le Minh Nghia" w:date="2019-10-09T10:56:00Z">
            <w:rPr>
              <w:i/>
              <w:sz w:val="26"/>
              <w:szCs w:val="26"/>
            </w:rPr>
          </w:rPrChange>
        </w:rPr>
        <w:t xml:space="preserve"> 4.b.5.6. </w:t>
      </w:r>
      <w:proofErr w:type="spellStart"/>
      <w:r w:rsidRPr="00B41112">
        <w:rPr>
          <w:i/>
          <w:sz w:val="26"/>
          <w:szCs w:val="26"/>
          <w:rPrChange w:id="24635" w:author="Le Minh Nghia" w:date="2019-10-09T10:56:00Z">
            <w:rPr>
              <w:i/>
              <w:sz w:val="26"/>
              <w:szCs w:val="26"/>
            </w:rPr>
          </w:rPrChange>
        </w:rPr>
        <w:t>Giao</w:t>
      </w:r>
      <w:proofErr w:type="spellEnd"/>
      <w:r w:rsidRPr="00B41112">
        <w:rPr>
          <w:i/>
          <w:sz w:val="26"/>
          <w:szCs w:val="26"/>
          <w:rPrChange w:id="24636" w:author="Le Minh Nghia" w:date="2019-10-09T10:56:00Z">
            <w:rPr>
              <w:i/>
              <w:sz w:val="26"/>
              <w:szCs w:val="26"/>
            </w:rPr>
          </w:rPrChange>
        </w:rPr>
        <w:t xml:space="preserve"> </w:t>
      </w:r>
      <w:proofErr w:type="spellStart"/>
      <w:r w:rsidRPr="00B41112">
        <w:rPr>
          <w:i/>
          <w:sz w:val="26"/>
          <w:szCs w:val="26"/>
          <w:rPrChange w:id="24637" w:author="Le Minh Nghia" w:date="2019-10-09T10:56:00Z">
            <w:rPr>
              <w:i/>
              <w:sz w:val="26"/>
              <w:szCs w:val="26"/>
            </w:rPr>
          </w:rPrChange>
        </w:rPr>
        <w:t>diện</w:t>
      </w:r>
      <w:proofErr w:type="spellEnd"/>
      <w:r w:rsidRPr="00B41112">
        <w:rPr>
          <w:i/>
          <w:sz w:val="26"/>
          <w:szCs w:val="26"/>
          <w:rPrChange w:id="24638" w:author="Le Minh Nghia" w:date="2019-10-09T10:56:00Z">
            <w:rPr>
              <w:i/>
              <w:sz w:val="26"/>
              <w:szCs w:val="26"/>
            </w:rPr>
          </w:rPrChange>
        </w:rPr>
        <w:t xml:space="preserve"> </w:t>
      </w:r>
      <w:proofErr w:type="spellStart"/>
      <w:r w:rsidR="006911A9" w:rsidRPr="00B41112">
        <w:rPr>
          <w:i/>
          <w:sz w:val="26"/>
          <w:szCs w:val="26"/>
          <w:rPrChange w:id="24639" w:author="Le Minh Nghia" w:date="2019-10-09T10:56:00Z">
            <w:rPr>
              <w:i/>
              <w:sz w:val="26"/>
              <w:szCs w:val="26"/>
            </w:rPr>
          </w:rPrChange>
        </w:rPr>
        <w:t>chỉnh</w:t>
      </w:r>
      <w:proofErr w:type="spellEnd"/>
      <w:r w:rsidR="006911A9" w:rsidRPr="00B41112">
        <w:rPr>
          <w:i/>
          <w:sz w:val="26"/>
          <w:szCs w:val="26"/>
          <w:rPrChange w:id="24640" w:author="Le Minh Nghia" w:date="2019-10-09T10:56:00Z">
            <w:rPr>
              <w:i/>
              <w:sz w:val="26"/>
              <w:szCs w:val="26"/>
            </w:rPr>
          </w:rPrChange>
        </w:rPr>
        <w:t xml:space="preserve"> </w:t>
      </w:r>
      <w:proofErr w:type="spellStart"/>
      <w:r w:rsidR="006911A9" w:rsidRPr="00B41112">
        <w:rPr>
          <w:i/>
          <w:sz w:val="26"/>
          <w:szCs w:val="26"/>
          <w:rPrChange w:id="24641" w:author="Le Minh Nghia" w:date="2019-10-09T10:56:00Z">
            <w:rPr>
              <w:i/>
              <w:sz w:val="26"/>
              <w:szCs w:val="26"/>
            </w:rPr>
          </w:rPrChange>
        </w:rPr>
        <w:t>sửa</w:t>
      </w:r>
      <w:proofErr w:type="spellEnd"/>
      <w:r w:rsidR="006911A9" w:rsidRPr="00B41112">
        <w:rPr>
          <w:i/>
          <w:sz w:val="26"/>
          <w:szCs w:val="26"/>
          <w:rPrChange w:id="24642" w:author="Le Minh Nghia" w:date="2019-10-09T10:56:00Z">
            <w:rPr>
              <w:i/>
              <w:sz w:val="26"/>
              <w:szCs w:val="26"/>
            </w:rPr>
          </w:rPrChange>
        </w:rPr>
        <w:t xml:space="preserve"> </w:t>
      </w:r>
      <w:proofErr w:type="spellStart"/>
      <w:r w:rsidRPr="00B41112">
        <w:rPr>
          <w:i/>
          <w:sz w:val="26"/>
          <w:szCs w:val="26"/>
          <w:rPrChange w:id="24643" w:author="Le Minh Nghia" w:date="2019-10-09T10:56:00Z">
            <w:rPr>
              <w:i/>
              <w:sz w:val="26"/>
              <w:szCs w:val="26"/>
            </w:rPr>
          </w:rPrChange>
        </w:rPr>
        <w:t>khảo</w:t>
      </w:r>
      <w:proofErr w:type="spellEnd"/>
      <w:r w:rsidRPr="00B41112">
        <w:rPr>
          <w:i/>
          <w:sz w:val="26"/>
          <w:szCs w:val="26"/>
          <w:rPrChange w:id="24644" w:author="Le Minh Nghia" w:date="2019-10-09T10:56:00Z">
            <w:rPr>
              <w:i/>
              <w:sz w:val="26"/>
              <w:szCs w:val="26"/>
            </w:rPr>
          </w:rPrChange>
        </w:rPr>
        <w:t xml:space="preserve"> </w:t>
      </w:r>
      <w:proofErr w:type="spellStart"/>
      <w:r w:rsidRPr="00B41112">
        <w:rPr>
          <w:i/>
          <w:sz w:val="26"/>
          <w:szCs w:val="26"/>
          <w:rPrChange w:id="24645" w:author="Le Minh Nghia" w:date="2019-10-09T10:56:00Z">
            <w:rPr>
              <w:i/>
              <w:sz w:val="26"/>
              <w:szCs w:val="26"/>
            </w:rPr>
          </w:rPrChange>
        </w:rPr>
        <w:t>sát</w:t>
      </w:r>
      <w:proofErr w:type="spellEnd"/>
    </w:p>
    <w:p w:rsidR="00DE3A13" w:rsidRPr="00B41112" w:rsidRDefault="00DE3A13" w:rsidP="006911A9">
      <w:pPr>
        <w:rPr>
          <w:b/>
          <w:sz w:val="26"/>
          <w:szCs w:val="26"/>
          <w:rPrChange w:id="24646" w:author="Le Minh Nghia" w:date="2019-10-09T10:56:00Z">
            <w:rPr>
              <w:b/>
              <w:sz w:val="26"/>
              <w:szCs w:val="26"/>
            </w:rPr>
          </w:rPrChange>
        </w:rPr>
      </w:pPr>
    </w:p>
    <w:p w:rsidR="000917F1" w:rsidRPr="00B41112" w:rsidRDefault="000917F1">
      <w:pPr>
        <w:pStyle w:val="ListParagraph"/>
        <w:numPr>
          <w:ilvl w:val="0"/>
          <w:numId w:val="47"/>
        </w:numPr>
        <w:ind w:left="360"/>
        <w:rPr>
          <w:b/>
          <w:sz w:val="26"/>
          <w:szCs w:val="26"/>
          <w:rPrChange w:id="24647" w:author="Le Minh Nghia" w:date="2019-10-09T10:56:00Z">
            <w:rPr>
              <w:b/>
              <w:sz w:val="26"/>
              <w:szCs w:val="26"/>
            </w:rPr>
          </w:rPrChange>
        </w:rPr>
        <w:pPrChange w:id="24648" w:author="Le Minh Nghia" w:date="2019-10-09T10:37:00Z">
          <w:pPr>
            <w:pStyle w:val="ListParagraph"/>
            <w:numPr>
              <w:numId w:val="47"/>
            </w:numPr>
            <w:ind w:hanging="360"/>
          </w:pPr>
        </w:pPrChange>
      </w:pPr>
      <w:proofErr w:type="spellStart"/>
      <w:r w:rsidRPr="00B41112">
        <w:rPr>
          <w:b/>
          <w:sz w:val="26"/>
          <w:szCs w:val="26"/>
          <w:rPrChange w:id="24649" w:author="Le Minh Nghia" w:date="2019-10-09T10:56:00Z">
            <w:rPr>
              <w:b/>
              <w:sz w:val="26"/>
              <w:szCs w:val="26"/>
            </w:rPr>
          </w:rPrChange>
        </w:rPr>
        <w:t>Quản</w:t>
      </w:r>
      <w:proofErr w:type="spellEnd"/>
      <w:r w:rsidRPr="00B41112">
        <w:rPr>
          <w:b/>
          <w:sz w:val="26"/>
          <w:szCs w:val="26"/>
          <w:rPrChange w:id="24650" w:author="Le Minh Nghia" w:date="2019-10-09T10:56:00Z">
            <w:rPr>
              <w:b/>
              <w:sz w:val="26"/>
              <w:szCs w:val="26"/>
            </w:rPr>
          </w:rPrChange>
        </w:rPr>
        <w:t xml:space="preserve"> </w:t>
      </w:r>
      <w:proofErr w:type="spellStart"/>
      <w:r w:rsidRPr="00B41112">
        <w:rPr>
          <w:b/>
          <w:sz w:val="26"/>
          <w:szCs w:val="26"/>
          <w:rPrChange w:id="24651" w:author="Le Minh Nghia" w:date="2019-10-09T10:56:00Z">
            <w:rPr>
              <w:b/>
              <w:sz w:val="26"/>
              <w:szCs w:val="26"/>
            </w:rPr>
          </w:rPrChange>
        </w:rPr>
        <w:t>lý</w:t>
      </w:r>
      <w:proofErr w:type="spellEnd"/>
      <w:r w:rsidRPr="00B41112">
        <w:rPr>
          <w:b/>
          <w:sz w:val="26"/>
          <w:szCs w:val="26"/>
          <w:rPrChange w:id="24652" w:author="Le Minh Nghia" w:date="2019-10-09T10:56:00Z">
            <w:rPr>
              <w:b/>
              <w:sz w:val="26"/>
              <w:szCs w:val="26"/>
            </w:rPr>
          </w:rPrChange>
        </w:rPr>
        <w:t xml:space="preserve"> </w:t>
      </w:r>
      <w:proofErr w:type="spellStart"/>
      <w:r w:rsidRPr="00B41112">
        <w:rPr>
          <w:b/>
          <w:sz w:val="26"/>
          <w:szCs w:val="26"/>
          <w:rPrChange w:id="24653" w:author="Le Minh Nghia" w:date="2019-10-09T10:56:00Z">
            <w:rPr>
              <w:b/>
              <w:sz w:val="26"/>
              <w:szCs w:val="26"/>
            </w:rPr>
          </w:rPrChange>
        </w:rPr>
        <w:t>bài</w:t>
      </w:r>
      <w:proofErr w:type="spellEnd"/>
      <w:r w:rsidRPr="00B41112">
        <w:rPr>
          <w:b/>
          <w:sz w:val="26"/>
          <w:szCs w:val="26"/>
          <w:rPrChange w:id="24654" w:author="Le Minh Nghia" w:date="2019-10-09T10:56:00Z">
            <w:rPr>
              <w:b/>
              <w:sz w:val="26"/>
              <w:szCs w:val="26"/>
            </w:rPr>
          </w:rPrChange>
        </w:rPr>
        <w:t xml:space="preserve"> </w:t>
      </w:r>
      <w:proofErr w:type="spellStart"/>
      <w:r w:rsidRPr="00B41112">
        <w:rPr>
          <w:b/>
          <w:sz w:val="26"/>
          <w:szCs w:val="26"/>
          <w:rPrChange w:id="24655" w:author="Le Minh Nghia" w:date="2019-10-09T10:56:00Z">
            <w:rPr>
              <w:b/>
              <w:sz w:val="26"/>
              <w:szCs w:val="26"/>
            </w:rPr>
          </w:rPrChange>
        </w:rPr>
        <w:t>đăng</w:t>
      </w:r>
      <w:proofErr w:type="spellEnd"/>
    </w:p>
    <w:p w:rsidR="00DE3A13" w:rsidRPr="00B41112" w:rsidRDefault="00DE3A13">
      <w:pPr>
        <w:pStyle w:val="ListParagraph"/>
        <w:ind w:left="0"/>
        <w:rPr>
          <w:sz w:val="26"/>
          <w:szCs w:val="26"/>
          <w:rPrChange w:id="24656" w:author="Le Minh Nghia" w:date="2019-10-09T10:56:00Z">
            <w:rPr>
              <w:sz w:val="26"/>
              <w:szCs w:val="26"/>
            </w:rPr>
          </w:rPrChange>
        </w:rPr>
        <w:pPrChange w:id="24657" w:author="Le Minh Nghia" w:date="2019-10-09T10:37:00Z">
          <w:pPr>
            <w:pStyle w:val="ListParagraph"/>
          </w:pPr>
        </w:pPrChange>
      </w:pPr>
      <w:proofErr w:type="spellStart"/>
      <w:r w:rsidRPr="00B41112">
        <w:rPr>
          <w:sz w:val="26"/>
          <w:szCs w:val="26"/>
          <w:rPrChange w:id="24658" w:author="Le Minh Nghia" w:date="2019-10-09T10:56:00Z">
            <w:rPr>
              <w:sz w:val="26"/>
              <w:szCs w:val="26"/>
            </w:rPr>
          </w:rPrChange>
        </w:rPr>
        <w:t>Giao</w:t>
      </w:r>
      <w:proofErr w:type="spellEnd"/>
      <w:r w:rsidRPr="00B41112">
        <w:rPr>
          <w:sz w:val="26"/>
          <w:szCs w:val="26"/>
          <w:rPrChange w:id="24659" w:author="Le Minh Nghia" w:date="2019-10-09T10:56:00Z">
            <w:rPr>
              <w:sz w:val="26"/>
              <w:szCs w:val="26"/>
            </w:rPr>
          </w:rPrChange>
        </w:rPr>
        <w:t xml:space="preserve"> </w:t>
      </w:r>
      <w:proofErr w:type="spellStart"/>
      <w:r w:rsidRPr="00B41112">
        <w:rPr>
          <w:sz w:val="26"/>
          <w:szCs w:val="26"/>
          <w:rPrChange w:id="24660" w:author="Le Minh Nghia" w:date="2019-10-09T10:56:00Z">
            <w:rPr>
              <w:sz w:val="26"/>
              <w:szCs w:val="26"/>
            </w:rPr>
          </w:rPrChange>
        </w:rPr>
        <w:t>diện</w:t>
      </w:r>
      <w:proofErr w:type="spellEnd"/>
      <w:r w:rsidRPr="00B41112">
        <w:rPr>
          <w:sz w:val="26"/>
          <w:szCs w:val="26"/>
          <w:rPrChange w:id="24661" w:author="Le Minh Nghia" w:date="2019-10-09T10:56:00Z">
            <w:rPr>
              <w:sz w:val="26"/>
              <w:szCs w:val="26"/>
            </w:rPr>
          </w:rPrChange>
        </w:rPr>
        <w:t xml:space="preserve"> </w:t>
      </w:r>
      <w:proofErr w:type="spellStart"/>
      <w:r w:rsidRPr="00B41112">
        <w:rPr>
          <w:sz w:val="26"/>
          <w:szCs w:val="26"/>
          <w:rPrChange w:id="24662" w:author="Le Minh Nghia" w:date="2019-10-09T10:56:00Z">
            <w:rPr>
              <w:sz w:val="26"/>
              <w:szCs w:val="26"/>
            </w:rPr>
          </w:rPrChange>
        </w:rPr>
        <w:t>quản</w:t>
      </w:r>
      <w:proofErr w:type="spellEnd"/>
      <w:r w:rsidRPr="00B41112">
        <w:rPr>
          <w:sz w:val="26"/>
          <w:szCs w:val="26"/>
          <w:rPrChange w:id="24663" w:author="Le Minh Nghia" w:date="2019-10-09T10:56:00Z">
            <w:rPr>
              <w:sz w:val="26"/>
              <w:szCs w:val="26"/>
            </w:rPr>
          </w:rPrChange>
        </w:rPr>
        <w:t xml:space="preserve"> </w:t>
      </w:r>
      <w:proofErr w:type="spellStart"/>
      <w:r w:rsidRPr="00B41112">
        <w:rPr>
          <w:sz w:val="26"/>
          <w:szCs w:val="26"/>
          <w:rPrChange w:id="24664" w:author="Le Minh Nghia" w:date="2019-10-09T10:56:00Z">
            <w:rPr>
              <w:sz w:val="26"/>
              <w:szCs w:val="26"/>
            </w:rPr>
          </w:rPrChange>
        </w:rPr>
        <w:t>lý</w:t>
      </w:r>
      <w:proofErr w:type="spellEnd"/>
      <w:r w:rsidRPr="00B41112">
        <w:rPr>
          <w:sz w:val="26"/>
          <w:szCs w:val="26"/>
          <w:rPrChange w:id="24665" w:author="Le Minh Nghia" w:date="2019-10-09T10:56:00Z">
            <w:rPr>
              <w:sz w:val="26"/>
              <w:szCs w:val="26"/>
            </w:rPr>
          </w:rPrChange>
        </w:rPr>
        <w:t xml:space="preserve"> </w:t>
      </w:r>
      <w:proofErr w:type="spellStart"/>
      <w:r w:rsidR="00CD119A" w:rsidRPr="00B41112">
        <w:rPr>
          <w:sz w:val="26"/>
          <w:szCs w:val="26"/>
          <w:rPrChange w:id="24666" w:author="Le Minh Nghia" w:date="2019-10-09T10:56:00Z">
            <w:rPr>
              <w:sz w:val="26"/>
              <w:szCs w:val="26"/>
            </w:rPr>
          </w:rPrChange>
        </w:rPr>
        <w:t>bài</w:t>
      </w:r>
      <w:proofErr w:type="spellEnd"/>
      <w:r w:rsidR="00CD119A" w:rsidRPr="00B41112">
        <w:rPr>
          <w:sz w:val="26"/>
          <w:szCs w:val="26"/>
          <w:rPrChange w:id="24667" w:author="Le Minh Nghia" w:date="2019-10-09T10:56:00Z">
            <w:rPr>
              <w:sz w:val="26"/>
              <w:szCs w:val="26"/>
            </w:rPr>
          </w:rPrChange>
        </w:rPr>
        <w:t xml:space="preserve"> </w:t>
      </w:r>
      <w:proofErr w:type="spellStart"/>
      <w:r w:rsidR="00CD119A" w:rsidRPr="00B41112">
        <w:rPr>
          <w:sz w:val="26"/>
          <w:szCs w:val="26"/>
          <w:rPrChange w:id="24668" w:author="Le Minh Nghia" w:date="2019-10-09T10:56:00Z">
            <w:rPr>
              <w:sz w:val="26"/>
              <w:szCs w:val="26"/>
            </w:rPr>
          </w:rPrChange>
        </w:rPr>
        <w:t>đăng</w:t>
      </w:r>
      <w:proofErr w:type="spellEnd"/>
      <w:r w:rsidR="00CD119A" w:rsidRPr="00B41112">
        <w:rPr>
          <w:sz w:val="26"/>
          <w:szCs w:val="26"/>
          <w:rPrChange w:id="24669" w:author="Le Minh Nghia" w:date="2019-10-09T10:56:00Z">
            <w:rPr>
              <w:sz w:val="26"/>
              <w:szCs w:val="26"/>
            </w:rPr>
          </w:rPrChange>
        </w:rPr>
        <w:t xml:space="preserve"> </w:t>
      </w:r>
      <w:proofErr w:type="spellStart"/>
      <w:r w:rsidRPr="00B41112">
        <w:rPr>
          <w:sz w:val="26"/>
          <w:szCs w:val="26"/>
          <w:rPrChange w:id="24670" w:author="Le Minh Nghia" w:date="2019-10-09T10:56:00Z">
            <w:rPr>
              <w:sz w:val="26"/>
              <w:szCs w:val="26"/>
            </w:rPr>
          </w:rPrChange>
        </w:rPr>
        <w:t>gồm</w:t>
      </w:r>
      <w:proofErr w:type="spellEnd"/>
      <w:r w:rsidRPr="00B41112">
        <w:rPr>
          <w:sz w:val="26"/>
          <w:szCs w:val="26"/>
          <w:rPrChange w:id="24671" w:author="Le Minh Nghia" w:date="2019-10-09T10:56:00Z">
            <w:rPr>
              <w:sz w:val="26"/>
              <w:szCs w:val="26"/>
            </w:rPr>
          </w:rPrChange>
        </w:rPr>
        <w:t xml:space="preserve"> </w:t>
      </w:r>
      <w:proofErr w:type="spellStart"/>
      <w:r w:rsidRPr="00B41112">
        <w:rPr>
          <w:sz w:val="26"/>
          <w:szCs w:val="26"/>
          <w:rPrChange w:id="24672" w:author="Le Minh Nghia" w:date="2019-10-09T10:56:00Z">
            <w:rPr>
              <w:sz w:val="26"/>
              <w:szCs w:val="26"/>
            </w:rPr>
          </w:rPrChange>
        </w:rPr>
        <w:t>có</w:t>
      </w:r>
      <w:proofErr w:type="spellEnd"/>
      <w:r w:rsidRPr="00B41112">
        <w:rPr>
          <w:sz w:val="26"/>
          <w:szCs w:val="26"/>
          <w:rPrChange w:id="24673" w:author="Le Minh Nghia" w:date="2019-10-09T10:56:00Z">
            <w:rPr>
              <w:sz w:val="26"/>
              <w:szCs w:val="26"/>
            </w:rPr>
          </w:rPrChange>
        </w:rPr>
        <w:t xml:space="preserve"> </w:t>
      </w:r>
      <w:proofErr w:type="spellStart"/>
      <w:r w:rsidRPr="00B41112">
        <w:rPr>
          <w:sz w:val="26"/>
          <w:szCs w:val="26"/>
          <w:rPrChange w:id="24674" w:author="Le Minh Nghia" w:date="2019-10-09T10:56:00Z">
            <w:rPr>
              <w:sz w:val="26"/>
              <w:szCs w:val="26"/>
            </w:rPr>
          </w:rPrChange>
        </w:rPr>
        <w:t>các</w:t>
      </w:r>
      <w:proofErr w:type="spellEnd"/>
      <w:r w:rsidRPr="00B41112">
        <w:rPr>
          <w:sz w:val="26"/>
          <w:szCs w:val="26"/>
          <w:rPrChange w:id="24675" w:author="Le Minh Nghia" w:date="2019-10-09T10:56:00Z">
            <w:rPr>
              <w:sz w:val="26"/>
              <w:szCs w:val="26"/>
            </w:rPr>
          </w:rPrChange>
        </w:rPr>
        <w:t xml:space="preserve"> </w:t>
      </w:r>
      <w:proofErr w:type="spellStart"/>
      <w:r w:rsidRPr="00B41112">
        <w:rPr>
          <w:sz w:val="26"/>
          <w:szCs w:val="26"/>
          <w:rPrChange w:id="24676" w:author="Le Minh Nghia" w:date="2019-10-09T10:56:00Z">
            <w:rPr>
              <w:sz w:val="26"/>
              <w:szCs w:val="26"/>
            </w:rPr>
          </w:rPrChange>
        </w:rPr>
        <w:t>phần</w:t>
      </w:r>
      <w:proofErr w:type="spellEnd"/>
      <w:r w:rsidRPr="00B41112">
        <w:rPr>
          <w:sz w:val="26"/>
          <w:szCs w:val="26"/>
          <w:rPrChange w:id="24677" w:author="Le Minh Nghia" w:date="2019-10-09T10:56:00Z">
            <w:rPr>
              <w:sz w:val="26"/>
              <w:szCs w:val="26"/>
            </w:rPr>
          </w:rPrChange>
        </w:rPr>
        <w:t xml:space="preserve"> </w:t>
      </w:r>
      <w:proofErr w:type="spellStart"/>
      <w:r w:rsidRPr="00B41112">
        <w:rPr>
          <w:sz w:val="26"/>
          <w:szCs w:val="26"/>
          <w:rPrChange w:id="24678" w:author="Le Minh Nghia" w:date="2019-10-09T10:56:00Z">
            <w:rPr>
              <w:sz w:val="26"/>
              <w:szCs w:val="26"/>
            </w:rPr>
          </w:rPrChange>
        </w:rPr>
        <w:t>như</w:t>
      </w:r>
      <w:proofErr w:type="spellEnd"/>
      <w:r w:rsidRPr="00B41112">
        <w:rPr>
          <w:sz w:val="26"/>
          <w:szCs w:val="26"/>
          <w:rPrChange w:id="24679" w:author="Le Minh Nghia" w:date="2019-10-09T10:56:00Z">
            <w:rPr>
              <w:sz w:val="26"/>
              <w:szCs w:val="26"/>
            </w:rPr>
          </w:rPrChange>
        </w:rPr>
        <w:t xml:space="preserve"> </w:t>
      </w:r>
      <w:proofErr w:type="spellStart"/>
      <w:r w:rsidRPr="00B41112">
        <w:rPr>
          <w:sz w:val="26"/>
          <w:szCs w:val="26"/>
          <w:rPrChange w:id="24680" w:author="Le Minh Nghia" w:date="2019-10-09T10:56:00Z">
            <w:rPr>
              <w:sz w:val="26"/>
              <w:szCs w:val="26"/>
            </w:rPr>
          </w:rPrChange>
        </w:rPr>
        <w:t>sau</w:t>
      </w:r>
      <w:proofErr w:type="spellEnd"/>
      <w:r w:rsidRPr="00B41112">
        <w:rPr>
          <w:sz w:val="26"/>
          <w:szCs w:val="26"/>
          <w:rPrChange w:id="24681" w:author="Le Minh Nghia" w:date="2019-10-09T10:56:00Z">
            <w:rPr>
              <w:sz w:val="26"/>
              <w:szCs w:val="26"/>
            </w:rPr>
          </w:rPrChange>
        </w:rPr>
        <w:t>:</w:t>
      </w:r>
    </w:p>
    <w:p w:rsidR="00CD119A" w:rsidRPr="00B41112" w:rsidRDefault="00CD119A">
      <w:pPr>
        <w:pStyle w:val="ListParagraph"/>
        <w:ind w:left="0"/>
        <w:rPr>
          <w:sz w:val="26"/>
          <w:szCs w:val="26"/>
          <w:rPrChange w:id="24682" w:author="Le Minh Nghia" w:date="2019-10-09T10:56:00Z">
            <w:rPr>
              <w:sz w:val="26"/>
              <w:szCs w:val="26"/>
            </w:rPr>
          </w:rPrChange>
        </w:rPr>
        <w:pPrChange w:id="24683" w:author="Le Minh Nghia" w:date="2019-10-09T10:37:00Z">
          <w:pPr>
            <w:pStyle w:val="ListParagraph"/>
          </w:pPr>
        </w:pPrChange>
      </w:pPr>
      <w:proofErr w:type="spellStart"/>
      <w:r w:rsidRPr="00B41112">
        <w:rPr>
          <w:b/>
          <w:sz w:val="26"/>
          <w:szCs w:val="26"/>
          <w:rPrChange w:id="24684" w:author="Le Minh Nghia" w:date="2019-10-09T10:56:00Z">
            <w:rPr>
              <w:b/>
              <w:sz w:val="26"/>
              <w:szCs w:val="26"/>
            </w:rPr>
          </w:rPrChange>
        </w:rPr>
        <w:t>Phần</w:t>
      </w:r>
      <w:proofErr w:type="spellEnd"/>
      <w:r w:rsidRPr="00B41112">
        <w:rPr>
          <w:b/>
          <w:sz w:val="26"/>
          <w:szCs w:val="26"/>
          <w:rPrChange w:id="24685" w:author="Le Minh Nghia" w:date="2019-10-09T10:56:00Z">
            <w:rPr>
              <w:b/>
              <w:sz w:val="26"/>
              <w:szCs w:val="26"/>
            </w:rPr>
          </w:rPrChange>
        </w:rPr>
        <w:t xml:space="preserve"> </w:t>
      </w:r>
      <w:proofErr w:type="spellStart"/>
      <w:r w:rsidRPr="00B41112">
        <w:rPr>
          <w:b/>
          <w:sz w:val="26"/>
          <w:szCs w:val="26"/>
          <w:rPrChange w:id="24686" w:author="Le Minh Nghia" w:date="2019-10-09T10:56:00Z">
            <w:rPr>
              <w:b/>
              <w:sz w:val="26"/>
              <w:szCs w:val="26"/>
            </w:rPr>
          </w:rPrChange>
        </w:rPr>
        <w:t>giao</w:t>
      </w:r>
      <w:proofErr w:type="spellEnd"/>
      <w:r w:rsidRPr="00B41112">
        <w:rPr>
          <w:b/>
          <w:sz w:val="26"/>
          <w:szCs w:val="26"/>
          <w:rPrChange w:id="24687" w:author="Le Minh Nghia" w:date="2019-10-09T10:56:00Z">
            <w:rPr>
              <w:b/>
              <w:sz w:val="26"/>
              <w:szCs w:val="26"/>
            </w:rPr>
          </w:rPrChange>
        </w:rPr>
        <w:t xml:space="preserve"> </w:t>
      </w:r>
      <w:proofErr w:type="spellStart"/>
      <w:r w:rsidRPr="00B41112">
        <w:rPr>
          <w:b/>
          <w:sz w:val="26"/>
          <w:szCs w:val="26"/>
          <w:rPrChange w:id="24688" w:author="Le Minh Nghia" w:date="2019-10-09T10:56:00Z">
            <w:rPr>
              <w:b/>
              <w:sz w:val="26"/>
              <w:szCs w:val="26"/>
            </w:rPr>
          </w:rPrChange>
        </w:rPr>
        <w:t>diện</w:t>
      </w:r>
      <w:proofErr w:type="spellEnd"/>
      <w:r w:rsidRPr="00B41112">
        <w:rPr>
          <w:b/>
          <w:sz w:val="26"/>
          <w:szCs w:val="26"/>
          <w:rPrChange w:id="24689" w:author="Le Minh Nghia" w:date="2019-10-09T10:56:00Z">
            <w:rPr>
              <w:b/>
              <w:sz w:val="26"/>
              <w:szCs w:val="26"/>
            </w:rPr>
          </w:rPrChange>
        </w:rPr>
        <w:t xml:space="preserve"> </w:t>
      </w:r>
      <w:proofErr w:type="spellStart"/>
      <w:r w:rsidRPr="00B41112">
        <w:rPr>
          <w:b/>
          <w:sz w:val="26"/>
          <w:szCs w:val="26"/>
          <w:rPrChange w:id="24690" w:author="Le Minh Nghia" w:date="2019-10-09T10:56:00Z">
            <w:rPr>
              <w:b/>
              <w:sz w:val="26"/>
              <w:szCs w:val="26"/>
            </w:rPr>
          </w:rPrChange>
        </w:rPr>
        <w:t>bản</w:t>
      </w:r>
      <w:proofErr w:type="spellEnd"/>
      <w:r w:rsidRPr="00B41112">
        <w:rPr>
          <w:b/>
          <w:sz w:val="26"/>
          <w:szCs w:val="26"/>
          <w:rPrChange w:id="24691" w:author="Le Minh Nghia" w:date="2019-10-09T10:56:00Z">
            <w:rPr>
              <w:b/>
              <w:sz w:val="26"/>
              <w:szCs w:val="26"/>
            </w:rPr>
          </w:rPrChange>
        </w:rPr>
        <w:t xml:space="preserve"> tin: </w:t>
      </w:r>
      <w:r w:rsidRPr="00B41112">
        <w:rPr>
          <w:sz w:val="26"/>
          <w:szCs w:val="26"/>
          <w:rPrChange w:id="24692" w:author="Le Minh Nghia" w:date="2019-10-09T10:56:00Z">
            <w:rPr>
              <w:sz w:val="26"/>
              <w:szCs w:val="26"/>
            </w:rPr>
          </w:rPrChange>
        </w:rPr>
        <w:t xml:space="preserve"> </w:t>
      </w:r>
      <w:proofErr w:type="spellStart"/>
      <w:r w:rsidRPr="00B41112">
        <w:rPr>
          <w:sz w:val="26"/>
          <w:szCs w:val="26"/>
          <w:rPrChange w:id="24693" w:author="Le Minh Nghia" w:date="2019-10-09T10:56:00Z">
            <w:rPr>
              <w:sz w:val="26"/>
              <w:szCs w:val="26"/>
            </w:rPr>
          </w:rPrChange>
        </w:rPr>
        <w:t>trang</w:t>
      </w:r>
      <w:proofErr w:type="spellEnd"/>
      <w:r w:rsidRPr="00B41112">
        <w:rPr>
          <w:sz w:val="26"/>
          <w:szCs w:val="26"/>
          <w:rPrChange w:id="24694" w:author="Le Minh Nghia" w:date="2019-10-09T10:56:00Z">
            <w:rPr>
              <w:sz w:val="26"/>
              <w:szCs w:val="26"/>
            </w:rPr>
          </w:rPrChange>
        </w:rPr>
        <w:t xml:space="preserve"> </w:t>
      </w:r>
      <w:proofErr w:type="spellStart"/>
      <w:r w:rsidRPr="00B41112">
        <w:rPr>
          <w:sz w:val="26"/>
          <w:szCs w:val="26"/>
          <w:rPrChange w:id="24695" w:author="Le Minh Nghia" w:date="2019-10-09T10:56:00Z">
            <w:rPr>
              <w:sz w:val="26"/>
              <w:szCs w:val="26"/>
            </w:rPr>
          </w:rPrChange>
        </w:rPr>
        <w:t>giao</w:t>
      </w:r>
      <w:proofErr w:type="spellEnd"/>
      <w:r w:rsidRPr="00B41112">
        <w:rPr>
          <w:sz w:val="26"/>
          <w:szCs w:val="26"/>
          <w:rPrChange w:id="24696" w:author="Le Minh Nghia" w:date="2019-10-09T10:56:00Z">
            <w:rPr>
              <w:sz w:val="26"/>
              <w:szCs w:val="26"/>
            </w:rPr>
          </w:rPrChange>
        </w:rPr>
        <w:t xml:space="preserve"> </w:t>
      </w:r>
      <w:proofErr w:type="spellStart"/>
      <w:r w:rsidRPr="00B41112">
        <w:rPr>
          <w:sz w:val="26"/>
          <w:szCs w:val="26"/>
          <w:rPrChange w:id="24697" w:author="Le Minh Nghia" w:date="2019-10-09T10:56:00Z">
            <w:rPr>
              <w:sz w:val="26"/>
              <w:szCs w:val="26"/>
            </w:rPr>
          </w:rPrChange>
        </w:rPr>
        <w:t>diện</w:t>
      </w:r>
      <w:proofErr w:type="spellEnd"/>
      <w:r w:rsidRPr="00B41112">
        <w:rPr>
          <w:sz w:val="26"/>
          <w:szCs w:val="26"/>
          <w:rPrChange w:id="24698" w:author="Le Minh Nghia" w:date="2019-10-09T10:56:00Z">
            <w:rPr>
              <w:sz w:val="26"/>
              <w:szCs w:val="26"/>
            </w:rPr>
          </w:rPrChange>
        </w:rPr>
        <w:t xml:space="preserve"> </w:t>
      </w:r>
      <w:proofErr w:type="spellStart"/>
      <w:r w:rsidRPr="00B41112">
        <w:rPr>
          <w:sz w:val="26"/>
          <w:szCs w:val="26"/>
          <w:rPrChange w:id="24699" w:author="Le Minh Nghia" w:date="2019-10-09T10:56:00Z">
            <w:rPr>
              <w:sz w:val="26"/>
              <w:szCs w:val="26"/>
            </w:rPr>
          </w:rPrChange>
        </w:rPr>
        <w:t>các</w:t>
      </w:r>
      <w:proofErr w:type="spellEnd"/>
      <w:r w:rsidRPr="00B41112">
        <w:rPr>
          <w:sz w:val="26"/>
          <w:szCs w:val="26"/>
          <w:rPrChange w:id="24700" w:author="Le Minh Nghia" w:date="2019-10-09T10:56:00Z">
            <w:rPr>
              <w:sz w:val="26"/>
              <w:szCs w:val="26"/>
            </w:rPr>
          </w:rPrChange>
        </w:rPr>
        <w:t xml:space="preserve"> </w:t>
      </w:r>
      <w:proofErr w:type="spellStart"/>
      <w:r w:rsidRPr="00B41112">
        <w:rPr>
          <w:sz w:val="26"/>
          <w:szCs w:val="26"/>
          <w:rPrChange w:id="24701" w:author="Le Minh Nghia" w:date="2019-10-09T10:56:00Z">
            <w:rPr>
              <w:sz w:val="26"/>
              <w:szCs w:val="26"/>
            </w:rPr>
          </w:rPrChange>
        </w:rPr>
        <w:t>bản</w:t>
      </w:r>
      <w:proofErr w:type="spellEnd"/>
      <w:r w:rsidRPr="00B41112">
        <w:rPr>
          <w:sz w:val="26"/>
          <w:szCs w:val="26"/>
          <w:rPrChange w:id="24702" w:author="Le Minh Nghia" w:date="2019-10-09T10:56:00Z">
            <w:rPr>
              <w:sz w:val="26"/>
              <w:szCs w:val="26"/>
            </w:rPr>
          </w:rPrChange>
        </w:rPr>
        <w:t xml:space="preserve"> tin </w:t>
      </w:r>
      <w:proofErr w:type="spellStart"/>
      <w:r w:rsidRPr="00B41112">
        <w:rPr>
          <w:sz w:val="26"/>
          <w:szCs w:val="26"/>
          <w:rPrChange w:id="24703" w:author="Le Minh Nghia" w:date="2019-10-09T10:56:00Z">
            <w:rPr>
              <w:sz w:val="26"/>
              <w:szCs w:val="26"/>
            </w:rPr>
          </w:rPrChange>
        </w:rPr>
        <w:t>được</w:t>
      </w:r>
      <w:proofErr w:type="spellEnd"/>
      <w:r w:rsidRPr="00B41112">
        <w:rPr>
          <w:sz w:val="26"/>
          <w:szCs w:val="26"/>
          <w:rPrChange w:id="24704" w:author="Le Minh Nghia" w:date="2019-10-09T10:56:00Z">
            <w:rPr>
              <w:sz w:val="26"/>
              <w:szCs w:val="26"/>
            </w:rPr>
          </w:rPrChange>
        </w:rPr>
        <w:t xml:space="preserve"> </w:t>
      </w:r>
      <w:proofErr w:type="spellStart"/>
      <w:r w:rsidRPr="00B41112">
        <w:rPr>
          <w:sz w:val="26"/>
          <w:szCs w:val="26"/>
          <w:rPrChange w:id="24705" w:author="Le Minh Nghia" w:date="2019-10-09T10:56:00Z">
            <w:rPr>
              <w:sz w:val="26"/>
              <w:szCs w:val="26"/>
            </w:rPr>
          </w:rPrChange>
        </w:rPr>
        <w:t>hiển</w:t>
      </w:r>
      <w:proofErr w:type="spellEnd"/>
      <w:r w:rsidRPr="00B41112">
        <w:rPr>
          <w:sz w:val="26"/>
          <w:szCs w:val="26"/>
          <w:rPrChange w:id="24706" w:author="Le Minh Nghia" w:date="2019-10-09T10:56:00Z">
            <w:rPr>
              <w:sz w:val="26"/>
              <w:szCs w:val="26"/>
            </w:rPr>
          </w:rPrChange>
        </w:rPr>
        <w:t xml:space="preserve"> </w:t>
      </w:r>
      <w:proofErr w:type="spellStart"/>
      <w:r w:rsidRPr="00B41112">
        <w:rPr>
          <w:sz w:val="26"/>
          <w:szCs w:val="26"/>
          <w:rPrChange w:id="24707" w:author="Le Minh Nghia" w:date="2019-10-09T10:56:00Z">
            <w:rPr>
              <w:sz w:val="26"/>
              <w:szCs w:val="26"/>
            </w:rPr>
          </w:rPrChange>
        </w:rPr>
        <w:t>thị</w:t>
      </w:r>
      <w:proofErr w:type="spellEnd"/>
      <w:r w:rsidRPr="00B41112">
        <w:rPr>
          <w:sz w:val="26"/>
          <w:szCs w:val="26"/>
          <w:rPrChange w:id="24708" w:author="Le Minh Nghia" w:date="2019-10-09T10:56:00Z">
            <w:rPr>
              <w:sz w:val="26"/>
              <w:szCs w:val="26"/>
            </w:rPr>
          </w:rPrChange>
        </w:rPr>
        <w:t xml:space="preserve"> </w:t>
      </w:r>
      <w:proofErr w:type="spellStart"/>
      <w:r w:rsidRPr="00B41112">
        <w:rPr>
          <w:sz w:val="26"/>
          <w:szCs w:val="26"/>
          <w:rPrChange w:id="24709" w:author="Le Minh Nghia" w:date="2019-10-09T10:56:00Z">
            <w:rPr>
              <w:sz w:val="26"/>
              <w:szCs w:val="26"/>
            </w:rPr>
          </w:rPrChange>
        </w:rPr>
        <w:t>một</w:t>
      </w:r>
      <w:proofErr w:type="spellEnd"/>
      <w:r w:rsidRPr="00B41112">
        <w:rPr>
          <w:sz w:val="26"/>
          <w:szCs w:val="26"/>
          <w:rPrChange w:id="24710" w:author="Le Minh Nghia" w:date="2019-10-09T10:56:00Z">
            <w:rPr>
              <w:sz w:val="26"/>
              <w:szCs w:val="26"/>
            </w:rPr>
          </w:rPrChange>
        </w:rPr>
        <w:t xml:space="preserve"> </w:t>
      </w:r>
      <w:proofErr w:type="spellStart"/>
      <w:r w:rsidRPr="00B41112">
        <w:rPr>
          <w:sz w:val="26"/>
          <w:szCs w:val="26"/>
          <w:rPrChange w:id="24711" w:author="Le Minh Nghia" w:date="2019-10-09T10:56:00Z">
            <w:rPr>
              <w:sz w:val="26"/>
              <w:szCs w:val="26"/>
            </w:rPr>
          </w:rPrChange>
        </w:rPr>
        <w:t>cách</w:t>
      </w:r>
      <w:proofErr w:type="spellEnd"/>
      <w:r w:rsidRPr="00B41112">
        <w:rPr>
          <w:sz w:val="26"/>
          <w:szCs w:val="26"/>
          <w:rPrChange w:id="24712" w:author="Le Minh Nghia" w:date="2019-10-09T10:56:00Z">
            <w:rPr>
              <w:sz w:val="26"/>
              <w:szCs w:val="26"/>
            </w:rPr>
          </w:rPrChange>
        </w:rPr>
        <w:t xml:space="preserve"> </w:t>
      </w:r>
      <w:proofErr w:type="spellStart"/>
      <w:r w:rsidRPr="00B41112">
        <w:rPr>
          <w:sz w:val="26"/>
          <w:szCs w:val="26"/>
          <w:rPrChange w:id="24713" w:author="Le Minh Nghia" w:date="2019-10-09T10:56:00Z">
            <w:rPr>
              <w:sz w:val="26"/>
              <w:szCs w:val="26"/>
            </w:rPr>
          </w:rPrChange>
        </w:rPr>
        <w:t>ngẫu</w:t>
      </w:r>
      <w:proofErr w:type="spellEnd"/>
      <w:r w:rsidRPr="00B41112">
        <w:rPr>
          <w:sz w:val="26"/>
          <w:szCs w:val="26"/>
          <w:rPrChange w:id="24714" w:author="Le Minh Nghia" w:date="2019-10-09T10:56:00Z">
            <w:rPr>
              <w:sz w:val="26"/>
              <w:szCs w:val="26"/>
            </w:rPr>
          </w:rPrChange>
        </w:rPr>
        <w:t xml:space="preserve"> </w:t>
      </w:r>
      <w:proofErr w:type="spellStart"/>
      <w:r w:rsidRPr="00B41112">
        <w:rPr>
          <w:sz w:val="26"/>
          <w:szCs w:val="26"/>
          <w:rPrChange w:id="24715" w:author="Le Minh Nghia" w:date="2019-10-09T10:56:00Z">
            <w:rPr>
              <w:sz w:val="26"/>
              <w:szCs w:val="26"/>
            </w:rPr>
          </w:rPrChange>
        </w:rPr>
        <w:t>nhiên</w:t>
      </w:r>
      <w:proofErr w:type="spellEnd"/>
      <w:r w:rsidRPr="00B41112">
        <w:rPr>
          <w:sz w:val="26"/>
          <w:szCs w:val="26"/>
          <w:rPrChange w:id="24716" w:author="Le Minh Nghia" w:date="2019-10-09T10:56:00Z">
            <w:rPr>
              <w:sz w:val="26"/>
              <w:szCs w:val="26"/>
            </w:rPr>
          </w:rPrChange>
        </w:rPr>
        <w:t xml:space="preserve"> </w:t>
      </w:r>
      <w:proofErr w:type="spellStart"/>
      <w:r w:rsidRPr="00B41112">
        <w:rPr>
          <w:sz w:val="26"/>
          <w:szCs w:val="26"/>
          <w:rPrChange w:id="24717" w:author="Le Minh Nghia" w:date="2019-10-09T10:56:00Z">
            <w:rPr>
              <w:sz w:val="26"/>
              <w:szCs w:val="26"/>
            </w:rPr>
          </w:rPrChange>
        </w:rPr>
        <w:t>cho</w:t>
      </w:r>
      <w:proofErr w:type="spellEnd"/>
      <w:r w:rsidRPr="00B41112">
        <w:rPr>
          <w:sz w:val="26"/>
          <w:szCs w:val="26"/>
          <w:rPrChange w:id="24718" w:author="Le Minh Nghia" w:date="2019-10-09T10:56:00Z">
            <w:rPr>
              <w:sz w:val="26"/>
              <w:szCs w:val="26"/>
            </w:rPr>
          </w:rPrChange>
        </w:rPr>
        <w:t xml:space="preserve"> </w:t>
      </w:r>
      <w:proofErr w:type="spellStart"/>
      <w:r w:rsidRPr="00B41112">
        <w:rPr>
          <w:sz w:val="26"/>
          <w:szCs w:val="26"/>
          <w:rPrChange w:id="24719" w:author="Le Minh Nghia" w:date="2019-10-09T10:56:00Z">
            <w:rPr>
              <w:sz w:val="26"/>
              <w:szCs w:val="26"/>
            </w:rPr>
          </w:rPrChange>
        </w:rPr>
        <w:t>người</w:t>
      </w:r>
      <w:proofErr w:type="spellEnd"/>
      <w:r w:rsidRPr="00B41112">
        <w:rPr>
          <w:sz w:val="26"/>
          <w:szCs w:val="26"/>
          <w:rPrChange w:id="24720" w:author="Le Minh Nghia" w:date="2019-10-09T10:56:00Z">
            <w:rPr>
              <w:sz w:val="26"/>
              <w:szCs w:val="26"/>
            </w:rPr>
          </w:rPrChange>
        </w:rPr>
        <w:t xml:space="preserve"> </w:t>
      </w:r>
      <w:proofErr w:type="spellStart"/>
      <w:r w:rsidRPr="00B41112">
        <w:rPr>
          <w:sz w:val="26"/>
          <w:szCs w:val="26"/>
          <w:rPrChange w:id="24721" w:author="Le Minh Nghia" w:date="2019-10-09T10:56:00Z">
            <w:rPr>
              <w:sz w:val="26"/>
              <w:szCs w:val="26"/>
            </w:rPr>
          </w:rPrChange>
        </w:rPr>
        <w:t>dùng</w:t>
      </w:r>
      <w:proofErr w:type="spellEnd"/>
      <w:r w:rsidRPr="00B41112">
        <w:rPr>
          <w:sz w:val="26"/>
          <w:szCs w:val="26"/>
          <w:rPrChange w:id="24722" w:author="Le Minh Nghia" w:date="2019-10-09T10:56:00Z">
            <w:rPr>
              <w:sz w:val="26"/>
              <w:szCs w:val="26"/>
            </w:rPr>
          </w:rPrChange>
        </w:rPr>
        <w:t xml:space="preserve"> </w:t>
      </w:r>
      <w:proofErr w:type="spellStart"/>
      <w:r w:rsidRPr="00B41112">
        <w:rPr>
          <w:sz w:val="26"/>
          <w:szCs w:val="26"/>
          <w:rPrChange w:id="24723" w:author="Le Minh Nghia" w:date="2019-10-09T10:56:00Z">
            <w:rPr>
              <w:sz w:val="26"/>
              <w:szCs w:val="26"/>
            </w:rPr>
          </w:rPrChange>
        </w:rPr>
        <w:t>có</w:t>
      </w:r>
      <w:proofErr w:type="spellEnd"/>
      <w:r w:rsidRPr="00B41112">
        <w:rPr>
          <w:sz w:val="26"/>
          <w:szCs w:val="26"/>
          <w:rPrChange w:id="24724" w:author="Le Minh Nghia" w:date="2019-10-09T10:56:00Z">
            <w:rPr>
              <w:sz w:val="26"/>
              <w:szCs w:val="26"/>
            </w:rPr>
          </w:rPrChange>
        </w:rPr>
        <w:t xml:space="preserve"> </w:t>
      </w:r>
      <w:proofErr w:type="spellStart"/>
      <w:r w:rsidRPr="00B41112">
        <w:rPr>
          <w:sz w:val="26"/>
          <w:szCs w:val="26"/>
          <w:rPrChange w:id="24725" w:author="Le Minh Nghia" w:date="2019-10-09T10:56:00Z">
            <w:rPr>
              <w:sz w:val="26"/>
              <w:szCs w:val="26"/>
            </w:rPr>
          </w:rPrChange>
        </w:rPr>
        <w:t>thể</w:t>
      </w:r>
      <w:proofErr w:type="spellEnd"/>
      <w:r w:rsidRPr="00B41112">
        <w:rPr>
          <w:sz w:val="26"/>
          <w:szCs w:val="26"/>
          <w:rPrChange w:id="24726" w:author="Le Minh Nghia" w:date="2019-10-09T10:56:00Z">
            <w:rPr>
              <w:sz w:val="26"/>
              <w:szCs w:val="26"/>
            </w:rPr>
          </w:rPrChange>
        </w:rPr>
        <w:t xml:space="preserve"> </w:t>
      </w:r>
      <w:proofErr w:type="spellStart"/>
      <w:r w:rsidRPr="00B41112">
        <w:rPr>
          <w:sz w:val="26"/>
          <w:szCs w:val="26"/>
          <w:rPrChange w:id="24727" w:author="Le Minh Nghia" w:date="2019-10-09T10:56:00Z">
            <w:rPr>
              <w:sz w:val="26"/>
              <w:szCs w:val="26"/>
            </w:rPr>
          </w:rPrChange>
        </w:rPr>
        <w:t>xem</w:t>
      </w:r>
      <w:proofErr w:type="spellEnd"/>
      <w:r w:rsidRPr="00B41112">
        <w:rPr>
          <w:sz w:val="26"/>
          <w:szCs w:val="26"/>
          <w:rPrChange w:id="24728" w:author="Le Minh Nghia" w:date="2019-10-09T10:56:00Z">
            <w:rPr>
              <w:sz w:val="26"/>
              <w:szCs w:val="26"/>
            </w:rPr>
          </w:rPrChange>
        </w:rPr>
        <w:t xml:space="preserve"> </w:t>
      </w:r>
      <w:proofErr w:type="spellStart"/>
      <w:r w:rsidRPr="00B41112">
        <w:rPr>
          <w:sz w:val="26"/>
          <w:szCs w:val="26"/>
          <w:rPrChange w:id="24729" w:author="Le Minh Nghia" w:date="2019-10-09T10:56:00Z">
            <w:rPr>
              <w:sz w:val="26"/>
              <w:szCs w:val="26"/>
            </w:rPr>
          </w:rPrChange>
        </w:rPr>
        <w:t>được</w:t>
      </w:r>
      <w:proofErr w:type="spellEnd"/>
      <w:r w:rsidRPr="00B41112">
        <w:rPr>
          <w:sz w:val="26"/>
          <w:szCs w:val="26"/>
          <w:rPrChange w:id="24730" w:author="Le Minh Nghia" w:date="2019-10-09T10:56:00Z">
            <w:rPr>
              <w:sz w:val="26"/>
              <w:szCs w:val="26"/>
            </w:rPr>
          </w:rPrChange>
        </w:rPr>
        <w:t xml:space="preserve"> </w:t>
      </w:r>
      <w:proofErr w:type="spellStart"/>
      <w:r w:rsidRPr="00B41112">
        <w:rPr>
          <w:sz w:val="26"/>
          <w:szCs w:val="26"/>
          <w:rPrChange w:id="24731" w:author="Le Minh Nghia" w:date="2019-10-09T10:56:00Z">
            <w:rPr>
              <w:sz w:val="26"/>
              <w:szCs w:val="26"/>
            </w:rPr>
          </w:rPrChange>
        </w:rPr>
        <w:t>các</w:t>
      </w:r>
      <w:proofErr w:type="spellEnd"/>
      <w:r w:rsidRPr="00B41112">
        <w:rPr>
          <w:sz w:val="26"/>
          <w:szCs w:val="26"/>
          <w:rPrChange w:id="24732" w:author="Le Minh Nghia" w:date="2019-10-09T10:56:00Z">
            <w:rPr>
              <w:sz w:val="26"/>
              <w:szCs w:val="26"/>
            </w:rPr>
          </w:rPrChange>
        </w:rPr>
        <w:t xml:space="preserve"> </w:t>
      </w:r>
      <w:proofErr w:type="spellStart"/>
      <w:r w:rsidRPr="00B41112">
        <w:rPr>
          <w:sz w:val="26"/>
          <w:szCs w:val="26"/>
          <w:rPrChange w:id="24733" w:author="Le Minh Nghia" w:date="2019-10-09T10:56:00Z">
            <w:rPr>
              <w:sz w:val="26"/>
              <w:szCs w:val="26"/>
            </w:rPr>
          </w:rPrChange>
        </w:rPr>
        <w:t>bản</w:t>
      </w:r>
      <w:proofErr w:type="spellEnd"/>
      <w:r w:rsidRPr="00B41112">
        <w:rPr>
          <w:sz w:val="26"/>
          <w:szCs w:val="26"/>
          <w:rPrChange w:id="24734" w:author="Le Minh Nghia" w:date="2019-10-09T10:56:00Z">
            <w:rPr>
              <w:sz w:val="26"/>
              <w:szCs w:val="26"/>
            </w:rPr>
          </w:rPrChange>
        </w:rPr>
        <w:t xml:space="preserve"> tin </w:t>
      </w:r>
      <w:proofErr w:type="spellStart"/>
      <w:r w:rsidRPr="00B41112">
        <w:rPr>
          <w:sz w:val="26"/>
          <w:szCs w:val="26"/>
          <w:rPrChange w:id="24735" w:author="Le Minh Nghia" w:date="2019-10-09T10:56:00Z">
            <w:rPr>
              <w:sz w:val="26"/>
              <w:szCs w:val="26"/>
            </w:rPr>
          </w:rPrChange>
        </w:rPr>
        <w:t>được</w:t>
      </w:r>
      <w:proofErr w:type="spellEnd"/>
      <w:r w:rsidRPr="00B41112">
        <w:rPr>
          <w:sz w:val="26"/>
          <w:szCs w:val="26"/>
          <w:rPrChange w:id="24736" w:author="Le Minh Nghia" w:date="2019-10-09T10:56:00Z">
            <w:rPr>
              <w:sz w:val="26"/>
              <w:szCs w:val="26"/>
            </w:rPr>
          </w:rPrChange>
        </w:rPr>
        <w:t xml:space="preserve"> </w:t>
      </w:r>
      <w:proofErr w:type="spellStart"/>
      <w:r w:rsidRPr="00B41112">
        <w:rPr>
          <w:sz w:val="26"/>
          <w:szCs w:val="26"/>
          <w:rPrChange w:id="24737" w:author="Le Minh Nghia" w:date="2019-10-09T10:56:00Z">
            <w:rPr>
              <w:sz w:val="26"/>
              <w:szCs w:val="26"/>
            </w:rPr>
          </w:rPrChange>
        </w:rPr>
        <w:t>đăng</w:t>
      </w:r>
      <w:proofErr w:type="spellEnd"/>
      <w:r w:rsidRPr="00B41112">
        <w:rPr>
          <w:sz w:val="26"/>
          <w:szCs w:val="26"/>
          <w:rPrChange w:id="24738" w:author="Le Minh Nghia" w:date="2019-10-09T10:56:00Z">
            <w:rPr>
              <w:sz w:val="26"/>
              <w:szCs w:val="26"/>
            </w:rPr>
          </w:rPrChange>
        </w:rPr>
        <w:t xml:space="preserve"> </w:t>
      </w:r>
      <w:proofErr w:type="spellStart"/>
      <w:r w:rsidRPr="00B41112">
        <w:rPr>
          <w:sz w:val="26"/>
          <w:szCs w:val="26"/>
          <w:rPrChange w:id="24739" w:author="Le Minh Nghia" w:date="2019-10-09T10:56:00Z">
            <w:rPr>
              <w:sz w:val="26"/>
              <w:szCs w:val="26"/>
            </w:rPr>
          </w:rPrChange>
        </w:rPr>
        <w:t>trên</w:t>
      </w:r>
      <w:proofErr w:type="spellEnd"/>
      <w:r w:rsidRPr="00B41112">
        <w:rPr>
          <w:sz w:val="26"/>
          <w:szCs w:val="26"/>
          <w:rPrChange w:id="24740" w:author="Le Minh Nghia" w:date="2019-10-09T10:56:00Z">
            <w:rPr>
              <w:sz w:val="26"/>
              <w:szCs w:val="26"/>
            </w:rPr>
          </w:rPrChange>
        </w:rPr>
        <w:t xml:space="preserve"> </w:t>
      </w:r>
      <w:proofErr w:type="spellStart"/>
      <w:r w:rsidRPr="00B41112">
        <w:rPr>
          <w:sz w:val="26"/>
          <w:szCs w:val="26"/>
          <w:rPrChange w:id="24741" w:author="Le Minh Nghia" w:date="2019-10-09T10:56:00Z">
            <w:rPr>
              <w:sz w:val="26"/>
              <w:szCs w:val="26"/>
            </w:rPr>
          </w:rPrChange>
        </w:rPr>
        <w:t>hệ</w:t>
      </w:r>
      <w:proofErr w:type="spellEnd"/>
      <w:r w:rsidRPr="00B41112">
        <w:rPr>
          <w:sz w:val="26"/>
          <w:szCs w:val="26"/>
          <w:rPrChange w:id="24742" w:author="Le Minh Nghia" w:date="2019-10-09T10:56:00Z">
            <w:rPr>
              <w:sz w:val="26"/>
              <w:szCs w:val="26"/>
            </w:rPr>
          </w:rPrChange>
        </w:rPr>
        <w:t xml:space="preserve"> </w:t>
      </w:r>
      <w:proofErr w:type="spellStart"/>
      <w:r w:rsidRPr="00B41112">
        <w:rPr>
          <w:sz w:val="26"/>
          <w:szCs w:val="26"/>
          <w:rPrChange w:id="24743" w:author="Le Minh Nghia" w:date="2019-10-09T10:56:00Z">
            <w:rPr>
              <w:sz w:val="26"/>
              <w:szCs w:val="26"/>
            </w:rPr>
          </w:rPrChange>
        </w:rPr>
        <w:t>thống</w:t>
      </w:r>
      <w:proofErr w:type="spellEnd"/>
      <w:r w:rsidRPr="00B41112">
        <w:rPr>
          <w:sz w:val="26"/>
          <w:szCs w:val="26"/>
          <w:rPrChange w:id="24744" w:author="Le Minh Nghia" w:date="2019-10-09T10:56:00Z">
            <w:rPr>
              <w:sz w:val="26"/>
              <w:szCs w:val="26"/>
            </w:rPr>
          </w:rPrChange>
        </w:rPr>
        <w:t xml:space="preserve">. </w:t>
      </w:r>
      <w:proofErr w:type="spellStart"/>
      <w:r w:rsidRPr="00B41112">
        <w:rPr>
          <w:sz w:val="26"/>
          <w:szCs w:val="26"/>
          <w:rPrChange w:id="24745" w:author="Le Minh Nghia" w:date="2019-10-09T10:56:00Z">
            <w:rPr>
              <w:sz w:val="26"/>
              <w:szCs w:val="26"/>
            </w:rPr>
          </w:rPrChange>
        </w:rPr>
        <w:t>Phần</w:t>
      </w:r>
      <w:proofErr w:type="spellEnd"/>
      <w:r w:rsidRPr="00B41112">
        <w:rPr>
          <w:sz w:val="26"/>
          <w:szCs w:val="26"/>
          <w:rPrChange w:id="24746" w:author="Le Minh Nghia" w:date="2019-10-09T10:56:00Z">
            <w:rPr>
              <w:sz w:val="26"/>
              <w:szCs w:val="26"/>
            </w:rPr>
          </w:rPrChange>
        </w:rPr>
        <w:t xml:space="preserve"> </w:t>
      </w:r>
      <w:proofErr w:type="spellStart"/>
      <w:r w:rsidRPr="00B41112">
        <w:rPr>
          <w:sz w:val="26"/>
          <w:szCs w:val="26"/>
          <w:rPrChange w:id="24747" w:author="Le Minh Nghia" w:date="2019-10-09T10:56:00Z">
            <w:rPr>
              <w:sz w:val="26"/>
              <w:szCs w:val="26"/>
            </w:rPr>
          </w:rPrChange>
        </w:rPr>
        <w:t>bên</w:t>
      </w:r>
      <w:proofErr w:type="spellEnd"/>
      <w:r w:rsidRPr="00B41112">
        <w:rPr>
          <w:sz w:val="26"/>
          <w:szCs w:val="26"/>
          <w:rPrChange w:id="24748" w:author="Le Minh Nghia" w:date="2019-10-09T10:56:00Z">
            <w:rPr>
              <w:sz w:val="26"/>
              <w:szCs w:val="26"/>
            </w:rPr>
          </w:rPrChange>
        </w:rPr>
        <w:t xml:space="preserve"> </w:t>
      </w:r>
      <w:proofErr w:type="spellStart"/>
      <w:r w:rsidRPr="00B41112">
        <w:rPr>
          <w:sz w:val="26"/>
          <w:szCs w:val="26"/>
          <w:rPrChange w:id="24749" w:author="Le Minh Nghia" w:date="2019-10-09T10:56:00Z">
            <w:rPr>
              <w:sz w:val="26"/>
              <w:szCs w:val="26"/>
            </w:rPr>
          </w:rPrChange>
        </w:rPr>
        <w:t>trái</w:t>
      </w:r>
      <w:proofErr w:type="spellEnd"/>
      <w:r w:rsidRPr="00B41112">
        <w:rPr>
          <w:sz w:val="26"/>
          <w:szCs w:val="26"/>
          <w:rPrChange w:id="24750" w:author="Le Minh Nghia" w:date="2019-10-09T10:56:00Z">
            <w:rPr>
              <w:sz w:val="26"/>
              <w:szCs w:val="26"/>
            </w:rPr>
          </w:rPrChange>
        </w:rPr>
        <w:t xml:space="preserve"> </w:t>
      </w:r>
      <w:proofErr w:type="spellStart"/>
      <w:r w:rsidRPr="00B41112">
        <w:rPr>
          <w:sz w:val="26"/>
          <w:szCs w:val="26"/>
          <w:rPrChange w:id="24751" w:author="Le Minh Nghia" w:date="2019-10-09T10:56:00Z">
            <w:rPr>
              <w:sz w:val="26"/>
              <w:szCs w:val="26"/>
            </w:rPr>
          </w:rPrChange>
        </w:rPr>
        <w:t>gồm</w:t>
      </w:r>
      <w:proofErr w:type="spellEnd"/>
      <w:r w:rsidRPr="00B41112">
        <w:rPr>
          <w:sz w:val="26"/>
          <w:szCs w:val="26"/>
          <w:rPrChange w:id="24752" w:author="Le Minh Nghia" w:date="2019-10-09T10:56:00Z">
            <w:rPr>
              <w:sz w:val="26"/>
              <w:szCs w:val="26"/>
            </w:rPr>
          </w:rPrChange>
        </w:rPr>
        <w:t xml:space="preserve"> </w:t>
      </w:r>
      <w:proofErr w:type="spellStart"/>
      <w:r w:rsidRPr="00B41112">
        <w:rPr>
          <w:sz w:val="26"/>
          <w:szCs w:val="26"/>
          <w:rPrChange w:id="24753" w:author="Le Minh Nghia" w:date="2019-10-09T10:56:00Z">
            <w:rPr>
              <w:sz w:val="26"/>
              <w:szCs w:val="26"/>
            </w:rPr>
          </w:rPrChange>
        </w:rPr>
        <w:t>có</w:t>
      </w:r>
      <w:proofErr w:type="spellEnd"/>
      <w:r w:rsidRPr="00B41112">
        <w:rPr>
          <w:sz w:val="26"/>
          <w:szCs w:val="26"/>
          <w:rPrChange w:id="24754" w:author="Le Minh Nghia" w:date="2019-10-09T10:56:00Z">
            <w:rPr>
              <w:sz w:val="26"/>
              <w:szCs w:val="26"/>
            </w:rPr>
          </w:rPrChange>
        </w:rPr>
        <w:t xml:space="preserve"> </w:t>
      </w:r>
      <w:proofErr w:type="spellStart"/>
      <w:r w:rsidRPr="00B41112">
        <w:rPr>
          <w:sz w:val="26"/>
          <w:szCs w:val="26"/>
          <w:rPrChange w:id="24755" w:author="Le Minh Nghia" w:date="2019-10-09T10:56:00Z">
            <w:rPr>
              <w:sz w:val="26"/>
              <w:szCs w:val="26"/>
            </w:rPr>
          </w:rPrChange>
        </w:rPr>
        <w:t>phần</w:t>
      </w:r>
      <w:proofErr w:type="spellEnd"/>
      <w:r w:rsidRPr="00B41112">
        <w:rPr>
          <w:sz w:val="26"/>
          <w:szCs w:val="26"/>
          <w:rPrChange w:id="24756" w:author="Le Minh Nghia" w:date="2019-10-09T10:56:00Z">
            <w:rPr>
              <w:sz w:val="26"/>
              <w:szCs w:val="26"/>
            </w:rPr>
          </w:rPrChange>
        </w:rPr>
        <w:t xml:space="preserve"> </w:t>
      </w:r>
      <w:proofErr w:type="spellStart"/>
      <w:r w:rsidRPr="00B41112">
        <w:rPr>
          <w:sz w:val="26"/>
          <w:szCs w:val="26"/>
          <w:rPrChange w:id="24757" w:author="Le Minh Nghia" w:date="2019-10-09T10:56:00Z">
            <w:rPr>
              <w:sz w:val="26"/>
              <w:szCs w:val="26"/>
            </w:rPr>
          </w:rPrChange>
        </w:rPr>
        <w:t>gợi</w:t>
      </w:r>
      <w:proofErr w:type="spellEnd"/>
      <w:r w:rsidRPr="00B41112">
        <w:rPr>
          <w:sz w:val="26"/>
          <w:szCs w:val="26"/>
          <w:rPrChange w:id="24758" w:author="Le Minh Nghia" w:date="2019-10-09T10:56:00Z">
            <w:rPr>
              <w:sz w:val="26"/>
              <w:szCs w:val="26"/>
            </w:rPr>
          </w:rPrChange>
        </w:rPr>
        <w:t xml:space="preserve"> ý </w:t>
      </w:r>
      <w:proofErr w:type="spellStart"/>
      <w:r w:rsidRPr="00B41112">
        <w:rPr>
          <w:sz w:val="26"/>
          <w:szCs w:val="26"/>
          <w:rPrChange w:id="24759" w:author="Le Minh Nghia" w:date="2019-10-09T10:56:00Z">
            <w:rPr>
              <w:sz w:val="26"/>
              <w:szCs w:val="26"/>
            </w:rPr>
          </w:rPrChange>
        </w:rPr>
        <w:t>các</w:t>
      </w:r>
      <w:proofErr w:type="spellEnd"/>
      <w:r w:rsidRPr="00B41112">
        <w:rPr>
          <w:sz w:val="26"/>
          <w:szCs w:val="26"/>
          <w:rPrChange w:id="24760" w:author="Le Minh Nghia" w:date="2019-10-09T10:56:00Z">
            <w:rPr>
              <w:sz w:val="26"/>
              <w:szCs w:val="26"/>
            </w:rPr>
          </w:rPrChange>
        </w:rPr>
        <w:t xml:space="preserve"> </w:t>
      </w:r>
      <w:proofErr w:type="spellStart"/>
      <w:r w:rsidRPr="00B41112">
        <w:rPr>
          <w:sz w:val="26"/>
          <w:szCs w:val="26"/>
          <w:rPrChange w:id="24761" w:author="Le Minh Nghia" w:date="2019-10-09T10:56:00Z">
            <w:rPr>
              <w:sz w:val="26"/>
              <w:szCs w:val="26"/>
            </w:rPr>
          </w:rPrChange>
        </w:rPr>
        <w:t>thể</w:t>
      </w:r>
      <w:proofErr w:type="spellEnd"/>
      <w:r w:rsidRPr="00B41112">
        <w:rPr>
          <w:sz w:val="26"/>
          <w:szCs w:val="26"/>
          <w:rPrChange w:id="24762" w:author="Le Minh Nghia" w:date="2019-10-09T10:56:00Z">
            <w:rPr>
              <w:sz w:val="26"/>
              <w:szCs w:val="26"/>
            </w:rPr>
          </w:rPrChange>
        </w:rPr>
        <w:t xml:space="preserve"> </w:t>
      </w:r>
      <w:proofErr w:type="spellStart"/>
      <w:r w:rsidRPr="00B41112">
        <w:rPr>
          <w:sz w:val="26"/>
          <w:szCs w:val="26"/>
          <w:rPrChange w:id="24763" w:author="Le Minh Nghia" w:date="2019-10-09T10:56:00Z">
            <w:rPr>
              <w:sz w:val="26"/>
              <w:szCs w:val="26"/>
            </w:rPr>
          </w:rPrChange>
        </w:rPr>
        <w:t>loại</w:t>
      </w:r>
      <w:proofErr w:type="spellEnd"/>
      <w:r w:rsidRPr="00B41112">
        <w:rPr>
          <w:sz w:val="26"/>
          <w:szCs w:val="26"/>
          <w:rPrChange w:id="24764" w:author="Le Minh Nghia" w:date="2019-10-09T10:56:00Z">
            <w:rPr>
              <w:sz w:val="26"/>
              <w:szCs w:val="26"/>
            </w:rPr>
          </w:rPrChange>
        </w:rPr>
        <w:t xml:space="preserve"> </w:t>
      </w:r>
      <w:proofErr w:type="spellStart"/>
      <w:r w:rsidRPr="00B41112">
        <w:rPr>
          <w:sz w:val="26"/>
          <w:szCs w:val="26"/>
          <w:rPrChange w:id="24765" w:author="Le Minh Nghia" w:date="2019-10-09T10:56:00Z">
            <w:rPr>
              <w:sz w:val="26"/>
              <w:szCs w:val="26"/>
            </w:rPr>
          </w:rPrChange>
        </w:rPr>
        <w:t>bài</w:t>
      </w:r>
      <w:proofErr w:type="spellEnd"/>
      <w:r w:rsidRPr="00B41112">
        <w:rPr>
          <w:sz w:val="26"/>
          <w:szCs w:val="26"/>
          <w:rPrChange w:id="24766" w:author="Le Minh Nghia" w:date="2019-10-09T10:56:00Z">
            <w:rPr>
              <w:sz w:val="26"/>
              <w:szCs w:val="26"/>
            </w:rPr>
          </w:rPrChange>
        </w:rPr>
        <w:t xml:space="preserve"> </w:t>
      </w:r>
      <w:proofErr w:type="spellStart"/>
      <w:r w:rsidRPr="00B41112">
        <w:rPr>
          <w:sz w:val="26"/>
          <w:szCs w:val="26"/>
          <w:rPrChange w:id="24767" w:author="Le Minh Nghia" w:date="2019-10-09T10:56:00Z">
            <w:rPr>
              <w:sz w:val="26"/>
              <w:szCs w:val="26"/>
            </w:rPr>
          </w:rPrChange>
        </w:rPr>
        <w:t>viết</w:t>
      </w:r>
      <w:proofErr w:type="spellEnd"/>
      <w:r w:rsidRPr="00B41112">
        <w:rPr>
          <w:sz w:val="26"/>
          <w:szCs w:val="26"/>
          <w:rPrChange w:id="24768" w:author="Le Minh Nghia" w:date="2019-10-09T10:56:00Z">
            <w:rPr>
              <w:sz w:val="26"/>
              <w:szCs w:val="26"/>
            </w:rPr>
          </w:rPrChange>
        </w:rPr>
        <w:t xml:space="preserve"> </w:t>
      </w:r>
      <w:proofErr w:type="spellStart"/>
      <w:r w:rsidRPr="00B41112">
        <w:rPr>
          <w:sz w:val="26"/>
          <w:szCs w:val="26"/>
          <w:rPrChange w:id="24769" w:author="Le Minh Nghia" w:date="2019-10-09T10:56:00Z">
            <w:rPr>
              <w:sz w:val="26"/>
              <w:szCs w:val="26"/>
            </w:rPr>
          </w:rPrChange>
        </w:rPr>
        <w:t>cho</w:t>
      </w:r>
      <w:proofErr w:type="spellEnd"/>
      <w:r w:rsidRPr="00B41112">
        <w:rPr>
          <w:sz w:val="26"/>
          <w:szCs w:val="26"/>
          <w:rPrChange w:id="24770" w:author="Le Minh Nghia" w:date="2019-10-09T10:56:00Z">
            <w:rPr>
              <w:sz w:val="26"/>
              <w:szCs w:val="26"/>
            </w:rPr>
          </w:rPrChange>
        </w:rPr>
        <w:t xml:space="preserve"> </w:t>
      </w:r>
      <w:proofErr w:type="spellStart"/>
      <w:r w:rsidRPr="00B41112">
        <w:rPr>
          <w:sz w:val="26"/>
          <w:szCs w:val="26"/>
          <w:rPrChange w:id="24771" w:author="Le Minh Nghia" w:date="2019-10-09T10:56:00Z">
            <w:rPr>
              <w:sz w:val="26"/>
              <w:szCs w:val="26"/>
            </w:rPr>
          </w:rPrChange>
        </w:rPr>
        <w:t>người</w:t>
      </w:r>
      <w:proofErr w:type="spellEnd"/>
      <w:r w:rsidRPr="00B41112">
        <w:rPr>
          <w:sz w:val="26"/>
          <w:szCs w:val="26"/>
          <w:rPrChange w:id="24772" w:author="Le Minh Nghia" w:date="2019-10-09T10:56:00Z">
            <w:rPr>
              <w:sz w:val="26"/>
              <w:szCs w:val="26"/>
            </w:rPr>
          </w:rPrChange>
        </w:rPr>
        <w:t xml:space="preserve"> </w:t>
      </w:r>
      <w:proofErr w:type="spellStart"/>
      <w:r w:rsidRPr="00B41112">
        <w:rPr>
          <w:sz w:val="26"/>
          <w:szCs w:val="26"/>
          <w:rPrChange w:id="24773" w:author="Le Minh Nghia" w:date="2019-10-09T10:56:00Z">
            <w:rPr>
              <w:sz w:val="26"/>
              <w:szCs w:val="26"/>
            </w:rPr>
          </w:rPrChange>
        </w:rPr>
        <w:t>dùng</w:t>
      </w:r>
      <w:proofErr w:type="spellEnd"/>
      <w:r w:rsidRPr="00B41112">
        <w:rPr>
          <w:sz w:val="26"/>
          <w:szCs w:val="26"/>
          <w:rPrChange w:id="24774" w:author="Le Minh Nghia" w:date="2019-10-09T10:56:00Z">
            <w:rPr>
              <w:sz w:val="26"/>
              <w:szCs w:val="26"/>
            </w:rPr>
          </w:rPrChange>
        </w:rPr>
        <w:t xml:space="preserve"> </w:t>
      </w:r>
      <w:proofErr w:type="spellStart"/>
      <w:r w:rsidRPr="00B41112">
        <w:rPr>
          <w:sz w:val="26"/>
          <w:szCs w:val="26"/>
          <w:rPrChange w:id="24775" w:author="Le Minh Nghia" w:date="2019-10-09T10:56:00Z">
            <w:rPr>
              <w:sz w:val="26"/>
              <w:szCs w:val="26"/>
            </w:rPr>
          </w:rPrChange>
        </w:rPr>
        <w:t>có</w:t>
      </w:r>
      <w:proofErr w:type="spellEnd"/>
      <w:r w:rsidRPr="00B41112">
        <w:rPr>
          <w:sz w:val="26"/>
          <w:szCs w:val="26"/>
          <w:rPrChange w:id="24776" w:author="Le Minh Nghia" w:date="2019-10-09T10:56:00Z">
            <w:rPr>
              <w:sz w:val="26"/>
              <w:szCs w:val="26"/>
            </w:rPr>
          </w:rPrChange>
        </w:rPr>
        <w:t xml:space="preserve"> </w:t>
      </w:r>
      <w:proofErr w:type="spellStart"/>
      <w:r w:rsidRPr="00B41112">
        <w:rPr>
          <w:sz w:val="26"/>
          <w:szCs w:val="26"/>
          <w:rPrChange w:id="24777" w:author="Le Minh Nghia" w:date="2019-10-09T10:56:00Z">
            <w:rPr>
              <w:sz w:val="26"/>
              <w:szCs w:val="26"/>
            </w:rPr>
          </w:rPrChange>
        </w:rPr>
        <w:t>thể</w:t>
      </w:r>
      <w:proofErr w:type="spellEnd"/>
      <w:r w:rsidRPr="00B41112">
        <w:rPr>
          <w:sz w:val="26"/>
          <w:szCs w:val="26"/>
          <w:rPrChange w:id="24778" w:author="Le Minh Nghia" w:date="2019-10-09T10:56:00Z">
            <w:rPr>
              <w:sz w:val="26"/>
              <w:szCs w:val="26"/>
            </w:rPr>
          </w:rPrChange>
        </w:rPr>
        <w:t xml:space="preserve"> </w:t>
      </w:r>
      <w:proofErr w:type="spellStart"/>
      <w:r w:rsidRPr="00B41112">
        <w:rPr>
          <w:sz w:val="26"/>
          <w:szCs w:val="26"/>
          <w:rPrChange w:id="24779" w:author="Le Minh Nghia" w:date="2019-10-09T10:56:00Z">
            <w:rPr>
              <w:sz w:val="26"/>
              <w:szCs w:val="26"/>
            </w:rPr>
          </w:rPrChange>
        </w:rPr>
        <w:t>xem</w:t>
      </w:r>
      <w:proofErr w:type="spellEnd"/>
      <w:r w:rsidRPr="00B41112">
        <w:rPr>
          <w:sz w:val="26"/>
          <w:szCs w:val="26"/>
          <w:rPrChange w:id="24780" w:author="Le Minh Nghia" w:date="2019-10-09T10:56:00Z">
            <w:rPr>
              <w:sz w:val="26"/>
              <w:szCs w:val="26"/>
            </w:rPr>
          </w:rPrChange>
        </w:rPr>
        <w:t xml:space="preserve">, </w:t>
      </w:r>
      <w:proofErr w:type="spellStart"/>
      <w:r w:rsidRPr="00B41112">
        <w:rPr>
          <w:sz w:val="26"/>
          <w:szCs w:val="26"/>
          <w:rPrChange w:id="24781" w:author="Le Minh Nghia" w:date="2019-10-09T10:56:00Z">
            <w:rPr>
              <w:sz w:val="26"/>
              <w:szCs w:val="26"/>
            </w:rPr>
          </w:rPrChange>
        </w:rPr>
        <w:t>hiển</w:t>
      </w:r>
      <w:proofErr w:type="spellEnd"/>
      <w:r w:rsidRPr="00B41112">
        <w:rPr>
          <w:sz w:val="26"/>
          <w:szCs w:val="26"/>
          <w:rPrChange w:id="24782" w:author="Le Minh Nghia" w:date="2019-10-09T10:56:00Z">
            <w:rPr>
              <w:sz w:val="26"/>
              <w:szCs w:val="26"/>
            </w:rPr>
          </w:rPrChange>
        </w:rPr>
        <w:t xml:space="preserve"> </w:t>
      </w:r>
      <w:proofErr w:type="spellStart"/>
      <w:r w:rsidRPr="00B41112">
        <w:rPr>
          <w:sz w:val="26"/>
          <w:szCs w:val="26"/>
          <w:rPrChange w:id="24783" w:author="Le Minh Nghia" w:date="2019-10-09T10:56:00Z">
            <w:rPr>
              <w:sz w:val="26"/>
              <w:szCs w:val="26"/>
            </w:rPr>
          </w:rPrChange>
        </w:rPr>
        <w:t>thị</w:t>
      </w:r>
      <w:proofErr w:type="spellEnd"/>
      <w:r w:rsidRPr="00B41112">
        <w:rPr>
          <w:sz w:val="26"/>
          <w:szCs w:val="26"/>
          <w:rPrChange w:id="24784" w:author="Le Minh Nghia" w:date="2019-10-09T10:56:00Z">
            <w:rPr>
              <w:sz w:val="26"/>
              <w:szCs w:val="26"/>
            </w:rPr>
          </w:rPrChange>
        </w:rPr>
        <w:t xml:space="preserve"> </w:t>
      </w:r>
      <w:proofErr w:type="spellStart"/>
      <w:r w:rsidRPr="00B41112">
        <w:rPr>
          <w:sz w:val="26"/>
          <w:szCs w:val="26"/>
          <w:rPrChange w:id="24785" w:author="Le Minh Nghia" w:date="2019-10-09T10:56:00Z">
            <w:rPr>
              <w:sz w:val="26"/>
              <w:szCs w:val="26"/>
            </w:rPr>
          </w:rPrChange>
        </w:rPr>
        <w:t>lịch</w:t>
      </w:r>
      <w:proofErr w:type="spellEnd"/>
      <w:r w:rsidRPr="00B41112">
        <w:rPr>
          <w:sz w:val="26"/>
          <w:szCs w:val="26"/>
          <w:rPrChange w:id="24786" w:author="Le Minh Nghia" w:date="2019-10-09T10:56:00Z">
            <w:rPr>
              <w:sz w:val="26"/>
              <w:szCs w:val="26"/>
            </w:rPr>
          </w:rPrChange>
        </w:rPr>
        <w:t xml:space="preserve"> </w:t>
      </w:r>
      <w:proofErr w:type="spellStart"/>
      <w:r w:rsidRPr="00B41112">
        <w:rPr>
          <w:sz w:val="26"/>
          <w:szCs w:val="26"/>
          <w:rPrChange w:id="24787" w:author="Le Minh Nghia" w:date="2019-10-09T10:56:00Z">
            <w:rPr>
              <w:sz w:val="26"/>
              <w:szCs w:val="26"/>
            </w:rPr>
          </w:rPrChange>
        </w:rPr>
        <w:t>và</w:t>
      </w:r>
      <w:proofErr w:type="spellEnd"/>
      <w:r w:rsidRPr="00B41112">
        <w:rPr>
          <w:sz w:val="26"/>
          <w:szCs w:val="26"/>
          <w:rPrChange w:id="24788" w:author="Le Minh Nghia" w:date="2019-10-09T10:56:00Z">
            <w:rPr>
              <w:sz w:val="26"/>
              <w:szCs w:val="26"/>
            </w:rPr>
          </w:rPrChange>
        </w:rPr>
        <w:t xml:space="preserve"> </w:t>
      </w:r>
      <w:proofErr w:type="spellStart"/>
      <w:r w:rsidRPr="00B41112">
        <w:rPr>
          <w:sz w:val="26"/>
          <w:szCs w:val="26"/>
          <w:rPrChange w:id="24789" w:author="Le Minh Nghia" w:date="2019-10-09T10:56:00Z">
            <w:rPr>
              <w:sz w:val="26"/>
              <w:szCs w:val="26"/>
            </w:rPr>
          </w:rPrChange>
        </w:rPr>
        <w:t>cho</w:t>
      </w:r>
      <w:proofErr w:type="spellEnd"/>
      <w:r w:rsidRPr="00B41112">
        <w:rPr>
          <w:sz w:val="26"/>
          <w:szCs w:val="26"/>
          <w:rPrChange w:id="24790" w:author="Le Minh Nghia" w:date="2019-10-09T10:56:00Z">
            <w:rPr>
              <w:sz w:val="26"/>
              <w:szCs w:val="26"/>
            </w:rPr>
          </w:rPrChange>
        </w:rPr>
        <w:t xml:space="preserve"> </w:t>
      </w:r>
      <w:proofErr w:type="spellStart"/>
      <w:r w:rsidRPr="00B41112">
        <w:rPr>
          <w:sz w:val="26"/>
          <w:szCs w:val="26"/>
          <w:rPrChange w:id="24791" w:author="Le Minh Nghia" w:date="2019-10-09T10:56:00Z">
            <w:rPr>
              <w:sz w:val="26"/>
              <w:szCs w:val="26"/>
            </w:rPr>
          </w:rPrChange>
        </w:rPr>
        <w:t>phép</w:t>
      </w:r>
      <w:proofErr w:type="spellEnd"/>
      <w:r w:rsidRPr="00B41112">
        <w:rPr>
          <w:sz w:val="26"/>
          <w:szCs w:val="26"/>
          <w:rPrChange w:id="24792" w:author="Le Minh Nghia" w:date="2019-10-09T10:56:00Z">
            <w:rPr>
              <w:sz w:val="26"/>
              <w:szCs w:val="26"/>
            </w:rPr>
          </w:rPrChange>
        </w:rPr>
        <w:t xml:space="preserve"> </w:t>
      </w:r>
      <w:proofErr w:type="spellStart"/>
      <w:r w:rsidRPr="00B41112">
        <w:rPr>
          <w:sz w:val="26"/>
          <w:szCs w:val="26"/>
          <w:rPrChange w:id="24793" w:author="Le Minh Nghia" w:date="2019-10-09T10:56:00Z">
            <w:rPr>
              <w:sz w:val="26"/>
              <w:szCs w:val="26"/>
            </w:rPr>
          </w:rPrChange>
        </w:rPr>
        <w:t>người</w:t>
      </w:r>
      <w:proofErr w:type="spellEnd"/>
      <w:r w:rsidRPr="00B41112">
        <w:rPr>
          <w:sz w:val="26"/>
          <w:szCs w:val="26"/>
          <w:rPrChange w:id="24794" w:author="Le Minh Nghia" w:date="2019-10-09T10:56:00Z">
            <w:rPr>
              <w:sz w:val="26"/>
              <w:szCs w:val="26"/>
            </w:rPr>
          </w:rPrChange>
        </w:rPr>
        <w:t xml:space="preserve"> </w:t>
      </w:r>
      <w:proofErr w:type="spellStart"/>
      <w:r w:rsidRPr="00B41112">
        <w:rPr>
          <w:sz w:val="26"/>
          <w:szCs w:val="26"/>
          <w:rPrChange w:id="24795" w:author="Le Minh Nghia" w:date="2019-10-09T10:56:00Z">
            <w:rPr>
              <w:sz w:val="26"/>
              <w:szCs w:val="26"/>
            </w:rPr>
          </w:rPrChange>
        </w:rPr>
        <w:t>dùng</w:t>
      </w:r>
      <w:proofErr w:type="spellEnd"/>
      <w:r w:rsidRPr="00B41112">
        <w:rPr>
          <w:sz w:val="26"/>
          <w:szCs w:val="26"/>
          <w:rPrChange w:id="24796" w:author="Le Minh Nghia" w:date="2019-10-09T10:56:00Z">
            <w:rPr>
              <w:sz w:val="26"/>
              <w:szCs w:val="26"/>
            </w:rPr>
          </w:rPrChange>
        </w:rPr>
        <w:t xml:space="preserve"> </w:t>
      </w:r>
      <w:proofErr w:type="spellStart"/>
      <w:r w:rsidRPr="00B41112">
        <w:rPr>
          <w:sz w:val="26"/>
          <w:szCs w:val="26"/>
          <w:rPrChange w:id="24797" w:author="Le Minh Nghia" w:date="2019-10-09T10:56:00Z">
            <w:rPr>
              <w:sz w:val="26"/>
              <w:szCs w:val="26"/>
            </w:rPr>
          </w:rPrChange>
        </w:rPr>
        <w:t>có</w:t>
      </w:r>
      <w:proofErr w:type="spellEnd"/>
      <w:r w:rsidRPr="00B41112">
        <w:rPr>
          <w:sz w:val="26"/>
          <w:szCs w:val="26"/>
          <w:rPrChange w:id="24798" w:author="Le Minh Nghia" w:date="2019-10-09T10:56:00Z">
            <w:rPr>
              <w:sz w:val="26"/>
              <w:szCs w:val="26"/>
            </w:rPr>
          </w:rPrChange>
        </w:rPr>
        <w:t xml:space="preserve"> </w:t>
      </w:r>
      <w:proofErr w:type="spellStart"/>
      <w:r w:rsidRPr="00B41112">
        <w:rPr>
          <w:sz w:val="26"/>
          <w:szCs w:val="26"/>
          <w:rPrChange w:id="24799" w:author="Le Minh Nghia" w:date="2019-10-09T10:56:00Z">
            <w:rPr>
              <w:sz w:val="26"/>
              <w:szCs w:val="26"/>
            </w:rPr>
          </w:rPrChange>
        </w:rPr>
        <w:t>thể</w:t>
      </w:r>
      <w:proofErr w:type="spellEnd"/>
      <w:r w:rsidRPr="00B41112">
        <w:rPr>
          <w:sz w:val="26"/>
          <w:szCs w:val="26"/>
          <w:rPrChange w:id="24800" w:author="Le Minh Nghia" w:date="2019-10-09T10:56:00Z">
            <w:rPr>
              <w:sz w:val="26"/>
              <w:szCs w:val="26"/>
            </w:rPr>
          </w:rPrChange>
        </w:rPr>
        <w:t xml:space="preserve"> </w:t>
      </w:r>
      <w:proofErr w:type="spellStart"/>
      <w:r w:rsidRPr="00B41112">
        <w:rPr>
          <w:sz w:val="26"/>
          <w:szCs w:val="26"/>
          <w:rPrChange w:id="24801" w:author="Le Minh Nghia" w:date="2019-10-09T10:56:00Z">
            <w:rPr>
              <w:sz w:val="26"/>
              <w:szCs w:val="26"/>
            </w:rPr>
          </w:rPrChange>
        </w:rPr>
        <w:t>tạo</w:t>
      </w:r>
      <w:proofErr w:type="spellEnd"/>
      <w:r w:rsidRPr="00B41112">
        <w:rPr>
          <w:sz w:val="26"/>
          <w:szCs w:val="26"/>
          <w:rPrChange w:id="24802" w:author="Le Minh Nghia" w:date="2019-10-09T10:56:00Z">
            <w:rPr>
              <w:sz w:val="26"/>
              <w:szCs w:val="26"/>
            </w:rPr>
          </w:rPrChange>
        </w:rPr>
        <w:t xml:space="preserve"> </w:t>
      </w:r>
      <w:proofErr w:type="spellStart"/>
      <w:r w:rsidRPr="00B41112">
        <w:rPr>
          <w:sz w:val="26"/>
          <w:szCs w:val="26"/>
          <w:rPrChange w:id="24803" w:author="Le Minh Nghia" w:date="2019-10-09T10:56:00Z">
            <w:rPr>
              <w:sz w:val="26"/>
              <w:szCs w:val="26"/>
            </w:rPr>
          </w:rPrChange>
        </w:rPr>
        <w:t>ghi</w:t>
      </w:r>
      <w:proofErr w:type="spellEnd"/>
      <w:r w:rsidRPr="00B41112">
        <w:rPr>
          <w:sz w:val="26"/>
          <w:szCs w:val="26"/>
          <w:rPrChange w:id="24804" w:author="Le Minh Nghia" w:date="2019-10-09T10:56:00Z">
            <w:rPr>
              <w:sz w:val="26"/>
              <w:szCs w:val="26"/>
            </w:rPr>
          </w:rPrChange>
        </w:rPr>
        <w:t xml:space="preserve"> </w:t>
      </w:r>
      <w:proofErr w:type="spellStart"/>
      <w:r w:rsidRPr="00B41112">
        <w:rPr>
          <w:sz w:val="26"/>
          <w:szCs w:val="26"/>
          <w:rPrChange w:id="24805" w:author="Le Minh Nghia" w:date="2019-10-09T10:56:00Z">
            <w:rPr>
              <w:sz w:val="26"/>
              <w:szCs w:val="26"/>
            </w:rPr>
          </w:rPrChange>
        </w:rPr>
        <w:t>chú</w:t>
      </w:r>
      <w:proofErr w:type="spellEnd"/>
      <w:r w:rsidRPr="00B41112">
        <w:rPr>
          <w:sz w:val="26"/>
          <w:szCs w:val="26"/>
          <w:rPrChange w:id="24806" w:author="Le Minh Nghia" w:date="2019-10-09T10:56:00Z">
            <w:rPr>
              <w:sz w:val="26"/>
              <w:szCs w:val="26"/>
            </w:rPr>
          </w:rPrChange>
        </w:rPr>
        <w:t xml:space="preserve"> </w:t>
      </w:r>
      <w:proofErr w:type="spellStart"/>
      <w:r w:rsidRPr="00B41112">
        <w:rPr>
          <w:sz w:val="26"/>
          <w:szCs w:val="26"/>
          <w:rPrChange w:id="24807" w:author="Le Minh Nghia" w:date="2019-10-09T10:56:00Z">
            <w:rPr>
              <w:sz w:val="26"/>
              <w:szCs w:val="26"/>
            </w:rPr>
          </w:rPrChange>
        </w:rPr>
        <w:t>tạm</w:t>
      </w:r>
      <w:proofErr w:type="spellEnd"/>
      <w:r w:rsidRPr="00B41112">
        <w:rPr>
          <w:sz w:val="26"/>
          <w:szCs w:val="26"/>
          <w:rPrChange w:id="24808" w:author="Le Minh Nghia" w:date="2019-10-09T10:56:00Z">
            <w:rPr>
              <w:sz w:val="26"/>
              <w:szCs w:val="26"/>
            </w:rPr>
          </w:rPrChange>
        </w:rPr>
        <w:t xml:space="preserve"> </w:t>
      </w:r>
      <w:proofErr w:type="spellStart"/>
      <w:r w:rsidRPr="00B41112">
        <w:rPr>
          <w:sz w:val="26"/>
          <w:szCs w:val="26"/>
          <w:rPrChange w:id="24809" w:author="Le Minh Nghia" w:date="2019-10-09T10:56:00Z">
            <w:rPr>
              <w:sz w:val="26"/>
              <w:szCs w:val="26"/>
            </w:rPr>
          </w:rPrChange>
        </w:rPr>
        <w:t>thời</w:t>
      </w:r>
      <w:proofErr w:type="spellEnd"/>
      <w:r w:rsidRPr="00B41112">
        <w:rPr>
          <w:sz w:val="26"/>
          <w:szCs w:val="26"/>
          <w:rPrChange w:id="24810" w:author="Le Minh Nghia" w:date="2019-10-09T10:56:00Z">
            <w:rPr>
              <w:sz w:val="26"/>
              <w:szCs w:val="26"/>
            </w:rPr>
          </w:rPrChange>
        </w:rPr>
        <w:t xml:space="preserve"> </w:t>
      </w:r>
      <w:proofErr w:type="spellStart"/>
      <w:r w:rsidRPr="00B41112">
        <w:rPr>
          <w:sz w:val="26"/>
          <w:szCs w:val="26"/>
          <w:rPrChange w:id="24811" w:author="Le Minh Nghia" w:date="2019-10-09T10:56:00Z">
            <w:rPr>
              <w:sz w:val="26"/>
              <w:szCs w:val="26"/>
            </w:rPr>
          </w:rPrChange>
        </w:rPr>
        <w:t>và</w:t>
      </w:r>
      <w:proofErr w:type="spellEnd"/>
      <w:r w:rsidRPr="00B41112">
        <w:rPr>
          <w:sz w:val="26"/>
          <w:szCs w:val="26"/>
          <w:rPrChange w:id="24812" w:author="Le Minh Nghia" w:date="2019-10-09T10:56:00Z">
            <w:rPr>
              <w:sz w:val="26"/>
              <w:szCs w:val="26"/>
            </w:rPr>
          </w:rPrChange>
        </w:rPr>
        <w:t xml:space="preserve"> </w:t>
      </w:r>
      <w:proofErr w:type="spellStart"/>
      <w:r w:rsidRPr="00B41112">
        <w:rPr>
          <w:sz w:val="26"/>
          <w:szCs w:val="26"/>
          <w:rPrChange w:id="24813" w:author="Le Minh Nghia" w:date="2019-10-09T10:56:00Z">
            <w:rPr>
              <w:sz w:val="26"/>
              <w:szCs w:val="26"/>
            </w:rPr>
          </w:rPrChange>
        </w:rPr>
        <w:t>sẽ</w:t>
      </w:r>
      <w:proofErr w:type="spellEnd"/>
      <w:r w:rsidRPr="00B41112">
        <w:rPr>
          <w:sz w:val="26"/>
          <w:szCs w:val="26"/>
          <w:rPrChange w:id="24814" w:author="Le Minh Nghia" w:date="2019-10-09T10:56:00Z">
            <w:rPr>
              <w:sz w:val="26"/>
              <w:szCs w:val="26"/>
            </w:rPr>
          </w:rPrChange>
        </w:rPr>
        <w:t xml:space="preserve"> </w:t>
      </w:r>
      <w:proofErr w:type="spellStart"/>
      <w:r w:rsidRPr="00B41112">
        <w:rPr>
          <w:sz w:val="26"/>
          <w:szCs w:val="26"/>
          <w:rPrChange w:id="24815" w:author="Le Minh Nghia" w:date="2019-10-09T10:56:00Z">
            <w:rPr>
              <w:sz w:val="26"/>
              <w:szCs w:val="26"/>
            </w:rPr>
          </w:rPrChange>
        </w:rPr>
        <w:t>xóa</w:t>
      </w:r>
      <w:proofErr w:type="spellEnd"/>
      <w:r w:rsidRPr="00B41112">
        <w:rPr>
          <w:sz w:val="26"/>
          <w:szCs w:val="26"/>
          <w:rPrChange w:id="24816" w:author="Le Minh Nghia" w:date="2019-10-09T10:56:00Z">
            <w:rPr>
              <w:sz w:val="26"/>
              <w:szCs w:val="26"/>
            </w:rPr>
          </w:rPrChange>
        </w:rPr>
        <w:t xml:space="preserve"> </w:t>
      </w:r>
      <w:proofErr w:type="spellStart"/>
      <w:r w:rsidRPr="00B41112">
        <w:rPr>
          <w:sz w:val="26"/>
          <w:szCs w:val="26"/>
          <w:rPrChange w:id="24817" w:author="Le Minh Nghia" w:date="2019-10-09T10:56:00Z">
            <w:rPr>
              <w:sz w:val="26"/>
              <w:szCs w:val="26"/>
            </w:rPr>
          </w:rPrChange>
        </w:rPr>
        <w:t>sau</w:t>
      </w:r>
      <w:proofErr w:type="spellEnd"/>
      <w:r w:rsidRPr="00B41112">
        <w:rPr>
          <w:sz w:val="26"/>
          <w:szCs w:val="26"/>
          <w:rPrChange w:id="24818" w:author="Le Minh Nghia" w:date="2019-10-09T10:56:00Z">
            <w:rPr>
              <w:sz w:val="26"/>
              <w:szCs w:val="26"/>
            </w:rPr>
          </w:rPrChange>
        </w:rPr>
        <w:t xml:space="preserve"> </w:t>
      </w:r>
      <w:proofErr w:type="spellStart"/>
      <w:r w:rsidRPr="00B41112">
        <w:rPr>
          <w:sz w:val="26"/>
          <w:szCs w:val="26"/>
          <w:rPrChange w:id="24819" w:author="Le Minh Nghia" w:date="2019-10-09T10:56:00Z">
            <w:rPr>
              <w:sz w:val="26"/>
              <w:szCs w:val="26"/>
            </w:rPr>
          </w:rPrChange>
        </w:rPr>
        <w:t>khi</w:t>
      </w:r>
      <w:proofErr w:type="spellEnd"/>
      <w:r w:rsidRPr="00B41112">
        <w:rPr>
          <w:sz w:val="26"/>
          <w:szCs w:val="26"/>
          <w:rPrChange w:id="24820" w:author="Le Minh Nghia" w:date="2019-10-09T10:56:00Z">
            <w:rPr>
              <w:sz w:val="26"/>
              <w:szCs w:val="26"/>
            </w:rPr>
          </w:rPrChange>
        </w:rPr>
        <w:t xml:space="preserve"> reload </w:t>
      </w:r>
      <w:proofErr w:type="spellStart"/>
      <w:r w:rsidRPr="00B41112">
        <w:rPr>
          <w:sz w:val="26"/>
          <w:szCs w:val="26"/>
          <w:rPrChange w:id="24821" w:author="Le Minh Nghia" w:date="2019-10-09T10:56:00Z">
            <w:rPr>
              <w:sz w:val="26"/>
              <w:szCs w:val="26"/>
            </w:rPr>
          </w:rPrChange>
        </w:rPr>
        <w:t>lại</w:t>
      </w:r>
      <w:proofErr w:type="spellEnd"/>
      <w:r w:rsidRPr="00B41112">
        <w:rPr>
          <w:sz w:val="26"/>
          <w:szCs w:val="26"/>
          <w:rPrChange w:id="24822" w:author="Le Minh Nghia" w:date="2019-10-09T10:56:00Z">
            <w:rPr>
              <w:sz w:val="26"/>
              <w:szCs w:val="26"/>
            </w:rPr>
          </w:rPrChange>
        </w:rPr>
        <w:t xml:space="preserve"> </w:t>
      </w:r>
      <w:proofErr w:type="spellStart"/>
      <w:r w:rsidRPr="00B41112">
        <w:rPr>
          <w:sz w:val="26"/>
          <w:szCs w:val="26"/>
          <w:rPrChange w:id="24823" w:author="Le Minh Nghia" w:date="2019-10-09T10:56:00Z">
            <w:rPr>
              <w:sz w:val="26"/>
              <w:szCs w:val="26"/>
            </w:rPr>
          </w:rPrChange>
        </w:rPr>
        <w:t>trang</w:t>
      </w:r>
      <w:proofErr w:type="spellEnd"/>
      <w:r w:rsidRPr="00B41112">
        <w:rPr>
          <w:sz w:val="26"/>
          <w:szCs w:val="26"/>
          <w:rPrChange w:id="24824" w:author="Le Minh Nghia" w:date="2019-10-09T10:56:00Z">
            <w:rPr>
              <w:sz w:val="26"/>
              <w:szCs w:val="26"/>
            </w:rPr>
          </w:rPrChange>
        </w:rPr>
        <w:t xml:space="preserve">, </w:t>
      </w:r>
      <w:proofErr w:type="spellStart"/>
      <w:r w:rsidRPr="00B41112">
        <w:rPr>
          <w:sz w:val="26"/>
          <w:szCs w:val="26"/>
          <w:rPrChange w:id="24825" w:author="Le Minh Nghia" w:date="2019-10-09T10:56:00Z">
            <w:rPr>
              <w:sz w:val="26"/>
              <w:szCs w:val="26"/>
            </w:rPr>
          </w:rPrChange>
        </w:rPr>
        <w:t>và</w:t>
      </w:r>
      <w:proofErr w:type="spellEnd"/>
      <w:r w:rsidRPr="00B41112">
        <w:rPr>
          <w:sz w:val="26"/>
          <w:szCs w:val="26"/>
          <w:rPrChange w:id="24826" w:author="Le Minh Nghia" w:date="2019-10-09T10:56:00Z">
            <w:rPr>
              <w:sz w:val="26"/>
              <w:szCs w:val="26"/>
            </w:rPr>
          </w:rPrChange>
        </w:rPr>
        <w:t xml:space="preserve"> </w:t>
      </w:r>
      <w:proofErr w:type="spellStart"/>
      <w:r w:rsidRPr="00B41112">
        <w:rPr>
          <w:sz w:val="26"/>
          <w:szCs w:val="26"/>
          <w:rPrChange w:id="24827" w:author="Le Minh Nghia" w:date="2019-10-09T10:56:00Z">
            <w:rPr>
              <w:sz w:val="26"/>
              <w:szCs w:val="26"/>
            </w:rPr>
          </w:rPrChange>
        </w:rPr>
        <w:t>hiển</w:t>
      </w:r>
      <w:proofErr w:type="spellEnd"/>
      <w:r w:rsidRPr="00B41112">
        <w:rPr>
          <w:sz w:val="26"/>
          <w:szCs w:val="26"/>
          <w:rPrChange w:id="24828" w:author="Le Minh Nghia" w:date="2019-10-09T10:56:00Z">
            <w:rPr>
              <w:sz w:val="26"/>
              <w:szCs w:val="26"/>
            </w:rPr>
          </w:rPrChange>
        </w:rPr>
        <w:t xml:space="preserve"> </w:t>
      </w:r>
      <w:proofErr w:type="spellStart"/>
      <w:r w:rsidRPr="00B41112">
        <w:rPr>
          <w:sz w:val="26"/>
          <w:szCs w:val="26"/>
          <w:rPrChange w:id="24829" w:author="Le Minh Nghia" w:date="2019-10-09T10:56:00Z">
            <w:rPr>
              <w:sz w:val="26"/>
              <w:szCs w:val="26"/>
            </w:rPr>
          </w:rPrChange>
        </w:rPr>
        <w:t>thị</w:t>
      </w:r>
      <w:proofErr w:type="spellEnd"/>
      <w:r w:rsidRPr="00B41112">
        <w:rPr>
          <w:sz w:val="26"/>
          <w:szCs w:val="26"/>
          <w:rPrChange w:id="24830" w:author="Le Minh Nghia" w:date="2019-10-09T10:56:00Z">
            <w:rPr>
              <w:sz w:val="26"/>
              <w:szCs w:val="26"/>
            </w:rPr>
          </w:rPrChange>
        </w:rPr>
        <w:t xml:space="preserve"> </w:t>
      </w:r>
      <w:proofErr w:type="spellStart"/>
      <w:r w:rsidRPr="00B41112">
        <w:rPr>
          <w:sz w:val="26"/>
          <w:szCs w:val="26"/>
          <w:rPrChange w:id="24831" w:author="Le Minh Nghia" w:date="2019-10-09T10:56:00Z">
            <w:rPr>
              <w:sz w:val="26"/>
              <w:szCs w:val="26"/>
            </w:rPr>
          </w:rPrChange>
        </w:rPr>
        <w:t>các</w:t>
      </w:r>
      <w:proofErr w:type="spellEnd"/>
      <w:r w:rsidRPr="00B41112">
        <w:rPr>
          <w:sz w:val="26"/>
          <w:szCs w:val="26"/>
          <w:rPrChange w:id="24832" w:author="Le Minh Nghia" w:date="2019-10-09T10:56:00Z">
            <w:rPr>
              <w:sz w:val="26"/>
              <w:szCs w:val="26"/>
            </w:rPr>
          </w:rPrChange>
        </w:rPr>
        <w:t xml:space="preserve"> </w:t>
      </w:r>
      <w:proofErr w:type="spellStart"/>
      <w:r w:rsidRPr="00B41112">
        <w:rPr>
          <w:sz w:val="26"/>
          <w:szCs w:val="26"/>
          <w:rPrChange w:id="24833" w:author="Le Minh Nghia" w:date="2019-10-09T10:56:00Z">
            <w:rPr>
              <w:sz w:val="26"/>
              <w:szCs w:val="26"/>
            </w:rPr>
          </w:rPrChange>
        </w:rPr>
        <w:t>loại</w:t>
      </w:r>
      <w:proofErr w:type="spellEnd"/>
      <w:r w:rsidRPr="00B41112">
        <w:rPr>
          <w:sz w:val="26"/>
          <w:szCs w:val="26"/>
          <w:rPrChange w:id="24834" w:author="Le Minh Nghia" w:date="2019-10-09T10:56:00Z">
            <w:rPr>
              <w:sz w:val="26"/>
              <w:szCs w:val="26"/>
            </w:rPr>
          </w:rPrChange>
        </w:rPr>
        <w:t xml:space="preserve"> </w:t>
      </w:r>
      <w:proofErr w:type="spellStart"/>
      <w:r w:rsidRPr="00B41112">
        <w:rPr>
          <w:sz w:val="26"/>
          <w:szCs w:val="26"/>
          <w:rPrChange w:id="24835" w:author="Le Minh Nghia" w:date="2019-10-09T10:56:00Z">
            <w:rPr>
              <w:sz w:val="26"/>
              <w:szCs w:val="26"/>
            </w:rPr>
          </w:rPrChange>
        </w:rPr>
        <w:t>ghi</w:t>
      </w:r>
      <w:proofErr w:type="spellEnd"/>
      <w:r w:rsidRPr="00B41112">
        <w:rPr>
          <w:sz w:val="26"/>
          <w:szCs w:val="26"/>
          <w:rPrChange w:id="24836" w:author="Le Minh Nghia" w:date="2019-10-09T10:56:00Z">
            <w:rPr>
              <w:sz w:val="26"/>
              <w:szCs w:val="26"/>
            </w:rPr>
          </w:rPrChange>
        </w:rPr>
        <w:t xml:space="preserve"> </w:t>
      </w:r>
      <w:proofErr w:type="spellStart"/>
      <w:r w:rsidRPr="00B41112">
        <w:rPr>
          <w:sz w:val="26"/>
          <w:szCs w:val="26"/>
          <w:rPrChange w:id="24837" w:author="Le Minh Nghia" w:date="2019-10-09T10:56:00Z">
            <w:rPr>
              <w:sz w:val="26"/>
              <w:szCs w:val="26"/>
            </w:rPr>
          </w:rPrChange>
        </w:rPr>
        <w:t>chú</w:t>
      </w:r>
      <w:proofErr w:type="spellEnd"/>
      <w:r w:rsidRPr="00B41112">
        <w:rPr>
          <w:sz w:val="26"/>
          <w:szCs w:val="26"/>
          <w:rPrChange w:id="24838" w:author="Le Minh Nghia" w:date="2019-10-09T10:56:00Z">
            <w:rPr>
              <w:sz w:val="26"/>
              <w:szCs w:val="26"/>
            </w:rPr>
          </w:rPrChange>
        </w:rPr>
        <w:t xml:space="preserve"> </w:t>
      </w:r>
      <w:proofErr w:type="spellStart"/>
      <w:r w:rsidRPr="00B41112">
        <w:rPr>
          <w:sz w:val="26"/>
          <w:szCs w:val="26"/>
          <w:rPrChange w:id="24839" w:author="Le Minh Nghia" w:date="2019-10-09T10:56:00Z">
            <w:rPr>
              <w:sz w:val="26"/>
              <w:szCs w:val="26"/>
            </w:rPr>
          </w:rPrChange>
        </w:rPr>
        <w:t>theo</w:t>
      </w:r>
      <w:proofErr w:type="spellEnd"/>
      <w:r w:rsidRPr="00B41112">
        <w:rPr>
          <w:sz w:val="26"/>
          <w:szCs w:val="26"/>
          <w:rPrChange w:id="24840" w:author="Le Minh Nghia" w:date="2019-10-09T10:56:00Z">
            <w:rPr>
              <w:sz w:val="26"/>
              <w:szCs w:val="26"/>
            </w:rPr>
          </w:rPrChange>
        </w:rPr>
        <w:t xml:space="preserve"> </w:t>
      </w:r>
      <w:proofErr w:type="spellStart"/>
      <w:r w:rsidRPr="00B41112">
        <w:rPr>
          <w:sz w:val="26"/>
          <w:szCs w:val="26"/>
          <w:rPrChange w:id="24841" w:author="Le Minh Nghia" w:date="2019-10-09T10:56:00Z">
            <w:rPr>
              <w:sz w:val="26"/>
              <w:szCs w:val="26"/>
            </w:rPr>
          </w:rPrChange>
        </w:rPr>
        <w:t>yêu</w:t>
      </w:r>
      <w:proofErr w:type="spellEnd"/>
      <w:r w:rsidRPr="00B41112">
        <w:rPr>
          <w:sz w:val="26"/>
          <w:szCs w:val="26"/>
          <w:rPrChange w:id="24842" w:author="Le Minh Nghia" w:date="2019-10-09T10:56:00Z">
            <w:rPr>
              <w:sz w:val="26"/>
              <w:szCs w:val="26"/>
            </w:rPr>
          </w:rPrChange>
        </w:rPr>
        <w:t xml:space="preserve"> </w:t>
      </w:r>
      <w:proofErr w:type="spellStart"/>
      <w:r w:rsidRPr="00B41112">
        <w:rPr>
          <w:sz w:val="26"/>
          <w:szCs w:val="26"/>
          <w:rPrChange w:id="24843" w:author="Le Minh Nghia" w:date="2019-10-09T10:56:00Z">
            <w:rPr>
              <w:sz w:val="26"/>
              <w:szCs w:val="26"/>
            </w:rPr>
          </w:rPrChange>
        </w:rPr>
        <w:t>cầu</w:t>
      </w:r>
      <w:proofErr w:type="spellEnd"/>
      <w:r w:rsidRPr="00B41112">
        <w:rPr>
          <w:sz w:val="26"/>
          <w:szCs w:val="26"/>
          <w:rPrChange w:id="24844" w:author="Le Minh Nghia" w:date="2019-10-09T10:56:00Z">
            <w:rPr>
              <w:sz w:val="26"/>
              <w:szCs w:val="26"/>
            </w:rPr>
          </w:rPrChange>
        </w:rPr>
        <w:t xml:space="preserve"> </w:t>
      </w:r>
      <w:proofErr w:type="spellStart"/>
      <w:r w:rsidRPr="00B41112">
        <w:rPr>
          <w:sz w:val="26"/>
          <w:szCs w:val="26"/>
          <w:rPrChange w:id="24845" w:author="Le Minh Nghia" w:date="2019-10-09T10:56:00Z">
            <w:rPr>
              <w:sz w:val="26"/>
              <w:szCs w:val="26"/>
            </w:rPr>
          </w:rPrChange>
        </w:rPr>
        <w:t>tùy</w:t>
      </w:r>
      <w:proofErr w:type="spellEnd"/>
      <w:r w:rsidRPr="00B41112">
        <w:rPr>
          <w:sz w:val="26"/>
          <w:szCs w:val="26"/>
          <w:rPrChange w:id="24846" w:author="Le Minh Nghia" w:date="2019-10-09T10:56:00Z">
            <w:rPr>
              <w:sz w:val="26"/>
              <w:szCs w:val="26"/>
            </w:rPr>
          </w:rPrChange>
        </w:rPr>
        <w:t xml:space="preserve"> </w:t>
      </w:r>
      <w:proofErr w:type="spellStart"/>
      <w:r w:rsidRPr="00B41112">
        <w:rPr>
          <w:sz w:val="26"/>
          <w:szCs w:val="26"/>
          <w:rPrChange w:id="24847" w:author="Le Minh Nghia" w:date="2019-10-09T10:56:00Z">
            <w:rPr>
              <w:sz w:val="26"/>
              <w:szCs w:val="26"/>
            </w:rPr>
          </w:rPrChange>
        </w:rPr>
        <w:t>theo</w:t>
      </w:r>
      <w:proofErr w:type="spellEnd"/>
      <w:r w:rsidRPr="00B41112">
        <w:rPr>
          <w:sz w:val="26"/>
          <w:szCs w:val="26"/>
          <w:rPrChange w:id="24848" w:author="Le Minh Nghia" w:date="2019-10-09T10:56:00Z">
            <w:rPr>
              <w:sz w:val="26"/>
              <w:szCs w:val="26"/>
            </w:rPr>
          </w:rPrChange>
        </w:rPr>
        <w:t xml:space="preserve"> </w:t>
      </w:r>
      <w:proofErr w:type="spellStart"/>
      <w:r w:rsidRPr="00B41112">
        <w:rPr>
          <w:sz w:val="26"/>
          <w:szCs w:val="26"/>
          <w:rPrChange w:id="24849" w:author="Le Minh Nghia" w:date="2019-10-09T10:56:00Z">
            <w:rPr>
              <w:sz w:val="26"/>
              <w:szCs w:val="26"/>
            </w:rPr>
          </w:rPrChange>
        </w:rPr>
        <w:t>mức</w:t>
      </w:r>
      <w:proofErr w:type="spellEnd"/>
      <w:r w:rsidRPr="00B41112">
        <w:rPr>
          <w:sz w:val="26"/>
          <w:szCs w:val="26"/>
          <w:rPrChange w:id="24850" w:author="Le Minh Nghia" w:date="2019-10-09T10:56:00Z">
            <w:rPr>
              <w:sz w:val="26"/>
              <w:szCs w:val="26"/>
            </w:rPr>
          </w:rPrChange>
        </w:rPr>
        <w:t xml:space="preserve"> </w:t>
      </w:r>
      <w:proofErr w:type="spellStart"/>
      <w:r w:rsidRPr="00B41112">
        <w:rPr>
          <w:sz w:val="26"/>
          <w:szCs w:val="26"/>
          <w:rPrChange w:id="24851" w:author="Le Minh Nghia" w:date="2019-10-09T10:56:00Z">
            <w:rPr>
              <w:sz w:val="26"/>
              <w:szCs w:val="26"/>
            </w:rPr>
          </w:rPrChange>
        </w:rPr>
        <w:t>độ</w:t>
      </w:r>
      <w:proofErr w:type="spellEnd"/>
      <w:r w:rsidRPr="00B41112">
        <w:rPr>
          <w:sz w:val="26"/>
          <w:szCs w:val="26"/>
          <w:rPrChange w:id="24852" w:author="Le Minh Nghia" w:date="2019-10-09T10:56:00Z">
            <w:rPr>
              <w:sz w:val="26"/>
              <w:szCs w:val="26"/>
            </w:rPr>
          </w:rPrChange>
        </w:rPr>
        <w:t xml:space="preserve"> </w:t>
      </w:r>
      <w:proofErr w:type="spellStart"/>
      <w:r w:rsidRPr="00B41112">
        <w:rPr>
          <w:sz w:val="26"/>
          <w:szCs w:val="26"/>
          <w:rPrChange w:id="24853" w:author="Le Minh Nghia" w:date="2019-10-09T10:56:00Z">
            <w:rPr>
              <w:sz w:val="26"/>
              <w:szCs w:val="26"/>
            </w:rPr>
          </w:rPrChange>
        </w:rPr>
        <w:t>quan</w:t>
      </w:r>
      <w:proofErr w:type="spellEnd"/>
      <w:r w:rsidRPr="00B41112">
        <w:rPr>
          <w:sz w:val="26"/>
          <w:szCs w:val="26"/>
          <w:rPrChange w:id="24854" w:author="Le Minh Nghia" w:date="2019-10-09T10:56:00Z">
            <w:rPr>
              <w:sz w:val="26"/>
              <w:szCs w:val="26"/>
            </w:rPr>
          </w:rPrChange>
        </w:rPr>
        <w:t xml:space="preserve"> </w:t>
      </w:r>
      <w:proofErr w:type="spellStart"/>
      <w:r w:rsidRPr="00B41112">
        <w:rPr>
          <w:sz w:val="26"/>
          <w:szCs w:val="26"/>
          <w:rPrChange w:id="24855" w:author="Le Minh Nghia" w:date="2019-10-09T10:56:00Z">
            <w:rPr>
              <w:sz w:val="26"/>
              <w:szCs w:val="26"/>
            </w:rPr>
          </w:rPrChange>
        </w:rPr>
        <w:t>trọng</w:t>
      </w:r>
      <w:proofErr w:type="spellEnd"/>
      <w:r w:rsidRPr="00B41112">
        <w:rPr>
          <w:sz w:val="26"/>
          <w:szCs w:val="26"/>
          <w:rPrChange w:id="24856" w:author="Le Minh Nghia" w:date="2019-10-09T10:56:00Z">
            <w:rPr>
              <w:sz w:val="26"/>
              <w:szCs w:val="26"/>
            </w:rPr>
          </w:rPrChange>
        </w:rPr>
        <w:t xml:space="preserve"> </w:t>
      </w:r>
      <w:proofErr w:type="spellStart"/>
      <w:r w:rsidRPr="00B41112">
        <w:rPr>
          <w:sz w:val="26"/>
          <w:szCs w:val="26"/>
          <w:rPrChange w:id="24857" w:author="Le Minh Nghia" w:date="2019-10-09T10:56:00Z">
            <w:rPr>
              <w:sz w:val="26"/>
              <w:szCs w:val="26"/>
            </w:rPr>
          </w:rPrChange>
        </w:rPr>
        <w:t>của</w:t>
      </w:r>
      <w:proofErr w:type="spellEnd"/>
      <w:r w:rsidRPr="00B41112">
        <w:rPr>
          <w:sz w:val="26"/>
          <w:szCs w:val="26"/>
          <w:rPrChange w:id="24858" w:author="Le Minh Nghia" w:date="2019-10-09T10:56:00Z">
            <w:rPr>
              <w:sz w:val="26"/>
              <w:szCs w:val="26"/>
            </w:rPr>
          </w:rPrChange>
        </w:rPr>
        <w:t xml:space="preserve"> </w:t>
      </w:r>
      <w:proofErr w:type="spellStart"/>
      <w:r w:rsidRPr="00B41112">
        <w:rPr>
          <w:sz w:val="26"/>
          <w:szCs w:val="26"/>
          <w:rPrChange w:id="24859" w:author="Le Minh Nghia" w:date="2019-10-09T10:56:00Z">
            <w:rPr>
              <w:sz w:val="26"/>
              <w:szCs w:val="26"/>
            </w:rPr>
          </w:rPrChange>
        </w:rPr>
        <w:t>ghi</w:t>
      </w:r>
      <w:proofErr w:type="spellEnd"/>
      <w:r w:rsidRPr="00B41112">
        <w:rPr>
          <w:sz w:val="26"/>
          <w:szCs w:val="26"/>
          <w:rPrChange w:id="24860" w:author="Le Minh Nghia" w:date="2019-10-09T10:56:00Z">
            <w:rPr>
              <w:sz w:val="26"/>
              <w:szCs w:val="26"/>
            </w:rPr>
          </w:rPrChange>
        </w:rPr>
        <w:t xml:space="preserve"> </w:t>
      </w:r>
      <w:proofErr w:type="spellStart"/>
      <w:r w:rsidRPr="00B41112">
        <w:rPr>
          <w:sz w:val="26"/>
          <w:szCs w:val="26"/>
          <w:rPrChange w:id="24861" w:author="Le Minh Nghia" w:date="2019-10-09T10:56:00Z">
            <w:rPr>
              <w:sz w:val="26"/>
              <w:szCs w:val="26"/>
            </w:rPr>
          </w:rPrChange>
        </w:rPr>
        <w:t>chú</w:t>
      </w:r>
      <w:proofErr w:type="spellEnd"/>
      <w:r w:rsidRPr="00B41112">
        <w:rPr>
          <w:sz w:val="26"/>
          <w:szCs w:val="26"/>
          <w:rPrChange w:id="24862" w:author="Le Minh Nghia" w:date="2019-10-09T10:56:00Z">
            <w:rPr>
              <w:sz w:val="26"/>
              <w:szCs w:val="26"/>
            </w:rPr>
          </w:rPrChange>
        </w:rPr>
        <w:t xml:space="preserve"> </w:t>
      </w:r>
      <w:proofErr w:type="spellStart"/>
      <w:r w:rsidRPr="00B41112">
        <w:rPr>
          <w:sz w:val="26"/>
          <w:szCs w:val="26"/>
          <w:rPrChange w:id="24863" w:author="Le Minh Nghia" w:date="2019-10-09T10:56:00Z">
            <w:rPr>
              <w:sz w:val="26"/>
              <w:szCs w:val="26"/>
            </w:rPr>
          </w:rPrChange>
        </w:rPr>
        <w:t>này</w:t>
      </w:r>
      <w:proofErr w:type="spellEnd"/>
      <w:r w:rsidRPr="00B41112">
        <w:rPr>
          <w:sz w:val="26"/>
          <w:szCs w:val="26"/>
          <w:rPrChange w:id="24864" w:author="Le Minh Nghia" w:date="2019-10-09T10:56:00Z">
            <w:rPr>
              <w:sz w:val="26"/>
              <w:szCs w:val="26"/>
            </w:rPr>
          </w:rPrChange>
        </w:rPr>
        <w:t xml:space="preserve">. </w:t>
      </w:r>
      <w:proofErr w:type="spellStart"/>
      <w:r w:rsidRPr="00B41112">
        <w:rPr>
          <w:sz w:val="26"/>
          <w:szCs w:val="26"/>
          <w:rPrChange w:id="24865" w:author="Le Minh Nghia" w:date="2019-10-09T10:56:00Z">
            <w:rPr>
              <w:sz w:val="26"/>
              <w:szCs w:val="26"/>
            </w:rPr>
          </w:rPrChange>
        </w:rPr>
        <w:t>Phần</w:t>
      </w:r>
      <w:proofErr w:type="spellEnd"/>
      <w:r w:rsidRPr="00B41112">
        <w:rPr>
          <w:sz w:val="26"/>
          <w:szCs w:val="26"/>
          <w:rPrChange w:id="24866" w:author="Le Minh Nghia" w:date="2019-10-09T10:56:00Z">
            <w:rPr>
              <w:sz w:val="26"/>
              <w:szCs w:val="26"/>
            </w:rPr>
          </w:rPrChange>
        </w:rPr>
        <w:t xml:space="preserve"> </w:t>
      </w:r>
      <w:proofErr w:type="spellStart"/>
      <w:r w:rsidRPr="00B41112">
        <w:rPr>
          <w:sz w:val="26"/>
          <w:szCs w:val="26"/>
          <w:rPrChange w:id="24867" w:author="Le Minh Nghia" w:date="2019-10-09T10:56:00Z">
            <w:rPr>
              <w:sz w:val="26"/>
              <w:szCs w:val="26"/>
            </w:rPr>
          </w:rPrChange>
        </w:rPr>
        <w:t>bên</w:t>
      </w:r>
      <w:proofErr w:type="spellEnd"/>
      <w:r w:rsidRPr="00B41112">
        <w:rPr>
          <w:sz w:val="26"/>
          <w:szCs w:val="26"/>
          <w:rPrChange w:id="24868" w:author="Le Minh Nghia" w:date="2019-10-09T10:56:00Z">
            <w:rPr>
              <w:sz w:val="26"/>
              <w:szCs w:val="26"/>
            </w:rPr>
          </w:rPrChange>
        </w:rPr>
        <w:t xml:space="preserve"> </w:t>
      </w:r>
      <w:proofErr w:type="spellStart"/>
      <w:r w:rsidRPr="00B41112">
        <w:rPr>
          <w:sz w:val="26"/>
          <w:szCs w:val="26"/>
          <w:rPrChange w:id="24869" w:author="Le Minh Nghia" w:date="2019-10-09T10:56:00Z">
            <w:rPr>
              <w:sz w:val="26"/>
              <w:szCs w:val="26"/>
            </w:rPr>
          </w:rPrChange>
        </w:rPr>
        <w:t>phải</w:t>
      </w:r>
      <w:proofErr w:type="spellEnd"/>
      <w:r w:rsidRPr="00B41112">
        <w:rPr>
          <w:sz w:val="26"/>
          <w:szCs w:val="26"/>
          <w:rPrChange w:id="24870" w:author="Le Minh Nghia" w:date="2019-10-09T10:56:00Z">
            <w:rPr>
              <w:sz w:val="26"/>
              <w:szCs w:val="26"/>
            </w:rPr>
          </w:rPrChange>
        </w:rPr>
        <w:t xml:space="preserve"> </w:t>
      </w:r>
      <w:proofErr w:type="spellStart"/>
      <w:r w:rsidRPr="00B41112">
        <w:rPr>
          <w:sz w:val="26"/>
          <w:szCs w:val="26"/>
          <w:rPrChange w:id="24871" w:author="Le Minh Nghia" w:date="2019-10-09T10:56:00Z">
            <w:rPr>
              <w:sz w:val="26"/>
              <w:szCs w:val="26"/>
            </w:rPr>
          </w:rPrChange>
        </w:rPr>
        <w:t>là</w:t>
      </w:r>
      <w:proofErr w:type="spellEnd"/>
      <w:r w:rsidRPr="00B41112">
        <w:rPr>
          <w:sz w:val="26"/>
          <w:szCs w:val="26"/>
          <w:rPrChange w:id="24872" w:author="Le Minh Nghia" w:date="2019-10-09T10:56:00Z">
            <w:rPr>
              <w:sz w:val="26"/>
              <w:szCs w:val="26"/>
            </w:rPr>
          </w:rPrChange>
        </w:rPr>
        <w:t xml:space="preserve"> </w:t>
      </w:r>
      <w:proofErr w:type="spellStart"/>
      <w:r w:rsidRPr="00B41112">
        <w:rPr>
          <w:sz w:val="26"/>
          <w:szCs w:val="26"/>
          <w:rPrChange w:id="24873" w:author="Le Minh Nghia" w:date="2019-10-09T10:56:00Z">
            <w:rPr>
              <w:sz w:val="26"/>
              <w:szCs w:val="26"/>
            </w:rPr>
          </w:rPrChange>
        </w:rPr>
        <w:t>giao</w:t>
      </w:r>
      <w:proofErr w:type="spellEnd"/>
      <w:r w:rsidRPr="00B41112">
        <w:rPr>
          <w:sz w:val="26"/>
          <w:szCs w:val="26"/>
          <w:rPrChange w:id="24874" w:author="Le Minh Nghia" w:date="2019-10-09T10:56:00Z">
            <w:rPr>
              <w:sz w:val="26"/>
              <w:szCs w:val="26"/>
            </w:rPr>
          </w:rPrChange>
        </w:rPr>
        <w:t xml:space="preserve"> </w:t>
      </w:r>
      <w:proofErr w:type="spellStart"/>
      <w:r w:rsidRPr="00B41112">
        <w:rPr>
          <w:sz w:val="26"/>
          <w:szCs w:val="26"/>
          <w:rPrChange w:id="24875" w:author="Le Minh Nghia" w:date="2019-10-09T10:56:00Z">
            <w:rPr>
              <w:sz w:val="26"/>
              <w:szCs w:val="26"/>
            </w:rPr>
          </w:rPrChange>
        </w:rPr>
        <w:t>diện</w:t>
      </w:r>
      <w:proofErr w:type="spellEnd"/>
      <w:r w:rsidRPr="00B41112">
        <w:rPr>
          <w:sz w:val="26"/>
          <w:szCs w:val="26"/>
          <w:rPrChange w:id="24876" w:author="Le Minh Nghia" w:date="2019-10-09T10:56:00Z">
            <w:rPr>
              <w:sz w:val="26"/>
              <w:szCs w:val="26"/>
            </w:rPr>
          </w:rPrChange>
        </w:rPr>
        <w:t xml:space="preserve"> </w:t>
      </w:r>
      <w:proofErr w:type="spellStart"/>
      <w:r w:rsidRPr="00B41112">
        <w:rPr>
          <w:sz w:val="26"/>
          <w:szCs w:val="26"/>
          <w:rPrChange w:id="24877" w:author="Le Minh Nghia" w:date="2019-10-09T10:56:00Z">
            <w:rPr>
              <w:sz w:val="26"/>
              <w:szCs w:val="26"/>
            </w:rPr>
          </w:rPrChange>
        </w:rPr>
        <w:t>hiển</w:t>
      </w:r>
      <w:proofErr w:type="spellEnd"/>
      <w:r w:rsidRPr="00B41112">
        <w:rPr>
          <w:sz w:val="26"/>
          <w:szCs w:val="26"/>
          <w:rPrChange w:id="24878" w:author="Le Minh Nghia" w:date="2019-10-09T10:56:00Z">
            <w:rPr>
              <w:sz w:val="26"/>
              <w:szCs w:val="26"/>
            </w:rPr>
          </w:rPrChange>
        </w:rPr>
        <w:t xml:space="preserve"> </w:t>
      </w:r>
      <w:proofErr w:type="spellStart"/>
      <w:r w:rsidRPr="00B41112">
        <w:rPr>
          <w:sz w:val="26"/>
          <w:szCs w:val="26"/>
          <w:rPrChange w:id="24879" w:author="Le Minh Nghia" w:date="2019-10-09T10:56:00Z">
            <w:rPr>
              <w:sz w:val="26"/>
              <w:szCs w:val="26"/>
            </w:rPr>
          </w:rPrChange>
        </w:rPr>
        <w:t>thị</w:t>
      </w:r>
      <w:proofErr w:type="spellEnd"/>
      <w:r w:rsidRPr="00B41112">
        <w:rPr>
          <w:sz w:val="26"/>
          <w:szCs w:val="26"/>
          <w:rPrChange w:id="24880" w:author="Le Minh Nghia" w:date="2019-10-09T10:56:00Z">
            <w:rPr>
              <w:sz w:val="26"/>
              <w:szCs w:val="26"/>
            </w:rPr>
          </w:rPrChange>
        </w:rPr>
        <w:t xml:space="preserve"> </w:t>
      </w:r>
      <w:proofErr w:type="spellStart"/>
      <w:r w:rsidRPr="00B41112">
        <w:rPr>
          <w:sz w:val="26"/>
          <w:szCs w:val="26"/>
          <w:rPrChange w:id="24881" w:author="Le Minh Nghia" w:date="2019-10-09T10:56:00Z">
            <w:rPr>
              <w:sz w:val="26"/>
              <w:szCs w:val="26"/>
            </w:rPr>
          </w:rPrChange>
        </w:rPr>
        <w:t>chính</w:t>
      </w:r>
      <w:proofErr w:type="spellEnd"/>
      <w:r w:rsidRPr="00B41112">
        <w:rPr>
          <w:sz w:val="26"/>
          <w:szCs w:val="26"/>
          <w:rPrChange w:id="24882" w:author="Le Minh Nghia" w:date="2019-10-09T10:56:00Z">
            <w:rPr>
              <w:sz w:val="26"/>
              <w:szCs w:val="26"/>
            </w:rPr>
          </w:rPrChange>
        </w:rPr>
        <w:t xml:space="preserve"> </w:t>
      </w:r>
      <w:proofErr w:type="spellStart"/>
      <w:r w:rsidRPr="00B41112">
        <w:rPr>
          <w:sz w:val="26"/>
          <w:szCs w:val="26"/>
          <w:rPrChange w:id="24883" w:author="Le Minh Nghia" w:date="2019-10-09T10:56:00Z">
            <w:rPr>
              <w:sz w:val="26"/>
              <w:szCs w:val="26"/>
            </w:rPr>
          </w:rPrChange>
        </w:rPr>
        <w:t>của</w:t>
      </w:r>
      <w:proofErr w:type="spellEnd"/>
      <w:r w:rsidRPr="00B41112">
        <w:rPr>
          <w:sz w:val="26"/>
          <w:szCs w:val="26"/>
          <w:rPrChange w:id="24884" w:author="Le Minh Nghia" w:date="2019-10-09T10:56:00Z">
            <w:rPr>
              <w:sz w:val="26"/>
              <w:szCs w:val="26"/>
            </w:rPr>
          </w:rPrChange>
        </w:rPr>
        <w:t xml:space="preserve"> </w:t>
      </w:r>
      <w:proofErr w:type="spellStart"/>
      <w:r w:rsidRPr="00B41112">
        <w:rPr>
          <w:sz w:val="26"/>
          <w:szCs w:val="26"/>
          <w:rPrChange w:id="24885" w:author="Le Minh Nghia" w:date="2019-10-09T10:56:00Z">
            <w:rPr>
              <w:sz w:val="26"/>
              <w:szCs w:val="26"/>
            </w:rPr>
          </w:rPrChange>
        </w:rPr>
        <w:t>các</w:t>
      </w:r>
      <w:proofErr w:type="spellEnd"/>
      <w:r w:rsidRPr="00B41112">
        <w:rPr>
          <w:sz w:val="26"/>
          <w:szCs w:val="26"/>
          <w:rPrChange w:id="24886" w:author="Le Minh Nghia" w:date="2019-10-09T10:56:00Z">
            <w:rPr>
              <w:sz w:val="26"/>
              <w:szCs w:val="26"/>
            </w:rPr>
          </w:rPrChange>
        </w:rPr>
        <w:t xml:space="preserve"> </w:t>
      </w:r>
      <w:proofErr w:type="spellStart"/>
      <w:r w:rsidRPr="00B41112">
        <w:rPr>
          <w:sz w:val="26"/>
          <w:szCs w:val="26"/>
          <w:rPrChange w:id="24887" w:author="Le Minh Nghia" w:date="2019-10-09T10:56:00Z">
            <w:rPr>
              <w:sz w:val="26"/>
              <w:szCs w:val="26"/>
            </w:rPr>
          </w:rPrChange>
        </w:rPr>
        <w:t>bản</w:t>
      </w:r>
      <w:proofErr w:type="spellEnd"/>
      <w:r w:rsidRPr="00B41112">
        <w:rPr>
          <w:sz w:val="26"/>
          <w:szCs w:val="26"/>
          <w:rPrChange w:id="24888" w:author="Le Minh Nghia" w:date="2019-10-09T10:56:00Z">
            <w:rPr>
              <w:sz w:val="26"/>
              <w:szCs w:val="26"/>
            </w:rPr>
          </w:rPrChange>
        </w:rPr>
        <w:t xml:space="preserve"> tin </w:t>
      </w:r>
      <w:proofErr w:type="spellStart"/>
      <w:r w:rsidRPr="00B41112">
        <w:rPr>
          <w:sz w:val="26"/>
          <w:szCs w:val="26"/>
          <w:rPrChange w:id="24889" w:author="Le Minh Nghia" w:date="2019-10-09T10:56:00Z">
            <w:rPr>
              <w:sz w:val="26"/>
              <w:szCs w:val="26"/>
            </w:rPr>
          </w:rPrChange>
        </w:rPr>
        <w:t>mà</w:t>
      </w:r>
      <w:proofErr w:type="spellEnd"/>
      <w:r w:rsidRPr="00B41112">
        <w:rPr>
          <w:sz w:val="26"/>
          <w:szCs w:val="26"/>
          <w:rPrChange w:id="24890" w:author="Le Minh Nghia" w:date="2019-10-09T10:56:00Z">
            <w:rPr>
              <w:sz w:val="26"/>
              <w:szCs w:val="26"/>
            </w:rPr>
          </w:rPrChange>
        </w:rPr>
        <w:t xml:space="preserve"> </w:t>
      </w:r>
      <w:proofErr w:type="spellStart"/>
      <w:r w:rsidRPr="00B41112">
        <w:rPr>
          <w:sz w:val="26"/>
          <w:szCs w:val="26"/>
          <w:rPrChange w:id="24891" w:author="Le Minh Nghia" w:date="2019-10-09T10:56:00Z">
            <w:rPr>
              <w:sz w:val="26"/>
              <w:szCs w:val="26"/>
            </w:rPr>
          </w:rPrChange>
        </w:rPr>
        <w:t>người</w:t>
      </w:r>
      <w:proofErr w:type="spellEnd"/>
      <w:r w:rsidRPr="00B41112">
        <w:rPr>
          <w:sz w:val="26"/>
          <w:szCs w:val="26"/>
          <w:rPrChange w:id="24892" w:author="Le Minh Nghia" w:date="2019-10-09T10:56:00Z">
            <w:rPr>
              <w:sz w:val="26"/>
              <w:szCs w:val="26"/>
            </w:rPr>
          </w:rPrChange>
        </w:rPr>
        <w:t xml:space="preserve"> </w:t>
      </w:r>
      <w:proofErr w:type="spellStart"/>
      <w:r w:rsidRPr="00B41112">
        <w:rPr>
          <w:sz w:val="26"/>
          <w:szCs w:val="26"/>
          <w:rPrChange w:id="24893" w:author="Le Minh Nghia" w:date="2019-10-09T10:56:00Z">
            <w:rPr>
              <w:sz w:val="26"/>
              <w:szCs w:val="26"/>
            </w:rPr>
          </w:rPrChange>
        </w:rPr>
        <w:t>dùng</w:t>
      </w:r>
      <w:proofErr w:type="spellEnd"/>
      <w:r w:rsidRPr="00B41112">
        <w:rPr>
          <w:sz w:val="26"/>
          <w:szCs w:val="26"/>
          <w:rPrChange w:id="24894" w:author="Le Minh Nghia" w:date="2019-10-09T10:56:00Z">
            <w:rPr>
              <w:sz w:val="26"/>
              <w:szCs w:val="26"/>
            </w:rPr>
          </w:rPrChange>
        </w:rPr>
        <w:t xml:space="preserve"> </w:t>
      </w:r>
      <w:proofErr w:type="spellStart"/>
      <w:r w:rsidRPr="00B41112">
        <w:rPr>
          <w:sz w:val="26"/>
          <w:szCs w:val="26"/>
          <w:rPrChange w:id="24895" w:author="Le Minh Nghia" w:date="2019-10-09T10:56:00Z">
            <w:rPr>
              <w:sz w:val="26"/>
              <w:szCs w:val="26"/>
            </w:rPr>
          </w:rPrChange>
        </w:rPr>
        <w:t>có</w:t>
      </w:r>
      <w:proofErr w:type="spellEnd"/>
      <w:r w:rsidRPr="00B41112">
        <w:rPr>
          <w:sz w:val="26"/>
          <w:szCs w:val="26"/>
          <w:rPrChange w:id="24896" w:author="Le Minh Nghia" w:date="2019-10-09T10:56:00Z">
            <w:rPr>
              <w:sz w:val="26"/>
              <w:szCs w:val="26"/>
            </w:rPr>
          </w:rPrChange>
        </w:rPr>
        <w:t xml:space="preserve"> </w:t>
      </w:r>
      <w:proofErr w:type="spellStart"/>
      <w:r w:rsidRPr="00B41112">
        <w:rPr>
          <w:sz w:val="26"/>
          <w:szCs w:val="26"/>
          <w:rPrChange w:id="24897" w:author="Le Minh Nghia" w:date="2019-10-09T10:56:00Z">
            <w:rPr>
              <w:sz w:val="26"/>
              <w:szCs w:val="26"/>
            </w:rPr>
          </w:rPrChange>
        </w:rPr>
        <w:t>thể</w:t>
      </w:r>
      <w:proofErr w:type="spellEnd"/>
      <w:r w:rsidRPr="00B41112">
        <w:rPr>
          <w:sz w:val="26"/>
          <w:szCs w:val="26"/>
          <w:rPrChange w:id="24898" w:author="Le Minh Nghia" w:date="2019-10-09T10:56:00Z">
            <w:rPr>
              <w:sz w:val="26"/>
              <w:szCs w:val="26"/>
            </w:rPr>
          </w:rPrChange>
        </w:rPr>
        <w:t xml:space="preserve"> </w:t>
      </w:r>
      <w:proofErr w:type="spellStart"/>
      <w:r w:rsidRPr="00B41112">
        <w:rPr>
          <w:sz w:val="26"/>
          <w:szCs w:val="26"/>
          <w:rPrChange w:id="24899" w:author="Le Minh Nghia" w:date="2019-10-09T10:56:00Z">
            <w:rPr>
              <w:sz w:val="26"/>
              <w:szCs w:val="26"/>
            </w:rPr>
          </w:rPrChange>
        </w:rPr>
        <w:t>xem</w:t>
      </w:r>
      <w:proofErr w:type="spellEnd"/>
      <w:r w:rsidRPr="00B41112">
        <w:rPr>
          <w:sz w:val="26"/>
          <w:szCs w:val="26"/>
          <w:rPrChange w:id="24900" w:author="Le Minh Nghia" w:date="2019-10-09T10:56:00Z">
            <w:rPr>
              <w:sz w:val="26"/>
              <w:szCs w:val="26"/>
            </w:rPr>
          </w:rPrChange>
        </w:rPr>
        <w:t xml:space="preserve"> bao </w:t>
      </w:r>
      <w:proofErr w:type="spellStart"/>
      <w:r w:rsidRPr="00B41112">
        <w:rPr>
          <w:sz w:val="26"/>
          <w:szCs w:val="26"/>
          <w:rPrChange w:id="24901" w:author="Le Minh Nghia" w:date="2019-10-09T10:56:00Z">
            <w:rPr>
              <w:sz w:val="26"/>
              <w:szCs w:val="26"/>
            </w:rPr>
          </w:rPrChange>
        </w:rPr>
        <w:t>gồm</w:t>
      </w:r>
      <w:proofErr w:type="spellEnd"/>
      <w:r w:rsidRPr="00B41112">
        <w:rPr>
          <w:sz w:val="26"/>
          <w:szCs w:val="26"/>
          <w:rPrChange w:id="24902" w:author="Le Minh Nghia" w:date="2019-10-09T10:56:00Z">
            <w:rPr>
              <w:sz w:val="26"/>
              <w:szCs w:val="26"/>
            </w:rPr>
          </w:rPrChange>
        </w:rPr>
        <w:t xml:space="preserve">: </w:t>
      </w:r>
      <w:proofErr w:type="spellStart"/>
      <w:r w:rsidRPr="00B41112">
        <w:rPr>
          <w:sz w:val="26"/>
          <w:szCs w:val="26"/>
          <w:rPrChange w:id="24903" w:author="Le Minh Nghia" w:date="2019-10-09T10:56:00Z">
            <w:rPr>
              <w:sz w:val="26"/>
              <w:szCs w:val="26"/>
            </w:rPr>
          </w:rPrChange>
        </w:rPr>
        <w:t>hình</w:t>
      </w:r>
      <w:proofErr w:type="spellEnd"/>
      <w:r w:rsidRPr="00B41112">
        <w:rPr>
          <w:sz w:val="26"/>
          <w:szCs w:val="26"/>
          <w:rPrChange w:id="24904" w:author="Le Minh Nghia" w:date="2019-10-09T10:56:00Z">
            <w:rPr>
              <w:sz w:val="26"/>
              <w:szCs w:val="26"/>
            </w:rPr>
          </w:rPrChange>
        </w:rPr>
        <w:t xml:space="preserve"> </w:t>
      </w:r>
      <w:proofErr w:type="spellStart"/>
      <w:r w:rsidRPr="00B41112">
        <w:rPr>
          <w:sz w:val="26"/>
          <w:szCs w:val="26"/>
          <w:rPrChange w:id="24905" w:author="Le Minh Nghia" w:date="2019-10-09T10:56:00Z">
            <w:rPr>
              <w:sz w:val="26"/>
              <w:szCs w:val="26"/>
            </w:rPr>
          </w:rPrChange>
        </w:rPr>
        <w:t>ảnh</w:t>
      </w:r>
      <w:proofErr w:type="spellEnd"/>
      <w:r w:rsidRPr="00B41112">
        <w:rPr>
          <w:sz w:val="26"/>
          <w:szCs w:val="26"/>
          <w:rPrChange w:id="24906" w:author="Le Minh Nghia" w:date="2019-10-09T10:56:00Z">
            <w:rPr>
              <w:sz w:val="26"/>
              <w:szCs w:val="26"/>
            </w:rPr>
          </w:rPrChange>
        </w:rPr>
        <w:t xml:space="preserve"> </w:t>
      </w:r>
      <w:proofErr w:type="spellStart"/>
      <w:r w:rsidRPr="00B41112">
        <w:rPr>
          <w:sz w:val="26"/>
          <w:szCs w:val="26"/>
          <w:rPrChange w:id="24907" w:author="Le Minh Nghia" w:date="2019-10-09T10:56:00Z">
            <w:rPr>
              <w:sz w:val="26"/>
              <w:szCs w:val="26"/>
            </w:rPr>
          </w:rPrChange>
        </w:rPr>
        <w:t>mặc</w:t>
      </w:r>
      <w:proofErr w:type="spellEnd"/>
      <w:r w:rsidRPr="00B41112">
        <w:rPr>
          <w:sz w:val="26"/>
          <w:szCs w:val="26"/>
          <w:rPrChange w:id="24908" w:author="Le Minh Nghia" w:date="2019-10-09T10:56:00Z">
            <w:rPr>
              <w:sz w:val="26"/>
              <w:szCs w:val="26"/>
            </w:rPr>
          </w:rPrChange>
        </w:rPr>
        <w:t xml:space="preserve"> </w:t>
      </w:r>
      <w:proofErr w:type="spellStart"/>
      <w:r w:rsidRPr="00B41112">
        <w:rPr>
          <w:sz w:val="26"/>
          <w:szCs w:val="26"/>
          <w:rPrChange w:id="24909" w:author="Le Minh Nghia" w:date="2019-10-09T10:56:00Z">
            <w:rPr>
              <w:sz w:val="26"/>
              <w:szCs w:val="26"/>
            </w:rPr>
          </w:rPrChange>
        </w:rPr>
        <w:t>định</w:t>
      </w:r>
      <w:proofErr w:type="spellEnd"/>
      <w:r w:rsidRPr="00B41112">
        <w:rPr>
          <w:sz w:val="26"/>
          <w:szCs w:val="26"/>
          <w:rPrChange w:id="24910" w:author="Le Minh Nghia" w:date="2019-10-09T10:56:00Z">
            <w:rPr>
              <w:sz w:val="26"/>
              <w:szCs w:val="26"/>
            </w:rPr>
          </w:rPrChange>
        </w:rPr>
        <w:t xml:space="preserve"> </w:t>
      </w:r>
      <w:proofErr w:type="spellStart"/>
      <w:r w:rsidRPr="00B41112">
        <w:rPr>
          <w:sz w:val="26"/>
          <w:szCs w:val="26"/>
          <w:rPrChange w:id="24911" w:author="Le Minh Nghia" w:date="2019-10-09T10:56:00Z">
            <w:rPr>
              <w:sz w:val="26"/>
              <w:szCs w:val="26"/>
            </w:rPr>
          </w:rPrChange>
        </w:rPr>
        <w:t>của</w:t>
      </w:r>
      <w:proofErr w:type="spellEnd"/>
      <w:r w:rsidRPr="00B41112">
        <w:rPr>
          <w:sz w:val="26"/>
          <w:szCs w:val="26"/>
          <w:rPrChange w:id="24912" w:author="Le Minh Nghia" w:date="2019-10-09T10:56:00Z">
            <w:rPr>
              <w:sz w:val="26"/>
              <w:szCs w:val="26"/>
            </w:rPr>
          </w:rPrChange>
        </w:rPr>
        <w:t xml:space="preserve"> </w:t>
      </w:r>
      <w:proofErr w:type="spellStart"/>
      <w:r w:rsidRPr="00B41112">
        <w:rPr>
          <w:sz w:val="26"/>
          <w:szCs w:val="26"/>
          <w:rPrChange w:id="24913" w:author="Le Minh Nghia" w:date="2019-10-09T10:56:00Z">
            <w:rPr>
              <w:sz w:val="26"/>
              <w:szCs w:val="26"/>
            </w:rPr>
          </w:rPrChange>
        </w:rPr>
        <w:t>giao</w:t>
      </w:r>
      <w:proofErr w:type="spellEnd"/>
      <w:r w:rsidRPr="00B41112">
        <w:rPr>
          <w:sz w:val="26"/>
          <w:szCs w:val="26"/>
          <w:rPrChange w:id="24914" w:author="Le Minh Nghia" w:date="2019-10-09T10:56:00Z">
            <w:rPr>
              <w:sz w:val="26"/>
              <w:szCs w:val="26"/>
            </w:rPr>
          </w:rPrChange>
        </w:rPr>
        <w:t xml:space="preserve"> </w:t>
      </w:r>
      <w:proofErr w:type="spellStart"/>
      <w:r w:rsidRPr="00B41112">
        <w:rPr>
          <w:sz w:val="26"/>
          <w:szCs w:val="26"/>
          <w:rPrChange w:id="24915" w:author="Le Minh Nghia" w:date="2019-10-09T10:56:00Z">
            <w:rPr>
              <w:sz w:val="26"/>
              <w:szCs w:val="26"/>
            </w:rPr>
          </w:rPrChange>
        </w:rPr>
        <w:t>diện</w:t>
      </w:r>
      <w:proofErr w:type="spellEnd"/>
      <w:r w:rsidRPr="00B41112">
        <w:rPr>
          <w:sz w:val="26"/>
          <w:szCs w:val="26"/>
          <w:rPrChange w:id="24916" w:author="Le Minh Nghia" w:date="2019-10-09T10:56:00Z">
            <w:rPr>
              <w:sz w:val="26"/>
              <w:szCs w:val="26"/>
            </w:rPr>
          </w:rPrChange>
        </w:rPr>
        <w:t xml:space="preserve"> </w:t>
      </w:r>
      <w:proofErr w:type="spellStart"/>
      <w:r w:rsidRPr="00B41112">
        <w:rPr>
          <w:sz w:val="26"/>
          <w:szCs w:val="26"/>
          <w:rPrChange w:id="24917" w:author="Le Minh Nghia" w:date="2019-10-09T10:56:00Z">
            <w:rPr>
              <w:sz w:val="26"/>
              <w:szCs w:val="26"/>
            </w:rPr>
          </w:rPrChange>
        </w:rPr>
        <w:t>bản</w:t>
      </w:r>
      <w:proofErr w:type="spellEnd"/>
      <w:r w:rsidRPr="00B41112">
        <w:rPr>
          <w:sz w:val="26"/>
          <w:szCs w:val="26"/>
          <w:rPrChange w:id="24918" w:author="Le Minh Nghia" w:date="2019-10-09T10:56:00Z">
            <w:rPr>
              <w:sz w:val="26"/>
              <w:szCs w:val="26"/>
            </w:rPr>
          </w:rPrChange>
        </w:rPr>
        <w:t xml:space="preserve"> tin, </w:t>
      </w:r>
      <w:proofErr w:type="spellStart"/>
      <w:r w:rsidRPr="00B41112">
        <w:rPr>
          <w:sz w:val="26"/>
          <w:szCs w:val="26"/>
          <w:rPrChange w:id="24919" w:author="Le Minh Nghia" w:date="2019-10-09T10:56:00Z">
            <w:rPr>
              <w:sz w:val="26"/>
              <w:szCs w:val="26"/>
            </w:rPr>
          </w:rPrChange>
        </w:rPr>
        <w:t>tiêu</w:t>
      </w:r>
      <w:proofErr w:type="spellEnd"/>
      <w:r w:rsidRPr="00B41112">
        <w:rPr>
          <w:sz w:val="26"/>
          <w:szCs w:val="26"/>
          <w:rPrChange w:id="24920" w:author="Le Minh Nghia" w:date="2019-10-09T10:56:00Z">
            <w:rPr>
              <w:sz w:val="26"/>
              <w:szCs w:val="26"/>
            </w:rPr>
          </w:rPrChange>
        </w:rPr>
        <w:t xml:space="preserve"> </w:t>
      </w:r>
      <w:proofErr w:type="spellStart"/>
      <w:r w:rsidRPr="00B41112">
        <w:rPr>
          <w:sz w:val="26"/>
          <w:szCs w:val="26"/>
          <w:rPrChange w:id="24921" w:author="Le Minh Nghia" w:date="2019-10-09T10:56:00Z">
            <w:rPr>
              <w:sz w:val="26"/>
              <w:szCs w:val="26"/>
            </w:rPr>
          </w:rPrChange>
        </w:rPr>
        <w:t>đề</w:t>
      </w:r>
      <w:proofErr w:type="spellEnd"/>
      <w:r w:rsidRPr="00B41112">
        <w:rPr>
          <w:sz w:val="26"/>
          <w:szCs w:val="26"/>
          <w:rPrChange w:id="24922" w:author="Le Minh Nghia" w:date="2019-10-09T10:56:00Z">
            <w:rPr>
              <w:sz w:val="26"/>
              <w:szCs w:val="26"/>
            </w:rPr>
          </w:rPrChange>
        </w:rPr>
        <w:t xml:space="preserve"> </w:t>
      </w:r>
      <w:proofErr w:type="spellStart"/>
      <w:r w:rsidRPr="00B41112">
        <w:rPr>
          <w:sz w:val="26"/>
          <w:szCs w:val="26"/>
          <w:rPrChange w:id="24923" w:author="Le Minh Nghia" w:date="2019-10-09T10:56:00Z">
            <w:rPr>
              <w:sz w:val="26"/>
              <w:szCs w:val="26"/>
            </w:rPr>
          </w:rPrChange>
        </w:rPr>
        <w:t>của</w:t>
      </w:r>
      <w:proofErr w:type="spellEnd"/>
      <w:r w:rsidRPr="00B41112">
        <w:rPr>
          <w:sz w:val="26"/>
          <w:szCs w:val="26"/>
          <w:rPrChange w:id="24924" w:author="Le Minh Nghia" w:date="2019-10-09T10:56:00Z">
            <w:rPr>
              <w:sz w:val="26"/>
              <w:szCs w:val="26"/>
            </w:rPr>
          </w:rPrChange>
        </w:rPr>
        <w:t xml:space="preserve"> </w:t>
      </w:r>
      <w:proofErr w:type="spellStart"/>
      <w:r w:rsidRPr="00B41112">
        <w:rPr>
          <w:sz w:val="26"/>
          <w:szCs w:val="26"/>
          <w:rPrChange w:id="24925" w:author="Le Minh Nghia" w:date="2019-10-09T10:56:00Z">
            <w:rPr>
              <w:sz w:val="26"/>
              <w:szCs w:val="26"/>
            </w:rPr>
          </w:rPrChange>
        </w:rPr>
        <w:t>bài</w:t>
      </w:r>
      <w:proofErr w:type="spellEnd"/>
      <w:r w:rsidRPr="00B41112">
        <w:rPr>
          <w:sz w:val="26"/>
          <w:szCs w:val="26"/>
          <w:rPrChange w:id="24926" w:author="Le Minh Nghia" w:date="2019-10-09T10:56:00Z">
            <w:rPr>
              <w:sz w:val="26"/>
              <w:szCs w:val="26"/>
            </w:rPr>
          </w:rPrChange>
        </w:rPr>
        <w:t xml:space="preserve"> </w:t>
      </w:r>
      <w:proofErr w:type="spellStart"/>
      <w:r w:rsidRPr="00B41112">
        <w:rPr>
          <w:sz w:val="26"/>
          <w:szCs w:val="26"/>
          <w:rPrChange w:id="24927" w:author="Le Minh Nghia" w:date="2019-10-09T10:56:00Z">
            <w:rPr>
              <w:sz w:val="26"/>
              <w:szCs w:val="26"/>
            </w:rPr>
          </w:rPrChange>
        </w:rPr>
        <w:t>viết</w:t>
      </w:r>
      <w:proofErr w:type="spellEnd"/>
      <w:r w:rsidRPr="00B41112">
        <w:rPr>
          <w:sz w:val="26"/>
          <w:szCs w:val="26"/>
          <w:rPrChange w:id="24928" w:author="Le Minh Nghia" w:date="2019-10-09T10:56:00Z">
            <w:rPr>
              <w:sz w:val="26"/>
              <w:szCs w:val="26"/>
            </w:rPr>
          </w:rPrChange>
        </w:rPr>
        <w:t xml:space="preserve">, </w:t>
      </w:r>
      <w:proofErr w:type="spellStart"/>
      <w:r w:rsidRPr="00B41112">
        <w:rPr>
          <w:sz w:val="26"/>
          <w:szCs w:val="26"/>
          <w:rPrChange w:id="24929" w:author="Le Minh Nghia" w:date="2019-10-09T10:56:00Z">
            <w:rPr>
              <w:sz w:val="26"/>
              <w:szCs w:val="26"/>
            </w:rPr>
          </w:rPrChange>
        </w:rPr>
        <w:t>tên</w:t>
      </w:r>
      <w:proofErr w:type="spellEnd"/>
      <w:r w:rsidRPr="00B41112">
        <w:rPr>
          <w:sz w:val="26"/>
          <w:szCs w:val="26"/>
          <w:rPrChange w:id="24930" w:author="Le Minh Nghia" w:date="2019-10-09T10:56:00Z">
            <w:rPr>
              <w:sz w:val="26"/>
              <w:szCs w:val="26"/>
            </w:rPr>
          </w:rPrChange>
        </w:rPr>
        <w:t xml:space="preserve"> </w:t>
      </w:r>
      <w:proofErr w:type="spellStart"/>
      <w:r w:rsidRPr="00B41112">
        <w:rPr>
          <w:sz w:val="26"/>
          <w:szCs w:val="26"/>
          <w:rPrChange w:id="24931" w:author="Le Minh Nghia" w:date="2019-10-09T10:56:00Z">
            <w:rPr>
              <w:sz w:val="26"/>
              <w:szCs w:val="26"/>
            </w:rPr>
          </w:rPrChange>
        </w:rPr>
        <w:t>tác</w:t>
      </w:r>
      <w:proofErr w:type="spellEnd"/>
      <w:r w:rsidRPr="00B41112">
        <w:rPr>
          <w:sz w:val="26"/>
          <w:szCs w:val="26"/>
          <w:rPrChange w:id="24932" w:author="Le Minh Nghia" w:date="2019-10-09T10:56:00Z">
            <w:rPr>
              <w:sz w:val="26"/>
              <w:szCs w:val="26"/>
            </w:rPr>
          </w:rPrChange>
        </w:rPr>
        <w:t xml:space="preserve"> </w:t>
      </w:r>
      <w:proofErr w:type="spellStart"/>
      <w:r w:rsidRPr="00B41112">
        <w:rPr>
          <w:sz w:val="26"/>
          <w:szCs w:val="26"/>
          <w:rPrChange w:id="24933" w:author="Le Minh Nghia" w:date="2019-10-09T10:56:00Z">
            <w:rPr>
              <w:sz w:val="26"/>
              <w:szCs w:val="26"/>
            </w:rPr>
          </w:rPrChange>
        </w:rPr>
        <w:t>giả</w:t>
      </w:r>
      <w:proofErr w:type="spellEnd"/>
      <w:r w:rsidRPr="00B41112">
        <w:rPr>
          <w:sz w:val="26"/>
          <w:szCs w:val="26"/>
          <w:rPrChange w:id="24934" w:author="Le Minh Nghia" w:date="2019-10-09T10:56:00Z">
            <w:rPr>
              <w:sz w:val="26"/>
              <w:szCs w:val="26"/>
            </w:rPr>
          </w:rPrChange>
        </w:rPr>
        <w:t xml:space="preserve"> </w:t>
      </w:r>
      <w:proofErr w:type="spellStart"/>
      <w:r w:rsidRPr="00B41112">
        <w:rPr>
          <w:sz w:val="26"/>
          <w:szCs w:val="26"/>
          <w:rPrChange w:id="24935" w:author="Le Minh Nghia" w:date="2019-10-09T10:56:00Z">
            <w:rPr>
              <w:sz w:val="26"/>
              <w:szCs w:val="26"/>
            </w:rPr>
          </w:rPrChange>
        </w:rPr>
        <w:t>và</w:t>
      </w:r>
      <w:proofErr w:type="spellEnd"/>
      <w:r w:rsidRPr="00B41112">
        <w:rPr>
          <w:sz w:val="26"/>
          <w:szCs w:val="26"/>
          <w:rPrChange w:id="24936" w:author="Le Minh Nghia" w:date="2019-10-09T10:56:00Z">
            <w:rPr>
              <w:sz w:val="26"/>
              <w:szCs w:val="26"/>
            </w:rPr>
          </w:rPrChange>
        </w:rPr>
        <w:t xml:space="preserve"> </w:t>
      </w:r>
      <w:proofErr w:type="spellStart"/>
      <w:r w:rsidRPr="00B41112">
        <w:rPr>
          <w:sz w:val="26"/>
          <w:szCs w:val="26"/>
          <w:rPrChange w:id="24937" w:author="Le Minh Nghia" w:date="2019-10-09T10:56:00Z">
            <w:rPr>
              <w:sz w:val="26"/>
              <w:szCs w:val="26"/>
            </w:rPr>
          </w:rPrChange>
        </w:rPr>
        <w:t>ngày</w:t>
      </w:r>
      <w:proofErr w:type="spellEnd"/>
      <w:r w:rsidRPr="00B41112">
        <w:rPr>
          <w:sz w:val="26"/>
          <w:szCs w:val="26"/>
          <w:rPrChange w:id="24938" w:author="Le Minh Nghia" w:date="2019-10-09T10:56:00Z">
            <w:rPr>
              <w:sz w:val="26"/>
              <w:szCs w:val="26"/>
            </w:rPr>
          </w:rPrChange>
        </w:rPr>
        <w:t xml:space="preserve"> </w:t>
      </w:r>
      <w:proofErr w:type="spellStart"/>
      <w:r w:rsidRPr="00B41112">
        <w:rPr>
          <w:sz w:val="26"/>
          <w:szCs w:val="26"/>
          <w:rPrChange w:id="24939" w:author="Le Minh Nghia" w:date="2019-10-09T10:56:00Z">
            <w:rPr>
              <w:sz w:val="26"/>
              <w:szCs w:val="26"/>
            </w:rPr>
          </w:rPrChange>
        </w:rPr>
        <w:t>của</w:t>
      </w:r>
      <w:proofErr w:type="spellEnd"/>
      <w:r w:rsidRPr="00B41112">
        <w:rPr>
          <w:sz w:val="26"/>
          <w:szCs w:val="26"/>
          <w:rPrChange w:id="24940" w:author="Le Minh Nghia" w:date="2019-10-09T10:56:00Z">
            <w:rPr>
              <w:sz w:val="26"/>
              <w:szCs w:val="26"/>
            </w:rPr>
          </w:rPrChange>
        </w:rPr>
        <w:t xml:space="preserve"> </w:t>
      </w:r>
      <w:proofErr w:type="spellStart"/>
      <w:r w:rsidRPr="00B41112">
        <w:rPr>
          <w:sz w:val="26"/>
          <w:szCs w:val="26"/>
          <w:rPrChange w:id="24941" w:author="Le Minh Nghia" w:date="2019-10-09T10:56:00Z">
            <w:rPr>
              <w:sz w:val="26"/>
              <w:szCs w:val="26"/>
            </w:rPr>
          </w:rPrChange>
        </w:rPr>
        <w:t>bản</w:t>
      </w:r>
      <w:proofErr w:type="spellEnd"/>
      <w:r w:rsidRPr="00B41112">
        <w:rPr>
          <w:sz w:val="26"/>
          <w:szCs w:val="26"/>
          <w:rPrChange w:id="24942" w:author="Le Minh Nghia" w:date="2019-10-09T10:56:00Z">
            <w:rPr>
              <w:sz w:val="26"/>
              <w:szCs w:val="26"/>
            </w:rPr>
          </w:rPrChange>
        </w:rPr>
        <w:t xml:space="preserve"> tin </w:t>
      </w:r>
      <w:proofErr w:type="spellStart"/>
      <w:r w:rsidRPr="00B41112">
        <w:rPr>
          <w:sz w:val="26"/>
          <w:szCs w:val="26"/>
          <w:rPrChange w:id="24943" w:author="Le Minh Nghia" w:date="2019-10-09T10:56:00Z">
            <w:rPr>
              <w:sz w:val="26"/>
              <w:szCs w:val="26"/>
            </w:rPr>
          </w:rPrChange>
        </w:rPr>
        <w:t>được</w:t>
      </w:r>
      <w:proofErr w:type="spellEnd"/>
      <w:r w:rsidRPr="00B41112">
        <w:rPr>
          <w:sz w:val="26"/>
          <w:szCs w:val="26"/>
          <w:rPrChange w:id="24944" w:author="Le Minh Nghia" w:date="2019-10-09T10:56:00Z">
            <w:rPr>
              <w:sz w:val="26"/>
              <w:szCs w:val="26"/>
            </w:rPr>
          </w:rPrChange>
        </w:rPr>
        <w:t xml:space="preserve"> </w:t>
      </w:r>
      <w:proofErr w:type="spellStart"/>
      <w:r w:rsidRPr="00B41112">
        <w:rPr>
          <w:sz w:val="26"/>
          <w:szCs w:val="26"/>
          <w:rPrChange w:id="24945" w:author="Le Minh Nghia" w:date="2019-10-09T10:56:00Z">
            <w:rPr>
              <w:sz w:val="26"/>
              <w:szCs w:val="26"/>
            </w:rPr>
          </w:rPrChange>
        </w:rPr>
        <w:t>đăng</w:t>
      </w:r>
      <w:proofErr w:type="spellEnd"/>
      <w:r w:rsidR="00116EBE" w:rsidRPr="00B41112">
        <w:rPr>
          <w:sz w:val="26"/>
          <w:szCs w:val="26"/>
          <w:rPrChange w:id="24946" w:author="Le Minh Nghia" w:date="2019-10-09T10:56:00Z">
            <w:rPr>
              <w:sz w:val="26"/>
              <w:szCs w:val="26"/>
            </w:rPr>
          </w:rPrChange>
        </w:rPr>
        <w:t xml:space="preserve">, </w:t>
      </w:r>
      <w:proofErr w:type="spellStart"/>
      <w:r w:rsidR="00116EBE" w:rsidRPr="00B41112">
        <w:rPr>
          <w:sz w:val="26"/>
          <w:szCs w:val="26"/>
          <w:rPrChange w:id="24947" w:author="Le Minh Nghia" w:date="2019-10-09T10:56:00Z">
            <w:rPr>
              <w:sz w:val="26"/>
              <w:szCs w:val="26"/>
            </w:rPr>
          </w:rPrChange>
        </w:rPr>
        <w:t>chức</w:t>
      </w:r>
      <w:proofErr w:type="spellEnd"/>
      <w:r w:rsidR="00116EBE" w:rsidRPr="00B41112">
        <w:rPr>
          <w:sz w:val="26"/>
          <w:szCs w:val="26"/>
          <w:rPrChange w:id="24948" w:author="Le Minh Nghia" w:date="2019-10-09T10:56:00Z">
            <w:rPr>
              <w:sz w:val="26"/>
              <w:szCs w:val="26"/>
            </w:rPr>
          </w:rPrChange>
        </w:rPr>
        <w:t xml:space="preserve"> </w:t>
      </w:r>
      <w:proofErr w:type="spellStart"/>
      <w:r w:rsidR="00116EBE" w:rsidRPr="00B41112">
        <w:rPr>
          <w:sz w:val="26"/>
          <w:szCs w:val="26"/>
          <w:rPrChange w:id="24949" w:author="Le Minh Nghia" w:date="2019-10-09T10:56:00Z">
            <w:rPr>
              <w:sz w:val="26"/>
              <w:szCs w:val="26"/>
            </w:rPr>
          </w:rPrChange>
        </w:rPr>
        <w:t>năng</w:t>
      </w:r>
      <w:proofErr w:type="spellEnd"/>
      <w:r w:rsidR="00116EBE" w:rsidRPr="00B41112">
        <w:rPr>
          <w:sz w:val="26"/>
          <w:szCs w:val="26"/>
          <w:rPrChange w:id="24950" w:author="Le Minh Nghia" w:date="2019-10-09T10:56:00Z">
            <w:rPr>
              <w:sz w:val="26"/>
              <w:szCs w:val="26"/>
            </w:rPr>
          </w:rPrChange>
        </w:rPr>
        <w:t xml:space="preserve"> comment </w:t>
      </w:r>
      <w:proofErr w:type="spellStart"/>
      <w:r w:rsidR="00116EBE" w:rsidRPr="00B41112">
        <w:rPr>
          <w:sz w:val="26"/>
          <w:szCs w:val="26"/>
          <w:rPrChange w:id="24951" w:author="Le Minh Nghia" w:date="2019-10-09T10:56:00Z">
            <w:rPr>
              <w:sz w:val="26"/>
              <w:szCs w:val="26"/>
            </w:rPr>
          </w:rPrChange>
        </w:rPr>
        <w:t>trên</w:t>
      </w:r>
      <w:proofErr w:type="spellEnd"/>
      <w:r w:rsidR="00116EBE" w:rsidRPr="00B41112">
        <w:rPr>
          <w:sz w:val="26"/>
          <w:szCs w:val="26"/>
          <w:rPrChange w:id="24952" w:author="Le Minh Nghia" w:date="2019-10-09T10:56:00Z">
            <w:rPr>
              <w:sz w:val="26"/>
              <w:szCs w:val="26"/>
            </w:rPr>
          </w:rPrChange>
        </w:rPr>
        <w:t xml:space="preserve"> </w:t>
      </w:r>
      <w:proofErr w:type="spellStart"/>
      <w:r w:rsidR="00116EBE" w:rsidRPr="00B41112">
        <w:rPr>
          <w:sz w:val="26"/>
          <w:szCs w:val="26"/>
          <w:rPrChange w:id="24953" w:author="Le Minh Nghia" w:date="2019-10-09T10:56:00Z">
            <w:rPr>
              <w:sz w:val="26"/>
              <w:szCs w:val="26"/>
            </w:rPr>
          </w:rPrChange>
        </w:rPr>
        <w:t>bài</w:t>
      </w:r>
      <w:proofErr w:type="spellEnd"/>
      <w:r w:rsidR="00116EBE" w:rsidRPr="00B41112">
        <w:rPr>
          <w:sz w:val="26"/>
          <w:szCs w:val="26"/>
          <w:rPrChange w:id="24954" w:author="Le Minh Nghia" w:date="2019-10-09T10:56:00Z">
            <w:rPr>
              <w:sz w:val="26"/>
              <w:szCs w:val="26"/>
            </w:rPr>
          </w:rPrChange>
        </w:rPr>
        <w:t xml:space="preserve"> </w:t>
      </w:r>
      <w:proofErr w:type="spellStart"/>
      <w:r w:rsidR="00116EBE" w:rsidRPr="00B41112">
        <w:rPr>
          <w:sz w:val="26"/>
          <w:szCs w:val="26"/>
          <w:rPrChange w:id="24955" w:author="Le Minh Nghia" w:date="2019-10-09T10:56:00Z">
            <w:rPr>
              <w:sz w:val="26"/>
              <w:szCs w:val="26"/>
            </w:rPr>
          </w:rPrChange>
        </w:rPr>
        <w:t>viết</w:t>
      </w:r>
      <w:proofErr w:type="spellEnd"/>
      <w:r w:rsidR="00116EBE" w:rsidRPr="00B41112">
        <w:rPr>
          <w:sz w:val="26"/>
          <w:szCs w:val="26"/>
          <w:rPrChange w:id="24956" w:author="Le Minh Nghia" w:date="2019-10-09T10:56:00Z">
            <w:rPr>
              <w:sz w:val="26"/>
              <w:szCs w:val="26"/>
            </w:rPr>
          </w:rPrChange>
        </w:rPr>
        <w:t xml:space="preserve"> </w:t>
      </w:r>
      <w:proofErr w:type="spellStart"/>
      <w:r w:rsidR="00116EBE" w:rsidRPr="00B41112">
        <w:rPr>
          <w:sz w:val="26"/>
          <w:szCs w:val="26"/>
          <w:rPrChange w:id="24957" w:author="Le Minh Nghia" w:date="2019-10-09T10:56:00Z">
            <w:rPr>
              <w:sz w:val="26"/>
              <w:szCs w:val="26"/>
            </w:rPr>
          </w:rPrChange>
        </w:rPr>
        <w:t>của</w:t>
      </w:r>
      <w:proofErr w:type="spellEnd"/>
      <w:r w:rsidR="00116EBE" w:rsidRPr="00B41112">
        <w:rPr>
          <w:sz w:val="26"/>
          <w:szCs w:val="26"/>
          <w:rPrChange w:id="24958" w:author="Le Minh Nghia" w:date="2019-10-09T10:56:00Z">
            <w:rPr>
              <w:sz w:val="26"/>
              <w:szCs w:val="26"/>
            </w:rPr>
          </w:rPrChange>
        </w:rPr>
        <w:t xml:space="preserve"> </w:t>
      </w:r>
      <w:proofErr w:type="spellStart"/>
      <w:r w:rsidR="00116EBE" w:rsidRPr="00B41112">
        <w:rPr>
          <w:sz w:val="26"/>
          <w:szCs w:val="26"/>
          <w:rPrChange w:id="24959" w:author="Le Minh Nghia" w:date="2019-10-09T10:56:00Z">
            <w:rPr>
              <w:sz w:val="26"/>
              <w:szCs w:val="26"/>
            </w:rPr>
          </w:rPrChange>
        </w:rPr>
        <w:t>người</w:t>
      </w:r>
      <w:proofErr w:type="spellEnd"/>
      <w:r w:rsidR="00116EBE" w:rsidRPr="00B41112">
        <w:rPr>
          <w:sz w:val="26"/>
          <w:szCs w:val="26"/>
          <w:rPrChange w:id="24960" w:author="Le Minh Nghia" w:date="2019-10-09T10:56:00Z">
            <w:rPr>
              <w:sz w:val="26"/>
              <w:szCs w:val="26"/>
            </w:rPr>
          </w:rPrChange>
        </w:rPr>
        <w:t xml:space="preserve"> </w:t>
      </w:r>
      <w:proofErr w:type="spellStart"/>
      <w:r w:rsidR="00116EBE" w:rsidRPr="00B41112">
        <w:rPr>
          <w:sz w:val="26"/>
          <w:szCs w:val="26"/>
          <w:rPrChange w:id="24961" w:author="Le Minh Nghia" w:date="2019-10-09T10:56:00Z">
            <w:rPr>
              <w:sz w:val="26"/>
              <w:szCs w:val="26"/>
            </w:rPr>
          </w:rPrChange>
        </w:rPr>
        <w:t>dùng</w:t>
      </w:r>
      <w:proofErr w:type="spellEnd"/>
      <w:r w:rsidR="00116EBE" w:rsidRPr="00B41112">
        <w:rPr>
          <w:sz w:val="26"/>
          <w:szCs w:val="26"/>
          <w:rPrChange w:id="24962" w:author="Le Minh Nghia" w:date="2019-10-09T10:56:00Z">
            <w:rPr>
              <w:sz w:val="26"/>
              <w:szCs w:val="26"/>
            </w:rPr>
          </w:rPrChange>
        </w:rPr>
        <w:t xml:space="preserve"> </w:t>
      </w:r>
      <w:proofErr w:type="spellStart"/>
      <w:r w:rsidR="00116EBE" w:rsidRPr="00B41112">
        <w:rPr>
          <w:sz w:val="26"/>
          <w:szCs w:val="26"/>
          <w:rPrChange w:id="24963" w:author="Le Minh Nghia" w:date="2019-10-09T10:56:00Z">
            <w:rPr>
              <w:sz w:val="26"/>
              <w:szCs w:val="26"/>
            </w:rPr>
          </w:rPrChange>
        </w:rPr>
        <w:t>muốn</w:t>
      </w:r>
      <w:proofErr w:type="spellEnd"/>
      <w:r w:rsidR="00116EBE" w:rsidRPr="00B41112">
        <w:rPr>
          <w:sz w:val="26"/>
          <w:szCs w:val="26"/>
          <w:rPrChange w:id="24964" w:author="Le Minh Nghia" w:date="2019-10-09T10:56:00Z">
            <w:rPr>
              <w:sz w:val="26"/>
              <w:szCs w:val="26"/>
            </w:rPr>
          </w:rPrChange>
        </w:rPr>
        <w:t xml:space="preserve"> comment </w:t>
      </w:r>
      <w:proofErr w:type="spellStart"/>
      <w:r w:rsidR="00116EBE" w:rsidRPr="00B41112">
        <w:rPr>
          <w:sz w:val="26"/>
          <w:szCs w:val="26"/>
          <w:rPrChange w:id="24965" w:author="Le Minh Nghia" w:date="2019-10-09T10:56:00Z">
            <w:rPr>
              <w:sz w:val="26"/>
              <w:szCs w:val="26"/>
            </w:rPr>
          </w:rPrChange>
        </w:rPr>
        <w:t>trên</w:t>
      </w:r>
      <w:proofErr w:type="spellEnd"/>
      <w:r w:rsidR="00116EBE" w:rsidRPr="00B41112">
        <w:rPr>
          <w:sz w:val="26"/>
          <w:szCs w:val="26"/>
          <w:rPrChange w:id="24966" w:author="Le Minh Nghia" w:date="2019-10-09T10:56:00Z">
            <w:rPr>
              <w:sz w:val="26"/>
              <w:szCs w:val="26"/>
            </w:rPr>
          </w:rPrChange>
        </w:rPr>
        <w:t xml:space="preserve"> </w:t>
      </w:r>
      <w:proofErr w:type="spellStart"/>
      <w:r w:rsidR="00116EBE" w:rsidRPr="00B41112">
        <w:rPr>
          <w:sz w:val="26"/>
          <w:szCs w:val="26"/>
          <w:rPrChange w:id="24967" w:author="Le Minh Nghia" w:date="2019-10-09T10:56:00Z">
            <w:rPr>
              <w:sz w:val="26"/>
              <w:szCs w:val="26"/>
            </w:rPr>
          </w:rPrChange>
        </w:rPr>
        <w:t>bài</w:t>
      </w:r>
      <w:proofErr w:type="spellEnd"/>
      <w:r w:rsidR="00116EBE" w:rsidRPr="00B41112">
        <w:rPr>
          <w:sz w:val="26"/>
          <w:szCs w:val="26"/>
          <w:rPrChange w:id="24968" w:author="Le Minh Nghia" w:date="2019-10-09T10:56:00Z">
            <w:rPr>
              <w:sz w:val="26"/>
              <w:szCs w:val="26"/>
            </w:rPr>
          </w:rPrChange>
        </w:rPr>
        <w:t xml:space="preserve"> </w:t>
      </w:r>
      <w:proofErr w:type="spellStart"/>
      <w:r w:rsidR="00116EBE" w:rsidRPr="00B41112">
        <w:rPr>
          <w:sz w:val="26"/>
          <w:szCs w:val="26"/>
          <w:rPrChange w:id="24969" w:author="Le Minh Nghia" w:date="2019-10-09T10:56:00Z">
            <w:rPr>
              <w:sz w:val="26"/>
              <w:szCs w:val="26"/>
            </w:rPr>
          </w:rPrChange>
        </w:rPr>
        <w:t>viết</w:t>
      </w:r>
      <w:proofErr w:type="spellEnd"/>
      <w:r w:rsidR="00116EBE" w:rsidRPr="00B41112">
        <w:rPr>
          <w:sz w:val="26"/>
          <w:szCs w:val="26"/>
          <w:rPrChange w:id="24970" w:author="Le Minh Nghia" w:date="2019-10-09T10:56:00Z">
            <w:rPr>
              <w:sz w:val="26"/>
              <w:szCs w:val="26"/>
            </w:rPr>
          </w:rPrChange>
        </w:rPr>
        <w:t xml:space="preserve"> </w:t>
      </w:r>
      <w:proofErr w:type="spellStart"/>
      <w:r w:rsidR="00116EBE" w:rsidRPr="00B41112">
        <w:rPr>
          <w:sz w:val="26"/>
          <w:szCs w:val="26"/>
          <w:rPrChange w:id="24971" w:author="Le Minh Nghia" w:date="2019-10-09T10:56:00Z">
            <w:rPr>
              <w:sz w:val="26"/>
              <w:szCs w:val="26"/>
            </w:rPr>
          </w:rPrChange>
        </w:rPr>
        <w:t>đó</w:t>
      </w:r>
      <w:proofErr w:type="spellEnd"/>
      <w:r w:rsidR="00116EBE" w:rsidRPr="00B41112">
        <w:rPr>
          <w:sz w:val="26"/>
          <w:szCs w:val="26"/>
          <w:rPrChange w:id="24972" w:author="Le Minh Nghia" w:date="2019-10-09T10:56:00Z">
            <w:rPr>
              <w:sz w:val="26"/>
              <w:szCs w:val="26"/>
            </w:rPr>
          </w:rPrChange>
        </w:rPr>
        <w:t xml:space="preserve">, chia </w:t>
      </w:r>
      <w:proofErr w:type="spellStart"/>
      <w:r w:rsidR="00116EBE" w:rsidRPr="00B41112">
        <w:rPr>
          <w:sz w:val="26"/>
          <w:szCs w:val="26"/>
          <w:rPrChange w:id="24973" w:author="Le Minh Nghia" w:date="2019-10-09T10:56:00Z">
            <w:rPr>
              <w:sz w:val="26"/>
              <w:szCs w:val="26"/>
            </w:rPr>
          </w:rPrChange>
        </w:rPr>
        <w:t>sẽ</w:t>
      </w:r>
      <w:proofErr w:type="spellEnd"/>
      <w:r w:rsidR="00116EBE" w:rsidRPr="00B41112">
        <w:rPr>
          <w:sz w:val="26"/>
          <w:szCs w:val="26"/>
          <w:rPrChange w:id="24974" w:author="Le Minh Nghia" w:date="2019-10-09T10:56:00Z">
            <w:rPr>
              <w:sz w:val="26"/>
              <w:szCs w:val="26"/>
            </w:rPr>
          </w:rPrChange>
        </w:rPr>
        <w:t xml:space="preserve"> </w:t>
      </w:r>
      <w:proofErr w:type="spellStart"/>
      <w:r w:rsidR="00116EBE" w:rsidRPr="00B41112">
        <w:rPr>
          <w:sz w:val="26"/>
          <w:szCs w:val="26"/>
          <w:rPrChange w:id="24975" w:author="Le Minh Nghia" w:date="2019-10-09T10:56:00Z">
            <w:rPr>
              <w:sz w:val="26"/>
              <w:szCs w:val="26"/>
            </w:rPr>
          </w:rPrChange>
        </w:rPr>
        <w:t>bài</w:t>
      </w:r>
      <w:proofErr w:type="spellEnd"/>
      <w:r w:rsidR="00116EBE" w:rsidRPr="00B41112">
        <w:rPr>
          <w:sz w:val="26"/>
          <w:szCs w:val="26"/>
          <w:rPrChange w:id="24976" w:author="Le Minh Nghia" w:date="2019-10-09T10:56:00Z">
            <w:rPr>
              <w:sz w:val="26"/>
              <w:szCs w:val="26"/>
            </w:rPr>
          </w:rPrChange>
        </w:rPr>
        <w:t xml:space="preserve"> </w:t>
      </w:r>
      <w:proofErr w:type="spellStart"/>
      <w:r w:rsidR="00116EBE" w:rsidRPr="00B41112">
        <w:rPr>
          <w:sz w:val="26"/>
          <w:szCs w:val="26"/>
          <w:rPrChange w:id="24977" w:author="Le Minh Nghia" w:date="2019-10-09T10:56:00Z">
            <w:rPr>
              <w:sz w:val="26"/>
              <w:szCs w:val="26"/>
            </w:rPr>
          </w:rPrChange>
        </w:rPr>
        <w:t>viết</w:t>
      </w:r>
      <w:proofErr w:type="spellEnd"/>
      <w:r w:rsidR="00116EBE" w:rsidRPr="00B41112">
        <w:rPr>
          <w:sz w:val="26"/>
          <w:szCs w:val="26"/>
          <w:rPrChange w:id="24978" w:author="Le Minh Nghia" w:date="2019-10-09T10:56:00Z">
            <w:rPr>
              <w:sz w:val="26"/>
              <w:szCs w:val="26"/>
            </w:rPr>
          </w:rPrChange>
        </w:rPr>
        <w:t xml:space="preserve"> </w:t>
      </w:r>
      <w:proofErr w:type="spellStart"/>
      <w:r w:rsidR="00116EBE" w:rsidRPr="00B41112">
        <w:rPr>
          <w:sz w:val="26"/>
          <w:szCs w:val="26"/>
          <w:rPrChange w:id="24979" w:author="Le Minh Nghia" w:date="2019-10-09T10:56:00Z">
            <w:rPr>
              <w:sz w:val="26"/>
              <w:szCs w:val="26"/>
            </w:rPr>
          </w:rPrChange>
        </w:rPr>
        <w:t>đó</w:t>
      </w:r>
      <w:proofErr w:type="spellEnd"/>
      <w:r w:rsidR="00116EBE" w:rsidRPr="00B41112">
        <w:rPr>
          <w:sz w:val="26"/>
          <w:szCs w:val="26"/>
          <w:rPrChange w:id="24980" w:author="Le Minh Nghia" w:date="2019-10-09T10:56:00Z">
            <w:rPr>
              <w:sz w:val="26"/>
              <w:szCs w:val="26"/>
            </w:rPr>
          </w:rPrChange>
        </w:rPr>
        <w:t xml:space="preserve"> </w:t>
      </w:r>
      <w:proofErr w:type="spellStart"/>
      <w:r w:rsidR="00116EBE" w:rsidRPr="00B41112">
        <w:rPr>
          <w:sz w:val="26"/>
          <w:szCs w:val="26"/>
          <w:rPrChange w:id="24981" w:author="Le Minh Nghia" w:date="2019-10-09T10:56:00Z">
            <w:rPr>
              <w:sz w:val="26"/>
              <w:szCs w:val="26"/>
            </w:rPr>
          </w:rPrChange>
        </w:rPr>
        <w:t>trên</w:t>
      </w:r>
      <w:proofErr w:type="spellEnd"/>
      <w:r w:rsidR="00116EBE" w:rsidRPr="00B41112">
        <w:rPr>
          <w:sz w:val="26"/>
          <w:szCs w:val="26"/>
          <w:rPrChange w:id="24982" w:author="Le Minh Nghia" w:date="2019-10-09T10:56:00Z">
            <w:rPr>
              <w:sz w:val="26"/>
              <w:szCs w:val="26"/>
            </w:rPr>
          </w:rPrChange>
        </w:rPr>
        <w:t xml:space="preserve"> </w:t>
      </w:r>
      <w:proofErr w:type="spellStart"/>
      <w:r w:rsidR="00116EBE" w:rsidRPr="00B41112">
        <w:rPr>
          <w:sz w:val="26"/>
          <w:szCs w:val="26"/>
          <w:rPrChange w:id="24983" w:author="Le Minh Nghia" w:date="2019-10-09T10:56:00Z">
            <w:rPr>
              <w:sz w:val="26"/>
              <w:szCs w:val="26"/>
            </w:rPr>
          </w:rPrChange>
        </w:rPr>
        <w:t>trang</w:t>
      </w:r>
      <w:proofErr w:type="spellEnd"/>
      <w:r w:rsidR="00116EBE" w:rsidRPr="00B41112">
        <w:rPr>
          <w:sz w:val="26"/>
          <w:szCs w:val="26"/>
          <w:rPrChange w:id="24984" w:author="Le Minh Nghia" w:date="2019-10-09T10:56:00Z">
            <w:rPr>
              <w:sz w:val="26"/>
              <w:szCs w:val="26"/>
            </w:rPr>
          </w:rPrChange>
        </w:rPr>
        <w:t xml:space="preserve"> </w:t>
      </w:r>
      <w:proofErr w:type="spellStart"/>
      <w:r w:rsidR="00116EBE" w:rsidRPr="00B41112">
        <w:rPr>
          <w:sz w:val="26"/>
          <w:szCs w:val="26"/>
          <w:rPrChange w:id="24985" w:author="Le Minh Nghia" w:date="2019-10-09T10:56:00Z">
            <w:rPr>
              <w:sz w:val="26"/>
              <w:szCs w:val="26"/>
            </w:rPr>
          </w:rPrChange>
        </w:rPr>
        <w:t>mạng</w:t>
      </w:r>
      <w:proofErr w:type="spellEnd"/>
      <w:r w:rsidR="00116EBE" w:rsidRPr="00B41112">
        <w:rPr>
          <w:sz w:val="26"/>
          <w:szCs w:val="26"/>
          <w:rPrChange w:id="24986" w:author="Le Minh Nghia" w:date="2019-10-09T10:56:00Z">
            <w:rPr>
              <w:sz w:val="26"/>
              <w:szCs w:val="26"/>
            </w:rPr>
          </w:rPrChange>
        </w:rPr>
        <w:t xml:space="preserve"> </w:t>
      </w:r>
      <w:proofErr w:type="spellStart"/>
      <w:r w:rsidR="00116EBE" w:rsidRPr="00B41112">
        <w:rPr>
          <w:sz w:val="26"/>
          <w:szCs w:val="26"/>
          <w:rPrChange w:id="24987" w:author="Le Minh Nghia" w:date="2019-10-09T10:56:00Z">
            <w:rPr>
              <w:sz w:val="26"/>
              <w:szCs w:val="26"/>
            </w:rPr>
          </w:rPrChange>
        </w:rPr>
        <w:t>xã</w:t>
      </w:r>
      <w:proofErr w:type="spellEnd"/>
      <w:r w:rsidR="00116EBE" w:rsidRPr="00B41112">
        <w:rPr>
          <w:sz w:val="26"/>
          <w:szCs w:val="26"/>
          <w:rPrChange w:id="24988" w:author="Le Minh Nghia" w:date="2019-10-09T10:56:00Z">
            <w:rPr>
              <w:sz w:val="26"/>
              <w:szCs w:val="26"/>
            </w:rPr>
          </w:rPrChange>
        </w:rPr>
        <w:t xml:space="preserve"> </w:t>
      </w:r>
      <w:proofErr w:type="spellStart"/>
      <w:r w:rsidR="00116EBE" w:rsidRPr="00B41112">
        <w:rPr>
          <w:sz w:val="26"/>
          <w:szCs w:val="26"/>
          <w:rPrChange w:id="24989" w:author="Le Minh Nghia" w:date="2019-10-09T10:56:00Z">
            <w:rPr>
              <w:sz w:val="26"/>
              <w:szCs w:val="26"/>
            </w:rPr>
          </w:rPrChange>
        </w:rPr>
        <w:t>hội</w:t>
      </w:r>
      <w:proofErr w:type="spellEnd"/>
      <w:r w:rsidR="00116EBE" w:rsidRPr="00B41112">
        <w:rPr>
          <w:sz w:val="26"/>
          <w:szCs w:val="26"/>
          <w:rPrChange w:id="24990" w:author="Le Minh Nghia" w:date="2019-10-09T10:56:00Z">
            <w:rPr>
              <w:sz w:val="26"/>
              <w:szCs w:val="26"/>
            </w:rPr>
          </w:rPrChange>
        </w:rPr>
        <w:t xml:space="preserve"> Facebook</w:t>
      </w:r>
    </w:p>
    <w:p w:rsidR="00116EBE" w:rsidRPr="00B41112" w:rsidRDefault="00116EBE">
      <w:pPr>
        <w:rPr>
          <w:sz w:val="26"/>
          <w:szCs w:val="26"/>
          <w:rPrChange w:id="24991" w:author="Le Minh Nghia" w:date="2019-10-09T10:56:00Z">
            <w:rPr>
              <w:sz w:val="26"/>
              <w:szCs w:val="26"/>
            </w:rPr>
          </w:rPrChange>
        </w:rPr>
        <w:pPrChange w:id="24992" w:author="Le Minh Nghia" w:date="2019-10-09T10:37:00Z">
          <w:pPr>
            <w:ind w:left="709"/>
          </w:pPr>
        </w:pPrChange>
      </w:pPr>
      <w:r w:rsidRPr="00B41112">
        <w:rPr>
          <w:noProof/>
          <w:sz w:val="26"/>
          <w:szCs w:val="26"/>
          <w:rPrChange w:id="24993" w:author="Le Minh Nghia" w:date="2019-10-09T10:56:00Z">
            <w:rPr>
              <w:noProof/>
            </w:rPr>
          </w:rPrChange>
        </w:rPr>
        <w:drawing>
          <wp:inline distT="0" distB="0" distL="0" distR="0" wp14:anchorId="7AEC2887" wp14:editId="0381F832">
            <wp:extent cx="5972175" cy="3001645"/>
            <wp:effectExtent l="0" t="0" r="9525"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001645"/>
                    </a:xfrm>
                    <a:prstGeom prst="rect">
                      <a:avLst/>
                    </a:prstGeom>
                  </pic:spPr>
                </pic:pic>
              </a:graphicData>
            </a:graphic>
          </wp:inline>
        </w:drawing>
      </w:r>
    </w:p>
    <w:p w:rsidR="00116EBE" w:rsidRPr="00B41112" w:rsidRDefault="00116EBE" w:rsidP="00116EBE">
      <w:pPr>
        <w:ind w:left="709"/>
        <w:jc w:val="center"/>
        <w:rPr>
          <w:i/>
          <w:sz w:val="26"/>
          <w:szCs w:val="26"/>
          <w:rPrChange w:id="24994" w:author="Le Minh Nghia" w:date="2019-10-09T10:56:00Z">
            <w:rPr>
              <w:i/>
              <w:sz w:val="26"/>
              <w:szCs w:val="26"/>
            </w:rPr>
          </w:rPrChange>
        </w:rPr>
      </w:pPr>
      <w:proofErr w:type="spellStart"/>
      <w:r w:rsidRPr="00B41112">
        <w:rPr>
          <w:i/>
          <w:sz w:val="26"/>
          <w:szCs w:val="26"/>
          <w:rPrChange w:id="24995" w:author="Le Minh Nghia" w:date="2019-10-09T10:56:00Z">
            <w:rPr>
              <w:i/>
              <w:sz w:val="26"/>
              <w:szCs w:val="26"/>
            </w:rPr>
          </w:rPrChange>
        </w:rPr>
        <w:t>Hình</w:t>
      </w:r>
      <w:proofErr w:type="spellEnd"/>
      <w:r w:rsidRPr="00B41112">
        <w:rPr>
          <w:i/>
          <w:sz w:val="26"/>
          <w:szCs w:val="26"/>
          <w:rPrChange w:id="24996" w:author="Le Minh Nghia" w:date="2019-10-09T10:56:00Z">
            <w:rPr>
              <w:i/>
              <w:sz w:val="26"/>
              <w:szCs w:val="26"/>
            </w:rPr>
          </w:rPrChange>
        </w:rPr>
        <w:t xml:space="preserve"> 4.b.9.1 </w:t>
      </w:r>
      <w:proofErr w:type="spellStart"/>
      <w:r w:rsidRPr="00B41112">
        <w:rPr>
          <w:i/>
          <w:sz w:val="26"/>
          <w:szCs w:val="26"/>
          <w:rPrChange w:id="24997" w:author="Le Minh Nghia" w:date="2019-10-09T10:56:00Z">
            <w:rPr>
              <w:i/>
              <w:sz w:val="26"/>
              <w:szCs w:val="26"/>
            </w:rPr>
          </w:rPrChange>
        </w:rPr>
        <w:t>Giao</w:t>
      </w:r>
      <w:proofErr w:type="spellEnd"/>
      <w:r w:rsidRPr="00B41112">
        <w:rPr>
          <w:i/>
          <w:sz w:val="26"/>
          <w:szCs w:val="26"/>
          <w:rPrChange w:id="24998" w:author="Le Minh Nghia" w:date="2019-10-09T10:56:00Z">
            <w:rPr>
              <w:i/>
              <w:sz w:val="26"/>
              <w:szCs w:val="26"/>
            </w:rPr>
          </w:rPrChange>
        </w:rPr>
        <w:t xml:space="preserve"> </w:t>
      </w:r>
      <w:proofErr w:type="spellStart"/>
      <w:r w:rsidRPr="00B41112">
        <w:rPr>
          <w:i/>
          <w:sz w:val="26"/>
          <w:szCs w:val="26"/>
          <w:rPrChange w:id="24999" w:author="Le Minh Nghia" w:date="2019-10-09T10:56:00Z">
            <w:rPr>
              <w:i/>
              <w:sz w:val="26"/>
              <w:szCs w:val="26"/>
            </w:rPr>
          </w:rPrChange>
        </w:rPr>
        <w:t>diện</w:t>
      </w:r>
      <w:proofErr w:type="spellEnd"/>
      <w:r w:rsidRPr="00B41112">
        <w:rPr>
          <w:i/>
          <w:sz w:val="26"/>
          <w:szCs w:val="26"/>
          <w:rPrChange w:id="25000" w:author="Le Minh Nghia" w:date="2019-10-09T10:56:00Z">
            <w:rPr>
              <w:i/>
              <w:sz w:val="26"/>
              <w:szCs w:val="26"/>
            </w:rPr>
          </w:rPrChange>
        </w:rPr>
        <w:t xml:space="preserve"> </w:t>
      </w:r>
      <w:proofErr w:type="spellStart"/>
      <w:r w:rsidRPr="00B41112">
        <w:rPr>
          <w:i/>
          <w:sz w:val="26"/>
          <w:szCs w:val="26"/>
          <w:rPrChange w:id="25001" w:author="Le Minh Nghia" w:date="2019-10-09T10:56:00Z">
            <w:rPr>
              <w:i/>
              <w:sz w:val="26"/>
              <w:szCs w:val="26"/>
            </w:rPr>
          </w:rPrChange>
        </w:rPr>
        <w:t>chính</w:t>
      </w:r>
      <w:proofErr w:type="spellEnd"/>
      <w:r w:rsidRPr="00B41112">
        <w:rPr>
          <w:i/>
          <w:sz w:val="26"/>
          <w:szCs w:val="26"/>
          <w:rPrChange w:id="25002" w:author="Le Minh Nghia" w:date="2019-10-09T10:56:00Z">
            <w:rPr>
              <w:i/>
              <w:sz w:val="26"/>
              <w:szCs w:val="26"/>
            </w:rPr>
          </w:rPrChange>
        </w:rPr>
        <w:t xml:space="preserve"> </w:t>
      </w:r>
      <w:proofErr w:type="spellStart"/>
      <w:r w:rsidRPr="00B41112">
        <w:rPr>
          <w:i/>
          <w:sz w:val="26"/>
          <w:szCs w:val="26"/>
          <w:rPrChange w:id="25003" w:author="Le Minh Nghia" w:date="2019-10-09T10:56:00Z">
            <w:rPr>
              <w:i/>
              <w:sz w:val="26"/>
              <w:szCs w:val="26"/>
            </w:rPr>
          </w:rPrChange>
        </w:rPr>
        <w:t>của</w:t>
      </w:r>
      <w:proofErr w:type="spellEnd"/>
      <w:r w:rsidRPr="00B41112">
        <w:rPr>
          <w:i/>
          <w:sz w:val="26"/>
          <w:szCs w:val="26"/>
          <w:rPrChange w:id="25004" w:author="Le Minh Nghia" w:date="2019-10-09T10:56:00Z">
            <w:rPr>
              <w:i/>
              <w:sz w:val="26"/>
              <w:szCs w:val="26"/>
            </w:rPr>
          </w:rPrChange>
        </w:rPr>
        <w:t xml:space="preserve"> </w:t>
      </w:r>
      <w:proofErr w:type="spellStart"/>
      <w:r w:rsidRPr="00B41112">
        <w:rPr>
          <w:i/>
          <w:sz w:val="26"/>
          <w:szCs w:val="26"/>
          <w:rPrChange w:id="25005" w:author="Le Minh Nghia" w:date="2019-10-09T10:56:00Z">
            <w:rPr>
              <w:i/>
              <w:sz w:val="26"/>
              <w:szCs w:val="26"/>
            </w:rPr>
          </w:rPrChange>
        </w:rPr>
        <w:t>bản</w:t>
      </w:r>
      <w:proofErr w:type="spellEnd"/>
      <w:r w:rsidRPr="00B41112">
        <w:rPr>
          <w:i/>
          <w:sz w:val="26"/>
          <w:szCs w:val="26"/>
          <w:rPrChange w:id="25006" w:author="Le Minh Nghia" w:date="2019-10-09T10:56:00Z">
            <w:rPr>
              <w:i/>
              <w:sz w:val="26"/>
              <w:szCs w:val="26"/>
            </w:rPr>
          </w:rPrChange>
        </w:rPr>
        <w:t xml:space="preserve"> tin</w:t>
      </w:r>
    </w:p>
    <w:p w:rsidR="00DE3A13" w:rsidRPr="00B41112" w:rsidRDefault="00116EBE">
      <w:pPr>
        <w:pStyle w:val="ListParagraph"/>
        <w:ind w:left="0"/>
        <w:rPr>
          <w:sz w:val="26"/>
          <w:szCs w:val="26"/>
          <w:rPrChange w:id="25007" w:author="Le Minh Nghia" w:date="2019-10-09T10:56:00Z">
            <w:rPr>
              <w:sz w:val="26"/>
              <w:szCs w:val="26"/>
            </w:rPr>
          </w:rPrChange>
        </w:rPr>
        <w:pPrChange w:id="25008" w:author="Le Minh Nghia" w:date="2019-10-09T10:37:00Z">
          <w:pPr>
            <w:pStyle w:val="ListParagraph"/>
          </w:pPr>
        </w:pPrChange>
      </w:pPr>
      <w:proofErr w:type="spellStart"/>
      <w:r w:rsidRPr="00B41112">
        <w:rPr>
          <w:b/>
          <w:sz w:val="26"/>
          <w:szCs w:val="26"/>
          <w:rPrChange w:id="25009" w:author="Le Minh Nghia" w:date="2019-10-09T10:56:00Z">
            <w:rPr>
              <w:b/>
              <w:sz w:val="26"/>
              <w:szCs w:val="26"/>
            </w:rPr>
          </w:rPrChange>
        </w:rPr>
        <w:t>Phần</w:t>
      </w:r>
      <w:proofErr w:type="spellEnd"/>
      <w:r w:rsidRPr="00B41112">
        <w:rPr>
          <w:b/>
          <w:sz w:val="26"/>
          <w:szCs w:val="26"/>
          <w:rPrChange w:id="25010" w:author="Le Minh Nghia" w:date="2019-10-09T10:56:00Z">
            <w:rPr>
              <w:b/>
              <w:sz w:val="26"/>
              <w:szCs w:val="26"/>
            </w:rPr>
          </w:rPrChange>
        </w:rPr>
        <w:t xml:space="preserve"> </w:t>
      </w:r>
      <w:proofErr w:type="spellStart"/>
      <w:r w:rsidRPr="00B41112">
        <w:rPr>
          <w:b/>
          <w:sz w:val="26"/>
          <w:szCs w:val="26"/>
          <w:rPrChange w:id="25011" w:author="Le Minh Nghia" w:date="2019-10-09T10:56:00Z">
            <w:rPr>
              <w:b/>
              <w:sz w:val="26"/>
              <w:szCs w:val="26"/>
            </w:rPr>
          </w:rPrChange>
        </w:rPr>
        <w:t>hiển</w:t>
      </w:r>
      <w:proofErr w:type="spellEnd"/>
      <w:r w:rsidRPr="00B41112">
        <w:rPr>
          <w:b/>
          <w:sz w:val="26"/>
          <w:szCs w:val="26"/>
          <w:rPrChange w:id="25012" w:author="Le Minh Nghia" w:date="2019-10-09T10:56:00Z">
            <w:rPr>
              <w:b/>
              <w:sz w:val="26"/>
              <w:szCs w:val="26"/>
            </w:rPr>
          </w:rPrChange>
        </w:rPr>
        <w:t xml:space="preserve"> </w:t>
      </w:r>
      <w:proofErr w:type="spellStart"/>
      <w:r w:rsidRPr="00B41112">
        <w:rPr>
          <w:b/>
          <w:sz w:val="26"/>
          <w:szCs w:val="26"/>
          <w:rPrChange w:id="25013" w:author="Le Minh Nghia" w:date="2019-10-09T10:56:00Z">
            <w:rPr>
              <w:b/>
              <w:sz w:val="26"/>
              <w:szCs w:val="26"/>
            </w:rPr>
          </w:rPrChange>
        </w:rPr>
        <w:t>thị</w:t>
      </w:r>
      <w:proofErr w:type="spellEnd"/>
      <w:r w:rsidRPr="00B41112">
        <w:rPr>
          <w:b/>
          <w:sz w:val="26"/>
          <w:szCs w:val="26"/>
          <w:rPrChange w:id="25014" w:author="Le Minh Nghia" w:date="2019-10-09T10:56:00Z">
            <w:rPr>
              <w:b/>
              <w:sz w:val="26"/>
              <w:szCs w:val="26"/>
            </w:rPr>
          </w:rPrChange>
        </w:rPr>
        <w:t xml:space="preserve"> </w:t>
      </w:r>
      <w:proofErr w:type="spellStart"/>
      <w:r w:rsidRPr="00B41112">
        <w:rPr>
          <w:b/>
          <w:sz w:val="26"/>
          <w:szCs w:val="26"/>
          <w:rPrChange w:id="25015" w:author="Le Minh Nghia" w:date="2019-10-09T10:56:00Z">
            <w:rPr>
              <w:b/>
              <w:sz w:val="26"/>
              <w:szCs w:val="26"/>
            </w:rPr>
          </w:rPrChange>
        </w:rPr>
        <w:t>thông</w:t>
      </w:r>
      <w:proofErr w:type="spellEnd"/>
      <w:r w:rsidRPr="00B41112">
        <w:rPr>
          <w:b/>
          <w:sz w:val="26"/>
          <w:szCs w:val="26"/>
          <w:rPrChange w:id="25016" w:author="Le Minh Nghia" w:date="2019-10-09T10:56:00Z">
            <w:rPr>
              <w:b/>
              <w:sz w:val="26"/>
              <w:szCs w:val="26"/>
            </w:rPr>
          </w:rPrChange>
        </w:rPr>
        <w:t xml:space="preserve"> tin chi </w:t>
      </w:r>
      <w:proofErr w:type="spellStart"/>
      <w:r w:rsidRPr="00B41112">
        <w:rPr>
          <w:b/>
          <w:sz w:val="26"/>
          <w:szCs w:val="26"/>
          <w:rPrChange w:id="25017" w:author="Le Minh Nghia" w:date="2019-10-09T10:56:00Z">
            <w:rPr>
              <w:b/>
              <w:sz w:val="26"/>
              <w:szCs w:val="26"/>
            </w:rPr>
          </w:rPrChange>
        </w:rPr>
        <w:t>tiết</w:t>
      </w:r>
      <w:proofErr w:type="spellEnd"/>
      <w:r w:rsidRPr="00B41112">
        <w:rPr>
          <w:b/>
          <w:sz w:val="26"/>
          <w:szCs w:val="26"/>
          <w:rPrChange w:id="25018" w:author="Le Minh Nghia" w:date="2019-10-09T10:56:00Z">
            <w:rPr>
              <w:b/>
              <w:sz w:val="26"/>
              <w:szCs w:val="26"/>
            </w:rPr>
          </w:rPrChange>
        </w:rPr>
        <w:t xml:space="preserve"> </w:t>
      </w:r>
      <w:proofErr w:type="spellStart"/>
      <w:r w:rsidRPr="00B41112">
        <w:rPr>
          <w:b/>
          <w:sz w:val="26"/>
          <w:szCs w:val="26"/>
          <w:rPrChange w:id="25019" w:author="Le Minh Nghia" w:date="2019-10-09T10:56:00Z">
            <w:rPr>
              <w:b/>
              <w:sz w:val="26"/>
              <w:szCs w:val="26"/>
            </w:rPr>
          </w:rPrChange>
        </w:rPr>
        <w:t>của</w:t>
      </w:r>
      <w:proofErr w:type="spellEnd"/>
      <w:r w:rsidRPr="00B41112">
        <w:rPr>
          <w:b/>
          <w:sz w:val="26"/>
          <w:szCs w:val="26"/>
          <w:rPrChange w:id="25020" w:author="Le Minh Nghia" w:date="2019-10-09T10:56:00Z">
            <w:rPr>
              <w:b/>
              <w:sz w:val="26"/>
              <w:szCs w:val="26"/>
            </w:rPr>
          </w:rPrChange>
        </w:rPr>
        <w:t xml:space="preserve"> </w:t>
      </w:r>
      <w:proofErr w:type="spellStart"/>
      <w:r w:rsidRPr="00B41112">
        <w:rPr>
          <w:b/>
          <w:sz w:val="26"/>
          <w:szCs w:val="26"/>
          <w:rPrChange w:id="25021" w:author="Le Minh Nghia" w:date="2019-10-09T10:56:00Z">
            <w:rPr>
              <w:b/>
              <w:sz w:val="26"/>
              <w:szCs w:val="26"/>
            </w:rPr>
          </w:rPrChange>
        </w:rPr>
        <w:t>một</w:t>
      </w:r>
      <w:proofErr w:type="spellEnd"/>
      <w:r w:rsidRPr="00B41112">
        <w:rPr>
          <w:b/>
          <w:sz w:val="26"/>
          <w:szCs w:val="26"/>
          <w:rPrChange w:id="25022" w:author="Le Minh Nghia" w:date="2019-10-09T10:56:00Z">
            <w:rPr>
              <w:b/>
              <w:sz w:val="26"/>
              <w:szCs w:val="26"/>
            </w:rPr>
          </w:rPrChange>
        </w:rPr>
        <w:t xml:space="preserve"> </w:t>
      </w:r>
      <w:proofErr w:type="spellStart"/>
      <w:r w:rsidRPr="00B41112">
        <w:rPr>
          <w:b/>
          <w:sz w:val="26"/>
          <w:szCs w:val="26"/>
          <w:rPrChange w:id="25023" w:author="Le Minh Nghia" w:date="2019-10-09T10:56:00Z">
            <w:rPr>
              <w:b/>
              <w:sz w:val="26"/>
              <w:szCs w:val="26"/>
            </w:rPr>
          </w:rPrChange>
        </w:rPr>
        <w:t>bài</w:t>
      </w:r>
      <w:proofErr w:type="spellEnd"/>
      <w:r w:rsidRPr="00B41112">
        <w:rPr>
          <w:b/>
          <w:sz w:val="26"/>
          <w:szCs w:val="26"/>
          <w:rPrChange w:id="25024" w:author="Le Minh Nghia" w:date="2019-10-09T10:56:00Z">
            <w:rPr>
              <w:b/>
              <w:sz w:val="26"/>
              <w:szCs w:val="26"/>
            </w:rPr>
          </w:rPrChange>
        </w:rPr>
        <w:t xml:space="preserve"> </w:t>
      </w:r>
      <w:proofErr w:type="spellStart"/>
      <w:r w:rsidRPr="00B41112">
        <w:rPr>
          <w:b/>
          <w:sz w:val="26"/>
          <w:szCs w:val="26"/>
          <w:rPrChange w:id="25025" w:author="Le Minh Nghia" w:date="2019-10-09T10:56:00Z">
            <w:rPr>
              <w:b/>
              <w:sz w:val="26"/>
              <w:szCs w:val="26"/>
            </w:rPr>
          </w:rPrChange>
        </w:rPr>
        <w:t>viết</w:t>
      </w:r>
      <w:proofErr w:type="spellEnd"/>
      <w:r w:rsidRPr="00B41112">
        <w:rPr>
          <w:b/>
          <w:sz w:val="26"/>
          <w:szCs w:val="26"/>
          <w:rPrChange w:id="25026" w:author="Le Minh Nghia" w:date="2019-10-09T10:56:00Z">
            <w:rPr>
              <w:b/>
              <w:sz w:val="26"/>
              <w:szCs w:val="26"/>
            </w:rPr>
          </w:rPrChange>
        </w:rPr>
        <w:t xml:space="preserve">: </w:t>
      </w:r>
      <w:proofErr w:type="spellStart"/>
      <w:r w:rsidRPr="00B41112">
        <w:rPr>
          <w:sz w:val="26"/>
          <w:szCs w:val="26"/>
          <w:rPrChange w:id="25027" w:author="Le Minh Nghia" w:date="2019-10-09T10:56:00Z">
            <w:rPr>
              <w:sz w:val="26"/>
              <w:szCs w:val="26"/>
            </w:rPr>
          </w:rPrChange>
        </w:rPr>
        <w:t>sau</w:t>
      </w:r>
      <w:proofErr w:type="spellEnd"/>
      <w:r w:rsidRPr="00B41112">
        <w:rPr>
          <w:sz w:val="26"/>
          <w:szCs w:val="26"/>
          <w:rPrChange w:id="25028" w:author="Le Minh Nghia" w:date="2019-10-09T10:56:00Z">
            <w:rPr>
              <w:sz w:val="26"/>
              <w:szCs w:val="26"/>
            </w:rPr>
          </w:rPrChange>
        </w:rPr>
        <w:t xml:space="preserve"> </w:t>
      </w:r>
      <w:proofErr w:type="spellStart"/>
      <w:r w:rsidRPr="00B41112">
        <w:rPr>
          <w:sz w:val="26"/>
          <w:szCs w:val="26"/>
          <w:rPrChange w:id="25029" w:author="Le Minh Nghia" w:date="2019-10-09T10:56:00Z">
            <w:rPr>
              <w:sz w:val="26"/>
              <w:szCs w:val="26"/>
            </w:rPr>
          </w:rPrChange>
        </w:rPr>
        <w:t>khi</w:t>
      </w:r>
      <w:proofErr w:type="spellEnd"/>
      <w:r w:rsidRPr="00B41112">
        <w:rPr>
          <w:sz w:val="26"/>
          <w:szCs w:val="26"/>
          <w:rPrChange w:id="25030" w:author="Le Minh Nghia" w:date="2019-10-09T10:56:00Z">
            <w:rPr>
              <w:sz w:val="26"/>
              <w:szCs w:val="26"/>
            </w:rPr>
          </w:rPrChange>
        </w:rPr>
        <w:t xml:space="preserve"> </w:t>
      </w:r>
      <w:proofErr w:type="spellStart"/>
      <w:r w:rsidRPr="00B41112">
        <w:rPr>
          <w:sz w:val="26"/>
          <w:szCs w:val="26"/>
          <w:rPrChange w:id="25031" w:author="Le Minh Nghia" w:date="2019-10-09T10:56:00Z">
            <w:rPr>
              <w:sz w:val="26"/>
              <w:szCs w:val="26"/>
            </w:rPr>
          </w:rPrChange>
        </w:rPr>
        <w:t>ấn</w:t>
      </w:r>
      <w:proofErr w:type="spellEnd"/>
      <w:r w:rsidRPr="00B41112">
        <w:rPr>
          <w:sz w:val="26"/>
          <w:szCs w:val="26"/>
          <w:rPrChange w:id="25032" w:author="Le Minh Nghia" w:date="2019-10-09T10:56:00Z">
            <w:rPr>
              <w:sz w:val="26"/>
              <w:szCs w:val="26"/>
            </w:rPr>
          </w:rPrChange>
        </w:rPr>
        <w:t xml:space="preserve"> </w:t>
      </w:r>
      <w:proofErr w:type="spellStart"/>
      <w:r w:rsidRPr="00B41112">
        <w:rPr>
          <w:sz w:val="26"/>
          <w:szCs w:val="26"/>
          <w:rPrChange w:id="25033" w:author="Le Minh Nghia" w:date="2019-10-09T10:56:00Z">
            <w:rPr>
              <w:sz w:val="26"/>
              <w:szCs w:val="26"/>
            </w:rPr>
          </w:rPrChange>
        </w:rPr>
        <w:t>vào</w:t>
      </w:r>
      <w:proofErr w:type="spellEnd"/>
      <w:r w:rsidRPr="00B41112">
        <w:rPr>
          <w:sz w:val="26"/>
          <w:szCs w:val="26"/>
          <w:rPrChange w:id="25034" w:author="Le Minh Nghia" w:date="2019-10-09T10:56:00Z">
            <w:rPr>
              <w:sz w:val="26"/>
              <w:szCs w:val="26"/>
            </w:rPr>
          </w:rPrChange>
        </w:rPr>
        <w:t xml:space="preserve"> </w:t>
      </w:r>
      <w:proofErr w:type="spellStart"/>
      <w:r w:rsidRPr="00B41112">
        <w:rPr>
          <w:sz w:val="26"/>
          <w:szCs w:val="26"/>
          <w:rPrChange w:id="25035" w:author="Le Minh Nghia" w:date="2019-10-09T10:56:00Z">
            <w:rPr>
              <w:sz w:val="26"/>
              <w:szCs w:val="26"/>
            </w:rPr>
          </w:rPrChange>
        </w:rPr>
        <w:t>tiêu</w:t>
      </w:r>
      <w:proofErr w:type="spellEnd"/>
      <w:r w:rsidRPr="00B41112">
        <w:rPr>
          <w:sz w:val="26"/>
          <w:szCs w:val="26"/>
          <w:rPrChange w:id="25036" w:author="Le Minh Nghia" w:date="2019-10-09T10:56:00Z">
            <w:rPr>
              <w:sz w:val="26"/>
              <w:szCs w:val="26"/>
            </w:rPr>
          </w:rPrChange>
        </w:rPr>
        <w:t xml:space="preserve"> </w:t>
      </w:r>
      <w:proofErr w:type="spellStart"/>
      <w:r w:rsidRPr="00B41112">
        <w:rPr>
          <w:sz w:val="26"/>
          <w:szCs w:val="26"/>
          <w:rPrChange w:id="25037" w:author="Le Minh Nghia" w:date="2019-10-09T10:56:00Z">
            <w:rPr>
              <w:sz w:val="26"/>
              <w:szCs w:val="26"/>
            </w:rPr>
          </w:rPrChange>
        </w:rPr>
        <w:t>đề</w:t>
      </w:r>
      <w:proofErr w:type="spellEnd"/>
      <w:r w:rsidRPr="00B41112">
        <w:rPr>
          <w:sz w:val="26"/>
          <w:szCs w:val="26"/>
          <w:rPrChange w:id="25038" w:author="Le Minh Nghia" w:date="2019-10-09T10:56:00Z">
            <w:rPr>
              <w:sz w:val="26"/>
              <w:szCs w:val="26"/>
            </w:rPr>
          </w:rPrChange>
        </w:rPr>
        <w:t xml:space="preserve"> </w:t>
      </w:r>
      <w:proofErr w:type="spellStart"/>
      <w:r w:rsidRPr="00B41112">
        <w:rPr>
          <w:sz w:val="26"/>
          <w:szCs w:val="26"/>
          <w:rPrChange w:id="25039" w:author="Le Minh Nghia" w:date="2019-10-09T10:56:00Z">
            <w:rPr>
              <w:sz w:val="26"/>
              <w:szCs w:val="26"/>
            </w:rPr>
          </w:rPrChange>
        </w:rPr>
        <w:t>của</w:t>
      </w:r>
      <w:proofErr w:type="spellEnd"/>
      <w:r w:rsidRPr="00B41112">
        <w:rPr>
          <w:sz w:val="26"/>
          <w:szCs w:val="26"/>
          <w:rPrChange w:id="25040" w:author="Le Minh Nghia" w:date="2019-10-09T10:56:00Z">
            <w:rPr>
              <w:sz w:val="26"/>
              <w:szCs w:val="26"/>
            </w:rPr>
          </w:rPrChange>
        </w:rPr>
        <w:t xml:space="preserve"> </w:t>
      </w:r>
      <w:proofErr w:type="spellStart"/>
      <w:r w:rsidRPr="00B41112">
        <w:rPr>
          <w:sz w:val="26"/>
          <w:szCs w:val="26"/>
          <w:rPrChange w:id="25041" w:author="Le Minh Nghia" w:date="2019-10-09T10:56:00Z">
            <w:rPr>
              <w:sz w:val="26"/>
              <w:szCs w:val="26"/>
            </w:rPr>
          </w:rPrChange>
        </w:rPr>
        <w:t>bài</w:t>
      </w:r>
      <w:proofErr w:type="spellEnd"/>
      <w:r w:rsidRPr="00B41112">
        <w:rPr>
          <w:sz w:val="26"/>
          <w:szCs w:val="26"/>
          <w:rPrChange w:id="25042" w:author="Le Minh Nghia" w:date="2019-10-09T10:56:00Z">
            <w:rPr>
              <w:sz w:val="26"/>
              <w:szCs w:val="26"/>
            </w:rPr>
          </w:rPrChange>
        </w:rPr>
        <w:t xml:space="preserve"> </w:t>
      </w:r>
      <w:proofErr w:type="spellStart"/>
      <w:r w:rsidRPr="00B41112">
        <w:rPr>
          <w:sz w:val="26"/>
          <w:szCs w:val="26"/>
          <w:rPrChange w:id="25043" w:author="Le Minh Nghia" w:date="2019-10-09T10:56:00Z">
            <w:rPr>
              <w:sz w:val="26"/>
              <w:szCs w:val="26"/>
            </w:rPr>
          </w:rPrChange>
        </w:rPr>
        <w:t>viết</w:t>
      </w:r>
      <w:proofErr w:type="spellEnd"/>
      <w:r w:rsidRPr="00B41112">
        <w:rPr>
          <w:sz w:val="26"/>
          <w:szCs w:val="26"/>
          <w:rPrChange w:id="25044" w:author="Le Minh Nghia" w:date="2019-10-09T10:56:00Z">
            <w:rPr>
              <w:sz w:val="26"/>
              <w:szCs w:val="26"/>
            </w:rPr>
          </w:rPrChange>
        </w:rPr>
        <w:t xml:space="preserve"> </w:t>
      </w:r>
      <w:proofErr w:type="spellStart"/>
      <w:r w:rsidRPr="00B41112">
        <w:rPr>
          <w:sz w:val="26"/>
          <w:szCs w:val="26"/>
          <w:rPrChange w:id="25045" w:author="Le Minh Nghia" w:date="2019-10-09T10:56:00Z">
            <w:rPr>
              <w:sz w:val="26"/>
              <w:szCs w:val="26"/>
            </w:rPr>
          </w:rPrChange>
        </w:rPr>
        <w:t>hoặc</w:t>
      </w:r>
      <w:proofErr w:type="spellEnd"/>
      <w:r w:rsidRPr="00B41112">
        <w:rPr>
          <w:sz w:val="26"/>
          <w:szCs w:val="26"/>
          <w:rPrChange w:id="25046" w:author="Le Minh Nghia" w:date="2019-10-09T10:56:00Z">
            <w:rPr>
              <w:sz w:val="26"/>
              <w:szCs w:val="26"/>
            </w:rPr>
          </w:rPrChange>
        </w:rPr>
        <w:t xml:space="preserve"> </w:t>
      </w:r>
      <w:proofErr w:type="spellStart"/>
      <w:r w:rsidRPr="00B41112">
        <w:rPr>
          <w:sz w:val="26"/>
          <w:szCs w:val="26"/>
          <w:rPrChange w:id="25047" w:author="Le Minh Nghia" w:date="2019-10-09T10:56:00Z">
            <w:rPr>
              <w:sz w:val="26"/>
              <w:szCs w:val="26"/>
            </w:rPr>
          </w:rPrChange>
        </w:rPr>
        <w:t>hỉnh</w:t>
      </w:r>
      <w:proofErr w:type="spellEnd"/>
      <w:r w:rsidRPr="00B41112">
        <w:rPr>
          <w:sz w:val="26"/>
          <w:szCs w:val="26"/>
          <w:rPrChange w:id="25048" w:author="Le Minh Nghia" w:date="2019-10-09T10:56:00Z">
            <w:rPr>
              <w:sz w:val="26"/>
              <w:szCs w:val="26"/>
            </w:rPr>
          </w:rPrChange>
        </w:rPr>
        <w:t xml:space="preserve"> </w:t>
      </w:r>
      <w:proofErr w:type="spellStart"/>
      <w:r w:rsidRPr="00B41112">
        <w:rPr>
          <w:sz w:val="26"/>
          <w:szCs w:val="26"/>
          <w:rPrChange w:id="25049" w:author="Le Minh Nghia" w:date="2019-10-09T10:56:00Z">
            <w:rPr>
              <w:sz w:val="26"/>
              <w:szCs w:val="26"/>
            </w:rPr>
          </w:rPrChange>
        </w:rPr>
        <w:t>ảnh</w:t>
      </w:r>
      <w:proofErr w:type="spellEnd"/>
      <w:r w:rsidRPr="00B41112">
        <w:rPr>
          <w:sz w:val="26"/>
          <w:szCs w:val="26"/>
          <w:rPrChange w:id="25050" w:author="Le Minh Nghia" w:date="2019-10-09T10:56:00Z">
            <w:rPr>
              <w:sz w:val="26"/>
              <w:szCs w:val="26"/>
            </w:rPr>
          </w:rPrChange>
        </w:rPr>
        <w:t xml:space="preserve"> </w:t>
      </w:r>
      <w:proofErr w:type="spellStart"/>
      <w:r w:rsidRPr="00B41112">
        <w:rPr>
          <w:sz w:val="26"/>
          <w:szCs w:val="26"/>
          <w:rPrChange w:id="25051" w:author="Le Minh Nghia" w:date="2019-10-09T10:56:00Z">
            <w:rPr>
              <w:sz w:val="26"/>
              <w:szCs w:val="26"/>
            </w:rPr>
          </w:rPrChange>
        </w:rPr>
        <w:t>mặc</w:t>
      </w:r>
      <w:proofErr w:type="spellEnd"/>
      <w:r w:rsidRPr="00B41112">
        <w:rPr>
          <w:sz w:val="26"/>
          <w:szCs w:val="26"/>
          <w:rPrChange w:id="25052" w:author="Le Minh Nghia" w:date="2019-10-09T10:56:00Z">
            <w:rPr>
              <w:sz w:val="26"/>
              <w:szCs w:val="26"/>
            </w:rPr>
          </w:rPrChange>
        </w:rPr>
        <w:t xml:space="preserve"> </w:t>
      </w:r>
      <w:proofErr w:type="spellStart"/>
      <w:r w:rsidRPr="00B41112">
        <w:rPr>
          <w:sz w:val="26"/>
          <w:szCs w:val="26"/>
          <w:rPrChange w:id="25053" w:author="Le Minh Nghia" w:date="2019-10-09T10:56:00Z">
            <w:rPr>
              <w:sz w:val="26"/>
              <w:szCs w:val="26"/>
            </w:rPr>
          </w:rPrChange>
        </w:rPr>
        <w:t>định</w:t>
      </w:r>
      <w:proofErr w:type="spellEnd"/>
      <w:r w:rsidRPr="00B41112">
        <w:rPr>
          <w:sz w:val="26"/>
          <w:szCs w:val="26"/>
          <w:rPrChange w:id="25054" w:author="Le Minh Nghia" w:date="2019-10-09T10:56:00Z">
            <w:rPr>
              <w:sz w:val="26"/>
              <w:szCs w:val="26"/>
            </w:rPr>
          </w:rPrChange>
        </w:rPr>
        <w:t xml:space="preserve"> </w:t>
      </w:r>
      <w:proofErr w:type="spellStart"/>
      <w:r w:rsidRPr="00B41112">
        <w:rPr>
          <w:sz w:val="26"/>
          <w:szCs w:val="26"/>
          <w:rPrChange w:id="25055" w:author="Le Minh Nghia" w:date="2019-10-09T10:56:00Z">
            <w:rPr>
              <w:sz w:val="26"/>
              <w:szCs w:val="26"/>
            </w:rPr>
          </w:rPrChange>
        </w:rPr>
        <w:t>trên</w:t>
      </w:r>
      <w:proofErr w:type="spellEnd"/>
      <w:r w:rsidRPr="00B41112">
        <w:rPr>
          <w:sz w:val="26"/>
          <w:szCs w:val="26"/>
          <w:rPrChange w:id="25056" w:author="Le Minh Nghia" w:date="2019-10-09T10:56:00Z">
            <w:rPr>
              <w:sz w:val="26"/>
              <w:szCs w:val="26"/>
            </w:rPr>
          </w:rPrChange>
        </w:rPr>
        <w:t xml:space="preserve"> </w:t>
      </w:r>
      <w:proofErr w:type="spellStart"/>
      <w:r w:rsidRPr="00B41112">
        <w:rPr>
          <w:sz w:val="26"/>
          <w:szCs w:val="26"/>
          <w:rPrChange w:id="25057" w:author="Le Minh Nghia" w:date="2019-10-09T10:56:00Z">
            <w:rPr>
              <w:sz w:val="26"/>
              <w:szCs w:val="26"/>
            </w:rPr>
          </w:rPrChange>
        </w:rPr>
        <w:t>bài</w:t>
      </w:r>
      <w:proofErr w:type="spellEnd"/>
      <w:r w:rsidRPr="00B41112">
        <w:rPr>
          <w:sz w:val="26"/>
          <w:szCs w:val="26"/>
          <w:rPrChange w:id="25058" w:author="Le Minh Nghia" w:date="2019-10-09T10:56:00Z">
            <w:rPr>
              <w:sz w:val="26"/>
              <w:szCs w:val="26"/>
            </w:rPr>
          </w:rPrChange>
        </w:rPr>
        <w:t xml:space="preserve"> </w:t>
      </w:r>
      <w:proofErr w:type="spellStart"/>
      <w:r w:rsidRPr="00B41112">
        <w:rPr>
          <w:sz w:val="26"/>
          <w:szCs w:val="26"/>
          <w:rPrChange w:id="25059" w:author="Le Minh Nghia" w:date="2019-10-09T10:56:00Z">
            <w:rPr>
              <w:sz w:val="26"/>
              <w:szCs w:val="26"/>
            </w:rPr>
          </w:rPrChange>
        </w:rPr>
        <w:t>viết</w:t>
      </w:r>
      <w:proofErr w:type="spellEnd"/>
      <w:r w:rsidRPr="00B41112">
        <w:rPr>
          <w:sz w:val="26"/>
          <w:szCs w:val="26"/>
          <w:rPrChange w:id="25060" w:author="Le Minh Nghia" w:date="2019-10-09T10:56:00Z">
            <w:rPr>
              <w:sz w:val="26"/>
              <w:szCs w:val="26"/>
            </w:rPr>
          </w:rPrChange>
        </w:rPr>
        <w:t xml:space="preserve"> </w:t>
      </w:r>
      <w:proofErr w:type="spellStart"/>
      <w:r w:rsidRPr="00B41112">
        <w:rPr>
          <w:sz w:val="26"/>
          <w:szCs w:val="26"/>
          <w:rPrChange w:id="25061" w:author="Le Minh Nghia" w:date="2019-10-09T10:56:00Z">
            <w:rPr>
              <w:sz w:val="26"/>
              <w:szCs w:val="26"/>
            </w:rPr>
          </w:rPrChange>
        </w:rPr>
        <w:t>thì</w:t>
      </w:r>
      <w:proofErr w:type="spellEnd"/>
      <w:r w:rsidRPr="00B41112">
        <w:rPr>
          <w:sz w:val="26"/>
          <w:szCs w:val="26"/>
          <w:rPrChange w:id="25062" w:author="Le Minh Nghia" w:date="2019-10-09T10:56:00Z">
            <w:rPr>
              <w:sz w:val="26"/>
              <w:szCs w:val="26"/>
            </w:rPr>
          </w:rPrChange>
        </w:rPr>
        <w:t xml:space="preserve"> </w:t>
      </w:r>
      <w:proofErr w:type="spellStart"/>
      <w:r w:rsidRPr="00B41112">
        <w:rPr>
          <w:sz w:val="26"/>
          <w:szCs w:val="26"/>
          <w:rPrChange w:id="25063" w:author="Le Minh Nghia" w:date="2019-10-09T10:56:00Z">
            <w:rPr>
              <w:sz w:val="26"/>
              <w:szCs w:val="26"/>
            </w:rPr>
          </w:rPrChange>
        </w:rPr>
        <w:t>sẽ</w:t>
      </w:r>
      <w:proofErr w:type="spellEnd"/>
      <w:r w:rsidRPr="00B41112">
        <w:rPr>
          <w:sz w:val="26"/>
          <w:szCs w:val="26"/>
          <w:rPrChange w:id="25064" w:author="Le Minh Nghia" w:date="2019-10-09T10:56:00Z">
            <w:rPr>
              <w:sz w:val="26"/>
              <w:szCs w:val="26"/>
            </w:rPr>
          </w:rPrChange>
        </w:rPr>
        <w:t xml:space="preserve"> </w:t>
      </w:r>
      <w:proofErr w:type="spellStart"/>
      <w:r w:rsidRPr="00B41112">
        <w:rPr>
          <w:sz w:val="26"/>
          <w:szCs w:val="26"/>
          <w:rPrChange w:id="25065" w:author="Le Minh Nghia" w:date="2019-10-09T10:56:00Z">
            <w:rPr>
              <w:sz w:val="26"/>
              <w:szCs w:val="26"/>
            </w:rPr>
          </w:rPrChange>
        </w:rPr>
        <w:t>được</w:t>
      </w:r>
      <w:proofErr w:type="spellEnd"/>
      <w:r w:rsidRPr="00B41112">
        <w:rPr>
          <w:sz w:val="26"/>
          <w:szCs w:val="26"/>
          <w:rPrChange w:id="25066" w:author="Le Minh Nghia" w:date="2019-10-09T10:56:00Z">
            <w:rPr>
              <w:sz w:val="26"/>
              <w:szCs w:val="26"/>
            </w:rPr>
          </w:rPrChange>
        </w:rPr>
        <w:t xml:space="preserve"> </w:t>
      </w:r>
      <w:proofErr w:type="spellStart"/>
      <w:r w:rsidRPr="00B41112">
        <w:rPr>
          <w:sz w:val="26"/>
          <w:szCs w:val="26"/>
          <w:rPrChange w:id="25067" w:author="Le Minh Nghia" w:date="2019-10-09T10:56:00Z">
            <w:rPr>
              <w:sz w:val="26"/>
              <w:szCs w:val="26"/>
            </w:rPr>
          </w:rPrChange>
        </w:rPr>
        <w:t>chuyển</w:t>
      </w:r>
      <w:proofErr w:type="spellEnd"/>
      <w:r w:rsidRPr="00B41112">
        <w:rPr>
          <w:sz w:val="26"/>
          <w:szCs w:val="26"/>
          <w:rPrChange w:id="25068" w:author="Le Minh Nghia" w:date="2019-10-09T10:56:00Z">
            <w:rPr>
              <w:sz w:val="26"/>
              <w:szCs w:val="26"/>
            </w:rPr>
          </w:rPrChange>
        </w:rPr>
        <w:t xml:space="preserve"> sang </w:t>
      </w:r>
      <w:proofErr w:type="spellStart"/>
      <w:r w:rsidRPr="00B41112">
        <w:rPr>
          <w:sz w:val="26"/>
          <w:szCs w:val="26"/>
          <w:rPrChange w:id="25069" w:author="Le Minh Nghia" w:date="2019-10-09T10:56:00Z">
            <w:rPr>
              <w:sz w:val="26"/>
              <w:szCs w:val="26"/>
            </w:rPr>
          </w:rPrChange>
        </w:rPr>
        <w:t>trang</w:t>
      </w:r>
      <w:proofErr w:type="spellEnd"/>
      <w:r w:rsidRPr="00B41112">
        <w:rPr>
          <w:sz w:val="26"/>
          <w:szCs w:val="26"/>
          <w:rPrChange w:id="25070" w:author="Le Minh Nghia" w:date="2019-10-09T10:56:00Z">
            <w:rPr>
              <w:sz w:val="26"/>
              <w:szCs w:val="26"/>
            </w:rPr>
          </w:rPrChange>
        </w:rPr>
        <w:t xml:space="preserve"> </w:t>
      </w:r>
      <w:proofErr w:type="spellStart"/>
      <w:r w:rsidRPr="00B41112">
        <w:rPr>
          <w:sz w:val="26"/>
          <w:szCs w:val="26"/>
          <w:rPrChange w:id="25071" w:author="Le Minh Nghia" w:date="2019-10-09T10:56:00Z">
            <w:rPr>
              <w:sz w:val="26"/>
              <w:szCs w:val="26"/>
            </w:rPr>
          </w:rPrChange>
        </w:rPr>
        <w:t>hiển</w:t>
      </w:r>
      <w:proofErr w:type="spellEnd"/>
      <w:r w:rsidRPr="00B41112">
        <w:rPr>
          <w:sz w:val="26"/>
          <w:szCs w:val="26"/>
          <w:rPrChange w:id="25072" w:author="Le Minh Nghia" w:date="2019-10-09T10:56:00Z">
            <w:rPr>
              <w:sz w:val="26"/>
              <w:szCs w:val="26"/>
            </w:rPr>
          </w:rPrChange>
        </w:rPr>
        <w:t xml:space="preserve"> </w:t>
      </w:r>
      <w:proofErr w:type="spellStart"/>
      <w:r w:rsidRPr="00B41112">
        <w:rPr>
          <w:sz w:val="26"/>
          <w:szCs w:val="26"/>
          <w:rPrChange w:id="25073" w:author="Le Minh Nghia" w:date="2019-10-09T10:56:00Z">
            <w:rPr>
              <w:sz w:val="26"/>
              <w:szCs w:val="26"/>
            </w:rPr>
          </w:rPrChange>
        </w:rPr>
        <w:t>thị</w:t>
      </w:r>
      <w:proofErr w:type="spellEnd"/>
      <w:r w:rsidRPr="00B41112">
        <w:rPr>
          <w:sz w:val="26"/>
          <w:szCs w:val="26"/>
          <w:rPrChange w:id="25074" w:author="Le Minh Nghia" w:date="2019-10-09T10:56:00Z">
            <w:rPr>
              <w:sz w:val="26"/>
              <w:szCs w:val="26"/>
            </w:rPr>
          </w:rPrChange>
        </w:rPr>
        <w:t xml:space="preserve"> chi </w:t>
      </w:r>
      <w:proofErr w:type="spellStart"/>
      <w:r w:rsidRPr="00B41112">
        <w:rPr>
          <w:sz w:val="26"/>
          <w:szCs w:val="26"/>
          <w:rPrChange w:id="25075" w:author="Le Minh Nghia" w:date="2019-10-09T10:56:00Z">
            <w:rPr>
              <w:sz w:val="26"/>
              <w:szCs w:val="26"/>
            </w:rPr>
          </w:rPrChange>
        </w:rPr>
        <w:t>tiết</w:t>
      </w:r>
      <w:proofErr w:type="spellEnd"/>
      <w:r w:rsidRPr="00B41112">
        <w:rPr>
          <w:sz w:val="26"/>
          <w:szCs w:val="26"/>
          <w:rPrChange w:id="25076" w:author="Le Minh Nghia" w:date="2019-10-09T10:56:00Z">
            <w:rPr>
              <w:sz w:val="26"/>
              <w:szCs w:val="26"/>
            </w:rPr>
          </w:rPrChange>
        </w:rPr>
        <w:t xml:space="preserve"> </w:t>
      </w:r>
      <w:proofErr w:type="spellStart"/>
      <w:r w:rsidRPr="00B41112">
        <w:rPr>
          <w:sz w:val="26"/>
          <w:szCs w:val="26"/>
          <w:rPrChange w:id="25077" w:author="Le Minh Nghia" w:date="2019-10-09T10:56:00Z">
            <w:rPr>
              <w:sz w:val="26"/>
              <w:szCs w:val="26"/>
            </w:rPr>
          </w:rPrChange>
        </w:rPr>
        <w:t>của</w:t>
      </w:r>
      <w:proofErr w:type="spellEnd"/>
      <w:r w:rsidRPr="00B41112">
        <w:rPr>
          <w:sz w:val="26"/>
          <w:szCs w:val="26"/>
          <w:rPrChange w:id="25078" w:author="Le Minh Nghia" w:date="2019-10-09T10:56:00Z">
            <w:rPr>
              <w:sz w:val="26"/>
              <w:szCs w:val="26"/>
            </w:rPr>
          </w:rPrChange>
        </w:rPr>
        <w:t xml:space="preserve"> </w:t>
      </w:r>
      <w:proofErr w:type="spellStart"/>
      <w:r w:rsidRPr="00B41112">
        <w:rPr>
          <w:sz w:val="26"/>
          <w:szCs w:val="26"/>
          <w:rPrChange w:id="25079" w:author="Le Minh Nghia" w:date="2019-10-09T10:56:00Z">
            <w:rPr>
              <w:sz w:val="26"/>
              <w:szCs w:val="26"/>
            </w:rPr>
          </w:rPrChange>
        </w:rPr>
        <w:t>một</w:t>
      </w:r>
      <w:proofErr w:type="spellEnd"/>
      <w:r w:rsidRPr="00B41112">
        <w:rPr>
          <w:sz w:val="26"/>
          <w:szCs w:val="26"/>
          <w:rPrChange w:id="25080" w:author="Le Minh Nghia" w:date="2019-10-09T10:56:00Z">
            <w:rPr>
              <w:sz w:val="26"/>
              <w:szCs w:val="26"/>
            </w:rPr>
          </w:rPrChange>
        </w:rPr>
        <w:t xml:space="preserve"> </w:t>
      </w:r>
      <w:proofErr w:type="spellStart"/>
      <w:r w:rsidRPr="00B41112">
        <w:rPr>
          <w:sz w:val="26"/>
          <w:szCs w:val="26"/>
          <w:rPrChange w:id="25081" w:author="Le Minh Nghia" w:date="2019-10-09T10:56:00Z">
            <w:rPr>
              <w:sz w:val="26"/>
              <w:szCs w:val="26"/>
            </w:rPr>
          </w:rPrChange>
        </w:rPr>
        <w:t>bài</w:t>
      </w:r>
      <w:proofErr w:type="spellEnd"/>
      <w:r w:rsidRPr="00B41112">
        <w:rPr>
          <w:sz w:val="26"/>
          <w:szCs w:val="26"/>
          <w:rPrChange w:id="25082" w:author="Le Minh Nghia" w:date="2019-10-09T10:56:00Z">
            <w:rPr>
              <w:sz w:val="26"/>
              <w:szCs w:val="26"/>
            </w:rPr>
          </w:rPrChange>
        </w:rPr>
        <w:t xml:space="preserve"> </w:t>
      </w:r>
      <w:proofErr w:type="spellStart"/>
      <w:r w:rsidRPr="00B41112">
        <w:rPr>
          <w:sz w:val="26"/>
          <w:szCs w:val="26"/>
          <w:rPrChange w:id="25083" w:author="Le Minh Nghia" w:date="2019-10-09T10:56:00Z">
            <w:rPr>
              <w:sz w:val="26"/>
              <w:szCs w:val="26"/>
            </w:rPr>
          </w:rPrChange>
        </w:rPr>
        <w:t>viết</w:t>
      </w:r>
      <w:proofErr w:type="spellEnd"/>
      <w:r w:rsidRPr="00B41112">
        <w:rPr>
          <w:sz w:val="26"/>
          <w:szCs w:val="26"/>
          <w:rPrChange w:id="25084" w:author="Le Minh Nghia" w:date="2019-10-09T10:56:00Z">
            <w:rPr>
              <w:sz w:val="26"/>
              <w:szCs w:val="26"/>
            </w:rPr>
          </w:rPrChange>
        </w:rPr>
        <w:t xml:space="preserve"> </w:t>
      </w:r>
      <w:proofErr w:type="spellStart"/>
      <w:r w:rsidRPr="00B41112">
        <w:rPr>
          <w:sz w:val="26"/>
          <w:szCs w:val="26"/>
          <w:rPrChange w:id="25085" w:author="Le Minh Nghia" w:date="2019-10-09T10:56:00Z">
            <w:rPr>
              <w:sz w:val="26"/>
              <w:szCs w:val="26"/>
            </w:rPr>
          </w:rPrChange>
        </w:rPr>
        <w:t>đó</w:t>
      </w:r>
      <w:proofErr w:type="spellEnd"/>
      <w:r w:rsidRPr="00B41112">
        <w:rPr>
          <w:sz w:val="26"/>
          <w:szCs w:val="26"/>
          <w:rPrChange w:id="25086" w:author="Le Minh Nghia" w:date="2019-10-09T10:56:00Z">
            <w:rPr>
              <w:sz w:val="26"/>
              <w:szCs w:val="26"/>
            </w:rPr>
          </w:rPrChange>
        </w:rPr>
        <w:t xml:space="preserve">. </w:t>
      </w:r>
      <w:proofErr w:type="spellStart"/>
      <w:r w:rsidRPr="00B41112">
        <w:rPr>
          <w:sz w:val="26"/>
          <w:szCs w:val="26"/>
          <w:rPrChange w:id="25087" w:author="Le Minh Nghia" w:date="2019-10-09T10:56:00Z">
            <w:rPr>
              <w:sz w:val="26"/>
              <w:szCs w:val="26"/>
            </w:rPr>
          </w:rPrChange>
        </w:rPr>
        <w:t>Phần</w:t>
      </w:r>
      <w:proofErr w:type="spellEnd"/>
      <w:r w:rsidRPr="00B41112">
        <w:rPr>
          <w:sz w:val="26"/>
          <w:szCs w:val="26"/>
          <w:rPrChange w:id="25088" w:author="Le Minh Nghia" w:date="2019-10-09T10:56:00Z">
            <w:rPr>
              <w:sz w:val="26"/>
              <w:szCs w:val="26"/>
            </w:rPr>
          </w:rPrChange>
        </w:rPr>
        <w:t xml:space="preserve"> </w:t>
      </w:r>
      <w:proofErr w:type="spellStart"/>
      <w:r w:rsidRPr="00B41112">
        <w:rPr>
          <w:sz w:val="26"/>
          <w:szCs w:val="26"/>
          <w:rPrChange w:id="25089" w:author="Le Minh Nghia" w:date="2019-10-09T10:56:00Z">
            <w:rPr>
              <w:sz w:val="26"/>
              <w:szCs w:val="26"/>
            </w:rPr>
          </w:rPrChange>
        </w:rPr>
        <w:t>bên</w:t>
      </w:r>
      <w:proofErr w:type="spellEnd"/>
      <w:r w:rsidRPr="00B41112">
        <w:rPr>
          <w:sz w:val="26"/>
          <w:szCs w:val="26"/>
          <w:rPrChange w:id="25090" w:author="Le Minh Nghia" w:date="2019-10-09T10:56:00Z">
            <w:rPr>
              <w:sz w:val="26"/>
              <w:szCs w:val="26"/>
            </w:rPr>
          </w:rPrChange>
        </w:rPr>
        <w:t xml:space="preserve"> </w:t>
      </w:r>
      <w:proofErr w:type="spellStart"/>
      <w:r w:rsidRPr="00B41112">
        <w:rPr>
          <w:sz w:val="26"/>
          <w:szCs w:val="26"/>
          <w:rPrChange w:id="25091" w:author="Le Minh Nghia" w:date="2019-10-09T10:56:00Z">
            <w:rPr>
              <w:sz w:val="26"/>
              <w:szCs w:val="26"/>
            </w:rPr>
          </w:rPrChange>
        </w:rPr>
        <w:t>trái</w:t>
      </w:r>
      <w:proofErr w:type="spellEnd"/>
      <w:r w:rsidRPr="00B41112">
        <w:rPr>
          <w:sz w:val="26"/>
          <w:szCs w:val="26"/>
          <w:rPrChange w:id="25092" w:author="Le Minh Nghia" w:date="2019-10-09T10:56:00Z">
            <w:rPr>
              <w:sz w:val="26"/>
              <w:szCs w:val="26"/>
            </w:rPr>
          </w:rPrChange>
        </w:rPr>
        <w:t xml:space="preserve"> </w:t>
      </w:r>
      <w:proofErr w:type="spellStart"/>
      <w:r w:rsidRPr="00B41112">
        <w:rPr>
          <w:sz w:val="26"/>
          <w:szCs w:val="26"/>
          <w:rPrChange w:id="25093" w:author="Le Minh Nghia" w:date="2019-10-09T10:56:00Z">
            <w:rPr>
              <w:sz w:val="26"/>
              <w:szCs w:val="26"/>
            </w:rPr>
          </w:rPrChange>
        </w:rPr>
        <w:t>là</w:t>
      </w:r>
      <w:proofErr w:type="spellEnd"/>
      <w:r w:rsidRPr="00B41112">
        <w:rPr>
          <w:sz w:val="26"/>
          <w:szCs w:val="26"/>
          <w:rPrChange w:id="25094" w:author="Le Minh Nghia" w:date="2019-10-09T10:56:00Z">
            <w:rPr>
              <w:sz w:val="26"/>
              <w:szCs w:val="26"/>
            </w:rPr>
          </w:rPrChange>
        </w:rPr>
        <w:t xml:space="preserve"> </w:t>
      </w:r>
      <w:proofErr w:type="spellStart"/>
      <w:r w:rsidRPr="00B41112">
        <w:rPr>
          <w:sz w:val="26"/>
          <w:szCs w:val="26"/>
          <w:rPrChange w:id="25095" w:author="Le Minh Nghia" w:date="2019-10-09T10:56:00Z">
            <w:rPr>
              <w:sz w:val="26"/>
              <w:szCs w:val="26"/>
            </w:rPr>
          </w:rPrChange>
        </w:rPr>
        <w:t>gợi</w:t>
      </w:r>
      <w:proofErr w:type="spellEnd"/>
      <w:r w:rsidRPr="00B41112">
        <w:rPr>
          <w:sz w:val="26"/>
          <w:szCs w:val="26"/>
          <w:rPrChange w:id="25096" w:author="Le Minh Nghia" w:date="2019-10-09T10:56:00Z">
            <w:rPr>
              <w:sz w:val="26"/>
              <w:szCs w:val="26"/>
            </w:rPr>
          </w:rPrChange>
        </w:rPr>
        <w:t xml:space="preserve"> ý </w:t>
      </w:r>
      <w:proofErr w:type="spellStart"/>
      <w:r w:rsidRPr="00B41112">
        <w:rPr>
          <w:sz w:val="26"/>
          <w:szCs w:val="26"/>
          <w:rPrChange w:id="25097" w:author="Le Minh Nghia" w:date="2019-10-09T10:56:00Z">
            <w:rPr>
              <w:sz w:val="26"/>
              <w:szCs w:val="26"/>
            </w:rPr>
          </w:rPrChange>
        </w:rPr>
        <w:t>bài</w:t>
      </w:r>
      <w:proofErr w:type="spellEnd"/>
      <w:r w:rsidRPr="00B41112">
        <w:rPr>
          <w:sz w:val="26"/>
          <w:szCs w:val="26"/>
          <w:rPrChange w:id="25098" w:author="Le Minh Nghia" w:date="2019-10-09T10:56:00Z">
            <w:rPr>
              <w:sz w:val="26"/>
              <w:szCs w:val="26"/>
            </w:rPr>
          </w:rPrChange>
        </w:rPr>
        <w:t xml:space="preserve"> </w:t>
      </w:r>
      <w:proofErr w:type="spellStart"/>
      <w:r w:rsidRPr="00B41112">
        <w:rPr>
          <w:sz w:val="26"/>
          <w:szCs w:val="26"/>
          <w:rPrChange w:id="25099" w:author="Le Minh Nghia" w:date="2019-10-09T10:56:00Z">
            <w:rPr>
              <w:sz w:val="26"/>
              <w:szCs w:val="26"/>
            </w:rPr>
          </w:rPrChange>
        </w:rPr>
        <w:t>viết</w:t>
      </w:r>
      <w:proofErr w:type="spellEnd"/>
      <w:r w:rsidRPr="00B41112">
        <w:rPr>
          <w:sz w:val="26"/>
          <w:szCs w:val="26"/>
          <w:rPrChange w:id="25100" w:author="Le Minh Nghia" w:date="2019-10-09T10:56:00Z">
            <w:rPr>
              <w:sz w:val="26"/>
              <w:szCs w:val="26"/>
            </w:rPr>
          </w:rPrChange>
        </w:rPr>
        <w:t xml:space="preserve"> </w:t>
      </w:r>
      <w:proofErr w:type="spellStart"/>
      <w:r w:rsidRPr="00B41112">
        <w:rPr>
          <w:sz w:val="26"/>
          <w:szCs w:val="26"/>
          <w:rPrChange w:id="25101" w:author="Le Minh Nghia" w:date="2019-10-09T10:56:00Z">
            <w:rPr>
              <w:sz w:val="26"/>
              <w:szCs w:val="26"/>
            </w:rPr>
          </w:rPrChange>
        </w:rPr>
        <w:t>khác</w:t>
      </w:r>
      <w:proofErr w:type="spellEnd"/>
      <w:r w:rsidRPr="00B41112">
        <w:rPr>
          <w:sz w:val="26"/>
          <w:szCs w:val="26"/>
          <w:rPrChange w:id="25102" w:author="Le Minh Nghia" w:date="2019-10-09T10:56:00Z">
            <w:rPr>
              <w:sz w:val="26"/>
              <w:szCs w:val="26"/>
            </w:rPr>
          </w:rPrChange>
        </w:rPr>
        <w:t xml:space="preserve"> </w:t>
      </w:r>
      <w:proofErr w:type="spellStart"/>
      <w:r w:rsidRPr="00B41112">
        <w:rPr>
          <w:sz w:val="26"/>
          <w:szCs w:val="26"/>
          <w:rPrChange w:id="25103" w:author="Le Minh Nghia" w:date="2019-10-09T10:56:00Z">
            <w:rPr>
              <w:sz w:val="26"/>
              <w:szCs w:val="26"/>
            </w:rPr>
          </w:rPrChange>
        </w:rPr>
        <w:t>mà</w:t>
      </w:r>
      <w:proofErr w:type="spellEnd"/>
      <w:r w:rsidRPr="00B41112">
        <w:rPr>
          <w:sz w:val="26"/>
          <w:szCs w:val="26"/>
          <w:rPrChange w:id="25104" w:author="Le Minh Nghia" w:date="2019-10-09T10:56:00Z">
            <w:rPr>
              <w:sz w:val="26"/>
              <w:szCs w:val="26"/>
            </w:rPr>
          </w:rPrChange>
        </w:rPr>
        <w:t xml:space="preserve"> </w:t>
      </w:r>
      <w:proofErr w:type="spellStart"/>
      <w:r w:rsidRPr="00B41112">
        <w:rPr>
          <w:sz w:val="26"/>
          <w:szCs w:val="26"/>
          <w:rPrChange w:id="25105" w:author="Le Minh Nghia" w:date="2019-10-09T10:56:00Z">
            <w:rPr>
              <w:sz w:val="26"/>
              <w:szCs w:val="26"/>
            </w:rPr>
          </w:rPrChange>
        </w:rPr>
        <w:t>người</w:t>
      </w:r>
      <w:proofErr w:type="spellEnd"/>
      <w:r w:rsidRPr="00B41112">
        <w:rPr>
          <w:sz w:val="26"/>
          <w:szCs w:val="26"/>
          <w:rPrChange w:id="25106" w:author="Le Minh Nghia" w:date="2019-10-09T10:56:00Z">
            <w:rPr>
              <w:sz w:val="26"/>
              <w:szCs w:val="26"/>
            </w:rPr>
          </w:rPrChange>
        </w:rPr>
        <w:t xml:space="preserve"> </w:t>
      </w:r>
      <w:proofErr w:type="spellStart"/>
      <w:r w:rsidRPr="00B41112">
        <w:rPr>
          <w:sz w:val="26"/>
          <w:szCs w:val="26"/>
          <w:rPrChange w:id="25107" w:author="Le Minh Nghia" w:date="2019-10-09T10:56:00Z">
            <w:rPr>
              <w:sz w:val="26"/>
              <w:szCs w:val="26"/>
            </w:rPr>
          </w:rPrChange>
        </w:rPr>
        <w:t>dùng</w:t>
      </w:r>
      <w:proofErr w:type="spellEnd"/>
      <w:r w:rsidRPr="00B41112">
        <w:rPr>
          <w:sz w:val="26"/>
          <w:szCs w:val="26"/>
          <w:rPrChange w:id="25108" w:author="Le Minh Nghia" w:date="2019-10-09T10:56:00Z">
            <w:rPr>
              <w:sz w:val="26"/>
              <w:szCs w:val="26"/>
            </w:rPr>
          </w:rPrChange>
        </w:rPr>
        <w:t xml:space="preserve"> </w:t>
      </w:r>
      <w:proofErr w:type="spellStart"/>
      <w:r w:rsidRPr="00B41112">
        <w:rPr>
          <w:sz w:val="26"/>
          <w:szCs w:val="26"/>
          <w:rPrChange w:id="25109" w:author="Le Minh Nghia" w:date="2019-10-09T10:56:00Z">
            <w:rPr>
              <w:sz w:val="26"/>
              <w:szCs w:val="26"/>
            </w:rPr>
          </w:rPrChange>
        </w:rPr>
        <w:t>có</w:t>
      </w:r>
      <w:proofErr w:type="spellEnd"/>
      <w:r w:rsidRPr="00B41112">
        <w:rPr>
          <w:sz w:val="26"/>
          <w:szCs w:val="26"/>
          <w:rPrChange w:id="25110" w:author="Le Minh Nghia" w:date="2019-10-09T10:56:00Z">
            <w:rPr>
              <w:sz w:val="26"/>
              <w:szCs w:val="26"/>
            </w:rPr>
          </w:rPrChange>
        </w:rPr>
        <w:t xml:space="preserve"> </w:t>
      </w:r>
      <w:proofErr w:type="spellStart"/>
      <w:r w:rsidRPr="00B41112">
        <w:rPr>
          <w:sz w:val="26"/>
          <w:szCs w:val="26"/>
          <w:rPrChange w:id="25111" w:author="Le Minh Nghia" w:date="2019-10-09T10:56:00Z">
            <w:rPr>
              <w:sz w:val="26"/>
              <w:szCs w:val="26"/>
            </w:rPr>
          </w:rPrChange>
        </w:rPr>
        <w:t>thể</w:t>
      </w:r>
      <w:proofErr w:type="spellEnd"/>
      <w:r w:rsidRPr="00B41112">
        <w:rPr>
          <w:sz w:val="26"/>
          <w:szCs w:val="26"/>
          <w:rPrChange w:id="25112" w:author="Le Minh Nghia" w:date="2019-10-09T10:56:00Z">
            <w:rPr>
              <w:sz w:val="26"/>
              <w:szCs w:val="26"/>
            </w:rPr>
          </w:rPrChange>
        </w:rPr>
        <w:t xml:space="preserve"> </w:t>
      </w:r>
      <w:proofErr w:type="spellStart"/>
      <w:r w:rsidRPr="00B41112">
        <w:rPr>
          <w:sz w:val="26"/>
          <w:szCs w:val="26"/>
          <w:rPrChange w:id="25113" w:author="Le Minh Nghia" w:date="2019-10-09T10:56:00Z">
            <w:rPr>
              <w:sz w:val="26"/>
              <w:szCs w:val="26"/>
            </w:rPr>
          </w:rPrChange>
        </w:rPr>
        <w:t>xem</w:t>
      </w:r>
      <w:proofErr w:type="spellEnd"/>
      <w:r w:rsidRPr="00B41112">
        <w:rPr>
          <w:sz w:val="26"/>
          <w:szCs w:val="26"/>
          <w:rPrChange w:id="25114" w:author="Le Minh Nghia" w:date="2019-10-09T10:56:00Z">
            <w:rPr>
              <w:sz w:val="26"/>
              <w:szCs w:val="26"/>
            </w:rPr>
          </w:rPrChange>
        </w:rPr>
        <w:t xml:space="preserve">, </w:t>
      </w:r>
      <w:proofErr w:type="spellStart"/>
      <w:r w:rsidRPr="00B41112">
        <w:rPr>
          <w:sz w:val="26"/>
          <w:szCs w:val="26"/>
          <w:rPrChange w:id="25115" w:author="Le Minh Nghia" w:date="2019-10-09T10:56:00Z">
            <w:rPr>
              <w:sz w:val="26"/>
              <w:szCs w:val="26"/>
            </w:rPr>
          </w:rPrChange>
        </w:rPr>
        <w:t>phần</w:t>
      </w:r>
      <w:proofErr w:type="spellEnd"/>
      <w:r w:rsidRPr="00B41112">
        <w:rPr>
          <w:sz w:val="26"/>
          <w:szCs w:val="26"/>
          <w:rPrChange w:id="25116" w:author="Le Minh Nghia" w:date="2019-10-09T10:56:00Z">
            <w:rPr>
              <w:sz w:val="26"/>
              <w:szCs w:val="26"/>
            </w:rPr>
          </w:rPrChange>
        </w:rPr>
        <w:t xml:space="preserve"> </w:t>
      </w:r>
      <w:proofErr w:type="spellStart"/>
      <w:r w:rsidRPr="00B41112">
        <w:rPr>
          <w:sz w:val="26"/>
          <w:szCs w:val="26"/>
          <w:rPrChange w:id="25117" w:author="Le Minh Nghia" w:date="2019-10-09T10:56:00Z">
            <w:rPr>
              <w:sz w:val="26"/>
              <w:szCs w:val="26"/>
            </w:rPr>
          </w:rPrChange>
        </w:rPr>
        <w:t>bên</w:t>
      </w:r>
      <w:proofErr w:type="spellEnd"/>
      <w:r w:rsidRPr="00B41112">
        <w:rPr>
          <w:sz w:val="26"/>
          <w:szCs w:val="26"/>
          <w:rPrChange w:id="25118" w:author="Le Minh Nghia" w:date="2019-10-09T10:56:00Z">
            <w:rPr>
              <w:sz w:val="26"/>
              <w:szCs w:val="26"/>
            </w:rPr>
          </w:rPrChange>
        </w:rPr>
        <w:t xml:space="preserve"> </w:t>
      </w:r>
      <w:proofErr w:type="spellStart"/>
      <w:r w:rsidRPr="00B41112">
        <w:rPr>
          <w:sz w:val="26"/>
          <w:szCs w:val="26"/>
          <w:rPrChange w:id="25119" w:author="Le Minh Nghia" w:date="2019-10-09T10:56:00Z">
            <w:rPr>
              <w:sz w:val="26"/>
              <w:szCs w:val="26"/>
            </w:rPr>
          </w:rPrChange>
        </w:rPr>
        <w:t>phải</w:t>
      </w:r>
      <w:proofErr w:type="spellEnd"/>
      <w:r w:rsidRPr="00B41112">
        <w:rPr>
          <w:sz w:val="26"/>
          <w:szCs w:val="26"/>
          <w:rPrChange w:id="25120" w:author="Le Minh Nghia" w:date="2019-10-09T10:56:00Z">
            <w:rPr>
              <w:sz w:val="26"/>
              <w:szCs w:val="26"/>
            </w:rPr>
          </w:rPrChange>
        </w:rPr>
        <w:t xml:space="preserve"> </w:t>
      </w:r>
      <w:proofErr w:type="spellStart"/>
      <w:r w:rsidRPr="00B41112">
        <w:rPr>
          <w:sz w:val="26"/>
          <w:szCs w:val="26"/>
          <w:rPrChange w:id="25121" w:author="Le Minh Nghia" w:date="2019-10-09T10:56:00Z">
            <w:rPr>
              <w:sz w:val="26"/>
              <w:szCs w:val="26"/>
            </w:rPr>
          </w:rPrChange>
        </w:rPr>
        <w:t>là</w:t>
      </w:r>
      <w:proofErr w:type="spellEnd"/>
      <w:r w:rsidRPr="00B41112">
        <w:rPr>
          <w:sz w:val="26"/>
          <w:szCs w:val="26"/>
          <w:rPrChange w:id="25122" w:author="Le Minh Nghia" w:date="2019-10-09T10:56:00Z">
            <w:rPr>
              <w:sz w:val="26"/>
              <w:szCs w:val="26"/>
            </w:rPr>
          </w:rPrChange>
        </w:rPr>
        <w:t xml:space="preserve"> </w:t>
      </w:r>
      <w:proofErr w:type="spellStart"/>
      <w:r w:rsidRPr="00B41112">
        <w:rPr>
          <w:sz w:val="26"/>
          <w:szCs w:val="26"/>
          <w:rPrChange w:id="25123" w:author="Le Minh Nghia" w:date="2019-10-09T10:56:00Z">
            <w:rPr>
              <w:sz w:val="26"/>
              <w:szCs w:val="26"/>
            </w:rPr>
          </w:rPrChange>
        </w:rPr>
        <w:t>phần</w:t>
      </w:r>
      <w:proofErr w:type="spellEnd"/>
      <w:r w:rsidRPr="00B41112">
        <w:rPr>
          <w:sz w:val="26"/>
          <w:szCs w:val="26"/>
          <w:rPrChange w:id="25124" w:author="Le Minh Nghia" w:date="2019-10-09T10:56:00Z">
            <w:rPr>
              <w:sz w:val="26"/>
              <w:szCs w:val="26"/>
            </w:rPr>
          </w:rPrChange>
        </w:rPr>
        <w:t xml:space="preserve"> </w:t>
      </w:r>
      <w:proofErr w:type="spellStart"/>
      <w:r w:rsidRPr="00B41112">
        <w:rPr>
          <w:sz w:val="26"/>
          <w:szCs w:val="26"/>
          <w:rPrChange w:id="25125" w:author="Le Minh Nghia" w:date="2019-10-09T10:56:00Z">
            <w:rPr>
              <w:sz w:val="26"/>
              <w:szCs w:val="26"/>
            </w:rPr>
          </w:rPrChange>
        </w:rPr>
        <w:t>giao</w:t>
      </w:r>
      <w:proofErr w:type="spellEnd"/>
      <w:r w:rsidRPr="00B41112">
        <w:rPr>
          <w:sz w:val="26"/>
          <w:szCs w:val="26"/>
          <w:rPrChange w:id="25126" w:author="Le Minh Nghia" w:date="2019-10-09T10:56:00Z">
            <w:rPr>
              <w:sz w:val="26"/>
              <w:szCs w:val="26"/>
            </w:rPr>
          </w:rPrChange>
        </w:rPr>
        <w:t xml:space="preserve"> </w:t>
      </w:r>
      <w:proofErr w:type="spellStart"/>
      <w:r w:rsidRPr="00B41112">
        <w:rPr>
          <w:sz w:val="26"/>
          <w:szCs w:val="26"/>
          <w:rPrChange w:id="25127" w:author="Le Minh Nghia" w:date="2019-10-09T10:56:00Z">
            <w:rPr>
              <w:sz w:val="26"/>
              <w:szCs w:val="26"/>
            </w:rPr>
          </w:rPrChange>
        </w:rPr>
        <w:t>diện</w:t>
      </w:r>
      <w:proofErr w:type="spellEnd"/>
      <w:r w:rsidRPr="00B41112">
        <w:rPr>
          <w:sz w:val="26"/>
          <w:szCs w:val="26"/>
          <w:rPrChange w:id="25128" w:author="Le Minh Nghia" w:date="2019-10-09T10:56:00Z">
            <w:rPr>
              <w:sz w:val="26"/>
              <w:szCs w:val="26"/>
            </w:rPr>
          </w:rPrChange>
        </w:rPr>
        <w:t xml:space="preserve"> </w:t>
      </w:r>
      <w:proofErr w:type="spellStart"/>
      <w:r w:rsidRPr="00B41112">
        <w:rPr>
          <w:sz w:val="26"/>
          <w:szCs w:val="26"/>
          <w:rPrChange w:id="25129" w:author="Le Minh Nghia" w:date="2019-10-09T10:56:00Z">
            <w:rPr>
              <w:sz w:val="26"/>
              <w:szCs w:val="26"/>
            </w:rPr>
          </w:rPrChange>
        </w:rPr>
        <w:t>chính</w:t>
      </w:r>
      <w:proofErr w:type="spellEnd"/>
      <w:r w:rsidRPr="00B41112">
        <w:rPr>
          <w:sz w:val="26"/>
          <w:szCs w:val="26"/>
          <w:rPrChange w:id="25130" w:author="Le Minh Nghia" w:date="2019-10-09T10:56:00Z">
            <w:rPr>
              <w:sz w:val="26"/>
              <w:szCs w:val="26"/>
            </w:rPr>
          </w:rPrChange>
        </w:rPr>
        <w:t xml:space="preserve"> </w:t>
      </w:r>
      <w:proofErr w:type="spellStart"/>
      <w:r w:rsidRPr="00B41112">
        <w:rPr>
          <w:sz w:val="26"/>
          <w:szCs w:val="26"/>
          <w:rPrChange w:id="25131" w:author="Le Minh Nghia" w:date="2019-10-09T10:56:00Z">
            <w:rPr>
              <w:sz w:val="26"/>
              <w:szCs w:val="26"/>
            </w:rPr>
          </w:rPrChange>
        </w:rPr>
        <w:t>của</w:t>
      </w:r>
      <w:proofErr w:type="spellEnd"/>
      <w:r w:rsidRPr="00B41112">
        <w:rPr>
          <w:sz w:val="26"/>
          <w:szCs w:val="26"/>
          <w:rPrChange w:id="25132" w:author="Le Minh Nghia" w:date="2019-10-09T10:56:00Z">
            <w:rPr>
              <w:sz w:val="26"/>
              <w:szCs w:val="26"/>
            </w:rPr>
          </w:rPrChange>
        </w:rPr>
        <w:t xml:space="preserve"> </w:t>
      </w:r>
      <w:proofErr w:type="spellStart"/>
      <w:r w:rsidRPr="00B41112">
        <w:rPr>
          <w:sz w:val="26"/>
          <w:szCs w:val="26"/>
          <w:rPrChange w:id="25133" w:author="Le Minh Nghia" w:date="2019-10-09T10:56:00Z">
            <w:rPr>
              <w:sz w:val="26"/>
              <w:szCs w:val="26"/>
            </w:rPr>
          </w:rPrChange>
        </w:rPr>
        <w:t>bài</w:t>
      </w:r>
      <w:proofErr w:type="spellEnd"/>
      <w:r w:rsidRPr="00B41112">
        <w:rPr>
          <w:sz w:val="26"/>
          <w:szCs w:val="26"/>
          <w:rPrChange w:id="25134" w:author="Le Minh Nghia" w:date="2019-10-09T10:56:00Z">
            <w:rPr>
              <w:sz w:val="26"/>
              <w:szCs w:val="26"/>
            </w:rPr>
          </w:rPrChange>
        </w:rPr>
        <w:t xml:space="preserve"> </w:t>
      </w:r>
      <w:proofErr w:type="spellStart"/>
      <w:r w:rsidRPr="00B41112">
        <w:rPr>
          <w:sz w:val="26"/>
          <w:szCs w:val="26"/>
          <w:rPrChange w:id="25135" w:author="Le Minh Nghia" w:date="2019-10-09T10:56:00Z">
            <w:rPr>
              <w:sz w:val="26"/>
              <w:szCs w:val="26"/>
            </w:rPr>
          </w:rPrChange>
        </w:rPr>
        <w:t>viết</w:t>
      </w:r>
      <w:proofErr w:type="spellEnd"/>
      <w:r w:rsidRPr="00B41112">
        <w:rPr>
          <w:sz w:val="26"/>
          <w:szCs w:val="26"/>
          <w:rPrChange w:id="25136" w:author="Le Minh Nghia" w:date="2019-10-09T10:56:00Z">
            <w:rPr>
              <w:sz w:val="26"/>
              <w:szCs w:val="26"/>
            </w:rPr>
          </w:rPrChange>
        </w:rPr>
        <w:t xml:space="preserve"> </w:t>
      </w:r>
      <w:proofErr w:type="spellStart"/>
      <w:r w:rsidRPr="00B41112">
        <w:rPr>
          <w:sz w:val="26"/>
          <w:szCs w:val="26"/>
          <w:rPrChange w:id="25137" w:author="Le Minh Nghia" w:date="2019-10-09T10:56:00Z">
            <w:rPr>
              <w:sz w:val="26"/>
              <w:szCs w:val="26"/>
            </w:rPr>
          </w:rPrChange>
        </w:rPr>
        <w:t>đó</w:t>
      </w:r>
      <w:proofErr w:type="spellEnd"/>
      <w:r w:rsidRPr="00B41112">
        <w:rPr>
          <w:sz w:val="26"/>
          <w:szCs w:val="26"/>
          <w:rPrChange w:id="25138" w:author="Le Minh Nghia" w:date="2019-10-09T10:56:00Z">
            <w:rPr>
              <w:sz w:val="26"/>
              <w:szCs w:val="26"/>
            </w:rPr>
          </w:rPrChange>
        </w:rPr>
        <w:t xml:space="preserve"> bao </w:t>
      </w:r>
      <w:proofErr w:type="spellStart"/>
      <w:r w:rsidRPr="00B41112">
        <w:rPr>
          <w:sz w:val="26"/>
          <w:szCs w:val="26"/>
          <w:rPrChange w:id="25139" w:author="Le Minh Nghia" w:date="2019-10-09T10:56:00Z">
            <w:rPr>
              <w:sz w:val="26"/>
              <w:szCs w:val="26"/>
            </w:rPr>
          </w:rPrChange>
        </w:rPr>
        <w:t>gồm</w:t>
      </w:r>
      <w:proofErr w:type="spellEnd"/>
      <w:r w:rsidRPr="00B41112">
        <w:rPr>
          <w:sz w:val="26"/>
          <w:szCs w:val="26"/>
          <w:rPrChange w:id="25140" w:author="Le Minh Nghia" w:date="2019-10-09T10:56:00Z">
            <w:rPr>
              <w:sz w:val="26"/>
              <w:szCs w:val="26"/>
            </w:rPr>
          </w:rPrChange>
        </w:rPr>
        <w:t xml:space="preserve">: </w:t>
      </w:r>
      <w:proofErr w:type="spellStart"/>
      <w:r w:rsidRPr="00B41112">
        <w:rPr>
          <w:sz w:val="26"/>
          <w:szCs w:val="26"/>
          <w:rPrChange w:id="25141" w:author="Le Minh Nghia" w:date="2019-10-09T10:56:00Z">
            <w:rPr>
              <w:sz w:val="26"/>
              <w:szCs w:val="26"/>
            </w:rPr>
          </w:rPrChange>
        </w:rPr>
        <w:t>tiêu</w:t>
      </w:r>
      <w:proofErr w:type="spellEnd"/>
      <w:r w:rsidRPr="00B41112">
        <w:rPr>
          <w:sz w:val="26"/>
          <w:szCs w:val="26"/>
          <w:rPrChange w:id="25142" w:author="Le Minh Nghia" w:date="2019-10-09T10:56:00Z">
            <w:rPr>
              <w:sz w:val="26"/>
              <w:szCs w:val="26"/>
            </w:rPr>
          </w:rPrChange>
        </w:rPr>
        <w:t xml:space="preserve"> </w:t>
      </w:r>
      <w:proofErr w:type="spellStart"/>
      <w:r w:rsidRPr="00B41112">
        <w:rPr>
          <w:sz w:val="26"/>
          <w:szCs w:val="26"/>
          <w:rPrChange w:id="25143" w:author="Le Minh Nghia" w:date="2019-10-09T10:56:00Z">
            <w:rPr>
              <w:sz w:val="26"/>
              <w:szCs w:val="26"/>
            </w:rPr>
          </w:rPrChange>
        </w:rPr>
        <w:t>đề</w:t>
      </w:r>
      <w:proofErr w:type="spellEnd"/>
      <w:r w:rsidRPr="00B41112">
        <w:rPr>
          <w:sz w:val="26"/>
          <w:szCs w:val="26"/>
          <w:rPrChange w:id="25144" w:author="Le Minh Nghia" w:date="2019-10-09T10:56:00Z">
            <w:rPr>
              <w:sz w:val="26"/>
              <w:szCs w:val="26"/>
            </w:rPr>
          </w:rPrChange>
        </w:rPr>
        <w:t xml:space="preserve">, </w:t>
      </w:r>
      <w:proofErr w:type="spellStart"/>
      <w:r w:rsidRPr="00B41112">
        <w:rPr>
          <w:sz w:val="26"/>
          <w:szCs w:val="26"/>
          <w:rPrChange w:id="25145" w:author="Le Minh Nghia" w:date="2019-10-09T10:56:00Z">
            <w:rPr>
              <w:sz w:val="26"/>
              <w:szCs w:val="26"/>
            </w:rPr>
          </w:rPrChange>
        </w:rPr>
        <w:t>tác</w:t>
      </w:r>
      <w:proofErr w:type="spellEnd"/>
      <w:r w:rsidRPr="00B41112">
        <w:rPr>
          <w:sz w:val="26"/>
          <w:szCs w:val="26"/>
          <w:rPrChange w:id="25146" w:author="Le Minh Nghia" w:date="2019-10-09T10:56:00Z">
            <w:rPr>
              <w:sz w:val="26"/>
              <w:szCs w:val="26"/>
            </w:rPr>
          </w:rPrChange>
        </w:rPr>
        <w:t xml:space="preserve"> </w:t>
      </w:r>
      <w:proofErr w:type="spellStart"/>
      <w:r w:rsidRPr="00B41112">
        <w:rPr>
          <w:sz w:val="26"/>
          <w:szCs w:val="26"/>
          <w:rPrChange w:id="25147" w:author="Le Minh Nghia" w:date="2019-10-09T10:56:00Z">
            <w:rPr>
              <w:sz w:val="26"/>
              <w:szCs w:val="26"/>
            </w:rPr>
          </w:rPrChange>
        </w:rPr>
        <w:t>giả</w:t>
      </w:r>
      <w:proofErr w:type="spellEnd"/>
      <w:r w:rsidRPr="00B41112">
        <w:rPr>
          <w:sz w:val="26"/>
          <w:szCs w:val="26"/>
          <w:rPrChange w:id="25148" w:author="Le Minh Nghia" w:date="2019-10-09T10:56:00Z">
            <w:rPr>
              <w:sz w:val="26"/>
              <w:szCs w:val="26"/>
            </w:rPr>
          </w:rPrChange>
        </w:rPr>
        <w:t xml:space="preserve">, </w:t>
      </w:r>
      <w:proofErr w:type="spellStart"/>
      <w:r w:rsidRPr="00B41112">
        <w:rPr>
          <w:sz w:val="26"/>
          <w:szCs w:val="26"/>
          <w:rPrChange w:id="25149" w:author="Le Minh Nghia" w:date="2019-10-09T10:56:00Z">
            <w:rPr>
              <w:sz w:val="26"/>
              <w:szCs w:val="26"/>
            </w:rPr>
          </w:rPrChange>
        </w:rPr>
        <w:t>ngày</w:t>
      </w:r>
      <w:proofErr w:type="spellEnd"/>
      <w:r w:rsidRPr="00B41112">
        <w:rPr>
          <w:sz w:val="26"/>
          <w:szCs w:val="26"/>
          <w:rPrChange w:id="25150" w:author="Le Minh Nghia" w:date="2019-10-09T10:56:00Z">
            <w:rPr>
              <w:sz w:val="26"/>
              <w:szCs w:val="26"/>
            </w:rPr>
          </w:rPrChange>
        </w:rPr>
        <w:t xml:space="preserve"> </w:t>
      </w:r>
      <w:proofErr w:type="spellStart"/>
      <w:r w:rsidRPr="00B41112">
        <w:rPr>
          <w:sz w:val="26"/>
          <w:szCs w:val="26"/>
          <w:rPrChange w:id="25151" w:author="Le Minh Nghia" w:date="2019-10-09T10:56:00Z">
            <w:rPr>
              <w:sz w:val="26"/>
              <w:szCs w:val="26"/>
            </w:rPr>
          </w:rPrChange>
        </w:rPr>
        <w:t>đăng</w:t>
      </w:r>
      <w:proofErr w:type="spellEnd"/>
      <w:r w:rsidRPr="00B41112">
        <w:rPr>
          <w:sz w:val="26"/>
          <w:szCs w:val="26"/>
          <w:rPrChange w:id="25152" w:author="Le Minh Nghia" w:date="2019-10-09T10:56:00Z">
            <w:rPr>
              <w:sz w:val="26"/>
              <w:szCs w:val="26"/>
            </w:rPr>
          </w:rPrChange>
        </w:rPr>
        <w:t xml:space="preserve"> </w:t>
      </w:r>
      <w:proofErr w:type="spellStart"/>
      <w:r w:rsidRPr="00B41112">
        <w:rPr>
          <w:sz w:val="26"/>
          <w:szCs w:val="26"/>
          <w:rPrChange w:id="25153" w:author="Le Minh Nghia" w:date="2019-10-09T10:56:00Z">
            <w:rPr>
              <w:sz w:val="26"/>
              <w:szCs w:val="26"/>
            </w:rPr>
          </w:rPrChange>
        </w:rPr>
        <w:t>và</w:t>
      </w:r>
      <w:proofErr w:type="spellEnd"/>
      <w:r w:rsidRPr="00B41112">
        <w:rPr>
          <w:sz w:val="26"/>
          <w:szCs w:val="26"/>
          <w:rPrChange w:id="25154" w:author="Le Minh Nghia" w:date="2019-10-09T10:56:00Z">
            <w:rPr>
              <w:sz w:val="26"/>
              <w:szCs w:val="26"/>
            </w:rPr>
          </w:rPrChange>
        </w:rPr>
        <w:t xml:space="preserve"> </w:t>
      </w:r>
      <w:proofErr w:type="spellStart"/>
      <w:r w:rsidRPr="00B41112">
        <w:rPr>
          <w:sz w:val="26"/>
          <w:szCs w:val="26"/>
          <w:rPrChange w:id="25155" w:author="Le Minh Nghia" w:date="2019-10-09T10:56:00Z">
            <w:rPr>
              <w:sz w:val="26"/>
              <w:szCs w:val="26"/>
            </w:rPr>
          </w:rPrChange>
        </w:rPr>
        <w:t>hình</w:t>
      </w:r>
      <w:proofErr w:type="spellEnd"/>
      <w:r w:rsidRPr="00B41112">
        <w:rPr>
          <w:sz w:val="26"/>
          <w:szCs w:val="26"/>
          <w:rPrChange w:id="25156" w:author="Le Minh Nghia" w:date="2019-10-09T10:56:00Z">
            <w:rPr>
              <w:sz w:val="26"/>
              <w:szCs w:val="26"/>
            </w:rPr>
          </w:rPrChange>
        </w:rPr>
        <w:t xml:space="preserve"> </w:t>
      </w:r>
      <w:proofErr w:type="spellStart"/>
      <w:r w:rsidRPr="00B41112">
        <w:rPr>
          <w:sz w:val="26"/>
          <w:szCs w:val="26"/>
          <w:rPrChange w:id="25157" w:author="Le Minh Nghia" w:date="2019-10-09T10:56:00Z">
            <w:rPr>
              <w:sz w:val="26"/>
              <w:szCs w:val="26"/>
            </w:rPr>
          </w:rPrChange>
        </w:rPr>
        <w:t>ảnh</w:t>
      </w:r>
      <w:proofErr w:type="spellEnd"/>
      <w:r w:rsidRPr="00B41112">
        <w:rPr>
          <w:sz w:val="26"/>
          <w:szCs w:val="26"/>
          <w:rPrChange w:id="25158" w:author="Le Minh Nghia" w:date="2019-10-09T10:56:00Z">
            <w:rPr>
              <w:sz w:val="26"/>
              <w:szCs w:val="26"/>
            </w:rPr>
          </w:rPrChange>
        </w:rPr>
        <w:t xml:space="preserve"> </w:t>
      </w:r>
      <w:proofErr w:type="spellStart"/>
      <w:r w:rsidRPr="00B41112">
        <w:rPr>
          <w:sz w:val="26"/>
          <w:szCs w:val="26"/>
          <w:rPrChange w:id="25159" w:author="Le Minh Nghia" w:date="2019-10-09T10:56:00Z">
            <w:rPr>
              <w:sz w:val="26"/>
              <w:szCs w:val="26"/>
            </w:rPr>
          </w:rPrChange>
        </w:rPr>
        <w:t>mặc</w:t>
      </w:r>
      <w:proofErr w:type="spellEnd"/>
      <w:r w:rsidRPr="00B41112">
        <w:rPr>
          <w:sz w:val="26"/>
          <w:szCs w:val="26"/>
          <w:rPrChange w:id="25160" w:author="Le Minh Nghia" w:date="2019-10-09T10:56:00Z">
            <w:rPr>
              <w:sz w:val="26"/>
              <w:szCs w:val="26"/>
            </w:rPr>
          </w:rPrChange>
        </w:rPr>
        <w:t xml:space="preserve"> </w:t>
      </w:r>
      <w:proofErr w:type="spellStart"/>
      <w:r w:rsidRPr="00B41112">
        <w:rPr>
          <w:sz w:val="26"/>
          <w:szCs w:val="26"/>
          <w:rPrChange w:id="25161" w:author="Le Minh Nghia" w:date="2019-10-09T10:56:00Z">
            <w:rPr>
              <w:sz w:val="26"/>
              <w:szCs w:val="26"/>
            </w:rPr>
          </w:rPrChange>
        </w:rPr>
        <w:t>định</w:t>
      </w:r>
      <w:proofErr w:type="spellEnd"/>
      <w:r w:rsidRPr="00B41112">
        <w:rPr>
          <w:sz w:val="26"/>
          <w:szCs w:val="26"/>
          <w:rPrChange w:id="25162" w:author="Le Minh Nghia" w:date="2019-10-09T10:56:00Z">
            <w:rPr>
              <w:sz w:val="26"/>
              <w:szCs w:val="26"/>
            </w:rPr>
          </w:rPrChange>
        </w:rPr>
        <w:t xml:space="preserve"> </w:t>
      </w:r>
      <w:proofErr w:type="spellStart"/>
      <w:r w:rsidRPr="00B41112">
        <w:rPr>
          <w:sz w:val="26"/>
          <w:szCs w:val="26"/>
          <w:rPrChange w:id="25163" w:author="Le Minh Nghia" w:date="2019-10-09T10:56:00Z">
            <w:rPr>
              <w:sz w:val="26"/>
              <w:szCs w:val="26"/>
            </w:rPr>
          </w:rPrChange>
        </w:rPr>
        <w:t>trên</w:t>
      </w:r>
      <w:proofErr w:type="spellEnd"/>
      <w:r w:rsidRPr="00B41112">
        <w:rPr>
          <w:sz w:val="26"/>
          <w:szCs w:val="26"/>
          <w:rPrChange w:id="25164" w:author="Le Minh Nghia" w:date="2019-10-09T10:56:00Z">
            <w:rPr>
              <w:sz w:val="26"/>
              <w:szCs w:val="26"/>
            </w:rPr>
          </w:rPrChange>
        </w:rPr>
        <w:t xml:space="preserve"> </w:t>
      </w:r>
      <w:proofErr w:type="spellStart"/>
      <w:r w:rsidRPr="00B41112">
        <w:rPr>
          <w:sz w:val="26"/>
          <w:szCs w:val="26"/>
          <w:rPrChange w:id="25165" w:author="Le Minh Nghia" w:date="2019-10-09T10:56:00Z">
            <w:rPr>
              <w:sz w:val="26"/>
              <w:szCs w:val="26"/>
            </w:rPr>
          </w:rPrChange>
        </w:rPr>
        <w:t>bài</w:t>
      </w:r>
      <w:proofErr w:type="spellEnd"/>
      <w:r w:rsidRPr="00B41112">
        <w:rPr>
          <w:sz w:val="26"/>
          <w:szCs w:val="26"/>
          <w:rPrChange w:id="25166" w:author="Le Minh Nghia" w:date="2019-10-09T10:56:00Z">
            <w:rPr>
              <w:sz w:val="26"/>
              <w:szCs w:val="26"/>
            </w:rPr>
          </w:rPrChange>
        </w:rPr>
        <w:t xml:space="preserve"> </w:t>
      </w:r>
      <w:proofErr w:type="spellStart"/>
      <w:r w:rsidRPr="00B41112">
        <w:rPr>
          <w:sz w:val="26"/>
          <w:szCs w:val="26"/>
          <w:rPrChange w:id="25167" w:author="Le Minh Nghia" w:date="2019-10-09T10:56:00Z">
            <w:rPr>
              <w:sz w:val="26"/>
              <w:szCs w:val="26"/>
            </w:rPr>
          </w:rPrChange>
        </w:rPr>
        <w:t>viết</w:t>
      </w:r>
      <w:proofErr w:type="spellEnd"/>
      <w:r w:rsidRPr="00B41112">
        <w:rPr>
          <w:sz w:val="26"/>
          <w:szCs w:val="26"/>
          <w:rPrChange w:id="25168" w:author="Le Minh Nghia" w:date="2019-10-09T10:56:00Z">
            <w:rPr>
              <w:sz w:val="26"/>
              <w:szCs w:val="26"/>
            </w:rPr>
          </w:rPrChange>
        </w:rPr>
        <w:t xml:space="preserve"> </w:t>
      </w:r>
      <w:proofErr w:type="spellStart"/>
      <w:r w:rsidRPr="00B41112">
        <w:rPr>
          <w:sz w:val="26"/>
          <w:szCs w:val="26"/>
          <w:rPrChange w:id="25169" w:author="Le Minh Nghia" w:date="2019-10-09T10:56:00Z">
            <w:rPr>
              <w:sz w:val="26"/>
              <w:szCs w:val="26"/>
            </w:rPr>
          </w:rPrChange>
        </w:rPr>
        <w:t>đó</w:t>
      </w:r>
      <w:proofErr w:type="spellEnd"/>
      <w:r w:rsidRPr="00B41112">
        <w:rPr>
          <w:sz w:val="26"/>
          <w:szCs w:val="26"/>
          <w:rPrChange w:id="25170" w:author="Le Minh Nghia" w:date="2019-10-09T10:56:00Z">
            <w:rPr>
              <w:sz w:val="26"/>
              <w:szCs w:val="26"/>
            </w:rPr>
          </w:rPrChange>
        </w:rPr>
        <w:t xml:space="preserve"> </w:t>
      </w:r>
      <w:proofErr w:type="spellStart"/>
      <w:r w:rsidRPr="00B41112">
        <w:rPr>
          <w:sz w:val="26"/>
          <w:szCs w:val="26"/>
          <w:rPrChange w:id="25171" w:author="Le Minh Nghia" w:date="2019-10-09T10:56:00Z">
            <w:rPr>
              <w:sz w:val="26"/>
              <w:szCs w:val="26"/>
            </w:rPr>
          </w:rPrChange>
        </w:rPr>
        <w:t>được</w:t>
      </w:r>
      <w:proofErr w:type="spellEnd"/>
      <w:r w:rsidRPr="00B41112">
        <w:rPr>
          <w:sz w:val="26"/>
          <w:szCs w:val="26"/>
          <w:rPrChange w:id="25172" w:author="Le Minh Nghia" w:date="2019-10-09T10:56:00Z">
            <w:rPr>
              <w:sz w:val="26"/>
              <w:szCs w:val="26"/>
            </w:rPr>
          </w:rPrChange>
        </w:rPr>
        <w:t xml:space="preserve"> </w:t>
      </w:r>
      <w:proofErr w:type="spellStart"/>
      <w:r w:rsidRPr="00B41112">
        <w:rPr>
          <w:sz w:val="26"/>
          <w:szCs w:val="26"/>
          <w:rPrChange w:id="25173" w:author="Le Minh Nghia" w:date="2019-10-09T10:56:00Z">
            <w:rPr>
              <w:sz w:val="26"/>
              <w:szCs w:val="26"/>
            </w:rPr>
          </w:rPrChange>
        </w:rPr>
        <w:t>đặt</w:t>
      </w:r>
      <w:proofErr w:type="spellEnd"/>
      <w:r w:rsidRPr="00B41112">
        <w:rPr>
          <w:sz w:val="26"/>
          <w:szCs w:val="26"/>
          <w:rPrChange w:id="25174" w:author="Le Minh Nghia" w:date="2019-10-09T10:56:00Z">
            <w:rPr>
              <w:sz w:val="26"/>
              <w:szCs w:val="26"/>
            </w:rPr>
          </w:rPrChange>
        </w:rPr>
        <w:t xml:space="preserve"> </w:t>
      </w:r>
      <w:proofErr w:type="spellStart"/>
      <w:r w:rsidRPr="00B41112">
        <w:rPr>
          <w:sz w:val="26"/>
          <w:szCs w:val="26"/>
          <w:rPrChange w:id="25175" w:author="Le Minh Nghia" w:date="2019-10-09T10:56:00Z">
            <w:rPr>
              <w:sz w:val="26"/>
              <w:szCs w:val="26"/>
            </w:rPr>
          </w:rPrChange>
        </w:rPr>
        <w:t>theo</w:t>
      </w:r>
      <w:proofErr w:type="spellEnd"/>
      <w:r w:rsidRPr="00B41112">
        <w:rPr>
          <w:sz w:val="26"/>
          <w:szCs w:val="26"/>
          <w:rPrChange w:id="25176" w:author="Le Minh Nghia" w:date="2019-10-09T10:56:00Z">
            <w:rPr>
              <w:sz w:val="26"/>
              <w:szCs w:val="26"/>
            </w:rPr>
          </w:rPrChange>
        </w:rPr>
        <w:t xml:space="preserve"> </w:t>
      </w:r>
      <w:proofErr w:type="spellStart"/>
      <w:r w:rsidRPr="00B41112">
        <w:rPr>
          <w:sz w:val="26"/>
          <w:szCs w:val="26"/>
          <w:rPrChange w:id="25177" w:author="Le Minh Nghia" w:date="2019-10-09T10:56:00Z">
            <w:rPr>
              <w:sz w:val="26"/>
              <w:szCs w:val="26"/>
            </w:rPr>
          </w:rPrChange>
        </w:rPr>
        <w:t>thể</w:t>
      </w:r>
      <w:proofErr w:type="spellEnd"/>
      <w:r w:rsidRPr="00B41112">
        <w:rPr>
          <w:sz w:val="26"/>
          <w:szCs w:val="26"/>
          <w:rPrChange w:id="25178" w:author="Le Minh Nghia" w:date="2019-10-09T10:56:00Z">
            <w:rPr>
              <w:sz w:val="26"/>
              <w:szCs w:val="26"/>
            </w:rPr>
          </w:rPrChange>
        </w:rPr>
        <w:t xml:space="preserve"> </w:t>
      </w:r>
      <w:proofErr w:type="spellStart"/>
      <w:r w:rsidRPr="00B41112">
        <w:rPr>
          <w:sz w:val="26"/>
          <w:szCs w:val="26"/>
          <w:rPrChange w:id="25179" w:author="Le Minh Nghia" w:date="2019-10-09T10:56:00Z">
            <w:rPr>
              <w:sz w:val="26"/>
              <w:szCs w:val="26"/>
            </w:rPr>
          </w:rPrChange>
        </w:rPr>
        <w:t>loại</w:t>
      </w:r>
      <w:proofErr w:type="spellEnd"/>
      <w:r w:rsidRPr="00B41112">
        <w:rPr>
          <w:sz w:val="26"/>
          <w:szCs w:val="26"/>
          <w:rPrChange w:id="25180" w:author="Le Minh Nghia" w:date="2019-10-09T10:56:00Z">
            <w:rPr>
              <w:sz w:val="26"/>
              <w:szCs w:val="26"/>
            </w:rPr>
          </w:rPrChange>
        </w:rPr>
        <w:t xml:space="preserve"> </w:t>
      </w:r>
      <w:proofErr w:type="spellStart"/>
      <w:r w:rsidRPr="00B41112">
        <w:rPr>
          <w:sz w:val="26"/>
          <w:szCs w:val="26"/>
          <w:rPrChange w:id="25181" w:author="Le Minh Nghia" w:date="2019-10-09T10:56:00Z">
            <w:rPr>
              <w:sz w:val="26"/>
              <w:szCs w:val="26"/>
            </w:rPr>
          </w:rPrChange>
        </w:rPr>
        <w:t>mà</w:t>
      </w:r>
      <w:proofErr w:type="spellEnd"/>
      <w:r w:rsidRPr="00B41112">
        <w:rPr>
          <w:sz w:val="26"/>
          <w:szCs w:val="26"/>
          <w:rPrChange w:id="25182" w:author="Le Minh Nghia" w:date="2019-10-09T10:56:00Z">
            <w:rPr>
              <w:sz w:val="26"/>
              <w:szCs w:val="26"/>
            </w:rPr>
          </w:rPrChange>
        </w:rPr>
        <w:t xml:space="preserve"> </w:t>
      </w:r>
      <w:proofErr w:type="spellStart"/>
      <w:r w:rsidRPr="00B41112">
        <w:rPr>
          <w:sz w:val="26"/>
          <w:szCs w:val="26"/>
          <w:rPrChange w:id="25183" w:author="Le Minh Nghia" w:date="2019-10-09T10:56:00Z">
            <w:rPr>
              <w:sz w:val="26"/>
              <w:szCs w:val="26"/>
            </w:rPr>
          </w:rPrChange>
        </w:rPr>
        <w:t>bài</w:t>
      </w:r>
      <w:proofErr w:type="spellEnd"/>
      <w:r w:rsidRPr="00B41112">
        <w:rPr>
          <w:sz w:val="26"/>
          <w:szCs w:val="26"/>
          <w:rPrChange w:id="25184" w:author="Le Minh Nghia" w:date="2019-10-09T10:56:00Z">
            <w:rPr>
              <w:sz w:val="26"/>
              <w:szCs w:val="26"/>
            </w:rPr>
          </w:rPrChange>
        </w:rPr>
        <w:t xml:space="preserve"> </w:t>
      </w:r>
      <w:proofErr w:type="spellStart"/>
      <w:r w:rsidRPr="00B41112">
        <w:rPr>
          <w:sz w:val="26"/>
          <w:szCs w:val="26"/>
          <w:rPrChange w:id="25185" w:author="Le Minh Nghia" w:date="2019-10-09T10:56:00Z">
            <w:rPr>
              <w:sz w:val="26"/>
              <w:szCs w:val="26"/>
            </w:rPr>
          </w:rPrChange>
        </w:rPr>
        <w:t>viết</w:t>
      </w:r>
      <w:proofErr w:type="spellEnd"/>
      <w:r w:rsidRPr="00B41112">
        <w:rPr>
          <w:sz w:val="26"/>
          <w:szCs w:val="26"/>
          <w:rPrChange w:id="25186" w:author="Le Minh Nghia" w:date="2019-10-09T10:56:00Z">
            <w:rPr>
              <w:sz w:val="26"/>
              <w:szCs w:val="26"/>
            </w:rPr>
          </w:rPrChange>
        </w:rPr>
        <w:t xml:space="preserve">. </w:t>
      </w:r>
      <w:proofErr w:type="spellStart"/>
      <w:r w:rsidRPr="00B41112">
        <w:rPr>
          <w:sz w:val="26"/>
          <w:szCs w:val="26"/>
          <w:rPrChange w:id="25187" w:author="Le Minh Nghia" w:date="2019-10-09T10:56:00Z">
            <w:rPr>
              <w:sz w:val="26"/>
              <w:szCs w:val="26"/>
            </w:rPr>
          </w:rPrChange>
        </w:rPr>
        <w:t>Các</w:t>
      </w:r>
      <w:proofErr w:type="spellEnd"/>
      <w:r w:rsidRPr="00B41112">
        <w:rPr>
          <w:sz w:val="26"/>
          <w:szCs w:val="26"/>
          <w:rPrChange w:id="25188" w:author="Le Minh Nghia" w:date="2019-10-09T10:56:00Z">
            <w:rPr>
              <w:sz w:val="26"/>
              <w:szCs w:val="26"/>
            </w:rPr>
          </w:rPrChange>
        </w:rPr>
        <w:t xml:space="preserve"> </w:t>
      </w:r>
      <w:proofErr w:type="spellStart"/>
      <w:r w:rsidRPr="00B41112">
        <w:rPr>
          <w:sz w:val="26"/>
          <w:szCs w:val="26"/>
          <w:rPrChange w:id="25189" w:author="Le Minh Nghia" w:date="2019-10-09T10:56:00Z">
            <w:rPr>
              <w:sz w:val="26"/>
              <w:szCs w:val="26"/>
            </w:rPr>
          </w:rPrChange>
        </w:rPr>
        <w:t>thể</w:t>
      </w:r>
      <w:proofErr w:type="spellEnd"/>
      <w:r w:rsidRPr="00B41112">
        <w:rPr>
          <w:sz w:val="26"/>
          <w:szCs w:val="26"/>
          <w:rPrChange w:id="25190" w:author="Le Minh Nghia" w:date="2019-10-09T10:56:00Z">
            <w:rPr>
              <w:sz w:val="26"/>
              <w:szCs w:val="26"/>
            </w:rPr>
          </w:rPrChange>
        </w:rPr>
        <w:t xml:space="preserve"> </w:t>
      </w:r>
      <w:proofErr w:type="spellStart"/>
      <w:r w:rsidRPr="00B41112">
        <w:rPr>
          <w:sz w:val="26"/>
          <w:szCs w:val="26"/>
          <w:rPrChange w:id="25191" w:author="Le Minh Nghia" w:date="2019-10-09T10:56:00Z">
            <w:rPr>
              <w:sz w:val="26"/>
              <w:szCs w:val="26"/>
            </w:rPr>
          </w:rPrChange>
        </w:rPr>
        <w:t>loại</w:t>
      </w:r>
      <w:proofErr w:type="spellEnd"/>
      <w:r w:rsidRPr="00B41112">
        <w:rPr>
          <w:sz w:val="26"/>
          <w:szCs w:val="26"/>
          <w:rPrChange w:id="25192" w:author="Le Minh Nghia" w:date="2019-10-09T10:56:00Z">
            <w:rPr>
              <w:sz w:val="26"/>
              <w:szCs w:val="26"/>
            </w:rPr>
          </w:rPrChange>
        </w:rPr>
        <w:t xml:space="preserve"> </w:t>
      </w:r>
      <w:proofErr w:type="spellStart"/>
      <w:r w:rsidRPr="00B41112">
        <w:rPr>
          <w:sz w:val="26"/>
          <w:szCs w:val="26"/>
          <w:rPrChange w:id="25193" w:author="Le Minh Nghia" w:date="2019-10-09T10:56:00Z">
            <w:rPr>
              <w:sz w:val="26"/>
              <w:szCs w:val="26"/>
            </w:rPr>
          </w:rPrChange>
        </w:rPr>
        <w:t>bài</w:t>
      </w:r>
      <w:proofErr w:type="spellEnd"/>
      <w:r w:rsidRPr="00B41112">
        <w:rPr>
          <w:sz w:val="26"/>
          <w:szCs w:val="26"/>
          <w:rPrChange w:id="25194" w:author="Le Minh Nghia" w:date="2019-10-09T10:56:00Z">
            <w:rPr>
              <w:sz w:val="26"/>
              <w:szCs w:val="26"/>
            </w:rPr>
          </w:rPrChange>
        </w:rPr>
        <w:t xml:space="preserve"> </w:t>
      </w:r>
      <w:proofErr w:type="spellStart"/>
      <w:r w:rsidRPr="00B41112">
        <w:rPr>
          <w:sz w:val="26"/>
          <w:szCs w:val="26"/>
          <w:rPrChange w:id="25195" w:author="Le Minh Nghia" w:date="2019-10-09T10:56:00Z">
            <w:rPr>
              <w:sz w:val="26"/>
              <w:szCs w:val="26"/>
            </w:rPr>
          </w:rPrChange>
        </w:rPr>
        <w:t>viết</w:t>
      </w:r>
      <w:proofErr w:type="spellEnd"/>
      <w:r w:rsidRPr="00B41112">
        <w:rPr>
          <w:sz w:val="26"/>
          <w:szCs w:val="26"/>
          <w:rPrChange w:id="25196" w:author="Le Minh Nghia" w:date="2019-10-09T10:56:00Z">
            <w:rPr>
              <w:sz w:val="26"/>
              <w:szCs w:val="26"/>
            </w:rPr>
          </w:rPrChange>
        </w:rPr>
        <w:t xml:space="preserve"> bao </w:t>
      </w:r>
      <w:proofErr w:type="spellStart"/>
      <w:r w:rsidRPr="00B41112">
        <w:rPr>
          <w:sz w:val="26"/>
          <w:szCs w:val="26"/>
          <w:rPrChange w:id="25197" w:author="Le Minh Nghia" w:date="2019-10-09T10:56:00Z">
            <w:rPr>
              <w:sz w:val="26"/>
              <w:szCs w:val="26"/>
            </w:rPr>
          </w:rPrChange>
        </w:rPr>
        <w:t>gồm</w:t>
      </w:r>
      <w:proofErr w:type="spellEnd"/>
      <w:r w:rsidRPr="00B41112">
        <w:rPr>
          <w:sz w:val="26"/>
          <w:szCs w:val="26"/>
          <w:rPrChange w:id="25198" w:author="Le Minh Nghia" w:date="2019-10-09T10:56:00Z">
            <w:rPr>
              <w:sz w:val="26"/>
              <w:szCs w:val="26"/>
            </w:rPr>
          </w:rPrChange>
        </w:rPr>
        <w:t>:</w:t>
      </w:r>
    </w:p>
    <w:p w:rsidR="00116EBE" w:rsidRPr="00B41112" w:rsidRDefault="00116EBE">
      <w:pPr>
        <w:pStyle w:val="ListParagraph"/>
        <w:numPr>
          <w:ilvl w:val="0"/>
          <w:numId w:val="5"/>
        </w:numPr>
        <w:ind w:left="360"/>
        <w:rPr>
          <w:sz w:val="26"/>
          <w:szCs w:val="26"/>
          <w:rPrChange w:id="25199" w:author="Le Minh Nghia" w:date="2019-10-09T10:56:00Z">
            <w:rPr>
              <w:sz w:val="26"/>
              <w:szCs w:val="26"/>
            </w:rPr>
          </w:rPrChange>
        </w:rPr>
        <w:pPrChange w:id="25200" w:author="Le Minh Nghia" w:date="2019-10-09T10:37:00Z">
          <w:pPr>
            <w:pStyle w:val="ListParagraph"/>
            <w:numPr>
              <w:numId w:val="5"/>
            </w:numPr>
            <w:ind w:left="1440" w:hanging="360"/>
          </w:pPr>
        </w:pPrChange>
      </w:pPr>
      <w:proofErr w:type="spellStart"/>
      <w:r w:rsidRPr="00B41112">
        <w:rPr>
          <w:sz w:val="26"/>
          <w:szCs w:val="26"/>
          <w:rPrChange w:id="25201" w:author="Le Minh Nghia" w:date="2019-10-09T10:56:00Z">
            <w:rPr>
              <w:sz w:val="26"/>
              <w:szCs w:val="26"/>
            </w:rPr>
          </w:rPrChange>
        </w:rPr>
        <w:t>Tìm</w:t>
      </w:r>
      <w:proofErr w:type="spellEnd"/>
      <w:r w:rsidRPr="00B41112">
        <w:rPr>
          <w:sz w:val="26"/>
          <w:szCs w:val="26"/>
          <w:rPrChange w:id="25202" w:author="Le Minh Nghia" w:date="2019-10-09T10:56:00Z">
            <w:rPr>
              <w:sz w:val="26"/>
              <w:szCs w:val="26"/>
            </w:rPr>
          </w:rPrChange>
        </w:rPr>
        <w:t xml:space="preserve"> </w:t>
      </w:r>
      <w:proofErr w:type="spellStart"/>
      <w:r w:rsidRPr="00B41112">
        <w:rPr>
          <w:sz w:val="26"/>
          <w:szCs w:val="26"/>
          <w:rPrChange w:id="25203" w:author="Le Minh Nghia" w:date="2019-10-09T10:56:00Z">
            <w:rPr>
              <w:sz w:val="26"/>
              <w:szCs w:val="26"/>
            </w:rPr>
          </w:rPrChange>
        </w:rPr>
        <w:t>việc</w:t>
      </w:r>
      <w:proofErr w:type="spellEnd"/>
      <w:r w:rsidRPr="00B41112">
        <w:rPr>
          <w:sz w:val="26"/>
          <w:szCs w:val="26"/>
          <w:rPrChange w:id="25204" w:author="Le Minh Nghia" w:date="2019-10-09T10:56:00Z">
            <w:rPr>
              <w:sz w:val="26"/>
              <w:szCs w:val="26"/>
            </w:rPr>
          </w:rPrChange>
        </w:rPr>
        <w:t xml:space="preserve"> </w:t>
      </w:r>
      <w:proofErr w:type="spellStart"/>
      <w:r w:rsidRPr="00B41112">
        <w:rPr>
          <w:sz w:val="26"/>
          <w:szCs w:val="26"/>
          <w:rPrChange w:id="25205" w:author="Le Minh Nghia" w:date="2019-10-09T10:56:00Z">
            <w:rPr>
              <w:sz w:val="26"/>
              <w:szCs w:val="26"/>
            </w:rPr>
          </w:rPrChange>
        </w:rPr>
        <w:t>làm</w:t>
      </w:r>
      <w:proofErr w:type="spellEnd"/>
    </w:p>
    <w:p w:rsidR="00116EBE" w:rsidRPr="00B41112" w:rsidRDefault="00116EBE">
      <w:pPr>
        <w:pStyle w:val="ListParagraph"/>
        <w:numPr>
          <w:ilvl w:val="0"/>
          <w:numId w:val="5"/>
        </w:numPr>
        <w:ind w:left="360"/>
        <w:rPr>
          <w:sz w:val="26"/>
          <w:szCs w:val="26"/>
          <w:rPrChange w:id="25206" w:author="Le Minh Nghia" w:date="2019-10-09T10:56:00Z">
            <w:rPr>
              <w:sz w:val="26"/>
              <w:szCs w:val="26"/>
            </w:rPr>
          </w:rPrChange>
        </w:rPr>
        <w:pPrChange w:id="25207" w:author="Le Minh Nghia" w:date="2019-10-09T10:37:00Z">
          <w:pPr>
            <w:pStyle w:val="ListParagraph"/>
            <w:numPr>
              <w:numId w:val="5"/>
            </w:numPr>
            <w:ind w:left="1440" w:hanging="360"/>
          </w:pPr>
        </w:pPrChange>
      </w:pPr>
      <w:proofErr w:type="spellStart"/>
      <w:r w:rsidRPr="00B41112">
        <w:rPr>
          <w:sz w:val="26"/>
          <w:szCs w:val="26"/>
          <w:rPrChange w:id="25208" w:author="Le Minh Nghia" w:date="2019-10-09T10:56:00Z">
            <w:rPr>
              <w:sz w:val="26"/>
              <w:szCs w:val="26"/>
            </w:rPr>
          </w:rPrChange>
        </w:rPr>
        <w:t>Tuyển</w:t>
      </w:r>
      <w:proofErr w:type="spellEnd"/>
      <w:r w:rsidRPr="00B41112">
        <w:rPr>
          <w:sz w:val="26"/>
          <w:szCs w:val="26"/>
          <w:rPrChange w:id="25209" w:author="Le Minh Nghia" w:date="2019-10-09T10:56:00Z">
            <w:rPr>
              <w:sz w:val="26"/>
              <w:szCs w:val="26"/>
            </w:rPr>
          </w:rPrChange>
        </w:rPr>
        <w:t xml:space="preserve"> </w:t>
      </w:r>
      <w:proofErr w:type="spellStart"/>
      <w:r w:rsidRPr="00B41112">
        <w:rPr>
          <w:sz w:val="26"/>
          <w:szCs w:val="26"/>
          <w:rPrChange w:id="25210" w:author="Le Minh Nghia" w:date="2019-10-09T10:56:00Z">
            <w:rPr>
              <w:sz w:val="26"/>
              <w:szCs w:val="26"/>
            </w:rPr>
          </w:rPrChange>
        </w:rPr>
        <w:t>dụng</w:t>
      </w:r>
      <w:proofErr w:type="spellEnd"/>
      <w:r w:rsidRPr="00B41112">
        <w:rPr>
          <w:sz w:val="26"/>
          <w:szCs w:val="26"/>
          <w:rPrChange w:id="25211" w:author="Le Minh Nghia" w:date="2019-10-09T10:56:00Z">
            <w:rPr>
              <w:sz w:val="26"/>
              <w:szCs w:val="26"/>
            </w:rPr>
          </w:rPrChange>
        </w:rPr>
        <w:t xml:space="preserve"> </w:t>
      </w:r>
      <w:proofErr w:type="spellStart"/>
      <w:r w:rsidRPr="00B41112">
        <w:rPr>
          <w:sz w:val="26"/>
          <w:szCs w:val="26"/>
          <w:rPrChange w:id="25212" w:author="Le Minh Nghia" w:date="2019-10-09T10:56:00Z">
            <w:rPr>
              <w:sz w:val="26"/>
              <w:szCs w:val="26"/>
            </w:rPr>
          </w:rPrChange>
        </w:rPr>
        <w:t>việc</w:t>
      </w:r>
      <w:proofErr w:type="spellEnd"/>
      <w:r w:rsidRPr="00B41112">
        <w:rPr>
          <w:sz w:val="26"/>
          <w:szCs w:val="26"/>
          <w:rPrChange w:id="25213" w:author="Le Minh Nghia" w:date="2019-10-09T10:56:00Z">
            <w:rPr>
              <w:sz w:val="26"/>
              <w:szCs w:val="26"/>
            </w:rPr>
          </w:rPrChange>
        </w:rPr>
        <w:t xml:space="preserve"> </w:t>
      </w:r>
      <w:proofErr w:type="spellStart"/>
      <w:r w:rsidRPr="00B41112">
        <w:rPr>
          <w:sz w:val="26"/>
          <w:szCs w:val="26"/>
          <w:rPrChange w:id="25214" w:author="Le Minh Nghia" w:date="2019-10-09T10:56:00Z">
            <w:rPr>
              <w:sz w:val="26"/>
              <w:szCs w:val="26"/>
            </w:rPr>
          </w:rPrChange>
        </w:rPr>
        <w:t>làm</w:t>
      </w:r>
      <w:proofErr w:type="spellEnd"/>
    </w:p>
    <w:p w:rsidR="00116EBE" w:rsidRPr="00B41112" w:rsidRDefault="00116EBE">
      <w:pPr>
        <w:pStyle w:val="ListParagraph"/>
        <w:numPr>
          <w:ilvl w:val="0"/>
          <w:numId w:val="5"/>
        </w:numPr>
        <w:ind w:left="360"/>
        <w:rPr>
          <w:sz w:val="26"/>
          <w:szCs w:val="26"/>
          <w:rPrChange w:id="25215" w:author="Le Minh Nghia" w:date="2019-10-09T10:56:00Z">
            <w:rPr>
              <w:sz w:val="26"/>
              <w:szCs w:val="26"/>
            </w:rPr>
          </w:rPrChange>
        </w:rPr>
        <w:pPrChange w:id="25216" w:author="Le Minh Nghia" w:date="2019-10-09T10:37:00Z">
          <w:pPr>
            <w:pStyle w:val="ListParagraph"/>
            <w:numPr>
              <w:numId w:val="5"/>
            </w:numPr>
            <w:ind w:left="1440" w:hanging="360"/>
          </w:pPr>
        </w:pPrChange>
      </w:pPr>
      <w:proofErr w:type="spellStart"/>
      <w:r w:rsidRPr="00B41112">
        <w:rPr>
          <w:sz w:val="26"/>
          <w:szCs w:val="26"/>
          <w:rPrChange w:id="25217" w:author="Le Minh Nghia" w:date="2019-10-09T10:56:00Z">
            <w:rPr>
              <w:sz w:val="26"/>
              <w:szCs w:val="26"/>
            </w:rPr>
          </w:rPrChange>
        </w:rPr>
        <w:t>Họp</w:t>
      </w:r>
      <w:proofErr w:type="spellEnd"/>
      <w:r w:rsidRPr="00B41112">
        <w:rPr>
          <w:sz w:val="26"/>
          <w:szCs w:val="26"/>
          <w:rPrChange w:id="25218" w:author="Le Minh Nghia" w:date="2019-10-09T10:56:00Z">
            <w:rPr>
              <w:sz w:val="26"/>
              <w:szCs w:val="26"/>
            </w:rPr>
          </w:rPrChange>
        </w:rPr>
        <w:t xml:space="preserve"> </w:t>
      </w:r>
      <w:proofErr w:type="spellStart"/>
      <w:r w:rsidRPr="00B41112">
        <w:rPr>
          <w:sz w:val="26"/>
          <w:szCs w:val="26"/>
          <w:rPrChange w:id="25219" w:author="Le Minh Nghia" w:date="2019-10-09T10:56:00Z">
            <w:rPr>
              <w:sz w:val="26"/>
              <w:szCs w:val="26"/>
            </w:rPr>
          </w:rPrChange>
        </w:rPr>
        <w:t>lớp</w:t>
      </w:r>
      <w:proofErr w:type="spellEnd"/>
    </w:p>
    <w:p w:rsidR="00116EBE" w:rsidRPr="00B41112" w:rsidRDefault="00116EBE">
      <w:pPr>
        <w:pStyle w:val="ListParagraph"/>
        <w:numPr>
          <w:ilvl w:val="0"/>
          <w:numId w:val="5"/>
        </w:numPr>
        <w:ind w:left="360"/>
        <w:rPr>
          <w:sz w:val="26"/>
          <w:szCs w:val="26"/>
          <w:rPrChange w:id="25220" w:author="Le Minh Nghia" w:date="2019-10-09T10:56:00Z">
            <w:rPr>
              <w:sz w:val="26"/>
              <w:szCs w:val="26"/>
            </w:rPr>
          </w:rPrChange>
        </w:rPr>
        <w:pPrChange w:id="25221" w:author="Le Minh Nghia" w:date="2019-10-09T10:37:00Z">
          <w:pPr>
            <w:pStyle w:val="ListParagraph"/>
            <w:numPr>
              <w:numId w:val="5"/>
            </w:numPr>
            <w:ind w:left="1440" w:hanging="360"/>
          </w:pPr>
        </w:pPrChange>
      </w:pPr>
      <w:proofErr w:type="spellStart"/>
      <w:r w:rsidRPr="00B41112">
        <w:rPr>
          <w:sz w:val="26"/>
          <w:szCs w:val="26"/>
          <w:rPrChange w:id="25222" w:author="Le Minh Nghia" w:date="2019-10-09T10:56:00Z">
            <w:rPr>
              <w:sz w:val="26"/>
              <w:szCs w:val="26"/>
            </w:rPr>
          </w:rPrChange>
        </w:rPr>
        <w:lastRenderedPageBreak/>
        <w:t>Hỗ</w:t>
      </w:r>
      <w:proofErr w:type="spellEnd"/>
      <w:r w:rsidRPr="00B41112">
        <w:rPr>
          <w:sz w:val="26"/>
          <w:szCs w:val="26"/>
          <w:rPrChange w:id="25223" w:author="Le Minh Nghia" w:date="2019-10-09T10:56:00Z">
            <w:rPr>
              <w:sz w:val="26"/>
              <w:szCs w:val="26"/>
            </w:rPr>
          </w:rPrChange>
        </w:rPr>
        <w:t xml:space="preserve"> </w:t>
      </w:r>
      <w:proofErr w:type="spellStart"/>
      <w:r w:rsidRPr="00B41112">
        <w:rPr>
          <w:sz w:val="26"/>
          <w:szCs w:val="26"/>
          <w:rPrChange w:id="25224" w:author="Le Minh Nghia" w:date="2019-10-09T10:56:00Z">
            <w:rPr>
              <w:sz w:val="26"/>
              <w:szCs w:val="26"/>
            </w:rPr>
          </w:rPrChange>
        </w:rPr>
        <w:t>trợ</w:t>
      </w:r>
      <w:proofErr w:type="spellEnd"/>
      <w:r w:rsidRPr="00B41112">
        <w:rPr>
          <w:sz w:val="26"/>
          <w:szCs w:val="26"/>
          <w:rPrChange w:id="25225" w:author="Le Minh Nghia" w:date="2019-10-09T10:56:00Z">
            <w:rPr>
              <w:sz w:val="26"/>
              <w:szCs w:val="26"/>
            </w:rPr>
          </w:rPrChange>
        </w:rPr>
        <w:t xml:space="preserve"> </w:t>
      </w:r>
      <w:proofErr w:type="spellStart"/>
      <w:r w:rsidRPr="00B41112">
        <w:rPr>
          <w:sz w:val="26"/>
          <w:szCs w:val="26"/>
          <w:rPrChange w:id="25226" w:author="Le Minh Nghia" w:date="2019-10-09T10:56:00Z">
            <w:rPr>
              <w:sz w:val="26"/>
              <w:szCs w:val="26"/>
            </w:rPr>
          </w:rPrChange>
        </w:rPr>
        <w:t>học</w:t>
      </w:r>
      <w:proofErr w:type="spellEnd"/>
      <w:r w:rsidRPr="00B41112">
        <w:rPr>
          <w:sz w:val="26"/>
          <w:szCs w:val="26"/>
          <w:rPrChange w:id="25227" w:author="Le Minh Nghia" w:date="2019-10-09T10:56:00Z">
            <w:rPr>
              <w:sz w:val="26"/>
              <w:szCs w:val="26"/>
            </w:rPr>
          </w:rPrChange>
        </w:rPr>
        <w:t xml:space="preserve"> </w:t>
      </w:r>
      <w:proofErr w:type="spellStart"/>
      <w:r w:rsidRPr="00B41112">
        <w:rPr>
          <w:sz w:val="26"/>
          <w:szCs w:val="26"/>
          <w:rPrChange w:id="25228" w:author="Le Minh Nghia" w:date="2019-10-09T10:56:00Z">
            <w:rPr>
              <w:sz w:val="26"/>
              <w:szCs w:val="26"/>
            </w:rPr>
          </w:rPrChange>
        </w:rPr>
        <w:t>bổng</w:t>
      </w:r>
      <w:proofErr w:type="spellEnd"/>
    </w:p>
    <w:p w:rsidR="00116EBE" w:rsidRPr="00B41112" w:rsidRDefault="00116EBE">
      <w:pPr>
        <w:pStyle w:val="ListParagraph"/>
        <w:numPr>
          <w:ilvl w:val="0"/>
          <w:numId w:val="5"/>
        </w:numPr>
        <w:ind w:left="360"/>
        <w:rPr>
          <w:sz w:val="26"/>
          <w:szCs w:val="26"/>
          <w:rPrChange w:id="25229" w:author="Le Minh Nghia" w:date="2019-10-09T10:56:00Z">
            <w:rPr>
              <w:sz w:val="26"/>
              <w:szCs w:val="26"/>
            </w:rPr>
          </w:rPrChange>
        </w:rPr>
        <w:pPrChange w:id="25230" w:author="Le Minh Nghia" w:date="2019-10-09T10:37:00Z">
          <w:pPr>
            <w:pStyle w:val="ListParagraph"/>
            <w:numPr>
              <w:numId w:val="5"/>
            </w:numPr>
            <w:ind w:left="1440" w:hanging="360"/>
          </w:pPr>
        </w:pPrChange>
      </w:pPr>
      <w:proofErr w:type="spellStart"/>
      <w:r w:rsidRPr="00B41112">
        <w:rPr>
          <w:sz w:val="26"/>
          <w:szCs w:val="26"/>
          <w:rPrChange w:id="25231" w:author="Le Minh Nghia" w:date="2019-10-09T10:56:00Z">
            <w:rPr>
              <w:sz w:val="26"/>
              <w:szCs w:val="26"/>
            </w:rPr>
          </w:rPrChange>
        </w:rPr>
        <w:t>Thông</w:t>
      </w:r>
      <w:proofErr w:type="spellEnd"/>
      <w:r w:rsidRPr="00B41112">
        <w:rPr>
          <w:sz w:val="26"/>
          <w:szCs w:val="26"/>
          <w:rPrChange w:id="25232" w:author="Le Minh Nghia" w:date="2019-10-09T10:56:00Z">
            <w:rPr>
              <w:sz w:val="26"/>
              <w:szCs w:val="26"/>
            </w:rPr>
          </w:rPrChange>
        </w:rPr>
        <w:t xml:space="preserve"> </w:t>
      </w:r>
      <w:proofErr w:type="spellStart"/>
      <w:r w:rsidRPr="00B41112">
        <w:rPr>
          <w:sz w:val="26"/>
          <w:szCs w:val="26"/>
          <w:rPrChange w:id="25233" w:author="Le Minh Nghia" w:date="2019-10-09T10:56:00Z">
            <w:rPr>
              <w:sz w:val="26"/>
              <w:szCs w:val="26"/>
            </w:rPr>
          </w:rPrChange>
        </w:rPr>
        <w:t>báo</w:t>
      </w:r>
      <w:proofErr w:type="spellEnd"/>
      <w:r w:rsidRPr="00B41112">
        <w:rPr>
          <w:sz w:val="26"/>
          <w:szCs w:val="26"/>
          <w:rPrChange w:id="25234" w:author="Le Minh Nghia" w:date="2019-10-09T10:56:00Z">
            <w:rPr>
              <w:sz w:val="26"/>
              <w:szCs w:val="26"/>
            </w:rPr>
          </w:rPrChange>
        </w:rPr>
        <w:t xml:space="preserve"> </w:t>
      </w:r>
      <w:proofErr w:type="spellStart"/>
      <w:r w:rsidRPr="00B41112">
        <w:rPr>
          <w:sz w:val="26"/>
          <w:szCs w:val="26"/>
          <w:rPrChange w:id="25235" w:author="Le Minh Nghia" w:date="2019-10-09T10:56:00Z">
            <w:rPr>
              <w:sz w:val="26"/>
              <w:szCs w:val="26"/>
            </w:rPr>
          </w:rPrChange>
        </w:rPr>
        <w:t>khác</w:t>
      </w:r>
      <w:proofErr w:type="spellEnd"/>
    </w:p>
    <w:p w:rsidR="00116EBE" w:rsidRPr="00B41112" w:rsidRDefault="00116EBE">
      <w:pPr>
        <w:pStyle w:val="ListParagraph"/>
        <w:numPr>
          <w:ilvl w:val="0"/>
          <w:numId w:val="5"/>
        </w:numPr>
        <w:ind w:left="360"/>
        <w:rPr>
          <w:sz w:val="26"/>
          <w:szCs w:val="26"/>
          <w:rPrChange w:id="25236" w:author="Le Minh Nghia" w:date="2019-10-09T10:56:00Z">
            <w:rPr>
              <w:sz w:val="26"/>
              <w:szCs w:val="26"/>
            </w:rPr>
          </w:rPrChange>
        </w:rPr>
        <w:pPrChange w:id="25237" w:author="Le Minh Nghia" w:date="2019-10-09T10:37:00Z">
          <w:pPr>
            <w:pStyle w:val="ListParagraph"/>
            <w:numPr>
              <w:numId w:val="5"/>
            </w:numPr>
            <w:ind w:left="1440" w:hanging="360"/>
          </w:pPr>
        </w:pPrChange>
      </w:pPr>
      <w:proofErr w:type="spellStart"/>
      <w:r w:rsidRPr="00B41112">
        <w:rPr>
          <w:sz w:val="26"/>
          <w:szCs w:val="26"/>
          <w:rPrChange w:id="25238" w:author="Le Minh Nghia" w:date="2019-10-09T10:56:00Z">
            <w:rPr>
              <w:sz w:val="26"/>
              <w:szCs w:val="26"/>
            </w:rPr>
          </w:rPrChange>
        </w:rPr>
        <w:t>Quyên</w:t>
      </w:r>
      <w:proofErr w:type="spellEnd"/>
      <w:r w:rsidRPr="00B41112">
        <w:rPr>
          <w:sz w:val="26"/>
          <w:szCs w:val="26"/>
          <w:rPrChange w:id="25239" w:author="Le Minh Nghia" w:date="2019-10-09T10:56:00Z">
            <w:rPr>
              <w:sz w:val="26"/>
              <w:szCs w:val="26"/>
            </w:rPr>
          </w:rPrChange>
        </w:rPr>
        <w:t xml:space="preserve"> </w:t>
      </w:r>
      <w:proofErr w:type="spellStart"/>
      <w:r w:rsidRPr="00B41112">
        <w:rPr>
          <w:sz w:val="26"/>
          <w:szCs w:val="26"/>
          <w:rPrChange w:id="25240" w:author="Le Minh Nghia" w:date="2019-10-09T10:56:00Z">
            <w:rPr>
              <w:sz w:val="26"/>
              <w:szCs w:val="26"/>
            </w:rPr>
          </w:rPrChange>
        </w:rPr>
        <w:t>góp</w:t>
      </w:r>
      <w:proofErr w:type="spellEnd"/>
      <w:r w:rsidRPr="00B41112">
        <w:rPr>
          <w:sz w:val="26"/>
          <w:szCs w:val="26"/>
          <w:rPrChange w:id="25241" w:author="Le Minh Nghia" w:date="2019-10-09T10:56:00Z">
            <w:rPr>
              <w:sz w:val="26"/>
              <w:szCs w:val="26"/>
            </w:rPr>
          </w:rPrChange>
        </w:rPr>
        <w:t xml:space="preserve"> </w:t>
      </w:r>
    </w:p>
    <w:p w:rsidR="00116EBE" w:rsidRPr="00B41112" w:rsidRDefault="000B287D">
      <w:pPr>
        <w:rPr>
          <w:sz w:val="26"/>
          <w:szCs w:val="26"/>
          <w:rPrChange w:id="25242" w:author="Le Minh Nghia" w:date="2019-10-09T10:56:00Z">
            <w:rPr>
              <w:sz w:val="26"/>
              <w:szCs w:val="26"/>
            </w:rPr>
          </w:rPrChange>
        </w:rPr>
        <w:pPrChange w:id="25243" w:author="Le Minh Nghia" w:date="2019-10-09T10:37:00Z">
          <w:pPr>
            <w:ind w:left="720"/>
          </w:pPr>
        </w:pPrChange>
      </w:pPr>
      <w:r w:rsidRPr="00B41112">
        <w:rPr>
          <w:noProof/>
          <w:sz w:val="26"/>
          <w:szCs w:val="26"/>
          <w:rPrChange w:id="25244" w:author="Le Minh Nghia" w:date="2019-10-09T10:56:00Z">
            <w:rPr>
              <w:noProof/>
            </w:rPr>
          </w:rPrChange>
        </w:rPr>
        <w:drawing>
          <wp:inline distT="0" distB="0" distL="0" distR="0" wp14:anchorId="31CA67B7" wp14:editId="488F3E17">
            <wp:extent cx="5972175" cy="2968625"/>
            <wp:effectExtent l="0" t="0" r="9525"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968625"/>
                    </a:xfrm>
                    <a:prstGeom prst="rect">
                      <a:avLst/>
                    </a:prstGeom>
                  </pic:spPr>
                </pic:pic>
              </a:graphicData>
            </a:graphic>
          </wp:inline>
        </w:drawing>
      </w:r>
    </w:p>
    <w:p w:rsidR="000B287D" w:rsidRPr="00B41112" w:rsidRDefault="000B287D" w:rsidP="000B287D">
      <w:pPr>
        <w:ind w:left="709"/>
        <w:jc w:val="center"/>
        <w:rPr>
          <w:i/>
          <w:sz w:val="26"/>
          <w:szCs w:val="26"/>
          <w:rPrChange w:id="25245" w:author="Le Minh Nghia" w:date="2019-10-09T10:56:00Z">
            <w:rPr>
              <w:i/>
              <w:sz w:val="26"/>
              <w:szCs w:val="26"/>
            </w:rPr>
          </w:rPrChange>
        </w:rPr>
      </w:pPr>
      <w:proofErr w:type="spellStart"/>
      <w:r w:rsidRPr="00B41112">
        <w:rPr>
          <w:i/>
          <w:sz w:val="26"/>
          <w:szCs w:val="26"/>
          <w:rPrChange w:id="25246" w:author="Le Minh Nghia" w:date="2019-10-09T10:56:00Z">
            <w:rPr>
              <w:i/>
              <w:sz w:val="26"/>
              <w:szCs w:val="26"/>
            </w:rPr>
          </w:rPrChange>
        </w:rPr>
        <w:t>Hình</w:t>
      </w:r>
      <w:proofErr w:type="spellEnd"/>
      <w:r w:rsidRPr="00B41112">
        <w:rPr>
          <w:i/>
          <w:sz w:val="26"/>
          <w:szCs w:val="26"/>
          <w:rPrChange w:id="25247" w:author="Le Minh Nghia" w:date="2019-10-09T10:56:00Z">
            <w:rPr>
              <w:i/>
              <w:sz w:val="26"/>
              <w:szCs w:val="26"/>
            </w:rPr>
          </w:rPrChange>
        </w:rPr>
        <w:t xml:space="preserve"> 4.b.9.2 </w:t>
      </w:r>
      <w:proofErr w:type="spellStart"/>
      <w:r w:rsidRPr="00B41112">
        <w:rPr>
          <w:i/>
          <w:sz w:val="26"/>
          <w:szCs w:val="26"/>
          <w:rPrChange w:id="25248" w:author="Le Minh Nghia" w:date="2019-10-09T10:56:00Z">
            <w:rPr>
              <w:i/>
              <w:sz w:val="26"/>
              <w:szCs w:val="26"/>
            </w:rPr>
          </w:rPrChange>
        </w:rPr>
        <w:t>Giao</w:t>
      </w:r>
      <w:proofErr w:type="spellEnd"/>
      <w:r w:rsidRPr="00B41112">
        <w:rPr>
          <w:i/>
          <w:sz w:val="26"/>
          <w:szCs w:val="26"/>
          <w:rPrChange w:id="25249" w:author="Le Minh Nghia" w:date="2019-10-09T10:56:00Z">
            <w:rPr>
              <w:i/>
              <w:sz w:val="26"/>
              <w:szCs w:val="26"/>
            </w:rPr>
          </w:rPrChange>
        </w:rPr>
        <w:t xml:space="preserve"> </w:t>
      </w:r>
      <w:proofErr w:type="spellStart"/>
      <w:r w:rsidRPr="00B41112">
        <w:rPr>
          <w:i/>
          <w:sz w:val="26"/>
          <w:szCs w:val="26"/>
          <w:rPrChange w:id="25250" w:author="Le Minh Nghia" w:date="2019-10-09T10:56:00Z">
            <w:rPr>
              <w:i/>
              <w:sz w:val="26"/>
              <w:szCs w:val="26"/>
            </w:rPr>
          </w:rPrChange>
        </w:rPr>
        <w:t>diện</w:t>
      </w:r>
      <w:proofErr w:type="spellEnd"/>
      <w:r w:rsidRPr="00B41112">
        <w:rPr>
          <w:i/>
          <w:sz w:val="26"/>
          <w:szCs w:val="26"/>
          <w:rPrChange w:id="25251" w:author="Le Minh Nghia" w:date="2019-10-09T10:56:00Z">
            <w:rPr>
              <w:i/>
              <w:sz w:val="26"/>
              <w:szCs w:val="26"/>
            </w:rPr>
          </w:rPrChange>
        </w:rPr>
        <w:t xml:space="preserve"> </w:t>
      </w:r>
      <w:proofErr w:type="spellStart"/>
      <w:r w:rsidRPr="00B41112">
        <w:rPr>
          <w:i/>
          <w:sz w:val="26"/>
          <w:szCs w:val="26"/>
          <w:rPrChange w:id="25252" w:author="Le Minh Nghia" w:date="2019-10-09T10:56:00Z">
            <w:rPr>
              <w:i/>
              <w:sz w:val="26"/>
              <w:szCs w:val="26"/>
            </w:rPr>
          </w:rPrChange>
        </w:rPr>
        <w:t>hiển</w:t>
      </w:r>
      <w:proofErr w:type="spellEnd"/>
      <w:r w:rsidRPr="00B41112">
        <w:rPr>
          <w:i/>
          <w:sz w:val="26"/>
          <w:szCs w:val="26"/>
          <w:rPrChange w:id="25253" w:author="Le Minh Nghia" w:date="2019-10-09T10:56:00Z">
            <w:rPr>
              <w:i/>
              <w:sz w:val="26"/>
              <w:szCs w:val="26"/>
            </w:rPr>
          </w:rPrChange>
        </w:rPr>
        <w:t xml:space="preserve"> </w:t>
      </w:r>
      <w:proofErr w:type="spellStart"/>
      <w:r w:rsidRPr="00B41112">
        <w:rPr>
          <w:i/>
          <w:sz w:val="26"/>
          <w:szCs w:val="26"/>
          <w:rPrChange w:id="25254" w:author="Le Minh Nghia" w:date="2019-10-09T10:56:00Z">
            <w:rPr>
              <w:i/>
              <w:sz w:val="26"/>
              <w:szCs w:val="26"/>
            </w:rPr>
          </w:rPrChange>
        </w:rPr>
        <w:t>thị</w:t>
      </w:r>
      <w:proofErr w:type="spellEnd"/>
      <w:r w:rsidRPr="00B41112">
        <w:rPr>
          <w:i/>
          <w:sz w:val="26"/>
          <w:szCs w:val="26"/>
          <w:rPrChange w:id="25255" w:author="Le Minh Nghia" w:date="2019-10-09T10:56:00Z">
            <w:rPr>
              <w:i/>
              <w:sz w:val="26"/>
              <w:szCs w:val="26"/>
            </w:rPr>
          </w:rPrChange>
        </w:rPr>
        <w:t xml:space="preserve"> chi </w:t>
      </w:r>
      <w:proofErr w:type="spellStart"/>
      <w:r w:rsidRPr="00B41112">
        <w:rPr>
          <w:i/>
          <w:sz w:val="26"/>
          <w:szCs w:val="26"/>
          <w:rPrChange w:id="25256" w:author="Le Minh Nghia" w:date="2019-10-09T10:56:00Z">
            <w:rPr>
              <w:i/>
              <w:sz w:val="26"/>
              <w:szCs w:val="26"/>
            </w:rPr>
          </w:rPrChange>
        </w:rPr>
        <w:t>tiết</w:t>
      </w:r>
      <w:proofErr w:type="spellEnd"/>
      <w:r w:rsidRPr="00B41112">
        <w:rPr>
          <w:i/>
          <w:sz w:val="26"/>
          <w:szCs w:val="26"/>
          <w:rPrChange w:id="25257" w:author="Le Minh Nghia" w:date="2019-10-09T10:56:00Z">
            <w:rPr>
              <w:i/>
              <w:sz w:val="26"/>
              <w:szCs w:val="26"/>
            </w:rPr>
          </w:rPrChange>
        </w:rPr>
        <w:t xml:space="preserve"> </w:t>
      </w:r>
      <w:proofErr w:type="spellStart"/>
      <w:r w:rsidRPr="00B41112">
        <w:rPr>
          <w:i/>
          <w:sz w:val="26"/>
          <w:szCs w:val="26"/>
          <w:rPrChange w:id="25258" w:author="Le Minh Nghia" w:date="2019-10-09T10:56:00Z">
            <w:rPr>
              <w:i/>
              <w:sz w:val="26"/>
              <w:szCs w:val="26"/>
            </w:rPr>
          </w:rPrChange>
        </w:rPr>
        <w:t>của</w:t>
      </w:r>
      <w:proofErr w:type="spellEnd"/>
      <w:r w:rsidRPr="00B41112">
        <w:rPr>
          <w:i/>
          <w:sz w:val="26"/>
          <w:szCs w:val="26"/>
          <w:rPrChange w:id="25259" w:author="Le Minh Nghia" w:date="2019-10-09T10:56:00Z">
            <w:rPr>
              <w:i/>
              <w:sz w:val="26"/>
              <w:szCs w:val="26"/>
            </w:rPr>
          </w:rPrChange>
        </w:rPr>
        <w:t xml:space="preserve"> </w:t>
      </w:r>
      <w:proofErr w:type="spellStart"/>
      <w:r w:rsidRPr="00B41112">
        <w:rPr>
          <w:i/>
          <w:sz w:val="26"/>
          <w:szCs w:val="26"/>
          <w:rPrChange w:id="25260" w:author="Le Minh Nghia" w:date="2019-10-09T10:56:00Z">
            <w:rPr>
              <w:i/>
              <w:sz w:val="26"/>
              <w:szCs w:val="26"/>
            </w:rPr>
          </w:rPrChange>
        </w:rPr>
        <w:t>một</w:t>
      </w:r>
      <w:proofErr w:type="spellEnd"/>
      <w:r w:rsidRPr="00B41112">
        <w:rPr>
          <w:i/>
          <w:sz w:val="26"/>
          <w:szCs w:val="26"/>
          <w:rPrChange w:id="25261" w:author="Le Minh Nghia" w:date="2019-10-09T10:56:00Z">
            <w:rPr>
              <w:i/>
              <w:sz w:val="26"/>
              <w:szCs w:val="26"/>
            </w:rPr>
          </w:rPrChange>
        </w:rPr>
        <w:t xml:space="preserve"> </w:t>
      </w:r>
      <w:proofErr w:type="spellStart"/>
      <w:r w:rsidRPr="00B41112">
        <w:rPr>
          <w:i/>
          <w:sz w:val="26"/>
          <w:szCs w:val="26"/>
          <w:rPrChange w:id="25262" w:author="Le Minh Nghia" w:date="2019-10-09T10:56:00Z">
            <w:rPr>
              <w:i/>
              <w:sz w:val="26"/>
              <w:szCs w:val="26"/>
            </w:rPr>
          </w:rPrChange>
        </w:rPr>
        <w:t>bài</w:t>
      </w:r>
      <w:proofErr w:type="spellEnd"/>
      <w:r w:rsidRPr="00B41112">
        <w:rPr>
          <w:i/>
          <w:sz w:val="26"/>
          <w:szCs w:val="26"/>
          <w:rPrChange w:id="25263" w:author="Le Minh Nghia" w:date="2019-10-09T10:56:00Z">
            <w:rPr>
              <w:i/>
              <w:sz w:val="26"/>
              <w:szCs w:val="26"/>
            </w:rPr>
          </w:rPrChange>
        </w:rPr>
        <w:t xml:space="preserve"> </w:t>
      </w:r>
      <w:proofErr w:type="spellStart"/>
      <w:r w:rsidRPr="00B41112">
        <w:rPr>
          <w:i/>
          <w:sz w:val="26"/>
          <w:szCs w:val="26"/>
          <w:rPrChange w:id="25264" w:author="Le Minh Nghia" w:date="2019-10-09T10:56:00Z">
            <w:rPr>
              <w:i/>
              <w:sz w:val="26"/>
              <w:szCs w:val="26"/>
            </w:rPr>
          </w:rPrChange>
        </w:rPr>
        <w:t>viết</w:t>
      </w:r>
      <w:proofErr w:type="spellEnd"/>
    </w:p>
    <w:p w:rsidR="000B287D" w:rsidRPr="00B41112" w:rsidRDefault="000B287D">
      <w:pPr>
        <w:rPr>
          <w:sz w:val="26"/>
          <w:szCs w:val="26"/>
          <w:rPrChange w:id="25265" w:author="Le Minh Nghia" w:date="2019-10-09T10:56:00Z">
            <w:rPr>
              <w:sz w:val="26"/>
              <w:szCs w:val="26"/>
            </w:rPr>
          </w:rPrChange>
        </w:rPr>
        <w:pPrChange w:id="25266" w:author="Le Minh Nghia" w:date="2019-10-09T10:37:00Z">
          <w:pPr>
            <w:ind w:left="720"/>
          </w:pPr>
        </w:pPrChange>
      </w:pPr>
      <w:proofErr w:type="spellStart"/>
      <w:r w:rsidRPr="00B41112">
        <w:rPr>
          <w:b/>
          <w:sz w:val="26"/>
          <w:szCs w:val="26"/>
          <w:rPrChange w:id="25267" w:author="Le Minh Nghia" w:date="2019-10-09T10:56:00Z">
            <w:rPr>
              <w:b/>
              <w:sz w:val="26"/>
              <w:szCs w:val="26"/>
            </w:rPr>
          </w:rPrChange>
        </w:rPr>
        <w:t>Phần</w:t>
      </w:r>
      <w:proofErr w:type="spellEnd"/>
      <w:r w:rsidRPr="00B41112">
        <w:rPr>
          <w:b/>
          <w:sz w:val="26"/>
          <w:szCs w:val="26"/>
          <w:rPrChange w:id="25268" w:author="Le Minh Nghia" w:date="2019-10-09T10:56:00Z">
            <w:rPr>
              <w:b/>
              <w:sz w:val="26"/>
              <w:szCs w:val="26"/>
            </w:rPr>
          </w:rPrChange>
        </w:rPr>
        <w:t xml:space="preserve"> </w:t>
      </w:r>
      <w:proofErr w:type="spellStart"/>
      <w:r w:rsidRPr="00B41112">
        <w:rPr>
          <w:b/>
          <w:sz w:val="26"/>
          <w:szCs w:val="26"/>
          <w:rPrChange w:id="25269" w:author="Le Minh Nghia" w:date="2019-10-09T10:56:00Z">
            <w:rPr>
              <w:b/>
              <w:sz w:val="26"/>
              <w:szCs w:val="26"/>
            </w:rPr>
          </w:rPrChange>
        </w:rPr>
        <w:t>chức</w:t>
      </w:r>
      <w:proofErr w:type="spellEnd"/>
      <w:r w:rsidRPr="00B41112">
        <w:rPr>
          <w:b/>
          <w:sz w:val="26"/>
          <w:szCs w:val="26"/>
          <w:rPrChange w:id="25270" w:author="Le Minh Nghia" w:date="2019-10-09T10:56:00Z">
            <w:rPr>
              <w:b/>
              <w:sz w:val="26"/>
              <w:szCs w:val="26"/>
            </w:rPr>
          </w:rPrChange>
        </w:rPr>
        <w:t xml:space="preserve"> </w:t>
      </w:r>
      <w:proofErr w:type="spellStart"/>
      <w:r w:rsidRPr="00B41112">
        <w:rPr>
          <w:b/>
          <w:sz w:val="26"/>
          <w:szCs w:val="26"/>
          <w:rPrChange w:id="25271" w:author="Le Minh Nghia" w:date="2019-10-09T10:56:00Z">
            <w:rPr>
              <w:b/>
              <w:sz w:val="26"/>
              <w:szCs w:val="26"/>
            </w:rPr>
          </w:rPrChange>
        </w:rPr>
        <w:t>năng</w:t>
      </w:r>
      <w:proofErr w:type="spellEnd"/>
      <w:r w:rsidRPr="00B41112">
        <w:rPr>
          <w:b/>
          <w:sz w:val="26"/>
          <w:szCs w:val="26"/>
          <w:rPrChange w:id="25272" w:author="Le Minh Nghia" w:date="2019-10-09T10:56:00Z">
            <w:rPr>
              <w:b/>
              <w:sz w:val="26"/>
              <w:szCs w:val="26"/>
            </w:rPr>
          </w:rPrChange>
        </w:rPr>
        <w:t xml:space="preserve"> </w:t>
      </w:r>
      <w:proofErr w:type="spellStart"/>
      <w:r w:rsidRPr="00B41112">
        <w:rPr>
          <w:b/>
          <w:sz w:val="26"/>
          <w:szCs w:val="26"/>
          <w:rPrChange w:id="25273" w:author="Le Minh Nghia" w:date="2019-10-09T10:56:00Z">
            <w:rPr>
              <w:b/>
              <w:sz w:val="26"/>
              <w:szCs w:val="26"/>
            </w:rPr>
          </w:rPrChange>
        </w:rPr>
        <w:t>Đăng</w:t>
      </w:r>
      <w:proofErr w:type="spellEnd"/>
      <w:r w:rsidRPr="00B41112">
        <w:rPr>
          <w:b/>
          <w:sz w:val="26"/>
          <w:szCs w:val="26"/>
          <w:rPrChange w:id="25274" w:author="Le Minh Nghia" w:date="2019-10-09T10:56:00Z">
            <w:rPr>
              <w:b/>
              <w:sz w:val="26"/>
              <w:szCs w:val="26"/>
            </w:rPr>
          </w:rPrChange>
        </w:rPr>
        <w:t xml:space="preserve"> </w:t>
      </w:r>
      <w:proofErr w:type="spellStart"/>
      <w:r w:rsidRPr="00B41112">
        <w:rPr>
          <w:b/>
          <w:sz w:val="26"/>
          <w:szCs w:val="26"/>
          <w:rPrChange w:id="25275" w:author="Le Minh Nghia" w:date="2019-10-09T10:56:00Z">
            <w:rPr>
              <w:b/>
              <w:sz w:val="26"/>
              <w:szCs w:val="26"/>
            </w:rPr>
          </w:rPrChange>
        </w:rPr>
        <w:t>bài</w:t>
      </w:r>
      <w:proofErr w:type="spellEnd"/>
      <w:r w:rsidRPr="00B41112">
        <w:rPr>
          <w:b/>
          <w:sz w:val="26"/>
          <w:szCs w:val="26"/>
          <w:rPrChange w:id="25276" w:author="Le Minh Nghia" w:date="2019-10-09T10:56:00Z">
            <w:rPr>
              <w:b/>
              <w:sz w:val="26"/>
              <w:szCs w:val="26"/>
            </w:rPr>
          </w:rPrChange>
        </w:rPr>
        <w:t xml:space="preserve">: </w:t>
      </w:r>
      <w:proofErr w:type="spellStart"/>
      <w:r w:rsidRPr="00B41112">
        <w:rPr>
          <w:sz w:val="26"/>
          <w:szCs w:val="26"/>
          <w:rPrChange w:id="25277" w:author="Le Minh Nghia" w:date="2019-10-09T10:56:00Z">
            <w:rPr>
              <w:sz w:val="26"/>
              <w:szCs w:val="26"/>
            </w:rPr>
          </w:rPrChange>
        </w:rPr>
        <w:t>người</w:t>
      </w:r>
      <w:proofErr w:type="spellEnd"/>
      <w:r w:rsidRPr="00B41112">
        <w:rPr>
          <w:sz w:val="26"/>
          <w:szCs w:val="26"/>
          <w:rPrChange w:id="25278" w:author="Le Minh Nghia" w:date="2019-10-09T10:56:00Z">
            <w:rPr>
              <w:sz w:val="26"/>
              <w:szCs w:val="26"/>
            </w:rPr>
          </w:rPrChange>
        </w:rPr>
        <w:t xml:space="preserve"> </w:t>
      </w:r>
      <w:proofErr w:type="spellStart"/>
      <w:r w:rsidRPr="00B41112">
        <w:rPr>
          <w:sz w:val="26"/>
          <w:szCs w:val="26"/>
          <w:rPrChange w:id="25279" w:author="Le Minh Nghia" w:date="2019-10-09T10:56:00Z">
            <w:rPr>
              <w:sz w:val="26"/>
              <w:szCs w:val="26"/>
            </w:rPr>
          </w:rPrChange>
        </w:rPr>
        <w:t>dùng</w:t>
      </w:r>
      <w:proofErr w:type="spellEnd"/>
      <w:r w:rsidRPr="00B41112">
        <w:rPr>
          <w:sz w:val="26"/>
          <w:szCs w:val="26"/>
          <w:rPrChange w:id="25280" w:author="Le Minh Nghia" w:date="2019-10-09T10:56:00Z">
            <w:rPr>
              <w:sz w:val="26"/>
              <w:szCs w:val="26"/>
            </w:rPr>
          </w:rPrChange>
        </w:rPr>
        <w:t xml:space="preserve"> </w:t>
      </w:r>
      <w:proofErr w:type="spellStart"/>
      <w:r w:rsidRPr="00B41112">
        <w:rPr>
          <w:sz w:val="26"/>
          <w:szCs w:val="26"/>
          <w:rPrChange w:id="25281" w:author="Le Minh Nghia" w:date="2019-10-09T10:56:00Z">
            <w:rPr>
              <w:sz w:val="26"/>
              <w:szCs w:val="26"/>
            </w:rPr>
          </w:rPrChange>
        </w:rPr>
        <w:t>có</w:t>
      </w:r>
      <w:proofErr w:type="spellEnd"/>
      <w:r w:rsidRPr="00B41112">
        <w:rPr>
          <w:sz w:val="26"/>
          <w:szCs w:val="26"/>
          <w:rPrChange w:id="25282" w:author="Le Minh Nghia" w:date="2019-10-09T10:56:00Z">
            <w:rPr>
              <w:sz w:val="26"/>
              <w:szCs w:val="26"/>
            </w:rPr>
          </w:rPrChange>
        </w:rPr>
        <w:t xml:space="preserve"> </w:t>
      </w:r>
      <w:proofErr w:type="spellStart"/>
      <w:r w:rsidRPr="00B41112">
        <w:rPr>
          <w:sz w:val="26"/>
          <w:szCs w:val="26"/>
          <w:rPrChange w:id="25283" w:author="Le Minh Nghia" w:date="2019-10-09T10:56:00Z">
            <w:rPr>
              <w:sz w:val="26"/>
              <w:szCs w:val="26"/>
            </w:rPr>
          </w:rPrChange>
        </w:rPr>
        <w:t>thể</w:t>
      </w:r>
      <w:proofErr w:type="spellEnd"/>
      <w:r w:rsidRPr="00B41112">
        <w:rPr>
          <w:sz w:val="26"/>
          <w:szCs w:val="26"/>
          <w:rPrChange w:id="25284" w:author="Le Minh Nghia" w:date="2019-10-09T10:56:00Z">
            <w:rPr>
              <w:sz w:val="26"/>
              <w:szCs w:val="26"/>
            </w:rPr>
          </w:rPrChange>
        </w:rPr>
        <w:t xml:space="preserve"> </w:t>
      </w:r>
      <w:proofErr w:type="spellStart"/>
      <w:r w:rsidRPr="00B41112">
        <w:rPr>
          <w:sz w:val="26"/>
          <w:szCs w:val="26"/>
          <w:rPrChange w:id="25285" w:author="Le Minh Nghia" w:date="2019-10-09T10:56:00Z">
            <w:rPr>
              <w:sz w:val="26"/>
              <w:szCs w:val="26"/>
            </w:rPr>
          </w:rPrChange>
        </w:rPr>
        <w:t>thực</w:t>
      </w:r>
      <w:proofErr w:type="spellEnd"/>
      <w:r w:rsidRPr="00B41112">
        <w:rPr>
          <w:sz w:val="26"/>
          <w:szCs w:val="26"/>
          <w:rPrChange w:id="25286" w:author="Le Minh Nghia" w:date="2019-10-09T10:56:00Z">
            <w:rPr>
              <w:sz w:val="26"/>
              <w:szCs w:val="26"/>
            </w:rPr>
          </w:rPrChange>
        </w:rPr>
        <w:t xml:space="preserve"> </w:t>
      </w:r>
      <w:proofErr w:type="spellStart"/>
      <w:r w:rsidRPr="00B41112">
        <w:rPr>
          <w:sz w:val="26"/>
          <w:szCs w:val="26"/>
          <w:rPrChange w:id="25287" w:author="Le Minh Nghia" w:date="2019-10-09T10:56:00Z">
            <w:rPr>
              <w:sz w:val="26"/>
              <w:szCs w:val="26"/>
            </w:rPr>
          </w:rPrChange>
        </w:rPr>
        <w:t>hiện</w:t>
      </w:r>
      <w:proofErr w:type="spellEnd"/>
      <w:r w:rsidRPr="00B41112">
        <w:rPr>
          <w:sz w:val="26"/>
          <w:szCs w:val="26"/>
          <w:rPrChange w:id="25288" w:author="Le Minh Nghia" w:date="2019-10-09T10:56:00Z">
            <w:rPr>
              <w:sz w:val="26"/>
              <w:szCs w:val="26"/>
            </w:rPr>
          </w:rPrChange>
        </w:rPr>
        <w:t xml:space="preserve"> </w:t>
      </w:r>
      <w:proofErr w:type="spellStart"/>
      <w:r w:rsidRPr="00B41112">
        <w:rPr>
          <w:sz w:val="26"/>
          <w:szCs w:val="26"/>
          <w:rPrChange w:id="25289" w:author="Le Minh Nghia" w:date="2019-10-09T10:56:00Z">
            <w:rPr>
              <w:sz w:val="26"/>
              <w:szCs w:val="26"/>
            </w:rPr>
          </w:rPrChange>
        </w:rPr>
        <w:t>chức</w:t>
      </w:r>
      <w:proofErr w:type="spellEnd"/>
      <w:r w:rsidRPr="00B41112">
        <w:rPr>
          <w:sz w:val="26"/>
          <w:szCs w:val="26"/>
          <w:rPrChange w:id="25290" w:author="Le Minh Nghia" w:date="2019-10-09T10:56:00Z">
            <w:rPr>
              <w:sz w:val="26"/>
              <w:szCs w:val="26"/>
            </w:rPr>
          </w:rPrChange>
        </w:rPr>
        <w:t xml:space="preserve"> </w:t>
      </w:r>
      <w:proofErr w:type="spellStart"/>
      <w:r w:rsidRPr="00B41112">
        <w:rPr>
          <w:sz w:val="26"/>
          <w:szCs w:val="26"/>
          <w:rPrChange w:id="25291" w:author="Le Minh Nghia" w:date="2019-10-09T10:56:00Z">
            <w:rPr>
              <w:sz w:val="26"/>
              <w:szCs w:val="26"/>
            </w:rPr>
          </w:rPrChange>
        </w:rPr>
        <w:t>năng</w:t>
      </w:r>
      <w:proofErr w:type="spellEnd"/>
      <w:r w:rsidRPr="00B41112">
        <w:rPr>
          <w:sz w:val="26"/>
          <w:szCs w:val="26"/>
          <w:rPrChange w:id="25292" w:author="Le Minh Nghia" w:date="2019-10-09T10:56:00Z">
            <w:rPr>
              <w:sz w:val="26"/>
              <w:szCs w:val="26"/>
            </w:rPr>
          </w:rPrChange>
        </w:rPr>
        <w:t xml:space="preserve"> </w:t>
      </w:r>
      <w:proofErr w:type="spellStart"/>
      <w:r w:rsidRPr="00B41112">
        <w:rPr>
          <w:sz w:val="26"/>
          <w:szCs w:val="26"/>
          <w:rPrChange w:id="25293" w:author="Le Minh Nghia" w:date="2019-10-09T10:56:00Z">
            <w:rPr>
              <w:sz w:val="26"/>
              <w:szCs w:val="26"/>
            </w:rPr>
          </w:rPrChange>
        </w:rPr>
        <w:t>đăng</w:t>
      </w:r>
      <w:proofErr w:type="spellEnd"/>
      <w:r w:rsidRPr="00B41112">
        <w:rPr>
          <w:sz w:val="26"/>
          <w:szCs w:val="26"/>
          <w:rPrChange w:id="25294" w:author="Le Minh Nghia" w:date="2019-10-09T10:56:00Z">
            <w:rPr>
              <w:sz w:val="26"/>
              <w:szCs w:val="26"/>
            </w:rPr>
          </w:rPrChange>
        </w:rPr>
        <w:t xml:space="preserve"> </w:t>
      </w:r>
      <w:proofErr w:type="spellStart"/>
      <w:r w:rsidRPr="00B41112">
        <w:rPr>
          <w:sz w:val="26"/>
          <w:szCs w:val="26"/>
          <w:rPrChange w:id="25295" w:author="Le Minh Nghia" w:date="2019-10-09T10:56:00Z">
            <w:rPr>
              <w:sz w:val="26"/>
              <w:szCs w:val="26"/>
            </w:rPr>
          </w:rPrChange>
        </w:rPr>
        <w:t>bài</w:t>
      </w:r>
      <w:proofErr w:type="spellEnd"/>
      <w:r w:rsidRPr="00B41112">
        <w:rPr>
          <w:sz w:val="26"/>
          <w:szCs w:val="26"/>
          <w:rPrChange w:id="25296" w:author="Le Minh Nghia" w:date="2019-10-09T10:56:00Z">
            <w:rPr>
              <w:sz w:val="26"/>
              <w:szCs w:val="26"/>
            </w:rPr>
          </w:rPrChange>
        </w:rPr>
        <w:t xml:space="preserve"> </w:t>
      </w:r>
      <w:proofErr w:type="spellStart"/>
      <w:r w:rsidRPr="00B41112">
        <w:rPr>
          <w:sz w:val="26"/>
          <w:szCs w:val="26"/>
          <w:rPrChange w:id="25297" w:author="Le Minh Nghia" w:date="2019-10-09T10:56:00Z">
            <w:rPr>
              <w:sz w:val="26"/>
              <w:szCs w:val="26"/>
            </w:rPr>
          </w:rPrChange>
        </w:rPr>
        <w:t>gồm</w:t>
      </w:r>
      <w:proofErr w:type="spellEnd"/>
      <w:r w:rsidRPr="00B41112">
        <w:rPr>
          <w:sz w:val="26"/>
          <w:szCs w:val="26"/>
          <w:rPrChange w:id="25298" w:author="Le Minh Nghia" w:date="2019-10-09T10:56:00Z">
            <w:rPr>
              <w:sz w:val="26"/>
              <w:szCs w:val="26"/>
            </w:rPr>
          </w:rPrChange>
        </w:rPr>
        <w:t xml:space="preserve"> </w:t>
      </w:r>
      <w:r w:rsidR="00A60B0B" w:rsidRPr="00B41112">
        <w:rPr>
          <w:sz w:val="26"/>
          <w:szCs w:val="26"/>
          <w:rPrChange w:id="25299" w:author="Le Minh Nghia" w:date="2019-10-09T10:56:00Z">
            <w:rPr>
              <w:sz w:val="26"/>
              <w:szCs w:val="26"/>
            </w:rPr>
          </w:rPrChange>
        </w:rPr>
        <w:t xml:space="preserve">2 </w:t>
      </w:r>
      <w:proofErr w:type="spellStart"/>
      <w:r w:rsidR="00A60B0B" w:rsidRPr="00B41112">
        <w:rPr>
          <w:sz w:val="26"/>
          <w:szCs w:val="26"/>
          <w:rPrChange w:id="25300" w:author="Le Minh Nghia" w:date="2019-10-09T10:56:00Z">
            <w:rPr>
              <w:sz w:val="26"/>
              <w:szCs w:val="26"/>
            </w:rPr>
          </w:rPrChange>
        </w:rPr>
        <w:t>phần</w:t>
      </w:r>
      <w:proofErr w:type="spellEnd"/>
      <w:r w:rsidR="00A60B0B" w:rsidRPr="00B41112">
        <w:rPr>
          <w:sz w:val="26"/>
          <w:szCs w:val="26"/>
          <w:rPrChange w:id="25301" w:author="Le Minh Nghia" w:date="2019-10-09T10:56:00Z">
            <w:rPr>
              <w:sz w:val="26"/>
              <w:szCs w:val="26"/>
            </w:rPr>
          </w:rPrChange>
        </w:rPr>
        <w:t xml:space="preserve">: </w:t>
      </w:r>
      <w:proofErr w:type="spellStart"/>
      <w:r w:rsidR="00A60B0B" w:rsidRPr="00B41112">
        <w:rPr>
          <w:sz w:val="26"/>
          <w:szCs w:val="26"/>
          <w:rPrChange w:id="25302" w:author="Le Minh Nghia" w:date="2019-10-09T10:56:00Z">
            <w:rPr>
              <w:sz w:val="26"/>
              <w:szCs w:val="26"/>
            </w:rPr>
          </w:rPrChange>
        </w:rPr>
        <w:t>phần</w:t>
      </w:r>
      <w:proofErr w:type="spellEnd"/>
      <w:r w:rsidR="00A60B0B" w:rsidRPr="00B41112">
        <w:rPr>
          <w:sz w:val="26"/>
          <w:szCs w:val="26"/>
          <w:rPrChange w:id="25303" w:author="Le Minh Nghia" w:date="2019-10-09T10:56:00Z">
            <w:rPr>
              <w:sz w:val="26"/>
              <w:szCs w:val="26"/>
            </w:rPr>
          </w:rPrChange>
        </w:rPr>
        <w:t xml:space="preserve"> </w:t>
      </w:r>
      <w:proofErr w:type="spellStart"/>
      <w:r w:rsidR="00A60B0B" w:rsidRPr="00B41112">
        <w:rPr>
          <w:sz w:val="26"/>
          <w:szCs w:val="26"/>
          <w:rPrChange w:id="25304" w:author="Le Minh Nghia" w:date="2019-10-09T10:56:00Z">
            <w:rPr>
              <w:sz w:val="26"/>
              <w:szCs w:val="26"/>
            </w:rPr>
          </w:rPrChange>
        </w:rPr>
        <w:t>giao</w:t>
      </w:r>
      <w:proofErr w:type="spellEnd"/>
      <w:r w:rsidR="00A60B0B" w:rsidRPr="00B41112">
        <w:rPr>
          <w:sz w:val="26"/>
          <w:szCs w:val="26"/>
          <w:rPrChange w:id="25305" w:author="Le Minh Nghia" w:date="2019-10-09T10:56:00Z">
            <w:rPr>
              <w:sz w:val="26"/>
              <w:szCs w:val="26"/>
            </w:rPr>
          </w:rPrChange>
        </w:rPr>
        <w:t xml:space="preserve"> </w:t>
      </w:r>
      <w:proofErr w:type="spellStart"/>
      <w:r w:rsidR="00A60B0B" w:rsidRPr="00B41112">
        <w:rPr>
          <w:sz w:val="26"/>
          <w:szCs w:val="26"/>
          <w:rPrChange w:id="25306" w:author="Le Minh Nghia" w:date="2019-10-09T10:56:00Z">
            <w:rPr>
              <w:sz w:val="26"/>
              <w:szCs w:val="26"/>
            </w:rPr>
          </w:rPrChange>
        </w:rPr>
        <w:t>diện</w:t>
      </w:r>
      <w:proofErr w:type="spellEnd"/>
      <w:r w:rsidR="00A60B0B" w:rsidRPr="00B41112">
        <w:rPr>
          <w:sz w:val="26"/>
          <w:szCs w:val="26"/>
          <w:rPrChange w:id="25307" w:author="Le Minh Nghia" w:date="2019-10-09T10:56:00Z">
            <w:rPr>
              <w:sz w:val="26"/>
              <w:szCs w:val="26"/>
            </w:rPr>
          </w:rPrChange>
        </w:rPr>
        <w:t xml:space="preserve"> </w:t>
      </w:r>
      <w:proofErr w:type="spellStart"/>
      <w:r w:rsidR="00A60B0B" w:rsidRPr="00B41112">
        <w:rPr>
          <w:sz w:val="26"/>
          <w:szCs w:val="26"/>
          <w:rPrChange w:id="25308" w:author="Le Minh Nghia" w:date="2019-10-09T10:56:00Z">
            <w:rPr>
              <w:sz w:val="26"/>
              <w:szCs w:val="26"/>
            </w:rPr>
          </w:rPrChange>
        </w:rPr>
        <w:t>bên</w:t>
      </w:r>
      <w:proofErr w:type="spellEnd"/>
      <w:r w:rsidR="00A60B0B" w:rsidRPr="00B41112">
        <w:rPr>
          <w:sz w:val="26"/>
          <w:szCs w:val="26"/>
          <w:rPrChange w:id="25309" w:author="Le Minh Nghia" w:date="2019-10-09T10:56:00Z">
            <w:rPr>
              <w:sz w:val="26"/>
              <w:szCs w:val="26"/>
            </w:rPr>
          </w:rPrChange>
        </w:rPr>
        <w:t xml:space="preserve"> </w:t>
      </w:r>
      <w:proofErr w:type="spellStart"/>
      <w:r w:rsidR="00A60B0B" w:rsidRPr="00B41112">
        <w:rPr>
          <w:sz w:val="26"/>
          <w:szCs w:val="26"/>
          <w:rPrChange w:id="25310" w:author="Le Minh Nghia" w:date="2019-10-09T10:56:00Z">
            <w:rPr>
              <w:sz w:val="26"/>
              <w:szCs w:val="26"/>
            </w:rPr>
          </w:rPrChange>
        </w:rPr>
        <w:t>phải</w:t>
      </w:r>
      <w:proofErr w:type="spellEnd"/>
      <w:r w:rsidR="00A60B0B" w:rsidRPr="00B41112">
        <w:rPr>
          <w:sz w:val="26"/>
          <w:szCs w:val="26"/>
          <w:rPrChange w:id="25311" w:author="Le Minh Nghia" w:date="2019-10-09T10:56:00Z">
            <w:rPr>
              <w:sz w:val="26"/>
              <w:szCs w:val="26"/>
            </w:rPr>
          </w:rPrChange>
        </w:rPr>
        <w:t xml:space="preserve"> </w:t>
      </w:r>
      <w:proofErr w:type="spellStart"/>
      <w:r w:rsidR="00A60B0B" w:rsidRPr="00B41112">
        <w:rPr>
          <w:sz w:val="26"/>
          <w:szCs w:val="26"/>
          <w:rPrChange w:id="25312" w:author="Le Minh Nghia" w:date="2019-10-09T10:56:00Z">
            <w:rPr>
              <w:sz w:val="26"/>
              <w:szCs w:val="26"/>
            </w:rPr>
          </w:rPrChange>
        </w:rPr>
        <w:t>là</w:t>
      </w:r>
      <w:proofErr w:type="spellEnd"/>
      <w:r w:rsidR="00A60B0B" w:rsidRPr="00B41112">
        <w:rPr>
          <w:sz w:val="26"/>
          <w:szCs w:val="26"/>
          <w:rPrChange w:id="25313" w:author="Le Minh Nghia" w:date="2019-10-09T10:56:00Z">
            <w:rPr>
              <w:sz w:val="26"/>
              <w:szCs w:val="26"/>
            </w:rPr>
          </w:rPrChange>
        </w:rPr>
        <w:t xml:space="preserve"> </w:t>
      </w:r>
      <w:proofErr w:type="spellStart"/>
      <w:r w:rsidR="00A60B0B" w:rsidRPr="00B41112">
        <w:rPr>
          <w:sz w:val="26"/>
          <w:szCs w:val="26"/>
          <w:rPrChange w:id="25314" w:author="Le Minh Nghia" w:date="2019-10-09T10:56:00Z">
            <w:rPr>
              <w:sz w:val="26"/>
              <w:szCs w:val="26"/>
            </w:rPr>
          </w:rPrChange>
        </w:rPr>
        <w:t>các</w:t>
      </w:r>
      <w:proofErr w:type="spellEnd"/>
      <w:r w:rsidR="00A60B0B" w:rsidRPr="00B41112">
        <w:rPr>
          <w:sz w:val="26"/>
          <w:szCs w:val="26"/>
          <w:rPrChange w:id="25315" w:author="Le Minh Nghia" w:date="2019-10-09T10:56:00Z">
            <w:rPr>
              <w:sz w:val="26"/>
              <w:szCs w:val="26"/>
            </w:rPr>
          </w:rPrChange>
        </w:rPr>
        <w:t xml:space="preserve"> </w:t>
      </w:r>
      <w:proofErr w:type="spellStart"/>
      <w:r w:rsidR="00A60B0B" w:rsidRPr="00B41112">
        <w:rPr>
          <w:sz w:val="26"/>
          <w:szCs w:val="26"/>
          <w:rPrChange w:id="25316" w:author="Le Minh Nghia" w:date="2019-10-09T10:56:00Z">
            <w:rPr>
              <w:sz w:val="26"/>
              <w:szCs w:val="26"/>
            </w:rPr>
          </w:rPrChange>
        </w:rPr>
        <w:t>người</w:t>
      </w:r>
      <w:proofErr w:type="spellEnd"/>
      <w:r w:rsidR="00A60B0B" w:rsidRPr="00B41112">
        <w:rPr>
          <w:sz w:val="26"/>
          <w:szCs w:val="26"/>
          <w:rPrChange w:id="25317" w:author="Le Minh Nghia" w:date="2019-10-09T10:56:00Z">
            <w:rPr>
              <w:sz w:val="26"/>
              <w:szCs w:val="26"/>
            </w:rPr>
          </w:rPrChange>
        </w:rPr>
        <w:t xml:space="preserve"> </w:t>
      </w:r>
      <w:proofErr w:type="spellStart"/>
      <w:r w:rsidR="00A60B0B" w:rsidRPr="00B41112">
        <w:rPr>
          <w:sz w:val="26"/>
          <w:szCs w:val="26"/>
          <w:rPrChange w:id="25318" w:author="Le Minh Nghia" w:date="2019-10-09T10:56:00Z">
            <w:rPr>
              <w:sz w:val="26"/>
              <w:szCs w:val="26"/>
            </w:rPr>
          </w:rPrChange>
        </w:rPr>
        <w:t>dùng</w:t>
      </w:r>
      <w:proofErr w:type="spellEnd"/>
      <w:r w:rsidR="00A60B0B" w:rsidRPr="00B41112">
        <w:rPr>
          <w:sz w:val="26"/>
          <w:szCs w:val="26"/>
          <w:rPrChange w:id="25319" w:author="Le Minh Nghia" w:date="2019-10-09T10:56:00Z">
            <w:rPr>
              <w:sz w:val="26"/>
              <w:szCs w:val="26"/>
            </w:rPr>
          </w:rPrChange>
        </w:rPr>
        <w:t xml:space="preserve"> </w:t>
      </w:r>
      <w:proofErr w:type="spellStart"/>
      <w:r w:rsidR="00A60B0B" w:rsidRPr="00B41112">
        <w:rPr>
          <w:sz w:val="26"/>
          <w:szCs w:val="26"/>
          <w:rPrChange w:id="25320" w:author="Le Minh Nghia" w:date="2019-10-09T10:56:00Z">
            <w:rPr>
              <w:sz w:val="26"/>
              <w:szCs w:val="26"/>
            </w:rPr>
          </w:rPrChange>
        </w:rPr>
        <w:t>đã</w:t>
      </w:r>
      <w:proofErr w:type="spellEnd"/>
      <w:r w:rsidR="00A60B0B" w:rsidRPr="00B41112">
        <w:rPr>
          <w:sz w:val="26"/>
          <w:szCs w:val="26"/>
          <w:rPrChange w:id="25321" w:author="Le Minh Nghia" w:date="2019-10-09T10:56:00Z">
            <w:rPr>
              <w:sz w:val="26"/>
              <w:szCs w:val="26"/>
            </w:rPr>
          </w:rPrChange>
        </w:rPr>
        <w:t xml:space="preserve"> </w:t>
      </w:r>
      <w:proofErr w:type="spellStart"/>
      <w:r w:rsidR="00A60B0B" w:rsidRPr="00B41112">
        <w:rPr>
          <w:sz w:val="26"/>
          <w:szCs w:val="26"/>
          <w:rPrChange w:id="25322" w:author="Le Minh Nghia" w:date="2019-10-09T10:56:00Z">
            <w:rPr>
              <w:sz w:val="26"/>
              <w:szCs w:val="26"/>
            </w:rPr>
          </w:rPrChange>
        </w:rPr>
        <w:t>đăng</w:t>
      </w:r>
      <w:proofErr w:type="spellEnd"/>
      <w:r w:rsidR="00A60B0B" w:rsidRPr="00B41112">
        <w:rPr>
          <w:sz w:val="26"/>
          <w:szCs w:val="26"/>
          <w:rPrChange w:id="25323" w:author="Le Minh Nghia" w:date="2019-10-09T10:56:00Z">
            <w:rPr>
              <w:sz w:val="26"/>
              <w:szCs w:val="26"/>
            </w:rPr>
          </w:rPrChange>
        </w:rPr>
        <w:t xml:space="preserve"> </w:t>
      </w:r>
      <w:proofErr w:type="spellStart"/>
      <w:r w:rsidR="00A60B0B" w:rsidRPr="00B41112">
        <w:rPr>
          <w:sz w:val="26"/>
          <w:szCs w:val="26"/>
          <w:rPrChange w:id="25324" w:author="Le Minh Nghia" w:date="2019-10-09T10:56:00Z">
            <w:rPr>
              <w:sz w:val="26"/>
              <w:szCs w:val="26"/>
            </w:rPr>
          </w:rPrChange>
        </w:rPr>
        <w:t>bài</w:t>
      </w:r>
      <w:proofErr w:type="spellEnd"/>
      <w:r w:rsidR="00A60B0B" w:rsidRPr="00B41112">
        <w:rPr>
          <w:sz w:val="26"/>
          <w:szCs w:val="26"/>
          <w:rPrChange w:id="25325" w:author="Le Minh Nghia" w:date="2019-10-09T10:56:00Z">
            <w:rPr>
              <w:sz w:val="26"/>
              <w:szCs w:val="26"/>
            </w:rPr>
          </w:rPrChange>
        </w:rPr>
        <w:t xml:space="preserve"> </w:t>
      </w:r>
      <w:proofErr w:type="spellStart"/>
      <w:r w:rsidR="00A60B0B" w:rsidRPr="00B41112">
        <w:rPr>
          <w:sz w:val="26"/>
          <w:szCs w:val="26"/>
          <w:rPrChange w:id="25326" w:author="Le Minh Nghia" w:date="2019-10-09T10:56:00Z">
            <w:rPr>
              <w:sz w:val="26"/>
              <w:szCs w:val="26"/>
            </w:rPr>
          </w:rPrChange>
        </w:rPr>
        <w:t>và</w:t>
      </w:r>
      <w:proofErr w:type="spellEnd"/>
      <w:r w:rsidR="00A60B0B" w:rsidRPr="00B41112">
        <w:rPr>
          <w:sz w:val="26"/>
          <w:szCs w:val="26"/>
          <w:rPrChange w:id="25327" w:author="Le Minh Nghia" w:date="2019-10-09T10:56:00Z">
            <w:rPr>
              <w:sz w:val="26"/>
              <w:szCs w:val="26"/>
            </w:rPr>
          </w:rPrChange>
        </w:rPr>
        <w:t xml:space="preserve"> </w:t>
      </w:r>
      <w:proofErr w:type="spellStart"/>
      <w:r w:rsidR="00A60B0B" w:rsidRPr="00B41112">
        <w:rPr>
          <w:sz w:val="26"/>
          <w:szCs w:val="26"/>
          <w:rPrChange w:id="25328" w:author="Le Minh Nghia" w:date="2019-10-09T10:56:00Z">
            <w:rPr>
              <w:sz w:val="26"/>
              <w:szCs w:val="26"/>
            </w:rPr>
          </w:rPrChange>
        </w:rPr>
        <w:t>số</w:t>
      </w:r>
      <w:proofErr w:type="spellEnd"/>
      <w:r w:rsidR="00A60B0B" w:rsidRPr="00B41112">
        <w:rPr>
          <w:sz w:val="26"/>
          <w:szCs w:val="26"/>
          <w:rPrChange w:id="25329" w:author="Le Minh Nghia" w:date="2019-10-09T10:56:00Z">
            <w:rPr>
              <w:sz w:val="26"/>
              <w:szCs w:val="26"/>
            </w:rPr>
          </w:rPrChange>
        </w:rPr>
        <w:t xml:space="preserve"> </w:t>
      </w:r>
      <w:proofErr w:type="spellStart"/>
      <w:r w:rsidR="00A60B0B" w:rsidRPr="00B41112">
        <w:rPr>
          <w:sz w:val="26"/>
          <w:szCs w:val="26"/>
          <w:rPrChange w:id="25330" w:author="Le Minh Nghia" w:date="2019-10-09T10:56:00Z">
            <w:rPr>
              <w:sz w:val="26"/>
              <w:szCs w:val="26"/>
            </w:rPr>
          </w:rPrChange>
        </w:rPr>
        <w:t>lượt</w:t>
      </w:r>
      <w:proofErr w:type="spellEnd"/>
      <w:r w:rsidR="00A60B0B" w:rsidRPr="00B41112">
        <w:rPr>
          <w:sz w:val="26"/>
          <w:szCs w:val="26"/>
          <w:rPrChange w:id="25331" w:author="Le Minh Nghia" w:date="2019-10-09T10:56:00Z">
            <w:rPr>
              <w:sz w:val="26"/>
              <w:szCs w:val="26"/>
            </w:rPr>
          </w:rPrChange>
        </w:rPr>
        <w:t xml:space="preserve"> </w:t>
      </w:r>
      <w:proofErr w:type="spellStart"/>
      <w:r w:rsidR="00A60B0B" w:rsidRPr="00B41112">
        <w:rPr>
          <w:sz w:val="26"/>
          <w:szCs w:val="26"/>
          <w:rPrChange w:id="25332" w:author="Le Minh Nghia" w:date="2019-10-09T10:56:00Z">
            <w:rPr>
              <w:sz w:val="26"/>
              <w:szCs w:val="26"/>
            </w:rPr>
          </w:rPrChange>
        </w:rPr>
        <w:t>bài</w:t>
      </w:r>
      <w:proofErr w:type="spellEnd"/>
      <w:r w:rsidR="00A60B0B" w:rsidRPr="00B41112">
        <w:rPr>
          <w:sz w:val="26"/>
          <w:szCs w:val="26"/>
          <w:rPrChange w:id="25333" w:author="Le Minh Nghia" w:date="2019-10-09T10:56:00Z">
            <w:rPr>
              <w:sz w:val="26"/>
              <w:szCs w:val="26"/>
            </w:rPr>
          </w:rPrChange>
        </w:rPr>
        <w:t xml:space="preserve"> </w:t>
      </w:r>
      <w:proofErr w:type="spellStart"/>
      <w:r w:rsidR="00A60B0B" w:rsidRPr="00B41112">
        <w:rPr>
          <w:sz w:val="26"/>
          <w:szCs w:val="26"/>
          <w:rPrChange w:id="25334" w:author="Le Minh Nghia" w:date="2019-10-09T10:56:00Z">
            <w:rPr>
              <w:sz w:val="26"/>
              <w:szCs w:val="26"/>
            </w:rPr>
          </w:rPrChange>
        </w:rPr>
        <w:t>đăng</w:t>
      </w:r>
      <w:proofErr w:type="spellEnd"/>
      <w:r w:rsidR="00A60B0B" w:rsidRPr="00B41112">
        <w:rPr>
          <w:sz w:val="26"/>
          <w:szCs w:val="26"/>
          <w:rPrChange w:id="25335" w:author="Le Minh Nghia" w:date="2019-10-09T10:56:00Z">
            <w:rPr>
              <w:sz w:val="26"/>
              <w:szCs w:val="26"/>
            </w:rPr>
          </w:rPrChange>
        </w:rPr>
        <w:t xml:space="preserve"> </w:t>
      </w:r>
      <w:proofErr w:type="spellStart"/>
      <w:r w:rsidR="00A60B0B" w:rsidRPr="00B41112">
        <w:rPr>
          <w:sz w:val="26"/>
          <w:szCs w:val="26"/>
          <w:rPrChange w:id="25336" w:author="Le Minh Nghia" w:date="2019-10-09T10:56:00Z">
            <w:rPr>
              <w:sz w:val="26"/>
              <w:szCs w:val="26"/>
            </w:rPr>
          </w:rPrChange>
        </w:rPr>
        <w:t>mà</w:t>
      </w:r>
      <w:proofErr w:type="spellEnd"/>
      <w:r w:rsidR="00A60B0B" w:rsidRPr="00B41112">
        <w:rPr>
          <w:sz w:val="26"/>
          <w:szCs w:val="26"/>
          <w:rPrChange w:id="25337" w:author="Le Minh Nghia" w:date="2019-10-09T10:56:00Z">
            <w:rPr>
              <w:sz w:val="26"/>
              <w:szCs w:val="26"/>
            </w:rPr>
          </w:rPrChange>
        </w:rPr>
        <w:t xml:space="preserve"> </w:t>
      </w:r>
      <w:proofErr w:type="spellStart"/>
      <w:r w:rsidR="00A60B0B" w:rsidRPr="00B41112">
        <w:rPr>
          <w:sz w:val="26"/>
          <w:szCs w:val="26"/>
          <w:rPrChange w:id="25338" w:author="Le Minh Nghia" w:date="2019-10-09T10:56:00Z">
            <w:rPr>
              <w:sz w:val="26"/>
              <w:szCs w:val="26"/>
            </w:rPr>
          </w:rPrChange>
        </w:rPr>
        <w:t>họ</w:t>
      </w:r>
      <w:proofErr w:type="spellEnd"/>
      <w:r w:rsidR="00A60B0B" w:rsidRPr="00B41112">
        <w:rPr>
          <w:sz w:val="26"/>
          <w:szCs w:val="26"/>
          <w:rPrChange w:id="25339" w:author="Le Minh Nghia" w:date="2019-10-09T10:56:00Z">
            <w:rPr>
              <w:sz w:val="26"/>
              <w:szCs w:val="26"/>
            </w:rPr>
          </w:rPrChange>
        </w:rPr>
        <w:t xml:space="preserve"> </w:t>
      </w:r>
      <w:proofErr w:type="spellStart"/>
      <w:r w:rsidR="00A60B0B" w:rsidRPr="00B41112">
        <w:rPr>
          <w:sz w:val="26"/>
          <w:szCs w:val="26"/>
          <w:rPrChange w:id="25340" w:author="Le Minh Nghia" w:date="2019-10-09T10:56:00Z">
            <w:rPr>
              <w:sz w:val="26"/>
              <w:szCs w:val="26"/>
            </w:rPr>
          </w:rPrChange>
        </w:rPr>
        <w:t>đã</w:t>
      </w:r>
      <w:proofErr w:type="spellEnd"/>
      <w:r w:rsidR="00A60B0B" w:rsidRPr="00B41112">
        <w:rPr>
          <w:sz w:val="26"/>
          <w:szCs w:val="26"/>
          <w:rPrChange w:id="25341" w:author="Le Minh Nghia" w:date="2019-10-09T10:56:00Z">
            <w:rPr>
              <w:sz w:val="26"/>
              <w:szCs w:val="26"/>
            </w:rPr>
          </w:rPrChange>
        </w:rPr>
        <w:t xml:space="preserve"> </w:t>
      </w:r>
      <w:proofErr w:type="spellStart"/>
      <w:r w:rsidR="00A60B0B" w:rsidRPr="00B41112">
        <w:rPr>
          <w:sz w:val="26"/>
          <w:szCs w:val="26"/>
          <w:rPrChange w:id="25342" w:author="Le Minh Nghia" w:date="2019-10-09T10:56:00Z">
            <w:rPr>
              <w:sz w:val="26"/>
              <w:szCs w:val="26"/>
            </w:rPr>
          </w:rPrChange>
        </w:rPr>
        <w:t>đăng</w:t>
      </w:r>
      <w:proofErr w:type="spellEnd"/>
      <w:r w:rsidR="00A60B0B" w:rsidRPr="00B41112">
        <w:rPr>
          <w:sz w:val="26"/>
          <w:szCs w:val="26"/>
          <w:rPrChange w:id="25343" w:author="Le Minh Nghia" w:date="2019-10-09T10:56:00Z">
            <w:rPr>
              <w:sz w:val="26"/>
              <w:szCs w:val="26"/>
            </w:rPr>
          </w:rPrChange>
        </w:rPr>
        <w:t xml:space="preserve">, </w:t>
      </w:r>
      <w:proofErr w:type="spellStart"/>
      <w:r w:rsidR="00A60B0B" w:rsidRPr="00B41112">
        <w:rPr>
          <w:sz w:val="26"/>
          <w:szCs w:val="26"/>
          <w:rPrChange w:id="25344" w:author="Le Minh Nghia" w:date="2019-10-09T10:56:00Z">
            <w:rPr>
              <w:sz w:val="26"/>
              <w:szCs w:val="26"/>
            </w:rPr>
          </w:rPrChange>
        </w:rPr>
        <w:t>phần</w:t>
      </w:r>
      <w:proofErr w:type="spellEnd"/>
      <w:r w:rsidR="00A60B0B" w:rsidRPr="00B41112">
        <w:rPr>
          <w:sz w:val="26"/>
          <w:szCs w:val="26"/>
          <w:rPrChange w:id="25345" w:author="Le Minh Nghia" w:date="2019-10-09T10:56:00Z">
            <w:rPr>
              <w:sz w:val="26"/>
              <w:szCs w:val="26"/>
            </w:rPr>
          </w:rPrChange>
        </w:rPr>
        <w:t xml:space="preserve"> </w:t>
      </w:r>
      <w:proofErr w:type="spellStart"/>
      <w:r w:rsidR="00A60B0B" w:rsidRPr="00B41112">
        <w:rPr>
          <w:sz w:val="26"/>
          <w:szCs w:val="26"/>
          <w:rPrChange w:id="25346" w:author="Le Minh Nghia" w:date="2019-10-09T10:56:00Z">
            <w:rPr>
              <w:sz w:val="26"/>
              <w:szCs w:val="26"/>
            </w:rPr>
          </w:rPrChange>
        </w:rPr>
        <w:t>bên</w:t>
      </w:r>
      <w:proofErr w:type="spellEnd"/>
      <w:r w:rsidR="00A60B0B" w:rsidRPr="00B41112">
        <w:rPr>
          <w:sz w:val="26"/>
          <w:szCs w:val="26"/>
          <w:rPrChange w:id="25347" w:author="Le Minh Nghia" w:date="2019-10-09T10:56:00Z">
            <w:rPr>
              <w:sz w:val="26"/>
              <w:szCs w:val="26"/>
            </w:rPr>
          </w:rPrChange>
        </w:rPr>
        <w:t xml:space="preserve"> </w:t>
      </w:r>
      <w:proofErr w:type="spellStart"/>
      <w:r w:rsidR="00A60B0B" w:rsidRPr="00B41112">
        <w:rPr>
          <w:sz w:val="26"/>
          <w:szCs w:val="26"/>
          <w:rPrChange w:id="25348" w:author="Le Minh Nghia" w:date="2019-10-09T10:56:00Z">
            <w:rPr>
              <w:sz w:val="26"/>
              <w:szCs w:val="26"/>
            </w:rPr>
          </w:rPrChange>
        </w:rPr>
        <w:t>trái</w:t>
      </w:r>
      <w:proofErr w:type="spellEnd"/>
      <w:r w:rsidR="00A60B0B" w:rsidRPr="00B41112">
        <w:rPr>
          <w:sz w:val="26"/>
          <w:szCs w:val="26"/>
          <w:rPrChange w:id="25349" w:author="Le Minh Nghia" w:date="2019-10-09T10:56:00Z">
            <w:rPr>
              <w:sz w:val="26"/>
              <w:szCs w:val="26"/>
            </w:rPr>
          </w:rPrChange>
        </w:rPr>
        <w:t xml:space="preserve"> </w:t>
      </w:r>
      <w:proofErr w:type="spellStart"/>
      <w:r w:rsidR="00A60B0B" w:rsidRPr="00B41112">
        <w:rPr>
          <w:sz w:val="26"/>
          <w:szCs w:val="26"/>
          <w:rPrChange w:id="25350" w:author="Le Minh Nghia" w:date="2019-10-09T10:56:00Z">
            <w:rPr>
              <w:sz w:val="26"/>
              <w:szCs w:val="26"/>
            </w:rPr>
          </w:rPrChange>
        </w:rPr>
        <w:t>là</w:t>
      </w:r>
      <w:proofErr w:type="spellEnd"/>
      <w:r w:rsidR="00A60B0B" w:rsidRPr="00B41112">
        <w:rPr>
          <w:sz w:val="26"/>
          <w:szCs w:val="26"/>
          <w:rPrChange w:id="25351" w:author="Le Minh Nghia" w:date="2019-10-09T10:56:00Z">
            <w:rPr>
              <w:sz w:val="26"/>
              <w:szCs w:val="26"/>
            </w:rPr>
          </w:rPrChange>
        </w:rPr>
        <w:t xml:space="preserve"> </w:t>
      </w:r>
      <w:proofErr w:type="spellStart"/>
      <w:r w:rsidR="00A60B0B" w:rsidRPr="00B41112">
        <w:rPr>
          <w:sz w:val="26"/>
          <w:szCs w:val="26"/>
          <w:rPrChange w:id="25352" w:author="Le Minh Nghia" w:date="2019-10-09T10:56:00Z">
            <w:rPr>
              <w:sz w:val="26"/>
              <w:szCs w:val="26"/>
            </w:rPr>
          </w:rPrChange>
        </w:rPr>
        <w:t>giao</w:t>
      </w:r>
      <w:proofErr w:type="spellEnd"/>
      <w:r w:rsidR="00A60B0B" w:rsidRPr="00B41112">
        <w:rPr>
          <w:sz w:val="26"/>
          <w:szCs w:val="26"/>
          <w:rPrChange w:id="25353" w:author="Le Minh Nghia" w:date="2019-10-09T10:56:00Z">
            <w:rPr>
              <w:sz w:val="26"/>
              <w:szCs w:val="26"/>
            </w:rPr>
          </w:rPrChange>
        </w:rPr>
        <w:t xml:space="preserve"> </w:t>
      </w:r>
      <w:proofErr w:type="spellStart"/>
      <w:r w:rsidR="00A60B0B" w:rsidRPr="00B41112">
        <w:rPr>
          <w:sz w:val="26"/>
          <w:szCs w:val="26"/>
          <w:rPrChange w:id="25354" w:author="Le Minh Nghia" w:date="2019-10-09T10:56:00Z">
            <w:rPr>
              <w:sz w:val="26"/>
              <w:szCs w:val="26"/>
            </w:rPr>
          </w:rPrChange>
        </w:rPr>
        <w:t>diện</w:t>
      </w:r>
      <w:proofErr w:type="spellEnd"/>
      <w:r w:rsidR="00A60B0B" w:rsidRPr="00B41112">
        <w:rPr>
          <w:sz w:val="26"/>
          <w:szCs w:val="26"/>
          <w:rPrChange w:id="25355" w:author="Le Minh Nghia" w:date="2019-10-09T10:56:00Z">
            <w:rPr>
              <w:sz w:val="26"/>
              <w:szCs w:val="26"/>
            </w:rPr>
          </w:rPrChange>
        </w:rPr>
        <w:t xml:space="preserve"> </w:t>
      </w:r>
      <w:proofErr w:type="spellStart"/>
      <w:r w:rsidR="00A60B0B" w:rsidRPr="00B41112">
        <w:rPr>
          <w:sz w:val="26"/>
          <w:szCs w:val="26"/>
          <w:rPrChange w:id="25356" w:author="Le Minh Nghia" w:date="2019-10-09T10:56:00Z">
            <w:rPr>
              <w:sz w:val="26"/>
              <w:szCs w:val="26"/>
            </w:rPr>
          </w:rPrChange>
        </w:rPr>
        <w:t>yêu</w:t>
      </w:r>
      <w:proofErr w:type="spellEnd"/>
      <w:r w:rsidR="00A60B0B" w:rsidRPr="00B41112">
        <w:rPr>
          <w:sz w:val="26"/>
          <w:szCs w:val="26"/>
          <w:rPrChange w:id="25357" w:author="Le Minh Nghia" w:date="2019-10-09T10:56:00Z">
            <w:rPr>
              <w:sz w:val="26"/>
              <w:szCs w:val="26"/>
            </w:rPr>
          </w:rPrChange>
        </w:rPr>
        <w:t xml:space="preserve"> </w:t>
      </w:r>
      <w:proofErr w:type="spellStart"/>
      <w:r w:rsidR="00A60B0B" w:rsidRPr="00B41112">
        <w:rPr>
          <w:sz w:val="26"/>
          <w:szCs w:val="26"/>
          <w:rPrChange w:id="25358" w:author="Le Minh Nghia" w:date="2019-10-09T10:56:00Z">
            <w:rPr>
              <w:sz w:val="26"/>
              <w:szCs w:val="26"/>
            </w:rPr>
          </w:rPrChange>
        </w:rPr>
        <w:t>cầu</w:t>
      </w:r>
      <w:proofErr w:type="spellEnd"/>
      <w:r w:rsidR="00A60B0B" w:rsidRPr="00B41112">
        <w:rPr>
          <w:sz w:val="26"/>
          <w:szCs w:val="26"/>
          <w:rPrChange w:id="25359" w:author="Le Minh Nghia" w:date="2019-10-09T10:56:00Z">
            <w:rPr>
              <w:sz w:val="26"/>
              <w:szCs w:val="26"/>
            </w:rPr>
          </w:rPrChange>
        </w:rPr>
        <w:t xml:space="preserve"> </w:t>
      </w:r>
      <w:proofErr w:type="spellStart"/>
      <w:r w:rsidR="00A60B0B" w:rsidRPr="00B41112">
        <w:rPr>
          <w:sz w:val="26"/>
          <w:szCs w:val="26"/>
          <w:rPrChange w:id="25360" w:author="Le Minh Nghia" w:date="2019-10-09T10:56:00Z">
            <w:rPr>
              <w:sz w:val="26"/>
              <w:szCs w:val="26"/>
            </w:rPr>
          </w:rPrChange>
        </w:rPr>
        <w:t>của</w:t>
      </w:r>
      <w:proofErr w:type="spellEnd"/>
      <w:r w:rsidR="00A60B0B" w:rsidRPr="00B41112">
        <w:rPr>
          <w:sz w:val="26"/>
          <w:szCs w:val="26"/>
          <w:rPrChange w:id="25361" w:author="Le Minh Nghia" w:date="2019-10-09T10:56:00Z">
            <w:rPr>
              <w:sz w:val="26"/>
              <w:szCs w:val="26"/>
            </w:rPr>
          </w:rPrChange>
        </w:rPr>
        <w:t xml:space="preserve"> </w:t>
      </w:r>
      <w:proofErr w:type="spellStart"/>
      <w:r w:rsidR="00A60B0B" w:rsidRPr="00B41112">
        <w:rPr>
          <w:sz w:val="26"/>
          <w:szCs w:val="26"/>
          <w:rPrChange w:id="25362" w:author="Le Minh Nghia" w:date="2019-10-09T10:56:00Z">
            <w:rPr>
              <w:sz w:val="26"/>
              <w:szCs w:val="26"/>
            </w:rPr>
          </w:rPrChange>
        </w:rPr>
        <w:t>một</w:t>
      </w:r>
      <w:proofErr w:type="spellEnd"/>
      <w:r w:rsidR="00A60B0B" w:rsidRPr="00B41112">
        <w:rPr>
          <w:sz w:val="26"/>
          <w:szCs w:val="26"/>
          <w:rPrChange w:id="25363" w:author="Le Minh Nghia" w:date="2019-10-09T10:56:00Z">
            <w:rPr>
              <w:sz w:val="26"/>
              <w:szCs w:val="26"/>
            </w:rPr>
          </w:rPrChange>
        </w:rPr>
        <w:t xml:space="preserve"> </w:t>
      </w:r>
      <w:proofErr w:type="spellStart"/>
      <w:r w:rsidR="00A60B0B" w:rsidRPr="00B41112">
        <w:rPr>
          <w:sz w:val="26"/>
          <w:szCs w:val="26"/>
          <w:rPrChange w:id="25364" w:author="Le Minh Nghia" w:date="2019-10-09T10:56:00Z">
            <w:rPr>
              <w:sz w:val="26"/>
              <w:szCs w:val="26"/>
            </w:rPr>
          </w:rPrChange>
        </w:rPr>
        <w:t>bài</w:t>
      </w:r>
      <w:proofErr w:type="spellEnd"/>
      <w:r w:rsidR="00A60B0B" w:rsidRPr="00B41112">
        <w:rPr>
          <w:sz w:val="26"/>
          <w:szCs w:val="26"/>
          <w:rPrChange w:id="25365" w:author="Le Minh Nghia" w:date="2019-10-09T10:56:00Z">
            <w:rPr>
              <w:sz w:val="26"/>
              <w:szCs w:val="26"/>
            </w:rPr>
          </w:rPrChange>
        </w:rPr>
        <w:t xml:space="preserve"> </w:t>
      </w:r>
      <w:proofErr w:type="spellStart"/>
      <w:r w:rsidR="00A60B0B" w:rsidRPr="00B41112">
        <w:rPr>
          <w:sz w:val="26"/>
          <w:szCs w:val="26"/>
          <w:rPrChange w:id="25366" w:author="Le Minh Nghia" w:date="2019-10-09T10:56:00Z">
            <w:rPr>
              <w:sz w:val="26"/>
              <w:szCs w:val="26"/>
            </w:rPr>
          </w:rPrChange>
        </w:rPr>
        <w:t>đăng</w:t>
      </w:r>
      <w:proofErr w:type="spellEnd"/>
      <w:r w:rsidR="00A60B0B" w:rsidRPr="00B41112">
        <w:rPr>
          <w:sz w:val="26"/>
          <w:szCs w:val="26"/>
          <w:rPrChange w:id="25367" w:author="Le Minh Nghia" w:date="2019-10-09T10:56:00Z">
            <w:rPr>
              <w:sz w:val="26"/>
              <w:szCs w:val="26"/>
            </w:rPr>
          </w:rPrChange>
        </w:rPr>
        <w:t xml:space="preserve"> </w:t>
      </w:r>
      <w:proofErr w:type="spellStart"/>
      <w:r w:rsidR="00A60B0B" w:rsidRPr="00B41112">
        <w:rPr>
          <w:sz w:val="26"/>
          <w:szCs w:val="26"/>
          <w:rPrChange w:id="25368" w:author="Le Minh Nghia" w:date="2019-10-09T10:56:00Z">
            <w:rPr>
              <w:sz w:val="26"/>
              <w:szCs w:val="26"/>
            </w:rPr>
          </w:rPrChange>
        </w:rPr>
        <w:t>mà</w:t>
      </w:r>
      <w:proofErr w:type="spellEnd"/>
      <w:r w:rsidR="00A60B0B" w:rsidRPr="00B41112">
        <w:rPr>
          <w:sz w:val="26"/>
          <w:szCs w:val="26"/>
          <w:rPrChange w:id="25369" w:author="Le Minh Nghia" w:date="2019-10-09T10:56:00Z">
            <w:rPr>
              <w:sz w:val="26"/>
              <w:szCs w:val="26"/>
            </w:rPr>
          </w:rPrChange>
        </w:rPr>
        <w:t xml:space="preserve"> </w:t>
      </w:r>
      <w:proofErr w:type="spellStart"/>
      <w:r w:rsidR="00A60B0B" w:rsidRPr="00B41112">
        <w:rPr>
          <w:sz w:val="26"/>
          <w:szCs w:val="26"/>
          <w:rPrChange w:id="25370" w:author="Le Minh Nghia" w:date="2019-10-09T10:56:00Z">
            <w:rPr>
              <w:sz w:val="26"/>
              <w:szCs w:val="26"/>
            </w:rPr>
          </w:rPrChange>
        </w:rPr>
        <w:t>người</w:t>
      </w:r>
      <w:proofErr w:type="spellEnd"/>
      <w:r w:rsidR="00A60B0B" w:rsidRPr="00B41112">
        <w:rPr>
          <w:sz w:val="26"/>
          <w:szCs w:val="26"/>
          <w:rPrChange w:id="25371" w:author="Le Minh Nghia" w:date="2019-10-09T10:56:00Z">
            <w:rPr>
              <w:sz w:val="26"/>
              <w:szCs w:val="26"/>
            </w:rPr>
          </w:rPrChange>
        </w:rPr>
        <w:t xml:space="preserve"> </w:t>
      </w:r>
      <w:proofErr w:type="spellStart"/>
      <w:r w:rsidR="00A60B0B" w:rsidRPr="00B41112">
        <w:rPr>
          <w:sz w:val="26"/>
          <w:szCs w:val="26"/>
          <w:rPrChange w:id="25372" w:author="Le Minh Nghia" w:date="2019-10-09T10:56:00Z">
            <w:rPr>
              <w:sz w:val="26"/>
              <w:szCs w:val="26"/>
            </w:rPr>
          </w:rPrChange>
        </w:rPr>
        <w:t>dùng</w:t>
      </w:r>
      <w:proofErr w:type="spellEnd"/>
      <w:r w:rsidR="00A60B0B" w:rsidRPr="00B41112">
        <w:rPr>
          <w:sz w:val="26"/>
          <w:szCs w:val="26"/>
          <w:rPrChange w:id="25373" w:author="Le Minh Nghia" w:date="2019-10-09T10:56:00Z">
            <w:rPr>
              <w:sz w:val="26"/>
              <w:szCs w:val="26"/>
            </w:rPr>
          </w:rPrChange>
        </w:rPr>
        <w:t xml:space="preserve"> </w:t>
      </w:r>
      <w:proofErr w:type="spellStart"/>
      <w:r w:rsidR="00A60B0B" w:rsidRPr="00B41112">
        <w:rPr>
          <w:sz w:val="26"/>
          <w:szCs w:val="26"/>
          <w:rPrChange w:id="25374" w:author="Le Minh Nghia" w:date="2019-10-09T10:56:00Z">
            <w:rPr>
              <w:sz w:val="26"/>
              <w:szCs w:val="26"/>
            </w:rPr>
          </w:rPrChange>
        </w:rPr>
        <w:t>cần</w:t>
      </w:r>
      <w:proofErr w:type="spellEnd"/>
      <w:r w:rsidR="00A60B0B" w:rsidRPr="00B41112">
        <w:rPr>
          <w:sz w:val="26"/>
          <w:szCs w:val="26"/>
          <w:rPrChange w:id="25375" w:author="Le Minh Nghia" w:date="2019-10-09T10:56:00Z">
            <w:rPr>
              <w:sz w:val="26"/>
              <w:szCs w:val="26"/>
            </w:rPr>
          </w:rPrChange>
        </w:rPr>
        <w:t xml:space="preserve"> </w:t>
      </w:r>
      <w:proofErr w:type="spellStart"/>
      <w:r w:rsidR="00A60B0B" w:rsidRPr="00B41112">
        <w:rPr>
          <w:sz w:val="26"/>
          <w:szCs w:val="26"/>
          <w:rPrChange w:id="25376" w:author="Le Minh Nghia" w:date="2019-10-09T10:56:00Z">
            <w:rPr>
              <w:sz w:val="26"/>
              <w:szCs w:val="26"/>
            </w:rPr>
          </w:rPrChange>
        </w:rPr>
        <w:t>phải</w:t>
      </w:r>
      <w:proofErr w:type="spellEnd"/>
      <w:r w:rsidR="00A60B0B" w:rsidRPr="00B41112">
        <w:rPr>
          <w:sz w:val="26"/>
          <w:szCs w:val="26"/>
          <w:rPrChange w:id="25377" w:author="Le Minh Nghia" w:date="2019-10-09T10:56:00Z">
            <w:rPr>
              <w:sz w:val="26"/>
              <w:szCs w:val="26"/>
            </w:rPr>
          </w:rPrChange>
        </w:rPr>
        <w:t xml:space="preserve"> </w:t>
      </w:r>
      <w:proofErr w:type="spellStart"/>
      <w:r w:rsidR="00A60B0B" w:rsidRPr="00B41112">
        <w:rPr>
          <w:sz w:val="26"/>
          <w:szCs w:val="26"/>
          <w:rPrChange w:id="25378" w:author="Le Minh Nghia" w:date="2019-10-09T10:56:00Z">
            <w:rPr>
              <w:sz w:val="26"/>
              <w:szCs w:val="26"/>
            </w:rPr>
          </w:rPrChange>
        </w:rPr>
        <w:t>nhập</w:t>
      </w:r>
      <w:proofErr w:type="spellEnd"/>
      <w:r w:rsidR="00A60B0B" w:rsidRPr="00B41112">
        <w:rPr>
          <w:sz w:val="26"/>
          <w:szCs w:val="26"/>
          <w:rPrChange w:id="25379" w:author="Le Minh Nghia" w:date="2019-10-09T10:56:00Z">
            <w:rPr>
              <w:sz w:val="26"/>
              <w:szCs w:val="26"/>
            </w:rPr>
          </w:rPrChange>
        </w:rPr>
        <w:t xml:space="preserve"> </w:t>
      </w:r>
      <w:proofErr w:type="spellStart"/>
      <w:r w:rsidR="00A60B0B" w:rsidRPr="00B41112">
        <w:rPr>
          <w:sz w:val="26"/>
          <w:szCs w:val="26"/>
          <w:rPrChange w:id="25380" w:author="Le Minh Nghia" w:date="2019-10-09T10:56:00Z">
            <w:rPr>
              <w:sz w:val="26"/>
              <w:szCs w:val="26"/>
            </w:rPr>
          </w:rPrChange>
        </w:rPr>
        <w:t>gồm</w:t>
      </w:r>
      <w:proofErr w:type="spellEnd"/>
      <w:r w:rsidR="00A60B0B" w:rsidRPr="00B41112">
        <w:rPr>
          <w:sz w:val="26"/>
          <w:szCs w:val="26"/>
          <w:rPrChange w:id="25381" w:author="Le Minh Nghia" w:date="2019-10-09T10:56:00Z">
            <w:rPr>
              <w:sz w:val="26"/>
              <w:szCs w:val="26"/>
            </w:rPr>
          </w:rPrChange>
        </w:rPr>
        <w:t xml:space="preserve"> </w:t>
      </w:r>
      <w:proofErr w:type="spellStart"/>
      <w:r w:rsidRPr="00B41112">
        <w:rPr>
          <w:sz w:val="26"/>
          <w:szCs w:val="26"/>
          <w:rPrChange w:id="25382" w:author="Le Minh Nghia" w:date="2019-10-09T10:56:00Z">
            <w:rPr>
              <w:sz w:val="26"/>
              <w:szCs w:val="26"/>
            </w:rPr>
          </w:rPrChange>
        </w:rPr>
        <w:t>các</w:t>
      </w:r>
      <w:proofErr w:type="spellEnd"/>
      <w:r w:rsidRPr="00B41112">
        <w:rPr>
          <w:sz w:val="26"/>
          <w:szCs w:val="26"/>
          <w:rPrChange w:id="25383" w:author="Le Minh Nghia" w:date="2019-10-09T10:56:00Z">
            <w:rPr>
              <w:sz w:val="26"/>
              <w:szCs w:val="26"/>
            </w:rPr>
          </w:rPrChange>
        </w:rPr>
        <w:t xml:space="preserve"> </w:t>
      </w:r>
      <w:proofErr w:type="spellStart"/>
      <w:r w:rsidRPr="00B41112">
        <w:rPr>
          <w:sz w:val="26"/>
          <w:szCs w:val="26"/>
          <w:rPrChange w:id="25384" w:author="Le Minh Nghia" w:date="2019-10-09T10:56:00Z">
            <w:rPr>
              <w:sz w:val="26"/>
              <w:szCs w:val="26"/>
            </w:rPr>
          </w:rPrChange>
        </w:rPr>
        <w:t>phần</w:t>
      </w:r>
      <w:proofErr w:type="spellEnd"/>
      <w:r w:rsidRPr="00B41112">
        <w:rPr>
          <w:sz w:val="26"/>
          <w:szCs w:val="26"/>
          <w:rPrChange w:id="25385" w:author="Le Minh Nghia" w:date="2019-10-09T10:56:00Z">
            <w:rPr>
              <w:sz w:val="26"/>
              <w:szCs w:val="26"/>
            </w:rPr>
          </w:rPrChange>
        </w:rPr>
        <w:t xml:space="preserve"> </w:t>
      </w:r>
      <w:proofErr w:type="spellStart"/>
      <w:r w:rsidRPr="00B41112">
        <w:rPr>
          <w:sz w:val="26"/>
          <w:szCs w:val="26"/>
          <w:rPrChange w:id="25386" w:author="Le Minh Nghia" w:date="2019-10-09T10:56:00Z">
            <w:rPr>
              <w:sz w:val="26"/>
              <w:szCs w:val="26"/>
            </w:rPr>
          </w:rPrChange>
        </w:rPr>
        <w:t>như</w:t>
      </w:r>
      <w:proofErr w:type="spellEnd"/>
      <w:r w:rsidR="00A60B0B" w:rsidRPr="00B41112">
        <w:rPr>
          <w:sz w:val="26"/>
          <w:szCs w:val="26"/>
          <w:rPrChange w:id="25387" w:author="Le Minh Nghia" w:date="2019-10-09T10:56:00Z">
            <w:rPr>
              <w:sz w:val="26"/>
              <w:szCs w:val="26"/>
            </w:rPr>
          </w:rPrChange>
        </w:rPr>
        <w:t xml:space="preserve"> </w:t>
      </w:r>
      <w:proofErr w:type="spellStart"/>
      <w:r w:rsidR="00A60B0B" w:rsidRPr="00B41112">
        <w:rPr>
          <w:sz w:val="26"/>
          <w:szCs w:val="26"/>
          <w:rPrChange w:id="25388" w:author="Le Minh Nghia" w:date="2019-10-09T10:56:00Z">
            <w:rPr>
              <w:sz w:val="26"/>
              <w:szCs w:val="26"/>
            </w:rPr>
          </w:rPrChange>
        </w:rPr>
        <w:t>sau</w:t>
      </w:r>
      <w:proofErr w:type="spellEnd"/>
      <w:r w:rsidRPr="00B41112">
        <w:rPr>
          <w:sz w:val="26"/>
          <w:szCs w:val="26"/>
          <w:rPrChange w:id="25389" w:author="Le Minh Nghia" w:date="2019-10-09T10:56:00Z">
            <w:rPr>
              <w:sz w:val="26"/>
              <w:szCs w:val="26"/>
            </w:rPr>
          </w:rPrChange>
        </w:rPr>
        <w:t xml:space="preserve">: </w:t>
      </w:r>
    </w:p>
    <w:p w:rsidR="000B287D" w:rsidRPr="00B41112" w:rsidRDefault="000B287D">
      <w:pPr>
        <w:pStyle w:val="ListParagraph"/>
        <w:numPr>
          <w:ilvl w:val="0"/>
          <w:numId w:val="5"/>
        </w:numPr>
        <w:ind w:left="360"/>
        <w:rPr>
          <w:sz w:val="26"/>
          <w:szCs w:val="26"/>
          <w:rPrChange w:id="25390" w:author="Le Minh Nghia" w:date="2019-10-09T10:56:00Z">
            <w:rPr>
              <w:sz w:val="26"/>
              <w:szCs w:val="26"/>
            </w:rPr>
          </w:rPrChange>
        </w:rPr>
        <w:pPrChange w:id="25391" w:author="Le Minh Nghia" w:date="2019-10-09T10:37:00Z">
          <w:pPr>
            <w:pStyle w:val="ListParagraph"/>
            <w:numPr>
              <w:numId w:val="5"/>
            </w:numPr>
            <w:ind w:left="1440" w:hanging="360"/>
          </w:pPr>
        </w:pPrChange>
      </w:pPr>
      <w:proofErr w:type="spellStart"/>
      <w:r w:rsidRPr="00B41112">
        <w:rPr>
          <w:sz w:val="26"/>
          <w:szCs w:val="26"/>
          <w:rPrChange w:id="25392" w:author="Le Minh Nghia" w:date="2019-10-09T10:56:00Z">
            <w:rPr>
              <w:sz w:val="26"/>
              <w:szCs w:val="26"/>
            </w:rPr>
          </w:rPrChange>
        </w:rPr>
        <w:t>Chọn</w:t>
      </w:r>
      <w:proofErr w:type="spellEnd"/>
      <w:r w:rsidRPr="00B41112">
        <w:rPr>
          <w:sz w:val="26"/>
          <w:szCs w:val="26"/>
          <w:rPrChange w:id="25393" w:author="Le Minh Nghia" w:date="2019-10-09T10:56:00Z">
            <w:rPr>
              <w:sz w:val="26"/>
              <w:szCs w:val="26"/>
            </w:rPr>
          </w:rPrChange>
        </w:rPr>
        <w:t xml:space="preserve"> </w:t>
      </w:r>
      <w:proofErr w:type="spellStart"/>
      <w:r w:rsidRPr="00B41112">
        <w:rPr>
          <w:sz w:val="26"/>
          <w:szCs w:val="26"/>
          <w:rPrChange w:id="25394" w:author="Le Minh Nghia" w:date="2019-10-09T10:56:00Z">
            <w:rPr>
              <w:sz w:val="26"/>
              <w:szCs w:val="26"/>
            </w:rPr>
          </w:rPrChange>
        </w:rPr>
        <w:t>thể</w:t>
      </w:r>
      <w:proofErr w:type="spellEnd"/>
      <w:r w:rsidRPr="00B41112">
        <w:rPr>
          <w:sz w:val="26"/>
          <w:szCs w:val="26"/>
          <w:rPrChange w:id="25395" w:author="Le Minh Nghia" w:date="2019-10-09T10:56:00Z">
            <w:rPr>
              <w:sz w:val="26"/>
              <w:szCs w:val="26"/>
            </w:rPr>
          </w:rPrChange>
        </w:rPr>
        <w:t xml:space="preserve"> </w:t>
      </w:r>
      <w:proofErr w:type="spellStart"/>
      <w:r w:rsidRPr="00B41112">
        <w:rPr>
          <w:sz w:val="26"/>
          <w:szCs w:val="26"/>
          <w:rPrChange w:id="25396" w:author="Le Minh Nghia" w:date="2019-10-09T10:56:00Z">
            <w:rPr>
              <w:sz w:val="26"/>
              <w:szCs w:val="26"/>
            </w:rPr>
          </w:rPrChange>
        </w:rPr>
        <w:t>loại</w:t>
      </w:r>
      <w:proofErr w:type="spellEnd"/>
      <w:r w:rsidRPr="00B41112">
        <w:rPr>
          <w:sz w:val="26"/>
          <w:szCs w:val="26"/>
          <w:rPrChange w:id="25397" w:author="Le Minh Nghia" w:date="2019-10-09T10:56:00Z">
            <w:rPr>
              <w:sz w:val="26"/>
              <w:szCs w:val="26"/>
            </w:rPr>
          </w:rPrChange>
        </w:rPr>
        <w:t xml:space="preserve">: </w:t>
      </w:r>
      <w:proofErr w:type="spellStart"/>
      <w:r w:rsidRPr="00B41112">
        <w:rPr>
          <w:sz w:val="26"/>
          <w:szCs w:val="26"/>
          <w:rPrChange w:id="25398" w:author="Le Minh Nghia" w:date="2019-10-09T10:56:00Z">
            <w:rPr>
              <w:sz w:val="26"/>
              <w:szCs w:val="26"/>
            </w:rPr>
          </w:rPrChange>
        </w:rPr>
        <w:t>gồm</w:t>
      </w:r>
      <w:proofErr w:type="spellEnd"/>
      <w:r w:rsidRPr="00B41112">
        <w:rPr>
          <w:sz w:val="26"/>
          <w:szCs w:val="26"/>
          <w:rPrChange w:id="25399" w:author="Le Minh Nghia" w:date="2019-10-09T10:56:00Z">
            <w:rPr>
              <w:sz w:val="26"/>
              <w:szCs w:val="26"/>
            </w:rPr>
          </w:rPrChange>
        </w:rPr>
        <w:t xml:space="preserve"> </w:t>
      </w:r>
      <w:proofErr w:type="spellStart"/>
      <w:r w:rsidRPr="00B41112">
        <w:rPr>
          <w:sz w:val="26"/>
          <w:szCs w:val="26"/>
          <w:rPrChange w:id="25400" w:author="Le Minh Nghia" w:date="2019-10-09T10:56:00Z">
            <w:rPr>
              <w:sz w:val="26"/>
              <w:szCs w:val="26"/>
            </w:rPr>
          </w:rPrChange>
        </w:rPr>
        <w:t>các</w:t>
      </w:r>
      <w:proofErr w:type="spellEnd"/>
      <w:r w:rsidRPr="00B41112">
        <w:rPr>
          <w:sz w:val="26"/>
          <w:szCs w:val="26"/>
          <w:rPrChange w:id="25401" w:author="Le Minh Nghia" w:date="2019-10-09T10:56:00Z">
            <w:rPr>
              <w:sz w:val="26"/>
              <w:szCs w:val="26"/>
            </w:rPr>
          </w:rPrChange>
        </w:rPr>
        <w:t xml:space="preserve"> </w:t>
      </w:r>
      <w:proofErr w:type="spellStart"/>
      <w:r w:rsidRPr="00B41112">
        <w:rPr>
          <w:sz w:val="26"/>
          <w:szCs w:val="26"/>
          <w:rPrChange w:id="25402" w:author="Le Minh Nghia" w:date="2019-10-09T10:56:00Z">
            <w:rPr>
              <w:sz w:val="26"/>
              <w:szCs w:val="26"/>
            </w:rPr>
          </w:rPrChange>
        </w:rPr>
        <w:t>thể</w:t>
      </w:r>
      <w:proofErr w:type="spellEnd"/>
      <w:r w:rsidRPr="00B41112">
        <w:rPr>
          <w:sz w:val="26"/>
          <w:szCs w:val="26"/>
          <w:rPrChange w:id="25403" w:author="Le Minh Nghia" w:date="2019-10-09T10:56:00Z">
            <w:rPr>
              <w:sz w:val="26"/>
              <w:szCs w:val="26"/>
            </w:rPr>
          </w:rPrChange>
        </w:rPr>
        <w:t xml:space="preserve"> </w:t>
      </w:r>
      <w:proofErr w:type="spellStart"/>
      <w:r w:rsidRPr="00B41112">
        <w:rPr>
          <w:sz w:val="26"/>
          <w:szCs w:val="26"/>
          <w:rPrChange w:id="25404" w:author="Le Minh Nghia" w:date="2019-10-09T10:56:00Z">
            <w:rPr>
              <w:sz w:val="26"/>
              <w:szCs w:val="26"/>
            </w:rPr>
          </w:rPrChange>
        </w:rPr>
        <w:t>loại</w:t>
      </w:r>
      <w:proofErr w:type="spellEnd"/>
      <w:r w:rsidRPr="00B41112">
        <w:rPr>
          <w:sz w:val="26"/>
          <w:szCs w:val="26"/>
          <w:rPrChange w:id="25405" w:author="Le Minh Nghia" w:date="2019-10-09T10:56:00Z">
            <w:rPr>
              <w:sz w:val="26"/>
              <w:szCs w:val="26"/>
            </w:rPr>
          </w:rPrChange>
        </w:rPr>
        <w:t xml:space="preserve"> </w:t>
      </w:r>
      <w:proofErr w:type="spellStart"/>
      <w:r w:rsidRPr="00B41112">
        <w:rPr>
          <w:sz w:val="26"/>
          <w:szCs w:val="26"/>
          <w:rPrChange w:id="25406" w:author="Le Minh Nghia" w:date="2019-10-09T10:56:00Z">
            <w:rPr>
              <w:sz w:val="26"/>
              <w:szCs w:val="26"/>
            </w:rPr>
          </w:rPrChange>
        </w:rPr>
        <w:t>như</w:t>
      </w:r>
      <w:proofErr w:type="spellEnd"/>
      <w:r w:rsidRPr="00B41112">
        <w:rPr>
          <w:sz w:val="26"/>
          <w:szCs w:val="26"/>
          <w:rPrChange w:id="25407" w:author="Le Minh Nghia" w:date="2019-10-09T10:56:00Z">
            <w:rPr>
              <w:sz w:val="26"/>
              <w:szCs w:val="26"/>
            </w:rPr>
          </w:rPrChange>
        </w:rPr>
        <w:t xml:space="preserve">: </w:t>
      </w:r>
      <w:proofErr w:type="spellStart"/>
      <w:r w:rsidRPr="00B41112">
        <w:rPr>
          <w:sz w:val="26"/>
          <w:szCs w:val="26"/>
          <w:rPrChange w:id="25408" w:author="Le Minh Nghia" w:date="2019-10-09T10:56:00Z">
            <w:rPr>
              <w:sz w:val="26"/>
              <w:szCs w:val="26"/>
            </w:rPr>
          </w:rPrChange>
        </w:rPr>
        <w:t>tìm</w:t>
      </w:r>
      <w:proofErr w:type="spellEnd"/>
      <w:r w:rsidRPr="00B41112">
        <w:rPr>
          <w:sz w:val="26"/>
          <w:szCs w:val="26"/>
          <w:rPrChange w:id="25409" w:author="Le Minh Nghia" w:date="2019-10-09T10:56:00Z">
            <w:rPr>
              <w:sz w:val="26"/>
              <w:szCs w:val="26"/>
            </w:rPr>
          </w:rPrChange>
        </w:rPr>
        <w:t xml:space="preserve"> </w:t>
      </w:r>
      <w:proofErr w:type="spellStart"/>
      <w:r w:rsidRPr="00B41112">
        <w:rPr>
          <w:sz w:val="26"/>
          <w:szCs w:val="26"/>
          <w:rPrChange w:id="25410" w:author="Le Minh Nghia" w:date="2019-10-09T10:56:00Z">
            <w:rPr>
              <w:sz w:val="26"/>
              <w:szCs w:val="26"/>
            </w:rPr>
          </w:rPrChange>
        </w:rPr>
        <w:t>việc</w:t>
      </w:r>
      <w:proofErr w:type="spellEnd"/>
      <w:r w:rsidRPr="00B41112">
        <w:rPr>
          <w:sz w:val="26"/>
          <w:szCs w:val="26"/>
          <w:rPrChange w:id="25411" w:author="Le Minh Nghia" w:date="2019-10-09T10:56:00Z">
            <w:rPr>
              <w:sz w:val="26"/>
              <w:szCs w:val="26"/>
            </w:rPr>
          </w:rPrChange>
        </w:rPr>
        <w:t xml:space="preserve">, </w:t>
      </w:r>
      <w:proofErr w:type="spellStart"/>
      <w:r w:rsidRPr="00B41112">
        <w:rPr>
          <w:sz w:val="26"/>
          <w:szCs w:val="26"/>
          <w:rPrChange w:id="25412" w:author="Le Minh Nghia" w:date="2019-10-09T10:56:00Z">
            <w:rPr>
              <w:sz w:val="26"/>
              <w:szCs w:val="26"/>
            </w:rPr>
          </w:rPrChange>
        </w:rPr>
        <w:t>tuyển</w:t>
      </w:r>
      <w:proofErr w:type="spellEnd"/>
      <w:r w:rsidRPr="00B41112">
        <w:rPr>
          <w:sz w:val="26"/>
          <w:szCs w:val="26"/>
          <w:rPrChange w:id="25413" w:author="Le Minh Nghia" w:date="2019-10-09T10:56:00Z">
            <w:rPr>
              <w:sz w:val="26"/>
              <w:szCs w:val="26"/>
            </w:rPr>
          </w:rPrChange>
        </w:rPr>
        <w:t xml:space="preserve"> </w:t>
      </w:r>
      <w:proofErr w:type="spellStart"/>
      <w:r w:rsidRPr="00B41112">
        <w:rPr>
          <w:sz w:val="26"/>
          <w:szCs w:val="26"/>
          <w:rPrChange w:id="25414" w:author="Le Minh Nghia" w:date="2019-10-09T10:56:00Z">
            <w:rPr>
              <w:sz w:val="26"/>
              <w:szCs w:val="26"/>
            </w:rPr>
          </w:rPrChange>
        </w:rPr>
        <w:t>dụng</w:t>
      </w:r>
      <w:proofErr w:type="spellEnd"/>
      <w:r w:rsidRPr="00B41112">
        <w:rPr>
          <w:sz w:val="26"/>
          <w:szCs w:val="26"/>
          <w:rPrChange w:id="25415" w:author="Le Minh Nghia" w:date="2019-10-09T10:56:00Z">
            <w:rPr>
              <w:sz w:val="26"/>
              <w:szCs w:val="26"/>
            </w:rPr>
          </w:rPrChange>
        </w:rPr>
        <w:t xml:space="preserve"> </w:t>
      </w:r>
      <w:proofErr w:type="spellStart"/>
      <w:r w:rsidRPr="00B41112">
        <w:rPr>
          <w:sz w:val="26"/>
          <w:szCs w:val="26"/>
          <w:rPrChange w:id="25416" w:author="Le Minh Nghia" w:date="2019-10-09T10:56:00Z">
            <w:rPr>
              <w:sz w:val="26"/>
              <w:szCs w:val="26"/>
            </w:rPr>
          </w:rPrChange>
        </w:rPr>
        <w:t>việc</w:t>
      </w:r>
      <w:proofErr w:type="spellEnd"/>
      <w:r w:rsidRPr="00B41112">
        <w:rPr>
          <w:sz w:val="26"/>
          <w:szCs w:val="26"/>
          <w:rPrChange w:id="25417" w:author="Le Minh Nghia" w:date="2019-10-09T10:56:00Z">
            <w:rPr>
              <w:sz w:val="26"/>
              <w:szCs w:val="26"/>
            </w:rPr>
          </w:rPrChange>
        </w:rPr>
        <w:t xml:space="preserve"> </w:t>
      </w:r>
      <w:proofErr w:type="spellStart"/>
      <w:r w:rsidRPr="00B41112">
        <w:rPr>
          <w:sz w:val="26"/>
          <w:szCs w:val="26"/>
          <w:rPrChange w:id="25418" w:author="Le Minh Nghia" w:date="2019-10-09T10:56:00Z">
            <w:rPr>
              <w:sz w:val="26"/>
              <w:szCs w:val="26"/>
            </w:rPr>
          </w:rPrChange>
        </w:rPr>
        <w:t>làm</w:t>
      </w:r>
      <w:proofErr w:type="spellEnd"/>
      <w:r w:rsidRPr="00B41112">
        <w:rPr>
          <w:sz w:val="26"/>
          <w:szCs w:val="26"/>
          <w:rPrChange w:id="25419" w:author="Le Minh Nghia" w:date="2019-10-09T10:56:00Z">
            <w:rPr>
              <w:sz w:val="26"/>
              <w:szCs w:val="26"/>
            </w:rPr>
          </w:rPrChange>
        </w:rPr>
        <w:t xml:space="preserve">, </w:t>
      </w:r>
      <w:proofErr w:type="spellStart"/>
      <w:r w:rsidRPr="00B41112">
        <w:rPr>
          <w:sz w:val="26"/>
          <w:szCs w:val="26"/>
          <w:rPrChange w:id="25420" w:author="Le Minh Nghia" w:date="2019-10-09T10:56:00Z">
            <w:rPr>
              <w:sz w:val="26"/>
              <w:szCs w:val="26"/>
            </w:rPr>
          </w:rPrChange>
        </w:rPr>
        <w:t>thông</w:t>
      </w:r>
      <w:proofErr w:type="spellEnd"/>
      <w:r w:rsidRPr="00B41112">
        <w:rPr>
          <w:sz w:val="26"/>
          <w:szCs w:val="26"/>
          <w:rPrChange w:id="25421" w:author="Le Minh Nghia" w:date="2019-10-09T10:56:00Z">
            <w:rPr>
              <w:sz w:val="26"/>
              <w:szCs w:val="26"/>
            </w:rPr>
          </w:rPrChange>
        </w:rPr>
        <w:t xml:space="preserve"> </w:t>
      </w:r>
      <w:proofErr w:type="spellStart"/>
      <w:r w:rsidRPr="00B41112">
        <w:rPr>
          <w:sz w:val="26"/>
          <w:szCs w:val="26"/>
          <w:rPrChange w:id="25422" w:author="Le Minh Nghia" w:date="2019-10-09T10:56:00Z">
            <w:rPr>
              <w:sz w:val="26"/>
              <w:szCs w:val="26"/>
            </w:rPr>
          </w:rPrChange>
        </w:rPr>
        <w:t>báo</w:t>
      </w:r>
      <w:proofErr w:type="spellEnd"/>
      <w:r w:rsidRPr="00B41112">
        <w:rPr>
          <w:sz w:val="26"/>
          <w:szCs w:val="26"/>
          <w:rPrChange w:id="25423" w:author="Le Minh Nghia" w:date="2019-10-09T10:56:00Z">
            <w:rPr>
              <w:sz w:val="26"/>
              <w:szCs w:val="26"/>
            </w:rPr>
          </w:rPrChange>
        </w:rPr>
        <w:t xml:space="preserve"> </w:t>
      </w:r>
      <w:proofErr w:type="spellStart"/>
      <w:r w:rsidRPr="00B41112">
        <w:rPr>
          <w:sz w:val="26"/>
          <w:szCs w:val="26"/>
          <w:rPrChange w:id="25424" w:author="Le Minh Nghia" w:date="2019-10-09T10:56:00Z">
            <w:rPr>
              <w:sz w:val="26"/>
              <w:szCs w:val="26"/>
            </w:rPr>
          </w:rPrChange>
        </w:rPr>
        <w:t>khác</w:t>
      </w:r>
      <w:proofErr w:type="spellEnd"/>
      <w:r w:rsidRPr="00B41112">
        <w:rPr>
          <w:sz w:val="26"/>
          <w:szCs w:val="26"/>
          <w:rPrChange w:id="25425" w:author="Le Minh Nghia" w:date="2019-10-09T10:56:00Z">
            <w:rPr>
              <w:sz w:val="26"/>
              <w:szCs w:val="26"/>
            </w:rPr>
          </w:rPrChange>
        </w:rPr>
        <w:t xml:space="preserve">, </w:t>
      </w:r>
      <w:proofErr w:type="spellStart"/>
      <w:r w:rsidRPr="00B41112">
        <w:rPr>
          <w:sz w:val="26"/>
          <w:szCs w:val="26"/>
          <w:rPrChange w:id="25426" w:author="Le Minh Nghia" w:date="2019-10-09T10:56:00Z">
            <w:rPr>
              <w:sz w:val="26"/>
              <w:szCs w:val="26"/>
            </w:rPr>
          </w:rPrChange>
        </w:rPr>
        <w:t>hỗ</w:t>
      </w:r>
      <w:proofErr w:type="spellEnd"/>
      <w:r w:rsidRPr="00B41112">
        <w:rPr>
          <w:sz w:val="26"/>
          <w:szCs w:val="26"/>
          <w:rPrChange w:id="25427" w:author="Le Minh Nghia" w:date="2019-10-09T10:56:00Z">
            <w:rPr>
              <w:sz w:val="26"/>
              <w:szCs w:val="26"/>
            </w:rPr>
          </w:rPrChange>
        </w:rPr>
        <w:t xml:space="preserve"> </w:t>
      </w:r>
      <w:proofErr w:type="spellStart"/>
      <w:r w:rsidRPr="00B41112">
        <w:rPr>
          <w:sz w:val="26"/>
          <w:szCs w:val="26"/>
          <w:rPrChange w:id="25428" w:author="Le Minh Nghia" w:date="2019-10-09T10:56:00Z">
            <w:rPr>
              <w:sz w:val="26"/>
              <w:szCs w:val="26"/>
            </w:rPr>
          </w:rPrChange>
        </w:rPr>
        <w:t>trợ</w:t>
      </w:r>
      <w:proofErr w:type="spellEnd"/>
      <w:r w:rsidRPr="00B41112">
        <w:rPr>
          <w:sz w:val="26"/>
          <w:szCs w:val="26"/>
          <w:rPrChange w:id="25429" w:author="Le Minh Nghia" w:date="2019-10-09T10:56:00Z">
            <w:rPr>
              <w:sz w:val="26"/>
              <w:szCs w:val="26"/>
            </w:rPr>
          </w:rPrChange>
        </w:rPr>
        <w:t xml:space="preserve"> </w:t>
      </w:r>
      <w:proofErr w:type="spellStart"/>
      <w:r w:rsidRPr="00B41112">
        <w:rPr>
          <w:sz w:val="26"/>
          <w:szCs w:val="26"/>
          <w:rPrChange w:id="25430" w:author="Le Minh Nghia" w:date="2019-10-09T10:56:00Z">
            <w:rPr>
              <w:sz w:val="26"/>
              <w:szCs w:val="26"/>
            </w:rPr>
          </w:rPrChange>
        </w:rPr>
        <w:t>học</w:t>
      </w:r>
      <w:proofErr w:type="spellEnd"/>
      <w:r w:rsidRPr="00B41112">
        <w:rPr>
          <w:sz w:val="26"/>
          <w:szCs w:val="26"/>
          <w:rPrChange w:id="25431" w:author="Le Minh Nghia" w:date="2019-10-09T10:56:00Z">
            <w:rPr>
              <w:sz w:val="26"/>
              <w:szCs w:val="26"/>
            </w:rPr>
          </w:rPrChange>
        </w:rPr>
        <w:t xml:space="preserve"> </w:t>
      </w:r>
      <w:proofErr w:type="spellStart"/>
      <w:r w:rsidRPr="00B41112">
        <w:rPr>
          <w:sz w:val="26"/>
          <w:szCs w:val="26"/>
          <w:rPrChange w:id="25432" w:author="Le Minh Nghia" w:date="2019-10-09T10:56:00Z">
            <w:rPr>
              <w:sz w:val="26"/>
              <w:szCs w:val="26"/>
            </w:rPr>
          </w:rPrChange>
        </w:rPr>
        <w:t>bổng</w:t>
      </w:r>
      <w:proofErr w:type="spellEnd"/>
      <w:r w:rsidRPr="00B41112">
        <w:rPr>
          <w:sz w:val="26"/>
          <w:szCs w:val="26"/>
          <w:rPrChange w:id="25433" w:author="Le Minh Nghia" w:date="2019-10-09T10:56:00Z">
            <w:rPr>
              <w:sz w:val="26"/>
              <w:szCs w:val="26"/>
            </w:rPr>
          </w:rPrChange>
        </w:rPr>
        <w:t xml:space="preserve">, </w:t>
      </w:r>
      <w:proofErr w:type="spellStart"/>
      <w:r w:rsidRPr="00B41112">
        <w:rPr>
          <w:sz w:val="26"/>
          <w:szCs w:val="26"/>
          <w:rPrChange w:id="25434" w:author="Le Minh Nghia" w:date="2019-10-09T10:56:00Z">
            <w:rPr>
              <w:sz w:val="26"/>
              <w:szCs w:val="26"/>
            </w:rPr>
          </w:rPrChange>
        </w:rPr>
        <w:t>họp</w:t>
      </w:r>
      <w:proofErr w:type="spellEnd"/>
      <w:r w:rsidRPr="00B41112">
        <w:rPr>
          <w:sz w:val="26"/>
          <w:szCs w:val="26"/>
          <w:rPrChange w:id="25435" w:author="Le Minh Nghia" w:date="2019-10-09T10:56:00Z">
            <w:rPr>
              <w:sz w:val="26"/>
              <w:szCs w:val="26"/>
            </w:rPr>
          </w:rPrChange>
        </w:rPr>
        <w:t xml:space="preserve"> </w:t>
      </w:r>
      <w:proofErr w:type="spellStart"/>
      <w:r w:rsidRPr="00B41112">
        <w:rPr>
          <w:sz w:val="26"/>
          <w:szCs w:val="26"/>
          <w:rPrChange w:id="25436" w:author="Le Minh Nghia" w:date="2019-10-09T10:56:00Z">
            <w:rPr>
              <w:sz w:val="26"/>
              <w:szCs w:val="26"/>
            </w:rPr>
          </w:rPrChange>
        </w:rPr>
        <w:t>lớp</w:t>
      </w:r>
      <w:proofErr w:type="spellEnd"/>
      <w:r w:rsidRPr="00B41112">
        <w:rPr>
          <w:sz w:val="26"/>
          <w:szCs w:val="26"/>
          <w:rPrChange w:id="25437" w:author="Le Minh Nghia" w:date="2019-10-09T10:56:00Z">
            <w:rPr>
              <w:sz w:val="26"/>
              <w:szCs w:val="26"/>
            </w:rPr>
          </w:rPrChange>
        </w:rPr>
        <w:t>.</w:t>
      </w:r>
    </w:p>
    <w:p w:rsidR="000B287D" w:rsidRPr="00B41112" w:rsidRDefault="000B287D">
      <w:pPr>
        <w:pStyle w:val="ListParagraph"/>
        <w:numPr>
          <w:ilvl w:val="0"/>
          <w:numId w:val="5"/>
        </w:numPr>
        <w:ind w:left="360"/>
        <w:rPr>
          <w:sz w:val="26"/>
          <w:szCs w:val="26"/>
          <w:rPrChange w:id="25438" w:author="Le Minh Nghia" w:date="2019-10-09T10:56:00Z">
            <w:rPr>
              <w:sz w:val="26"/>
              <w:szCs w:val="26"/>
            </w:rPr>
          </w:rPrChange>
        </w:rPr>
        <w:pPrChange w:id="25439" w:author="Le Minh Nghia" w:date="2019-10-09T10:37:00Z">
          <w:pPr>
            <w:pStyle w:val="ListParagraph"/>
            <w:numPr>
              <w:numId w:val="5"/>
            </w:numPr>
            <w:ind w:left="1440" w:hanging="360"/>
          </w:pPr>
        </w:pPrChange>
      </w:pPr>
      <w:proofErr w:type="spellStart"/>
      <w:r w:rsidRPr="00B41112">
        <w:rPr>
          <w:sz w:val="26"/>
          <w:szCs w:val="26"/>
          <w:rPrChange w:id="25440" w:author="Le Minh Nghia" w:date="2019-10-09T10:56:00Z">
            <w:rPr>
              <w:sz w:val="26"/>
              <w:szCs w:val="26"/>
            </w:rPr>
          </w:rPrChange>
        </w:rPr>
        <w:t>Tiêu</w:t>
      </w:r>
      <w:proofErr w:type="spellEnd"/>
      <w:r w:rsidRPr="00B41112">
        <w:rPr>
          <w:sz w:val="26"/>
          <w:szCs w:val="26"/>
          <w:rPrChange w:id="25441" w:author="Le Minh Nghia" w:date="2019-10-09T10:56:00Z">
            <w:rPr>
              <w:sz w:val="26"/>
              <w:szCs w:val="26"/>
            </w:rPr>
          </w:rPrChange>
        </w:rPr>
        <w:t xml:space="preserve"> </w:t>
      </w:r>
      <w:proofErr w:type="spellStart"/>
      <w:r w:rsidRPr="00B41112">
        <w:rPr>
          <w:sz w:val="26"/>
          <w:szCs w:val="26"/>
          <w:rPrChange w:id="25442" w:author="Le Minh Nghia" w:date="2019-10-09T10:56:00Z">
            <w:rPr>
              <w:sz w:val="26"/>
              <w:szCs w:val="26"/>
            </w:rPr>
          </w:rPrChange>
        </w:rPr>
        <w:t>đề</w:t>
      </w:r>
      <w:proofErr w:type="spellEnd"/>
      <w:r w:rsidRPr="00B41112">
        <w:rPr>
          <w:sz w:val="26"/>
          <w:szCs w:val="26"/>
          <w:rPrChange w:id="25443" w:author="Le Minh Nghia" w:date="2019-10-09T10:56:00Z">
            <w:rPr>
              <w:sz w:val="26"/>
              <w:szCs w:val="26"/>
            </w:rPr>
          </w:rPrChange>
        </w:rPr>
        <w:t xml:space="preserve"> </w:t>
      </w:r>
      <w:proofErr w:type="spellStart"/>
      <w:r w:rsidRPr="00B41112">
        <w:rPr>
          <w:sz w:val="26"/>
          <w:szCs w:val="26"/>
          <w:rPrChange w:id="25444" w:author="Le Minh Nghia" w:date="2019-10-09T10:56:00Z">
            <w:rPr>
              <w:sz w:val="26"/>
              <w:szCs w:val="26"/>
            </w:rPr>
          </w:rPrChange>
        </w:rPr>
        <w:t>bài</w:t>
      </w:r>
      <w:proofErr w:type="spellEnd"/>
      <w:r w:rsidRPr="00B41112">
        <w:rPr>
          <w:sz w:val="26"/>
          <w:szCs w:val="26"/>
          <w:rPrChange w:id="25445" w:author="Le Minh Nghia" w:date="2019-10-09T10:56:00Z">
            <w:rPr>
              <w:sz w:val="26"/>
              <w:szCs w:val="26"/>
            </w:rPr>
          </w:rPrChange>
        </w:rPr>
        <w:t xml:space="preserve"> </w:t>
      </w:r>
      <w:proofErr w:type="spellStart"/>
      <w:r w:rsidRPr="00B41112">
        <w:rPr>
          <w:sz w:val="26"/>
          <w:szCs w:val="26"/>
          <w:rPrChange w:id="25446" w:author="Le Minh Nghia" w:date="2019-10-09T10:56:00Z">
            <w:rPr>
              <w:sz w:val="26"/>
              <w:szCs w:val="26"/>
            </w:rPr>
          </w:rPrChange>
        </w:rPr>
        <w:t>viết</w:t>
      </w:r>
      <w:proofErr w:type="spellEnd"/>
      <w:r w:rsidRPr="00B41112">
        <w:rPr>
          <w:sz w:val="26"/>
          <w:szCs w:val="26"/>
          <w:rPrChange w:id="25447" w:author="Le Minh Nghia" w:date="2019-10-09T10:56:00Z">
            <w:rPr>
              <w:sz w:val="26"/>
              <w:szCs w:val="26"/>
            </w:rPr>
          </w:rPrChange>
        </w:rPr>
        <w:t xml:space="preserve">: </w:t>
      </w:r>
      <w:proofErr w:type="spellStart"/>
      <w:r w:rsidRPr="00B41112">
        <w:rPr>
          <w:sz w:val="26"/>
          <w:szCs w:val="26"/>
          <w:rPrChange w:id="25448" w:author="Le Minh Nghia" w:date="2019-10-09T10:56:00Z">
            <w:rPr>
              <w:sz w:val="26"/>
              <w:szCs w:val="26"/>
            </w:rPr>
          </w:rPrChange>
        </w:rPr>
        <w:t>tiêu</w:t>
      </w:r>
      <w:proofErr w:type="spellEnd"/>
      <w:r w:rsidRPr="00B41112">
        <w:rPr>
          <w:sz w:val="26"/>
          <w:szCs w:val="26"/>
          <w:rPrChange w:id="25449" w:author="Le Minh Nghia" w:date="2019-10-09T10:56:00Z">
            <w:rPr>
              <w:sz w:val="26"/>
              <w:szCs w:val="26"/>
            </w:rPr>
          </w:rPrChange>
        </w:rPr>
        <w:t xml:space="preserve"> </w:t>
      </w:r>
      <w:proofErr w:type="spellStart"/>
      <w:r w:rsidRPr="00B41112">
        <w:rPr>
          <w:sz w:val="26"/>
          <w:szCs w:val="26"/>
          <w:rPrChange w:id="25450" w:author="Le Minh Nghia" w:date="2019-10-09T10:56:00Z">
            <w:rPr>
              <w:sz w:val="26"/>
              <w:szCs w:val="26"/>
            </w:rPr>
          </w:rPrChange>
        </w:rPr>
        <w:t>đề</w:t>
      </w:r>
      <w:proofErr w:type="spellEnd"/>
      <w:r w:rsidRPr="00B41112">
        <w:rPr>
          <w:sz w:val="26"/>
          <w:szCs w:val="26"/>
          <w:rPrChange w:id="25451" w:author="Le Minh Nghia" w:date="2019-10-09T10:56:00Z">
            <w:rPr>
              <w:sz w:val="26"/>
              <w:szCs w:val="26"/>
            </w:rPr>
          </w:rPrChange>
        </w:rPr>
        <w:t xml:space="preserve"> </w:t>
      </w:r>
      <w:proofErr w:type="spellStart"/>
      <w:r w:rsidRPr="00B41112">
        <w:rPr>
          <w:sz w:val="26"/>
          <w:szCs w:val="26"/>
          <w:rPrChange w:id="25452" w:author="Le Minh Nghia" w:date="2019-10-09T10:56:00Z">
            <w:rPr>
              <w:sz w:val="26"/>
              <w:szCs w:val="26"/>
            </w:rPr>
          </w:rPrChange>
        </w:rPr>
        <w:t>của</w:t>
      </w:r>
      <w:proofErr w:type="spellEnd"/>
      <w:r w:rsidRPr="00B41112">
        <w:rPr>
          <w:sz w:val="26"/>
          <w:szCs w:val="26"/>
          <w:rPrChange w:id="25453" w:author="Le Minh Nghia" w:date="2019-10-09T10:56:00Z">
            <w:rPr>
              <w:sz w:val="26"/>
              <w:szCs w:val="26"/>
            </w:rPr>
          </w:rPrChange>
        </w:rPr>
        <w:t xml:space="preserve"> </w:t>
      </w:r>
      <w:proofErr w:type="spellStart"/>
      <w:r w:rsidRPr="00B41112">
        <w:rPr>
          <w:sz w:val="26"/>
          <w:szCs w:val="26"/>
          <w:rPrChange w:id="25454" w:author="Le Minh Nghia" w:date="2019-10-09T10:56:00Z">
            <w:rPr>
              <w:sz w:val="26"/>
              <w:szCs w:val="26"/>
            </w:rPr>
          </w:rPrChange>
        </w:rPr>
        <w:t>bài</w:t>
      </w:r>
      <w:proofErr w:type="spellEnd"/>
      <w:r w:rsidRPr="00B41112">
        <w:rPr>
          <w:sz w:val="26"/>
          <w:szCs w:val="26"/>
          <w:rPrChange w:id="25455" w:author="Le Minh Nghia" w:date="2019-10-09T10:56:00Z">
            <w:rPr>
              <w:sz w:val="26"/>
              <w:szCs w:val="26"/>
            </w:rPr>
          </w:rPrChange>
        </w:rPr>
        <w:t xml:space="preserve"> </w:t>
      </w:r>
      <w:proofErr w:type="spellStart"/>
      <w:r w:rsidRPr="00B41112">
        <w:rPr>
          <w:sz w:val="26"/>
          <w:szCs w:val="26"/>
          <w:rPrChange w:id="25456" w:author="Le Minh Nghia" w:date="2019-10-09T10:56:00Z">
            <w:rPr>
              <w:sz w:val="26"/>
              <w:szCs w:val="26"/>
            </w:rPr>
          </w:rPrChange>
        </w:rPr>
        <w:t>viết</w:t>
      </w:r>
      <w:proofErr w:type="spellEnd"/>
      <w:r w:rsidRPr="00B41112">
        <w:rPr>
          <w:sz w:val="26"/>
          <w:szCs w:val="26"/>
          <w:rPrChange w:id="25457" w:author="Le Minh Nghia" w:date="2019-10-09T10:56:00Z">
            <w:rPr>
              <w:sz w:val="26"/>
              <w:szCs w:val="26"/>
            </w:rPr>
          </w:rPrChange>
        </w:rPr>
        <w:t xml:space="preserve"> </w:t>
      </w:r>
      <w:proofErr w:type="spellStart"/>
      <w:r w:rsidRPr="00B41112">
        <w:rPr>
          <w:sz w:val="26"/>
          <w:szCs w:val="26"/>
          <w:rPrChange w:id="25458" w:author="Le Minh Nghia" w:date="2019-10-09T10:56:00Z">
            <w:rPr>
              <w:sz w:val="26"/>
              <w:szCs w:val="26"/>
            </w:rPr>
          </w:rPrChange>
        </w:rPr>
        <w:t>muốn</w:t>
      </w:r>
      <w:proofErr w:type="spellEnd"/>
      <w:r w:rsidRPr="00B41112">
        <w:rPr>
          <w:sz w:val="26"/>
          <w:szCs w:val="26"/>
          <w:rPrChange w:id="25459" w:author="Le Minh Nghia" w:date="2019-10-09T10:56:00Z">
            <w:rPr>
              <w:sz w:val="26"/>
              <w:szCs w:val="26"/>
            </w:rPr>
          </w:rPrChange>
        </w:rPr>
        <w:t xml:space="preserve"> </w:t>
      </w:r>
      <w:proofErr w:type="spellStart"/>
      <w:r w:rsidRPr="00B41112">
        <w:rPr>
          <w:sz w:val="26"/>
          <w:szCs w:val="26"/>
          <w:rPrChange w:id="25460" w:author="Le Minh Nghia" w:date="2019-10-09T10:56:00Z">
            <w:rPr>
              <w:sz w:val="26"/>
              <w:szCs w:val="26"/>
            </w:rPr>
          </w:rPrChange>
        </w:rPr>
        <w:t>hiển</w:t>
      </w:r>
      <w:proofErr w:type="spellEnd"/>
      <w:r w:rsidRPr="00B41112">
        <w:rPr>
          <w:sz w:val="26"/>
          <w:szCs w:val="26"/>
          <w:rPrChange w:id="25461" w:author="Le Minh Nghia" w:date="2019-10-09T10:56:00Z">
            <w:rPr>
              <w:sz w:val="26"/>
              <w:szCs w:val="26"/>
            </w:rPr>
          </w:rPrChange>
        </w:rPr>
        <w:t xml:space="preserve"> </w:t>
      </w:r>
      <w:proofErr w:type="spellStart"/>
      <w:r w:rsidRPr="00B41112">
        <w:rPr>
          <w:sz w:val="26"/>
          <w:szCs w:val="26"/>
          <w:rPrChange w:id="25462" w:author="Le Minh Nghia" w:date="2019-10-09T10:56:00Z">
            <w:rPr>
              <w:sz w:val="26"/>
              <w:szCs w:val="26"/>
            </w:rPr>
          </w:rPrChange>
        </w:rPr>
        <w:t>thị</w:t>
      </w:r>
      <w:proofErr w:type="spellEnd"/>
      <w:r w:rsidRPr="00B41112">
        <w:rPr>
          <w:sz w:val="26"/>
          <w:szCs w:val="26"/>
          <w:rPrChange w:id="25463" w:author="Le Minh Nghia" w:date="2019-10-09T10:56:00Z">
            <w:rPr>
              <w:sz w:val="26"/>
              <w:szCs w:val="26"/>
            </w:rPr>
          </w:rPrChange>
        </w:rPr>
        <w:t xml:space="preserve"> </w:t>
      </w:r>
      <w:proofErr w:type="spellStart"/>
      <w:r w:rsidRPr="00B41112">
        <w:rPr>
          <w:sz w:val="26"/>
          <w:szCs w:val="26"/>
          <w:rPrChange w:id="25464" w:author="Le Minh Nghia" w:date="2019-10-09T10:56:00Z">
            <w:rPr>
              <w:sz w:val="26"/>
              <w:szCs w:val="26"/>
            </w:rPr>
          </w:rPrChange>
        </w:rPr>
        <w:t>trên</w:t>
      </w:r>
      <w:proofErr w:type="spellEnd"/>
      <w:r w:rsidRPr="00B41112">
        <w:rPr>
          <w:sz w:val="26"/>
          <w:szCs w:val="26"/>
          <w:rPrChange w:id="25465" w:author="Le Minh Nghia" w:date="2019-10-09T10:56:00Z">
            <w:rPr>
              <w:sz w:val="26"/>
              <w:szCs w:val="26"/>
            </w:rPr>
          </w:rPrChange>
        </w:rPr>
        <w:t xml:space="preserve"> </w:t>
      </w:r>
      <w:proofErr w:type="spellStart"/>
      <w:r w:rsidRPr="00B41112">
        <w:rPr>
          <w:sz w:val="26"/>
          <w:szCs w:val="26"/>
          <w:rPrChange w:id="25466" w:author="Le Minh Nghia" w:date="2019-10-09T10:56:00Z">
            <w:rPr>
              <w:sz w:val="26"/>
              <w:szCs w:val="26"/>
            </w:rPr>
          </w:rPrChange>
        </w:rPr>
        <w:t>giao</w:t>
      </w:r>
      <w:proofErr w:type="spellEnd"/>
      <w:r w:rsidRPr="00B41112">
        <w:rPr>
          <w:sz w:val="26"/>
          <w:szCs w:val="26"/>
          <w:rPrChange w:id="25467" w:author="Le Minh Nghia" w:date="2019-10-09T10:56:00Z">
            <w:rPr>
              <w:sz w:val="26"/>
              <w:szCs w:val="26"/>
            </w:rPr>
          </w:rPrChange>
        </w:rPr>
        <w:t xml:space="preserve"> </w:t>
      </w:r>
      <w:proofErr w:type="spellStart"/>
      <w:r w:rsidRPr="00B41112">
        <w:rPr>
          <w:sz w:val="26"/>
          <w:szCs w:val="26"/>
          <w:rPrChange w:id="25468" w:author="Le Minh Nghia" w:date="2019-10-09T10:56:00Z">
            <w:rPr>
              <w:sz w:val="26"/>
              <w:szCs w:val="26"/>
            </w:rPr>
          </w:rPrChange>
        </w:rPr>
        <w:t>diện</w:t>
      </w:r>
      <w:proofErr w:type="spellEnd"/>
      <w:r w:rsidRPr="00B41112">
        <w:rPr>
          <w:sz w:val="26"/>
          <w:szCs w:val="26"/>
          <w:rPrChange w:id="25469" w:author="Le Minh Nghia" w:date="2019-10-09T10:56:00Z">
            <w:rPr>
              <w:sz w:val="26"/>
              <w:szCs w:val="26"/>
            </w:rPr>
          </w:rPrChange>
        </w:rPr>
        <w:t xml:space="preserve"> </w:t>
      </w:r>
      <w:proofErr w:type="spellStart"/>
      <w:r w:rsidRPr="00B41112">
        <w:rPr>
          <w:sz w:val="26"/>
          <w:szCs w:val="26"/>
          <w:rPrChange w:id="25470" w:author="Le Minh Nghia" w:date="2019-10-09T10:56:00Z">
            <w:rPr>
              <w:sz w:val="26"/>
              <w:szCs w:val="26"/>
            </w:rPr>
          </w:rPrChange>
        </w:rPr>
        <w:t>bản</w:t>
      </w:r>
      <w:proofErr w:type="spellEnd"/>
      <w:r w:rsidRPr="00B41112">
        <w:rPr>
          <w:sz w:val="26"/>
          <w:szCs w:val="26"/>
          <w:rPrChange w:id="25471" w:author="Le Minh Nghia" w:date="2019-10-09T10:56:00Z">
            <w:rPr>
              <w:sz w:val="26"/>
              <w:szCs w:val="26"/>
            </w:rPr>
          </w:rPrChange>
        </w:rPr>
        <w:t xml:space="preserve"> tin</w:t>
      </w:r>
    </w:p>
    <w:p w:rsidR="000B287D" w:rsidRPr="00B41112" w:rsidRDefault="000B287D">
      <w:pPr>
        <w:pStyle w:val="ListParagraph"/>
        <w:numPr>
          <w:ilvl w:val="0"/>
          <w:numId w:val="5"/>
        </w:numPr>
        <w:ind w:left="360"/>
        <w:rPr>
          <w:sz w:val="26"/>
          <w:szCs w:val="26"/>
          <w:rPrChange w:id="25472" w:author="Le Minh Nghia" w:date="2019-10-09T10:56:00Z">
            <w:rPr>
              <w:sz w:val="26"/>
              <w:szCs w:val="26"/>
            </w:rPr>
          </w:rPrChange>
        </w:rPr>
        <w:pPrChange w:id="25473" w:author="Le Minh Nghia" w:date="2019-10-09T10:37:00Z">
          <w:pPr>
            <w:pStyle w:val="ListParagraph"/>
            <w:numPr>
              <w:numId w:val="5"/>
            </w:numPr>
            <w:ind w:left="1440" w:hanging="360"/>
          </w:pPr>
        </w:pPrChange>
      </w:pPr>
      <w:proofErr w:type="spellStart"/>
      <w:r w:rsidRPr="00B41112">
        <w:rPr>
          <w:sz w:val="26"/>
          <w:szCs w:val="26"/>
          <w:rPrChange w:id="25474" w:author="Le Minh Nghia" w:date="2019-10-09T10:56:00Z">
            <w:rPr>
              <w:sz w:val="26"/>
              <w:szCs w:val="26"/>
            </w:rPr>
          </w:rPrChange>
        </w:rPr>
        <w:t>Chọn</w:t>
      </w:r>
      <w:proofErr w:type="spellEnd"/>
      <w:r w:rsidRPr="00B41112">
        <w:rPr>
          <w:sz w:val="26"/>
          <w:szCs w:val="26"/>
          <w:rPrChange w:id="25475" w:author="Le Minh Nghia" w:date="2019-10-09T10:56:00Z">
            <w:rPr>
              <w:sz w:val="26"/>
              <w:szCs w:val="26"/>
            </w:rPr>
          </w:rPrChange>
        </w:rPr>
        <w:t xml:space="preserve"> file upload: file </w:t>
      </w:r>
      <w:proofErr w:type="spellStart"/>
      <w:r w:rsidRPr="00B41112">
        <w:rPr>
          <w:sz w:val="26"/>
          <w:szCs w:val="26"/>
          <w:rPrChange w:id="25476" w:author="Le Minh Nghia" w:date="2019-10-09T10:56:00Z">
            <w:rPr>
              <w:sz w:val="26"/>
              <w:szCs w:val="26"/>
            </w:rPr>
          </w:rPrChange>
        </w:rPr>
        <w:t>đính</w:t>
      </w:r>
      <w:proofErr w:type="spellEnd"/>
      <w:r w:rsidRPr="00B41112">
        <w:rPr>
          <w:sz w:val="26"/>
          <w:szCs w:val="26"/>
          <w:rPrChange w:id="25477" w:author="Le Minh Nghia" w:date="2019-10-09T10:56:00Z">
            <w:rPr>
              <w:sz w:val="26"/>
              <w:szCs w:val="26"/>
            </w:rPr>
          </w:rPrChange>
        </w:rPr>
        <w:t xml:space="preserve"> </w:t>
      </w:r>
      <w:proofErr w:type="spellStart"/>
      <w:r w:rsidRPr="00B41112">
        <w:rPr>
          <w:sz w:val="26"/>
          <w:szCs w:val="26"/>
          <w:rPrChange w:id="25478" w:author="Le Minh Nghia" w:date="2019-10-09T10:56:00Z">
            <w:rPr>
              <w:sz w:val="26"/>
              <w:szCs w:val="26"/>
            </w:rPr>
          </w:rPrChange>
        </w:rPr>
        <w:t>kèm</w:t>
      </w:r>
      <w:proofErr w:type="spellEnd"/>
      <w:r w:rsidRPr="00B41112">
        <w:rPr>
          <w:sz w:val="26"/>
          <w:szCs w:val="26"/>
          <w:rPrChange w:id="25479" w:author="Le Minh Nghia" w:date="2019-10-09T10:56:00Z">
            <w:rPr>
              <w:sz w:val="26"/>
              <w:szCs w:val="26"/>
            </w:rPr>
          </w:rPrChange>
        </w:rPr>
        <w:t xml:space="preserve"> </w:t>
      </w:r>
      <w:proofErr w:type="spellStart"/>
      <w:r w:rsidRPr="00B41112">
        <w:rPr>
          <w:sz w:val="26"/>
          <w:szCs w:val="26"/>
          <w:rPrChange w:id="25480" w:author="Le Minh Nghia" w:date="2019-10-09T10:56:00Z">
            <w:rPr>
              <w:sz w:val="26"/>
              <w:szCs w:val="26"/>
            </w:rPr>
          </w:rPrChange>
        </w:rPr>
        <w:t>mà</w:t>
      </w:r>
      <w:proofErr w:type="spellEnd"/>
      <w:r w:rsidRPr="00B41112">
        <w:rPr>
          <w:sz w:val="26"/>
          <w:szCs w:val="26"/>
          <w:rPrChange w:id="25481" w:author="Le Minh Nghia" w:date="2019-10-09T10:56:00Z">
            <w:rPr>
              <w:sz w:val="26"/>
              <w:szCs w:val="26"/>
            </w:rPr>
          </w:rPrChange>
        </w:rPr>
        <w:t xml:space="preserve"> </w:t>
      </w:r>
      <w:proofErr w:type="spellStart"/>
      <w:r w:rsidRPr="00B41112">
        <w:rPr>
          <w:sz w:val="26"/>
          <w:szCs w:val="26"/>
          <w:rPrChange w:id="25482" w:author="Le Minh Nghia" w:date="2019-10-09T10:56:00Z">
            <w:rPr>
              <w:sz w:val="26"/>
              <w:szCs w:val="26"/>
            </w:rPr>
          </w:rPrChange>
        </w:rPr>
        <w:t>bạn</w:t>
      </w:r>
      <w:proofErr w:type="spellEnd"/>
      <w:r w:rsidRPr="00B41112">
        <w:rPr>
          <w:sz w:val="26"/>
          <w:szCs w:val="26"/>
          <w:rPrChange w:id="25483" w:author="Le Minh Nghia" w:date="2019-10-09T10:56:00Z">
            <w:rPr>
              <w:sz w:val="26"/>
              <w:szCs w:val="26"/>
            </w:rPr>
          </w:rPrChange>
        </w:rPr>
        <w:t xml:space="preserve"> </w:t>
      </w:r>
      <w:proofErr w:type="spellStart"/>
      <w:r w:rsidRPr="00B41112">
        <w:rPr>
          <w:sz w:val="26"/>
          <w:szCs w:val="26"/>
          <w:rPrChange w:id="25484" w:author="Le Minh Nghia" w:date="2019-10-09T10:56:00Z">
            <w:rPr>
              <w:sz w:val="26"/>
              <w:szCs w:val="26"/>
            </w:rPr>
          </w:rPrChange>
        </w:rPr>
        <w:t>muốn</w:t>
      </w:r>
      <w:proofErr w:type="spellEnd"/>
      <w:r w:rsidRPr="00B41112">
        <w:rPr>
          <w:sz w:val="26"/>
          <w:szCs w:val="26"/>
          <w:rPrChange w:id="25485" w:author="Le Minh Nghia" w:date="2019-10-09T10:56:00Z">
            <w:rPr>
              <w:sz w:val="26"/>
              <w:szCs w:val="26"/>
            </w:rPr>
          </w:rPrChange>
        </w:rPr>
        <w:t xml:space="preserve"> </w:t>
      </w:r>
      <w:proofErr w:type="spellStart"/>
      <w:r w:rsidRPr="00B41112">
        <w:rPr>
          <w:sz w:val="26"/>
          <w:szCs w:val="26"/>
          <w:rPrChange w:id="25486" w:author="Le Minh Nghia" w:date="2019-10-09T10:56:00Z">
            <w:rPr>
              <w:sz w:val="26"/>
              <w:szCs w:val="26"/>
            </w:rPr>
          </w:rPrChange>
        </w:rPr>
        <w:t>đăng</w:t>
      </w:r>
      <w:proofErr w:type="spellEnd"/>
      <w:r w:rsidRPr="00B41112">
        <w:rPr>
          <w:sz w:val="26"/>
          <w:szCs w:val="26"/>
          <w:rPrChange w:id="25487" w:author="Le Minh Nghia" w:date="2019-10-09T10:56:00Z">
            <w:rPr>
              <w:sz w:val="26"/>
              <w:szCs w:val="26"/>
            </w:rPr>
          </w:rPrChange>
        </w:rPr>
        <w:t xml:space="preserve"> </w:t>
      </w:r>
      <w:proofErr w:type="spellStart"/>
      <w:r w:rsidRPr="00B41112">
        <w:rPr>
          <w:sz w:val="26"/>
          <w:szCs w:val="26"/>
          <w:rPrChange w:id="25488" w:author="Le Minh Nghia" w:date="2019-10-09T10:56:00Z">
            <w:rPr>
              <w:sz w:val="26"/>
              <w:szCs w:val="26"/>
            </w:rPr>
          </w:rPrChange>
        </w:rPr>
        <w:t>kèm</w:t>
      </w:r>
      <w:proofErr w:type="spellEnd"/>
      <w:r w:rsidRPr="00B41112">
        <w:rPr>
          <w:sz w:val="26"/>
          <w:szCs w:val="26"/>
          <w:rPrChange w:id="25489" w:author="Le Minh Nghia" w:date="2019-10-09T10:56:00Z">
            <w:rPr>
              <w:sz w:val="26"/>
              <w:szCs w:val="26"/>
            </w:rPr>
          </w:rPrChange>
        </w:rPr>
        <w:t xml:space="preserve"> </w:t>
      </w:r>
      <w:proofErr w:type="spellStart"/>
      <w:r w:rsidRPr="00B41112">
        <w:rPr>
          <w:sz w:val="26"/>
          <w:szCs w:val="26"/>
          <w:rPrChange w:id="25490" w:author="Le Minh Nghia" w:date="2019-10-09T10:56:00Z">
            <w:rPr>
              <w:sz w:val="26"/>
              <w:szCs w:val="26"/>
            </w:rPr>
          </w:rPrChange>
        </w:rPr>
        <w:t>theo</w:t>
      </w:r>
      <w:proofErr w:type="spellEnd"/>
      <w:r w:rsidRPr="00B41112">
        <w:rPr>
          <w:sz w:val="26"/>
          <w:szCs w:val="26"/>
          <w:rPrChange w:id="25491" w:author="Le Minh Nghia" w:date="2019-10-09T10:56:00Z">
            <w:rPr>
              <w:sz w:val="26"/>
              <w:szCs w:val="26"/>
            </w:rPr>
          </w:rPrChange>
        </w:rPr>
        <w:t xml:space="preserve"> </w:t>
      </w:r>
      <w:proofErr w:type="spellStart"/>
      <w:r w:rsidRPr="00B41112">
        <w:rPr>
          <w:sz w:val="26"/>
          <w:szCs w:val="26"/>
          <w:rPrChange w:id="25492" w:author="Le Minh Nghia" w:date="2019-10-09T10:56:00Z">
            <w:rPr>
              <w:sz w:val="26"/>
              <w:szCs w:val="26"/>
            </w:rPr>
          </w:rPrChange>
        </w:rPr>
        <w:t>bản</w:t>
      </w:r>
      <w:proofErr w:type="spellEnd"/>
      <w:r w:rsidRPr="00B41112">
        <w:rPr>
          <w:sz w:val="26"/>
          <w:szCs w:val="26"/>
          <w:rPrChange w:id="25493" w:author="Le Minh Nghia" w:date="2019-10-09T10:56:00Z">
            <w:rPr>
              <w:sz w:val="26"/>
              <w:szCs w:val="26"/>
            </w:rPr>
          </w:rPrChange>
        </w:rPr>
        <w:t xml:space="preserve"> tin.</w:t>
      </w:r>
    </w:p>
    <w:p w:rsidR="000B287D" w:rsidRPr="00B41112" w:rsidRDefault="000B287D">
      <w:pPr>
        <w:pStyle w:val="ListParagraph"/>
        <w:numPr>
          <w:ilvl w:val="0"/>
          <w:numId w:val="5"/>
        </w:numPr>
        <w:ind w:left="360"/>
        <w:rPr>
          <w:sz w:val="26"/>
          <w:szCs w:val="26"/>
          <w:rPrChange w:id="25494" w:author="Le Minh Nghia" w:date="2019-10-09T10:56:00Z">
            <w:rPr>
              <w:sz w:val="26"/>
              <w:szCs w:val="26"/>
            </w:rPr>
          </w:rPrChange>
        </w:rPr>
        <w:pPrChange w:id="25495" w:author="Le Minh Nghia" w:date="2019-10-09T10:37:00Z">
          <w:pPr>
            <w:pStyle w:val="ListParagraph"/>
            <w:numPr>
              <w:numId w:val="5"/>
            </w:numPr>
            <w:ind w:left="1440" w:hanging="360"/>
          </w:pPr>
        </w:pPrChange>
      </w:pPr>
      <w:proofErr w:type="spellStart"/>
      <w:r w:rsidRPr="00B41112">
        <w:rPr>
          <w:sz w:val="26"/>
          <w:szCs w:val="26"/>
          <w:rPrChange w:id="25496" w:author="Le Minh Nghia" w:date="2019-10-09T10:56:00Z">
            <w:rPr>
              <w:sz w:val="26"/>
              <w:szCs w:val="26"/>
            </w:rPr>
          </w:rPrChange>
        </w:rPr>
        <w:t>Đăng</w:t>
      </w:r>
      <w:proofErr w:type="spellEnd"/>
      <w:r w:rsidRPr="00B41112">
        <w:rPr>
          <w:sz w:val="26"/>
          <w:szCs w:val="26"/>
          <w:rPrChange w:id="25497" w:author="Le Minh Nghia" w:date="2019-10-09T10:56:00Z">
            <w:rPr>
              <w:sz w:val="26"/>
              <w:szCs w:val="26"/>
            </w:rPr>
          </w:rPrChange>
        </w:rPr>
        <w:t xml:space="preserve"> </w:t>
      </w:r>
      <w:proofErr w:type="spellStart"/>
      <w:r w:rsidRPr="00B41112">
        <w:rPr>
          <w:sz w:val="26"/>
          <w:szCs w:val="26"/>
          <w:rPrChange w:id="25498" w:author="Le Minh Nghia" w:date="2019-10-09T10:56:00Z">
            <w:rPr>
              <w:sz w:val="26"/>
              <w:szCs w:val="26"/>
            </w:rPr>
          </w:rPrChange>
        </w:rPr>
        <w:t>trên</w:t>
      </w:r>
      <w:proofErr w:type="spellEnd"/>
      <w:r w:rsidRPr="00B41112">
        <w:rPr>
          <w:sz w:val="26"/>
          <w:szCs w:val="26"/>
          <w:rPrChange w:id="25499" w:author="Le Minh Nghia" w:date="2019-10-09T10:56:00Z">
            <w:rPr>
              <w:sz w:val="26"/>
              <w:szCs w:val="26"/>
            </w:rPr>
          </w:rPrChange>
        </w:rPr>
        <w:t xml:space="preserve"> </w:t>
      </w:r>
      <w:proofErr w:type="spellStart"/>
      <w:r w:rsidRPr="00B41112">
        <w:rPr>
          <w:sz w:val="26"/>
          <w:szCs w:val="26"/>
          <w:rPrChange w:id="25500" w:author="Le Minh Nghia" w:date="2019-10-09T10:56:00Z">
            <w:rPr>
              <w:sz w:val="26"/>
              <w:szCs w:val="26"/>
            </w:rPr>
          </w:rPrChange>
        </w:rPr>
        <w:t>phân</w:t>
      </w:r>
      <w:proofErr w:type="spellEnd"/>
      <w:r w:rsidRPr="00B41112">
        <w:rPr>
          <w:sz w:val="26"/>
          <w:szCs w:val="26"/>
          <w:rPrChange w:id="25501" w:author="Le Minh Nghia" w:date="2019-10-09T10:56:00Z">
            <w:rPr>
              <w:sz w:val="26"/>
              <w:szCs w:val="26"/>
            </w:rPr>
          </w:rPrChange>
        </w:rPr>
        <w:t xml:space="preserve"> </w:t>
      </w:r>
      <w:proofErr w:type="spellStart"/>
      <w:r w:rsidRPr="00B41112">
        <w:rPr>
          <w:sz w:val="26"/>
          <w:szCs w:val="26"/>
          <w:rPrChange w:id="25502" w:author="Le Minh Nghia" w:date="2019-10-09T10:56:00Z">
            <w:rPr>
              <w:sz w:val="26"/>
              <w:szCs w:val="26"/>
            </w:rPr>
          </w:rPrChange>
        </w:rPr>
        <w:t>quyền</w:t>
      </w:r>
      <w:proofErr w:type="spellEnd"/>
      <w:r w:rsidRPr="00B41112">
        <w:rPr>
          <w:sz w:val="26"/>
          <w:szCs w:val="26"/>
          <w:rPrChange w:id="25503" w:author="Le Minh Nghia" w:date="2019-10-09T10:56:00Z">
            <w:rPr>
              <w:sz w:val="26"/>
              <w:szCs w:val="26"/>
            </w:rPr>
          </w:rPrChange>
        </w:rPr>
        <w:t xml:space="preserve">: </w:t>
      </w:r>
      <w:proofErr w:type="spellStart"/>
      <w:r w:rsidRPr="00B41112">
        <w:rPr>
          <w:sz w:val="26"/>
          <w:szCs w:val="26"/>
          <w:rPrChange w:id="25504" w:author="Le Minh Nghia" w:date="2019-10-09T10:56:00Z">
            <w:rPr>
              <w:sz w:val="26"/>
              <w:szCs w:val="26"/>
            </w:rPr>
          </w:rPrChange>
        </w:rPr>
        <w:t>nếu</w:t>
      </w:r>
      <w:proofErr w:type="spellEnd"/>
      <w:r w:rsidRPr="00B41112">
        <w:rPr>
          <w:sz w:val="26"/>
          <w:szCs w:val="26"/>
          <w:rPrChange w:id="25505" w:author="Le Minh Nghia" w:date="2019-10-09T10:56:00Z">
            <w:rPr>
              <w:sz w:val="26"/>
              <w:szCs w:val="26"/>
            </w:rPr>
          </w:rPrChange>
        </w:rPr>
        <w:t xml:space="preserve"> </w:t>
      </w:r>
      <w:proofErr w:type="spellStart"/>
      <w:r w:rsidRPr="00B41112">
        <w:rPr>
          <w:sz w:val="26"/>
          <w:szCs w:val="26"/>
          <w:rPrChange w:id="25506" w:author="Le Minh Nghia" w:date="2019-10-09T10:56:00Z">
            <w:rPr>
              <w:sz w:val="26"/>
              <w:szCs w:val="26"/>
            </w:rPr>
          </w:rPrChange>
        </w:rPr>
        <w:t>chọn</w:t>
      </w:r>
      <w:proofErr w:type="spellEnd"/>
      <w:r w:rsidRPr="00B41112">
        <w:rPr>
          <w:sz w:val="26"/>
          <w:szCs w:val="26"/>
          <w:rPrChange w:id="25507" w:author="Le Minh Nghia" w:date="2019-10-09T10:56:00Z">
            <w:rPr>
              <w:sz w:val="26"/>
              <w:szCs w:val="26"/>
            </w:rPr>
          </w:rPrChange>
        </w:rPr>
        <w:t xml:space="preserve"> </w:t>
      </w:r>
      <w:proofErr w:type="spellStart"/>
      <w:r w:rsidRPr="00B41112">
        <w:rPr>
          <w:sz w:val="26"/>
          <w:szCs w:val="26"/>
          <w:rPrChange w:id="25508" w:author="Le Minh Nghia" w:date="2019-10-09T10:56:00Z">
            <w:rPr>
              <w:sz w:val="26"/>
              <w:szCs w:val="26"/>
            </w:rPr>
          </w:rPrChange>
        </w:rPr>
        <w:t>một</w:t>
      </w:r>
      <w:proofErr w:type="spellEnd"/>
      <w:r w:rsidRPr="00B41112">
        <w:rPr>
          <w:sz w:val="26"/>
          <w:szCs w:val="26"/>
          <w:rPrChange w:id="25509" w:author="Le Minh Nghia" w:date="2019-10-09T10:56:00Z">
            <w:rPr>
              <w:sz w:val="26"/>
              <w:szCs w:val="26"/>
            </w:rPr>
          </w:rPrChange>
        </w:rPr>
        <w:t xml:space="preserve"> </w:t>
      </w:r>
      <w:proofErr w:type="spellStart"/>
      <w:r w:rsidRPr="00B41112">
        <w:rPr>
          <w:sz w:val="26"/>
          <w:szCs w:val="26"/>
          <w:rPrChange w:id="25510" w:author="Le Minh Nghia" w:date="2019-10-09T10:56:00Z">
            <w:rPr>
              <w:sz w:val="26"/>
              <w:szCs w:val="26"/>
            </w:rPr>
          </w:rPrChange>
        </w:rPr>
        <w:t>phân</w:t>
      </w:r>
      <w:proofErr w:type="spellEnd"/>
      <w:r w:rsidRPr="00B41112">
        <w:rPr>
          <w:sz w:val="26"/>
          <w:szCs w:val="26"/>
          <w:rPrChange w:id="25511" w:author="Le Minh Nghia" w:date="2019-10-09T10:56:00Z">
            <w:rPr>
              <w:sz w:val="26"/>
              <w:szCs w:val="26"/>
            </w:rPr>
          </w:rPrChange>
        </w:rPr>
        <w:t xml:space="preserve"> </w:t>
      </w:r>
      <w:proofErr w:type="spellStart"/>
      <w:r w:rsidRPr="00B41112">
        <w:rPr>
          <w:sz w:val="26"/>
          <w:szCs w:val="26"/>
          <w:rPrChange w:id="25512" w:author="Le Minh Nghia" w:date="2019-10-09T10:56:00Z">
            <w:rPr>
              <w:sz w:val="26"/>
              <w:szCs w:val="26"/>
            </w:rPr>
          </w:rPrChange>
        </w:rPr>
        <w:t>quyền</w:t>
      </w:r>
      <w:proofErr w:type="spellEnd"/>
      <w:r w:rsidRPr="00B41112">
        <w:rPr>
          <w:sz w:val="26"/>
          <w:szCs w:val="26"/>
          <w:rPrChange w:id="25513" w:author="Le Minh Nghia" w:date="2019-10-09T10:56:00Z">
            <w:rPr>
              <w:sz w:val="26"/>
              <w:szCs w:val="26"/>
            </w:rPr>
          </w:rPrChange>
        </w:rPr>
        <w:t xml:space="preserve"> </w:t>
      </w:r>
      <w:proofErr w:type="spellStart"/>
      <w:r w:rsidRPr="00B41112">
        <w:rPr>
          <w:sz w:val="26"/>
          <w:szCs w:val="26"/>
          <w:rPrChange w:id="25514" w:author="Le Minh Nghia" w:date="2019-10-09T10:56:00Z">
            <w:rPr>
              <w:sz w:val="26"/>
              <w:szCs w:val="26"/>
            </w:rPr>
          </w:rPrChange>
        </w:rPr>
        <w:t>thì</w:t>
      </w:r>
      <w:proofErr w:type="spellEnd"/>
      <w:r w:rsidRPr="00B41112">
        <w:rPr>
          <w:sz w:val="26"/>
          <w:szCs w:val="26"/>
          <w:rPrChange w:id="25515" w:author="Le Minh Nghia" w:date="2019-10-09T10:56:00Z">
            <w:rPr>
              <w:sz w:val="26"/>
              <w:szCs w:val="26"/>
            </w:rPr>
          </w:rPrChange>
        </w:rPr>
        <w:t xml:space="preserve"> </w:t>
      </w:r>
      <w:proofErr w:type="spellStart"/>
      <w:r w:rsidRPr="00B41112">
        <w:rPr>
          <w:sz w:val="26"/>
          <w:szCs w:val="26"/>
          <w:rPrChange w:id="25516" w:author="Le Minh Nghia" w:date="2019-10-09T10:56:00Z">
            <w:rPr>
              <w:sz w:val="26"/>
              <w:szCs w:val="26"/>
            </w:rPr>
          </w:rPrChange>
        </w:rPr>
        <w:t>bản</w:t>
      </w:r>
      <w:proofErr w:type="spellEnd"/>
      <w:r w:rsidRPr="00B41112">
        <w:rPr>
          <w:sz w:val="26"/>
          <w:szCs w:val="26"/>
          <w:rPrChange w:id="25517" w:author="Le Minh Nghia" w:date="2019-10-09T10:56:00Z">
            <w:rPr>
              <w:sz w:val="26"/>
              <w:szCs w:val="26"/>
            </w:rPr>
          </w:rPrChange>
        </w:rPr>
        <w:t xml:space="preserve"> tin </w:t>
      </w:r>
      <w:proofErr w:type="spellStart"/>
      <w:r w:rsidRPr="00B41112">
        <w:rPr>
          <w:sz w:val="26"/>
          <w:szCs w:val="26"/>
          <w:rPrChange w:id="25518" w:author="Le Minh Nghia" w:date="2019-10-09T10:56:00Z">
            <w:rPr>
              <w:sz w:val="26"/>
              <w:szCs w:val="26"/>
            </w:rPr>
          </w:rPrChange>
        </w:rPr>
        <w:t>sẽ</w:t>
      </w:r>
      <w:proofErr w:type="spellEnd"/>
      <w:r w:rsidRPr="00B41112">
        <w:rPr>
          <w:sz w:val="26"/>
          <w:szCs w:val="26"/>
          <w:rPrChange w:id="25519" w:author="Le Minh Nghia" w:date="2019-10-09T10:56:00Z">
            <w:rPr>
              <w:sz w:val="26"/>
              <w:szCs w:val="26"/>
            </w:rPr>
          </w:rPrChange>
        </w:rPr>
        <w:t xml:space="preserve"> </w:t>
      </w:r>
      <w:proofErr w:type="spellStart"/>
      <w:r w:rsidRPr="00B41112">
        <w:rPr>
          <w:sz w:val="26"/>
          <w:szCs w:val="26"/>
          <w:rPrChange w:id="25520" w:author="Le Minh Nghia" w:date="2019-10-09T10:56:00Z">
            <w:rPr>
              <w:sz w:val="26"/>
              <w:szCs w:val="26"/>
            </w:rPr>
          </w:rPrChange>
        </w:rPr>
        <w:t>chỉ</w:t>
      </w:r>
      <w:proofErr w:type="spellEnd"/>
      <w:r w:rsidRPr="00B41112">
        <w:rPr>
          <w:sz w:val="26"/>
          <w:szCs w:val="26"/>
          <w:rPrChange w:id="25521" w:author="Le Minh Nghia" w:date="2019-10-09T10:56:00Z">
            <w:rPr>
              <w:sz w:val="26"/>
              <w:szCs w:val="26"/>
            </w:rPr>
          </w:rPrChange>
        </w:rPr>
        <w:t xml:space="preserve"> </w:t>
      </w:r>
      <w:proofErr w:type="spellStart"/>
      <w:r w:rsidRPr="00B41112">
        <w:rPr>
          <w:sz w:val="26"/>
          <w:szCs w:val="26"/>
          <w:rPrChange w:id="25522" w:author="Le Minh Nghia" w:date="2019-10-09T10:56:00Z">
            <w:rPr>
              <w:sz w:val="26"/>
              <w:szCs w:val="26"/>
            </w:rPr>
          </w:rPrChange>
        </w:rPr>
        <w:t>hiển</w:t>
      </w:r>
      <w:proofErr w:type="spellEnd"/>
      <w:r w:rsidRPr="00B41112">
        <w:rPr>
          <w:sz w:val="26"/>
          <w:szCs w:val="26"/>
          <w:rPrChange w:id="25523" w:author="Le Minh Nghia" w:date="2019-10-09T10:56:00Z">
            <w:rPr>
              <w:sz w:val="26"/>
              <w:szCs w:val="26"/>
            </w:rPr>
          </w:rPrChange>
        </w:rPr>
        <w:t xml:space="preserve"> </w:t>
      </w:r>
      <w:proofErr w:type="spellStart"/>
      <w:r w:rsidRPr="00B41112">
        <w:rPr>
          <w:sz w:val="26"/>
          <w:szCs w:val="26"/>
          <w:rPrChange w:id="25524" w:author="Le Minh Nghia" w:date="2019-10-09T10:56:00Z">
            <w:rPr>
              <w:sz w:val="26"/>
              <w:szCs w:val="26"/>
            </w:rPr>
          </w:rPrChange>
        </w:rPr>
        <w:t>thị</w:t>
      </w:r>
      <w:proofErr w:type="spellEnd"/>
      <w:r w:rsidRPr="00B41112">
        <w:rPr>
          <w:sz w:val="26"/>
          <w:szCs w:val="26"/>
          <w:rPrChange w:id="25525" w:author="Le Minh Nghia" w:date="2019-10-09T10:56:00Z">
            <w:rPr>
              <w:sz w:val="26"/>
              <w:szCs w:val="26"/>
            </w:rPr>
          </w:rPrChange>
        </w:rPr>
        <w:t xml:space="preserve"> </w:t>
      </w:r>
      <w:proofErr w:type="spellStart"/>
      <w:r w:rsidRPr="00B41112">
        <w:rPr>
          <w:sz w:val="26"/>
          <w:szCs w:val="26"/>
          <w:rPrChange w:id="25526" w:author="Le Minh Nghia" w:date="2019-10-09T10:56:00Z">
            <w:rPr>
              <w:sz w:val="26"/>
              <w:szCs w:val="26"/>
            </w:rPr>
          </w:rPrChange>
        </w:rPr>
        <w:t>trên</w:t>
      </w:r>
      <w:proofErr w:type="spellEnd"/>
      <w:r w:rsidRPr="00B41112">
        <w:rPr>
          <w:sz w:val="26"/>
          <w:szCs w:val="26"/>
          <w:rPrChange w:id="25527" w:author="Le Minh Nghia" w:date="2019-10-09T10:56:00Z">
            <w:rPr>
              <w:sz w:val="26"/>
              <w:szCs w:val="26"/>
            </w:rPr>
          </w:rPrChange>
        </w:rPr>
        <w:t xml:space="preserve"> </w:t>
      </w:r>
      <w:proofErr w:type="spellStart"/>
      <w:r w:rsidRPr="00B41112">
        <w:rPr>
          <w:sz w:val="26"/>
          <w:szCs w:val="26"/>
          <w:rPrChange w:id="25528" w:author="Le Minh Nghia" w:date="2019-10-09T10:56:00Z">
            <w:rPr>
              <w:sz w:val="26"/>
              <w:szCs w:val="26"/>
            </w:rPr>
          </w:rPrChange>
        </w:rPr>
        <w:t>phân</w:t>
      </w:r>
      <w:proofErr w:type="spellEnd"/>
      <w:r w:rsidRPr="00B41112">
        <w:rPr>
          <w:sz w:val="26"/>
          <w:szCs w:val="26"/>
          <w:rPrChange w:id="25529" w:author="Le Minh Nghia" w:date="2019-10-09T10:56:00Z">
            <w:rPr>
              <w:sz w:val="26"/>
              <w:szCs w:val="26"/>
            </w:rPr>
          </w:rPrChange>
        </w:rPr>
        <w:t xml:space="preserve"> </w:t>
      </w:r>
      <w:proofErr w:type="spellStart"/>
      <w:r w:rsidRPr="00B41112">
        <w:rPr>
          <w:sz w:val="26"/>
          <w:szCs w:val="26"/>
          <w:rPrChange w:id="25530" w:author="Le Minh Nghia" w:date="2019-10-09T10:56:00Z">
            <w:rPr>
              <w:sz w:val="26"/>
              <w:szCs w:val="26"/>
            </w:rPr>
          </w:rPrChange>
        </w:rPr>
        <w:t>quyền</w:t>
      </w:r>
      <w:proofErr w:type="spellEnd"/>
      <w:r w:rsidRPr="00B41112">
        <w:rPr>
          <w:sz w:val="26"/>
          <w:szCs w:val="26"/>
          <w:rPrChange w:id="25531" w:author="Le Minh Nghia" w:date="2019-10-09T10:56:00Z">
            <w:rPr>
              <w:sz w:val="26"/>
              <w:szCs w:val="26"/>
            </w:rPr>
          </w:rPrChange>
        </w:rPr>
        <w:t xml:space="preserve"> </w:t>
      </w:r>
      <w:proofErr w:type="spellStart"/>
      <w:r w:rsidRPr="00B41112">
        <w:rPr>
          <w:sz w:val="26"/>
          <w:szCs w:val="26"/>
          <w:rPrChange w:id="25532" w:author="Le Minh Nghia" w:date="2019-10-09T10:56:00Z">
            <w:rPr>
              <w:sz w:val="26"/>
              <w:szCs w:val="26"/>
            </w:rPr>
          </w:rPrChange>
        </w:rPr>
        <w:t>đó</w:t>
      </w:r>
      <w:proofErr w:type="spellEnd"/>
      <w:r w:rsidRPr="00B41112">
        <w:rPr>
          <w:sz w:val="26"/>
          <w:szCs w:val="26"/>
          <w:rPrChange w:id="25533" w:author="Le Minh Nghia" w:date="2019-10-09T10:56:00Z">
            <w:rPr>
              <w:sz w:val="26"/>
              <w:szCs w:val="26"/>
            </w:rPr>
          </w:rPrChange>
        </w:rPr>
        <w:t xml:space="preserve">, </w:t>
      </w:r>
      <w:proofErr w:type="spellStart"/>
      <w:r w:rsidRPr="00B41112">
        <w:rPr>
          <w:sz w:val="26"/>
          <w:szCs w:val="26"/>
          <w:rPrChange w:id="25534" w:author="Le Minh Nghia" w:date="2019-10-09T10:56:00Z">
            <w:rPr>
              <w:sz w:val="26"/>
              <w:szCs w:val="26"/>
            </w:rPr>
          </w:rPrChange>
        </w:rPr>
        <w:t>những</w:t>
      </w:r>
      <w:proofErr w:type="spellEnd"/>
      <w:r w:rsidRPr="00B41112">
        <w:rPr>
          <w:sz w:val="26"/>
          <w:szCs w:val="26"/>
          <w:rPrChange w:id="25535" w:author="Le Minh Nghia" w:date="2019-10-09T10:56:00Z">
            <w:rPr>
              <w:sz w:val="26"/>
              <w:szCs w:val="26"/>
            </w:rPr>
          </w:rPrChange>
        </w:rPr>
        <w:t xml:space="preserve"> </w:t>
      </w:r>
      <w:proofErr w:type="spellStart"/>
      <w:r w:rsidRPr="00B41112">
        <w:rPr>
          <w:sz w:val="26"/>
          <w:szCs w:val="26"/>
          <w:rPrChange w:id="25536" w:author="Le Minh Nghia" w:date="2019-10-09T10:56:00Z">
            <w:rPr>
              <w:sz w:val="26"/>
              <w:szCs w:val="26"/>
            </w:rPr>
          </w:rPrChange>
        </w:rPr>
        <w:t>phân</w:t>
      </w:r>
      <w:proofErr w:type="spellEnd"/>
      <w:r w:rsidRPr="00B41112">
        <w:rPr>
          <w:sz w:val="26"/>
          <w:szCs w:val="26"/>
          <w:rPrChange w:id="25537" w:author="Le Minh Nghia" w:date="2019-10-09T10:56:00Z">
            <w:rPr>
              <w:sz w:val="26"/>
              <w:szCs w:val="26"/>
            </w:rPr>
          </w:rPrChange>
        </w:rPr>
        <w:t xml:space="preserve"> </w:t>
      </w:r>
      <w:proofErr w:type="spellStart"/>
      <w:r w:rsidRPr="00B41112">
        <w:rPr>
          <w:sz w:val="26"/>
          <w:szCs w:val="26"/>
          <w:rPrChange w:id="25538" w:author="Le Minh Nghia" w:date="2019-10-09T10:56:00Z">
            <w:rPr>
              <w:sz w:val="26"/>
              <w:szCs w:val="26"/>
            </w:rPr>
          </w:rPrChange>
        </w:rPr>
        <w:t>quyền</w:t>
      </w:r>
      <w:proofErr w:type="spellEnd"/>
      <w:r w:rsidRPr="00B41112">
        <w:rPr>
          <w:sz w:val="26"/>
          <w:szCs w:val="26"/>
          <w:rPrChange w:id="25539" w:author="Le Minh Nghia" w:date="2019-10-09T10:56:00Z">
            <w:rPr>
              <w:sz w:val="26"/>
              <w:szCs w:val="26"/>
            </w:rPr>
          </w:rPrChange>
        </w:rPr>
        <w:t xml:space="preserve"> </w:t>
      </w:r>
      <w:proofErr w:type="spellStart"/>
      <w:r w:rsidRPr="00B41112">
        <w:rPr>
          <w:sz w:val="26"/>
          <w:szCs w:val="26"/>
          <w:rPrChange w:id="25540" w:author="Le Minh Nghia" w:date="2019-10-09T10:56:00Z">
            <w:rPr>
              <w:sz w:val="26"/>
              <w:szCs w:val="26"/>
            </w:rPr>
          </w:rPrChange>
        </w:rPr>
        <w:t>khác</w:t>
      </w:r>
      <w:proofErr w:type="spellEnd"/>
      <w:r w:rsidRPr="00B41112">
        <w:rPr>
          <w:sz w:val="26"/>
          <w:szCs w:val="26"/>
          <w:rPrChange w:id="25541" w:author="Le Minh Nghia" w:date="2019-10-09T10:56:00Z">
            <w:rPr>
              <w:sz w:val="26"/>
              <w:szCs w:val="26"/>
            </w:rPr>
          </w:rPrChange>
        </w:rPr>
        <w:t xml:space="preserve"> </w:t>
      </w:r>
      <w:proofErr w:type="spellStart"/>
      <w:r w:rsidRPr="00B41112">
        <w:rPr>
          <w:sz w:val="26"/>
          <w:szCs w:val="26"/>
          <w:rPrChange w:id="25542" w:author="Le Minh Nghia" w:date="2019-10-09T10:56:00Z">
            <w:rPr>
              <w:sz w:val="26"/>
              <w:szCs w:val="26"/>
            </w:rPr>
          </w:rPrChange>
        </w:rPr>
        <w:t>sẽ</w:t>
      </w:r>
      <w:proofErr w:type="spellEnd"/>
      <w:r w:rsidRPr="00B41112">
        <w:rPr>
          <w:sz w:val="26"/>
          <w:szCs w:val="26"/>
          <w:rPrChange w:id="25543" w:author="Le Minh Nghia" w:date="2019-10-09T10:56:00Z">
            <w:rPr>
              <w:sz w:val="26"/>
              <w:szCs w:val="26"/>
            </w:rPr>
          </w:rPrChange>
        </w:rPr>
        <w:t xml:space="preserve"> </w:t>
      </w:r>
      <w:proofErr w:type="spellStart"/>
      <w:r w:rsidRPr="00B41112">
        <w:rPr>
          <w:sz w:val="26"/>
          <w:szCs w:val="26"/>
          <w:rPrChange w:id="25544" w:author="Le Minh Nghia" w:date="2019-10-09T10:56:00Z">
            <w:rPr>
              <w:sz w:val="26"/>
              <w:szCs w:val="26"/>
            </w:rPr>
          </w:rPrChange>
        </w:rPr>
        <w:t>không</w:t>
      </w:r>
      <w:proofErr w:type="spellEnd"/>
      <w:r w:rsidRPr="00B41112">
        <w:rPr>
          <w:sz w:val="26"/>
          <w:szCs w:val="26"/>
          <w:rPrChange w:id="25545" w:author="Le Minh Nghia" w:date="2019-10-09T10:56:00Z">
            <w:rPr>
              <w:sz w:val="26"/>
              <w:szCs w:val="26"/>
            </w:rPr>
          </w:rPrChange>
        </w:rPr>
        <w:t xml:space="preserve"> </w:t>
      </w:r>
      <w:proofErr w:type="spellStart"/>
      <w:r w:rsidRPr="00B41112">
        <w:rPr>
          <w:sz w:val="26"/>
          <w:szCs w:val="26"/>
          <w:rPrChange w:id="25546" w:author="Le Minh Nghia" w:date="2019-10-09T10:56:00Z">
            <w:rPr>
              <w:sz w:val="26"/>
              <w:szCs w:val="26"/>
            </w:rPr>
          </w:rPrChange>
        </w:rPr>
        <w:t>thấy</w:t>
      </w:r>
      <w:proofErr w:type="spellEnd"/>
      <w:r w:rsidRPr="00B41112">
        <w:rPr>
          <w:sz w:val="26"/>
          <w:szCs w:val="26"/>
          <w:rPrChange w:id="25547" w:author="Le Minh Nghia" w:date="2019-10-09T10:56:00Z">
            <w:rPr>
              <w:sz w:val="26"/>
              <w:szCs w:val="26"/>
            </w:rPr>
          </w:rPrChange>
        </w:rPr>
        <w:t xml:space="preserve"> </w:t>
      </w:r>
      <w:proofErr w:type="spellStart"/>
      <w:r w:rsidRPr="00B41112">
        <w:rPr>
          <w:sz w:val="26"/>
          <w:szCs w:val="26"/>
          <w:rPrChange w:id="25548" w:author="Le Minh Nghia" w:date="2019-10-09T10:56:00Z">
            <w:rPr>
              <w:sz w:val="26"/>
              <w:szCs w:val="26"/>
            </w:rPr>
          </w:rPrChange>
        </w:rPr>
        <w:t>được</w:t>
      </w:r>
      <w:proofErr w:type="spellEnd"/>
      <w:r w:rsidRPr="00B41112">
        <w:rPr>
          <w:sz w:val="26"/>
          <w:szCs w:val="26"/>
          <w:rPrChange w:id="25549" w:author="Le Minh Nghia" w:date="2019-10-09T10:56:00Z">
            <w:rPr>
              <w:sz w:val="26"/>
              <w:szCs w:val="26"/>
            </w:rPr>
          </w:rPrChange>
        </w:rPr>
        <w:t>.</w:t>
      </w:r>
    </w:p>
    <w:p w:rsidR="000B287D" w:rsidRPr="00B41112" w:rsidRDefault="000B287D">
      <w:pPr>
        <w:pStyle w:val="ListParagraph"/>
        <w:numPr>
          <w:ilvl w:val="0"/>
          <w:numId w:val="5"/>
        </w:numPr>
        <w:ind w:left="360"/>
        <w:rPr>
          <w:sz w:val="26"/>
          <w:szCs w:val="26"/>
          <w:rPrChange w:id="25550" w:author="Le Minh Nghia" w:date="2019-10-09T10:56:00Z">
            <w:rPr>
              <w:sz w:val="26"/>
              <w:szCs w:val="26"/>
            </w:rPr>
          </w:rPrChange>
        </w:rPr>
        <w:pPrChange w:id="25551" w:author="Le Minh Nghia" w:date="2019-10-09T10:37:00Z">
          <w:pPr>
            <w:pStyle w:val="ListParagraph"/>
            <w:numPr>
              <w:numId w:val="5"/>
            </w:numPr>
            <w:ind w:left="1440" w:hanging="360"/>
          </w:pPr>
        </w:pPrChange>
      </w:pPr>
      <w:proofErr w:type="spellStart"/>
      <w:r w:rsidRPr="00B41112">
        <w:rPr>
          <w:sz w:val="26"/>
          <w:szCs w:val="26"/>
          <w:rPrChange w:id="25552" w:author="Le Minh Nghia" w:date="2019-10-09T10:56:00Z">
            <w:rPr>
              <w:sz w:val="26"/>
              <w:szCs w:val="26"/>
            </w:rPr>
          </w:rPrChange>
        </w:rPr>
        <w:t>Đăng</w:t>
      </w:r>
      <w:proofErr w:type="spellEnd"/>
      <w:r w:rsidRPr="00B41112">
        <w:rPr>
          <w:sz w:val="26"/>
          <w:szCs w:val="26"/>
          <w:rPrChange w:id="25553" w:author="Le Minh Nghia" w:date="2019-10-09T10:56:00Z">
            <w:rPr>
              <w:sz w:val="26"/>
              <w:szCs w:val="26"/>
            </w:rPr>
          </w:rPrChange>
        </w:rPr>
        <w:t xml:space="preserve"> </w:t>
      </w:r>
      <w:proofErr w:type="spellStart"/>
      <w:r w:rsidRPr="00B41112">
        <w:rPr>
          <w:sz w:val="26"/>
          <w:szCs w:val="26"/>
          <w:rPrChange w:id="25554" w:author="Le Minh Nghia" w:date="2019-10-09T10:56:00Z">
            <w:rPr>
              <w:sz w:val="26"/>
              <w:szCs w:val="26"/>
            </w:rPr>
          </w:rPrChange>
        </w:rPr>
        <w:t>trên</w:t>
      </w:r>
      <w:proofErr w:type="spellEnd"/>
      <w:r w:rsidRPr="00B41112">
        <w:rPr>
          <w:sz w:val="26"/>
          <w:szCs w:val="26"/>
          <w:rPrChange w:id="25555" w:author="Le Minh Nghia" w:date="2019-10-09T10:56:00Z">
            <w:rPr>
              <w:sz w:val="26"/>
              <w:szCs w:val="26"/>
            </w:rPr>
          </w:rPrChange>
        </w:rPr>
        <w:t xml:space="preserve"> </w:t>
      </w:r>
      <w:proofErr w:type="spellStart"/>
      <w:r w:rsidRPr="00B41112">
        <w:rPr>
          <w:sz w:val="26"/>
          <w:szCs w:val="26"/>
          <w:rPrChange w:id="25556" w:author="Le Minh Nghia" w:date="2019-10-09T10:56:00Z">
            <w:rPr>
              <w:sz w:val="26"/>
              <w:szCs w:val="26"/>
            </w:rPr>
          </w:rPrChange>
        </w:rPr>
        <w:t>mã</w:t>
      </w:r>
      <w:proofErr w:type="spellEnd"/>
      <w:r w:rsidRPr="00B41112">
        <w:rPr>
          <w:sz w:val="26"/>
          <w:szCs w:val="26"/>
          <w:rPrChange w:id="25557" w:author="Le Minh Nghia" w:date="2019-10-09T10:56:00Z">
            <w:rPr>
              <w:sz w:val="26"/>
              <w:szCs w:val="26"/>
            </w:rPr>
          </w:rPrChange>
        </w:rPr>
        <w:t xml:space="preserve"> </w:t>
      </w:r>
      <w:proofErr w:type="spellStart"/>
      <w:r w:rsidRPr="00B41112">
        <w:rPr>
          <w:sz w:val="26"/>
          <w:szCs w:val="26"/>
          <w:rPrChange w:id="25558" w:author="Le Minh Nghia" w:date="2019-10-09T10:56:00Z">
            <w:rPr>
              <w:sz w:val="26"/>
              <w:szCs w:val="26"/>
            </w:rPr>
          </w:rPrChange>
        </w:rPr>
        <w:t>lớp</w:t>
      </w:r>
      <w:proofErr w:type="spellEnd"/>
      <w:r w:rsidRPr="00B41112">
        <w:rPr>
          <w:sz w:val="26"/>
          <w:szCs w:val="26"/>
          <w:rPrChange w:id="25559" w:author="Le Minh Nghia" w:date="2019-10-09T10:56:00Z">
            <w:rPr>
              <w:sz w:val="26"/>
              <w:szCs w:val="26"/>
            </w:rPr>
          </w:rPrChange>
        </w:rPr>
        <w:t xml:space="preserve">: </w:t>
      </w:r>
      <w:proofErr w:type="spellStart"/>
      <w:r w:rsidR="00503B1D" w:rsidRPr="00B41112">
        <w:rPr>
          <w:sz w:val="26"/>
          <w:szCs w:val="26"/>
          <w:rPrChange w:id="25560" w:author="Le Minh Nghia" w:date="2019-10-09T10:56:00Z">
            <w:rPr>
              <w:sz w:val="26"/>
              <w:szCs w:val="26"/>
            </w:rPr>
          </w:rPrChange>
        </w:rPr>
        <w:t>nếu</w:t>
      </w:r>
      <w:proofErr w:type="spellEnd"/>
      <w:r w:rsidR="00503B1D" w:rsidRPr="00B41112">
        <w:rPr>
          <w:sz w:val="26"/>
          <w:szCs w:val="26"/>
          <w:rPrChange w:id="25561" w:author="Le Minh Nghia" w:date="2019-10-09T10:56:00Z">
            <w:rPr>
              <w:sz w:val="26"/>
              <w:szCs w:val="26"/>
            </w:rPr>
          </w:rPrChange>
        </w:rPr>
        <w:t xml:space="preserve"> </w:t>
      </w:r>
      <w:proofErr w:type="spellStart"/>
      <w:r w:rsidR="00503B1D" w:rsidRPr="00B41112">
        <w:rPr>
          <w:sz w:val="26"/>
          <w:szCs w:val="26"/>
          <w:rPrChange w:id="25562" w:author="Le Minh Nghia" w:date="2019-10-09T10:56:00Z">
            <w:rPr>
              <w:sz w:val="26"/>
              <w:szCs w:val="26"/>
            </w:rPr>
          </w:rPrChange>
        </w:rPr>
        <w:t>chọn</w:t>
      </w:r>
      <w:proofErr w:type="spellEnd"/>
      <w:r w:rsidR="00503B1D" w:rsidRPr="00B41112">
        <w:rPr>
          <w:sz w:val="26"/>
          <w:szCs w:val="26"/>
          <w:rPrChange w:id="25563" w:author="Le Minh Nghia" w:date="2019-10-09T10:56:00Z">
            <w:rPr>
              <w:sz w:val="26"/>
              <w:szCs w:val="26"/>
            </w:rPr>
          </w:rPrChange>
        </w:rPr>
        <w:t xml:space="preserve"> </w:t>
      </w:r>
      <w:proofErr w:type="spellStart"/>
      <w:r w:rsidR="00503B1D" w:rsidRPr="00B41112">
        <w:rPr>
          <w:sz w:val="26"/>
          <w:szCs w:val="26"/>
          <w:rPrChange w:id="25564" w:author="Le Minh Nghia" w:date="2019-10-09T10:56:00Z">
            <w:rPr>
              <w:sz w:val="26"/>
              <w:szCs w:val="26"/>
            </w:rPr>
          </w:rPrChange>
        </w:rPr>
        <w:t>một</w:t>
      </w:r>
      <w:proofErr w:type="spellEnd"/>
      <w:r w:rsidR="00503B1D" w:rsidRPr="00B41112">
        <w:rPr>
          <w:sz w:val="26"/>
          <w:szCs w:val="26"/>
          <w:rPrChange w:id="25565" w:author="Le Minh Nghia" w:date="2019-10-09T10:56:00Z">
            <w:rPr>
              <w:sz w:val="26"/>
              <w:szCs w:val="26"/>
            </w:rPr>
          </w:rPrChange>
        </w:rPr>
        <w:t xml:space="preserve"> </w:t>
      </w:r>
      <w:proofErr w:type="spellStart"/>
      <w:r w:rsidR="00503B1D" w:rsidRPr="00B41112">
        <w:rPr>
          <w:sz w:val="26"/>
          <w:szCs w:val="26"/>
          <w:rPrChange w:id="25566" w:author="Le Minh Nghia" w:date="2019-10-09T10:56:00Z">
            <w:rPr>
              <w:sz w:val="26"/>
              <w:szCs w:val="26"/>
            </w:rPr>
          </w:rPrChange>
        </w:rPr>
        <w:t>tên</w:t>
      </w:r>
      <w:proofErr w:type="spellEnd"/>
      <w:r w:rsidR="00503B1D" w:rsidRPr="00B41112">
        <w:rPr>
          <w:sz w:val="26"/>
          <w:szCs w:val="26"/>
          <w:rPrChange w:id="25567" w:author="Le Minh Nghia" w:date="2019-10-09T10:56:00Z">
            <w:rPr>
              <w:sz w:val="26"/>
              <w:szCs w:val="26"/>
            </w:rPr>
          </w:rPrChange>
        </w:rPr>
        <w:t xml:space="preserve"> </w:t>
      </w:r>
      <w:proofErr w:type="spellStart"/>
      <w:r w:rsidR="00503B1D" w:rsidRPr="00B41112">
        <w:rPr>
          <w:sz w:val="26"/>
          <w:szCs w:val="26"/>
          <w:rPrChange w:id="25568" w:author="Le Minh Nghia" w:date="2019-10-09T10:56:00Z">
            <w:rPr>
              <w:sz w:val="26"/>
              <w:szCs w:val="26"/>
            </w:rPr>
          </w:rPrChange>
        </w:rPr>
        <w:t>lớp</w:t>
      </w:r>
      <w:proofErr w:type="spellEnd"/>
      <w:r w:rsidR="00503B1D" w:rsidRPr="00B41112">
        <w:rPr>
          <w:sz w:val="26"/>
          <w:szCs w:val="26"/>
          <w:rPrChange w:id="25569" w:author="Le Minh Nghia" w:date="2019-10-09T10:56:00Z">
            <w:rPr>
              <w:sz w:val="26"/>
              <w:szCs w:val="26"/>
            </w:rPr>
          </w:rPrChange>
        </w:rPr>
        <w:t xml:space="preserve"> </w:t>
      </w:r>
      <w:proofErr w:type="spellStart"/>
      <w:r w:rsidR="00503B1D" w:rsidRPr="00B41112">
        <w:rPr>
          <w:sz w:val="26"/>
          <w:szCs w:val="26"/>
          <w:rPrChange w:id="25570" w:author="Le Minh Nghia" w:date="2019-10-09T10:56:00Z">
            <w:rPr>
              <w:sz w:val="26"/>
              <w:szCs w:val="26"/>
            </w:rPr>
          </w:rPrChange>
        </w:rPr>
        <w:t>thì</w:t>
      </w:r>
      <w:proofErr w:type="spellEnd"/>
      <w:r w:rsidR="00503B1D" w:rsidRPr="00B41112">
        <w:rPr>
          <w:sz w:val="26"/>
          <w:szCs w:val="26"/>
          <w:rPrChange w:id="25571" w:author="Le Minh Nghia" w:date="2019-10-09T10:56:00Z">
            <w:rPr>
              <w:sz w:val="26"/>
              <w:szCs w:val="26"/>
            </w:rPr>
          </w:rPrChange>
        </w:rPr>
        <w:t xml:space="preserve"> </w:t>
      </w:r>
      <w:proofErr w:type="spellStart"/>
      <w:r w:rsidR="00503B1D" w:rsidRPr="00B41112">
        <w:rPr>
          <w:sz w:val="26"/>
          <w:szCs w:val="26"/>
          <w:rPrChange w:id="25572" w:author="Le Minh Nghia" w:date="2019-10-09T10:56:00Z">
            <w:rPr>
              <w:sz w:val="26"/>
              <w:szCs w:val="26"/>
            </w:rPr>
          </w:rPrChange>
        </w:rPr>
        <w:t>bản</w:t>
      </w:r>
      <w:proofErr w:type="spellEnd"/>
      <w:r w:rsidR="00503B1D" w:rsidRPr="00B41112">
        <w:rPr>
          <w:sz w:val="26"/>
          <w:szCs w:val="26"/>
          <w:rPrChange w:id="25573" w:author="Le Minh Nghia" w:date="2019-10-09T10:56:00Z">
            <w:rPr>
              <w:sz w:val="26"/>
              <w:szCs w:val="26"/>
            </w:rPr>
          </w:rPrChange>
        </w:rPr>
        <w:t xml:space="preserve"> tin </w:t>
      </w:r>
      <w:proofErr w:type="spellStart"/>
      <w:r w:rsidR="00503B1D" w:rsidRPr="00B41112">
        <w:rPr>
          <w:sz w:val="26"/>
          <w:szCs w:val="26"/>
          <w:rPrChange w:id="25574" w:author="Le Minh Nghia" w:date="2019-10-09T10:56:00Z">
            <w:rPr>
              <w:sz w:val="26"/>
              <w:szCs w:val="26"/>
            </w:rPr>
          </w:rPrChange>
        </w:rPr>
        <w:t>sẽ</w:t>
      </w:r>
      <w:proofErr w:type="spellEnd"/>
      <w:r w:rsidR="00503B1D" w:rsidRPr="00B41112">
        <w:rPr>
          <w:sz w:val="26"/>
          <w:szCs w:val="26"/>
          <w:rPrChange w:id="25575" w:author="Le Minh Nghia" w:date="2019-10-09T10:56:00Z">
            <w:rPr>
              <w:sz w:val="26"/>
              <w:szCs w:val="26"/>
            </w:rPr>
          </w:rPrChange>
        </w:rPr>
        <w:t xml:space="preserve"> </w:t>
      </w:r>
      <w:proofErr w:type="spellStart"/>
      <w:r w:rsidR="00503B1D" w:rsidRPr="00B41112">
        <w:rPr>
          <w:sz w:val="26"/>
          <w:szCs w:val="26"/>
          <w:rPrChange w:id="25576" w:author="Le Minh Nghia" w:date="2019-10-09T10:56:00Z">
            <w:rPr>
              <w:sz w:val="26"/>
              <w:szCs w:val="26"/>
            </w:rPr>
          </w:rPrChange>
        </w:rPr>
        <w:t>chỉ</w:t>
      </w:r>
      <w:proofErr w:type="spellEnd"/>
      <w:r w:rsidR="00503B1D" w:rsidRPr="00B41112">
        <w:rPr>
          <w:sz w:val="26"/>
          <w:szCs w:val="26"/>
          <w:rPrChange w:id="25577" w:author="Le Minh Nghia" w:date="2019-10-09T10:56:00Z">
            <w:rPr>
              <w:sz w:val="26"/>
              <w:szCs w:val="26"/>
            </w:rPr>
          </w:rPrChange>
        </w:rPr>
        <w:t xml:space="preserve"> </w:t>
      </w:r>
      <w:proofErr w:type="spellStart"/>
      <w:r w:rsidR="00503B1D" w:rsidRPr="00B41112">
        <w:rPr>
          <w:sz w:val="26"/>
          <w:szCs w:val="26"/>
          <w:rPrChange w:id="25578" w:author="Le Minh Nghia" w:date="2019-10-09T10:56:00Z">
            <w:rPr>
              <w:sz w:val="26"/>
              <w:szCs w:val="26"/>
            </w:rPr>
          </w:rPrChange>
        </w:rPr>
        <w:t>hiển</w:t>
      </w:r>
      <w:proofErr w:type="spellEnd"/>
      <w:r w:rsidR="00503B1D" w:rsidRPr="00B41112">
        <w:rPr>
          <w:sz w:val="26"/>
          <w:szCs w:val="26"/>
          <w:rPrChange w:id="25579" w:author="Le Minh Nghia" w:date="2019-10-09T10:56:00Z">
            <w:rPr>
              <w:sz w:val="26"/>
              <w:szCs w:val="26"/>
            </w:rPr>
          </w:rPrChange>
        </w:rPr>
        <w:t xml:space="preserve"> </w:t>
      </w:r>
      <w:proofErr w:type="spellStart"/>
      <w:r w:rsidR="00503B1D" w:rsidRPr="00B41112">
        <w:rPr>
          <w:sz w:val="26"/>
          <w:szCs w:val="26"/>
          <w:rPrChange w:id="25580" w:author="Le Minh Nghia" w:date="2019-10-09T10:56:00Z">
            <w:rPr>
              <w:sz w:val="26"/>
              <w:szCs w:val="26"/>
            </w:rPr>
          </w:rPrChange>
        </w:rPr>
        <w:t>thị</w:t>
      </w:r>
      <w:proofErr w:type="spellEnd"/>
      <w:r w:rsidR="00503B1D" w:rsidRPr="00B41112">
        <w:rPr>
          <w:sz w:val="26"/>
          <w:szCs w:val="26"/>
          <w:rPrChange w:id="25581" w:author="Le Minh Nghia" w:date="2019-10-09T10:56:00Z">
            <w:rPr>
              <w:sz w:val="26"/>
              <w:szCs w:val="26"/>
            </w:rPr>
          </w:rPrChange>
        </w:rPr>
        <w:t xml:space="preserve"> </w:t>
      </w:r>
      <w:proofErr w:type="spellStart"/>
      <w:r w:rsidR="00503B1D" w:rsidRPr="00B41112">
        <w:rPr>
          <w:sz w:val="26"/>
          <w:szCs w:val="26"/>
          <w:rPrChange w:id="25582" w:author="Le Minh Nghia" w:date="2019-10-09T10:56:00Z">
            <w:rPr>
              <w:sz w:val="26"/>
              <w:szCs w:val="26"/>
            </w:rPr>
          </w:rPrChange>
        </w:rPr>
        <w:t>trên</w:t>
      </w:r>
      <w:proofErr w:type="spellEnd"/>
      <w:r w:rsidR="00503B1D" w:rsidRPr="00B41112">
        <w:rPr>
          <w:sz w:val="26"/>
          <w:szCs w:val="26"/>
          <w:rPrChange w:id="25583" w:author="Le Minh Nghia" w:date="2019-10-09T10:56:00Z">
            <w:rPr>
              <w:sz w:val="26"/>
              <w:szCs w:val="26"/>
            </w:rPr>
          </w:rPrChange>
        </w:rPr>
        <w:t xml:space="preserve"> </w:t>
      </w:r>
      <w:proofErr w:type="spellStart"/>
      <w:r w:rsidR="00503B1D" w:rsidRPr="00B41112">
        <w:rPr>
          <w:sz w:val="26"/>
          <w:szCs w:val="26"/>
          <w:rPrChange w:id="25584" w:author="Le Minh Nghia" w:date="2019-10-09T10:56:00Z">
            <w:rPr>
              <w:sz w:val="26"/>
              <w:szCs w:val="26"/>
            </w:rPr>
          </w:rPrChange>
        </w:rPr>
        <w:t>mã</w:t>
      </w:r>
      <w:proofErr w:type="spellEnd"/>
      <w:r w:rsidR="00503B1D" w:rsidRPr="00B41112">
        <w:rPr>
          <w:sz w:val="26"/>
          <w:szCs w:val="26"/>
          <w:rPrChange w:id="25585" w:author="Le Minh Nghia" w:date="2019-10-09T10:56:00Z">
            <w:rPr>
              <w:sz w:val="26"/>
              <w:szCs w:val="26"/>
            </w:rPr>
          </w:rPrChange>
        </w:rPr>
        <w:t xml:space="preserve"> </w:t>
      </w:r>
      <w:proofErr w:type="spellStart"/>
      <w:r w:rsidR="00503B1D" w:rsidRPr="00B41112">
        <w:rPr>
          <w:sz w:val="26"/>
          <w:szCs w:val="26"/>
          <w:rPrChange w:id="25586" w:author="Le Minh Nghia" w:date="2019-10-09T10:56:00Z">
            <w:rPr>
              <w:sz w:val="26"/>
              <w:szCs w:val="26"/>
            </w:rPr>
          </w:rPrChange>
        </w:rPr>
        <w:t>lớp</w:t>
      </w:r>
      <w:proofErr w:type="spellEnd"/>
      <w:r w:rsidR="00503B1D" w:rsidRPr="00B41112">
        <w:rPr>
          <w:sz w:val="26"/>
          <w:szCs w:val="26"/>
          <w:rPrChange w:id="25587" w:author="Le Minh Nghia" w:date="2019-10-09T10:56:00Z">
            <w:rPr>
              <w:sz w:val="26"/>
              <w:szCs w:val="26"/>
            </w:rPr>
          </w:rPrChange>
        </w:rPr>
        <w:t xml:space="preserve"> </w:t>
      </w:r>
      <w:proofErr w:type="spellStart"/>
      <w:r w:rsidR="00503B1D" w:rsidRPr="00B41112">
        <w:rPr>
          <w:sz w:val="26"/>
          <w:szCs w:val="26"/>
          <w:rPrChange w:id="25588" w:author="Le Minh Nghia" w:date="2019-10-09T10:56:00Z">
            <w:rPr>
              <w:sz w:val="26"/>
              <w:szCs w:val="26"/>
            </w:rPr>
          </w:rPrChange>
        </w:rPr>
        <w:t>đó</w:t>
      </w:r>
      <w:proofErr w:type="spellEnd"/>
      <w:r w:rsidR="00503B1D" w:rsidRPr="00B41112">
        <w:rPr>
          <w:sz w:val="26"/>
          <w:szCs w:val="26"/>
          <w:rPrChange w:id="25589" w:author="Le Minh Nghia" w:date="2019-10-09T10:56:00Z">
            <w:rPr>
              <w:sz w:val="26"/>
              <w:szCs w:val="26"/>
            </w:rPr>
          </w:rPrChange>
        </w:rPr>
        <w:t xml:space="preserve">, </w:t>
      </w:r>
      <w:proofErr w:type="spellStart"/>
      <w:r w:rsidR="00503B1D" w:rsidRPr="00B41112">
        <w:rPr>
          <w:sz w:val="26"/>
          <w:szCs w:val="26"/>
          <w:rPrChange w:id="25590" w:author="Le Minh Nghia" w:date="2019-10-09T10:56:00Z">
            <w:rPr>
              <w:sz w:val="26"/>
              <w:szCs w:val="26"/>
            </w:rPr>
          </w:rPrChange>
        </w:rPr>
        <w:t>các</w:t>
      </w:r>
      <w:proofErr w:type="spellEnd"/>
      <w:r w:rsidR="00503B1D" w:rsidRPr="00B41112">
        <w:rPr>
          <w:sz w:val="26"/>
          <w:szCs w:val="26"/>
          <w:rPrChange w:id="25591" w:author="Le Minh Nghia" w:date="2019-10-09T10:56:00Z">
            <w:rPr>
              <w:sz w:val="26"/>
              <w:szCs w:val="26"/>
            </w:rPr>
          </w:rPrChange>
        </w:rPr>
        <w:t xml:space="preserve"> </w:t>
      </w:r>
      <w:proofErr w:type="spellStart"/>
      <w:r w:rsidR="00503B1D" w:rsidRPr="00B41112">
        <w:rPr>
          <w:sz w:val="26"/>
          <w:szCs w:val="26"/>
          <w:rPrChange w:id="25592" w:author="Le Minh Nghia" w:date="2019-10-09T10:56:00Z">
            <w:rPr>
              <w:sz w:val="26"/>
              <w:szCs w:val="26"/>
            </w:rPr>
          </w:rPrChange>
        </w:rPr>
        <w:t>lớp</w:t>
      </w:r>
      <w:proofErr w:type="spellEnd"/>
      <w:r w:rsidR="00503B1D" w:rsidRPr="00B41112">
        <w:rPr>
          <w:sz w:val="26"/>
          <w:szCs w:val="26"/>
          <w:rPrChange w:id="25593" w:author="Le Minh Nghia" w:date="2019-10-09T10:56:00Z">
            <w:rPr>
              <w:sz w:val="26"/>
              <w:szCs w:val="26"/>
            </w:rPr>
          </w:rPrChange>
        </w:rPr>
        <w:t xml:space="preserve"> </w:t>
      </w:r>
      <w:proofErr w:type="spellStart"/>
      <w:r w:rsidR="00503B1D" w:rsidRPr="00B41112">
        <w:rPr>
          <w:sz w:val="26"/>
          <w:szCs w:val="26"/>
          <w:rPrChange w:id="25594" w:author="Le Minh Nghia" w:date="2019-10-09T10:56:00Z">
            <w:rPr>
              <w:sz w:val="26"/>
              <w:szCs w:val="26"/>
            </w:rPr>
          </w:rPrChange>
        </w:rPr>
        <w:t>khác</w:t>
      </w:r>
      <w:proofErr w:type="spellEnd"/>
      <w:r w:rsidR="00503B1D" w:rsidRPr="00B41112">
        <w:rPr>
          <w:sz w:val="26"/>
          <w:szCs w:val="26"/>
          <w:rPrChange w:id="25595" w:author="Le Minh Nghia" w:date="2019-10-09T10:56:00Z">
            <w:rPr>
              <w:sz w:val="26"/>
              <w:szCs w:val="26"/>
            </w:rPr>
          </w:rPrChange>
        </w:rPr>
        <w:t xml:space="preserve"> </w:t>
      </w:r>
      <w:proofErr w:type="spellStart"/>
      <w:r w:rsidR="00503B1D" w:rsidRPr="00B41112">
        <w:rPr>
          <w:sz w:val="26"/>
          <w:szCs w:val="26"/>
          <w:rPrChange w:id="25596" w:author="Le Minh Nghia" w:date="2019-10-09T10:56:00Z">
            <w:rPr>
              <w:sz w:val="26"/>
              <w:szCs w:val="26"/>
            </w:rPr>
          </w:rPrChange>
        </w:rPr>
        <w:t>sẽ</w:t>
      </w:r>
      <w:proofErr w:type="spellEnd"/>
      <w:r w:rsidR="00503B1D" w:rsidRPr="00B41112">
        <w:rPr>
          <w:sz w:val="26"/>
          <w:szCs w:val="26"/>
          <w:rPrChange w:id="25597" w:author="Le Minh Nghia" w:date="2019-10-09T10:56:00Z">
            <w:rPr>
              <w:sz w:val="26"/>
              <w:szCs w:val="26"/>
            </w:rPr>
          </w:rPrChange>
        </w:rPr>
        <w:t xml:space="preserve"> </w:t>
      </w:r>
      <w:proofErr w:type="spellStart"/>
      <w:r w:rsidR="00503B1D" w:rsidRPr="00B41112">
        <w:rPr>
          <w:sz w:val="26"/>
          <w:szCs w:val="26"/>
          <w:rPrChange w:id="25598" w:author="Le Minh Nghia" w:date="2019-10-09T10:56:00Z">
            <w:rPr>
              <w:sz w:val="26"/>
              <w:szCs w:val="26"/>
            </w:rPr>
          </w:rPrChange>
        </w:rPr>
        <w:t>không</w:t>
      </w:r>
      <w:proofErr w:type="spellEnd"/>
      <w:r w:rsidR="00503B1D" w:rsidRPr="00B41112">
        <w:rPr>
          <w:sz w:val="26"/>
          <w:szCs w:val="26"/>
          <w:rPrChange w:id="25599" w:author="Le Minh Nghia" w:date="2019-10-09T10:56:00Z">
            <w:rPr>
              <w:sz w:val="26"/>
              <w:szCs w:val="26"/>
            </w:rPr>
          </w:rPrChange>
        </w:rPr>
        <w:t xml:space="preserve"> </w:t>
      </w:r>
      <w:proofErr w:type="spellStart"/>
      <w:r w:rsidR="00503B1D" w:rsidRPr="00B41112">
        <w:rPr>
          <w:sz w:val="26"/>
          <w:szCs w:val="26"/>
          <w:rPrChange w:id="25600" w:author="Le Minh Nghia" w:date="2019-10-09T10:56:00Z">
            <w:rPr>
              <w:sz w:val="26"/>
              <w:szCs w:val="26"/>
            </w:rPr>
          </w:rPrChange>
        </w:rPr>
        <w:t>thấy</w:t>
      </w:r>
      <w:proofErr w:type="spellEnd"/>
      <w:r w:rsidR="00503B1D" w:rsidRPr="00B41112">
        <w:rPr>
          <w:sz w:val="26"/>
          <w:szCs w:val="26"/>
          <w:rPrChange w:id="25601" w:author="Le Minh Nghia" w:date="2019-10-09T10:56:00Z">
            <w:rPr>
              <w:sz w:val="26"/>
              <w:szCs w:val="26"/>
            </w:rPr>
          </w:rPrChange>
        </w:rPr>
        <w:t xml:space="preserve"> </w:t>
      </w:r>
      <w:proofErr w:type="spellStart"/>
      <w:r w:rsidR="00503B1D" w:rsidRPr="00B41112">
        <w:rPr>
          <w:sz w:val="26"/>
          <w:szCs w:val="26"/>
          <w:rPrChange w:id="25602" w:author="Le Minh Nghia" w:date="2019-10-09T10:56:00Z">
            <w:rPr>
              <w:sz w:val="26"/>
              <w:szCs w:val="26"/>
            </w:rPr>
          </w:rPrChange>
        </w:rPr>
        <w:t>được</w:t>
      </w:r>
      <w:proofErr w:type="spellEnd"/>
      <w:r w:rsidR="00503B1D" w:rsidRPr="00B41112">
        <w:rPr>
          <w:sz w:val="26"/>
          <w:szCs w:val="26"/>
          <w:rPrChange w:id="25603" w:author="Le Minh Nghia" w:date="2019-10-09T10:56:00Z">
            <w:rPr>
              <w:sz w:val="26"/>
              <w:szCs w:val="26"/>
            </w:rPr>
          </w:rPrChange>
        </w:rPr>
        <w:t xml:space="preserve"> </w:t>
      </w:r>
      <w:proofErr w:type="spellStart"/>
      <w:r w:rsidR="00503B1D" w:rsidRPr="00B41112">
        <w:rPr>
          <w:sz w:val="26"/>
          <w:szCs w:val="26"/>
          <w:rPrChange w:id="25604" w:author="Le Minh Nghia" w:date="2019-10-09T10:56:00Z">
            <w:rPr>
              <w:sz w:val="26"/>
              <w:szCs w:val="26"/>
            </w:rPr>
          </w:rPrChange>
        </w:rPr>
        <w:t>bản</w:t>
      </w:r>
      <w:proofErr w:type="spellEnd"/>
      <w:r w:rsidR="00503B1D" w:rsidRPr="00B41112">
        <w:rPr>
          <w:sz w:val="26"/>
          <w:szCs w:val="26"/>
          <w:rPrChange w:id="25605" w:author="Le Minh Nghia" w:date="2019-10-09T10:56:00Z">
            <w:rPr>
              <w:sz w:val="26"/>
              <w:szCs w:val="26"/>
            </w:rPr>
          </w:rPrChange>
        </w:rPr>
        <w:t xml:space="preserve"> tin </w:t>
      </w:r>
      <w:proofErr w:type="spellStart"/>
      <w:r w:rsidR="00503B1D" w:rsidRPr="00B41112">
        <w:rPr>
          <w:sz w:val="26"/>
          <w:szCs w:val="26"/>
          <w:rPrChange w:id="25606" w:author="Le Minh Nghia" w:date="2019-10-09T10:56:00Z">
            <w:rPr>
              <w:sz w:val="26"/>
              <w:szCs w:val="26"/>
            </w:rPr>
          </w:rPrChange>
        </w:rPr>
        <w:t>này</w:t>
      </w:r>
      <w:proofErr w:type="spellEnd"/>
      <w:r w:rsidR="00503B1D" w:rsidRPr="00B41112">
        <w:rPr>
          <w:sz w:val="26"/>
          <w:szCs w:val="26"/>
          <w:rPrChange w:id="25607" w:author="Le Minh Nghia" w:date="2019-10-09T10:56:00Z">
            <w:rPr>
              <w:sz w:val="26"/>
              <w:szCs w:val="26"/>
            </w:rPr>
          </w:rPrChange>
        </w:rPr>
        <w:t>.</w:t>
      </w:r>
    </w:p>
    <w:p w:rsidR="00503B1D" w:rsidRPr="00B41112" w:rsidRDefault="00503B1D">
      <w:pPr>
        <w:pStyle w:val="ListParagraph"/>
        <w:numPr>
          <w:ilvl w:val="0"/>
          <w:numId w:val="5"/>
        </w:numPr>
        <w:ind w:left="360"/>
        <w:rPr>
          <w:sz w:val="26"/>
          <w:szCs w:val="26"/>
          <w:rPrChange w:id="25608" w:author="Le Minh Nghia" w:date="2019-10-09T10:56:00Z">
            <w:rPr>
              <w:sz w:val="26"/>
              <w:szCs w:val="26"/>
            </w:rPr>
          </w:rPrChange>
        </w:rPr>
        <w:pPrChange w:id="25609" w:author="Le Minh Nghia" w:date="2019-10-09T10:37:00Z">
          <w:pPr>
            <w:pStyle w:val="ListParagraph"/>
            <w:numPr>
              <w:numId w:val="5"/>
            </w:numPr>
            <w:ind w:left="1440" w:hanging="360"/>
          </w:pPr>
        </w:pPrChange>
      </w:pPr>
      <w:proofErr w:type="spellStart"/>
      <w:r w:rsidRPr="00B41112">
        <w:rPr>
          <w:sz w:val="26"/>
          <w:szCs w:val="26"/>
          <w:rPrChange w:id="25610" w:author="Le Minh Nghia" w:date="2019-10-09T10:56:00Z">
            <w:rPr>
              <w:sz w:val="26"/>
              <w:szCs w:val="26"/>
            </w:rPr>
          </w:rPrChange>
        </w:rPr>
        <w:t>Nội</w:t>
      </w:r>
      <w:proofErr w:type="spellEnd"/>
      <w:r w:rsidRPr="00B41112">
        <w:rPr>
          <w:sz w:val="26"/>
          <w:szCs w:val="26"/>
          <w:rPrChange w:id="25611" w:author="Le Minh Nghia" w:date="2019-10-09T10:56:00Z">
            <w:rPr>
              <w:sz w:val="26"/>
              <w:szCs w:val="26"/>
            </w:rPr>
          </w:rPrChange>
        </w:rPr>
        <w:t xml:space="preserve"> dung: </w:t>
      </w:r>
      <w:proofErr w:type="spellStart"/>
      <w:r w:rsidRPr="00B41112">
        <w:rPr>
          <w:sz w:val="26"/>
          <w:szCs w:val="26"/>
          <w:rPrChange w:id="25612" w:author="Le Minh Nghia" w:date="2019-10-09T10:56:00Z">
            <w:rPr>
              <w:sz w:val="26"/>
              <w:szCs w:val="26"/>
            </w:rPr>
          </w:rPrChange>
        </w:rPr>
        <w:t>nội</w:t>
      </w:r>
      <w:proofErr w:type="spellEnd"/>
      <w:r w:rsidRPr="00B41112">
        <w:rPr>
          <w:sz w:val="26"/>
          <w:szCs w:val="26"/>
          <w:rPrChange w:id="25613" w:author="Le Minh Nghia" w:date="2019-10-09T10:56:00Z">
            <w:rPr>
              <w:sz w:val="26"/>
              <w:szCs w:val="26"/>
            </w:rPr>
          </w:rPrChange>
        </w:rPr>
        <w:t xml:space="preserve"> dung </w:t>
      </w:r>
      <w:proofErr w:type="spellStart"/>
      <w:r w:rsidRPr="00B41112">
        <w:rPr>
          <w:sz w:val="26"/>
          <w:szCs w:val="26"/>
          <w:rPrChange w:id="25614" w:author="Le Minh Nghia" w:date="2019-10-09T10:56:00Z">
            <w:rPr>
              <w:sz w:val="26"/>
              <w:szCs w:val="26"/>
            </w:rPr>
          </w:rPrChange>
        </w:rPr>
        <w:t>của</w:t>
      </w:r>
      <w:proofErr w:type="spellEnd"/>
      <w:r w:rsidRPr="00B41112">
        <w:rPr>
          <w:sz w:val="26"/>
          <w:szCs w:val="26"/>
          <w:rPrChange w:id="25615" w:author="Le Minh Nghia" w:date="2019-10-09T10:56:00Z">
            <w:rPr>
              <w:sz w:val="26"/>
              <w:szCs w:val="26"/>
            </w:rPr>
          </w:rPrChange>
        </w:rPr>
        <w:t xml:space="preserve"> </w:t>
      </w:r>
      <w:proofErr w:type="spellStart"/>
      <w:r w:rsidRPr="00B41112">
        <w:rPr>
          <w:sz w:val="26"/>
          <w:szCs w:val="26"/>
          <w:rPrChange w:id="25616" w:author="Le Minh Nghia" w:date="2019-10-09T10:56:00Z">
            <w:rPr>
              <w:sz w:val="26"/>
              <w:szCs w:val="26"/>
            </w:rPr>
          </w:rPrChange>
        </w:rPr>
        <w:t>bản</w:t>
      </w:r>
      <w:proofErr w:type="spellEnd"/>
      <w:r w:rsidRPr="00B41112">
        <w:rPr>
          <w:sz w:val="26"/>
          <w:szCs w:val="26"/>
          <w:rPrChange w:id="25617" w:author="Le Minh Nghia" w:date="2019-10-09T10:56:00Z">
            <w:rPr>
              <w:sz w:val="26"/>
              <w:szCs w:val="26"/>
            </w:rPr>
          </w:rPrChange>
        </w:rPr>
        <w:t xml:space="preserve"> tin </w:t>
      </w:r>
      <w:proofErr w:type="spellStart"/>
      <w:r w:rsidRPr="00B41112">
        <w:rPr>
          <w:sz w:val="26"/>
          <w:szCs w:val="26"/>
          <w:rPrChange w:id="25618" w:author="Le Minh Nghia" w:date="2019-10-09T10:56:00Z">
            <w:rPr>
              <w:sz w:val="26"/>
              <w:szCs w:val="26"/>
            </w:rPr>
          </w:rPrChange>
        </w:rPr>
        <w:t>mà</w:t>
      </w:r>
      <w:proofErr w:type="spellEnd"/>
      <w:r w:rsidRPr="00B41112">
        <w:rPr>
          <w:sz w:val="26"/>
          <w:szCs w:val="26"/>
          <w:rPrChange w:id="25619" w:author="Le Minh Nghia" w:date="2019-10-09T10:56:00Z">
            <w:rPr>
              <w:sz w:val="26"/>
              <w:szCs w:val="26"/>
            </w:rPr>
          </w:rPrChange>
        </w:rPr>
        <w:t xml:space="preserve"> </w:t>
      </w:r>
      <w:proofErr w:type="spellStart"/>
      <w:r w:rsidRPr="00B41112">
        <w:rPr>
          <w:sz w:val="26"/>
          <w:szCs w:val="26"/>
          <w:rPrChange w:id="25620" w:author="Le Minh Nghia" w:date="2019-10-09T10:56:00Z">
            <w:rPr>
              <w:sz w:val="26"/>
              <w:szCs w:val="26"/>
            </w:rPr>
          </w:rPrChange>
        </w:rPr>
        <w:t>muốn</w:t>
      </w:r>
      <w:proofErr w:type="spellEnd"/>
      <w:r w:rsidRPr="00B41112">
        <w:rPr>
          <w:sz w:val="26"/>
          <w:szCs w:val="26"/>
          <w:rPrChange w:id="25621" w:author="Le Minh Nghia" w:date="2019-10-09T10:56:00Z">
            <w:rPr>
              <w:sz w:val="26"/>
              <w:szCs w:val="26"/>
            </w:rPr>
          </w:rPrChange>
        </w:rPr>
        <w:t xml:space="preserve"> </w:t>
      </w:r>
      <w:proofErr w:type="spellStart"/>
      <w:r w:rsidRPr="00B41112">
        <w:rPr>
          <w:sz w:val="26"/>
          <w:szCs w:val="26"/>
          <w:rPrChange w:id="25622" w:author="Le Minh Nghia" w:date="2019-10-09T10:56:00Z">
            <w:rPr>
              <w:sz w:val="26"/>
              <w:szCs w:val="26"/>
            </w:rPr>
          </w:rPrChange>
        </w:rPr>
        <w:t>hiển</w:t>
      </w:r>
      <w:proofErr w:type="spellEnd"/>
      <w:r w:rsidRPr="00B41112">
        <w:rPr>
          <w:sz w:val="26"/>
          <w:szCs w:val="26"/>
          <w:rPrChange w:id="25623" w:author="Le Minh Nghia" w:date="2019-10-09T10:56:00Z">
            <w:rPr>
              <w:sz w:val="26"/>
              <w:szCs w:val="26"/>
            </w:rPr>
          </w:rPrChange>
        </w:rPr>
        <w:t xml:space="preserve"> </w:t>
      </w:r>
      <w:proofErr w:type="spellStart"/>
      <w:r w:rsidRPr="00B41112">
        <w:rPr>
          <w:sz w:val="26"/>
          <w:szCs w:val="26"/>
          <w:rPrChange w:id="25624" w:author="Le Minh Nghia" w:date="2019-10-09T10:56:00Z">
            <w:rPr>
              <w:sz w:val="26"/>
              <w:szCs w:val="26"/>
            </w:rPr>
          </w:rPrChange>
        </w:rPr>
        <w:t>thị</w:t>
      </w:r>
      <w:proofErr w:type="spellEnd"/>
      <w:r w:rsidRPr="00B41112">
        <w:rPr>
          <w:sz w:val="26"/>
          <w:szCs w:val="26"/>
          <w:rPrChange w:id="25625" w:author="Le Minh Nghia" w:date="2019-10-09T10:56:00Z">
            <w:rPr>
              <w:sz w:val="26"/>
              <w:szCs w:val="26"/>
            </w:rPr>
          </w:rPrChange>
        </w:rPr>
        <w:t>.</w:t>
      </w:r>
    </w:p>
    <w:p w:rsidR="00503B1D" w:rsidRPr="00B41112" w:rsidRDefault="00503B1D">
      <w:pPr>
        <w:pStyle w:val="ListParagraph"/>
        <w:numPr>
          <w:ilvl w:val="0"/>
          <w:numId w:val="5"/>
        </w:numPr>
        <w:ind w:left="360"/>
        <w:rPr>
          <w:sz w:val="26"/>
          <w:szCs w:val="26"/>
          <w:rPrChange w:id="25626" w:author="Le Minh Nghia" w:date="2019-10-09T10:56:00Z">
            <w:rPr>
              <w:sz w:val="26"/>
              <w:szCs w:val="26"/>
            </w:rPr>
          </w:rPrChange>
        </w:rPr>
        <w:pPrChange w:id="25627" w:author="Le Minh Nghia" w:date="2019-10-09T10:37:00Z">
          <w:pPr>
            <w:pStyle w:val="ListParagraph"/>
            <w:numPr>
              <w:numId w:val="5"/>
            </w:numPr>
            <w:ind w:left="1440" w:hanging="360"/>
          </w:pPr>
        </w:pPrChange>
      </w:pPr>
      <w:r w:rsidRPr="00B41112">
        <w:rPr>
          <w:sz w:val="26"/>
          <w:szCs w:val="26"/>
          <w:rPrChange w:id="25628" w:author="Le Minh Nghia" w:date="2019-10-09T10:56:00Z">
            <w:rPr>
              <w:sz w:val="26"/>
              <w:szCs w:val="26"/>
            </w:rPr>
          </w:rPrChange>
        </w:rPr>
        <w:t xml:space="preserve">Link </w:t>
      </w:r>
      <w:proofErr w:type="spellStart"/>
      <w:r w:rsidRPr="00B41112">
        <w:rPr>
          <w:sz w:val="26"/>
          <w:szCs w:val="26"/>
          <w:rPrChange w:id="25629" w:author="Le Minh Nghia" w:date="2019-10-09T10:56:00Z">
            <w:rPr>
              <w:sz w:val="26"/>
              <w:szCs w:val="26"/>
            </w:rPr>
          </w:rPrChange>
        </w:rPr>
        <w:t>muốn</w:t>
      </w:r>
      <w:proofErr w:type="spellEnd"/>
      <w:r w:rsidRPr="00B41112">
        <w:rPr>
          <w:sz w:val="26"/>
          <w:szCs w:val="26"/>
          <w:rPrChange w:id="25630" w:author="Le Minh Nghia" w:date="2019-10-09T10:56:00Z">
            <w:rPr>
              <w:sz w:val="26"/>
              <w:szCs w:val="26"/>
            </w:rPr>
          </w:rPrChange>
        </w:rPr>
        <w:t xml:space="preserve"> </w:t>
      </w:r>
      <w:proofErr w:type="spellStart"/>
      <w:r w:rsidRPr="00B41112">
        <w:rPr>
          <w:sz w:val="26"/>
          <w:szCs w:val="26"/>
          <w:rPrChange w:id="25631" w:author="Le Minh Nghia" w:date="2019-10-09T10:56:00Z">
            <w:rPr>
              <w:sz w:val="26"/>
              <w:szCs w:val="26"/>
            </w:rPr>
          </w:rPrChange>
        </w:rPr>
        <w:t>chèn</w:t>
      </w:r>
      <w:proofErr w:type="spellEnd"/>
      <w:r w:rsidRPr="00B41112">
        <w:rPr>
          <w:sz w:val="26"/>
          <w:szCs w:val="26"/>
          <w:rPrChange w:id="25632" w:author="Le Minh Nghia" w:date="2019-10-09T10:56:00Z">
            <w:rPr>
              <w:sz w:val="26"/>
              <w:szCs w:val="26"/>
            </w:rPr>
          </w:rPrChange>
        </w:rPr>
        <w:t xml:space="preserve">: link </w:t>
      </w:r>
      <w:proofErr w:type="spellStart"/>
      <w:r w:rsidRPr="00B41112">
        <w:rPr>
          <w:sz w:val="26"/>
          <w:szCs w:val="26"/>
          <w:rPrChange w:id="25633" w:author="Le Minh Nghia" w:date="2019-10-09T10:56:00Z">
            <w:rPr>
              <w:sz w:val="26"/>
              <w:szCs w:val="26"/>
            </w:rPr>
          </w:rPrChange>
        </w:rPr>
        <w:t>mà</w:t>
      </w:r>
      <w:proofErr w:type="spellEnd"/>
      <w:r w:rsidRPr="00B41112">
        <w:rPr>
          <w:sz w:val="26"/>
          <w:szCs w:val="26"/>
          <w:rPrChange w:id="25634" w:author="Le Minh Nghia" w:date="2019-10-09T10:56:00Z">
            <w:rPr>
              <w:sz w:val="26"/>
              <w:szCs w:val="26"/>
            </w:rPr>
          </w:rPrChange>
        </w:rPr>
        <w:t xml:space="preserve"> </w:t>
      </w:r>
      <w:proofErr w:type="spellStart"/>
      <w:r w:rsidRPr="00B41112">
        <w:rPr>
          <w:sz w:val="26"/>
          <w:szCs w:val="26"/>
          <w:rPrChange w:id="25635" w:author="Le Minh Nghia" w:date="2019-10-09T10:56:00Z">
            <w:rPr>
              <w:sz w:val="26"/>
              <w:szCs w:val="26"/>
            </w:rPr>
          </w:rPrChange>
        </w:rPr>
        <w:t>muốn</w:t>
      </w:r>
      <w:proofErr w:type="spellEnd"/>
      <w:r w:rsidRPr="00B41112">
        <w:rPr>
          <w:sz w:val="26"/>
          <w:szCs w:val="26"/>
          <w:rPrChange w:id="25636" w:author="Le Minh Nghia" w:date="2019-10-09T10:56:00Z">
            <w:rPr>
              <w:sz w:val="26"/>
              <w:szCs w:val="26"/>
            </w:rPr>
          </w:rPrChange>
        </w:rPr>
        <w:t xml:space="preserve"> </w:t>
      </w:r>
      <w:proofErr w:type="spellStart"/>
      <w:r w:rsidRPr="00B41112">
        <w:rPr>
          <w:sz w:val="26"/>
          <w:szCs w:val="26"/>
          <w:rPrChange w:id="25637" w:author="Le Minh Nghia" w:date="2019-10-09T10:56:00Z">
            <w:rPr>
              <w:sz w:val="26"/>
              <w:szCs w:val="26"/>
            </w:rPr>
          </w:rPrChange>
        </w:rPr>
        <w:t>chèn</w:t>
      </w:r>
      <w:proofErr w:type="spellEnd"/>
      <w:r w:rsidRPr="00B41112">
        <w:rPr>
          <w:sz w:val="26"/>
          <w:szCs w:val="26"/>
          <w:rPrChange w:id="25638" w:author="Le Minh Nghia" w:date="2019-10-09T10:56:00Z">
            <w:rPr>
              <w:sz w:val="26"/>
              <w:szCs w:val="26"/>
            </w:rPr>
          </w:rPrChange>
        </w:rPr>
        <w:t xml:space="preserve"> </w:t>
      </w:r>
      <w:proofErr w:type="spellStart"/>
      <w:r w:rsidRPr="00B41112">
        <w:rPr>
          <w:sz w:val="26"/>
          <w:szCs w:val="26"/>
          <w:rPrChange w:id="25639" w:author="Le Minh Nghia" w:date="2019-10-09T10:56:00Z">
            <w:rPr>
              <w:sz w:val="26"/>
              <w:szCs w:val="26"/>
            </w:rPr>
          </w:rPrChange>
        </w:rPr>
        <w:t>thêm</w:t>
      </w:r>
      <w:proofErr w:type="spellEnd"/>
      <w:r w:rsidRPr="00B41112">
        <w:rPr>
          <w:sz w:val="26"/>
          <w:szCs w:val="26"/>
          <w:rPrChange w:id="25640" w:author="Le Minh Nghia" w:date="2019-10-09T10:56:00Z">
            <w:rPr>
              <w:sz w:val="26"/>
              <w:szCs w:val="26"/>
            </w:rPr>
          </w:rPrChange>
        </w:rPr>
        <w:t xml:space="preserve"> </w:t>
      </w:r>
      <w:proofErr w:type="spellStart"/>
      <w:r w:rsidRPr="00B41112">
        <w:rPr>
          <w:sz w:val="26"/>
          <w:szCs w:val="26"/>
          <w:rPrChange w:id="25641" w:author="Le Minh Nghia" w:date="2019-10-09T10:56:00Z">
            <w:rPr>
              <w:sz w:val="26"/>
              <w:szCs w:val="26"/>
            </w:rPr>
          </w:rPrChange>
        </w:rPr>
        <w:t>kèm</w:t>
      </w:r>
      <w:proofErr w:type="spellEnd"/>
      <w:r w:rsidRPr="00B41112">
        <w:rPr>
          <w:sz w:val="26"/>
          <w:szCs w:val="26"/>
          <w:rPrChange w:id="25642" w:author="Le Minh Nghia" w:date="2019-10-09T10:56:00Z">
            <w:rPr>
              <w:sz w:val="26"/>
              <w:szCs w:val="26"/>
            </w:rPr>
          </w:rPrChange>
        </w:rPr>
        <w:t xml:space="preserve"> </w:t>
      </w:r>
      <w:proofErr w:type="spellStart"/>
      <w:r w:rsidRPr="00B41112">
        <w:rPr>
          <w:sz w:val="26"/>
          <w:szCs w:val="26"/>
          <w:rPrChange w:id="25643" w:author="Le Minh Nghia" w:date="2019-10-09T10:56:00Z">
            <w:rPr>
              <w:sz w:val="26"/>
              <w:szCs w:val="26"/>
            </w:rPr>
          </w:rPrChange>
        </w:rPr>
        <w:t>theo</w:t>
      </w:r>
      <w:proofErr w:type="spellEnd"/>
      <w:r w:rsidRPr="00B41112">
        <w:rPr>
          <w:sz w:val="26"/>
          <w:szCs w:val="26"/>
          <w:rPrChange w:id="25644" w:author="Le Minh Nghia" w:date="2019-10-09T10:56:00Z">
            <w:rPr>
              <w:sz w:val="26"/>
              <w:szCs w:val="26"/>
            </w:rPr>
          </w:rPrChange>
        </w:rPr>
        <w:t xml:space="preserve"> </w:t>
      </w:r>
      <w:proofErr w:type="spellStart"/>
      <w:r w:rsidRPr="00B41112">
        <w:rPr>
          <w:sz w:val="26"/>
          <w:szCs w:val="26"/>
          <w:rPrChange w:id="25645" w:author="Le Minh Nghia" w:date="2019-10-09T10:56:00Z">
            <w:rPr>
              <w:sz w:val="26"/>
              <w:szCs w:val="26"/>
            </w:rPr>
          </w:rPrChange>
        </w:rPr>
        <w:t>bài</w:t>
      </w:r>
      <w:proofErr w:type="spellEnd"/>
      <w:r w:rsidRPr="00B41112">
        <w:rPr>
          <w:sz w:val="26"/>
          <w:szCs w:val="26"/>
          <w:rPrChange w:id="25646" w:author="Le Minh Nghia" w:date="2019-10-09T10:56:00Z">
            <w:rPr>
              <w:sz w:val="26"/>
              <w:szCs w:val="26"/>
            </w:rPr>
          </w:rPrChange>
        </w:rPr>
        <w:t xml:space="preserve"> </w:t>
      </w:r>
      <w:proofErr w:type="spellStart"/>
      <w:r w:rsidRPr="00B41112">
        <w:rPr>
          <w:sz w:val="26"/>
          <w:szCs w:val="26"/>
          <w:rPrChange w:id="25647" w:author="Le Minh Nghia" w:date="2019-10-09T10:56:00Z">
            <w:rPr>
              <w:sz w:val="26"/>
              <w:szCs w:val="26"/>
            </w:rPr>
          </w:rPrChange>
        </w:rPr>
        <w:t>đăng</w:t>
      </w:r>
      <w:proofErr w:type="spellEnd"/>
      <w:r w:rsidRPr="00B41112">
        <w:rPr>
          <w:sz w:val="26"/>
          <w:szCs w:val="26"/>
          <w:rPrChange w:id="25648" w:author="Le Minh Nghia" w:date="2019-10-09T10:56:00Z">
            <w:rPr>
              <w:sz w:val="26"/>
              <w:szCs w:val="26"/>
            </w:rPr>
          </w:rPrChange>
        </w:rPr>
        <w:t>.</w:t>
      </w:r>
    </w:p>
    <w:p w:rsidR="00503B1D" w:rsidRPr="00B41112" w:rsidRDefault="00A60B0B">
      <w:pPr>
        <w:rPr>
          <w:sz w:val="26"/>
          <w:szCs w:val="26"/>
          <w:rPrChange w:id="25649" w:author="Le Minh Nghia" w:date="2019-10-09T10:56:00Z">
            <w:rPr>
              <w:sz w:val="26"/>
              <w:szCs w:val="26"/>
            </w:rPr>
          </w:rPrChange>
        </w:rPr>
        <w:pPrChange w:id="25650" w:author="Le Minh Nghia" w:date="2019-10-09T10:37:00Z">
          <w:pPr>
            <w:ind w:firstLine="709"/>
          </w:pPr>
        </w:pPrChange>
      </w:pPr>
      <w:r w:rsidRPr="00B41112">
        <w:rPr>
          <w:noProof/>
          <w:sz w:val="26"/>
          <w:szCs w:val="26"/>
          <w:rPrChange w:id="25651" w:author="Le Minh Nghia" w:date="2019-10-09T10:56:00Z">
            <w:rPr>
              <w:noProof/>
            </w:rPr>
          </w:rPrChange>
        </w:rPr>
        <w:lastRenderedPageBreak/>
        <w:drawing>
          <wp:inline distT="0" distB="0" distL="0" distR="0" wp14:anchorId="3C2A7B55" wp14:editId="4F5818F8">
            <wp:extent cx="5972175" cy="2889885"/>
            <wp:effectExtent l="0" t="0" r="952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889885"/>
                    </a:xfrm>
                    <a:prstGeom prst="rect">
                      <a:avLst/>
                    </a:prstGeom>
                  </pic:spPr>
                </pic:pic>
              </a:graphicData>
            </a:graphic>
          </wp:inline>
        </w:drawing>
      </w:r>
    </w:p>
    <w:p w:rsidR="00503B1D" w:rsidRPr="00B41112" w:rsidRDefault="00503B1D" w:rsidP="00503B1D">
      <w:pPr>
        <w:ind w:left="709"/>
        <w:jc w:val="center"/>
        <w:rPr>
          <w:i/>
          <w:sz w:val="26"/>
          <w:szCs w:val="26"/>
          <w:rPrChange w:id="25652" w:author="Le Minh Nghia" w:date="2019-10-09T10:56:00Z">
            <w:rPr>
              <w:i/>
              <w:sz w:val="26"/>
              <w:szCs w:val="26"/>
            </w:rPr>
          </w:rPrChange>
        </w:rPr>
      </w:pPr>
      <w:proofErr w:type="spellStart"/>
      <w:r w:rsidRPr="00B41112">
        <w:rPr>
          <w:i/>
          <w:sz w:val="26"/>
          <w:szCs w:val="26"/>
          <w:rPrChange w:id="25653" w:author="Le Minh Nghia" w:date="2019-10-09T10:56:00Z">
            <w:rPr>
              <w:i/>
              <w:sz w:val="26"/>
              <w:szCs w:val="26"/>
            </w:rPr>
          </w:rPrChange>
        </w:rPr>
        <w:t>Hình</w:t>
      </w:r>
      <w:proofErr w:type="spellEnd"/>
      <w:r w:rsidRPr="00B41112">
        <w:rPr>
          <w:i/>
          <w:sz w:val="26"/>
          <w:szCs w:val="26"/>
          <w:rPrChange w:id="25654" w:author="Le Minh Nghia" w:date="2019-10-09T10:56:00Z">
            <w:rPr>
              <w:i/>
              <w:sz w:val="26"/>
              <w:szCs w:val="26"/>
            </w:rPr>
          </w:rPrChange>
        </w:rPr>
        <w:t xml:space="preserve"> 4.b.9.3 </w:t>
      </w:r>
      <w:proofErr w:type="spellStart"/>
      <w:r w:rsidRPr="00B41112">
        <w:rPr>
          <w:i/>
          <w:sz w:val="26"/>
          <w:szCs w:val="26"/>
          <w:rPrChange w:id="25655" w:author="Le Minh Nghia" w:date="2019-10-09T10:56:00Z">
            <w:rPr>
              <w:i/>
              <w:sz w:val="26"/>
              <w:szCs w:val="26"/>
            </w:rPr>
          </w:rPrChange>
        </w:rPr>
        <w:t>Giao</w:t>
      </w:r>
      <w:proofErr w:type="spellEnd"/>
      <w:r w:rsidRPr="00B41112">
        <w:rPr>
          <w:i/>
          <w:sz w:val="26"/>
          <w:szCs w:val="26"/>
          <w:rPrChange w:id="25656" w:author="Le Minh Nghia" w:date="2019-10-09T10:56:00Z">
            <w:rPr>
              <w:i/>
              <w:sz w:val="26"/>
              <w:szCs w:val="26"/>
            </w:rPr>
          </w:rPrChange>
        </w:rPr>
        <w:t xml:space="preserve"> </w:t>
      </w:r>
      <w:proofErr w:type="spellStart"/>
      <w:r w:rsidRPr="00B41112">
        <w:rPr>
          <w:i/>
          <w:sz w:val="26"/>
          <w:szCs w:val="26"/>
          <w:rPrChange w:id="25657" w:author="Le Minh Nghia" w:date="2019-10-09T10:56:00Z">
            <w:rPr>
              <w:i/>
              <w:sz w:val="26"/>
              <w:szCs w:val="26"/>
            </w:rPr>
          </w:rPrChange>
        </w:rPr>
        <w:t>diện</w:t>
      </w:r>
      <w:proofErr w:type="spellEnd"/>
      <w:r w:rsidRPr="00B41112">
        <w:rPr>
          <w:i/>
          <w:sz w:val="26"/>
          <w:szCs w:val="26"/>
          <w:rPrChange w:id="25658" w:author="Le Minh Nghia" w:date="2019-10-09T10:56:00Z">
            <w:rPr>
              <w:i/>
              <w:sz w:val="26"/>
              <w:szCs w:val="26"/>
            </w:rPr>
          </w:rPrChange>
        </w:rPr>
        <w:t xml:space="preserve"> </w:t>
      </w:r>
      <w:proofErr w:type="spellStart"/>
      <w:r w:rsidRPr="00B41112">
        <w:rPr>
          <w:i/>
          <w:sz w:val="26"/>
          <w:szCs w:val="26"/>
          <w:rPrChange w:id="25659" w:author="Le Minh Nghia" w:date="2019-10-09T10:56:00Z">
            <w:rPr>
              <w:i/>
              <w:sz w:val="26"/>
              <w:szCs w:val="26"/>
            </w:rPr>
          </w:rPrChange>
        </w:rPr>
        <w:t>đăng</w:t>
      </w:r>
      <w:proofErr w:type="spellEnd"/>
      <w:r w:rsidRPr="00B41112">
        <w:rPr>
          <w:i/>
          <w:sz w:val="26"/>
          <w:szCs w:val="26"/>
          <w:rPrChange w:id="25660" w:author="Le Minh Nghia" w:date="2019-10-09T10:56:00Z">
            <w:rPr>
              <w:i/>
              <w:sz w:val="26"/>
              <w:szCs w:val="26"/>
            </w:rPr>
          </w:rPrChange>
        </w:rPr>
        <w:t xml:space="preserve"> </w:t>
      </w:r>
      <w:proofErr w:type="spellStart"/>
      <w:r w:rsidRPr="00B41112">
        <w:rPr>
          <w:i/>
          <w:sz w:val="26"/>
          <w:szCs w:val="26"/>
          <w:rPrChange w:id="25661" w:author="Le Minh Nghia" w:date="2019-10-09T10:56:00Z">
            <w:rPr>
              <w:i/>
              <w:sz w:val="26"/>
              <w:szCs w:val="26"/>
            </w:rPr>
          </w:rPrChange>
        </w:rPr>
        <w:t>bài</w:t>
      </w:r>
      <w:proofErr w:type="spellEnd"/>
    </w:p>
    <w:p w:rsidR="00503B1D" w:rsidRPr="00B41112" w:rsidRDefault="00E11D36">
      <w:pPr>
        <w:rPr>
          <w:sz w:val="26"/>
          <w:szCs w:val="26"/>
          <w:rPrChange w:id="25662" w:author="Le Minh Nghia" w:date="2019-10-09T10:56:00Z">
            <w:rPr>
              <w:sz w:val="26"/>
              <w:szCs w:val="26"/>
            </w:rPr>
          </w:rPrChange>
        </w:rPr>
        <w:pPrChange w:id="25663" w:author="Le Minh Nghia" w:date="2019-10-09T10:37:00Z">
          <w:pPr>
            <w:ind w:firstLine="709"/>
          </w:pPr>
        </w:pPrChange>
      </w:pPr>
      <w:proofErr w:type="spellStart"/>
      <w:r w:rsidRPr="00B41112">
        <w:rPr>
          <w:b/>
          <w:sz w:val="26"/>
          <w:szCs w:val="26"/>
          <w:rPrChange w:id="25664" w:author="Le Minh Nghia" w:date="2019-10-09T10:56:00Z">
            <w:rPr>
              <w:b/>
              <w:sz w:val="26"/>
              <w:szCs w:val="26"/>
            </w:rPr>
          </w:rPrChange>
        </w:rPr>
        <w:t>Phần</w:t>
      </w:r>
      <w:proofErr w:type="spellEnd"/>
      <w:r w:rsidRPr="00B41112">
        <w:rPr>
          <w:b/>
          <w:sz w:val="26"/>
          <w:szCs w:val="26"/>
          <w:rPrChange w:id="25665" w:author="Le Minh Nghia" w:date="2019-10-09T10:56:00Z">
            <w:rPr>
              <w:b/>
              <w:sz w:val="26"/>
              <w:szCs w:val="26"/>
            </w:rPr>
          </w:rPrChange>
        </w:rPr>
        <w:t xml:space="preserve"> </w:t>
      </w:r>
      <w:proofErr w:type="spellStart"/>
      <w:r w:rsidRPr="00B41112">
        <w:rPr>
          <w:b/>
          <w:sz w:val="26"/>
          <w:szCs w:val="26"/>
          <w:rPrChange w:id="25666" w:author="Le Minh Nghia" w:date="2019-10-09T10:56:00Z">
            <w:rPr>
              <w:b/>
              <w:sz w:val="26"/>
              <w:szCs w:val="26"/>
            </w:rPr>
          </w:rPrChange>
        </w:rPr>
        <w:t>giao</w:t>
      </w:r>
      <w:proofErr w:type="spellEnd"/>
      <w:r w:rsidRPr="00B41112">
        <w:rPr>
          <w:b/>
          <w:sz w:val="26"/>
          <w:szCs w:val="26"/>
          <w:rPrChange w:id="25667" w:author="Le Minh Nghia" w:date="2019-10-09T10:56:00Z">
            <w:rPr>
              <w:b/>
              <w:sz w:val="26"/>
              <w:szCs w:val="26"/>
            </w:rPr>
          </w:rPrChange>
        </w:rPr>
        <w:t xml:space="preserve"> </w:t>
      </w:r>
      <w:proofErr w:type="spellStart"/>
      <w:r w:rsidRPr="00B41112">
        <w:rPr>
          <w:b/>
          <w:sz w:val="26"/>
          <w:szCs w:val="26"/>
          <w:rPrChange w:id="25668" w:author="Le Minh Nghia" w:date="2019-10-09T10:56:00Z">
            <w:rPr>
              <w:b/>
              <w:sz w:val="26"/>
              <w:szCs w:val="26"/>
            </w:rPr>
          </w:rPrChange>
        </w:rPr>
        <w:t>diện</w:t>
      </w:r>
      <w:proofErr w:type="spellEnd"/>
      <w:r w:rsidRPr="00B41112">
        <w:rPr>
          <w:b/>
          <w:sz w:val="26"/>
          <w:szCs w:val="26"/>
          <w:rPrChange w:id="25669" w:author="Le Minh Nghia" w:date="2019-10-09T10:56:00Z">
            <w:rPr>
              <w:b/>
              <w:sz w:val="26"/>
              <w:szCs w:val="26"/>
            </w:rPr>
          </w:rPrChange>
        </w:rPr>
        <w:t xml:space="preserve"> </w:t>
      </w:r>
      <w:proofErr w:type="spellStart"/>
      <w:r w:rsidRPr="00B41112">
        <w:rPr>
          <w:b/>
          <w:sz w:val="26"/>
          <w:szCs w:val="26"/>
          <w:rPrChange w:id="25670" w:author="Le Minh Nghia" w:date="2019-10-09T10:56:00Z">
            <w:rPr>
              <w:b/>
              <w:sz w:val="26"/>
              <w:szCs w:val="26"/>
            </w:rPr>
          </w:rPrChange>
        </w:rPr>
        <w:t>danh</w:t>
      </w:r>
      <w:proofErr w:type="spellEnd"/>
      <w:r w:rsidRPr="00B41112">
        <w:rPr>
          <w:b/>
          <w:sz w:val="26"/>
          <w:szCs w:val="26"/>
          <w:rPrChange w:id="25671" w:author="Le Minh Nghia" w:date="2019-10-09T10:56:00Z">
            <w:rPr>
              <w:b/>
              <w:sz w:val="26"/>
              <w:szCs w:val="26"/>
            </w:rPr>
          </w:rPrChange>
        </w:rPr>
        <w:t xml:space="preserve"> </w:t>
      </w:r>
      <w:proofErr w:type="spellStart"/>
      <w:r w:rsidRPr="00B41112">
        <w:rPr>
          <w:b/>
          <w:sz w:val="26"/>
          <w:szCs w:val="26"/>
          <w:rPrChange w:id="25672" w:author="Le Minh Nghia" w:date="2019-10-09T10:56:00Z">
            <w:rPr>
              <w:b/>
              <w:sz w:val="26"/>
              <w:szCs w:val="26"/>
            </w:rPr>
          </w:rPrChange>
        </w:rPr>
        <w:t>sách</w:t>
      </w:r>
      <w:proofErr w:type="spellEnd"/>
      <w:r w:rsidRPr="00B41112">
        <w:rPr>
          <w:b/>
          <w:sz w:val="26"/>
          <w:szCs w:val="26"/>
          <w:rPrChange w:id="25673" w:author="Le Minh Nghia" w:date="2019-10-09T10:56:00Z">
            <w:rPr>
              <w:b/>
              <w:sz w:val="26"/>
              <w:szCs w:val="26"/>
            </w:rPr>
          </w:rPrChange>
        </w:rPr>
        <w:t xml:space="preserve"> </w:t>
      </w:r>
      <w:proofErr w:type="spellStart"/>
      <w:r w:rsidRPr="00B41112">
        <w:rPr>
          <w:b/>
          <w:sz w:val="26"/>
          <w:szCs w:val="26"/>
          <w:rPrChange w:id="25674" w:author="Le Minh Nghia" w:date="2019-10-09T10:56:00Z">
            <w:rPr>
              <w:b/>
              <w:sz w:val="26"/>
              <w:szCs w:val="26"/>
            </w:rPr>
          </w:rPrChange>
        </w:rPr>
        <w:t>bản</w:t>
      </w:r>
      <w:proofErr w:type="spellEnd"/>
      <w:r w:rsidRPr="00B41112">
        <w:rPr>
          <w:b/>
          <w:sz w:val="26"/>
          <w:szCs w:val="26"/>
          <w:rPrChange w:id="25675" w:author="Le Minh Nghia" w:date="2019-10-09T10:56:00Z">
            <w:rPr>
              <w:b/>
              <w:sz w:val="26"/>
              <w:szCs w:val="26"/>
            </w:rPr>
          </w:rPrChange>
        </w:rPr>
        <w:t xml:space="preserve"> tin </w:t>
      </w:r>
      <w:proofErr w:type="spellStart"/>
      <w:r w:rsidRPr="00B41112">
        <w:rPr>
          <w:b/>
          <w:sz w:val="26"/>
          <w:szCs w:val="26"/>
          <w:rPrChange w:id="25676" w:author="Le Minh Nghia" w:date="2019-10-09T10:56:00Z">
            <w:rPr>
              <w:b/>
              <w:sz w:val="26"/>
              <w:szCs w:val="26"/>
            </w:rPr>
          </w:rPrChange>
        </w:rPr>
        <w:t>theo</w:t>
      </w:r>
      <w:proofErr w:type="spellEnd"/>
      <w:r w:rsidRPr="00B41112">
        <w:rPr>
          <w:b/>
          <w:sz w:val="26"/>
          <w:szCs w:val="26"/>
          <w:rPrChange w:id="25677" w:author="Le Minh Nghia" w:date="2019-10-09T10:56:00Z">
            <w:rPr>
              <w:b/>
              <w:sz w:val="26"/>
              <w:szCs w:val="26"/>
            </w:rPr>
          </w:rPrChange>
        </w:rPr>
        <w:t xml:space="preserve"> </w:t>
      </w:r>
      <w:proofErr w:type="spellStart"/>
      <w:r w:rsidRPr="00B41112">
        <w:rPr>
          <w:b/>
          <w:sz w:val="26"/>
          <w:szCs w:val="26"/>
          <w:rPrChange w:id="25678" w:author="Le Minh Nghia" w:date="2019-10-09T10:56:00Z">
            <w:rPr>
              <w:b/>
              <w:sz w:val="26"/>
              <w:szCs w:val="26"/>
            </w:rPr>
          </w:rPrChange>
        </w:rPr>
        <w:t>thể</w:t>
      </w:r>
      <w:proofErr w:type="spellEnd"/>
      <w:r w:rsidRPr="00B41112">
        <w:rPr>
          <w:b/>
          <w:sz w:val="26"/>
          <w:szCs w:val="26"/>
          <w:rPrChange w:id="25679" w:author="Le Minh Nghia" w:date="2019-10-09T10:56:00Z">
            <w:rPr>
              <w:b/>
              <w:sz w:val="26"/>
              <w:szCs w:val="26"/>
            </w:rPr>
          </w:rPrChange>
        </w:rPr>
        <w:t xml:space="preserve"> </w:t>
      </w:r>
      <w:proofErr w:type="spellStart"/>
      <w:r w:rsidRPr="00B41112">
        <w:rPr>
          <w:b/>
          <w:sz w:val="26"/>
          <w:szCs w:val="26"/>
          <w:rPrChange w:id="25680" w:author="Le Minh Nghia" w:date="2019-10-09T10:56:00Z">
            <w:rPr>
              <w:b/>
              <w:sz w:val="26"/>
              <w:szCs w:val="26"/>
            </w:rPr>
          </w:rPrChange>
        </w:rPr>
        <w:t>loại</w:t>
      </w:r>
      <w:proofErr w:type="spellEnd"/>
      <w:r w:rsidRPr="00B41112">
        <w:rPr>
          <w:b/>
          <w:sz w:val="26"/>
          <w:szCs w:val="26"/>
          <w:rPrChange w:id="25681" w:author="Le Minh Nghia" w:date="2019-10-09T10:56:00Z">
            <w:rPr>
              <w:b/>
              <w:sz w:val="26"/>
              <w:szCs w:val="26"/>
            </w:rPr>
          </w:rPrChange>
        </w:rPr>
        <w:t xml:space="preserve">: </w:t>
      </w:r>
      <w:proofErr w:type="spellStart"/>
      <w:r w:rsidRPr="00B41112">
        <w:rPr>
          <w:sz w:val="26"/>
          <w:szCs w:val="26"/>
          <w:rPrChange w:id="25682" w:author="Le Minh Nghia" w:date="2019-10-09T10:56:00Z">
            <w:rPr>
              <w:sz w:val="26"/>
              <w:szCs w:val="26"/>
            </w:rPr>
          </w:rPrChange>
        </w:rPr>
        <w:t>hiển</w:t>
      </w:r>
      <w:proofErr w:type="spellEnd"/>
      <w:r w:rsidRPr="00B41112">
        <w:rPr>
          <w:sz w:val="26"/>
          <w:szCs w:val="26"/>
          <w:rPrChange w:id="25683" w:author="Le Minh Nghia" w:date="2019-10-09T10:56:00Z">
            <w:rPr>
              <w:sz w:val="26"/>
              <w:szCs w:val="26"/>
            </w:rPr>
          </w:rPrChange>
        </w:rPr>
        <w:t xml:space="preserve"> </w:t>
      </w:r>
      <w:proofErr w:type="spellStart"/>
      <w:r w:rsidRPr="00B41112">
        <w:rPr>
          <w:sz w:val="26"/>
          <w:szCs w:val="26"/>
          <w:rPrChange w:id="25684" w:author="Le Minh Nghia" w:date="2019-10-09T10:56:00Z">
            <w:rPr>
              <w:sz w:val="26"/>
              <w:szCs w:val="26"/>
            </w:rPr>
          </w:rPrChange>
        </w:rPr>
        <w:t>thị</w:t>
      </w:r>
      <w:proofErr w:type="spellEnd"/>
      <w:r w:rsidRPr="00B41112">
        <w:rPr>
          <w:sz w:val="26"/>
          <w:szCs w:val="26"/>
          <w:rPrChange w:id="25685" w:author="Le Minh Nghia" w:date="2019-10-09T10:56:00Z">
            <w:rPr>
              <w:sz w:val="26"/>
              <w:szCs w:val="26"/>
            </w:rPr>
          </w:rPrChange>
        </w:rPr>
        <w:t xml:space="preserve"> </w:t>
      </w:r>
      <w:proofErr w:type="spellStart"/>
      <w:r w:rsidRPr="00B41112">
        <w:rPr>
          <w:sz w:val="26"/>
          <w:szCs w:val="26"/>
          <w:rPrChange w:id="25686" w:author="Le Minh Nghia" w:date="2019-10-09T10:56:00Z">
            <w:rPr>
              <w:sz w:val="26"/>
              <w:szCs w:val="26"/>
            </w:rPr>
          </w:rPrChange>
        </w:rPr>
        <w:t>một</w:t>
      </w:r>
      <w:proofErr w:type="spellEnd"/>
      <w:r w:rsidRPr="00B41112">
        <w:rPr>
          <w:sz w:val="26"/>
          <w:szCs w:val="26"/>
          <w:rPrChange w:id="25687" w:author="Le Minh Nghia" w:date="2019-10-09T10:56:00Z">
            <w:rPr>
              <w:sz w:val="26"/>
              <w:szCs w:val="26"/>
            </w:rPr>
          </w:rPrChange>
        </w:rPr>
        <w:t xml:space="preserve"> </w:t>
      </w:r>
      <w:proofErr w:type="spellStart"/>
      <w:r w:rsidRPr="00B41112">
        <w:rPr>
          <w:sz w:val="26"/>
          <w:szCs w:val="26"/>
          <w:rPrChange w:id="25688" w:author="Le Minh Nghia" w:date="2019-10-09T10:56:00Z">
            <w:rPr>
              <w:sz w:val="26"/>
              <w:szCs w:val="26"/>
            </w:rPr>
          </w:rPrChange>
        </w:rPr>
        <w:t>danh</w:t>
      </w:r>
      <w:proofErr w:type="spellEnd"/>
      <w:r w:rsidRPr="00B41112">
        <w:rPr>
          <w:sz w:val="26"/>
          <w:szCs w:val="26"/>
          <w:rPrChange w:id="25689" w:author="Le Minh Nghia" w:date="2019-10-09T10:56:00Z">
            <w:rPr>
              <w:sz w:val="26"/>
              <w:szCs w:val="26"/>
            </w:rPr>
          </w:rPrChange>
        </w:rPr>
        <w:t xml:space="preserve"> </w:t>
      </w:r>
      <w:proofErr w:type="spellStart"/>
      <w:r w:rsidRPr="00B41112">
        <w:rPr>
          <w:sz w:val="26"/>
          <w:szCs w:val="26"/>
          <w:rPrChange w:id="25690" w:author="Le Minh Nghia" w:date="2019-10-09T10:56:00Z">
            <w:rPr>
              <w:sz w:val="26"/>
              <w:szCs w:val="26"/>
            </w:rPr>
          </w:rPrChange>
        </w:rPr>
        <w:t>sách</w:t>
      </w:r>
      <w:proofErr w:type="spellEnd"/>
      <w:r w:rsidRPr="00B41112">
        <w:rPr>
          <w:sz w:val="26"/>
          <w:szCs w:val="26"/>
          <w:rPrChange w:id="25691" w:author="Le Minh Nghia" w:date="2019-10-09T10:56:00Z">
            <w:rPr>
              <w:sz w:val="26"/>
              <w:szCs w:val="26"/>
            </w:rPr>
          </w:rPrChange>
        </w:rPr>
        <w:t xml:space="preserve"> </w:t>
      </w:r>
      <w:proofErr w:type="spellStart"/>
      <w:r w:rsidRPr="00B41112">
        <w:rPr>
          <w:sz w:val="26"/>
          <w:szCs w:val="26"/>
          <w:rPrChange w:id="25692" w:author="Le Minh Nghia" w:date="2019-10-09T10:56:00Z">
            <w:rPr>
              <w:sz w:val="26"/>
              <w:szCs w:val="26"/>
            </w:rPr>
          </w:rPrChange>
        </w:rPr>
        <w:t>các</w:t>
      </w:r>
      <w:proofErr w:type="spellEnd"/>
      <w:r w:rsidRPr="00B41112">
        <w:rPr>
          <w:sz w:val="26"/>
          <w:szCs w:val="26"/>
          <w:rPrChange w:id="25693" w:author="Le Minh Nghia" w:date="2019-10-09T10:56:00Z">
            <w:rPr>
              <w:sz w:val="26"/>
              <w:szCs w:val="26"/>
            </w:rPr>
          </w:rPrChange>
        </w:rPr>
        <w:t xml:space="preserve"> </w:t>
      </w:r>
      <w:proofErr w:type="spellStart"/>
      <w:r w:rsidRPr="00B41112">
        <w:rPr>
          <w:sz w:val="26"/>
          <w:szCs w:val="26"/>
          <w:rPrChange w:id="25694" w:author="Le Minh Nghia" w:date="2019-10-09T10:56:00Z">
            <w:rPr>
              <w:sz w:val="26"/>
              <w:szCs w:val="26"/>
            </w:rPr>
          </w:rPrChange>
        </w:rPr>
        <w:t>bản</w:t>
      </w:r>
      <w:proofErr w:type="spellEnd"/>
      <w:r w:rsidRPr="00B41112">
        <w:rPr>
          <w:sz w:val="26"/>
          <w:szCs w:val="26"/>
          <w:rPrChange w:id="25695" w:author="Le Minh Nghia" w:date="2019-10-09T10:56:00Z">
            <w:rPr>
              <w:sz w:val="26"/>
              <w:szCs w:val="26"/>
            </w:rPr>
          </w:rPrChange>
        </w:rPr>
        <w:t xml:space="preserve"> tin </w:t>
      </w:r>
      <w:proofErr w:type="spellStart"/>
      <w:r w:rsidRPr="00B41112">
        <w:rPr>
          <w:sz w:val="26"/>
          <w:szCs w:val="26"/>
          <w:rPrChange w:id="25696" w:author="Le Minh Nghia" w:date="2019-10-09T10:56:00Z">
            <w:rPr>
              <w:sz w:val="26"/>
              <w:szCs w:val="26"/>
            </w:rPr>
          </w:rPrChange>
        </w:rPr>
        <w:t>theo</w:t>
      </w:r>
      <w:proofErr w:type="spellEnd"/>
      <w:r w:rsidRPr="00B41112">
        <w:rPr>
          <w:sz w:val="26"/>
          <w:szCs w:val="26"/>
          <w:rPrChange w:id="25697" w:author="Le Minh Nghia" w:date="2019-10-09T10:56:00Z">
            <w:rPr>
              <w:sz w:val="26"/>
              <w:szCs w:val="26"/>
            </w:rPr>
          </w:rPrChange>
        </w:rPr>
        <w:t xml:space="preserve"> </w:t>
      </w:r>
      <w:proofErr w:type="spellStart"/>
      <w:r w:rsidRPr="00B41112">
        <w:rPr>
          <w:sz w:val="26"/>
          <w:szCs w:val="26"/>
          <w:rPrChange w:id="25698" w:author="Le Minh Nghia" w:date="2019-10-09T10:56:00Z">
            <w:rPr>
              <w:sz w:val="26"/>
              <w:szCs w:val="26"/>
            </w:rPr>
          </w:rPrChange>
        </w:rPr>
        <w:t>một</w:t>
      </w:r>
      <w:proofErr w:type="spellEnd"/>
      <w:r w:rsidRPr="00B41112">
        <w:rPr>
          <w:sz w:val="26"/>
          <w:szCs w:val="26"/>
          <w:rPrChange w:id="25699" w:author="Le Minh Nghia" w:date="2019-10-09T10:56:00Z">
            <w:rPr>
              <w:sz w:val="26"/>
              <w:szCs w:val="26"/>
            </w:rPr>
          </w:rPrChange>
        </w:rPr>
        <w:t xml:space="preserve"> </w:t>
      </w:r>
      <w:proofErr w:type="spellStart"/>
      <w:r w:rsidRPr="00B41112">
        <w:rPr>
          <w:sz w:val="26"/>
          <w:szCs w:val="26"/>
          <w:rPrChange w:id="25700" w:author="Le Minh Nghia" w:date="2019-10-09T10:56:00Z">
            <w:rPr>
              <w:sz w:val="26"/>
              <w:szCs w:val="26"/>
            </w:rPr>
          </w:rPrChange>
        </w:rPr>
        <w:t>thể</w:t>
      </w:r>
      <w:proofErr w:type="spellEnd"/>
      <w:r w:rsidRPr="00B41112">
        <w:rPr>
          <w:sz w:val="26"/>
          <w:szCs w:val="26"/>
          <w:rPrChange w:id="25701" w:author="Le Minh Nghia" w:date="2019-10-09T10:56:00Z">
            <w:rPr>
              <w:sz w:val="26"/>
              <w:szCs w:val="26"/>
            </w:rPr>
          </w:rPrChange>
        </w:rPr>
        <w:t xml:space="preserve"> </w:t>
      </w:r>
      <w:proofErr w:type="spellStart"/>
      <w:r w:rsidRPr="00B41112">
        <w:rPr>
          <w:sz w:val="26"/>
          <w:szCs w:val="26"/>
          <w:rPrChange w:id="25702" w:author="Le Minh Nghia" w:date="2019-10-09T10:56:00Z">
            <w:rPr>
              <w:sz w:val="26"/>
              <w:szCs w:val="26"/>
            </w:rPr>
          </w:rPrChange>
        </w:rPr>
        <w:t>loại</w:t>
      </w:r>
      <w:proofErr w:type="spellEnd"/>
      <w:r w:rsidRPr="00B41112">
        <w:rPr>
          <w:sz w:val="26"/>
          <w:szCs w:val="26"/>
          <w:rPrChange w:id="25703" w:author="Le Minh Nghia" w:date="2019-10-09T10:56:00Z">
            <w:rPr>
              <w:sz w:val="26"/>
              <w:szCs w:val="26"/>
            </w:rPr>
          </w:rPrChange>
        </w:rPr>
        <w:t xml:space="preserve"> </w:t>
      </w:r>
      <w:proofErr w:type="spellStart"/>
      <w:r w:rsidRPr="00B41112">
        <w:rPr>
          <w:sz w:val="26"/>
          <w:szCs w:val="26"/>
          <w:rPrChange w:id="25704" w:author="Le Minh Nghia" w:date="2019-10-09T10:56:00Z">
            <w:rPr>
              <w:sz w:val="26"/>
              <w:szCs w:val="26"/>
            </w:rPr>
          </w:rPrChange>
        </w:rPr>
        <w:t>của</w:t>
      </w:r>
      <w:proofErr w:type="spellEnd"/>
      <w:r w:rsidRPr="00B41112">
        <w:rPr>
          <w:sz w:val="26"/>
          <w:szCs w:val="26"/>
          <w:rPrChange w:id="25705" w:author="Le Minh Nghia" w:date="2019-10-09T10:56:00Z">
            <w:rPr>
              <w:sz w:val="26"/>
              <w:szCs w:val="26"/>
            </w:rPr>
          </w:rPrChange>
        </w:rPr>
        <w:t xml:space="preserve"> </w:t>
      </w:r>
      <w:proofErr w:type="spellStart"/>
      <w:r w:rsidRPr="00B41112">
        <w:rPr>
          <w:sz w:val="26"/>
          <w:szCs w:val="26"/>
          <w:rPrChange w:id="25706" w:author="Le Minh Nghia" w:date="2019-10-09T10:56:00Z">
            <w:rPr>
              <w:sz w:val="26"/>
              <w:szCs w:val="26"/>
            </w:rPr>
          </w:rPrChange>
        </w:rPr>
        <w:t>bản</w:t>
      </w:r>
      <w:proofErr w:type="spellEnd"/>
      <w:r w:rsidRPr="00B41112">
        <w:rPr>
          <w:sz w:val="26"/>
          <w:szCs w:val="26"/>
          <w:rPrChange w:id="25707" w:author="Le Minh Nghia" w:date="2019-10-09T10:56:00Z">
            <w:rPr>
              <w:sz w:val="26"/>
              <w:szCs w:val="26"/>
            </w:rPr>
          </w:rPrChange>
        </w:rPr>
        <w:t xml:space="preserve"> tin </w:t>
      </w:r>
      <w:proofErr w:type="spellStart"/>
      <w:r w:rsidRPr="00B41112">
        <w:rPr>
          <w:sz w:val="26"/>
          <w:szCs w:val="26"/>
          <w:rPrChange w:id="25708" w:author="Le Minh Nghia" w:date="2019-10-09T10:56:00Z">
            <w:rPr>
              <w:sz w:val="26"/>
              <w:szCs w:val="26"/>
            </w:rPr>
          </w:rPrChange>
        </w:rPr>
        <w:t>đó</w:t>
      </w:r>
      <w:proofErr w:type="spellEnd"/>
      <w:r w:rsidRPr="00B41112">
        <w:rPr>
          <w:sz w:val="26"/>
          <w:szCs w:val="26"/>
          <w:rPrChange w:id="25709" w:author="Le Minh Nghia" w:date="2019-10-09T10:56:00Z">
            <w:rPr>
              <w:sz w:val="26"/>
              <w:szCs w:val="26"/>
            </w:rPr>
          </w:rPrChange>
        </w:rPr>
        <w:t xml:space="preserve">. </w:t>
      </w:r>
      <w:proofErr w:type="spellStart"/>
      <w:r w:rsidRPr="00B41112">
        <w:rPr>
          <w:sz w:val="26"/>
          <w:szCs w:val="26"/>
          <w:rPrChange w:id="25710" w:author="Le Minh Nghia" w:date="2019-10-09T10:56:00Z">
            <w:rPr>
              <w:sz w:val="26"/>
              <w:szCs w:val="26"/>
            </w:rPr>
          </w:rPrChange>
        </w:rPr>
        <w:t>Phần</w:t>
      </w:r>
      <w:proofErr w:type="spellEnd"/>
      <w:r w:rsidRPr="00B41112">
        <w:rPr>
          <w:sz w:val="26"/>
          <w:szCs w:val="26"/>
          <w:rPrChange w:id="25711" w:author="Le Minh Nghia" w:date="2019-10-09T10:56:00Z">
            <w:rPr>
              <w:sz w:val="26"/>
              <w:szCs w:val="26"/>
            </w:rPr>
          </w:rPrChange>
        </w:rPr>
        <w:t xml:space="preserve"> </w:t>
      </w:r>
      <w:proofErr w:type="spellStart"/>
      <w:r w:rsidRPr="00B41112">
        <w:rPr>
          <w:sz w:val="26"/>
          <w:szCs w:val="26"/>
          <w:rPrChange w:id="25712" w:author="Le Minh Nghia" w:date="2019-10-09T10:56:00Z">
            <w:rPr>
              <w:sz w:val="26"/>
              <w:szCs w:val="26"/>
            </w:rPr>
          </w:rPrChange>
        </w:rPr>
        <w:t>bên</w:t>
      </w:r>
      <w:proofErr w:type="spellEnd"/>
      <w:r w:rsidRPr="00B41112">
        <w:rPr>
          <w:sz w:val="26"/>
          <w:szCs w:val="26"/>
          <w:rPrChange w:id="25713" w:author="Le Minh Nghia" w:date="2019-10-09T10:56:00Z">
            <w:rPr>
              <w:sz w:val="26"/>
              <w:szCs w:val="26"/>
            </w:rPr>
          </w:rPrChange>
        </w:rPr>
        <w:t xml:space="preserve"> </w:t>
      </w:r>
      <w:proofErr w:type="spellStart"/>
      <w:r w:rsidRPr="00B41112">
        <w:rPr>
          <w:sz w:val="26"/>
          <w:szCs w:val="26"/>
          <w:rPrChange w:id="25714" w:author="Le Minh Nghia" w:date="2019-10-09T10:56:00Z">
            <w:rPr>
              <w:sz w:val="26"/>
              <w:szCs w:val="26"/>
            </w:rPr>
          </w:rPrChange>
        </w:rPr>
        <w:t>trái</w:t>
      </w:r>
      <w:proofErr w:type="spellEnd"/>
      <w:r w:rsidRPr="00B41112">
        <w:rPr>
          <w:sz w:val="26"/>
          <w:szCs w:val="26"/>
          <w:rPrChange w:id="25715" w:author="Le Minh Nghia" w:date="2019-10-09T10:56:00Z">
            <w:rPr>
              <w:sz w:val="26"/>
              <w:szCs w:val="26"/>
            </w:rPr>
          </w:rPrChange>
        </w:rPr>
        <w:t xml:space="preserve"> </w:t>
      </w:r>
      <w:proofErr w:type="spellStart"/>
      <w:r w:rsidRPr="00B41112">
        <w:rPr>
          <w:sz w:val="26"/>
          <w:szCs w:val="26"/>
          <w:rPrChange w:id="25716" w:author="Le Minh Nghia" w:date="2019-10-09T10:56:00Z">
            <w:rPr>
              <w:sz w:val="26"/>
              <w:szCs w:val="26"/>
            </w:rPr>
          </w:rPrChange>
        </w:rPr>
        <w:t>là</w:t>
      </w:r>
      <w:proofErr w:type="spellEnd"/>
      <w:r w:rsidRPr="00B41112">
        <w:rPr>
          <w:sz w:val="26"/>
          <w:szCs w:val="26"/>
          <w:rPrChange w:id="25717" w:author="Le Minh Nghia" w:date="2019-10-09T10:56:00Z">
            <w:rPr>
              <w:sz w:val="26"/>
              <w:szCs w:val="26"/>
            </w:rPr>
          </w:rPrChange>
        </w:rPr>
        <w:t xml:space="preserve"> </w:t>
      </w:r>
      <w:proofErr w:type="spellStart"/>
      <w:r w:rsidRPr="00B41112">
        <w:rPr>
          <w:sz w:val="26"/>
          <w:szCs w:val="26"/>
          <w:rPrChange w:id="25718" w:author="Le Minh Nghia" w:date="2019-10-09T10:56:00Z">
            <w:rPr>
              <w:sz w:val="26"/>
              <w:szCs w:val="26"/>
            </w:rPr>
          </w:rPrChange>
        </w:rPr>
        <w:t>hình</w:t>
      </w:r>
      <w:proofErr w:type="spellEnd"/>
      <w:r w:rsidRPr="00B41112">
        <w:rPr>
          <w:sz w:val="26"/>
          <w:szCs w:val="26"/>
          <w:rPrChange w:id="25719" w:author="Le Minh Nghia" w:date="2019-10-09T10:56:00Z">
            <w:rPr>
              <w:sz w:val="26"/>
              <w:szCs w:val="26"/>
            </w:rPr>
          </w:rPrChange>
        </w:rPr>
        <w:t xml:space="preserve"> </w:t>
      </w:r>
      <w:proofErr w:type="spellStart"/>
      <w:r w:rsidRPr="00B41112">
        <w:rPr>
          <w:sz w:val="26"/>
          <w:szCs w:val="26"/>
          <w:rPrChange w:id="25720" w:author="Le Minh Nghia" w:date="2019-10-09T10:56:00Z">
            <w:rPr>
              <w:sz w:val="26"/>
              <w:szCs w:val="26"/>
            </w:rPr>
          </w:rPrChange>
        </w:rPr>
        <w:t>ảnh</w:t>
      </w:r>
      <w:proofErr w:type="spellEnd"/>
      <w:r w:rsidRPr="00B41112">
        <w:rPr>
          <w:sz w:val="26"/>
          <w:szCs w:val="26"/>
          <w:rPrChange w:id="25721" w:author="Le Minh Nghia" w:date="2019-10-09T10:56:00Z">
            <w:rPr>
              <w:sz w:val="26"/>
              <w:szCs w:val="26"/>
            </w:rPr>
          </w:rPrChange>
        </w:rPr>
        <w:t xml:space="preserve"> </w:t>
      </w:r>
      <w:proofErr w:type="spellStart"/>
      <w:r w:rsidRPr="00B41112">
        <w:rPr>
          <w:sz w:val="26"/>
          <w:szCs w:val="26"/>
          <w:rPrChange w:id="25722" w:author="Le Minh Nghia" w:date="2019-10-09T10:56:00Z">
            <w:rPr>
              <w:sz w:val="26"/>
              <w:szCs w:val="26"/>
            </w:rPr>
          </w:rPrChange>
        </w:rPr>
        <w:t>mặc</w:t>
      </w:r>
      <w:proofErr w:type="spellEnd"/>
      <w:r w:rsidRPr="00B41112">
        <w:rPr>
          <w:sz w:val="26"/>
          <w:szCs w:val="26"/>
          <w:rPrChange w:id="25723" w:author="Le Minh Nghia" w:date="2019-10-09T10:56:00Z">
            <w:rPr>
              <w:sz w:val="26"/>
              <w:szCs w:val="26"/>
            </w:rPr>
          </w:rPrChange>
        </w:rPr>
        <w:t xml:space="preserve"> </w:t>
      </w:r>
      <w:proofErr w:type="spellStart"/>
      <w:r w:rsidRPr="00B41112">
        <w:rPr>
          <w:sz w:val="26"/>
          <w:szCs w:val="26"/>
          <w:rPrChange w:id="25724" w:author="Le Minh Nghia" w:date="2019-10-09T10:56:00Z">
            <w:rPr>
              <w:sz w:val="26"/>
              <w:szCs w:val="26"/>
            </w:rPr>
          </w:rPrChange>
        </w:rPr>
        <w:t>định</w:t>
      </w:r>
      <w:proofErr w:type="spellEnd"/>
      <w:r w:rsidRPr="00B41112">
        <w:rPr>
          <w:sz w:val="26"/>
          <w:szCs w:val="26"/>
          <w:rPrChange w:id="25725" w:author="Le Minh Nghia" w:date="2019-10-09T10:56:00Z">
            <w:rPr>
              <w:sz w:val="26"/>
              <w:szCs w:val="26"/>
            </w:rPr>
          </w:rPrChange>
        </w:rPr>
        <w:t xml:space="preserve"> </w:t>
      </w:r>
      <w:proofErr w:type="spellStart"/>
      <w:r w:rsidRPr="00B41112">
        <w:rPr>
          <w:sz w:val="26"/>
          <w:szCs w:val="26"/>
          <w:rPrChange w:id="25726" w:author="Le Minh Nghia" w:date="2019-10-09T10:56:00Z">
            <w:rPr>
              <w:sz w:val="26"/>
              <w:szCs w:val="26"/>
            </w:rPr>
          </w:rPrChange>
        </w:rPr>
        <w:t>cho</w:t>
      </w:r>
      <w:proofErr w:type="spellEnd"/>
      <w:r w:rsidRPr="00B41112">
        <w:rPr>
          <w:sz w:val="26"/>
          <w:szCs w:val="26"/>
          <w:rPrChange w:id="25727" w:author="Le Minh Nghia" w:date="2019-10-09T10:56:00Z">
            <w:rPr>
              <w:sz w:val="26"/>
              <w:szCs w:val="26"/>
            </w:rPr>
          </w:rPrChange>
        </w:rPr>
        <w:t xml:space="preserve"> </w:t>
      </w:r>
      <w:proofErr w:type="spellStart"/>
      <w:r w:rsidRPr="00B41112">
        <w:rPr>
          <w:sz w:val="26"/>
          <w:szCs w:val="26"/>
          <w:rPrChange w:id="25728" w:author="Le Minh Nghia" w:date="2019-10-09T10:56:00Z">
            <w:rPr>
              <w:sz w:val="26"/>
              <w:szCs w:val="26"/>
            </w:rPr>
          </w:rPrChange>
        </w:rPr>
        <w:t>thể</w:t>
      </w:r>
      <w:proofErr w:type="spellEnd"/>
      <w:r w:rsidRPr="00B41112">
        <w:rPr>
          <w:sz w:val="26"/>
          <w:szCs w:val="26"/>
          <w:rPrChange w:id="25729" w:author="Le Minh Nghia" w:date="2019-10-09T10:56:00Z">
            <w:rPr>
              <w:sz w:val="26"/>
              <w:szCs w:val="26"/>
            </w:rPr>
          </w:rPrChange>
        </w:rPr>
        <w:t xml:space="preserve"> </w:t>
      </w:r>
      <w:proofErr w:type="spellStart"/>
      <w:r w:rsidRPr="00B41112">
        <w:rPr>
          <w:sz w:val="26"/>
          <w:szCs w:val="26"/>
          <w:rPrChange w:id="25730" w:author="Le Minh Nghia" w:date="2019-10-09T10:56:00Z">
            <w:rPr>
              <w:sz w:val="26"/>
              <w:szCs w:val="26"/>
            </w:rPr>
          </w:rPrChange>
        </w:rPr>
        <w:t>loại</w:t>
      </w:r>
      <w:proofErr w:type="spellEnd"/>
      <w:r w:rsidRPr="00B41112">
        <w:rPr>
          <w:sz w:val="26"/>
          <w:szCs w:val="26"/>
          <w:rPrChange w:id="25731" w:author="Le Minh Nghia" w:date="2019-10-09T10:56:00Z">
            <w:rPr>
              <w:sz w:val="26"/>
              <w:szCs w:val="26"/>
            </w:rPr>
          </w:rPrChange>
        </w:rPr>
        <w:t xml:space="preserve"> </w:t>
      </w:r>
      <w:proofErr w:type="spellStart"/>
      <w:r w:rsidRPr="00B41112">
        <w:rPr>
          <w:sz w:val="26"/>
          <w:szCs w:val="26"/>
          <w:rPrChange w:id="25732" w:author="Le Minh Nghia" w:date="2019-10-09T10:56:00Z">
            <w:rPr>
              <w:sz w:val="26"/>
              <w:szCs w:val="26"/>
            </w:rPr>
          </w:rPrChange>
        </w:rPr>
        <w:t>bản</w:t>
      </w:r>
      <w:proofErr w:type="spellEnd"/>
      <w:r w:rsidRPr="00B41112">
        <w:rPr>
          <w:sz w:val="26"/>
          <w:szCs w:val="26"/>
          <w:rPrChange w:id="25733" w:author="Le Minh Nghia" w:date="2019-10-09T10:56:00Z">
            <w:rPr>
              <w:sz w:val="26"/>
              <w:szCs w:val="26"/>
            </w:rPr>
          </w:rPrChange>
        </w:rPr>
        <w:t xml:space="preserve"> tin </w:t>
      </w:r>
      <w:proofErr w:type="spellStart"/>
      <w:r w:rsidRPr="00B41112">
        <w:rPr>
          <w:sz w:val="26"/>
          <w:szCs w:val="26"/>
          <w:rPrChange w:id="25734" w:author="Le Minh Nghia" w:date="2019-10-09T10:56:00Z">
            <w:rPr>
              <w:sz w:val="26"/>
              <w:szCs w:val="26"/>
            </w:rPr>
          </w:rPrChange>
        </w:rPr>
        <w:t>là</w:t>
      </w:r>
      <w:proofErr w:type="spellEnd"/>
      <w:r w:rsidRPr="00B41112">
        <w:rPr>
          <w:sz w:val="26"/>
          <w:szCs w:val="26"/>
          <w:rPrChange w:id="25735" w:author="Le Minh Nghia" w:date="2019-10-09T10:56:00Z">
            <w:rPr>
              <w:sz w:val="26"/>
              <w:szCs w:val="26"/>
            </w:rPr>
          </w:rPrChange>
        </w:rPr>
        <w:t xml:space="preserve"> </w:t>
      </w:r>
      <w:proofErr w:type="spellStart"/>
      <w:r w:rsidRPr="00B41112">
        <w:rPr>
          <w:sz w:val="26"/>
          <w:szCs w:val="26"/>
          <w:rPrChange w:id="25736" w:author="Le Minh Nghia" w:date="2019-10-09T10:56:00Z">
            <w:rPr>
              <w:sz w:val="26"/>
              <w:szCs w:val="26"/>
            </w:rPr>
          </w:rPrChange>
        </w:rPr>
        <w:t>Thông</w:t>
      </w:r>
      <w:proofErr w:type="spellEnd"/>
      <w:r w:rsidRPr="00B41112">
        <w:rPr>
          <w:sz w:val="26"/>
          <w:szCs w:val="26"/>
          <w:rPrChange w:id="25737" w:author="Le Minh Nghia" w:date="2019-10-09T10:56:00Z">
            <w:rPr>
              <w:sz w:val="26"/>
              <w:szCs w:val="26"/>
            </w:rPr>
          </w:rPrChange>
        </w:rPr>
        <w:t xml:space="preserve"> </w:t>
      </w:r>
      <w:proofErr w:type="spellStart"/>
      <w:r w:rsidRPr="00B41112">
        <w:rPr>
          <w:sz w:val="26"/>
          <w:szCs w:val="26"/>
          <w:rPrChange w:id="25738" w:author="Le Minh Nghia" w:date="2019-10-09T10:56:00Z">
            <w:rPr>
              <w:sz w:val="26"/>
              <w:szCs w:val="26"/>
            </w:rPr>
          </w:rPrChange>
        </w:rPr>
        <w:t>báo</w:t>
      </w:r>
      <w:proofErr w:type="spellEnd"/>
      <w:r w:rsidRPr="00B41112">
        <w:rPr>
          <w:sz w:val="26"/>
          <w:szCs w:val="26"/>
          <w:rPrChange w:id="25739" w:author="Le Minh Nghia" w:date="2019-10-09T10:56:00Z">
            <w:rPr>
              <w:sz w:val="26"/>
              <w:szCs w:val="26"/>
            </w:rPr>
          </w:rPrChange>
        </w:rPr>
        <w:t xml:space="preserve">, </w:t>
      </w:r>
      <w:proofErr w:type="spellStart"/>
      <w:r w:rsidRPr="00B41112">
        <w:rPr>
          <w:sz w:val="26"/>
          <w:szCs w:val="26"/>
          <w:rPrChange w:id="25740" w:author="Le Minh Nghia" w:date="2019-10-09T10:56:00Z">
            <w:rPr>
              <w:sz w:val="26"/>
              <w:szCs w:val="26"/>
            </w:rPr>
          </w:rPrChange>
        </w:rPr>
        <w:t>phần</w:t>
      </w:r>
      <w:proofErr w:type="spellEnd"/>
      <w:r w:rsidRPr="00B41112">
        <w:rPr>
          <w:sz w:val="26"/>
          <w:szCs w:val="26"/>
          <w:rPrChange w:id="25741" w:author="Le Minh Nghia" w:date="2019-10-09T10:56:00Z">
            <w:rPr>
              <w:sz w:val="26"/>
              <w:szCs w:val="26"/>
            </w:rPr>
          </w:rPrChange>
        </w:rPr>
        <w:t xml:space="preserve"> </w:t>
      </w:r>
      <w:proofErr w:type="spellStart"/>
      <w:r w:rsidRPr="00B41112">
        <w:rPr>
          <w:sz w:val="26"/>
          <w:szCs w:val="26"/>
          <w:rPrChange w:id="25742" w:author="Le Minh Nghia" w:date="2019-10-09T10:56:00Z">
            <w:rPr>
              <w:sz w:val="26"/>
              <w:szCs w:val="26"/>
            </w:rPr>
          </w:rPrChange>
        </w:rPr>
        <w:t>bên</w:t>
      </w:r>
      <w:proofErr w:type="spellEnd"/>
      <w:r w:rsidRPr="00B41112">
        <w:rPr>
          <w:sz w:val="26"/>
          <w:szCs w:val="26"/>
          <w:rPrChange w:id="25743" w:author="Le Minh Nghia" w:date="2019-10-09T10:56:00Z">
            <w:rPr>
              <w:sz w:val="26"/>
              <w:szCs w:val="26"/>
            </w:rPr>
          </w:rPrChange>
        </w:rPr>
        <w:t xml:space="preserve"> </w:t>
      </w:r>
      <w:proofErr w:type="spellStart"/>
      <w:r w:rsidRPr="00B41112">
        <w:rPr>
          <w:sz w:val="26"/>
          <w:szCs w:val="26"/>
          <w:rPrChange w:id="25744" w:author="Le Minh Nghia" w:date="2019-10-09T10:56:00Z">
            <w:rPr>
              <w:sz w:val="26"/>
              <w:szCs w:val="26"/>
            </w:rPr>
          </w:rPrChange>
        </w:rPr>
        <w:t>phải</w:t>
      </w:r>
      <w:proofErr w:type="spellEnd"/>
      <w:r w:rsidRPr="00B41112">
        <w:rPr>
          <w:sz w:val="26"/>
          <w:szCs w:val="26"/>
          <w:rPrChange w:id="25745" w:author="Le Minh Nghia" w:date="2019-10-09T10:56:00Z">
            <w:rPr>
              <w:sz w:val="26"/>
              <w:szCs w:val="26"/>
            </w:rPr>
          </w:rPrChange>
        </w:rPr>
        <w:t xml:space="preserve"> </w:t>
      </w:r>
      <w:proofErr w:type="spellStart"/>
      <w:r w:rsidRPr="00B41112">
        <w:rPr>
          <w:sz w:val="26"/>
          <w:szCs w:val="26"/>
          <w:rPrChange w:id="25746" w:author="Le Minh Nghia" w:date="2019-10-09T10:56:00Z">
            <w:rPr>
              <w:sz w:val="26"/>
              <w:szCs w:val="26"/>
            </w:rPr>
          </w:rPrChange>
        </w:rPr>
        <w:t>là</w:t>
      </w:r>
      <w:proofErr w:type="spellEnd"/>
      <w:r w:rsidRPr="00B41112">
        <w:rPr>
          <w:sz w:val="26"/>
          <w:szCs w:val="26"/>
          <w:rPrChange w:id="25747" w:author="Le Minh Nghia" w:date="2019-10-09T10:56:00Z">
            <w:rPr>
              <w:sz w:val="26"/>
              <w:szCs w:val="26"/>
            </w:rPr>
          </w:rPrChange>
        </w:rPr>
        <w:t xml:space="preserve"> </w:t>
      </w:r>
      <w:proofErr w:type="spellStart"/>
      <w:r w:rsidRPr="00B41112">
        <w:rPr>
          <w:sz w:val="26"/>
          <w:szCs w:val="26"/>
          <w:rPrChange w:id="25748" w:author="Le Minh Nghia" w:date="2019-10-09T10:56:00Z">
            <w:rPr>
              <w:sz w:val="26"/>
              <w:szCs w:val="26"/>
            </w:rPr>
          </w:rPrChange>
        </w:rPr>
        <w:t>giao</w:t>
      </w:r>
      <w:proofErr w:type="spellEnd"/>
      <w:r w:rsidRPr="00B41112">
        <w:rPr>
          <w:sz w:val="26"/>
          <w:szCs w:val="26"/>
          <w:rPrChange w:id="25749" w:author="Le Minh Nghia" w:date="2019-10-09T10:56:00Z">
            <w:rPr>
              <w:sz w:val="26"/>
              <w:szCs w:val="26"/>
            </w:rPr>
          </w:rPrChange>
        </w:rPr>
        <w:t xml:space="preserve"> </w:t>
      </w:r>
      <w:proofErr w:type="spellStart"/>
      <w:r w:rsidRPr="00B41112">
        <w:rPr>
          <w:sz w:val="26"/>
          <w:szCs w:val="26"/>
          <w:rPrChange w:id="25750" w:author="Le Minh Nghia" w:date="2019-10-09T10:56:00Z">
            <w:rPr>
              <w:sz w:val="26"/>
              <w:szCs w:val="26"/>
            </w:rPr>
          </w:rPrChange>
        </w:rPr>
        <w:t>diện</w:t>
      </w:r>
      <w:proofErr w:type="spellEnd"/>
      <w:r w:rsidRPr="00B41112">
        <w:rPr>
          <w:sz w:val="26"/>
          <w:szCs w:val="26"/>
          <w:rPrChange w:id="25751" w:author="Le Minh Nghia" w:date="2019-10-09T10:56:00Z">
            <w:rPr>
              <w:sz w:val="26"/>
              <w:szCs w:val="26"/>
            </w:rPr>
          </w:rPrChange>
        </w:rPr>
        <w:t xml:space="preserve"> </w:t>
      </w:r>
      <w:proofErr w:type="spellStart"/>
      <w:r w:rsidRPr="00B41112">
        <w:rPr>
          <w:sz w:val="26"/>
          <w:szCs w:val="26"/>
          <w:rPrChange w:id="25752" w:author="Le Minh Nghia" w:date="2019-10-09T10:56:00Z">
            <w:rPr>
              <w:sz w:val="26"/>
              <w:szCs w:val="26"/>
            </w:rPr>
          </w:rPrChange>
        </w:rPr>
        <w:t>hiển</w:t>
      </w:r>
      <w:proofErr w:type="spellEnd"/>
      <w:r w:rsidRPr="00B41112">
        <w:rPr>
          <w:sz w:val="26"/>
          <w:szCs w:val="26"/>
          <w:rPrChange w:id="25753" w:author="Le Minh Nghia" w:date="2019-10-09T10:56:00Z">
            <w:rPr>
              <w:sz w:val="26"/>
              <w:szCs w:val="26"/>
            </w:rPr>
          </w:rPrChange>
        </w:rPr>
        <w:t xml:space="preserve"> </w:t>
      </w:r>
      <w:proofErr w:type="spellStart"/>
      <w:r w:rsidRPr="00B41112">
        <w:rPr>
          <w:sz w:val="26"/>
          <w:szCs w:val="26"/>
          <w:rPrChange w:id="25754" w:author="Le Minh Nghia" w:date="2019-10-09T10:56:00Z">
            <w:rPr>
              <w:sz w:val="26"/>
              <w:szCs w:val="26"/>
            </w:rPr>
          </w:rPrChange>
        </w:rPr>
        <w:t>thị</w:t>
      </w:r>
      <w:proofErr w:type="spellEnd"/>
      <w:r w:rsidRPr="00B41112">
        <w:rPr>
          <w:sz w:val="26"/>
          <w:szCs w:val="26"/>
          <w:rPrChange w:id="25755" w:author="Le Minh Nghia" w:date="2019-10-09T10:56:00Z">
            <w:rPr>
              <w:sz w:val="26"/>
              <w:szCs w:val="26"/>
            </w:rPr>
          </w:rPrChange>
        </w:rPr>
        <w:t xml:space="preserve"> </w:t>
      </w:r>
      <w:proofErr w:type="spellStart"/>
      <w:r w:rsidRPr="00B41112">
        <w:rPr>
          <w:sz w:val="26"/>
          <w:szCs w:val="26"/>
          <w:rPrChange w:id="25756" w:author="Le Minh Nghia" w:date="2019-10-09T10:56:00Z">
            <w:rPr>
              <w:sz w:val="26"/>
              <w:szCs w:val="26"/>
            </w:rPr>
          </w:rPrChange>
        </w:rPr>
        <w:t>chính</w:t>
      </w:r>
      <w:proofErr w:type="spellEnd"/>
      <w:r w:rsidRPr="00B41112">
        <w:rPr>
          <w:sz w:val="26"/>
          <w:szCs w:val="26"/>
          <w:rPrChange w:id="25757" w:author="Le Minh Nghia" w:date="2019-10-09T10:56:00Z">
            <w:rPr>
              <w:sz w:val="26"/>
              <w:szCs w:val="26"/>
            </w:rPr>
          </w:rPrChange>
        </w:rPr>
        <w:t xml:space="preserve"> </w:t>
      </w:r>
      <w:proofErr w:type="spellStart"/>
      <w:r w:rsidRPr="00B41112">
        <w:rPr>
          <w:sz w:val="26"/>
          <w:szCs w:val="26"/>
          <w:rPrChange w:id="25758" w:author="Le Minh Nghia" w:date="2019-10-09T10:56:00Z">
            <w:rPr>
              <w:sz w:val="26"/>
              <w:szCs w:val="26"/>
            </w:rPr>
          </w:rPrChange>
        </w:rPr>
        <w:t>của</w:t>
      </w:r>
      <w:proofErr w:type="spellEnd"/>
      <w:r w:rsidRPr="00B41112">
        <w:rPr>
          <w:sz w:val="26"/>
          <w:szCs w:val="26"/>
          <w:rPrChange w:id="25759" w:author="Le Minh Nghia" w:date="2019-10-09T10:56:00Z">
            <w:rPr>
              <w:sz w:val="26"/>
              <w:szCs w:val="26"/>
            </w:rPr>
          </w:rPrChange>
        </w:rPr>
        <w:t xml:space="preserve"> </w:t>
      </w:r>
      <w:proofErr w:type="spellStart"/>
      <w:r w:rsidRPr="00B41112">
        <w:rPr>
          <w:sz w:val="26"/>
          <w:szCs w:val="26"/>
          <w:rPrChange w:id="25760" w:author="Le Minh Nghia" w:date="2019-10-09T10:56:00Z">
            <w:rPr>
              <w:sz w:val="26"/>
              <w:szCs w:val="26"/>
            </w:rPr>
          </w:rPrChange>
        </w:rPr>
        <w:t>các</w:t>
      </w:r>
      <w:proofErr w:type="spellEnd"/>
      <w:r w:rsidRPr="00B41112">
        <w:rPr>
          <w:sz w:val="26"/>
          <w:szCs w:val="26"/>
          <w:rPrChange w:id="25761" w:author="Le Minh Nghia" w:date="2019-10-09T10:56:00Z">
            <w:rPr>
              <w:sz w:val="26"/>
              <w:szCs w:val="26"/>
            </w:rPr>
          </w:rPrChange>
        </w:rPr>
        <w:t xml:space="preserve"> </w:t>
      </w:r>
      <w:proofErr w:type="spellStart"/>
      <w:r w:rsidRPr="00B41112">
        <w:rPr>
          <w:sz w:val="26"/>
          <w:szCs w:val="26"/>
          <w:rPrChange w:id="25762" w:author="Le Minh Nghia" w:date="2019-10-09T10:56:00Z">
            <w:rPr>
              <w:sz w:val="26"/>
              <w:szCs w:val="26"/>
            </w:rPr>
          </w:rPrChange>
        </w:rPr>
        <w:t>bản</w:t>
      </w:r>
      <w:proofErr w:type="spellEnd"/>
      <w:r w:rsidRPr="00B41112">
        <w:rPr>
          <w:sz w:val="26"/>
          <w:szCs w:val="26"/>
          <w:rPrChange w:id="25763" w:author="Le Minh Nghia" w:date="2019-10-09T10:56:00Z">
            <w:rPr>
              <w:sz w:val="26"/>
              <w:szCs w:val="26"/>
            </w:rPr>
          </w:rPrChange>
        </w:rPr>
        <w:t xml:space="preserve"> tin </w:t>
      </w:r>
      <w:proofErr w:type="spellStart"/>
      <w:r w:rsidRPr="00B41112">
        <w:rPr>
          <w:sz w:val="26"/>
          <w:szCs w:val="26"/>
          <w:rPrChange w:id="25764" w:author="Le Minh Nghia" w:date="2019-10-09T10:56:00Z">
            <w:rPr>
              <w:sz w:val="26"/>
              <w:szCs w:val="26"/>
            </w:rPr>
          </w:rPrChange>
        </w:rPr>
        <w:t>gồm</w:t>
      </w:r>
      <w:proofErr w:type="spellEnd"/>
      <w:r w:rsidRPr="00B41112">
        <w:rPr>
          <w:sz w:val="26"/>
          <w:szCs w:val="26"/>
          <w:rPrChange w:id="25765" w:author="Le Minh Nghia" w:date="2019-10-09T10:56:00Z">
            <w:rPr>
              <w:sz w:val="26"/>
              <w:szCs w:val="26"/>
            </w:rPr>
          </w:rPrChange>
        </w:rPr>
        <w:t xml:space="preserve">: </w:t>
      </w:r>
      <w:proofErr w:type="spellStart"/>
      <w:r w:rsidRPr="00B41112">
        <w:rPr>
          <w:sz w:val="26"/>
          <w:szCs w:val="26"/>
          <w:rPrChange w:id="25766" w:author="Le Minh Nghia" w:date="2019-10-09T10:56:00Z">
            <w:rPr>
              <w:sz w:val="26"/>
              <w:szCs w:val="26"/>
            </w:rPr>
          </w:rPrChange>
        </w:rPr>
        <w:t>tiêu</w:t>
      </w:r>
      <w:proofErr w:type="spellEnd"/>
      <w:r w:rsidRPr="00B41112">
        <w:rPr>
          <w:sz w:val="26"/>
          <w:szCs w:val="26"/>
          <w:rPrChange w:id="25767" w:author="Le Minh Nghia" w:date="2019-10-09T10:56:00Z">
            <w:rPr>
              <w:sz w:val="26"/>
              <w:szCs w:val="26"/>
            </w:rPr>
          </w:rPrChange>
        </w:rPr>
        <w:t xml:space="preserve"> </w:t>
      </w:r>
      <w:proofErr w:type="spellStart"/>
      <w:r w:rsidRPr="00B41112">
        <w:rPr>
          <w:sz w:val="26"/>
          <w:szCs w:val="26"/>
          <w:rPrChange w:id="25768" w:author="Le Minh Nghia" w:date="2019-10-09T10:56:00Z">
            <w:rPr>
              <w:sz w:val="26"/>
              <w:szCs w:val="26"/>
            </w:rPr>
          </w:rPrChange>
        </w:rPr>
        <w:t>đề</w:t>
      </w:r>
      <w:proofErr w:type="spellEnd"/>
      <w:r w:rsidRPr="00B41112">
        <w:rPr>
          <w:sz w:val="26"/>
          <w:szCs w:val="26"/>
          <w:rPrChange w:id="25769" w:author="Le Minh Nghia" w:date="2019-10-09T10:56:00Z">
            <w:rPr>
              <w:sz w:val="26"/>
              <w:szCs w:val="26"/>
            </w:rPr>
          </w:rPrChange>
        </w:rPr>
        <w:t xml:space="preserve">, </w:t>
      </w:r>
      <w:proofErr w:type="spellStart"/>
      <w:r w:rsidRPr="00B41112">
        <w:rPr>
          <w:sz w:val="26"/>
          <w:szCs w:val="26"/>
          <w:rPrChange w:id="25770" w:author="Le Minh Nghia" w:date="2019-10-09T10:56:00Z">
            <w:rPr>
              <w:sz w:val="26"/>
              <w:szCs w:val="26"/>
            </w:rPr>
          </w:rPrChange>
        </w:rPr>
        <w:t>tác</w:t>
      </w:r>
      <w:proofErr w:type="spellEnd"/>
      <w:r w:rsidRPr="00B41112">
        <w:rPr>
          <w:sz w:val="26"/>
          <w:szCs w:val="26"/>
          <w:rPrChange w:id="25771" w:author="Le Minh Nghia" w:date="2019-10-09T10:56:00Z">
            <w:rPr>
              <w:sz w:val="26"/>
              <w:szCs w:val="26"/>
            </w:rPr>
          </w:rPrChange>
        </w:rPr>
        <w:t xml:space="preserve"> </w:t>
      </w:r>
      <w:proofErr w:type="spellStart"/>
      <w:r w:rsidRPr="00B41112">
        <w:rPr>
          <w:sz w:val="26"/>
          <w:szCs w:val="26"/>
          <w:rPrChange w:id="25772" w:author="Le Minh Nghia" w:date="2019-10-09T10:56:00Z">
            <w:rPr>
              <w:sz w:val="26"/>
              <w:szCs w:val="26"/>
            </w:rPr>
          </w:rPrChange>
        </w:rPr>
        <w:t>giả</w:t>
      </w:r>
      <w:proofErr w:type="spellEnd"/>
      <w:r w:rsidRPr="00B41112">
        <w:rPr>
          <w:sz w:val="26"/>
          <w:szCs w:val="26"/>
          <w:rPrChange w:id="25773" w:author="Le Minh Nghia" w:date="2019-10-09T10:56:00Z">
            <w:rPr>
              <w:sz w:val="26"/>
              <w:szCs w:val="26"/>
            </w:rPr>
          </w:rPrChange>
        </w:rPr>
        <w:t xml:space="preserve">, </w:t>
      </w:r>
      <w:proofErr w:type="spellStart"/>
      <w:r w:rsidRPr="00B41112">
        <w:rPr>
          <w:sz w:val="26"/>
          <w:szCs w:val="26"/>
          <w:rPrChange w:id="25774" w:author="Le Minh Nghia" w:date="2019-10-09T10:56:00Z">
            <w:rPr>
              <w:sz w:val="26"/>
              <w:szCs w:val="26"/>
            </w:rPr>
          </w:rPrChange>
        </w:rPr>
        <w:t>ngày</w:t>
      </w:r>
      <w:proofErr w:type="spellEnd"/>
      <w:r w:rsidRPr="00B41112">
        <w:rPr>
          <w:sz w:val="26"/>
          <w:szCs w:val="26"/>
          <w:rPrChange w:id="25775" w:author="Le Minh Nghia" w:date="2019-10-09T10:56:00Z">
            <w:rPr>
              <w:sz w:val="26"/>
              <w:szCs w:val="26"/>
            </w:rPr>
          </w:rPrChange>
        </w:rPr>
        <w:t xml:space="preserve"> </w:t>
      </w:r>
      <w:proofErr w:type="spellStart"/>
      <w:r w:rsidRPr="00B41112">
        <w:rPr>
          <w:sz w:val="26"/>
          <w:szCs w:val="26"/>
          <w:rPrChange w:id="25776" w:author="Le Minh Nghia" w:date="2019-10-09T10:56:00Z">
            <w:rPr>
              <w:sz w:val="26"/>
              <w:szCs w:val="26"/>
            </w:rPr>
          </w:rPrChange>
        </w:rPr>
        <w:t>đăng</w:t>
      </w:r>
      <w:proofErr w:type="spellEnd"/>
      <w:r w:rsidRPr="00B41112">
        <w:rPr>
          <w:sz w:val="26"/>
          <w:szCs w:val="26"/>
          <w:rPrChange w:id="25777" w:author="Le Minh Nghia" w:date="2019-10-09T10:56:00Z">
            <w:rPr>
              <w:sz w:val="26"/>
              <w:szCs w:val="26"/>
            </w:rPr>
          </w:rPrChange>
        </w:rPr>
        <w:t xml:space="preserve">, </w:t>
      </w:r>
      <w:proofErr w:type="spellStart"/>
      <w:r w:rsidRPr="00B41112">
        <w:rPr>
          <w:sz w:val="26"/>
          <w:szCs w:val="26"/>
          <w:rPrChange w:id="25778" w:author="Le Minh Nghia" w:date="2019-10-09T10:56:00Z">
            <w:rPr>
              <w:sz w:val="26"/>
              <w:szCs w:val="26"/>
            </w:rPr>
          </w:rPrChange>
        </w:rPr>
        <w:t>đăng</w:t>
      </w:r>
      <w:proofErr w:type="spellEnd"/>
      <w:r w:rsidRPr="00B41112">
        <w:rPr>
          <w:sz w:val="26"/>
          <w:szCs w:val="26"/>
          <w:rPrChange w:id="25779" w:author="Le Minh Nghia" w:date="2019-10-09T10:56:00Z">
            <w:rPr>
              <w:sz w:val="26"/>
              <w:szCs w:val="26"/>
            </w:rPr>
          </w:rPrChange>
        </w:rPr>
        <w:t xml:space="preserve"> </w:t>
      </w:r>
      <w:proofErr w:type="spellStart"/>
      <w:r w:rsidRPr="00B41112">
        <w:rPr>
          <w:sz w:val="26"/>
          <w:szCs w:val="26"/>
          <w:rPrChange w:id="25780" w:author="Le Minh Nghia" w:date="2019-10-09T10:56:00Z">
            <w:rPr>
              <w:sz w:val="26"/>
              <w:szCs w:val="26"/>
            </w:rPr>
          </w:rPrChange>
        </w:rPr>
        <w:t>trên</w:t>
      </w:r>
      <w:proofErr w:type="spellEnd"/>
      <w:r w:rsidRPr="00B41112">
        <w:rPr>
          <w:sz w:val="26"/>
          <w:szCs w:val="26"/>
          <w:rPrChange w:id="25781" w:author="Le Minh Nghia" w:date="2019-10-09T10:56:00Z">
            <w:rPr>
              <w:sz w:val="26"/>
              <w:szCs w:val="26"/>
            </w:rPr>
          </w:rPrChange>
        </w:rPr>
        <w:t xml:space="preserve"> </w:t>
      </w:r>
      <w:proofErr w:type="spellStart"/>
      <w:r w:rsidRPr="00B41112">
        <w:rPr>
          <w:sz w:val="26"/>
          <w:szCs w:val="26"/>
          <w:rPrChange w:id="25782" w:author="Le Minh Nghia" w:date="2019-10-09T10:56:00Z">
            <w:rPr>
              <w:sz w:val="26"/>
              <w:szCs w:val="26"/>
            </w:rPr>
          </w:rPrChange>
        </w:rPr>
        <w:t>thể</w:t>
      </w:r>
      <w:proofErr w:type="spellEnd"/>
      <w:r w:rsidRPr="00B41112">
        <w:rPr>
          <w:sz w:val="26"/>
          <w:szCs w:val="26"/>
          <w:rPrChange w:id="25783" w:author="Le Minh Nghia" w:date="2019-10-09T10:56:00Z">
            <w:rPr>
              <w:sz w:val="26"/>
              <w:szCs w:val="26"/>
            </w:rPr>
          </w:rPrChange>
        </w:rPr>
        <w:t xml:space="preserve"> </w:t>
      </w:r>
      <w:proofErr w:type="spellStart"/>
      <w:r w:rsidRPr="00B41112">
        <w:rPr>
          <w:sz w:val="26"/>
          <w:szCs w:val="26"/>
          <w:rPrChange w:id="25784" w:author="Le Minh Nghia" w:date="2019-10-09T10:56:00Z">
            <w:rPr>
              <w:sz w:val="26"/>
              <w:szCs w:val="26"/>
            </w:rPr>
          </w:rPrChange>
        </w:rPr>
        <w:t>loại</w:t>
      </w:r>
      <w:proofErr w:type="spellEnd"/>
      <w:r w:rsidRPr="00B41112">
        <w:rPr>
          <w:sz w:val="26"/>
          <w:szCs w:val="26"/>
          <w:rPrChange w:id="25785" w:author="Le Minh Nghia" w:date="2019-10-09T10:56:00Z">
            <w:rPr>
              <w:sz w:val="26"/>
              <w:szCs w:val="26"/>
            </w:rPr>
          </w:rPrChange>
        </w:rPr>
        <w:t xml:space="preserve"> </w:t>
      </w:r>
      <w:proofErr w:type="spellStart"/>
      <w:r w:rsidRPr="00B41112">
        <w:rPr>
          <w:sz w:val="26"/>
          <w:szCs w:val="26"/>
          <w:rPrChange w:id="25786" w:author="Le Minh Nghia" w:date="2019-10-09T10:56:00Z">
            <w:rPr>
              <w:sz w:val="26"/>
              <w:szCs w:val="26"/>
            </w:rPr>
          </w:rPrChange>
        </w:rPr>
        <w:t>nào</w:t>
      </w:r>
      <w:proofErr w:type="spellEnd"/>
      <w:r w:rsidRPr="00B41112">
        <w:rPr>
          <w:sz w:val="26"/>
          <w:szCs w:val="26"/>
          <w:rPrChange w:id="25787" w:author="Le Minh Nghia" w:date="2019-10-09T10:56:00Z">
            <w:rPr>
              <w:sz w:val="26"/>
              <w:szCs w:val="26"/>
            </w:rPr>
          </w:rPrChange>
        </w:rPr>
        <w:t xml:space="preserve">, </w:t>
      </w:r>
      <w:proofErr w:type="spellStart"/>
      <w:r w:rsidRPr="00B41112">
        <w:rPr>
          <w:sz w:val="26"/>
          <w:szCs w:val="26"/>
          <w:rPrChange w:id="25788" w:author="Le Minh Nghia" w:date="2019-10-09T10:56:00Z">
            <w:rPr>
              <w:sz w:val="26"/>
              <w:szCs w:val="26"/>
            </w:rPr>
          </w:rPrChange>
        </w:rPr>
        <w:t>và</w:t>
      </w:r>
      <w:proofErr w:type="spellEnd"/>
      <w:r w:rsidRPr="00B41112">
        <w:rPr>
          <w:sz w:val="26"/>
          <w:szCs w:val="26"/>
          <w:rPrChange w:id="25789" w:author="Le Minh Nghia" w:date="2019-10-09T10:56:00Z">
            <w:rPr>
              <w:sz w:val="26"/>
              <w:szCs w:val="26"/>
            </w:rPr>
          </w:rPrChange>
        </w:rPr>
        <w:t xml:space="preserve"> </w:t>
      </w:r>
      <w:proofErr w:type="spellStart"/>
      <w:r w:rsidRPr="00B41112">
        <w:rPr>
          <w:sz w:val="26"/>
          <w:szCs w:val="26"/>
          <w:rPrChange w:id="25790" w:author="Le Minh Nghia" w:date="2019-10-09T10:56:00Z">
            <w:rPr>
              <w:sz w:val="26"/>
              <w:szCs w:val="26"/>
            </w:rPr>
          </w:rPrChange>
        </w:rPr>
        <w:t>nội</w:t>
      </w:r>
      <w:proofErr w:type="spellEnd"/>
      <w:r w:rsidRPr="00B41112">
        <w:rPr>
          <w:sz w:val="26"/>
          <w:szCs w:val="26"/>
          <w:rPrChange w:id="25791" w:author="Le Minh Nghia" w:date="2019-10-09T10:56:00Z">
            <w:rPr>
              <w:sz w:val="26"/>
              <w:szCs w:val="26"/>
            </w:rPr>
          </w:rPrChange>
        </w:rPr>
        <w:t xml:space="preserve"> dung </w:t>
      </w:r>
      <w:proofErr w:type="spellStart"/>
      <w:r w:rsidRPr="00B41112">
        <w:rPr>
          <w:sz w:val="26"/>
          <w:szCs w:val="26"/>
          <w:rPrChange w:id="25792" w:author="Le Minh Nghia" w:date="2019-10-09T10:56:00Z">
            <w:rPr>
              <w:sz w:val="26"/>
              <w:szCs w:val="26"/>
            </w:rPr>
          </w:rPrChange>
        </w:rPr>
        <w:t>ngắn</w:t>
      </w:r>
      <w:proofErr w:type="spellEnd"/>
      <w:r w:rsidRPr="00B41112">
        <w:rPr>
          <w:sz w:val="26"/>
          <w:szCs w:val="26"/>
          <w:rPrChange w:id="25793" w:author="Le Minh Nghia" w:date="2019-10-09T10:56:00Z">
            <w:rPr>
              <w:sz w:val="26"/>
              <w:szCs w:val="26"/>
            </w:rPr>
          </w:rPrChange>
        </w:rPr>
        <w:t xml:space="preserve"> </w:t>
      </w:r>
      <w:proofErr w:type="spellStart"/>
      <w:r w:rsidRPr="00B41112">
        <w:rPr>
          <w:sz w:val="26"/>
          <w:szCs w:val="26"/>
          <w:rPrChange w:id="25794" w:author="Le Minh Nghia" w:date="2019-10-09T10:56:00Z">
            <w:rPr>
              <w:sz w:val="26"/>
              <w:szCs w:val="26"/>
            </w:rPr>
          </w:rPrChange>
        </w:rPr>
        <w:t>của</w:t>
      </w:r>
      <w:proofErr w:type="spellEnd"/>
      <w:r w:rsidRPr="00B41112">
        <w:rPr>
          <w:sz w:val="26"/>
          <w:szCs w:val="26"/>
          <w:rPrChange w:id="25795" w:author="Le Minh Nghia" w:date="2019-10-09T10:56:00Z">
            <w:rPr>
              <w:sz w:val="26"/>
              <w:szCs w:val="26"/>
            </w:rPr>
          </w:rPrChange>
        </w:rPr>
        <w:t xml:space="preserve"> </w:t>
      </w:r>
      <w:proofErr w:type="spellStart"/>
      <w:r w:rsidRPr="00B41112">
        <w:rPr>
          <w:sz w:val="26"/>
          <w:szCs w:val="26"/>
          <w:rPrChange w:id="25796" w:author="Le Minh Nghia" w:date="2019-10-09T10:56:00Z">
            <w:rPr>
              <w:sz w:val="26"/>
              <w:szCs w:val="26"/>
            </w:rPr>
          </w:rPrChange>
        </w:rPr>
        <w:t>bản</w:t>
      </w:r>
      <w:proofErr w:type="spellEnd"/>
      <w:r w:rsidRPr="00B41112">
        <w:rPr>
          <w:sz w:val="26"/>
          <w:szCs w:val="26"/>
          <w:rPrChange w:id="25797" w:author="Le Minh Nghia" w:date="2019-10-09T10:56:00Z">
            <w:rPr>
              <w:sz w:val="26"/>
              <w:szCs w:val="26"/>
            </w:rPr>
          </w:rPrChange>
        </w:rPr>
        <w:t xml:space="preserve"> tin </w:t>
      </w:r>
      <w:proofErr w:type="spellStart"/>
      <w:r w:rsidRPr="00B41112">
        <w:rPr>
          <w:sz w:val="26"/>
          <w:szCs w:val="26"/>
          <w:rPrChange w:id="25798" w:author="Le Minh Nghia" w:date="2019-10-09T10:56:00Z">
            <w:rPr>
              <w:sz w:val="26"/>
              <w:szCs w:val="26"/>
            </w:rPr>
          </w:rPrChange>
        </w:rPr>
        <w:t>đó</w:t>
      </w:r>
      <w:proofErr w:type="spellEnd"/>
      <w:r w:rsidRPr="00B41112">
        <w:rPr>
          <w:sz w:val="26"/>
          <w:szCs w:val="26"/>
          <w:rPrChange w:id="25799" w:author="Le Minh Nghia" w:date="2019-10-09T10:56:00Z">
            <w:rPr>
              <w:sz w:val="26"/>
              <w:szCs w:val="26"/>
            </w:rPr>
          </w:rPrChange>
        </w:rPr>
        <w:t xml:space="preserve"> </w:t>
      </w:r>
      <w:proofErr w:type="spellStart"/>
      <w:r w:rsidRPr="00B41112">
        <w:rPr>
          <w:sz w:val="26"/>
          <w:szCs w:val="26"/>
          <w:rPrChange w:id="25800" w:author="Le Minh Nghia" w:date="2019-10-09T10:56:00Z">
            <w:rPr>
              <w:sz w:val="26"/>
              <w:szCs w:val="26"/>
            </w:rPr>
          </w:rPrChange>
        </w:rPr>
        <w:t>và</w:t>
      </w:r>
      <w:proofErr w:type="spellEnd"/>
      <w:r w:rsidRPr="00B41112">
        <w:rPr>
          <w:sz w:val="26"/>
          <w:szCs w:val="26"/>
          <w:rPrChange w:id="25801" w:author="Le Minh Nghia" w:date="2019-10-09T10:56:00Z">
            <w:rPr>
              <w:sz w:val="26"/>
              <w:szCs w:val="26"/>
            </w:rPr>
          </w:rPrChange>
        </w:rPr>
        <w:t xml:space="preserve"> </w:t>
      </w:r>
      <w:proofErr w:type="spellStart"/>
      <w:r w:rsidRPr="00B41112">
        <w:rPr>
          <w:sz w:val="26"/>
          <w:szCs w:val="26"/>
          <w:rPrChange w:id="25802" w:author="Le Minh Nghia" w:date="2019-10-09T10:56:00Z">
            <w:rPr>
              <w:sz w:val="26"/>
              <w:szCs w:val="26"/>
            </w:rPr>
          </w:rPrChange>
        </w:rPr>
        <w:t>chức</w:t>
      </w:r>
      <w:proofErr w:type="spellEnd"/>
      <w:r w:rsidRPr="00B41112">
        <w:rPr>
          <w:sz w:val="26"/>
          <w:szCs w:val="26"/>
          <w:rPrChange w:id="25803" w:author="Le Minh Nghia" w:date="2019-10-09T10:56:00Z">
            <w:rPr>
              <w:sz w:val="26"/>
              <w:szCs w:val="26"/>
            </w:rPr>
          </w:rPrChange>
        </w:rPr>
        <w:t xml:space="preserve"> </w:t>
      </w:r>
      <w:proofErr w:type="spellStart"/>
      <w:r w:rsidRPr="00B41112">
        <w:rPr>
          <w:sz w:val="26"/>
          <w:szCs w:val="26"/>
          <w:rPrChange w:id="25804" w:author="Le Minh Nghia" w:date="2019-10-09T10:56:00Z">
            <w:rPr>
              <w:sz w:val="26"/>
              <w:szCs w:val="26"/>
            </w:rPr>
          </w:rPrChange>
        </w:rPr>
        <w:t>năng</w:t>
      </w:r>
      <w:proofErr w:type="spellEnd"/>
      <w:r w:rsidRPr="00B41112">
        <w:rPr>
          <w:sz w:val="26"/>
          <w:szCs w:val="26"/>
          <w:rPrChange w:id="25805" w:author="Le Minh Nghia" w:date="2019-10-09T10:56:00Z">
            <w:rPr>
              <w:sz w:val="26"/>
              <w:szCs w:val="26"/>
            </w:rPr>
          </w:rPrChange>
        </w:rPr>
        <w:t xml:space="preserve"> comment </w:t>
      </w:r>
      <w:proofErr w:type="spellStart"/>
      <w:r w:rsidRPr="00B41112">
        <w:rPr>
          <w:sz w:val="26"/>
          <w:szCs w:val="26"/>
          <w:rPrChange w:id="25806" w:author="Le Minh Nghia" w:date="2019-10-09T10:56:00Z">
            <w:rPr>
              <w:sz w:val="26"/>
              <w:szCs w:val="26"/>
            </w:rPr>
          </w:rPrChange>
        </w:rPr>
        <w:t>cho</w:t>
      </w:r>
      <w:proofErr w:type="spellEnd"/>
      <w:r w:rsidRPr="00B41112">
        <w:rPr>
          <w:sz w:val="26"/>
          <w:szCs w:val="26"/>
          <w:rPrChange w:id="25807" w:author="Le Minh Nghia" w:date="2019-10-09T10:56:00Z">
            <w:rPr>
              <w:sz w:val="26"/>
              <w:szCs w:val="26"/>
            </w:rPr>
          </w:rPrChange>
        </w:rPr>
        <w:t xml:space="preserve"> </w:t>
      </w:r>
      <w:proofErr w:type="spellStart"/>
      <w:r w:rsidRPr="00B41112">
        <w:rPr>
          <w:sz w:val="26"/>
          <w:szCs w:val="26"/>
          <w:rPrChange w:id="25808" w:author="Le Minh Nghia" w:date="2019-10-09T10:56:00Z">
            <w:rPr>
              <w:sz w:val="26"/>
              <w:szCs w:val="26"/>
            </w:rPr>
          </w:rPrChange>
        </w:rPr>
        <w:t>người</w:t>
      </w:r>
      <w:proofErr w:type="spellEnd"/>
      <w:r w:rsidRPr="00B41112">
        <w:rPr>
          <w:sz w:val="26"/>
          <w:szCs w:val="26"/>
          <w:rPrChange w:id="25809" w:author="Le Minh Nghia" w:date="2019-10-09T10:56:00Z">
            <w:rPr>
              <w:sz w:val="26"/>
              <w:szCs w:val="26"/>
            </w:rPr>
          </w:rPrChange>
        </w:rPr>
        <w:t xml:space="preserve"> </w:t>
      </w:r>
      <w:proofErr w:type="spellStart"/>
      <w:r w:rsidRPr="00B41112">
        <w:rPr>
          <w:sz w:val="26"/>
          <w:szCs w:val="26"/>
          <w:rPrChange w:id="25810" w:author="Le Minh Nghia" w:date="2019-10-09T10:56:00Z">
            <w:rPr>
              <w:sz w:val="26"/>
              <w:szCs w:val="26"/>
            </w:rPr>
          </w:rPrChange>
        </w:rPr>
        <w:t>dùng</w:t>
      </w:r>
      <w:proofErr w:type="spellEnd"/>
      <w:r w:rsidRPr="00B41112">
        <w:rPr>
          <w:sz w:val="26"/>
          <w:szCs w:val="26"/>
          <w:rPrChange w:id="25811" w:author="Le Minh Nghia" w:date="2019-10-09T10:56:00Z">
            <w:rPr>
              <w:sz w:val="26"/>
              <w:szCs w:val="26"/>
            </w:rPr>
          </w:rPrChange>
        </w:rPr>
        <w:t xml:space="preserve"> </w:t>
      </w:r>
      <w:proofErr w:type="spellStart"/>
      <w:r w:rsidRPr="00B41112">
        <w:rPr>
          <w:sz w:val="26"/>
          <w:szCs w:val="26"/>
          <w:rPrChange w:id="25812" w:author="Le Minh Nghia" w:date="2019-10-09T10:56:00Z">
            <w:rPr>
              <w:sz w:val="26"/>
              <w:szCs w:val="26"/>
            </w:rPr>
          </w:rPrChange>
        </w:rPr>
        <w:t>có</w:t>
      </w:r>
      <w:proofErr w:type="spellEnd"/>
      <w:r w:rsidRPr="00B41112">
        <w:rPr>
          <w:sz w:val="26"/>
          <w:szCs w:val="26"/>
          <w:rPrChange w:id="25813" w:author="Le Minh Nghia" w:date="2019-10-09T10:56:00Z">
            <w:rPr>
              <w:sz w:val="26"/>
              <w:szCs w:val="26"/>
            </w:rPr>
          </w:rPrChange>
        </w:rPr>
        <w:t xml:space="preserve"> </w:t>
      </w:r>
      <w:proofErr w:type="spellStart"/>
      <w:r w:rsidRPr="00B41112">
        <w:rPr>
          <w:sz w:val="26"/>
          <w:szCs w:val="26"/>
          <w:rPrChange w:id="25814" w:author="Le Minh Nghia" w:date="2019-10-09T10:56:00Z">
            <w:rPr>
              <w:sz w:val="26"/>
              <w:szCs w:val="26"/>
            </w:rPr>
          </w:rPrChange>
        </w:rPr>
        <w:t>thể</w:t>
      </w:r>
      <w:proofErr w:type="spellEnd"/>
      <w:r w:rsidRPr="00B41112">
        <w:rPr>
          <w:sz w:val="26"/>
          <w:szCs w:val="26"/>
          <w:rPrChange w:id="25815" w:author="Le Minh Nghia" w:date="2019-10-09T10:56:00Z">
            <w:rPr>
              <w:sz w:val="26"/>
              <w:szCs w:val="26"/>
            </w:rPr>
          </w:rPrChange>
        </w:rPr>
        <w:t xml:space="preserve"> </w:t>
      </w:r>
      <w:proofErr w:type="spellStart"/>
      <w:r w:rsidRPr="00B41112">
        <w:rPr>
          <w:sz w:val="26"/>
          <w:szCs w:val="26"/>
          <w:rPrChange w:id="25816" w:author="Le Minh Nghia" w:date="2019-10-09T10:56:00Z">
            <w:rPr>
              <w:sz w:val="26"/>
              <w:szCs w:val="26"/>
            </w:rPr>
          </w:rPrChange>
        </w:rPr>
        <w:t>bình</w:t>
      </w:r>
      <w:proofErr w:type="spellEnd"/>
      <w:r w:rsidRPr="00B41112">
        <w:rPr>
          <w:sz w:val="26"/>
          <w:szCs w:val="26"/>
          <w:rPrChange w:id="25817" w:author="Le Minh Nghia" w:date="2019-10-09T10:56:00Z">
            <w:rPr>
              <w:sz w:val="26"/>
              <w:szCs w:val="26"/>
            </w:rPr>
          </w:rPrChange>
        </w:rPr>
        <w:t xml:space="preserve"> </w:t>
      </w:r>
      <w:proofErr w:type="spellStart"/>
      <w:r w:rsidRPr="00B41112">
        <w:rPr>
          <w:sz w:val="26"/>
          <w:szCs w:val="26"/>
          <w:rPrChange w:id="25818" w:author="Le Minh Nghia" w:date="2019-10-09T10:56:00Z">
            <w:rPr>
              <w:sz w:val="26"/>
              <w:szCs w:val="26"/>
            </w:rPr>
          </w:rPrChange>
        </w:rPr>
        <w:t>luận</w:t>
      </w:r>
      <w:proofErr w:type="spellEnd"/>
      <w:r w:rsidRPr="00B41112">
        <w:rPr>
          <w:sz w:val="26"/>
          <w:szCs w:val="26"/>
          <w:rPrChange w:id="25819" w:author="Le Minh Nghia" w:date="2019-10-09T10:56:00Z">
            <w:rPr>
              <w:sz w:val="26"/>
              <w:szCs w:val="26"/>
            </w:rPr>
          </w:rPrChange>
        </w:rPr>
        <w:t>.</w:t>
      </w:r>
    </w:p>
    <w:p w:rsidR="00E11D36" w:rsidRPr="00B41112" w:rsidRDefault="00E11D36">
      <w:pPr>
        <w:rPr>
          <w:sz w:val="26"/>
          <w:szCs w:val="26"/>
          <w:rPrChange w:id="25820" w:author="Le Minh Nghia" w:date="2019-10-09T10:56:00Z">
            <w:rPr>
              <w:sz w:val="26"/>
              <w:szCs w:val="26"/>
            </w:rPr>
          </w:rPrChange>
        </w:rPr>
        <w:pPrChange w:id="25821" w:author="Le Minh Nghia" w:date="2019-10-09T10:38:00Z">
          <w:pPr>
            <w:ind w:firstLine="709"/>
          </w:pPr>
        </w:pPrChange>
      </w:pPr>
      <w:r w:rsidRPr="00B41112">
        <w:rPr>
          <w:noProof/>
          <w:sz w:val="26"/>
          <w:szCs w:val="26"/>
          <w:rPrChange w:id="25822" w:author="Le Minh Nghia" w:date="2019-10-09T10:56:00Z">
            <w:rPr>
              <w:noProof/>
            </w:rPr>
          </w:rPrChange>
        </w:rPr>
        <w:drawing>
          <wp:inline distT="0" distB="0" distL="0" distR="0" wp14:anchorId="45304437" wp14:editId="12038507">
            <wp:extent cx="5972175" cy="2910840"/>
            <wp:effectExtent l="0" t="0" r="952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910840"/>
                    </a:xfrm>
                    <a:prstGeom prst="rect">
                      <a:avLst/>
                    </a:prstGeom>
                  </pic:spPr>
                </pic:pic>
              </a:graphicData>
            </a:graphic>
          </wp:inline>
        </w:drawing>
      </w:r>
    </w:p>
    <w:p w:rsidR="00E11D36" w:rsidRPr="00B41112" w:rsidRDefault="00E11D36" w:rsidP="00E11D36">
      <w:pPr>
        <w:ind w:left="709"/>
        <w:jc w:val="center"/>
        <w:rPr>
          <w:i/>
          <w:sz w:val="26"/>
          <w:szCs w:val="26"/>
          <w:rPrChange w:id="25823" w:author="Le Minh Nghia" w:date="2019-10-09T10:56:00Z">
            <w:rPr>
              <w:i/>
              <w:sz w:val="26"/>
              <w:szCs w:val="26"/>
            </w:rPr>
          </w:rPrChange>
        </w:rPr>
      </w:pPr>
      <w:proofErr w:type="spellStart"/>
      <w:r w:rsidRPr="00B41112">
        <w:rPr>
          <w:i/>
          <w:sz w:val="26"/>
          <w:szCs w:val="26"/>
          <w:rPrChange w:id="25824" w:author="Le Minh Nghia" w:date="2019-10-09T10:56:00Z">
            <w:rPr>
              <w:i/>
              <w:sz w:val="26"/>
              <w:szCs w:val="26"/>
            </w:rPr>
          </w:rPrChange>
        </w:rPr>
        <w:t>Hình</w:t>
      </w:r>
      <w:proofErr w:type="spellEnd"/>
      <w:r w:rsidRPr="00B41112">
        <w:rPr>
          <w:i/>
          <w:sz w:val="26"/>
          <w:szCs w:val="26"/>
          <w:rPrChange w:id="25825" w:author="Le Minh Nghia" w:date="2019-10-09T10:56:00Z">
            <w:rPr>
              <w:i/>
              <w:sz w:val="26"/>
              <w:szCs w:val="26"/>
            </w:rPr>
          </w:rPrChange>
        </w:rPr>
        <w:t xml:space="preserve"> 4.b.9.4 </w:t>
      </w:r>
      <w:proofErr w:type="spellStart"/>
      <w:r w:rsidRPr="00B41112">
        <w:rPr>
          <w:i/>
          <w:sz w:val="26"/>
          <w:szCs w:val="26"/>
          <w:rPrChange w:id="25826" w:author="Le Minh Nghia" w:date="2019-10-09T10:56:00Z">
            <w:rPr>
              <w:i/>
              <w:sz w:val="26"/>
              <w:szCs w:val="26"/>
            </w:rPr>
          </w:rPrChange>
        </w:rPr>
        <w:t>Giao</w:t>
      </w:r>
      <w:proofErr w:type="spellEnd"/>
      <w:r w:rsidRPr="00B41112">
        <w:rPr>
          <w:i/>
          <w:sz w:val="26"/>
          <w:szCs w:val="26"/>
          <w:rPrChange w:id="25827" w:author="Le Minh Nghia" w:date="2019-10-09T10:56:00Z">
            <w:rPr>
              <w:i/>
              <w:sz w:val="26"/>
              <w:szCs w:val="26"/>
            </w:rPr>
          </w:rPrChange>
        </w:rPr>
        <w:t xml:space="preserve"> </w:t>
      </w:r>
      <w:proofErr w:type="spellStart"/>
      <w:r w:rsidRPr="00B41112">
        <w:rPr>
          <w:i/>
          <w:sz w:val="26"/>
          <w:szCs w:val="26"/>
          <w:rPrChange w:id="25828" w:author="Le Minh Nghia" w:date="2019-10-09T10:56:00Z">
            <w:rPr>
              <w:i/>
              <w:sz w:val="26"/>
              <w:szCs w:val="26"/>
            </w:rPr>
          </w:rPrChange>
        </w:rPr>
        <w:t>diện</w:t>
      </w:r>
      <w:proofErr w:type="spellEnd"/>
      <w:r w:rsidRPr="00B41112">
        <w:rPr>
          <w:i/>
          <w:sz w:val="26"/>
          <w:szCs w:val="26"/>
          <w:rPrChange w:id="25829" w:author="Le Minh Nghia" w:date="2019-10-09T10:56:00Z">
            <w:rPr>
              <w:i/>
              <w:sz w:val="26"/>
              <w:szCs w:val="26"/>
            </w:rPr>
          </w:rPrChange>
        </w:rPr>
        <w:t xml:space="preserve"> </w:t>
      </w:r>
      <w:proofErr w:type="spellStart"/>
      <w:r w:rsidRPr="00B41112">
        <w:rPr>
          <w:i/>
          <w:sz w:val="26"/>
          <w:szCs w:val="26"/>
          <w:rPrChange w:id="25830" w:author="Le Minh Nghia" w:date="2019-10-09T10:56:00Z">
            <w:rPr>
              <w:i/>
              <w:sz w:val="26"/>
              <w:szCs w:val="26"/>
            </w:rPr>
          </w:rPrChange>
        </w:rPr>
        <w:t>danh</w:t>
      </w:r>
      <w:proofErr w:type="spellEnd"/>
      <w:r w:rsidRPr="00B41112">
        <w:rPr>
          <w:i/>
          <w:sz w:val="26"/>
          <w:szCs w:val="26"/>
          <w:rPrChange w:id="25831" w:author="Le Minh Nghia" w:date="2019-10-09T10:56:00Z">
            <w:rPr>
              <w:i/>
              <w:sz w:val="26"/>
              <w:szCs w:val="26"/>
            </w:rPr>
          </w:rPrChange>
        </w:rPr>
        <w:t xml:space="preserve"> </w:t>
      </w:r>
      <w:proofErr w:type="spellStart"/>
      <w:r w:rsidRPr="00B41112">
        <w:rPr>
          <w:i/>
          <w:sz w:val="26"/>
          <w:szCs w:val="26"/>
          <w:rPrChange w:id="25832" w:author="Le Minh Nghia" w:date="2019-10-09T10:56:00Z">
            <w:rPr>
              <w:i/>
              <w:sz w:val="26"/>
              <w:szCs w:val="26"/>
            </w:rPr>
          </w:rPrChange>
        </w:rPr>
        <w:t>sách</w:t>
      </w:r>
      <w:proofErr w:type="spellEnd"/>
      <w:r w:rsidRPr="00B41112">
        <w:rPr>
          <w:i/>
          <w:sz w:val="26"/>
          <w:szCs w:val="26"/>
          <w:rPrChange w:id="25833" w:author="Le Minh Nghia" w:date="2019-10-09T10:56:00Z">
            <w:rPr>
              <w:i/>
              <w:sz w:val="26"/>
              <w:szCs w:val="26"/>
            </w:rPr>
          </w:rPrChange>
        </w:rPr>
        <w:t xml:space="preserve"> </w:t>
      </w:r>
      <w:proofErr w:type="spellStart"/>
      <w:r w:rsidRPr="00B41112">
        <w:rPr>
          <w:i/>
          <w:sz w:val="26"/>
          <w:szCs w:val="26"/>
          <w:rPrChange w:id="25834" w:author="Le Minh Nghia" w:date="2019-10-09T10:56:00Z">
            <w:rPr>
              <w:i/>
              <w:sz w:val="26"/>
              <w:szCs w:val="26"/>
            </w:rPr>
          </w:rPrChange>
        </w:rPr>
        <w:t>bản</w:t>
      </w:r>
      <w:proofErr w:type="spellEnd"/>
      <w:r w:rsidRPr="00B41112">
        <w:rPr>
          <w:i/>
          <w:sz w:val="26"/>
          <w:szCs w:val="26"/>
          <w:rPrChange w:id="25835" w:author="Le Minh Nghia" w:date="2019-10-09T10:56:00Z">
            <w:rPr>
              <w:i/>
              <w:sz w:val="26"/>
              <w:szCs w:val="26"/>
            </w:rPr>
          </w:rPrChange>
        </w:rPr>
        <w:t xml:space="preserve"> tin </w:t>
      </w:r>
      <w:proofErr w:type="spellStart"/>
      <w:r w:rsidRPr="00B41112">
        <w:rPr>
          <w:i/>
          <w:sz w:val="26"/>
          <w:szCs w:val="26"/>
          <w:rPrChange w:id="25836" w:author="Le Minh Nghia" w:date="2019-10-09T10:56:00Z">
            <w:rPr>
              <w:i/>
              <w:sz w:val="26"/>
              <w:szCs w:val="26"/>
            </w:rPr>
          </w:rPrChange>
        </w:rPr>
        <w:t>theo</w:t>
      </w:r>
      <w:proofErr w:type="spellEnd"/>
      <w:r w:rsidRPr="00B41112">
        <w:rPr>
          <w:i/>
          <w:sz w:val="26"/>
          <w:szCs w:val="26"/>
          <w:rPrChange w:id="25837" w:author="Le Minh Nghia" w:date="2019-10-09T10:56:00Z">
            <w:rPr>
              <w:i/>
              <w:sz w:val="26"/>
              <w:szCs w:val="26"/>
            </w:rPr>
          </w:rPrChange>
        </w:rPr>
        <w:t xml:space="preserve"> </w:t>
      </w:r>
      <w:proofErr w:type="spellStart"/>
      <w:r w:rsidRPr="00B41112">
        <w:rPr>
          <w:i/>
          <w:sz w:val="26"/>
          <w:szCs w:val="26"/>
          <w:rPrChange w:id="25838" w:author="Le Minh Nghia" w:date="2019-10-09T10:56:00Z">
            <w:rPr>
              <w:i/>
              <w:sz w:val="26"/>
              <w:szCs w:val="26"/>
            </w:rPr>
          </w:rPrChange>
        </w:rPr>
        <w:t>thể</w:t>
      </w:r>
      <w:proofErr w:type="spellEnd"/>
      <w:r w:rsidRPr="00B41112">
        <w:rPr>
          <w:i/>
          <w:sz w:val="26"/>
          <w:szCs w:val="26"/>
          <w:rPrChange w:id="25839" w:author="Le Minh Nghia" w:date="2019-10-09T10:56:00Z">
            <w:rPr>
              <w:i/>
              <w:sz w:val="26"/>
              <w:szCs w:val="26"/>
            </w:rPr>
          </w:rPrChange>
        </w:rPr>
        <w:t xml:space="preserve"> </w:t>
      </w:r>
      <w:proofErr w:type="spellStart"/>
      <w:r w:rsidRPr="00B41112">
        <w:rPr>
          <w:i/>
          <w:sz w:val="26"/>
          <w:szCs w:val="26"/>
          <w:rPrChange w:id="25840" w:author="Le Minh Nghia" w:date="2019-10-09T10:56:00Z">
            <w:rPr>
              <w:i/>
              <w:sz w:val="26"/>
              <w:szCs w:val="26"/>
            </w:rPr>
          </w:rPrChange>
        </w:rPr>
        <w:t>loại</w:t>
      </w:r>
      <w:proofErr w:type="spellEnd"/>
    </w:p>
    <w:p w:rsidR="00E11D36" w:rsidRPr="00B41112" w:rsidRDefault="00E11D36">
      <w:pPr>
        <w:rPr>
          <w:sz w:val="26"/>
          <w:szCs w:val="26"/>
          <w:rPrChange w:id="25841" w:author="Le Minh Nghia" w:date="2019-10-09T10:56:00Z">
            <w:rPr>
              <w:sz w:val="26"/>
              <w:szCs w:val="26"/>
            </w:rPr>
          </w:rPrChange>
        </w:rPr>
        <w:pPrChange w:id="25842" w:author="Le Minh Nghia" w:date="2019-10-09T10:38:00Z">
          <w:pPr>
            <w:ind w:firstLine="709"/>
          </w:pPr>
        </w:pPrChange>
      </w:pPr>
      <w:proofErr w:type="spellStart"/>
      <w:r w:rsidRPr="00B41112">
        <w:rPr>
          <w:b/>
          <w:sz w:val="26"/>
          <w:szCs w:val="26"/>
          <w:rPrChange w:id="25843" w:author="Le Minh Nghia" w:date="2019-10-09T10:56:00Z">
            <w:rPr>
              <w:b/>
              <w:sz w:val="26"/>
              <w:szCs w:val="26"/>
            </w:rPr>
          </w:rPrChange>
        </w:rPr>
        <w:t>Phần</w:t>
      </w:r>
      <w:proofErr w:type="spellEnd"/>
      <w:r w:rsidRPr="00B41112">
        <w:rPr>
          <w:b/>
          <w:sz w:val="26"/>
          <w:szCs w:val="26"/>
          <w:rPrChange w:id="25844" w:author="Le Minh Nghia" w:date="2019-10-09T10:56:00Z">
            <w:rPr>
              <w:b/>
              <w:sz w:val="26"/>
              <w:szCs w:val="26"/>
            </w:rPr>
          </w:rPrChange>
        </w:rPr>
        <w:t xml:space="preserve"> </w:t>
      </w:r>
      <w:proofErr w:type="spellStart"/>
      <w:r w:rsidRPr="00B41112">
        <w:rPr>
          <w:b/>
          <w:sz w:val="26"/>
          <w:szCs w:val="26"/>
          <w:rPrChange w:id="25845" w:author="Le Minh Nghia" w:date="2019-10-09T10:56:00Z">
            <w:rPr>
              <w:b/>
              <w:sz w:val="26"/>
              <w:szCs w:val="26"/>
            </w:rPr>
          </w:rPrChange>
        </w:rPr>
        <w:t>danh</w:t>
      </w:r>
      <w:proofErr w:type="spellEnd"/>
      <w:r w:rsidRPr="00B41112">
        <w:rPr>
          <w:b/>
          <w:sz w:val="26"/>
          <w:szCs w:val="26"/>
          <w:rPrChange w:id="25846" w:author="Le Minh Nghia" w:date="2019-10-09T10:56:00Z">
            <w:rPr>
              <w:b/>
              <w:sz w:val="26"/>
              <w:szCs w:val="26"/>
            </w:rPr>
          </w:rPrChange>
        </w:rPr>
        <w:t xml:space="preserve"> </w:t>
      </w:r>
      <w:proofErr w:type="spellStart"/>
      <w:r w:rsidRPr="00B41112">
        <w:rPr>
          <w:b/>
          <w:sz w:val="26"/>
          <w:szCs w:val="26"/>
          <w:rPrChange w:id="25847" w:author="Le Minh Nghia" w:date="2019-10-09T10:56:00Z">
            <w:rPr>
              <w:b/>
              <w:sz w:val="26"/>
              <w:szCs w:val="26"/>
            </w:rPr>
          </w:rPrChange>
        </w:rPr>
        <w:t>sách</w:t>
      </w:r>
      <w:proofErr w:type="spellEnd"/>
      <w:r w:rsidRPr="00B41112">
        <w:rPr>
          <w:b/>
          <w:sz w:val="26"/>
          <w:szCs w:val="26"/>
          <w:rPrChange w:id="25848" w:author="Le Minh Nghia" w:date="2019-10-09T10:56:00Z">
            <w:rPr>
              <w:b/>
              <w:sz w:val="26"/>
              <w:szCs w:val="26"/>
            </w:rPr>
          </w:rPrChange>
        </w:rPr>
        <w:t xml:space="preserve"> </w:t>
      </w:r>
      <w:proofErr w:type="spellStart"/>
      <w:r w:rsidRPr="00B41112">
        <w:rPr>
          <w:b/>
          <w:sz w:val="26"/>
          <w:szCs w:val="26"/>
          <w:rPrChange w:id="25849" w:author="Le Minh Nghia" w:date="2019-10-09T10:56:00Z">
            <w:rPr>
              <w:b/>
              <w:sz w:val="26"/>
              <w:szCs w:val="26"/>
            </w:rPr>
          </w:rPrChange>
        </w:rPr>
        <w:t>bản</w:t>
      </w:r>
      <w:proofErr w:type="spellEnd"/>
      <w:r w:rsidRPr="00B41112">
        <w:rPr>
          <w:b/>
          <w:sz w:val="26"/>
          <w:szCs w:val="26"/>
          <w:rPrChange w:id="25850" w:author="Le Minh Nghia" w:date="2019-10-09T10:56:00Z">
            <w:rPr>
              <w:b/>
              <w:sz w:val="26"/>
              <w:szCs w:val="26"/>
            </w:rPr>
          </w:rPrChange>
        </w:rPr>
        <w:t xml:space="preserve"> tin </w:t>
      </w:r>
      <w:proofErr w:type="spellStart"/>
      <w:r w:rsidRPr="00B41112">
        <w:rPr>
          <w:b/>
          <w:sz w:val="26"/>
          <w:szCs w:val="26"/>
          <w:rPrChange w:id="25851" w:author="Le Minh Nghia" w:date="2019-10-09T10:56:00Z">
            <w:rPr>
              <w:b/>
              <w:sz w:val="26"/>
              <w:szCs w:val="26"/>
            </w:rPr>
          </w:rPrChange>
        </w:rPr>
        <w:t>trên</w:t>
      </w:r>
      <w:proofErr w:type="spellEnd"/>
      <w:r w:rsidRPr="00B41112">
        <w:rPr>
          <w:b/>
          <w:sz w:val="26"/>
          <w:szCs w:val="26"/>
          <w:rPrChange w:id="25852" w:author="Le Minh Nghia" w:date="2019-10-09T10:56:00Z">
            <w:rPr>
              <w:b/>
              <w:sz w:val="26"/>
              <w:szCs w:val="26"/>
            </w:rPr>
          </w:rPrChange>
        </w:rPr>
        <w:t xml:space="preserve"> </w:t>
      </w:r>
      <w:proofErr w:type="spellStart"/>
      <w:r w:rsidRPr="00B41112">
        <w:rPr>
          <w:b/>
          <w:sz w:val="26"/>
          <w:szCs w:val="26"/>
          <w:rPrChange w:id="25853" w:author="Le Minh Nghia" w:date="2019-10-09T10:56:00Z">
            <w:rPr>
              <w:b/>
              <w:sz w:val="26"/>
              <w:szCs w:val="26"/>
            </w:rPr>
          </w:rPrChange>
        </w:rPr>
        <w:t>phân</w:t>
      </w:r>
      <w:proofErr w:type="spellEnd"/>
      <w:r w:rsidRPr="00B41112">
        <w:rPr>
          <w:b/>
          <w:sz w:val="26"/>
          <w:szCs w:val="26"/>
          <w:rPrChange w:id="25854" w:author="Le Minh Nghia" w:date="2019-10-09T10:56:00Z">
            <w:rPr>
              <w:b/>
              <w:sz w:val="26"/>
              <w:szCs w:val="26"/>
            </w:rPr>
          </w:rPrChange>
        </w:rPr>
        <w:t xml:space="preserve"> </w:t>
      </w:r>
      <w:proofErr w:type="spellStart"/>
      <w:r w:rsidRPr="00B41112">
        <w:rPr>
          <w:b/>
          <w:sz w:val="26"/>
          <w:szCs w:val="26"/>
          <w:rPrChange w:id="25855" w:author="Le Minh Nghia" w:date="2019-10-09T10:56:00Z">
            <w:rPr>
              <w:b/>
              <w:sz w:val="26"/>
              <w:szCs w:val="26"/>
            </w:rPr>
          </w:rPrChange>
        </w:rPr>
        <w:t>hệ</w:t>
      </w:r>
      <w:proofErr w:type="spellEnd"/>
      <w:r w:rsidRPr="00B41112">
        <w:rPr>
          <w:b/>
          <w:sz w:val="26"/>
          <w:szCs w:val="26"/>
          <w:rPrChange w:id="25856" w:author="Le Minh Nghia" w:date="2019-10-09T10:56:00Z">
            <w:rPr>
              <w:b/>
              <w:sz w:val="26"/>
              <w:szCs w:val="26"/>
            </w:rPr>
          </w:rPrChange>
        </w:rPr>
        <w:t xml:space="preserve"> </w:t>
      </w:r>
      <w:proofErr w:type="spellStart"/>
      <w:r w:rsidRPr="00B41112">
        <w:rPr>
          <w:b/>
          <w:sz w:val="26"/>
          <w:szCs w:val="26"/>
          <w:rPrChange w:id="25857" w:author="Le Minh Nghia" w:date="2019-10-09T10:56:00Z">
            <w:rPr>
              <w:b/>
              <w:sz w:val="26"/>
              <w:szCs w:val="26"/>
            </w:rPr>
          </w:rPrChange>
        </w:rPr>
        <w:t>sinh</w:t>
      </w:r>
      <w:proofErr w:type="spellEnd"/>
      <w:r w:rsidRPr="00B41112">
        <w:rPr>
          <w:b/>
          <w:sz w:val="26"/>
          <w:szCs w:val="26"/>
          <w:rPrChange w:id="25858" w:author="Le Minh Nghia" w:date="2019-10-09T10:56:00Z">
            <w:rPr>
              <w:b/>
              <w:sz w:val="26"/>
              <w:szCs w:val="26"/>
            </w:rPr>
          </w:rPrChange>
        </w:rPr>
        <w:t xml:space="preserve"> </w:t>
      </w:r>
      <w:proofErr w:type="spellStart"/>
      <w:r w:rsidRPr="00B41112">
        <w:rPr>
          <w:b/>
          <w:sz w:val="26"/>
          <w:szCs w:val="26"/>
          <w:rPrChange w:id="25859" w:author="Le Minh Nghia" w:date="2019-10-09T10:56:00Z">
            <w:rPr>
              <w:b/>
              <w:sz w:val="26"/>
              <w:szCs w:val="26"/>
            </w:rPr>
          </w:rPrChange>
        </w:rPr>
        <w:t>viên</w:t>
      </w:r>
      <w:proofErr w:type="spellEnd"/>
      <w:r w:rsidRPr="00B41112">
        <w:rPr>
          <w:b/>
          <w:sz w:val="26"/>
          <w:szCs w:val="26"/>
          <w:rPrChange w:id="25860" w:author="Le Minh Nghia" w:date="2019-10-09T10:56:00Z">
            <w:rPr>
              <w:b/>
              <w:sz w:val="26"/>
              <w:szCs w:val="26"/>
            </w:rPr>
          </w:rPrChange>
        </w:rPr>
        <w:t xml:space="preserve"> </w:t>
      </w:r>
      <w:proofErr w:type="spellStart"/>
      <w:r w:rsidRPr="00B41112">
        <w:rPr>
          <w:b/>
          <w:sz w:val="26"/>
          <w:szCs w:val="26"/>
          <w:rPrChange w:id="25861" w:author="Le Minh Nghia" w:date="2019-10-09T10:56:00Z">
            <w:rPr>
              <w:b/>
              <w:sz w:val="26"/>
              <w:szCs w:val="26"/>
            </w:rPr>
          </w:rPrChange>
        </w:rPr>
        <w:t>và</w:t>
      </w:r>
      <w:proofErr w:type="spellEnd"/>
      <w:r w:rsidRPr="00B41112">
        <w:rPr>
          <w:b/>
          <w:sz w:val="26"/>
          <w:szCs w:val="26"/>
          <w:rPrChange w:id="25862" w:author="Le Minh Nghia" w:date="2019-10-09T10:56:00Z">
            <w:rPr>
              <w:b/>
              <w:sz w:val="26"/>
              <w:szCs w:val="26"/>
            </w:rPr>
          </w:rPrChange>
        </w:rPr>
        <w:t xml:space="preserve"> </w:t>
      </w:r>
      <w:proofErr w:type="spellStart"/>
      <w:r w:rsidRPr="00B41112">
        <w:rPr>
          <w:b/>
          <w:sz w:val="26"/>
          <w:szCs w:val="26"/>
          <w:rPrChange w:id="25863" w:author="Le Minh Nghia" w:date="2019-10-09T10:56:00Z">
            <w:rPr>
              <w:b/>
              <w:sz w:val="26"/>
              <w:szCs w:val="26"/>
            </w:rPr>
          </w:rPrChange>
        </w:rPr>
        <w:t>giảng</w:t>
      </w:r>
      <w:proofErr w:type="spellEnd"/>
      <w:r w:rsidRPr="00B41112">
        <w:rPr>
          <w:b/>
          <w:sz w:val="26"/>
          <w:szCs w:val="26"/>
          <w:rPrChange w:id="25864" w:author="Le Minh Nghia" w:date="2019-10-09T10:56:00Z">
            <w:rPr>
              <w:b/>
              <w:sz w:val="26"/>
              <w:szCs w:val="26"/>
            </w:rPr>
          </w:rPrChange>
        </w:rPr>
        <w:t xml:space="preserve"> </w:t>
      </w:r>
      <w:proofErr w:type="spellStart"/>
      <w:r w:rsidRPr="00B41112">
        <w:rPr>
          <w:b/>
          <w:sz w:val="26"/>
          <w:szCs w:val="26"/>
          <w:rPrChange w:id="25865" w:author="Le Minh Nghia" w:date="2019-10-09T10:56:00Z">
            <w:rPr>
              <w:b/>
              <w:sz w:val="26"/>
              <w:szCs w:val="26"/>
            </w:rPr>
          </w:rPrChange>
        </w:rPr>
        <w:t>viên</w:t>
      </w:r>
      <w:proofErr w:type="spellEnd"/>
      <w:r w:rsidRPr="00B41112">
        <w:rPr>
          <w:b/>
          <w:sz w:val="26"/>
          <w:szCs w:val="26"/>
          <w:rPrChange w:id="25866" w:author="Le Minh Nghia" w:date="2019-10-09T10:56:00Z">
            <w:rPr>
              <w:b/>
              <w:sz w:val="26"/>
              <w:szCs w:val="26"/>
            </w:rPr>
          </w:rPrChange>
        </w:rPr>
        <w:t xml:space="preserve">: </w:t>
      </w:r>
      <w:proofErr w:type="spellStart"/>
      <w:r w:rsidRPr="00B41112">
        <w:rPr>
          <w:sz w:val="26"/>
          <w:szCs w:val="26"/>
          <w:rPrChange w:id="25867" w:author="Le Minh Nghia" w:date="2019-10-09T10:56:00Z">
            <w:rPr>
              <w:sz w:val="26"/>
              <w:szCs w:val="26"/>
            </w:rPr>
          </w:rPrChange>
        </w:rPr>
        <w:t>hiển</w:t>
      </w:r>
      <w:proofErr w:type="spellEnd"/>
      <w:r w:rsidRPr="00B41112">
        <w:rPr>
          <w:sz w:val="26"/>
          <w:szCs w:val="26"/>
          <w:rPrChange w:id="25868" w:author="Le Minh Nghia" w:date="2019-10-09T10:56:00Z">
            <w:rPr>
              <w:sz w:val="26"/>
              <w:szCs w:val="26"/>
            </w:rPr>
          </w:rPrChange>
        </w:rPr>
        <w:t xml:space="preserve"> </w:t>
      </w:r>
      <w:proofErr w:type="spellStart"/>
      <w:r w:rsidRPr="00B41112">
        <w:rPr>
          <w:sz w:val="26"/>
          <w:szCs w:val="26"/>
          <w:rPrChange w:id="25869" w:author="Le Minh Nghia" w:date="2019-10-09T10:56:00Z">
            <w:rPr>
              <w:sz w:val="26"/>
              <w:szCs w:val="26"/>
            </w:rPr>
          </w:rPrChange>
        </w:rPr>
        <w:t>thị</w:t>
      </w:r>
      <w:proofErr w:type="spellEnd"/>
      <w:r w:rsidRPr="00B41112">
        <w:rPr>
          <w:sz w:val="26"/>
          <w:szCs w:val="26"/>
          <w:rPrChange w:id="25870" w:author="Le Minh Nghia" w:date="2019-10-09T10:56:00Z">
            <w:rPr>
              <w:sz w:val="26"/>
              <w:szCs w:val="26"/>
            </w:rPr>
          </w:rPrChange>
        </w:rPr>
        <w:t xml:space="preserve"> </w:t>
      </w:r>
      <w:proofErr w:type="spellStart"/>
      <w:r w:rsidRPr="00B41112">
        <w:rPr>
          <w:sz w:val="26"/>
          <w:szCs w:val="26"/>
          <w:rPrChange w:id="25871" w:author="Le Minh Nghia" w:date="2019-10-09T10:56:00Z">
            <w:rPr>
              <w:sz w:val="26"/>
              <w:szCs w:val="26"/>
            </w:rPr>
          </w:rPrChange>
        </w:rPr>
        <w:t>một</w:t>
      </w:r>
      <w:proofErr w:type="spellEnd"/>
      <w:r w:rsidRPr="00B41112">
        <w:rPr>
          <w:sz w:val="26"/>
          <w:szCs w:val="26"/>
          <w:rPrChange w:id="25872" w:author="Le Minh Nghia" w:date="2019-10-09T10:56:00Z">
            <w:rPr>
              <w:sz w:val="26"/>
              <w:szCs w:val="26"/>
            </w:rPr>
          </w:rPrChange>
        </w:rPr>
        <w:t xml:space="preserve"> </w:t>
      </w:r>
      <w:proofErr w:type="spellStart"/>
      <w:r w:rsidRPr="00B41112">
        <w:rPr>
          <w:sz w:val="26"/>
          <w:szCs w:val="26"/>
          <w:rPrChange w:id="25873" w:author="Le Minh Nghia" w:date="2019-10-09T10:56:00Z">
            <w:rPr>
              <w:sz w:val="26"/>
              <w:szCs w:val="26"/>
            </w:rPr>
          </w:rPrChange>
        </w:rPr>
        <w:t>danh</w:t>
      </w:r>
      <w:proofErr w:type="spellEnd"/>
      <w:r w:rsidRPr="00B41112">
        <w:rPr>
          <w:sz w:val="26"/>
          <w:szCs w:val="26"/>
          <w:rPrChange w:id="25874" w:author="Le Minh Nghia" w:date="2019-10-09T10:56:00Z">
            <w:rPr>
              <w:sz w:val="26"/>
              <w:szCs w:val="26"/>
            </w:rPr>
          </w:rPrChange>
        </w:rPr>
        <w:t xml:space="preserve"> </w:t>
      </w:r>
      <w:proofErr w:type="spellStart"/>
      <w:r w:rsidRPr="00B41112">
        <w:rPr>
          <w:sz w:val="26"/>
          <w:szCs w:val="26"/>
          <w:rPrChange w:id="25875" w:author="Le Minh Nghia" w:date="2019-10-09T10:56:00Z">
            <w:rPr>
              <w:sz w:val="26"/>
              <w:szCs w:val="26"/>
            </w:rPr>
          </w:rPrChange>
        </w:rPr>
        <w:t>sách</w:t>
      </w:r>
      <w:proofErr w:type="spellEnd"/>
      <w:r w:rsidRPr="00B41112">
        <w:rPr>
          <w:sz w:val="26"/>
          <w:szCs w:val="26"/>
          <w:rPrChange w:id="25876" w:author="Le Minh Nghia" w:date="2019-10-09T10:56:00Z">
            <w:rPr>
              <w:sz w:val="26"/>
              <w:szCs w:val="26"/>
            </w:rPr>
          </w:rPrChange>
        </w:rPr>
        <w:t xml:space="preserve"> </w:t>
      </w:r>
      <w:proofErr w:type="spellStart"/>
      <w:r w:rsidRPr="00B41112">
        <w:rPr>
          <w:sz w:val="26"/>
          <w:szCs w:val="26"/>
          <w:rPrChange w:id="25877" w:author="Le Minh Nghia" w:date="2019-10-09T10:56:00Z">
            <w:rPr>
              <w:sz w:val="26"/>
              <w:szCs w:val="26"/>
            </w:rPr>
          </w:rPrChange>
        </w:rPr>
        <w:t>các</w:t>
      </w:r>
      <w:proofErr w:type="spellEnd"/>
      <w:r w:rsidRPr="00B41112">
        <w:rPr>
          <w:sz w:val="26"/>
          <w:szCs w:val="26"/>
          <w:rPrChange w:id="25878" w:author="Le Minh Nghia" w:date="2019-10-09T10:56:00Z">
            <w:rPr>
              <w:sz w:val="26"/>
              <w:szCs w:val="26"/>
            </w:rPr>
          </w:rPrChange>
        </w:rPr>
        <w:t xml:space="preserve"> </w:t>
      </w:r>
      <w:proofErr w:type="spellStart"/>
      <w:r w:rsidRPr="00B41112">
        <w:rPr>
          <w:sz w:val="26"/>
          <w:szCs w:val="26"/>
          <w:rPrChange w:id="25879" w:author="Le Minh Nghia" w:date="2019-10-09T10:56:00Z">
            <w:rPr>
              <w:sz w:val="26"/>
              <w:szCs w:val="26"/>
            </w:rPr>
          </w:rPrChange>
        </w:rPr>
        <w:t>bản</w:t>
      </w:r>
      <w:proofErr w:type="spellEnd"/>
      <w:r w:rsidRPr="00B41112">
        <w:rPr>
          <w:sz w:val="26"/>
          <w:szCs w:val="26"/>
          <w:rPrChange w:id="25880" w:author="Le Minh Nghia" w:date="2019-10-09T10:56:00Z">
            <w:rPr>
              <w:sz w:val="26"/>
              <w:szCs w:val="26"/>
            </w:rPr>
          </w:rPrChange>
        </w:rPr>
        <w:t xml:space="preserve"> tin </w:t>
      </w:r>
      <w:proofErr w:type="spellStart"/>
      <w:r w:rsidRPr="00B41112">
        <w:rPr>
          <w:sz w:val="26"/>
          <w:szCs w:val="26"/>
          <w:rPrChange w:id="25881" w:author="Le Minh Nghia" w:date="2019-10-09T10:56:00Z">
            <w:rPr>
              <w:sz w:val="26"/>
              <w:szCs w:val="26"/>
            </w:rPr>
          </w:rPrChange>
        </w:rPr>
        <w:t>chỉ</w:t>
      </w:r>
      <w:proofErr w:type="spellEnd"/>
      <w:r w:rsidRPr="00B41112">
        <w:rPr>
          <w:sz w:val="26"/>
          <w:szCs w:val="26"/>
          <w:rPrChange w:id="25882" w:author="Le Minh Nghia" w:date="2019-10-09T10:56:00Z">
            <w:rPr>
              <w:sz w:val="26"/>
              <w:szCs w:val="26"/>
            </w:rPr>
          </w:rPrChange>
        </w:rPr>
        <w:t xml:space="preserve"> </w:t>
      </w:r>
      <w:proofErr w:type="spellStart"/>
      <w:r w:rsidRPr="00B41112">
        <w:rPr>
          <w:sz w:val="26"/>
          <w:szCs w:val="26"/>
          <w:rPrChange w:id="25883" w:author="Le Minh Nghia" w:date="2019-10-09T10:56:00Z">
            <w:rPr>
              <w:sz w:val="26"/>
              <w:szCs w:val="26"/>
            </w:rPr>
          </w:rPrChange>
        </w:rPr>
        <w:t>hiển</w:t>
      </w:r>
      <w:proofErr w:type="spellEnd"/>
      <w:r w:rsidRPr="00B41112">
        <w:rPr>
          <w:sz w:val="26"/>
          <w:szCs w:val="26"/>
          <w:rPrChange w:id="25884" w:author="Le Minh Nghia" w:date="2019-10-09T10:56:00Z">
            <w:rPr>
              <w:sz w:val="26"/>
              <w:szCs w:val="26"/>
            </w:rPr>
          </w:rPrChange>
        </w:rPr>
        <w:t xml:space="preserve"> </w:t>
      </w:r>
      <w:proofErr w:type="spellStart"/>
      <w:r w:rsidRPr="00B41112">
        <w:rPr>
          <w:sz w:val="26"/>
          <w:szCs w:val="26"/>
          <w:rPrChange w:id="25885" w:author="Le Minh Nghia" w:date="2019-10-09T10:56:00Z">
            <w:rPr>
              <w:sz w:val="26"/>
              <w:szCs w:val="26"/>
            </w:rPr>
          </w:rPrChange>
        </w:rPr>
        <w:t>thị</w:t>
      </w:r>
      <w:proofErr w:type="spellEnd"/>
      <w:r w:rsidRPr="00B41112">
        <w:rPr>
          <w:sz w:val="26"/>
          <w:szCs w:val="26"/>
          <w:rPrChange w:id="25886" w:author="Le Minh Nghia" w:date="2019-10-09T10:56:00Z">
            <w:rPr>
              <w:sz w:val="26"/>
              <w:szCs w:val="26"/>
            </w:rPr>
          </w:rPrChange>
        </w:rPr>
        <w:t xml:space="preserve"> </w:t>
      </w:r>
      <w:proofErr w:type="spellStart"/>
      <w:r w:rsidRPr="00B41112">
        <w:rPr>
          <w:sz w:val="26"/>
          <w:szCs w:val="26"/>
          <w:rPrChange w:id="25887" w:author="Le Minh Nghia" w:date="2019-10-09T10:56:00Z">
            <w:rPr>
              <w:sz w:val="26"/>
              <w:szCs w:val="26"/>
            </w:rPr>
          </w:rPrChange>
        </w:rPr>
        <w:t>trên</w:t>
      </w:r>
      <w:proofErr w:type="spellEnd"/>
      <w:r w:rsidRPr="00B41112">
        <w:rPr>
          <w:sz w:val="26"/>
          <w:szCs w:val="26"/>
          <w:rPrChange w:id="25888" w:author="Le Minh Nghia" w:date="2019-10-09T10:56:00Z">
            <w:rPr>
              <w:sz w:val="26"/>
              <w:szCs w:val="26"/>
            </w:rPr>
          </w:rPrChange>
        </w:rPr>
        <w:t xml:space="preserve"> </w:t>
      </w:r>
      <w:proofErr w:type="spellStart"/>
      <w:r w:rsidRPr="00B41112">
        <w:rPr>
          <w:sz w:val="26"/>
          <w:szCs w:val="26"/>
          <w:rPrChange w:id="25889" w:author="Le Minh Nghia" w:date="2019-10-09T10:56:00Z">
            <w:rPr>
              <w:sz w:val="26"/>
              <w:szCs w:val="26"/>
            </w:rPr>
          </w:rPrChange>
        </w:rPr>
        <w:t>phân</w:t>
      </w:r>
      <w:proofErr w:type="spellEnd"/>
      <w:r w:rsidRPr="00B41112">
        <w:rPr>
          <w:sz w:val="26"/>
          <w:szCs w:val="26"/>
          <w:rPrChange w:id="25890" w:author="Le Minh Nghia" w:date="2019-10-09T10:56:00Z">
            <w:rPr>
              <w:sz w:val="26"/>
              <w:szCs w:val="26"/>
            </w:rPr>
          </w:rPrChange>
        </w:rPr>
        <w:t xml:space="preserve"> </w:t>
      </w:r>
      <w:proofErr w:type="spellStart"/>
      <w:r w:rsidRPr="00B41112">
        <w:rPr>
          <w:sz w:val="26"/>
          <w:szCs w:val="26"/>
          <w:rPrChange w:id="25891" w:author="Le Minh Nghia" w:date="2019-10-09T10:56:00Z">
            <w:rPr>
              <w:sz w:val="26"/>
              <w:szCs w:val="26"/>
            </w:rPr>
          </w:rPrChange>
        </w:rPr>
        <w:t>hệ</w:t>
      </w:r>
      <w:proofErr w:type="spellEnd"/>
      <w:r w:rsidRPr="00B41112">
        <w:rPr>
          <w:sz w:val="26"/>
          <w:szCs w:val="26"/>
          <w:rPrChange w:id="25892" w:author="Le Minh Nghia" w:date="2019-10-09T10:56:00Z">
            <w:rPr>
              <w:sz w:val="26"/>
              <w:szCs w:val="26"/>
            </w:rPr>
          </w:rPrChange>
        </w:rPr>
        <w:t xml:space="preserve"> </w:t>
      </w:r>
      <w:proofErr w:type="spellStart"/>
      <w:r w:rsidRPr="00B41112">
        <w:rPr>
          <w:sz w:val="26"/>
          <w:szCs w:val="26"/>
          <w:rPrChange w:id="25893" w:author="Le Minh Nghia" w:date="2019-10-09T10:56:00Z">
            <w:rPr>
              <w:sz w:val="26"/>
              <w:szCs w:val="26"/>
            </w:rPr>
          </w:rPrChange>
        </w:rPr>
        <w:t>là</w:t>
      </w:r>
      <w:proofErr w:type="spellEnd"/>
      <w:r w:rsidRPr="00B41112">
        <w:rPr>
          <w:sz w:val="26"/>
          <w:szCs w:val="26"/>
          <w:rPrChange w:id="25894" w:author="Le Minh Nghia" w:date="2019-10-09T10:56:00Z">
            <w:rPr>
              <w:sz w:val="26"/>
              <w:szCs w:val="26"/>
            </w:rPr>
          </w:rPrChange>
        </w:rPr>
        <w:t xml:space="preserve"> </w:t>
      </w:r>
      <w:proofErr w:type="spellStart"/>
      <w:r w:rsidRPr="00B41112">
        <w:rPr>
          <w:sz w:val="26"/>
          <w:szCs w:val="26"/>
          <w:rPrChange w:id="25895" w:author="Le Minh Nghia" w:date="2019-10-09T10:56:00Z">
            <w:rPr>
              <w:sz w:val="26"/>
              <w:szCs w:val="26"/>
            </w:rPr>
          </w:rPrChange>
        </w:rPr>
        <w:t>sinh</w:t>
      </w:r>
      <w:proofErr w:type="spellEnd"/>
      <w:r w:rsidRPr="00B41112">
        <w:rPr>
          <w:sz w:val="26"/>
          <w:szCs w:val="26"/>
          <w:rPrChange w:id="25896" w:author="Le Minh Nghia" w:date="2019-10-09T10:56:00Z">
            <w:rPr>
              <w:sz w:val="26"/>
              <w:szCs w:val="26"/>
            </w:rPr>
          </w:rPrChange>
        </w:rPr>
        <w:t xml:space="preserve"> </w:t>
      </w:r>
      <w:proofErr w:type="spellStart"/>
      <w:r w:rsidRPr="00B41112">
        <w:rPr>
          <w:sz w:val="26"/>
          <w:szCs w:val="26"/>
          <w:rPrChange w:id="25897" w:author="Le Minh Nghia" w:date="2019-10-09T10:56:00Z">
            <w:rPr>
              <w:sz w:val="26"/>
              <w:szCs w:val="26"/>
            </w:rPr>
          </w:rPrChange>
        </w:rPr>
        <w:t>viên</w:t>
      </w:r>
      <w:proofErr w:type="spellEnd"/>
      <w:r w:rsidRPr="00B41112">
        <w:rPr>
          <w:sz w:val="26"/>
          <w:szCs w:val="26"/>
          <w:rPrChange w:id="25898" w:author="Le Minh Nghia" w:date="2019-10-09T10:56:00Z">
            <w:rPr>
              <w:sz w:val="26"/>
              <w:szCs w:val="26"/>
            </w:rPr>
          </w:rPrChange>
        </w:rPr>
        <w:t xml:space="preserve"> </w:t>
      </w:r>
      <w:proofErr w:type="spellStart"/>
      <w:r w:rsidRPr="00B41112">
        <w:rPr>
          <w:sz w:val="26"/>
          <w:szCs w:val="26"/>
          <w:rPrChange w:id="25899" w:author="Le Minh Nghia" w:date="2019-10-09T10:56:00Z">
            <w:rPr>
              <w:sz w:val="26"/>
              <w:szCs w:val="26"/>
            </w:rPr>
          </w:rPrChange>
        </w:rPr>
        <w:t>hoặc</w:t>
      </w:r>
      <w:proofErr w:type="spellEnd"/>
      <w:r w:rsidRPr="00B41112">
        <w:rPr>
          <w:sz w:val="26"/>
          <w:szCs w:val="26"/>
          <w:rPrChange w:id="25900" w:author="Le Minh Nghia" w:date="2019-10-09T10:56:00Z">
            <w:rPr>
              <w:sz w:val="26"/>
              <w:szCs w:val="26"/>
            </w:rPr>
          </w:rPrChange>
        </w:rPr>
        <w:t xml:space="preserve"> </w:t>
      </w:r>
      <w:proofErr w:type="spellStart"/>
      <w:r w:rsidRPr="00B41112">
        <w:rPr>
          <w:sz w:val="26"/>
          <w:szCs w:val="26"/>
          <w:rPrChange w:id="25901" w:author="Le Minh Nghia" w:date="2019-10-09T10:56:00Z">
            <w:rPr>
              <w:sz w:val="26"/>
              <w:szCs w:val="26"/>
            </w:rPr>
          </w:rPrChange>
        </w:rPr>
        <w:t>là</w:t>
      </w:r>
      <w:proofErr w:type="spellEnd"/>
      <w:r w:rsidRPr="00B41112">
        <w:rPr>
          <w:sz w:val="26"/>
          <w:szCs w:val="26"/>
          <w:rPrChange w:id="25902" w:author="Le Minh Nghia" w:date="2019-10-09T10:56:00Z">
            <w:rPr>
              <w:sz w:val="26"/>
              <w:szCs w:val="26"/>
            </w:rPr>
          </w:rPrChange>
        </w:rPr>
        <w:t xml:space="preserve"> </w:t>
      </w:r>
      <w:proofErr w:type="spellStart"/>
      <w:r w:rsidRPr="00B41112">
        <w:rPr>
          <w:sz w:val="26"/>
          <w:szCs w:val="26"/>
          <w:rPrChange w:id="25903" w:author="Le Minh Nghia" w:date="2019-10-09T10:56:00Z">
            <w:rPr>
              <w:sz w:val="26"/>
              <w:szCs w:val="26"/>
            </w:rPr>
          </w:rPrChange>
        </w:rPr>
        <w:t>giảng</w:t>
      </w:r>
      <w:proofErr w:type="spellEnd"/>
      <w:r w:rsidRPr="00B41112">
        <w:rPr>
          <w:sz w:val="26"/>
          <w:szCs w:val="26"/>
          <w:rPrChange w:id="25904" w:author="Le Minh Nghia" w:date="2019-10-09T10:56:00Z">
            <w:rPr>
              <w:sz w:val="26"/>
              <w:szCs w:val="26"/>
            </w:rPr>
          </w:rPrChange>
        </w:rPr>
        <w:t xml:space="preserve"> </w:t>
      </w:r>
      <w:proofErr w:type="spellStart"/>
      <w:r w:rsidRPr="00B41112">
        <w:rPr>
          <w:sz w:val="26"/>
          <w:szCs w:val="26"/>
          <w:rPrChange w:id="25905" w:author="Le Minh Nghia" w:date="2019-10-09T10:56:00Z">
            <w:rPr>
              <w:sz w:val="26"/>
              <w:szCs w:val="26"/>
            </w:rPr>
          </w:rPrChange>
        </w:rPr>
        <w:t>viên</w:t>
      </w:r>
      <w:proofErr w:type="spellEnd"/>
      <w:r w:rsidRPr="00B41112">
        <w:rPr>
          <w:sz w:val="26"/>
          <w:szCs w:val="26"/>
          <w:rPrChange w:id="25906" w:author="Le Minh Nghia" w:date="2019-10-09T10:56:00Z">
            <w:rPr>
              <w:sz w:val="26"/>
              <w:szCs w:val="26"/>
            </w:rPr>
          </w:rPrChange>
        </w:rPr>
        <w:t xml:space="preserve"> </w:t>
      </w:r>
      <w:proofErr w:type="spellStart"/>
      <w:r w:rsidRPr="00B41112">
        <w:rPr>
          <w:sz w:val="26"/>
          <w:szCs w:val="26"/>
          <w:rPrChange w:id="25907" w:author="Le Minh Nghia" w:date="2019-10-09T10:56:00Z">
            <w:rPr>
              <w:sz w:val="26"/>
              <w:szCs w:val="26"/>
            </w:rPr>
          </w:rPrChange>
        </w:rPr>
        <w:t>có</w:t>
      </w:r>
      <w:proofErr w:type="spellEnd"/>
      <w:r w:rsidRPr="00B41112">
        <w:rPr>
          <w:sz w:val="26"/>
          <w:szCs w:val="26"/>
          <w:rPrChange w:id="25908" w:author="Le Minh Nghia" w:date="2019-10-09T10:56:00Z">
            <w:rPr>
              <w:sz w:val="26"/>
              <w:szCs w:val="26"/>
            </w:rPr>
          </w:rPrChange>
        </w:rPr>
        <w:t xml:space="preserve"> </w:t>
      </w:r>
      <w:proofErr w:type="spellStart"/>
      <w:r w:rsidRPr="00B41112">
        <w:rPr>
          <w:sz w:val="26"/>
          <w:szCs w:val="26"/>
          <w:rPrChange w:id="25909" w:author="Le Minh Nghia" w:date="2019-10-09T10:56:00Z">
            <w:rPr>
              <w:sz w:val="26"/>
              <w:szCs w:val="26"/>
            </w:rPr>
          </w:rPrChange>
        </w:rPr>
        <w:t>thể</w:t>
      </w:r>
      <w:proofErr w:type="spellEnd"/>
      <w:r w:rsidRPr="00B41112">
        <w:rPr>
          <w:sz w:val="26"/>
          <w:szCs w:val="26"/>
          <w:rPrChange w:id="25910" w:author="Le Minh Nghia" w:date="2019-10-09T10:56:00Z">
            <w:rPr>
              <w:sz w:val="26"/>
              <w:szCs w:val="26"/>
            </w:rPr>
          </w:rPrChange>
        </w:rPr>
        <w:t xml:space="preserve"> </w:t>
      </w:r>
      <w:proofErr w:type="spellStart"/>
      <w:r w:rsidRPr="00B41112">
        <w:rPr>
          <w:sz w:val="26"/>
          <w:szCs w:val="26"/>
          <w:rPrChange w:id="25911" w:author="Le Minh Nghia" w:date="2019-10-09T10:56:00Z">
            <w:rPr>
              <w:sz w:val="26"/>
              <w:szCs w:val="26"/>
            </w:rPr>
          </w:rPrChange>
        </w:rPr>
        <w:t>thấy</w:t>
      </w:r>
      <w:proofErr w:type="spellEnd"/>
      <w:r w:rsidRPr="00B41112">
        <w:rPr>
          <w:sz w:val="26"/>
          <w:szCs w:val="26"/>
          <w:rPrChange w:id="25912" w:author="Le Minh Nghia" w:date="2019-10-09T10:56:00Z">
            <w:rPr>
              <w:sz w:val="26"/>
              <w:szCs w:val="26"/>
            </w:rPr>
          </w:rPrChange>
        </w:rPr>
        <w:t xml:space="preserve">. </w:t>
      </w:r>
    </w:p>
    <w:p w:rsidR="00E11D36" w:rsidRPr="00B41112" w:rsidRDefault="00E11D36">
      <w:pPr>
        <w:rPr>
          <w:sz w:val="26"/>
          <w:szCs w:val="26"/>
          <w:rPrChange w:id="25913" w:author="Le Minh Nghia" w:date="2019-10-09T10:56:00Z">
            <w:rPr>
              <w:sz w:val="26"/>
              <w:szCs w:val="26"/>
            </w:rPr>
          </w:rPrChange>
        </w:rPr>
        <w:pPrChange w:id="25914" w:author="Le Minh Nghia" w:date="2019-10-09T10:38:00Z">
          <w:pPr>
            <w:ind w:firstLine="709"/>
          </w:pPr>
        </w:pPrChange>
      </w:pPr>
      <w:r w:rsidRPr="00B41112">
        <w:rPr>
          <w:noProof/>
          <w:sz w:val="26"/>
          <w:szCs w:val="26"/>
          <w:rPrChange w:id="25915" w:author="Le Minh Nghia" w:date="2019-10-09T10:56:00Z">
            <w:rPr>
              <w:noProof/>
            </w:rPr>
          </w:rPrChange>
        </w:rPr>
        <w:lastRenderedPageBreak/>
        <w:drawing>
          <wp:inline distT="0" distB="0" distL="0" distR="0" wp14:anchorId="0473371B" wp14:editId="479F1533">
            <wp:extent cx="5972175" cy="2852420"/>
            <wp:effectExtent l="0" t="0" r="952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852420"/>
                    </a:xfrm>
                    <a:prstGeom prst="rect">
                      <a:avLst/>
                    </a:prstGeom>
                  </pic:spPr>
                </pic:pic>
              </a:graphicData>
            </a:graphic>
          </wp:inline>
        </w:drawing>
      </w:r>
    </w:p>
    <w:p w:rsidR="00E11D36" w:rsidRPr="00B41112" w:rsidRDefault="00E11D36" w:rsidP="00E11D36">
      <w:pPr>
        <w:ind w:left="709"/>
        <w:jc w:val="center"/>
        <w:rPr>
          <w:i/>
          <w:sz w:val="26"/>
          <w:szCs w:val="26"/>
          <w:rPrChange w:id="25916" w:author="Le Minh Nghia" w:date="2019-10-09T10:56:00Z">
            <w:rPr>
              <w:i/>
              <w:sz w:val="26"/>
              <w:szCs w:val="26"/>
            </w:rPr>
          </w:rPrChange>
        </w:rPr>
      </w:pPr>
      <w:proofErr w:type="spellStart"/>
      <w:r w:rsidRPr="00B41112">
        <w:rPr>
          <w:i/>
          <w:sz w:val="26"/>
          <w:szCs w:val="26"/>
          <w:rPrChange w:id="25917" w:author="Le Minh Nghia" w:date="2019-10-09T10:56:00Z">
            <w:rPr>
              <w:i/>
              <w:sz w:val="26"/>
              <w:szCs w:val="26"/>
            </w:rPr>
          </w:rPrChange>
        </w:rPr>
        <w:t>Hình</w:t>
      </w:r>
      <w:proofErr w:type="spellEnd"/>
      <w:r w:rsidRPr="00B41112">
        <w:rPr>
          <w:i/>
          <w:sz w:val="26"/>
          <w:szCs w:val="26"/>
          <w:rPrChange w:id="25918" w:author="Le Minh Nghia" w:date="2019-10-09T10:56:00Z">
            <w:rPr>
              <w:i/>
              <w:sz w:val="26"/>
              <w:szCs w:val="26"/>
            </w:rPr>
          </w:rPrChange>
        </w:rPr>
        <w:t xml:space="preserve"> 4.b.9.5 </w:t>
      </w:r>
      <w:proofErr w:type="spellStart"/>
      <w:r w:rsidRPr="00B41112">
        <w:rPr>
          <w:i/>
          <w:sz w:val="26"/>
          <w:szCs w:val="26"/>
          <w:rPrChange w:id="25919" w:author="Le Minh Nghia" w:date="2019-10-09T10:56:00Z">
            <w:rPr>
              <w:i/>
              <w:sz w:val="26"/>
              <w:szCs w:val="26"/>
            </w:rPr>
          </w:rPrChange>
        </w:rPr>
        <w:t>Giao</w:t>
      </w:r>
      <w:proofErr w:type="spellEnd"/>
      <w:r w:rsidRPr="00B41112">
        <w:rPr>
          <w:i/>
          <w:sz w:val="26"/>
          <w:szCs w:val="26"/>
          <w:rPrChange w:id="25920" w:author="Le Minh Nghia" w:date="2019-10-09T10:56:00Z">
            <w:rPr>
              <w:i/>
              <w:sz w:val="26"/>
              <w:szCs w:val="26"/>
            </w:rPr>
          </w:rPrChange>
        </w:rPr>
        <w:t xml:space="preserve"> </w:t>
      </w:r>
      <w:proofErr w:type="spellStart"/>
      <w:r w:rsidRPr="00B41112">
        <w:rPr>
          <w:i/>
          <w:sz w:val="26"/>
          <w:szCs w:val="26"/>
          <w:rPrChange w:id="25921" w:author="Le Minh Nghia" w:date="2019-10-09T10:56:00Z">
            <w:rPr>
              <w:i/>
              <w:sz w:val="26"/>
              <w:szCs w:val="26"/>
            </w:rPr>
          </w:rPrChange>
        </w:rPr>
        <w:t>diện</w:t>
      </w:r>
      <w:proofErr w:type="spellEnd"/>
      <w:r w:rsidRPr="00B41112">
        <w:rPr>
          <w:i/>
          <w:sz w:val="26"/>
          <w:szCs w:val="26"/>
          <w:rPrChange w:id="25922" w:author="Le Minh Nghia" w:date="2019-10-09T10:56:00Z">
            <w:rPr>
              <w:i/>
              <w:sz w:val="26"/>
              <w:szCs w:val="26"/>
            </w:rPr>
          </w:rPrChange>
        </w:rPr>
        <w:t xml:space="preserve"> </w:t>
      </w:r>
      <w:proofErr w:type="spellStart"/>
      <w:r w:rsidRPr="00B41112">
        <w:rPr>
          <w:i/>
          <w:sz w:val="26"/>
          <w:szCs w:val="26"/>
          <w:rPrChange w:id="25923" w:author="Le Minh Nghia" w:date="2019-10-09T10:56:00Z">
            <w:rPr>
              <w:i/>
              <w:sz w:val="26"/>
              <w:szCs w:val="26"/>
            </w:rPr>
          </w:rPrChange>
        </w:rPr>
        <w:t>danh</w:t>
      </w:r>
      <w:proofErr w:type="spellEnd"/>
      <w:r w:rsidRPr="00B41112">
        <w:rPr>
          <w:i/>
          <w:sz w:val="26"/>
          <w:szCs w:val="26"/>
          <w:rPrChange w:id="25924" w:author="Le Minh Nghia" w:date="2019-10-09T10:56:00Z">
            <w:rPr>
              <w:i/>
              <w:sz w:val="26"/>
              <w:szCs w:val="26"/>
            </w:rPr>
          </w:rPrChange>
        </w:rPr>
        <w:t xml:space="preserve"> </w:t>
      </w:r>
      <w:proofErr w:type="spellStart"/>
      <w:r w:rsidRPr="00B41112">
        <w:rPr>
          <w:i/>
          <w:sz w:val="26"/>
          <w:szCs w:val="26"/>
          <w:rPrChange w:id="25925" w:author="Le Minh Nghia" w:date="2019-10-09T10:56:00Z">
            <w:rPr>
              <w:i/>
              <w:sz w:val="26"/>
              <w:szCs w:val="26"/>
            </w:rPr>
          </w:rPrChange>
        </w:rPr>
        <w:t>sách</w:t>
      </w:r>
      <w:proofErr w:type="spellEnd"/>
      <w:r w:rsidRPr="00B41112">
        <w:rPr>
          <w:i/>
          <w:sz w:val="26"/>
          <w:szCs w:val="26"/>
          <w:rPrChange w:id="25926" w:author="Le Minh Nghia" w:date="2019-10-09T10:56:00Z">
            <w:rPr>
              <w:i/>
              <w:sz w:val="26"/>
              <w:szCs w:val="26"/>
            </w:rPr>
          </w:rPrChange>
        </w:rPr>
        <w:t xml:space="preserve"> </w:t>
      </w:r>
      <w:proofErr w:type="spellStart"/>
      <w:r w:rsidRPr="00B41112">
        <w:rPr>
          <w:i/>
          <w:sz w:val="26"/>
          <w:szCs w:val="26"/>
          <w:rPrChange w:id="25927" w:author="Le Minh Nghia" w:date="2019-10-09T10:56:00Z">
            <w:rPr>
              <w:i/>
              <w:sz w:val="26"/>
              <w:szCs w:val="26"/>
            </w:rPr>
          </w:rPrChange>
        </w:rPr>
        <w:t>bản</w:t>
      </w:r>
      <w:proofErr w:type="spellEnd"/>
      <w:r w:rsidRPr="00B41112">
        <w:rPr>
          <w:i/>
          <w:sz w:val="26"/>
          <w:szCs w:val="26"/>
          <w:rPrChange w:id="25928" w:author="Le Minh Nghia" w:date="2019-10-09T10:56:00Z">
            <w:rPr>
              <w:i/>
              <w:sz w:val="26"/>
              <w:szCs w:val="26"/>
            </w:rPr>
          </w:rPrChange>
        </w:rPr>
        <w:t xml:space="preserve"> tin </w:t>
      </w:r>
      <w:proofErr w:type="spellStart"/>
      <w:r w:rsidRPr="00B41112">
        <w:rPr>
          <w:i/>
          <w:sz w:val="26"/>
          <w:szCs w:val="26"/>
          <w:rPrChange w:id="25929" w:author="Le Minh Nghia" w:date="2019-10-09T10:56:00Z">
            <w:rPr>
              <w:i/>
              <w:sz w:val="26"/>
              <w:szCs w:val="26"/>
            </w:rPr>
          </w:rPrChange>
        </w:rPr>
        <w:t>trên</w:t>
      </w:r>
      <w:proofErr w:type="spellEnd"/>
      <w:r w:rsidRPr="00B41112">
        <w:rPr>
          <w:i/>
          <w:sz w:val="26"/>
          <w:szCs w:val="26"/>
          <w:rPrChange w:id="25930" w:author="Le Minh Nghia" w:date="2019-10-09T10:56:00Z">
            <w:rPr>
              <w:i/>
              <w:sz w:val="26"/>
              <w:szCs w:val="26"/>
            </w:rPr>
          </w:rPrChange>
        </w:rPr>
        <w:t xml:space="preserve"> </w:t>
      </w:r>
      <w:proofErr w:type="spellStart"/>
      <w:r w:rsidRPr="00B41112">
        <w:rPr>
          <w:i/>
          <w:sz w:val="26"/>
          <w:szCs w:val="26"/>
          <w:rPrChange w:id="25931" w:author="Le Minh Nghia" w:date="2019-10-09T10:56:00Z">
            <w:rPr>
              <w:i/>
              <w:sz w:val="26"/>
              <w:szCs w:val="26"/>
            </w:rPr>
          </w:rPrChange>
        </w:rPr>
        <w:t>phân</w:t>
      </w:r>
      <w:proofErr w:type="spellEnd"/>
      <w:r w:rsidRPr="00B41112">
        <w:rPr>
          <w:i/>
          <w:sz w:val="26"/>
          <w:szCs w:val="26"/>
          <w:rPrChange w:id="25932" w:author="Le Minh Nghia" w:date="2019-10-09T10:56:00Z">
            <w:rPr>
              <w:i/>
              <w:sz w:val="26"/>
              <w:szCs w:val="26"/>
            </w:rPr>
          </w:rPrChange>
        </w:rPr>
        <w:t xml:space="preserve"> </w:t>
      </w:r>
      <w:proofErr w:type="spellStart"/>
      <w:r w:rsidRPr="00B41112">
        <w:rPr>
          <w:i/>
          <w:sz w:val="26"/>
          <w:szCs w:val="26"/>
          <w:rPrChange w:id="25933" w:author="Le Minh Nghia" w:date="2019-10-09T10:56:00Z">
            <w:rPr>
              <w:i/>
              <w:sz w:val="26"/>
              <w:szCs w:val="26"/>
            </w:rPr>
          </w:rPrChange>
        </w:rPr>
        <w:t>quyền</w:t>
      </w:r>
      <w:proofErr w:type="spellEnd"/>
      <w:r w:rsidRPr="00B41112">
        <w:rPr>
          <w:i/>
          <w:sz w:val="26"/>
          <w:szCs w:val="26"/>
          <w:rPrChange w:id="25934" w:author="Le Minh Nghia" w:date="2019-10-09T10:56:00Z">
            <w:rPr>
              <w:i/>
              <w:sz w:val="26"/>
              <w:szCs w:val="26"/>
            </w:rPr>
          </w:rPrChange>
        </w:rPr>
        <w:t xml:space="preserve"> </w:t>
      </w:r>
      <w:proofErr w:type="spellStart"/>
      <w:r w:rsidRPr="00B41112">
        <w:rPr>
          <w:i/>
          <w:sz w:val="26"/>
          <w:szCs w:val="26"/>
          <w:rPrChange w:id="25935" w:author="Le Minh Nghia" w:date="2019-10-09T10:56:00Z">
            <w:rPr>
              <w:i/>
              <w:sz w:val="26"/>
              <w:szCs w:val="26"/>
            </w:rPr>
          </w:rPrChange>
        </w:rPr>
        <w:t>sinh</w:t>
      </w:r>
      <w:proofErr w:type="spellEnd"/>
      <w:r w:rsidRPr="00B41112">
        <w:rPr>
          <w:i/>
          <w:sz w:val="26"/>
          <w:szCs w:val="26"/>
          <w:rPrChange w:id="25936" w:author="Le Minh Nghia" w:date="2019-10-09T10:56:00Z">
            <w:rPr>
              <w:i/>
              <w:sz w:val="26"/>
              <w:szCs w:val="26"/>
            </w:rPr>
          </w:rPrChange>
        </w:rPr>
        <w:t xml:space="preserve"> </w:t>
      </w:r>
      <w:proofErr w:type="spellStart"/>
      <w:r w:rsidRPr="00B41112">
        <w:rPr>
          <w:i/>
          <w:sz w:val="26"/>
          <w:szCs w:val="26"/>
          <w:rPrChange w:id="25937" w:author="Le Minh Nghia" w:date="2019-10-09T10:56:00Z">
            <w:rPr>
              <w:i/>
              <w:sz w:val="26"/>
              <w:szCs w:val="26"/>
            </w:rPr>
          </w:rPrChange>
        </w:rPr>
        <w:t>viên</w:t>
      </w:r>
      <w:proofErr w:type="spellEnd"/>
    </w:p>
    <w:p w:rsidR="00E11D36" w:rsidRPr="00B41112" w:rsidRDefault="00E11D36" w:rsidP="00E11D36">
      <w:pPr>
        <w:ind w:firstLine="709"/>
        <w:rPr>
          <w:sz w:val="26"/>
          <w:szCs w:val="26"/>
          <w:rPrChange w:id="25938" w:author="Le Minh Nghia" w:date="2019-10-09T10:56:00Z">
            <w:rPr>
              <w:sz w:val="26"/>
              <w:szCs w:val="26"/>
            </w:rPr>
          </w:rPrChange>
        </w:rPr>
      </w:pPr>
    </w:p>
    <w:p w:rsidR="00E11D36" w:rsidRPr="00B41112" w:rsidRDefault="00E11D36">
      <w:pPr>
        <w:rPr>
          <w:sz w:val="26"/>
          <w:szCs w:val="26"/>
          <w:rPrChange w:id="25939" w:author="Le Minh Nghia" w:date="2019-10-09T10:56:00Z">
            <w:rPr>
              <w:sz w:val="26"/>
              <w:szCs w:val="26"/>
            </w:rPr>
          </w:rPrChange>
        </w:rPr>
        <w:pPrChange w:id="25940" w:author="Le Minh Nghia" w:date="2019-10-09T10:38:00Z">
          <w:pPr>
            <w:ind w:firstLine="709"/>
          </w:pPr>
        </w:pPrChange>
      </w:pPr>
      <w:proofErr w:type="spellStart"/>
      <w:r w:rsidRPr="00B41112">
        <w:rPr>
          <w:b/>
          <w:sz w:val="26"/>
          <w:szCs w:val="26"/>
          <w:rPrChange w:id="25941" w:author="Le Minh Nghia" w:date="2019-10-09T10:56:00Z">
            <w:rPr>
              <w:b/>
              <w:sz w:val="26"/>
              <w:szCs w:val="26"/>
            </w:rPr>
          </w:rPrChange>
        </w:rPr>
        <w:t>Phần</w:t>
      </w:r>
      <w:proofErr w:type="spellEnd"/>
      <w:r w:rsidRPr="00B41112">
        <w:rPr>
          <w:b/>
          <w:sz w:val="26"/>
          <w:szCs w:val="26"/>
          <w:rPrChange w:id="25942" w:author="Le Minh Nghia" w:date="2019-10-09T10:56:00Z">
            <w:rPr>
              <w:b/>
              <w:sz w:val="26"/>
              <w:szCs w:val="26"/>
            </w:rPr>
          </w:rPrChange>
        </w:rPr>
        <w:t xml:space="preserve"> </w:t>
      </w:r>
      <w:proofErr w:type="spellStart"/>
      <w:r w:rsidRPr="00B41112">
        <w:rPr>
          <w:b/>
          <w:sz w:val="26"/>
          <w:szCs w:val="26"/>
          <w:rPrChange w:id="25943" w:author="Le Minh Nghia" w:date="2019-10-09T10:56:00Z">
            <w:rPr>
              <w:b/>
              <w:sz w:val="26"/>
              <w:szCs w:val="26"/>
            </w:rPr>
          </w:rPrChange>
        </w:rPr>
        <w:t>danh</w:t>
      </w:r>
      <w:proofErr w:type="spellEnd"/>
      <w:r w:rsidRPr="00B41112">
        <w:rPr>
          <w:b/>
          <w:sz w:val="26"/>
          <w:szCs w:val="26"/>
          <w:rPrChange w:id="25944" w:author="Le Minh Nghia" w:date="2019-10-09T10:56:00Z">
            <w:rPr>
              <w:b/>
              <w:sz w:val="26"/>
              <w:szCs w:val="26"/>
            </w:rPr>
          </w:rPrChange>
        </w:rPr>
        <w:t xml:space="preserve"> </w:t>
      </w:r>
      <w:proofErr w:type="spellStart"/>
      <w:r w:rsidRPr="00B41112">
        <w:rPr>
          <w:b/>
          <w:sz w:val="26"/>
          <w:szCs w:val="26"/>
          <w:rPrChange w:id="25945" w:author="Le Minh Nghia" w:date="2019-10-09T10:56:00Z">
            <w:rPr>
              <w:b/>
              <w:sz w:val="26"/>
              <w:szCs w:val="26"/>
            </w:rPr>
          </w:rPrChange>
        </w:rPr>
        <w:t>sách</w:t>
      </w:r>
      <w:proofErr w:type="spellEnd"/>
      <w:r w:rsidRPr="00B41112">
        <w:rPr>
          <w:b/>
          <w:sz w:val="26"/>
          <w:szCs w:val="26"/>
          <w:rPrChange w:id="25946" w:author="Le Minh Nghia" w:date="2019-10-09T10:56:00Z">
            <w:rPr>
              <w:b/>
              <w:sz w:val="26"/>
              <w:szCs w:val="26"/>
            </w:rPr>
          </w:rPrChange>
        </w:rPr>
        <w:t xml:space="preserve"> </w:t>
      </w:r>
      <w:proofErr w:type="spellStart"/>
      <w:r w:rsidRPr="00B41112">
        <w:rPr>
          <w:b/>
          <w:sz w:val="26"/>
          <w:szCs w:val="26"/>
          <w:rPrChange w:id="25947" w:author="Le Minh Nghia" w:date="2019-10-09T10:56:00Z">
            <w:rPr>
              <w:b/>
              <w:sz w:val="26"/>
              <w:szCs w:val="26"/>
            </w:rPr>
          </w:rPrChange>
        </w:rPr>
        <w:t>các</w:t>
      </w:r>
      <w:proofErr w:type="spellEnd"/>
      <w:r w:rsidRPr="00B41112">
        <w:rPr>
          <w:b/>
          <w:sz w:val="26"/>
          <w:szCs w:val="26"/>
          <w:rPrChange w:id="25948" w:author="Le Minh Nghia" w:date="2019-10-09T10:56:00Z">
            <w:rPr>
              <w:b/>
              <w:sz w:val="26"/>
              <w:szCs w:val="26"/>
            </w:rPr>
          </w:rPrChange>
        </w:rPr>
        <w:t xml:space="preserve"> </w:t>
      </w:r>
      <w:proofErr w:type="spellStart"/>
      <w:r w:rsidRPr="00B41112">
        <w:rPr>
          <w:b/>
          <w:sz w:val="26"/>
          <w:szCs w:val="26"/>
          <w:rPrChange w:id="25949" w:author="Le Minh Nghia" w:date="2019-10-09T10:56:00Z">
            <w:rPr>
              <w:b/>
              <w:sz w:val="26"/>
              <w:szCs w:val="26"/>
            </w:rPr>
          </w:rPrChange>
        </w:rPr>
        <w:t>bản</w:t>
      </w:r>
      <w:proofErr w:type="spellEnd"/>
      <w:r w:rsidRPr="00B41112">
        <w:rPr>
          <w:b/>
          <w:sz w:val="26"/>
          <w:szCs w:val="26"/>
          <w:rPrChange w:id="25950" w:author="Le Minh Nghia" w:date="2019-10-09T10:56:00Z">
            <w:rPr>
              <w:b/>
              <w:sz w:val="26"/>
              <w:szCs w:val="26"/>
            </w:rPr>
          </w:rPrChange>
        </w:rPr>
        <w:t xml:space="preserve"> tin </w:t>
      </w:r>
      <w:proofErr w:type="spellStart"/>
      <w:r w:rsidRPr="00B41112">
        <w:rPr>
          <w:b/>
          <w:sz w:val="26"/>
          <w:szCs w:val="26"/>
          <w:rPrChange w:id="25951" w:author="Le Minh Nghia" w:date="2019-10-09T10:56:00Z">
            <w:rPr>
              <w:b/>
              <w:sz w:val="26"/>
              <w:szCs w:val="26"/>
            </w:rPr>
          </w:rPrChange>
        </w:rPr>
        <w:t>trên</w:t>
      </w:r>
      <w:proofErr w:type="spellEnd"/>
      <w:r w:rsidRPr="00B41112">
        <w:rPr>
          <w:b/>
          <w:sz w:val="26"/>
          <w:szCs w:val="26"/>
          <w:rPrChange w:id="25952" w:author="Le Minh Nghia" w:date="2019-10-09T10:56:00Z">
            <w:rPr>
              <w:b/>
              <w:sz w:val="26"/>
              <w:szCs w:val="26"/>
            </w:rPr>
          </w:rPrChange>
        </w:rPr>
        <w:t xml:space="preserve"> </w:t>
      </w:r>
      <w:proofErr w:type="spellStart"/>
      <w:r w:rsidRPr="00B41112">
        <w:rPr>
          <w:b/>
          <w:sz w:val="26"/>
          <w:szCs w:val="26"/>
          <w:rPrChange w:id="25953" w:author="Le Minh Nghia" w:date="2019-10-09T10:56:00Z">
            <w:rPr>
              <w:b/>
              <w:sz w:val="26"/>
              <w:szCs w:val="26"/>
            </w:rPr>
          </w:rPrChange>
        </w:rPr>
        <w:t>lớp</w:t>
      </w:r>
      <w:proofErr w:type="spellEnd"/>
      <w:r w:rsidRPr="00B41112">
        <w:rPr>
          <w:b/>
          <w:sz w:val="26"/>
          <w:szCs w:val="26"/>
          <w:rPrChange w:id="25954" w:author="Le Minh Nghia" w:date="2019-10-09T10:56:00Z">
            <w:rPr>
              <w:b/>
              <w:sz w:val="26"/>
              <w:szCs w:val="26"/>
            </w:rPr>
          </w:rPrChange>
        </w:rPr>
        <w:t xml:space="preserve"> </w:t>
      </w:r>
      <w:proofErr w:type="spellStart"/>
      <w:r w:rsidRPr="00B41112">
        <w:rPr>
          <w:b/>
          <w:sz w:val="26"/>
          <w:szCs w:val="26"/>
          <w:rPrChange w:id="25955" w:author="Le Minh Nghia" w:date="2019-10-09T10:56:00Z">
            <w:rPr>
              <w:b/>
              <w:sz w:val="26"/>
              <w:szCs w:val="26"/>
            </w:rPr>
          </w:rPrChange>
        </w:rPr>
        <w:t>của</w:t>
      </w:r>
      <w:proofErr w:type="spellEnd"/>
      <w:r w:rsidRPr="00B41112">
        <w:rPr>
          <w:b/>
          <w:sz w:val="26"/>
          <w:szCs w:val="26"/>
          <w:rPrChange w:id="25956" w:author="Le Minh Nghia" w:date="2019-10-09T10:56:00Z">
            <w:rPr>
              <w:b/>
              <w:sz w:val="26"/>
              <w:szCs w:val="26"/>
            </w:rPr>
          </w:rPrChange>
        </w:rPr>
        <w:t xml:space="preserve"> </w:t>
      </w:r>
      <w:proofErr w:type="spellStart"/>
      <w:r w:rsidRPr="00B41112">
        <w:rPr>
          <w:b/>
          <w:sz w:val="26"/>
          <w:szCs w:val="26"/>
          <w:rPrChange w:id="25957" w:author="Le Minh Nghia" w:date="2019-10-09T10:56:00Z">
            <w:rPr>
              <w:b/>
              <w:sz w:val="26"/>
              <w:szCs w:val="26"/>
            </w:rPr>
          </w:rPrChange>
        </w:rPr>
        <w:t>người</w:t>
      </w:r>
      <w:proofErr w:type="spellEnd"/>
      <w:r w:rsidRPr="00B41112">
        <w:rPr>
          <w:b/>
          <w:sz w:val="26"/>
          <w:szCs w:val="26"/>
          <w:rPrChange w:id="25958" w:author="Le Minh Nghia" w:date="2019-10-09T10:56:00Z">
            <w:rPr>
              <w:b/>
              <w:sz w:val="26"/>
              <w:szCs w:val="26"/>
            </w:rPr>
          </w:rPrChange>
        </w:rPr>
        <w:t xml:space="preserve"> </w:t>
      </w:r>
      <w:proofErr w:type="spellStart"/>
      <w:r w:rsidRPr="00B41112">
        <w:rPr>
          <w:b/>
          <w:sz w:val="26"/>
          <w:szCs w:val="26"/>
          <w:rPrChange w:id="25959" w:author="Le Minh Nghia" w:date="2019-10-09T10:56:00Z">
            <w:rPr>
              <w:b/>
              <w:sz w:val="26"/>
              <w:szCs w:val="26"/>
            </w:rPr>
          </w:rPrChange>
        </w:rPr>
        <w:t>dùng</w:t>
      </w:r>
      <w:proofErr w:type="spellEnd"/>
      <w:r w:rsidRPr="00B41112">
        <w:rPr>
          <w:b/>
          <w:sz w:val="26"/>
          <w:szCs w:val="26"/>
          <w:rPrChange w:id="25960" w:author="Le Minh Nghia" w:date="2019-10-09T10:56:00Z">
            <w:rPr>
              <w:b/>
              <w:sz w:val="26"/>
              <w:szCs w:val="26"/>
            </w:rPr>
          </w:rPrChange>
        </w:rPr>
        <w:t xml:space="preserve">: </w:t>
      </w:r>
      <w:proofErr w:type="spellStart"/>
      <w:r w:rsidRPr="00B41112">
        <w:rPr>
          <w:sz w:val="26"/>
          <w:szCs w:val="26"/>
          <w:rPrChange w:id="25961" w:author="Le Minh Nghia" w:date="2019-10-09T10:56:00Z">
            <w:rPr>
              <w:sz w:val="26"/>
              <w:szCs w:val="26"/>
            </w:rPr>
          </w:rPrChange>
        </w:rPr>
        <w:t>khi</w:t>
      </w:r>
      <w:proofErr w:type="spellEnd"/>
      <w:r w:rsidRPr="00B41112">
        <w:rPr>
          <w:sz w:val="26"/>
          <w:szCs w:val="26"/>
          <w:rPrChange w:id="25962" w:author="Le Minh Nghia" w:date="2019-10-09T10:56:00Z">
            <w:rPr>
              <w:sz w:val="26"/>
              <w:szCs w:val="26"/>
            </w:rPr>
          </w:rPrChange>
        </w:rPr>
        <w:t xml:space="preserve"> </w:t>
      </w:r>
      <w:proofErr w:type="spellStart"/>
      <w:r w:rsidRPr="00B41112">
        <w:rPr>
          <w:sz w:val="26"/>
          <w:szCs w:val="26"/>
          <w:rPrChange w:id="25963" w:author="Le Minh Nghia" w:date="2019-10-09T10:56:00Z">
            <w:rPr>
              <w:sz w:val="26"/>
              <w:szCs w:val="26"/>
            </w:rPr>
          </w:rPrChange>
        </w:rPr>
        <w:t>một</w:t>
      </w:r>
      <w:proofErr w:type="spellEnd"/>
      <w:r w:rsidRPr="00B41112">
        <w:rPr>
          <w:sz w:val="26"/>
          <w:szCs w:val="26"/>
          <w:rPrChange w:id="25964" w:author="Le Minh Nghia" w:date="2019-10-09T10:56:00Z">
            <w:rPr>
              <w:sz w:val="26"/>
              <w:szCs w:val="26"/>
            </w:rPr>
          </w:rPrChange>
        </w:rPr>
        <w:t xml:space="preserve"> </w:t>
      </w:r>
      <w:proofErr w:type="spellStart"/>
      <w:r w:rsidRPr="00B41112">
        <w:rPr>
          <w:sz w:val="26"/>
          <w:szCs w:val="26"/>
          <w:rPrChange w:id="25965" w:author="Le Minh Nghia" w:date="2019-10-09T10:56:00Z">
            <w:rPr>
              <w:sz w:val="26"/>
              <w:szCs w:val="26"/>
            </w:rPr>
          </w:rPrChange>
        </w:rPr>
        <w:t>giảng</w:t>
      </w:r>
      <w:proofErr w:type="spellEnd"/>
      <w:r w:rsidRPr="00B41112">
        <w:rPr>
          <w:sz w:val="26"/>
          <w:szCs w:val="26"/>
          <w:rPrChange w:id="25966" w:author="Le Minh Nghia" w:date="2019-10-09T10:56:00Z">
            <w:rPr>
              <w:sz w:val="26"/>
              <w:szCs w:val="26"/>
            </w:rPr>
          </w:rPrChange>
        </w:rPr>
        <w:t xml:space="preserve"> </w:t>
      </w:r>
      <w:proofErr w:type="spellStart"/>
      <w:r w:rsidRPr="00B41112">
        <w:rPr>
          <w:sz w:val="26"/>
          <w:szCs w:val="26"/>
          <w:rPrChange w:id="25967" w:author="Le Minh Nghia" w:date="2019-10-09T10:56:00Z">
            <w:rPr>
              <w:sz w:val="26"/>
              <w:szCs w:val="26"/>
            </w:rPr>
          </w:rPrChange>
        </w:rPr>
        <w:t>viên</w:t>
      </w:r>
      <w:proofErr w:type="spellEnd"/>
      <w:r w:rsidRPr="00B41112">
        <w:rPr>
          <w:sz w:val="26"/>
          <w:szCs w:val="26"/>
          <w:rPrChange w:id="25968" w:author="Le Minh Nghia" w:date="2019-10-09T10:56:00Z">
            <w:rPr>
              <w:sz w:val="26"/>
              <w:szCs w:val="26"/>
            </w:rPr>
          </w:rPrChange>
        </w:rPr>
        <w:t xml:space="preserve"> </w:t>
      </w:r>
      <w:proofErr w:type="spellStart"/>
      <w:r w:rsidRPr="00B41112">
        <w:rPr>
          <w:sz w:val="26"/>
          <w:szCs w:val="26"/>
          <w:rPrChange w:id="25969" w:author="Le Minh Nghia" w:date="2019-10-09T10:56:00Z">
            <w:rPr>
              <w:sz w:val="26"/>
              <w:szCs w:val="26"/>
            </w:rPr>
          </w:rPrChange>
        </w:rPr>
        <w:t>đăng</w:t>
      </w:r>
      <w:proofErr w:type="spellEnd"/>
      <w:r w:rsidRPr="00B41112">
        <w:rPr>
          <w:sz w:val="26"/>
          <w:szCs w:val="26"/>
          <w:rPrChange w:id="25970" w:author="Le Minh Nghia" w:date="2019-10-09T10:56:00Z">
            <w:rPr>
              <w:sz w:val="26"/>
              <w:szCs w:val="26"/>
            </w:rPr>
          </w:rPrChange>
        </w:rPr>
        <w:t xml:space="preserve"> </w:t>
      </w:r>
      <w:proofErr w:type="spellStart"/>
      <w:r w:rsidRPr="00B41112">
        <w:rPr>
          <w:sz w:val="26"/>
          <w:szCs w:val="26"/>
          <w:rPrChange w:id="25971" w:author="Le Minh Nghia" w:date="2019-10-09T10:56:00Z">
            <w:rPr>
              <w:sz w:val="26"/>
              <w:szCs w:val="26"/>
            </w:rPr>
          </w:rPrChange>
        </w:rPr>
        <w:t>bài</w:t>
      </w:r>
      <w:proofErr w:type="spellEnd"/>
      <w:r w:rsidRPr="00B41112">
        <w:rPr>
          <w:sz w:val="26"/>
          <w:szCs w:val="26"/>
          <w:rPrChange w:id="25972" w:author="Le Minh Nghia" w:date="2019-10-09T10:56:00Z">
            <w:rPr>
              <w:sz w:val="26"/>
              <w:szCs w:val="26"/>
            </w:rPr>
          </w:rPrChange>
        </w:rPr>
        <w:t xml:space="preserve"> </w:t>
      </w:r>
      <w:proofErr w:type="spellStart"/>
      <w:r w:rsidRPr="00B41112">
        <w:rPr>
          <w:sz w:val="26"/>
          <w:szCs w:val="26"/>
          <w:rPrChange w:id="25973" w:author="Le Minh Nghia" w:date="2019-10-09T10:56:00Z">
            <w:rPr>
              <w:sz w:val="26"/>
              <w:szCs w:val="26"/>
            </w:rPr>
          </w:rPrChange>
        </w:rPr>
        <w:t>viết</w:t>
      </w:r>
      <w:proofErr w:type="spellEnd"/>
      <w:r w:rsidRPr="00B41112">
        <w:rPr>
          <w:sz w:val="26"/>
          <w:szCs w:val="26"/>
          <w:rPrChange w:id="25974" w:author="Le Minh Nghia" w:date="2019-10-09T10:56:00Z">
            <w:rPr>
              <w:sz w:val="26"/>
              <w:szCs w:val="26"/>
            </w:rPr>
          </w:rPrChange>
        </w:rPr>
        <w:t xml:space="preserve"> </w:t>
      </w:r>
      <w:proofErr w:type="spellStart"/>
      <w:r w:rsidRPr="00B41112">
        <w:rPr>
          <w:sz w:val="26"/>
          <w:szCs w:val="26"/>
          <w:rPrChange w:id="25975" w:author="Le Minh Nghia" w:date="2019-10-09T10:56:00Z">
            <w:rPr>
              <w:sz w:val="26"/>
              <w:szCs w:val="26"/>
            </w:rPr>
          </w:rPrChange>
        </w:rPr>
        <w:t>trên</w:t>
      </w:r>
      <w:proofErr w:type="spellEnd"/>
      <w:r w:rsidRPr="00B41112">
        <w:rPr>
          <w:sz w:val="26"/>
          <w:szCs w:val="26"/>
          <w:rPrChange w:id="25976" w:author="Le Minh Nghia" w:date="2019-10-09T10:56:00Z">
            <w:rPr>
              <w:sz w:val="26"/>
              <w:szCs w:val="26"/>
            </w:rPr>
          </w:rPrChange>
        </w:rPr>
        <w:t xml:space="preserve"> </w:t>
      </w:r>
      <w:proofErr w:type="spellStart"/>
      <w:r w:rsidRPr="00B41112">
        <w:rPr>
          <w:sz w:val="26"/>
          <w:szCs w:val="26"/>
          <w:rPrChange w:id="25977" w:author="Le Minh Nghia" w:date="2019-10-09T10:56:00Z">
            <w:rPr>
              <w:sz w:val="26"/>
              <w:szCs w:val="26"/>
            </w:rPr>
          </w:rPrChange>
        </w:rPr>
        <w:t>lớp</w:t>
      </w:r>
      <w:proofErr w:type="spellEnd"/>
      <w:r w:rsidRPr="00B41112">
        <w:rPr>
          <w:sz w:val="26"/>
          <w:szCs w:val="26"/>
          <w:rPrChange w:id="25978" w:author="Le Minh Nghia" w:date="2019-10-09T10:56:00Z">
            <w:rPr>
              <w:sz w:val="26"/>
              <w:szCs w:val="26"/>
            </w:rPr>
          </w:rPrChange>
        </w:rPr>
        <w:t xml:space="preserve"> </w:t>
      </w:r>
      <w:proofErr w:type="spellStart"/>
      <w:r w:rsidRPr="00B41112">
        <w:rPr>
          <w:sz w:val="26"/>
          <w:szCs w:val="26"/>
          <w:rPrChange w:id="25979" w:author="Le Minh Nghia" w:date="2019-10-09T10:56:00Z">
            <w:rPr>
              <w:sz w:val="26"/>
              <w:szCs w:val="26"/>
            </w:rPr>
          </w:rPrChange>
        </w:rPr>
        <w:t>của</w:t>
      </w:r>
      <w:proofErr w:type="spellEnd"/>
      <w:r w:rsidRPr="00B41112">
        <w:rPr>
          <w:sz w:val="26"/>
          <w:szCs w:val="26"/>
          <w:rPrChange w:id="25980" w:author="Le Minh Nghia" w:date="2019-10-09T10:56:00Z">
            <w:rPr>
              <w:sz w:val="26"/>
              <w:szCs w:val="26"/>
            </w:rPr>
          </w:rPrChange>
        </w:rPr>
        <w:t xml:space="preserve"> </w:t>
      </w:r>
      <w:proofErr w:type="spellStart"/>
      <w:r w:rsidRPr="00B41112">
        <w:rPr>
          <w:sz w:val="26"/>
          <w:szCs w:val="26"/>
          <w:rPrChange w:id="25981" w:author="Le Minh Nghia" w:date="2019-10-09T10:56:00Z">
            <w:rPr>
              <w:sz w:val="26"/>
              <w:szCs w:val="26"/>
            </w:rPr>
          </w:rPrChange>
        </w:rPr>
        <w:t>một</w:t>
      </w:r>
      <w:proofErr w:type="spellEnd"/>
      <w:r w:rsidRPr="00B41112">
        <w:rPr>
          <w:sz w:val="26"/>
          <w:szCs w:val="26"/>
          <w:rPrChange w:id="25982" w:author="Le Minh Nghia" w:date="2019-10-09T10:56:00Z">
            <w:rPr>
              <w:sz w:val="26"/>
              <w:szCs w:val="26"/>
            </w:rPr>
          </w:rPrChange>
        </w:rPr>
        <w:t xml:space="preserve"> </w:t>
      </w:r>
      <w:proofErr w:type="spellStart"/>
      <w:r w:rsidRPr="00B41112">
        <w:rPr>
          <w:sz w:val="26"/>
          <w:szCs w:val="26"/>
          <w:rPrChange w:id="25983" w:author="Le Minh Nghia" w:date="2019-10-09T10:56:00Z">
            <w:rPr>
              <w:sz w:val="26"/>
              <w:szCs w:val="26"/>
            </w:rPr>
          </w:rPrChange>
        </w:rPr>
        <w:t>cựu</w:t>
      </w:r>
      <w:proofErr w:type="spellEnd"/>
      <w:r w:rsidRPr="00B41112">
        <w:rPr>
          <w:sz w:val="26"/>
          <w:szCs w:val="26"/>
          <w:rPrChange w:id="25984" w:author="Le Minh Nghia" w:date="2019-10-09T10:56:00Z">
            <w:rPr>
              <w:sz w:val="26"/>
              <w:szCs w:val="26"/>
            </w:rPr>
          </w:rPrChange>
        </w:rPr>
        <w:t xml:space="preserve"> </w:t>
      </w:r>
      <w:proofErr w:type="spellStart"/>
      <w:r w:rsidRPr="00B41112">
        <w:rPr>
          <w:sz w:val="26"/>
          <w:szCs w:val="26"/>
          <w:rPrChange w:id="25985" w:author="Le Minh Nghia" w:date="2019-10-09T10:56:00Z">
            <w:rPr>
              <w:sz w:val="26"/>
              <w:szCs w:val="26"/>
            </w:rPr>
          </w:rPrChange>
        </w:rPr>
        <w:t>sinh</w:t>
      </w:r>
      <w:proofErr w:type="spellEnd"/>
      <w:r w:rsidRPr="00B41112">
        <w:rPr>
          <w:sz w:val="26"/>
          <w:szCs w:val="26"/>
          <w:rPrChange w:id="25986" w:author="Le Minh Nghia" w:date="2019-10-09T10:56:00Z">
            <w:rPr>
              <w:sz w:val="26"/>
              <w:szCs w:val="26"/>
            </w:rPr>
          </w:rPrChange>
        </w:rPr>
        <w:t xml:space="preserve"> </w:t>
      </w:r>
      <w:proofErr w:type="spellStart"/>
      <w:r w:rsidRPr="00B41112">
        <w:rPr>
          <w:sz w:val="26"/>
          <w:szCs w:val="26"/>
          <w:rPrChange w:id="25987" w:author="Le Minh Nghia" w:date="2019-10-09T10:56:00Z">
            <w:rPr>
              <w:sz w:val="26"/>
              <w:szCs w:val="26"/>
            </w:rPr>
          </w:rPrChange>
        </w:rPr>
        <w:t>viên</w:t>
      </w:r>
      <w:proofErr w:type="spellEnd"/>
      <w:r w:rsidRPr="00B41112">
        <w:rPr>
          <w:sz w:val="26"/>
          <w:szCs w:val="26"/>
          <w:rPrChange w:id="25988" w:author="Le Minh Nghia" w:date="2019-10-09T10:56:00Z">
            <w:rPr>
              <w:sz w:val="26"/>
              <w:szCs w:val="26"/>
            </w:rPr>
          </w:rPrChange>
        </w:rPr>
        <w:t xml:space="preserve"> </w:t>
      </w:r>
      <w:proofErr w:type="spellStart"/>
      <w:r w:rsidRPr="00B41112">
        <w:rPr>
          <w:sz w:val="26"/>
          <w:szCs w:val="26"/>
          <w:rPrChange w:id="25989" w:author="Le Minh Nghia" w:date="2019-10-09T10:56:00Z">
            <w:rPr>
              <w:sz w:val="26"/>
              <w:szCs w:val="26"/>
            </w:rPr>
          </w:rPrChange>
        </w:rPr>
        <w:t>đó</w:t>
      </w:r>
      <w:proofErr w:type="spellEnd"/>
      <w:r w:rsidRPr="00B41112">
        <w:rPr>
          <w:sz w:val="26"/>
          <w:szCs w:val="26"/>
          <w:rPrChange w:id="25990" w:author="Le Minh Nghia" w:date="2019-10-09T10:56:00Z">
            <w:rPr>
              <w:sz w:val="26"/>
              <w:szCs w:val="26"/>
            </w:rPr>
          </w:rPrChange>
        </w:rPr>
        <w:t xml:space="preserve"> </w:t>
      </w:r>
      <w:proofErr w:type="spellStart"/>
      <w:r w:rsidRPr="00B41112">
        <w:rPr>
          <w:sz w:val="26"/>
          <w:szCs w:val="26"/>
          <w:rPrChange w:id="25991" w:author="Le Minh Nghia" w:date="2019-10-09T10:56:00Z">
            <w:rPr>
              <w:sz w:val="26"/>
              <w:szCs w:val="26"/>
            </w:rPr>
          </w:rPrChange>
        </w:rPr>
        <w:t>học</w:t>
      </w:r>
      <w:proofErr w:type="spellEnd"/>
      <w:r w:rsidRPr="00B41112">
        <w:rPr>
          <w:sz w:val="26"/>
          <w:szCs w:val="26"/>
          <w:rPrChange w:id="25992" w:author="Le Minh Nghia" w:date="2019-10-09T10:56:00Z">
            <w:rPr>
              <w:sz w:val="26"/>
              <w:szCs w:val="26"/>
            </w:rPr>
          </w:rPrChange>
        </w:rPr>
        <w:t xml:space="preserve"> </w:t>
      </w:r>
      <w:proofErr w:type="spellStart"/>
      <w:r w:rsidRPr="00B41112">
        <w:rPr>
          <w:sz w:val="26"/>
          <w:szCs w:val="26"/>
          <w:rPrChange w:id="25993" w:author="Le Minh Nghia" w:date="2019-10-09T10:56:00Z">
            <w:rPr>
              <w:sz w:val="26"/>
              <w:szCs w:val="26"/>
            </w:rPr>
          </w:rPrChange>
        </w:rPr>
        <w:t>thì</w:t>
      </w:r>
      <w:proofErr w:type="spellEnd"/>
      <w:r w:rsidRPr="00B41112">
        <w:rPr>
          <w:sz w:val="26"/>
          <w:szCs w:val="26"/>
          <w:rPrChange w:id="25994" w:author="Le Minh Nghia" w:date="2019-10-09T10:56:00Z">
            <w:rPr>
              <w:sz w:val="26"/>
              <w:szCs w:val="26"/>
            </w:rPr>
          </w:rPrChange>
        </w:rPr>
        <w:t xml:space="preserve"> </w:t>
      </w:r>
      <w:proofErr w:type="spellStart"/>
      <w:r w:rsidRPr="00B41112">
        <w:rPr>
          <w:sz w:val="26"/>
          <w:szCs w:val="26"/>
          <w:rPrChange w:id="25995" w:author="Le Minh Nghia" w:date="2019-10-09T10:56:00Z">
            <w:rPr>
              <w:sz w:val="26"/>
              <w:szCs w:val="26"/>
            </w:rPr>
          </w:rPrChange>
        </w:rPr>
        <w:t>chỉ</w:t>
      </w:r>
      <w:proofErr w:type="spellEnd"/>
      <w:r w:rsidRPr="00B41112">
        <w:rPr>
          <w:sz w:val="26"/>
          <w:szCs w:val="26"/>
          <w:rPrChange w:id="25996" w:author="Le Minh Nghia" w:date="2019-10-09T10:56:00Z">
            <w:rPr>
              <w:sz w:val="26"/>
              <w:szCs w:val="26"/>
            </w:rPr>
          </w:rPrChange>
        </w:rPr>
        <w:t xml:space="preserve"> </w:t>
      </w:r>
      <w:proofErr w:type="spellStart"/>
      <w:r w:rsidRPr="00B41112">
        <w:rPr>
          <w:sz w:val="26"/>
          <w:szCs w:val="26"/>
          <w:rPrChange w:id="25997" w:author="Le Minh Nghia" w:date="2019-10-09T10:56:00Z">
            <w:rPr>
              <w:sz w:val="26"/>
              <w:szCs w:val="26"/>
            </w:rPr>
          </w:rPrChange>
        </w:rPr>
        <w:t>những</w:t>
      </w:r>
      <w:proofErr w:type="spellEnd"/>
      <w:r w:rsidRPr="00B41112">
        <w:rPr>
          <w:sz w:val="26"/>
          <w:szCs w:val="26"/>
          <w:rPrChange w:id="25998" w:author="Le Minh Nghia" w:date="2019-10-09T10:56:00Z">
            <w:rPr>
              <w:sz w:val="26"/>
              <w:szCs w:val="26"/>
            </w:rPr>
          </w:rPrChange>
        </w:rPr>
        <w:t xml:space="preserve"> </w:t>
      </w:r>
      <w:proofErr w:type="spellStart"/>
      <w:r w:rsidRPr="00B41112">
        <w:rPr>
          <w:sz w:val="26"/>
          <w:szCs w:val="26"/>
          <w:rPrChange w:id="25999" w:author="Le Minh Nghia" w:date="2019-10-09T10:56:00Z">
            <w:rPr>
              <w:sz w:val="26"/>
              <w:szCs w:val="26"/>
            </w:rPr>
          </w:rPrChange>
        </w:rPr>
        <w:t>cựu</w:t>
      </w:r>
      <w:proofErr w:type="spellEnd"/>
      <w:r w:rsidRPr="00B41112">
        <w:rPr>
          <w:sz w:val="26"/>
          <w:szCs w:val="26"/>
          <w:rPrChange w:id="26000" w:author="Le Minh Nghia" w:date="2019-10-09T10:56:00Z">
            <w:rPr>
              <w:sz w:val="26"/>
              <w:szCs w:val="26"/>
            </w:rPr>
          </w:rPrChange>
        </w:rPr>
        <w:t xml:space="preserve"> </w:t>
      </w:r>
      <w:proofErr w:type="spellStart"/>
      <w:r w:rsidRPr="00B41112">
        <w:rPr>
          <w:sz w:val="26"/>
          <w:szCs w:val="26"/>
          <w:rPrChange w:id="26001" w:author="Le Minh Nghia" w:date="2019-10-09T10:56:00Z">
            <w:rPr>
              <w:sz w:val="26"/>
              <w:szCs w:val="26"/>
            </w:rPr>
          </w:rPrChange>
        </w:rPr>
        <w:t>sinh</w:t>
      </w:r>
      <w:proofErr w:type="spellEnd"/>
      <w:r w:rsidRPr="00B41112">
        <w:rPr>
          <w:sz w:val="26"/>
          <w:szCs w:val="26"/>
          <w:rPrChange w:id="26002" w:author="Le Minh Nghia" w:date="2019-10-09T10:56:00Z">
            <w:rPr>
              <w:sz w:val="26"/>
              <w:szCs w:val="26"/>
            </w:rPr>
          </w:rPrChange>
        </w:rPr>
        <w:t xml:space="preserve"> </w:t>
      </w:r>
      <w:proofErr w:type="spellStart"/>
      <w:r w:rsidRPr="00B41112">
        <w:rPr>
          <w:sz w:val="26"/>
          <w:szCs w:val="26"/>
          <w:rPrChange w:id="26003" w:author="Le Minh Nghia" w:date="2019-10-09T10:56:00Z">
            <w:rPr>
              <w:sz w:val="26"/>
              <w:szCs w:val="26"/>
            </w:rPr>
          </w:rPrChange>
        </w:rPr>
        <w:t>viên</w:t>
      </w:r>
      <w:proofErr w:type="spellEnd"/>
      <w:r w:rsidRPr="00B41112">
        <w:rPr>
          <w:sz w:val="26"/>
          <w:szCs w:val="26"/>
          <w:rPrChange w:id="26004" w:author="Le Minh Nghia" w:date="2019-10-09T10:56:00Z">
            <w:rPr>
              <w:sz w:val="26"/>
              <w:szCs w:val="26"/>
            </w:rPr>
          </w:rPrChange>
        </w:rPr>
        <w:t xml:space="preserve"> </w:t>
      </w:r>
      <w:proofErr w:type="spellStart"/>
      <w:r w:rsidRPr="00B41112">
        <w:rPr>
          <w:sz w:val="26"/>
          <w:szCs w:val="26"/>
          <w:rPrChange w:id="26005" w:author="Le Minh Nghia" w:date="2019-10-09T10:56:00Z">
            <w:rPr>
              <w:sz w:val="26"/>
              <w:szCs w:val="26"/>
            </w:rPr>
          </w:rPrChange>
        </w:rPr>
        <w:t>nào</w:t>
      </w:r>
      <w:proofErr w:type="spellEnd"/>
      <w:r w:rsidRPr="00B41112">
        <w:rPr>
          <w:sz w:val="26"/>
          <w:szCs w:val="26"/>
          <w:rPrChange w:id="26006" w:author="Le Minh Nghia" w:date="2019-10-09T10:56:00Z">
            <w:rPr>
              <w:sz w:val="26"/>
              <w:szCs w:val="26"/>
            </w:rPr>
          </w:rPrChange>
        </w:rPr>
        <w:t xml:space="preserve"> </w:t>
      </w:r>
      <w:proofErr w:type="spellStart"/>
      <w:r w:rsidRPr="00B41112">
        <w:rPr>
          <w:sz w:val="26"/>
          <w:szCs w:val="26"/>
          <w:rPrChange w:id="26007" w:author="Le Minh Nghia" w:date="2019-10-09T10:56:00Z">
            <w:rPr>
              <w:sz w:val="26"/>
              <w:szCs w:val="26"/>
            </w:rPr>
          </w:rPrChange>
        </w:rPr>
        <w:t>đã</w:t>
      </w:r>
      <w:proofErr w:type="spellEnd"/>
      <w:r w:rsidRPr="00B41112">
        <w:rPr>
          <w:sz w:val="26"/>
          <w:szCs w:val="26"/>
          <w:rPrChange w:id="26008" w:author="Le Minh Nghia" w:date="2019-10-09T10:56:00Z">
            <w:rPr>
              <w:sz w:val="26"/>
              <w:szCs w:val="26"/>
            </w:rPr>
          </w:rPrChange>
        </w:rPr>
        <w:t xml:space="preserve"> </w:t>
      </w:r>
      <w:proofErr w:type="spellStart"/>
      <w:r w:rsidRPr="00B41112">
        <w:rPr>
          <w:sz w:val="26"/>
          <w:szCs w:val="26"/>
          <w:rPrChange w:id="26009" w:author="Le Minh Nghia" w:date="2019-10-09T10:56:00Z">
            <w:rPr>
              <w:sz w:val="26"/>
              <w:szCs w:val="26"/>
            </w:rPr>
          </w:rPrChange>
        </w:rPr>
        <w:t>học</w:t>
      </w:r>
      <w:proofErr w:type="spellEnd"/>
      <w:r w:rsidRPr="00B41112">
        <w:rPr>
          <w:sz w:val="26"/>
          <w:szCs w:val="26"/>
          <w:rPrChange w:id="26010" w:author="Le Minh Nghia" w:date="2019-10-09T10:56:00Z">
            <w:rPr>
              <w:sz w:val="26"/>
              <w:szCs w:val="26"/>
            </w:rPr>
          </w:rPrChange>
        </w:rPr>
        <w:t xml:space="preserve"> </w:t>
      </w:r>
      <w:proofErr w:type="spellStart"/>
      <w:r w:rsidRPr="00B41112">
        <w:rPr>
          <w:sz w:val="26"/>
          <w:szCs w:val="26"/>
          <w:rPrChange w:id="26011" w:author="Le Minh Nghia" w:date="2019-10-09T10:56:00Z">
            <w:rPr>
              <w:sz w:val="26"/>
              <w:szCs w:val="26"/>
            </w:rPr>
          </w:rPrChange>
        </w:rPr>
        <w:t>lớp</w:t>
      </w:r>
      <w:proofErr w:type="spellEnd"/>
      <w:r w:rsidRPr="00B41112">
        <w:rPr>
          <w:sz w:val="26"/>
          <w:szCs w:val="26"/>
          <w:rPrChange w:id="26012" w:author="Le Minh Nghia" w:date="2019-10-09T10:56:00Z">
            <w:rPr>
              <w:sz w:val="26"/>
              <w:szCs w:val="26"/>
            </w:rPr>
          </w:rPrChange>
        </w:rPr>
        <w:t xml:space="preserve"> </w:t>
      </w:r>
      <w:proofErr w:type="spellStart"/>
      <w:r w:rsidRPr="00B41112">
        <w:rPr>
          <w:sz w:val="26"/>
          <w:szCs w:val="26"/>
          <w:rPrChange w:id="26013" w:author="Le Minh Nghia" w:date="2019-10-09T10:56:00Z">
            <w:rPr>
              <w:sz w:val="26"/>
              <w:szCs w:val="26"/>
            </w:rPr>
          </w:rPrChange>
        </w:rPr>
        <w:t>đó</w:t>
      </w:r>
      <w:proofErr w:type="spellEnd"/>
      <w:r w:rsidRPr="00B41112">
        <w:rPr>
          <w:sz w:val="26"/>
          <w:szCs w:val="26"/>
          <w:rPrChange w:id="26014" w:author="Le Minh Nghia" w:date="2019-10-09T10:56:00Z">
            <w:rPr>
              <w:sz w:val="26"/>
              <w:szCs w:val="26"/>
            </w:rPr>
          </w:rPrChange>
        </w:rPr>
        <w:t xml:space="preserve"> </w:t>
      </w:r>
      <w:proofErr w:type="spellStart"/>
      <w:r w:rsidRPr="00B41112">
        <w:rPr>
          <w:sz w:val="26"/>
          <w:szCs w:val="26"/>
          <w:rPrChange w:id="26015" w:author="Le Minh Nghia" w:date="2019-10-09T10:56:00Z">
            <w:rPr>
              <w:sz w:val="26"/>
              <w:szCs w:val="26"/>
            </w:rPr>
          </w:rPrChange>
        </w:rPr>
        <w:t>mới</w:t>
      </w:r>
      <w:proofErr w:type="spellEnd"/>
      <w:r w:rsidRPr="00B41112">
        <w:rPr>
          <w:sz w:val="26"/>
          <w:szCs w:val="26"/>
          <w:rPrChange w:id="26016" w:author="Le Minh Nghia" w:date="2019-10-09T10:56:00Z">
            <w:rPr>
              <w:sz w:val="26"/>
              <w:szCs w:val="26"/>
            </w:rPr>
          </w:rPrChange>
        </w:rPr>
        <w:t xml:space="preserve"> </w:t>
      </w:r>
      <w:proofErr w:type="spellStart"/>
      <w:r w:rsidRPr="00B41112">
        <w:rPr>
          <w:sz w:val="26"/>
          <w:szCs w:val="26"/>
          <w:rPrChange w:id="26017" w:author="Le Minh Nghia" w:date="2019-10-09T10:56:00Z">
            <w:rPr>
              <w:sz w:val="26"/>
              <w:szCs w:val="26"/>
            </w:rPr>
          </w:rPrChange>
        </w:rPr>
        <w:t>thấy</w:t>
      </w:r>
      <w:proofErr w:type="spellEnd"/>
      <w:r w:rsidRPr="00B41112">
        <w:rPr>
          <w:sz w:val="26"/>
          <w:szCs w:val="26"/>
          <w:rPrChange w:id="26018" w:author="Le Minh Nghia" w:date="2019-10-09T10:56:00Z">
            <w:rPr>
              <w:sz w:val="26"/>
              <w:szCs w:val="26"/>
            </w:rPr>
          </w:rPrChange>
        </w:rPr>
        <w:t xml:space="preserve"> </w:t>
      </w:r>
      <w:proofErr w:type="spellStart"/>
      <w:r w:rsidRPr="00B41112">
        <w:rPr>
          <w:sz w:val="26"/>
          <w:szCs w:val="26"/>
          <w:rPrChange w:id="26019" w:author="Le Minh Nghia" w:date="2019-10-09T10:56:00Z">
            <w:rPr>
              <w:sz w:val="26"/>
              <w:szCs w:val="26"/>
            </w:rPr>
          </w:rPrChange>
        </w:rPr>
        <w:t>được</w:t>
      </w:r>
      <w:proofErr w:type="spellEnd"/>
      <w:r w:rsidRPr="00B41112">
        <w:rPr>
          <w:sz w:val="26"/>
          <w:szCs w:val="26"/>
          <w:rPrChange w:id="26020" w:author="Le Minh Nghia" w:date="2019-10-09T10:56:00Z">
            <w:rPr>
              <w:sz w:val="26"/>
              <w:szCs w:val="26"/>
            </w:rPr>
          </w:rPrChange>
        </w:rPr>
        <w:t xml:space="preserve"> </w:t>
      </w:r>
      <w:proofErr w:type="spellStart"/>
      <w:r w:rsidRPr="00B41112">
        <w:rPr>
          <w:sz w:val="26"/>
          <w:szCs w:val="26"/>
          <w:rPrChange w:id="26021" w:author="Le Minh Nghia" w:date="2019-10-09T10:56:00Z">
            <w:rPr>
              <w:sz w:val="26"/>
              <w:szCs w:val="26"/>
            </w:rPr>
          </w:rPrChange>
        </w:rPr>
        <w:t>bài</w:t>
      </w:r>
      <w:proofErr w:type="spellEnd"/>
      <w:r w:rsidRPr="00B41112">
        <w:rPr>
          <w:sz w:val="26"/>
          <w:szCs w:val="26"/>
          <w:rPrChange w:id="26022" w:author="Le Minh Nghia" w:date="2019-10-09T10:56:00Z">
            <w:rPr>
              <w:sz w:val="26"/>
              <w:szCs w:val="26"/>
            </w:rPr>
          </w:rPrChange>
        </w:rPr>
        <w:t xml:space="preserve"> </w:t>
      </w:r>
      <w:proofErr w:type="spellStart"/>
      <w:r w:rsidRPr="00B41112">
        <w:rPr>
          <w:sz w:val="26"/>
          <w:szCs w:val="26"/>
          <w:rPrChange w:id="26023" w:author="Le Minh Nghia" w:date="2019-10-09T10:56:00Z">
            <w:rPr>
              <w:sz w:val="26"/>
              <w:szCs w:val="26"/>
            </w:rPr>
          </w:rPrChange>
        </w:rPr>
        <w:t>viết</w:t>
      </w:r>
      <w:proofErr w:type="spellEnd"/>
      <w:r w:rsidRPr="00B41112">
        <w:rPr>
          <w:sz w:val="26"/>
          <w:szCs w:val="26"/>
          <w:rPrChange w:id="26024" w:author="Le Minh Nghia" w:date="2019-10-09T10:56:00Z">
            <w:rPr>
              <w:sz w:val="26"/>
              <w:szCs w:val="26"/>
            </w:rPr>
          </w:rPrChange>
        </w:rPr>
        <w:t xml:space="preserve"> </w:t>
      </w:r>
      <w:proofErr w:type="spellStart"/>
      <w:r w:rsidRPr="00B41112">
        <w:rPr>
          <w:sz w:val="26"/>
          <w:szCs w:val="26"/>
          <w:rPrChange w:id="26025" w:author="Le Minh Nghia" w:date="2019-10-09T10:56:00Z">
            <w:rPr>
              <w:sz w:val="26"/>
              <w:szCs w:val="26"/>
            </w:rPr>
          </w:rPrChange>
        </w:rPr>
        <w:t>mà</w:t>
      </w:r>
      <w:proofErr w:type="spellEnd"/>
      <w:r w:rsidRPr="00B41112">
        <w:rPr>
          <w:sz w:val="26"/>
          <w:szCs w:val="26"/>
          <w:rPrChange w:id="26026" w:author="Le Minh Nghia" w:date="2019-10-09T10:56:00Z">
            <w:rPr>
              <w:sz w:val="26"/>
              <w:szCs w:val="26"/>
            </w:rPr>
          </w:rPrChange>
        </w:rPr>
        <w:t xml:space="preserve"> </w:t>
      </w:r>
      <w:proofErr w:type="spellStart"/>
      <w:r w:rsidRPr="00B41112">
        <w:rPr>
          <w:sz w:val="26"/>
          <w:szCs w:val="26"/>
          <w:rPrChange w:id="26027" w:author="Le Minh Nghia" w:date="2019-10-09T10:56:00Z">
            <w:rPr>
              <w:sz w:val="26"/>
              <w:szCs w:val="26"/>
            </w:rPr>
          </w:rPrChange>
        </w:rPr>
        <w:t>giảng</w:t>
      </w:r>
      <w:proofErr w:type="spellEnd"/>
      <w:r w:rsidRPr="00B41112">
        <w:rPr>
          <w:sz w:val="26"/>
          <w:szCs w:val="26"/>
          <w:rPrChange w:id="26028" w:author="Le Minh Nghia" w:date="2019-10-09T10:56:00Z">
            <w:rPr>
              <w:sz w:val="26"/>
              <w:szCs w:val="26"/>
            </w:rPr>
          </w:rPrChange>
        </w:rPr>
        <w:t xml:space="preserve"> </w:t>
      </w:r>
      <w:proofErr w:type="spellStart"/>
      <w:r w:rsidRPr="00B41112">
        <w:rPr>
          <w:sz w:val="26"/>
          <w:szCs w:val="26"/>
          <w:rPrChange w:id="26029" w:author="Le Minh Nghia" w:date="2019-10-09T10:56:00Z">
            <w:rPr>
              <w:sz w:val="26"/>
              <w:szCs w:val="26"/>
            </w:rPr>
          </w:rPrChange>
        </w:rPr>
        <w:t>viên</w:t>
      </w:r>
      <w:proofErr w:type="spellEnd"/>
      <w:r w:rsidRPr="00B41112">
        <w:rPr>
          <w:sz w:val="26"/>
          <w:szCs w:val="26"/>
          <w:rPrChange w:id="26030" w:author="Le Minh Nghia" w:date="2019-10-09T10:56:00Z">
            <w:rPr>
              <w:sz w:val="26"/>
              <w:szCs w:val="26"/>
            </w:rPr>
          </w:rPrChange>
        </w:rPr>
        <w:t xml:space="preserve"> </w:t>
      </w:r>
      <w:proofErr w:type="spellStart"/>
      <w:r w:rsidRPr="00B41112">
        <w:rPr>
          <w:sz w:val="26"/>
          <w:szCs w:val="26"/>
          <w:rPrChange w:id="26031" w:author="Le Minh Nghia" w:date="2019-10-09T10:56:00Z">
            <w:rPr>
              <w:sz w:val="26"/>
              <w:szCs w:val="26"/>
            </w:rPr>
          </w:rPrChange>
        </w:rPr>
        <w:t>đó</w:t>
      </w:r>
      <w:proofErr w:type="spellEnd"/>
      <w:r w:rsidRPr="00B41112">
        <w:rPr>
          <w:sz w:val="26"/>
          <w:szCs w:val="26"/>
          <w:rPrChange w:id="26032" w:author="Le Minh Nghia" w:date="2019-10-09T10:56:00Z">
            <w:rPr>
              <w:sz w:val="26"/>
              <w:szCs w:val="26"/>
            </w:rPr>
          </w:rPrChange>
        </w:rPr>
        <w:t xml:space="preserve"> </w:t>
      </w:r>
      <w:proofErr w:type="spellStart"/>
      <w:r w:rsidRPr="00B41112">
        <w:rPr>
          <w:sz w:val="26"/>
          <w:szCs w:val="26"/>
          <w:rPrChange w:id="26033" w:author="Le Minh Nghia" w:date="2019-10-09T10:56:00Z">
            <w:rPr>
              <w:sz w:val="26"/>
              <w:szCs w:val="26"/>
            </w:rPr>
          </w:rPrChange>
        </w:rPr>
        <w:t>đăng</w:t>
      </w:r>
      <w:proofErr w:type="spellEnd"/>
      <w:r w:rsidRPr="00B41112">
        <w:rPr>
          <w:sz w:val="26"/>
          <w:szCs w:val="26"/>
          <w:rPrChange w:id="26034" w:author="Le Minh Nghia" w:date="2019-10-09T10:56:00Z">
            <w:rPr>
              <w:sz w:val="26"/>
              <w:szCs w:val="26"/>
            </w:rPr>
          </w:rPrChange>
        </w:rPr>
        <w:t>.</w:t>
      </w:r>
    </w:p>
    <w:p w:rsidR="00E11D36" w:rsidRPr="00B41112" w:rsidRDefault="00E11D36">
      <w:pPr>
        <w:rPr>
          <w:sz w:val="26"/>
          <w:szCs w:val="26"/>
          <w:rPrChange w:id="26035" w:author="Le Minh Nghia" w:date="2019-10-09T10:56:00Z">
            <w:rPr>
              <w:sz w:val="26"/>
              <w:szCs w:val="26"/>
            </w:rPr>
          </w:rPrChange>
        </w:rPr>
        <w:pPrChange w:id="26036" w:author="Le Minh Nghia" w:date="2019-10-09T10:38:00Z">
          <w:pPr>
            <w:ind w:firstLine="709"/>
          </w:pPr>
        </w:pPrChange>
      </w:pPr>
      <w:r w:rsidRPr="00B41112">
        <w:rPr>
          <w:noProof/>
          <w:sz w:val="26"/>
          <w:szCs w:val="26"/>
          <w:rPrChange w:id="26037" w:author="Le Minh Nghia" w:date="2019-10-09T10:56:00Z">
            <w:rPr>
              <w:noProof/>
            </w:rPr>
          </w:rPrChange>
        </w:rPr>
        <w:drawing>
          <wp:inline distT="0" distB="0" distL="0" distR="0" wp14:anchorId="42FF7027" wp14:editId="02A7C11C">
            <wp:extent cx="5972175" cy="290258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902585"/>
                    </a:xfrm>
                    <a:prstGeom prst="rect">
                      <a:avLst/>
                    </a:prstGeom>
                  </pic:spPr>
                </pic:pic>
              </a:graphicData>
            </a:graphic>
          </wp:inline>
        </w:drawing>
      </w:r>
    </w:p>
    <w:p w:rsidR="00E11D36" w:rsidRPr="00B41112" w:rsidRDefault="00E11D36" w:rsidP="00E11D36">
      <w:pPr>
        <w:ind w:left="709"/>
        <w:jc w:val="center"/>
        <w:rPr>
          <w:i/>
          <w:sz w:val="26"/>
          <w:szCs w:val="26"/>
          <w:rPrChange w:id="26038" w:author="Le Minh Nghia" w:date="2019-10-09T10:56:00Z">
            <w:rPr>
              <w:i/>
              <w:sz w:val="26"/>
              <w:szCs w:val="26"/>
            </w:rPr>
          </w:rPrChange>
        </w:rPr>
      </w:pPr>
      <w:proofErr w:type="spellStart"/>
      <w:r w:rsidRPr="00B41112">
        <w:rPr>
          <w:i/>
          <w:sz w:val="26"/>
          <w:szCs w:val="26"/>
          <w:rPrChange w:id="26039" w:author="Le Minh Nghia" w:date="2019-10-09T10:56:00Z">
            <w:rPr>
              <w:i/>
              <w:sz w:val="26"/>
              <w:szCs w:val="26"/>
            </w:rPr>
          </w:rPrChange>
        </w:rPr>
        <w:t>Hình</w:t>
      </w:r>
      <w:proofErr w:type="spellEnd"/>
      <w:r w:rsidRPr="00B41112">
        <w:rPr>
          <w:i/>
          <w:sz w:val="26"/>
          <w:szCs w:val="26"/>
          <w:rPrChange w:id="26040" w:author="Le Minh Nghia" w:date="2019-10-09T10:56:00Z">
            <w:rPr>
              <w:i/>
              <w:sz w:val="26"/>
              <w:szCs w:val="26"/>
            </w:rPr>
          </w:rPrChange>
        </w:rPr>
        <w:t xml:space="preserve"> 4.b.9.6 </w:t>
      </w:r>
      <w:proofErr w:type="spellStart"/>
      <w:r w:rsidRPr="00B41112">
        <w:rPr>
          <w:i/>
          <w:sz w:val="26"/>
          <w:szCs w:val="26"/>
          <w:rPrChange w:id="26041" w:author="Le Minh Nghia" w:date="2019-10-09T10:56:00Z">
            <w:rPr>
              <w:i/>
              <w:sz w:val="26"/>
              <w:szCs w:val="26"/>
            </w:rPr>
          </w:rPrChange>
        </w:rPr>
        <w:t>Giao</w:t>
      </w:r>
      <w:proofErr w:type="spellEnd"/>
      <w:r w:rsidRPr="00B41112">
        <w:rPr>
          <w:i/>
          <w:sz w:val="26"/>
          <w:szCs w:val="26"/>
          <w:rPrChange w:id="26042" w:author="Le Minh Nghia" w:date="2019-10-09T10:56:00Z">
            <w:rPr>
              <w:i/>
              <w:sz w:val="26"/>
              <w:szCs w:val="26"/>
            </w:rPr>
          </w:rPrChange>
        </w:rPr>
        <w:t xml:space="preserve"> </w:t>
      </w:r>
      <w:proofErr w:type="spellStart"/>
      <w:r w:rsidRPr="00B41112">
        <w:rPr>
          <w:i/>
          <w:sz w:val="26"/>
          <w:szCs w:val="26"/>
          <w:rPrChange w:id="26043" w:author="Le Minh Nghia" w:date="2019-10-09T10:56:00Z">
            <w:rPr>
              <w:i/>
              <w:sz w:val="26"/>
              <w:szCs w:val="26"/>
            </w:rPr>
          </w:rPrChange>
        </w:rPr>
        <w:t>diện</w:t>
      </w:r>
      <w:proofErr w:type="spellEnd"/>
      <w:r w:rsidRPr="00B41112">
        <w:rPr>
          <w:i/>
          <w:sz w:val="26"/>
          <w:szCs w:val="26"/>
          <w:rPrChange w:id="26044" w:author="Le Minh Nghia" w:date="2019-10-09T10:56:00Z">
            <w:rPr>
              <w:i/>
              <w:sz w:val="26"/>
              <w:szCs w:val="26"/>
            </w:rPr>
          </w:rPrChange>
        </w:rPr>
        <w:t xml:space="preserve"> </w:t>
      </w:r>
      <w:proofErr w:type="spellStart"/>
      <w:r w:rsidRPr="00B41112">
        <w:rPr>
          <w:i/>
          <w:sz w:val="26"/>
          <w:szCs w:val="26"/>
          <w:rPrChange w:id="26045" w:author="Le Minh Nghia" w:date="2019-10-09T10:56:00Z">
            <w:rPr>
              <w:i/>
              <w:sz w:val="26"/>
              <w:szCs w:val="26"/>
            </w:rPr>
          </w:rPrChange>
        </w:rPr>
        <w:t>danh</w:t>
      </w:r>
      <w:proofErr w:type="spellEnd"/>
      <w:r w:rsidRPr="00B41112">
        <w:rPr>
          <w:i/>
          <w:sz w:val="26"/>
          <w:szCs w:val="26"/>
          <w:rPrChange w:id="26046" w:author="Le Minh Nghia" w:date="2019-10-09T10:56:00Z">
            <w:rPr>
              <w:i/>
              <w:sz w:val="26"/>
              <w:szCs w:val="26"/>
            </w:rPr>
          </w:rPrChange>
        </w:rPr>
        <w:t xml:space="preserve"> </w:t>
      </w:r>
      <w:proofErr w:type="spellStart"/>
      <w:r w:rsidRPr="00B41112">
        <w:rPr>
          <w:i/>
          <w:sz w:val="26"/>
          <w:szCs w:val="26"/>
          <w:rPrChange w:id="26047" w:author="Le Minh Nghia" w:date="2019-10-09T10:56:00Z">
            <w:rPr>
              <w:i/>
              <w:sz w:val="26"/>
              <w:szCs w:val="26"/>
            </w:rPr>
          </w:rPrChange>
        </w:rPr>
        <w:t>sách</w:t>
      </w:r>
      <w:proofErr w:type="spellEnd"/>
      <w:r w:rsidRPr="00B41112">
        <w:rPr>
          <w:i/>
          <w:sz w:val="26"/>
          <w:szCs w:val="26"/>
          <w:rPrChange w:id="26048" w:author="Le Minh Nghia" w:date="2019-10-09T10:56:00Z">
            <w:rPr>
              <w:i/>
              <w:sz w:val="26"/>
              <w:szCs w:val="26"/>
            </w:rPr>
          </w:rPrChange>
        </w:rPr>
        <w:t xml:space="preserve"> </w:t>
      </w:r>
      <w:proofErr w:type="spellStart"/>
      <w:r w:rsidRPr="00B41112">
        <w:rPr>
          <w:i/>
          <w:sz w:val="26"/>
          <w:szCs w:val="26"/>
          <w:rPrChange w:id="26049" w:author="Le Minh Nghia" w:date="2019-10-09T10:56:00Z">
            <w:rPr>
              <w:i/>
              <w:sz w:val="26"/>
              <w:szCs w:val="26"/>
            </w:rPr>
          </w:rPrChange>
        </w:rPr>
        <w:t>bản</w:t>
      </w:r>
      <w:proofErr w:type="spellEnd"/>
      <w:r w:rsidRPr="00B41112">
        <w:rPr>
          <w:i/>
          <w:sz w:val="26"/>
          <w:szCs w:val="26"/>
          <w:rPrChange w:id="26050" w:author="Le Minh Nghia" w:date="2019-10-09T10:56:00Z">
            <w:rPr>
              <w:i/>
              <w:sz w:val="26"/>
              <w:szCs w:val="26"/>
            </w:rPr>
          </w:rPrChange>
        </w:rPr>
        <w:t xml:space="preserve"> tin </w:t>
      </w:r>
      <w:proofErr w:type="spellStart"/>
      <w:r w:rsidRPr="00B41112">
        <w:rPr>
          <w:i/>
          <w:sz w:val="26"/>
          <w:szCs w:val="26"/>
          <w:rPrChange w:id="26051" w:author="Le Minh Nghia" w:date="2019-10-09T10:56:00Z">
            <w:rPr>
              <w:i/>
              <w:sz w:val="26"/>
              <w:szCs w:val="26"/>
            </w:rPr>
          </w:rPrChange>
        </w:rPr>
        <w:t>trên</w:t>
      </w:r>
      <w:proofErr w:type="spellEnd"/>
      <w:r w:rsidRPr="00B41112">
        <w:rPr>
          <w:i/>
          <w:sz w:val="26"/>
          <w:szCs w:val="26"/>
          <w:rPrChange w:id="26052" w:author="Le Minh Nghia" w:date="2019-10-09T10:56:00Z">
            <w:rPr>
              <w:i/>
              <w:sz w:val="26"/>
              <w:szCs w:val="26"/>
            </w:rPr>
          </w:rPrChange>
        </w:rPr>
        <w:t xml:space="preserve"> </w:t>
      </w:r>
      <w:proofErr w:type="spellStart"/>
      <w:r w:rsidRPr="00B41112">
        <w:rPr>
          <w:i/>
          <w:sz w:val="26"/>
          <w:szCs w:val="26"/>
          <w:rPrChange w:id="26053" w:author="Le Minh Nghia" w:date="2019-10-09T10:56:00Z">
            <w:rPr>
              <w:i/>
              <w:sz w:val="26"/>
              <w:szCs w:val="26"/>
            </w:rPr>
          </w:rPrChange>
        </w:rPr>
        <w:t>lớp</w:t>
      </w:r>
      <w:proofErr w:type="spellEnd"/>
      <w:r w:rsidRPr="00B41112">
        <w:rPr>
          <w:i/>
          <w:sz w:val="26"/>
          <w:szCs w:val="26"/>
          <w:rPrChange w:id="26054" w:author="Le Minh Nghia" w:date="2019-10-09T10:56:00Z">
            <w:rPr>
              <w:i/>
              <w:sz w:val="26"/>
              <w:szCs w:val="26"/>
            </w:rPr>
          </w:rPrChange>
        </w:rPr>
        <w:t xml:space="preserve"> </w:t>
      </w:r>
      <w:proofErr w:type="spellStart"/>
      <w:r w:rsidRPr="00B41112">
        <w:rPr>
          <w:i/>
          <w:sz w:val="26"/>
          <w:szCs w:val="26"/>
          <w:rPrChange w:id="26055" w:author="Le Minh Nghia" w:date="2019-10-09T10:56:00Z">
            <w:rPr>
              <w:i/>
              <w:sz w:val="26"/>
              <w:szCs w:val="26"/>
            </w:rPr>
          </w:rPrChange>
        </w:rPr>
        <w:t>của</w:t>
      </w:r>
      <w:proofErr w:type="spellEnd"/>
      <w:r w:rsidRPr="00B41112">
        <w:rPr>
          <w:i/>
          <w:sz w:val="26"/>
          <w:szCs w:val="26"/>
          <w:rPrChange w:id="26056" w:author="Le Minh Nghia" w:date="2019-10-09T10:56:00Z">
            <w:rPr>
              <w:i/>
              <w:sz w:val="26"/>
              <w:szCs w:val="26"/>
            </w:rPr>
          </w:rPrChange>
        </w:rPr>
        <w:t xml:space="preserve"> </w:t>
      </w:r>
      <w:proofErr w:type="spellStart"/>
      <w:r w:rsidRPr="00B41112">
        <w:rPr>
          <w:i/>
          <w:sz w:val="26"/>
          <w:szCs w:val="26"/>
          <w:rPrChange w:id="26057" w:author="Le Minh Nghia" w:date="2019-10-09T10:56:00Z">
            <w:rPr>
              <w:i/>
              <w:sz w:val="26"/>
              <w:szCs w:val="26"/>
            </w:rPr>
          </w:rPrChange>
        </w:rPr>
        <w:t>người</w:t>
      </w:r>
      <w:proofErr w:type="spellEnd"/>
      <w:r w:rsidRPr="00B41112">
        <w:rPr>
          <w:i/>
          <w:sz w:val="26"/>
          <w:szCs w:val="26"/>
          <w:rPrChange w:id="26058" w:author="Le Minh Nghia" w:date="2019-10-09T10:56:00Z">
            <w:rPr>
              <w:i/>
              <w:sz w:val="26"/>
              <w:szCs w:val="26"/>
            </w:rPr>
          </w:rPrChange>
        </w:rPr>
        <w:t xml:space="preserve"> </w:t>
      </w:r>
      <w:proofErr w:type="spellStart"/>
      <w:r w:rsidRPr="00B41112">
        <w:rPr>
          <w:i/>
          <w:sz w:val="26"/>
          <w:szCs w:val="26"/>
          <w:rPrChange w:id="26059" w:author="Le Minh Nghia" w:date="2019-10-09T10:56:00Z">
            <w:rPr>
              <w:i/>
              <w:sz w:val="26"/>
              <w:szCs w:val="26"/>
            </w:rPr>
          </w:rPrChange>
        </w:rPr>
        <w:t>dùng</w:t>
      </w:r>
      <w:proofErr w:type="spellEnd"/>
    </w:p>
    <w:p w:rsidR="00E11D36" w:rsidRPr="00B41112" w:rsidRDefault="006874F0">
      <w:pPr>
        <w:rPr>
          <w:sz w:val="26"/>
          <w:szCs w:val="26"/>
          <w:rPrChange w:id="26060" w:author="Le Minh Nghia" w:date="2019-10-09T10:56:00Z">
            <w:rPr>
              <w:sz w:val="26"/>
              <w:szCs w:val="26"/>
            </w:rPr>
          </w:rPrChange>
        </w:rPr>
        <w:pPrChange w:id="26061" w:author="Le Minh Nghia" w:date="2019-10-09T10:38:00Z">
          <w:pPr>
            <w:ind w:firstLine="709"/>
          </w:pPr>
        </w:pPrChange>
      </w:pPr>
      <w:proofErr w:type="spellStart"/>
      <w:r w:rsidRPr="00B41112">
        <w:rPr>
          <w:b/>
          <w:sz w:val="26"/>
          <w:szCs w:val="26"/>
          <w:rPrChange w:id="26062" w:author="Le Minh Nghia" w:date="2019-10-09T10:56:00Z">
            <w:rPr>
              <w:b/>
              <w:sz w:val="26"/>
              <w:szCs w:val="26"/>
            </w:rPr>
          </w:rPrChange>
        </w:rPr>
        <w:t>Phần</w:t>
      </w:r>
      <w:proofErr w:type="spellEnd"/>
      <w:r w:rsidRPr="00B41112">
        <w:rPr>
          <w:b/>
          <w:sz w:val="26"/>
          <w:szCs w:val="26"/>
          <w:rPrChange w:id="26063" w:author="Le Minh Nghia" w:date="2019-10-09T10:56:00Z">
            <w:rPr>
              <w:b/>
              <w:sz w:val="26"/>
              <w:szCs w:val="26"/>
            </w:rPr>
          </w:rPrChange>
        </w:rPr>
        <w:t xml:space="preserve"> </w:t>
      </w:r>
      <w:proofErr w:type="spellStart"/>
      <w:r w:rsidRPr="00B41112">
        <w:rPr>
          <w:b/>
          <w:sz w:val="26"/>
          <w:szCs w:val="26"/>
          <w:rPrChange w:id="26064" w:author="Le Minh Nghia" w:date="2019-10-09T10:56:00Z">
            <w:rPr>
              <w:b/>
              <w:sz w:val="26"/>
              <w:szCs w:val="26"/>
            </w:rPr>
          </w:rPrChange>
        </w:rPr>
        <w:t>chức</w:t>
      </w:r>
      <w:proofErr w:type="spellEnd"/>
      <w:r w:rsidRPr="00B41112">
        <w:rPr>
          <w:b/>
          <w:sz w:val="26"/>
          <w:szCs w:val="26"/>
          <w:rPrChange w:id="26065" w:author="Le Minh Nghia" w:date="2019-10-09T10:56:00Z">
            <w:rPr>
              <w:b/>
              <w:sz w:val="26"/>
              <w:szCs w:val="26"/>
            </w:rPr>
          </w:rPrChange>
        </w:rPr>
        <w:t xml:space="preserve"> </w:t>
      </w:r>
      <w:proofErr w:type="spellStart"/>
      <w:r w:rsidRPr="00B41112">
        <w:rPr>
          <w:b/>
          <w:sz w:val="26"/>
          <w:szCs w:val="26"/>
          <w:rPrChange w:id="26066" w:author="Le Minh Nghia" w:date="2019-10-09T10:56:00Z">
            <w:rPr>
              <w:b/>
              <w:sz w:val="26"/>
              <w:szCs w:val="26"/>
            </w:rPr>
          </w:rPrChange>
        </w:rPr>
        <w:t>năng</w:t>
      </w:r>
      <w:proofErr w:type="spellEnd"/>
      <w:r w:rsidRPr="00B41112">
        <w:rPr>
          <w:b/>
          <w:sz w:val="26"/>
          <w:szCs w:val="26"/>
          <w:rPrChange w:id="26067" w:author="Le Minh Nghia" w:date="2019-10-09T10:56:00Z">
            <w:rPr>
              <w:b/>
              <w:sz w:val="26"/>
              <w:szCs w:val="26"/>
            </w:rPr>
          </w:rPrChange>
        </w:rPr>
        <w:t xml:space="preserve"> </w:t>
      </w:r>
      <w:proofErr w:type="spellStart"/>
      <w:r w:rsidR="001C0B21" w:rsidRPr="00B41112">
        <w:rPr>
          <w:b/>
          <w:sz w:val="26"/>
          <w:szCs w:val="26"/>
          <w:rPrChange w:id="26068" w:author="Le Minh Nghia" w:date="2019-10-09T10:56:00Z">
            <w:rPr>
              <w:b/>
              <w:sz w:val="26"/>
              <w:szCs w:val="26"/>
            </w:rPr>
          </w:rPrChange>
        </w:rPr>
        <w:t>khóa</w:t>
      </w:r>
      <w:proofErr w:type="spellEnd"/>
      <w:r w:rsidR="001C0B21" w:rsidRPr="00B41112">
        <w:rPr>
          <w:b/>
          <w:sz w:val="26"/>
          <w:szCs w:val="26"/>
          <w:rPrChange w:id="26069" w:author="Le Minh Nghia" w:date="2019-10-09T10:56:00Z">
            <w:rPr>
              <w:b/>
              <w:sz w:val="26"/>
              <w:szCs w:val="26"/>
            </w:rPr>
          </w:rPrChange>
        </w:rPr>
        <w:t xml:space="preserve"> </w:t>
      </w:r>
      <w:proofErr w:type="spellStart"/>
      <w:r w:rsidR="001C0B21" w:rsidRPr="00B41112">
        <w:rPr>
          <w:b/>
          <w:sz w:val="26"/>
          <w:szCs w:val="26"/>
          <w:rPrChange w:id="26070" w:author="Le Minh Nghia" w:date="2019-10-09T10:56:00Z">
            <w:rPr>
              <w:b/>
              <w:sz w:val="26"/>
              <w:szCs w:val="26"/>
            </w:rPr>
          </w:rPrChange>
        </w:rPr>
        <w:t>đăng</w:t>
      </w:r>
      <w:proofErr w:type="spellEnd"/>
      <w:r w:rsidR="001C0B21" w:rsidRPr="00B41112">
        <w:rPr>
          <w:b/>
          <w:sz w:val="26"/>
          <w:szCs w:val="26"/>
          <w:rPrChange w:id="26071" w:author="Le Minh Nghia" w:date="2019-10-09T10:56:00Z">
            <w:rPr>
              <w:b/>
              <w:sz w:val="26"/>
              <w:szCs w:val="26"/>
            </w:rPr>
          </w:rPrChange>
        </w:rPr>
        <w:t xml:space="preserve"> </w:t>
      </w:r>
      <w:proofErr w:type="spellStart"/>
      <w:r w:rsidR="001C0B21" w:rsidRPr="00B41112">
        <w:rPr>
          <w:b/>
          <w:sz w:val="26"/>
          <w:szCs w:val="26"/>
          <w:rPrChange w:id="26072" w:author="Le Minh Nghia" w:date="2019-10-09T10:56:00Z">
            <w:rPr>
              <w:b/>
              <w:sz w:val="26"/>
              <w:szCs w:val="26"/>
            </w:rPr>
          </w:rPrChange>
        </w:rPr>
        <w:t>bài</w:t>
      </w:r>
      <w:proofErr w:type="spellEnd"/>
      <w:r w:rsidR="001C0B21" w:rsidRPr="00B41112">
        <w:rPr>
          <w:b/>
          <w:sz w:val="26"/>
          <w:szCs w:val="26"/>
          <w:rPrChange w:id="26073" w:author="Le Minh Nghia" w:date="2019-10-09T10:56:00Z">
            <w:rPr>
              <w:b/>
              <w:sz w:val="26"/>
              <w:szCs w:val="26"/>
            </w:rPr>
          </w:rPrChange>
        </w:rPr>
        <w:t xml:space="preserve"> </w:t>
      </w:r>
      <w:proofErr w:type="spellStart"/>
      <w:r w:rsidR="001C0B21" w:rsidRPr="00B41112">
        <w:rPr>
          <w:b/>
          <w:sz w:val="26"/>
          <w:szCs w:val="26"/>
          <w:rPrChange w:id="26074" w:author="Le Minh Nghia" w:date="2019-10-09T10:56:00Z">
            <w:rPr>
              <w:b/>
              <w:sz w:val="26"/>
              <w:szCs w:val="26"/>
            </w:rPr>
          </w:rPrChange>
        </w:rPr>
        <w:t>của</w:t>
      </w:r>
      <w:proofErr w:type="spellEnd"/>
      <w:r w:rsidR="001C0B21" w:rsidRPr="00B41112">
        <w:rPr>
          <w:b/>
          <w:sz w:val="26"/>
          <w:szCs w:val="26"/>
          <w:rPrChange w:id="26075" w:author="Le Minh Nghia" w:date="2019-10-09T10:56:00Z">
            <w:rPr>
              <w:b/>
              <w:sz w:val="26"/>
              <w:szCs w:val="26"/>
            </w:rPr>
          </w:rPrChange>
        </w:rPr>
        <w:t xml:space="preserve"> </w:t>
      </w:r>
      <w:proofErr w:type="spellStart"/>
      <w:r w:rsidR="001C0B21" w:rsidRPr="00B41112">
        <w:rPr>
          <w:b/>
          <w:sz w:val="26"/>
          <w:szCs w:val="26"/>
          <w:rPrChange w:id="26076" w:author="Le Minh Nghia" w:date="2019-10-09T10:56:00Z">
            <w:rPr>
              <w:b/>
              <w:sz w:val="26"/>
              <w:szCs w:val="26"/>
            </w:rPr>
          </w:rPrChange>
        </w:rPr>
        <w:t>người</w:t>
      </w:r>
      <w:proofErr w:type="spellEnd"/>
      <w:r w:rsidR="001C0B21" w:rsidRPr="00B41112">
        <w:rPr>
          <w:b/>
          <w:sz w:val="26"/>
          <w:szCs w:val="26"/>
          <w:rPrChange w:id="26077" w:author="Le Minh Nghia" w:date="2019-10-09T10:56:00Z">
            <w:rPr>
              <w:b/>
              <w:sz w:val="26"/>
              <w:szCs w:val="26"/>
            </w:rPr>
          </w:rPrChange>
        </w:rPr>
        <w:t xml:space="preserve"> </w:t>
      </w:r>
      <w:proofErr w:type="spellStart"/>
      <w:r w:rsidR="001C0B21" w:rsidRPr="00B41112">
        <w:rPr>
          <w:b/>
          <w:sz w:val="26"/>
          <w:szCs w:val="26"/>
          <w:rPrChange w:id="26078" w:author="Le Minh Nghia" w:date="2019-10-09T10:56:00Z">
            <w:rPr>
              <w:b/>
              <w:sz w:val="26"/>
              <w:szCs w:val="26"/>
            </w:rPr>
          </w:rPrChange>
        </w:rPr>
        <w:t>dùng</w:t>
      </w:r>
      <w:proofErr w:type="spellEnd"/>
      <w:r w:rsidR="001C0B21" w:rsidRPr="00B41112">
        <w:rPr>
          <w:b/>
          <w:sz w:val="26"/>
          <w:szCs w:val="26"/>
          <w:rPrChange w:id="26079" w:author="Le Minh Nghia" w:date="2019-10-09T10:56:00Z">
            <w:rPr>
              <w:b/>
              <w:sz w:val="26"/>
              <w:szCs w:val="26"/>
            </w:rPr>
          </w:rPrChange>
        </w:rPr>
        <w:t xml:space="preserve"> </w:t>
      </w:r>
      <w:proofErr w:type="spellStart"/>
      <w:r w:rsidR="001C0B21" w:rsidRPr="00B41112">
        <w:rPr>
          <w:b/>
          <w:sz w:val="26"/>
          <w:szCs w:val="26"/>
          <w:rPrChange w:id="26080" w:author="Le Minh Nghia" w:date="2019-10-09T10:56:00Z">
            <w:rPr>
              <w:b/>
              <w:sz w:val="26"/>
              <w:szCs w:val="26"/>
            </w:rPr>
          </w:rPrChange>
        </w:rPr>
        <w:t>nào</w:t>
      </w:r>
      <w:proofErr w:type="spellEnd"/>
      <w:r w:rsidR="001C0B21" w:rsidRPr="00B41112">
        <w:rPr>
          <w:b/>
          <w:sz w:val="26"/>
          <w:szCs w:val="26"/>
          <w:rPrChange w:id="26081" w:author="Le Minh Nghia" w:date="2019-10-09T10:56:00Z">
            <w:rPr>
              <w:b/>
              <w:sz w:val="26"/>
              <w:szCs w:val="26"/>
            </w:rPr>
          </w:rPrChange>
        </w:rPr>
        <w:t xml:space="preserve"> </w:t>
      </w:r>
      <w:proofErr w:type="spellStart"/>
      <w:r w:rsidR="001C0B21" w:rsidRPr="00B41112">
        <w:rPr>
          <w:b/>
          <w:sz w:val="26"/>
          <w:szCs w:val="26"/>
          <w:rPrChange w:id="26082" w:author="Le Minh Nghia" w:date="2019-10-09T10:56:00Z">
            <w:rPr>
              <w:b/>
              <w:sz w:val="26"/>
              <w:szCs w:val="26"/>
            </w:rPr>
          </w:rPrChange>
        </w:rPr>
        <w:t>đó</w:t>
      </w:r>
      <w:proofErr w:type="spellEnd"/>
      <w:r w:rsidR="001C0B21" w:rsidRPr="00B41112">
        <w:rPr>
          <w:b/>
          <w:sz w:val="26"/>
          <w:szCs w:val="26"/>
          <w:rPrChange w:id="26083" w:author="Le Minh Nghia" w:date="2019-10-09T10:56:00Z">
            <w:rPr>
              <w:b/>
              <w:sz w:val="26"/>
              <w:szCs w:val="26"/>
            </w:rPr>
          </w:rPrChange>
        </w:rPr>
        <w:t xml:space="preserve">: </w:t>
      </w:r>
      <w:proofErr w:type="spellStart"/>
      <w:r w:rsidR="001C0B21" w:rsidRPr="00B41112">
        <w:rPr>
          <w:sz w:val="26"/>
          <w:szCs w:val="26"/>
          <w:rPrChange w:id="26084" w:author="Le Minh Nghia" w:date="2019-10-09T10:56:00Z">
            <w:rPr>
              <w:sz w:val="26"/>
              <w:szCs w:val="26"/>
            </w:rPr>
          </w:rPrChange>
        </w:rPr>
        <w:t>hiển</w:t>
      </w:r>
      <w:proofErr w:type="spellEnd"/>
      <w:r w:rsidR="001C0B21" w:rsidRPr="00B41112">
        <w:rPr>
          <w:sz w:val="26"/>
          <w:szCs w:val="26"/>
          <w:rPrChange w:id="26085" w:author="Le Minh Nghia" w:date="2019-10-09T10:56:00Z">
            <w:rPr>
              <w:sz w:val="26"/>
              <w:szCs w:val="26"/>
            </w:rPr>
          </w:rPrChange>
        </w:rPr>
        <w:t xml:space="preserve"> </w:t>
      </w:r>
      <w:proofErr w:type="spellStart"/>
      <w:r w:rsidR="001C0B21" w:rsidRPr="00B41112">
        <w:rPr>
          <w:sz w:val="26"/>
          <w:szCs w:val="26"/>
          <w:rPrChange w:id="26086" w:author="Le Minh Nghia" w:date="2019-10-09T10:56:00Z">
            <w:rPr>
              <w:sz w:val="26"/>
              <w:szCs w:val="26"/>
            </w:rPr>
          </w:rPrChange>
        </w:rPr>
        <w:t>thị</w:t>
      </w:r>
      <w:proofErr w:type="spellEnd"/>
      <w:r w:rsidR="001C0B21" w:rsidRPr="00B41112">
        <w:rPr>
          <w:sz w:val="26"/>
          <w:szCs w:val="26"/>
          <w:rPrChange w:id="26087" w:author="Le Minh Nghia" w:date="2019-10-09T10:56:00Z">
            <w:rPr>
              <w:sz w:val="26"/>
              <w:szCs w:val="26"/>
            </w:rPr>
          </w:rPrChange>
        </w:rPr>
        <w:t xml:space="preserve"> ra </w:t>
      </w:r>
      <w:proofErr w:type="spellStart"/>
      <w:r w:rsidR="001C0B21" w:rsidRPr="00B41112">
        <w:rPr>
          <w:sz w:val="26"/>
          <w:szCs w:val="26"/>
          <w:rPrChange w:id="26088" w:author="Le Minh Nghia" w:date="2019-10-09T10:56:00Z">
            <w:rPr>
              <w:sz w:val="26"/>
              <w:szCs w:val="26"/>
            </w:rPr>
          </w:rPrChange>
        </w:rPr>
        <w:t>thông</w:t>
      </w:r>
      <w:proofErr w:type="spellEnd"/>
      <w:r w:rsidR="001C0B21" w:rsidRPr="00B41112">
        <w:rPr>
          <w:sz w:val="26"/>
          <w:szCs w:val="26"/>
          <w:rPrChange w:id="26089" w:author="Le Minh Nghia" w:date="2019-10-09T10:56:00Z">
            <w:rPr>
              <w:sz w:val="26"/>
              <w:szCs w:val="26"/>
            </w:rPr>
          </w:rPrChange>
        </w:rPr>
        <w:t xml:space="preserve"> tin </w:t>
      </w:r>
      <w:proofErr w:type="spellStart"/>
      <w:r w:rsidR="001C0B21" w:rsidRPr="00B41112">
        <w:rPr>
          <w:sz w:val="26"/>
          <w:szCs w:val="26"/>
          <w:rPrChange w:id="26090" w:author="Le Minh Nghia" w:date="2019-10-09T10:56:00Z">
            <w:rPr>
              <w:sz w:val="26"/>
              <w:szCs w:val="26"/>
            </w:rPr>
          </w:rPrChange>
        </w:rPr>
        <w:t>của</w:t>
      </w:r>
      <w:proofErr w:type="spellEnd"/>
      <w:r w:rsidR="001C0B21" w:rsidRPr="00B41112">
        <w:rPr>
          <w:sz w:val="26"/>
          <w:szCs w:val="26"/>
          <w:rPrChange w:id="26091" w:author="Le Minh Nghia" w:date="2019-10-09T10:56:00Z">
            <w:rPr>
              <w:sz w:val="26"/>
              <w:szCs w:val="26"/>
            </w:rPr>
          </w:rPrChange>
        </w:rPr>
        <w:t xml:space="preserve"> </w:t>
      </w:r>
      <w:proofErr w:type="spellStart"/>
      <w:r w:rsidR="001C0B21" w:rsidRPr="00B41112">
        <w:rPr>
          <w:sz w:val="26"/>
          <w:szCs w:val="26"/>
          <w:rPrChange w:id="26092" w:author="Le Minh Nghia" w:date="2019-10-09T10:56:00Z">
            <w:rPr>
              <w:sz w:val="26"/>
              <w:szCs w:val="26"/>
            </w:rPr>
          </w:rPrChange>
        </w:rPr>
        <w:t>người</w:t>
      </w:r>
      <w:proofErr w:type="spellEnd"/>
      <w:r w:rsidR="001C0B21" w:rsidRPr="00B41112">
        <w:rPr>
          <w:sz w:val="26"/>
          <w:szCs w:val="26"/>
          <w:rPrChange w:id="26093" w:author="Le Minh Nghia" w:date="2019-10-09T10:56:00Z">
            <w:rPr>
              <w:sz w:val="26"/>
              <w:szCs w:val="26"/>
            </w:rPr>
          </w:rPrChange>
        </w:rPr>
        <w:t xml:space="preserve"> </w:t>
      </w:r>
      <w:proofErr w:type="spellStart"/>
      <w:r w:rsidR="001C0B21" w:rsidRPr="00B41112">
        <w:rPr>
          <w:sz w:val="26"/>
          <w:szCs w:val="26"/>
          <w:rPrChange w:id="26094" w:author="Le Minh Nghia" w:date="2019-10-09T10:56:00Z">
            <w:rPr>
              <w:sz w:val="26"/>
              <w:szCs w:val="26"/>
            </w:rPr>
          </w:rPrChange>
        </w:rPr>
        <w:t>dùng</w:t>
      </w:r>
      <w:proofErr w:type="spellEnd"/>
      <w:r w:rsidR="001C0B21" w:rsidRPr="00B41112">
        <w:rPr>
          <w:sz w:val="26"/>
          <w:szCs w:val="26"/>
          <w:rPrChange w:id="26095" w:author="Le Minh Nghia" w:date="2019-10-09T10:56:00Z">
            <w:rPr>
              <w:sz w:val="26"/>
              <w:szCs w:val="26"/>
            </w:rPr>
          </w:rPrChange>
        </w:rPr>
        <w:t xml:space="preserve"> </w:t>
      </w:r>
      <w:proofErr w:type="spellStart"/>
      <w:r w:rsidR="001C0B21" w:rsidRPr="00B41112">
        <w:rPr>
          <w:sz w:val="26"/>
          <w:szCs w:val="26"/>
          <w:rPrChange w:id="26096" w:author="Le Minh Nghia" w:date="2019-10-09T10:56:00Z">
            <w:rPr>
              <w:sz w:val="26"/>
              <w:szCs w:val="26"/>
            </w:rPr>
          </w:rPrChange>
        </w:rPr>
        <w:t>đã</w:t>
      </w:r>
      <w:proofErr w:type="spellEnd"/>
      <w:r w:rsidR="001C0B21" w:rsidRPr="00B41112">
        <w:rPr>
          <w:sz w:val="26"/>
          <w:szCs w:val="26"/>
          <w:rPrChange w:id="26097" w:author="Le Minh Nghia" w:date="2019-10-09T10:56:00Z">
            <w:rPr>
              <w:sz w:val="26"/>
              <w:szCs w:val="26"/>
            </w:rPr>
          </w:rPrChange>
        </w:rPr>
        <w:t xml:space="preserve"> </w:t>
      </w:r>
      <w:proofErr w:type="spellStart"/>
      <w:r w:rsidR="001C0B21" w:rsidRPr="00B41112">
        <w:rPr>
          <w:sz w:val="26"/>
          <w:szCs w:val="26"/>
          <w:rPrChange w:id="26098" w:author="Le Minh Nghia" w:date="2019-10-09T10:56:00Z">
            <w:rPr>
              <w:sz w:val="26"/>
              <w:szCs w:val="26"/>
            </w:rPr>
          </w:rPrChange>
        </w:rPr>
        <w:t>bị</w:t>
      </w:r>
      <w:proofErr w:type="spellEnd"/>
      <w:r w:rsidR="001C0B21" w:rsidRPr="00B41112">
        <w:rPr>
          <w:sz w:val="26"/>
          <w:szCs w:val="26"/>
          <w:rPrChange w:id="26099" w:author="Le Minh Nghia" w:date="2019-10-09T10:56:00Z">
            <w:rPr>
              <w:sz w:val="26"/>
              <w:szCs w:val="26"/>
            </w:rPr>
          </w:rPrChange>
        </w:rPr>
        <w:t xml:space="preserve"> </w:t>
      </w:r>
      <w:proofErr w:type="spellStart"/>
      <w:r w:rsidR="001C0B21" w:rsidRPr="00B41112">
        <w:rPr>
          <w:sz w:val="26"/>
          <w:szCs w:val="26"/>
          <w:rPrChange w:id="26100" w:author="Le Minh Nghia" w:date="2019-10-09T10:56:00Z">
            <w:rPr>
              <w:sz w:val="26"/>
              <w:szCs w:val="26"/>
            </w:rPr>
          </w:rPrChange>
        </w:rPr>
        <w:t>người</w:t>
      </w:r>
      <w:proofErr w:type="spellEnd"/>
      <w:r w:rsidR="001C0B21" w:rsidRPr="00B41112">
        <w:rPr>
          <w:sz w:val="26"/>
          <w:szCs w:val="26"/>
          <w:rPrChange w:id="26101" w:author="Le Minh Nghia" w:date="2019-10-09T10:56:00Z">
            <w:rPr>
              <w:sz w:val="26"/>
              <w:szCs w:val="26"/>
            </w:rPr>
          </w:rPrChange>
        </w:rPr>
        <w:t xml:space="preserve"> </w:t>
      </w:r>
      <w:proofErr w:type="spellStart"/>
      <w:r w:rsidR="001C0B21" w:rsidRPr="00B41112">
        <w:rPr>
          <w:sz w:val="26"/>
          <w:szCs w:val="26"/>
          <w:rPrChange w:id="26102" w:author="Le Minh Nghia" w:date="2019-10-09T10:56:00Z">
            <w:rPr>
              <w:sz w:val="26"/>
              <w:szCs w:val="26"/>
            </w:rPr>
          </w:rPrChange>
        </w:rPr>
        <w:t>quản</w:t>
      </w:r>
      <w:proofErr w:type="spellEnd"/>
      <w:r w:rsidR="001C0B21" w:rsidRPr="00B41112">
        <w:rPr>
          <w:sz w:val="26"/>
          <w:szCs w:val="26"/>
          <w:rPrChange w:id="26103" w:author="Le Minh Nghia" w:date="2019-10-09T10:56:00Z">
            <w:rPr>
              <w:sz w:val="26"/>
              <w:szCs w:val="26"/>
            </w:rPr>
          </w:rPrChange>
        </w:rPr>
        <w:t xml:space="preserve"> </w:t>
      </w:r>
      <w:proofErr w:type="spellStart"/>
      <w:r w:rsidR="001C0B21" w:rsidRPr="00B41112">
        <w:rPr>
          <w:sz w:val="26"/>
          <w:szCs w:val="26"/>
          <w:rPrChange w:id="26104" w:author="Le Minh Nghia" w:date="2019-10-09T10:56:00Z">
            <w:rPr>
              <w:sz w:val="26"/>
              <w:szCs w:val="26"/>
            </w:rPr>
          </w:rPrChange>
        </w:rPr>
        <w:t>trị</w:t>
      </w:r>
      <w:proofErr w:type="spellEnd"/>
      <w:r w:rsidR="001C0B21" w:rsidRPr="00B41112">
        <w:rPr>
          <w:sz w:val="26"/>
          <w:szCs w:val="26"/>
          <w:rPrChange w:id="26105" w:author="Le Minh Nghia" w:date="2019-10-09T10:56:00Z">
            <w:rPr>
              <w:sz w:val="26"/>
              <w:szCs w:val="26"/>
            </w:rPr>
          </w:rPrChange>
        </w:rPr>
        <w:t xml:space="preserve"> </w:t>
      </w:r>
      <w:proofErr w:type="spellStart"/>
      <w:r w:rsidR="001C0B21" w:rsidRPr="00B41112">
        <w:rPr>
          <w:sz w:val="26"/>
          <w:szCs w:val="26"/>
          <w:rPrChange w:id="26106" w:author="Le Minh Nghia" w:date="2019-10-09T10:56:00Z">
            <w:rPr>
              <w:sz w:val="26"/>
              <w:szCs w:val="26"/>
            </w:rPr>
          </w:rPrChange>
        </w:rPr>
        <w:t>khóa</w:t>
      </w:r>
      <w:proofErr w:type="spellEnd"/>
      <w:r w:rsidR="001C0B21" w:rsidRPr="00B41112">
        <w:rPr>
          <w:sz w:val="26"/>
          <w:szCs w:val="26"/>
          <w:rPrChange w:id="26107" w:author="Le Minh Nghia" w:date="2019-10-09T10:56:00Z">
            <w:rPr>
              <w:sz w:val="26"/>
              <w:szCs w:val="26"/>
            </w:rPr>
          </w:rPrChange>
        </w:rPr>
        <w:t xml:space="preserve"> </w:t>
      </w:r>
      <w:proofErr w:type="spellStart"/>
      <w:r w:rsidR="001C0B21" w:rsidRPr="00B41112">
        <w:rPr>
          <w:sz w:val="26"/>
          <w:szCs w:val="26"/>
          <w:rPrChange w:id="26108" w:author="Le Minh Nghia" w:date="2019-10-09T10:56:00Z">
            <w:rPr>
              <w:sz w:val="26"/>
              <w:szCs w:val="26"/>
            </w:rPr>
          </w:rPrChange>
        </w:rPr>
        <w:t>chức</w:t>
      </w:r>
      <w:proofErr w:type="spellEnd"/>
      <w:r w:rsidR="001C0B21" w:rsidRPr="00B41112">
        <w:rPr>
          <w:sz w:val="26"/>
          <w:szCs w:val="26"/>
          <w:rPrChange w:id="26109" w:author="Le Minh Nghia" w:date="2019-10-09T10:56:00Z">
            <w:rPr>
              <w:sz w:val="26"/>
              <w:szCs w:val="26"/>
            </w:rPr>
          </w:rPrChange>
        </w:rPr>
        <w:t xml:space="preserve"> </w:t>
      </w:r>
      <w:proofErr w:type="spellStart"/>
      <w:r w:rsidR="001C0B21" w:rsidRPr="00B41112">
        <w:rPr>
          <w:sz w:val="26"/>
          <w:szCs w:val="26"/>
          <w:rPrChange w:id="26110" w:author="Le Minh Nghia" w:date="2019-10-09T10:56:00Z">
            <w:rPr>
              <w:sz w:val="26"/>
              <w:szCs w:val="26"/>
            </w:rPr>
          </w:rPrChange>
        </w:rPr>
        <w:t>năng</w:t>
      </w:r>
      <w:proofErr w:type="spellEnd"/>
      <w:r w:rsidR="001C0B21" w:rsidRPr="00B41112">
        <w:rPr>
          <w:sz w:val="26"/>
          <w:szCs w:val="26"/>
          <w:rPrChange w:id="26111" w:author="Le Minh Nghia" w:date="2019-10-09T10:56:00Z">
            <w:rPr>
              <w:sz w:val="26"/>
              <w:szCs w:val="26"/>
            </w:rPr>
          </w:rPrChange>
        </w:rPr>
        <w:t xml:space="preserve"> </w:t>
      </w:r>
      <w:proofErr w:type="spellStart"/>
      <w:r w:rsidR="001C0B21" w:rsidRPr="00B41112">
        <w:rPr>
          <w:sz w:val="26"/>
          <w:szCs w:val="26"/>
          <w:rPrChange w:id="26112" w:author="Le Minh Nghia" w:date="2019-10-09T10:56:00Z">
            <w:rPr>
              <w:sz w:val="26"/>
              <w:szCs w:val="26"/>
            </w:rPr>
          </w:rPrChange>
        </w:rPr>
        <w:t>đăng</w:t>
      </w:r>
      <w:proofErr w:type="spellEnd"/>
      <w:r w:rsidR="001C0B21" w:rsidRPr="00B41112">
        <w:rPr>
          <w:sz w:val="26"/>
          <w:szCs w:val="26"/>
          <w:rPrChange w:id="26113" w:author="Le Minh Nghia" w:date="2019-10-09T10:56:00Z">
            <w:rPr>
              <w:sz w:val="26"/>
              <w:szCs w:val="26"/>
            </w:rPr>
          </w:rPrChange>
        </w:rPr>
        <w:t xml:space="preserve"> </w:t>
      </w:r>
      <w:proofErr w:type="spellStart"/>
      <w:r w:rsidR="001C0B21" w:rsidRPr="00B41112">
        <w:rPr>
          <w:sz w:val="26"/>
          <w:szCs w:val="26"/>
          <w:rPrChange w:id="26114" w:author="Le Minh Nghia" w:date="2019-10-09T10:56:00Z">
            <w:rPr>
              <w:sz w:val="26"/>
              <w:szCs w:val="26"/>
            </w:rPr>
          </w:rPrChange>
        </w:rPr>
        <w:t>bài</w:t>
      </w:r>
      <w:proofErr w:type="spellEnd"/>
      <w:r w:rsidR="001C0B21" w:rsidRPr="00B41112">
        <w:rPr>
          <w:sz w:val="26"/>
          <w:szCs w:val="26"/>
          <w:rPrChange w:id="26115" w:author="Le Minh Nghia" w:date="2019-10-09T10:56:00Z">
            <w:rPr>
              <w:sz w:val="26"/>
              <w:szCs w:val="26"/>
            </w:rPr>
          </w:rPrChange>
        </w:rPr>
        <w:t xml:space="preserve"> </w:t>
      </w:r>
      <w:proofErr w:type="spellStart"/>
      <w:r w:rsidR="001C0B21" w:rsidRPr="00B41112">
        <w:rPr>
          <w:sz w:val="26"/>
          <w:szCs w:val="26"/>
          <w:rPrChange w:id="26116" w:author="Le Minh Nghia" w:date="2019-10-09T10:56:00Z">
            <w:rPr>
              <w:sz w:val="26"/>
              <w:szCs w:val="26"/>
            </w:rPr>
          </w:rPrChange>
        </w:rPr>
        <w:t>vì</w:t>
      </w:r>
      <w:proofErr w:type="spellEnd"/>
      <w:r w:rsidR="001C0B21" w:rsidRPr="00B41112">
        <w:rPr>
          <w:sz w:val="26"/>
          <w:szCs w:val="26"/>
          <w:rPrChange w:id="26117" w:author="Le Minh Nghia" w:date="2019-10-09T10:56:00Z">
            <w:rPr>
              <w:sz w:val="26"/>
              <w:szCs w:val="26"/>
            </w:rPr>
          </w:rPrChange>
        </w:rPr>
        <w:t xml:space="preserve"> </w:t>
      </w:r>
      <w:proofErr w:type="spellStart"/>
      <w:r w:rsidR="001C0B21" w:rsidRPr="00B41112">
        <w:rPr>
          <w:sz w:val="26"/>
          <w:szCs w:val="26"/>
          <w:rPrChange w:id="26118" w:author="Le Minh Nghia" w:date="2019-10-09T10:56:00Z">
            <w:rPr>
              <w:sz w:val="26"/>
              <w:szCs w:val="26"/>
            </w:rPr>
          </w:rPrChange>
        </w:rPr>
        <w:t>một</w:t>
      </w:r>
      <w:proofErr w:type="spellEnd"/>
      <w:r w:rsidR="001C0B21" w:rsidRPr="00B41112">
        <w:rPr>
          <w:sz w:val="26"/>
          <w:szCs w:val="26"/>
          <w:rPrChange w:id="26119" w:author="Le Minh Nghia" w:date="2019-10-09T10:56:00Z">
            <w:rPr>
              <w:sz w:val="26"/>
              <w:szCs w:val="26"/>
            </w:rPr>
          </w:rPrChange>
        </w:rPr>
        <w:t xml:space="preserve"> </w:t>
      </w:r>
      <w:proofErr w:type="spellStart"/>
      <w:r w:rsidR="001C0B21" w:rsidRPr="00B41112">
        <w:rPr>
          <w:sz w:val="26"/>
          <w:szCs w:val="26"/>
          <w:rPrChange w:id="26120" w:author="Le Minh Nghia" w:date="2019-10-09T10:56:00Z">
            <w:rPr>
              <w:sz w:val="26"/>
              <w:szCs w:val="26"/>
            </w:rPr>
          </w:rPrChange>
        </w:rPr>
        <w:t>số</w:t>
      </w:r>
      <w:proofErr w:type="spellEnd"/>
      <w:r w:rsidR="001C0B21" w:rsidRPr="00B41112">
        <w:rPr>
          <w:sz w:val="26"/>
          <w:szCs w:val="26"/>
          <w:rPrChange w:id="26121" w:author="Le Minh Nghia" w:date="2019-10-09T10:56:00Z">
            <w:rPr>
              <w:sz w:val="26"/>
              <w:szCs w:val="26"/>
            </w:rPr>
          </w:rPrChange>
        </w:rPr>
        <w:t xml:space="preserve"> </w:t>
      </w:r>
      <w:proofErr w:type="spellStart"/>
      <w:r w:rsidR="001C0B21" w:rsidRPr="00B41112">
        <w:rPr>
          <w:sz w:val="26"/>
          <w:szCs w:val="26"/>
          <w:rPrChange w:id="26122" w:author="Le Minh Nghia" w:date="2019-10-09T10:56:00Z">
            <w:rPr>
              <w:sz w:val="26"/>
              <w:szCs w:val="26"/>
            </w:rPr>
          </w:rPrChange>
        </w:rPr>
        <w:t>lý</w:t>
      </w:r>
      <w:proofErr w:type="spellEnd"/>
      <w:r w:rsidR="001C0B21" w:rsidRPr="00B41112">
        <w:rPr>
          <w:sz w:val="26"/>
          <w:szCs w:val="26"/>
          <w:rPrChange w:id="26123" w:author="Le Minh Nghia" w:date="2019-10-09T10:56:00Z">
            <w:rPr>
              <w:sz w:val="26"/>
              <w:szCs w:val="26"/>
            </w:rPr>
          </w:rPrChange>
        </w:rPr>
        <w:t xml:space="preserve"> do </w:t>
      </w:r>
      <w:proofErr w:type="spellStart"/>
      <w:r w:rsidR="001C0B21" w:rsidRPr="00B41112">
        <w:rPr>
          <w:sz w:val="26"/>
          <w:szCs w:val="26"/>
          <w:rPrChange w:id="26124" w:author="Le Minh Nghia" w:date="2019-10-09T10:56:00Z">
            <w:rPr>
              <w:sz w:val="26"/>
              <w:szCs w:val="26"/>
            </w:rPr>
          </w:rPrChange>
        </w:rPr>
        <w:t>nào</w:t>
      </w:r>
      <w:proofErr w:type="spellEnd"/>
      <w:r w:rsidR="001C0B21" w:rsidRPr="00B41112">
        <w:rPr>
          <w:sz w:val="26"/>
          <w:szCs w:val="26"/>
          <w:rPrChange w:id="26125" w:author="Le Minh Nghia" w:date="2019-10-09T10:56:00Z">
            <w:rPr>
              <w:sz w:val="26"/>
              <w:szCs w:val="26"/>
            </w:rPr>
          </w:rPrChange>
        </w:rPr>
        <w:t xml:space="preserve"> </w:t>
      </w:r>
      <w:proofErr w:type="spellStart"/>
      <w:r w:rsidR="001C0B21" w:rsidRPr="00B41112">
        <w:rPr>
          <w:sz w:val="26"/>
          <w:szCs w:val="26"/>
          <w:rPrChange w:id="26126" w:author="Le Minh Nghia" w:date="2019-10-09T10:56:00Z">
            <w:rPr>
              <w:sz w:val="26"/>
              <w:szCs w:val="26"/>
            </w:rPr>
          </w:rPrChange>
        </w:rPr>
        <w:t>đó</w:t>
      </w:r>
      <w:proofErr w:type="spellEnd"/>
      <w:r w:rsidR="001C0B21" w:rsidRPr="00B41112">
        <w:rPr>
          <w:sz w:val="26"/>
          <w:szCs w:val="26"/>
          <w:rPrChange w:id="26127" w:author="Le Minh Nghia" w:date="2019-10-09T10:56:00Z">
            <w:rPr>
              <w:sz w:val="26"/>
              <w:szCs w:val="26"/>
            </w:rPr>
          </w:rPrChange>
        </w:rPr>
        <w:t xml:space="preserve"> </w:t>
      </w:r>
      <w:proofErr w:type="spellStart"/>
      <w:r w:rsidR="001C0B21" w:rsidRPr="00B41112">
        <w:rPr>
          <w:sz w:val="26"/>
          <w:szCs w:val="26"/>
          <w:rPrChange w:id="26128" w:author="Le Minh Nghia" w:date="2019-10-09T10:56:00Z">
            <w:rPr>
              <w:sz w:val="26"/>
              <w:szCs w:val="26"/>
            </w:rPr>
          </w:rPrChange>
        </w:rPr>
        <w:t>ví</w:t>
      </w:r>
      <w:proofErr w:type="spellEnd"/>
      <w:r w:rsidR="001C0B21" w:rsidRPr="00B41112">
        <w:rPr>
          <w:sz w:val="26"/>
          <w:szCs w:val="26"/>
          <w:rPrChange w:id="26129" w:author="Le Minh Nghia" w:date="2019-10-09T10:56:00Z">
            <w:rPr>
              <w:sz w:val="26"/>
              <w:szCs w:val="26"/>
            </w:rPr>
          </w:rPrChange>
        </w:rPr>
        <w:t xml:space="preserve"> </w:t>
      </w:r>
      <w:proofErr w:type="spellStart"/>
      <w:r w:rsidR="001C0B21" w:rsidRPr="00B41112">
        <w:rPr>
          <w:sz w:val="26"/>
          <w:szCs w:val="26"/>
          <w:rPrChange w:id="26130" w:author="Le Minh Nghia" w:date="2019-10-09T10:56:00Z">
            <w:rPr>
              <w:sz w:val="26"/>
              <w:szCs w:val="26"/>
            </w:rPr>
          </w:rPrChange>
        </w:rPr>
        <w:t>dụ</w:t>
      </w:r>
      <w:proofErr w:type="spellEnd"/>
      <w:r w:rsidR="001C0B21" w:rsidRPr="00B41112">
        <w:rPr>
          <w:sz w:val="26"/>
          <w:szCs w:val="26"/>
          <w:rPrChange w:id="26131" w:author="Le Minh Nghia" w:date="2019-10-09T10:56:00Z">
            <w:rPr>
              <w:sz w:val="26"/>
              <w:szCs w:val="26"/>
            </w:rPr>
          </w:rPrChange>
        </w:rPr>
        <w:t xml:space="preserve"> </w:t>
      </w:r>
      <w:proofErr w:type="spellStart"/>
      <w:r w:rsidR="001C0B21" w:rsidRPr="00B41112">
        <w:rPr>
          <w:sz w:val="26"/>
          <w:szCs w:val="26"/>
          <w:rPrChange w:id="26132" w:author="Le Minh Nghia" w:date="2019-10-09T10:56:00Z">
            <w:rPr>
              <w:sz w:val="26"/>
              <w:szCs w:val="26"/>
            </w:rPr>
          </w:rPrChange>
        </w:rPr>
        <w:t>như</w:t>
      </w:r>
      <w:proofErr w:type="spellEnd"/>
      <w:r w:rsidR="001C0B21" w:rsidRPr="00B41112">
        <w:rPr>
          <w:sz w:val="26"/>
          <w:szCs w:val="26"/>
          <w:rPrChange w:id="26133" w:author="Le Minh Nghia" w:date="2019-10-09T10:56:00Z">
            <w:rPr>
              <w:sz w:val="26"/>
              <w:szCs w:val="26"/>
            </w:rPr>
          </w:rPrChange>
        </w:rPr>
        <w:t xml:space="preserve">: spam </w:t>
      </w:r>
      <w:proofErr w:type="spellStart"/>
      <w:r w:rsidR="001C0B21" w:rsidRPr="00B41112">
        <w:rPr>
          <w:sz w:val="26"/>
          <w:szCs w:val="26"/>
          <w:rPrChange w:id="26134" w:author="Le Minh Nghia" w:date="2019-10-09T10:56:00Z">
            <w:rPr>
              <w:sz w:val="26"/>
              <w:szCs w:val="26"/>
            </w:rPr>
          </w:rPrChange>
        </w:rPr>
        <w:t>bài</w:t>
      </w:r>
      <w:proofErr w:type="spellEnd"/>
      <w:r w:rsidR="001C0B21" w:rsidRPr="00B41112">
        <w:rPr>
          <w:sz w:val="26"/>
          <w:szCs w:val="26"/>
          <w:rPrChange w:id="26135" w:author="Le Minh Nghia" w:date="2019-10-09T10:56:00Z">
            <w:rPr>
              <w:sz w:val="26"/>
              <w:szCs w:val="26"/>
            </w:rPr>
          </w:rPrChange>
        </w:rPr>
        <w:t xml:space="preserve"> </w:t>
      </w:r>
      <w:proofErr w:type="spellStart"/>
      <w:r w:rsidR="001C0B21" w:rsidRPr="00B41112">
        <w:rPr>
          <w:sz w:val="26"/>
          <w:szCs w:val="26"/>
          <w:rPrChange w:id="26136" w:author="Le Minh Nghia" w:date="2019-10-09T10:56:00Z">
            <w:rPr>
              <w:sz w:val="26"/>
              <w:szCs w:val="26"/>
            </w:rPr>
          </w:rPrChange>
        </w:rPr>
        <w:t>viết</w:t>
      </w:r>
      <w:proofErr w:type="spellEnd"/>
      <w:r w:rsidR="001C0B21" w:rsidRPr="00B41112">
        <w:rPr>
          <w:sz w:val="26"/>
          <w:szCs w:val="26"/>
          <w:rPrChange w:id="26137" w:author="Le Minh Nghia" w:date="2019-10-09T10:56:00Z">
            <w:rPr>
              <w:sz w:val="26"/>
              <w:szCs w:val="26"/>
            </w:rPr>
          </w:rPrChange>
        </w:rPr>
        <w:t xml:space="preserve">, </w:t>
      </w:r>
      <w:proofErr w:type="spellStart"/>
      <w:r w:rsidR="001C0B21" w:rsidRPr="00B41112">
        <w:rPr>
          <w:sz w:val="26"/>
          <w:szCs w:val="26"/>
          <w:rPrChange w:id="26138" w:author="Le Minh Nghia" w:date="2019-10-09T10:56:00Z">
            <w:rPr>
              <w:sz w:val="26"/>
              <w:szCs w:val="26"/>
            </w:rPr>
          </w:rPrChange>
        </w:rPr>
        <w:t>đăng</w:t>
      </w:r>
      <w:proofErr w:type="spellEnd"/>
      <w:r w:rsidR="001C0B21" w:rsidRPr="00B41112">
        <w:rPr>
          <w:sz w:val="26"/>
          <w:szCs w:val="26"/>
          <w:rPrChange w:id="26139" w:author="Le Minh Nghia" w:date="2019-10-09T10:56:00Z">
            <w:rPr>
              <w:sz w:val="26"/>
              <w:szCs w:val="26"/>
            </w:rPr>
          </w:rPrChange>
        </w:rPr>
        <w:t xml:space="preserve"> </w:t>
      </w:r>
      <w:proofErr w:type="spellStart"/>
      <w:r w:rsidR="001C0B21" w:rsidRPr="00B41112">
        <w:rPr>
          <w:sz w:val="26"/>
          <w:szCs w:val="26"/>
          <w:rPrChange w:id="26140" w:author="Le Minh Nghia" w:date="2019-10-09T10:56:00Z">
            <w:rPr>
              <w:sz w:val="26"/>
              <w:szCs w:val="26"/>
            </w:rPr>
          </w:rPrChange>
        </w:rPr>
        <w:t>bài</w:t>
      </w:r>
      <w:proofErr w:type="spellEnd"/>
      <w:r w:rsidR="001C0B21" w:rsidRPr="00B41112">
        <w:rPr>
          <w:sz w:val="26"/>
          <w:szCs w:val="26"/>
          <w:rPrChange w:id="26141" w:author="Le Minh Nghia" w:date="2019-10-09T10:56:00Z">
            <w:rPr>
              <w:sz w:val="26"/>
              <w:szCs w:val="26"/>
            </w:rPr>
          </w:rPrChange>
        </w:rPr>
        <w:t xml:space="preserve"> </w:t>
      </w:r>
      <w:proofErr w:type="spellStart"/>
      <w:r w:rsidR="001C0B21" w:rsidRPr="00B41112">
        <w:rPr>
          <w:sz w:val="26"/>
          <w:szCs w:val="26"/>
          <w:rPrChange w:id="26142" w:author="Le Minh Nghia" w:date="2019-10-09T10:56:00Z">
            <w:rPr>
              <w:sz w:val="26"/>
              <w:szCs w:val="26"/>
            </w:rPr>
          </w:rPrChange>
        </w:rPr>
        <w:t>viết</w:t>
      </w:r>
      <w:proofErr w:type="spellEnd"/>
      <w:r w:rsidR="001C0B21" w:rsidRPr="00B41112">
        <w:rPr>
          <w:sz w:val="26"/>
          <w:szCs w:val="26"/>
          <w:rPrChange w:id="26143" w:author="Le Minh Nghia" w:date="2019-10-09T10:56:00Z">
            <w:rPr>
              <w:sz w:val="26"/>
              <w:szCs w:val="26"/>
            </w:rPr>
          </w:rPrChange>
        </w:rPr>
        <w:t xml:space="preserve"> </w:t>
      </w:r>
      <w:proofErr w:type="spellStart"/>
      <w:r w:rsidR="001C0B21" w:rsidRPr="00B41112">
        <w:rPr>
          <w:sz w:val="26"/>
          <w:szCs w:val="26"/>
          <w:rPrChange w:id="26144" w:author="Le Minh Nghia" w:date="2019-10-09T10:56:00Z">
            <w:rPr>
              <w:sz w:val="26"/>
              <w:szCs w:val="26"/>
            </w:rPr>
          </w:rPrChange>
        </w:rPr>
        <w:t>không</w:t>
      </w:r>
      <w:proofErr w:type="spellEnd"/>
      <w:r w:rsidR="001C0B21" w:rsidRPr="00B41112">
        <w:rPr>
          <w:sz w:val="26"/>
          <w:szCs w:val="26"/>
          <w:rPrChange w:id="26145" w:author="Le Minh Nghia" w:date="2019-10-09T10:56:00Z">
            <w:rPr>
              <w:sz w:val="26"/>
              <w:szCs w:val="26"/>
            </w:rPr>
          </w:rPrChange>
        </w:rPr>
        <w:t xml:space="preserve"> </w:t>
      </w:r>
      <w:proofErr w:type="spellStart"/>
      <w:r w:rsidR="001C0B21" w:rsidRPr="00B41112">
        <w:rPr>
          <w:sz w:val="26"/>
          <w:szCs w:val="26"/>
          <w:rPrChange w:id="26146" w:author="Le Minh Nghia" w:date="2019-10-09T10:56:00Z">
            <w:rPr>
              <w:sz w:val="26"/>
              <w:szCs w:val="26"/>
            </w:rPr>
          </w:rPrChange>
        </w:rPr>
        <w:t>hợp</w:t>
      </w:r>
      <w:proofErr w:type="spellEnd"/>
      <w:r w:rsidR="001C0B21" w:rsidRPr="00B41112">
        <w:rPr>
          <w:sz w:val="26"/>
          <w:szCs w:val="26"/>
          <w:rPrChange w:id="26147" w:author="Le Minh Nghia" w:date="2019-10-09T10:56:00Z">
            <w:rPr>
              <w:sz w:val="26"/>
              <w:szCs w:val="26"/>
            </w:rPr>
          </w:rPrChange>
        </w:rPr>
        <w:t xml:space="preserve"> </w:t>
      </w:r>
      <w:proofErr w:type="spellStart"/>
      <w:r w:rsidR="001C0B21" w:rsidRPr="00B41112">
        <w:rPr>
          <w:sz w:val="26"/>
          <w:szCs w:val="26"/>
          <w:rPrChange w:id="26148" w:author="Le Minh Nghia" w:date="2019-10-09T10:56:00Z">
            <w:rPr>
              <w:sz w:val="26"/>
              <w:szCs w:val="26"/>
            </w:rPr>
          </w:rPrChange>
        </w:rPr>
        <w:t>lệ</w:t>
      </w:r>
      <w:proofErr w:type="spellEnd"/>
      <w:r w:rsidR="001C0B21" w:rsidRPr="00B41112">
        <w:rPr>
          <w:sz w:val="26"/>
          <w:szCs w:val="26"/>
          <w:rPrChange w:id="26149" w:author="Le Minh Nghia" w:date="2019-10-09T10:56:00Z">
            <w:rPr>
              <w:sz w:val="26"/>
              <w:szCs w:val="26"/>
            </w:rPr>
          </w:rPrChange>
        </w:rPr>
        <w:t xml:space="preserve">,… </w:t>
      </w:r>
      <w:proofErr w:type="spellStart"/>
      <w:r w:rsidR="001C0B21" w:rsidRPr="00B41112">
        <w:rPr>
          <w:sz w:val="26"/>
          <w:szCs w:val="26"/>
          <w:rPrChange w:id="26150" w:author="Le Minh Nghia" w:date="2019-10-09T10:56:00Z">
            <w:rPr>
              <w:sz w:val="26"/>
              <w:szCs w:val="26"/>
            </w:rPr>
          </w:rPrChange>
        </w:rPr>
        <w:t>Người</w:t>
      </w:r>
      <w:proofErr w:type="spellEnd"/>
      <w:r w:rsidR="001C0B21" w:rsidRPr="00B41112">
        <w:rPr>
          <w:sz w:val="26"/>
          <w:szCs w:val="26"/>
          <w:rPrChange w:id="26151" w:author="Le Minh Nghia" w:date="2019-10-09T10:56:00Z">
            <w:rPr>
              <w:sz w:val="26"/>
              <w:szCs w:val="26"/>
            </w:rPr>
          </w:rPrChange>
        </w:rPr>
        <w:t xml:space="preserve"> </w:t>
      </w:r>
      <w:proofErr w:type="spellStart"/>
      <w:r w:rsidR="001C0B21" w:rsidRPr="00B41112">
        <w:rPr>
          <w:sz w:val="26"/>
          <w:szCs w:val="26"/>
          <w:rPrChange w:id="26152" w:author="Le Minh Nghia" w:date="2019-10-09T10:56:00Z">
            <w:rPr>
              <w:sz w:val="26"/>
              <w:szCs w:val="26"/>
            </w:rPr>
          </w:rPrChange>
        </w:rPr>
        <w:t>quản</w:t>
      </w:r>
      <w:proofErr w:type="spellEnd"/>
      <w:r w:rsidR="001C0B21" w:rsidRPr="00B41112">
        <w:rPr>
          <w:sz w:val="26"/>
          <w:szCs w:val="26"/>
          <w:rPrChange w:id="26153" w:author="Le Minh Nghia" w:date="2019-10-09T10:56:00Z">
            <w:rPr>
              <w:sz w:val="26"/>
              <w:szCs w:val="26"/>
            </w:rPr>
          </w:rPrChange>
        </w:rPr>
        <w:t xml:space="preserve"> </w:t>
      </w:r>
      <w:proofErr w:type="spellStart"/>
      <w:r w:rsidR="001C0B21" w:rsidRPr="00B41112">
        <w:rPr>
          <w:sz w:val="26"/>
          <w:szCs w:val="26"/>
          <w:rPrChange w:id="26154" w:author="Le Minh Nghia" w:date="2019-10-09T10:56:00Z">
            <w:rPr>
              <w:sz w:val="26"/>
              <w:szCs w:val="26"/>
            </w:rPr>
          </w:rPrChange>
        </w:rPr>
        <w:t>trị</w:t>
      </w:r>
      <w:proofErr w:type="spellEnd"/>
      <w:r w:rsidR="001C0B21" w:rsidRPr="00B41112">
        <w:rPr>
          <w:sz w:val="26"/>
          <w:szCs w:val="26"/>
          <w:rPrChange w:id="26155" w:author="Le Minh Nghia" w:date="2019-10-09T10:56:00Z">
            <w:rPr>
              <w:sz w:val="26"/>
              <w:szCs w:val="26"/>
            </w:rPr>
          </w:rPrChange>
        </w:rPr>
        <w:t xml:space="preserve"> </w:t>
      </w:r>
      <w:proofErr w:type="spellStart"/>
      <w:r w:rsidR="001C0B21" w:rsidRPr="00B41112">
        <w:rPr>
          <w:sz w:val="26"/>
          <w:szCs w:val="26"/>
          <w:rPrChange w:id="26156" w:author="Le Minh Nghia" w:date="2019-10-09T10:56:00Z">
            <w:rPr>
              <w:sz w:val="26"/>
              <w:szCs w:val="26"/>
            </w:rPr>
          </w:rPrChange>
        </w:rPr>
        <w:t>có</w:t>
      </w:r>
      <w:proofErr w:type="spellEnd"/>
      <w:r w:rsidR="001C0B21" w:rsidRPr="00B41112">
        <w:rPr>
          <w:sz w:val="26"/>
          <w:szCs w:val="26"/>
          <w:rPrChange w:id="26157" w:author="Le Minh Nghia" w:date="2019-10-09T10:56:00Z">
            <w:rPr>
              <w:sz w:val="26"/>
              <w:szCs w:val="26"/>
            </w:rPr>
          </w:rPrChange>
        </w:rPr>
        <w:t xml:space="preserve"> </w:t>
      </w:r>
      <w:proofErr w:type="spellStart"/>
      <w:r w:rsidR="001C0B21" w:rsidRPr="00B41112">
        <w:rPr>
          <w:sz w:val="26"/>
          <w:szCs w:val="26"/>
          <w:rPrChange w:id="26158" w:author="Le Minh Nghia" w:date="2019-10-09T10:56:00Z">
            <w:rPr>
              <w:sz w:val="26"/>
              <w:szCs w:val="26"/>
            </w:rPr>
          </w:rPrChange>
        </w:rPr>
        <w:t>thể</w:t>
      </w:r>
      <w:proofErr w:type="spellEnd"/>
      <w:r w:rsidR="001C0B21" w:rsidRPr="00B41112">
        <w:rPr>
          <w:sz w:val="26"/>
          <w:szCs w:val="26"/>
          <w:rPrChange w:id="26159" w:author="Le Minh Nghia" w:date="2019-10-09T10:56:00Z">
            <w:rPr>
              <w:sz w:val="26"/>
              <w:szCs w:val="26"/>
            </w:rPr>
          </w:rPrChange>
        </w:rPr>
        <w:t xml:space="preserve"> </w:t>
      </w:r>
      <w:proofErr w:type="spellStart"/>
      <w:r w:rsidR="001C0B21" w:rsidRPr="00B41112">
        <w:rPr>
          <w:sz w:val="26"/>
          <w:szCs w:val="26"/>
          <w:rPrChange w:id="26160" w:author="Le Minh Nghia" w:date="2019-10-09T10:56:00Z">
            <w:rPr>
              <w:sz w:val="26"/>
              <w:szCs w:val="26"/>
            </w:rPr>
          </w:rPrChange>
        </w:rPr>
        <w:t>khóa</w:t>
      </w:r>
      <w:proofErr w:type="spellEnd"/>
      <w:r w:rsidR="001C0B21" w:rsidRPr="00B41112">
        <w:rPr>
          <w:sz w:val="26"/>
          <w:szCs w:val="26"/>
          <w:rPrChange w:id="26161" w:author="Le Minh Nghia" w:date="2019-10-09T10:56:00Z">
            <w:rPr>
              <w:sz w:val="26"/>
              <w:szCs w:val="26"/>
            </w:rPr>
          </w:rPrChange>
        </w:rPr>
        <w:t xml:space="preserve"> </w:t>
      </w:r>
      <w:proofErr w:type="spellStart"/>
      <w:r w:rsidR="001C0B21" w:rsidRPr="00B41112">
        <w:rPr>
          <w:sz w:val="26"/>
          <w:szCs w:val="26"/>
          <w:rPrChange w:id="26162" w:author="Le Minh Nghia" w:date="2019-10-09T10:56:00Z">
            <w:rPr>
              <w:sz w:val="26"/>
              <w:szCs w:val="26"/>
            </w:rPr>
          </w:rPrChange>
        </w:rPr>
        <w:t>không</w:t>
      </w:r>
      <w:proofErr w:type="spellEnd"/>
      <w:r w:rsidR="001C0B21" w:rsidRPr="00B41112">
        <w:rPr>
          <w:sz w:val="26"/>
          <w:szCs w:val="26"/>
          <w:rPrChange w:id="26163" w:author="Le Minh Nghia" w:date="2019-10-09T10:56:00Z">
            <w:rPr>
              <w:sz w:val="26"/>
              <w:szCs w:val="26"/>
            </w:rPr>
          </w:rPrChange>
        </w:rPr>
        <w:t xml:space="preserve"> </w:t>
      </w:r>
      <w:proofErr w:type="spellStart"/>
      <w:r w:rsidR="001C0B21" w:rsidRPr="00B41112">
        <w:rPr>
          <w:sz w:val="26"/>
          <w:szCs w:val="26"/>
          <w:rPrChange w:id="26164" w:author="Le Minh Nghia" w:date="2019-10-09T10:56:00Z">
            <w:rPr>
              <w:sz w:val="26"/>
              <w:szCs w:val="26"/>
            </w:rPr>
          </w:rPrChange>
        </w:rPr>
        <w:t>cho</w:t>
      </w:r>
      <w:proofErr w:type="spellEnd"/>
      <w:r w:rsidR="001C0B21" w:rsidRPr="00B41112">
        <w:rPr>
          <w:sz w:val="26"/>
          <w:szCs w:val="26"/>
          <w:rPrChange w:id="26165" w:author="Le Minh Nghia" w:date="2019-10-09T10:56:00Z">
            <w:rPr>
              <w:sz w:val="26"/>
              <w:szCs w:val="26"/>
            </w:rPr>
          </w:rPrChange>
        </w:rPr>
        <w:t xml:space="preserve"> </w:t>
      </w:r>
      <w:proofErr w:type="spellStart"/>
      <w:r w:rsidR="001C0B21" w:rsidRPr="00B41112">
        <w:rPr>
          <w:sz w:val="26"/>
          <w:szCs w:val="26"/>
          <w:rPrChange w:id="26166" w:author="Le Minh Nghia" w:date="2019-10-09T10:56:00Z">
            <w:rPr>
              <w:sz w:val="26"/>
              <w:szCs w:val="26"/>
            </w:rPr>
          </w:rPrChange>
        </w:rPr>
        <w:t>người</w:t>
      </w:r>
      <w:proofErr w:type="spellEnd"/>
      <w:r w:rsidR="001C0B21" w:rsidRPr="00B41112">
        <w:rPr>
          <w:sz w:val="26"/>
          <w:szCs w:val="26"/>
          <w:rPrChange w:id="26167" w:author="Le Minh Nghia" w:date="2019-10-09T10:56:00Z">
            <w:rPr>
              <w:sz w:val="26"/>
              <w:szCs w:val="26"/>
            </w:rPr>
          </w:rPrChange>
        </w:rPr>
        <w:t xml:space="preserve"> </w:t>
      </w:r>
      <w:proofErr w:type="spellStart"/>
      <w:r w:rsidR="001C0B21" w:rsidRPr="00B41112">
        <w:rPr>
          <w:sz w:val="26"/>
          <w:szCs w:val="26"/>
          <w:rPrChange w:id="26168" w:author="Le Minh Nghia" w:date="2019-10-09T10:56:00Z">
            <w:rPr>
              <w:sz w:val="26"/>
              <w:szCs w:val="26"/>
            </w:rPr>
          </w:rPrChange>
        </w:rPr>
        <w:lastRenderedPageBreak/>
        <w:t>dùng</w:t>
      </w:r>
      <w:proofErr w:type="spellEnd"/>
      <w:r w:rsidR="001C0B21" w:rsidRPr="00B41112">
        <w:rPr>
          <w:sz w:val="26"/>
          <w:szCs w:val="26"/>
          <w:rPrChange w:id="26169" w:author="Le Minh Nghia" w:date="2019-10-09T10:56:00Z">
            <w:rPr>
              <w:sz w:val="26"/>
              <w:szCs w:val="26"/>
            </w:rPr>
          </w:rPrChange>
        </w:rPr>
        <w:t xml:space="preserve"> </w:t>
      </w:r>
      <w:proofErr w:type="spellStart"/>
      <w:r w:rsidR="001C0B21" w:rsidRPr="00B41112">
        <w:rPr>
          <w:sz w:val="26"/>
          <w:szCs w:val="26"/>
          <w:rPrChange w:id="26170" w:author="Le Minh Nghia" w:date="2019-10-09T10:56:00Z">
            <w:rPr>
              <w:sz w:val="26"/>
              <w:szCs w:val="26"/>
            </w:rPr>
          </w:rPrChange>
        </w:rPr>
        <w:t>đó</w:t>
      </w:r>
      <w:proofErr w:type="spellEnd"/>
      <w:r w:rsidR="001C0B21" w:rsidRPr="00B41112">
        <w:rPr>
          <w:sz w:val="26"/>
          <w:szCs w:val="26"/>
          <w:rPrChange w:id="26171" w:author="Le Minh Nghia" w:date="2019-10-09T10:56:00Z">
            <w:rPr>
              <w:sz w:val="26"/>
              <w:szCs w:val="26"/>
            </w:rPr>
          </w:rPrChange>
        </w:rPr>
        <w:t xml:space="preserve"> </w:t>
      </w:r>
      <w:proofErr w:type="spellStart"/>
      <w:r w:rsidR="001C0B21" w:rsidRPr="00B41112">
        <w:rPr>
          <w:sz w:val="26"/>
          <w:szCs w:val="26"/>
          <w:rPrChange w:id="26172" w:author="Le Minh Nghia" w:date="2019-10-09T10:56:00Z">
            <w:rPr>
              <w:sz w:val="26"/>
              <w:szCs w:val="26"/>
            </w:rPr>
          </w:rPrChange>
        </w:rPr>
        <w:t>đăng</w:t>
      </w:r>
      <w:proofErr w:type="spellEnd"/>
      <w:r w:rsidR="001C0B21" w:rsidRPr="00B41112">
        <w:rPr>
          <w:sz w:val="26"/>
          <w:szCs w:val="26"/>
          <w:rPrChange w:id="26173" w:author="Le Minh Nghia" w:date="2019-10-09T10:56:00Z">
            <w:rPr>
              <w:sz w:val="26"/>
              <w:szCs w:val="26"/>
            </w:rPr>
          </w:rPrChange>
        </w:rPr>
        <w:t xml:space="preserve"> </w:t>
      </w:r>
      <w:proofErr w:type="spellStart"/>
      <w:r w:rsidR="001C0B21" w:rsidRPr="00B41112">
        <w:rPr>
          <w:sz w:val="26"/>
          <w:szCs w:val="26"/>
          <w:rPrChange w:id="26174" w:author="Le Minh Nghia" w:date="2019-10-09T10:56:00Z">
            <w:rPr>
              <w:sz w:val="26"/>
              <w:szCs w:val="26"/>
            </w:rPr>
          </w:rPrChange>
        </w:rPr>
        <w:t>bài</w:t>
      </w:r>
      <w:proofErr w:type="spellEnd"/>
      <w:r w:rsidR="001C0B21" w:rsidRPr="00B41112">
        <w:rPr>
          <w:sz w:val="26"/>
          <w:szCs w:val="26"/>
          <w:rPrChange w:id="26175" w:author="Le Minh Nghia" w:date="2019-10-09T10:56:00Z">
            <w:rPr>
              <w:sz w:val="26"/>
              <w:szCs w:val="26"/>
            </w:rPr>
          </w:rPrChange>
        </w:rPr>
        <w:t xml:space="preserve"> </w:t>
      </w:r>
      <w:proofErr w:type="spellStart"/>
      <w:r w:rsidR="001C0B21" w:rsidRPr="00B41112">
        <w:rPr>
          <w:sz w:val="26"/>
          <w:szCs w:val="26"/>
          <w:rPrChange w:id="26176" w:author="Le Minh Nghia" w:date="2019-10-09T10:56:00Z">
            <w:rPr>
              <w:sz w:val="26"/>
              <w:szCs w:val="26"/>
            </w:rPr>
          </w:rPrChange>
        </w:rPr>
        <w:t>được</w:t>
      </w:r>
      <w:proofErr w:type="spellEnd"/>
      <w:r w:rsidR="001C0B21" w:rsidRPr="00B41112">
        <w:rPr>
          <w:sz w:val="26"/>
          <w:szCs w:val="26"/>
          <w:rPrChange w:id="26177" w:author="Le Minh Nghia" w:date="2019-10-09T10:56:00Z">
            <w:rPr>
              <w:sz w:val="26"/>
              <w:szCs w:val="26"/>
            </w:rPr>
          </w:rPrChange>
        </w:rPr>
        <w:t xml:space="preserve"> </w:t>
      </w:r>
      <w:proofErr w:type="spellStart"/>
      <w:r w:rsidR="001C0B21" w:rsidRPr="00B41112">
        <w:rPr>
          <w:sz w:val="26"/>
          <w:szCs w:val="26"/>
          <w:rPrChange w:id="26178" w:author="Le Minh Nghia" w:date="2019-10-09T10:56:00Z">
            <w:rPr>
              <w:sz w:val="26"/>
              <w:szCs w:val="26"/>
            </w:rPr>
          </w:rPrChange>
        </w:rPr>
        <w:t>nữa</w:t>
      </w:r>
      <w:proofErr w:type="spellEnd"/>
      <w:r w:rsidR="001C0B21" w:rsidRPr="00B41112">
        <w:rPr>
          <w:sz w:val="26"/>
          <w:szCs w:val="26"/>
          <w:rPrChange w:id="26179" w:author="Le Minh Nghia" w:date="2019-10-09T10:56:00Z">
            <w:rPr>
              <w:sz w:val="26"/>
              <w:szCs w:val="26"/>
            </w:rPr>
          </w:rPrChange>
        </w:rPr>
        <w:t xml:space="preserve">, </w:t>
      </w:r>
      <w:proofErr w:type="spellStart"/>
      <w:r w:rsidR="001C0B21" w:rsidRPr="00B41112">
        <w:rPr>
          <w:sz w:val="26"/>
          <w:szCs w:val="26"/>
          <w:rPrChange w:id="26180" w:author="Le Minh Nghia" w:date="2019-10-09T10:56:00Z">
            <w:rPr>
              <w:sz w:val="26"/>
              <w:szCs w:val="26"/>
            </w:rPr>
          </w:rPrChange>
        </w:rPr>
        <w:t>trừ</w:t>
      </w:r>
      <w:proofErr w:type="spellEnd"/>
      <w:r w:rsidR="001C0B21" w:rsidRPr="00B41112">
        <w:rPr>
          <w:sz w:val="26"/>
          <w:szCs w:val="26"/>
          <w:rPrChange w:id="26181" w:author="Le Minh Nghia" w:date="2019-10-09T10:56:00Z">
            <w:rPr>
              <w:sz w:val="26"/>
              <w:szCs w:val="26"/>
            </w:rPr>
          </w:rPrChange>
        </w:rPr>
        <w:t xml:space="preserve"> </w:t>
      </w:r>
      <w:proofErr w:type="spellStart"/>
      <w:r w:rsidR="001C0B21" w:rsidRPr="00B41112">
        <w:rPr>
          <w:sz w:val="26"/>
          <w:szCs w:val="26"/>
          <w:rPrChange w:id="26182" w:author="Le Minh Nghia" w:date="2019-10-09T10:56:00Z">
            <w:rPr>
              <w:sz w:val="26"/>
              <w:szCs w:val="26"/>
            </w:rPr>
          </w:rPrChange>
        </w:rPr>
        <w:t>khi</w:t>
      </w:r>
      <w:proofErr w:type="spellEnd"/>
      <w:r w:rsidR="001C0B21" w:rsidRPr="00B41112">
        <w:rPr>
          <w:sz w:val="26"/>
          <w:szCs w:val="26"/>
          <w:rPrChange w:id="26183" w:author="Le Minh Nghia" w:date="2019-10-09T10:56:00Z">
            <w:rPr>
              <w:sz w:val="26"/>
              <w:szCs w:val="26"/>
            </w:rPr>
          </w:rPrChange>
        </w:rPr>
        <w:t xml:space="preserve"> </w:t>
      </w:r>
      <w:proofErr w:type="spellStart"/>
      <w:r w:rsidR="001C0B21" w:rsidRPr="00B41112">
        <w:rPr>
          <w:sz w:val="26"/>
          <w:szCs w:val="26"/>
          <w:rPrChange w:id="26184" w:author="Le Minh Nghia" w:date="2019-10-09T10:56:00Z">
            <w:rPr>
              <w:sz w:val="26"/>
              <w:szCs w:val="26"/>
            </w:rPr>
          </w:rPrChange>
        </w:rPr>
        <w:t>nào</w:t>
      </w:r>
      <w:proofErr w:type="spellEnd"/>
      <w:r w:rsidR="001C0B21" w:rsidRPr="00B41112">
        <w:rPr>
          <w:sz w:val="26"/>
          <w:szCs w:val="26"/>
          <w:rPrChange w:id="26185" w:author="Le Minh Nghia" w:date="2019-10-09T10:56:00Z">
            <w:rPr>
              <w:sz w:val="26"/>
              <w:szCs w:val="26"/>
            </w:rPr>
          </w:rPrChange>
        </w:rPr>
        <w:t xml:space="preserve"> </w:t>
      </w:r>
      <w:proofErr w:type="spellStart"/>
      <w:r w:rsidR="001C0B21" w:rsidRPr="00B41112">
        <w:rPr>
          <w:sz w:val="26"/>
          <w:szCs w:val="26"/>
          <w:rPrChange w:id="26186" w:author="Le Minh Nghia" w:date="2019-10-09T10:56:00Z">
            <w:rPr>
              <w:sz w:val="26"/>
              <w:szCs w:val="26"/>
            </w:rPr>
          </w:rPrChange>
        </w:rPr>
        <w:t>người</w:t>
      </w:r>
      <w:proofErr w:type="spellEnd"/>
      <w:r w:rsidR="001C0B21" w:rsidRPr="00B41112">
        <w:rPr>
          <w:sz w:val="26"/>
          <w:szCs w:val="26"/>
          <w:rPrChange w:id="26187" w:author="Le Minh Nghia" w:date="2019-10-09T10:56:00Z">
            <w:rPr>
              <w:sz w:val="26"/>
              <w:szCs w:val="26"/>
            </w:rPr>
          </w:rPrChange>
        </w:rPr>
        <w:t xml:space="preserve"> </w:t>
      </w:r>
      <w:proofErr w:type="spellStart"/>
      <w:r w:rsidR="001C0B21" w:rsidRPr="00B41112">
        <w:rPr>
          <w:sz w:val="26"/>
          <w:szCs w:val="26"/>
          <w:rPrChange w:id="26188" w:author="Le Minh Nghia" w:date="2019-10-09T10:56:00Z">
            <w:rPr>
              <w:sz w:val="26"/>
              <w:szCs w:val="26"/>
            </w:rPr>
          </w:rPrChange>
        </w:rPr>
        <w:t>quản</w:t>
      </w:r>
      <w:proofErr w:type="spellEnd"/>
      <w:r w:rsidR="001C0B21" w:rsidRPr="00B41112">
        <w:rPr>
          <w:sz w:val="26"/>
          <w:szCs w:val="26"/>
          <w:rPrChange w:id="26189" w:author="Le Minh Nghia" w:date="2019-10-09T10:56:00Z">
            <w:rPr>
              <w:sz w:val="26"/>
              <w:szCs w:val="26"/>
            </w:rPr>
          </w:rPrChange>
        </w:rPr>
        <w:t xml:space="preserve"> </w:t>
      </w:r>
      <w:proofErr w:type="spellStart"/>
      <w:r w:rsidR="001C0B21" w:rsidRPr="00B41112">
        <w:rPr>
          <w:sz w:val="26"/>
          <w:szCs w:val="26"/>
          <w:rPrChange w:id="26190" w:author="Le Minh Nghia" w:date="2019-10-09T10:56:00Z">
            <w:rPr>
              <w:sz w:val="26"/>
              <w:szCs w:val="26"/>
            </w:rPr>
          </w:rPrChange>
        </w:rPr>
        <w:t>trị</w:t>
      </w:r>
      <w:proofErr w:type="spellEnd"/>
      <w:r w:rsidR="001C0B21" w:rsidRPr="00B41112">
        <w:rPr>
          <w:sz w:val="26"/>
          <w:szCs w:val="26"/>
          <w:rPrChange w:id="26191" w:author="Le Minh Nghia" w:date="2019-10-09T10:56:00Z">
            <w:rPr>
              <w:sz w:val="26"/>
              <w:szCs w:val="26"/>
            </w:rPr>
          </w:rPrChange>
        </w:rPr>
        <w:t xml:space="preserve"> </w:t>
      </w:r>
      <w:proofErr w:type="spellStart"/>
      <w:r w:rsidR="001C0B21" w:rsidRPr="00B41112">
        <w:rPr>
          <w:sz w:val="26"/>
          <w:szCs w:val="26"/>
          <w:rPrChange w:id="26192" w:author="Le Minh Nghia" w:date="2019-10-09T10:56:00Z">
            <w:rPr>
              <w:sz w:val="26"/>
              <w:szCs w:val="26"/>
            </w:rPr>
          </w:rPrChange>
        </w:rPr>
        <w:t>Mở</w:t>
      </w:r>
      <w:proofErr w:type="spellEnd"/>
      <w:r w:rsidR="001C0B21" w:rsidRPr="00B41112">
        <w:rPr>
          <w:sz w:val="26"/>
          <w:szCs w:val="26"/>
          <w:rPrChange w:id="26193" w:author="Le Minh Nghia" w:date="2019-10-09T10:56:00Z">
            <w:rPr>
              <w:sz w:val="26"/>
              <w:szCs w:val="26"/>
            </w:rPr>
          </w:rPrChange>
        </w:rPr>
        <w:t xml:space="preserve"> </w:t>
      </w:r>
      <w:proofErr w:type="spellStart"/>
      <w:r w:rsidR="001C0B21" w:rsidRPr="00B41112">
        <w:rPr>
          <w:sz w:val="26"/>
          <w:szCs w:val="26"/>
          <w:rPrChange w:id="26194" w:author="Le Minh Nghia" w:date="2019-10-09T10:56:00Z">
            <w:rPr>
              <w:sz w:val="26"/>
              <w:szCs w:val="26"/>
            </w:rPr>
          </w:rPrChange>
        </w:rPr>
        <w:t>khóa</w:t>
      </w:r>
      <w:proofErr w:type="spellEnd"/>
      <w:r w:rsidR="001C0B21" w:rsidRPr="00B41112">
        <w:rPr>
          <w:sz w:val="26"/>
          <w:szCs w:val="26"/>
          <w:rPrChange w:id="26195" w:author="Le Minh Nghia" w:date="2019-10-09T10:56:00Z">
            <w:rPr>
              <w:sz w:val="26"/>
              <w:szCs w:val="26"/>
            </w:rPr>
          </w:rPrChange>
        </w:rPr>
        <w:t xml:space="preserve"> </w:t>
      </w:r>
      <w:proofErr w:type="spellStart"/>
      <w:r w:rsidR="001C0B21" w:rsidRPr="00B41112">
        <w:rPr>
          <w:sz w:val="26"/>
          <w:szCs w:val="26"/>
          <w:rPrChange w:id="26196" w:author="Le Minh Nghia" w:date="2019-10-09T10:56:00Z">
            <w:rPr>
              <w:sz w:val="26"/>
              <w:szCs w:val="26"/>
            </w:rPr>
          </w:rPrChange>
        </w:rPr>
        <w:t>tài</w:t>
      </w:r>
      <w:proofErr w:type="spellEnd"/>
      <w:r w:rsidR="001C0B21" w:rsidRPr="00B41112">
        <w:rPr>
          <w:sz w:val="26"/>
          <w:szCs w:val="26"/>
          <w:rPrChange w:id="26197" w:author="Le Minh Nghia" w:date="2019-10-09T10:56:00Z">
            <w:rPr>
              <w:sz w:val="26"/>
              <w:szCs w:val="26"/>
            </w:rPr>
          </w:rPrChange>
        </w:rPr>
        <w:t xml:space="preserve"> </w:t>
      </w:r>
      <w:proofErr w:type="spellStart"/>
      <w:r w:rsidR="001C0B21" w:rsidRPr="00B41112">
        <w:rPr>
          <w:sz w:val="26"/>
          <w:szCs w:val="26"/>
          <w:rPrChange w:id="26198" w:author="Le Minh Nghia" w:date="2019-10-09T10:56:00Z">
            <w:rPr>
              <w:sz w:val="26"/>
              <w:szCs w:val="26"/>
            </w:rPr>
          </w:rPrChange>
        </w:rPr>
        <w:t>khoản</w:t>
      </w:r>
      <w:proofErr w:type="spellEnd"/>
      <w:r w:rsidR="001C0B21" w:rsidRPr="00B41112">
        <w:rPr>
          <w:sz w:val="26"/>
          <w:szCs w:val="26"/>
          <w:rPrChange w:id="26199" w:author="Le Minh Nghia" w:date="2019-10-09T10:56:00Z">
            <w:rPr>
              <w:sz w:val="26"/>
              <w:szCs w:val="26"/>
            </w:rPr>
          </w:rPrChange>
        </w:rPr>
        <w:t xml:space="preserve"> </w:t>
      </w:r>
      <w:proofErr w:type="spellStart"/>
      <w:r w:rsidR="001C0B21" w:rsidRPr="00B41112">
        <w:rPr>
          <w:sz w:val="26"/>
          <w:szCs w:val="26"/>
          <w:rPrChange w:id="26200" w:author="Le Minh Nghia" w:date="2019-10-09T10:56:00Z">
            <w:rPr>
              <w:sz w:val="26"/>
              <w:szCs w:val="26"/>
            </w:rPr>
          </w:rPrChange>
        </w:rPr>
        <w:t>thì</w:t>
      </w:r>
      <w:proofErr w:type="spellEnd"/>
      <w:r w:rsidR="001C0B21" w:rsidRPr="00B41112">
        <w:rPr>
          <w:sz w:val="26"/>
          <w:szCs w:val="26"/>
          <w:rPrChange w:id="26201" w:author="Le Minh Nghia" w:date="2019-10-09T10:56:00Z">
            <w:rPr>
              <w:sz w:val="26"/>
              <w:szCs w:val="26"/>
            </w:rPr>
          </w:rPrChange>
        </w:rPr>
        <w:t xml:space="preserve"> </w:t>
      </w:r>
      <w:proofErr w:type="spellStart"/>
      <w:r w:rsidR="001C0B21" w:rsidRPr="00B41112">
        <w:rPr>
          <w:sz w:val="26"/>
          <w:szCs w:val="26"/>
          <w:rPrChange w:id="26202" w:author="Le Minh Nghia" w:date="2019-10-09T10:56:00Z">
            <w:rPr>
              <w:sz w:val="26"/>
              <w:szCs w:val="26"/>
            </w:rPr>
          </w:rPrChange>
        </w:rPr>
        <w:t>người</w:t>
      </w:r>
      <w:proofErr w:type="spellEnd"/>
      <w:r w:rsidR="001C0B21" w:rsidRPr="00B41112">
        <w:rPr>
          <w:sz w:val="26"/>
          <w:szCs w:val="26"/>
          <w:rPrChange w:id="26203" w:author="Le Minh Nghia" w:date="2019-10-09T10:56:00Z">
            <w:rPr>
              <w:sz w:val="26"/>
              <w:szCs w:val="26"/>
            </w:rPr>
          </w:rPrChange>
        </w:rPr>
        <w:t xml:space="preserve"> </w:t>
      </w:r>
      <w:proofErr w:type="spellStart"/>
      <w:r w:rsidR="001C0B21" w:rsidRPr="00B41112">
        <w:rPr>
          <w:sz w:val="26"/>
          <w:szCs w:val="26"/>
          <w:rPrChange w:id="26204" w:author="Le Minh Nghia" w:date="2019-10-09T10:56:00Z">
            <w:rPr>
              <w:sz w:val="26"/>
              <w:szCs w:val="26"/>
            </w:rPr>
          </w:rPrChange>
        </w:rPr>
        <w:t>dùng</w:t>
      </w:r>
      <w:proofErr w:type="spellEnd"/>
      <w:r w:rsidR="001C0B21" w:rsidRPr="00B41112">
        <w:rPr>
          <w:sz w:val="26"/>
          <w:szCs w:val="26"/>
          <w:rPrChange w:id="26205" w:author="Le Minh Nghia" w:date="2019-10-09T10:56:00Z">
            <w:rPr>
              <w:sz w:val="26"/>
              <w:szCs w:val="26"/>
            </w:rPr>
          </w:rPrChange>
        </w:rPr>
        <w:t xml:space="preserve"> </w:t>
      </w:r>
      <w:proofErr w:type="spellStart"/>
      <w:r w:rsidR="001C0B21" w:rsidRPr="00B41112">
        <w:rPr>
          <w:sz w:val="26"/>
          <w:szCs w:val="26"/>
          <w:rPrChange w:id="26206" w:author="Le Minh Nghia" w:date="2019-10-09T10:56:00Z">
            <w:rPr>
              <w:sz w:val="26"/>
              <w:szCs w:val="26"/>
            </w:rPr>
          </w:rPrChange>
        </w:rPr>
        <w:t>đó</w:t>
      </w:r>
      <w:proofErr w:type="spellEnd"/>
      <w:r w:rsidR="001C0B21" w:rsidRPr="00B41112">
        <w:rPr>
          <w:sz w:val="26"/>
          <w:szCs w:val="26"/>
          <w:rPrChange w:id="26207" w:author="Le Minh Nghia" w:date="2019-10-09T10:56:00Z">
            <w:rPr>
              <w:sz w:val="26"/>
              <w:szCs w:val="26"/>
            </w:rPr>
          </w:rPrChange>
        </w:rPr>
        <w:t xml:space="preserve"> </w:t>
      </w:r>
      <w:proofErr w:type="spellStart"/>
      <w:r w:rsidR="001C0B21" w:rsidRPr="00B41112">
        <w:rPr>
          <w:sz w:val="26"/>
          <w:szCs w:val="26"/>
          <w:rPrChange w:id="26208" w:author="Le Minh Nghia" w:date="2019-10-09T10:56:00Z">
            <w:rPr>
              <w:sz w:val="26"/>
              <w:szCs w:val="26"/>
            </w:rPr>
          </w:rPrChange>
        </w:rPr>
        <w:t>mới</w:t>
      </w:r>
      <w:proofErr w:type="spellEnd"/>
      <w:r w:rsidR="001C0B21" w:rsidRPr="00B41112">
        <w:rPr>
          <w:sz w:val="26"/>
          <w:szCs w:val="26"/>
          <w:rPrChange w:id="26209" w:author="Le Minh Nghia" w:date="2019-10-09T10:56:00Z">
            <w:rPr>
              <w:sz w:val="26"/>
              <w:szCs w:val="26"/>
            </w:rPr>
          </w:rPrChange>
        </w:rPr>
        <w:t xml:space="preserve"> </w:t>
      </w:r>
      <w:proofErr w:type="spellStart"/>
      <w:r w:rsidR="001C0B21" w:rsidRPr="00B41112">
        <w:rPr>
          <w:sz w:val="26"/>
          <w:szCs w:val="26"/>
          <w:rPrChange w:id="26210" w:author="Le Minh Nghia" w:date="2019-10-09T10:56:00Z">
            <w:rPr>
              <w:sz w:val="26"/>
              <w:szCs w:val="26"/>
            </w:rPr>
          </w:rPrChange>
        </w:rPr>
        <w:t>có</w:t>
      </w:r>
      <w:proofErr w:type="spellEnd"/>
      <w:r w:rsidR="001C0B21" w:rsidRPr="00B41112">
        <w:rPr>
          <w:sz w:val="26"/>
          <w:szCs w:val="26"/>
          <w:rPrChange w:id="26211" w:author="Le Minh Nghia" w:date="2019-10-09T10:56:00Z">
            <w:rPr>
              <w:sz w:val="26"/>
              <w:szCs w:val="26"/>
            </w:rPr>
          </w:rPrChange>
        </w:rPr>
        <w:t xml:space="preserve"> </w:t>
      </w:r>
      <w:proofErr w:type="spellStart"/>
      <w:r w:rsidR="001C0B21" w:rsidRPr="00B41112">
        <w:rPr>
          <w:sz w:val="26"/>
          <w:szCs w:val="26"/>
          <w:rPrChange w:id="26212" w:author="Le Minh Nghia" w:date="2019-10-09T10:56:00Z">
            <w:rPr>
              <w:sz w:val="26"/>
              <w:szCs w:val="26"/>
            </w:rPr>
          </w:rPrChange>
        </w:rPr>
        <w:t>thể</w:t>
      </w:r>
      <w:proofErr w:type="spellEnd"/>
      <w:r w:rsidR="001C0B21" w:rsidRPr="00B41112">
        <w:rPr>
          <w:sz w:val="26"/>
          <w:szCs w:val="26"/>
          <w:rPrChange w:id="26213" w:author="Le Minh Nghia" w:date="2019-10-09T10:56:00Z">
            <w:rPr>
              <w:sz w:val="26"/>
              <w:szCs w:val="26"/>
            </w:rPr>
          </w:rPrChange>
        </w:rPr>
        <w:t xml:space="preserve"> </w:t>
      </w:r>
      <w:proofErr w:type="spellStart"/>
      <w:r w:rsidR="001C0B21" w:rsidRPr="00B41112">
        <w:rPr>
          <w:sz w:val="26"/>
          <w:szCs w:val="26"/>
          <w:rPrChange w:id="26214" w:author="Le Minh Nghia" w:date="2019-10-09T10:56:00Z">
            <w:rPr>
              <w:sz w:val="26"/>
              <w:szCs w:val="26"/>
            </w:rPr>
          </w:rPrChange>
        </w:rPr>
        <w:t>đăng</w:t>
      </w:r>
      <w:proofErr w:type="spellEnd"/>
      <w:r w:rsidR="001C0B21" w:rsidRPr="00B41112">
        <w:rPr>
          <w:sz w:val="26"/>
          <w:szCs w:val="26"/>
          <w:rPrChange w:id="26215" w:author="Le Minh Nghia" w:date="2019-10-09T10:56:00Z">
            <w:rPr>
              <w:sz w:val="26"/>
              <w:szCs w:val="26"/>
            </w:rPr>
          </w:rPrChange>
        </w:rPr>
        <w:t xml:space="preserve"> </w:t>
      </w:r>
      <w:proofErr w:type="spellStart"/>
      <w:r w:rsidR="001C0B21" w:rsidRPr="00B41112">
        <w:rPr>
          <w:sz w:val="26"/>
          <w:szCs w:val="26"/>
          <w:rPrChange w:id="26216" w:author="Le Minh Nghia" w:date="2019-10-09T10:56:00Z">
            <w:rPr>
              <w:sz w:val="26"/>
              <w:szCs w:val="26"/>
            </w:rPr>
          </w:rPrChange>
        </w:rPr>
        <w:t>bài</w:t>
      </w:r>
      <w:proofErr w:type="spellEnd"/>
      <w:r w:rsidR="001C0B21" w:rsidRPr="00B41112">
        <w:rPr>
          <w:sz w:val="26"/>
          <w:szCs w:val="26"/>
          <w:rPrChange w:id="26217" w:author="Le Minh Nghia" w:date="2019-10-09T10:56:00Z">
            <w:rPr>
              <w:sz w:val="26"/>
              <w:szCs w:val="26"/>
            </w:rPr>
          </w:rPrChange>
        </w:rPr>
        <w:t xml:space="preserve"> </w:t>
      </w:r>
      <w:proofErr w:type="spellStart"/>
      <w:r w:rsidR="001C0B21" w:rsidRPr="00B41112">
        <w:rPr>
          <w:sz w:val="26"/>
          <w:szCs w:val="26"/>
          <w:rPrChange w:id="26218" w:author="Le Minh Nghia" w:date="2019-10-09T10:56:00Z">
            <w:rPr>
              <w:sz w:val="26"/>
              <w:szCs w:val="26"/>
            </w:rPr>
          </w:rPrChange>
        </w:rPr>
        <w:t>tiếp</w:t>
      </w:r>
      <w:proofErr w:type="spellEnd"/>
      <w:r w:rsidR="001C0B21" w:rsidRPr="00B41112">
        <w:rPr>
          <w:sz w:val="26"/>
          <w:szCs w:val="26"/>
          <w:rPrChange w:id="26219" w:author="Le Minh Nghia" w:date="2019-10-09T10:56:00Z">
            <w:rPr>
              <w:sz w:val="26"/>
              <w:szCs w:val="26"/>
            </w:rPr>
          </w:rPrChange>
        </w:rPr>
        <w:t xml:space="preserve"> </w:t>
      </w:r>
      <w:proofErr w:type="spellStart"/>
      <w:r w:rsidR="001C0B21" w:rsidRPr="00B41112">
        <w:rPr>
          <w:sz w:val="26"/>
          <w:szCs w:val="26"/>
          <w:rPrChange w:id="26220" w:author="Le Minh Nghia" w:date="2019-10-09T10:56:00Z">
            <w:rPr>
              <w:sz w:val="26"/>
              <w:szCs w:val="26"/>
            </w:rPr>
          </w:rPrChange>
        </w:rPr>
        <w:t>được</w:t>
      </w:r>
      <w:proofErr w:type="spellEnd"/>
      <w:r w:rsidR="001C0B21" w:rsidRPr="00B41112">
        <w:rPr>
          <w:sz w:val="26"/>
          <w:szCs w:val="26"/>
          <w:rPrChange w:id="26221" w:author="Le Minh Nghia" w:date="2019-10-09T10:56:00Z">
            <w:rPr>
              <w:sz w:val="26"/>
              <w:szCs w:val="26"/>
            </w:rPr>
          </w:rPrChange>
        </w:rPr>
        <w:t xml:space="preserve">. </w:t>
      </w:r>
      <w:proofErr w:type="spellStart"/>
      <w:r w:rsidR="001C0B21" w:rsidRPr="00B41112">
        <w:rPr>
          <w:sz w:val="26"/>
          <w:szCs w:val="26"/>
          <w:rPrChange w:id="26222" w:author="Le Minh Nghia" w:date="2019-10-09T10:56:00Z">
            <w:rPr>
              <w:sz w:val="26"/>
              <w:szCs w:val="26"/>
            </w:rPr>
          </w:rPrChange>
        </w:rPr>
        <w:t>Giao</w:t>
      </w:r>
      <w:proofErr w:type="spellEnd"/>
      <w:r w:rsidR="001C0B21" w:rsidRPr="00B41112">
        <w:rPr>
          <w:sz w:val="26"/>
          <w:szCs w:val="26"/>
          <w:rPrChange w:id="26223" w:author="Le Minh Nghia" w:date="2019-10-09T10:56:00Z">
            <w:rPr>
              <w:sz w:val="26"/>
              <w:szCs w:val="26"/>
            </w:rPr>
          </w:rPrChange>
        </w:rPr>
        <w:t xml:space="preserve"> </w:t>
      </w:r>
      <w:proofErr w:type="spellStart"/>
      <w:r w:rsidR="001C0B21" w:rsidRPr="00B41112">
        <w:rPr>
          <w:sz w:val="26"/>
          <w:szCs w:val="26"/>
          <w:rPrChange w:id="26224" w:author="Le Minh Nghia" w:date="2019-10-09T10:56:00Z">
            <w:rPr>
              <w:sz w:val="26"/>
              <w:szCs w:val="26"/>
            </w:rPr>
          </w:rPrChange>
        </w:rPr>
        <w:t>diện</w:t>
      </w:r>
      <w:proofErr w:type="spellEnd"/>
      <w:r w:rsidR="001C0B21" w:rsidRPr="00B41112">
        <w:rPr>
          <w:sz w:val="26"/>
          <w:szCs w:val="26"/>
          <w:rPrChange w:id="26225" w:author="Le Minh Nghia" w:date="2019-10-09T10:56:00Z">
            <w:rPr>
              <w:sz w:val="26"/>
              <w:szCs w:val="26"/>
            </w:rPr>
          </w:rPrChange>
        </w:rPr>
        <w:t xml:space="preserve"> </w:t>
      </w:r>
      <w:proofErr w:type="spellStart"/>
      <w:r w:rsidR="001C0B21" w:rsidRPr="00B41112">
        <w:rPr>
          <w:sz w:val="26"/>
          <w:szCs w:val="26"/>
          <w:rPrChange w:id="26226" w:author="Le Minh Nghia" w:date="2019-10-09T10:56:00Z">
            <w:rPr>
              <w:sz w:val="26"/>
              <w:szCs w:val="26"/>
            </w:rPr>
          </w:rPrChange>
        </w:rPr>
        <w:t>tài</w:t>
      </w:r>
      <w:proofErr w:type="spellEnd"/>
      <w:r w:rsidR="001C0B21" w:rsidRPr="00B41112">
        <w:rPr>
          <w:sz w:val="26"/>
          <w:szCs w:val="26"/>
          <w:rPrChange w:id="26227" w:author="Le Minh Nghia" w:date="2019-10-09T10:56:00Z">
            <w:rPr>
              <w:sz w:val="26"/>
              <w:szCs w:val="26"/>
            </w:rPr>
          </w:rPrChange>
        </w:rPr>
        <w:t xml:space="preserve"> </w:t>
      </w:r>
      <w:proofErr w:type="spellStart"/>
      <w:r w:rsidR="001C0B21" w:rsidRPr="00B41112">
        <w:rPr>
          <w:sz w:val="26"/>
          <w:szCs w:val="26"/>
          <w:rPrChange w:id="26228" w:author="Le Minh Nghia" w:date="2019-10-09T10:56:00Z">
            <w:rPr>
              <w:sz w:val="26"/>
              <w:szCs w:val="26"/>
            </w:rPr>
          </w:rPrChange>
        </w:rPr>
        <w:t>khoản</w:t>
      </w:r>
      <w:proofErr w:type="spellEnd"/>
      <w:r w:rsidR="001C0B21" w:rsidRPr="00B41112">
        <w:rPr>
          <w:sz w:val="26"/>
          <w:szCs w:val="26"/>
          <w:rPrChange w:id="26229" w:author="Le Minh Nghia" w:date="2019-10-09T10:56:00Z">
            <w:rPr>
              <w:sz w:val="26"/>
              <w:szCs w:val="26"/>
            </w:rPr>
          </w:rPrChange>
        </w:rPr>
        <w:t xml:space="preserve"> </w:t>
      </w:r>
      <w:proofErr w:type="spellStart"/>
      <w:r w:rsidR="001C0B21" w:rsidRPr="00B41112">
        <w:rPr>
          <w:sz w:val="26"/>
          <w:szCs w:val="26"/>
          <w:rPrChange w:id="26230" w:author="Le Minh Nghia" w:date="2019-10-09T10:56:00Z">
            <w:rPr>
              <w:sz w:val="26"/>
              <w:szCs w:val="26"/>
            </w:rPr>
          </w:rPrChange>
        </w:rPr>
        <w:t>bị</w:t>
      </w:r>
      <w:proofErr w:type="spellEnd"/>
      <w:r w:rsidR="001C0B21" w:rsidRPr="00B41112">
        <w:rPr>
          <w:sz w:val="26"/>
          <w:szCs w:val="26"/>
          <w:rPrChange w:id="26231" w:author="Le Minh Nghia" w:date="2019-10-09T10:56:00Z">
            <w:rPr>
              <w:sz w:val="26"/>
              <w:szCs w:val="26"/>
            </w:rPr>
          </w:rPrChange>
        </w:rPr>
        <w:t xml:space="preserve"> </w:t>
      </w:r>
      <w:proofErr w:type="spellStart"/>
      <w:r w:rsidR="001C0B21" w:rsidRPr="00B41112">
        <w:rPr>
          <w:sz w:val="26"/>
          <w:szCs w:val="26"/>
          <w:rPrChange w:id="26232" w:author="Le Minh Nghia" w:date="2019-10-09T10:56:00Z">
            <w:rPr>
              <w:sz w:val="26"/>
              <w:szCs w:val="26"/>
            </w:rPr>
          </w:rPrChange>
        </w:rPr>
        <w:t>khóa</w:t>
      </w:r>
      <w:proofErr w:type="spellEnd"/>
      <w:r w:rsidR="001C0B21" w:rsidRPr="00B41112">
        <w:rPr>
          <w:sz w:val="26"/>
          <w:szCs w:val="26"/>
          <w:rPrChange w:id="26233" w:author="Le Minh Nghia" w:date="2019-10-09T10:56:00Z">
            <w:rPr>
              <w:sz w:val="26"/>
              <w:szCs w:val="26"/>
            </w:rPr>
          </w:rPrChange>
        </w:rPr>
        <w:t xml:space="preserve"> bao </w:t>
      </w:r>
      <w:proofErr w:type="spellStart"/>
      <w:r w:rsidR="001C0B21" w:rsidRPr="00B41112">
        <w:rPr>
          <w:sz w:val="26"/>
          <w:szCs w:val="26"/>
          <w:rPrChange w:id="26234" w:author="Le Minh Nghia" w:date="2019-10-09T10:56:00Z">
            <w:rPr>
              <w:sz w:val="26"/>
              <w:szCs w:val="26"/>
            </w:rPr>
          </w:rPrChange>
        </w:rPr>
        <w:t>gồm</w:t>
      </w:r>
      <w:proofErr w:type="spellEnd"/>
      <w:r w:rsidR="001C0B21" w:rsidRPr="00B41112">
        <w:rPr>
          <w:sz w:val="26"/>
          <w:szCs w:val="26"/>
          <w:rPrChange w:id="26235" w:author="Le Minh Nghia" w:date="2019-10-09T10:56:00Z">
            <w:rPr>
              <w:sz w:val="26"/>
              <w:szCs w:val="26"/>
            </w:rPr>
          </w:rPrChange>
        </w:rPr>
        <w:t xml:space="preserve">: ID </w:t>
      </w:r>
      <w:proofErr w:type="spellStart"/>
      <w:r w:rsidR="001C0B21" w:rsidRPr="00B41112">
        <w:rPr>
          <w:sz w:val="26"/>
          <w:szCs w:val="26"/>
          <w:rPrChange w:id="26236" w:author="Le Minh Nghia" w:date="2019-10-09T10:56:00Z">
            <w:rPr>
              <w:sz w:val="26"/>
              <w:szCs w:val="26"/>
            </w:rPr>
          </w:rPrChange>
        </w:rPr>
        <w:t>người</w:t>
      </w:r>
      <w:proofErr w:type="spellEnd"/>
      <w:r w:rsidR="001C0B21" w:rsidRPr="00B41112">
        <w:rPr>
          <w:sz w:val="26"/>
          <w:szCs w:val="26"/>
          <w:rPrChange w:id="26237" w:author="Le Minh Nghia" w:date="2019-10-09T10:56:00Z">
            <w:rPr>
              <w:sz w:val="26"/>
              <w:szCs w:val="26"/>
            </w:rPr>
          </w:rPrChange>
        </w:rPr>
        <w:t xml:space="preserve"> </w:t>
      </w:r>
      <w:proofErr w:type="spellStart"/>
      <w:r w:rsidR="001C0B21" w:rsidRPr="00B41112">
        <w:rPr>
          <w:sz w:val="26"/>
          <w:szCs w:val="26"/>
          <w:rPrChange w:id="26238" w:author="Le Minh Nghia" w:date="2019-10-09T10:56:00Z">
            <w:rPr>
              <w:sz w:val="26"/>
              <w:szCs w:val="26"/>
            </w:rPr>
          </w:rPrChange>
        </w:rPr>
        <w:t>dùng</w:t>
      </w:r>
      <w:proofErr w:type="spellEnd"/>
      <w:r w:rsidR="001C0B21" w:rsidRPr="00B41112">
        <w:rPr>
          <w:sz w:val="26"/>
          <w:szCs w:val="26"/>
          <w:rPrChange w:id="26239" w:author="Le Minh Nghia" w:date="2019-10-09T10:56:00Z">
            <w:rPr>
              <w:sz w:val="26"/>
              <w:szCs w:val="26"/>
            </w:rPr>
          </w:rPrChange>
        </w:rPr>
        <w:t xml:space="preserve">, </w:t>
      </w:r>
      <w:proofErr w:type="spellStart"/>
      <w:r w:rsidR="001C0B21" w:rsidRPr="00B41112">
        <w:rPr>
          <w:sz w:val="26"/>
          <w:szCs w:val="26"/>
          <w:rPrChange w:id="26240" w:author="Le Minh Nghia" w:date="2019-10-09T10:56:00Z">
            <w:rPr>
              <w:sz w:val="26"/>
              <w:szCs w:val="26"/>
            </w:rPr>
          </w:rPrChange>
        </w:rPr>
        <w:t>tên</w:t>
      </w:r>
      <w:proofErr w:type="spellEnd"/>
      <w:r w:rsidR="001C0B21" w:rsidRPr="00B41112">
        <w:rPr>
          <w:sz w:val="26"/>
          <w:szCs w:val="26"/>
          <w:rPrChange w:id="26241" w:author="Le Minh Nghia" w:date="2019-10-09T10:56:00Z">
            <w:rPr>
              <w:sz w:val="26"/>
              <w:szCs w:val="26"/>
            </w:rPr>
          </w:rPrChange>
        </w:rPr>
        <w:t xml:space="preserve"> </w:t>
      </w:r>
      <w:proofErr w:type="spellStart"/>
      <w:r w:rsidR="001C0B21" w:rsidRPr="00B41112">
        <w:rPr>
          <w:sz w:val="26"/>
          <w:szCs w:val="26"/>
          <w:rPrChange w:id="26242" w:author="Le Minh Nghia" w:date="2019-10-09T10:56:00Z">
            <w:rPr>
              <w:sz w:val="26"/>
              <w:szCs w:val="26"/>
            </w:rPr>
          </w:rPrChange>
        </w:rPr>
        <w:t>người</w:t>
      </w:r>
      <w:proofErr w:type="spellEnd"/>
      <w:r w:rsidR="001C0B21" w:rsidRPr="00B41112">
        <w:rPr>
          <w:sz w:val="26"/>
          <w:szCs w:val="26"/>
          <w:rPrChange w:id="26243" w:author="Le Minh Nghia" w:date="2019-10-09T10:56:00Z">
            <w:rPr>
              <w:sz w:val="26"/>
              <w:szCs w:val="26"/>
            </w:rPr>
          </w:rPrChange>
        </w:rPr>
        <w:t xml:space="preserve"> </w:t>
      </w:r>
      <w:proofErr w:type="spellStart"/>
      <w:r w:rsidR="001C0B21" w:rsidRPr="00B41112">
        <w:rPr>
          <w:sz w:val="26"/>
          <w:szCs w:val="26"/>
          <w:rPrChange w:id="26244" w:author="Le Minh Nghia" w:date="2019-10-09T10:56:00Z">
            <w:rPr>
              <w:sz w:val="26"/>
              <w:szCs w:val="26"/>
            </w:rPr>
          </w:rPrChange>
        </w:rPr>
        <w:t>dùng</w:t>
      </w:r>
      <w:proofErr w:type="spellEnd"/>
      <w:r w:rsidR="001C0B21" w:rsidRPr="00B41112">
        <w:rPr>
          <w:sz w:val="26"/>
          <w:szCs w:val="26"/>
          <w:rPrChange w:id="26245" w:author="Le Minh Nghia" w:date="2019-10-09T10:56:00Z">
            <w:rPr>
              <w:sz w:val="26"/>
              <w:szCs w:val="26"/>
            </w:rPr>
          </w:rPrChange>
        </w:rPr>
        <w:t xml:space="preserve">, </w:t>
      </w:r>
      <w:proofErr w:type="spellStart"/>
      <w:r w:rsidR="001C0B21" w:rsidRPr="00B41112">
        <w:rPr>
          <w:sz w:val="26"/>
          <w:szCs w:val="26"/>
          <w:rPrChange w:id="26246" w:author="Le Minh Nghia" w:date="2019-10-09T10:56:00Z">
            <w:rPr>
              <w:sz w:val="26"/>
              <w:szCs w:val="26"/>
            </w:rPr>
          </w:rPrChange>
        </w:rPr>
        <w:t>tiêu</w:t>
      </w:r>
      <w:proofErr w:type="spellEnd"/>
      <w:r w:rsidR="001C0B21" w:rsidRPr="00B41112">
        <w:rPr>
          <w:sz w:val="26"/>
          <w:szCs w:val="26"/>
          <w:rPrChange w:id="26247" w:author="Le Minh Nghia" w:date="2019-10-09T10:56:00Z">
            <w:rPr>
              <w:sz w:val="26"/>
              <w:szCs w:val="26"/>
            </w:rPr>
          </w:rPrChange>
        </w:rPr>
        <w:t xml:space="preserve"> </w:t>
      </w:r>
      <w:proofErr w:type="spellStart"/>
      <w:r w:rsidR="001C0B21" w:rsidRPr="00B41112">
        <w:rPr>
          <w:sz w:val="26"/>
          <w:szCs w:val="26"/>
          <w:rPrChange w:id="26248" w:author="Le Minh Nghia" w:date="2019-10-09T10:56:00Z">
            <w:rPr>
              <w:sz w:val="26"/>
              <w:szCs w:val="26"/>
            </w:rPr>
          </w:rPrChange>
        </w:rPr>
        <w:t>đề</w:t>
      </w:r>
      <w:proofErr w:type="spellEnd"/>
      <w:r w:rsidR="001C0B21" w:rsidRPr="00B41112">
        <w:rPr>
          <w:sz w:val="26"/>
          <w:szCs w:val="26"/>
          <w:rPrChange w:id="26249" w:author="Le Minh Nghia" w:date="2019-10-09T10:56:00Z">
            <w:rPr>
              <w:sz w:val="26"/>
              <w:szCs w:val="26"/>
            </w:rPr>
          </w:rPrChange>
        </w:rPr>
        <w:t xml:space="preserve"> </w:t>
      </w:r>
      <w:proofErr w:type="spellStart"/>
      <w:r w:rsidR="001C0B21" w:rsidRPr="00B41112">
        <w:rPr>
          <w:sz w:val="26"/>
          <w:szCs w:val="26"/>
          <w:rPrChange w:id="26250" w:author="Le Minh Nghia" w:date="2019-10-09T10:56:00Z">
            <w:rPr>
              <w:sz w:val="26"/>
              <w:szCs w:val="26"/>
            </w:rPr>
          </w:rPrChange>
        </w:rPr>
        <w:t>bài</w:t>
      </w:r>
      <w:proofErr w:type="spellEnd"/>
      <w:r w:rsidR="001C0B21" w:rsidRPr="00B41112">
        <w:rPr>
          <w:sz w:val="26"/>
          <w:szCs w:val="26"/>
          <w:rPrChange w:id="26251" w:author="Le Minh Nghia" w:date="2019-10-09T10:56:00Z">
            <w:rPr>
              <w:sz w:val="26"/>
              <w:szCs w:val="26"/>
            </w:rPr>
          </w:rPrChange>
        </w:rPr>
        <w:t xml:space="preserve"> </w:t>
      </w:r>
      <w:proofErr w:type="spellStart"/>
      <w:r w:rsidR="001C0B21" w:rsidRPr="00B41112">
        <w:rPr>
          <w:sz w:val="26"/>
          <w:szCs w:val="26"/>
          <w:rPrChange w:id="26252" w:author="Le Minh Nghia" w:date="2019-10-09T10:56:00Z">
            <w:rPr>
              <w:sz w:val="26"/>
              <w:szCs w:val="26"/>
            </w:rPr>
          </w:rPrChange>
        </w:rPr>
        <w:t>viết</w:t>
      </w:r>
      <w:proofErr w:type="spellEnd"/>
      <w:r w:rsidR="001C0B21" w:rsidRPr="00B41112">
        <w:rPr>
          <w:sz w:val="26"/>
          <w:szCs w:val="26"/>
          <w:rPrChange w:id="26253" w:author="Le Minh Nghia" w:date="2019-10-09T10:56:00Z">
            <w:rPr>
              <w:sz w:val="26"/>
              <w:szCs w:val="26"/>
            </w:rPr>
          </w:rPrChange>
        </w:rPr>
        <w:t xml:space="preserve"> </w:t>
      </w:r>
      <w:proofErr w:type="spellStart"/>
      <w:r w:rsidR="001C0B21" w:rsidRPr="00B41112">
        <w:rPr>
          <w:sz w:val="26"/>
          <w:szCs w:val="26"/>
          <w:rPrChange w:id="26254" w:author="Le Minh Nghia" w:date="2019-10-09T10:56:00Z">
            <w:rPr>
              <w:sz w:val="26"/>
              <w:szCs w:val="26"/>
            </w:rPr>
          </w:rPrChange>
        </w:rPr>
        <w:t>không</w:t>
      </w:r>
      <w:proofErr w:type="spellEnd"/>
      <w:r w:rsidR="001C0B21" w:rsidRPr="00B41112">
        <w:rPr>
          <w:sz w:val="26"/>
          <w:szCs w:val="26"/>
          <w:rPrChange w:id="26255" w:author="Le Minh Nghia" w:date="2019-10-09T10:56:00Z">
            <w:rPr>
              <w:sz w:val="26"/>
              <w:szCs w:val="26"/>
            </w:rPr>
          </w:rPrChange>
        </w:rPr>
        <w:t xml:space="preserve"> </w:t>
      </w:r>
      <w:proofErr w:type="spellStart"/>
      <w:r w:rsidR="001C0B21" w:rsidRPr="00B41112">
        <w:rPr>
          <w:sz w:val="26"/>
          <w:szCs w:val="26"/>
          <w:rPrChange w:id="26256" w:author="Le Minh Nghia" w:date="2019-10-09T10:56:00Z">
            <w:rPr>
              <w:sz w:val="26"/>
              <w:szCs w:val="26"/>
            </w:rPr>
          </w:rPrChange>
        </w:rPr>
        <w:t>hợp</w:t>
      </w:r>
      <w:proofErr w:type="spellEnd"/>
      <w:r w:rsidR="001C0B21" w:rsidRPr="00B41112">
        <w:rPr>
          <w:sz w:val="26"/>
          <w:szCs w:val="26"/>
          <w:rPrChange w:id="26257" w:author="Le Minh Nghia" w:date="2019-10-09T10:56:00Z">
            <w:rPr>
              <w:sz w:val="26"/>
              <w:szCs w:val="26"/>
            </w:rPr>
          </w:rPrChange>
        </w:rPr>
        <w:t xml:space="preserve"> </w:t>
      </w:r>
      <w:proofErr w:type="spellStart"/>
      <w:r w:rsidR="001C0B21" w:rsidRPr="00B41112">
        <w:rPr>
          <w:sz w:val="26"/>
          <w:szCs w:val="26"/>
          <w:rPrChange w:id="26258" w:author="Le Minh Nghia" w:date="2019-10-09T10:56:00Z">
            <w:rPr>
              <w:sz w:val="26"/>
              <w:szCs w:val="26"/>
            </w:rPr>
          </w:rPrChange>
        </w:rPr>
        <w:t>lê</w:t>
      </w:r>
      <w:proofErr w:type="spellEnd"/>
      <w:r w:rsidR="001C0B21" w:rsidRPr="00B41112">
        <w:rPr>
          <w:sz w:val="26"/>
          <w:szCs w:val="26"/>
          <w:rPrChange w:id="26259" w:author="Le Minh Nghia" w:date="2019-10-09T10:56:00Z">
            <w:rPr>
              <w:sz w:val="26"/>
              <w:szCs w:val="26"/>
            </w:rPr>
          </w:rPrChange>
        </w:rPr>
        <w:t xml:space="preserve">, </w:t>
      </w:r>
      <w:proofErr w:type="spellStart"/>
      <w:r w:rsidR="001C0B21" w:rsidRPr="00B41112">
        <w:rPr>
          <w:sz w:val="26"/>
          <w:szCs w:val="26"/>
          <w:rPrChange w:id="26260" w:author="Le Minh Nghia" w:date="2019-10-09T10:56:00Z">
            <w:rPr>
              <w:sz w:val="26"/>
              <w:szCs w:val="26"/>
            </w:rPr>
          </w:rPrChange>
        </w:rPr>
        <w:t>nội</w:t>
      </w:r>
      <w:proofErr w:type="spellEnd"/>
      <w:r w:rsidR="001C0B21" w:rsidRPr="00B41112">
        <w:rPr>
          <w:sz w:val="26"/>
          <w:szCs w:val="26"/>
          <w:rPrChange w:id="26261" w:author="Le Minh Nghia" w:date="2019-10-09T10:56:00Z">
            <w:rPr>
              <w:sz w:val="26"/>
              <w:szCs w:val="26"/>
            </w:rPr>
          </w:rPrChange>
        </w:rPr>
        <w:t xml:space="preserve"> dung </w:t>
      </w:r>
      <w:proofErr w:type="spellStart"/>
      <w:r w:rsidR="001C0B21" w:rsidRPr="00B41112">
        <w:rPr>
          <w:sz w:val="26"/>
          <w:szCs w:val="26"/>
          <w:rPrChange w:id="26262" w:author="Le Minh Nghia" w:date="2019-10-09T10:56:00Z">
            <w:rPr>
              <w:sz w:val="26"/>
              <w:szCs w:val="26"/>
            </w:rPr>
          </w:rPrChange>
        </w:rPr>
        <w:t>bài</w:t>
      </w:r>
      <w:proofErr w:type="spellEnd"/>
      <w:r w:rsidR="001C0B21" w:rsidRPr="00B41112">
        <w:rPr>
          <w:sz w:val="26"/>
          <w:szCs w:val="26"/>
          <w:rPrChange w:id="26263" w:author="Le Minh Nghia" w:date="2019-10-09T10:56:00Z">
            <w:rPr>
              <w:sz w:val="26"/>
              <w:szCs w:val="26"/>
            </w:rPr>
          </w:rPrChange>
        </w:rPr>
        <w:t xml:space="preserve"> </w:t>
      </w:r>
      <w:proofErr w:type="spellStart"/>
      <w:r w:rsidR="001C0B21" w:rsidRPr="00B41112">
        <w:rPr>
          <w:sz w:val="26"/>
          <w:szCs w:val="26"/>
          <w:rPrChange w:id="26264" w:author="Le Minh Nghia" w:date="2019-10-09T10:56:00Z">
            <w:rPr>
              <w:sz w:val="26"/>
              <w:szCs w:val="26"/>
            </w:rPr>
          </w:rPrChange>
        </w:rPr>
        <w:t>viết</w:t>
      </w:r>
      <w:proofErr w:type="spellEnd"/>
      <w:r w:rsidR="001C0B21" w:rsidRPr="00B41112">
        <w:rPr>
          <w:sz w:val="26"/>
          <w:szCs w:val="26"/>
          <w:rPrChange w:id="26265" w:author="Le Minh Nghia" w:date="2019-10-09T10:56:00Z">
            <w:rPr>
              <w:sz w:val="26"/>
              <w:szCs w:val="26"/>
            </w:rPr>
          </w:rPrChange>
        </w:rPr>
        <w:t xml:space="preserve"> </w:t>
      </w:r>
      <w:proofErr w:type="spellStart"/>
      <w:r w:rsidR="001C0B21" w:rsidRPr="00B41112">
        <w:rPr>
          <w:sz w:val="26"/>
          <w:szCs w:val="26"/>
          <w:rPrChange w:id="26266" w:author="Le Minh Nghia" w:date="2019-10-09T10:56:00Z">
            <w:rPr>
              <w:sz w:val="26"/>
              <w:szCs w:val="26"/>
            </w:rPr>
          </w:rPrChange>
        </w:rPr>
        <w:t>không</w:t>
      </w:r>
      <w:proofErr w:type="spellEnd"/>
      <w:r w:rsidR="001C0B21" w:rsidRPr="00B41112">
        <w:rPr>
          <w:sz w:val="26"/>
          <w:szCs w:val="26"/>
          <w:rPrChange w:id="26267" w:author="Le Minh Nghia" w:date="2019-10-09T10:56:00Z">
            <w:rPr>
              <w:sz w:val="26"/>
              <w:szCs w:val="26"/>
            </w:rPr>
          </w:rPrChange>
        </w:rPr>
        <w:t xml:space="preserve"> </w:t>
      </w:r>
      <w:proofErr w:type="spellStart"/>
      <w:r w:rsidR="001C0B21" w:rsidRPr="00B41112">
        <w:rPr>
          <w:sz w:val="26"/>
          <w:szCs w:val="26"/>
          <w:rPrChange w:id="26268" w:author="Le Minh Nghia" w:date="2019-10-09T10:56:00Z">
            <w:rPr>
              <w:sz w:val="26"/>
              <w:szCs w:val="26"/>
            </w:rPr>
          </w:rPrChange>
        </w:rPr>
        <w:t>hợp</w:t>
      </w:r>
      <w:proofErr w:type="spellEnd"/>
      <w:r w:rsidR="001C0B21" w:rsidRPr="00B41112">
        <w:rPr>
          <w:sz w:val="26"/>
          <w:szCs w:val="26"/>
          <w:rPrChange w:id="26269" w:author="Le Minh Nghia" w:date="2019-10-09T10:56:00Z">
            <w:rPr>
              <w:sz w:val="26"/>
              <w:szCs w:val="26"/>
            </w:rPr>
          </w:rPrChange>
        </w:rPr>
        <w:t xml:space="preserve"> </w:t>
      </w:r>
      <w:proofErr w:type="spellStart"/>
      <w:r w:rsidR="001C0B21" w:rsidRPr="00B41112">
        <w:rPr>
          <w:sz w:val="26"/>
          <w:szCs w:val="26"/>
          <w:rPrChange w:id="26270" w:author="Le Minh Nghia" w:date="2019-10-09T10:56:00Z">
            <w:rPr>
              <w:sz w:val="26"/>
              <w:szCs w:val="26"/>
            </w:rPr>
          </w:rPrChange>
        </w:rPr>
        <w:t>lệ</w:t>
      </w:r>
      <w:proofErr w:type="spellEnd"/>
      <w:r w:rsidR="001C0B21" w:rsidRPr="00B41112">
        <w:rPr>
          <w:sz w:val="26"/>
          <w:szCs w:val="26"/>
          <w:rPrChange w:id="26271" w:author="Le Minh Nghia" w:date="2019-10-09T10:56:00Z">
            <w:rPr>
              <w:sz w:val="26"/>
              <w:szCs w:val="26"/>
            </w:rPr>
          </w:rPrChange>
        </w:rPr>
        <w:t xml:space="preserve">, </w:t>
      </w:r>
      <w:proofErr w:type="spellStart"/>
      <w:r w:rsidR="001C0B21" w:rsidRPr="00B41112">
        <w:rPr>
          <w:sz w:val="26"/>
          <w:szCs w:val="26"/>
          <w:rPrChange w:id="26272" w:author="Le Minh Nghia" w:date="2019-10-09T10:56:00Z">
            <w:rPr>
              <w:sz w:val="26"/>
              <w:szCs w:val="26"/>
            </w:rPr>
          </w:rPrChange>
        </w:rPr>
        <w:t>trạng</w:t>
      </w:r>
      <w:proofErr w:type="spellEnd"/>
      <w:r w:rsidR="001C0B21" w:rsidRPr="00B41112">
        <w:rPr>
          <w:sz w:val="26"/>
          <w:szCs w:val="26"/>
          <w:rPrChange w:id="26273" w:author="Le Minh Nghia" w:date="2019-10-09T10:56:00Z">
            <w:rPr>
              <w:sz w:val="26"/>
              <w:szCs w:val="26"/>
            </w:rPr>
          </w:rPrChange>
        </w:rPr>
        <w:t xml:space="preserve"> </w:t>
      </w:r>
      <w:proofErr w:type="spellStart"/>
      <w:r w:rsidR="001C0B21" w:rsidRPr="00B41112">
        <w:rPr>
          <w:sz w:val="26"/>
          <w:szCs w:val="26"/>
          <w:rPrChange w:id="26274" w:author="Le Minh Nghia" w:date="2019-10-09T10:56:00Z">
            <w:rPr>
              <w:sz w:val="26"/>
              <w:szCs w:val="26"/>
            </w:rPr>
          </w:rPrChange>
        </w:rPr>
        <w:t>thái</w:t>
      </w:r>
      <w:proofErr w:type="spellEnd"/>
      <w:r w:rsidR="001C0B21" w:rsidRPr="00B41112">
        <w:rPr>
          <w:sz w:val="26"/>
          <w:szCs w:val="26"/>
          <w:rPrChange w:id="26275" w:author="Le Minh Nghia" w:date="2019-10-09T10:56:00Z">
            <w:rPr>
              <w:sz w:val="26"/>
              <w:szCs w:val="26"/>
            </w:rPr>
          </w:rPrChange>
        </w:rPr>
        <w:t xml:space="preserve"> </w:t>
      </w:r>
      <w:proofErr w:type="spellStart"/>
      <w:r w:rsidR="001C0B21" w:rsidRPr="00B41112">
        <w:rPr>
          <w:sz w:val="26"/>
          <w:szCs w:val="26"/>
          <w:rPrChange w:id="26276" w:author="Le Minh Nghia" w:date="2019-10-09T10:56:00Z">
            <w:rPr>
              <w:sz w:val="26"/>
              <w:szCs w:val="26"/>
            </w:rPr>
          </w:rPrChange>
        </w:rPr>
        <w:t>người</w:t>
      </w:r>
      <w:proofErr w:type="spellEnd"/>
      <w:r w:rsidR="001C0B21" w:rsidRPr="00B41112">
        <w:rPr>
          <w:sz w:val="26"/>
          <w:szCs w:val="26"/>
          <w:rPrChange w:id="26277" w:author="Le Minh Nghia" w:date="2019-10-09T10:56:00Z">
            <w:rPr>
              <w:sz w:val="26"/>
              <w:szCs w:val="26"/>
            </w:rPr>
          </w:rPrChange>
        </w:rPr>
        <w:t xml:space="preserve"> </w:t>
      </w:r>
      <w:proofErr w:type="spellStart"/>
      <w:r w:rsidR="001C0B21" w:rsidRPr="00B41112">
        <w:rPr>
          <w:sz w:val="26"/>
          <w:szCs w:val="26"/>
          <w:rPrChange w:id="26278" w:author="Le Minh Nghia" w:date="2019-10-09T10:56:00Z">
            <w:rPr>
              <w:sz w:val="26"/>
              <w:szCs w:val="26"/>
            </w:rPr>
          </w:rPrChange>
        </w:rPr>
        <w:t>dùng</w:t>
      </w:r>
      <w:proofErr w:type="spellEnd"/>
      <w:r w:rsidR="001C0B21" w:rsidRPr="00B41112">
        <w:rPr>
          <w:sz w:val="26"/>
          <w:szCs w:val="26"/>
          <w:rPrChange w:id="26279" w:author="Le Minh Nghia" w:date="2019-10-09T10:56:00Z">
            <w:rPr>
              <w:sz w:val="26"/>
              <w:szCs w:val="26"/>
            </w:rPr>
          </w:rPrChange>
        </w:rPr>
        <w:t xml:space="preserve"> </w:t>
      </w:r>
      <w:proofErr w:type="spellStart"/>
      <w:r w:rsidR="001C0B21" w:rsidRPr="00B41112">
        <w:rPr>
          <w:sz w:val="26"/>
          <w:szCs w:val="26"/>
          <w:rPrChange w:id="26280" w:author="Le Minh Nghia" w:date="2019-10-09T10:56:00Z">
            <w:rPr>
              <w:sz w:val="26"/>
              <w:szCs w:val="26"/>
            </w:rPr>
          </w:rPrChange>
        </w:rPr>
        <w:t>gồm</w:t>
      </w:r>
      <w:proofErr w:type="spellEnd"/>
      <w:r w:rsidR="001C0B21" w:rsidRPr="00B41112">
        <w:rPr>
          <w:sz w:val="26"/>
          <w:szCs w:val="26"/>
          <w:rPrChange w:id="26281" w:author="Le Minh Nghia" w:date="2019-10-09T10:56:00Z">
            <w:rPr>
              <w:sz w:val="26"/>
              <w:szCs w:val="26"/>
            </w:rPr>
          </w:rPrChange>
        </w:rPr>
        <w:t xml:space="preserve"> 2 </w:t>
      </w:r>
      <w:proofErr w:type="spellStart"/>
      <w:r w:rsidR="001C0B21" w:rsidRPr="00B41112">
        <w:rPr>
          <w:sz w:val="26"/>
          <w:szCs w:val="26"/>
          <w:rPrChange w:id="26282" w:author="Le Minh Nghia" w:date="2019-10-09T10:56:00Z">
            <w:rPr>
              <w:sz w:val="26"/>
              <w:szCs w:val="26"/>
            </w:rPr>
          </w:rPrChange>
        </w:rPr>
        <w:t>trạng</w:t>
      </w:r>
      <w:proofErr w:type="spellEnd"/>
      <w:r w:rsidR="001C0B21" w:rsidRPr="00B41112">
        <w:rPr>
          <w:sz w:val="26"/>
          <w:szCs w:val="26"/>
          <w:rPrChange w:id="26283" w:author="Le Minh Nghia" w:date="2019-10-09T10:56:00Z">
            <w:rPr>
              <w:sz w:val="26"/>
              <w:szCs w:val="26"/>
            </w:rPr>
          </w:rPrChange>
        </w:rPr>
        <w:t xml:space="preserve"> </w:t>
      </w:r>
      <w:proofErr w:type="spellStart"/>
      <w:r w:rsidR="001C0B21" w:rsidRPr="00B41112">
        <w:rPr>
          <w:sz w:val="26"/>
          <w:szCs w:val="26"/>
          <w:rPrChange w:id="26284" w:author="Le Minh Nghia" w:date="2019-10-09T10:56:00Z">
            <w:rPr>
              <w:sz w:val="26"/>
              <w:szCs w:val="26"/>
            </w:rPr>
          </w:rPrChange>
        </w:rPr>
        <w:t>thái</w:t>
      </w:r>
      <w:proofErr w:type="spellEnd"/>
      <w:r w:rsidR="001C0B21" w:rsidRPr="00B41112">
        <w:rPr>
          <w:sz w:val="26"/>
          <w:szCs w:val="26"/>
          <w:rPrChange w:id="26285" w:author="Le Minh Nghia" w:date="2019-10-09T10:56:00Z">
            <w:rPr>
              <w:sz w:val="26"/>
              <w:szCs w:val="26"/>
            </w:rPr>
          </w:rPrChange>
        </w:rPr>
        <w:t xml:space="preserve">: active </w:t>
      </w:r>
      <w:proofErr w:type="spellStart"/>
      <w:r w:rsidR="001C0B21" w:rsidRPr="00B41112">
        <w:rPr>
          <w:sz w:val="26"/>
          <w:szCs w:val="26"/>
          <w:rPrChange w:id="26286" w:author="Le Minh Nghia" w:date="2019-10-09T10:56:00Z">
            <w:rPr>
              <w:sz w:val="26"/>
              <w:szCs w:val="26"/>
            </w:rPr>
          </w:rPrChange>
        </w:rPr>
        <w:t>là</w:t>
      </w:r>
      <w:proofErr w:type="spellEnd"/>
      <w:r w:rsidR="001C0B21" w:rsidRPr="00B41112">
        <w:rPr>
          <w:sz w:val="26"/>
          <w:szCs w:val="26"/>
          <w:rPrChange w:id="26287" w:author="Le Minh Nghia" w:date="2019-10-09T10:56:00Z">
            <w:rPr>
              <w:sz w:val="26"/>
              <w:szCs w:val="26"/>
            </w:rPr>
          </w:rPrChange>
        </w:rPr>
        <w:t xml:space="preserve"> </w:t>
      </w:r>
      <w:proofErr w:type="spellStart"/>
      <w:r w:rsidR="001C0B21" w:rsidRPr="00B41112">
        <w:rPr>
          <w:sz w:val="26"/>
          <w:szCs w:val="26"/>
          <w:rPrChange w:id="26288" w:author="Le Minh Nghia" w:date="2019-10-09T10:56:00Z">
            <w:rPr>
              <w:sz w:val="26"/>
              <w:szCs w:val="26"/>
            </w:rPr>
          </w:rPrChange>
        </w:rPr>
        <w:t>vẫn</w:t>
      </w:r>
      <w:proofErr w:type="spellEnd"/>
      <w:r w:rsidR="001C0B21" w:rsidRPr="00B41112">
        <w:rPr>
          <w:sz w:val="26"/>
          <w:szCs w:val="26"/>
          <w:rPrChange w:id="26289" w:author="Le Minh Nghia" w:date="2019-10-09T10:56:00Z">
            <w:rPr>
              <w:sz w:val="26"/>
              <w:szCs w:val="26"/>
            </w:rPr>
          </w:rPrChange>
        </w:rPr>
        <w:t xml:space="preserve"> </w:t>
      </w:r>
      <w:proofErr w:type="spellStart"/>
      <w:r w:rsidR="001C0B21" w:rsidRPr="00B41112">
        <w:rPr>
          <w:sz w:val="26"/>
          <w:szCs w:val="26"/>
          <w:rPrChange w:id="26290" w:author="Le Minh Nghia" w:date="2019-10-09T10:56:00Z">
            <w:rPr>
              <w:sz w:val="26"/>
              <w:szCs w:val="26"/>
            </w:rPr>
          </w:rPrChange>
        </w:rPr>
        <w:t>hoạt</w:t>
      </w:r>
      <w:proofErr w:type="spellEnd"/>
      <w:r w:rsidR="001C0B21" w:rsidRPr="00B41112">
        <w:rPr>
          <w:sz w:val="26"/>
          <w:szCs w:val="26"/>
          <w:rPrChange w:id="26291" w:author="Le Minh Nghia" w:date="2019-10-09T10:56:00Z">
            <w:rPr>
              <w:sz w:val="26"/>
              <w:szCs w:val="26"/>
            </w:rPr>
          </w:rPrChange>
        </w:rPr>
        <w:t xml:space="preserve"> </w:t>
      </w:r>
      <w:proofErr w:type="spellStart"/>
      <w:r w:rsidR="001C0B21" w:rsidRPr="00B41112">
        <w:rPr>
          <w:sz w:val="26"/>
          <w:szCs w:val="26"/>
          <w:rPrChange w:id="26292" w:author="Le Minh Nghia" w:date="2019-10-09T10:56:00Z">
            <w:rPr>
              <w:sz w:val="26"/>
              <w:szCs w:val="26"/>
            </w:rPr>
          </w:rPrChange>
        </w:rPr>
        <w:t>động</w:t>
      </w:r>
      <w:proofErr w:type="spellEnd"/>
      <w:r w:rsidR="001C0B21" w:rsidRPr="00B41112">
        <w:rPr>
          <w:sz w:val="26"/>
          <w:szCs w:val="26"/>
          <w:rPrChange w:id="26293" w:author="Le Minh Nghia" w:date="2019-10-09T10:56:00Z">
            <w:rPr>
              <w:sz w:val="26"/>
              <w:szCs w:val="26"/>
            </w:rPr>
          </w:rPrChange>
        </w:rPr>
        <w:t xml:space="preserve">, blocked </w:t>
      </w:r>
      <w:proofErr w:type="spellStart"/>
      <w:r w:rsidR="001C0B21" w:rsidRPr="00B41112">
        <w:rPr>
          <w:sz w:val="26"/>
          <w:szCs w:val="26"/>
          <w:rPrChange w:id="26294" w:author="Le Minh Nghia" w:date="2019-10-09T10:56:00Z">
            <w:rPr>
              <w:sz w:val="26"/>
              <w:szCs w:val="26"/>
            </w:rPr>
          </w:rPrChange>
        </w:rPr>
        <w:t>là</w:t>
      </w:r>
      <w:proofErr w:type="spellEnd"/>
      <w:r w:rsidR="001C0B21" w:rsidRPr="00B41112">
        <w:rPr>
          <w:sz w:val="26"/>
          <w:szCs w:val="26"/>
          <w:rPrChange w:id="26295" w:author="Le Minh Nghia" w:date="2019-10-09T10:56:00Z">
            <w:rPr>
              <w:sz w:val="26"/>
              <w:szCs w:val="26"/>
            </w:rPr>
          </w:rPrChange>
        </w:rPr>
        <w:t xml:space="preserve"> </w:t>
      </w:r>
      <w:proofErr w:type="spellStart"/>
      <w:r w:rsidR="001C0B21" w:rsidRPr="00B41112">
        <w:rPr>
          <w:sz w:val="26"/>
          <w:szCs w:val="26"/>
          <w:rPrChange w:id="26296" w:author="Le Minh Nghia" w:date="2019-10-09T10:56:00Z">
            <w:rPr>
              <w:sz w:val="26"/>
              <w:szCs w:val="26"/>
            </w:rPr>
          </w:rPrChange>
        </w:rPr>
        <w:t>đã</w:t>
      </w:r>
      <w:proofErr w:type="spellEnd"/>
      <w:r w:rsidR="001C0B21" w:rsidRPr="00B41112">
        <w:rPr>
          <w:sz w:val="26"/>
          <w:szCs w:val="26"/>
          <w:rPrChange w:id="26297" w:author="Le Minh Nghia" w:date="2019-10-09T10:56:00Z">
            <w:rPr>
              <w:sz w:val="26"/>
              <w:szCs w:val="26"/>
            </w:rPr>
          </w:rPrChange>
        </w:rPr>
        <w:t xml:space="preserve"> </w:t>
      </w:r>
      <w:proofErr w:type="spellStart"/>
      <w:r w:rsidR="001C0B21" w:rsidRPr="00B41112">
        <w:rPr>
          <w:sz w:val="26"/>
          <w:szCs w:val="26"/>
          <w:rPrChange w:id="26298" w:author="Le Minh Nghia" w:date="2019-10-09T10:56:00Z">
            <w:rPr>
              <w:sz w:val="26"/>
              <w:szCs w:val="26"/>
            </w:rPr>
          </w:rPrChange>
        </w:rPr>
        <w:t>bị</w:t>
      </w:r>
      <w:proofErr w:type="spellEnd"/>
      <w:r w:rsidR="001C0B21" w:rsidRPr="00B41112">
        <w:rPr>
          <w:sz w:val="26"/>
          <w:szCs w:val="26"/>
          <w:rPrChange w:id="26299" w:author="Le Minh Nghia" w:date="2019-10-09T10:56:00Z">
            <w:rPr>
              <w:sz w:val="26"/>
              <w:szCs w:val="26"/>
            </w:rPr>
          </w:rPrChange>
        </w:rPr>
        <w:t xml:space="preserve"> </w:t>
      </w:r>
      <w:proofErr w:type="spellStart"/>
      <w:r w:rsidR="001C0B21" w:rsidRPr="00B41112">
        <w:rPr>
          <w:sz w:val="26"/>
          <w:szCs w:val="26"/>
          <w:rPrChange w:id="26300" w:author="Le Minh Nghia" w:date="2019-10-09T10:56:00Z">
            <w:rPr>
              <w:sz w:val="26"/>
              <w:szCs w:val="26"/>
            </w:rPr>
          </w:rPrChange>
        </w:rPr>
        <w:t>khóa</w:t>
      </w:r>
      <w:proofErr w:type="spellEnd"/>
      <w:r w:rsidR="001C0B21" w:rsidRPr="00B41112">
        <w:rPr>
          <w:sz w:val="26"/>
          <w:szCs w:val="26"/>
          <w:rPrChange w:id="26301" w:author="Le Minh Nghia" w:date="2019-10-09T10:56:00Z">
            <w:rPr>
              <w:sz w:val="26"/>
              <w:szCs w:val="26"/>
            </w:rPr>
          </w:rPrChange>
        </w:rPr>
        <w:t xml:space="preserve">, </w:t>
      </w:r>
      <w:proofErr w:type="spellStart"/>
      <w:r w:rsidR="001C0B21" w:rsidRPr="00B41112">
        <w:rPr>
          <w:sz w:val="26"/>
          <w:szCs w:val="26"/>
          <w:rPrChange w:id="26302" w:author="Le Minh Nghia" w:date="2019-10-09T10:56:00Z">
            <w:rPr>
              <w:sz w:val="26"/>
              <w:szCs w:val="26"/>
            </w:rPr>
          </w:rPrChange>
        </w:rPr>
        <w:t>số</w:t>
      </w:r>
      <w:proofErr w:type="spellEnd"/>
      <w:r w:rsidR="001C0B21" w:rsidRPr="00B41112">
        <w:rPr>
          <w:sz w:val="26"/>
          <w:szCs w:val="26"/>
          <w:rPrChange w:id="26303" w:author="Le Minh Nghia" w:date="2019-10-09T10:56:00Z">
            <w:rPr>
              <w:sz w:val="26"/>
              <w:szCs w:val="26"/>
            </w:rPr>
          </w:rPrChange>
        </w:rPr>
        <w:t xml:space="preserve"> </w:t>
      </w:r>
      <w:proofErr w:type="spellStart"/>
      <w:r w:rsidR="001C0B21" w:rsidRPr="00B41112">
        <w:rPr>
          <w:sz w:val="26"/>
          <w:szCs w:val="26"/>
          <w:rPrChange w:id="26304" w:author="Le Minh Nghia" w:date="2019-10-09T10:56:00Z">
            <w:rPr>
              <w:sz w:val="26"/>
              <w:szCs w:val="26"/>
            </w:rPr>
          </w:rPrChange>
        </w:rPr>
        <w:t>lần</w:t>
      </w:r>
      <w:proofErr w:type="spellEnd"/>
      <w:r w:rsidR="001C0B21" w:rsidRPr="00B41112">
        <w:rPr>
          <w:sz w:val="26"/>
          <w:szCs w:val="26"/>
          <w:rPrChange w:id="26305" w:author="Le Minh Nghia" w:date="2019-10-09T10:56:00Z">
            <w:rPr>
              <w:sz w:val="26"/>
              <w:szCs w:val="26"/>
            </w:rPr>
          </w:rPrChange>
        </w:rPr>
        <w:t xml:space="preserve"> </w:t>
      </w:r>
      <w:proofErr w:type="spellStart"/>
      <w:r w:rsidR="001C0B21" w:rsidRPr="00B41112">
        <w:rPr>
          <w:sz w:val="26"/>
          <w:szCs w:val="26"/>
          <w:rPrChange w:id="26306" w:author="Le Minh Nghia" w:date="2019-10-09T10:56:00Z">
            <w:rPr>
              <w:sz w:val="26"/>
              <w:szCs w:val="26"/>
            </w:rPr>
          </w:rPrChange>
        </w:rPr>
        <w:t>bị</w:t>
      </w:r>
      <w:proofErr w:type="spellEnd"/>
      <w:r w:rsidR="001C0B21" w:rsidRPr="00B41112">
        <w:rPr>
          <w:sz w:val="26"/>
          <w:szCs w:val="26"/>
          <w:rPrChange w:id="26307" w:author="Le Minh Nghia" w:date="2019-10-09T10:56:00Z">
            <w:rPr>
              <w:sz w:val="26"/>
              <w:szCs w:val="26"/>
            </w:rPr>
          </w:rPrChange>
        </w:rPr>
        <w:t xml:space="preserve"> </w:t>
      </w:r>
      <w:proofErr w:type="spellStart"/>
      <w:r w:rsidR="001C0B21" w:rsidRPr="00B41112">
        <w:rPr>
          <w:sz w:val="26"/>
          <w:szCs w:val="26"/>
          <w:rPrChange w:id="26308" w:author="Le Minh Nghia" w:date="2019-10-09T10:56:00Z">
            <w:rPr>
              <w:sz w:val="26"/>
              <w:szCs w:val="26"/>
            </w:rPr>
          </w:rPrChange>
        </w:rPr>
        <w:t>khóa</w:t>
      </w:r>
      <w:proofErr w:type="spellEnd"/>
      <w:r w:rsidR="001C0B21" w:rsidRPr="00B41112">
        <w:rPr>
          <w:sz w:val="26"/>
          <w:szCs w:val="26"/>
          <w:rPrChange w:id="26309" w:author="Le Minh Nghia" w:date="2019-10-09T10:56:00Z">
            <w:rPr>
              <w:sz w:val="26"/>
              <w:szCs w:val="26"/>
            </w:rPr>
          </w:rPrChange>
        </w:rPr>
        <w:t xml:space="preserve"> </w:t>
      </w:r>
      <w:proofErr w:type="spellStart"/>
      <w:r w:rsidR="001C0B21" w:rsidRPr="00B41112">
        <w:rPr>
          <w:sz w:val="26"/>
          <w:szCs w:val="26"/>
          <w:rPrChange w:id="26310" w:author="Le Minh Nghia" w:date="2019-10-09T10:56:00Z">
            <w:rPr>
              <w:sz w:val="26"/>
              <w:szCs w:val="26"/>
            </w:rPr>
          </w:rPrChange>
        </w:rPr>
        <w:t>và</w:t>
      </w:r>
      <w:proofErr w:type="spellEnd"/>
      <w:r w:rsidR="001C0B21" w:rsidRPr="00B41112">
        <w:rPr>
          <w:sz w:val="26"/>
          <w:szCs w:val="26"/>
          <w:rPrChange w:id="26311" w:author="Le Minh Nghia" w:date="2019-10-09T10:56:00Z">
            <w:rPr>
              <w:sz w:val="26"/>
              <w:szCs w:val="26"/>
            </w:rPr>
          </w:rPrChange>
        </w:rPr>
        <w:t xml:space="preserve"> Action </w:t>
      </w:r>
      <w:proofErr w:type="spellStart"/>
      <w:r w:rsidR="001C0B21" w:rsidRPr="00B41112">
        <w:rPr>
          <w:sz w:val="26"/>
          <w:szCs w:val="26"/>
          <w:rPrChange w:id="26312" w:author="Le Minh Nghia" w:date="2019-10-09T10:56:00Z">
            <w:rPr>
              <w:sz w:val="26"/>
              <w:szCs w:val="26"/>
            </w:rPr>
          </w:rPrChange>
        </w:rPr>
        <w:t>mở</w:t>
      </w:r>
      <w:proofErr w:type="spellEnd"/>
      <w:r w:rsidR="001C0B21" w:rsidRPr="00B41112">
        <w:rPr>
          <w:sz w:val="26"/>
          <w:szCs w:val="26"/>
          <w:rPrChange w:id="26313" w:author="Le Minh Nghia" w:date="2019-10-09T10:56:00Z">
            <w:rPr>
              <w:sz w:val="26"/>
              <w:szCs w:val="26"/>
            </w:rPr>
          </w:rPrChange>
        </w:rPr>
        <w:t xml:space="preserve"> </w:t>
      </w:r>
      <w:proofErr w:type="spellStart"/>
      <w:r w:rsidR="001C0B21" w:rsidRPr="00B41112">
        <w:rPr>
          <w:sz w:val="26"/>
          <w:szCs w:val="26"/>
          <w:rPrChange w:id="26314" w:author="Le Minh Nghia" w:date="2019-10-09T10:56:00Z">
            <w:rPr>
              <w:sz w:val="26"/>
              <w:szCs w:val="26"/>
            </w:rPr>
          </w:rPrChange>
        </w:rPr>
        <w:t>khóa</w:t>
      </w:r>
      <w:proofErr w:type="spellEnd"/>
      <w:r w:rsidR="001C0B21" w:rsidRPr="00B41112">
        <w:rPr>
          <w:sz w:val="26"/>
          <w:szCs w:val="26"/>
          <w:rPrChange w:id="26315" w:author="Le Minh Nghia" w:date="2019-10-09T10:56:00Z">
            <w:rPr>
              <w:sz w:val="26"/>
              <w:szCs w:val="26"/>
            </w:rPr>
          </w:rPrChange>
        </w:rPr>
        <w:t xml:space="preserve"> </w:t>
      </w:r>
      <w:proofErr w:type="spellStart"/>
      <w:r w:rsidR="001C0B21" w:rsidRPr="00B41112">
        <w:rPr>
          <w:sz w:val="26"/>
          <w:szCs w:val="26"/>
          <w:rPrChange w:id="26316" w:author="Le Minh Nghia" w:date="2019-10-09T10:56:00Z">
            <w:rPr>
              <w:sz w:val="26"/>
              <w:szCs w:val="26"/>
            </w:rPr>
          </w:rPrChange>
        </w:rPr>
        <w:t>tài</w:t>
      </w:r>
      <w:proofErr w:type="spellEnd"/>
      <w:r w:rsidR="001C0B21" w:rsidRPr="00B41112">
        <w:rPr>
          <w:sz w:val="26"/>
          <w:szCs w:val="26"/>
          <w:rPrChange w:id="26317" w:author="Le Minh Nghia" w:date="2019-10-09T10:56:00Z">
            <w:rPr>
              <w:sz w:val="26"/>
              <w:szCs w:val="26"/>
            </w:rPr>
          </w:rPrChange>
        </w:rPr>
        <w:t xml:space="preserve"> </w:t>
      </w:r>
      <w:proofErr w:type="spellStart"/>
      <w:r w:rsidR="001C0B21" w:rsidRPr="00B41112">
        <w:rPr>
          <w:sz w:val="26"/>
          <w:szCs w:val="26"/>
          <w:rPrChange w:id="26318" w:author="Le Minh Nghia" w:date="2019-10-09T10:56:00Z">
            <w:rPr>
              <w:sz w:val="26"/>
              <w:szCs w:val="26"/>
            </w:rPr>
          </w:rPrChange>
        </w:rPr>
        <w:t>khoản</w:t>
      </w:r>
      <w:proofErr w:type="spellEnd"/>
      <w:r w:rsidR="001C0B21" w:rsidRPr="00B41112">
        <w:rPr>
          <w:sz w:val="26"/>
          <w:szCs w:val="26"/>
          <w:rPrChange w:id="26319" w:author="Le Minh Nghia" w:date="2019-10-09T10:56:00Z">
            <w:rPr>
              <w:sz w:val="26"/>
              <w:szCs w:val="26"/>
            </w:rPr>
          </w:rPrChange>
        </w:rPr>
        <w:t xml:space="preserve"> </w:t>
      </w:r>
      <w:proofErr w:type="spellStart"/>
      <w:r w:rsidR="001C0B21" w:rsidRPr="00B41112">
        <w:rPr>
          <w:sz w:val="26"/>
          <w:szCs w:val="26"/>
          <w:rPrChange w:id="26320" w:author="Le Minh Nghia" w:date="2019-10-09T10:56:00Z">
            <w:rPr>
              <w:sz w:val="26"/>
              <w:szCs w:val="26"/>
            </w:rPr>
          </w:rPrChange>
        </w:rPr>
        <w:t>người</w:t>
      </w:r>
      <w:proofErr w:type="spellEnd"/>
      <w:r w:rsidR="001C0B21" w:rsidRPr="00B41112">
        <w:rPr>
          <w:sz w:val="26"/>
          <w:szCs w:val="26"/>
          <w:rPrChange w:id="26321" w:author="Le Minh Nghia" w:date="2019-10-09T10:56:00Z">
            <w:rPr>
              <w:sz w:val="26"/>
              <w:szCs w:val="26"/>
            </w:rPr>
          </w:rPrChange>
        </w:rPr>
        <w:t xml:space="preserve"> </w:t>
      </w:r>
      <w:proofErr w:type="spellStart"/>
      <w:r w:rsidR="001C0B21" w:rsidRPr="00B41112">
        <w:rPr>
          <w:sz w:val="26"/>
          <w:szCs w:val="26"/>
          <w:rPrChange w:id="26322" w:author="Le Minh Nghia" w:date="2019-10-09T10:56:00Z">
            <w:rPr>
              <w:sz w:val="26"/>
              <w:szCs w:val="26"/>
            </w:rPr>
          </w:rPrChange>
        </w:rPr>
        <w:t>dùng</w:t>
      </w:r>
      <w:proofErr w:type="spellEnd"/>
      <w:r w:rsidR="001C0B21" w:rsidRPr="00B41112">
        <w:rPr>
          <w:sz w:val="26"/>
          <w:szCs w:val="26"/>
          <w:rPrChange w:id="26323" w:author="Le Minh Nghia" w:date="2019-10-09T10:56:00Z">
            <w:rPr>
              <w:sz w:val="26"/>
              <w:szCs w:val="26"/>
            </w:rPr>
          </w:rPrChange>
        </w:rPr>
        <w:t>.</w:t>
      </w:r>
    </w:p>
    <w:p w:rsidR="001C0B21" w:rsidRPr="00B41112" w:rsidRDefault="001C0B21">
      <w:pPr>
        <w:rPr>
          <w:sz w:val="26"/>
          <w:szCs w:val="26"/>
          <w:rPrChange w:id="26324" w:author="Le Minh Nghia" w:date="2019-10-09T10:56:00Z">
            <w:rPr>
              <w:sz w:val="26"/>
              <w:szCs w:val="26"/>
            </w:rPr>
          </w:rPrChange>
        </w:rPr>
        <w:pPrChange w:id="26325" w:author="Le Minh Nghia" w:date="2019-10-09T10:38:00Z">
          <w:pPr>
            <w:ind w:firstLine="709"/>
          </w:pPr>
        </w:pPrChange>
      </w:pPr>
      <w:r w:rsidRPr="00B41112">
        <w:rPr>
          <w:noProof/>
          <w:sz w:val="26"/>
          <w:szCs w:val="26"/>
          <w:rPrChange w:id="26326" w:author="Le Minh Nghia" w:date="2019-10-09T10:56:00Z">
            <w:rPr>
              <w:noProof/>
            </w:rPr>
          </w:rPrChange>
        </w:rPr>
        <w:drawing>
          <wp:inline distT="0" distB="0" distL="0" distR="0" wp14:anchorId="74904B75" wp14:editId="0A3E85E0">
            <wp:extent cx="5972175" cy="171704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1717040"/>
                    </a:xfrm>
                    <a:prstGeom prst="rect">
                      <a:avLst/>
                    </a:prstGeom>
                  </pic:spPr>
                </pic:pic>
              </a:graphicData>
            </a:graphic>
          </wp:inline>
        </w:drawing>
      </w:r>
    </w:p>
    <w:p w:rsidR="001C0B21" w:rsidRPr="00B41112" w:rsidRDefault="001C0B21" w:rsidP="001C0B21">
      <w:pPr>
        <w:ind w:left="709"/>
        <w:jc w:val="center"/>
        <w:rPr>
          <w:i/>
          <w:sz w:val="26"/>
          <w:szCs w:val="26"/>
          <w:rPrChange w:id="26327" w:author="Le Minh Nghia" w:date="2019-10-09T10:56:00Z">
            <w:rPr>
              <w:i/>
              <w:sz w:val="26"/>
              <w:szCs w:val="26"/>
            </w:rPr>
          </w:rPrChange>
        </w:rPr>
      </w:pPr>
      <w:proofErr w:type="spellStart"/>
      <w:r w:rsidRPr="00B41112">
        <w:rPr>
          <w:i/>
          <w:sz w:val="26"/>
          <w:szCs w:val="26"/>
          <w:rPrChange w:id="26328" w:author="Le Minh Nghia" w:date="2019-10-09T10:56:00Z">
            <w:rPr>
              <w:i/>
              <w:sz w:val="26"/>
              <w:szCs w:val="26"/>
            </w:rPr>
          </w:rPrChange>
        </w:rPr>
        <w:t>Hình</w:t>
      </w:r>
      <w:proofErr w:type="spellEnd"/>
      <w:r w:rsidRPr="00B41112">
        <w:rPr>
          <w:i/>
          <w:sz w:val="26"/>
          <w:szCs w:val="26"/>
          <w:rPrChange w:id="26329" w:author="Le Minh Nghia" w:date="2019-10-09T10:56:00Z">
            <w:rPr>
              <w:i/>
              <w:sz w:val="26"/>
              <w:szCs w:val="26"/>
            </w:rPr>
          </w:rPrChange>
        </w:rPr>
        <w:t xml:space="preserve"> 4.b.9.7 </w:t>
      </w:r>
      <w:proofErr w:type="spellStart"/>
      <w:r w:rsidRPr="00B41112">
        <w:rPr>
          <w:i/>
          <w:sz w:val="26"/>
          <w:szCs w:val="26"/>
          <w:rPrChange w:id="26330" w:author="Le Minh Nghia" w:date="2019-10-09T10:56:00Z">
            <w:rPr>
              <w:i/>
              <w:sz w:val="26"/>
              <w:szCs w:val="26"/>
            </w:rPr>
          </w:rPrChange>
        </w:rPr>
        <w:t>Giao</w:t>
      </w:r>
      <w:proofErr w:type="spellEnd"/>
      <w:r w:rsidRPr="00B41112">
        <w:rPr>
          <w:i/>
          <w:sz w:val="26"/>
          <w:szCs w:val="26"/>
          <w:rPrChange w:id="26331" w:author="Le Minh Nghia" w:date="2019-10-09T10:56:00Z">
            <w:rPr>
              <w:i/>
              <w:sz w:val="26"/>
              <w:szCs w:val="26"/>
            </w:rPr>
          </w:rPrChange>
        </w:rPr>
        <w:t xml:space="preserve"> </w:t>
      </w:r>
      <w:proofErr w:type="spellStart"/>
      <w:r w:rsidRPr="00B41112">
        <w:rPr>
          <w:i/>
          <w:sz w:val="26"/>
          <w:szCs w:val="26"/>
          <w:rPrChange w:id="26332" w:author="Le Minh Nghia" w:date="2019-10-09T10:56:00Z">
            <w:rPr>
              <w:i/>
              <w:sz w:val="26"/>
              <w:szCs w:val="26"/>
            </w:rPr>
          </w:rPrChange>
        </w:rPr>
        <w:t>diện</w:t>
      </w:r>
      <w:proofErr w:type="spellEnd"/>
      <w:r w:rsidRPr="00B41112">
        <w:rPr>
          <w:i/>
          <w:sz w:val="26"/>
          <w:szCs w:val="26"/>
          <w:rPrChange w:id="26333" w:author="Le Minh Nghia" w:date="2019-10-09T10:56:00Z">
            <w:rPr>
              <w:i/>
              <w:sz w:val="26"/>
              <w:szCs w:val="26"/>
            </w:rPr>
          </w:rPrChange>
        </w:rPr>
        <w:t xml:space="preserve"> </w:t>
      </w:r>
      <w:proofErr w:type="spellStart"/>
      <w:r w:rsidRPr="00B41112">
        <w:rPr>
          <w:i/>
          <w:sz w:val="26"/>
          <w:szCs w:val="26"/>
          <w:rPrChange w:id="26334" w:author="Le Minh Nghia" w:date="2019-10-09T10:56:00Z">
            <w:rPr>
              <w:i/>
              <w:sz w:val="26"/>
              <w:szCs w:val="26"/>
            </w:rPr>
          </w:rPrChange>
        </w:rPr>
        <w:t>tài</w:t>
      </w:r>
      <w:proofErr w:type="spellEnd"/>
      <w:r w:rsidRPr="00B41112">
        <w:rPr>
          <w:i/>
          <w:sz w:val="26"/>
          <w:szCs w:val="26"/>
          <w:rPrChange w:id="26335" w:author="Le Minh Nghia" w:date="2019-10-09T10:56:00Z">
            <w:rPr>
              <w:i/>
              <w:sz w:val="26"/>
              <w:szCs w:val="26"/>
            </w:rPr>
          </w:rPrChange>
        </w:rPr>
        <w:t xml:space="preserve"> </w:t>
      </w:r>
      <w:proofErr w:type="spellStart"/>
      <w:r w:rsidRPr="00B41112">
        <w:rPr>
          <w:i/>
          <w:sz w:val="26"/>
          <w:szCs w:val="26"/>
          <w:rPrChange w:id="26336" w:author="Le Minh Nghia" w:date="2019-10-09T10:56:00Z">
            <w:rPr>
              <w:i/>
              <w:sz w:val="26"/>
              <w:szCs w:val="26"/>
            </w:rPr>
          </w:rPrChange>
        </w:rPr>
        <w:t>khoản</w:t>
      </w:r>
      <w:proofErr w:type="spellEnd"/>
      <w:r w:rsidRPr="00B41112">
        <w:rPr>
          <w:i/>
          <w:sz w:val="26"/>
          <w:szCs w:val="26"/>
          <w:rPrChange w:id="26337" w:author="Le Minh Nghia" w:date="2019-10-09T10:56:00Z">
            <w:rPr>
              <w:i/>
              <w:sz w:val="26"/>
              <w:szCs w:val="26"/>
            </w:rPr>
          </w:rPrChange>
        </w:rPr>
        <w:t xml:space="preserve"> </w:t>
      </w:r>
      <w:proofErr w:type="spellStart"/>
      <w:r w:rsidRPr="00B41112">
        <w:rPr>
          <w:i/>
          <w:sz w:val="26"/>
          <w:szCs w:val="26"/>
          <w:rPrChange w:id="26338" w:author="Le Minh Nghia" w:date="2019-10-09T10:56:00Z">
            <w:rPr>
              <w:i/>
              <w:sz w:val="26"/>
              <w:szCs w:val="26"/>
            </w:rPr>
          </w:rPrChange>
        </w:rPr>
        <w:t>bị</w:t>
      </w:r>
      <w:proofErr w:type="spellEnd"/>
      <w:r w:rsidRPr="00B41112">
        <w:rPr>
          <w:i/>
          <w:sz w:val="26"/>
          <w:szCs w:val="26"/>
          <w:rPrChange w:id="26339" w:author="Le Minh Nghia" w:date="2019-10-09T10:56:00Z">
            <w:rPr>
              <w:i/>
              <w:sz w:val="26"/>
              <w:szCs w:val="26"/>
            </w:rPr>
          </w:rPrChange>
        </w:rPr>
        <w:t xml:space="preserve"> </w:t>
      </w:r>
      <w:proofErr w:type="spellStart"/>
      <w:r w:rsidRPr="00B41112">
        <w:rPr>
          <w:i/>
          <w:sz w:val="26"/>
          <w:szCs w:val="26"/>
          <w:rPrChange w:id="26340" w:author="Le Minh Nghia" w:date="2019-10-09T10:56:00Z">
            <w:rPr>
              <w:i/>
              <w:sz w:val="26"/>
              <w:szCs w:val="26"/>
            </w:rPr>
          </w:rPrChange>
        </w:rPr>
        <w:t>khóa</w:t>
      </w:r>
      <w:proofErr w:type="spellEnd"/>
      <w:r w:rsidRPr="00B41112">
        <w:rPr>
          <w:i/>
          <w:sz w:val="26"/>
          <w:szCs w:val="26"/>
          <w:rPrChange w:id="26341" w:author="Le Minh Nghia" w:date="2019-10-09T10:56:00Z">
            <w:rPr>
              <w:i/>
              <w:sz w:val="26"/>
              <w:szCs w:val="26"/>
            </w:rPr>
          </w:rPrChange>
        </w:rPr>
        <w:t xml:space="preserve"> </w:t>
      </w:r>
      <w:proofErr w:type="spellStart"/>
      <w:r w:rsidRPr="00B41112">
        <w:rPr>
          <w:i/>
          <w:sz w:val="26"/>
          <w:szCs w:val="26"/>
          <w:rPrChange w:id="26342" w:author="Le Minh Nghia" w:date="2019-10-09T10:56:00Z">
            <w:rPr>
              <w:i/>
              <w:sz w:val="26"/>
              <w:szCs w:val="26"/>
            </w:rPr>
          </w:rPrChange>
        </w:rPr>
        <w:t>và</w:t>
      </w:r>
      <w:proofErr w:type="spellEnd"/>
      <w:r w:rsidRPr="00B41112">
        <w:rPr>
          <w:i/>
          <w:sz w:val="26"/>
          <w:szCs w:val="26"/>
          <w:rPrChange w:id="26343" w:author="Le Minh Nghia" w:date="2019-10-09T10:56:00Z">
            <w:rPr>
              <w:i/>
              <w:sz w:val="26"/>
              <w:szCs w:val="26"/>
            </w:rPr>
          </w:rPrChange>
        </w:rPr>
        <w:t xml:space="preserve"> </w:t>
      </w:r>
      <w:proofErr w:type="spellStart"/>
      <w:r w:rsidRPr="00B41112">
        <w:rPr>
          <w:i/>
          <w:sz w:val="26"/>
          <w:szCs w:val="26"/>
          <w:rPrChange w:id="26344" w:author="Le Minh Nghia" w:date="2019-10-09T10:56:00Z">
            <w:rPr>
              <w:i/>
              <w:sz w:val="26"/>
              <w:szCs w:val="26"/>
            </w:rPr>
          </w:rPrChange>
        </w:rPr>
        <w:t>chức</w:t>
      </w:r>
      <w:proofErr w:type="spellEnd"/>
      <w:r w:rsidRPr="00B41112">
        <w:rPr>
          <w:i/>
          <w:sz w:val="26"/>
          <w:szCs w:val="26"/>
          <w:rPrChange w:id="26345" w:author="Le Minh Nghia" w:date="2019-10-09T10:56:00Z">
            <w:rPr>
              <w:i/>
              <w:sz w:val="26"/>
              <w:szCs w:val="26"/>
            </w:rPr>
          </w:rPrChange>
        </w:rPr>
        <w:t xml:space="preserve"> </w:t>
      </w:r>
      <w:proofErr w:type="spellStart"/>
      <w:r w:rsidRPr="00B41112">
        <w:rPr>
          <w:i/>
          <w:sz w:val="26"/>
          <w:szCs w:val="26"/>
          <w:rPrChange w:id="26346" w:author="Le Minh Nghia" w:date="2019-10-09T10:56:00Z">
            <w:rPr>
              <w:i/>
              <w:sz w:val="26"/>
              <w:szCs w:val="26"/>
            </w:rPr>
          </w:rPrChange>
        </w:rPr>
        <w:t>năng</w:t>
      </w:r>
      <w:proofErr w:type="spellEnd"/>
      <w:r w:rsidRPr="00B41112">
        <w:rPr>
          <w:i/>
          <w:sz w:val="26"/>
          <w:szCs w:val="26"/>
          <w:rPrChange w:id="26347" w:author="Le Minh Nghia" w:date="2019-10-09T10:56:00Z">
            <w:rPr>
              <w:i/>
              <w:sz w:val="26"/>
              <w:szCs w:val="26"/>
            </w:rPr>
          </w:rPrChange>
        </w:rPr>
        <w:t xml:space="preserve"> </w:t>
      </w:r>
      <w:proofErr w:type="spellStart"/>
      <w:r w:rsidRPr="00B41112">
        <w:rPr>
          <w:i/>
          <w:sz w:val="26"/>
          <w:szCs w:val="26"/>
          <w:rPrChange w:id="26348" w:author="Le Minh Nghia" w:date="2019-10-09T10:56:00Z">
            <w:rPr>
              <w:i/>
              <w:sz w:val="26"/>
              <w:szCs w:val="26"/>
            </w:rPr>
          </w:rPrChange>
        </w:rPr>
        <w:t>mở</w:t>
      </w:r>
      <w:proofErr w:type="spellEnd"/>
      <w:r w:rsidRPr="00B41112">
        <w:rPr>
          <w:i/>
          <w:sz w:val="26"/>
          <w:szCs w:val="26"/>
          <w:rPrChange w:id="26349" w:author="Le Minh Nghia" w:date="2019-10-09T10:56:00Z">
            <w:rPr>
              <w:i/>
              <w:sz w:val="26"/>
              <w:szCs w:val="26"/>
            </w:rPr>
          </w:rPrChange>
        </w:rPr>
        <w:t xml:space="preserve"> </w:t>
      </w:r>
      <w:proofErr w:type="spellStart"/>
      <w:r w:rsidRPr="00B41112">
        <w:rPr>
          <w:i/>
          <w:sz w:val="26"/>
          <w:szCs w:val="26"/>
          <w:rPrChange w:id="26350" w:author="Le Minh Nghia" w:date="2019-10-09T10:56:00Z">
            <w:rPr>
              <w:i/>
              <w:sz w:val="26"/>
              <w:szCs w:val="26"/>
            </w:rPr>
          </w:rPrChange>
        </w:rPr>
        <w:t>khóa</w:t>
      </w:r>
      <w:proofErr w:type="spellEnd"/>
      <w:r w:rsidRPr="00B41112">
        <w:rPr>
          <w:i/>
          <w:sz w:val="26"/>
          <w:szCs w:val="26"/>
          <w:rPrChange w:id="26351" w:author="Le Minh Nghia" w:date="2019-10-09T10:56:00Z">
            <w:rPr>
              <w:i/>
              <w:sz w:val="26"/>
              <w:szCs w:val="26"/>
            </w:rPr>
          </w:rPrChange>
        </w:rPr>
        <w:t xml:space="preserve"> </w:t>
      </w:r>
      <w:proofErr w:type="spellStart"/>
      <w:r w:rsidRPr="00B41112">
        <w:rPr>
          <w:i/>
          <w:sz w:val="26"/>
          <w:szCs w:val="26"/>
          <w:rPrChange w:id="26352" w:author="Le Minh Nghia" w:date="2019-10-09T10:56:00Z">
            <w:rPr>
              <w:i/>
              <w:sz w:val="26"/>
              <w:szCs w:val="26"/>
            </w:rPr>
          </w:rPrChange>
        </w:rPr>
        <w:t>tài</w:t>
      </w:r>
      <w:proofErr w:type="spellEnd"/>
      <w:r w:rsidRPr="00B41112">
        <w:rPr>
          <w:i/>
          <w:sz w:val="26"/>
          <w:szCs w:val="26"/>
          <w:rPrChange w:id="26353" w:author="Le Minh Nghia" w:date="2019-10-09T10:56:00Z">
            <w:rPr>
              <w:i/>
              <w:sz w:val="26"/>
              <w:szCs w:val="26"/>
            </w:rPr>
          </w:rPrChange>
        </w:rPr>
        <w:t xml:space="preserve"> </w:t>
      </w:r>
      <w:proofErr w:type="spellStart"/>
      <w:r w:rsidRPr="00B41112">
        <w:rPr>
          <w:i/>
          <w:sz w:val="26"/>
          <w:szCs w:val="26"/>
          <w:rPrChange w:id="26354" w:author="Le Minh Nghia" w:date="2019-10-09T10:56:00Z">
            <w:rPr>
              <w:i/>
              <w:sz w:val="26"/>
              <w:szCs w:val="26"/>
            </w:rPr>
          </w:rPrChange>
        </w:rPr>
        <w:t>khoản</w:t>
      </w:r>
      <w:proofErr w:type="spellEnd"/>
    </w:p>
    <w:p w:rsidR="00353231" w:rsidRPr="00B41112" w:rsidRDefault="00353231">
      <w:pPr>
        <w:rPr>
          <w:sz w:val="26"/>
          <w:szCs w:val="26"/>
          <w:rPrChange w:id="26355" w:author="Le Minh Nghia" w:date="2019-10-09T10:56:00Z">
            <w:rPr>
              <w:sz w:val="26"/>
              <w:szCs w:val="26"/>
            </w:rPr>
          </w:rPrChange>
        </w:rPr>
        <w:pPrChange w:id="26356" w:author="Le Minh Nghia" w:date="2019-10-09T10:38:00Z">
          <w:pPr>
            <w:ind w:left="709"/>
          </w:pPr>
        </w:pPrChange>
      </w:pPr>
      <w:proofErr w:type="spellStart"/>
      <w:r w:rsidRPr="00B41112">
        <w:rPr>
          <w:sz w:val="26"/>
          <w:szCs w:val="26"/>
          <w:rPrChange w:id="26357" w:author="Le Minh Nghia" w:date="2019-10-09T10:56:00Z">
            <w:rPr>
              <w:sz w:val="26"/>
              <w:szCs w:val="26"/>
            </w:rPr>
          </w:rPrChange>
        </w:rPr>
        <w:t>Tài</w:t>
      </w:r>
      <w:proofErr w:type="spellEnd"/>
      <w:r w:rsidRPr="00B41112">
        <w:rPr>
          <w:sz w:val="26"/>
          <w:szCs w:val="26"/>
          <w:rPrChange w:id="26358" w:author="Le Minh Nghia" w:date="2019-10-09T10:56:00Z">
            <w:rPr>
              <w:sz w:val="26"/>
              <w:szCs w:val="26"/>
            </w:rPr>
          </w:rPrChange>
        </w:rPr>
        <w:t xml:space="preserve"> </w:t>
      </w:r>
      <w:proofErr w:type="spellStart"/>
      <w:r w:rsidRPr="00B41112">
        <w:rPr>
          <w:sz w:val="26"/>
          <w:szCs w:val="26"/>
          <w:rPrChange w:id="26359" w:author="Le Minh Nghia" w:date="2019-10-09T10:56:00Z">
            <w:rPr>
              <w:sz w:val="26"/>
              <w:szCs w:val="26"/>
            </w:rPr>
          </w:rPrChange>
        </w:rPr>
        <w:t>khoản</w:t>
      </w:r>
      <w:proofErr w:type="spellEnd"/>
      <w:r w:rsidRPr="00B41112">
        <w:rPr>
          <w:sz w:val="26"/>
          <w:szCs w:val="26"/>
          <w:rPrChange w:id="26360" w:author="Le Minh Nghia" w:date="2019-10-09T10:56:00Z">
            <w:rPr>
              <w:sz w:val="26"/>
              <w:szCs w:val="26"/>
            </w:rPr>
          </w:rPrChange>
        </w:rPr>
        <w:t xml:space="preserve"> </w:t>
      </w:r>
      <w:proofErr w:type="spellStart"/>
      <w:r w:rsidRPr="00B41112">
        <w:rPr>
          <w:sz w:val="26"/>
          <w:szCs w:val="26"/>
          <w:rPrChange w:id="26361" w:author="Le Minh Nghia" w:date="2019-10-09T10:56:00Z">
            <w:rPr>
              <w:sz w:val="26"/>
              <w:szCs w:val="26"/>
            </w:rPr>
          </w:rPrChange>
        </w:rPr>
        <w:t>người</w:t>
      </w:r>
      <w:proofErr w:type="spellEnd"/>
      <w:r w:rsidRPr="00B41112">
        <w:rPr>
          <w:sz w:val="26"/>
          <w:szCs w:val="26"/>
          <w:rPrChange w:id="26362" w:author="Le Minh Nghia" w:date="2019-10-09T10:56:00Z">
            <w:rPr>
              <w:sz w:val="26"/>
              <w:szCs w:val="26"/>
            </w:rPr>
          </w:rPrChange>
        </w:rPr>
        <w:t xml:space="preserve"> </w:t>
      </w:r>
      <w:proofErr w:type="spellStart"/>
      <w:r w:rsidRPr="00B41112">
        <w:rPr>
          <w:sz w:val="26"/>
          <w:szCs w:val="26"/>
          <w:rPrChange w:id="26363" w:author="Le Minh Nghia" w:date="2019-10-09T10:56:00Z">
            <w:rPr>
              <w:sz w:val="26"/>
              <w:szCs w:val="26"/>
            </w:rPr>
          </w:rPrChange>
        </w:rPr>
        <w:t>dùng</w:t>
      </w:r>
      <w:proofErr w:type="spellEnd"/>
      <w:r w:rsidRPr="00B41112">
        <w:rPr>
          <w:sz w:val="26"/>
          <w:szCs w:val="26"/>
          <w:rPrChange w:id="26364" w:author="Le Minh Nghia" w:date="2019-10-09T10:56:00Z">
            <w:rPr>
              <w:sz w:val="26"/>
              <w:szCs w:val="26"/>
            </w:rPr>
          </w:rPrChange>
        </w:rPr>
        <w:t xml:space="preserve"> </w:t>
      </w:r>
      <w:proofErr w:type="spellStart"/>
      <w:r w:rsidRPr="00B41112">
        <w:rPr>
          <w:sz w:val="26"/>
          <w:szCs w:val="26"/>
          <w:rPrChange w:id="26365" w:author="Le Minh Nghia" w:date="2019-10-09T10:56:00Z">
            <w:rPr>
              <w:sz w:val="26"/>
              <w:szCs w:val="26"/>
            </w:rPr>
          </w:rPrChange>
        </w:rPr>
        <w:t>bị</w:t>
      </w:r>
      <w:proofErr w:type="spellEnd"/>
      <w:r w:rsidRPr="00B41112">
        <w:rPr>
          <w:sz w:val="26"/>
          <w:szCs w:val="26"/>
          <w:rPrChange w:id="26366" w:author="Le Minh Nghia" w:date="2019-10-09T10:56:00Z">
            <w:rPr>
              <w:sz w:val="26"/>
              <w:szCs w:val="26"/>
            </w:rPr>
          </w:rPrChange>
        </w:rPr>
        <w:t xml:space="preserve"> </w:t>
      </w:r>
      <w:proofErr w:type="spellStart"/>
      <w:r w:rsidRPr="00B41112">
        <w:rPr>
          <w:sz w:val="26"/>
          <w:szCs w:val="26"/>
          <w:rPrChange w:id="26367" w:author="Le Minh Nghia" w:date="2019-10-09T10:56:00Z">
            <w:rPr>
              <w:sz w:val="26"/>
              <w:szCs w:val="26"/>
            </w:rPr>
          </w:rPrChange>
        </w:rPr>
        <w:t>khóa</w:t>
      </w:r>
      <w:proofErr w:type="spellEnd"/>
      <w:r w:rsidRPr="00B41112">
        <w:rPr>
          <w:sz w:val="26"/>
          <w:szCs w:val="26"/>
          <w:rPrChange w:id="26368" w:author="Le Minh Nghia" w:date="2019-10-09T10:56:00Z">
            <w:rPr>
              <w:sz w:val="26"/>
              <w:szCs w:val="26"/>
            </w:rPr>
          </w:rPrChange>
        </w:rPr>
        <w:t xml:space="preserve"> </w:t>
      </w:r>
      <w:proofErr w:type="spellStart"/>
      <w:r w:rsidRPr="00B41112">
        <w:rPr>
          <w:sz w:val="26"/>
          <w:szCs w:val="26"/>
          <w:rPrChange w:id="26369" w:author="Le Minh Nghia" w:date="2019-10-09T10:56:00Z">
            <w:rPr>
              <w:sz w:val="26"/>
              <w:szCs w:val="26"/>
            </w:rPr>
          </w:rPrChange>
        </w:rPr>
        <w:t>sẽ</w:t>
      </w:r>
      <w:proofErr w:type="spellEnd"/>
      <w:r w:rsidRPr="00B41112">
        <w:rPr>
          <w:sz w:val="26"/>
          <w:szCs w:val="26"/>
          <w:rPrChange w:id="26370" w:author="Le Minh Nghia" w:date="2019-10-09T10:56:00Z">
            <w:rPr>
              <w:sz w:val="26"/>
              <w:szCs w:val="26"/>
            </w:rPr>
          </w:rPrChange>
        </w:rPr>
        <w:t xml:space="preserve"> </w:t>
      </w:r>
      <w:proofErr w:type="spellStart"/>
      <w:r w:rsidRPr="00B41112">
        <w:rPr>
          <w:sz w:val="26"/>
          <w:szCs w:val="26"/>
          <w:rPrChange w:id="26371" w:author="Le Minh Nghia" w:date="2019-10-09T10:56:00Z">
            <w:rPr>
              <w:sz w:val="26"/>
              <w:szCs w:val="26"/>
            </w:rPr>
          </w:rPrChange>
        </w:rPr>
        <w:t>không</w:t>
      </w:r>
      <w:proofErr w:type="spellEnd"/>
      <w:r w:rsidRPr="00B41112">
        <w:rPr>
          <w:sz w:val="26"/>
          <w:szCs w:val="26"/>
          <w:rPrChange w:id="26372" w:author="Le Minh Nghia" w:date="2019-10-09T10:56:00Z">
            <w:rPr>
              <w:sz w:val="26"/>
              <w:szCs w:val="26"/>
            </w:rPr>
          </w:rPrChange>
        </w:rPr>
        <w:t xml:space="preserve"> </w:t>
      </w:r>
      <w:proofErr w:type="spellStart"/>
      <w:r w:rsidRPr="00B41112">
        <w:rPr>
          <w:sz w:val="26"/>
          <w:szCs w:val="26"/>
          <w:rPrChange w:id="26373" w:author="Le Minh Nghia" w:date="2019-10-09T10:56:00Z">
            <w:rPr>
              <w:sz w:val="26"/>
              <w:szCs w:val="26"/>
            </w:rPr>
          </w:rPrChange>
        </w:rPr>
        <w:t>thực</w:t>
      </w:r>
      <w:proofErr w:type="spellEnd"/>
      <w:r w:rsidRPr="00B41112">
        <w:rPr>
          <w:sz w:val="26"/>
          <w:szCs w:val="26"/>
          <w:rPrChange w:id="26374" w:author="Le Minh Nghia" w:date="2019-10-09T10:56:00Z">
            <w:rPr>
              <w:sz w:val="26"/>
              <w:szCs w:val="26"/>
            </w:rPr>
          </w:rPrChange>
        </w:rPr>
        <w:t xml:space="preserve"> </w:t>
      </w:r>
      <w:proofErr w:type="spellStart"/>
      <w:r w:rsidRPr="00B41112">
        <w:rPr>
          <w:sz w:val="26"/>
          <w:szCs w:val="26"/>
          <w:rPrChange w:id="26375" w:author="Le Minh Nghia" w:date="2019-10-09T10:56:00Z">
            <w:rPr>
              <w:sz w:val="26"/>
              <w:szCs w:val="26"/>
            </w:rPr>
          </w:rPrChange>
        </w:rPr>
        <w:t>hiện</w:t>
      </w:r>
      <w:proofErr w:type="spellEnd"/>
      <w:r w:rsidRPr="00B41112">
        <w:rPr>
          <w:sz w:val="26"/>
          <w:szCs w:val="26"/>
          <w:rPrChange w:id="26376" w:author="Le Minh Nghia" w:date="2019-10-09T10:56:00Z">
            <w:rPr>
              <w:sz w:val="26"/>
              <w:szCs w:val="26"/>
            </w:rPr>
          </w:rPrChange>
        </w:rPr>
        <w:t xml:space="preserve"> </w:t>
      </w:r>
      <w:proofErr w:type="spellStart"/>
      <w:r w:rsidRPr="00B41112">
        <w:rPr>
          <w:sz w:val="26"/>
          <w:szCs w:val="26"/>
          <w:rPrChange w:id="26377" w:author="Le Minh Nghia" w:date="2019-10-09T10:56:00Z">
            <w:rPr>
              <w:sz w:val="26"/>
              <w:szCs w:val="26"/>
            </w:rPr>
          </w:rPrChange>
        </w:rPr>
        <w:t>được</w:t>
      </w:r>
      <w:proofErr w:type="spellEnd"/>
      <w:r w:rsidRPr="00B41112">
        <w:rPr>
          <w:sz w:val="26"/>
          <w:szCs w:val="26"/>
          <w:rPrChange w:id="26378" w:author="Le Minh Nghia" w:date="2019-10-09T10:56:00Z">
            <w:rPr>
              <w:sz w:val="26"/>
              <w:szCs w:val="26"/>
            </w:rPr>
          </w:rPrChange>
        </w:rPr>
        <w:t xml:space="preserve"> </w:t>
      </w:r>
      <w:proofErr w:type="spellStart"/>
      <w:r w:rsidRPr="00B41112">
        <w:rPr>
          <w:sz w:val="26"/>
          <w:szCs w:val="26"/>
          <w:rPrChange w:id="26379" w:author="Le Minh Nghia" w:date="2019-10-09T10:56:00Z">
            <w:rPr>
              <w:sz w:val="26"/>
              <w:szCs w:val="26"/>
            </w:rPr>
          </w:rPrChange>
        </w:rPr>
        <w:t>chức</w:t>
      </w:r>
      <w:proofErr w:type="spellEnd"/>
      <w:r w:rsidRPr="00B41112">
        <w:rPr>
          <w:sz w:val="26"/>
          <w:szCs w:val="26"/>
          <w:rPrChange w:id="26380" w:author="Le Minh Nghia" w:date="2019-10-09T10:56:00Z">
            <w:rPr>
              <w:sz w:val="26"/>
              <w:szCs w:val="26"/>
            </w:rPr>
          </w:rPrChange>
        </w:rPr>
        <w:t xml:space="preserve"> </w:t>
      </w:r>
      <w:proofErr w:type="spellStart"/>
      <w:r w:rsidRPr="00B41112">
        <w:rPr>
          <w:sz w:val="26"/>
          <w:szCs w:val="26"/>
          <w:rPrChange w:id="26381" w:author="Le Minh Nghia" w:date="2019-10-09T10:56:00Z">
            <w:rPr>
              <w:sz w:val="26"/>
              <w:szCs w:val="26"/>
            </w:rPr>
          </w:rPrChange>
        </w:rPr>
        <w:t>năng</w:t>
      </w:r>
      <w:proofErr w:type="spellEnd"/>
      <w:r w:rsidRPr="00B41112">
        <w:rPr>
          <w:sz w:val="26"/>
          <w:szCs w:val="26"/>
          <w:rPrChange w:id="26382" w:author="Le Minh Nghia" w:date="2019-10-09T10:56:00Z">
            <w:rPr>
              <w:sz w:val="26"/>
              <w:szCs w:val="26"/>
            </w:rPr>
          </w:rPrChange>
        </w:rPr>
        <w:t xml:space="preserve"> </w:t>
      </w:r>
      <w:proofErr w:type="spellStart"/>
      <w:r w:rsidRPr="00B41112">
        <w:rPr>
          <w:sz w:val="26"/>
          <w:szCs w:val="26"/>
          <w:rPrChange w:id="26383" w:author="Le Minh Nghia" w:date="2019-10-09T10:56:00Z">
            <w:rPr>
              <w:sz w:val="26"/>
              <w:szCs w:val="26"/>
            </w:rPr>
          </w:rPrChange>
        </w:rPr>
        <w:t>đăng</w:t>
      </w:r>
      <w:proofErr w:type="spellEnd"/>
      <w:r w:rsidRPr="00B41112">
        <w:rPr>
          <w:sz w:val="26"/>
          <w:szCs w:val="26"/>
          <w:rPrChange w:id="26384" w:author="Le Minh Nghia" w:date="2019-10-09T10:56:00Z">
            <w:rPr>
              <w:sz w:val="26"/>
              <w:szCs w:val="26"/>
            </w:rPr>
          </w:rPrChange>
        </w:rPr>
        <w:t xml:space="preserve"> </w:t>
      </w:r>
      <w:proofErr w:type="spellStart"/>
      <w:r w:rsidRPr="00B41112">
        <w:rPr>
          <w:sz w:val="26"/>
          <w:szCs w:val="26"/>
          <w:rPrChange w:id="26385" w:author="Le Minh Nghia" w:date="2019-10-09T10:56:00Z">
            <w:rPr>
              <w:sz w:val="26"/>
              <w:szCs w:val="26"/>
            </w:rPr>
          </w:rPrChange>
        </w:rPr>
        <w:t>bài</w:t>
      </w:r>
      <w:proofErr w:type="spellEnd"/>
      <w:r w:rsidRPr="00B41112">
        <w:rPr>
          <w:sz w:val="26"/>
          <w:szCs w:val="26"/>
          <w:rPrChange w:id="26386" w:author="Le Minh Nghia" w:date="2019-10-09T10:56:00Z">
            <w:rPr>
              <w:sz w:val="26"/>
              <w:szCs w:val="26"/>
            </w:rPr>
          </w:rPrChange>
        </w:rPr>
        <w:t xml:space="preserve"> </w:t>
      </w:r>
      <w:proofErr w:type="spellStart"/>
      <w:r w:rsidRPr="00B41112">
        <w:rPr>
          <w:sz w:val="26"/>
          <w:szCs w:val="26"/>
          <w:rPrChange w:id="26387" w:author="Le Minh Nghia" w:date="2019-10-09T10:56:00Z">
            <w:rPr>
              <w:sz w:val="26"/>
              <w:szCs w:val="26"/>
            </w:rPr>
          </w:rPrChange>
        </w:rPr>
        <w:t>cho</w:t>
      </w:r>
      <w:proofErr w:type="spellEnd"/>
      <w:r w:rsidRPr="00B41112">
        <w:rPr>
          <w:sz w:val="26"/>
          <w:szCs w:val="26"/>
          <w:rPrChange w:id="26388" w:author="Le Minh Nghia" w:date="2019-10-09T10:56:00Z">
            <w:rPr>
              <w:sz w:val="26"/>
              <w:szCs w:val="26"/>
            </w:rPr>
          </w:rPrChange>
        </w:rPr>
        <w:t xml:space="preserve"> </w:t>
      </w:r>
      <w:proofErr w:type="spellStart"/>
      <w:r w:rsidRPr="00B41112">
        <w:rPr>
          <w:sz w:val="26"/>
          <w:szCs w:val="26"/>
          <w:rPrChange w:id="26389" w:author="Le Minh Nghia" w:date="2019-10-09T10:56:00Z">
            <w:rPr>
              <w:sz w:val="26"/>
              <w:szCs w:val="26"/>
            </w:rPr>
          </w:rPrChange>
        </w:rPr>
        <w:t>đến</w:t>
      </w:r>
      <w:proofErr w:type="spellEnd"/>
      <w:r w:rsidRPr="00B41112">
        <w:rPr>
          <w:sz w:val="26"/>
          <w:szCs w:val="26"/>
          <w:rPrChange w:id="26390" w:author="Le Minh Nghia" w:date="2019-10-09T10:56:00Z">
            <w:rPr>
              <w:sz w:val="26"/>
              <w:szCs w:val="26"/>
            </w:rPr>
          </w:rPrChange>
        </w:rPr>
        <w:t xml:space="preserve"> </w:t>
      </w:r>
      <w:proofErr w:type="spellStart"/>
      <w:r w:rsidRPr="00B41112">
        <w:rPr>
          <w:sz w:val="26"/>
          <w:szCs w:val="26"/>
          <w:rPrChange w:id="26391" w:author="Le Minh Nghia" w:date="2019-10-09T10:56:00Z">
            <w:rPr>
              <w:sz w:val="26"/>
              <w:szCs w:val="26"/>
            </w:rPr>
          </w:rPrChange>
        </w:rPr>
        <w:t>khi</w:t>
      </w:r>
      <w:proofErr w:type="spellEnd"/>
      <w:r w:rsidRPr="00B41112">
        <w:rPr>
          <w:sz w:val="26"/>
          <w:szCs w:val="26"/>
          <w:rPrChange w:id="26392" w:author="Le Minh Nghia" w:date="2019-10-09T10:56:00Z">
            <w:rPr>
              <w:sz w:val="26"/>
              <w:szCs w:val="26"/>
            </w:rPr>
          </w:rPrChange>
        </w:rPr>
        <w:t xml:space="preserve"> </w:t>
      </w:r>
      <w:proofErr w:type="spellStart"/>
      <w:r w:rsidRPr="00B41112">
        <w:rPr>
          <w:sz w:val="26"/>
          <w:szCs w:val="26"/>
          <w:rPrChange w:id="26393" w:author="Le Minh Nghia" w:date="2019-10-09T10:56:00Z">
            <w:rPr>
              <w:sz w:val="26"/>
              <w:szCs w:val="26"/>
            </w:rPr>
          </w:rPrChange>
        </w:rPr>
        <w:t>người</w:t>
      </w:r>
      <w:proofErr w:type="spellEnd"/>
      <w:r w:rsidRPr="00B41112">
        <w:rPr>
          <w:sz w:val="26"/>
          <w:szCs w:val="26"/>
          <w:rPrChange w:id="26394" w:author="Le Minh Nghia" w:date="2019-10-09T10:56:00Z">
            <w:rPr>
              <w:sz w:val="26"/>
              <w:szCs w:val="26"/>
            </w:rPr>
          </w:rPrChange>
        </w:rPr>
        <w:t xml:space="preserve"> </w:t>
      </w:r>
      <w:proofErr w:type="spellStart"/>
      <w:r w:rsidRPr="00B41112">
        <w:rPr>
          <w:sz w:val="26"/>
          <w:szCs w:val="26"/>
          <w:rPrChange w:id="26395" w:author="Le Minh Nghia" w:date="2019-10-09T10:56:00Z">
            <w:rPr>
              <w:sz w:val="26"/>
              <w:szCs w:val="26"/>
            </w:rPr>
          </w:rPrChange>
        </w:rPr>
        <w:t>quản</w:t>
      </w:r>
      <w:proofErr w:type="spellEnd"/>
      <w:r w:rsidRPr="00B41112">
        <w:rPr>
          <w:sz w:val="26"/>
          <w:szCs w:val="26"/>
          <w:rPrChange w:id="26396" w:author="Le Minh Nghia" w:date="2019-10-09T10:56:00Z">
            <w:rPr>
              <w:sz w:val="26"/>
              <w:szCs w:val="26"/>
            </w:rPr>
          </w:rPrChange>
        </w:rPr>
        <w:t xml:space="preserve"> </w:t>
      </w:r>
      <w:proofErr w:type="spellStart"/>
      <w:r w:rsidRPr="00B41112">
        <w:rPr>
          <w:sz w:val="26"/>
          <w:szCs w:val="26"/>
          <w:rPrChange w:id="26397" w:author="Le Minh Nghia" w:date="2019-10-09T10:56:00Z">
            <w:rPr>
              <w:sz w:val="26"/>
              <w:szCs w:val="26"/>
            </w:rPr>
          </w:rPrChange>
        </w:rPr>
        <w:t>trị</w:t>
      </w:r>
      <w:proofErr w:type="spellEnd"/>
      <w:r w:rsidRPr="00B41112">
        <w:rPr>
          <w:sz w:val="26"/>
          <w:szCs w:val="26"/>
          <w:rPrChange w:id="26398" w:author="Le Minh Nghia" w:date="2019-10-09T10:56:00Z">
            <w:rPr>
              <w:sz w:val="26"/>
              <w:szCs w:val="26"/>
            </w:rPr>
          </w:rPrChange>
        </w:rPr>
        <w:t xml:space="preserve"> </w:t>
      </w:r>
      <w:proofErr w:type="spellStart"/>
      <w:r w:rsidRPr="00B41112">
        <w:rPr>
          <w:sz w:val="26"/>
          <w:szCs w:val="26"/>
          <w:rPrChange w:id="26399" w:author="Le Minh Nghia" w:date="2019-10-09T10:56:00Z">
            <w:rPr>
              <w:sz w:val="26"/>
              <w:szCs w:val="26"/>
            </w:rPr>
          </w:rPrChange>
        </w:rPr>
        <w:t>mở</w:t>
      </w:r>
      <w:proofErr w:type="spellEnd"/>
      <w:r w:rsidRPr="00B41112">
        <w:rPr>
          <w:sz w:val="26"/>
          <w:szCs w:val="26"/>
          <w:rPrChange w:id="26400" w:author="Le Minh Nghia" w:date="2019-10-09T10:56:00Z">
            <w:rPr>
              <w:sz w:val="26"/>
              <w:szCs w:val="26"/>
            </w:rPr>
          </w:rPrChange>
        </w:rPr>
        <w:t xml:space="preserve"> </w:t>
      </w:r>
      <w:proofErr w:type="spellStart"/>
      <w:r w:rsidRPr="00B41112">
        <w:rPr>
          <w:sz w:val="26"/>
          <w:szCs w:val="26"/>
          <w:rPrChange w:id="26401" w:author="Le Minh Nghia" w:date="2019-10-09T10:56:00Z">
            <w:rPr>
              <w:sz w:val="26"/>
              <w:szCs w:val="26"/>
            </w:rPr>
          </w:rPrChange>
        </w:rPr>
        <w:t>khóa</w:t>
      </w:r>
      <w:proofErr w:type="spellEnd"/>
      <w:r w:rsidRPr="00B41112">
        <w:rPr>
          <w:sz w:val="26"/>
          <w:szCs w:val="26"/>
          <w:rPrChange w:id="26402" w:author="Le Minh Nghia" w:date="2019-10-09T10:56:00Z">
            <w:rPr>
              <w:sz w:val="26"/>
              <w:szCs w:val="26"/>
            </w:rPr>
          </w:rPrChange>
        </w:rPr>
        <w:t xml:space="preserve">. </w:t>
      </w:r>
    </w:p>
    <w:p w:rsidR="00353231" w:rsidRPr="00B41112" w:rsidRDefault="00353231">
      <w:pPr>
        <w:rPr>
          <w:sz w:val="26"/>
          <w:szCs w:val="26"/>
          <w:rPrChange w:id="26403" w:author="Le Minh Nghia" w:date="2019-10-09T10:56:00Z">
            <w:rPr>
              <w:sz w:val="26"/>
              <w:szCs w:val="26"/>
            </w:rPr>
          </w:rPrChange>
        </w:rPr>
        <w:pPrChange w:id="26404" w:author="Le Minh Nghia" w:date="2019-10-09T10:38:00Z">
          <w:pPr>
            <w:ind w:left="709"/>
          </w:pPr>
        </w:pPrChange>
      </w:pPr>
      <w:r w:rsidRPr="00B41112">
        <w:rPr>
          <w:noProof/>
          <w:sz w:val="26"/>
          <w:szCs w:val="26"/>
          <w:rPrChange w:id="26405" w:author="Le Minh Nghia" w:date="2019-10-09T10:56:00Z">
            <w:rPr>
              <w:noProof/>
            </w:rPr>
          </w:rPrChange>
        </w:rPr>
        <w:drawing>
          <wp:inline distT="0" distB="0" distL="0" distR="0" wp14:anchorId="291E3506" wp14:editId="377E15FD">
            <wp:extent cx="5972175" cy="293560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935605"/>
                    </a:xfrm>
                    <a:prstGeom prst="rect">
                      <a:avLst/>
                    </a:prstGeom>
                  </pic:spPr>
                </pic:pic>
              </a:graphicData>
            </a:graphic>
          </wp:inline>
        </w:drawing>
      </w:r>
    </w:p>
    <w:p w:rsidR="00353231" w:rsidRPr="00B41112" w:rsidRDefault="00353231" w:rsidP="00353231">
      <w:pPr>
        <w:ind w:left="709"/>
        <w:jc w:val="center"/>
        <w:rPr>
          <w:i/>
          <w:sz w:val="26"/>
          <w:szCs w:val="26"/>
          <w:rPrChange w:id="26406" w:author="Le Minh Nghia" w:date="2019-10-09T10:56:00Z">
            <w:rPr>
              <w:i/>
              <w:sz w:val="26"/>
              <w:szCs w:val="26"/>
            </w:rPr>
          </w:rPrChange>
        </w:rPr>
      </w:pPr>
      <w:proofErr w:type="spellStart"/>
      <w:r w:rsidRPr="00B41112">
        <w:rPr>
          <w:i/>
          <w:sz w:val="26"/>
          <w:szCs w:val="26"/>
          <w:rPrChange w:id="26407" w:author="Le Minh Nghia" w:date="2019-10-09T10:56:00Z">
            <w:rPr>
              <w:i/>
              <w:sz w:val="26"/>
              <w:szCs w:val="26"/>
            </w:rPr>
          </w:rPrChange>
        </w:rPr>
        <w:t>Hình</w:t>
      </w:r>
      <w:proofErr w:type="spellEnd"/>
      <w:r w:rsidRPr="00B41112">
        <w:rPr>
          <w:i/>
          <w:sz w:val="26"/>
          <w:szCs w:val="26"/>
          <w:rPrChange w:id="26408" w:author="Le Minh Nghia" w:date="2019-10-09T10:56:00Z">
            <w:rPr>
              <w:i/>
              <w:sz w:val="26"/>
              <w:szCs w:val="26"/>
            </w:rPr>
          </w:rPrChange>
        </w:rPr>
        <w:t xml:space="preserve"> 4.b.9.8 </w:t>
      </w:r>
      <w:proofErr w:type="spellStart"/>
      <w:r w:rsidRPr="00B41112">
        <w:rPr>
          <w:i/>
          <w:sz w:val="26"/>
          <w:szCs w:val="26"/>
          <w:rPrChange w:id="26409" w:author="Le Minh Nghia" w:date="2019-10-09T10:56:00Z">
            <w:rPr>
              <w:i/>
              <w:sz w:val="26"/>
              <w:szCs w:val="26"/>
            </w:rPr>
          </w:rPrChange>
        </w:rPr>
        <w:t>Giao</w:t>
      </w:r>
      <w:proofErr w:type="spellEnd"/>
      <w:r w:rsidRPr="00B41112">
        <w:rPr>
          <w:i/>
          <w:sz w:val="26"/>
          <w:szCs w:val="26"/>
          <w:rPrChange w:id="26410" w:author="Le Minh Nghia" w:date="2019-10-09T10:56:00Z">
            <w:rPr>
              <w:i/>
              <w:sz w:val="26"/>
              <w:szCs w:val="26"/>
            </w:rPr>
          </w:rPrChange>
        </w:rPr>
        <w:t xml:space="preserve"> </w:t>
      </w:r>
      <w:proofErr w:type="spellStart"/>
      <w:r w:rsidRPr="00B41112">
        <w:rPr>
          <w:i/>
          <w:sz w:val="26"/>
          <w:szCs w:val="26"/>
          <w:rPrChange w:id="26411" w:author="Le Minh Nghia" w:date="2019-10-09T10:56:00Z">
            <w:rPr>
              <w:i/>
              <w:sz w:val="26"/>
              <w:szCs w:val="26"/>
            </w:rPr>
          </w:rPrChange>
        </w:rPr>
        <w:t>diện</w:t>
      </w:r>
      <w:proofErr w:type="spellEnd"/>
      <w:r w:rsidRPr="00B41112">
        <w:rPr>
          <w:i/>
          <w:sz w:val="26"/>
          <w:szCs w:val="26"/>
          <w:rPrChange w:id="26412" w:author="Le Minh Nghia" w:date="2019-10-09T10:56:00Z">
            <w:rPr>
              <w:i/>
              <w:sz w:val="26"/>
              <w:szCs w:val="26"/>
            </w:rPr>
          </w:rPrChange>
        </w:rPr>
        <w:t xml:space="preserve"> </w:t>
      </w:r>
      <w:proofErr w:type="spellStart"/>
      <w:r w:rsidRPr="00B41112">
        <w:rPr>
          <w:i/>
          <w:sz w:val="26"/>
          <w:szCs w:val="26"/>
          <w:rPrChange w:id="26413" w:author="Le Minh Nghia" w:date="2019-10-09T10:56:00Z">
            <w:rPr>
              <w:i/>
              <w:sz w:val="26"/>
              <w:szCs w:val="26"/>
            </w:rPr>
          </w:rPrChange>
        </w:rPr>
        <w:t>tài</w:t>
      </w:r>
      <w:proofErr w:type="spellEnd"/>
      <w:r w:rsidRPr="00B41112">
        <w:rPr>
          <w:i/>
          <w:sz w:val="26"/>
          <w:szCs w:val="26"/>
          <w:rPrChange w:id="26414" w:author="Le Minh Nghia" w:date="2019-10-09T10:56:00Z">
            <w:rPr>
              <w:i/>
              <w:sz w:val="26"/>
              <w:szCs w:val="26"/>
            </w:rPr>
          </w:rPrChange>
        </w:rPr>
        <w:t xml:space="preserve"> </w:t>
      </w:r>
      <w:proofErr w:type="spellStart"/>
      <w:r w:rsidRPr="00B41112">
        <w:rPr>
          <w:i/>
          <w:sz w:val="26"/>
          <w:szCs w:val="26"/>
          <w:rPrChange w:id="26415" w:author="Le Minh Nghia" w:date="2019-10-09T10:56:00Z">
            <w:rPr>
              <w:i/>
              <w:sz w:val="26"/>
              <w:szCs w:val="26"/>
            </w:rPr>
          </w:rPrChange>
        </w:rPr>
        <w:t>khoản</w:t>
      </w:r>
      <w:proofErr w:type="spellEnd"/>
      <w:r w:rsidRPr="00B41112">
        <w:rPr>
          <w:i/>
          <w:sz w:val="26"/>
          <w:szCs w:val="26"/>
          <w:rPrChange w:id="26416" w:author="Le Minh Nghia" w:date="2019-10-09T10:56:00Z">
            <w:rPr>
              <w:i/>
              <w:sz w:val="26"/>
              <w:szCs w:val="26"/>
            </w:rPr>
          </w:rPrChange>
        </w:rPr>
        <w:t xml:space="preserve"> </w:t>
      </w:r>
      <w:proofErr w:type="spellStart"/>
      <w:r w:rsidRPr="00B41112">
        <w:rPr>
          <w:i/>
          <w:sz w:val="26"/>
          <w:szCs w:val="26"/>
          <w:rPrChange w:id="26417" w:author="Le Minh Nghia" w:date="2019-10-09T10:56:00Z">
            <w:rPr>
              <w:i/>
              <w:sz w:val="26"/>
              <w:szCs w:val="26"/>
            </w:rPr>
          </w:rPrChange>
        </w:rPr>
        <w:t>bị</w:t>
      </w:r>
      <w:proofErr w:type="spellEnd"/>
      <w:r w:rsidRPr="00B41112">
        <w:rPr>
          <w:i/>
          <w:sz w:val="26"/>
          <w:szCs w:val="26"/>
          <w:rPrChange w:id="26418" w:author="Le Minh Nghia" w:date="2019-10-09T10:56:00Z">
            <w:rPr>
              <w:i/>
              <w:sz w:val="26"/>
              <w:szCs w:val="26"/>
            </w:rPr>
          </w:rPrChange>
        </w:rPr>
        <w:t xml:space="preserve"> </w:t>
      </w:r>
      <w:proofErr w:type="spellStart"/>
      <w:r w:rsidRPr="00B41112">
        <w:rPr>
          <w:i/>
          <w:sz w:val="26"/>
          <w:szCs w:val="26"/>
          <w:rPrChange w:id="26419" w:author="Le Minh Nghia" w:date="2019-10-09T10:56:00Z">
            <w:rPr>
              <w:i/>
              <w:sz w:val="26"/>
              <w:szCs w:val="26"/>
            </w:rPr>
          </w:rPrChange>
        </w:rPr>
        <w:t>khóa</w:t>
      </w:r>
      <w:proofErr w:type="spellEnd"/>
      <w:r w:rsidRPr="00B41112">
        <w:rPr>
          <w:i/>
          <w:sz w:val="26"/>
          <w:szCs w:val="26"/>
          <w:rPrChange w:id="26420" w:author="Le Minh Nghia" w:date="2019-10-09T10:56:00Z">
            <w:rPr>
              <w:i/>
              <w:sz w:val="26"/>
              <w:szCs w:val="26"/>
            </w:rPr>
          </w:rPrChange>
        </w:rPr>
        <w:t xml:space="preserve"> </w:t>
      </w:r>
      <w:proofErr w:type="spellStart"/>
      <w:r w:rsidRPr="00B41112">
        <w:rPr>
          <w:i/>
          <w:sz w:val="26"/>
          <w:szCs w:val="26"/>
          <w:rPrChange w:id="26421" w:author="Le Minh Nghia" w:date="2019-10-09T10:56:00Z">
            <w:rPr>
              <w:i/>
              <w:sz w:val="26"/>
              <w:szCs w:val="26"/>
            </w:rPr>
          </w:rPrChange>
        </w:rPr>
        <w:t>không</w:t>
      </w:r>
      <w:proofErr w:type="spellEnd"/>
      <w:r w:rsidRPr="00B41112">
        <w:rPr>
          <w:i/>
          <w:sz w:val="26"/>
          <w:szCs w:val="26"/>
          <w:rPrChange w:id="26422" w:author="Le Minh Nghia" w:date="2019-10-09T10:56:00Z">
            <w:rPr>
              <w:i/>
              <w:sz w:val="26"/>
              <w:szCs w:val="26"/>
            </w:rPr>
          </w:rPrChange>
        </w:rPr>
        <w:t xml:space="preserve"> </w:t>
      </w:r>
      <w:proofErr w:type="spellStart"/>
      <w:r w:rsidRPr="00B41112">
        <w:rPr>
          <w:i/>
          <w:sz w:val="26"/>
          <w:szCs w:val="26"/>
          <w:rPrChange w:id="26423" w:author="Le Minh Nghia" w:date="2019-10-09T10:56:00Z">
            <w:rPr>
              <w:i/>
              <w:sz w:val="26"/>
              <w:szCs w:val="26"/>
            </w:rPr>
          </w:rPrChange>
        </w:rPr>
        <w:t>được</w:t>
      </w:r>
      <w:proofErr w:type="spellEnd"/>
      <w:r w:rsidRPr="00B41112">
        <w:rPr>
          <w:i/>
          <w:sz w:val="26"/>
          <w:szCs w:val="26"/>
          <w:rPrChange w:id="26424" w:author="Le Minh Nghia" w:date="2019-10-09T10:56:00Z">
            <w:rPr>
              <w:i/>
              <w:sz w:val="26"/>
              <w:szCs w:val="26"/>
            </w:rPr>
          </w:rPrChange>
        </w:rPr>
        <w:t xml:space="preserve"> </w:t>
      </w:r>
      <w:proofErr w:type="spellStart"/>
      <w:r w:rsidRPr="00B41112">
        <w:rPr>
          <w:i/>
          <w:sz w:val="26"/>
          <w:szCs w:val="26"/>
          <w:rPrChange w:id="26425" w:author="Le Minh Nghia" w:date="2019-10-09T10:56:00Z">
            <w:rPr>
              <w:i/>
              <w:sz w:val="26"/>
              <w:szCs w:val="26"/>
            </w:rPr>
          </w:rPrChange>
        </w:rPr>
        <w:t>đăng</w:t>
      </w:r>
      <w:proofErr w:type="spellEnd"/>
      <w:r w:rsidRPr="00B41112">
        <w:rPr>
          <w:i/>
          <w:sz w:val="26"/>
          <w:szCs w:val="26"/>
          <w:rPrChange w:id="26426" w:author="Le Minh Nghia" w:date="2019-10-09T10:56:00Z">
            <w:rPr>
              <w:i/>
              <w:sz w:val="26"/>
              <w:szCs w:val="26"/>
            </w:rPr>
          </w:rPrChange>
        </w:rPr>
        <w:t xml:space="preserve"> </w:t>
      </w:r>
      <w:proofErr w:type="spellStart"/>
      <w:r w:rsidRPr="00B41112">
        <w:rPr>
          <w:i/>
          <w:sz w:val="26"/>
          <w:szCs w:val="26"/>
          <w:rPrChange w:id="26427" w:author="Le Minh Nghia" w:date="2019-10-09T10:56:00Z">
            <w:rPr>
              <w:i/>
              <w:sz w:val="26"/>
              <w:szCs w:val="26"/>
            </w:rPr>
          </w:rPrChange>
        </w:rPr>
        <w:t>bài</w:t>
      </w:r>
      <w:proofErr w:type="spellEnd"/>
    </w:p>
    <w:p w:rsidR="00353231" w:rsidRPr="00B41112" w:rsidRDefault="00353231" w:rsidP="00353231">
      <w:pPr>
        <w:ind w:left="709"/>
        <w:rPr>
          <w:sz w:val="26"/>
          <w:szCs w:val="26"/>
          <w:rPrChange w:id="26428" w:author="Le Minh Nghia" w:date="2019-10-09T10:56:00Z">
            <w:rPr>
              <w:sz w:val="26"/>
              <w:szCs w:val="26"/>
            </w:rPr>
          </w:rPrChange>
        </w:rPr>
      </w:pPr>
    </w:p>
    <w:p w:rsidR="001C0B21" w:rsidRPr="00B41112" w:rsidRDefault="001C0B21">
      <w:pPr>
        <w:rPr>
          <w:sz w:val="26"/>
          <w:szCs w:val="26"/>
          <w:rPrChange w:id="26429" w:author="Le Minh Nghia" w:date="2019-10-09T10:56:00Z">
            <w:rPr>
              <w:sz w:val="26"/>
              <w:szCs w:val="26"/>
            </w:rPr>
          </w:rPrChange>
        </w:rPr>
        <w:pPrChange w:id="26430" w:author="Le Minh Nghia" w:date="2019-10-09T10:38:00Z">
          <w:pPr>
            <w:ind w:firstLine="709"/>
          </w:pPr>
        </w:pPrChange>
      </w:pPr>
      <w:r w:rsidRPr="00B41112">
        <w:rPr>
          <w:sz w:val="26"/>
          <w:szCs w:val="26"/>
          <w:rPrChange w:id="26431" w:author="Le Minh Nghia" w:date="2019-10-09T10:56:00Z">
            <w:rPr>
              <w:sz w:val="26"/>
              <w:szCs w:val="26"/>
            </w:rPr>
          </w:rPrChange>
        </w:rPr>
        <w:t xml:space="preserve">Sau </w:t>
      </w:r>
      <w:proofErr w:type="spellStart"/>
      <w:r w:rsidRPr="00B41112">
        <w:rPr>
          <w:sz w:val="26"/>
          <w:szCs w:val="26"/>
          <w:rPrChange w:id="26432" w:author="Le Minh Nghia" w:date="2019-10-09T10:56:00Z">
            <w:rPr>
              <w:sz w:val="26"/>
              <w:szCs w:val="26"/>
            </w:rPr>
          </w:rPrChange>
        </w:rPr>
        <w:t>khi</w:t>
      </w:r>
      <w:proofErr w:type="spellEnd"/>
      <w:r w:rsidRPr="00B41112">
        <w:rPr>
          <w:sz w:val="26"/>
          <w:szCs w:val="26"/>
          <w:rPrChange w:id="26433" w:author="Le Minh Nghia" w:date="2019-10-09T10:56:00Z">
            <w:rPr>
              <w:sz w:val="26"/>
              <w:szCs w:val="26"/>
            </w:rPr>
          </w:rPrChange>
        </w:rPr>
        <w:t xml:space="preserve"> </w:t>
      </w:r>
      <w:proofErr w:type="spellStart"/>
      <w:r w:rsidRPr="00B41112">
        <w:rPr>
          <w:sz w:val="26"/>
          <w:szCs w:val="26"/>
          <w:rPrChange w:id="26434" w:author="Le Minh Nghia" w:date="2019-10-09T10:56:00Z">
            <w:rPr>
              <w:sz w:val="26"/>
              <w:szCs w:val="26"/>
            </w:rPr>
          </w:rPrChange>
        </w:rPr>
        <w:t>ấn</w:t>
      </w:r>
      <w:proofErr w:type="spellEnd"/>
      <w:r w:rsidRPr="00B41112">
        <w:rPr>
          <w:sz w:val="26"/>
          <w:szCs w:val="26"/>
          <w:rPrChange w:id="26435" w:author="Le Minh Nghia" w:date="2019-10-09T10:56:00Z">
            <w:rPr>
              <w:sz w:val="26"/>
              <w:szCs w:val="26"/>
            </w:rPr>
          </w:rPrChange>
        </w:rPr>
        <w:t xml:space="preserve"> </w:t>
      </w:r>
      <w:proofErr w:type="spellStart"/>
      <w:r w:rsidRPr="00B41112">
        <w:rPr>
          <w:sz w:val="26"/>
          <w:szCs w:val="26"/>
          <w:rPrChange w:id="26436" w:author="Le Minh Nghia" w:date="2019-10-09T10:56:00Z">
            <w:rPr>
              <w:sz w:val="26"/>
              <w:szCs w:val="26"/>
            </w:rPr>
          </w:rPrChange>
        </w:rPr>
        <w:t>vào</w:t>
      </w:r>
      <w:proofErr w:type="spellEnd"/>
      <w:r w:rsidRPr="00B41112">
        <w:rPr>
          <w:sz w:val="26"/>
          <w:szCs w:val="26"/>
          <w:rPrChange w:id="26437" w:author="Le Minh Nghia" w:date="2019-10-09T10:56:00Z">
            <w:rPr>
              <w:sz w:val="26"/>
              <w:szCs w:val="26"/>
            </w:rPr>
          </w:rPrChange>
        </w:rPr>
        <w:t xml:space="preserve"> </w:t>
      </w:r>
      <w:proofErr w:type="spellStart"/>
      <w:r w:rsidRPr="00B41112">
        <w:rPr>
          <w:sz w:val="26"/>
          <w:szCs w:val="26"/>
          <w:rPrChange w:id="26438" w:author="Le Minh Nghia" w:date="2019-10-09T10:56:00Z">
            <w:rPr>
              <w:sz w:val="26"/>
              <w:szCs w:val="26"/>
            </w:rPr>
          </w:rPrChange>
        </w:rPr>
        <w:t>nút</w:t>
      </w:r>
      <w:proofErr w:type="spellEnd"/>
      <w:r w:rsidRPr="00B41112">
        <w:rPr>
          <w:sz w:val="26"/>
          <w:szCs w:val="26"/>
          <w:rPrChange w:id="26439" w:author="Le Minh Nghia" w:date="2019-10-09T10:56:00Z">
            <w:rPr>
              <w:sz w:val="26"/>
              <w:szCs w:val="26"/>
            </w:rPr>
          </w:rPrChange>
        </w:rPr>
        <w:t xml:space="preserve"> Unblock </w:t>
      </w:r>
      <w:proofErr w:type="spellStart"/>
      <w:r w:rsidRPr="00B41112">
        <w:rPr>
          <w:sz w:val="26"/>
          <w:szCs w:val="26"/>
          <w:rPrChange w:id="26440" w:author="Le Minh Nghia" w:date="2019-10-09T10:56:00Z">
            <w:rPr>
              <w:sz w:val="26"/>
              <w:szCs w:val="26"/>
            </w:rPr>
          </w:rPrChange>
        </w:rPr>
        <w:t>thì</w:t>
      </w:r>
      <w:proofErr w:type="spellEnd"/>
      <w:r w:rsidRPr="00B41112">
        <w:rPr>
          <w:sz w:val="26"/>
          <w:szCs w:val="26"/>
          <w:rPrChange w:id="26441" w:author="Le Minh Nghia" w:date="2019-10-09T10:56:00Z">
            <w:rPr>
              <w:sz w:val="26"/>
              <w:szCs w:val="26"/>
            </w:rPr>
          </w:rPrChange>
        </w:rPr>
        <w:t xml:space="preserve"> </w:t>
      </w:r>
      <w:proofErr w:type="spellStart"/>
      <w:r w:rsidRPr="00B41112">
        <w:rPr>
          <w:sz w:val="26"/>
          <w:szCs w:val="26"/>
          <w:rPrChange w:id="26442" w:author="Le Minh Nghia" w:date="2019-10-09T10:56:00Z">
            <w:rPr>
              <w:sz w:val="26"/>
              <w:szCs w:val="26"/>
            </w:rPr>
          </w:rPrChange>
        </w:rPr>
        <w:t>sẽ</w:t>
      </w:r>
      <w:proofErr w:type="spellEnd"/>
      <w:r w:rsidRPr="00B41112">
        <w:rPr>
          <w:sz w:val="26"/>
          <w:szCs w:val="26"/>
          <w:rPrChange w:id="26443" w:author="Le Minh Nghia" w:date="2019-10-09T10:56:00Z">
            <w:rPr>
              <w:sz w:val="26"/>
              <w:szCs w:val="26"/>
            </w:rPr>
          </w:rPrChange>
        </w:rPr>
        <w:t xml:space="preserve"> </w:t>
      </w:r>
      <w:proofErr w:type="spellStart"/>
      <w:r w:rsidRPr="00B41112">
        <w:rPr>
          <w:sz w:val="26"/>
          <w:szCs w:val="26"/>
          <w:rPrChange w:id="26444" w:author="Le Minh Nghia" w:date="2019-10-09T10:56:00Z">
            <w:rPr>
              <w:sz w:val="26"/>
              <w:szCs w:val="26"/>
            </w:rPr>
          </w:rPrChange>
        </w:rPr>
        <w:t>hỏi</w:t>
      </w:r>
      <w:proofErr w:type="spellEnd"/>
      <w:r w:rsidRPr="00B41112">
        <w:rPr>
          <w:sz w:val="26"/>
          <w:szCs w:val="26"/>
          <w:rPrChange w:id="26445" w:author="Le Minh Nghia" w:date="2019-10-09T10:56:00Z">
            <w:rPr>
              <w:sz w:val="26"/>
              <w:szCs w:val="26"/>
            </w:rPr>
          </w:rPrChange>
        </w:rPr>
        <w:t xml:space="preserve"> </w:t>
      </w:r>
      <w:proofErr w:type="spellStart"/>
      <w:r w:rsidRPr="00B41112">
        <w:rPr>
          <w:sz w:val="26"/>
          <w:szCs w:val="26"/>
          <w:rPrChange w:id="26446" w:author="Le Minh Nghia" w:date="2019-10-09T10:56:00Z">
            <w:rPr>
              <w:sz w:val="26"/>
              <w:szCs w:val="26"/>
            </w:rPr>
          </w:rPrChange>
        </w:rPr>
        <w:t>người</w:t>
      </w:r>
      <w:proofErr w:type="spellEnd"/>
      <w:r w:rsidRPr="00B41112">
        <w:rPr>
          <w:sz w:val="26"/>
          <w:szCs w:val="26"/>
          <w:rPrChange w:id="26447" w:author="Le Minh Nghia" w:date="2019-10-09T10:56:00Z">
            <w:rPr>
              <w:sz w:val="26"/>
              <w:szCs w:val="26"/>
            </w:rPr>
          </w:rPrChange>
        </w:rPr>
        <w:t xml:space="preserve"> </w:t>
      </w:r>
      <w:proofErr w:type="spellStart"/>
      <w:r w:rsidRPr="00B41112">
        <w:rPr>
          <w:sz w:val="26"/>
          <w:szCs w:val="26"/>
          <w:rPrChange w:id="26448" w:author="Le Minh Nghia" w:date="2019-10-09T10:56:00Z">
            <w:rPr>
              <w:sz w:val="26"/>
              <w:szCs w:val="26"/>
            </w:rPr>
          </w:rPrChange>
        </w:rPr>
        <w:t>quản</w:t>
      </w:r>
      <w:proofErr w:type="spellEnd"/>
      <w:r w:rsidRPr="00B41112">
        <w:rPr>
          <w:sz w:val="26"/>
          <w:szCs w:val="26"/>
          <w:rPrChange w:id="26449" w:author="Le Minh Nghia" w:date="2019-10-09T10:56:00Z">
            <w:rPr>
              <w:sz w:val="26"/>
              <w:szCs w:val="26"/>
            </w:rPr>
          </w:rPrChange>
        </w:rPr>
        <w:t xml:space="preserve"> </w:t>
      </w:r>
      <w:proofErr w:type="spellStart"/>
      <w:r w:rsidRPr="00B41112">
        <w:rPr>
          <w:sz w:val="26"/>
          <w:szCs w:val="26"/>
          <w:rPrChange w:id="26450" w:author="Le Minh Nghia" w:date="2019-10-09T10:56:00Z">
            <w:rPr>
              <w:sz w:val="26"/>
              <w:szCs w:val="26"/>
            </w:rPr>
          </w:rPrChange>
        </w:rPr>
        <w:t>trị</w:t>
      </w:r>
      <w:proofErr w:type="spellEnd"/>
      <w:r w:rsidRPr="00B41112">
        <w:rPr>
          <w:sz w:val="26"/>
          <w:szCs w:val="26"/>
          <w:rPrChange w:id="26451" w:author="Le Minh Nghia" w:date="2019-10-09T10:56:00Z">
            <w:rPr>
              <w:sz w:val="26"/>
              <w:szCs w:val="26"/>
            </w:rPr>
          </w:rPrChange>
        </w:rPr>
        <w:t xml:space="preserve"> </w:t>
      </w:r>
      <w:proofErr w:type="spellStart"/>
      <w:r w:rsidRPr="00B41112">
        <w:rPr>
          <w:sz w:val="26"/>
          <w:szCs w:val="26"/>
          <w:rPrChange w:id="26452" w:author="Le Minh Nghia" w:date="2019-10-09T10:56:00Z">
            <w:rPr>
              <w:sz w:val="26"/>
              <w:szCs w:val="26"/>
            </w:rPr>
          </w:rPrChange>
        </w:rPr>
        <w:t>có</w:t>
      </w:r>
      <w:proofErr w:type="spellEnd"/>
      <w:r w:rsidRPr="00B41112">
        <w:rPr>
          <w:sz w:val="26"/>
          <w:szCs w:val="26"/>
          <w:rPrChange w:id="26453" w:author="Le Minh Nghia" w:date="2019-10-09T10:56:00Z">
            <w:rPr>
              <w:sz w:val="26"/>
              <w:szCs w:val="26"/>
            </w:rPr>
          </w:rPrChange>
        </w:rPr>
        <w:t xml:space="preserve"> </w:t>
      </w:r>
      <w:proofErr w:type="spellStart"/>
      <w:r w:rsidRPr="00B41112">
        <w:rPr>
          <w:sz w:val="26"/>
          <w:szCs w:val="26"/>
          <w:rPrChange w:id="26454" w:author="Le Minh Nghia" w:date="2019-10-09T10:56:00Z">
            <w:rPr>
              <w:sz w:val="26"/>
              <w:szCs w:val="26"/>
            </w:rPr>
          </w:rPrChange>
        </w:rPr>
        <w:t>muốn</w:t>
      </w:r>
      <w:proofErr w:type="spellEnd"/>
      <w:r w:rsidRPr="00B41112">
        <w:rPr>
          <w:sz w:val="26"/>
          <w:szCs w:val="26"/>
          <w:rPrChange w:id="26455" w:author="Le Minh Nghia" w:date="2019-10-09T10:56:00Z">
            <w:rPr>
              <w:sz w:val="26"/>
              <w:szCs w:val="26"/>
            </w:rPr>
          </w:rPrChange>
        </w:rPr>
        <w:t xml:space="preserve"> </w:t>
      </w:r>
      <w:proofErr w:type="spellStart"/>
      <w:r w:rsidRPr="00B41112">
        <w:rPr>
          <w:sz w:val="26"/>
          <w:szCs w:val="26"/>
          <w:rPrChange w:id="26456" w:author="Le Minh Nghia" w:date="2019-10-09T10:56:00Z">
            <w:rPr>
              <w:sz w:val="26"/>
              <w:szCs w:val="26"/>
            </w:rPr>
          </w:rPrChange>
        </w:rPr>
        <w:t>mở</w:t>
      </w:r>
      <w:proofErr w:type="spellEnd"/>
      <w:r w:rsidRPr="00B41112">
        <w:rPr>
          <w:sz w:val="26"/>
          <w:szCs w:val="26"/>
          <w:rPrChange w:id="26457" w:author="Le Minh Nghia" w:date="2019-10-09T10:56:00Z">
            <w:rPr>
              <w:sz w:val="26"/>
              <w:szCs w:val="26"/>
            </w:rPr>
          </w:rPrChange>
        </w:rPr>
        <w:t xml:space="preserve"> </w:t>
      </w:r>
      <w:proofErr w:type="spellStart"/>
      <w:r w:rsidRPr="00B41112">
        <w:rPr>
          <w:sz w:val="26"/>
          <w:szCs w:val="26"/>
          <w:rPrChange w:id="26458" w:author="Le Minh Nghia" w:date="2019-10-09T10:56:00Z">
            <w:rPr>
              <w:sz w:val="26"/>
              <w:szCs w:val="26"/>
            </w:rPr>
          </w:rPrChange>
        </w:rPr>
        <w:t>khóa</w:t>
      </w:r>
      <w:proofErr w:type="spellEnd"/>
      <w:r w:rsidRPr="00B41112">
        <w:rPr>
          <w:sz w:val="26"/>
          <w:szCs w:val="26"/>
          <w:rPrChange w:id="26459" w:author="Le Minh Nghia" w:date="2019-10-09T10:56:00Z">
            <w:rPr>
              <w:sz w:val="26"/>
              <w:szCs w:val="26"/>
            </w:rPr>
          </w:rPrChange>
        </w:rPr>
        <w:t xml:space="preserve"> </w:t>
      </w:r>
      <w:proofErr w:type="spellStart"/>
      <w:r w:rsidRPr="00B41112">
        <w:rPr>
          <w:sz w:val="26"/>
          <w:szCs w:val="26"/>
          <w:rPrChange w:id="26460" w:author="Le Minh Nghia" w:date="2019-10-09T10:56:00Z">
            <w:rPr>
              <w:sz w:val="26"/>
              <w:szCs w:val="26"/>
            </w:rPr>
          </w:rPrChange>
        </w:rPr>
        <w:t>tài</w:t>
      </w:r>
      <w:proofErr w:type="spellEnd"/>
      <w:r w:rsidRPr="00B41112">
        <w:rPr>
          <w:sz w:val="26"/>
          <w:szCs w:val="26"/>
          <w:rPrChange w:id="26461" w:author="Le Minh Nghia" w:date="2019-10-09T10:56:00Z">
            <w:rPr>
              <w:sz w:val="26"/>
              <w:szCs w:val="26"/>
            </w:rPr>
          </w:rPrChange>
        </w:rPr>
        <w:t xml:space="preserve"> </w:t>
      </w:r>
      <w:proofErr w:type="spellStart"/>
      <w:r w:rsidRPr="00B41112">
        <w:rPr>
          <w:sz w:val="26"/>
          <w:szCs w:val="26"/>
          <w:rPrChange w:id="26462" w:author="Le Minh Nghia" w:date="2019-10-09T10:56:00Z">
            <w:rPr>
              <w:sz w:val="26"/>
              <w:szCs w:val="26"/>
            </w:rPr>
          </w:rPrChange>
        </w:rPr>
        <w:t>khoản</w:t>
      </w:r>
      <w:proofErr w:type="spellEnd"/>
      <w:r w:rsidRPr="00B41112">
        <w:rPr>
          <w:sz w:val="26"/>
          <w:szCs w:val="26"/>
          <w:rPrChange w:id="26463" w:author="Le Minh Nghia" w:date="2019-10-09T10:56:00Z">
            <w:rPr>
              <w:sz w:val="26"/>
              <w:szCs w:val="26"/>
            </w:rPr>
          </w:rPrChange>
        </w:rPr>
        <w:t xml:space="preserve"> </w:t>
      </w:r>
      <w:proofErr w:type="spellStart"/>
      <w:r w:rsidRPr="00B41112">
        <w:rPr>
          <w:sz w:val="26"/>
          <w:szCs w:val="26"/>
          <w:rPrChange w:id="26464" w:author="Le Minh Nghia" w:date="2019-10-09T10:56:00Z">
            <w:rPr>
              <w:sz w:val="26"/>
              <w:szCs w:val="26"/>
            </w:rPr>
          </w:rPrChange>
        </w:rPr>
        <w:t>này</w:t>
      </w:r>
      <w:proofErr w:type="spellEnd"/>
      <w:r w:rsidRPr="00B41112">
        <w:rPr>
          <w:sz w:val="26"/>
          <w:szCs w:val="26"/>
          <w:rPrChange w:id="26465" w:author="Le Minh Nghia" w:date="2019-10-09T10:56:00Z">
            <w:rPr>
              <w:sz w:val="26"/>
              <w:szCs w:val="26"/>
            </w:rPr>
          </w:rPrChange>
        </w:rPr>
        <w:t xml:space="preserve"> </w:t>
      </w:r>
      <w:proofErr w:type="spellStart"/>
      <w:r w:rsidRPr="00B41112">
        <w:rPr>
          <w:sz w:val="26"/>
          <w:szCs w:val="26"/>
          <w:rPrChange w:id="26466" w:author="Le Minh Nghia" w:date="2019-10-09T10:56:00Z">
            <w:rPr>
              <w:sz w:val="26"/>
              <w:szCs w:val="26"/>
            </w:rPr>
          </w:rPrChange>
        </w:rPr>
        <w:t>không</w:t>
      </w:r>
      <w:proofErr w:type="spellEnd"/>
      <w:r w:rsidRPr="00B41112">
        <w:rPr>
          <w:sz w:val="26"/>
          <w:szCs w:val="26"/>
          <w:rPrChange w:id="26467" w:author="Le Minh Nghia" w:date="2019-10-09T10:56:00Z">
            <w:rPr>
              <w:sz w:val="26"/>
              <w:szCs w:val="26"/>
            </w:rPr>
          </w:rPrChange>
        </w:rPr>
        <w:t xml:space="preserve">? </w:t>
      </w:r>
      <w:proofErr w:type="spellStart"/>
      <w:r w:rsidRPr="00B41112">
        <w:rPr>
          <w:sz w:val="26"/>
          <w:szCs w:val="26"/>
          <w:rPrChange w:id="26468" w:author="Le Minh Nghia" w:date="2019-10-09T10:56:00Z">
            <w:rPr>
              <w:sz w:val="26"/>
              <w:szCs w:val="26"/>
            </w:rPr>
          </w:rPrChange>
        </w:rPr>
        <w:t>Nếu</w:t>
      </w:r>
      <w:proofErr w:type="spellEnd"/>
      <w:r w:rsidRPr="00B41112">
        <w:rPr>
          <w:sz w:val="26"/>
          <w:szCs w:val="26"/>
          <w:rPrChange w:id="26469" w:author="Le Minh Nghia" w:date="2019-10-09T10:56:00Z">
            <w:rPr>
              <w:sz w:val="26"/>
              <w:szCs w:val="26"/>
            </w:rPr>
          </w:rPrChange>
        </w:rPr>
        <w:t xml:space="preserve"> </w:t>
      </w:r>
      <w:proofErr w:type="spellStart"/>
      <w:r w:rsidRPr="00B41112">
        <w:rPr>
          <w:sz w:val="26"/>
          <w:szCs w:val="26"/>
          <w:rPrChange w:id="26470" w:author="Le Minh Nghia" w:date="2019-10-09T10:56:00Z">
            <w:rPr>
              <w:sz w:val="26"/>
              <w:szCs w:val="26"/>
            </w:rPr>
          </w:rPrChange>
        </w:rPr>
        <w:t>ấn</w:t>
      </w:r>
      <w:proofErr w:type="spellEnd"/>
      <w:r w:rsidRPr="00B41112">
        <w:rPr>
          <w:sz w:val="26"/>
          <w:szCs w:val="26"/>
          <w:rPrChange w:id="26471" w:author="Le Minh Nghia" w:date="2019-10-09T10:56:00Z">
            <w:rPr>
              <w:sz w:val="26"/>
              <w:szCs w:val="26"/>
            </w:rPr>
          </w:rPrChange>
        </w:rPr>
        <w:t xml:space="preserve"> Ok </w:t>
      </w:r>
      <w:proofErr w:type="spellStart"/>
      <w:r w:rsidRPr="00B41112">
        <w:rPr>
          <w:sz w:val="26"/>
          <w:szCs w:val="26"/>
          <w:rPrChange w:id="26472" w:author="Le Minh Nghia" w:date="2019-10-09T10:56:00Z">
            <w:rPr>
              <w:sz w:val="26"/>
              <w:szCs w:val="26"/>
            </w:rPr>
          </w:rPrChange>
        </w:rPr>
        <w:t>thì</w:t>
      </w:r>
      <w:proofErr w:type="spellEnd"/>
      <w:r w:rsidRPr="00B41112">
        <w:rPr>
          <w:sz w:val="26"/>
          <w:szCs w:val="26"/>
          <w:rPrChange w:id="26473" w:author="Le Minh Nghia" w:date="2019-10-09T10:56:00Z">
            <w:rPr>
              <w:sz w:val="26"/>
              <w:szCs w:val="26"/>
            </w:rPr>
          </w:rPrChange>
        </w:rPr>
        <w:t xml:space="preserve"> </w:t>
      </w:r>
      <w:proofErr w:type="spellStart"/>
      <w:r w:rsidRPr="00B41112">
        <w:rPr>
          <w:sz w:val="26"/>
          <w:szCs w:val="26"/>
          <w:rPrChange w:id="26474" w:author="Le Minh Nghia" w:date="2019-10-09T10:56:00Z">
            <w:rPr>
              <w:sz w:val="26"/>
              <w:szCs w:val="26"/>
            </w:rPr>
          </w:rPrChange>
        </w:rPr>
        <w:t>tài</w:t>
      </w:r>
      <w:proofErr w:type="spellEnd"/>
      <w:r w:rsidRPr="00B41112">
        <w:rPr>
          <w:sz w:val="26"/>
          <w:szCs w:val="26"/>
          <w:rPrChange w:id="26475" w:author="Le Minh Nghia" w:date="2019-10-09T10:56:00Z">
            <w:rPr>
              <w:sz w:val="26"/>
              <w:szCs w:val="26"/>
            </w:rPr>
          </w:rPrChange>
        </w:rPr>
        <w:t xml:space="preserve"> </w:t>
      </w:r>
      <w:proofErr w:type="spellStart"/>
      <w:r w:rsidRPr="00B41112">
        <w:rPr>
          <w:sz w:val="26"/>
          <w:szCs w:val="26"/>
          <w:rPrChange w:id="26476" w:author="Le Minh Nghia" w:date="2019-10-09T10:56:00Z">
            <w:rPr>
              <w:sz w:val="26"/>
              <w:szCs w:val="26"/>
            </w:rPr>
          </w:rPrChange>
        </w:rPr>
        <w:t>khoản</w:t>
      </w:r>
      <w:proofErr w:type="spellEnd"/>
      <w:r w:rsidRPr="00B41112">
        <w:rPr>
          <w:sz w:val="26"/>
          <w:szCs w:val="26"/>
          <w:rPrChange w:id="26477" w:author="Le Minh Nghia" w:date="2019-10-09T10:56:00Z">
            <w:rPr>
              <w:sz w:val="26"/>
              <w:szCs w:val="26"/>
            </w:rPr>
          </w:rPrChange>
        </w:rPr>
        <w:t xml:space="preserve"> </w:t>
      </w:r>
      <w:proofErr w:type="spellStart"/>
      <w:r w:rsidRPr="00B41112">
        <w:rPr>
          <w:sz w:val="26"/>
          <w:szCs w:val="26"/>
          <w:rPrChange w:id="26478" w:author="Le Minh Nghia" w:date="2019-10-09T10:56:00Z">
            <w:rPr>
              <w:sz w:val="26"/>
              <w:szCs w:val="26"/>
            </w:rPr>
          </w:rPrChange>
        </w:rPr>
        <w:t>sẽ</w:t>
      </w:r>
      <w:proofErr w:type="spellEnd"/>
      <w:r w:rsidRPr="00B41112">
        <w:rPr>
          <w:sz w:val="26"/>
          <w:szCs w:val="26"/>
          <w:rPrChange w:id="26479" w:author="Le Minh Nghia" w:date="2019-10-09T10:56:00Z">
            <w:rPr>
              <w:sz w:val="26"/>
              <w:szCs w:val="26"/>
            </w:rPr>
          </w:rPrChange>
        </w:rPr>
        <w:t xml:space="preserve"> </w:t>
      </w:r>
      <w:proofErr w:type="spellStart"/>
      <w:r w:rsidRPr="00B41112">
        <w:rPr>
          <w:sz w:val="26"/>
          <w:szCs w:val="26"/>
          <w:rPrChange w:id="26480" w:author="Le Minh Nghia" w:date="2019-10-09T10:56:00Z">
            <w:rPr>
              <w:sz w:val="26"/>
              <w:szCs w:val="26"/>
            </w:rPr>
          </w:rPrChange>
        </w:rPr>
        <w:t>được</w:t>
      </w:r>
      <w:proofErr w:type="spellEnd"/>
      <w:r w:rsidRPr="00B41112">
        <w:rPr>
          <w:sz w:val="26"/>
          <w:szCs w:val="26"/>
          <w:rPrChange w:id="26481" w:author="Le Minh Nghia" w:date="2019-10-09T10:56:00Z">
            <w:rPr>
              <w:sz w:val="26"/>
              <w:szCs w:val="26"/>
            </w:rPr>
          </w:rPrChange>
        </w:rPr>
        <w:t xml:space="preserve"> </w:t>
      </w:r>
      <w:proofErr w:type="spellStart"/>
      <w:r w:rsidRPr="00B41112">
        <w:rPr>
          <w:sz w:val="26"/>
          <w:szCs w:val="26"/>
          <w:rPrChange w:id="26482" w:author="Le Minh Nghia" w:date="2019-10-09T10:56:00Z">
            <w:rPr>
              <w:sz w:val="26"/>
              <w:szCs w:val="26"/>
            </w:rPr>
          </w:rPrChange>
        </w:rPr>
        <w:t>mở</w:t>
      </w:r>
      <w:proofErr w:type="spellEnd"/>
      <w:r w:rsidRPr="00B41112">
        <w:rPr>
          <w:sz w:val="26"/>
          <w:szCs w:val="26"/>
          <w:rPrChange w:id="26483" w:author="Le Minh Nghia" w:date="2019-10-09T10:56:00Z">
            <w:rPr>
              <w:sz w:val="26"/>
              <w:szCs w:val="26"/>
            </w:rPr>
          </w:rPrChange>
        </w:rPr>
        <w:t xml:space="preserve">, </w:t>
      </w:r>
      <w:proofErr w:type="spellStart"/>
      <w:r w:rsidRPr="00B41112">
        <w:rPr>
          <w:sz w:val="26"/>
          <w:szCs w:val="26"/>
          <w:rPrChange w:id="26484" w:author="Le Minh Nghia" w:date="2019-10-09T10:56:00Z">
            <w:rPr>
              <w:sz w:val="26"/>
              <w:szCs w:val="26"/>
            </w:rPr>
          </w:rPrChange>
        </w:rPr>
        <w:t>còn</w:t>
      </w:r>
      <w:proofErr w:type="spellEnd"/>
      <w:r w:rsidRPr="00B41112">
        <w:rPr>
          <w:sz w:val="26"/>
          <w:szCs w:val="26"/>
          <w:rPrChange w:id="26485" w:author="Le Minh Nghia" w:date="2019-10-09T10:56:00Z">
            <w:rPr>
              <w:sz w:val="26"/>
              <w:szCs w:val="26"/>
            </w:rPr>
          </w:rPrChange>
        </w:rPr>
        <w:t xml:space="preserve"> Cancel </w:t>
      </w:r>
      <w:proofErr w:type="spellStart"/>
      <w:r w:rsidRPr="00B41112">
        <w:rPr>
          <w:sz w:val="26"/>
          <w:szCs w:val="26"/>
          <w:rPrChange w:id="26486" w:author="Le Minh Nghia" w:date="2019-10-09T10:56:00Z">
            <w:rPr>
              <w:sz w:val="26"/>
              <w:szCs w:val="26"/>
            </w:rPr>
          </w:rPrChange>
        </w:rPr>
        <w:t>thì</w:t>
      </w:r>
      <w:proofErr w:type="spellEnd"/>
      <w:r w:rsidRPr="00B41112">
        <w:rPr>
          <w:sz w:val="26"/>
          <w:szCs w:val="26"/>
          <w:rPrChange w:id="26487" w:author="Le Minh Nghia" w:date="2019-10-09T10:56:00Z">
            <w:rPr>
              <w:sz w:val="26"/>
              <w:szCs w:val="26"/>
            </w:rPr>
          </w:rPrChange>
        </w:rPr>
        <w:t xml:space="preserve"> </w:t>
      </w:r>
      <w:proofErr w:type="spellStart"/>
      <w:r w:rsidRPr="00B41112">
        <w:rPr>
          <w:sz w:val="26"/>
          <w:szCs w:val="26"/>
          <w:rPrChange w:id="26488" w:author="Le Minh Nghia" w:date="2019-10-09T10:56:00Z">
            <w:rPr>
              <w:sz w:val="26"/>
              <w:szCs w:val="26"/>
            </w:rPr>
          </w:rPrChange>
        </w:rPr>
        <w:t>sẽ</w:t>
      </w:r>
      <w:proofErr w:type="spellEnd"/>
      <w:r w:rsidRPr="00B41112">
        <w:rPr>
          <w:sz w:val="26"/>
          <w:szCs w:val="26"/>
          <w:rPrChange w:id="26489" w:author="Le Minh Nghia" w:date="2019-10-09T10:56:00Z">
            <w:rPr>
              <w:sz w:val="26"/>
              <w:szCs w:val="26"/>
            </w:rPr>
          </w:rPrChange>
        </w:rPr>
        <w:t xml:space="preserve"> </w:t>
      </w:r>
      <w:proofErr w:type="spellStart"/>
      <w:r w:rsidRPr="00B41112">
        <w:rPr>
          <w:sz w:val="26"/>
          <w:szCs w:val="26"/>
          <w:rPrChange w:id="26490" w:author="Le Minh Nghia" w:date="2019-10-09T10:56:00Z">
            <w:rPr>
              <w:sz w:val="26"/>
              <w:szCs w:val="26"/>
            </w:rPr>
          </w:rPrChange>
        </w:rPr>
        <w:t>trở</w:t>
      </w:r>
      <w:proofErr w:type="spellEnd"/>
      <w:r w:rsidRPr="00B41112">
        <w:rPr>
          <w:sz w:val="26"/>
          <w:szCs w:val="26"/>
          <w:rPrChange w:id="26491" w:author="Le Minh Nghia" w:date="2019-10-09T10:56:00Z">
            <w:rPr>
              <w:sz w:val="26"/>
              <w:szCs w:val="26"/>
            </w:rPr>
          </w:rPrChange>
        </w:rPr>
        <w:t xml:space="preserve"> </w:t>
      </w:r>
      <w:proofErr w:type="spellStart"/>
      <w:r w:rsidRPr="00B41112">
        <w:rPr>
          <w:sz w:val="26"/>
          <w:szCs w:val="26"/>
          <w:rPrChange w:id="26492" w:author="Le Minh Nghia" w:date="2019-10-09T10:56:00Z">
            <w:rPr>
              <w:sz w:val="26"/>
              <w:szCs w:val="26"/>
            </w:rPr>
          </w:rPrChange>
        </w:rPr>
        <w:t>lại</w:t>
      </w:r>
      <w:proofErr w:type="spellEnd"/>
      <w:r w:rsidRPr="00B41112">
        <w:rPr>
          <w:sz w:val="26"/>
          <w:szCs w:val="26"/>
          <w:rPrChange w:id="26493" w:author="Le Minh Nghia" w:date="2019-10-09T10:56:00Z">
            <w:rPr>
              <w:sz w:val="26"/>
              <w:szCs w:val="26"/>
            </w:rPr>
          </w:rPrChange>
        </w:rPr>
        <w:t xml:space="preserve"> </w:t>
      </w:r>
      <w:proofErr w:type="spellStart"/>
      <w:r w:rsidRPr="00B41112">
        <w:rPr>
          <w:sz w:val="26"/>
          <w:szCs w:val="26"/>
          <w:rPrChange w:id="26494" w:author="Le Minh Nghia" w:date="2019-10-09T10:56:00Z">
            <w:rPr>
              <w:sz w:val="26"/>
              <w:szCs w:val="26"/>
            </w:rPr>
          </w:rPrChange>
        </w:rPr>
        <w:t>không</w:t>
      </w:r>
      <w:proofErr w:type="spellEnd"/>
      <w:r w:rsidRPr="00B41112">
        <w:rPr>
          <w:sz w:val="26"/>
          <w:szCs w:val="26"/>
          <w:rPrChange w:id="26495" w:author="Le Minh Nghia" w:date="2019-10-09T10:56:00Z">
            <w:rPr>
              <w:sz w:val="26"/>
              <w:szCs w:val="26"/>
            </w:rPr>
          </w:rPrChange>
        </w:rPr>
        <w:t xml:space="preserve"> </w:t>
      </w:r>
      <w:proofErr w:type="spellStart"/>
      <w:r w:rsidRPr="00B41112">
        <w:rPr>
          <w:sz w:val="26"/>
          <w:szCs w:val="26"/>
          <w:rPrChange w:id="26496" w:author="Le Minh Nghia" w:date="2019-10-09T10:56:00Z">
            <w:rPr>
              <w:sz w:val="26"/>
              <w:szCs w:val="26"/>
            </w:rPr>
          </w:rPrChange>
        </w:rPr>
        <w:t>mở</w:t>
      </w:r>
      <w:proofErr w:type="spellEnd"/>
      <w:r w:rsidRPr="00B41112">
        <w:rPr>
          <w:sz w:val="26"/>
          <w:szCs w:val="26"/>
          <w:rPrChange w:id="26497" w:author="Le Minh Nghia" w:date="2019-10-09T10:56:00Z">
            <w:rPr>
              <w:sz w:val="26"/>
              <w:szCs w:val="26"/>
            </w:rPr>
          </w:rPrChange>
        </w:rPr>
        <w:t xml:space="preserve"> </w:t>
      </w:r>
      <w:proofErr w:type="spellStart"/>
      <w:r w:rsidRPr="00B41112">
        <w:rPr>
          <w:sz w:val="26"/>
          <w:szCs w:val="26"/>
          <w:rPrChange w:id="26498" w:author="Le Minh Nghia" w:date="2019-10-09T10:56:00Z">
            <w:rPr>
              <w:sz w:val="26"/>
              <w:szCs w:val="26"/>
            </w:rPr>
          </w:rPrChange>
        </w:rPr>
        <w:t>khóa</w:t>
      </w:r>
      <w:proofErr w:type="spellEnd"/>
      <w:r w:rsidRPr="00B41112">
        <w:rPr>
          <w:sz w:val="26"/>
          <w:szCs w:val="26"/>
          <w:rPrChange w:id="26499" w:author="Le Minh Nghia" w:date="2019-10-09T10:56:00Z">
            <w:rPr>
              <w:sz w:val="26"/>
              <w:szCs w:val="26"/>
            </w:rPr>
          </w:rPrChange>
        </w:rPr>
        <w:t>.</w:t>
      </w:r>
    </w:p>
    <w:p w:rsidR="001C0B21" w:rsidRPr="00B41112" w:rsidRDefault="001C0B21">
      <w:pPr>
        <w:rPr>
          <w:sz w:val="26"/>
          <w:szCs w:val="26"/>
          <w:rPrChange w:id="26500" w:author="Le Minh Nghia" w:date="2019-10-09T10:56:00Z">
            <w:rPr>
              <w:sz w:val="26"/>
              <w:szCs w:val="26"/>
            </w:rPr>
          </w:rPrChange>
        </w:rPr>
        <w:pPrChange w:id="26501" w:author="Le Minh Nghia" w:date="2019-10-09T10:38:00Z">
          <w:pPr>
            <w:ind w:firstLine="709"/>
          </w:pPr>
        </w:pPrChange>
      </w:pPr>
      <w:r w:rsidRPr="00B41112">
        <w:rPr>
          <w:noProof/>
          <w:sz w:val="26"/>
          <w:szCs w:val="26"/>
          <w:rPrChange w:id="26502" w:author="Le Minh Nghia" w:date="2019-10-09T10:56:00Z">
            <w:rPr>
              <w:noProof/>
            </w:rPr>
          </w:rPrChange>
        </w:rPr>
        <w:lastRenderedPageBreak/>
        <w:drawing>
          <wp:inline distT="0" distB="0" distL="0" distR="0" wp14:anchorId="2979B4EB" wp14:editId="2E010A9D">
            <wp:extent cx="5972175" cy="1729740"/>
            <wp:effectExtent l="0" t="0" r="952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1729740"/>
                    </a:xfrm>
                    <a:prstGeom prst="rect">
                      <a:avLst/>
                    </a:prstGeom>
                  </pic:spPr>
                </pic:pic>
              </a:graphicData>
            </a:graphic>
          </wp:inline>
        </w:drawing>
      </w:r>
    </w:p>
    <w:p w:rsidR="001C0B21" w:rsidRPr="00B41112" w:rsidRDefault="001C0B21" w:rsidP="001C0B21">
      <w:pPr>
        <w:ind w:left="709"/>
        <w:jc w:val="center"/>
        <w:rPr>
          <w:i/>
          <w:sz w:val="26"/>
          <w:szCs w:val="26"/>
          <w:rPrChange w:id="26503" w:author="Le Minh Nghia" w:date="2019-10-09T10:56:00Z">
            <w:rPr>
              <w:i/>
              <w:sz w:val="26"/>
              <w:szCs w:val="26"/>
            </w:rPr>
          </w:rPrChange>
        </w:rPr>
      </w:pPr>
      <w:proofErr w:type="spellStart"/>
      <w:r w:rsidRPr="00B41112">
        <w:rPr>
          <w:i/>
          <w:sz w:val="26"/>
          <w:szCs w:val="26"/>
          <w:rPrChange w:id="26504" w:author="Le Minh Nghia" w:date="2019-10-09T10:56:00Z">
            <w:rPr>
              <w:i/>
              <w:sz w:val="26"/>
              <w:szCs w:val="26"/>
            </w:rPr>
          </w:rPrChange>
        </w:rPr>
        <w:t>Hình</w:t>
      </w:r>
      <w:proofErr w:type="spellEnd"/>
      <w:r w:rsidRPr="00B41112">
        <w:rPr>
          <w:i/>
          <w:sz w:val="26"/>
          <w:szCs w:val="26"/>
          <w:rPrChange w:id="26505" w:author="Le Minh Nghia" w:date="2019-10-09T10:56:00Z">
            <w:rPr>
              <w:i/>
              <w:sz w:val="26"/>
              <w:szCs w:val="26"/>
            </w:rPr>
          </w:rPrChange>
        </w:rPr>
        <w:t xml:space="preserve"> 4.b.9.8 </w:t>
      </w:r>
      <w:proofErr w:type="spellStart"/>
      <w:r w:rsidRPr="00B41112">
        <w:rPr>
          <w:i/>
          <w:sz w:val="26"/>
          <w:szCs w:val="26"/>
          <w:rPrChange w:id="26506" w:author="Le Minh Nghia" w:date="2019-10-09T10:56:00Z">
            <w:rPr>
              <w:i/>
              <w:sz w:val="26"/>
              <w:szCs w:val="26"/>
            </w:rPr>
          </w:rPrChange>
        </w:rPr>
        <w:t>Yêu</w:t>
      </w:r>
      <w:proofErr w:type="spellEnd"/>
      <w:r w:rsidRPr="00B41112">
        <w:rPr>
          <w:i/>
          <w:sz w:val="26"/>
          <w:szCs w:val="26"/>
          <w:rPrChange w:id="26507" w:author="Le Minh Nghia" w:date="2019-10-09T10:56:00Z">
            <w:rPr>
              <w:i/>
              <w:sz w:val="26"/>
              <w:szCs w:val="26"/>
            </w:rPr>
          </w:rPrChange>
        </w:rPr>
        <w:t xml:space="preserve"> </w:t>
      </w:r>
      <w:proofErr w:type="spellStart"/>
      <w:r w:rsidRPr="00B41112">
        <w:rPr>
          <w:i/>
          <w:sz w:val="26"/>
          <w:szCs w:val="26"/>
          <w:rPrChange w:id="26508" w:author="Le Minh Nghia" w:date="2019-10-09T10:56:00Z">
            <w:rPr>
              <w:i/>
              <w:sz w:val="26"/>
              <w:szCs w:val="26"/>
            </w:rPr>
          </w:rPrChange>
        </w:rPr>
        <w:t>cầu</w:t>
      </w:r>
      <w:proofErr w:type="spellEnd"/>
      <w:r w:rsidRPr="00B41112">
        <w:rPr>
          <w:i/>
          <w:sz w:val="26"/>
          <w:szCs w:val="26"/>
          <w:rPrChange w:id="26509" w:author="Le Minh Nghia" w:date="2019-10-09T10:56:00Z">
            <w:rPr>
              <w:i/>
              <w:sz w:val="26"/>
              <w:szCs w:val="26"/>
            </w:rPr>
          </w:rPrChange>
        </w:rPr>
        <w:t xml:space="preserve"> </w:t>
      </w:r>
      <w:proofErr w:type="spellStart"/>
      <w:r w:rsidRPr="00B41112">
        <w:rPr>
          <w:i/>
          <w:sz w:val="26"/>
          <w:szCs w:val="26"/>
          <w:rPrChange w:id="26510" w:author="Le Minh Nghia" w:date="2019-10-09T10:56:00Z">
            <w:rPr>
              <w:i/>
              <w:sz w:val="26"/>
              <w:szCs w:val="26"/>
            </w:rPr>
          </w:rPrChange>
        </w:rPr>
        <w:t>mở</w:t>
      </w:r>
      <w:proofErr w:type="spellEnd"/>
      <w:r w:rsidRPr="00B41112">
        <w:rPr>
          <w:i/>
          <w:sz w:val="26"/>
          <w:szCs w:val="26"/>
          <w:rPrChange w:id="26511" w:author="Le Minh Nghia" w:date="2019-10-09T10:56:00Z">
            <w:rPr>
              <w:i/>
              <w:sz w:val="26"/>
              <w:szCs w:val="26"/>
            </w:rPr>
          </w:rPrChange>
        </w:rPr>
        <w:t xml:space="preserve"> </w:t>
      </w:r>
      <w:proofErr w:type="spellStart"/>
      <w:r w:rsidRPr="00B41112">
        <w:rPr>
          <w:i/>
          <w:sz w:val="26"/>
          <w:szCs w:val="26"/>
          <w:rPrChange w:id="26512" w:author="Le Minh Nghia" w:date="2019-10-09T10:56:00Z">
            <w:rPr>
              <w:i/>
              <w:sz w:val="26"/>
              <w:szCs w:val="26"/>
            </w:rPr>
          </w:rPrChange>
        </w:rPr>
        <w:t>khóa</w:t>
      </w:r>
      <w:proofErr w:type="spellEnd"/>
      <w:r w:rsidRPr="00B41112">
        <w:rPr>
          <w:i/>
          <w:sz w:val="26"/>
          <w:szCs w:val="26"/>
          <w:rPrChange w:id="26513" w:author="Le Minh Nghia" w:date="2019-10-09T10:56:00Z">
            <w:rPr>
              <w:i/>
              <w:sz w:val="26"/>
              <w:szCs w:val="26"/>
            </w:rPr>
          </w:rPrChange>
        </w:rPr>
        <w:t xml:space="preserve"> </w:t>
      </w:r>
      <w:proofErr w:type="spellStart"/>
      <w:r w:rsidRPr="00B41112">
        <w:rPr>
          <w:i/>
          <w:sz w:val="26"/>
          <w:szCs w:val="26"/>
          <w:rPrChange w:id="26514" w:author="Le Minh Nghia" w:date="2019-10-09T10:56:00Z">
            <w:rPr>
              <w:i/>
              <w:sz w:val="26"/>
              <w:szCs w:val="26"/>
            </w:rPr>
          </w:rPrChange>
        </w:rPr>
        <w:t>tài</w:t>
      </w:r>
      <w:proofErr w:type="spellEnd"/>
      <w:r w:rsidRPr="00B41112">
        <w:rPr>
          <w:i/>
          <w:sz w:val="26"/>
          <w:szCs w:val="26"/>
          <w:rPrChange w:id="26515" w:author="Le Minh Nghia" w:date="2019-10-09T10:56:00Z">
            <w:rPr>
              <w:i/>
              <w:sz w:val="26"/>
              <w:szCs w:val="26"/>
            </w:rPr>
          </w:rPrChange>
        </w:rPr>
        <w:t xml:space="preserve"> </w:t>
      </w:r>
      <w:proofErr w:type="spellStart"/>
      <w:r w:rsidRPr="00B41112">
        <w:rPr>
          <w:i/>
          <w:sz w:val="26"/>
          <w:szCs w:val="26"/>
          <w:rPrChange w:id="26516" w:author="Le Minh Nghia" w:date="2019-10-09T10:56:00Z">
            <w:rPr>
              <w:i/>
              <w:sz w:val="26"/>
              <w:szCs w:val="26"/>
            </w:rPr>
          </w:rPrChange>
        </w:rPr>
        <w:t>khoản</w:t>
      </w:r>
      <w:proofErr w:type="spellEnd"/>
    </w:p>
    <w:p w:rsidR="001C0B21" w:rsidRPr="00B41112" w:rsidRDefault="00353231">
      <w:pPr>
        <w:rPr>
          <w:sz w:val="26"/>
          <w:szCs w:val="26"/>
          <w:rPrChange w:id="26517" w:author="Le Minh Nghia" w:date="2019-10-09T10:56:00Z">
            <w:rPr>
              <w:sz w:val="26"/>
              <w:szCs w:val="26"/>
            </w:rPr>
          </w:rPrChange>
        </w:rPr>
        <w:pPrChange w:id="26518" w:author="Le Minh Nghia" w:date="2019-10-09T10:38:00Z">
          <w:pPr>
            <w:ind w:firstLine="709"/>
          </w:pPr>
        </w:pPrChange>
      </w:pPr>
      <w:proofErr w:type="spellStart"/>
      <w:r w:rsidRPr="00B41112">
        <w:rPr>
          <w:b/>
          <w:sz w:val="26"/>
          <w:szCs w:val="26"/>
          <w:rPrChange w:id="26519" w:author="Le Minh Nghia" w:date="2019-10-09T10:56:00Z">
            <w:rPr>
              <w:b/>
              <w:sz w:val="26"/>
              <w:szCs w:val="26"/>
            </w:rPr>
          </w:rPrChange>
        </w:rPr>
        <w:t>Phần</w:t>
      </w:r>
      <w:proofErr w:type="spellEnd"/>
      <w:r w:rsidRPr="00B41112">
        <w:rPr>
          <w:b/>
          <w:sz w:val="26"/>
          <w:szCs w:val="26"/>
          <w:rPrChange w:id="26520" w:author="Le Minh Nghia" w:date="2019-10-09T10:56:00Z">
            <w:rPr>
              <w:b/>
              <w:sz w:val="26"/>
              <w:szCs w:val="26"/>
            </w:rPr>
          </w:rPrChange>
        </w:rPr>
        <w:t xml:space="preserve"> </w:t>
      </w:r>
      <w:proofErr w:type="spellStart"/>
      <w:r w:rsidRPr="00B41112">
        <w:rPr>
          <w:b/>
          <w:sz w:val="26"/>
          <w:szCs w:val="26"/>
          <w:rPrChange w:id="26521" w:author="Le Minh Nghia" w:date="2019-10-09T10:56:00Z">
            <w:rPr>
              <w:b/>
              <w:sz w:val="26"/>
              <w:szCs w:val="26"/>
            </w:rPr>
          </w:rPrChange>
        </w:rPr>
        <w:t>chức</w:t>
      </w:r>
      <w:proofErr w:type="spellEnd"/>
      <w:r w:rsidRPr="00B41112">
        <w:rPr>
          <w:b/>
          <w:sz w:val="26"/>
          <w:szCs w:val="26"/>
          <w:rPrChange w:id="26522" w:author="Le Minh Nghia" w:date="2019-10-09T10:56:00Z">
            <w:rPr>
              <w:b/>
              <w:sz w:val="26"/>
              <w:szCs w:val="26"/>
            </w:rPr>
          </w:rPrChange>
        </w:rPr>
        <w:t xml:space="preserve"> </w:t>
      </w:r>
      <w:proofErr w:type="spellStart"/>
      <w:r w:rsidRPr="00B41112">
        <w:rPr>
          <w:b/>
          <w:sz w:val="26"/>
          <w:szCs w:val="26"/>
          <w:rPrChange w:id="26523" w:author="Le Minh Nghia" w:date="2019-10-09T10:56:00Z">
            <w:rPr>
              <w:b/>
              <w:sz w:val="26"/>
              <w:szCs w:val="26"/>
            </w:rPr>
          </w:rPrChange>
        </w:rPr>
        <w:t>năng</w:t>
      </w:r>
      <w:proofErr w:type="spellEnd"/>
      <w:r w:rsidRPr="00B41112">
        <w:rPr>
          <w:b/>
          <w:sz w:val="26"/>
          <w:szCs w:val="26"/>
          <w:rPrChange w:id="26524" w:author="Le Minh Nghia" w:date="2019-10-09T10:56:00Z">
            <w:rPr>
              <w:b/>
              <w:sz w:val="26"/>
              <w:szCs w:val="26"/>
            </w:rPr>
          </w:rPrChange>
        </w:rPr>
        <w:t xml:space="preserve"> </w:t>
      </w:r>
      <w:proofErr w:type="spellStart"/>
      <w:r w:rsidRPr="00B41112">
        <w:rPr>
          <w:b/>
          <w:sz w:val="26"/>
          <w:szCs w:val="26"/>
          <w:rPrChange w:id="26525" w:author="Le Minh Nghia" w:date="2019-10-09T10:56:00Z">
            <w:rPr>
              <w:b/>
              <w:sz w:val="26"/>
              <w:szCs w:val="26"/>
            </w:rPr>
          </w:rPrChange>
        </w:rPr>
        <w:t>duyệt</w:t>
      </w:r>
      <w:proofErr w:type="spellEnd"/>
      <w:r w:rsidRPr="00B41112">
        <w:rPr>
          <w:b/>
          <w:sz w:val="26"/>
          <w:szCs w:val="26"/>
          <w:rPrChange w:id="26526" w:author="Le Minh Nghia" w:date="2019-10-09T10:56:00Z">
            <w:rPr>
              <w:b/>
              <w:sz w:val="26"/>
              <w:szCs w:val="26"/>
            </w:rPr>
          </w:rPrChange>
        </w:rPr>
        <w:t xml:space="preserve"> </w:t>
      </w:r>
      <w:proofErr w:type="spellStart"/>
      <w:r w:rsidRPr="00B41112">
        <w:rPr>
          <w:b/>
          <w:sz w:val="26"/>
          <w:szCs w:val="26"/>
          <w:rPrChange w:id="26527" w:author="Le Minh Nghia" w:date="2019-10-09T10:56:00Z">
            <w:rPr>
              <w:b/>
              <w:sz w:val="26"/>
              <w:szCs w:val="26"/>
            </w:rPr>
          </w:rPrChange>
        </w:rPr>
        <w:t>bài</w:t>
      </w:r>
      <w:proofErr w:type="spellEnd"/>
      <w:r w:rsidRPr="00B41112">
        <w:rPr>
          <w:b/>
          <w:sz w:val="26"/>
          <w:szCs w:val="26"/>
          <w:rPrChange w:id="26528" w:author="Le Minh Nghia" w:date="2019-10-09T10:56:00Z">
            <w:rPr>
              <w:b/>
              <w:sz w:val="26"/>
              <w:szCs w:val="26"/>
            </w:rPr>
          </w:rPrChange>
        </w:rPr>
        <w:t xml:space="preserve"> </w:t>
      </w:r>
      <w:proofErr w:type="spellStart"/>
      <w:r w:rsidRPr="00B41112">
        <w:rPr>
          <w:b/>
          <w:sz w:val="26"/>
          <w:szCs w:val="26"/>
          <w:rPrChange w:id="26529" w:author="Le Minh Nghia" w:date="2019-10-09T10:56:00Z">
            <w:rPr>
              <w:b/>
              <w:sz w:val="26"/>
              <w:szCs w:val="26"/>
            </w:rPr>
          </w:rPrChange>
        </w:rPr>
        <w:t>viết</w:t>
      </w:r>
      <w:proofErr w:type="spellEnd"/>
      <w:r w:rsidRPr="00B41112">
        <w:rPr>
          <w:b/>
          <w:sz w:val="26"/>
          <w:szCs w:val="26"/>
          <w:rPrChange w:id="26530" w:author="Le Minh Nghia" w:date="2019-10-09T10:56:00Z">
            <w:rPr>
              <w:b/>
              <w:sz w:val="26"/>
              <w:szCs w:val="26"/>
            </w:rPr>
          </w:rPrChange>
        </w:rPr>
        <w:t xml:space="preserve">: </w:t>
      </w:r>
      <w:r w:rsidRPr="00B41112">
        <w:rPr>
          <w:sz w:val="26"/>
          <w:szCs w:val="26"/>
          <w:rPrChange w:id="26531" w:author="Le Minh Nghia" w:date="2019-10-09T10:56:00Z">
            <w:rPr>
              <w:sz w:val="26"/>
              <w:szCs w:val="26"/>
            </w:rPr>
          </w:rPrChange>
        </w:rPr>
        <w:t xml:space="preserve"> </w:t>
      </w:r>
      <w:proofErr w:type="spellStart"/>
      <w:r w:rsidRPr="00B41112">
        <w:rPr>
          <w:sz w:val="26"/>
          <w:szCs w:val="26"/>
          <w:rPrChange w:id="26532" w:author="Le Minh Nghia" w:date="2019-10-09T10:56:00Z">
            <w:rPr>
              <w:sz w:val="26"/>
              <w:szCs w:val="26"/>
            </w:rPr>
          </w:rPrChange>
        </w:rPr>
        <w:t>sau</w:t>
      </w:r>
      <w:proofErr w:type="spellEnd"/>
      <w:r w:rsidRPr="00B41112">
        <w:rPr>
          <w:sz w:val="26"/>
          <w:szCs w:val="26"/>
          <w:rPrChange w:id="26533" w:author="Le Minh Nghia" w:date="2019-10-09T10:56:00Z">
            <w:rPr>
              <w:sz w:val="26"/>
              <w:szCs w:val="26"/>
            </w:rPr>
          </w:rPrChange>
        </w:rPr>
        <w:t xml:space="preserve"> </w:t>
      </w:r>
      <w:proofErr w:type="spellStart"/>
      <w:r w:rsidRPr="00B41112">
        <w:rPr>
          <w:sz w:val="26"/>
          <w:szCs w:val="26"/>
          <w:rPrChange w:id="26534" w:author="Le Minh Nghia" w:date="2019-10-09T10:56:00Z">
            <w:rPr>
              <w:sz w:val="26"/>
              <w:szCs w:val="26"/>
            </w:rPr>
          </w:rPrChange>
        </w:rPr>
        <w:t>khi</w:t>
      </w:r>
      <w:proofErr w:type="spellEnd"/>
      <w:r w:rsidRPr="00B41112">
        <w:rPr>
          <w:sz w:val="26"/>
          <w:szCs w:val="26"/>
          <w:rPrChange w:id="26535" w:author="Le Minh Nghia" w:date="2019-10-09T10:56:00Z">
            <w:rPr>
              <w:sz w:val="26"/>
              <w:szCs w:val="26"/>
            </w:rPr>
          </w:rPrChange>
        </w:rPr>
        <w:t xml:space="preserve"> </w:t>
      </w:r>
      <w:proofErr w:type="spellStart"/>
      <w:r w:rsidRPr="00B41112">
        <w:rPr>
          <w:sz w:val="26"/>
          <w:szCs w:val="26"/>
          <w:rPrChange w:id="26536" w:author="Le Minh Nghia" w:date="2019-10-09T10:56:00Z">
            <w:rPr>
              <w:sz w:val="26"/>
              <w:szCs w:val="26"/>
            </w:rPr>
          </w:rPrChange>
        </w:rPr>
        <w:t>người</w:t>
      </w:r>
      <w:proofErr w:type="spellEnd"/>
      <w:r w:rsidRPr="00B41112">
        <w:rPr>
          <w:sz w:val="26"/>
          <w:szCs w:val="26"/>
          <w:rPrChange w:id="26537" w:author="Le Minh Nghia" w:date="2019-10-09T10:56:00Z">
            <w:rPr>
              <w:sz w:val="26"/>
              <w:szCs w:val="26"/>
            </w:rPr>
          </w:rPrChange>
        </w:rPr>
        <w:t xml:space="preserve"> </w:t>
      </w:r>
      <w:proofErr w:type="spellStart"/>
      <w:r w:rsidRPr="00B41112">
        <w:rPr>
          <w:sz w:val="26"/>
          <w:szCs w:val="26"/>
          <w:rPrChange w:id="26538" w:author="Le Minh Nghia" w:date="2019-10-09T10:56:00Z">
            <w:rPr>
              <w:sz w:val="26"/>
              <w:szCs w:val="26"/>
            </w:rPr>
          </w:rPrChange>
        </w:rPr>
        <w:t>dùng</w:t>
      </w:r>
      <w:proofErr w:type="spellEnd"/>
      <w:r w:rsidRPr="00B41112">
        <w:rPr>
          <w:sz w:val="26"/>
          <w:szCs w:val="26"/>
          <w:rPrChange w:id="26539" w:author="Le Minh Nghia" w:date="2019-10-09T10:56:00Z">
            <w:rPr>
              <w:sz w:val="26"/>
              <w:szCs w:val="26"/>
            </w:rPr>
          </w:rPrChange>
        </w:rPr>
        <w:t xml:space="preserve"> </w:t>
      </w:r>
      <w:proofErr w:type="spellStart"/>
      <w:r w:rsidRPr="00B41112">
        <w:rPr>
          <w:sz w:val="26"/>
          <w:szCs w:val="26"/>
          <w:rPrChange w:id="26540" w:author="Le Minh Nghia" w:date="2019-10-09T10:56:00Z">
            <w:rPr>
              <w:sz w:val="26"/>
              <w:szCs w:val="26"/>
            </w:rPr>
          </w:rPrChange>
        </w:rPr>
        <w:t>đã</w:t>
      </w:r>
      <w:proofErr w:type="spellEnd"/>
      <w:r w:rsidRPr="00B41112">
        <w:rPr>
          <w:sz w:val="26"/>
          <w:szCs w:val="26"/>
          <w:rPrChange w:id="26541" w:author="Le Minh Nghia" w:date="2019-10-09T10:56:00Z">
            <w:rPr>
              <w:sz w:val="26"/>
              <w:szCs w:val="26"/>
            </w:rPr>
          </w:rPrChange>
        </w:rPr>
        <w:t xml:space="preserve"> </w:t>
      </w:r>
      <w:proofErr w:type="spellStart"/>
      <w:r w:rsidRPr="00B41112">
        <w:rPr>
          <w:sz w:val="26"/>
          <w:szCs w:val="26"/>
          <w:rPrChange w:id="26542" w:author="Le Minh Nghia" w:date="2019-10-09T10:56:00Z">
            <w:rPr>
              <w:sz w:val="26"/>
              <w:szCs w:val="26"/>
            </w:rPr>
          </w:rPrChange>
        </w:rPr>
        <w:t>đăng</w:t>
      </w:r>
      <w:proofErr w:type="spellEnd"/>
      <w:r w:rsidRPr="00B41112">
        <w:rPr>
          <w:sz w:val="26"/>
          <w:szCs w:val="26"/>
          <w:rPrChange w:id="26543" w:author="Le Minh Nghia" w:date="2019-10-09T10:56:00Z">
            <w:rPr>
              <w:sz w:val="26"/>
              <w:szCs w:val="26"/>
            </w:rPr>
          </w:rPrChange>
        </w:rPr>
        <w:t xml:space="preserve"> </w:t>
      </w:r>
      <w:proofErr w:type="spellStart"/>
      <w:r w:rsidRPr="00B41112">
        <w:rPr>
          <w:sz w:val="26"/>
          <w:szCs w:val="26"/>
          <w:rPrChange w:id="26544" w:author="Le Minh Nghia" w:date="2019-10-09T10:56:00Z">
            <w:rPr>
              <w:sz w:val="26"/>
              <w:szCs w:val="26"/>
            </w:rPr>
          </w:rPrChange>
        </w:rPr>
        <w:t>bài</w:t>
      </w:r>
      <w:proofErr w:type="spellEnd"/>
      <w:r w:rsidRPr="00B41112">
        <w:rPr>
          <w:sz w:val="26"/>
          <w:szCs w:val="26"/>
          <w:rPrChange w:id="26545" w:author="Le Minh Nghia" w:date="2019-10-09T10:56:00Z">
            <w:rPr>
              <w:sz w:val="26"/>
              <w:szCs w:val="26"/>
            </w:rPr>
          </w:rPrChange>
        </w:rPr>
        <w:t xml:space="preserve"> </w:t>
      </w:r>
      <w:proofErr w:type="spellStart"/>
      <w:r w:rsidRPr="00B41112">
        <w:rPr>
          <w:sz w:val="26"/>
          <w:szCs w:val="26"/>
          <w:rPrChange w:id="26546" w:author="Le Minh Nghia" w:date="2019-10-09T10:56:00Z">
            <w:rPr>
              <w:sz w:val="26"/>
              <w:szCs w:val="26"/>
            </w:rPr>
          </w:rPrChange>
        </w:rPr>
        <w:t>thì</w:t>
      </w:r>
      <w:proofErr w:type="spellEnd"/>
      <w:r w:rsidRPr="00B41112">
        <w:rPr>
          <w:sz w:val="26"/>
          <w:szCs w:val="26"/>
          <w:rPrChange w:id="26547" w:author="Le Minh Nghia" w:date="2019-10-09T10:56:00Z">
            <w:rPr>
              <w:sz w:val="26"/>
              <w:szCs w:val="26"/>
            </w:rPr>
          </w:rPrChange>
        </w:rPr>
        <w:t xml:space="preserve"> </w:t>
      </w:r>
      <w:proofErr w:type="spellStart"/>
      <w:r w:rsidRPr="00B41112">
        <w:rPr>
          <w:sz w:val="26"/>
          <w:szCs w:val="26"/>
          <w:rPrChange w:id="26548" w:author="Le Minh Nghia" w:date="2019-10-09T10:56:00Z">
            <w:rPr>
              <w:sz w:val="26"/>
              <w:szCs w:val="26"/>
            </w:rPr>
          </w:rPrChange>
        </w:rPr>
        <w:t>phải</w:t>
      </w:r>
      <w:proofErr w:type="spellEnd"/>
      <w:r w:rsidRPr="00B41112">
        <w:rPr>
          <w:sz w:val="26"/>
          <w:szCs w:val="26"/>
          <w:rPrChange w:id="26549" w:author="Le Minh Nghia" w:date="2019-10-09T10:56:00Z">
            <w:rPr>
              <w:sz w:val="26"/>
              <w:szCs w:val="26"/>
            </w:rPr>
          </w:rPrChange>
        </w:rPr>
        <w:t xml:space="preserve"> </w:t>
      </w:r>
      <w:proofErr w:type="spellStart"/>
      <w:r w:rsidRPr="00B41112">
        <w:rPr>
          <w:sz w:val="26"/>
          <w:szCs w:val="26"/>
          <w:rPrChange w:id="26550" w:author="Le Minh Nghia" w:date="2019-10-09T10:56:00Z">
            <w:rPr>
              <w:sz w:val="26"/>
              <w:szCs w:val="26"/>
            </w:rPr>
          </w:rPrChange>
        </w:rPr>
        <w:t>đợi</w:t>
      </w:r>
      <w:proofErr w:type="spellEnd"/>
      <w:r w:rsidRPr="00B41112">
        <w:rPr>
          <w:sz w:val="26"/>
          <w:szCs w:val="26"/>
          <w:rPrChange w:id="26551" w:author="Le Minh Nghia" w:date="2019-10-09T10:56:00Z">
            <w:rPr>
              <w:sz w:val="26"/>
              <w:szCs w:val="26"/>
            </w:rPr>
          </w:rPrChange>
        </w:rPr>
        <w:t xml:space="preserve"> </w:t>
      </w:r>
      <w:proofErr w:type="spellStart"/>
      <w:r w:rsidRPr="00B41112">
        <w:rPr>
          <w:sz w:val="26"/>
          <w:szCs w:val="26"/>
          <w:rPrChange w:id="26552" w:author="Le Minh Nghia" w:date="2019-10-09T10:56:00Z">
            <w:rPr>
              <w:sz w:val="26"/>
              <w:szCs w:val="26"/>
            </w:rPr>
          </w:rPrChange>
        </w:rPr>
        <w:t>người</w:t>
      </w:r>
      <w:proofErr w:type="spellEnd"/>
      <w:r w:rsidRPr="00B41112">
        <w:rPr>
          <w:sz w:val="26"/>
          <w:szCs w:val="26"/>
          <w:rPrChange w:id="26553" w:author="Le Minh Nghia" w:date="2019-10-09T10:56:00Z">
            <w:rPr>
              <w:sz w:val="26"/>
              <w:szCs w:val="26"/>
            </w:rPr>
          </w:rPrChange>
        </w:rPr>
        <w:t xml:space="preserve"> </w:t>
      </w:r>
      <w:proofErr w:type="spellStart"/>
      <w:r w:rsidRPr="00B41112">
        <w:rPr>
          <w:sz w:val="26"/>
          <w:szCs w:val="26"/>
          <w:rPrChange w:id="26554" w:author="Le Minh Nghia" w:date="2019-10-09T10:56:00Z">
            <w:rPr>
              <w:sz w:val="26"/>
              <w:szCs w:val="26"/>
            </w:rPr>
          </w:rPrChange>
        </w:rPr>
        <w:t>quản</w:t>
      </w:r>
      <w:proofErr w:type="spellEnd"/>
      <w:r w:rsidRPr="00B41112">
        <w:rPr>
          <w:sz w:val="26"/>
          <w:szCs w:val="26"/>
          <w:rPrChange w:id="26555" w:author="Le Minh Nghia" w:date="2019-10-09T10:56:00Z">
            <w:rPr>
              <w:sz w:val="26"/>
              <w:szCs w:val="26"/>
            </w:rPr>
          </w:rPrChange>
        </w:rPr>
        <w:t xml:space="preserve"> </w:t>
      </w:r>
      <w:proofErr w:type="spellStart"/>
      <w:r w:rsidRPr="00B41112">
        <w:rPr>
          <w:sz w:val="26"/>
          <w:szCs w:val="26"/>
          <w:rPrChange w:id="26556" w:author="Le Minh Nghia" w:date="2019-10-09T10:56:00Z">
            <w:rPr>
              <w:sz w:val="26"/>
              <w:szCs w:val="26"/>
            </w:rPr>
          </w:rPrChange>
        </w:rPr>
        <w:t>trị</w:t>
      </w:r>
      <w:proofErr w:type="spellEnd"/>
      <w:r w:rsidRPr="00B41112">
        <w:rPr>
          <w:sz w:val="26"/>
          <w:szCs w:val="26"/>
          <w:rPrChange w:id="26557" w:author="Le Minh Nghia" w:date="2019-10-09T10:56:00Z">
            <w:rPr>
              <w:sz w:val="26"/>
              <w:szCs w:val="26"/>
            </w:rPr>
          </w:rPrChange>
        </w:rPr>
        <w:t xml:space="preserve"> </w:t>
      </w:r>
      <w:proofErr w:type="spellStart"/>
      <w:r w:rsidRPr="00B41112">
        <w:rPr>
          <w:sz w:val="26"/>
          <w:szCs w:val="26"/>
          <w:rPrChange w:id="26558" w:author="Le Minh Nghia" w:date="2019-10-09T10:56:00Z">
            <w:rPr>
              <w:sz w:val="26"/>
              <w:szCs w:val="26"/>
            </w:rPr>
          </w:rPrChange>
        </w:rPr>
        <w:t>duyệt</w:t>
      </w:r>
      <w:proofErr w:type="spellEnd"/>
      <w:r w:rsidRPr="00B41112">
        <w:rPr>
          <w:sz w:val="26"/>
          <w:szCs w:val="26"/>
          <w:rPrChange w:id="26559" w:author="Le Minh Nghia" w:date="2019-10-09T10:56:00Z">
            <w:rPr>
              <w:sz w:val="26"/>
              <w:szCs w:val="26"/>
            </w:rPr>
          </w:rPrChange>
        </w:rPr>
        <w:t xml:space="preserve"> </w:t>
      </w:r>
      <w:proofErr w:type="spellStart"/>
      <w:r w:rsidRPr="00B41112">
        <w:rPr>
          <w:sz w:val="26"/>
          <w:szCs w:val="26"/>
          <w:rPrChange w:id="26560" w:author="Le Minh Nghia" w:date="2019-10-09T10:56:00Z">
            <w:rPr>
              <w:sz w:val="26"/>
              <w:szCs w:val="26"/>
            </w:rPr>
          </w:rPrChange>
        </w:rPr>
        <w:t>bài</w:t>
      </w:r>
      <w:proofErr w:type="spellEnd"/>
      <w:r w:rsidRPr="00B41112">
        <w:rPr>
          <w:sz w:val="26"/>
          <w:szCs w:val="26"/>
          <w:rPrChange w:id="26561" w:author="Le Minh Nghia" w:date="2019-10-09T10:56:00Z">
            <w:rPr>
              <w:sz w:val="26"/>
              <w:szCs w:val="26"/>
            </w:rPr>
          </w:rPrChange>
        </w:rPr>
        <w:t xml:space="preserve"> </w:t>
      </w:r>
      <w:proofErr w:type="spellStart"/>
      <w:r w:rsidRPr="00B41112">
        <w:rPr>
          <w:sz w:val="26"/>
          <w:szCs w:val="26"/>
          <w:rPrChange w:id="26562" w:author="Le Minh Nghia" w:date="2019-10-09T10:56:00Z">
            <w:rPr>
              <w:sz w:val="26"/>
              <w:szCs w:val="26"/>
            </w:rPr>
          </w:rPrChange>
        </w:rPr>
        <w:t>viết</w:t>
      </w:r>
      <w:proofErr w:type="spellEnd"/>
      <w:r w:rsidRPr="00B41112">
        <w:rPr>
          <w:sz w:val="26"/>
          <w:szCs w:val="26"/>
          <w:rPrChange w:id="26563" w:author="Le Minh Nghia" w:date="2019-10-09T10:56:00Z">
            <w:rPr>
              <w:sz w:val="26"/>
              <w:szCs w:val="26"/>
            </w:rPr>
          </w:rPrChange>
        </w:rPr>
        <w:t xml:space="preserve"> </w:t>
      </w:r>
      <w:proofErr w:type="spellStart"/>
      <w:r w:rsidRPr="00B41112">
        <w:rPr>
          <w:sz w:val="26"/>
          <w:szCs w:val="26"/>
          <w:rPrChange w:id="26564" w:author="Le Minh Nghia" w:date="2019-10-09T10:56:00Z">
            <w:rPr>
              <w:sz w:val="26"/>
              <w:szCs w:val="26"/>
            </w:rPr>
          </w:rPrChange>
        </w:rPr>
        <w:t>thì</w:t>
      </w:r>
      <w:proofErr w:type="spellEnd"/>
      <w:r w:rsidRPr="00B41112">
        <w:rPr>
          <w:sz w:val="26"/>
          <w:szCs w:val="26"/>
          <w:rPrChange w:id="26565" w:author="Le Minh Nghia" w:date="2019-10-09T10:56:00Z">
            <w:rPr>
              <w:sz w:val="26"/>
              <w:szCs w:val="26"/>
            </w:rPr>
          </w:rPrChange>
        </w:rPr>
        <w:t xml:space="preserve"> </w:t>
      </w:r>
      <w:proofErr w:type="spellStart"/>
      <w:r w:rsidRPr="00B41112">
        <w:rPr>
          <w:sz w:val="26"/>
          <w:szCs w:val="26"/>
          <w:rPrChange w:id="26566" w:author="Le Minh Nghia" w:date="2019-10-09T10:56:00Z">
            <w:rPr>
              <w:sz w:val="26"/>
              <w:szCs w:val="26"/>
            </w:rPr>
          </w:rPrChange>
        </w:rPr>
        <w:t>bài</w:t>
      </w:r>
      <w:proofErr w:type="spellEnd"/>
      <w:r w:rsidRPr="00B41112">
        <w:rPr>
          <w:sz w:val="26"/>
          <w:szCs w:val="26"/>
          <w:rPrChange w:id="26567" w:author="Le Minh Nghia" w:date="2019-10-09T10:56:00Z">
            <w:rPr>
              <w:sz w:val="26"/>
              <w:szCs w:val="26"/>
            </w:rPr>
          </w:rPrChange>
        </w:rPr>
        <w:t xml:space="preserve"> </w:t>
      </w:r>
      <w:proofErr w:type="spellStart"/>
      <w:r w:rsidRPr="00B41112">
        <w:rPr>
          <w:sz w:val="26"/>
          <w:szCs w:val="26"/>
          <w:rPrChange w:id="26568" w:author="Le Minh Nghia" w:date="2019-10-09T10:56:00Z">
            <w:rPr>
              <w:sz w:val="26"/>
              <w:szCs w:val="26"/>
            </w:rPr>
          </w:rPrChange>
        </w:rPr>
        <w:t>viết</w:t>
      </w:r>
      <w:proofErr w:type="spellEnd"/>
      <w:r w:rsidRPr="00B41112">
        <w:rPr>
          <w:sz w:val="26"/>
          <w:szCs w:val="26"/>
          <w:rPrChange w:id="26569" w:author="Le Minh Nghia" w:date="2019-10-09T10:56:00Z">
            <w:rPr>
              <w:sz w:val="26"/>
              <w:szCs w:val="26"/>
            </w:rPr>
          </w:rPrChange>
        </w:rPr>
        <w:t xml:space="preserve"> </w:t>
      </w:r>
      <w:proofErr w:type="spellStart"/>
      <w:r w:rsidRPr="00B41112">
        <w:rPr>
          <w:sz w:val="26"/>
          <w:szCs w:val="26"/>
          <w:rPrChange w:id="26570" w:author="Le Minh Nghia" w:date="2019-10-09T10:56:00Z">
            <w:rPr>
              <w:sz w:val="26"/>
              <w:szCs w:val="26"/>
            </w:rPr>
          </w:rPrChange>
        </w:rPr>
        <w:t>đó</w:t>
      </w:r>
      <w:proofErr w:type="spellEnd"/>
      <w:r w:rsidRPr="00B41112">
        <w:rPr>
          <w:sz w:val="26"/>
          <w:szCs w:val="26"/>
          <w:rPrChange w:id="26571" w:author="Le Minh Nghia" w:date="2019-10-09T10:56:00Z">
            <w:rPr>
              <w:sz w:val="26"/>
              <w:szCs w:val="26"/>
            </w:rPr>
          </w:rPrChange>
        </w:rPr>
        <w:t xml:space="preserve"> </w:t>
      </w:r>
      <w:proofErr w:type="spellStart"/>
      <w:r w:rsidRPr="00B41112">
        <w:rPr>
          <w:sz w:val="26"/>
          <w:szCs w:val="26"/>
          <w:rPrChange w:id="26572" w:author="Le Minh Nghia" w:date="2019-10-09T10:56:00Z">
            <w:rPr>
              <w:sz w:val="26"/>
              <w:szCs w:val="26"/>
            </w:rPr>
          </w:rPrChange>
        </w:rPr>
        <w:t>mới</w:t>
      </w:r>
      <w:proofErr w:type="spellEnd"/>
      <w:r w:rsidRPr="00B41112">
        <w:rPr>
          <w:sz w:val="26"/>
          <w:szCs w:val="26"/>
          <w:rPrChange w:id="26573" w:author="Le Minh Nghia" w:date="2019-10-09T10:56:00Z">
            <w:rPr>
              <w:sz w:val="26"/>
              <w:szCs w:val="26"/>
            </w:rPr>
          </w:rPrChange>
        </w:rPr>
        <w:t xml:space="preserve"> </w:t>
      </w:r>
      <w:proofErr w:type="spellStart"/>
      <w:r w:rsidRPr="00B41112">
        <w:rPr>
          <w:sz w:val="26"/>
          <w:szCs w:val="26"/>
          <w:rPrChange w:id="26574" w:author="Le Minh Nghia" w:date="2019-10-09T10:56:00Z">
            <w:rPr>
              <w:sz w:val="26"/>
              <w:szCs w:val="26"/>
            </w:rPr>
          </w:rPrChange>
        </w:rPr>
        <w:t>được</w:t>
      </w:r>
      <w:proofErr w:type="spellEnd"/>
      <w:r w:rsidRPr="00B41112">
        <w:rPr>
          <w:sz w:val="26"/>
          <w:szCs w:val="26"/>
          <w:rPrChange w:id="26575" w:author="Le Minh Nghia" w:date="2019-10-09T10:56:00Z">
            <w:rPr>
              <w:sz w:val="26"/>
              <w:szCs w:val="26"/>
            </w:rPr>
          </w:rPrChange>
        </w:rPr>
        <w:t xml:space="preserve"> </w:t>
      </w:r>
      <w:proofErr w:type="spellStart"/>
      <w:r w:rsidRPr="00B41112">
        <w:rPr>
          <w:sz w:val="26"/>
          <w:szCs w:val="26"/>
          <w:rPrChange w:id="26576" w:author="Le Minh Nghia" w:date="2019-10-09T10:56:00Z">
            <w:rPr>
              <w:sz w:val="26"/>
              <w:szCs w:val="26"/>
            </w:rPr>
          </w:rPrChange>
        </w:rPr>
        <w:t>hiển</w:t>
      </w:r>
      <w:proofErr w:type="spellEnd"/>
      <w:r w:rsidRPr="00B41112">
        <w:rPr>
          <w:sz w:val="26"/>
          <w:szCs w:val="26"/>
          <w:rPrChange w:id="26577" w:author="Le Minh Nghia" w:date="2019-10-09T10:56:00Z">
            <w:rPr>
              <w:sz w:val="26"/>
              <w:szCs w:val="26"/>
            </w:rPr>
          </w:rPrChange>
        </w:rPr>
        <w:t xml:space="preserve"> </w:t>
      </w:r>
      <w:proofErr w:type="spellStart"/>
      <w:r w:rsidRPr="00B41112">
        <w:rPr>
          <w:sz w:val="26"/>
          <w:szCs w:val="26"/>
          <w:rPrChange w:id="26578" w:author="Le Minh Nghia" w:date="2019-10-09T10:56:00Z">
            <w:rPr>
              <w:sz w:val="26"/>
              <w:szCs w:val="26"/>
            </w:rPr>
          </w:rPrChange>
        </w:rPr>
        <w:t>thị</w:t>
      </w:r>
      <w:proofErr w:type="spellEnd"/>
      <w:r w:rsidRPr="00B41112">
        <w:rPr>
          <w:sz w:val="26"/>
          <w:szCs w:val="26"/>
          <w:rPrChange w:id="26579" w:author="Le Minh Nghia" w:date="2019-10-09T10:56:00Z">
            <w:rPr>
              <w:sz w:val="26"/>
              <w:szCs w:val="26"/>
            </w:rPr>
          </w:rPrChange>
        </w:rPr>
        <w:t xml:space="preserve"> </w:t>
      </w:r>
      <w:proofErr w:type="spellStart"/>
      <w:r w:rsidRPr="00B41112">
        <w:rPr>
          <w:sz w:val="26"/>
          <w:szCs w:val="26"/>
          <w:rPrChange w:id="26580" w:author="Le Minh Nghia" w:date="2019-10-09T10:56:00Z">
            <w:rPr>
              <w:sz w:val="26"/>
              <w:szCs w:val="26"/>
            </w:rPr>
          </w:rPrChange>
        </w:rPr>
        <w:t>trên</w:t>
      </w:r>
      <w:proofErr w:type="spellEnd"/>
      <w:r w:rsidRPr="00B41112">
        <w:rPr>
          <w:sz w:val="26"/>
          <w:szCs w:val="26"/>
          <w:rPrChange w:id="26581" w:author="Le Minh Nghia" w:date="2019-10-09T10:56:00Z">
            <w:rPr>
              <w:sz w:val="26"/>
              <w:szCs w:val="26"/>
            </w:rPr>
          </w:rPrChange>
        </w:rPr>
        <w:t xml:space="preserve"> </w:t>
      </w:r>
      <w:proofErr w:type="spellStart"/>
      <w:r w:rsidRPr="00B41112">
        <w:rPr>
          <w:sz w:val="26"/>
          <w:szCs w:val="26"/>
          <w:rPrChange w:id="26582" w:author="Le Minh Nghia" w:date="2019-10-09T10:56:00Z">
            <w:rPr>
              <w:sz w:val="26"/>
              <w:szCs w:val="26"/>
            </w:rPr>
          </w:rPrChange>
        </w:rPr>
        <w:t>bản</w:t>
      </w:r>
      <w:proofErr w:type="spellEnd"/>
      <w:r w:rsidRPr="00B41112">
        <w:rPr>
          <w:sz w:val="26"/>
          <w:szCs w:val="26"/>
          <w:rPrChange w:id="26583" w:author="Le Minh Nghia" w:date="2019-10-09T10:56:00Z">
            <w:rPr>
              <w:sz w:val="26"/>
              <w:szCs w:val="26"/>
            </w:rPr>
          </w:rPrChange>
        </w:rPr>
        <w:t xml:space="preserve"> tin </w:t>
      </w:r>
      <w:proofErr w:type="spellStart"/>
      <w:r w:rsidRPr="00B41112">
        <w:rPr>
          <w:sz w:val="26"/>
          <w:szCs w:val="26"/>
          <w:rPrChange w:id="26584" w:author="Le Minh Nghia" w:date="2019-10-09T10:56:00Z">
            <w:rPr>
              <w:sz w:val="26"/>
              <w:szCs w:val="26"/>
            </w:rPr>
          </w:rPrChange>
        </w:rPr>
        <w:t>cho</w:t>
      </w:r>
      <w:proofErr w:type="spellEnd"/>
      <w:r w:rsidRPr="00B41112">
        <w:rPr>
          <w:sz w:val="26"/>
          <w:szCs w:val="26"/>
          <w:rPrChange w:id="26585" w:author="Le Minh Nghia" w:date="2019-10-09T10:56:00Z">
            <w:rPr>
              <w:sz w:val="26"/>
              <w:szCs w:val="26"/>
            </w:rPr>
          </w:rPrChange>
        </w:rPr>
        <w:t xml:space="preserve"> </w:t>
      </w:r>
      <w:proofErr w:type="spellStart"/>
      <w:r w:rsidRPr="00B41112">
        <w:rPr>
          <w:sz w:val="26"/>
          <w:szCs w:val="26"/>
          <w:rPrChange w:id="26586" w:author="Le Minh Nghia" w:date="2019-10-09T10:56:00Z">
            <w:rPr>
              <w:sz w:val="26"/>
              <w:szCs w:val="26"/>
            </w:rPr>
          </w:rPrChange>
        </w:rPr>
        <w:t>người</w:t>
      </w:r>
      <w:proofErr w:type="spellEnd"/>
      <w:r w:rsidRPr="00B41112">
        <w:rPr>
          <w:sz w:val="26"/>
          <w:szCs w:val="26"/>
          <w:rPrChange w:id="26587" w:author="Le Minh Nghia" w:date="2019-10-09T10:56:00Z">
            <w:rPr>
              <w:sz w:val="26"/>
              <w:szCs w:val="26"/>
            </w:rPr>
          </w:rPrChange>
        </w:rPr>
        <w:t xml:space="preserve"> </w:t>
      </w:r>
      <w:proofErr w:type="spellStart"/>
      <w:r w:rsidRPr="00B41112">
        <w:rPr>
          <w:sz w:val="26"/>
          <w:szCs w:val="26"/>
          <w:rPrChange w:id="26588" w:author="Le Minh Nghia" w:date="2019-10-09T10:56:00Z">
            <w:rPr>
              <w:sz w:val="26"/>
              <w:szCs w:val="26"/>
            </w:rPr>
          </w:rPrChange>
        </w:rPr>
        <w:t>dùng</w:t>
      </w:r>
      <w:proofErr w:type="spellEnd"/>
      <w:r w:rsidRPr="00B41112">
        <w:rPr>
          <w:sz w:val="26"/>
          <w:szCs w:val="26"/>
          <w:rPrChange w:id="26589" w:author="Le Minh Nghia" w:date="2019-10-09T10:56:00Z">
            <w:rPr>
              <w:sz w:val="26"/>
              <w:szCs w:val="26"/>
            </w:rPr>
          </w:rPrChange>
        </w:rPr>
        <w:t xml:space="preserve"> </w:t>
      </w:r>
      <w:proofErr w:type="spellStart"/>
      <w:r w:rsidRPr="00B41112">
        <w:rPr>
          <w:sz w:val="26"/>
          <w:szCs w:val="26"/>
          <w:rPrChange w:id="26590" w:author="Le Minh Nghia" w:date="2019-10-09T10:56:00Z">
            <w:rPr>
              <w:sz w:val="26"/>
              <w:szCs w:val="26"/>
            </w:rPr>
          </w:rPrChange>
        </w:rPr>
        <w:t>có</w:t>
      </w:r>
      <w:proofErr w:type="spellEnd"/>
      <w:r w:rsidRPr="00B41112">
        <w:rPr>
          <w:sz w:val="26"/>
          <w:szCs w:val="26"/>
          <w:rPrChange w:id="26591" w:author="Le Minh Nghia" w:date="2019-10-09T10:56:00Z">
            <w:rPr>
              <w:sz w:val="26"/>
              <w:szCs w:val="26"/>
            </w:rPr>
          </w:rPrChange>
        </w:rPr>
        <w:t xml:space="preserve"> </w:t>
      </w:r>
      <w:proofErr w:type="spellStart"/>
      <w:r w:rsidRPr="00B41112">
        <w:rPr>
          <w:sz w:val="26"/>
          <w:szCs w:val="26"/>
          <w:rPrChange w:id="26592" w:author="Le Minh Nghia" w:date="2019-10-09T10:56:00Z">
            <w:rPr>
              <w:sz w:val="26"/>
              <w:szCs w:val="26"/>
            </w:rPr>
          </w:rPrChange>
        </w:rPr>
        <w:t>thể</w:t>
      </w:r>
      <w:proofErr w:type="spellEnd"/>
      <w:r w:rsidRPr="00B41112">
        <w:rPr>
          <w:sz w:val="26"/>
          <w:szCs w:val="26"/>
          <w:rPrChange w:id="26593" w:author="Le Minh Nghia" w:date="2019-10-09T10:56:00Z">
            <w:rPr>
              <w:sz w:val="26"/>
              <w:szCs w:val="26"/>
            </w:rPr>
          </w:rPrChange>
        </w:rPr>
        <w:t xml:space="preserve"> </w:t>
      </w:r>
      <w:proofErr w:type="spellStart"/>
      <w:r w:rsidRPr="00B41112">
        <w:rPr>
          <w:sz w:val="26"/>
          <w:szCs w:val="26"/>
          <w:rPrChange w:id="26594" w:author="Le Minh Nghia" w:date="2019-10-09T10:56:00Z">
            <w:rPr>
              <w:sz w:val="26"/>
              <w:szCs w:val="26"/>
            </w:rPr>
          </w:rPrChange>
        </w:rPr>
        <w:t>xem</w:t>
      </w:r>
      <w:proofErr w:type="spellEnd"/>
      <w:r w:rsidRPr="00B41112">
        <w:rPr>
          <w:sz w:val="26"/>
          <w:szCs w:val="26"/>
          <w:rPrChange w:id="26595" w:author="Le Minh Nghia" w:date="2019-10-09T10:56:00Z">
            <w:rPr>
              <w:sz w:val="26"/>
              <w:szCs w:val="26"/>
            </w:rPr>
          </w:rPrChange>
        </w:rPr>
        <w:t xml:space="preserve">. </w:t>
      </w:r>
      <w:proofErr w:type="spellStart"/>
      <w:r w:rsidRPr="00B41112">
        <w:rPr>
          <w:sz w:val="26"/>
          <w:szCs w:val="26"/>
          <w:rPrChange w:id="26596" w:author="Le Minh Nghia" w:date="2019-10-09T10:56:00Z">
            <w:rPr>
              <w:sz w:val="26"/>
              <w:szCs w:val="26"/>
            </w:rPr>
          </w:rPrChange>
        </w:rPr>
        <w:t>Giao</w:t>
      </w:r>
      <w:proofErr w:type="spellEnd"/>
      <w:r w:rsidRPr="00B41112">
        <w:rPr>
          <w:sz w:val="26"/>
          <w:szCs w:val="26"/>
          <w:rPrChange w:id="26597" w:author="Le Minh Nghia" w:date="2019-10-09T10:56:00Z">
            <w:rPr>
              <w:sz w:val="26"/>
              <w:szCs w:val="26"/>
            </w:rPr>
          </w:rPrChange>
        </w:rPr>
        <w:t xml:space="preserve"> </w:t>
      </w:r>
      <w:proofErr w:type="spellStart"/>
      <w:r w:rsidRPr="00B41112">
        <w:rPr>
          <w:sz w:val="26"/>
          <w:szCs w:val="26"/>
          <w:rPrChange w:id="26598" w:author="Le Minh Nghia" w:date="2019-10-09T10:56:00Z">
            <w:rPr>
              <w:sz w:val="26"/>
              <w:szCs w:val="26"/>
            </w:rPr>
          </w:rPrChange>
        </w:rPr>
        <w:t>diện</w:t>
      </w:r>
      <w:proofErr w:type="spellEnd"/>
      <w:r w:rsidRPr="00B41112">
        <w:rPr>
          <w:sz w:val="26"/>
          <w:szCs w:val="26"/>
          <w:rPrChange w:id="26599" w:author="Le Minh Nghia" w:date="2019-10-09T10:56:00Z">
            <w:rPr>
              <w:sz w:val="26"/>
              <w:szCs w:val="26"/>
            </w:rPr>
          </w:rPrChange>
        </w:rPr>
        <w:t xml:space="preserve"> </w:t>
      </w:r>
      <w:proofErr w:type="spellStart"/>
      <w:r w:rsidRPr="00B41112">
        <w:rPr>
          <w:sz w:val="26"/>
          <w:szCs w:val="26"/>
          <w:rPrChange w:id="26600" w:author="Le Minh Nghia" w:date="2019-10-09T10:56:00Z">
            <w:rPr>
              <w:sz w:val="26"/>
              <w:szCs w:val="26"/>
            </w:rPr>
          </w:rPrChange>
        </w:rPr>
        <w:t>danh</w:t>
      </w:r>
      <w:proofErr w:type="spellEnd"/>
      <w:r w:rsidRPr="00B41112">
        <w:rPr>
          <w:sz w:val="26"/>
          <w:szCs w:val="26"/>
          <w:rPrChange w:id="26601" w:author="Le Minh Nghia" w:date="2019-10-09T10:56:00Z">
            <w:rPr>
              <w:sz w:val="26"/>
              <w:szCs w:val="26"/>
            </w:rPr>
          </w:rPrChange>
        </w:rPr>
        <w:t xml:space="preserve"> </w:t>
      </w:r>
      <w:proofErr w:type="spellStart"/>
      <w:r w:rsidRPr="00B41112">
        <w:rPr>
          <w:sz w:val="26"/>
          <w:szCs w:val="26"/>
          <w:rPrChange w:id="26602" w:author="Le Minh Nghia" w:date="2019-10-09T10:56:00Z">
            <w:rPr>
              <w:sz w:val="26"/>
              <w:szCs w:val="26"/>
            </w:rPr>
          </w:rPrChange>
        </w:rPr>
        <w:t>sách</w:t>
      </w:r>
      <w:proofErr w:type="spellEnd"/>
      <w:r w:rsidRPr="00B41112">
        <w:rPr>
          <w:sz w:val="26"/>
          <w:szCs w:val="26"/>
          <w:rPrChange w:id="26603" w:author="Le Minh Nghia" w:date="2019-10-09T10:56:00Z">
            <w:rPr>
              <w:sz w:val="26"/>
              <w:szCs w:val="26"/>
            </w:rPr>
          </w:rPrChange>
        </w:rPr>
        <w:t xml:space="preserve"> </w:t>
      </w:r>
      <w:proofErr w:type="spellStart"/>
      <w:r w:rsidRPr="00B41112">
        <w:rPr>
          <w:sz w:val="26"/>
          <w:szCs w:val="26"/>
          <w:rPrChange w:id="26604" w:author="Le Minh Nghia" w:date="2019-10-09T10:56:00Z">
            <w:rPr>
              <w:sz w:val="26"/>
              <w:szCs w:val="26"/>
            </w:rPr>
          </w:rPrChange>
        </w:rPr>
        <w:t>các</w:t>
      </w:r>
      <w:proofErr w:type="spellEnd"/>
      <w:r w:rsidRPr="00B41112">
        <w:rPr>
          <w:sz w:val="26"/>
          <w:szCs w:val="26"/>
          <w:rPrChange w:id="26605" w:author="Le Minh Nghia" w:date="2019-10-09T10:56:00Z">
            <w:rPr>
              <w:sz w:val="26"/>
              <w:szCs w:val="26"/>
            </w:rPr>
          </w:rPrChange>
        </w:rPr>
        <w:t xml:space="preserve"> </w:t>
      </w:r>
      <w:proofErr w:type="spellStart"/>
      <w:r w:rsidRPr="00B41112">
        <w:rPr>
          <w:sz w:val="26"/>
          <w:szCs w:val="26"/>
          <w:rPrChange w:id="26606" w:author="Le Minh Nghia" w:date="2019-10-09T10:56:00Z">
            <w:rPr>
              <w:sz w:val="26"/>
              <w:szCs w:val="26"/>
            </w:rPr>
          </w:rPrChange>
        </w:rPr>
        <w:t>bài</w:t>
      </w:r>
      <w:proofErr w:type="spellEnd"/>
      <w:r w:rsidRPr="00B41112">
        <w:rPr>
          <w:sz w:val="26"/>
          <w:szCs w:val="26"/>
          <w:rPrChange w:id="26607" w:author="Le Minh Nghia" w:date="2019-10-09T10:56:00Z">
            <w:rPr>
              <w:sz w:val="26"/>
              <w:szCs w:val="26"/>
            </w:rPr>
          </w:rPrChange>
        </w:rPr>
        <w:t xml:space="preserve"> </w:t>
      </w:r>
      <w:proofErr w:type="spellStart"/>
      <w:r w:rsidRPr="00B41112">
        <w:rPr>
          <w:sz w:val="26"/>
          <w:szCs w:val="26"/>
          <w:rPrChange w:id="26608" w:author="Le Minh Nghia" w:date="2019-10-09T10:56:00Z">
            <w:rPr>
              <w:sz w:val="26"/>
              <w:szCs w:val="26"/>
            </w:rPr>
          </w:rPrChange>
        </w:rPr>
        <w:t>viết</w:t>
      </w:r>
      <w:proofErr w:type="spellEnd"/>
      <w:r w:rsidRPr="00B41112">
        <w:rPr>
          <w:sz w:val="26"/>
          <w:szCs w:val="26"/>
          <w:rPrChange w:id="26609" w:author="Le Minh Nghia" w:date="2019-10-09T10:56:00Z">
            <w:rPr>
              <w:sz w:val="26"/>
              <w:szCs w:val="26"/>
            </w:rPr>
          </w:rPrChange>
        </w:rPr>
        <w:t xml:space="preserve"> </w:t>
      </w:r>
      <w:proofErr w:type="spellStart"/>
      <w:r w:rsidRPr="00B41112">
        <w:rPr>
          <w:sz w:val="26"/>
          <w:szCs w:val="26"/>
          <w:rPrChange w:id="26610" w:author="Le Minh Nghia" w:date="2019-10-09T10:56:00Z">
            <w:rPr>
              <w:sz w:val="26"/>
              <w:szCs w:val="26"/>
            </w:rPr>
          </w:rPrChange>
        </w:rPr>
        <w:t>mà</w:t>
      </w:r>
      <w:proofErr w:type="spellEnd"/>
      <w:r w:rsidRPr="00B41112">
        <w:rPr>
          <w:sz w:val="26"/>
          <w:szCs w:val="26"/>
          <w:rPrChange w:id="26611" w:author="Le Minh Nghia" w:date="2019-10-09T10:56:00Z">
            <w:rPr>
              <w:sz w:val="26"/>
              <w:szCs w:val="26"/>
            </w:rPr>
          </w:rPrChange>
        </w:rPr>
        <w:t xml:space="preserve"> </w:t>
      </w:r>
      <w:proofErr w:type="spellStart"/>
      <w:r w:rsidRPr="00B41112">
        <w:rPr>
          <w:sz w:val="26"/>
          <w:szCs w:val="26"/>
          <w:rPrChange w:id="26612" w:author="Le Minh Nghia" w:date="2019-10-09T10:56:00Z">
            <w:rPr>
              <w:sz w:val="26"/>
              <w:szCs w:val="26"/>
            </w:rPr>
          </w:rPrChange>
        </w:rPr>
        <w:t>người</w:t>
      </w:r>
      <w:proofErr w:type="spellEnd"/>
      <w:r w:rsidRPr="00B41112">
        <w:rPr>
          <w:sz w:val="26"/>
          <w:szCs w:val="26"/>
          <w:rPrChange w:id="26613" w:author="Le Minh Nghia" w:date="2019-10-09T10:56:00Z">
            <w:rPr>
              <w:sz w:val="26"/>
              <w:szCs w:val="26"/>
            </w:rPr>
          </w:rPrChange>
        </w:rPr>
        <w:t xml:space="preserve"> </w:t>
      </w:r>
      <w:proofErr w:type="spellStart"/>
      <w:r w:rsidRPr="00B41112">
        <w:rPr>
          <w:sz w:val="26"/>
          <w:szCs w:val="26"/>
          <w:rPrChange w:id="26614" w:author="Le Minh Nghia" w:date="2019-10-09T10:56:00Z">
            <w:rPr>
              <w:sz w:val="26"/>
              <w:szCs w:val="26"/>
            </w:rPr>
          </w:rPrChange>
        </w:rPr>
        <w:t>quản</w:t>
      </w:r>
      <w:proofErr w:type="spellEnd"/>
      <w:r w:rsidRPr="00B41112">
        <w:rPr>
          <w:sz w:val="26"/>
          <w:szCs w:val="26"/>
          <w:rPrChange w:id="26615" w:author="Le Minh Nghia" w:date="2019-10-09T10:56:00Z">
            <w:rPr>
              <w:sz w:val="26"/>
              <w:szCs w:val="26"/>
            </w:rPr>
          </w:rPrChange>
        </w:rPr>
        <w:t xml:space="preserve"> </w:t>
      </w:r>
      <w:proofErr w:type="spellStart"/>
      <w:r w:rsidRPr="00B41112">
        <w:rPr>
          <w:sz w:val="26"/>
          <w:szCs w:val="26"/>
          <w:rPrChange w:id="26616" w:author="Le Minh Nghia" w:date="2019-10-09T10:56:00Z">
            <w:rPr>
              <w:sz w:val="26"/>
              <w:szCs w:val="26"/>
            </w:rPr>
          </w:rPrChange>
        </w:rPr>
        <w:t>trị</w:t>
      </w:r>
      <w:proofErr w:type="spellEnd"/>
      <w:r w:rsidRPr="00B41112">
        <w:rPr>
          <w:sz w:val="26"/>
          <w:szCs w:val="26"/>
          <w:rPrChange w:id="26617" w:author="Le Minh Nghia" w:date="2019-10-09T10:56:00Z">
            <w:rPr>
              <w:sz w:val="26"/>
              <w:szCs w:val="26"/>
            </w:rPr>
          </w:rPrChange>
        </w:rPr>
        <w:t xml:space="preserve"> </w:t>
      </w:r>
      <w:proofErr w:type="spellStart"/>
      <w:r w:rsidRPr="00B41112">
        <w:rPr>
          <w:sz w:val="26"/>
          <w:szCs w:val="26"/>
          <w:rPrChange w:id="26618" w:author="Le Minh Nghia" w:date="2019-10-09T10:56:00Z">
            <w:rPr>
              <w:sz w:val="26"/>
              <w:szCs w:val="26"/>
            </w:rPr>
          </w:rPrChange>
        </w:rPr>
        <w:t>cần</w:t>
      </w:r>
      <w:proofErr w:type="spellEnd"/>
      <w:r w:rsidRPr="00B41112">
        <w:rPr>
          <w:sz w:val="26"/>
          <w:szCs w:val="26"/>
          <w:rPrChange w:id="26619" w:author="Le Minh Nghia" w:date="2019-10-09T10:56:00Z">
            <w:rPr>
              <w:sz w:val="26"/>
              <w:szCs w:val="26"/>
            </w:rPr>
          </w:rPrChange>
        </w:rPr>
        <w:t xml:space="preserve"> </w:t>
      </w:r>
      <w:proofErr w:type="spellStart"/>
      <w:r w:rsidRPr="00B41112">
        <w:rPr>
          <w:sz w:val="26"/>
          <w:szCs w:val="26"/>
          <w:rPrChange w:id="26620" w:author="Le Minh Nghia" w:date="2019-10-09T10:56:00Z">
            <w:rPr>
              <w:sz w:val="26"/>
              <w:szCs w:val="26"/>
            </w:rPr>
          </w:rPrChange>
        </w:rPr>
        <w:t>duyệt</w:t>
      </w:r>
      <w:proofErr w:type="spellEnd"/>
      <w:r w:rsidRPr="00B41112">
        <w:rPr>
          <w:sz w:val="26"/>
          <w:szCs w:val="26"/>
          <w:rPrChange w:id="26621" w:author="Le Minh Nghia" w:date="2019-10-09T10:56:00Z">
            <w:rPr>
              <w:sz w:val="26"/>
              <w:szCs w:val="26"/>
            </w:rPr>
          </w:rPrChange>
        </w:rPr>
        <w:t xml:space="preserve"> bao </w:t>
      </w:r>
      <w:proofErr w:type="spellStart"/>
      <w:r w:rsidRPr="00B41112">
        <w:rPr>
          <w:sz w:val="26"/>
          <w:szCs w:val="26"/>
          <w:rPrChange w:id="26622" w:author="Le Minh Nghia" w:date="2019-10-09T10:56:00Z">
            <w:rPr>
              <w:sz w:val="26"/>
              <w:szCs w:val="26"/>
            </w:rPr>
          </w:rPrChange>
        </w:rPr>
        <w:t>gồm</w:t>
      </w:r>
      <w:proofErr w:type="spellEnd"/>
      <w:r w:rsidRPr="00B41112">
        <w:rPr>
          <w:sz w:val="26"/>
          <w:szCs w:val="26"/>
          <w:rPrChange w:id="26623" w:author="Le Minh Nghia" w:date="2019-10-09T10:56:00Z">
            <w:rPr>
              <w:sz w:val="26"/>
              <w:szCs w:val="26"/>
            </w:rPr>
          </w:rPrChange>
        </w:rPr>
        <w:t xml:space="preserve">: STT </w:t>
      </w:r>
      <w:proofErr w:type="spellStart"/>
      <w:r w:rsidRPr="00B41112">
        <w:rPr>
          <w:sz w:val="26"/>
          <w:szCs w:val="26"/>
          <w:rPrChange w:id="26624" w:author="Le Minh Nghia" w:date="2019-10-09T10:56:00Z">
            <w:rPr>
              <w:sz w:val="26"/>
              <w:szCs w:val="26"/>
            </w:rPr>
          </w:rPrChange>
        </w:rPr>
        <w:t>bài</w:t>
      </w:r>
      <w:proofErr w:type="spellEnd"/>
      <w:r w:rsidRPr="00B41112">
        <w:rPr>
          <w:sz w:val="26"/>
          <w:szCs w:val="26"/>
          <w:rPrChange w:id="26625" w:author="Le Minh Nghia" w:date="2019-10-09T10:56:00Z">
            <w:rPr>
              <w:sz w:val="26"/>
              <w:szCs w:val="26"/>
            </w:rPr>
          </w:rPrChange>
        </w:rPr>
        <w:t xml:space="preserve"> </w:t>
      </w:r>
      <w:proofErr w:type="spellStart"/>
      <w:r w:rsidRPr="00B41112">
        <w:rPr>
          <w:sz w:val="26"/>
          <w:szCs w:val="26"/>
          <w:rPrChange w:id="26626" w:author="Le Minh Nghia" w:date="2019-10-09T10:56:00Z">
            <w:rPr>
              <w:sz w:val="26"/>
              <w:szCs w:val="26"/>
            </w:rPr>
          </w:rPrChange>
        </w:rPr>
        <w:t>viết,Họ</w:t>
      </w:r>
      <w:proofErr w:type="spellEnd"/>
      <w:r w:rsidRPr="00B41112">
        <w:rPr>
          <w:sz w:val="26"/>
          <w:szCs w:val="26"/>
          <w:rPrChange w:id="26627" w:author="Le Minh Nghia" w:date="2019-10-09T10:56:00Z">
            <w:rPr>
              <w:sz w:val="26"/>
              <w:szCs w:val="26"/>
            </w:rPr>
          </w:rPrChange>
        </w:rPr>
        <w:t xml:space="preserve"> </w:t>
      </w:r>
      <w:proofErr w:type="spellStart"/>
      <w:r w:rsidRPr="00B41112">
        <w:rPr>
          <w:sz w:val="26"/>
          <w:szCs w:val="26"/>
          <w:rPrChange w:id="26628" w:author="Le Minh Nghia" w:date="2019-10-09T10:56:00Z">
            <w:rPr>
              <w:sz w:val="26"/>
              <w:szCs w:val="26"/>
            </w:rPr>
          </w:rPrChange>
        </w:rPr>
        <w:t>và</w:t>
      </w:r>
      <w:proofErr w:type="spellEnd"/>
      <w:r w:rsidRPr="00B41112">
        <w:rPr>
          <w:sz w:val="26"/>
          <w:szCs w:val="26"/>
          <w:rPrChange w:id="26629" w:author="Le Minh Nghia" w:date="2019-10-09T10:56:00Z">
            <w:rPr>
              <w:sz w:val="26"/>
              <w:szCs w:val="26"/>
            </w:rPr>
          </w:rPrChange>
        </w:rPr>
        <w:t xml:space="preserve"> </w:t>
      </w:r>
      <w:proofErr w:type="spellStart"/>
      <w:r w:rsidRPr="00B41112">
        <w:rPr>
          <w:sz w:val="26"/>
          <w:szCs w:val="26"/>
          <w:rPrChange w:id="26630" w:author="Le Minh Nghia" w:date="2019-10-09T10:56:00Z">
            <w:rPr>
              <w:sz w:val="26"/>
              <w:szCs w:val="26"/>
            </w:rPr>
          </w:rPrChange>
        </w:rPr>
        <w:t>tên</w:t>
      </w:r>
      <w:proofErr w:type="spellEnd"/>
      <w:r w:rsidRPr="00B41112">
        <w:rPr>
          <w:sz w:val="26"/>
          <w:szCs w:val="26"/>
          <w:rPrChange w:id="26631" w:author="Le Minh Nghia" w:date="2019-10-09T10:56:00Z">
            <w:rPr>
              <w:sz w:val="26"/>
              <w:szCs w:val="26"/>
            </w:rPr>
          </w:rPrChange>
        </w:rPr>
        <w:t xml:space="preserve"> </w:t>
      </w:r>
      <w:proofErr w:type="spellStart"/>
      <w:r w:rsidRPr="00B41112">
        <w:rPr>
          <w:sz w:val="26"/>
          <w:szCs w:val="26"/>
          <w:rPrChange w:id="26632" w:author="Le Minh Nghia" w:date="2019-10-09T10:56:00Z">
            <w:rPr>
              <w:sz w:val="26"/>
              <w:szCs w:val="26"/>
            </w:rPr>
          </w:rPrChange>
        </w:rPr>
        <w:t>người</w:t>
      </w:r>
      <w:proofErr w:type="spellEnd"/>
      <w:r w:rsidRPr="00B41112">
        <w:rPr>
          <w:sz w:val="26"/>
          <w:szCs w:val="26"/>
          <w:rPrChange w:id="26633" w:author="Le Minh Nghia" w:date="2019-10-09T10:56:00Z">
            <w:rPr>
              <w:sz w:val="26"/>
              <w:szCs w:val="26"/>
            </w:rPr>
          </w:rPrChange>
        </w:rPr>
        <w:t xml:space="preserve"> </w:t>
      </w:r>
      <w:proofErr w:type="spellStart"/>
      <w:r w:rsidRPr="00B41112">
        <w:rPr>
          <w:sz w:val="26"/>
          <w:szCs w:val="26"/>
          <w:rPrChange w:id="26634" w:author="Le Minh Nghia" w:date="2019-10-09T10:56:00Z">
            <w:rPr>
              <w:sz w:val="26"/>
              <w:szCs w:val="26"/>
            </w:rPr>
          </w:rPrChange>
        </w:rPr>
        <w:t>đăng</w:t>
      </w:r>
      <w:proofErr w:type="spellEnd"/>
      <w:r w:rsidRPr="00B41112">
        <w:rPr>
          <w:sz w:val="26"/>
          <w:szCs w:val="26"/>
          <w:rPrChange w:id="26635" w:author="Le Minh Nghia" w:date="2019-10-09T10:56:00Z">
            <w:rPr>
              <w:sz w:val="26"/>
              <w:szCs w:val="26"/>
            </w:rPr>
          </w:rPrChange>
        </w:rPr>
        <w:t xml:space="preserve">, </w:t>
      </w:r>
      <w:proofErr w:type="spellStart"/>
      <w:r w:rsidRPr="00B41112">
        <w:rPr>
          <w:sz w:val="26"/>
          <w:szCs w:val="26"/>
          <w:rPrChange w:id="26636" w:author="Le Minh Nghia" w:date="2019-10-09T10:56:00Z">
            <w:rPr>
              <w:sz w:val="26"/>
              <w:szCs w:val="26"/>
            </w:rPr>
          </w:rPrChange>
        </w:rPr>
        <w:t>tên</w:t>
      </w:r>
      <w:proofErr w:type="spellEnd"/>
      <w:r w:rsidRPr="00B41112">
        <w:rPr>
          <w:sz w:val="26"/>
          <w:szCs w:val="26"/>
          <w:rPrChange w:id="26637" w:author="Le Minh Nghia" w:date="2019-10-09T10:56:00Z">
            <w:rPr>
              <w:sz w:val="26"/>
              <w:szCs w:val="26"/>
            </w:rPr>
          </w:rPrChange>
        </w:rPr>
        <w:t xml:space="preserve"> </w:t>
      </w:r>
      <w:proofErr w:type="spellStart"/>
      <w:r w:rsidRPr="00B41112">
        <w:rPr>
          <w:sz w:val="26"/>
          <w:szCs w:val="26"/>
          <w:rPrChange w:id="26638" w:author="Le Minh Nghia" w:date="2019-10-09T10:56:00Z">
            <w:rPr>
              <w:sz w:val="26"/>
              <w:szCs w:val="26"/>
            </w:rPr>
          </w:rPrChange>
        </w:rPr>
        <w:t>lớp,tên</w:t>
      </w:r>
      <w:proofErr w:type="spellEnd"/>
      <w:r w:rsidRPr="00B41112">
        <w:rPr>
          <w:sz w:val="26"/>
          <w:szCs w:val="26"/>
          <w:rPrChange w:id="26639" w:author="Le Minh Nghia" w:date="2019-10-09T10:56:00Z">
            <w:rPr>
              <w:sz w:val="26"/>
              <w:szCs w:val="26"/>
            </w:rPr>
          </w:rPrChange>
        </w:rPr>
        <w:t xml:space="preserve"> </w:t>
      </w:r>
      <w:proofErr w:type="spellStart"/>
      <w:r w:rsidRPr="00B41112">
        <w:rPr>
          <w:sz w:val="26"/>
          <w:szCs w:val="26"/>
          <w:rPrChange w:id="26640" w:author="Le Minh Nghia" w:date="2019-10-09T10:56:00Z">
            <w:rPr>
              <w:sz w:val="26"/>
              <w:szCs w:val="26"/>
            </w:rPr>
          </w:rPrChange>
        </w:rPr>
        <w:t>phân</w:t>
      </w:r>
      <w:proofErr w:type="spellEnd"/>
      <w:r w:rsidRPr="00B41112">
        <w:rPr>
          <w:sz w:val="26"/>
          <w:szCs w:val="26"/>
          <w:rPrChange w:id="26641" w:author="Le Minh Nghia" w:date="2019-10-09T10:56:00Z">
            <w:rPr>
              <w:sz w:val="26"/>
              <w:szCs w:val="26"/>
            </w:rPr>
          </w:rPrChange>
        </w:rPr>
        <w:t xml:space="preserve"> </w:t>
      </w:r>
      <w:proofErr w:type="spellStart"/>
      <w:r w:rsidRPr="00B41112">
        <w:rPr>
          <w:sz w:val="26"/>
          <w:szCs w:val="26"/>
          <w:rPrChange w:id="26642" w:author="Le Minh Nghia" w:date="2019-10-09T10:56:00Z">
            <w:rPr>
              <w:sz w:val="26"/>
              <w:szCs w:val="26"/>
            </w:rPr>
          </w:rPrChange>
        </w:rPr>
        <w:t>quyền,thể</w:t>
      </w:r>
      <w:proofErr w:type="spellEnd"/>
      <w:r w:rsidRPr="00B41112">
        <w:rPr>
          <w:sz w:val="26"/>
          <w:szCs w:val="26"/>
          <w:rPrChange w:id="26643" w:author="Le Minh Nghia" w:date="2019-10-09T10:56:00Z">
            <w:rPr>
              <w:sz w:val="26"/>
              <w:szCs w:val="26"/>
            </w:rPr>
          </w:rPrChange>
        </w:rPr>
        <w:t xml:space="preserve"> </w:t>
      </w:r>
      <w:proofErr w:type="spellStart"/>
      <w:r w:rsidRPr="00B41112">
        <w:rPr>
          <w:sz w:val="26"/>
          <w:szCs w:val="26"/>
          <w:rPrChange w:id="26644" w:author="Le Minh Nghia" w:date="2019-10-09T10:56:00Z">
            <w:rPr>
              <w:sz w:val="26"/>
              <w:szCs w:val="26"/>
            </w:rPr>
          </w:rPrChange>
        </w:rPr>
        <w:t>loai,tiêu</w:t>
      </w:r>
      <w:proofErr w:type="spellEnd"/>
      <w:r w:rsidRPr="00B41112">
        <w:rPr>
          <w:sz w:val="26"/>
          <w:szCs w:val="26"/>
          <w:rPrChange w:id="26645" w:author="Le Minh Nghia" w:date="2019-10-09T10:56:00Z">
            <w:rPr>
              <w:sz w:val="26"/>
              <w:szCs w:val="26"/>
            </w:rPr>
          </w:rPrChange>
        </w:rPr>
        <w:t xml:space="preserve"> </w:t>
      </w:r>
      <w:proofErr w:type="spellStart"/>
      <w:r w:rsidRPr="00B41112">
        <w:rPr>
          <w:sz w:val="26"/>
          <w:szCs w:val="26"/>
          <w:rPrChange w:id="26646" w:author="Le Minh Nghia" w:date="2019-10-09T10:56:00Z">
            <w:rPr>
              <w:sz w:val="26"/>
              <w:szCs w:val="26"/>
            </w:rPr>
          </w:rPrChange>
        </w:rPr>
        <w:t>đề</w:t>
      </w:r>
      <w:proofErr w:type="spellEnd"/>
      <w:r w:rsidRPr="00B41112">
        <w:rPr>
          <w:sz w:val="26"/>
          <w:szCs w:val="26"/>
          <w:rPrChange w:id="26647" w:author="Le Minh Nghia" w:date="2019-10-09T10:56:00Z">
            <w:rPr>
              <w:sz w:val="26"/>
              <w:szCs w:val="26"/>
            </w:rPr>
          </w:rPrChange>
        </w:rPr>
        <w:t xml:space="preserve"> </w:t>
      </w:r>
      <w:proofErr w:type="spellStart"/>
      <w:r w:rsidRPr="00B41112">
        <w:rPr>
          <w:sz w:val="26"/>
          <w:szCs w:val="26"/>
          <w:rPrChange w:id="26648" w:author="Le Minh Nghia" w:date="2019-10-09T10:56:00Z">
            <w:rPr>
              <w:sz w:val="26"/>
              <w:szCs w:val="26"/>
            </w:rPr>
          </w:rPrChange>
        </w:rPr>
        <w:t>bài</w:t>
      </w:r>
      <w:proofErr w:type="spellEnd"/>
      <w:r w:rsidRPr="00B41112">
        <w:rPr>
          <w:sz w:val="26"/>
          <w:szCs w:val="26"/>
          <w:rPrChange w:id="26649" w:author="Le Minh Nghia" w:date="2019-10-09T10:56:00Z">
            <w:rPr>
              <w:sz w:val="26"/>
              <w:szCs w:val="26"/>
            </w:rPr>
          </w:rPrChange>
        </w:rPr>
        <w:t xml:space="preserve"> </w:t>
      </w:r>
      <w:proofErr w:type="spellStart"/>
      <w:r w:rsidRPr="00B41112">
        <w:rPr>
          <w:sz w:val="26"/>
          <w:szCs w:val="26"/>
          <w:rPrChange w:id="26650" w:author="Le Minh Nghia" w:date="2019-10-09T10:56:00Z">
            <w:rPr>
              <w:sz w:val="26"/>
              <w:szCs w:val="26"/>
            </w:rPr>
          </w:rPrChange>
        </w:rPr>
        <w:t>viết,trạng</w:t>
      </w:r>
      <w:proofErr w:type="spellEnd"/>
      <w:r w:rsidRPr="00B41112">
        <w:rPr>
          <w:sz w:val="26"/>
          <w:szCs w:val="26"/>
          <w:rPrChange w:id="26651" w:author="Le Minh Nghia" w:date="2019-10-09T10:56:00Z">
            <w:rPr>
              <w:sz w:val="26"/>
              <w:szCs w:val="26"/>
            </w:rPr>
          </w:rPrChange>
        </w:rPr>
        <w:t xml:space="preserve"> </w:t>
      </w:r>
      <w:proofErr w:type="spellStart"/>
      <w:r w:rsidRPr="00B41112">
        <w:rPr>
          <w:sz w:val="26"/>
          <w:szCs w:val="26"/>
          <w:rPrChange w:id="26652" w:author="Le Minh Nghia" w:date="2019-10-09T10:56:00Z">
            <w:rPr>
              <w:sz w:val="26"/>
              <w:szCs w:val="26"/>
            </w:rPr>
          </w:rPrChange>
        </w:rPr>
        <w:t>thái</w:t>
      </w:r>
      <w:proofErr w:type="spellEnd"/>
      <w:r w:rsidRPr="00B41112">
        <w:rPr>
          <w:sz w:val="26"/>
          <w:szCs w:val="26"/>
          <w:rPrChange w:id="26653" w:author="Le Minh Nghia" w:date="2019-10-09T10:56:00Z">
            <w:rPr>
              <w:sz w:val="26"/>
              <w:szCs w:val="26"/>
            </w:rPr>
          </w:rPrChange>
        </w:rPr>
        <w:t xml:space="preserve"> </w:t>
      </w:r>
      <w:proofErr w:type="spellStart"/>
      <w:r w:rsidRPr="00B41112">
        <w:rPr>
          <w:sz w:val="26"/>
          <w:szCs w:val="26"/>
          <w:rPrChange w:id="26654" w:author="Le Minh Nghia" w:date="2019-10-09T10:56:00Z">
            <w:rPr>
              <w:sz w:val="26"/>
              <w:szCs w:val="26"/>
            </w:rPr>
          </w:rPrChange>
        </w:rPr>
        <w:t>của</w:t>
      </w:r>
      <w:proofErr w:type="spellEnd"/>
      <w:r w:rsidRPr="00B41112">
        <w:rPr>
          <w:sz w:val="26"/>
          <w:szCs w:val="26"/>
          <w:rPrChange w:id="26655" w:author="Le Minh Nghia" w:date="2019-10-09T10:56:00Z">
            <w:rPr>
              <w:sz w:val="26"/>
              <w:szCs w:val="26"/>
            </w:rPr>
          </w:rPrChange>
        </w:rPr>
        <w:t xml:space="preserve"> </w:t>
      </w:r>
      <w:proofErr w:type="spellStart"/>
      <w:r w:rsidRPr="00B41112">
        <w:rPr>
          <w:sz w:val="26"/>
          <w:szCs w:val="26"/>
          <w:rPrChange w:id="26656" w:author="Le Minh Nghia" w:date="2019-10-09T10:56:00Z">
            <w:rPr>
              <w:sz w:val="26"/>
              <w:szCs w:val="26"/>
            </w:rPr>
          </w:rPrChange>
        </w:rPr>
        <w:t>bài</w:t>
      </w:r>
      <w:proofErr w:type="spellEnd"/>
      <w:r w:rsidRPr="00B41112">
        <w:rPr>
          <w:sz w:val="26"/>
          <w:szCs w:val="26"/>
          <w:rPrChange w:id="26657" w:author="Le Minh Nghia" w:date="2019-10-09T10:56:00Z">
            <w:rPr>
              <w:sz w:val="26"/>
              <w:szCs w:val="26"/>
            </w:rPr>
          </w:rPrChange>
        </w:rPr>
        <w:t xml:space="preserve"> </w:t>
      </w:r>
      <w:proofErr w:type="spellStart"/>
      <w:r w:rsidRPr="00B41112">
        <w:rPr>
          <w:sz w:val="26"/>
          <w:szCs w:val="26"/>
          <w:rPrChange w:id="26658" w:author="Le Minh Nghia" w:date="2019-10-09T10:56:00Z">
            <w:rPr>
              <w:sz w:val="26"/>
              <w:szCs w:val="26"/>
            </w:rPr>
          </w:rPrChange>
        </w:rPr>
        <w:t>viết</w:t>
      </w:r>
      <w:proofErr w:type="spellEnd"/>
      <w:r w:rsidR="00A452D4" w:rsidRPr="00B41112">
        <w:rPr>
          <w:sz w:val="26"/>
          <w:szCs w:val="26"/>
          <w:rPrChange w:id="26659" w:author="Le Minh Nghia" w:date="2019-10-09T10:56:00Z">
            <w:rPr>
              <w:sz w:val="26"/>
              <w:szCs w:val="26"/>
            </w:rPr>
          </w:rPrChange>
        </w:rPr>
        <w:t xml:space="preserve"> </w:t>
      </w:r>
      <w:proofErr w:type="spellStart"/>
      <w:r w:rsidR="00A452D4" w:rsidRPr="00B41112">
        <w:rPr>
          <w:sz w:val="26"/>
          <w:szCs w:val="26"/>
          <w:rPrChange w:id="26660" w:author="Le Minh Nghia" w:date="2019-10-09T10:56:00Z">
            <w:rPr>
              <w:sz w:val="26"/>
              <w:szCs w:val="26"/>
            </w:rPr>
          </w:rPrChange>
        </w:rPr>
        <w:t>gồm</w:t>
      </w:r>
      <w:proofErr w:type="spellEnd"/>
      <w:r w:rsidR="00A452D4" w:rsidRPr="00B41112">
        <w:rPr>
          <w:sz w:val="26"/>
          <w:szCs w:val="26"/>
          <w:rPrChange w:id="26661" w:author="Le Minh Nghia" w:date="2019-10-09T10:56:00Z">
            <w:rPr>
              <w:sz w:val="26"/>
              <w:szCs w:val="26"/>
            </w:rPr>
          </w:rPrChange>
        </w:rPr>
        <w:t xml:space="preserve"> </w:t>
      </w:r>
      <w:proofErr w:type="spellStart"/>
      <w:r w:rsidR="00A452D4" w:rsidRPr="00B41112">
        <w:rPr>
          <w:sz w:val="26"/>
          <w:szCs w:val="26"/>
          <w:rPrChange w:id="26662" w:author="Le Minh Nghia" w:date="2019-10-09T10:56:00Z">
            <w:rPr>
              <w:sz w:val="26"/>
              <w:szCs w:val="26"/>
            </w:rPr>
          </w:rPrChange>
        </w:rPr>
        <w:t>hai</w:t>
      </w:r>
      <w:proofErr w:type="spellEnd"/>
      <w:r w:rsidR="00A452D4" w:rsidRPr="00B41112">
        <w:rPr>
          <w:sz w:val="26"/>
          <w:szCs w:val="26"/>
          <w:rPrChange w:id="26663" w:author="Le Minh Nghia" w:date="2019-10-09T10:56:00Z">
            <w:rPr>
              <w:sz w:val="26"/>
              <w:szCs w:val="26"/>
            </w:rPr>
          </w:rPrChange>
        </w:rPr>
        <w:t xml:space="preserve"> </w:t>
      </w:r>
      <w:proofErr w:type="spellStart"/>
      <w:r w:rsidR="00A452D4" w:rsidRPr="00B41112">
        <w:rPr>
          <w:sz w:val="26"/>
          <w:szCs w:val="26"/>
          <w:rPrChange w:id="26664" w:author="Le Minh Nghia" w:date="2019-10-09T10:56:00Z">
            <w:rPr>
              <w:sz w:val="26"/>
              <w:szCs w:val="26"/>
            </w:rPr>
          </w:rPrChange>
        </w:rPr>
        <w:t>trạng</w:t>
      </w:r>
      <w:proofErr w:type="spellEnd"/>
      <w:r w:rsidR="00A452D4" w:rsidRPr="00B41112">
        <w:rPr>
          <w:sz w:val="26"/>
          <w:szCs w:val="26"/>
          <w:rPrChange w:id="26665" w:author="Le Minh Nghia" w:date="2019-10-09T10:56:00Z">
            <w:rPr>
              <w:sz w:val="26"/>
              <w:szCs w:val="26"/>
            </w:rPr>
          </w:rPrChange>
        </w:rPr>
        <w:t xml:space="preserve"> </w:t>
      </w:r>
      <w:proofErr w:type="spellStart"/>
      <w:r w:rsidR="00A452D4" w:rsidRPr="00B41112">
        <w:rPr>
          <w:sz w:val="26"/>
          <w:szCs w:val="26"/>
          <w:rPrChange w:id="26666" w:author="Le Minh Nghia" w:date="2019-10-09T10:56:00Z">
            <w:rPr>
              <w:sz w:val="26"/>
              <w:szCs w:val="26"/>
            </w:rPr>
          </w:rPrChange>
        </w:rPr>
        <w:t>thái</w:t>
      </w:r>
      <w:proofErr w:type="spellEnd"/>
      <w:r w:rsidR="00A452D4" w:rsidRPr="00B41112">
        <w:rPr>
          <w:sz w:val="26"/>
          <w:szCs w:val="26"/>
          <w:rPrChange w:id="26667" w:author="Le Minh Nghia" w:date="2019-10-09T10:56:00Z">
            <w:rPr>
              <w:sz w:val="26"/>
              <w:szCs w:val="26"/>
            </w:rPr>
          </w:rPrChange>
        </w:rPr>
        <w:t xml:space="preserve">: pending </w:t>
      </w:r>
      <w:proofErr w:type="spellStart"/>
      <w:r w:rsidR="00A452D4" w:rsidRPr="00B41112">
        <w:rPr>
          <w:sz w:val="26"/>
          <w:szCs w:val="26"/>
          <w:rPrChange w:id="26668" w:author="Le Minh Nghia" w:date="2019-10-09T10:56:00Z">
            <w:rPr>
              <w:sz w:val="26"/>
              <w:szCs w:val="26"/>
            </w:rPr>
          </w:rPrChange>
        </w:rPr>
        <w:t>là</w:t>
      </w:r>
      <w:proofErr w:type="spellEnd"/>
      <w:r w:rsidR="00A452D4" w:rsidRPr="00B41112">
        <w:rPr>
          <w:sz w:val="26"/>
          <w:szCs w:val="26"/>
          <w:rPrChange w:id="26669" w:author="Le Minh Nghia" w:date="2019-10-09T10:56:00Z">
            <w:rPr>
              <w:sz w:val="26"/>
              <w:szCs w:val="26"/>
            </w:rPr>
          </w:rPrChange>
        </w:rPr>
        <w:t xml:space="preserve"> </w:t>
      </w:r>
      <w:proofErr w:type="spellStart"/>
      <w:r w:rsidR="00A452D4" w:rsidRPr="00B41112">
        <w:rPr>
          <w:sz w:val="26"/>
          <w:szCs w:val="26"/>
          <w:rPrChange w:id="26670" w:author="Le Minh Nghia" w:date="2019-10-09T10:56:00Z">
            <w:rPr>
              <w:sz w:val="26"/>
              <w:szCs w:val="26"/>
            </w:rPr>
          </w:rPrChange>
        </w:rPr>
        <w:t>trạng</w:t>
      </w:r>
      <w:proofErr w:type="spellEnd"/>
      <w:r w:rsidR="00A452D4" w:rsidRPr="00B41112">
        <w:rPr>
          <w:sz w:val="26"/>
          <w:szCs w:val="26"/>
          <w:rPrChange w:id="26671" w:author="Le Minh Nghia" w:date="2019-10-09T10:56:00Z">
            <w:rPr>
              <w:sz w:val="26"/>
              <w:szCs w:val="26"/>
            </w:rPr>
          </w:rPrChange>
        </w:rPr>
        <w:t xml:space="preserve"> </w:t>
      </w:r>
      <w:proofErr w:type="spellStart"/>
      <w:r w:rsidR="00A452D4" w:rsidRPr="00B41112">
        <w:rPr>
          <w:sz w:val="26"/>
          <w:szCs w:val="26"/>
          <w:rPrChange w:id="26672" w:author="Le Minh Nghia" w:date="2019-10-09T10:56:00Z">
            <w:rPr>
              <w:sz w:val="26"/>
              <w:szCs w:val="26"/>
            </w:rPr>
          </w:rPrChange>
        </w:rPr>
        <w:t>thái</w:t>
      </w:r>
      <w:proofErr w:type="spellEnd"/>
      <w:r w:rsidR="00A452D4" w:rsidRPr="00B41112">
        <w:rPr>
          <w:sz w:val="26"/>
          <w:szCs w:val="26"/>
          <w:rPrChange w:id="26673" w:author="Le Minh Nghia" w:date="2019-10-09T10:56:00Z">
            <w:rPr>
              <w:sz w:val="26"/>
              <w:szCs w:val="26"/>
            </w:rPr>
          </w:rPrChange>
        </w:rPr>
        <w:t xml:space="preserve"> </w:t>
      </w:r>
      <w:proofErr w:type="spellStart"/>
      <w:r w:rsidR="00A452D4" w:rsidRPr="00B41112">
        <w:rPr>
          <w:sz w:val="26"/>
          <w:szCs w:val="26"/>
          <w:rPrChange w:id="26674" w:author="Le Minh Nghia" w:date="2019-10-09T10:56:00Z">
            <w:rPr>
              <w:sz w:val="26"/>
              <w:szCs w:val="26"/>
            </w:rPr>
          </w:rPrChange>
        </w:rPr>
        <w:t>mặc</w:t>
      </w:r>
      <w:proofErr w:type="spellEnd"/>
      <w:r w:rsidR="00A452D4" w:rsidRPr="00B41112">
        <w:rPr>
          <w:sz w:val="26"/>
          <w:szCs w:val="26"/>
          <w:rPrChange w:id="26675" w:author="Le Minh Nghia" w:date="2019-10-09T10:56:00Z">
            <w:rPr>
              <w:sz w:val="26"/>
              <w:szCs w:val="26"/>
            </w:rPr>
          </w:rPrChange>
        </w:rPr>
        <w:t xml:space="preserve"> </w:t>
      </w:r>
      <w:proofErr w:type="spellStart"/>
      <w:r w:rsidR="00A452D4" w:rsidRPr="00B41112">
        <w:rPr>
          <w:sz w:val="26"/>
          <w:szCs w:val="26"/>
          <w:rPrChange w:id="26676" w:author="Le Minh Nghia" w:date="2019-10-09T10:56:00Z">
            <w:rPr>
              <w:sz w:val="26"/>
              <w:szCs w:val="26"/>
            </w:rPr>
          </w:rPrChange>
        </w:rPr>
        <w:t>định</w:t>
      </w:r>
      <w:proofErr w:type="spellEnd"/>
      <w:r w:rsidR="00A452D4" w:rsidRPr="00B41112">
        <w:rPr>
          <w:sz w:val="26"/>
          <w:szCs w:val="26"/>
          <w:rPrChange w:id="26677" w:author="Le Minh Nghia" w:date="2019-10-09T10:56:00Z">
            <w:rPr>
              <w:sz w:val="26"/>
              <w:szCs w:val="26"/>
            </w:rPr>
          </w:rPrChange>
        </w:rPr>
        <w:t xml:space="preserve"> </w:t>
      </w:r>
      <w:proofErr w:type="spellStart"/>
      <w:r w:rsidR="00A452D4" w:rsidRPr="00B41112">
        <w:rPr>
          <w:sz w:val="26"/>
          <w:szCs w:val="26"/>
          <w:rPrChange w:id="26678" w:author="Le Minh Nghia" w:date="2019-10-09T10:56:00Z">
            <w:rPr>
              <w:sz w:val="26"/>
              <w:szCs w:val="26"/>
            </w:rPr>
          </w:rPrChange>
        </w:rPr>
        <w:t>khi</w:t>
      </w:r>
      <w:proofErr w:type="spellEnd"/>
      <w:r w:rsidR="00A452D4" w:rsidRPr="00B41112">
        <w:rPr>
          <w:sz w:val="26"/>
          <w:szCs w:val="26"/>
          <w:rPrChange w:id="26679" w:author="Le Minh Nghia" w:date="2019-10-09T10:56:00Z">
            <w:rPr>
              <w:sz w:val="26"/>
              <w:szCs w:val="26"/>
            </w:rPr>
          </w:rPrChange>
        </w:rPr>
        <w:t xml:space="preserve"> </w:t>
      </w:r>
      <w:proofErr w:type="spellStart"/>
      <w:r w:rsidR="00A452D4" w:rsidRPr="00B41112">
        <w:rPr>
          <w:sz w:val="26"/>
          <w:szCs w:val="26"/>
          <w:rPrChange w:id="26680" w:author="Le Minh Nghia" w:date="2019-10-09T10:56:00Z">
            <w:rPr>
              <w:sz w:val="26"/>
              <w:szCs w:val="26"/>
            </w:rPr>
          </w:rPrChange>
        </w:rPr>
        <w:t>người</w:t>
      </w:r>
      <w:proofErr w:type="spellEnd"/>
      <w:r w:rsidR="00A452D4" w:rsidRPr="00B41112">
        <w:rPr>
          <w:sz w:val="26"/>
          <w:szCs w:val="26"/>
          <w:rPrChange w:id="26681" w:author="Le Minh Nghia" w:date="2019-10-09T10:56:00Z">
            <w:rPr>
              <w:sz w:val="26"/>
              <w:szCs w:val="26"/>
            </w:rPr>
          </w:rPrChange>
        </w:rPr>
        <w:t xml:space="preserve"> </w:t>
      </w:r>
      <w:proofErr w:type="spellStart"/>
      <w:r w:rsidR="00A452D4" w:rsidRPr="00B41112">
        <w:rPr>
          <w:sz w:val="26"/>
          <w:szCs w:val="26"/>
          <w:rPrChange w:id="26682" w:author="Le Minh Nghia" w:date="2019-10-09T10:56:00Z">
            <w:rPr>
              <w:sz w:val="26"/>
              <w:szCs w:val="26"/>
            </w:rPr>
          </w:rPrChange>
        </w:rPr>
        <w:t>dùng</w:t>
      </w:r>
      <w:proofErr w:type="spellEnd"/>
      <w:r w:rsidR="00A452D4" w:rsidRPr="00B41112">
        <w:rPr>
          <w:sz w:val="26"/>
          <w:szCs w:val="26"/>
          <w:rPrChange w:id="26683" w:author="Le Minh Nghia" w:date="2019-10-09T10:56:00Z">
            <w:rPr>
              <w:sz w:val="26"/>
              <w:szCs w:val="26"/>
            </w:rPr>
          </w:rPrChange>
        </w:rPr>
        <w:t xml:space="preserve"> </w:t>
      </w:r>
      <w:proofErr w:type="spellStart"/>
      <w:r w:rsidR="00A452D4" w:rsidRPr="00B41112">
        <w:rPr>
          <w:sz w:val="26"/>
          <w:szCs w:val="26"/>
          <w:rPrChange w:id="26684" w:author="Le Minh Nghia" w:date="2019-10-09T10:56:00Z">
            <w:rPr>
              <w:sz w:val="26"/>
              <w:szCs w:val="26"/>
            </w:rPr>
          </w:rPrChange>
        </w:rPr>
        <w:t>vừa</w:t>
      </w:r>
      <w:proofErr w:type="spellEnd"/>
      <w:r w:rsidR="00A452D4" w:rsidRPr="00B41112">
        <w:rPr>
          <w:sz w:val="26"/>
          <w:szCs w:val="26"/>
          <w:rPrChange w:id="26685" w:author="Le Minh Nghia" w:date="2019-10-09T10:56:00Z">
            <w:rPr>
              <w:sz w:val="26"/>
              <w:szCs w:val="26"/>
            </w:rPr>
          </w:rPrChange>
        </w:rPr>
        <w:t xml:space="preserve"> </w:t>
      </w:r>
      <w:proofErr w:type="spellStart"/>
      <w:r w:rsidR="00A452D4" w:rsidRPr="00B41112">
        <w:rPr>
          <w:sz w:val="26"/>
          <w:szCs w:val="26"/>
          <w:rPrChange w:id="26686" w:author="Le Minh Nghia" w:date="2019-10-09T10:56:00Z">
            <w:rPr>
              <w:sz w:val="26"/>
              <w:szCs w:val="26"/>
            </w:rPr>
          </w:rPrChange>
        </w:rPr>
        <w:t>đăng</w:t>
      </w:r>
      <w:proofErr w:type="spellEnd"/>
      <w:r w:rsidR="00A452D4" w:rsidRPr="00B41112">
        <w:rPr>
          <w:sz w:val="26"/>
          <w:szCs w:val="26"/>
          <w:rPrChange w:id="26687" w:author="Le Minh Nghia" w:date="2019-10-09T10:56:00Z">
            <w:rPr>
              <w:sz w:val="26"/>
              <w:szCs w:val="26"/>
            </w:rPr>
          </w:rPrChange>
        </w:rPr>
        <w:t xml:space="preserve"> </w:t>
      </w:r>
      <w:proofErr w:type="spellStart"/>
      <w:r w:rsidR="00A452D4" w:rsidRPr="00B41112">
        <w:rPr>
          <w:sz w:val="26"/>
          <w:szCs w:val="26"/>
          <w:rPrChange w:id="26688" w:author="Le Minh Nghia" w:date="2019-10-09T10:56:00Z">
            <w:rPr>
              <w:sz w:val="26"/>
              <w:szCs w:val="26"/>
            </w:rPr>
          </w:rPrChange>
        </w:rPr>
        <w:t>bài</w:t>
      </w:r>
      <w:proofErr w:type="spellEnd"/>
      <w:r w:rsidR="00A452D4" w:rsidRPr="00B41112">
        <w:rPr>
          <w:sz w:val="26"/>
          <w:szCs w:val="26"/>
          <w:rPrChange w:id="26689" w:author="Le Minh Nghia" w:date="2019-10-09T10:56:00Z">
            <w:rPr>
              <w:sz w:val="26"/>
              <w:szCs w:val="26"/>
            </w:rPr>
          </w:rPrChange>
        </w:rPr>
        <w:t xml:space="preserve"> </w:t>
      </w:r>
      <w:proofErr w:type="spellStart"/>
      <w:r w:rsidR="00A452D4" w:rsidRPr="00B41112">
        <w:rPr>
          <w:sz w:val="26"/>
          <w:szCs w:val="26"/>
          <w:rPrChange w:id="26690" w:author="Le Minh Nghia" w:date="2019-10-09T10:56:00Z">
            <w:rPr>
              <w:sz w:val="26"/>
              <w:szCs w:val="26"/>
            </w:rPr>
          </w:rPrChange>
        </w:rPr>
        <w:t>và</w:t>
      </w:r>
      <w:proofErr w:type="spellEnd"/>
      <w:r w:rsidR="00A452D4" w:rsidRPr="00B41112">
        <w:rPr>
          <w:sz w:val="26"/>
          <w:szCs w:val="26"/>
          <w:rPrChange w:id="26691" w:author="Le Minh Nghia" w:date="2019-10-09T10:56:00Z">
            <w:rPr>
              <w:sz w:val="26"/>
              <w:szCs w:val="26"/>
            </w:rPr>
          </w:rPrChange>
        </w:rPr>
        <w:t xml:space="preserve"> accepted </w:t>
      </w:r>
      <w:proofErr w:type="spellStart"/>
      <w:r w:rsidR="00A452D4" w:rsidRPr="00B41112">
        <w:rPr>
          <w:sz w:val="26"/>
          <w:szCs w:val="26"/>
          <w:rPrChange w:id="26692" w:author="Le Minh Nghia" w:date="2019-10-09T10:56:00Z">
            <w:rPr>
              <w:sz w:val="26"/>
              <w:szCs w:val="26"/>
            </w:rPr>
          </w:rPrChange>
        </w:rPr>
        <w:t>là</w:t>
      </w:r>
      <w:proofErr w:type="spellEnd"/>
      <w:r w:rsidR="00A452D4" w:rsidRPr="00B41112">
        <w:rPr>
          <w:sz w:val="26"/>
          <w:szCs w:val="26"/>
          <w:rPrChange w:id="26693" w:author="Le Minh Nghia" w:date="2019-10-09T10:56:00Z">
            <w:rPr>
              <w:sz w:val="26"/>
              <w:szCs w:val="26"/>
            </w:rPr>
          </w:rPrChange>
        </w:rPr>
        <w:t xml:space="preserve"> </w:t>
      </w:r>
      <w:proofErr w:type="spellStart"/>
      <w:r w:rsidR="00A452D4" w:rsidRPr="00B41112">
        <w:rPr>
          <w:sz w:val="26"/>
          <w:szCs w:val="26"/>
          <w:rPrChange w:id="26694" w:author="Le Minh Nghia" w:date="2019-10-09T10:56:00Z">
            <w:rPr>
              <w:sz w:val="26"/>
              <w:szCs w:val="26"/>
            </w:rPr>
          </w:rPrChange>
        </w:rPr>
        <w:t>trạng</w:t>
      </w:r>
      <w:proofErr w:type="spellEnd"/>
      <w:r w:rsidR="00A452D4" w:rsidRPr="00B41112">
        <w:rPr>
          <w:sz w:val="26"/>
          <w:szCs w:val="26"/>
          <w:rPrChange w:id="26695" w:author="Le Minh Nghia" w:date="2019-10-09T10:56:00Z">
            <w:rPr>
              <w:sz w:val="26"/>
              <w:szCs w:val="26"/>
            </w:rPr>
          </w:rPrChange>
        </w:rPr>
        <w:t xml:space="preserve"> </w:t>
      </w:r>
      <w:proofErr w:type="spellStart"/>
      <w:r w:rsidR="00A452D4" w:rsidRPr="00B41112">
        <w:rPr>
          <w:sz w:val="26"/>
          <w:szCs w:val="26"/>
          <w:rPrChange w:id="26696" w:author="Le Minh Nghia" w:date="2019-10-09T10:56:00Z">
            <w:rPr>
              <w:sz w:val="26"/>
              <w:szCs w:val="26"/>
            </w:rPr>
          </w:rPrChange>
        </w:rPr>
        <w:t>thái</w:t>
      </w:r>
      <w:proofErr w:type="spellEnd"/>
      <w:r w:rsidR="00A452D4" w:rsidRPr="00B41112">
        <w:rPr>
          <w:sz w:val="26"/>
          <w:szCs w:val="26"/>
          <w:rPrChange w:id="26697" w:author="Le Minh Nghia" w:date="2019-10-09T10:56:00Z">
            <w:rPr>
              <w:sz w:val="26"/>
              <w:szCs w:val="26"/>
            </w:rPr>
          </w:rPrChange>
        </w:rPr>
        <w:t xml:space="preserve"> </w:t>
      </w:r>
      <w:proofErr w:type="spellStart"/>
      <w:r w:rsidR="00A452D4" w:rsidRPr="00B41112">
        <w:rPr>
          <w:sz w:val="26"/>
          <w:szCs w:val="26"/>
          <w:rPrChange w:id="26698" w:author="Le Minh Nghia" w:date="2019-10-09T10:56:00Z">
            <w:rPr>
              <w:sz w:val="26"/>
              <w:szCs w:val="26"/>
            </w:rPr>
          </w:rPrChange>
        </w:rPr>
        <w:t>đã</w:t>
      </w:r>
      <w:proofErr w:type="spellEnd"/>
      <w:r w:rsidR="00A452D4" w:rsidRPr="00B41112">
        <w:rPr>
          <w:sz w:val="26"/>
          <w:szCs w:val="26"/>
          <w:rPrChange w:id="26699" w:author="Le Minh Nghia" w:date="2019-10-09T10:56:00Z">
            <w:rPr>
              <w:sz w:val="26"/>
              <w:szCs w:val="26"/>
            </w:rPr>
          </w:rPrChange>
        </w:rPr>
        <w:t xml:space="preserve"> </w:t>
      </w:r>
      <w:proofErr w:type="spellStart"/>
      <w:r w:rsidR="00A452D4" w:rsidRPr="00B41112">
        <w:rPr>
          <w:sz w:val="26"/>
          <w:szCs w:val="26"/>
          <w:rPrChange w:id="26700" w:author="Le Minh Nghia" w:date="2019-10-09T10:56:00Z">
            <w:rPr>
              <w:sz w:val="26"/>
              <w:szCs w:val="26"/>
            </w:rPr>
          </w:rPrChange>
        </w:rPr>
        <w:t>được</w:t>
      </w:r>
      <w:proofErr w:type="spellEnd"/>
      <w:r w:rsidR="00A452D4" w:rsidRPr="00B41112">
        <w:rPr>
          <w:sz w:val="26"/>
          <w:szCs w:val="26"/>
          <w:rPrChange w:id="26701" w:author="Le Minh Nghia" w:date="2019-10-09T10:56:00Z">
            <w:rPr>
              <w:sz w:val="26"/>
              <w:szCs w:val="26"/>
            </w:rPr>
          </w:rPrChange>
        </w:rPr>
        <w:t xml:space="preserve"> </w:t>
      </w:r>
      <w:proofErr w:type="spellStart"/>
      <w:r w:rsidR="00A452D4" w:rsidRPr="00B41112">
        <w:rPr>
          <w:sz w:val="26"/>
          <w:szCs w:val="26"/>
          <w:rPrChange w:id="26702" w:author="Le Minh Nghia" w:date="2019-10-09T10:56:00Z">
            <w:rPr>
              <w:sz w:val="26"/>
              <w:szCs w:val="26"/>
            </w:rPr>
          </w:rPrChange>
        </w:rPr>
        <w:t>người</w:t>
      </w:r>
      <w:proofErr w:type="spellEnd"/>
      <w:r w:rsidR="00A452D4" w:rsidRPr="00B41112">
        <w:rPr>
          <w:sz w:val="26"/>
          <w:szCs w:val="26"/>
          <w:rPrChange w:id="26703" w:author="Le Minh Nghia" w:date="2019-10-09T10:56:00Z">
            <w:rPr>
              <w:sz w:val="26"/>
              <w:szCs w:val="26"/>
            </w:rPr>
          </w:rPrChange>
        </w:rPr>
        <w:t xml:space="preserve"> </w:t>
      </w:r>
      <w:proofErr w:type="spellStart"/>
      <w:r w:rsidR="00A452D4" w:rsidRPr="00B41112">
        <w:rPr>
          <w:sz w:val="26"/>
          <w:szCs w:val="26"/>
          <w:rPrChange w:id="26704" w:author="Le Minh Nghia" w:date="2019-10-09T10:56:00Z">
            <w:rPr>
              <w:sz w:val="26"/>
              <w:szCs w:val="26"/>
            </w:rPr>
          </w:rPrChange>
        </w:rPr>
        <w:t>quản</w:t>
      </w:r>
      <w:proofErr w:type="spellEnd"/>
      <w:r w:rsidR="00A452D4" w:rsidRPr="00B41112">
        <w:rPr>
          <w:sz w:val="26"/>
          <w:szCs w:val="26"/>
          <w:rPrChange w:id="26705" w:author="Le Minh Nghia" w:date="2019-10-09T10:56:00Z">
            <w:rPr>
              <w:sz w:val="26"/>
              <w:szCs w:val="26"/>
            </w:rPr>
          </w:rPrChange>
        </w:rPr>
        <w:t xml:space="preserve"> </w:t>
      </w:r>
      <w:proofErr w:type="spellStart"/>
      <w:r w:rsidR="00A452D4" w:rsidRPr="00B41112">
        <w:rPr>
          <w:sz w:val="26"/>
          <w:szCs w:val="26"/>
          <w:rPrChange w:id="26706" w:author="Le Minh Nghia" w:date="2019-10-09T10:56:00Z">
            <w:rPr>
              <w:sz w:val="26"/>
              <w:szCs w:val="26"/>
            </w:rPr>
          </w:rPrChange>
        </w:rPr>
        <w:t>trị</w:t>
      </w:r>
      <w:proofErr w:type="spellEnd"/>
      <w:r w:rsidR="00A452D4" w:rsidRPr="00B41112">
        <w:rPr>
          <w:sz w:val="26"/>
          <w:szCs w:val="26"/>
          <w:rPrChange w:id="26707" w:author="Le Minh Nghia" w:date="2019-10-09T10:56:00Z">
            <w:rPr>
              <w:sz w:val="26"/>
              <w:szCs w:val="26"/>
            </w:rPr>
          </w:rPrChange>
        </w:rPr>
        <w:t xml:space="preserve"> </w:t>
      </w:r>
      <w:proofErr w:type="spellStart"/>
      <w:r w:rsidR="00A452D4" w:rsidRPr="00B41112">
        <w:rPr>
          <w:sz w:val="26"/>
          <w:szCs w:val="26"/>
          <w:rPrChange w:id="26708" w:author="Le Minh Nghia" w:date="2019-10-09T10:56:00Z">
            <w:rPr>
              <w:sz w:val="26"/>
              <w:szCs w:val="26"/>
            </w:rPr>
          </w:rPrChange>
        </w:rPr>
        <w:t>duyệt</w:t>
      </w:r>
      <w:proofErr w:type="spellEnd"/>
      <w:r w:rsidR="00A452D4" w:rsidRPr="00B41112">
        <w:rPr>
          <w:sz w:val="26"/>
          <w:szCs w:val="26"/>
          <w:rPrChange w:id="26709" w:author="Le Minh Nghia" w:date="2019-10-09T10:56:00Z">
            <w:rPr>
              <w:sz w:val="26"/>
              <w:szCs w:val="26"/>
            </w:rPr>
          </w:rPrChange>
        </w:rPr>
        <w:t xml:space="preserve"> </w:t>
      </w:r>
      <w:proofErr w:type="spellStart"/>
      <w:r w:rsidR="00A452D4" w:rsidRPr="00B41112">
        <w:rPr>
          <w:sz w:val="26"/>
          <w:szCs w:val="26"/>
          <w:rPrChange w:id="26710" w:author="Le Minh Nghia" w:date="2019-10-09T10:56:00Z">
            <w:rPr>
              <w:sz w:val="26"/>
              <w:szCs w:val="26"/>
            </w:rPr>
          </w:rPrChange>
        </w:rPr>
        <w:t>bài</w:t>
      </w:r>
      <w:proofErr w:type="spellEnd"/>
      <w:r w:rsidRPr="00B41112">
        <w:rPr>
          <w:sz w:val="26"/>
          <w:szCs w:val="26"/>
          <w:rPrChange w:id="26711" w:author="Le Minh Nghia" w:date="2019-10-09T10:56:00Z">
            <w:rPr>
              <w:sz w:val="26"/>
              <w:szCs w:val="26"/>
            </w:rPr>
          </w:rPrChange>
        </w:rPr>
        <w:t xml:space="preserve"> </w:t>
      </w:r>
      <w:proofErr w:type="spellStart"/>
      <w:r w:rsidRPr="00B41112">
        <w:rPr>
          <w:sz w:val="26"/>
          <w:szCs w:val="26"/>
          <w:rPrChange w:id="26712" w:author="Le Minh Nghia" w:date="2019-10-09T10:56:00Z">
            <w:rPr>
              <w:sz w:val="26"/>
              <w:szCs w:val="26"/>
            </w:rPr>
          </w:rPrChange>
        </w:rPr>
        <w:t>và</w:t>
      </w:r>
      <w:proofErr w:type="spellEnd"/>
      <w:r w:rsidRPr="00B41112">
        <w:rPr>
          <w:sz w:val="26"/>
          <w:szCs w:val="26"/>
          <w:rPrChange w:id="26713" w:author="Le Minh Nghia" w:date="2019-10-09T10:56:00Z">
            <w:rPr>
              <w:sz w:val="26"/>
              <w:szCs w:val="26"/>
            </w:rPr>
          </w:rPrChange>
        </w:rPr>
        <w:t xml:space="preserve"> </w:t>
      </w:r>
      <w:proofErr w:type="spellStart"/>
      <w:r w:rsidRPr="00B41112">
        <w:rPr>
          <w:sz w:val="26"/>
          <w:szCs w:val="26"/>
          <w:rPrChange w:id="26714" w:author="Le Minh Nghia" w:date="2019-10-09T10:56:00Z">
            <w:rPr>
              <w:sz w:val="26"/>
              <w:szCs w:val="26"/>
            </w:rPr>
          </w:rPrChange>
        </w:rPr>
        <w:t>Chức</w:t>
      </w:r>
      <w:proofErr w:type="spellEnd"/>
      <w:r w:rsidRPr="00B41112">
        <w:rPr>
          <w:sz w:val="26"/>
          <w:szCs w:val="26"/>
          <w:rPrChange w:id="26715" w:author="Le Minh Nghia" w:date="2019-10-09T10:56:00Z">
            <w:rPr>
              <w:sz w:val="26"/>
              <w:szCs w:val="26"/>
            </w:rPr>
          </w:rPrChange>
        </w:rPr>
        <w:t xml:space="preserve"> </w:t>
      </w:r>
      <w:proofErr w:type="spellStart"/>
      <w:r w:rsidRPr="00B41112">
        <w:rPr>
          <w:sz w:val="26"/>
          <w:szCs w:val="26"/>
          <w:rPrChange w:id="26716" w:author="Le Minh Nghia" w:date="2019-10-09T10:56:00Z">
            <w:rPr>
              <w:sz w:val="26"/>
              <w:szCs w:val="26"/>
            </w:rPr>
          </w:rPrChange>
        </w:rPr>
        <w:t>năng</w:t>
      </w:r>
      <w:proofErr w:type="spellEnd"/>
      <w:r w:rsidRPr="00B41112">
        <w:rPr>
          <w:sz w:val="26"/>
          <w:szCs w:val="26"/>
          <w:rPrChange w:id="26717" w:author="Le Minh Nghia" w:date="2019-10-09T10:56:00Z">
            <w:rPr>
              <w:sz w:val="26"/>
              <w:szCs w:val="26"/>
            </w:rPr>
          </w:rPrChange>
        </w:rPr>
        <w:t xml:space="preserve">. </w:t>
      </w:r>
      <w:proofErr w:type="spellStart"/>
      <w:r w:rsidRPr="00B41112">
        <w:rPr>
          <w:sz w:val="26"/>
          <w:szCs w:val="26"/>
          <w:rPrChange w:id="26718" w:author="Le Minh Nghia" w:date="2019-10-09T10:56:00Z">
            <w:rPr>
              <w:sz w:val="26"/>
              <w:szCs w:val="26"/>
            </w:rPr>
          </w:rPrChange>
        </w:rPr>
        <w:t>Chức</w:t>
      </w:r>
      <w:proofErr w:type="spellEnd"/>
      <w:r w:rsidRPr="00B41112">
        <w:rPr>
          <w:sz w:val="26"/>
          <w:szCs w:val="26"/>
          <w:rPrChange w:id="26719" w:author="Le Minh Nghia" w:date="2019-10-09T10:56:00Z">
            <w:rPr>
              <w:sz w:val="26"/>
              <w:szCs w:val="26"/>
            </w:rPr>
          </w:rPrChange>
        </w:rPr>
        <w:t xml:space="preserve"> </w:t>
      </w:r>
      <w:proofErr w:type="spellStart"/>
      <w:r w:rsidRPr="00B41112">
        <w:rPr>
          <w:sz w:val="26"/>
          <w:szCs w:val="26"/>
          <w:rPrChange w:id="26720" w:author="Le Minh Nghia" w:date="2019-10-09T10:56:00Z">
            <w:rPr>
              <w:sz w:val="26"/>
              <w:szCs w:val="26"/>
            </w:rPr>
          </w:rPrChange>
        </w:rPr>
        <w:t>năng</w:t>
      </w:r>
      <w:proofErr w:type="spellEnd"/>
      <w:r w:rsidRPr="00B41112">
        <w:rPr>
          <w:sz w:val="26"/>
          <w:szCs w:val="26"/>
          <w:rPrChange w:id="26721" w:author="Le Minh Nghia" w:date="2019-10-09T10:56:00Z">
            <w:rPr>
              <w:sz w:val="26"/>
              <w:szCs w:val="26"/>
            </w:rPr>
          </w:rPrChange>
        </w:rPr>
        <w:t xml:space="preserve"> </w:t>
      </w:r>
      <w:proofErr w:type="spellStart"/>
      <w:r w:rsidRPr="00B41112">
        <w:rPr>
          <w:sz w:val="26"/>
          <w:szCs w:val="26"/>
          <w:rPrChange w:id="26722" w:author="Le Minh Nghia" w:date="2019-10-09T10:56:00Z">
            <w:rPr>
              <w:sz w:val="26"/>
              <w:szCs w:val="26"/>
            </w:rPr>
          </w:rPrChange>
        </w:rPr>
        <w:t>gồm</w:t>
      </w:r>
      <w:proofErr w:type="spellEnd"/>
      <w:r w:rsidRPr="00B41112">
        <w:rPr>
          <w:sz w:val="26"/>
          <w:szCs w:val="26"/>
          <w:rPrChange w:id="26723" w:author="Le Minh Nghia" w:date="2019-10-09T10:56:00Z">
            <w:rPr>
              <w:sz w:val="26"/>
              <w:szCs w:val="26"/>
            </w:rPr>
          </w:rPrChange>
        </w:rPr>
        <w:t xml:space="preserve"> </w:t>
      </w:r>
      <w:proofErr w:type="spellStart"/>
      <w:r w:rsidRPr="00B41112">
        <w:rPr>
          <w:sz w:val="26"/>
          <w:szCs w:val="26"/>
          <w:rPrChange w:id="26724" w:author="Le Minh Nghia" w:date="2019-10-09T10:56:00Z">
            <w:rPr>
              <w:sz w:val="26"/>
              <w:szCs w:val="26"/>
            </w:rPr>
          </w:rPrChange>
        </w:rPr>
        <w:t>có</w:t>
      </w:r>
      <w:proofErr w:type="spellEnd"/>
      <w:r w:rsidRPr="00B41112">
        <w:rPr>
          <w:sz w:val="26"/>
          <w:szCs w:val="26"/>
          <w:rPrChange w:id="26725" w:author="Le Minh Nghia" w:date="2019-10-09T10:56:00Z">
            <w:rPr>
              <w:sz w:val="26"/>
              <w:szCs w:val="26"/>
            </w:rPr>
          </w:rPrChange>
        </w:rPr>
        <w:t xml:space="preserve"> </w:t>
      </w:r>
      <w:proofErr w:type="spellStart"/>
      <w:r w:rsidRPr="00B41112">
        <w:rPr>
          <w:sz w:val="26"/>
          <w:szCs w:val="26"/>
          <w:rPrChange w:id="26726" w:author="Le Minh Nghia" w:date="2019-10-09T10:56:00Z">
            <w:rPr>
              <w:sz w:val="26"/>
              <w:szCs w:val="26"/>
            </w:rPr>
          </w:rPrChange>
        </w:rPr>
        <w:t>ba</w:t>
      </w:r>
      <w:proofErr w:type="spellEnd"/>
      <w:r w:rsidRPr="00B41112">
        <w:rPr>
          <w:sz w:val="26"/>
          <w:szCs w:val="26"/>
          <w:rPrChange w:id="26727" w:author="Le Minh Nghia" w:date="2019-10-09T10:56:00Z">
            <w:rPr>
              <w:sz w:val="26"/>
              <w:szCs w:val="26"/>
            </w:rPr>
          </w:rPrChange>
        </w:rPr>
        <w:t xml:space="preserve"> icon </w:t>
      </w:r>
      <w:proofErr w:type="spellStart"/>
      <w:r w:rsidRPr="00B41112">
        <w:rPr>
          <w:sz w:val="26"/>
          <w:szCs w:val="26"/>
          <w:rPrChange w:id="26728" w:author="Le Minh Nghia" w:date="2019-10-09T10:56:00Z">
            <w:rPr>
              <w:sz w:val="26"/>
              <w:szCs w:val="26"/>
            </w:rPr>
          </w:rPrChange>
        </w:rPr>
        <w:t>tương</w:t>
      </w:r>
      <w:proofErr w:type="spellEnd"/>
      <w:r w:rsidRPr="00B41112">
        <w:rPr>
          <w:sz w:val="26"/>
          <w:szCs w:val="26"/>
          <w:rPrChange w:id="26729" w:author="Le Minh Nghia" w:date="2019-10-09T10:56:00Z">
            <w:rPr>
              <w:sz w:val="26"/>
              <w:szCs w:val="26"/>
            </w:rPr>
          </w:rPrChange>
        </w:rPr>
        <w:t xml:space="preserve"> </w:t>
      </w:r>
      <w:proofErr w:type="spellStart"/>
      <w:r w:rsidRPr="00B41112">
        <w:rPr>
          <w:sz w:val="26"/>
          <w:szCs w:val="26"/>
          <w:rPrChange w:id="26730" w:author="Le Minh Nghia" w:date="2019-10-09T10:56:00Z">
            <w:rPr>
              <w:sz w:val="26"/>
              <w:szCs w:val="26"/>
            </w:rPr>
          </w:rPrChange>
        </w:rPr>
        <w:t>ứng</w:t>
      </w:r>
      <w:proofErr w:type="spellEnd"/>
      <w:r w:rsidRPr="00B41112">
        <w:rPr>
          <w:sz w:val="26"/>
          <w:szCs w:val="26"/>
          <w:rPrChange w:id="26731" w:author="Le Minh Nghia" w:date="2019-10-09T10:56:00Z">
            <w:rPr>
              <w:sz w:val="26"/>
              <w:szCs w:val="26"/>
            </w:rPr>
          </w:rPrChange>
        </w:rPr>
        <w:t xml:space="preserve"> </w:t>
      </w:r>
      <w:proofErr w:type="spellStart"/>
      <w:r w:rsidRPr="00B41112">
        <w:rPr>
          <w:sz w:val="26"/>
          <w:szCs w:val="26"/>
          <w:rPrChange w:id="26732" w:author="Le Minh Nghia" w:date="2019-10-09T10:56:00Z">
            <w:rPr>
              <w:sz w:val="26"/>
              <w:szCs w:val="26"/>
            </w:rPr>
          </w:rPrChange>
        </w:rPr>
        <w:t>với</w:t>
      </w:r>
      <w:proofErr w:type="spellEnd"/>
      <w:r w:rsidRPr="00B41112">
        <w:rPr>
          <w:sz w:val="26"/>
          <w:szCs w:val="26"/>
          <w:rPrChange w:id="26733" w:author="Le Minh Nghia" w:date="2019-10-09T10:56:00Z">
            <w:rPr>
              <w:sz w:val="26"/>
              <w:szCs w:val="26"/>
            </w:rPr>
          </w:rPrChange>
        </w:rPr>
        <w:t xml:space="preserve"> </w:t>
      </w:r>
      <w:proofErr w:type="spellStart"/>
      <w:r w:rsidRPr="00B41112">
        <w:rPr>
          <w:sz w:val="26"/>
          <w:szCs w:val="26"/>
          <w:rPrChange w:id="26734" w:author="Le Minh Nghia" w:date="2019-10-09T10:56:00Z">
            <w:rPr>
              <w:sz w:val="26"/>
              <w:szCs w:val="26"/>
            </w:rPr>
          </w:rPrChange>
        </w:rPr>
        <w:t>từng</w:t>
      </w:r>
      <w:proofErr w:type="spellEnd"/>
      <w:r w:rsidRPr="00B41112">
        <w:rPr>
          <w:sz w:val="26"/>
          <w:szCs w:val="26"/>
          <w:rPrChange w:id="26735" w:author="Le Minh Nghia" w:date="2019-10-09T10:56:00Z">
            <w:rPr>
              <w:sz w:val="26"/>
              <w:szCs w:val="26"/>
            </w:rPr>
          </w:rPrChange>
        </w:rPr>
        <w:t xml:space="preserve"> </w:t>
      </w:r>
      <w:proofErr w:type="spellStart"/>
      <w:r w:rsidRPr="00B41112">
        <w:rPr>
          <w:sz w:val="26"/>
          <w:szCs w:val="26"/>
          <w:rPrChange w:id="26736" w:author="Le Minh Nghia" w:date="2019-10-09T10:56:00Z">
            <w:rPr>
              <w:sz w:val="26"/>
              <w:szCs w:val="26"/>
            </w:rPr>
          </w:rPrChange>
        </w:rPr>
        <w:t>chức</w:t>
      </w:r>
      <w:proofErr w:type="spellEnd"/>
      <w:r w:rsidRPr="00B41112">
        <w:rPr>
          <w:sz w:val="26"/>
          <w:szCs w:val="26"/>
          <w:rPrChange w:id="26737" w:author="Le Minh Nghia" w:date="2019-10-09T10:56:00Z">
            <w:rPr>
              <w:sz w:val="26"/>
              <w:szCs w:val="26"/>
            </w:rPr>
          </w:rPrChange>
        </w:rPr>
        <w:t xml:space="preserve"> </w:t>
      </w:r>
      <w:proofErr w:type="spellStart"/>
      <w:r w:rsidRPr="00B41112">
        <w:rPr>
          <w:sz w:val="26"/>
          <w:szCs w:val="26"/>
          <w:rPrChange w:id="26738" w:author="Le Minh Nghia" w:date="2019-10-09T10:56:00Z">
            <w:rPr>
              <w:sz w:val="26"/>
              <w:szCs w:val="26"/>
            </w:rPr>
          </w:rPrChange>
        </w:rPr>
        <w:t>năng</w:t>
      </w:r>
      <w:proofErr w:type="spellEnd"/>
      <w:r w:rsidRPr="00B41112">
        <w:rPr>
          <w:sz w:val="26"/>
          <w:szCs w:val="26"/>
          <w:rPrChange w:id="26739" w:author="Le Minh Nghia" w:date="2019-10-09T10:56:00Z">
            <w:rPr>
              <w:sz w:val="26"/>
              <w:szCs w:val="26"/>
            </w:rPr>
          </w:rPrChange>
        </w:rPr>
        <w:t xml:space="preserve"> </w:t>
      </w:r>
      <w:proofErr w:type="spellStart"/>
      <w:r w:rsidRPr="00B41112">
        <w:rPr>
          <w:sz w:val="26"/>
          <w:szCs w:val="26"/>
          <w:rPrChange w:id="26740" w:author="Le Minh Nghia" w:date="2019-10-09T10:56:00Z">
            <w:rPr>
              <w:sz w:val="26"/>
              <w:szCs w:val="26"/>
            </w:rPr>
          </w:rPrChange>
        </w:rPr>
        <w:t>Hiển</w:t>
      </w:r>
      <w:proofErr w:type="spellEnd"/>
      <w:r w:rsidRPr="00B41112">
        <w:rPr>
          <w:sz w:val="26"/>
          <w:szCs w:val="26"/>
          <w:rPrChange w:id="26741" w:author="Le Minh Nghia" w:date="2019-10-09T10:56:00Z">
            <w:rPr>
              <w:sz w:val="26"/>
              <w:szCs w:val="26"/>
            </w:rPr>
          </w:rPrChange>
        </w:rPr>
        <w:t xml:space="preserve"> </w:t>
      </w:r>
      <w:proofErr w:type="spellStart"/>
      <w:r w:rsidRPr="00B41112">
        <w:rPr>
          <w:sz w:val="26"/>
          <w:szCs w:val="26"/>
          <w:rPrChange w:id="26742" w:author="Le Minh Nghia" w:date="2019-10-09T10:56:00Z">
            <w:rPr>
              <w:sz w:val="26"/>
              <w:szCs w:val="26"/>
            </w:rPr>
          </w:rPrChange>
        </w:rPr>
        <w:t>thị</w:t>
      </w:r>
      <w:proofErr w:type="spellEnd"/>
      <w:r w:rsidRPr="00B41112">
        <w:rPr>
          <w:sz w:val="26"/>
          <w:szCs w:val="26"/>
          <w:rPrChange w:id="26743" w:author="Le Minh Nghia" w:date="2019-10-09T10:56:00Z">
            <w:rPr>
              <w:sz w:val="26"/>
              <w:szCs w:val="26"/>
            </w:rPr>
          </w:rPrChange>
        </w:rPr>
        <w:t xml:space="preserve">, </w:t>
      </w:r>
      <w:proofErr w:type="spellStart"/>
      <w:r w:rsidRPr="00B41112">
        <w:rPr>
          <w:sz w:val="26"/>
          <w:szCs w:val="26"/>
          <w:rPrChange w:id="26744" w:author="Le Minh Nghia" w:date="2019-10-09T10:56:00Z">
            <w:rPr>
              <w:sz w:val="26"/>
              <w:szCs w:val="26"/>
            </w:rPr>
          </w:rPrChange>
        </w:rPr>
        <w:t>Duyệt</w:t>
      </w:r>
      <w:proofErr w:type="spellEnd"/>
      <w:r w:rsidRPr="00B41112">
        <w:rPr>
          <w:sz w:val="26"/>
          <w:szCs w:val="26"/>
          <w:rPrChange w:id="26745" w:author="Le Minh Nghia" w:date="2019-10-09T10:56:00Z">
            <w:rPr>
              <w:sz w:val="26"/>
              <w:szCs w:val="26"/>
            </w:rPr>
          </w:rPrChange>
        </w:rPr>
        <w:t xml:space="preserve"> </w:t>
      </w:r>
      <w:proofErr w:type="spellStart"/>
      <w:r w:rsidRPr="00B41112">
        <w:rPr>
          <w:sz w:val="26"/>
          <w:szCs w:val="26"/>
          <w:rPrChange w:id="26746" w:author="Le Minh Nghia" w:date="2019-10-09T10:56:00Z">
            <w:rPr>
              <w:sz w:val="26"/>
              <w:szCs w:val="26"/>
            </w:rPr>
          </w:rPrChange>
        </w:rPr>
        <w:t>bài</w:t>
      </w:r>
      <w:proofErr w:type="spellEnd"/>
      <w:r w:rsidRPr="00B41112">
        <w:rPr>
          <w:sz w:val="26"/>
          <w:szCs w:val="26"/>
          <w:rPrChange w:id="26747" w:author="Le Minh Nghia" w:date="2019-10-09T10:56:00Z">
            <w:rPr>
              <w:sz w:val="26"/>
              <w:szCs w:val="26"/>
            </w:rPr>
          </w:rPrChange>
        </w:rPr>
        <w:t xml:space="preserve">, </w:t>
      </w:r>
      <w:proofErr w:type="spellStart"/>
      <w:r w:rsidRPr="00B41112">
        <w:rPr>
          <w:sz w:val="26"/>
          <w:szCs w:val="26"/>
          <w:rPrChange w:id="26748" w:author="Le Minh Nghia" w:date="2019-10-09T10:56:00Z">
            <w:rPr>
              <w:sz w:val="26"/>
              <w:szCs w:val="26"/>
            </w:rPr>
          </w:rPrChange>
        </w:rPr>
        <w:t>Khóa</w:t>
      </w:r>
      <w:proofErr w:type="spellEnd"/>
      <w:r w:rsidRPr="00B41112">
        <w:rPr>
          <w:sz w:val="26"/>
          <w:szCs w:val="26"/>
          <w:rPrChange w:id="26749" w:author="Le Minh Nghia" w:date="2019-10-09T10:56:00Z">
            <w:rPr>
              <w:sz w:val="26"/>
              <w:szCs w:val="26"/>
            </w:rPr>
          </w:rPrChange>
        </w:rPr>
        <w:t xml:space="preserve"> </w:t>
      </w:r>
      <w:proofErr w:type="spellStart"/>
      <w:r w:rsidRPr="00B41112">
        <w:rPr>
          <w:sz w:val="26"/>
          <w:szCs w:val="26"/>
          <w:rPrChange w:id="26750" w:author="Le Minh Nghia" w:date="2019-10-09T10:56:00Z">
            <w:rPr>
              <w:sz w:val="26"/>
              <w:szCs w:val="26"/>
            </w:rPr>
          </w:rPrChange>
        </w:rPr>
        <w:t>người</w:t>
      </w:r>
      <w:proofErr w:type="spellEnd"/>
      <w:r w:rsidRPr="00B41112">
        <w:rPr>
          <w:sz w:val="26"/>
          <w:szCs w:val="26"/>
          <w:rPrChange w:id="26751" w:author="Le Minh Nghia" w:date="2019-10-09T10:56:00Z">
            <w:rPr>
              <w:sz w:val="26"/>
              <w:szCs w:val="26"/>
            </w:rPr>
          </w:rPrChange>
        </w:rPr>
        <w:t xml:space="preserve"> </w:t>
      </w:r>
      <w:proofErr w:type="spellStart"/>
      <w:r w:rsidRPr="00B41112">
        <w:rPr>
          <w:sz w:val="26"/>
          <w:szCs w:val="26"/>
          <w:rPrChange w:id="26752" w:author="Le Minh Nghia" w:date="2019-10-09T10:56:00Z">
            <w:rPr>
              <w:sz w:val="26"/>
              <w:szCs w:val="26"/>
            </w:rPr>
          </w:rPrChange>
        </w:rPr>
        <w:t>dùng</w:t>
      </w:r>
      <w:proofErr w:type="spellEnd"/>
      <w:r w:rsidRPr="00B41112">
        <w:rPr>
          <w:sz w:val="26"/>
          <w:szCs w:val="26"/>
          <w:rPrChange w:id="26753" w:author="Le Minh Nghia" w:date="2019-10-09T10:56:00Z">
            <w:rPr>
              <w:sz w:val="26"/>
              <w:szCs w:val="26"/>
            </w:rPr>
          </w:rPrChange>
        </w:rPr>
        <w:t>.</w:t>
      </w:r>
    </w:p>
    <w:p w:rsidR="00A76402" w:rsidRPr="00B41112" w:rsidRDefault="00A76402" w:rsidP="00A76402">
      <w:pPr>
        <w:ind w:firstLine="709"/>
        <w:rPr>
          <w:sz w:val="26"/>
          <w:szCs w:val="26"/>
          <w:rPrChange w:id="26754" w:author="Le Minh Nghia" w:date="2019-10-09T10:56:00Z">
            <w:rPr>
              <w:sz w:val="26"/>
              <w:szCs w:val="26"/>
            </w:rPr>
          </w:rPrChange>
        </w:rPr>
      </w:pPr>
      <w:r w:rsidRPr="00B41112">
        <w:rPr>
          <w:noProof/>
          <w:sz w:val="26"/>
          <w:szCs w:val="26"/>
          <w:rPrChange w:id="26755" w:author="Le Minh Nghia" w:date="2019-10-09T10:56:00Z">
            <w:rPr>
              <w:noProof/>
            </w:rPr>
          </w:rPrChange>
        </w:rPr>
        <w:drawing>
          <wp:inline distT="0" distB="0" distL="0" distR="0" wp14:anchorId="69E5AD22" wp14:editId="44E54AF8">
            <wp:extent cx="5972175" cy="2731135"/>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31135"/>
                    </a:xfrm>
                    <a:prstGeom prst="rect">
                      <a:avLst/>
                    </a:prstGeom>
                  </pic:spPr>
                </pic:pic>
              </a:graphicData>
            </a:graphic>
          </wp:inline>
        </w:drawing>
      </w:r>
    </w:p>
    <w:p w:rsidR="00A76402" w:rsidRPr="00B41112" w:rsidRDefault="00A76402" w:rsidP="00A76402">
      <w:pPr>
        <w:ind w:left="709"/>
        <w:jc w:val="center"/>
        <w:rPr>
          <w:i/>
          <w:sz w:val="26"/>
          <w:szCs w:val="26"/>
          <w:rPrChange w:id="26756" w:author="Le Minh Nghia" w:date="2019-10-09T10:56:00Z">
            <w:rPr>
              <w:i/>
              <w:sz w:val="26"/>
              <w:szCs w:val="26"/>
            </w:rPr>
          </w:rPrChange>
        </w:rPr>
      </w:pPr>
      <w:proofErr w:type="spellStart"/>
      <w:r w:rsidRPr="00B41112">
        <w:rPr>
          <w:i/>
          <w:sz w:val="26"/>
          <w:szCs w:val="26"/>
          <w:rPrChange w:id="26757" w:author="Le Minh Nghia" w:date="2019-10-09T10:56:00Z">
            <w:rPr>
              <w:i/>
              <w:sz w:val="26"/>
              <w:szCs w:val="26"/>
            </w:rPr>
          </w:rPrChange>
        </w:rPr>
        <w:t>Hình</w:t>
      </w:r>
      <w:proofErr w:type="spellEnd"/>
      <w:r w:rsidRPr="00B41112">
        <w:rPr>
          <w:i/>
          <w:sz w:val="26"/>
          <w:szCs w:val="26"/>
          <w:rPrChange w:id="26758" w:author="Le Minh Nghia" w:date="2019-10-09T10:56:00Z">
            <w:rPr>
              <w:i/>
              <w:sz w:val="26"/>
              <w:szCs w:val="26"/>
            </w:rPr>
          </w:rPrChange>
        </w:rPr>
        <w:t xml:space="preserve"> 4.b.9.9 </w:t>
      </w:r>
      <w:proofErr w:type="spellStart"/>
      <w:r w:rsidRPr="00B41112">
        <w:rPr>
          <w:i/>
          <w:sz w:val="26"/>
          <w:szCs w:val="26"/>
          <w:rPrChange w:id="26759" w:author="Le Minh Nghia" w:date="2019-10-09T10:56:00Z">
            <w:rPr>
              <w:i/>
              <w:sz w:val="26"/>
              <w:szCs w:val="26"/>
            </w:rPr>
          </w:rPrChange>
        </w:rPr>
        <w:t>Giao</w:t>
      </w:r>
      <w:proofErr w:type="spellEnd"/>
      <w:r w:rsidRPr="00B41112">
        <w:rPr>
          <w:i/>
          <w:sz w:val="26"/>
          <w:szCs w:val="26"/>
          <w:rPrChange w:id="26760" w:author="Le Minh Nghia" w:date="2019-10-09T10:56:00Z">
            <w:rPr>
              <w:i/>
              <w:sz w:val="26"/>
              <w:szCs w:val="26"/>
            </w:rPr>
          </w:rPrChange>
        </w:rPr>
        <w:t xml:space="preserve"> </w:t>
      </w:r>
      <w:proofErr w:type="spellStart"/>
      <w:r w:rsidRPr="00B41112">
        <w:rPr>
          <w:i/>
          <w:sz w:val="26"/>
          <w:szCs w:val="26"/>
          <w:rPrChange w:id="26761" w:author="Le Minh Nghia" w:date="2019-10-09T10:56:00Z">
            <w:rPr>
              <w:i/>
              <w:sz w:val="26"/>
              <w:szCs w:val="26"/>
            </w:rPr>
          </w:rPrChange>
        </w:rPr>
        <w:t>diện</w:t>
      </w:r>
      <w:proofErr w:type="spellEnd"/>
      <w:r w:rsidRPr="00B41112">
        <w:rPr>
          <w:i/>
          <w:sz w:val="26"/>
          <w:szCs w:val="26"/>
          <w:rPrChange w:id="26762" w:author="Le Minh Nghia" w:date="2019-10-09T10:56:00Z">
            <w:rPr>
              <w:i/>
              <w:sz w:val="26"/>
              <w:szCs w:val="26"/>
            </w:rPr>
          </w:rPrChange>
        </w:rPr>
        <w:t xml:space="preserve"> </w:t>
      </w:r>
      <w:proofErr w:type="spellStart"/>
      <w:r w:rsidRPr="00B41112">
        <w:rPr>
          <w:i/>
          <w:sz w:val="26"/>
          <w:szCs w:val="26"/>
          <w:rPrChange w:id="26763" w:author="Le Minh Nghia" w:date="2019-10-09T10:56:00Z">
            <w:rPr>
              <w:i/>
              <w:sz w:val="26"/>
              <w:szCs w:val="26"/>
            </w:rPr>
          </w:rPrChange>
        </w:rPr>
        <w:t>duyệt</w:t>
      </w:r>
      <w:proofErr w:type="spellEnd"/>
      <w:r w:rsidRPr="00B41112">
        <w:rPr>
          <w:i/>
          <w:sz w:val="26"/>
          <w:szCs w:val="26"/>
          <w:rPrChange w:id="26764" w:author="Le Minh Nghia" w:date="2019-10-09T10:56:00Z">
            <w:rPr>
              <w:i/>
              <w:sz w:val="26"/>
              <w:szCs w:val="26"/>
            </w:rPr>
          </w:rPrChange>
        </w:rPr>
        <w:t xml:space="preserve"> </w:t>
      </w:r>
      <w:proofErr w:type="spellStart"/>
      <w:r w:rsidRPr="00B41112">
        <w:rPr>
          <w:i/>
          <w:sz w:val="26"/>
          <w:szCs w:val="26"/>
          <w:rPrChange w:id="26765" w:author="Le Minh Nghia" w:date="2019-10-09T10:56:00Z">
            <w:rPr>
              <w:i/>
              <w:sz w:val="26"/>
              <w:szCs w:val="26"/>
            </w:rPr>
          </w:rPrChange>
        </w:rPr>
        <w:t>bài</w:t>
      </w:r>
      <w:proofErr w:type="spellEnd"/>
      <w:r w:rsidRPr="00B41112">
        <w:rPr>
          <w:i/>
          <w:sz w:val="26"/>
          <w:szCs w:val="26"/>
          <w:rPrChange w:id="26766" w:author="Le Minh Nghia" w:date="2019-10-09T10:56:00Z">
            <w:rPr>
              <w:i/>
              <w:sz w:val="26"/>
              <w:szCs w:val="26"/>
            </w:rPr>
          </w:rPrChange>
        </w:rPr>
        <w:t xml:space="preserve"> </w:t>
      </w:r>
      <w:proofErr w:type="spellStart"/>
      <w:r w:rsidRPr="00B41112">
        <w:rPr>
          <w:i/>
          <w:sz w:val="26"/>
          <w:szCs w:val="26"/>
          <w:rPrChange w:id="26767" w:author="Le Minh Nghia" w:date="2019-10-09T10:56:00Z">
            <w:rPr>
              <w:i/>
              <w:sz w:val="26"/>
              <w:szCs w:val="26"/>
            </w:rPr>
          </w:rPrChange>
        </w:rPr>
        <w:t>của</w:t>
      </w:r>
      <w:proofErr w:type="spellEnd"/>
      <w:r w:rsidRPr="00B41112">
        <w:rPr>
          <w:i/>
          <w:sz w:val="26"/>
          <w:szCs w:val="26"/>
          <w:rPrChange w:id="26768" w:author="Le Minh Nghia" w:date="2019-10-09T10:56:00Z">
            <w:rPr>
              <w:i/>
              <w:sz w:val="26"/>
              <w:szCs w:val="26"/>
            </w:rPr>
          </w:rPrChange>
        </w:rPr>
        <w:t xml:space="preserve"> </w:t>
      </w:r>
      <w:proofErr w:type="spellStart"/>
      <w:r w:rsidRPr="00B41112">
        <w:rPr>
          <w:i/>
          <w:sz w:val="26"/>
          <w:szCs w:val="26"/>
          <w:rPrChange w:id="26769" w:author="Le Minh Nghia" w:date="2019-10-09T10:56:00Z">
            <w:rPr>
              <w:i/>
              <w:sz w:val="26"/>
              <w:szCs w:val="26"/>
            </w:rPr>
          </w:rPrChange>
        </w:rPr>
        <w:t>người</w:t>
      </w:r>
      <w:proofErr w:type="spellEnd"/>
      <w:r w:rsidRPr="00B41112">
        <w:rPr>
          <w:i/>
          <w:sz w:val="26"/>
          <w:szCs w:val="26"/>
          <w:rPrChange w:id="26770" w:author="Le Minh Nghia" w:date="2019-10-09T10:56:00Z">
            <w:rPr>
              <w:i/>
              <w:sz w:val="26"/>
              <w:szCs w:val="26"/>
            </w:rPr>
          </w:rPrChange>
        </w:rPr>
        <w:t xml:space="preserve"> </w:t>
      </w:r>
      <w:proofErr w:type="spellStart"/>
      <w:r w:rsidRPr="00B41112">
        <w:rPr>
          <w:i/>
          <w:sz w:val="26"/>
          <w:szCs w:val="26"/>
          <w:rPrChange w:id="26771" w:author="Le Minh Nghia" w:date="2019-10-09T10:56:00Z">
            <w:rPr>
              <w:i/>
              <w:sz w:val="26"/>
              <w:szCs w:val="26"/>
            </w:rPr>
          </w:rPrChange>
        </w:rPr>
        <w:t>quản</w:t>
      </w:r>
      <w:proofErr w:type="spellEnd"/>
      <w:r w:rsidRPr="00B41112">
        <w:rPr>
          <w:i/>
          <w:sz w:val="26"/>
          <w:szCs w:val="26"/>
          <w:rPrChange w:id="26772" w:author="Le Minh Nghia" w:date="2019-10-09T10:56:00Z">
            <w:rPr>
              <w:i/>
              <w:sz w:val="26"/>
              <w:szCs w:val="26"/>
            </w:rPr>
          </w:rPrChange>
        </w:rPr>
        <w:t xml:space="preserve"> </w:t>
      </w:r>
      <w:proofErr w:type="spellStart"/>
      <w:r w:rsidRPr="00B41112">
        <w:rPr>
          <w:i/>
          <w:sz w:val="26"/>
          <w:szCs w:val="26"/>
          <w:rPrChange w:id="26773" w:author="Le Minh Nghia" w:date="2019-10-09T10:56:00Z">
            <w:rPr>
              <w:i/>
              <w:sz w:val="26"/>
              <w:szCs w:val="26"/>
            </w:rPr>
          </w:rPrChange>
        </w:rPr>
        <w:t>trị</w:t>
      </w:r>
      <w:proofErr w:type="spellEnd"/>
    </w:p>
    <w:p w:rsidR="00353231" w:rsidRPr="00B41112" w:rsidRDefault="00353231">
      <w:pPr>
        <w:pStyle w:val="ListParagraph"/>
        <w:numPr>
          <w:ilvl w:val="0"/>
          <w:numId w:val="5"/>
        </w:numPr>
        <w:ind w:left="360"/>
        <w:rPr>
          <w:sz w:val="26"/>
          <w:szCs w:val="26"/>
          <w:rPrChange w:id="26774" w:author="Le Minh Nghia" w:date="2019-10-09T10:56:00Z">
            <w:rPr>
              <w:sz w:val="26"/>
              <w:szCs w:val="26"/>
            </w:rPr>
          </w:rPrChange>
        </w:rPr>
        <w:pPrChange w:id="26775" w:author="Le Minh Nghia" w:date="2019-10-09T10:38:00Z">
          <w:pPr>
            <w:pStyle w:val="ListParagraph"/>
            <w:numPr>
              <w:numId w:val="5"/>
            </w:numPr>
            <w:ind w:left="1440" w:hanging="360"/>
          </w:pPr>
        </w:pPrChange>
      </w:pPr>
      <w:r w:rsidRPr="00B41112">
        <w:rPr>
          <w:sz w:val="26"/>
          <w:szCs w:val="26"/>
          <w:rPrChange w:id="26776" w:author="Le Minh Nghia" w:date="2019-10-09T10:56:00Z">
            <w:rPr>
              <w:sz w:val="26"/>
              <w:szCs w:val="26"/>
            </w:rPr>
          </w:rPrChange>
        </w:rPr>
        <w:t xml:space="preserve">Sau </w:t>
      </w:r>
      <w:proofErr w:type="spellStart"/>
      <w:r w:rsidRPr="00B41112">
        <w:rPr>
          <w:sz w:val="26"/>
          <w:szCs w:val="26"/>
          <w:rPrChange w:id="26777" w:author="Le Minh Nghia" w:date="2019-10-09T10:56:00Z">
            <w:rPr>
              <w:sz w:val="26"/>
              <w:szCs w:val="26"/>
            </w:rPr>
          </w:rPrChange>
        </w:rPr>
        <w:t>khi</w:t>
      </w:r>
      <w:proofErr w:type="spellEnd"/>
      <w:r w:rsidRPr="00B41112">
        <w:rPr>
          <w:sz w:val="26"/>
          <w:szCs w:val="26"/>
          <w:rPrChange w:id="26778" w:author="Le Minh Nghia" w:date="2019-10-09T10:56:00Z">
            <w:rPr>
              <w:sz w:val="26"/>
              <w:szCs w:val="26"/>
            </w:rPr>
          </w:rPrChange>
        </w:rPr>
        <w:t xml:space="preserve"> </w:t>
      </w:r>
      <w:proofErr w:type="spellStart"/>
      <w:r w:rsidRPr="00B41112">
        <w:rPr>
          <w:sz w:val="26"/>
          <w:szCs w:val="26"/>
          <w:rPrChange w:id="26779" w:author="Le Minh Nghia" w:date="2019-10-09T10:56:00Z">
            <w:rPr>
              <w:sz w:val="26"/>
              <w:szCs w:val="26"/>
            </w:rPr>
          </w:rPrChange>
        </w:rPr>
        <w:t>ấn</w:t>
      </w:r>
      <w:proofErr w:type="spellEnd"/>
      <w:r w:rsidRPr="00B41112">
        <w:rPr>
          <w:sz w:val="26"/>
          <w:szCs w:val="26"/>
          <w:rPrChange w:id="26780" w:author="Le Minh Nghia" w:date="2019-10-09T10:56:00Z">
            <w:rPr>
              <w:sz w:val="26"/>
              <w:szCs w:val="26"/>
            </w:rPr>
          </w:rPrChange>
        </w:rPr>
        <w:t xml:space="preserve"> </w:t>
      </w:r>
      <w:proofErr w:type="spellStart"/>
      <w:r w:rsidRPr="00B41112">
        <w:rPr>
          <w:sz w:val="26"/>
          <w:szCs w:val="26"/>
          <w:rPrChange w:id="26781" w:author="Le Minh Nghia" w:date="2019-10-09T10:56:00Z">
            <w:rPr>
              <w:sz w:val="26"/>
              <w:szCs w:val="26"/>
            </w:rPr>
          </w:rPrChange>
        </w:rPr>
        <w:t>vào</w:t>
      </w:r>
      <w:proofErr w:type="spellEnd"/>
      <w:r w:rsidRPr="00B41112">
        <w:rPr>
          <w:sz w:val="26"/>
          <w:szCs w:val="26"/>
          <w:rPrChange w:id="26782" w:author="Le Minh Nghia" w:date="2019-10-09T10:56:00Z">
            <w:rPr>
              <w:sz w:val="26"/>
              <w:szCs w:val="26"/>
            </w:rPr>
          </w:rPrChange>
        </w:rPr>
        <w:t xml:space="preserve"> icon </w:t>
      </w:r>
      <w:proofErr w:type="spellStart"/>
      <w:r w:rsidRPr="00B41112">
        <w:rPr>
          <w:sz w:val="26"/>
          <w:szCs w:val="26"/>
          <w:rPrChange w:id="26783" w:author="Le Minh Nghia" w:date="2019-10-09T10:56:00Z">
            <w:rPr>
              <w:sz w:val="26"/>
              <w:szCs w:val="26"/>
            </w:rPr>
          </w:rPrChange>
        </w:rPr>
        <w:t>Hiển</w:t>
      </w:r>
      <w:proofErr w:type="spellEnd"/>
      <w:r w:rsidRPr="00B41112">
        <w:rPr>
          <w:sz w:val="26"/>
          <w:szCs w:val="26"/>
          <w:rPrChange w:id="26784" w:author="Le Minh Nghia" w:date="2019-10-09T10:56:00Z">
            <w:rPr>
              <w:sz w:val="26"/>
              <w:szCs w:val="26"/>
            </w:rPr>
          </w:rPrChange>
        </w:rPr>
        <w:t xml:space="preserve"> </w:t>
      </w:r>
      <w:proofErr w:type="spellStart"/>
      <w:r w:rsidRPr="00B41112">
        <w:rPr>
          <w:sz w:val="26"/>
          <w:szCs w:val="26"/>
          <w:rPrChange w:id="26785" w:author="Le Minh Nghia" w:date="2019-10-09T10:56:00Z">
            <w:rPr>
              <w:sz w:val="26"/>
              <w:szCs w:val="26"/>
            </w:rPr>
          </w:rPrChange>
        </w:rPr>
        <w:t>thị</w:t>
      </w:r>
      <w:proofErr w:type="spellEnd"/>
      <w:r w:rsidRPr="00B41112">
        <w:rPr>
          <w:sz w:val="26"/>
          <w:szCs w:val="26"/>
          <w:rPrChange w:id="26786" w:author="Le Minh Nghia" w:date="2019-10-09T10:56:00Z">
            <w:rPr>
              <w:sz w:val="26"/>
              <w:szCs w:val="26"/>
            </w:rPr>
          </w:rPrChange>
        </w:rPr>
        <w:t xml:space="preserve"> </w:t>
      </w:r>
      <w:proofErr w:type="spellStart"/>
      <w:r w:rsidRPr="00B41112">
        <w:rPr>
          <w:sz w:val="26"/>
          <w:szCs w:val="26"/>
          <w:rPrChange w:id="26787" w:author="Le Minh Nghia" w:date="2019-10-09T10:56:00Z">
            <w:rPr>
              <w:sz w:val="26"/>
              <w:szCs w:val="26"/>
            </w:rPr>
          </w:rPrChange>
        </w:rPr>
        <w:t>thì</w:t>
      </w:r>
      <w:proofErr w:type="spellEnd"/>
      <w:r w:rsidRPr="00B41112">
        <w:rPr>
          <w:sz w:val="26"/>
          <w:szCs w:val="26"/>
          <w:rPrChange w:id="26788" w:author="Le Minh Nghia" w:date="2019-10-09T10:56:00Z">
            <w:rPr>
              <w:sz w:val="26"/>
              <w:szCs w:val="26"/>
            </w:rPr>
          </w:rPrChange>
        </w:rPr>
        <w:t xml:space="preserve"> </w:t>
      </w:r>
      <w:proofErr w:type="spellStart"/>
      <w:r w:rsidRPr="00B41112">
        <w:rPr>
          <w:sz w:val="26"/>
          <w:szCs w:val="26"/>
          <w:rPrChange w:id="26789" w:author="Le Minh Nghia" w:date="2019-10-09T10:56:00Z">
            <w:rPr>
              <w:sz w:val="26"/>
              <w:szCs w:val="26"/>
            </w:rPr>
          </w:rPrChange>
        </w:rPr>
        <w:t>sẽ</w:t>
      </w:r>
      <w:proofErr w:type="spellEnd"/>
      <w:r w:rsidRPr="00B41112">
        <w:rPr>
          <w:sz w:val="26"/>
          <w:szCs w:val="26"/>
          <w:rPrChange w:id="26790" w:author="Le Minh Nghia" w:date="2019-10-09T10:56:00Z">
            <w:rPr>
              <w:sz w:val="26"/>
              <w:szCs w:val="26"/>
            </w:rPr>
          </w:rPrChange>
        </w:rPr>
        <w:t xml:space="preserve"> </w:t>
      </w:r>
      <w:proofErr w:type="spellStart"/>
      <w:r w:rsidRPr="00B41112">
        <w:rPr>
          <w:sz w:val="26"/>
          <w:szCs w:val="26"/>
          <w:rPrChange w:id="26791" w:author="Le Minh Nghia" w:date="2019-10-09T10:56:00Z">
            <w:rPr>
              <w:sz w:val="26"/>
              <w:szCs w:val="26"/>
            </w:rPr>
          </w:rPrChange>
        </w:rPr>
        <w:t>hiển</w:t>
      </w:r>
      <w:proofErr w:type="spellEnd"/>
      <w:r w:rsidRPr="00B41112">
        <w:rPr>
          <w:sz w:val="26"/>
          <w:szCs w:val="26"/>
          <w:rPrChange w:id="26792" w:author="Le Minh Nghia" w:date="2019-10-09T10:56:00Z">
            <w:rPr>
              <w:sz w:val="26"/>
              <w:szCs w:val="26"/>
            </w:rPr>
          </w:rPrChange>
        </w:rPr>
        <w:t xml:space="preserve"> </w:t>
      </w:r>
      <w:proofErr w:type="spellStart"/>
      <w:r w:rsidRPr="00B41112">
        <w:rPr>
          <w:sz w:val="26"/>
          <w:szCs w:val="26"/>
          <w:rPrChange w:id="26793" w:author="Le Minh Nghia" w:date="2019-10-09T10:56:00Z">
            <w:rPr>
              <w:sz w:val="26"/>
              <w:szCs w:val="26"/>
            </w:rPr>
          </w:rPrChange>
        </w:rPr>
        <w:t>thị</w:t>
      </w:r>
      <w:proofErr w:type="spellEnd"/>
      <w:r w:rsidRPr="00B41112">
        <w:rPr>
          <w:sz w:val="26"/>
          <w:szCs w:val="26"/>
          <w:rPrChange w:id="26794" w:author="Le Minh Nghia" w:date="2019-10-09T10:56:00Z">
            <w:rPr>
              <w:sz w:val="26"/>
              <w:szCs w:val="26"/>
            </w:rPr>
          </w:rPrChange>
        </w:rPr>
        <w:t xml:space="preserve"> ra </w:t>
      </w:r>
      <w:proofErr w:type="spellStart"/>
      <w:r w:rsidRPr="00B41112">
        <w:rPr>
          <w:sz w:val="26"/>
          <w:szCs w:val="26"/>
          <w:rPrChange w:id="26795" w:author="Le Minh Nghia" w:date="2019-10-09T10:56:00Z">
            <w:rPr>
              <w:sz w:val="26"/>
              <w:szCs w:val="26"/>
            </w:rPr>
          </w:rPrChange>
        </w:rPr>
        <w:t>giao</w:t>
      </w:r>
      <w:proofErr w:type="spellEnd"/>
      <w:r w:rsidRPr="00B41112">
        <w:rPr>
          <w:sz w:val="26"/>
          <w:szCs w:val="26"/>
          <w:rPrChange w:id="26796" w:author="Le Minh Nghia" w:date="2019-10-09T10:56:00Z">
            <w:rPr>
              <w:sz w:val="26"/>
              <w:szCs w:val="26"/>
            </w:rPr>
          </w:rPrChange>
        </w:rPr>
        <w:t xml:space="preserve"> </w:t>
      </w:r>
      <w:proofErr w:type="spellStart"/>
      <w:r w:rsidRPr="00B41112">
        <w:rPr>
          <w:sz w:val="26"/>
          <w:szCs w:val="26"/>
          <w:rPrChange w:id="26797" w:author="Le Minh Nghia" w:date="2019-10-09T10:56:00Z">
            <w:rPr>
              <w:sz w:val="26"/>
              <w:szCs w:val="26"/>
            </w:rPr>
          </w:rPrChange>
        </w:rPr>
        <w:t>diện</w:t>
      </w:r>
      <w:proofErr w:type="spellEnd"/>
      <w:r w:rsidRPr="00B41112">
        <w:rPr>
          <w:sz w:val="26"/>
          <w:szCs w:val="26"/>
          <w:rPrChange w:id="26798" w:author="Le Minh Nghia" w:date="2019-10-09T10:56:00Z">
            <w:rPr>
              <w:sz w:val="26"/>
              <w:szCs w:val="26"/>
            </w:rPr>
          </w:rPrChange>
        </w:rPr>
        <w:t xml:space="preserve"> </w:t>
      </w:r>
      <w:proofErr w:type="spellStart"/>
      <w:r w:rsidRPr="00B41112">
        <w:rPr>
          <w:sz w:val="26"/>
          <w:szCs w:val="26"/>
          <w:rPrChange w:id="26799" w:author="Le Minh Nghia" w:date="2019-10-09T10:56:00Z">
            <w:rPr>
              <w:sz w:val="26"/>
              <w:szCs w:val="26"/>
            </w:rPr>
          </w:rPrChange>
        </w:rPr>
        <w:t>bài</w:t>
      </w:r>
      <w:proofErr w:type="spellEnd"/>
      <w:r w:rsidRPr="00B41112">
        <w:rPr>
          <w:sz w:val="26"/>
          <w:szCs w:val="26"/>
          <w:rPrChange w:id="26800" w:author="Le Minh Nghia" w:date="2019-10-09T10:56:00Z">
            <w:rPr>
              <w:sz w:val="26"/>
              <w:szCs w:val="26"/>
            </w:rPr>
          </w:rPrChange>
        </w:rPr>
        <w:t xml:space="preserve"> </w:t>
      </w:r>
      <w:proofErr w:type="spellStart"/>
      <w:r w:rsidRPr="00B41112">
        <w:rPr>
          <w:sz w:val="26"/>
          <w:szCs w:val="26"/>
          <w:rPrChange w:id="26801" w:author="Le Minh Nghia" w:date="2019-10-09T10:56:00Z">
            <w:rPr>
              <w:sz w:val="26"/>
              <w:szCs w:val="26"/>
            </w:rPr>
          </w:rPrChange>
        </w:rPr>
        <w:t>viết</w:t>
      </w:r>
      <w:proofErr w:type="spellEnd"/>
      <w:r w:rsidRPr="00B41112">
        <w:rPr>
          <w:sz w:val="26"/>
          <w:szCs w:val="26"/>
          <w:rPrChange w:id="26802" w:author="Le Minh Nghia" w:date="2019-10-09T10:56:00Z">
            <w:rPr>
              <w:sz w:val="26"/>
              <w:szCs w:val="26"/>
            </w:rPr>
          </w:rPrChange>
        </w:rPr>
        <w:t xml:space="preserve"> </w:t>
      </w:r>
      <w:proofErr w:type="spellStart"/>
      <w:r w:rsidRPr="00B41112">
        <w:rPr>
          <w:sz w:val="26"/>
          <w:szCs w:val="26"/>
          <w:rPrChange w:id="26803" w:author="Le Minh Nghia" w:date="2019-10-09T10:56:00Z">
            <w:rPr>
              <w:sz w:val="26"/>
              <w:szCs w:val="26"/>
            </w:rPr>
          </w:rPrChange>
        </w:rPr>
        <w:t>cho</w:t>
      </w:r>
      <w:proofErr w:type="spellEnd"/>
      <w:r w:rsidRPr="00B41112">
        <w:rPr>
          <w:sz w:val="26"/>
          <w:szCs w:val="26"/>
          <w:rPrChange w:id="26804" w:author="Le Minh Nghia" w:date="2019-10-09T10:56:00Z">
            <w:rPr>
              <w:sz w:val="26"/>
              <w:szCs w:val="26"/>
            </w:rPr>
          </w:rPrChange>
        </w:rPr>
        <w:t xml:space="preserve"> </w:t>
      </w:r>
      <w:proofErr w:type="spellStart"/>
      <w:r w:rsidRPr="00B41112">
        <w:rPr>
          <w:sz w:val="26"/>
          <w:szCs w:val="26"/>
          <w:rPrChange w:id="26805" w:author="Le Minh Nghia" w:date="2019-10-09T10:56:00Z">
            <w:rPr>
              <w:sz w:val="26"/>
              <w:szCs w:val="26"/>
            </w:rPr>
          </w:rPrChange>
        </w:rPr>
        <w:t>người</w:t>
      </w:r>
      <w:proofErr w:type="spellEnd"/>
      <w:r w:rsidRPr="00B41112">
        <w:rPr>
          <w:sz w:val="26"/>
          <w:szCs w:val="26"/>
          <w:rPrChange w:id="26806" w:author="Le Minh Nghia" w:date="2019-10-09T10:56:00Z">
            <w:rPr>
              <w:sz w:val="26"/>
              <w:szCs w:val="26"/>
            </w:rPr>
          </w:rPrChange>
        </w:rPr>
        <w:t xml:space="preserve"> </w:t>
      </w:r>
      <w:proofErr w:type="spellStart"/>
      <w:r w:rsidRPr="00B41112">
        <w:rPr>
          <w:sz w:val="26"/>
          <w:szCs w:val="26"/>
          <w:rPrChange w:id="26807" w:author="Le Minh Nghia" w:date="2019-10-09T10:56:00Z">
            <w:rPr>
              <w:sz w:val="26"/>
              <w:szCs w:val="26"/>
            </w:rPr>
          </w:rPrChange>
        </w:rPr>
        <w:t>quản</w:t>
      </w:r>
      <w:proofErr w:type="spellEnd"/>
      <w:r w:rsidRPr="00B41112">
        <w:rPr>
          <w:sz w:val="26"/>
          <w:szCs w:val="26"/>
          <w:rPrChange w:id="26808" w:author="Le Minh Nghia" w:date="2019-10-09T10:56:00Z">
            <w:rPr>
              <w:sz w:val="26"/>
              <w:szCs w:val="26"/>
            </w:rPr>
          </w:rPrChange>
        </w:rPr>
        <w:t xml:space="preserve"> </w:t>
      </w:r>
      <w:proofErr w:type="spellStart"/>
      <w:r w:rsidRPr="00B41112">
        <w:rPr>
          <w:sz w:val="26"/>
          <w:szCs w:val="26"/>
          <w:rPrChange w:id="26809" w:author="Le Minh Nghia" w:date="2019-10-09T10:56:00Z">
            <w:rPr>
              <w:sz w:val="26"/>
              <w:szCs w:val="26"/>
            </w:rPr>
          </w:rPrChange>
        </w:rPr>
        <w:t>trị</w:t>
      </w:r>
      <w:proofErr w:type="spellEnd"/>
      <w:r w:rsidRPr="00B41112">
        <w:rPr>
          <w:sz w:val="26"/>
          <w:szCs w:val="26"/>
          <w:rPrChange w:id="26810" w:author="Le Minh Nghia" w:date="2019-10-09T10:56:00Z">
            <w:rPr>
              <w:sz w:val="26"/>
              <w:szCs w:val="26"/>
            </w:rPr>
          </w:rPrChange>
        </w:rPr>
        <w:t xml:space="preserve"> </w:t>
      </w:r>
      <w:proofErr w:type="spellStart"/>
      <w:r w:rsidRPr="00B41112">
        <w:rPr>
          <w:sz w:val="26"/>
          <w:szCs w:val="26"/>
          <w:rPrChange w:id="26811" w:author="Le Minh Nghia" w:date="2019-10-09T10:56:00Z">
            <w:rPr>
              <w:sz w:val="26"/>
              <w:szCs w:val="26"/>
            </w:rPr>
          </w:rPrChange>
        </w:rPr>
        <w:t>có</w:t>
      </w:r>
      <w:proofErr w:type="spellEnd"/>
      <w:r w:rsidRPr="00B41112">
        <w:rPr>
          <w:sz w:val="26"/>
          <w:szCs w:val="26"/>
          <w:rPrChange w:id="26812" w:author="Le Minh Nghia" w:date="2019-10-09T10:56:00Z">
            <w:rPr>
              <w:sz w:val="26"/>
              <w:szCs w:val="26"/>
            </w:rPr>
          </w:rPrChange>
        </w:rPr>
        <w:t xml:space="preserve"> </w:t>
      </w:r>
      <w:proofErr w:type="spellStart"/>
      <w:r w:rsidRPr="00B41112">
        <w:rPr>
          <w:sz w:val="26"/>
          <w:szCs w:val="26"/>
          <w:rPrChange w:id="26813" w:author="Le Minh Nghia" w:date="2019-10-09T10:56:00Z">
            <w:rPr>
              <w:sz w:val="26"/>
              <w:szCs w:val="26"/>
            </w:rPr>
          </w:rPrChange>
        </w:rPr>
        <w:t>thể</w:t>
      </w:r>
      <w:proofErr w:type="spellEnd"/>
      <w:r w:rsidRPr="00B41112">
        <w:rPr>
          <w:sz w:val="26"/>
          <w:szCs w:val="26"/>
          <w:rPrChange w:id="26814" w:author="Le Minh Nghia" w:date="2019-10-09T10:56:00Z">
            <w:rPr>
              <w:sz w:val="26"/>
              <w:szCs w:val="26"/>
            </w:rPr>
          </w:rPrChange>
        </w:rPr>
        <w:t xml:space="preserve"> </w:t>
      </w:r>
      <w:proofErr w:type="spellStart"/>
      <w:r w:rsidRPr="00B41112">
        <w:rPr>
          <w:sz w:val="26"/>
          <w:szCs w:val="26"/>
          <w:rPrChange w:id="26815" w:author="Le Minh Nghia" w:date="2019-10-09T10:56:00Z">
            <w:rPr>
              <w:sz w:val="26"/>
              <w:szCs w:val="26"/>
            </w:rPr>
          </w:rPrChange>
        </w:rPr>
        <w:t>xem</w:t>
      </w:r>
      <w:proofErr w:type="spellEnd"/>
      <w:r w:rsidRPr="00B41112">
        <w:rPr>
          <w:sz w:val="26"/>
          <w:szCs w:val="26"/>
          <w:rPrChange w:id="26816" w:author="Le Minh Nghia" w:date="2019-10-09T10:56:00Z">
            <w:rPr>
              <w:sz w:val="26"/>
              <w:szCs w:val="26"/>
            </w:rPr>
          </w:rPrChange>
        </w:rPr>
        <w:t xml:space="preserve"> chi </w:t>
      </w:r>
      <w:proofErr w:type="spellStart"/>
      <w:r w:rsidRPr="00B41112">
        <w:rPr>
          <w:sz w:val="26"/>
          <w:szCs w:val="26"/>
          <w:rPrChange w:id="26817" w:author="Le Minh Nghia" w:date="2019-10-09T10:56:00Z">
            <w:rPr>
              <w:sz w:val="26"/>
              <w:szCs w:val="26"/>
            </w:rPr>
          </w:rPrChange>
        </w:rPr>
        <w:t>tiết</w:t>
      </w:r>
      <w:proofErr w:type="spellEnd"/>
      <w:r w:rsidRPr="00B41112">
        <w:rPr>
          <w:sz w:val="26"/>
          <w:szCs w:val="26"/>
          <w:rPrChange w:id="26818" w:author="Le Minh Nghia" w:date="2019-10-09T10:56:00Z">
            <w:rPr>
              <w:sz w:val="26"/>
              <w:szCs w:val="26"/>
            </w:rPr>
          </w:rPrChange>
        </w:rPr>
        <w:t xml:space="preserve"> </w:t>
      </w:r>
      <w:proofErr w:type="spellStart"/>
      <w:r w:rsidRPr="00B41112">
        <w:rPr>
          <w:sz w:val="26"/>
          <w:szCs w:val="26"/>
          <w:rPrChange w:id="26819" w:author="Le Minh Nghia" w:date="2019-10-09T10:56:00Z">
            <w:rPr>
              <w:sz w:val="26"/>
              <w:szCs w:val="26"/>
            </w:rPr>
          </w:rPrChange>
        </w:rPr>
        <w:t>bài</w:t>
      </w:r>
      <w:proofErr w:type="spellEnd"/>
      <w:r w:rsidRPr="00B41112">
        <w:rPr>
          <w:sz w:val="26"/>
          <w:szCs w:val="26"/>
          <w:rPrChange w:id="26820" w:author="Le Minh Nghia" w:date="2019-10-09T10:56:00Z">
            <w:rPr>
              <w:sz w:val="26"/>
              <w:szCs w:val="26"/>
            </w:rPr>
          </w:rPrChange>
        </w:rPr>
        <w:t xml:space="preserve"> </w:t>
      </w:r>
      <w:proofErr w:type="spellStart"/>
      <w:r w:rsidRPr="00B41112">
        <w:rPr>
          <w:sz w:val="26"/>
          <w:szCs w:val="26"/>
          <w:rPrChange w:id="26821" w:author="Le Minh Nghia" w:date="2019-10-09T10:56:00Z">
            <w:rPr>
              <w:sz w:val="26"/>
              <w:szCs w:val="26"/>
            </w:rPr>
          </w:rPrChange>
        </w:rPr>
        <w:t>viết</w:t>
      </w:r>
      <w:proofErr w:type="spellEnd"/>
      <w:r w:rsidRPr="00B41112">
        <w:rPr>
          <w:sz w:val="26"/>
          <w:szCs w:val="26"/>
          <w:rPrChange w:id="26822" w:author="Le Minh Nghia" w:date="2019-10-09T10:56:00Z">
            <w:rPr>
              <w:sz w:val="26"/>
              <w:szCs w:val="26"/>
            </w:rPr>
          </w:rPrChange>
        </w:rPr>
        <w:t xml:space="preserve"> </w:t>
      </w:r>
      <w:proofErr w:type="spellStart"/>
      <w:r w:rsidRPr="00B41112">
        <w:rPr>
          <w:sz w:val="26"/>
          <w:szCs w:val="26"/>
          <w:rPrChange w:id="26823" w:author="Le Minh Nghia" w:date="2019-10-09T10:56:00Z">
            <w:rPr>
              <w:sz w:val="26"/>
              <w:szCs w:val="26"/>
            </w:rPr>
          </w:rPrChange>
        </w:rPr>
        <w:t>đó</w:t>
      </w:r>
      <w:proofErr w:type="spellEnd"/>
      <w:r w:rsidRPr="00B41112">
        <w:rPr>
          <w:sz w:val="26"/>
          <w:szCs w:val="26"/>
          <w:rPrChange w:id="26824" w:author="Le Minh Nghia" w:date="2019-10-09T10:56:00Z">
            <w:rPr>
              <w:sz w:val="26"/>
              <w:szCs w:val="26"/>
            </w:rPr>
          </w:rPrChange>
        </w:rPr>
        <w:t xml:space="preserve"> </w:t>
      </w:r>
      <w:proofErr w:type="spellStart"/>
      <w:r w:rsidRPr="00B41112">
        <w:rPr>
          <w:sz w:val="26"/>
          <w:szCs w:val="26"/>
          <w:rPrChange w:id="26825" w:author="Le Minh Nghia" w:date="2019-10-09T10:56:00Z">
            <w:rPr>
              <w:sz w:val="26"/>
              <w:szCs w:val="26"/>
            </w:rPr>
          </w:rPrChange>
        </w:rPr>
        <w:t>trước</w:t>
      </w:r>
      <w:proofErr w:type="spellEnd"/>
      <w:r w:rsidRPr="00B41112">
        <w:rPr>
          <w:sz w:val="26"/>
          <w:szCs w:val="26"/>
          <w:rPrChange w:id="26826" w:author="Le Minh Nghia" w:date="2019-10-09T10:56:00Z">
            <w:rPr>
              <w:sz w:val="26"/>
              <w:szCs w:val="26"/>
            </w:rPr>
          </w:rPrChange>
        </w:rPr>
        <w:t xml:space="preserve"> </w:t>
      </w:r>
      <w:proofErr w:type="spellStart"/>
      <w:r w:rsidRPr="00B41112">
        <w:rPr>
          <w:sz w:val="26"/>
          <w:szCs w:val="26"/>
          <w:rPrChange w:id="26827" w:author="Le Minh Nghia" w:date="2019-10-09T10:56:00Z">
            <w:rPr>
              <w:sz w:val="26"/>
              <w:szCs w:val="26"/>
            </w:rPr>
          </w:rPrChange>
        </w:rPr>
        <w:t>khi</w:t>
      </w:r>
      <w:proofErr w:type="spellEnd"/>
      <w:r w:rsidRPr="00B41112">
        <w:rPr>
          <w:sz w:val="26"/>
          <w:szCs w:val="26"/>
          <w:rPrChange w:id="26828" w:author="Le Minh Nghia" w:date="2019-10-09T10:56:00Z">
            <w:rPr>
              <w:sz w:val="26"/>
              <w:szCs w:val="26"/>
            </w:rPr>
          </w:rPrChange>
        </w:rPr>
        <w:t xml:space="preserve"> </w:t>
      </w:r>
      <w:proofErr w:type="spellStart"/>
      <w:r w:rsidRPr="00B41112">
        <w:rPr>
          <w:sz w:val="26"/>
          <w:szCs w:val="26"/>
          <w:rPrChange w:id="26829" w:author="Le Minh Nghia" w:date="2019-10-09T10:56:00Z">
            <w:rPr>
              <w:sz w:val="26"/>
              <w:szCs w:val="26"/>
            </w:rPr>
          </w:rPrChange>
        </w:rPr>
        <w:t>duyệt</w:t>
      </w:r>
      <w:proofErr w:type="spellEnd"/>
      <w:r w:rsidRPr="00B41112">
        <w:rPr>
          <w:sz w:val="26"/>
          <w:szCs w:val="26"/>
          <w:rPrChange w:id="26830" w:author="Le Minh Nghia" w:date="2019-10-09T10:56:00Z">
            <w:rPr>
              <w:sz w:val="26"/>
              <w:szCs w:val="26"/>
            </w:rPr>
          </w:rPrChange>
        </w:rPr>
        <w:t xml:space="preserve"> </w:t>
      </w:r>
      <w:proofErr w:type="spellStart"/>
      <w:r w:rsidRPr="00B41112">
        <w:rPr>
          <w:sz w:val="26"/>
          <w:szCs w:val="26"/>
          <w:rPrChange w:id="26831" w:author="Le Minh Nghia" w:date="2019-10-09T10:56:00Z">
            <w:rPr>
              <w:sz w:val="26"/>
              <w:szCs w:val="26"/>
            </w:rPr>
          </w:rPrChange>
        </w:rPr>
        <w:t>bài</w:t>
      </w:r>
      <w:proofErr w:type="spellEnd"/>
      <w:r w:rsidRPr="00B41112">
        <w:rPr>
          <w:sz w:val="26"/>
          <w:szCs w:val="26"/>
          <w:rPrChange w:id="26832" w:author="Le Minh Nghia" w:date="2019-10-09T10:56:00Z">
            <w:rPr>
              <w:sz w:val="26"/>
              <w:szCs w:val="26"/>
            </w:rPr>
          </w:rPrChange>
        </w:rPr>
        <w:t xml:space="preserve"> bao </w:t>
      </w:r>
      <w:proofErr w:type="spellStart"/>
      <w:r w:rsidRPr="00B41112">
        <w:rPr>
          <w:sz w:val="26"/>
          <w:szCs w:val="26"/>
          <w:rPrChange w:id="26833" w:author="Le Minh Nghia" w:date="2019-10-09T10:56:00Z">
            <w:rPr>
              <w:sz w:val="26"/>
              <w:szCs w:val="26"/>
            </w:rPr>
          </w:rPrChange>
        </w:rPr>
        <w:t>gồm</w:t>
      </w:r>
      <w:proofErr w:type="spellEnd"/>
      <w:r w:rsidRPr="00B41112">
        <w:rPr>
          <w:sz w:val="26"/>
          <w:szCs w:val="26"/>
          <w:rPrChange w:id="26834" w:author="Le Minh Nghia" w:date="2019-10-09T10:56:00Z">
            <w:rPr>
              <w:sz w:val="26"/>
              <w:szCs w:val="26"/>
            </w:rPr>
          </w:rPrChange>
        </w:rPr>
        <w:t xml:space="preserve"> </w:t>
      </w:r>
      <w:proofErr w:type="spellStart"/>
      <w:r w:rsidRPr="00B41112">
        <w:rPr>
          <w:sz w:val="26"/>
          <w:szCs w:val="26"/>
          <w:rPrChange w:id="26835" w:author="Le Minh Nghia" w:date="2019-10-09T10:56:00Z">
            <w:rPr>
              <w:sz w:val="26"/>
              <w:szCs w:val="26"/>
            </w:rPr>
          </w:rPrChange>
        </w:rPr>
        <w:t>các</w:t>
      </w:r>
      <w:proofErr w:type="spellEnd"/>
      <w:r w:rsidRPr="00B41112">
        <w:rPr>
          <w:sz w:val="26"/>
          <w:szCs w:val="26"/>
          <w:rPrChange w:id="26836" w:author="Le Minh Nghia" w:date="2019-10-09T10:56:00Z">
            <w:rPr>
              <w:sz w:val="26"/>
              <w:szCs w:val="26"/>
            </w:rPr>
          </w:rPrChange>
        </w:rPr>
        <w:t xml:space="preserve"> </w:t>
      </w:r>
      <w:proofErr w:type="spellStart"/>
      <w:r w:rsidRPr="00B41112">
        <w:rPr>
          <w:sz w:val="26"/>
          <w:szCs w:val="26"/>
          <w:rPrChange w:id="26837" w:author="Le Minh Nghia" w:date="2019-10-09T10:56:00Z">
            <w:rPr>
              <w:sz w:val="26"/>
              <w:szCs w:val="26"/>
            </w:rPr>
          </w:rPrChange>
        </w:rPr>
        <w:t>thông</w:t>
      </w:r>
      <w:proofErr w:type="spellEnd"/>
      <w:r w:rsidRPr="00B41112">
        <w:rPr>
          <w:sz w:val="26"/>
          <w:szCs w:val="26"/>
          <w:rPrChange w:id="26838" w:author="Le Minh Nghia" w:date="2019-10-09T10:56:00Z">
            <w:rPr>
              <w:sz w:val="26"/>
              <w:szCs w:val="26"/>
            </w:rPr>
          </w:rPrChange>
        </w:rPr>
        <w:t xml:space="preserve"> tin </w:t>
      </w:r>
      <w:proofErr w:type="spellStart"/>
      <w:r w:rsidRPr="00B41112">
        <w:rPr>
          <w:sz w:val="26"/>
          <w:szCs w:val="26"/>
          <w:rPrChange w:id="26839" w:author="Le Minh Nghia" w:date="2019-10-09T10:56:00Z">
            <w:rPr>
              <w:sz w:val="26"/>
              <w:szCs w:val="26"/>
            </w:rPr>
          </w:rPrChange>
        </w:rPr>
        <w:t>cần</w:t>
      </w:r>
      <w:proofErr w:type="spellEnd"/>
      <w:r w:rsidRPr="00B41112">
        <w:rPr>
          <w:sz w:val="26"/>
          <w:szCs w:val="26"/>
          <w:rPrChange w:id="26840" w:author="Le Minh Nghia" w:date="2019-10-09T10:56:00Z">
            <w:rPr>
              <w:sz w:val="26"/>
              <w:szCs w:val="26"/>
            </w:rPr>
          </w:rPrChange>
        </w:rPr>
        <w:t xml:space="preserve"> </w:t>
      </w:r>
      <w:proofErr w:type="spellStart"/>
      <w:r w:rsidRPr="00B41112">
        <w:rPr>
          <w:sz w:val="26"/>
          <w:szCs w:val="26"/>
          <w:rPrChange w:id="26841" w:author="Le Minh Nghia" w:date="2019-10-09T10:56:00Z">
            <w:rPr>
              <w:sz w:val="26"/>
              <w:szCs w:val="26"/>
            </w:rPr>
          </w:rPrChange>
        </w:rPr>
        <w:t>thiết</w:t>
      </w:r>
      <w:proofErr w:type="spellEnd"/>
      <w:r w:rsidRPr="00B41112">
        <w:rPr>
          <w:sz w:val="26"/>
          <w:szCs w:val="26"/>
          <w:rPrChange w:id="26842" w:author="Le Minh Nghia" w:date="2019-10-09T10:56:00Z">
            <w:rPr>
              <w:sz w:val="26"/>
              <w:szCs w:val="26"/>
            </w:rPr>
          </w:rPrChange>
        </w:rPr>
        <w:t xml:space="preserve"> </w:t>
      </w:r>
      <w:proofErr w:type="spellStart"/>
      <w:r w:rsidRPr="00B41112">
        <w:rPr>
          <w:sz w:val="26"/>
          <w:szCs w:val="26"/>
          <w:rPrChange w:id="26843" w:author="Le Minh Nghia" w:date="2019-10-09T10:56:00Z">
            <w:rPr>
              <w:sz w:val="26"/>
              <w:szCs w:val="26"/>
            </w:rPr>
          </w:rPrChange>
        </w:rPr>
        <w:t>của</w:t>
      </w:r>
      <w:proofErr w:type="spellEnd"/>
      <w:r w:rsidRPr="00B41112">
        <w:rPr>
          <w:sz w:val="26"/>
          <w:szCs w:val="26"/>
          <w:rPrChange w:id="26844" w:author="Le Minh Nghia" w:date="2019-10-09T10:56:00Z">
            <w:rPr>
              <w:sz w:val="26"/>
              <w:szCs w:val="26"/>
            </w:rPr>
          </w:rPrChange>
        </w:rPr>
        <w:t xml:space="preserve"> </w:t>
      </w:r>
      <w:proofErr w:type="spellStart"/>
      <w:r w:rsidRPr="00B41112">
        <w:rPr>
          <w:sz w:val="26"/>
          <w:szCs w:val="26"/>
          <w:rPrChange w:id="26845" w:author="Le Minh Nghia" w:date="2019-10-09T10:56:00Z">
            <w:rPr>
              <w:sz w:val="26"/>
              <w:szCs w:val="26"/>
            </w:rPr>
          </w:rPrChange>
        </w:rPr>
        <w:t>một</w:t>
      </w:r>
      <w:proofErr w:type="spellEnd"/>
      <w:r w:rsidRPr="00B41112">
        <w:rPr>
          <w:sz w:val="26"/>
          <w:szCs w:val="26"/>
          <w:rPrChange w:id="26846" w:author="Le Minh Nghia" w:date="2019-10-09T10:56:00Z">
            <w:rPr>
              <w:sz w:val="26"/>
              <w:szCs w:val="26"/>
            </w:rPr>
          </w:rPrChange>
        </w:rPr>
        <w:t xml:space="preserve"> </w:t>
      </w:r>
      <w:proofErr w:type="spellStart"/>
      <w:r w:rsidRPr="00B41112">
        <w:rPr>
          <w:sz w:val="26"/>
          <w:szCs w:val="26"/>
          <w:rPrChange w:id="26847" w:author="Le Minh Nghia" w:date="2019-10-09T10:56:00Z">
            <w:rPr>
              <w:sz w:val="26"/>
              <w:szCs w:val="26"/>
            </w:rPr>
          </w:rPrChange>
        </w:rPr>
        <w:t>bài</w:t>
      </w:r>
      <w:proofErr w:type="spellEnd"/>
      <w:r w:rsidRPr="00B41112">
        <w:rPr>
          <w:sz w:val="26"/>
          <w:szCs w:val="26"/>
          <w:rPrChange w:id="26848" w:author="Le Minh Nghia" w:date="2019-10-09T10:56:00Z">
            <w:rPr>
              <w:sz w:val="26"/>
              <w:szCs w:val="26"/>
            </w:rPr>
          </w:rPrChange>
        </w:rPr>
        <w:t xml:space="preserve"> </w:t>
      </w:r>
      <w:proofErr w:type="spellStart"/>
      <w:r w:rsidRPr="00B41112">
        <w:rPr>
          <w:sz w:val="26"/>
          <w:szCs w:val="26"/>
          <w:rPrChange w:id="26849" w:author="Le Minh Nghia" w:date="2019-10-09T10:56:00Z">
            <w:rPr>
              <w:sz w:val="26"/>
              <w:szCs w:val="26"/>
            </w:rPr>
          </w:rPrChange>
        </w:rPr>
        <w:t>viết</w:t>
      </w:r>
      <w:proofErr w:type="spellEnd"/>
      <w:r w:rsidRPr="00B41112">
        <w:rPr>
          <w:sz w:val="26"/>
          <w:szCs w:val="26"/>
          <w:rPrChange w:id="26850" w:author="Le Minh Nghia" w:date="2019-10-09T10:56:00Z">
            <w:rPr>
              <w:sz w:val="26"/>
              <w:szCs w:val="26"/>
            </w:rPr>
          </w:rPrChange>
        </w:rPr>
        <w:t xml:space="preserve">: </w:t>
      </w:r>
      <w:proofErr w:type="spellStart"/>
      <w:r w:rsidRPr="00B41112">
        <w:rPr>
          <w:sz w:val="26"/>
          <w:szCs w:val="26"/>
          <w:rPrChange w:id="26851" w:author="Le Minh Nghia" w:date="2019-10-09T10:56:00Z">
            <w:rPr>
              <w:sz w:val="26"/>
              <w:szCs w:val="26"/>
            </w:rPr>
          </w:rPrChange>
        </w:rPr>
        <w:t>tiêu</w:t>
      </w:r>
      <w:proofErr w:type="spellEnd"/>
      <w:r w:rsidRPr="00B41112">
        <w:rPr>
          <w:sz w:val="26"/>
          <w:szCs w:val="26"/>
          <w:rPrChange w:id="26852" w:author="Le Minh Nghia" w:date="2019-10-09T10:56:00Z">
            <w:rPr>
              <w:sz w:val="26"/>
              <w:szCs w:val="26"/>
            </w:rPr>
          </w:rPrChange>
        </w:rPr>
        <w:t xml:space="preserve"> </w:t>
      </w:r>
      <w:proofErr w:type="spellStart"/>
      <w:r w:rsidRPr="00B41112">
        <w:rPr>
          <w:sz w:val="26"/>
          <w:szCs w:val="26"/>
          <w:rPrChange w:id="26853" w:author="Le Minh Nghia" w:date="2019-10-09T10:56:00Z">
            <w:rPr>
              <w:sz w:val="26"/>
              <w:szCs w:val="26"/>
            </w:rPr>
          </w:rPrChange>
        </w:rPr>
        <w:t>đề</w:t>
      </w:r>
      <w:proofErr w:type="spellEnd"/>
      <w:r w:rsidRPr="00B41112">
        <w:rPr>
          <w:sz w:val="26"/>
          <w:szCs w:val="26"/>
          <w:rPrChange w:id="26854" w:author="Le Minh Nghia" w:date="2019-10-09T10:56:00Z">
            <w:rPr>
              <w:sz w:val="26"/>
              <w:szCs w:val="26"/>
            </w:rPr>
          </w:rPrChange>
        </w:rPr>
        <w:t xml:space="preserve">, </w:t>
      </w:r>
      <w:proofErr w:type="spellStart"/>
      <w:r w:rsidRPr="00B41112">
        <w:rPr>
          <w:sz w:val="26"/>
          <w:szCs w:val="26"/>
          <w:rPrChange w:id="26855" w:author="Le Minh Nghia" w:date="2019-10-09T10:56:00Z">
            <w:rPr>
              <w:sz w:val="26"/>
              <w:szCs w:val="26"/>
            </w:rPr>
          </w:rPrChange>
        </w:rPr>
        <w:t>nội</w:t>
      </w:r>
      <w:proofErr w:type="spellEnd"/>
      <w:r w:rsidRPr="00B41112">
        <w:rPr>
          <w:sz w:val="26"/>
          <w:szCs w:val="26"/>
          <w:rPrChange w:id="26856" w:author="Le Minh Nghia" w:date="2019-10-09T10:56:00Z">
            <w:rPr>
              <w:sz w:val="26"/>
              <w:szCs w:val="26"/>
            </w:rPr>
          </w:rPrChange>
        </w:rPr>
        <w:t xml:space="preserve"> dung, file, </w:t>
      </w:r>
      <w:proofErr w:type="spellStart"/>
      <w:r w:rsidRPr="00B41112">
        <w:rPr>
          <w:sz w:val="26"/>
          <w:szCs w:val="26"/>
          <w:rPrChange w:id="26857" w:author="Le Minh Nghia" w:date="2019-10-09T10:56:00Z">
            <w:rPr>
              <w:sz w:val="26"/>
              <w:szCs w:val="26"/>
            </w:rPr>
          </w:rPrChange>
        </w:rPr>
        <w:t>liên</w:t>
      </w:r>
      <w:proofErr w:type="spellEnd"/>
      <w:r w:rsidRPr="00B41112">
        <w:rPr>
          <w:sz w:val="26"/>
          <w:szCs w:val="26"/>
          <w:rPrChange w:id="26858" w:author="Le Minh Nghia" w:date="2019-10-09T10:56:00Z">
            <w:rPr>
              <w:sz w:val="26"/>
              <w:szCs w:val="26"/>
            </w:rPr>
          </w:rPrChange>
        </w:rPr>
        <w:t xml:space="preserve"> </w:t>
      </w:r>
      <w:proofErr w:type="spellStart"/>
      <w:r w:rsidRPr="00B41112">
        <w:rPr>
          <w:sz w:val="26"/>
          <w:szCs w:val="26"/>
          <w:rPrChange w:id="26859" w:author="Le Minh Nghia" w:date="2019-10-09T10:56:00Z">
            <w:rPr>
              <w:sz w:val="26"/>
              <w:szCs w:val="26"/>
            </w:rPr>
          </w:rPrChange>
        </w:rPr>
        <w:t>kế</w:t>
      </w:r>
      <w:r w:rsidR="00A76402" w:rsidRPr="00B41112">
        <w:rPr>
          <w:sz w:val="26"/>
          <w:szCs w:val="26"/>
          <w:rPrChange w:id="26860" w:author="Le Minh Nghia" w:date="2019-10-09T10:56:00Z">
            <w:rPr>
              <w:sz w:val="26"/>
              <w:szCs w:val="26"/>
            </w:rPr>
          </w:rPrChange>
        </w:rPr>
        <w:t>t</w:t>
      </w:r>
      <w:proofErr w:type="spellEnd"/>
      <w:r w:rsidR="00A76402" w:rsidRPr="00B41112">
        <w:rPr>
          <w:sz w:val="26"/>
          <w:szCs w:val="26"/>
          <w:rPrChange w:id="26861" w:author="Le Minh Nghia" w:date="2019-10-09T10:56:00Z">
            <w:rPr>
              <w:sz w:val="26"/>
              <w:szCs w:val="26"/>
            </w:rPr>
          </w:rPrChange>
        </w:rPr>
        <w:t>.</w:t>
      </w:r>
    </w:p>
    <w:p w:rsidR="00A76402" w:rsidRPr="00B41112" w:rsidRDefault="00A76402">
      <w:pPr>
        <w:rPr>
          <w:sz w:val="26"/>
          <w:szCs w:val="26"/>
          <w:rPrChange w:id="26862" w:author="Le Minh Nghia" w:date="2019-10-09T10:56:00Z">
            <w:rPr>
              <w:sz w:val="26"/>
              <w:szCs w:val="26"/>
            </w:rPr>
          </w:rPrChange>
        </w:rPr>
        <w:pPrChange w:id="26863" w:author="Le Minh Nghia" w:date="2019-10-09T10:38:00Z">
          <w:pPr>
            <w:ind w:firstLine="709"/>
          </w:pPr>
        </w:pPrChange>
      </w:pPr>
      <w:r w:rsidRPr="00B41112">
        <w:rPr>
          <w:noProof/>
          <w:sz w:val="26"/>
          <w:szCs w:val="26"/>
          <w:rPrChange w:id="26864" w:author="Le Minh Nghia" w:date="2019-10-09T10:56:00Z">
            <w:rPr>
              <w:noProof/>
            </w:rPr>
          </w:rPrChange>
        </w:rPr>
        <w:lastRenderedPageBreak/>
        <w:drawing>
          <wp:inline distT="0" distB="0" distL="0" distR="0" wp14:anchorId="28A6AEDC" wp14:editId="12FDB16F">
            <wp:extent cx="5972175" cy="1954530"/>
            <wp:effectExtent l="0" t="0" r="9525"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1954530"/>
                    </a:xfrm>
                    <a:prstGeom prst="rect">
                      <a:avLst/>
                    </a:prstGeom>
                  </pic:spPr>
                </pic:pic>
              </a:graphicData>
            </a:graphic>
          </wp:inline>
        </w:drawing>
      </w:r>
    </w:p>
    <w:p w:rsidR="00A76402" w:rsidRPr="00B41112" w:rsidRDefault="00A76402" w:rsidP="00A76402">
      <w:pPr>
        <w:ind w:left="709"/>
        <w:jc w:val="center"/>
        <w:rPr>
          <w:i/>
          <w:sz w:val="26"/>
          <w:szCs w:val="26"/>
          <w:rPrChange w:id="26865" w:author="Le Minh Nghia" w:date="2019-10-09T10:56:00Z">
            <w:rPr>
              <w:i/>
              <w:sz w:val="26"/>
              <w:szCs w:val="26"/>
            </w:rPr>
          </w:rPrChange>
        </w:rPr>
      </w:pPr>
      <w:proofErr w:type="spellStart"/>
      <w:r w:rsidRPr="00B41112">
        <w:rPr>
          <w:i/>
          <w:sz w:val="26"/>
          <w:szCs w:val="26"/>
          <w:rPrChange w:id="26866" w:author="Le Minh Nghia" w:date="2019-10-09T10:56:00Z">
            <w:rPr>
              <w:i/>
              <w:sz w:val="26"/>
              <w:szCs w:val="26"/>
            </w:rPr>
          </w:rPrChange>
        </w:rPr>
        <w:t>Hình</w:t>
      </w:r>
      <w:proofErr w:type="spellEnd"/>
      <w:r w:rsidRPr="00B41112">
        <w:rPr>
          <w:i/>
          <w:sz w:val="26"/>
          <w:szCs w:val="26"/>
          <w:rPrChange w:id="26867" w:author="Le Minh Nghia" w:date="2019-10-09T10:56:00Z">
            <w:rPr>
              <w:i/>
              <w:sz w:val="26"/>
              <w:szCs w:val="26"/>
            </w:rPr>
          </w:rPrChange>
        </w:rPr>
        <w:t xml:space="preserve"> 4.b.9.10 </w:t>
      </w:r>
      <w:proofErr w:type="spellStart"/>
      <w:r w:rsidRPr="00B41112">
        <w:rPr>
          <w:i/>
          <w:sz w:val="26"/>
          <w:szCs w:val="26"/>
          <w:rPrChange w:id="26868" w:author="Le Minh Nghia" w:date="2019-10-09T10:56:00Z">
            <w:rPr>
              <w:i/>
              <w:sz w:val="26"/>
              <w:szCs w:val="26"/>
            </w:rPr>
          </w:rPrChange>
        </w:rPr>
        <w:t>Giao</w:t>
      </w:r>
      <w:proofErr w:type="spellEnd"/>
      <w:r w:rsidRPr="00B41112">
        <w:rPr>
          <w:i/>
          <w:sz w:val="26"/>
          <w:szCs w:val="26"/>
          <w:rPrChange w:id="26869" w:author="Le Minh Nghia" w:date="2019-10-09T10:56:00Z">
            <w:rPr>
              <w:i/>
              <w:sz w:val="26"/>
              <w:szCs w:val="26"/>
            </w:rPr>
          </w:rPrChange>
        </w:rPr>
        <w:t xml:space="preserve"> </w:t>
      </w:r>
      <w:proofErr w:type="spellStart"/>
      <w:r w:rsidRPr="00B41112">
        <w:rPr>
          <w:i/>
          <w:sz w:val="26"/>
          <w:szCs w:val="26"/>
          <w:rPrChange w:id="26870" w:author="Le Minh Nghia" w:date="2019-10-09T10:56:00Z">
            <w:rPr>
              <w:i/>
              <w:sz w:val="26"/>
              <w:szCs w:val="26"/>
            </w:rPr>
          </w:rPrChange>
        </w:rPr>
        <w:t>diện</w:t>
      </w:r>
      <w:proofErr w:type="spellEnd"/>
      <w:r w:rsidRPr="00B41112">
        <w:rPr>
          <w:i/>
          <w:sz w:val="26"/>
          <w:szCs w:val="26"/>
          <w:rPrChange w:id="26871" w:author="Le Minh Nghia" w:date="2019-10-09T10:56:00Z">
            <w:rPr>
              <w:i/>
              <w:sz w:val="26"/>
              <w:szCs w:val="26"/>
            </w:rPr>
          </w:rPrChange>
        </w:rPr>
        <w:t xml:space="preserve"> </w:t>
      </w:r>
      <w:proofErr w:type="spellStart"/>
      <w:r w:rsidRPr="00B41112">
        <w:rPr>
          <w:i/>
          <w:sz w:val="26"/>
          <w:szCs w:val="26"/>
          <w:rPrChange w:id="26872" w:author="Le Minh Nghia" w:date="2019-10-09T10:56:00Z">
            <w:rPr>
              <w:i/>
              <w:sz w:val="26"/>
              <w:szCs w:val="26"/>
            </w:rPr>
          </w:rPrChange>
        </w:rPr>
        <w:t>hiển</w:t>
      </w:r>
      <w:proofErr w:type="spellEnd"/>
      <w:r w:rsidRPr="00B41112">
        <w:rPr>
          <w:i/>
          <w:sz w:val="26"/>
          <w:szCs w:val="26"/>
          <w:rPrChange w:id="26873" w:author="Le Minh Nghia" w:date="2019-10-09T10:56:00Z">
            <w:rPr>
              <w:i/>
              <w:sz w:val="26"/>
              <w:szCs w:val="26"/>
            </w:rPr>
          </w:rPrChange>
        </w:rPr>
        <w:t xml:space="preserve"> </w:t>
      </w:r>
      <w:proofErr w:type="spellStart"/>
      <w:r w:rsidRPr="00B41112">
        <w:rPr>
          <w:i/>
          <w:sz w:val="26"/>
          <w:szCs w:val="26"/>
          <w:rPrChange w:id="26874" w:author="Le Minh Nghia" w:date="2019-10-09T10:56:00Z">
            <w:rPr>
              <w:i/>
              <w:sz w:val="26"/>
              <w:szCs w:val="26"/>
            </w:rPr>
          </w:rPrChange>
        </w:rPr>
        <w:t>thị</w:t>
      </w:r>
      <w:proofErr w:type="spellEnd"/>
      <w:r w:rsidRPr="00B41112">
        <w:rPr>
          <w:i/>
          <w:sz w:val="26"/>
          <w:szCs w:val="26"/>
          <w:rPrChange w:id="26875" w:author="Le Minh Nghia" w:date="2019-10-09T10:56:00Z">
            <w:rPr>
              <w:i/>
              <w:sz w:val="26"/>
              <w:szCs w:val="26"/>
            </w:rPr>
          </w:rPrChange>
        </w:rPr>
        <w:t xml:space="preserve"> chi </w:t>
      </w:r>
      <w:proofErr w:type="spellStart"/>
      <w:r w:rsidRPr="00B41112">
        <w:rPr>
          <w:i/>
          <w:sz w:val="26"/>
          <w:szCs w:val="26"/>
          <w:rPrChange w:id="26876" w:author="Le Minh Nghia" w:date="2019-10-09T10:56:00Z">
            <w:rPr>
              <w:i/>
              <w:sz w:val="26"/>
              <w:szCs w:val="26"/>
            </w:rPr>
          </w:rPrChange>
        </w:rPr>
        <w:t>tiết</w:t>
      </w:r>
      <w:proofErr w:type="spellEnd"/>
      <w:r w:rsidRPr="00B41112">
        <w:rPr>
          <w:i/>
          <w:sz w:val="26"/>
          <w:szCs w:val="26"/>
          <w:rPrChange w:id="26877" w:author="Le Minh Nghia" w:date="2019-10-09T10:56:00Z">
            <w:rPr>
              <w:i/>
              <w:sz w:val="26"/>
              <w:szCs w:val="26"/>
            </w:rPr>
          </w:rPrChange>
        </w:rPr>
        <w:t xml:space="preserve"> </w:t>
      </w:r>
      <w:proofErr w:type="spellStart"/>
      <w:r w:rsidRPr="00B41112">
        <w:rPr>
          <w:i/>
          <w:sz w:val="26"/>
          <w:szCs w:val="26"/>
          <w:rPrChange w:id="26878" w:author="Le Minh Nghia" w:date="2019-10-09T10:56:00Z">
            <w:rPr>
              <w:i/>
              <w:sz w:val="26"/>
              <w:szCs w:val="26"/>
            </w:rPr>
          </w:rPrChange>
        </w:rPr>
        <w:t>bài</w:t>
      </w:r>
      <w:proofErr w:type="spellEnd"/>
      <w:r w:rsidRPr="00B41112">
        <w:rPr>
          <w:i/>
          <w:sz w:val="26"/>
          <w:szCs w:val="26"/>
          <w:rPrChange w:id="26879" w:author="Le Minh Nghia" w:date="2019-10-09T10:56:00Z">
            <w:rPr>
              <w:i/>
              <w:sz w:val="26"/>
              <w:szCs w:val="26"/>
            </w:rPr>
          </w:rPrChange>
        </w:rPr>
        <w:t xml:space="preserve"> </w:t>
      </w:r>
      <w:proofErr w:type="spellStart"/>
      <w:r w:rsidRPr="00B41112">
        <w:rPr>
          <w:i/>
          <w:sz w:val="26"/>
          <w:szCs w:val="26"/>
          <w:rPrChange w:id="26880" w:author="Le Minh Nghia" w:date="2019-10-09T10:56:00Z">
            <w:rPr>
              <w:i/>
              <w:sz w:val="26"/>
              <w:szCs w:val="26"/>
            </w:rPr>
          </w:rPrChange>
        </w:rPr>
        <w:t>viết</w:t>
      </w:r>
      <w:proofErr w:type="spellEnd"/>
      <w:r w:rsidRPr="00B41112">
        <w:rPr>
          <w:i/>
          <w:sz w:val="26"/>
          <w:szCs w:val="26"/>
          <w:rPrChange w:id="26881" w:author="Le Minh Nghia" w:date="2019-10-09T10:56:00Z">
            <w:rPr>
              <w:i/>
              <w:sz w:val="26"/>
              <w:szCs w:val="26"/>
            </w:rPr>
          </w:rPrChange>
        </w:rPr>
        <w:t xml:space="preserve"> </w:t>
      </w:r>
      <w:proofErr w:type="spellStart"/>
      <w:r w:rsidRPr="00B41112">
        <w:rPr>
          <w:i/>
          <w:sz w:val="26"/>
          <w:szCs w:val="26"/>
          <w:rPrChange w:id="26882" w:author="Le Minh Nghia" w:date="2019-10-09T10:56:00Z">
            <w:rPr>
              <w:i/>
              <w:sz w:val="26"/>
              <w:szCs w:val="26"/>
            </w:rPr>
          </w:rPrChange>
        </w:rPr>
        <w:t>cho</w:t>
      </w:r>
      <w:proofErr w:type="spellEnd"/>
      <w:r w:rsidRPr="00B41112">
        <w:rPr>
          <w:i/>
          <w:sz w:val="26"/>
          <w:szCs w:val="26"/>
          <w:rPrChange w:id="26883" w:author="Le Minh Nghia" w:date="2019-10-09T10:56:00Z">
            <w:rPr>
              <w:i/>
              <w:sz w:val="26"/>
              <w:szCs w:val="26"/>
            </w:rPr>
          </w:rPrChange>
        </w:rPr>
        <w:t xml:space="preserve"> </w:t>
      </w:r>
      <w:proofErr w:type="spellStart"/>
      <w:r w:rsidRPr="00B41112">
        <w:rPr>
          <w:i/>
          <w:sz w:val="26"/>
          <w:szCs w:val="26"/>
          <w:rPrChange w:id="26884" w:author="Le Minh Nghia" w:date="2019-10-09T10:56:00Z">
            <w:rPr>
              <w:i/>
              <w:sz w:val="26"/>
              <w:szCs w:val="26"/>
            </w:rPr>
          </w:rPrChange>
        </w:rPr>
        <w:t>người</w:t>
      </w:r>
      <w:proofErr w:type="spellEnd"/>
      <w:r w:rsidRPr="00B41112">
        <w:rPr>
          <w:i/>
          <w:sz w:val="26"/>
          <w:szCs w:val="26"/>
          <w:rPrChange w:id="26885" w:author="Le Minh Nghia" w:date="2019-10-09T10:56:00Z">
            <w:rPr>
              <w:i/>
              <w:sz w:val="26"/>
              <w:szCs w:val="26"/>
            </w:rPr>
          </w:rPrChange>
        </w:rPr>
        <w:t xml:space="preserve"> </w:t>
      </w:r>
      <w:proofErr w:type="spellStart"/>
      <w:r w:rsidRPr="00B41112">
        <w:rPr>
          <w:i/>
          <w:sz w:val="26"/>
          <w:szCs w:val="26"/>
          <w:rPrChange w:id="26886" w:author="Le Minh Nghia" w:date="2019-10-09T10:56:00Z">
            <w:rPr>
              <w:i/>
              <w:sz w:val="26"/>
              <w:szCs w:val="26"/>
            </w:rPr>
          </w:rPrChange>
        </w:rPr>
        <w:t>quản</w:t>
      </w:r>
      <w:proofErr w:type="spellEnd"/>
      <w:r w:rsidRPr="00B41112">
        <w:rPr>
          <w:i/>
          <w:sz w:val="26"/>
          <w:szCs w:val="26"/>
          <w:rPrChange w:id="26887" w:author="Le Minh Nghia" w:date="2019-10-09T10:56:00Z">
            <w:rPr>
              <w:i/>
              <w:sz w:val="26"/>
              <w:szCs w:val="26"/>
            </w:rPr>
          </w:rPrChange>
        </w:rPr>
        <w:t xml:space="preserve"> </w:t>
      </w:r>
      <w:proofErr w:type="spellStart"/>
      <w:r w:rsidRPr="00B41112">
        <w:rPr>
          <w:i/>
          <w:sz w:val="26"/>
          <w:szCs w:val="26"/>
          <w:rPrChange w:id="26888" w:author="Le Minh Nghia" w:date="2019-10-09T10:56:00Z">
            <w:rPr>
              <w:i/>
              <w:sz w:val="26"/>
              <w:szCs w:val="26"/>
            </w:rPr>
          </w:rPrChange>
        </w:rPr>
        <w:t>trị</w:t>
      </w:r>
      <w:proofErr w:type="spellEnd"/>
    </w:p>
    <w:p w:rsidR="00A76402" w:rsidRPr="00B41112" w:rsidRDefault="00A76402">
      <w:pPr>
        <w:pStyle w:val="ListParagraph"/>
        <w:numPr>
          <w:ilvl w:val="0"/>
          <w:numId w:val="5"/>
        </w:numPr>
        <w:ind w:left="360"/>
        <w:rPr>
          <w:sz w:val="26"/>
          <w:szCs w:val="26"/>
          <w:rPrChange w:id="26889" w:author="Le Minh Nghia" w:date="2019-10-09T10:56:00Z">
            <w:rPr>
              <w:sz w:val="26"/>
              <w:szCs w:val="26"/>
            </w:rPr>
          </w:rPrChange>
        </w:rPr>
        <w:pPrChange w:id="26890" w:author="Le Minh Nghia" w:date="2019-10-09T10:38:00Z">
          <w:pPr>
            <w:pStyle w:val="ListParagraph"/>
            <w:numPr>
              <w:numId w:val="5"/>
            </w:numPr>
            <w:ind w:left="1440" w:hanging="360"/>
          </w:pPr>
        </w:pPrChange>
      </w:pPr>
      <w:r w:rsidRPr="00B41112">
        <w:rPr>
          <w:sz w:val="26"/>
          <w:szCs w:val="26"/>
          <w:rPrChange w:id="26891" w:author="Le Minh Nghia" w:date="2019-10-09T10:56:00Z">
            <w:rPr>
              <w:sz w:val="26"/>
              <w:szCs w:val="26"/>
            </w:rPr>
          </w:rPrChange>
        </w:rPr>
        <w:t xml:space="preserve">Sau </w:t>
      </w:r>
      <w:proofErr w:type="spellStart"/>
      <w:r w:rsidRPr="00B41112">
        <w:rPr>
          <w:sz w:val="26"/>
          <w:szCs w:val="26"/>
          <w:rPrChange w:id="26892" w:author="Le Minh Nghia" w:date="2019-10-09T10:56:00Z">
            <w:rPr>
              <w:sz w:val="26"/>
              <w:szCs w:val="26"/>
            </w:rPr>
          </w:rPrChange>
        </w:rPr>
        <w:t>khi</w:t>
      </w:r>
      <w:proofErr w:type="spellEnd"/>
      <w:r w:rsidRPr="00B41112">
        <w:rPr>
          <w:sz w:val="26"/>
          <w:szCs w:val="26"/>
          <w:rPrChange w:id="26893" w:author="Le Minh Nghia" w:date="2019-10-09T10:56:00Z">
            <w:rPr>
              <w:sz w:val="26"/>
              <w:szCs w:val="26"/>
            </w:rPr>
          </w:rPrChange>
        </w:rPr>
        <w:t xml:space="preserve"> </w:t>
      </w:r>
      <w:proofErr w:type="spellStart"/>
      <w:r w:rsidRPr="00B41112">
        <w:rPr>
          <w:sz w:val="26"/>
          <w:szCs w:val="26"/>
          <w:rPrChange w:id="26894" w:author="Le Minh Nghia" w:date="2019-10-09T10:56:00Z">
            <w:rPr>
              <w:sz w:val="26"/>
              <w:szCs w:val="26"/>
            </w:rPr>
          </w:rPrChange>
        </w:rPr>
        <w:t>ấn</w:t>
      </w:r>
      <w:proofErr w:type="spellEnd"/>
      <w:r w:rsidRPr="00B41112">
        <w:rPr>
          <w:sz w:val="26"/>
          <w:szCs w:val="26"/>
          <w:rPrChange w:id="26895" w:author="Le Minh Nghia" w:date="2019-10-09T10:56:00Z">
            <w:rPr>
              <w:sz w:val="26"/>
              <w:szCs w:val="26"/>
            </w:rPr>
          </w:rPrChange>
        </w:rPr>
        <w:t xml:space="preserve"> </w:t>
      </w:r>
      <w:proofErr w:type="spellStart"/>
      <w:r w:rsidRPr="00B41112">
        <w:rPr>
          <w:sz w:val="26"/>
          <w:szCs w:val="26"/>
          <w:rPrChange w:id="26896" w:author="Le Minh Nghia" w:date="2019-10-09T10:56:00Z">
            <w:rPr>
              <w:sz w:val="26"/>
              <w:szCs w:val="26"/>
            </w:rPr>
          </w:rPrChange>
        </w:rPr>
        <w:t>vào</w:t>
      </w:r>
      <w:proofErr w:type="spellEnd"/>
      <w:r w:rsidRPr="00B41112">
        <w:rPr>
          <w:sz w:val="26"/>
          <w:szCs w:val="26"/>
          <w:rPrChange w:id="26897" w:author="Le Minh Nghia" w:date="2019-10-09T10:56:00Z">
            <w:rPr>
              <w:sz w:val="26"/>
              <w:szCs w:val="26"/>
            </w:rPr>
          </w:rPrChange>
        </w:rPr>
        <w:t xml:space="preserve"> icon Accept </w:t>
      </w:r>
      <w:proofErr w:type="spellStart"/>
      <w:r w:rsidRPr="00B41112">
        <w:rPr>
          <w:sz w:val="26"/>
          <w:szCs w:val="26"/>
          <w:rPrChange w:id="26898" w:author="Le Minh Nghia" w:date="2019-10-09T10:56:00Z">
            <w:rPr>
              <w:sz w:val="26"/>
              <w:szCs w:val="26"/>
            </w:rPr>
          </w:rPrChange>
        </w:rPr>
        <w:t>thì</w:t>
      </w:r>
      <w:proofErr w:type="spellEnd"/>
      <w:r w:rsidRPr="00B41112">
        <w:rPr>
          <w:sz w:val="26"/>
          <w:szCs w:val="26"/>
          <w:rPrChange w:id="26899" w:author="Le Minh Nghia" w:date="2019-10-09T10:56:00Z">
            <w:rPr>
              <w:sz w:val="26"/>
              <w:szCs w:val="26"/>
            </w:rPr>
          </w:rPrChange>
        </w:rPr>
        <w:t xml:space="preserve"> </w:t>
      </w:r>
      <w:proofErr w:type="spellStart"/>
      <w:r w:rsidRPr="00B41112">
        <w:rPr>
          <w:sz w:val="26"/>
          <w:szCs w:val="26"/>
          <w:rPrChange w:id="26900" w:author="Le Minh Nghia" w:date="2019-10-09T10:56:00Z">
            <w:rPr>
              <w:sz w:val="26"/>
              <w:szCs w:val="26"/>
            </w:rPr>
          </w:rPrChange>
        </w:rPr>
        <w:t>hệ</w:t>
      </w:r>
      <w:proofErr w:type="spellEnd"/>
      <w:r w:rsidRPr="00B41112">
        <w:rPr>
          <w:sz w:val="26"/>
          <w:szCs w:val="26"/>
          <w:rPrChange w:id="26901" w:author="Le Minh Nghia" w:date="2019-10-09T10:56:00Z">
            <w:rPr>
              <w:sz w:val="26"/>
              <w:szCs w:val="26"/>
            </w:rPr>
          </w:rPrChange>
        </w:rPr>
        <w:t xml:space="preserve"> </w:t>
      </w:r>
      <w:proofErr w:type="spellStart"/>
      <w:r w:rsidRPr="00B41112">
        <w:rPr>
          <w:sz w:val="26"/>
          <w:szCs w:val="26"/>
          <w:rPrChange w:id="26902" w:author="Le Minh Nghia" w:date="2019-10-09T10:56:00Z">
            <w:rPr>
              <w:sz w:val="26"/>
              <w:szCs w:val="26"/>
            </w:rPr>
          </w:rPrChange>
        </w:rPr>
        <w:t>thống</w:t>
      </w:r>
      <w:proofErr w:type="spellEnd"/>
      <w:r w:rsidRPr="00B41112">
        <w:rPr>
          <w:sz w:val="26"/>
          <w:szCs w:val="26"/>
          <w:rPrChange w:id="26903" w:author="Le Minh Nghia" w:date="2019-10-09T10:56:00Z">
            <w:rPr>
              <w:sz w:val="26"/>
              <w:szCs w:val="26"/>
            </w:rPr>
          </w:rPrChange>
        </w:rPr>
        <w:t xml:space="preserve"> </w:t>
      </w:r>
      <w:proofErr w:type="spellStart"/>
      <w:r w:rsidRPr="00B41112">
        <w:rPr>
          <w:sz w:val="26"/>
          <w:szCs w:val="26"/>
          <w:rPrChange w:id="26904" w:author="Le Minh Nghia" w:date="2019-10-09T10:56:00Z">
            <w:rPr>
              <w:sz w:val="26"/>
              <w:szCs w:val="26"/>
            </w:rPr>
          </w:rPrChange>
        </w:rPr>
        <w:t>sẽ</w:t>
      </w:r>
      <w:proofErr w:type="spellEnd"/>
      <w:r w:rsidRPr="00B41112">
        <w:rPr>
          <w:sz w:val="26"/>
          <w:szCs w:val="26"/>
          <w:rPrChange w:id="26905" w:author="Le Minh Nghia" w:date="2019-10-09T10:56:00Z">
            <w:rPr>
              <w:sz w:val="26"/>
              <w:szCs w:val="26"/>
            </w:rPr>
          </w:rPrChange>
        </w:rPr>
        <w:t xml:space="preserve"> </w:t>
      </w:r>
      <w:proofErr w:type="spellStart"/>
      <w:r w:rsidRPr="00B41112">
        <w:rPr>
          <w:sz w:val="26"/>
          <w:szCs w:val="26"/>
          <w:rPrChange w:id="26906" w:author="Le Minh Nghia" w:date="2019-10-09T10:56:00Z">
            <w:rPr>
              <w:sz w:val="26"/>
              <w:szCs w:val="26"/>
            </w:rPr>
          </w:rPrChange>
        </w:rPr>
        <w:t>hỏi</w:t>
      </w:r>
      <w:proofErr w:type="spellEnd"/>
      <w:r w:rsidRPr="00B41112">
        <w:rPr>
          <w:sz w:val="26"/>
          <w:szCs w:val="26"/>
          <w:rPrChange w:id="26907" w:author="Le Minh Nghia" w:date="2019-10-09T10:56:00Z">
            <w:rPr>
              <w:sz w:val="26"/>
              <w:szCs w:val="26"/>
            </w:rPr>
          </w:rPrChange>
        </w:rPr>
        <w:t xml:space="preserve"> </w:t>
      </w:r>
      <w:proofErr w:type="spellStart"/>
      <w:r w:rsidRPr="00B41112">
        <w:rPr>
          <w:sz w:val="26"/>
          <w:szCs w:val="26"/>
          <w:rPrChange w:id="26908" w:author="Le Minh Nghia" w:date="2019-10-09T10:56:00Z">
            <w:rPr>
              <w:sz w:val="26"/>
              <w:szCs w:val="26"/>
            </w:rPr>
          </w:rPrChange>
        </w:rPr>
        <w:t>người</w:t>
      </w:r>
      <w:proofErr w:type="spellEnd"/>
      <w:r w:rsidRPr="00B41112">
        <w:rPr>
          <w:sz w:val="26"/>
          <w:szCs w:val="26"/>
          <w:rPrChange w:id="26909" w:author="Le Minh Nghia" w:date="2019-10-09T10:56:00Z">
            <w:rPr>
              <w:sz w:val="26"/>
              <w:szCs w:val="26"/>
            </w:rPr>
          </w:rPrChange>
        </w:rPr>
        <w:t xml:space="preserve"> </w:t>
      </w:r>
      <w:proofErr w:type="spellStart"/>
      <w:r w:rsidRPr="00B41112">
        <w:rPr>
          <w:sz w:val="26"/>
          <w:szCs w:val="26"/>
          <w:rPrChange w:id="26910" w:author="Le Minh Nghia" w:date="2019-10-09T10:56:00Z">
            <w:rPr>
              <w:sz w:val="26"/>
              <w:szCs w:val="26"/>
            </w:rPr>
          </w:rPrChange>
        </w:rPr>
        <w:t>quản</w:t>
      </w:r>
      <w:proofErr w:type="spellEnd"/>
      <w:r w:rsidRPr="00B41112">
        <w:rPr>
          <w:sz w:val="26"/>
          <w:szCs w:val="26"/>
          <w:rPrChange w:id="26911" w:author="Le Minh Nghia" w:date="2019-10-09T10:56:00Z">
            <w:rPr>
              <w:sz w:val="26"/>
              <w:szCs w:val="26"/>
            </w:rPr>
          </w:rPrChange>
        </w:rPr>
        <w:t xml:space="preserve"> </w:t>
      </w:r>
      <w:proofErr w:type="spellStart"/>
      <w:r w:rsidRPr="00B41112">
        <w:rPr>
          <w:sz w:val="26"/>
          <w:szCs w:val="26"/>
          <w:rPrChange w:id="26912" w:author="Le Minh Nghia" w:date="2019-10-09T10:56:00Z">
            <w:rPr>
              <w:sz w:val="26"/>
              <w:szCs w:val="26"/>
            </w:rPr>
          </w:rPrChange>
        </w:rPr>
        <w:t>trị</w:t>
      </w:r>
      <w:proofErr w:type="spellEnd"/>
      <w:r w:rsidRPr="00B41112">
        <w:rPr>
          <w:sz w:val="26"/>
          <w:szCs w:val="26"/>
          <w:rPrChange w:id="26913" w:author="Le Minh Nghia" w:date="2019-10-09T10:56:00Z">
            <w:rPr>
              <w:sz w:val="26"/>
              <w:szCs w:val="26"/>
            </w:rPr>
          </w:rPrChange>
        </w:rPr>
        <w:t xml:space="preserve"> </w:t>
      </w:r>
      <w:proofErr w:type="spellStart"/>
      <w:r w:rsidRPr="00B41112">
        <w:rPr>
          <w:sz w:val="26"/>
          <w:szCs w:val="26"/>
          <w:rPrChange w:id="26914" w:author="Le Minh Nghia" w:date="2019-10-09T10:56:00Z">
            <w:rPr>
              <w:sz w:val="26"/>
              <w:szCs w:val="26"/>
            </w:rPr>
          </w:rPrChange>
        </w:rPr>
        <w:t>có</w:t>
      </w:r>
      <w:proofErr w:type="spellEnd"/>
      <w:r w:rsidRPr="00B41112">
        <w:rPr>
          <w:sz w:val="26"/>
          <w:szCs w:val="26"/>
          <w:rPrChange w:id="26915" w:author="Le Minh Nghia" w:date="2019-10-09T10:56:00Z">
            <w:rPr>
              <w:sz w:val="26"/>
              <w:szCs w:val="26"/>
            </w:rPr>
          </w:rPrChange>
        </w:rPr>
        <w:t xml:space="preserve"> </w:t>
      </w:r>
      <w:proofErr w:type="spellStart"/>
      <w:r w:rsidRPr="00B41112">
        <w:rPr>
          <w:sz w:val="26"/>
          <w:szCs w:val="26"/>
          <w:rPrChange w:id="26916" w:author="Le Minh Nghia" w:date="2019-10-09T10:56:00Z">
            <w:rPr>
              <w:sz w:val="26"/>
              <w:szCs w:val="26"/>
            </w:rPr>
          </w:rPrChange>
        </w:rPr>
        <w:t>muốn</w:t>
      </w:r>
      <w:proofErr w:type="spellEnd"/>
      <w:r w:rsidRPr="00B41112">
        <w:rPr>
          <w:sz w:val="26"/>
          <w:szCs w:val="26"/>
          <w:rPrChange w:id="26917" w:author="Le Minh Nghia" w:date="2019-10-09T10:56:00Z">
            <w:rPr>
              <w:sz w:val="26"/>
              <w:szCs w:val="26"/>
            </w:rPr>
          </w:rPrChange>
        </w:rPr>
        <w:t xml:space="preserve"> </w:t>
      </w:r>
      <w:proofErr w:type="spellStart"/>
      <w:r w:rsidRPr="00B41112">
        <w:rPr>
          <w:sz w:val="26"/>
          <w:szCs w:val="26"/>
          <w:rPrChange w:id="26918" w:author="Le Minh Nghia" w:date="2019-10-09T10:56:00Z">
            <w:rPr>
              <w:sz w:val="26"/>
              <w:szCs w:val="26"/>
            </w:rPr>
          </w:rPrChange>
        </w:rPr>
        <w:t>duyệt</w:t>
      </w:r>
      <w:proofErr w:type="spellEnd"/>
      <w:r w:rsidRPr="00B41112">
        <w:rPr>
          <w:sz w:val="26"/>
          <w:szCs w:val="26"/>
          <w:rPrChange w:id="26919" w:author="Le Minh Nghia" w:date="2019-10-09T10:56:00Z">
            <w:rPr>
              <w:sz w:val="26"/>
              <w:szCs w:val="26"/>
            </w:rPr>
          </w:rPrChange>
        </w:rPr>
        <w:t xml:space="preserve"> </w:t>
      </w:r>
      <w:proofErr w:type="spellStart"/>
      <w:r w:rsidRPr="00B41112">
        <w:rPr>
          <w:sz w:val="26"/>
          <w:szCs w:val="26"/>
          <w:rPrChange w:id="26920" w:author="Le Minh Nghia" w:date="2019-10-09T10:56:00Z">
            <w:rPr>
              <w:sz w:val="26"/>
              <w:szCs w:val="26"/>
            </w:rPr>
          </w:rPrChange>
        </w:rPr>
        <w:t>bài</w:t>
      </w:r>
      <w:proofErr w:type="spellEnd"/>
      <w:r w:rsidRPr="00B41112">
        <w:rPr>
          <w:sz w:val="26"/>
          <w:szCs w:val="26"/>
          <w:rPrChange w:id="26921" w:author="Le Minh Nghia" w:date="2019-10-09T10:56:00Z">
            <w:rPr>
              <w:sz w:val="26"/>
              <w:szCs w:val="26"/>
            </w:rPr>
          </w:rPrChange>
        </w:rPr>
        <w:t xml:space="preserve"> </w:t>
      </w:r>
      <w:proofErr w:type="spellStart"/>
      <w:r w:rsidRPr="00B41112">
        <w:rPr>
          <w:sz w:val="26"/>
          <w:szCs w:val="26"/>
          <w:rPrChange w:id="26922" w:author="Le Minh Nghia" w:date="2019-10-09T10:56:00Z">
            <w:rPr>
              <w:sz w:val="26"/>
              <w:szCs w:val="26"/>
            </w:rPr>
          </w:rPrChange>
        </w:rPr>
        <w:t>viết</w:t>
      </w:r>
      <w:proofErr w:type="spellEnd"/>
      <w:r w:rsidRPr="00B41112">
        <w:rPr>
          <w:sz w:val="26"/>
          <w:szCs w:val="26"/>
          <w:rPrChange w:id="26923" w:author="Le Minh Nghia" w:date="2019-10-09T10:56:00Z">
            <w:rPr>
              <w:sz w:val="26"/>
              <w:szCs w:val="26"/>
            </w:rPr>
          </w:rPrChange>
        </w:rPr>
        <w:t xml:space="preserve"> </w:t>
      </w:r>
      <w:proofErr w:type="spellStart"/>
      <w:r w:rsidRPr="00B41112">
        <w:rPr>
          <w:sz w:val="26"/>
          <w:szCs w:val="26"/>
          <w:rPrChange w:id="26924" w:author="Le Minh Nghia" w:date="2019-10-09T10:56:00Z">
            <w:rPr>
              <w:sz w:val="26"/>
              <w:szCs w:val="26"/>
            </w:rPr>
          </w:rPrChange>
        </w:rPr>
        <w:t>này</w:t>
      </w:r>
      <w:proofErr w:type="spellEnd"/>
      <w:r w:rsidRPr="00B41112">
        <w:rPr>
          <w:sz w:val="26"/>
          <w:szCs w:val="26"/>
          <w:rPrChange w:id="26925" w:author="Le Minh Nghia" w:date="2019-10-09T10:56:00Z">
            <w:rPr>
              <w:sz w:val="26"/>
              <w:szCs w:val="26"/>
            </w:rPr>
          </w:rPrChange>
        </w:rPr>
        <w:t xml:space="preserve"> </w:t>
      </w:r>
      <w:proofErr w:type="spellStart"/>
      <w:r w:rsidRPr="00B41112">
        <w:rPr>
          <w:sz w:val="26"/>
          <w:szCs w:val="26"/>
          <w:rPrChange w:id="26926" w:author="Le Minh Nghia" w:date="2019-10-09T10:56:00Z">
            <w:rPr>
              <w:sz w:val="26"/>
              <w:szCs w:val="26"/>
            </w:rPr>
          </w:rPrChange>
        </w:rPr>
        <w:t>không</w:t>
      </w:r>
      <w:proofErr w:type="spellEnd"/>
      <w:r w:rsidRPr="00B41112">
        <w:rPr>
          <w:sz w:val="26"/>
          <w:szCs w:val="26"/>
          <w:rPrChange w:id="26927" w:author="Le Minh Nghia" w:date="2019-10-09T10:56:00Z">
            <w:rPr>
              <w:sz w:val="26"/>
              <w:szCs w:val="26"/>
            </w:rPr>
          </w:rPrChange>
        </w:rPr>
        <w:t xml:space="preserve">? </w:t>
      </w:r>
      <w:proofErr w:type="spellStart"/>
      <w:r w:rsidRPr="00B41112">
        <w:rPr>
          <w:sz w:val="26"/>
          <w:szCs w:val="26"/>
          <w:rPrChange w:id="26928" w:author="Le Minh Nghia" w:date="2019-10-09T10:56:00Z">
            <w:rPr>
              <w:sz w:val="26"/>
              <w:szCs w:val="26"/>
            </w:rPr>
          </w:rPrChange>
        </w:rPr>
        <w:t>Nếu</w:t>
      </w:r>
      <w:proofErr w:type="spellEnd"/>
      <w:r w:rsidRPr="00B41112">
        <w:rPr>
          <w:sz w:val="26"/>
          <w:szCs w:val="26"/>
          <w:rPrChange w:id="26929" w:author="Le Minh Nghia" w:date="2019-10-09T10:56:00Z">
            <w:rPr>
              <w:sz w:val="26"/>
              <w:szCs w:val="26"/>
            </w:rPr>
          </w:rPrChange>
        </w:rPr>
        <w:t xml:space="preserve"> </w:t>
      </w:r>
      <w:proofErr w:type="spellStart"/>
      <w:r w:rsidRPr="00B41112">
        <w:rPr>
          <w:sz w:val="26"/>
          <w:szCs w:val="26"/>
          <w:rPrChange w:id="26930" w:author="Le Minh Nghia" w:date="2019-10-09T10:56:00Z">
            <w:rPr>
              <w:sz w:val="26"/>
              <w:szCs w:val="26"/>
            </w:rPr>
          </w:rPrChange>
        </w:rPr>
        <w:t>chọn</w:t>
      </w:r>
      <w:proofErr w:type="spellEnd"/>
      <w:r w:rsidRPr="00B41112">
        <w:rPr>
          <w:sz w:val="26"/>
          <w:szCs w:val="26"/>
          <w:rPrChange w:id="26931" w:author="Le Minh Nghia" w:date="2019-10-09T10:56:00Z">
            <w:rPr>
              <w:sz w:val="26"/>
              <w:szCs w:val="26"/>
            </w:rPr>
          </w:rPrChange>
        </w:rPr>
        <w:t xml:space="preserve"> Ok </w:t>
      </w:r>
      <w:proofErr w:type="spellStart"/>
      <w:r w:rsidRPr="00B41112">
        <w:rPr>
          <w:sz w:val="26"/>
          <w:szCs w:val="26"/>
          <w:rPrChange w:id="26932" w:author="Le Minh Nghia" w:date="2019-10-09T10:56:00Z">
            <w:rPr>
              <w:sz w:val="26"/>
              <w:szCs w:val="26"/>
            </w:rPr>
          </w:rPrChange>
        </w:rPr>
        <w:t>thì</w:t>
      </w:r>
      <w:proofErr w:type="spellEnd"/>
      <w:r w:rsidRPr="00B41112">
        <w:rPr>
          <w:sz w:val="26"/>
          <w:szCs w:val="26"/>
          <w:rPrChange w:id="26933" w:author="Le Minh Nghia" w:date="2019-10-09T10:56:00Z">
            <w:rPr>
              <w:sz w:val="26"/>
              <w:szCs w:val="26"/>
            </w:rPr>
          </w:rPrChange>
        </w:rPr>
        <w:t xml:space="preserve"> </w:t>
      </w:r>
      <w:proofErr w:type="spellStart"/>
      <w:r w:rsidRPr="00B41112">
        <w:rPr>
          <w:sz w:val="26"/>
          <w:szCs w:val="26"/>
          <w:rPrChange w:id="26934" w:author="Le Minh Nghia" w:date="2019-10-09T10:56:00Z">
            <w:rPr>
              <w:sz w:val="26"/>
              <w:szCs w:val="26"/>
            </w:rPr>
          </w:rPrChange>
        </w:rPr>
        <w:t>bài</w:t>
      </w:r>
      <w:proofErr w:type="spellEnd"/>
      <w:r w:rsidRPr="00B41112">
        <w:rPr>
          <w:sz w:val="26"/>
          <w:szCs w:val="26"/>
          <w:rPrChange w:id="26935" w:author="Le Minh Nghia" w:date="2019-10-09T10:56:00Z">
            <w:rPr>
              <w:sz w:val="26"/>
              <w:szCs w:val="26"/>
            </w:rPr>
          </w:rPrChange>
        </w:rPr>
        <w:t xml:space="preserve"> </w:t>
      </w:r>
      <w:proofErr w:type="spellStart"/>
      <w:r w:rsidRPr="00B41112">
        <w:rPr>
          <w:sz w:val="26"/>
          <w:szCs w:val="26"/>
          <w:rPrChange w:id="26936" w:author="Le Minh Nghia" w:date="2019-10-09T10:56:00Z">
            <w:rPr>
              <w:sz w:val="26"/>
              <w:szCs w:val="26"/>
            </w:rPr>
          </w:rPrChange>
        </w:rPr>
        <w:t>viết</w:t>
      </w:r>
      <w:proofErr w:type="spellEnd"/>
      <w:r w:rsidRPr="00B41112">
        <w:rPr>
          <w:sz w:val="26"/>
          <w:szCs w:val="26"/>
          <w:rPrChange w:id="26937" w:author="Le Minh Nghia" w:date="2019-10-09T10:56:00Z">
            <w:rPr>
              <w:sz w:val="26"/>
              <w:szCs w:val="26"/>
            </w:rPr>
          </w:rPrChange>
        </w:rPr>
        <w:t xml:space="preserve"> </w:t>
      </w:r>
      <w:proofErr w:type="spellStart"/>
      <w:r w:rsidRPr="00B41112">
        <w:rPr>
          <w:sz w:val="26"/>
          <w:szCs w:val="26"/>
          <w:rPrChange w:id="26938" w:author="Le Minh Nghia" w:date="2019-10-09T10:56:00Z">
            <w:rPr>
              <w:sz w:val="26"/>
              <w:szCs w:val="26"/>
            </w:rPr>
          </w:rPrChange>
        </w:rPr>
        <w:t>sẽ</w:t>
      </w:r>
      <w:proofErr w:type="spellEnd"/>
      <w:r w:rsidRPr="00B41112">
        <w:rPr>
          <w:sz w:val="26"/>
          <w:szCs w:val="26"/>
          <w:rPrChange w:id="26939" w:author="Le Minh Nghia" w:date="2019-10-09T10:56:00Z">
            <w:rPr>
              <w:sz w:val="26"/>
              <w:szCs w:val="26"/>
            </w:rPr>
          </w:rPrChange>
        </w:rPr>
        <w:t xml:space="preserve"> </w:t>
      </w:r>
      <w:proofErr w:type="spellStart"/>
      <w:r w:rsidRPr="00B41112">
        <w:rPr>
          <w:sz w:val="26"/>
          <w:szCs w:val="26"/>
          <w:rPrChange w:id="26940" w:author="Le Minh Nghia" w:date="2019-10-09T10:56:00Z">
            <w:rPr>
              <w:sz w:val="26"/>
              <w:szCs w:val="26"/>
            </w:rPr>
          </w:rPrChange>
        </w:rPr>
        <w:t>được</w:t>
      </w:r>
      <w:proofErr w:type="spellEnd"/>
      <w:r w:rsidRPr="00B41112">
        <w:rPr>
          <w:sz w:val="26"/>
          <w:szCs w:val="26"/>
          <w:rPrChange w:id="26941" w:author="Le Minh Nghia" w:date="2019-10-09T10:56:00Z">
            <w:rPr>
              <w:sz w:val="26"/>
              <w:szCs w:val="26"/>
            </w:rPr>
          </w:rPrChange>
        </w:rPr>
        <w:t xml:space="preserve"> </w:t>
      </w:r>
      <w:proofErr w:type="spellStart"/>
      <w:r w:rsidRPr="00B41112">
        <w:rPr>
          <w:sz w:val="26"/>
          <w:szCs w:val="26"/>
          <w:rPrChange w:id="26942" w:author="Le Minh Nghia" w:date="2019-10-09T10:56:00Z">
            <w:rPr>
              <w:sz w:val="26"/>
              <w:szCs w:val="26"/>
            </w:rPr>
          </w:rPrChange>
        </w:rPr>
        <w:t>duyệt</w:t>
      </w:r>
      <w:proofErr w:type="spellEnd"/>
      <w:r w:rsidRPr="00B41112">
        <w:rPr>
          <w:sz w:val="26"/>
          <w:szCs w:val="26"/>
          <w:rPrChange w:id="26943" w:author="Le Minh Nghia" w:date="2019-10-09T10:56:00Z">
            <w:rPr>
              <w:sz w:val="26"/>
              <w:szCs w:val="26"/>
            </w:rPr>
          </w:rPrChange>
        </w:rPr>
        <w:t xml:space="preserve"> </w:t>
      </w:r>
      <w:proofErr w:type="spellStart"/>
      <w:r w:rsidRPr="00B41112">
        <w:rPr>
          <w:sz w:val="26"/>
          <w:szCs w:val="26"/>
          <w:rPrChange w:id="26944" w:author="Le Minh Nghia" w:date="2019-10-09T10:56:00Z">
            <w:rPr>
              <w:sz w:val="26"/>
              <w:szCs w:val="26"/>
            </w:rPr>
          </w:rPrChange>
        </w:rPr>
        <w:t>và</w:t>
      </w:r>
      <w:proofErr w:type="spellEnd"/>
      <w:r w:rsidRPr="00B41112">
        <w:rPr>
          <w:sz w:val="26"/>
          <w:szCs w:val="26"/>
          <w:rPrChange w:id="26945" w:author="Le Minh Nghia" w:date="2019-10-09T10:56:00Z">
            <w:rPr>
              <w:sz w:val="26"/>
              <w:szCs w:val="26"/>
            </w:rPr>
          </w:rPrChange>
        </w:rPr>
        <w:t xml:space="preserve"> </w:t>
      </w:r>
      <w:proofErr w:type="spellStart"/>
      <w:r w:rsidRPr="00B41112">
        <w:rPr>
          <w:sz w:val="26"/>
          <w:szCs w:val="26"/>
          <w:rPrChange w:id="26946" w:author="Le Minh Nghia" w:date="2019-10-09T10:56:00Z">
            <w:rPr>
              <w:sz w:val="26"/>
              <w:szCs w:val="26"/>
            </w:rPr>
          </w:rPrChange>
        </w:rPr>
        <w:t>trạng</w:t>
      </w:r>
      <w:proofErr w:type="spellEnd"/>
      <w:r w:rsidRPr="00B41112">
        <w:rPr>
          <w:sz w:val="26"/>
          <w:szCs w:val="26"/>
          <w:rPrChange w:id="26947" w:author="Le Minh Nghia" w:date="2019-10-09T10:56:00Z">
            <w:rPr>
              <w:sz w:val="26"/>
              <w:szCs w:val="26"/>
            </w:rPr>
          </w:rPrChange>
        </w:rPr>
        <w:t xml:space="preserve"> </w:t>
      </w:r>
      <w:proofErr w:type="spellStart"/>
      <w:r w:rsidRPr="00B41112">
        <w:rPr>
          <w:sz w:val="26"/>
          <w:szCs w:val="26"/>
          <w:rPrChange w:id="26948" w:author="Le Minh Nghia" w:date="2019-10-09T10:56:00Z">
            <w:rPr>
              <w:sz w:val="26"/>
              <w:szCs w:val="26"/>
            </w:rPr>
          </w:rPrChange>
        </w:rPr>
        <w:t>thái</w:t>
      </w:r>
      <w:proofErr w:type="spellEnd"/>
      <w:r w:rsidRPr="00B41112">
        <w:rPr>
          <w:sz w:val="26"/>
          <w:szCs w:val="26"/>
          <w:rPrChange w:id="26949" w:author="Le Minh Nghia" w:date="2019-10-09T10:56:00Z">
            <w:rPr>
              <w:sz w:val="26"/>
              <w:szCs w:val="26"/>
            </w:rPr>
          </w:rPrChange>
        </w:rPr>
        <w:t xml:space="preserve"> </w:t>
      </w:r>
      <w:proofErr w:type="spellStart"/>
      <w:r w:rsidRPr="00B41112">
        <w:rPr>
          <w:sz w:val="26"/>
          <w:szCs w:val="26"/>
          <w:rPrChange w:id="26950" w:author="Le Minh Nghia" w:date="2019-10-09T10:56:00Z">
            <w:rPr>
              <w:sz w:val="26"/>
              <w:szCs w:val="26"/>
            </w:rPr>
          </w:rPrChange>
        </w:rPr>
        <w:t>bài</w:t>
      </w:r>
      <w:proofErr w:type="spellEnd"/>
      <w:r w:rsidRPr="00B41112">
        <w:rPr>
          <w:sz w:val="26"/>
          <w:szCs w:val="26"/>
          <w:rPrChange w:id="26951" w:author="Le Minh Nghia" w:date="2019-10-09T10:56:00Z">
            <w:rPr>
              <w:sz w:val="26"/>
              <w:szCs w:val="26"/>
            </w:rPr>
          </w:rPrChange>
        </w:rPr>
        <w:t xml:space="preserve"> </w:t>
      </w:r>
      <w:proofErr w:type="spellStart"/>
      <w:r w:rsidRPr="00B41112">
        <w:rPr>
          <w:sz w:val="26"/>
          <w:szCs w:val="26"/>
          <w:rPrChange w:id="26952" w:author="Le Minh Nghia" w:date="2019-10-09T10:56:00Z">
            <w:rPr>
              <w:sz w:val="26"/>
              <w:szCs w:val="26"/>
            </w:rPr>
          </w:rPrChange>
        </w:rPr>
        <w:t>viết</w:t>
      </w:r>
      <w:proofErr w:type="spellEnd"/>
      <w:r w:rsidRPr="00B41112">
        <w:rPr>
          <w:sz w:val="26"/>
          <w:szCs w:val="26"/>
          <w:rPrChange w:id="26953" w:author="Le Minh Nghia" w:date="2019-10-09T10:56:00Z">
            <w:rPr>
              <w:sz w:val="26"/>
              <w:szCs w:val="26"/>
            </w:rPr>
          </w:rPrChange>
        </w:rPr>
        <w:t xml:space="preserve"> </w:t>
      </w:r>
      <w:proofErr w:type="spellStart"/>
      <w:r w:rsidRPr="00B41112">
        <w:rPr>
          <w:sz w:val="26"/>
          <w:szCs w:val="26"/>
          <w:rPrChange w:id="26954" w:author="Le Minh Nghia" w:date="2019-10-09T10:56:00Z">
            <w:rPr>
              <w:sz w:val="26"/>
              <w:szCs w:val="26"/>
            </w:rPr>
          </w:rPrChange>
        </w:rPr>
        <w:t>sẽ</w:t>
      </w:r>
      <w:proofErr w:type="spellEnd"/>
      <w:r w:rsidRPr="00B41112">
        <w:rPr>
          <w:sz w:val="26"/>
          <w:szCs w:val="26"/>
          <w:rPrChange w:id="26955" w:author="Le Minh Nghia" w:date="2019-10-09T10:56:00Z">
            <w:rPr>
              <w:sz w:val="26"/>
              <w:szCs w:val="26"/>
            </w:rPr>
          </w:rPrChange>
        </w:rPr>
        <w:t xml:space="preserve"> </w:t>
      </w:r>
      <w:proofErr w:type="spellStart"/>
      <w:r w:rsidRPr="00B41112">
        <w:rPr>
          <w:sz w:val="26"/>
          <w:szCs w:val="26"/>
          <w:rPrChange w:id="26956" w:author="Le Minh Nghia" w:date="2019-10-09T10:56:00Z">
            <w:rPr>
              <w:sz w:val="26"/>
              <w:szCs w:val="26"/>
            </w:rPr>
          </w:rPrChange>
        </w:rPr>
        <w:t>được</w:t>
      </w:r>
      <w:proofErr w:type="spellEnd"/>
      <w:r w:rsidRPr="00B41112">
        <w:rPr>
          <w:sz w:val="26"/>
          <w:szCs w:val="26"/>
          <w:rPrChange w:id="26957" w:author="Le Minh Nghia" w:date="2019-10-09T10:56:00Z">
            <w:rPr>
              <w:sz w:val="26"/>
              <w:szCs w:val="26"/>
            </w:rPr>
          </w:rPrChange>
        </w:rPr>
        <w:t xml:space="preserve"> </w:t>
      </w:r>
      <w:proofErr w:type="spellStart"/>
      <w:r w:rsidRPr="00B41112">
        <w:rPr>
          <w:sz w:val="26"/>
          <w:szCs w:val="26"/>
          <w:rPrChange w:id="26958" w:author="Le Minh Nghia" w:date="2019-10-09T10:56:00Z">
            <w:rPr>
              <w:sz w:val="26"/>
              <w:szCs w:val="26"/>
            </w:rPr>
          </w:rPrChange>
        </w:rPr>
        <w:t>chuyển</w:t>
      </w:r>
      <w:proofErr w:type="spellEnd"/>
      <w:r w:rsidRPr="00B41112">
        <w:rPr>
          <w:sz w:val="26"/>
          <w:szCs w:val="26"/>
          <w:rPrChange w:id="26959" w:author="Le Minh Nghia" w:date="2019-10-09T10:56:00Z">
            <w:rPr>
              <w:sz w:val="26"/>
              <w:szCs w:val="26"/>
            </w:rPr>
          </w:rPrChange>
        </w:rPr>
        <w:t xml:space="preserve"> </w:t>
      </w:r>
      <w:proofErr w:type="spellStart"/>
      <w:r w:rsidRPr="00B41112">
        <w:rPr>
          <w:sz w:val="26"/>
          <w:szCs w:val="26"/>
          <w:rPrChange w:id="26960" w:author="Le Minh Nghia" w:date="2019-10-09T10:56:00Z">
            <w:rPr>
              <w:sz w:val="26"/>
              <w:szCs w:val="26"/>
            </w:rPr>
          </w:rPrChange>
        </w:rPr>
        <w:t>thành</w:t>
      </w:r>
      <w:proofErr w:type="spellEnd"/>
      <w:r w:rsidRPr="00B41112">
        <w:rPr>
          <w:sz w:val="26"/>
          <w:szCs w:val="26"/>
          <w:rPrChange w:id="26961" w:author="Le Minh Nghia" w:date="2019-10-09T10:56:00Z">
            <w:rPr>
              <w:sz w:val="26"/>
              <w:szCs w:val="26"/>
            </w:rPr>
          </w:rPrChange>
        </w:rPr>
        <w:t xml:space="preserve"> accepted, ban </w:t>
      </w:r>
      <w:proofErr w:type="spellStart"/>
      <w:r w:rsidRPr="00B41112">
        <w:rPr>
          <w:sz w:val="26"/>
          <w:szCs w:val="26"/>
          <w:rPrChange w:id="26962" w:author="Le Minh Nghia" w:date="2019-10-09T10:56:00Z">
            <w:rPr>
              <w:sz w:val="26"/>
              <w:szCs w:val="26"/>
            </w:rPr>
          </w:rPrChange>
        </w:rPr>
        <w:t>đầu</w:t>
      </w:r>
      <w:proofErr w:type="spellEnd"/>
      <w:r w:rsidRPr="00B41112">
        <w:rPr>
          <w:sz w:val="26"/>
          <w:szCs w:val="26"/>
          <w:rPrChange w:id="26963" w:author="Le Minh Nghia" w:date="2019-10-09T10:56:00Z">
            <w:rPr>
              <w:sz w:val="26"/>
              <w:szCs w:val="26"/>
            </w:rPr>
          </w:rPrChange>
        </w:rPr>
        <w:t xml:space="preserve"> </w:t>
      </w:r>
      <w:proofErr w:type="spellStart"/>
      <w:r w:rsidRPr="00B41112">
        <w:rPr>
          <w:sz w:val="26"/>
          <w:szCs w:val="26"/>
          <w:rPrChange w:id="26964" w:author="Le Minh Nghia" w:date="2019-10-09T10:56:00Z">
            <w:rPr>
              <w:sz w:val="26"/>
              <w:szCs w:val="26"/>
            </w:rPr>
          </w:rPrChange>
        </w:rPr>
        <w:t>bài</w:t>
      </w:r>
      <w:proofErr w:type="spellEnd"/>
      <w:r w:rsidRPr="00B41112">
        <w:rPr>
          <w:sz w:val="26"/>
          <w:szCs w:val="26"/>
          <w:rPrChange w:id="26965" w:author="Le Minh Nghia" w:date="2019-10-09T10:56:00Z">
            <w:rPr>
              <w:sz w:val="26"/>
              <w:szCs w:val="26"/>
            </w:rPr>
          </w:rPrChange>
        </w:rPr>
        <w:t xml:space="preserve"> </w:t>
      </w:r>
      <w:proofErr w:type="spellStart"/>
      <w:r w:rsidRPr="00B41112">
        <w:rPr>
          <w:sz w:val="26"/>
          <w:szCs w:val="26"/>
          <w:rPrChange w:id="26966" w:author="Le Minh Nghia" w:date="2019-10-09T10:56:00Z">
            <w:rPr>
              <w:sz w:val="26"/>
              <w:szCs w:val="26"/>
            </w:rPr>
          </w:rPrChange>
        </w:rPr>
        <w:t>viết</w:t>
      </w:r>
      <w:proofErr w:type="spellEnd"/>
      <w:r w:rsidRPr="00B41112">
        <w:rPr>
          <w:sz w:val="26"/>
          <w:szCs w:val="26"/>
          <w:rPrChange w:id="26967" w:author="Le Minh Nghia" w:date="2019-10-09T10:56:00Z">
            <w:rPr>
              <w:sz w:val="26"/>
              <w:szCs w:val="26"/>
            </w:rPr>
          </w:rPrChange>
        </w:rPr>
        <w:t xml:space="preserve"> </w:t>
      </w:r>
      <w:proofErr w:type="spellStart"/>
      <w:r w:rsidRPr="00B41112">
        <w:rPr>
          <w:sz w:val="26"/>
          <w:szCs w:val="26"/>
          <w:rPrChange w:id="26968" w:author="Le Minh Nghia" w:date="2019-10-09T10:56:00Z">
            <w:rPr>
              <w:sz w:val="26"/>
              <w:szCs w:val="26"/>
            </w:rPr>
          </w:rPrChange>
        </w:rPr>
        <w:t>sau</w:t>
      </w:r>
      <w:proofErr w:type="spellEnd"/>
      <w:r w:rsidRPr="00B41112">
        <w:rPr>
          <w:sz w:val="26"/>
          <w:szCs w:val="26"/>
          <w:rPrChange w:id="26969" w:author="Le Minh Nghia" w:date="2019-10-09T10:56:00Z">
            <w:rPr>
              <w:sz w:val="26"/>
              <w:szCs w:val="26"/>
            </w:rPr>
          </w:rPrChange>
        </w:rPr>
        <w:t xml:space="preserve"> </w:t>
      </w:r>
      <w:proofErr w:type="spellStart"/>
      <w:r w:rsidRPr="00B41112">
        <w:rPr>
          <w:sz w:val="26"/>
          <w:szCs w:val="26"/>
          <w:rPrChange w:id="26970" w:author="Le Minh Nghia" w:date="2019-10-09T10:56:00Z">
            <w:rPr>
              <w:sz w:val="26"/>
              <w:szCs w:val="26"/>
            </w:rPr>
          </w:rPrChange>
        </w:rPr>
        <w:t>khi</w:t>
      </w:r>
      <w:proofErr w:type="spellEnd"/>
      <w:r w:rsidRPr="00B41112">
        <w:rPr>
          <w:sz w:val="26"/>
          <w:szCs w:val="26"/>
          <w:rPrChange w:id="26971" w:author="Le Minh Nghia" w:date="2019-10-09T10:56:00Z">
            <w:rPr>
              <w:sz w:val="26"/>
              <w:szCs w:val="26"/>
            </w:rPr>
          </w:rPrChange>
        </w:rPr>
        <w:t xml:space="preserve"> </w:t>
      </w:r>
      <w:proofErr w:type="spellStart"/>
      <w:r w:rsidRPr="00B41112">
        <w:rPr>
          <w:sz w:val="26"/>
          <w:szCs w:val="26"/>
          <w:rPrChange w:id="26972" w:author="Le Minh Nghia" w:date="2019-10-09T10:56:00Z">
            <w:rPr>
              <w:sz w:val="26"/>
              <w:szCs w:val="26"/>
            </w:rPr>
          </w:rPrChange>
        </w:rPr>
        <w:t>được</w:t>
      </w:r>
      <w:proofErr w:type="spellEnd"/>
      <w:r w:rsidRPr="00B41112">
        <w:rPr>
          <w:sz w:val="26"/>
          <w:szCs w:val="26"/>
          <w:rPrChange w:id="26973" w:author="Le Minh Nghia" w:date="2019-10-09T10:56:00Z">
            <w:rPr>
              <w:sz w:val="26"/>
              <w:szCs w:val="26"/>
            </w:rPr>
          </w:rPrChange>
        </w:rPr>
        <w:t xml:space="preserve"> </w:t>
      </w:r>
      <w:proofErr w:type="spellStart"/>
      <w:r w:rsidRPr="00B41112">
        <w:rPr>
          <w:sz w:val="26"/>
          <w:szCs w:val="26"/>
          <w:rPrChange w:id="26974" w:author="Le Minh Nghia" w:date="2019-10-09T10:56:00Z">
            <w:rPr>
              <w:sz w:val="26"/>
              <w:szCs w:val="26"/>
            </w:rPr>
          </w:rPrChange>
        </w:rPr>
        <w:t>đăng</w:t>
      </w:r>
      <w:proofErr w:type="spellEnd"/>
      <w:r w:rsidRPr="00B41112">
        <w:rPr>
          <w:sz w:val="26"/>
          <w:szCs w:val="26"/>
          <w:rPrChange w:id="26975" w:author="Le Minh Nghia" w:date="2019-10-09T10:56:00Z">
            <w:rPr>
              <w:sz w:val="26"/>
              <w:szCs w:val="26"/>
            </w:rPr>
          </w:rPrChange>
        </w:rPr>
        <w:t xml:space="preserve"> </w:t>
      </w:r>
      <w:proofErr w:type="spellStart"/>
      <w:r w:rsidRPr="00B41112">
        <w:rPr>
          <w:sz w:val="26"/>
          <w:szCs w:val="26"/>
          <w:rPrChange w:id="26976" w:author="Le Minh Nghia" w:date="2019-10-09T10:56:00Z">
            <w:rPr>
              <w:sz w:val="26"/>
              <w:szCs w:val="26"/>
            </w:rPr>
          </w:rPrChange>
        </w:rPr>
        <w:t>lên</w:t>
      </w:r>
      <w:proofErr w:type="spellEnd"/>
      <w:r w:rsidRPr="00B41112">
        <w:rPr>
          <w:sz w:val="26"/>
          <w:szCs w:val="26"/>
          <w:rPrChange w:id="26977" w:author="Le Minh Nghia" w:date="2019-10-09T10:56:00Z">
            <w:rPr>
              <w:sz w:val="26"/>
              <w:szCs w:val="26"/>
            </w:rPr>
          </w:rPrChange>
        </w:rPr>
        <w:t xml:space="preserve"> </w:t>
      </w:r>
      <w:proofErr w:type="spellStart"/>
      <w:r w:rsidRPr="00B41112">
        <w:rPr>
          <w:sz w:val="26"/>
          <w:szCs w:val="26"/>
          <w:rPrChange w:id="26978" w:author="Le Minh Nghia" w:date="2019-10-09T10:56:00Z">
            <w:rPr>
              <w:sz w:val="26"/>
              <w:szCs w:val="26"/>
            </w:rPr>
          </w:rPrChange>
        </w:rPr>
        <w:t>thì</w:t>
      </w:r>
      <w:proofErr w:type="spellEnd"/>
      <w:r w:rsidRPr="00B41112">
        <w:rPr>
          <w:sz w:val="26"/>
          <w:szCs w:val="26"/>
          <w:rPrChange w:id="26979" w:author="Le Minh Nghia" w:date="2019-10-09T10:56:00Z">
            <w:rPr>
              <w:sz w:val="26"/>
              <w:szCs w:val="26"/>
            </w:rPr>
          </w:rPrChange>
        </w:rPr>
        <w:t xml:space="preserve"> </w:t>
      </w:r>
      <w:proofErr w:type="spellStart"/>
      <w:r w:rsidRPr="00B41112">
        <w:rPr>
          <w:sz w:val="26"/>
          <w:szCs w:val="26"/>
          <w:rPrChange w:id="26980" w:author="Le Minh Nghia" w:date="2019-10-09T10:56:00Z">
            <w:rPr>
              <w:sz w:val="26"/>
              <w:szCs w:val="26"/>
            </w:rPr>
          </w:rPrChange>
        </w:rPr>
        <w:t>trạng</w:t>
      </w:r>
      <w:proofErr w:type="spellEnd"/>
      <w:r w:rsidRPr="00B41112">
        <w:rPr>
          <w:sz w:val="26"/>
          <w:szCs w:val="26"/>
          <w:rPrChange w:id="26981" w:author="Le Minh Nghia" w:date="2019-10-09T10:56:00Z">
            <w:rPr>
              <w:sz w:val="26"/>
              <w:szCs w:val="26"/>
            </w:rPr>
          </w:rPrChange>
        </w:rPr>
        <w:t xml:space="preserve"> </w:t>
      </w:r>
      <w:proofErr w:type="spellStart"/>
      <w:r w:rsidRPr="00B41112">
        <w:rPr>
          <w:sz w:val="26"/>
          <w:szCs w:val="26"/>
          <w:rPrChange w:id="26982" w:author="Le Minh Nghia" w:date="2019-10-09T10:56:00Z">
            <w:rPr>
              <w:sz w:val="26"/>
              <w:szCs w:val="26"/>
            </w:rPr>
          </w:rPrChange>
        </w:rPr>
        <w:t>thái</w:t>
      </w:r>
      <w:proofErr w:type="spellEnd"/>
      <w:r w:rsidRPr="00B41112">
        <w:rPr>
          <w:sz w:val="26"/>
          <w:szCs w:val="26"/>
          <w:rPrChange w:id="26983" w:author="Le Minh Nghia" w:date="2019-10-09T10:56:00Z">
            <w:rPr>
              <w:sz w:val="26"/>
              <w:szCs w:val="26"/>
            </w:rPr>
          </w:rPrChange>
        </w:rPr>
        <w:t xml:space="preserve"> </w:t>
      </w:r>
      <w:proofErr w:type="spellStart"/>
      <w:r w:rsidRPr="00B41112">
        <w:rPr>
          <w:sz w:val="26"/>
          <w:szCs w:val="26"/>
          <w:rPrChange w:id="26984" w:author="Le Minh Nghia" w:date="2019-10-09T10:56:00Z">
            <w:rPr>
              <w:sz w:val="26"/>
              <w:szCs w:val="26"/>
            </w:rPr>
          </w:rPrChange>
        </w:rPr>
        <w:t>mặc</w:t>
      </w:r>
      <w:proofErr w:type="spellEnd"/>
      <w:r w:rsidRPr="00B41112">
        <w:rPr>
          <w:sz w:val="26"/>
          <w:szCs w:val="26"/>
          <w:rPrChange w:id="26985" w:author="Le Minh Nghia" w:date="2019-10-09T10:56:00Z">
            <w:rPr>
              <w:sz w:val="26"/>
              <w:szCs w:val="26"/>
            </w:rPr>
          </w:rPrChange>
        </w:rPr>
        <w:t xml:space="preserve"> </w:t>
      </w:r>
      <w:proofErr w:type="spellStart"/>
      <w:r w:rsidRPr="00B41112">
        <w:rPr>
          <w:sz w:val="26"/>
          <w:szCs w:val="26"/>
          <w:rPrChange w:id="26986" w:author="Le Minh Nghia" w:date="2019-10-09T10:56:00Z">
            <w:rPr>
              <w:sz w:val="26"/>
              <w:szCs w:val="26"/>
            </w:rPr>
          </w:rPrChange>
        </w:rPr>
        <w:t>định</w:t>
      </w:r>
      <w:proofErr w:type="spellEnd"/>
      <w:r w:rsidRPr="00B41112">
        <w:rPr>
          <w:sz w:val="26"/>
          <w:szCs w:val="26"/>
          <w:rPrChange w:id="26987" w:author="Le Minh Nghia" w:date="2019-10-09T10:56:00Z">
            <w:rPr>
              <w:sz w:val="26"/>
              <w:szCs w:val="26"/>
            </w:rPr>
          </w:rPrChange>
        </w:rPr>
        <w:t xml:space="preserve"> </w:t>
      </w:r>
      <w:proofErr w:type="spellStart"/>
      <w:r w:rsidRPr="00B41112">
        <w:rPr>
          <w:sz w:val="26"/>
          <w:szCs w:val="26"/>
          <w:rPrChange w:id="26988" w:author="Le Minh Nghia" w:date="2019-10-09T10:56:00Z">
            <w:rPr>
              <w:sz w:val="26"/>
              <w:szCs w:val="26"/>
            </w:rPr>
          </w:rPrChange>
        </w:rPr>
        <w:t>của</w:t>
      </w:r>
      <w:proofErr w:type="spellEnd"/>
      <w:r w:rsidRPr="00B41112">
        <w:rPr>
          <w:sz w:val="26"/>
          <w:szCs w:val="26"/>
          <w:rPrChange w:id="26989" w:author="Le Minh Nghia" w:date="2019-10-09T10:56:00Z">
            <w:rPr>
              <w:sz w:val="26"/>
              <w:szCs w:val="26"/>
            </w:rPr>
          </w:rPrChange>
        </w:rPr>
        <w:t xml:space="preserve"> </w:t>
      </w:r>
      <w:proofErr w:type="spellStart"/>
      <w:r w:rsidRPr="00B41112">
        <w:rPr>
          <w:sz w:val="26"/>
          <w:szCs w:val="26"/>
          <w:rPrChange w:id="26990" w:author="Le Minh Nghia" w:date="2019-10-09T10:56:00Z">
            <w:rPr>
              <w:sz w:val="26"/>
              <w:szCs w:val="26"/>
            </w:rPr>
          </w:rPrChange>
        </w:rPr>
        <w:t>bài</w:t>
      </w:r>
      <w:proofErr w:type="spellEnd"/>
      <w:r w:rsidRPr="00B41112">
        <w:rPr>
          <w:sz w:val="26"/>
          <w:szCs w:val="26"/>
          <w:rPrChange w:id="26991" w:author="Le Minh Nghia" w:date="2019-10-09T10:56:00Z">
            <w:rPr>
              <w:sz w:val="26"/>
              <w:szCs w:val="26"/>
            </w:rPr>
          </w:rPrChange>
        </w:rPr>
        <w:t xml:space="preserve"> </w:t>
      </w:r>
      <w:proofErr w:type="spellStart"/>
      <w:r w:rsidRPr="00B41112">
        <w:rPr>
          <w:sz w:val="26"/>
          <w:szCs w:val="26"/>
          <w:rPrChange w:id="26992" w:author="Le Minh Nghia" w:date="2019-10-09T10:56:00Z">
            <w:rPr>
              <w:sz w:val="26"/>
              <w:szCs w:val="26"/>
            </w:rPr>
          </w:rPrChange>
        </w:rPr>
        <w:t>viết</w:t>
      </w:r>
      <w:proofErr w:type="spellEnd"/>
      <w:r w:rsidRPr="00B41112">
        <w:rPr>
          <w:sz w:val="26"/>
          <w:szCs w:val="26"/>
          <w:rPrChange w:id="26993" w:author="Le Minh Nghia" w:date="2019-10-09T10:56:00Z">
            <w:rPr>
              <w:sz w:val="26"/>
              <w:szCs w:val="26"/>
            </w:rPr>
          </w:rPrChange>
        </w:rPr>
        <w:t xml:space="preserve"> </w:t>
      </w:r>
      <w:proofErr w:type="spellStart"/>
      <w:r w:rsidRPr="00B41112">
        <w:rPr>
          <w:sz w:val="26"/>
          <w:szCs w:val="26"/>
          <w:rPrChange w:id="26994" w:author="Le Minh Nghia" w:date="2019-10-09T10:56:00Z">
            <w:rPr>
              <w:sz w:val="26"/>
              <w:szCs w:val="26"/>
            </w:rPr>
          </w:rPrChange>
        </w:rPr>
        <w:t>là</w:t>
      </w:r>
      <w:proofErr w:type="spellEnd"/>
      <w:r w:rsidRPr="00B41112">
        <w:rPr>
          <w:sz w:val="26"/>
          <w:szCs w:val="26"/>
          <w:rPrChange w:id="26995" w:author="Le Minh Nghia" w:date="2019-10-09T10:56:00Z">
            <w:rPr>
              <w:sz w:val="26"/>
              <w:szCs w:val="26"/>
            </w:rPr>
          </w:rPrChange>
        </w:rPr>
        <w:t xml:space="preserve"> pending </w:t>
      </w:r>
      <w:proofErr w:type="spellStart"/>
      <w:r w:rsidRPr="00B41112">
        <w:rPr>
          <w:sz w:val="26"/>
          <w:szCs w:val="26"/>
          <w:rPrChange w:id="26996" w:author="Le Minh Nghia" w:date="2019-10-09T10:56:00Z">
            <w:rPr>
              <w:sz w:val="26"/>
              <w:szCs w:val="26"/>
            </w:rPr>
          </w:rPrChange>
        </w:rPr>
        <w:t>và</w:t>
      </w:r>
      <w:proofErr w:type="spellEnd"/>
      <w:r w:rsidRPr="00B41112">
        <w:rPr>
          <w:sz w:val="26"/>
          <w:szCs w:val="26"/>
          <w:rPrChange w:id="26997" w:author="Le Minh Nghia" w:date="2019-10-09T10:56:00Z">
            <w:rPr>
              <w:sz w:val="26"/>
              <w:szCs w:val="26"/>
            </w:rPr>
          </w:rPrChange>
        </w:rPr>
        <w:t xml:space="preserve"> </w:t>
      </w:r>
      <w:proofErr w:type="spellStart"/>
      <w:r w:rsidRPr="00B41112">
        <w:rPr>
          <w:sz w:val="26"/>
          <w:szCs w:val="26"/>
          <w:rPrChange w:id="26998" w:author="Le Minh Nghia" w:date="2019-10-09T10:56:00Z">
            <w:rPr>
              <w:sz w:val="26"/>
              <w:szCs w:val="26"/>
            </w:rPr>
          </w:rPrChange>
        </w:rPr>
        <w:t>sau</w:t>
      </w:r>
      <w:proofErr w:type="spellEnd"/>
      <w:r w:rsidRPr="00B41112">
        <w:rPr>
          <w:sz w:val="26"/>
          <w:szCs w:val="26"/>
          <w:rPrChange w:id="26999" w:author="Le Minh Nghia" w:date="2019-10-09T10:56:00Z">
            <w:rPr>
              <w:sz w:val="26"/>
              <w:szCs w:val="26"/>
            </w:rPr>
          </w:rPrChange>
        </w:rPr>
        <w:t xml:space="preserve"> </w:t>
      </w:r>
      <w:proofErr w:type="spellStart"/>
      <w:r w:rsidRPr="00B41112">
        <w:rPr>
          <w:sz w:val="26"/>
          <w:szCs w:val="26"/>
          <w:rPrChange w:id="27000" w:author="Le Minh Nghia" w:date="2019-10-09T10:56:00Z">
            <w:rPr>
              <w:sz w:val="26"/>
              <w:szCs w:val="26"/>
            </w:rPr>
          </w:rPrChange>
        </w:rPr>
        <w:t>khi</w:t>
      </w:r>
      <w:proofErr w:type="spellEnd"/>
      <w:r w:rsidRPr="00B41112">
        <w:rPr>
          <w:sz w:val="26"/>
          <w:szCs w:val="26"/>
          <w:rPrChange w:id="27001" w:author="Le Minh Nghia" w:date="2019-10-09T10:56:00Z">
            <w:rPr>
              <w:sz w:val="26"/>
              <w:szCs w:val="26"/>
            </w:rPr>
          </w:rPrChange>
        </w:rPr>
        <w:t xml:space="preserve"> </w:t>
      </w:r>
      <w:proofErr w:type="spellStart"/>
      <w:r w:rsidRPr="00B41112">
        <w:rPr>
          <w:sz w:val="26"/>
          <w:szCs w:val="26"/>
          <w:rPrChange w:id="27002" w:author="Le Minh Nghia" w:date="2019-10-09T10:56:00Z">
            <w:rPr>
              <w:sz w:val="26"/>
              <w:szCs w:val="26"/>
            </w:rPr>
          </w:rPrChange>
        </w:rPr>
        <w:t>duyệt</w:t>
      </w:r>
      <w:proofErr w:type="spellEnd"/>
      <w:r w:rsidRPr="00B41112">
        <w:rPr>
          <w:sz w:val="26"/>
          <w:szCs w:val="26"/>
          <w:rPrChange w:id="27003" w:author="Le Minh Nghia" w:date="2019-10-09T10:56:00Z">
            <w:rPr>
              <w:sz w:val="26"/>
              <w:szCs w:val="26"/>
            </w:rPr>
          </w:rPrChange>
        </w:rPr>
        <w:t xml:space="preserve"> </w:t>
      </w:r>
      <w:proofErr w:type="spellStart"/>
      <w:r w:rsidRPr="00B41112">
        <w:rPr>
          <w:sz w:val="26"/>
          <w:szCs w:val="26"/>
          <w:rPrChange w:id="27004" w:author="Le Minh Nghia" w:date="2019-10-09T10:56:00Z">
            <w:rPr>
              <w:sz w:val="26"/>
              <w:szCs w:val="26"/>
            </w:rPr>
          </w:rPrChange>
        </w:rPr>
        <w:t>thành</w:t>
      </w:r>
      <w:proofErr w:type="spellEnd"/>
      <w:r w:rsidRPr="00B41112">
        <w:rPr>
          <w:sz w:val="26"/>
          <w:szCs w:val="26"/>
          <w:rPrChange w:id="27005" w:author="Le Minh Nghia" w:date="2019-10-09T10:56:00Z">
            <w:rPr>
              <w:sz w:val="26"/>
              <w:szCs w:val="26"/>
            </w:rPr>
          </w:rPrChange>
        </w:rPr>
        <w:t xml:space="preserve"> </w:t>
      </w:r>
      <w:proofErr w:type="spellStart"/>
      <w:r w:rsidRPr="00B41112">
        <w:rPr>
          <w:sz w:val="26"/>
          <w:szCs w:val="26"/>
          <w:rPrChange w:id="27006" w:author="Le Minh Nghia" w:date="2019-10-09T10:56:00Z">
            <w:rPr>
              <w:sz w:val="26"/>
              <w:szCs w:val="26"/>
            </w:rPr>
          </w:rPrChange>
        </w:rPr>
        <w:t>công</w:t>
      </w:r>
      <w:proofErr w:type="spellEnd"/>
      <w:r w:rsidRPr="00B41112">
        <w:rPr>
          <w:sz w:val="26"/>
          <w:szCs w:val="26"/>
          <w:rPrChange w:id="27007" w:author="Le Minh Nghia" w:date="2019-10-09T10:56:00Z">
            <w:rPr>
              <w:sz w:val="26"/>
              <w:szCs w:val="26"/>
            </w:rPr>
          </w:rPrChange>
        </w:rPr>
        <w:t xml:space="preserve"> </w:t>
      </w:r>
      <w:proofErr w:type="spellStart"/>
      <w:r w:rsidRPr="00B41112">
        <w:rPr>
          <w:sz w:val="26"/>
          <w:szCs w:val="26"/>
          <w:rPrChange w:id="27008" w:author="Le Minh Nghia" w:date="2019-10-09T10:56:00Z">
            <w:rPr>
              <w:sz w:val="26"/>
              <w:szCs w:val="26"/>
            </w:rPr>
          </w:rPrChange>
        </w:rPr>
        <w:t>thì</w:t>
      </w:r>
      <w:proofErr w:type="spellEnd"/>
      <w:r w:rsidRPr="00B41112">
        <w:rPr>
          <w:sz w:val="26"/>
          <w:szCs w:val="26"/>
          <w:rPrChange w:id="27009" w:author="Le Minh Nghia" w:date="2019-10-09T10:56:00Z">
            <w:rPr>
              <w:sz w:val="26"/>
              <w:szCs w:val="26"/>
            </w:rPr>
          </w:rPrChange>
        </w:rPr>
        <w:t xml:space="preserve"> </w:t>
      </w:r>
      <w:proofErr w:type="spellStart"/>
      <w:r w:rsidRPr="00B41112">
        <w:rPr>
          <w:sz w:val="26"/>
          <w:szCs w:val="26"/>
          <w:rPrChange w:id="27010" w:author="Le Minh Nghia" w:date="2019-10-09T10:56:00Z">
            <w:rPr>
              <w:sz w:val="26"/>
              <w:szCs w:val="26"/>
            </w:rPr>
          </w:rPrChange>
        </w:rPr>
        <w:t>bên</w:t>
      </w:r>
      <w:proofErr w:type="spellEnd"/>
      <w:r w:rsidRPr="00B41112">
        <w:rPr>
          <w:sz w:val="26"/>
          <w:szCs w:val="26"/>
          <w:rPrChange w:id="27011" w:author="Le Minh Nghia" w:date="2019-10-09T10:56:00Z">
            <w:rPr>
              <w:sz w:val="26"/>
              <w:szCs w:val="26"/>
            </w:rPr>
          </w:rPrChange>
        </w:rPr>
        <w:t xml:space="preserve"> </w:t>
      </w:r>
      <w:proofErr w:type="spellStart"/>
      <w:r w:rsidRPr="00B41112">
        <w:rPr>
          <w:sz w:val="26"/>
          <w:szCs w:val="26"/>
          <w:rPrChange w:id="27012" w:author="Le Minh Nghia" w:date="2019-10-09T10:56:00Z">
            <w:rPr>
              <w:sz w:val="26"/>
              <w:szCs w:val="26"/>
            </w:rPr>
          </w:rPrChange>
        </w:rPr>
        <w:t>người</w:t>
      </w:r>
      <w:proofErr w:type="spellEnd"/>
      <w:r w:rsidRPr="00B41112">
        <w:rPr>
          <w:sz w:val="26"/>
          <w:szCs w:val="26"/>
          <w:rPrChange w:id="27013" w:author="Le Minh Nghia" w:date="2019-10-09T10:56:00Z">
            <w:rPr>
              <w:sz w:val="26"/>
              <w:szCs w:val="26"/>
            </w:rPr>
          </w:rPrChange>
        </w:rPr>
        <w:t xml:space="preserve"> </w:t>
      </w:r>
      <w:proofErr w:type="spellStart"/>
      <w:r w:rsidRPr="00B41112">
        <w:rPr>
          <w:sz w:val="26"/>
          <w:szCs w:val="26"/>
          <w:rPrChange w:id="27014" w:author="Le Minh Nghia" w:date="2019-10-09T10:56:00Z">
            <w:rPr>
              <w:sz w:val="26"/>
              <w:szCs w:val="26"/>
            </w:rPr>
          </w:rPrChange>
        </w:rPr>
        <w:t>dùng</w:t>
      </w:r>
      <w:proofErr w:type="spellEnd"/>
      <w:r w:rsidRPr="00B41112">
        <w:rPr>
          <w:sz w:val="26"/>
          <w:szCs w:val="26"/>
          <w:rPrChange w:id="27015" w:author="Le Minh Nghia" w:date="2019-10-09T10:56:00Z">
            <w:rPr>
              <w:sz w:val="26"/>
              <w:szCs w:val="26"/>
            </w:rPr>
          </w:rPrChange>
        </w:rPr>
        <w:t xml:space="preserve"> </w:t>
      </w:r>
      <w:proofErr w:type="spellStart"/>
      <w:r w:rsidRPr="00B41112">
        <w:rPr>
          <w:sz w:val="26"/>
          <w:szCs w:val="26"/>
          <w:rPrChange w:id="27016" w:author="Le Minh Nghia" w:date="2019-10-09T10:56:00Z">
            <w:rPr>
              <w:sz w:val="26"/>
              <w:szCs w:val="26"/>
            </w:rPr>
          </w:rPrChange>
        </w:rPr>
        <w:t>có</w:t>
      </w:r>
      <w:proofErr w:type="spellEnd"/>
      <w:r w:rsidRPr="00B41112">
        <w:rPr>
          <w:sz w:val="26"/>
          <w:szCs w:val="26"/>
          <w:rPrChange w:id="27017" w:author="Le Minh Nghia" w:date="2019-10-09T10:56:00Z">
            <w:rPr>
              <w:sz w:val="26"/>
              <w:szCs w:val="26"/>
            </w:rPr>
          </w:rPrChange>
        </w:rPr>
        <w:t xml:space="preserve"> </w:t>
      </w:r>
      <w:proofErr w:type="spellStart"/>
      <w:r w:rsidRPr="00B41112">
        <w:rPr>
          <w:sz w:val="26"/>
          <w:szCs w:val="26"/>
          <w:rPrChange w:id="27018" w:author="Le Minh Nghia" w:date="2019-10-09T10:56:00Z">
            <w:rPr>
              <w:sz w:val="26"/>
              <w:szCs w:val="26"/>
            </w:rPr>
          </w:rPrChange>
        </w:rPr>
        <w:t>thể</w:t>
      </w:r>
      <w:proofErr w:type="spellEnd"/>
      <w:r w:rsidRPr="00B41112">
        <w:rPr>
          <w:sz w:val="26"/>
          <w:szCs w:val="26"/>
          <w:rPrChange w:id="27019" w:author="Le Minh Nghia" w:date="2019-10-09T10:56:00Z">
            <w:rPr>
              <w:sz w:val="26"/>
              <w:szCs w:val="26"/>
            </w:rPr>
          </w:rPrChange>
        </w:rPr>
        <w:t xml:space="preserve"> </w:t>
      </w:r>
      <w:proofErr w:type="spellStart"/>
      <w:r w:rsidRPr="00B41112">
        <w:rPr>
          <w:sz w:val="26"/>
          <w:szCs w:val="26"/>
          <w:rPrChange w:id="27020" w:author="Le Minh Nghia" w:date="2019-10-09T10:56:00Z">
            <w:rPr>
              <w:sz w:val="26"/>
              <w:szCs w:val="26"/>
            </w:rPr>
          </w:rPrChange>
        </w:rPr>
        <w:t>xem</w:t>
      </w:r>
      <w:proofErr w:type="spellEnd"/>
      <w:r w:rsidRPr="00B41112">
        <w:rPr>
          <w:sz w:val="26"/>
          <w:szCs w:val="26"/>
          <w:rPrChange w:id="27021" w:author="Le Minh Nghia" w:date="2019-10-09T10:56:00Z">
            <w:rPr>
              <w:sz w:val="26"/>
              <w:szCs w:val="26"/>
            </w:rPr>
          </w:rPrChange>
        </w:rPr>
        <w:t xml:space="preserve"> </w:t>
      </w:r>
      <w:proofErr w:type="spellStart"/>
      <w:r w:rsidRPr="00B41112">
        <w:rPr>
          <w:sz w:val="26"/>
          <w:szCs w:val="26"/>
          <w:rPrChange w:id="27022" w:author="Le Minh Nghia" w:date="2019-10-09T10:56:00Z">
            <w:rPr>
              <w:sz w:val="26"/>
              <w:szCs w:val="26"/>
            </w:rPr>
          </w:rPrChange>
        </w:rPr>
        <w:t>bài</w:t>
      </w:r>
      <w:proofErr w:type="spellEnd"/>
      <w:r w:rsidRPr="00B41112">
        <w:rPr>
          <w:sz w:val="26"/>
          <w:szCs w:val="26"/>
          <w:rPrChange w:id="27023" w:author="Le Minh Nghia" w:date="2019-10-09T10:56:00Z">
            <w:rPr>
              <w:sz w:val="26"/>
              <w:szCs w:val="26"/>
            </w:rPr>
          </w:rPrChange>
        </w:rPr>
        <w:t xml:space="preserve"> </w:t>
      </w:r>
      <w:proofErr w:type="spellStart"/>
      <w:r w:rsidRPr="00B41112">
        <w:rPr>
          <w:sz w:val="26"/>
          <w:szCs w:val="26"/>
          <w:rPrChange w:id="27024" w:author="Le Minh Nghia" w:date="2019-10-09T10:56:00Z">
            <w:rPr>
              <w:sz w:val="26"/>
              <w:szCs w:val="26"/>
            </w:rPr>
          </w:rPrChange>
        </w:rPr>
        <w:t>viết</w:t>
      </w:r>
      <w:proofErr w:type="spellEnd"/>
      <w:r w:rsidRPr="00B41112">
        <w:rPr>
          <w:sz w:val="26"/>
          <w:szCs w:val="26"/>
          <w:rPrChange w:id="27025" w:author="Le Minh Nghia" w:date="2019-10-09T10:56:00Z">
            <w:rPr>
              <w:sz w:val="26"/>
              <w:szCs w:val="26"/>
            </w:rPr>
          </w:rPrChange>
        </w:rPr>
        <w:t xml:space="preserve"> </w:t>
      </w:r>
      <w:proofErr w:type="spellStart"/>
      <w:r w:rsidRPr="00B41112">
        <w:rPr>
          <w:sz w:val="26"/>
          <w:szCs w:val="26"/>
          <w:rPrChange w:id="27026" w:author="Le Minh Nghia" w:date="2019-10-09T10:56:00Z">
            <w:rPr>
              <w:sz w:val="26"/>
              <w:szCs w:val="26"/>
            </w:rPr>
          </w:rPrChange>
        </w:rPr>
        <w:t>đó</w:t>
      </w:r>
      <w:proofErr w:type="spellEnd"/>
      <w:r w:rsidRPr="00B41112">
        <w:rPr>
          <w:sz w:val="26"/>
          <w:szCs w:val="26"/>
          <w:rPrChange w:id="27027" w:author="Le Minh Nghia" w:date="2019-10-09T10:56:00Z">
            <w:rPr>
              <w:sz w:val="26"/>
              <w:szCs w:val="26"/>
            </w:rPr>
          </w:rPrChange>
        </w:rPr>
        <w:t>.</w:t>
      </w:r>
    </w:p>
    <w:p w:rsidR="00A76402" w:rsidRPr="00B41112" w:rsidRDefault="00A76402">
      <w:pPr>
        <w:rPr>
          <w:sz w:val="26"/>
          <w:szCs w:val="26"/>
          <w:rPrChange w:id="27028" w:author="Le Minh Nghia" w:date="2019-10-09T10:56:00Z">
            <w:rPr>
              <w:sz w:val="26"/>
              <w:szCs w:val="26"/>
            </w:rPr>
          </w:rPrChange>
        </w:rPr>
        <w:pPrChange w:id="27029" w:author="Le Minh Nghia" w:date="2019-10-09T10:38:00Z">
          <w:pPr>
            <w:ind w:left="1080" w:hanging="371"/>
          </w:pPr>
        </w:pPrChange>
      </w:pPr>
      <w:r w:rsidRPr="00B41112">
        <w:rPr>
          <w:noProof/>
          <w:sz w:val="26"/>
          <w:szCs w:val="26"/>
          <w:rPrChange w:id="27030" w:author="Le Minh Nghia" w:date="2019-10-09T10:56:00Z">
            <w:rPr>
              <w:noProof/>
            </w:rPr>
          </w:rPrChange>
        </w:rPr>
        <w:drawing>
          <wp:inline distT="0" distB="0" distL="0" distR="0" wp14:anchorId="0D38F365" wp14:editId="174BBA8D">
            <wp:extent cx="5972175" cy="274447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744470"/>
                    </a:xfrm>
                    <a:prstGeom prst="rect">
                      <a:avLst/>
                    </a:prstGeom>
                  </pic:spPr>
                </pic:pic>
              </a:graphicData>
            </a:graphic>
          </wp:inline>
        </w:drawing>
      </w:r>
    </w:p>
    <w:p w:rsidR="00A76402" w:rsidRPr="00B41112" w:rsidRDefault="00A76402" w:rsidP="00A76402">
      <w:pPr>
        <w:ind w:left="709"/>
        <w:jc w:val="center"/>
        <w:rPr>
          <w:i/>
          <w:sz w:val="26"/>
          <w:szCs w:val="26"/>
          <w:rPrChange w:id="27031" w:author="Le Minh Nghia" w:date="2019-10-09T10:56:00Z">
            <w:rPr>
              <w:i/>
              <w:sz w:val="26"/>
              <w:szCs w:val="26"/>
            </w:rPr>
          </w:rPrChange>
        </w:rPr>
      </w:pPr>
      <w:proofErr w:type="spellStart"/>
      <w:r w:rsidRPr="00B41112">
        <w:rPr>
          <w:i/>
          <w:sz w:val="26"/>
          <w:szCs w:val="26"/>
          <w:rPrChange w:id="27032" w:author="Le Minh Nghia" w:date="2019-10-09T10:56:00Z">
            <w:rPr>
              <w:i/>
              <w:sz w:val="26"/>
              <w:szCs w:val="26"/>
            </w:rPr>
          </w:rPrChange>
        </w:rPr>
        <w:t>Hình</w:t>
      </w:r>
      <w:proofErr w:type="spellEnd"/>
      <w:r w:rsidRPr="00B41112">
        <w:rPr>
          <w:i/>
          <w:sz w:val="26"/>
          <w:szCs w:val="26"/>
          <w:rPrChange w:id="27033" w:author="Le Minh Nghia" w:date="2019-10-09T10:56:00Z">
            <w:rPr>
              <w:i/>
              <w:sz w:val="26"/>
              <w:szCs w:val="26"/>
            </w:rPr>
          </w:rPrChange>
        </w:rPr>
        <w:t xml:space="preserve"> 4.b.9.11 </w:t>
      </w:r>
      <w:proofErr w:type="spellStart"/>
      <w:r w:rsidRPr="00B41112">
        <w:rPr>
          <w:i/>
          <w:sz w:val="26"/>
          <w:szCs w:val="26"/>
          <w:rPrChange w:id="27034" w:author="Le Minh Nghia" w:date="2019-10-09T10:56:00Z">
            <w:rPr>
              <w:i/>
              <w:sz w:val="26"/>
              <w:szCs w:val="26"/>
            </w:rPr>
          </w:rPrChange>
        </w:rPr>
        <w:t>Yêu</w:t>
      </w:r>
      <w:proofErr w:type="spellEnd"/>
      <w:r w:rsidRPr="00B41112">
        <w:rPr>
          <w:i/>
          <w:sz w:val="26"/>
          <w:szCs w:val="26"/>
          <w:rPrChange w:id="27035" w:author="Le Minh Nghia" w:date="2019-10-09T10:56:00Z">
            <w:rPr>
              <w:i/>
              <w:sz w:val="26"/>
              <w:szCs w:val="26"/>
            </w:rPr>
          </w:rPrChange>
        </w:rPr>
        <w:t xml:space="preserve"> </w:t>
      </w:r>
      <w:proofErr w:type="spellStart"/>
      <w:r w:rsidRPr="00B41112">
        <w:rPr>
          <w:i/>
          <w:sz w:val="26"/>
          <w:szCs w:val="26"/>
          <w:rPrChange w:id="27036" w:author="Le Minh Nghia" w:date="2019-10-09T10:56:00Z">
            <w:rPr>
              <w:i/>
              <w:sz w:val="26"/>
              <w:szCs w:val="26"/>
            </w:rPr>
          </w:rPrChange>
        </w:rPr>
        <w:t>cầu</w:t>
      </w:r>
      <w:proofErr w:type="spellEnd"/>
      <w:r w:rsidRPr="00B41112">
        <w:rPr>
          <w:i/>
          <w:sz w:val="26"/>
          <w:szCs w:val="26"/>
          <w:rPrChange w:id="27037" w:author="Le Minh Nghia" w:date="2019-10-09T10:56:00Z">
            <w:rPr>
              <w:i/>
              <w:sz w:val="26"/>
              <w:szCs w:val="26"/>
            </w:rPr>
          </w:rPrChange>
        </w:rPr>
        <w:t xml:space="preserve"> </w:t>
      </w:r>
      <w:proofErr w:type="spellStart"/>
      <w:r w:rsidRPr="00B41112">
        <w:rPr>
          <w:i/>
          <w:sz w:val="26"/>
          <w:szCs w:val="26"/>
          <w:rPrChange w:id="27038" w:author="Le Minh Nghia" w:date="2019-10-09T10:56:00Z">
            <w:rPr>
              <w:i/>
              <w:sz w:val="26"/>
              <w:szCs w:val="26"/>
            </w:rPr>
          </w:rPrChange>
        </w:rPr>
        <w:t>duyệt</w:t>
      </w:r>
      <w:proofErr w:type="spellEnd"/>
      <w:r w:rsidRPr="00B41112">
        <w:rPr>
          <w:i/>
          <w:sz w:val="26"/>
          <w:szCs w:val="26"/>
          <w:rPrChange w:id="27039" w:author="Le Minh Nghia" w:date="2019-10-09T10:56:00Z">
            <w:rPr>
              <w:i/>
              <w:sz w:val="26"/>
              <w:szCs w:val="26"/>
            </w:rPr>
          </w:rPrChange>
        </w:rPr>
        <w:t xml:space="preserve"> </w:t>
      </w:r>
      <w:proofErr w:type="spellStart"/>
      <w:r w:rsidRPr="00B41112">
        <w:rPr>
          <w:i/>
          <w:sz w:val="26"/>
          <w:szCs w:val="26"/>
          <w:rPrChange w:id="27040" w:author="Le Minh Nghia" w:date="2019-10-09T10:56:00Z">
            <w:rPr>
              <w:i/>
              <w:sz w:val="26"/>
              <w:szCs w:val="26"/>
            </w:rPr>
          </w:rPrChange>
        </w:rPr>
        <w:t>bài</w:t>
      </w:r>
      <w:proofErr w:type="spellEnd"/>
      <w:r w:rsidRPr="00B41112">
        <w:rPr>
          <w:i/>
          <w:sz w:val="26"/>
          <w:szCs w:val="26"/>
          <w:rPrChange w:id="27041" w:author="Le Minh Nghia" w:date="2019-10-09T10:56:00Z">
            <w:rPr>
              <w:i/>
              <w:sz w:val="26"/>
              <w:szCs w:val="26"/>
            </w:rPr>
          </w:rPrChange>
        </w:rPr>
        <w:t xml:space="preserve"> </w:t>
      </w:r>
      <w:proofErr w:type="spellStart"/>
      <w:r w:rsidRPr="00B41112">
        <w:rPr>
          <w:i/>
          <w:sz w:val="26"/>
          <w:szCs w:val="26"/>
          <w:rPrChange w:id="27042" w:author="Le Minh Nghia" w:date="2019-10-09T10:56:00Z">
            <w:rPr>
              <w:i/>
              <w:sz w:val="26"/>
              <w:szCs w:val="26"/>
            </w:rPr>
          </w:rPrChange>
        </w:rPr>
        <w:t>viết</w:t>
      </w:r>
      <w:proofErr w:type="spellEnd"/>
      <w:r w:rsidRPr="00B41112">
        <w:rPr>
          <w:i/>
          <w:sz w:val="26"/>
          <w:szCs w:val="26"/>
          <w:rPrChange w:id="27043" w:author="Le Minh Nghia" w:date="2019-10-09T10:56:00Z">
            <w:rPr>
              <w:i/>
              <w:sz w:val="26"/>
              <w:szCs w:val="26"/>
            </w:rPr>
          </w:rPrChange>
        </w:rPr>
        <w:t xml:space="preserve"> </w:t>
      </w:r>
      <w:proofErr w:type="spellStart"/>
      <w:r w:rsidRPr="00B41112">
        <w:rPr>
          <w:i/>
          <w:sz w:val="26"/>
          <w:szCs w:val="26"/>
          <w:rPrChange w:id="27044" w:author="Le Minh Nghia" w:date="2019-10-09T10:56:00Z">
            <w:rPr>
              <w:i/>
              <w:sz w:val="26"/>
              <w:szCs w:val="26"/>
            </w:rPr>
          </w:rPrChange>
        </w:rPr>
        <w:t>cho</w:t>
      </w:r>
      <w:proofErr w:type="spellEnd"/>
      <w:r w:rsidRPr="00B41112">
        <w:rPr>
          <w:i/>
          <w:sz w:val="26"/>
          <w:szCs w:val="26"/>
          <w:rPrChange w:id="27045" w:author="Le Minh Nghia" w:date="2019-10-09T10:56:00Z">
            <w:rPr>
              <w:i/>
              <w:sz w:val="26"/>
              <w:szCs w:val="26"/>
            </w:rPr>
          </w:rPrChange>
        </w:rPr>
        <w:t xml:space="preserve"> </w:t>
      </w:r>
      <w:proofErr w:type="spellStart"/>
      <w:r w:rsidRPr="00B41112">
        <w:rPr>
          <w:i/>
          <w:sz w:val="26"/>
          <w:szCs w:val="26"/>
          <w:rPrChange w:id="27046" w:author="Le Minh Nghia" w:date="2019-10-09T10:56:00Z">
            <w:rPr>
              <w:i/>
              <w:sz w:val="26"/>
              <w:szCs w:val="26"/>
            </w:rPr>
          </w:rPrChange>
        </w:rPr>
        <w:t>người</w:t>
      </w:r>
      <w:proofErr w:type="spellEnd"/>
      <w:r w:rsidRPr="00B41112">
        <w:rPr>
          <w:i/>
          <w:sz w:val="26"/>
          <w:szCs w:val="26"/>
          <w:rPrChange w:id="27047" w:author="Le Minh Nghia" w:date="2019-10-09T10:56:00Z">
            <w:rPr>
              <w:i/>
              <w:sz w:val="26"/>
              <w:szCs w:val="26"/>
            </w:rPr>
          </w:rPrChange>
        </w:rPr>
        <w:t xml:space="preserve"> </w:t>
      </w:r>
      <w:proofErr w:type="spellStart"/>
      <w:r w:rsidRPr="00B41112">
        <w:rPr>
          <w:i/>
          <w:sz w:val="26"/>
          <w:szCs w:val="26"/>
          <w:rPrChange w:id="27048" w:author="Le Minh Nghia" w:date="2019-10-09T10:56:00Z">
            <w:rPr>
              <w:i/>
              <w:sz w:val="26"/>
              <w:szCs w:val="26"/>
            </w:rPr>
          </w:rPrChange>
        </w:rPr>
        <w:t>quản</w:t>
      </w:r>
      <w:proofErr w:type="spellEnd"/>
      <w:r w:rsidRPr="00B41112">
        <w:rPr>
          <w:i/>
          <w:sz w:val="26"/>
          <w:szCs w:val="26"/>
          <w:rPrChange w:id="27049" w:author="Le Minh Nghia" w:date="2019-10-09T10:56:00Z">
            <w:rPr>
              <w:i/>
              <w:sz w:val="26"/>
              <w:szCs w:val="26"/>
            </w:rPr>
          </w:rPrChange>
        </w:rPr>
        <w:t xml:space="preserve"> </w:t>
      </w:r>
      <w:proofErr w:type="spellStart"/>
      <w:r w:rsidRPr="00B41112">
        <w:rPr>
          <w:i/>
          <w:sz w:val="26"/>
          <w:szCs w:val="26"/>
          <w:rPrChange w:id="27050" w:author="Le Minh Nghia" w:date="2019-10-09T10:56:00Z">
            <w:rPr>
              <w:i/>
              <w:sz w:val="26"/>
              <w:szCs w:val="26"/>
            </w:rPr>
          </w:rPrChange>
        </w:rPr>
        <w:t>trị</w:t>
      </w:r>
      <w:proofErr w:type="spellEnd"/>
    </w:p>
    <w:p w:rsidR="00A76402" w:rsidRPr="00B41112" w:rsidRDefault="00A76402">
      <w:pPr>
        <w:pStyle w:val="ListParagraph"/>
        <w:numPr>
          <w:ilvl w:val="0"/>
          <w:numId w:val="5"/>
        </w:numPr>
        <w:ind w:left="360"/>
        <w:rPr>
          <w:sz w:val="26"/>
          <w:szCs w:val="26"/>
          <w:rPrChange w:id="27051" w:author="Le Minh Nghia" w:date="2019-10-09T10:56:00Z">
            <w:rPr>
              <w:sz w:val="26"/>
              <w:szCs w:val="26"/>
            </w:rPr>
          </w:rPrChange>
        </w:rPr>
        <w:pPrChange w:id="27052" w:author="Le Minh Nghia" w:date="2019-10-09T10:38:00Z">
          <w:pPr>
            <w:pStyle w:val="ListParagraph"/>
            <w:numPr>
              <w:numId w:val="5"/>
            </w:numPr>
            <w:ind w:left="1440" w:hanging="360"/>
          </w:pPr>
        </w:pPrChange>
      </w:pPr>
      <w:r w:rsidRPr="00B41112">
        <w:rPr>
          <w:sz w:val="26"/>
          <w:szCs w:val="26"/>
          <w:rPrChange w:id="27053" w:author="Le Minh Nghia" w:date="2019-10-09T10:56:00Z">
            <w:rPr>
              <w:sz w:val="26"/>
              <w:szCs w:val="26"/>
            </w:rPr>
          </w:rPrChange>
        </w:rPr>
        <w:t xml:space="preserve">Sau </w:t>
      </w:r>
      <w:proofErr w:type="spellStart"/>
      <w:r w:rsidRPr="00B41112">
        <w:rPr>
          <w:sz w:val="26"/>
          <w:szCs w:val="26"/>
          <w:rPrChange w:id="27054" w:author="Le Minh Nghia" w:date="2019-10-09T10:56:00Z">
            <w:rPr>
              <w:sz w:val="26"/>
              <w:szCs w:val="26"/>
            </w:rPr>
          </w:rPrChange>
        </w:rPr>
        <w:t>khi</w:t>
      </w:r>
      <w:proofErr w:type="spellEnd"/>
      <w:r w:rsidRPr="00B41112">
        <w:rPr>
          <w:sz w:val="26"/>
          <w:szCs w:val="26"/>
          <w:rPrChange w:id="27055" w:author="Le Minh Nghia" w:date="2019-10-09T10:56:00Z">
            <w:rPr>
              <w:sz w:val="26"/>
              <w:szCs w:val="26"/>
            </w:rPr>
          </w:rPrChange>
        </w:rPr>
        <w:t xml:space="preserve"> </w:t>
      </w:r>
      <w:proofErr w:type="spellStart"/>
      <w:r w:rsidRPr="00B41112">
        <w:rPr>
          <w:sz w:val="26"/>
          <w:szCs w:val="26"/>
          <w:rPrChange w:id="27056" w:author="Le Minh Nghia" w:date="2019-10-09T10:56:00Z">
            <w:rPr>
              <w:sz w:val="26"/>
              <w:szCs w:val="26"/>
            </w:rPr>
          </w:rPrChange>
        </w:rPr>
        <w:t>ấn</w:t>
      </w:r>
      <w:proofErr w:type="spellEnd"/>
      <w:r w:rsidRPr="00B41112">
        <w:rPr>
          <w:sz w:val="26"/>
          <w:szCs w:val="26"/>
          <w:rPrChange w:id="27057" w:author="Le Minh Nghia" w:date="2019-10-09T10:56:00Z">
            <w:rPr>
              <w:sz w:val="26"/>
              <w:szCs w:val="26"/>
            </w:rPr>
          </w:rPrChange>
        </w:rPr>
        <w:t xml:space="preserve"> </w:t>
      </w:r>
      <w:proofErr w:type="spellStart"/>
      <w:r w:rsidRPr="00B41112">
        <w:rPr>
          <w:sz w:val="26"/>
          <w:szCs w:val="26"/>
          <w:rPrChange w:id="27058" w:author="Le Minh Nghia" w:date="2019-10-09T10:56:00Z">
            <w:rPr>
              <w:sz w:val="26"/>
              <w:szCs w:val="26"/>
            </w:rPr>
          </w:rPrChange>
        </w:rPr>
        <w:t>vào</w:t>
      </w:r>
      <w:proofErr w:type="spellEnd"/>
      <w:r w:rsidRPr="00B41112">
        <w:rPr>
          <w:sz w:val="26"/>
          <w:szCs w:val="26"/>
          <w:rPrChange w:id="27059" w:author="Le Minh Nghia" w:date="2019-10-09T10:56:00Z">
            <w:rPr>
              <w:sz w:val="26"/>
              <w:szCs w:val="26"/>
            </w:rPr>
          </w:rPrChange>
        </w:rPr>
        <w:t xml:space="preserve"> icon Block User </w:t>
      </w:r>
      <w:proofErr w:type="spellStart"/>
      <w:r w:rsidRPr="00B41112">
        <w:rPr>
          <w:sz w:val="26"/>
          <w:szCs w:val="26"/>
          <w:rPrChange w:id="27060" w:author="Le Minh Nghia" w:date="2019-10-09T10:56:00Z">
            <w:rPr>
              <w:sz w:val="26"/>
              <w:szCs w:val="26"/>
            </w:rPr>
          </w:rPrChange>
        </w:rPr>
        <w:t>thì</w:t>
      </w:r>
      <w:proofErr w:type="spellEnd"/>
      <w:r w:rsidRPr="00B41112">
        <w:rPr>
          <w:sz w:val="26"/>
          <w:szCs w:val="26"/>
          <w:rPrChange w:id="27061" w:author="Le Minh Nghia" w:date="2019-10-09T10:56:00Z">
            <w:rPr>
              <w:sz w:val="26"/>
              <w:szCs w:val="26"/>
            </w:rPr>
          </w:rPrChange>
        </w:rPr>
        <w:t xml:space="preserve"> </w:t>
      </w:r>
      <w:proofErr w:type="spellStart"/>
      <w:r w:rsidRPr="00B41112">
        <w:rPr>
          <w:sz w:val="26"/>
          <w:szCs w:val="26"/>
          <w:rPrChange w:id="27062" w:author="Le Minh Nghia" w:date="2019-10-09T10:56:00Z">
            <w:rPr>
              <w:sz w:val="26"/>
              <w:szCs w:val="26"/>
            </w:rPr>
          </w:rPrChange>
        </w:rPr>
        <w:t>hệ</w:t>
      </w:r>
      <w:proofErr w:type="spellEnd"/>
      <w:r w:rsidRPr="00B41112">
        <w:rPr>
          <w:sz w:val="26"/>
          <w:szCs w:val="26"/>
          <w:rPrChange w:id="27063" w:author="Le Minh Nghia" w:date="2019-10-09T10:56:00Z">
            <w:rPr>
              <w:sz w:val="26"/>
              <w:szCs w:val="26"/>
            </w:rPr>
          </w:rPrChange>
        </w:rPr>
        <w:t xml:space="preserve"> </w:t>
      </w:r>
      <w:proofErr w:type="spellStart"/>
      <w:r w:rsidRPr="00B41112">
        <w:rPr>
          <w:sz w:val="26"/>
          <w:szCs w:val="26"/>
          <w:rPrChange w:id="27064" w:author="Le Minh Nghia" w:date="2019-10-09T10:56:00Z">
            <w:rPr>
              <w:sz w:val="26"/>
              <w:szCs w:val="26"/>
            </w:rPr>
          </w:rPrChange>
        </w:rPr>
        <w:t>thống</w:t>
      </w:r>
      <w:proofErr w:type="spellEnd"/>
      <w:r w:rsidRPr="00B41112">
        <w:rPr>
          <w:sz w:val="26"/>
          <w:szCs w:val="26"/>
          <w:rPrChange w:id="27065" w:author="Le Minh Nghia" w:date="2019-10-09T10:56:00Z">
            <w:rPr>
              <w:sz w:val="26"/>
              <w:szCs w:val="26"/>
            </w:rPr>
          </w:rPrChange>
        </w:rPr>
        <w:t xml:space="preserve"> </w:t>
      </w:r>
      <w:proofErr w:type="spellStart"/>
      <w:r w:rsidRPr="00B41112">
        <w:rPr>
          <w:sz w:val="26"/>
          <w:szCs w:val="26"/>
          <w:rPrChange w:id="27066" w:author="Le Minh Nghia" w:date="2019-10-09T10:56:00Z">
            <w:rPr>
              <w:sz w:val="26"/>
              <w:szCs w:val="26"/>
            </w:rPr>
          </w:rPrChange>
        </w:rPr>
        <w:t>sẽ</w:t>
      </w:r>
      <w:proofErr w:type="spellEnd"/>
      <w:r w:rsidRPr="00B41112">
        <w:rPr>
          <w:sz w:val="26"/>
          <w:szCs w:val="26"/>
          <w:rPrChange w:id="27067" w:author="Le Minh Nghia" w:date="2019-10-09T10:56:00Z">
            <w:rPr>
              <w:sz w:val="26"/>
              <w:szCs w:val="26"/>
            </w:rPr>
          </w:rPrChange>
        </w:rPr>
        <w:t xml:space="preserve"> </w:t>
      </w:r>
      <w:proofErr w:type="spellStart"/>
      <w:r w:rsidRPr="00B41112">
        <w:rPr>
          <w:sz w:val="26"/>
          <w:szCs w:val="26"/>
          <w:rPrChange w:id="27068" w:author="Le Minh Nghia" w:date="2019-10-09T10:56:00Z">
            <w:rPr>
              <w:sz w:val="26"/>
              <w:szCs w:val="26"/>
            </w:rPr>
          </w:rPrChange>
        </w:rPr>
        <w:t>hỏi</w:t>
      </w:r>
      <w:proofErr w:type="spellEnd"/>
      <w:r w:rsidRPr="00B41112">
        <w:rPr>
          <w:sz w:val="26"/>
          <w:szCs w:val="26"/>
          <w:rPrChange w:id="27069" w:author="Le Minh Nghia" w:date="2019-10-09T10:56:00Z">
            <w:rPr>
              <w:sz w:val="26"/>
              <w:szCs w:val="26"/>
            </w:rPr>
          </w:rPrChange>
        </w:rPr>
        <w:t xml:space="preserve"> </w:t>
      </w:r>
      <w:proofErr w:type="spellStart"/>
      <w:r w:rsidRPr="00B41112">
        <w:rPr>
          <w:sz w:val="26"/>
          <w:szCs w:val="26"/>
          <w:rPrChange w:id="27070" w:author="Le Minh Nghia" w:date="2019-10-09T10:56:00Z">
            <w:rPr>
              <w:sz w:val="26"/>
              <w:szCs w:val="26"/>
            </w:rPr>
          </w:rPrChange>
        </w:rPr>
        <w:t>người</w:t>
      </w:r>
      <w:proofErr w:type="spellEnd"/>
      <w:r w:rsidRPr="00B41112">
        <w:rPr>
          <w:sz w:val="26"/>
          <w:szCs w:val="26"/>
          <w:rPrChange w:id="27071" w:author="Le Minh Nghia" w:date="2019-10-09T10:56:00Z">
            <w:rPr>
              <w:sz w:val="26"/>
              <w:szCs w:val="26"/>
            </w:rPr>
          </w:rPrChange>
        </w:rPr>
        <w:t xml:space="preserve"> </w:t>
      </w:r>
      <w:proofErr w:type="spellStart"/>
      <w:r w:rsidRPr="00B41112">
        <w:rPr>
          <w:sz w:val="26"/>
          <w:szCs w:val="26"/>
          <w:rPrChange w:id="27072" w:author="Le Minh Nghia" w:date="2019-10-09T10:56:00Z">
            <w:rPr>
              <w:sz w:val="26"/>
              <w:szCs w:val="26"/>
            </w:rPr>
          </w:rPrChange>
        </w:rPr>
        <w:t>quản</w:t>
      </w:r>
      <w:proofErr w:type="spellEnd"/>
      <w:r w:rsidRPr="00B41112">
        <w:rPr>
          <w:sz w:val="26"/>
          <w:szCs w:val="26"/>
          <w:rPrChange w:id="27073" w:author="Le Minh Nghia" w:date="2019-10-09T10:56:00Z">
            <w:rPr>
              <w:sz w:val="26"/>
              <w:szCs w:val="26"/>
            </w:rPr>
          </w:rPrChange>
        </w:rPr>
        <w:t xml:space="preserve"> </w:t>
      </w:r>
      <w:proofErr w:type="spellStart"/>
      <w:r w:rsidRPr="00B41112">
        <w:rPr>
          <w:sz w:val="26"/>
          <w:szCs w:val="26"/>
          <w:rPrChange w:id="27074" w:author="Le Minh Nghia" w:date="2019-10-09T10:56:00Z">
            <w:rPr>
              <w:sz w:val="26"/>
              <w:szCs w:val="26"/>
            </w:rPr>
          </w:rPrChange>
        </w:rPr>
        <w:t>trị</w:t>
      </w:r>
      <w:proofErr w:type="spellEnd"/>
      <w:r w:rsidRPr="00B41112">
        <w:rPr>
          <w:sz w:val="26"/>
          <w:szCs w:val="26"/>
          <w:rPrChange w:id="27075" w:author="Le Minh Nghia" w:date="2019-10-09T10:56:00Z">
            <w:rPr>
              <w:sz w:val="26"/>
              <w:szCs w:val="26"/>
            </w:rPr>
          </w:rPrChange>
        </w:rPr>
        <w:t xml:space="preserve"> </w:t>
      </w:r>
      <w:proofErr w:type="spellStart"/>
      <w:r w:rsidRPr="00B41112">
        <w:rPr>
          <w:sz w:val="26"/>
          <w:szCs w:val="26"/>
          <w:rPrChange w:id="27076" w:author="Le Minh Nghia" w:date="2019-10-09T10:56:00Z">
            <w:rPr>
              <w:sz w:val="26"/>
              <w:szCs w:val="26"/>
            </w:rPr>
          </w:rPrChange>
        </w:rPr>
        <w:t>có</w:t>
      </w:r>
      <w:proofErr w:type="spellEnd"/>
      <w:r w:rsidRPr="00B41112">
        <w:rPr>
          <w:sz w:val="26"/>
          <w:szCs w:val="26"/>
          <w:rPrChange w:id="27077" w:author="Le Minh Nghia" w:date="2019-10-09T10:56:00Z">
            <w:rPr>
              <w:sz w:val="26"/>
              <w:szCs w:val="26"/>
            </w:rPr>
          </w:rPrChange>
        </w:rPr>
        <w:t xml:space="preserve"> </w:t>
      </w:r>
      <w:proofErr w:type="spellStart"/>
      <w:r w:rsidRPr="00B41112">
        <w:rPr>
          <w:sz w:val="26"/>
          <w:szCs w:val="26"/>
          <w:rPrChange w:id="27078" w:author="Le Minh Nghia" w:date="2019-10-09T10:56:00Z">
            <w:rPr>
              <w:sz w:val="26"/>
              <w:szCs w:val="26"/>
            </w:rPr>
          </w:rPrChange>
        </w:rPr>
        <w:t>muốn</w:t>
      </w:r>
      <w:proofErr w:type="spellEnd"/>
      <w:r w:rsidRPr="00B41112">
        <w:rPr>
          <w:sz w:val="26"/>
          <w:szCs w:val="26"/>
          <w:rPrChange w:id="27079" w:author="Le Minh Nghia" w:date="2019-10-09T10:56:00Z">
            <w:rPr>
              <w:sz w:val="26"/>
              <w:szCs w:val="26"/>
            </w:rPr>
          </w:rPrChange>
        </w:rPr>
        <w:t xml:space="preserve"> </w:t>
      </w:r>
      <w:proofErr w:type="spellStart"/>
      <w:r w:rsidRPr="00B41112">
        <w:rPr>
          <w:sz w:val="26"/>
          <w:szCs w:val="26"/>
          <w:rPrChange w:id="27080" w:author="Le Minh Nghia" w:date="2019-10-09T10:56:00Z">
            <w:rPr>
              <w:sz w:val="26"/>
              <w:szCs w:val="26"/>
            </w:rPr>
          </w:rPrChange>
        </w:rPr>
        <w:t>khóa</w:t>
      </w:r>
      <w:proofErr w:type="spellEnd"/>
      <w:r w:rsidRPr="00B41112">
        <w:rPr>
          <w:sz w:val="26"/>
          <w:szCs w:val="26"/>
          <w:rPrChange w:id="27081" w:author="Le Minh Nghia" w:date="2019-10-09T10:56:00Z">
            <w:rPr>
              <w:sz w:val="26"/>
              <w:szCs w:val="26"/>
            </w:rPr>
          </w:rPrChange>
        </w:rPr>
        <w:t xml:space="preserve"> </w:t>
      </w:r>
      <w:proofErr w:type="spellStart"/>
      <w:r w:rsidRPr="00B41112">
        <w:rPr>
          <w:sz w:val="26"/>
          <w:szCs w:val="26"/>
          <w:rPrChange w:id="27082" w:author="Le Minh Nghia" w:date="2019-10-09T10:56:00Z">
            <w:rPr>
              <w:sz w:val="26"/>
              <w:szCs w:val="26"/>
            </w:rPr>
          </w:rPrChange>
        </w:rPr>
        <w:t>tài</w:t>
      </w:r>
      <w:proofErr w:type="spellEnd"/>
      <w:r w:rsidRPr="00B41112">
        <w:rPr>
          <w:sz w:val="26"/>
          <w:szCs w:val="26"/>
          <w:rPrChange w:id="27083" w:author="Le Minh Nghia" w:date="2019-10-09T10:56:00Z">
            <w:rPr>
              <w:sz w:val="26"/>
              <w:szCs w:val="26"/>
            </w:rPr>
          </w:rPrChange>
        </w:rPr>
        <w:t xml:space="preserve"> </w:t>
      </w:r>
      <w:proofErr w:type="spellStart"/>
      <w:r w:rsidRPr="00B41112">
        <w:rPr>
          <w:sz w:val="26"/>
          <w:szCs w:val="26"/>
          <w:rPrChange w:id="27084" w:author="Le Minh Nghia" w:date="2019-10-09T10:56:00Z">
            <w:rPr>
              <w:sz w:val="26"/>
              <w:szCs w:val="26"/>
            </w:rPr>
          </w:rPrChange>
        </w:rPr>
        <w:t>khoản</w:t>
      </w:r>
      <w:proofErr w:type="spellEnd"/>
      <w:r w:rsidRPr="00B41112">
        <w:rPr>
          <w:sz w:val="26"/>
          <w:szCs w:val="26"/>
          <w:rPrChange w:id="27085" w:author="Le Minh Nghia" w:date="2019-10-09T10:56:00Z">
            <w:rPr>
              <w:sz w:val="26"/>
              <w:szCs w:val="26"/>
            </w:rPr>
          </w:rPrChange>
        </w:rPr>
        <w:t xml:space="preserve"> </w:t>
      </w:r>
      <w:proofErr w:type="spellStart"/>
      <w:r w:rsidRPr="00B41112">
        <w:rPr>
          <w:sz w:val="26"/>
          <w:szCs w:val="26"/>
          <w:rPrChange w:id="27086" w:author="Le Minh Nghia" w:date="2019-10-09T10:56:00Z">
            <w:rPr>
              <w:sz w:val="26"/>
              <w:szCs w:val="26"/>
            </w:rPr>
          </w:rPrChange>
        </w:rPr>
        <w:t>này</w:t>
      </w:r>
      <w:proofErr w:type="spellEnd"/>
      <w:r w:rsidRPr="00B41112">
        <w:rPr>
          <w:sz w:val="26"/>
          <w:szCs w:val="26"/>
          <w:rPrChange w:id="27087" w:author="Le Minh Nghia" w:date="2019-10-09T10:56:00Z">
            <w:rPr>
              <w:sz w:val="26"/>
              <w:szCs w:val="26"/>
            </w:rPr>
          </w:rPrChange>
        </w:rPr>
        <w:t xml:space="preserve"> </w:t>
      </w:r>
      <w:proofErr w:type="spellStart"/>
      <w:r w:rsidRPr="00B41112">
        <w:rPr>
          <w:sz w:val="26"/>
          <w:szCs w:val="26"/>
          <w:rPrChange w:id="27088" w:author="Le Minh Nghia" w:date="2019-10-09T10:56:00Z">
            <w:rPr>
              <w:sz w:val="26"/>
              <w:szCs w:val="26"/>
            </w:rPr>
          </w:rPrChange>
        </w:rPr>
        <w:t>không</w:t>
      </w:r>
      <w:proofErr w:type="spellEnd"/>
      <w:r w:rsidRPr="00B41112">
        <w:rPr>
          <w:sz w:val="26"/>
          <w:szCs w:val="26"/>
          <w:rPrChange w:id="27089" w:author="Le Minh Nghia" w:date="2019-10-09T10:56:00Z">
            <w:rPr>
              <w:sz w:val="26"/>
              <w:szCs w:val="26"/>
            </w:rPr>
          </w:rPrChange>
        </w:rPr>
        <w:t xml:space="preserve">? </w:t>
      </w:r>
      <w:proofErr w:type="spellStart"/>
      <w:r w:rsidRPr="00B41112">
        <w:rPr>
          <w:sz w:val="26"/>
          <w:szCs w:val="26"/>
          <w:rPrChange w:id="27090" w:author="Le Minh Nghia" w:date="2019-10-09T10:56:00Z">
            <w:rPr>
              <w:sz w:val="26"/>
              <w:szCs w:val="26"/>
            </w:rPr>
          </w:rPrChange>
        </w:rPr>
        <w:t>Nếu</w:t>
      </w:r>
      <w:proofErr w:type="spellEnd"/>
      <w:r w:rsidRPr="00B41112">
        <w:rPr>
          <w:sz w:val="26"/>
          <w:szCs w:val="26"/>
          <w:rPrChange w:id="27091" w:author="Le Minh Nghia" w:date="2019-10-09T10:56:00Z">
            <w:rPr>
              <w:sz w:val="26"/>
              <w:szCs w:val="26"/>
            </w:rPr>
          </w:rPrChange>
        </w:rPr>
        <w:t xml:space="preserve"> </w:t>
      </w:r>
      <w:proofErr w:type="spellStart"/>
      <w:r w:rsidRPr="00B41112">
        <w:rPr>
          <w:sz w:val="26"/>
          <w:szCs w:val="26"/>
          <w:rPrChange w:id="27092" w:author="Le Minh Nghia" w:date="2019-10-09T10:56:00Z">
            <w:rPr>
              <w:sz w:val="26"/>
              <w:szCs w:val="26"/>
            </w:rPr>
          </w:rPrChange>
        </w:rPr>
        <w:t>chọn</w:t>
      </w:r>
      <w:proofErr w:type="spellEnd"/>
      <w:r w:rsidRPr="00B41112">
        <w:rPr>
          <w:sz w:val="26"/>
          <w:szCs w:val="26"/>
          <w:rPrChange w:id="27093" w:author="Le Minh Nghia" w:date="2019-10-09T10:56:00Z">
            <w:rPr>
              <w:sz w:val="26"/>
              <w:szCs w:val="26"/>
            </w:rPr>
          </w:rPrChange>
        </w:rPr>
        <w:t xml:space="preserve"> Ok </w:t>
      </w:r>
      <w:proofErr w:type="spellStart"/>
      <w:r w:rsidRPr="00B41112">
        <w:rPr>
          <w:sz w:val="26"/>
          <w:szCs w:val="26"/>
          <w:rPrChange w:id="27094" w:author="Le Minh Nghia" w:date="2019-10-09T10:56:00Z">
            <w:rPr>
              <w:sz w:val="26"/>
              <w:szCs w:val="26"/>
            </w:rPr>
          </w:rPrChange>
        </w:rPr>
        <w:t>thì</w:t>
      </w:r>
      <w:proofErr w:type="spellEnd"/>
      <w:r w:rsidRPr="00B41112">
        <w:rPr>
          <w:sz w:val="26"/>
          <w:szCs w:val="26"/>
          <w:rPrChange w:id="27095" w:author="Le Minh Nghia" w:date="2019-10-09T10:56:00Z">
            <w:rPr>
              <w:sz w:val="26"/>
              <w:szCs w:val="26"/>
            </w:rPr>
          </w:rPrChange>
        </w:rPr>
        <w:t xml:space="preserve"> </w:t>
      </w:r>
      <w:proofErr w:type="spellStart"/>
      <w:r w:rsidRPr="00B41112">
        <w:rPr>
          <w:sz w:val="26"/>
          <w:szCs w:val="26"/>
          <w:rPrChange w:id="27096" w:author="Le Minh Nghia" w:date="2019-10-09T10:56:00Z">
            <w:rPr>
              <w:sz w:val="26"/>
              <w:szCs w:val="26"/>
            </w:rPr>
          </w:rPrChange>
        </w:rPr>
        <w:t>tài</w:t>
      </w:r>
      <w:proofErr w:type="spellEnd"/>
      <w:r w:rsidRPr="00B41112">
        <w:rPr>
          <w:sz w:val="26"/>
          <w:szCs w:val="26"/>
          <w:rPrChange w:id="27097" w:author="Le Minh Nghia" w:date="2019-10-09T10:56:00Z">
            <w:rPr>
              <w:sz w:val="26"/>
              <w:szCs w:val="26"/>
            </w:rPr>
          </w:rPrChange>
        </w:rPr>
        <w:t xml:space="preserve"> </w:t>
      </w:r>
      <w:proofErr w:type="spellStart"/>
      <w:r w:rsidRPr="00B41112">
        <w:rPr>
          <w:sz w:val="26"/>
          <w:szCs w:val="26"/>
          <w:rPrChange w:id="27098" w:author="Le Minh Nghia" w:date="2019-10-09T10:56:00Z">
            <w:rPr>
              <w:sz w:val="26"/>
              <w:szCs w:val="26"/>
            </w:rPr>
          </w:rPrChange>
        </w:rPr>
        <w:t>khoản</w:t>
      </w:r>
      <w:proofErr w:type="spellEnd"/>
      <w:r w:rsidRPr="00B41112">
        <w:rPr>
          <w:sz w:val="26"/>
          <w:szCs w:val="26"/>
          <w:rPrChange w:id="27099" w:author="Le Minh Nghia" w:date="2019-10-09T10:56:00Z">
            <w:rPr>
              <w:sz w:val="26"/>
              <w:szCs w:val="26"/>
            </w:rPr>
          </w:rPrChange>
        </w:rPr>
        <w:t xml:space="preserve"> </w:t>
      </w:r>
      <w:proofErr w:type="spellStart"/>
      <w:r w:rsidRPr="00B41112">
        <w:rPr>
          <w:sz w:val="26"/>
          <w:szCs w:val="26"/>
          <w:rPrChange w:id="27100" w:author="Le Minh Nghia" w:date="2019-10-09T10:56:00Z">
            <w:rPr>
              <w:sz w:val="26"/>
              <w:szCs w:val="26"/>
            </w:rPr>
          </w:rPrChange>
        </w:rPr>
        <w:t>người</w:t>
      </w:r>
      <w:proofErr w:type="spellEnd"/>
      <w:r w:rsidRPr="00B41112">
        <w:rPr>
          <w:sz w:val="26"/>
          <w:szCs w:val="26"/>
          <w:rPrChange w:id="27101" w:author="Le Minh Nghia" w:date="2019-10-09T10:56:00Z">
            <w:rPr>
              <w:sz w:val="26"/>
              <w:szCs w:val="26"/>
            </w:rPr>
          </w:rPrChange>
        </w:rPr>
        <w:t xml:space="preserve"> </w:t>
      </w:r>
      <w:proofErr w:type="spellStart"/>
      <w:r w:rsidRPr="00B41112">
        <w:rPr>
          <w:sz w:val="26"/>
          <w:szCs w:val="26"/>
          <w:rPrChange w:id="27102" w:author="Le Minh Nghia" w:date="2019-10-09T10:56:00Z">
            <w:rPr>
              <w:sz w:val="26"/>
              <w:szCs w:val="26"/>
            </w:rPr>
          </w:rPrChange>
        </w:rPr>
        <w:t>dùng</w:t>
      </w:r>
      <w:proofErr w:type="spellEnd"/>
      <w:r w:rsidRPr="00B41112">
        <w:rPr>
          <w:sz w:val="26"/>
          <w:szCs w:val="26"/>
          <w:rPrChange w:id="27103" w:author="Le Minh Nghia" w:date="2019-10-09T10:56:00Z">
            <w:rPr>
              <w:sz w:val="26"/>
              <w:szCs w:val="26"/>
            </w:rPr>
          </w:rPrChange>
        </w:rPr>
        <w:t xml:space="preserve"> </w:t>
      </w:r>
      <w:proofErr w:type="spellStart"/>
      <w:r w:rsidRPr="00B41112">
        <w:rPr>
          <w:sz w:val="26"/>
          <w:szCs w:val="26"/>
          <w:rPrChange w:id="27104" w:author="Le Minh Nghia" w:date="2019-10-09T10:56:00Z">
            <w:rPr>
              <w:sz w:val="26"/>
              <w:szCs w:val="26"/>
            </w:rPr>
          </w:rPrChange>
        </w:rPr>
        <w:t>này</w:t>
      </w:r>
      <w:proofErr w:type="spellEnd"/>
      <w:r w:rsidRPr="00B41112">
        <w:rPr>
          <w:sz w:val="26"/>
          <w:szCs w:val="26"/>
          <w:rPrChange w:id="27105" w:author="Le Minh Nghia" w:date="2019-10-09T10:56:00Z">
            <w:rPr>
              <w:sz w:val="26"/>
              <w:szCs w:val="26"/>
            </w:rPr>
          </w:rPrChange>
        </w:rPr>
        <w:t xml:space="preserve"> </w:t>
      </w:r>
      <w:proofErr w:type="spellStart"/>
      <w:r w:rsidRPr="00B41112">
        <w:rPr>
          <w:sz w:val="26"/>
          <w:szCs w:val="26"/>
          <w:rPrChange w:id="27106" w:author="Le Minh Nghia" w:date="2019-10-09T10:56:00Z">
            <w:rPr>
              <w:sz w:val="26"/>
              <w:szCs w:val="26"/>
            </w:rPr>
          </w:rPrChange>
        </w:rPr>
        <w:t>sẽ</w:t>
      </w:r>
      <w:proofErr w:type="spellEnd"/>
      <w:r w:rsidRPr="00B41112">
        <w:rPr>
          <w:sz w:val="26"/>
          <w:szCs w:val="26"/>
          <w:rPrChange w:id="27107" w:author="Le Minh Nghia" w:date="2019-10-09T10:56:00Z">
            <w:rPr>
              <w:sz w:val="26"/>
              <w:szCs w:val="26"/>
            </w:rPr>
          </w:rPrChange>
        </w:rPr>
        <w:t xml:space="preserve"> </w:t>
      </w:r>
      <w:proofErr w:type="spellStart"/>
      <w:r w:rsidRPr="00B41112">
        <w:rPr>
          <w:sz w:val="26"/>
          <w:szCs w:val="26"/>
          <w:rPrChange w:id="27108" w:author="Le Minh Nghia" w:date="2019-10-09T10:56:00Z">
            <w:rPr>
              <w:sz w:val="26"/>
              <w:szCs w:val="26"/>
            </w:rPr>
          </w:rPrChange>
        </w:rPr>
        <w:t>bị</w:t>
      </w:r>
      <w:proofErr w:type="spellEnd"/>
      <w:r w:rsidRPr="00B41112">
        <w:rPr>
          <w:sz w:val="26"/>
          <w:szCs w:val="26"/>
          <w:rPrChange w:id="27109" w:author="Le Minh Nghia" w:date="2019-10-09T10:56:00Z">
            <w:rPr>
              <w:sz w:val="26"/>
              <w:szCs w:val="26"/>
            </w:rPr>
          </w:rPrChange>
        </w:rPr>
        <w:t xml:space="preserve"> </w:t>
      </w:r>
      <w:proofErr w:type="spellStart"/>
      <w:r w:rsidRPr="00B41112">
        <w:rPr>
          <w:sz w:val="26"/>
          <w:szCs w:val="26"/>
          <w:rPrChange w:id="27110" w:author="Le Minh Nghia" w:date="2019-10-09T10:56:00Z">
            <w:rPr>
              <w:sz w:val="26"/>
              <w:szCs w:val="26"/>
            </w:rPr>
          </w:rPrChange>
        </w:rPr>
        <w:t>khóa</w:t>
      </w:r>
      <w:proofErr w:type="spellEnd"/>
      <w:r w:rsidRPr="00B41112">
        <w:rPr>
          <w:sz w:val="26"/>
          <w:szCs w:val="26"/>
          <w:rPrChange w:id="27111" w:author="Le Minh Nghia" w:date="2019-10-09T10:56:00Z">
            <w:rPr>
              <w:sz w:val="26"/>
              <w:szCs w:val="26"/>
            </w:rPr>
          </w:rPrChange>
        </w:rPr>
        <w:t>.</w:t>
      </w:r>
    </w:p>
    <w:p w:rsidR="00A76402" w:rsidRPr="00B41112" w:rsidRDefault="00A76402" w:rsidP="00A76402">
      <w:pPr>
        <w:ind w:left="1080" w:hanging="371"/>
        <w:rPr>
          <w:sz w:val="26"/>
          <w:szCs w:val="26"/>
          <w:rPrChange w:id="27112" w:author="Le Minh Nghia" w:date="2019-10-09T10:56:00Z">
            <w:rPr>
              <w:sz w:val="26"/>
              <w:szCs w:val="26"/>
            </w:rPr>
          </w:rPrChange>
        </w:rPr>
      </w:pPr>
      <w:r w:rsidRPr="00B41112">
        <w:rPr>
          <w:noProof/>
          <w:sz w:val="26"/>
          <w:szCs w:val="26"/>
          <w:rPrChange w:id="27113" w:author="Le Minh Nghia" w:date="2019-10-09T10:56:00Z">
            <w:rPr>
              <w:noProof/>
            </w:rPr>
          </w:rPrChange>
        </w:rPr>
        <w:lastRenderedPageBreak/>
        <w:drawing>
          <wp:inline distT="0" distB="0" distL="0" distR="0" wp14:anchorId="5833F394" wp14:editId="103DBC43">
            <wp:extent cx="5972175" cy="2704465"/>
            <wp:effectExtent l="0" t="0" r="9525"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04465"/>
                    </a:xfrm>
                    <a:prstGeom prst="rect">
                      <a:avLst/>
                    </a:prstGeom>
                  </pic:spPr>
                </pic:pic>
              </a:graphicData>
            </a:graphic>
          </wp:inline>
        </w:drawing>
      </w:r>
    </w:p>
    <w:p w:rsidR="00A76402" w:rsidRPr="00B41112" w:rsidDel="00901D9F" w:rsidRDefault="00A76402" w:rsidP="00A76402">
      <w:pPr>
        <w:ind w:left="709"/>
        <w:jc w:val="center"/>
        <w:rPr>
          <w:del w:id="27114" w:author="Le Minh Nghia" w:date="2019-10-09T10:39:00Z"/>
          <w:i/>
          <w:sz w:val="26"/>
          <w:szCs w:val="26"/>
          <w:rPrChange w:id="27115" w:author="Le Minh Nghia" w:date="2019-10-09T10:56:00Z">
            <w:rPr>
              <w:del w:id="27116" w:author="Le Minh Nghia" w:date="2019-10-09T10:39:00Z"/>
              <w:i/>
              <w:sz w:val="26"/>
              <w:szCs w:val="26"/>
            </w:rPr>
          </w:rPrChange>
        </w:rPr>
      </w:pPr>
      <w:proofErr w:type="spellStart"/>
      <w:r w:rsidRPr="00B41112">
        <w:rPr>
          <w:i/>
          <w:sz w:val="26"/>
          <w:szCs w:val="26"/>
          <w:rPrChange w:id="27117" w:author="Le Minh Nghia" w:date="2019-10-09T10:56:00Z">
            <w:rPr>
              <w:i/>
              <w:sz w:val="26"/>
              <w:szCs w:val="26"/>
            </w:rPr>
          </w:rPrChange>
        </w:rPr>
        <w:t>Hình</w:t>
      </w:r>
      <w:proofErr w:type="spellEnd"/>
      <w:r w:rsidRPr="00B41112">
        <w:rPr>
          <w:i/>
          <w:sz w:val="26"/>
          <w:szCs w:val="26"/>
          <w:rPrChange w:id="27118" w:author="Le Minh Nghia" w:date="2019-10-09T10:56:00Z">
            <w:rPr>
              <w:i/>
              <w:sz w:val="26"/>
              <w:szCs w:val="26"/>
            </w:rPr>
          </w:rPrChange>
        </w:rPr>
        <w:t xml:space="preserve"> 4.b.9.12 </w:t>
      </w:r>
      <w:proofErr w:type="spellStart"/>
      <w:r w:rsidRPr="00B41112">
        <w:rPr>
          <w:i/>
          <w:sz w:val="26"/>
          <w:szCs w:val="26"/>
          <w:rPrChange w:id="27119" w:author="Le Minh Nghia" w:date="2019-10-09T10:56:00Z">
            <w:rPr>
              <w:i/>
              <w:sz w:val="26"/>
              <w:szCs w:val="26"/>
            </w:rPr>
          </w:rPrChange>
        </w:rPr>
        <w:t>Yêu</w:t>
      </w:r>
      <w:proofErr w:type="spellEnd"/>
      <w:r w:rsidRPr="00B41112">
        <w:rPr>
          <w:i/>
          <w:sz w:val="26"/>
          <w:szCs w:val="26"/>
          <w:rPrChange w:id="27120" w:author="Le Minh Nghia" w:date="2019-10-09T10:56:00Z">
            <w:rPr>
              <w:i/>
              <w:sz w:val="26"/>
              <w:szCs w:val="26"/>
            </w:rPr>
          </w:rPrChange>
        </w:rPr>
        <w:t xml:space="preserve"> </w:t>
      </w:r>
      <w:proofErr w:type="spellStart"/>
      <w:r w:rsidRPr="00B41112">
        <w:rPr>
          <w:i/>
          <w:sz w:val="26"/>
          <w:szCs w:val="26"/>
          <w:rPrChange w:id="27121" w:author="Le Minh Nghia" w:date="2019-10-09T10:56:00Z">
            <w:rPr>
              <w:i/>
              <w:sz w:val="26"/>
              <w:szCs w:val="26"/>
            </w:rPr>
          </w:rPrChange>
        </w:rPr>
        <w:t>cầu</w:t>
      </w:r>
      <w:proofErr w:type="spellEnd"/>
      <w:r w:rsidRPr="00B41112">
        <w:rPr>
          <w:i/>
          <w:sz w:val="26"/>
          <w:szCs w:val="26"/>
          <w:rPrChange w:id="27122" w:author="Le Minh Nghia" w:date="2019-10-09T10:56:00Z">
            <w:rPr>
              <w:i/>
              <w:sz w:val="26"/>
              <w:szCs w:val="26"/>
            </w:rPr>
          </w:rPrChange>
        </w:rPr>
        <w:t xml:space="preserve"> </w:t>
      </w:r>
      <w:proofErr w:type="spellStart"/>
      <w:r w:rsidRPr="00B41112">
        <w:rPr>
          <w:i/>
          <w:sz w:val="26"/>
          <w:szCs w:val="26"/>
          <w:rPrChange w:id="27123" w:author="Le Minh Nghia" w:date="2019-10-09T10:56:00Z">
            <w:rPr>
              <w:i/>
              <w:sz w:val="26"/>
              <w:szCs w:val="26"/>
            </w:rPr>
          </w:rPrChange>
        </w:rPr>
        <w:t>khóa</w:t>
      </w:r>
      <w:proofErr w:type="spellEnd"/>
      <w:r w:rsidRPr="00B41112">
        <w:rPr>
          <w:i/>
          <w:sz w:val="26"/>
          <w:szCs w:val="26"/>
          <w:rPrChange w:id="27124" w:author="Le Minh Nghia" w:date="2019-10-09T10:56:00Z">
            <w:rPr>
              <w:i/>
              <w:sz w:val="26"/>
              <w:szCs w:val="26"/>
            </w:rPr>
          </w:rPrChange>
        </w:rPr>
        <w:t xml:space="preserve"> </w:t>
      </w:r>
      <w:proofErr w:type="spellStart"/>
      <w:r w:rsidRPr="00B41112">
        <w:rPr>
          <w:i/>
          <w:sz w:val="26"/>
          <w:szCs w:val="26"/>
          <w:rPrChange w:id="27125" w:author="Le Minh Nghia" w:date="2019-10-09T10:56:00Z">
            <w:rPr>
              <w:i/>
              <w:sz w:val="26"/>
              <w:szCs w:val="26"/>
            </w:rPr>
          </w:rPrChange>
        </w:rPr>
        <w:t>tài</w:t>
      </w:r>
      <w:proofErr w:type="spellEnd"/>
      <w:r w:rsidRPr="00B41112">
        <w:rPr>
          <w:i/>
          <w:sz w:val="26"/>
          <w:szCs w:val="26"/>
          <w:rPrChange w:id="27126" w:author="Le Minh Nghia" w:date="2019-10-09T10:56:00Z">
            <w:rPr>
              <w:i/>
              <w:sz w:val="26"/>
              <w:szCs w:val="26"/>
            </w:rPr>
          </w:rPrChange>
        </w:rPr>
        <w:t xml:space="preserve"> </w:t>
      </w:r>
      <w:proofErr w:type="spellStart"/>
      <w:r w:rsidRPr="00B41112">
        <w:rPr>
          <w:i/>
          <w:sz w:val="26"/>
          <w:szCs w:val="26"/>
          <w:rPrChange w:id="27127" w:author="Le Minh Nghia" w:date="2019-10-09T10:56:00Z">
            <w:rPr>
              <w:i/>
              <w:sz w:val="26"/>
              <w:szCs w:val="26"/>
            </w:rPr>
          </w:rPrChange>
        </w:rPr>
        <w:t>khoản</w:t>
      </w:r>
      <w:proofErr w:type="spellEnd"/>
      <w:r w:rsidRPr="00B41112">
        <w:rPr>
          <w:i/>
          <w:sz w:val="26"/>
          <w:szCs w:val="26"/>
          <w:rPrChange w:id="27128" w:author="Le Minh Nghia" w:date="2019-10-09T10:56:00Z">
            <w:rPr>
              <w:i/>
              <w:sz w:val="26"/>
              <w:szCs w:val="26"/>
            </w:rPr>
          </w:rPrChange>
        </w:rPr>
        <w:t xml:space="preserve"> </w:t>
      </w:r>
      <w:proofErr w:type="spellStart"/>
      <w:r w:rsidRPr="00B41112">
        <w:rPr>
          <w:i/>
          <w:sz w:val="26"/>
          <w:szCs w:val="26"/>
          <w:rPrChange w:id="27129" w:author="Le Minh Nghia" w:date="2019-10-09T10:56:00Z">
            <w:rPr>
              <w:i/>
              <w:sz w:val="26"/>
              <w:szCs w:val="26"/>
            </w:rPr>
          </w:rPrChange>
        </w:rPr>
        <w:t>cho</w:t>
      </w:r>
      <w:proofErr w:type="spellEnd"/>
      <w:r w:rsidRPr="00B41112">
        <w:rPr>
          <w:i/>
          <w:sz w:val="26"/>
          <w:szCs w:val="26"/>
          <w:rPrChange w:id="27130" w:author="Le Minh Nghia" w:date="2019-10-09T10:56:00Z">
            <w:rPr>
              <w:i/>
              <w:sz w:val="26"/>
              <w:szCs w:val="26"/>
            </w:rPr>
          </w:rPrChange>
        </w:rPr>
        <w:t xml:space="preserve"> </w:t>
      </w:r>
      <w:proofErr w:type="spellStart"/>
      <w:r w:rsidRPr="00B41112">
        <w:rPr>
          <w:i/>
          <w:sz w:val="26"/>
          <w:szCs w:val="26"/>
          <w:rPrChange w:id="27131" w:author="Le Minh Nghia" w:date="2019-10-09T10:56:00Z">
            <w:rPr>
              <w:i/>
              <w:sz w:val="26"/>
              <w:szCs w:val="26"/>
            </w:rPr>
          </w:rPrChange>
        </w:rPr>
        <w:t>người</w:t>
      </w:r>
      <w:proofErr w:type="spellEnd"/>
      <w:r w:rsidRPr="00B41112">
        <w:rPr>
          <w:i/>
          <w:sz w:val="26"/>
          <w:szCs w:val="26"/>
          <w:rPrChange w:id="27132" w:author="Le Minh Nghia" w:date="2019-10-09T10:56:00Z">
            <w:rPr>
              <w:i/>
              <w:sz w:val="26"/>
              <w:szCs w:val="26"/>
            </w:rPr>
          </w:rPrChange>
        </w:rPr>
        <w:t xml:space="preserve"> </w:t>
      </w:r>
      <w:proofErr w:type="spellStart"/>
      <w:r w:rsidRPr="00B41112">
        <w:rPr>
          <w:i/>
          <w:sz w:val="26"/>
          <w:szCs w:val="26"/>
          <w:rPrChange w:id="27133" w:author="Le Minh Nghia" w:date="2019-10-09T10:56:00Z">
            <w:rPr>
              <w:i/>
              <w:sz w:val="26"/>
              <w:szCs w:val="26"/>
            </w:rPr>
          </w:rPrChange>
        </w:rPr>
        <w:t>quản</w:t>
      </w:r>
      <w:proofErr w:type="spellEnd"/>
      <w:r w:rsidRPr="00B41112">
        <w:rPr>
          <w:i/>
          <w:sz w:val="26"/>
          <w:szCs w:val="26"/>
          <w:rPrChange w:id="27134" w:author="Le Minh Nghia" w:date="2019-10-09T10:56:00Z">
            <w:rPr>
              <w:i/>
              <w:sz w:val="26"/>
              <w:szCs w:val="26"/>
            </w:rPr>
          </w:rPrChange>
        </w:rPr>
        <w:t xml:space="preserve"> </w:t>
      </w:r>
      <w:proofErr w:type="spellStart"/>
      <w:r w:rsidRPr="00B41112">
        <w:rPr>
          <w:i/>
          <w:sz w:val="26"/>
          <w:szCs w:val="26"/>
          <w:rPrChange w:id="27135" w:author="Le Minh Nghia" w:date="2019-10-09T10:56:00Z">
            <w:rPr>
              <w:i/>
              <w:sz w:val="26"/>
              <w:szCs w:val="26"/>
            </w:rPr>
          </w:rPrChange>
        </w:rPr>
        <w:t>trị</w:t>
      </w:r>
      <w:proofErr w:type="spellEnd"/>
    </w:p>
    <w:p w:rsidR="00A76402" w:rsidRPr="00B41112" w:rsidDel="00901D9F" w:rsidRDefault="00A76402" w:rsidP="00A76402">
      <w:pPr>
        <w:ind w:left="1080" w:hanging="371"/>
        <w:rPr>
          <w:del w:id="27136" w:author="Le Minh Nghia" w:date="2019-10-09T10:39:00Z"/>
          <w:sz w:val="26"/>
          <w:szCs w:val="26"/>
          <w:rPrChange w:id="27137" w:author="Le Minh Nghia" w:date="2019-10-09T10:56:00Z">
            <w:rPr>
              <w:del w:id="27138" w:author="Le Minh Nghia" w:date="2019-10-09T10:39:00Z"/>
              <w:sz w:val="26"/>
              <w:szCs w:val="26"/>
            </w:rPr>
          </w:rPrChange>
        </w:rPr>
      </w:pPr>
    </w:p>
    <w:p w:rsidR="00A76402" w:rsidRPr="00B41112" w:rsidRDefault="00A76402">
      <w:pPr>
        <w:ind w:left="709"/>
        <w:jc w:val="center"/>
        <w:rPr>
          <w:sz w:val="26"/>
          <w:szCs w:val="26"/>
          <w:rPrChange w:id="27139" w:author="Le Minh Nghia" w:date="2019-10-09T10:56:00Z">
            <w:rPr>
              <w:sz w:val="26"/>
              <w:szCs w:val="26"/>
            </w:rPr>
          </w:rPrChange>
        </w:rPr>
        <w:pPrChange w:id="27140" w:author="Le Minh Nghia" w:date="2019-10-09T10:39:00Z">
          <w:pPr/>
        </w:pPrChange>
      </w:pPr>
    </w:p>
    <w:p w:rsidR="000917F1" w:rsidRPr="00B41112" w:rsidRDefault="000917F1">
      <w:pPr>
        <w:pStyle w:val="ListParagraph"/>
        <w:numPr>
          <w:ilvl w:val="0"/>
          <w:numId w:val="47"/>
        </w:numPr>
        <w:ind w:left="360"/>
        <w:rPr>
          <w:b/>
          <w:sz w:val="26"/>
          <w:szCs w:val="26"/>
          <w:rPrChange w:id="27141" w:author="Le Minh Nghia" w:date="2019-10-09T10:56:00Z">
            <w:rPr>
              <w:b/>
              <w:sz w:val="26"/>
              <w:szCs w:val="26"/>
            </w:rPr>
          </w:rPrChange>
        </w:rPr>
        <w:pPrChange w:id="27142" w:author="Le Minh Nghia" w:date="2019-10-09T10:39:00Z">
          <w:pPr>
            <w:pStyle w:val="ListParagraph"/>
            <w:numPr>
              <w:numId w:val="47"/>
            </w:numPr>
            <w:ind w:hanging="360"/>
          </w:pPr>
        </w:pPrChange>
      </w:pPr>
      <w:proofErr w:type="spellStart"/>
      <w:r w:rsidRPr="00B41112">
        <w:rPr>
          <w:b/>
          <w:sz w:val="26"/>
          <w:szCs w:val="26"/>
          <w:rPrChange w:id="27143" w:author="Le Minh Nghia" w:date="2019-10-09T10:56:00Z">
            <w:rPr>
              <w:b/>
              <w:sz w:val="26"/>
              <w:szCs w:val="26"/>
            </w:rPr>
          </w:rPrChange>
        </w:rPr>
        <w:t>Quản</w:t>
      </w:r>
      <w:proofErr w:type="spellEnd"/>
      <w:r w:rsidRPr="00B41112">
        <w:rPr>
          <w:b/>
          <w:sz w:val="26"/>
          <w:szCs w:val="26"/>
          <w:rPrChange w:id="27144" w:author="Le Minh Nghia" w:date="2019-10-09T10:56:00Z">
            <w:rPr>
              <w:b/>
              <w:sz w:val="26"/>
              <w:szCs w:val="26"/>
            </w:rPr>
          </w:rPrChange>
        </w:rPr>
        <w:t xml:space="preserve"> </w:t>
      </w:r>
      <w:proofErr w:type="spellStart"/>
      <w:r w:rsidRPr="00B41112">
        <w:rPr>
          <w:b/>
          <w:sz w:val="26"/>
          <w:szCs w:val="26"/>
          <w:rPrChange w:id="27145" w:author="Le Minh Nghia" w:date="2019-10-09T10:56:00Z">
            <w:rPr>
              <w:b/>
              <w:sz w:val="26"/>
              <w:szCs w:val="26"/>
            </w:rPr>
          </w:rPrChange>
        </w:rPr>
        <w:t>lý</w:t>
      </w:r>
      <w:proofErr w:type="spellEnd"/>
      <w:r w:rsidRPr="00B41112">
        <w:rPr>
          <w:b/>
          <w:sz w:val="26"/>
          <w:szCs w:val="26"/>
          <w:rPrChange w:id="27146" w:author="Le Minh Nghia" w:date="2019-10-09T10:56:00Z">
            <w:rPr>
              <w:b/>
              <w:sz w:val="26"/>
              <w:szCs w:val="26"/>
            </w:rPr>
          </w:rPrChange>
        </w:rPr>
        <w:t xml:space="preserve"> </w:t>
      </w:r>
      <w:proofErr w:type="spellStart"/>
      <w:r w:rsidRPr="00B41112">
        <w:rPr>
          <w:b/>
          <w:sz w:val="26"/>
          <w:szCs w:val="26"/>
          <w:rPrChange w:id="27147" w:author="Le Minh Nghia" w:date="2019-10-09T10:56:00Z">
            <w:rPr>
              <w:b/>
              <w:sz w:val="26"/>
              <w:szCs w:val="26"/>
            </w:rPr>
          </w:rPrChange>
        </w:rPr>
        <w:t>thống</w:t>
      </w:r>
      <w:proofErr w:type="spellEnd"/>
      <w:r w:rsidRPr="00B41112">
        <w:rPr>
          <w:b/>
          <w:sz w:val="26"/>
          <w:szCs w:val="26"/>
          <w:rPrChange w:id="27148" w:author="Le Minh Nghia" w:date="2019-10-09T10:56:00Z">
            <w:rPr>
              <w:b/>
              <w:sz w:val="26"/>
              <w:szCs w:val="26"/>
            </w:rPr>
          </w:rPrChange>
        </w:rPr>
        <w:t xml:space="preserve"> </w:t>
      </w:r>
      <w:proofErr w:type="spellStart"/>
      <w:r w:rsidRPr="00B41112">
        <w:rPr>
          <w:b/>
          <w:sz w:val="26"/>
          <w:szCs w:val="26"/>
          <w:rPrChange w:id="27149" w:author="Le Minh Nghia" w:date="2019-10-09T10:56:00Z">
            <w:rPr>
              <w:b/>
              <w:sz w:val="26"/>
              <w:szCs w:val="26"/>
            </w:rPr>
          </w:rPrChange>
        </w:rPr>
        <w:t>kê</w:t>
      </w:r>
      <w:proofErr w:type="spellEnd"/>
    </w:p>
    <w:p w:rsidR="00DE3A13" w:rsidRPr="00B41112" w:rsidRDefault="00DE3A13">
      <w:pPr>
        <w:pStyle w:val="ListParagraph"/>
        <w:ind w:left="0"/>
        <w:rPr>
          <w:sz w:val="26"/>
          <w:szCs w:val="26"/>
          <w:rPrChange w:id="27150" w:author="Le Minh Nghia" w:date="2019-10-09T10:56:00Z">
            <w:rPr>
              <w:sz w:val="26"/>
              <w:szCs w:val="26"/>
            </w:rPr>
          </w:rPrChange>
        </w:rPr>
        <w:pPrChange w:id="27151" w:author="Le Minh Nghia" w:date="2019-10-09T10:39:00Z">
          <w:pPr>
            <w:pStyle w:val="ListParagraph"/>
          </w:pPr>
        </w:pPrChange>
      </w:pPr>
      <w:proofErr w:type="spellStart"/>
      <w:r w:rsidRPr="00B41112">
        <w:rPr>
          <w:sz w:val="26"/>
          <w:szCs w:val="26"/>
          <w:rPrChange w:id="27152" w:author="Le Minh Nghia" w:date="2019-10-09T10:56:00Z">
            <w:rPr>
              <w:sz w:val="26"/>
              <w:szCs w:val="26"/>
            </w:rPr>
          </w:rPrChange>
        </w:rPr>
        <w:t>Giao</w:t>
      </w:r>
      <w:proofErr w:type="spellEnd"/>
      <w:r w:rsidRPr="00B41112">
        <w:rPr>
          <w:sz w:val="26"/>
          <w:szCs w:val="26"/>
          <w:rPrChange w:id="27153" w:author="Le Minh Nghia" w:date="2019-10-09T10:56:00Z">
            <w:rPr>
              <w:sz w:val="26"/>
              <w:szCs w:val="26"/>
            </w:rPr>
          </w:rPrChange>
        </w:rPr>
        <w:t xml:space="preserve"> </w:t>
      </w:r>
      <w:proofErr w:type="spellStart"/>
      <w:r w:rsidRPr="00B41112">
        <w:rPr>
          <w:sz w:val="26"/>
          <w:szCs w:val="26"/>
          <w:rPrChange w:id="27154" w:author="Le Minh Nghia" w:date="2019-10-09T10:56:00Z">
            <w:rPr>
              <w:sz w:val="26"/>
              <w:szCs w:val="26"/>
            </w:rPr>
          </w:rPrChange>
        </w:rPr>
        <w:t>diện</w:t>
      </w:r>
      <w:proofErr w:type="spellEnd"/>
      <w:r w:rsidRPr="00B41112">
        <w:rPr>
          <w:sz w:val="26"/>
          <w:szCs w:val="26"/>
          <w:rPrChange w:id="27155" w:author="Le Minh Nghia" w:date="2019-10-09T10:56:00Z">
            <w:rPr>
              <w:sz w:val="26"/>
              <w:szCs w:val="26"/>
            </w:rPr>
          </w:rPrChange>
        </w:rPr>
        <w:t xml:space="preserve"> </w:t>
      </w:r>
      <w:proofErr w:type="spellStart"/>
      <w:r w:rsidRPr="00B41112">
        <w:rPr>
          <w:sz w:val="26"/>
          <w:szCs w:val="26"/>
          <w:rPrChange w:id="27156" w:author="Le Minh Nghia" w:date="2019-10-09T10:56:00Z">
            <w:rPr>
              <w:sz w:val="26"/>
              <w:szCs w:val="26"/>
            </w:rPr>
          </w:rPrChange>
        </w:rPr>
        <w:t>quản</w:t>
      </w:r>
      <w:proofErr w:type="spellEnd"/>
      <w:r w:rsidRPr="00B41112">
        <w:rPr>
          <w:sz w:val="26"/>
          <w:szCs w:val="26"/>
          <w:rPrChange w:id="27157" w:author="Le Minh Nghia" w:date="2019-10-09T10:56:00Z">
            <w:rPr>
              <w:sz w:val="26"/>
              <w:szCs w:val="26"/>
            </w:rPr>
          </w:rPrChange>
        </w:rPr>
        <w:t xml:space="preserve"> </w:t>
      </w:r>
      <w:proofErr w:type="spellStart"/>
      <w:r w:rsidRPr="00B41112">
        <w:rPr>
          <w:sz w:val="26"/>
          <w:szCs w:val="26"/>
          <w:rPrChange w:id="27158" w:author="Le Minh Nghia" w:date="2019-10-09T10:56:00Z">
            <w:rPr>
              <w:sz w:val="26"/>
              <w:szCs w:val="26"/>
            </w:rPr>
          </w:rPrChange>
        </w:rPr>
        <w:t>lý</w:t>
      </w:r>
      <w:proofErr w:type="spellEnd"/>
      <w:r w:rsidRPr="00B41112">
        <w:rPr>
          <w:sz w:val="26"/>
          <w:szCs w:val="26"/>
          <w:rPrChange w:id="27159" w:author="Le Minh Nghia" w:date="2019-10-09T10:56:00Z">
            <w:rPr>
              <w:sz w:val="26"/>
              <w:szCs w:val="26"/>
            </w:rPr>
          </w:rPrChange>
        </w:rPr>
        <w:t xml:space="preserve"> </w:t>
      </w:r>
      <w:proofErr w:type="spellStart"/>
      <w:r w:rsidRPr="00B41112">
        <w:rPr>
          <w:sz w:val="26"/>
          <w:szCs w:val="26"/>
          <w:rPrChange w:id="27160" w:author="Le Minh Nghia" w:date="2019-10-09T10:56:00Z">
            <w:rPr>
              <w:sz w:val="26"/>
              <w:szCs w:val="26"/>
            </w:rPr>
          </w:rPrChange>
        </w:rPr>
        <w:t>lớp</w:t>
      </w:r>
      <w:proofErr w:type="spellEnd"/>
      <w:r w:rsidRPr="00B41112">
        <w:rPr>
          <w:sz w:val="26"/>
          <w:szCs w:val="26"/>
          <w:rPrChange w:id="27161" w:author="Le Minh Nghia" w:date="2019-10-09T10:56:00Z">
            <w:rPr>
              <w:sz w:val="26"/>
              <w:szCs w:val="26"/>
            </w:rPr>
          </w:rPrChange>
        </w:rPr>
        <w:t xml:space="preserve"> </w:t>
      </w:r>
      <w:proofErr w:type="spellStart"/>
      <w:r w:rsidRPr="00B41112">
        <w:rPr>
          <w:sz w:val="26"/>
          <w:szCs w:val="26"/>
          <w:rPrChange w:id="27162" w:author="Le Minh Nghia" w:date="2019-10-09T10:56:00Z">
            <w:rPr>
              <w:sz w:val="26"/>
              <w:szCs w:val="26"/>
            </w:rPr>
          </w:rPrChange>
        </w:rPr>
        <w:t>học</w:t>
      </w:r>
      <w:proofErr w:type="spellEnd"/>
      <w:r w:rsidRPr="00B41112">
        <w:rPr>
          <w:sz w:val="26"/>
          <w:szCs w:val="26"/>
          <w:rPrChange w:id="27163" w:author="Le Minh Nghia" w:date="2019-10-09T10:56:00Z">
            <w:rPr>
              <w:sz w:val="26"/>
              <w:szCs w:val="26"/>
            </w:rPr>
          </w:rPrChange>
        </w:rPr>
        <w:t xml:space="preserve"> </w:t>
      </w:r>
      <w:proofErr w:type="spellStart"/>
      <w:r w:rsidRPr="00B41112">
        <w:rPr>
          <w:sz w:val="26"/>
          <w:szCs w:val="26"/>
          <w:rPrChange w:id="27164" w:author="Le Minh Nghia" w:date="2019-10-09T10:56:00Z">
            <w:rPr>
              <w:sz w:val="26"/>
              <w:szCs w:val="26"/>
            </w:rPr>
          </w:rPrChange>
        </w:rPr>
        <w:t>gồm</w:t>
      </w:r>
      <w:proofErr w:type="spellEnd"/>
      <w:r w:rsidRPr="00B41112">
        <w:rPr>
          <w:sz w:val="26"/>
          <w:szCs w:val="26"/>
          <w:rPrChange w:id="27165" w:author="Le Minh Nghia" w:date="2019-10-09T10:56:00Z">
            <w:rPr>
              <w:sz w:val="26"/>
              <w:szCs w:val="26"/>
            </w:rPr>
          </w:rPrChange>
        </w:rPr>
        <w:t xml:space="preserve"> </w:t>
      </w:r>
      <w:proofErr w:type="spellStart"/>
      <w:r w:rsidRPr="00B41112">
        <w:rPr>
          <w:sz w:val="26"/>
          <w:szCs w:val="26"/>
          <w:rPrChange w:id="27166" w:author="Le Minh Nghia" w:date="2019-10-09T10:56:00Z">
            <w:rPr>
              <w:sz w:val="26"/>
              <w:szCs w:val="26"/>
            </w:rPr>
          </w:rPrChange>
        </w:rPr>
        <w:t>có</w:t>
      </w:r>
      <w:proofErr w:type="spellEnd"/>
      <w:r w:rsidRPr="00B41112">
        <w:rPr>
          <w:sz w:val="26"/>
          <w:szCs w:val="26"/>
          <w:rPrChange w:id="27167" w:author="Le Minh Nghia" w:date="2019-10-09T10:56:00Z">
            <w:rPr>
              <w:sz w:val="26"/>
              <w:szCs w:val="26"/>
            </w:rPr>
          </w:rPrChange>
        </w:rPr>
        <w:t xml:space="preserve"> </w:t>
      </w:r>
      <w:proofErr w:type="spellStart"/>
      <w:r w:rsidRPr="00B41112">
        <w:rPr>
          <w:sz w:val="26"/>
          <w:szCs w:val="26"/>
          <w:rPrChange w:id="27168" w:author="Le Minh Nghia" w:date="2019-10-09T10:56:00Z">
            <w:rPr>
              <w:sz w:val="26"/>
              <w:szCs w:val="26"/>
            </w:rPr>
          </w:rPrChange>
        </w:rPr>
        <w:t>các</w:t>
      </w:r>
      <w:proofErr w:type="spellEnd"/>
      <w:r w:rsidRPr="00B41112">
        <w:rPr>
          <w:sz w:val="26"/>
          <w:szCs w:val="26"/>
          <w:rPrChange w:id="27169" w:author="Le Minh Nghia" w:date="2019-10-09T10:56:00Z">
            <w:rPr>
              <w:sz w:val="26"/>
              <w:szCs w:val="26"/>
            </w:rPr>
          </w:rPrChange>
        </w:rPr>
        <w:t xml:space="preserve"> </w:t>
      </w:r>
      <w:proofErr w:type="spellStart"/>
      <w:r w:rsidRPr="00B41112">
        <w:rPr>
          <w:sz w:val="26"/>
          <w:szCs w:val="26"/>
          <w:rPrChange w:id="27170" w:author="Le Minh Nghia" w:date="2019-10-09T10:56:00Z">
            <w:rPr>
              <w:sz w:val="26"/>
              <w:szCs w:val="26"/>
            </w:rPr>
          </w:rPrChange>
        </w:rPr>
        <w:t>phần</w:t>
      </w:r>
      <w:proofErr w:type="spellEnd"/>
      <w:r w:rsidRPr="00B41112">
        <w:rPr>
          <w:sz w:val="26"/>
          <w:szCs w:val="26"/>
          <w:rPrChange w:id="27171" w:author="Le Minh Nghia" w:date="2019-10-09T10:56:00Z">
            <w:rPr>
              <w:sz w:val="26"/>
              <w:szCs w:val="26"/>
            </w:rPr>
          </w:rPrChange>
        </w:rPr>
        <w:t xml:space="preserve"> </w:t>
      </w:r>
      <w:proofErr w:type="spellStart"/>
      <w:r w:rsidRPr="00B41112">
        <w:rPr>
          <w:sz w:val="26"/>
          <w:szCs w:val="26"/>
          <w:rPrChange w:id="27172" w:author="Le Minh Nghia" w:date="2019-10-09T10:56:00Z">
            <w:rPr>
              <w:sz w:val="26"/>
              <w:szCs w:val="26"/>
            </w:rPr>
          </w:rPrChange>
        </w:rPr>
        <w:t>như</w:t>
      </w:r>
      <w:proofErr w:type="spellEnd"/>
      <w:r w:rsidRPr="00B41112">
        <w:rPr>
          <w:sz w:val="26"/>
          <w:szCs w:val="26"/>
          <w:rPrChange w:id="27173" w:author="Le Minh Nghia" w:date="2019-10-09T10:56:00Z">
            <w:rPr>
              <w:sz w:val="26"/>
              <w:szCs w:val="26"/>
            </w:rPr>
          </w:rPrChange>
        </w:rPr>
        <w:t xml:space="preserve"> </w:t>
      </w:r>
      <w:proofErr w:type="spellStart"/>
      <w:r w:rsidRPr="00B41112">
        <w:rPr>
          <w:sz w:val="26"/>
          <w:szCs w:val="26"/>
          <w:rPrChange w:id="27174" w:author="Le Minh Nghia" w:date="2019-10-09T10:56:00Z">
            <w:rPr>
              <w:sz w:val="26"/>
              <w:szCs w:val="26"/>
            </w:rPr>
          </w:rPrChange>
        </w:rPr>
        <w:t>sau</w:t>
      </w:r>
      <w:proofErr w:type="spellEnd"/>
      <w:r w:rsidRPr="00B41112">
        <w:rPr>
          <w:sz w:val="26"/>
          <w:szCs w:val="26"/>
          <w:rPrChange w:id="27175" w:author="Le Minh Nghia" w:date="2019-10-09T10:56:00Z">
            <w:rPr>
              <w:sz w:val="26"/>
              <w:szCs w:val="26"/>
            </w:rPr>
          </w:rPrChange>
        </w:rPr>
        <w:t>:</w:t>
      </w:r>
    </w:p>
    <w:p w:rsidR="00DE3A13" w:rsidRPr="00B41112" w:rsidRDefault="00DE3A13">
      <w:pPr>
        <w:pStyle w:val="ListParagraph"/>
        <w:ind w:left="0"/>
        <w:rPr>
          <w:sz w:val="26"/>
          <w:szCs w:val="26"/>
          <w:rPrChange w:id="27176" w:author="Le Minh Nghia" w:date="2019-10-09T10:56:00Z">
            <w:rPr>
              <w:sz w:val="26"/>
              <w:szCs w:val="26"/>
            </w:rPr>
          </w:rPrChange>
        </w:rPr>
        <w:pPrChange w:id="27177" w:author="Le Minh Nghia" w:date="2019-10-09T10:39:00Z">
          <w:pPr>
            <w:pStyle w:val="ListParagraph"/>
          </w:pPr>
        </w:pPrChange>
      </w:pPr>
      <w:proofErr w:type="spellStart"/>
      <w:r w:rsidRPr="00B41112">
        <w:rPr>
          <w:b/>
          <w:sz w:val="26"/>
          <w:szCs w:val="26"/>
          <w:rPrChange w:id="27178" w:author="Le Minh Nghia" w:date="2019-10-09T10:56:00Z">
            <w:rPr>
              <w:b/>
              <w:sz w:val="26"/>
              <w:szCs w:val="26"/>
            </w:rPr>
          </w:rPrChange>
        </w:rPr>
        <w:t>Phần</w:t>
      </w:r>
      <w:proofErr w:type="spellEnd"/>
      <w:r w:rsidRPr="00B41112">
        <w:rPr>
          <w:b/>
          <w:sz w:val="26"/>
          <w:szCs w:val="26"/>
          <w:rPrChange w:id="27179" w:author="Le Minh Nghia" w:date="2019-10-09T10:56:00Z">
            <w:rPr>
              <w:b/>
              <w:sz w:val="26"/>
              <w:szCs w:val="26"/>
            </w:rPr>
          </w:rPrChange>
        </w:rPr>
        <w:t xml:space="preserve"> </w:t>
      </w:r>
      <w:proofErr w:type="spellStart"/>
      <w:r w:rsidRPr="00B41112">
        <w:rPr>
          <w:b/>
          <w:sz w:val="26"/>
          <w:szCs w:val="26"/>
          <w:rPrChange w:id="27180" w:author="Le Minh Nghia" w:date="2019-10-09T10:56:00Z">
            <w:rPr>
              <w:b/>
              <w:sz w:val="26"/>
              <w:szCs w:val="26"/>
            </w:rPr>
          </w:rPrChange>
        </w:rPr>
        <w:t>bảng</w:t>
      </w:r>
      <w:proofErr w:type="spellEnd"/>
      <w:r w:rsidRPr="00B41112">
        <w:rPr>
          <w:b/>
          <w:sz w:val="26"/>
          <w:szCs w:val="26"/>
          <w:rPrChange w:id="27181" w:author="Le Minh Nghia" w:date="2019-10-09T10:56:00Z">
            <w:rPr>
              <w:b/>
              <w:sz w:val="26"/>
              <w:szCs w:val="26"/>
            </w:rPr>
          </w:rPrChange>
        </w:rPr>
        <w:t xml:space="preserve"> </w:t>
      </w:r>
      <w:proofErr w:type="spellStart"/>
      <w:r w:rsidRPr="00B41112">
        <w:rPr>
          <w:b/>
          <w:sz w:val="26"/>
          <w:szCs w:val="26"/>
          <w:rPrChange w:id="27182" w:author="Le Minh Nghia" w:date="2019-10-09T10:56:00Z">
            <w:rPr>
              <w:b/>
              <w:sz w:val="26"/>
              <w:szCs w:val="26"/>
            </w:rPr>
          </w:rPrChange>
        </w:rPr>
        <w:t>hiển</w:t>
      </w:r>
      <w:proofErr w:type="spellEnd"/>
      <w:r w:rsidRPr="00B41112">
        <w:rPr>
          <w:b/>
          <w:sz w:val="26"/>
          <w:szCs w:val="26"/>
          <w:rPrChange w:id="27183" w:author="Le Minh Nghia" w:date="2019-10-09T10:56:00Z">
            <w:rPr>
              <w:b/>
              <w:sz w:val="26"/>
              <w:szCs w:val="26"/>
            </w:rPr>
          </w:rPrChange>
        </w:rPr>
        <w:t xml:space="preserve"> </w:t>
      </w:r>
      <w:proofErr w:type="spellStart"/>
      <w:r w:rsidRPr="00B41112">
        <w:rPr>
          <w:b/>
          <w:sz w:val="26"/>
          <w:szCs w:val="26"/>
          <w:rPrChange w:id="27184" w:author="Le Minh Nghia" w:date="2019-10-09T10:56:00Z">
            <w:rPr>
              <w:b/>
              <w:sz w:val="26"/>
              <w:szCs w:val="26"/>
            </w:rPr>
          </w:rPrChange>
        </w:rPr>
        <w:t>thị</w:t>
      </w:r>
      <w:proofErr w:type="spellEnd"/>
      <w:r w:rsidRPr="00B41112">
        <w:rPr>
          <w:b/>
          <w:sz w:val="26"/>
          <w:szCs w:val="26"/>
          <w:rPrChange w:id="27185" w:author="Le Minh Nghia" w:date="2019-10-09T10:56:00Z">
            <w:rPr>
              <w:b/>
              <w:sz w:val="26"/>
              <w:szCs w:val="26"/>
            </w:rPr>
          </w:rPrChange>
        </w:rPr>
        <w:t xml:space="preserve"> </w:t>
      </w:r>
      <w:proofErr w:type="spellStart"/>
      <w:r w:rsidRPr="00B41112">
        <w:rPr>
          <w:b/>
          <w:sz w:val="26"/>
          <w:szCs w:val="26"/>
          <w:rPrChange w:id="27186" w:author="Le Minh Nghia" w:date="2019-10-09T10:56:00Z">
            <w:rPr>
              <w:b/>
              <w:sz w:val="26"/>
              <w:szCs w:val="26"/>
            </w:rPr>
          </w:rPrChange>
        </w:rPr>
        <w:t>thông</w:t>
      </w:r>
      <w:proofErr w:type="spellEnd"/>
      <w:r w:rsidRPr="00B41112">
        <w:rPr>
          <w:b/>
          <w:sz w:val="26"/>
          <w:szCs w:val="26"/>
          <w:rPrChange w:id="27187" w:author="Le Minh Nghia" w:date="2019-10-09T10:56:00Z">
            <w:rPr>
              <w:b/>
              <w:sz w:val="26"/>
              <w:szCs w:val="26"/>
            </w:rPr>
          </w:rPrChange>
        </w:rPr>
        <w:t xml:space="preserve"> tin </w:t>
      </w:r>
      <w:proofErr w:type="spellStart"/>
      <w:r w:rsidRPr="00B41112">
        <w:rPr>
          <w:b/>
          <w:sz w:val="26"/>
          <w:szCs w:val="26"/>
          <w:rPrChange w:id="27188" w:author="Le Minh Nghia" w:date="2019-10-09T10:56:00Z">
            <w:rPr>
              <w:b/>
              <w:sz w:val="26"/>
              <w:szCs w:val="26"/>
            </w:rPr>
          </w:rPrChange>
        </w:rPr>
        <w:t>cựu</w:t>
      </w:r>
      <w:proofErr w:type="spellEnd"/>
      <w:r w:rsidRPr="00B41112">
        <w:rPr>
          <w:b/>
          <w:sz w:val="26"/>
          <w:szCs w:val="26"/>
          <w:rPrChange w:id="27189" w:author="Le Minh Nghia" w:date="2019-10-09T10:56:00Z">
            <w:rPr>
              <w:b/>
              <w:sz w:val="26"/>
              <w:szCs w:val="26"/>
            </w:rPr>
          </w:rPrChange>
        </w:rPr>
        <w:t xml:space="preserve"> </w:t>
      </w:r>
      <w:proofErr w:type="spellStart"/>
      <w:r w:rsidRPr="00B41112">
        <w:rPr>
          <w:b/>
          <w:sz w:val="26"/>
          <w:szCs w:val="26"/>
          <w:rPrChange w:id="27190" w:author="Le Minh Nghia" w:date="2019-10-09T10:56:00Z">
            <w:rPr>
              <w:b/>
              <w:sz w:val="26"/>
              <w:szCs w:val="26"/>
            </w:rPr>
          </w:rPrChange>
        </w:rPr>
        <w:t>sinh</w:t>
      </w:r>
      <w:proofErr w:type="spellEnd"/>
      <w:r w:rsidRPr="00B41112">
        <w:rPr>
          <w:b/>
          <w:sz w:val="26"/>
          <w:szCs w:val="26"/>
          <w:rPrChange w:id="27191" w:author="Le Minh Nghia" w:date="2019-10-09T10:56:00Z">
            <w:rPr>
              <w:b/>
              <w:sz w:val="26"/>
              <w:szCs w:val="26"/>
            </w:rPr>
          </w:rPrChange>
        </w:rPr>
        <w:t xml:space="preserve"> </w:t>
      </w:r>
      <w:proofErr w:type="spellStart"/>
      <w:r w:rsidRPr="00B41112">
        <w:rPr>
          <w:b/>
          <w:sz w:val="26"/>
          <w:szCs w:val="26"/>
          <w:rPrChange w:id="27192" w:author="Le Minh Nghia" w:date="2019-10-09T10:56:00Z">
            <w:rPr>
              <w:b/>
              <w:sz w:val="26"/>
              <w:szCs w:val="26"/>
            </w:rPr>
          </w:rPrChange>
        </w:rPr>
        <w:t>viên</w:t>
      </w:r>
      <w:proofErr w:type="spellEnd"/>
      <w:r w:rsidRPr="00B41112">
        <w:rPr>
          <w:b/>
          <w:sz w:val="26"/>
          <w:szCs w:val="26"/>
          <w:rPrChange w:id="27193" w:author="Le Minh Nghia" w:date="2019-10-09T10:56:00Z">
            <w:rPr>
              <w:b/>
              <w:sz w:val="26"/>
              <w:szCs w:val="26"/>
            </w:rPr>
          </w:rPrChange>
        </w:rPr>
        <w:t>:</w:t>
      </w:r>
      <w:r w:rsidRPr="00B41112">
        <w:rPr>
          <w:sz w:val="26"/>
          <w:szCs w:val="26"/>
          <w:rPrChange w:id="27194" w:author="Le Minh Nghia" w:date="2019-10-09T10:56:00Z">
            <w:rPr>
              <w:sz w:val="26"/>
              <w:szCs w:val="26"/>
            </w:rPr>
          </w:rPrChange>
        </w:rPr>
        <w:t xml:space="preserve"> </w:t>
      </w:r>
      <w:proofErr w:type="spellStart"/>
      <w:r w:rsidRPr="00B41112">
        <w:rPr>
          <w:sz w:val="26"/>
          <w:szCs w:val="26"/>
          <w:rPrChange w:id="27195" w:author="Le Minh Nghia" w:date="2019-10-09T10:56:00Z">
            <w:rPr>
              <w:sz w:val="26"/>
              <w:szCs w:val="26"/>
            </w:rPr>
          </w:rPrChange>
        </w:rPr>
        <w:t>cho</w:t>
      </w:r>
      <w:proofErr w:type="spellEnd"/>
      <w:r w:rsidRPr="00B41112">
        <w:rPr>
          <w:sz w:val="26"/>
          <w:szCs w:val="26"/>
          <w:rPrChange w:id="27196" w:author="Le Minh Nghia" w:date="2019-10-09T10:56:00Z">
            <w:rPr>
              <w:sz w:val="26"/>
              <w:szCs w:val="26"/>
            </w:rPr>
          </w:rPrChange>
        </w:rPr>
        <w:t xml:space="preserve"> </w:t>
      </w:r>
      <w:proofErr w:type="spellStart"/>
      <w:r w:rsidRPr="00B41112">
        <w:rPr>
          <w:sz w:val="26"/>
          <w:szCs w:val="26"/>
          <w:rPrChange w:id="27197" w:author="Le Minh Nghia" w:date="2019-10-09T10:56:00Z">
            <w:rPr>
              <w:sz w:val="26"/>
              <w:szCs w:val="26"/>
            </w:rPr>
          </w:rPrChange>
        </w:rPr>
        <w:t>phép</w:t>
      </w:r>
      <w:proofErr w:type="spellEnd"/>
      <w:r w:rsidRPr="00B41112">
        <w:rPr>
          <w:sz w:val="26"/>
          <w:szCs w:val="26"/>
          <w:rPrChange w:id="27198" w:author="Le Minh Nghia" w:date="2019-10-09T10:56:00Z">
            <w:rPr>
              <w:sz w:val="26"/>
              <w:szCs w:val="26"/>
            </w:rPr>
          </w:rPrChange>
        </w:rPr>
        <w:t xml:space="preserve"> </w:t>
      </w:r>
      <w:proofErr w:type="spellStart"/>
      <w:r w:rsidRPr="00B41112">
        <w:rPr>
          <w:sz w:val="26"/>
          <w:szCs w:val="26"/>
          <w:rPrChange w:id="27199" w:author="Le Minh Nghia" w:date="2019-10-09T10:56:00Z">
            <w:rPr>
              <w:sz w:val="26"/>
              <w:szCs w:val="26"/>
            </w:rPr>
          </w:rPrChange>
        </w:rPr>
        <w:t>hiển</w:t>
      </w:r>
      <w:proofErr w:type="spellEnd"/>
      <w:r w:rsidRPr="00B41112">
        <w:rPr>
          <w:sz w:val="26"/>
          <w:szCs w:val="26"/>
          <w:rPrChange w:id="27200" w:author="Le Minh Nghia" w:date="2019-10-09T10:56:00Z">
            <w:rPr>
              <w:sz w:val="26"/>
              <w:szCs w:val="26"/>
            </w:rPr>
          </w:rPrChange>
        </w:rPr>
        <w:t xml:space="preserve"> </w:t>
      </w:r>
      <w:proofErr w:type="spellStart"/>
      <w:r w:rsidRPr="00B41112">
        <w:rPr>
          <w:sz w:val="26"/>
          <w:szCs w:val="26"/>
          <w:rPrChange w:id="27201" w:author="Le Minh Nghia" w:date="2019-10-09T10:56:00Z">
            <w:rPr>
              <w:sz w:val="26"/>
              <w:szCs w:val="26"/>
            </w:rPr>
          </w:rPrChange>
        </w:rPr>
        <w:t>thị</w:t>
      </w:r>
      <w:proofErr w:type="spellEnd"/>
      <w:r w:rsidRPr="00B41112">
        <w:rPr>
          <w:sz w:val="26"/>
          <w:szCs w:val="26"/>
          <w:rPrChange w:id="27202" w:author="Le Minh Nghia" w:date="2019-10-09T10:56:00Z">
            <w:rPr>
              <w:sz w:val="26"/>
              <w:szCs w:val="26"/>
            </w:rPr>
          </w:rPrChange>
        </w:rPr>
        <w:t xml:space="preserve"> </w:t>
      </w:r>
      <w:proofErr w:type="spellStart"/>
      <w:r w:rsidRPr="00B41112">
        <w:rPr>
          <w:sz w:val="26"/>
          <w:szCs w:val="26"/>
          <w:rPrChange w:id="27203" w:author="Le Minh Nghia" w:date="2019-10-09T10:56:00Z">
            <w:rPr>
              <w:sz w:val="26"/>
              <w:szCs w:val="26"/>
            </w:rPr>
          </w:rPrChange>
        </w:rPr>
        <w:t>thông</w:t>
      </w:r>
      <w:proofErr w:type="spellEnd"/>
      <w:r w:rsidRPr="00B41112">
        <w:rPr>
          <w:sz w:val="26"/>
          <w:szCs w:val="26"/>
          <w:rPrChange w:id="27204" w:author="Le Minh Nghia" w:date="2019-10-09T10:56:00Z">
            <w:rPr>
              <w:sz w:val="26"/>
              <w:szCs w:val="26"/>
            </w:rPr>
          </w:rPrChange>
        </w:rPr>
        <w:t xml:space="preserve"> </w:t>
      </w:r>
      <w:proofErr w:type="spellStart"/>
      <w:r w:rsidRPr="00B41112">
        <w:rPr>
          <w:sz w:val="26"/>
          <w:szCs w:val="26"/>
          <w:rPrChange w:id="27205" w:author="Le Minh Nghia" w:date="2019-10-09T10:56:00Z">
            <w:rPr>
              <w:sz w:val="26"/>
              <w:szCs w:val="26"/>
            </w:rPr>
          </w:rPrChange>
        </w:rPr>
        <w:t>cần</w:t>
      </w:r>
      <w:proofErr w:type="spellEnd"/>
      <w:r w:rsidRPr="00B41112">
        <w:rPr>
          <w:sz w:val="26"/>
          <w:szCs w:val="26"/>
          <w:rPrChange w:id="27206" w:author="Le Minh Nghia" w:date="2019-10-09T10:56:00Z">
            <w:rPr>
              <w:sz w:val="26"/>
              <w:szCs w:val="26"/>
            </w:rPr>
          </w:rPrChange>
        </w:rPr>
        <w:t xml:space="preserve"> </w:t>
      </w:r>
      <w:proofErr w:type="spellStart"/>
      <w:r w:rsidRPr="00B41112">
        <w:rPr>
          <w:sz w:val="26"/>
          <w:szCs w:val="26"/>
          <w:rPrChange w:id="27207" w:author="Le Minh Nghia" w:date="2019-10-09T10:56:00Z">
            <w:rPr>
              <w:sz w:val="26"/>
              <w:szCs w:val="26"/>
            </w:rPr>
          </w:rPrChange>
        </w:rPr>
        <w:t>thiết</w:t>
      </w:r>
      <w:proofErr w:type="spellEnd"/>
      <w:r w:rsidRPr="00B41112">
        <w:rPr>
          <w:sz w:val="26"/>
          <w:szCs w:val="26"/>
          <w:rPrChange w:id="27208" w:author="Le Minh Nghia" w:date="2019-10-09T10:56:00Z">
            <w:rPr>
              <w:sz w:val="26"/>
              <w:szCs w:val="26"/>
            </w:rPr>
          </w:rPrChange>
        </w:rPr>
        <w:t xml:space="preserve"> </w:t>
      </w:r>
      <w:proofErr w:type="spellStart"/>
      <w:r w:rsidRPr="00B41112">
        <w:rPr>
          <w:sz w:val="26"/>
          <w:szCs w:val="26"/>
          <w:rPrChange w:id="27209" w:author="Le Minh Nghia" w:date="2019-10-09T10:56:00Z">
            <w:rPr>
              <w:sz w:val="26"/>
              <w:szCs w:val="26"/>
            </w:rPr>
          </w:rPrChange>
        </w:rPr>
        <w:t>của</w:t>
      </w:r>
      <w:proofErr w:type="spellEnd"/>
      <w:r w:rsidRPr="00B41112">
        <w:rPr>
          <w:sz w:val="26"/>
          <w:szCs w:val="26"/>
          <w:rPrChange w:id="27210" w:author="Le Minh Nghia" w:date="2019-10-09T10:56:00Z">
            <w:rPr>
              <w:sz w:val="26"/>
              <w:szCs w:val="26"/>
            </w:rPr>
          </w:rPrChange>
        </w:rPr>
        <w:t xml:space="preserve"> </w:t>
      </w:r>
      <w:proofErr w:type="spellStart"/>
      <w:r w:rsidRPr="00B41112">
        <w:rPr>
          <w:sz w:val="26"/>
          <w:szCs w:val="26"/>
          <w:rPrChange w:id="27211" w:author="Le Minh Nghia" w:date="2019-10-09T10:56:00Z">
            <w:rPr>
              <w:sz w:val="26"/>
              <w:szCs w:val="26"/>
            </w:rPr>
          </w:rPrChange>
        </w:rPr>
        <w:t>một</w:t>
      </w:r>
      <w:proofErr w:type="spellEnd"/>
      <w:r w:rsidRPr="00B41112">
        <w:rPr>
          <w:sz w:val="26"/>
          <w:szCs w:val="26"/>
          <w:rPrChange w:id="27212" w:author="Le Minh Nghia" w:date="2019-10-09T10:56:00Z">
            <w:rPr>
              <w:sz w:val="26"/>
              <w:szCs w:val="26"/>
            </w:rPr>
          </w:rPrChange>
        </w:rPr>
        <w:t xml:space="preserve"> </w:t>
      </w:r>
      <w:proofErr w:type="spellStart"/>
      <w:r w:rsidRPr="00B41112">
        <w:rPr>
          <w:sz w:val="26"/>
          <w:szCs w:val="26"/>
          <w:rPrChange w:id="27213" w:author="Le Minh Nghia" w:date="2019-10-09T10:56:00Z">
            <w:rPr>
              <w:sz w:val="26"/>
              <w:szCs w:val="26"/>
            </w:rPr>
          </w:rPrChange>
        </w:rPr>
        <w:t>cựu</w:t>
      </w:r>
      <w:proofErr w:type="spellEnd"/>
      <w:r w:rsidRPr="00B41112">
        <w:rPr>
          <w:sz w:val="26"/>
          <w:szCs w:val="26"/>
          <w:rPrChange w:id="27214" w:author="Le Minh Nghia" w:date="2019-10-09T10:56:00Z">
            <w:rPr>
              <w:sz w:val="26"/>
              <w:szCs w:val="26"/>
            </w:rPr>
          </w:rPrChange>
        </w:rPr>
        <w:t xml:space="preserve"> </w:t>
      </w:r>
      <w:proofErr w:type="spellStart"/>
      <w:r w:rsidRPr="00B41112">
        <w:rPr>
          <w:sz w:val="26"/>
          <w:szCs w:val="26"/>
          <w:rPrChange w:id="27215" w:author="Le Minh Nghia" w:date="2019-10-09T10:56:00Z">
            <w:rPr>
              <w:sz w:val="26"/>
              <w:szCs w:val="26"/>
            </w:rPr>
          </w:rPrChange>
        </w:rPr>
        <w:t>sinh</w:t>
      </w:r>
      <w:proofErr w:type="spellEnd"/>
      <w:r w:rsidRPr="00B41112">
        <w:rPr>
          <w:sz w:val="26"/>
          <w:szCs w:val="26"/>
          <w:rPrChange w:id="27216" w:author="Le Minh Nghia" w:date="2019-10-09T10:56:00Z">
            <w:rPr>
              <w:sz w:val="26"/>
              <w:szCs w:val="26"/>
            </w:rPr>
          </w:rPrChange>
        </w:rPr>
        <w:t xml:space="preserve"> </w:t>
      </w:r>
      <w:proofErr w:type="spellStart"/>
      <w:r w:rsidRPr="00B41112">
        <w:rPr>
          <w:sz w:val="26"/>
          <w:szCs w:val="26"/>
          <w:rPrChange w:id="27217" w:author="Le Minh Nghia" w:date="2019-10-09T10:56:00Z">
            <w:rPr>
              <w:sz w:val="26"/>
              <w:szCs w:val="26"/>
            </w:rPr>
          </w:rPrChange>
        </w:rPr>
        <w:t>viên</w:t>
      </w:r>
      <w:proofErr w:type="spellEnd"/>
      <w:r w:rsidRPr="00B41112">
        <w:rPr>
          <w:sz w:val="26"/>
          <w:szCs w:val="26"/>
          <w:rPrChange w:id="27218" w:author="Le Minh Nghia" w:date="2019-10-09T10:56:00Z">
            <w:rPr>
              <w:sz w:val="26"/>
              <w:szCs w:val="26"/>
            </w:rPr>
          </w:rPrChange>
        </w:rPr>
        <w:t xml:space="preserve"> ra </w:t>
      </w:r>
      <w:proofErr w:type="spellStart"/>
      <w:r w:rsidRPr="00B41112">
        <w:rPr>
          <w:sz w:val="26"/>
          <w:szCs w:val="26"/>
          <w:rPrChange w:id="27219" w:author="Le Minh Nghia" w:date="2019-10-09T10:56:00Z">
            <w:rPr>
              <w:sz w:val="26"/>
              <w:szCs w:val="26"/>
            </w:rPr>
          </w:rPrChange>
        </w:rPr>
        <w:t>giao</w:t>
      </w:r>
      <w:proofErr w:type="spellEnd"/>
      <w:r w:rsidRPr="00B41112">
        <w:rPr>
          <w:sz w:val="26"/>
          <w:szCs w:val="26"/>
          <w:rPrChange w:id="27220" w:author="Le Minh Nghia" w:date="2019-10-09T10:56:00Z">
            <w:rPr>
              <w:sz w:val="26"/>
              <w:szCs w:val="26"/>
            </w:rPr>
          </w:rPrChange>
        </w:rPr>
        <w:t xml:space="preserve"> </w:t>
      </w:r>
      <w:proofErr w:type="spellStart"/>
      <w:r w:rsidRPr="00B41112">
        <w:rPr>
          <w:sz w:val="26"/>
          <w:szCs w:val="26"/>
          <w:rPrChange w:id="27221" w:author="Le Minh Nghia" w:date="2019-10-09T10:56:00Z">
            <w:rPr>
              <w:sz w:val="26"/>
              <w:szCs w:val="26"/>
            </w:rPr>
          </w:rPrChange>
        </w:rPr>
        <w:t>diện</w:t>
      </w:r>
      <w:proofErr w:type="spellEnd"/>
      <w:r w:rsidRPr="00B41112">
        <w:rPr>
          <w:sz w:val="26"/>
          <w:szCs w:val="26"/>
          <w:rPrChange w:id="27222" w:author="Le Minh Nghia" w:date="2019-10-09T10:56:00Z">
            <w:rPr>
              <w:sz w:val="26"/>
              <w:szCs w:val="26"/>
            </w:rPr>
          </w:rPrChange>
        </w:rPr>
        <w:t xml:space="preserve"> </w:t>
      </w:r>
      <w:proofErr w:type="spellStart"/>
      <w:r w:rsidRPr="00B41112">
        <w:rPr>
          <w:sz w:val="26"/>
          <w:szCs w:val="26"/>
          <w:rPrChange w:id="27223" w:author="Le Minh Nghia" w:date="2019-10-09T10:56:00Z">
            <w:rPr>
              <w:sz w:val="26"/>
              <w:szCs w:val="26"/>
            </w:rPr>
          </w:rPrChange>
        </w:rPr>
        <w:t>gồm</w:t>
      </w:r>
      <w:proofErr w:type="spellEnd"/>
      <w:r w:rsidRPr="00B41112">
        <w:rPr>
          <w:sz w:val="26"/>
          <w:szCs w:val="26"/>
          <w:rPrChange w:id="27224" w:author="Le Minh Nghia" w:date="2019-10-09T10:56:00Z">
            <w:rPr>
              <w:sz w:val="26"/>
              <w:szCs w:val="26"/>
            </w:rPr>
          </w:rPrChange>
        </w:rPr>
        <w:t xml:space="preserve"> </w:t>
      </w:r>
      <w:proofErr w:type="spellStart"/>
      <w:r w:rsidRPr="00B41112">
        <w:rPr>
          <w:sz w:val="26"/>
          <w:szCs w:val="26"/>
          <w:rPrChange w:id="27225" w:author="Le Minh Nghia" w:date="2019-10-09T10:56:00Z">
            <w:rPr>
              <w:sz w:val="26"/>
              <w:szCs w:val="26"/>
            </w:rPr>
          </w:rPrChange>
        </w:rPr>
        <w:t>có</w:t>
      </w:r>
      <w:proofErr w:type="spellEnd"/>
      <w:r w:rsidRPr="00B41112">
        <w:rPr>
          <w:sz w:val="26"/>
          <w:szCs w:val="26"/>
          <w:rPrChange w:id="27226" w:author="Le Minh Nghia" w:date="2019-10-09T10:56:00Z">
            <w:rPr>
              <w:sz w:val="26"/>
              <w:szCs w:val="26"/>
            </w:rPr>
          </w:rPrChange>
        </w:rPr>
        <w:t xml:space="preserve"> </w:t>
      </w:r>
      <w:proofErr w:type="spellStart"/>
      <w:r w:rsidRPr="00B41112">
        <w:rPr>
          <w:sz w:val="26"/>
          <w:szCs w:val="26"/>
          <w:rPrChange w:id="27227" w:author="Le Minh Nghia" w:date="2019-10-09T10:56:00Z">
            <w:rPr>
              <w:sz w:val="26"/>
              <w:szCs w:val="26"/>
            </w:rPr>
          </w:rPrChange>
        </w:rPr>
        <w:t>các</w:t>
      </w:r>
      <w:proofErr w:type="spellEnd"/>
      <w:r w:rsidRPr="00B41112">
        <w:rPr>
          <w:sz w:val="26"/>
          <w:szCs w:val="26"/>
          <w:rPrChange w:id="27228" w:author="Le Minh Nghia" w:date="2019-10-09T10:56:00Z">
            <w:rPr>
              <w:sz w:val="26"/>
              <w:szCs w:val="26"/>
            </w:rPr>
          </w:rPrChange>
        </w:rPr>
        <w:t xml:space="preserve"> </w:t>
      </w:r>
      <w:proofErr w:type="spellStart"/>
      <w:r w:rsidRPr="00B41112">
        <w:rPr>
          <w:sz w:val="26"/>
          <w:szCs w:val="26"/>
          <w:rPrChange w:id="27229" w:author="Le Minh Nghia" w:date="2019-10-09T10:56:00Z">
            <w:rPr>
              <w:sz w:val="26"/>
              <w:szCs w:val="26"/>
            </w:rPr>
          </w:rPrChange>
        </w:rPr>
        <w:t>trường</w:t>
      </w:r>
      <w:proofErr w:type="spellEnd"/>
      <w:r w:rsidRPr="00B41112">
        <w:rPr>
          <w:sz w:val="26"/>
          <w:szCs w:val="26"/>
          <w:rPrChange w:id="27230" w:author="Le Minh Nghia" w:date="2019-10-09T10:56:00Z">
            <w:rPr>
              <w:sz w:val="26"/>
              <w:szCs w:val="26"/>
            </w:rPr>
          </w:rPrChange>
        </w:rPr>
        <w:t xml:space="preserve"> </w:t>
      </w:r>
      <w:proofErr w:type="spellStart"/>
      <w:r w:rsidRPr="00B41112">
        <w:rPr>
          <w:sz w:val="26"/>
          <w:szCs w:val="26"/>
          <w:rPrChange w:id="27231" w:author="Le Minh Nghia" w:date="2019-10-09T10:56:00Z">
            <w:rPr>
              <w:sz w:val="26"/>
              <w:szCs w:val="26"/>
            </w:rPr>
          </w:rPrChange>
        </w:rPr>
        <w:t>như</w:t>
      </w:r>
      <w:proofErr w:type="spellEnd"/>
      <w:r w:rsidRPr="00B41112">
        <w:rPr>
          <w:sz w:val="26"/>
          <w:szCs w:val="26"/>
          <w:rPrChange w:id="27232" w:author="Le Minh Nghia" w:date="2019-10-09T10:56:00Z">
            <w:rPr>
              <w:sz w:val="26"/>
              <w:szCs w:val="26"/>
            </w:rPr>
          </w:rPrChange>
        </w:rPr>
        <w:t xml:space="preserve">: STT, MSSV, </w:t>
      </w:r>
      <w:proofErr w:type="spellStart"/>
      <w:r w:rsidRPr="00B41112">
        <w:rPr>
          <w:sz w:val="26"/>
          <w:szCs w:val="26"/>
          <w:rPrChange w:id="27233" w:author="Le Minh Nghia" w:date="2019-10-09T10:56:00Z">
            <w:rPr>
              <w:sz w:val="26"/>
              <w:szCs w:val="26"/>
            </w:rPr>
          </w:rPrChange>
        </w:rPr>
        <w:t>Họ</w:t>
      </w:r>
      <w:proofErr w:type="spellEnd"/>
      <w:r w:rsidRPr="00B41112">
        <w:rPr>
          <w:sz w:val="26"/>
          <w:szCs w:val="26"/>
          <w:rPrChange w:id="27234" w:author="Le Minh Nghia" w:date="2019-10-09T10:56:00Z">
            <w:rPr>
              <w:sz w:val="26"/>
              <w:szCs w:val="26"/>
            </w:rPr>
          </w:rPrChange>
        </w:rPr>
        <w:t xml:space="preserve"> </w:t>
      </w:r>
      <w:proofErr w:type="spellStart"/>
      <w:r w:rsidRPr="00B41112">
        <w:rPr>
          <w:sz w:val="26"/>
          <w:szCs w:val="26"/>
          <w:rPrChange w:id="27235" w:author="Le Minh Nghia" w:date="2019-10-09T10:56:00Z">
            <w:rPr>
              <w:sz w:val="26"/>
              <w:szCs w:val="26"/>
            </w:rPr>
          </w:rPrChange>
        </w:rPr>
        <w:t>và</w:t>
      </w:r>
      <w:proofErr w:type="spellEnd"/>
      <w:r w:rsidRPr="00B41112">
        <w:rPr>
          <w:sz w:val="26"/>
          <w:szCs w:val="26"/>
          <w:rPrChange w:id="27236" w:author="Le Minh Nghia" w:date="2019-10-09T10:56:00Z">
            <w:rPr>
              <w:sz w:val="26"/>
              <w:szCs w:val="26"/>
            </w:rPr>
          </w:rPrChange>
        </w:rPr>
        <w:t xml:space="preserve"> </w:t>
      </w:r>
      <w:proofErr w:type="spellStart"/>
      <w:r w:rsidRPr="00B41112">
        <w:rPr>
          <w:sz w:val="26"/>
          <w:szCs w:val="26"/>
          <w:rPrChange w:id="27237" w:author="Le Minh Nghia" w:date="2019-10-09T10:56:00Z">
            <w:rPr>
              <w:sz w:val="26"/>
              <w:szCs w:val="26"/>
            </w:rPr>
          </w:rPrChange>
        </w:rPr>
        <w:t>tên</w:t>
      </w:r>
      <w:proofErr w:type="spellEnd"/>
      <w:r w:rsidRPr="00B41112">
        <w:rPr>
          <w:sz w:val="26"/>
          <w:szCs w:val="26"/>
          <w:rPrChange w:id="27238" w:author="Le Minh Nghia" w:date="2019-10-09T10:56:00Z">
            <w:rPr>
              <w:sz w:val="26"/>
              <w:szCs w:val="26"/>
            </w:rPr>
          </w:rPrChange>
        </w:rPr>
        <w:t xml:space="preserve">, </w:t>
      </w:r>
      <w:proofErr w:type="spellStart"/>
      <w:r w:rsidRPr="00B41112">
        <w:rPr>
          <w:sz w:val="26"/>
          <w:szCs w:val="26"/>
          <w:rPrChange w:id="27239" w:author="Le Minh Nghia" w:date="2019-10-09T10:56:00Z">
            <w:rPr>
              <w:sz w:val="26"/>
              <w:szCs w:val="26"/>
            </w:rPr>
          </w:rPrChange>
        </w:rPr>
        <w:t>Số</w:t>
      </w:r>
      <w:proofErr w:type="spellEnd"/>
      <w:r w:rsidRPr="00B41112">
        <w:rPr>
          <w:sz w:val="26"/>
          <w:szCs w:val="26"/>
          <w:rPrChange w:id="27240" w:author="Le Minh Nghia" w:date="2019-10-09T10:56:00Z">
            <w:rPr>
              <w:sz w:val="26"/>
              <w:szCs w:val="26"/>
            </w:rPr>
          </w:rPrChange>
        </w:rPr>
        <w:t xml:space="preserve"> </w:t>
      </w:r>
      <w:proofErr w:type="spellStart"/>
      <w:r w:rsidRPr="00B41112">
        <w:rPr>
          <w:sz w:val="26"/>
          <w:szCs w:val="26"/>
          <w:rPrChange w:id="27241" w:author="Le Minh Nghia" w:date="2019-10-09T10:56:00Z">
            <w:rPr>
              <w:sz w:val="26"/>
              <w:szCs w:val="26"/>
            </w:rPr>
          </w:rPrChange>
        </w:rPr>
        <w:t>điện</w:t>
      </w:r>
      <w:proofErr w:type="spellEnd"/>
      <w:r w:rsidRPr="00B41112">
        <w:rPr>
          <w:sz w:val="26"/>
          <w:szCs w:val="26"/>
          <w:rPrChange w:id="27242" w:author="Le Minh Nghia" w:date="2019-10-09T10:56:00Z">
            <w:rPr>
              <w:sz w:val="26"/>
              <w:szCs w:val="26"/>
            </w:rPr>
          </w:rPrChange>
        </w:rPr>
        <w:t xml:space="preserve"> </w:t>
      </w:r>
      <w:proofErr w:type="spellStart"/>
      <w:r w:rsidRPr="00B41112">
        <w:rPr>
          <w:sz w:val="26"/>
          <w:szCs w:val="26"/>
          <w:rPrChange w:id="27243" w:author="Le Minh Nghia" w:date="2019-10-09T10:56:00Z">
            <w:rPr>
              <w:sz w:val="26"/>
              <w:szCs w:val="26"/>
            </w:rPr>
          </w:rPrChange>
        </w:rPr>
        <w:t>thoại</w:t>
      </w:r>
      <w:proofErr w:type="spellEnd"/>
      <w:r w:rsidRPr="00B41112">
        <w:rPr>
          <w:sz w:val="26"/>
          <w:szCs w:val="26"/>
          <w:rPrChange w:id="27244" w:author="Le Minh Nghia" w:date="2019-10-09T10:56:00Z">
            <w:rPr>
              <w:sz w:val="26"/>
              <w:szCs w:val="26"/>
            </w:rPr>
          </w:rPrChange>
        </w:rPr>
        <w:t xml:space="preserve">, Email, </w:t>
      </w:r>
      <w:proofErr w:type="spellStart"/>
      <w:r w:rsidRPr="00B41112">
        <w:rPr>
          <w:sz w:val="26"/>
          <w:szCs w:val="26"/>
          <w:rPrChange w:id="27245" w:author="Le Minh Nghia" w:date="2019-10-09T10:56:00Z">
            <w:rPr>
              <w:sz w:val="26"/>
              <w:szCs w:val="26"/>
            </w:rPr>
          </w:rPrChange>
        </w:rPr>
        <w:t>Mã</w:t>
      </w:r>
      <w:proofErr w:type="spellEnd"/>
      <w:r w:rsidRPr="00B41112">
        <w:rPr>
          <w:sz w:val="26"/>
          <w:szCs w:val="26"/>
          <w:rPrChange w:id="27246" w:author="Le Minh Nghia" w:date="2019-10-09T10:56:00Z">
            <w:rPr>
              <w:sz w:val="26"/>
              <w:szCs w:val="26"/>
            </w:rPr>
          </w:rPrChange>
        </w:rPr>
        <w:t xml:space="preserve"> </w:t>
      </w:r>
      <w:proofErr w:type="spellStart"/>
      <w:r w:rsidRPr="00B41112">
        <w:rPr>
          <w:sz w:val="26"/>
          <w:szCs w:val="26"/>
          <w:rPrChange w:id="27247" w:author="Le Minh Nghia" w:date="2019-10-09T10:56:00Z">
            <w:rPr>
              <w:sz w:val="26"/>
              <w:szCs w:val="26"/>
            </w:rPr>
          </w:rPrChange>
        </w:rPr>
        <w:t>lớp</w:t>
      </w:r>
      <w:proofErr w:type="spellEnd"/>
      <w:r w:rsidRPr="00B41112">
        <w:rPr>
          <w:sz w:val="26"/>
          <w:szCs w:val="26"/>
          <w:rPrChange w:id="27248" w:author="Le Minh Nghia" w:date="2019-10-09T10:56:00Z">
            <w:rPr>
              <w:sz w:val="26"/>
              <w:szCs w:val="26"/>
            </w:rPr>
          </w:rPrChange>
        </w:rPr>
        <w:t xml:space="preserve">, </w:t>
      </w:r>
      <w:proofErr w:type="spellStart"/>
      <w:r w:rsidRPr="00B41112">
        <w:rPr>
          <w:sz w:val="26"/>
          <w:szCs w:val="26"/>
          <w:rPrChange w:id="27249" w:author="Le Minh Nghia" w:date="2019-10-09T10:56:00Z">
            <w:rPr>
              <w:sz w:val="26"/>
              <w:szCs w:val="26"/>
            </w:rPr>
          </w:rPrChange>
        </w:rPr>
        <w:t>Tên</w:t>
      </w:r>
      <w:proofErr w:type="spellEnd"/>
      <w:r w:rsidRPr="00B41112">
        <w:rPr>
          <w:sz w:val="26"/>
          <w:szCs w:val="26"/>
          <w:rPrChange w:id="27250" w:author="Le Minh Nghia" w:date="2019-10-09T10:56:00Z">
            <w:rPr>
              <w:sz w:val="26"/>
              <w:szCs w:val="26"/>
            </w:rPr>
          </w:rPrChange>
        </w:rPr>
        <w:t xml:space="preserve"> </w:t>
      </w:r>
      <w:proofErr w:type="spellStart"/>
      <w:r w:rsidRPr="00B41112">
        <w:rPr>
          <w:sz w:val="26"/>
          <w:szCs w:val="26"/>
          <w:rPrChange w:id="27251" w:author="Le Minh Nghia" w:date="2019-10-09T10:56:00Z">
            <w:rPr>
              <w:sz w:val="26"/>
              <w:szCs w:val="26"/>
            </w:rPr>
          </w:rPrChange>
        </w:rPr>
        <w:t>lớp</w:t>
      </w:r>
      <w:proofErr w:type="spellEnd"/>
      <w:r w:rsidRPr="00B41112">
        <w:rPr>
          <w:sz w:val="26"/>
          <w:szCs w:val="26"/>
          <w:rPrChange w:id="27252" w:author="Le Minh Nghia" w:date="2019-10-09T10:56:00Z">
            <w:rPr>
              <w:sz w:val="26"/>
              <w:szCs w:val="26"/>
            </w:rPr>
          </w:rPrChange>
        </w:rPr>
        <w:t xml:space="preserve"> </w:t>
      </w:r>
      <w:proofErr w:type="spellStart"/>
      <w:r w:rsidRPr="00B41112">
        <w:rPr>
          <w:sz w:val="26"/>
          <w:szCs w:val="26"/>
          <w:rPrChange w:id="27253" w:author="Le Minh Nghia" w:date="2019-10-09T10:56:00Z">
            <w:rPr>
              <w:sz w:val="26"/>
              <w:szCs w:val="26"/>
            </w:rPr>
          </w:rPrChange>
        </w:rPr>
        <w:t>và</w:t>
      </w:r>
      <w:proofErr w:type="spellEnd"/>
      <w:r w:rsidRPr="00B41112">
        <w:rPr>
          <w:sz w:val="26"/>
          <w:szCs w:val="26"/>
          <w:rPrChange w:id="27254" w:author="Le Minh Nghia" w:date="2019-10-09T10:56:00Z">
            <w:rPr>
              <w:sz w:val="26"/>
              <w:szCs w:val="26"/>
            </w:rPr>
          </w:rPrChange>
        </w:rPr>
        <w:t xml:space="preserve"> </w:t>
      </w:r>
      <w:proofErr w:type="spellStart"/>
      <w:r w:rsidRPr="00B41112">
        <w:rPr>
          <w:sz w:val="26"/>
          <w:szCs w:val="26"/>
          <w:rPrChange w:id="27255" w:author="Le Minh Nghia" w:date="2019-10-09T10:56:00Z">
            <w:rPr>
              <w:sz w:val="26"/>
              <w:szCs w:val="26"/>
            </w:rPr>
          </w:rPrChange>
        </w:rPr>
        <w:t>Chức</w:t>
      </w:r>
      <w:proofErr w:type="spellEnd"/>
      <w:r w:rsidRPr="00B41112">
        <w:rPr>
          <w:sz w:val="26"/>
          <w:szCs w:val="26"/>
          <w:rPrChange w:id="27256" w:author="Le Minh Nghia" w:date="2019-10-09T10:56:00Z">
            <w:rPr>
              <w:sz w:val="26"/>
              <w:szCs w:val="26"/>
            </w:rPr>
          </w:rPrChange>
        </w:rPr>
        <w:t xml:space="preserve"> </w:t>
      </w:r>
      <w:proofErr w:type="spellStart"/>
      <w:r w:rsidRPr="00B41112">
        <w:rPr>
          <w:sz w:val="26"/>
          <w:szCs w:val="26"/>
          <w:rPrChange w:id="27257" w:author="Le Minh Nghia" w:date="2019-10-09T10:56:00Z">
            <w:rPr>
              <w:sz w:val="26"/>
              <w:szCs w:val="26"/>
            </w:rPr>
          </w:rPrChange>
        </w:rPr>
        <w:t>năng</w:t>
      </w:r>
      <w:proofErr w:type="spellEnd"/>
      <w:r w:rsidRPr="00B41112">
        <w:rPr>
          <w:sz w:val="26"/>
          <w:szCs w:val="26"/>
          <w:rPrChange w:id="27258" w:author="Le Minh Nghia" w:date="2019-10-09T10:56:00Z">
            <w:rPr>
              <w:sz w:val="26"/>
              <w:szCs w:val="26"/>
            </w:rPr>
          </w:rPrChange>
        </w:rPr>
        <w:t xml:space="preserve">. </w:t>
      </w:r>
      <w:proofErr w:type="spellStart"/>
      <w:r w:rsidRPr="00B41112">
        <w:rPr>
          <w:sz w:val="26"/>
          <w:szCs w:val="26"/>
          <w:rPrChange w:id="27259" w:author="Le Minh Nghia" w:date="2019-10-09T10:56:00Z">
            <w:rPr>
              <w:sz w:val="26"/>
              <w:szCs w:val="26"/>
            </w:rPr>
          </w:rPrChange>
        </w:rPr>
        <w:t>Trong</w:t>
      </w:r>
      <w:proofErr w:type="spellEnd"/>
      <w:r w:rsidRPr="00B41112">
        <w:rPr>
          <w:sz w:val="26"/>
          <w:szCs w:val="26"/>
          <w:rPrChange w:id="27260" w:author="Le Minh Nghia" w:date="2019-10-09T10:56:00Z">
            <w:rPr>
              <w:sz w:val="26"/>
              <w:szCs w:val="26"/>
            </w:rPr>
          </w:rPrChange>
        </w:rPr>
        <w:t xml:space="preserve"> </w:t>
      </w:r>
      <w:proofErr w:type="spellStart"/>
      <w:r w:rsidRPr="00B41112">
        <w:rPr>
          <w:sz w:val="26"/>
          <w:szCs w:val="26"/>
          <w:rPrChange w:id="27261" w:author="Le Minh Nghia" w:date="2019-10-09T10:56:00Z">
            <w:rPr>
              <w:sz w:val="26"/>
              <w:szCs w:val="26"/>
            </w:rPr>
          </w:rPrChange>
        </w:rPr>
        <w:t>phần</w:t>
      </w:r>
      <w:proofErr w:type="spellEnd"/>
      <w:r w:rsidRPr="00B41112">
        <w:rPr>
          <w:sz w:val="26"/>
          <w:szCs w:val="26"/>
          <w:rPrChange w:id="27262" w:author="Le Minh Nghia" w:date="2019-10-09T10:56:00Z">
            <w:rPr>
              <w:sz w:val="26"/>
              <w:szCs w:val="26"/>
            </w:rPr>
          </w:rPrChange>
        </w:rPr>
        <w:t xml:space="preserve"> </w:t>
      </w:r>
      <w:proofErr w:type="spellStart"/>
      <w:r w:rsidRPr="00B41112">
        <w:rPr>
          <w:sz w:val="26"/>
          <w:szCs w:val="26"/>
          <w:rPrChange w:id="27263" w:author="Le Minh Nghia" w:date="2019-10-09T10:56:00Z">
            <w:rPr>
              <w:sz w:val="26"/>
              <w:szCs w:val="26"/>
            </w:rPr>
          </w:rPrChange>
        </w:rPr>
        <w:t>chức</w:t>
      </w:r>
      <w:proofErr w:type="spellEnd"/>
      <w:r w:rsidRPr="00B41112">
        <w:rPr>
          <w:sz w:val="26"/>
          <w:szCs w:val="26"/>
          <w:rPrChange w:id="27264" w:author="Le Minh Nghia" w:date="2019-10-09T10:56:00Z">
            <w:rPr>
              <w:sz w:val="26"/>
              <w:szCs w:val="26"/>
            </w:rPr>
          </w:rPrChange>
        </w:rPr>
        <w:t xml:space="preserve"> </w:t>
      </w:r>
      <w:proofErr w:type="spellStart"/>
      <w:r w:rsidRPr="00B41112">
        <w:rPr>
          <w:sz w:val="26"/>
          <w:szCs w:val="26"/>
          <w:rPrChange w:id="27265" w:author="Le Minh Nghia" w:date="2019-10-09T10:56:00Z">
            <w:rPr>
              <w:sz w:val="26"/>
              <w:szCs w:val="26"/>
            </w:rPr>
          </w:rPrChange>
        </w:rPr>
        <w:t>năng</w:t>
      </w:r>
      <w:proofErr w:type="spellEnd"/>
      <w:r w:rsidRPr="00B41112">
        <w:rPr>
          <w:sz w:val="26"/>
          <w:szCs w:val="26"/>
          <w:rPrChange w:id="27266" w:author="Le Minh Nghia" w:date="2019-10-09T10:56:00Z">
            <w:rPr>
              <w:sz w:val="26"/>
              <w:szCs w:val="26"/>
            </w:rPr>
          </w:rPrChange>
        </w:rPr>
        <w:t xml:space="preserve"> bao </w:t>
      </w:r>
      <w:proofErr w:type="spellStart"/>
      <w:r w:rsidRPr="00B41112">
        <w:rPr>
          <w:sz w:val="26"/>
          <w:szCs w:val="26"/>
          <w:rPrChange w:id="27267" w:author="Le Minh Nghia" w:date="2019-10-09T10:56:00Z">
            <w:rPr>
              <w:sz w:val="26"/>
              <w:szCs w:val="26"/>
            </w:rPr>
          </w:rPrChange>
        </w:rPr>
        <w:t>gồm</w:t>
      </w:r>
      <w:proofErr w:type="spellEnd"/>
      <w:r w:rsidRPr="00B41112">
        <w:rPr>
          <w:sz w:val="26"/>
          <w:szCs w:val="26"/>
          <w:rPrChange w:id="27268" w:author="Le Minh Nghia" w:date="2019-10-09T10:56:00Z">
            <w:rPr>
              <w:sz w:val="26"/>
              <w:szCs w:val="26"/>
            </w:rPr>
          </w:rPrChange>
        </w:rPr>
        <w:t xml:space="preserve"> 3 </w:t>
      </w:r>
      <w:proofErr w:type="spellStart"/>
      <w:r w:rsidRPr="00B41112">
        <w:rPr>
          <w:sz w:val="26"/>
          <w:szCs w:val="26"/>
          <w:rPrChange w:id="27269" w:author="Le Minh Nghia" w:date="2019-10-09T10:56:00Z">
            <w:rPr>
              <w:sz w:val="26"/>
              <w:szCs w:val="26"/>
            </w:rPr>
          </w:rPrChange>
        </w:rPr>
        <w:t>chức</w:t>
      </w:r>
      <w:proofErr w:type="spellEnd"/>
      <w:r w:rsidRPr="00B41112">
        <w:rPr>
          <w:sz w:val="26"/>
          <w:szCs w:val="26"/>
          <w:rPrChange w:id="27270" w:author="Le Minh Nghia" w:date="2019-10-09T10:56:00Z">
            <w:rPr>
              <w:sz w:val="26"/>
              <w:szCs w:val="26"/>
            </w:rPr>
          </w:rPrChange>
        </w:rPr>
        <w:t xml:space="preserve"> </w:t>
      </w:r>
      <w:proofErr w:type="spellStart"/>
      <w:r w:rsidRPr="00B41112">
        <w:rPr>
          <w:sz w:val="26"/>
          <w:szCs w:val="26"/>
          <w:rPrChange w:id="27271" w:author="Le Minh Nghia" w:date="2019-10-09T10:56:00Z">
            <w:rPr>
              <w:sz w:val="26"/>
              <w:szCs w:val="26"/>
            </w:rPr>
          </w:rPrChange>
        </w:rPr>
        <w:t>năng</w:t>
      </w:r>
      <w:proofErr w:type="spellEnd"/>
      <w:r w:rsidRPr="00B41112">
        <w:rPr>
          <w:sz w:val="26"/>
          <w:szCs w:val="26"/>
          <w:rPrChange w:id="27272" w:author="Le Minh Nghia" w:date="2019-10-09T10:56:00Z">
            <w:rPr>
              <w:sz w:val="26"/>
              <w:szCs w:val="26"/>
            </w:rPr>
          </w:rPrChange>
        </w:rPr>
        <w:t xml:space="preserve"> </w:t>
      </w:r>
      <w:proofErr w:type="spellStart"/>
      <w:r w:rsidRPr="00B41112">
        <w:rPr>
          <w:sz w:val="26"/>
          <w:szCs w:val="26"/>
          <w:rPrChange w:id="27273" w:author="Le Minh Nghia" w:date="2019-10-09T10:56:00Z">
            <w:rPr>
              <w:sz w:val="26"/>
              <w:szCs w:val="26"/>
            </w:rPr>
          </w:rPrChange>
        </w:rPr>
        <w:t>tương</w:t>
      </w:r>
      <w:proofErr w:type="spellEnd"/>
      <w:r w:rsidRPr="00B41112">
        <w:rPr>
          <w:sz w:val="26"/>
          <w:szCs w:val="26"/>
          <w:rPrChange w:id="27274" w:author="Le Minh Nghia" w:date="2019-10-09T10:56:00Z">
            <w:rPr>
              <w:sz w:val="26"/>
              <w:szCs w:val="26"/>
            </w:rPr>
          </w:rPrChange>
        </w:rPr>
        <w:t xml:space="preserve"> </w:t>
      </w:r>
      <w:proofErr w:type="spellStart"/>
      <w:r w:rsidRPr="00B41112">
        <w:rPr>
          <w:sz w:val="26"/>
          <w:szCs w:val="26"/>
          <w:rPrChange w:id="27275" w:author="Le Minh Nghia" w:date="2019-10-09T10:56:00Z">
            <w:rPr>
              <w:sz w:val="26"/>
              <w:szCs w:val="26"/>
            </w:rPr>
          </w:rPrChange>
        </w:rPr>
        <w:t>ứng</w:t>
      </w:r>
      <w:proofErr w:type="spellEnd"/>
      <w:r w:rsidRPr="00B41112">
        <w:rPr>
          <w:sz w:val="26"/>
          <w:szCs w:val="26"/>
          <w:rPrChange w:id="27276" w:author="Le Minh Nghia" w:date="2019-10-09T10:56:00Z">
            <w:rPr>
              <w:sz w:val="26"/>
              <w:szCs w:val="26"/>
            </w:rPr>
          </w:rPrChange>
        </w:rPr>
        <w:t xml:space="preserve"> </w:t>
      </w:r>
      <w:proofErr w:type="spellStart"/>
      <w:r w:rsidRPr="00B41112">
        <w:rPr>
          <w:sz w:val="26"/>
          <w:szCs w:val="26"/>
          <w:rPrChange w:id="27277" w:author="Le Minh Nghia" w:date="2019-10-09T10:56:00Z">
            <w:rPr>
              <w:sz w:val="26"/>
              <w:szCs w:val="26"/>
            </w:rPr>
          </w:rPrChange>
        </w:rPr>
        <w:t>với</w:t>
      </w:r>
      <w:proofErr w:type="spellEnd"/>
      <w:r w:rsidRPr="00B41112">
        <w:rPr>
          <w:sz w:val="26"/>
          <w:szCs w:val="26"/>
          <w:rPrChange w:id="27278" w:author="Le Minh Nghia" w:date="2019-10-09T10:56:00Z">
            <w:rPr>
              <w:sz w:val="26"/>
              <w:szCs w:val="26"/>
            </w:rPr>
          </w:rPrChange>
        </w:rPr>
        <w:t xml:space="preserve"> </w:t>
      </w:r>
      <w:proofErr w:type="spellStart"/>
      <w:r w:rsidRPr="00B41112">
        <w:rPr>
          <w:sz w:val="26"/>
          <w:szCs w:val="26"/>
          <w:rPrChange w:id="27279" w:author="Le Minh Nghia" w:date="2019-10-09T10:56:00Z">
            <w:rPr>
              <w:sz w:val="26"/>
              <w:szCs w:val="26"/>
            </w:rPr>
          </w:rPrChange>
        </w:rPr>
        <w:t>ba</w:t>
      </w:r>
      <w:proofErr w:type="spellEnd"/>
      <w:r w:rsidRPr="00B41112">
        <w:rPr>
          <w:sz w:val="26"/>
          <w:szCs w:val="26"/>
          <w:rPrChange w:id="27280" w:author="Le Minh Nghia" w:date="2019-10-09T10:56:00Z">
            <w:rPr>
              <w:sz w:val="26"/>
              <w:szCs w:val="26"/>
            </w:rPr>
          </w:rPrChange>
        </w:rPr>
        <w:t xml:space="preserve"> icon </w:t>
      </w:r>
      <w:proofErr w:type="spellStart"/>
      <w:r w:rsidRPr="00B41112">
        <w:rPr>
          <w:sz w:val="26"/>
          <w:szCs w:val="26"/>
          <w:rPrChange w:id="27281" w:author="Le Minh Nghia" w:date="2019-10-09T10:56:00Z">
            <w:rPr>
              <w:sz w:val="26"/>
              <w:szCs w:val="26"/>
            </w:rPr>
          </w:rPrChange>
        </w:rPr>
        <w:t>đó</w:t>
      </w:r>
      <w:proofErr w:type="spellEnd"/>
      <w:r w:rsidRPr="00B41112">
        <w:rPr>
          <w:sz w:val="26"/>
          <w:szCs w:val="26"/>
          <w:rPrChange w:id="27282" w:author="Le Minh Nghia" w:date="2019-10-09T10:56:00Z">
            <w:rPr>
              <w:sz w:val="26"/>
              <w:szCs w:val="26"/>
            </w:rPr>
          </w:rPrChange>
        </w:rPr>
        <w:t xml:space="preserve"> </w:t>
      </w:r>
      <w:proofErr w:type="spellStart"/>
      <w:r w:rsidRPr="00B41112">
        <w:rPr>
          <w:sz w:val="26"/>
          <w:szCs w:val="26"/>
          <w:rPrChange w:id="27283" w:author="Le Minh Nghia" w:date="2019-10-09T10:56:00Z">
            <w:rPr>
              <w:sz w:val="26"/>
              <w:szCs w:val="26"/>
            </w:rPr>
          </w:rPrChange>
        </w:rPr>
        <w:t>là</w:t>
      </w:r>
      <w:proofErr w:type="spellEnd"/>
      <w:r w:rsidRPr="00B41112">
        <w:rPr>
          <w:sz w:val="26"/>
          <w:szCs w:val="26"/>
          <w:rPrChange w:id="27284" w:author="Le Minh Nghia" w:date="2019-10-09T10:56:00Z">
            <w:rPr>
              <w:sz w:val="26"/>
              <w:szCs w:val="26"/>
            </w:rPr>
          </w:rPrChange>
        </w:rPr>
        <w:t xml:space="preserve"> </w:t>
      </w:r>
      <w:proofErr w:type="spellStart"/>
      <w:r w:rsidRPr="00B41112">
        <w:rPr>
          <w:sz w:val="26"/>
          <w:szCs w:val="26"/>
          <w:rPrChange w:id="27285" w:author="Le Minh Nghia" w:date="2019-10-09T10:56:00Z">
            <w:rPr>
              <w:sz w:val="26"/>
              <w:szCs w:val="26"/>
            </w:rPr>
          </w:rPrChange>
        </w:rPr>
        <w:t>hiển</w:t>
      </w:r>
      <w:proofErr w:type="spellEnd"/>
      <w:r w:rsidRPr="00B41112">
        <w:rPr>
          <w:sz w:val="26"/>
          <w:szCs w:val="26"/>
          <w:rPrChange w:id="27286" w:author="Le Minh Nghia" w:date="2019-10-09T10:56:00Z">
            <w:rPr>
              <w:sz w:val="26"/>
              <w:szCs w:val="26"/>
            </w:rPr>
          </w:rPrChange>
        </w:rPr>
        <w:t xml:space="preserve"> </w:t>
      </w:r>
      <w:proofErr w:type="spellStart"/>
      <w:r w:rsidRPr="00B41112">
        <w:rPr>
          <w:sz w:val="26"/>
          <w:szCs w:val="26"/>
          <w:rPrChange w:id="27287" w:author="Le Minh Nghia" w:date="2019-10-09T10:56:00Z">
            <w:rPr>
              <w:sz w:val="26"/>
              <w:szCs w:val="26"/>
            </w:rPr>
          </w:rPrChange>
        </w:rPr>
        <w:t>thị</w:t>
      </w:r>
      <w:proofErr w:type="spellEnd"/>
      <w:r w:rsidRPr="00B41112">
        <w:rPr>
          <w:sz w:val="26"/>
          <w:szCs w:val="26"/>
          <w:rPrChange w:id="27288" w:author="Le Minh Nghia" w:date="2019-10-09T10:56:00Z">
            <w:rPr>
              <w:sz w:val="26"/>
              <w:szCs w:val="26"/>
            </w:rPr>
          </w:rPrChange>
        </w:rPr>
        <w:t xml:space="preserve">, </w:t>
      </w:r>
      <w:proofErr w:type="spellStart"/>
      <w:r w:rsidRPr="00B41112">
        <w:rPr>
          <w:sz w:val="26"/>
          <w:szCs w:val="26"/>
          <w:rPrChange w:id="27289" w:author="Le Minh Nghia" w:date="2019-10-09T10:56:00Z">
            <w:rPr>
              <w:sz w:val="26"/>
              <w:szCs w:val="26"/>
            </w:rPr>
          </w:rPrChange>
        </w:rPr>
        <w:t>sửa</w:t>
      </w:r>
      <w:proofErr w:type="spellEnd"/>
      <w:r w:rsidRPr="00B41112">
        <w:rPr>
          <w:sz w:val="26"/>
          <w:szCs w:val="26"/>
          <w:rPrChange w:id="27290" w:author="Le Minh Nghia" w:date="2019-10-09T10:56:00Z">
            <w:rPr>
              <w:sz w:val="26"/>
              <w:szCs w:val="26"/>
            </w:rPr>
          </w:rPrChange>
        </w:rPr>
        <w:t xml:space="preserve">, </w:t>
      </w:r>
      <w:proofErr w:type="spellStart"/>
      <w:r w:rsidRPr="00B41112">
        <w:rPr>
          <w:sz w:val="26"/>
          <w:szCs w:val="26"/>
          <w:rPrChange w:id="27291" w:author="Le Minh Nghia" w:date="2019-10-09T10:56:00Z">
            <w:rPr>
              <w:sz w:val="26"/>
              <w:szCs w:val="26"/>
            </w:rPr>
          </w:rPrChange>
        </w:rPr>
        <w:t>xóa</w:t>
      </w:r>
      <w:proofErr w:type="spellEnd"/>
      <w:r w:rsidRPr="00B41112">
        <w:rPr>
          <w:sz w:val="26"/>
          <w:szCs w:val="26"/>
          <w:rPrChange w:id="27292" w:author="Le Minh Nghia" w:date="2019-10-09T10:56:00Z">
            <w:rPr>
              <w:sz w:val="26"/>
              <w:szCs w:val="26"/>
            </w:rPr>
          </w:rPrChange>
        </w:rPr>
        <w:t>.</w:t>
      </w:r>
    </w:p>
    <w:p w:rsidR="00DE3A13" w:rsidRPr="00B41112" w:rsidRDefault="00DE3A13">
      <w:pPr>
        <w:pStyle w:val="ListParagraph"/>
        <w:numPr>
          <w:ilvl w:val="0"/>
          <w:numId w:val="5"/>
        </w:numPr>
        <w:ind w:left="360"/>
        <w:rPr>
          <w:sz w:val="26"/>
          <w:szCs w:val="26"/>
          <w:rPrChange w:id="27293" w:author="Le Minh Nghia" w:date="2019-10-09T10:56:00Z">
            <w:rPr>
              <w:sz w:val="26"/>
              <w:szCs w:val="26"/>
            </w:rPr>
          </w:rPrChange>
        </w:rPr>
        <w:pPrChange w:id="27294" w:author="Le Minh Nghia" w:date="2019-10-09T10:39:00Z">
          <w:pPr>
            <w:pStyle w:val="ListParagraph"/>
            <w:numPr>
              <w:numId w:val="5"/>
            </w:numPr>
            <w:ind w:left="1440" w:hanging="360"/>
          </w:pPr>
        </w:pPrChange>
      </w:pPr>
      <w:r w:rsidRPr="00B41112">
        <w:rPr>
          <w:sz w:val="26"/>
          <w:szCs w:val="26"/>
          <w:rPrChange w:id="27295" w:author="Le Minh Nghia" w:date="2019-10-09T10:56:00Z">
            <w:rPr>
              <w:sz w:val="26"/>
              <w:szCs w:val="26"/>
            </w:rPr>
          </w:rPrChange>
        </w:rPr>
        <w:t xml:space="preserve">Sau </w:t>
      </w:r>
      <w:proofErr w:type="spellStart"/>
      <w:r w:rsidRPr="00B41112">
        <w:rPr>
          <w:sz w:val="26"/>
          <w:szCs w:val="26"/>
          <w:rPrChange w:id="27296" w:author="Le Minh Nghia" w:date="2019-10-09T10:56:00Z">
            <w:rPr>
              <w:sz w:val="26"/>
              <w:szCs w:val="26"/>
            </w:rPr>
          </w:rPrChange>
        </w:rPr>
        <w:t>khi</w:t>
      </w:r>
      <w:proofErr w:type="spellEnd"/>
      <w:r w:rsidRPr="00B41112">
        <w:rPr>
          <w:sz w:val="26"/>
          <w:szCs w:val="26"/>
          <w:rPrChange w:id="27297" w:author="Le Minh Nghia" w:date="2019-10-09T10:56:00Z">
            <w:rPr>
              <w:sz w:val="26"/>
              <w:szCs w:val="26"/>
            </w:rPr>
          </w:rPrChange>
        </w:rPr>
        <w:t xml:space="preserve"> </w:t>
      </w:r>
      <w:proofErr w:type="spellStart"/>
      <w:r w:rsidRPr="00B41112">
        <w:rPr>
          <w:sz w:val="26"/>
          <w:szCs w:val="26"/>
          <w:rPrChange w:id="27298" w:author="Le Minh Nghia" w:date="2019-10-09T10:56:00Z">
            <w:rPr>
              <w:sz w:val="26"/>
              <w:szCs w:val="26"/>
            </w:rPr>
          </w:rPrChange>
        </w:rPr>
        <w:t>nhấn</w:t>
      </w:r>
      <w:proofErr w:type="spellEnd"/>
      <w:r w:rsidRPr="00B41112">
        <w:rPr>
          <w:sz w:val="26"/>
          <w:szCs w:val="26"/>
          <w:rPrChange w:id="27299" w:author="Le Minh Nghia" w:date="2019-10-09T10:56:00Z">
            <w:rPr>
              <w:sz w:val="26"/>
              <w:szCs w:val="26"/>
            </w:rPr>
          </w:rPrChange>
        </w:rPr>
        <w:t xml:space="preserve"> </w:t>
      </w:r>
      <w:proofErr w:type="spellStart"/>
      <w:r w:rsidRPr="00B41112">
        <w:rPr>
          <w:sz w:val="26"/>
          <w:szCs w:val="26"/>
          <w:rPrChange w:id="27300" w:author="Le Minh Nghia" w:date="2019-10-09T10:56:00Z">
            <w:rPr>
              <w:sz w:val="26"/>
              <w:szCs w:val="26"/>
            </w:rPr>
          </w:rPrChange>
        </w:rPr>
        <w:t>vào</w:t>
      </w:r>
      <w:proofErr w:type="spellEnd"/>
      <w:r w:rsidRPr="00B41112">
        <w:rPr>
          <w:sz w:val="26"/>
          <w:szCs w:val="26"/>
          <w:rPrChange w:id="27301" w:author="Le Minh Nghia" w:date="2019-10-09T10:56:00Z">
            <w:rPr>
              <w:sz w:val="26"/>
              <w:szCs w:val="26"/>
            </w:rPr>
          </w:rPrChange>
        </w:rPr>
        <w:t xml:space="preserve"> icon </w:t>
      </w:r>
      <w:proofErr w:type="spellStart"/>
      <w:r w:rsidRPr="00B41112">
        <w:rPr>
          <w:sz w:val="26"/>
          <w:szCs w:val="26"/>
          <w:rPrChange w:id="27302" w:author="Le Minh Nghia" w:date="2019-10-09T10:56:00Z">
            <w:rPr>
              <w:sz w:val="26"/>
              <w:szCs w:val="26"/>
            </w:rPr>
          </w:rPrChange>
        </w:rPr>
        <w:t>Hiển</w:t>
      </w:r>
      <w:proofErr w:type="spellEnd"/>
      <w:r w:rsidRPr="00B41112">
        <w:rPr>
          <w:sz w:val="26"/>
          <w:szCs w:val="26"/>
          <w:rPrChange w:id="27303" w:author="Le Minh Nghia" w:date="2019-10-09T10:56:00Z">
            <w:rPr>
              <w:sz w:val="26"/>
              <w:szCs w:val="26"/>
            </w:rPr>
          </w:rPrChange>
        </w:rPr>
        <w:t xml:space="preserve"> </w:t>
      </w:r>
      <w:proofErr w:type="spellStart"/>
      <w:r w:rsidRPr="00B41112">
        <w:rPr>
          <w:sz w:val="26"/>
          <w:szCs w:val="26"/>
          <w:rPrChange w:id="27304" w:author="Le Minh Nghia" w:date="2019-10-09T10:56:00Z">
            <w:rPr>
              <w:sz w:val="26"/>
              <w:szCs w:val="26"/>
            </w:rPr>
          </w:rPrChange>
        </w:rPr>
        <w:t>thị</w:t>
      </w:r>
      <w:proofErr w:type="spellEnd"/>
      <w:r w:rsidRPr="00B41112">
        <w:rPr>
          <w:sz w:val="26"/>
          <w:szCs w:val="26"/>
          <w:rPrChange w:id="27305" w:author="Le Minh Nghia" w:date="2019-10-09T10:56:00Z">
            <w:rPr>
              <w:sz w:val="26"/>
              <w:szCs w:val="26"/>
            </w:rPr>
          </w:rPrChange>
        </w:rPr>
        <w:t xml:space="preserve"> </w:t>
      </w:r>
      <w:proofErr w:type="spellStart"/>
      <w:r w:rsidRPr="00B41112">
        <w:rPr>
          <w:sz w:val="26"/>
          <w:szCs w:val="26"/>
          <w:rPrChange w:id="27306" w:author="Le Minh Nghia" w:date="2019-10-09T10:56:00Z">
            <w:rPr>
              <w:sz w:val="26"/>
              <w:szCs w:val="26"/>
            </w:rPr>
          </w:rPrChange>
        </w:rPr>
        <w:t>thì</w:t>
      </w:r>
      <w:proofErr w:type="spellEnd"/>
      <w:r w:rsidRPr="00B41112">
        <w:rPr>
          <w:sz w:val="26"/>
          <w:szCs w:val="26"/>
          <w:rPrChange w:id="27307" w:author="Le Minh Nghia" w:date="2019-10-09T10:56:00Z">
            <w:rPr>
              <w:sz w:val="26"/>
              <w:szCs w:val="26"/>
            </w:rPr>
          </w:rPrChange>
        </w:rPr>
        <w:t xml:space="preserve"> </w:t>
      </w:r>
      <w:proofErr w:type="spellStart"/>
      <w:r w:rsidRPr="00B41112">
        <w:rPr>
          <w:sz w:val="26"/>
          <w:szCs w:val="26"/>
          <w:rPrChange w:id="27308" w:author="Le Minh Nghia" w:date="2019-10-09T10:56:00Z">
            <w:rPr>
              <w:sz w:val="26"/>
              <w:szCs w:val="26"/>
            </w:rPr>
          </w:rPrChange>
        </w:rPr>
        <w:t>sẽ</w:t>
      </w:r>
      <w:proofErr w:type="spellEnd"/>
      <w:r w:rsidRPr="00B41112">
        <w:rPr>
          <w:sz w:val="26"/>
          <w:szCs w:val="26"/>
          <w:rPrChange w:id="27309" w:author="Le Minh Nghia" w:date="2019-10-09T10:56:00Z">
            <w:rPr>
              <w:sz w:val="26"/>
              <w:szCs w:val="26"/>
            </w:rPr>
          </w:rPrChange>
        </w:rPr>
        <w:t xml:space="preserve"> </w:t>
      </w:r>
      <w:proofErr w:type="spellStart"/>
      <w:r w:rsidRPr="00B41112">
        <w:rPr>
          <w:sz w:val="26"/>
          <w:szCs w:val="26"/>
          <w:rPrChange w:id="27310" w:author="Le Minh Nghia" w:date="2019-10-09T10:56:00Z">
            <w:rPr>
              <w:sz w:val="26"/>
              <w:szCs w:val="26"/>
            </w:rPr>
          </w:rPrChange>
        </w:rPr>
        <w:t>hiển</w:t>
      </w:r>
      <w:proofErr w:type="spellEnd"/>
      <w:r w:rsidRPr="00B41112">
        <w:rPr>
          <w:sz w:val="26"/>
          <w:szCs w:val="26"/>
          <w:rPrChange w:id="27311" w:author="Le Minh Nghia" w:date="2019-10-09T10:56:00Z">
            <w:rPr>
              <w:sz w:val="26"/>
              <w:szCs w:val="26"/>
            </w:rPr>
          </w:rPrChange>
        </w:rPr>
        <w:t xml:space="preserve"> </w:t>
      </w:r>
      <w:proofErr w:type="spellStart"/>
      <w:r w:rsidRPr="00B41112">
        <w:rPr>
          <w:sz w:val="26"/>
          <w:szCs w:val="26"/>
          <w:rPrChange w:id="27312" w:author="Le Minh Nghia" w:date="2019-10-09T10:56:00Z">
            <w:rPr>
              <w:sz w:val="26"/>
              <w:szCs w:val="26"/>
            </w:rPr>
          </w:rPrChange>
        </w:rPr>
        <w:t>thị</w:t>
      </w:r>
      <w:proofErr w:type="spellEnd"/>
      <w:r w:rsidRPr="00B41112">
        <w:rPr>
          <w:sz w:val="26"/>
          <w:szCs w:val="26"/>
          <w:rPrChange w:id="27313" w:author="Le Minh Nghia" w:date="2019-10-09T10:56:00Z">
            <w:rPr>
              <w:sz w:val="26"/>
              <w:szCs w:val="26"/>
            </w:rPr>
          </w:rPrChange>
        </w:rPr>
        <w:t xml:space="preserve"> ra </w:t>
      </w:r>
      <w:proofErr w:type="spellStart"/>
      <w:r w:rsidRPr="00B41112">
        <w:rPr>
          <w:sz w:val="26"/>
          <w:szCs w:val="26"/>
          <w:rPrChange w:id="27314" w:author="Le Minh Nghia" w:date="2019-10-09T10:56:00Z">
            <w:rPr>
              <w:sz w:val="26"/>
              <w:szCs w:val="26"/>
            </w:rPr>
          </w:rPrChange>
        </w:rPr>
        <w:t>thông</w:t>
      </w:r>
      <w:proofErr w:type="spellEnd"/>
      <w:r w:rsidRPr="00B41112">
        <w:rPr>
          <w:sz w:val="26"/>
          <w:szCs w:val="26"/>
          <w:rPrChange w:id="27315" w:author="Le Minh Nghia" w:date="2019-10-09T10:56:00Z">
            <w:rPr>
              <w:sz w:val="26"/>
              <w:szCs w:val="26"/>
            </w:rPr>
          </w:rPrChange>
        </w:rPr>
        <w:t xml:space="preserve"> tin chi </w:t>
      </w:r>
      <w:proofErr w:type="spellStart"/>
      <w:r w:rsidRPr="00B41112">
        <w:rPr>
          <w:sz w:val="26"/>
          <w:szCs w:val="26"/>
          <w:rPrChange w:id="27316" w:author="Le Minh Nghia" w:date="2019-10-09T10:56:00Z">
            <w:rPr>
              <w:sz w:val="26"/>
              <w:szCs w:val="26"/>
            </w:rPr>
          </w:rPrChange>
        </w:rPr>
        <w:t>tiết</w:t>
      </w:r>
      <w:proofErr w:type="spellEnd"/>
      <w:r w:rsidRPr="00B41112">
        <w:rPr>
          <w:sz w:val="26"/>
          <w:szCs w:val="26"/>
          <w:rPrChange w:id="27317" w:author="Le Minh Nghia" w:date="2019-10-09T10:56:00Z">
            <w:rPr>
              <w:sz w:val="26"/>
              <w:szCs w:val="26"/>
            </w:rPr>
          </w:rPrChange>
        </w:rPr>
        <w:t xml:space="preserve"> </w:t>
      </w:r>
      <w:proofErr w:type="spellStart"/>
      <w:r w:rsidRPr="00B41112">
        <w:rPr>
          <w:sz w:val="26"/>
          <w:szCs w:val="26"/>
          <w:rPrChange w:id="27318" w:author="Le Minh Nghia" w:date="2019-10-09T10:56:00Z">
            <w:rPr>
              <w:sz w:val="26"/>
              <w:szCs w:val="26"/>
            </w:rPr>
          </w:rPrChange>
        </w:rPr>
        <w:t>của</w:t>
      </w:r>
      <w:proofErr w:type="spellEnd"/>
      <w:r w:rsidRPr="00B41112">
        <w:rPr>
          <w:sz w:val="26"/>
          <w:szCs w:val="26"/>
          <w:rPrChange w:id="27319" w:author="Le Minh Nghia" w:date="2019-10-09T10:56:00Z">
            <w:rPr>
              <w:sz w:val="26"/>
              <w:szCs w:val="26"/>
            </w:rPr>
          </w:rPrChange>
        </w:rPr>
        <w:t xml:space="preserve"> </w:t>
      </w:r>
      <w:proofErr w:type="spellStart"/>
      <w:r w:rsidRPr="00B41112">
        <w:rPr>
          <w:sz w:val="26"/>
          <w:szCs w:val="26"/>
          <w:rPrChange w:id="27320" w:author="Le Minh Nghia" w:date="2019-10-09T10:56:00Z">
            <w:rPr>
              <w:sz w:val="26"/>
              <w:szCs w:val="26"/>
            </w:rPr>
          </w:rPrChange>
        </w:rPr>
        <w:t>một</w:t>
      </w:r>
      <w:proofErr w:type="spellEnd"/>
      <w:r w:rsidRPr="00B41112">
        <w:rPr>
          <w:sz w:val="26"/>
          <w:szCs w:val="26"/>
          <w:rPrChange w:id="27321" w:author="Le Minh Nghia" w:date="2019-10-09T10:56:00Z">
            <w:rPr>
              <w:sz w:val="26"/>
              <w:szCs w:val="26"/>
            </w:rPr>
          </w:rPrChange>
        </w:rPr>
        <w:t xml:space="preserve"> </w:t>
      </w:r>
      <w:proofErr w:type="spellStart"/>
      <w:r w:rsidRPr="00B41112">
        <w:rPr>
          <w:sz w:val="26"/>
          <w:szCs w:val="26"/>
          <w:rPrChange w:id="27322" w:author="Le Minh Nghia" w:date="2019-10-09T10:56:00Z">
            <w:rPr>
              <w:sz w:val="26"/>
              <w:szCs w:val="26"/>
            </w:rPr>
          </w:rPrChange>
        </w:rPr>
        <w:t>cựu</w:t>
      </w:r>
      <w:proofErr w:type="spellEnd"/>
      <w:r w:rsidRPr="00B41112">
        <w:rPr>
          <w:sz w:val="26"/>
          <w:szCs w:val="26"/>
          <w:rPrChange w:id="27323" w:author="Le Minh Nghia" w:date="2019-10-09T10:56:00Z">
            <w:rPr>
              <w:sz w:val="26"/>
              <w:szCs w:val="26"/>
            </w:rPr>
          </w:rPrChange>
        </w:rPr>
        <w:t xml:space="preserve"> </w:t>
      </w:r>
      <w:proofErr w:type="spellStart"/>
      <w:r w:rsidRPr="00B41112">
        <w:rPr>
          <w:sz w:val="26"/>
          <w:szCs w:val="26"/>
          <w:rPrChange w:id="27324" w:author="Le Minh Nghia" w:date="2019-10-09T10:56:00Z">
            <w:rPr>
              <w:sz w:val="26"/>
              <w:szCs w:val="26"/>
            </w:rPr>
          </w:rPrChange>
        </w:rPr>
        <w:t>sinh</w:t>
      </w:r>
      <w:proofErr w:type="spellEnd"/>
      <w:r w:rsidRPr="00B41112">
        <w:rPr>
          <w:sz w:val="26"/>
          <w:szCs w:val="26"/>
          <w:rPrChange w:id="27325" w:author="Le Minh Nghia" w:date="2019-10-09T10:56:00Z">
            <w:rPr>
              <w:sz w:val="26"/>
              <w:szCs w:val="26"/>
            </w:rPr>
          </w:rPrChange>
        </w:rPr>
        <w:t xml:space="preserve"> </w:t>
      </w:r>
      <w:proofErr w:type="spellStart"/>
      <w:r w:rsidRPr="00B41112">
        <w:rPr>
          <w:sz w:val="26"/>
          <w:szCs w:val="26"/>
          <w:rPrChange w:id="27326" w:author="Le Minh Nghia" w:date="2019-10-09T10:56:00Z">
            <w:rPr>
              <w:sz w:val="26"/>
              <w:szCs w:val="26"/>
            </w:rPr>
          </w:rPrChange>
        </w:rPr>
        <w:t>viên</w:t>
      </w:r>
      <w:proofErr w:type="spellEnd"/>
      <w:r w:rsidRPr="00B41112">
        <w:rPr>
          <w:sz w:val="26"/>
          <w:szCs w:val="26"/>
          <w:rPrChange w:id="27327" w:author="Le Minh Nghia" w:date="2019-10-09T10:56:00Z">
            <w:rPr>
              <w:sz w:val="26"/>
              <w:szCs w:val="26"/>
            </w:rPr>
          </w:rPrChange>
        </w:rPr>
        <w:t>.</w:t>
      </w:r>
    </w:p>
    <w:p w:rsidR="00DE3A13" w:rsidRPr="00B41112" w:rsidRDefault="00DE3A13">
      <w:pPr>
        <w:pStyle w:val="ListParagraph"/>
        <w:numPr>
          <w:ilvl w:val="0"/>
          <w:numId w:val="5"/>
        </w:numPr>
        <w:ind w:left="360"/>
        <w:rPr>
          <w:sz w:val="26"/>
          <w:szCs w:val="26"/>
          <w:rPrChange w:id="27328" w:author="Le Minh Nghia" w:date="2019-10-09T10:56:00Z">
            <w:rPr>
              <w:sz w:val="26"/>
              <w:szCs w:val="26"/>
            </w:rPr>
          </w:rPrChange>
        </w:rPr>
        <w:pPrChange w:id="27329" w:author="Le Minh Nghia" w:date="2019-10-09T10:39:00Z">
          <w:pPr>
            <w:pStyle w:val="ListParagraph"/>
            <w:numPr>
              <w:numId w:val="5"/>
            </w:numPr>
            <w:ind w:left="1440" w:hanging="360"/>
          </w:pPr>
        </w:pPrChange>
      </w:pPr>
      <w:r w:rsidRPr="00B41112">
        <w:rPr>
          <w:sz w:val="26"/>
          <w:szCs w:val="26"/>
          <w:rPrChange w:id="27330" w:author="Le Minh Nghia" w:date="2019-10-09T10:56:00Z">
            <w:rPr>
              <w:sz w:val="26"/>
              <w:szCs w:val="26"/>
            </w:rPr>
          </w:rPrChange>
        </w:rPr>
        <w:t xml:space="preserve">Sau </w:t>
      </w:r>
      <w:proofErr w:type="spellStart"/>
      <w:r w:rsidRPr="00B41112">
        <w:rPr>
          <w:sz w:val="26"/>
          <w:szCs w:val="26"/>
          <w:rPrChange w:id="27331" w:author="Le Minh Nghia" w:date="2019-10-09T10:56:00Z">
            <w:rPr>
              <w:sz w:val="26"/>
              <w:szCs w:val="26"/>
            </w:rPr>
          </w:rPrChange>
        </w:rPr>
        <w:t>khi</w:t>
      </w:r>
      <w:proofErr w:type="spellEnd"/>
      <w:r w:rsidRPr="00B41112">
        <w:rPr>
          <w:sz w:val="26"/>
          <w:szCs w:val="26"/>
          <w:rPrChange w:id="27332" w:author="Le Minh Nghia" w:date="2019-10-09T10:56:00Z">
            <w:rPr>
              <w:sz w:val="26"/>
              <w:szCs w:val="26"/>
            </w:rPr>
          </w:rPrChange>
        </w:rPr>
        <w:t xml:space="preserve"> </w:t>
      </w:r>
      <w:proofErr w:type="spellStart"/>
      <w:r w:rsidRPr="00B41112">
        <w:rPr>
          <w:sz w:val="26"/>
          <w:szCs w:val="26"/>
          <w:rPrChange w:id="27333" w:author="Le Minh Nghia" w:date="2019-10-09T10:56:00Z">
            <w:rPr>
              <w:sz w:val="26"/>
              <w:szCs w:val="26"/>
            </w:rPr>
          </w:rPrChange>
        </w:rPr>
        <w:t>nhấn</w:t>
      </w:r>
      <w:proofErr w:type="spellEnd"/>
      <w:r w:rsidRPr="00B41112">
        <w:rPr>
          <w:sz w:val="26"/>
          <w:szCs w:val="26"/>
          <w:rPrChange w:id="27334" w:author="Le Minh Nghia" w:date="2019-10-09T10:56:00Z">
            <w:rPr>
              <w:sz w:val="26"/>
              <w:szCs w:val="26"/>
            </w:rPr>
          </w:rPrChange>
        </w:rPr>
        <w:t xml:space="preserve"> </w:t>
      </w:r>
      <w:proofErr w:type="spellStart"/>
      <w:r w:rsidRPr="00B41112">
        <w:rPr>
          <w:sz w:val="26"/>
          <w:szCs w:val="26"/>
          <w:rPrChange w:id="27335" w:author="Le Minh Nghia" w:date="2019-10-09T10:56:00Z">
            <w:rPr>
              <w:sz w:val="26"/>
              <w:szCs w:val="26"/>
            </w:rPr>
          </w:rPrChange>
        </w:rPr>
        <w:t>vào</w:t>
      </w:r>
      <w:proofErr w:type="spellEnd"/>
      <w:r w:rsidRPr="00B41112">
        <w:rPr>
          <w:sz w:val="26"/>
          <w:szCs w:val="26"/>
          <w:rPrChange w:id="27336" w:author="Le Minh Nghia" w:date="2019-10-09T10:56:00Z">
            <w:rPr>
              <w:sz w:val="26"/>
              <w:szCs w:val="26"/>
            </w:rPr>
          </w:rPrChange>
        </w:rPr>
        <w:t xml:space="preserve"> icon </w:t>
      </w:r>
      <w:proofErr w:type="spellStart"/>
      <w:r w:rsidRPr="00B41112">
        <w:rPr>
          <w:sz w:val="26"/>
          <w:szCs w:val="26"/>
          <w:rPrChange w:id="27337" w:author="Le Minh Nghia" w:date="2019-10-09T10:56:00Z">
            <w:rPr>
              <w:sz w:val="26"/>
              <w:szCs w:val="26"/>
            </w:rPr>
          </w:rPrChange>
        </w:rPr>
        <w:t>Sửa</w:t>
      </w:r>
      <w:proofErr w:type="spellEnd"/>
      <w:r w:rsidRPr="00B41112">
        <w:rPr>
          <w:sz w:val="26"/>
          <w:szCs w:val="26"/>
          <w:rPrChange w:id="27338" w:author="Le Minh Nghia" w:date="2019-10-09T10:56:00Z">
            <w:rPr>
              <w:sz w:val="26"/>
              <w:szCs w:val="26"/>
            </w:rPr>
          </w:rPrChange>
        </w:rPr>
        <w:t xml:space="preserve"> </w:t>
      </w:r>
      <w:proofErr w:type="spellStart"/>
      <w:r w:rsidRPr="00B41112">
        <w:rPr>
          <w:sz w:val="26"/>
          <w:szCs w:val="26"/>
          <w:rPrChange w:id="27339" w:author="Le Minh Nghia" w:date="2019-10-09T10:56:00Z">
            <w:rPr>
              <w:sz w:val="26"/>
              <w:szCs w:val="26"/>
            </w:rPr>
          </w:rPrChange>
        </w:rPr>
        <w:t>thì</w:t>
      </w:r>
      <w:proofErr w:type="spellEnd"/>
      <w:r w:rsidRPr="00B41112">
        <w:rPr>
          <w:sz w:val="26"/>
          <w:szCs w:val="26"/>
          <w:rPrChange w:id="27340" w:author="Le Minh Nghia" w:date="2019-10-09T10:56:00Z">
            <w:rPr>
              <w:sz w:val="26"/>
              <w:szCs w:val="26"/>
            </w:rPr>
          </w:rPrChange>
        </w:rPr>
        <w:t xml:space="preserve"> </w:t>
      </w:r>
      <w:proofErr w:type="spellStart"/>
      <w:r w:rsidRPr="00B41112">
        <w:rPr>
          <w:sz w:val="26"/>
          <w:szCs w:val="26"/>
          <w:rPrChange w:id="27341" w:author="Le Minh Nghia" w:date="2019-10-09T10:56:00Z">
            <w:rPr>
              <w:sz w:val="26"/>
              <w:szCs w:val="26"/>
            </w:rPr>
          </w:rPrChange>
        </w:rPr>
        <w:t>sẽ</w:t>
      </w:r>
      <w:proofErr w:type="spellEnd"/>
      <w:r w:rsidRPr="00B41112">
        <w:rPr>
          <w:sz w:val="26"/>
          <w:szCs w:val="26"/>
          <w:rPrChange w:id="27342" w:author="Le Minh Nghia" w:date="2019-10-09T10:56:00Z">
            <w:rPr>
              <w:sz w:val="26"/>
              <w:szCs w:val="26"/>
            </w:rPr>
          </w:rPrChange>
        </w:rPr>
        <w:t xml:space="preserve"> </w:t>
      </w:r>
      <w:proofErr w:type="spellStart"/>
      <w:r w:rsidRPr="00B41112">
        <w:rPr>
          <w:sz w:val="26"/>
          <w:szCs w:val="26"/>
          <w:rPrChange w:id="27343" w:author="Le Minh Nghia" w:date="2019-10-09T10:56:00Z">
            <w:rPr>
              <w:sz w:val="26"/>
              <w:szCs w:val="26"/>
            </w:rPr>
          </w:rPrChange>
        </w:rPr>
        <w:t>hiển</w:t>
      </w:r>
      <w:proofErr w:type="spellEnd"/>
      <w:r w:rsidRPr="00B41112">
        <w:rPr>
          <w:sz w:val="26"/>
          <w:szCs w:val="26"/>
          <w:rPrChange w:id="27344" w:author="Le Minh Nghia" w:date="2019-10-09T10:56:00Z">
            <w:rPr>
              <w:sz w:val="26"/>
              <w:szCs w:val="26"/>
            </w:rPr>
          </w:rPrChange>
        </w:rPr>
        <w:t xml:space="preserve"> </w:t>
      </w:r>
      <w:proofErr w:type="spellStart"/>
      <w:r w:rsidRPr="00B41112">
        <w:rPr>
          <w:sz w:val="26"/>
          <w:szCs w:val="26"/>
          <w:rPrChange w:id="27345" w:author="Le Minh Nghia" w:date="2019-10-09T10:56:00Z">
            <w:rPr>
              <w:sz w:val="26"/>
              <w:szCs w:val="26"/>
            </w:rPr>
          </w:rPrChange>
        </w:rPr>
        <w:t>thị</w:t>
      </w:r>
      <w:proofErr w:type="spellEnd"/>
      <w:r w:rsidRPr="00B41112">
        <w:rPr>
          <w:sz w:val="26"/>
          <w:szCs w:val="26"/>
          <w:rPrChange w:id="27346" w:author="Le Minh Nghia" w:date="2019-10-09T10:56:00Z">
            <w:rPr>
              <w:sz w:val="26"/>
              <w:szCs w:val="26"/>
            </w:rPr>
          </w:rPrChange>
        </w:rPr>
        <w:t xml:space="preserve"> ra form </w:t>
      </w:r>
      <w:proofErr w:type="spellStart"/>
      <w:r w:rsidRPr="00B41112">
        <w:rPr>
          <w:sz w:val="26"/>
          <w:szCs w:val="26"/>
          <w:rPrChange w:id="27347" w:author="Le Minh Nghia" w:date="2019-10-09T10:56:00Z">
            <w:rPr>
              <w:sz w:val="26"/>
              <w:szCs w:val="26"/>
            </w:rPr>
          </w:rPrChange>
        </w:rPr>
        <w:t>sửa</w:t>
      </w:r>
      <w:proofErr w:type="spellEnd"/>
      <w:r w:rsidRPr="00B41112">
        <w:rPr>
          <w:sz w:val="26"/>
          <w:szCs w:val="26"/>
          <w:rPrChange w:id="27348" w:author="Le Minh Nghia" w:date="2019-10-09T10:56:00Z">
            <w:rPr>
              <w:sz w:val="26"/>
              <w:szCs w:val="26"/>
            </w:rPr>
          </w:rPrChange>
        </w:rPr>
        <w:t xml:space="preserve"> </w:t>
      </w:r>
      <w:proofErr w:type="spellStart"/>
      <w:r w:rsidRPr="00B41112">
        <w:rPr>
          <w:sz w:val="26"/>
          <w:szCs w:val="26"/>
          <w:rPrChange w:id="27349" w:author="Le Minh Nghia" w:date="2019-10-09T10:56:00Z">
            <w:rPr>
              <w:sz w:val="26"/>
              <w:szCs w:val="26"/>
            </w:rPr>
          </w:rPrChange>
        </w:rPr>
        <w:t>thông</w:t>
      </w:r>
      <w:proofErr w:type="spellEnd"/>
      <w:r w:rsidRPr="00B41112">
        <w:rPr>
          <w:sz w:val="26"/>
          <w:szCs w:val="26"/>
          <w:rPrChange w:id="27350" w:author="Le Minh Nghia" w:date="2019-10-09T10:56:00Z">
            <w:rPr>
              <w:sz w:val="26"/>
              <w:szCs w:val="26"/>
            </w:rPr>
          </w:rPrChange>
        </w:rPr>
        <w:t xml:space="preserve"> tin </w:t>
      </w:r>
      <w:proofErr w:type="spellStart"/>
      <w:r w:rsidRPr="00B41112">
        <w:rPr>
          <w:sz w:val="26"/>
          <w:szCs w:val="26"/>
          <w:rPrChange w:id="27351" w:author="Le Minh Nghia" w:date="2019-10-09T10:56:00Z">
            <w:rPr>
              <w:sz w:val="26"/>
              <w:szCs w:val="26"/>
            </w:rPr>
          </w:rPrChange>
        </w:rPr>
        <w:t>của</w:t>
      </w:r>
      <w:proofErr w:type="spellEnd"/>
      <w:r w:rsidRPr="00B41112">
        <w:rPr>
          <w:sz w:val="26"/>
          <w:szCs w:val="26"/>
          <w:rPrChange w:id="27352" w:author="Le Minh Nghia" w:date="2019-10-09T10:56:00Z">
            <w:rPr>
              <w:sz w:val="26"/>
              <w:szCs w:val="26"/>
            </w:rPr>
          </w:rPrChange>
        </w:rPr>
        <w:t xml:space="preserve"> </w:t>
      </w:r>
      <w:proofErr w:type="spellStart"/>
      <w:r w:rsidRPr="00B41112">
        <w:rPr>
          <w:sz w:val="26"/>
          <w:szCs w:val="26"/>
          <w:rPrChange w:id="27353" w:author="Le Minh Nghia" w:date="2019-10-09T10:56:00Z">
            <w:rPr>
              <w:sz w:val="26"/>
              <w:szCs w:val="26"/>
            </w:rPr>
          </w:rPrChange>
        </w:rPr>
        <w:t>một</w:t>
      </w:r>
      <w:proofErr w:type="spellEnd"/>
      <w:r w:rsidRPr="00B41112">
        <w:rPr>
          <w:sz w:val="26"/>
          <w:szCs w:val="26"/>
          <w:rPrChange w:id="27354" w:author="Le Minh Nghia" w:date="2019-10-09T10:56:00Z">
            <w:rPr>
              <w:sz w:val="26"/>
              <w:szCs w:val="26"/>
            </w:rPr>
          </w:rPrChange>
        </w:rPr>
        <w:t xml:space="preserve"> </w:t>
      </w:r>
      <w:proofErr w:type="spellStart"/>
      <w:r w:rsidRPr="00B41112">
        <w:rPr>
          <w:sz w:val="26"/>
          <w:szCs w:val="26"/>
          <w:rPrChange w:id="27355" w:author="Le Minh Nghia" w:date="2019-10-09T10:56:00Z">
            <w:rPr>
              <w:sz w:val="26"/>
              <w:szCs w:val="26"/>
            </w:rPr>
          </w:rPrChange>
        </w:rPr>
        <w:t>giảng</w:t>
      </w:r>
      <w:proofErr w:type="spellEnd"/>
      <w:r w:rsidRPr="00B41112">
        <w:rPr>
          <w:sz w:val="26"/>
          <w:szCs w:val="26"/>
          <w:rPrChange w:id="27356" w:author="Le Minh Nghia" w:date="2019-10-09T10:56:00Z">
            <w:rPr>
              <w:sz w:val="26"/>
              <w:szCs w:val="26"/>
            </w:rPr>
          </w:rPrChange>
        </w:rPr>
        <w:t xml:space="preserve"> </w:t>
      </w:r>
      <w:proofErr w:type="spellStart"/>
      <w:r w:rsidRPr="00B41112">
        <w:rPr>
          <w:sz w:val="26"/>
          <w:szCs w:val="26"/>
          <w:rPrChange w:id="27357" w:author="Le Minh Nghia" w:date="2019-10-09T10:56:00Z">
            <w:rPr>
              <w:sz w:val="26"/>
              <w:szCs w:val="26"/>
            </w:rPr>
          </w:rPrChange>
        </w:rPr>
        <w:t>viên</w:t>
      </w:r>
      <w:proofErr w:type="spellEnd"/>
      <w:r w:rsidRPr="00B41112">
        <w:rPr>
          <w:sz w:val="26"/>
          <w:szCs w:val="26"/>
          <w:rPrChange w:id="27358" w:author="Le Minh Nghia" w:date="2019-10-09T10:56:00Z">
            <w:rPr>
              <w:sz w:val="26"/>
              <w:szCs w:val="26"/>
            </w:rPr>
          </w:rPrChange>
        </w:rPr>
        <w:t xml:space="preserve">. Sau </w:t>
      </w:r>
      <w:proofErr w:type="spellStart"/>
      <w:r w:rsidRPr="00B41112">
        <w:rPr>
          <w:sz w:val="26"/>
          <w:szCs w:val="26"/>
          <w:rPrChange w:id="27359" w:author="Le Minh Nghia" w:date="2019-10-09T10:56:00Z">
            <w:rPr>
              <w:sz w:val="26"/>
              <w:szCs w:val="26"/>
            </w:rPr>
          </w:rPrChange>
        </w:rPr>
        <w:t>khi</w:t>
      </w:r>
      <w:proofErr w:type="spellEnd"/>
      <w:r w:rsidRPr="00B41112">
        <w:rPr>
          <w:sz w:val="26"/>
          <w:szCs w:val="26"/>
          <w:rPrChange w:id="27360" w:author="Le Minh Nghia" w:date="2019-10-09T10:56:00Z">
            <w:rPr>
              <w:sz w:val="26"/>
              <w:szCs w:val="26"/>
            </w:rPr>
          </w:rPrChange>
        </w:rPr>
        <w:t xml:space="preserve"> </w:t>
      </w:r>
      <w:proofErr w:type="spellStart"/>
      <w:r w:rsidRPr="00B41112">
        <w:rPr>
          <w:sz w:val="26"/>
          <w:szCs w:val="26"/>
          <w:rPrChange w:id="27361" w:author="Le Minh Nghia" w:date="2019-10-09T10:56:00Z">
            <w:rPr>
              <w:sz w:val="26"/>
              <w:szCs w:val="26"/>
            </w:rPr>
          </w:rPrChange>
        </w:rPr>
        <w:t>ấn</w:t>
      </w:r>
      <w:proofErr w:type="spellEnd"/>
      <w:r w:rsidRPr="00B41112">
        <w:rPr>
          <w:sz w:val="26"/>
          <w:szCs w:val="26"/>
          <w:rPrChange w:id="27362" w:author="Le Minh Nghia" w:date="2019-10-09T10:56:00Z">
            <w:rPr>
              <w:sz w:val="26"/>
              <w:szCs w:val="26"/>
            </w:rPr>
          </w:rPrChange>
        </w:rPr>
        <w:t xml:space="preserve"> </w:t>
      </w:r>
      <w:proofErr w:type="spellStart"/>
      <w:r w:rsidRPr="00B41112">
        <w:rPr>
          <w:sz w:val="26"/>
          <w:szCs w:val="26"/>
          <w:rPrChange w:id="27363" w:author="Le Minh Nghia" w:date="2019-10-09T10:56:00Z">
            <w:rPr>
              <w:sz w:val="26"/>
              <w:szCs w:val="26"/>
            </w:rPr>
          </w:rPrChange>
        </w:rPr>
        <w:t>Lưu</w:t>
      </w:r>
      <w:proofErr w:type="spellEnd"/>
      <w:r w:rsidRPr="00B41112">
        <w:rPr>
          <w:sz w:val="26"/>
          <w:szCs w:val="26"/>
          <w:rPrChange w:id="27364" w:author="Le Minh Nghia" w:date="2019-10-09T10:56:00Z">
            <w:rPr>
              <w:sz w:val="26"/>
              <w:szCs w:val="26"/>
            </w:rPr>
          </w:rPrChange>
        </w:rPr>
        <w:t xml:space="preserve"> </w:t>
      </w:r>
      <w:proofErr w:type="spellStart"/>
      <w:r w:rsidRPr="00B41112">
        <w:rPr>
          <w:sz w:val="26"/>
          <w:szCs w:val="26"/>
          <w:rPrChange w:id="27365" w:author="Le Minh Nghia" w:date="2019-10-09T10:56:00Z">
            <w:rPr>
              <w:sz w:val="26"/>
              <w:szCs w:val="26"/>
            </w:rPr>
          </w:rPrChange>
        </w:rPr>
        <w:t>thì</w:t>
      </w:r>
      <w:proofErr w:type="spellEnd"/>
      <w:r w:rsidRPr="00B41112">
        <w:rPr>
          <w:sz w:val="26"/>
          <w:szCs w:val="26"/>
          <w:rPrChange w:id="27366" w:author="Le Minh Nghia" w:date="2019-10-09T10:56:00Z">
            <w:rPr>
              <w:sz w:val="26"/>
              <w:szCs w:val="26"/>
            </w:rPr>
          </w:rPrChange>
        </w:rPr>
        <w:t xml:space="preserve"> </w:t>
      </w:r>
      <w:proofErr w:type="spellStart"/>
      <w:r w:rsidRPr="00B41112">
        <w:rPr>
          <w:sz w:val="26"/>
          <w:szCs w:val="26"/>
          <w:rPrChange w:id="27367" w:author="Le Minh Nghia" w:date="2019-10-09T10:56:00Z">
            <w:rPr>
              <w:sz w:val="26"/>
              <w:szCs w:val="26"/>
            </w:rPr>
          </w:rPrChange>
        </w:rPr>
        <w:t>sẽ</w:t>
      </w:r>
      <w:proofErr w:type="spellEnd"/>
      <w:r w:rsidRPr="00B41112">
        <w:rPr>
          <w:sz w:val="26"/>
          <w:szCs w:val="26"/>
          <w:rPrChange w:id="27368" w:author="Le Minh Nghia" w:date="2019-10-09T10:56:00Z">
            <w:rPr>
              <w:sz w:val="26"/>
              <w:szCs w:val="26"/>
            </w:rPr>
          </w:rPrChange>
        </w:rPr>
        <w:t xml:space="preserve"> </w:t>
      </w:r>
      <w:proofErr w:type="spellStart"/>
      <w:r w:rsidRPr="00B41112">
        <w:rPr>
          <w:sz w:val="26"/>
          <w:szCs w:val="26"/>
          <w:rPrChange w:id="27369" w:author="Le Minh Nghia" w:date="2019-10-09T10:56:00Z">
            <w:rPr>
              <w:sz w:val="26"/>
              <w:szCs w:val="26"/>
            </w:rPr>
          </w:rPrChange>
        </w:rPr>
        <w:t>cập</w:t>
      </w:r>
      <w:proofErr w:type="spellEnd"/>
      <w:r w:rsidRPr="00B41112">
        <w:rPr>
          <w:sz w:val="26"/>
          <w:szCs w:val="26"/>
          <w:rPrChange w:id="27370" w:author="Le Minh Nghia" w:date="2019-10-09T10:56:00Z">
            <w:rPr>
              <w:sz w:val="26"/>
              <w:szCs w:val="26"/>
            </w:rPr>
          </w:rPrChange>
        </w:rPr>
        <w:t xml:space="preserve"> </w:t>
      </w:r>
      <w:proofErr w:type="spellStart"/>
      <w:r w:rsidRPr="00B41112">
        <w:rPr>
          <w:sz w:val="26"/>
          <w:szCs w:val="26"/>
          <w:rPrChange w:id="27371" w:author="Le Minh Nghia" w:date="2019-10-09T10:56:00Z">
            <w:rPr>
              <w:sz w:val="26"/>
              <w:szCs w:val="26"/>
            </w:rPr>
          </w:rPrChange>
        </w:rPr>
        <w:t>nhật</w:t>
      </w:r>
      <w:proofErr w:type="spellEnd"/>
      <w:r w:rsidRPr="00B41112">
        <w:rPr>
          <w:sz w:val="26"/>
          <w:szCs w:val="26"/>
          <w:rPrChange w:id="27372" w:author="Le Minh Nghia" w:date="2019-10-09T10:56:00Z">
            <w:rPr>
              <w:sz w:val="26"/>
              <w:szCs w:val="26"/>
            </w:rPr>
          </w:rPrChange>
        </w:rPr>
        <w:t xml:space="preserve"> </w:t>
      </w:r>
      <w:proofErr w:type="spellStart"/>
      <w:r w:rsidRPr="00B41112">
        <w:rPr>
          <w:sz w:val="26"/>
          <w:szCs w:val="26"/>
          <w:rPrChange w:id="27373" w:author="Le Minh Nghia" w:date="2019-10-09T10:56:00Z">
            <w:rPr>
              <w:sz w:val="26"/>
              <w:szCs w:val="26"/>
            </w:rPr>
          </w:rPrChange>
        </w:rPr>
        <w:t>lại</w:t>
      </w:r>
      <w:proofErr w:type="spellEnd"/>
      <w:r w:rsidRPr="00B41112">
        <w:rPr>
          <w:sz w:val="26"/>
          <w:szCs w:val="26"/>
          <w:rPrChange w:id="27374" w:author="Le Minh Nghia" w:date="2019-10-09T10:56:00Z">
            <w:rPr>
              <w:sz w:val="26"/>
              <w:szCs w:val="26"/>
            </w:rPr>
          </w:rPrChange>
        </w:rPr>
        <w:t xml:space="preserve"> </w:t>
      </w:r>
      <w:proofErr w:type="spellStart"/>
      <w:r w:rsidRPr="00B41112">
        <w:rPr>
          <w:sz w:val="26"/>
          <w:szCs w:val="26"/>
          <w:rPrChange w:id="27375" w:author="Le Minh Nghia" w:date="2019-10-09T10:56:00Z">
            <w:rPr>
              <w:sz w:val="26"/>
              <w:szCs w:val="26"/>
            </w:rPr>
          </w:rPrChange>
        </w:rPr>
        <w:t>thông</w:t>
      </w:r>
      <w:proofErr w:type="spellEnd"/>
      <w:r w:rsidRPr="00B41112">
        <w:rPr>
          <w:sz w:val="26"/>
          <w:szCs w:val="26"/>
          <w:rPrChange w:id="27376" w:author="Le Minh Nghia" w:date="2019-10-09T10:56:00Z">
            <w:rPr>
              <w:sz w:val="26"/>
              <w:szCs w:val="26"/>
            </w:rPr>
          </w:rPrChange>
        </w:rPr>
        <w:t xml:space="preserve"> tin </w:t>
      </w:r>
      <w:proofErr w:type="spellStart"/>
      <w:r w:rsidRPr="00B41112">
        <w:rPr>
          <w:sz w:val="26"/>
          <w:szCs w:val="26"/>
          <w:rPrChange w:id="27377" w:author="Le Minh Nghia" w:date="2019-10-09T10:56:00Z">
            <w:rPr>
              <w:sz w:val="26"/>
              <w:szCs w:val="26"/>
            </w:rPr>
          </w:rPrChange>
        </w:rPr>
        <w:t>của</w:t>
      </w:r>
      <w:proofErr w:type="spellEnd"/>
      <w:r w:rsidRPr="00B41112">
        <w:rPr>
          <w:sz w:val="26"/>
          <w:szCs w:val="26"/>
          <w:rPrChange w:id="27378" w:author="Le Minh Nghia" w:date="2019-10-09T10:56:00Z">
            <w:rPr>
              <w:sz w:val="26"/>
              <w:szCs w:val="26"/>
            </w:rPr>
          </w:rPrChange>
        </w:rPr>
        <w:t xml:space="preserve"> </w:t>
      </w:r>
      <w:proofErr w:type="spellStart"/>
      <w:r w:rsidRPr="00B41112">
        <w:rPr>
          <w:sz w:val="26"/>
          <w:szCs w:val="26"/>
          <w:rPrChange w:id="27379" w:author="Le Minh Nghia" w:date="2019-10-09T10:56:00Z">
            <w:rPr>
              <w:sz w:val="26"/>
              <w:szCs w:val="26"/>
            </w:rPr>
          </w:rPrChange>
        </w:rPr>
        <w:t>một</w:t>
      </w:r>
      <w:proofErr w:type="spellEnd"/>
      <w:r w:rsidRPr="00B41112">
        <w:rPr>
          <w:sz w:val="26"/>
          <w:szCs w:val="26"/>
          <w:rPrChange w:id="27380" w:author="Le Minh Nghia" w:date="2019-10-09T10:56:00Z">
            <w:rPr>
              <w:sz w:val="26"/>
              <w:szCs w:val="26"/>
            </w:rPr>
          </w:rPrChange>
        </w:rPr>
        <w:t xml:space="preserve"> </w:t>
      </w:r>
      <w:proofErr w:type="spellStart"/>
      <w:r w:rsidRPr="00B41112">
        <w:rPr>
          <w:sz w:val="26"/>
          <w:szCs w:val="26"/>
          <w:rPrChange w:id="27381" w:author="Le Minh Nghia" w:date="2019-10-09T10:56:00Z">
            <w:rPr>
              <w:sz w:val="26"/>
              <w:szCs w:val="26"/>
            </w:rPr>
          </w:rPrChange>
        </w:rPr>
        <w:t>giảng</w:t>
      </w:r>
      <w:proofErr w:type="spellEnd"/>
      <w:r w:rsidRPr="00B41112">
        <w:rPr>
          <w:sz w:val="26"/>
          <w:szCs w:val="26"/>
          <w:rPrChange w:id="27382" w:author="Le Minh Nghia" w:date="2019-10-09T10:56:00Z">
            <w:rPr>
              <w:sz w:val="26"/>
              <w:szCs w:val="26"/>
            </w:rPr>
          </w:rPrChange>
        </w:rPr>
        <w:t xml:space="preserve"> </w:t>
      </w:r>
      <w:proofErr w:type="spellStart"/>
      <w:r w:rsidRPr="00B41112">
        <w:rPr>
          <w:sz w:val="26"/>
          <w:szCs w:val="26"/>
          <w:rPrChange w:id="27383" w:author="Le Minh Nghia" w:date="2019-10-09T10:56:00Z">
            <w:rPr>
              <w:sz w:val="26"/>
              <w:szCs w:val="26"/>
            </w:rPr>
          </w:rPrChange>
        </w:rPr>
        <w:t>viên</w:t>
      </w:r>
      <w:proofErr w:type="spellEnd"/>
      <w:r w:rsidRPr="00B41112">
        <w:rPr>
          <w:sz w:val="26"/>
          <w:szCs w:val="26"/>
          <w:rPrChange w:id="27384" w:author="Le Minh Nghia" w:date="2019-10-09T10:56:00Z">
            <w:rPr>
              <w:sz w:val="26"/>
              <w:szCs w:val="26"/>
            </w:rPr>
          </w:rPrChange>
        </w:rPr>
        <w:t xml:space="preserve"> </w:t>
      </w:r>
      <w:proofErr w:type="spellStart"/>
      <w:r w:rsidRPr="00B41112">
        <w:rPr>
          <w:sz w:val="26"/>
          <w:szCs w:val="26"/>
          <w:rPrChange w:id="27385" w:author="Le Minh Nghia" w:date="2019-10-09T10:56:00Z">
            <w:rPr>
              <w:sz w:val="26"/>
              <w:szCs w:val="26"/>
            </w:rPr>
          </w:rPrChange>
        </w:rPr>
        <w:t>lại</w:t>
      </w:r>
      <w:proofErr w:type="spellEnd"/>
      <w:r w:rsidRPr="00B41112">
        <w:rPr>
          <w:sz w:val="26"/>
          <w:szCs w:val="26"/>
          <w:rPrChange w:id="27386" w:author="Le Minh Nghia" w:date="2019-10-09T10:56:00Z">
            <w:rPr>
              <w:sz w:val="26"/>
              <w:szCs w:val="26"/>
            </w:rPr>
          </w:rPrChange>
        </w:rPr>
        <w:t>.</w:t>
      </w:r>
    </w:p>
    <w:p w:rsidR="00DE3A13" w:rsidRPr="00B41112" w:rsidRDefault="00DE3A13">
      <w:pPr>
        <w:pStyle w:val="ListParagraph"/>
        <w:numPr>
          <w:ilvl w:val="0"/>
          <w:numId w:val="5"/>
        </w:numPr>
        <w:ind w:left="360"/>
        <w:rPr>
          <w:sz w:val="26"/>
          <w:szCs w:val="26"/>
          <w:rPrChange w:id="27387" w:author="Le Minh Nghia" w:date="2019-10-09T10:56:00Z">
            <w:rPr>
              <w:sz w:val="26"/>
              <w:szCs w:val="26"/>
            </w:rPr>
          </w:rPrChange>
        </w:rPr>
        <w:pPrChange w:id="27388" w:author="Le Minh Nghia" w:date="2019-10-09T10:39:00Z">
          <w:pPr>
            <w:pStyle w:val="ListParagraph"/>
            <w:numPr>
              <w:numId w:val="5"/>
            </w:numPr>
            <w:ind w:left="1440" w:hanging="360"/>
          </w:pPr>
        </w:pPrChange>
      </w:pPr>
      <w:r w:rsidRPr="00B41112">
        <w:rPr>
          <w:sz w:val="26"/>
          <w:szCs w:val="26"/>
          <w:rPrChange w:id="27389" w:author="Le Minh Nghia" w:date="2019-10-09T10:56:00Z">
            <w:rPr>
              <w:sz w:val="26"/>
              <w:szCs w:val="26"/>
            </w:rPr>
          </w:rPrChange>
        </w:rPr>
        <w:t xml:space="preserve">Sau </w:t>
      </w:r>
      <w:proofErr w:type="spellStart"/>
      <w:r w:rsidRPr="00B41112">
        <w:rPr>
          <w:sz w:val="26"/>
          <w:szCs w:val="26"/>
          <w:rPrChange w:id="27390" w:author="Le Minh Nghia" w:date="2019-10-09T10:56:00Z">
            <w:rPr>
              <w:sz w:val="26"/>
              <w:szCs w:val="26"/>
            </w:rPr>
          </w:rPrChange>
        </w:rPr>
        <w:t>khi</w:t>
      </w:r>
      <w:proofErr w:type="spellEnd"/>
      <w:r w:rsidRPr="00B41112">
        <w:rPr>
          <w:sz w:val="26"/>
          <w:szCs w:val="26"/>
          <w:rPrChange w:id="27391" w:author="Le Minh Nghia" w:date="2019-10-09T10:56:00Z">
            <w:rPr>
              <w:sz w:val="26"/>
              <w:szCs w:val="26"/>
            </w:rPr>
          </w:rPrChange>
        </w:rPr>
        <w:t xml:space="preserve"> </w:t>
      </w:r>
      <w:proofErr w:type="spellStart"/>
      <w:r w:rsidRPr="00B41112">
        <w:rPr>
          <w:sz w:val="26"/>
          <w:szCs w:val="26"/>
          <w:rPrChange w:id="27392" w:author="Le Minh Nghia" w:date="2019-10-09T10:56:00Z">
            <w:rPr>
              <w:sz w:val="26"/>
              <w:szCs w:val="26"/>
            </w:rPr>
          </w:rPrChange>
        </w:rPr>
        <w:t>nhấn</w:t>
      </w:r>
      <w:proofErr w:type="spellEnd"/>
      <w:r w:rsidRPr="00B41112">
        <w:rPr>
          <w:sz w:val="26"/>
          <w:szCs w:val="26"/>
          <w:rPrChange w:id="27393" w:author="Le Minh Nghia" w:date="2019-10-09T10:56:00Z">
            <w:rPr>
              <w:sz w:val="26"/>
              <w:szCs w:val="26"/>
            </w:rPr>
          </w:rPrChange>
        </w:rPr>
        <w:t xml:space="preserve"> </w:t>
      </w:r>
      <w:proofErr w:type="spellStart"/>
      <w:r w:rsidRPr="00B41112">
        <w:rPr>
          <w:sz w:val="26"/>
          <w:szCs w:val="26"/>
          <w:rPrChange w:id="27394" w:author="Le Minh Nghia" w:date="2019-10-09T10:56:00Z">
            <w:rPr>
              <w:sz w:val="26"/>
              <w:szCs w:val="26"/>
            </w:rPr>
          </w:rPrChange>
        </w:rPr>
        <w:t>vào</w:t>
      </w:r>
      <w:proofErr w:type="spellEnd"/>
      <w:r w:rsidRPr="00B41112">
        <w:rPr>
          <w:sz w:val="26"/>
          <w:szCs w:val="26"/>
          <w:rPrChange w:id="27395" w:author="Le Minh Nghia" w:date="2019-10-09T10:56:00Z">
            <w:rPr>
              <w:sz w:val="26"/>
              <w:szCs w:val="26"/>
            </w:rPr>
          </w:rPrChange>
        </w:rPr>
        <w:t xml:space="preserve"> </w:t>
      </w:r>
      <w:proofErr w:type="spellStart"/>
      <w:r w:rsidRPr="00B41112">
        <w:rPr>
          <w:sz w:val="26"/>
          <w:szCs w:val="26"/>
          <w:rPrChange w:id="27396" w:author="Le Minh Nghia" w:date="2019-10-09T10:56:00Z">
            <w:rPr>
              <w:sz w:val="26"/>
              <w:szCs w:val="26"/>
            </w:rPr>
          </w:rPrChange>
        </w:rPr>
        <w:t>vào</w:t>
      </w:r>
      <w:proofErr w:type="spellEnd"/>
      <w:r w:rsidRPr="00B41112">
        <w:rPr>
          <w:sz w:val="26"/>
          <w:szCs w:val="26"/>
          <w:rPrChange w:id="27397" w:author="Le Minh Nghia" w:date="2019-10-09T10:56:00Z">
            <w:rPr>
              <w:sz w:val="26"/>
              <w:szCs w:val="26"/>
            </w:rPr>
          </w:rPrChange>
        </w:rPr>
        <w:t xml:space="preserve"> icon </w:t>
      </w:r>
      <w:proofErr w:type="spellStart"/>
      <w:r w:rsidRPr="00B41112">
        <w:rPr>
          <w:sz w:val="26"/>
          <w:szCs w:val="26"/>
          <w:rPrChange w:id="27398" w:author="Le Minh Nghia" w:date="2019-10-09T10:56:00Z">
            <w:rPr>
              <w:sz w:val="26"/>
              <w:szCs w:val="26"/>
            </w:rPr>
          </w:rPrChange>
        </w:rPr>
        <w:t>Xóa</w:t>
      </w:r>
      <w:proofErr w:type="spellEnd"/>
      <w:r w:rsidRPr="00B41112">
        <w:rPr>
          <w:sz w:val="26"/>
          <w:szCs w:val="26"/>
          <w:rPrChange w:id="27399" w:author="Le Minh Nghia" w:date="2019-10-09T10:56:00Z">
            <w:rPr>
              <w:sz w:val="26"/>
              <w:szCs w:val="26"/>
            </w:rPr>
          </w:rPrChange>
        </w:rPr>
        <w:t xml:space="preserve"> </w:t>
      </w:r>
      <w:proofErr w:type="spellStart"/>
      <w:r w:rsidRPr="00B41112">
        <w:rPr>
          <w:sz w:val="26"/>
          <w:szCs w:val="26"/>
          <w:rPrChange w:id="27400" w:author="Le Minh Nghia" w:date="2019-10-09T10:56:00Z">
            <w:rPr>
              <w:sz w:val="26"/>
              <w:szCs w:val="26"/>
            </w:rPr>
          </w:rPrChange>
        </w:rPr>
        <w:t>thì</w:t>
      </w:r>
      <w:proofErr w:type="spellEnd"/>
      <w:r w:rsidRPr="00B41112">
        <w:rPr>
          <w:sz w:val="26"/>
          <w:szCs w:val="26"/>
          <w:rPrChange w:id="27401" w:author="Le Minh Nghia" w:date="2019-10-09T10:56:00Z">
            <w:rPr>
              <w:sz w:val="26"/>
              <w:szCs w:val="26"/>
            </w:rPr>
          </w:rPrChange>
        </w:rPr>
        <w:t xml:space="preserve"> </w:t>
      </w:r>
      <w:proofErr w:type="spellStart"/>
      <w:r w:rsidRPr="00B41112">
        <w:rPr>
          <w:sz w:val="26"/>
          <w:szCs w:val="26"/>
          <w:rPrChange w:id="27402" w:author="Le Minh Nghia" w:date="2019-10-09T10:56:00Z">
            <w:rPr>
              <w:sz w:val="26"/>
              <w:szCs w:val="26"/>
            </w:rPr>
          </w:rPrChange>
        </w:rPr>
        <w:t>sẽ</w:t>
      </w:r>
      <w:proofErr w:type="spellEnd"/>
      <w:r w:rsidRPr="00B41112">
        <w:rPr>
          <w:sz w:val="26"/>
          <w:szCs w:val="26"/>
          <w:rPrChange w:id="27403" w:author="Le Minh Nghia" w:date="2019-10-09T10:56:00Z">
            <w:rPr>
              <w:sz w:val="26"/>
              <w:szCs w:val="26"/>
            </w:rPr>
          </w:rPrChange>
        </w:rPr>
        <w:t xml:space="preserve"> </w:t>
      </w:r>
      <w:proofErr w:type="spellStart"/>
      <w:r w:rsidRPr="00B41112">
        <w:rPr>
          <w:sz w:val="26"/>
          <w:szCs w:val="26"/>
          <w:rPrChange w:id="27404" w:author="Le Minh Nghia" w:date="2019-10-09T10:56:00Z">
            <w:rPr>
              <w:sz w:val="26"/>
              <w:szCs w:val="26"/>
            </w:rPr>
          </w:rPrChange>
        </w:rPr>
        <w:t>thực</w:t>
      </w:r>
      <w:proofErr w:type="spellEnd"/>
      <w:r w:rsidRPr="00B41112">
        <w:rPr>
          <w:sz w:val="26"/>
          <w:szCs w:val="26"/>
          <w:rPrChange w:id="27405" w:author="Le Minh Nghia" w:date="2019-10-09T10:56:00Z">
            <w:rPr>
              <w:sz w:val="26"/>
              <w:szCs w:val="26"/>
            </w:rPr>
          </w:rPrChange>
        </w:rPr>
        <w:t xml:space="preserve"> </w:t>
      </w:r>
      <w:proofErr w:type="spellStart"/>
      <w:r w:rsidRPr="00B41112">
        <w:rPr>
          <w:sz w:val="26"/>
          <w:szCs w:val="26"/>
          <w:rPrChange w:id="27406" w:author="Le Minh Nghia" w:date="2019-10-09T10:56:00Z">
            <w:rPr>
              <w:sz w:val="26"/>
              <w:szCs w:val="26"/>
            </w:rPr>
          </w:rPrChange>
        </w:rPr>
        <w:t>hiện</w:t>
      </w:r>
      <w:proofErr w:type="spellEnd"/>
      <w:r w:rsidRPr="00B41112">
        <w:rPr>
          <w:sz w:val="26"/>
          <w:szCs w:val="26"/>
          <w:rPrChange w:id="27407" w:author="Le Minh Nghia" w:date="2019-10-09T10:56:00Z">
            <w:rPr>
              <w:sz w:val="26"/>
              <w:szCs w:val="26"/>
            </w:rPr>
          </w:rPrChange>
        </w:rPr>
        <w:t xml:space="preserve"> </w:t>
      </w:r>
      <w:proofErr w:type="spellStart"/>
      <w:r w:rsidRPr="00B41112">
        <w:rPr>
          <w:sz w:val="26"/>
          <w:szCs w:val="26"/>
          <w:rPrChange w:id="27408" w:author="Le Minh Nghia" w:date="2019-10-09T10:56:00Z">
            <w:rPr>
              <w:sz w:val="26"/>
              <w:szCs w:val="26"/>
            </w:rPr>
          </w:rPrChange>
        </w:rPr>
        <w:t>hỏi</w:t>
      </w:r>
      <w:proofErr w:type="spellEnd"/>
      <w:r w:rsidRPr="00B41112">
        <w:rPr>
          <w:sz w:val="26"/>
          <w:szCs w:val="26"/>
          <w:rPrChange w:id="27409" w:author="Le Minh Nghia" w:date="2019-10-09T10:56:00Z">
            <w:rPr>
              <w:sz w:val="26"/>
              <w:szCs w:val="26"/>
            </w:rPr>
          </w:rPrChange>
        </w:rPr>
        <w:t xml:space="preserve"> </w:t>
      </w:r>
      <w:proofErr w:type="spellStart"/>
      <w:r w:rsidRPr="00B41112">
        <w:rPr>
          <w:sz w:val="26"/>
          <w:szCs w:val="26"/>
          <w:rPrChange w:id="27410" w:author="Le Minh Nghia" w:date="2019-10-09T10:56:00Z">
            <w:rPr>
              <w:sz w:val="26"/>
              <w:szCs w:val="26"/>
            </w:rPr>
          </w:rPrChange>
        </w:rPr>
        <w:t>có</w:t>
      </w:r>
      <w:proofErr w:type="spellEnd"/>
      <w:r w:rsidRPr="00B41112">
        <w:rPr>
          <w:sz w:val="26"/>
          <w:szCs w:val="26"/>
          <w:rPrChange w:id="27411" w:author="Le Minh Nghia" w:date="2019-10-09T10:56:00Z">
            <w:rPr>
              <w:sz w:val="26"/>
              <w:szCs w:val="26"/>
            </w:rPr>
          </w:rPrChange>
        </w:rPr>
        <w:t xml:space="preserve"> </w:t>
      </w:r>
      <w:proofErr w:type="spellStart"/>
      <w:r w:rsidRPr="00B41112">
        <w:rPr>
          <w:sz w:val="26"/>
          <w:szCs w:val="26"/>
          <w:rPrChange w:id="27412" w:author="Le Minh Nghia" w:date="2019-10-09T10:56:00Z">
            <w:rPr>
              <w:sz w:val="26"/>
              <w:szCs w:val="26"/>
            </w:rPr>
          </w:rPrChange>
        </w:rPr>
        <w:t>muốn</w:t>
      </w:r>
      <w:proofErr w:type="spellEnd"/>
      <w:r w:rsidRPr="00B41112">
        <w:rPr>
          <w:sz w:val="26"/>
          <w:szCs w:val="26"/>
          <w:rPrChange w:id="27413" w:author="Le Minh Nghia" w:date="2019-10-09T10:56:00Z">
            <w:rPr>
              <w:sz w:val="26"/>
              <w:szCs w:val="26"/>
            </w:rPr>
          </w:rPrChange>
        </w:rPr>
        <w:t xml:space="preserve"> </w:t>
      </w:r>
      <w:proofErr w:type="spellStart"/>
      <w:r w:rsidRPr="00B41112">
        <w:rPr>
          <w:sz w:val="26"/>
          <w:szCs w:val="26"/>
          <w:rPrChange w:id="27414" w:author="Le Minh Nghia" w:date="2019-10-09T10:56:00Z">
            <w:rPr>
              <w:sz w:val="26"/>
              <w:szCs w:val="26"/>
            </w:rPr>
          </w:rPrChange>
        </w:rPr>
        <w:t>xóa</w:t>
      </w:r>
      <w:proofErr w:type="spellEnd"/>
      <w:r w:rsidRPr="00B41112">
        <w:rPr>
          <w:sz w:val="26"/>
          <w:szCs w:val="26"/>
          <w:rPrChange w:id="27415" w:author="Le Minh Nghia" w:date="2019-10-09T10:56:00Z">
            <w:rPr>
              <w:sz w:val="26"/>
              <w:szCs w:val="26"/>
            </w:rPr>
          </w:rPrChange>
        </w:rPr>
        <w:t xml:space="preserve"> </w:t>
      </w:r>
      <w:proofErr w:type="spellStart"/>
      <w:r w:rsidRPr="00B41112">
        <w:rPr>
          <w:sz w:val="26"/>
          <w:szCs w:val="26"/>
          <w:rPrChange w:id="27416" w:author="Le Minh Nghia" w:date="2019-10-09T10:56:00Z">
            <w:rPr>
              <w:sz w:val="26"/>
              <w:szCs w:val="26"/>
            </w:rPr>
          </w:rPrChange>
        </w:rPr>
        <w:t>người</w:t>
      </w:r>
      <w:proofErr w:type="spellEnd"/>
      <w:r w:rsidRPr="00B41112">
        <w:rPr>
          <w:sz w:val="26"/>
          <w:szCs w:val="26"/>
          <w:rPrChange w:id="27417" w:author="Le Minh Nghia" w:date="2019-10-09T10:56:00Z">
            <w:rPr>
              <w:sz w:val="26"/>
              <w:szCs w:val="26"/>
            </w:rPr>
          </w:rPrChange>
        </w:rPr>
        <w:t xml:space="preserve"> </w:t>
      </w:r>
      <w:proofErr w:type="spellStart"/>
      <w:r w:rsidRPr="00B41112">
        <w:rPr>
          <w:sz w:val="26"/>
          <w:szCs w:val="26"/>
          <w:rPrChange w:id="27418" w:author="Le Minh Nghia" w:date="2019-10-09T10:56:00Z">
            <w:rPr>
              <w:sz w:val="26"/>
              <w:szCs w:val="26"/>
            </w:rPr>
          </w:rPrChange>
        </w:rPr>
        <w:t>dùng</w:t>
      </w:r>
      <w:proofErr w:type="spellEnd"/>
      <w:r w:rsidRPr="00B41112">
        <w:rPr>
          <w:sz w:val="26"/>
          <w:szCs w:val="26"/>
          <w:rPrChange w:id="27419" w:author="Le Minh Nghia" w:date="2019-10-09T10:56:00Z">
            <w:rPr>
              <w:sz w:val="26"/>
              <w:szCs w:val="26"/>
            </w:rPr>
          </w:rPrChange>
        </w:rPr>
        <w:t xml:space="preserve"> </w:t>
      </w:r>
      <w:proofErr w:type="spellStart"/>
      <w:r w:rsidRPr="00B41112">
        <w:rPr>
          <w:sz w:val="26"/>
          <w:szCs w:val="26"/>
          <w:rPrChange w:id="27420" w:author="Le Minh Nghia" w:date="2019-10-09T10:56:00Z">
            <w:rPr>
              <w:sz w:val="26"/>
              <w:szCs w:val="26"/>
            </w:rPr>
          </w:rPrChange>
        </w:rPr>
        <w:t>này</w:t>
      </w:r>
      <w:proofErr w:type="spellEnd"/>
      <w:r w:rsidRPr="00B41112">
        <w:rPr>
          <w:sz w:val="26"/>
          <w:szCs w:val="26"/>
          <w:rPrChange w:id="27421" w:author="Le Minh Nghia" w:date="2019-10-09T10:56:00Z">
            <w:rPr>
              <w:sz w:val="26"/>
              <w:szCs w:val="26"/>
            </w:rPr>
          </w:rPrChange>
        </w:rPr>
        <w:t xml:space="preserve"> </w:t>
      </w:r>
      <w:proofErr w:type="spellStart"/>
      <w:r w:rsidRPr="00B41112">
        <w:rPr>
          <w:sz w:val="26"/>
          <w:szCs w:val="26"/>
          <w:rPrChange w:id="27422" w:author="Le Minh Nghia" w:date="2019-10-09T10:56:00Z">
            <w:rPr>
              <w:sz w:val="26"/>
              <w:szCs w:val="26"/>
            </w:rPr>
          </w:rPrChange>
        </w:rPr>
        <w:t>không</w:t>
      </w:r>
      <w:proofErr w:type="spellEnd"/>
      <w:r w:rsidRPr="00B41112">
        <w:rPr>
          <w:sz w:val="26"/>
          <w:szCs w:val="26"/>
          <w:rPrChange w:id="27423" w:author="Le Minh Nghia" w:date="2019-10-09T10:56:00Z">
            <w:rPr>
              <w:sz w:val="26"/>
              <w:szCs w:val="26"/>
            </w:rPr>
          </w:rPrChange>
        </w:rPr>
        <w:t xml:space="preserve">? </w:t>
      </w:r>
      <w:proofErr w:type="spellStart"/>
      <w:r w:rsidRPr="00B41112">
        <w:rPr>
          <w:sz w:val="26"/>
          <w:szCs w:val="26"/>
          <w:rPrChange w:id="27424" w:author="Le Minh Nghia" w:date="2019-10-09T10:56:00Z">
            <w:rPr>
              <w:sz w:val="26"/>
              <w:szCs w:val="26"/>
            </w:rPr>
          </w:rPrChange>
        </w:rPr>
        <w:t>Nếu</w:t>
      </w:r>
      <w:proofErr w:type="spellEnd"/>
      <w:r w:rsidRPr="00B41112">
        <w:rPr>
          <w:sz w:val="26"/>
          <w:szCs w:val="26"/>
          <w:rPrChange w:id="27425" w:author="Le Minh Nghia" w:date="2019-10-09T10:56:00Z">
            <w:rPr>
              <w:sz w:val="26"/>
              <w:szCs w:val="26"/>
            </w:rPr>
          </w:rPrChange>
        </w:rPr>
        <w:t xml:space="preserve"> </w:t>
      </w:r>
      <w:proofErr w:type="spellStart"/>
      <w:r w:rsidRPr="00B41112">
        <w:rPr>
          <w:sz w:val="26"/>
          <w:szCs w:val="26"/>
          <w:rPrChange w:id="27426" w:author="Le Minh Nghia" w:date="2019-10-09T10:56:00Z">
            <w:rPr>
              <w:sz w:val="26"/>
              <w:szCs w:val="26"/>
            </w:rPr>
          </w:rPrChange>
        </w:rPr>
        <w:t>nhấn</w:t>
      </w:r>
      <w:proofErr w:type="spellEnd"/>
      <w:r w:rsidRPr="00B41112">
        <w:rPr>
          <w:sz w:val="26"/>
          <w:szCs w:val="26"/>
          <w:rPrChange w:id="27427" w:author="Le Minh Nghia" w:date="2019-10-09T10:56:00Z">
            <w:rPr>
              <w:sz w:val="26"/>
              <w:szCs w:val="26"/>
            </w:rPr>
          </w:rPrChange>
        </w:rPr>
        <w:t xml:space="preserve"> </w:t>
      </w:r>
      <w:proofErr w:type="spellStart"/>
      <w:r w:rsidRPr="00B41112">
        <w:rPr>
          <w:sz w:val="26"/>
          <w:szCs w:val="26"/>
          <w:rPrChange w:id="27428" w:author="Le Minh Nghia" w:date="2019-10-09T10:56:00Z">
            <w:rPr>
              <w:sz w:val="26"/>
              <w:szCs w:val="26"/>
            </w:rPr>
          </w:rPrChange>
        </w:rPr>
        <w:t>vào</w:t>
      </w:r>
      <w:proofErr w:type="spellEnd"/>
      <w:r w:rsidRPr="00B41112">
        <w:rPr>
          <w:sz w:val="26"/>
          <w:szCs w:val="26"/>
          <w:rPrChange w:id="27429" w:author="Le Minh Nghia" w:date="2019-10-09T10:56:00Z">
            <w:rPr>
              <w:sz w:val="26"/>
              <w:szCs w:val="26"/>
            </w:rPr>
          </w:rPrChange>
        </w:rPr>
        <w:t xml:space="preserve"> </w:t>
      </w:r>
      <w:proofErr w:type="spellStart"/>
      <w:r w:rsidRPr="00B41112">
        <w:rPr>
          <w:sz w:val="26"/>
          <w:szCs w:val="26"/>
          <w:rPrChange w:id="27430" w:author="Le Minh Nghia" w:date="2019-10-09T10:56:00Z">
            <w:rPr>
              <w:sz w:val="26"/>
              <w:szCs w:val="26"/>
            </w:rPr>
          </w:rPrChange>
        </w:rPr>
        <w:t>nút</w:t>
      </w:r>
      <w:proofErr w:type="spellEnd"/>
      <w:r w:rsidRPr="00B41112">
        <w:rPr>
          <w:sz w:val="26"/>
          <w:szCs w:val="26"/>
          <w:rPrChange w:id="27431" w:author="Le Minh Nghia" w:date="2019-10-09T10:56:00Z">
            <w:rPr>
              <w:sz w:val="26"/>
              <w:szCs w:val="26"/>
            </w:rPr>
          </w:rPrChange>
        </w:rPr>
        <w:t xml:space="preserve"> Ok </w:t>
      </w:r>
      <w:proofErr w:type="spellStart"/>
      <w:r w:rsidRPr="00B41112">
        <w:rPr>
          <w:sz w:val="26"/>
          <w:szCs w:val="26"/>
          <w:rPrChange w:id="27432" w:author="Le Minh Nghia" w:date="2019-10-09T10:56:00Z">
            <w:rPr>
              <w:sz w:val="26"/>
              <w:szCs w:val="26"/>
            </w:rPr>
          </w:rPrChange>
        </w:rPr>
        <w:t>thì</w:t>
      </w:r>
      <w:proofErr w:type="spellEnd"/>
      <w:r w:rsidRPr="00B41112">
        <w:rPr>
          <w:sz w:val="26"/>
          <w:szCs w:val="26"/>
          <w:rPrChange w:id="27433" w:author="Le Minh Nghia" w:date="2019-10-09T10:56:00Z">
            <w:rPr>
              <w:sz w:val="26"/>
              <w:szCs w:val="26"/>
            </w:rPr>
          </w:rPrChange>
        </w:rPr>
        <w:t xml:space="preserve"> </w:t>
      </w:r>
      <w:proofErr w:type="spellStart"/>
      <w:r w:rsidRPr="00B41112">
        <w:rPr>
          <w:sz w:val="26"/>
          <w:szCs w:val="26"/>
          <w:rPrChange w:id="27434" w:author="Le Minh Nghia" w:date="2019-10-09T10:56:00Z">
            <w:rPr>
              <w:sz w:val="26"/>
              <w:szCs w:val="26"/>
            </w:rPr>
          </w:rPrChange>
        </w:rPr>
        <w:t>sẽ</w:t>
      </w:r>
      <w:proofErr w:type="spellEnd"/>
      <w:r w:rsidRPr="00B41112">
        <w:rPr>
          <w:sz w:val="26"/>
          <w:szCs w:val="26"/>
          <w:rPrChange w:id="27435" w:author="Le Minh Nghia" w:date="2019-10-09T10:56:00Z">
            <w:rPr>
              <w:sz w:val="26"/>
              <w:szCs w:val="26"/>
            </w:rPr>
          </w:rPrChange>
        </w:rPr>
        <w:t xml:space="preserve"> </w:t>
      </w:r>
      <w:proofErr w:type="spellStart"/>
      <w:r w:rsidRPr="00B41112">
        <w:rPr>
          <w:sz w:val="26"/>
          <w:szCs w:val="26"/>
          <w:rPrChange w:id="27436" w:author="Le Minh Nghia" w:date="2019-10-09T10:56:00Z">
            <w:rPr>
              <w:sz w:val="26"/>
              <w:szCs w:val="26"/>
            </w:rPr>
          </w:rPrChange>
        </w:rPr>
        <w:t>thực</w:t>
      </w:r>
      <w:proofErr w:type="spellEnd"/>
      <w:r w:rsidRPr="00B41112">
        <w:rPr>
          <w:sz w:val="26"/>
          <w:szCs w:val="26"/>
          <w:rPrChange w:id="27437" w:author="Le Minh Nghia" w:date="2019-10-09T10:56:00Z">
            <w:rPr>
              <w:sz w:val="26"/>
              <w:szCs w:val="26"/>
            </w:rPr>
          </w:rPrChange>
        </w:rPr>
        <w:t xml:space="preserve"> </w:t>
      </w:r>
      <w:proofErr w:type="spellStart"/>
      <w:r w:rsidRPr="00B41112">
        <w:rPr>
          <w:sz w:val="26"/>
          <w:szCs w:val="26"/>
          <w:rPrChange w:id="27438" w:author="Le Minh Nghia" w:date="2019-10-09T10:56:00Z">
            <w:rPr>
              <w:sz w:val="26"/>
              <w:szCs w:val="26"/>
            </w:rPr>
          </w:rPrChange>
        </w:rPr>
        <w:t>hiện</w:t>
      </w:r>
      <w:proofErr w:type="spellEnd"/>
      <w:r w:rsidRPr="00B41112">
        <w:rPr>
          <w:sz w:val="26"/>
          <w:szCs w:val="26"/>
          <w:rPrChange w:id="27439" w:author="Le Minh Nghia" w:date="2019-10-09T10:56:00Z">
            <w:rPr>
              <w:sz w:val="26"/>
              <w:szCs w:val="26"/>
            </w:rPr>
          </w:rPrChange>
        </w:rPr>
        <w:t xml:space="preserve"> </w:t>
      </w:r>
      <w:proofErr w:type="spellStart"/>
      <w:r w:rsidRPr="00B41112">
        <w:rPr>
          <w:sz w:val="26"/>
          <w:szCs w:val="26"/>
          <w:rPrChange w:id="27440" w:author="Le Minh Nghia" w:date="2019-10-09T10:56:00Z">
            <w:rPr>
              <w:sz w:val="26"/>
              <w:szCs w:val="26"/>
            </w:rPr>
          </w:rPrChange>
        </w:rPr>
        <w:t>xóa</w:t>
      </w:r>
      <w:proofErr w:type="spellEnd"/>
      <w:r w:rsidRPr="00B41112">
        <w:rPr>
          <w:sz w:val="26"/>
          <w:szCs w:val="26"/>
          <w:rPrChange w:id="27441" w:author="Le Minh Nghia" w:date="2019-10-09T10:56:00Z">
            <w:rPr>
              <w:sz w:val="26"/>
              <w:szCs w:val="26"/>
            </w:rPr>
          </w:rPrChange>
        </w:rPr>
        <w:t xml:space="preserve">, </w:t>
      </w:r>
      <w:proofErr w:type="spellStart"/>
      <w:r w:rsidRPr="00B41112">
        <w:rPr>
          <w:sz w:val="26"/>
          <w:szCs w:val="26"/>
          <w:rPrChange w:id="27442" w:author="Le Minh Nghia" w:date="2019-10-09T10:56:00Z">
            <w:rPr>
              <w:sz w:val="26"/>
              <w:szCs w:val="26"/>
            </w:rPr>
          </w:rPrChange>
        </w:rPr>
        <w:t>còn</w:t>
      </w:r>
      <w:proofErr w:type="spellEnd"/>
      <w:r w:rsidRPr="00B41112">
        <w:rPr>
          <w:sz w:val="26"/>
          <w:szCs w:val="26"/>
          <w:rPrChange w:id="27443" w:author="Le Minh Nghia" w:date="2019-10-09T10:56:00Z">
            <w:rPr>
              <w:sz w:val="26"/>
              <w:szCs w:val="26"/>
            </w:rPr>
          </w:rPrChange>
        </w:rPr>
        <w:t xml:space="preserve"> </w:t>
      </w:r>
      <w:proofErr w:type="spellStart"/>
      <w:r w:rsidRPr="00B41112">
        <w:rPr>
          <w:sz w:val="26"/>
          <w:szCs w:val="26"/>
          <w:rPrChange w:id="27444" w:author="Le Minh Nghia" w:date="2019-10-09T10:56:00Z">
            <w:rPr>
              <w:sz w:val="26"/>
              <w:szCs w:val="26"/>
            </w:rPr>
          </w:rPrChange>
        </w:rPr>
        <w:t>nhấn</w:t>
      </w:r>
      <w:proofErr w:type="spellEnd"/>
      <w:r w:rsidRPr="00B41112">
        <w:rPr>
          <w:sz w:val="26"/>
          <w:szCs w:val="26"/>
          <w:rPrChange w:id="27445" w:author="Le Minh Nghia" w:date="2019-10-09T10:56:00Z">
            <w:rPr>
              <w:sz w:val="26"/>
              <w:szCs w:val="26"/>
            </w:rPr>
          </w:rPrChange>
        </w:rPr>
        <w:t xml:space="preserve"> Cancel </w:t>
      </w:r>
      <w:proofErr w:type="spellStart"/>
      <w:r w:rsidRPr="00B41112">
        <w:rPr>
          <w:sz w:val="26"/>
          <w:szCs w:val="26"/>
          <w:rPrChange w:id="27446" w:author="Le Minh Nghia" w:date="2019-10-09T10:56:00Z">
            <w:rPr>
              <w:sz w:val="26"/>
              <w:szCs w:val="26"/>
            </w:rPr>
          </w:rPrChange>
        </w:rPr>
        <w:t>thì</w:t>
      </w:r>
      <w:proofErr w:type="spellEnd"/>
      <w:r w:rsidRPr="00B41112">
        <w:rPr>
          <w:sz w:val="26"/>
          <w:szCs w:val="26"/>
          <w:rPrChange w:id="27447" w:author="Le Minh Nghia" w:date="2019-10-09T10:56:00Z">
            <w:rPr>
              <w:sz w:val="26"/>
              <w:szCs w:val="26"/>
            </w:rPr>
          </w:rPrChange>
        </w:rPr>
        <w:t xml:space="preserve"> </w:t>
      </w:r>
      <w:proofErr w:type="spellStart"/>
      <w:r w:rsidRPr="00B41112">
        <w:rPr>
          <w:sz w:val="26"/>
          <w:szCs w:val="26"/>
          <w:rPrChange w:id="27448" w:author="Le Minh Nghia" w:date="2019-10-09T10:56:00Z">
            <w:rPr>
              <w:sz w:val="26"/>
              <w:szCs w:val="26"/>
            </w:rPr>
          </w:rPrChange>
        </w:rPr>
        <w:t>không</w:t>
      </w:r>
      <w:proofErr w:type="spellEnd"/>
      <w:r w:rsidRPr="00B41112">
        <w:rPr>
          <w:sz w:val="26"/>
          <w:szCs w:val="26"/>
          <w:rPrChange w:id="27449" w:author="Le Minh Nghia" w:date="2019-10-09T10:56:00Z">
            <w:rPr>
              <w:sz w:val="26"/>
              <w:szCs w:val="26"/>
            </w:rPr>
          </w:rPrChange>
        </w:rPr>
        <w:t xml:space="preserve"> </w:t>
      </w:r>
      <w:proofErr w:type="spellStart"/>
      <w:r w:rsidRPr="00B41112">
        <w:rPr>
          <w:sz w:val="26"/>
          <w:szCs w:val="26"/>
          <w:rPrChange w:id="27450" w:author="Le Minh Nghia" w:date="2019-10-09T10:56:00Z">
            <w:rPr>
              <w:sz w:val="26"/>
              <w:szCs w:val="26"/>
            </w:rPr>
          </w:rPrChange>
        </w:rPr>
        <w:t>xóa</w:t>
      </w:r>
      <w:proofErr w:type="spellEnd"/>
      <w:r w:rsidRPr="00B41112">
        <w:rPr>
          <w:sz w:val="26"/>
          <w:szCs w:val="26"/>
          <w:rPrChange w:id="27451" w:author="Le Minh Nghia" w:date="2019-10-09T10:56:00Z">
            <w:rPr>
              <w:sz w:val="26"/>
              <w:szCs w:val="26"/>
            </w:rPr>
          </w:rPrChange>
        </w:rPr>
        <w:t xml:space="preserve">. </w:t>
      </w:r>
      <w:proofErr w:type="spellStart"/>
      <w:r w:rsidRPr="00B41112">
        <w:rPr>
          <w:sz w:val="26"/>
          <w:szCs w:val="26"/>
          <w:rPrChange w:id="27452" w:author="Le Minh Nghia" w:date="2019-10-09T10:56:00Z">
            <w:rPr>
              <w:sz w:val="26"/>
              <w:szCs w:val="26"/>
            </w:rPr>
          </w:rPrChange>
        </w:rPr>
        <w:t>Nếu</w:t>
      </w:r>
      <w:proofErr w:type="spellEnd"/>
      <w:r w:rsidRPr="00B41112">
        <w:rPr>
          <w:sz w:val="26"/>
          <w:szCs w:val="26"/>
          <w:rPrChange w:id="27453" w:author="Le Minh Nghia" w:date="2019-10-09T10:56:00Z">
            <w:rPr>
              <w:sz w:val="26"/>
              <w:szCs w:val="26"/>
            </w:rPr>
          </w:rPrChange>
        </w:rPr>
        <w:t xml:space="preserve"> </w:t>
      </w:r>
      <w:proofErr w:type="spellStart"/>
      <w:r w:rsidRPr="00B41112">
        <w:rPr>
          <w:sz w:val="26"/>
          <w:szCs w:val="26"/>
          <w:rPrChange w:id="27454" w:author="Le Minh Nghia" w:date="2019-10-09T10:56:00Z">
            <w:rPr>
              <w:sz w:val="26"/>
              <w:szCs w:val="26"/>
            </w:rPr>
          </w:rPrChange>
        </w:rPr>
        <w:t>xóa</w:t>
      </w:r>
      <w:proofErr w:type="spellEnd"/>
      <w:r w:rsidRPr="00B41112">
        <w:rPr>
          <w:sz w:val="26"/>
          <w:szCs w:val="26"/>
          <w:rPrChange w:id="27455" w:author="Le Minh Nghia" w:date="2019-10-09T10:56:00Z">
            <w:rPr>
              <w:sz w:val="26"/>
              <w:szCs w:val="26"/>
            </w:rPr>
          </w:rPrChange>
        </w:rPr>
        <w:t xml:space="preserve"> </w:t>
      </w:r>
      <w:proofErr w:type="spellStart"/>
      <w:r w:rsidRPr="00B41112">
        <w:rPr>
          <w:sz w:val="26"/>
          <w:szCs w:val="26"/>
          <w:rPrChange w:id="27456" w:author="Le Minh Nghia" w:date="2019-10-09T10:56:00Z">
            <w:rPr>
              <w:sz w:val="26"/>
              <w:szCs w:val="26"/>
            </w:rPr>
          </w:rPrChange>
        </w:rPr>
        <w:t>thành</w:t>
      </w:r>
      <w:proofErr w:type="spellEnd"/>
      <w:r w:rsidRPr="00B41112">
        <w:rPr>
          <w:sz w:val="26"/>
          <w:szCs w:val="26"/>
          <w:rPrChange w:id="27457" w:author="Le Minh Nghia" w:date="2019-10-09T10:56:00Z">
            <w:rPr>
              <w:sz w:val="26"/>
              <w:szCs w:val="26"/>
            </w:rPr>
          </w:rPrChange>
        </w:rPr>
        <w:t xml:space="preserve"> </w:t>
      </w:r>
      <w:proofErr w:type="spellStart"/>
      <w:r w:rsidRPr="00B41112">
        <w:rPr>
          <w:sz w:val="26"/>
          <w:szCs w:val="26"/>
          <w:rPrChange w:id="27458" w:author="Le Minh Nghia" w:date="2019-10-09T10:56:00Z">
            <w:rPr>
              <w:sz w:val="26"/>
              <w:szCs w:val="26"/>
            </w:rPr>
          </w:rPrChange>
        </w:rPr>
        <w:t>công</w:t>
      </w:r>
      <w:proofErr w:type="spellEnd"/>
      <w:r w:rsidRPr="00B41112">
        <w:rPr>
          <w:sz w:val="26"/>
          <w:szCs w:val="26"/>
          <w:rPrChange w:id="27459" w:author="Le Minh Nghia" w:date="2019-10-09T10:56:00Z">
            <w:rPr>
              <w:sz w:val="26"/>
              <w:szCs w:val="26"/>
            </w:rPr>
          </w:rPrChange>
        </w:rPr>
        <w:t xml:space="preserve"> </w:t>
      </w:r>
      <w:proofErr w:type="spellStart"/>
      <w:r w:rsidRPr="00B41112">
        <w:rPr>
          <w:sz w:val="26"/>
          <w:szCs w:val="26"/>
          <w:rPrChange w:id="27460" w:author="Le Minh Nghia" w:date="2019-10-09T10:56:00Z">
            <w:rPr>
              <w:sz w:val="26"/>
              <w:szCs w:val="26"/>
            </w:rPr>
          </w:rPrChange>
        </w:rPr>
        <w:t>thì</w:t>
      </w:r>
      <w:proofErr w:type="spellEnd"/>
      <w:r w:rsidRPr="00B41112">
        <w:rPr>
          <w:sz w:val="26"/>
          <w:szCs w:val="26"/>
          <w:rPrChange w:id="27461" w:author="Le Minh Nghia" w:date="2019-10-09T10:56:00Z">
            <w:rPr>
              <w:sz w:val="26"/>
              <w:szCs w:val="26"/>
            </w:rPr>
          </w:rPrChange>
        </w:rPr>
        <w:t xml:space="preserve"> </w:t>
      </w:r>
      <w:proofErr w:type="spellStart"/>
      <w:r w:rsidRPr="00B41112">
        <w:rPr>
          <w:sz w:val="26"/>
          <w:szCs w:val="26"/>
          <w:rPrChange w:id="27462" w:author="Le Minh Nghia" w:date="2019-10-09T10:56:00Z">
            <w:rPr>
              <w:sz w:val="26"/>
              <w:szCs w:val="26"/>
            </w:rPr>
          </w:rPrChange>
        </w:rPr>
        <w:t>trên</w:t>
      </w:r>
      <w:proofErr w:type="spellEnd"/>
      <w:r w:rsidRPr="00B41112">
        <w:rPr>
          <w:sz w:val="26"/>
          <w:szCs w:val="26"/>
          <w:rPrChange w:id="27463" w:author="Le Minh Nghia" w:date="2019-10-09T10:56:00Z">
            <w:rPr>
              <w:sz w:val="26"/>
              <w:szCs w:val="26"/>
            </w:rPr>
          </w:rPrChange>
        </w:rPr>
        <w:t xml:space="preserve"> </w:t>
      </w:r>
      <w:proofErr w:type="spellStart"/>
      <w:r w:rsidRPr="00B41112">
        <w:rPr>
          <w:sz w:val="26"/>
          <w:szCs w:val="26"/>
          <w:rPrChange w:id="27464" w:author="Le Minh Nghia" w:date="2019-10-09T10:56:00Z">
            <w:rPr>
              <w:sz w:val="26"/>
              <w:szCs w:val="26"/>
            </w:rPr>
          </w:rPrChange>
        </w:rPr>
        <w:t>cơ</w:t>
      </w:r>
      <w:proofErr w:type="spellEnd"/>
      <w:r w:rsidRPr="00B41112">
        <w:rPr>
          <w:sz w:val="26"/>
          <w:szCs w:val="26"/>
          <w:rPrChange w:id="27465" w:author="Le Minh Nghia" w:date="2019-10-09T10:56:00Z">
            <w:rPr>
              <w:sz w:val="26"/>
              <w:szCs w:val="26"/>
            </w:rPr>
          </w:rPrChange>
        </w:rPr>
        <w:t xml:space="preserve"> </w:t>
      </w:r>
      <w:proofErr w:type="spellStart"/>
      <w:r w:rsidRPr="00B41112">
        <w:rPr>
          <w:sz w:val="26"/>
          <w:szCs w:val="26"/>
          <w:rPrChange w:id="27466" w:author="Le Minh Nghia" w:date="2019-10-09T10:56:00Z">
            <w:rPr>
              <w:sz w:val="26"/>
              <w:szCs w:val="26"/>
            </w:rPr>
          </w:rPrChange>
        </w:rPr>
        <w:t>sở</w:t>
      </w:r>
      <w:proofErr w:type="spellEnd"/>
      <w:r w:rsidRPr="00B41112">
        <w:rPr>
          <w:sz w:val="26"/>
          <w:szCs w:val="26"/>
          <w:rPrChange w:id="27467" w:author="Le Minh Nghia" w:date="2019-10-09T10:56:00Z">
            <w:rPr>
              <w:sz w:val="26"/>
              <w:szCs w:val="26"/>
            </w:rPr>
          </w:rPrChange>
        </w:rPr>
        <w:t xml:space="preserve"> </w:t>
      </w:r>
      <w:proofErr w:type="spellStart"/>
      <w:r w:rsidRPr="00B41112">
        <w:rPr>
          <w:sz w:val="26"/>
          <w:szCs w:val="26"/>
          <w:rPrChange w:id="27468" w:author="Le Minh Nghia" w:date="2019-10-09T10:56:00Z">
            <w:rPr>
              <w:sz w:val="26"/>
              <w:szCs w:val="26"/>
            </w:rPr>
          </w:rPrChange>
        </w:rPr>
        <w:t>dữ</w:t>
      </w:r>
      <w:proofErr w:type="spellEnd"/>
      <w:r w:rsidRPr="00B41112">
        <w:rPr>
          <w:sz w:val="26"/>
          <w:szCs w:val="26"/>
          <w:rPrChange w:id="27469" w:author="Le Minh Nghia" w:date="2019-10-09T10:56:00Z">
            <w:rPr>
              <w:sz w:val="26"/>
              <w:szCs w:val="26"/>
            </w:rPr>
          </w:rPrChange>
        </w:rPr>
        <w:t xml:space="preserve"> </w:t>
      </w:r>
      <w:proofErr w:type="spellStart"/>
      <w:r w:rsidRPr="00B41112">
        <w:rPr>
          <w:sz w:val="26"/>
          <w:szCs w:val="26"/>
          <w:rPrChange w:id="27470" w:author="Le Minh Nghia" w:date="2019-10-09T10:56:00Z">
            <w:rPr>
              <w:sz w:val="26"/>
              <w:szCs w:val="26"/>
            </w:rPr>
          </w:rPrChange>
        </w:rPr>
        <w:t>liệu</w:t>
      </w:r>
      <w:proofErr w:type="spellEnd"/>
      <w:r w:rsidRPr="00B41112">
        <w:rPr>
          <w:sz w:val="26"/>
          <w:szCs w:val="26"/>
          <w:rPrChange w:id="27471" w:author="Le Minh Nghia" w:date="2019-10-09T10:56:00Z">
            <w:rPr>
              <w:sz w:val="26"/>
              <w:szCs w:val="26"/>
            </w:rPr>
          </w:rPrChange>
        </w:rPr>
        <w:t xml:space="preserve"> </w:t>
      </w:r>
      <w:proofErr w:type="spellStart"/>
      <w:r w:rsidRPr="00B41112">
        <w:rPr>
          <w:sz w:val="26"/>
          <w:szCs w:val="26"/>
          <w:rPrChange w:id="27472" w:author="Le Minh Nghia" w:date="2019-10-09T10:56:00Z">
            <w:rPr>
              <w:sz w:val="26"/>
              <w:szCs w:val="26"/>
            </w:rPr>
          </w:rPrChange>
        </w:rPr>
        <w:t>sẽ</w:t>
      </w:r>
      <w:proofErr w:type="spellEnd"/>
      <w:r w:rsidRPr="00B41112">
        <w:rPr>
          <w:sz w:val="26"/>
          <w:szCs w:val="26"/>
          <w:rPrChange w:id="27473" w:author="Le Minh Nghia" w:date="2019-10-09T10:56:00Z">
            <w:rPr>
              <w:sz w:val="26"/>
              <w:szCs w:val="26"/>
            </w:rPr>
          </w:rPrChange>
        </w:rPr>
        <w:t xml:space="preserve"> </w:t>
      </w:r>
      <w:proofErr w:type="spellStart"/>
      <w:r w:rsidRPr="00B41112">
        <w:rPr>
          <w:sz w:val="26"/>
          <w:szCs w:val="26"/>
          <w:rPrChange w:id="27474" w:author="Le Minh Nghia" w:date="2019-10-09T10:56:00Z">
            <w:rPr>
              <w:sz w:val="26"/>
              <w:szCs w:val="26"/>
            </w:rPr>
          </w:rPrChange>
        </w:rPr>
        <w:t>mất</w:t>
      </w:r>
      <w:proofErr w:type="spellEnd"/>
      <w:r w:rsidRPr="00B41112">
        <w:rPr>
          <w:sz w:val="26"/>
          <w:szCs w:val="26"/>
          <w:rPrChange w:id="27475" w:author="Le Minh Nghia" w:date="2019-10-09T10:56:00Z">
            <w:rPr>
              <w:sz w:val="26"/>
              <w:szCs w:val="26"/>
            </w:rPr>
          </w:rPrChange>
        </w:rPr>
        <w:t xml:space="preserve"> </w:t>
      </w:r>
      <w:proofErr w:type="spellStart"/>
      <w:r w:rsidRPr="00B41112">
        <w:rPr>
          <w:sz w:val="26"/>
          <w:szCs w:val="26"/>
          <w:rPrChange w:id="27476" w:author="Le Minh Nghia" w:date="2019-10-09T10:56:00Z">
            <w:rPr>
              <w:sz w:val="26"/>
              <w:szCs w:val="26"/>
            </w:rPr>
          </w:rPrChange>
        </w:rPr>
        <w:t>đi</w:t>
      </w:r>
      <w:proofErr w:type="spellEnd"/>
      <w:r w:rsidRPr="00B41112">
        <w:rPr>
          <w:sz w:val="26"/>
          <w:szCs w:val="26"/>
          <w:rPrChange w:id="27477" w:author="Le Minh Nghia" w:date="2019-10-09T10:56:00Z">
            <w:rPr>
              <w:sz w:val="26"/>
              <w:szCs w:val="26"/>
            </w:rPr>
          </w:rPrChange>
        </w:rPr>
        <w:t xml:space="preserve"> </w:t>
      </w:r>
      <w:proofErr w:type="spellStart"/>
      <w:r w:rsidRPr="00B41112">
        <w:rPr>
          <w:sz w:val="26"/>
          <w:szCs w:val="26"/>
          <w:rPrChange w:id="27478" w:author="Le Minh Nghia" w:date="2019-10-09T10:56:00Z">
            <w:rPr>
              <w:sz w:val="26"/>
              <w:szCs w:val="26"/>
            </w:rPr>
          </w:rPrChange>
        </w:rPr>
        <w:t>sinh</w:t>
      </w:r>
      <w:proofErr w:type="spellEnd"/>
      <w:r w:rsidRPr="00B41112">
        <w:rPr>
          <w:sz w:val="26"/>
          <w:szCs w:val="26"/>
          <w:rPrChange w:id="27479" w:author="Le Minh Nghia" w:date="2019-10-09T10:56:00Z">
            <w:rPr>
              <w:sz w:val="26"/>
              <w:szCs w:val="26"/>
            </w:rPr>
          </w:rPrChange>
        </w:rPr>
        <w:t xml:space="preserve"> </w:t>
      </w:r>
      <w:proofErr w:type="spellStart"/>
      <w:r w:rsidRPr="00B41112">
        <w:rPr>
          <w:sz w:val="26"/>
          <w:szCs w:val="26"/>
          <w:rPrChange w:id="27480" w:author="Le Minh Nghia" w:date="2019-10-09T10:56:00Z">
            <w:rPr>
              <w:sz w:val="26"/>
              <w:szCs w:val="26"/>
            </w:rPr>
          </w:rPrChange>
        </w:rPr>
        <w:t>viên</w:t>
      </w:r>
      <w:proofErr w:type="spellEnd"/>
      <w:r w:rsidRPr="00B41112">
        <w:rPr>
          <w:sz w:val="26"/>
          <w:szCs w:val="26"/>
          <w:rPrChange w:id="27481" w:author="Le Minh Nghia" w:date="2019-10-09T10:56:00Z">
            <w:rPr>
              <w:sz w:val="26"/>
              <w:szCs w:val="26"/>
            </w:rPr>
          </w:rPrChange>
        </w:rPr>
        <w:t xml:space="preserve"> </w:t>
      </w:r>
      <w:proofErr w:type="spellStart"/>
      <w:r w:rsidRPr="00B41112">
        <w:rPr>
          <w:sz w:val="26"/>
          <w:szCs w:val="26"/>
          <w:rPrChange w:id="27482" w:author="Le Minh Nghia" w:date="2019-10-09T10:56:00Z">
            <w:rPr>
              <w:sz w:val="26"/>
              <w:szCs w:val="26"/>
            </w:rPr>
          </w:rPrChange>
        </w:rPr>
        <w:t>vừa</w:t>
      </w:r>
      <w:proofErr w:type="spellEnd"/>
      <w:r w:rsidRPr="00B41112">
        <w:rPr>
          <w:sz w:val="26"/>
          <w:szCs w:val="26"/>
          <w:rPrChange w:id="27483" w:author="Le Minh Nghia" w:date="2019-10-09T10:56:00Z">
            <w:rPr>
              <w:sz w:val="26"/>
              <w:szCs w:val="26"/>
            </w:rPr>
          </w:rPrChange>
        </w:rPr>
        <w:t xml:space="preserve"> </w:t>
      </w:r>
      <w:proofErr w:type="spellStart"/>
      <w:r w:rsidRPr="00B41112">
        <w:rPr>
          <w:sz w:val="26"/>
          <w:szCs w:val="26"/>
          <w:rPrChange w:id="27484" w:author="Le Minh Nghia" w:date="2019-10-09T10:56:00Z">
            <w:rPr>
              <w:sz w:val="26"/>
              <w:szCs w:val="26"/>
            </w:rPr>
          </w:rPrChange>
        </w:rPr>
        <w:t>xóa</w:t>
      </w:r>
      <w:proofErr w:type="spellEnd"/>
      <w:r w:rsidRPr="00B41112">
        <w:rPr>
          <w:sz w:val="26"/>
          <w:szCs w:val="26"/>
          <w:rPrChange w:id="27485" w:author="Le Minh Nghia" w:date="2019-10-09T10:56:00Z">
            <w:rPr>
              <w:sz w:val="26"/>
              <w:szCs w:val="26"/>
            </w:rPr>
          </w:rPrChange>
        </w:rPr>
        <w:t>.</w:t>
      </w:r>
    </w:p>
    <w:p w:rsidR="00DE3A13" w:rsidRPr="00B41112" w:rsidRDefault="00DE3A13">
      <w:pPr>
        <w:pStyle w:val="ListParagraph"/>
        <w:ind w:left="0"/>
        <w:rPr>
          <w:b/>
          <w:sz w:val="26"/>
          <w:szCs w:val="26"/>
          <w:rPrChange w:id="27486" w:author="Le Minh Nghia" w:date="2019-10-09T10:56:00Z">
            <w:rPr>
              <w:b/>
              <w:sz w:val="26"/>
              <w:szCs w:val="26"/>
            </w:rPr>
          </w:rPrChange>
        </w:rPr>
        <w:pPrChange w:id="27487" w:author="Le Minh Nghia" w:date="2019-10-09T10:39:00Z">
          <w:pPr>
            <w:pStyle w:val="ListParagraph"/>
          </w:pPr>
        </w:pPrChange>
      </w:pPr>
      <w:proofErr w:type="spellStart"/>
      <w:r w:rsidRPr="00B41112">
        <w:rPr>
          <w:b/>
          <w:sz w:val="26"/>
          <w:szCs w:val="26"/>
          <w:rPrChange w:id="27488" w:author="Le Minh Nghia" w:date="2019-10-09T10:56:00Z">
            <w:rPr>
              <w:b/>
              <w:sz w:val="26"/>
              <w:szCs w:val="26"/>
            </w:rPr>
          </w:rPrChange>
        </w:rPr>
        <w:t>Phần</w:t>
      </w:r>
      <w:proofErr w:type="spellEnd"/>
      <w:r w:rsidRPr="00B41112">
        <w:rPr>
          <w:b/>
          <w:sz w:val="26"/>
          <w:szCs w:val="26"/>
          <w:rPrChange w:id="27489" w:author="Le Minh Nghia" w:date="2019-10-09T10:56:00Z">
            <w:rPr>
              <w:b/>
              <w:sz w:val="26"/>
              <w:szCs w:val="26"/>
            </w:rPr>
          </w:rPrChange>
        </w:rPr>
        <w:t xml:space="preserve"> </w:t>
      </w:r>
      <w:proofErr w:type="spellStart"/>
      <w:r w:rsidRPr="00B41112">
        <w:rPr>
          <w:b/>
          <w:sz w:val="26"/>
          <w:szCs w:val="26"/>
          <w:rPrChange w:id="27490" w:author="Le Minh Nghia" w:date="2019-10-09T10:56:00Z">
            <w:rPr>
              <w:b/>
              <w:sz w:val="26"/>
              <w:szCs w:val="26"/>
            </w:rPr>
          </w:rPrChange>
        </w:rPr>
        <w:t>tìm</w:t>
      </w:r>
      <w:proofErr w:type="spellEnd"/>
      <w:r w:rsidRPr="00B41112">
        <w:rPr>
          <w:b/>
          <w:sz w:val="26"/>
          <w:szCs w:val="26"/>
          <w:rPrChange w:id="27491" w:author="Le Minh Nghia" w:date="2019-10-09T10:56:00Z">
            <w:rPr>
              <w:b/>
              <w:sz w:val="26"/>
              <w:szCs w:val="26"/>
            </w:rPr>
          </w:rPrChange>
        </w:rPr>
        <w:t xml:space="preserve"> </w:t>
      </w:r>
      <w:proofErr w:type="spellStart"/>
      <w:r w:rsidRPr="00B41112">
        <w:rPr>
          <w:b/>
          <w:sz w:val="26"/>
          <w:szCs w:val="26"/>
          <w:rPrChange w:id="27492" w:author="Le Minh Nghia" w:date="2019-10-09T10:56:00Z">
            <w:rPr>
              <w:b/>
              <w:sz w:val="26"/>
              <w:szCs w:val="26"/>
            </w:rPr>
          </w:rPrChange>
        </w:rPr>
        <w:t>kiếm</w:t>
      </w:r>
      <w:proofErr w:type="spellEnd"/>
      <w:r w:rsidRPr="00B41112">
        <w:rPr>
          <w:b/>
          <w:sz w:val="26"/>
          <w:szCs w:val="26"/>
          <w:rPrChange w:id="27493" w:author="Le Minh Nghia" w:date="2019-10-09T10:56:00Z">
            <w:rPr>
              <w:b/>
              <w:sz w:val="26"/>
              <w:szCs w:val="26"/>
            </w:rPr>
          </w:rPrChange>
        </w:rPr>
        <w:t xml:space="preserve">: </w:t>
      </w:r>
      <w:proofErr w:type="spellStart"/>
      <w:r w:rsidRPr="00B41112">
        <w:rPr>
          <w:sz w:val="26"/>
          <w:szCs w:val="26"/>
          <w:rPrChange w:id="27494" w:author="Le Minh Nghia" w:date="2019-10-09T10:56:00Z">
            <w:rPr>
              <w:sz w:val="26"/>
              <w:szCs w:val="26"/>
            </w:rPr>
          </w:rPrChange>
        </w:rPr>
        <w:t>cho</w:t>
      </w:r>
      <w:proofErr w:type="spellEnd"/>
      <w:r w:rsidRPr="00B41112">
        <w:rPr>
          <w:sz w:val="26"/>
          <w:szCs w:val="26"/>
          <w:rPrChange w:id="27495" w:author="Le Minh Nghia" w:date="2019-10-09T10:56:00Z">
            <w:rPr>
              <w:sz w:val="26"/>
              <w:szCs w:val="26"/>
            </w:rPr>
          </w:rPrChange>
        </w:rPr>
        <w:t xml:space="preserve"> </w:t>
      </w:r>
      <w:proofErr w:type="spellStart"/>
      <w:r w:rsidRPr="00B41112">
        <w:rPr>
          <w:sz w:val="26"/>
          <w:szCs w:val="26"/>
          <w:rPrChange w:id="27496" w:author="Le Minh Nghia" w:date="2019-10-09T10:56:00Z">
            <w:rPr>
              <w:sz w:val="26"/>
              <w:szCs w:val="26"/>
            </w:rPr>
          </w:rPrChange>
        </w:rPr>
        <w:t>phép</w:t>
      </w:r>
      <w:proofErr w:type="spellEnd"/>
      <w:r w:rsidRPr="00B41112">
        <w:rPr>
          <w:sz w:val="26"/>
          <w:szCs w:val="26"/>
          <w:rPrChange w:id="27497" w:author="Le Minh Nghia" w:date="2019-10-09T10:56:00Z">
            <w:rPr>
              <w:sz w:val="26"/>
              <w:szCs w:val="26"/>
            </w:rPr>
          </w:rPrChange>
        </w:rPr>
        <w:t xml:space="preserve"> </w:t>
      </w:r>
      <w:proofErr w:type="spellStart"/>
      <w:r w:rsidRPr="00B41112">
        <w:rPr>
          <w:sz w:val="26"/>
          <w:szCs w:val="26"/>
          <w:rPrChange w:id="27498" w:author="Le Minh Nghia" w:date="2019-10-09T10:56:00Z">
            <w:rPr>
              <w:sz w:val="26"/>
              <w:szCs w:val="26"/>
            </w:rPr>
          </w:rPrChange>
        </w:rPr>
        <w:t>tìm</w:t>
      </w:r>
      <w:proofErr w:type="spellEnd"/>
      <w:r w:rsidRPr="00B41112">
        <w:rPr>
          <w:sz w:val="26"/>
          <w:szCs w:val="26"/>
          <w:rPrChange w:id="27499" w:author="Le Minh Nghia" w:date="2019-10-09T10:56:00Z">
            <w:rPr>
              <w:sz w:val="26"/>
              <w:szCs w:val="26"/>
            </w:rPr>
          </w:rPrChange>
        </w:rPr>
        <w:t xml:space="preserve"> </w:t>
      </w:r>
      <w:proofErr w:type="spellStart"/>
      <w:r w:rsidRPr="00B41112">
        <w:rPr>
          <w:sz w:val="26"/>
          <w:szCs w:val="26"/>
          <w:rPrChange w:id="27500" w:author="Le Minh Nghia" w:date="2019-10-09T10:56:00Z">
            <w:rPr>
              <w:sz w:val="26"/>
              <w:szCs w:val="26"/>
            </w:rPr>
          </w:rPrChange>
        </w:rPr>
        <w:t>kiếm</w:t>
      </w:r>
      <w:proofErr w:type="spellEnd"/>
      <w:r w:rsidRPr="00B41112">
        <w:rPr>
          <w:sz w:val="26"/>
          <w:szCs w:val="26"/>
          <w:rPrChange w:id="27501" w:author="Le Minh Nghia" w:date="2019-10-09T10:56:00Z">
            <w:rPr>
              <w:sz w:val="26"/>
              <w:szCs w:val="26"/>
            </w:rPr>
          </w:rPrChange>
        </w:rPr>
        <w:t xml:space="preserve"> </w:t>
      </w:r>
      <w:proofErr w:type="spellStart"/>
      <w:r w:rsidRPr="00B41112">
        <w:rPr>
          <w:sz w:val="26"/>
          <w:szCs w:val="26"/>
          <w:rPrChange w:id="27502" w:author="Le Minh Nghia" w:date="2019-10-09T10:56:00Z">
            <w:rPr>
              <w:sz w:val="26"/>
              <w:szCs w:val="26"/>
            </w:rPr>
          </w:rPrChange>
        </w:rPr>
        <w:t>một</w:t>
      </w:r>
      <w:proofErr w:type="spellEnd"/>
      <w:r w:rsidRPr="00B41112">
        <w:rPr>
          <w:sz w:val="26"/>
          <w:szCs w:val="26"/>
          <w:rPrChange w:id="27503" w:author="Le Minh Nghia" w:date="2019-10-09T10:56:00Z">
            <w:rPr>
              <w:sz w:val="26"/>
              <w:szCs w:val="26"/>
            </w:rPr>
          </w:rPrChange>
        </w:rPr>
        <w:t xml:space="preserve"> </w:t>
      </w:r>
      <w:proofErr w:type="spellStart"/>
      <w:r w:rsidRPr="00B41112">
        <w:rPr>
          <w:sz w:val="26"/>
          <w:szCs w:val="26"/>
          <w:rPrChange w:id="27504" w:author="Le Minh Nghia" w:date="2019-10-09T10:56:00Z">
            <w:rPr>
              <w:sz w:val="26"/>
              <w:szCs w:val="26"/>
            </w:rPr>
          </w:rPrChange>
        </w:rPr>
        <w:t>sinh</w:t>
      </w:r>
      <w:proofErr w:type="spellEnd"/>
      <w:r w:rsidRPr="00B41112">
        <w:rPr>
          <w:sz w:val="26"/>
          <w:szCs w:val="26"/>
          <w:rPrChange w:id="27505" w:author="Le Minh Nghia" w:date="2019-10-09T10:56:00Z">
            <w:rPr>
              <w:sz w:val="26"/>
              <w:szCs w:val="26"/>
            </w:rPr>
          </w:rPrChange>
        </w:rPr>
        <w:t xml:space="preserve"> </w:t>
      </w:r>
      <w:proofErr w:type="spellStart"/>
      <w:r w:rsidRPr="00B41112">
        <w:rPr>
          <w:sz w:val="26"/>
          <w:szCs w:val="26"/>
          <w:rPrChange w:id="27506" w:author="Le Minh Nghia" w:date="2019-10-09T10:56:00Z">
            <w:rPr>
              <w:sz w:val="26"/>
              <w:szCs w:val="26"/>
            </w:rPr>
          </w:rPrChange>
        </w:rPr>
        <w:t>viên</w:t>
      </w:r>
      <w:proofErr w:type="spellEnd"/>
      <w:r w:rsidRPr="00B41112">
        <w:rPr>
          <w:sz w:val="26"/>
          <w:szCs w:val="26"/>
          <w:rPrChange w:id="27507" w:author="Le Minh Nghia" w:date="2019-10-09T10:56:00Z">
            <w:rPr>
              <w:sz w:val="26"/>
              <w:szCs w:val="26"/>
            </w:rPr>
          </w:rPrChange>
        </w:rPr>
        <w:t xml:space="preserve"> </w:t>
      </w:r>
      <w:proofErr w:type="spellStart"/>
      <w:r w:rsidRPr="00B41112">
        <w:rPr>
          <w:sz w:val="26"/>
          <w:szCs w:val="26"/>
          <w:rPrChange w:id="27508" w:author="Le Minh Nghia" w:date="2019-10-09T10:56:00Z">
            <w:rPr>
              <w:sz w:val="26"/>
              <w:szCs w:val="26"/>
            </w:rPr>
          </w:rPrChange>
        </w:rPr>
        <w:t>nào</w:t>
      </w:r>
      <w:proofErr w:type="spellEnd"/>
      <w:r w:rsidRPr="00B41112">
        <w:rPr>
          <w:sz w:val="26"/>
          <w:szCs w:val="26"/>
          <w:rPrChange w:id="27509" w:author="Le Minh Nghia" w:date="2019-10-09T10:56:00Z">
            <w:rPr>
              <w:sz w:val="26"/>
              <w:szCs w:val="26"/>
            </w:rPr>
          </w:rPrChange>
        </w:rPr>
        <w:t xml:space="preserve"> </w:t>
      </w:r>
      <w:proofErr w:type="spellStart"/>
      <w:r w:rsidRPr="00B41112">
        <w:rPr>
          <w:sz w:val="26"/>
          <w:szCs w:val="26"/>
          <w:rPrChange w:id="27510" w:author="Le Minh Nghia" w:date="2019-10-09T10:56:00Z">
            <w:rPr>
              <w:sz w:val="26"/>
              <w:szCs w:val="26"/>
            </w:rPr>
          </w:rPrChange>
        </w:rPr>
        <w:t>đó</w:t>
      </w:r>
      <w:proofErr w:type="spellEnd"/>
      <w:r w:rsidRPr="00B41112">
        <w:rPr>
          <w:sz w:val="26"/>
          <w:szCs w:val="26"/>
          <w:rPrChange w:id="27511" w:author="Le Minh Nghia" w:date="2019-10-09T10:56:00Z">
            <w:rPr>
              <w:sz w:val="26"/>
              <w:szCs w:val="26"/>
            </w:rPr>
          </w:rPrChange>
        </w:rPr>
        <w:t xml:space="preserve"> </w:t>
      </w:r>
      <w:proofErr w:type="spellStart"/>
      <w:r w:rsidRPr="00B41112">
        <w:rPr>
          <w:sz w:val="26"/>
          <w:szCs w:val="26"/>
          <w:rPrChange w:id="27512" w:author="Le Minh Nghia" w:date="2019-10-09T10:56:00Z">
            <w:rPr>
              <w:sz w:val="26"/>
              <w:szCs w:val="26"/>
            </w:rPr>
          </w:rPrChange>
        </w:rPr>
        <w:t>theo</w:t>
      </w:r>
      <w:proofErr w:type="spellEnd"/>
      <w:r w:rsidRPr="00B41112">
        <w:rPr>
          <w:sz w:val="26"/>
          <w:szCs w:val="26"/>
          <w:rPrChange w:id="27513" w:author="Le Minh Nghia" w:date="2019-10-09T10:56:00Z">
            <w:rPr>
              <w:sz w:val="26"/>
              <w:szCs w:val="26"/>
            </w:rPr>
          </w:rPrChange>
        </w:rPr>
        <w:t xml:space="preserve"> </w:t>
      </w:r>
      <w:proofErr w:type="spellStart"/>
      <w:r w:rsidRPr="00B41112">
        <w:rPr>
          <w:sz w:val="26"/>
          <w:szCs w:val="26"/>
          <w:rPrChange w:id="27514" w:author="Le Minh Nghia" w:date="2019-10-09T10:56:00Z">
            <w:rPr>
              <w:sz w:val="26"/>
              <w:szCs w:val="26"/>
            </w:rPr>
          </w:rPrChange>
        </w:rPr>
        <w:t>theo</w:t>
      </w:r>
      <w:proofErr w:type="spellEnd"/>
      <w:r w:rsidRPr="00B41112">
        <w:rPr>
          <w:sz w:val="26"/>
          <w:szCs w:val="26"/>
          <w:rPrChange w:id="27515" w:author="Le Minh Nghia" w:date="2019-10-09T10:56:00Z">
            <w:rPr>
              <w:sz w:val="26"/>
              <w:szCs w:val="26"/>
            </w:rPr>
          </w:rPrChange>
        </w:rPr>
        <w:t xml:space="preserve"> </w:t>
      </w:r>
      <w:proofErr w:type="spellStart"/>
      <w:r w:rsidRPr="00B41112">
        <w:rPr>
          <w:sz w:val="26"/>
          <w:szCs w:val="26"/>
          <w:rPrChange w:id="27516" w:author="Le Minh Nghia" w:date="2019-10-09T10:56:00Z">
            <w:rPr>
              <w:sz w:val="26"/>
              <w:szCs w:val="26"/>
            </w:rPr>
          </w:rPrChange>
        </w:rPr>
        <w:t>từ</w:t>
      </w:r>
      <w:proofErr w:type="spellEnd"/>
      <w:r w:rsidRPr="00B41112">
        <w:rPr>
          <w:sz w:val="26"/>
          <w:szCs w:val="26"/>
          <w:rPrChange w:id="27517" w:author="Le Minh Nghia" w:date="2019-10-09T10:56:00Z">
            <w:rPr>
              <w:sz w:val="26"/>
              <w:szCs w:val="26"/>
            </w:rPr>
          </w:rPrChange>
        </w:rPr>
        <w:t xml:space="preserve"> </w:t>
      </w:r>
      <w:proofErr w:type="spellStart"/>
      <w:r w:rsidRPr="00B41112">
        <w:rPr>
          <w:sz w:val="26"/>
          <w:szCs w:val="26"/>
          <w:rPrChange w:id="27518" w:author="Le Minh Nghia" w:date="2019-10-09T10:56:00Z">
            <w:rPr>
              <w:sz w:val="26"/>
              <w:szCs w:val="26"/>
            </w:rPr>
          </w:rPrChange>
        </w:rPr>
        <w:t>khóa</w:t>
      </w:r>
      <w:proofErr w:type="spellEnd"/>
      <w:r w:rsidRPr="00B41112">
        <w:rPr>
          <w:sz w:val="26"/>
          <w:szCs w:val="26"/>
          <w:rPrChange w:id="27519" w:author="Le Minh Nghia" w:date="2019-10-09T10:56:00Z">
            <w:rPr>
              <w:sz w:val="26"/>
              <w:szCs w:val="26"/>
            </w:rPr>
          </w:rPrChange>
        </w:rPr>
        <w:t xml:space="preserve"> </w:t>
      </w:r>
      <w:proofErr w:type="spellStart"/>
      <w:r w:rsidRPr="00B41112">
        <w:rPr>
          <w:sz w:val="26"/>
          <w:szCs w:val="26"/>
          <w:rPrChange w:id="27520" w:author="Le Minh Nghia" w:date="2019-10-09T10:56:00Z">
            <w:rPr>
              <w:sz w:val="26"/>
              <w:szCs w:val="26"/>
            </w:rPr>
          </w:rPrChange>
        </w:rPr>
        <w:t>bất</w:t>
      </w:r>
      <w:proofErr w:type="spellEnd"/>
      <w:r w:rsidRPr="00B41112">
        <w:rPr>
          <w:sz w:val="26"/>
          <w:szCs w:val="26"/>
          <w:rPrChange w:id="27521" w:author="Le Minh Nghia" w:date="2019-10-09T10:56:00Z">
            <w:rPr>
              <w:sz w:val="26"/>
              <w:szCs w:val="26"/>
            </w:rPr>
          </w:rPrChange>
        </w:rPr>
        <w:t xml:space="preserve"> </w:t>
      </w:r>
      <w:proofErr w:type="spellStart"/>
      <w:r w:rsidRPr="00B41112">
        <w:rPr>
          <w:sz w:val="26"/>
          <w:szCs w:val="26"/>
          <w:rPrChange w:id="27522" w:author="Le Minh Nghia" w:date="2019-10-09T10:56:00Z">
            <w:rPr>
              <w:sz w:val="26"/>
              <w:szCs w:val="26"/>
            </w:rPr>
          </w:rPrChange>
        </w:rPr>
        <w:t>kỳ</w:t>
      </w:r>
      <w:proofErr w:type="spellEnd"/>
      <w:r w:rsidRPr="00B41112">
        <w:rPr>
          <w:sz w:val="26"/>
          <w:szCs w:val="26"/>
          <w:rPrChange w:id="27523" w:author="Le Minh Nghia" w:date="2019-10-09T10:56:00Z">
            <w:rPr>
              <w:sz w:val="26"/>
              <w:szCs w:val="26"/>
            </w:rPr>
          </w:rPrChange>
        </w:rPr>
        <w:t xml:space="preserve"> </w:t>
      </w:r>
      <w:proofErr w:type="spellStart"/>
      <w:r w:rsidRPr="00B41112">
        <w:rPr>
          <w:sz w:val="26"/>
          <w:szCs w:val="26"/>
          <w:rPrChange w:id="27524" w:author="Le Minh Nghia" w:date="2019-10-09T10:56:00Z">
            <w:rPr>
              <w:sz w:val="26"/>
              <w:szCs w:val="26"/>
            </w:rPr>
          </w:rPrChange>
        </w:rPr>
        <w:t>nhập</w:t>
      </w:r>
      <w:proofErr w:type="spellEnd"/>
      <w:r w:rsidRPr="00B41112">
        <w:rPr>
          <w:sz w:val="26"/>
          <w:szCs w:val="26"/>
          <w:rPrChange w:id="27525" w:author="Le Minh Nghia" w:date="2019-10-09T10:56:00Z">
            <w:rPr>
              <w:sz w:val="26"/>
              <w:szCs w:val="26"/>
            </w:rPr>
          </w:rPrChange>
        </w:rPr>
        <w:t xml:space="preserve"> </w:t>
      </w:r>
      <w:proofErr w:type="spellStart"/>
      <w:r w:rsidRPr="00B41112">
        <w:rPr>
          <w:sz w:val="26"/>
          <w:szCs w:val="26"/>
          <w:rPrChange w:id="27526" w:author="Le Minh Nghia" w:date="2019-10-09T10:56:00Z">
            <w:rPr>
              <w:sz w:val="26"/>
              <w:szCs w:val="26"/>
            </w:rPr>
          </w:rPrChange>
        </w:rPr>
        <w:t>vào</w:t>
      </w:r>
      <w:proofErr w:type="spellEnd"/>
      <w:r w:rsidRPr="00B41112">
        <w:rPr>
          <w:sz w:val="26"/>
          <w:szCs w:val="26"/>
          <w:rPrChange w:id="27527" w:author="Le Minh Nghia" w:date="2019-10-09T10:56:00Z">
            <w:rPr>
              <w:sz w:val="26"/>
              <w:szCs w:val="26"/>
            </w:rPr>
          </w:rPrChange>
        </w:rPr>
        <w:t xml:space="preserve"> </w:t>
      </w:r>
      <w:proofErr w:type="spellStart"/>
      <w:r w:rsidRPr="00B41112">
        <w:rPr>
          <w:sz w:val="26"/>
          <w:szCs w:val="26"/>
          <w:rPrChange w:id="27528" w:author="Le Minh Nghia" w:date="2019-10-09T10:56:00Z">
            <w:rPr>
              <w:sz w:val="26"/>
              <w:szCs w:val="26"/>
            </w:rPr>
          </w:rPrChange>
        </w:rPr>
        <w:t>thành</w:t>
      </w:r>
      <w:proofErr w:type="spellEnd"/>
      <w:r w:rsidRPr="00B41112">
        <w:rPr>
          <w:sz w:val="26"/>
          <w:szCs w:val="26"/>
          <w:rPrChange w:id="27529" w:author="Le Minh Nghia" w:date="2019-10-09T10:56:00Z">
            <w:rPr>
              <w:sz w:val="26"/>
              <w:szCs w:val="26"/>
            </w:rPr>
          </w:rPrChange>
        </w:rPr>
        <w:t xml:space="preserve"> Search, </w:t>
      </w:r>
      <w:proofErr w:type="spellStart"/>
      <w:r w:rsidRPr="00B41112">
        <w:rPr>
          <w:sz w:val="26"/>
          <w:szCs w:val="26"/>
          <w:rPrChange w:id="27530" w:author="Le Minh Nghia" w:date="2019-10-09T10:56:00Z">
            <w:rPr>
              <w:sz w:val="26"/>
              <w:szCs w:val="26"/>
            </w:rPr>
          </w:rPrChange>
        </w:rPr>
        <w:t>hệ</w:t>
      </w:r>
      <w:proofErr w:type="spellEnd"/>
      <w:r w:rsidRPr="00B41112">
        <w:rPr>
          <w:sz w:val="26"/>
          <w:szCs w:val="26"/>
          <w:rPrChange w:id="27531" w:author="Le Minh Nghia" w:date="2019-10-09T10:56:00Z">
            <w:rPr>
              <w:sz w:val="26"/>
              <w:szCs w:val="26"/>
            </w:rPr>
          </w:rPrChange>
        </w:rPr>
        <w:t xml:space="preserve"> </w:t>
      </w:r>
      <w:proofErr w:type="spellStart"/>
      <w:r w:rsidRPr="00B41112">
        <w:rPr>
          <w:sz w:val="26"/>
          <w:szCs w:val="26"/>
          <w:rPrChange w:id="27532" w:author="Le Minh Nghia" w:date="2019-10-09T10:56:00Z">
            <w:rPr>
              <w:sz w:val="26"/>
              <w:szCs w:val="26"/>
            </w:rPr>
          </w:rPrChange>
        </w:rPr>
        <w:t>thống</w:t>
      </w:r>
      <w:proofErr w:type="spellEnd"/>
      <w:r w:rsidRPr="00B41112">
        <w:rPr>
          <w:sz w:val="26"/>
          <w:szCs w:val="26"/>
          <w:rPrChange w:id="27533" w:author="Le Minh Nghia" w:date="2019-10-09T10:56:00Z">
            <w:rPr>
              <w:sz w:val="26"/>
              <w:szCs w:val="26"/>
            </w:rPr>
          </w:rPrChange>
        </w:rPr>
        <w:t xml:space="preserve"> </w:t>
      </w:r>
      <w:proofErr w:type="spellStart"/>
      <w:r w:rsidRPr="00B41112">
        <w:rPr>
          <w:sz w:val="26"/>
          <w:szCs w:val="26"/>
          <w:rPrChange w:id="27534" w:author="Le Minh Nghia" w:date="2019-10-09T10:56:00Z">
            <w:rPr>
              <w:sz w:val="26"/>
              <w:szCs w:val="26"/>
            </w:rPr>
          </w:rPrChange>
        </w:rPr>
        <w:t>sẽ</w:t>
      </w:r>
      <w:proofErr w:type="spellEnd"/>
      <w:r w:rsidRPr="00B41112">
        <w:rPr>
          <w:sz w:val="26"/>
          <w:szCs w:val="26"/>
          <w:rPrChange w:id="27535" w:author="Le Minh Nghia" w:date="2019-10-09T10:56:00Z">
            <w:rPr>
              <w:sz w:val="26"/>
              <w:szCs w:val="26"/>
            </w:rPr>
          </w:rPrChange>
        </w:rPr>
        <w:t xml:space="preserve"> </w:t>
      </w:r>
      <w:proofErr w:type="spellStart"/>
      <w:r w:rsidRPr="00B41112">
        <w:rPr>
          <w:sz w:val="26"/>
          <w:szCs w:val="26"/>
          <w:rPrChange w:id="27536" w:author="Le Minh Nghia" w:date="2019-10-09T10:56:00Z">
            <w:rPr>
              <w:sz w:val="26"/>
              <w:szCs w:val="26"/>
            </w:rPr>
          </w:rPrChange>
        </w:rPr>
        <w:t>tìm</w:t>
      </w:r>
      <w:proofErr w:type="spellEnd"/>
      <w:r w:rsidRPr="00B41112">
        <w:rPr>
          <w:sz w:val="26"/>
          <w:szCs w:val="26"/>
          <w:rPrChange w:id="27537" w:author="Le Minh Nghia" w:date="2019-10-09T10:56:00Z">
            <w:rPr>
              <w:sz w:val="26"/>
              <w:szCs w:val="26"/>
            </w:rPr>
          </w:rPrChange>
        </w:rPr>
        <w:t xml:space="preserve"> </w:t>
      </w:r>
      <w:proofErr w:type="spellStart"/>
      <w:r w:rsidRPr="00B41112">
        <w:rPr>
          <w:sz w:val="26"/>
          <w:szCs w:val="26"/>
          <w:rPrChange w:id="27538" w:author="Le Minh Nghia" w:date="2019-10-09T10:56:00Z">
            <w:rPr>
              <w:sz w:val="26"/>
              <w:szCs w:val="26"/>
            </w:rPr>
          </w:rPrChange>
        </w:rPr>
        <w:t>từ</w:t>
      </w:r>
      <w:proofErr w:type="spellEnd"/>
      <w:r w:rsidRPr="00B41112">
        <w:rPr>
          <w:sz w:val="26"/>
          <w:szCs w:val="26"/>
          <w:rPrChange w:id="27539" w:author="Le Minh Nghia" w:date="2019-10-09T10:56:00Z">
            <w:rPr>
              <w:sz w:val="26"/>
              <w:szCs w:val="26"/>
            </w:rPr>
          </w:rPrChange>
        </w:rPr>
        <w:t xml:space="preserve"> </w:t>
      </w:r>
      <w:proofErr w:type="spellStart"/>
      <w:r w:rsidRPr="00B41112">
        <w:rPr>
          <w:sz w:val="26"/>
          <w:szCs w:val="26"/>
          <w:rPrChange w:id="27540" w:author="Le Minh Nghia" w:date="2019-10-09T10:56:00Z">
            <w:rPr>
              <w:sz w:val="26"/>
              <w:szCs w:val="26"/>
            </w:rPr>
          </w:rPrChange>
        </w:rPr>
        <w:t>bảng</w:t>
      </w:r>
      <w:proofErr w:type="spellEnd"/>
      <w:r w:rsidRPr="00B41112">
        <w:rPr>
          <w:sz w:val="26"/>
          <w:szCs w:val="26"/>
          <w:rPrChange w:id="27541" w:author="Le Minh Nghia" w:date="2019-10-09T10:56:00Z">
            <w:rPr>
              <w:sz w:val="26"/>
              <w:szCs w:val="26"/>
            </w:rPr>
          </w:rPrChange>
        </w:rPr>
        <w:t xml:space="preserve"> </w:t>
      </w:r>
      <w:proofErr w:type="spellStart"/>
      <w:r w:rsidRPr="00B41112">
        <w:rPr>
          <w:sz w:val="26"/>
          <w:szCs w:val="26"/>
          <w:rPrChange w:id="27542" w:author="Le Minh Nghia" w:date="2019-10-09T10:56:00Z">
            <w:rPr>
              <w:sz w:val="26"/>
              <w:szCs w:val="26"/>
            </w:rPr>
          </w:rPrChange>
        </w:rPr>
        <w:t>các</w:t>
      </w:r>
      <w:proofErr w:type="spellEnd"/>
      <w:r w:rsidRPr="00B41112">
        <w:rPr>
          <w:sz w:val="26"/>
          <w:szCs w:val="26"/>
          <w:rPrChange w:id="27543" w:author="Le Minh Nghia" w:date="2019-10-09T10:56:00Z">
            <w:rPr>
              <w:sz w:val="26"/>
              <w:szCs w:val="26"/>
            </w:rPr>
          </w:rPrChange>
        </w:rPr>
        <w:t xml:space="preserve"> </w:t>
      </w:r>
      <w:proofErr w:type="spellStart"/>
      <w:r w:rsidRPr="00B41112">
        <w:rPr>
          <w:sz w:val="26"/>
          <w:szCs w:val="26"/>
          <w:rPrChange w:id="27544" w:author="Le Minh Nghia" w:date="2019-10-09T10:56:00Z">
            <w:rPr>
              <w:sz w:val="26"/>
              <w:szCs w:val="26"/>
            </w:rPr>
          </w:rPrChange>
        </w:rPr>
        <w:t>dữ</w:t>
      </w:r>
      <w:proofErr w:type="spellEnd"/>
      <w:r w:rsidRPr="00B41112">
        <w:rPr>
          <w:sz w:val="26"/>
          <w:szCs w:val="26"/>
          <w:rPrChange w:id="27545" w:author="Le Minh Nghia" w:date="2019-10-09T10:56:00Z">
            <w:rPr>
              <w:sz w:val="26"/>
              <w:szCs w:val="26"/>
            </w:rPr>
          </w:rPrChange>
        </w:rPr>
        <w:t xml:space="preserve"> </w:t>
      </w:r>
      <w:proofErr w:type="spellStart"/>
      <w:r w:rsidRPr="00B41112">
        <w:rPr>
          <w:sz w:val="26"/>
          <w:szCs w:val="26"/>
          <w:rPrChange w:id="27546" w:author="Le Minh Nghia" w:date="2019-10-09T10:56:00Z">
            <w:rPr>
              <w:sz w:val="26"/>
              <w:szCs w:val="26"/>
            </w:rPr>
          </w:rPrChange>
        </w:rPr>
        <w:t>liệu</w:t>
      </w:r>
      <w:proofErr w:type="spellEnd"/>
      <w:r w:rsidRPr="00B41112">
        <w:rPr>
          <w:sz w:val="26"/>
          <w:szCs w:val="26"/>
          <w:rPrChange w:id="27547" w:author="Le Minh Nghia" w:date="2019-10-09T10:56:00Z">
            <w:rPr>
              <w:sz w:val="26"/>
              <w:szCs w:val="26"/>
            </w:rPr>
          </w:rPrChange>
        </w:rPr>
        <w:t xml:space="preserve"> </w:t>
      </w:r>
      <w:proofErr w:type="spellStart"/>
      <w:r w:rsidRPr="00B41112">
        <w:rPr>
          <w:sz w:val="26"/>
          <w:szCs w:val="26"/>
          <w:rPrChange w:id="27548" w:author="Le Minh Nghia" w:date="2019-10-09T10:56:00Z">
            <w:rPr>
              <w:sz w:val="26"/>
              <w:szCs w:val="26"/>
            </w:rPr>
          </w:rPrChange>
        </w:rPr>
        <w:t>có</w:t>
      </w:r>
      <w:proofErr w:type="spellEnd"/>
      <w:r w:rsidRPr="00B41112">
        <w:rPr>
          <w:sz w:val="26"/>
          <w:szCs w:val="26"/>
          <w:rPrChange w:id="27549" w:author="Le Minh Nghia" w:date="2019-10-09T10:56:00Z">
            <w:rPr>
              <w:sz w:val="26"/>
              <w:szCs w:val="26"/>
            </w:rPr>
          </w:rPrChange>
        </w:rPr>
        <w:t xml:space="preserve"> </w:t>
      </w:r>
      <w:proofErr w:type="spellStart"/>
      <w:r w:rsidRPr="00B41112">
        <w:rPr>
          <w:sz w:val="26"/>
          <w:szCs w:val="26"/>
          <w:rPrChange w:id="27550" w:author="Le Minh Nghia" w:date="2019-10-09T10:56:00Z">
            <w:rPr>
              <w:sz w:val="26"/>
              <w:szCs w:val="26"/>
            </w:rPr>
          </w:rPrChange>
        </w:rPr>
        <w:t>cùng</w:t>
      </w:r>
      <w:proofErr w:type="spellEnd"/>
      <w:r w:rsidRPr="00B41112">
        <w:rPr>
          <w:sz w:val="26"/>
          <w:szCs w:val="26"/>
          <w:rPrChange w:id="27551" w:author="Le Minh Nghia" w:date="2019-10-09T10:56:00Z">
            <w:rPr>
              <w:sz w:val="26"/>
              <w:szCs w:val="26"/>
            </w:rPr>
          </w:rPrChange>
        </w:rPr>
        <w:t xml:space="preserve"> </w:t>
      </w:r>
      <w:proofErr w:type="spellStart"/>
      <w:r w:rsidRPr="00B41112">
        <w:rPr>
          <w:sz w:val="26"/>
          <w:szCs w:val="26"/>
          <w:rPrChange w:id="27552" w:author="Le Minh Nghia" w:date="2019-10-09T10:56:00Z">
            <w:rPr>
              <w:sz w:val="26"/>
              <w:szCs w:val="26"/>
            </w:rPr>
          </w:rPrChange>
        </w:rPr>
        <w:t>từ</w:t>
      </w:r>
      <w:proofErr w:type="spellEnd"/>
      <w:r w:rsidRPr="00B41112">
        <w:rPr>
          <w:sz w:val="26"/>
          <w:szCs w:val="26"/>
          <w:rPrChange w:id="27553" w:author="Le Minh Nghia" w:date="2019-10-09T10:56:00Z">
            <w:rPr>
              <w:sz w:val="26"/>
              <w:szCs w:val="26"/>
            </w:rPr>
          </w:rPrChange>
        </w:rPr>
        <w:t xml:space="preserve"> </w:t>
      </w:r>
      <w:proofErr w:type="spellStart"/>
      <w:r w:rsidRPr="00B41112">
        <w:rPr>
          <w:sz w:val="26"/>
          <w:szCs w:val="26"/>
          <w:rPrChange w:id="27554" w:author="Le Minh Nghia" w:date="2019-10-09T10:56:00Z">
            <w:rPr>
              <w:sz w:val="26"/>
              <w:szCs w:val="26"/>
            </w:rPr>
          </w:rPrChange>
        </w:rPr>
        <w:t>khóa</w:t>
      </w:r>
      <w:proofErr w:type="spellEnd"/>
      <w:r w:rsidRPr="00B41112">
        <w:rPr>
          <w:sz w:val="26"/>
          <w:szCs w:val="26"/>
          <w:rPrChange w:id="27555" w:author="Le Minh Nghia" w:date="2019-10-09T10:56:00Z">
            <w:rPr>
              <w:sz w:val="26"/>
              <w:szCs w:val="26"/>
            </w:rPr>
          </w:rPrChange>
        </w:rPr>
        <w:t xml:space="preserve"> </w:t>
      </w:r>
      <w:proofErr w:type="spellStart"/>
      <w:r w:rsidRPr="00B41112">
        <w:rPr>
          <w:sz w:val="26"/>
          <w:szCs w:val="26"/>
          <w:rPrChange w:id="27556" w:author="Le Minh Nghia" w:date="2019-10-09T10:56:00Z">
            <w:rPr>
              <w:sz w:val="26"/>
              <w:szCs w:val="26"/>
            </w:rPr>
          </w:rPrChange>
        </w:rPr>
        <w:t>và</w:t>
      </w:r>
      <w:proofErr w:type="spellEnd"/>
      <w:r w:rsidRPr="00B41112">
        <w:rPr>
          <w:sz w:val="26"/>
          <w:szCs w:val="26"/>
          <w:rPrChange w:id="27557" w:author="Le Minh Nghia" w:date="2019-10-09T10:56:00Z">
            <w:rPr>
              <w:sz w:val="26"/>
              <w:szCs w:val="26"/>
            </w:rPr>
          </w:rPrChange>
        </w:rPr>
        <w:t xml:space="preserve"> </w:t>
      </w:r>
      <w:proofErr w:type="spellStart"/>
      <w:r w:rsidRPr="00B41112">
        <w:rPr>
          <w:sz w:val="26"/>
          <w:szCs w:val="26"/>
          <w:rPrChange w:id="27558" w:author="Le Minh Nghia" w:date="2019-10-09T10:56:00Z">
            <w:rPr>
              <w:sz w:val="26"/>
              <w:szCs w:val="26"/>
            </w:rPr>
          </w:rPrChange>
        </w:rPr>
        <w:t>hiển</w:t>
      </w:r>
      <w:proofErr w:type="spellEnd"/>
      <w:r w:rsidRPr="00B41112">
        <w:rPr>
          <w:sz w:val="26"/>
          <w:szCs w:val="26"/>
          <w:rPrChange w:id="27559" w:author="Le Minh Nghia" w:date="2019-10-09T10:56:00Z">
            <w:rPr>
              <w:sz w:val="26"/>
              <w:szCs w:val="26"/>
            </w:rPr>
          </w:rPrChange>
        </w:rPr>
        <w:t xml:space="preserve"> </w:t>
      </w:r>
      <w:proofErr w:type="spellStart"/>
      <w:r w:rsidRPr="00B41112">
        <w:rPr>
          <w:sz w:val="26"/>
          <w:szCs w:val="26"/>
          <w:rPrChange w:id="27560" w:author="Le Minh Nghia" w:date="2019-10-09T10:56:00Z">
            <w:rPr>
              <w:sz w:val="26"/>
              <w:szCs w:val="26"/>
            </w:rPr>
          </w:rPrChange>
        </w:rPr>
        <w:t>thị</w:t>
      </w:r>
      <w:proofErr w:type="spellEnd"/>
      <w:r w:rsidRPr="00B41112">
        <w:rPr>
          <w:sz w:val="26"/>
          <w:szCs w:val="26"/>
          <w:rPrChange w:id="27561" w:author="Le Minh Nghia" w:date="2019-10-09T10:56:00Z">
            <w:rPr>
              <w:sz w:val="26"/>
              <w:szCs w:val="26"/>
            </w:rPr>
          </w:rPrChange>
        </w:rPr>
        <w:t xml:space="preserve"> </w:t>
      </w:r>
      <w:proofErr w:type="spellStart"/>
      <w:r w:rsidRPr="00B41112">
        <w:rPr>
          <w:sz w:val="26"/>
          <w:szCs w:val="26"/>
          <w:rPrChange w:id="27562" w:author="Le Minh Nghia" w:date="2019-10-09T10:56:00Z">
            <w:rPr>
              <w:sz w:val="26"/>
              <w:szCs w:val="26"/>
            </w:rPr>
          </w:rPrChange>
        </w:rPr>
        <w:t>trực</w:t>
      </w:r>
      <w:proofErr w:type="spellEnd"/>
      <w:r w:rsidRPr="00B41112">
        <w:rPr>
          <w:sz w:val="26"/>
          <w:szCs w:val="26"/>
          <w:rPrChange w:id="27563" w:author="Le Minh Nghia" w:date="2019-10-09T10:56:00Z">
            <w:rPr>
              <w:sz w:val="26"/>
              <w:szCs w:val="26"/>
            </w:rPr>
          </w:rPrChange>
        </w:rPr>
        <w:t xml:space="preserve"> </w:t>
      </w:r>
      <w:proofErr w:type="spellStart"/>
      <w:r w:rsidRPr="00B41112">
        <w:rPr>
          <w:sz w:val="26"/>
          <w:szCs w:val="26"/>
          <w:rPrChange w:id="27564" w:author="Le Minh Nghia" w:date="2019-10-09T10:56:00Z">
            <w:rPr>
              <w:sz w:val="26"/>
              <w:szCs w:val="26"/>
            </w:rPr>
          </w:rPrChange>
        </w:rPr>
        <w:t>tiếp</w:t>
      </w:r>
      <w:proofErr w:type="spellEnd"/>
      <w:r w:rsidRPr="00B41112">
        <w:rPr>
          <w:sz w:val="26"/>
          <w:szCs w:val="26"/>
          <w:rPrChange w:id="27565" w:author="Le Minh Nghia" w:date="2019-10-09T10:56:00Z">
            <w:rPr>
              <w:sz w:val="26"/>
              <w:szCs w:val="26"/>
            </w:rPr>
          </w:rPrChange>
        </w:rPr>
        <w:t xml:space="preserve"> </w:t>
      </w:r>
      <w:proofErr w:type="spellStart"/>
      <w:r w:rsidRPr="00B41112">
        <w:rPr>
          <w:sz w:val="26"/>
          <w:szCs w:val="26"/>
          <w:rPrChange w:id="27566" w:author="Le Minh Nghia" w:date="2019-10-09T10:56:00Z">
            <w:rPr>
              <w:sz w:val="26"/>
              <w:szCs w:val="26"/>
            </w:rPr>
          </w:rPrChange>
        </w:rPr>
        <w:t>mà</w:t>
      </w:r>
      <w:proofErr w:type="spellEnd"/>
      <w:r w:rsidRPr="00B41112">
        <w:rPr>
          <w:sz w:val="26"/>
          <w:szCs w:val="26"/>
          <w:rPrChange w:id="27567" w:author="Le Minh Nghia" w:date="2019-10-09T10:56:00Z">
            <w:rPr>
              <w:sz w:val="26"/>
              <w:szCs w:val="26"/>
            </w:rPr>
          </w:rPrChange>
        </w:rPr>
        <w:t xml:space="preserve"> </w:t>
      </w:r>
      <w:proofErr w:type="spellStart"/>
      <w:r w:rsidRPr="00B41112">
        <w:rPr>
          <w:sz w:val="26"/>
          <w:szCs w:val="26"/>
          <w:rPrChange w:id="27568" w:author="Le Minh Nghia" w:date="2019-10-09T10:56:00Z">
            <w:rPr>
              <w:sz w:val="26"/>
              <w:szCs w:val="26"/>
            </w:rPr>
          </w:rPrChange>
        </w:rPr>
        <w:t>không</w:t>
      </w:r>
      <w:proofErr w:type="spellEnd"/>
      <w:r w:rsidRPr="00B41112">
        <w:rPr>
          <w:sz w:val="26"/>
          <w:szCs w:val="26"/>
          <w:rPrChange w:id="27569" w:author="Le Minh Nghia" w:date="2019-10-09T10:56:00Z">
            <w:rPr>
              <w:sz w:val="26"/>
              <w:szCs w:val="26"/>
            </w:rPr>
          </w:rPrChange>
        </w:rPr>
        <w:t xml:space="preserve"> </w:t>
      </w:r>
      <w:proofErr w:type="spellStart"/>
      <w:r w:rsidRPr="00B41112">
        <w:rPr>
          <w:sz w:val="26"/>
          <w:szCs w:val="26"/>
          <w:rPrChange w:id="27570" w:author="Le Minh Nghia" w:date="2019-10-09T10:56:00Z">
            <w:rPr>
              <w:sz w:val="26"/>
              <w:szCs w:val="26"/>
            </w:rPr>
          </w:rPrChange>
        </w:rPr>
        <w:t>cần</w:t>
      </w:r>
      <w:proofErr w:type="spellEnd"/>
      <w:r w:rsidRPr="00B41112">
        <w:rPr>
          <w:sz w:val="26"/>
          <w:szCs w:val="26"/>
          <w:rPrChange w:id="27571" w:author="Le Minh Nghia" w:date="2019-10-09T10:56:00Z">
            <w:rPr>
              <w:sz w:val="26"/>
              <w:szCs w:val="26"/>
            </w:rPr>
          </w:rPrChange>
        </w:rPr>
        <w:t xml:space="preserve"> load </w:t>
      </w:r>
      <w:proofErr w:type="spellStart"/>
      <w:r w:rsidRPr="00B41112">
        <w:rPr>
          <w:sz w:val="26"/>
          <w:szCs w:val="26"/>
          <w:rPrChange w:id="27572" w:author="Le Minh Nghia" w:date="2019-10-09T10:56:00Z">
            <w:rPr>
              <w:sz w:val="26"/>
              <w:szCs w:val="26"/>
            </w:rPr>
          </w:rPrChange>
        </w:rPr>
        <w:t>lại</w:t>
      </w:r>
      <w:proofErr w:type="spellEnd"/>
      <w:r w:rsidRPr="00B41112">
        <w:rPr>
          <w:sz w:val="26"/>
          <w:szCs w:val="26"/>
          <w:rPrChange w:id="27573" w:author="Le Minh Nghia" w:date="2019-10-09T10:56:00Z">
            <w:rPr>
              <w:sz w:val="26"/>
              <w:szCs w:val="26"/>
            </w:rPr>
          </w:rPrChange>
        </w:rPr>
        <w:t xml:space="preserve"> hay </w:t>
      </w:r>
      <w:proofErr w:type="spellStart"/>
      <w:r w:rsidRPr="00B41112">
        <w:rPr>
          <w:sz w:val="26"/>
          <w:szCs w:val="26"/>
          <w:rPrChange w:id="27574" w:author="Le Minh Nghia" w:date="2019-10-09T10:56:00Z">
            <w:rPr>
              <w:sz w:val="26"/>
              <w:szCs w:val="26"/>
            </w:rPr>
          </w:rPrChange>
        </w:rPr>
        <w:t>ấn</w:t>
      </w:r>
      <w:proofErr w:type="spellEnd"/>
      <w:r w:rsidRPr="00B41112">
        <w:rPr>
          <w:sz w:val="26"/>
          <w:szCs w:val="26"/>
          <w:rPrChange w:id="27575" w:author="Le Minh Nghia" w:date="2019-10-09T10:56:00Z">
            <w:rPr>
              <w:sz w:val="26"/>
              <w:szCs w:val="26"/>
            </w:rPr>
          </w:rPrChange>
        </w:rPr>
        <w:t xml:space="preserve"> </w:t>
      </w:r>
      <w:proofErr w:type="spellStart"/>
      <w:r w:rsidRPr="00B41112">
        <w:rPr>
          <w:sz w:val="26"/>
          <w:szCs w:val="26"/>
          <w:rPrChange w:id="27576" w:author="Le Minh Nghia" w:date="2019-10-09T10:56:00Z">
            <w:rPr>
              <w:sz w:val="26"/>
              <w:szCs w:val="26"/>
            </w:rPr>
          </w:rPrChange>
        </w:rPr>
        <w:t>nút</w:t>
      </w:r>
      <w:proofErr w:type="spellEnd"/>
    </w:p>
    <w:p w:rsidR="00901D9F" w:rsidRPr="00B41112" w:rsidRDefault="00901D9F">
      <w:pPr>
        <w:rPr>
          <w:ins w:id="27577" w:author="Le Minh Nghia" w:date="2019-10-09T10:39:00Z"/>
          <w:b/>
          <w:sz w:val="26"/>
          <w:szCs w:val="26"/>
          <w:rPrChange w:id="27578" w:author="Le Minh Nghia" w:date="2019-10-09T10:56:00Z">
            <w:rPr>
              <w:ins w:id="27579" w:author="Le Minh Nghia" w:date="2019-10-09T10:39:00Z"/>
              <w:b/>
              <w:sz w:val="26"/>
              <w:szCs w:val="26"/>
            </w:rPr>
          </w:rPrChange>
        </w:rPr>
      </w:pPr>
      <w:ins w:id="27580" w:author="Le Minh Nghia" w:date="2019-10-09T10:39:00Z">
        <w:r w:rsidRPr="00B41112">
          <w:rPr>
            <w:b/>
            <w:sz w:val="26"/>
            <w:szCs w:val="26"/>
            <w:rPrChange w:id="27581" w:author="Le Minh Nghia" w:date="2019-10-09T10:56:00Z">
              <w:rPr>
                <w:b/>
                <w:sz w:val="26"/>
                <w:szCs w:val="26"/>
              </w:rPr>
            </w:rPrChange>
          </w:rPr>
          <w:br w:type="page"/>
        </w:r>
      </w:ins>
    </w:p>
    <w:p w:rsidR="00DE3A13" w:rsidRPr="00B41112" w:rsidDel="00901D9F" w:rsidRDefault="00DE3A13" w:rsidP="00DE3A13">
      <w:pPr>
        <w:pStyle w:val="ListParagraph"/>
        <w:rPr>
          <w:del w:id="27582" w:author="Le Minh Nghia" w:date="2019-10-09T10:39:00Z"/>
          <w:b/>
          <w:sz w:val="26"/>
          <w:szCs w:val="26"/>
          <w:rPrChange w:id="27583" w:author="Le Minh Nghia" w:date="2019-10-09T10:56:00Z">
            <w:rPr>
              <w:del w:id="27584" w:author="Le Minh Nghia" w:date="2019-10-09T10:39:00Z"/>
              <w:b/>
              <w:sz w:val="26"/>
              <w:szCs w:val="26"/>
            </w:rPr>
          </w:rPrChange>
        </w:rPr>
      </w:pPr>
    </w:p>
    <w:p w:rsidR="000917F1" w:rsidRPr="00B41112" w:rsidRDefault="000917F1">
      <w:pPr>
        <w:pStyle w:val="ListParagraph"/>
        <w:numPr>
          <w:ilvl w:val="0"/>
          <w:numId w:val="47"/>
        </w:numPr>
        <w:ind w:left="360"/>
        <w:rPr>
          <w:b/>
          <w:sz w:val="26"/>
          <w:szCs w:val="26"/>
          <w:rPrChange w:id="27585" w:author="Le Minh Nghia" w:date="2019-10-09T10:56:00Z">
            <w:rPr>
              <w:b/>
              <w:sz w:val="26"/>
              <w:szCs w:val="26"/>
            </w:rPr>
          </w:rPrChange>
        </w:rPr>
        <w:pPrChange w:id="27586" w:author="Le Minh Nghia" w:date="2019-10-09T10:39:00Z">
          <w:pPr>
            <w:pStyle w:val="ListParagraph"/>
            <w:numPr>
              <w:numId w:val="47"/>
            </w:numPr>
            <w:ind w:hanging="360"/>
          </w:pPr>
        </w:pPrChange>
      </w:pPr>
      <w:proofErr w:type="spellStart"/>
      <w:r w:rsidRPr="00B41112">
        <w:rPr>
          <w:b/>
          <w:sz w:val="26"/>
          <w:szCs w:val="26"/>
          <w:rPrChange w:id="27587" w:author="Le Minh Nghia" w:date="2019-10-09T10:56:00Z">
            <w:rPr>
              <w:b/>
              <w:sz w:val="26"/>
              <w:szCs w:val="26"/>
            </w:rPr>
          </w:rPrChange>
        </w:rPr>
        <w:t>Quản</w:t>
      </w:r>
      <w:proofErr w:type="spellEnd"/>
      <w:r w:rsidRPr="00B41112">
        <w:rPr>
          <w:b/>
          <w:sz w:val="26"/>
          <w:szCs w:val="26"/>
          <w:rPrChange w:id="27588" w:author="Le Minh Nghia" w:date="2019-10-09T10:56:00Z">
            <w:rPr>
              <w:b/>
              <w:sz w:val="26"/>
              <w:szCs w:val="26"/>
            </w:rPr>
          </w:rPrChange>
        </w:rPr>
        <w:t xml:space="preserve"> </w:t>
      </w:r>
      <w:proofErr w:type="spellStart"/>
      <w:r w:rsidRPr="00B41112">
        <w:rPr>
          <w:b/>
          <w:sz w:val="26"/>
          <w:szCs w:val="26"/>
          <w:rPrChange w:id="27589" w:author="Le Minh Nghia" w:date="2019-10-09T10:56:00Z">
            <w:rPr>
              <w:b/>
              <w:sz w:val="26"/>
              <w:szCs w:val="26"/>
            </w:rPr>
          </w:rPrChange>
        </w:rPr>
        <w:t>lý</w:t>
      </w:r>
      <w:proofErr w:type="spellEnd"/>
      <w:r w:rsidRPr="00B41112">
        <w:rPr>
          <w:b/>
          <w:sz w:val="26"/>
          <w:szCs w:val="26"/>
          <w:rPrChange w:id="27590" w:author="Le Minh Nghia" w:date="2019-10-09T10:56:00Z">
            <w:rPr>
              <w:b/>
              <w:sz w:val="26"/>
              <w:szCs w:val="26"/>
            </w:rPr>
          </w:rPrChange>
        </w:rPr>
        <w:t xml:space="preserve"> </w:t>
      </w:r>
      <w:proofErr w:type="spellStart"/>
      <w:r w:rsidRPr="00B41112">
        <w:rPr>
          <w:b/>
          <w:sz w:val="26"/>
          <w:szCs w:val="26"/>
          <w:rPrChange w:id="27591" w:author="Le Minh Nghia" w:date="2019-10-09T10:56:00Z">
            <w:rPr>
              <w:b/>
              <w:sz w:val="26"/>
              <w:szCs w:val="26"/>
            </w:rPr>
          </w:rPrChange>
        </w:rPr>
        <w:t>phân</w:t>
      </w:r>
      <w:proofErr w:type="spellEnd"/>
      <w:r w:rsidRPr="00B41112">
        <w:rPr>
          <w:b/>
          <w:sz w:val="26"/>
          <w:szCs w:val="26"/>
          <w:rPrChange w:id="27592" w:author="Le Minh Nghia" w:date="2019-10-09T10:56:00Z">
            <w:rPr>
              <w:b/>
              <w:sz w:val="26"/>
              <w:szCs w:val="26"/>
            </w:rPr>
          </w:rPrChange>
        </w:rPr>
        <w:t xml:space="preserve"> </w:t>
      </w:r>
      <w:proofErr w:type="spellStart"/>
      <w:r w:rsidRPr="00B41112">
        <w:rPr>
          <w:b/>
          <w:sz w:val="26"/>
          <w:szCs w:val="26"/>
          <w:rPrChange w:id="27593" w:author="Le Minh Nghia" w:date="2019-10-09T10:56:00Z">
            <w:rPr>
              <w:b/>
              <w:sz w:val="26"/>
              <w:szCs w:val="26"/>
            </w:rPr>
          </w:rPrChange>
        </w:rPr>
        <w:t>quyền</w:t>
      </w:r>
      <w:proofErr w:type="spellEnd"/>
    </w:p>
    <w:p w:rsidR="00DE3A13" w:rsidRPr="00B41112" w:rsidRDefault="00DE3A13">
      <w:pPr>
        <w:pStyle w:val="ListParagraph"/>
        <w:ind w:left="0"/>
        <w:rPr>
          <w:sz w:val="26"/>
          <w:szCs w:val="26"/>
          <w:rPrChange w:id="27594" w:author="Le Minh Nghia" w:date="2019-10-09T10:56:00Z">
            <w:rPr>
              <w:sz w:val="26"/>
              <w:szCs w:val="26"/>
            </w:rPr>
          </w:rPrChange>
        </w:rPr>
        <w:pPrChange w:id="27595" w:author="Le Minh Nghia" w:date="2019-10-09T10:39:00Z">
          <w:pPr>
            <w:pStyle w:val="ListParagraph"/>
          </w:pPr>
        </w:pPrChange>
      </w:pPr>
      <w:proofErr w:type="spellStart"/>
      <w:r w:rsidRPr="00B41112">
        <w:rPr>
          <w:sz w:val="26"/>
          <w:szCs w:val="26"/>
          <w:rPrChange w:id="27596" w:author="Le Minh Nghia" w:date="2019-10-09T10:56:00Z">
            <w:rPr>
              <w:sz w:val="26"/>
              <w:szCs w:val="26"/>
            </w:rPr>
          </w:rPrChange>
        </w:rPr>
        <w:t>Giao</w:t>
      </w:r>
      <w:proofErr w:type="spellEnd"/>
      <w:r w:rsidRPr="00B41112">
        <w:rPr>
          <w:sz w:val="26"/>
          <w:szCs w:val="26"/>
          <w:rPrChange w:id="27597" w:author="Le Minh Nghia" w:date="2019-10-09T10:56:00Z">
            <w:rPr>
              <w:sz w:val="26"/>
              <w:szCs w:val="26"/>
            </w:rPr>
          </w:rPrChange>
        </w:rPr>
        <w:t xml:space="preserve"> </w:t>
      </w:r>
      <w:proofErr w:type="spellStart"/>
      <w:r w:rsidRPr="00B41112">
        <w:rPr>
          <w:sz w:val="26"/>
          <w:szCs w:val="26"/>
          <w:rPrChange w:id="27598" w:author="Le Minh Nghia" w:date="2019-10-09T10:56:00Z">
            <w:rPr>
              <w:sz w:val="26"/>
              <w:szCs w:val="26"/>
            </w:rPr>
          </w:rPrChange>
        </w:rPr>
        <w:t>diện</w:t>
      </w:r>
      <w:proofErr w:type="spellEnd"/>
      <w:r w:rsidRPr="00B41112">
        <w:rPr>
          <w:sz w:val="26"/>
          <w:szCs w:val="26"/>
          <w:rPrChange w:id="27599" w:author="Le Minh Nghia" w:date="2019-10-09T10:56:00Z">
            <w:rPr>
              <w:sz w:val="26"/>
              <w:szCs w:val="26"/>
            </w:rPr>
          </w:rPrChange>
        </w:rPr>
        <w:t xml:space="preserve"> </w:t>
      </w:r>
      <w:proofErr w:type="spellStart"/>
      <w:r w:rsidRPr="00B41112">
        <w:rPr>
          <w:sz w:val="26"/>
          <w:szCs w:val="26"/>
          <w:rPrChange w:id="27600" w:author="Le Minh Nghia" w:date="2019-10-09T10:56:00Z">
            <w:rPr>
              <w:sz w:val="26"/>
              <w:szCs w:val="26"/>
            </w:rPr>
          </w:rPrChange>
        </w:rPr>
        <w:t>quả</w:t>
      </w:r>
      <w:r w:rsidR="00577F92" w:rsidRPr="00B41112">
        <w:rPr>
          <w:sz w:val="26"/>
          <w:szCs w:val="26"/>
          <w:rPrChange w:id="27601" w:author="Le Minh Nghia" w:date="2019-10-09T10:56:00Z">
            <w:rPr>
              <w:sz w:val="26"/>
              <w:szCs w:val="26"/>
            </w:rPr>
          </w:rPrChange>
        </w:rPr>
        <w:t>n</w:t>
      </w:r>
      <w:proofErr w:type="spellEnd"/>
      <w:r w:rsidR="00577F92" w:rsidRPr="00B41112">
        <w:rPr>
          <w:sz w:val="26"/>
          <w:szCs w:val="26"/>
          <w:rPrChange w:id="27602" w:author="Le Minh Nghia" w:date="2019-10-09T10:56:00Z">
            <w:rPr>
              <w:sz w:val="26"/>
              <w:szCs w:val="26"/>
            </w:rPr>
          </w:rPrChange>
        </w:rPr>
        <w:t xml:space="preserve"> </w:t>
      </w:r>
      <w:proofErr w:type="spellStart"/>
      <w:r w:rsidR="00577F92" w:rsidRPr="00B41112">
        <w:rPr>
          <w:sz w:val="26"/>
          <w:szCs w:val="26"/>
          <w:rPrChange w:id="27603" w:author="Le Minh Nghia" w:date="2019-10-09T10:56:00Z">
            <w:rPr>
              <w:sz w:val="26"/>
              <w:szCs w:val="26"/>
            </w:rPr>
          </w:rPrChange>
        </w:rPr>
        <w:t>lý</w:t>
      </w:r>
      <w:proofErr w:type="spellEnd"/>
      <w:r w:rsidR="00577F92" w:rsidRPr="00B41112">
        <w:rPr>
          <w:sz w:val="26"/>
          <w:szCs w:val="26"/>
          <w:rPrChange w:id="27604" w:author="Le Minh Nghia" w:date="2019-10-09T10:56:00Z">
            <w:rPr>
              <w:sz w:val="26"/>
              <w:szCs w:val="26"/>
            </w:rPr>
          </w:rPrChange>
        </w:rPr>
        <w:t xml:space="preserve"> </w:t>
      </w:r>
      <w:proofErr w:type="spellStart"/>
      <w:r w:rsidR="00577F92" w:rsidRPr="00B41112">
        <w:rPr>
          <w:sz w:val="26"/>
          <w:szCs w:val="26"/>
          <w:rPrChange w:id="27605" w:author="Le Minh Nghia" w:date="2019-10-09T10:56:00Z">
            <w:rPr>
              <w:sz w:val="26"/>
              <w:szCs w:val="26"/>
            </w:rPr>
          </w:rPrChange>
        </w:rPr>
        <w:t>phân</w:t>
      </w:r>
      <w:proofErr w:type="spellEnd"/>
      <w:r w:rsidR="00577F92" w:rsidRPr="00B41112">
        <w:rPr>
          <w:sz w:val="26"/>
          <w:szCs w:val="26"/>
          <w:rPrChange w:id="27606" w:author="Le Minh Nghia" w:date="2019-10-09T10:56:00Z">
            <w:rPr>
              <w:sz w:val="26"/>
              <w:szCs w:val="26"/>
            </w:rPr>
          </w:rPrChange>
        </w:rPr>
        <w:t xml:space="preserve"> </w:t>
      </w:r>
      <w:proofErr w:type="spellStart"/>
      <w:r w:rsidR="00577F92" w:rsidRPr="00B41112">
        <w:rPr>
          <w:sz w:val="26"/>
          <w:szCs w:val="26"/>
          <w:rPrChange w:id="27607" w:author="Le Minh Nghia" w:date="2019-10-09T10:56:00Z">
            <w:rPr>
              <w:sz w:val="26"/>
              <w:szCs w:val="26"/>
            </w:rPr>
          </w:rPrChange>
        </w:rPr>
        <w:t>quyền</w:t>
      </w:r>
      <w:proofErr w:type="spellEnd"/>
      <w:r w:rsidRPr="00B41112">
        <w:rPr>
          <w:sz w:val="26"/>
          <w:szCs w:val="26"/>
          <w:rPrChange w:id="27608" w:author="Le Minh Nghia" w:date="2019-10-09T10:56:00Z">
            <w:rPr>
              <w:sz w:val="26"/>
              <w:szCs w:val="26"/>
            </w:rPr>
          </w:rPrChange>
        </w:rPr>
        <w:t xml:space="preserve"> </w:t>
      </w:r>
      <w:proofErr w:type="spellStart"/>
      <w:r w:rsidRPr="00B41112">
        <w:rPr>
          <w:sz w:val="26"/>
          <w:szCs w:val="26"/>
          <w:rPrChange w:id="27609" w:author="Le Minh Nghia" w:date="2019-10-09T10:56:00Z">
            <w:rPr>
              <w:sz w:val="26"/>
              <w:szCs w:val="26"/>
            </w:rPr>
          </w:rPrChange>
        </w:rPr>
        <w:t>gồm</w:t>
      </w:r>
      <w:proofErr w:type="spellEnd"/>
      <w:r w:rsidRPr="00B41112">
        <w:rPr>
          <w:sz w:val="26"/>
          <w:szCs w:val="26"/>
          <w:rPrChange w:id="27610" w:author="Le Minh Nghia" w:date="2019-10-09T10:56:00Z">
            <w:rPr>
              <w:sz w:val="26"/>
              <w:szCs w:val="26"/>
            </w:rPr>
          </w:rPrChange>
        </w:rPr>
        <w:t xml:space="preserve"> </w:t>
      </w:r>
      <w:proofErr w:type="spellStart"/>
      <w:r w:rsidRPr="00B41112">
        <w:rPr>
          <w:sz w:val="26"/>
          <w:szCs w:val="26"/>
          <w:rPrChange w:id="27611" w:author="Le Minh Nghia" w:date="2019-10-09T10:56:00Z">
            <w:rPr>
              <w:sz w:val="26"/>
              <w:szCs w:val="26"/>
            </w:rPr>
          </w:rPrChange>
        </w:rPr>
        <w:t>có</w:t>
      </w:r>
      <w:proofErr w:type="spellEnd"/>
      <w:r w:rsidRPr="00B41112">
        <w:rPr>
          <w:sz w:val="26"/>
          <w:szCs w:val="26"/>
          <w:rPrChange w:id="27612" w:author="Le Minh Nghia" w:date="2019-10-09T10:56:00Z">
            <w:rPr>
              <w:sz w:val="26"/>
              <w:szCs w:val="26"/>
            </w:rPr>
          </w:rPrChange>
        </w:rPr>
        <w:t xml:space="preserve"> </w:t>
      </w:r>
      <w:proofErr w:type="spellStart"/>
      <w:r w:rsidRPr="00B41112">
        <w:rPr>
          <w:sz w:val="26"/>
          <w:szCs w:val="26"/>
          <w:rPrChange w:id="27613" w:author="Le Minh Nghia" w:date="2019-10-09T10:56:00Z">
            <w:rPr>
              <w:sz w:val="26"/>
              <w:szCs w:val="26"/>
            </w:rPr>
          </w:rPrChange>
        </w:rPr>
        <w:t>các</w:t>
      </w:r>
      <w:proofErr w:type="spellEnd"/>
      <w:r w:rsidRPr="00B41112">
        <w:rPr>
          <w:sz w:val="26"/>
          <w:szCs w:val="26"/>
          <w:rPrChange w:id="27614" w:author="Le Minh Nghia" w:date="2019-10-09T10:56:00Z">
            <w:rPr>
              <w:sz w:val="26"/>
              <w:szCs w:val="26"/>
            </w:rPr>
          </w:rPrChange>
        </w:rPr>
        <w:t xml:space="preserve"> </w:t>
      </w:r>
      <w:proofErr w:type="spellStart"/>
      <w:r w:rsidRPr="00B41112">
        <w:rPr>
          <w:sz w:val="26"/>
          <w:szCs w:val="26"/>
          <w:rPrChange w:id="27615" w:author="Le Minh Nghia" w:date="2019-10-09T10:56:00Z">
            <w:rPr>
              <w:sz w:val="26"/>
              <w:szCs w:val="26"/>
            </w:rPr>
          </w:rPrChange>
        </w:rPr>
        <w:t>phần</w:t>
      </w:r>
      <w:proofErr w:type="spellEnd"/>
      <w:r w:rsidRPr="00B41112">
        <w:rPr>
          <w:sz w:val="26"/>
          <w:szCs w:val="26"/>
          <w:rPrChange w:id="27616" w:author="Le Minh Nghia" w:date="2019-10-09T10:56:00Z">
            <w:rPr>
              <w:sz w:val="26"/>
              <w:szCs w:val="26"/>
            </w:rPr>
          </w:rPrChange>
        </w:rPr>
        <w:t xml:space="preserve"> </w:t>
      </w:r>
      <w:proofErr w:type="spellStart"/>
      <w:r w:rsidRPr="00B41112">
        <w:rPr>
          <w:sz w:val="26"/>
          <w:szCs w:val="26"/>
          <w:rPrChange w:id="27617" w:author="Le Minh Nghia" w:date="2019-10-09T10:56:00Z">
            <w:rPr>
              <w:sz w:val="26"/>
              <w:szCs w:val="26"/>
            </w:rPr>
          </w:rPrChange>
        </w:rPr>
        <w:t>như</w:t>
      </w:r>
      <w:proofErr w:type="spellEnd"/>
      <w:r w:rsidRPr="00B41112">
        <w:rPr>
          <w:sz w:val="26"/>
          <w:szCs w:val="26"/>
          <w:rPrChange w:id="27618" w:author="Le Minh Nghia" w:date="2019-10-09T10:56:00Z">
            <w:rPr>
              <w:sz w:val="26"/>
              <w:szCs w:val="26"/>
            </w:rPr>
          </w:rPrChange>
        </w:rPr>
        <w:t xml:space="preserve"> </w:t>
      </w:r>
      <w:proofErr w:type="spellStart"/>
      <w:r w:rsidRPr="00B41112">
        <w:rPr>
          <w:sz w:val="26"/>
          <w:szCs w:val="26"/>
          <w:rPrChange w:id="27619" w:author="Le Minh Nghia" w:date="2019-10-09T10:56:00Z">
            <w:rPr>
              <w:sz w:val="26"/>
              <w:szCs w:val="26"/>
            </w:rPr>
          </w:rPrChange>
        </w:rPr>
        <w:t>sau</w:t>
      </w:r>
      <w:proofErr w:type="spellEnd"/>
      <w:r w:rsidRPr="00B41112">
        <w:rPr>
          <w:sz w:val="26"/>
          <w:szCs w:val="26"/>
          <w:rPrChange w:id="27620" w:author="Le Minh Nghia" w:date="2019-10-09T10:56:00Z">
            <w:rPr>
              <w:sz w:val="26"/>
              <w:szCs w:val="26"/>
            </w:rPr>
          </w:rPrChange>
        </w:rPr>
        <w:t>:</w:t>
      </w:r>
    </w:p>
    <w:p w:rsidR="00577F92" w:rsidRPr="00B41112" w:rsidRDefault="00577F92">
      <w:pPr>
        <w:rPr>
          <w:sz w:val="26"/>
          <w:szCs w:val="26"/>
          <w:rPrChange w:id="27621" w:author="Le Minh Nghia" w:date="2019-10-09T10:56:00Z">
            <w:rPr>
              <w:sz w:val="26"/>
              <w:szCs w:val="26"/>
            </w:rPr>
          </w:rPrChange>
        </w:rPr>
        <w:pPrChange w:id="27622" w:author="Le Minh Nghia" w:date="2019-10-09T10:39:00Z">
          <w:pPr>
            <w:pStyle w:val="ListParagraph"/>
          </w:pPr>
        </w:pPrChange>
      </w:pPr>
      <w:r w:rsidRPr="00B41112">
        <w:rPr>
          <w:noProof/>
          <w:sz w:val="26"/>
          <w:szCs w:val="26"/>
          <w:rPrChange w:id="27623" w:author="Le Minh Nghia" w:date="2019-10-09T10:56:00Z">
            <w:rPr>
              <w:noProof/>
            </w:rPr>
          </w:rPrChange>
        </w:rPr>
        <w:drawing>
          <wp:inline distT="0" distB="0" distL="0" distR="0" wp14:anchorId="1F1AE277" wp14:editId="269F1D57">
            <wp:extent cx="5972175" cy="195008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1950085"/>
                    </a:xfrm>
                    <a:prstGeom prst="rect">
                      <a:avLst/>
                    </a:prstGeom>
                  </pic:spPr>
                </pic:pic>
              </a:graphicData>
            </a:graphic>
          </wp:inline>
        </w:drawing>
      </w:r>
    </w:p>
    <w:p w:rsidR="00577F92" w:rsidRPr="00B41112" w:rsidRDefault="00577F92" w:rsidP="00577F92">
      <w:pPr>
        <w:ind w:left="709"/>
        <w:jc w:val="center"/>
        <w:rPr>
          <w:i/>
          <w:sz w:val="26"/>
          <w:szCs w:val="26"/>
          <w:rPrChange w:id="27624" w:author="Le Minh Nghia" w:date="2019-10-09T10:56:00Z">
            <w:rPr>
              <w:i/>
              <w:sz w:val="26"/>
              <w:szCs w:val="26"/>
            </w:rPr>
          </w:rPrChange>
        </w:rPr>
      </w:pPr>
      <w:proofErr w:type="spellStart"/>
      <w:r w:rsidRPr="00B41112">
        <w:rPr>
          <w:i/>
          <w:sz w:val="26"/>
          <w:szCs w:val="26"/>
          <w:rPrChange w:id="27625" w:author="Le Minh Nghia" w:date="2019-10-09T10:56:00Z">
            <w:rPr>
              <w:i/>
              <w:sz w:val="26"/>
              <w:szCs w:val="26"/>
            </w:rPr>
          </w:rPrChange>
        </w:rPr>
        <w:t>Hình</w:t>
      </w:r>
      <w:proofErr w:type="spellEnd"/>
      <w:r w:rsidRPr="00B41112">
        <w:rPr>
          <w:i/>
          <w:sz w:val="26"/>
          <w:szCs w:val="26"/>
          <w:rPrChange w:id="27626" w:author="Le Minh Nghia" w:date="2019-10-09T10:56:00Z">
            <w:rPr>
              <w:i/>
              <w:sz w:val="26"/>
              <w:szCs w:val="26"/>
            </w:rPr>
          </w:rPrChange>
        </w:rPr>
        <w:t xml:space="preserve"> 4.b.11.1 </w:t>
      </w:r>
      <w:proofErr w:type="spellStart"/>
      <w:r w:rsidRPr="00B41112">
        <w:rPr>
          <w:i/>
          <w:sz w:val="26"/>
          <w:szCs w:val="26"/>
          <w:rPrChange w:id="27627" w:author="Le Minh Nghia" w:date="2019-10-09T10:56:00Z">
            <w:rPr>
              <w:i/>
              <w:sz w:val="26"/>
              <w:szCs w:val="26"/>
            </w:rPr>
          </w:rPrChange>
        </w:rPr>
        <w:t>Giao</w:t>
      </w:r>
      <w:proofErr w:type="spellEnd"/>
      <w:r w:rsidRPr="00B41112">
        <w:rPr>
          <w:i/>
          <w:sz w:val="26"/>
          <w:szCs w:val="26"/>
          <w:rPrChange w:id="27628" w:author="Le Minh Nghia" w:date="2019-10-09T10:56:00Z">
            <w:rPr>
              <w:i/>
              <w:sz w:val="26"/>
              <w:szCs w:val="26"/>
            </w:rPr>
          </w:rPrChange>
        </w:rPr>
        <w:t xml:space="preserve"> </w:t>
      </w:r>
      <w:proofErr w:type="spellStart"/>
      <w:r w:rsidRPr="00B41112">
        <w:rPr>
          <w:i/>
          <w:sz w:val="26"/>
          <w:szCs w:val="26"/>
          <w:rPrChange w:id="27629" w:author="Le Minh Nghia" w:date="2019-10-09T10:56:00Z">
            <w:rPr>
              <w:i/>
              <w:sz w:val="26"/>
              <w:szCs w:val="26"/>
            </w:rPr>
          </w:rPrChange>
        </w:rPr>
        <w:t>diện</w:t>
      </w:r>
      <w:proofErr w:type="spellEnd"/>
      <w:r w:rsidRPr="00B41112">
        <w:rPr>
          <w:i/>
          <w:sz w:val="26"/>
          <w:szCs w:val="26"/>
          <w:rPrChange w:id="27630" w:author="Le Minh Nghia" w:date="2019-10-09T10:56:00Z">
            <w:rPr>
              <w:i/>
              <w:sz w:val="26"/>
              <w:szCs w:val="26"/>
            </w:rPr>
          </w:rPrChange>
        </w:rPr>
        <w:t xml:space="preserve"> </w:t>
      </w:r>
      <w:proofErr w:type="spellStart"/>
      <w:r w:rsidRPr="00B41112">
        <w:rPr>
          <w:i/>
          <w:sz w:val="26"/>
          <w:szCs w:val="26"/>
          <w:rPrChange w:id="27631" w:author="Le Minh Nghia" w:date="2019-10-09T10:56:00Z">
            <w:rPr>
              <w:i/>
              <w:sz w:val="26"/>
              <w:szCs w:val="26"/>
            </w:rPr>
          </w:rPrChange>
        </w:rPr>
        <w:t>quản</w:t>
      </w:r>
      <w:proofErr w:type="spellEnd"/>
      <w:r w:rsidRPr="00B41112">
        <w:rPr>
          <w:i/>
          <w:sz w:val="26"/>
          <w:szCs w:val="26"/>
          <w:rPrChange w:id="27632" w:author="Le Minh Nghia" w:date="2019-10-09T10:56:00Z">
            <w:rPr>
              <w:i/>
              <w:sz w:val="26"/>
              <w:szCs w:val="26"/>
            </w:rPr>
          </w:rPrChange>
        </w:rPr>
        <w:t xml:space="preserve"> </w:t>
      </w:r>
      <w:proofErr w:type="spellStart"/>
      <w:r w:rsidRPr="00B41112">
        <w:rPr>
          <w:i/>
          <w:sz w:val="26"/>
          <w:szCs w:val="26"/>
          <w:rPrChange w:id="27633" w:author="Le Minh Nghia" w:date="2019-10-09T10:56:00Z">
            <w:rPr>
              <w:i/>
              <w:sz w:val="26"/>
              <w:szCs w:val="26"/>
            </w:rPr>
          </w:rPrChange>
        </w:rPr>
        <w:t>lý</w:t>
      </w:r>
      <w:proofErr w:type="spellEnd"/>
      <w:r w:rsidRPr="00B41112">
        <w:rPr>
          <w:i/>
          <w:sz w:val="26"/>
          <w:szCs w:val="26"/>
          <w:rPrChange w:id="27634" w:author="Le Minh Nghia" w:date="2019-10-09T10:56:00Z">
            <w:rPr>
              <w:i/>
              <w:sz w:val="26"/>
              <w:szCs w:val="26"/>
            </w:rPr>
          </w:rPrChange>
        </w:rPr>
        <w:t xml:space="preserve"> </w:t>
      </w:r>
      <w:proofErr w:type="spellStart"/>
      <w:r w:rsidRPr="00B41112">
        <w:rPr>
          <w:i/>
          <w:sz w:val="26"/>
          <w:szCs w:val="26"/>
          <w:rPrChange w:id="27635" w:author="Le Minh Nghia" w:date="2019-10-09T10:56:00Z">
            <w:rPr>
              <w:i/>
              <w:sz w:val="26"/>
              <w:szCs w:val="26"/>
            </w:rPr>
          </w:rPrChange>
        </w:rPr>
        <w:t>phân</w:t>
      </w:r>
      <w:proofErr w:type="spellEnd"/>
      <w:r w:rsidRPr="00B41112">
        <w:rPr>
          <w:i/>
          <w:sz w:val="26"/>
          <w:szCs w:val="26"/>
          <w:rPrChange w:id="27636" w:author="Le Minh Nghia" w:date="2019-10-09T10:56:00Z">
            <w:rPr>
              <w:i/>
              <w:sz w:val="26"/>
              <w:szCs w:val="26"/>
            </w:rPr>
          </w:rPrChange>
        </w:rPr>
        <w:t xml:space="preserve"> </w:t>
      </w:r>
      <w:proofErr w:type="spellStart"/>
      <w:r w:rsidRPr="00B41112">
        <w:rPr>
          <w:i/>
          <w:sz w:val="26"/>
          <w:szCs w:val="26"/>
          <w:rPrChange w:id="27637" w:author="Le Minh Nghia" w:date="2019-10-09T10:56:00Z">
            <w:rPr>
              <w:i/>
              <w:sz w:val="26"/>
              <w:szCs w:val="26"/>
            </w:rPr>
          </w:rPrChange>
        </w:rPr>
        <w:t>quyền</w:t>
      </w:r>
      <w:proofErr w:type="spellEnd"/>
    </w:p>
    <w:p w:rsidR="00577F92" w:rsidRPr="00B41112" w:rsidRDefault="00577F92">
      <w:pPr>
        <w:pStyle w:val="ListParagraph"/>
        <w:ind w:left="0"/>
        <w:rPr>
          <w:sz w:val="26"/>
          <w:szCs w:val="26"/>
          <w:rPrChange w:id="27638" w:author="Le Minh Nghia" w:date="2019-10-09T10:56:00Z">
            <w:rPr>
              <w:sz w:val="26"/>
              <w:szCs w:val="26"/>
            </w:rPr>
          </w:rPrChange>
        </w:rPr>
        <w:pPrChange w:id="27639" w:author="Le Minh Nghia" w:date="2019-10-09T10:39:00Z">
          <w:pPr>
            <w:pStyle w:val="ListParagraph"/>
          </w:pPr>
        </w:pPrChange>
      </w:pPr>
      <w:proofErr w:type="spellStart"/>
      <w:r w:rsidRPr="00B41112">
        <w:rPr>
          <w:b/>
          <w:sz w:val="26"/>
          <w:szCs w:val="26"/>
          <w:rPrChange w:id="27640" w:author="Le Minh Nghia" w:date="2019-10-09T10:56:00Z">
            <w:rPr>
              <w:b/>
              <w:sz w:val="26"/>
              <w:szCs w:val="26"/>
            </w:rPr>
          </w:rPrChange>
        </w:rPr>
        <w:t>Nút</w:t>
      </w:r>
      <w:proofErr w:type="spellEnd"/>
      <w:r w:rsidRPr="00B41112">
        <w:rPr>
          <w:b/>
          <w:sz w:val="26"/>
          <w:szCs w:val="26"/>
          <w:rPrChange w:id="27641" w:author="Le Minh Nghia" w:date="2019-10-09T10:56:00Z">
            <w:rPr>
              <w:b/>
              <w:sz w:val="26"/>
              <w:szCs w:val="26"/>
            </w:rPr>
          </w:rPrChange>
        </w:rPr>
        <w:t xml:space="preserve"> </w:t>
      </w:r>
      <w:proofErr w:type="spellStart"/>
      <w:r w:rsidRPr="00B41112">
        <w:rPr>
          <w:b/>
          <w:sz w:val="26"/>
          <w:szCs w:val="26"/>
          <w:rPrChange w:id="27642" w:author="Le Minh Nghia" w:date="2019-10-09T10:56:00Z">
            <w:rPr>
              <w:b/>
              <w:sz w:val="26"/>
              <w:szCs w:val="26"/>
            </w:rPr>
          </w:rPrChange>
        </w:rPr>
        <w:t>thêm</w:t>
      </w:r>
      <w:proofErr w:type="spellEnd"/>
      <w:r w:rsidRPr="00B41112">
        <w:rPr>
          <w:b/>
          <w:sz w:val="26"/>
          <w:szCs w:val="26"/>
          <w:rPrChange w:id="27643" w:author="Le Minh Nghia" w:date="2019-10-09T10:56:00Z">
            <w:rPr>
              <w:b/>
              <w:sz w:val="26"/>
              <w:szCs w:val="26"/>
            </w:rPr>
          </w:rPrChange>
        </w:rPr>
        <w:t xml:space="preserve"> routes: </w:t>
      </w:r>
      <w:proofErr w:type="spellStart"/>
      <w:r w:rsidRPr="00B41112">
        <w:rPr>
          <w:sz w:val="26"/>
          <w:szCs w:val="26"/>
          <w:rPrChange w:id="27644" w:author="Le Minh Nghia" w:date="2019-10-09T10:56:00Z">
            <w:rPr>
              <w:sz w:val="26"/>
              <w:szCs w:val="26"/>
            </w:rPr>
          </w:rPrChange>
        </w:rPr>
        <w:t>cho</w:t>
      </w:r>
      <w:proofErr w:type="spellEnd"/>
      <w:r w:rsidRPr="00B41112">
        <w:rPr>
          <w:sz w:val="26"/>
          <w:szCs w:val="26"/>
          <w:rPrChange w:id="27645" w:author="Le Minh Nghia" w:date="2019-10-09T10:56:00Z">
            <w:rPr>
              <w:sz w:val="26"/>
              <w:szCs w:val="26"/>
            </w:rPr>
          </w:rPrChange>
        </w:rPr>
        <w:t xml:space="preserve"> </w:t>
      </w:r>
      <w:proofErr w:type="spellStart"/>
      <w:r w:rsidRPr="00B41112">
        <w:rPr>
          <w:sz w:val="26"/>
          <w:szCs w:val="26"/>
          <w:rPrChange w:id="27646" w:author="Le Minh Nghia" w:date="2019-10-09T10:56:00Z">
            <w:rPr>
              <w:sz w:val="26"/>
              <w:szCs w:val="26"/>
            </w:rPr>
          </w:rPrChange>
        </w:rPr>
        <w:t>phép</w:t>
      </w:r>
      <w:proofErr w:type="spellEnd"/>
      <w:r w:rsidRPr="00B41112">
        <w:rPr>
          <w:sz w:val="26"/>
          <w:szCs w:val="26"/>
          <w:rPrChange w:id="27647" w:author="Le Minh Nghia" w:date="2019-10-09T10:56:00Z">
            <w:rPr>
              <w:sz w:val="26"/>
              <w:szCs w:val="26"/>
            </w:rPr>
          </w:rPrChange>
        </w:rPr>
        <w:t xml:space="preserve"> </w:t>
      </w:r>
      <w:proofErr w:type="spellStart"/>
      <w:r w:rsidRPr="00B41112">
        <w:rPr>
          <w:sz w:val="26"/>
          <w:szCs w:val="26"/>
          <w:rPrChange w:id="27648" w:author="Le Minh Nghia" w:date="2019-10-09T10:56:00Z">
            <w:rPr>
              <w:sz w:val="26"/>
              <w:szCs w:val="26"/>
            </w:rPr>
          </w:rPrChange>
        </w:rPr>
        <w:t>thêm</w:t>
      </w:r>
      <w:proofErr w:type="spellEnd"/>
      <w:r w:rsidRPr="00B41112">
        <w:rPr>
          <w:sz w:val="26"/>
          <w:szCs w:val="26"/>
          <w:rPrChange w:id="27649" w:author="Le Minh Nghia" w:date="2019-10-09T10:56:00Z">
            <w:rPr>
              <w:sz w:val="26"/>
              <w:szCs w:val="26"/>
            </w:rPr>
          </w:rPrChange>
        </w:rPr>
        <w:t xml:space="preserve"> </w:t>
      </w:r>
      <w:proofErr w:type="spellStart"/>
      <w:r w:rsidRPr="00B41112">
        <w:rPr>
          <w:sz w:val="26"/>
          <w:szCs w:val="26"/>
          <w:rPrChange w:id="27650" w:author="Le Minh Nghia" w:date="2019-10-09T10:56:00Z">
            <w:rPr>
              <w:sz w:val="26"/>
              <w:szCs w:val="26"/>
            </w:rPr>
          </w:rPrChange>
        </w:rPr>
        <w:t>các</w:t>
      </w:r>
      <w:proofErr w:type="spellEnd"/>
      <w:r w:rsidRPr="00B41112">
        <w:rPr>
          <w:sz w:val="26"/>
          <w:szCs w:val="26"/>
          <w:rPrChange w:id="27651" w:author="Le Minh Nghia" w:date="2019-10-09T10:56:00Z">
            <w:rPr>
              <w:sz w:val="26"/>
              <w:szCs w:val="26"/>
            </w:rPr>
          </w:rPrChange>
        </w:rPr>
        <w:t xml:space="preserve"> </w:t>
      </w:r>
      <w:proofErr w:type="spellStart"/>
      <w:r w:rsidRPr="00B41112">
        <w:rPr>
          <w:sz w:val="26"/>
          <w:szCs w:val="26"/>
          <w:rPrChange w:id="27652" w:author="Le Minh Nghia" w:date="2019-10-09T10:56:00Z">
            <w:rPr>
              <w:sz w:val="26"/>
              <w:szCs w:val="26"/>
            </w:rPr>
          </w:rPrChange>
        </w:rPr>
        <w:t>đường</w:t>
      </w:r>
      <w:proofErr w:type="spellEnd"/>
      <w:r w:rsidRPr="00B41112">
        <w:rPr>
          <w:sz w:val="26"/>
          <w:szCs w:val="26"/>
          <w:rPrChange w:id="27653" w:author="Le Minh Nghia" w:date="2019-10-09T10:56:00Z">
            <w:rPr>
              <w:sz w:val="26"/>
              <w:szCs w:val="26"/>
            </w:rPr>
          </w:rPrChange>
        </w:rPr>
        <w:t xml:space="preserve"> </w:t>
      </w:r>
      <w:proofErr w:type="spellStart"/>
      <w:r w:rsidRPr="00B41112">
        <w:rPr>
          <w:sz w:val="26"/>
          <w:szCs w:val="26"/>
          <w:rPrChange w:id="27654" w:author="Le Minh Nghia" w:date="2019-10-09T10:56:00Z">
            <w:rPr>
              <w:sz w:val="26"/>
              <w:szCs w:val="26"/>
            </w:rPr>
          </w:rPrChange>
        </w:rPr>
        <w:t>dẫn</w:t>
      </w:r>
      <w:proofErr w:type="spellEnd"/>
      <w:r w:rsidRPr="00B41112">
        <w:rPr>
          <w:sz w:val="26"/>
          <w:szCs w:val="26"/>
          <w:rPrChange w:id="27655" w:author="Le Minh Nghia" w:date="2019-10-09T10:56:00Z">
            <w:rPr>
              <w:sz w:val="26"/>
              <w:szCs w:val="26"/>
            </w:rPr>
          </w:rPrChange>
        </w:rPr>
        <w:t xml:space="preserve"> </w:t>
      </w:r>
      <w:proofErr w:type="spellStart"/>
      <w:r w:rsidRPr="00B41112">
        <w:rPr>
          <w:sz w:val="26"/>
          <w:szCs w:val="26"/>
          <w:rPrChange w:id="27656" w:author="Le Minh Nghia" w:date="2019-10-09T10:56:00Z">
            <w:rPr>
              <w:sz w:val="26"/>
              <w:szCs w:val="26"/>
            </w:rPr>
          </w:rPrChange>
        </w:rPr>
        <w:t>mà</w:t>
      </w:r>
      <w:proofErr w:type="spellEnd"/>
      <w:r w:rsidRPr="00B41112">
        <w:rPr>
          <w:sz w:val="26"/>
          <w:szCs w:val="26"/>
          <w:rPrChange w:id="27657" w:author="Le Minh Nghia" w:date="2019-10-09T10:56:00Z">
            <w:rPr>
              <w:sz w:val="26"/>
              <w:szCs w:val="26"/>
            </w:rPr>
          </w:rPrChange>
        </w:rPr>
        <w:t xml:space="preserve"> </w:t>
      </w:r>
      <w:proofErr w:type="spellStart"/>
      <w:r w:rsidRPr="00B41112">
        <w:rPr>
          <w:sz w:val="26"/>
          <w:szCs w:val="26"/>
          <w:rPrChange w:id="27658" w:author="Le Minh Nghia" w:date="2019-10-09T10:56:00Z">
            <w:rPr>
              <w:sz w:val="26"/>
              <w:szCs w:val="26"/>
            </w:rPr>
          </w:rPrChange>
        </w:rPr>
        <w:t>phân</w:t>
      </w:r>
      <w:proofErr w:type="spellEnd"/>
      <w:r w:rsidRPr="00B41112">
        <w:rPr>
          <w:sz w:val="26"/>
          <w:szCs w:val="26"/>
          <w:rPrChange w:id="27659" w:author="Le Minh Nghia" w:date="2019-10-09T10:56:00Z">
            <w:rPr>
              <w:sz w:val="26"/>
              <w:szCs w:val="26"/>
            </w:rPr>
          </w:rPrChange>
        </w:rPr>
        <w:t xml:space="preserve"> </w:t>
      </w:r>
      <w:proofErr w:type="spellStart"/>
      <w:r w:rsidRPr="00B41112">
        <w:rPr>
          <w:sz w:val="26"/>
          <w:szCs w:val="26"/>
          <w:rPrChange w:id="27660" w:author="Le Minh Nghia" w:date="2019-10-09T10:56:00Z">
            <w:rPr>
              <w:sz w:val="26"/>
              <w:szCs w:val="26"/>
            </w:rPr>
          </w:rPrChange>
        </w:rPr>
        <w:t>quyền</w:t>
      </w:r>
      <w:proofErr w:type="spellEnd"/>
      <w:r w:rsidRPr="00B41112">
        <w:rPr>
          <w:sz w:val="26"/>
          <w:szCs w:val="26"/>
          <w:rPrChange w:id="27661" w:author="Le Minh Nghia" w:date="2019-10-09T10:56:00Z">
            <w:rPr>
              <w:sz w:val="26"/>
              <w:szCs w:val="26"/>
            </w:rPr>
          </w:rPrChange>
        </w:rPr>
        <w:t xml:space="preserve"> </w:t>
      </w:r>
      <w:proofErr w:type="spellStart"/>
      <w:r w:rsidRPr="00B41112">
        <w:rPr>
          <w:sz w:val="26"/>
          <w:szCs w:val="26"/>
          <w:rPrChange w:id="27662" w:author="Le Minh Nghia" w:date="2019-10-09T10:56:00Z">
            <w:rPr>
              <w:sz w:val="26"/>
              <w:szCs w:val="26"/>
            </w:rPr>
          </w:rPrChange>
        </w:rPr>
        <w:t>đó</w:t>
      </w:r>
      <w:proofErr w:type="spellEnd"/>
      <w:r w:rsidRPr="00B41112">
        <w:rPr>
          <w:sz w:val="26"/>
          <w:szCs w:val="26"/>
          <w:rPrChange w:id="27663" w:author="Le Minh Nghia" w:date="2019-10-09T10:56:00Z">
            <w:rPr>
              <w:sz w:val="26"/>
              <w:szCs w:val="26"/>
            </w:rPr>
          </w:rPrChange>
        </w:rPr>
        <w:t xml:space="preserve"> </w:t>
      </w:r>
      <w:proofErr w:type="spellStart"/>
      <w:r w:rsidRPr="00B41112">
        <w:rPr>
          <w:sz w:val="26"/>
          <w:szCs w:val="26"/>
          <w:rPrChange w:id="27664" w:author="Le Minh Nghia" w:date="2019-10-09T10:56:00Z">
            <w:rPr>
              <w:sz w:val="26"/>
              <w:szCs w:val="26"/>
            </w:rPr>
          </w:rPrChange>
        </w:rPr>
        <w:t>có</w:t>
      </w:r>
      <w:proofErr w:type="spellEnd"/>
      <w:r w:rsidRPr="00B41112">
        <w:rPr>
          <w:sz w:val="26"/>
          <w:szCs w:val="26"/>
          <w:rPrChange w:id="27665" w:author="Le Minh Nghia" w:date="2019-10-09T10:56:00Z">
            <w:rPr>
              <w:sz w:val="26"/>
              <w:szCs w:val="26"/>
            </w:rPr>
          </w:rPrChange>
        </w:rPr>
        <w:t xml:space="preserve"> </w:t>
      </w:r>
      <w:proofErr w:type="spellStart"/>
      <w:r w:rsidRPr="00B41112">
        <w:rPr>
          <w:sz w:val="26"/>
          <w:szCs w:val="26"/>
          <w:rPrChange w:id="27666" w:author="Le Minh Nghia" w:date="2019-10-09T10:56:00Z">
            <w:rPr>
              <w:sz w:val="26"/>
              <w:szCs w:val="26"/>
            </w:rPr>
          </w:rPrChange>
        </w:rPr>
        <w:t>thể</w:t>
      </w:r>
      <w:proofErr w:type="spellEnd"/>
      <w:r w:rsidRPr="00B41112">
        <w:rPr>
          <w:sz w:val="26"/>
          <w:szCs w:val="26"/>
          <w:rPrChange w:id="27667" w:author="Le Minh Nghia" w:date="2019-10-09T10:56:00Z">
            <w:rPr>
              <w:sz w:val="26"/>
              <w:szCs w:val="26"/>
            </w:rPr>
          </w:rPrChange>
        </w:rPr>
        <w:t xml:space="preserve"> </w:t>
      </w:r>
      <w:proofErr w:type="spellStart"/>
      <w:r w:rsidRPr="00B41112">
        <w:rPr>
          <w:sz w:val="26"/>
          <w:szCs w:val="26"/>
          <w:rPrChange w:id="27668" w:author="Le Minh Nghia" w:date="2019-10-09T10:56:00Z">
            <w:rPr>
              <w:sz w:val="26"/>
              <w:szCs w:val="26"/>
            </w:rPr>
          </w:rPrChange>
        </w:rPr>
        <w:t>vào</w:t>
      </w:r>
      <w:proofErr w:type="spellEnd"/>
      <w:r w:rsidRPr="00B41112">
        <w:rPr>
          <w:sz w:val="26"/>
          <w:szCs w:val="26"/>
          <w:rPrChange w:id="27669" w:author="Le Minh Nghia" w:date="2019-10-09T10:56:00Z">
            <w:rPr>
              <w:sz w:val="26"/>
              <w:szCs w:val="26"/>
            </w:rPr>
          </w:rPrChange>
        </w:rPr>
        <w:t xml:space="preserve"> </w:t>
      </w:r>
      <w:proofErr w:type="spellStart"/>
      <w:r w:rsidRPr="00B41112">
        <w:rPr>
          <w:sz w:val="26"/>
          <w:szCs w:val="26"/>
          <w:rPrChange w:id="27670" w:author="Le Minh Nghia" w:date="2019-10-09T10:56:00Z">
            <w:rPr>
              <w:sz w:val="26"/>
              <w:szCs w:val="26"/>
            </w:rPr>
          </w:rPrChange>
        </w:rPr>
        <w:t>được</w:t>
      </w:r>
      <w:proofErr w:type="spellEnd"/>
      <w:r w:rsidRPr="00B41112">
        <w:rPr>
          <w:sz w:val="26"/>
          <w:szCs w:val="26"/>
          <w:rPrChange w:id="27671" w:author="Le Minh Nghia" w:date="2019-10-09T10:56:00Z">
            <w:rPr>
              <w:sz w:val="26"/>
              <w:szCs w:val="26"/>
            </w:rPr>
          </w:rPrChange>
        </w:rPr>
        <w:t xml:space="preserve">, </w:t>
      </w:r>
      <w:proofErr w:type="spellStart"/>
      <w:r w:rsidRPr="00B41112">
        <w:rPr>
          <w:sz w:val="26"/>
          <w:szCs w:val="26"/>
          <w:rPrChange w:id="27672" w:author="Le Minh Nghia" w:date="2019-10-09T10:56:00Z">
            <w:rPr>
              <w:sz w:val="26"/>
              <w:szCs w:val="26"/>
            </w:rPr>
          </w:rPrChange>
        </w:rPr>
        <w:t>ngược</w:t>
      </w:r>
      <w:proofErr w:type="spellEnd"/>
      <w:r w:rsidRPr="00B41112">
        <w:rPr>
          <w:sz w:val="26"/>
          <w:szCs w:val="26"/>
          <w:rPrChange w:id="27673" w:author="Le Minh Nghia" w:date="2019-10-09T10:56:00Z">
            <w:rPr>
              <w:sz w:val="26"/>
              <w:szCs w:val="26"/>
            </w:rPr>
          </w:rPrChange>
        </w:rPr>
        <w:t xml:space="preserve"> </w:t>
      </w:r>
      <w:proofErr w:type="spellStart"/>
      <w:r w:rsidRPr="00B41112">
        <w:rPr>
          <w:sz w:val="26"/>
          <w:szCs w:val="26"/>
          <w:rPrChange w:id="27674" w:author="Le Minh Nghia" w:date="2019-10-09T10:56:00Z">
            <w:rPr>
              <w:sz w:val="26"/>
              <w:szCs w:val="26"/>
            </w:rPr>
          </w:rPrChange>
        </w:rPr>
        <w:t>lại</w:t>
      </w:r>
      <w:proofErr w:type="spellEnd"/>
      <w:r w:rsidRPr="00B41112">
        <w:rPr>
          <w:sz w:val="26"/>
          <w:szCs w:val="26"/>
          <w:rPrChange w:id="27675" w:author="Le Minh Nghia" w:date="2019-10-09T10:56:00Z">
            <w:rPr>
              <w:sz w:val="26"/>
              <w:szCs w:val="26"/>
            </w:rPr>
          </w:rPrChange>
        </w:rPr>
        <w:t xml:space="preserve"> </w:t>
      </w:r>
      <w:proofErr w:type="spellStart"/>
      <w:r w:rsidRPr="00B41112">
        <w:rPr>
          <w:sz w:val="26"/>
          <w:szCs w:val="26"/>
          <w:rPrChange w:id="27676" w:author="Le Minh Nghia" w:date="2019-10-09T10:56:00Z">
            <w:rPr>
              <w:sz w:val="26"/>
              <w:szCs w:val="26"/>
            </w:rPr>
          </w:rPrChange>
        </w:rPr>
        <w:t>nếu</w:t>
      </w:r>
      <w:proofErr w:type="spellEnd"/>
      <w:r w:rsidRPr="00B41112">
        <w:rPr>
          <w:sz w:val="26"/>
          <w:szCs w:val="26"/>
          <w:rPrChange w:id="27677" w:author="Le Minh Nghia" w:date="2019-10-09T10:56:00Z">
            <w:rPr>
              <w:sz w:val="26"/>
              <w:szCs w:val="26"/>
            </w:rPr>
          </w:rPrChange>
        </w:rPr>
        <w:t xml:space="preserve"> </w:t>
      </w:r>
      <w:proofErr w:type="spellStart"/>
      <w:r w:rsidRPr="00B41112">
        <w:rPr>
          <w:sz w:val="26"/>
          <w:szCs w:val="26"/>
          <w:rPrChange w:id="27678" w:author="Le Minh Nghia" w:date="2019-10-09T10:56:00Z">
            <w:rPr>
              <w:sz w:val="26"/>
              <w:szCs w:val="26"/>
            </w:rPr>
          </w:rPrChange>
        </w:rPr>
        <w:t>không</w:t>
      </w:r>
      <w:proofErr w:type="spellEnd"/>
      <w:r w:rsidRPr="00B41112">
        <w:rPr>
          <w:sz w:val="26"/>
          <w:szCs w:val="26"/>
          <w:rPrChange w:id="27679" w:author="Le Minh Nghia" w:date="2019-10-09T10:56:00Z">
            <w:rPr>
              <w:sz w:val="26"/>
              <w:szCs w:val="26"/>
            </w:rPr>
          </w:rPrChange>
        </w:rPr>
        <w:t xml:space="preserve"> </w:t>
      </w:r>
      <w:proofErr w:type="spellStart"/>
      <w:r w:rsidRPr="00B41112">
        <w:rPr>
          <w:sz w:val="26"/>
          <w:szCs w:val="26"/>
          <w:rPrChange w:id="27680" w:author="Le Minh Nghia" w:date="2019-10-09T10:56:00Z">
            <w:rPr>
              <w:sz w:val="26"/>
              <w:szCs w:val="26"/>
            </w:rPr>
          </w:rPrChange>
        </w:rPr>
        <w:t>có</w:t>
      </w:r>
      <w:proofErr w:type="spellEnd"/>
      <w:r w:rsidRPr="00B41112">
        <w:rPr>
          <w:sz w:val="26"/>
          <w:szCs w:val="26"/>
          <w:rPrChange w:id="27681" w:author="Le Minh Nghia" w:date="2019-10-09T10:56:00Z">
            <w:rPr>
              <w:sz w:val="26"/>
              <w:szCs w:val="26"/>
            </w:rPr>
          </w:rPrChange>
        </w:rPr>
        <w:t xml:space="preserve"> </w:t>
      </w:r>
      <w:proofErr w:type="spellStart"/>
      <w:r w:rsidRPr="00B41112">
        <w:rPr>
          <w:sz w:val="26"/>
          <w:szCs w:val="26"/>
          <w:rPrChange w:id="27682" w:author="Le Minh Nghia" w:date="2019-10-09T10:56:00Z">
            <w:rPr>
              <w:sz w:val="26"/>
              <w:szCs w:val="26"/>
            </w:rPr>
          </w:rPrChange>
        </w:rPr>
        <w:t>những</w:t>
      </w:r>
      <w:proofErr w:type="spellEnd"/>
      <w:r w:rsidRPr="00B41112">
        <w:rPr>
          <w:sz w:val="26"/>
          <w:szCs w:val="26"/>
          <w:rPrChange w:id="27683" w:author="Le Minh Nghia" w:date="2019-10-09T10:56:00Z">
            <w:rPr>
              <w:sz w:val="26"/>
              <w:szCs w:val="26"/>
            </w:rPr>
          </w:rPrChange>
        </w:rPr>
        <w:t xml:space="preserve"> </w:t>
      </w:r>
      <w:proofErr w:type="spellStart"/>
      <w:r w:rsidRPr="00B41112">
        <w:rPr>
          <w:sz w:val="26"/>
          <w:szCs w:val="26"/>
          <w:rPrChange w:id="27684" w:author="Le Minh Nghia" w:date="2019-10-09T10:56:00Z">
            <w:rPr>
              <w:sz w:val="26"/>
              <w:szCs w:val="26"/>
            </w:rPr>
          </w:rPrChange>
        </w:rPr>
        <w:t>đường</w:t>
      </w:r>
      <w:proofErr w:type="spellEnd"/>
      <w:r w:rsidRPr="00B41112">
        <w:rPr>
          <w:sz w:val="26"/>
          <w:szCs w:val="26"/>
          <w:rPrChange w:id="27685" w:author="Le Minh Nghia" w:date="2019-10-09T10:56:00Z">
            <w:rPr>
              <w:sz w:val="26"/>
              <w:szCs w:val="26"/>
            </w:rPr>
          </w:rPrChange>
        </w:rPr>
        <w:t xml:space="preserve"> </w:t>
      </w:r>
      <w:proofErr w:type="spellStart"/>
      <w:r w:rsidRPr="00B41112">
        <w:rPr>
          <w:sz w:val="26"/>
          <w:szCs w:val="26"/>
          <w:rPrChange w:id="27686" w:author="Le Minh Nghia" w:date="2019-10-09T10:56:00Z">
            <w:rPr>
              <w:sz w:val="26"/>
              <w:szCs w:val="26"/>
            </w:rPr>
          </w:rPrChange>
        </w:rPr>
        <w:t>dẫn</w:t>
      </w:r>
      <w:proofErr w:type="spellEnd"/>
      <w:r w:rsidRPr="00B41112">
        <w:rPr>
          <w:sz w:val="26"/>
          <w:szCs w:val="26"/>
          <w:rPrChange w:id="27687" w:author="Le Minh Nghia" w:date="2019-10-09T10:56:00Z">
            <w:rPr>
              <w:sz w:val="26"/>
              <w:szCs w:val="26"/>
            </w:rPr>
          </w:rPrChange>
        </w:rPr>
        <w:t xml:space="preserve"> </w:t>
      </w:r>
      <w:proofErr w:type="spellStart"/>
      <w:r w:rsidRPr="00B41112">
        <w:rPr>
          <w:sz w:val="26"/>
          <w:szCs w:val="26"/>
          <w:rPrChange w:id="27688" w:author="Le Minh Nghia" w:date="2019-10-09T10:56:00Z">
            <w:rPr>
              <w:sz w:val="26"/>
              <w:szCs w:val="26"/>
            </w:rPr>
          </w:rPrChange>
        </w:rPr>
        <w:t>đó</w:t>
      </w:r>
      <w:proofErr w:type="spellEnd"/>
      <w:r w:rsidRPr="00B41112">
        <w:rPr>
          <w:sz w:val="26"/>
          <w:szCs w:val="26"/>
          <w:rPrChange w:id="27689" w:author="Le Minh Nghia" w:date="2019-10-09T10:56:00Z">
            <w:rPr>
              <w:sz w:val="26"/>
              <w:szCs w:val="26"/>
            </w:rPr>
          </w:rPrChange>
        </w:rPr>
        <w:t xml:space="preserve"> </w:t>
      </w:r>
      <w:proofErr w:type="spellStart"/>
      <w:r w:rsidRPr="00B41112">
        <w:rPr>
          <w:sz w:val="26"/>
          <w:szCs w:val="26"/>
          <w:rPrChange w:id="27690" w:author="Le Minh Nghia" w:date="2019-10-09T10:56:00Z">
            <w:rPr>
              <w:sz w:val="26"/>
              <w:szCs w:val="26"/>
            </w:rPr>
          </w:rPrChange>
        </w:rPr>
        <w:t>trên</w:t>
      </w:r>
      <w:proofErr w:type="spellEnd"/>
      <w:r w:rsidRPr="00B41112">
        <w:rPr>
          <w:sz w:val="26"/>
          <w:szCs w:val="26"/>
          <w:rPrChange w:id="27691" w:author="Le Minh Nghia" w:date="2019-10-09T10:56:00Z">
            <w:rPr>
              <w:sz w:val="26"/>
              <w:szCs w:val="26"/>
            </w:rPr>
          </w:rPrChange>
        </w:rPr>
        <w:t xml:space="preserve"> </w:t>
      </w:r>
      <w:proofErr w:type="spellStart"/>
      <w:r w:rsidRPr="00B41112">
        <w:rPr>
          <w:sz w:val="26"/>
          <w:szCs w:val="26"/>
          <w:rPrChange w:id="27692" w:author="Le Minh Nghia" w:date="2019-10-09T10:56:00Z">
            <w:rPr>
              <w:sz w:val="26"/>
              <w:szCs w:val="26"/>
            </w:rPr>
          </w:rPrChange>
        </w:rPr>
        <w:t>phân</w:t>
      </w:r>
      <w:proofErr w:type="spellEnd"/>
      <w:r w:rsidRPr="00B41112">
        <w:rPr>
          <w:sz w:val="26"/>
          <w:szCs w:val="26"/>
          <w:rPrChange w:id="27693" w:author="Le Minh Nghia" w:date="2019-10-09T10:56:00Z">
            <w:rPr>
              <w:sz w:val="26"/>
              <w:szCs w:val="26"/>
            </w:rPr>
          </w:rPrChange>
        </w:rPr>
        <w:t xml:space="preserve"> </w:t>
      </w:r>
      <w:proofErr w:type="spellStart"/>
      <w:r w:rsidRPr="00B41112">
        <w:rPr>
          <w:sz w:val="26"/>
          <w:szCs w:val="26"/>
          <w:rPrChange w:id="27694" w:author="Le Minh Nghia" w:date="2019-10-09T10:56:00Z">
            <w:rPr>
              <w:sz w:val="26"/>
              <w:szCs w:val="26"/>
            </w:rPr>
          </w:rPrChange>
        </w:rPr>
        <w:t>quyền</w:t>
      </w:r>
      <w:proofErr w:type="spellEnd"/>
      <w:r w:rsidRPr="00B41112">
        <w:rPr>
          <w:sz w:val="26"/>
          <w:szCs w:val="26"/>
          <w:rPrChange w:id="27695" w:author="Le Minh Nghia" w:date="2019-10-09T10:56:00Z">
            <w:rPr>
              <w:sz w:val="26"/>
              <w:szCs w:val="26"/>
            </w:rPr>
          </w:rPrChange>
        </w:rPr>
        <w:t xml:space="preserve"> </w:t>
      </w:r>
      <w:proofErr w:type="spellStart"/>
      <w:r w:rsidRPr="00B41112">
        <w:rPr>
          <w:sz w:val="26"/>
          <w:szCs w:val="26"/>
          <w:rPrChange w:id="27696" w:author="Le Minh Nghia" w:date="2019-10-09T10:56:00Z">
            <w:rPr>
              <w:sz w:val="26"/>
              <w:szCs w:val="26"/>
            </w:rPr>
          </w:rPrChange>
        </w:rPr>
        <w:t>thì</w:t>
      </w:r>
      <w:proofErr w:type="spellEnd"/>
      <w:r w:rsidRPr="00B41112">
        <w:rPr>
          <w:sz w:val="26"/>
          <w:szCs w:val="26"/>
          <w:rPrChange w:id="27697" w:author="Le Minh Nghia" w:date="2019-10-09T10:56:00Z">
            <w:rPr>
              <w:sz w:val="26"/>
              <w:szCs w:val="26"/>
            </w:rPr>
          </w:rPrChange>
        </w:rPr>
        <w:t xml:space="preserve"> </w:t>
      </w:r>
      <w:proofErr w:type="spellStart"/>
      <w:r w:rsidRPr="00B41112">
        <w:rPr>
          <w:sz w:val="26"/>
          <w:szCs w:val="26"/>
          <w:rPrChange w:id="27698" w:author="Le Minh Nghia" w:date="2019-10-09T10:56:00Z">
            <w:rPr>
              <w:sz w:val="26"/>
              <w:szCs w:val="26"/>
            </w:rPr>
          </w:rPrChange>
        </w:rPr>
        <w:t>sẽ</w:t>
      </w:r>
      <w:proofErr w:type="spellEnd"/>
      <w:r w:rsidRPr="00B41112">
        <w:rPr>
          <w:sz w:val="26"/>
          <w:szCs w:val="26"/>
          <w:rPrChange w:id="27699" w:author="Le Minh Nghia" w:date="2019-10-09T10:56:00Z">
            <w:rPr>
              <w:sz w:val="26"/>
              <w:szCs w:val="26"/>
            </w:rPr>
          </w:rPrChange>
        </w:rPr>
        <w:t xml:space="preserve"> </w:t>
      </w:r>
      <w:proofErr w:type="spellStart"/>
      <w:r w:rsidRPr="00B41112">
        <w:rPr>
          <w:sz w:val="26"/>
          <w:szCs w:val="26"/>
          <w:rPrChange w:id="27700" w:author="Le Minh Nghia" w:date="2019-10-09T10:56:00Z">
            <w:rPr>
              <w:sz w:val="26"/>
              <w:szCs w:val="26"/>
            </w:rPr>
          </w:rPrChange>
        </w:rPr>
        <w:t>không</w:t>
      </w:r>
      <w:proofErr w:type="spellEnd"/>
      <w:r w:rsidRPr="00B41112">
        <w:rPr>
          <w:sz w:val="26"/>
          <w:szCs w:val="26"/>
          <w:rPrChange w:id="27701" w:author="Le Minh Nghia" w:date="2019-10-09T10:56:00Z">
            <w:rPr>
              <w:sz w:val="26"/>
              <w:szCs w:val="26"/>
            </w:rPr>
          </w:rPrChange>
        </w:rPr>
        <w:t xml:space="preserve"> </w:t>
      </w:r>
      <w:del w:id="27702" w:author="Le Minh Nghia" w:date="2019-10-09T10:39:00Z">
        <w:r w:rsidRPr="00B41112" w:rsidDel="00CE3A23">
          <w:rPr>
            <w:sz w:val="26"/>
            <w:szCs w:val="26"/>
            <w:rPrChange w:id="27703" w:author="Le Minh Nghia" w:date="2019-10-09T10:56:00Z">
              <w:rPr>
                <w:sz w:val="26"/>
                <w:szCs w:val="26"/>
              </w:rPr>
            </w:rPrChange>
          </w:rPr>
          <w:delText xml:space="preserve"> </w:delText>
        </w:r>
      </w:del>
      <w:proofErr w:type="spellStart"/>
      <w:r w:rsidRPr="00B41112">
        <w:rPr>
          <w:sz w:val="26"/>
          <w:szCs w:val="26"/>
          <w:rPrChange w:id="27704" w:author="Le Minh Nghia" w:date="2019-10-09T10:56:00Z">
            <w:rPr>
              <w:sz w:val="26"/>
              <w:szCs w:val="26"/>
            </w:rPr>
          </w:rPrChange>
        </w:rPr>
        <w:t>vào</w:t>
      </w:r>
      <w:proofErr w:type="spellEnd"/>
      <w:r w:rsidRPr="00B41112">
        <w:rPr>
          <w:sz w:val="26"/>
          <w:szCs w:val="26"/>
          <w:rPrChange w:id="27705" w:author="Le Minh Nghia" w:date="2019-10-09T10:56:00Z">
            <w:rPr>
              <w:sz w:val="26"/>
              <w:szCs w:val="26"/>
            </w:rPr>
          </w:rPrChange>
        </w:rPr>
        <w:t xml:space="preserve"> </w:t>
      </w:r>
      <w:proofErr w:type="spellStart"/>
      <w:r w:rsidRPr="00B41112">
        <w:rPr>
          <w:sz w:val="26"/>
          <w:szCs w:val="26"/>
          <w:rPrChange w:id="27706" w:author="Le Minh Nghia" w:date="2019-10-09T10:56:00Z">
            <w:rPr>
              <w:sz w:val="26"/>
              <w:szCs w:val="26"/>
            </w:rPr>
          </w:rPrChange>
        </w:rPr>
        <w:t>được</w:t>
      </w:r>
      <w:proofErr w:type="spellEnd"/>
      <w:r w:rsidRPr="00B41112">
        <w:rPr>
          <w:sz w:val="26"/>
          <w:szCs w:val="26"/>
          <w:rPrChange w:id="27707" w:author="Le Minh Nghia" w:date="2019-10-09T10:56:00Z">
            <w:rPr>
              <w:sz w:val="26"/>
              <w:szCs w:val="26"/>
            </w:rPr>
          </w:rPrChange>
        </w:rPr>
        <w:t xml:space="preserve"> </w:t>
      </w:r>
      <w:proofErr w:type="spellStart"/>
      <w:r w:rsidRPr="00B41112">
        <w:rPr>
          <w:sz w:val="26"/>
          <w:szCs w:val="26"/>
          <w:rPrChange w:id="27708" w:author="Le Minh Nghia" w:date="2019-10-09T10:56:00Z">
            <w:rPr>
              <w:sz w:val="26"/>
              <w:szCs w:val="26"/>
            </w:rPr>
          </w:rPrChange>
        </w:rPr>
        <w:t>đường</w:t>
      </w:r>
      <w:proofErr w:type="spellEnd"/>
      <w:r w:rsidRPr="00B41112">
        <w:rPr>
          <w:sz w:val="26"/>
          <w:szCs w:val="26"/>
          <w:rPrChange w:id="27709" w:author="Le Minh Nghia" w:date="2019-10-09T10:56:00Z">
            <w:rPr>
              <w:sz w:val="26"/>
              <w:szCs w:val="26"/>
            </w:rPr>
          </w:rPrChange>
        </w:rPr>
        <w:t xml:space="preserve"> </w:t>
      </w:r>
      <w:proofErr w:type="spellStart"/>
      <w:r w:rsidRPr="00B41112">
        <w:rPr>
          <w:sz w:val="26"/>
          <w:szCs w:val="26"/>
          <w:rPrChange w:id="27710" w:author="Le Minh Nghia" w:date="2019-10-09T10:56:00Z">
            <w:rPr>
              <w:sz w:val="26"/>
              <w:szCs w:val="26"/>
            </w:rPr>
          </w:rPrChange>
        </w:rPr>
        <w:t>dẫn</w:t>
      </w:r>
      <w:proofErr w:type="spellEnd"/>
      <w:r w:rsidRPr="00B41112">
        <w:rPr>
          <w:sz w:val="26"/>
          <w:szCs w:val="26"/>
          <w:rPrChange w:id="27711" w:author="Le Minh Nghia" w:date="2019-10-09T10:56:00Z">
            <w:rPr>
              <w:sz w:val="26"/>
              <w:szCs w:val="26"/>
            </w:rPr>
          </w:rPrChange>
        </w:rPr>
        <w:t xml:space="preserve"> </w:t>
      </w:r>
      <w:proofErr w:type="spellStart"/>
      <w:r w:rsidRPr="00B41112">
        <w:rPr>
          <w:sz w:val="26"/>
          <w:szCs w:val="26"/>
          <w:rPrChange w:id="27712" w:author="Le Minh Nghia" w:date="2019-10-09T10:56:00Z">
            <w:rPr>
              <w:sz w:val="26"/>
              <w:szCs w:val="26"/>
            </w:rPr>
          </w:rPrChange>
        </w:rPr>
        <w:t>đó</w:t>
      </w:r>
      <w:proofErr w:type="spellEnd"/>
      <w:r w:rsidRPr="00B41112">
        <w:rPr>
          <w:sz w:val="26"/>
          <w:szCs w:val="26"/>
          <w:rPrChange w:id="27713" w:author="Le Minh Nghia" w:date="2019-10-09T10:56:00Z">
            <w:rPr>
              <w:sz w:val="26"/>
              <w:szCs w:val="26"/>
            </w:rPr>
          </w:rPrChange>
        </w:rPr>
        <w:t xml:space="preserve"> </w:t>
      </w:r>
      <w:proofErr w:type="spellStart"/>
      <w:r w:rsidRPr="00B41112">
        <w:rPr>
          <w:sz w:val="26"/>
          <w:szCs w:val="26"/>
          <w:rPrChange w:id="27714" w:author="Le Minh Nghia" w:date="2019-10-09T10:56:00Z">
            <w:rPr>
              <w:sz w:val="26"/>
              <w:szCs w:val="26"/>
            </w:rPr>
          </w:rPrChange>
        </w:rPr>
        <w:t>và</w:t>
      </w:r>
      <w:proofErr w:type="spellEnd"/>
      <w:r w:rsidRPr="00B41112">
        <w:rPr>
          <w:sz w:val="26"/>
          <w:szCs w:val="26"/>
          <w:rPrChange w:id="27715" w:author="Le Minh Nghia" w:date="2019-10-09T10:56:00Z">
            <w:rPr>
              <w:sz w:val="26"/>
              <w:szCs w:val="26"/>
            </w:rPr>
          </w:rPrChange>
        </w:rPr>
        <w:t xml:space="preserve"> </w:t>
      </w:r>
      <w:proofErr w:type="spellStart"/>
      <w:r w:rsidRPr="00B41112">
        <w:rPr>
          <w:sz w:val="26"/>
          <w:szCs w:val="26"/>
          <w:rPrChange w:id="27716" w:author="Le Minh Nghia" w:date="2019-10-09T10:56:00Z">
            <w:rPr>
              <w:sz w:val="26"/>
              <w:szCs w:val="26"/>
            </w:rPr>
          </w:rPrChange>
        </w:rPr>
        <w:t>chuyển</w:t>
      </w:r>
      <w:proofErr w:type="spellEnd"/>
      <w:r w:rsidRPr="00B41112">
        <w:rPr>
          <w:sz w:val="26"/>
          <w:szCs w:val="26"/>
          <w:rPrChange w:id="27717" w:author="Le Minh Nghia" w:date="2019-10-09T10:56:00Z">
            <w:rPr>
              <w:sz w:val="26"/>
              <w:szCs w:val="26"/>
            </w:rPr>
          </w:rPrChange>
        </w:rPr>
        <w:t xml:space="preserve"> sang </w:t>
      </w:r>
      <w:proofErr w:type="spellStart"/>
      <w:r w:rsidRPr="00B41112">
        <w:rPr>
          <w:sz w:val="26"/>
          <w:szCs w:val="26"/>
          <w:rPrChange w:id="27718" w:author="Le Minh Nghia" w:date="2019-10-09T10:56:00Z">
            <w:rPr>
              <w:sz w:val="26"/>
              <w:szCs w:val="26"/>
            </w:rPr>
          </w:rPrChange>
        </w:rPr>
        <w:t>trang</w:t>
      </w:r>
      <w:proofErr w:type="spellEnd"/>
      <w:r w:rsidRPr="00B41112">
        <w:rPr>
          <w:sz w:val="26"/>
          <w:szCs w:val="26"/>
          <w:rPrChange w:id="27719" w:author="Le Minh Nghia" w:date="2019-10-09T10:56:00Z">
            <w:rPr>
              <w:sz w:val="26"/>
              <w:szCs w:val="26"/>
            </w:rPr>
          </w:rPrChange>
        </w:rPr>
        <w:t xml:space="preserve"> </w:t>
      </w:r>
      <w:proofErr w:type="spellStart"/>
      <w:r w:rsidRPr="00B41112">
        <w:rPr>
          <w:sz w:val="26"/>
          <w:szCs w:val="26"/>
          <w:rPrChange w:id="27720" w:author="Le Minh Nghia" w:date="2019-10-09T10:56:00Z">
            <w:rPr>
              <w:sz w:val="26"/>
              <w:szCs w:val="26"/>
            </w:rPr>
          </w:rPrChange>
        </w:rPr>
        <w:t>báo</w:t>
      </w:r>
      <w:proofErr w:type="spellEnd"/>
      <w:r w:rsidRPr="00B41112">
        <w:rPr>
          <w:sz w:val="26"/>
          <w:szCs w:val="26"/>
          <w:rPrChange w:id="27721" w:author="Le Minh Nghia" w:date="2019-10-09T10:56:00Z">
            <w:rPr>
              <w:sz w:val="26"/>
              <w:szCs w:val="26"/>
            </w:rPr>
          </w:rPrChange>
        </w:rPr>
        <w:t xml:space="preserve"> </w:t>
      </w:r>
      <w:proofErr w:type="spellStart"/>
      <w:r w:rsidRPr="00B41112">
        <w:rPr>
          <w:sz w:val="26"/>
          <w:szCs w:val="26"/>
          <w:rPrChange w:id="27722" w:author="Le Minh Nghia" w:date="2019-10-09T10:56:00Z">
            <w:rPr>
              <w:sz w:val="26"/>
              <w:szCs w:val="26"/>
            </w:rPr>
          </w:rPrChange>
        </w:rPr>
        <w:t>lỗi</w:t>
      </w:r>
      <w:proofErr w:type="spellEnd"/>
      <w:r w:rsidRPr="00B41112">
        <w:rPr>
          <w:sz w:val="26"/>
          <w:szCs w:val="26"/>
          <w:rPrChange w:id="27723" w:author="Le Minh Nghia" w:date="2019-10-09T10:56:00Z">
            <w:rPr>
              <w:sz w:val="26"/>
              <w:szCs w:val="26"/>
            </w:rPr>
          </w:rPrChange>
        </w:rPr>
        <w:t xml:space="preserve">. Sau </w:t>
      </w:r>
      <w:proofErr w:type="spellStart"/>
      <w:r w:rsidRPr="00B41112">
        <w:rPr>
          <w:sz w:val="26"/>
          <w:szCs w:val="26"/>
          <w:rPrChange w:id="27724" w:author="Le Minh Nghia" w:date="2019-10-09T10:56:00Z">
            <w:rPr>
              <w:sz w:val="26"/>
              <w:szCs w:val="26"/>
            </w:rPr>
          </w:rPrChange>
        </w:rPr>
        <w:t>khi</w:t>
      </w:r>
      <w:proofErr w:type="spellEnd"/>
      <w:r w:rsidRPr="00B41112">
        <w:rPr>
          <w:sz w:val="26"/>
          <w:szCs w:val="26"/>
          <w:rPrChange w:id="27725" w:author="Le Minh Nghia" w:date="2019-10-09T10:56:00Z">
            <w:rPr>
              <w:sz w:val="26"/>
              <w:szCs w:val="26"/>
            </w:rPr>
          </w:rPrChange>
        </w:rPr>
        <w:t xml:space="preserve"> </w:t>
      </w:r>
      <w:proofErr w:type="spellStart"/>
      <w:r w:rsidRPr="00B41112">
        <w:rPr>
          <w:sz w:val="26"/>
          <w:szCs w:val="26"/>
          <w:rPrChange w:id="27726" w:author="Le Minh Nghia" w:date="2019-10-09T10:56:00Z">
            <w:rPr>
              <w:sz w:val="26"/>
              <w:szCs w:val="26"/>
            </w:rPr>
          </w:rPrChange>
        </w:rPr>
        <w:t>chọn</w:t>
      </w:r>
      <w:proofErr w:type="spellEnd"/>
      <w:r w:rsidRPr="00B41112">
        <w:rPr>
          <w:sz w:val="26"/>
          <w:szCs w:val="26"/>
          <w:rPrChange w:id="27727" w:author="Le Minh Nghia" w:date="2019-10-09T10:56:00Z">
            <w:rPr>
              <w:sz w:val="26"/>
              <w:szCs w:val="26"/>
            </w:rPr>
          </w:rPrChange>
        </w:rPr>
        <w:t xml:space="preserve"> </w:t>
      </w:r>
      <w:proofErr w:type="spellStart"/>
      <w:r w:rsidRPr="00B41112">
        <w:rPr>
          <w:sz w:val="26"/>
          <w:szCs w:val="26"/>
          <w:rPrChange w:id="27728" w:author="Le Minh Nghia" w:date="2019-10-09T10:56:00Z">
            <w:rPr>
              <w:sz w:val="26"/>
              <w:szCs w:val="26"/>
            </w:rPr>
          </w:rPrChange>
        </w:rPr>
        <w:t>những</w:t>
      </w:r>
      <w:proofErr w:type="spellEnd"/>
      <w:r w:rsidRPr="00B41112">
        <w:rPr>
          <w:sz w:val="26"/>
          <w:szCs w:val="26"/>
          <w:rPrChange w:id="27729" w:author="Le Minh Nghia" w:date="2019-10-09T10:56:00Z">
            <w:rPr>
              <w:sz w:val="26"/>
              <w:szCs w:val="26"/>
            </w:rPr>
          </w:rPrChange>
        </w:rPr>
        <w:t xml:space="preserve"> </w:t>
      </w:r>
      <w:proofErr w:type="spellStart"/>
      <w:r w:rsidRPr="00B41112">
        <w:rPr>
          <w:sz w:val="26"/>
          <w:szCs w:val="26"/>
          <w:rPrChange w:id="27730" w:author="Le Minh Nghia" w:date="2019-10-09T10:56:00Z">
            <w:rPr>
              <w:sz w:val="26"/>
              <w:szCs w:val="26"/>
            </w:rPr>
          </w:rPrChange>
        </w:rPr>
        <w:t>đường</w:t>
      </w:r>
      <w:proofErr w:type="spellEnd"/>
      <w:r w:rsidRPr="00B41112">
        <w:rPr>
          <w:sz w:val="26"/>
          <w:szCs w:val="26"/>
          <w:rPrChange w:id="27731" w:author="Le Minh Nghia" w:date="2019-10-09T10:56:00Z">
            <w:rPr>
              <w:sz w:val="26"/>
              <w:szCs w:val="26"/>
            </w:rPr>
          </w:rPrChange>
        </w:rPr>
        <w:t xml:space="preserve"> </w:t>
      </w:r>
      <w:proofErr w:type="spellStart"/>
      <w:r w:rsidRPr="00B41112">
        <w:rPr>
          <w:sz w:val="26"/>
          <w:szCs w:val="26"/>
          <w:rPrChange w:id="27732" w:author="Le Minh Nghia" w:date="2019-10-09T10:56:00Z">
            <w:rPr>
              <w:sz w:val="26"/>
              <w:szCs w:val="26"/>
            </w:rPr>
          </w:rPrChange>
        </w:rPr>
        <w:t>dẫn</w:t>
      </w:r>
      <w:proofErr w:type="spellEnd"/>
      <w:r w:rsidRPr="00B41112">
        <w:rPr>
          <w:sz w:val="26"/>
          <w:szCs w:val="26"/>
          <w:rPrChange w:id="27733" w:author="Le Minh Nghia" w:date="2019-10-09T10:56:00Z">
            <w:rPr>
              <w:sz w:val="26"/>
              <w:szCs w:val="26"/>
            </w:rPr>
          </w:rPrChange>
        </w:rPr>
        <w:t xml:space="preserve"> </w:t>
      </w:r>
      <w:proofErr w:type="spellStart"/>
      <w:r w:rsidRPr="00B41112">
        <w:rPr>
          <w:sz w:val="26"/>
          <w:szCs w:val="26"/>
          <w:rPrChange w:id="27734" w:author="Le Minh Nghia" w:date="2019-10-09T10:56:00Z">
            <w:rPr>
              <w:sz w:val="26"/>
              <w:szCs w:val="26"/>
            </w:rPr>
          </w:rPrChange>
        </w:rPr>
        <w:t>muốn</w:t>
      </w:r>
      <w:proofErr w:type="spellEnd"/>
      <w:r w:rsidRPr="00B41112">
        <w:rPr>
          <w:sz w:val="26"/>
          <w:szCs w:val="26"/>
          <w:rPrChange w:id="27735" w:author="Le Minh Nghia" w:date="2019-10-09T10:56:00Z">
            <w:rPr>
              <w:sz w:val="26"/>
              <w:szCs w:val="26"/>
            </w:rPr>
          </w:rPrChange>
        </w:rPr>
        <w:t xml:space="preserve"> </w:t>
      </w:r>
      <w:proofErr w:type="spellStart"/>
      <w:r w:rsidRPr="00B41112">
        <w:rPr>
          <w:sz w:val="26"/>
          <w:szCs w:val="26"/>
          <w:rPrChange w:id="27736" w:author="Le Minh Nghia" w:date="2019-10-09T10:56:00Z">
            <w:rPr>
              <w:sz w:val="26"/>
              <w:szCs w:val="26"/>
            </w:rPr>
          </w:rPrChange>
        </w:rPr>
        <w:t>phân</w:t>
      </w:r>
      <w:proofErr w:type="spellEnd"/>
      <w:r w:rsidRPr="00B41112">
        <w:rPr>
          <w:sz w:val="26"/>
          <w:szCs w:val="26"/>
          <w:rPrChange w:id="27737" w:author="Le Minh Nghia" w:date="2019-10-09T10:56:00Z">
            <w:rPr>
              <w:sz w:val="26"/>
              <w:szCs w:val="26"/>
            </w:rPr>
          </w:rPrChange>
        </w:rPr>
        <w:t xml:space="preserve"> </w:t>
      </w:r>
      <w:proofErr w:type="spellStart"/>
      <w:r w:rsidRPr="00B41112">
        <w:rPr>
          <w:sz w:val="26"/>
          <w:szCs w:val="26"/>
          <w:rPrChange w:id="27738" w:author="Le Minh Nghia" w:date="2019-10-09T10:56:00Z">
            <w:rPr>
              <w:sz w:val="26"/>
              <w:szCs w:val="26"/>
            </w:rPr>
          </w:rPrChange>
        </w:rPr>
        <w:t>quyền</w:t>
      </w:r>
      <w:proofErr w:type="spellEnd"/>
      <w:r w:rsidRPr="00B41112">
        <w:rPr>
          <w:sz w:val="26"/>
          <w:szCs w:val="26"/>
          <w:rPrChange w:id="27739" w:author="Le Minh Nghia" w:date="2019-10-09T10:56:00Z">
            <w:rPr>
              <w:sz w:val="26"/>
              <w:szCs w:val="26"/>
            </w:rPr>
          </w:rPrChange>
        </w:rPr>
        <w:t xml:space="preserve"> </w:t>
      </w:r>
      <w:proofErr w:type="spellStart"/>
      <w:r w:rsidRPr="00B41112">
        <w:rPr>
          <w:sz w:val="26"/>
          <w:szCs w:val="26"/>
          <w:rPrChange w:id="27740" w:author="Le Minh Nghia" w:date="2019-10-09T10:56:00Z">
            <w:rPr>
              <w:sz w:val="26"/>
              <w:szCs w:val="26"/>
            </w:rPr>
          </w:rPrChange>
        </w:rPr>
        <w:t>đó</w:t>
      </w:r>
      <w:proofErr w:type="spellEnd"/>
      <w:r w:rsidRPr="00B41112">
        <w:rPr>
          <w:sz w:val="26"/>
          <w:szCs w:val="26"/>
          <w:rPrChange w:id="27741" w:author="Le Minh Nghia" w:date="2019-10-09T10:56:00Z">
            <w:rPr>
              <w:sz w:val="26"/>
              <w:szCs w:val="26"/>
            </w:rPr>
          </w:rPrChange>
        </w:rPr>
        <w:t xml:space="preserve"> </w:t>
      </w:r>
      <w:proofErr w:type="spellStart"/>
      <w:r w:rsidRPr="00B41112">
        <w:rPr>
          <w:sz w:val="26"/>
          <w:szCs w:val="26"/>
          <w:rPrChange w:id="27742" w:author="Le Minh Nghia" w:date="2019-10-09T10:56:00Z">
            <w:rPr>
              <w:sz w:val="26"/>
              <w:szCs w:val="26"/>
            </w:rPr>
          </w:rPrChange>
        </w:rPr>
        <w:t>có</w:t>
      </w:r>
      <w:proofErr w:type="spellEnd"/>
      <w:r w:rsidRPr="00B41112">
        <w:rPr>
          <w:sz w:val="26"/>
          <w:szCs w:val="26"/>
          <w:rPrChange w:id="27743" w:author="Le Minh Nghia" w:date="2019-10-09T10:56:00Z">
            <w:rPr>
              <w:sz w:val="26"/>
              <w:szCs w:val="26"/>
            </w:rPr>
          </w:rPrChange>
        </w:rPr>
        <w:t xml:space="preserve"> </w:t>
      </w:r>
      <w:proofErr w:type="spellStart"/>
      <w:r w:rsidRPr="00B41112">
        <w:rPr>
          <w:sz w:val="26"/>
          <w:szCs w:val="26"/>
          <w:rPrChange w:id="27744" w:author="Le Minh Nghia" w:date="2019-10-09T10:56:00Z">
            <w:rPr>
              <w:sz w:val="26"/>
              <w:szCs w:val="26"/>
            </w:rPr>
          </w:rPrChange>
        </w:rPr>
        <w:t>thể</w:t>
      </w:r>
      <w:proofErr w:type="spellEnd"/>
      <w:r w:rsidRPr="00B41112">
        <w:rPr>
          <w:sz w:val="26"/>
          <w:szCs w:val="26"/>
          <w:rPrChange w:id="27745" w:author="Le Minh Nghia" w:date="2019-10-09T10:56:00Z">
            <w:rPr>
              <w:sz w:val="26"/>
              <w:szCs w:val="26"/>
            </w:rPr>
          </w:rPrChange>
        </w:rPr>
        <w:t xml:space="preserve"> </w:t>
      </w:r>
      <w:proofErr w:type="spellStart"/>
      <w:r w:rsidRPr="00B41112">
        <w:rPr>
          <w:sz w:val="26"/>
          <w:szCs w:val="26"/>
          <w:rPrChange w:id="27746" w:author="Le Minh Nghia" w:date="2019-10-09T10:56:00Z">
            <w:rPr>
              <w:sz w:val="26"/>
              <w:szCs w:val="26"/>
            </w:rPr>
          </w:rPrChange>
        </w:rPr>
        <w:t>truy</w:t>
      </w:r>
      <w:proofErr w:type="spellEnd"/>
      <w:r w:rsidRPr="00B41112">
        <w:rPr>
          <w:sz w:val="26"/>
          <w:szCs w:val="26"/>
          <w:rPrChange w:id="27747" w:author="Le Minh Nghia" w:date="2019-10-09T10:56:00Z">
            <w:rPr>
              <w:sz w:val="26"/>
              <w:szCs w:val="26"/>
            </w:rPr>
          </w:rPrChange>
        </w:rPr>
        <w:t xml:space="preserve"> </w:t>
      </w:r>
      <w:proofErr w:type="spellStart"/>
      <w:r w:rsidRPr="00B41112">
        <w:rPr>
          <w:sz w:val="26"/>
          <w:szCs w:val="26"/>
          <w:rPrChange w:id="27748" w:author="Le Minh Nghia" w:date="2019-10-09T10:56:00Z">
            <w:rPr>
              <w:sz w:val="26"/>
              <w:szCs w:val="26"/>
            </w:rPr>
          </w:rPrChange>
        </w:rPr>
        <w:t>cập</w:t>
      </w:r>
      <w:proofErr w:type="spellEnd"/>
      <w:r w:rsidRPr="00B41112">
        <w:rPr>
          <w:sz w:val="26"/>
          <w:szCs w:val="26"/>
          <w:rPrChange w:id="27749" w:author="Le Minh Nghia" w:date="2019-10-09T10:56:00Z">
            <w:rPr>
              <w:sz w:val="26"/>
              <w:szCs w:val="26"/>
            </w:rPr>
          </w:rPrChange>
        </w:rPr>
        <w:t xml:space="preserve"> </w:t>
      </w:r>
      <w:proofErr w:type="spellStart"/>
      <w:r w:rsidRPr="00B41112">
        <w:rPr>
          <w:sz w:val="26"/>
          <w:szCs w:val="26"/>
          <w:rPrChange w:id="27750" w:author="Le Minh Nghia" w:date="2019-10-09T10:56:00Z">
            <w:rPr>
              <w:sz w:val="26"/>
              <w:szCs w:val="26"/>
            </w:rPr>
          </w:rPrChange>
        </w:rPr>
        <w:t>và</w:t>
      </w:r>
      <w:proofErr w:type="spellEnd"/>
      <w:r w:rsidRPr="00B41112">
        <w:rPr>
          <w:sz w:val="26"/>
          <w:szCs w:val="26"/>
          <w:rPrChange w:id="27751" w:author="Le Minh Nghia" w:date="2019-10-09T10:56:00Z">
            <w:rPr>
              <w:sz w:val="26"/>
              <w:szCs w:val="26"/>
            </w:rPr>
          </w:rPrChange>
        </w:rPr>
        <w:t xml:space="preserve"> </w:t>
      </w:r>
      <w:proofErr w:type="spellStart"/>
      <w:r w:rsidRPr="00B41112">
        <w:rPr>
          <w:sz w:val="26"/>
          <w:szCs w:val="26"/>
          <w:rPrChange w:id="27752" w:author="Le Minh Nghia" w:date="2019-10-09T10:56:00Z">
            <w:rPr>
              <w:sz w:val="26"/>
              <w:szCs w:val="26"/>
            </w:rPr>
          </w:rPrChange>
        </w:rPr>
        <w:t>ấn</w:t>
      </w:r>
      <w:proofErr w:type="spellEnd"/>
      <w:r w:rsidRPr="00B41112">
        <w:rPr>
          <w:sz w:val="26"/>
          <w:szCs w:val="26"/>
          <w:rPrChange w:id="27753" w:author="Le Minh Nghia" w:date="2019-10-09T10:56:00Z">
            <w:rPr>
              <w:sz w:val="26"/>
              <w:szCs w:val="26"/>
            </w:rPr>
          </w:rPrChange>
        </w:rPr>
        <w:t xml:space="preserve"> </w:t>
      </w:r>
      <w:proofErr w:type="spellStart"/>
      <w:r w:rsidRPr="00B41112">
        <w:rPr>
          <w:sz w:val="26"/>
          <w:szCs w:val="26"/>
          <w:rPrChange w:id="27754" w:author="Le Minh Nghia" w:date="2019-10-09T10:56:00Z">
            <w:rPr>
              <w:sz w:val="26"/>
              <w:szCs w:val="26"/>
            </w:rPr>
          </w:rPrChange>
        </w:rPr>
        <w:t>nút</w:t>
      </w:r>
      <w:proofErr w:type="spellEnd"/>
      <w:r w:rsidRPr="00B41112">
        <w:rPr>
          <w:sz w:val="26"/>
          <w:szCs w:val="26"/>
          <w:rPrChange w:id="27755" w:author="Le Minh Nghia" w:date="2019-10-09T10:56:00Z">
            <w:rPr>
              <w:sz w:val="26"/>
              <w:szCs w:val="26"/>
            </w:rPr>
          </w:rPrChange>
        </w:rPr>
        <w:t xml:space="preserve"> Submit </w:t>
      </w:r>
      <w:proofErr w:type="spellStart"/>
      <w:r w:rsidRPr="00B41112">
        <w:rPr>
          <w:sz w:val="26"/>
          <w:szCs w:val="26"/>
          <w:rPrChange w:id="27756" w:author="Le Minh Nghia" w:date="2019-10-09T10:56:00Z">
            <w:rPr>
              <w:sz w:val="26"/>
              <w:szCs w:val="26"/>
            </w:rPr>
          </w:rPrChange>
        </w:rPr>
        <w:t>thì</w:t>
      </w:r>
      <w:proofErr w:type="spellEnd"/>
      <w:r w:rsidRPr="00B41112">
        <w:rPr>
          <w:sz w:val="26"/>
          <w:szCs w:val="26"/>
          <w:rPrChange w:id="27757" w:author="Le Minh Nghia" w:date="2019-10-09T10:56:00Z">
            <w:rPr>
              <w:sz w:val="26"/>
              <w:szCs w:val="26"/>
            </w:rPr>
          </w:rPrChange>
        </w:rPr>
        <w:t xml:space="preserve"> </w:t>
      </w:r>
      <w:proofErr w:type="spellStart"/>
      <w:r w:rsidRPr="00B41112">
        <w:rPr>
          <w:sz w:val="26"/>
          <w:szCs w:val="26"/>
          <w:rPrChange w:id="27758" w:author="Le Minh Nghia" w:date="2019-10-09T10:56:00Z">
            <w:rPr>
              <w:sz w:val="26"/>
              <w:szCs w:val="26"/>
            </w:rPr>
          </w:rPrChange>
        </w:rPr>
        <w:t>sẽ</w:t>
      </w:r>
      <w:proofErr w:type="spellEnd"/>
      <w:r w:rsidRPr="00B41112">
        <w:rPr>
          <w:sz w:val="26"/>
          <w:szCs w:val="26"/>
          <w:rPrChange w:id="27759" w:author="Le Minh Nghia" w:date="2019-10-09T10:56:00Z">
            <w:rPr>
              <w:sz w:val="26"/>
              <w:szCs w:val="26"/>
            </w:rPr>
          </w:rPrChange>
        </w:rPr>
        <w:t xml:space="preserve"> </w:t>
      </w:r>
      <w:proofErr w:type="spellStart"/>
      <w:r w:rsidRPr="00B41112">
        <w:rPr>
          <w:sz w:val="26"/>
          <w:szCs w:val="26"/>
          <w:rPrChange w:id="27760" w:author="Le Minh Nghia" w:date="2019-10-09T10:56:00Z">
            <w:rPr>
              <w:sz w:val="26"/>
              <w:szCs w:val="26"/>
            </w:rPr>
          </w:rPrChange>
        </w:rPr>
        <w:t>lưu</w:t>
      </w:r>
      <w:proofErr w:type="spellEnd"/>
      <w:r w:rsidRPr="00B41112">
        <w:rPr>
          <w:sz w:val="26"/>
          <w:szCs w:val="26"/>
          <w:rPrChange w:id="27761" w:author="Le Minh Nghia" w:date="2019-10-09T10:56:00Z">
            <w:rPr>
              <w:sz w:val="26"/>
              <w:szCs w:val="26"/>
            </w:rPr>
          </w:rPrChange>
        </w:rPr>
        <w:t xml:space="preserve"> </w:t>
      </w:r>
      <w:proofErr w:type="spellStart"/>
      <w:r w:rsidRPr="00B41112">
        <w:rPr>
          <w:sz w:val="26"/>
          <w:szCs w:val="26"/>
          <w:rPrChange w:id="27762" w:author="Le Minh Nghia" w:date="2019-10-09T10:56:00Z">
            <w:rPr>
              <w:sz w:val="26"/>
              <w:szCs w:val="26"/>
            </w:rPr>
          </w:rPrChange>
        </w:rPr>
        <w:t>vào</w:t>
      </w:r>
      <w:proofErr w:type="spellEnd"/>
      <w:r w:rsidRPr="00B41112">
        <w:rPr>
          <w:sz w:val="26"/>
          <w:szCs w:val="26"/>
          <w:rPrChange w:id="27763" w:author="Le Minh Nghia" w:date="2019-10-09T10:56:00Z">
            <w:rPr>
              <w:sz w:val="26"/>
              <w:szCs w:val="26"/>
            </w:rPr>
          </w:rPrChange>
        </w:rPr>
        <w:t xml:space="preserve"> </w:t>
      </w:r>
      <w:proofErr w:type="spellStart"/>
      <w:r w:rsidRPr="00B41112">
        <w:rPr>
          <w:sz w:val="26"/>
          <w:szCs w:val="26"/>
          <w:rPrChange w:id="27764" w:author="Le Minh Nghia" w:date="2019-10-09T10:56:00Z">
            <w:rPr>
              <w:sz w:val="26"/>
              <w:szCs w:val="26"/>
            </w:rPr>
          </w:rPrChange>
        </w:rPr>
        <w:t>cơ</w:t>
      </w:r>
      <w:proofErr w:type="spellEnd"/>
      <w:r w:rsidRPr="00B41112">
        <w:rPr>
          <w:sz w:val="26"/>
          <w:szCs w:val="26"/>
          <w:rPrChange w:id="27765" w:author="Le Minh Nghia" w:date="2019-10-09T10:56:00Z">
            <w:rPr>
              <w:sz w:val="26"/>
              <w:szCs w:val="26"/>
            </w:rPr>
          </w:rPrChange>
        </w:rPr>
        <w:t xml:space="preserve"> </w:t>
      </w:r>
      <w:proofErr w:type="spellStart"/>
      <w:r w:rsidRPr="00B41112">
        <w:rPr>
          <w:sz w:val="26"/>
          <w:szCs w:val="26"/>
          <w:rPrChange w:id="27766" w:author="Le Minh Nghia" w:date="2019-10-09T10:56:00Z">
            <w:rPr>
              <w:sz w:val="26"/>
              <w:szCs w:val="26"/>
            </w:rPr>
          </w:rPrChange>
        </w:rPr>
        <w:t>sở</w:t>
      </w:r>
      <w:proofErr w:type="spellEnd"/>
      <w:r w:rsidRPr="00B41112">
        <w:rPr>
          <w:sz w:val="26"/>
          <w:szCs w:val="26"/>
          <w:rPrChange w:id="27767" w:author="Le Minh Nghia" w:date="2019-10-09T10:56:00Z">
            <w:rPr>
              <w:sz w:val="26"/>
              <w:szCs w:val="26"/>
            </w:rPr>
          </w:rPrChange>
        </w:rPr>
        <w:t xml:space="preserve"> </w:t>
      </w:r>
      <w:proofErr w:type="spellStart"/>
      <w:r w:rsidRPr="00B41112">
        <w:rPr>
          <w:sz w:val="26"/>
          <w:szCs w:val="26"/>
          <w:rPrChange w:id="27768" w:author="Le Minh Nghia" w:date="2019-10-09T10:56:00Z">
            <w:rPr>
              <w:sz w:val="26"/>
              <w:szCs w:val="26"/>
            </w:rPr>
          </w:rPrChange>
        </w:rPr>
        <w:t>dữ</w:t>
      </w:r>
      <w:proofErr w:type="spellEnd"/>
      <w:r w:rsidRPr="00B41112">
        <w:rPr>
          <w:sz w:val="26"/>
          <w:szCs w:val="26"/>
          <w:rPrChange w:id="27769" w:author="Le Minh Nghia" w:date="2019-10-09T10:56:00Z">
            <w:rPr>
              <w:sz w:val="26"/>
              <w:szCs w:val="26"/>
            </w:rPr>
          </w:rPrChange>
        </w:rPr>
        <w:t xml:space="preserve"> </w:t>
      </w:r>
      <w:proofErr w:type="spellStart"/>
      <w:r w:rsidRPr="00B41112">
        <w:rPr>
          <w:sz w:val="26"/>
          <w:szCs w:val="26"/>
          <w:rPrChange w:id="27770" w:author="Le Minh Nghia" w:date="2019-10-09T10:56:00Z">
            <w:rPr>
              <w:sz w:val="26"/>
              <w:szCs w:val="26"/>
            </w:rPr>
          </w:rPrChange>
        </w:rPr>
        <w:t>liệu</w:t>
      </w:r>
      <w:proofErr w:type="spellEnd"/>
      <w:r w:rsidRPr="00B41112">
        <w:rPr>
          <w:sz w:val="26"/>
          <w:szCs w:val="26"/>
          <w:rPrChange w:id="27771" w:author="Le Minh Nghia" w:date="2019-10-09T10:56:00Z">
            <w:rPr>
              <w:sz w:val="26"/>
              <w:szCs w:val="26"/>
            </w:rPr>
          </w:rPrChange>
        </w:rPr>
        <w:t xml:space="preserve"> </w:t>
      </w:r>
      <w:proofErr w:type="spellStart"/>
      <w:r w:rsidRPr="00B41112">
        <w:rPr>
          <w:sz w:val="26"/>
          <w:szCs w:val="26"/>
          <w:rPrChange w:id="27772" w:author="Le Minh Nghia" w:date="2019-10-09T10:56:00Z">
            <w:rPr>
              <w:sz w:val="26"/>
              <w:szCs w:val="26"/>
            </w:rPr>
          </w:rPrChange>
        </w:rPr>
        <w:t>của</w:t>
      </w:r>
      <w:proofErr w:type="spellEnd"/>
      <w:r w:rsidRPr="00B41112">
        <w:rPr>
          <w:sz w:val="26"/>
          <w:szCs w:val="26"/>
          <w:rPrChange w:id="27773" w:author="Le Minh Nghia" w:date="2019-10-09T10:56:00Z">
            <w:rPr>
              <w:sz w:val="26"/>
              <w:szCs w:val="26"/>
            </w:rPr>
          </w:rPrChange>
        </w:rPr>
        <w:t xml:space="preserve"> </w:t>
      </w:r>
      <w:proofErr w:type="spellStart"/>
      <w:r w:rsidRPr="00B41112">
        <w:rPr>
          <w:sz w:val="26"/>
          <w:szCs w:val="26"/>
          <w:rPrChange w:id="27774" w:author="Le Minh Nghia" w:date="2019-10-09T10:56:00Z">
            <w:rPr>
              <w:sz w:val="26"/>
              <w:szCs w:val="26"/>
            </w:rPr>
          </w:rPrChange>
        </w:rPr>
        <w:t>hệ</w:t>
      </w:r>
      <w:proofErr w:type="spellEnd"/>
      <w:r w:rsidRPr="00B41112">
        <w:rPr>
          <w:sz w:val="26"/>
          <w:szCs w:val="26"/>
          <w:rPrChange w:id="27775" w:author="Le Minh Nghia" w:date="2019-10-09T10:56:00Z">
            <w:rPr>
              <w:sz w:val="26"/>
              <w:szCs w:val="26"/>
            </w:rPr>
          </w:rPrChange>
        </w:rPr>
        <w:t xml:space="preserve"> </w:t>
      </w:r>
      <w:proofErr w:type="spellStart"/>
      <w:r w:rsidRPr="00B41112">
        <w:rPr>
          <w:sz w:val="26"/>
          <w:szCs w:val="26"/>
          <w:rPrChange w:id="27776" w:author="Le Minh Nghia" w:date="2019-10-09T10:56:00Z">
            <w:rPr>
              <w:sz w:val="26"/>
              <w:szCs w:val="26"/>
            </w:rPr>
          </w:rPrChange>
        </w:rPr>
        <w:t>thống</w:t>
      </w:r>
      <w:proofErr w:type="spellEnd"/>
      <w:r w:rsidRPr="00B41112">
        <w:rPr>
          <w:sz w:val="26"/>
          <w:szCs w:val="26"/>
          <w:rPrChange w:id="27777" w:author="Le Minh Nghia" w:date="2019-10-09T10:56:00Z">
            <w:rPr>
              <w:sz w:val="26"/>
              <w:szCs w:val="26"/>
            </w:rPr>
          </w:rPrChange>
        </w:rPr>
        <w:t>.</w:t>
      </w:r>
    </w:p>
    <w:p w:rsidR="00577F92" w:rsidRPr="00B41112" w:rsidRDefault="00577F92">
      <w:pPr>
        <w:rPr>
          <w:sz w:val="26"/>
          <w:szCs w:val="26"/>
          <w:rPrChange w:id="27778" w:author="Le Minh Nghia" w:date="2019-10-09T10:56:00Z">
            <w:rPr>
              <w:sz w:val="26"/>
              <w:szCs w:val="26"/>
            </w:rPr>
          </w:rPrChange>
        </w:rPr>
        <w:pPrChange w:id="27779" w:author="Le Minh Nghia" w:date="2019-10-09T10:39:00Z">
          <w:pPr>
            <w:pStyle w:val="ListParagraph"/>
            <w:jc w:val="center"/>
          </w:pPr>
        </w:pPrChange>
      </w:pPr>
      <w:r w:rsidRPr="00B41112">
        <w:rPr>
          <w:noProof/>
          <w:sz w:val="26"/>
          <w:szCs w:val="26"/>
          <w:rPrChange w:id="27780" w:author="Le Minh Nghia" w:date="2019-10-09T10:56:00Z">
            <w:rPr>
              <w:noProof/>
            </w:rPr>
          </w:rPrChange>
        </w:rPr>
        <w:drawing>
          <wp:inline distT="0" distB="0" distL="0" distR="0" wp14:anchorId="5A322EEB" wp14:editId="4019CEF0">
            <wp:extent cx="5972175" cy="2968625"/>
            <wp:effectExtent l="0" t="0" r="9525"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968625"/>
                    </a:xfrm>
                    <a:prstGeom prst="rect">
                      <a:avLst/>
                    </a:prstGeom>
                  </pic:spPr>
                </pic:pic>
              </a:graphicData>
            </a:graphic>
          </wp:inline>
        </w:drawing>
      </w:r>
    </w:p>
    <w:p w:rsidR="00577F92" w:rsidRPr="00B41112" w:rsidRDefault="00577F92" w:rsidP="00577F92">
      <w:pPr>
        <w:ind w:left="709"/>
        <w:jc w:val="center"/>
        <w:rPr>
          <w:i/>
          <w:sz w:val="26"/>
          <w:szCs w:val="26"/>
          <w:rPrChange w:id="27781" w:author="Le Minh Nghia" w:date="2019-10-09T10:56:00Z">
            <w:rPr>
              <w:i/>
              <w:sz w:val="26"/>
              <w:szCs w:val="26"/>
            </w:rPr>
          </w:rPrChange>
        </w:rPr>
      </w:pPr>
      <w:proofErr w:type="spellStart"/>
      <w:r w:rsidRPr="00B41112">
        <w:rPr>
          <w:i/>
          <w:sz w:val="26"/>
          <w:szCs w:val="26"/>
          <w:rPrChange w:id="27782" w:author="Le Minh Nghia" w:date="2019-10-09T10:56:00Z">
            <w:rPr>
              <w:i/>
              <w:sz w:val="26"/>
              <w:szCs w:val="26"/>
            </w:rPr>
          </w:rPrChange>
        </w:rPr>
        <w:t>Hình</w:t>
      </w:r>
      <w:proofErr w:type="spellEnd"/>
      <w:r w:rsidRPr="00B41112">
        <w:rPr>
          <w:i/>
          <w:sz w:val="26"/>
          <w:szCs w:val="26"/>
          <w:rPrChange w:id="27783" w:author="Le Minh Nghia" w:date="2019-10-09T10:56:00Z">
            <w:rPr>
              <w:i/>
              <w:sz w:val="26"/>
              <w:szCs w:val="26"/>
            </w:rPr>
          </w:rPrChange>
        </w:rPr>
        <w:t xml:space="preserve"> 4.b.11.2 </w:t>
      </w:r>
      <w:proofErr w:type="spellStart"/>
      <w:r w:rsidRPr="00B41112">
        <w:rPr>
          <w:i/>
          <w:sz w:val="26"/>
          <w:szCs w:val="26"/>
          <w:rPrChange w:id="27784" w:author="Le Minh Nghia" w:date="2019-10-09T10:56:00Z">
            <w:rPr>
              <w:i/>
              <w:sz w:val="26"/>
              <w:szCs w:val="26"/>
            </w:rPr>
          </w:rPrChange>
        </w:rPr>
        <w:t>Giao</w:t>
      </w:r>
      <w:proofErr w:type="spellEnd"/>
      <w:r w:rsidRPr="00B41112">
        <w:rPr>
          <w:i/>
          <w:sz w:val="26"/>
          <w:szCs w:val="26"/>
          <w:rPrChange w:id="27785" w:author="Le Minh Nghia" w:date="2019-10-09T10:56:00Z">
            <w:rPr>
              <w:i/>
              <w:sz w:val="26"/>
              <w:szCs w:val="26"/>
            </w:rPr>
          </w:rPrChange>
        </w:rPr>
        <w:t xml:space="preserve"> </w:t>
      </w:r>
      <w:proofErr w:type="spellStart"/>
      <w:r w:rsidRPr="00B41112">
        <w:rPr>
          <w:i/>
          <w:sz w:val="26"/>
          <w:szCs w:val="26"/>
          <w:rPrChange w:id="27786" w:author="Le Minh Nghia" w:date="2019-10-09T10:56:00Z">
            <w:rPr>
              <w:i/>
              <w:sz w:val="26"/>
              <w:szCs w:val="26"/>
            </w:rPr>
          </w:rPrChange>
        </w:rPr>
        <w:t>diện</w:t>
      </w:r>
      <w:proofErr w:type="spellEnd"/>
      <w:r w:rsidRPr="00B41112">
        <w:rPr>
          <w:i/>
          <w:sz w:val="26"/>
          <w:szCs w:val="26"/>
          <w:rPrChange w:id="27787" w:author="Le Minh Nghia" w:date="2019-10-09T10:56:00Z">
            <w:rPr>
              <w:i/>
              <w:sz w:val="26"/>
              <w:szCs w:val="26"/>
            </w:rPr>
          </w:rPrChange>
        </w:rPr>
        <w:t xml:space="preserve"> </w:t>
      </w:r>
      <w:proofErr w:type="spellStart"/>
      <w:r w:rsidRPr="00B41112">
        <w:rPr>
          <w:i/>
          <w:sz w:val="26"/>
          <w:szCs w:val="26"/>
          <w:rPrChange w:id="27788" w:author="Le Minh Nghia" w:date="2019-10-09T10:56:00Z">
            <w:rPr>
              <w:i/>
              <w:sz w:val="26"/>
              <w:szCs w:val="26"/>
            </w:rPr>
          </w:rPrChange>
        </w:rPr>
        <w:t>thêm</w:t>
      </w:r>
      <w:proofErr w:type="spellEnd"/>
      <w:r w:rsidRPr="00B41112">
        <w:rPr>
          <w:i/>
          <w:sz w:val="26"/>
          <w:szCs w:val="26"/>
          <w:rPrChange w:id="27789" w:author="Le Minh Nghia" w:date="2019-10-09T10:56:00Z">
            <w:rPr>
              <w:i/>
              <w:sz w:val="26"/>
              <w:szCs w:val="26"/>
            </w:rPr>
          </w:rPrChange>
        </w:rPr>
        <w:t xml:space="preserve"> </w:t>
      </w:r>
      <w:proofErr w:type="spellStart"/>
      <w:r w:rsidRPr="00B41112">
        <w:rPr>
          <w:i/>
          <w:sz w:val="26"/>
          <w:szCs w:val="26"/>
          <w:rPrChange w:id="27790" w:author="Le Minh Nghia" w:date="2019-10-09T10:56:00Z">
            <w:rPr>
              <w:i/>
              <w:sz w:val="26"/>
              <w:szCs w:val="26"/>
            </w:rPr>
          </w:rPrChange>
        </w:rPr>
        <w:t>đường</w:t>
      </w:r>
      <w:proofErr w:type="spellEnd"/>
      <w:r w:rsidRPr="00B41112">
        <w:rPr>
          <w:i/>
          <w:sz w:val="26"/>
          <w:szCs w:val="26"/>
          <w:rPrChange w:id="27791" w:author="Le Minh Nghia" w:date="2019-10-09T10:56:00Z">
            <w:rPr>
              <w:i/>
              <w:sz w:val="26"/>
              <w:szCs w:val="26"/>
            </w:rPr>
          </w:rPrChange>
        </w:rPr>
        <w:t xml:space="preserve"> </w:t>
      </w:r>
      <w:proofErr w:type="spellStart"/>
      <w:r w:rsidRPr="00B41112">
        <w:rPr>
          <w:i/>
          <w:sz w:val="26"/>
          <w:szCs w:val="26"/>
          <w:rPrChange w:id="27792" w:author="Le Minh Nghia" w:date="2019-10-09T10:56:00Z">
            <w:rPr>
              <w:i/>
              <w:sz w:val="26"/>
              <w:szCs w:val="26"/>
            </w:rPr>
          </w:rPrChange>
        </w:rPr>
        <w:t>dẫn</w:t>
      </w:r>
      <w:proofErr w:type="spellEnd"/>
      <w:r w:rsidRPr="00B41112">
        <w:rPr>
          <w:i/>
          <w:sz w:val="26"/>
          <w:szCs w:val="26"/>
          <w:rPrChange w:id="27793" w:author="Le Minh Nghia" w:date="2019-10-09T10:56:00Z">
            <w:rPr>
              <w:i/>
              <w:sz w:val="26"/>
              <w:szCs w:val="26"/>
            </w:rPr>
          </w:rPrChange>
        </w:rPr>
        <w:t xml:space="preserve"> </w:t>
      </w:r>
      <w:proofErr w:type="spellStart"/>
      <w:r w:rsidRPr="00B41112">
        <w:rPr>
          <w:i/>
          <w:sz w:val="26"/>
          <w:szCs w:val="26"/>
          <w:rPrChange w:id="27794" w:author="Le Minh Nghia" w:date="2019-10-09T10:56:00Z">
            <w:rPr>
              <w:i/>
              <w:sz w:val="26"/>
              <w:szCs w:val="26"/>
            </w:rPr>
          </w:rPrChange>
        </w:rPr>
        <w:t>cho</w:t>
      </w:r>
      <w:proofErr w:type="spellEnd"/>
      <w:r w:rsidRPr="00B41112">
        <w:rPr>
          <w:i/>
          <w:sz w:val="26"/>
          <w:szCs w:val="26"/>
          <w:rPrChange w:id="27795" w:author="Le Minh Nghia" w:date="2019-10-09T10:56:00Z">
            <w:rPr>
              <w:i/>
              <w:sz w:val="26"/>
              <w:szCs w:val="26"/>
            </w:rPr>
          </w:rPrChange>
        </w:rPr>
        <w:t xml:space="preserve"> </w:t>
      </w:r>
      <w:proofErr w:type="spellStart"/>
      <w:r w:rsidRPr="00B41112">
        <w:rPr>
          <w:i/>
          <w:sz w:val="26"/>
          <w:szCs w:val="26"/>
          <w:rPrChange w:id="27796" w:author="Le Minh Nghia" w:date="2019-10-09T10:56:00Z">
            <w:rPr>
              <w:i/>
              <w:sz w:val="26"/>
              <w:szCs w:val="26"/>
            </w:rPr>
          </w:rPrChange>
        </w:rPr>
        <w:t>phân</w:t>
      </w:r>
      <w:proofErr w:type="spellEnd"/>
      <w:r w:rsidRPr="00B41112">
        <w:rPr>
          <w:i/>
          <w:sz w:val="26"/>
          <w:szCs w:val="26"/>
          <w:rPrChange w:id="27797" w:author="Le Minh Nghia" w:date="2019-10-09T10:56:00Z">
            <w:rPr>
              <w:i/>
              <w:sz w:val="26"/>
              <w:szCs w:val="26"/>
            </w:rPr>
          </w:rPrChange>
        </w:rPr>
        <w:t xml:space="preserve"> </w:t>
      </w:r>
      <w:proofErr w:type="spellStart"/>
      <w:r w:rsidRPr="00B41112">
        <w:rPr>
          <w:i/>
          <w:sz w:val="26"/>
          <w:szCs w:val="26"/>
          <w:rPrChange w:id="27798" w:author="Le Minh Nghia" w:date="2019-10-09T10:56:00Z">
            <w:rPr>
              <w:i/>
              <w:sz w:val="26"/>
              <w:szCs w:val="26"/>
            </w:rPr>
          </w:rPrChange>
        </w:rPr>
        <w:t>quyền</w:t>
      </w:r>
      <w:proofErr w:type="spellEnd"/>
    </w:p>
    <w:p w:rsidR="00577F92" w:rsidRPr="00B41112" w:rsidRDefault="00445F94">
      <w:pPr>
        <w:pStyle w:val="ListParagraph"/>
        <w:ind w:left="0"/>
        <w:rPr>
          <w:sz w:val="26"/>
          <w:szCs w:val="26"/>
          <w:rPrChange w:id="27799" w:author="Le Minh Nghia" w:date="2019-10-09T10:56:00Z">
            <w:rPr>
              <w:sz w:val="26"/>
              <w:szCs w:val="26"/>
            </w:rPr>
          </w:rPrChange>
        </w:rPr>
        <w:pPrChange w:id="27800" w:author="Le Minh Nghia" w:date="2019-10-09T10:39:00Z">
          <w:pPr>
            <w:pStyle w:val="ListParagraph"/>
          </w:pPr>
        </w:pPrChange>
      </w:pPr>
      <w:proofErr w:type="spellStart"/>
      <w:r w:rsidRPr="00B41112">
        <w:rPr>
          <w:b/>
          <w:sz w:val="26"/>
          <w:szCs w:val="26"/>
          <w:rPrChange w:id="27801" w:author="Le Minh Nghia" w:date="2019-10-09T10:56:00Z">
            <w:rPr>
              <w:b/>
              <w:sz w:val="26"/>
              <w:szCs w:val="26"/>
            </w:rPr>
          </w:rPrChange>
        </w:rPr>
        <w:t>Nút</w:t>
      </w:r>
      <w:proofErr w:type="spellEnd"/>
      <w:r w:rsidRPr="00B41112">
        <w:rPr>
          <w:b/>
          <w:sz w:val="26"/>
          <w:szCs w:val="26"/>
          <w:rPrChange w:id="27802" w:author="Le Minh Nghia" w:date="2019-10-09T10:56:00Z">
            <w:rPr>
              <w:b/>
              <w:sz w:val="26"/>
              <w:szCs w:val="26"/>
            </w:rPr>
          </w:rPrChange>
        </w:rPr>
        <w:t xml:space="preserve"> </w:t>
      </w:r>
      <w:proofErr w:type="spellStart"/>
      <w:r w:rsidRPr="00B41112">
        <w:rPr>
          <w:b/>
          <w:sz w:val="26"/>
          <w:szCs w:val="26"/>
          <w:rPrChange w:id="27803" w:author="Le Minh Nghia" w:date="2019-10-09T10:56:00Z">
            <w:rPr>
              <w:b/>
              <w:sz w:val="26"/>
              <w:szCs w:val="26"/>
            </w:rPr>
          </w:rPrChange>
        </w:rPr>
        <w:t>Xem</w:t>
      </w:r>
      <w:proofErr w:type="spellEnd"/>
      <w:r w:rsidRPr="00B41112">
        <w:rPr>
          <w:b/>
          <w:sz w:val="26"/>
          <w:szCs w:val="26"/>
          <w:rPrChange w:id="27804" w:author="Le Minh Nghia" w:date="2019-10-09T10:56:00Z">
            <w:rPr>
              <w:b/>
              <w:sz w:val="26"/>
              <w:szCs w:val="26"/>
            </w:rPr>
          </w:rPrChange>
        </w:rPr>
        <w:t xml:space="preserve"> routes:</w:t>
      </w:r>
      <w:r w:rsidRPr="00B41112">
        <w:rPr>
          <w:sz w:val="26"/>
          <w:szCs w:val="26"/>
          <w:rPrChange w:id="27805" w:author="Le Minh Nghia" w:date="2019-10-09T10:56:00Z">
            <w:rPr>
              <w:sz w:val="26"/>
              <w:szCs w:val="26"/>
            </w:rPr>
          </w:rPrChange>
        </w:rPr>
        <w:t xml:space="preserve"> </w:t>
      </w:r>
      <w:proofErr w:type="spellStart"/>
      <w:r w:rsidRPr="00B41112">
        <w:rPr>
          <w:sz w:val="26"/>
          <w:szCs w:val="26"/>
          <w:rPrChange w:id="27806" w:author="Le Minh Nghia" w:date="2019-10-09T10:56:00Z">
            <w:rPr>
              <w:sz w:val="26"/>
              <w:szCs w:val="26"/>
            </w:rPr>
          </w:rPrChange>
        </w:rPr>
        <w:t>hiển</w:t>
      </w:r>
      <w:proofErr w:type="spellEnd"/>
      <w:r w:rsidRPr="00B41112">
        <w:rPr>
          <w:sz w:val="26"/>
          <w:szCs w:val="26"/>
          <w:rPrChange w:id="27807" w:author="Le Minh Nghia" w:date="2019-10-09T10:56:00Z">
            <w:rPr>
              <w:sz w:val="26"/>
              <w:szCs w:val="26"/>
            </w:rPr>
          </w:rPrChange>
        </w:rPr>
        <w:t xml:space="preserve"> </w:t>
      </w:r>
      <w:proofErr w:type="spellStart"/>
      <w:r w:rsidRPr="00B41112">
        <w:rPr>
          <w:sz w:val="26"/>
          <w:szCs w:val="26"/>
          <w:rPrChange w:id="27808" w:author="Le Minh Nghia" w:date="2019-10-09T10:56:00Z">
            <w:rPr>
              <w:sz w:val="26"/>
              <w:szCs w:val="26"/>
            </w:rPr>
          </w:rPrChange>
        </w:rPr>
        <w:t>thị</w:t>
      </w:r>
      <w:proofErr w:type="spellEnd"/>
      <w:r w:rsidRPr="00B41112">
        <w:rPr>
          <w:sz w:val="26"/>
          <w:szCs w:val="26"/>
          <w:rPrChange w:id="27809" w:author="Le Minh Nghia" w:date="2019-10-09T10:56:00Z">
            <w:rPr>
              <w:sz w:val="26"/>
              <w:szCs w:val="26"/>
            </w:rPr>
          </w:rPrChange>
        </w:rPr>
        <w:t xml:space="preserve"> ra </w:t>
      </w:r>
      <w:proofErr w:type="spellStart"/>
      <w:r w:rsidRPr="00B41112">
        <w:rPr>
          <w:sz w:val="26"/>
          <w:szCs w:val="26"/>
          <w:rPrChange w:id="27810" w:author="Le Minh Nghia" w:date="2019-10-09T10:56:00Z">
            <w:rPr>
              <w:sz w:val="26"/>
              <w:szCs w:val="26"/>
            </w:rPr>
          </w:rPrChange>
        </w:rPr>
        <w:t>những</w:t>
      </w:r>
      <w:proofErr w:type="spellEnd"/>
      <w:r w:rsidRPr="00B41112">
        <w:rPr>
          <w:sz w:val="26"/>
          <w:szCs w:val="26"/>
          <w:rPrChange w:id="27811" w:author="Le Minh Nghia" w:date="2019-10-09T10:56:00Z">
            <w:rPr>
              <w:sz w:val="26"/>
              <w:szCs w:val="26"/>
            </w:rPr>
          </w:rPrChange>
        </w:rPr>
        <w:t xml:space="preserve"> </w:t>
      </w:r>
      <w:proofErr w:type="spellStart"/>
      <w:r w:rsidRPr="00B41112">
        <w:rPr>
          <w:sz w:val="26"/>
          <w:szCs w:val="26"/>
          <w:rPrChange w:id="27812" w:author="Le Minh Nghia" w:date="2019-10-09T10:56:00Z">
            <w:rPr>
              <w:sz w:val="26"/>
              <w:szCs w:val="26"/>
            </w:rPr>
          </w:rPrChange>
        </w:rPr>
        <w:t>đường</w:t>
      </w:r>
      <w:proofErr w:type="spellEnd"/>
      <w:r w:rsidRPr="00B41112">
        <w:rPr>
          <w:sz w:val="26"/>
          <w:szCs w:val="26"/>
          <w:rPrChange w:id="27813" w:author="Le Minh Nghia" w:date="2019-10-09T10:56:00Z">
            <w:rPr>
              <w:sz w:val="26"/>
              <w:szCs w:val="26"/>
            </w:rPr>
          </w:rPrChange>
        </w:rPr>
        <w:t xml:space="preserve"> </w:t>
      </w:r>
      <w:proofErr w:type="spellStart"/>
      <w:r w:rsidRPr="00B41112">
        <w:rPr>
          <w:sz w:val="26"/>
          <w:szCs w:val="26"/>
          <w:rPrChange w:id="27814" w:author="Le Minh Nghia" w:date="2019-10-09T10:56:00Z">
            <w:rPr>
              <w:sz w:val="26"/>
              <w:szCs w:val="26"/>
            </w:rPr>
          </w:rPrChange>
        </w:rPr>
        <w:t>dẫn</w:t>
      </w:r>
      <w:proofErr w:type="spellEnd"/>
      <w:r w:rsidRPr="00B41112">
        <w:rPr>
          <w:sz w:val="26"/>
          <w:szCs w:val="26"/>
          <w:rPrChange w:id="27815" w:author="Le Minh Nghia" w:date="2019-10-09T10:56:00Z">
            <w:rPr>
              <w:sz w:val="26"/>
              <w:szCs w:val="26"/>
            </w:rPr>
          </w:rPrChange>
        </w:rPr>
        <w:t xml:space="preserve"> </w:t>
      </w:r>
      <w:proofErr w:type="spellStart"/>
      <w:r w:rsidRPr="00B41112">
        <w:rPr>
          <w:sz w:val="26"/>
          <w:szCs w:val="26"/>
          <w:rPrChange w:id="27816" w:author="Le Minh Nghia" w:date="2019-10-09T10:56:00Z">
            <w:rPr>
              <w:sz w:val="26"/>
              <w:szCs w:val="26"/>
            </w:rPr>
          </w:rPrChange>
        </w:rPr>
        <w:t>mà</w:t>
      </w:r>
      <w:proofErr w:type="spellEnd"/>
      <w:r w:rsidRPr="00B41112">
        <w:rPr>
          <w:sz w:val="26"/>
          <w:szCs w:val="26"/>
          <w:rPrChange w:id="27817" w:author="Le Minh Nghia" w:date="2019-10-09T10:56:00Z">
            <w:rPr>
              <w:sz w:val="26"/>
              <w:szCs w:val="26"/>
            </w:rPr>
          </w:rPrChange>
        </w:rPr>
        <w:t xml:space="preserve"> </w:t>
      </w:r>
      <w:proofErr w:type="spellStart"/>
      <w:r w:rsidRPr="00B41112">
        <w:rPr>
          <w:sz w:val="26"/>
          <w:szCs w:val="26"/>
          <w:rPrChange w:id="27818" w:author="Le Minh Nghia" w:date="2019-10-09T10:56:00Z">
            <w:rPr>
              <w:sz w:val="26"/>
              <w:szCs w:val="26"/>
            </w:rPr>
          </w:rPrChange>
        </w:rPr>
        <w:t>trên</w:t>
      </w:r>
      <w:proofErr w:type="spellEnd"/>
      <w:r w:rsidRPr="00B41112">
        <w:rPr>
          <w:sz w:val="26"/>
          <w:szCs w:val="26"/>
          <w:rPrChange w:id="27819" w:author="Le Minh Nghia" w:date="2019-10-09T10:56:00Z">
            <w:rPr>
              <w:sz w:val="26"/>
              <w:szCs w:val="26"/>
            </w:rPr>
          </w:rPrChange>
        </w:rPr>
        <w:t xml:space="preserve"> </w:t>
      </w:r>
      <w:proofErr w:type="spellStart"/>
      <w:r w:rsidRPr="00B41112">
        <w:rPr>
          <w:sz w:val="26"/>
          <w:szCs w:val="26"/>
          <w:rPrChange w:id="27820" w:author="Le Minh Nghia" w:date="2019-10-09T10:56:00Z">
            <w:rPr>
              <w:sz w:val="26"/>
              <w:szCs w:val="26"/>
            </w:rPr>
          </w:rPrChange>
        </w:rPr>
        <w:t>phân</w:t>
      </w:r>
      <w:proofErr w:type="spellEnd"/>
      <w:r w:rsidRPr="00B41112">
        <w:rPr>
          <w:sz w:val="26"/>
          <w:szCs w:val="26"/>
          <w:rPrChange w:id="27821" w:author="Le Minh Nghia" w:date="2019-10-09T10:56:00Z">
            <w:rPr>
              <w:sz w:val="26"/>
              <w:szCs w:val="26"/>
            </w:rPr>
          </w:rPrChange>
        </w:rPr>
        <w:t xml:space="preserve"> </w:t>
      </w:r>
      <w:proofErr w:type="spellStart"/>
      <w:r w:rsidRPr="00B41112">
        <w:rPr>
          <w:sz w:val="26"/>
          <w:szCs w:val="26"/>
          <w:rPrChange w:id="27822" w:author="Le Minh Nghia" w:date="2019-10-09T10:56:00Z">
            <w:rPr>
              <w:sz w:val="26"/>
              <w:szCs w:val="26"/>
            </w:rPr>
          </w:rPrChange>
        </w:rPr>
        <w:t>quyền</w:t>
      </w:r>
      <w:proofErr w:type="spellEnd"/>
      <w:r w:rsidRPr="00B41112">
        <w:rPr>
          <w:sz w:val="26"/>
          <w:szCs w:val="26"/>
          <w:rPrChange w:id="27823" w:author="Le Minh Nghia" w:date="2019-10-09T10:56:00Z">
            <w:rPr>
              <w:sz w:val="26"/>
              <w:szCs w:val="26"/>
            </w:rPr>
          </w:rPrChange>
        </w:rPr>
        <w:t xml:space="preserve"> </w:t>
      </w:r>
      <w:proofErr w:type="spellStart"/>
      <w:r w:rsidRPr="00B41112">
        <w:rPr>
          <w:sz w:val="26"/>
          <w:szCs w:val="26"/>
          <w:rPrChange w:id="27824" w:author="Le Minh Nghia" w:date="2019-10-09T10:56:00Z">
            <w:rPr>
              <w:sz w:val="26"/>
              <w:szCs w:val="26"/>
            </w:rPr>
          </w:rPrChange>
        </w:rPr>
        <w:t>đó</w:t>
      </w:r>
      <w:proofErr w:type="spellEnd"/>
      <w:r w:rsidRPr="00B41112">
        <w:rPr>
          <w:sz w:val="26"/>
          <w:szCs w:val="26"/>
          <w:rPrChange w:id="27825" w:author="Le Minh Nghia" w:date="2019-10-09T10:56:00Z">
            <w:rPr>
              <w:sz w:val="26"/>
              <w:szCs w:val="26"/>
            </w:rPr>
          </w:rPrChange>
        </w:rPr>
        <w:t xml:space="preserve"> </w:t>
      </w:r>
      <w:proofErr w:type="spellStart"/>
      <w:r w:rsidRPr="00B41112">
        <w:rPr>
          <w:sz w:val="26"/>
          <w:szCs w:val="26"/>
          <w:rPrChange w:id="27826" w:author="Le Minh Nghia" w:date="2019-10-09T10:56:00Z">
            <w:rPr>
              <w:sz w:val="26"/>
              <w:szCs w:val="26"/>
            </w:rPr>
          </w:rPrChange>
        </w:rPr>
        <w:t>có</w:t>
      </w:r>
      <w:proofErr w:type="spellEnd"/>
      <w:r w:rsidRPr="00B41112">
        <w:rPr>
          <w:sz w:val="26"/>
          <w:szCs w:val="26"/>
          <w:rPrChange w:id="27827" w:author="Le Minh Nghia" w:date="2019-10-09T10:56:00Z">
            <w:rPr>
              <w:sz w:val="26"/>
              <w:szCs w:val="26"/>
            </w:rPr>
          </w:rPrChange>
        </w:rPr>
        <w:t xml:space="preserve"> </w:t>
      </w:r>
      <w:proofErr w:type="spellStart"/>
      <w:r w:rsidRPr="00B41112">
        <w:rPr>
          <w:sz w:val="26"/>
          <w:szCs w:val="26"/>
          <w:rPrChange w:id="27828" w:author="Le Minh Nghia" w:date="2019-10-09T10:56:00Z">
            <w:rPr>
              <w:sz w:val="26"/>
              <w:szCs w:val="26"/>
            </w:rPr>
          </w:rPrChange>
        </w:rPr>
        <w:t>thể</w:t>
      </w:r>
      <w:proofErr w:type="spellEnd"/>
      <w:r w:rsidRPr="00B41112">
        <w:rPr>
          <w:sz w:val="26"/>
          <w:szCs w:val="26"/>
          <w:rPrChange w:id="27829" w:author="Le Minh Nghia" w:date="2019-10-09T10:56:00Z">
            <w:rPr>
              <w:sz w:val="26"/>
              <w:szCs w:val="26"/>
            </w:rPr>
          </w:rPrChange>
        </w:rPr>
        <w:t xml:space="preserve"> </w:t>
      </w:r>
      <w:proofErr w:type="spellStart"/>
      <w:r w:rsidRPr="00B41112">
        <w:rPr>
          <w:sz w:val="26"/>
          <w:szCs w:val="26"/>
          <w:rPrChange w:id="27830" w:author="Le Minh Nghia" w:date="2019-10-09T10:56:00Z">
            <w:rPr>
              <w:sz w:val="26"/>
              <w:szCs w:val="26"/>
            </w:rPr>
          </w:rPrChange>
        </w:rPr>
        <w:t>truy</w:t>
      </w:r>
      <w:proofErr w:type="spellEnd"/>
      <w:r w:rsidRPr="00B41112">
        <w:rPr>
          <w:sz w:val="26"/>
          <w:szCs w:val="26"/>
          <w:rPrChange w:id="27831" w:author="Le Minh Nghia" w:date="2019-10-09T10:56:00Z">
            <w:rPr>
              <w:sz w:val="26"/>
              <w:szCs w:val="26"/>
            </w:rPr>
          </w:rPrChange>
        </w:rPr>
        <w:t xml:space="preserve"> </w:t>
      </w:r>
      <w:proofErr w:type="spellStart"/>
      <w:r w:rsidRPr="00B41112">
        <w:rPr>
          <w:sz w:val="26"/>
          <w:szCs w:val="26"/>
          <w:rPrChange w:id="27832" w:author="Le Minh Nghia" w:date="2019-10-09T10:56:00Z">
            <w:rPr>
              <w:sz w:val="26"/>
              <w:szCs w:val="26"/>
            </w:rPr>
          </w:rPrChange>
        </w:rPr>
        <w:t>cập</w:t>
      </w:r>
      <w:proofErr w:type="spellEnd"/>
      <w:r w:rsidRPr="00B41112">
        <w:rPr>
          <w:sz w:val="26"/>
          <w:szCs w:val="26"/>
          <w:rPrChange w:id="27833" w:author="Le Minh Nghia" w:date="2019-10-09T10:56:00Z">
            <w:rPr>
              <w:sz w:val="26"/>
              <w:szCs w:val="26"/>
            </w:rPr>
          </w:rPrChange>
        </w:rPr>
        <w:t xml:space="preserve"> </w:t>
      </w:r>
      <w:proofErr w:type="spellStart"/>
      <w:r w:rsidRPr="00B41112">
        <w:rPr>
          <w:sz w:val="26"/>
          <w:szCs w:val="26"/>
          <w:rPrChange w:id="27834" w:author="Le Minh Nghia" w:date="2019-10-09T10:56:00Z">
            <w:rPr>
              <w:sz w:val="26"/>
              <w:szCs w:val="26"/>
            </w:rPr>
          </w:rPrChange>
        </w:rPr>
        <w:t>được</w:t>
      </w:r>
      <w:proofErr w:type="spellEnd"/>
      <w:r w:rsidRPr="00B41112">
        <w:rPr>
          <w:sz w:val="26"/>
          <w:szCs w:val="26"/>
          <w:rPrChange w:id="27835" w:author="Le Minh Nghia" w:date="2019-10-09T10:56:00Z">
            <w:rPr>
              <w:sz w:val="26"/>
              <w:szCs w:val="26"/>
            </w:rPr>
          </w:rPrChange>
        </w:rPr>
        <w:t xml:space="preserve"> bao </w:t>
      </w:r>
      <w:proofErr w:type="spellStart"/>
      <w:r w:rsidRPr="00B41112">
        <w:rPr>
          <w:sz w:val="26"/>
          <w:szCs w:val="26"/>
          <w:rPrChange w:id="27836" w:author="Le Minh Nghia" w:date="2019-10-09T10:56:00Z">
            <w:rPr>
              <w:sz w:val="26"/>
              <w:szCs w:val="26"/>
            </w:rPr>
          </w:rPrChange>
        </w:rPr>
        <w:t>gồm</w:t>
      </w:r>
      <w:proofErr w:type="spellEnd"/>
      <w:r w:rsidRPr="00B41112">
        <w:rPr>
          <w:sz w:val="26"/>
          <w:szCs w:val="26"/>
          <w:rPrChange w:id="27837" w:author="Le Minh Nghia" w:date="2019-10-09T10:56:00Z">
            <w:rPr>
              <w:sz w:val="26"/>
              <w:szCs w:val="26"/>
            </w:rPr>
          </w:rPrChange>
        </w:rPr>
        <w:t xml:space="preserve">: STT, Route Link, Route Name </w:t>
      </w:r>
      <w:proofErr w:type="spellStart"/>
      <w:r w:rsidRPr="00B41112">
        <w:rPr>
          <w:sz w:val="26"/>
          <w:szCs w:val="26"/>
          <w:rPrChange w:id="27838" w:author="Le Minh Nghia" w:date="2019-10-09T10:56:00Z">
            <w:rPr>
              <w:sz w:val="26"/>
              <w:szCs w:val="26"/>
            </w:rPr>
          </w:rPrChange>
        </w:rPr>
        <w:t>và</w:t>
      </w:r>
      <w:proofErr w:type="spellEnd"/>
      <w:r w:rsidRPr="00B41112">
        <w:rPr>
          <w:sz w:val="26"/>
          <w:szCs w:val="26"/>
          <w:rPrChange w:id="27839" w:author="Le Minh Nghia" w:date="2019-10-09T10:56:00Z">
            <w:rPr>
              <w:sz w:val="26"/>
              <w:szCs w:val="26"/>
            </w:rPr>
          </w:rPrChange>
        </w:rPr>
        <w:t xml:space="preserve"> Action </w:t>
      </w:r>
      <w:proofErr w:type="spellStart"/>
      <w:r w:rsidRPr="00B41112">
        <w:rPr>
          <w:sz w:val="26"/>
          <w:szCs w:val="26"/>
          <w:rPrChange w:id="27840" w:author="Le Minh Nghia" w:date="2019-10-09T10:56:00Z">
            <w:rPr>
              <w:sz w:val="26"/>
              <w:szCs w:val="26"/>
            </w:rPr>
          </w:rPrChange>
        </w:rPr>
        <w:t>xóa</w:t>
      </w:r>
      <w:proofErr w:type="spellEnd"/>
      <w:r w:rsidRPr="00B41112">
        <w:rPr>
          <w:sz w:val="26"/>
          <w:szCs w:val="26"/>
          <w:rPrChange w:id="27841" w:author="Le Minh Nghia" w:date="2019-10-09T10:56:00Z">
            <w:rPr>
              <w:sz w:val="26"/>
              <w:szCs w:val="26"/>
            </w:rPr>
          </w:rPrChange>
        </w:rPr>
        <w:t xml:space="preserve"> </w:t>
      </w:r>
      <w:proofErr w:type="spellStart"/>
      <w:r w:rsidRPr="00B41112">
        <w:rPr>
          <w:sz w:val="26"/>
          <w:szCs w:val="26"/>
          <w:rPrChange w:id="27842" w:author="Le Minh Nghia" w:date="2019-10-09T10:56:00Z">
            <w:rPr>
              <w:sz w:val="26"/>
              <w:szCs w:val="26"/>
            </w:rPr>
          </w:rPrChange>
        </w:rPr>
        <w:t>đường</w:t>
      </w:r>
      <w:proofErr w:type="spellEnd"/>
      <w:r w:rsidRPr="00B41112">
        <w:rPr>
          <w:sz w:val="26"/>
          <w:szCs w:val="26"/>
          <w:rPrChange w:id="27843" w:author="Le Minh Nghia" w:date="2019-10-09T10:56:00Z">
            <w:rPr>
              <w:sz w:val="26"/>
              <w:szCs w:val="26"/>
            </w:rPr>
          </w:rPrChange>
        </w:rPr>
        <w:t xml:space="preserve"> </w:t>
      </w:r>
      <w:proofErr w:type="spellStart"/>
      <w:r w:rsidRPr="00B41112">
        <w:rPr>
          <w:sz w:val="26"/>
          <w:szCs w:val="26"/>
          <w:rPrChange w:id="27844" w:author="Le Minh Nghia" w:date="2019-10-09T10:56:00Z">
            <w:rPr>
              <w:sz w:val="26"/>
              <w:szCs w:val="26"/>
            </w:rPr>
          </w:rPrChange>
        </w:rPr>
        <w:t>dẫn</w:t>
      </w:r>
      <w:proofErr w:type="spellEnd"/>
      <w:r w:rsidRPr="00B41112">
        <w:rPr>
          <w:sz w:val="26"/>
          <w:szCs w:val="26"/>
          <w:rPrChange w:id="27845" w:author="Le Minh Nghia" w:date="2019-10-09T10:56:00Z">
            <w:rPr>
              <w:sz w:val="26"/>
              <w:szCs w:val="26"/>
            </w:rPr>
          </w:rPrChange>
        </w:rPr>
        <w:t xml:space="preserve"> </w:t>
      </w:r>
      <w:proofErr w:type="spellStart"/>
      <w:proofErr w:type="gramStart"/>
      <w:r w:rsidRPr="00B41112">
        <w:rPr>
          <w:sz w:val="26"/>
          <w:szCs w:val="26"/>
          <w:rPrChange w:id="27846" w:author="Le Minh Nghia" w:date="2019-10-09T10:56:00Z">
            <w:rPr>
              <w:sz w:val="26"/>
              <w:szCs w:val="26"/>
            </w:rPr>
          </w:rPrChange>
        </w:rPr>
        <w:t>đó</w:t>
      </w:r>
      <w:proofErr w:type="spellEnd"/>
      <w:r w:rsidRPr="00B41112">
        <w:rPr>
          <w:sz w:val="26"/>
          <w:szCs w:val="26"/>
          <w:rPrChange w:id="27847" w:author="Le Minh Nghia" w:date="2019-10-09T10:56:00Z">
            <w:rPr>
              <w:sz w:val="26"/>
              <w:szCs w:val="26"/>
            </w:rPr>
          </w:rPrChange>
        </w:rPr>
        <w:t xml:space="preserve"> .</w:t>
      </w:r>
      <w:proofErr w:type="gramEnd"/>
    </w:p>
    <w:p w:rsidR="00445F94" w:rsidRPr="00B41112" w:rsidRDefault="00445F94">
      <w:pPr>
        <w:rPr>
          <w:sz w:val="26"/>
          <w:szCs w:val="26"/>
          <w:rPrChange w:id="27848" w:author="Le Minh Nghia" w:date="2019-10-09T10:56:00Z">
            <w:rPr>
              <w:sz w:val="26"/>
              <w:szCs w:val="26"/>
            </w:rPr>
          </w:rPrChange>
        </w:rPr>
        <w:pPrChange w:id="27849" w:author="Le Minh Nghia" w:date="2019-10-09T10:39:00Z">
          <w:pPr>
            <w:pStyle w:val="ListParagraph"/>
          </w:pPr>
        </w:pPrChange>
      </w:pPr>
      <w:r w:rsidRPr="00B41112">
        <w:rPr>
          <w:noProof/>
          <w:sz w:val="26"/>
          <w:szCs w:val="26"/>
          <w:rPrChange w:id="27850" w:author="Le Minh Nghia" w:date="2019-10-09T10:56:00Z">
            <w:rPr>
              <w:noProof/>
            </w:rPr>
          </w:rPrChange>
        </w:rPr>
        <w:lastRenderedPageBreak/>
        <w:drawing>
          <wp:inline distT="0" distB="0" distL="0" distR="0" wp14:anchorId="54FB7DA7" wp14:editId="6620D50E">
            <wp:extent cx="5972175" cy="293751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937510"/>
                    </a:xfrm>
                    <a:prstGeom prst="rect">
                      <a:avLst/>
                    </a:prstGeom>
                  </pic:spPr>
                </pic:pic>
              </a:graphicData>
            </a:graphic>
          </wp:inline>
        </w:drawing>
      </w:r>
    </w:p>
    <w:p w:rsidR="00445F94" w:rsidRPr="00B41112" w:rsidRDefault="00445F94" w:rsidP="00445F94">
      <w:pPr>
        <w:ind w:left="709"/>
        <w:jc w:val="center"/>
        <w:rPr>
          <w:i/>
          <w:sz w:val="26"/>
          <w:szCs w:val="26"/>
          <w:rPrChange w:id="27851" w:author="Le Minh Nghia" w:date="2019-10-09T10:56:00Z">
            <w:rPr>
              <w:i/>
              <w:sz w:val="26"/>
              <w:szCs w:val="26"/>
            </w:rPr>
          </w:rPrChange>
        </w:rPr>
      </w:pPr>
      <w:proofErr w:type="spellStart"/>
      <w:r w:rsidRPr="00B41112">
        <w:rPr>
          <w:i/>
          <w:sz w:val="26"/>
          <w:szCs w:val="26"/>
          <w:rPrChange w:id="27852" w:author="Le Minh Nghia" w:date="2019-10-09T10:56:00Z">
            <w:rPr>
              <w:i/>
              <w:sz w:val="26"/>
              <w:szCs w:val="26"/>
            </w:rPr>
          </w:rPrChange>
        </w:rPr>
        <w:t>Hình</w:t>
      </w:r>
      <w:proofErr w:type="spellEnd"/>
      <w:r w:rsidRPr="00B41112">
        <w:rPr>
          <w:i/>
          <w:sz w:val="26"/>
          <w:szCs w:val="26"/>
          <w:rPrChange w:id="27853" w:author="Le Minh Nghia" w:date="2019-10-09T10:56:00Z">
            <w:rPr>
              <w:i/>
              <w:sz w:val="26"/>
              <w:szCs w:val="26"/>
            </w:rPr>
          </w:rPrChange>
        </w:rPr>
        <w:t xml:space="preserve"> 4.b.11.3 </w:t>
      </w:r>
      <w:proofErr w:type="spellStart"/>
      <w:r w:rsidRPr="00B41112">
        <w:rPr>
          <w:i/>
          <w:sz w:val="26"/>
          <w:szCs w:val="26"/>
          <w:rPrChange w:id="27854" w:author="Le Minh Nghia" w:date="2019-10-09T10:56:00Z">
            <w:rPr>
              <w:i/>
              <w:sz w:val="26"/>
              <w:szCs w:val="26"/>
            </w:rPr>
          </w:rPrChange>
        </w:rPr>
        <w:t>Giao</w:t>
      </w:r>
      <w:proofErr w:type="spellEnd"/>
      <w:r w:rsidRPr="00B41112">
        <w:rPr>
          <w:i/>
          <w:sz w:val="26"/>
          <w:szCs w:val="26"/>
          <w:rPrChange w:id="27855" w:author="Le Minh Nghia" w:date="2019-10-09T10:56:00Z">
            <w:rPr>
              <w:i/>
              <w:sz w:val="26"/>
              <w:szCs w:val="26"/>
            </w:rPr>
          </w:rPrChange>
        </w:rPr>
        <w:t xml:space="preserve"> </w:t>
      </w:r>
      <w:proofErr w:type="spellStart"/>
      <w:r w:rsidRPr="00B41112">
        <w:rPr>
          <w:i/>
          <w:sz w:val="26"/>
          <w:szCs w:val="26"/>
          <w:rPrChange w:id="27856" w:author="Le Minh Nghia" w:date="2019-10-09T10:56:00Z">
            <w:rPr>
              <w:i/>
              <w:sz w:val="26"/>
              <w:szCs w:val="26"/>
            </w:rPr>
          </w:rPrChange>
        </w:rPr>
        <w:t>diện</w:t>
      </w:r>
      <w:proofErr w:type="spellEnd"/>
      <w:r w:rsidRPr="00B41112">
        <w:rPr>
          <w:i/>
          <w:sz w:val="26"/>
          <w:szCs w:val="26"/>
          <w:rPrChange w:id="27857" w:author="Le Minh Nghia" w:date="2019-10-09T10:56:00Z">
            <w:rPr>
              <w:i/>
              <w:sz w:val="26"/>
              <w:szCs w:val="26"/>
            </w:rPr>
          </w:rPrChange>
        </w:rPr>
        <w:t xml:space="preserve"> </w:t>
      </w:r>
      <w:proofErr w:type="spellStart"/>
      <w:r w:rsidRPr="00B41112">
        <w:rPr>
          <w:i/>
          <w:sz w:val="26"/>
          <w:szCs w:val="26"/>
          <w:rPrChange w:id="27858" w:author="Le Minh Nghia" w:date="2019-10-09T10:56:00Z">
            <w:rPr>
              <w:i/>
              <w:sz w:val="26"/>
              <w:szCs w:val="26"/>
            </w:rPr>
          </w:rPrChange>
        </w:rPr>
        <w:t>xem</w:t>
      </w:r>
      <w:proofErr w:type="spellEnd"/>
      <w:r w:rsidRPr="00B41112">
        <w:rPr>
          <w:i/>
          <w:sz w:val="26"/>
          <w:szCs w:val="26"/>
          <w:rPrChange w:id="27859" w:author="Le Minh Nghia" w:date="2019-10-09T10:56:00Z">
            <w:rPr>
              <w:i/>
              <w:sz w:val="26"/>
              <w:szCs w:val="26"/>
            </w:rPr>
          </w:rPrChange>
        </w:rPr>
        <w:t xml:space="preserve"> </w:t>
      </w:r>
      <w:proofErr w:type="spellStart"/>
      <w:r w:rsidRPr="00B41112">
        <w:rPr>
          <w:i/>
          <w:sz w:val="26"/>
          <w:szCs w:val="26"/>
          <w:rPrChange w:id="27860" w:author="Le Minh Nghia" w:date="2019-10-09T10:56:00Z">
            <w:rPr>
              <w:i/>
              <w:sz w:val="26"/>
              <w:szCs w:val="26"/>
            </w:rPr>
          </w:rPrChange>
        </w:rPr>
        <w:t>đường</w:t>
      </w:r>
      <w:proofErr w:type="spellEnd"/>
      <w:r w:rsidRPr="00B41112">
        <w:rPr>
          <w:i/>
          <w:sz w:val="26"/>
          <w:szCs w:val="26"/>
          <w:rPrChange w:id="27861" w:author="Le Minh Nghia" w:date="2019-10-09T10:56:00Z">
            <w:rPr>
              <w:i/>
              <w:sz w:val="26"/>
              <w:szCs w:val="26"/>
            </w:rPr>
          </w:rPrChange>
        </w:rPr>
        <w:t xml:space="preserve"> </w:t>
      </w:r>
      <w:proofErr w:type="spellStart"/>
      <w:r w:rsidRPr="00B41112">
        <w:rPr>
          <w:i/>
          <w:sz w:val="26"/>
          <w:szCs w:val="26"/>
          <w:rPrChange w:id="27862" w:author="Le Minh Nghia" w:date="2019-10-09T10:56:00Z">
            <w:rPr>
              <w:i/>
              <w:sz w:val="26"/>
              <w:szCs w:val="26"/>
            </w:rPr>
          </w:rPrChange>
        </w:rPr>
        <w:t>dẫn</w:t>
      </w:r>
      <w:proofErr w:type="spellEnd"/>
      <w:r w:rsidRPr="00B41112">
        <w:rPr>
          <w:i/>
          <w:sz w:val="26"/>
          <w:szCs w:val="26"/>
          <w:rPrChange w:id="27863" w:author="Le Minh Nghia" w:date="2019-10-09T10:56:00Z">
            <w:rPr>
              <w:i/>
              <w:sz w:val="26"/>
              <w:szCs w:val="26"/>
            </w:rPr>
          </w:rPrChange>
        </w:rPr>
        <w:t xml:space="preserve"> </w:t>
      </w:r>
      <w:proofErr w:type="spellStart"/>
      <w:r w:rsidRPr="00B41112">
        <w:rPr>
          <w:i/>
          <w:sz w:val="26"/>
          <w:szCs w:val="26"/>
          <w:rPrChange w:id="27864" w:author="Le Minh Nghia" w:date="2019-10-09T10:56:00Z">
            <w:rPr>
              <w:i/>
              <w:sz w:val="26"/>
              <w:szCs w:val="26"/>
            </w:rPr>
          </w:rPrChange>
        </w:rPr>
        <w:t>trên</w:t>
      </w:r>
      <w:proofErr w:type="spellEnd"/>
      <w:r w:rsidRPr="00B41112">
        <w:rPr>
          <w:i/>
          <w:sz w:val="26"/>
          <w:szCs w:val="26"/>
          <w:rPrChange w:id="27865" w:author="Le Minh Nghia" w:date="2019-10-09T10:56:00Z">
            <w:rPr>
              <w:i/>
              <w:sz w:val="26"/>
              <w:szCs w:val="26"/>
            </w:rPr>
          </w:rPrChange>
        </w:rPr>
        <w:t xml:space="preserve"> </w:t>
      </w:r>
      <w:proofErr w:type="spellStart"/>
      <w:r w:rsidRPr="00B41112">
        <w:rPr>
          <w:i/>
          <w:sz w:val="26"/>
          <w:szCs w:val="26"/>
          <w:rPrChange w:id="27866" w:author="Le Minh Nghia" w:date="2019-10-09T10:56:00Z">
            <w:rPr>
              <w:i/>
              <w:sz w:val="26"/>
              <w:szCs w:val="26"/>
            </w:rPr>
          </w:rPrChange>
        </w:rPr>
        <w:t>phân</w:t>
      </w:r>
      <w:proofErr w:type="spellEnd"/>
      <w:r w:rsidRPr="00B41112">
        <w:rPr>
          <w:i/>
          <w:sz w:val="26"/>
          <w:szCs w:val="26"/>
          <w:rPrChange w:id="27867" w:author="Le Minh Nghia" w:date="2019-10-09T10:56:00Z">
            <w:rPr>
              <w:i/>
              <w:sz w:val="26"/>
              <w:szCs w:val="26"/>
            </w:rPr>
          </w:rPrChange>
        </w:rPr>
        <w:t xml:space="preserve"> </w:t>
      </w:r>
      <w:proofErr w:type="spellStart"/>
      <w:r w:rsidRPr="00B41112">
        <w:rPr>
          <w:i/>
          <w:sz w:val="26"/>
          <w:szCs w:val="26"/>
          <w:rPrChange w:id="27868" w:author="Le Minh Nghia" w:date="2019-10-09T10:56:00Z">
            <w:rPr>
              <w:i/>
              <w:sz w:val="26"/>
              <w:szCs w:val="26"/>
            </w:rPr>
          </w:rPrChange>
        </w:rPr>
        <w:t>quyền</w:t>
      </w:r>
      <w:proofErr w:type="spellEnd"/>
    </w:p>
    <w:p w:rsidR="00445F94" w:rsidRPr="00B41112" w:rsidRDefault="009D0080">
      <w:pPr>
        <w:pStyle w:val="ListParagraph"/>
        <w:ind w:left="0"/>
        <w:rPr>
          <w:sz w:val="26"/>
          <w:szCs w:val="26"/>
          <w:rPrChange w:id="27869" w:author="Le Minh Nghia" w:date="2019-10-09T10:56:00Z">
            <w:rPr>
              <w:sz w:val="26"/>
              <w:szCs w:val="26"/>
            </w:rPr>
          </w:rPrChange>
        </w:rPr>
        <w:pPrChange w:id="27870" w:author="Le Minh Nghia" w:date="2019-10-09T10:39:00Z">
          <w:pPr>
            <w:pStyle w:val="ListParagraph"/>
          </w:pPr>
        </w:pPrChange>
      </w:pPr>
      <w:r w:rsidRPr="00B41112">
        <w:rPr>
          <w:sz w:val="26"/>
          <w:szCs w:val="26"/>
          <w:rPrChange w:id="27871" w:author="Le Minh Nghia" w:date="2019-10-09T10:56:00Z">
            <w:rPr>
              <w:sz w:val="26"/>
              <w:szCs w:val="26"/>
            </w:rPr>
          </w:rPrChange>
        </w:rPr>
        <w:t xml:space="preserve">Sau </w:t>
      </w:r>
      <w:proofErr w:type="spellStart"/>
      <w:r w:rsidRPr="00B41112">
        <w:rPr>
          <w:sz w:val="26"/>
          <w:szCs w:val="26"/>
          <w:rPrChange w:id="27872" w:author="Le Minh Nghia" w:date="2019-10-09T10:56:00Z">
            <w:rPr>
              <w:sz w:val="26"/>
              <w:szCs w:val="26"/>
            </w:rPr>
          </w:rPrChange>
        </w:rPr>
        <w:t>khi</w:t>
      </w:r>
      <w:proofErr w:type="spellEnd"/>
      <w:r w:rsidRPr="00B41112">
        <w:rPr>
          <w:sz w:val="26"/>
          <w:szCs w:val="26"/>
          <w:rPrChange w:id="27873" w:author="Le Minh Nghia" w:date="2019-10-09T10:56:00Z">
            <w:rPr>
              <w:sz w:val="26"/>
              <w:szCs w:val="26"/>
            </w:rPr>
          </w:rPrChange>
        </w:rPr>
        <w:t xml:space="preserve"> </w:t>
      </w:r>
      <w:proofErr w:type="spellStart"/>
      <w:r w:rsidRPr="00B41112">
        <w:rPr>
          <w:sz w:val="26"/>
          <w:szCs w:val="26"/>
          <w:rPrChange w:id="27874" w:author="Le Minh Nghia" w:date="2019-10-09T10:56:00Z">
            <w:rPr>
              <w:sz w:val="26"/>
              <w:szCs w:val="26"/>
            </w:rPr>
          </w:rPrChange>
        </w:rPr>
        <w:t>ấn</w:t>
      </w:r>
      <w:proofErr w:type="spellEnd"/>
      <w:r w:rsidRPr="00B41112">
        <w:rPr>
          <w:sz w:val="26"/>
          <w:szCs w:val="26"/>
          <w:rPrChange w:id="27875" w:author="Le Minh Nghia" w:date="2019-10-09T10:56:00Z">
            <w:rPr>
              <w:sz w:val="26"/>
              <w:szCs w:val="26"/>
            </w:rPr>
          </w:rPrChange>
        </w:rPr>
        <w:t xml:space="preserve"> </w:t>
      </w:r>
      <w:proofErr w:type="spellStart"/>
      <w:r w:rsidRPr="00B41112">
        <w:rPr>
          <w:sz w:val="26"/>
          <w:szCs w:val="26"/>
          <w:rPrChange w:id="27876" w:author="Le Minh Nghia" w:date="2019-10-09T10:56:00Z">
            <w:rPr>
              <w:sz w:val="26"/>
              <w:szCs w:val="26"/>
            </w:rPr>
          </w:rPrChange>
        </w:rPr>
        <w:t>vào</w:t>
      </w:r>
      <w:proofErr w:type="spellEnd"/>
      <w:r w:rsidRPr="00B41112">
        <w:rPr>
          <w:sz w:val="26"/>
          <w:szCs w:val="26"/>
          <w:rPrChange w:id="27877" w:author="Le Minh Nghia" w:date="2019-10-09T10:56:00Z">
            <w:rPr>
              <w:sz w:val="26"/>
              <w:szCs w:val="26"/>
            </w:rPr>
          </w:rPrChange>
        </w:rPr>
        <w:t xml:space="preserve"> </w:t>
      </w:r>
      <w:proofErr w:type="spellStart"/>
      <w:r w:rsidRPr="00B41112">
        <w:rPr>
          <w:sz w:val="26"/>
          <w:szCs w:val="26"/>
          <w:rPrChange w:id="27878" w:author="Le Minh Nghia" w:date="2019-10-09T10:56:00Z">
            <w:rPr>
              <w:sz w:val="26"/>
              <w:szCs w:val="26"/>
            </w:rPr>
          </w:rPrChange>
        </w:rPr>
        <w:t>nút</w:t>
      </w:r>
      <w:proofErr w:type="spellEnd"/>
      <w:r w:rsidRPr="00B41112">
        <w:rPr>
          <w:sz w:val="26"/>
          <w:szCs w:val="26"/>
          <w:rPrChange w:id="27879" w:author="Le Minh Nghia" w:date="2019-10-09T10:56:00Z">
            <w:rPr>
              <w:sz w:val="26"/>
              <w:szCs w:val="26"/>
            </w:rPr>
          </w:rPrChange>
        </w:rPr>
        <w:t xml:space="preserve"> DELETE </w:t>
      </w:r>
      <w:proofErr w:type="spellStart"/>
      <w:r w:rsidRPr="00B41112">
        <w:rPr>
          <w:sz w:val="26"/>
          <w:szCs w:val="26"/>
          <w:rPrChange w:id="27880" w:author="Le Minh Nghia" w:date="2019-10-09T10:56:00Z">
            <w:rPr>
              <w:sz w:val="26"/>
              <w:szCs w:val="26"/>
            </w:rPr>
          </w:rPrChange>
        </w:rPr>
        <w:t>thì</w:t>
      </w:r>
      <w:proofErr w:type="spellEnd"/>
      <w:r w:rsidRPr="00B41112">
        <w:rPr>
          <w:sz w:val="26"/>
          <w:szCs w:val="26"/>
          <w:rPrChange w:id="27881" w:author="Le Minh Nghia" w:date="2019-10-09T10:56:00Z">
            <w:rPr>
              <w:sz w:val="26"/>
              <w:szCs w:val="26"/>
            </w:rPr>
          </w:rPrChange>
        </w:rPr>
        <w:t xml:space="preserve"> </w:t>
      </w:r>
      <w:proofErr w:type="spellStart"/>
      <w:r w:rsidRPr="00B41112">
        <w:rPr>
          <w:sz w:val="26"/>
          <w:szCs w:val="26"/>
          <w:rPrChange w:id="27882" w:author="Le Minh Nghia" w:date="2019-10-09T10:56:00Z">
            <w:rPr>
              <w:sz w:val="26"/>
              <w:szCs w:val="26"/>
            </w:rPr>
          </w:rPrChange>
        </w:rPr>
        <w:t>hệ</w:t>
      </w:r>
      <w:proofErr w:type="spellEnd"/>
      <w:r w:rsidRPr="00B41112">
        <w:rPr>
          <w:sz w:val="26"/>
          <w:szCs w:val="26"/>
          <w:rPrChange w:id="27883" w:author="Le Minh Nghia" w:date="2019-10-09T10:56:00Z">
            <w:rPr>
              <w:sz w:val="26"/>
              <w:szCs w:val="26"/>
            </w:rPr>
          </w:rPrChange>
        </w:rPr>
        <w:t xml:space="preserve"> </w:t>
      </w:r>
      <w:proofErr w:type="spellStart"/>
      <w:r w:rsidRPr="00B41112">
        <w:rPr>
          <w:sz w:val="26"/>
          <w:szCs w:val="26"/>
          <w:rPrChange w:id="27884" w:author="Le Minh Nghia" w:date="2019-10-09T10:56:00Z">
            <w:rPr>
              <w:sz w:val="26"/>
              <w:szCs w:val="26"/>
            </w:rPr>
          </w:rPrChange>
        </w:rPr>
        <w:t>thống</w:t>
      </w:r>
      <w:proofErr w:type="spellEnd"/>
      <w:r w:rsidRPr="00B41112">
        <w:rPr>
          <w:sz w:val="26"/>
          <w:szCs w:val="26"/>
          <w:rPrChange w:id="27885" w:author="Le Minh Nghia" w:date="2019-10-09T10:56:00Z">
            <w:rPr>
              <w:sz w:val="26"/>
              <w:szCs w:val="26"/>
            </w:rPr>
          </w:rPrChange>
        </w:rPr>
        <w:t xml:space="preserve"> </w:t>
      </w:r>
      <w:proofErr w:type="spellStart"/>
      <w:r w:rsidRPr="00B41112">
        <w:rPr>
          <w:sz w:val="26"/>
          <w:szCs w:val="26"/>
          <w:rPrChange w:id="27886" w:author="Le Minh Nghia" w:date="2019-10-09T10:56:00Z">
            <w:rPr>
              <w:sz w:val="26"/>
              <w:szCs w:val="26"/>
            </w:rPr>
          </w:rPrChange>
        </w:rPr>
        <w:t>sẽ</w:t>
      </w:r>
      <w:proofErr w:type="spellEnd"/>
      <w:r w:rsidRPr="00B41112">
        <w:rPr>
          <w:sz w:val="26"/>
          <w:szCs w:val="26"/>
          <w:rPrChange w:id="27887" w:author="Le Minh Nghia" w:date="2019-10-09T10:56:00Z">
            <w:rPr>
              <w:sz w:val="26"/>
              <w:szCs w:val="26"/>
            </w:rPr>
          </w:rPrChange>
        </w:rPr>
        <w:t xml:space="preserve"> </w:t>
      </w:r>
      <w:proofErr w:type="spellStart"/>
      <w:r w:rsidRPr="00B41112">
        <w:rPr>
          <w:sz w:val="26"/>
          <w:szCs w:val="26"/>
          <w:rPrChange w:id="27888" w:author="Le Minh Nghia" w:date="2019-10-09T10:56:00Z">
            <w:rPr>
              <w:sz w:val="26"/>
              <w:szCs w:val="26"/>
            </w:rPr>
          </w:rPrChange>
        </w:rPr>
        <w:t>hỏi</w:t>
      </w:r>
      <w:proofErr w:type="spellEnd"/>
      <w:r w:rsidRPr="00B41112">
        <w:rPr>
          <w:sz w:val="26"/>
          <w:szCs w:val="26"/>
          <w:rPrChange w:id="27889" w:author="Le Minh Nghia" w:date="2019-10-09T10:56:00Z">
            <w:rPr>
              <w:sz w:val="26"/>
              <w:szCs w:val="26"/>
            </w:rPr>
          </w:rPrChange>
        </w:rPr>
        <w:t xml:space="preserve"> </w:t>
      </w:r>
      <w:proofErr w:type="spellStart"/>
      <w:r w:rsidRPr="00B41112">
        <w:rPr>
          <w:sz w:val="26"/>
          <w:szCs w:val="26"/>
          <w:rPrChange w:id="27890" w:author="Le Minh Nghia" w:date="2019-10-09T10:56:00Z">
            <w:rPr>
              <w:sz w:val="26"/>
              <w:szCs w:val="26"/>
            </w:rPr>
          </w:rPrChange>
        </w:rPr>
        <w:t>người</w:t>
      </w:r>
      <w:proofErr w:type="spellEnd"/>
      <w:r w:rsidRPr="00B41112">
        <w:rPr>
          <w:sz w:val="26"/>
          <w:szCs w:val="26"/>
          <w:rPrChange w:id="27891" w:author="Le Minh Nghia" w:date="2019-10-09T10:56:00Z">
            <w:rPr>
              <w:sz w:val="26"/>
              <w:szCs w:val="26"/>
            </w:rPr>
          </w:rPrChange>
        </w:rPr>
        <w:t xml:space="preserve"> </w:t>
      </w:r>
      <w:proofErr w:type="spellStart"/>
      <w:r w:rsidRPr="00B41112">
        <w:rPr>
          <w:sz w:val="26"/>
          <w:szCs w:val="26"/>
          <w:rPrChange w:id="27892" w:author="Le Minh Nghia" w:date="2019-10-09T10:56:00Z">
            <w:rPr>
              <w:sz w:val="26"/>
              <w:szCs w:val="26"/>
            </w:rPr>
          </w:rPrChange>
        </w:rPr>
        <w:t>dùng</w:t>
      </w:r>
      <w:proofErr w:type="spellEnd"/>
      <w:r w:rsidRPr="00B41112">
        <w:rPr>
          <w:sz w:val="26"/>
          <w:szCs w:val="26"/>
          <w:rPrChange w:id="27893" w:author="Le Minh Nghia" w:date="2019-10-09T10:56:00Z">
            <w:rPr>
              <w:sz w:val="26"/>
              <w:szCs w:val="26"/>
            </w:rPr>
          </w:rPrChange>
        </w:rPr>
        <w:t xml:space="preserve"> </w:t>
      </w:r>
      <w:proofErr w:type="spellStart"/>
      <w:r w:rsidRPr="00B41112">
        <w:rPr>
          <w:sz w:val="26"/>
          <w:szCs w:val="26"/>
          <w:rPrChange w:id="27894" w:author="Le Minh Nghia" w:date="2019-10-09T10:56:00Z">
            <w:rPr>
              <w:sz w:val="26"/>
              <w:szCs w:val="26"/>
            </w:rPr>
          </w:rPrChange>
        </w:rPr>
        <w:t>có</w:t>
      </w:r>
      <w:proofErr w:type="spellEnd"/>
      <w:r w:rsidRPr="00B41112">
        <w:rPr>
          <w:sz w:val="26"/>
          <w:szCs w:val="26"/>
          <w:rPrChange w:id="27895" w:author="Le Minh Nghia" w:date="2019-10-09T10:56:00Z">
            <w:rPr>
              <w:sz w:val="26"/>
              <w:szCs w:val="26"/>
            </w:rPr>
          </w:rPrChange>
        </w:rPr>
        <w:t xml:space="preserve"> </w:t>
      </w:r>
      <w:proofErr w:type="spellStart"/>
      <w:r w:rsidRPr="00B41112">
        <w:rPr>
          <w:sz w:val="26"/>
          <w:szCs w:val="26"/>
          <w:rPrChange w:id="27896" w:author="Le Minh Nghia" w:date="2019-10-09T10:56:00Z">
            <w:rPr>
              <w:sz w:val="26"/>
              <w:szCs w:val="26"/>
            </w:rPr>
          </w:rPrChange>
        </w:rPr>
        <w:t>muốn</w:t>
      </w:r>
      <w:proofErr w:type="spellEnd"/>
      <w:r w:rsidRPr="00B41112">
        <w:rPr>
          <w:sz w:val="26"/>
          <w:szCs w:val="26"/>
          <w:rPrChange w:id="27897" w:author="Le Minh Nghia" w:date="2019-10-09T10:56:00Z">
            <w:rPr>
              <w:sz w:val="26"/>
              <w:szCs w:val="26"/>
            </w:rPr>
          </w:rPrChange>
        </w:rPr>
        <w:t xml:space="preserve"> </w:t>
      </w:r>
      <w:proofErr w:type="spellStart"/>
      <w:r w:rsidRPr="00B41112">
        <w:rPr>
          <w:sz w:val="26"/>
          <w:szCs w:val="26"/>
          <w:rPrChange w:id="27898" w:author="Le Minh Nghia" w:date="2019-10-09T10:56:00Z">
            <w:rPr>
              <w:sz w:val="26"/>
              <w:szCs w:val="26"/>
            </w:rPr>
          </w:rPrChange>
        </w:rPr>
        <w:t>xóa</w:t>
      </w:r>
      <w:proofErr w:type="spellEnd"/>
      <w:r w:rsidRPr="00B41112">
        <w:rPr>
          <w:sz w:val="26"/>
          <w:szCs w:val="26"/>
          <w:rPrChange w:id="27899" w:author="Le Minh Nghia" w:date="2019-10-09T10:56:00Z">
            <w:rPr>
              <w:sz w:val="26"/>
              <w:szCs w:val="26"/>
            </w:rPr>
          </w:rPrChange>
        </w:rPr>
        <w:t xml:space="preserve"> </w:t>
      </w:r>
      <w:proofErr w:type="spellStart"/>
      <w:r w:rsidRPr="00B41112">
        <w:rPr>
          <w:sz w:val="26"/>
          <w:szCs w:val="26"/>
          <w:rPrChange w:id="27900" w:author="Le Minh Nghia" w:date="2019-10-09T10:56:00Z">
            <w:rPr>
              <w:sz w:val="26"/>
              <w:szCs w:val="26"/>
            </w:rPr>
          </w:rPrChange>
        </w:rPr>
        <w:t>đường</w:t>
      </w:r>
      <w:proofErr w:type="spellEnd"/>
      <w:r w:rsidRPr="00B41112">
        <w:rPr>
          <w:sz w:val="26"/>
          <w:szCs w:val="26"/>
          <w:rPrChange w:id="27901" w:author="Le Minh Nghia" w:date="2019-10-09T10:56:00Z">
            <w:rPr>
              <w:sz w:val="26"/>
              <w:szCs w:val="26"/>
            </w:rPr>
          </w:rPrChange>
        </w:rPr>
        <w:t xml:space="preserve"> </w:t>
      </w:r>
      <w:proofErr w:type="spellStart"/>
      <w:r w:rsidRPr="00B41112">
        <w:rPr>
          <w:sz w:val="26"/>
          <w:szCs w:val="26"/>
          <w:rPrChange w:id="27902" w:author="Le Minh Nghia" w:date="2019-10-09T10:56:00Z">
            <w:rPr>
              <w:sz w:val="26"/>
              <w:szCs w:val="26"/>
            </w:rPr>
          </w:rPrChange>
        </w:rPr>
        <w:t>dẫn</w:t>
      </w:r>
      <w:proofErr w:type="spellEnd"/>
      <w:r w:rsidRPr="00B41112">
        <w:rPr>
          <w:sz w:val="26"/>
          <w:szCs w:val="26"/>
          <w:rPrChange w:id="27903" w:author="Le Minh Nghia" w:date="2019-10-09T10:56:00Z">
            <w:rPr>
              <w:sz w:val="26"/>
              <w:szCs w:val="26"/>
            </w:rPr>
          </w:rPrChange>
        </w:rPr>
        <w:t xml:space="preserve"> </w:t>
      </w:r>
      <w:proofErr w:type="spellStart"/>
      <w:r w:rsidRPr="00B41112">
        <w:rPr>
          <w:sz w:val="26"/>
          <w:szCs w:val="26"/>
          <w:rPrChange w:id="27904" w:author="Le Minh Nghia" w:date="2019-10-09T10:56:00Z">
            <w:rPr>
              <w:sz w:val="26"/>
              <w:szCs w:val="26"/>
            </w:rPr>
          </w:rPrChange>
        </w:rPr>
        <w:t>này</w:t>
      </w:r>
      <w:proofErr w:type="spellEnd"/>
      <w:r w:rsidRPr="00B41112">
        <w:rPr>
          <w:sz w:val="26"/>
          <w:szCs w:val="26"/>
          <w:rPrChange w:id="27905" w:author="Le Minh Nghia" w:date="2019-10-09T10:56:00Z">
            <w:rPr>
              <w:sz w:val="26"/>
              <w:szCs w:val="26"/>
            </w:rPr>
          </w:rPrChange>
        </w:rPr>
        <w:t xml:space="preserve"> </w:t>
      </w:r>
      <w:proofErr w:type="spellStart"/>
      <w:r w:rsidRPr="00B41112">
        <w:rPr>
          <w:sz w:val="26"/>
          <w:szCs w:val="26"/>
          <w:rPrChange w:id="27906" w:author="Le Minh Nghia" w:date="2019-10-09T10:56:00Z">
            <w:rPr>
              <w:sz w:val="26"/>
              <w:szCs w:val="26"/>
            </w:rPr>
          </w:rPrChange>
        </w:rPr>
        <w:t>không</w:t>
      </w:r>
      <w:proofErr w:type="spellEnd"/>
      <w:r w:rsidRPr="00B41112">
        <w:rPr>
          <w:sz w:val="26"/>
          <w:szCs w:val="26"/>
          <w:rPrChange w:id="27907" w:author="Le Minh Nghia" w:date="2019-10-09T10:56:00Z">
            <w:rPr>
              <w:sz w:val="26"/>
              <w:szCs w:val="26"/>
            </w:rPr>
          </w:rPrChange>
        </w:rPr>
        <w:t xml:space="preserve">? </w:t>
      </w:r>
      <w:proofErr w:type="spellStart"/>
      <w:r w:rsidRPr="00B41112">
        <w:rPr>
          <w:sz w:val="26"/>
          <w:szCs w:val="26"/>
          <w:rPrChange w:id="27908" w:author="Le Minh Nghia" w:date="2019-10-09T10:56:00Z">
            <w:rPr>
              <w:sz w:val="26"/>
              <w:szCs w:val="26"/>
            </w:rPr>
          </w:rPrChange>
        </w:rPr>
        <w:t>Nếu</w:t>
      </w:r>
      <w:proofErr w:type="spellEnd"/>
      <w:r w:rsidRPr="00B41112">
        <w:rPr>
          <w:sz w:val="26"/>
          <w:szCs w:val="26"/>
          <w:rPrChange w:id="27909" w:author="Le Minh Nghia" w:date="2019-10-09T10:56:00Z">
            <w:rPr>
              <w:sz w:val="26"/>
              <w:szCs w:val="26"/>
            </w:rPr>
          </w:rPrChange>
        </w:rPr>
        <w:t xml:space="preserve"> </w:t>
      </w:r>
      <w:proofErr w:type="spellStart"/>
      <w:r w:rsidRPr="00B41112">
        <w:rPr>
          <w:sz w:val="26"/>
          <w:szCs w:val="26"/>
          <w:rPrChange w:id="27910" w:author="Le Minh Nghia" w:date="2019-10-09T10:56:00Z">
            <w:rPr>
              <w:sz w:val="26"/>
              <w:szCs w:val="26"/>
            </w:rPr>
          </w:rPrChange>
        </w:rPr>
        <w:t>ấn</w:t>
      </w:r>
      <w:proofErr w:type="spellEnd"/>
      <w:r w:rsidRPr="00B41112">
        <w:rPr>
          <w:sz w:val="26"/>
          <w:szCs w:val="26"/>
          <w:rPrChange w:id="27911" w:author="Le Minh Nghia" w:date="2019-10-09T10:56:00Z">
            <w:rPr>
              <w:sz w:val="26"/>
              <w:szCs w:val="26"/>
            </w:rPr>
          </w:rPrChange>
        </w:rPr>
        <w:t xml:space="preserve"> Ok </w:t>
      </w:r>
      <w:proofErr w:type="spellStart"/>
      <w:r w:rsidRPr="00B41112">
        <w:rPr>
          <w:sz w:val="26"/>
          <w:szCs w:val="26"/>
          <w:rPrChange w:id="27912" w:author="Le Minh Nghia" w:date="2019-10-09T10:56:00Z">
            <w:rPr>
              <w:sz w:val="26"/>
              <w:szCs w:val="26"/>
            </w:rPr>
          </w:rPrChange>
        </w:rPr>
        <w:t>thì</w:t>
      </w:r>
      <w:proofErr w:type="spellEnd"/>
      <w:r w:rsidRPr="00B41112">
        <w:rPr>
          <w:sz w:val="26"/>
          <w:szCs w:val="26"/>
          <w:rPrChange w:id="27913" w:author="Le Minh Nghia" w:date="2019-10-09T10:56:00Z">
            <w:rPr>
              <w:sz w:val="26"/>
              <w:szCs w:val="26"/>
            </w:rPr>
          </w:rPrChange>
        </w:rPr>
        <w:t xml:space="preserve"> </w:t>
      </w:r>
      <w:proofErr w:type="spellStart"/>
      <w:r w:rsidRPr="00B41112">
        <w:rPr>
          <w:sz w:val="26"/>
          <w:szCs w:val="26"/>
          <w:rPrChange w:id="27914" w:author="Le Minh Nghia" w:date="2019-10-09T10:56:00Z">
            <w:rPr>
              <w:sz w:val="26"/>
              <w:szCs w:val="26"/>
            </w:rPr>
          </w:rPrChange>
        </w:rPr>
        <w:t>sẽ</w:t>
      </w:r>
      <w:proofErr w:type="spellEnd"/>
      <w:r w:rsidRPr="00B41112">
        <w:rPr>
          <w:sz w:val="26"/>
          <w:szCs w:val="26"/>
          <w:rPrChange w:id="27915" w:author="Le Minh Nghia" w:date="2019-10-09T10:56:00Z">
            <w:rPr>
              <w:sz w:val="26"/>
              <w:szCs w:val="26"/>
            </w:rPr>
          </w:rPrChange>
        </w:rPr>
        <w:t xml:space="preserve"> </w:t>
      </w:r>
      <w:proofErr w:type="spellStart"/>
      <w:r w:rsidRPr="00B41112">
        <w:rPr>
          <w:sz w:val="26"/>
          <w:szCs w:val="26"/>
          <w:rPrChange w:id="27916" w:author="Le Minh Nghia" w:date="2019-10-09T10:56:00Z">
            <w:rPr>
              <w:sz w:val="26"/>
              <w:szCs w:val="26"/>
            </w:rPr>
          </w:rPrChange>
        </w:rPr>
        <w:t>xóa</w:t>
      </w:r>
      <w:proofErr w:type="spellEnd"/>
      <w:r w:rsidRPr="00B41112">
        <w:rPr>
          <w:sz w:val="26"/>
          <w:szCs w:val="26"/>
          <w:rPrChange w:id="27917" w:author="Le Minh Nghia" w:date="2019-10-09T10:56:00Z">
            <w:rPr>
              <w:sz w:val="26"/>
              <w:szCs w:val="26"/>
            </w:rPr>
          </w:rPrChange>
        </w:rPr>
        <w:t xml:space="preserve"> </w:t>
      </w:r>
      <w:proofErr w:type="spellStart"/>
      <w:r w:rsidRPr="00B41112">
        <w:rPr>
          <w:sz w:val="26"/>
          <w:szCs w:val="26"/>
          <w:rPrChange w:id="27918" w:author="Le Minh Nghia" w:date="2019-10-09T10:56:00Z">
            <w:rPr>
              <w:sz w:val="26"/>
              <w:szCs w:val="26"/>
            </w:rPr>
          </w:rPrChange>
        </w:rPr>
        <w:t>trên</w:t>
      </w:r>
      <w:proofErr w:type="spellEnd"/>
      <w:r w:rsidRPr="00B41112">
        <w:rPr>
          <w:sz w:val="26"/>
          <w:szCs w:val="26"/>
          <w:rPrChange w:id="27919" w:author="Le Minh Nghia" w:date="2019-10-09T10:56:00Z">
            <w:rPr>
              <w:sz w:val="26"/>
              <w:szCs w:val="26"/>
            </w:rPr>
          </w:rPrChange>
        </w:rPr>
        <w:t xml:space="preserve"> </w:t>
      </w:r>
      <w:proofErr w:type="spellStart"/>
      <w:r w:rsidRPr="00B41112">
        <w:rPr>
          <w:sz w:val="26"/>
          <w:szCs w:val="26"/>
          <w:rPrChange w:id="27920" w:author="Le Minh Nghia" w:date="2019-10-09T10:56:00Z">
            <w:rPr>
              <w:sz w:val="26"/>
              <w:szCs w:val="26"/>
            </w:rPr>
          </w:rPrChange>
        </w:rPr>
        <w:t>cơ</w:t>
      </w:r>
      <w:proofErr w:type="spellEnd"/>
      <w:r w:rsidRPr="00B41112">
        <w:rPr>
          <w:sz w:val="26"/>
          <w:szCs w:val="26"/>
          <w:rPrChange w:id="27921" w:author="Le Minh Nghia" w:date="2019-10-09T10:56:00Z">
            <w:rPr>
              <w:sz w:val="26"/>
              <w:szCs w:val="26"/>
            </w:rPr>
          </w:rPrChange>
        </w:rPr>
        <w:t xml:space="preserve"> </w:t>
      </w:r>
      <w:proofErr w:type="spellStart"/>
      <w:r w:rsidRPr="00B41112">
        <w:rPr>
          <w:sz w:val="26"/>
          <w:szCs w:val="26"/>
          <w:rPrChange w:id="27922" w:author="Le Minh Nghia" w:date="2019-10-09T10:56:00Z">
            <w:rPr>
              <w:sz w:val="26"/>
              <w:szCs w:val="26"/>
            </w:rPr>
          </w:rPrChange>
        </w:rPr>
        <w:t>sở</w:t>
      </w:r>
      <w:proofErr w:type="spellEnd"/>
      <w:r w:rsidRPr="00B41112">
        <w:rPr>
          <w:sz w:val="26"/>
          <w:szCs w:val="26"/>
          <w:rPrChange w:id="27923" w:author="Le Minh Nghia" w:date="2019-10-09T10:56:00Z">
            <w:rPr>
              <w:sz w:val="26"/>
              <w:szCs w:val="26"/>
            </w:rPr>
          </w:rPrChange>
        </w:rPr>
        <w:t xml:space="preserve"> </w:t>
      </w:r>
      <w:proofErr w:type="spellStart"/>
      <w:r w:rsidRPr="00B41112">
        <w:rPr>
          <w:sz w:val="26"/>
          <w:szCs w:val="26"/>
          <w:rPrChange w:id="27924" w:author="Le Minh Nghia" w:date="2019-10-09T10:56:00Z">
            <w:rPr>
              <w:sz w:val="26"/>
              <w:szCs w:val="26"/>
            </w:rPr>
          </w:rPrChange>
        </w:rPr>
        <w:t>dữ</w:t>
      </w:r>
      <w:proofErr w:type="spellEnd"/>
      <w:r w:rsidRPr="00B41112">
        <w:rPr>
          <w:sz w:val="26"/>
          <w:szCs w:val="26"/>
          <w:rPrChange w:id="27925" w:author="Le Minh Nghia" w:date="2019-10-09T10:56:00Z">
            <w:rPr>
              <w:sz w:val="26"/>
              <w:szCs w:val="26"/>
            </w:rPr>
          </w:rPrChange>
        </w:rPr>
        <w:t xml:space="preserve"> </w:t>
      </w:r>
      <w:proofErr w:type="spellStart"/>
      <w:r w:rsidRPr="00B41112">
        <w:rPr>
          <w:sz w:val="26"/>
          <w:szCs w:val="26"/>
          <w:rPrChange w:id="27926" w:author="Le Minh Nghia" w:date="2019-10-09T10:56:00Z">
            <w:rPr>
              <w:sz w:val="26"/>
              <w:szCs w:val="26"/>
            </w:rPr>
          </w:rPrChange>
        </w:rPr>
        <w:t>liệu</w:t>
      </w:r>
      <w:proofErr w:type="spellEnd"/>
      <w:r w:rsidRPr="00B41112">
        <w:rPr>
          <w:sz w:val="26"/>
          <w:szCs w:val="26"/>
          <w:rPrChange w:id="27927" w:author="Le Minh Nghia" w:date="2019-10-09T10:56:00Z">
            <w:rPr>
              <w:sz w:val="26"/>
              <w:szCs w:val="26"/>
            </w:rPr>
          </w:rPrChange>
        </w:rPr>
        <w:t xml:space="preserve"> </w:t>
      </w:r>
      <w:proofErr w:type="spellStart"/>
      <w:r w:rsidRPr="00B41112">
        <w:rPr>
          <w:sz w:val="26"/>
          <w:szCs w:val="26"/>
          <w:rPrChange w:id="27928" w:author="Le Minh Nghia" w:date="2019-10-09T10:56:00Z">
            <w:rPr>
              <w:sz w:val="26"/>
              <w:szCs w:val="26"/>
            </w:rPr>
          </w:rPrChange>
        </w:rPr>
        <w:t>của</w:t>
      </w:r>
      <w:proofErr w:type="spellEnd"/>
      <w:r w:rsidRPr="00B41112">
        <w:rPr>
          <w:sz w:val="26"/>
          <w:szCs w:val="26"/>
          <w:rPrChange w:id="27929" w:author="Le Minh Nghia" w:date="2019-10-09T10:56:00Z">
            <w:rPr>
              <w:sz w:val="26"/>
              <w:szCs w:val="26"/>
            </w:rPr>
          </w:rPrChange>
        </w:rPr>
        <w:t xml:space="preserve"> </w:t>
      </w:r>
      <w:proofErr w:type="spellStart"/>
      <w:r w:rsidRPr="00B41112">
        <w:rPr>
          <w:sz w:val="26"/>
          <w:szCs w:val="26"/>
          <w:rPrChange w:id="27930" w:author="Le Minh Nghia" w:date="2019-10-09T10:56:00Z">
            <w:rPr>
              <w:sz w:val="26"/>
              <w:szCs w:val="26"/>
            </w:rPr>
          </w:rPrChange>
        </w:rPr>
        <w:t>hệ</w:t>
      </w:r>
      <w:proofErr w:type="spellEnd"/>
      <w:r w:rsidRPr="00B41112">
        <w:rPr>
          <w:sz w:val="26"/>
          <w:szCs w:val="26"/>
          <w:rPrChange w:id="27931" w:author="Le Minh Nghia" w:date="2019-10-09T10:56:00Z">
            <w:rPr>
              <w:sz w:val="26"/>
              <w:szCs w:val="26"/>
            </w:rPr>
          </w:rPrChange>
        </w:rPr>
        <w:t xml:space="preserve"> </w:t>
      </w:r>
      <w:proofErr w:type="spellStart"/>
      <w:r w:rsidRPr="00B41112">
        <w:rPr>
          <w:sz w:val="26"/>
          <w:szCs w:val="26"/>
          <w:rPrChange w:id="27932" w:author="Le Minh Nghia" w:date="2019-10-09T10:56:00Z">
            <w:rPr>
              <w:sz w:val="26"/>
              <w:szCs w:val="26"/>
            </w:rPr>
          </w:rPrChange>
        </w:rPr>
        <w:t>thống</w:t>
      </w:r>
      <w:proofErr w:type="spellEnd"/>
      <w:r w:rsidRPr="00B41112">
        <w:rPr>
          <w:sz w:val="26"/>
          <w:szCs w:val="26"/>
          <w:rPrChange w:id="27933" w:author="Le Minh Nghia" w:date="2019-10-09T10:56:00Z">
            <w:rPr>
              <w:sz w:val="26"/>
              <w:szCs w:val="26"/>
            </w:rPr>
          </w:rPrChange>
        </w:rPr>
        <w:t>.</w:t>
      </w:r>
    </w:p>
    <w:p w:rsidR="009D0080" w:rsidRPr="00B41112" w:rsidRDefault="009D0080">
      <w:pPr>
        <w:pStyle w:val="ListParagraph"/>
        <w:ind w:left="0"/>
        <w:rPr>
          <w:sz w:val="26"/>
          <w:szCs w:val="26"/>
          <w:rPrChange w:id="27934" w:author="Le Minh Nghia" w:date="2019-10-09T10:56:00Z">
            <w:rPr>
              <w:sz w:val="26"/>
              <w:szCs w:val="26"/>
            </w:rPr>
          </w:rPrChange>
        </w:rPr>
        <w:pPrChange w:id="27935" w:author="Le Minh Nghia" w:date="2019-10-09T10:39:00Z">
          <w:pPr>
            <w:pStyle w:val="ListParagraph"/>
          </w:pPr>
        </w:pPrChange>
      </w:pPr>
      <w:proofErr w:type="spellStart"/>
      <w:r w:rsidRPr="00B41112">
        <w:rPr>
          <w:b/>
          <w:sz w:val="26"/>
          <w:szCs w:val="26"/>
          <w:rPrChange w:id="27936" w:author="Le Minh Nghia" w:date="2019-10-09T10:56:00Z">
            <w:rPr>
              <w:b/>
              <w:sz w:val="26"/>
              <w:szCs w:val="26"/>
            </w:rPr>
          </w:rPrChange>
        </w:rPr>
        <w:t>Phần</w:t>
      </w:r>
      <w:proofErr w:type="spellEnd"/>
      <w:r w:rsidRPr="00B41112">
        <w:rPr>
          <w:b/>
          <w:sz w:val="26"/>
          <w:szCs w:val="26"/>
          <w:rPrChange w:id="27937" w:author="Le Minh Nghia" w:date="2019-10-09T10:56:00Z">
            <w:rPr>
              <w:b/>
              <w:sz w:val="26"/>
              <w:szCs w:val="26"/>
            </w:rPr>
          </w:rPrChange>
        </w:rPr>
        <w:t xml:space="preserve"> </w:t>
      </w:r>
      <w:proofErr w:type="spellStart"/>
      <w:r w:rsidRPr="00B41112">
        <w:rPr>
          <w:b/>
          <w:sz w:val="26"/>
          <w:szCs w:val="26"/>
          <w:rPrChange w:id="27938" w:author="Le Minh Nghia" w:date="2019-10-09T10:56:00Z">
            <w:rPr>
              <w:b/>
              <w:sz w:val="26"/>
              <w:szCs w:val="26"/>
            </w:rPr>
          </w:rPrChange>
        </w:rPr>
        <w:t>Nâng</w:t>
      </w:r>
      <w:proofErr w:type="spellEnd"/>
      <w:r w:rsidRPr="00B41112">
        <w:rPr>
          <w:b/>
          <w:sz w:val="26"/>
          <w:szCs w:val="26"/>
          <w:rPrChange w:id="27939" w:author="Le Minh Nghia" w:date="2019-10-09T10:56:00Z">
            <w:rPr>
              <w:b/>
              <w:sz w:val="26"/>
              <w:szCs w:val="26"/>
            </w:rPr>
          </w:rPrChange>
        </w:rPr>
        <w:t xml:space="preserve"> </w:t>
      </w:r>
      <w:proofErr w:type="spellStart"/>
      <w:r w:rsidRPr="00B41112">
        <w:rPr>
          <w:b/>
          <w:sz w:val="26"/>
          <w:szCs w:val="26"/>
          <w:rPrChange w:id="27940" w:author="Le Minh Nghia" w:date="2019-10-09T10:56:00Z">
            <w:rPr>
              <w:b/>
              <w:sz w:val="26"/>
              <w:szCs w:val="26"/>
            </w:rPr>
          </w:rPrChange>
        </w:rPr>
        <w:t>cao</w:t>
      </w:r>
      <w:proofErr w:type="spellEnd"/>
      <w:r w:rsidRPr="00B41112">
        <w:rPr>
          <w:b/>
          <w:sz w:val="26"/>
          <w:szCs w:val="26"/>
          <w:rPrChange w:id="27941" w:author="Le Minh Nghia" w:date="2019-10-09T10:56:00Z">
            <w:rPr>
              <w:b/>
              <w:sz w:val="26"/>
              <w:szCs w:val="26"/>
            </w:rPr>
          </w:rPrChange>
        </w:rPr>
        <w:t xml:space="preserve"> </w:t>
      </w:r>
      <w:proofErr w:type="spellStart"/>
      <w:r w:rsidRPr="00B41112">
        <w:rPr>
          <w:b/>
          <w:sz w:val="26"/>
          <w:szCs w:val="26"/>
          <w:rPrChange w:id="27942" w:author="Le Minh Nghia" w:date="2019-10-09T10:56:00Z">
            <w:rPr>
              <w:b/>
              <w:sz w:val="26"/>
              <w:szCs w:val="26"/>
            </w:rPr>
          </w:rPrChange>
        </w:rPr>
        <w:t>trong</w:t>
      </w:r>
      <w:proofErr w:type="spellEnd"/>
      <w:r w:rsidRPr="00B41112">
        <w:rPr>
          <w:b/>
          <w:sz w:val="26"/>
          <w:szCs w:val="26"/>
          <w:rPrChange w:id="27943" w:author="Le Minh Nghia" w:date="2019-10-09T10:56:00Z">
            <w:rPr>
              <w:b/>
              <w:sz w:val="26"/>
              <w:szCs w:val="26"/>
            </w:rPr>
          </w:rPrChange>
        </w:rPr>
        <w:t xml:space="preserve"> </w:t>
      </w:r>
      <w:proofErr w:type="spellStart"/>
      <w:r w:rsidRPr="00B41112">
        <w:rPr>
          <w:b/>
          <w:sz w:val="26"/>
          <w:szCs w:val="26"/>
          <w:rPrChange w:id="27944" w:author="Le Minh Nghia" w:date="2019-10-09T10:56:00Z">
            <w:rPr>
              <w:b/>
              <w:sz w:val="26"/>
              <w:szCs w:val="26"/>
            </w:rPr>
          </w:rPrChange>
        </w:rPr>
        <w:t>phân</w:t>
      </w:r>
      <w:proofErr w:type="spellEnd"/>
      <w:r w:rsidRPr="00B41112">
        <w:rPr>
          <w:b/>
          <w:sz w:val="26"/>
          <w:szCs w:val="26"/>
          <w:rPrChange w:id="27945" w:author="Le Minh Nghia" w:date="2019-10-09T10:56:00Z">
            <w:rPr>
              <w:b/>
              <w:sz w:val="26"/>
              <w:szCs w:val="26"/>
            </w:rPr>
          </w:rPrChange>
        </w:rPr>
        <w:t xml:space="preserve"> </w:t>
      </w:r>
      <w:proofErr w:type="spellStart"/>
      <w:r w:rsidRPr="00B41112">
        <w:rPr>
          <w:b/>
          <w:sz w:val="26"/>
          <w:szCs w:val="26"/>
          <w:rPrChange w:id="27946" w:author="Le Minh Nghia" w:date="2019-10-09T10:56:00Z">
            <w:rPr>
              <w:b/>
              <w:sz w:val="26"/>
              <w:szCs w:val="26"/>
            </w:rPr>
          </w:rPrChange>
        </w:rPr>
        <w:t>quyền</w:t>
      </w:r>
      <w:proofErr w:type="spellEnd"/>
      <w:r w:rsidRPr="00B41112">
        <w:rPr>
          <w:b/>
          <w:sz w:val="26"/>
          <w:szCs w:val="26"/>
          <w:rPrChange w:id="27947" w:author="Le Minh Nghia" w:date="2019-10-09T10:56:00Z">
            <w:rPr>
              <w:b/>
              <w:sz w:val="26"/>
              <w:szCs w:val="26"/>
            </w:rPr>
          </w:rPrChange>
        </w:rPr>
        <w:t>:</w:t>
      </w:r>
      <w:r w:rsidRPr="00B41112">
        <w:rPr>
          <w:sz w:val="26"/>
          <w:szCs w:val="26"/>
          <w:rPrChange w:id="27948" w:author="Le Minh Nghia" w:date="2019-10-09T10:56:00Z">
            <w:rPr>
              <w:sz w:val="26"/>
              <w:szCs w:val="26"/>
            </w:rPr>
          </w:rPrChange>
        </w:rPr>
        <w:t xml:space="preserve"> </w:t>
      </w:r>
      <w:proofErr w:type="spellStart"/>
      <w:r w:rsidRPr="00B41112">
        <w:rPr>
          <w:sz w:val="26"/>
          <w:szCs w:val="26"/>
          <w:rPrChange w:id="27949" w:author="Le Minh Nghia" w:date="2019-10-09T10:56:00Z">
            <w:rPr>
              <w:sz w:val="26"/>
              <w:szCs w:val="26"/>
            </w:rPr>
          </w:rPrChange>
        </w:rPr>
        <w:t>cho</w:t>
      </w:r>
      <w:proofErr w:type="spellEnd"/>
      <w:r w:rsidRPr="00B41112">
        <w:rPr>
          <w:sz w:val="26"/>
          <w:szCs w:val="26"/>
          <w:rPrChange w:id="27950" w:author="Le Minh Nghia" w:date="2019-10-09T10:56:00Z">
            <w:rPr>
              <w:sz w:val="26"/>
              <w:szCs w:val="26"/>
            </w:rPr>
          </w:rPrChange>
        </w:rPr>
        <w:t xml:space="preserve"> </w:t>
      </w:r>
      <w:proofErr w:type="spellStart"/>
      <w:r w:rsidRPr="00B41112">
        <w:rPr>
          <w:sz w:val="26"/>
          <w:szCs w:val="26"/>
          <w:rPrChange w:id="27951" w:author="Le Minh Nghia" w:date="2019-10-09T10:56:00Z">
            <w:rPr>
              <w:sz w:val="26"/>
              <w:szCs w:val="26"/>
            </w:rPr>
          </w:rPrChange>
        </w:rPr>
        <w:t>phép</w:t>
      </w:r>
      <w:proofErr w:type="spellEnd"/>
      <w:r w:rsidRPr="00B41112">
        <w:rPr>
          <w:sz w:val="26"/>
          <w:szCs w:val="26"/>
          <w:rPrChange w:id="27952" w:author="Le Minh Nghia" w:date="2019-10-09T10:56:00Z">
            <w:rPr>
              <w:sz w:val="26"/>
              <w:szCs w:val="26"/>
            </w:rPr>
          </w:rPrChange>
        </w:rPr>
        <w:t xml:space="preserve"> </w:t>
      </w:r>
      <w:proofErr w:type="spellStart"/>
      <w:r w:rsidRPr="00B41112">
        <w:rPr>
          <w:sz w:val="26"/>
          <w:szCs w:val="26"/>
          <w:rPrChange w:id="27953" w:author="Le Minh Nghia" w:date="2019-10-09T10:56:00Z">
            <w:rPr>
              <w:sz w:val="26"/>
              <w:szCs w:val="26"/>
            </w:rPr>
          </w:rPrChange>
        </w:rPr>
        <w:t>thực</w:t>
      </w:r>
      <w:proofErr w:type="spellEnd"/>
      <w:r w:rsidRPr="00B41112">
        <w:rPr>
          <w:sz w:val="26"/>
          <w:szCs w:val="26"/>
          <w:rPrChange w:id="27954" w:author="Le Minh Nghia" w:date="2019-10-09T10:56:00Z">
            <w:rPr>
              <w:sz w:val="26"/>
              <w:szCs w:val="26"/>
            </w:rPr>
          </w:rPrChange>
        </w:rPr>
        <w:t xml:space="preserve"> </w:t>
      </w:r>
      <w:proofErr w:type="spellStart"/>
      <w:r w:rsidRPr="00B41112">
        <w:rPr>
          <w:sz w:val="26"/>
          <w:szCs w:val="26"/>
          <w:rPrChange w:id="27955" w:author="Le Minh Nghia" w:date="2019-10-09T10:56:00Z">
            <w:rPr>
              <w:sz w:val="26"/>
              <w:szCs w:val="26"/>
            </w:rPr>
          </w:rPrChange>
        </w:rPr>
        <w:t>hiện</w:t>
      </w:r>
      <w:proofErr w:type="spellEnd"/>
      <w:r w:rsidRPr="00B41112">
        <w:rPr>
          <w:sz w:val="26"/>
          <w:szCs w:val="26"/>
          <w:rPrChange w:id="27956" w:author="Le Minh Nghia" w:date="2019-10-09T10:56:00Z">
            <w:rPr>
              <w:sz w:val="26"/>
              <w:szCs w:val="26"/>
            </w:rPr>
          </w:rPrChange>
        </w:rPr>
        <w:t xml:space="preserve"> </w:t>
      </w:r>
      <w:proofErr w:type="spellStart"/>
      <w:r w:rsidRPr="00B41112">
        <w:rPr>
          <w:sz w:val="26"/>
          <w:szCs w:val="26"/>
          <w:rPrChange w:id="27957" w:author="Le Minh Nghia" w:date="2019-10-09T10:56:00Z">
            <w:rPr>
              <w:sz w:val="26"/>
              <w:szCs w:val="26"/>
            </w:rPr>
          </w:rPrChange>
        </w:rPr>
        <w:t>chức</w:t>
      </w:r>
      <w:proofErr w:type="spellEnd"/>
      <w:r w:rsidRPr="00B41112">
        <w:rPr>
          <w:sz w:val="26"/>
          <w:szCs w:val="26"/>
          <w:rPrChange w:id="27958" w:author="Le Minh Nghia" w:date="2019-10-09T10:56:00Z">
            <w:rPr>
              <w:sz w:val="26"/>
              <w:szCs w:val="26"/>
            </w:rPr>
          </w:rPrChange>
        </w:rPr>
        <w:t xml:space="preserve"> </w:t>
      </w:r>
      <w:proofErr w:type="spellStart"/>
      <w:r w:rsidRPr="00B41112">
        <w:rPr>
          <w:sz w:val="26"/>
          <w:szCs w:val="26"/>
          <w:rPrChange w:id="27959" w:author="Le Minh Nghia" w:date="2019-10-09T10:56:00Z">
            <w:rPr>
              <w:sz w:val="26"/>
              <w:szCs w:val="26"/>
            </w:rPr>
          </w:rPrChange>
        </w:rPr>
        <w:t>năng</w:t>
      </w:r>
      <w:proofErr w:type="spellEnd"/>
      <w:r w:rsidRPr="00B41112">
        <w:rPr>
          <w:sz w:val="26"/>
          <w:szCs w:val="26"/>
          <w:rPrChange w:id="27960" w:author="Le Minh Nghia" w:date="2019-10-09T10:56:00Z">
            <w:rPr>
              <w:sz w:val="26"/>
              <w:szCs w:val="26"/>
            </w:rPr>
          </w:rPrChange>
        </w:rPr>
        <w:t xml:space="preserve"> </w:t>
      </w:r>
      <w:proofErr w:type="spellStart"/>
      <w:r w:rsidRPr="00B41112">
        <w:rPr>
          <w:sz w:val="26"/>
          <w:szCs w:val="26"/>
          <w:rPrChange w:id="27961" w:author="Le Minh Nghia" w:date="2019-10-09T10:56:00Z">
            <w:rPr>
              <w:sz w:val="26"/>
              <w:szCs w:val="26"/>
            </w:rPr>
          </w:rPrChange>
        </w:rPr>
        <w:t>nâng</w:t>
      </w:r>
      <w:proofErr w:type="spellEnd"/>
      <w:r w:rsidRPr="00B41112">
        <w:rPr>
          <w:sz w:val="26"/>
          <w:szCs w:val="26"/>
          <w:rPrChange w:id="27962" w:author="Le Minh Nghia" w:date="2019-10-09T10:56:00Z">
            <w:rPr>
              <w:sz w:val="26"/>
              <w:szCs w:val="26"/>
            </w:rPr>
          </w:rPrChange>
        </w:rPr>
        <w:t xml:space="preserve"> </w:t>
      </w:r>
      <w:proofErr w:type="spellStart"/>
      <w:r w:rsidRPr="00B41112">
        <w:rPr>
          <w:sz w:val="26"/>
          <w:szCs w:val="26"/>
          <w:rPrChange w:id="27963" w:author="Le Minh Nghia" w:date="2019-10-09T10:56:00Z">
            <w:rPr>
              <w:sz w:val="26"/>
              <w:szCs w:val="26"/>
            </w:rPr>
          </w:rPrChange>
        </w:rPr>
        <w:t>cao</w:t>
      </w:r>
      <w:proofErr w:type="spellEnd"/>
      <w:r w:rsidRPr="00B41112">
        <w:rPr>
          <w:sz w:val="26"/>
          <w:szCs w:val="26"/>
          <w:rPrChange w:id="27964" w:author="Le Minh Nghia" w:date="2019-10-09T10:56:00Z">
            <w:rPr>
              <w:sz w:val="26"/>
              <w:szCs w:val="26"/>
            </w:rPr>
          </w:rPrChange>
        </w:rPr>
        <w:t xml:space="preserve"> </w:t>
      </w:r>
      <w:proofErr w:type="spellStart"/>
      <w:r w:rsidRPr="00B41112">
        <w:rPr>
          <w:sz w:val="26"/>
          <w:szCs w:val="26"/>
          <w:rPrChange w:id="27965" w:author="Le Minh Nghia" w:date="2019-10-09T10:56:00Z">
            <w:rPr>
              <w:sz w:val="26"/>
              <w:szCs w:val="26"/>
            </w:rPr>
          </w:rPrChange>
        </w:rPr>
        <w:t>đó</w:t>
      </w:r>
      <w:proofErr w:type="spellEnd"/>
      <w:r w:rsidRPr="00B41112">
        <w:rPr>
          <w:sz w:val="26"/>
          <w:szCs w:val="26"/>
          <w:rPrChange w:id="27966" w:author="Le Minh Nghia" w:date="2019-10-09T10:56:00Z">
            <w:rPr>
              <w:sz w:val="26"/>
              <w:szCs w:val="26"/>
            </w:rPr>
          </w:rPrChange>
        </w:rPr>
        <w:t xml:space="preserve"> </w:t>
      </w:r>
      <w:proofErr w:type="spellStart"/>
      <w:r w:rsidRPr="00B41112">
        <w:rPr>
          <w:sz w:val="26"/>
          <w:szCs w:val="26"/>
          <w:rPrChange w:id="27967" w:author="Le Minh Nghia" w:date="2019-10-09T10:56:00Z">
            <w:rPr>
              <w:sz w:val="26"/>
              <w:szCs w:val="26"/>
            </w:rPr>
          </w:rPrChange>
        </w:rPr>
        <w:t>là</w:t>
      </w:r>
      <w:proofErr w:type="spellEnd"/>
      <w:r w:rsidRPr="00B41112">
        <w:rPr>
          <w:sz w:val="26"/>
          <w:szCs w:val="26"/>
          <w:rPrChange w:id="27968" w:author="Le Minh Nghia" w:date="2019-10-09T10:56:00Z">
            <w:rPr>
              <w:sz w:val="26"/>
              <w:szCs w:val="26"/>
            </w:rPr>
          </w:rPrChange>
        </w:rPr>
        <w:t xml:space="preserve"> </w:t>
      </w:r>
      <w:proofErr w:type="spellStart"/>
      <w:r w:rsidRPr="00B41112">
        <w:rPr>
          <w:sz w:val="26"/>
          <w:szCs w:val="26"/>
          <w:rPrChange w:id="27969" w:author="Le Minh Nghia" w:date="2019-10-09T10:56:00Z">
            <w:rPr>
              <w:sz w:val="26"/>
              <w:szCs w:val="26"/>
            </w:rPr>
          </w:rPrChange>
        </w:rPr>
        <w:t>gán</w:t>
      </w:r>
      <w:proofErr w:type="spellEnd"/>
      <w:r w:rsidRPr="00B41112">
        <w:rPr>
          <w:sz w:val="26"/>
          <w:szCs w:val="26"/>
          <w:rPrChange w:id="27970" w:author="Le Minh Nghia" w:date="2019-10-09T10:56:00Z">
            <w:rPr>
              <w:sz w:val="26"/>
              <w:szCs w:val="26"/>
            </w:rPr>
          </w:rPrChange>
        </w:rPr>
        <w:t xml:space="preserve"> </w:t>
      </w:r>
      <w:proofErr w:type="spellStart"/>
      <w:r w:rsidRPr="00B41112">
        <w:rPr>
          <w:sz w:val="26"/>
          <w:szCs w:val="26"/>
          <w:rPrChange w:id="27971" w:author="Le Minh Nghia" w:date="2019-10-09T10:56:00Z">
            <w:rPr>
              <w:sz w:val="26"/>
              <w:szCs w:val="26"/>
            </w:rPr>
          </w:rPrChange>
        </w:rPr>
        <w:t>một</w:t>
      </w:r>
      <w:proofErr w:type="spellEnd"/>
      <w:r w:rsidRPr="00B41112">
        <w:rPr>
          <w:sz w:val="26"/>
          <w:szCs w:val="26"/>
          <w:rPrChange w:id="27972" w:author="Le Minh Nghia" w:date="2019-10-09T10:56:00Z">
            <w:rPr>
              <w:sz w:val="26"/>
              <w:szCs w:val="26"/>
            </w:rPr>
          </w:rPrChange>
        </w:rPr>
        <w:t xml:space="preserve"> </w:t>
      </w:r>
      <w:proofErr w:type="spellStart"/>
      <w:r w:rsidRPr="00B41112">
        <w:rPr>
          <w:sz w:val="26"/>
          <w:szCs w:val="26"/>
          <w:rPrChange w:id="27973" w:author="Le Minh Nghia" w:date="2019-10-09T10:56:00Z">
            <w:rPr>
              <w:sz w:val="26"/>
              <w:szCs w:val="26"/>
            </w:rPr>
          </w:rPrChange>
        </w:rPr>
        <w:t>vai</w:t>
      </w:r>
      <w:proofErr w:type="spellEnd"/>
      <w:r w:rsidRPr="00B41112">
        <w:rPr>
          <w:sz w:val="26"/>
          <w:szCs w:val="26"/>
          <w:rPrChange w:id="27974" w:author="Le Minh Nghia" w:date="2019-10-09T10:56:00Z">
            <w:rPr>
              <w:sz w:val="26"/>
              <w:szCs w:val="26"/>
            </w:rPr>
          </w:rPrChange>
        </w:rPr>
        <w:t xml:space="preserve"> </w:t>
      </w:r>
      <w:proofErr w:type="spellStart"/>
      <w:r w:rsidRPr="00B41112">
        <w:rPr>
          <w:sz w:val="26"/>
          <w:szCs w:val="26"/>
          <w:rPrChange w:id="27975" w:author="Le Minh Nghia" w:date="2019-10-09T10:56:00Z">
            <w:rPr>
              <w:sz w:val="26"/>
              <w:szCs w:val="26"/>
            </w:rPr>
          </w:rPrChange>
        </w:rPr>
        <w:t>trò</w:t>
      </w:r>
      <w:proofErr w:type="spellEnd"/>
      <w:r w:rsidRPr="00B41112">
        <w:rPr>
          <w:sz w:val="26"/>
          <w:szCs w:val="26"/>
          <w:rPrChange w:id="27976" w:author="Le Minh Nghia" w:date="2019-10-09T10:56:00Z">
            <w:rPr>
              <w:sz w:val="26"/>
              <w:szCs w:val="26"/>
            </w:rPr>
          </w:rPrChange>
        </w:rPr>
        <w:t xml:space="preserve"> </w:t>
      </w:r>
      <w:proofErr w:type="spellStart"/>
      <w:r w:rsidRPr="00B41112">
        <w:rPr>
          <w:sz w:val="26"/>
          <w:szCs w:val="26"/>
          <w:rPrChange w:id="27977" w:author="Le Minh Nghia" w:date="2019-10-09T10:56:00Z">
            <w:rPr>
              <w:sz w:val="26"/>
              <w:szCs w:val="26"/>
            </w:rPr>
          </w:rPrChange>
        </w:rPr>
        <w:t>người</w:t>
      </w:r>
      <w:proofErr w:type="spellEnd"/>
      <w:r w:rsidRPr="00B41112">
        <w:rPr>
          <w:sz w:val="26"/>
          <w:szCs w:val="26"/>
          <w:rPrChange w:id="27978" w:author="Le Minh Nghia" w:date="2019-10-09T10:56:00Z">
            <w:rPr>
              <w:sz w:val="26"/>
              <w:szCs w:val="26"/>
            </w:rPr>
          </w:rPrChange>
        </w:rPr>
        <w:t xml:space="preserve"> </w:t>
      </w:r>
      <w:proofErr w:type="spellStart"/>
      <w:r w:rsidRPr="00B41112">
        <w:rPr>
          <w:sz w:val="26"/>
          <w:szCs w:val="26"/>
          <w:rPrChange w:id="27979" w:author="Le Minh Nghia" w:date="2019-10-09T10:56:00Z">
            <w:rPr>
              <w:sz w:val="26"/>
              <w:szCs w:val="26"/>
            </w:rPr>
          </w:rPrChange>
        </w:rPr>
        <w:t>dùng</w:t>
      </w:r>
      <w:proofErr w:type="spellEnd"/>
      <w:r w:rsidRPr="00B41112">
        <w:rPr>
          <w:sz w:val="26"/>
          <w:szCs w:val="26"/>
          <w:rPrChange w:id="27980" w:author="Le Minh Nghia" w:date="2019-10-09T10:56:00Z">
            <w:rPr>
              <w:sz w:val="26"/>
              <w:szCs w:val="26"/>
            </w:rPr>
          </w:rPrChange>
        </w:rPr>
        <w:t xml:space="preserve"> </w:t>
      </w:r>
      <w:proofErr w:type="spellStart"/>
      <w:r w:rsidRPr="00B41112">
        <w:rPr>
          <w:sz w:val="26"/>
          <w:szCs w:val="26"/>
          <w:rPrChange w:id="27981" w:author="Le Minh Nghia" w:date="2019-10-09T10:56:00Z">
            <w:rPr>
              <w:sz w:val="26"/>
              <w:szCs w:val="26"/>
            </w:rPr>
          </w:rPrChange>
        </w:rPr>
        <w:t>là</w:t>
      </w:r>
      <w:proofErr w:type="spellEnd"/>
      <w:r w:rsidRPr="00B41112">
        <w:rPr>
          <w:sz w:val="26"/>
          <w:szCs w:val="26"/>
          <w:rPrChange w:id="27982" w:author="Le Minh Nghia" w:date="2019-10-09T10:56:00Z">
            <w:rPr>
              <w:sz w:val="26"/>
              <w:szCs w:val="26"/>
            </w:rPr>
          </w:rPrChange>
        </w:rPr>
        <w:t xml:space="preserve"> </w:t>
      </w:r>
      <w:proofErr w:type="spellStart"/>
      <w:r w:rsidRPr="00B41112">
        <w:rPr>
          <w:sz w:val="26"/>
          <w:szCs w:val="26"/>
          <w:rPrChange w:id="27983" w:author="Le Minh Nghia" w:date="2019-10-09T10:56:00Z">
            <w:rPr>
              <w:sz w:val="26"/>
              <w:szCs w:val="26"/>
            </w:rPr>
          </w:rPrChange>
        </w:rPr>
        <w:t>một</w:t>
      </w:r>
      <w:proofErr w:type="spellEnd"/>
      <w:r w:rsidRPr="00B41112">
        <w:rPr>
          <w:sz w:val="26"/>
          <w:szCs w:val="26"/>
          <w:rPrChange w:id="27984" w:author="Le Minh Nghia" w:date="2019-10-09T10:56:00Z">
            <w:rPr>
              <w:sz w:val="26"/>
              <w:szCs w:val="26"/>
            </w:rPr>
          </w:rPrChange>
        </w:rPr>
        <w:t xml:space="preserve"> </w:t>
      </w:r>
      <w:proofErr w:type="spellStart"/>
      <w:r w:rsidRPr="00B41112">
        <w:rPr>
          <w:sz w:val="26"/>
          <w:szCs w:val="26"/>
          <w:rPrChange w:id="27985" w:author="Le Minh Nghia" w:date="2019-10-09T10:56:00Z">
            <w:rPr>
              <w:sz w:val="26"/>
              <w:szCs w:val="26"/>
            </w:rPr>
          </w:rPrChange>
        </w:rPr>
        <w:t>trong</w:t>
      </w:r>
      <w:proofErr w:type="spellEnd"/>
      <w:r w:rsidRPr="00B41112">
        <w:rPr>
          <w:sz w:val="26"/>
          <w:szCs w:val="26"/>
          <w:rPrChange w:id="27986" w:author="Le Minh Nghia" w:date="2019-10-09T10:56:00Z">
            <w:rPr>
              <w:sz w:val="26"/>
              <w:szCs w:val="26"/>
            </w:rPr>
          </w:rPrChange>
        </w:rPr>
        <w:t xml:space="preserve"> </w:t>
      </w:r>
      <w:proofErr w:type="spellStart"/>
      <w:r w:rsidRPr="00B41112">
        <w:rPr>
          <w:sz w:val="26"/>
          <w:szCs w:val="26"/>
          <w:rPrChange w:id="27987" w:author="Le Minh Nghia" w:date="2019-10-09T10:56:00Z">
            <w:rPr>
              <w:sz w:val="26"/>
              <w:szCs w:val="26"/>
            </w:rPr>
          </w:rPrChange>
        </w:rPr>
        <w:t>những</w:t>
      </w:r>
      <w:proofErr w:type="spellEnd"/>
      <w:r w:rsidRPr="00B41112">
        <w:rPr>
          <w:sz w:val="26"/>
          <w:szCs w:val="26"/>
          <w:rPrChange w:id="27988" w:author="Le Minh Nghia" w:date="2019-10-09T10:56:00Z">
            <w:rPr>
              <w:sz w:val="26"/>
              <w:szCs w:val="26"/>
            </w:rPr>
          </w:rPrChange>
        </w:rPr>
        <w:t xml:space="preserve"> </w:t>
      </w:r>
      <w:proofErr w:type="spellStart"/>
      <w:r w:rsidRPr="00B41112">
        <w:rPr>
          <w:sz w:val="26"/>
          <w:szCs w:val="26"/>
          <w:rPrChange w:id="27989" w:author="Le Minh Nghia" w:date="2019-10-09T10:56:00Z">
            <w:rPr>
              <w:sz w:val="26"/>
              <w:szCs w:val="26"/>
            </w:rPr>
          </w:rPrChange>
        </w:rPr>
        <w:t>vai</w:t>
      </w:r>
      <w:proofErr w:type="spellEnd"/>
      <w:r w:rsidRPr="00B41112">
        <w:rPr>
          <w:sz w:val="26"/>
          <w:szCs w:val="26"/>
          <w:rPrChange w:id="27990" w:author="Le Minh Nghia" w:date="2019-10-09T10:56:00Z">
            <w:rPr>
              <w:sz w:val="26"/>
              <w:szCs w:val="26"/>
            </w:rPr>
          </w:rPrChange>
        </w:rPr>
        <w:t xml:space="preserve"> </w:t>
      </w:r>
      <w:proofErr w:type="spellStart"/>
      <w:r w:rsidRPr="00B41112">
        <w:rPr>
          <w:sz w:val="26"/>
          <w:szCs w:val="26"/>
          <w:rPrChange w:id="27991" w:author="Le Minh Nghia" w:date="2019-10-09T10:56:00Z">
            <w:rPr>
              <w:sz w:val="26"/>
              <w:szCs w:val="26"/>
            </w:rPr>
          </w:rPrChange>
        </w:rPr>
        <w:t>trò</w:t>
      </w:r>
      <w:proofErr w:type="spellEnd"/>
      <w:r w:rsidRPr="00B41112">
        <w:rPr>
          <w:sz w:val="26"/>
          <w:szCs w:val="26"/>
          <w:rPrChange w:id="27992" w:author="Le Minh Nghia" w:date="2019-10-09T10:56:00Z">
            <w:rPr>
              <w:sz w:val="26"/>
              <w:szCs w:val="26"/>
            </w:rPr>
          </w:rPrChange>
        </w:rPr>
        <w:t xml:space="preserve">: Admin, </w:t>
      </w:r>
      <w:del w:id="27993" w:author="Le Minh Nghia" w:date="2019-10-09T10:40:00Z">
        <w:r w:rsidRPr="00B41112" w:rsidDel="00CE3A23">
          <w:rPr>
            <w:sz w:val="26"/>
            <w:szCs w:val="26"/>
            <w:rPrChange w:id="27994" w:author="Le Minh Nghia" w:date="2019-10-09T10:56:00Z">
              <w:rPr>
                <w:sz w:val="26"/>
                <w:szCs w:val="26"/>
              </w:rPr>
            </w:rPrChange>
          </w:rPr>
          <w:delText xml:space="preserve">Giangr </w:delText>
        </w:r>
      </w:del>
      <w:proofErr w:type="spellStart"/>
      <w:ins w:id="27995" w:author="Le Minh Nghia" w:date="2019-10-09T10:40:00Z">
        <w:r w:rsidR="00CE3A23" w:rsidRPr="00B41112">
          <w:rPr>
            <w:sz w:val="26"/>
            <w:szCs w:val="26"/>
            <w:rPrChange w:id="27996" w:author="Le Minh Nghia" w:date="2019-10-09T10:56:00Z">
              <w:rPr>
                <w:sz w:val="26"/>
                <w:szCs w:val="26"/>
              </w:rPr>
            </w:rPrChange>
          </w:rPr>
          <w:t>Giảng</w:t>
        </w:r>
        <w:proofErr w:type="spellEnd"/>
        <w:r w:rsidR="00CE3A23" w:rsidRPr="00B41112">
          <w:rPr>
            <w:sz w:val="26"/>
            <w:szCs w:val="26"/>
            <w:rPrChange w:id="27997" w:author="Le Minh Nghia" w:date="2019-10-09T10:56:00Z">
              <w:rPr>
                <w:sz w:val="26"/>
                <w:szCs w:val="26"/>
              </w:rPr>
            </w:rPrChange>
          </w:rPr>
          <w:t xml:space="preserve"> </w:t>
        </w:r>
      </w:ins>
      <w:proofErr w:type="spellStart"/>
      <w:r w:rsidRPr="00B41112">
        <w:rPr>
          <w:sz w:val="26"/>
          <w:szCs w:val="26"/>
          <w:rPrChange w:id="27998" w:author="Le Minh Nghia" w:date="2019-10-09T10:56:00Z">
            <w:rPr>
              <w:sz w:val="26"/>
              <w:szCs w:val="26"/>
            </w:rPr>
          </w:rPrChange>
        </w:rPr>
        <w:t>viên</w:t>
      </w:r>
      <w:proofErr w:type="spellEnd"/>
      <w:r w:rsidRPr="00B41112">
        <w:rPr>
          <w:sz w:val="26"/>
          <w:szCs w:val="26"/>
          <w:rPrChange w:id="27999" w:author="Le Minh Nghia" w:date="2019-10-09T10:56:00Z">
            <w:rPr>
              <w:sz w:val="26"/>
              <w:szCs w:val="26"/>
            </w:rPr>
          </w:rPrChange>
        </w:rPr>
        <w:t xml:space="preserve">, </w:t>
      </w:r>
      <w:proofErr w:type="spellStart"/>
      <w:r w:rsidRPr="00B41112">
        <w:rPr>
          <w:sz w:val="26"/>
          <w:szCs w:val="26"/>
          <w:rPrChange w:id="28000" w:author="Le Minh Nghia" w:date="2019-10-09T10:56:00Z">
            <w:rPr>
              <w:sz w:val="26"/>
              <w:szCs w:val="26"/>
            </w:rPr>
          </w:rPrChange>
        </w:rPr>
        <w:t>Cựu</w:t>
      </w:r>
      <w:proofErr w:type="spellEnd"/>
      <w:r w:rsidRPr="00B41112">
        <w:rPr>
          <w:sz w:val="26"/>
          <w:szCs w:val="26"/>
          <w:rPrChange w:id="28001" w:author="Le Minh Nghia" w:date="2019-10-09T10:56:00Z">
            <w:rPr>
              <w:sz w:val="26"/>
              <w:szCs w:val="26"/>
            </w:rPr>
          </w:rPrChange>
        </w:rPr>
        <w:t xml:space="preserve"> </w:t>
      </w:r>
      <w:proofErr w:type="spellStart"/>
      <w:r w:rsidRPr="00B41112">
        <w:rPr>
          <w:sz w:val="26"/>
          <w:szCs w:val="26"/>
          <w:rPrChange w:id="28002" w:author="Le Minh Nghia" w:date="2019-10-09T10:56:00Z">
            <w:rPr>
              <w:sz w:val="26"/>
              <w:szCs w:val="26"/>
            </w:rPr>
          </w:rPrChange>
        </w:rPr>
        <w:t>sinh</w:t>
      </w:r>
      <w:proofErr w:type="spellEnd"/>
      <w:r w:rsidRPr="00B41112">
        <w:rPr>
          <w:sz w:val="26"/>
          <w:szCs w:val="26"/>
          <w:rPrChange w:id="28003" w:author="Le Minh Nghia" w:date="2019-10-09T10:56:00Z">
            <w:rPr>
              <w:sz w:val="26"/>
              <w:szCs w:val="26"/>
            </w:rPr>
          </w:rPrChange>
        </w:rPr>
        <w:t xml:space="preserve"> </w:t>
      </w:r>
      <w:proofErr w:type="spellStart"/>
      <w:r w:rsidRPr="00B41112">
        <w:rPr>
          <w:sz w:val="26"/>
          <w:szCs w:val="26"/>
          <w:rPrChange w:id="28004" w:author="Le Minh Nghia" w:date="2019-10-09T10:56:00Z">
            <w:rPr>
              <w:sz w:val="26"/>
              <w:szCs w:val="26"/>
            </w:rPr>
          </w:rPrChange>
        </w:rPr>
        <w:t>viên</w:t>
      </w:r>
      <w:proofErr w:type="spellEnd"/>
      <w:r w:rsidRPr="00B41112">
        <w:rPr>
          <w:sz w:val="26"/>
          <w:szCs w:val="26"/>
          <w:rPrChange w:id="28005" w:author="Le Minh Nghia" w:date="2019-10-09T10:56:00Z">
            <w:rPr>
              <w:sz w:val="26"/>
              <w:szCs w:val="26"/>
            </w:rPr>
          </w:rPrChange>
        </w:rPr>
        <w:t xml:space="preserve">, </w:t>
      </w:r>
      <w:del w:id="28006" w:author="Le Minh Nghia" w:date="2019-10-09T10:40:00Z">
        <w:r w:rsidRPr="00B41112" w:rsidDel="00CE3A23">
          <w:rPr>
            <w:sz w:val="26"/>
            <w:szCs w:val="26"/>
            <w:rPrChange w:id="28007" w:author="Le Minh Nghia" w:date="2019-10-09T10:56:00Z">
              <w:rPr>
                <w:sz w:val="26"/>
                <w:szCs w:val="26"/>
              </w:rPr>
            </w:rPrChange>
          </w:rPr>
          <w:delText xml:space="preserve">sinh </w:delText>
        </w:r>
      </w:del>
      <w:proofErr w:type="spellStart"/>
      <w:ins w:id="28008" w:author="Le Minh Nghia" w:date="2019-10-09T10:40:00Z">
        <w:r w:rsidR="00CE3A23" w:rsidRPr="00B41112">
          <w:rPr>
            <w:sz w:val="26"/>
            <w:szCs w:val="26"/>
            <w:rPrChange w:id="28009" w:author="Le Minh Nghia" w:date="2019-10-09T10:56:00Z">
              <w:rPr>
                <w:sz w:val="26"/>
                <w:szCs w:val="26"/>
              </w:rPr>
            </w:rPrChange>
          </w:rPr>
          <w:t>Sinh</w:t>
        </w:r>
        <w:proofErr w:type="spellEnd"/>
        <w:r w:rsidR="00CE3A23" w:rsidRPr="00B41112">
          <w:rPr>
            <w:sz w:val="26"/>
            <w:szCs w:val="26"/>
            <w:rPrChange w:id="28010" w:author="Le Minh Nghia" w:date="2019-10-09T10:56:00Z">
              <w:rPr>
                <w:sz w:val="26"/>
                <w:szCs w:val="26"/>
              </w:rPr>
            </w:rPrChange>
          </w:rPr>
          <w:t xml:space="preserve"> </w:t>
        </w:r>
      </w:ins>
      <w:proofErr w:type="spellStart"/>
      <w:r w:rsidRPr="00B41112">
        <w:rPr>
          <w:sz w:val="26"/>
          <w:szCs w:val="26"/>
          <w:rPrChange w:id="28011" w:author="Le Minh Nghia" w:date="2019-10-09T10:56:00Z">
            <w:rPr>
              <w:sz w:val="26"/>
              <w:szCs w:val="26"/>
            </w:rPr>
          </w:rPrChange>
        </w:rPr>
        <w:t>viên</w:t>
      </w:r>
      <w:proofErr w:type="spellEnd"/>
      <w:r w:rsidRPr="00B41112">
        <w:rPr>
          <w:sz w:val="26"/>
          <w:szCs w:val="26"/>
          <w:rPrChange w:id="28012" w:author="Le Minh Nghia" w:date="2019-10-09T10:56:00Z">
            <w:rPr>
              <w:sz w:val="26"/>
              <w:szCs w:val="26"/>
            </w:rPr>
          </w:rPrChange>
        </w:rPr>
        <w:t xml:space="preserve"> </w:t>
      </w:r>
      <w:proofErr w:type="spellStart"/>
      <w:r w:rsidRPr="00B41112">
        <w:rPr>
          <w:sz w:val="26"/>
          <w:szCs w:val="26"/>
          <w:rPrChange w:id="28013" w:author="Le Minh Nghia" w:date="2019-10-09T10:56:00Z">
            <w:rPr>
              <w:sz w:val="26"/>
              <w:szCs w:val="26"/>
            </w:rPr>
          </w:rPrChange>
        </w:rPr>
        <w:t>và</w:t>
      </w:r>
      <w:proofErr w:type="spellEnd"/>
      <w:r w:rsidRPr="00B41112">
        <w:rPr>
          <w:sz w:val="26"/>
          <w:szCs w:val="26"/>
          <w:rPrChange w:id="28014" w:author="Le Minh Nghia" w:date="2019-10-09T10:56:00Z">
            <w:rPr>
              <w:sz w:val="26"/>
              <w:szCs w:val="26"/>
            </w:rPr>
          </w:rPrChange>
        </w:rPr>
        <w:t xml:space="preserve"> </w:t>
      </w:r>
      <w:proofErr w:type="spellStart"/>
      <w:r w:rsidRPr="00B41112">
        <w:rPr>
          <w:sz w:val="26"/>
          <w:szCs w:val="26"/>
          <w:rPrChange w:id="28015" w:author="Le Minh Nghia" w:date="2019-10-09T10:56:00Z">
            <w:rPr>
              <w:sz w:val="26"/>
              <w:szCs w:val="26"/>
            </w:rPr>
          </w:rPrChange>
        </w:rPr>
        <w:t>cũng</w:t>
      </w:r>
      <w:proofErr w:type="spellEnd"/>
      <w:r w:rsidRPr="00B41112">
        <w:rPr>
          <w:sz w:val="26"/>
          <w:szCs w:val="26"/>
          <w:rPrChange w:id="28016" w:author="Le Minh Nghia" w:date="2019-10-09T10:56:00Z">
            <w:rPr>
              <w:sz w:val="26"/>
              <w:szCs w:val="26"/>
            </w:rPr>
          </w:rPrChange>
        </w:rPr>
        <w:t xml:space="preserve"> </w:t>
      </w:r>
      <w:proofErr w:type="spellStart"/>
      <w:r w:rsidRPr="00B41112">
        <w:rPr>
          <w:sz w:val="26"/>
          <w:szCs w:val="26"/>
          <w:rPrChange w:id="28017" w:author="Le Minh Nghia" w:date="2019-10-09T10:56:00Z">
            <w:rPr>
              <w:sz w:val="26"/>
              <w:szCs w:val="26"/>
            </w:rPr>
          </w:rPrChange>
        </w:rPr>
        <w:t>xóa</w:t>
      </w:r>
      <w:proofErr w:type="spellEnd"/>
      <w:r w:rsidRPr="00B41112">
        <w:rPr>
          <w:sz w:val="26"/>
          <w:szCs w:val="26"/>
          <w:rPrChange w:id="28018" w:author="Le Minh Nghia" w:date="2019-10-09T10:56:00Z">
            <w:rPr>
              <w:sz w:val="26"/>
              <w:szCs w:val="26"/>
            </w:rPr>
          </w:rPrChange>
        </w:rPr>
        <w:t xml:space="preserve"> </w:t>
      </w:r>
      <w:proofErr w:type="spellStart"/>
      <w:r w:rsidRPr="00B41112">
        <w:rPr>
          <w:sz w:val="26"/>
          <w:szCs w:val="26"/>
          <w:rPrChange w:id="28019" w:author="Le Minh Nghia" w:date="2019-10-09T10:56:00Z">
            <w:rPr>
              <w:sz w:val="26"/>
              <w:szCs w:val="26"/>
            </w:rPr>
          </w:rPrChange>
        </w:rPr>
        <w:t>các</w:t>
      </w:r>
      <w:proofErr w:type="spellEnd"/>
      <w:r w:rsidRPr="00B41112">
        <w:rPr>
          <w:sz w:val="26"/>
          <w:szCs w:val="26"/>
          <w:rPrChange w:id="28020" w:author="Le Minh Nghia" w:date="2019-10-09T10:56:00Z">
            <w:rPr>
              <w:sz w:val="26"/>
              <w:szCs w:val="26"/>
            </w:rPr>
          </w:rPrChange>
        </w:rPr>
        <w:t xml:space="preserve"> </w:t>
      </w:r>
      <w:proofErr w:type="spellStart"/>
      <w:r w:rsidRPr="00B41112">
        <w:rPr>
          <w:sz w:val="26"/>
          <w:szCs w:val="26"/>
          <w:rPrChange w:id="28021" w:author="Le Minh Nghia" w:date="2019-10-09T10:56:00Z">
            <w:rPr>
              <w:sz w:val="26"/>
              <w:szCs w:val="26"/>
            </w:rPr>
          </w:rPrChange>
        </w:rPr>
        <w:t>vai</w:t>
      </w:r>
      <w:proofErr w:type="spellEnd"/>
      <w:r w:rsidRPr="00B41112">
        <w:rPr>
          <w:sz w:val="26"/>
          <w:szCs w:val="26"/>
          <w:rPrChange w:id="28022" w:author="Le Minh Nghia" w:date="2019-10-09T10:56:00Z">
            <w:rPr>
              <w:sz w:val="26"/>
              <w:szCs w:val="26"/>
            </w:rPr>
          </w:rPrChange>
        </w:rPr>
        <w:t xml:space="preserve"> </w:t>
      </w:r>
      <w:proofErr w:type="spellStart"/>
      <w:r w:rsidRPr="00B41112">
        <w:rPr>
          <w:sz w:val="26"/>
          <w:szCs w:val="26"/>
          <w:rPrChange w:id="28023" w:author="Le Minh Nghia" w:date="2019-10-09T10:56:00Z">
            <w:rPr>
              <w:sz w:val="26"/>
              <w:szCs w:val="26"/>
            </w:rPr>
          </w:rPrChange>
        </w:rPr>
        <w:t>trò</w:t>
      </w:r>
      <w:proofErr w:type="spellEnd"/>
      <w:r w:rsidRPr="00B41112">
        <w:rPr>
          <w:sz w:val="26"/>
          <w:szCs w:val="26"/>
          <w:rPrChange w:id="28024" w:author="Le Minh Nghia" w:date="2019-10-09T10:56:00Z">
            <w:rPr>
              <w:sz w:val="26"/>
              <w:szCs w:val="26"/>
            </w:rPr>
          </w:rPrChange>
        </w:rPr>
        <w:t xml:space="preserve"> </w:t>
      </w:r>
      <w:proofErr w:type="spellStart"/>
      <w:r w:rsidRPr="00B41112">
        <w:rPr>
          <w:sz w:val="26"/>
          <w:szCs w:val="26"/>
          <w:rPrChange w:id="28025" w:author="Le Minh Nghia" w:date="2019-10-09T10:56:00Z">
            <w:rPr>
              <w:sz w:val="26"/>
              <w:szCs w:val="26"/>
            </w:rPr>
          </w:rPrChange>
        </w:rPr>
        <w:t>đó</w:t>
      </w:r>
      <w:proofErr w:type="spellEnd"/>
      <w:r w:rsidRPr="00B41112">
        <w:rPr>
          <w:sz w:val="26"/>
          <w:szCs w:val="26"/>
          <w:rPrChange w:id="28026" w:author="Le Minh Nghia" w:date="2019-10-09T10:56:00Z">
            <w:rPr>
              <w:sz w:val="26"/>
              <w:szCs w:val="26"/>
            </w:rPr>
          </w:rPrChange>
        </w:rPr>
        <w:t xml:space="preserve">. </w:t>
      </w:r>
      <w:proofErr w:type="spellStart"/>
      <w:r w:rsidRPr="00B41112">
        <w:rPr>
          <w:sz w:val="26"/>
          <w:szCs w:val="26"/>
          <w:rPrChange w:id="28027" w:author="Le Minh Nghia" w:date="2019-10-09T10:56:00Z">
            <w:rPr>
              <w:sz w:val="26"/>
              <w:szCs w:val="26"/>
            </w:rPr>
          </w:rPrChange>
        </w:rPr>
        <w:t>Trên</w:t>
      </w:r>
      <w:proofErr w:type="spellEnd"/>
      <w:r w:rsidRPr="00B41112">
        <w:rPr>
          <w:sz w:val="26"/>
          <w:szCs w:val="26"/>
          <w:rPrChange w:id="28028" w:author="Le Minh Nghia" w:date="2019-10-09T10:56:00Z">
            <w:rPr>
              <w:sz w:val="26"/>
              <w:szCs w:val="26"/>
            </w:rPr>
          </w:rPrChange>
        </w:rPr>
        <w:t xml:space="preserve"> </w:t>
      </w:r>
      <w:proofErr w:type="spellStart"/>
      <w:r w:rsidRPr="00B41112">
        <w:rPr>
          <w:sz w:val="26"/>
          <w:szCs w:val="26"/>
          <w:rPrChange w:id="28029" w:author="Le Minh Nghia" w:date="2019-10-09T10:56:00Z">
            <w:rPr>
              <w:sz w:val="26"/>
              <w:szCs w:val="26"/>
            </w:rPr>
          </w:rPrChange>
        </w:rPr>
        <w:t>giao</w:t>
      </w:r>
      <w:proofErr w:type="spellEnd"/>
      <w:r w:rsidRPr="00B41112">
        <w:rPr>
          <w:sz w:val="26"/>
          <w:szCs w:val="26"/>
          <w:rPrChange w:id="28030" w:author="Le Minh Nghia" w:date="2019-10-09T10:56:00Z">
            <w:rPr>
              <w:sz w:val="26"/>
              <w:szCs w:val="26"/>
            </w:rPr>
          </w:rPrChange>
        </w:rPr>
        <w:t xml:space="preserve"> </w:t>
      </w:r>
      <w:proofErr w:type="spellStart"/>
      <w:r w:rsidRPr="00B41112">
        <w:rPr>
          <w:sz w:val="26"/>
          <w:szCs w:val="26"/>
          <w:rPrChange w:id="28031" w:author="Le Minh Nghia" w:date="2019-10-09T10:56:00Z">
            <w:rPr>
              <w:sz w:val="26"/>
              <w:szCs w:val="26"/>
            </w:rPr>
          </w:rPrChange>
        </w:rPr>
        <w:t>diện</w:t>
      </w:r>
      <w:proofErr w:type="spellEnd"/>
      <w:r w:rsidRPr="00B41112">
        <w:rPr>
          <w:sz w:val="26"/>
          <w:szCs w:val="26"/>
          <w:rPrChange w:id="28032" w:author="Le Minh Nghia" w:date="2019-10-09T10:56:00Z">
            <w:rPr>
              <w:sz w:val="26"/>
              <w:szCs w:val="26"/>
            </w:rPr>
          </w:rPrChange>
        </w:rPr>
        <w:t xml:space="preserve"> </w:t>
      </w:r>
      <w:proofErr w:type="spellStart"/>
      <w:r w:rsidRPr="00B41112">
        <w:rPr>
          <w:sz w:val="26"/>
          <w:szCs w:val="26"/>
          <w:rPrChange w:id="28033" w:author="Le Minh Nghia" w:date="2019-10-09T10:56:00Z">
            <w:rPr>
              <w:sz w:val="26"/>
              <w:szCs w:val="26"/>
            </w:rPr>
          </w:rPrChange>
        </w:rPr>
        <w:t>phân</w:t>
      </w:r>
      <w:proofErr w:type="spellEnd"/>
      <w:r w:rsidRPr="00B41112">
        <w:rPr>
          <w:sz w:val="26"/>
          <w:szCs w:val="26"/>
          <w:rPrChange w:id="28034" w:author="Le Minh Nghia" w:date="2019-10-09T10:56:00Z">
            <w:rPr>
              <w:sz w:val="26"/>
              <w:szCs w:val="26"/>
            </w:rPr>
          </w:rPrChange>
        </w:rPr>
        <w:t xml:space="preserve"> </w:t>
      </w:r>
      <w:proofErr w:type="spellStart"/>
      <w:r w:rsidRPr="00B41112">
        <w:rPr>
          <w:sz w:val="26"/>
          <w:szCs w:val="26"/>
          <w:rPrChange w:id="28035" w:author="Le Minh Nghia" w:date="2019-10-09T10:56:00Z">
            <w:rPr>
              <w:sz w:val="26"/>
              <w:szCs w:val="26"/>
            </w:rPr>
          </w:rPrChange>
        </w:rPr>
        <w:t>quyền</w:t>
      </w:r>
      <w:proofErr w:type="spellEnd"/>
      <w:r w:rsidRPr="00B41112">
        <w:rPr>
          <w:sz w:val="26"/>
          <w:szCs w:val="26"/>
          <w:rPrChange w:id="28036" w:author="Le Minh Nghia" w:date="2019-10-09T10:56:00Z">
            <w:rPr>
              <w:sz w:val="26"/>
              <w:szCs w:val="26"/>
            </w:rPr>
          </w:rPrChange>
        </w:rPr>
        <w:t xml:space="preserve"> </w:t>
      </w:r>
      <w:proofErr w:type="spellStart"/>
      <w:r w:rsidRPr="00B41112">
        <w:rPr>
          <w:sz w:val="26"/>
          <w:szCs w:val="26"/>
          <w:rPrChange w:id="28037" w:author="Le Minh Nghia" w:date="2019-10-09T10:56:00Z">
            <w:rPr>
              <w:sz w:val="26"/>
              <w:szCs w:val="26"/>
            </w:rPr>
          </w:rPrChange>
        </w:rPr>
        <w:t>nâng</w:t>
      </w:r>
      <w:proofErr w:type="spellEnd"/>
      <w:r w:rsidRPr="00B41112">
        <w:rPr>
          <w:sz w:val="26"/>
          <w:szCs w:val="26"/>
          <w:rPrChange w:id="28038" w:author="Le Minh Nghia" w:date="2019-10-09T10:56:00Z">
            <w:rPr>
              <w:sz w:val="26"/>
              <w:szCs w:val="26"/>
            </w:rPr>
          </w:rPrChange>
        </w:rPr>
        <w:t xml:space="preserve"> </w:t>
      </w:r>
      <w:proofErr w:type="spellStart"/>
      <w:r w:rsidRPr="00B41112">
        <w:rPr>
          <w:sz w:val="26"/>
          <w:szCs w:val="26"/>
          <w:rPrChange w:id="28039" w:author="Le Minh Nghia" w:date="2019-10-09T10:56:00Z">
            <w:rPr>
              <w:sz w:val="26"/>
              <w:szCs w:val="26"/>
            </w:rPr>
          </w:rPrChange>
        </w:rPr>
        <w:t>cao</w:t>
      </w:r>
      <w:proofErr w:type="spellEnd"/>
      <w:r w:rsidRPr="00B41112">
        <w:rPr>
          <w:sz w:val="26"/>
          <w:szCs w:val="26"/>
          <w:rPrChange w:id="28040" w:author="Le Minh Nghia" w:date="2019-10-09T10:56:00Z">
            <w:rPr>
              <w:sz w:val="26"/>
              <w:szCs w:val="26"/>
            </w:rPr>
          </w:rPrChange>
        </w:rPr>
        <w:t xml:space="preserve"> </w:t>
      </w:r>
      <w:proofErr w:type="spellStart"/>
      <w:r w:rsidRPr="00B41112">
        <w:rPr>
          <w:sz w:val="26"/>
          <w:szCs w:val="26"/>
          <w:rPrChange w:id="28041" w:author="Le Minh Nghia" w:date="2019-10-09T10:56:00Z">
            <w:rPr>
              <w:sz w:val="26"/>
              <w:szCs w:val="26"/>
            </w:rPr>
          </w:rPrChange>
        </w:rPr>
        <w:t>gồ</w:t>
      </w:r>
      <w:r w:rsidR="00465648" w:rsidRPr="00B41112">
        <w:rPr>
          <w:sz w:val="26"/>
          <w:szCs w:val="26"/>
          <w:rPrChange w:id="28042" w:author="Le Minh Nghia" w:date="2019-10-09T10:56:00Z">
            <w:rPr>
              <w:sz w:val="26"/>
              <w:szCs w:val="26"/>
            </w:rPr>
          </w:rPrChange>
        </w:rPr>
        <w:t>m</w:t>
      </w:r>
      <w:proofErr w:type="spellEnd"/>
      <w:r w:rsidRPr="00B41112">
        <w:rPr>
          <w:sz w:val="26"/>
          <w:szCs w:val="26"/>
          <w:rPrChange w:id="28043" w:author="Le Minh Nghia" w:date="2019-10-09T10:56:00Z">
            <w:rPr>
              <w:sz w:val="26"/>
              <w:szCs w:val="26"/>
            </w:rPr>
          </w:rPrChange>
        </w:rPr>
        <w:t xml:space="preserve">: STT, MSSV, </w:t>
      </w:r>
      <w:proofErr w:type="spellStart"/>
      <w:r w:rsidRPr="00B41112">
        <w:rPr>
          <w:sz w:val="26"/>
          <w:szCs w:val="26"/>
          <w:rPrChange w:id="28044" w:author="Le Minh Nghia" w:date="2019-10-09T10:56:00Z">
            <w:rPr>
              <w:sz w:val="26"/>
              <w:szCs w:val="26"/>
            </w:rPr>
          </w:rPrChange>
        </w:rPr>
        <w:t>Họ</w:t>
      </w:r>
      <w:proofErr w:type="spellEnd"/>
      <w:r w:rsidRPr="00B41112">
        <w:rPr>
          <w:sz w:val="26"/>
          <w:szCs w:val="26"/>
          <w:rPrChange w:id="28045" w:author="Le Minh Nghia" w:date="2019-10-09T10:56:00Z">
            <w:rPr>
              <w:sz w:val="26"/>
              <w:szCs w:val="26"/>
            </w:rPr>
          </w:rPrChange>
        </w:rPr>
        <w:t xml:space="preserve"> </w:t>
      </w:r>
      <w:proofErr w:type="spellStart"/>
      <w:r w:rsidRPr="00B41112">
        <w:rPr>
          <w:sz w:val="26"/>
          <w:szCs w:val="26"/>
          <w:rPrChange w:id="28046" w:author="Le Minh Nghia" w:date="2019-10-09T10:56:00Z">
            <w:rPr>
              <w:sz w:val="26"/>
              <w:szCs w:val="26"/>
            </w:rPr>
          </w:rPrChange>
        </w:rPr>
        <w:t>và</w:t>
      </w:r>
      <w:proofErr w:type="spellEnd"/>
      <w:r w:rsidRPr="00B41112">
        <w:rPr>
          <w:sz w:val="26"/>
          <w:szCs w:val="26"/>
          <w:rPrChange w:id="28047" w:author="Le Minh Nghia" w:date="2019-10-09T10:56:00Z">
            <w:rPr>
              <w:sz w:val="26"/>
              <w:szCs w:val="26"/>
            </w:rPr>
          </w:rPrChange>
        </w:rPr>
        <w:t xml:space="preserve"> </w:t>
      </w:r>
      <w:proofErr w:type="spellStart"/>
      <w:r w:rsidRPr="00B41112">
        <w:rPr>
          <w:sz w:val="26"/>
          <w:szCs w:val="26"/>
          <w:rPrChange w:id="28048" w:author="Le Minh Nghia" w:date="2019-10-09T10:56:00Z">
            <w:rPr>
              <w:sz w:val="26"/>
              <w:szCs w:val="26"/>
            </w:rPr>
          </w:rPrChange>
        </w:rPr>
        <w:t>tên</w:t>
      </w:r>
      <w:proofErr w:type="spellEnd"/>
      <w:r w:rsidRPr="00B41112">
        <w:rPr>
          <w:sz w:val="26"/>
          <w:szCs w:val="26"/>
          <w:rPrChange w:id="28049" w:author="Le Minh Nghia" w:date="2019-10-09T10:56:00Z">
            <w:rPr>
              <w:sz w:val="26"/>
              <w:szCs w:val="26"/>
            </w:rPr>
          </w:rPrChange>
        </w:rPr>
        <w:t xml:space="preserve">, Action </w:t>
      </w:r>
      <w:proofErr w:type="spellStart"/>
      <w:r w:rsidRPr="00B41112">
        <w:rPr>
          <w:sz w:val="26"/>
          <w:szCs w:val="26"/>
          <w:rPrChange w:id="28050" w:author="Le Minh Nghia" w:date="2019-10-09T10:56:00Z">
            <w:rPr>
              <w:sz w:val="26"/>
              <w:szCs w:val="26"/>
            </w:rPr>
          </w:rPrChange>
        </w:rPr>
        <w:t>gồm</w:t>
      </w:r>
      <w:proofErr w:type="spellEnd"/>
      <w:r w:rsidRPr="00B41112">
        <w:rPr>
          <w:sz w:val="26"/>
          <w:szCs w:val="26"/>
          <w:rPrChange w:id="28051" w:author="Le Minh Nghia" w:date="2019-10-09T10:56:00Z">
            <w:rPr>
              <w:sz w:val="26"/>
              <w:szCs w:val="26"/>
            </w:rPr>
          </w:rPrChange>
        </w:rPr>
        <w:t xml:space="preserve"> </w:t>
      </w:r>
      <w:proofErr w:type="spellStart"/>
      <w:r w:rsidRPr="00B41112">
        <w:rPr>
          <w:sz w:val="26"/>
          <w:szCs w:val="26"/>
          <w:rPrChange w:id="28052" w:author="Le Minh Nghia" w:date="2019-10-09T10:56:00Z">
            <w:rPr>
              <w:sz w:val="26"/>
              <w:szCs w:val="26"/>
            </w:rPr>
          </w:rPrChange>
        </w:rPr>
        <w:t>có</w:t>
      </w:r>
      <w:proofErr w:type="spellEnd"/>
      <w:r w:rsidRPr="00B41112">
        <w:rPr>
          <w:sz w:val="26"/>
          <w:szCs w:val="26"/>
          <w:rPrChange w:id="28053" w:author="Le Minh Nghia" w:date="2019-10-09T10:56:00Z">
            <w:rPr>
              <w:sz w:val="26"/>
              <w:szCs w:val="26"/>
            </w:rPr>
          </w:rPrChange>
        </w:rPr>
        <w:t xml:space="preserve"> </w:t>
      </w:r>
      <w:proofErr w:type="spellStart"/>
      <w:r w:rsidRPr="00B41112">
        <w:rPr>
          <w:sz w:val="26"/>
          <w:szCs w:val="26"/>
          <w:rPrChange w:id="28054" w:author="Le Minh Nghia" w:date="2019-10-09T10:56:00Z">
            <w:rPr>
              <w:sz w:val="26"/>
              <w:szCs w:val="26"/>
            </w:rPr>
          </w:rPrChange>
        </w:rPr>
        <w:t>các</w:t>
      </w:r>
      <w:proofErr w:type="spellEnd"/>
      <w:r w:rsidRPr="00B41112">
        <w:rPr>
          <w:sz w:val="26"/>
          <w:szCs w:val="26"/>
          <w:rPrChange w:id="28055" w:author="Le Minh Nghia" w:date="2019-10-09T10:56:00Z">
            <w:rPr>
              <w:sz w:val="26"/>
              <w:szCs w:val="26"/>
            </w:rPr>
          </w:rPrChange>
        </w:rPr>
        <w:t xml:space="preserve"> </w:t>
      </w:r>
      <w:proofErr w:type="spellStart"/>
      <w:r w:rsidRPr="00B41112">
        <w:rPr>
          <w:sz w:val="26"/>
          <w:szCs w:val="26"/>
          <w:rPrChange w:id="28056" w:author="Le Minh Nghia" w:date="2019-10-09T10:56:00Z">
            <w:rPr>
              <w:sz w:val="26"/>
              <w:szCs w:val="26"/>
            </w:rPr>
          </w:rPrChange>
        </w:rPr>
        <w:t>chức</w:t>
      </w:r>
      <w:proofErr w:type="spellEnd"/>
      <w:r w:rsidRPr="00B41112">
        <w:rPr>
          <w:sz w:val="26"/>
          <w:szCs w:val="26"/>
          <w:rPrChange w:id="28057" w:author="Le Minh Nghia" w:date="2019-10-09T10:56:00Z">
            <w:rPr>
              <w:sz w:val="26"/>
              <w:szCs w:val="26"/>
            </w:rPr>
          </w:rPrChange>
        </w:rPr>
        <w:t xml:space="preserve"> </w:t>
      </w:r>
      <w:proofErr w:type="spellStart"/>
      <w:r w:rsidRPr="00B41112">
        <w:rPr>
          <w:sz w:val="26"/>
          <w:szCs w:val="26"/>
          <w:rPrChange w:id="28058" w:author="Le Minh Nghia" w:date="2019-10-09T10:56:00Z">
            <w:rPr>
              <w:sz w:val="26"/>
              <w:szCs w:val="26"/>
            </w:rPr>
          </w:rPrChange>
        </w:rPr>
        <w:t>năng</w:t>
      </w:r>
      <w:proofErr w:type="spellEnd"/>
      <w:del w:id="28059" w:author="Le Minh Nghia" w:date="2019-10-09T10:39:00Z">
        <w:r w:rsidRPr="00B41112" w:rsidDel="00CE3A23">
          <w:rPr>
            <w:sz w:val="26"/>
            <w:szCs w:val="26"/>
            <w:rPrChange w:id="28060" w:author="Le Minh Nghia" w:date="2019-10-09T10:56:00Z">
              <w:rPr>
                <w:sz w:val="26"/>
                <w:szCs w:val="26"/>
              </w:rPr>
            </w:rPrChange>
          </w:rPr>
          <w:delText xml:space="preserve"> </w:delText>
        </w:r>
      </w:del>
      <w:r w:rsidRPr="00B41112">
        <w:rPr>
          <w:sz w:val="26"/>
          <w:szCs w:val="26"/>
          <w:rPrChange w:id="28061" w:author="Le Minh Nghia" w:date="2019-10-09T10:56:00Z">
            <w:rPr>
              <w:sz w:val="26"/>
              <w:szCs w:val="26"/>
            </w:rPr>
          </w:rPrChange>
        </w:rPr>
        <w:t xml:space="preserve">: </w:t>
      </w:r>
      <w:proofErr w:type="spellStart"/>
      <w:r w:rsidRPr="00B41112">
        <w:rPr>
          <w:sz w:val="26"/>
          <w:szCs w:val="26"/>
          <w:rPrChange w:id="28062" w:author="Le Minh Nghia" w:date="2019-10-09T10:56:00Z">
            <w:rPr>
              <w:sz w:val="26"/>
              <w:szCs w:val="26"/>
            </w:rPr>
          </w:rPrChange>
        </w:rPr>
        <w:t>Gán</w:t>
      </w:r>
      <w:proofErr w:type="spellEnd"/>
      <w:r w:rsidRPr="00B41112">
        <w:rPr>
          <w:sz w:val="26"/>
          <w:szCs w:val="26"/>
          <w:rPrChange w:id="28063" w:author="Le Minh Nghia" w:date="2019-10-09T10:56:00Z">
            <w:rPr>
              <w:sz w:val="26"/>
              <w:szCs w:val="26"/>
            </w:rPr>
          </w:rPrChange>
        </w:rPr>
        <w:t xml:space="preserve"> </w:t>
      </w:r>
      <w:proofErr w:type="spellStart"/>
      <w:r w:rsidRPr="00B41112">
        <w:rPr>
          <w:sz w:val="26"/>
          <w:szCs w:val="26"/>
          <w:rPrChange w:id="28064" w:author="Le Minh Nghia" w:date="2019-10-09T10:56:00Z">
            <w:rPr>
              <w:sz w:val="26"/>
              <w:szCs w:val="26"/>
            </w:rPr>
          </w:rPrChange>
        </w:rPr>
        <w:t>quyền</w:t>
      </w:r>
      <w:proofErr w:type="spellEnd"/>
      <w:r w:rsidRPr="00B41112">
        <w:rPr>
          <w:sz w:val="26"/>
          <w:szCs w:val="26"/>
          <w:rPrChange w:id="28065" w:author="Le Minh Nghia" w:date="2019-10-09T10:56:00Z">
            <w:rPr>
              <w:sz w:val="26"/>
              <w:szCs w:val="26"/>
            </w:rPr>
          </w:rPrChange>
        </w:rPr>
        <w:t xml:space="preserve"> Admin, </w:t>
      </w:r>
      <w:proofErr w:type="spellStart"/>
      <w:r w:rsidRPr="00B41112">
        <w:rPr>
          <w:sz w:val="26"/>
          <w:szCs w:val="26"/>
          <w:rPrChange w:id="28066" w:author="Le Minh Nghia" w:date="2019-10-09T10:56:00Z">
            <w:rPr>
              <w:sz w:val="26"/>
              <w:szCs w:val="26"/>
            </w:rPr>
          </w:rPrChange>
        </w:rPr>
        <w:t>Gán</w:t>
      </w:r>
      <w:proofErr w:type="spellEnd"/>
      <w:r w:rsidRPr="00B41112">
        <w:rPr>
          <w:sz w:val="26"/>
          <w:szCs w:val="26"/>
          <w:rPrChange w:id="28067" w:author="Le Minh Nghia" w:date="2019-10-09T10:56:00Z">
            <w:rPr>
              <w:sz w:val="26"/>
              <w:szCs w:val="26"/>
            </w:rPr>
          </w:rPrChange>
        </w:rPr>
        <w:t xml:space="preserve"> </w:t>
      </w:r>
      <w:proofErr w:type="spellStart"/>
      <w:r w:rsidRPr="00B41112">
        <w:rPr>
          <w:sz w:val="26"/>
          <w:szCs w:val="26"/>
          <w:rPrChange w:id="28068" w:author="Le Minh Nghia" w:date="2019-10-09T10:56:00Z">
            <w:rPr>
              <w:sz w:val="26"/>
              <w:szCs w:val="26"/>
            </w:rPr>
          </w:rPrChange>
        </w:rPr>
        <w:t>quyền</w:t>
      </w:r>
      <w:proofErr w:type="spellEnd"/>
      <w:r w:rsidRPr="00B41112">
        <w:rPr>
          <w:sz w:val="26"/>
          <w:szCs w:val="26"/>
          <w:rPrChange w:id="28069" w:author="Le Minh Nghia" w:date="2019-10-09T10:56:00Z">
            <w:rPr>
              <w:sz w:val="26"/>
              <w:szCs w:val="26"/>
            </w:rPr>
          </w:rPrChange>
        </w:rPr>
        <w:t xml:space="preserve"> </w:t>
      </w:r>
      <w:proofErr w:type="spellStart"/>
      <w:r w:rsidRPr="00B41112">
        <w:rPr>
          <w:sz w:val="26"/>
          <w:szCs w:val="26"/>
          <w:rPrChange w:id="28070" w:author="Le Minh Nghia" w:date="2019-10-09T10:56:00Z">
            <w:rPr>
              <w:sz w:val="26"/>
              <w:szCs w:val="26"/>
            </w:rPr>
          </w:rPrChange>
        </w:rPr>
        <w:t>giảng</w:t>
      </w:r>
      <w:proofErr w:type="spellEnd"/>
      <w:r w:rsidRPr="00B41112">
        <w:rPr>
          <w:sz w:val="26"/>
          <w:szCs w:val="26"/>
          <w:rPrChange w:id="28071" w:author="Le Minh Nghia" w:date="2019-10-09T10:56:00Z">
            <w:rPr>
              <w:sz w:val="26"/>
              <w:szCs w:val="26"/>
            </w:rPr>
          </w:rPrChange>
        </w:rPr>
        <w:t xml:space="preserve"> </w:t>
      </w:r>
      <w:proofErr w:type="spellStart"/>
      <w:r w:rsidRPr="00B41112">
        <w:rPr>
          <w:sz w:val="26"/>
          <w:szCs w:val="26"/>
          <w:rPrChange w:id="28072" w:author="Le Minh Nghia" w:date="2019-10-09T10:56:00Z">
            <w:rPr>
              <w:sz w:val="26"/>
              <w:szCs w:val="26"/>
            </w:rPr>
          </w:rPrChange>
        </w:rPr>
        <w:t>viên</w:t>
      </w:r>
      <w:proofErr w:type="spellEnd"/>
      <w:r w:rsidRPr="00B41112">
        <w:rPr>
          <w:sz w:val="26"/>
          <w:szCs w:val="26"/>
          <w:rPrChange w:id="28073" w:author="Le Minh Nghia" w:date="2019-10-09T10:56:00Z">
            <w:rPr>
              <w:sz w:val="26"/>
              <w:szCs w:val="26"/>
            </w:rPr>
          </w:rPrChange>
        </w:rPr>
        <w:t xml:space="preserve">, </w:t>
      </w:r>
      <w:proofErr w:type="spellStart"/>
      <w:r w:rsidRPr="00B41112">
        <w:rPr>
          <w:sz w:val="26"/>
          <w:szCs w:val="26"/>
          <w:rPrChange w:id="28074" w:author="Le Minh Nghia" w:date="2019-10-09T10:56:00Z">
            <w:rPr>
              <w:sz w:val="26"/>
              <w:szCs w:val="26"/>
            </w:rPr>
          </w:rPrChange>
        </w:rPr>
        <w:t>gán</w:t>
      </w:r>
      <w:proofErr w:type="spellEnd"/>
      <w:r w:rsidRPr="00B41112">
        <w:rPr>
          <w:sz w:val="26"/>
          <w:szCs w:val="26"/>
          <w:rPrChange w:id="28075" w:author="Le Minh Nghia" w:date="2019-10-09T10:56:00Z">
            <w:rPr>
              <w:sz w:val="26"/>
              <w:szCs w:val="26"/>
            </w:rPr>
          </w:rPrChange>
        </w:rPr>
        <w:t xml:space="preserve"> </w:t>
      </w:r>
      <w:proofErr w:type="spellStart"/>
      <w:r w:rsidRPr="00B41112">
        <w:rPr>
          <w:sz w:val="26"/>
          <w:szCs w:val="26"/>
          <w:rPrChange w:id="28076" w:author="Le Minh Nghia" w:date="2019-10-09T10:56:00Z">
            <w:rPr>
              <w:sz w:val="26"/>
              <w:szCs w:val="26"/>
            </w:rPr>
          </w:rPrChange>
        </w:rPr>
        <w:t>quyền</w:t>
      </w:r>
      <w:proofErr w:type="spellEnd"/>
      <w:r w:rsidRPr="00B41112">
        <w:rPr>
          <w:sz w:val="26"/>
          <w:szCs w:val="26"/>
          <w:rPrChange w:id="28077" w:author="Le Minh Nghia" w:date="2019-10-09T10:56:00Z">
            <w:rPr>
              <w:sz w:val="26"/>
              <w:szCs w:val="26"/>
            </w:rPr>
          </w:rPrChange>
        </w:rPr>
        <w:t xml:space="preserve"> </w:t>
      </w:r>
      <w:proofErr w:type="spellStart"/>
      <w:r w:rsidRPr="00B41112">
        <w:rPr>
          <w:sz w:val="26"/>
          <w:szCs w:val="26"/>
          <w:rPrChange w:id="28078" w:author="Le Minh Nghia" w:date="2019-10-09T10:56:00Z">
            <w:rPr>
              <w:sz w:val="26"/>
              <w:szCs w:val="26"/>
            </w:rPr>
          </w:rPrChange>
        </w:rPr>
        <w:t>cựu</w:t>
      </w:r>
      <w:proofErr w:type="spellEnd"/>
      <w:r w:rsidRPr="00B41112">
        <w:rPr>
          <w:sz w:val="26"/>
          <w:szCs w:val="26"/>
          <w:rPrChange w:id="28079" w:author="Le Minh Nghia" w:date="2019-10-09T10:56:00Z">
            <w:rPr>
              <w:sz w:val="26"/>
              <w:szCs w:val="26"/>
            </w:rPr>
          </w:rPrChange>
        </w:rPr>
        <w:t xml:space="preserve"> </w:t>
      </w:r>
      <w:proofErr w:type="spellStart"/>
      <w:r w:rsidRPr="00B41112">
        <w:rPr>
          <w:sz w:val="26"/>
          <w:szCs w:val="26"/>
          <w:rPrChange w:id="28080" w:author="Le Minh Nghia" w:date="2019-10-09T10:56:00Z">
            <w:rPr>
              <w:sz w:val="26"/>
              <w:szCs w:val="26"/>
            </w:rPr>
          </w:rPrChange>
        </w:rPr>
        <w:t>sinh</w:t>
      </w:r>
      <w:proofErr w:type="spellEnd"/>
      <w:r w:rsidRPr="00B41112">
        <w:rPr>
          <w:sz w:val="26"/>
          <w:szCs w:val="26"/>
          <w:rPrChange w:id="28081" w:author="Le Minh Nghia" w:date="2019-10-09T10:56:00Z">
            <w:rPr>
              <w:sz w:val="26"/>
              <w:szCs w:val="26"/>
            </w:rPr>
          </w:rPrChange>
        </w:rPr>
        <w:t xml:space="preserve"> </w:t>
      </w:r>
      <w:proofErr w:type="spellStart"/>
      <w:r w:rsidRPr="00B41112">
        <w:rPr>
          <w:sz w:val="26"/>
          <w:szCs w:val="26"/>
          <w:rPrChange w:id="28082" w:author="Le Minh Nghia" w:date="2019-10-09T10:56:00Z">
            <w:rPr>
              <w:sz w:val="26"/>
              <w:szCs w:val="26"/>
            </w:rPr>
          </w:rPrChange>
        </w:rPr>
        <w:t>viên</w:t>
      </w:r>
      <w:proofErr w:type="spellEnd"/>
      <w:r w:rsidRPr="00B41112">
        <w:rPr>
          <w:sz w:val="26"/>
          <w:szCs w:val="26"/>
          <w:rPrChange w:id="28083" w:author="Le Minh Nghia" w:date="2019-10-09T10:56:00Z">
            <w:rPr>
              <w:sz w:val="26"/>
              <w:szCs w:val="26"/>
            </w:rPr>
          </w:rPrChange>
        </w:rPr>
        <w:t xml:space="preserve">, </w:t>
      </w:r>
      <w:proofErr w:type="spellStart"/>
      <w:r w:rsidRPr="00B41112">
        <w:rPr>
          <w:sz w:val="26"/>
          <w:szCs w:val="26"/>
          <w:rPrChange w:id="28084" w:author="Le Minh Nghia" w:date="2019-10-09T10:56:00Z">
            <w:rPr>
              <w:sz w:val="26"/>
              <w:szCs w:val="26"/>
            </w:rPr>
          </w:rPrChange>
        </w:rPr>
        <w:t>gán</w:t>
      </w:r>
      <w:proofErr w:type="spellEnd"/>
      <w:r w:rsidRPr="00B41112">
        <w:rPr>
          <w:sz w:val="26"/>
          <w:szCs w:val="26"/>
          <w:rPrChange w:id="28085" w:author="Le Minh Nghia" w:date="2019-10-09T10:56:00Z">
            <w:rPr>
              <w:sz w:val="26"/>
              <w:szCs w:val="26"/>
            </w:rPr>
          </w:rPrChange>
        </w:rPr>
        <w:t xml:space="preserve"> </w:t>
      </w:r>
      <w:proofErr w:type="spellStart"/>
      <w:r w:rsidRPr="00B41112">
        <w:rPr>
          <w:sz w:val="26"/>
          <w:szCs w:val="26"/>
          <w:rPrChange w:id="28086" w:author="Le Minh Nghia" w:date="2019-10-09T10:56:00Z">
            <w:rPr>
              <w:sz w:val="26"/>
              <w:szCs w:val="26"/>
            </w:rPr>
          </w:rPrChange>
        </w:rPr>
        <w:t>quyền</w:t>
      </w:r>
      <w:proofErr w:type="spellEnd"/>
      <w:r w:rsidRPr="00B41112">
        <w:rPr>
          <w:sz w:val="26"/>
          <w:szCs w:val="26"/>
          <w:rPrChange w:id="28087" w:author="Le Minh Nghia" w:date="2019-10-09T10:56:00Z">
            <w:rPr>
              <w:sz w:val="26"/>
              <w:szCs w:val="26"/>
            </w:rPr>
          </w:rPrChange>
        </w:rPr>
        <w:t xml:space="preserve"> </w:t>
      </w:r>
      <w:proofErr w:type="spellStart"/>
      <w:r w:rsidRPr="00B41112">
        <w:rPr>
          <w:sz w:val="26"/>
          <w:szCs w:val="26"/>
          <w:rPrChange w:id="28088" w:author="Le Minh Nghia" w:date="2019-10-09T10:56:00Z">
            <w:rPr>
              <w:sz w:val="26"/>
              <w:szCs w:val="26"/>
            </w:rPr>
          </w:rPrChange>
        </w:rPr>
        <w:t>sinh</w:t>
      </w:r>
      <w:proofErr w:type="spellEnd"/>
      <w:r w:rsidRPr="00B41112">
        <w:rPr>
          <w:sz w:val="26"/>
          <w:szCs w:val="26"/>
          <w:rPrChange w:id="28089" w:author="Le Minh Nghia" w:date="2019-10-09T10:56:00Z">
            <w:rPr>
              <w:sz w:val="26"/>
              <w:szCs w:val="26"/>
            </w:rPr>
          </w:rPrChange>
        </w:rPr>
        <w:t xml:space="preserve"> </w:t>
      </w:r>
      <w:proofErr w:type="spellStart"/>
      <w:r w:rsidRPr="00B41112">
        <w:rPr>
          <w:sz w:val="26"/>
          <w:szCs w:val="26"/>
          <w:rPrChange w:id="28090" w:author="Le Minh Nghia" w:date="2019-10-09T10:56:00Z">
            <w:rPr>
              <w:sz w:val="26"/>
              <w:szCs w:val="26"/>
            </w:rPr>
          </w:rPrChange>
        </w:rPr>
        <w:t>viên</w:t>
      </w:r>
      <w:proofErr w:type="spellEnd"/>
      <w:r w:rsidRPr="00B41112">
        <w:rPr>
          <w:sz w:val="26"/>
          <w:szCs w:val="26"/>
          <w:rPrChange w:id="28091" w:author="Le Minh Nghia" w:date="2019-10-09T10:56:00Z">
            <w:rPr>
              <w:sz w:val="26"/>
              <w:szCs w:val="26"/>
            </w:rPr>
          </w:rPrChange>
        </w:rPr>
        <w:t xml:space="preserve">, </w:t>
      </w:r>
      <w:proofErr w:type="spellStart"/>
      <w:r w:rsidRPr="00B41112">
        <w:rPr>
          <w:sz w:val="26"/>
          <w:szCs w:val="26"/>
          <w:rPrChange w:id="28092" w:author="Le Minh Nghia" w:date="2019-10-09T10:56:00Z">
            <w:rPr>
              <w:sz w:val="26"/>
              <w:szCs w:val="26"/>
            </w:rPr>
          </w:rPrChange>
        </w:rPr>
        <w:t>và</w:t>
      </w:r>
      <w:proofErr w:type="spellEnd"/>
      <w:r w:rsidRPr="00B41112">
        <w:rPr>
          <w:sz w:val="26"/>
          <w:szCs w:val="26"/>
          <w:rPrChange w:id="28093" w:author="Le Minh Nghia" w:date="2019-10-09T10:56:00Z">
            <w:rPr>
              <w:sz w:val="26"/>
              <w:szCs w:val="26"/>
            </w:rPr>
          </w:rPrChange>
        </w:rPr>
        <w:t xml:space="preserve"> </w:t>
      </w:r>
      <w:proofErr w:type="spellStart"/>
      <w:r w:rsidRPr="00B41112">
        <w:rPr>
          <w:sz w:val="26"/>
          <w:szCs w:val="26"/>
          <w:rPrChange w:id="28094" w:author="Le Minh Nghia" w:date="2019-10-09T10:56:00Z">
            <w:rPr>
              <w:sz w:val="26"/>
              <w:szCs w:val="26"/>
            </w:rPr>
          </w:rPrChange>
        </w:rPr>
        <w:t>nếu</w:t>
      </w:r>
      <w:proofErr w:type="spellEnd"/>
      <w:r w:rsidRPr="00B41112">
        <w:rPr>
          <w:sz w:val="26"/>
          <w:szCs w:val="26"/>
          <w:rPrChange w:id="28095" w:author="Le Minh Nghia" w:date="2019-10-09T10:56:00Z">
            <w:rPr>
              <w:sz w:val="26"/>
              <w:szCs w:val="26"/>
            </w:rPr>
          </w:rPrChange>
        </w:rPr>
        <w:t xml:space="preserve"> </w:t>
      </w:r>
      <w:proofErr w:type="spellStart"/>
      <w:r w:rsidRPr="00B41112">
        <w:rPr>
          <w:sz w:val="26"/>
          <w:szCs w:val="26"/>
          <w:rPrChange w:id="28096" w:author="Le Minh Nghia" w:date="2019-10-09T10:56:00Z">
            <w:rPr>
              <w:sz w:val="26"/>
              <w:szCs w:val="26"/>
            </w:rPr>
          </w:rPrChange>
        </w:rPr>
        <w:t>như</w:t>
      </w:r>
      <w:proofErr w:type="spellEnd"/>
      <w:r w:rsidRPr="00B41112">
        <w:rPr>
          <w:sz w:val="26"/>
          <w:szCs w:val="26"/>
          <w:rPrChange w:id="28097" w:author="Le Minh Nghia" w:date="2019-10-09T10:56:00Z">
            <w:rPr>
              <w:sz w:val="26"/>
              <w:szCs w:val="26"/>
            </w:rPr>
          </w:rPrChange>
        </w:rPr>
        <w:t xml:space="preserve"> </w:t>
      </w:r>
      <w:proofErr w:type="spellStart"/>
      <w:r w:rsidRPr="00B41112">
        <w:rPr>
          <w:sz w:val="26"/>
          <w:szCs w:val="26"/>
          <w:rPrChange w:id="28098" w:author="Le Minh Nghia" w:date="2019-10-09T10:56:00Z">
            <w:rPr>
              <w:sz w:val="26"/>
              <w:szCs w:val="26"/>
            </w:rPr>
          </w:rPrChange>
        </w:rPr>
        <w:t>người</w:t>
      </w:r>
      <w:proofErr w:type="spellEnd"/>
      <w:r w:rsidRPr="00B41112">
        <w:rPr>
          <w:sz w:val="26"/>
          <w:szCs w:val="26"/>
          <w:rPrChange w:id="28099" w:author="Le Minh Nghia" w:date="2019-10-09T10:56:00Z">
            <w:rPr>
              <w:sz w:val="26"/>
              <w:szCs w:val="26"/>
            </w:rPr>
          </w:rPrChange>
        </w:rPr>
        <w:t xml:space="preserve"> </w:t>
      </w:r>
      <w:proofErr w:type="spellStart"/>
      <w:r w:rsidRPr="00B41112">
        <w:rPr>
          <w:sz w:val="26"/>
          <w:szCs w:val="26"/>
          <w:rPrChange w:id="28100" w:author="Le Minh Nghia" w:date="2019-10-09T10:56:00Z">
            <w:rPr>
              <w:sz w:val="26"/>
              <w:szCs w:val="26"/>
            </w:rPr>
          </w:rPrChange>
        </w:rPr>
        <w:t>dùng</w:t>
      </w:r>
      <w:proofErr w:type="spellEnd"/>
      <w:r w:rsidRPr="00B41112">
        <w:rPr>
          <w:sz w:val="26"/>
          <w:szCs w:val="26"/>
          <w:rPrChange w:id="28101" w:author="Le Minh Nghia" w:date="2019-10-09T10:56:00Z">
            <w:rPr>
              <w:sz w:val="26"/>
              <w:szCs w:val="26"/>
            </w:rPr>
          </w:rPrChange>
        </w:rPr>
        <w:t xml:space="preserve"> </w:t>
      </w:r>
      <w:proofErr w:type="spellStart"/>
      <w:r w:rsidRPr="00B41112">
        <w:rPr>
          <w:sz w:val="26"/>
          <w:szCs w:val="26"/>
          <w:rPrChange w:id="28102" w:author="Le Minh Nghia" w:date="2019-10-09T10:56:00Z">
            <w:rPr>
              <w:sz w:val="26"/>
              <w:szCs w:val="26"/>
            </w:rPr>
          </w:rPrChange>
        </w:rPr>
        <w:t>đó</w:t>
      </w:r>
      <w:proofErr w:type="spellEnd"/>
      <w:r w:rsidRPr="00B41112">
        <w:rPr>
          <w:sz w:val="26"/>
          <w:szCs w:val="26"/>
          <w:rPrChange w:id="28103" w:author="Le Minh Nghia" w:date="2019-10-09T10:56:00Z">
            <w:rPr>
              <w:sz w:val="26"/>
              <w:szCs w:val="26"/>
            </w:rPr>
          </w:rPrChange>
        </w:rPr>
        <w:t xml:space="preserve"> </w:t>
      </w:r>
      <w:proofErr w:type="spellStart"/>
      <w:r w:rsidRPr="00B41112">
        <w:rPr>
          <w:sz w:val="26"/>
          <w:szCs w:val="26"/>
          <w:rPrChange w:id="28104" w:author="Le Minh Nghia" w:date="2019-10-09T10:56:00Z">
            <w:rPr>
              <w:sz w:val="26"/>
              <w:szCs w:val="26"/>
            </w:rPr>
          </w:rPrChange>
        </w:rPr>
        <w:t>đã</w:t>
      </w:r>
      <w:proofErr w:type="spellEnd"/>
      <w:r w:rsidRPr="00B41112">
        <w:rPr>
          <w:sz w:val="26"/>
          <w:szCs w:val="26"/>
          <w:rPrChange w:id="28105" w:author="Le Minh Nghia" w:date="2019-10-09T10:56:00Z">
            <w:rPr>
              <w:sz w:val="26"/>
              <w:szCs w:val="26"/>
            </w:rPr>
          </w:rPrChange>
        </w:rPr>
        <w:t xml:space="preserve"> </w:t>
      </w:r>
      <w:proofErr w:type="spellStart"/>
      <w:r w:rsidRPr="00B41112">
        <w:rPr>
          <w:sz w:val="26"/>
          <w:szCs w:val="26"/>
          <w:rPrChange w:id="28106" w:author="Le Minh Nghia" w:date="2019-10-09T10:56:00Z">
            <w:rPr>
              <w:sz w:val="26"/>
              <w:szCs w:val="26"/>
            </w:rPr>
          </w:rPrChange>
        </w:rPr>
        <w:t>có</w:t>
      </w:r>
      <w:proofErr w:type="spellEnd"/>
      <w:r w:rsidRPr="00B41112">
        <w:rPr>
          <w:sz w:val="26"/>
          <w:szCs w:val="26"/>
          <w:rPrChange w:id="28107" w:author="Le Minh Nghia" w:date="2019-10-09T10:56:00Z">
            <w:rPr>
              <w:sz w:val="26"/>
              <w:szCs w:val="26"/>
            </w:rPr>
          </w:rPrChange>
        </w:rPr>
        <w:t xml:space="preserve"> </w:t>
      </w:r>
      <w:proofErr w:type="spellStart"/>
      <w:r w:rsidRPr="00B41112">
        <w:rPr>
          <w:sz w:val="26"/>
          <w:szCs w:val="26"/>
          <w:rPrChange w:id="28108" w:author="Le Minh Nghia" w:date="2019-10-09T10:56:00Z">
            <w:rPr>
              <w:sz w:val="26"/>
              <w:szCs w:val="26"/>
            </w:rPr>
          </w:rPrChange>
        </w:rPr>
        <w:t>vai</w:t>
      </w:r>
      <w:proofErr w:type="spellEnd"/>
      <w:r w:rsidRPr="00B41112">
        <w:rPr>
          <w:sz w:val="26"/>
          <w:szCs w:val="26"/>
          <w:rPrChange w:id="28109" w:author="Le Minh Nghia" w:date="2019-10-09T10:56:00Z">
            <w:rPr>
              <w:sz w:val="26"/>
              <w:szCs w:val="26"/>
            </w:rPr>
          </w:rPrChange>
        </w:rPr>
        <w:t xml:space="preserve"> </w:t>
      </w:r>
      <w:proofErr w:type="spellStart"/>
      <w:r w:rsidRPr="00B41112">
        <w:rPr>
          <w:sz w:val="26"/>
          <w:szCs w:val="26"/>
          <w:rPrChange w:id="28110" w:author="Le Minh Nghia" w:date="2019-10-09T10:56:00Z">
            <w:rPr>
              <w:sz w:val="26"/>
              <w:szCs w:val="26"/>
            </w:rPr>
          </w:rPrChange>
        </w:rPr>
        <w:t>trò</w:t>
      </w:r>
      <w:proofErr w:type="spellEnd"/>
      <w:r w:rsidRPr="00B41112">
        <w:rPr>
          <w:sz w:val="26"/>
          <w:szCs w:val="26"/>
          <w:rPrChange w:id="28111" w:author="Le Minh Nghia" w:date="2019-10-09T10:56:00Z">
            <w:rPr>
              <w:sz w:val="26"/>
              <w:szCs w:val="26"/>
            </w:rPr>
          </w:rPrChange>
        </w:rPr>
        <w:t xml:space="preserve"> </w:t>
      </w:r>
      <w:proofErr w:type="spellStart"/>
      <w:r w:rsidRPr="00B41112">
        <w:rPr>
          <w:sz w:val="26"/>
          <w:szCs w:val="26"/>
          <w:rPrChange w:id="28112" w:author="Le Minh Nghia" w:date="2019-10-09T10:56:00Z">
            <w:rPr>
              <w:sz w:val="26"/>
              <w:szCs w:val="26"/>
            </w:rPr>
          </w:rPrChange>
        </w:rPr>
        <w:t>rồi</w:t>
      </w:r>
      <w:proofErr w:type="spellEnd"/>
      <w:r w:rsidRPr="00B41112">
        <w:rPr>
          <w:sz w:val="26"/>
          <w:szCs w:val="26"/>
          <w:rPrChange w:id="28113" w:author="Le Minh Nghia" w:date="2019-10-09T10:56:00Z">
            <w:rPr>
              <w:sz w:val="26"/>
              <w:szCs w:val="26"/>
            </w:rPr>
          </w:rPrChange>
        </w:rPr>
        <w:t xml:space="preserve"> </w:t>
      </w:r>
      <w:proofErr w:type="spellStart"/>
      <w:r w:rsidRPr="00B41112">
        <w:rPr>
          <w:sz w:val="26"/>
          <w:szCs w:val="26"/>
          <w:rPrChange w:id="28114" w:author="Le Minh Nghia" w:date="2019-10-09T10:56:00Z">
            <w:rPr>
              <w:sz w:val="26"/>
              <w:szCs w:val="26"/>
            </w:rPr>
          </w:rPrChange>
        </w:rPr>
        <w:t>thì</w:t>
      </w:r>
      <w:proofErr w:type="spellEnd"/>
      <w:r w:rsidRPr="00B41112">
        <w:rPr>
          <w:sz w:val="26"/>
          <w:szCs w:val="26"/>
          <w:rPrChange w:id="28115" w:author="Le Minh Nghia" w:date="2019-10-09T10:56:00Z">
            <w:rPr>
              <w:sz w:val="26"/>
              <w:szCs w:val="26"/>
            </w:rPr>
          </w:rPrChange>
        </w:rPr>
        <w:t xml:space="preserve"> </w:t>
      </w:r>
      <w:proofErr w:type="spellStart"/>
      <w:r w:rsidRPr="00B41112">
        <w:rPr>
          <w:sz w:val="26"/>
          <w:szCs w:val="26"/>
          <w:rPrChange w:id="28116" w:author="Le Minh Nghia" w:date="2019-10-09T10:56:00Z">
            <w:rPr>
              <w:sz w:val="26"/>
              <w:szCs w:val="26"/>
            </w:rPr>
          </w:rPrChange>
        </w:rPr>
        <w:t>có</w:t>
      </w:r>
      <w:proofErr w:type="spellEnd"/>
      <w:r w:rsidRPr="00B41112">
        <w:rPr>
          <w:sz w:val="26"/>
          <w:szCs w:val="26"/>
          <w:rPrChange w:id="28117" w:author="Le Minh Nghia" w:date="2019-10-09T10:56:00Z">
            <w:rPr>
              <w:sz w:val="26"/>
              <w:szCs w:val="26"/>
            </w:rPr>
          </w:rPrChange>
        </w:rPr>
        <w:t xml:space="preserve"> </w:t>
      </w:r>
      <w:proofErr w:type="spellStart"/>
      <w:r w:rsidRPr="00B41112">
        <w:rPr>
          <w:sz w:val="26"/>
          <w:szCs w:val="26"/>
          <w:rPrChange w:id="28118" w:author="Le Minh Nghia" w:date="2019-10-09T10:56:00Z">
            <w:rPr>
              <w:sz w:val="26"/>
              <w:szCs w:val="26"/>
            </w:rPr>
          </w:rPrChange>
        </w:rPr>
        <w:t>thể</w:t>
      </w:r>
      <w:proofErr w:type="spellEnd"/>
      <w:r w:rsidRPr="00B41112">
        <w:rPr>
          <w:sz w:val="26"/>
          <w:szCs w:val="26"/>
          <w:rPrChange w:id="28119" w:author="Le Minh Nghia" w:date="2019-10-09T10:56:00Z">
            <w:rPr>
              <w:sz w:val="26"/>
              <w:szCs w:val="26"/>
            </w:rPr>
          </w:rPrChange>
        </w:rPr>
        <w:t xml:space="preserve"> </w:t>
      </w:r>
      <w:proofErr w:type="spellStart"/>
      <w:r w:rsidRPr="00B41112">
        <w:rPr>
          <w:sz w:val="26"/>
          <w:szCs w:val="26"/>
          <w:rPrChange w:id="28120" w:author="Le Minh Nghia" w:date="2019-10-09T10:56:00Z">
            <w:rPr>
              <w:sz w:val="26"/>
              <w:szCs w:val="26"/>
            </w:rPr>
          </w:rPrChange>
        </w:rPr>
        <w:t>xóa</w:t>
      </w:r>
      <w:proofErr w:type="spellEnd"/>
      <w:r w:rsidRPr="00B41112">
        <w:rPr>
          <w:sz w:val="26"/>
          <w:szCs w:val="26"/>
          <w:rPrChange w:id="28121" w:author="Le Minh Nghia" w:date="2019-10-09T10:56:00Z">
            <w:rPr>
              <w:sz w:val="26"/>
              <w:szCs w:val="26"/>
            </w:rPr>
          </w:rPrChange>
        </w:rPr>
        <w:t xml:space="preserve"> </w:t>
      </w:r>
      <w:proofErr w:type="spellStart"/>
      <w:r w:rsidRPr="00B41112">
        <w:rPr>
          <w:sz w:val="26"/>
          <w:szCs w:val="26"/>
          <w:rPrChange w:id="28122" w:author="Le Minh Nghia" w:date="2019-10-09T10:56:00Z">
            <w:rPr>
              <w:sz w:val="26"/>
              <w:szCs w:val="26"/>
            </w:rPr>
          </w:rPrChange>
        </w:rPr>
        <w:t>vai</w:t>
      </w:r>
      <w:proofErr w:type="spellEnd"/>
      <w:r w:rsidRPr="00B41112">
        <w:rPr>
          <w:sz w:val="26"/>
          <w:szCs w:val="26"/>
          <w:rPrChange w:id="28123" w:author="Le Minh Nghia" w:date="2019-10-09T10:56:00Z">
            <w:rPr>
              <w:sz w:val="26"/>
              <w:szCs w:val="26"/>
            </w:rPr>
          </w:rPrChange>
        </w:rPr>
        <w:t xml:space="preserve"> </w:t>
      </w:r>
      <w:proofErr w:type="spellStart"/>
      <w:r w:rsidRPr="00B41112">
        <w:rPr>
          <w:sz w:val="26"/>
          <w:szCs w:val="26"/>
          <w:rPrChange w:id="28124" w:author="Le Minh Nghia" w:date="2019-10-09T10:56:00Z">
            <w:rPr>
              <w:sz w:val="26"/>
              <w:szCs w:val="26"/>
            </w:rPr>
          </w:rPrChange>
        </w:rPr>
        <w:t>trò</w:t>
      </w:r>
      <w:proofErr w:type="spellEnd"/>
      <w:r w:rsidRPr="00B41112">
        <w:rPr>
          <w:sz w:val="26"/>
          <w:szCs w:val="26"/>
          <w:rPrChange w:id="28125" w:author="Le Minh Nghia" w:date="2019-10-09T10:56:00Z">
            <w:rPr>
              <w:sz w:val="26"/>
              <w:szCs w:val="26"/>
            </w:rPr>
          </w:rPrChange>
        </w:rPr>
        <w:t xml:space="preserve"> </w:t>
      </w:r>
      <w:proofErr w:type="spellStart"/>
      <w:r w:rsidRPr="00B41112">
        <w:rPr>
          <w:sz w:val="26"/>
          <w:szCs w:val="26"/>
          <w:rPrChange w:id="28126" w:author="Le Minh Nghia" w:date="2019-10-09T10:56:00Z">
            <w:rPr>
              <w:sz w:val="26"/>
              <w:szCs w:val="26"/>
            </w:rPr>
          </w:rPrChange>
        </w:rPr>
        <w:t>của</w:t>
      </w:r>
      <w:proofErr w:type="spellEnd"/>
      <w:r w:rsidRPr="00B41112">
        <w:rPr>
          <w:sz w:val="26"/>
          <w:szCs w:val="26"/>
          <w:rPrChange w:id="28127" w:author="Le Minh Nghia" w:date="2019-10-09T10:56:00Z">
            <w:rPr>
              <w:sz w:val="26"/>
              <w:szCs w:val="26"/>
            </w:rPr>
          </w:rPrChange>
        </w:rPr>
        <w:t xml:space="preserve"> </w:t>
      </w:r>
      <w:proofErr w:type="spellStart"/>
      <w:r w:rsidRPr="00B41112">
        <w:rPr>
          <w:sz w:val="26"/>
          <w:szCs w:val="26"/>
          <w:rPrChange w:id="28128" w:author="Le Minh Nghia" w:date="2019-10-09T10:56:00Z">
            <w:rPr>
              <w:sz w:val="26"/>
              <w:szCs w:val="26"/>
            </w:rPr>
          </w:rPrChange>
        </w:rPr>
        <w:t>người</w:t>
      </w:r>
      <w:proofErr w:type="spellEnd"/>
      <w:r w:rsidRPr="00B41112">
        <w:rPr>
          <w:sz w:val="26"/>
          <w:szCs w:val="26"/>
          <w:rPrChange w:id="28129" w:author="Le Minh Nghia" w:date="2019-10-09T10:56:00Z">
            <w:rPr>
              <w:sz w:val="26"/>
              <w:szCs w:val="26"/>
            </w:rPr>
          </w:rPrChange>
        </w:rPr>
        <w:t xml:space="preserve"> </w:t>
      </w:r>
      <w:proofErr w:type="spellStart"/>
      <w:r w:rsidRPr="00B41112">
        <w:rPr>
          <w:sz w:val="26"/>
          <w:szCs w:val="26"/>
          <w:rPrChange w:id="28130" w:author="Le Minh Nghia" w:date="2019-10-09T10:56:00Z">
            <w:rPr>
              <w:sz w:val="26"/>
              <w:szCs w:val="26"/>
            </w:rPr>
          </w:rPrChange>
        </w:rPr>
        <w:t>dùng</w:t>
      </w:r>
      <w:proofErr w:type="spellEnd"/>
      <w:r w:rsidRPr="00B41112">
        <w:rPr>
          <w:sz w:val="26"/>
          <w:szCs w:val="26"/>
          <w:rPrChange w:id="28131" w:author="Le Minh Nghia" w:date="2019-10-09T10:56:00Z">
            <w:rPr>
              <w:sz w:val="26"/>
              <w:szCs w:val="26"/>
            </w:rPr>
          </w:rPrChange>
        </w:rPr>
        <w:t xml:space="preserve"> </w:t>
      </w:r>
      <w:proofErr w:type="spellStart"/>
      <w:r w:rsidRPr="00B41112">
        <w:rPr>
          <w:sz w:val="26"/>
          <w:szCs w:val="26"/>
          <w:rPrChange w:id="28132" w:author="Le Minh Nghia" w:date="2019-10-09T10:56:00Z">
            <w:rPr>
              <w:sz w:val="26"/>
              <w:szCs w:val="26"/>
            </w:rPr>
          </w:rPrChange>
        </w:rPr>
        <w:t>đó</w:t>
      </w:r>
      <w:proofErr w:type="spellEnd"/>
      <w:r w:rsidRPr="00B41112">
        <w:rPr>
          <w:sz w:val="26"/>
          <w:szCs w:val="26"/>
          <w:rPrChange w:id="28133" w:author="Le Minh Nghia" w:date="2019-10-09T10:56:00Z">
            <w:rPr>
              <w:sz w:val="26"/>
              <w:szCs w:val="26"/>
            </w:rPr>
          </w:rPrChange>
        </w:rPr>
        <w:t>.</w:t>
      </w:r>
    </w:p>
    <w:p w:rsidR="008662E2" w:rsidRPr="00B41112" w:rsidRDefault="009D0080">
      <w:pPr>
        <w:pStyle w:val="ListParagraph"/>
        <w:ind w:left="0"/>
        <w:rPr>
          <w:sz w:val="26"/>
          <w:szCs w:val="26"/>
          <w:rPrChange w:id="28134" w:author="Le Minh Nghia" w:date="2019-10-09T10:56:00Z">
            <w:rPr>
              <w:sz w:val="26"/>
              <w:szCs w:val="26"/>
            </w:rPr>
          </w:rPrChange>
        </w:rPr>
        <w:pPrChange w:id="28135" w:author="Le Minh Nghia" w:date="2019-10-09T10:39:00Z">
          <w:pPr>
            <w:pStyle w:val="ListParagraph"/>
          </w:pPr>
        </w:pPrChange>
      </w:pPr>
      <w:proofErr w:type="spellStart"/>
      <w:r w:rsidRPr="00B41112">
        <w:rPr>
          <w:sz w:val="26"/>
          <w:szCs w:val="26"/>
          <w:rPrChange w:id="28136" w:author="Le Minh Nghia" w:date="2019-10-09T10:56:00Z">
            <w:rPr>
              <w:sz w:val="26"/>
              <w:szCs w:val="26"/>
            </w:rPr>
          </w:rPrChange>
        </w:rPr>
        <w:t>Nếu</w:t>
      </w:r>
      <w:proofErr w:type="spellEnd"/>
      <w:r w:rsidRPr="00B41112">
        <w:rPr>
          <w:sz w:val="26"/>
          <w:szCs w:val="26"/>
          <w:rPrChange w:id="28137" w:author="Le Minh Nghia" w:date="2019-10-09T10:56:00Z">
            <w:rPr>
              <w:sz w:val="26"/>
              <w:szCs w:val="26"/>
            </w:rPr>
          </w:rPrChange>
        </w:rPr>
        <w:t xml:space="preserve"> </w:t>
      </w:r>
      <w:proofErr w:type="spellStart"/>
      <w:r w:rsidRPr="00B41112">
        <w:rPr>
          <w:sz w:val="26"/>
          <w:szCs w:val="26"/>
          <w:rPrChange w:id="28138" w:author="Le Minh Nghia" w:date="2019-10-09T10:56:00Z">
            <w:rPr>
              <w:sz w:val="26"/>
              <w:szCs w:val="26"/>
            </w:rPr>
          </w:rPrChange>
        </w:rPr>
        <w:t>người</w:t>
      </w:r>
      <w:proofErr w:type="spellEnd"/>
      <w:r w:rsidRPr="00B41112">
        <w:rPr>
          <w:sz w:val="26"/>
          <w:szCs w:val="26"/>
          <w:rPrChange w:id="28139" w:author="Le Minh Nghia" w:date="2019-10-09T10:56:00Z">
            <w:rPr>
              <w:sz w:val="26"/>
              <w:szCs w:val="26"/>
            </w:rPr>
          </w:rPrChange>
        </w:rPr>
        <w:t xml:space="preserve"> </w:t>
      </w:r>
      <w:proofErr w:type="spellStart"/>
      <w:r w:rsidRPr="00B41112">
        <w:rPr>
          <w:sz w:val="26"/>
          <w:szCs w:val="26"/>
          <w:rPrChange w:id="28140" w:author="Le Minh Nghia" w:date="2019-10-09T10:56:00Z">
            <w:rPr>
              <w:sz w:val="26"/>
              <w:szCs w:val="26"/>
            </w:rPr>
          </w:rPrChange>
        </w:rPr>
        <w:t>dùng</w:t>
      </w:r>
      <w:proofErr w:type="spellEnd"/>
      <w:r w:rsidRPr="00B41112">
        <w:rPr>
          <w:sz w:val="26"/>
          <w:szCs w:val="26"/>
          <w:rPrChange w:id="28141" w:author="Le Minh Nghia" w:date="2019-10-09T10:56:00Z">
            <w:rPr>
              <w:sz w:val="26"/>
              <w:szCs w:val="26"/>
            </w:rPr>
          </w:rPrChange>
        </w:rPr>
        <w:t xml:space="preserve"> </w:t>
      </w:r>
      <w:proofErr w:type="spellStart"/>
      <w:r w:rsidRPr="00B41112">
        <w:rPr>
          <w:sz w:val="26"/>
          <w:szCs w:val="26"/>
          <w:rPrChange w:id="28142" w:author="Le Minh Nghia" w:date="2019-10-09T10:56:00Z">
            <w:rPr>
              <w:sz w:val="26"/>
              <w:szCs w:val="26"/>
            </w:rPr>
          </w:rPrChange>
        </w:rPr>
        <w:t>đã</w:t>
      </w:r>
      <w:proofErr w:type="spellEnd"/>
      <w:r w:rsidRPr="00B41112">
        <w:rPr>
          <w:sz w:val="26"/>
          <w:szCs w:val="26"/>
          <w:rPrChange w:id="28143" w:author="Le Minh Nghia" w:date="2019-10-09T10:56:00Z">
            <w:rPr>
              <w:sz w:val="26"/>
              <w:szCs w:val="26"/>
            </w:rPr>
          </w:rPrChange>
        </w:rPr>
        <w:t xml:space="preserve"> </w:t>
      </w:r>
      <w:proofErr w:type="spellStart"/>
      <w:r w:rsidRPr="00B41112">
        <w:rPr>
          <w:sz w:val="26"/>
          <w:szCs w:val="26"/>
          <w:rPrChange w:id="28144" w:author="Le Minh Nghia" w:date="2019-10-09T10:56:00Z">
            <w:rPr>
              <w:sz w:val="26"/>
              <w:szCs w:val="26"/>
            </w:rPr>
          </w:rPrChange>
        </w:rPr>
        <w:t>đăng</w:t>
      </w:r>
      <w:proofErr w:type="spellEnd"/>
      <w:r w:rsidRPr="00B41112">
        <w:rPr>
          <w:sz w:val="26"/>
          <w:szCs w:val="26"/>
          <w:rPrChange w:id="28145" w:author="Le Minh Nghia" w:date="2019-10-09T10:56:00Z">
            <w:rPr>
              <w:sz w:val="26"/>
              <w:szCs w:val="26"/>
            </w:rPr>
          </w:rPrChange>
        </w:rPr>
        <w:t xml:space="preserve"> </w:t>
      </w:r>
      <w:proofErr w:type="spellStart"/>
      <w:r w:rsidRPr="00B41112">
        <w:rPr>
          <w:sz w:val="26"/>
          <w:szCs w:val="26"/>
          <w:rPrChange w:id="28146" w:author="Le Minh Nghia" w:date="2019-10-09T10:56:00Z">
            <w:rPr>
              <w:sz w:val="26"/>
              <w:szCs w:val="26"/>
            </w:rPr>
          </w:rPrChange>
        </w:rPr>
        <w:t>nhập</w:t>
      </w:r>
      <w:proofErr w:type="spellEnd"/>
      <w:r w:rsidRPr="00B41112">
        <w:rPr>
          <w:sz w:val="26"/>
          <w:szCs w:val="26"/>
          <w:rPrChange w:id="28147" w:author="Le Minh Nghia" w:date="2019-10-09T10:56:00Z">
            <w:rPr>
              <w:sz w:val="26"/>
              <w:szCs w:val="26"/>
            </w:rPr>
          </w:rPrChange>
        </w:rPr>
        <w:t xml:space="preserve"> </w:t>
      </w:r>
      <w:proofErr w:type="spellStart"/>
      <w:r w:rsidRPr="00B41112">
        <w:rPr>
          <w:sz w:val="26"/>
          <w:szCs w:val="26"/>
          <w:rPrChange w:id="28148" w:author="Le Minh Nghia" w:date="2019-10-09T10:56:00Z">
            <w:rPr>
              <w:sz w:val="26"/>
              <w:szCs w:val="26"/>
            </w:rPr>
          </w:rPrChange>
        </w:rPr>
        <w:t>vào</w:t>
      </w:r>
      <w:proofErr w:type="spellEnd"/>
      <w:r w:rsidRPr="00B41112">
        <w:rPr>
          <w:sz w:val="26"/>
          <w:szCs w:val="26"/>
          <w:rPrChange w:id="28149" w:author="Le Minh Nghia" w:date="2019-10-09T10:56:00Z">
            <w:rPr>
              <w:sz w:val="26"/>
              <w:szCs w:val="26"/>
            </w:rPr>
          </w:rPrChange>
        </w:rPr>
        <w:t xml:space="preserve"> </w:t>
      </w:r>
      <w:proofErr w:type="spellStart"/>
      <w:r w:rsidRPr="00B41112">
        <w:rPr>
          <w:sz w:val="26"/>
          <w:szCs w:val="26"/>
          <w:rPrChange w:id="28150" w:author="Le Minh Nghia" w:date="2019-10-09T10:56:00Z">
            <w:rPr>
              <w:sz w:val="26"/>
              <w:szCs w:val="26"/>
            </w:rPr>
          </w:rPrChange>
        </w:rPr>
        <w:t>thực</w:t>
      </w:r>
      <w:proofErr w:type="spellEnd"/>
      <w:r w:rsidRPr="00B41112">
        <w:rPr>
          <w:sz w:val="26"/>
          <w:szCs w:val="26"/>
          <w:rPrChange w:id="28151" w:author="Le Minh Nghia" w:date="2019-10-09T10:56:00Z">
            <w:rPr>
              <w:sz w:val="26"/>
              <w:szCs w:val="26"/>
            </w:rPr>
          </w:rPrChange>
        </w:rPr>
        <w:t xml:space="preserve"> </w:t>
      </w:r>
      <w:proofErr w:type="spellStart"/>
      <w:r w:rsidRPr="00B41112">
        <w:rPr>
          <w:sz w:val="26"/>
          <w:szCs w:val="26"/>
          <w:rPrChange w:id="28152" w:author="Le Minh Nghia" w:date="2019-10-09T10:56:00Z">
            <w:rPr>
              <w:sz w:val="26"/>
              <w:szCs w:val="26"/>
            </w:rPr>
          </w:rPrChange>
        </w:rPr>
        <w:t>hiện</w:t>
      </w:r>
      <w:proofErr w:type="spellEnd"/>
      <w:r w:rsidRPr="00B41112">
        <w:rPr>
          <w:sz w:val="26"/>
          <w:szCs w:val="26"/>
          <w:rPrChange w:id="28153" w:author="Le Minh Nghia" w:date="2019-10-09T10:56:00Z">
            <w:rPr>
              <w:sz w:val="26"/>
              <w:szCs w:val="26"/>
            </w:rPr>
          </w:rPrChange>
        </w:rPr>
        <w:t xml:space="preserve"> </w:t>
      </w:r>
      <w:proofErr w:type="spellStart"/>
      <w:r w:rsidRPr="00B41112">
        <w:rPr>
          <w:sz w:val="26"/>
          <w:szCs w:val="26"/>
          <w:rPrChange w:id="28154" w:author="Le Minh Nghia" w:date="2019-10-09T10:56:00Z">
            <w:rPr>
              <w:sz w:val="26"/>
              <w:szCs w:val="26"/>
            </w:rPr>
          </w:rPrChange>
        </w:rPr>
        <w:t>chức</w:t>
      </w:r>
      <w:proofErr w:type="spellEnd"/>
      <w:r w:rsidRPr="00B41112">
        <w:rPr>
          <w:sz w:val="26"/>
          <w:szCs w:val="26"/>
          <w:rPrChange w:id="28155" w:author="Le Minh Nghia" w:date="2019-10-09T10:56:00Z">
            <w:rPr>
              <w:sz w:val="26"/>
              <w:szCs w:val="26"/>
            </w:rPr>
          </w:rPrChange>
        </w:rPr>
        <w:t xml:space="preserve"> </w:t>
      </w:r>
      <w:proofErr w:type="spellStart"/>
      <w:r w:rsidRPr="00B41112">
        <w:rPr>
          <w:sz w:val="26"/>
          <w:szCs w:val="26"/>
          <w:rPrChange w:id="28156" w:author="Le Minh Nghia" w:date="2019-10-09T10:56:00Z">
            <w:rPr>
              <w:sz w:val="26"/>
              <w:szCs w:val="26"/>
            </w:rPr>
          </w:rPrChange>
        </w:rPr>
        <w:t>năng</w:t>
      </w:r>
      <w:proofErr w:type="spellEnd"/>
      <w:r w:rsidRPr="00B41112">
        <w:rPr>
          <w:sz w:val="26"/>
          <w:szCs w:val="26"/>
          <w:rPrChange w:id="28157" w:author="Le Minh Nghia" w:date="2019-10-09T10:56:00Z">
            <w:rPr>
              <w:sz w:val="26"/>
              <w:szCs w:val="26"/>
            </w:rPr>
          </w:rPrChange>
        </w:rPr>
        <w:t xml:space="preserve"> </w:t>
      </w:r>
      <w:proofErr w:type="spellStart"/>
      <w:r w:rsidRPr="00B41112">
        <w:rPr>
          <w:sz w:val="26"/>
          <w:szCs w:val="26"/>
          <w:rPrChange w:id="28158" w:author="Le Minh Nghia" w:date="2019-10-09T10:56:00Z">
            <w:rPr>
              <w:sz w:val="26"/>
              <w:szCs w:val="26"/>
            </w:rPr>
          </w:rPrChange>
        </w:rPr>
        <w:t>phân</w:t>
      </w:r>
      <w:proofErr w:type="spellEnd"/>
      <w:r w:rsidRPr="00B41112">
        <w:rPr>
          <w:sz w:val="26"/>
          <w:szCs w:val="26"/>
          <w:rPrChange w:id="28159" w:author="Le Minh Nghia" w:date="2019-10-09T10:56:00Z">
            <w:rPr>
              <w:sz w:val="26"/>
              <w:szCs w:val="26"/>
            </w:rPr>
          </w:rPrChange>
        </w:rPr>
        <w:t xml:space="preserve"> </w:t>
      </w:r>
      <w:proofErr w:type="spellStart"/>
      <w:r w:rsidRPr="00B41112">
        <w:rPr>
          <w:sz w:val="26"/>
          <w:szCs w:val="26"/>
          <w:rPrChange w:id="28160" w:author="Le Minh Nghia" w:date="2019-10-09T10:56:00Z">
            <w:rPr>
              <w:sz w:val="26"/>
              <w:szCs w:val="26"/>
            </w:rPr>
          </w:rPrChange>
        </w:rPr>
        <w:t>quyền</w:t>
      </w:r>
      <w:proofErr w:type="spellEnd"/>
      <w:r w:rsidRPr="00B41112">
        <w:rPr>
          <w:sz w:val="26"/>
          <w:szCs w:val="26"/>
          <w:rPrChange w:id="28161" w:author="Le Minh Nghia" w:date="2019-10-09T10:56:00Z">
            <w:rPr>
              <w:sz w:val="26"/>
              <w:szCs w:val="26"/>
            </w:rPr>
          </w:rPrChange>
        </w:rPr>
        <w:t xml:space="preserve"> </w:t>
      </w:r>
      <w:proofErr w:type="spellStart"/>
      <w:r w:rsidRPr="00B41112">
        <w:rPr>
          <w:sz w:val="26"/>
          <w:szCs w:val="26"/>
          <w:rPrChange w:id="28162" w:author="Le Minh Nghia" w:date="2019-10-09T10:56:00Z">
            <w:rPr>
              <w:sz w:val="26"/>
              <w:szCs w:val="26"/>
            </w:rPr>
          </w:rPrChange>
        </w:rPr>
        <w:t>nâng</w:t>
      </w:r>
      <w:proofErr w:type="spellEnd"/>
      <w:r w:rsidRPr="00B41112">
        <w:rPr>
          <w:sz w:val="26"/>
          <w:szCs w:val="26"/>
          <w:rPrChange w:id="28163" w:author="Le Minh Nghia" w:date="2019-10-09T10:56:00Z">
            <w:rPr>
              <w:sz w:val="26"/>
              <w:szCs w:val="26"/>
            </w:rPr>
          </w:rPrChange>
        </w:rPr>
        <w:t xml:space="preserve"> </w:t>
      </w:r>
      <w:proofErr w:type="spellStart"/>
      <w:r w:rsidRPr="00B41112">
        <w:rPr>
          <w:sz w:val="26"/>
          <w:szCs w:val="26"/>
          <w:rPrChange w:id="28164" w:author="Le Minh Nghia" w:date="2019-10-09T10:56:00Z">
            <w:rPr>
              <w:sz w:val="26"/>
              <w:szCs w:val="26"/>
            </w:rPr>
          </w:rPrChange>
        </w:rPr>
        <w:t>cao</w:t>
      </w:r>
      <w:proofErr w:type="spellEnd"/>
      <w:r w:rsidRPr="00B41112">
        <w:rPr>
          <w:sz w:val="26"/>
          <w:szCs w:val="26"/>
          <w:rPrChange w:id="28165" w:author="Le Minh Nghia" w:date="2019-10-09T10:56:00Z">
            <w:rPr>
              <w:sz w:val="26"/>
              <w:szCs w:val="26"/>
            </w:rPr>
          </w:rPrChange>
        </w:rPr>
        <w:t xml:space="preserve"> </w:t>
      </w:r>
      <w:proofErr w:type="spellStart"/>
      <w:r w:rsidRPr="00B41112">
        <w:rPr>
          <w:sz w:val="26"/>
          <w:szCs w:val="26"/>
          <w:rPrChange w:id="28166" w:author="Le Minh Nghia" w:date="2019-10-09T10:56:00Z">
            <w:rPr>
              <w:sz w:val="26"/>
              <w:szCs w:val="26"/>
            </w:rPr>
          </w:rPrChange>
        </w:rPr>
        <w:t>này</w:t>
      </w:r>
      <w:proofErr w:type="spellEnd"/>
      <w:r w:rsidRPr="00B41112">
        <w:rPr>
          <w:sz w:val="26"/>
          <w:szCs w:val="26"/>
          <w:rPrChange w:id="28167" w:author="Le Minh Nghia" w:date="2019-10-09T10:56:00Z">
            <w:rPr>
              <w:sz w:val="26"/>
              <w:szCs w:val="26"/>
            </w:rPr>
          </w:rPrChange>
        </w:rPr>
        <w:t xml:space="preserve"> </w:t>
      </w:r>
      <w:proofErr w:type="spellStart"/>
      <w:r w:rsidRPr="00B41112">
        <w:rPr>
          <w:sz w:val="26"/>
          <w:szCs w:val="26"/>
          <w:rPrChange w:id="28168" w:author="Le Minh Nghia" w:date="2019-10-09T10:56:00Z">
            <w:rPr>
              <w:sz w:val="26"/>
              <w:szCs w:val="26"/>
            </w:rPr>
          </w:rPrChange>
        </w:rPr>
        <w:t>thì</w:t>
      </w:r>
      <w:proofErr w:type="spellEnd"/>
      <w:r w:rsidRPr="00B41112">
        <w:rPr>
          <w:sz w:val="26"/>
          <w:szCs w:val="26"/>
          <w:rPrChange w:id="28169" w:author="Le Minh Nghia" w:date="2019-10-09T10:56:00Z">
            <w:rPr>
              <w:sz w:val="26"/>
              <w:szCs w:val="26"/>
            </w:rPr>
          </w:rPrChange>
        </w:rPr>
        <w:t xml:space="preserve"> </w:t>
      </w:r>
      <w:proofErr w:type="spellStart"/>
      <w:r w:rsidRPr="00B41112">
        <w:rPr>
          <w:sz w:val="26"/>
          <w:szCs w:val="26"/>
          <w:rPrChange w:id="28170" w:author="Le Minh Nghia" w:date="2019-10-09T10:56:00Z">
            <w:rPr>
              <w:sz w:val="26"/>
              <w:szCs w:val="26"/>
            </w:rPr>
          </w:rPrChange>
        </w:rPr>
        <w:t>sẽ</w:t>
      </w:r>
      <w:proofErr w:type="spellEnd"/>
      <w:r w:rsidRPr="00B41112">
        <w:rPr>
          <w:sz w:val="26"/>
          <w:szCs w:val="26"/>
          <w:rPrChange w:id="28171" w:author="Le Minh Nghia" w:date="2019-10-09T10:56:00Z">
            <w:rPr>
              <w:sz w:val="26"/>
              <w:szCs w:val="26"/>
            </w:rPr>
          </w:rPrChange>
        </w:rPr>
        <w:t xml:space="preserve"> </w:t>
      </w:r>
      <w:proofErr w:type="spellStart"/>
      <w:r w:rsidRPr="00B41112">
        <w:rPr>
          <w:sz w:val="26"/>
          <w:szCs w:val="26"/>
          <w:rPrChange w:id="28172" w:author="Le Minh Nghia" w:date="2019-10-09T10:56:00Z">
            <w:rPr>
              <w:sz w:val="26"/>
              <w:szCs w:val="26"/>
            </w:rPr>
          </w:rPrChange>
        </w:rPr>
        <w:t>không</w:t>
      </w:r>
      <w:proofErr w:type="spellEnd"/>
      <w:r w:rsidRPr="00B41112">
        <w:rPr>
          <w:sz w:val="26"/>
          <w:szCs w:val="26"/>
          <w:rPrChange w:id="28173" w:author="Le Minh Nghia" w:date="2019-10-09T10:56:00Z">
            <w:rPr>
              <w:sz w:val="26"/>
              <w:szCs w:val="26"/>
            </w:rPr>
          </w:rPrChange>
        </w:rPr>
        <w:t xml:space="preserve"> </w:t>
      </w:r>
      <w:proofErr w:type="spellStart"/>
      <w:r w:rsidRPr="00B41112">
        <w:rPr>
          <w:sz w:val="26"/>
          <w:szCs w:val="26"/>
          <w:rPrChange w:id="28174" w:author="Le Minh Nghia" w:date="2019-10-09T10:56:00Z">
            <w:rPr>
              <w:sz w:val="26"/>
              <w:szCs w:val="26"/>
            </w:rPr>
          </w:rPrChange>
        </w:rPr>
        <w:t>được</w:t>
      </w:r>
      <w:proofErr w:type="spellEnd"/>
      <w:r w:rsidRPr="00B41112">
        <w:rPr>
          <w:sz w:val="26"/>
          <w:szCs w:val="26"/>
          <w:rPrChange w:id="28175" w:author="Le Minh Nghia" w:date="2019-10-09T10:56:00Z">
            <w:rPr>
              <w:sz w:val="26"/>
              <w:szCs w:val="26"/>
            </w:rPr>
          </w:rPrChange>
        </w:rPr>
        <w:t xml:space="preserve"> </w:t>
      </w:r>
      <w:proofErr w:type="spellStart"/>
      <w:r w:rsidRPr="00B41112">
        <w:rPr>
          <w:sz w:val="26"/>
          <w:szCs w:val="26"/>
          <w:rPrChange w:id="28176" w:author="Le Minh Nghia" w:date="2019-10-09T10:56:00Z">
            <w:rPr>
              <w:sz w:val="26"/>
              <w:szCs w:val="26"/>
            </w:rPr>
          </w:rPrChange>
        </w:rPr>
        <w:t>xóa</w:t>
      </w:r>
      <w:proofErr w:type="spellEnd"/>
      <w:r w:rsidRPr="00B41112">
        <w:rPr>
          <w:sz w:val="26"/>
          <w:szCs w:val="26"/>
          <w:rPrChange w:id="28177" w:author="Le Minh Nghia" w:date="2019-10-09T10:56:00Z">
            <w:rPr>
              <w:sz w:val="26"/>
              <w:szCs w:val="26"/>
            </w:rPr>
          </w:rPrChange>
        </w:rPr>
        <w:t xml:space="preserve"> hay </w:t>
      </w:r>
      <w:proofErr w:type="spellStart"/>
      <w:r w:rsidRPr="00B41112">
        <w:rPr>
          <w:sz w:val="26"/>
          <w:szCs w:val="26"/>
          <w:rPrChange w:id="28178" w:author="Le Minh Nghia" w:date="2019-10-09T10:56:00Z">
            <w:rPr>
              <w:sz w:val="26"/>
              <w:szCs w:val="26"/>
            </w:rPr>
          </w:rPrChange>
        </w:rPr>
        <w:t>gán</w:t>
      </w:r>
      <w:proofErr w:type="spellEnd"/>
      <w:r w:rsidRPr="00B41112">
        <w:rPr>
          <w:sz w:val="26"/>
          <w:szCs w:val="26"/>
          <w:rPrChange w:id="28179" w:author="Le Minh Nghia" w:date="2019-10-09T10:56:00Z">
            <w:rPr>
              <w:sz w:val="26"/>
              <w:szCs w:val="26"/>
            </w:rPr>
          </w:rPrChange>
        </w:rPr>
        <w:t xml:space="preserve"> </w:t>
      </w:r>
      <w:proofErr w:type="spellStart"/>
      <w:r w:rsidRPr="00B41112">
        <w:rPr>
          <w:sz w:val="26"/>
          <w:szCs w:val="26"/>
          <w:rPrChange w:id="28180" w:author="Le Minh Nghia" w:date="2019-10-09T10:56:00Z">
            <w:rPr>
              <w:sz w:val="26"/>
              <w:szCs w:val="26"/>
            </w:rPr>
          </w:rPrChange>
        </w:rPr>
        <w:t>vai</w:t>
      </w:r>
      <w:proofErr w:type="spellEnd"/>
      <w:r w:rsidRPr="00B41112">
        <w:rPr>
          <w:sz w:val="26"/>
          <w:szCs w:val="26"/>
          <w:rPrChange w:id="28181" w:author="Le Minh Nghia" w:date="2019-10-09T10:56:00Z">
            <w:rPr>
              <w:sz w:val="26"/>
              <w:szCs w:val="26"/>
            </w:rPr>
          </w:rPrChange>
        </w:rPr>
        <w:t xml:space="preserve"> </w:t>
      </w:r>
      <w:proofErr w:type="spellStart"/>
      <w:r w:rsidRPr="00B41112">
        <w:rPr>
          <w:sz w:val="26"/>
          <w:szCs w:val="26"/>
          <w:rPrChange w:id="28182" w:author="Le Minh Nghia" w:date="2019-10-09T10:56:00Z">
            <w:rPr>
              <w:sz w:val="26"/>
              <w:szCs w:val="26"/>
            </w:rPr>
          </w:rPrChange>
        </w:rPr>
        <w:t>trò</w:t>
      </w:r>
      <w:proofErr w:type="spellEnd"/>
      <w:r w:rsidRPr="00B41112">
        <w:rPr>
          <w:sz w:val="26"/>
          <w:szCs w:val="26"/>
          <w:rPrChange w:id="28183" w:author="Le Minh Nghia" w:date="2019-10-09T10:56:00Z">
            <w:rPr>
              <w:sz w:val="26"/>
              <w:szCs w:val="26"/>
            </w:rPr>
          </w:rPrChange>
        </w:rPr>
        <w:t xml:space="preserve"> </w:t>
      </w:r>
      <w:proofErr w:type="spellStart"/>
      <w:r w:rsidRPr="00B41112">
        <w:rPr>
          <w:sz w:val="26"/>
          <w:szCs w:val="26"/>
          <w:rPrChange w:id="28184" w:author="Le Minh Nghia" w:date="2019-10-09T10:56:00Z">
            <w:rPr>
              <w:sz w:val="26"/>
              <w:szCs w:val="26"/>
            </w:rPr>
          </w:rPrChange>
        </w:rPr>
        <w:t>cho</w:t>
      </w:r>
      <w:proofErr w:type="spellEnd"/>
      <w:r w:rsidRPr="00B41112">
        <w:rPr>
          <w:sz w:val="26"/>
          <w:szCs w:val="26"/>
          <w:rPrChange w:id="28185" w:author="Le Minh Nghia" w:date="2019-10-09T10:56:00Z">
            <w:rPr>
              <w:sz w:val="26"/>
              <w:szCs w:val="26"/>
            </w:rPr>
          </w:rPrChange>
        </w:rPr>
        <w:t xml:space="preserve"> </w:t>
      </w:r>
      <w:proofErr w:type="spellStart"/>
      <w:r w:rsidRPr="00B41112">
        <w:rPr>
          <w:sz w:val="26"/>
          <w:szCs w:val="26"/>
          <w:rPrChange w:id="28186" w:author="Le Minh Nghia" w:date="2019-10-09T10:56:00Z">
            <w:rPr>
              <w:sz w:val="26"/>
              <w:szCs w:val="26"/>
            </w:rPr>
          </w:rPrChange>
        </w:rPr>
        <w:t>mình</w:t>
      </w:r>
      <w:proofErr w:type="spellEnd"/>
      <w:r w:rsidRPr="00B41112">
        <w:rPr>
          <w:sz w:val="26"/>
          <w:szCs w:val="26"/>
          <w:rPrChange w:id="28187" w:author="Le Minh Nghia" w:date="2019-10-09T10:56:00Z">
            <w:rPr>
              <w:sz w:val="26"/>
              <w:szCs w:val="26"/>
            </w:rPr>
          </w:rPrChange>
        </w:rPr>
        <w:t xml:space="preserve"> </w:t>
      </w:r>
      <w:proofErr w:type="spellStart"/>
      <w:r w:rsidRPr="00B41112">
        <w:rPr>
          <w:sz w:val="26"/>
          <w:szCs w:val="26"/>
          <w:rPrChange w:id="28188" w:author="Le Minh Nghia" w:date="2019-10-09T10:56:00Z">
            <w:rPr>
              <w:sz w:val="26"/>
              <w:szCs w:val="26"/>
            </w:rPr>
          </w:rPrChange>
        </w:rPr>
        <w:t>được</w:t>
      </w:r>
      <w:proofErr w:type="spellEnd"/>
      <w:r w:rsidRPr="00B41112">
        <w:rPr>
          <w:sz w:val="26"/>
          <w:szCs w:val="26"/>
          <w:rPrChange w:id="28189" w:author="Le Minh Nghia" w:date="2019-10-09T10:56:00Z">
            <w:rPr>
              <w:sz w:val="26"/>
              <w:szCs w:val="26"/>
            </w:rPr>
          </w:rPrChange>
        </w:rPr>
        <w:t>.</w:t>
      </w:r>
    </w:p>
    <w:p w:rsidR="009D0080" w:rsidRPr="00B41112" w:rsidRDefault="009D0080">
      <w:pPr>
        <w:rPr>
          <w:sz w:val="26"/>
          <w:szCs w:val="26"/>
          <w:rPrChange w:id="28190" w:author="Le Minh Nghia" w:date="2019-10-09T10:56:00Z">
            <w:rPr>
              <w:sz w:val="26"/>
              <w:szCs w:val="26"/>
            </w:rPr>
          </w:rPrChange>
        </w:rPr>
        <w:pPrChange w:id="28191" w:author="Le Minh Nghia" w:date="2019-10-09T10:40:00Z">
          <w:pPr>
            <w:pStyle w:val="ListParagraph"/>
          </w:pPr>
        </w:pPrChange>
      </w:pPr>
      <w:r w:rsidRPr="00B41112">
        <w:rPr>
          <w:noProof/>
          <w:sz w:val="26"/>
          <w:szCs w:val="26"/>
          <w:rPrChange w:id="28192" w:author="Le Minh Nghia" w:date="2019-10-09T10:56:00Z">
            <w:rPr>
              <w:noProof/>
            </w:rPr>
          </w:rPrChange>
        </w:rPr>
        <w:lastRenderedPageBreak/>
        <w:drawing>
          <wp:inline distT="0" distB="0" distL="0" distR="0" wp14:anchorId="2C651BC4" wp14:editId="6E0A60FE">
            <wp:extent cx="5972175" cy="292163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921635"/>
                    </a:xfrm>
                    <a:prstGeom prst="rect">
                      <a:avLst/>
                    </a:prstGeom>
                  </pic:spPr>
                </pic:pic>
              </a:graphicData>
            </a:graphic>
          </wp:inline>
        </w:drawing>
      </w:r>
    </w:p>
    <w:p w:rsidR="009D0080" w:rsidRPr="00B41112" w:rsidRDefault="009D0080" w:rsidP="009D0080">
      <w:pPr>
        <w:ind w:left="709"/>
        <w:jc w:val="center"/>
        <w:rPr>
          <w:i/>
          <w:sz w:val="26"/>
          <w:szCs w:val="26"/>
          <w:rPrChange w:id="28193" w:author="Le Minh Nghia" w:date="2019-10-09T10:56:00Z">
            <w:rPr>
              <w:i/>
              <w:sz w:val="26"/>
              <w:szCs w:val="26"/>
            </w:rPr>
          </w:rPrChange>
        </w:rPr>
      </w:pPr>
      <w:proofErr w:type="spellStart"/>
      <w:r w:rsidRPr="00B41112">
        <w:rPr>
          <w:i/>
          <w:sz w:val="26"/>
          <w:szCs w:val="26"/>
          <w:rPrChange w:id="28194" w:author="Le Minh Nghia" w:date="2019-10-09T10:56:00Z">
            <w:rPr>
              <w:i/>
              <w:sz w:val="26"/>
              <w:szCs w:val="26"/>
            </w:rPr>
          </w:rPrChange>
        </w:rPr>
        <w:t>Hình</w:t>
      </w:r>
      <w:proofErr w:type="spellEnd"/>
      <w:r w:rsidRPr="00B41112">
        <w:rPr>
          <w:i/>
          <w:sz w:val="26"/>
          <w:szCs w:val="26"/>
          <w:rPrChange w:id="28195" w:author="Le Minh Nghia" w:date="2019-10-09T10:56:00Z">
            <w:rPr>
              <w:i/>
              <w:sz w:val="26"/>
              <w:szCs w:val="26"/>
            </w:rPr>
          </w:rPrChange>
        </w:rPr>
        <w:t xml:space="preserve"> 4.b.11.4 </w:t>
      </w:r>
      <w:proofErr w:type="spellStart"/>
      <w:r w:rsidRPr="00B41112">
        <w:rPr>
          <w:i/>
          <w:sz w:val="26"/>
          <w:szCs w:val="26"/>
          <w:rPrChange w:id="28196" w:author="Le Minh Nghia" w:date="2019-10-09T10:56:00Z">
            <w:rPr>
              <w:i/>
              <w:sz w:val="26"/>
              <w:szCs w:val="26"/>
            </w:rPr>
          </w:rPrChange>
        </w:rPr>
        <w:t>Giao</w:t>
      </w:r>
      <w:proofErr w:type="spellEnd"/>
      <w:r w:rsidRPr="00B41112">
        <w:rPr>
          <w:i/>
          <w:sz w:val="26"/>
          <w:szCs w:val="26"/>
          <w:rPrChange w:id="28197" w:author="Le Minh Nghia" w:date="2019-10-09T10:56:00Z">
            <w:rPr>
              <w:i/>
              <w:sz w:val="26"/>
              <w:szCs w:val="26"/>
            </w:rPr>
          </w:rPrChange>
        </w:rPr>
        <w:t xml:space="preserve"> </w:t>
      </w:r>
      <w:proofErr w:type="spellStart"/>
      <w:r w:rsidRPr="00B41112">
        <w:rPr>
          <w:i/>
          <w:sz w:val="26"/>
          <w:szCs w:val="26"/>
          <w:rPrChange w:id="28198" w:author="Le Minh Nghia" w:date="2019-10-09T10:56:00Z">
            <w:rPr>
              <w:i/>
              <w:sz w:val="26"/>
              <w:szCs w:val="26"/>
            </w:rPr>
          </w:rPrChange>
        </w:rPr>
        <w:t>diện</w:t>
      </w:r>
      <w:proofErr w:type="spellEnd"/>
      <w:r w:rsidRPr="00B41112">
        <w:rPr>
          <w:i/>
          <w:sz w:val="26"/>
          <w:szCs w:val="26"/>
          <w:rPrChange w:id="28199" w:author="Le Minh Nghia" w:date="2019-10-09T10:56:00Z">
            <w:rPr>
              <w:i/>
              <w:sz w:val="26"/>
              <w:szCs w:val="26"/>
            </w:rPr>
          </w:rPrChange>
        </w:rPr>
        <w:t xml:space="preserve"> </w:t>
      </w:r>
      <w:proofErr w:type="spellStart"/>
      <w:r w:rsidRPr="00B41112">
        <w:rPr>
          <w:i/>
          <w:sz w:val="26"/>
          <w:szCs w:val="26"/>
          <w:rPrChange w:id="28200" w:author="Le Minh Nghia" w:date="2019-10-09T10:56:00Z">
            <w:rPr>
              <w:i/>
              <w:sz w:val="26"/>
              <w:szCs w:val="26"/>
            </w:rPr>
          </w:rPrChange>
        </w:rPr>
        <w:t>phân</w:t>
      </w:r>
      <w:proofErr w:type="spellEnd"/>
      <w:r w:rsidRPr="00B41112">
        <w:rPr>
          <w:i/>
          <w:sz w:val="26"/>
          <w:szCs w:val="26"/>
          <w:rPrChange w:id="28201" w:author="Le Minh Nghia" w:date="2019-10-09T10:56:00Z">
            <w:rPr>
              <w:i/>
              <w:sz w:val="26"/>
              <w:szCs w:val="26"/>
            </w:rPr>
          </w:rPrChange>
        </w:rPr>
        <w:t xml:space="preserve"> </w:t>
      </w:r>
      <w:proofErr w:type="spellStart"/>
      <w:r w:rsidRPr="00B41112">
        <w:rPr>
          <w:i/>
          <w:sz w:val="26"/>
          <w:szCs w:val="26"/>
          <w:rPrChange w:id="28202" w:author="Le Minh Nghia" w:date="2019-10-09T10:56:00Z">
            <w:rPr>
              <w:i/>
              <w:sz w:val="26"/>
              <w:szCs w:val="26"/>
            </w:rPr>
          </w:rPrChange>
        </w:rPr>
        <w:t>quyền</w:t>
      </w:r>
      <w:proofErr w:type="spellEnd"/>
      <w:r w:rsidRPr="00B41112">
        <w:rPr>
          <w:i/>
          <w:sz w:val="26"/>
          <w:szCs w:val="26"/>
          <w:rPrChange w:id="28203" w:author="Le Minh Nghia" w:date="2019-10-09T10:56:00Z">
            <w:rPr>
              <w:i/>
              <w:sz w:val="26"/>
              <w:szCs w:val="26"/>
            </w:rPr>
          </w:rPrChange>
        </w:rPr>
        <w:t xml:space="preserve"> </w:t>
      </w:r>
      <w:proofErr w:type="spellStart"/>
      <w:r w:rsidRPr="00B41112">
        <w:rPr>
          <w:i/>
          <w:sz w:val="26"/>
          <w:szCs w:val="26"/>
          <w:rPrChange w:id="28204" w:author="Le Minh Nghia" w:date="2019-10-09T10:56:00Z">
            <w:rPr>
              <w:i/>
              <w:sz w:val="26"/>
              <w:szCs w:val="26"/>
            </w:rPr>
          </w:rPrChange>
        </w:rPr>
        <w:t>nâng</w:t>
      </w:r>
      <w:proofErr w:type="spellEnd"/>
      <w:r w:rsidRPr="00B41112">
        <w:rPr>
          <w:i/>
          <w:sz w:val="26"/>
          <w:szCs w:val="26"/>
          <w:rPrChange w:id="28205" w:author="Le Minh Nghia" w:date="2019-10-09T10:56:00Z">
            <w:rPr>
              <w:i/>
              <w:sz w:val="26"/>
              <w:szCs w:val="26"/>
            </w:rPr>
          </w:rPrChange>
        </w:rPr>
        <w:t xml:space="preserve"> </w:t>
      </w:r>
      <w:proofErr w:type="spellStart"/>
      <w:r w:rsidRPr="00B41112">
        <w:rPr>
          <w:i/>
          <w:sz w:val="26"/>
          <w:szCs w:val="26"/>
          <w:rPrChange w:id="28206" w:author="Le Minh Nghia" w:date="2019-10-09T10:56:00Z">
            <w:rPr>
              <w:i/>
              <w:sz w:val="26"/>
              <w:szCs w:val="26"/>
            </w:rPr>
          </w:rPrChange>
        </w:rPr>
        <w:t>cao</w:t>
      </w:r>
      <w:proofErr w:type="spellEnd"/>
      <w:r w:rsidRPr="00B41112">
        <w:rPr>
          <w:i/>
          <w:sz w:val="26"/>
          <w:szCs w:val="26"/>
          <w:rPrChange w:id="28207" w:author="Le Minh Nghia" w:date="2019-10-09T10:56:00Z">
            <w:rPr>
              <w:i/>
              <w:sz w:val="26"/>
              <w:szCs w:val="26"/>
            </w:rPr>
          </w:rPrChange>
        </w:rPr>
        <w:t xml:space="preserve"> </w:t>
      </w:r>
      <w:proofErr w:type="spellStart"/>
      <w:r w:rsidRPr="00B41112">
        <w:rPr>
          <w:i/>
          <w:sz w:val="26"/>
          <w:szCs w:val="26"/>
          <w:rPrChange w:id="28208" w:author="Le Minh Nghia" w:date="2019-10-09T10:56:00Z">
            <w:rPr>
              <w:i/>
              <w:sz w:val="26"/>
              <w:szCs w:val="26"/>
            </w:rPr>
          </w:rPrChange>
        </w:rPr>
        <w:t>trên</w:t>
      </w:r>
      <w:proofErr w:type="spellEnd"/>
      <w:r w:rsidRPr="00B41112">
        <w:rPr>
          <w:i/>
          <w:sz w:val="26"/>
          <w:szCs w:val="26"/>
          <w:rPrChange w:id="28209" w:author="Le Minh Nghia" w:date="2019-10-09T10:56:00Z">
            <w:rPr>
              <w:i/>
              <w:sz w:val="26"/>
              <w:szCs w:val="26"/>
            </w:rPr>
          </w:rPrChange>
        </w:rPr>
        <w:t xml:space="preserve"> </w:t>
      </w:r>
      <w:proofErr w:type="spellStart"/>
      <w:r w:rsidRPr="00B41112">
        <w:rPr>
          <w:i/>
          <w:sz w:val="26"/>
          <w:szCs w:val="26"/>
          <w:rPrChange w:id="28210" w:author="Le Minh Nghia" w:date="2019-10-09T10:56:00Z">
            <w:rPr>
              <w:i/>
              <w:sz w:val="26"/>
              <w:szCs w:val="26"/>
            </w:rPr>
          </w:rPrChange>
        </w:rPr>
        <w:t>phân</w:t>
      </w:r>
      <w:proofErr w:type="spellEnd"/>
      <w:r w:rsidRPr="00B41112">
        <w:rPr>
          <w:i/>
          <w:sz w:val="26"/>
          <w:szCs w:val="26"/>
          <w:rPrChange w:id="28211" w:author="Le Minh Nghia" w:date="2019-10-09T10:56:00Z">
            <w:rPr>
              <w:i/>
              <w:sz w:val="26"/>
              <w:szCs w:val="26"/>
            </w:rPr>
          </w:rPrChange>
        </w:rPr>
        <w:t xml:space="preserve"> </w:t>
      </w:r>
      <w:proofErr w:type="spellStart"/>
      <w:r w:rsidRPr="00B41112">
        <w:rPr>
          <w:i/>
          <w:sz w:val="26"/>
          <w:szCs w:val="26"/>
          <w:rPrChange w:id="28212" w:author="Le Minh Nghia" w:date="2019-10-09T10:56:00Z">
            <w:rPr>
              <w:i/>
              <w:sz w:val="26"/>
              <w:szCs w:val="26"/>
            </w:rPr>
          </w:rPrChange>
        </w:rPr>
        <w:t>quyền</w:t>
      </w:r>
      <w:proofErr w:type="spellEnd"/>
    </w:p>
    <w:p w:rsidR="009D0080" w:rsidRPr="00B41112" w:rsidRDefault="009D0080" w:rsidP="00DE3A13">
      <w:pPr>
        <w:pStyle w:val="ListParagraph"/>
        <w:rPr>
          <w:sz w:val="26"/>
          <w:szCs w:val="26"/>
          <w:rPrChange w:id="28213" w:author="Le Minh Nghia" w:date="2019-10-09T10:56:00Z">
            <w:rPr>
              <w:sz w:val="26"/>
              <w:szCs w:val="26"/>
            </w:rPr>
          </w:rPrChange>
        </w:rPr>
      </w:pPr>
    </w:p>
    <w:p w:rsidR="00DE3A13" w:rsidRPr="00B41112" w:rsidRDefault="00DE3A13">
      <w:pPr>
        <w:pStyle w:val="ListParagraph"/>
        <w:ind w:left="0"/>
        <w:rPr>
          <w:b/>
          <w:sz w:val="26"/>
          <w:szCs w:val="26"/>
          <w:rPrChange w:id="28214" w:author="Le Minh Nghia" w:date="2019-10-09T10:56:00Z">
            <w:rPr>
              <w:b/>
              <w:sz w:val="26"/>
              <w:szCs w:val="26"/>
            </w:rPr>
          </w:rPrChange>
        </w:rPr>
        <w:pPrChange w:id="28215" w:author="Le Minh Nghia" w:date="2019-10-09T10:40:00Z">
          <w:pPr>
            <w:pStyle w:val="ListParagraph"/>
          </w:pPr>
        </w:pPrChange>
      </w:pPr>
      <w:proofErr w:type="spellStart"/>
      <w:r w:rsidRPr="00B41112">
        <w:rPr>
          <w:b/>
          <w:sz w:val="26"/>
          <w:szCs w:val="26"/>
          <w:rPrChange w:id="28216" w:author="Le Minh Nghia" w:date="2019-10-09T10:56:00Z">
            <w:rPr>
              <w:b/>
              <w:sz w:val="26"/>
              <w:szCs w:val="26"/>
            </w:rPr>
          </w:rPrChange>
        </w:rPr>
        <w:t>Phần</w:t>
      </w:r>
      <w:proofErr w:type="spellEnd"/>
      <w:r w:rsidRPr="00B41112">
        <w:rPr>
          <w:b/>
          <w:sz w:val="26"/>
          <w:szCs w:val="26"/>
          <w:rPrChange w:id="28217" w:author="Le Minh Nghia" w:date="2019-10-09T10:56:00Z">
            <w:rPr>
              <w:b/>
              <w:sz w:val="26"/>
              <w:szCs w:val="26"/>
            </w:rPr>
          </w:rPrChange>
        </w:rPr>
        <w:t xml:space="preserve"> </w:t>
      </w:r>
      <w:proofErr w:type="spellStart"/>
      <w:r w:rsidRPr="00B41112">
        <w:rPr>
          <w:b/>
          <w:sz w:val="26"/>
          <w:szCs w:val="26"/>
          <w:rPrChange w:id="28218" w:author="Le Minh Nghia" w:date="2019-10-09T10:56:00Z">
            <w:rPr>
              <w:b/>
              <w:sz w:val="26"/>
              <w:szCs w:val="26"/>
            </w:rPr>
          </w:rPrChange>
        </w:rPr>
        <w:t>tìm</w:t>
      </w:r>
      <w:proofErr w:type="spellEnd"/>
      <w:r w:rsidRPr="00B41112">
        <w:rPr>
          <w:b/>
          <w:sz w:val="26"/>
          <w:szCs w:val="26"/>
          <w:rPrChange w:id="28219" w:author="Le Minh Nghia" w:date="2019-10-09T10:56:00Z">
            <w:rPr>
              <w:b/>
              <w:sz w:val="26"/>
              <w:szCs w:val="26"/>
            </w:rPr>
          </w:rPrChange>
        </w:rPr>
        <w:t xml:space="preserve"> </w:t>
      </w:r>
      <w:proofErr w:type="spellStart"/>
      <w:r w:rsidRPr="00B41112">
        <w:rPr>
          <w:b/>
          <w:sz w:val="26"/>
          <w:szCs w:val="26"/>
          <w:rPrChange w:id="28220" w:author="Le Minh Nghia" w:date="2019-10-09T10:56:00Z">
            <w:rPr>
              <w:b/>
              <w:sz w:val="26"/>
              <w:szCs w:val="26"/>
            </w:rPr>
          </w:rPrChange>
        </w:rPr>
        <w:t>kiếm</w:t>
      </w:r>
      <w:proofErr w:type="spellEnd"/>
      <w:r w:rsidRPr="00B41112">
        <w:rPr>
          <w:b/>
          <w:sz w:val="26"/>
          <w:szCs w:val="26"/>
          <w:rPrChange w:id="28221" w:author="Le Minh Nghia" w:date="2019-10-09T10:56:00Z">
            <w:rPr>
              <w:b/>
              <w:sz w:val="26"/>
              <w:szCs w:val="26"/>
            </w:rPr>
          </w:rPrChange>
        </w:rPr>
        <w:t xml:space="preserve">: </w:t>
      </w:r>
      <w:proofErr w:type="spellStart"/>
      <w:r w:rsidRPr="00B41112">
        <w:rPr>
          <w:sz w:val="26"/>
          <w:szCs w:val="26"/>
          <w:rPrChange w:id="28222" w:author="Le Minh Nghia" w:date="2019-10-09T10:56:00Z">
            <w:rPr>
              <w:sz w:val="26"/>
              <w:szCs w:val="26"/>
            </w:rPr>
          </w:rPrChange>
        </w:rPr>
        <w:t>cho</w:t>
      </w:r>
      <w:proofErr w:type="spellEnd"/>
      <w:r w:rsidRPr="00B41112">
        <w:rPr>
          <w:sz w:val="26"/>
          <w:szCs w:val="26"/>
          <w:rPrChange w:id="28223" w:author="Le Minh Nghia" w:date="2019-10-09T10:56:00Z">
            <w:rPr>
              <w:sz w:val="26"/>
              <w:szCs w:val="26"/>
            </w:rPr>
          </w:rPrChange>
        </w:rPr>
        <w:t xml:space="preserve"> </w:t>
      </w:r>
      <w:proofErr w:type="spellStart"/>
      <w:r w:rsidRPr="00B41112">
        <w:rPr>
          <w:sz w:val="26"/>
          <w:szCs w:val="26"/>
          <w:rPrChange w:id="28224" w:author="Le Minh Nghia" w:date="2019-10-09T10:56:00Z">
            <w:rPr>
              <w:sz w:val="26"/>
              <w:szCs w:val="26"/>
            </w:rPr>
          </w:rPrChange>
        </w:rPr>
        <w:t>phép</w:t>
      </w:r>
      <w:proofErr w:type="spellEnd"/>
      <w:r w:rsidRPr="00B41112">
        <w:rPr>
          <w:sz w:val="26"/>
          <w:szCs w:val="26"/>
          <w:rPrChange w:id="28225" w:author="Le Minh Nghia" w:date="2019-10-09T10:56:00Z">
            <w:rPr>
              <w:sz w:val="26"/>
              <w:szCs w:val="26"/>
            </w:rPr>
          </w:rPrChange>
        </w:rPr>
        <w:t xml:space="preserve"> </w:t>
      </w:r>
      <w:proofErr w:type="spellStart"/>
      <w:r w:rsidRPr="00B41112">
        <w:rPr>
          <w:sz w:val="26"/>
          <w:szCs w:val="26"/>
          <w:rPrChange w:id="28226" w:author="Le Minh Nghia" w:date="2019-10-09T10:56:00Z">
            <w:rPr>
              <w:sz w:val="26"/>
              <w:szCs w:val="26"/>
            </w:rPr>
          </w:rPrChange>
        </w:rPr>
        <w:t>tìm</w:t>
      </w:r>
      <w:proofErr w:type="spellEnd"/>
      <w:r w:rsidRPr="00B41112">
        <w:rPr>
          <w:sz w:val="26"/>
          <w:szCs w:val="26"/>
          <w:rPrChange w:id="28227" w:author="Le Minh Nghia" w:date="2019-10-09T10:56:00Z">
            <w:rPr>
              <w:sz w:val="26"/>
              <w:szCs w:val="26"/>
            </w:rPr>
          </w:rPrChange>
        </w:rPr>
        <w:t xml:space="preserve"> </w:t>
      </w:r>
      <w:proofErr w:type="spellStart"/>
      <w:r w:rsidRPr="00B41112">
        <w:rPr>
          <w:sz w:val="26"/>
          <w:szCs w:val="26"/>
          <w:rPrChange w:id="28228" w:author="Le Minh Nghia" w:date="2019-10-09T10:56:00Z">
            <w:rPr>
              <w:sz w:val="26"/>
              <w:szCs w:val="26"/>
            </w:rPr>
          </w:rPrChange>
        </w:rPr>
        <w:t>kiếm</w:t>
      </w:r>
      <w:proofErr w:type="spellEnd"/>
      <w:r w:rsidRPr="00B41112">
        <w:rPr>
          <w:sz w:val="26"/>
          <w:szCs w:val="26"/>
          <w:rPrChange w:id="28229" w:author="Le Minh Nghia" w:date="2019-10-09T10:56:00Z">
            <w:rPr>
              <w:sz w:val="26"/>
              <w:szCs w:val="26"/>
            </w:rPr>
          </w:rPrChange>
        </w:rPr>
        <w:t xml:space="preserve"> </w:t>
      </w:r>
      <w:proofErr w:type="spellStart"/>
      <w:r w:rsidRPr="00B41112">
        <w:rPr>
          <w:sz w:val="26"/>
          <w:szCs w:val="26"/>
          <w:rPrChange w:id="28230" w:author="Le Minh Nghia" w:date="2019-10-09T10:56:00Z">
            <w:rPr>
              <w:sz w:val="26"/>
              <w:szCs w:val="26"/>
            </w:rPr>
          </w:rPrChange>
        </w:rPr>
        <w:t>một</w:t>
      </w:r>
      <w:proofErr w:type="spellEnd"/>
      <w:r w:rsidRPr="00B41112">
        <w:rPr>
          <w:sz w:val="26"/>
          <w:szCs w:val="26"/>
          <w:rPrChange w:id="28231" w:author="Le Minh Nghia" w:date="2019-10-09T10:56:00Z">
            <w:rPr>
              <w:sz w:val="26"/>
              <w:szCs w:val="26"/>
            </w:rPr>
          </w:rPrChange>
        </w:rPr>
        <w:t xml:space="preserve"> </w:t>
      </w:r>
      <w:proofErr w:type="spellStart"/>
      <w:r w:rsidRPr="00B41112">
        <w:rPr>
          <w:sz w:val="26"/>
          <w:szCs w:val="26"/>
          <w:rPrChange w:id="28232" w:author="Le Minh Nghia" w:date="2019-10-09T10:56:00Z">
            <w:rPr>
              <w:sz w:val="26"/>
              <w:szCs w:val="26"/>
            </w:rPr>
          </w:rPrChange>
        </w:rPr>
        <w:t>sinh</w:t>
      </w:r>
      <w:proofErr w:type="spellEnd"/>
      <w:r w:rsidRPr="00B41112">
        <w:rPr>
          <w:sz w:val="26"/>
          <w:szCs w:val="26"/>
          <w:rPrChange w:id="28233" w:author="Le Minh Nghia" w:date="2019-10-09T10:56:00Z">
            <w:rPr>
              <w:sz w:val="26"/>
              <w:szCs w:val="26"/>
            </w:rPr>
          </w:rPrChange>
        </w:rPr>
        <w:t xml:space="preserve"> </w:t>
      </w:r>
      <w:proofErr w:type="spellStart"/>
      <w:r w:rsidRPr="00B41112">
        <w:rPr>
          <w:sz w:val="26"/>
          <w:szCs w:val="26"/>
          <w:rPrChange w:id="28234" w:author="Le Minh Nghia" w:date="2019-10-09T10:56:00Z">
            <w:rPr>
              <w:sz w:val="26"/>
              <w:szCs w:val="26"/>
            </w:rPr>
          </w:rPrChange>
        </w:rPr>
        <w:t>viên</w:t>
      </w:r>
      <w:proofErr w:type="spellEnd"/>
      <w:r w:rsidRPr="00B41112">
        <w:rPr>
          <w:sz w:val="26"/>
          <w:szCs w:val="26"/>
          <w:rPrChange w:id="28235" w:author="Le Minh Nghia" w:date="2019-10-09T10:56:00Z">
            <w:rPr>
              <w:sz w:val="26"/>
              <w:szCs w:val="26"/>
            </w:rPr>
          </w:rPrChange>
        </w:rPr>
        <w:t xml:space="preserve"> </w:t>
      </w:r>
      <w:proofErr w:type="spellStart"/>
      <w:r w:rsidRPr="00B41112">
        <w:rPr>
          <w:sz w:val="26"/>
          <w:szCs w:val="26"/>
          <w:rPrChange w:id="28236" w:author="Le Minh Nghia" w:date="2019-10-09T10:56:00Z">
            <w:rPr>
              <w:sz w:val="26"/>
              <w:szCs w:val="26"/>
            </w:rPr>
          </w:rPrChange>
        </w:rPr>
        <w:t>nào</w:t>
      </w:r>
      <w:proofErr w:type="spellEnd"/>
      <w:r w:rsidRPr="00B41112">
        <w:rPr>
          <w:sz w:val="26"/>
          <w:szCs w:val="26"/>
          <w:rPrChange w:id="28237" w:author="Le Minh Nghia" w:date="2019-10-09T10:56:00Z">
            <w:rPr>
              <w:sz w:val="26"/>
              <w:szCs w:val="26"/>
            </w:rPr>
          </w:rPrChange>
        </w:rPr>
        <w:t xml:space="preserve"> </w:t>
      </w:r>
      <w:proofErr w:type="spellStart"/>
      <w:r w:rsidRPr="00B41112">
        <w:rPr>
          <w:sz w:val="26"/>
          <w:szCs w:val="26"/>
          <w:rPrChange w:id="28238" w:author="Le Minh Nghia" w:date="2019-10-09T10:56:00Z">
            <w:rPr>
              <w:sz w:val="26"/>
              <w:szCs w:val="26"/>
            </w:rPr>
          </w:rPrChange>
        </w:rPr>
        <w:t>đó</w:t>
      </w:r>
      <w:proofErr w:type="spellEnd"/>
      <w:r w:rsidRPr="00B41112">
        <w:rPr>
          <w:sz w:val="26"/>
          <w:szCs w:val="26"/>
          <w:rPrChange w:id="28239" w:author="Le Minh Nghia" w:date="2019-10-09T10:56:00Z">
            <w:rPr>
              <w:sz w:val="26"/>
              <w:szCs w:val="26"/>
            </w:rPr>
          </w:rPrChange>
        </w:rPr>
        <w:t xml:space="preserve"> </w:t>
      </w:r>
      <w:proofErr w:type="spellStart"/>
      <w:r w:rsidRPr="00B41112">
        <w:rPr>
          <w:sz w:val="26"/>
          <w:szCs w:val="26"/>
          <w:rPrChange w:id="28240" w:author="Le Minh Nghia" w:date="2019-10-09T10:56:00Z">
            <w:rPr>
              <w:sz w:val="26"/>
              <w:szCs w:val="26"/>
            </w:rPr>
          </w:rPrChange>
        </w:rPr>
        <w:t>theo</w:t>
      </w:r>
      <w:proofErr w:type="spellEnd"/>
      <w:r w:rsidRPr="00B41112">
        <w:rPr>
          <w:sz w:val="26"/>
          <w:szCs w:val="26"/>
          <w:rPrChange w:id="28241" w:author="Le Minh Nghia" w:date="2019-10-09T10:56:00Z">
            <w:rPr>
              <w:sz w:val="26"/>
              <w:szCs w:val="26"/>
            </w:rPr>
          </w:rPrChange>
        </w:rPr>
        <w:t xml:space="preserve"> </w:t>
      </w:r>
      <w:proofErr w:type="spellStart"/>
      <w:r w:rsidRPr="00B41112">
        <w:rPr>
          <w:sz w:val="26"/>
          <w:szCs w:val="26"/>
          <w:rPrChange w:id="28242" w:author="Le Minh Nghia" w:date="2019-10-09T10:56:00Z">
            <w:rPr>
              <w:sz w:val="26"/>
              <w:szCs w:val="26"/>
            </w:rPr>
          </w:rPrChange>
        </w:rPr>
        <w:t>theo</w:t>
      </w:r>
      <w:proofErr w:type="spellEnd"/>
      <w:r w:rsidRPr="00B41112">
        <w:rPr>
          <w:sz w:val="26"/>
          <w:szCs w:val="26"/>
          <w:rPrChange w:id="28243" w:author="Le Minh Nghia" w:date="2019-10-09T10:56:00Z">
            <w:rPr>
              <w:sz w:val="26"/>
              <w:szCs w:val="26"/>
            </w:rPr>
          </w:rPrChange>
        </w:rPr>
        <w:t xml:space="preserve"> </w:t>
      </w:r>
      <w:proofErr w:type="spellStart"/>
      <w:r w:rsidRPr="00B41112">
        <w:rPr>
          <w:sz w:val="26"/>
          <w:szCs w:val="26"/>
          <w:rPrChange w:id="28244" w:author="Le Minh Nghia" w:date="2019-10-09T10:56:00Z">
            <w:rPr>
              <w:sz w:val="26"/>
              <w:szCs w:val="26"/>
            </w:rPr>
          </w:rPrChange>
        </w:rPr>
        <w:t>từ</w:t>
      </w:r>
      <w:proofErr w:type="spellEnd"/>
      <w:r w:rsidRPr="00B41112">
        <w:rPr>
          <w:sz w:val="26"/>
          <w:szCs w:val="26"/>
          <w:rPrChange w:id="28245" w:author="Le Minh Nghia" w:date="2019-10-09T10:56:00Z">
            <w:rPr>
              <w:sz w:val="26"/>
              <w:szCs w:val="26"/>
            </w:rPr>
          </w:rPrChange>
        </w:rPr>
        <w:t xml:space="preserve"> </w:t>
      </w:r>
      <w:proofErr w:type="spellStart"/>
      <w:r w:rsidRPr="00B41112">
        <w:rPr>
          <w:sz w:val="26"/>
          <w:szCs w:val="26"/>
          <w:rPrChange w:id="28246" w:author="Le Minh Nghia" w:date="2019-10-09T10:56:00Z">
            <w:rPr>
              <w:sz w:val="26"/>
              <w:szCs w:val="26"/>
            </w:rPr>
          </w:rPrChange>
        </w:rPr>
        <w:t>khóa</w:t>
      </w:r>
      <w:proofErr w:type="spellEnd"/>
      <w:r w:rsidRPr="00B41112">
        <w:rPr>
          <w:sz w:val="26"/>
          <w:szCs w:val="26"/>
          <w:rPrChange w:id="28247" w:author="Le Minh Nghia" w:date="2019-10-09T10:56:00Z">
            <w:rPr>
              <w:sz w:val="26"/>
              <w:szCs w:val="26"/>
            </w:rPr>
          </w:rPrChange>
        </w:rPr>
        <w:t xml:space="preserve"> </w:t>
      </w:r>
      <w:proofErr w:type="spellStart"/>
      <w:r w:rsidRPr="00B41112">
        <w:rPr>
          <w:sz w:val="26"/>
          <w:szCs w:val="26"/>
          <w:rPrChange w:id="28248" w:author="Le Minh Nghia" w:date="2019-10-09T10:56:00Z">
            <w:rPr>
              <w:sz w:val="26"/>
              <w:szCs w:val="26"/>
            </w:rPr>
          </w:rPrChange>
        </w:rPr>
        <w:t>bất</w:t>
      </w:r>
      <w:proofErr w:type="spellEnd"/>
      <w:r w:rsidRPr="00B41112">
        <w:rPr>
          <w:sz w:val="26"/>
          <w:szCs w:val="26"/>
          <w:rPrChange w:id="28249" w:author="Le Minh Nghia" w:date="2019-10-09T10:56:00Z">
            <w:rPr>
              <w:sz w:val="26"/>
              <w:szCs w:val="26"/>
            </w:rPr>
          </w:rPrChange>
        </w:rPr>
        <w:t xml:space="preserve"> </w:t>
      </w:r>
      <w:proofErr w:type="spellStart"/>
      <w:r w:rsidRPr="00B41112">
        <w:rPr>
          <w:sz w:val="26"/>
          <w:szCs w:val="26"/>
          <w:rPrChange w:id="28250" w:author="Le Minh Nghia" w:date="2019-10-09T10:56:00Z">
            <w:rPr>
              <w:sz w:val="26"/>
              <w:szCs w:val="26"/>
            </w:rPr>
          </w:rPrChange>
        </w:rPr>
        <w:t>kỳ</w:t>
      </w:r>
      <w:proofErr w:type="spellEnd"/>
      <w:r w:rsidRPr="00B41112">
        <w:rPr>
          <w:sz w:val="26"/>
          <w:szCs w:val="26"/>
          <w:rPrChange w:id="28251" w:author="Le Minh Nghia" w:date="2019-10-09T10:56:00Z">
            <w:rPr>
              <w:sz w:val="26"/>
              <w:szCs w:val="26"/>
            </w:rPr>
          </w:rPrChange>
        </w:rPr>
        <w:t xml:space="preserve"> </w:t>
      </w:r>
      <w:proofErr w:type="spellStart"/>
      <w:r w:rsidRPr="00B41112">
        <w:rPr>
          <w:sz w:val="26"/>
          <w:szCs w:val="26"/>
          <w:rPrChange w:id="28252" w:author="Le Minh Nghia" w:date="2019-10-09T10:56:00Z">
            <w:rPr>
              <w:sz w:val="26"/>
              <w:szCs w:val="26"/>
            </w:rPr>
          </w:rPrChange>
        </w:rPr>
        <w:t>nhập</w:t>
      </w:r>
      <w:proofErr w:type="spellEnd"/>
      <w:r w:rsidRPr="00B41112">
        <w:rPr>
          <w:sz w:val="26"/>
          <w:szCs w:val="26"/>
          <w:rPrChange w:id="28253" w:author="Le Minh Nghia" w:date="2019-10-09T10:56:00Z">
            <w:rPr>
              <w:sz w:val="26"/>
              <w:szCs w:val="26"/>
            </w:rPr>
          </w:rPrChange>
        </w:rPr>
        <w:t xml:space="preserve"> </w:t>
      </w:r>
      <w:proofErr w:type="spellStart"/>
      <w:r w:rsidRPr="00B41112">
        <w:rPr>
          <w:sz w:val="26"/>
          <w:szCs w:val="26"/>
          <w:rPrChange w:id="28254" w:author="Le Minh Nghia" w:date="2019-10-09T10:56:00Z">
            <w:rPr>
              <w:sz w:val="26"/>
              <w:szCs w:val="26"/>
            </w:rPr>
          </w:rPrChange>
        </w:rPr>
        <w:t>vào</w:t>
      </w:r>
      <w:proofErr w:type="spellEnd"/>
      <w:r w:rsidRPr="00B41112">
        <w:rPr>
          <w:sz w:val="26"/>
          <w:szCs w:val="26"/>
          <w:rPrChange w:id="28255" w:author="Le Minh Nghia" w:date="2019-10-09T10:56:00Z">
            <w:rPr>
              <w:sz w:val="26"/>
              <w:szCs w:val="26"/>
            </w:rPr>
          </w:rPrChange>
        </w:rPr>
        <w:t xml:space="preserve"> </w:t>
      </w:r>
      <w:proofErr w:type="spellStart"/>
      <w:r w:rsidRPr="00B41112">
        <w:rPr>
          <w:sz w:val="26"/>
          <w:szCs w:val="26"/>
          <w:rPrChange w:id="28256" w:author="Le Minh Nghia" w:date="2019-10-09T10:56:00Z">
            <w:rPr>
              <w:sz w:val="26"/>
              <w:szCs w:val="26"/>
            </w:rPr>
          </w:rPrChange>
        </w:rPr>
        <w:t>thành</w:t>
      </w:r>
      <w:proofErr w:type="spellEnd"/>
      <w:r w:rsidRPr="00B41112">
        <w:rPr>
          <w:sz w:val="26"/>
          <w:szCs w:val="26"/>
          <w:rPrChange w:id="28257" w:author="Le Minh Nghia" w:date="2019-10-09T10:56:00Z">
            <w:rPr>
              <w:sz w:val="26"/>
              <w:szCs w:val="26"/>
            </w:rPr>
          </w:rPrChange>
        </w:rPr>
        <w:t xml:space="preserve"> Search, </w:t>
      </w:r>
      <w:proofErr w:type="spellStart"/>
      <w:r w:rsidRPr="00B41112">
        <w:rPr>
          <w:sz w:val="26"/>
          <w:szCs w:val="26"/>
          <w:rPrChange w:id="28258" w:author="Le Minh Nghia" w:date="2019-10-09T10:56:00Z">
            <w:rPr>
              <w:sz w:val="26"/>
              <w:szCs w:val="26"/>
            </w:rPr>
          </w:rPrChange>
        </w:rPr>
        <w:t>hệ</w:t>
      </w:r>
      <w:proofErr w:type="spellEnd"/>
      <w:r w:rsidRPr="00B41112">
        <w:rPr>
          <w:sz w:val="26"/>
          <w:szCs w:val="26"/>
          <w:rPrChange w:id="28259" w:author="Le Minh Nghia" w:date="2019-10-09T10:56:00Z">
            <w:rPr>
              <w:sz w:val="26"/>
              <w:szCs w:val="26"/>
            </w:rPr>
          </w:rPrChange>
        </w:rPr>
        <w:t xml:space="preserve"> </w:t>
      </w:r>
      <w:proofErr w:type="spellStart"/>
      <w:r w:rsidRPr="00B41112">
        <w:rPr>
          <w:sz w:val="26"/>
          <w:szCs w:val="26"/>
          <w:rPrChange w:id="28260" w:author="Le Minh Nghia" w:date="2019-10-09T10:56:00Z">
            <w:rPr>
              <w:sz w:val="26"/>
              <w:szCs w:val="26"/>
            </w:rPr>
          </w:rPrChange>
        </w:rPr>
        <w:t>thống</w:t>
      </w:r>
      <w:proofErr w:type="spellEnd"/>
      <w:r w:rsidRPr="00B41112">
        <w:rPr>
          <w:sz w:val="26"/>
          <w:szCs w:val="26"/>
          <w:rPrChange w:id="28261" w:author="Le Minh Nghia" w:date="2019-10-09T10:56:00Z">
            <w:rPr>
              <w:sz w:val="26"/>
              <w:szCs w:val="26"/>
            </w:rPr>
          </w:rPrChange>
        </w:rPr>
        <w:t xml:space="preserve"> </w:t>
      </w:r>
      <w:proofErr w:type="spellStart"/>
      <w:r w:rsidRPr="00B41112">
        <w:rPr>
          <w:sz w:val="26"/>
          <w:szCs w:val="26"/>
          <w:rPrChange w:id="28262" w:author="Le Minh Nghia" w:date="2019-10-09T10:56:00Z">
            <w:rPr>
              <w:sz w:val="26"/>
              <w:szCs w:val="26"/>
            </w:rPr>
          </w:rPrChange>
        </w:rPr>
        <w:t>sẽ</w:t>
      </w:r>
      <w:proofErr w:type="spellEnd"/>
      <w:r w:rsidRPr="00B41112">
        <w:rPr>
          <w:sz w:val="26"/>
          <w:szCs w:val="26"/>
          <w:rPrChange w:id="28263" w:author="Le Minh Nghia" w:date="2019-10-09T10:56:00Z">
            <w:rPr>
              <w:sz w:val="26"/>
              <w:szCs w:val="26"/>
            </w:rPr>
          </w:rPrChange>
        </w:rPr>
        <w:t xml:space="preserve"> </w:t>
      </w:r>
      <w:proofErr w:type="spellStart"/>
      <w:r w:rsidRPr="00B41112">
        <w:rPr>
          <w:sz w:val="26"/>
          <w:szCs w:val="26"/>
          <w:rPrChange w:id="28264" w:author="Le Minh Nghia" w:date="2019-10-09T10:56:00Z">
            <w:rPr>
              <w:sz w:val="26"/>
              <w:szCs w:val="26"/>
            </w:rPr>
          </w:rPrChange>
        </w:rPr>
        <w:t>tìm</w:t>
      </w:r>
      <w:proofErr w:type="spellEnd"/>
      <w:r w:rsidRPr="00B41112">
        <w:rPr>
          <w:sz w:val="26"/>
          <w:szCs w:val="26"/>
          <w:rPrChange w:id="28265" w:author="Le Minh Nghia" w:date="2019-10-09T10:56:00Z">
            <w:rPr>
              <w:sz w:val="26"/>
              <w:szCs w:val="26"/>
            </w:rPr>
          </w:rPrChange>
        </w:rPr>
        <w:t xml:space="preserve"> </w:t>
      </w:r>
      <w:proofErr w:type="spellStart"/>
      <w:r w:rsidRPr="00B41112">
        <w:rPr>
          <w:sz w:val="26"/>
          <w:szCs w:val="26"/>
          <w:rPrChange w:id="28266" w:author="Le Minh Nghia" w:date="2019-10-09T10:56:00Z">
            <w:rPr>
              <w:sz w:val="26"/>
              <w:szCs w:val="26"/>
            </w:rPr>
          </w:rPrChange>
        </w:rPr>
        <w:t>từ</w:t>
      </w:r>
      <w:proofErr w:type="spellEnd"/>
      <w:r w:rsidRPr="00B41112">
        <w:rPr>
          <w:sz w:val="26"/>
          <w:szCs w:val="26"/>
          <w:rPrChange w:id="28267" w:author="Le Minh Nghia" w:date="2019-10-09T10:56:00Z">
            <w:rPr>
              <w:sz w:val="26"/>
              <w:szCs w:val="26"/>
            </w:rPr>
          </w:rPrChange>
        </w:rPr>
        <w:t xml:space="preserve"> </w:t>
      </w:r>
      <w:proofErr w:type="spellStart"/>
      <w:r w:rsidRPr="00B41112">
        <w:rPr>
          <w:sz w:val="26"/>
          <w:szCs w:val="26"/>
          <w:rPrChange w:id="28268" w:author="Le Minh Nghia" w:date="2019-10-09T10:56:00Z">
            <w:rPr>
              <w:sz w:val="26"/>
              <w:szCs w:val="26"/>
            </w:rPr>
          </w:rPrChange>
        </w:rPr>
        <w:t>bảng</w:t>
      </w:r>
      <w:proofErr w:type="spellEnd"/>
      <w:r w:rsidRPr="00B41112">
        <w:rPr>
          <w:sz w:val="26"/>
          <w:szCs w:val="26"/>
          <w:rPrChange w:id="28269" w:author="Le Minh Nghia" w:date="2019-10-09T10:56:00Z">
            <w:rPr>
              <w:sz w:val="26"/>
              <w:szCs w:val="26"/>
            </w:rPr>
          </w:rPrChange>
        </w:rPr>
        <w:t xml:space="preserve"> </w:t>
      </w:r>
      <w:proofErr w:type="spellStart"/>
      <w:r w:rsidRPr="00B41112">
        <w:rPr>
          <w:sz w:val="26"/>
          <w:szCs w:val="26"/>
          <w:rPrChange w:id="28270" w:author="Le Minh Nghia" w:date="2019-10-09T10:56:00Z">
            <w:rPr>
              <w:sz w:val="26"/>
              <w:szCs w:val="26"/>
            </w:rPr>
          </w:rPrChange>
        </w:rPr>
        <w:t>các</w:t>
      </w:r>
      <w:proofErr w:type="spellEnd"/>
      <w:r w:rsidRPr="00B41112">
        <w:rPr>
          <w:sz w:val="26"/>
          <w:szCs w:val="26"/>
          <w:rPrChange w:id="28271" w:author="Le Minh Nghia" w:date="2019-10-09T10:56:00Z">
            <w:rPr>
              <w:sz w:val="26"/>
              <w:szCs w:val="26"/>
            </w:rPr>
          </w:rPrChange>
        </w:rPr>
        <w:t xml:space="preserve"> </w:t>
      </w:r>
      <w:proofErr w:type="spellStart"/>
      <w:r w:rsidRPr="00B41112">
        <w:rPr>
          <w:sz w:val="26"/>
          <w:szCs w:val="26"/>
          <w:rPrChange w:id="28272" w:author="Le Minh Nghia" w:date="2019-10-09T10:56:00Z">
            <w:rPr>
              <w:sz w:val="26"/>
              <w:szCs w:val="26"/>
            </w:rPr>
          </w:rPrChange>
        </w:rPr>
        <w:t>dữ</w:t>
      </w:r>
      <w:proofErr w:type="spellEnd"/>
      <w:r w:rsidRPr="00B41112">
        <w:rPr>
          <w:sz w:val="26"/>
          <w:szCs w:val="26"/>
          <w:rPrChange w:id="28273" w:author="Le Minh Nghia" w:date="2019-10-09T10:56:00Z">
            <w:rPr>
              <w:sz w:val="26"/>
              <w:szCs w:val="26"/>
            </w:rPr>
          </w:rPrChange>
        </w:rPr>
        <w:t xml:space="preserve"> </w:t>
      </w:r>
      <w:proofErr w:type="spellStart"/>
      <w:r w:rsidRPr="00B41112">
        <w:rPr>
          <w:sz w:val="26"/>
          <w:szCs w:val="26"/>
          <w:rPrChange w:id="28274" w:author="Le Minh Nghia" w:date="2019-10-09T10:56:00Z">
            <w:rPr>
              <w:sz w:val="26"/>
              <w:szCs w:val="26"/>
            </w:rPr>
          </w:rPrChange>
        </w:rPr>
        <w:t>liệu</w:t>
      </w:r>
      <w:proofErr w:type="spellEnd"/>
      <w:r w:rsidRPr="00B41112">
        <w:rPr>
          <w:sz w:val="26"/>
          <w:szCs w:val="26"/>
          <w:rPrChange w:id="28275" w:author="Le Minh Nghia" w:date="2019-10-09T10:56:00Z">
            <w:rPr>
              <w:sz w:val="26"/>
              <w:szCs w:val="26"/>
            </w:rPr>
          </w:rPrChange>
        </w:rPr>
        <w:t xml:space="preserve"> </w:t>
      </w:r>
      <w:proofErr w:type="spellStart"/>
      <w:r w:rsidRPr="00B41112">
        <w:rPr>
          <w:sz w:val="26"/>
          <w:szCs w:val="26"/>
          <w:rPrChange w:id="28276" w:author="Le Minh Nghia" w:date="2019-10-09T10:56:00Z">
            <w:rPr>
              <w:sz w:val="26"/>
              <w:szCs w:val="26"/>
            </w:rPr>
          </w:rPrChange>
        </w:rPr>
        <w:t>có</w:t>
      </w:r>
      <w:proofErr w:type="spellEnd"/>
      <w:r w:rsidRPr="00B41112">
        <w:rPr>
          <w:sz w:val="26"/>
          <w:szCs w:val="26"/>
          <w:rPrChange w:id="28277" w:author="Le Minh Nghia" w:date="2019-10-09T10:56:00Z">
            <w:rPr>
              <w:sz w:val="26"/>
              <w:szCs w:val="26"/>
            </w:rPr>
          </w:rPrChange>
        </w:rPr>
        <w:t xml:space="preserve"> </w:t>
      </w:r>
      <w:proofErr w:type="spellStart"/>
      <w:r w:rsidRPr="00B41112">
        <w:rPr>
          <w:sz w:val="26"/>
          <w:szCs w:val="26"/>
          <w:rPrChange w:id="28278" w:author="Le Minh Nghia" w:date="2019-10-09T10:56:00Z">
            <w:rPr>
              <w:sz w:val="26"/>
              <w:szCs w:val="26"/>
            </w:rPr>
          </w:rPrChange>
        </w:rPr>
        <w:t>cùng</w:t>
      </w:r>
      <w:proofErr w:type="spellEnd"/>
      <w:r w:rsidRPr="00B41112">
        <w:rPr>
          <w:sz w:val="26"/>
          <w:szCs w:val="26"/>
          <w:rPrChange w:id="28279" w:author="Le Minh Nghia" w:date="2019-10-09T10:56:00Z">
            <w:rPr>
              <w:sz w:val="26"/>
              <w:szCs w:val="26"/>
            </w:rPr>
          </w:rPrChange>
        </w:rPr>
        <w:t xml:space="preserve"> </w:t>
      </w:r>
      <w:proofErr w:type="spellStart"/>
      <w:r w:rsidRPr="00B41112">
        <w:rPr>
          <w:sz w:val="26"/>
          <w:szCs w:val="26"/>
          <w:rPrChange w:id="28280" w:author="Le Minh Nghia" w:date="2019-10-09T10:56:00Z">
            <w:rPr>
              <w:sz w:val="26"/>
              <w:szCs w:val="26"/>
            </w:rPr>
          </w:rPrChange>
        </w:rPr>
        <w:t>từ</w:t>
      </w:r>
      <w:proofErr w:type="spellEnd"/>
      <w:r w:rsidRPr="00B41112">
        <w:rPr>
          <w:sz w:val="26"/>
          <w:szCs w:val="26"/>
          <w:rPrChange w:id="28281" w:author="Le Minh Nghia" w:date="2019-10-09T10:56:00Z">
            <w:rPr>
              <w:sz w:val="26"/>
              <w:szCs w:val="26"/>
            </w:rPr>
          </w:rPrChange>
        </w:rPr>
        <w:t xml:space="preserve"> </w:t>
      </w:r>
      <w:proofErr w:type="spellStart"/>
      <w:r w:rsidRPr="00B41112">
        <w:rPr>
          <w:sz w:val="26"/>
          <w:szCs w:val="26"/>
          <w:rPrChange w:id="28282" w:author="Le Minh Nghia" w:date="2019-10-09T10:56:00Z">
            <w:rPr>
              <w:sz w:val="26"/>
              <w:szCs w:val="26"/>
            </w:rPr>
          </w:rPrChange>
        </w:rPr>
        <w:t>khóa</w:t>
      </w:r>
      <w:proofErr w:type="spellEnd"/>
      <w:r w:rsidRPr="00B41112">
        <w:rPr>
          <w:sz w:val="26"/>
          <w:szCs w:val="26"/>
          <w:rPrChange w:id="28283" w:author="Le Minh Nghia" w:date="2019-10-09T10:56:00Z">
            <w:rPr>
              <w:sz w:val="26"/>
              <w:szCs w:val="26"/>
            </w:rPr>
          </w:rPrChange>
        </w:rPr>
        <w:t xml:space="preserve"> </w:t>
      </w:r>
      <w:proofErr w:type="spellStart"/>
      <w:r w:rsidRPr="00B41112">
        <w:rPr>
          <w:sz w:val="26"/>
          <w:szCs w:val="26"/>
          <w:rPrChange w:id="28284" w:author="Le Minh Nghia" w:date="2019-10-09T10:56:00Z">
            <w:rPr>
              <w:sz w:val="26"/>
              <w:szCs w:val="26"/>
            </w:rPr>
          </w:rPrChange>
        </w:rPr>
        <w:t>và</w:t>
      </w:r>
      <w:proofErr w:type="spellEnd"/>
      <w:r w:rsidRPr="00B41112">
        <w:rPr>
          <w:sz w:val="26"/>
          <w:szCs w:val="26"/>
          <w:rPrChange w:id="28285" w:author="Le Minh Nghia" w:date="2019-10-09T10:56:00Z">
            <w:rPr>
              <w:sz w:val="26"/>
              <w:szCs w:val="26"/>
            </w:rPr>
          </w:rPrChange>
        </w:rPr>
        <w:t xml:space="preserve"> </w:t>
      </w:r>
      <w:proofErr w:type="spellStart"/>
      <w:r w:rsidRPr="00B41112">
        <w:rPr>
          <w:sz w:val="26"/>
          <w:szCs w:val="26"/>
          <w:rPrChange w:id="28286" w:author="Le Minh Nghia" w:date="2019-10-09T10:56:00Z">
            <w:rPr>
              <w:sz w:val="26"/>
              <w:szCs w:val="26"/>
            </w:rPr>
          </w:rPrChange>
        </w:rPr>
        <w:t>hiển</w:t>
      </w:r>
      <w:proofErr w:type="spellEnd"/>
      <w:r w:rsidRPr="00B41112">
        <w:rPr>
          <w:sz w:val="26"/>
          <w:szCs w:val="26"/>
          <w:rPrChange w:id="28287" w:author="Le Minh Nghia" w:date="2019-10-09T10:56:00Z">
            <w:rPr>
              <w:sz w:val="26"/>
              <w:szCs w:val="26"/>
            </w:rPr>
          </w:rPrChange>
        </w:rPr>
        <w:t xml:space="preserve"> </w:t>
      </w:r>
      <w:proofErr w:type="spellStart"/>
      <w:r w:rsidRPr="00B41112">
        <w:rPr>
          <w:sz w:val="26"/>
          <w:szCs w:val="26"/>
          <w:rPrChange w:id="28288" w:author="Le Minh Nghia" w:date="2019-10-09T10:56:00Z">
            <w:rPr>
              <w:sz w:val="26"/>
              <w:szCs w:val="26"/>
            </w:rPr>
          </w:rPrChange>
        </w:rPr>
        <w:t>thị</w:t>
      </w:r>
      <w:proofErr w:type="spellEnd"/>
      <w:r w:rsidRPr="00B41112">
        <w:rPr>
          <w:sz w:val="26"/>
          <w:szCs w:val="26"/>
          <w:rPrChange w:id="28289" w:author="Le Minh Nghia" w:date="2019-10-09T10:56:00Z">
            <w:rPr>
              <w:sz w:val="26"/>
              <w:szCs w:val="26"/>
            </w:rPr>
          </w:rPrChange>
        </w:rPr>
        <w:t xml:space="preserve"> </w:t>
      </w:r>
      <w:proofErr w:type="spellStart"/>
      <w:r w:rsidRPr="00B41112">
        <w:rPr>
          <w:sz w:val="26"/>
          <w:szCs w:val="26"/>
          <w:rPrChange w:id="28290" w:author="Le Minh Nghia" w:date="2019-10-09T10:56:00Z">
            <w:rPr>
              <w:sz w:val="26"/>
              <w:szCs w:val="26"/>
            </w:rPr>
          </w:rPrChange>
        </w:rPr>
        <w:t>trực</w:t>
      </w:r>
      <w:proofErr w:type="spellEnd"/>
      <w:r w:rsidRPr="00B41112">
        <w:rPr>
          <w:sz w:val="26"/>
          <w:szCs w:val="26"/>
          <w:rPrChange w:id="28291" w:author="Le Minh Nghia" w:date="2019-10-09T10:56:00Z">
            <w:rPr>
              <w:sz w:val="26"/>
              <w:szCs w:val="26"/>
            </w:rPr>
          </w:rPrChange>
        </w:rPr>
        <w:t xml:space="preserve"> </w:t>
      </w:r>
      <w:proofErr w:type="spellStart"/>
      <w:r w:rsidRPr="00B41112">
        <w:rPr>
          <w:sz w:val="26"/>
          <w:szCs w:val="26"/>
          <w:rPrChange w:id="28292" w:author="Le Minh Nghia" w:date="2019-10-09T10:56:00Z">
            <w:rPr>
              <w:sz w:val="26"/>
              <w:szCs w:val="26"/>
            </w:rPr>
          </w:rPrChange>
        </w:rPr>
        <w:t>tiếp</w:t>
      </w:r>
      <w:proofErr w:type="spellEnd"/>
      <w:r w:rsidRPr="00B41112">
        <w:rPr>
          <w:sz w:val="26"/>
          <w:szCs w:val="26"/>
          <w:rPrChange w:id="28293" w:author="Le Minh Nghia" w:date="2019-10-09T10:56:00Z">
            <w:rPr>
              <w:sz w:val="26"/>
              <w:szCs w:val="26"/>
            </w:rPr>
          </w:rPrChange>
        </w:rPr>
        <w:t xml:space="preserve"> </w:t>
      </w:r>
      <w:proofErr w:type="spellStart"/>
      <w:r w:rsidRPr="00B41112">
        <w:rPr>
          <w:sz w:val="26"/>
          <w:szCs w:val="26"/>
          <w:rPrChange w:id="28294" w:author="Le Minh Nghia" w:date="2019-10-09T10:56:00Z">
            <w:rPr>
              <w:sz w:val="26"/>
              <w:szCs w:val="26"/>
            </w:rPr>
          </w:rPrChange>
        </w:rPr>
        <w:t>mà</w:t>
      </w:r>
      <w:proofErr w:type="spellEnd"/>
      <w:r w:rsidRPr="00B41112">
        <w:rPr>
          <w:sz w:val="26"/>
          <w:szCs w:val="26"/>
          <w:rPrChange w:id="28295" w:author="Le Minh Nghia" w:date="2019-10-09T10:56:00Z">
            <w:rPr>
              <w:sz w:val="26"/>
              <w:szCs w:val="26"/>
            </w:rPr>
          </w:rPrChange>
        </w:rPr>
        <w:t xml:space="preserve"> </w:t>
      </w:r>
      <w:proofErr w:type="spellStart"/>
      <w:r w:rsidRPr="00B41112">
        <w:rPr>
          <w:sz w:val="26"/>
          <w:szCs w:val="26"/>
          <w:rPrChange w:id="28296" w:author="Le Minh Nghia" w:date="2019-10-09T10:56:00Z">
            <w:rPr>
              <w:sz w:val="26"/>
              <w:szCs w:val="26"/>
            </w:rPr>
          </w:rPrChange>
        </w:rPr>
        <w:t>không</w:t>
      </w:r>
      <w:proofErr w:type="spellEnd"/>
      <w:r w:rsidRPr="00B41112">
        <w:rPr>
          <w:sz w:val="26"/>
          <w:szCs w:val="26"/>
          <w:rPrChange w:id="28297" w:author="Le Minh Nghia" w:date="2019-10-09T10:56:00Z">
            <w:rPr>
              <w:sz w:val="26"/>
              <w:szCs w:val="26"/>
            </w:rPr>
          </w:rPrChange>
        </w:rPr>
        <w:t xml:space="preserve"> </w:t>
      </w:r>
      <w:proofErr w:type="spellStart"/>
      <w:r w:rsidRPr="00B41112">
        <w:rPr>
          <w:sz w:val="26"/>
          <w:szCs w:val="26"/>
          <w:rPrChange w:id="28298" w:author="Le Minh Nghia" w:date="2019-10-09T10:56:00Z">
            <w:rPr>
              <w:sz w:val="26"/>
              <w:szCs w:val="26"/>
            </w:rPr>
          </w:rPrChange>
        </w:rPr>
        <w:t>cần</w:t>
      </w:r>
      <w:proofErr w:type="spellEnd"/>
      <w:r w:rsidRPr="00B41112">
        <w:rPr>
          <w:sz w:val="26"/>
          <w:szCs w:val="26"/>
          <w:rPrChange w:id="28299" w:author="Le Minh Nghia" w:date="2019-10-09T10:56:00Z">
            <w:rPr>
              <w:sz w:val="26"/>
              <w:szCs w:val="26"/>
            </w:rPr>
          </w:rPrChange>
        </w:rPr>
        <w:t xml:space="preserve"> load </w:t>
      </w:r>
      <w:proofErr w:type="spellStart"/>
      <w:r w:rsidRPr="00B41112">
        <w:rPr>
          <w:sz w:val="26"/>
          <w:szCs w:val="26"/>
          <w:rPrChange w:id="28300" w:author="Le Minh Nghia" w:date="2019-10-09T10:56:00Z">
            <w:rPr>
              <w:sz w:val="26"/>
              <w:szCs w:val="26"/>
            </w:rPr>
          </w:rPrChange>
        </w:rPr>
        <w:t>lại</w:t>
      </w:r>
      <w:proofErr w:type="spellEnd"/>
      <w:r w:rsidRPr="00B41112">
        <w:rPr>
          <w:sz w:val="26"/>
          <w:szCs w:val="26"/>
          <w:rPrChange w:id="28301" w:author="Le Minh Nghia" w:date="2019-10-09T10:56:00Z">
            <w:rPr>
              <w:sz w:val="26"/>
              <w:szCs w:val="26"/>
            </w:rPr>
          </w:rPrChange>
        </w:rPr>
        <w:t xml:space="preserve"> hay </w:t>
      </w:r>
      <w:proofErr w:type="spellStart"/>
      <w:r w:rsidRPr="00B41112">
        <w:rPr>
          <w:sz w:val="26"/>
          <w:szCs w:val="26"/>
          <w:rPrChange w:id="28302" w:author="Le Minh Nghia" w:date="2019-10-09T10:56:00Z">
            <w:rPr>
              <w:sz w:val="26"/>
              <w:szCs w:val="26"/>
            </w:rPr>
          </w:rPrChange>
        </w:rPr>
        <w:t>ấn</w:t>
      </w:r>
      <w:proofErr w:type="spellEnd"/>
      <w:r w:rsidRPr="00B41112">
        <w:rPr>
          <w:sz w:val="26"/>
          <w:szCs w:val="26"/>
          <w:rPrChange w:id="28303" w:author="Le Minh Nghia" w:date="2019-10-09T10:56:00Z">
            <w:rPr>
              <w:sz w:val="26"/>
              <w:szCs w:val="26"/>
            </w:rPr>
          </w:rPrChange>
        </w:rPr>
        <w:t xml:space="preserve"> </w:t>
      </w:r>
      <w:proofErr w:type="spellStart"/>
      <w:r w:rsidRPr="00B41112">
        <w:rPr>
          <w:sz w:val="26"/>
          <w:szCs w:val="26"/>
          <w:rPrChange w:id="28304" w:author="Le Minh Nghia" w:date="2019-10-09T10:56:00Z">
            <w:rPr>
              <w:sz w:val="26"/>
              <w:szCs w:val="26"/>
            </w:rPr>
          </w:rPrChange>
        </w:rPr>
        <w:t>nút</w:t>
      </w:r>
      <w:proofErr w:type="spellEnd"/>
    </w:p>
    <w:p w:rsidR="00DE3A13" w:rsidRPr="00B41112" w:rsidRDefault="00DE3A13" w:rsidP="00DE3A13">
      <w:pPr>
        <w:pStyle w:val="ListParagraph"/>
        <w:rPr>
          <w:b/>
          <w:sz w:val="26"/>
          <w:szCs w:val="26"/>
          <w:rPrChange w:id="28305" w:author="Le Minh Nghia" w:date="2019-10-09T10:56:00Z">
            <w:rPr>
              <w:b/>
              <w:sz w:val="26"/>
              <w:szCs w:val="26"/>
            </w:rPr>
          </w:rPrChange>
        </w:rPr>
      </w:pPr>
    </w:p>
    <w:p w:rsidR="0033025F" w:rsidRPr="00B41112" w:rsidRDefault="0033025F">
      <w:pPr>
        <w:pStyle w:val="ListParagraph"/>
        <w:numPr>
          <w:ilvl w:val="0"/>
          <w:numId w:val="47"/>
        </w:numPr>
        <w:ind w:left="360"/>
        <w:rPr>
          <w:b/>
          <w:sz w:val="26"/>
          <w:szCs w:val="26"/>
          <w:rPrChange w:id="28306" w:author="Le Minh Nghia" w:date="2019-10-09T10:56:00Z">
            <w:rPr>
              <w:b/>
              <w:sz w:val="26"/>
              <w:szCs w:val="26"/>
            </w:rPr>
          </w:rPrChange>
        </w:rPr>
        <w:pPrChange w:id="28307" w:author="Le Minh Nghia" w:date="2019-10-09T10:40:00Z">
          <w:pPr>
            <w:pStyle w:val="ListParagraph"/>
            <w:numPr>
              <w:numId w:val="47"/>
            </w:numPr>
            <w:ind w:hanging="360"/>
          </w:pPr>
        </w:pPrChange>
      </w:pPr>
      <w:r w:rsidRPr="00B41112">
        <w:rPr>
          <w:b/>
          <w:sz w:val="26"/>
          <w:szCs w:val="26"/>
          <w:rPrChange w:id="28308" w:author="Le Minh Nghia" w:date="2019-10-09T10:56:00Z">
            <w:rPr>
              <w:b/>
              <w:sz w:val="26"/>
              <w:szCs w:val="26"/>
            </w:rPr>
          </w:rPrChange>
        </w:rPr>
        <w:t xml:space="preserve">Import </w:t>
      </w:r>
    </w:p>
    <w:p w:rsidR="00DE3A13" w:rsidRPr="00B41112" w:rsidRDefault="00DE3A13">
      <w:pPr>
        <w:pStyle w:val="ListParagraph"/>
        <w:ind w:left="0"/>
        <w:rPr>
          <w:sz w:val="26"/>
          <w:szCs w:val="26"/>
          <w:rPrChange w:id="28309" w:author="Le Minh Nghia" w:date="2019-10-09T10:56:00Z">
            <w:rPr>
              <w:sz w:val="26"/>
              <w:szCs w:val="26"/>
            </w:rPr>
          </w:rPrChange>
        </w:rPr>
        <w:pPrChange w:id="28310" w:author="Le Minh Nghia" w:date="2019-10-09T10:40:00Z">
          <w:pPr>
            <w:pStyle w:val="ListParagraph"/>
          </w:pPr>
        </w:pPrChange>
      </w:pPr>
      <w:proofErr w:type="spellStart"/>
      <w:r w:rsidRPr="00B41112">
        <w:rPr>
          <w:sz w:val="26"/>
          <w:szCs w:val="26"/>
          <w:rPrChange w:id="28311" w:author="Le Minh Nghia" w:date="2019-10-09T10:56:00Z">
            <w:rPr>
              <w:sz w:val="26"/>
              <w:szCs w:val="26"/>
            </w:rPr>
          </w:rPrChange>
        </w:rPr>
        <w:t>Giao</w:t>
      </w:r>
      <w:proofErr w:type="spellEnd"/>
      <w:r w:rsidRPr="00B41112">
        <w:rPr>
          <w:sz w:val="26"/>
          <w:szCs w:val="26"/>
          <w:rPrChange w:id="28312" w:author="Le Minh Nghia" w:date="2019-10-09T10:56:00Z">
            <w:rPr>
              <w:sz w:val="26"/>
              <w:szCs w:val="26"/>
            </w:rPr>
          </w:rPrChange>
        </w:rPr>
        <w:t xml:space="preserve"> </w:t>
      </w:r>
      <w:proofErr w:type="spellStart"/>
      <w:r w:rsidRPr="00B41112">
        <w:rPr>
          <w:sz w:val="26"/>
          <w:szCs w:val="26"/>
          <w:rPrChange w:id="28313" w:author="Le Minh Nghia" w:date="2019-10-09T10:56:00Z">
            <w:rPr>
              <w:sz w:val="26"/>
              <w:szCs w:val="26"/>
            </w:rPr>
          </w:rPrChange>
        </w:rPr>
        <w:t>diện</w:t>
      </w:r>
      <w:proofErr w:type="spellEnd"/>
      <w:r w:rsidRPr="00B41112">
        <w:rPr>
          <w:sz w:val="26"/>
          <w:szCs w:val="26"/>
          <w:rPrChange w:id="28314" w:author="Le Minh Nghia" w:date="2019-10-09T10:56:00Z">
            <w:rPr>
              <w:sz w:val="26"/>
              <w:szCs w:val="26"/>
            </w:rPr>
          </w:rPrChange>
        </w:rPr>
        <w:t xml:space="preserve"> </w:t>
      </w:r>
      <w:r w:rsidR="00465648" w:rsidRPr="00B41112">
        <w:rPr>
          <w:sz w:val="26"/>
          <w:szCs w:val="26"/>
          <w:rPrChange w:id="28315" w:author="Le Minh Nghia" w:date="2019-10-09T10:56:00Z">
            <w:rPr>
              <w:sz w:val="26"/>
              <w:szCs w:val="26"/>
            </w:rPr>
          </w:rPrChange>
        </w:rPr>
        <w:t xml:space="preserve">import </w:t>
      </w:r>
      <w:proofErr w:type="spellStart"/>
      <w:r w:rsidRPr="00B41112">
        <w:rPr>
          <w:sz w:val="26"/>
          <w:szCs w:val="26"/>
          <w:rPrChange w:id="28316" w:author="Le Minh Nghia" w:date="2019-10-09T10:56:00Z">
            <w:rPr>
              <w:sz w:val="26"/>
              <w:szCs w:val="26"/>
            </w:rPr>
          </w:rPrChange>
        </w:rPr>
        <w:t>gồm</w:t>
      </w:r>
      <w:proofErr w:type="spellEnd"/>
      <w:r w:rsidRPr="00B41112">
        <w:rPr>
          <w:sz w:val="26"/>
          <w:szCs w:val="26"/>
          <w:rPrChange w:id="28317" w:author="Le Minh Nghia" w:date="2019-10-09T10:56:00Z">
            <w:rPr>
              <w:sz w:val="26"/>
              <w:szCs w:val="26"/>
            </w:rPr>
          </w:rPrChange>
        </w:rPr>
        <w:t xml:space="preserve"> </w:t>
      </w:r>
      <w:proofErr w:type="spellStart"/>
      <w:r w:rsidRPr="00B41112">
        <w:rPr>
          <w:sz w:val="26"/>
          <w:szCs w:val="26"/>
          <w:rPrChange w:id="28318" w:author="Le Minh Nghia" w:date="2019-10-09T10:56:00Z">
            <w:rPr>
              <w:sz w:val="26"/>
              <w:szCs w:val="26"/>
            </w:rPr>
          </w:rPrChange>
        </w:rPr>
        <w:t>có</w:t>
      </w:r>
      <w:proofErr w:type="spellEnd"/>
      <w:r w:rsidRPr="00B41112">
        <w:rPr>
          <w:sz w:val="26"/>
          <w:szCs w:val="26"/>
          <w:rPrChange w:id="28319" w:author="Le Minh Nghia" w:date="2019-10-09T10:56:00Z">
            <w:rPr>
              <w:sz w:val="26"/>
              <w:szCs w:val="26"/>
            </w:rPr>
          </w:rPrChange>
        </w:rPr>
        <w:t xml:space="preserve"> </w:t>
      </w:r>
      <w:proofErr w:type="spellStart"/>
      <w:r w:rsidRPr="00B41112">
        <w:rPr>
          <w:sz w:val="26"/>
          <w:szCs w:val="26"/>
          <w:rPrChange w:id="28320" w:author="Le Minh Nghia" w:date="2019-10-09T10:56:00Z">
            <w:rPr>
              <w:sz w:val="26"/>
              <w:szCs w:val="26"/>
            </w:rPr>
          </w:rPrChange>
        </w:rPr>
        <w:t>các</w:t>
      </w:r>
      <w:proofErr w:type="spellEnd"/>
      <w:r w:rsidRPr="00B41112">
        <w:rPr>
          <w:sz w:val="26"/>
          <w:szCs w:val="26"/>
          <w:rPrChange w:id="28321" w:author="Le Minh Nghia" w:date="2019-10-09T10:56:00Z">
            <w:rPr>
              <w:sz w:val="26"/>
              <w:szCs w:val="26"/>
            </w:rPr>
          </w:rPrChange>
        </w:rPr>
        <w:t xml:space="preserve"> </w:t>
      </w:r>
      <w:proofErr w:type="spellStart"/>
      <w:r w:rsidRPr="00B41112">
        <w:rPr>
          <w:sz w:val="26"/>
          <w:szCs w:val="26"/>
          <w:rPrChange w:id="28322" w:author="Le Minh Nghia" w:date="2019-10-09T10:56:00Z">
            <w:rPr>
              <w:sz w:val="26"/>
              <w:szCs w:val="26"/>
            </w:rPr>
          </w:rPrChange>
        </w:rPr>
        <w:t>phần</w:t>
      </w:r>
      <w:proofErr w:type="spellEnd"/>
      <w:r w:rsidRPr="00B41112">
        <w:rPr>
          <w:sz w:val="26"/>
          <w:szCs w:val="26"/>
          <w:rPrChange w:id="28323" w:author="Le Minh Nghia" w:date="2019-10-09T10:56:00Z">
            <w:rPr>
              <w:sz w:val="26"/>
              <w:szCs w:val="26"/>
            </w:rPr>
          </w:rPrChange>
        </w:rPr>
        <w:t xml:space="preserve"> </w:t>
      </w:r>
      <w:proofErr w:type="spellStart"/>
      <w:r w:rsidRPr="00B41112">
        <w:rPr>
          <w:sz w:val="26"/>
          <w:szCs w:val="26"/>
          <w:rPrChange w:id="28324" w:author="Le Minh Nghia" w:date="2019-10-09T10:56:00Z">
            <w:rPr>
              <w:sz w:val="26"/>
              <w:szCs w:val="26"/>
            </w:rPr>
          </w:rPrChange>
        </w:rPr>
        <w:t>như</w:t>
      </w:r>
      <w:proofErr w:type="spellEnd"/>
      <w:r w:rsidRPr="00B41112">
        <w:rPr>
          <w:sz w:val="26"/>
          <w:szCs w:val="26"/>
          <w:rPrChange w:id="28325" w:author="Le Minh Nghia" w:date="2019-10-09T10:56:00Z">
            <w:rPr>
              <w:sz w:val="26"/>
              <w:szCs w:val="26"/>
            </w:rPr>
          </w:rPrChange>
        </w:rPr>
        <w:t xml:space="preserve"> </w:t>
      </w:r>
      <w:proofErr w:type="spellStart"/>
      <w:r w:rsidRPr="00B41112">
        <w:rPr>
          <w:sz w:val="26"/>
          <w:szCs w:val="26"/>
          <w:rPrChange w:id="28326" w:author="Le Minh Nghia" w:date="2019-10-09T10:56:00Z">
            <w:rPr>
              <w:sz w:val="26"/>
              <w:szCs w:val="26"/>
            </w:rPr>
          </w:rPrChange>
        </w:rPr>
        <w:t>sau</w:t>
      </w:r>
      <w:proofErr w:type="spellEnd"/>
      <w:r w:rsidRPr="00B41112">
        <w:rPr>
          <w:sz w:val="26"/>
          <w:szCs w:val="26"/>
          <w:rPrChange w:id="28327" w:author="Le Minh Nghia" w:date="2019-10-09T10:56:00Z">
            <w:rPr>
              <w:sz w:val="26"/>
              <w:szCs w:val="26"/>
            </w:rPr>
          </w:rPrChange>
        </w:rPr>
        <w:t>:</w:t>
      </w:r>
    </w:p>
    <w:p w:rsidR="00D1087B" w:rsidRPr="00B41112" w:rsidRDefault="00D1087B">
      <w:pPr>
        <w:rPr>
          <w:sz w:val="26"/>
          <w:szCs w:val="26"/>
          <w:rPrChange w:id="28328" w:author="Le Minh Nghia" w:date="2019-10-09T10:56:00Z">
            <w:rPr>
              <w:sz w:val="26"/>
              <w:szCs w:val="26"/>
            </w:rPr>
          </w:rPrChange>
        </w:rPr>
        <w:pPrChange w:id="28329" w:author="Le Minh Nghia" w:date="2019-10-09T10:40:00Z">
          <w:pPr>
            <w:pStyle w:val="ListParagraph"/>
          </w:pPr>
        </w:pPrChange>
      </w:pPr>
      <w:r w:rsidRPr="00B41112">
        <w:rPr>
          <w:noProof/>
          <w:sz w:val="26"/>
          <w:szCs w:val="26"/>
          <w:rPrChange w:id="28330" w:author="Le Minh Nghia" w:date="2019-10-09T10:56:00Z">
            <w:rPr>
              <w:noProof/>
            </w:rPr>
          </w:rPrChange>
        </w:rPr>
        <w:drawing>
          <wp:inline distT="0" distB="0" distL="0" distR="0" wp14:anchorId="124A76A8" wp14:editId="015CE092">
            <wp:extent cx="5972175" cy="2192655"/>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192655"/>
                    </a:xfrm>
                    <a:prstGeom prst="rect">
                      <a:avLst/>
                    </a:prstGeom>
                  </pic:spPr>
                </pic:pic>
              </a:graphicData>
            </a:graphic>
          </wp:inline>
        </w:drawing>
      </w:r>
    </w:p>
    <w:p w:rsidR="00D1087B" w:rsidRPr="00B41112" w:rsidRDefault="00D1087B" w:rsidP="00D1087B">
      <w:pPr>
        <w:ind w:left="709"/>
        <w:jc w:val="center"/>
        <w:rPr>
          <w:i/>
          <w:sz w:val="26"/>
          <w:szCs w:val="26"/>
          <w:rPrChange w:id="28331" w:author="Le Minh Nghia" w:date="2019-10-09T10:56:00Z">
            <w:rPr>
              <w:i/>
              <w:sz w:val="26"/>
              <w:szCs w:val="26"/>
            </w:rPr>
          </w:rPrChange>
        </w:rPr>
      </w:pPr>
      <w:proofErr w:type="spellStart"/>
      <w:r w:rsidRPr="00B41112">
        <w:rPr>
          <w:i/>
          <w:sz w:val="26"/>
          <w:szCs w:val="26"/>
          <w:rPrChange w:id="28332" w:author="Le Minh Nghia" w:date="2019-10-09T10:56:00Z">
            <w:rPr>
              <w:i/>
              <w:sz w:val="26"/>
              <w:szCs w:val="26"/>
            </w:rPr>
          </w:rPrChange>
        </w:rPr>
        <w:t>Hình</w:t>
      </w:r>
      <w:proofErr w:type="spellEnd"/>
      <w:r w:rsidRPr="00B41112">
        <w:rPr>
          <w:i/>
          <w:sz w:val="26"/>
          <w:szCs w:val="26"/>
          <w:rPrChange w:id="28333" w:author="Le Minh Nghia" w:date="2019-10-09T10:56:00Z">
            <w:rPr>
              <w:i/>
              <w:sz w:val="26"/>
              <w:szCs w:val="26"/>
            </w:rPr>
          </w:rPrChange>
        </w:rPr>
        <w:t xml:space="preserve"> 4.b.12.1 </w:t>
      </w:r>
      <w:proofErr w:type="spellStart"/>
      <w:r w:rsidRPr="00B41112">
        <w:rPr>
          <w:i/>
          <w:sz w:val="26"/>
          <w:szCs w:val="26"/>
          <w:rPrChange w:id="28334" w:author="Le Minh Nghia" w:date="2019-10-09T10:56:00Z">
            <w:rPr>
              <w:i/>
              <w:sz w:val="26"/>
              <w:szCs w:val="26"/>
            </w:rPr>
          </w:rPrChange>
        </w:rPr>
        <w:t>Giao</w:t>
      </w:r>
      <w:proofErr w:type="spellEnd"/>
      <w:r w:rsidRPr="00B41112">
        <w:rPr>
          <w:i/>
          <w:sz w:val="26"/>
          <w:szCs w:val="26"/>
          <w:rPrChange w:id="28335" w:author="Le Minh Nghia" w:date="2019-10-09T10:56:00Z">
            <w:rPr>
              <w:i/>
              <w:sz w:val="26"/>
              <w:szCs w:val="26"/>
            </w:rPr>
          </w:rPrChange>
        </w:rPr>
        <w:t xml:space="preserve"> </w:t>
      </w:r>
      <w:proofErr w:type="spellStart"/>
      <w:r w:rsidRPr="00B41112">
        <w:rPr>
          <w:i/>
          <w:sz w:val="26"/>
          <w:szCs w:val="26"/>
          <w:rPrChange w:id="28336" w:author="Le Minh Nghia" w:date="2019-10-09T10:56:00Z">
            <w:rPr>
              <w:i/>
              <w:sz w:val="26"/>
              <w:szCs w:val="26"/>
            </w:rPr>
          </w:rPrChange>
        </w:rPr>
        <w:t>diện</w:t>
      </w:r>
      <w:proofErr w:type="spellEnd"/>
      <w:r w:rsidRPr="00B41112">
        <w:rPr>
          <w:i/>
          <w:sz w:val="26"/>
          <w:szCs w:val="26"/>
          <w:rPrChange w:id="28337" w:author="Le Minh Nghia" w:date="2019-10-09T10:56:00Z">
            <w:rPr>
              <w:i/>
              <w:sz w:val="26"/>
              <w:szCs w:val="26"/>
            </w:rPr>
          </w:rPrChange>
        </w:rPr>
        <w:t xml:space="preserve"> </w:t>
      </w:r>
      <w:proofErr w:type="spellStart"/>
      <w:r w:rsidRPr="00B41112">
        <w:rPr>
          <w:i/>
          <w:sz w:val="26"/>
          <w:szCs w:val="26"/>
          <w:rPrChange w:id="28338" w:author="Le Minh Nghia" w:date="2019-10-09T10:56:00Z">
            <w:rPr>
              <w:i/>
              <w:sz w:val="26"/>
              <w:szCs w:val="26"/>
            </w:rPr>
          </w:rPrChange>
        </w:rPr>
        <w:t>phân</w:t>
      </w:r>
      <w:proofErr w:type="spellEnd"/>
      <w:r w:rsidRPr="00B41112">
        <w:rPr>
          <w:i/>
          <w:sz w:val="26"/>
          <w:szCs w:val="26"/>
          <w:rPrChange w:id="28339" w:author="Le Minh Nghia" w:date="2019-10-09T10:56:00Z">
            <w:rPr>
              <w:i/>
              <w:sz w:val="26"/>
              <w:szCs w:val="26"/>
            </w:rPr>
          </w:rPrChange>
        </w:rPr>
        <w:t xml:space="preserve"> </w:t>
      </w:r>
      <w:proofErr w:type="spellStart"/>
      <w:r w:rsidRPr="00B41112">
        <w:rPr>
          <w:i/>
          <w:sz w:val="26"/>
          <w:szCs w:val="26"/>
          <w:rPrChange w:id="28340" w:author="Le Minh Nghia" w:date="2019-10-09T10:56:00Z">
            <w:rPr>
              <w:i/>
              <w:sz w:val="26"/>
              <w:szCs w:val="26"/>
            </w:rPr>
          </w:rPrChange>
        </w:rPr>
        <w:t>quyền</w:t>
      </w:r>
      <w:proofErr w:type="spellEnd"/>
      <w:r w:rsidRPr="00B41112">
        <w:rPr>
          <w:i/>
          <w:sz w:val="26"/>
          <w:szCs w:val="26"/>
          <w:rPrChange w:id="28341" w:author="Le Minh Nghia" w:date="2019-10-09T10:56:00Z">
            <w:rPr>
              <w:i/>
              <w:sz w:val="26"/>
              <w:szCs w:val="26"/>
            </w:rPr>
          </w:rPrChange>
        </w:rPr>
        <w:t xml:space="preserve"> </w:t>
      </w:r>
      <w:proofErr w:type="spellStart"/>
      <w:r w:rsidRPr="00B41112">
        <w:rPr>
          <w:i/>
          <w:sz w:val="26"/>
          <w:szCs w:val="26"/>
          <w:rPrChange w:id="28342" w:author="Le Minh Nghia" w:date="2019-10-09T10:56:00Z">
            <w:rPr>
              <w:i/>
              <w:sz w:val="26"/>
              <w:szCs w:val="26"/>
            </w:rPr>
          </w:rPrChange>
        </w:rPr>
        <w:t>nâng</w:t>
      </w:r>
      <w:proofErr w:type="spellEnd"/>
      <w:r w:rsidRPr="00B41112">
        <w:rPr>
          <w:i/>
          <w:sz w:val="26"/>
          <w:szCs w:val="26"/>
          <w:rPrChange w:id="28343" w:author="Le Minh Nghia" w:date="2019-10-09T10:56:00Z">
            <w:rPr>
              <w:i/>
              <w:sz w:val="26"/>
              <w:szCs w:val="26"/>
            </w:rPr>
          </w:rPrChange>
        </w:rPr>
        <w:t xml:space="preserve"> </w:t>
      </w:r>
      <w:proofErr w:type="spellStart"/>
      <w:r w:rsidRPr="00B41112">
        <w:rPr>
          <w:i/>
          <w:sz w:val="26"/>
          <w:szCs w:val="26"/>
          <w:rPrChange w:id="28344" w:author="Le Minh Nghia" w:date="2019-10-09T10:56:00Z">
            <w:rPr>
              <w:i/>
              <w:sz w:val="26"/>
              <w:szCs w:val="26"/>
            </w:rPr>
          </w:rPrChange>
        </w:rPr>
        <w:t>cao</w:t>
      </w:r>
      <w:proofErr w:type="spellEnd"/>
      <w:r w:rsidRPr="00B41112">
        <w:rPr>
          <w:i/>
          <w:sz w:val="26"/>
          <w:szCs w:val="26"/>
          <w:rPrChange w:id="28345" w:author="Le Minh Nghia" w:date="2019-10-09T10:56:00Z">
            <w:rPr>
              <w:i/>
              <w:sz w:val="26"/>
              <w:szCs w:val="26"/>
            </w:rPr>
          </w:rPrChange>
        </w:rPr>
        <w:t xml:space="preserve"> </w:t>
      </w:r>
      <w:proofErr w:type="spellStart"/>
      <w:r w:rsidRPr="00B41112">
        <w:rPr>
          <w:i/>
          <w:sz w:val="26"/>
          <w:szCs w:val="26"/>
          <w:rPrChange w:id="28346" w:author="Le Minh Nghia" w:date="2019-10-09T10:56:00Z">
            <w:rPr>
              <w:i/>
              <w:sz w:val="26"/>
              <w:szCs w:val="26"/>
            </w:rPr>
          </w:rPrChange>
        </w:rPr>
        <w:t>trên</w:t>
      </w:r>
      <w:proofErr w:type="spellEnd"/>
      <w:r w:rsidRPr="00B41112">
        <w:rPr>
          <w:i/>
          <w:sz w:val="26"/>
          <w:szCs w:val="26"/>
          <w:rPrChange w:id="28347" w:author="Le Minh Nghia" w:date="2019-10-09T10:56:00Z">
            <w:rPr>
              <w:i/>
              <w:sz w:val="26"/>
              <w:szCs w:val="26"/>
            </w:rPr>
          </w:rPrChange>
        </w:rPr>
        <w:t xml:space="preserve"> </w:t>
      </w:r>
      <w:proofErr w:type="spellStart"/>
      <w:r w:rsidRPr="00B41112">
        <w:rPr>
          <w:i/>
          <w:sz w:val="26"/>
          <w:szCs w:val="26"/>
          <w:rPrChange w:id="28348" w:author="Le Minh Nghia" w:date="2019-10-09T10:56:00Z">
            <w:rPr>
              <w:i/>
              <w:sz w:val="26"/>
              <w:szCs w:val="26"/>
            </w:rPr>
          </w:rPrChange>
        </w:rPr>
        <w:t>phân</w:t>
      </w:r>
      <w:proofErr w:type="spellEnd"/>
      <w:r w:rsidRPr="00B41112">
        <w:rPr>
          <w:i/>
          <w:sz w:val="26"/>
          <w:szCs w:val="26"/>
          <w:rPrChange w:id="28349" w:author="Le Minh Nghia" w:date="2019-10-09T10:56:00Z">
            <w:rPr>
              <w:i/>
              <w:sz w:val="26"/>
              <w:szCs w:val="26"/>
            </w:rPr>
          </w:rPrChange>
        </w:rPr>
        <w:t xml:space="preserve"> </w:t>
      </w:r>
      <w:proofErr w:type="spellStart"/>
      <w:r w:rsidRPr="00B41112">
        <w:rPr>
          <w:i/>
          <w:sz w:val="26"/>
          <w:szCs w:val="26"/>
          <w:rPrChange w:id="28350" w:author="Le Minh Nghia" w:date="2019-10-09T10:56:00Z">
            <w:rPr>
              <w:i/>
              <w:sz w:val="26"/>
              <w:szCs w:val="26"/>
            </w:rPr>
          </w:rPrChange>
        </w:rPr>
        <w:t>quyền</w:t>
      </w:r>
      <w:proofErr w:type="spellEnd"/>
    </w:p>
    <w:p w:rsidR="00465648" w:rsidRPr="00B41112" w:rsidDel="001634FD" w:rsidRDefault="00465648">
      <w:pPr>
        <w:pStyle w:val="ListParagraph"/>
        <w:ind w:left="0"/>
        <w:rPr>
          <w:del w:id="28351" w:author="Le Minh Nghia" w:date="2019-10-09T10:45:00Z"/>
          <w:sz w:val="26"/>
          <w:szCs w:val="26"/>
          <w:rPrChange w:id="28352" w:author="Le Minh Nghia" w:date="2019-10-09T10:56:00Z">
            <w:rPr>
              <w:del w:id="28353" w:author="Le Minh Nghia" w:date="2019-10-09T10:45:00Z"/>
              <w:sz w:val="26"/>
              <w:szCs w:val="26"/>
            </w:rPr>
          </w:rPrChange>
        </w:rPr>
        <w:pPrChange w:id="28354" w:author="Le Minh Nghia" w:date="2019-10-09T10:40:00Z">
          <w:pPr>
            <w:pStyle w:val="ListParagraph"/>
          </w:pPr>
        </w:pPrChange>
      </w:pPr>
      <w:proofErr w:type="spellStart"/>
      <w:r w:rsidRPr="00B41112">
        <w:rPr>
          <w:b/>
          <w:sz w:val="26"/>
          <w:szCs w:val="26"/>
          <w:rPrChange w:id="28355" w:author="Le Minh Nghia" w:date="2019-10-09T10:56:00Z">
            <w:rPr>
              <w:b/>
              <w:sz w:val="26"/>
              <w:szCs w:val="26"/>
            </w:rPr>
          </w:rPrChange>
        </w:rPr>
        <w:t>Phần</w:t>
      </w:r>
      <w:proofErr w:type="spellEnd"/>
      <w:r w:rsidRPr="00B41112">
        <w:rPr>
          <w:b/>
          <w:sz w:val="26"/>
          <w:szCs w:val="26"/>
          <w:rPrChange w:id="28356" w:author="Le Minh Nghia" w:date="2019-10-09T10:56:00Z">
            <w:rPr>
              <w:b/>
              <w:sz w:val="26"/>
              <w:szCs w:val="26"/>
            </w:rPr>
          </w:rPrChange>
        </w:rPr>
        <w:t xml:space="preserve"> import file </w:t>
      </w:r>
      <w:proofErr w:type="spellStart"/>
      <w:r w:rsidRPr="00B41112">
        <w:rPr>
          <w:b/>
          <w:sz w:val="26"/>
          <w:szCs w:val="26"/>
          <w:rPrChange w:id="28357" w:author="Le Minh Nghia" w:date="2019-10-09T10:56:00Z">
            <w:rPr>
              <w:b/>
              <w:sz w:val="26"/>
              <w:szCs w:val="26"/>
            </w:rPr>
          </w:rPrChange>
        </w:rPr>
        <w:t>danh</w:t>
      </w:r>
      <w:proofErr w:type="spellEnd"/>
      <w:r w:rsidRPr="00B41112">
        <w:rPr>
          <w:b/>
          <w:sz w:val="26"/>
          <w:szCs w:val="26"/>
          <w:rPrChange w:id="28358" w:author="Le Minh Nghia" w:date="2019-10-09T10:56:00Z">
            <w:rPr>
              <w:b/>
              <w:sz w:val="26"/>
              <w:szCs w:val="26"/>
            </w:rPr>
          </w:rPrChange>
        </w:rPr>
        <w:t xml:space="preserve"> </w:t>
      </w:r>
      <w:proofErr w:type="spellStart"/>
      <w:r w:rsidRPr="00B41112">
        <w:rPr>
          <w:b/>
          <w:sz w:val="26"/>
          <w:szCs w:val="26"/>
          <w:rPrChange w:id="28359" w:author="Le Minh Nghia" w:date="2019-10-09T10:56:00Z">
            <w:rPr>
              <w:b/>
              <w:sz w:val="26"/>
              <w:szCs w:val="26"/>
            </w:rPr>
          </w:rPrChange>
        </w:rPr>
        <w:t>sách</w:t>
      </w:r>
      <w:proofErr w:type="spellEnd"/>
      <w:r w:rsidRPr="00B41112">
        <w:rPr>
          <w:b/>
          <w:sz w:val="26"/>
          <w:szCs w:val="26"/>
          <w:rPrChange w:id="28360" w:author="Le Minh Nghia" w:date="2019-10-09T10:56:00Z">
            <w:rPr>
              <w:b/>
              <w:sz w:val="26"/>
              <w:szCs w:val="26"/>
            </w:rPr>
          </w:rPrChange>
        </w:rPr>
        <w:t xml:space="preserve"> </w:t>
      </w:r>
      <w:proofErr w:type="spellStart"/>
      <w:r w:rsidRPr="00B41112">
        <w:rPr>
          <w:b/>
          <w:sz w:val="26"/>
          <w:szCs w:val="26"/>
          <w:rPrChange w:id="28361" w:author="Le Minh Nghia" w:date="2019-10-09T10:56:00Z">
            <w:rPr>
              <w:b/>
              <w:sz w:val="26"/>
              <w:szCs w:val="26"/>
            </w:rPr>
          </w:rPrChange>
        </w:rPr>
        <w:t>sinh</w:t>
      </w:r>
      <w:proofErr w:type="spellEnd"/>
      <w:r w:rsidRPr="00B41112">
        <w:rPr>
          <w:b/>
          <w:sz w:val="26"/>
          <w:szCs w:val="26"/>
          <w:rPrChange w:id="28362" w:author="Le Minh Nghia" w:date="2019-10-09T10:56:00Z">
            <w:rPr>
              <w:b/>
              <w:sz w:val="26"/>
              <w:szCs w:val="26"/>
            </w:rPr>
          </w:rPrChange>
        </w:rPr>
        <w:t xml:space="preserve"> </w:t>
      </w:r>
      <w:proofErr w:type="spellStart"/>
      <w:r w:rsidRPr="00B41112">
        <w:rPr>
          <w:b/>
          <w:sz w:val="26"/>
          <w:szCs w:val="26"/>
          <w:rPrChange w:id="28363" w:author="Le Minh Nghia" w:date="2019-10-09T10:56:00Z">
            <w:rPr>
              <w:b/>
              <w:sz w:val="26"/>
              <w:szCs w:val="26"/>
            </w:rPr>
          </w:rPrChange>
        </w:rPr>
        <w:t>viên</w:t>
      </w:r>
      <w:proofErr w:type="spellEnd"/>
      <w:ins w:id="28364" w:author="Le Minh Nghia" w:date="2019-10-09T10:44:00Z">
        <w:r w:rsidR="001634FD" w:rsidRPr="00B41112">
          <w:rPr>
            <w:b/>
            <w:sz w:val="26"/>
            <w:szCs w:val="26"/>
            <w:rPrChange w:id="28365" w:author="Le Minh Nghia" w:date="2019-10-09T10:56:00Z">
              <w:rPr>
                <w:b/>
                <w:sz w:val="26"/>
                <w:szCs w:val="26"/>
              </w:rPr>
            </w:rPrChange>
          </w:rPr>
          <w:t xml:space="preserve"> </w:t>
        </w:r>
        <w:proofErr w:type="spellStart"/>
        <w:r w:rsidR="001634FD" w:rsidRPr="00B41112">
          <w:rPr>
            <w:b/>
            <w:sz w:val="26"/>
            <w:szCs w:val="26"/>
            <w:rPrChange w:id="28366" w:author="Le Minh Nghia" w:date="2019-10-09T10:56:00Z">
              <w:rPr>
                <w:b/>
                <w:sz w:val="26"/>
                <w:szCs w:val="26"/>
              </w:rPr>
            </w:rPrChange>
          </w:rPr>
          <w:t>và</w:t>
        </w:r>
        <w:proofErr w:type="spellEnd"/>
        <w:r w:rsidR="001634FD" w:rsidRPr="00B41112">
          <w:rPr>
            <w:b/>
            <w:sz w:val="26"/>
            <w:szCs w:val="26"/>
            <w:rPrChange w:id="28367" w:author="Le Minh Nghia" w:date="2019-10-09T10:56:00Z">
              <w:rPr>
                <w:b/>
                <w:sz w:val="26"/>
                <w:szCs w:val="26"/>
              </w:rPr>
            </w:rPrChange>
          </w:rPr>
          <w:t xml:space="preserve"> </w:t>
        </w:r>
        <w:proofErr w:type="spellStart"/>
        <w:r w:rsidR="001634FD" w:rsidRPr="00B41112">
          <w:rPr>
            <w:b/>
            <w:sz w:val="26"/>
            <w:szCs w:val="26"/>
            <w:rPrChange w:id="28368" w:author="Le Minh Nghia" w:date="2019-10-09T10:56:00Z">
              <w:rPr>
                <w:b/>
                <w:sz w:val="26"/>
                <w:szCs w:val="26"/>
              </w:rPr>
            </w:rPrChange>
          </w:rPr>
          <w:t>bảng</w:t>
        </w:r>
        <w:proofErr w:type="spellEnd"/>
        <w:r w:rsidR="001634FD" w:rsidRPr="00B41112">
          <w:rPr>
            <w:b/>
            <w:sz w:val="26"/>
            <w:szCs w:val="26"/>
            <w:rPrChange w:id="28369" w:author="Le Minh Nghia" w:date="2019-10-09T10:56:00Z">
              <w:rPr>
                <w:b/>
                <w:sz w:val="26"/>
                <w:szCs w:val="26"/>
              </w:rPr>
            </w:rPrChange>
          </w:rPr>
          <w:t xml:space="preserve"> </w:t>
        </w:r>
        <w:proofErr w:type="spellStart"/>
        <w:r w:rsidR="001634FD" w:rsidRPr="00B41112">
          <w:rPr>
            <w:b/>
            <w:sz w:val="26"/>
            <w:szCs w:val="26"/>
            <w:rPrChange w:id="28370" w:author="Le Minh Nghia" w:date="2019-10-09T10:56:00Z">
              <w:rPr>
                <w:b/>
                <w:sz w:val="26"/>
                <w:szCs w:val="26"/>
              </w:rPr>
            </w:rPrChange>
          </w:rPr>
          <w:t>điểm</w:t>
        </w:r>
        <w:proofErr w:type="spellEnd"/>
        <w:r w:rsidR="001634FD" w:rsidRPr="00B41112">
          <w:rPr>
            <w:b/>
            <w:sz w:val="26"/>
            <w:szCs w:val="26"/>
            <w:rPrChange w:id="28371" w:author="Le Minh Nghia" w:date="2019-10-09T10:56:00Z">
              <w:rPr>
                <w:b/>
                <w:sz w:val="26"/>
                <w:szCs w:val="26"/>
              </w:rPr>
            </w:rPrChange>
          </w:rPr>
          <w:t xml:space="preserve"> </w:t>
        </w:r>
        <w:proofErr w:type="spellStart"/>
        <w:r w:rsidR="001634FD" w:rsidRPr="00B41112">
          <w:rPr>
            <w:b/>
            <w:sz w:val="26"/>
            <w:szCs w:val="26"/>
            <w:rPrChange w:id="28372" w:author="Le Minh Nghia" w:date="2019-10-09T10:56:00Z">
              <w:rPr>
                <w:b/>
                <w:sz w:val="26"/>
                <w:szCs w:val="26"/>
              </w:rPr>
            </w:rPrChange>
          </w:rPr>
          <w:t>cho</w:t>
        </w:r>
        <w:proofErr w:type="spellEnd"/>
        <w:r w:rsidR="001634FD" w:rsidRPr="00B41112">
          <w:rPr>
            <w:b/>
            <w:sz w:val="26"/>
            <w:szCs w:val="26"/>
            <w:rPrChange w:id="28373" w:author="Le Minh Nghia" w:date="2019-10-09T10:56:00Z">
              <w:rPr>
                <w:b/>
                <w:sz w:val="26"/>
                <w:szCs w:val="26"/>
              </w:rPr>
            </w:rPrChange>
          </w:rPr>
          <w:t xml:space="preserve"> </w:t>
        </w:r>
        <w:proofErr w:type="spellStart"/>
        <w:r w:rsidR="001634FD" w:rsidRPr="00B41112">
          <w:rPr>
            <w:b/>
            <w:sz w:val="26"/>
            <w:szCs w:val="26"/>
            <w:rPrChange w:id="28374" w:author="Le Minh Nghia" w:date="2019-10-09T10:56:00Z">
              <w:rPr>
                <w:b/>
                <w:sz w:val="26"/>
                <w:szCs w:val="26"/>
              </w:rPr>
            </w:rPrChange>
          </w:rPr>
          <w:t>sinh</w:t>
        </w:r>
        <w:proofErr w:type="spellEnd"/>
        <w:r w:rsidR="001634FD" w:rsidRPr="00B41112">
          <w:rPr>
            <w:b/>
            <w:sz w:val="26"/>
            <w:szCs w:val="26"/>
            <w:rPrChange w:id="28375" w:author="Le Minh Nghia" w:date="2019-10-09T10:56:00Z">
              <w:rPr>
                <w:b/>
                <w:sz w:val="26"/>
                <w:szCs w:val="26"/>
              </w:rPr>
            </w:rPrChange>
          </w:rPr>
          <w:t xml:space="preserve"> </w:t>
        </w:r>
        <w:proofErr w:type="spellStart"/>
        <w:r w:rsidR="001634FD" w:rsidRPr="00B41112">
          <w:rPr>
            <w:b/>
            <w:sz w:val="26"/>
            <w:szCs w:val="26"/>
            <w:rPrChange w:id="28376" w:author="Le Minh Nghia" w:date="2019-10-09T10:56:00Z">
              <w:rPr>
                <w:b/>
                <w:sz w:val="26"/>
                <w:szCs w:val="26"/>
              </w:rPr>
            </w:rPrChange>
          </w:rPr>
          <w:t>viên</w:t>
        </w:r>
        <w:proofErr w:type="spellEnd"/>
        <w:r w:rsidR="001634FD" w:rsidRPr="00B41112">
          <w:rPr>
            <w:b/>
            <w:sz w:val="26"/>
            <w:szCs w:val="26"/>
            <w:rPrChange w:id="28377" w:author="Le Minh Nghia" w:date="2019-10-09T10:56:00Z">
              <w:rPr>
                <w:b/>
                <w:sz w:val="26"/>
                <w:szCs w:val="26"/>
              </w:rPr>
            </w:rPrChange>
          </w:rPr>
          <w:t xml:space="preserve"> </w:t>
        </w:r>
        <w:proofErr w:type="spellStart"/>
        <w:r w:rsidR="001634FD" w:rsidRPr="00B41112">
          <w:rPr>
            <w:b/>
            <w:sz w:val="26"/>
            <w:szCs w:val="26"/>
            <w:rPrChange w:id="28378" w:author="Le Minh Nghia" w:date="2019-10-09T10:56:00Z">
              <w:rPr>
                <w:b/>
                <w:sz w:val="26"/>
                <w:szCs w:val="26"/>
              </w:rPr>
            </w:rPrChange>
          </w:rPr>
          <w:t>sắp</w:t>
        </w:r>
        <w:proofErr w:type="spellEnd"/>
        <w:r w:rsidR="001634FD" w:rsidRPr="00B41112">
          <w:rPr>
            <w:b/>
            <w:sz w:val="26"/>
            <w:szCs w:val="26"/>
            <w:rPrChange w:id="28379" w:author="Le Minh Nghia" w:date="2019-10-09T10:56:00Z">
              <w:rPr>
                <w:b/>
                <w:sz w:val="26"/>
                <w:szCs w:val="26"/>
              </w:rPr>
            </w:rPrChange>
          </w:rPr>
          <w:t xml:space="preserve"> </w:t>
        </w:r>
        <w:proofErr w:type="spellStart"/>
        <w:r w:rsidR="001634FD" w:rsidRPr="00B41112">
          <w:rPr>
            <w:b/>
            <w:sz w:val="26"/>
            <w:szCs w:val="26"/>
            <w:rPrChange w:id="28380" w:author="Le Minh Nghia" w:date="2019-10-09T10:56:00Z">
              <w:rPr>
                <w:b/>
                <w:sz w:val="26"/>
                <w:szCs w:val="26"/>
              </w:rPr>
            </w:rPrChange>
          </w:rPr>
          <w:t>tốt</w:t>
        </w:r>
        <w:proofErr w:type="spellEnd"/>
        <w:r w:rsidR="001634FD" w:rsidRPr="00B41112">
          <w:rPr>
            <w:b/>
            <w:sz w:val="26"/>
            <w:szCs w:val="26"/>
            <w:rPrChange w:id="28381" w:author="Le Minh Nghia" w:date="2019-10-09T10:56:00Z">
              <w:rPr>
                <w:b/>
                <w:sz w:val="26"/>
                <w:szCs w:val="26"/>
              </w:rPr>
            </w:rPrChange>
          </w:rPr>
          <w:t xml:space="preserve"> </w:t>
        </w:r>
        <w:proofErr w:type="spellStart"/>
        <w:r w:rsidR="001634FD" w:rsidRPr="00B41112">
          <w:rPr>
            <w:b/>
            <w:sz w:val="26"/>
            <w:szCs w:val="26"/>
            <w:rPrChange w:id="28382" w:author="Le Minh Nghia" w:date="2019-10-09T10:56:00Z">
              <w:rPr>
                <w:b/>
                <w:sz w:val="26"/>
                <w:szCs w:val="26"/>
              </w:rPr>
            </w:rPrChange>
          </w:rPr>
          <w:t>nghiệp</w:t>
        </w:r>
      </w:ins>
      <w:proofErr w:type="spellEnd"/>
      <w:r w:rsidRPr="00B41112">
        <w:rPr>
          <w:b/>
          <w:sz w:val="26"/>
          <w:szCs w:val="26"/>
          <w:rPrChange w:id="28383" w:author="Le Minh Nghia" w:date="2019-10-09T10:56:00Z">
            <w:rPr>
              <w:b/>
              <w:sz w:val="26"/>
              <w:szCs w:val="26"/>
            </w:rPr>
          </w:rPrChange>
        </w:rPr>
        <w:t>:</w:t>
      </w:r>
      <w:r w:rsidRPr="00B41112">
        <w:rPr>
          <w:sz w:val="26"/>
          <w:szCs w:val="26"/>
          <w:rPrChange w:id="28384" w:author="Le Minh Nghia" w:date="2019-10-09T10:56:00Z">
            <w:rPr>
              <w:sz w:val="26"/>
              <w:szCs w:val="26"/>
            </w:rPr>
          </w:rPrChange>
        </w:rPr>
        <w:t xml:space="preserve"> </w:t>
      </w:r>
      <w:del w:id="28385" w:author="Le Minh Nghia" w:date="2019-10-09T10:45:00Z">
        <w:r w:rsidRPr="00B41112" w:rsidDel="001634FD">
          <w:rPr>
            <w:sz w:val="26"/>
            <w:szCs w:val="26"/>
            <w:rPrChange w:id="28386" w:author="Le Minh Nghia" w:date="2019-10-09T10:56:00Z">
              <w:rPr>
                <w:sz w:val="26"/>
                <w:szCs w:val="26"/>
              </w:rPr>
            </w:rPrChange>
          </w:rPr>
          <w:delText>hiển thị giao diện import danh sách sinh viên, sau khi thực hiện chọn file muốn import có thể thuộc dạng Excel, CSV và ấn nút Import thì sẽ thực hiện thêm dữ liệu từ trong file Excel, CSV đó vào cơ sở dữ liệu của hệ thống.</w:delText>
        </w:r>
      </w:del>
    </w:p>
    <w:p w:rsidR="00465648" w:rsidRPr="00B41112" w:rsidDel="001634FD" w:rsidRDefault="00465648">
      <w:pPr>
        <w:pStyle w:val="ListParagraph"/>
        <w:ind w:left="0"/>
        <w:rPr>
          <w:del w:id="28387" w:author="Le Minh Nghia" w:date="2019-10-09T10:45:00Z"/>
          <w:sz w:val="26"/>
          <w:szCs w:val="26"/>
          <w:rPrChange w:id="28388" w:author="Le Minh Nghia" w:date="2019-10-09T10:56:00Z">
            <w:rPr>
              <w:del w:id="28389" w:author="Le Minh Nghia" w:date="2019-10-09T10:45:00Z"/>
              <w:sz w:val="26"/>
              <w:szCs w:val="26"/>
            </w:rPr>
          </w:rPrChange>
        </w:rPr>
        <w:pPrChange w:id="28390" w:author="Le Minh Nghia" w:date="2019-10-09T10:40:00Z">
          <w:pPr>
            <w:pStyle w:val="ListParagraph"/>
          </w:pPr>
        </w:pPrChange>
      </w:pPr>
      <w:del w:id="28391" w:author="Le Minh Nghia" w:date="2019-10-09T10:45:00Z">
        <w:r w:rsidRPr="00B41112" w:rsidDel="001634FD">
          <w:rPr>
            <w:b/>
            <w:sz w:val="26"/>
            <w:szCs w:val="26"/>
            <w:rPrChange w:id="28392" w:author="Le Minh Nghia" w:date="2019-10-09T10:56:00Z">
              <w:rPr>
                <w:b/>
                <w:sz w:val="26"/>
                <w:szCs w:val="26"/>
              </w:rPr>
            </w:rPrChange>
          </w:rPr>
          <w:delText xml:space="preserve">Phần import file danh sách cựu sinh viên: </w:delText>
        </w:r>
        <w:r w:rsidRPr="00B41112" w:rsidDel="001634FD">
          <w:rPr>
            <w:sz w:val="26"/>
            <w:szCs w:val="26"/>
            <w:rPrChange w:id="28393" w:author="Le Minh Nghia" w:date="2019-10-09T10:56:00Z">
              <w:rPr>
                <w:sz w:val="26"/>
                <w:szCs w:val="26"/>
              </w:rPr>
            </w:rPrChange>
          </w:rPr>
          <w:delText>hiển thị giao diện import danh sách cựu sinh viên, sau khi thực hiện chọn file muốn import có thể thuộc dạng Excel, CSV và ấn nút Import thì sẽ thực hiện thêm dữ liệu từ trong file Excel, CSV đó vào cơ sở dữ liệu của hệ thống.</w:delText>
        </w:r>
      </w:del>
    </w:p>
    <w:p w:rsidR="001634FD" w:rsidRPr="00B41112" w:rsidRDefault="00465648" w:rsidP="001634FD">
      <w:pPr>
        <w:pStyle w:val="ListParagraph"/>
        <w:ind w:left="0"/>
        <w:rPr>
          <w:ins w:id="28394" w:author="Le Minh Nghia" w:date="2019-10-09T10:45:00Z"/>
          <w:sz w:val="26"/>
          <w:szCs w:val="26"/>
          <w:rPrChange w:id="28395" w:author="Le Minh Nghia" w:date="2019-10-09T10:56:00Z">
            <w:rPr>
              <w:ins w:id="28396" w:author="Le Minh Nghia" w:date="2019-10-09T10:45:00Z"/>
              <w:sz w:val="26"/>
              <w:szCs w:val="26"/>
            </w:rPr>
          </w:rPrChange>
        </w:rPr>
      </w:pPr>
      <w:del w:id="28397" w:author="Le Minh Nghia" w:date="2019-10-09T10:45:00Z">
        <w:r w:rsidRPr="00B41112" w:rsidDel="001634FD">
          <w:rPr>
            <w:b/>
            <w:sz w:val="26"/>
            <w:szCs w:val="26"/>
            <w:rPrChange w:id="28398" w:author="Le Minh Nghia" w:date="2019-10-09T10:56:00Z">
              <w:rPr>
                <w:b/>
                <w:sz w:val="26"/>
                <w:szCs w:val="26"/>
              </w:rPr>
            </w:rPrChange>
          </w:rPr>
          <w:delText xml:space="preserve">Phần import file bảng điểm cho sinh viên sắp tốt nghiệp: </w:delText>
        </w:r>
        <w:r w:rsidRPr="00B41112" w:rsidDel="001634FD">
          <w:rPr>
            <w:sz w:val="26"/>
            <w:szCs w:val="26"/>
            <w:rPrChange w:id="28399" w:author="Le Minh Nghia" w:date="2019-10-09T10:56:00Z">
              <w:rPr>
                <w:sz w:val="26"/>
                <w:szCs w:val="26"/>
              </w:rPr>
            </w:rPrChange>
          </w:rPr>
          <w:delText xml:space="preserve">hiển thị giao diện import bảng điểm tốt nghiệp cho sinh viên bao gồm: bảng điểm và thông tin của sinh viên và </w:delText>
        </w:r>
        <w:r w:rsidR="00D1087B" w:rsidRPr="00B41112" w:rsidDel="001634FD">
          <w:rPr>
            <w:sz w:val="26"/>
            <w:szCs w:val="26"/>
            <w:rPrChange w:id="28400" w:author="Le Minh Nghia" w:date="2019-10-09T10:56:00Z">
              <w:rPr>
                <w:sz w:val="26"/>
                <w:szCs w:val="26"/>
              </w:rPr>
            </w:rPrChange>
          </w:rPr>
          <w:delText>ấn nút Import Graduate thì sẽ thực hiện thêm dữ liệu từ trong file vào cơ sở dữ liệu của hệ thống.</w:delText>
        </w:r>
      </w:del>
      <w:proofErr w:type="spellStart"/>
      <w:ins w:id="28401" w:author="Le Minh Nghia" w:date="2019-10-09T10:45:00Z">
        <w:r w:rsidR="001634FD" w:rsidRPr="00B41112">
          <w:rPr>
            <w:sz w:val="26"/>
            <w:szCs w:val="26"/>
            <w:rPrChange w:id="28402" w:author="Le Minh Nghia" w:date="2019-10-09T10:56:00Z">
              <w:rPr>
                <w:sz w:val="26"/>
                <w:szCs w:val="26"/>
              </w:rPr>
            </w:rPrChange>
          </w:rPr>
          <w:t>giống</w:t>
        </w:r>
        <w:proofErr w:type="spellEnd"/>
        <w:r w:rsidR="001634FD" w:rsidRPr="00B41112">
          <w:rPr>
            <w:sz w:val="26"/>
            <w:szCs w:val="26"/>
            <w:rPrChange w:id="28403" w:author="Le Minh Nghia" w:date="2019-10-09T10:56:00Z">
              <w:rPr>
                <w:sz w:val="26"/>
                <w:szCs w:val="26"/>
              </w:rPr>
            </w:rPrChange>
          </w:rPr>
          <w:t xml:space="preserve"> </w:t>
        </w:r>
        <w:proofErr w:type="spellStart"/>
        <w:r w:rsidR="001634FD" w:rsidRPr="00B41112">
          <w:rPr>
            <w:sz w:val="26"/>
            <w:szCs w:val="26"/>
            <w:rPrChange w:id="28404" w:author="Le Minh Nghia" w:date="2019-10-09T10:56:00Z">
              <w:rPr>
                <w:sz w:val="26"/>
                <w:szCs w:val="26"/>
              </w:rPr>
            </w:rPrChange>
          </w:rPr>
          <w:t>với</w:t>
        </w:r>
        <w:proofErr w:type="spellEnd"/>
        <w:r w:rsidR="001634FD" w:rsidRPr="00B41112">
          <w:rPr>
            <w:sz w:val="26"/>
            <w:szCs w:val="26"/>
            <w:rPrChange w:id="28405" w:author="Le Minh Nghia" w:date="2019-10-09T10:56:00Z">
              <w:rPr>
                <w:sz w:val="26"/>
                <w:szCs w:val="26"/>
              </w:rPr>
            </w:rPrChange>
          </w:rPr>
          <w:t xml:space="preserve"> </w:t>
        </w:r>
        <w:proofErr w:type="spellStart"/>
        <w:r w:rsidR="001634FD" w:rsidRPr="00B41112">
          <w:rPr>
            <w:sz w:val="26"/>
            <w:szCs w:val="26"/>
            <w:rPrChange w:id="28406" w:author="Le Minh Nghia" w:date="2019-10-09T10:56:00Z">
              <w:rPr>
                <w:sz w:val="26"/>
                <w:szCs w:val="26"/>
              </w:rPr>
            </w:rPrChange>
          </w:rPr>
          <w:t>chức</w:t>
        </w:r>
        <w:proofErr w:type="spellEnd"/>
        <w:r w:rsidR="001634FD" w:rsidRPr="00B41112">
          <w:rPr>
            <w:sz w:val="26"/>
            <w:szCs w:val="26"/>
            <w:rPrChange w:id="28407" w:author="Le Minh Nghia" w:date="2019-10-09T10:56:00Z">
              <w:rPr>
                <w:sz w:val="26"/>
                <w:szCs w:val="26"/>
              </w:rPr>
            </w:rPrChange>
          </w:rPr>
          <w:t xml:space="preserve"> </w:t>
        </w:r>
        <w:proofErr w:type="spellStart"/>
        <w:r w:rsidR="001634FD" w:rsidRPr="00B41112">
          <w:rPr>
            <w:sz w:val="26"/>
            <w:szCs w:val="26"/>
            <w:rPrChange w:id="28408" w:author="Le Minh Nghia" w:date="2019-10-09T10:56:00Z">
              <w:rPr>
                <w:sz w:val="26"/>
                <w:szCs w:val="26"/>
              </w:rPr>
            </w:rPrChange>
          </w:rPr>
          <w:t>năng</w:t>
        </w:r>
        <w:proofErr w:type="spellEnd"/>
        <w:r w:rsidR="001634FD" w:rsidRPr="00B41112">
          <w:rPr>
            <w:sz w:val="26"/>
            <w:szCs w:val="26"/>
            <w:rPrChange w:id="28409" w:author="Le Minh Nghia" w:date="2019-10-09T10:56:00Z">
              <w:rPr>
                <w:sz w:val="26"/>
                <w:szCs w:val="26"/>
              </w:rPr>
            </w:rPrChange>
          </w:rPr>
          <w:t xml:space="preserve"> import </w:t>
        </w:r>
        <w:proofErr w:type="spellStart"/>
        <w:r w:rsidR="001634FD" w:rsidRPr="00B41112">
          <w:rPr>
            <w:sz w:val="26"/>
            <w:szCs w:val="26"/>
            <w:rPrChange w:id="28410" w:author="Le Minh Nghia" w:date="2019-10-09T10:56:00Z">
              <w:rPr>
                <w:sz w:val="26"/>
                <w:szCs w:val="26"/>
              </w:rPr>
            </w:rPrChange>
          </w:rPr>
          <w:t>của</w:t>
        </w:r>
        <w:proofErr w:type="spellEnd"/>
        <w:r w:rsidR="001634FD" w:rsidRPr="00B41112">
          <w:rPr>
            <w:sz w:val="26"/>
            <w:szCs w:val="26"/>
            <w:rPrChange w:id="28411" w:author="Le Minh Nghia" w:date="2019-10-09T10:56:00Z">
              <w:rPr>
                <w:sz w:val="26"/>
                <w:szCs w:val="26"/>
              </w:rPr>
            </w:rPrChange>
          </w:rPr>
          <w:t xml:space="preserve"> </w:t>
        </w:r>
        <w:proofErr w:type="spellStart"/>
        <w:r w:rsidR="001634FD" w:rsidRPr="00B41112">
          <w:rPr>
            <w:sz w:val="26"/>
            <w:szCs w:val="26"/>
            <w:rPrChange w:id="28412" w:author="Le Minh Nghia" w:date="2019-10-09T10:56:00Z">
              <w:rPr>
                <w:sz w:val="26"/>
                <w:szCs w:val="26"/>
              </w:rPr>
            </w:rPrChange>
          </w:rPr>
          <w:t>quản</w:t>
        </w:r>
        <w:proofErr w:type="spellEnd"/>
        <w:r w:rsidR="001634FD" w:rsidRPr="00B41112">
          <w:rPr>
            <w:sz w:val="26"/>
            <w:szCs w:val="26"/>
            <w:rPrChange w:id="28413" w:author="Le Minh Nghia" w:date="2019-10-09T10:56:00Z">
              <w:rPr>
                <w:sz w:val="26"/>
                <w:szCs w:val="26"/>
              </w:rPr>
            </w:rPrChange>
          </w:rPr>
          <w:t xml:space="preserve"> </w:t>
        </w:r>
        <w:proofErr w:type="spellStart"/>
        <w:r w:rsidR="001634FD" w:rsidRPr="00B41112">
          <w:rPr>
            <w:sz w:val="26"/>
            <w:szCs w:val="26"/>
            <w:rPrChange w:id="28414" w:author="Le Minh Nghia" w:date="2019-10-09T10:56:00Z">
              <w:rPr>
                <w:sz w:val="26"/>
                <w:szCs w:val="26"/>
              </w:rPr>
            </w:rPrChange>
          </w:rPr>
          <w:t>lý</w:t>
        </w:r>
        <w:proofErr w:type="spellEnd"/>
        <w:r w:rsidR="001634FD" w:rsidRPr="00B41112">
          <w:rPr>
            <w:sz w:val="26"/>
            <w:szCs w:val="26"/>
            <w:rPrChange w:id="28415" w:author="Le Minh Nghia" w:date="2019-10-09T10:56:00Z">
              <w:rPr>
                <w:sz w:val="26"/>
                <w:szCs w:val="26"/>
              </w:rPr>
            </w:rPrChange>
          </w:rPr>
          <w:t xml:space="preserve"> </w:t>
        </w:r>
        <w:proofErr w:type="spellStart"/>
        <w:r w:rsidR="001634FD" w:rsidRPr="00B41112">
          <w:rPr>
            <w:sz w:val="26"/>
            <w:szCs w:val="26"/>
            <w:rPrChange w:id="28416" w:author="Le Minh Nghia" w:date="2019-10-09T10:56:00Z">
              <w:rPr>
                <w:sz w:val="26"/>
                <w:szCs w:val="26"/>
              </w:rPr>
            </w:rPrChange>
          </w:rPr>
          <w:t>sinh</w:t>
        </w:r>
        <w:proofErr w:type="spellEnd"/>
        <w:r w:rsidR="001634FD" w:rsidRPr="00B41112">
          <w:rPr>
            <w:sz w:val="26"/>
            <w:szCs w:val="26"/>
            <w:rPrChange w:id="28417" w:author="Le Minh Nghia" w:date="2019-10-09T10:56:00Z">
              <w:rPr>
                <w:sz w:val="26"/>
                <w:szCs w:val="26"/>
              </w:rPr>
            </w:rPrChange>
          </w:rPr>
          <w:t xml:space="preserve"> </w:t>
        </w:r>
        <w:proofErr w:type="spellStart"/>
        <w:r w:rsidR="001634FD" w:rsidRPr="00B41112">
          <w:rPr>
            <w:sz w:val="26"/>
            <w:szCs w:val="26"/>
            <w:rPrChange w:id="28418" w:author="Le Minh Nghia" w:date="2019-10-09T10:56:00Z">
              <w:rPr>
                <w:sz w:val="26"/>
                <w:szCs w:val="26"/>
              </w:rPr>
            </w:rPrChange>
          </w:rPr>
          <w:t>viên</w:t>
        </w:r>
        <w:proofErr w:type="spellEnd"/>
        <w:r w:rsidR="001634FD" w:rsidRPr="00B41112">
          <w:rPr>
            <w:sz w:val="26"/>
            <w:szCs w:val="26"/>
            <w:rPrChange w:id="28419" w:author="Le Minh Nghia" w:date="2019-10-09T10:56:00Z">
              <w:rPr>
                <w:sz w:val="26"/>
                <w:szCs w:val="26"/>
              </w:rPr>
            </w:rPrChange>
          </w:rPr>
          <w:t xml:space="preserve"> </w:t>
        </w:r>
        <w:proofErr w:type="spellStart"/>
        <w:r w:rsidR="001634FD" w:rsidRPr="00B41112">
          <w:rPr>
            <w:sz w:val="26"/>
            <w:szCs w:val="26"/>
            <w:rPrChange w:id="28420" w:author="Le Minh Nghia" w:date="2019-10-09T10:56:00Z">
              <w:rPr>
                <w:sz w:val="26"/>
                <w:szCs w:val="26"/>
              </w:rPr>
            </w:rPrChange>
          </w:rPr>
          <w:t>và</w:t>
        </w:r>
        <w:proofErr w:type="spellEnd"/>
        <w:r w:rsidR="001634FD" w:rsidRPr="00B41112">
          <w:rPr>
            <w:sz w:val="26"/>
            <w:szCs w:val="26"/>
            <w:rPrChange w:id="28421" w:author="Le Minh Nghia" w:date="2019-10-09T10:56:00Z">
              <w:rPr>
                <w:sz w:val="26"/>
                <w:szCs w:val="26"/>
              </w:rPr>
            </w:rPrChange>
          </w:rPr>
          <w:t xml:space="preserve"> </w:t>
        </w:r>
        <w:proofErr w:type="spellStart"/>
        <w:r w:rsidR="001634FD" w:rsidRPr="00B41112">
          <w:rPr>
            <w:sz w:val="26"/>
            <w:szCs w:val="26"/>
            <w:rPrChange w:id="28422" w:author="Le Minh Nghia" w:date="2019-10-09T10:56:00Z">
              <w:rPr>
                <w:sz w:val="26"/>
                <w:szCs w:val="26"/>
              </w:rPr>
            </w:rPrChange>
          </w:rPr>
          <w:t>cựu</w:t>
        </w:r>
        <w:proofErr w:type="spellEnd"/>
        <w:r w:rsidR="001634FD" w:rsidRPr="00B41112">
          <w:rPr>
            <w:sz w:val="26"/>
            <w:szCs w:val="26"/>
            <w:rPrChange w:id="28423" w:author="Le Minh Nghia" w:date="2019-10-09T10:56:00Z">
              <w:rPr>
                <w:sz w:val="26"/>
                <w:szCs w:val="26"/>
              </w:rPr>
            </w:rPrChange>
          </w:rPr>
          <w:t xml:space="preserve"> </w:t>
        </w:r>
        <w:proofErr w:type="spellStart"/>
        <w:r w:rsidR="001634FD" w:rsidRPr="00B41112">
          <w:rPr>
            <w:sz w:val="26"/>
            <w:szCs w:val="26"/>
            <w:rPrChange w:id="28424" w:author="Le Minh Nghia" w:date="2019-10-09T10:56:00Z">
              <w:rPr>
                <w:sz w:val="26"/>
                <w:szCs w:val="26"/>
              </w:rPr>
            </w:rPrChange>
          </w:rPr>
          <w:t>sinh</w:t>
        </w:r>
        <w:proofErr w:type="spellEnd"/>
        <w:r w:rsidR="001634FD" w:rsidRPr="00B41112">
          <w:rPr>
            <w:sz w:val="26"/>
            <w:szCs w:val="26"/>
            <w:rPrChange w:id="28425" w:author="Le Minh Nghia" w:date="2019-10-09T10:56:00Z">
              <w:rPr>
                <w:sz w:val="26"/>
                <w:szCs w:val="26"/>
              </w:rPr>
            </w:rPrChange>
          </w:rPr>
          <w:t xml:space="preserve"> </w:t>
        </w:r>
        <w:proofErr w:type="spellStart"/>
        <w:r w:rsidR="001634FD" w:rsidRPr="00B41112">
          <w:rPr>
            <w:sz w:val="26"/>
            <w:szCs w:val="26"/>
            <w:rPrChange w:id="28426" w:author="Le Minh Nghia" w:date="2019-10-09T10:56:00Z">
              <w:rPr>
                <w:sz w:val="26"/>
                <w:szCs w:val="26"/>
              </w:rPr>
            </w:rPrChange>
          </w:rPr>
          <w:t>viên</w:t>
        </w:r>
        <w:proofErr w:type="spellEnd"/>
        <w:r w:rsidR="001634FD" w:rsidRPr="00B41112">
          <w:rPr>
            <w:sz w:val="26"/>
            <w:szCs w:val="26"/>
            <w:rPrChange w:id="28427" w:author="Le Minh Nghia" w:date="2019-10-09T10:56:00Z">
              <w:rPr>
                <w:sz w:val="26"/>
                <w:szCs w:val="26"/>
              </w:rPr>
            </w:rPrChange>
          </w:rPr>
          <w:t xml:space="preserve"> </w:t>
        </w:r>
        <w:proofErr w:type="spellStart"/>
        <w:r w:rsidR="001634FD" w:rsidRPr="00B41112">
          <w:rPr>
            <w:sz w:val="26"/>
            <w:szCs w:val="26"/>
            <w:rPrChange w:id="28428" w:author="Le Minh Nghia" w:date="2019-10-09T10:56:00Z">
              <w:rPr>
                <w:sz w:val="26"/>
                <w:szCs w:val="26"/>
              </w:rPr>
            </w:rPrChange>
          </w:rPr>
          <w:t>đã</w:t>
        </w:r>
        <w:proofErr w:type="spellEnd"/>
        <w:r w:rsidR="001634FD" w:rsidRPr="00B41112">
          <w:rPr>
            <w:sz w:val="26"/>
            <w:szCs w:val="26"/>
            <w:rPrChange w:id="28429" w:author="Le Minh Nghia" w:date="2019-10-09T10:56:00Z">
              <w:rPr>
                <w:sz w:val="26"/>
                <w:szCs w:val="26"/>
              </w:rPr>
            </w:rPrChange>
          </w:rPr>
          <w:t xml:space="preserve"> </w:t>
        </w:r>
        <w:proofErr w:type="spellStart"/>
        <w:r w:rsidR="001634FD" w:rsidRPr="00B41112">
          <w:rPr>
            <w:sz w:val="26"/>
            <w:szCs w:val="26"/>
            <w:rPrChange w:id="28430" w:author="Le Minh Nghia" w:date="2019-10-09T10:56:00Z">
              <w:rPr>
                <w:sz w:val="26"/>
                <w:szCs w:val="26"/>
              </w:rPr>
            </w:rPrChange>
          </w:rPr>
          <w:t>nêu</w:t>
        </w:r>
        <w:proofErr w:type="spellEnd"/>
        <w:r w:rsidR="001634FD" w:rsidRPr="00B41112">
          <w:rPr>
            <w:sz w:val="26"/>
            <w:szCs w:val="26"/>
            <w:rPrChange w:id="28431" w:author="Le Minh Nghia" w:date="2019-10-09T10:56:00Z">
              <w:rPr>
                <w:sz w:val="26"/>
                <w:szCs w:val="26"/>
              </w:rPr>
            </w:rPrChange>
          </w:rPr>
          <w:t xml:space="preserve"> ở </w:t>
        </w:r>
      </w:ins>
      <w:proofErr w:type="spellStart"/>
      <w:ins w:id="28432" w:author="Le Minh Nghia" w:date="2019-10-09T10:46:00Z">
        <w:r w:rsidR="001634FD" w:rsidRPr="00B41112">
          <w:rPr>
            <w:sz w:val="26"/>
            <w:szCs w:val="26"/>
            <w:rPrChange w:id="28433" w:author="Le Minh Nghia" w:date="2019-10-09T10:56:00Z">
              <w:rPr>
                <w:sz w:val="26"/>
                <w:szCs w:val="26"/>
              </w:rPr>
            </w:rPrChange>
          </w:rPr>
          <w:t>mục</w:t>
        </w:r>
        <w:proofErr w:type="spellEnd"/>
        <w:r w:rsidR="001634FD" w:rsidRPr="00B41112">
          <w:rPr>
            <w:sz w:val="26"/>
            <w:szCs w:val="26"/>
            <w:rPrChange w:id="28434" w:author="Le Minh Nghia" w:date="2019-10-09T10:56:00Z">
              <w:rPr>
                <w:sz w:val="26"/>
                <w:szCs w:val="26"/>
              </w:rPr>
            </w:rPrChange>
          </w:rPr>
          <w:t xml:space="preserve"> </w:t>
        </w:r>
      </w:ins>
      <w:ins w:id="28435" w:author="Le Minh Nghia" w:date="2019-10-09T10:47:00Z">
        <w:r w:rsidR="001634FD" w:rsidRPr="00B41112">
          <w:rPr>
            <w:sz w:val="26"/>
            <w:szCs w:val="26"/>
            <w:rPrChange w:id="28436" w:author="Le Minh Nghia" w:date="2019-10-09T10:56:00Z">
              <w:rPr>
                <w:sz w:val="26"/>
                <w:szCs w:val="26"/>
              </w:rPr>
            </w:rPrChange>
          </w:rPr>
          <w:t xml:space="preserve">4.b.1 </w:t>
        </w:r>
        <w:proofErr w:type="spellStart"/>
        <w:r w:rsidR="001634FD" w:rsidRPr="00B41112">
          <w:rPr>
            <w:sz w:val="26"/>
            <w:szCs w:val="26"/>
            <w:rPrChange w:id="28437" w:author="Le Minh Nghia" w:date="2019-10-09T10:56:00Z">
              <w:rPr>
                <w:sz w:val="26"/>
                <w:szCs w:val="26"/>
              </w:rPr>
            </w:rPrChange>
          </w:rPr>
          <w:t>và</w:t>
        </w:r>
        <w:proofErr w:type="spellEnd"/>
        <w:r w:rsidR="001634FD" w:rsidRPr="00B41112">
          <w:rPr>
            <w:sz w:val="26"/>
            <w:szCs w:val="26"/>
            <w:rPrChange w:id="28438" w:author="Le Minh Nghia" w:date="2019-10-09T10:56:00Z">
              <w:rPr>
                <w:sz w:val="26"/>
                <w:szCs w:val="26"/>
              </w:rPr>
            </w:rPrChange>
          </w:rPr>
          <w:t xml:space="preserve"> 4.b.2.</w:t>
        </w:r>
      </w:ins>
    </w:p>
    <w:p w:rsidR="00465648" w:rsidRPr="00B41112" w:rsidDel="001634FD" w:rsidRDefault="00465648">
      <w:pPr>
        <w:pStyle w:val="ListParagraph"/>
        <w:ind w:left="0"/>
        <w:rPr>
          <w:del w:id="28439" w:author="Le Minh Nghia" w:date="2019-10-09T10:45:00Z"/>
          <w:sz w:val="26"/>
          <w:szCs w:val="26"/>
          <w:rPrChange w:id="28440" w:author="Le Minh Nghia" w:date="2019-10-09T10:56:00Z">
            <w:rPr>
              <w:del w:id="28441" w:author="Le Minh Nghia" w:date="2019-10-09T10:45:00Z"/>
              <w:sz w:val="26"/>
              <w:szCs w:val="26"/>
            </w:rPr>
          </w:rPrChange>
        </w:rPr>
        <w:pPrChange w:id="28442" w:author="Le Minh Nghia" w:date="2019-10-09T10:45:00Z">
          <w:pPr>
            <w:pStyle w:val="ListParagraph"/>
          </w:pPr>
        </w:pPrChange>
      </w:pPr>
    </w:p>
    <w:p w:rsidR="00633DE2" w:rsidRPr="00B41112" w:rsidRDefault="00633DE2">
      <w:pPr>
        <w:pStyle w:val="ListParagraph"/>
        <w:numPr>
          <w:ilvl w:val="0"/>
          <w:numId w:val="47"/>
        </w:numPr>
        <w:ind w:left="360"/>
        <w:rPr>
          <w:b/>
          <w:sz w:val="26"/>
          <w:szCs w:val="26"/>
          <w:rPrChange w:id="28443" w:author="Le Minh Nghia" w:date="2019-10-09T10:56:00Z">
            <w:rPr>
              <w:b/>
              <w:sz w:val="26"/>
              <w:szCs w:val="26"/>
            </w:rPr>
          </w:rPrChange>
        </w:rPr>
        <w:pPrChange w:id="28444" w:author="Le Minh Nghia" w:date="2019-10-09T10:40:00Z">
          <w:pPr>
            <w:pStyle w:val="ListParagraph"/>
            <w:numPr>
              <w:numId w:val="47"/>
            </w:numPr>
            <w:ind w:hanging="360"/>
          </w:pPr>
        </w:pPrChange>
      </w:pPr>
      <w:proofErr w:type="spellStart"/>
      <w:r w:rsidRPr="00B41112">
        <w:rPr>
          <w:b/>
          <w:sz w:val="26"/>
          <w:szCs w:val="26"/>
          <w:rPrChange w:id="28445" w:author="Le Minh Nghia" w:date="2019-10-09T10:56:00Z">
            <w:rPr>
              <w:b/>
              <w:sz w:val="26"/>
              <w:szCs w:val="26"/>
            </w:rPr>
          </w:rPrChange>
        </w:rPr>
        <w:t>Gửi</w:t>
      </w:r>
      <w:proofErr w:type="spellEnd"/>
      <w:r w:rsidRPr="00B41112">
        <w:rPr>
          <w:b/>
          <w:sz w:val="26"/>
          <w:szCs w:val="26"/>
          <w:rPrChange w:id="28446" w:author="Le Minh Nghia" w:date="2019-10-09T10:56:00Z">
            <w:rPr>
              <w:b/>
              <w:sz w:val="26"/>
              <w:szCs w:val="26"/>
            </w:rPr>
          </w:rPrChange>
        </w:rPr>
        <w:t xml:space="preserve"> mail</w:t>
      </w:r>
    </w:p>
    <w:p w:rsidR="00633DE2" w:rsidRPr="00B41112" w:rsidDel="00CE3A23" w:rsidRDefault="00633DE2">
      <w:pPr>
        <w:pStyle w:val="ListParagraph"/>
        <w:ind w:left="0"/>
        <w:rPr>
          <w:del w:id="28447" w:author="Le Minh Nghia" w:date="2019-10-09T10:40:00Z"/>
          <w:sz w:val="26"/>
          <w:szCs w:val="26"/>
          <w:rPrChange w:id="28448" w:author="Le Minh Nghia" w:date="2019-10-09T10:56:00Z">
            <w:rPr>
              <w:del w:id="28449" w:author="Le Minh Nghia" w:date="2019-10-09T10:40:00Z"/>
              <w:sz w:val="26"/>
              <w:szCs w:val="26"/>
            </w:rPr>
          </w:rPrChange>
        </w:rPr>
        <w:pPrChange w:id="28450" w:author="Le Minh Nghia" w:date="2019-10-09T10:40:00Z">
          <w:pPr>
            <w:pStyle w:val="ListParagraph"/>
          </w:pPr>
        </w:pPrChange>
      </w:pPr>
      <w:proofErr w:type="spellStart"/>
      <w:r w:rsidRPr="00B41112">
        <w:rPr>
          <w:sz w:val="26"/>
          <w:szCs w:val="26"/>
          <w:rPrChange w:id="28451" w:author="Le Minh Nghia" w:date="2019-10-09T10:56:00Z">
            <w:rPr>
              <w:sz w:val="26"/>
              <w:szCs w:val="26"/>
            </w:rPr>
          </w:rPrChange>
        </w:rPr>
        <w:t>Giao</w:t>
      </w:r>
      <w:proofErr w:type="spellEnd"/>
      <w:r w:rsidRPr="00B41112">
        <w:rPr>
          <w:sz w:val="26"/>
          <w:szCs w:val="26"/>
          <w:rPrChange w:id="28452" w:author="Le Minh Nghia" w:date="2019-10-09T10:56:00Z">
            <w:rPr>
              <w:sz w:val="26"/>
              <w:szCs w:val="26"/>
            </w:rPr>
          </w:rPrChange>
        </w:rPr>
        <w:t xml:space="preserve"> </w:t>
      </w:r>
      <w:proofErr w:type="spellStart"/>
      <w:r w:rsidRPr="00B41112">
        <w:rPr>
          <w:sz w:val="26"/>
          <w:szCs w:val="26"/>
          <w:rPrChange w:id="28453" w:author="Le Minh Nghia" w:date="2019-10-09T10:56:00Z">
            <w:rPr>
              <w:sz w:val="26"/>
              <w:szCs w:val="26"/>
            </w:rPr>
          </w:rPrChange>
        </w:rPr>
        <w:t>diện</w:t>
      </w:r>
      <w:proofErr w:type="spellEnd"/>
      <w:r w:rsidRPr="00B41112">
        <w:rPr>
          <w:sz w:val="26"/>
          <w:szCs w:val="26"/>
          <w:rPrChange w:id="28454" w:author="Le Minh Nghia" w:date="2019-10-09T10:56:00Z">
            <w:rPr>
              <w:sz w:val="26"/>
              <w:szCs w:val="26"/>
            </w:rPr>
          </w:rPrChange>
        </w:rPr>
        <w:t xml:space="preserve"> </w:t>
      </w:r>
      <w:proofErr w:type="spellStart"/>
      <w:r w:rsidRPr="00B41112">
        <w:rPr>
          <w:sz w:val="26"/>
          <w:szCs w:val="26"/>
          <w:rPrChange w:id="28455" w:author="Le Minh Nghia" w:date="2019-10-09T10:56:00Z">
            <w:rPr>
              <w:sz w:val="26"/>
              <w:szCs w:val="26"/>
            </w:rPr>
          </w:rPrChange>
        </w:rPr>
        <w:t>gửi</w:t>
      </w:r>
      <w:proofErr w:type="spellEnd"/>
      <w:r w:rsidRPr="00B41112">
        <w:rPr>
          <w:sz w:val="26"/>
          <w:szCs w:val="26"/>
          <w:rPrChange w:id="28456" w:author="Le Minh Nghia" w:date="2019-10-09T10:56:00Z">
            <w:rPr>
              <w:sz w:val="26"/>
              <w:szCs w:val="26"/>
            </w:rPr>
          </w:rPrChange>
        </w:rPr>
        <w:t xml:space="preserve"> mail </w:t>
      </w:r>
      <w:proofErr w:type="spellStart"/>
      <w:r w:rsidRPr="00B41112">
        <w:rPr>
          <w:sz w:val="26"/>
          <w:szCs w:val="26"/>
          <w:rPrChange w:id="28457" w:author="Le Minh Nghia" w:date="2019-10-09T10:56:00Z">
            <w:rPr>
              <w:sz w:val="26"/>
              <w:szCs w:val="26"/>
            </w:rPr>
          </w:rPrChange>
        </w:rPr>
        <w:t>gồm</w:t>
      </w:r>
      <w:proofErr w:type="spellEnd"/>
      <w:r w:rsidRPr="00B41112">
        <w:rPr>
          <w:sz w:val="26"/>
          <w:szCs w:val="26"/>
          <w:rPrChange w:id="28458" w:author="Le Minh Nghia" w:date="2019-10-09T10:56:00Z">
            <w:rPr>
              <w:sz w:val="26"/>
              <w:szCs w:val="26"/>
            </w:rPr>
          </w:rPrChange>
        </w:rPr>
        <w:t xml:space="preserve"> </w:t>
      </w:r>
      <w:proofErr w:type="spellStart"/>
      <w:r w:rsidRPr="00B41112">
        <w:rPr>
          <w:sz w:val="26"/>
          <w:szCs w:val="26"/>
          <w:rPrChange w:id="28459" w:author="Le Minh Nghia" w:date="2019-10-09T10:56:00Z">
            <w:rPr>
              <w:sz w:val="26"/>
              <w:szCs w:val="26"/>
            </w:rPr>
          </w:rPrChange>
        </w:rPr>
        <w:t>các</w:t>
      </w:r>
      <w:proofErr w:type="spellEnd"/>
      <w:r w:rsidRPr="00B41112">
        <w:rPr>
          <w:sz w:val="26"/>
          <w:szCs w:val="26"/>
          <w:rPrChange w:id="28460" w:author="Le Minh Nghia" w:date="2019-10-09T10:56:00Z">
            <w:rPr>
              <w:sz w:val="26"/>
              <w:szCs w:val="26"/>
            </w:rPr>
          </w:rPrChange>
        </w:rPr>
        <w:t xml:space="preserve"> </w:t>
      </w:r>
      <w:proofErr w:type="spellStart"/>
      <w:r w:rsidRPr="00B41112">
        <w:rPr>
          <w:sz w:val="26"/>
          <w:szCs w:val="26"/>
          <w:rPrChange w:id="28461" w:author="Le Minh Nghia" w:date="2019-10-09T10:56:00Z">
            <w:rPr>
              <w:sz w:val="26"/>
              <w:szCs w:val="26"/>
            </w:rPr>
          </w:rPrChange>
        </w:rPr>
        <w:t>chức</w:t>
      </w:r>
      <w:proofErr w:type="spellEnd"/>
      <w:r w:rsidRPr="00B41112">
        <w:rPr>
          <w:sz w:val="26"/>
          <w:szCs w:val="26"/>
          <w:rPrChange w:id="28462" w:author="Le Minh Nghia" w:date="2019-10-09T10:56:00Z">
            <w:rPr>
              <w:sz w:val="26"/>
              <w:szCs w:val="26"/>
            </w:rPr>
          </w:rPrChange>
        </w:rPr>
        <w:t xml:space="preserve"> </w:t>
      </w:r>
      <w:proofErr w:type="spellStart"/>
      <w:r w:rsidRPr="00B41112">
        <w:rPr>
          <w:sz w:val="26"/>
          <w:szCs w:val="26"/>
          <w:rPrChange w:id="28463" w:author="Le Minh Nghia" w:date="2019-10-09T10:56:00Z">
            <w:rPr>
              <w:sz w:val="26"/>
              <w:szCs w:val="26"/>
            </w:rPr>
          </w:rPrChange>
        </w:rPr>
        <w:t>năng</w:t>
      </w:r>
      <w:proofErr w:type="spellEnd"/>
      <w:r w:rsidRPr="00B41112">
        <w:rPr>
          <w:sz w:val="26"/>
          <w:szCs w:val="26"/>
          <w:rPrChange w:id="28464" w:author="Le Minh Nghia" w:date="2019-10-09T10:56:00Z">
            <w:rPr>
              <w:sz w:val="26"/>
              <w:szCs w:val="26"/>
            </w:rPr>
          </w:rPrChange>
        </w:rPr>
        <w:t xml:space="preserve"> </w:t>
      </w:r>
      <w:proofErr w:type="spellStart"/>
      <w:r w:rsidRPr="00B41112">
        <w:rPr>
          <w:sz w:val="26"/>
          <w:szCs w:val="26"/>
          <w:rPrChange w:id="28465" w:author="Le Minh Nghia" w:date="2019-10-09T10:56:00Z">
            <w:rPr>
              <w:sz w:val="26"/>
              <w:szCs w:val="26"/>
            </w:rPr>
          </w:rPrChange>
        </w:rPr>
        <w:t>như</w:t>
      </w:r>
      <w:proofErr w:type="spellEnd"/>
      <w:r w:rsidRPr="00B41112">
        <w:rPr>
          <w:sz w:val="26"/>
          <w:szCs w:val="26"/>
          <w:rPrChange w:id="28466" w:author="Le Minh Nghia" w:date="2019-10-09T10:56:00Z">
            <w:rPr>
              <w:sz w:val="26"/>
              <w:szCs w:val="26"/>
            </w:rPr>
          </w:rPrChange>
        </w:rPr>
        <w:t xml:space="preserve"> </w:t>
      </w:r>
      <w:proofErr w:type="spellStart"/>
      <w:r w:rsidRPr="00B41112">
        <w:rPr>
          <w:sz w:val="26"/>
          <w:szCs w:val="26"/>
          <w:rPrChange w:id="28467" w:author="Le Minh Nghia" w:date="2019-10-09T10:56:00Z">
            <w:rPr>
              <w:sz w:val="26"/>
              <w:szCs w:val="26"/>
            </w:rPr>
          </w:rPrChange>
        </w:rPr>
        <w:t>sau</w:t>
      </w:r>
      <w:proofErr w:type="spellEnd"/>
      <w:r w:rsidRPr="00B41112">
        <w:rPr>
          <w:sz w:val="26"/>
          <w:szCs w:val="26"/>
          <w:rPrChange w:id="28468" w:author="Le Minh Nghia" w:date="2019-10-09T10:56:00Z">
            <w:rPr>
              <w:sz w:val="26"/>
              <w:szCs w:val="26"/>
            </w:rPr>
          </w:rPrChange>
        </w:rPr>
        <w:t>:</w:t>
      </w:r>
    </w:p>
    <w:p w:rsidR="00633DE2" w:rsidRPr="00B41112" w:rsidRDefault="00633DE2">
      <w:pPr>
        <w:pStyle w:val="ListParagraph"/>
        <w:ind w:left="0"/>
        <w:rPr>
          <w:sz w:val="26"/>
          <w:szCs w:val="26"/>
          <w:rPrChange w:id="28469" w:author="Le Minh Nghia" w:date="2019-10-09T10:56:00Z">
            <w:rPr/>
          </w:rPrChange>
        </w:rPr>
        <w:pPrChange w:id="28470" w:author="Le Minh Nghia" w:date="2019-10-09T10:40:00Z">
          <w:pPr>
            <w:pStyle w:val="ListParagraph"/>
            <w:jc w:val="center"/>
          </w:pPr>
        </w:pPrChange>
      </w:pPr>
    </w:p>
    <w:p w:rsidR="00633DE2" w:rsidRPr="00B41112" w:rsidRDefault="00097A61">
      <w:pPr>
        <w:pStyle w:val="ListParagraph"/>
        <w:ind w:left="0"/>
        <w:rPr>
          <w:sz w:val="26"/>
          <w:szCs w:val="26"/>
          <w:rPrChange w:id="28471" w:author="Le Minh Nghia" w:date="2019-10-09T10:56:00Z">
            <w:rPr>
              <w:sz w:val="26"/>
              <w:szCs w:val="26"/>
            </w:rPr>
          </w:rPrChange>
        </w:rPr>
        <w:pPrChange w:id="28472" w:author="Le Minh Nghia" w:date="2019-10-09T10:40:00Z">
          <w:pPr>
            <w:pStyle w:val="ListParagraph"/>
          </w:pPr>
        </w:pPrChange>
      </w:pPr>
      <w:proofErr w:type="spellStart"/>
      <w:r w:rsidRPr="00B41112">
        <w:rPr>
          <w:b/>
          <w:sz w:val="26"/>
          <w:szCs w:val="26"/>
          <w:rPrChange w:id="28473" w:author="Le Minh Nghia" w:date="2019-10-09T10:56:00Z">
            <w:rPr>
              <w:b/>
              <w:sz w:val="26"/>
              <w:szCs w:val="26"/>
            </w:rPr>
          </w:rPrChange>
        </w:rPr>
        <w:t>Phần</w:t>
      </w:r>
      <w:proofErr w:type="spellEnd"/>
      <w:r w:rsidRPr="00B41112">
        <w:rPr>
          <w:b/>
          <w:sz w:val="26"/>
          <w:szCs w:val="26"/>
          <w:rPrChange w:id="28474" w:author="Le Minh Nghia" w:date="2019-10-09T10:56:00Z">
            <w:rPr>
              <w:b/>
              <w:sz w:val="26"/>
              <w:szCs w:val="26"/>
            </w:rPr>
          </w:rPrChange>
        </w:rPr>
        <w:t xml:space="preserve"> import file </w:t>
      </w:r>
      <w:proofErr w:type="spellStart"/>
      <w:r w:rsidRPr="00B41112">
        <w:rPr>
          <w:b/>
          <w:sz w:val="26"/>
          <w:szCs w:val="26"/>
          <w:rPrChange w:id="28475" w:author="Le Minh Nghia" w:date="2019-10-09T10:56:00Z">
            <w:rPr>
              <w:b/>
              <w:sz w:val="26"/>
              <w:szCs w:val="26"/>
            </w:rPr>
          </w:rPrChange>
        </w:rPr>
        <w:t>danh</w:t>
      </w:r>
      <w:proofErr w:type="spellEnd"/>
      <w:r w:rsidRPr="00B41112">
        <w:rPr>
          <w:b/>
          <w:sz w:val="26"/>
          <w:szCs w:val="26"/>
          <w:rPrChange w:id="28476" w:author="Le Minh Nghia" w:date="2019-10-09T10:56:00Z">
            <w:rPr>
              <w:b/>
              <w:sz w:val="26"/>
              <w:szCs w:val="26"/>
            </w:rPr>
          </w:rPrChange>
        </w:rPr>
        <w:t xml:space="preserve"> </w:t>
      </w:r>
      <w:proofErr w:type="spellStart"/>
      <w:r w:rsidRPr="00B41112">
        <w:rPr>
          <w:b/>
          <w:sz w:val="26"/>
          <w:szCs w:val="26"/>
          <w:rPrChange w:id="28477" w:author="Le Minh Nghia" w:date="2019-10-09T10:56:00Z">
            <w:rPr>
              <w:b/>
              <w:sz w:val="26"/>
              <w:szCs w:val="26"/>
            </w:rPr>
          </w:rPrChange>
        </w:rPr>
        <w:t>sách</w:t>
      </w:r>
      <w:proofErr w:type="spellEnd"/>
      <w:r w:rsidRPr="00B41112">
        <w:rPr>
          <w:b/>
          <w:sz w:val="26"/>
          <w:szCs w:val="26"/>
          <w:rPrChange w:id="28478" w:author="Le Minh Nghia" w:date="2019-10-09T10:56:00Z">
            <w:rPr>
              <w:b/>
              <w:sz w:val="26"/>
              <w:szCs w:val="26"/>
            </w:rPr>
          </w:rPrChange>
        </w:rPr>
        <w:t xml:space="preserve"> </w:t>
      </w:r>
      <w:proofErr w:type="spellStart"/>
      <w:r w:rsidRPr="00B41112">
        <w:rPr>
          <w:b/>
          <w:sz w:val="26"/>
          <w:szCs w:val="26"/>
          <w:rPrChange w:id="28479" w:author="Le Minh Nghia" w:date="2019-10-09T10:56:00Z">
            <w:rPr>
              <w:b/>
              <w:sz w:val="26"/>
              <w:szCs w:val="26"/>
            </w:rPr>
          </w:rPrChange>
        </w:rPr>
        <w:t>để</w:t>
      </w:r>
      <w:proofErr w:type="spellEnd"/>
      <w:r w:rsidRPr="00B41112">
        <w:rPr>
          <w:b/>
          <w:sz w:val="26"/>
          <w:szCs w:val="26"/>
          <w:rPrChange w:id="28480" w:author="Le Minh Nghia" w:date="2019-10-09T10:56:00Z">
            <w:rPr>
              <w:b/>
              <w:sz w:val="26"/>
              <w:szCs w:val="26"/>
            </w:rPr>
          </w:rPrChange>
        </w:rPr>
        <w:t xml:space="preserve"> </w:t>
      </w:r>
      <w:proofErr w:type="spellStart"/>
      <w:r w:rsidRPr="00B41112">
        <w:rPr>
          <w:b/>
          <w:sz w:val="26"/>
          <w:szCs w:val="26"/>
          <w:rPrChange w:id="28481" w:author="Le Minh Nghia" w:date="2019-10-09T10:56:00Z">
            <w:rPr>
              <w:b/>
              <w:sz w:val="26"/>
              <w:szCs w:val="26"/>
            </w:rPr>
          </w:rPrChange>
        </w:rPr>
        <w:t>gửi</w:t>
      </w:r>
      <w:proofErr w:type="spellEnd"/>
      <w:r w:rsidRPr="00B41112">
        <w:rPr>
          <w:b/>
          <w:sz w:val="26"/>
          <w:szCs w:val="26"/>
          <w:rPrChange w:id="28482" w:author="Le Minh Nghia" w:date="2019-10-09T10:56:00Z">
            <w:rPr>
              <w:b/>
              <w:sz w:val="26"/>
              <w:szCs w:val="26"/>
            </w:rPr>
          </w:rPrChange>
        </w:rPr>
        <w:t xml:space="preserve"> </w:t>
      </w:r>
      <w:proofErr w:type="spellStart"/>
      <w:r w:rsidRPr="00B41112">
        <w:rPr>
          <w:b/>
          <w:sz w:val="26"/>
          <w:szCs w:val="26"/>
          <w:rPrChange w:id="28483" w:author="Le Minh Nghia" w:date="2019-10-09T10:56:00Z">
            <w:rPr>
              <w:b/>
              <w:sz w:val="26"/>
              <w:szCs w:val="26"/>
            </w:rPr>
          </w:rPrChange>
        </w:rPr>
        <w:t>nhiều</w:t>
      </w:r>
      <w:proofErr w:type="spellEnd"/>
      <w:r w:rsidRPr="00B41112">
        <w:rPr>
          <w:b/>
          <w:sz w:val="26"/>
          <w:szCs w:val="26"/>
          <w:rPrChange w:id="28484" w:author="Le Minh Nghia" w:date="2019-10-09T10:56:00Z">
            <w:rPr>
              <w:b/>
              <w:sz w:val="26"/>
              <w:szCs w:val="26"/>
            </w:rPr>
          </w:rPrChange>
        </w:rPr>
        <w:t xml:space="preserve"> </w:t>
      </w:r>
      <w:proofErr w:type="spellStart"/>
      <w:r w:rsidRPr="00B41112">
        <w:rPr>
          <w:b/>
          <w:sz w:val="26"/>
          <w:szCs w:val="26"/>
          <w:rPrChange w:id="28485" w:author="Le Minh Nghia" w:date="2019-10-09T10:56:00Z">
            <w:rPr>
              <w:b/>
              <w:sz w:val="26"/>
              <w:szCs w:val="26"/>
            </w:rPr>
          </w:rPrChange>
        </w:rPr>
        <w:t>người</w:t>
      </w:r>
      <w:proofErr w:type="spellEnd"/>
      <w:r w:rsidRPr="00B41112">
        <w:rPr>
          <w:b/>
          <w:sz w:val="26"/>
          <w:szCs w:val="26"/>
          <w:rPrChange w:id="28486" w:author="Le Minh Nghia" w:date="2019-10-09T10:56:00Z">
            <w:rPr>
              <w:b/>
              <w:sz w:val="26"/>
              <w:szCs w:val="26"/>
            </w:rPr>
          </w:rPrChange>
        </w:rPr>
        <w:t xml:space="preserve">: </w:t>
      </w:r>
      <w:proofErr w:type="spellStart"/>
      <w:r w:rsidRPr="00B41112">
        <w:rPr>
          <w:sz w:val="26"/>
          <w:szCs w:val="26"/>
          <w:rPrChange w:id="28487" w:author="Le Minh Nghia" w:date="2019-10-09T10:56:00Z">
            <w:rPr>
              <w:sz w:val="26"/>
              <w:szCs w:val="26"/>
            </w:rPr>
          </w:rPrChange>
        </w:rPr>
        <w:t>sau</w:t>
      </w:r>
      <w:proofErr w:type="spellEnd"/>
      <w:r w:rsidRPr="00B41112">
        <w:rPr>
          <w:sz w:val="26"/>
          <w:szCs w:val="26"/>
          <w:rPrChange w:id="28488" w:author="Le Minh Nghia" w:date="2019-10-09T10:56:00Z">
            <w:rPr>
              <w:sz w:val="26"/>
              <w:szCs w:val="26"/>
            </w:rPr>
          </w:rPrChange>
        </w:rPr>
        <w:t xml:space="preserve"> </w:t>
      </w:r>
      <w:proofErr w:type="spellStart"/>
      <w:r w:rsidRPr="00B41112">
        <w:rPr>
          <w:sz w:val="26"/>
          <w:szCs w:val="26"/>
          <w:rPrChange w:id="28489" w:author="Le Minh Nghia" w:date="2019-10-09T10:56:00Z">
            <w:rPr>
              <w:sz w:val="26"/>
              <w:szCs w:val="26"/>
            </w:rPr>
          </w:rPrChange>
        </w:rPr>
        <w:t>khi</w:t>
      </w:r>
      <w:proofErr w:type="spellEnd"/>
      <w:r w:rsidRPr="00B41112">
        <w:rPr>
          <w:sz w:val="26"/>
          <w:szCs w:val="26"/>
          <w:rPrChange w:id="28490" w:author="Le Minh Nghia" w:date="2019-10-09T10:56:00Z">
            <w:rPr>
              <w:sz w:val="26"/>
              <w:szCs w:val="26"/>
            </w:rPr>
          </w:rPrChange>
        </w:rPr>
        <w:t xml:space="preserve"> </w:t>
      </w:r>
      <w:proofErr w:type="spellStart"/>
      <w:r w:rsidRPr="00B41112">
        <w:rPr>
          <w:sz w:val="26"/>
          <w:szCs w:val="26"/>
          <w:rPrChange w:id="28491" w:author="Le Minh Nghia" w:date="2019-10-09T10:56:00Z">
            <w:rPr>
              <w:sz w:val="26"/>
              <w:szCs w:val="26"/>
            </w:rPr>
          </w:rPrChange>
        </w:rPr>
        <w:t>ấn</w:t>
      </w:r>
      <w:proofErr w:type="spellEnd"/>
      <w:r w:rsidRPr="00B41112">
        <w:rPr>
          <w:sz w:val="26"/>
          <w:szCs w:val="26"/>
          <w:rPrChange w:id="28492" w:author="Le Minh Nghia" w:date="2019-10-09T10:56:00Z">
            <w:rPr>
              <w:sz w:val="26"/>
              <w:szCs w:val="26"/>
            </w:rPr>
          </w:rPrChange>
        </w:rPr>
        <w:t xml:space="preserve"> import </w:t>
      </w:r>
      <w:proofErr w:type="spellStart"/>
      <w:r w:rsidRPr="00B41112">
        <w:rPr>
          <w:sz w:val="26"/>
          <w:szCs w:val="26"/>
          <w:rPrChange w:id="28493" w:author="Le Minh Nghia" w:date="2019-10-09T10:56:00Z">
            <w:rPr>
              <w:sz w:val="26"/>
              <w:szCs w:val="26"/>
            </w:rPr>
          </w:rPrChange>
        </w:rPr>
        <w:t>danh</w:t>
      </w:r>
      <w:proofErr w:type="spellEnd"/>
      <w:r w:rsidRPr="00B41112">
        <w:rPr>
          <w:sz w:val="26"/>
          <w:szCs w:val="26"/>
          <w:rPrChange w:id="28494" w:author="Le Minh Nghia" w:date="2019-10-09T10:56:00Z">
            <w:rPr>
              <w:sz w:val="26"/>
              <w:szCs w:val="26"/>
            </w:rPr>
          </w:rPrChange>
        </w:rPr>
        <w:t xml:space="preserve"> </w:t>
      </w:r>
      <w:proofErr w:type="spellStart"/>
      <w:r w:rsidRPr="00B41112">
        <w:rPr>
          <w:sz w:val="26"/>
          <w:szCs w:val="26"/>
          <w:rPrChange w:id="28495" w:author="Le Minh Nghia" w:date="2019-10-09T10:56:00Z">
            <w:rPr>
              <w:sz w:val="26"/>
              <w:szCs w:val="26"/>
            </w:rPr>
          </w:rPrChange>
        </w:rPr>
        <w:t>sách</w:t>
      </w:r>
      <w:proofErr w:type="spellEnd"/>
      <w:r w:rsidRPr="00B41112">
        <w:rPr>
          <w:sz w:val="26"/>
          <w:szCs w:val="26"/>
          <w:rPrChange w:id="28496" w:author="Le Minh Nghia" w:date="2019-10-09T10:56:00Z">
            <w:rPr>
              <w:sz w:val="26"/>
              <w:szCs w:val="26"/>
            </w:rPr>
          </w:rPrChange>
        </w:rPr>
        <w:t xml:space="preserve"> email </w:t>
      </w:r>
      <w:proofErr w:type="spellStart"/>
      <w:r w:rsidRPr="00B41112">
        <w:rPr>
          <w:sz w:val="26"/>
          <w:szCs w:val="26"/>
          <w:rPrChange w:id="28497" w:author="Le Minh Nghia" w:date="2019-10-09T10:56:00Z">
            <w:rPr>
              <w:sz w:val="26"/>
              <w:szCs w:val="26"/>
            </w:rPr>
          </w:rPrChange>
        </w:rPr>
        <w:t>người</w:t>
      </w:r>
      <w:proofErr w:type="spellEnd"/>
      <w:r w:rsidRPr="00B41112">
        <w:rPr>
          <w:sz w:val="26"/>
          <w:szCs w:val="26"/>
          <w:rPrChange w:id="28498" w:author="Le Minh Nghia" w:date="2019-10-09T10:56:00Z">
            <w:rPr>
              <w:sz w:val="26"/>
              <w:szCs w:val="26"/>
            </w:rPr>
          </w:rPrChange>
        </w:rPr>
        <w:t xml:space="preserve"> </w:t>
      </w:r>
      <w:proofErr w:type="spellStart"/>
      <w:r w:rsidRPr="00B41112">
        <w:rPr>
          <w:sz w:val="26"/>
          <w:szCs w:val="26"/>
          <w:rPrChange w:id="28499" w:author="Le Minh Nghia" w:date="2019-10-09T10:56:00Z">
            <w:rPr>
              <w:sz w:val="26"/>
              <w:szCs w:val="26"/>
            </w:rPr>
          </w:rPrChange>
        </w:rPr>
        <w:t>dùng</w:t>
      </w:r>
      <w:proofErr w:type="spellEnd"/>
      <w:r w:rsidRPr="00B41112">
        <w:rPr>
          <w:sz w:val="26"/>
          <w:szCs w:val="26"/>
          <w:rPrChange w:id="28500" w:author="Le Minh Nghia" w:date="2019-10-09T10:56:00Z">
            <w:rPr>
              <w:sz w:val="26"/>
              <w:szCs w:val="26"/>
            </w:rPr>
          </w:rPrChange>
        </w:rPr>
        <w:t xml:space="preserve"> </w:t>
      </w:r>
      <w:proofErr w:type="spellStart"/>
      <w:r w:rsidRPr="00B41112">
        <w:rPr>
          <w:sz w:val="26"/>
          <w:szCs w:val="26"/>
          <w:rPrChange w:id="28501" w:author="Le Minh Nghia" w:date="2019-10-09T10:56:00Z">
            <w:rPr>
              <w:sz w:val="26"/>
              <w:szCs w:val="26"/>
            </w:rPr>
          </w:rPrChange>
        </w:rPr>
        <w:t>để</w:t>
      </w:r>
      <w:proofErr w:type="spellEnd"/>
      <w:r w:rsidRPr="00B41112">
        <w:rPr>
          <w:sz w:val="26"/>
          <w:szCs w:val="26"/>
          <w:rPrChange w:id="28502" w:author="Le Minh Nghia" w:date="2019-10-09T10:56:00Z">
            <w:rPr>
              <w:sz w:val="26"/>
              <w:szCs w:val="26"/>
            </w:rPr>
          </w:rPrChange>
        </w:rPr>
        <w:t xml:space="preserve"> </w:t>
      </w:r>
      <w:proofErr w:type="spellStart"/>
      <w:r w:rsidRPr="00B41112">
        <w:rPr>
          <w:sz w:val="26"/>
          <w:szCs w:val="26"/>
          <w:rPrChange w:id="28503" w:author="Le Minh Nghia" w:date="2019-10-09T10:56:00Z">
            <w:rPr>
              <w:sz w:val="26"/>
              <w:szCs w:val="26"/>
            </w:rPr>
          </w:rPrChange>
        </w:rPr>
        <w:t>thực</w:t>
      </w:r>
      <w:proofErr w:type="spellEnd"/>
      <w:r w:rsidRPr="00B41112">
        <w:rPr>
          <w:sz w:val="26"/>
          <w:szCs w:val="26"/>
          <w:rPrChange w:id="28504" w:author="Le Minh Nghia" w:date="2019-10-09T10:56:00Z">
            <w:rPr>
              <w:sz w:val="26"/>
              <w:szCs w:val="26"/>
            </w:rPr>
          </w:rPrChange>
        </w:rPr>
        <w:t xml:space="preserve"> </w:t>
      </w:r>
      <w:proofErr w:type="spellStart"/>
      <w:r w:rsidRPr="00B41112">
        <w:rPr>
          <w:sz w:val="26"/>
          <w:szCs w:val="26"/>
          <w:rPrChange w:id="28505" w:author="Le Minh Nghia" w:date="2019-10-09T10:56:00Z">
            <w:rPr>
              <w:sz w:val="26"/>
              <w:szCs w:val="26"/>
            </w:rPr>
          </w:rPrChange>
        </w:rPr>
        <w:t>hiện</w:t>
      </w:r>
      <w:proofErr w:type="spellEnd"/>
      <w:r w:rsidRPr="00B41112">
        <w:rPr>
          <w:sz w:val="26"/>
          <w:szCs w:val="26"/>
          <w:rPrChange w:id="28506" w:author="Le Minh Nghia" w:date="2019-10-09T10:56:00Z">
            <w:rPr>
              <w:sz w:val="26"/>
              <w:szCs w:val="26"/>
            </w:rPr>
          </w:rPrChange>
        </w:rPr>
        <w:t xml:space="preserve"> </w:t>
      </w:r>
      <w:proofErr w:type="spellStart"/>
      <w:r w:rsidRPr="00B41112">
        <w:rPr>
          <w:sz w:val="26"/>
          <w:szCs w:val="26"/>
          <w:rPrChange w:id="28507" w:author="Le Minh Nghia" w:date="2019-10-09T10:56:00Z">
            <w:rPr>
              <w:sz w:val="26"/>
              <w:szCs w:val="26"/>
            </w:rPr>
          </w:rPrChange>
        </w:rPr>
        <w:t>gửi</w:t>
      </w:r>
      <w:proofErr w:type="spellEnd"/>
      <w:r w:rsidRPr="00B41112">
        <w:rPr>
          <w:sz w:val="26"/>
          <w:szCs w:val="26"/>
          <w:rPrChange w:id="28508" w:author="Le Minh Nghia" w:date="2019-10-09T10:56:00Z">
            <w:rPr>
              <w:sz w:val="26"/>
              <w:szCs w:val="26"/>
            </w:rPr>
          </w:rPrChange>
        </w:rPr>
        <w:t xml:space="preserve"> mail </w:t>
      </w:r>
      <w:proofErr w:type="spellStart"/>
      <w:r w:rsidRPr="00B41112">
        <w:rPr>
          <w:sz w:val="26"/>
          <w:szCs w:val="26"/>
          <w:rPrChange w:id="28509" w:author="Le Minh Nghia" w:date="2019-10-09T10:56:00Z">
            <w:rPr>
              <w:sz w:val="26"/>
              <w:szCs w:val="26"/>
            </w:rPr>
          </w:rPrChange>
        </w:rPr>
        <w:t>cho</w:t>
      </w:r>
      <w:proofErr w:type="spellEnd"/>
      <w:r w:rsidRPr="00B41112">
        <w:rPr>
          <w:sz w:val="26"/>
          <w:szCs w:val="26"/>
          <w:rPrChange w:id="28510" w:author="Le Minh Nghia" w:date="2019-10-09T10:56:00Z">
            <w:rPr>
              <w:sz w:val="26"/>
              <w:szCs w:val="26"/>
            </w:rPr>
          </w:rPrChange>
        </w:rPr>
        <w:t xml:space="preserve"> </w:t>
      </w:r>
      <w:proofErr w:type="spellStart"/>
      <w:r w:rsidRPr="00B41112">
        <w:rPr>
          <w:sz w:val="26"/>
          <w:szCs w:val="26"/>
          <w:rPrChange w:id="28511" w:author="Le Minh Nghia" w:date="2019-10-09T10:56:00Z">
            <w:rPr>
              <w:sz w:val="26"/>
              <w:szCs w:val="26"/>
            </w:rPr>
          </w:rPrChange>
        </w:rPr>
        <w:t>nhiều</w:t>
      </w:r>
      <w:proofErr w:type="spellEnd"/>
      <w:r w:rsidRPr="00B41112">
        <w:rPr>
          <w:sz w:val="26"/>
          <w:szCs w:val="26"/>
          <w:rPrChange w:id="28512" w:author="Le Minh Nghia" w:date="2019-10-09T10:56:00Z">
            <w:rPr>
              <w:sz w:val="26"/>
              <w:szCs w:val="26"/>
            </w:rPr>
          </w:rPrChange>
        </w:rPr>
        <w:t xml:space="preserve"> </w:t>
      </w:r>
      <w:proofErr w:type="spellStart"/>
      <w:r w:rsidRPr="00B41112">
        <w:rPr>
          <w:sz w:val="26"/>
          <w:szCs w:val="26"/>
          <w:rPrChange w:id="28513" w:author="Le Minh Nghia" w:date="2019-10-09T10:56:00Z">
            <w:rPr>
              <w:sz w:val="26"/>
              <w:szCs w:val="26"/>
            </w:rPr>
          </w:rPrChange>
        </w:rPr>
        <w:t>người</w:t>
      </w:r>
      <w:proofErr w:type="spellEnd"/>
      <w:r w:rsidRPr="00B41112">
        <w:rPr>
          <w:sz w:val="26"/>
          <w:szCs w:val="26"/>
          <w:rPrChange w:id="28514" w:author="Le Minh Nghia" w:date="2019-10-09T10:56:00Z">
            <w:rPr>
              <w:sz w:val="26"/>
              <w:szCs w:val="26"/>
            </w:rPr>
          </w:rPrChange>
        </w:rPr>
        <w:t xml:space="preserve"> </w:t>
      </w:r>
      <w:proofErr w:type="spellStart"/>
      <w:r w:rsidRPr="00B41112">
        <w:rPr>
          <w:sz w:val="26"/>
          <w:szCs w:val="26"/>
          <w:rPrChange w:id="28515" w:author="Le Minh Nghia" w:date="2019-10-09T10:56:00Z">
            <w:rPr>
              <w:sz w:val="26"/>
              <w:szCs w:val="26"/>
            </w:rPr>
          </w:rPrChange>
        </w:rPr>
        <w:t>cùng</w:t>
      </w:r>
      <w:proofErr w:type="spellEnd"/>
      <w:r w:rsidRPr="00B41112">
        <w:rPr>
          <w:sz w:val="26"/>
          <w:szCs w:val="26"/>
          <w:rPrChange w:id="28516" w:author="Le Minh Nghia" w:date="2019-10-09T10:56:00Z">
            <w:rPr>
              <w:sz w:val="26"/>
              <w:szCs w:val="26"/>
            </w:rPr>
          </w:rPrChange>
        </w:rPr>
        <w:t xml:space="preserve"> </w:t>
      </w:r>
      <w:proofErr w:type="spellStart"/>
      <w:r w:rsidRPr="00B41112">
        <w:rPr>
          <w:sz w:val="26"/>
          <w:szCs w:val="26"/>
          <w:rPrChange w:id="28517" w:author="Le Minh Nghia" w:date="2019-10-09T10:56:00Z">
            <w:rPr>
              <w:sz w:val="26"/>
              <w:szCs w:val="26"/>
            </w:rPr>
          </w:rPrChange>
        </w:rPr>
        <w:t>lúc</w:t>
      </w:r>
      <w:proofErr w:type="spellEnd"/>
      <w:r w:rsidRPr="00B41112">
        <w:rPr>
          <w:sz w:val="26"/>
          <w:szCs w:val="26"/>
          <w:rPrChange w:id="28518" w:author="Le Minh Nghia" w:date="2019-10-09T10:56:00Z">
            <w:rPr>
              <w:sz w:val="26"/>
              <w:szCs w:val="26"/>
            </w:rPr>
          </w:rPrChange>
        </w:rPr>
        <w:t xml:space="preserve">. </w:t>
      </w:r>
      <w:proofErr w:type="spellStart"/>
      <w:r w:rsidRPr="00B41112">
        <w:rPr>
          <w:sz w:val="26"/>
          <w:szCs w:val="26"/>
          <w:rPrChange w:id="28519" w:author="Le Minh Nghia" w:date="2019-10-09T10:56:00Z">
            <w:rPr>
              <w:sz w:val="26"/>
              <w:szCs w:val="26"/>
            </w:rPr>
          </w:rPrChange>
        </w:rPr>
        <w:t>Sẽ</w:t>
      </w:r>
      <w:proofErr w:type="spellEnd"/>
      <w:r w:rsidRPr="00B41112">
        <w:rPr>
          <w:sz w:val="26"/>
          <w:szCs w:val="26"/>
          <w:rPrChange w:id="28520" w:author="Le Minh Nghia" w:date="2019-10-09T10:56:00Z">
            <w:rPr>
              <w:sz w:val="26"/>
              <w:szCs w:val="26"/>
            </w:rPr>
          </w:rPrChange>
        </w:rPr>
        <w:t xml:space="preserve"> </w:t>
      </w:r>
      <w:proofErr w:type="spellStart"/>
      <w:r w:rsidRPr="00B41112">
        <w:rPr>
          <w:sz w:val="26"/>
          <w:szCs w:val="26"/>
          <w:rPrChange w:id="28521" w:author="Le Minh Nghia" w:date="2019-10-09T10:56:00Z">
            <w:rPr>
              <w:sz w:val="26"/>
              <w:szCs w:val="26"/>
            </w:rPr>
          </w:rPrChange>
        </w:rPr>
        <w:t>mượn</w:t>
      </w:r>
      <w:proofErr w:type="spellEnd"/>
      <w:r w:rsidRPr="00B41112">
        <w:rPr>
          <w:sz w:val="26"/>
          <w:szCs w:val="26"/>
          <w:rPrChange w:id="28522" w:author="Le Minh Nghia" w:date="2019-10-09T10:56:00Z">
            <w:rPr>
              <w:sz w:val="26"/>
              <w:szCs w:val="26"/>
            </w:rPr>
          </w:rPrChange>
        </w:rPr>
        <w:t xml:space="preserve"> </w:t>
      </w:r>
      <w:proofErr w:type="spellStart"/>
      <w:r w:rsidRPr="00B41112">
        <w:rPr>
          <w:sz w:val="26"/>
          <w:szCs w:val="26"/>
          <w:rPrChange w:id="28523" w:author="Le Minh Nghia" w:date="2019-10-09T10:56:00Z">
            <w:rPr>
              <w:sz w:val="26"/>
              <w:szCs w:val="26"/>
            </w:rPr>
          </w:rPrChange>
        </w:rPr>
        <w:t>gửi</w:t>
      </w:r>
      <w:proofErr w:type="spellEnd"/>
      <w:r w:rsidRPr="00B41112">
        <w:rPr>
          <w:sz w:val="26"/>
          <w:szCs w:val="26"/>
          <w:rPrChange w:id="28524" w:author="Le Minh Nghia" w:date="2019-10-09T10:56:00Z">
            <w:rPr>
              <w:sz w:val="26"/>
              <w:szCs w:val="26"/>
            </w:rPr>
          </w:rPrChange>
        </w:rPr>
        <w:t xml:space="preserve"> mail </w:t>
      </w:r>
      <w:proofErr w:type="spellStart"/>
      <w:r w:rsidRPr="00B41112">
        <w:rPr>
          <w:sz w:val="26"/>
          <w:szCs w:val="26"/>
          <w:rPrChange w:id="28525" w:author="Le Minh Nghia" w:date="2019-10-09T10:56:00Z">
            <w:rPr>
              <w:sz w:val="26"/>
              <w:szCs w:val="26"/>
            </w:rPr>
          </w:rPrChange>
        </w:rPr>
        <w:t>của</w:t>
      </w:r>
      <w:proofErr w:type="spellEnd"/>
      <w:r w:rsidRPr="00B41112">
        <w:rPr>
          <w:sz w:val="26"/>
          <w:szCs w:val="26"/>
          <w:rPrChange w:id="28526" w:author="Le Minh Nghia" w:date="2019-10-09T10:56:00Z">
            <w:rPr>
              <w:sz w:val="26"/>
              <w:szCs w:val="26"/>
            </w:rPr>
          </w:rPrChange>
        </w:rPr>
        <w:t xml:space="preserve"> Google Gmail </w:t>
      </w:r>
      <w:proofErr w:type="spellStart"/>
      <w:r w:rsidRPr="00B41112">
        <w:rPr>
          <w:sz w:val="26"/>
          <w:szCs w:val="26"/>
          <w:rPrChange w:id="28527" w:author="Le Minh Nghia" w:date="2019-10-09T10:56:00Z">
            <w:rPr>
              <w:sz w:val="26"/>
              <w:szCs w:val="26"/>
            </w:rPr>
          </w:rPrChange>
        </w:rPr>
        <w:t>để</w:t>
      </w:r>
      <w:proofErr w:type="spellEnd"/>
      <w:r w:rsidRPr="00B41112">
        <w:rPr>
          <w:sz w:val="26"/>
          <w:szCs w:val="26"/>
          <w:rPrChange w:id="28528" w:author="Le Minh Nghia" w:date="2019-10-09T10:56:00Z">
            <w:rPr>
              <w:sz w:val="26"/>
              <w:szCs w:val="26"/>
            </w:rPr>
          </w:rPrChange>
        </w:rPr>
        <w:t xml:space="preserve"> </w:t>
      </w:r>
      <w:proofErr w:type="spellStart"/>
      <w:r w:rsidRPr="00B41112">
        <w:rPr>
          <w:sz w:val="26"/>
          <w:szCs w:val="26"/>
          <w:rPrChange w:id="28529" w:author="Le Minh Nghia" w:date="2019-10-09T10:56:00Z">
            <w:rPr>
              <w:sz w:val="26"/>
              <w:szCs w:val="26"/>
            </w:rPr>
          </w:rPrChange>
        </w:rPr>
        <w:t>gửi</w:t>
      </w:r>
      <w:proofErr w:type="spellEnd"/>
      <w:r w:rsidRPr="00B41112">
        <w:rPr>
          <w:sz w:val="26"/>
          <w:szCs w:val="26"/>
          <w:rPrChange w:id="28530" w:author="Le Minh Nghia" w:date="2019-10-09T10:56:00Z">
            <w:rPr>
              <w:sz w:val="26"/>
              <w:szCs w:val="26"/>
            </w:rPr>
          </w:rPrChange>
        </w:rPr>
        <w:t xml:space="preserve"> mail </w:t>
      </w:r>
      <w:proofErr w:type="spellStart"/>
      <w:r w:rsidRPr="00B41112">
        <w:rPr>
          <w:sz w:val="26"/>
          <w:szCs w:val="26"/>
          <w:rPrChange w:id="28531" w:author="Le Minh Nghia" w:date="2019-10-09T10:56:00Z">
            <w:rPr>
              <w:sz w:val="26"/>
              <w:szCs w:val="26"/>
            </w:rPr>
          </w:rPrChange>
        </w:rPr>
        <w:t>cho</w:t>
      </w:r>
      <w:proofErr w:type="spellEnd"/>
      <w:r w:rsidRPr="00B41112">
        <w:rPr>
          <w:sz w:val="26"/>
          <w:szCs w:val="26"/>
          <w:rPrChange w:id="28532" w:author="Le Minh Nghia" w:date="2019-10-09T10:56:00Z">
            <w:rPr>
              <w:sz w:val="26"/>
              <w:szCs w:val="26"/>
            </w:rPr>
          </w:rPrChange>
        </w:rPr>
        <w:t xml:space="preserve"> </w:t>
      </w:r>
      <w:proofErr w:type="spellStart"/>
      <w:r w:rsidRPr="00B41112">
        <w:rPr>
          <w:sz w:val="26"/>
          <w:szCs w:val="26"/>
          <w:rPrChange w:id="28533" w:author="Le Minh Nghia" w:date="2019-10-09T10:56:00Z">
            <w:rPr>
              <w:sz w:val="26"/>
              <w:szCs w:val="26"/>
            </w:rPr>
          </w:rPrChange>
        </w:rPr>
        <w:t>tất</w:t>
      </w:r>
      <w:proofErr w:type="spellEnd"/>
      <w:r w:rsidRPr="00B41112">
        <w:rPr>
          <w:sz w:val="26"/>
          <w:szCs w:val="26"/>
          <w:rPrChange w:id="28534" w:author="Le Minh Nghia" w:date="2019-10-09T10:56:00Z">
            <w:rPr>
              <w:sz w:val="26"/>
              <w:szCs w:val="26"/>
            </w:rPr>
          </w:rPrChange>
        </w:rPr>
        <w:t xml:space="preserve"> </w:t>
      </w:r>
      <w:proofErr w:type="spellStart"/>
      <w:r w:rsidRPr="00B41112">
        <w:rPr>
          <w:sz w:val="26"/>
          <w:szCs w:val="26"/>
          <w:rPrChange w:id="28535" w:author="Le Minh Nghia" w:date="2019-10-09T10:56:00Z">
            <w:rPr>
              <w:sz w:val="26"/>
              <w:szCs w:val="26"/>
            </w:rPr>
          </w:rPrChange>
        </w:rPr>
        <w:t>cả</w:t>
      </w:r>
      <w:proofErr w:type="spellEnd"/>
      <w:r w:rsidRPr="00B41112">
        <w:rPr>
          <w:sz w:val="26"/>
          <w:szCs w:val="26"/>
          <w:rPrChange w:id="28536" w:author="Le Minh Nghia" w:date="2019-10-09T10:56:00Z">
            <w:rPr>
              <w:sz w:val="26"/>
              <w:szCs w:val="26"/>
            </w:rPr>
          </w:rPrChange>
        </w:rPr>
        <w:t xml:space="preserve"> </w:t>
      </w:r>
      <w:proofErr w:type="spellStart"/>
      <w:r w:rsidRPr="00B41112">
        <w:rPr>
          <w:sz w:val="26"/>
          <w:szCs w:val="26"/>
          <w:rPrChange w:id="28537" w:author="Le Minh Nghia" w:date="2019-10-09T10:56:00Z">
            <w:rPr>
              <w:sz w:val="26"/>
              <w:szCs w:val="26"/>
            </w:rPr>
          </w:rPrChange>
        </w:rPr>
        <w:t>người</w:t>
      </w:r>
      <w:proofErr w:type="spellEnd"/>
      <w:r w:rsidRPr="00B41112">
        <w:rPr>
          <w:sz w:val="26"/>
          <w:szCs w:val="26"/>
          <w:rPrChange w:id="28538" w:author="Le Minh Nghia" w:date="2019-10-09T10:56:00Z">
            <w:rPr>
              <w:sz w:val="26"/>
              <w:szCs w:val="26"/>
            </w:rPr>
          </w:rPrChange>
        </w:rPr>
        <w:t xml:space="preserve"> </w:t>
      </w:r>
      <w:proofErr w:type="spellStart"/>
      <w:r w:rsidRPr="00B41112">
        <w:rPr>
          <w:sz w:val="26"/>
          <w:szCs w:val="26"/>
          <w:rPrChange w:id="28539" w:author="Le Minh Nghia" w:date="2019-10-09T10:56:00Z">
            <w:rPr>
              <w:sz w:val="26"/>
              <w:szCs w:val="26"/>
            </w:rPr>
          </w:rPrChange>
        </w:rPr>
        <w:t>dùng</w:t>
      </w:r>
      <w:proofErr w:type="spellEnd"/>
      <w:r w:rsidRPr="00B41112">
        <w:rPr>
          <w:sz w:val="26"/>
          <w:szCs w:val="26"/>
          <w:rPrChange w:id="28540" w:author="Le Minh Nghia" w:date="2019-10-09T10:56:00Z">
            <w:rPr>
              <w:sz w:val="26"/>
              <w:szCs w:val="26"/>
            </w:rPr>
          </w:rPrChange>
        </w:rPr>
        <w:t>.</w:t>
      </w:r>
    </w:p>
    <w:p w:rsidR="00097A61" w:rsidRPr="00B41112" w:rsidRDefault="00097A61">
      <w:pPr>
        <w:pStyle w:val="ListParagraph"/>
        <w:ind w:left="0"/>
        <w:rPr>
          <w:sz w:val="26"/>
          <w:szCs w:val="26"/>
          <w:rPrChange w:id="28541" w:author="Le Minh Nghia" w:date="2019-10-09T10:56:00Z">
            <w:rPr>
              <w:sz w:val="26"/>
              <w:szCs w:val="26"/>
            </w:rPr>
          </w:rPrChange>
        </w:rPr>
        <w:pPrChange w:id="28542" w:author="Le Minh Nghia" w:date="2019-10-09T10:40:00Z">
          <w:pPr>
            <w:pStyle w:val="ListParagraph"/>
          </w:pPr>
        </w:pPrChange>
      </w:pPr>
      <w:proofErr w:type="spellStart"/>
      <w:r w:rsidRPr="00B41112">
        <w:rPr>
          <w:b/>
          <w:sz w:val="26"/>
          <w:szCs w:val="26"/>
          <w:rPrChange w:id="28543" w:author="Le Minh Nghia" w:date="2019-10-09T10:56:00Z">
            <w:rPr>
              <w:b/>
              <w:sz w:val="26"/>
              <w:szCs w:val="26"/>
            </w:rPr>
          </w:rPrChange>
        </w:rPr>
        <w:t>Phần</w:t>
      </w:r>
      <w:proofErr w:type="spellEnd"/>
      <w:r w:rsidRPr="00B41112">
        <w:rPr>
          <w:b/>
          <w:sz w:val="26"/>
          <w:szCs w:val="26"/>
          <w:rPrChange w:id="28544" w:author="Le Minh Nghia" w:date="2019-10-09T10:56:00Z">
            <w:rPr>
              <w:b/>
              <w:sz w:val="26"/>
              <w:szCs w:val="26"/>
            </w:rPr>
          </w:rPrChange>
        </w:rPr>
        <w:t xml:space="preserve"> </w:t>
      </w:r>
      <w:proofErr w:type="spellStart"/>
      <w:r w:rsidRPr="00B41112">
        <w:rPr>
          <w:b/>
          <w:sz w:val="26"/>
          <w:szCs w:val="26"/>
          <w:rPrChange w:id="28545" w:author="Le Minh Nghia" w:date="2019-10-09T10:56:00Z">
            <w:rPr>
              <w:b/>
              <w:sz w:val="26"/>
              <w:szCs w:val="26"/>
            </w:rPr>
          </w:rPrChange>
        </w:rPr>
        <w:t>giao</w:t>
      </w:r>
      <w:proofErr w:type="spellEnd"/>
      <w:r w:rsidRPr="00B41112">
        <w:rPr>
          <w:b/>
          <w:sz w:val="26"/>
          <w:szCs w:val="26"/>
          <w:rPrChange w:id="28546" w:author="Le Minh Nghia" w:date="2019-10-09T10:56:00Z">
            <w:rPr>
              <w:b/>
              <w:sz w:val="26"/>
              <w:szCs w:val="26"/>
            </w:rPr>
          </w:rPrChange>
        </w:rPr>
        <w:t xml:space="preserve"> </w:t>
      </w:r>
      <w:proofErr w:type="spellStart"/>
      <w:r w:rsidRPr="00B41112">
        <w:rPr>
          <w:b/>
          <w:sz w:val="26"/>
          <w:szCs w:val="26"/>
          <w:rPrChange w:id="28547" w:author="Le Minh Nghia" w:date="2019-10-09T10:56:00Z">
            <w:rPr>
              <w:b/>
              <w:sz w:val="26"/>
              <w:szCs w:val="26"/>
            </w:rPr>
          </w:rPrChange>
        </w:rPr>
        <w:t>diện</w:t>
      </w:r>
      <w:proofErr w:type="spellEnd"/>
      <w:r w:rsidRPr="00B41112">
        <w:rPr>
          <w:b/>
          <w:sz w:val="26"/>
          <w:szCs w:val="26"/>
          <w:rPrChange w:id="28548" w:author="Le Minh Nghia" w:date="2019-10-09T10:56:00Z">
            <w:rPr>
              <w:b/>
              <w:sz w:val="26"/>
              <w:szCs w:val="26"/>
            </w:rPr>
          </w:rPrChange>
        </w:rPr>
        <w:t xml:space="preserve"> </w:t>
      </w:r>
      <w:proofErr w:type="spellStart"/>
      <w:r w:rsidRPr="00B41112">
        <w:rPr>
          <w:b/>
          <w:sz w:val="26"/>
          <w:szCs w:val="26"/>
          <w:rPrChange w:id="28549" w:author="Le Minh Nghia" w:date="2019-10-09T10:56:00Z">
            <w:rPr>
              <w:b/>
              <w:sz w:val="26"/>
              <w:szCs w:val="26"/>
            </w:rPr>
          </w:rPrChange>
        </w:rPr>
        <w:t>gửi</w:t>
      </w:r>
      <w:proofErr w:type="spellEnd"/>
      <w:r w:rsidRPr="00B41112">
        <w:rPr>
          <w:b/>
          <w:sz w:val="26"/>
          <w:szCs w:val="26"/>
          <w:rPrChange w:id="28550" w:author="Le Minh Nghia" w:date="2019-10-09T10:56:00Z">
            <w:rPr>
              <w:b/>
              <w:sz w:val="26"/>
              <w:szCs w:val="26"/>
            </w:rPr>
          </w:rPrChange>
        </w:rPr>
        <w:t xml:space="preserve"> mail </w:t>
      </w:r>
      <w:proofErr w:type="spellStart"/>
      <w:r w:rsidRPr="00B41112">
        <w:rPr>
          <w:b/>
          <w:sz w:val="26"/>
          <w:szCs w:val="26"/>
          <w:rPrChange w:id="28551" w:author="Le Minh Nghia" w:date="2019-10-09T10:56:00Z">
            <w:rPr>
              <w:b/>
              <w:sz w:val="26"/>
              <w:szCs w:val="26"/>
            </w:rPr>
          </w:rPrChange>
        </w:rPr>
        <w:t>chính</w:t>
      </w:r>
      <w:proofErr w:type="spellEnd"/>
      <w:r w:rsidRPr="00B41112">
        <w:rPr>
          <w:b/>
          <w:sz w:val="26"/>
          <w:szCs w:val="26"/>
          <w:rPrChange w:id="28552" w:author="Le Minh Nghia" w:date="2019-10-09T10:56:00Z">
            <w:rPr>
              <w:b/>
              <w:sz w:val="26"/>
              <w:szCs w:val="26"/>
            </w:rPr>
          </w:rPrChange>
        </w:rPr>
        <w:t>:</w:t>
      </w:r>
      <w:r w:rsidRPr="00B41112">
        <w:rPr>
          <w:sz w:val="26"/>
          <w:szCs w:val="26"/>
          <w:rPrChange w:id="28553" w:author="Le Minh Nghia" w:date="2019-10-09T10:56:00Z">
            <w:rPr>
              <w:sz w:val="26"/>
              <w:szCs w:val="26"/>
            </w:rPr>
          </w:rPrChange>
        </w:rPr>
        <w:t xml:space="preserve"> </w:t>
      </w:r>
      <w:proofErr w:type="spellStart"/>
      <w:r w:rsidRPr="00B41112">
        <w:rPr>
          <w:sz w:val="26"/>
          <w:szCs w:val="26"/>
          <w:rPrChange w:id="28554" w:author="Le Minh Nghia" w:date="2019-10-09T10:56:00Z">
            <w:rPr>
              <w:sz w:val="26"/>
              <w:szCs w:val="26"/>
            </w:rPr>
          </w:rPrChange>
        </w:rPr>
        <w:t>thực</w:t>
      </w:r>
      <w:proofErr w:type="spellEnd"/>
      <w:r w:rsidRPr="00B41112">
        <w:rPr>
          <w:sz w:val="26"/>
          <w:szCs w:val="26"/>
          <w:rPrChange w:id="28555" w:author="Le Minh Nghia" w:date="2019-10-09T10:56:00Z">
            <w:rPr>
              <w:sz w:val="26"/>
              <w:szCs w:val="26"/>
            </w:rPr>
          </w:rPrChange>
        </w:rPr>
        <w:t xml:space="preserve"> </w:t>
      </w:r>
      <w:proofErr w:type="spellStart"/>
      <w:r w:rsidRPr="00B41112">
        <w:rPr>
          <w:sz w:val="26"/>
          <w:szCs w:val="26"/>
          <w:rPrChange w:id="28556" w:author="Le Minh Nghia" w:date="2019-10-09T10:56:00Z">
            <w:rPr>
              <w:sz w:val="26"/>
              <w:szCs w:val="26"/>
            </w:rPr>
          </w:rPrChange>
        </w:rPr>
        <w:t>hiện</w:t>
      </w:r>
      <w:proofErr w:type="spellEnd"/>
      <w:r w:rsidRPr="00B41112">
        <w:rPr>
          <w:sz w:val="26"/>
          <w:szCs w:val="26"/>
          <w:rPrChange w:id="28557" w:author="Le Minh Nghia" w:date="2019-10-09T10:56:00Z">
            <w:rPr>
              <w:sz w:val="26"/>
              <w:szCs w:val="26"/>
            </w:rPr>
          </w:rPrChange>
        </w:rPr>
        <w:t xml:space="preserve"> </w:t>
      </w:r>
      <w:proofErr w:type="spellStart"/>
      <w:r w:rsidRPr="00B41112">
        <w:rPr>
          <w:sz w:val="26"/>
          <w:szCs w:val="26"/>
          <w:rPrChange w:id="28558" w:author="Le Minh Nghia" w:date="2019-10-09T10:56:00Z">
            <w:rPr>
              <w:sz w:val="26"/>
              <w:szCs w:val="26"/>
            </w:rPr>
          </w:rPrChange>
        </w:rPr>
        <w:t>gửi</w:t>
      </w:r>
      <w:proofErr w:type="spellEnd"/>
      <w:r w:rsidRPr="00B41112">
        <w:rPr>
          <w:sz w:val="26"/>
          <w:szCs w:val="26"/>
          <w:rPrChange w:id="28559" w:author="Le Minh Nghia" w:date="2019-10-09T10:56:00Z">
            <w:rPr>
              <w:sz w:val="26"/>
              <w:szCs w:val="26"/>
            </w:rPr>
          </w:rPrChange>
        </w:rPr>
        <w:t xml:space="preserve"> mail </w:t>
      </w:r>
      <w:proofErr w:type="spellStart"/>
      <w:r w:rsidRPr="00B41112">
        <w:rPr>
          <w:sz w:val="26"/>
          <w:szCs w:val="26"/>
          <w:rPrChange w:id="28560" w:author="Le Minh Nghia" w:date="2019-10-09T10:56:00Z">
            <w:rPr>
              <w:sz w:val="26"/>
              <w:szCs w:val="26"/>
            </w:rPr>
          </w:rPrChange>
        </w:rPr>
        <w:t>cho</w:t>
      </w:r>
      <w:proofErr w:type="spellEnd"/>
      <w:r w:rsidRPr="00B41112">
        <w:rPr>
          <w:sz w:val="26"/>
          <w:szCs w:val="26"/>
          <w:rPrChange w:id="28561" w:author="Le Minh Nghia" w:date="2019-10-09T10:56:00Z">
            <w:rPr>
              <w:sz w:val="26"/>
              <w:szCs w:val="26"/>
            </w:rPr>
          </w:rPrChange>
        </w:rPr>
        <w:t xml:space="preserve"> </w:t>
      </w:r>
      <w:proofErr w:type="spellStart"/>
      <w:r w:rsidRPr="00B41112">
        <w:rPr>
          <w:sz w:val="26"/>
          <w:szCs w:val="26"/>
          <w:rPrChange w:id="28562" w:author="Le Minh Nghia" w:date="2019-10-09T10:56:00Z">
            <w:rPr>
              <w:sz w:val="26"/>
              <w:szCs w:val="26"/>
            </w:rPr>
          </w:rPrChange>
        </w:rPr>
        <w:t>người</w:t>
      </w:r>
      <w:proofErr w:type="spellEnd"/>
      <w:r w:rsidRPr="00B41112">
        <w:rPr>
          <w:sz w:val="26"/>
          <w:szCs w:val="26"/>
          <w:rPrChange w:id="28563" w:author="Le Minh Nghia" w:date="2019-10-09T10:56:00Z">
            <w:rPr>
              <w:sz w:val="26"/>
              <w:szCs w:val="26"/>
            </w:rPr>
          </w:rPrChange>
        </w:rPr>
        <w:t xml:space="preserve"> </w:t>
      </w:r>
      <w:proofErr w:type="spellStart"/>
      <w:r w:rsidRPr="00B41112">
        <w:rPr>
          <w:sz w:val="26"/>
          <w:szCs w:val="26"/>
          <w:rPrChange w:id="28564" w:author="Le Minh Nghia" w:date="2019-10-09T10:56:00Z">
            <w:rPr>
              <w:sz w:val="26"/>
              <w:szCs w:val="26"/>
            </w:rPr>
          </w:rPrChange>
        </w:rPr>
        <w:t>dùng</w:t>
      </w:r>
      <w:proofErr w:type="spellEnd"/>
      <w:r w:rsidRPr="00B41112">
        <w:rPr>
          <w:sz w:val="26"/>
          <w:szCs w:val="26"/>
          <w:rPrChange w:id="28565" w:author="Le Minh Nghia" w:date="2019-10-09T10:56:00Z">
            <w:rPr>
              <w:sz w:val="26"/>
              <w:szCs w:val="26"/>
            </w:rPr>
          </w:rPrChange>
        </w:rPr>
        <w:t xml:space="preserve"> </w:t>
      </w:r>
      <w:proofErr w:type="spellStart"/>
      <w:r w:rsidRPr="00B41112">
        <w:rPr>
          <w:sz w:val="26"/>
          <w:szCs w:val="26"/>
          <w:rPrChange w:id="28566" w:author="Le Minh Nghia" w:date="2019-10-09T10:56:00Z">
            <w:rPr>
              <w:sz w:val="26"/>
              <w:szCs w:val="26"/>
            </w:rPr>
          </w:rPrChange>
        </w:rPr>
        <w:t>nào</w:t>
      </w:r>
      <w:proofErr w:type="spellEnd"/>
      <w:r w:rsidRPr="00B41112">
        <w:rPr>
          <w:sz w:val="26"/>
          <w:szCs w:val="26"/>
          <w:rPrChange w:id="28567" w:author="Le Minh Nghia" w:date="2019-10-09T10:56:00Z">
            <w:rPr>
              <w:sz w:val="26"/>
              <w:szCs w:val="26"/>
            </w:rPr>
          </w:rPrChange>
        </w:rPr>
        <w:t xml:space="preserve"> </w:t>
      </w:r>
      <w:proofErr w:type="spellStart"/>
      <w:r w:rsidRPr="00B41112">
        <w:rPr>
          <w:sz w:val="26"/>
          <w:szCs w:val="26"/>
          <w:rPrChange w:id="28568" w:author="Le Minh Nghia" w:date="2019-10-09T10:56:00Z">
            <w:rPr>
              <w:sz w:val="26"/>
              <w:szCs w:val="26"/>
            </w:rPr>
          </w:rPrChange>
        </w:rPr>
        <w:t>đó</w:t>
      </w:r>
      <w:proofErr w:type="spellEnd"/>
      <w:r w:rsidRPr="00B41112">
        <w:rPr>
          <w:sz w:val="26"/>
          <w:szCs w:val="26"/>
          <w:rPrChange w:id="28569" w:author="Le Minh Nghia" w:date="2019-10-09T10:56:00Z">
            <w:rPr>
              <w:sz w:val="26"/>
              <w:szCs w:val="26"/>
            </w:rPr>
          </w:rPrChange>
        </w:rPr>
        <w:t xml:space="preserve"> </w:t>
      </w:r>
      <w:proofErr w:type="spellStart"/>
      <w:r w:rsidRPr="00B41112">
        <w:rPr>
          <w:sz w:val="26"/>
          <w:szCs w:val="26"/>
          <w:rPrChange w:id="28570" w:author="Le Minh Nghia" w:date="2019-10-09T10:56:00Z">
            <w:rPr>
              <w:sz w:val="26"/>
              <w:szCs w:val="26"/>
            </w:rPr>
          </w:rPrChange>
        </w:rPr>
        <w:t>cần</w:t>
      </w:r>
      <w:proofErr w:type="spellEnd"/>
      <w:r w:rsidRPr="00B41112">
        <w:rPr>
          <w:sz w:val="26"/>
          <w:szCs w:val="26"/>
          <w:rPrChange w:id="28571" w:author="Le Minh Nghia" w:date="2019-10-09T10:56:00Z">
            <w:rPr>
              <w:sz w:val="26"/>
              <w:szCs w:val="26"/>
            </w:rPr>
          </w:rPrChange>
        </w:rPr>
        <w:t xml:space="preserve"> </w:t>
      </w:r>
      <w:proofErr w:type="spellStart"/>
      <w:r w:rsidRPr="00B41112">
        <w:rPr>
          <w:sz w:val="26"/>
          <w:szCs w:val="26"/>
          <w:rPrChange w:id="28572" w:author="Le Minh Nghia" w:date="2019-10-09T10:56:00Z">
            <w:rPr>
              <w:sz w:val="26"/>
              <w:szCs w:val="26"/>
            </w:rPr>
          </w:rPrChange>
        </w:rPr>
        <w:t>phải</w:t>
      </w:r>
      <w:proofErr w:type="spellEnd"/>
      <w:r w:rsidRPr="00B41112">
        <w:rPr>
          <w:sz w:val="26"/>
          <w:szCs w:val="26"/>
          <w:rPrChange w:id="28573" w:author="Le Minh Nghia" w:date="2019-10-09T10:56:00Z">
            <w:rPr>
              <w:sz w:val="26"/>
              <w:szCs w:val="26"/>
            </w:rPr>
          </w:rPrChange>
        </w:rPr>
        <w:t xml:space="preserve"> </w:t>
      </w:r>
      <w:proofErr w:type="spellStart"/>
      <w:r w:rsidRPr="00B41112">
        <w:rPr>
          <w:sz w:val="26"/>
          <w:szCs w:val="26"/>
          <w:rPrChange w:id="28574" w:author="Le Minh Nghia" w:date="2019-10-09T10:56:00Z">
            <w:rPr>
              <w:sz w:val="26"/>
              <w:szCs w:val="26"/>
            </w:rPr>
          </w:rPrChange>
        </w:rPr>
        <w:t>nhập</w:t>
      </w:r>
      <w:proofErr w:type="spellEnd"/>
      <w:r w:rsidRPr="00B41112">
        <w:rPr>
          <w:sz w:val="26"/>
          <w:szCs w:val="26"/>
          <w:rPrChange w:id="28575" w:author="Le Minh Nghia" w:date="2019-10-09T10:56:00Z">
            <w:rPr>
              <w:sz w:val="26"/>
              <w:szCs w:val="26"/>
            </w:rPr>
          </w:rPrChange>
        </w:rPr>
        <w:t xml:space="preserve"> </w:t>
      </w:r>
      <w:proofErr w:type="spellStart"/>
      <w:r w:rsidRPr="00B41112">
        <w:rPr>
          <w:sz w:val="26"/>
          <w:szCs w:val="26"/>
          <w:rPrChange w:id="28576" w:author="Le Minh Nghia" w:date="2019-10-09T10:56:00Z">
            <w:rPr>
              <w:sz w:val="26"/>
              <w:szCs w:val="26"/>
            </w:rPr>
          </w:rPrChange>
        </w:rPr>
        <w:t>những</w:t>
      </w:r>
      <w:proofErr w:type="spellEnd"/>
      <w:r w:rsidRPr="00B41112">
        <w:rPr>
          <w:sz w:val="26"/>
          <w:szCs w:val="26"/>
          <w:rPrChange w:id="28577" w:author="Le Minh Nghia" w:date="2019-10-09T10:56:00Z">
            <w:rPr>
              <w:sz w:val="26"/>
              <w:szCs w:val="26"/>
            </w:rPr>
          </w:rPrChange>
        </w:rPr>
        <w:t xml:space="preserve"> </w:t>
      </w:r>
      <w:proofErr w:type="spellStart"/>
      <w:r w:rsidRPr="00B41112">
        <w:rPr>
          <w:sz w:val="26"/>
          <w:szCs w:val="26"/>
          <w:rPrChange w:id="28578" w:author="Le Minh Nghia" w:date="2019-10-09T10:56:00Z">
            <w:rPr>
              <w:sz w:val="26"/>
              <w:szCs w:val="26"/>
            </w:rPr>
          </w:rPrChange>
        </w:rPr>
        <w:t>thông</w:t>
      </w:r>
      <w:proofErr w:type="spellEnd"/>
      <w:r w:rsidRPr="00B41112">
        <w:rPr>
          <w:sz w:val="26"/>
          <w:szCs w:val="26"/>
          <w:rPrChange w:id="28579" w:author="Le Minh Nghia" w:date="2019-10-09T10:56:00Z">
            <w:rPr>
              <w:sz w:val="26"/>
              <w:szCs w:val="26"/>
            </w:rPr>
          </w:rPrChange>
        </w:rPr>
        <w:t xml:space="preserve"> tin </w:t>
      </w:r>
      <w:proofErr w:type="spellStart"/>
      <w:r w:rsidRPr="00B41112">
        <w:rPr>
          <w:sz w:val="26"/>
          <w:szCs w:val="26"/>
          <w:rPrChange w:id="28580" w:author="Le Minh Nghia" w:date="2019-10-09T10:56:00Z">
            <w:rPr>
              <w:sz w:val="26"/>
              <w:szCs w:val="26"/>
            </w:rPr>
          </w:rPrChange>
        </w:rPr>
        <w:t>cần</w:t>
      </w:r>
      <w:proofErr w:type="spellEnd"/>
      <w:r w:rsidRPr="00B41112">
        <w:rPr>
          <w:sz w:val="26"/>
          <w:szCs w:val="26"/>
          <w:rPrChange w:id="28581" w:author="Le Minh Nghia" w:date="2019-10-09T10:56:00Z">
            <w:rPr>
              <w:sz w:val="26"/>
              <w:szCs w:val="26"/>
            </w:rPr>
          </w:rPrChange>
        </w:rPr>
        <w:t xml:space="preserve"> </w:t>
      </w:r>
      <w:proofErr w:type="spellStart"/>
      <w:r w:rsidRPr="00B41112">
        <w:rPr>
          <w:sz w:val="26"/>
          <w:szCs w:val="26"/>
          <w:rPrChange w:id="28582" w:author="Le Minh Nghia" w:date="2019-10-09T10:56:00Z">
            <w:rPr>
              <w:sz w:val="26"/>
              <w:szCs w:val="26"/>
            </w:rPr>
          </w:rPrChange>
        </w:rPr>
        <w:t>thiết</w:t>
      </w:r>
      <w:proofErr w:type="spellEnd"/>
      <w:r w:rsidRPr="00B41112">
        <w:rPr>
          <w:sz w:val="26"/>
          <w:szCs w:val="26"/>
          <w:rPrChange w:id="28583" w:author="Le Minh Nghia" w:date="2019-10-09T10:56:00Z">
            <w:rPr>
              <w:sz w:val="26"/>
              <w:szCs w:val="26"/>
            </w:rPr>
          </w:rPrChange>
        </w:rPr>
        <w:t xml:space="preserve"> bao </w:t>
      </w:r>
      <w:proofErr w:type="spellStart"/>
      <w:r w:rsidRPr="00B41112">
        <w:rPr>
          <w:sz w:val="26"/>
          <w:szCs w:val="26"/>
          <w:rPrChange w:id="28584" w:author="Le Minh Nghia" w:date="2019-10-09T10:56:00Z">
            <w:rPr>
              <w:sz w:val="26"/>
              <w:szCs w:val="26"/>
            </w:rPr>
          </w:rPrChange>
        </w:rPr>
        <w:t>gồm</w:t>
      </w:r>
      <w:proofErr w:type="spellEnd"/>
      <w:r w:rsidRPr="00B41112">
        <w:rPr>
          <w:sz w:val="26"/>
          <w:szCs w:val="26"/>
          <w:rPrChange w:id="28585" w:author="Le Minh Nghia" w:date="2019-10-09T10:56:00Z">
            <w:rPr>
              <w:sz w:val="26"/>
              <w:szCs w:val="26"/>
            </w:rPr>
          </w:rPrChange>
        </w:rPr>
        <w:t xml:space="preserve">: </w:t>
      </w:r>
      <w:proofErr w:type="spellStart"/>
      <w:r w:rsidRPr="00B41112">
        <w:rPr>
          <w:sz w:val="26"/>
          <w:szCs w:val="26"/>
          <w:rPrChange w:id="28586" w:author="Le Minh Nghia" w:date="2019-10-09T10:56:00Z">
            <w:rPr>
              <w:sz w:val="26"/>
              <w:szCs w:val="26"/>
            </w:rPr>
          </w:rPrChange>
        </w:rPr>
        <w:t>Địa</w:t>
      </w:r>
      <w:proofErr w:type="spellEnd"/>
      <w:r w:rsidRPr="00B41112">
        <w:rPr>
          <w:sz w:val="26"/>
          <w:szCs w:val="26"/>
          <w:rPrChange w:id="28587" w:author="Le Minh Nghia" w:date="2019-10-09T10:56:00Z">
            <w:rPr>
              <w:sz w:val="26"/>
              <w:szCs w:val="26"/>
            </w:rPr>
          </w:rPrChange>
        </w:rPr>
        <w:t xml:space="preserve"> </w:t>
      </w:r>
      <w:proofErr w:type="spellStart"/>
      <w:r w:rsidRPr="00B41112">
        <w:rPr>
          <w:sz w:val="26"/>
          <w:szCs w:val="26"/>
          <w:rPrChange w:id="28588" w:author="Le Minh Nghia" w:date="2019-10-09T10:56:00Z">
            <w:rPr>
              <w:sz w:val="26"/>
              <w:szCs w:val="26"/>
            </w:rPr>
          </w:rPrChange>
        </w:rPr>
        <w:t>chỉ</w:t>
      </w:r>
      <w:proofErr w:type="spellEnd"/>
      <w:r w:rsidRPr="00B41112">
        <w:rPr>
          <w:sz w:val="26"/>
          <w:szCs w:val="26"/>
          <w:rPrChange w:id="28589" w:author="Le Minh Nghia" w:date="2019-10-09T10:56:00Z">
            <w:rPr>
              <w:sz w:val="26"/>
              <w:szCs w:val="26"/>
            </w:rPr>
          </w:rPrChange>
        </w:rPr>
        <w:t xml:space="preserve"> </w:t>
      </w:r>
      <w:proofErr w:type="spellStart"/>
      <w:r w:rsidRPr="00B41112">
        <w:rPr>
          <w:sz w:val="26"/>
          <w:szCs w:val="26"/>
          <w:rPrChange w:id="28590" w:author="Le Minh Nghia" w:date="2019-10-09T10:56:00Z">
            <w:rPr>
              <w:sz w:val="26"/>
              <w:szCs w:val="26"/>
            </w:rPr>
          </w:rPrChange>
        </w:rPr>
        <w:t>người</w:t>
      </w:r>
      <w:proofErr w:type="spellEnd"/>
      <w:r w:rsidRPr="00B41112">
        <w:rPr>
          <w:sz w:val="26"/>
          <w:szCs w:val="26"/>
          <w:rPrChange w:id="28591" w:author="Le Minh Nghia" w:date="2019-10-09T10:56:00Z">
            <w:rPr>
              <w:sz w:val="26"/>
              <w:szCs w:val="26"/>
            </w:rPr>
          </w:rPrChange>
        </w:rPr>
        <w:t xml:space="preserve"> </w:t>
      </w:r>
      <w:proofErr w:type="spellStart"/>
      <w:r w:rsidRPr="00B41112">
        <w:rPr>
          <w:sz w:val="26"/>
          <w:szCs w:val="26"/>
          <w:rPrChange w:id="28592" w:author="Le Minh Nghia" w:date="2019-10-09T10:56:00Z">
            <w:rPr>
              <w:sz w:val="26"/>
              <w:szCs w:val="26"/>
            </w:rPr>
          </w:rPrChange>
        </w:rPr>
        <w:t>nhận</w:t>
      </w:r>
      <w:proofErr w:type="spellEnd"/>
      <w:r w:rsidRPr="00B41112">
        <w:rPr>
          <w:sz w:val="26"/>
          <w:szCs w:val="26"/>
          <w:rPrChange w:id="28593" w:author="Le Minh Nghia" w:date="2019-10-09T10:56:00Z">
            <w:rPr>
              <w:sz w:val="26"/>
              <w:szCs w:val="26"/>
            </w:rPr>
          </w:rPrChange>
        </w:rPr>
        <w:t xml:space="preserve">, </w:t>
      </w:r>
      <w:proofErr w:type="spellStart"/>
      <w:r w:rsidRPr="00B41112">
        <w:rPr>
          <w:sz w:val="26"/>
          <w:szCs w:val="26"/>
          <w:rPrChange w:id="28594" w:author="Le Minh Nghia" w:date="2019-10-09T10:56:00Z">
            <w:rPr>
              <w:sz w:val="26"/>
              <w:szCs w:val="26"/>
            </w:rPr>
          </w:rPrChange>
        </w:rPr>
        <w:t>gửi</w:t>
      </w:r>
      <w:proofErr w:type="spellEnd"/>
      <w:r w:rsidRPr="00B41112">
        <w:rPr>
          <w:sz w:val="26"/>
          <w:szCs w:val="26"/>
          <w:rPrChange w:id="28595" w:author="Le Minh Nghia" w:date="2019-10-09T10:56:00Z">
            <w:rPr>
              <w:sz w:val="26"/>
              <w:szCs w:val="26"/>
            </w:rPr>
          </w:rPrChange>
        </w:rPr>
        <w:t xml:space="preserve"> </w:t>
      </w:r>
      <w:proofErr w:type="spellStart"/>
      <w:r w:rsidRPr="00B41112">
        <w:rPr>
          <w:sz w:val="26"/>
          <w:szCs w:val="26"/>
          <w:rPrChange w:id="28596" w:author="Le Minh Nghia" w:date="2019-10-09T10:56:00Z">
            <w:rPr>
              <w:sz w:val="26"/>
              <w:szCs w:val="26"/>
            </w:rPr>
          </w:rPrChange>
        </w:rPr>
        <w:t>nhiều</w:t>
      </w:r>
      <w:proofErr w:type="spellEnd"/>
      <w:r w:rsidRPr="00B41112">
        <w:rPr>
          <w:sz w:val="26"/>
          <w:szCs w:val="26"/>
          <w:rPrChange w:id="28597" w:author="Le Minh Nghia" w:date="2019-10-09T10:56:00Z">
            <w:rPr>
              <w:sz w:val="26"/>
              <w:szCs w:val="26"/>
            </w:rPr>
          </w:rPrChange>
        </w:rPr>
        <w:t xml:space="preserve"> </w:t>
      </w:r>
      <w:proofErr w:type="spellStart"/>
      <w:r w:rsidRPr="00B41112">
        <w:rPr>
          <w:sz w:val="26"/>
          <w:szCs w:val="26"/>
          <w:rPrChange w:id="28598" w:author="Le Minh Nghia" w:date="2019-10-09T10:56:00Z">
            <w:rPr>
              <w:sz w:val="26"/>
              <w:szCs w:val="26"/>
            </w:rPr>
          </w:rPrChange>
        </w:rPr>
        <w:t>người</w:t>
      </w:r>
      <w:proofErr w:type="spellEnd"/>
      <w:r w:rsidRPr="00B41112">
        <w:rPr>
          <w:sz w:val="26"/>
          <w:szCs w:val="26"/>
          <w:rPrChange w:id="28599" w:author="Le Minh Nghia" w:date="2019-10-09T10:56:00Z">
            <w:rPr>
              <w:sz w:val="26"/>
              <w:szCs w:val="26"/>
            </w:rPr>
          </w:rPrChange>
        </w:rPr>
        <w:t xml:space="preserve">, </w:t>
      </w:r>
      <w:proofErr w:type="spellStart"/>
      <w:r w:rsidRPr="00B41112">
        <w:rPr>
          <w:sz w:val="26"/>
          <w:szCs w:val="26"/>
          <w:rPrChange w:id="28600" w:author="Le Minh Nghia" w:date="2019-10-09T10:56:00Z">
            <w:rPr>
              <w:sz w:val="26"/>
              <w:szCs w:val="26"/>
            </w:rPr>
          </w:rPrChange>
        </w:rPr>
        <w:t>tiêu</w:t>
      </w:r>
      <w:proofErr w:type="spellEnd"/>
      <w:r w:rsidRPr="00B41112">
        <w:rPr>
          <w:sz w:val="26"/>
          <w:szCs w:val="26"/>
          <w:rPrChange w:id="28601" w:author="Le Minh Nghia" w:date="2019-10-09T10:56:00Z">
            <w:rPr>
              <w:sz w:val="26"/>
              <w:szCs w:val="26"/>
            </w:rPr>
          </w:rPrChange>
        </w:rPr>
        <w:t xml:space="preserve"> </w:t>
      </w:r>
      <w:proofErr w:type="spellStart"/>
      <w:r w:rsidRPr="00B41112">
        <w:rPr>
          <w:sz w:val="26"/>
          <w:szCs w:val="26"/>
          <w:rPrChange w:id="28602" w:author="Le Minh Nghia" w:date="2019-10-09T10:56:00Z">
            <w:rPr>
              <w:sz w:val="26"/>
              <w:szCs w:val="26"/>
            </w:rPr>
          </w:rPrChange>
        </w:rPr>
        <w:t>đề</w:t>
      </w:r>
      <w:proofErr w:type="spellEnd"/>
      <w:r w:rsidRPr="00B41112">
        <w:rPr>
          <w:sz w:val="26"/>
          <w:szCs w:val="26"/>
          <w:rPrChange w:id="28603" w:author="Le Minh Nghia" w:date="2019-10-09T10:56:00Z">
            <w:rPr>
              <w:sz w:val="26"/>
              <w:szCs w:val="26"/>
            </w:rPr>
          </w:rPrChange>
        </w:rPr>
        <w:t xml:space="preserve"> mail, </w:t>
      </w:r>
      <w:proofErr w:type="spellStart"/>
      <w:r w:rsidRPr="00B41112">
        <w:rPr>
          <w:sz w:val="26"/>
          <w:szCs w:val="26"/>
          <w:rPrChange w:id="28604" w:author="Le Minh Nghia" w:date="2019-10-09T10:56:00Z">
            <w:rPr>
              <w:sz w:val="26"/>
              <w:szCs w:val="26"/>
            </w:rPr>
          </w:rPrChange>
        </w:rPr>
        <w:t>nội</w:t>
      </w:r>
      <w:proofErr w:type="spellEnd"/>
      <w:r w:rsidRPr="00B41112">
        <w:rPr>
          <w:sz w:val="26"/>
          <w:szCs w:val="26"/>
          <w:rPrChange w:id="28605" w:author="Le Minh Nghia" w:date="2019-10-09T10:56:00Z">
            <w:rPr>
              <w:sz w:val="26"/>
              <w:szCs w:val="26"/>
            </w:rPr>
          </w:rPrChange>
        </w:rPr>
        <w:t xml:space="preserve"> dung, link </w:t>
      </w:r>
      <w:proofErr w:type="spellStart"/>
      <w:r w:rsidRPr="00B41112">
        <w:rPr>
          <w:sz w:val="26"/>
          <w:szCs w:val="26"/>
          <w:rPrChange w:id="28606" w:author="Le Minh Nghia" w:date="2019-10-09T10:56:00Z">
            <w:rPr>
              <w:sz w:val="26"/>
              <w:szCs w:val="26"/>
            </w:rPr>
          </w:rPrChange>
        </w:rPr>
        <w:t>muốn</w:t>
      </w:r>
      <w:proofErr w:type="spellEnd"/>
      <w:r w:rsidRPr="00B41112">
        <w:rPr>
          <w:sz w:val="26"/>
          <w:szCs w:val="26"/>
          <w:rPrChange w:id="28607" w:author="Le Minh Nghia" w:date="2019-10-09T10:56:00Z">
            <w:rPr>
              <w:sz w:val="26"/>
              <w:szCs w:val="26"/>
            </w:rPr>
          </w:rPrChange>
        </w:rPr>
        <w:t xml:space="preserve"> </w:t>
      </w:r>
      <w:proofErr w:type="spellStart"/>
      <w:r w:rsidRPr="00B41112">
        <w:rPr>
          <w:sz w:val="26"/>
          <w:szCs w:val="26"/>
          <w:rPrChange w:id="28608" w:author="Le Minh Nghia" w:date="2019-10-09T10:56:00Z">
            <w:rPr>
              <w:sz w:val="26"/>
              <w:szCs w:val="26"/>
            </w:rPr>
          </w:rPrChange>
        </w:rPr>
        <w:t>chèn</w:t>
      </w:r>
      <w:proofErr w:type="spellEnd"/>
      <w:r w:rsidRPr="00B41112">
        <w:rPr>
          <w:sz w:val="26"/>
          <w:szCs w:val="26"/>
          <w:rPrChange w:id="28609" w:author="Le Minh Nghia" w:date="2019-10-09T10:56:00Z">
            <w:rPr>
              <w:sz w:val="26"/>
              <w:szCs w:val="26"/>
            </w:rPr>
          </w:rPrChange>
        </w:rPr>
        <w:t xml:space="preserve"> </w:t>
      </w:r>
      <w:proofErr w:type="spellStart"/>
      <w:r w:rsidRPr="00B41112">
        <w:rPr>
          <w:sz w:val="26"/>
          <w:szCs w:val="26"/>
          <w:rPrChange w:id="28610" w:author="Le Minh Nghia" w:date="2019-10-09T10:56:00Z">
            <w:rPr>
              <w:sz w:val="26"/>
              <w:szCs w:val="26"/>
            </w:rPr>
          </w:rPrChange>
        </w:rPr>
        <w:t>thêm</w:t>
      </w:r>
      <w:proofErr w:type="spellEnd"/>
      <w:r w:rsidRPr="00B41112">
        <w:rPr>
          <w:sz w:val="26"/>
          <w:szCs w:val="26"/>
          <w:rPrChange w:id="28611" w:author="Le Minh Nghia" w:date="2019-10-09T10:56:00Z">
            <w:rPr>
              <w:sz w:val="26"/>
              <w:szCs w:val="26"/>
            </w:rPr>
          </w:rPrChange>
        </w:rPr>
        <w:t>.</w:t>
      </w:r>
      <w:r w:rsidR="00203FCD" w:rsidRPr="00B41112">
        <w:rPr>
          <w:sz w:val="26"/>
          <w:szCs w:val="26"/>
          <w:rPrChange w:id="28612" w:author="Le Minh Nghia" w:date="2019-10-09T10:56:00Z">
            <w:rPr>
              <w:sz w:val="26"/>
              <w:szCs w:val="26"/>
            </w:rPr>
          </w:rPrChange>
        </w:rPr>
        <w:t xml:space="preserve"> </w:t>
      </w:r>
    </w:p>
    <w:p w:rsidR="00097A61" w:rsidRPr="00B41112" w:rsidRDefault="00097A61">
      <w:pPr>
        <w:rPr>
          <w:sz w:val="26"/>
          <w:szCs w:val="26"/>
          <w:rPrChange w:id="28613" w:author="Le Minh Nghia" w:date="2019-10-09T10:56:00Z">
            <w:rPr>
              <w:sz w:val="26"/>
              <w:szCs w:val="26"/>
            </w:rPr>
          </w:rPrChange>
        </w:rPr>
        <w:pPrChange w:id="28614" w:author="Le Minh Nghia" w:date="2019-10-09T10:40:00Z">
          <w:pPr>
            <w:ind w:firstLine="709"/>
          </w:pPr>
        </w:pPrChange>
      </w:pPr>
      <w:r w:rsidRPr="00B41112">
        <w:rPr>
          <w:noProof/>
          <w:sz w:val="26"/>
          <w:szCs w:val="26"/>
          <w:rPrChange w:id="28615" w:author="Le Minh Nghia" w:date="2019-10-09T10:56:00Z">
            <w:rPr>
              <w:noProof/>
            </w:rPr>
          </w:rPrChange>
        </w:rPr>
        <w:drawing>
          <wp:inline distT="0" distB="0" distL="0" distR="0" wp14:anchorId="57D996D1" wp14:editId="118F22BC">
            <wp:extent cx="5972175" cy="295656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956560"/>
                    </a:xfrm>
                    <a:prstGeom prst="rect">
                      <a:avLst/>
                    </a:prstGeom>
                  </pic:spPr>
                </pic:pic>
              </a:graphicData>
            </a:graphic>
          </wp:inline>
        </w:drawing>
      </w:r>
    </w:p>
    <w:p w:rsidR="00203FCD" w:rsidRPr="00B41112" w:rsidRDefault="00203FCD" w:rsidP="00203FCD">
      <w:pPr>
        <w:ind w:left="709"/>
        <w:jc w:val="center"/>
        <w:rPr>
          <w:i/>
          <w:sz w:val="26"/>
          <w:szCs w:val="26"/>
          <w:rPrChange w:id="28616" w:author="Le Minh Nghia" w:date="2019-10-09T10:56:00Z">
            <w:rPr>
              <w:i/>
              <w:sz w:val="26"/>
              <w:szCs w:val="26"/>
            </w:rPr>
          </w:rPrChange>
        </w:rPr>
      </w:pPr>
      <w:proofErr w:type="spellStart"/>
      <w:r w:rsidRPr="00B41112">
        <w:rPr>
          <w:i/>
          <w:sz w:val="26"/>
          <w:szCs w:val="26"/>
          <w:rPrChange w:id="28617" w:author="Le Minh Nghia" w:date="2019-10-09T10:56:00Z">
            <w:rPr>
              <w:i/>
              <w:sz w:val="26"/>
              <w:szCs w:val="26"/>
            </w:rPr>
          </w:rPrChange>
        </w:rPr>
        <w:t>Hình</w:t>
      </w:r>
      <w:proofErr w:type="spellEnd"/>
      <w:r w:rsidRPr="00B41112">
        <w:rPr>
          <w:i/>
          <w:sz w:val="26"/>
          <w:szCs w:val="26"/>
          <w:rPrChange w:id="28618" w:author="Le Minh Nghia" w:date="2019-10-09T10:56:00Z">
            <w:rPr>
              <w:i/>
              <w:sz w:val="26"/>
              <w:szCs w:val="26"/>
            </w:rPr>
          </w:rPrChange>
        </w:rPr>
        <w:t xml:space="preserve"> 4.b.13.1 </w:t>
      </w:r>
      <w:proofErr w:type="spellStart"/>
      <w:r w:rsidRPr="00B41112">
        <w:rPr>
          <w:i/>
          <w:sz w:val="26"/>
          <w:szCs w:val="26"/>
          <w:rPrChange w:id="28619" w:author="Le Minh Nghia" w:date="2019-10-09T10:56:00Z">
            <w:rPr>
              <w:i/>
              <w:sz w:val="26"/>
              <w:szCs w:val="26"/>
            </w:rPr>
          </w:rPrChange>
        </w:rPr>
        <w:t>Giao</w:t>
      </w:r>
      <w:proofErr w:type="spellEnd"/>
      <w:r w:rsidRPr="00B41112">
        <w:rPr>
          <w:i/>
          <w:sz w:val="26"/>
          <w:szCs w:val="26"/>
          <w:rPrChange w:id="28620" w:author="Le Minh Nghia" w:date="2019-10-09T10:56:00Z">
            <w:rPr>
              <w:i/>
              <w:sz w:val="26"/>
              <w:szCs w:val="26"/>
            </w:rPr>
          </w:rPrChange>
        </w:rPr>
        <w:t xml:space="preserve"> </w:t>
      </w:r>
      <w:proofErr w:type="spellStart"/>
      <w:r w:rsidRPr="00B41112">
        <w:rPr>
          <w:i/>
          <w:sz w:val="26"/>
          <w:szCs w:val="26"/>
          <w:rPrChange w:id="28621" w:author="Le Minh Nghia" w:date="2019-10-09T10:56:00Z">
            <w:rPr>
              <w:i/>
              <w:sz w:val="26"/>
              <w:szCs w:val="26"/>
            </w:rPr>
          </w:rPrChange>
        </w:rPr>
        <w:t>diện</w:t>
      </w:r>
      <w:proofErr w:type="spellEnd"/>
      <w:r w:rsidRPr="00B41112">
        <w:rPr>
          <w:i/>
          <w:sz w:val="26"/>
          <w:szCs w:val="26"/>
          <w:rPrChange w:id="28622" w:author="Le Minh Nghia" w:date="2019-10-09T10:56:00Z">
            <w:rPr>
              <w:i/>
              <w:sz w:val="26"/>
              <w:szCs w:val="26"/>
            </w:rPr>
          </w:rPrChange>
        </w:rPr>
        <w:t xml:space="preserve"> </w:t>
      </w:r>
      <w:proofErr w:type="spellStart"/>
      <w:r w:rsidRPr="00B41112">
        <w:rPr>
          <w:i/>
          <w:sz w:val="26"/>
          <w:szCs w:val="26"/>
          <w:rPrChange w:id="28623" w:author="Le Minh Nghia" w:date="2019-10-09T10:56:00Z">
            <w:rPr>
              <w:i/>
              <w:sz w:val="26"/>
              <w:szCs w:val="26"/>
            </w:rPr>
          </w:rPrChange>
        </w:rPr>
        <w:t>gửi</w:t>
      </w:r>
      <w:proofErr w:type="spellEnd"/>
      <w:r w:rsidRPr="00B41112">
        <w:rPr>
          <w:i/>
          <w:sz w:val="26"/>
          <w:szCs w:val="26"/>
          <w:rPrChange w:id="28624" w:author="Le Minh Nghia" w:date="2019-10-09T10:56:00Z">
            <w:rPr>
              <w:i/>
              <w:sz w:val="26"/>
              <w:szCs w:val="26"/>
            </w:rPr>
          </w:rPrChange>
        </w:rPr>
        <w:t xml:space="preserve"> mail </w:t>
      </w:r>
      <w:proofErr w:type="spellStart"/>
      <w:r w:rsidRPr="00B41112">
        <w:rPr>
          <w:i/>
          <w:sz w:val="26"/>
          <w:szCs w:val="26"/>
          <w:rPrChange w:id="28625" w:author="Le Minh Nghia" w:date="2019-10-09T10:56:00Z">
            <w:rPr>
              <w:i/>
              <w:sz w:val="26"/>
              <w:szCs w:val="26"/>
            </w:rPr>
          </w:rPrChange>
        </w:rPr>
        <w:t>cho</w:t>
      </w:r>
      <w:proofErr w:type="spellEnd"/>
      <w:r w:rsidRPr="00B41112">
        <w:rPr>
          <w:i/>
          <w:sz w:val="26"/>
          <w:szCs w:val="26"/>
          <w:rPrChange w:id="28626" w:author="Le Minh Nghia" w:date="2019-10-09T10:56:00Z">
            <w:rPr>
              <w:i/>
              <w:sz w:val="26"/>
              <w:szCs w:val="26"/>
            </w:rPr>
          </w:rPrChange>
        </w:rPr>
        <w:t xml:space="preserve"> </w:t>
      </w:r>
      <w:proofErr w:type="spellStart"/>
      <w:r w:rsidRPr="00B41112">
        <w:rPr>
          <w:i/>
          <w:sz w:val="26"/>
          <w:szCs w:val="26"/>
          <w:rPrChange w:id="28627" w:author="Le Minh Nghia" w:date="2019-10-09T10:56:00Z">
            <w:rPr>
              <w:i/>
              <w:sz w:val="26"/>
              <w:szCs w:val="26"/>
            </w:rPr>
          </w:rPrChange>
        </w:rPr>
        <w:t>người</w:t>
      </w:r>
      <w:proofErr w:type="spellEnd"/>
      <w:r w:rsidRPr="00B41112">
        <w:rPr>
          <w:i/>
          <w:sz w:val="26"/>
          <w:szCs w:val="26"/>
          <w:rPrChange w:id="28628" w:author="Le Minh Nghia" w:date="2019-10-09T10:56:00Z">
            <w:rPr>
              <w:i/>
              <w:sz w:val="26"/>
              <w:szCs w:val="26"/>
            </w:rPr>
          </w:rPrChange>
        </w:rPr>
        <w:t xml:space="preserve"> </w:t>
      </w:r>
      <w:proofErr w:type="spellStart"/>
      <w:r w:rsidRPr="00B41112">
        <w:rPr>
          <w:i/>
          <w:sz w:val="26"/>
          <w:szCs w:val="26"/>
          <w:rPrChange w:id="28629" w:author="Le Minh Nghia" w:date="2019-10-09T10:56:00Z">
            <w:rPr>
              <w:i/>
              <w:sz w:val="26"/>
              <w:szCs w:val="26"/>
            </w:rPr>
          </w:rPrChange>
        </w:rPr>
        <w:t>dùng</w:t>
      </w:r>
      <w:proofErr w:type="spellEnd"/>
    </w:p>
    <w:p w:rsidR="00203FCD" w:rsidRPr="00B41112" w:rsidRDefault="00203FCD">
      <w:pPr>
        <w:rPr>
          <w:sz w:val="26"/>
          <w:szCs w:val="26"/>
          <w:rPrChange w:id="28630" w:author="Le Minh Nghia" w:date="2019-10-09T10:56:00Z">
            <w:rPr>
              <w:sz w:val="26"/>
              <w:szCs w:val="26"/>
            </w:rPr>
          </w:rPrChange>
        </w:rPr>
        <w:pPrChange w:id="28631" w:author="Le Minh Nghia" w:date="2019-10-09T10:40:00Z">
          <w:pPr>
            <w:ind w:firstLine="709"/>
          </w:pPr>
        </w:pPrChange>
      </w:pPr>
      <w:proofErr w:type="spellStart"/>
      <w:r w:rsidRPr="00B41112">
        <w:rPr>
          <w:sz w:val="26"/>
          <w:szCs w:val="26"/>
          <w:rPrChange w:id="28632" w:author="Le Minh Nghia" w:date="2019-10-09T10:56:00Z">
            <w:rPr>
              <w:sz w:val="26"/>
              <w:szCs w:val="26"/>
            </w:rPr>
          </w:rPrChange>
        </w:rPr>
        <w:t>Nhóm</w:t>
      </w:r>
      <w:proofErr w:type="spellEnd"/>
      <w:r w:rsidRPr="00B41112">
        <w:rPr>
          <w:sz w:val="26"/>
          <w:szCs w:val="26"/>
          <w:rPrChange w:id="28633" w:author="Le Minh Nghia" w:date="2019-10-09T10:56:00Z">
            <w:rPr>
              <w:sz w:val="26"/>
              <w:szCs w:val="26"/>
            </w:rPr>
          </w:rPrChange>
        </w:rPr>
        <w:t xml:space="preserve"> </w:t>
      </w:r>
      <w:proofErr w:type="spellStart"/>
      <w:r w:rsidRPr="00B41112">
        <w:rPr>
          <w:sz w:val="26"/>
          <w:szCs w:val="26"/>
          <w:rPrChange w:id="28634" w:author="Le Minh Nghia" w:date="2019-10-09T10:56:00Z">
            <w:rPr>
              <w:sz w:val="26"/>
              <w:szCs w:val="26"/>
            </w:rPr>
          </w:rPrChange>
        </w:rPr>
        <w:t>tác</w:t>
      </w:r>
      <w:proofErr w:type="spellEnd"/>
      <w:r w:rsidRPr="00B41112">
        <w:rPr>
          <w:sz w:val="26"/>
          <w:szCs w:val="26"/>
          <w:rPrChange w:id="28635" w:author="Le Minh Nghia" w:date="2019-10-09T10:56:00Z">
            <w:rPr>
              <w:sz w:val="26"/>
              <w:szCs w:val="26"/>
            </w:rPr>
          </w:rPrChange>
        </w:rPr>
        <w:t xml:space="preserve"> </w:t>
      </w:r>
      <w:proofErr w:type="spellStart"/>
      <w:r w:rsidRPr="00B41112">
        <w:rPr>
          <w:sz w:val="26"/>
          <w:szCs w:val="26"/>
          <w:rPrChange w:id="28636" w:author="Le Minh Nghia" w:date="2019-10-09T10:56:00Z">
            <w:rPr>
              <w:sz w:val="26"/>
              <w:szCs w:val="26"/>
            </w:rPr>
          </w:rPrChange>
        </w:rPr>
        <w:t>giả</w:t>
      </w:r>
      <w:proofErr w:type="spellEnd"/>
      <w:r w:rsidRPr="00B41112">
        <w:rPr>
          <w:sz w:val="26"/>
          <w:szCs w:val="26"/>
          <w:rPrChange w:id="28637" w:author="Le Minh Nghia" w:date="2019-10-09T10:56:00Z">
            <w:rPr>
              <w:sz w:val="26"/>
              <w:szCs w:val="26"/>
            </w:rPr>
          </w:rPrChange>
        </w:rPr>
        <w:t xml:space="preserve"> </w:t>
      </w:r>
      <w:proofErr w:type="spellStart"/>
      <w:r w:rsidRPr="00B41112">
        <w:rPr>
          <w:sz w:val="26"/>
          <w:szCs w:val="26"/>
          <w:rPrChange w:id="28638" w:author="Le Minh Nghia" w:date="2019-10-09T10:56:00Z">
            <w:rPr>
              <w:sz w:val="26"/>
              <w:szCs w:val="26"/>
            </w:rPr>
          </w:rPrChange>
        </w:rPr>
        <w:t>được</w:t>
      </w:r>
      <w:proofErr w:type="spellEnd"/>
      <w:r w:rsidRPr="00B41112">
        <w:rPr>
          <w:sz w:val="26"/>
          <w:szCs w:val="26"/>
          <w:rPrChange w:id="28639" w:author="Le Minh Nghia" w:date="2019-10-09T10:56:00Z">
            <w:rPr>
              <w:sz w:val="26"/>
              <w:szCs w:val="26"/>
            </w:rPr>
          </w:rPrChange>
        </w:rPr>
        <w:t xml:space="preserve"> </w:t>
      </w:r>
      <w:proofErr w:type="spellStart"/>
      <w:r w:rsidRPr="00B41112">
        <w:rPr>
          <w:sz w:val="26"/>
          <w:szCs w:val="26"/>
          <w:rPrChange w:id="28640" w:author="Le Minh Nghia" w:date="2019-10-09T10:56:00Z">
            <w:rPr>
              <w:sz w:val="26"/>
              <w:szCs w:val="26"/>
            </w:rPr>
          </w:rPrChange>
        </w:rPr>
        <w:t>thực</w:t>
      </w:r>
      <w:proofErr w:type="spellEnd"/>
      <w:r w:rsidRPr="00B41112">
        <w:rPr>
          <w:sz w:val="26"/>
          <w:szCs w:val="26"/>
          <w:rPrChange w:id="28641" w:author="Le Minh Nghia" w:date="2019-10-09T10:56:00Z">
            <w:rPr>
              <w:sz w:val="26"/>
              <w:szCs w:val="26"/>
            </w:rPr>
          </w:rPrChange>
        </w:rPr>
        <w:t xml:space="preserve"> </w:t>
      </w:r>
      <w:proofErr w:type="spellStart"/>
      <w:r w:rsidRPr="00B41112">
        <w:rPr>
          <w:sz w:val="26"/>
          <w:szCs w:val="26"/>
          <w:rPrChange w:id="28642" w:author="Le Minh Nghia" w:date="2019-10-09T10:56:00Z">
            <w:rPr>
              <w:sz w:val="26"/>
              <w:szCs w:val="26"/>
            </w:rPr>
          </w:rPrChange>
        </w:rPr>
        <w:t>hiện</w:t>
      </w:r>
      <w:proofErr w:type="spellEnd"/>
      <w:r w:rsidRPr="00B41112">
        <w:rPr>
          <w:sz w:val="26"/>
          <w:szCs w:val="26"/>
          <w:rPrChange w:id="28643" w:author="Le Minh Nghia" w:date="2019-10-09T10:56:00Z">
            <w:rPr>
              <w:sz w:val="26"/>
              <w:szCs w:val="26"/>
            </w:rPr>
          </w:rPrChange>
        </w:rPr>
        <w:t xml:space="preserve"> </w:t>
      </w:r>
      <w:proofErr w:type="spellStart"/>
      <w:r w:rsidRPr="00B41112">
        <w:rPr>
          <w:sz w:val="26"/>
          <w:szCs w:val="26"/>
          <w:rPrChange w:id="28644" w:author="Le Minh Nghia" w:date="2019-10-09T10:56:00Z">
            <w:rPr>
              <w:sz w:val="26"/>
              <w:szCs w:val="26"/>
            </w:rPr>
          </w:rPrChange>
        </w:rPr>
        <w:t>gửi</w:t>
      </w:r>
      <w:proofErr w:type="spellEnd"/>
      <w:r w:rsidRPr="00B41112">
        <w:rPr>
          <w:sz w:val="26"/>
          <w:szCs w:val="26"/>
          <w:rPrChange w:id="28645" w:author="Le Minh Nghia" w:date="2019-10-09T10:56:00Z">
            <w:rPr>
              <w:sz w:val="26"/>
              <w:szCs w:val="26"/>
            </w:rPr>
          </w:rPrChange>
        </w:rPr>
        <w:t xml:space="preserve"> mail </w:t>
      </w:r>
      <w:proofErr w:type="spellStart"/>
      <w:r w:rsidRPr="00B41112">
        <w:rPr>
          <w:sz w:val="26"/>
          <w:szCs w:val="26"/>
          <w:rPrChange w:id="28646" w:author="Le Minh Nghia" w:date="2019-10-09T10:56:00Z">
            <w:rPr>
              <w:sz w:val="26"/>
              <w:szCs w:val="26"/>
            </w:rPr>
          </w:rPrChange>
        </w:rPr>
        <w:t>thông</w:t>
      </w:r>
      <w:proofErr w:type="spellEnd"/>
      <w:r w:rsidRPr="00B41112">
        <w:rPr>
          <w:sz w:val="26"/>
          <w:szCs w:val="26"/>
          <w:rPrChange w:id="28647" w:author="Le Minh Nghia" w:date="2019-10-09T10:56:00Z">
            <w:rPr>
              <w:sz w:val="26"/>
              <w:szCs w:val="26"/>
            </w:rPr>
          </w:rPrChange>
        </w:rPr>
        <w:t xml:space="preserve"> qua Google Gmail </w:t>
      </w:r>
      <w:proofErr w:type="spellStart"/>
      <w:r w:rsidRPr="00B41112">
        <w:rPr>
          <w:sz w:val="26"/>
          <w:szCs w:val="26"/>
          <w:rPrChange w:id="28648" w:author="Le Minh Nghia" w:date="2019-10-09T10:56:00Z">
            <w:rPr>
              <w:sz w:val="26"/>
              <w:szCs w:val="26"/>
            </w:rPr>
          </w:rPrChange>
        </w:rPr>
        <w:t>để</w:t>
      </w:r>
      <w:proofErr w:type="spellEnd"/>
      <w:r w:rsidRPr="00B41112">
        <w:rPr>
          <w:sz w:val="26"/>
          <w:szCs w:val="26"/>
          <w:rPrChange w:id="28649" w:author="Le Minh Nghia" w:date="2019-10-09T10:56:00Z">
            <w:rPr>
              <w:sz w:val="26"/>
              <w:szCs w:val="26"/>
            </w:rPr>
          </w:rPrChange>
        </w:rPr>
        <w:t xml:space="preserve"> </w:t>
      </w:r>
      <w:proofErr w:type="spellStart"/>
      <w:r w:rsidRPr="00B41112">
        <w:rPr>
          <w:sz w:val="26"/>
          <w:szCs w:val="26"/>
          <w:rPrChange w:id="28650" w:author="Le Minh Nghia" w:date="2019-10-09T10:56:00Z">
            <w:rPr>
              <w:sz w:val="26"/>
              <w:szCs w:val="26"/>
            </w:rPr>
          </w:rPrChange>
        </w:rPr>
        <w:t>nhận</w:t>
      </w:r>
      <w:proofErr w:type="spellEnd"/>
      <w:r w:rsidRPr="00B41112">
        <w:rPr>
          <w:sz w:val="26"/>
          <w:szCs w:val="26"/>
          <w:rPrChange w:id="28651" w:author="Le Minh Nghia" w:date="2019-10-09T10:56:00Z">
            <w:rPr>
              <w:sz w:val="26"/>
              <w:szCs w:val="26"/>
            </w:rPr>
          </w:rPrChange>
        </w:rPr>
        <w:t xml:space="preserve"> mail </w:t>
      </w:r>
      <w:proofErr w:type="spellStart"/>
      <w:r w:rsidRPr="00B41112">
        <w:rPr>
          <w:sz w:val="26"/>
          <w:szCs w:val="26"/>
          <w:rPrChange w:id="28652" w:author="Le Minh Nghia" w:date="2019-10-09T10:56:00Z">
            <w:rPr>
              <w:sz w:val="26"/>
              <w:szCs w:val="26"/>
            </w:rPr>
          </w:rPrChange>
        </w:rPr>
        <w:t>được</w:t>
      </w:r>
      <w:proofErr w:type="spellEnd"/>
      <w:r w:rsidRPr="00B41112">
        <w:rPr>
          <w:sz w:val="26"/>
          <w:szCs w:val="26"/>
          <w:rPrChange w:id="28653" w:author="Le Minh Nghia" w:date="2019-10-09T10:56:00Z">
            <w:rPr>
              <w:sz w:val="26"/>
              <w:szCs w:val="26"/>
            </w:rPr>
          </w:rPrChange>
        </w:rPr>
        <w:t xml:space="preserve"> </w:t>
      </w:r>
      <w:proofErr w:type="spellStart"/>
      <w:r w:rsidRPr="00B41112">
        <w:rPr>
          <w:sz w:val="26"/>
          <w:szCs w:val="26"/>
          <w:rPrChange w:id="28654" w:author="Le Minh Nghia" w:date="2019-10-09T10:56:00Z">
            <w:rPr>
              <w:sz w:val="26"/>
              <w:szCs w:val="26"/>
            </w:rPr>
          </w:rPrChange>
        </w:rPr>
        <w:t>gửi</w:t>
      </w:r>
      <w:proofErr w:type="spellEnd"/>
      <w:r w:rsidRPr="00B41112">
        <w:rPr>
          <w:sz w:val="26"/>
          <w:szCs w:val="26"/>
          <w:rPrChange w:id="28655" w:author="Le Minh Nghia" w:date="2019-10-09T10:56:00Z">
            <w:rPr>
              <w:sz w:val="26"/>
              <w:szCs w:val="26"/>
            </w:rPr>
          </w:rPrChange>
        </w:rPr>
        <w:t xml:space="preserve"> </w:t>
      </w:r>
      <w:proofErr w:type="spellStart"/>
      <w:r w:rsidRPr="00B41112">
        <w:rPr>
          <w:sz w:val="26"/>
          <w:szCs w:val="26"/>
          <w:rPrChange w:id="28656" w:author="Le Minh Nghia" w:date="2019-10-09T10:56:00Z">
            <w:rPr>
              <w:sz w:val="26"/>
              <w:szCs w:val="26"/>
            </w:rPr>
          </w:rPrChange>
        </w:rPr>
        <w:t>từ</w:t>
      </w:r>
      <w:proofErr w:type="spellEnd"/>
      <w:r w:rsidRPr="00B41112">
        <w:rPr>
          <w:sz w:val="26"/>
          <w:szCs w:val="26"/>
          <w:rPrChange w:id="28657" w:author="Le Minh Nghia" w:date="2019-10-09T10:56:00Z">
            <w:rPr>
              <w:sz w:val="26"/>
              <w:szCs w:val="26"/>
            </w:rPr>
          </w:rPrChange>
        </w:rPr>
        <w:t xml:space="preserve"> </w:t>
      </w:r>
      <w:proofErr w:type="spellStart"/>
      <w:r w:rsidRPr="00B41112">
        <w:rPr>
          <w:sz w:val="26"/>
          <w:szCs w:val="26"/>
          <w:rPrChange w:id="28658" w:author="Le Minh Nghia" w:date="2019-10-09T10:56:00Z">
            <w:rPr>
              <w:sz w:val="26"/>
              <w:szCs w:val="26"/>
            </w:rPr>
          </w:rPrChange>
        </w:rPr>
        <w:t>hệ</w:t>
      </w:r>
      <w:proofErr w:type="spellEnd"/>
      <w:r w:rsidRPr="00B41112">
        <w:rPr>
          <w:sz w:val="26"/>
          <w:szCs w:val="26"/>
          <w:rPrChange w:id="28659" w:author="Le Minh Nghia" w:date="2019-10-09T10:56:00Z">
            <w:rPr>
              <w:sz w:val="26"/>
              <w:szCs w:val="26"/>
            </w:rPr>
          </w:rPrChange>
        </w:rPr>
        <w:t xml:space="preserve"> </w:t>
      </w:r>
      <w:proofErr w:type="spellStart"/>
      <w:r w:rsidRPr="00B41112">
        <w:rPr>
          <w:sz w:val="26"/>
          <w:szCs w:val="26"/>
          <w:rPrChange w:id="28660" w:author="Le Minh Nghia" w:date="2019-10-09T10:56:00Z">
            <w:rPr>
              <w:sz w:val="26"/>
              <w:szCs w:val="26"/>
            </w:rPr>
          </w:rPrChange>
        </w:rPr>
        <w:t>thống</w:t>
      </w:r>
      <w:proofErr w:type="spellEnd"/>
      <w:r w:rsidRPr="00B41112">
        <w:rPr>
          <w:sz w:val="26"/>
          <w:szCs w:val="26"/>
          <w:rPrChange w:id="28661" w:author="Le Minh Nghia" w:date="2019-10-09T10:56:00Z">
            <w:rPr>
              <w:sz w:val="26"/>
              <w:szCs w:val="26"/>
            </w:rPr>
          </w:rPrChange>
        </w:rPr>
        <w:t xml:space="preserve"> </w:t>
      </w:r>
      <w:proofErr w:type="spellStart"/>
      <w:r w:rsidRPr="00B41112">
        <w:rPr>
          <w:sz w:val="26"/>
          <w:szCs w:val="26"/>
          <w:rPrChange w:id="28662" w:author="Le Minh Nghia" w:date="2019-10-09T10:56:00Z">
            <w:rPr>
              <w:sz w:val="26"/>
              <w:szCs w:val="26"/>
            </w:rPr>
          </w:rPrChange>
        </w:rPr>
        <w:t>đến</w:t>
      </w:r>
      <w:proofErr w:type="spellEnd"/>
      <w:r w:rsidRPr="00B41112">
        <w:rPr>
          <w:sz w:val="26"/>
          <w:szCs w:val="26"/>
          <w:rPrChange w:id="28663" w:author="Le Minh Nghia" w:date="2019-10-09T10:56:00Z">
            <w:rPr>
              <w:sz w:val="26"/>
              <w:szCs w:val="26"/>
            </w:rPr>
          </w:rPrChange>
        </w:rPr>
        <w:t xml:space="preserve"> </w:t>
      </w:r>
      <w:proofErr w:type="spellStart"/>
      <w:r w:rsidRPr="00B41112">
        <w:rPr>
          <w:sz w:val="26"/>
          <w:szCs w:val="26"/>
          <w:rPrChange w:id="28664" w:author="Le Minh Nghia" w:date="2019-10-09T10:56:00Z">
            <w:rPr>
              <w:sz w:val="26"/>
              <w:szCs w:val="26"/>
            </w:rPr>
          </w:rPrChange>
        </w:rPr>
        <w:t>người</w:t>
      </w:r>
      <w:proofErr w:type="spellEnd"/>
      <w:r w:rsidRPr="00B41112">
        <w:rPr>
          <w:sz w:val="26"/>
          <w:szCs w:val="26"/>
          <w:rPrChange w:id="28665" w:author="Le Minh Nghia" w:date="2019-10-09T10:56:00Z">
            <w:rPr>
              <w:sz w:val="26"/>
              <w:szCs w:val="26"/>
            </w:rPr>
          </w:rPrChange>
        </w:rPr>
        <w:t xml:space="preserve"> </w:t>
      </w:r>
      <w:proofErr w:type="spellStart"/>
      <w:r w:rsidRPr="00B41112">
        <w:rPr>
          <w:sz w:val="26"/>
          <w:szCs w:val="26"/>
          <w:rPrChange w:id="28666" w:author="Le Minh Nghia" w:date="2019-10-09T10:56:00Z">
            <w:rPr>
              <w:sz w:val="26"/>
              <w:szCs w:val="26"/>
            </w:rPr>
          </w:rPrChange>
        </w:rPr>
        <w:t>dùng</w:t>
      </w:r>
      <w:proofErr w:type="spellEnd"/>
      <w:r w:rsidRPr="00B41112">
        <w:rPr>
          <w:sz w:val="26"/>
          <w:szCs w:val="26"/>
          <w:rPrChange w:id="28667" w:author="Le Minh Nghia" w:date="2019-10-09T10:56:00Z">
            <w:rPr>
              <w:sz w:val="26"/>
              <w:szCs w:val="26"/>
            </w:rPr>
          </w:rPrChange>
        </w:rPr>
        <w:t xml:space="preserve">. Sau </w:t>
      </w:r>
      <w:proofErr w:type="spellStart"/>
      <w:r w:rsidRPr="00B41112">
        <w:rPr>
          <w:sz w:val="26"/>
          <w:szCs w:val="26"/>
          <w:rPrChange w:id="28668" w:author="Le Minh Nghia" w:date="2019-10-09T10:56:00Z">
            <w:rPr>
              <w:sz w:val="26"/>
              <w:szCs w:val="26"/>
            </w:rPr>
          </w:rPrChange>
        </w:rPr>
        <w:t>khi</w:t>
      </w:r>
      <w:proofErr w:type="spellEnd"/>
      <w:r w:rsidRPr="00B41112">
        <w:rPr>
          <w:sz w:val="26"/>
          <w:szCs w:val="26"/>
          <w:rPrChange w:id="28669" w:author="Le Minh Nghia" w:date="2019-10-09T10:56:00Z">
            <w:rPr>
              <w:sz w:val="26"/>
              <w:szCs w:val="26"/>
            </w:rPr>
          </w:rPrChange>
        </w:rPr>
        <w:t xml:space="preserve"> </w:t>
      </w:r>
      <w:proofErr w:type="spellStart"/>
      <w:r w:rsidRPr="00B41112">
        <w:rPr>
          <w:sz w:val="26"/>
          <w:szCs w:val="26"/>
          <w:rPrChange w:id="28670" w:author="Le Minh Nghia" w:date="2019-10-09T10:56:00Z">
            <w:rPr>
              <w:sz w:val="26"/>
              <w:szCs w:val="26"/>
            </w:rPr>
          </w:rPrChange>
        </w:rPr>
        <w:t>kiểm</w:t>
      </w:r>
      <w:proofErr w:type="spellEnd"/>
      <w:r w:rsidRPr="00B41112">
        <w:rPr>
          <w:sz w:val="26"/>
          <w:szCs w:val="26"/>
          <w:rPrChange w:id="28671" w:author="Le Minh Nghia" w:date="2019-10-09T10:56:00Z">
            <w:rPr>
              <w:sz w:val="26"/>
              <w:szCs w:val="26"/>
            </w:rPr>
          </w:rPrChange>
        </w:rPr>
        <w:t xml:space="preserve"> </w:t>
      </w:r>
      <w:proofErr w:type="spellStart"/>
      <w:r w:rsidRPr="00B41112">
        <w:rPr>
          <w:sz w:val="26"/>
          <w:szCs w:val="26"/>
          <w:rPrChange w:id="28672" w:author="Le Minh Nghia" w:date="2019-10-09T10:56:00Z">
            <w:rPr>
              <w:sz w:val="26"/>
              <w:szCs w:val="26"/>
            </w:rPr>
          </w:rPrChange>
        </w:rPr>
        <w:t>tra</w:t>
      </w:r>
      <w:proofErr w:type="spellEnd"/>
      <w:r w:rsidRPr="00B41112">
        <w:rPr>
          <w:sz w:val="26"/>
          <w:szCs w:val="26"/>
          <w:rPrChange w:id="28673" w:author="Le Minh Nghia" w:date="2019-10-09T10:56:00Z">
            <w:rPr>
              <w:sz w:val="26"/>
              <w:szCs w:val="26"/>
            </w:rPr>
          </w:rPrChange>
        </w:rPr>
        <w:t xml:space="preserve"> mail </w:t>
      </w:r>
      <w:proofErr w:type="spellStart"/>
      <w:r w:rsidRPr="00B41112">
        <w:rPr>
          <w:sz w:val="26"/>
          <w:szCs w:val="26"/>
          <w:rPrChange w:id="28674" w:author="Le Minh Nghia" w:date="2019-10-09T10:56:00Z">
            <w:rPr>
              <w:sz w:val="26"/>
              <w:szCs w:val="26"/>
            </w:rPr>
          </w:rPrChange>
        </w:rPr>
        <w:t>thì</w:t>
      </w:r>
      <w:proofErr w:type="spellEnd"/>
      <w:r w:rsidRPr="00B41112">
        <w:rPr>
          <w:sz w:val="26"/>
          <w:szCs w:val="26"/>
          <w:rPrChange w:id="28675" w:author="Le Minh Nghia" w:date="2019-10-09T10:56:00Z">
            <w:rPr>
              <w:sz w:val="26"/>
              <w:szCs w:val="26"/>
            </w:rPr>
          </w:rPrChange>
        </w:rPr>
        <w:t xml:space="preserve"> </w:t>
      </w:r>
      <w:proofErr w:type="spellStart"/>
      <w:r w:rsidRPr="00B41112">
        <w:rPr>
          <w:sz w:val="26"/>
          <w:szCs w:val="26"/>
          <w:rPrChange w:id="28676" w:author="Le Minh Nghia" w:date="2019-10-09T10:56:00Z">
            <w:rPr>
              <w:sz w:val="26"/>
              <w:szCs w:val="26"/>
            </w:rPr>
          </w:rPrChange>
        </w:rPr>
        <w:t>sẽ</w:t>
      </w:r>
      <w:proofErr w:type="spellEnd"/>
      <w:r w:rsidRPr="00B41112">
        <w:rPr>
          <w:sz w:val="26"/>
          <w:szCs w:val="26"/>
          <w:rPrChange w:id="28677" w:author="Le Minh Nghia" w:date="2019-10-09T10:56:00Z">
            <w:rPr>
              <w:sz w:val="26"/>
              <w:szCs w:val="26"/>
            </w:rPr>
          </w:rPrChange>
        </w:rPr>
        <w:t xml:space="preserve"> </w:t>
      </w:r>
      <w:proofErr w:type="spellStart"/>
      <w:r w:rsidRPr="00B41112">
        <w:rPr>
          <w:sz w:val="26"/>
          <w:szCs w:val="26"/>
          <w:rPrChange w:id="28678" w:author="Le Minh Nghia" w:date="2019-10-09T10:56:00Z">
            <w:rPr>
              <w:sz w:val="26"/>
              <w:szCs w:val="26"/>
            </w:rPr>
          </w:rPrChange>
        </w:rPr>
        <w:t>nhận</w:t>
      </w:r>
      <w:proofErr w:type="spellEnd"/>
      <w:r w:rsidRPr="00B41112">
        <w:rPr>
          <w:sz w:val="26"/>
          <w:szCs w:val="26"/>
          <w:rPrChange w:id="28679" w:author="Le Minh Nghia" w:date="2019-10-09T10:56:00Z">
            <w:rPr>
              <w:sz w:val="26"/>
              <w:szCs w:val="26"/>
            </w:rPr>
          </w:rPrChange>
        </w:rPr>
        <w:t xml:space="preserve"> </w:t>
      </w:r>
      <w:proofErr w:type="spellStart"/>
      <w:r w:rsidRPr="00B41112">
        <w:rPr>
          <w:sz w:val="26"/>
          <w:szCs w:val="26"/>
          <w:rPrChange w:id="28680" w:author="Le Minh Nghia" w:date="2019-10-09T10:56:00Z">
            <w:rPr>
              <w:sz w:val="26"/>
              <w:szCs w:val="26"/>
            </w:rPr>
          </w:rPrChange>
        </w:rPr>
        <w:t>được</w:t>
      </w:r>
      <w:proofErr w:type="spellEnd"/>
      <w:r w:rsidRPr="00B41112">
        <w:rPr>
          <w:sz w:val="26"/>
          <w:szCs w:val="26"/>
          <w:rPrChange w:id="28681" w:author="Le Minh Nghia" w:date="2019-10-09T10:56:00Z">
            <w:rPr>
              <w:sz w:val="26"/>
              <w:szCs w:val="26"/>
            </w:rPr>
          </w:rPrChange>
        </w:rPr>
        <w:t xml:space="preserve"> email </w:t>
      </w:r>
      <w:proofErr w:type="spellStart"/>
      <w:r w:rsidRPr="00B41112">
        <w:rPr>
          <w:sz w:val="26"/>
          <w:szCs w:val="26"/>
          <w:rPrChange w:id="28682" w:author="Le Minh Nghia" w:date="2019-10-09T10:56:00Z">
            <w:rPr>
              <w:sz w:val="26"/>
              <w:szCs w:val="26"/>
            </w:rPr>
          </w:rPrChange>
        </w:rPr>
        <w:t>vừa</w:t>
      </w:r>
      <w:proofErr w:type="spellEnd"/>
      <w:r w:rsidRPr="00B41112">
        <w:rPr>
          <w:sz w:val="26"/>
          <w:szCs w:val="26"/>
          <w:rPrChange w:id="28683" w:author="Le Minh Nghia" w:date="2019-10-09T10:56:00Z">
            <w:rPr>
              <w:sz w:val="26"/>
              <w:szCs w:val="26"/>
            </w:rPr>
          </w:rPrChange>
        </w:rPr>
        <w:t xml:space="preserve"> </w:t>
      </w:r>
      <w:proofErr w:type="spellStart"/>
      <w:r w:rsidRPr="00B41112">
        <w:rPr>
          <w:sz w:val="26"/>
          <w:szCs w:val="26"/>
          <w:rPrChange w:id="28684" w:author="Le Minh Nghia" w:date="2019-10-09T10:56:00Z">
            <w:rPr>
              <w:sz w:val="26"/>
              <w:szCs w:val="26"/>
            </w:rPr>
          </w:rPrChange>
        </w:rPr>
        <w:t>gửi</w:t>
      </w:r>
      <w:proofErr w:type="spellEnd"/>
      <w:r w:rsidRPr="00B41112">
        <w:rPr>
          <w:sz w:val="26"/>
          <w:szCs w:val="26"/>
          <w:rPrChange w:id="28685" w:author="Le Minh Nghia" w:date="2019-10-09T10:56:00Z">
            <w:rPr>
              <w:sz w:val="26"/>
              <w:szCs w:val="26"/>
            </w:rPr>
          </w:rPrChange>
        </w:rPr>
        <w:t xml:space="preserve"> </w:t>
      </w:r>
      <w:proofErr w:type="spellStart"/>
      <w:r w:rsidRPr="00B41112">
        <w:rPr>
          <w:sz w:val="26"/>
          <w:szCs w:val="26"/>
          <w:rPrChange w:id="28686" w:author="Le Minh Nghia" w:date="2019-10-09T10:56:00Z">
            <w:rPr>
              <w:sz w:val="26"/>
              <w:szCs w:val="26"/>
            </w:rPr>
          </w:rPrChange>
        </w:rPr>
        <w:t>được</w:t>
      </w:r>
      <w:proofErr w:type="spellEnd"/>
      <w:r w:rsidRPr="00B41112">
        <w:rPr>
          <w:sz w:val="26"/>
          <w:szCs w:val="26"/>
          <w:rPrChange w:id="28687" w:author="Le Minh Nghia" w:date="2019-10-09T10:56:00Z">
            <w:rPr>
              <w:sz w:val="26"/>
              <w:szCs w:val="26"/>
            </w:rPr>
          </w:rPrChange>
        </w:rPr>
        <w:t xml:space="preserve"> </w:t>
      </w:r>
      <w:proofErr w:type="spellStart"/>
      <w:r w:rsidRPr="00B41112">
        <w:rPr>
          <w:sz w:val="26"/>
          <w:szCs w:val="26"/>
          <w:rPrChange w:id="28688" w:author="Le Minh Nghia" w:date="2019-10-09T10:56:00Z">
            <w:rPr>
              <w:sz w:val="26"/>
              <w:szCs w:val="26"/>
            </w:rPr>
          </w:rPrChange>
        </w:rPr>
        <w:t>từ</w:t>
      </w:r>
      <w:proofErr w:type="spellEnd"/>
      <w:r w:rsidRPr="00B41112">
        <w:rPr>
          <w:sz w:val="26"/>
          <w:szCs w:val="26"/>
          <w:rPrChange w:id="28689" w:author="Le Minh Nghia" w:date="2019-10-09T10:56:00Z">
            <w:rPr>
              <w:sz w:val="26"/>
              <w:szCs w:val="26"/>
            </w:rPr>
          </w:rPrChange>
        </w:rPr>
        <w:t xml:space="preserve"> </w:t>
      </w:r>
      <w:proofErr w:type="spellStart"/>
      <w:r w:rsidRPr="00B41112">
        <w:rPr>
          <w:sz w:val="26"/>
          <w:szCs w:val="26"/>
          <w:rPrChange w:id="28690" w:author="Le Minh Nghia" w:date="2019-10-09T10:56:00Z">
            <w:rPr>
              <w:sz w:val="26"/>
              <w:szCs w:val="26"/>
            </w:rPr>
          </w:rPrChange>
        </w:rPr>
        <w:t>người</w:t>
      </w:r>
      <w:proofErr w:type="spellEnd"/>
      <w:r w:rsidRPr="00B41112">
        <w:rPr>
          <w:sz w:val="26"/>
          <w:szCs w:val="26"/>
          <w:rPrChange w:id="28691" w:author="Le Minh Nghia" w:date="2019-10-09T10:56:00Z">
            <w:rPr>
              <w:sz w:val="26"/>
              <w:szCs w:val="26"/>
            </w:rPr>
          </w:rPrChange>
        </w:rPr>
        <w:t xml:space="preserve"> </w:t>
      </w:r>
      <w:proofErr w:type="spellStart"/>
      <w:r w:rsidRPr="00B41112">
        <w:rPr>
          <w:sz w:val="26"/>
          <w:szCs w:val="26"/>
          <w:rPrChange w:id="28692" w:author="Le Minh Nghia" w:date="2019-10-09T10:56:00Z">
            <w:rPr>
              <w:sz w:val="26"/>
              <w:szCs w:val="26"/>
            </w:rPr>
          </w:rPrChange>
        </w:rPr>
        <w:t>quản</w:t>
      </w:r>
      <w:proofErr w:type="spellEnd"/>
      <w:r w:rsidRPr="00B41112">
        <w:rPr>
          <w:sz w:val="26"/>
          <w:szCs w:val="26"/>
          <w:rPrChange w:id="28693" w:author="Le Minh Nghia" w:date="2019-10-09T10:56:00Z">
            <w:rPr>
              <w:sz w:val="26"/>
              <w:szCs w:val="26"/>
            </w:rPr>
          </w:rPrChange>
        </w:rPr>
        <w:t xml:space="preserve"> </w:t>
      </w:r>
      <w:proofErr w:type="spellStart"/>
      <w:r w:rsidRPr="00B41112">
        <w:rPr>
          <w:sz w:val="26"/>
          <w:szCs w:val="26"/>
          <w:rPrChange w:id="28694" w:author="Le Minh Nghia" w:date="2019-10-09T10:56:00Z">
            <w:rPr>
              <w:sz w:val="26"/>
              <w:szCs w:val="26"/>
            </w:rPr>
          </w:rPrChange>
        </w:rPr>
        <w:t>trị</w:t>
      </w:r>
      <w:proofErr w:type="spellEnd"/>
    </w:p>
    <w:p w:rsidR="00203FCD" w:rsidRPr="00B41112" w:rsidRDefault="00203FCD">
      <w:pPr>
        <w:rPr>
          <w:sz w:val="26"/>
          <w:szCs w:val="26"/>
          <w:rPrChange w:id="28695" w:author="Le Minh Nghia" w:date="2019-10-09T10:56:00Z">
            <w:rPr>
              <w:sz w:val="26"/>
              <w:szCs w:val="26"/>
            </w:rPr>
          </w:rPrChange>
        </w:rPr>
        <w:pPrChange w:id="28696" w:author="Le Minh Nghia" w:date="2019-10-09T10:41:00Z">
          <w:pPr>
            <w:ind w:firstLine="709"/>
          </w:pPr>
        </w:pPrChange>
      </w:pPr>
      <w:r w:rsidRPr="00B41112">
        <w:rPr>
          <w:noProof/>
          <w:sz w:val="26"/>
          <w:szCs w:val="26"/>
          <w:rPrChange w:id="28697" w:author="Le Minh Nghia" w:date="2019-10-09T10:56:00Z">
            <w:rPr>
              <w:noProof/>
            </w:rPr>
          </w:rPrChange>
        </w:rPr>
        <w:lastRenderedPageBreak/>
        <w:drawing>
          <wp:inline distT="0" distB="0" distL="0" distR="0" wp14:anchorId="0091FFDB" wp14:editId="7DCDA60D">
            <wp:extent cx="5972175" cy="2934335"/>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934335"/>
                    </a:xfrm>
                    <a:prstGeom prst="rect">
                      <a:avLst/>
                    </a:prstGeom>
                  </pic:spPr>
                </pic:pic>
              </a:graphicData>
            </a:graphic>
          </wp:inline>
        </w:drawing>
      </w:r>
    </w:p>
    <w:p w:rsidR="00203FCD" w:rsidRPr="00B41112" w:rsidRDefault="00203FCD" w:rsidP="00203FCD">
      <w:pPr>
        <w:ind w:left="709"/>
        <w:jc w:val="center"/>
        <w:rPr>
          <w:i/>
          <w:sz w:val="26"/>
          <w:szCs w:val="26"/>
          <w:rPrChange w:id="28698" w:author="Le Minh Nghia" w:date="2019-10-09T10:56:00Z">
            <w:rPr>
              <w:i/>
              <w:sz w:val="26"/>
              <w:szCs w:val="26"/>
            </w:rPr>
          </w:rPrChange>
        </w:rPr>
      </w:pPr>
      <w:proofErr w:type="spellStart"/>
      <w:r w:rsidRPr="00B41112">
        <w:rPr>
          <w:i/>
          <w:sz w:val="26"/>
          <w:szCs w:val="26"/>
          <w:rPrChange w:id="28699" w:author="Le Minh Nghia" w:date="2019-10-09T10:56:00Z">
            <w:rPr>
              <w:i/>
              <w:sz w:val="26"/>
              <w:szCs w:val="26"/>
            </w:rPr>
          </w:rPrChange>
        </w:rPr>
        <w:t>Hình</w:t>
      </w:r>
      <w:proofErr w:type="spellEnd"/>
      <w:r w:rsidRPr="00B41112">
        <w:rPr>
          <w:i/>
          <w:sz w:val="26"/>
          <w:szCs w:val="26"/>
          <w:rPrChange w:id="28700" w:author="Le Minh Nghia" w:date="2019-10-09T10:56:00Z">
            <w:rPr>
              <w:i/>
              <w:sz w:val="26"/>
              <w:szCs w:val="26"/>
            </w:rPr>
          </w:rPrChange>
        </w:rPr>
        <w:t xml:space="preserve"> 4.b.13.2 </w:t>
      </w:r>
      <w:proofErr w:type="spellStart"/>
      <w:r w:rsidRPr="00B41112">
        <w:rPr>
          <w:i/>
          <w:sz w:val="26"/>
          <w:szCs w:val="26"/>
          <w:rPrChange w:id="28701" w:author="Le Minh Nghia" w:date="2019-10-09T10:56:00Z">
            <w:rPr>
              <w:i/>
              <w:sz w:val="26"/>
              <w:szCs w:val="26"/>
            </w:rPr>
          </w:rPrChange>
        </w:rPr>
        <w:t>Giao</w:t>
      </w:r>
      <w:proofErr w:type="spellEnd"/>
      <w:r w:rsidRPr="00B41112">
        <w:rPr>
          <w:i/>
          <w:sz w:val="26"/>
          <w:szCs w:val="26"/>
          <w:rPrChange w:id="28702" w:author="Le Minh Nghia" w:date="2019-10-09T10:56:00Z">
            <w:rPr>
              <w:i/>
              <w:sz w:val="26"/>
              <w:szCs w:val="26"/>
            </w:rPr>
          </w:rPrChange>
        </w:rPr>
        <w:t xml:space="preserve"> </w:t>
      </w:r>
      <w:proofErr w:type="spellStart"/>
      <w:r w:rsidRPr="00B41112">
        <w:rPr>
          <w:i/>
          <w:sz w:val="26"/>
          <w:szCs w:val="26"/>
          <w:rPrChange w:id="28703" w:author="Le Minh Nghia" w:date="2019-10-09T10:56:00Z">
            <w:rPr>
              <w:i/>
              <w:sz w:val="26"/>
              <w:szCs w:val="26"/>
            </w:rPr>
          </w:rPrChange>
        </w:rPr>
        <w:t>diện</w:t>
      </w:r>
      <w:proofErr w:type="spellEnd"/>
      <w:r w:rsidRPr="00B41112">
        <w:rPr>
          <w:i/>
          <w:sz w:val="26"/>
          <w:szCs w:val="26"/>
          <w:rPrChange w:id="28704" w:author="Le Minh Nghia" w:date="2019-10-09T10:56:00Z">
            <w:rPr>
              <w:i/>
              <w:sz w:val="26"/>
              <w:szCs w:val="26"/>
            </w:rPr>
          </w:rPrChange>
        </w:rPr>
        <w:t xml:space="preserve"> </w:t>
      </w:r>
      <w:proofErr w:type="spellStart"/>
      <w:r w:rsidRPr="00B41112">
        <w:rPr>
          <w:i/>
          <w:sz w:val="26"/>
          <w:szCs w:val="26"/>
          <w:rPrChange w:id="28705" w:author="Le Minh Nghia" w:date="2019-10-09T10:56:00Z">
            <w:rPr>
              <w:i/>
              <w:sz w:val="26"/>
              <w:szCs w:val="26"/>
            </w:rPr>
          </w:rPrChange>
        </w:rPr>
        <w:t>sau</w:t>
      </w:r>
      <w:proofErr w:type="spellEnd"/>
      <w:r w:rsidRPr="00B41112">
        <w:rPr>
          <w:i/>
          <w:sz w:val="26"/>
          <w:szCs w:val="26"/>
          <w:rPrChange w:id="28706" w:author="Le Minh Nghia" w:date="2019-10-09T10:56:00Z">
            <w:rPr>
              <w:i/>
              <w:sz w:val="26"/>
              <w:szCs w:val="26"/>
            </w:rPr>
          </w:rPrChange>
        </w:rPr>
        <w:t xml:space="preserve"> </w:t>
      </w:r>
      <w:proofErr w:type="spellStart"/>
      <w:r w:rsidRPr="00B41112">
        <w:rPr>
          <w:i/>
          <w:sz w:val="26"/>
          <w:szCs w:val="26"/>
          <w:rPrChange w:id="28707" w:author="Le Minh Nghia" w:date="2019-10-09T10:56:00Z">
            <w:rPr>
              <w:i/>
              <w:sz w:val="26"/>
              <w:szCs w:val="26"/>
            </w:rPr>
          </w:rPrChange>
        </w:rPr>
        <w:t>khi</w:t>
      </w:r>
      <w:proofErr w:type="spellEnd"/>
      <w:r w:rsidRPr="00B41112">
        <w:rPr>
          <w:i/>
          <w:sz w:val="26"/>
          <w:szCs w:val="26"/>
          <w:rPrChange w:id="28708" w:author="Le Minh Nghia" w:date="2019-10-09T10:56:00Z">
            <w:rPr>
              <w:i/>
              <w:sz w:val="26"/>
              <w:szCs w:val="26"/>
            </w:rPr>
          </w:rPrChange>
        </w:rPr>
        <w:t xml:space="preserve"> </w:t>
      </w:r>
      <w:proofErr w:type="spellStart"/>
      <w:r w:rsidRPr="00B41112">
        <w:rPr>
          <w:i/>
          <w:sz w:val="26"/>
          <w:szCs w:val="26"/>
          <w:rPrChange w:id="28709" w:author="Le Minh Nghia" w:date="2019-10-09T10:56:00Z">
            <w:rPr>
              <w:i/>
              <w:sz w:val="26"/>
              <w:szCs w:val="26"/>
            </w:rPr>
          </w:rPrChange>
        </w:rPr>
        <w:t>gửi</w:t>
      </w:r>
      <w:proofErr w:type="spellEnd"/>
      <w:r w:rsidRPr="00B41112">
        <w:rPr>
          <w:i/>
          <w:sz w:val="26"/>
          <w:szCs w:val="26"/>
          <w:rPrChange w:id="28710" w:author="Le Minh Nghia" w:date="2019-10-09T10:56:00Z">
            <w:rPr>
              <w:i/>
              <w:sz w:val="26"/>
              <w:szCs w:val="26"/>
            </w:rPr>
          </w:rPrChange>
        </w:rPr>
        <w:t xml:space="preserve"> mail </w:t>
      </w:r>
      <w:proofErr w:type="spellStart"/>
      <w:r w:rsidRPr="00B41112">
        <w:rPr>
          <w:i/>
          <w:sz w:val="26"/>
          <w:szCs w:val="26"/>
          <w:rPrChange w:id="28711" w:author="Le Minh Nghia" w:date="2019-10-09T10:56:00Z">
            <w:rPr>
              <w:i/>
              <w:sz w:val="26"/>
              <w:szCs w:val="26"/>
            </w:rPr>
          </w:rPrChange>
        </w:rPr>
        <w:t>thành</w:t>
      </w:r>
      <w:proofErr w:type="spellEnd"/>
      <w:r w:rsidRPr="00B41112">
        <w:rPr>
          <w:i/>
          <w:sz w:val="26"/>
          <w:szCs w:val="26"/>
          <w:rPrChange w:id="28712" w:author="Le Minh Nghia" w:date="2019-10-09T10:56:00Z">
            <w:rPr>
              <w:i/>
              <w:sz w:val="26"/>
              <w:szCs w:val="26"/>
            </w:rPr>
          </w:rPrChange>
        </w:rPr>
        <w:t xml:space="preserve"> </w:t>
      </w:r>
      <w:proofErr w:type="spellStart"/>
      <w:r w:rsidRPr="00B41112">
        <w:rPr>
          <w:i/>
          <w:sz w:val="26"/>
          <w:szCs w:val="26"/>
          <w:rPrChange w:id="28713" w:author="Le Minh Nghia" w:date="2019-10-09T10:56:00Z">
            <w:rPr>
              <w:i/>
              <w:sz w:val="26"/>
              <w:szCs w:val="26"/>
            </w:rPr>
          </w:rPrChange>
        </w:rPr>
        <w:t>công</w:t>
      </w:r>
      <w:proofErr w:type="spellEnd"/>
    </w:p>
    <w:p w:rsidR="00203FCD" w:rsidRPr="00B41112" w:rsidRDefault="00203FCD">
      <w:pPr>
        <w:rPr>
          <w:sz w:val="26"/>
          <w:szCs w:val="26"/>
          <w:rPrChange w:id="28714" w:author="Le Minh Nghia" w:date="2019-10-09T10:56:00Z">
            <w:rPr>
              <w:sz w:val="26"/>
              <w:szCs w:val="26"/>
            </w:rPr>
          </w:rPrChange>
        </w:rPr>
        <w:pPrChange w:id="28715" w:author="Le Minh Nghia" w:date="2019-10-09T10:41:00Z">
          <w:pPr>
            <w:ind w:left="709"/>
          </w:pPr>
        </w:pPrChange>
      </w:pPr>
      <w:del w:id="28716" w:author="Le Minh Nghia" w:date="2019-10-09T10:41:00Z">
        <w:r w:rsidRPr="00B41112" w:rsidDel="00CE3A23">
          <w:rPr>
            <w:sz w:val="26"/>
            <w:szCs w:val="26"/>
            <w:rPrChange w:id="28717" w:author="Le Minh Nghia" w:date="2019-10-09T10:56:00Z">
              <w:rPr>
                <w:sz w:val="26"/>
                <w:szCs w:val="26"/>
              </w:rPr>
            </w:rPrChange>
          </w:rPr>
          <w:delText xml:space="preserve"> </w:delText>
        </w:r>
      </w:del>
      <w:proofErr w:type="spellStart"/>
      <w:r w:rsidRPr="00B41112">
        <w:rPr>
          <w:sz w:val="26"/>
          <w:szCs w:val="26"/>
          <w:rPrChange w:id="28718" w:author="Le Minh Nghia" w:date="2019-10-09T10:56:00Z">
            <w:rPr>
              <w:sz w:val="26"/>
              <w:szCs w:val="26"/>
            </w:rPr>
          </w:rPrChange>
        </w:rPr>
        <w:t>Người</w:t>
      </w:r>
      <w:proofErr w:type="spellEnd"/>
      <w:r w:rsidRPr="00B41112">
        <w:rPr>
          <w:sz w:val="26"/>
          <w:szCs w:val="26"/>
          <w:rPrChange w:id="28719" w:author="Le Minh Nghia" w:date="2019-10-09T10:56:00Z">
            <w:rPr>
              <w:sz w:val="26"/>
              <w:szCs w:val="26"/>
            </w:rPr>
          </w:rPrChange>
        </w:rPr>
        <w:t xml:space="preserve"> </w:t>
      </w:r>
      <w:proofErr w:type="spellStart"/>
      <w:r w:rsidRPr="00B41112">
        <w:rPr>
          <w:sz w:val="26"/>
          <w:szCs w:val="26"/>
          <w:rPrChange w:id="28720" w:author="Le Minh Nghia" w:date="2019-10-09T10:56:00Z">
            <w:rPr>
              <w:sz w:val="26"/>
              <w:szCs w:val="26"/>
            </w:rPr>
          </w:rPrChange>
        </w:rPr>
        <w:t>dùng</w:t>
      </w:r>
      <w:proofErr w:type="spellEnd"/>
      <w:r w:rsidRPr="00B41112">
        <w:rPr>
          <w:sz w:val="26"/>
          <w:szCs w:val="26"/>
          <w:rPrChange w:id="28721" w:author="Le Minh Nghia" w:date="2019-10-09T10:56:00Z">
            <w:rPr>
              <w:sz w:val="26"/>
              <w:szCs w:val="26"/>
            </w:rPr>
          </w:rPrChange>
        </w:rPr>
        <w:t xml:space="preserve"> </w:t>
      </w:r>
      <w:proofErr w:type="spellStart"/>
      <w:r w:rsidRPr="00B41112">
        <w:rPr>
          <w:sz w:val="26"/>
          <w:szCs w:val="26"/>
          <w:rPrChange w:id="28722" w:author="Le Minh Nghia" w:date="2019-10-09T10:56:00Z">
            <w:rPr>
              <w:sz w:val="26"/>
              <w:szCs w:val="26"/>
            </w:rPr>
          </w:rPrChange>
        </w:rPr>
        <w:t>sẽ</w:t>
      </w:r>
      <w:proofErr w:type="spellEnd"/>
      <w:r w:rsidRPr="00B41112">
        <w:rPr>
          <w:sz w:val="26"/>
          <w:szCs w:val="26"/>
          <w:rPrChange w:id="28723" w:author="Le Minh Nghia" w:date="2019-10-09T10:56:00Z">
            <w:rPr>
              <w:sz w:val="26"/>
              <w:szCs w:val="26"/>
            </w:rPr>
          </w:rPrChange>
        </w:rPr>
        <w:t xml:space="preserve"> </w:t>
      </w:r>
      <w:proofErr w:type="spellStart"/>
      <w:r w:rsidRPr="00B41112">
        <w:rPr>
          <w:sz w:val="26"/>
          <w:szCs w:val="26"/>
          <w:rPrChange w:id="28724" w:author="Le Minh Nghia" w:date="2019-10-09T10:56:00Z">
            <w:rPr>
              <w:sz w:val="26"/>
              <w:szCs w:val="26"/>
            </w:rPr>
          </w:rPrChange>
        </w:rPr>
        <w:t>đăng</w:t>
      </w:r>
      <w:proofErr w:type="spellEnd"/>
      <w:r w:rsidRPr="00B41112">
        <w:rPr>
          <w:sz w:val="26"/>
          <w:szCs w:val="26"/>
          <w:rPrChange w:id="28725" w:author="Le Minh Nghia" w:date="2019-10-09T10:56:00Z">
            <w:rPr>
              <w:sz w:val="26"/>
              <w:szCs w:val="26"/>
            </w:rPr>
          </w:rPrChange>
        </w:rPr>
        <w:t xml:space="preserve"> </w:t>
      </w:r>
      <w:proofErr w:type="spellStart"/>
      <w:r w:rsidRPr="00B41112">
        <w:rPr>
          <w:sz w:val="26"/>
          <w:szCs w:val="26"/>
          <w:rPrChange w:id="28726" w:author="Le Minh Nghia" w:date="2019-10-09T10:56:00Z">
            <w:rPr>
              <w:sz w:val="26"/>
              <w:szCs w:val="26"/>
            </w:rPr>
          </w:rPrChange>
        </w:rPr>
        <w:t>nhập</w:t>
      </w:r>
      <w:proofErr w:type="spellEnd"/>
      <w:r w:rsidRPr="00B41112">
        <w:rPr>
          <w:sz w:val="26"/>
          <w:szCs w:val="26"/>
          <w:rPrChange w:id="28727" w:author="Le Minh Nghia" w:date="2019-10-09T10:56:00Z">
            <w:rPr>
              <w:sz w:val="26"/>
              <w:szCs w:val="26"/>
            </w:rPr>
          </w:rPrChange>
        </w:rPr>
        <w:t xml:space="preserve"> </w:t>
      </w:r>
      <w:proofErr w:type="spellStart"/>
      <w:r w:rsidRPr="00B41112">
        <w:rPr>
          <w:sz w:val="26"/>
          <w:szCs w:val="26"/>
          <w:rPrChange w:id="28728" w:author="Le Minh Nghia" w:date="2019-10-09T10:56:00Z">
            <w:rPr>
              <w:sz w:val="26"/>
              <w:szCs w:val="26"/>
            </w:rPr>
          </w:rPrChange>
        </w:rPr>
        <w:t>vào</w:t>
      </w:r>
      <w:proofErr w:type="spellEnd"/>
      <w:r w:rsidRPr="00B41112">
        <w:rPr>
          <w:sz w:val="26"/>
          <w:szCs w:val="26"/>
          <w:rPrChange w:id="28729" w:author="Le Minh Nghia" w:date="2019-10-09T10:56:00Z">
            <w:rPr>
              <w:sz w:val="26"/>
              <w:szCs w:val="26"/>
            </w:rPr>
          </w:rPrChange>
        </w:rPr>
        <w:t xml:space="preserve"> Google Gmail </w:t>
      </w:r>
      <w:proofErr w:type="spellStart"/>
      <w:r w:rsidRPr="00B41112">
        <w:rPr>
          <w:sz w:val="26"/>
          <w:szCs w:val="26"/>
          <w:rPrChange w:id="28730" w:author="Le Minh Nghia" w:date="2019-10-09T10:56:00Z">
            <w:rPr>
              <w:sz w:val="26"/>
              <w:szCs w:val="26"/>
            </w:rPr>
          </w:rPrChange>
        </w:rPr>
        <w:t>để</w:t>
      </w:r>
      <w:proofErr w:type="spellEnd"/>
      <w:r w:rsidRPr="00B41112">
        <w:rPr>
          <w:sz w:val="26"/>
          <w:szCs w:val="26"/>
          <w:rPrChange w:id="28731" w:author="Le Minh Nghia" w:date="2019-10-09T10:56:00Z">
            <w:rPr>
              <w:sz w:val="26"/>
              <w:szCs w:val="26"/>
            </w:rPr>
          </w:rPrChange>
        </w:rPr>
        <w:t xml:space="preserve"> </w:t>
      </w:r>
      <w:proofErr w:type="spellStart"/>
      <w:r w:rsidRPr="00B41112">
        <w:rPr>
          <w:sz w:val="26"/>
          <w:szCs w:val="26"/>
          <w:rPrChange w:id="28732" w:author="Le Minh Nghia" w:date="2019-10-09T10:56:00Z">
            <w:rPr>
              <w:sz w:val="26"/>
              <w:szCs w:val="26"/>
            </w:rPr>
          </w:rPrChange>
        </w:rPr>
        <w:t>nhận</w:t>
      </w:r>
      <w:proofErr w:type="spellEnd"/>
      <w:r w:rsidRPr="00B41112">
        <w:rPr>
          <w:sz w:val="26"/>
          <w:szCs w:val="26"/>
          <w:rPrChange w:id="28733" w:author="Le Minh Nghia" w:date="2019-10-09T10:56:00Z">
            <w:rPr>
              <w:sz w:val="26"/>
              <w:szCs w:val="26"/>
            </w:rPr>
          </w:rPrChange>
        </w:rPr>
        <w:t xml:space="preserve"> </w:t>
      </w:r>
      <w:proofErr w:type="spellStart"/>
      <w:r w:rsidRPr="00B41112">
        <w:rPr>
          <w:sz w:val="26"/>
          <w:szCs w:val="26"/>
          <w:rPrChange w:id="28734" w:author="Le Minh Nghia" w:date="2019-10-09T10:56:00Z">
            <w:rPr>
              <w:sz w:val="26"/>
              <w:szCs w:val="26"/>
            </w:rPr>
          </w:rPrChange>
        </w:rPr>
        <w:t>được</w:t>
      </w:r>
      <w:proofErr w:type="spellEnd"/>
      <w:r w:rsidRPr="00B41112">
        <w:rPr>
          <w:sz w:val="26"/>
          <w:szCs w:val="26"/>
          <w:rPrChange w:id="28735" w:author="Le Minh Nghia" w:date="2019-10-09T10:56:00Z">
            <w:rPr>
              <w:sz w:val="26"/>
              <w:szCs w:val="26"/>
            </w:rPr>
          </w:rPrChange>
        </w:rPr>
        <w:t xml:space="preserve"> mail </w:t>
      </w:r>
      <w:proofErr w:type="spellStart"/>
      <w:r w:rsidRPr="00B41112">
        <w:rPr>
          <w:sz w:val="26"/>
          <w:szCs w:val="26"/>
          <w:rPrChange w:id="28736" w:author="Le Minh Nghia" w:date="2019-10-09T10:56:00Z">
            <w:rPr>
              <w:sz w:val="26"/>
              <w:szCs w:val="26"/>
            </w:rPr>
          </w:rPrChange>
        </w:rPr>
        <w:t>vừa</w:t>
      </w:r>
      <w:proofErr w:type="spellEnd"/>
      <w:r w:rsidRPr="00B41112">
        <w:rPr>
          <w:sz w:val="26"/>
          <w:szCs w:val="26"/>
          <w:rPrChange w:id="28737" w:author="Le Minh Nghia" w:date="2019-10-09T10:56:00Z">
            <w:rPr>
              <w:sz w:val="26"/>
              <w:szCs w:val="26"/>
            </w:rPr>
          </w:rPrChange>
        </w:rPr>
        <w:t xml:space="preserve"> </w:t>
      </w:r>
      <w:proofErr w:type="spellStart"/>
      <w:r w:rsidRPr="00B41112">
        <w:rPr>
          <w:sz w:val="26"/>
          <w:szCs w:val="26"/>
          <w:rPrChange w:id="28738" w:author="Le Minh Nghia" w:date="2019-10-09T10:56:00Z">
            <w:rPr>
              <w:sz w:val="26"/>
              <w:szCs w:val="26"/>
            </w:rPr>
          </w:rPrChange>
        </w:rPr>
        <w:t>gửi</w:t>
      </w:r>
      <w:proofErr w:type="spellEnd"/>
      <w:r w:rsidRPr="00B41112">
        <w:rPr>
          <w:sz w:val="26"/>
          <w:szCs w:val="26"/>
          <w:rPrChange w:id="28739" w:author="Le Minh Nghia" w:date="2019-10-09T10:56:00Z">
            <w:rPr>
              <w:sz w:val="26"/>
              <w:szCs w:val="26"/>
            </w:rPr>
          </w:rPrChange>
        </w:rPr>
        <w:t xml:space="preserve"> </w:t>
      </w:r>
      <w:proofErr w:type="spellStart"/>
      <w:r w:rsidRPr="00B41112">
        <w:rPr>
          <w:sz w:val="26"/>
          <w:szCs w:val="26"/>
          <w:rPrChange w:id="28740" w:author="Le Minh Nghia" w:date="2019-10-09T10:56:00Z">
            <w:rPr>
              <w:sz w:val="26"/>
              <w:szCs w:val="26"/>
            </w:rPr>
          </w:rPrChange>
        </w:rPr>
        <w:t>được</w:t>
      </w:r>
      <w:proofErr w:type="spellEnd"/>
      <w:r w:rsidRPr="00B41112">
        <w:rPr>
          <w:sz w:val="26"/>
          <w:szCs w:val="26"/>
          <w:rPrChange w:id="28741" w:author="Le Minh Nghia" w:date="2019-10-09T10:56:00Z">
            <w:rPr>
              <w:sz w:val="26"/>
              <w:szCs w:val="26"/>
            </w:rPr>
          </w:rPrChange>
        </w:rPr>
        <w:t xml:space="preserve"> </w:t>
      </w:r>
      <w:proofErr w:type="spellStart"/>
      <w:r w:rsidRPr="00B41112">
        <w:rPr>
          <w:sz w:val="26"/>
          <w:szCs w:val="26"/>
          <w:rPrChange w:id="28742" w:author="Le Minh Nghia" w:date="2019-10-09T10:56:00Z">
            <w:rPr>
              <w:sz w:val="26"/>
              <w:szCs w:val="26"/>
            </w:rPr>
          </w:rPrChange>
        </w:rPr>
        <w:t>từ</w:t>
      </w:r>
      <w:proofErr w:type="spellEnd"/>
      <w:r w:rsidRPr="00B41112">
        <w:rPr>
          <w:sz w:val="26"/>
          <w:szCs w:val="26"/>
          <w:rPrChange w:id="28743" w:author="Le Minh Nghia" w:date="2019-10-09T10:56:00Z">
            <w:rPr>
              <w:sz w:val="26"/>
              <w:szCs w:val="26"/>
            </w:rPr>
          </w:rPrChange>
        </w:rPr>
        <w:t xml:space="preserve"> </w:t>
      </w:r>
      <w:proofErr w:type="spellStart"/>
      <w:r w:rsidRPr="00B41112">
        <w:rPr>
          <w:sz w:val="26"/>
          <w:szCs w:val="26"/>
          <w:rPrChange w:id="28744" w:author="Le Minh Nghia" w:date="2019-10-09T10:56:00Z">
            <w:rPr>
              <w:sz w:val="26"/>
              <w:szCs w:val="26"/>
            </w:rPr>
          </w:rPrChange>
        </w:rPr>
        <w:t>người</w:t>
      </w:r>
      <w:proofErr w:type="spellEnd"/>
      <w:r w:rsidRPr="00B41112">
        <w:rPr>
          <w:sz w:val="26"/>
          <w:szCs w:val="26"/>
          <w:rPrChange w:id="28745" w:author="Le Minh Nghia" w:date="2019-10-09T10:56:00Z">
            <w:rPr>
              <w:sz w:val="26"/>
              <w:szCs w:val="26"/>
            </w:rPr>
          </w:rPrChange>
        </w:rPr>
        <w:t xml:space="preserve"> </w:t>
      </w:r>
      <w:proofErr w:type="spellStart"/>
      <w:r w:rsidRPr="00B41112">
        <w:rPr>
          <w:sz w:val="26"/>
          <w:szCs w:val="26"/>
          <w:rPrChange w:id="28746" w:author="Le Minh Nghia" w:date="2019-10-09T10:56:00Z">
            <w:rPr>
              <w:sz w:val="26"/>
              <w:szCs w:val="26"/>
            </w:rPr>
          </w:rPrChange>
        </w:rPr>
        <w:t>quản</w:t>
      </w:r>
      <w:proofErr w:type="spellEnd"/>
      <w:r w:rsidRPr="00B41112">
        <w:rPr>
          <w:sz w:val="26"/>
          <w:szCs w:val="26"/>
          <w:rPrChange w:id="28747" w:author="Le Minh Nghia" w:date="2019-10-09T10:56:00Z">
            <w:rPr>
              <w:sz w:val="26"/>
              <w:szCs w:val="26"/>
            </w:rPr>
          </w:rPrChange>
        </w:rPr>
        <w:t xml:space="preserve"> </w:t>
      </w:r>
      <w:proofErr w:type="spellStart"/>
      <w:r w:rsidRPr="00B41112">
        <w:rPr>
          <w:sz w:val="26"/>
          <w:szCs w:val="26"/>
          <w:rPrChange w:id="28748" w:author="Le Minh Nghia" w:date="2019-10-09T10:56:00Z">
            <w:rPr>
              <w:sz w:val="26"/>
              <w:szCs w:val="26"/>
            </w:rPr>
          </w:rPrChange>
        </w:rPr>
        <w:t>trị</w:t>
      </w:r>
      <w:proofErr w:type="spellEnd"/>
    </w:p>
    <w:p w:rsidR="00203FCD" w:rsidRPr="00B41112" w:rsidRDefault="00203FCD">
      <w:pPr>
        <w:rPr>
          <w:sz w:val="26"/>
          <w:szCs w:val="26"/>
          <w:rPrChange w:id="28749" w:author="Le Minh Nghia" w:date="2019-10-09T10:56:00Z">
            <w:rPr>
              <w:sz w:val="26"/>
              <w:szCs w:val="26"/>
            </w:rPr>
          </w:rPrChange>
        </w:rPr>
        <w:pPrChange w:id="28750" w:author="Le Minh Nghia" w:date="2019-10-09T10:41:00Z">
          <w:pPr>
            <w:ind w:left="709"/>
            <w:jc w:val="center"/>
          </w:pPr>
        </w:pPrChange>
      </w:pPr>
      <w:r w:rsidRPr="00B41112">
        <w:rPr>
          <w:noProof/>
          <w:sz w:val="26"/>
          <w:szCs w:val="26"/>
          <w:rPrChange w:id="28751" w:author="Le Minh Nghia" w:date="2019-10-09T10:56:00Z">
            <w:rPr>
              <w:noProof/>
              <w:sz w:val="26"/>
              <w:szCs w:val="26"/>
            </w:rPr>
          </w:rPrChange>
        </w:rPr>
        <w:drawing>
          <wp:inline distT="0" distB="0" distL="0" distR="0">
            <wp:extent cx="5972175" cy="2560955"/>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Untitle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72175" cy="2560955"/>
                    </a:xfrm>
                    <a:prstGeom prst="rect">
                      <a:avLst/>
                    </a:prstGeom>
                  </pic:spPr>
                </pic:pic>
              </a:graphicData>
            </a:graphic>
          </wp:inline>
        </w:drawing>
      </w:r>
    </w:p>
    <w:p w:rsidR="00203FCD" w:rsidRPr="00B41112" w:rsidRDefault="00203FCD" w:rsidP="00203FCD">
      <w:pPr>
        <w:ind w:left="709"/>
        <w:jc w:val="center"/>
        <w:rPr>
          <w:sz w:val="26"/>
          <w:szCs w:val="26"/>
          <w:rPrChange w:id="28752" w:author="Le Minh Nghia" w:date="2019-10-09T10:56:00Z">
            <w:rPr>
              <w:sz w:val="26"/>
              <w:szCs w:val="26"/>
            </w:rPr>
          </w:rPrChange>
        </w:rPr>
      </w:pPr>
      <w:proofErr w:type="spellStart"/>
      <w:r w:rsidRPr="00B41112">
        <w:rPr>
          <w:i/>
          <w:sz w:val="26"/>
          <w:szCs w:val="26"/>
          <w:rPrChange w:id="28753" w:author="Le Minh Nghia" w:date="2019-10-09T10:56:00Z">
            <w:rPr>
              <w:i/>
              <w:sz w:val="26"/>
              <w:szCs w:val="26"/>
            </w:rPr>
          </w:rPrChange>
        </w:rPr>
        <w:t>Hình</w:t>
      </w:r>
      <w:proofErr w:type="spellEnd"/>
      <w:r w:rsidRPr="00B41112">
        <w:rPr>
          <w:i/>
          <w:sz w:val="26"/>
          <w:szCs w:val="26"/>
          <w:rPrChange w:id="28754" w:author="Le Minh Nghia" w:date="2019-10-09T10:56:00Z">
            <w:rPr>
              <w:i/>
              <w:sz w:val="26"/>
              <w:szCs w:val="26"/>
            </w:rPr>
          </w:rPrChange>
        </w:rPr>
        <w:t xml:space="preserve"> 4.b.13.3 </w:t>
      </w:r>
      <w:proofErr w:type="spellStart"/>
      <w:r w:rsidRPr="00B41112">
        <w:rPr>
          <w:i/>
          <w:sz w:val="26"/>
          <w:szCs w:val="26"/>
          <w:rPrChange w:id="28755" w:author="Le Minh Nghia" w:date="2019-10-09T10:56:00Z">
            <w:rPr>
              <w:i/>
              <w:sz w:val="26"/>
              <w:szCs w:val="26"/>
            </w:rPr>
          </w:rPrChange>
        </w:rPr>
        <w:t>Giao</w:t>
      </w:r>
      <w:proofErr w:type="spellEnd"/>
      <w:r w:rsidRPr="00B41112">
        <w:rPr>
          <w:i/>
          <w:sz w:val="26"/>
          <w:szCs w:val="26"/>
          <w:rPrChange w:id="28756" w:author="Le Minh Nghia" w:date="2019-10-09T10:56:00Z">
            <w:rPr>
              <w:i/>
              <w:sz w:val="26"/>
              <w:szCs w:val="26"/>
            </w:rPr>
          </w:rPrChange>
        </w:rPr>
        <w:t xml:space="preserve"> </w:t>
      </w:r>
      <w:proofErr w:type="spellStart"/>
      <w:r w:rsidRPr="00B41112">
        <w:rPr>
          <w:i/>
          <w:sz w:val="26"/>
          <w:szCs w:val="26"/>
          <w:rPrChange w:id="28757" w:author="Le Minh Nghia" w:date="2019-10-09T10:56:00Z">
            <w:rPr>
              <w:i/>
              <w:sz w:val="26"/>
              <w:szCs w:val="26"/>
            </w:rPr>
          </w:rPrChange>
        </w:rPr>
        <w:t>diện</w:t>
      </w:r>
      <w:proofErr w:type="spellEnd"/>
      <w:r w:rsidRPr="00B41112">
        <w:rPr>
          <w:i/>
          <w:sz w:val="26"/>
          <w:szCs w:val="26"/>
          <w:rPrChange w:id="28758" w:author="Le Minh Nghia" w:date="2019-10-09T10:56:00Z">
            <w:rPr>
              <w:i/>
              <w:sz w:val="26"/>
              <w:szCs w:val="26"/>
            </w:rPr>
          </w:rPrChange>
        </w:rPr>
        <w:t xml:space="preserve"> mail </w:t>
      </w:r>
      <w:proofErr w:type="spellStart"/>
      <w:r w:rsidRPr="00B41112">
        <w:rPr>
          <w:i/>
          <w:sz w:val="26"/>
          <w:szCs w:val="26"/>
          <w:rPrChange w:id="28759" w:author="Le Minh Nghia" w:date="2019-10-09T10:56:00Z">
            <w:rPr>
              <w:i/>
              <w:sz w:val="26"/>
              <w:szCs w:val="26"/>
            </w:rPr>
          </w:rPrChange>
        </w:rPr>
        <w:t>vừa</w:t>
      </w:r>
      <w:proofErr w:type="spellEnd"/>
      <w:r w:rsidRPr="00B41112">
        <w:rPr>
          <w:i/>
          <w:sz w:val="26"/>
          <w:szCs w:val="26"/>
          <w:rPrChange w:id="28760" w:author="Le Minh Nghia" w:date="2019-10-09T10:56:00Z">
            <w:rPr>
              <w:i/>
              <w:sz w:val="26"/>
              <w:szCs w:val="26"/>
            </w:rPr>
          </w:rPrChange>
        </w:rPr>
        <w:t xml:space="preserve"> </w:t>
      </w:r>
      <w:proofErr w:type="spellStart"/>
      <w:r w:rsidRPr="00B41112">
        <w:rPr>
          <w:i/>
          <w:sz w:val="26"/>
          <w:szCs w:val="26"/>
          <w:rPrChange w:id="28761" w:author="Le Minh Nghia" w:date="2019-10-09T10:56:00Z">
            <w:rPr>
              <w:i/>
              <w:sz w:val="26"/>
              <w:szCs w:val="26"/>
            </w:rPr>
          </w:rPrChange>
        </w:rPr>
        <w:t>nhận</w:t>
      </w:r>
      <w:proofErr w:type="spellEnd"/>
      <w:r w:rsidRPr="00B41112">
        <w:rPr>
          <w:i/>
          <w:sz w:val="26"/>
          <w:szCs w:val="26"/>
          <w:rPrChange w:id="28762" w:author="Le Minh Nghia" w:date="2019-10-09T10:56:00Z">
            <w:rPr>
              <w:i/>
              <w:sz w:val="26"/>
              <w:szCs w:val="26"/>
            </w:rPr>
          </w:rPrChange>
        </w:rPr>
        <w:t xml:space="preserve"> </w:t>
      </w:r>
      <w:proofErr w:type="spellStart"/>
      <w:r w:rsidRPr="00B41112">
        <w:rPr>
          <w:i/>
          <w:sz w:val="26"/>
          <w:szCs w:val="26"/>
          <w:rPrChange w:id="28763" w:author="Le Minh Nghia" w:date="2019-10-09T10:56:00Z">
            <w:rPr>
              <w:i/>
              <w:sz w:val="26"/>
              <w:szCs w:val="26"/>
            </w:rPr>
          </w:rPrChange>
        </w:rPr>
        <w:t>được</w:t>
      </w:r>
      <w:proofErr w:type="spellEnd"/>
    </w:p>
    <w:p w:rsidR="00203FCD" w:rsidRPr="00B41112" w:rsidRDefault="00203FCD" w:rsidP="00097A61">
      <w:pPr>
        <w:ind w:firstLine="709"/>
        <w:rPr>
          <w:sz w:val="26"/>
          <w:szCs w:val="26"/>
          <w:rPrChange w:id="28764" w:author="Le Minh Nghia" w:date="2019-10-09T10:56:00Z">
            <w:rPr>
              <w:sz w:val="26"/>
              <w:szCs w:val="26"/>
            </w:rPr>
          </w:rPrChange>
        </w:rPr>
      </w:pPr>
    </w:p>
    <w:p w:rsidR="008662E2" w:rsidRPr="00B41112" w:rsidRDefault="008662E2">
      <w:pPr>
        <w:pStyle w:val="ListParagraph"/>
        <w:numPr>
          <w:ilvl w:val="0"/>
          <w:numId w:val="47"/>
        </w:numPr>
        <w:ind w:left="360"/>
        <w:rPr>
          <w:sz w:val="26"/>
          <w:szCs w:val="26"/>
          <w:rPrChange w:id="28765" w:author="Le Minh Nghia" w:date="2019-10-09T10:56:00Z">
            <w:rPr>
              <w:sz w:val="26"/>
              <w:szCs w:val="26"/>
            </w:rPr>
          </w:rPrChange>
        </w:rPr>
        <w:pPrChange w:id="28766" w:author="Le Minh Nghia" w:date="2019-10-09T10:41:00Z">
          <w:pPr>
            <w:pStyle w:val="ListParagraph"/>
            <w:numPr>
              <w:numId w:val="47"/>
            </w:numPr>
            <w:ind w:hanging="360"/>
          </w:pPr>
        </w:pPrChange>
      </w:pPr>
      <w:proofErr w:type="spellStart"/>
      <w:r w:rsidRPr="00B41112">
        <w:rPr>
          <w:b/>
          <w:sz w:val="26"/>
          <w:szCs w:val="26"/>
          <w:rPrChange w:id="28767" w:author="Le Minh Nghia" w:date="2019-10-09T10:56:00Z">
            <w:rPr>
              <w:b/>
              <w:sz w:val="26"/>
              <w:szCs w:val="26"/>
            </w:rPr>
          </w:rPrChange>
        </w:rPr>
        <w:t>Giao</w:t>
      </w:r>
      <w:proofErr w:type="spellEnd"/>
      <w:r w:rsidRPr="00B41112">
        <w:rPr>
          <w:b/>
          <w:sz w:val="26"/>
          <w:szCs w:val="26"/>
          <w:rPrChange w:id="28768" w:author="Le Minh Nghia" w:date="2019-10-09T10:56:00Z">
            <w:rPr>
              <w:b/>
              <w:sz w:val="26"/>
              <w:szCs w:val="26"/>
            </w:rPr>
          </w:rPrChange>
        </w:rPr>
        <w:t xml:space="preserve"> </w:t>
      </w:r>
      <w:proofErr w:type="spellStart"/>
      <w:r w:rsidRPr="00B41112">
        <w:rPr>
          <w:b/>
          <w:sz w:val="26"/>
          <w:szCs w:val="26"/>
          <w:rPrChange w:id="28769" w:author="Le Minh Nghia" w:date="2019-10-09T10:56:00Z">
            <w:rPr>
              <w:b/>
              <w:sz w:val="26"/>
              <w:szCs w:val="26"/>
            </w:rPr>
          </w:rPrChange>
        </w:rPr>
        <w:t>diện</w:t>
      </w:r>
      <w:proofErr w:type="spellEnd"/>
      <w:r w:rsidRPr="00B41112">
        <w:rPr>
          <w:b/>
          <w:sz w:val="26"/>
          <w:szCs w:val="26"/>
          <w:rPrChange w:id="28770" w:author="Le Minh Nghia" w:date="2019-10-09T10:56:00Z">
            <w:rPr>
              <w:b/>
              <w:sz w:val="26"/>
              <w:szCs w:val="26"/>
            </w:rPr>
          </w:rPrChange>
        </w:rPr>
        <w:t xml:space="preserve"> </w:t>
      </w:r>
      <w:proofErr w:type="spellStart"/>
      <w:r w:rsidRPr="00B41112">
        <w:rPr>
          <w:b/>
          <w:sz w:val="26"/>
          <w:szCs w:val="26"/>
          <w:rPrChange w:id="28771" w:author="Le Minh Nghia" w:date="2019-10-09T10:56:00Z">
            <w:rPr>
              <w:b/>
              <w:sz w:val="26"/>
              <w:szCs w:val="26"/>
            </w:rPr>
          </w:rPrChange>
        </w:rPr>
        <w:t>thông</w:t>
      </w:r>
      <w:proofErr w:type="spellEnd"/>
      <w:r w:rsidRPr="00B41112">
        <w:rPr>
          <w:b/>
          <w:sz w:val="26"/>
          <w:szCs w:val="26"/>
          <w:rPrChange w:id="28772" w:author="Le Minh Nghia" w:date="2019-10-09T10:56:00Z">
            <w:rPr>
              <w:b/>
              <w:sz w:val="26"/>
              <w:szCs w:val="26"/>
            </w:rPr>
          </w:rPrChange>
        </w:rPr>
        <w:t xml:space="preserve"> tin </w:t>
      </w:r>
      <w:proofErr w:type="spellStart"/>
      <w:r w:rsidRPr="00B41112">
        <w:rPr>
          <w:b/>
          <w:sz w:val="26"/>
          <w:szCs w:val="26"/>
          <w:rPrChange w:id="28773" w:author="Le Minh Nghia" w:date="2019-10-09T10:56:00Z">
            <w:rPr>
              <w:b/>
              <w:sz w:val="26"/>
              <w:szCs w:val="26"/>
            </w:rPr>
          </w:rPrChange>
        </w:rPr>
        <w:t>cá</w:t>
      </w:r>
      <w:proofErr w:type="spellEnd"/>
      <w:r w:rsidRPr="00B41112">
        <w:rPr>
          <w:b/>
          <w:sz w:val="26"/>
          <w:szCs w:val="26"/>
          <w:rPrChange w:id="28774" w:author="Le Minh Nghia" w:date="2019-10-09T10:56:00Z">
            <w:rPr>
              <w:b/>
              <w:sz w:val="26"/>
              <w:szCs w:val="26"/>
            </w:rPr>
          </w:rPrChange>
        </w:rPr>
        <w:t xml:space="preserve"> </w:t>
      </w:r>
      <w:proofErr w:type="spellStart"/>
      <w:r w:rsidRPr="00B41112">
        <w:rPr>
          <w:b/>
          <w:sz w:val="26"/>
          <w:szCs w:val="26"/>
          <w:rPrChange w:id="28775" w:author="Le Minh Nghia" w:date="2019-10-09T10:56:00Z">
            <w:rPr>
              <w:b/>
              <w:sz w:val="26"/>
              <w:szCs w:val="26"/>
            </w:rPr>
          </w:rPrChange>
        </w:rPr>
        <w:t>nhân</w:t>
      </w:r>
      <w:proofErr w:type="spellEnd"/>
      <w:r w:rsidRPr="00B41112">
        <w:rPr>
          <w:b/>
          <w:sz w:val="26"/>
          <w:szCs w:val="26"/>
          <w:rPrChange w:id="28776" w:author="Le Minh Nghia" w:date="2019-10-09T10:56:00Z">
            <w:rPr>
              <w:b/>
              <w:sz w:val="26"/>
              <w:szCs w:val="26"/>
            </w:rPr>
          </w:rPrChange>
        </w:rPr>
        <w:t xml:space="preserve"> </w:t>
      </w:r>
      <w:proofErr w:type="spellStart"/>
      <w:r w:rsidRPr="00B41112">
        <w:rPr>
          <w:b/>
          <w:sz w:val="26"/>
          <w:szCs w:val="26"/>
          <w:rPrChange w:id="28777" w:author="Le Minh Nghia" w:date="2019-10-09T10:56:00Z">
            <w:rPr>
              <w:b/>
              <w:sz w:val="26"/>
              <w:szCs w:val="26"/>
            </w:rPr>
          </w:rPrChange>
        </w:rPr>
        <w:t>và</w:t>
      </w:r>
      <w:proofErr w:type="spellEnd"/>
      <w:r w:rsidRPr="00B41112">
        <w:rPr>
          <w:b/>
          <w:sz w:val="26"/>
          <w:szCs w:val="26"/>
          <w:rPrChange w:id="28778" w:author="Le Minh Nghia" w:date="2019-10-09T10:56:00Z">
            <w:rPr>
              <w:b/>
              <w:sz w:val="26"/>
              <w:szCs w:val="26"/>
            </w:rPr>
          </w:rPrChange>
        </w:rPr>
        <w:t xml:space="preserve"> </w:t>
      </w:r>
      <w:proofErr w:type="spellStart"/>
      <w:r w:rsidRPr="00B41112">
        <w:rPr>
          <w:b/>
          <w:sz w:val="26"/>
          <w:szCs w:val="26"/>
          <w:rPrChange w:id="28779" w:author="Le Minh Nghia" w:date="2019-10-09T10:56:00Z">
            <w:rPr>
              <w:b/>
              <w:sz w:val="26"/>
              <w:szCs w:val="26"/>
            </w:rPr>
          </w:rPrChange>
        </w:rPr>
        <w:t>việc</w:t>
      </w:r>
      <w:proofErr w:type="spellEnd"/>
      <w:r w:rsidRPr="00B41112">
        <w:rPr>
          <w:b/>
          <w:sz w:val="26"/>
          <w:szCs w:val="26"/>
          <w:rPrChange w:id="28780" w:author="Le Minh Nghia" w:date="2019-10-09T10:56:00Z">
            <w:rPr>
              <w:b/>
              <w:sz w:val="26"/>
              <w:szCs w:val="26"/>
            </w:rPr>
          </w:rPrChange>
        </w:rPr>
        <w:t xml:space="preserve"> </w:t>
      </w:r>
      <w:proofErr w:type="spellStart"/>
      <w:r w:rsidRPr="00B41112">
        <w:rPr>
          <w:b/>
          <w:sz w:val="26"/>
          <w:szCs w:val="26"/>
          <w:rPrChange w:id="28781" w:author="Le Minh Nghia" w:date="2019-10-09T10:56:00Z">
            <w:rPr>
              <w:b/>
              <w:sz w:val="26"/>
              <w:szCs w:val="26"/>
            </w:rPr>
          </w:rPrChange>
        </w:rPr>
        <w:t>làm</w:t>
      </w:r>
      <w:proofErr w:type="spellEnd"/>
      <w:r w:rsidRPr="00B41112">
        <w:rPr>
          <w:b/>
          <w:sz w:val="26"/>
          <w:szCs w:val="26"/>
          <w:rPrChange w:id="28782" w:author="Le Minh Nghia" w:date="2019-10-09T10:56:00Z">
            <w:rPr>
              <w:b/>
              <w:sz w:val="26"/>
              <w:szCs w:val="26"/>
            </w:rPr>
          </w:rPrChange>
        </w:rPr>
        <w:t xml:space="preserve"> </w:t>
      </w:r>
      <w:proofErr w:type="spellStart"/>
      <w:r w:rsidRPr="00B41112">
        <w:rPr>
          <w:b/>
          <w:sz w:val="26"/>
          <w:szCs w:val="26"/>
          <w:rPrChange w:id="28783" w:author="Le Minh Nghia" w:date="2019-10-09T10:56:00Z">
            <w:rPr>
              <w:b/>
              <w:sz w:val="26"/>
              <w:szCs w:val="26"/>
            </w:rPr>
          </w:rPrChange>
        </w:rPr>
        <w:t>của</w:t>
      </w:r>
      <w:proofErr w:type="spellEnd"/>
      <w:r w:rsidRPr="00B41112">
        <w:rPr>
          <w:b/>
          <w:sz w:val="26"/>
          <w:szCs w:val="26"/>
          <w:rPrChange w:id="28784" w:author="Le Minh Nghia" w:date="2019-10-09T10:56:00Z">
            <w:rPr>
              <w:b/>
              <w:sz w:val="26"/>
              <w:szCs w:val="26"/>
            </w:rPr>
          </w:rPrChange>
        </w:rPr>
        <w:t xml:space="preserve"> </w:t>
      </w:r>
      <w:proofErr w:type="spellStart"/>
      <w:r w:rsidRPr="00B41112">
        <w:rPr>
          <w:b/>
          <w:sz w:val="26"/>
          <w:szCs w:val="26"/>
          <w:rPrChange w:id="28785" w:author="Le Minh Nghia" w:date="2019-10-09T10:56:00Z">
            <w:rPr>
              <w:b/>
              <w:sz w:val="26"/>
              <w:szCs w:val="26"/>
            </w:rPr>
          </w:rPrChange>
        </w:rPr>
        <w:t>sinh</w:t>
      </w:r>
      <w:proofErr w:type="spellEnd"/>
      <w:r w:rsidRPr="00B41112">
        <w:rPr>
          <w:b/>
          <w:sz w:val="26"/>
          <w:szCs w:val="26"/>
          <w:rPrChange w:id="28786" w:author="Le Minh Nghia" w:date="2019-10-09T10:56:00Z">
            <w:rPr>
              <w:b/>
              <w:sz w:val="26"/>
              <w:szCs w:val="26"/>
            </w:rPr>
          </w:rPrChange>
        </w:rPr>
        <w:t xml:space="preserve"> </w:t>
      </w:r>
      <w:proofErr w:type="spellStart"/>
      <w:r w:rsidRPr="00B41112">
        <w:rPr>
          <w:b/>
          <w:sz w:val="26"/>
          <w:szCs w:val="26"/>
          <w:rPrChange w:id="28787" w:author="Le Minh Nghia" w:date="2019-10-09T10:56:00Z">
            <w:rPr>
              <w:b/>
              <w:sz w:val="26"/>
              <w:szCs w:val="26"/>
            </w:rPr>
          </w:rPrChange>
        </w:rPr>
        <w:t>viên</w:t>
      </w:r>
      <w:proofErr w:type="spellEnd"/>
      <w:r w:rsidRPr="00B41112">
        <w:rPr>
          <w:b/>
          <w:sz w:val="26"/>
          <w:szCs w:val="26"/>
          <w:rPrChange w:id="28788" w:author="Le Minh Nghia" w:date="2019-10-09T10:56:00Z">
            <w:rPr>
              <w:b/>
              <w:sz w:val="26"/>
              <w:szCs w:val="26"/>
            </w:rPr>
          </w:rPrChange>
        </w:rPr>
        <w:t xml:space="preserve"> </w:t>
      </w:r>
      <w:proofErr w:type="spellStart"/>
      <w:r w:rsidRPr="00B41112">
        <w:rPr>
          <w:b/>
          <w:sz w:val="26"/>
          <w:szCs w:val="26"/>
          <w:rPrChange w:id="28789" w:author="Le Minh Nghia" w:date="2019-10-09T10:56:00Z">
            <w:rPr>
              <w:b/>
              <w:sz w:val="26"/>
              <w:szCs w:val="26"/>
            </w:rPr>
          </w:rPrChange>
        </w:rPr>
        <w:t>và</w:t>
      </w:r>
      <w:proofErr w:type="spellEnd"/>
      <w:r w:rsidRPr="00B41112">
        <w:rPr>
          <w:b/>
          <w:sz w:val="26"/>
          <w:szCs w:val="26"/>
          <w:rPrChange w:id="28790" w:author="Le Minh Nghia" w:date="2019-10-09T10:56:00Z">
            <w:rPr>
              <w:b/>
              <w:sz w:val="26"/>
              <w:szCs w:val="26"/>
            </w:rPr>
          </w:rPrChange>
        </w:rPr>
        <w:t xml:space="preserve"> </w:t>
      </w:r>
      <w:proofErr w:type="spellStart"/>
      <w:r w:rsidRPr="00B41112">
        <w:rPr>
          <w:b/>
          <w:sz w:val="26"/>
          <w:szCs w:val="26"/>
          <w:rPrChange w:id="28791" w:author="Le Minh Nghia" w:date="2019-10-09T10:56:00Z">
            <w:rPr>
              <w:b/>
              <w:sz w:val="26"/>
              <w:szCs w:val="26"/>
            </w:rPr>
          </w:rPrChange>
        </w:rPr>
        <w:t>cựu</w:t>
      </w:r>
      <w:proofErr w:type="spellEnd"/>
      <w:r w:rsidRPr="00B41112">
        <w:rPr>
          <w:b/>
          <w:sz w:val="26"/>
          <w:szCs w:val="26"/>
          <w:rPrChange w:id="28792" w:author="Le Minh Nghia" w:date="2019-10-09T10:56:00Z">
            <w:rPr>
              <w:b/>
              <w:sz w:val="26"/>
              <w:szCs w:val="26"/>
            </w:rPr>
          </w:rPrChange>
        </w:rPr>
        <w:t xml:space="preserve"> </w:t>
      </w:r>
      <w:proofErr w:type="spellStart"/>
      <w:r w:rsidRPr="00B41112">
        <w:rPr>
          <w:b/>
          <w:sz w:val="26"/>
          <w:szCs w:val="26"/>
          <w:rPrChange w:id="28793" w:author="Le Minh Nghia" w:date="2019-10-09T10:56:00Z">
            <w:rPr>
              <w:b/>
              <w:sz w:val="26"/>
              <w:szCs w:val="26"/>
            </w:rPr>
          </w:rPrChange>
        </w:rPr>
        <w:t>sinh</w:t>
      </w:r>
      <w:proofErr w:type="spellEnd"/>
      <w:r w:rsidRPr="00B41112">
        <w:rPr>
          <w:b/>
          <w:sz w:val="26"/>
          <w:szCs w:val="26"/>
          <w:rPrChange w:id="28794" w:author="Le Minh Nghia" w:date="2019-10-09T10:56:00Z">
            <w:rPr>
              <w:b/>
              <w:sz w:val="26"/>
              <w:szCs w:val="26"/>
            </w:rPr>
          </w:rPrChange>
        </w:rPr>
        <w:t xml:space="preserve"> </w:t>
      </w:r>
      <w:proofErr w:type="spellStart"/>
      <w:r w:rsidRPr="00B41112">
        <w:rPr>
          <w:b/>
          <w:sz w:val="26"/>
          <w:szCs w:val="26"/>
          <w:rPrChange w:id="28795" w:author="Le Minh Nghia" w:date="2019-10-09T10:56:00Z">
            <w:rPr>
              <w:b/>
              <w:sz w:val="26"/>
              <w:szCs w:val="26"/>
            </w:rPr>
          </w:rPrChange>
        </w:rPr>
        <w:t>viên</w:t>
      </w:r>
      <w:proofErr w:type="spellEnd"/>
    </w:p>
    <w:p w:rsidR="008662E2" w:rsidRPr="00B41112" w:rsidRDefault="008662E2">
      <w:pPr>
        <w:pStyle w:val="ListParagraph"/>
        <w:numPr>
          <w:ilvl w:val="0"/>
          <w:numId w:val="48"/>
        </w:numPr>
        <w:ind w:left="360"/>
        <w:rPr>
          <w:b/>
          <w:sz w:val="26"/>
          <w:szCs w:val="26"/>
          <w:rPrChange w:id="28796" w:author="Le Minh Nghia" w:date="2019-10-09T10:56:00Z">
            <w:rPr>
              <w:b/>
              <w:sz w:val="26"/>
              <w:szCs w:val="26"/>
            </w:rPr>
          </w:rPrChange>
        </w:rPr>
        <w:pPrChange w:id="28797" w:author="Le Minh Nghia" w:date="2019-10-09T10:41:00Z">
          <w:pPr>
            <w:pStyle w:val="ListParagraph"/>
            <w:numPr>
              <w:numId w:val="48"/>
            </w:numPr>
            <w:ind w:left="1080" w:hanging="360"/>
          </w:pPr>
        </w:pPrChange>
      </w:pPr>
      <w:proofErr w:type="spellStart"/>
      <w:r w:rsidRPr="00B41112">
        <w:rPr>
          <w:b/>
          <w:sz w:val="26"/>
          <w:szCs w:val="26"/>
          <w:rPrChange w:id="28798" w:author="Le Minh Nghia" w:date="2019-10-09T10:56:00Z">
            <w:rPr>
              <w:b/>
              <w:sz w:val="26"/>
              <w:szCs w:val="26"/>
            </w:rPr>
          </w:rPrChange>
        </w:rPr>
        <w:t>Giao</w:t>
      </w:r>
      <w:proofErr w:type="spellEnd"/>
      <w:r w:rsidRPr="00B41112">
        <w:rPr>
          <w:b/>
          <w:sz w:val="26"/>
          <w:szCs w:val="26"/>
          <w:rPrChange w:id="28799" w:author="Le Minh Nghia" w:date="2019-10-09T10:56:00Z">
            <w:rPr>
              <w:b/>
              <w:sz w:val="26"/>
              <w:szCs w:val="26"/>
            </w:rPr>
          </w:rPrChange>
        </w:rPr>
        <w:t xml:space="preserve"> </w:t>
      </w:r>
      <w:proofErr w:type="spellStart"/>
      <w:r w:rsidRPr="00B41112">
        <w:rPr>
          <w:b/>
          <w:sz w:val="26"/>
          <w:szCs w:val="26"/>
          <w:rPrChange w:id="28800" w:author="Le Minh Nghia" w:date="2019-10-09T10:56:00Z">
            <w:rPr>
              <w:b/>
              <w:sz w:val="26"/>
              <w:szCs w:val="26"/>
            </w:rPr>
          </w:rPrChange>
        </w:rPr>
        <w:t>diện</w:t>
      </w:r>
      <w:proofErr w:type="spellEnd"/>
      <w:r w:rsidRPr="00B41112">
        <w:rPr>
          <w:b/>
          <w:sz w:val="26"/>
          <w:szCs w:val="26"/>
          <w:rPrChange w:id="28801" w:author="Le Minh Nghia" w:date="2019-10-09T10:56:00Z">
            <w:rPr>
              <w:b/>
              <w:sz w:val="26"/>
              <w:szCs w:val="26"/>
            </w:rPr>
          </w:rPrChange>
        </w:rPr>
        <w:t xml:space="preserve"> </w:t>
      </w:r>
      <w:proofErr w:type="spellStart"/>
      <w:r w:rsidRPr="00B41112">
        <w:rPr>
          <w:b/>
          <w:sz w:val="26"/>
          <w:szCs w:val="26"/>
          <w:rPrChange w:id="28802" w:author="Le Minh Nghia" w:date="2019-10-09T10:56:00Z">
            <w:rPr>
              <w:b/>
              <w:sz w:val="26"/>
              <w:szCs w:val="26"/>
            </w:rPr>
          </w:rPrChange>
        </w:rPr>
        <w:t>thông</w:t>
      </w:r>
      <w:proofErr w:type="spellEnd"/>
      <w:r w:rsidRPr="00B41112">
        <w:rPr>
          <w:b/>
          <w:sz w:val="26"/>
          <w:szCs w:val="26"/>
          <w:rPrChange w:id="28803" w:author="Le Minh Nghia" w:date="2019-10-09T10:56:00Z">
            <w:rPr>
              <w:b/>
              <w:sz w:val="26"/>
              <w:szCs w:val="26"/>
            </w:rPr>
          </w:rPrChange>
        </w:rPr>
        <w:t xml:space="preserve"> tin </w:t>
      </w:r>
      <w:proofErr w:type="spellStart"/>
      <w:r w:rsidRPr="00B41112">
        <w:rPr>
          <w:b/>
          <w:sz w:val="26"/>
          <w:szCs w:val="26"/>
          <w:rPrChange w:id="28804" w:author="Le Minh Nghia" w:date="2019-10-09T10:56:00Z">
            <w:rPr>
              <w:b/>
              <w:sz w:val="26"/>
              <w:szCs w:val="26"/>
            </w:rPr>
          </w:rPrChange>
        </w:rPr>
        <w:t>cá</w:t>
      </w:r>
      <w:proofErr w:type="spellEnd"/>
      <w:r w:rsidRPr="00B41112">
        <w:rPr>
          <w:b/>
          <w:sz w:val="26"/>
          <w:szCs w:val="26"/>
          <w:rPrChange w:id="28805" w:author="Le Minh Nghia" w:date="2019-10-09T10:56:00Z">
            <w:rPr>
              <w:b/>
              <w:sz w:val="26"/>
              <w:szCs w:val="26"/>
            </w:rPr>
          </w:rPrChange>
        </w:rPr>
        <w:t xml:space="preserve"> </w:t>
      </w:r>
      <w:proofErr w:type="spellStart"/>
      <w:r w:rsidRPr="00B41112">
        <w:rPr>
          <w:b/>
          <w:sz w:val="26"/>
          <w:szCs w:val="26"/>
          <w:rPrChange w:id="28806" w:author="Le Minh Nghia" w:date="2019-10-09T10:56:00Z">
            <w:rPr>
              <w:b/>
              <w:sz w:val="26"/>
              <w:szCs w:val="26"/>
            </w:rPr>
          </w:rPrChange>
        </w:rPr>
        <w:t>nhân</w:t>
      </w:r>
      <w:proofErr w:type="spellEnd"/>
      <w:r w:rsidRPr="00B41112">
        <w:rPr>
          <w:b/>
          <w:sz w:val="26"/>
          <w:szCs w:val="26"/>
          <w:rPrChange w:id="28807" w:author="Le Minh Nghia" w:date="2019-10-09T10:56:00Z">
            <w:rPr>
              <w:b/>
              <w:sz w:val="26"/>
              <w:szCs w:val="26"/>
            </w:rPr>
          </w:rPrChange>
        </w:rPr>
        <w:t xml:space="preserve"> </w:t>
      </w:r>
      <w:proofErr w:type="spellStart"/>
      <w:r w:rsidRPr="00B41112">
        <w:rPr>
          <w:b/>
          <w:sz w:val="26"/>
          <w:szCs w:val="26"/>
          <w:rPrChange w:id="28808" w:author="Le Minh Nghia" w:date="2019-10-09T10:56:00Z">
            <w:rPr>
              <w:b/>
              <w:sz w:val="26"/>
              <w:szCs w:val="26"/>
            </w:rPr>
          </w:rPrChange>
        </w:rPr>
        <w:t>của</w:t>
      </w:r>
      <w:proofErr w:type="spellEnd"/>
      <w:r w:rsidRPr="00B41112">
        <w:rPr>
          <w:b/>
          <w:sz w:val="26"/>
          <w:szCs w:val="26"/>
          <w:rPrChange w:id="28809" w:author="Le Minh Nghia" w:date="2019-10-09T10:56:00Z">
            <w:rPr>
              <w:b/>
              <w:sz w:val="26"/>
              <w:szCs w:val="26"/>
            </w:rPr>
          </w:rPrChange>
        </w:rPr>
        <w:t xml:space="preserve"> </w:t>
      </w:r>
      <w:proofErr w:type="spellStart"/>
      <w:r w:rsidRPr="00B41112">
        <w:rPr>
          <w:b/>
          <w:sz w:val="26"/>
          <w:szCs w:val="26"/>
          <w:rPrChange w:id="28810" w:author="Le Minh Nghia" w:date="2019-10-09T10:56:00Z">
            <w:rPr>
              <w:b/>
              <w:sz w:val="26"/>
              <w:szCs w:val="26"/>
            </w:rPr>
          </w:rPrChange>
        </w:rPr>
        <w:t>sinh</w:t>
      </w:r>
      <w:proofErr w:type="spellEnd"/>
      <w:r w:rsidRPr="00B41112">
        <w:rPr>
          <w:b/>
          <w:sz w:val="26"/>
          <w:szCs w:val="26"/>
          <w:rPrChange w:id="28811" w:author="Le Minh Nghia" w:date="2019-10-09T10:56:00Z">
            <w:rPr>
              <w:b/>
              <w:sz w:val="26"/>
              <w:szCs w:val="26"/>
            </w:rPr>
          </w:rPrChange>
        </w:rPr>
        <w:t xml:space="preserve"> </w:t>
      </w:r>
      <w:proofErr w:type="spellStart"/>
      <w:r w:rsidRPr="00B41112">
        <w:rPr>
          <w:b/>
          <w:sz w:val="26"/>
          <w:szCs w:val="26"/>
          <w:rPrChange w:id="28812" w:author="Le Minh Nghia" w:date="2019-10-09T10:56:00Z">
            <w:rPr>
              <w:b/>
              <w:sz w:val="26"/>
              <w:szCs w:val="26"/>
            </w:rPr>
          </w:rPrChange>
        </w:rPr>
        <w:t>viên</w:t>
      </w:r>
      <w:proofErr w:type="spellEnd"/>
    </w:p>
    <w:p w:rsidR="008662E2" w:rsidRPr="00B41112" w:rsidRDefault="008662E2">
      <w:pPr>
        <w:pStyle w:val="ListParagraph"/>
        <w:ind w:left="360"/>
        <w:rPr>
          <w:sz w:val="26"/>
          <w:szCs w:val="26"/>
          <w:rPrChange w:id="28813" w:author="Le Minh Nghia" w:date="2019-10-09T10:56:00Z">
            <w:rPr>
              <w:sz w:val="26"/>
              <w:szCs w:val="26"/>
            </w:rPr>
          </w:rPrChange>
        </w:rPr>
        <w:pPrChange w:id="28814" w:author="Le Minh Nghia" w:date="2019-10-09T10:41:00Z">
          <w:pPr>
            <w:pStyle w:val="ListParagraph"/>
            <w:ind w:left="1080"/>
          </w:pPr>
        </w:pPrChange>
      </w:pPr>
      <w:r w:rsidRPr="00B41112">
        <w:rPr>
          <w:sz w:val="26"/>
          <w:szCs w:val="26"/>
          <w:rPrChange w:id="28815" w:author="Le Minh Nghia" w:date="2019-10-09T10:56:00Z">
            <w:rPr>
              <w:sz w:val="26"/>
              <w:szCs w:val="26"/>
            </w:rPr>
          </w:rPrChange>
        </w:rPr>
        <w:t xml:space="preserve">Ở </w:t>
      </w:r>
      <w:proofErr w:type="spellStart"/>
      <w:r w:rsidRPr="00B41112">
        <w:rPr>
          <w:sz w:val="26"/>
          <w:szCs w:val="26"/>
          <w:rPrChange w:id="28816" w:author="Le Minh Nghia" w:date="2019-10-09T10:56:00Z">
            <w:rPr>
              <w:sz w:val="26"/>
              <w:szCs w:val="26"/>
            </w:rPr>
          </w:rPrChange>
        </w:rPr>
        <w:t>phần</w:t>
      </w:r>
      <w:proofErr w:type="spellEnd"/>
      <w:r w:rsidRPr="00B41112">
        <w:rPr>
          <w:sz w:val="26"/>
          <w:szCs w:val="26"/>
          <w:rPrChange w:id="28817" w:author="Le Minh Nghia" w:date="2019-10-09T10:56:00Z">
            <w:rPr>
              <w:sz w:val="26"/>
              <w:szCs w:val="26"/>
            </w:rPr>
          </w:rPrChange>
        </w:rPr>
        <w:t xml:space="preserve"> </w:t>
      </w:r>
      <w:proofErr w:type="spellStart"/>
      <w:r w:rsidRPr="00B41112">
        <w:rPr>
          <w:sz w:val="26"/>
          <w:szCs w:val="26"/>
          <w:rPrChange w:id="28818" w:author="Le Minh Nghia" w:date="2019-10-09T10:56:00Z">
            <w:rPr>
              <w:sz w:val="26"/>
              <w:szCs w:val="26"/>
            </w:rPr>
          </w:rPrChange>
        </w:rPr>
        <w:t>đầu</w:t>
      </w:r>
      <w:proofErr w:type="spellEnd"/>
      <w:r w:rsidRPr="00B41112">
        <w:rPr>
          <w:sz w:val="26"/>
          <w:szCs w:val="26"/>
          <w:rPrChange w:id="28819" w:author="Le Minh Nghia" w:date="2019-10-09T10:56:00Z">
            <w:rPr>
              <w:sz w:val="26"/>
              <w:szCs w:val="26"/>
            </w:rPr>
          </w:rPrChange>
        </w:rPr>
        <w:t xml:space="preserve"> </w:t>
      </w:r>
      <w:proofErr w:type="spellStart"/>
      <w:r w:rsidRPr="00B41112">
        <w:rPr>
          <w:sz w:val="26"/>
          <w:szCs w:val="26"/>
          <w:rPrChange w:id="28820" w:author="Le Minh Nghia" w:date="2019-10-09T10:56:00Z">
            <w:rPr>
              <w:sz w:val="26"/>
              <w:szCs w:val="26"/>
            </w:rPr>
          </w:rPrChange>
        </w:rPr>
        <w:t>trang</w:t>
      </w:r>
      <w:proofErr w:type="spellEnd"/>
      <w:r w:rsidRPr="00B41112">
        <w:rPr>
          <w:sz w:val="26"/>
          <w:szCs w:val="26"/>
          <w:rPrChange w:id="28821" w:author="Le Minh Nghia" w:date="2019-10-09T10:56:00Z">
            <w:rPr>
              <w:sz w:val="26"/>
              <w:szCs w:val="26"/>
            </w:rPr>
          </w:rPrChange>
        </w:rPr>
        <w:t xml:space="preserve"> </w:t>
      </w:r>
      <w:proofErr w:type="spellStart"/>
      <w:r w:rsidRPr="00B41112">
        <w:rPr>
          <w:sz w:val="26"/>
          <w:szCs w:val="26"/>
          <w:rPrChange w:id="28822" w:author="Le Minh Nghia" w:date="2019-10-09T10:56:00Z">
            <w:rPr>
              <w:sz w:val="26"/>
              <w:szCs w:val="26"/>
            </w:rPr>
          </w:rPrChange>
        </w:rPr>
        <w:t>gốc</w:t>
      </w:r>
      <w:proofErr w:type="spellEnd"/>
      <w:r w:rsidRPr="00B41112">
        <w:rPr>
          <w:sz w:val="26"/>
          <w:szCs w:val="26"/>
          <w:rPrChange w:id="28823" w:author="Le Minh Nghia" w:date="2019-10-09T10:56:00Z">
            <w:rPr>
              <w:sz w:val="26"/>
              <w:szCs w:val="26"/>
            </w:rPr>
          </w:rPrChange>
        </w:rPr>
        <w:t xml:space="preserve"> </w:t>
      </w:r>
      <w:proofErr w:type="spellStart"/>
      <w:r w:rsidRPr="00B41112">
        <w:rPr>
          <w:sz w:val="26"/>
          <w:szCs w:val="26"/>
          <w:rPrChange w:id="28824" w:author="Le Minh Nghia" w:date="2019-10-09T10:56:00Z">
            <w:rPr>
              <w:sz w:val="26"/>
              <w:szCs w:val="26"/>
            </w:rPr>
          </w:rPrChange>
        </w:rPr>
        <w:t>trên</w:t>
      </w:r>
      <w:proofErr w:type="spellEnd"/>
      <w:r w:rsidRPr="00B41112">
        <w:rPr>
          <w:sz w:val="26"/>
          <w:szCs w:val="26"/>
          <w:rPrChange w:id="28825" w:author="Le Minh Nghia" w:date="2019-10-09T10:56:00Z">
            <w:rPr>
              <w:sz w:val="26"/>
              <w:szCs w:val="26"/>
            </w:rPr>
          </w:rPrChange>
        </w:rPr>
        <w:t xml:space="preserve"> </w:t>
      </w:r>
      <w:proofErr w:type="spellStart"/>
      <w:r w:rsidRPr="00B41112">
        <w:rPr>
          <w:sz w:val="26"/>
          <w:szCs w:val="26"/>
          <w:rPrChange w:id="28826" w:author="Le Minh Nghia" w:date="2019-10-09T10:56:00Z">
            <w:rPr>
              <w:sz w:val="26"/>
              <w:szCs w:val="26"/>
            </w:rPr>
          </w:rPrChange>
        </w:rPr>
        <w:t>bên</w:t>
      </w:r>
      <w:proofErr w:type="spellEnd"/>
      <w:r w:rsidRPr="00B41112">
        <w:rPr>
          <w:sz w:val="26"/>
          <w:szCs w:val="26"/>
          <w:rPrChange w:id="28827" w:author="Le Minh Nghia" w:date="2019-10-09T10:56:00Z">
            <w:rPr>
              <w:sz w:val="26"/>
              <w:szCs w:val="26"/>
            </w:rPr>
          </w:rPrChange>
        </w:rPr>
        <w:t xml:space="preserve"> </w:t>
      </w:r>
      <w:proofErr w:type="spellStart"/>
      <w:r w:rsidRPr="00B41112">
        <w:rPr>
          <w:sz w:val="26"/>
          <w:szCs w:val="26"/>
          <w:rPrChange w:id="28828" w:author="Le Minh Nghia" w:date="2019-10-09T10:56:00Z">
            <w:rPr>
              <w:sz w:val="26"/>
              <w:szCs w:val="26"/>
            </w:rPr>
          </w:rPrChange>
        </w:rPr>
        <w:t>phải</w:t>
      </w:r>
      <w:proofErr w:type="spellEnd"/>
      <w:r w:rsidRPr="00B41112">
        <w:rPr>
          <w:sz w:val="26"/>
          <w:szCs w:val="26"/>
          <w:rPrChange w:id="28829" w:author="Le Minh Nghia" w:date="2019-10-09T10:56:00Z">
            <w:rPr>
              <w:sz w:val="26"/>
              <w:szCs w:val="26"/>
            </w:rPr>
          </w:rPrChange>
        </w:rPr>
        <w:t xml:space="preserve"> </w:t>
      </w:r>
      <w:proofErr w:type="spellStart"/>
      <w:r w:rsidRPr="00B41112">
        <w:rPr>
          <w:sz w:val="26"/>
          <w:szCs w:val="26"/>
          <w:rPrChange w:id="28830" w:author="Le Minh Nghia" w:date="2019-10-09T10:56:00Z">
            <w:rPr>
              <w:sz w:val="26"/>
              <w:szCs w:val="26"/>
            </w:rPr>
          </w:rPrChange>
        </w:rPr>
        <w:t>sau</w:t>
      </w:r>
      <w:proofErr w:type="spellEnd"/>
      <w:r w:rsidRPr="00B41112">
        <w:rPr>
          <w:sz w:val="26"/>
          <w:szCs w:val="26"/>
          <w:rPrChange w:id="28831" w:author="Le Minh Nghia" w:date="2019-10-09T10:56:00Z">
            <w:rPr>
              <w:sz w:val="26"/>
              <w:szCs w:val="26"/>
            </w:rPr>
          </w:rPrChange>
        </w:rPr>
        <w:t xml:space="preserve"> </w:t>
      </w:r>
      <w:proofErr w:type="spellStart"/>
      <w:r w:rsidRPr="00B41112">
        <w:rPr>
          <w:sz w:val="26"/>
          <w:szCs w:val="26"/>
          <w:rPrChange w:id="28832" w:author="Le Minh Nghia" w:date="2019-10-09T10:56:00Z">
            <w:rPr>
              <w:sz w:val="26"/>
              <w:szCs w:val="26"/>
            </w:rPr>
          </w:rPrChange>
        </w:rPr>
        <w:t>khi</w:t>
      </w:r>
      <w:proofErr w:type="spellEnd"/>
      <w:r w:rsidRPr="00B41112">
        <w:rPr>
          <w:sz w:val="26"/>
          <w:szCs w:val="26"/>
          <w:rPrChange w:id="28833" w:author="Le Minh Nghia" w:date="2019-10-09T10:56:00Z">
            <w:rPr>
              <w:sz w:val="26"/>
              <w:szCs w:val="26"/>
            </w:rPr>
          </w:rPrChange>
        </w:rPr>
        <w:t xml:space="preserve"> </w:t>
      </w:r>
      <w:proofErr w:type="spellStart"/>
      <w:r w:rsidRPr="00B41112">
        <w:rPr>
          <w:sz w:val="26"/>
          <w:szCs w:val="26"/>
          <w:rPrChange w:id="28834" w:author="Le Minh Nghia" w:date="2019-10-09T10:56:00Z">
            <w:rPr>
              <w:sz w:val="26"/>
              <w:szCs w:val="26"/>
            </w:rPr>
          </w:rPrChange>
        </w:rPr>
        <w:t>đăng</w:t>
      </w:r>
      <w:proofErr w:type="spellEnd"/>
      <w:r w:rsidRPr="00B41112">
        <w:rPr>
          <w:sz w:val="26"/>
          <w:szCs w:val="26"/>
          <w:rPrChange w:id="28835" w:author="Le Minh Nghia" w:date="2019-10-09T10:56:00Z">
            <w:rPr>
              <w:sz w:val="26"/>
              <w:szCs w:val="26"/>
            </w:rPr>
          </w:rPrChange>
        </w:rPr>
        <w:t xml:space="preserve"> </w:t>
      </w:r>
      <w:proofErr w:type="spellStart"/>
      <w:r w:rsidRPr="00B41112">
        <w:rPr>
          <w:sz w:val="26"/>
          <w:szCs w:val="26"/>
          <w:rPrChange w:id="28836" w:author="Le Minh Nghia" w:date="2019-10-09T10:56:00Z">
            <w:rPr>
              <w:sz w:val="26"/>
              <w:szCs w:val="26"/>
            </w:rPr>
          </w:rPrChange>
        </w:rPr>
        <w:t>nhập</w:t>
      </w:r>
      <w:proofErr w:type="spellEnd"/>
      <w:r w:rsidRPr="00B41112">
        <w:rPr>
          <w:sz w:val="26"/>
          <w:szCs w:val="26"/>
          <w:rPrChange w:id="28837" w:author="Le Minh Nghia" w:date="2019-10-09T10:56:00Z">
            <w:rPr>
              <w:sz w:val="26"/>
              <w:szCs w:val="26"/>
            </w:rPr>
          </w:rPrChange>
        </w:rPr>
        <w:t xml:space="preserve"> </w:t>
      </w:r>
      <w:proofErr w:type="spellStart"/>
      <w:r w:rsidRPr="00B41112">
        <w:rPr>
          <w:sz w:val="26"/>
          <w:szCs w:val="26"/>
          <w:rPrChange w:id="28838" w:author="Le Minh Nghia" w:date="2019-10-09T10:56:00Z">
            <w:rPr>
              <w:sz w:val="26"/>
              <w:szCs w:val="26"/>
            </w:rPr>
          </w:rPrChange>
        </w:rPr>
        <w:t>vào</w:t>
      </w:r>
      <w:proofErr w:type="spellEnd"/>
      <w:r w:rsidRPr="00B41112">
        <w:rPr>
          <w:sz w:val="26"/>
          <w:szCs w:val="26"/>
          <w:rPrChange w:id="28839" w:author="Le Minh Nghia" w:date="2019-10-09T10:56:00Z">
            <w:rPr>
              <w:sz w:val="26"/>
              <w:szCs w:val="26"/>
            </w:rPr>
          </w:rPrChange>
        </w:rPr>
        <w:t xml:space="preserve"> </w:t>
      </w:r>
      <w:proofErr w:type="spellStart"/>
      <w:r w:rsidRPr="00B41112">
        <w:rPr>
          <w:sz w:val="26"/>
          <w:szCs w:val="26"/>
          <w:rPrChange w:id="28840" w:author="Le Minh Nghia" w:date="2019-10-09T10:56:00Z">
            <w:rPr>
              <w:sz w:val="26"/>
              <w:szCs w:val="26"/>
            </w:rPr>
          </w:rPrChange>
        </w:rPr>
        <w:t>thì</w:t>
      </w:r>
      <w:proofErr w:type="spellEnd"/>
      <w:r w:rsidRPr="00B41112">
        <w:rPr>
          <w:sz w:val="26"/>
          <w:szCs w:val="26"/>
          <w:rPrChange w:id="28841" w:author="Le Minh Nghia" w:date="2019-10-09T10:56:00Z">
            <w:rPr>
              <w:sz w:val="26"/>
              <w:szCs w:val="26"/>
            </w:rPr>
          </w:rPrChange>
        </w:rPr>
        <w:t xml:space="preserve"> </w:t>
      </w:r>
      <w:proofErr w:type="spellStart"/>
      <w:r w:rsidRPr="00B41112">
        <w:rPr>
          <w:sz w:val="26"/>
          <w:szCs w:val="26"/>
          <w:rPrChange w:id="28842" w:author="Le Minh Nghia" w:date="2019-10-09T10:56:00Z">
            <w:rPr>
              <w:sz w:val="26"/>
              <w:szCs w:val="26"/>
            </w:rPr>
          </w:rPrChange>
        </w:rPr>
        <w:t>sẽ</w:t>
      </w:r>
      <w:proofErr w:type="spellEnd"/>
      <w:r w:rsidRPr="00B41112">
        <w:rPr>
          <w:sz w:val="26"/>
          <w:szCs w:val="26"/>
          <w:rPrChange w:id="28843" w:author="Le Minh Nghia" w:date="2019-10-09T10:56:00Z">
            <w:rPr>
              <w:sz w:val="26"/>
              <w:szCs w:val="26"/>
            </w:rPr>
          </w:rPrChange>
        </w:rPr>
        <w:t xml:space="preserve"> </w:t>
      </w:r>
      <w:proofErr w:type="spellStart"/>
      <w:r w:rsidRPr="00B41112">
        <w:rPr>
          <w:sz w:val="26"/>
          <w:szCs w:val="26"/>
          <w:rPrChange w:id="28844" w:author="Le Minh Nghia" w:date="2019-10-09T10:56:00Z">
            <w:rPr>
              <w:sz w:val="26"/>
              <w:szCs w:val="26"/>
            </w:rPr>
          </w:rPrChange>
        </w:rPr>
        <w:t>hiện</w:t>
      </w:r>
      <w:proofErr w:type="spellEnd"/>
      <w:r w:rsidRPr="00B41112">
        <w:rPr>
          <w:sz w:val="26"/>
          <w:szCs w:val="26"/>
          <w:rPrChange w:id="28845" w:author="Le Minh Nghia" w:date="2019-10-09T10:56:00Z">
            <w:rPr>
              <w:sz w:val="26"/>
              <w:szCs w:val="26"/>
            </w:rPr>
          </w:rPrChange>
        </w:rPr>
        <w:t xml:space="preserve"> </w:t>
      </w:r>
      <w:proofErr w:type="spellStart"/>
      <w:r w:rsidRPr="00B41112">
        <w:rPr>
          <w:sz w:val="26"/>
          <w:szCs w:val="26"/>
          <w:rPrChange w:id="28846" w:author="Le Minh Nghia" w:date="2019-10-09T10:56:00Z">
            <w:rPr>
              <w:sz w:val="26"/>
              <w:szCs w:val="26"/>
            </w:rPr>
          </w:rPrChange>
        </w:rPr>
        <w:t>tên</w:t>
      </w:r>
      <w:proofErr w:type="spellEnd"/>
      <w:r w:rsidRPr="00B41112">
        <w:rPr>
          <w:sz w:val="26"/>
          <w:szCs w:val="26"/>
          <w:rPrChange w:id="28847" w:author="Le Minh Nghia" w:date="2019-10-09T10:56:00Z">
            <w:rPr>
              <w:sz w:val="26"/>
              <w:szCs w:val="26"/>
            </w:rPr>
          </w:rPrChange>
        </w:rPr>
        <w:t xml:space="preserve"> </w:t>
      </w:r>
      <w:proofErr w:type="spellStart"/>
      <w:r w:rsidRPr="00B41112">
        <w:rPr>
          <w:sz w:val="26"/>
          <w:szCs w:val="26"/>
          <w:rPrChange w:id="28848" w:author="Le Minh Nghia" w:date="2019-10-09T10:56:00Z">
            <w:rPr>
              <w:sz w:val="26"/>
              <w:szCs w:val="26"/>
            </w:rPr>
          </w:rPrChange>
        </w:rPr>
        <w:t>người</w:t>
      </w:r>
      <w:proofErr w:type="spellEnd"/>
      <w:r w:rsidRPr="00B41112">
        <w:rPr>
          <w:sz w:val="26"/>
          <w:szCs w:val="26"/>
          <w:rPrChange w:id="28849" w:author="Le Minh Nghia" w:date="2019-10-09T10:56:00Z">
            <w:rPr>
              <w:sz w:val="26"/>
              <w:szCs w:val="26"/>
            </w:rPr>
          </w:rPrChange>
        </w:rPr>
        <w:t xml:space="preserve"> </w:t>
      </w:r>
      <w:proofErr w:type="spellStart"/>
      <w:r w:rsidRPr="00B41112">
        <w:rPr>
          <w:sz w:val="26"/>
          <w:szCs w:val="26"/>
          <w:rPrChange w:id="28850" w:author="Le Minh Nghia" w:date="2019-10-09T10:56:00Z">
            <w:rPr>
              <w:sz w:val="26"/>
              <w:szCs w:val="26"/>
            </w:rPr>
          </w:rPrChange>
        </w:rPr>
        <w:t>dùng</w:t>
      </w:r>
      <w:proofErr w:type="spellEnd"/>
      <w:r w:rsidRPr="00B41112">
        <w:rPr>
          <w:sz w:val="26"/>
          <w:szCs w:val="26"/>
          <w:rPrChange w:id="28851" w:author="Le Minh Nghia" w:date="2019-10-09T10:56:00Z">
            <w:rPr>
              <w:sz w:val="26"/>
              <w:szCs w:val="26"/>
            </w:rPr>
          </w:rPrChange>
        </w:rPr>
        <w:t xml:space="preserve"> </w:t>
      </w:r>
      <w:proofErr w:type="spellStart"/>
      <w:r w:rsidRPr="00B41112">
        <w:rPr>
          <w:sz w:val="26"/>
          <w:szCs w:val="26"/>
          <w:rPrChange w:id="28852" w:author="Le Minh Nghia" w:date="2019-10-09T10:56:00Z">
            <w:rPr>
              <w:sz w:val="26"/>
              <w:szCs w:val="26"/>
            </w:rPr>
          </w:rPrChange>
        </w:rPr>
        <w:t>đã</w:t>
      </w:r>
      <w:proofErr w:type="spellEnd"/>
      <w:r w:rsidRPr="00B41112">
        <w:rPr>
          <w:sz w:val="26"/>
          <w:szCs w:val="26"/>
          <w:rPrChange w:id="28853" w:author="Le Minh Nghia" w:date="2019-10-09T10:56:00Z">
            <w:rPr>
              <w:sz w:val="26"/>
              <w:szCs w:val="26"/>
            </w:rPr>
          </w:rPrChange>
        </w:rPr>
        <w:t xml:space="preserve"> </w:t>
      </w:r>
      <w:proofErr w:type="spellStart"/>
      <w:r w:rsidRPr="00B41112">
        <w:rPr>
          <w:sz w:val="26"/>
          <w:szCs w:val="26"/>
          <w:rPrChange w:id="28854" w:author="Le Minh Nghia" w:date="2019-10-09T10:56:00Z">
            <w:rPr>
              <w:sz w:val="26"/>
              <w:szCs w:val="26"/>
            </w:rPr>
          </w:rPrChange>
        </w:rPr>
        <w:t>đăng</w:t>
      </w:r>
      <w:proofErr w:type="spellEnd"/>
      <w:r w:rsidRPr="00B41112">
        <w:rPr>
          <w:sz w:val="26"/>
          <w:szCs w:val="26"/>
          <w:rPrChange w:id="28855" w:author="Le Minh Nghia" w:date="2019-10-09T10:56:00Z">
            <w:rPr>
              <w:sz w:val="26"/>
              <w:szCs w:val="26"/>
            </w:rPr>
          </w:rPrChange>
        </w:rPr>
        <w:t xml:space="preserve"> </w:t>
      </w:r>
      <w:proofErr w:type="spellStart"/>
      <w:r w:rsidRPr="00B41112">
        <w:rPr>
          <w:sz w:val="26"/>
          <w:szCs w:val="26"/>
          <w:rPrChange w:id="28856" w:author="Le Minh Nghia" w:date="2019-10-09T10:56:00Z">
            <w:rPr>
              <w:sz w:val="26"/>
              <w:szCs w:val="26"/>
            </w:rPr>
          </w:rPrChange>
        </w:rPr>
        <w:t>nhập</w:t>
      </w:r>
      <w:proofErr w:type="spellEnd"/>
      <w:r w:rsidRPr="00B41112">
        <w:rPr>
          <w:sz w:val="26"/>
          <w:szCs w:val="26"/>
          <w:rPrChange w:id="28857" w:author="Le Minh Nghia" w:date="2019-10-09T10:56:00Z">
            <w:rPr>
              <w:sz w:val="26"/>
              <w:szCs w:val="26"/>
            </w:rPr>
          </w:rPrChange>
        </w:rPr>
        <w:t xml:space="preserve">. </w:t>
      </w:r>
      <w:proofErr w:type="spellStart"/>
      <w:r w:rsidRPr="00B41112">
        <w:rPr>
          <w:sz w:val="26"/>
          <w:szCs w:val="26"/>
          <w:rPrChange w:id="28858" w:author="Le Minh Nghia" w:date="2019-10-09T10:56:00Z">
            <w:rPr>
              <w:sz w:val="26"/>
              <w:szCs w:val="26"/>
            </w:rPr>
          </w:rPrChange>
        </w:rPr>
        <w:t>Và</w:t>
      </w:r>
      <w:proofErr w:type="spellEnd"/>
      <w:r w:rsidRPr="00B41112">
        <w:rPr>
          <w:sz w:val="26"/>
          <w:szCs w:val="26"/>
          <w:rPrChange w:id="28859" w:author="Le Minh Nghia" w:date="2019-10-09T10:56:00Z">
            <w:rPr>
              <w:sz w:val="26"/>
              <w:szCs w:val="26"/>
            </w:rPr>
          </w:rPrChange>
        </w:rPr>
        <w:t xml:space="preserve"> </w:t>
      </w:r>
      <w:proofErr w:type="spellStart"/>
      <w:r w:rsidRPr="00B41112">
        <w:rPr>
          <w:sz w:val="26"/>
          <w:szCs w:val="26"/>
          <w:rPrChange w:id="28860" w:author="Le Minh Nghia" w:date="2019-10-09T10:56:00Z">
            <w:rPr>
              <w:sz w:val="26"/>
              <w:szCs w:val="26"/>
            </w:rPr>
          </w:rPrChange>
        </w:rPr>
        <w:t>khi</w:t>
      </w:r>
      <w:proofErr w:type="spellEnd"/>
      <w:r w:rsidRPr="00B41112">
        <w:rPr>
          <w:sz w:val="26"/>
          <w:szCs w:val="26"/>
          <w:rPrChange w:id="28861" w:author="Le Minh Nghia" w:date="2019-10-09T10:56:00Z">
            <w:rPr>
              <w:sz w:val="26"/>
              <w:szCs w:val="26"/>
            </w:rPr>
          </w:rPrChange>
        </w:rPr>
        <w:t xml:space="preserve"> </w:t>
      </w:r>
      <w:proofErr w:type="spellStart"/>
      <w:r w:rsidRPr="00B41112">
        <w:rPr>
          <w:sz w:val="26"/>
          <w:szCs w:val="26"/>
          <w:rPrChange w:id="28862" w:author="Le Minh Nghia" w:date="2019-10-09T10:56:00Z">
            <w:rPr>
              <w:sz w:val="26"/>
              <w:szCs w:val="26"/>
            </w:rPr>
          </w:rPrChange>
        </w:rPr>
        <w:t>ấn</w:t>
      </w:r>
      <w:proofErr w:type="spellEnd"/>
      <w:r w:rsidRPr="00B41112">
        <w:rPr>
          <w:sz w:val="26"/>
          <w:szCs w:val="26"/>
          <w:rPrChange w:id="28863" w:author="Le Minh Nghia" w:date="2019-10-09T10:56:00Z">
            <w:rPr>
              <w:sz w:val="26"/>
              <w:szCs w:val="26"/>
            </w:rPr>
          </w:rPrChange>
        </w:rPr>
        <w:t xml:space="preserve"> </w:t>
      </w:r>
      <w:proofErr w:type="spellStart"/>
      <w:r w:rsidRPr="00B41112">
        <w:rPr>
          <w:sz w:val="26"/>
          <w:szCs w:val="26"/>
          <w:rPrChange w:id="28864" w:author="Le Minh Nghia" w:date="2019-10-09T10:56:00Z">
            <w:rPr>
              <w:sz w:val="26"/>
              <w:szCs w:val="26"/>
            </w:rPr>
          </w:rPrChange>
        </w:rPr>
        <w:t>vào</w:t>
      </w:r>
      <w:proofErr w:type="spellEnd"/>
      <w:r w:rsidRPr="00B41112">
        <w:rPr>
          <w:sz w:val="26"/>
          <w:szCs w:val="26"/>
          <w:rPrChange w:id="28865" w:author="Le Minh Nghia" w:date="2019-10-09T10:56:00Z">
            <w:rPr>
              <w:sz w:val="26"/>
              <w:szCs w:val="26"/>
            </w:rPr>
          </w:rPrChange>
        </w:rPr>
        <w:t xml:space="preserve"> </w:t>
      </w:r>
      <w:proofErr w:type="spellStart"/>
      <w:r w:rsidR="00834FB4" w:rsidRPr="00B41112">
        <w:rPr>
          <w:sz w:val="26"/>
          <w:szCs w:val="26"/>
          <w:rPrChange w:id="28866" w:author="Le Minh Nghia" w:date="2019-10-09T10:56:00Z">
            <w:rPr>
              <w:sz w:val="26"/>
              <w:szCs w:val="26"/>
            </w:rPr>
          </w:rPrChange>
        </w:rPr>
        <w:t>phần</w:t>
      </w:r>
      <w:proofErr w:type="spellEnd"/>
      <w:r w:rsidR="00834FB4" w:rsidRPr="00B41112">
        <w:rPr>
          <w:sz w:val="26"/>
          <w:szCs w:val="26"/>
          <w:rPrChange w:id="28867" w:author="Le Minh Nghia" w:date="2019-10-09T10:56:00Z">
            <w:rPr>
              <w:sz w:val="26"/>
              <w:szCs w:val="26"/>
            </w:rPr>
          </w:rPrChange>
        </w:rPr>
        <w:t xml:space="preserve"> </w:t>
      </w:r>
      <w:proofErr w:type="spellStart"/>
      <w:r w:rsidR="00834FB4" w:rsidRPr="00B41112">
        <w:rPr>
          <w:sz w:val="26"/>
          <w:szCs w:val="26"/>
          <w:rPrChange w:id="28868" w:author="Le Minh Nghia" w:date="2019-10-09T10:56:00Z">
            <w:rPr>
              <w:sz w:val="26"/>
              <w:szCs w:val="26"/>
            </w:rPr>
          </w:rPrChange>
        </w:rPr>
        <w:t>tên</w:t>
      </w:r>
      <w:proofErr w:type="spellEnd"/>
      <w:r w:rsidR="00834FB4" w:rsidRPr="00B41112">
        <w:rPr>
          <w:sz w:val="26"/>
          <w:szCs w:val="26"/>
          <w:rPrChange w:id="28869" w:author="Le Minh Nghia" w:date="2019-10-09T10:56:00Z">
            <w:rPr>
              <w:sz w:val="26"/>
              <w:szCs w:val="26"/>
            </w:rPr>
          </w:rPrChange>
        </w:rPr>
        <w:t xml:space="preserve"> </w:t>
      </w:r>
      <w:proofErr w:type="spellStart"/>
      <w:r w:rsidR="00834FB4" w:rsidRPr="00B41112">
        <w:rPr>
          <w:sz w:val="26"/>
          <w:szCs w:val="26"/>
          <w:rPrChange w:id="28870" w:author="Le Minh Nghia" w:date="2019-10-09T10:56:00Z">
            <w:rPr>
              <w:sz w:val="26"/>
              <w:szCs w:val="26"/>
            </w:rPr>
          </w:rPrChange>
        </w:rPr>
        <w:t>của</w:t>
      </w:r>
      <w:proofErr w:type="spellEnd"/>
      <w:r w:rsidR="00834FB4" w:rsidRPr="00B41112">
        <w:rPr>
          <w:sz w:val="26"/>
          <w:szCs w:val="26"/>
          <w:rPrChange w:id="28871" w:author="Le Minh Nghia" w:date="2019-10-09T10:56:00Z">
            <w:rPr>
              <w:sz w:val="26"/>
              <w:szCs w:val="26"/>
            </w:rPr>
          </w:rPrChange>
        </w:rPr>
        <w:t xml:space="preserve"> </w:t>
      </w:r>
      <w:proofErr w:type="spellStart"/>
      <w:r w:rsidR="00834FB4" w:rsidRPr="00B41112">
        <w:rPr>
          <w:sz w:val="26"/>
          <w:szCs w:val="26"/>
          <w:rPrChange w:id="28872" w:author="Le Minh Nghia" w:date="2019-10-09T10:56:00Z">
            <w:rPr>
              <w:sz w:val="26"/>
              <w:szCs w:val="26"/>
            </w:rPr>
          </w:rPrChange>
        </w:rPr>
        <w:t>người</w:t>
      </w:r>
      <w:proofErr w:type="spellEnd"/>
      <w:r w:rsidR="00834FB4" w:rsidRPr="00B41112">
        <w:rPr>
          <w:sz w:val="26"/>
          <w:szCs w:val="26"/>
          <w:rPrChange w:id="28873" w:author="Le Minh Nghia" w:date="2019-10-09T10:56:00Z">
            <w:rPr>
              <w:sz w:val="26"/>
              <w:szCs w:val="26"/>
            </w:rPr>
          </w:rPrChange>
        </w:rPr>
        <w:t xml:space="preserve"> </w:t>
      </w:r>
      <w:proofErr w:type="spellStart"/>
      <w:r w:rsidR="00834FB4" w:rsidRPr="00B41112">
        <w:rPr>
          <w:sz w:val="26"/>
          <w:szCs w:val="26"/>
          <w:rPrChange w:id="28874" w:author="Le Minh Nghia" w:date="2019-10-09T10:56:00Z">
            <w:rPr>
              <w:sz w:val="26"/>
              <w:szCs w:val="26"/>
            </w:rPr>
          </w:rPrChange>
        </w:rPr>
        <w:t>đăng</w:t>
      </w:r>
      <w:proofErr w:type="spellEnd"/>
      <w:r w:rsidR="00834FB4" w:rsidRPr="00B41112">
        <w:rPr>
          <w:sz w:val="26"/>
          <w:szCs w:val="26"/>
          <w:rPrChange w:id="28875" w:author="Le Minh Nghia" w:date="2019-10-09T10:56:00Z">
            <w:rPr>
              <w:sz w:val="26"/>
              <w:szCs w:val="26"/>
            </w:rPr>
          </w:rPrChange>
        </w:rPr>
        <w:t xml:space="preserve"> </w:t>
      </w:r>
      <w:proofErr w:type="spellStart"/>
      <w:r w:rsidR="00834FB4" w:rsidRPr="00B41112">
        <w:rPr>
          <w:sz w:val="26"/>
          <w:szCs w:val="26"/>
          <w:rPrChange w:id="28876" w:author="Le Minh Nghia" w:date="2019-10-09T10:56:00Z">
            <w:rPr>
              <w:sz w:val="26"/>
              <w:szCs w:val="26"/>
            </w:rPr>
          </w:rPrChange>
        </w:rPr>
        <w:t>nhập</w:t>
      </w:r>
      <w:proofErr w:type="spellEnd"/>
      <w:r w:rsidR="00834FB4" w:rsidRPr="00B41112">
        <w:rPr>
          <w:sz w:val="26"/>
          <w:szCs w:val="26"/>
          <w:rPrChange w:id="28877" w:author="Le Minh Nghia" w:date="2019-10-09T10:56:00Z">
            <w:rPr>
              <w:sz w:val="26"/>
              <w:szCs w:val="26"/>
            </w:rPr>
          </w:rPrChange>
        </w:rPr>
        <w:t xml:space="preserve"> </w:t>
      </w:r>
      <w:proofErr w:type="spellStart"/>
      <w:r w:rsidR="00834FB4" w:rsidRPr="00B41112">
        <w:rPr>
          <w:sz w:val="26"/>
          <w:szCs w:val="26"/>
          <w:rPrChange w:id="28878" w:author="Le Minh Nghia" w:date="2019-10-09T10:56:00Z">
            <w:rPr>
              <w:sz w:val="26"/>
              <w:szCs w:val="26"/>
            </w:rPr>
          </w:rPrChange>
        </w:rPr>
        <w:t>thì</w:t>
      </w:r>
      <w:proofErr w:type="spellEnd"/>
      <w:r w:rsidR="00834FB4" w:rsidRPr="00B41112">
        <w:rPr>
          <w:sz w:val="26"/>
          <w:szCs w:val="26"/>
          <w:rPrChange w:id="28879" w:author="Le Minh Nghia" w:date="2019-10-09T10:56:00Z">
            <w:rPr>
              <w:sz w:val="26"/>
              <w:szCs w:val="26"/>
            </w:rPr>
          </w:rPrChange>
        </w:rPr>
        <w:t xml:space="preserve"> </w:t>
      </w:r>
      <w:proofErr w:type="spellStart"/>
      <w:r w:rsidR="00834FB4" w:rsidRPr="00B41112">
        <w:rPr>
          <w:sz w:val="26"/>
          <w:szCs w:val="26"/>
          <w:rPrChange w:id="28880" w:author="Le Minh Nghia" w:date="2019-10-09T10:56:00Z">
            <w:rPr>
              <w:sz w:val="26"/>
              <w:szCs w:val="26"/>
            </w:rPr>
          </w:rPrChange>
        </w:rPr>
        <w:t>sẽ</w:t>
      </w:r>
      <w:proofErr w:type="spellEnd"/>
      <w:r w:rsidR="00834FB4" w:rsidRPr="00B41112">
        <w:rPr>
          <w:sz w:val="26"/>
          <w:szCs w:val="26"/>
          <w:rPrChange w:id="28881" w:author="Le Minh Nghia" w:date="2019-10-09T10:56:00Z">
            <w:rPr>
              <w:sz w:val="26"/>
              <w:szCs w:val="26"/>
            </w:rPr>
          </w:rPrChange>
        </w:rPr>
        <w:t xml:space="preserve"> </w:t>
      </w:r>
      <w:proofErr w:type="spellStart"/>
      <w:r w:rsidR="00834FB4" w:rsidRPr="00B41112">
        <w:rPr>
          <w:sz w:val="26"/>
          <w:szCs w:val="26"/>
          <w:rPrChange w:id="28882" w:author="Le Minh Nghia" w:date="2019-10-09T10:56:00Z">
            <w:rPr>
              <w:sz w:val="26"/>
              <w:szCs w:val="26"/>
            </w:rPr>
          </w:rPrChange>
        </w:rPr>
        <w:t>hiển</w:t>
      </w:r>
      <w:proofErr w:type="spellEnd"/>
      <w:r w:rsidR="00834FB4" w:rsidRPr="00B41112">
        <w:rPr>
          <w:sz w:val="26"/>
          <w:szCs w:val="26"/>
          <w:rPrChange w:id="28883" w:author="Le Minh Nghia" w:date="2019-10-09T10:56:00Z">
            <w:rPr>
              <w:sz w:val="26"/>
              <w:szCs w:val="26"/>
            </w:rPr>
          </w:rPrChange>
        </w:rPr>
        <w:t xml:space="preserve"> </w:t>
      </w:r>
      <w:proofErr w:type="spellStart"/>
      <w:r w:rsidR="00834FB4" w:rsidRPr="00B41112">
        <w:rPr>
          <w:sz w:val="26"/>
          <w:szCs w:val="26"/>
          <w:rPrChange w:id="28884" w:author="Le Minh Nghia" w:date="2019-10-09T10:56:00Z">
            <w:rPr>
              <w:sz w:val="26"/>
              <w:szCs w:val="26"/>
            </w:rPr>
          </w:rPrChange>
        </w:rPr>
        <w:t>thị</w:t>
      </w:r>
      <w:proofErr w:type="spellEnd"/>
      <w:r w:rsidR="00834FB4" w:rsidRPr="00B41112">
        <w:rPr>
          <w:sz w:val="26"/>
          <w:szCs w:val="26"/>
          <w:rPrChange w:id="28885" w:author="Le Minh Nghia" w:date="2019-10-09T10:56:00Z">
            <w:rPr>
              <w:sz w:val="26"/>
              <w:szCs w:val="26"/>
            </w:rPr>
          </w:rPrChange>
        </w:rPr>
        <w:t xml:space="preserve"> ra </w:t>
      </w:r>
      <w:proofErr w:type="spellStart"/>
      <w:r w:rsidR="00834FB4" w:rsidRPr="00B41112">
        <w:rPr>
          <w:sz w:val="26"/>
          <w:szCs w:val="26"/>
          <w:rPrChange w:id="28886" w:author="Le Minh Nghia" w:date="2019-10-09T10:56:00Z">
            <w:rPr>
              <w:sz w:val="26"/>
              <w:szCs w:val="26"/>
            </w:rPr>
          </w:rPrChange>
        </w:rPr>
        <w:t>một</w:t>
      </w:r>
      <w:proofErr w:type="spellEnd"/>
      <w:r w:rsidR="00834FB4" w:rsidRPr="00B41112">
        <w:rPr>
          <w:sz w:val="26"/>
          <w:szCs w:val="26"/>
          <w:rPrChange w:id="28887" w:author="Le Minh Nghia" w:date="2019-10-09T10:56:00Z">
            <w:rPr>
              <w:sz w:val="26"/>
              <w:szCs w:val="26"/>
            </w:rPr>
          </w:rPrChange>
        </w:rPr>
        <w:t xml:space="preserve"> menu </w:t>
      </w:r>
      <w:proofErr w:type="spellStart"/>
      <w:r w:rsidR="00834FB4" w:rsidRPr="00B41112">
        <w:rPr>
          <w:sz w:val="26"/>
          <w:szCs w:val="26"/>
          <w:rPrChange w:id="28888" w:author="Le Minh Nghia" w:date="2019-10-09T10:56:00Z">
            <w:rPr>
              <w:sz w:val="26"/>
              <w:szCs w:val="26"/>
            </w:rPr>
          </w:rPrChange>
        </w:rPr>
        <w:t>cho</w:t>
      </w:r>
      <w:proofErr w:type="spellEnd"/>
      <w:r w:rsidR="00834FB4" w:rsidRPr="00B41112">
        <w:rPr>
          <w:sz w:val="26"/>
          <w:szCs w:val="26"/>
          <w:rPrChange w:id="28889" w:author="Le Minh Nghia" w:date="2019-10-09T10:56:00Z">
            <w:rPr>
              <w:sz w:val="26"/>
              <w:szCs w:val="26"/>
            </w:rPr>
          </w:rPrChange>
        </w:rPr>
        <w:t xml:space="preserve"> </w:t>
      </w:r>
      <w:proofErr w:type="spellStart"/>
      <w:r w:rsidR="00834FB4" w:rsidRPr="00B41112">
        <w:rPr>
          <w:sz w:val="26"/>
          <w:szCs w:val="26"/>
          <w:rPrChange w:id="28890" w:author="Le Minh Nghia" w:date="2019-10-09T10:56:00Z">
            <w:rPr>
              <w:sz w:val="26"/>
              <w:szCs w:val="26"/>
            </w:rPr>
          </w:rPrChange>
        </w:rPr>
        <w:t>người</w:t>
      </w:r>
      <w:proofErr w:type="spellEnd"/>
      <w:r w:rsidR="00834FB4" w:rsidRPr="00B41112">
        <w:rPr>
          <w:sz w:val="26"/>
          <w:szCs w:val="26"/>
          <w:rPrChange w:id="28891" w:author="Le Minh Nghia" w:date="2019-10-09T10:56:00Z">
            <w:rPr>
              <w:sz w:val="26"/>
              <w:szCs w:val="26"/>
            </w:rPr>
          </w:rPrChange>
        </w:rPr>
        <w:t xml:space="preserve"> </w:t>
      </w:r>
      <w:proofErr w:type="spellStart"/>
      <w:r w:rsidR="00834FB4" w:rsidRPr="00B41112">
        <w:rPr>
          <w:sz w:val="26"/>
          <w:szCs w:val="26"/>
          <w:rPrChange w:id="28892" w:author="Le Minh Nghia" w:date="2019-10-09T10:56:00Z">
            <w:rPr>
              <w:sz w:val="26"/>
              <w:szCs w:val="26"/>
            </w:rPr>
          </w:rPrChange>
        </w:rPr>
        <w:t>dùng</w:t>
      </w:r>
      <w:proofErr w:type="spellEnd"/>
      <w:r w:rsidR="00834FB4" w:rsidRPr="00B41112">
        <w:rPr>
          <w:sz w:val="26"/>
          <w:szCs w:val="26"/>
          <w:rPrChange w:id="28893" w:author="Le Minh Nghia" w:date="2019-10-09T10:56:00Z">
            <w:rPr>
              <w:sz w:val="26"/>
              <w:szCs w:val="26"/>
            </w:rPr>
          </w:rPrChange>
        </w:rPr>
        <w:t xml:space="preserve"> </w:t>
      </w:r>
      <w:proofErr w:type="spellStart"/>
      <w:r w:rsidR="00834FB4" w:rsidRPr="00B41112">
        <w:rPr>
          <w:sz w:val="26"/>
          <w:szCs w:val="26"/>
          <w:rPrChange w:id="28894" w:author="Le Minh Nghia" w:date="2019-10-09T10:56:00Z">
            <w:rPr>
              <w:sz w:val="26"/>
              <w:szCs w:val="26"/>
            </w:rPr>
          </w:rPrChange>
        </w:rPr>
        <w:t>có</w:t>
      </w:r>
      <w:proofErr w:type="spellEnd"/>
      <w:r w:rsidR="00834FB4" w:rsidRPr="00B41112">
        <w:rPr>
          <w:sz w:val="26"/>
          <w:szCs w:val="26"/>
          <w:rPrChange w:id="28895" w:author="Le Minh Nghia" w:date="2019-10-09T10:56:00Z">
            <w:rPr>
              <w:sz w:val="26"/>
              <w:szCs w:val="26"/>
            </w:rPr>
          </w:rPrChange>
        </w:rPr>
        <w:t xml:space="preserve"> </w:t>
      </w:r>
      <w:proofErr w:type="spellStart"/>
      <w:r w:rsidR="00834FB4" w:rsidRPr="00B41112">
        <w:rPr>
          <w:sz w:val="26"/>
          <w:szCs w:val="26"/>
          <w:rPrChange w:id="28896" w:author="Le Minh Nghia" w:date="2019-10-09T10:56:00Z">
            <w:rPr>
              <w:sz w:val="26"/>
              <w:szCs w:val="26"/>
            </w:rPr>
          </w:rPrChange>
        </w:rPr>
        <w:t>thể</w:t>
      </w:r>
      <w:proofErr w:type="spellEnd"/>
      <w:r w:rsidR="00834FB4" w:rsidRPr="00B41112">
        <w:rPr>
          <w:sz w:val="26"/>
          <w:szCs w:val="26"/>
          <w:rPrChange w:id="28897" w:author="Le Minh Nghia" w:date="2019-10-09T10:56:00Z">
            <w:rPr>
              <w:sz w:val="26"/>
              <w:szCs w:val="26"/>
            </w:rPr>
          </w:rPrChange>
        </w:rPr>
        <w:t xml:space="preserve"> </w:t>
      </w:r>
      <w:proofErr w:type="spellStart"/>
      <w:r w:rsidR="00834FB4" w:rsidRPr="00B41112">
        <w:rPr>
          <w:sz w:val="26"/>
          <w:szCs w:val="26"/>
          <w:rPrChange w:id="28898" w:author="Le Minh Nghia" w:date="2019-10-09T10:56:00Z">
            <w:rPr>
              <w:sz w:val="26"/>
              <w:szCs w:val="26"/>
            </w:rPr>
          </w:rPrChange>
        </w:rPr>
        <w:t>chọn</w:t>
      </w:r>
      <w:proofErr w:type="spellEnd"/>
      <w:r w:rsidR="00834FB4" w:rsidRPr="00B41112">
        <w:rPr>
          <w:sz w:val="26"/>
          <w:szCs w:val="26"/>
          <w:rPrChange w:id="28899" w:author="Le Minh Nghia" w:date="2019-10-09T10:56:00Z">
            <w:rPr>
              <w:sz w:val="26"/>
              <w:szCs w:val="26"/>
            </w:rPr>
          </w:rPrChange>
        </w:rPr>
        <w:t xml:space="preserve"> </w:t>
      </w:r>
      <w:proofErr w:type="spellStart"/>
      <w:r w:rsidR="00834FB4" w:rsidRPr="00B41112">
        <w:rPr>
          <w:sz w:val="26"/>
          <w:szCs w:val="26"/>
          <w:rPrChange w:id="28900" w:author="Le Minh Nghia" w:date="2019-10-09T10:56:00Z">
            <w:rPr>
              <w:sz w:val="26"/>
              <w:szCs w:val="26"/>
            </w:rPr>
          </w:rPrChange>
        </w:rPr>
        <w:t>để</w:t>
      </w:r>
      <w:proofErr w:type="spellEnd"/>
      <w:r w:rsidR="00834FB4" w:rsidRPr="00B41112">
        <w:rPr>
          <w:sz w:val="26"/>
          <w:szCs w:val="26"/>
          <w:rPrChange w:id="28901" w:author="Le Minh Nghia" w:date="2019-10-09T10:56:00Z">
            <w:rPr>
              <w:sz w:val="26"/>
              <w:szCs w:val="26"/>
            </w:rPr>
          </w:rPrChange>
        </w:rPr>
        <w:t xml:space="preserve"> </w:t>
      </w:r>
      <w:proofErr w:type="spellStart"/>
      <w:r w:rsidR="00834FB4" w:rsidRPr="00B41112">
        <w:rPr>
          <w:sz w:val="26"/>
          <w:szCs w:val="26"/>
          <w:rPrChange w:id="28902" w:author="Le Minh Nghia" w:date="2019-10-09T10:56:00Z">
            <w:rPr>
              <w:sz w:val="26"/>
              <w:szCs w:val="26"/>
            </w:rPr>
          </w:rPrChange>
        </w:rPr>
        <w:t>xem</w:t>
      </w:r>
      <w:proofErr w:type="spellEnd"/>
      <w:r w:rsidR="00834FB4" w:rsidRPr="00B41112">
        <w:rPr>
          <w:sz w:val="26"/>
          <w:szCs w:val="26"/>
          <w:rPrChange w:id="28903" w:author="Le Minh Nghia" w:date="2019-10-09T10:56:00Z">
            <w:rPr>
              <w:sz w:val="26"/>
              <w:szCs w:val="26"/>
            </w:rPr>
          </w:rPrChange>
        </w:rPr>
        <w:t xml:space="preserve"> </w:t>
      </w:r>
      <w:proofErr w:type="spellStart"/>
      <w:r w:rsidR="00834FB4" w:rsidRPr="00B41112">
        <w:rPr>
          <w:sz w:val="26"/>
          <w:szCs w:val="26"/>
          <w:rPrChange w:id="28904" w:author="Le Minh Nghia" w:date="2019-10-09T10:56:00Z">
            <w:rPr>
              <w:sz w:val="26"/>
              <w:szCs w:val="26"/>
            </w:rPr>
          </w:rPrChange>
        </w:rPr>
        <w:t>thông</w:t>
      </w:r>
      <w:proofErr w:type="spellEnd"/>
      <w:r w:rsidR="00834FB4" w:rsidRPr="00B41112">
        <w:rPr>
          <w:sz w:val="26"/>
          <w:szCs w:val="26"/>
          <w:rPrChange w:id="28905" w:author="Le Minh Nghia" w:date="2019-10-09T10:56:00Z">
            <w:rPr>
              <w:sz w:val="26"/>
              <w:szCs w:val="26"/>
            </w:rPr>
          </w:rPrChange>
        </w:rPr>
        <w:t xml:space="preserve"> tin </w:t>
      </w:r>
      <w:proofErr w:type="spellStart"/>
      <w:r w:rsidR="00834FB4" w:rsidRPr="00B41112">
        <w:rPr>
          <w:sz w:val="26"/>
          <w:szCs w:val="26"/>
          <w:rPrChange w:id="28906" w:author="Le Minh Nghia" w:date="2019-10-09T10:56:00Z">
            <w:rPr>
              <w:sz w:val="26"/>
              <w:szCs w:val="26"/>
            </w:rPr>
          </w:rPrChange>
        </w:rPr>
        <w:t>cá</w:t>
      </w:r>
      <w:proofErr w:type="spellEnd"/>
      <w:r w:rsidR="00834FB4" w:rsidRPr="00B41112">
        <w:rPr>
          <w:sz w:val="26"/>
          <w:szCs w:val="26"/>
          <w:rPrChange w:id="28907" w:author="Le Minh Nghia" w:date="2019-10-09T10:56:00Z">
            <w:rPr>
              <w:sz w:val="26"/>
              <w:szCs w:val="26"/>
            </w:rPr>
          </w:rPrChange>
        </w:rPr>
        <w:t xml:space="preserve"> </w:t>
      </w:r>
      <w:proofErr w:type="spellStart"/>
      <w:r w:rsidR="00834FB4" w:rsidRPr="00B41112">
        <w:rPr>
          <w:sz w:val="26"/>
          <w:szCs w:val="26"/>
          <w:rPrChange w:id="28908" w:author="Le Minh Nghia" w:date="2019-10-09T10:56:00Z">
            <w:rPr>
              <w:sz w:val="26"/>
              <w:szCs w:val="26"/>
            </w:rPr>
          </w:rPrChange>
        </w:rPr>
        <w:t>nhân</w:t>
      </w:r>
      <w:proofErr w:type="spellEnd"/>
      <w:r w:rsidR="00834FB4" w:rsidRPr="00B41112">
        <w:rPr>
          <w:sz w:val="26"/>
          <w:szCs w:val="26"/>
          <w:rPrChange w:id="28909" w:author="Le Minh Nghia" w:date="2019-10-09T10:56:00Z">
            <w:rPr>
              <w:sz w:val="26"/>
              <w:szCs w:val="26"/>
            </w:rPr>
          </w:rPrChange>
        </w:rPr>
        <w:t xml:space="preserve">, </w:t>
      </w:r>
      <w:proofErr w:type="spellStart"/>
      <w:r w:rsidR="00834FB4" w:rsidRPr="00B41112">
        <w:rPr>
          <w:sz w:val="26"/>
          <w:szCs w:val="26"/>
          <w:rPrChange w:id="28910" w:author="Le Minh Nghia" w:date="2019-10-09T10:56:00Z">
            <w:rPr>
              <w:sz w:val="26"/>
              <w:szCs w:val="26"/>
            </w:rPr>
          </w:rPrChange>
        </w:rPr>
        <w:t>công</w:t>
      </w:r>
      <w:proofErr w:type="spellEnd"/>
      <w:r w:rsidR="00834FB4" w:rsidRPr="00B41112">
        <w:rPr>
          <w:sz w:val="26"/>
          <w:szCs w:val="26"/>
          <w:rPrChange w:id="28911" w:author="Le Minh Nghia" w:date="2019-10-09T10:56:00Z">
            <w:rPr>
              <w:sz w:val="26"/>
              <w:szCs w:val="26"/>
            </w:rPr>
          </w:rPrChange>
        </w:rPr>
        <w:t xml:space="preserve"> </w:t>
      </w:r>
      <w:proofErr w:type="spellStart"/>
      <w:r w:rsidR="00834FB4" w:rsidRPr="00B41112">
        <w:rPr>
          <w:sz w:val="26"/>
          <w:szCs w:val="26"/>
          <w:rPrChange w:id="28912" w:author="Le Minh Nghia" w:date="2019-10-09T10:56:00Z">
            <w:rPr>
              <w:sz w:val="26"/>
              <w:szCs w:val="26"/>
            </w:rPr>
          </w:rPrChange>
        </w:rPr>
        <w:t>việc</w:t>
      </w:r>
      <w:proofErr w:type="spellEnd"/>
      <w:r w:rsidR="00834FB4" w:rsidRPr="00B41112">
        <w:rPr>
          <w:sz w:val="26"/>
          <w:szCs w:val="26"/>
          <w:rPrChange w:id="28913" w:author="Le Minh Nghia" w:date="2019-10-09T10:56:00Z">
            <w:rPr>
              <w:sz w:val="26"/>
              <w:szCs w:val="26"/>
            </w:rPr>
          </w:rPrChange>
        </w:rPr>
        <w:t xml:space="preserve">, </w:t>
      </w:r>
      <w:proofErr w:type="spellStart"/>
      <w:r w:rsidR="00834FB4" w:rsidRPr="00B41112">
        <w:rPr>
          <w:sz w:val="26"/>
          <w:szCs w:val="26"/>
          <w:rPrChange w:id="28914" w:author="Le Minh Nghia" w:date="2019-10-09T10:56:00Z">
            <w:rPr>
              <w:sz w:val="26"/>
              <w:szCs w:val="26"/>
            </w:rPr>
          </w:rPrChange>
        </w:rPr>
        <w:t>đổi</w:t>
      </w:r>
      <w:proofErr w:type="spellEnd"/>
      <w:r w:rsidR="00834FB4" w:rsidRPr="00B41112">
        <w:rPr>
          <w:sz w:val="26"/>
          <w:szCs w:val="26"/>
          <w:rPrChange w:id="28915" w:author="Le Minh Nghia" w:date="2019-10-09T10:56:00Z">
            <w:rPr>
              <w:sz w:val="26"/>
              <w:szCs w:val="26"/>
            </w:rPr>
          </w:rPrChange>
        </w:rPr>
        <w:t xml:space="preserve"> </w:t>
      </w:r>
      <w:proofErr w:type="spellStart"/>
      <w:r w:rsidR="00834FB4" w:rsidRPr="00B41112">
        <w:rPr>
          <w:sz w:val="26"/>
          <w:szCs w:val="26"/>
          <w:rPrChange w:id="28916" w:author="Le Minh Nghia" w:date="2019-10-09T10:56:00Z">
            <w:rPr>
              <w:sz w:val="26"/>
              <w:szCs w:val="26"/>
            </w:rPr>
          </w:rPrChange>
        </w:rPr>
        <w:t>mật</w:t>
      </w:r>
      <w:proofErr w:type="spellEnd"/>
      <w:r w:rsidR="00834FB4" w:rsidRPr="00B41112">
        <w:rPr>
          <w:sz w:val="26"/>
          <w:szCs w:val="26"/>
          <w:rPrChange w:id="28917" w:author="Le Minh Nghia" w:date="2019-10-09T10:56:00Z">
            <w:rPr>
              <w:sz w:val="26"/>
              <w:szCs w:val="26"/>
            </w:rPr>
          </w:rPrChange>
        </w:rPr>
        <w:t xml:space="preserve"> </w:t>
      </w:r>
      <w:proofErr w:type="spellStart"/>
      <w:r w:rsidR="00834FB4" w:rsidRPr="00B41112">
        <w:rPr>
          <w:sz w:val="26"/>
          <w:szCs w:val="26"/>
          <w:rPrChange w:id="28918" w:author="Le Minh Nghia" w:date="2019-10-09T10:56:00Z">
            <w:rPr>
              <w:sz w:val="26"/>
              <w:szCs w:val="26"/>
            </w:rPr>
          </w:rPrChange>
        </w:rPr>
        <w:t>khẩu</w:t>
      </w:r>
      <w:proofErr w:type="spellEnd"/>
      <w:r w:rsidR="00834FB4" w:rsidRPr="00B41112">
        <w:rPr>
          <w:sz w:val="26"/>
          <w:szCs w:val="26"/>
          <w:rPrChange w:id="28919" w:author="Le Minh Nghia" w:date="2019-10-09T10:56:00Z">
            <w:rPr>
              <w:sz w:val="26"/>
              <w:szCs w:val="26"/>
            </w:rPr>
          </w:rPrChange>
        </w:rPr>
        <w:t xml:space="preserve"> </w:t>
      </w:r>
      <w:proofErr w:type="spellStart"/>
      <w:r w:rsidR="00834FB4" w:rsidRPr="00B41112">
        <w:rPr>
          <w:sz w:val="26"/>
          <w:szCs w:val="26"/>
          <w:rPrChange w:id="28920" w:author="Le Minh Nghia" w:date="2019-10-09T10:56:00Z">
            <w:rPr>
              <w:sz w:val="26"/>
              <w:szCs w:val="26"/>
            </w:rPr>
          </w:rPrChange>
        </w:rPr>
        <w:t>và</w:t>
      </w:r>
      <w:proofErr w:type="spellEnd"/>
      <w:r w:rsidR="00834FB4" w:rsidRPr="00B41112">
        <w:rPr>
          <w:sz w:val="26"/>
          <w:szCs w:val="26"/>
          <w:rPrChange w:id="28921" w:author="Le Minh Nghia" w:date="2019-10-09T10:56:00Z">
            <w:rPr>
              <w:sz w:val="26"/>
              <w:szCs w:val="26"/>
            </w:rPr>
          </w:rPrChange>
        </w:rPr>
        <w:t xml:space="preserve"> </w:t>
      </w:r>
      <w:r w:rsidR="00834FB4" w:rsidRPr="00B41112">
        <w:rPr>
          <w:sz w:val="26"/>
          <w:szCs w:val="26"/>
          <w:rPrChange w:id="28922" w:author="Le Minh Nghia" w:date="2019-10-09T10:56:00Z">
            <w:rPr>
              <w:sz w:val="26"/>
              <w:szCs w:val="26"/>
            </w:rPr>
          </w:rPrChange>
        </w:rPr>
        <w:lastRenderedPageBreak/>
        <w:t xml:space="preserve">logout. Sau </w:t>
      </w:r>
      <w:proofErr w:type="spellStart"/>
      <w:r w:rsidR="00834FB4" w:rsidRPr="00B41112">
        <w:rPr>
          <w:sz w:val="26"/>
          <w:szCs w:val="26"/>
          <w:rPrChange w:id="28923" w:author="Le Minh Nghia" w:date="2019-10-09T10:56:00Z">
            <w:rPr>
              <w:sz w:val="26"/>
              <w:szCs w:val="26"/>
            </w:rPr>
          </w:rPrChange>
        </w:rPr>
        <w:t>khi</w:t>
      </w:r>
      <w:proofErr w:type="spellEnd"/>
      <w:r w:rsidR="00834FB4" w:rsidRPr="00B41112">
        <w:rPr>
          <w:sz w:val="26"/>
          <w:szCs w:val="26"/>
          <w:rPrChange w:id="28924" w:author="Le Minh Nghia" w:date="2019-10-09T10:56:00Z">
            <w:rPr>
              <w:sz w:val="26"/>
              <w:szCs w:val="26"/>
            </w:rPr>
          </w:rPrChange>
        </w:rPr>
        <w:t xml:space="preserve"> </w:t>
      </w:r>
      <w:proofErr w:type="spellStart"/>
      <w:r w:rsidR="00834FB4" w:rsidRPr="00B41112">
        <w:rPr>
          <w:sz w:val="26"/>
          <w:szCs w:val="26"/>
          <w:rPrChange w:id="28925" w:author="Le Minh Nghia" w:date="2019-10-09T10:56:00Z">
            <w:rPr>
              <w:sz w:val="26"/>
              <w:szCs w:val="26"/>
            </w:rPr>
          </w:rPrChange>
        </w:rPr>
        <w:t>ấn</w:t>
      </w:r>
      <w:proofErr w:type="spellEnd"/>
      <w:r w:rsidR="00834FB4" w:rsidRPr="00B41112">
        <w:rPr>
          <w:sz w:val="26"/>
          <w:szCs w:val="26"/>
          <w:rPrChange w:id="28926" w:author="Le Minh Nghia" w:date="2019-10-09T10:56:00Z">
            <w:rPr>
              <w:sz w:val="26"/>
              <w:szCs w:val="26"/>
            </w:rPr>
          </w:rPrChange>
        </w:rPr>
        <w:t xml:space="preserve"> </w:t>
      </w:r>
      <w:proofErr w:type="spellStart"/>
      <w:r w:rsidR="00834FB4" w:rsidRPr="00B41112">
        <w:rPr>
          <w:sz w:val="26"/>
          <w:szCs w:val="26"/>
          <w:rPrChange w:id="28927" w:author="Le Minh Nghia" w:date="2019-10-09T10:56:00Z">
            <w:rPr>
              <w:sz w:val="26"/>
              <w:szCs w:val="26"/>
            </w:rPr>
          </w:rPrChange>
        </w:rPr>
        <w:t>vào</w:t>
      </w:r>
      <w:proofErr w:type="spellEnd"/>
      <w:r w:rsidR="00834FB4" w:rsidRPr="00B41112">
        <w:rPr>
          <w:sz w:val="26"/>
          <w:szCs w:val="26"/>
          <w:rPrChange w:id="28928" w:author="Le Minh Nghia" w:date="2019-10-09T10:56:00Z">
            <w:rPr>
              <w:sz w:val="26"/>
              <w:szCs w:val="26"/>
            </w:rPr>
          </w:rPrChange>
        </w:rPr>
        <w:t xml:space="preserve"> </w:t>
      </w:r>
      <w:proofErr w:type="spellStart"/>
      <w:r w:rsidR="00834FB4" w:rsidRPr="00B41112">
        <w:rPr>
          <w:sz w:val="26"/>
          <w:szCs w:val="26"/>
          <w:rPrChange w:id="28929" w:author="Le Minh Nghia" w:date="2019-10-09T10:56:00Z">
            <w:rPr>
              <w:sz w:val="26"/>
              <w:szCs w:val="26"/>
            </w:rPr>
          </w:rPrChange>
        </w:rPr>
        <w:t>mục</w:t>
      </w:r>
      <w:proofErr w:type="spellEnd"/>
      <w:r w:rsidR="00834FB4" w:rsidRPr="00B41112">
        <w:rPr>
          <w:sz w:val="26"/>
          <w:szCs w:val="26"/>
          <w:rPrChange w:id="28930" w:author="Le Minh Nghia" w:date="2019-10-09T10:56:00Z">
            <w:rPr>
              <w:sz w:val="26"/>
              <w:szCs w:val="26"/>
            </w:rPr>
          </w:rPrChange>
        </w:rPr>
        <w:t xml:space="preserve"> </w:t>
      </w:r>
      <w:proofErr w:type="spellStart"/>
      <w:r w:rsidR="00834FB4" w:rsidRPr="00B41112">
        <w:rPr>
          <w:sz w:val="26"/>
          <w:szCs w:val="26"/>
          <w:rPrChange w:id="28931" w:author="Le Minh Nghia" w:date="2019-10-09T10:56:00Z">
            <w:rPr>
              <w:sz w:val="26"/>
              <w:szCs w:val="26"/>
            </w:rPr>
          </w:rPrChange>
        </w:rPr>
        <w:t>Thông</w:t>
      </w:r>
      <w:proofErr w:type="spellEnd"/>
      <w:r w:rsidR="00834FB4" w:rsidRPr="00B41112">
        <w:rPr>
          <w:sz w:val="26"/>
          <w:szCs w:val="26"/>
          <w:rPrChange w:id="28932" w:author="Le Minh Nghia" w:date="2019-10-09T10:56:00Z">
            <w:rPr>
              <w:sz w:val="26"/>
              <w:szCs w:val="26"/>
            </w:rPr>
          </w:rPrChange>
        </w:rPr>
        <w:t xml:space="preserve"> tin </w:t>
      </w:r>
      <w:proofErr w:type="spellStart"/>
      <w:r w:rsidR="00834FB4" w:rsidRPr="00B41112">
        <w:rPr>
          <w:sz w:val="26"/>
          <w:szCs w:val="26"/>
          <w:rPrChange w:id="28933" w:author="Le Minh Nghia" w:date="2019-10-09T10:56:00Z">
            <w:rPr>
              <w:sz w:val="26"/>
              <w:szCs w:val="26"/>
            </w:rPr>
          </w:rPrChange>
        </w:rPr>
        <w:t>cá</w:t>
      </w:r>
      <w:proofErr w:type="spellEnd"/>
      <w:r w:rsidR="00834FB4" w:rsidRPr="00B41112">
        <w:rPr>
          <w:sz w:val="26"/>
          <w:szCs w:val="26"/>
          <w:rPrChange w:id="28934" w:author="Le Minh Nghia" w:date="2019-10-09T10:56:00Z">
            <w:rPr>
              <w:sz w:val="26"/>
              <w:szCs w:val="26"/>
            </w:rPr>
          </w:rPrChange>
        </w:rPr>
        <w:t xml:space="preserve"> </w:t>
      </w:r>
      <w:proofErr w:type="spellStart"/>
      <w:r w:rsidR="00834FB4" w:rsidRPr="00B41112">
        <w:rPr>
          <w:sz w:val="26"/>
          <w:szCs w:val="26"/>
          <w:rPrChange w:id="28935" w:author="Le Minh Nghia" w:date="2019-10-09T10:56:00Z">
            <w:rPr>
              <w:sz w:val="26"/>
              <w:szCs w:val="26"/>
            </w:rPr>
          </w:rPrChange>
        </w:rPr>
        <w:t>nhân</w:t>
      </w:r>
      <w:proofErr w:type="spellEnd"/>
      <w:r w:rsidR="00834FB4" w:rsidRPr="00B41112">
        <w:rPr>
          <w:sz w:val="26"/>
          <w:szCs w:val="26"/>
          <w:rPrChange w:id="28936" w:author="Le Minh Nghia" w:date="2019-10-09T10:56:00Z">
            <w:rPr>
              <w:sz w:val="26"/>
              <w:szCs w:val="26"/>
            </w:rPr>
          </w:rPrChange>
        </w:rPr>
        <w:t xml:space="preserve"> </w:t>
      </w:r>
      <w:proofErr w:type="spellStart"/>
      <w:r w:rsidR="00834FB4" w:rsidRPr="00B41112">
        <w:rPr>
          <w:sz w:val="26"/>
          <w:szCs w:val="26"/>
          <w:rPrChange w:id="28937" w:author="Le Minh Nghia" w:date="2019-10-09T10:56:00Z">
            <w:rPr>
              <w:sz w:val="26"/>
              <w:szCs w:val="26"/>
            </w:rPr>
          </w:rPrChange>
        </w:rPr>
        <w:t>thì</w:t>
      </w:r>
      <w:proofErr w:type="spellEnd"/>
      <w:r w:rsidR="00834FB4" w:rsidRPr="00B41112">
        <w:rPr>
          <w:sz w:val="26"/>
          <w:szCs w:val="26"/>
          <w:rPrChange w:id="28938" w:author="Le Minh Nghia" w:date="2019-10-09T10:56:00Z">
            <w:rPr>
              <w:sz w:val="26"/>
              <w:szCs w:val="26"/>
            </w:rPr>
          </w:rPrChange>
        </w:rPr>
        <w:t xml:space="preserve"> </w:t>
      </w:r>
      <w:proofErr w:type="spellStart"/>
      <w:r w:rsidR="00834FB4" w:rsidRPr="00B41112">
        <w:rPr>
          <w:sz w:val="26"/>
          <w:szCs w:val="26"/>
          <w:rPrChange w:id="28939" w:author="Le Minh Nghia" w:date="2019-10-09T10:56:00Z">
            <w:rPr>
              <w:sz w:val="26"/>
              <w:szCs w:val="26"/>
            </w:rPr>
          </w:rPrChange>
        </w:rPr>
        <w:t>sẽ</w:t>
      </w:r>
      <w:proofErr w:type="spellEnd"/>
      <w:r w:rsidR="00834FB4" w:rsidRPr="00B41112">
        <w:rPr>
          <w:sz w:val="26"/>
          <w:szCs w:val="26"/>
          <w:rPrChange w:id="28940" w:author="Le Minh Nghia" w:date="2019-10-09T10:56:00Z">
            <w:rPr>
              <w:sz w:val="26"/>
              <w:szCs w:val="26"/>
            </w:rPr>
          </w:rPrChange>
        </w:rPr>
        <w:t xml:space="preserve"> </w:t>
      </w:r>
      <w:proofErr w:type="spellStart"/>
      <w:r w:rsidR="00834FB4" w:rsidRPr="00B41112">
        <w:rPr>
          <w:sz w:val="26"/>
          <w:szCs w:val="26"/>
          <w:rPrChange w:id="28941" w:author="Le Minh Nghia" w:date="2019-10-09T10:56:00Z">
            <w:rPr>
              <w:sz w:val="26"/>
              <w:szCs w:val="26"/>
            </w:rPr>
          </w:rPrChange>
        </w:rPr>
        <w:t>hiển</w:t>
      </w:r>
      <w:proofErr w:type="spellEnd"/>
      <w:r w:rsidR="00834FB4" w:rsidRPr="00B41112">
        <w:rPr>
          <w:sz w:val="26"/>
          <w:szCs w:val="26"/>
          <w:rPrChange w:id="28942" w:author="Le Minh Nghia" w:date="2019-10-09T10:56:00Z">
            <w:rPr>
              <w:sz w:val="26"/>
              <w:szCs w:val="26"/>
            </w:rPr>
          </w:rPrChange>
        </w:rPr>
        <w:t xml:space="preserve"> </w:t>
      </w:r>
      <w:proofErr w:type="spellStart"/>
      <w:r w:rsidR="00834FB4" w:rsidRPr="00B41112">
        <w:rPr>
          <w:sz w:val="26"/>
          <w:szCs w:val="26"/>
          <w:rPrChange w:id="28943" w:author="Le Minh Nghia" w:date="2019-10-09T10:56:00Z">
            <w:rPr>
              <w:sz w:val="26"/>
              <w:szCs w:val="26"/>
            </w:rPr>
          </w:rPrChange>
        </w:rPr>
        <w:t>thị</w:t>
      </w:r>
      <w:proofErr w:type="spellEnd"/>
      <w:r w:rsidR="00834FB4" w:rsidRPr="00B41112">
        <w:rPr>
          <w:sz w:val="26"/>
          <w:szCs w:val="26"/>
          <w:rPrChange w:id="28944" w:author="Le Minh Nghia" w:date="2019-10-09T10:56:00Z">
            <w:rPr>
              <w:sz w:val="26"/>
              <w:szCs w:val="26"/>
            </w:rPr>
          </w:rPrChange>
        </w:rPr>
        <w:t xml:space="preserve"> ra </w:t>
      </w:r>
      <w:proofErr w:type="spellStart"/>
      <w:r w:rsidR="00834FB4" w:rsidRPr="00B41112">
        <w:rPr>
          <w:sz w:val="26"/>
          <w:szCs w:val="26"/>
          <w:rPrChange w:id="28945" w:author="Le Minh Nghia" w:date="2019-10-09T10:56:00Z">
            <w:rPr>
              <w:sz w:val="26"/>
              <w:szCs w:val="26"/>
            </w:rPr>
          </w:rPrChange>
        </w:rPr>
        <w:t>giao</w:t>
      </w:r>
      <w:proofErr w:type="spellEnd"/>
      <w:r w:rsidR="00834FB4" w:rsidRPr="00B41112">
        <w:rPr>
          <w:sz w:val="26"/>
          <w:szCs w:val="26"/>
          <w:rPrChange w:id="28946" w:author="Le Minh Nghia" w:date="2019-10-09T10:56:00Z">
            <w:rPr>
              <w:sz w:val="26"/>
              <w:szCs w:val="26"/>
            </w:rPr>
          </w:rPrChange>
        </w:rPr>
        <w:t xml:space="preserve"> </w:t>
      </w:r>
      <w:proofErr w:type="spellStart"/>
      <w:r w:rsidR="00834FB4" w:rsidRPr="00B41112">
        <w:rPr>
          <w:sz w:val="26"/>
          <w:szCs w:val="26"/>
          <w:rPrChange w:id="28947" w:author="Le Minh Nghia" w:date="2019-10-09T10:56:00Z">
            <w:rPr>
              <w:sz w:val="26"/>
              <w:szCs w:val="26"/>
            </w:rPr>
          </w:rPrChange>
        </w:rPr>
        <w:t>diện</w:t>
      </w:r>
      <w:proofErr w:type="spellEnd"/>
      <w:r w:rsidR="00834FB4" w:rsidRPr="00B41112">
        <w:rPr>
          <w:sz w:val="26"/>
          <w:szCs w:val="26"/>
          <w:rPrChange w:id="28948" w:author="Le Minh Nghia" w:date="2019-10-09T10:56:00Z">
            <w:rPr>
              <w:sz w:val="26"/>
              <w:szCs w:val="26"/>
            </w:rPr>
          </w:rPrChange>
        </w:rPr>
        <w:t xml:space="preserve"> </w:t>
      </w:r>
      <w:proofErr w:type="spellStart"/>
      <w:r w:rsidR="00834FB4" w:rsidRPr="00B41112">
        <w:rPr>
          <w:sz w:val="26"/>
          <w:szCs w:val="26"/>
          <w:rPrChange w:id="28949" w:author="Le Minh Nghia" w:date="2019-10-09T10:56:00Z">
            <w:rPr>
              <w:sz w:val="26"/>
              <w:szCs w:val="26"/>
            </w:rPr>
          </w:rPrChange>
        </w:rPr>
        <w:t>thông</w:t>
      </w:r>
      <w:proofErr w:type="spellEnd"/>
      <w:r w:rsidR="00834FB4" w:rsidRPr="00B41112">
        <w:rPr>
          <w:sz w:val="26"/>
          <w:szCs w:val="26"/>
          <w:rPrChange w:id="28950" w:author="Le Minh Nghia" w:date="2019-10-09T10:56:00Z">
            <w:rPr>
              <w:sz w:val="26"/>
              <w:szCs w:val="26"/>
            </w:rPr>
          </w:rPrChange>
        </w:rPr>
        <w:t xml:space="preserve"> tin </w:t>
      </w:r>
      <w:proofErr w:type="spellStart"/>
      <w:r w:rsidR="00834FB4" w:rsidRPr="00B41112">
        <w:rPr>
          <w:sz w:val="26"/>
          <w:szCs w:val="26"/>
          <w:rPrChange w:id="28951" w:author="Le Minh Nghia" w:date="2019-10-09T10:56:00Z">
            <w:rPr>
              <w:sz w:val="26"/>
              <w:szCs w:val="26"/>
            </w:rPr>
          </w:rPrChange>
        </w:rPr>
        <w:t>cá</w:t>
      </w:r>
      <w:proofErr w:type="spellEnd"/>
      <w:r w:rsidR="00834FB4" w:rsidRPr="00B41112">
        <w:rPr>
          <w:sz w:val="26"/>
          <w:szCs w:val="26"/>
          <w:rPrChange w:id="28952" w:author="Le Minh Nghia" w:date="2019-10-09T10:56:00Z">
            <w:rPr>
              <w:sz w:val="26"/>
              <w:szCs w:val="26"/>
            </w:rPr>
          </w:rPrChange>
        </w:rPr>
        <w:t xml:space="preserve"> </w:t>
      </w:r>
      <w:proofErr w:type="spellStart"/>
      <w:r w:rsidR="00834FB4" w:rsidRPr="00B41112">
        <w:rPr>
          <w:sz w:val="26"/>
          <w:szCs w:val="26"/>
          <w:rPrChange w:id="28953" w:author="Le Minh Nghia" w:date="2019-10-09T10:56:00Z">
            <w:rPr>
              <w:sz w:val="26"/>
              <w:szCs w:val="26"/>
            </w:rPr>
          </w:rPrChange>
        </w:rPr>
        <w:t>nhân</w:t>
      </w:r>
      <w:proofErr w:type="spellEnd"/>
      <w:r w:rsidR="00834FB4" w:rsidRPr="00B41112">
        <w:rPr>
          <w:sz w:val="26"/>
          <w:szCs w:val="26"/>
          <w:rPrChange w:id="28954" w:author="Le Minh Nghia" w:date="2019-10-09T10:56:00Z">
            <w:rPr>
              <w:sz w:val="26"/>
              <w:szCs w:val="26"/>
            </w:rPr>
          </w:rPrChange>
        </w:rPr>
        <w:t xml:space="preserve"> </w:t>
      </w:r>
      <w:proofErr w:type="spellStart"/>
      <w:r w:rsidR="00834FB4" w:rsidRPr="00B41112">
        <w:rPr>
          <w:sz w:val="26"/>
          <w:szCs w:val="26"/>
          <w:rPrChange w:id="28955" w:author="Le Minh Nghia" w:date="2019-10-09T10:56:00Z">
            <w:rPr>
              <w:sz w:val="26"/>
              <w:szCs w:val="26"/>
            </w:rPr>
          </w:rPrChange>
        </w:rPr>
        <w:t>của</w:t>
      </w:r>
      <w:proofErr w:type="spellEnd"/>
      <w:r w:rsidR="00834FB4" w:rsidRPr="00B41112">
        <w:rPr>
          <w:sz w:val="26"/>
          <w:szCs w:val="26"/>
          <w:rPrChange w:id="28956" w:author="Le Minh Nghia" w:date="2019-10-09T10:56:00Z">
            <w:rPr>
              <w:sz w:val="26"/>
              <w:szCs w:val="26"/>
            </w:rPr>
          </w:rPrChange>
        </w:rPr>
        <w:t xml:space="preserve"> </w:t>
      </w:r>
      <w:proofErr w:type="spellStart"/>
      <w:r w:rsidR="00834FB4" w:rsidRPr="00B41112">
        <w:rPr>
          <w:sz w:val="26"/>
          <w:szCs w:val="26"/>
          <w:rPrChange w:id="28957" w:author="Le Minh Nghia" w:date="2019-10-09T10:56:00Z">
            <w:rPr>
              <w:sz w:val="26"/>
              <w:szCs w:val="26"/>
            </w:rPr>
          </w:rPrChange>
        </w:rPr>
        <w:t>người</w:t>
      </w:r>
      <w:proofErr w:type="spellEnd"/>
      <w:r w:rsidR="00834FB4" w:rsidRPr="00B41112">
        <w:rPr>
          <w:sz w:val="26"/>
          <w:szCs w:val="26"/>
          <w:rPrChange w:id="28958" w:author="Le Minh Nghia" w:date="2019-10-09T10:56:00Z">
            <w:rPr>
              <w:sz w:val="26"/>
              <w:szCs w:val="26"/>
            </w:rPr>
          </w:rPrChange>
        </w:rPr>
        <w:t xml:space="preserve"> </w:t>
      </w:r>
      <w:proofErr w:type="spellStart"/>
      <w:r w:rsidR="00834FB4" w:rsidRPr="00B41112">
        <w:rPr>
          <w:sz w:val="26"/>
          <w:szCs w:val="26"/>
          <w:rPrChange w:id="28959" w:author="Le Minh Nghia" w:date="2019-10-09T10:56:00Z">
            <w:rPr>
              <w:sz w:val="26"/>
              <w:szCs w:val="26"/>
            </w:rPr>
          </w:rPrChange>
        </w:rPr>
        <w:t>dùng</w:t>
      </w:r>
      <w:proofErr w:type="spellEnd"/>
      <w:r w:rsidR="00834FB4" w:rsidRPr="00B41112">
        <w:rPr>
          <w:sz w:val="26"/>
          <w:szCs w:val="26"/>
          <w:rPrChange w:id="28960" w:author="Le Minh Nghia" w:date="2019-10-09T10:56:00Z">
            <w:rPr>
              <w:sz w:val="26"/>
              <w:szCs w:val="26"/>
            </w:rPr>
          </w:rPrChange>
        </w:rPr>
        <w:t xml:space="preserve"> bao </w:t>
      </w:r>
      <w:proofErr w:type="spellStart"/>
      <w:r w:rsidR="00834FB4" w:rsidRPr="00B41112">
        <w:rPr>
          <w:sz w:val="26"/>
          <w:szCs w:val="26"/>
          <w:rPrChange w:id="28961" w:author="Le Minh Nghia" w:date="2019-10-09T10:56:00Z">
            <w:rPr>
              <w:sz w:val="26"/>
              <w:szCs w:val="26"/>
            </w:rPr>
          </w:rPrChange>
        </w:rPr>
        <w:t>gồm</w:t>
      </w:r>
      <w:proofErr w:type="spellEnd"/>
      <w:r w:rsidR="00834FB4" w:rsidRPr="00B41112">
        <w:rPr>
          <w:sz w:val="26"/>
          <w:szCs w:val="26"/>
          <w:rPrChange w:id="28962" w:author="Le Minh Nghia" w:date="2019-10-09T10:56:00Z">
            <w:rPr>
              <w:sz w:val="26"/>
              <w:szCs w:val="26"/>
            </w:rPr>
          </w:rPrChange>
        </w:rPr>
        <w:t xml:space="preserve">: </w:t>
      </w:r>
      <w:proofErr w:type="spellStart"/>
      <w:r w:rsidR="00834FB4" w:rsidRPr="00B41112">
        <w:rPr>
          <w:sz w:val="26"/>
          <w:szCs w:val="26"/>
          <w:rPrChange w:id="28963" w:author="Le Minh Nghia" w:date="2019-10-09T10:56:00Z">
            <w:rPr>
              <w:sz w:val="26"/>
              <w:szCs w:val="26"/>
            </w:rPr>
          </w:rPrChange>
        </w:rPr>
        <w:t>phần</w:t>
      </w:r>
      <w:proofErr w:type="spellEnd"/>
      <w:r w:rsidR="00834FB4" w:rsidRPr="00B41112">
        <w:rPr>
          <w:sz w:val="26"/>
          <w:szCs w:val="26"/>
          <w:rPrChange w:id="28964" w:author="Le Minh Nghia" w:date="2019-10-09T10:56:00Z">
            <w:rPr>
              <w:sz w:val="26"/>
              <w:szCs w:val="26"/>
            </w:rPr>
          </w:rPrChange>
        </w:rPr>
        <w:t xml:space="preserve"> </w:t>
      </w:r>
      <w:proofErr w:type="spellStart"/>
      <w:r w:rsidR="00834FB4" w:rsidRPr="00B41112">
        <w:rPr>
          <w:sz w:val="26"/>
          <w:szCs w:val="26"/>
          <w:rPrChange w:id="28965" w:author="Le Minh Nghia" w:date="2019-10-09T10:56:00Z">
            <w:rPr>
              <w:sz w:val="26"/>
              <w:szCs w:val="26"/>
            </w:rPr>
          </w:rPrChange>
        </w:rPr>
        <w:t>bên</w:t>
      </w:r>
      <w:proofErr w:type="spellEnd"/>
      <w:r w:rsidR="00834FB4" w:rsidRPr="00B41112">
        <w:rPr>
          <w:sz w:val="26"/>
          <w:szCs w:val="26"/>
          <w:rPrChange w:id="28966" w:author="Le Minh Nghia" w:date="2019-10-09T10:56:00Z">
            <w:rPr>
              <w:sz w:val="26"/>
              <w:szCs w:val="26"/>
            </w:rPr>
          </w:rPrChange>
        </w:rPr>
        <w:t xml:space="preserve"> </w:t>
      </w:r>
      <w:proofErr w:type="spellStart"/>
      <w:r w:rsidR="00834FB4" w:rsidRPr="00B41112">
        <w:rPr>
          <w:sz w:val="26"/>
          <w:szCs w:val="26"/>
          <w:rPrChange w:id="28967" w:author="Le Minh Nghia" w:date="2019-10-09T10:56:00Z">
            <w:rPr>
              <w:sz w:val="26"/>
              <w:szCs w:val="26"/>
            </w:rPr>
          </w:rPrChange>
        </w:rPr>
        <w:t>trái</w:t>
      </w:r>
      <w:proofErr w:type="spellEnd"/>
      <w:r w:rsidR="00834FB4" w:rsidRPr="00B41112">
        <w:rPr>
          <w:sz w:val="26"/>
          <w:szCs w:val="26"/>
          <w:rPrChange w:id="28968" w:author="Le Minh Nghia" w:date="2019-10-09T10:56:00Z">
            <w:rPr>
              <w:sz w:val="26"/>
              <w:szCs w:val="26"/>
            </w:rPr>
          </w:rPrChange>
        </w:rPr>
        <w:t xml:space="preserve"> </w:t>
      </w:r>
      <w:proofErr w:type="spellStart"/>
      <w:r w:rsidR="00834FB4" w:rsidRPr="00B41112">
        <w:rPr>
          <w:sz w:val="26"/>
          <w:szCs w:val="26"/>
          <w:rPrChange w:id="28969" w:author="Le Minh Nghia" w:date="2019-10-09T10:56:00Z">
            <w:rPr>
              <w:sz w:val="26"/>
              <w:szCs w:val="26"/>
            </w:rPr>
          </w:rPrChange>
        </w:rPr>
        <w:t>là</w:t>
      </w:r>
      <w:proofErr w:type="spellEnd"/>
      <w:r w:rsidR="00834FB4" w:rsidRPr="00B41112">
        <w:rPr>
          <w:sz w:val="26"/>
          <w:szCs w:val="26"/>
          <w:rPrChange w:id="28970" w:author="Le Minh Nghia" w:date="2019-10-09T10:56:00Z">
            <w:rPr>
              <w:sz w:val="26"/>
              <w:szCs w:val="26"/>
            </w:rPr>
          </w:rPrChange>
        </w:rPr>
        <w:t xml:space="preserve"> </w:t>
      </w:r>
      <w:proofErr w:type="spellStart"/>
      <w:r w:rsidR="00834FB4" w:rsidRPr="00B41112">
        <w:rPr>
          <w:sz w:val="26"/>
          <w:szCs w:val="26"/>
          <w:rPrChange w:id="28971" w:author="Le Minh Nghia" w:date="2019-10-09T10:56:00Z">
            <w:rPr>
              <w:sz w:val="26"/>
              <w:szCs w:val="26"/>
            </w:rPr>
          </w:rPrChange>
        </w:rPr>
        <w:t>hình</w:t>
      </w:r>
      <w:proofErr w:type="spellEnd"/>
      <w:r w:rsidR="00834FB4" w:rsidRPr="00B41112">
        <w:rPr>
          <w:sz w:val="26"/>
          <w:szCs w:val="26"/>
          <w:rPrChange w:id="28972" w:author="Le Minh Nghia" w:date="2019-10-09T10:56:00Z">
            <w:rPr>
              <w:sz w:val="26"/>
              <w:szCs w:val="26"/>
            </w:rPr>
          </w:rPrChange>
        </w:rPr>
        <w:t xml:space="preserve"> </w:t>
      </w:r>
      <w:proofErr w:type="spellStart"/>
      <w:r w:rsidR="00834FB4" w:rsidRPr="00B41112">
        <w:rPr>
          <w:sz w:val="26"/>
          <w:szCs w:val="26"/>
          <w:rPrChange w:id="28973" w:author="Le Minh Nghia" w:date="2019-10-09T10:56:00Z">
            <w:rPr>
              <w:sz w:val="26"/>
              <w:szCs w:val="26"/>
            </w:rPr>
          </w:rPrChange>
        </w:rPr>
        <w:t>ảnh</w:t>
      </w:r>
      <w:proofErr w:type="spellEnd"/>
      <w:r w:rsidR="00834FB4" w:rsidRPr="00B41112">
        <w:rPr>
          <w:sz w:val="26"/>
          <w:szCs w:val="26"/>
          <w:rPrChange w:id="28974" w:author="Le Minh Nghia" w:date="2019-10-09T10:56:00Z">
            <w:rPr>
              <w:sz w:val="26"/>
              <w:szCs w:val="26"/>
            </w:rPr>
          </w:rPrChange>
        </w:rPr>
        <w:t xml:space="preserve"> </w:t>
      </w:r>
      <w:proofErr w:type="spellStart"/>
      <w:r w:rsidR="00834FB4" w:rsidRPr="00B41112">
        <w:rPr>
          <w:sz w:val="26"/>
          <w:szCs w:val="26"/>
          <w:rPrChange w:id="28975" w:author="Le Minh Nghia" w:date="2019-10-09T10:56:00Z">
            <w:rPr>
              <w:sz w:val="26"/>
              <w:szCs w:val="26"/>
            </w:rPr>
          </w:rPrChange>
        </w:rPr>
        <w:t>mặc</w:t>
      </w:r>
      <w:proofErr w:type="spellEnd"/>
      <w:r w:rsidR="00834FB4" w:rsidRPr="00B41112">
        <w:rPr>
          <w:sz w:val="26"/>
          <w:szCs w:val="26"/>
          <w:rPrChange w:id="28976" w:author="Le Minh Nghia" w:date="2019-10-09T10:56:00Z">
            <w:rPr>
              <w:sz w:val="26"/>
              <w:szCs w:val="26"/>
            </w:rPr>
          </w:rPrChange>
        </w:rPr>
        <w:t xml:space="preserve"> </w:t>
      </w:r>
      <w:proofErr w:type="spellStart"/>
      <w:r w:rsidR="00834FB4" w:rsidRPr="00B41112">
        <w:rPr>
          <w:sz w:val="26"/>
          <w:szCs w:val="26"/>
          <w:rPrChange w:id="28977" w:author="Le Minh Nghia" w:date="2019-10-09T10:56:00Z">
            <w:rPr>
              <w:sz w:val="26"/>
              <w:szCs w:val="26"/>
            </w:rPr>
          </w:rPrChange>
        </w:rPr>
        <w:t>định</w:t>
      </w:r>
      <w:proofErr w:type="spellEnd"/>
      <w:r w:rsidR="00834FB4" w:rsidRPr="00B41112">
        <w:rPr>
          <w:sz w:val="26"/>
          <w:szCs w:val="26"/>
          <w:rPrChange w:id="28978" w:author="Le Minh Nghia" w:date="2019-10-09T10:56:00Z">
            <w:rPr>
              <w:sz w:val="26"/>
              <w:szCs w:val="26"/>
            </w:rPr>
          </w:rPrChange>
        </w:rPr>
        <w:t xml:space="preserve"> </w:t>
      </w:r>
      <w:proofErr w:type="spellStart"/>
      <w:r w:rsidR="00834FB4" w:rsidRPr="00B41112">
        <w:rPr>
          <w:sz w:val="26"/>
          <w:szCs w:val="26"/>
          <w:rPrChange w:id="28979" w:author="Le Minh Nghia" w:date="2019-10-09T10:56:00Z">
            <w:rPr>
              <w:sz w:val="26"/>
              <w:szCs w:val="26"/>
            </w:rPr>
          </w:rPrChange>
        </w:rPr>
        <w:t>của</w:t>
      </w:r>
      <w:proofErr w:type="spellEnd"/>
      <w:r w:rsidR="00834FB4" w:rsidRPr="00B41112">
        <w:rPr>
          <w:sz w:val="26"/>
          <w:szCs w:val="26"/>
          <w:rPrChange w:id="28980" w:author="Le Minh Nghia" w:date="2019-10-09T10:56:00Z">
            <w:rPr>
              <w:sz w:val="26"/>
              <w:szCs w:val="26"/>
            </w:rPr>
          </w:rPrChange>
        </w:rPr>
        <w:t xml:space="preserve"> </w:t>
      </w:r>
      <w:proofErr w:type="spellStart"/>
      <w:r w:rsidR="00834FB4" w:rsidRPr="00B41112">
        <w:rPr>
          <w:sz w:val="26"/>
          <w:szCs w:val="26"/>
          <w:rPrChange w:id="28981" w:author="Le Minh Nghia" w:date="2019-10-09T10:56:00Z">
            <w:rPr>
              <w:sz w:val="26"/>
              <w:szCs w:val="26"/>
            </w:rPr>
          </w:rPrChange>
        </w:rPr>
        <w:t>người</w:t>
      </w:r>
      <w:proofErr w:type="spellEnd"/>
      <w:r w:rsidR="00834FB4" w:rsidRPr="00B41112">
        <w:rPr>
          <w:sz w:val="26"/>
          <w:szCs w:val="26"/>
          <w:rPrChange w:id="28982" w:author="Le Minh Nghia" w:date="2019-10-09T10:56:00Z">
            <w:rPr>
              <w:sz w:val="26"/>
              <w:szCs w:val="26"/>
            </w:rPr>
          </w:rPrChange>
        </w:rPr>
        <w:t xml:space="preserve"> </w:t>
      </w:r>
      <w:proofErr w:type="spellStart"/>
      <w:r w:rsidR="00834FB4" w:rsidRPr="00B41112">
        <w:rPr>
          <w:sz w:val="26"/>
          <w:szCs w:val="26"/>
          <w:rPrChange w:id="28983" w:author="Le Minh Nghia" w:date="2019-10-09T10:56:00Z">
            <w:rPr>
              <w:sz w:val="26"/>
              <w:szCs w:val="26"/>
            </w:rPr>
          </w:rPrChange>
        </w:rPr>
        <w:t>dùng</w:t>
      </w:r>
      <w:proofErr w:type="spellEnd"/>
      <w:r w:rsidR="00834FB4" w:rsidRPr="00B41112">
        <w:rPr>
          <w:sz w:val="26"/>
          <w:szCs w:val="26"/>
          <w:rPrChange w:id="28984" w:author="Le Minh Nghia" w:date="2019-10-09T10:56:00Z">
            <w:rPr>
              <w:sz w:val="26"/>
              <w:szCs w:val="26"/>
            </w:rPr>
          </w:rPrChange>
        </w:rPr>
        <w:t xml:space="preserve">, </w:t>
      </w:r>
      <w:proofErr w:type="spellStart"/>
      <w:r w:rsidR="00834FB4" w:rsidRPr="00B41112">
        <w:rPr>
          <w:sz w:val="26"/>
          <w:szCs w:val="26"/>
          <w:rPrChange w:id="28985" w:author="Le Minh Nghia" w:date="2019-10-09T10:56:00Z">
            <w:rPr>
              <w:sz w:val="26"/>
              <w:szCs w:val="26"/>
            </w:rPr>
          </w:rPrChange>
        </w:rPr>
        <w:t>tên</w:t>
      </w:r>
      <w:proofErr w:type="spellEnd"/>
      <w:r w:rsidR="00834FB4" w:rsidRPr="00B41112">
        <w:rPr>
          <w:sz w:val="26"/>
          <w:szCs w:val="26"/>
          <w:rPrChange w:id="28986" w:author="Le Minh Nghia" w:date="2019-10-09T10:56:00Z">
            <w:rPr>
              <w:sz w:val="26"/>
              <w:szCs w:val="26"/>
            </w:rPr>
          </w:rPrChange>
        </w:rPr>
        <w:t xml:space="preserve"> </w:t>
      </w:r>
      <w:proofErr w:type="spellStart"/>
      <w:r w:rsidR="00834FB4" w:rsidRPr="00B41112">
        <w:rPr>
          <w:sz w:val="26"/>
          <w:szCs w:val="26"/>
          <w:rPrChange w:id="28987" w:author="Le Minh Nghia" w:date="2019-10-09T10:56:00Z">
            <w:rPr>
              <w:sz w:val="26"/>
              <w:szCs w:val="26"/>
            </w:rPr>
          </w:rPrChange>
        </w:rPr>
        <w:t>và</w:t>
      </w:r>
      <w:proofErr w:type="spellEnd"/>
      <w:r w:rsidR="00834FB4" w:rsidRPr="00B41112">
        <w:rPr>
          <w:sz w:val="26"/>
          <w:szCs w:val="26"/>
          <w:rPrChange w:id="28988" w:author="Le Minh Nghia" w:date="2019-10-09T10:56:00Z">
            <w:rPr>
              <w:sz w:val="26"/>
              <w:szCs w:val="26"/>
            </w:rPr>
          </w:rPrChange>
        </w:rPr>
        <w:t xml:space="preserve"> email </w:t>
      </w:r>
      <w:proofErr w:type="spellStart"/>
      <w:r w:rsidR="00834FB4" w:rsidRPr="00B41112">
        <w:rPr>
          <w:sz w:val="26"/>
          <w:szCs w:val="26"/>
          <w:rPrChange w:id="28989" w:author="Le Minh Nghia" w:date="2019-10-09T10:56:00Z">
            <w:rPr>
              <w:sz w:val="26"/>
              <w:szCs w:val="26"/>
            </w:rPr>
          </w:rPrChange>
        </w:rPr>
        <w:t>của</w:t>
      </w:r>
      <w:proofErr w:type="spellEnd"/>
      <w:r w:rsidR="00834FB4" w:rsidRPr="00B41112">
        <w:rPr>
          <w:sz w:val="26"/>
          <w:szCs w:val="26"/>
          <w:rPrChange w:id="28990" w:author="Le Minh Nghia" w:date="2019-10-09T10:56:00Z">
            <w:rPr>
              <w:sz w:val="26"/>
              <w:szCs w:val="26"/>
            </w:rPr>
          </w:rPrChange>
        </w:rPr>
        <w:t xml:space="preserve"> </w:t>
      </w:r>
      <w:proofErr w:type="spellStart"/>
      <w:r w:rsidR="00834FB4" w:rsidRPr="00B41112">
        <w:rPr>
          <w:sz w:val="26"/>
          <w:szCs w:val="26"/>
          <w:rPrChange w:id="28991" w:author="Le Minh Nghia" w:date="2019-10-09T10:56:00Z">
            <w:rPr>
              <w:sz w:val="26"/>
              <w:szCs w:val="26"/>
            </w:rPr>
          </w:rPrChange>
        </w:rPr>
        <w:t>họ</w:t>
      </w:r>
      <w:proofErr w:type="spellEnd"/>
      <w:r w:rsidR="00834FB4" w:rsidRPr="00B41112">
        <w:rPr>
          <w:sz w:val="26"/>
          <w:szCs w:val="26"/>
          <w:rPrChange w:id="28992" w:author="Le Minh Nghia" w:date="2019-10-09T10:56:00Z">
            <w:rPr>
              <w:sz w:val="26"/>
              <w:szCs w:val="26"/>
            </w:rPr>
          </w:rPrChange>
        </w:rPr>
        <w:t xml:space="preserve">. </w:t>
      </w:r>
      <w:proofErr w:type="spellStart"/>
      <w:r w:rsidR="00834FB4" w:rsidRPr="00B41112">
        <w:rPr>
          <w:sz w:val="26"/>
          <w:szCs w:val="26"/>
          <w:rPrChange w:id="28993" w:author="Le Minh Nghia" w:date="2019-10-09T10:56:00Z">
            <w:rPr>
              <w:sz w:val="26"/>
              <w:szCs w:val="26"/>
            </w:rPr>
          </w:rPrChange>
        </w:rPr>
        <w:t>Phần</w:t>
      </w:r>
      <w:proofErr w:type="spellEnd"/>
      <w:r w:rsidR="00834FB4" w:rsidRPr="00B41112">
        <w:rPr>
          <w:sz w:val="26"/>
          <w:szCs w:val="26"/>
          <w:rPrChange w:id="28994" w:author="Le Minh Nghia" w:date="2019-10-09T10:56:00Z">
            <w:rPr>
              <w:sz w:val="26"/>
              <w:szCs w:val="26"/>
            </w:rPr>
          </w:rPrChange>
        </w:rPr>
        <w:t xml:space="preserve"> </w:t>
      </w:r>
      <w:proofErr w:type="spellStart"/>
      <w:r w:rsidR="00834FB4" w:rsidRPr="00B41112">
        <w:rPr>
          <w:sz w:val="26"/>
          <w:szCs w:val="26"/>
          <w:rPrChange w:id="28995" w:author="Le Minh Nghia" w:date="2019-10-09T10:56:00Z">
            <w:rPr>
              <w:sz w:val="26"/>
              <w:szCs w:val="26"/>
            </w:rPr>
          </w:rPrChange>
        </w:rPr>
        <w:t>bên</w:t>
      </w:r>
      <w:proofErr w:type="spellEnd"/>
      <w:r w:rsidR="00834FB4" w:rsidRPr="00B41112">
        <w:rPr>
          <w:sz w:val="26"/>
          <w:szCs w:val="26"/>
          <w:rPrChange w:id="28996" w:author="Le Minh Nghia" w:date="2019-10-09T10:56:00Z">
            <w:rPr>
              <w:sz w:val="26"/>
              <w:szCs w:val="26"/>
            </w:rPr>
          </w:rPrChange>
        </w:rPr>
        <w:t xml:space="preserve"> </w:t>
      </w:r>
      <w:proofErr w:type="spellStart"/>
      <w:r w:rsidR="00834FB4" w:rsidRPr="00B41112">
        <w:rPr>
          <w:sz w:val="26"/>
          <w:szCs w:val="26"/>
          <w:rPrChange w:id="28997" w:author="Le Minh Nghia" w:date="2019-10-09T10:56:00Z">
            <w:rPr>
              <w:sz w:val="26"/>
              <w:szCs w:val="26"/>
            </w:rPr>
          </w:rPrChange>
        </w:rPr>
        <w:t>phải</w:t>
      </w:r>
      <w:proofErr w:type="spellEnd"/>
      <w:r w:rsidR="00834FB4" w:rsidRPr="00B41112">
        <w:rPr>
          <w:sz w:val="26"/>
          <w:szCs w:val="26"/>
          <w:rPrChange w:id="28998" w:author="Le Minh Nghia" w:date="2019-10-09T10:56:00Z">
            <w:rPr>
              <w:sz w:val="26"/>
              <w:szCs w:val="26"/>
            </w:rPr>
          </w:rPrChange>
        </w:rPr>
        <w:t xml:space="preserve"> </w:t>
      </w:r>
      <w:proofErr w:type="spellStart"/>
      <w:r w:rsidR="00834FB4" w:rsidRPr="00B41112">
        <w:rPr>
          <w:sz w:val="26"/>
          <w:szCs w:val="26"/>
          <w:rPrChange w:id="28999" w:author="Le Minh Nghia" w:date="2019-10-09T10:56:00Z">
            <w:rPr>
              <w:sz w:val="26"/>
              <w:szCs w:val="26"/>
            </w:rPr>
          </w:rPrChange>
        </w:rPr>
        <w:t>là</w:t>
      </w:r>
      <w:proofErr w:type="spellEnd"/>
      <w:r w:rsidR="00834FB4" w:rsidRPr="00B41112">
        <w:rPr>
          <w:sz w:val="26"/>
          <w:szCs w:val="26"/>
          <w:rPrChange w:id="29000" w:author="Le Minh Nghia" w:date="2019-10-09T10:56:00Z">
            <w:rPr>
              <w:sz w:val="26"/>
              <w:szCs w:val="26"/>
            </w:rPr>
          </w:rPrChange>
        </w:rPr>
        <w:t xml:space="preserve"> </w:t>
      </w:r>
      <w:proofErr w:type="spellStart"/>
      <w:r w:rsidR="00834FB4" w:rsidRPr="00B41112">
        <w:rPr>
          <w:sz w:val="26"/>
          <w:szCs w:val="26"/>
          <w:rPrChange w:id="29001" w:author="Le Minh Nghia" w:date="2019-10-09T10:56:00Z">
            <w:rPr>
              <w:sz w:val="26"/>
              <w:szCs w:val="26"/>
            </w:rPr>
          </w:rPrChange>
        </w:rPr>
        <w:t>giao</w:t>
      </w:r>
      <w:proofErr w:type="spellEnd"/>
      <w:r w:rsidR="00834FB4" w:rsidRPr="00B41112">
        <w:rPr>
          <w:sz w:val="26"/>
          <w:szCs w:val="26"/>
          <w:rPrChange w:id="29002" w:author="Le Minh Nghia" w:date="2019-10-09T10:56:00Z">
            <w:rPr>
              <w:sz w:val="26"/>
              <w:szCs w:val="26"/>
            </w:rPr>
          </w:rPrChange>
        </w:rPr>
        <w:t xml:space="preserve"> </w:t>
      </w:r>
      <w:proofErr w:type="spellStart"/>
      <w:r w:rsidR="00834FB4" w:rsidRPr="00B41112">
        <w:rPr>
          <w:sz w:val="26"/>
          <w:szCs w:val="26"/>
          <w:rPrChange w:id="29003" w:author="Le Minh Nghia" w:date="2019-10-09T10:56:00Z">
            <w:rPr>
              <w:sz w:val="26"/>
              <w:szCs w:val="26"/>
            </w:rPr>
          </w:rPrChange>
        </w:rPr>
        <w:t>diện</w:t>
      </w:r>
      <w:proofErr w:type="spellEnd"/>
      <w:r w:rsidR="00834FB4" w:rsidRPr="00B41112">
        <w:rPr>
          <w:sz w:val="26"/>
          <w:szCs w:val="26"/>
          <w:rPrChange w:id="29004" w:author="Le Minh Nghia" w:date="2019-10-09T10:56:00Z">
            <w:rPr>
              <w:sz w:val="26"/>
              <w:szCs w:val="26"/>
            </w:rPr>
          </w:rPrChange>
        </w:rPr>
        <w:t xml:space="preserve"> </w:t>
      </w:r>
      <w:proofErr w:type="spellStart"/>
      <w:r w:rsidR="00834FB4" w:rsidRPr="00B41112">
        <w:rPr>
          <w:sz w:val="26"/>
          <w:szCs w:val="26"/>
          <w:rPrChange w:id="29005" w:author="Le Minh Nghia" w:date="2019-10-09T10:56:00Z">
            <w:rPr>
              <w:sz w:val="26"/>
              <w:szCs w:val="26"/>
            </w:rPr>
          </w:rPrChange>
        </w:rPr>
        <w:t>thông</w:t>
      </w:r>
      <w:proofErr w:type="spellEnd"/>
      <w:r w:rsidR="00834FB4" w:rsidRPr="00B41112">
        <w:rPr>
          <w:sz w:val="26"/>
          <w:szCs w:val="26"/>
          <w:rPrChange w:id="29006" w:author="Le Minh Nghia" w:date="2019-10-09T10:56:00Z">
            <w:rPr>
              <w:sz w:val="26"/>
              <w:szCs w:val="26"/>
            </w:rPr>
          </w:rPrChange>
        </w:rPr>
        <w:t xml:space="preserve"> tin </w:t>
      </w:r>
      <w:proofErr w:type="spellStart"/>
      <w:r w:rsidR="00834FB4" w:rsidRPr="00B41112">
        <w:rPr>
          <w:sz w:val="26"/>
          <w:szCs w:val="26"/>
          <w:rPrChange w:id="29007" w:author="Le Minh Nghia" w:date="2019-10-09T10:56:00Z">
            <w:rPr>
              <w:sz w:val="26"/>
              <w:szCs w:val="26"/>
            </w:rPr>
          </w:rPrChange>
        </w:rPr>
        <w:t>chính</w:t>
      </w:r>
      <w:proofErr w:type="spellEnd"/>
      <w:r w:rsidR="00834FB4" w:rsidRPr="00B41112">
        <w:rPr>
          <w:sz w:val="26"/>
          <w:szCs w:val="26"/>
          <w:rPrChange w:id="29008" w:author="Le Minh Nghia" w:date="2019-10-09T10:56:00Z">
            <w:rPr>
              <w:sz w:val="26"/>
              <w:szCs w:val="26"/>
            </w:rPr>
          </w:rPrChange>
        </w:rPr>
        <w:t xml:space="preserve"> </w:t>
      </w:r>
      <w:proofErr w:type="spellStart"/>
      <w:r w:rsidR="00834FB4" w:rsidRPr="00B41112">
        <w:rPr>
          <w:sz w:val="26"/>
          <w:szCs w:val="26"/>
          <w:rPrChange w:id="29009" w:author="Le Minh Nghia" w:date="2019-10-09T10:56:00Z">
            <w:rPr>
              <w:sz w:val="26"/>
              <w:szCs w:val="26"/>
            </w:rPr>
          </w:rPrChange>
        </w:rPr>
        <w:t>của</w:t>
      </w:r>
      <w:proofErr w:type="spellEnd"/>
      <w:r w:rsidR="00834FB4" w:rsidRPr="00B41112">
        <w:rPr>
          <w:sz w:val="26"/>
          <w:szCs w:val="26"/>
          <w:rPrChange w:id="29010" w:author="Le Minh Nghia" w:date="2019-10-09T10:56:00Z">
            <w:rPr>
              <w:sz w:val="26"/>
              <w:szCs w:val="26"/>
            </w:rPr>
          </w:rPrChange>
        </w:rPr>
        <w:t xml:space="preserve"> </w:t>
      </w:r>
      <w:proofErr w:type="spellStart"/>
      <w:r w:rsidR="00834FB4" w:rsidRPr="00B41112">
        <w:rPr>
          <w:sz w:val="26"/>
          <w:szCs w:val="26"/>
          <w:rPrChange w:id="29011" w:author="Le Minh Nghia" w:date="2019-10-09T10:56:00Z">
            <w:rPr>
              <w:sz w:val="26"/>
              <w:szCs w:val="26"/>
            </w:rPr>
          </w:rPrChange>
        </w:rPr>
        <w:t>người</w:t>
      </w:r>
      <w:proofErr w:type="spellEnd"/>
      <w:r w:rsidR="00834FB4" w:rsidRPr="00B41112">
        <w:rPr>
          <w:sz w:val="26"/>
          <w:szCs w:val="26"/>
          <w:rPrChange w:id="29012" w:author="Le Minh Nghia" w:date="2019-10-09T10:56:00Z">
            <w:rPr>
              <w:sz w:val="26"/>
              <w:szCs w:val="26"/>
            </w:rPr>
          </w:rPrChange>
        </w:rPr>
        <w:t xml:space="preserve"> </w:t>
      </w:r>
      <w:proofErr w:type="spellStart"/>
      <w:r w:rsidR="00834FB4" w:rsidRPr="00B41112">
        <w:rPr>
          <w:sz w:val="26"/>
          <w:szCs w:val="26"/>
          <w:rPrChange w:id="29013" w:author="Le Minh Nghia" w:date="2019-10-09T10:56:00Z">
            <w:rPr>
              <w:sz w:val="26"/>
              <w:szCs w:val="26"/>
            </w:rPr>
          </w:rPrChange>
        </w:rPr>
        <w:t>dùng</w:t>
      </w:r>
      <w:proofErr w:type="spellEnd"/>
      <w:r w:rsidR="00834FB4" w:rsidRPr="00B41112">
        <w:rPr>
          <w:sz w:val="26"/>
          <w:szCs w:val="26"/>
          <w:rPrChange w:id="29014" w:author="Le Minh Nghia" w:date="2019-10-09T10:56:00Z">
            <w:rPr>
              <w:sz w:val="26"/>
              <w:szCs w:val="26"/>
            </w:rPr>
          </w:rPrChange>
        </w:rPr>
        <w:t xml:space="preserve"> bao </w:t>
      </w:r>
      <w:proofErr w:type="spellStart"/>
      <w:r w:rsidR="00834FB4" w:rsidRPr="00B41112">
        <w:rPr>
          <w:sz w:val="26"/>
          <w:szCs w:val="26"/>
          <w:rPrChange w:id="29015" w:author="Le Minh Nghia" w:date="2019-10-09T10:56:00Z">
            <w:rPr>
              <w:sz w:val="26"/>
              <w:szCs w:val="26"/>
            </w:rPr>
          </w:rPrChange>
        </w:rPr>
        <w:t>gồm</w:t>
      </w:r>
      <w:proofErr w:type="spellEnd"/>
      <w:r w:rsidR="00834FB4" w:rsidRPr="00B41112">
        <w:rPr>
          <w:sz w:val="26"/>
          <w:szCs w:val="26"/>
          <w:rPrChange w:id="29016" w:author="Le Minh Nghia" w:date="2019-10-09T10:56:00Z">
            <w:rPr>
              <w:sz w:val="26"/>
              <w:szCs w:val="26"/>
            </w:rPr>
          </w:rPrChange>
        </w:rPr>
        <w:t xml:space="preserve">: MSSV, </w:t>
      </w:r>
      <w:proofErr w:type="spellStart"/>
      <w:r w:rsidR="00834FB4" w:rsidRPr="00B41112">
        <w:rPr>
          <w:sz w:val="26"/>
          <w:szCs w:val="26"/>
          <w:rPrChange w:id="29017" w:author="Le Minh Nghia" w:date="2019-10-09T10:56:00Z">
            <w:rPr>
              <w:sz w:val="26"/>
              <w:szCs w:val="26"/>
            </w:rPr>
          </w:rPrChange>
        </w:rPr>
        <w:t>Họ</w:t>
      </w:r>
      <w:proofErr w:type="spellEnd"/>
      <w:r w:rsidR="00834FB4" w:rsidRPr="00B41112">
        <w:rPr>
          <w:sz w:val="26"/>
          <w:szCs w:val="26"/>
          <w:rPrChange w:id="29018" w:author="Le Minh Nghia" w:date="2019-10-09T10:56:00Z">
            <w:rPr>
              <w:sz w:val="26"/>
              <w:szCs w:val="26"/>
            </w:rPr>
          </w:rPrChange>
        </w:rPr>
        <w:t xml:space="preserve"> </w:t>
      </w:r>
      <w:proofErr w:type="spellStart"/>
      <w:r w:rsidR="00834FB4" w:rsidRPr="00B41112">
        <w:rPr>
          <w:sz w:val="26"/>
          <w:szCs w:val="26"/>
          <w:rPrChange w:id="29019" w:author="Le Minh Nghia" w:date="2019-10-09T10:56:00Z">
            <w:rPr>
              <w:sz w:val="26"/>
              <w:szCs w:val="26"/>
            </w:rPr>
          </w:rPrChange>
        </w:rPr>
        <w:t>và</w:t>
      </w:r>
      <w:proofErr w:type="spellEnd"/>
      <w:r w:rsidR="00834FB4" w:rsidRPr="00B41112">
        <w:rPr>
          <w:sz w:val="26"/>
          <w:szCs w:val="26"/>
          <w:rPrChange w:id="29020" w:author="Le Minh Nghia" w:date="2019-10-09T10:56:00Z">
            <w:rPr>
              <w:sz w:val="26"/>
              <w:szCs w:val="26"/>
            </w:rPr>
          </w:rPrChange>
        </w:rPr>
        <w:t xml:space="preserve"> </w:t>
      </w:r>
      <w:proofErr w:type="spellStart"/>
      <w:r w:rsidR="00834FB4" w:rsidRPr="00B41112">
        <w:rPr>
          <w:sz w:val="26"/>
          <w:szCs w:val="26"/>
          <w:rPrChange w:id="29021" w:author="Le Minh Nghia" w:date="2019-10-09T10:56:00Z">
            <w:rPr>
              <w:sz w:val="26"/>
              <w:szCs w:val="26"/>
            </w:rPr>
          </w:rPrChange>
        </w:rPr>
        <w:t>tên</w:t>
      </w:r>
      <w:proofErr w:type="spellEnd"/>
      <w:r w:rsidR="00834FB4" w:rsidRPr="00B41112">
        <w:rPr>
          <w:sz w:val="26"/>
          <w:szCs w:val="26"/>
          <w:rPrChange w:id="29022" w:author="Le Minh Nghia" w:date="2019-10-09T10:56:00Z">
            <w:rPr>
              <w:sz w:val="26"/>
              <w:szCs w:val="26"/>
            </w:rPr>
          </w:rPrChange>
        </w:rPr>
        <w:t xml:space="preserve">, </w:t>
      </w:r>
      <w:proofErr w:type="spellStart"/>
      <w:r w:rsidR="00834FB4" w:rsidRPr="00B41112">
        <w:rPr>
          <w:sz w:val="26"/>
          <w:szCs w:val="26"/>
          <w:rPrChange w:id="29023" w:author="Le Minh Nghia" w:date="2019-10-09T10:56:00Z">
            <w:rPr>
              <w:sz w:val="26"/>
              <w:szCs w:val="26"/>
            </w:rPr>
          </w:rPrChange>
        </w:rPr>
        <w:t>Khóa</w:t>
      </w:r>
      <w:proofErr w:type="spellEnd"/>
      <w:r w:rsidR="00834FB4" w:rsidRPr="00B41112">
        <w:rPr>
          <w:sz w:val="26"/>
          <w:szCs w:val="26"/>
          <w:rPrChange w:id="29024" w:author="Le Minh Nghia" w:date="2019-10-09T10:56:00Z">
            <w:rPr>
              <w:sz w:val="26"/>
              <w:szCs w:val="26"/>
            </w:rPr>
          </w:rPrChange>
        </w:rPr>
        <w:t xml:space="preserve">, </w:t>
      </w:r>
      <w:proofErr w:type="spellStart"/>
      <w:r w:rsidR="00834FB4" w:rsidRPr="00B41112">
        <w:rPr>
          <w:sz w:val="26"/>
          <w:szCs w:val="26"/>
          <w:rPrChange w:id="29025" w:author="Le Minh Nghia" w:date="2019-10-09T10:56:00Z">
            <w:rPr>
              <w:sz w:val="26"/>
              <w:szCs w:val="26"/>
            </w:rPr>
          </w:rPrChange>
        </w:rPr>
        <w:t>Ngày</w:t>
      </w:r>
      <w:proofErr w:type="spellEnd"/>
      <w:r w:rsidR="00834FB4" w:rsidRPr="00B41112">
        <w:rPr>
          <w:sz w:val="26"/>
          <w:szCs w:val="26"/>
          <w:rPrChange w:id="29026" w:author="Le Minh Nghia" w:date="2019-10-09T10:56:00Z">
            <w:rPr>
              <w:sz w:val="26"/>
              <w:szCs w:val="26"/>
            </w:rPr>
          </w:rPrChange>
        </w:rPr>
        <w:t xml:space="preserve"> </w:t>
      </w:r>
      <w:proofErr w:type="spellStart"/>
      <w:r w:rsidR="00834FB4" w:rsidRPr="00B41112">
        <w:rPr>
          <w:sz w:val="26"/>
          <w:szCs w:val="26"/>
          <w:rPrChange w:id="29027" w:author="Le Minh Nghia" w:date="2019-10-09T10:56:00Z">
            <w:rPr>
              <w:sz w:val="26"/>
              <w:szCs w:val="26"/>
            </w:rPr>
          </w:rPrChange>
        </w:rPr>
        <w:t>sinh</w:t>
      </w:r>
      <w:proofErr w:type="spellEnd"/>
      <w:r w:rsidR="00834FB4" w:rsidRPr="00B41112">
        <w:rPr>
          <w:sz w:val="26"/>
          <w:szCs w:val="26"/>
          <w:rPrChange w:id="29028" w:author="Le Minh Nghia" w:date="2019-10-09T10:56:00Z">
            <w:rPr>
              <w:sz w:val="26"/>
              <w:szCs w:val="26"/>
            </w:rPr>
          </w:rPrChange>
        </w:rPr>
        <w:t xml:space="preserve">, </w:t>
      </w:r>
      <w:proofErr w:type="spellStart"/>
      <w:r w:rsidR="00834FB4" w:rsidRPr="00B41112">
        <w:rPr>
          <w:sz w:val="26"/>
          <w:szCs w:val="26"/>
          <w:rPrChange w:id="29029" w:author="Le Minh Nghia" w:date="2019-10-09T10:56:00Z">
            <w:rPr>
              <w:sz w:val="26"/>
              <w:szCs w:val="26"/>
            </w:rPr>
          </w:rPrChange>
        </w:rPr>
        <w:t>Tôn</w:t>
      </w:r>
      <w:proofErr w:type="spellEnd"/>
      <w:r w:rsidR="00834FB4" w:rsidRPr="00B41112">
        <w:rPr>
          <w:sz w:val="26"/>
          <w:szCs w:val="26"/>
          <w:rPrChange w:id="29030" w:author="Le Minh Nghia" w:date="2019-10-09T10:56:00Z">
            <w:rPr>
              <w:sz w:val="26"/>
              <w:szCs w:val="26"/>
            </w:rPr>
          </w:rPrChange>
        </w:rPr>
        <w:t xml:space="preserve"> </w:t>
      </w:r>
      <w:proofErr w:type="spellStart"/>
      <w:r w:rsidR="00834FB4" w:rsidRPr="00B41112">
        <w:rPr>
          <w:sz w:val="26"/>
          <w:szCs w:val="26"/>
          <w:rPrChange w:id="29031" w:author="Le Minh Nghia" w:date="2019-10-09T10:56:00Z">
            <w:rPr>
              <w:sz w:val="26"/>
              <w:szCs w:val="26"/>
            </w:rPr>
          </w:rPrChange>
        </w:rPr>
        <w:t>giáo</w:t>
      </w:r>
      <w:proofErr w:type="spellEnd"/>
      <w:r w:rsidR="00834FB4" w:rsidRPr="00B41112">
        <w:rPr>
          <w:sz w:val="26"/>
          <w:szCs w:val="26"/>
          <w:rPrChange w:id="29032" w:author="Le Minh Nghia" w:date="2019-10-09T10:56:00Z">
            <w:rPr>
              <w:sz w:val="26"/>
              <w:szCs w:val="26"/>
            </w:rPr>
          </w:rPrChange>
        </w:rPr>
        <w:t xml:space="preserve">, </w:t>
      </w:r>
      <w:proofErr w:type="spellStart"/>
      <w:r w:rsidR="00834FB4" w:rsidRPr="00B41112">
        <w:rPr>
          <w:sz w:val="26"/>
          <w:szCs w:val="26"/>
          <w:rPrChange w:id="29033" w:author="Le Minh Nghia" w:date="2019-10-09T10:56:00Z">
            <w:rPr>
              <w:sz w:val="26"/>
              <w:szCs w:val="26"/>
            </w:rPr>
          </w:rPrChange>
        </w:rPr>
        <w:t>Số</w:t>
      </w:r>
      <w:proofErr w:type="spellEnd"/>
      <w:r w:rsidR="00834FB4" w:rsidRPr="00B41112">
        <w:rPr>
          <w:sz w:val="26"/>
          <w:szCs w:val="26"/>
          <w:rPrChange w:id="29034" w:author="Le Minh Nghia" w:date="2019-10-09T10:56:00Z">
            <w:rPr>
              <w:sz w:val="26"/>
              <w:szCs w:val="26"/>
            </w:rPr>
          </w:rPrChange>
        </w:rPr>
        <w:t xml:space="preserve"> </w:t>
      </w:r>
      <w:proofErr w:type="spellStart"/>
      <w:r w:rsidR="00834FB4" w:rsidRPr="00B41112">
        <w:rPr>
          <w:sz w:val="26"/>
          <w:szCs w:val="26"/>
          <w:rPrChange w:id="29035" w:author="Le Minh Nghia" w:date="2019-10-09T10:56:00Z">
            <w:rPr>
              <w:sz w:val="26"/>
              <w:szCs w:val="26"/>
            </w:rPr>
          </w:rPrChange>
        </w:rPr>
        <w:t>điện</w:t>
      </w:r>
      <w:proofErr w:type="spellEnd"/>
      <w:r w:rsidR="00834FB4" w:rsidRPr="00B41112">
        <w:rPr>
          <w:sz w:val="26"/>
          <w:szCs w:val="26"/>
          <w:rPrChange w:id="29036" w:author="Le Minh Nghia" w:date="2019-10-09T10:56:00Z">
            <w:rPr>
              <w:sz w:val="26"/>
              <w:szCs w:val="26"/>
            </w:rPr>
          </w:rPrChange>
        </w:rPr>
        <w:t xml:space="preserve"> </w:t>
      </w:r>
      <w:proofErr w:type="spellStart"/>
      <w:r w:rsidR="00834FB4" w:rsidRPr="00B41112">
        <w:rPr>
          <w:sz w:val="26"/>
          <w:szCs w:val="26"/>
          <w:rPrChange w:id="29037" w:author="Le Minh Nghia" w:date="2019-10-09T10:56:00Z">
            <w:rPr>
              <w:sz w:val="26"/>
              <w:szCs w:val="26"/>
            </w:rPr>
          </w:rPrChange>
        </w:rPr>
        <w:t>thoại</w:t>
      </w:r>
      <w:proofErr w:type="spellEnd"/>
      <w:r w:rsidR="00834FB4" w:rsidRPr="00B41112">
        <w:rPr>
          <w:sz w:val="26"/>
          <w:szCs w:val="26"/>
          <w:rPrChange w:id="29038" w:author="Le Minh Nghia" w:date="2019-10-09T10:56:00Z">
            <w:rPr>
              <w:sz w:val="26"/>
              <w:szCs w:val="26"/>
            </w:rPr>
          </w:rPrChange>
        </w:rPr>
        <w:t xml:space="preserve">, Email, </w:t>
      </w:r>
      <w:proofErr w:type="spellStart"/>
      <w:r w:rsidR="00834FB4" w:rsidRPr="00B41112">
        <w:rPr>
          <w:sz w:val="26"/>
          <w:szCs w:val="26"/>
          <w:rPrChange w:id="29039" w:author="Le Minh Nghia" w:date="2019-10-09T10:56:00Z">
            <w:rPr>
              <w:sz w:val="26"/>
              <w:szCs w:val="26"/>
            </w:rPr>
          </w:rPrChange>
        </w:rPr>
        <w:t>Địa</w:t>
      </w:r>
      <w:proofErr w:type="spellEnd"/>
      <w:r w:rsidR="00834FB4" w:rsidRPr="00B41112">
        <w:rPr>
          <w:sz w:val="26"/>
          <w:szCs w:val="26"/>
          <w:rPrChange w:id="29040" w:author="Le Minh Nghia" w:date="2019-10-09T10:56:00Z">
            <w:rPr>
              <w:sz w:val="26"/>
              <w:szCs w:val="26"/>
            </w:rPr>
          </w:rPrChange>
        </w:rPr>
        <w:t xml:space="preserve"> </w:t>
      </w:r>
      <w:proofErr w:type="spellStart"/>
      <w:r w:rsidR="00834FB4" w:rsidRPr="00B41112">
        <w:rPr>
          <w:sz w:val="26"/>
          <w:szCs w:val="26"/>
          <w:rPrChange w:id="29041" w:author="Le Minh Nghia" w:date="2019-10-09T10:56:00Z">
            <w:rPr>
              <w:sz w:val="26"/>
              <w:szCs w:val="26"/>
            </w:rPr>
          </w:rPrChange>
        </w:rPr>
        <w:t>chỉ</w:t>
      </w:r>
      <w:proofErr w:type="spellEnd"/>
      <w:r w:rsidR="00834FB4" w:rsidRPr="00B41112">
        <w:rPr>
          <w:sz w:val="26"/>
          <w:szCs w:val="26"/>
          <w:rPrChange w:id="29042" w:author="Le Minh Nghia" w:date="2019-10-09T10:56:00Z">
            <w:rPr>
              <w:sz w:val="26"/>
              <w:szCs w:val="26"/>
            </w:rPr>
          </w:rPrChange>
        </w:rPr>
        <w:t xml:space="preserve">, </w:t>
      </w:r>
      <w:proofErr w:type="spellStart"/>
      <w:r w:rsidR="00834FB4" w:rsidRPr="00B41112">
        <w:rPr>
          <w:sz w:val="26"/>
          <w:szCs w:val="26"/>
          <w:rPrChange w:id="29043" w:author="Le Minh Nghia" w:date="2019-10-09T10:56:00Z">
            <w:rPr>
              <w:sz w:val="26"/>
              <w:szCs w:val="26"/>
            </w:rPr>
          </w:rPrChange>
        </w:rPr>
        <w:t>Lớp</w:t>
      </w:r>
      <w:proofErr w:type="spellEnd"/>
      <w:r w:rsidR="00834FB4" w:rsidRPr="00B41112">
        <w:rPr>
          <w:sz w:val="26"/>
          <w:szCs w:val="26"/>
          <w:rPrChange w:id="29044" w:author="Le Minh Nghia" w:date="2019-10-09T10:56:00Z">
            <w:rPr>
              <w:sz w:val="26"/>
              <w:szCs w:val="26"/>
            </w:rPr>
          </w:rPrChange>
        </w:rPr>
        <w:t xml:space="preserve">, </w:t>
      </w:r>
      <w:proofErr w:type="spellStart"/>
      <w:r w:rsidR="00834FB4" w:rsidRPr="00B41112">
        <w:rPr>
          <w:sz w:val="26"/>
          <w:szCs w:val="26"/>
          <w:rPrChange w:id="29045" w:author="Le Minh Nghia" w:date="2019-10-09T10:56:00Z">
            <w:rPr>
              <w:sz w:val="26"/>
              <w:szCs w:val="26"/>
            </w:rPr>
          </w:rPrChange>
        </w:rPr>
        <w:t>Chuyên</w:t>
      </w:r>
      <w:proofErr w:type="spellEnd"/>
      <w:r w:rsidR="00834FB4" w:rsidRPr="00B41112">
        <w:rPr>
          <w:sz w:val="26"/>
          <w:szCs w:val="26"/>
          <w:rPrChange w:id="29046" w:author="Le Minh Nghia" w:date="2019-10-09T10:56:00Z">
            <w:rPr>
              <w:sz w:val="26"/>
              <w:szCs w:val="26"/>
            </w:rPr>
          </w:rPrChange>
        </w:rPr>
        <w:t xml:space="preserve"> </w:t>
      </w:r>
      <w:del w:id="29047" w:author="Le Minh Nghia" w:date="2019-10-09T10:43:00Z">
        <w:r w:rsidR="00834FB4" w:rsidRPr="00B41112" w:rsidDel="00CE3A23">
          <w:rPr>
            <w:sz w:val="26"/>
            <w:szCs w:val="26"/>
            <w:rPrChange w:id="29048" w:author="Le Minh Nghia" w:date="2019-10-09T10:56:00Z">
              <w:rPr>
                <w:sz w:val="26"/>
                <w:szCs w:val="26"/>
              </w:rPr>
            </w:rPrChange>
          </w:rPr>
          <w:delText>nghành</w:delText>
        </w:r>
      </w:del>
      <w:proofErr w:type="spellStart"/>
      <w:ins w:id="29049" w:author="Le Minh Nghia" w:date="2019-10-09T10:43:00Z">
        <w:r w:rsidR="00CE3A23" w:rsidRPr="00B41112">
          <w:rPr>
            <w:sz w:val="26"/>
            <w:szCs w:val="26"/>
            <w:rPrChange w:id="29050" w:author="Le Minh Nghia" w:date="2019-10-09T10:56:00Z">
              <w:rPr>
                <w:sz w:val="26"/>
                <w:szCs w:val="26"/>
              </w:rPr>
            </w:rPrChange>
          </w:rPr>
          <w:t>ngành</w:t>
        </w:r>
      </w:ins>
      <w:proofErr w:type="spellEnd"/>
      <w:r w:rsidR="00834FB4" w:rsidRPr="00B41112">
        <w:rPr>
          <w:sz w:val="26"/>
          <w:szCs w:val="26"/>
          <w:rPrChange w:id="29051" w:author="Le Minh Nghia" w:date="2019-10-09T10:56:00Z">
            <w:rPr>
              <w:sz w:val="26"/>
              <w:szCs w:val="26"/>
            </w:rPr>
          </w:rPrChange>
        </w:rPr>
        <w:t xml:space="preserve">, </w:t>
      </w:r>
      <w:proofErr w:type="spellStart"/>
      <w:r w:rsidR="00834FB4" w:rsidRPr="00B41112">
        <w:rPr>
          <w:sz w:val="26"/>
          <w:szCs w:val="26"/>
          <w:rPrChange w:id="29052" w:author="Le Minh Nghia" w:date="2019-10-09T10:56:00Z">
            <w:rPr>
              <w:sz w:val="26"/>
              <w:szCs w:val="26"/>
            </w:rPr>
          </w:rPrChange>
        </w:rPr>
        <w:t>Trạng</w:t>
      </w:r>
      <w:proofErr w:type="spellEnd"/>
      <w:r w:rsidR="00834FB4" w:rsidRPr="00B41112">
        <w:rPr>
          <w:sz w:val="26"/>
          <w:szCs w:val="26"/>
          <w:rPrChange w:id="29053" w:author="Le Minh Nghia" w:date="2019-10-09T10:56:00Z">
            <w:rPr>
              <w:sz w:val="26"/>
              <w:szCs w:val="26"/>
            </w:rPr>
          </w:rPrChange>
        </w:rPr>
        <w:t xml:space="preserve"> </w:t>
      </w:r>
      <w:proofErr w:type="spellStart"/>
      <w:r w:rsidR="00834FB4" w:rsidRPr="00B41112">
        <w:rPr>
          <w:sz w:val="26"/>
          <w:szCs w:val="26"/>
          <w:rPrChange w:id="29054" w:author="Le Minh Nghia" w:date="2019-10-09T10:56:00Z">
            <w:rPr>
              <w:sz w:val="26"/>
              <w:szCs w:val="26"/>
            </w:rPr>
          </w:rPrChange>
        </w:rPr>
        <w:t>thái</w:t>
      </w:r>
      <w:proofErr w:type="spellEnd"/>
      <w:r w:rsidR="00834FB4" w:rsidRPr="00B41112">
        <w:rPr>
          <w:sz w:val="26"/>
          <w:szCs w:val="26"/>
          <w:rPrChange w:id="29055" w:author="Le Minh Nghia" w:date="2019-10-09T10:56:00Z">
            <w:rPr>
              <w:sz w:val="26"/>
              <w:szCs w:val="26"/>
            </w:rPr>
          </w:rPrChange>
        </w:rPr>
        <w:t xml:space="preserve"> </w:t>
      </w:r>
      <w:proofErr w:type="spellStart"/>
      <w:r w:rsidR="00834FB4" w:rsidRPr="00B41112">
        <w:rPr>
          <w:sz w:val="26"/>
          <w:szCs w:val="26"/>
          <w:rPrChange w:id="29056" w:author="Le Minh Nghia" w:date="2019-10-09T10:56:00Z">
            <w:rPr>
              <w:sz w:val="26"/>
              <w:szCs w:val="26"/>
            </w:rPr>
          </w:rPrChange>
        </w:rPr>
        <w:t>và</w:t>
      </w:r>
      <w:proofErr w:type="spellEnd"/>
      <w:r w:rsidR="00834FB4" w:rsidRPr="00B41112">
        <w:rPr>
          <w:sz w:val="26"/>
          <w:szCs w:val="26"/>
          <w:rPrChange w:id="29057" w:author="Le Minh Nghia" w:date="2019-10-09T10:56:00Z">
            <w:rPr>
              <w:sz w:val="26"/>
              <w:szCs w:val="26"/>
            </w:rPr>
          </w:rPrChange>
        </w:rPr>
        <w:t xml:space="preserve"> </w:t>
      </w:r>
      <w:proofErr w:type="spellStart"/>
      <w:r w:rsidR="00834FB4" w:rsidRPr="00B41112">
        <w:rPr>
          <w:sz w:val="26"/>
          <w:szCs w:val="26"/>
          <w:rPrChange w:id="29058" w:author="Le Minh Nghia" w:date="2019-10-09T10:56:00Z">
            <w:rPr>
              <w:sz w:val="26"/>
              <w:szCs w:val="26"/>
            </w:rPr>
          </w:rPrChange>
        </w:rPr>
        <w:t>lý</w:t>
      </w:r>
      <w:proofErr w:type="spellEnd"/>
      <w:r w:rsidR="00834FB4" w:rsidRPr="00B41112">
        <w:rPr>
          <w:sz w:val="26"/>
          <w:szCs w:val="26"/>
          <w:rPrChange w:id="29059" w:author="Le Minh Nghia" w:date="2019-10-09T10:56:00Z">
            <w:rPr>
              <w:sz w:val="26"/>
              <w:szCs w:val="26"/>
            </w:rPr>
          </w:rPrChange>
        </w:rPr>
        <w:t xml:space="preserve"> do. </w:t>
      </w:r>
    </w:p>
    <w:p w:rsidR="00834FB4" w:rsidRPr="00B41112" w:rsidRDefault="00834FB4">
      <w:pPr>
        <w:ind w:left="360"/>
        <w:rPr>
          <w:sz w:val="26"/>
          <w:szCs w:val="26"/>
          <w:rPrChange w:id="29060" w:author="Le Minh Nghia" w:date="2019-10-09T10:56:00Z">
            <w:rPr/>
          </w:rPrChange>
        </w:rPr>
        <w:pPrChange w:id="29061" w:author="Le Minh Nghia" w:date="2019-10-09T10:41:00Z">
          <w:pPr>
            <w:pStyle w:val="ListParagraph"/>
            <w:ind w:left="1080"/>
          </w:pPr>
        </w:pPrChange>
      </w:pPr>
      <w:proofErr w:type="spellStart"/>
      <w:r w:rsidRPr="00B41112">
        <w:rPr>
          <w:sz w:val="26"/>
          <w:szCs w:val="26"/>
          <w:rPrChange w:id="29062" w:author="Le Minh Nghia" w:date="2019-10-09T10:56:00Z">
            <w:rPr/>
          </w:rPrChange>
        </w:rPr>
        <w:t>Ngoài</w:t>
      </w:r>
      <w:proofErr w:type="spellEnd"/>
      <w:r w:rsidRPr="00B41112">
        <w:rPr>
          <w:sz w:val="26"/>
          <w:szCs w:val="26"/>
          <w:rPrChange w:id="29063" w:author="Le Minh Nghia" w:date="2019-10-09T10:56:00Z">
            <w:rPr/>
          </w:rPrChange>
        </w:rPr>
        <w:t xml:space="preserve"> ra </w:t>
      </w:r>
      <w:proofErr w:type="spellStart"/>
      <w:r w:rsidRPr="00B41112">
        <w:rPr>
          <w:sz w:val="26"/>
          <w:szCs w:val="26"/>
          <w:rPrChange w:id="29064" w:author="Le Minh Nghia" w:date="2019-10-09T10:56:00Z">
            <w:rPr/>
          </w:rPrChange>
        </w:rPr>
        <w:t>trên</w:t>
      </w:r>
      <w:proofErr w:type="spellEnd"/>
      <w:r w:rsidRPr="00B41112">
        <w:rPr>
          <w:sz w:val="26"/>
          <w:szCs w:val="26"/>
          <w:rPrChange w:id="29065" w:author="Le Minh Nghia" w:date="2019-10-09T10:56:00Z">
            <w:rPr/>
          </w:rPrChange>
        </w:rPr>
        <w:t xml:space="preserve"> </w:t>
      </w:r>
      <w:proofErr w:type="spellStart"/>
      <w:r w:rsidRPr="00B41112">
        <w:rPr>
          <w:sz w:val="26"/>
          <w:szCs w:val="26"/>
          <w:rPrChange w:id="29066" w:author="Le Minh Nghia" w:date="2019-10-09T10:56:00Z">
            <w:rPr/>
          </w:rPrChange>
        </w:rPr>
        <w:t>giao</w:t>
      </w:r>
      <w:proofErr w:type="spellEnd"/>
      <w:r w:rsidRPr="00B41112">
        <w:rPr>
          <w:sz w:val="26"/>
          <w:szCs w:val="26"/>
          <w:rPrChange w:id="29067" w:author="Le Minh Nghia" w:date="2019-10-09T10:56:00Z">
            <w:rPr/>
          </w:rPrChange>
        </w:rPr>
        <w:t xml:space="preserve"> </w:t>
      </w:r>
      <w:proofErr w:type="spellStart"/>
      <w:r w:rsidRPr="00B41112">
        <w:rPr>
          <w:sz w:val="26"/>
          <w:szCs w:val="26"/>
          <w:rPrChange w:id="29068" w:author="Le Minh Nghia" w:date="2019-10-09T10:56:00Z">
            <w:rPr/>
          </w:rPrChange>
        </w:rPr>
        <w:t>diện</w:t>
      </w:r>
      <w:proofErr w:type="spellEnd"/>
      <w:r w:rsidRPr="00B41112">
        <w:rPr>
          <w:sz w:val="26"/>
          <w:szCs w:val="26"/>
          <w:rPrChange w:id="29069" w:author="Le Minh Nghia" w:date="2019-10-09T10:56:00Z">
            <w:rPr/>
          </w:rPrChange>
        </w:rPr>
        <w:t xml:space="preserve"> </w:t>
      </w:r>
      <w:proofErr w:type="spellStart"/>
      <w:r w:rsidRPr="00B41112">
        <w:rPr>
          <w:sz w:val="26"/>
          <w:szCs w:val="26"/>
          <w:rPrChange w:id="29070" w:author="Le Minh Nghia" w:date="2019-10-09T10:56:00Z">
            <w:rPr/>
          </w:rPrChange>
        </w:rPr>
        <w:t>thông</w:t>
      </w:r>
      <w:proofErr w:type="spellEnd"/>
      <w:r w:rsidRPr="00B41112">
        <w:rPr>
          <w:sz w:val="26"/>
          <w:szCs w:val="26"/>
          <w:rPrChange w:id="29071" w:author="Le Minh Nghia" w:date="2019-10-09T10:56:00Z">
            <w:rPr/>
          </w:rPrChange>
        </w:rPr>
        <w:t xml:space="preserve"> tin </w:t>
      </w:r>
      <w:proofErr w:type="spellStart"/>
      <w:r w:rsidRPr="00B41112">
        <w:rPr>
          <w:sz w:val="26"/>
          <w:szCs w:val="26"/>
          <w:rPrChange w:id="29072" w:author="Le Minh Nghia" w:date="2019-10-09T10:56:00Z">
            <w:rPr/>
          </w:rPrChange>
        </w:rPr>
        <w:t>cá</w:t>
      </w:r>
      <w:proofErr w:type="spellEnd"/>
      <w:r w:rsidRPr="00B41112">
        <w:rPr>
          <w:sz w:val="26"/>
          <w:szCs w:val="26"/>
          <w:rPrChange w:id="29073" w:author="Le Minh Nghia" w:date="2019-10-09T10:56:00Z">
            <w:rPr/>
          </w:rPrChange>
        </w:rPr>
        <w:t xml:space="preserve"> </w:t>
      </w:r>
      <w:proofErr w:type="spellStart"/>
      <w:r w:rsidRPr="00B41112">
        <w:rPr>
          <w:sz w:val="26"/>
          <w:szCs w:val="26"/>
          <w:rPrChange w:id="29074" w:author="Le Minh Nghia" w:date="2019-10-09T10:56:00Z">
            <w:rPr/>
          </w:rPrChange>
        </w:rPr>
        <w:t>nhân</w:t>
      </w:r>
      <w:proofErr w:type="spellEnd"/>
      <w:r w:rsidRPr="00B41112">
        <w:rPr>
          <w:sz w:val="26"/>
          <w:szCs w:val="26"/>
          <w:rPrChange w:id="29075" w:author="Le Minh Nghia" w:date="2019-10-09T10:56:00Z">
            <w:rPr/>
          </w:rPrChange>
        </w:rPr>
        <w:t xml:space="preserve"> </w:t>
      </w:r>
      <w:proofErr w:type="spellStart"/>
      <w:r w:rsidRPr="00B41112">
        <w:rPr>
          <w:sz w:val="26"/>
          <w:szCs w:val="26"/>
          <w:rPrChange w:id="29076" w:author="Le Minh Nghia" w:date="2019-10-09T10:56:00Z">
            <w:rPr/>
          </w:rPrChange>
        </w:rPr>
        <w:t>cũng</w:t>
      </w:r>
      <w:proofErr w:type="spellEnd"/>
      <w:r w:rsidRPr="00B41112">
        <w:rPr>
          <w:sz w:val="26"/>
          <w:szCs w:val="26"/>
          <w:rPrChange w:id="29077" w:author="Le Minh Nghia" w:date="2019-10-09T10:56:00Z">
            <w:rPr/>
          </w:rPrChange>
        </w:rPr>
        <w:t xml:space="preserve"> </w:t>
      </w:r>
      <w:proofErr w:type="spellStart"/>
      <w:r w:rsidRPr="00B41112">
        <w:rPr>
          <w:sz w:val="26"/>
          <w:szCs w:val="26"/>
          <w:rPrChange w:id="29078" w:author="Le Minh Nghia" w:date="2019-10-09T10:56:00Z">
            <w:rPr/>
          </w:rPrChange>
        </w:rPr>
        <w:t>có</w:t>
      </w:r>
      <w:proofErr w:type="spellEnd"/>
      <w:r w:rsidRPr="00B41112">
        <w:rPr>
          <w:sz w:val="26"/>
          <w:szCs w:val="26"/>
          <w:rPrChange w:id="29079" w:author="Le Minh Nghia" w:date="2019-10-09T10:56:00Z">
            <w:rPr/>
          </w:rPrChange>
        </w:rPr>
        <w:t xml:space="preserve"> </w:t>
      </w:r>
      <w:proofErr w:type="spellStart"/>
      <w:r w:rsidRPr="00B41112">
        <w:rPr>
          <w:sz w:val="26"/>
          <w:szCs w:val="26"/>
          <w:rPrChange w:id="29080" w:author="Le Minh Nghia" w:date="2019-10-09T10:56:00Z">
            <w:rPr/>
          </w:rPrChange>
        </w:rPr>
        <w:t>những</w:t>
      </w:r>
      <w:proofErr w:type="spellEnd"/>
      <w:r w:rsidRPr="00B41112">
        <w:rPr>
          <w:sz w:val="26"/>
          <w:szCs w:val="26"/>
          <w:rPrChange w:id="29081" w:author="Le Minh Nghia" w:date="2019-10-09T10:56:00Z">
            <w:rPr/>
          </w:rPrChange>
        </w:rPr>
        <w:t xml:space="preserve"> </w:t>
      </w:r>
      <w:proofErr w:type="spellStart"/>
      <w:r w:rsidRPr="00B41112">
        <w:rPr>
          <w:sz w:val="26"/>
          <w:szCs w:val="26"/>
          <w:rPrChange w:id="29082" w:author="Le Minh Nghia" w:date="2019-10-09T10:56:00Z">
            <w:rPr/>
          </w:rPrChange>
        </w:rPr>
        <w:t>chức</w:t>
      </w:r>
      <w:proofErr w:type="spellEnd"/>
      <w:r w:rsidRPr="00B41112">
        <w:rPr>
          <w:sz w:val="26"/>
          <w:szCs w:val="26"/>
          <w:rPrChange w:id="29083" w:author="Le Minh Nghia" w:date="2019-10-09T10:56:00Z">
            <w:rPr/>
          </w:rPrChange>
        </w:rPr>
        <w:t xml:space="preserve"> </w:t>
      </w:r>
      <w:proofErr w:type="spellStart"/>
      <w:r w:rsidRPr="00B41112">
        <w:rPr>
          <w:sz w:val="26"/>
          <w:szCs w:val="26"/>
          <w:rPrChange w:id="29084" w:author="Le Minh Nghia" w:date="2019-10-09T10:56:00Z">
            <w:rPr/>
          </w:rPrChange>
        </w:rPr>
        <w:t>năng</w:t>
      </w:r>
      <w:proofErr w:type="spellEnd"/>
      <w:r w:rsidRPr="00B41112">
        <w:rPr>
          <w:sz w:val="26"/>
          <w:szCs w:val="26"/>
          <w:rPrChange w:id="29085" w:author="Le Minh Nghia" w:date="2019-10-09T10:56:00Z">
            <w:rPr/>
          </w:rPrChange>
        </w:rPr>
        <w:t xml:space="preserve"> </w:t>
      </w:r>
      <w:proofErr w:type="spellStart"/>
      <w:r w:rsidRPr="00B41112">
        <w:rPr>
          <w:sz w:val="26"/>
          <w:szCs w:val="26"/>
          <w:rPrChange w:id="29086" w:author="Le Minh Nghia" w:date="2019-10-09T10:56:00Z">
            <w:rPr/>
          </w:rPrChange>
        </w:rPr>
        <w:t>khác</w:t>
      </w:r>
      <w:proofErr w:type="spellEnd"/>
      <w:r w:rsidRPr="00B41112">
        <w:rPr>
          <w:sz w:val="26"/>
          <w:szCs w:val="26"/>
          <w:rPrChange w:id="29087" w:author="Le Minh Nghia" w:date="2019-10-09T10:56:00Z">
            <w:rPr/>
          </w:rPrChange>
        </w:rPr>
        <w:t xml:space="preserve"> </w:t>
      </w:r>
      <w:proofErr w:type="spellStart"/>
      <w:r w:rsidRPr="00B41112">
        <w:rPr>
          <w:sz w:val="26"/>
          <w:szCs w:val="26"/>
          <w:rPrChange w:id="29088" w:author="Le Minh Nghia" w:date="2019-10-09T10:56:00Z">
            <w:rPr/>
          </w:rPrChange>
        </w:rPr>
        <w:t>cho</w:t>
      </w:r>
      <w:proofErr w:type="spellEnd"/>
      <w:r w:rsidRPr="00B41112">
        <w:rPr>
          <w:sz w:val="26"/>
          <w:szCs w:val="26"/>
          <w:rPrChange w:id="29089" w:author="Le Minh Nghia" w:date="2019-10-09T10:56:00Z">
            <w:rPr/>
          </w:rPrChange>
        </w:rPr>
        <w:t xml:space="preserve"> </w:t>
      </w:r>
      <w:proofErr w:type="spellStart"/>
      <w:r w:rsidRPr="00B41112">
        <w:rPr>
          <w:sz w:val="26"/>
          <w:szCs w:val="26"/>
          <w:rPrChange w:id="29090" w:author="Le Minh Nghia" w:date="2019-10-09T10:56:00Z">
            <w:rPr/>
          </w:rPrChange>
        </w:rPr>
        <w:t>người</w:t>
      </w:r>
      <w:proofErr w:type="spellEnd"/>
      <w:r w:rsidRPr="00B41112">
        <w:rPr>
          <w:sz w:val="26"/>
          <w:szCs w:val="26"/>
          <w:rPrChange w:id="29091" w:author="Le Minh Nghia" w:date="2019-10-09T10:56:00Z">
            <w:rPr/>
          </w:rPrChange>
        </w:rPr>
        <w:t xml:space="preserve"> </w:t>
      </w:r>
      <w:proofErr w:type="spellStart"/>
      <w:r w:rsidRPr="00B41112">
        <w:rPr>
          <w:sz w:val="26"/>
          <w:szCs w:val="26"/>
          <w:rPrChange w:id="29092" w:author="Le Minh Nghia" w:date="2019-10-09T10:56:00Z">
            <w:rPr/>
          </w:rPrChange>
        </w:rPr>
        <w:t>dùng</w:t>
      </w:r>
      <w:proofErr w:type="spellEnd"/>
      <w:r w:rsidRPr="00B41112">
        <w:rPr>
          <w:sz w:val="26"/>
          <w:szCs w:val="26"/>
          <w:rPrChange w:id="29093" w:author="Le Minh Nghia" w:date="2019-10-09T10:56:00Z">
            <w:rPr/>
          </w:rPrChange>
        </w:rPr>
        <w:t xml:space="preserve"> </w:t>
      </w:r>
      <w:proofErr w:type="spellStart"/>
      <w:r w:rsidRPr="00B41112">
        <w:rPr>
          <w:sz w:val="26"/>
          <w:szCs w:val="26"/>
          <w:rPrChange w:id="29094" w:author="Le Minh Nghia" w:date="2019-10-09T10:56:00Z">
            <w:rPr/>
          </w:rPrChange>
        </w:rPr>
        <w:t>có</w:t>
      </w:r>
      <w:proofErr w:type="spellEnd"/>
      <w:r w:rsidRPr="00B41112">
        <w:rPr>
          <w:sz w:val="26"/>
          <w:szCs w:val="26"/>
          <w:rPrChange w:id="29095" w:author="Le Minh Nghia" w:date="2019-10-09T10:56:00Z">
            <w:rPr/>
          </w:rPrChange>
        </w:rPr>
        <w:t xml:space="preserve"> </w:t>
      </w:r>
      <w:proofErr w:type="spellStart"/>
      <w:r w:rsidRPr="00B41112">
        <w:rPr>
          <w:sz w:val="26"/>
          <w:szCs w:val="26"/>
          <w:rPrChange w:id="29096" w:author="Le Minh Nghia" w:date="2019-10-09T10:56:00Z">
            <w:rPr/>
          </w:rPrChange>
        </w:rPr>
        <w:t>thể</w:t>
      </w:r>
      <w:proofErr w:type="spellEnd"/>
      <w:r w:rsidRPr="00B41112">
        <w:rPr>
          <w:sz w:val="26"/>
          <w:szCs w:val="26"/>
          <w:rPrChange w:id="29097" w:author="Le Minh Nghia" w:date="2019-10-09T10:56:00Z">
            <w:rPr/>
          </w:rPrChange>
        </w:rPr>
        <w:t xml:space="preserve"> </w:t>
      </w:r>
      <w:proofErr w:type="spellStart"/>
      <w:r w:rsidRPr="00B41112">
        <w:rPr>
          <w:sz w:val="26"/>
          <w:szCs w:val="26"/>
          <w:rPrChange w:id="29098" w:author="Le Minh Nghia" w:date="2019-10-09T10:56:00Z">
            <w:rPr/>
          </w:rPrChange>
        </w:rPr>
        <w:t>thao</w:t>
      </w:r>
      <w:proofErr w:type="spellEnd"/>
      <w:r w:rsidRPr="00B41112">
        <w:rPr>
          <w:sz w:val="26"/>
          <w:szCs w:val="26"/>
          <w:rPrChange w:id="29099" w:author="Le Minh Nghia" w:date="2019-10-09T10:56:00Z">
            <w:rPr/>
          </w:rPrChange>
        </w:rPr>
        <w:t xml:space="preserve"> </w:t>
      </w:r>
      <w:proofErr w:type="spellStart"/>
      <w:r w:rsidRPr="00B41112">
        <w:rPr>
          <w:sz w:val="26"/>
          <w:szCs w:val="26"/>
          <w:rPrChange w:id="29100" w:author="Le Minh Nghia" w:date="2019-10-09T10:56:00Z">
            <w:rPr/>
          </w:rPrChange>
        </w:rPr>
        <w:t>tác</w:t>
      </w:r>
      <w:proofErr w:type="spellEnd"/>
      <w:r w:rsidRPr="00B41112">
        <w:rPr>
          <w:sz w:val="26"/>
          <w:szCs w:val="26"/>
          <w:rPrChange w:id="29101" w:author="Le Minh Nghia" w:date="2019-10-09T10:56:00Z">
            <w:rPr/>
          </w:rPrChange>
        </w:rPr>
        <w:t xml:space="preserve"> </w:t>
      </w:r>
      <w:proofErr w:type="spellStart"/>
      <w:r w:rsidRPr="00B41112">
        <w:rPr>
          <w:sz w:val="26"/>
          <w:szCs w:val="26"/>
          <w:rPrChange w:id="29102" w:author="Le Minh Nghia" w:date="2019-10-09T10:56:00Z">
            <w:rPr/>
          </w:rPrChange>
        </w:rPr>
        <w:t>như</w:t>
      </w:r>
      <w:proofErr w:type="spellEnd"/>
      <w:r w:rsidRPr="00B41112">
        <w:rPr>
          <w:sz w:val="26"/>
          <w:szCs w:val="26"/>
          <w:rPrChange w:id="29103" w:author="Le Minh Nghia" w:date="2019-10-09T10:56:00Z">
            <w:rPr/>
          </w:rPrChange>
        </w:rPr>
        <w:t xml:space="preserve"> Settings, </w:t>
      </w:r>
      <w:proofErr w:type="spellStart"/>
      <w:r w:rsidRPr="00B41112">
        <w:rPr>
          <w:sz w:val="26"/>
          <w:szCs w:val="26"/>
          <w:rPrChange w:id="29104" w:author="Le Minh Nghia" w:date="2019-10-09T10:56:00Z">
            <w:rPr/>
          </w:rPrChange>
        </w:rPr>
        <w:t>Công</w:t>
      </w:r>
      <w:proofErr w:type="spellEnd"/>
      <w:r w:rsidRPr="00B41112">
        <w:rPr>
          <w:sz w:val="26"/>
          <w:szCs w:val="26"/>
          <w:rPrChange w:id="29105" w:author="Le Minh Nghia" w:date="2019-10-09T10:56:00Z">
            <w:rPr/>
          </w:rPrChange>
        </w:rPr>
        <w:t xml:space="preserve"> </w:t>
      </w:r>
      <w:proofErr w:type="spellStart"/>
      <w:r w:rsidRPr="00B41112">
        <w:rPr>
          <w:sz w:val="26"/>
          <w:szCs w:val="26"/>
          <w:rPrChange w:id="29106" w:author="Le Minh Nghia" w:date="2019-10-09T10:56:00Z">
            <w:rPr/>
          </w:rPrChange>
        </w:rPr>
        <w:t>việc</w:t>
      </w:r>
      <w:proofErr w:type="spellEnd"/>
      <w:r w:rsidRPr="00B41112">
        <w:rPr>
          <w:sz w:val="26"/>
          <w:szCs w:val="26"/>
          <w:rPrChange w:id="29107" w:author="Le Minh Nghia" w:date="2019-10-09T10:56:00Z">
            <w:rPr/>
          </w:rPrChange>
        </w:rPr>
        <w:t xml:space="preserve">. </w:t>
      </w:r>
    </w:p>
    <w:p w:rsidR="008662E2" w:rsidRPr="00B41112" w:rsidRDefault="008662E2">
      <w:pPr>
        <w:rPr>
          <w:sz w:val="26"/>
          <w:szCs w:val="26"/>
          <w:rPrChange w:id="29108" w:author="Le Minh Nghia" w:date="2019-10-09T10:56:00Z">
            <w:rPr>
              <w:sz w:val="26"/>
              <w:szCs w:val="26"/>
            </w:rPr>
          </w:rPrChange>
        </w:rPr>
        <w:pPrChange w:id="29109" w:author="Le Minh Nghia" w:date="2019-10-09T10:41:00Z">
          <w:pPr>
            <w:pStyle w:val="ListParagraph"/>
            <w:ind w:left="1080" w:hanging="513"/>
          </w:pPr>
        </w:pPrChange>
      </w:pPr>
      <w:r w:rsidRPr="00B41112">
        <w:rPr>
          <w:noProof/>
          <w:sz w:val="26"/>
          <w:szCs w:val="26"/>
          <w:rPrChange w:id="29110" w:author="Le Minh Nghia" w:date="2019-10-09T10:56:00Z">
            <w:rPr>
              <w:noProof/>
            </w:rPr>
          </w:rPrChange>
        </w:rPr>
        <w:drawing>
          <wp:inline distT="0" distB="0" distL="0" distR="0" wp14:anchorId="029C58F6" wp14:editId="2F18D8D1">
            <wp:extent cx="5972175" cy="268732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687320"/>
                    </a:xfrm>
                    <a:prstGeom prst="rect">
                      <a:avLst/>
                    </a:prstGeom>
                  </pic:spPr>
                </pic:pic>
              </a:graphicData>
            </a:graphic>
          </wp:inline>
        </w:drawing>
      </w:r>
    </w:p>
    <w:p w:rsidR="008662E2" w:rsidRPr="00B41112" w:rsidRDefault="008662E2" w:rsidP="008662E2">
      <w:pPr>
        <w:ind w:left="709"/>
        <w:jc w:val="center"/>
        <w:rPr>
          <w:sz w:val="26"/>
          <w:szCs w:val="26"/>
          <w:rPrChange w:id="29111" w:author="Le Minh Nghia" w:date="2019-10-09T10:56:00Z">
            <w:rPr>
              <w:sz w:val="26"/>
              <w:szCs w:val="26"/>
            </w:rPr>
          </w:rPrChange>
        </w:rPr>
      </w:pPr>
      <w:proofErr w:type="spellStart"/>
      <w:r w:rsidRPr="00B41112">
        <w:rPr>
          <w:i/>
          <w:sz w:val="26"/>
          <w:szCs w:val="26"/>
          <w:rPrChange w:id="29112" w:author="Le Minh Nghia" w:date="2019-10-09T10:56:00Z">
            <w:rPr>
              <w:i/>
              <w:sz w:val="26"/>
              <w:szCs w:val="26"/>
            </w:rPr>
          </w:rPrChange>
        </w:rPr>
        <w:t>Hình</w:t>
      </w:r>
      <w:proofErr w:type="spellEnd"/>
      <w:r w:rsidRPr="00B41112">
        <w:rPr>
          <w:i/>
          <w:sz w:val="26"/>
          <w:szCs w:val="26"/>
          <w:rPrChange w:id="29113" w:author="Le Minh Nghia" w:date="2019-10-09T10:56:00Z">
            <w:rPr>
              <w:i/>
              <w:sz w:val="26"/>
              <w:szCs w:val="26"/>
            </w:rPr>
          </w:rPrChange>
        </w:rPr>
        <w:t xml:space="preserve"> 4.b.14.</w:t>
      </w:r>
      <w:r w:rsidR="007E4B01" w:rsidRPr="00B41112">
        <w:rPr>
          <w:i/>
          <w:sz w:val="26"/>
          <w:szCs w:val="26"/>
          <w:rPrChange w:id="29114" w:author="Le Minh Nghia" w:date="2019-10-09T10:56:00Z">
            <w:rPr>
              <w:i/>
              <w:sz w:val="26"/>
              <w:szCs w:val="26"/>
            </w:rPr>
          </w:rPrChange>
        </w:rPr>
        <w:t>a.</w:t>
      </w:r>
      <w:r w:rsidRPr="00B41112">
        <w:rPr>
          <w:i/>
          <w:sz w:val="26"/>
          <w:szCs w:val="26"/>
          <w:rPrChange w:id="29115" w:author="Le Minh Nghia" w:date="2019-10-09T10:56:00Z">
            <w:rPr>
              <w:i/>
              <w:sz w:val="26"/>
              <w:szCs w:val="26"/>
            </w:rPr>
          </w:rPrChange>
        </w:rPr>
        <w:t xml:space="preserve">1 </w:t>
      </w:r>
      <w:proofErr w:type="spellStart"/>
      <w:r w:rsidRPr="00B41112">
        <w:rPr>
          <w:i/>
          <w:sz w:val="26"/>
          <w:szCs w:val="26"/>
          <w:rPrChange w:id="29116" w:author="Le Minh Nghia" w:date="2019-10-09T10:56:00Z">
            <w:rPr>
              <w:i/>
              <w:sz w:val="26"/>
              <w:szCs w:val="26"/>
            </w:rPr>
          </w:rPrChange>
        </w:rPr>
        <w:t>Giao</w:t>
      </w:r>
      <w:proofErr w:type="spellEnd"/>
      <w:r w:rsidRPr="00B41112">
        <w:rPr>
          <w:i/>
          <w:sz w:val="26"/>
          <w:szCs w:val="26"/>
          <w:rPrChange w:id="29117" w:author="Le Minh Nghia" w:date="2019-10-09T10:56:00Z">
            <w:rPr>
              <w:i/>
              <w:sz w:val="26"/>
              <w:szCs w:val="26"/>
            </w:rPr>
          </w:rPrChange>
        </w:rPr>
        <w:t xml:space="preserve"> </w:t>
      </w:r>
      <w:proofErr w:type="spellStart"/>
      <w:r w:rsidRPr="00B41112">
        <w:rPr>
          <w:i/>
          <w:sz w:val="26"/>
          <w:szCs w:val="26"/>
          <w:rPrChange w:id="29118" w:author="Le Minh Nghia" w:date="2019-10-09T10:56:00Z">
            <w:rPr>
              <w:i/>
              <w:sz w:val="26"/>
              <w:szCs w:val="26"/>
            </w:rPr>
          </w:rPrChange>
        </w:rPr>
        <w:t>diện</w:t>
      </w:r>
      <w:proofErr w:type="spellEnd"/>
      <w:r w:rsidRPr="00B41112">
        <w:rPr>
          <w:i/>
          <w:sz w:val="26"/>
          <w:szCs w:val="26"/>
          <w:rPrChange w:id="29119" w:author="Le Minh Nghia" w:date="2019-10-09T10:56:00Z">
            <w:rPr>
              <w:i/>
              <w:sz w:val="26"/>
              <w:szCs w:val="26"/>
            </w:rPr>
          </w:rPrChange>
        </w:rPr>
        <w:t xml:space="preserve"> </w:t>
      </w:r>
      <w:proofErr w:type="spellStart"/>
      <w:r w:rsidRPr="00B41112">
        <w:rPr>
          <w:i/>
          <w:sz w:val="26"/>
          <w:szCs w:val="26"/>
          <w:rPrChange w:id="29120" w:author="Le Minh Nghia" w:date="2019-10-09T10:56:00Z">
            <w:rPr>
              <w:i/>
              <w:sz w:val="26"/>
              <w:szCs w:val="26"/>
            </w:rPr>
          </w:rPrChange>
        </w:rPr>
        <w:t>thông</w:t>
      </w:r>
      <w:proofErr w:type="spellEnd"/>
      <w:r w:rsidRPr="00B41112">
        <w:rPr>
          <w:i/>
          <w:sz w:val="26"/>
          <w:szCs w:val="26"/>
          <w:rPrChange w:id="29121" w:author="Le Minh Nghia" w:date="2019-10-09T10:56:00Z">
            <w:rPr>
              <w:i/>
              <w:sz w:val="26"/>
              <w:szCs w:val="26"/>
            </w:rPr>
          </w:rPrChange>
        </w:rPr>
        <w:t xml:space="preserve"> tin </w:t>
      </w:r>
      <w:proofErr w:type="spellStart"/>
      <w:r w:rsidRPr="00B41112">
        <w:rPr>
          <w:i/>
          <w:sz w:val="26"/>
          <w:szCs w:val="26"/>
          <w:rPrChange w:id="29122" w:author="Le Minh Nghia" w:date="2019-10-09T10:56:00Z">
            <w:rPr>
              <w:i/>
              <w:sz w:val="26"/>
              <w:szCs w:val="26"/>
            </w:rPr>
          </w:rPrChange>
        </w:rPr>
        <w:t>cá</w:t>
      </w:r>
      <w:proofErr w:type="spellEnd"/>
      <w:r w:rsidRPr="00B41112">
        <w:rPr>
          <w:i/>
          <w:sz w:val="26"/>
          <w:szCs w:val="26"/>
          <w:rPrChange w:id="29123" w:author="Le Minh Nghia" w:date="2019-10-09T10:56:00Z">
            <w:rPr>
              <w:i/>
              <w:sz w:val="26"/>
              <w:szCs w:val="26"/>
            </w:rPr>
          </w:rPrChange>
        </w:rPr>
        <w:t xml:space="preserve"> </w:t>
      </w:r>
      <w:proofErr w:type="spellStart"/>
      <w:r w:rsidRPr="00B41112">
        <w:rPr>
          <w:i/>
          <w:sz w:val="26"/>
          <w:szCs w:val="26"/>
          <w:rPrChange w:id="29124" w:author="Le Minh Nghia" w:date="2019-10-09T10:56:00Z">
            <w:rPr>
              <w:i/>
              <w:sz w:val="26"/>
              <w:szCs w:val="26"/>
            </w:rPr>
          </w:rPrChange>
        </w:rPr>
        <w:t>nhân</w:t>
      </w:r>
      <w:proofErr w:type="spellEnd"/>
      <w:r w:rsidRPr="00B41112">
        <w:rPr>
          <w:i/>
          <w:sz w:val="26"/>
          <w:szCs w:val="26"/>
          <w:rPrChange w:id="29125" w:author="Le Minh Nghia" w:date="2019-10-09T10:56:00Z">
            <w:rPr>
              <w:i/>
              <w:sz w:val="26"/>
              <w:szCs w:val="26"/>
            </w:rPr>
          </w:rPrChange>
        </w:rPr>
        <w:t xml:space="preserve"> </w:t>
      </w:r>
      <w:proofErr w:type="spellStart"/>
      <w:r w:rsidRPr="00B41112">
        <w:rPr>
          <w:i/>
          <w:sz w:val="26"/>
          <w:szCs w:val="26"/>
          <w:rPrChange w:id="29126" w:author="Le Minh Nghia" w:date="2019-10-09T10:56:00Z">
            <w:rPr>
              <w:i/>
              <w:sz w:val="26"/>
              <w:szCs w:val="26"/>
            </w:rPr>
          </w:rPrChange>
        </w:rPr>
        <w:t>của</w:t>
      </w:r>
      <w:proofErr w:type="spellEnd"/>
      <w:r w:rsidRPr="00B41112">
        <w:rPr>
          <w:i/>
          <w:sz w:val="26"/>
          <w:szCs w:val="26"/>
          <w:rPrChange w:id="29127" w:author="Le Minh Nghia" w:date="2019-10-09T10:56:00Z">
            <w:rPr>
              <w:i/>
              <w:sz w:val="26"/>
              <w:szCs w:val="26"/>
            </w:rPr>
          </w:rPrChange>
        </w:rPr>
        <w:t xml:space="preserve"> </w:t>
      </w:r>
      <w:proofErr w:type="spellStart"/>
      <w:r w:rsidRPr="00B41112">
        <w:rPr>
          <w:i/>
          <w:sz w:val="26"/>
          <w:szCs w:val="26"/>
          <w:rPrChange w:id="29128" w:author="Le Minh Nghia" w:date="2019-10-09T10:56:00Z">
            <w:rPr>
              <w:i/>
              <w:sz w:val="26"/>
              <w:szCs w:val="26"/>
            </w:rPr>
          </w:rPrChange>
        </w:rPr>
        <w:t>người</w:t>
      </w:r>
      <w:proofErr w:type="spellEnd"/>
      <w:r w:rsidRPr="00B41112">
        <w:rPr>
          <w:i/>
          <w:sz w:val="26"/>
          <w:szCs w:val="26"/>
          <w:rPrChange w:id="29129" w:author="Le Minh Nghia" w:date="2019-10-09T10:56:00Z">
            <w:rPr>
              <w:i/>
              <w:sz w:val="26"/>
              <w:szCs w:val="26"/>
            </w:rPr>
          </w:rPrChange>
        </w:rPr>
        <w:t xml:space="preserve"> </w:t>
      </w:r>
      <w:proofErr w:type="spellStart"/>
      <w:r w:rsidRPr="00B41112">
        <w:rPr>
          <w:i/>
          <w:sz w:val="26"/>
          <w:szCs w:val="26"/>
          <w:rPrChange w:id="29130" w:author="Le Minh Nghia" w:date="2019-10-09T10:56:00Z">
            <w:rPr>
              <w:i/>
              <w:sz w:val="26"/>
              <w:szCs w:val="26"/>
            </w:rPr>
          </w:rPrChange>
        </w:rPr>
        <w:t>dùng</w:t>
      </w:r>
      <w:proofErr w:type="spellEnd"/>
    </w:p>
    <w:p w:rsidR="00834FB4" w:rsidRPr="00B41112" w:rsidRDefault="001A2226">
      <w:pPr>
        <w:pStyle w:val="ListParagraph"/>
        <w:numPr>
          <w:ilvl w:val="0"/>
          <w:numId w:val="5"/>
        </w:numPr>
        <w:ind w:left="720"/>
        <w:rPr>
          <w:sz w:val="26"/>
          <w:szCs w:val="26"/>
          <w:rPrChange w:id="29131" w:author="Le Minh Nghia" w:date="2019-10-09T10:56:00Z">
            <w:rPr>
              <w:sz w:val="26"/>
              <w:szCs w:val="26"/>
            </w:rPr>
          </w:rPrChange>
        </w:rPr>
        <w:pPrChange w:id="29132" w:author="Le Minh Nghia" w:date="2019-10-09T10:41:00Z">
          <w:pPr>
            <w:pStyle w:val="ListParagraph"/>
            <w:numPr>
              <w:numId w:val="5"/>
            </w:numPr>
            <w:ind w:left="1440" w:hanging="360"/>
          </w:pPr>
        </w:pPrChange>
      </w:pPr>
      <w:proofErr w:type="spellStart"/>
      <w:r w:rsidRPr="00B41112">
        <w:rPr>
          <w:b/>
          <w:sz w:val="26"/>
          <w:szCs w:val="26"/>
          <w:rPrChange w:id="29133" w:author="Le Minh Nghia" w:date="2019-10-09T10:56:00Z">
            <w:rPr>
              <w:b/>
              <w:sz w:val="26"/>
              <w:szCs w:val="26"/>
            </w:rPr>
          </w:rPrChange>
        </w:rPr>
        <w:t>Phần</w:t>
      </w:r>
      <w:proofErr w:type="spellEnd"/>
      <w:r w:rsidRPr="00B41112">
        <w:rPr>
          <w:b/>
          <w:sz w:val="26"/>
          <w:szCs w:val="26"/>
          <w:rPrChange w:id="29134" w:author="Le Minh Nghia" w:date="2019-10-09T10:56:00Z">
            <w:rPr>
              <w:b/>
              <w:sz w:val="26"/>
              <w:szCs w:val="26"/>
            </w:rPr>
          </w:rPrChange>
        </w:rPr>
        <w:t xml:space="preserve"> </w:t>
      </w:r>
      <w:r w:rsidR="00834FB4" w:rsidRPr="00B41112">
        <w:rPr>
          <w:b/>
          <w:sz w:val="26"/>
          <w:szCs w:val="26"/>
          <w:rPrChange w:id="29135" w:author="Le Minh Nghia" w:date="2019-10-09T10:56:00Z">
            <w:rPr>
              <w:b/>
              <w:sz w:val="26"/>
              <w:szCs w:val="26"/>
            </w:rPr>
          </w:rPrChange>
        </w:rPr>
        <w:t>Settings</w:t>
      </w:r>
      <w:r w:rsidR="00834FB4" w:rsidRPr="00B41112">
        <w:rPr>
          <w:sz w:val="26"/>
          <w:szCs w:val="26"/>
          <w:rPrChange w:id="29136" w:author="Le Minh Nghia" w:date="2019-10-09T10:56:00Z">
            <w:rPr>
              <w:sz w:val="26"/>
              <w:szCs w:val="26"/>
            </w:rPr>
          </w:rPrChange>
        </w:rPr>
        <w:t xml:space="preserve">: </w:t>
      </w:r>
      <w:proofErr w:type="spellStart"/>
      <w:r w:rsidR="00834FB4" w:rsidRPr="00B41112">
        <w:rPr>
          <w:sz w:val="26"/>
          <w:szCs w:val="26"/>
          <w:rPrChange w:id="29137" w:author="Le Minh Nghia" w:date="2019-10-09T10:56:00Z">
            <w:rPr>
              <w:sz w:val="26"/>
              <w:szCs w:val="26"/>
            </w:rPr>
          </w:rPrChange>
        </w:rPr>
        <w:t>cho</w:t>
      </w:r>
      <w:proofErr w:type="spellEnd"/>
      <w:r w:rsidR="00834FB4" w:rsidRPr="00B41112">
        <w:rPr>
          <w:sz w:val="26"/>
          <w:szCs w:val="26"/>
          <w:rPrChange w:id="29138" w:author="Le Minh Nghia" w:date="2019-10-09T10:56:00Z">
            <w:rPr>
              <w:sz w:val="26"/>
              <w:szCs w:val="26"/>
            </w:rPr>
          </w:rPrChange>
        </w:rPr>
        <w:t xml:space="preserve"> </w:t>
      </w:r>
      <w:proofErr w:type="spellStart"/>
      <w:r w:rsidR="00834FB4" w:rsidRPr="00B41112">
        <w:rPr>
          <w:sz w:val="26"/>
          <w:szCs w:val="26"/>
          <w:rPrChange w:id="29139" w:author="Le Minh Nghia" w:date="2019-10-09T10:56:00Z">
            <w:rPr>
              <w:sz w:val="26"/>
              <w:szCs w:val="26"/>
            </w:rPr>
          </w:rPrChange>
        </w:rPr>
        <w:t>phép</w:t>
      </w:r>
      <w:proofErr w:type="spellEnd"/>
      <w:r w:rsidR="00834FB4" w:rsidRPr="00B41112">
        <w:rPr>
          <w:sz w:val="26"/>
          <w:szCs w:val="26"/>
          <w:rPrChange w:id="29140" w:author="Le Minh Nghia" w:date="2019-10-09T10:56:00Z">
            <w:rPr>
              <w:sz w:val="26"/>
              <w:szCs w:val="26"/>
            </w:rPr>
          </w:rPrChange>
        </w:rPr>
        <w:t xml:space="preserve"> </w:t>
      </w:r>
      <w:proofErr w:type="spellStart"/>
      <w:r w:rsidRPr="00B41112">
        <w:rPr>
          <w:sz w:val="26"/>
          <w:szCs w:val="26"/>
          <w:rPrChange w:id="29141" w:author="Le Minh Nghia" w:date="2019-10-09T10:56:00Z">
            <w:rPr>
              <w:sz w:val="26"/>
              <w:szCs w:val="26"/>
            </w:rPr>
          </w:rPrChange>
        </w:rPr>
        <w:t>sinh</w:t>
      </w:r>
      <w:proofErr w:type="spellEnd"/>
      <w:r w:rsidRPr="00B41112">
        <w:rPr>
          <w:sz w:val="26"/>
          <w:szCs w:val="26"/>
          <w:rPrChange w:id="29142" w:author="Le Minh Nghia" w:date="2019-10-09T10:56:00Z">
            <w:rPr>
              <w:sz w:val="26"/>
              <w:szCs w:val="26"/>
            </w:rPr>
          </w:rPrChange>
        </w:rPr>
        <w:t xml:space="preserve"> </w:t>
      </w:r>
      <w:proofErr w:type="spellStart"/>
      <w:r w:rsidRPr="00B41112">
        <w:rPr>
          <w:sz w:val="26"/>
          <w:szCs w:val="26"/>
          <w:rPrChange w:id="29143" w:author="Le Minh Nghia" w:date="2019-10-09T10:56:00Z">
            <w:rPr>
              <w:sz w:val="26"/>
              <w:szCs w:val="26"/>
            </w:rPr>
          </w:rPrChange>
        </w:rPr>
        <w:t>viên</w:t>
      </w:r>
      <w:proofErr w:type="spellEnd"/>
      <w:r w:rsidRPr="00B41112">
        <w:rPr>
          <w:sz w:val="26"/>
          <w:szCs w:val="26"/>
          <w:rPrChange w:id="29144" w:author="Le Minh Nghia" w:date="2019-10-09T10:56:00Z">
            <w:rPr>
              <w:sz w:val="26"/>
              <w:szCs w:val="26"/>
            </w:rPr>
          </w:rPrChange>
        </w:rPr>
        <w:t xml:space="preserve"> </w:t>
      </w:r>
      <w:proofErr w:type="spellStart"/>
      <w:r w:rsidR="00834FB4" w:rsidRPr="00B41112">
        <w:rPr>
          <w:sz w:val="26"/>
          <w:szCs w:val="26"/>
          <w:rPrChange w:id="29145" w:author="Le Minh Nghia" w:date="2019-10-09T10:56:00Z">
            <w:rPr>
              <w:sz w:val="26"/>
              <w:szCs w:val="26"/>
            </w:rPr>
          </w:rPrChange>
        </w:rPr>
        <w:t>có</w:t>
      </w:r>
      <w:proofErr w:type="spellEnd"/>
      <w:r w:rsidR="00834FB4" w:rsidRPr="00B41112">
        <w:rPr>
          <w:sz w:val="26"/>
          <w:szCs w:val="26"/>
          <w:rPrChange w:id="29146" w:author="Le Minh Nghia" w:date="2019-10-09T10:56:00Z">
            <w:rPr>
              <w:sz w:val="26"/>
              <w:szCs w:val="26"/>
            </w:rPr>
          </w:rPrChange>
        </w:rPr>
        <w:t xml:space="preserve"> </w:t>
      </w:r>
      <w:proofErr w:type="spellStart"/>
      <w:r w:rsidR="00834FB4" w:rsidRPr="00B41112">
        <w:rPr>
          <w:sz w:val="26"/>
          <w:szCs w:val="26"/>
          <w:rPrChange w:id="29147" w:author="Le Minh Nghia" w:date="2019-10-09T10:56:00Z">
            <w:rPr>
              <w:sz w:val="26"/>
              <w:szCs w:val="26"/>
            </w:rPr>
          </w:rPrChange>
        </w:rPr>
        <w:t>thể</w:t>
      </w:r>
      <w:proofErr w:type="spellEnd"/>
      <w:r w:rsidR="00834FB4" w:rsidRPr="00B41112">
        <w:rPr>
          <w:sz w:val="26"/>
          <w:szCs w:val="26"/>
          <w:rPrChange w:id="29148" w:author="Le Minh Nghia" w:date="2019-10-09T10:56:00Z">
            <w:rPr>
              <w:sz w:val="26"/>
              <w:szCs w:val="26"/>
            </w:rPr>
          </w:rPrChange>
        </w:rPr>
        <w:t xml:space="preserve"> </w:t>
      </w:r>
      <w:proofErr w:type="spellStart"/>
      <w:r w:rsidR="00834FB4" w:rsidRPr="00B41112">
        <w:rPr>
          <w:sz w:val="26"/>
          <w:szCs w:val="26"/>
          <w:rPrChange w:id="29149" w:author="Le Minh Nghia" w:date="2019-10-09T10:56:00Z">
            <w:rPr>
              <w:sz w:val="26"/>
              <w:szCs w:val="26"/>
            </w:rPr>
          </w:rPrChange>
        </w:rPr>
        <w:t>cập</w:t>
      </w:r>
      <w:proofErr w:type="spellEnd"/>
      <w:r w:rsidR="00834FB4" w:rsidRPr="00B41112">
        <w:rPr>
          <w:sz w:val="26"/>
          <w:szCs w:val="26"/>
          <w:rPrChange w:id="29150" w:author="Le Minh Nghia" w:date="2019-10-09T10:56:00Z">
            <w:rPr>
              <w:sz w:val="26"/>
              <w:szCs w:val="26"/>
            </w:rPr>
          </w:rPrChange>
        </w:rPr>
        <w:t xml:space="preserve"> </w:t>
      </w:r>
      <w:proofErr w:type="spellStart"/>
      <w:r w:rsidR="00834FB4" w:rsidRPr="00B41112">
        <w:rPr>
          <w:sz w:val="26"/>
          <w:szCs w:val="26"/>
          <w:rPrChange w:id="29151" w:author="Le Minh Nghia" w:date="2019-10-09T10:56:00Z">
            <w:rPr>
              <w:sz w:val="26"/>
              <w:szCs w:val="26"/>
            </w:rPr>
          </w:rPrChange>
        </w:rPr>
        <w:t>nhật</w:t>
      </w:r>
      <w:proofErr w:type="spellEnd"/>
      <w:r w:rsidR="00834FB4" w:rsidRPr="00B41112">
        <w:rPr>
          <w:sz w:val="26"/>
          <w:szCs w:val="26"/>
          <w:rPrChange w:id="29152" w:author="Le Minh Nghia" w:date="2019-10-09T10:56:00Z">
            <w:rPr>
              <w:sz w:val="26"/>
              <w:szCs w:val="26"/>
            </w:rPr>
          </w:rPrChange>
        </w:rPr>
        <w:t xml:space="preserve"> </w:t>
      </w:r>
      <w:proofErr w:type="spellStart"/>
      <w:r w:rsidR="00834FB4" w:rsidRPr="00B41112">
        <w:rPr>
          <w:sz w:val="26"/>
          <w:szCs w:val="26"/>
          <w:rPrChange w:id="29153" w:author="Le Minh Nghia" w:date="2019-10-09T10:56:00Z">
            <w:rPr>
              <w:sz w:val="26"/>
              <w:szCs w:val="26"/>
            </w:rPr>
          </w:rPrChange>
        </w:rPr>
        <w:t>lại</w:t>
      </w:r>
      <w:proofErr w:type="spellEnd"/>
      <w:r w:rsidR="00834FB4" w:rsidRPr="00B41112">
        <w:rPr>
          <w:sz w:val="26"/>
          <w:szCs w:val="26"/>
          <w:rPrChange w:id="29154" w:author="Le Minh Nghia" w:date="2019-10-09T10:56:00Z">
            <w:rPr>
              <w:sz w:val="26"/>
              <w:szCs w:val="26"/>
            </w:rPr>
          </w:rPrChange>
        </w:rPr>
        <w:t xml:space="preserve"> </w:t>
      </w:r>
      <w:proofErr w:type="spellStart"/>
      <w:r w:rsidR="00834FB4" w:rsidRPr="00B41112">
        <w:rPr>
          <w:sz w:val="26"/>
          <w:szCs w:val="26"/>
          <w:rPrChange w:id="29155" w:author="Le Minh Nghia" w:date="2019-10-09T10:56:00Z">
            <w:rPr>
              <w:sz w:val="26"/>
              <w:szCs w:val="26"/>
            </w:rPr>
          </w:rPrChange>
        </w:rPr>
        <w:t>những</w:t>
      </w:r>
      <w:proofErr w:type="spellEnd"/>
      <w:r w:rsidR="00834FB4" w:rsidRPr="00B41112">
        <w:rPr>
          <w:sz w:val="26"/>
          <w:szCs w:val="26"/>
          <w:rPrChange w:id="29156" w:author="Le Minh Nghia" w:date="2019-10-09T10:56:00Z">
            <w:rPr>
              <w:sz w:val="26"/>
              <w:szCs w:val="26"/>
            </w:rPr>
          </w:rPrChange>
        </w:rPr>
        <w:t xml:space="preserve"> </w:t>
      </w:r>
      <w:proofErr w:type="spellStart"/>
      <w:r w:rsidR="00834FB4" w:rsidRPr="00B41112">
        <w:rPr>
          <w:sz w:val="26"/>
          <w:szCs w:val="26"/>
          <w:rPrChange w:id="29157" w:author="Le Minh Nghia" w:date="2019-10-09T10:56:00Z">
            <w:rPr>
              <w:sz w:val="26"/>
              <w:szCs w:val="26"/>
            </w:rPr>
          </w:rPrChange>
        </w:rPr>
        <w:t>thông</w:t>
      </w:r>
      <w:proofErr w:type="spellEnd"/>
      <w:r w:rsidR="00834FB4" w:rsidRPr="00B41112">
        <w:rPr>
          <w:sz w:val="26"/>
          <w:szCs w:val="26"/>
          <w:rPrChange w:id="29158" w:author="Le Minh Nghia" w:date="2019-10-09T10:56:00Z">
            <w:rPr>
              <w:sz w:val="26"/>
              <w:szCs w:val="26"/>
            </w:rPr>
          </w:rPrChange>
        </w:rPr>
        <w:t xml:space="preserve"> tin </w:t>
      </w:r>
      <w:proofErr w:type="spellStart"/>
      <w:r w:rsidR="00834FB4" w:rsidRPr="00B41112">
        <w:rPr>
          <w:sz w:val="26"/>
          <w:szCs w:val="26"/>
          <w:rPrChange w:id="29159" w:author="Le Minh Nghia" w:date="2019-10-09T10:56:00Z">
            <w:rPr>
              <w:sz w:val="26"/>
              <w:szCs w:val="26"/>
            </w:rPr>
          </w:rPrChange>
        </w:rPr>
        <w:t>cá</w:t>
      </w:r>
      <w:proofErr w:type="spellEnd"/>
      <w:r w:rsidR="00834FB4" w:rsidRPr="00B41112">
        <w:rPr>
          <w:sz w:val="26"/>
          <w:szCs w:val="26"/>
          <w:rPrChange w:id="29160" w:author="Le Minh Nghia" w:date="2019-10-09T10:56:00Z">
            <w:rPr>
              <w:sz w:val="26"/>
              <w:szCs w:val="26"/>
            </w:rPr>
          </w:rPrChange>
        </w:rPr>
        <w:t xml:space="preserve"> </w:t>
      </w:r>
      <w:proofErr w:type="spellStart"/>
      <w:r w:rsidR="00834FB4" w:rsidRPr="00B41112">
        <w:rPr>
          <w:sz w:val="26"/>
          <w:szCs w:val="26"/>
          <w:rPrChange w:id="29161" w:author="Le Minh Nghia" w:date="2019-10-09T10:56:00Z">
            <w:rPr>
              <w:sz w:val="26"/>
              <w:szCs w:val="26"/>
            </w:rPr>
          </w:rPrChange>
        </w:rPr>
        <w:t>nhân</w:t>
      </w:r>
      <w:proofErr w:type="spellEnd"/>
      <w:r w:rsidR="00834FB4" w:rsidRPr="00B41112">
        <w:rPr>
          <w:sz w:val="26"/>
          <w:szCs w:val="26"/>
          <w:rPrChange w:id="29162" w:author="Le Minh Nghia" w:date="2019-10-09T10:56:00Z">
            <w:rPr>
              <w:sz w:val="26"/>
              <w:szCs w:val="26"/>
            </w:rPr>
          </w:rPrChange>
        </w:rPr>
        <w:t xml:space="preserve"> </w:t>
      </w:r>
      <w:proofErr w:type="spellStart"/>
      <w:r w:rsidR="00834FB4" w:rsidRPr="00B41112">
        <w:rPr>
          <w:sz w:val="26"/>
          <w:szCs w:val="26"/>
          <w:rPrChange w:id="29163" w:author="Le Minh Nghia" w:date="2019-10-09T10:56:00Z">
            <w:rPr>
              <w:sz w:val="26"/>
              <w:szCs w:val="26"/>
            </w:rPr>
          </w:rPrChange>
        </w:rPr>
        <w:t>của</w:t>
      </w:r>
      <w:proofErr w:type="spellEnd"/>
      <w:r w:rsidR="00834FB4" w:rsidRPr="00B41112">
        <w:rPr>
          <w:sz w:val="26"/>
          <w:szCs w:val="26"/>
          <w:rPrChange w:id="29164" w:author="Le Minh Nghia" w:date="2019-10-09T10:56:00Z">
            <w:rPr>
              <w:sz w:val="26"/>
              <w:szCs w:val="26"/>
            </w:rPr>
          </w:rPrChange>
        </w:rPr>
        <w:t xml:space="preserve"> </w:t>
      </w:r>
      <w:proofErr w:type="spellStart"/>
      <w:r w:rsidR="00834FB4" w:rsidRPr="00B41112">
        <w:rPr>
          <w:sz w:val="26"/>
          <w:szCs w:val="26"/>
          <w:rPrChange w:id="29165" w:author="Le Minh Nghia" w:date="2019-10-09T10:56:00Z">
            <w:rPr>
              <w:sz w:val="26"/>
              <w:szCs w:val="26"/>
            </w:rPr>
          </w:rPrChange>
        </w:rPr>
        <w:t>họ</w:t>
      </w:r>
      <w:proofErr w:type="spellEnd"/>
      <w:r w:rsidR="00834FB4" w:rsidRPr="00B41112">
        <w:rPr>
          <w:sz w:val="26"/>
          <w:szCs w:val="26"/>
          <w:rPrChange w:id="29166" w:author="Le Minh Nghia" w:date="2019-10-09T10:56:00Z">
            <w:rPr>
              <w:sz w:val="26"/>
              <w:szCs w:val="26"/>
            </w:rPr>
          </w:rPrChange>
        </w:rPr>
        <w:t xml:space="preserve">. </w:t>
      </w:r>
      <w:proofErr w:type="spellStart"/>
      <w:r w:rsidRPr="00B41112">
        <w:rPr>
          <w:sz w:val="26"/>
          <w:szCs w:val="26"/>
          <w:rPrChange w:id="29167" w:author="Le Minh Nghia" w:date="2019-10-09T10:56:00Z">
            <w:rPr>
              <w:sz w:val="26"/>
              <w:szCs w:val="26"/>
            </w:rPr>
          </w:rPrChange>
        </w:rPr>
        <w:t>Nếu</w:t>
      </w:r>
      <w:proofErr w:type="spellEnd"/>
      <w:r w:rsidRPr="00B41112">
        <w:rPr>
          <w:sz w:val="26"/>
          <w:szCs w:val="26"/>
          <w:rPrChange w:id="29168" w:author="Le Minh Nghia" w:date="2019-10-09T10:56:00Z">
            <w:rPr>
              <w:sz w:val="26"/>
              <w:szCs w:val="26"/>
            </w:rPr>
          </w:rPrChange>
        </w:rPr>
        <w:t xml:space="preserve"> </w:t>
      </w:r>
      <w:proofErr w:type="spellStart"/>
      <w:r w:rsidRPr="00B41112">
        <w:rPr>
          <w:sz w:val="26"/>
          <w:szCs w:val="26"/>
          <w:rPrChange w:id="29169" w:author="Le Minh Nghia" w:date="2019-10-09T10:56:00Z">
            <w:rPr>
              <w:sz w:val="26"/>
              <w:szCs w:val="26"/>
            </w:rPr>
          </w:rPrChange>
        </w:rPr>
        <w:t>là</w:t>
      </w:r>
      <w:proofErr w:type="spellEnd"/>
      <w:r w:rsidRPr="00B41112">
        <w:rPr>
          <w:sz w:val="26"/>
          <w:szCs w:val="26"/>
          <w:rPrChange w:id="29170" w:author="Le Minh Nghia" w:date="2019-10-09T10:56:00Z">
            <w:rPr>
              <w:sz w:val="26"/>
              <w:szCs w:val="26"/>
            </w:rPr>
          </w:rPrChange>
        </w:rPr>
        <w:t xml:space="preserve"> </w:t>
      </w:r>
      <w:proofErr w:type="spellStart"/>
      <w:r w:rsidRPr="00B41112">
        <w:rPr>
          <w:sz w:val="26"/>
          <w:szCs w:val="26"/>
          <w:rPrChange w:id="29171" w:author="Le Minh Nghia" w:date="2019-10-09T10:56:00Z">
            <w:rPr>
              <w:sz w:val="26"/>
              <w:szCs w:val="26"/>
            </w:rPr>
          </w:rPrChange>
        </w:rPr>
        <w:t>những</w:t>
      </w:r>
      <w:proofErr w:type="spellEnd"/>
      <w:r w:rsidRPr="00B41112">
        <w:rPr>
          <w:sz w:val="26"/>
          <w:szCs w:val="26"/>
          <w:rPrChange w:id="29172" w:author="Le Minh Nghia" w:date="2019-10-09T10:56:00Z">
            <w:rPr>
              <w:sz w:val="26"/>
              <w:szCs w:val="26"/>
            </w:rPr>
          </w:rPrChange>
        </w:rPr>
        <w:t xml:space="preserve"> </w:t>
      </w:r>
      <w:proofErr w:type="spellStart"/>
      <w:r w:rsidRPr="00B41112">
        <w:rPr>
          <w:sz w:val="26"/>
          <w:szCs w:val="26"/>
          <w:rPrChange w:id="29173" w:author="Le Minh Nghia" w:date="2019-10-09T10:56:00Z">
            <w:rPr>
              <w:sz w:val="26"/>
              <w:szCs w:val="26"/>
            </w:rPr>
          </w:rPrChange>
        </w:rPr>
        <w:t>sinh</w:t>
      </w:r>
      <w:proofErr w:type="spellEnd"/>
      <w:r w:rsidRPr="00B41112">
        <w:rPr>
          <w:sz w:val="26"/>
          <w:szCs w:val="26"/>
          <w:rPrChange w:id="29174" w:author="Le Minh Nghia" w:date="2019-10-09T10:56:00Z">
            <w:rPr>
              <w:sz w:val="26"/>
              <w:szCs w:val="26"/>
            </w:rPr>
          </w:rPrChange>
        </w:rPr>
        <w:t xml:space="preserve"> </w:t>
      </w:r>
      <w:proofErr w:type="spellStart"/>
      <w:r w:rsidRPr="00B41112">
        <w:rPr>
          <w:sz w:val="26"/>
          <w:szCs w:val="26"/>
          <w:rPrChange w:id="29175" w:author="Le Minh Nghia" w:date="2019-10-09T10:56:00Z">
            <w:rPr>
              <w:sz w:val="26"/>
              <w:szCs w:val="26"/>
            </w:rPr>
          </w:rPrChange>
        </w:rPr>
        <w:t>viên</w:t>
      </w:r>
      <w:proofErr w:type="spellEnd"/>
      <w:r w:rsidRPr="00B41112">
        <w:rPr>
          <w:sz w:val="26"/>
          <w:szCs w:val="26"/>
          <w:rPrChange w:id="29176" w:author="Le Minh Nghia" w:date="2019-10-09T10:56:00Z">
            <w:rPr>
              <w:sz w:val="26"/>
              <w:szCs w:val="26"/>
            </w:rPr>
          </w:rPrChange>
        </w:rPr>
        <w:t xml:space="preserve"> </w:t>
      </w:r>
      <w:proofErr w:type="spellStart"/>
      <w:r w:rsidRPr="00B41112">
        <w:rPr>
          <w:sz w:val="26"/>
          <w:szCs w:val="26"/>
          <w:rPrChange w:id="29177" w:author="Le Minh Nghia" w:date="2019-10-09T10:56:00Z">
            <w:rPr>
              <w:sz w:val="26"/>
              <w:szCs w:val="26"/>
            </w:rPr>
          </w:rPrChange>
        </w:rPr>
        <w:t>vẫn</w:t>
      </w:r>
      <w:proofErr w:type="spellEnd"/>
      <w:r w:rsidRPr="00B41112">
        <w:rPr>
          <w:sz w:val="26"/>
          <w:szCs w:val="26"/>
          <w:rPrChange w:id="29178" w:author="Le Minh Nghia" w:date="2019-10-09T10:56:00Z">
            <w:rPr>
              <w:sz w:val="26"/>
              <w:szCs w:val="26"/>
            </w:rPr>
          </w:rPrChange>
        </w:rPr>
        <w:t xml:space="preserve"> </w:t>
      </w:r>
      <w:proofErr w:type="spellStart"/>
      <w:r w:rsidRPr="00B41112">
        <w:rPr>
          <w:sz w:val="26"/>
          <w:szCs w:val="26"/>
          <w:rPrChange w:id="29179" w:author="Le Minh Nghia" w:date="2019-10-09T10:56:00Z">
            <w:rPr>
              <w:sz w:val="26"/>
              <w:szCs w:val="26"/>
            </w:rPr>
          </w:rPrChange>
        </w:rPr>
        <w:t>còn</w:t>
      </w:r>
      <w:proofErr w:type="spellEnd"/>
      <w:r w:rsidRPr="00B41112">
        <w:rPr>
          <w:sz w:val="26"/>
          <w:szCs w:val="26"/>
          <w:rPrChange w:id="29180" w:author="Le Minh Nghia" w:date="2019-10-09T10:56:00Z">
            <w:rPr>
              <w:sz w:val="26"/>
              <w:szCs w:val="26"/>
            </w:rPr>
          </w:rPrChange>
        </w:rPr>
        <w:t xml:space="preserve"> </w:t>
      </w:r>
      <w:proofErr w:type="spellStart"/>
      <w:r w:rsidRPr="00B41112">
        <w:rPr>
          <w:sz w:val="26"/>
          <w:szCs w:val="26"/>
          <w:rPrChange w:id="29181" w:author="Le Minh Nghia" w:date="2019-10-09T10:56:00Z">
            <w:rPr>
              <w:sz w:val="26"/>
              <w:szCs w:val="26"/>
            </w:rPr>
          </w:rPrChange>
        </w:rPr>
        <w:t>đang</w:t>
      </w:r>
      <w:proofErr w:type="spellEnd"/>
      <w:r w:rsidRPr="00B41112">
        <w:rPr>
          <w:sz w:val="26"/>
          <w:szCs w:val="26"/>
          <w:rPrChange w:id="29182" w:author="Le Minh Nghia" w:date="2019-10-09T10:56:00Z">
            <w:rPr>
              <w:sz w:val="26"/>
              <w:szCs w:val="26"/>
            </w:rPr>
          </w:rPrChange>
        </w:rPr>
        <w:t xml:space="preserve"> </w:t>
      </w:r>
      <w:proofErr w:type="spellStart"/>
      <w:r w:rsidRPr="00B41112">
        <w:rPr>
          <w:sz w:val="26"/>
          <w:szCs w:val="26"/>
          <w:rPrChange w:id="29183" w:author="Le Minh Nghia" w:date="2019-10-09T10:56:00Z">
            <w:rPr>
              <w:sz w:val="26"/>
              <w:szCs w:val="26"/>
            </w:rPr>
          </w:rPrChange>
        </w:rPr>
        <w:t>học</w:t>
      </w:r>
      <w:proofErr w:type="spellEnd"/>
      <w:r w:rsidRPr="00B41112">
        <w:rPr>
          <w:sz w:val="26"/>
          <w:szCs w:val="26"/>
          <w:rPrChange w:id="29184" w:author="Le Minh Nghia" w:date="2019-10-09T10:56:00Z">
            <w:rPr>
              <w:sz w:val="26"/>
              <w:szCs w:val="26"/>
            </w:rPr>
          </w:rPrChange>
        </w:rPr>
        <w:t xml:space="preserve"> </w:t>
      </w:r>
      <w:proofErr w:type="spellStart"/>
      <w:r w:rsidRPr="00B41112">
        <w:rPr>
          <w:sz w:val="26"/>
          <w:szCs w:val="26"/>
          <w:rPrChange w:id="29185" w:author="Le Minh Nghia" w:date="2019-10-09T10:56:00Z">
            <w:rPr>
              <w:sz w:val="26"/>
              <w:szCs w:val="26"/>
            </w:rPr>
          </w:rPrChange>
        </w:rPr>
        <w:t>tại</w:t>
      </w:r>
      <w:proofErr w:type="spellEnd"/>
      <w:r w:rsidRPr="00B41112">
        <w:rPr>
          <w:sz w:val="26"/>
          <w:szCs w:val="26"/>
          <w:rPrChange w:id="29186" w:author="Le Minh Nghia" w:date="2019-10-09T10:56:00Z">
            <w:rPr>
              <w:sz w:val="26"/>
              <w:szCs w:val="26"/>
            </w:rPr>
          </w:rPrChange>
        </w:rPr>
        <w:t xml:space="preserve"> </w:t>
      </w:r>
      <w:proofErr w:type="spellStart"/>
      <w:r w:rsidRPr="00B41112">
        <w:rPr>
          <w:sz w:val="26"/>
          <w:szCs w:val="26"/>
          <w:rPrChange w:id="29187" w:author="Le Minh Nghia" w:date="2019-10-09T10:56:00Z">
            <w:rPr>
              <w:sz w:val="26"/>
              <w:szCs w:val="26"/>
            </w:rPr>
          </w:rPrChange>
        </w:rPr>
        <w:t>nhà</w:t>
      </w:r>
      <w:proofErr w:type="spellEnd"/>
      <w:r w:rsidRPr="00B41112">
        <w:rPr>
          <w:sz w:val="26"/>
          <w:szCs w:val="26"/>
          <w:rPrChange w:id="29188" w:author="Le Minh Nghia" w:date="2019-10-09T10:56:00Z">
            <w:rPr>
              <w:sz w:val="26"/>
              <w:szCs w:val="26"/>
            </w:rPr>
          </w:rPrChange>
        </w:rPr>
        <w:t xml:space="preserve"> </w:t>
      </w:r>
      <w:proofErr w:type="spellStart"/>
      <w:r w:rsidRPr="00B41112">
        <w:rPr>
          <w:sz w:val="26"/>
          <w:szCs w:val="26"/>
          <w:rPrChange w:id="29189" w:author="Le Minh Nghia" w:date="2019-10-09T10:56:00Z">
            <w:rPr>
              <w:sz w:val="26"/>
              <w:szCs w:val="26"/>
            </w:rPr>
          </w:rPrChange>
        </w:rPr>
        <w:t>trường</w:t>
      </w:r>
      <w:proofErr w:type="spellEnd"/>
      <w:r w:rsidRPr="00B41112">
        <w:rPr>
          <w:sz w:val="26"/>
          <w:szCs w:val="26"/>
          <w:rPrChange w:id="29190" w:author="Le Minh Nghia" w:date="2019-10-09T10:56:00Z">
            <w:rPr>
              <w:sz w:val="26"/>
              <w:szCs w:val="26"/>
            </w:rPr>
          </w:rPrChange>
        </w:rPr>
        <w:t xml:space="preserve"> </w:t>
      </w:r>
      <w:proofErr w:type="spellStart"/>
      <w:r w:rsidRPr="00B41112">
        <w:rPr>
          <w:sz w:val="26"/>
          <w:szCs w:val="26"/>
          <w:rPrChange w:id="29191" w:author="Le Minh Nghia" w:date="2019-10-09T10:56:00Z">
            <w:rPr>
              <w:sz w:val="26"/>
              <w:szCs w:val="26"/>
            </w:rPr>
          </w:rPrChange>
        </w:rPr>
        <w:t>thì</w:t>
      </w:r>
      <w:proofErr w:type="spellEnd"/>
      <w:r w:rsidRPr="00B41112">
        <w:rPr>
          <w:sz w:val="26"/>
          <w:szCs w:val="26"/>
          <w:rPrChange w:id="29192" w:author="Le Minh Nghia" w:date="2019-10-09T10:56:00Z">
            <w:rPr>
              <w:sz w:val="26"/>
              <w:szCs w:val="26"/>
            </w:rPr>
          </w:rPrChange>
        </w:rPr>
        <w:t xml:space="preserve"> </w:t>
      </w:r>
      <w:proofErr w:type="spellStart"/>
      <w:r w:rsidRPr="00B41112">
        <w:rPr>
          <w:sz w:val="26"/>
          <w:szCs w:val="26"/>
          <w:rPrChange w:id="29193" w:author="Le Minh Nghia" w:date="2019-10-09T10:56:00Z">
            <w:rPr>
              <w:sz w:val="26"/>
              <w:szCs w:val="26"/>
            </w:rPr>
          </w:rPrChange>
        </w:rPr>
        <w:t>không</w:t>
      </w:r>
      <w:proofErr w:type="spellEnd"/>
      <w:r w:rsidRPr="00B41112">
        <w:rPr>
          <w:sz w:val="26"/>
          <w:szCs w:val="26"/>
          <w:rPrChange w:id="29194" w:author="Le Minh Nghia" w:date="2019-10-09T10:56:00Z">
            <w:rPr>
              <w:sz w:val="26"/>
              <w:szCs w:val="26"/>
            </w:rPr>
          </w:rPrChange>
        </w:rPr>
        <w:t xml:space="preserve"> </w:t>
      </w:r>
      <w:proofErr w:type="spellStart"/>
      <w:r w:rsidRPr="00B41112">
        <w:rPr>
          <w:sz w:val="26"/>
          <w:szCs w:val="26"/>
          <w:rPrChange w:id="29195" w:author="Le Minh Nghia" w:date="2019-10-09T10:56:00Z">
            <w:rPr>
              <w:sz w:val="26"/>
              <w:szCs w:val="26"/>
            </w:rPr>
          </w:rPrChange>
        </w:rPr>
        <w:t>thể</w:t>
      </w:r>
      <w:proofErr w:type="spellEnd"/>
      <w:r w:rsidRPr="00B41112">
        <w:rPr>
          <w:sz w:val="26"/>
          <w:szCs w:val="26"/>
          <w:rPrChange w:id="29196" w:author="Le Minh Nghia" w:date="2019-10-09T10:56:00Z">
            <w:rPr>
              <w:sz w:val="26"/>
              <w:szCs w:val="26"/>
            </w:rPr>
          </w:rPrChange>
        </w:rPr>
        <w:t xml:space="preserve"> </w:t>
      </w:r>
      <w:proofErr w:type="spellStart"/>
      <w:r w:rsidRPr="00B41112">
        <w:rPr>
          <w:sz w:val="26"/>
          <w:szCs w:val="26"/>
          <w:rPrChange w:id="29197" w:author="Le Minh Nghia" w:date="2019-10-09T10:56:00Z">
            <w:rPr>
              <w:sz w:val="26"/>
              <w:szCs w:val="26"/>
            </w:rPr>
          </w:rPrChange>
        </w:rPr>
        <w:t>cập</w:t>
      </w:r>
      <w:proofErr w:type="spellEnd"/>
      <w:r w:rsidRPr="00B41112">
        <w:rPr>
          <w:sz w:val="26"/>
          <w:szCs w:val="26"/>
          <w:rPrChange w:id="29198" w:author="Le Minh Nghia" w:date="2019-10-09T10:56:00Z">
            <w:rPr>
              <w:sz w:val="26"/>
              <w:szCs w:val="26"/>
            </w:rPr>
          </w:rPrChange>
        </w:rPr>
        <w:t xml:space="preserve"> </w:t>
      </w:r>
      <w:proofErr w:type="spellStart"/>
      <w:r w:rsidRPr="00B41112">
        <w:rPr>
          <w:sz w:val="26"/>
          <w:szCs w:val="26"/>
          <w:rPrChange w:id="29199" w:author="Le Minh Nghia" w:date="2019-10-09T10:56:00Z">
            <w:rPr>
              <w:sz w:val="26"/>
              <w:szCs w:val="26"/>
            </w:rPr>
          </w:rPrChange>
        </w:rPr>
        <w:t>nhật</w:t>
      </w:r>
      <w:proofErr w:type="spellEnd"/>
      <w:r w:rsidRPr="00B41112">
        <w:rPr>
          <w:sz w:val="26"/>
          <w:szCs w:val="26"/>
          <w:rPrChange w:id="29200" w:author="Le Minh Nghia" w:date="2019-10-09T10:56:00Z">
            <w:rPr>
              <w:sz w:val="26"/>
              <w:szCs w:val="26"/>
            </w:rPr>
          </w:rPrChange>
        </w:rPr>
        <w:t xml:space="preserve"> </w:t>
      </w:r>
      <w:proofErr w:type="spellStart"/>
      <w:r w:rsidRPr="00B41112">
        <w:rPr>
          <w:sz w:val="26"/>
          <w:szCs w:val="26"/>
          <w:rPrChange w:id="29201" w:author="Le Minh Nghia" w:date="2019-10-09T10:56:00Z">
            <w:rPr>
              <w:sz w:val="26"/>
              <w:szCs w:val="26"/>
            </w:rPr>
          </w:rPrChange>
        </w:rPr>
        <w:t>được</w:t>
      </w:r>
      <w:proofErr w:type="spellEnd"/>
      <w:r w:rsidRPr="00B41112">
        <w:rPr>
          <w:sz w:val="26"/>
          <w:szCs w:val="26"/>
          <w:rPrChange w:id="29202" w:author="Le Minh Nghia" w:date="2019-10-09T10:56:00Z">
            <w:rPr>
              <w:sz w:val="26"/>
              <w:szCs w:val="26"/>
            </w:rPr>
          </w:rPrChange>
        </w:rPr>
        <w:t xml:space="preserve">. </w:t>
      </w:r>
      <w:proofErr w:type="spellStart"/>
      <w:r w:rsidRPr="00B41112">
        <w:rPr>
          <w:sz w:val="26"/>
          <w:szCs w:val="26"/>
          <w:rPrChange w:id="29203" w:author="Le Minh Nghia" w:date="2019-10-09T10:56:00Z">
            <w:rPr>
              <w:sz w:val="26"/>
              <w:szCs w:val="26"/>
            </w:rPr>
          </w:rPrChange>
        </w:rPr>
        <w:t>Vì</w:t>
      </w:r>
      <w:proofErr w:type="spellEnd"/>
      <w:r w:rsidRPr="00B41112">
        <w:rPr>
          <w:sz w:val="26"/>
          <w:szCs w:val="26"/>
          <w:rPrChange w:id="29204" w:author="Le Minh Nghia" w:date="2019-10-09T10:56:00Z">
            <w:rPr>
              <w:sz w:val="26"/>
              <w:szCs w:val="26"/>
            </w:rPr>
          </w:rPrChange>
        </w:rPr>
        <w:t xml:space="preserve"> </w:t>
      </w:r>
      <w:proofErr w:type="spellStart"/>
      <w:r w:rsidRPr="00B41112">
        <w:rPr>
          <w:sz w:val="26"/>
          <w:szCs w:val="26"/>
          <w:rPrChange w:id="29205" w:author="Le Minh Nghia" w:date="2019-10-09T10:56:00Z">
            <w:rPr>
              <w:sz w:val="26"/>
              <w:szCs w:val="26"/>
            </w:rPr>
          </w:rPrChange>
        </w:rPr>
        <w:t>một</w:t>
      </w:r>
      <w:proofErr w:type="spellEnd"/>
      <w:r w:rsidRPr="00B41112">
        <w:rPr>
          <w:sz w:val="26"/>
          <w:szCs w:val="26"/>
          <w:rPrChange w:id="29206" w:author="Le Minh Nghia" w:date="2019-10-09T10:56:00Z">
            <w:rPr>
              <w:sz w:val="26"/>
              <w:szCs w:val="26"/>
            </w:rPr>
          </w:rPrChange>
        </w:rPr>
        <w:t xml:space="preserve"> </w:t>
      </w:r>
      <w:proofErr w:type="spellStart"/>
      <w:r w:rsidRPr="00B41112">
        <w:rPr>
          <w:sz w:val="26"/>
          <w:szCs w:val="26"/>
          <w:rPrChange w:id="29207" w:author="Le Minh Nghia" w:date="2019-10-09T10:56:00Z">
            <w:rPr>
              <w:sz w:val="26"/>
              <w:szCs w:val="26"/>
            </w:rPr>
          </w:rPrChange>
        </w:rPr>
        <w:t>số</w:t>
      </w:r>
      <w:proofErr w:type="spellEnd"/>
      <w:r w:rsidRPr="00B41112">
        <w:rPr>
          <w:sz w:val="26"/>
          <w:szCs w:val="26"/>
          <w:rPrChange w:id="29208" w:author="Le Minh Nghia" w:date="2019-10-09T10:56:00Z">
            <w:rPr>
              <w:sz w:val="26"/>
              <w:szCs w:val="26"/>
            </w:rPr>
          </w:rPrChange>
        </w:rPr>
        <w:t xml:space="preserve"> </w:t>
      </w:r>
      <w:proofErr w:type="spellStart"/>
      <w:r w:rsidRPr="00B41112">
        <w:rPr>
          <w:sz w:val="26"/>
          <w:szCs w:val="26"/>
          <w:rPrChange w:id="29209" w:author="Le Minh Nghia" w:date="2019-10-09T10:56:00Z">
            <w:rPr>
              <w:sz w:val="26"/>
              <w:szCs w:val="26"/>
            </w:rPr>
          </w:rPrChange>
        </w:rPr>
        <w:t>lý</w:t>
      </w:r>
      <w:proofErr w:type="spellEnd"/>
      <w:r w:rsidRPr="00B41112">
        <w:rPr>
          <w:sz w:val="26"/>
          <w:szCs w:val="26"/>
          <w:rPrChange w:id="29210" w:author="Le Minh Nghia" w:date="2019-10-09T10:56:00Z">
            <w:rPr>
              <w:sz w:val="26"/>
              <w:szCs w:val="26"/>
            </w:rPr>
          </w:rPrChange>
        </w:rPr>
        <w:t xml:space="preserve"> do </w:t>
      </w:r>
      <w:proofErr w:type="spellStart"/>
      <w:r w:rsidRPr="00B41112">
        <w:rPr>
          <w:sz w:val="26"/>
          <w:szCs w:val="26"/>
          <w:rPrChange w:id="29211" w:author="Le Minh Nghia" w:date="2019-10-09T10:56:00Z">
            <w:rPr>
              <w:sz w:val="26"/>
              <w:szCs w:val="26"/>
            </w:rPr>
          </w:rPrChange>
        </w:rPr>
        <w:t>bảo</w:t>
      </w:r>
      <w:proofErr w:type="spellEnd"/>
      <w:r w:rsidRPr="00B41112">
        <w:rPr>
          <w:sz w:val="26"/>
          <w:szCs w:val="26"/>
          <w:rPrChange w:id="29212" w:author="Le Minh Nghia" w:date="2019-10-09T10:56:00Z">
            <w:rPr>
              <w:sz w:val="26"/>
              <w:szCs w:val="26"/>
            </w:rPr>
          </w:rPrChange>
        </w:rPr>
        <w:t xml:space="preserve"> </w:t>
      </w:r>
      <w:proofErr w:type="spellStart"/>
      <w:r w:rsidRPr="00B41112">
        <w:rPr>
          <w:sz w:val="26"/>
          <w:szCs w:val="26"/>
          <w:rPrChange w:id="29213" w:author="Le Minh Nghia" w:date="2019-10-09T10:56:00Z">
            <w:rPr>
              <w:sz w:val="26"/>
              <w:szCs w:val="26"/>
            </w:rPr>
          </w:rPrChange>
        </w:rPr>
        <w:t>mật</w:t>
      </w:r>
      <w:proofErr w:type="spellEnd"/>
      <w:r w:rsidRPr="00B41112">
        <w:rPr>
          <w:sz w:val="26"/>
          <w:szCs w:val="26"/>
          <w:rPrChange w:id="29214" w:author="Le Minh Nghia" w:date="2019-10-09T10:56:00Z">
            <w:rPr>
              <w:sz w:val="26"/>
              <w:szCs w:val="26"/>
            </w:rPr>
          </w:rPrChange>
        </w:rPr>
        <w:t xml:space="preserve"> </w:t>
      </w:r>
      <w:proofErr w:type="spellStart"/>
      <w:r w:rsidRPr="00B41112">
        <w:rPr>
          <w:sz w:val="26"/>
          <w:szCs w:val="26"/>
          <w:rPrChange w:id="29215" w:author="Le Minh Nghia" w:date="2019-10-09T10:56:00Z">
            <w:rPr>
              <w:sz w:val="26"/>
              <w:szCs w:val="26"/>
            </w:rPr>
          </w:rPrChange>
        </w:rPr>
        <w:t>thông</w:t>
      </w:r>
      <w:proofErr w:type="spellEnd"/>
      <w:r w:rsidRPr="00B41112">
        <w:rPr>
          <w:sz w:val="26"/>
          <w:szCs w:val="26"/>
          <w:rPrChange w:id="29216" w:author="Le Minh Nghia" w:date="2019-10-09T10:56:00Z">
            <w:rPr>
              <w:sz w:val="26"/>
              <w:szCs w:val="26"/>
            </w:rPr>
          </w:rPrChange>
        </w:rPr>
        <w:t xml:space="preserve"> tin, </w:t>
      </w:r>
      <w:proofErr w:type="spellStart"/>
      <w:r w:rsidRPr="00B41112">
        <w:rPr>
          <w:sz w:val="26"/>
          <w:szCs w:val="26"/>
          <w:rPrChange w:id="29217" w:author="Le Minh Nghia" w:date="2019-10-09T10:56:00Z">
            <w:rPr>
              <w:sz w:val="26"/>
              <w:szCs w:val="26"/>
            </w:rPr>
          </w:rPrChange>
        </w:rPr>
        <w:t>tránh</w:t>
      </w:r>
      <w:proofErr w:type="spellEnd"/>
      <w:r w:rsidRPr="00B41112">
        <w:rPr>
          <w:sz w:val="26"/>
          <w:szCs w:val="26"/>
          <w:rPrChange w:id="29218" w:author="Le Minh Nghia" w:date="2019-10-09T10:56:00Z">
            <w:rPr>
              <w:sz w:val="26"/>
              <w:szCs w:val="26"/>
            </w:rPr>
          </w:rPrChange>
        </w:rPr>
        <w:t xml:space="preserve"> </w:t>
      </w:r>
      <w:proofErr w:type="spellStart"/>
      <w:r w:rsidRPr="00B41112">
        <w:rPr>
          <w:sz w:val="26"/>
          <w:szCs w:val="26"/>
          <w:rPrChange w:id="29219" w:author="Le Minh Nghia" w:date="2019-10-09T10:56:00Z">
            <w:rPr>
              <w:sz w:val="26"/>
              <w:szCs w:val="26"/>
            </w:rPr>
          </w:rPrChange>
        </w:rPr>
        <w:t>có</w:t>
      </w:r>
      <w:proofErr w:type="spellEnd"/>
      <w:r w:rsidRPr="00B41112">
        <w:rPr>
          <w:sz w:val="26"/>
          <w:szCs w:val="26"/>
          <w:rPrChange w:id="29220" w:author="Le Minh Nghia" w:date="2019-10-09T10:56:00Z">
            <w:rPr>
              <w:sz w:val="26"/>
              <w:szCs w:val="26"/>
            </w:rPr>
          </w:rPrChange>
        </w:rPr>
        <w:t xml:space="preserve"> </w:t>
      </w:r>
      <w:proofErr w:type="spellStart"/>
      <w:r w:rsidRPr="00B41112">
        <w:rPr>
          <w:sz w:val="26"/>
          <w:szCs w:val="26"/>
          <w:rPrChange w:id="29221" w:author="Le Minh Nghia" w:date="2019-10-09T10:56:00Z">
            <w:rPr>
              <w:sz w:val="26"/>
              <w:szCs w:val="26"/>
            </w:rPr>
          </w:rPrChange>
        </w:rPr>
        <w:t>những</w:t>
      </w:r>
      <w:proofErr w:type="spellEnd"/>
      <w:r w:rsidRPr="00B41112">
        <w:rPr>
          <w:sz w:val="26"/>
          <w:szCs w:val="26"/>
          <w:rPrChange w:id="29222" w:author="Le Minh Nghia" w:date="2019-10-09T10:56:00Z">
            <w:rPr>
              <w:sz w:val="26"/>
              <w:szCs w:val="26"/>
            </w:rPr>
          </w:rPrChange>
        </w:rPr>
        <w:t xml:space="preserve"> </w:t>
      </w:r>
      <w:proofErr w:type="spellStart"/>
      <w:r w:rsidRPr="00B41112">
        <w:rPr>
          <w:sz w:val="26"/>
          <w:szCs w:val="26"/>
          <w:rPrChange w:id="29223" w:author="Le Minh Nghia" w:date="2019-10-09T10:56:00Z">
            <w:rPr>
              <w:sz w:val="26"/>
              <w:szCs w:val="26"/>
            </w:rPr>
          </w:rPrChange>
        </w:rPr>
        <w:t>thông</w:t>
      </w:r>
      <w:proofErr w:type="spellEnd"/>
      <w:r w:rsidRPr="00B41112">
        <w:rPr>
          <w:sz w:val="26"/>
          <w:szCs w:val="26"/>
          <w:rPrChange w:id="29224" w:author="Le Minh Nghia" w:date="2019-10-09T10:56:00Z">
            <w:rPr>
              <w:sz w:val="26"/>
              <w:szCs w:val="26"/>
            </w:rPr>
          </w:rPrChange>
        </w:rPr>
        <w:t xml:space="preserve"> tin </w:t>
      </w:r>
      <w:proofErr w:type="spellStart"/>
      <w:r w:rsidRPr="00B41112">
        <w:rPr>
          <w:sz w:val="26"/>
          <w:szCs w:val="26"/>
          <w:rPrChange w:id="29225" w:author="Le Minh Nghia" w:date="2019-10-09T10:56:00Z">
            <w:rPr>
              <w:sz w:val="26"/>
              <w:szCs w:val="26"/>
            </w:rPr>
          </w:rPrChange>
        </w:rPr>
        <w:t>sai</w:t>
      </w:r>
      <w:proofErr w:type="spellEnd"/>
      <w:r w:rsidRPr="00B41112">
        <w:rPr>
          <w:sz w:val="26"/>
          <w:szCs w:val="26"/>
          <w:rPrChange w:id="29226" w:author="Le Minh Nghia" w:date="2019-10-09T10:56:00Z">
            <w:rPr>
              <w:sz w:val="26"/>
              <w:szCs w:val="26"/>
            </w:rPr>
          </w:rPrChange>
        </w:rPr>
        <w:t xml:space="preserve"> </w:t>
      </w:r>
      <w:proofErr w:type="spellStart"/>
      <w:r w:rsidRPr="00B41112">
        <w:rPr>
          <w:sz w:val="26"/>
          <w:szCs w:val="26"/>
          <w:rPrChange w:id="29227" w:author="Le Minh Nghia" w:date="2019-10-09T10:56:00Z">
            <w:rPr>
              <w:sz w:val="26"/>
              <w:szCs w:val="26"/>
            </w:rPr>
          </w:rPrChange>
        </w:rPr>
        <w:t>lệch</w:t>
      </w:r>
      <w:proofErr w:type="spellEnd"/>
      <w:r w:rsidRPr="00B41112">
        <w:rPr>
          <w:sz w:val="26"/>
          <w:szCs w:val="26"/>
          <w:rPrChange w:id="29228" w:author="Le Minh Nghia" w:date="2019-10-09T10:56:00Z">
            <w:rPr>
              <w:sz w:val="26"/>
              <w:szCs w:val="26"/>
            </w:rPr>
          </w:rPrChange>
        </w:rPr>
        <w:t xml:space="preserve"> </w:t>
      </w:r>
      <w:proofErr w:type="spellStart"/>
      <w:r w:rsidRPr="00B41112">
        <w:rPr>
          <w:sz w:val="26"/>
          <w:szCs w:val="26"/>
          <w:rPrChange w:id="29229" w:author="Le Minh Nghia" w:date="2019-10-09T10:56:00Z">
            <w:rPr>
              <w:sz w:val="26"/>
              <w:szCs w:val="26"/>
            </w:rPr>
          </w:rPrChange>
        </w:rPr>
        <w:t>gây</w:t>
      </w:r>
      <w:proofErr w:type="spellEnd"/>
      <w:r w:rsidRPr="00B41112">
        <w:rPr>
          <w:sz w:val="26"/>
          <w:szCs w:val="26"/>
          <w:rPrChange w:id="29230" w:author="Le Minh Nghia" w:date="2019-10-09T10:56:00Z">
            <w:rPr>
              <w:sz w:val="26"/>
              <w:szCs w:val="26"/>
            </w:rPr>
          </w:rPrChange>
        </w:rPr>
        <w:t xml:space="preserve"> ra </w:t>
      </w:r>
      <w:proofErr w:type="spellStart"/>
      <w:r w:rsidRPr="00B41112">
        <w:rPr>
          <w:sz w:val="26"/>
          <w:szCs w:val="26"/>
          <w:rPrChange w:id="29231" w:author="Le Minh Nghia" w:date="2019-10-09T10:56:00Z">
            <w:rPr>
              <w:sz w:val="26"/>
              <w:szCs w:val="26"/>
            </w:rPr>
          </w:rPrChange>
        </w:rPr>
        <w:t>khó</w:t>
      </w:r>
      <w:proofErr w:type="spellEnd"/>
      <w:r w:rsidRPr="00B41112">
        <w:rPr>
          <w:sz w:val="26"/>
          <w:szCs w:val="26"/>
          <w:rPrChange w:id="29232" w:author="Le Minh Nghia" w:date="2019-10-09T10:56:00Z">
            <w:rPr>
              <w:sz w:val="26"/>
              <w:szCs w:val="26"/>
            </w:rPr>
          </w:rPrChange>
        </w:rPr>
        <w:t xml:space="preserve"> </w:t>
      </w:r>
      <w:proofErr w:type="spellStart"/>
      <w:r w:rsidRPr="00B41112">
        <w:rPr>
          <w:sz w:val="26"/>
          <w:szCs w:val="26"/>
          <w:rPrChange w:id="29233" w:author="Le Minh Nghia" w:date="2019-10-09T10:56:00Z">
            <w:rPr>
              <w:sz w:val="26"/>
              <w:szCs w:val="26"/>
            </w:rPr>
          </w:rPrChange>
        </w:rPr>
        <w:t>quản</w:t>
      </w:r>
      <w:proofErr w:type="spellEnd"/>
      <w:r w:rsidRPr="00B41112">
        <w:rPr>
          <w:sz w:val="26"/>
          <w:szCs w:val="26"/>
          <w:rPrChange w:id="29234" w:author="Le Minh Nghia" w:date="2019-10-09T10:56:00Z">
            <w:rPr>
              <w:sz w:val="26"/>
              <w:szCs w:val="26"/>
            </w:rPr>
          </w:rPrChange>
        </w:rPr>
        <w:t xml:space="preserve"> </w:t>
      </w:r>
      <w:proofErr w:type="spellStart"/>
      <w:r w:rsidRPr="00B41112">
        <w:rPr>
          <w:sz w:val="26"/>
          <w:szCs w:val="26"/>
          <w:rPrChange w:id="29235" w:author="Le Minh Nghia" w:date="2019-10-09T10:56:00Z">
            <w:rPr>
              <w:sz w:val="26"/>
              <w:szCs w:val="26"/>
            </w:rPr>
          </w:rPrChange>
        </w:rPr>
        <w:t>lý</w:t>
      </w:r>
      <w:proofErr w:type="spellEnd"/>
      <w:r w:rsidRPr="00B41112">
        <w:rPr>
          <w:sz w:val="26"/>
          <w:szCs w:val="26"/>
          <w:rPrChange w:id="29236" w:author="Le Minh Nghia" w:date="2019-10-09T10:56:00Z">
            <w:rPr>
              <w:sz w:val="26"/>
              <w:szCs w:val="26"/>
            </w:rPr>
          </w:rPrChange>
        </w:rPr>
        <w:t xml:space="preserve"> </w:t>
      </w:r>
      <w:proofErr w:type="spellStart"/>
      <w:r w:rsidRPr="00B41112">
        <w:rPr>
          <w:sz w:val="26"/>
          <w:szCs w:val="26"/>
          <w:rPrChange w:id="29237" w:author="Le Minh Nghia" w:date="2019-10-09T10:56:00Z">
            <w:rPr>
              <w:sz w:val="26"/>
              <w:szCs w:val="26"/>
            </w:rPr>
          </w:rPrChange>
        </w:rPr>
        <w:t>thông</w:t>
      </w:r>
      <w:proofErr w:type="spellEnd"/>
      <w:r w:rsidRPr="00B41112">
        <w:rPr>
          <w:sz w:val="26"/>
          <w:szCs w:val="26"/>
          <w:rPrChange w:id="29238" w:author="Le Minh Nghia" w:date="2019-10-09T10:56:00Z">
            <w:rPr>
              <w:sz w:val="26"/>
              <w:szCs w:val="26"/>
            </w:rPr>
          </w:rPrChange>
        </w:rPr>
        <w:t xml:space="preserve"> tin </w:t>
      </w:r>
      <w:proofErr w:type="spellStart"/>
      <w:r w:rsidRPr="00B41112">
        <w:rPr>
          <w:sz w:val="26"/>
          <w:szCs w:val="26"/>
          <w:rPrChange w:id="29239" w:author="Le Minh Nghia" w:date="2019-10-09T10:56:00Z">
            <w:rPr>
              <w:sz w:val="26"/>
              <w:szCs w:val="26"/>
            </w:rPr>
          </w:rPrChange>
        </w:rPr>
        <w:t>cá</w:t>
      </w:r>
      <w:proofErr w:type="spellEnd"/>
      <w:r w:rsidRPr="00B41112">
        <w:rPr>
          <w:sz w:val="26"/>
          <w:szCs w:val="26"/>
          <w:rPrChange w:id="29240" w:author="Le Minh Nghia" w:date="2019-10-09T10:56:00Z">
            <w:rPr>
              <w:sz w:val="26"/>
              <w:szCs w:val="26"/>
            </w:rPr>
          </w:rPrChange>
        </w:rPr>
        <w:t xml:space="preserve"> </w:t>
      </w:r>
      <w:proofErr w:type="spellStart"/>
      <w:r w:rsidRPr="00B41112">
        <w:rPr>
          <w:sz w:val="26"/>
          <w:szCs w:val="26"/>
          <w:rPrChange w:id="29241" w:author="Le Minh Nghia" w:date="2019-10-09T10:56:00Z">
            <w:rPr>
              <w:sz w:val="26"/>
              <w:szCs w:val="26"/>
            </w:rPr>
          </w:rPrChange>
        </w:rPr>
        <w:t>nhân</w:t>
      </w:r>
      <w:proofErr w:type="spellEnd"/>
      <w:r w:rsidRPr="00B41112">
        <w:rPr>
          <w:sz w:val="26"/>
          <w:szCs w:val="26"/>
          <w:rPrChange w:id="29242" w:author="Le Minh Nghia" w:date="2019-10-09T10:56:00Z">
            <w:rPr>
              <w:sz w:val="26"/>
              <w:szCs w:val="26"/>
            </w:rPr>
          </w:rPrChange>
        </w:rPr>
        <w:t xml:space="preserve"> </w:t>
      </w:r>
      <w:proofErr w:type="spellStart"/>
      <w:r w:rsidRPr="00B41112">
        <w:rPr>
          <w:sz w:val="26"/>
          <w:szCs w:val="26"/>
          <w:rPrChange w:id="29243" w:author="Le Minh Nghia" w:date="2019-10-09T10:56:00Z">
            <w:rPr>
              <w:sz w:val="26"/>
              <w:szCs w:val="26"/>
            </w:rPr>
          </w:rPrChange>
        </w:rPr>
        <w:t>của</w:t>
      </w:r>
      <w:proofErr w:type="spellEnd"/>
      <w:r w:rsidRPr="00B41112">
        <w:rPr>
          <w:sz w:val="26"/>
          <w:szCs w:val="26"/>
          <w:rPrChange w:id="29244" w:author="Le Minh Nghia" w:date="2019-10-09T10:56:00Z">
            <w:rPr>
              <w:sz w:val="26"/>
              <w:szCs w:val="26"/>
            </w:rPr>
          </w:rPrChange>
        </w:rPr>
        <w:t xml:space="preserve"> </w:t>
      </w:r>
      <w:proofErr w:type="spellStart"/>
      <w:r w:rsidRPr="00B41112">
        <w:rPr>
          <w:sz w:val="26"/>
          <w:szCs w:val="26"/>
          <w:rPrChange w:id="29245" w:author="Le Minh Nghia" w:date="2019-10-09T10:56:00Z">
            <w:rPr>
              <w:sz w:val="26"/>
              <w:szCs w:val="26"/>
            </w:rPr>
          </w:rPrChange>
        </w:rPr>
        <w:t>sinh</w:t>
      </w:r>
      <w:proofErr w:type="spellEnd"/>
      <w:r w:rsidRPr="00B41112">
        <w:rPr>
          <w:sz w:val="26"/>
          <w:szCs w:val="26"/>
          <w:rPrChange w:id="29246" w:author="Le Minh Nghia" w:date="2019-10-09T10:56:00Z">
            <w:rPr>
              <w:sz w:val="26"/>
              <w:szCs w:val="26"/>
            </w:rPr>
          </w:rPrChange>
        </w:rPr>
        <w:t xml:space="preserve"> </w:t>
      </w:r>
      <w:proofErr w:type="spellStart"/>
      <w:r w:rsidRPr="00B41112">
        <w:rPr>
          <w:sz w:val="26"/>
          <w:szCs w:val="26"/>
          <w:rPrChange w:id="29247" w:author="Le Minh Nghia" w:date="2019-10-09T10:56:00Z">
            <w:rPr>
              <w:sz w:val="26"/>
              <w:szCs w:val="26"/>
            </w:rPr>
          </w:rPrChange>
        </w:rPr>
        <w:t>viên</w:t>
      </w:r>
      <w:proofErr w:type="spellEnd"/>
      <w:r w:rsidRPr="00B41112">
        <w:rPr>
          <w:sz w:val="26"/>
          <w:szCs w:val="26"/>
          <w:rPrChange w:id="29248" w:author="Le Minh Nghia" w:date="2019-10-09T10:56:00Z">
            <w:rPr>
              <w:sz w:val="26"/>
              <w:szCs w:val="26"/>
            </w:rPr>
          </w:rPrChange>
        </w:rPr>
        <w:t xml:space="preserve"> </w:t>
      </w:r>
      <w:proofErr w:type="spellStart"/>
      <w:r w:rsidRPr="00B41112">
        <w:rPr>
          <w:sz w:val="26"/>
          <w:szCs w:val="26"/>
          <w:rPrChange w:id="29249" w:author="Le Minh Nghia" w:date="2019-10-09T10:56:00Z">
            <w:rPr>
              <w:sz w:val="26"/>
              <w:szCs w:val="26"/>
            </w:rPr>
          </w:rPrChange>
        </w:rPr>
        <w:t>khi</w:t>
      </w:r>
      <w:proofErr w:type="spellEnd"/>
      <w:r w:rsidRPr="00B41112">
        <w:rPr>
          <w:sz w:val="26"/>
          <w:szCs w:val="26"/>
          <w:rPrChange w:id="29250" w:author="Le Minh Nghia" w:date="2019-10-09T10:56:00Z">
            <w:rPr>
              <w:sz w:val="26"/>
              <w:szCs w:val="26"/>
            </w:rPr>
          </w:rPrChange>
        </w:rPr>
        <w:t xml:space="preserve"> </w:t>
      </w:r>
      <w:proofErr w:type="spellStart"/>
      <w:r w:rsidRPr="00B41112">
        <w:rPr>
          <w:sz w:val="26"/>
          <w:szCs w:val="26"/>
          <w:rPrChange w:id="29251" w:author="Le Minh Nghia" w:date="2019-10-09T10:56:00Z">
            <w:rPr>
              <w:sz w:val="26"/>
              <w:szCs w:val="26"/>
            </w:rPr>
          </w:rPrChange>
        </w:rPr>
        <w:t>đang</w:t>
      </w:r>
      <w:proofErr w:type="spellEnd"/>
      <w:r w:rsidRPr="00B41112">
        <w:rPr>
          <w:sz w:val="26"/>
          <w:szCs w:val="26"/>
          <w:rPrChange w:id="29252" w:author="Le Minh Nghia" w:date="2019-10-09T10:56:00Z">
            <w:rPr>
              <w:sz w:val="26"/>
              <w:szCs w:val="26"/>
            </w:rPr>
          </w:rPrChange>
        </w:rPr>
        <w:t xml:space="preserve"> </w:t>
      </w:r>
      <w:proofErr w:type="spellStart"/>
      <w:r w:rsidRPr="00B41112">
        <w:rPr>
          <w:sz w:val="26"/>
          <w:szCs w:val="26"/>
          <w:rPrChange w:id="29253" w:author="Le Minh Nghia" w:date="2019-10-09T10:56:00Z">
            <w:rPr>
              <w:sz w:val="26"/>
              <w:szCs w:val="26"/>
            </w:rPr>
          </w:rPrChange>
        </w:rPr>
        <w:t>học</w:t>
      </w:r>
      <w:proofErr w:type="spellEnd"/>
      <w:r w:rsidRPr="00B41112">
        <w:rPr>
          <w:sz w:val="26"/>
          <w:szCs w:val="26"/>
          <w:rPrChange w:id="29254" w:author="Le Minh Nghia" w:date="2019-10-09T10:56:00Z">
            <w:rPr>
              <w:sz w:val="26"/>
              <w:szCs w:val="26"/>
            </w:rPr>
          </w:rPrChange>
        </w:rPr>
        <w:t xml:space="preserve"> </w:t>
      </w:r>
      <w:proofErr w:type="spellStart"/>
      <w:r w:rsidRPr="00B41112">
        <w:rPr>
          <w:sz w:val="26"/>
          <w:szCs w:val="26"/>
          <w:rPrChange w:id="29255" w:author="Le Minh Nghia" w:date="2019-10-09T10:56:00Z">
            <w:rPr>
              <w:sz w:val="26"/>
              <w:szCs w:val="26"/>
            </w:rPr>
          </w:rPrChange>
        </w:rPr>
        <w:t>tại</w:t>
      </w:r>
      <w:proofErr w:type="spellEnd"/>
      <w:r w:rsidRPr="00B41112">
        <w:rPr>
          <w:sz w:val="26"/>
          <w:szCs w:val="26"/>
          <w:rPrChange w:id="29256" w:author="Le Minh Nghia" w:date="2019-10-09T10:56:00Z">
            <w:rPr>
              <w:sz w:val="26"/>
              <w:szCs w:val="26"/>
            </w:rPr>
          </w:rPrChange>
        </w:rPr>
        <w:t xml:space="preserve"> </w:t>
      </w:r>
      <w:proofErr w:type="spellStart"/>
      <w:r w:rsidRPr="00B41112">
        <w:rPr>
          <w:sz w:val="26"/>
          <w:szCs w:val="26"/>
          <w:rPrChange w:id="29257" w:author="Le Minh Nghia" w:date="2019-10-09T10:56:00Z">
            <w:rPr>
              <w:sz w:val="26"/>
              <w:szCs w:val="26"/>
            </w:rPr>
          </w:rPrChange>
        </w:rPr>
        <w:t>nhà</w:t>
      </w:r>
      <w:proofErr w:type="spellEnd"/>
      <w:r w:rsidRPr="00B41112">
        <w:rPr>
          <w:sz w:val="26"/>
          <w:szCs w:val="26"/>
          <w:rPrChange w:id="29258" w:author="Le Minh Nghia" w:date="2019-10-09T10:56:00Z">
            <w:rPr>
              <w:sz w:val="26"/>
              <w:szCs w:val="26"/>
            </w:rPr>
          </w:rPrChange>
        </w:rPr>
        <w:t xml:space="preserve"> </w:t>
      </w:r>
      <w:proofErr w:type="spellStart"/>
      <w:r w:rsidRPr="00B41112">
        <w:rPr>
          <w:sz w:val="26"/>
          <w:szCs w:val="26"/>
          <w:rPrChange w:id="29259" w:author="Le Minh Nghia" w:date="2019-10-09T10:56:00Z">
            <w:rPr>
              <w:sz w:val="26"/>
              <w:szCs w:val="26"/>
            </w:rPr>
          </w:rPrChange>
        </w:rPr>
        <w:t>trường</w:t>
      </w:r>
      <w:proofErr w:type="spellEnd"/>
      <w:r w:rsidRPr="00B41112">
        <w:rPr>
          <w:sz w:val="26"/>
          <w:szCs w:val="26"/>
          <w:rPrChange w:id="29260" w:author="Le Minh Nghia" w:date="2019-10-09T10:56:00Z">
            <w:rPr>
              <w:sz w:val="26"/>
              <w:szCs w:val="26"/>
            </w:rPr>
          </w:rPrChange>
        </w:rPr>
        <w:t>.</w:t>
      </w:r>
    </w:p>
    <w:p w:rsidR="008662E2" w:rsidRPr="00B41112" w:rsidRDefault="00834FB4">
      <w:pPr>
        <w:rPr>
          <w:sz w:val="26"/>
          <w:szCs w:val="26"/>
          <w:rPrChange w:id="29261" w:author="Le Minh Nghia" w:date="2019-10-09T10:56:00Z">
            <w:rPr>
              <w:sz w:val="26"/>
              <w:szCs w:val="26"/>
            </w:rPr>
          </w:rPrChange>
        </w:rPr>
        <w:pPrChange w:id="29262" w:author="Le Minh Nghia" w:date="2019-10-09T10:41:00Z">
          <w:pPr>
            <w:pStyle w:val="ListParagraph"/>
            <w:ind w:left="1080" w:hanging="654"/>
          </w:pPr>
        </w:pPrChange>
      </w:pPr>
      <w:r w:rsidRPr="00B41112">
        <w:rPr>
          <w:noProof/>
          <w:sz w:val="26"/>
          <w:szCs w:val="26"/>
          <w:rPrChange w:id="29263" w:author="Le Minh Nghia" w:date="2019-10-09T10:56:00Z">
            <w:rPr>
              <w:noProof/>
            </w:rPr>
          </w:rPrChange>
        </w:rPr>
        <w:lastRenderedPageBreak/>
        <w:drawing>
          <wp:inline distT="0" distB="0" distL="0" distR="0" wp14:anchorId="6B865FBF" wp14:editId="2A2A9B66">
            <wp:extent cx="5972175" cy="2951480"/>
            <wp:effectExtent l="0" t="0" r="952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951480"/>
                    </a:xfrm>
                    <a:prstGeom prst="rect">
                      <a:avLst/>
                    </a:prstGeom>
                  </pic:spPr>
                </pic:pic>
              </a:graphicData>
            </a:graphic>
          </wp:inline>
        </w:drawing>
      </w:r>
    </w:p>
    <w:p w:rsidR="00834FB4" w:rsidRPr="00B41112" w:rsidRDefault="00834FB4" w:rsidP="00834FB4">
      <w:pPr>
        <w:ind w:left="709"/>
        <w:jc w:val="center"/>
        <w:rPr>
          <w:sz w:val="26"/>
          <w:szCs w:val="26"/>
          <w:rPrChange w:id="29264" w:author="Le Minh Nghia" w:date="2019-10-09T10:56:00Z">
            <w:rPr>
              <w:sz w:val="26"/>
              <w:szCs w:val="26"/>
            </w:rPr>
          </w:rPrChange>
        </w:rPr>
      </w:pPr>
      <w:proofErr w:type="spellStart"/>
      <w:r w:rsidRPr="00B41112">
        <w:rPr>
          <w:i/>
          <w:sz w:val="26"/>
          <w:szCs w:val="26"/>
          <w:rPrChange w:id="29265" w:author="Le Minh Nghia" w:date="2019-10-09T10:56:00Z">
            <w:rPr>
              <w:i/>
              <w:sz w:val="26"/>
              <w:szCs w:val="26"/>
            </w:rPr>
          </w:rPrChange>
        </w:rPr>
        <w:t>Hình</w:t>
      </w:r>
      <w:proofErr w:type="spellEnd"/>
      <w:r w:rsidRPr="00B41112">
        <w:rPr>
          <w:i/>
          <w:sz w:val="26"/>
          <w:szCs w:val="26"/>
          <w:rPrChange w:id="29266" w:author="Le Minh Nghia" w:date="2019-10-09T10:56:00Z">
            <w:rPr>
              <w:i/>
              <w:sz w:val="26"/>
              <w:szCs w:val="26"/>
            </w:rPr>
          </w:rPrChange>
        </w:rPr>
        <w:t xml:space="preserve"> 4.b.14.</w:t>
      </w:r>
      <w:r w:rsidR="007E4B01" w:rsidRPr="00B41112">
        <w:rPr>
          <w:i/>
          <w:sz w:val="26"/>
          <w:szCs w:val="26"/>
          <w:rPrChange w:id="29267" w:author="Le Minh Nghia" w:date="2019-10-09T10:56:00Z">
            <w:rPr>
              <w:i/>
              <w:sz w:val="26"/>
              <w:szCs w:val="26"/>
            </w:rPr>
          </w:rPrChange>
        </w:rPr>
        <w:t>a.</w:t>
      </w:r>
      <w:r w:rsidRPr="00B41112">
        <w:rPr>
          <w:i/>
          <w:sz w:val="26"/>
          <w:szCs w:val="26"/>
          <w:rPrChange w:id="29268" w:author="Le Minh Nghia" w:date="2019-10-09T10:56:00Z">
            <w:rPr>
              <w:i/>
              <w:sz w:val="26"/>
              <w:szCs w:val="26"/>
            </w:rPr>
          </w:rPrChange>
        </w:rPr>
        <w:t xml:space="preserve">2 </w:t>
      </w:r>
      <w:proofErr w:type="spellStart"/>
      <w:r w:rsidRPr="00B41112">
        <w:rPr>
          <w:i/>
          <w:sz w:val="26"/>
          <w:szCs w:val="26"/>
          <w:rPrChange w:id="29269" w:author="Le Minh Nghia" w:date="2019-10-09T10:56:00Z">
            <w:rPr>
              <w:i/>
              <w:sz w:val="26"/>
              <w:szCs w:val="26"/>
            </w:rPr>
          </w:rPrChange>
        </w:rPr>
        <w:t>Giao</w:t>
      </w:r>
      <w:proofErr w:type="spellEnd"/>
      <w:r w:rsidRPr="00B41112">
        <w:rPr>
          <w:i/>
          <w:sz w:val="26"/>
          <w:szCs w:val="26"/>
          <w:rPrChange w:id="29270" w:author="Le Minh Nghia" w:date="2019-10-09T10:56:00Z">
            <w:rPr>
              <w:i/>
              <w:sz w:val="26"/>
              <w:szCs w:val="26"/>
            </w:rPr>
          </w:rPrChange>
        </w:rPr>
        <w:t xml:space="preserve"> </w:t>
      </w:r>
      <w:proofErr w:type="spellStart"/>
      <w:r w:rsidRPr="00B41112">
        <w:rPr>
          <w:i/>
          <w:sz w:val="26"/>
          <w:szCs w:val="26"/>
          <w:rPrChange w:id="29271" w:author="Le Minh Nghia" w:date="2019-10-09T10:56:00Z">
            <w:rPr>
              <w:i/>
              <w:sz w:val="26"/>
              <w:szCs w:val="26"/>
            </w:rPr>
          </w:rPrChange>
        </w:rPr>
        <w:t>diện</w:t>
      </w:r>
      <w:proofErr w:type="spellEnd"/>
      <w:r w:rsidRPr="00B41112">
        <w:rPr>
          <w:i/>
          <w:sz w:val="26"/>
          <w:szCs w:val="26"/>
          <w:rPrChange w:id="29272" w:author="Le Minh Nghia" w:date="2019-10-09T10:56:00Z">
            <w:rPr>
              <w:i/>
              <w:sz w:val="26"/>
              <w:szCs w:val="26"/>
            </w:rPr>
          </w:rPrChange>
        </w:rPr>
        <w:t xml:space="preserve"> </w:t>
      </w:r>
      <w:proofErr w:type="spellStart"/>
      <w:r w:rsidRPr="00B41112">
        <w:rPr>
          <w:i/>
          <w:sz w:val="26"/>
          <w:szCs w:val="26"/>
          <w:rPrChange w:id="29273" w:author="Le Minh Nghia" w:date="2019-10-09T10:56:00Z">
            <w:rPr>
              <w:i/>
              <w:sz w:val="26"/>
              <w:szCs w:val="26"/>
            </w:rPr>
          </w:rPrChange>
        </w:rPr>
        <w:t>cập</w:t>
      </w:r>
      <w:proofErr w:type="spellEnd"/>
      <w:r w:rsidRPr="00B41112">
        <w:rPr>
          <w:i/>
          <w:sz w:val="26"/>
          <w:szCs w:val="26"/>
          <w:rPrChange w:id="29274" w:author="Le Minh Nghia" w:date="2019-10-09T10:56:00Z">
            <w:rPr>
              <w:i/>
              <w:sz w:val="26"/>
              <w:szCs w:val="26"/>
            </w:rPr>
          </w:rPrChange>
        </w:rPr>
        <w:t xml:space="preserve"> </w:t>
      </w:r>
      <w:proofErr w:type="spellStart"/>
      <w:r w:rsidRPr="00B41112">
        <w:rPr>
          <w:i/>
          <w:sz w:val="26"/>
          <w:szCs w:val="26"/>
          <w:rPrChange w:id="29275" w:author="Le Minh Nghia" w:date="2019-10-09T10:56:00Z">
            <w:rPr>
              <w:i/>
              <w:sz w:val="26"/>
              <w:szCs w:val="26"/>
            </w:rPr>
          </w:rPrChange>
        </w:rPr>
        <w:t>nhật</w:t>
      </w:r>
      <w:proofErr w:type="spellEnd"/>
      <w:r w:rsidRPr="00B41112">
        <w:rPr>
          <w:i/>
          <w:sz w:val="26"/>
          <w:szCs w:val="26"/>
          <w:rPrChange w:id="29276" w:author="Le Minh Nghia" w:date="2019-10-09T10:56:00Z">
            <w:rPr>
              <w:i/>
              <w:sz w:val="26"/>
              <w:szCs w:val="26"/>
            </w:rPr>
          </w:rPrChange>
        </w:rPr>
        <w:t xml:space="preserve"> </w:t>
      </w:r>
      <w:proofErr w:type="spellStart"/>
      <w:r w:rsidRPr="00B41112">
        <w:rPr>
          <w:i/>
          <w:sz w:val="26"/>
          <w:szCs w:val="26"/>
          <w:rPrChange w:id="29277" w:author="Le Minh Nghia" w:date="2019-10-09T10:56:00Z">
            <w:rPr>
              <w:i/>
              <w:sz w:val="26"/>
              <w:szCs w:val="26"/>
            </w:rPr>
          </w:rPrChange>
        </w:rPr>
        <w:t>thông</w:t>
      </w:r>
      <w:proofErr w:type="spellEnd"/>
      <w:r w:rsidRPr="00B41112">
        <w:rPr>
          <w:i/>
          <w:sz w:val="26"/>
          <w:szCs w:val="26"/>
          <w:rPrChange w:id="29278" w:author="Le Minh Nghia" w:date="2019-10-09T10:56:00Z">
            <w:rPr>
              <w:i/>
              <w:sz w:val="26"/>
              <w:szCs w:val="26"/>
            </w:rPr>
          </w:rPrChange>
        </w:rPr>
        <w:t xml:space="preserve"> tin </w:t>
      </w:r>
      <w:proofErr w:type="spellStart"/>
      <w:r w:rsidRPr="00B41112">
        <w:rPr>
          <w:i/>
          <w:sz w:val="26"/>
          <w:szCs w:val="26"/>
          <w:rPrChange w:id="29279" w:author="Le Minh Nghia" w:date="2019-10-09T10:56:00Z">
            <w:rPr>
              <w:i/>
              <w:sz w:val="26"/>
              <w:szCs w:val="26"/>
            </w:rPr>
          </w:rPrChange>
        </w:rPr>
        <w:t>cá</w:t>
      </w:r>
      <w:proofErr w:type="spellEnd"/>
      <w:r w:rsidRPr="00B41112">
        <w:rPr>
          <w:i/>
          <w:sz w:val="26"/>
          <w:szCs w:val="26"/>
          <w:rPrChange w:id="29280" w:author="Le Minh Nghia" w:date="2019-10-09T10:56:00Z">
            <w:rPr>
              <w:i/>
              <w:sz w:val="26"/>
              <w:szCs w:val="26"/>
            </w:rPr>
          </w:rPrChange>
        </w:rPr>
        <w:t xml:space="preserve"> </w:t>
      </w:r>
      <w:proofErr w:type="spellStart"/>
      <w:r w:rsidRPr="00B41112">
        <w:rPr>
          <w:i/>
          <w:sz w:val="26"/>
          <w:szCs w:val="26"/>
          <w:rPrChange w:id="29281" w:author="Le Minh Nghia" w:date="2019-10-09T10:56:00Z">
            <w:rPr>
              <w:i/>
              <w:sz w:val="26"/>
              <w:szCs w:val="26"/>
            </w:rPr>
          </w:rPrChange>
        </w:rPr>
        <w:t>nhân</w:t>
      </w:r>
      <w:proofErr w:type="spellEnd"/>
      <w:r w:rsidRPr="00B41112">
        <w:rPr>
          <w:i/>
          <w:sz w:val="26"/>
          <w:szCs w:val="26"/>
          <w:rPrChange w:id="29282" w:author="Le Minh Nghia" w:date="2019-10-09T10:56:00Z">
            <w:rPr>
              <w:i/>
              <w:sz w:val="26"/>
              <w:szCs w:val="26"/>
            </w:rPr>
          </w:rPrChange>
        </w:rPr>
        <w:t xml:space="preserve"> </w:t>
      </w:r>
      <w:proofErr w:type="spellStart"/>
      <w:r w:rsidRPr="00B41112">
        <w:rPr>
          <w:i/>
          <w:sz w:val="26"/>
          <w:szCs w:val="26"/>
          <w:rPrChange w:id="29283" w:author="Le Minh Nghia" w:date="2019-10-09T10:56:00Z">
            <w:rPr>
              <w:i/>
              <w:sz w:val="26"/>
              <w:szCs w:val="26"/>
            </w:rPr>
          </w:rPrChange>
        </w:rPr>
        <w:t>của</w:t>
      </w:r>
      <w:proofErr w:type="spellEnd"/>
      <w:r w:rsidRPr="00B41112">
        <w:rPr>
          <w:i/>
          <w:sz w:val="26"/>
          <w:szCs w:val="26"/>
          <w:rPrChange w:id="29284" w:author="Le Minh Nghia" w:date="2019-10-09T10:56:00Z">
            <w:rPr>
              <w:i/>
              <w:sz w:val="26"/>
              <w:szCs w:val="26"/>
            </w:rPr>
          </w:rPrChange>
        </w:rPr>
        <w:t xml:space="preserve"> </w:t>
      </w:r>
      <w:proofErr w:type="spellStart"/>
      <w:r w:rsidRPr="00B41112">
        <w:rPr>
          <w:i/>
          <w:sz w:val="26"/>
          <w:szCs w:val="26"/>
          <w:rPrChange w:id="29285" w:author="Le Minh Nghia" w:date="2019-10-09T10:56:00Z">
            <w:rPr>
              <w:i/>
              <w:sz w:val="26"/>
              <w:szCs w:val="26"/>
            </w:rPr>
          </w:rPrChange>
        </w:rPr>
        <w:t>sinh</w:t>
      </w:r>
      <w:proofErr w:type="spellEnd"/>
      <w:r w:rsidRPr="00B41112">
        <w:rPr>
          <w:i/>
          <w:sz w:val="26"/>
          <w:szCs w:val="26"/>
          <w:rPrChange w:id="29286" w:author="Le Minh Nghia" w:date="2019-10-09T10:56:00Z">
            <w:rPr>
              <w:i/>
              <w:sz w:val="26"/>
              <w:szCs w:val="26"/>
            </w:rPr>
          </w:rPrChange>
        </w:rPr>
        <w:t xml:space="preserve"> </w:t>
      </w:r>
      <w:proofErr w:type="spellStart"/>
      <w:r w:rsidRPr="00B41112">
        <w:rPr>
          <w:i/>
          <w:sz w:val="26"/>
          <w:szCs w:val="26"/>
          <w:rPrChange w:id="29287" w:author="Le Minh Nghia" w:date="2019-10-09T10:56:00Z">
            <w:rPr>
              <w:i/>
              <w:sz w:val="26"/>
              <w:szCs w:val="26"/>
            </w:rPr>
          </w:rPrChange>
        </w:rPr>
        <w:t>viên</w:t>
      </w:r>
      <w:proofErr w:type="spellEnd"/>
    </w:p>
    <w:p w:rsidR="00834FB4" w:rsidRPr="00B41112" w:rsidRDefault="00834FB4" w:rsidP="00834FB4">
      <w:pPr>
        <w:pStyle w:val="ListParagraph"/>
        <w:ind w:left="1080" w:hanging="654"/>
        <w:rPr>
          <w:sz w:val="26"/>
          <w:szCs w:val="26"/>
          <w:rPrChange w:id="29288" w:author="Le Minh Nghia" w:date="2019-10-09T10:56:00Z">
            <w:rPr>
              <w:sz w:val="26"/>
              <w:szCs w:val="26"/>
            </w:rPr>
          </w:rPrChange>
        </w:rPr>
      </w:pPr>
    </w:p>
    <w:p w:rsidR="00435CDE" w:rsidRPr="00B41112" w:rsidRDefault="001A2226">
      <w:pPr>
        <w:pStyle w:val="ListParagraph"/>
        <w:numPr>
          <w:ilvl w:val="0"/>
          <w:numId w:val="5"/>
        </w:numPr>
        <w:ind w:left="720"/>
        <w:rPr>
          <w:b/>
          <w:sz w:val="26"/>
          <w:szCs w:val="26"/>
          <w:rPrChange w:id="29289" w:author="Le Minh Nghia" w:date="2019-10-09T10:56:00Z">
            <w:rPr>
              <w:b/>
              <w:sz w:val="26"/>
              <w:szCs w:val="26"/>
            </w:rPr>
          </w:rPrChange>
        </w:rPr>
        <w:pPrChange w:id="29290" w:author="Le Minh Nghia" w:date="2019-10-09T10:41:00Z">
          <w:pPr>
            <w:pStyle w:val="ListParagraph"/>
            <w:numPr>
              <w:numId w:val="5"/>
            </w:numPr>
            <w:ind w:left="1440" w:hanging="360"/>
          </w:pPr>
        </w:pPrChange>
      </w:pPr>
      <w:proofErr w:type="spellStart"/>
      <w:r w:rsidRPr="00B41112">
        <w:rPr>
          <w:b/>
          <w:sz w:val="26"/>
          <w:szCs w:val="26"/>
          <w:rPrChange w:id="29291" w:author="Le Minh Nghia" w:date="2019-10-09T10:56:00Z">
            <w:rPr>
              <w:b/>
              <w:sz w:val="26"/>
              <w:szCs w:val="26"/>
            </w:rPr>
          </w:rPrChange>
        </w:rPr>
        <w:t>Phần</w:t>
      </w:r>
      <w:proofErr w:type="spellEnd"/>
      <w:r w:rsidRPr="00B41112">
        <w:rPr>
          <w:b/>
          <w:sz w:val="26"/>
          <w:szCs w:val="26"/>
          <w:rPrChange w:id="29292" w:author="Le Minh Nghia" w:date="2019-10-09T10:56:00Z">
            <w:rPr>
              <w:b/>
              <w:sz w:val="26"/>
              <w:szCs w:val="26"/>
            </w:rPr>
          </w:rPrChange>
        </w:rPr>
        <w:t xml:space="preserve"> </w:t>
      </w:r>
      <w:proofErr w:type="spellStart"/>
      <w:r w:rsidRPr="00B41112">
        <w:rPr>
          <w:b/>
          <w:sz w:val="26"/>
          <w:szCs w:val="26"/>
          <w:rPrChange w:id="29293" w:author="Le Minh Nghia" w:date="2019-10-09T10:56:00Z">
            <w:rPr>
              <w:b/>
              <w:sz w:val="26"/>
              <w:szCs w:val="26"/>
            </w:rPr>
          </w:rPrChange>
        </w:rPr>
        <w:t>Công</w:t>
      </w:r>
      <w:proofErr w:type="spellEnd"/>
      <w:r w:rsidRPr="00B41112">
        <w:rPr>
          <w:b/>
          <w:sz w:val="26"/>
          <w:szCs w:val="26"/>
          <w:rPrChange w:id="29294" w:author="Le Minh Nghia" w:date="2019-10-09T10:56:00Z">
            <w:rPr>
              <w:b/>
              <w:sz w:val="26"/>
              <w:szCs w:val="26"/>
            </w:rPr>
          </w:rPrChange>
        </w:rPr>
        <w:t xml:space="preserve"> </w:t>
      </w:r>
      <w:proofErr w:type="spellStart"/>
      <w:r w:rsidRPr="00B41112">
        <w:rPr>
          <w:b/>
          <w:sz w:val="26"/>
          <w:szCs w:val="26"/>
          <w:rPrChange w:id="29295" w:author="Le Minh Nghia" w:date="2019-10-09T10:56:00Z">
            <w:rPr>
              <w:b/>
              <w:sz w:val="26"/>
              <w:szCs w:val="26"/>
            </w:rPr>
          </w:rPrChange>
        </w:rPr>
        <w:t>việc</w:t>
      </w:r>
      <w:proofErr w:type="spellEnd"/>
      <w:r w:rsidRPr="00B41112">
        <w:rPr>
          <w:b/>
          <w:sz w:val="26"/>
          <w:szCs w:val="26"/>
          <w:rPrChange w:id="29296" w:author="Le Minh Nghia" w:date="2019-10-09T10:56:00Z">
            <w:rPr>
              <w:b/>
              <w:sz w:val="26"/>
              <w:szCs w:val="26"/>
            </w:rPr>
          </w:rPrChange>
        </w:rPr>
        <w:t>:</w:t>
      </w:r>
      <w:r w:rsidRPr="00B41112">
        <w:rPr>
          <w:sz w:val="26"/>
          <w:szCs w:val="26"/>
          <w:rPrChange w:id="29297" w:author="Le Minh Nghia" w:date="2019-10-09T10:56:00Z">
            <w:rPr>
              <w:sz w:val="26"/>
              <w:szCs w:val="26"/>
            </w:rPr>
          </w:rPrChange>
        </w:rPr>
        <w:t xml:space="preserve"> ở </w:t>
      </w:r>
      <w:proofErr w:type="spellStart"/>
      <w:r w:rsidRPr="00B41112">
        <w:rPr>
          <w:sz w:val="26"/>
          <w:szCs w:val="26"/>
          <w:rPrChange w:id="29298" w:author="Le Minh Nghia" w:date="2019-10-09T10:56:00Z">
            <w:rPr>
              <w:sz w:val="26"/>
              <w:szCs w:val="26"/>
            </w:rPr>
          </w:rPrChange>
        </w:rPr>
        <w:t>giao</w:t>
      </w:r>
      <w:proofErr w:type="spellEnd"/>
      <w:r w:rsidRPr="00B41112">
        <w:rPr>
          <w:sz w:val="26"/>
          <w:szCs w:val="26"/>
          <w:rPrChange w:id="29299" w:author="Le Minh Nghia" w:date="2019-10-09T10:56:00Z">
            <w:rPr>
              <w:sz w:val="26"/>
              <w:szCs w:val="26"/>
            </w:rPr>
          </w:rPrChange>
        </w:rPr>
        <w:t xml:space="preserve"> </w:t>
      </w:r>
      <w:proofErr w:type="spellStart"/>
      <w:r w:rsidRPr="00B41112">
        <w:rPr>
          <w:sz w:val="26"/>
          <w:szCs w:val="26"/>
          <w:rPrChange w:id="29300" w:author="Le Minh Nghia" w:date="2019-10-09T10:56:00Z">
            <w:rPr>
              <w:sz w:val="26"/>
              <w:szCs w:val="26"/>
            </w:rPr>
          </w:rPrChange>
        </w:rPr>
        <w:t>diện</w:t>
      </w:r>
      <w:proofErr w:type="spellEnd"/>
      <w:r w:rsidRPr="00B41112">
        <w:rPr>
          <w:sz w:val="26"/>
          <w:szCs w:val="26"/>
          <w:rPrChange w:id="29301" w:author="Le Minh Nghia" w:date="2019-10-09T10:56:00Z">
            <w:rPr>
              <w:sz w:val="26"/>
              <w:szCs w:val="26"/>
            </w:rPr>
          </w:rPrChange>
        </w:rPr>
        <w:t xml:space="preserve"> </w:t>
      </w:r>
      <w:proofErr w:type="spellStart"/>
      <w:r w:rsidRPr="00B41112">
        <w:rPr>
          <w:sz w:val="26"/>
          <w:szCs w:val="26"/>
          <w:rPrChange w:id="29302" w:author="Le Minh Nghia" w:date="2019-10-09T10:56:00Z">
            <w:rPr>
              <w:sz w:val="26"/>
              <w:szCs w:val="26"/>
            </w:rPr>
          </w:rPrChange>
        </w:rPr>
        <w:t>trang</w:t>
      </w:r>
      <w:proofErr w:type="spellEnd"/>
      <w:r w:rsidRPr="00B41112">
        <w:rPr>
          <w:sz w:val="26"/>
          <w:szCs w:val="26"/>
          <w:rPrChange w:id="29303" w:author="Le Minh Nghia" w:date="2019-10-09T10:56:00Z">
            <w:rPr>
              <w:sz w:val="26"/>
              <w:szCs w:val="26"/>
            </w:rPr>
          </w:rPrChange>
        </w:rPr>
        <w:t xml:space="preserve"> </w:t>
      </w:r>
      <w:proofErr w:type="spellStart"/>
      <w:r w:rsidRPr="00B41112">
        <w:rPr>
          <w:sz w:val="26"/>
          <w:szCs w:val="26"/>
          <w:rPrChange w:id="29304" w:author="Le Minh Nghia" w:date="2019-10-09T10:56:00Z">
            <w:rPr>
              <w:sz w:val="26"/>
              <w:szCs w:val="26"/>
            </w:rPr>
          </w:rPrChange>
        </w:rPr>
        <w:t>thông</w:t>
      </w:r>
      <w:proofErr w:type="spellEnd"/>
      <w:r w:rsidRPr="00B41112">
        <w:rPr>
          <w:sz w:val="26"/>
          <w:szCs w:val="26"/>
          <w:rPrChange w:id="29305" w:author="Le Minh Nghia" w:date="2019-10-09T10:56:00Z">
            <w:rPr>
              <w:sz w:val="26"/>
              <w:szCs w:val="26"/>
            </w:rPr>
          </w:rPrChange>
        </w:rPr>
        <w:t xml:space="preserve"> tin </w:t>
      </w:r>
      <w:proofErr w:type="spellStart"/>
      <w:r w:rsidRPr="00B41112">
        <w:rPr>
          <w:sz w:val="26"/>
          <w:szCs w:val="26"/>
          <w:rPrChange w:id="29306" w:author="Le Minh Nghia" w:date="2019-10-09T10:56:00Z">
            <w:rPr>
              <w:sz w:val="26"/>
              <w:szCs w:val="26"/>
            </w:rPr>
          </w:rPrChange>
        </w:rPr>
        <w:t>cá</w:t>
      </w:r>
      <w:proofErr w:type="spellEnd"/>
      <w:r w:rsidRPr="00B41112">
        <w:rPr>
          <w:sz w:val="26"/>
          <w:szCs w:val="26"/>
          <w:rPrChange w:id="29307" w:author="Le Minh Nghia" w:date="2019-10-09T10:56:00Z">
            <w:rPr>
              <w:sz w:val="26"/>
              <w:szCs w:val="26"/>
            </w:rPr>
          </w:rPrChange>
        </w:rPr>
        <w:t xml:space="preserve"> </w:t>
      </w:r>
      <w:proofErr w:type="spellStart"/>
      <w:r w:rsidRPr="00B41112">
        <w:rPr>
          <w:sz w:val="26"/>
          <w:szCs w:val="26"/>
          <w:rPrChange w:id="29308" w:author="Le Minh Nghia" w:date="2019-10-09T10:56:00Z">
            <w:rPr>
              <w:sz w:val="26"/>
              <w:szCs w:val="26"/>
            </w:rPr>
          </w:rPrChange>
        </w:rPr>
        <w:t>nhân</w:t>
      </w:r>
      <w:proofErr w:type="spellEnd"/>
      <w:r w:rsidRPr="00B41112">
        <w:rPr>
          <w:sz w:val="26"/>
          <w:szCs w:val="26"/>
          <w:rPrChange w:id="29309" w:author="Le Minh Nghia" w:date="2019-10-09T10:56:00Z">
            <w:rPr>
              <w:sz w:val="26"/>
              <w:szCs w:val="26"/>
            </w:rPr>
          </w:rPrChange>
        </w:rPr>
        <w:t xml:space="preserve"> </w:t>
      </w:r>
      <w:proofErr w:type="spellStart"/>
      <w:r w:rsidRPr="00B41112">
        <w:rPr>
          <w:sz w:val="26"/>
          <w:szCs w:val="26"/>
          <w:rPrChange w:id="29310" w:author="Le Minh Nghia" w:date="2019-10-09T10:56:00Z">
            <w:rPr>
              <w:sz w:val="26"/>
              <w:szCs w:val="26"/>
            </w:rPr>
          </w:rPrChange>
        </w:rPr>
        <w:t>của</w:t>
      </w:r>
      <w:proofErr w:type="spellEnd"/>
      <w:r w:rsidRPr="00B41112">
        <w:rPr>
          <w:sz w:val="26"/>
          <w:szCs w:val="26"/>
          <w:rPrChange w:id="29311" w:author="Le Minh Nghia" w:date="2019-10-09T10:56:00Z">
            <w:rPr>
              <w:sz w:val="26"/>
              <w:szCs w:val="26"/>
            </w:rPr>
          </w:rPrChange>
        </w:rPr>
        <w:t xml:space="preserve"> </w:t>
      </w:r>
      <w:proofErr w:type="spellStart"/>
      <w:r w:rsidRPr="00B41112">
        <w:rPr>
          <w:sz w:val="26"/>
          <w:szCs w:val="26"/>
          <w:rPrChange w:id="29312" w:author="Le Minh Nghia" w:date="2019-10-09T10:56:00Z">
            <w:rPr>
              <w:sz w:val="26"/>
              <w:szCs w:val="26"/>
            </w:rPr>
          </w:rPrChange>
        </w:rPr>
        <w:t>sinh</w:t>
      </w:r>
      <w:proofErr w:type="spellEnd"/>
      <w:r w:rsidRPr="00B41112">
        <w:rPr>
          <w:sz w:val="26"/>
          <w:szCs w:val="26"/>
          <w:rPrChange w:id="29313" w:author="Le Minh Nghia" w:date="2019-10-09T10:56:00Z">
            <w:rPr>
              <w:sz w:val="26"/>
              <w:szCs w:val="26"/>
            </w:rPr>
          </w:rPrChange>
        </w:rPr>
        <w:t xml:space="preserve"> </w:t>
      </w:r>
      <w:proofErr w:type="spellStart"/>
      <w:r w:rsidRPr="00B41112">
        <w:rPr>
          <w:sz w:val="26"/>
          <w:szCs w:val="26"/>
          <w:rPrChange w:id="29314" w:author="Le Minh Nghia" w:date="2019-10-09T10:56:00Z">
            <w:rPr>
              <w:sz w:val="26"/>
              <w:szCs w:val="26"/>
            </w:rPr>
          </w:rPrChange>
        </w:rPr>
        <w:t>viên</w:t>
      </w:r>
      <w:proofErr w:type="spellEnd"/>
      <w:r w:rsidRPr="00B41112">
        <w:rPr>
          <w:sz w:val="26"/>
          <w:szCs w:val="26"/>
          <w:rPrChange w:id="29315" w:author="Le Minh Nghia" w:date="2019-10-09T10:56:00Z">
            <w:rPr>
              <w:sz w:val="26"/>
              <w:szCs w:val="26"/>
            </w:rPr>
          </w:rPrChange>
        </w:rPr>
        <w:t xml:space="preserve"> </w:t>
      </w:r>
      <w:proofErr w:type="spellStart"/>
      <w:r w:rsidRPr="00B41112">
        <w:rPr>
          <w:sz w:val="26"/>
          <w:szCs w:val="26"/>
          <w:rPrChange w:id="29316" w:author="Le Minh Nghia" w:date="2019-10-09T10:56:00Z">
            <w:rPr>
              <w:sz w:val="26"/>
              <w:szCs w:val="26"/>
            </w:rPr>
          </w:rPrChange>
        </w:rPr>
        <w:t>gồm</w:t>
      </w:r>
      <w:proofErr w:type="spellEnd"/>
      <w:r w:rsidRPr="00B41112">
        <w:rPr>
          <w:sz w:val="26"/>
          <w:szCs w:val="26"/>
          <w:rPrChange w:id="29317" w:author="Le Minh Nghia" w:date="2019-10-09T10:56:00Z">
            <w:rPr>
              <w:sz w:val="26"/>
              <w:szCs w:val="26"/>
            </w:rPr>
          </w:rPrChange>
        </w:rPr>
        <w:t xml:space="preserve"> </w:t>
      </w:r>
      <w:proofErr w:type="spellStart"/>
      <w:r w:rsidRPr="00B41112">
        <w:rPr>
          <w:sz w:val="26"/>
          <w:szCs w:val="26"/>
          <w:rPrChange w:id="29318" w:author="Le Minh Nghia" w:date="2019-10-09T10:56:00Z">
            <w:rPr>
              <w:sz w:val="26"/>
              <w:szCs w:val="26"/>
            </w:rPr>
          </w:rPrChange>
        </w:rPr>
        <w:t>có</w:t>
      </w:r>
      <w:proofErr w:type="spellEnd"/>
      <w:r w:rsidRPr="00B41112">
        <w:rPr>
          <w:sz w:val="26"/>
          <w:szCs w:val="26"/>
          <w:rPrChange w:id="29319" w:author="Le Minh Nghia" w:date="2019-10-09T10:56:00Z">
            <w:rPr>
              <w:sz w:val="26"/>
              <w:szCs w:val="26"/>
            </w:rPr>
          </w:rPrChange>
        </w:rPr>
        <w:t xml:space="preserve">: </w:t>
      </w:r>
      <w:proofErr w:type="spellStart"/>
      <w:r w:rsidRPr="00B41112">
        <w:rPr>
          <w:sz w:val="26"/>
          <w:szCs w:val="26"/>
          <w:rPrChange w:id="29320" w:author="Le Minh Nghia" w:date="2019-10-09T10:56:00Z">
            <w:rPr>
              <w:sz w:val="26"/>
              <w:szCs w:val="26"/>
            </w:rPr>
          </w:rPrChange>
        </w:rPr>
        <w:t>Công</w:t>
      </w:r>
      <w:proofErr w:type="spellEnd"/>
      <w:r w:rsidRPr="00B41112">
        <w:rPr>
          <w:sz w:val="26"/>
          <w:szCs w:val="26"/>
          <w:rPrChange w:id="29321" w:author="Le Minh Nghia" w:date="2019-10-09T10:56:00Z">
            <w:rPr>
              <w:sz w:val="26"/>
              <w:szCs w:val="26"/>
            </w:rPr>
          </w:rPrChange>
        </w:rPr>
        <w:t xml:space="preserve"> </w:t>
      </w:r>
      <w:proofErr w:type="spellStart"/>
      <w:r w:rsidRPr="00B41112">
        <w:rPr>
          <w:sz w:val="26"/>
          <w:szCs w:val="26"/>
          <w:rPrChange w:id="29322" w:author="Le Minh Nghia" w:date="2019-10-09T10:56:00Z">
            <w:rPr>
              <w:sz w:val="26"/>
              <w:szCs w:val="26"/>
            </w:rPr>
          </w:rPrChange>
        </w:rPr>
        <w:t>việc</w:t>
      </w:r>
      <w:proofErr w:type="spellEnd"/>
      <w:r w:rsidRPr="00B41112">
        <w:rPr>
          <w:sz w:val="26"/>
          <w:szCs w:val="26"/>
          <w:rPrChange w:id="29323" w:author="Le Minh Nghia" w:date="2019-10-09T10:56:00Z">
            <w:rPr>
              <w:sz w:val="26"/>
              <w:szCs w:val="26"/>
            </w:rPr>
          </w:rPrChange>
        </w:rPr>
        <w:t xml:space="preserve"> </w:t>
      </w:r>
      <w:proofErr w:type="spellStart"/>
      <w:r w:rsidRPr="00B41112">
        <w:rPr>
          <w:sz w:val="26"/>
          <w:szCs w:val="26"/>
          <w:rPrChange w:id="29324" w:author="Le Minh Nghia" w:date="2019-10-09T10:56:00Z">
            <w:rPr>
              <w:sz w:val="26"/>
              <w:szCs w:val="26"/>
            </w:rPr>
          </w:rPrChange>
        </w:rPr>
        <w:t>hiện</w:t>
      </w:r>
      <w:proofErr w:type="spellEnd"/>
      <w:r w:rsidRPr="00B41112">
        <w:rPr>
          <w:sz w:val="26"/>
          <w:szCs w:val="26"/>
          <w:rPrChange w:id="29325" w:author="Le Minh Nghia" w:date="2019-10-09T10:56:00Z">
            <w:rPr>
              <w:sz w:val="26"/>
              <w:szCs w:val="26"/>
            </w:rPr>
          </w:rPrChange>
        </w:rPr>
        <w:t xml:space="preserve"> </w:t>
      </w:r>
      <w:proofErr w:type="spellStart"/>
      <w:r w:rsidRPr="00B41112">
        <w:rPr>
          <w:sz w:val="26"/>
          <w:szCs w:val="26"/>
          <w:rPrChange w:id="29326" w:author="Le Minh Nghia" w:date="2019-10-09T10:56:00Z">
            <w:rPr>
              <w:sz w:val="26"/>
              <w:szCs w:val="26"/>
            </w:rPr>
          </w:rPrChange>
        </w:rPr>
        <w:t>tại</w:t>
      </w:r>
      <w:proofErr w:type="spellEnd"/>
      <w:r w:rsidRPr="00B41112">
        <w:rPr>
          <w:sz w:val="26"/>
          <w:szCs w:val="26"/>
          <w:rPrChange w:id="29327" w:author="Le Minh Nghia" w:date="2019-10-09T10:56:00Z">
            <w:rPr>
              <w:sz w:val="26"/>
              <w:szCs w:val="26"/>
            </w:rPr>
          </w:rPrChange>
        </w:rPr>
        <w:t xml:space="preserve">, </w:t>
      </w:r>
      <w:proofErr w:type="spellStart"/>
      <w:r w:rsidRPr="00B41112">
        <w:rPr>
          <w:sz w:val="26"/>
          <w:szCs w:val="26"/>
          <w:rPrChange w:id="29328" w:author="Le Minh Nghia" w:date="2019-10-09T10:56:00Z">
            <w:rPr>
              <w:sz w:val="26"/>
              <w:szCs w:val="26"/>
            </w:rPr>
          </w:rPrChange>
        </w:rPr>
        <w:t>thêm</w:t>
      </w:r>
      <w:proofErr w:type="spellEnd"/>
      <w:r w:rsidRPr="00B41112">
        <w:rPr>
          <w:sz w:val="26"/>
          <w:szCs w:val="26"/>
          <w:rPrChange w:id="29329" w:author="Le Minh Nghia" w:date="2019-10-09T10:56:00Z">
            <w:rPr>
              <w:sz w:val="26"/>
              <w:szCs w:val="26"/>
            </w:rPr>
          </w:rPrChange>
        </w:rPr>
        <w:t xml:space="preserve"> </w:t>
      </w:r>
      <w:proofErr w:type="spellStart"/>
      <w:r w:rsidRPr="00B41112">
        <w:rPr>
          <w:sz w:val="26"/>
          <w:szCs w:val="26"/>
          <w:rPrChange w:id="29330" w:author="Le Minh Nghia" w:date="2019-10-09T10:56:00Z">
            <w:rPr>
              <w:sz w:val="26"/>
              <w:szCs w:val="26"/>
            </w:rPr>
          </w:rPrChange>
        </w:rPr>
        <w:t>công</w:t>
      </w:r>
      <w:proofErr w:type="spellEnd"/>
      <w:r w:rsidRPr="00B41112">
        <w:rPr>
          <w:sz w:val="26"/>
          <w:szCs w:val="26"/>
          <w:rPrChange w:id="29331" w:author="Le Minh Nghia" w:date="2019-10-09T10:56:00Z">
            <w:rPr>
              <w:sz w:val="26"/>
              <w:szCs w:val="26"/>
            </w:rPr>
          </w:rPrChange>
        </w:rPr>
        <w:t xml:space="preserve"> </w:t>
      </w:r>
      <w:proofErr w:type="spellStart"/>
      <w:r w:rsidRPr="00B41112">
        <w:rPr>
          <w:sz w:val="26"/>
          <w:szCs w:val="26"/>
          <w:rPrChange w:id="29332" w:author="Le Minh Nghia" w:date="2019-10-09T10:56:00Z">
            <w:rPr>
              <w:sz w:val="26"/>
              <w:szCs w:val="26"/>
            </w:rPr>
          </w:rPrChange>
        </w:rPr>
        <w:t>việc</w:t>
      </w:r>
      <w:proofErr w:type="spellEnd"/>
      <w:r w:rsidRPr="00B41112">
        <w:rPr>
          <w:sz w:val="26"/>
          <w:szCs w:val="26"/>
          <w:rPrChange w:id="29333" w:author="Le Minh Nghia" w:date="2019-10-09T10:56:00Z">
            <w:rPr>
              <w:sz w:val="26"/>
              <w:szCs w:val="26"/>
            </w:rPr>
          </w:rPrChange>
        </w:rPr>
        <w:t xml:space="preserve">, </w:t>
      </w:r>
      <w:proofErr w:type="spellStart"/>
      <w:r w:rsidRPr="00B41112">
        <w:rPr>
          <w:sz w:val="26"/>
          <w:szCs w:val="26"/>
          <w:rPrChange w:id="29334" w:author="Le Minh Nghia" w:date="2019-10-09T10:56:00Z">
            <w:rPr>
              <w:sz w:val="26"/>
              <w:szCs w:val="26"/>
            </w:rPr>
          </w:rPrChange>
        </w:rPr>
        <w:t>trạng</w:t>
      </w:r>
      <w:proofErr w:type="spellEnd"/>
      <w:r w:rsidRPr="00B41112">
        <w:rPr>
          <w:sz w:val="26"/>
          <w:szCs w:val="26"/>
          <w:rPrChange w:id="29335" w:author="Le Minh Nghia" w:date="2019-10-09T10:56:00Z">
            <w:rPr>
              <w:sz w:val="26"/>
              <w:szCs w:val="26"/>
            </w:rPr>
          </w:rPrChange>
        </w:rPr>
        <w:t xml:space="preserve"> </w:t>
      </w:r>
      <w:proofErr w:type="spellStart"/>
      <w:r w:rsidRPr="00B41112">
        <w:rPr>
          <w:sz w:val="26"/>
          <w:szCs w:val="26"/>
          <w:rPrChange w:id="29336" w:author="Le Minh Nghia" w:date="2019-10-09T10:56:00Z">
            <w:rPr>
              <w:sz w:val="26"/>
              <w:szCs w:val="26"/>
            </w:rPr>
          </w:rPrChange>
        </w:rPr>
        <w:t>thái</w:t>
      </w:r>
      <w:proofErr w:type="spellEnd"/>
      <w:r w:rsidRPr="00B41112">
        <w:rPr>
          <w:sz w:val="26"/>
          <w:szCs w:val="26"/>
          <w:rPrChange w:id="29337" w:author="Le Minh Nghia" w:date="2019-10-09T10:56:00Z">
            <w:rPr>
              <w:sz w:val="26"/>
              <w:szCs w:val="26"/>
            </w:rPr>
          </w:rPrChange>
        </w:rPr>
        <w:t xml:space="preserve"> </w:t>
      </w:r>
      <w:proofErr w:type="spellStart"/>
      <w:r w:rsidRPr="00B41112">
        <w:rPr>
          <w:sz w:val="26"/>
          <w:szCs w:val="26"/>
          <w:rPrChange w:id="29338" w:author="Le Minh Nghia" w:date="2019-10-09T10:56:00Z">
            <w:rPr>
              <w:sz w:val="26"/>
              <w:szCs w:val="26"/>
            </w:rPr>
          </w:rPrChange>
        </w:rPr>
        <w:t>công</w:t>
      </w:r>
      <w:proofErr w:type="spellEnd"/>
      <w:r w:rsidRPr="00B41112">
        <w:rPr>
          <w:sz w:val="26"/>
          <w:szCs w:val="26"/>
          <w:rPrChange w:id="29339" w:author="Le Minh Nghia" w:date="2019-10-09T10:56:00Z">
            <w:rPr>
              <w:sz w:val="26"/>
              <w:szCs w:val="26"/>
            </w:rPr>
          </w:rPrChange>
        </w:rPr>
        <w:t xml:space="preserve"> </w:t>
      </w:r>
      <w:proofErr w:type="spellStart"/>
      <w:r w:rsidRPr="00B41112">
        <w:rPr>
          <w:sz w:val="26"/>
          <w:szCs w:val="26"/>
          <w:rPrChange w:id="29340" w:author="Le Minh Nghia" w:date="2019-10-09T10:56:00Z">
            <w:rPr>
              <w:sz w:val="26"/>
              <w:szCs w:val="26"/>
            </w:rPr>
          </w:rPrChange>
        </w:rPr>
        <w:t>việc</w:t>
      </w:r>
      <w:proofErr w:type="spellEnd"/>
      <w:r w:rsidRPr="00B41112">
        <w:rPr>
          <w:sz w:val="26"/>
          <w:szCs w:val="26"/>
          <w:rPrChange w:id="29341" w:author="Le Minh Nghia" w:date="2019-10-09T10:56:00Z">
            <w:rPr>
              <w:sz w:val="26"/>
              <w:szCs w:val="26"/>
            </w:rPr>
          </w:rPrChange>
        </w:rPr>
        <w:t xml:space="preserve">, </w:t>
      </w:r>
      <w:proofErr w:type="spellStart"/>
      <w:r w:rsidRPr="00B41112">
        <w:rPr>
          <w:sz w:val="26"/>
          <w:szCs w:val="26"/>
          <w:rPrChange w:id="29342" w:author="Le Minh Nghia" w:date="2019-10-09T10:56:00Z">
            <w:rPr>
              <w:sz w:val="26"/>
              <w:szCs w:val="26"/>
            </w:rPr>
          </w:rPrChange>
        </w:rPr>
        <w:t>lịch</w:t>
      </w:r>
      <w:proofErr w:type="spellEnd"/>
      <w:r w:rsidRPr="00B41112">
        <w:rPr>
          <w:sz w:val="26"/>
          <w:szCs w:val="26"/>
          <w:rPrChange w:id="29343" w:author="Le Minh Nghia" w:date="2019-10-09T10:56:00Z">
            <w:rPr>
              <w:sz w:val="26"/>
              <w:szCs w:val="26"/>
            </w:rPr>
          </w:rPrChange>
        </w:rPr>
        <w:t xml:space="preserve"> </w:t>
      </w:r>
      <w:proofErr w:type="spellStart"/>
      <w:r w:rsidRPr="00B41112">
        <w:rPr>
          <w:sz w:val="26"/>
          <w:szCs w:val="26"/>
          <w:rPrChange w:id="29344" w:author="Le Minh Nghia" w:date="2019-10-09T10:56:00Z">
            <w:rPr>
              <w:sz w:val="26"/>
              <w:szCs w:val="26"/>
            </w:rPr>
          </w:rPrChange>
        </w:rPr>
        <w:t>sử</w:t>
      </w:r>
      <w:proofErr w:type="spellEnd"/>
      <w:r w:rsidRPr="00B41112">
        <w:rPr>
          <w:sz w:val="26"/>
          <w:szCs w:val="26"/>
          <w:rPrChange w:id="29345" w:author="Le Minh Nghia" w:date="2019-10-09T10:56:00Z">
            <w:rPr>
              <w:sz w:val="26"/>
              <w:szCs w:val="26"/>
            </w:rPr>
          </w:rPrChange>
        </w:rPr>
        <w:t xml:space="preserve"> </w:t>
      </w:r>
      <w:proofErr w:type="spellStart"/>
      <w:r w:rsidRPr="00B41112">
        <w:rPr>
          <w:sz w:val="26"/>
          <w:szCs w:val="26"/>
          <w:rPrChange w:id="29346" w:author="Le Minh Nghia" w:date="2019-10-09T10:56:00Z">
            <w:rPr>
              <w:sz w:val="26"/>
              <w:szCs w:val="26"/>
            </w:rPr>
          </w:rPrChange>
        </w:rPr>
        <w:t>công</w:t>
      </w:r>
      <w:proofErr w:type="spellEnd"/>
      <w:r w:rsidRPr="00B41112">
        <w:rPr>
          <w:sz w:val="26"/>
          <w:szCs w:val="26"/>
          <w:rPrChange w:id="29347" w:author="Le Minh Nghia" w:date="2019-10-09T10:56:00Z">
            <w:rPr>
              <w:sz w:val="26"/>
              <w:szCs w:val="26"/>
            </w:rPr>
          </w:rPrChange>
        </w:rPr>
        <w:t xml:space="preserve"> </w:t>
      </w:r>
      <w:proofErr w:type="spellStart"/>
      <w:r w:rsidRPr="00B41112">
        <w:rPr>
          <w:sz w:val="26"/>
          <w:szCs w:val="26"/>
          <w:rPrChange w:id="29348" w:author="Le Minh Nghia" w:date="2019-10-09T10:56:00Z">
            <w:rPr>
              <w:sz w:val="26"/>
              <w:szCs w:val="26"/>
            </w:rPr>
          </w:rPrChange>
        </w:rPr>
        <w:t>việc</w:t>
      </w:r>
      <w:proofErr w:type="spellEnd"/>
      <w:r w:rsidRPr="00B41112">
        <w:rPr>
          <w:sz w:val="26"/>
          <w:szCs w:val="26"/>
          <w:rPrChange w:id="29349" w:author="Le Minh Nghia" w:date="2019-10-09T10:56:00Z">
            <w:rPr>
              <w:sz w:val="26"/>
              <w:szCs w:val="26"/>
            </w:rPr>
          </w:rPrChange>
        </w:rPr>
        <w:t xml:space="preserve">. </w:t>
      </w:r>
      <w:proofErr w:type="spellStart"/>
      <w:r w:rsidRPr="00B41112">
        <w:rPr>
          <w:sz w:val="26"/>
          <w:szCs w:val="26"/>
          <w:rPrChange w:id="29350" w:author="Le Minh Nghia" w:date="2019-10-09T10:56:00Z">
            <w:rPr>
              <w:sz w:val="26"/>
              <w:szCs w:val="26"/>
            </w:rPr>
          </w:rPrChange>
        </w:rPr>
        <w:t>Nếu</w:t>
      </w:r>
      <w:proofErr w:type="spellEnd"/>
      <w:r w:rsidRPr="00B41112">
        <w:rPr>
          <w:sz w:val="26"/>
          <w:szCs w:val="26"/>
          <w:rPrChange w:id="29351" w:author="Le Minh Nghia" w:date="2019-10-09T10:56:00Z">
            <w:rPr>
              <w:sz w:val="26"/>
              <w:szCs w:val="26"/>
            </w:rPr>
          </w:rPrChange>
        </w:rPr>
        <w:t xml:space="preserve"> </w:t>
      </w:r>
      <w:proofErr w:type="spellStart"/>
      <w:r w:rsidRPr="00B41112">
        <w:rPr>
          <w:sz w:val="26"/>
          <w:szCs w:val="26"/>
          <w:rPrChange w:id="29352" w:author="Le Minh Nghia" w:date="2019-10-09T10:56:00Z">
            <w:rPr>
              <w:sz w:val="26"/>
              <w:szCs w:val="26"/>
            </w:rPr>
          </w:rPrChange>
        </w:rPr>
        <w:t>là</w:t>
      </w:r>
      <w:proofErr w:type="spellEnd"/>
      <w:r w:rsidRPr="00B41112">
        <w:rPr>
          <w:sz w:val="26"/>
          <w:szCs w:val="26"/>
          <w:rPrChange w:id="29353" w:author="Le Minh Nghia" w:date="2019-10-09T10:56:00Z">
            <w:rPr>
              <w:sz w:val="26"/>
              <w:szCs w:val="26"/>
            </w:rPr>
          </w:rPrChange>
        </w:rPr>
        <w:t xml:space="preserve"> </w:t>
      </w:r>
      <w:proofErr w:type="spellStart"/>
      <w:r w:rsidRPr="00B41112">
        <w:rPr>
          <w:sz w:val="26"/>
          <w:szCs w:val="26"/>
          <w:rPrChange w:id="29354" w:author="Le Minh Nghia" w:date="2019-10-09T10:56:00Z">
            <w:rPr>
              <w:sz w:val="26"/>
              <w:szCs w:val="26"/>
            </w:rPr>
          </w:rPrChange>
        </w:rPr>
        <w:t>người</w:t>
      </w:r>
      <w:proofErr w:type="spellEnd"/>
      <w:r w:rsidRPr="00B41112">
        <w:rPr>
          <w:sz w:val="26"/>
          <w:szCs w:val="26"/>
          <w:rPrChange w:id="29355" w:author="Le Minh Nghia" w:date="2019-10-09T10:56:00Z">
            <w:rPr>
              <w:sz w:val="26"/>
              <w:szCs w:val="26"/>
            </w:rPr>
          </w:rPrChange>
        </w:rPr>
        <w:t xml:space="preserve"> </w:t>
      </w:r>
      <w:proofErr w:type="spellStart"/>
      <w:r w:rsidRPr="00B41112">
        <w:rPr>
          <w:sz w:val="26"/>
          <w:szCs w:val="26"/>
          <w:rPrChange w:id="29356" w:author="Le Minh Nghia" w:date="2019-10-09T10:56:00Z">
            <w:rPr>
              <w:sz w:val="26"/>
              <w:szCs w:val="26"/>
            </w:rPr>
          </w:rPrChange>
        </w:rPr>
        <w:t>dùng</w:t>
      </w:r>
      <w:proofErr w:type="spellEnd"/>
      <w:r w:rsidRPr="00B41112">
        <w:rPr>
          <w:sz w:val="26"/>
          <w:szCs w:val="26"/>
          <w:rPrChange w:id="29357" w:author="Le Minh Nghia" w:date="2019-10-09T10:56:00Z">
            <w:rPr>
              <w:sz w:val="26"/>
              <w:szCs w:val="26"/>
            </w:rPr>
          </w:rPrChange>
        </w:rPr>
        <w:t xml:space="preserve"> </w:t>
      </w:r>
      <w:proofErr w:type="spellStart"/>
      <w:r w:rsidRPr="00B41112">
        <w:rPr>
          <w:sz w:val="26"/>
          <w:szCs w:val="26"/>
          <w:rPrChange w:id="29358" w:author="Le Minh Nghia" w:date="2019-10-09T10:56:00Z">
            <w:rPr>
              <w:sz w:val="26"/>
              <w:szCs w:val="26"/>
            </w:rPr>
          </w:rPrChange>
        </w:rPr>
        <w:t>là</w:t>
      </w:r>
      <w:proofErr w:type="spellEnd"/>
      <w:r w:rsidRPr="00B41112">
        <w:rPr>
          <w:sz w:val="26"/>
          <w:szCs w:val="26"/>
          <w:rPrChange w:id="29359" w:author="Le Minh Nghia" w:date="2019-10-09T10:56:00Z">
            <w:rPr>
              <w:sz w:val="26"/>
              <w:szCs w:val="26"/>
            </w:rPr>
          </w:rPrChange>
        </w:rPr>
        <w:t xml:space="preserve"> </w:t>
      </w:r>
      <w:proofErr w:type="spellStart"/>
      <w:r w:rsidRPr="00B41112">
        <w:rPr>
          <w:sz w:val="26"/>
          <w:szCs w:val="26"/>
          <w:rPrChange w:id="29360" w:author="Le Minh Nghia" w:date="2019-10-09T10:56:00Z">
            <w:rPr>
              <w:sz w:val="26"/>
              <w:szCs w:val="26"/>
            </w:rPr>
          </w:rPrChange>
        </w:rPr>
        <w:t>sinh</w:t>
      </w:r>
      <w:proofErr w:type="spellEnd"/>
      <w:r w:rsidRPr="00B41112">
        <w:rPr>
          <w:sz w:val="26"/>
          <w:szCs w:val="26"/>
          <w:rPrChange w:id="29361" w:author="Le Minh Nghia" w:date="2019-10-09T10:56:00Z">
            <w:rPr>
              <w:sz w:val="26"/>
              <w:szCs w:val="26"/>
            </w:rPr>
          </w:rPrChange>
        </w:rPr>
        <w:t xml:space="preserve"> </w:t>
      </w:r>
      <w:proofErr w:type="spellStart"/>
      <w:r w:rsidRPr="00B41112">
        <w:rPr>
          <w:sz w:val="26"/>
          <w:szCs w:val="26"/>
          <w:rPrChange w:id="29362" w:author="Le Minh Nghia" w:date="2019-10-09T10:56:00Z">
            <w:rPr>
              <w:sz w:val="26"/>
              <w:szCs w:val="26"/>
            </w:rPr>
          </w:rPrChange>
        </w:rPr>
        <w:t>viên</w:t>
      </w:r>
      <w:proofErr w:type="spellEnd"/>
      <w:r w:rsidRPr="00B41112">
        <w:rPr>
          <w:sz w:val="26"/>
          <w:szCs w:val="26"/>
          <w:rPrChange w:id="29363" w:author="Le Minh Nghia" w:date="2019-10-09T10:56:00Z">
            <w:rPr>
              <w:sz w:val="26"/>
              <w:szCs w:val="26"/>
            </w:rPr>
          </w:rPrChange>
        </w:rPr>
        <w:t xml:space="preserve"> </w:t>
      </w:r>
      <w:proofErr w:type="spellStart"/>
      <w:r w:rsidRPr="00B41112">
        <w:rPr>
          <w:sz w:val="26"/>
          <w:szCs w:val="26"/>
          <w:rPrChange w:id="29364" w:author="Le Minh Nghia" w:date="2019-10-09T10:56:00Z">
            <w:rPr>
              <w:sz w:val="26"/>
              <w:szCs w:val="26"/>
            </w:rPr>
          </w:rPrChange>
        </w:rPr>
        <w:t>thì</w:t>
      </w:r>
      <w:proofErr w:type="spellEnd"/>
      <w:r w:rsidRPr="00B41112">
        <w:rPr>
          <w:sz w:val="26"/>
          <w:szCs w:val="26"/>
          <w:rPrChange w:id="29365" w:author="Le Minh Nghia" w:date="2019-10-09T10:56:00Z">
            <w:rPr>
              <w:sz w:val="26"/>
              <w:szCs w:val="26"/>
            </w:rPr>
          </w:rPrChange>
        </w:rPr>
        <w:t xml:space="preserve"> </w:t>
      </w:r>
      <w:proofErr w:type="spellStart"/>
      <w:r w:rsidRPr="00B41112">
        <w:rPr>
          <w:sz w:val="26"/>
          <w:szCs w:val="26"/>
          <w:rPrChange w:id="29366" w:author="Le Minh Nghia" w:date="2019-10-09T10:56:00Z">
            <w:rPr>
              <w:sz w:val="26"/>
              <w:szCs w:val="26"/>
            </w:rPr>
          </w:rPrChange>
        </w:rPr>
        <w:t>không</w:t>
      </w:r>
      <w:proofErr w:type="spellEnd"/>
      <w:r w:rsidRPr="00B41112">
        <w:rPr>
          <w:sz w:val="26"/>
          <w:szCs w:val="26"/>
          <w:rPrChange w:id="29367" w:author="Le Minh Nghia" w:date="2019-10-09T10:56:00Z">
            <w:rPr>
              <w:sz w:val="26"/>
              <w:szCs w:val="26"/>
            </w:rPr>
          </w:rPrChange>
        </w:rPr>
        <w:t xml:space="preserve"> </w:t>
      </w:r>
      <w:proofErr w:type="spellStart"/>
      <w:r w:rsidRPr="00B41112">
        <w:rPr>
          <w:sz w:val="26"/>
          <w:szCs w:val="26"/>
          <w:rPrChange w:id="29368" w:author="Le Minh Nghia" w:date="2019-10-09T10:56:00Z">
            <w:rPr>
              <w:sz w:val="26"/>
              <w:szCs w:val="26"/>
            </w:rPr>
          </w:rPrChange>
        </w:rPr>
        <w:t>thể</w:t>
      </w:r>
      <w:proofErr w:type="spellEnd"/>
      <w:r w:rsidRPr="00B41112">
        <w:rPr>
          <w:sz w:val="26"/>
          <w:szCs w:val="26"/>
          <w:rPrChange w:id="29369" w:author="Le Minh Nghia" w:date="2019-10-09T10:56:00Z">
            <w:rPr>
              <w:sz w:val="26"/>
              <w:szCs w:val="26"/>
            </w:rPr>
          </w:rPrChange>
        </w:rPr>
        <w:t xml:space="preserve"> </w:t>
      </w:r>
      <w:proofErr w:type="spellStart"/>
      <w:r w:rsidRPr="00B41112">
        <w:rPr>
          <w:sz w:val="26"/>
          <w:szCs w:val="26"/>
          <w:rPrChange w:id="29370" w:author="Le Minh Nghia" w:date="2019-10-09T10:56:00Z">
            <w:rPr>
              <w:sz w:val="26"/>
              <w:szCs w:val="26"/>
            </w:rPr>
          </w:rPrChange>
        </w:rPr>
        <w:t>thực</w:t>
      </w:r>
      <w:proofErr w:type="spellEnd"/>
      <w:r w:rsidRPr="00B41112">
        <w:rPr>
          <w:sz w:val="26"/>
          <w:szCs w:val="26"/>
          <w:rPrChange w:id="29371" w:author="Le Minh Nghia" w:date="2019-10-09T10:56:00Z">
            <w:rPr>
              <w:sz w:val="26"/>
              <w:szCs w:val="26"/>
            </w:rPr>
          </w:rPrChange>
        </w:rPr>
        <w:t xml:space="preserve"> </w:t>
      </w:r>
      <w:proofErr w:type="spellStart"/>
      <w:r w:rsidRPr="00B41112">
        <w:rPr>
          <w:sz w:val="26"/>
          <w:szCs w:val="26"/>
          <w:rPrChange w:id="29372" w:author="Le Minh Nghia" w:date="2019-10-09T10:56:00Z">
            <w:rPr>
              <w:sz w:val="26"/>
              <w:szCs w:val="26"/>
            </w:rPr>
          </w:rPrChange>
        </w:rPr>
        <w:t>hiện</w:t>
      </w:r>
      <w:proofErr w:type="spellEnd"/>
      <w:r w:rsidRPr="00B41112">
        <w:rPr>
          <w:sz w:val="26"/>
          <w:szCs w:val="26"/>
          <w:rPrChange w:id="29373" w:author="Le Minh Nghia" w:date="2019-10-09T10:56:00Z">
            <w:rPr>
              <w:sz w:val="26"/>
              <w:szCs w:val="26"/>
            </w:rPr>
          </w:rPrChange>
        </w:rPr>
        <w:t xml:space="preserve"> </w:t>
      </w:r>
      <w:proofErr w:type="spellStart"/>
      <w:r w:rsidRPr="00B41112">
        <w:rPr>
          <w:sz w:val="26"/>
          <w:szCs w:val="26"/>
          <w:rPrChange w:id="29374" w:author="Le Minh Nghia" w:date="2019-10-09T10:56:00Z">
            <w:rPr>
              <w:sz w:val="26"/>
              <w:szCs w:val="26"/>
            </w:rPr>
          </w:rPrChange>
        </w:rPr>
        <w:t>những</w:t>
      </w:r>
      <w:proofErr w:type="spellEnd"/>
      <w:r w:rsidRPr="00B41112">
        <w:rPr>
          <w:sz w:val="26"/>
          <w:szCs w:val="26"/>
          <w:rPrChange w:id="29375" w:author="Le Minh Nghia" w:date="2019-10-09T10:56:00Z">
            <w:rPr>
              <w:sz w:val="26"/>
              <w:szCs w:val="26"/>
            </w:rPr>
          </w:rPrChange>
        </w:rPr>
        <w:t xml:space="preserve"> </w:t>
      </w:r>
      <w:proofErr w:type="spellStart"/>
      <w:r w:rsidRPr="00B41112">
        <w:rPr>
          <w:sz w:val="26"/>
          <w:szCs w:val="26"/>
          <w:rPrChange w:id="29376" w:author="Le Minh Nghia" w:date="2019-10-09T10:56:00Z">
            <w:rPr>
              <w:sz w:val="26"/>
              <w:szCs w:val="26"/>
            </w:rPr>
          </w:rPrChange>
        </w:rPr>
        <w:t>chức</w:t>
      </w:r>
      <w:proofErr w:type="spellEnd"/>
      <w:r w:rsidRPr="00B41112">
        <w:rPr>
          <w:sz w:val="26"/>
          <w:szCs w:val="26"/>
          <w:rPrChange w:id="29377" w:author="Le Minh Nghia" w:date="2019-10-09T10:56:00Z">
            <w:rPr>
              <w:sz w:val="26"/>
              <w:szCs w:val="26"/>
            </w:rPr>
          </w:rPrChange>
        </w:rPr>
        <w:t xml:space="preserve"> </w:t>
      </w:r>
      <w:proofErr w:type="spellStart"/>
      <w:r w:rsidRPr="00B41112">
        <w:rPr>
          <w:sz w:val="26"/>
          <w:szCs w:val="26"/>
          <w:rPrChange w:id="29378" w:author="Le Minh Nghia" w:date="2019-10-09T10:56:00Z">
            <w:rPr>
              <w:sz w:val="26"/>
              <w:szCs w:val="26"/>
            </w:rPr>
          </w:rPrChange>
        </w:rPr>
        <w:t>năng</w:t>
      </w:r>
      <w:proofErr w:type="spellEnd"/>
      <w:r w:rsidRPr="00B41112">
        <w:rPr>
          <w:sz w:val="26"/>
          <w:szCs w:val="26"/>
          <w:rPrChange w:id="29379" w:author="Le Minh Nghia" w:date="2019-10-09T10:56:00Z">
            <w:rPr>
              <w:sz w:val="26"/>
              <w:szCs w:val="26"/>
            </w:rPr>
          </w:rPrChange>
        </w:rPr>
        <w:t xml:space="preserve"> </w:t>
      </w:r>
      <w:proofErr w:type="spellStart"/>
      <w:r w:rsidRPr="00B41112">
        <w:rPr>
          <w:sz w:val="26"/>
          <w:szCs w:val="26"/>
          <w:rPrChange w:id="29380" w:author="Le Minh Nghia" w:date="2019-10-09T10:56:00Z">
            <w:rPr>
              <w:sz w:val="26"/>
              <w:szCs w:val="26"/>
            </w:rPr>
          </w:rPrChange>
        </w:rPr>
        <w:t>này</w:t>
      </w:r>
      <w:proofErr w:type="spellEnd"/>
      <w:r w:rsidRPr="00B41112">
        <w:rPr>
          <w:sz w:val="26"/>
          <w:szCs w:val="26"/>
          <w:rPrChange w:id="29381" w:author="Le Minh Nghia" w:date="2019-10-09T10:56:00Z">
            <w:rPr>
              <w:sz w:val="26"/>
              <w:szCs w:val="26"/>
            </w:rPr>
          </w:rPrChange>
        </w:rPr>
        <w:t xml:space="preserve"> </w:t>
      </w:r>
      <w:proofErr w:type="spellStart"/>
      <w:r w:rsidRPr="00B41112">
        <w:rPr>
          <w:sz w:val="26"/>
          <w:szCs w:val="26"/>
          <w:rPrChange w:id="29382" w:author="Le Minh Nghia" w:date="2019-10-09T10:56:00Z">
            <w:rPr>
              <w:sz w:val="26"/>
              <w:szCs w:val="26"/>
            </w:rPr>
          </w:rPrChange>
        </w:rPr>
        <w:t>vì</w:t>
      </w:r>
      <w:proofErr w:type="spellEnd"/>
      <w:r w:rsidRPr="00B41112">
        <w:rPr>
          <w:sz w:val="26"/>
          <w:szCs w:val="26"/>
          <w:rPrChange w:id="29383" w:author="Le Minh Nghia" w:date="2019-10-09T10:56:00Z">
            <w:rPr>
              <w:sz w:val="26"/>
              <w:szCs w:val="26"/>
            </w:rPr>
          </w:rPrChange>
        </w:rPr>
        <w:t xml:space="preserve"> </w:t>
      </w:r>
      <w:proofErr w:type="spellStart"/>
      <w:r w:rsidRPr="00B41112">
        <w:rPr>
          <w:sz w:val="26"/>
          <w:szCs w:val="26"/>
          <w:rPrChange w:id="29384" w:author="Le Minh Nghia" w:date="2019-10-09T10:56:00Z">
            <w:rPr>
              <w:sz w:val="26"/>
              <w:szCs w:val="26"/>
            </w:rPr>
          </w:rPrChange>
        </w:rPr>
        <w:t>trạng</w:t>
      </w:r>
      <w:proofErr w:type="spellEnd"/>
      <w:r w:rsidRPr="00B41112">
        <w:rPr>
          <w:sz w:val="26"/>
          <w:szCs w:val="26"/>
          <w:rPrChange w:id="29385" w:author="Le Minh Nghia" w:date="2019-10-09T10:56:00Z">
            <w:rPr>
              <w:sz w:val="26"/>
              <w:szCs w:val="26"/>
            </w:rPr>
          </w:rPrChange>
        </w:rPr>
        <w:t xml:space="preserve"> </w:t>
      </w:r>
      <w:proofErr w:type="spellStart"/>
      <w:r w:rsidRPr="00B41112">
        <w:rPr>
          <w:sz w:val="26"/>
          <w:szCs w:val="26"/>
          <w:rPrChange w:id="29386" w:author="Le Minh Nghia" w:date="2019-10-09T10:56:00Z">
            <w:rPr>
              <w:sz w:val="26"/>
              <w:szCs w:val="26"/>
            </w:rPr>
          </w:rPrChange>
        </w:rPr>
        <w:t>thái</w:t>
      </w:r>
      <w:proofErr w:type="spellEnd"/>
      <w:r w:rsidRPr="00B41112">
        <w:rPr>
          <w:sz w:val="26"/>
          <w:szCs w:val="26"/>
          <w:rPrChange w:id="29387" w:author="Le Minh Nghia" w:date="2019-10-09T10:56:00Z">
            <w:rPr>
              <w:sz w:val="26"/>
              <w:szCs w:val="26"/>
            </w:rPr>
          </w:rPrChange>
        </w:rPr>
        <w:t xml:space="preserve"> </w:t>
      </w:r>
      <w:proofErr w:type="spellStart"/>
      <w:r w:rsidRPr="00B41112">
        <w:rPr>
          <w:sz w:val="26"/>
          <w:szCs w:val="26"/>
          <w:rPrChange w:id="29388" w:author="Le Minh Nghia" w:date="2019-10-09T10:56:00Z">
            <w:rPr>
              <w:sz w:val="26"/>
              <w:szCs w:val="26"/>
            </w:rPr>
          </w:rPrChange>
        </w:rPr>
        <w:t>của</w:t>
      </w:r>
      <w:proofErr w:type="spellEnd"/>
      <w:r w:rsidRPr="00B41112">
        <w:rPr>
          <w:sz w:val="26"/>
          <w:szCs w:val="26"/>
          <w:rPrChange w:id="29389" w:author="Le Minh Nghia" w:date="2019-10-09T10:56:00Z">
            <w:rPr>
              <w:sz w:val="26"/>
              <w:szCs w:val="26"/>
            </w:rPr>
          </w:rPrChange>
        </w:rPr>
        <w:t xml:space="preserve"> </w:t>
      </w:r>
      <w:proofErr w:type="spellStart"/>
      <w:r w:rsidRPr="00B41112">
        <w:rPr>
          <w:sz w:val="26"/>
          <w:szCs w:val="26"/>
          <w:rPrChange w:id="29390" w:author="Le Minh Nghia" w:date="2019-10-09T10:56:00Z">
            <w:rPr>
              <w:sz w:val="26"/>
              <w:szCs w:val="26"/>
            </w:rPr>
          </w:rPrChange>
        </w:rPr>
        <w:t>người</w:t>
      </w:r>
      <w:proofErr w:type="spellEnd"/>
      <w:r w:rsidRPr="00B41112">
        <w:rPr>
          <w:sz w:val="26"/>
          <w:szCs w:val="26"/>
          <w:rPrChange w:id="29391" w:author="Le Minh Nghia" w:date="2019-10-09T10:56:00Z">
            <w:rPr>
              <w:sz w:val="26"/>
              <w:szCs w:val="26"/>
            </w:rPr>
          </w:rPrChange>
        </w:rPr>
        <w:t xml:space="preserve"> </w:t>
      </w:r>
      <w:proofErr w:type="spellStart"/>
      <w:r w:rsidRPr="00B41112">
        <w:rPr>
          <w:sz w:val="26"/>
          <w:szCs w:val="26"/>
          <w:rPrChange w:id="29392" w:author="Le Minh Nghia" w:date="2019-10-09T10:56:00Z">
            <w:rPr>
              <w:sz w:val="26"/>
              <w:szCs w:val="26"/>
            </w:rPr>
          </w:rPrChange>
        </w:rPr>
        <w:t>dùng</w:t>
      </w:r>
      <w:proofErr w:type="spellEnd"/>
      <w:r w:rsidRPr="00B41112">
        <w:rPr>
          <w:sz w:val="26"/>
          <w:szCs w:val="26"/>
          <w:rPrChange w:id="29393" w:author="Le Minh Nghia" w:date="2019-10-09T10:56:00Z">
            <w:rPr>
              <w:sz w:val="26"/>
              <w:szCs w:val="26"/>
            </w:rPr>
          </w:rPrChange>
        </w:rPr>
        <w:t xml:space="preserve"> </w:t>
      </w:r>
      <w:proofErr w:type="spellStart"/>
      <w:r w:rsidRPr="00B41112">
        <w:rPr>
          <w:sz w:val="26"/>
          <w:szCs w:val="26"/>
          <w:rPrChange w:id="29394" w:author="Le Minh Nghia" w:date="2019-10-09T10:56:00Z">
            <w:rPr>
              <w:sz w:val="26"/>
              <w:szCs w:val="26"/>
            </w:rPr>
          </w:rPrChange>
        </w:rPr>
        <w:t>là</w:t>
      </w:r>
      <w:proofErr w:type="spellEnd"/>
      <w:r w:rsidRPr="00B41112">
        <w:rPr>
          <w:sz w:val="26"/>
          <w:szCs w:val="26"/>
          <w:rPrChange w:id="29395" w:author="Le Minh Nghia" w:date="2019-10-09T10:56:00Z">
            <w:rPr>
              <w:sz w:val="26"/>
              <w:szCs w:val="26"/>
            </w:rPr>
          </w:rPrChange>
        </w:rPr>
        <w:t xml:space="preserve"> </w:t>
      </w:r>
      <w:proofErr w:type="spellStart"/>
      <w:r w:rsidRPr="00B41112">
        <w:rPr>
          <w:sz w:val="26"/>
          <w:szCs w:val="26"/>
          <w:rPrChange w:id="29396" w:author="Le Minh Nghia" w:date="2019-10-09T10:56:00Z">
            <w:rPr>
              <w:sz w:val="26"/>
              <w:szCs w:val="26"/>
            </w:rPr>
          </w:rPrChange>
        </w:rPr>
        <w:t>còn</w:t>
      </w:r>
      <w:proofErr w:type="spellEnd"/>
      <w:r w:rsidRPr="00B41112">
        <w:rPr>
          <w:sz w:val="26"/>
          <w:szCs w:val="26"/>
          <w:rPrChange w:id="29397" w:author="Le Minh Nghia" w:date="2019-10-09T10:56:00Z">
            <w:rPr>
              <w:sz w:val="26"/>
              <w:szCs w:val="26"/>
            </w:rPr>
          </w:rPrChange>
        </w:rPr>
        <w:t xml:space="preserve"> </w:t>
      </w:r>
      <w:proofErr w:type="spellStart"/>
      <w:r w:rsidRPr="00B41112">
        <w:rPr>
          <w:sz w:val="26"/>
          <w:szCs w:val="26"/>
          <w:rPrChange w:id="29398" w:author="Le Minh Nghia" w:date="2019-10-09T10:56:00Z">
            <w:rPr>
              <w:sz w:val="26"/>
              <w:szCs w:val="26"/>
            </w:rPr>
          </w:rPrChange>
        </w:rPr>
        <w:t>đi</w:t>
      </w:r>
      <w:proofErr w:type="spellEnd"/>
      <w:r w:rsidRPr="00B41112">
        <w:rPr>
          <w:sz w:val="26"/>
          <w:szCs w:val="26"/>
          <w:rPrChange w:id="29399" w:author="Le Minh Nghia" w:date="2019-10-09T10:56:00Z">
            <w:rPr>
              <w:sz w:val="26"/>
              <w:szCs w:val="26"/>
            </w:rPr>
          </w:rPrChange>
        </w:rPr>
        <w:t xml:space="preserve"> </w:t>
      </w:r>
      <w:proofErr w:type="spellStart"/>
      <w:r w:rsidRPr="00B41112">
        <w:rPr>
          <w:sz w:val="26"/>
          <w:szCs w:val="26"/>
          <w:rPrChange w:id="29400" w:author="Le Minh Nghia" w:date="2019-10-09T10:56:00Z">
            <w:rPr>
              <w:sz w:val="26"/>
              <w:szCs w:val="26"/>
            </w:rPr>
          </w:rPrChange>
        </w:rPr>
        <w:t>học</w:t>
      </w:r>
      <w:proofErr w:type="spellEnd"/>
      <w:r w:rsidRPr="00B41112">
        <w:rPr>
          <w:sz w:val="26"/>
          <w:szCs w:val="26"/>
          <w:rPrChange w:id="29401" w:author="Le Minh Nghia" w:date="2019-10-09T10:56:00Z">
            <w:rPr>
              <w:sz w:val="26"/>
              <w:szCs w:val="26"/>
            </w:rPr>
          </w:rPrChange>
        </w:rPr>
        <w:t xml:space="preserve"> </w:t>
      </w:r>
      <w:proofErr w:type="spellStart"/>
      <w:r w:rsidRPr="00B41112">
        <w:rPr>
          <w:sz w:val="26"/>
          <w:szCs w:val="26"/>
          <w:rPrChange w:id="29402" w:author="Le Minh Nghia" w:date="2019-10-09T10:56:00Z">
            <w:rPr>
              <w:sz w:val="26"/>
              <w:szCs w:val="26"/>
            </w:rPr>
          </w:rPrChange>
        </w:rPr>
        <w:t>nên</w:t>
      </w:r>
      <w:proofErr w:type="spellEnd"/>
      <w:r w:rsidRPr="00B41112">
        <w:rPr>
          <w:sz w:val="26"/>
          <w:szCs w:val="26"/>
          <w:rPrChange w:id="29403" w:author="Le Minh Nghia" w:date="2019-10-09T10:56:00Z">
            <w:rPr>
              <w:sz w:val="26"/>
              <w:szCs w:val="26"/>
            </w:rPr>
          </w:rPrChange>
        </w:rPr>
        <w:t xml:space="preserve"> </w:t>
      </w:r>
      <w:proofErr w:type="spellStart"/>
      <w:r w:rsidRPr="00B41112">
        <w:rPr>
          <w:sz w:val="26"/>
          <w:szCs w:val="26"/>
          <w:rPrChange w:id="29404" w:author="Le Minh Nghia" w:date="2019-10-09T10:56:00Z">
            <w:rPr>
              <w:sz w:val="26"/>
              <w:szCs w:val="26"/>
            </w:rPr>
          </w:rPrChange>
        </w:rPr>
        <w:t>không</w:t>
      </w:r>
      <w:proofErr w:type="spellEnd"/>
      <w:r w:rsidRPr="00B41112">
        <w:rPr>
          <w:sz w:val="26"/>
          <w:szCs w:val="26"/>
          <w:rPrChange w:id="29405" w:author="Le Minh Nghia" w:date="2019-10-09T10:56:00Z">
            <w:rPr>
              <w:sz w:val="26"/>
              <w:szCs w:val="26"/>
            </w:rPr>
          </w:rPrChange>
        </w:rPr>
        <w:t xml:space="preserve"> </w:t>
      </w:r>
      <w:proofErr w:type="spellStart"/>
      <w:r w:rsidRPr="00B41112">
        <w:rPr>
          <w:sz w:val="26"/>
          <w:szCs w:val="26"/>
          <w:rPrChange w:id="29406" w:author="Le Minh Nghia" w:date="2019-10-09T10:56:00Z">
            <w:rPr>
              <w:sz w:val="26"/>
              <w:szCs w:val="26"/>
            </w:rPr>
          </w:rPrChange>
        </w:rPr>
        <w:t>thể</w:t>
      </w:r>
      <w:proofErr w:type="spellEnd"/>
      <w:r w:rsidRPr="00B41112">
        <w:rPr>
          <w:sz w:val="26"/>
          <w:szCs w:val="26"/>
          <w:rPrChange w:id="29407" w:author="Le Minh Nghia" w:date="2019-10-09T10:56:00Z">
            <w:rPr>
              <w:sz w:val="26"/>
              <w:szCs w:val="26"/>
            </w:rPr>
          </w:rPrChange>
        </w:rPr>
        <w:t xml:space="preserve"> </w:t>
      </w:r>
      <w:proofErr w:type="spellStart"/>
      <w:r w:rsidRPr="00B41112">
        <w:rPr>
          <w:sz w:val="26"/>
          <w:szCs w:val="26"/>
          <w:rPrChange w:id="29408" w:author="Le Minh Nghia" w:date="2019-10-09T10:56:00Z">
            <w:rPr>
              <w:sz w:val="26"/>
              <w:szCs w:val="26"/>
            </w:rPr>
          </w:rPrChange>
        </w:rPr>
        <w:t>cập</w:t>
      </w:r>
      <w:proofErr w:type="spellEnd"/>
      <w:r w:rsidRPr="00B41112">
        <w:rPr>
          <w:sz w:val="26"/>
          <w:szCs w:val="26"/>
          <w:rPrChange w:id="29409" w:author="Le Minh Nghia" w:date="2019-10-09T10:56:00Z">
            <w:rPr>
              <w:sz w:val="26"/>
              <w:szCs w:val="26"/>
            </w:rPr>
          </w:rPrChange>
        </w:rPr>
        <w:t xml:space="preserve"> </w:t>
      </w:r>
      <w:proofErr w:type="spellStart"/>
      <w:r w:rsidRPr="00B41112">
        <w:rPr>
          <w:sz w:val="26"/>
          <w:szCs w:val="26"/>
          <w:rPrChange w:id="29410" w:author="Le Minh Nghia" w:date="2019-10-09T10:56:00Z">
            <w:rPr>
              <w:sz w:val="26"/>
              <w:szCs w:val="26"/>
            </w:rPr>
          </w:rPrChange>
        </w:rPr>
        <w:t>nhật</w:t>
      </w:r>
      <w:proofErr w:type="spellEnd"/>
      <w:r w:rsidRPr="00B41112">
        <w:rPr>
          <w:sz w:val="26"/>
          <w:szCs w:val="26"/>
          <w:rPrChange w:id="29411" w:author="Le Minh Nghia" w:date="2019-10-09T10:56:00Z">
            <w:rPr>
              <w:sz w:val="26"/>
              <w:szCs w:val="26"/>
            </w:rPr>
          </w:rPrChange>
        </w:rPr>
        <w:t xml:space="preserve"> </w:t>
      </w:r>
      <w:proofErr w:type="spellStart"/>
      <w:r w:rsidRPr="00B41112">
        <w:rPr>
          <w:sz w:val="26"/>
          <w:szCs w:val="26"/>
          <w:rPrChange w:id="29412" w:author="Le Minh Nghia" w:date="2019-10-09T10:56:00Z">
            <w:rPr>
              <w:sz w:val="26"/>
              <w:szCs w:val="26"/>
            </w:rPr>
          </w:rPrChange>
        </w:rPr>
        <w:t>việc</w:t>
      </w:r>
      <w:proofErr w:type="spellEnd"/>
      <w:r w:rsidRPr="00B41112">
        <w:rPr>
          <w:sz w:val="26"/>
          <w:szCs w:val="26"/>
          <w:rPrChange w:id="29413" w:author="Le Minh Nghia" w:date="2019-10-09T10:56:00Z">
            <w:rPr>
              <w:sz w:val="26"/>
              <w:szCs w:val="26"/>
            </w:rPr>
          </w:rPrChange>
        </w:rPr>
        <w:t xml:space="preserve"> </w:t>
      </w:r>
      <w:proofErr w:type="spellStart"/>
      <w:r w:rsidRPr="00B41112">
        <w:rPr>
          <w:sz w:val="26"/>
          <w:szCs w:val="26"/>
          <w:rPrChange w:id="29414" w:author="Le Minh Nghia" w:date="2019-10-09T10:56:00Z">
            <w:rPr>
              <w:sz w:val="26"/>
              <w:szCs w:val="26"/>
            </w:rPr>
          </w:rPrChange>
        </w:rPr>
        <w:t>làm</w:t>
      </w:r>
      <w:proofErr w:type="spellEnd"/>
      <w:r w:rsidRPr="00B41112">
        <w:rPr>
          <w:sz w:val="26"/>
          <w:szCs w:val="26"/>
          <w:rPrChange w:id="29415" w:author="Le Minh Nghia" w:date="2019-10-09T10:56:00Z">
            <w:rPr>
              <w:sz w:val="26"/>
              <w:szCs w:val="26"/>
            </w:rPr>
          </w:rPrChange>
        </w:rPr>
        <w:t xml:space="preserve"> </w:t>
      </w:r>
      <w:proofErr w:type="spellStart"/>
      <w:r w:rsidRPr="00B41112">
        <w:rPr>
          <w:sz w:val="26"/>
          <w:szCs w:val="26"/>
          <w:rPrChange w:id="29416" w:author="Le Minh Nghia" w:date="2019-10-09T10:56:00Z">
            <w:rPr>
              <w:sz w:val="26"/>
              <w:szCs w:val="26"/>
            </w:rPr>
          </w:rPrChange>
        </w:rPr>
        <w:t>cho</w:t>
      </w:r>
      <w:proofErr w:type="spellEnd"/>
      <w:r w:rsidRPr="00B41112">
        <w:rPr>
          <w:sz w:val="26"/>
          <w:szCs w:val="26"/>
          <w:rPrChange w:id="29417" w:author="Le Minh Nghia" w:date="2019-10-09T10:56:00Z">
            <w:rPr>
              <w:sz w:val="26"/>
              <w:szCs w:val="26"/>
            </w:rPr>
          </w:rPrChange>
        </w:rPr>
        <w:t xml:space="preserve"> </w:t>
      </w:r>
      <w:proofErr w:type="spellStart"/>
      <w:r w:rsidRPr="00B41112">
        <w:rPr>
          <w:sz w:val="26"/>
          <w:szCs w:val="26"/>
          <w:rPrChange w:id="29418" w:author="Le Minh Nghia" w:date="2019-10-09T10:56:00Z">
            <w:rPr>
              <w:sz w:val="26"/>
              <w:szCs w:val="26"/>
            </w:rPr>
          </w:rPrChange>
        </w:rPr>
        <w:t>mình</w:t>
      </w:r>
      <w:proofErr w:type="spellEnd"/>
      <w:r w:rsidRPr="00B41112">
        <w:rPr>
          <w:sz w:val="26"/>
          <w:szCs w:val="26"/>
          <w:rPrChange w:id="29419" w:author="Le Minh Nghia" w:date="2019-10-09T10:56:00Z">
            <w:rPr>
              <w:sz w:val="26"/>
              <w:szCs w:val="26"/>
            </w:rPr>
          </w:rPrChange>
        </w:rPr>
        <w:t>.</w:t>
      </w:r>
    </w:p>
    <w:p w:rsidR="001A2226" w:rsidRPr="00B41112" w:rsidRDefault="001A2226">
      <w:pPr>
        <w:rPr>
          <w:b/>
          <w:sz w:val="26"/>
          <w:szCs w:val="26"/>
          <w:rPrChange w:id="29420" w:author="Le Minh Nghia" w:date="2019-10-09T10:56:00Z">
            <w:rPr>
              <w:b/>
              <w:sz w:val="26"/>
              <w:szCs w:val="26"/>
            </w:rPr>
          </w:rPrChange>
        </w:rPr>
        <w:pPrChange w:id="29421" w:author="Le Minh Nghia" w:date="2019-10-09T10:41:00Z">
          <w:pPr>
            <w:ind w:firstLine="426"/>
          </w:pPr>
        </w:pPrChange>
      </w:pPr>
      <w:r w:rsidRPr="00B41112">
        <w:rPr>
          <w:noProof/>
          <w:sz w:val="26"/>
          <w:szCs w:val="26"/>
          <w:rPrChange w:id="29422" w:author="Le Minh Nghia" w:date="2019-10-09T10:56:00Z">
            <w:rPr>
              <w:noProof/>
            </w:rPr>
          </w:rPrChange>
        </w:rPr>
        <w:drawing>
          <wp:inline distT="0" distB="0" distL="0" distR="0" wp14:anchorId="78C4AC8C" wp14:editId="31F46B90">
            <wp:extent cx="5972175" cy="268732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687320"/>
                    </a:xfrm>
                    <a:prstGeom prst="rect">
                      <a:avLst/>
                    </a:prstGeom>
                  </pic:spPr>
                </pic:pic>
              </a:graphicData>
            </a:graphic>
          </wp:inline>
        </w:drawing>
      </w:r>
    </w:p>
    <w:p w:rsidR="001A2226" w:rsidRPr="00B41112" w:rsidRDefault="001A2226" w:rsidP="001A2226">
      <w:pPr>
        <w:ind w:left="709"/>
        <w:jc w:val="center"/>
        <w:rPr>
          <w:sz w:val="26"/>
          <w:szCs w:val="26"/>
          <w:rPrChange w:id="29423" w:author="Le Minh Nghia" w:date="2019-10-09T10:56:00Z">
            <w:rPr>
              <w:sz w:val="26"/>
              <w:szCs w:val="26"/>
            </w:rPr>
          </w:rPrChange>
        </w:rPr>
      </w:pPr>
      <w:proofErr w:type="spellStart"/>
      <w:r w:rsidRPr="00B41112">
        <w:rPr>
          <w:i/>
          <w:sz w:val="26"/>
          <w:szCs w:val="26"/>
          <w:rPrChange w:id="29424" w:author="Le Minh Nghia" w:date="2019-10-09T10:56:00Z">
            <w:rPr>
              <w:i/>
              <w:sz w:val="26"/>
              <w:szCs w:val="26"/>
            </w:rPr>
          </w:rPrChange>
        </w:rPr>
        <w:t>Hình</w:t>
      </w:r>
      <w:proofErr w:type="spellEnd"/>
      <w:r w:rsidRPr="00B41112">
        <w:rPr>
          <w:i/>
          <w:sz w:val="26"/>
          <w:szCs w:val="26"/>
          <w:rPrChange w:id="29425" w:author="Le Minh Nghia" w:date="2019-10-09T10:56:00Z">
            <w:rPr>
              <w:i/>
              <w:sz w:val="26"/>
              <w:szCs w:val="26"/>
            </w:rPr>
          </w:rPrChange>
        </w:rPr>
        <w:t xml:space="preserve"> 4.b.14.</w:t>
      </w:r>
      <w:r w:rsidR="007E4B01" w:rsidRPr="00B41112">
        <w:rPr>
          <w:i/>
          <w:sz w:val="26"/>
          <w:szCs w:val="26"/>
          <w:rPrChange w:id="29426" w:author="Le Minh Nghia" w:date="2019-10-09T10:56:00Z">
            <w:rPr>
              <w:i/>
              <w:sz w:val="26"/>
              <w:szCs w:val="26"/>
            </w:rPr>
          </w:rPrChange>
        </w:rPr>
        <w:t>a.</w:t>
      </w:r>
      <w:r w:rsidRPr="00B41112">
        <w:rPr>
          <w:i/>
          <w:sz w:val="26"/>
          <w:szCs w:val="26"/>
          <w:rPrChange w:id="29427" w:author="Le Minh Nghia" w:date="2019-10-09T10:56:00Z">
            <w:rPr>
              <w:i/>
              <w:sz w:val="26"/>
              <w:szCs w:val="26"/>
            </w:rPr>
          </w:rPrChange>
        </w:rPr>
        <w:t xml:space="preserve">3 </w:t>
      </w:r>
      <w:proofErr w:type="spellStart"/>
      <w:r w:rsidRPr="00B41112">
        <w:rPr>
          <w:i/>
          <w:sz w:val="26"/>
          <w:szCs w:val="26"/>
          <w:rPrChange w:id="29428" w:author="Le Minh Nghia" w:date="2019-10-09T10:56:00Z">
            <w:rPr>
              <w:i/>
              <w:sz w:val="26"/>
              <w:szCs w:val="26"/>
            </w:rPr>
          </w:rPrChange>
        </w:rPr>
        <w:t>Giao</w:t>
      </w:r>
      <w:proofErr w:type="spellEnd"/>
      <w:r w:rsidRPr="00B41112">
        <w:rPr>
          <w:i/>
          <w:sz w:val="26"/>
          <w:szCs w:val="26"/>
          <w:rPrChange w:id="29429" w:author="Le Minh Nghia" w:date="2019-10-09T10:56:00Z">
            <w:rPr>
              <w:i/>
              <w:sz w:val="26"/>
              <w:szCs w:val="26"/>
            </w:rPr>
          </w:rPrChange>
        </w:rPr>
        <w:t xml:space="preserve"> </w:t>
      </w:r>
      <w:proofErr w:type="spellStart"/>
      <w:r w:rsidRPr="00B41112">
        <w:rPr>
          <w:i/>
          <w:sz w:val="26"/>
          <w:szCs w:val="26"/>
          <w:rPrChange w:id="29430" w:author="Le Minh Nghia" w:date="2019-10-09T10:56:00Z">
            <w:rPr>
              <w:i/>
              <w:sz w:val="26"/>
              <w:szCs w:val="26"/>
            </w:rPr>
          </w:rPrChange>
        </w:rPr>
        <w:t>diện</w:t>
      </w:r>
      <w:proofErr w:type="spellEnd"/>
      <w:r w:rsidRPr="00B41112">
        <w:rPr>
          <w:i/>
          <w:sz w:val="26"/>
          <w:szCs w:val="26"/>
          <w:rPrChange w:id="29431" w:author="Le Minh Nghia" w:date="2019-10-09T10:56:00Z">
            <w:rPr>
              <w:i/>
              <w:sz w:val="26"/>
              <w:szCs w:val="26"/>
            </w:rPr>
          </w:rPrChange>
        </w:rPr>
        <w:t xml:space="preserve"> </w:t>
      </w:r>
      <w:proofErr w:type="spellStart"/>
      <w:r w:rsidRPr="00B41112">
        <w:rPr>
          <w:i/>
          <w:sz w:val="26"/>
          <w:szCs w:val="26"/>
          <w:rPrChange w:id="29432" w:author="Le Minh Nghia" w:date="2019-10-09T10:56:00Z">
            <w:rPr>
              <w:i/>
              <w:sz w:val="26"/>
              <w:szCs w:val="26"/>
            </w:rPr>
          </w:rPrChange>
        </w:rPr>
        <w:t>công</w:t>
      </w:r>
      <w:proofErr w:type="spellEnd"/>
      <w:r w:rsidRPr="00B41112">
        <w:rPr>
          <w:i/>
          <w:sz w:val="26"/>
          <w:szCs w:val="26"/>
          <w:rPrChange w:id="29433" w:author="Le Minh Nghia" w:date="2019-10-09T10:56:00Z">
            <w:rPr>
              <w:i/>
              <w:sz w:val="26"/>
              <w:szCs w:val="26"/>
            </w:rPr>
          </w:rPrChange>
        </w:rPr>
        <w:t xml:space="preserve"> </w:t>
      </w:r>
      <w:proofErr w:type="spellStart"/>
      <w:r w:rsidRPr="00B41112">
        <w:rPr>
          <w:i/>
          <w:sz w:val="26"/>
          <w:szCs w:val="26"/>
          <w:rPrChange w:id="29434" w:author="Le Minh Nghia" w:date="2019-10-09T10:56:00Z">
            <w:rPr>
              <w:i/>
              <w:sz w:val="26"/>
              <w:szCs w:val="26"/>
            </w:rPr>
          </w:rPrChange>
        </w:rPr>
        <w:t>việc</w:t>
      </w:r>
      <w:proofErr w:type="spellEnd"/>
      <w:r w:rsidRPr="00B41112">
        <w:rPr>
          <w:i/>
          <w:sz w:val="26"/>
          <w:szCs w:val="26"/>
          <w:rPrChange w:id="29435" w:author="Le Minh Nghia" w:date="2019-10-09T10:56:00Z">
            <w:rPr>
              <w:i/>
              <w:sz w:val="26"/>
              <w:szCs w:val="26"/>
            </w:rPr>
          </w:rPrChange>
        </w:rPr>
        <w:t xml:space="preserve"> </w:t>
      </w:r>
      <w:proofErr w:type="spellStart"/>
      <w:r w:rsidRPr="00B41112">
        <w:rPr>
          <w:i/>
          <w:sz w:val="26"/>
          <w:szCs w:val="26"/>
          <w:rPrChange w:id="29436" w:author="Le Minh Nghia" w:date="2019-10-09T10:56:00Z">
            <w:rPr>
              <w:i/>
              <w:sz w:val="26"/>
              <w:szCs w:val="26"/>
            </w:rPr>
          </w:rPrChange>
        </w:rPr>
        <w:t>của</w:t>
      </w:r>
      <w:proofErr w:type="spellEnd"/>
      <w:r w:rsidRPr="00B41112">
        <w:rPr>
          <w:i/>
          <w:sz w:val="26"/>
          <w:szCs w:val="26"/>
          <w:rPrChange w:id="29437" w:author="Le Minh Nghia" w:date="2019-10-09T10:56:00Z">
            <w:rPr>
              <w:i/>
              <w:sz w:val="26"/>
              <w:szCs w:val="26"/>
            </w:rPr>
          </w:rPrChange>
        </w:rPr>
        <w:t xml:space="preserve"> </w:t>
      </w:r>
      <w:proofErr w:type="spellStart"/>
      <w:r w:rsidRPr="00B41112">
        <w:rPr>
          <w:i/>
          <w:sz w:val="26"/>
          <w:szCs w:val="26"/>
          <w:rPrChange w:id="29438" w:author="Le Minh Nghia" w:date="2019-10-09T10:56:00Z">
            <w:rPr>
              <w:i/>
              <w:sz w:val="26"/>
              <w:szCs w:val="26"/>
            </w:rPr>
          </w:rPrChange>
        </w:rPr>
        <w:t>sinh</w:t>
      </w:r>
      <w:proofErr w:type="spellEnd"/>
      <w:r w:rsidRPr="00B41112">
        <w:rPr>
          <w:i/>
          <w:sz w:val="26"/>
          <w:szCs w:val="26"/>
          <w:rPrChange w:id="29439" w:author="Le Minh Nghia" w:date="2019-10-09T10:56:00Z">
            <w:rPr>
              <w:i/>
              <w:sz w:val="26"/>
              <w:szCs w:val="26"/>
            </w:rPr>
          </w:rPrChange>
        </w:rPr>
        <w:t xml:space="preserve"> </w:t>
      </w:r>
      <w:proofErr w:type="spellStart"/>
      <w:r w:rsidRPr="00B41112">
        <w:rPr>
          <w:i/>
          <w:sz w:val="26"/>
          <w:szCs w:val="26"/>
          <w:rPrChange w:id="29440" w:author="Le Minh Nghia" w:date="2019-10-09T10:56:00Z">
            <w:rPr>
              <w:i/>
              <w:sz w:val="26"/>
              <w:szCs w:val="26"/>
            </w:rPr>
          </w:rPrChange>
        </w:rPr>
        <w:t>viên</w:t>
      </w:r>
      <w:proofErr w:type="spellEnd"/>
    </w:p>
    <w:p w:rsidR="001A2226" w:rsidRPr="00B41112" w:rsidRDefault="001A2226" w:rsidP="001A2226">
      <w:pPr>
        <w:ind w:firstLine="426"/>
        <w:rPr>
          <w:ins w:id="29441" w:author="Le Minh Nghia" w:date="2019-10-09T10:41:00Z"/>
          <w:b/>
          <w:sz w:val="26"/>
          <w:szCs w:val="26"/>
          <w:rPrChange w:id="29442" w:author="Le Minh Nghia" w:date="2019-10-09T10:56:00Z">
            <w:rPr>
              <w:ins w:id="29443" w:author="Le Minh Nghia" w:date="2019-10-09T10:41:00Z"/>
              <w:b/>
              <w:sz w:val="26"/>
              <w:szCs w:val="26"/>
            </w:rPr>
          </w:rPrChange>
        </w:rPr>
      </w:pPr>
    </w:p>
    <w:p w:rsidR="00CE3A23" w:rsidRPr="00B41112" w:rsidRDefault="00CE3A23" w:rsidP="001A2226">
      <w:pPr>
        <w:ind w:firstLine="426"/>
        <w:rPr>
          <w:b/>
          <w:sz w:val="26"/>
          <w:szCs w:val="26"/>
          <w:rPrChange w:id="29444" w:author="Le Minh Nghia" w:date="2019-10-09T10:56:00Z">
            <w:rPr>
              <w:b/>
              <w:sz w:val="26"/>
              <w:szCs w:val="26"/>
            </w:rPr>
          </w:rPrChange>
        </w:rPr>
      </w:pPr>
    </w:p>
    <w:p w:rsidR="008662E2" w:rsidRPr="00B41112" w:rsidRDefault="008662E2">
      <w:pPr>
        <w:pStyle w:val="ListParagraph"/>
        <w:numPr>
          <w:ilvl w:val="0"/>
          <w:numId w:val="48"/>
        </w:numPr>
        <w:ind w:left="360"/>
        <w:rPr>
          <w:b/>
          <w:sz w:val="26"/>
          <w:szCs w:val="26"/>
          <w:rPrChange w:id="29445" w:author="Le Minh Nghia" w:date="2019-10-09T10:56:00Z">
            <w:rPr>
              <w:b/>
              <w:sz w:val="26"/>
              <w:szCs w:val="26"/>
            </w:rPr>
          </w:rPrChange>
        </w:rPr>
        <w:pPrChange w:id="29446" w:author="Le Minh Nghia" w:date="2019-10-09T10:41:00Z">
          <w:pPr>
            <w:pStyle w:val="ListParagraph"/>
            <w:numPr>
              <w:numId w:val="48"/>
            </w:numPr>
            <w:ind w:left="1080" w:hanging="360"/>
          </w:pPr>
        </w:pPrChange>
      </w:pPr>
      <w:proofErr w:type="spellStart"/>
      <w:r w:rsidRPr="00B41112">
        <w:rPr>
          <w:b/>
          <w:sz w:val="26"/>
          <w:szCs w:val="26"/>
          <w:rPrChange w:id="29447" w:author="Le Minh Nghia" w:date="2019-10-09T10:56:00Z">
            <w:rPr>
              <w:b/>
              <w:sz w:val="26"/>
              <w:szCs w:val="26"/>
            </w:rPr>
          </w:rPrChange>
        </w:rPr>
        <w:lastRenderedPageBreak/>
        <w:t>Giao</w:t>
      </w:r>
      <w:proofErr w:type="spellEnd"/>
      <w:r w:rsidRPr="00B41112">
        <w:rPr>
          <w:b/>
          <w:sz w:val="26"/>
          <w:szCs w:val="26"/>
          <w:rPrChange w:id="29448" w:author="Le Minh Nghia" w:date="2019-10-09T10:56:00Z">
            <w:rPr>
              <w:b/>
              <w:sz w:val="26"/>
              <w:szCs w:val="26"/>
            </w:rPr>
          </w:rPrChange>
        </w:rPr>
        <w:t xml:space="preserve"> </w:t>
      </w:r>
      <w:proofErr w:type="spellStart"/>
      <w:r w:rsidRPr="00B41112">
        <w:rPr>
          <w:b/>
          <w:sz w:val="26"/>
          <w:szCs w:val="26"/>
          <w:rPrChange w:id="29449" w:author="Le Minh Nghia" w:date="2019-10-09T10:56:00Z">
            <w:rPr>
              <w:b/>
              <w:sz w:val="26"/>
              <w:szCs w:val="26"/>
            </w:rPr>
          </w:rPrChange>
        </w:rPr>
        <w:t>diện</w:t>
      </w:r>
      <w:proofErr w:type="spellEnd"/>
      <w:r w:rsidRPr="00B41112">
        <w:rPr>
          <w:b/>
          <w:sz w:val="26"/>
          <w:szCs w:val="26"/>
          <w:rPrChange w:id="29450" w:author="Le Minh Nghia" w:date="2019-10-09T10:56:00Z">
            <w:rPr>
              <w:b/>
              <w:sz w:val="26"/>
              <w:szCs w:val="26"/>
            </w:rPr>
          </w:rPrChange>
        </w:rPr>
        <w:t xml:space="preserve"> </w:t>
      </w:r>
      <w:proofErr w:type="spellStart"/>
      <w:r w:rsidRPr="00B41112">
        <w:rPr>
          <w:b/>
          <w:sz w:val="26"/>
          <w:szCs w:val="26"/>
          <w:rPrChange w:id="29451" w:author="Le Minh Nghia" w:date="2019-10-09T10:56:00Z">
            <w:rPr>
              <w:b/>
              <w:sz w:val="26"/>
              <w:szCs w:val="26"/>
            </w:rPr>
          </w:rPrChange>
        </w:rPr>
        <w:t>thông</w:t>
      </w:r>
      <w:proofErr w:type="spellEnd"/>
      <w:r w:rsidRPr="00B41112">
        <w:rPr>
          <w:b/>
          <w:sz w:val="26"/>
          <w:szCs w:val="26"/>
          <w:rPrChange w:id="29452" w:author="Le Minh Nghia" w:date="2019-10-09T10:56:00Z">
            <w:rPr>
              <w:b/>
              <w:sz w:val="26"/>
              <w:szCs w:val="26"/>
            </w:rPr>
          </w:rPrChange>
        </w:rPr>
        <w:t xml:space="preserve"> tin </w:t>
      </w:r>
      <w:proofErr w:type="spellStart"/>
      <w:r w:rsidRPr="00B41112">
        <w:rPr>
          <w:b/>
          <w:sz w:val="26"/>
          <w:szCs w:val="26"/>
          <w:rPrChange w:id="29453" w:author="Le Minh Nghia" w:date="2019-10-09T10:56:00Z">
            <w:rPr>
              <w:b/>
              <w:sz w:val="26"/>
              <w:szCs w:val="26"/>
            </w:rPr>
          </w:rPrChange>
        </w:rPr>
        <w:t>cá</w:t>
      </w:r>
      <w:proofErr w:type="spellEnd"/>
      <w:r w:rsidRPr="00B41112">
        <w:rPr>
          <w:b/>
          <w:sz w:val="26"/>
          <w:szCs w:val="26"/>
          <w:rPrChange w:id="29454" w:author="Le Minh Nghia" w:date="2019-10-09T10:56:00Z">
            <w:rPr>
              <w:b/>
              <w:sz w:val="26"/>
              <w:szCs w:val="26"/>
            </w:rPr>
          </w:rPrChange>
        </w:rPr>
        <w:t xml:space="preserve"> </w:t>
      </w:r>
      <w:proofErr w:type="spellStart"/>
      <w:r w:rsidRPr="00B41112">
        <w:rPr>
          <w:b/>
          <w:sz w:val="26"/>
          <w:szCs w:val="26"/>
          <w:rPrChange w:id="29455" w:author="Le Minh Nghia" w:date="2019-10-09T10:56:00Z">
            <w:rPr>
              <w:b/>
              <w:sz w:val="26"/>
              <w:szCs w:val="26"/>
            </w:rPr>
          </w:rPrChange>
        </w:rPr>
        <w:t>nhân</w:t>
      </w:r>
      <w:proofErr w:type="spellEnd"/>
      <w:r w:rsidRPr="00B41112">
        <w:rPr>
          <w:b/>
          <w:sz w:val="26"/>
          <w:szCs w:val="26"/>
          <w:rPrChange w:id="29456" w:author="Le Minh Nghia" w:date="2019-10-09T10:56:00Z">
            <w:rPr>
              <w:b/>
              <w:sz w:val="26"/>
              <w:szCs w:val="26"/>
            </w:rPr>
          </w:rPrChange>
        </w:rPr>
        <w:t xml:space="preserve"> </w:t>
      </w:r>
      <w:proofErr w:type="spellStart"/>
      <w:r w:rsidRPr="00B41112">
        <w:rPr>
          <w:b/>
          <w:sz w:val="26"/>
          <w:szCs w:val="26"/>
          <w:rPrChange w:id="29457" w:author="Le Minh Nghia" w:date="2019-10-09T10:56:00Z">
            <w:rPr>
              <w:b/>
              <w:sz w:val="26"/>
              <w:szCs w:val="26"/>
            </w:rPr>
          </w:rPrChange>
        </w:rPr>
        <w:t>và</w:t>
      </w:r>
      <w:proofErr w:type="spellEnd"/>
      <w:r w:rsidRPr="00B41112">
        <w:rPr>
          <w:b/>
          <w:sz w:val="26"/>
          <w:szCs w:val="26"/>
          <w:rPrChange w:id="29458" w:author="Le Minh Nghia" w:date="2019-10-09T10:56:00Z">
            <w:rPr>
              <w:b/>
              <w:sz w:val="26"/>
              <w:szCs w:val="26"/>
            </w:rPr>
          </w:rPrChange>
        </w:rPr>
        <w:t xml:space="preserve"> </w:t>
      </w:r>
      <w:proofErr w:type="spellStart"/>
      <w:r w:rsidRPr="00B41112">
        <w:rPr>
          <w:b/>
          <w:sz w:val="26"/>
          <w:szCs w:val="26"/>
          <w:rPrChange w:id="29459" w:author="Le Minh Nghia" w:date="2019-10-09T10:56:00Z">
            <w:rPr>
              <w:b/>
              <w:sz w:val="26"/>
              <w:szCs w:val="26"/>
            </w:rPr>
          </w:rPrChange>
        </w:rPr>
        <w:t>việc</w:t>
      </w:r>
      <w:proofErr w:type="spellEnd"/>
      <w:r w:rsidRPr="00B41112">
        <w:rPr>
          <w:b/>
          <w:sz w:val="26"/>
          <w:szCs w:val="26"/>
          <w:rPrChange w:id="29460" w:author="Le Minh Nghia" w:date="2019-10-09T10:56:00Z">
            <w:rPr>
              <w:b/>
              <w:sz w:val="26"/>
              <w:szCs w:val="26"/>
            </w:rPr>
          </w:rPrChange>
        </w:rPr>
        <w:t xml:space="preserve"> </w:t>
      </w:r>
      <w:proofErr w:type="spellStart"/>
      <w:r w:rsidRPr="00B41112">
        <w:rPr>
          <w:b/>
          <w:sz w:val="26"/>
          <w:szCs w:val="26"/>
          <w:rPrChange w:id="29461" w:author="Le Minh Nghia" w:date="2019-10-09T10:56:00Z">
            <w:rPr>
              <w:b/>
              <w:sz w:val="26"/>
              <w:szCs w:val="26"/>
            </w:rPr>
          </w:rPrChange>
        </w:rPr>
        <w:t>làm</w:t>
      </w:r>
      <w:proofErr w:type="spellEnd"/>
      <w:r w:rsidRPr="00B41112">
        <w:rPr>
          <w:b/>
          <w:sz w:val="26"/>
          <w:szCs w:val="26"/>
          <w:rPrChange w:id="29462" w:author="Le Minh Nghia" w:date="2019-10-09T10:56:00Z">
            <w:rPr>
              <w:b/>
              <w:sz w:val="26"/>
              <w:szCs w:val="26"/>
            </w:rPr>
          </w:rPrChange>
        </w:rPr>
        <w:t xml:space="preserve"> </w:t>
      </w:r>
      <w:proofErr w:type="spellStart"/>
      <w:r w:rsidRPr="00B41112">
        <w:rPr>
          <w:b/>
          <w:sz w:val="26"/>
          <w:szCs w:val="26"/>
          <w:rPrChange w:id="29463" w:author="Le Minh Nghia" w:date="2019-10-09T10:56:00Z">
            <w:rPr>
              <w:b/>
              <w:sz w:val="26"/>
              <w:szCs w:val="26"/>
            </w:rPr>
          </w:rPrChange>
        </w:rPr>
        <w:t>của</w:t>
      </w:r>
      <w:proofErr w:type="spellEnd"/>
      <w:r w:rsidRPr="00B41112">
        <w:rPr>
          <w:b/>
          <w:sz w:val="26"/>
          <w:szCs w:val="26"/>
          <w:rPrChange w:id="29464" w:author="Le Minh Nghia" w:date="2019-10-09T10:56:00Z">
            <w:rPr>
              <w:b/>
              <w:sz w:val="26"/>
              <w:szCs w:val="26"/>
            </w:rPr>
          </w:rPrChange>
        </w:rPr>
        <w:t xml:space="preserve"> </w:t>
      </w:r>
      <w:proofErr w:type="spellStart"/>
      <w:r w:rsidRPr="00B41112">
        <w:rPr>
          <w:b/>
          <w:sz w:val="26"/>
          <w:szCs w:val="26"/>
          <w:rPrChange w:id="29465" w:author="Le Minh Nghia" w:date="2019-10-09T10:56:00Z">
            <w:rPr>
              <w:b/>
              <w:sz w:val="26"/>
              <w:szCs w:val="26"/>
            </w:rPr>
          </w:rPrChange>
        </w:rPr>
        <w:t>cựu</w:t>
      </w:r>
      <w:proofErr w:type="spellEnd"/>
      <w:r w:rsidRPr="00B41112">
        <w:rPr>
          <w:b/>
          <w:sz w:val="26"/>
          <w:szCs w:val="26"/>
          <w:rPrChange w:id="29466" w:author="Le Minh Nghia" w:date="2019-10-09T10:56:00Z">
            <w:rPr>
              <w:b/>
              <w:sz w:val="26"/>
              <w:szCs w:val="26"/>
            </w:rPr>
          </w:rPrChange>
        </w:rPr>
        <w:t xml:space="preserve"> </w:t>
      </w:r>
      <w:proofErr w:type="spellStart"/>
      <w:r w:rsidRPr="00B41112">
        <w:rPr>
          <w:b/>
          <w:sz w:val="26"/>
          <w:szCs w:val="26"/>
          <w:rPrChange w:id="29467" w:author="Le Minh Nghia" w:date="2019-10-09T10:56:00Z">
            <w:rPr>
              <w:b/>
              <w:sz w:val="26"/>
              <w:szCs w:val="26"/>
            </w:rPr>
          </w:rPrChange>
        </w:rPr>
        <w:t>sinh</w:t>
      </w:r>
      <w:proofErr w:type="spellEnd"/>
      <w:r w:rsidRPr="00B41112">
        <w:rPr>
          <w:b/>
          <w:sz w:val="26"/>
          <w:szCs w:val="26"/>
          <w:rPrChange w:id="29468" w:author="Le Minh Nghia" w:date="2019-10-09T10:56:00Z">
            <w:rPr>
              <w:b/>
              <w:sz w:val="26"/>
              <w:szCs w:val="26"/>
            </w:rPr>
          </w:rPrChange>
        </w:rPr>
        <w:t xml:space="preserve"> </w:t>
      </w:r>
      <w:proofErr w:type="spellStart"/>
      <w:r w:rsidRPr="00B41112">
        <w:rPr>
          <w:b/>
          <w:sz w:val="26"/>
          <w:szCs w:val="26"/>
          <w:rPrChange w:id="29469" w:author="Le Minh Nghia" w:date="2019-10-09T10:56:00Z">
            <w:rPr>
              <w:b/>
              <w:sz w:val="26"/>
              <w:szCs w:val="26"/>
            </w:rPr>
          </w:rPrChange>
        </w:rPr>
        <w:t>viên</w:t>
      </w:r>
      <w:proofErr w:type="spellEnd"/>
    </w:p>
    <w:p w:rsidR="00203FCD" w:rsidRPr="00B41112" w:rsidRDefault="00203FCD" w:rsidP="008662E2">
      <w:pPr>
        <w:pStyle w:val="ListParagraph"/>
        <w:rPr>
          <w:sz w:val="26"/>
          <w:szCs w:val="26"/>
          <w:rPrChange w:id="29470" w:author="Le Minh Nghia" w:date="2019-10-09T10:56:00Z">
            <w:rPr>
              <w:sz w:val="26"/>
              <w:szCs w:val="26"/>
            </w:rPr>
          </w:rPrChange>
        </w:rPr>
      </w:pPr>
    </w:p>
    <w:p w:rsidR="001A2226" w:rsidRPr="00B41112" w:rsidRDefault="00AD08D6">
      <w:pPr>
        <w:pStyle w:val="ListParagraph"/>
        <w:numPr>
          <w:ilvl w:val="0"/>
          <w:numId w:val="5"/>
        </w:numPr>
        <w:ind w:left="720"/>
        <w:rPr>
          <w:sz w:val="26"/>
          <w:szCs w:val="26"/>
          <w:rPrChange w:id="29471" w:author="Le Minh Nghia" w:date="2019-10-09T10:56:00Z">
            <w:rPr>
              <w:sz w:val="26"/>
              <w:szCs w:val="26"/>
            </w:rPr>
          </w:rPrChange>
        </w:rPr>
        <w:pPrChange w:id="29472" w:author="Le Minh Nghia" w:date="2019-10-09T10:41:00Z">
          <w:pPr>
            <w:pStyle w:val="ListParagraph"/>
            <w:numPr>
              <w:numId w:val="5"/>
            </w:numPr>
            <w:ind w:left="1440" w:hanging="360"/>
          </w:pPr>
        </w:pPrChange>
      </w:pPr>
      <w:proofErr w:type="spellStart"/>
      <w:r w:rsidRPr="00B41112">
        <w:rPr>
          <w:b/>
          <w:sz w:val="26"/>
          <w:szCs w:val="26"/>
          <w:rPrChange w:id="29473" w:author="Le Minh Nghia" w:date="2019-10-09T10:56:00Z">
            <w:rPr>
              <w:b/>
              <w:sz w:val="26"/>
              <w:szCs w:val="26"/>
            </w:rPr>
          </w:rPrChange>
        </w:rPr>
        <w:t>Phần</w:t>
      </w:r>
      <w:proofErr w:type="spellEnd"/>
      <w:r w:rsidRPr="00B41112">
        <w:rPr>
          <w:b/>
          <w:sz w:val="26"/>
          <w:szCs w:val="26"/>
          <w:rPrChange w:id="29474" w:author="Le Minh Nghia" w:date="2019-10-09T10:56:00Z">
            <w:rPr>
              <w:b/>
              <w:sz w:val="26"/>
              <w:szCs w:val="26"/>
            </w:rPr>
          </w:rPrChange>
        </w:rPr>
        <w:t xml:space="preserve"> Settings</w:t>
      </w:r>
      <w:r w:rsidRPr="00B41112">
        <w:rPr>
          <w:sz w:val="26"/>
          <w:szCs w:val="26"/>
          <w:rPrChange w:id="29475" w:author="Le Minh Nghia" w:date="2019-10-09T10:56:00Z">
            <w:rPr>
              <w:sz w:val="26"/>
              <w:szCs w:val="26"/>
            </w:rPr>
          </w:rPrChange>
        </w:rPr>
        <w:t xml:space="preserve">: </w:t>
      </w:r>
      <w:proofErr w:type="spellStart"/>
      <w:r w:rsidRPr="00B41112">
        <w:rPr>
          <w:sz w:val="26"/>
          <w:szCs w:val="26"/>
          <w:rPrChange w:id="29476" w:author="Le Minh Nghia" w:date="2019-10-09T10:56:00Z">
            <w:rPr>
              <w:sz w:val="26"/>
              <w:szCs w:val="26"/>
            </w:rPr>
          </w:rPrChange>
        </w:rPr>
        <w:t>cho</w:t>
      </w:r>
      <w:proofErr w:type="spellEnd"/>
      <w:r w:rsidRPr="00B41112">
        <w:rPr>
          <w:sz w:val="26"/>
          <w:szCs w:val="26"/>
          <w:rPrChange w:id="29477" w:author="Le Minh Nghia" w:date="2019-10-09T10:56:00Z">
            <w:rPr>
              <w:sz w:val="26"/>
              <w:szCs w:val="26"/>
            </w:rPr>
          </w:rPrChange>
        </w:rPr>
        <w:t xml:space="preserve"> </w:t>
      </w:r>
      <w:proofErr w:type="spellStart"/>
      <w:r w:rsidRPr="00B41112">
        <w:rPr>
          <w:sz w:val="26"/>
          <w:szCs w:val="26"/>
          <w:rPrChange w:id="29478" w:author="Le Minh Nghia" w:date="2019-10-09T10:56:00Z">
            <w:rPr>
              <w:sz w:val="26"/>
              <w:szCs w:val="26"/>
            </w:rPr>
          </w:rPrChange>
        </w:rPr>
        <w:t>phép</w:t>
      </w:r>
      <w:proofErr w:type="spellEnd"/>
      <w:r w:rsidRPr="00B41112">
        <w:rPr>
          <w:sz w:val="26"/>
          <w:szCs w:val="26"/>
          <w:rPrChange w:id="29479" w:author="Le Minh Nghia" w:date="2019-10-09T10:56:00Z">
            <w:rPr>
              <w:sz w:val="26"/>
              <w:szCs w:val="26"/>
            </w:rPr>
          </w:rPrChange>
        </w:rPr>
        <w:t xml:space="preserve"> </w:t>
      </w:r>
      <w:proofErr w:type="spellStart"/>
      <w:r w:rsidRPr="00B41112">
        <w:rPr>
          <w:sz w:val="26"/>
          <w:szCs w:val="26"/>
          <w:rPrChange w:id="29480" w:author="Le Minh Nghia" w:date="2019-10-09T10:56:00Z">
            <w:rPr>
              <w:sz w:val="26"/>
              <w:szCs w:val="26"/>
            </w:rPr>
          </w:rPrChange>
        </w:rPr>
        <w:t>cựu</w:t>
      </w:r>
      <w:proofErr w:type="spellEnd"/>
      <w:r w:rsidRPr="00B41112">
        <w:rPr>
          <w:sz w:val="26"/>
          <w:szCs w:val="26"/>
          <w:rPrChange w:id="29481" w:author="Le Minh Nghia" w:date="2019-10-09T10:56:00Z">
            <w:rPr>
              <w:sz w:val="26"/>
              <w:szCs w:val="26"/>
            </w:rPr>
          </w:rPrChange>
        </w:rPr>
        <w:t xml:space="preserve"> </w:t>
      </w:r>
      <w:proofErr w:type="spellStart"/>
      <w:r w:rsidRPr="00B41112">
        <w:rPr>
          <w:sz w:val="26"/>
          <w:szCs w:val="26"/>
          <w:rPrChange w:id="29482" w:author="Le Minh Nghia" w:date="2019-10-09T10:56:00Z">
            <w:rPr>
              <w:sz w:val="26"/>
              <w:szCs w:val="26"/>
            </w:rPr>
          </w:rPrChange>
        </w:rPr>
        <w:t>sinh</w:t>
      </w:r>
      <w:proofErr w:type="spellEnd"/>
      <w:r w:rsidRPr="00B41112">
        <w:rPr>
          <w:sz w:val="26"/>
          <w:szCs w:val="26"/>
          <w:rPrChange w:id="29483" w:author="Le Minh Nghia" w:date="2019-10-09T10:56:00Z">
            <w:rPr>
              <w:sz w:val="26"/>
              <w:szCs w:val="26"/>
            </w:rPr>
          </w:rPrChange>
        </w:rPr>
        <w:t xml:space="preserve"> </w:t>
      </w:r>
      <w:proofErr w:type="spellStart"/>
      <w:r w:rsidRPr="00B41112">
        <w:rPr>
          <w:sz w:val="26"/>
          <w:szCs w:val="26"/>
          <w:rPrChange w:id="29484" w:author="Le Minh Nghia" w:date="2019-10-09T10:56:00Z">
            <w:rPr>
              <w:sz w:val="26"/>
              <w:szCs w:val="26"/>
            </w:rPr>
          </w:rPrChange>
        </w:rPr>
        <w:t>viên</w:t>
      </w:r>
      <w:proofErr w:type="spellEnd"/>
      <w:r w:rsidRPr="00B41112">
        <w:rPr>
          <w:sz w:val="26"/>
          <w:szCs w:val="26"/>
          <w:rPrChange w:id="29485" w:author="Le Minh Nghia" w:date="2019-10-09T10:56:00Z">
            <w:rPr>
              <w:sz w:val="26"/>
              <w:szCs w:val="26"/>
            </w:rPr>
          </w:rPrChange>
        </w:rPr>
        <w:t xml:space="preserve"> </w:t>
      </w:r>
      <w:proofErr w:type="spellStart"/>
      <w:r w:rsidRPr="00B41112">
        <w:rPr>
          <w:sz w:val="26"/>
          <w:szCs w:val="26"/>
          <w:rPrChange w:id="29486" w:author="Le Minh Nghia" w:date="2019-10-09T10:56:00Z">
            <w:rPr>
              <w:sz w:val="26"/>
              <w:szCs w:val="26"/>
            </w:rPr>
          </w:rPrChange>
        </w:rPr>
        <w:t>có</w:t>
      </w:r>
      <w:proofErr w:type="spellEnd"/>
      <w:r w:rsidRPr="00B41112">
        <w:rPr>
          <w:sz w:val="26"/>
          <w:szCs w:val="26"/>
          <w:rPrChange w:id="29487" w:author="Le Minh Nghia" w:date="2019-10-09T10:56:00Z">
            <w:rPr>
              <w:sz w:val="26"/>
              <w:szCs w:val="26"/>
            </w:rPr>
          </w:rPrChange>
        </w:rPr>
        <w:t xml:space="preserve"> </w:t>
      </w:r>
      <w:proofErr w:type="spellStart"/>
      <w:r w:rsidRPr="00B41112">
        <w:rPr>
          <w:sz w:val="26"/>
          <w:szCs w:val="26"/>
          <w:rPrChange w:id="29488" w:author="Le Minh Nghia" w:date="2019-10-09T10:56:00Z">
            <w:rPr>
              <w:sz w:val="26"/>
              <w:szCs w:val="26"/>
            </w:rPr>
          </w:rPrChange>
        </w:rPr>
        <w:t>thể</w:t>
      </w:r>
      <w:proofErr w:type="spellEnd"/>
      <w:r w:rsidRPr="00B41112">
        <w:rPr>
          <w:sz w:val="26"/>
          <w:szCs w:val="26"/>
          <w:rPrChange w:id="29489" w:author="Le Minh Nghia" w:date="2019-10-09T10:56:00Z">
            <w:rPr>
              <w:sz w:val="26"/>
              <w:szCs w:val="26"/>
            </w:rPr>
          </w:rPrChange>
        </w:rPr>
        <w:t xml:space="preserve"> </w:t>
      </w:r>
      <w:proofErr w:type="spellStart"/>
      <w:r w:rsidRPr="00B41112">
        <w:rPr>
          <w:sz w:val="26"/>
          <w:szCs w:val="26"/>
          <w:rPrChange w:id="29490" w:author="Le Minh Nghia" w:date="2019-10-09T10:56:00Z">
            <w:rPr>
              <w:sz w:val="26"/>
              <w:szCs w:val="26"/>
            </w:rPr>
          </w:rPrChange>
        </w:rPr>
        <w:t>cập</w:t>
      </w:r>
      <w:proofErr w:type="spellEnd"/>
      <w:r w:rsidRPr="00B41112">
        <w:rPr>
          <w:sz w:val="26"/>
          <w:szCs w:val="26"/>
          <w:rPrChange w:id="29491" w:author="Le Minh Nghia" w:date="2019-10-09T10:56:00Z">
            <w:rPr>
              <w:sz w:val="26"/>
              <w:szCs w:val="26"/>
            </w:rPr>
          </w:rPrChange>
        </w:rPr>
        <w:t xml:space="preserve"> </w:t>
      </w:r>
      <w:proofErr w:type="spellStart"/>
      <w:r w:rsidRPr="00B41112">
        <w:rPr>
          <w:sz w:val="26"/>
          <w:szCs w:val="26"/>
          <w:rPrChange w:id="29492" w:author="Le Minh Nghia" w:date="2019-10-09T10:56:00Z">
            <w:rPr>
              <w:sz w:val="26"/>
              <w:szCs w:val="26"/>
            </w:rPr>
          </w:rPrChange>
        </w:rPr>
        <w:t>nhật</w:t>
      </w:r>
      <w:proofErr w:type="spellEnd"/>
      <w:r w:rsidRPr="00B41112">
        <w:rPr>
          <w:sz w:val="26"/>
          <w:szCs w:val="26"/>
          <w:rPrChange w:id="29493" w:author="Le Minh Nghia" w:date="2019-10-09T10:56:00Z">
            <w:rPr>
              <w:sz w:val="26"/>
              <w:szCs w:val="26"/>
            </w:rPr>
          </w:rPrChange>
        </w:rPr>
        <w:t xml:space="preserve"> </w:t>
      </w:r>
      <w:proofErr w:type="spellStart"/>
      <w:r w:rsidRPr="00B41112">
        <w:rPr>
          <w:sz w:val="26"/>
          <w:szCs w:val="26"/>
          <w:rPrChange w:id="29494" w:author="Le Minh Nghia" w:date="2019-10-09T10:56:00Z">
            <w:rPr>
              <w:sz w:val="26"/>
              <w:szCs w:val="26"/>
            </w:rPr>
          </w:rPrChange>
        </w:rPr>
        <w:t>lại</w:t>
      </w:r>
      <w:proofErr w:type="spellEnd"/>
      <w:r w:rsidRPr="00B41112">
        <w:rPr>
          <w:sz w:val="26"/>
          <w:szCs w:val="26"/>
          <w:rPrChange w:id="29495" w:author="Le Minh Nghia" w:date="2019-10-09T10:56:00Z">
            <w:rPr>
              <w:sz w:val="26"/>
              <w:szCs w:val="26"/>
            </w:rPr>
          </w:rPrChange>
        </w:rPr>
        <w:t xml:space="preserve"> </w:t>
      </w:r>
      <w:proofErr w:type="spellStart"/>
      <w:r w:rsidRPr="00B41112">
        <w:rPr>
          <w:sz w:val="26"/>
          <w:szCs w:val="26"/>
          <w:rPrChange w:id="29496" w:author="Le Minh Nghia" w:date="2019-10-09T10:56:00Z">
            <w:rPr>
              <w:sz w:val="26"/>
              <w:szCs w:val="26"/>
            </w:rPr>
          </w:rPrChange>
        </w:rPr>
        <w:t>những</w:t>
      </w:r>
      <w:proofErr w:type="spellEnd"/>
      <w:r w:rsidRPr="00B41112">
        <w:rPr>
          <w:sz w:val="26"/>
          <w:szCs w:val="26"/>
          <w:rPrChange w:id="29497" w:author="Le Minh Nghia" w:date="2019-10-09T10:56:00Z">
            <w:rPr>
              <w:sz w:val="26"/>
              <w:szCs w:val="26"/>
            </w:rPr>
          </w:rPrChange>
        </w:rPr>
        <w:t xml:space="preserve"> </w:t>
      </w:r>
      <w:proofErr w:type="spellStart"/>
      <w:r w:rsidRPr="00B41112">
        <w:rPr>
          <w:sz w:val="26"/>
          <w:szCs w:val="26"/>
          <w:rPrChange w:id="29498" w:author="Le Minh Nghia" w:date="2019-10-09T10:56:00Z">
            <w:rPr>
              <w:sz w:val="26"/>
              <w:szCs w:val="26"/>
            </w:rPr>
          </w:rPrChange>
        </w:rPr>
        <w:t>thông</w:t>
      </w:r>
      <w:proofErr w:type="spellEnd"/>
      <w:r w:rsidRPr="00B41112">
        <w:rPr>
          <w:sz w:val="26"/>
          <w:szCs w:val="26"/>
          <w:rPrChange w:id="29499" w:author="Le Minh Nghia" w:date="2019-10-09T10:56:00Z">
            <w:rPr>
              <w:sz w:val="26"/>
              <w:szCs w:val="26"/>
            </w:rPr>
          </w:rPrChange>
        </w:rPr>
        <w:t xml:space="preserve"> tin </w:t>
      </w:r>
      <w:proofErr w:type="spellStart"/>
      <w:r w:rsidRPr="00B41112">
        <w:rPr>
          <w:sz w:val="26"/>
          <w:szCs w:val="26"/>
          <w:rPrChange w:id="29500" w:author="Le Minh Nghia" w:date="2019-10-09T10:56:00Z">
            <w:rPr>
              <w:sz w:val="26"/>
              <w:szCs w:val="26"/>
            </w:rPr>
          </w:rPrChange>
        </w:rPr>
        <w:t>cá</w:t>
      </w:r>
      <w:proofErr w:type="spellEnd"/>
      <w:r w:rsidRPr="00B41112">
        <w:rPr>
          <w:sz w:val="26"/>
          <w:szCs w:val="26"/>
          <w:rPrChange w:id="29501" w:author="Le Minh Nghia" w:date="2019-10-09T10:56:00Z">
            <w:rPr>
              <w:sz w:val="26"/>
              <w:szCs w:val="26"/>
            </w:rPr>
          </w:rPrChange>
        </w:rPr>
        <w:t xml:space="preserve"> </w:t>
      </w:r>
      <w:proofErr w:type="spellStart"/>
      <w:r w:rsidRPr="00B41112">
        <w:rPr>
          <w:sz w:val="26"/>
          <w:szCs w:val="26"/>
          <w:rPrChange w:id="29502" w:author="Le Minh Nghia" w:date="2019-10-09T10:56:00Z">
            <w:rPr>
              <w:sz w:val="26"/>
              <w:szCs w:val="26"/>
            </w:rPr>
          </w:rPrChange>
        </w:rPr>
        <w:t>nhân</w:t>
      </w:r>
      <w:proofErr w:type="spellEnd"/>
      <w:r w:rsidRPr="00B41112">
        <w:rPr>
          <w:sz w:val="26"/>
          <w:szCs w:val="26"/>
          <w:rPrChange w:id="29503" w:author="Le Minh Nghia" w:date="2019-10-09T10:56:00Z">
            <w:rPr>
              <w:sz w:val="26"/>
              <w:szCs w:val="26"/>
            </w:rPr>
          </w:rPrChange>
        </w:rPr>
        <w:t xml:space="preserve"> </w:t>
      </w:r>
      <w:proofErr w:type="spellStart"/>
      <w:r w:rsidRPr="00B41112">
        <w:rPr>
          <w:sz w:val="26"/>
          <w:szCs w:val="26"/>
          <w:rPrChange w:id="29504" w:author="Le Minh Nghia" w:date="2019-10-09T10:56:00Z">
            <w:rPr>
              <w:sz w:val="26"/>
              <w:szCs w:val="26"/>
            </w:rPr>
          </w:rPrChange>
        </w:rPr>
        <w:t>của</w:t>
      </w:r>
      <w:proofErr w:type="spellEnd"/>
      <w:r w:rsidRPr="00B41112">
        <w:rPr>
          <w:sz w:val="26"/>
          <w:szCs w:val="26"/>
          <w:rPrChange w:id="29505" w:author="Le Minh Nghia" w:date="2019-10-09T10:56:00Z">
            <w:rPr>
              <w:sz w:val="26"/>
              <w:szCs w:val="26"/>
            </w:rPr>
          </w:rPrChange>
        </w:rPr>
        <w:t xml:space="preserve"> </w:t>
      </w:r>
      <w:proofErr w:type="spellStart"/>
      <w:r w:rsidRPr="00B41112">
        <w:rPr>
          <w:sz w:val="26"/>
          <w:szCs w:val="26"/>
          <w:rPrChange w:id="29506" w:author="Le Minh Nghia" w:date="2019-10-09T10:56:00Z">
            <w:rPr>
              <w:sz w:val="26"/>
              <w:szCs w:val="26"/>
            </w:rPr>
          </w:rPrChange>
        </w:rPr>
        <w:t>họ</w:t>
      </w:r>
      <w:proofErr w:type="spellEnd"/>
      <w:r w:rsidRPr="00B41112">
        <w:rPr>
          <w:sz w:val="26"/>
          <w:szCs w:val="26"/>
          <w:rPrChange w:id="29507" w:author="Le Minh Nghia" w:date="2019-10-09T10:56:00Z">
            <w:rPr>
              <w:sz w:val="26"/>
              <w:szCs w:val="26"/>
            </w:rPr>
          </w:rPrChange>
        </w:rPr>
        <w:t xml:space="preserve">. </w:t>
      </w:r>
      <w:proofErr w:type="spellStart"/>
      <w:r w:rsidRPr="00B41112">
        <w:rPr>
          <w:sz w:val="26"/>
          <w:szCs w:val="26"/>
          <w:rPrChange w:id="29508" w:author="Le Minh Nghia" w:date="2019-10-09T10:56:00Z">
            <w:rPr>
              <w:sz w:val="26"/>
              <w:szCs w:val="26"/>
            </w:rPr>
          </w:rPrChange>
        </w:rPr>
        <w:t>Nếu</w:t>
      </w:r>
      <w:proofErr w:type="spellEnd"/>
      <w:r w:rsidRPr="00B41112">
        <w:rPr>
          <w:sz w:val="26"/>
          <w:szCs w:val="26"/>
          <w:rPrChange w:id="29509" w:author="Le Minh Nghia" w:date="2019-10-09T10:56:00Z">
            <w:rPr>
              <w:sz w:val="26"/>
              <w:szCs w:val="26"/>
            </w:rPr>
          </w:rPrChange>
        </w:rPr>
        <w:t xml:space="preserve"> </w:t>
      </w:r>
      <w:proofErr w:type="spellStart"/>
      <w:r w:rsidR="001A2226" w:rsidRPr="00B41112">
        <w:rPr>
          <w:sz w:val="26"/>
          <w:szCs w:val="26"/>
          <w:rPrChange w:id="29510" w:author="Le Minh Nghia" w:date="2019-10-09T10:56:00Z">
            <w:rPr>
              <w:sz w:val="26"/>
              <w:szCs w:val="26"/>
            </w:rPr>
          </w:rPrChange>
        </w:rPr>
        <w:t>là</w:t>
      </w:r>
      <w:proofErr w:type="spellEnd"/>
      <w:r w:rsidR="001A2226" w:rsidRPr="00B41112">
        <w:rPr>
          <w:sz w:val="26"/>
          <w:szCs w:val="26"/>
          <w:rPrChange w:id="29511" w:author="Le Minh Nghia" w:date="2019-10-09T10:56:00Z">
            <w:rPr>
              <w:sz w:val="26"/>
              <w:szCs w:val="26"/>
            </w:rPr>
          </w:rPrChange>
        </w:rPr>
        <w:t xml:space="preserve"> </w:t>
      </w:r>
      <w:proofErr w:type="spellStart"/>
      <w:r w:rsidR="001A2226" w:rsidRPr="00B41112">
        <w:rPr>
          <w:sz w:val="26"/>
          <w:szCs w:val="26"/>
          <w:rPrChange w:id="29512" w:author="Le Minh Nghia" w:date="2019-10-09T10:56:00Z">
            <w:rPr>
              <w:sz w:val="26"/>
              <w:szCs w:val="26"/>
            </w:rPr>
          </w:rPrChange>
        </w:rPr>
        <w:t>những</w:t>
      </w:r>
      <w:proofErr w:type="spellEnd"/>
      <w:r w:rsidR="001A2226" w:rsidRPr="00B41112">
        <w:rPr>
          <w:sz w:val="26"/>
          <w:szCs w:val="26"/>
          <w:rPrChange w:id="29513" w:author="Le Minh Nghia" w:date="2019-10-09T10:56:00Z">
            <w:rPr>
              <w:sz w:val="26"/>
              <w:szCs w:val="26"/>
            </w:rPr>
          </w:rPrChange>
        </w:rPr>
        <w:t xml:space="preserve"> </w:t>
      </w:r>
      <w:proofErr w:type="spellStart"/>
      <w:r w:rsidR="001A2226" w:rsidRPr="00B41112">
        <w:rPr>
          <w:sz w:val="26"/>
          <w:szCs w:val="26"/>
          <w:rPrChange w:id="29514" w:author="Le Minh Nghia" w:date="2019-10-09T10:56:00Z">
            <w:rPr>
              <w:sz w:val="26"/>
              <w:szCs w:val="26"/>
            </w:rPr>
          </w:rPrChange>
        </w:rPr>
        <w:t>sinh</w:t>
      </w:r>
      <w:proofErr w:type="spellEnd"/>
      <w:r w:rsidR="001A2226" w:rsidRPr="00B41112">
        <w:rPr>
          <w:sz w:val="26"/>
          <w:szCs w:val="26"/>
          <w:rPrChange w:id="29515" w:author="Le Minh Nghia" w:date="2019-10-09T10:56:00Z">
            <w:rPr>
              <w:sz w:val="26"/>
              <w:szCs w:val="26"/>
            </w:rPr>
          </w:rPrChange>
        </w:rPr>
        <w:t xml:space="preserve"> </w:t>
      </w:r>
      <w:proofErr w:type="spellStart"/>
      <w:r w:rsidR="001A2226" w:rsidRPr="00B41112">
        <w:rPr>
          <w:sz w:val="26"/>
          <w:szCs w:val="26"/>
          <w:rPrChange w:id="29516" w:author="Le Minh Nghia" w:date="2019-10-09T10:56:00Z">
            <w:rPr>
              <w:sz w:val="26"/>
              <w:szCs w:val="26"/>
            </w:rPr>
          </w:rPrChange>
        </w:rPr>
        <w:t>viên</w:t>
      </w:r>
      <w:proofErr w:type="spellEnd"/>
      <w:r w:rsidR="001A2226" w:rsidRPr="00B41112">
        <w:rPr>
          <w:sz w:val="26"/>
          <w:szCs w:val="26"/>
          <w:rPrChange w:id="29517" w:author="Le Minh Nghia" w:date="2019-10-09T10:56:00Z">
            <w:rPr>
              <w:sz w:val="26"/>
              <w:szCs w:val="26"/>
            </w:rPr>
          </w:rPrChange>
        </w:rPr>
        <w:t xml:space="preserve"> </w:t>
      </w:r>
      <w:proofErr w:type="spellStart"/>
      <w:r w:rsidR="001A2226" w:rsidRPr="00B41112">
        <w:rPr>
          <w:sz w:val="26"/>
          <w:szCs w:val="26"/>
          <w:rPrChange w:id="29518" w:author="Le Minh Nghia" w:date="2019-10-09T10:56:00Z">
            <w:rPr>
              <w:sz w:val="26"/>
              <w:szCs w:val="26"/>
            </w:rPr>
          </w:rPrChange>
        </w:rPr>
        <w:t>đã</w:t>
      </w:r>
      <w:proofErr w:type="spellEnd"/>
      <w:r w:rsidR="001A2226" w:rsidRPr="00B41112">
        <w:rPr>
          <w:sz w:val="26"/>
          <w:szCs w:val="26"/>
          <w:rPrChange w:id="29519" w:author="Le Minh Nghia" w:date="2019-10-09T10:56:00Z">
            <w:rPr>
              <w:sz w:val="26"/>
              <w:szCs w:val="26"/>
            </w:rPr>
          </w:rPrChange>
        </w:rPr>
        <w:t xml:space="preserve"> </w:t>
      </w:r>
      <w:proofErr w:type="spellStart"/>
      <w:r w:rsidR="001A2226" w:rsidRPr="00B41112">
        <w:rPr>
          <w:sz w:val="26"/>
          <w:szCs w:val="26"/>
          <w:rPrChange w:id="29520" w:author="Le Minh Nghia" w:date="2019-10-09T10:56:00Z">
            <w:rPr>
              <w:sz w:val="26"/>
              <w:szCs w:val="26"/>
            </w:rPr>
          </w:rPrChange>
        </w:rPr>
        <w:t>tốt</w:t>
      </w:r>
      <w:proofErr w:type="spellEnd"/>
      <w:r w:rsidR="001A2226" w:rsidRPr="00B41112">
        <w:rPr>
          <w:sz w:val="26"/>
          <w:szCs w:val="26"/>
          <w:rPrChange w:id="29521" w:author="Le Minh Nghia" w:date="2019-10-09T10:56:00Z">
            <w:rPr>
              <w:sz w:val="26"/>
              <w:szCs w:val="26"/>
            </w:rPr>
          </w:rPrChange>
        </w:rPr>
        <w:t xml:space="preserve"> </w:t>
      </w:r>
      <w:proofErr w:type="spellStart"/>
      <w:r w:rsidR="001A2226" w:rsidRPr="00B41112">
        <w:rPr>
          <w:sz w:val="26"/>
          <w:szCs w:val="26"/>
          <w:rPrChange w:id="29522" w:author="Le Minh Nghia" w:date="2019-10-09T10:56:00Z">
            <w:rPr>
              <w:sz w:val="26"/>
              <w:szCs w:val="26"/>
            </w:rPr>
          </w:rPrChange>
        </w:rPr>
        <w:t>nghiệp</w:t>
      </w:r>
      <w:proofErr w:type="spellEnd"/>
      <w:r w:rsidR="001A2226" w:rsidRPr="00B41112">
        <w:rPr>
          <w:sz w:val="26"/>
          <w:szCs w:val="26"/>
          <w:rPrChange w:id="29523" w:author="Le Minh Nghia" w:date="2019-10-09T10:56:00Z">
            <w:rPr>
              <w:sz w:val="26"/>
              <w:szCs w:val="26"/>
            </w:rPr>
          </w:rPrChange>
        </w:rPr>
        <w:t xml:space="preserve"> </w:t>
      </w:r>
      <w:proofErr w:type="spellStart"/>
      <w:r w:rsidR="001A2226" w:rsidRPr="00B41112">
        <w:rPr>
          <w:sz w:val="26"/>
          <w:szCs w:val="26"/>
          <w:rPrChange w:id="29524" w:author="Le Minh Nghia" w:date="2019-10-09T10:56:00Z">
            <w:rPr>
              <w:sz w:val="26"/>
              <w:szCs w:val="26"/>
            </w:rPr>
          </w:rPrChange>
        </w:rPr>
        <w:t>rồi</w:t>
      </w:r>
      <w:proofErr w:type="spellEnd"/>
      <w:r w:rsidR="001A2226" w:rsidRPr="00B41112">
        <w:rPr>
          <w:sz w:val="26"/>
          <w:szCs w:val="26"/>
          <w:rPrChange w:id="29525" w:author="Le Minh Nghia" w:date="2019-10-09T10:56:00Z">
            <w:rPr>
              <w:sz w:val="26"/>
              <w:szCs w:val="26"/>
            </w:rPr>
          </w:rPrChange>
        </w:rPr>
        <w:t xml:space="preserve"> </w:t>
      </w:r>
      <w:proofErr w:type="spellStart"/>
      <w:r w:rsidR="001A2226" w:rsidRPr="00B41112">
        <w:rPr>
          <w:sz w:val="26"/>
          <w:szCs w:val="26"/>
          <w:rPrChange w:id="29526" w:author="Le Minh Nghia" w:date="2019-10-09T10:56:00Z">
            <w:rPr>
              <w:sz w:val="26"/>
              <w:szCs w:val="26"/>
            </w:rPr>
          </w:rPrChange>
        </w:rPr>
        <w:t>thì</w:t>
      </w:r>
      <w:proofErr w:type="spellEnd"/>
      <w:r w:rsidR="001A2226" w:rsidRPr="00B41112">
        <w:rPr>
          <w:sz w:val="26"/>
          <w:szCs w:val="26"/>
          <w:rPrChange w:id="29527" w:author="Le Minh Nghia" w:date="2019-10-09T10:56:00Z">
            <w:rPr>
              <w:sz w:val="26"/>
              <w:szCs w:val="26"/>
            </w:rPr>
          </w:rPrChange>
        </w:rPr>
        <w:t xml:space="preserve"> </w:t>
      </w:r>
      <w:proofErr w:type="spellStart"/>
      <w:r w:rsidR="001A2226" w:rsidRPr="00B41112">
        <w:rPr>
          <w:sz w:val="26"/>
          <w:szCs w:val="26"/>
          <w:rPrChange w:id="29528" w:author="Le Minh Nghia" w:date="2019-10-09T10:56:00Z">
            <w:rPr>
              <w:sz w:val="26"/>
              <w:szCs w:val="26"/>
            </w:rPr>
          </w:rPrChange>
        </w:rPr>
        <w:t>có</w:t>
      </w:r>
      <w:proofErr w:type="spellEnd"/>
      <w:r w:rsidR="001A2226" w:rsidRPr="00B41112">
        <w:rPr>
          <w:sz w:val="26"/>
          <w:szCs w:val="26"/>
          <w:rPrChange w:id="29529" w:author="Le Minh Nghia" w:date="2019-10-09T10:56:00Z">
            <w:rPr>
              <w:sz w:val="26"/>
              <w:szCs w:val="26"/>
            </w:rPr>
          </w:rPrChange>
        </w:rPr>
        <w:t xml:space="preserve"> </w:t>
      </w:r>
      <w:proofErr w:type="spellStart"/>
      <w:r w:rsidR="001A2226" w:rsidRPr="00B41112">
        <w:rPr>
          <w:sz w:val="26"/>
          <w:szCs w:val="26"/>
          <w:rPrChange w:id="29530" w:author="Le Minh Nghia" w:date="2019-10-09T10:56:00Z">
            <w:rPr>
              <w:sz w:val="26"/>
              <w:szCs w:val="26"/>
            </w:rPr>
          </w:rPrChange>
        </w:rPr>
        <w:t>thể</w:t>
      </w:r>
      <w:proofErr w:type="spellEnd"/>
      <w:r w:rsidR="001A2226" w:rsidRPr="00B41112">
        <w:rPr>
          <w:sz w:val="26"/>
          <w:szCs w:val="26"/>
          <w:rPrChange w:id="29531" w:author="Le Minh Nghia" w:date="2019-10-09T10:56:00Z">
            <w:rPr>
              <w:sz w:val="26"/>
              <w:szCs w:val="26"/>
            </w:rPr>
          </w:rPrChange>
        </w:rPr>
        <w:t xml:space="preserve"> </w:t>
      </w:r>
      <w:proofErr w:type="spellStart"/>
      <w:r w:rsidR="001A2226" w:rsidRPr="00B41112">
        <w:rPr>
          <w:sz w:val="26"/>
          <w:szCs w:val="26"/>
          <w:rPrChange w:id="29532" w:author="Le Minh Nghia" w:date="2019-10-09T10:56:00Z">
            <w:rPr>
              <w:sz w:val="26"/>
              <w:szCs w:val="26"/>
            </w:rPr>
          </w:rPrChange>
        </w:rPr>
        <w:t>cập</w:t>
      </w:r>
      <w:proofErr w:type="spellEnd"/>
      <w:r w:rsidR="001A2226" w:rsidRPr="00B41112">
        <w:rPr>
          <w:sz w:val="26"/>
          <w:szCs w:val="26"/>
          <w:rPrChange w:id="29533" w:author="Le Minh Nghia" w:date="2019-10-09T10:56:00Z">
            <w:rPr>
              <w:sz w:val="26"/>
              <w:szCs w:val="26"/>
            </w:rPr>
          </w:rPrChange>
        </w:rPr>
        <w:t xml:space="preserve"> </w:t>
      </w:r>
      <w:proofErr w:type="spellStart"/>
      <w:r w:rsidR="001A2226" w:rsidRPr="00B41112">
        <w:rPr>
          <w:sz w:val="26"/>
          <w:szCs w:val="26"/>
          <w:rPrChange w:id="29534" w:author="Le Minh Nghia" w:date="2019-10-09T10:56:00Z">
            <w:rPr>
              <w:sz w:val="26"/>
              <w:szCs w:val="26"/>
            </w:rPr>
          </w:rPrChange>
        </w:rPr>
        <w:t>nhật</w:t>
      </w:r>
      <w:proofErr w:type="spellEnd"/>
      <w:r w:rsidR="001A2226" w:rsidRPr="00B41112">
        <w:rPr>
          <w:sz w:val="26"/>
          <w:szCs w:val="26"/>
          <w:rPrChange w:id="29535" w:author="Le Minh Nghia" w:date="2019-10-09T10:56:00Z">
            <w:rPr>
              <w:sz w:val="26"/>
              <w:szCs w:val="26"/>
            </w:rPr>
          </w:rPrChange>
        </w:rPr>
        <w:t xml:space="preserve"> </w:t>
      </w:r>
      <w:proofErr w:type="spellStart"/>
      <w:r w:rsidR="001A2226" w:rsidRPr="00B41112">
        <w:rPr>
          <w:sz w:val="26"/>
          <w:szCs w:val="26"/>
          <w:rPrChange w:id="29536" w:author="Le Minh Nghia" w:date="2019-10-09T10:56:00Z">
            <w:rPr>
              <w:sz w:val="26"/>
              <w:szCs w:val="26"/>
            </w:rPr>
          </w:rPrChange>
        </w:rPr>
        <w:t>lại</w:t>
      </w:r>
      <w:proofErr w:type="spellEnd"/>
      <w:r w:rsidR="001A2226" w:rsidRPr="00B41112">
        <w:rPr>
          <w:sz w:val="26"/>
          <w:szCs w:val="26"/>
          <w:rPrChange w:id="29537" w:author="Le Minh Nghia" w:date="2019-10-09T10:56:00Z">
            <w:rPr>
              <w:sz w:val="26"/>
              <w:szCs w:val="26"/>
            </w:rPr>
          </w:rPrChange>
        </w:rPr>
        <w:t xml:space="preserve"> </w:t>
      </w:r>
      <w:proofErr w:type="spellStart"/>
      <w:r w:rsidR="001A2226" w:rsidRPr="00B41112">
        <w:rPr>
          <w:sz w:val="26"/>
          <w:szCs w:val="26"/>
          <w:rPrChange w:id="29538" w:author="Le Minh Nghia" w:date="2019-10-09T10:56:00Z">
            <w:rPr>
              <w:sz w:val="26"/>
              <w:szCs w:val="26"/>
            </w:rPr>
          </w:rPrChange>
        </w:rPr>
        <w:t>những</w:t>
      </w:r>
      <w:proofErr w:type="spellEnd"/>
      <w:r w:rsidR="001A2226" w:rsidRPr="00B41112">
        <w:rPr>
          <w:sz w:val="26"/>
          <w:szCs w:val="26"/>
          <w:rPrChange w:id="29539" w:author="Le Minh Nghia" w:date="2019-10-09T10:56:00Z">
            <w:rPr>
              <w:sz w:val="26"/>
              <w:szCs w:val="26"/>
            </w:rPr>
          </w:rPrChange>
        </w:rPr>
        <w:t xml:space="preserve"> </w:t>
      </w:r>
      <w:proofErr w:type="spellStart"/>
      <w:r w:rsidR="001A2226" w:rsidRPr="00B41112">
        <w:rPr>
          <w:sz w:val="26"/>
          <w:szCs w:val="26"/>
          <w:rPrChange w:id="29540" w:author="Le Minh Nghia" w:date="2019-10-09T10:56:00Z">
            <w:rPr>
              <w:sz w:val="26"/>
              <w:szCs w:val="26"/>
            </w:rPr>
          </w:rPrChange>
        </w:rPr>
        <w:t>cá</w:t>
      </w:r>
      <w:proofErr w:type="spellEnd"/>
      <w:r w:rsidR="001A2226" w:rsidRPr="00B41112">
        <w:rPr>
          <w:sz w:val="26"/>
          <w:szCs w:val="26"/>
          <w:rPrChange w:id="29541" w:author="Le Minh Nghia" w:date="2019-10-09T10:56:00Z">
            <w:rPr>
              <w:sz w:val="26"/>
              <w:szCs w:val="26"/>
            </w:rPr>
          </w:rPrChange>
        </w:rPr>
        <w:t xml:space="preserve"> </w:t>
      </w:r>
      <w:proofErr w:type="spellStart"/>
      <w:r w:rsidR="001A2226" w:rsidRPr="00B41112">
        <w:rPr>
          <w:sz w:val="26"/>
          <w:szCs w:val="26"/>
          <w:rPrChange w:id="29542" w:author="Le Minh Nghia" w:date="2019-10-09T10:56:00Z">
            <w:rPr>
              <w:sz w:val="26"/>
              <w:szCs w:val="26"/>
            </w:rPr>
          </w:rPrChange>
        </w:rPr>
        <w:t>nhân</w:t>
      </w:r>
      <w:proofErr w:type="spellEnd"/>
      <w:r w:rsidR="001A2226" w:rsidRPr="00B41112">
        <w:rPr>
          <w:sz w:val="26"/>
          <w:szCs w:val="26"/>
          <w:rPrChange w:id="29543" w:author="Le Minh Nghia" w:date="2019-10-09T10:56:00Z">
            <w:rPr>
              <w:sz w:val="26"/>
              <w:szCs w:val="26"/>
            </w:rPr>
          </w:rPrChange>
        </w:rPr>
        <w:t xml:space="preserve"> qua </w:t>
      </w:r>
      <w:proofErr w:type="spellStart"/>
      <w:r w:rsidR="001A2226" w:rsidRPr="00B41112">
        <w:rPr>
          <w:sz w:val="26"/>
          <w:szCs w:val="26"/>
          <w:rPrChange w:id="29544" w:author="Le Minh Nghia" w:date="2019-10-09T10:56:00Z">
            <w:rPr>
              <w:sz w:val="26"/>
              <w:szCs w:val="26"/>
            </w:rPr>
          </w:rPrChange>
        </w:rPr>
        <w:t>đó</w:t>
      </w:r>
      <w:proofErr w:type="spellEnd"/>
      <w:r w:rsidR="001A2226" w:rsidRPr="00B41112">
        <w:rPr>
          <w:sz w:val="26"/>
          <w:szCs w:val="26"/>
          <w:rPrChange w:id="29545" w:author="Le Minh Nghia" w:date="2019-10-09T10:56:00Z">
            <w:rPr>
              <w:sz w:val="26"/>
              <w:szCs w:val="26"/>
            </w:rPr>
          </w:rPrChange>
        </w:rPr>
        <w:t xml:space="preserve"> khoa </w:t>
      </w:r>
      <w:proofErr w:type="spellStart"/>
      <w:r w:rsidR="001A2226" w:rsidRPr="00B41112">
        <w:rPr>
          <w:sz w:val="26"/>
          <w:szCs w:val="26"/>
          <w:rPrChange w:id="29546" w:author="Le Minh Nghia" w:date="2019-10-09T10:56:00Z">
            <w:rPr>
              <w:sz w:val="26"/>
              <w:szCs w:val="26"/>
            </w:rPr>
          </w:rPrChange>
        </w:rPr>
        <w:t>có</w:t>
      </w:r>
      <w:proofErr w:type="spellEnd"/>
      <w:r w:rsidR="001A2226" w:rsidRPr="00B41112">
        <w:rPr>
          <w:sz w:val="26"/>
          <w:szCs w:val="26"/>
          <w:rPrChange w:id="29547" w:author="Le Minh Nghia" w:date="2019-10-09T10:56:00Z">
            <w:rPr>
              <w:sz w:val="26"/>
              <w:szCs w:val="26"/>
            </w:rPr>
          </w:rPrChange>
        </w:rPr>
        <w:t xml:space="preserve"> </w:t>
      </w:r>
      <w:proofErr w:type="spellStart"/>
      <w:r w:rsidR="001A2226" w:rsidRPr="00B41112">
        <w:rPr>
          <w:sz w:val="26"/>
          <w:szCs w:val="26"/>
          <w:rPrChange w:id="29548" w:author="Le Minh Nghia" w:date="2019-10-09T10:56:00Z">
            <w:rPr>
              <w:sz w:val="26"/>
              <w:szCs w:val="26"/>
            </w:rPr>
          </w:rPrChange>
        </w:rPr>
        <w:t>thể</w:t>
      </w:r>
      <w:proofErr w:type="spellEnd"/>
      <w:r w:rsidR="001A2226" w:rsidRPr="00B41112">
        <w:rPr>
          <w:sz w:val="26"/>
          <w:szCs w:val="26"/>
          <w:rPrChange w:id="29549" w:author="Le Minh Nghia" w:date="2019-10-09T10:56:00Z">
            <w:rPr>
              <w:sz w:val="26"/>
              <w:szCs w:val="26"/>
            </w:rPr>
          </w:rPrChange>
        </w:rPr>
        <w:t xml:space="preserve"> </w:t>
      </w:r>
      <w:proofErr w:type="spellStart"/>
      <w:r w:rsidR="001A2226" w:rsidRPr="00B41112">
        <w:rPr>
          <w:sz w:val="26"/>
          <w:szCs w:val="26"/>
          <w:rPrChange w:id="29550" w:author="Le Minh Nghia" w:date="2019-10-09T10:56:00Z">
            <w:rPr>
              <w:sz w:val="26"/>
              <w:szCs w:val="26"/>
            </w:rPr>
          </w:rPrChange>
        </w:rPr>
        <w:t>liên</w:t>
      </w:r>
      <w:proofErr w:type="spellEnd"/>
      <w:r w:rsidR="001A2226" w:rsidRPr="00B41112">
        <w:rPr>
          <w:sz w:val="26"/>
          <w:szCs w:val="26"/>
          <w:rPrChange w:id="29551" w:author="Le Minh Nghia" w:date="2019-10-09T10:56:00Z">
            <w:rPr>
              <w:sz w:val="26"/>
              <w:szCs w:val="26"/>
            </w:rPr>
          </w:rPrChange>
        </w:rPr>
        <w:t xml:space="preserve"> </w:t>
      </w:r>
      <w:proofErr w:type="spellStart"/>
      <w:r w:rsidR="001A2226" w:rsidRPr="00B41112">
        <w:rPr>
          <w:sz w:val="26"/>
          <w:szCs w:val="26"/>
          <w:rPrChange w:id="29552" w:author="Le Minh Nghia" w:date="2019-10-09T10:56:00Z">
            <w:rPr>
              <w:sz w:val="26"/>
              <w:szCs w:val="26"/>
            </w:rPr>
          </w:rPrChange>
        </w:rPr>
        <w:t>hệ</w:t>
      </w:r>
      <w:proofErr w:type="spellEnd"/>
      <w:r w:rsidR="001A2226" w:rsidRPr="00B41112">
        <w:rPr>
          <w:sz w:val="26"/>
          <w:szCs w:val="26"/>
          <w:rPrChange w:id="29553" w:author="Le Minh Nghia" w:date="2019-10-09T10:56:00Z">
            <w:rPr>
              <w:sz w:val="26"/>
              <w:szCs w:val="26"/>
            </w:rPr>
          </w:rPrChange>
        </w:rPr>
        <w:t xml:space="preserve"> </w:t>
      </w:r>
      <w:proofErr w:type="spellStart"/>
      <w:r w:rsidR="001A2226" w:rsidRPr="00B41112">
        <w:rPr>
          <w:sz w:val="26"/>
          <w:szCs w:val="26"/>
          <w:rPrChange w:id="29554" w:author="Le Minh Nghia" w:date="2019-10-09T10:56:00Z">
            <w:rPr>
              <w:sz w:val="26"/>
              <w:szCs w:val="26"/>
            </w:rPr>
          </w:rPrChange>
        </w:rPr>
        <w:t>được</w:t>
      </w:r>
      <w:proofErr w:type="spellEnd"/>
      <w:r w:rsidR="001A2226" w:rsidRPr="00B41112">
        <w:rPr>
          <w:sz w:val="26"/>
          <w:szCs w:val="26"/>
          <w:rPrChange w:id="29555" w:author="Le Minh Nghia" w:date="2019-10-09T10:56:00Z">
            <w:rPr>
              <w:sz w:val="26"/>
              <w:szCs w:val="26"/>
            </w:rPr>
          </w:rPrChange>
        </w:rPr>
        <w:t xml:space="preserve"> </w:t>
      </w:r>
      <w:proofErr w:type="spellStart"/>
      <w:r w:rsidR="001A2226" w:rsidRPr="00B41112">
        <w:rPr>
          <w:sz w:val="26"/>
          <w:szCs w:val="26"/>
          <w:rPrChange w:id="29556" w:author="Le Minh Nghia" w:date="2019-10-09T10:56:00Z">
            <w:rPr>
              <w:sz w:val="26"/>
              <w:szCs w:val="26"/>
            </w:rPr>
          </w:rPrChange>
        </w:rPr>
        <w:t>sau</w:t>
      </w:r>
      <w:proofErr w:type="spellEnd"/>
      <w:r w:rsidR="001A2226" w:rsidRPr="00B41112">
        <w:rPr>
          <w:sz w:val="26"/>
          <w:szCs w:val="26"/>
          <w:rPrChange w:id="29557" w:author="Le Minh Nghia" w:date="2019-10-09T10:56:00Z">
            <w:rPr>
              <w:sz w:val="26"/>
              <w:szCs w:val="26"/>
            </w:rPr>
          </w:rPrChange>
        </w:rPr>
        <w:t xml:space="preserve"> </w:t>
      </w:r>
      <w:proofErr w:type="spellStart"/>
      <w:r w:rsidR="001A2226" w:rsidRPr="00B41112">
        <w:rPr>
          <w:sz w:val="26"/>
          <w:szCs w:val="26"/>
          <w:rPrChange w:id="29558" w:author="Le Minh Nghia" w:date="2019-10-09T10:56:00Z">
            <w:rPr>
              <w:sz w:val="26"/>
              <w:szCs w:val="26"/>
            </w:rPr>
          </w:rPrChange>
        </w:rPr>
        <w:t>khi</w:t>
      </w:r>
      <w:proofErr w:type="spellEnd"/>
      <w:r w:rsidR="001A2226" w:rsidRPr="00B41112">
        <w:rPr>
          <w:sz w:val="26"/>
          <w:szCs w:val="26"/>
          <w:rPrChange w:id="29559" w:author="Le Minh Nghia" w:date="2019-10-09T10:56:00Z">
            <w:rPr>
              <w:sz w:val="26"/>
              <w:szCs w:val="26"/>
            </w:rPr>
          </w:rPrChange>
        </w:rPr>
        <w:t xml:space="preserve"> </w:t>
      </w:r>
      <w:proofErr w:type="spellStart"/>
      <w:r w:rsidR="001A2226" w:rsidRPr="00B41112">
        <w:rPr>
          <w:sz w:val="26"/>
          <w:szCs w:val="26"/>
          <w:rPrChange w:id="29560" w:author="Le Minh Nghia" w:date="2019-10-09T10:56:00Z">
            <w:rPr>
              <w:sz w:val="26"/>
              <w:szCs w:val="26"/>
            </w:rPr>
          </w:rPrChange>
        </w:rPr>
        <w:t>tốt</w:t>
      </w:r>
      <w:proofErr w:type="spellEnd"/>
      <w:r w:rsidR="001A2226" w:rsidRPr="00B41112">
        <w:rPr>
          <w:sz w:val="26"/>
          <w:szCs w:val="26"/>
          <w:rPrChange w:id="29561" w:author="Le Minh Nghia" w:date="2019-10-09T10:56:00Z">
            <w:rPr>
              <w:sz w:val="26"/>
              <w:szCs w:val="26"/>
            </w:rPr>
          </w:rPrChange>
        </w:rPr>
        <w:t xml:space="preserve"> </w:t>
      </w:r>
      <w:proofErr w:type="spellStart"/>
      <w:r w:rsidR="001A2226" w:rsidRPr="00B41112">
        <w:rPr>
          <w:sz w:val="26"/>
          <w:szCs w:val="26"/>
          <w:rPrChange w:id="29562" w:author="Le Minh Nghia" w:date="2019-10-09T10:56:00Z">
            <w:rPr>
              <w:sz w:val="26"/>
              <w:szCs w:val="26"/>
            </w:rPr>
          </w:rPrChange>
        </w:rPr>
        <w:t>nghiệp</w:t>
      </w:r>
      <w:proofErr w:type="spellEnd"/>
      <w:r w:rsidR="001A2226" w:rsidRPr="00B41112">
        <w:rPr>
          <w:sz w:val="26"/>
          <w:szCs w:val="26"/>
          <w:rPrChange w:id="29563" w:author="Le Minh Nghia" w:date="2019-10-09T10:56:00Z">
            <w:rPr>
              <w:sz w:val="26"/>
              <w:szCs w:val="26"/>
            </w:rPr>
          </w:rPrChange>
        </w:rPr>
        <w:t xml:space="preserve"> ra </w:t>
      </w:r>
      <w:proofErr w:type="spellStart"/>
      <w:r w:rsidR="001A2226" w:rsidRPr="00B41112">
        <w:rPr>
          <w:sz w:val="26"/>
          <w:szCs w:val="26"/>
          <w:rPrChange w:id="29564" w:author="Le Minh Nghia" w:date="2019-10-09T10:56:00Z">
            <w:rPr>
              <w:sz w:val="26"/>
              <w:szCs w:val="26"/>
            </w:rPr>
          </w:rPrChange>
        </w:rPr>
        <w:t>trường</w:t>
      </w:r>
      <w:proofErr w:type="spellEnd"/>
      <w:r w:rsidR="001A2226" w:rsidRPr="00B41112">
        <w:rPr>
          <w:sz w:val="26"/>
          <w:szCs w:val="26"/>
          <w:rPrChange w:id="29565" w:author="Le Minh Nghia" w:date="2019-10-09T10:56:00Z">
            <w:rPr>
              <w:sz w:val="26"/>
              <w:szCs w:val="26"/>
            </w:rPr>
          </w:rPrChange>
        </w:rPr>
        <w:t xml:space="preserve">. </w:t>
      </w:r>
      <w:proofErr w:type="spellStart"/>
      <w:r w:rsidR="001A2226" w:rsidRPr="00B41112">
        <w:rPr>
          <w:sz w:val="26"/>
          <w:szCs w:val="26"/>
          <w:rPrChange w:id="29566" w:author="Le Minh Nghia" w:date="2019-10-09T10:56:00Z">
            <w:rPr>
              <w:sz w:val="26"/>
              <w:szCs w:val="26"/>
            </w:rPr>
          </w:rPrChange>
        </w:rPr>
        <w:t>Bởi</w:t>
      </w:r>
      <w:proofErr w:type="spellEnd"/>
      <w:r w:rsidR="001A2226" w:rsidRPr="00B41112">
        <w:rPr>
          <w:sz w:val="26"/>
          <w:szCs w:val="26"/>
          <w:rPrChange w:id="29567" w:author="Le Minh Nghia" w:date="2019-10-09T10:56:00Z">
            <w:rPr>
              <w:sz w:val="26"/>
              <w:szCs w:val="26"/>
            </w:rPr>
          </w:rPrChange>
        </w:rPr>
        <w:t xml:space="preserve"> </w:t>
      </w:r>
      <w:proofErr w:type="spellStart"/>
      <w:r w:rsidR="001A2226" w:rsidRPr="00B41112">
        <w:rPr>
          <w:sz w:val="26"/>
          <w:szCs w:val="26"/>
          <w:rPrChange w:id="29568" w:author="Le Minh Nghia" w:date="2019-10-09T10:56:00Z">
            <w:rPr>
              <w:sz w:val="26"/>
              <w:szCs w:val="26"/>
            </w:rPr>
          </w:rPrChange>
        </w:rPr>
        <w:t>vì</w:t>
      </w:r>
      <w:proofErr w:type="spellEnd"/>
      <w:r w:rsidR="001A2226" w:rsidRPr="00B41112">
        <w:rPr>
          <w:sz w:val="26"/>
          <w:szCs w:val="26"/>
          <w:rPrChange w:id="29569" w:author="Le Minh Nghia" w:date="2019-10-09T10:56:00Z">
            <w:rPr>
              <w:sz w:val="26"/>
              <w:szCs w:val="26"/>
            </w:rPr>
          </w:rPrChange>
        </w:rPr>
        <w:t xml:space="preserve"> email </w:t>
      </w:r>
      <w:proofErr w:type="spellStart"/>
      <w:r w:rsidR="001A2226" w:rsidRPr="00B41112">
        <w:rPr>
          <w:sz w:val="26"/>
          <w:szCs w:val="26"/>
          <w:rPrChange w:id="29570" w:author="Le Minh Nghia" w:date="2019-10-09T10:56:00Z">
            <w:rPr>
              <w:sz w:val="26"/>
              <w:szCs w:val="26"/>
            </w:rPr>
          </w:rPrChange>
        </w:rPr>
        <w:t>của</w:t>
      </w:r>
      <w:proofErr w:type="spellEnd"/>
      <w:r w:rsidR="001A2226" w:rsidRPr="00B41112">
        <w:rPr>
          <w:sz w:val="26"/>
          <w:szCs w:val="26"/>
          <w:rPrChange w:id="29571" w:author="Le Minh Nghia" w:date="2019-10-09T10:56:00Z">
            <w:rPr>
              <w:sz w:val="26"/>
              <w:szCs w:val="26"/>
            </w:rPr>
          </w:rPrChange>
        </w:rPr>
        <w:t xml:space="preserve"> </w:t>
      </w:r>
      <w:proofErr w:type="spellStart"/>
      <w:r w:rsidR="001A2226" w:rsidRPr="00B41112">
        <w:rPr>
          <w:sz w:val="26"/>
          <w:szCs w:val="26"/>
          <w:rPrChange w:id="29572" w:author="Le Minh Nghia" w:date="2019-10-09T10:56:00Z">
            <w:rPr>
              <w:sz w:val="26"/>
              <w:szCs w:val="26"/>
            </w:rPr>
          </w:rPrChange>
        </w:rPr>
        <w:t>trường</w:t>
      </w:r>
      <w:proofErr w:type="spellEnd"/>
      <w:r w:rsidR="001A2226" w:rsidRPr="00B41112">
        <w:rPr>
          <w:sz w:val="26"/>
          <w:szCs w:val="26"/>
          <w:rPrChange w:id="29573" w:author="Le Minh Nghia" w:date="2019-10-09T10:56:00Z">
            <w:rPr>
              <w:sz w:val="26"/>
              <w:szCs w:val="26"/>
            </w:rPr>
          </w:rPrChange>
        </w:rPr>
        <w:t xml:space="preserve"> </w:t>
      </w:r>
      <w:proofErr w:type="spellStart"/>
      <w:r w:rsidR="001A2226" w:rsidRPr="00B41112">
        <w:rPr>
          <w:sz w:val="26"/>
          <w:szCs w:val="26"/>
          <w:rPrChange w:id="29574" w:author="Le Minh Nghia" w:date="2019-10-09T10:56:00Z">
            <w:rPr>
              <w:sz w:val="26"/>
              <w:szCs w:val="26"/>
            </w:rPr>
          </w:rPrChange>
        </w:rPr>
        <w:t>cấp</w:t>
      </w:r>
      <w:proofErr w:type="spellEnd"/>
      <w:r w:rsidR="001A2226" w:rsidRPr="00B41112">
        <w:rPr>
          <w:sz w:val="26"/>
          <w:szCs w:val="26"/>
          <w:rPrChange w:id="29575" w:author="Le Minh Nghia" w:date="2019-10-09T10:56:00Z">
            <w:rPr>
              <w:sz w:val="26"/>
              <w:szCs w:val="26"/>
            </w:rPr>
          </w:rPrChange>
        </w:rPr>
        <w:t xml:space="preserve"> </w:t>
      </w:r>
      <w:proofErr w:type="spellStart"/>
      <w:r w:rsidR="001A2226" w:rsidRPr="00B41112">
        <w:rPr>
          <w:sz w:val="26"/>
          <w:szCs w:val="26"/>
          <w:rPrChange w:id="29576" w:author="Le Minh Nghia" w:date="2019-10-09T10:56:00Z">
            <w:rPr>
              <w:sz w:val="26"/>
              <w:szCs w:val="26"/>
            </w:rPr>
          </w:rPrChange>
        </w:rPr>
        <w:t>sẽ</w:t>
      </w:r>
      <w:proofErr w:type="spellEnd"/>
      <w:r w:rsidR="001A2226" w:rsidRPr="00B41112">
        <w:rPr>
          <w:sz w:val="26"/>
          <w:szCs w:val="26"/>
          <w:rPrChange w:id="29577" w:author="Le Minh Nghia" w:date="2019-10-09T10:56:00Z">
            <w:rPr>
              <w:sz w:val="26"/>
              <w:szCs w:val="26"/>
            </w:rPr>
          </w:rPrChange>
        </w:rPr>
        <w:t xml:space="preserve"> </w:t>
      </w:r>
      <w:proofErr w:type="spellStart"/>
      <w:r w:rsidR="001A2226" w:rsidRPr="00B41112">
        <w:rPr>
          <w:sz w:val="26"/>
          <w:szCs w:val="26"/>
          <w:rPrChange w:id="29578" w:author="Le Minh Nghia" w:date="2019-10-09T10:56:00Z">
            <w:rPr>
              <w:sz w:val="26"/>
              <w:szCs w:val="26"/>
            </w:rPr>
          </w:rPrChange>
        </w:rPr>
        <w:t>phải</w:t>
      </w:r>
      <w:proofErr w:type="spellEnd"/>
      <w:r w:rsidR="001A2226" w:rsidRPr="00B41112">
        <w:rPr>
          <w:sz w:val="26"/>
          <w:szCs w:val="26"/>
          <w:rPrChange w:id="29579" w:author="Le Minh Nghia" w:date="2019-10-09T10:56:00Z">
            <w:rPr>
              <w:sz w:val="26"/>
              <w:szCs w:val="26"/>
            </w:rPr>
          </w:rPrChange>
        </w:rPr>
        <w:t xml:space="preserve"> </w:t>
      </w:r>
      <w:proofErr w:type="spellStart"/>
      <w:r w:rsidR="001A2226" w:rsidRPr="00B41112">
        <w:rPr>
          <w:sz w:val="26"/>
          <w:szCs w:val="26"/>
          <w:rPrChange w:id="29580" w:author="Le Minh Nghia" w:date="2019-10-09T10:56:00Z">
            <w:rPr>
              <w:sz w:val="26"/>
              <w:szCs w:val="26"/>
            </w:rPr>
          </w:rPrChange>
        </w:rPr>
        <w:t>bị</w:t>
      </w:r>
      <w:proofErr w:type="spellEnd"/>
      <w:r w:rsidR="001A2226" w:rsidRPr="00B41112">
        <w:rPr>
          <w:sz w:val="26"/>
          <w:szCs w:val="26"/>
          <w:rPrChange w:id="29581" w:author="Le Minh Nghia" w:date="2019-10-09T10:56:00Z">
            <w:rPr>
              <w:sz w:val="26"/>
              <w:szCs w:val="26"/>
            </w:rPr>
          </w:rPrChange>
        </w:rPr>
        <w:t xml:space="preserve"> </w:t>
      </w:r>
      <w:proofErr w:type="spellStart"/>
      <w:r w:rsidR="001A2226" w:rsidRPr="00B41112">
        <w:rPr>
          <w:sz w:val="26"/>
          <w:szCs w:val="26"/>
          <w:rPrChange w:id="29582" w:author="Le Minh Nghia" w:date="2019-10-09T10:56:00Z">
            <w:rPr>
              <w:sz w:val="26"/>
              <w:szCs w:val="26"/>
            </w:rPr>
          </w:rPrChange>
        </w:rPr>
        <w:t>thu</w:t>
      </w:r>
      <w:proofErr w:type="spellEnd"/>
      <w:r w:rsidR="001A2226" w:rsidRPr="00B41112">
        <w:rPr>
          <w:sz w:val="26"/>
          <w:szCs w:val="26"/>
          <w:rPrChange w:id="29583" w:author="Le Minh Nghia" w:date="2019-10-09T10:56:00Z">
            <w:rPr>
              <w:sz w:val="26"/>
              <w:szCs w:val="26"/>
            </w:rPr>
          </w:rPrChange>
        </w:rPr>
        <w:t xml:space="preserve"> </w:t>
      </w:r>
      <w:proofErr w:type="spellStart"/>
      <w:r w:rsidR="001A2226" w:rsidRPr="00B41112">
        <w:rPr>
          <w:sz w:val="26"/>
          <w:szCs w:val="26"/>
          <w:rPrChange w:id="29584" w:author="Le Minh Nghia" w:date="2019-10-09T10:56:00Z">
            <w:rPr>
              <w:sz w:val="26"/>
              <w:szCs w:val="26"/>
            </w:rPr>
          </w:rPrChange>
        </w:rPr>
        <w:t>hồi</w:t>
      </w:r>
      <w:proofErr w:type="spellEnd"/>
      <w:r w:rsidR="001A2226" w:rsidRPr="00B41112">
        <w:rPr>
          <w:sz w:val="26"/>
          <w:szCs w:val="26"/>
          <w:rPrChange w:id="29585" w:author="Le Minh Nghia" w:date="2019-10-09T10:56:00Z">
            <w:rPr>
              <w:sz w:val="26"/>
              <w:szCs w:val="26"/>
            </w:rPr>
          </w:rPrChange>
        </w:rPr>
        <w:t xml:space="preserve"> </w:t>
      </w:r>
      <w:proofErr w:type="spellStart"/>
      <w:r w:rsidR="001A2226" w:rsidRPr="00B41112">
        <w:rPr>
          <w:sz w:val="26"/>
          <w:szCs w:val="26"/>
          <w:rPrChange w:id="29586" w:author="Le Minh Nghia" w:date="2019-10-09T10:56:00Z">
            <w:rPr>
              <w:sz w:val="26"/>
              <w:szCs w:val="26"/>
            </w:rPr>
          </w:rPrChange>
        </w:rPr>
        <w:t>sau</w:t>
      </w:r>
      <w:proofErr w:type="spellEnd"/>
      <w:r w:rsidR="001A2226" w:rsidRPr="00B41112">
        <w:rPr>
          <w:sz w:val="26"/>
          <w:szCs w:val="26"/>
          <w:rPrChange w:id="29587" w:author="Le Minh Nghia" w:date="2019-10-09T10:56:00Z">
            <w:rPr>
              <w:sz w:val="26"/>
              <w:szCs w:val="26"/>
            </w:rPr>
          </w:rPrChange>
        </w:rPr>
        <w:t xml:space="preserve"> </w:t>
      </w:r>
      <w:proofErr w:type="spellStart"/>
      <w:r w:rsidR="001A2226" w:rsidRPr="00B41112">
        <w:rPr>
          <w:sz w:val="26"/>
          <w:szCs w:val="26"/>
          <w:rPrChange w:id="29588" w:author="Le Minh Nghia" w:date="2019-10-09T10:56:00Z">
            <w:rPr>
              <w:sz w:val="26"/>
              <w:szCs w:val="26"/>
            </w:rPr>
          </w:rPrChange>
        </w:rPr>
        <w:t>hai</w:t>
      </w:r>
      <w:proofErr w:type="spellEnd"/>
      <w:r w:rsidR="001A2226" w:rsidRPr="00B41112">
        <w:rPr>
          <w:sz w:val="26"/>
          <w:szCs w:val="26"/>
          <w:rPrChange w:id="29589" w:author="Le Minh Nghia" w:date="2019-10-09T10:56:00Z">
            <w:rPr>
              <w:sz w:val="26"/>
              <w:szCs w:val="26"/>
            </w:rPr>
          </w:rPrChange>
        </w:rPr>
        <w:t xml:space="preserve"> </w:t>
      </w:r>
      <w:proofErr w:type="spellStart"/>
      <w:r w:rsidR="001A2226" w:rsidRPr="00B41112">
        <w:rPr>
          <w:sz w:val="26"/>
          <w:szCs w:val="26"/>
          <w:rPrChange w:id="29590" w:author="Le Minh Nghia" w:date="2019-10-09T10:56:00Z">
            <w:rPr>
              <w:sz w:val="26"/>
              <w:szCs w:val="26"/>
            </w:rPr>
          </w:rPrChange>
        </w:rPr>
        <w:t>năm</w:t>
      </w:r>
      <w:proofErr w:type="spellEnd"/>
      <w:r w:rsidR="001A2226" w:rsidRPr="00B41112">
        <w:rPr>
          <w:sz w:val="26"/>
          <w:szCs w:val="26"/>
          <w:rPrChange w:id="29591" w:author="Le Minh Nghia" w:date="2019-10-09T10:56:00Z">
            <w:rPr>
              <w:sz w:val="26"/>
              <w:szCs w:val="26"/>
            </w:rPr>
          </w:rPrChange>
        </w:rPr>
        <w:t xml:space="preserve"> ra </w:t>
      </w:r>
      <w:proofErr w:type="spellStart"/>
      <w:r w:rsidR="001A2226" w:rsidRPr="00B41112">
        <w:rPr>
          <w:sz w:val="26"/>
          <w:szCs w:val="26"/>
          <w:rPrChange w:id="29592" w:author="Le Minh Nghia" w:date="2019-10-09T10:56:00Z">
            <w:rPr>
              <w:sz w:val="26"/>
              <w:szCs w:val="26"/>
            </w:rPr>
          </w:rPrChange>
        </w:rPr>
        <w:t>trường</w:t>
      </w:r>
      <w:proofErr w:type="spellEnd"/>
      <w:r w:rsidR="001A2226" w:rsidRPr="00B41112">
        <w:rPr>
          <w:sz w:val="26"/>
          <w:szCs w:val="26"/>
          <w:rPrChange w:id="29593" w:author="Le Minh Nghia" w:date="2019-10-09T10:56:00Z">
            <w:rPr>
              <w:sz w:val="26"/>
              <w:szCs w:val="26"/>
            </w:rPr>
          </w:rPrChange>
        </w:rPr>
        <w:t xml:space="preserve"> </w:t>
      </w:r>
      <w:proofErr w:type="spellStart"/>
      <w:r w:rsidR="001A2226" w:rsidRPr="00B41112">
        <w:rPr>
          <w:sz w:val="26"/>
          <w:szCs w:val="26"/>
          <w:rPrChange w:id="29594" w:author="Le Minh Nghia" w:date="2019-10-09T10:56:00Z">
            <w:rPr>
              <w:sz w:val="26"/>
              <w:szCs w:val="26"/>
            </w:rPr>
          </w:rPrChange>
        </w:rPr>
        <w:t>vì</w:t>
      </w:r>
      <w:proofErr w:type="spellEnd"/>
      <w:r w:rsidR="001A2226" w:rsidRPr="00B41112">
        <w:rPr>
          <w:sz w:val="26"/>
          <w:szCs w:val="26"/>
          <w:rPrChange w:id="29595" w:author="Le Minh Nghia" w:date="2019-10-09T10:56:00Z">
            <w:rPr>
              <w:sz w:val="26"/>
              <w:szCs w:val="26"/>
            </w:rPr>
          </w:rPrChange>
        </w:rPr>
        <w:t xml:space="preserve"> </w:t>
      </w:r>
      <w:proofErr w:type="spellStart"/>
      <w:r w:rsidR="001A2226" w:rsidRPr="00B41112">
        <w:rPr>
          <w:sz w:val="26"/>
          <w:szCs w:val="26"/>
          <w:rPrChange w:id="29596" w:author="Le Minh Nghia" w:date="2019-10-09T10:56:00Z">
            <w:rPr>
              <w:sz w:val="26"/>
              <w:szCs w:val="26"/>
            </w:rPr>
          </w:rPrChange>
        </w:rPr>
        <w:t>thế</w:t>
      </w:r>
      <w:proofErr w:type="spellEnd"/>
      <w:r w:rsidR="001A2226" w:rsidRPr="00B41112">
        <w:rPr>
          <w:sz w:val="26"/>
          <w:szCs w:val="26"/>
          <w:rPrChange w:id="29597" w:author="Le Minh Nghia" w:date="2019-10-09T10:56:00Z">
            <w:rPr>
              <w:sz w:val="26"/>
              <w:szCs w:val="26"/>
            </w:rPr>
          </w:rPrChange>
        </w:rPr>
        <w:t xml:space="preserve"> </w:t>
      </w:r>
      <w:proofErr w:type="spellStart"/>
      <w:r w:rsidR="001A2226" w:rsidRPr="00B41112">
        <w:rPr>
          <w:sz w:val="26"/>
          <w:szCs w:val="26"/>
          <w:rPrChange w:id="29598" w:author="Le Minh Nghia" w:date="2019-10-09T10:56:00Z">
            <w:rPr>
              <w:sz w:val="26"/>
              <w:szCs w:val="26"/>
            </w:rPr>
          </w:rPrChange>
        </w:rPr>
        <w:t>cần</w:t>
      </w:r>
      <w:proofErr w:type="spellEnd"/>
      <w:r w:rsidR="001A2226" w:rsidRPr="00B41112">
        <w:rPr>
          <w:sz w:val="26"/>
          <w:szCs w:val="26"/>
          <w:rPrChange w:id="29599" w:author="Le Minh Nghia" w:date="2019-10-09T10:56:00Z">
            <w:rPr>
              <w:sz w:val="26"/>
              <w:szCs w:val="26"/>
            </w:rPr>
          </w:rPrChange>
        </w:rPr>
        <w:t xml:space="preserve"> </w:t>
      </w:r>
      <w:proofErr w:type="spellStart"/>
      <w:r w:rsidR="001A2226" w:rsidRPr="00B41112">
        <w:rPr>
          <w:sz w:val="26"/>
          <w:szCs w:val="26"/>
          <w:rPrChange w:id="29600" w:author="Le Minh Nghia" w:date="2019-10-09T10:56:00Z">
            <w:rPr>
              <w:sz w:val="26"/>
              <w:szCs w:val="26"/>
            </w:rPr>
          </w:rPrChange>
        </w:rPr>
        <w:t>phải</w:t>
      </w:r>
      <w:proofErr w:type="spellEnd"/>
      <w:r w:rsidR="001A2226" w:rsidRPr="00B41112">
        <w:rPr>
          <w:sz w:val="26"/>
          <w:szCs w:val="26"/>
          <w:rPrChange w:id="29601" w:author="Le Minh Nghia" w:date="2019-10-09T10:56:00Z">
            <w:rPr>
              <w:sz w:val="26"/>
              <w:szCs w:val="26"/>
            </w:rPr>
          </w:rPrChange>
        </w:rPr>
        <w:t xml:space="preserve"> </w:t>
      </w:r>
      <w:proofErr w:type="spellStart"/>
      <w:r w:rsidR="001A2226" w:rsidRPr="00B41112">
        <w:rPr>
          <w:sz w:val="26"/>
          <w:szCs w:val="26"/>
          <w:rPrChange w:id="29602" w:author="Le Minh Nghia" w:date="2019-10-09T10:56:00Z">
            <w:rPr>
              <w:sz w:val="26"/>
              <w:szCs w:val="26"/>
            </w:rPr>
          </w:rPrChange>
        </w:rPr>
        <w:t>có</w:t>
      </w:r>
      <w:proofErr w:type="spellEnd"/>
      <w:r w:rsidR="001A2226" w:rsidRPr="00B41112">
        <w:rPr>
          <w:sz w:val="26"/>
          <w:szCs w:val="26"/>
          <w:rPrChange w:id="29603" w:author="Le Minh Nghia" w:date="2019-10-09T10:56:00Z">
            <w:rPr>
              <w:sz w:val="26"/>
              <w:szCs w:val="26"/>
            </w:rPr>
          </w:rPrChange>
        </w:rPr>
        <w:t xml:space="preserve"> </w:t>
      </w:r>
      <w:proofErr w:type="spellStart"/>
      <w:r w:rsidR="001A2226" w:rsidRPr="00B41112">
        <w:rPr>
          <w:sz w:val="26"/>
          <w:szCs w:val="26"/>
          <w:rPrChange w:id="29604" w:author="Le Minh Nghia" w:date="2019-10-09T10:56:00Z">
            <w:rPr>
              <w:sz w:val="26"/>
              <w:szCs w:val="26"/>
            </w:rPr>
          </w:rPrChange>
        </w:rPr>
        <w:t>mục</w:t>
      </w:r>
      <w:proofErr w:type="spellEnd"/>
      <w:r w:rsidR="001A2226" w:rsidRPr="00B41112">
        <w:rPr>
          <w:sz w:val="26"/>
          <w:szCs w:val="26"/>
          <w:rPrChange w:id="29605" w:author="Le Minh Nghia" w:date="2019-10-09T10:56:00Z">
            <w:rPr>
              <w:sz w:val="26"/>
              <w:szCs w:val="26"/>
            </w:rPr>
          </w:rPrChange>
        </w:rPr>
        <w:t xml:space="preserve"> </w:t>
      </w:r>
      <w:proofErr w:type="spellStart"/>
      <w:r w:rsidR="001A2226" w:rsidRPr="00B41112">
        <w:rPr>
          <w:sz w:val="26"/>
          <w:szCs w:val="26"/>
          <w:rPrChange w:id="29606" w:author="Le Minh Nghia" w:date="2019-10-09T10:56:00Z">
            <w:rPr>
              <w:sz w:val="26"/>
              <w:szCs w:val="26"/>
            </w:rPr>
          </w:rPrChange>
        </w:rPr>
        <w:t>cho</w:t>
      </w:r>
      <w:proofErr w:type="spellEnd"/>
      <w:r w:rsidR="001A2226" w:rsidRPr="00B41112">
        <w:rPr>
          <w:sz w:val="26"/>
          <w:szCs w:val="26"/>
          <w:rPrChange w:id="29607" w:author="Le Minh Nghia" w:date="2019-10-09T10:56:00Z">
            <w:rPr>
              <w:sz w:val="26"/>
              <w:szCs w:val="26"/>
            </w:rPr>
          </w:rPrChange>
        </w:rPr>
        <w:t xml:space="preserve"> </w:t>
      </w:r>
      <w:proofErr w:type="spellStart"/>
      <w:r w:rsidR="001A2226" w:rsidRPr="00B41112">
        <w:rPr>
          <w:sz w:val="26"/>
          <w:szCs w:val="26"/>
          <w:rPrChange w:id="29608" w:author="Le Minh Nghia" w:date="2019-10-09T10:56:00Z">
            <w:rPr>
              <w:sz w:val="26"/>
              <w:szCs w:val="26"/>
            </w:rPr>
          </w:rPrChange>
        </w:rPr>
        <w:t>cựu</w:t>
      </w:r>
      <w:proofErr w:type="spellEnd"/>
      <w:r w:rsidR="001A2226" w:rsidRPr="00B41112">
        <w:rPr>
          <w:sz w:val="26"/>
          <w:szCs w:val="26"/>
          <w:rPrChange w:id="29609" w:author="Le Minh Nghia" w:date="2019-10-09T10:56:00Z">
            <w:rPr>
              <w:sz w:val="26"/>
              <w:szCs w:val="26"/>
            </w:rPr>
          </w:rPrChange>
        </w:rPr>
        <w:t xml:space="preserve"> </w:t>
      </w:r>
      <w:proofErr w:type="spellStart"/>
      <w:r w:rsidR="001A2226" w:rsidRPr="00B41112">
        <w:rPr>
          <w:sz w:val="26"/>
          <w:szCs w:val="26"/>
          <w:rPrChange w:id="29610" w:author="Le Minh Nghia" w:date="2019-10-09T10:56:00Z">
            <w:rPr>
              <w:sz w:val="26"/>
              <w:szCs w:val="26"/>
            </w:rPr>
          </w:rPrChange>
        </w:rPr>
        <w:t>sinh</w:t>
      </w:r>
      <w:proofErr w:type="spellEnd"/>
      <w:r w:rsidR="001A2226" w:rsidRPr="00B41112">
        <w:rPr>
          <w:sz w:val="26"/>
          <w:szCs w:val="26"/>
          <w:rPrChange w:id="29611" w:author="Le Minh Nghia" w:date="2019-10-09T10:56:00Z">
            <w:rPr>
              <w:sz w:val="26"/>
              <w:szCs w:val="26"/>
            </w:rPr>
          </w:rPrChange>
        </w:rPr>
        <w:t xml:space="preserve"> </w:t>
      </w:r>
      <w:proofErr w:type="spellStart"/>
      <w:r w:rsidR="001A2226" w:rsidRPr="00B41112">
        <w:rPr>
          <w:sz w:val="26"/>
          <w:szCs w:val="26"/>
          <w:rPrChange w:id="29612" w:author="Le Minh Nghia" w:date="2019-10-09T10:56:00Z">
            <w:rPr>
              <w:sz w:val="26"/>
              <w:szCs w:val="26"/>
            </w:rPr>
          </w:rPrChange>
        </w:rPr>
        <w:t>viên</w:t>
      </w:r>
      <w:proofErr w:type="spellEnd"/>
      <w:r w:rsidR="001A2226" w:rsidRPr="00B41112">
        <w:rPr>
          <w:sz w:val="26"/>
          <w:szCs w:val="26"/>
          <w:rPrChange w:id="29613" w:author="Le Minh Nghia" w:date="2019-10-09T10:56:00Z">
            <w:rPr>
              <w:sz w:val="26"/>
              <w:szCs w:val="26"/>
            </w:rPr>
          </w:rPrChange>
        </w:rPr>
        <w:t xml:space="preserve"> </w:t>
      </w:r>
      <w:proofErr w:type="spellStart"/>
      <w:r w:rsidR="001A2226" w:rsidRPr="00B41112">
        <w:rPr>
          <w:sz w:val="26"/>
          <w:szCs w:val="26"/>
          <w:rPrChange w:id="29614" w:author="Le Minh Nghia" w:date="2019-10-09T10:56:00Z">
            <w:rPr>
              <w:sz w:val="26"/>
              <w:szCs w:val="26"/>
            </w:rPr>
          </w:rPrChange>
        </w:rPr>
        <w:t>có</w:t>
      </w:r>
      <w:proofErr w:type="spellEnd"/>
      <w:r w:rsidR="001A2226" w:rsidRPr="00B41112">
        <w:rPr>
          <w:sz w:val="26"/>
          <w:szCs w:val="26"/>
          <w:rPrChange w:id="29615" w:author="Le Minh Nghia" w:date="2019-10-09T10:56:00Z">
            <w:rPr>
              <w:sz w:val="26"/>
              <w:szCs w:val="26"/>
            </w:rPr>
          </w:rPrChange>
        </w:rPr>
        <w:t xml:space="preserve"> </w:t>
      </w:r>
      <w:proofErr w:type="spellStart"/>
      <w:r w:rsidR="001A2226" w:rsidRPr="00B41112">
        <w:rPr>
          <w:sz w:val="26"/>
          <w:szCs w:val="26"/>
          <w:rPrChange w:id="29616" w:author="Le Minh Nghia" w:date="2019-10-09T10:56:00Z">
            <w:rPr>
              <w:sz w:val="26"/>
              <w:szCs w:val="26"/>
            </w:rPr>
          </w:rPrChange>
        </w:rPr>
        <w:t>thể</w:t>
      </w:r>
      <w:proofErr w:type="spellEnd"/>
      <w:r w:rsidR="001A2226" w:rsidRPr="00B41112">
        <w:rPr>
          <w:sz w:val="26"/>
          <w:szCs w:val="26"/>
          <w:rPrChange w:id="29617" w:author="Le Minh Nghia" w:date="2019-10-09T10:56:00Z">
            <w:rPr>
              <w:sz w:val="26"/>
              <w:szCs w:val="26"/>
            </w:rPr>
          </w:rPrChange>
        </w:rPr>
        <w:t xml:space="preserve"> </w:t>
      </w:r>
      <w:proofErr w:type="spellStart"/>
      <w:r w:rsidR="001A2226" w:rsidRPr="00B41112">
        <w:rPr>
          <w:sz w:val="26"/>
          <w:szCs w:val="26"/>
          <w:rPrChange w:id="29618" w:author="Le Minh Nghia" w:date="2019-10-09T10:56:00Z">
            <w:rPr>
              <w:sz w:val="26"/>
              <w:szCs w:val="26"/>
            </w:rPr>
          </w:rPrChange>
        </w:rPr>
        <w:t>nhập</w:t>
      </w:r>
      <w:proofErr w:type="spellEnd"/>
      <w:r w:rsidR="001A2226" w:rsidRPr="00B41112">
        <w:rPr>
          <w:sz w:val="26"/>
          <w:szCs w:val="26"/>
          <w:rPrChange w:id="29619" w:author="Le Minh Nghia" w:date="2019-10-09T10:56:00Z">
            <w:rPr>
              <w:sz w:val="26"/>
              <w:szCs w:val="26"/>
            </w:rPr>
          </w:rPrChange>
        </w:rPr>
        <w:t xml:space="preserve"> email </w:t>
      </w:r>
      <w:proofErr w:type="spellStart"/>
      <w:r w:rsidR="001A2226" w:rsidRPr="00B41112">
        <w:rPr>
          <w:sz w:val="26"/>
          <w:szCs w:val="26"/>
          <w:rPrChange w:id="29620" w:author="Le Minh Nghia" w:date="2019-10-09T10:56:00Z">
            <w:rPr>
              <w:sz w:val="26"/>
              <w:szCs w:val="26"/>
            </w:rPr>
          </w:rPrChange>
        </w:rPr>
        <w:t>để</w:t>
      </w:r>
      <w:proofErr w:type="spellEnd"/>
      <w:r w:rsidR="001A2226" w:rsidRPr="00B41112">
        <w:rPr>
          <w:sz w:val="26"/>
          <w:szCs w:val="26"/>
          <w:rPrChange w:id="29621" w:author="Le Minh Nghia" w:date="2019-10-09T10:56:00Z">
            <w:rPr>
              <w:sz w:val="26"/>
              <w:szCs w:val="26"/>
            </w:rPr>
          </w:rPrChange>
        </w:rPr>
        <w:t xml:space="preserve"> </w:t>
      </w:r>
      <w:proofErr w:type="spellStart"/>
      <w:r w:rsidR="001A2226" w:rsidRPr="00B41112">
        <w:rPr>
          <w:sz w:val="26"/>
          <w:szCs w:val="26"/>
          <w:rPrChange w:id="29622" w:author="Le Minh Nghia" w:date="2019-10-09T10:56:00Z">
            <w:rPr>
              <w:sz w:val="26"/>
              <w:szCs w:val="26"/>
            </w:rPr>
          </w:rPrChange>
        </w:rPr>
        <w:t>có</w:t>
      </w:r>
      <w:proofErr w:type="spellEnd"/>
      <w:r w:rsidR="001A2226" w:rsidRPr="00B41112">
        <w:rPr>
          <w:sz w:val="26"/>
          <w:szCs w:val="26"/>
          <w:rPrChange w:id="29623" w:author="Le Minh Nghia" w:date="2019-10-09T10:56:00Z">
            <w:rPr>
              <w:sz w:val="26"/>
              <w:szCs w:val="26"/>
            </w:rPr>
          </w:rPrChange>
        </w:rPr>
        <w:t xml:space="preserve"> </w:t>
      </w:r>
      <w:proofErr w:type="spellStart"/>
      <w:r w:rsidR="001A2226" w:rsidRPr="00B41112">
        <w:rPr>
          <w:sz w:val="26"/>
          <w:szCs w:val="26"/>
          <w:rPrChange w:id="29624" w:author="Le Minh Nghia" w:date="2019-10-09T10:56:00Z">
            <w:rPr>
              <w:sz w:val="26"/>
              <w:szCs w:val="26"/>
            </w:rPr>
          </w:rPrChange>
        </w:rPr>
        <w:t>thể</w:t>
      </w:r>
      <w:proofErr w:type="spellEnd"/>
      <w:r w:rsidR="001A2226" w:rsidRPr="00B41112">
        <w:rPr>
          <w:sz w:val="26"/>
          <w:szCs w:val="26"/>
          <w:rPrChange w:id="29625" w:author="Le Minh Nghia" w:date="2019-10-09T10:56:00Z">
            <w:rPr>
              <w:sz w:val="26"/>
              <w:szCs w:val="26"/>
            </w:rPr>
          </w:rPrChange>
        </w:rPr>
        <w:t xml:space="preserve"> </w:t>
      </w:r>
      <w:proofErr w:type="spellStart"/>
      <w:r w:rsidR="001A2226" w:rsidRPr="00B41112">
        <w:rPr>
          <w:sz w:val="26"/>
          <w:szCs w:val="26"/>
          <w:rPrChange w:id="29626" w:author="Le Minh Nghia" w:date="2019-10-09T10:56:00Z">
            <w:rPr>
              <w:sz w:val="26"/>
              <w:szCs w:val="26"/>
            </w:rPr>
          </w:rPrChange>
        </w:rPr>
        <w:t>liên</w:t>
      </w:r>
      <w:proofErr w:type="spellEnd"/>
      <w:r w:rsidR="001A2226" w:rsidRPr="00B41112">
        <w:rPr>
          <w:sz w:val="26"/>
          <w:szCs w:val="26"/>
          <w:rPrChange w:id="29627" w:author="Le Minh Nghia" w:date="2019-10-09T10:56:00Z">
            <w:rPr>
              <w:sz w:val="26"/>
              <w:szCs w:val="26"/>
            </w:rPr>
          </w:rPrChange>
        </w:rPr>
        <w:t xml:space="preserve"> </w:t>
      </w:r>
      <w:proofErr w:type="spellStart"/>
      <w:r w:rsidR="001A2226" w:rsidRPr="00B41112">
        <w:rPr>
          <w:sz w:val="26"/>
          <w:szCs w:val="26"/>
          <w:rPrChange w:id="29628" w:author="Le Minh Nghia" w:date="2019-10-09T10:56:00Z">
            <w:rPr>
              <w:sz w:val="26"/>
              <w:szCs w:val="26"/>
            </w:rPr>
          </w:rPrChange>
        </w:rPr>
        <w:t>hệ</w:t>
      </w:r>
      <w:proofErr w:type="spellEnd"/>
      <w:r w:rsidR="001A2226" w:rsidRPr="00B41112">
        <w:rPr>
          <w:sz w:val="26"/>
          <w:szCs w:val="26"/>
          <w:rPrChange w:id="29629" w:author="Le Minh Nghia" w:date="2019-10-09T10:56:00Z">
            <w:rPr>
              <w:sz w:val="26"/>
              <w:szCs w:val="26"/>
            </w:rPr>
          </w:rPrChange>
        </w:rPr>
        <w:t xml:space="preserve"> </w:t>
      </w:r>
      <w:proofErr w:type="spellStart"/>
      <w:r w:rsidR="001A2226" w:rsidRPr="00B41112">
        <w:rPr>
          <w:sz w:val="26"/>
          <w:szCs w:val="26"/>
          <w:rPrChange w:id="29630" w:author="Le Minh Nghia" w:date="2019-10-09T10:56:00Z">
            <w:rPr>
              <w:sz w:val="26"/>
              <w:szCs w:val="26"/>
            </w:rPr>
          </w:rPrChange>
        </w:rPr>
        <w:t>được</w:t>
      </w:r>
      <w:proofErr w:type="spellEnd"/>
      <w:r w:rsidR="001A2226" w:rsidRPr="00B41112">
        <w:rPr>
          <w:sz w:val="26"/>
          <w:szCs w:val="26"/>
          <w:rPrChange w:id="29631" w:author="Le Minh Nghia" w:date="2019-10-09T10:56:00Z">
            <w:rPr>
              <w:sz w:val="26"/>
              <w:szCs w:val="26"/>
            </w:rPr>
          </w:rPrChange>
        </w:rPr>
        <w:t xml:space="preserve">. </w:t>
      </w:r>
    </w:p>
    <w:p w:rsidR="000917F1" w:rsidRPr="00B41112" w:rsidRDefault="001A2226" w:rsidP="000917F1">
      <w:pPr>
        <w:ind w:left="360"/>
        <w:rPr>
          <w:b/>
          <w:sz w:val="26"/>
          <w:szCs w:val="26"/>
          <w:rPrChange w:id="29632" w:author="Le Minh Nghia" w:date="2019-10-09T10:56:00Z">
            <w:rPr>
              <w:b/>
              <w:sz w:val="26"/>
              <w:szCs w:val="26"/>
            </w:rPr>
          </w:rPrChange>
        </w:rPr>
      </w:pPr>
      <w:r w:rsidRPr="00B41112">
        <w:rPr>
          <w:noProof/>
          <w:sz w:val="26"/>
          <w:szCs w:val="26"/>
          <w:rPrChange w:id="29633" w:author="Le Minh Nghia" w:date="2019-10-09T10:56:00Z">
            <w:rPr>
              <w:noProof/>
            </w:rPr>
          </w:rPrChange>
        </w:rPr>
        <w:drawing>
          <wp:inline distT="0" distB="0" distL="0" distR="0" wp14:anchorId="227FC1DE" wp14:editId="1A3D1B0C">
            <wp:extent cx="5972175" cy="2947035"/>
            <wp:effectExtent l="0" t="0" r="9525"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947035"/>
                    </a:xfrm>
                    <a:prstGeom prst="rect">
                      <a:avLst/>
                    </a:prstGeom>
                  </pic:spPr>
                </pic:pic>
              </a:graphicData>
            </a:graphic>
          </wp:inline>
        </w:drawing>
      </w:r>
    </w:p>
    <w:p w:rsidR="001A2226" w:rsidRPr="00B41112" w:rsidRDefault="00AD08D6" w:rsidP="001A2226">
      <w:pPr>
        <w:ind w:left="709"/>
        <w:jc w:val="center"/>
        <w:rPr>
          <w:i/>
          <w:sz w:val="26"/>
          <w:szCs w:val="26"/>
          <w:rPrChange w:id="29634" w:author="Le Minh Nghia" w:date="2019-10-09T10:56:00Z">
            <w:rPr>
              <w:i/>
              <w:sz w:val="26"/>
              <w:szCs w:val="26"/>
            </w:rPr>
          </w:rPrChange>
        </w:rPr>
      </w:pPr>
      <w:proofErr w:type="spellStart"/>
      <w:r w:rsidRPr="00B41112">
        <w:rPr>
          <w:i/>
          <w:sz w:val="26"/>
          <w:szCs w:val="26"/>
          <w:rPrChange w:id="29635" w:author="Le Minh Nghia" w:date="2019-10-09T10:56:00Z">
            <w:rPr>
              <w:i/>
              <w:sz w:val="26"/>
              <w:szCs w:val="26"/>
            </w:rPr>
          </w:rPrChange>
        </w:rPr>
        <w:t>Hình</w:t>
      </w:r>
      <w:proofErr w:type="spellEnd"/>
      <w:r w:rsidRPr="00B41112">
        <w:rPr>
          <w:i/>
          <w:sz w:val="26"/>
          <w:szCs w:val="26"/>
          <w:rPrChange w:id="29636" w:author="Le Minh Nghia" w:date="2019-10-09T10:56:00Z">
            <w:rPr>
              <w:i/>
              <w:sz w:val="26"/>
              <w:szCs w:val="26"/>
            </w:rPr>
          </w:rPrChange>
        </w:rPr>
        <w:t xml:space="preserve"> 4.b.14.4</w:t>
      </w:r>
      <w:r w:rsidR="001A2226" w:rsidRPr="00B41112">
        <w:rPr>
          <w:i/>
          <w:sz w:val="26"/>
          <w:szCs w:val="26"/>
          <w:rPrChange w:id="29637" w:author="Le Minh Nghia" w:date="2019-10-09T10:56:00Z">
            <w:rPr>
              <w:i/>
              <w:sz w:val="26"/>
              <w:szCs w:val="26"/>
            </w:rPr>
          </w:rPrChange>
        </w:rPr>
        <w:t xml:space="preserve"> </w:t>
      </w:r>
      <w:proofErr w:type="spellStart"/>
      <w:r w:rsidR="001A2226" w:rsidRPr="00B41112">
        <w:rPr>
          <w:i/>
          <w:sz w:val="26"/>
          <w:szCs w:val="26"/>
          <w:rPrChange w:id="29638" w:author="Le Minh Nghia" w:date="2019-10-09T10:56:00Z">
            <w:rPr>
              <w:i/>
              <w:sz w:val="26"/>
              <w:szCs w:val="26"/>
            </w:rPr>
          </w:rPrChange>
        </w:rPr>
        <w:t>Giao</w:t>
      </w:r>
      <w:proofErr w:type="spellEnd"/>
      <w:r w:rsidR="001A2226" w:rsidRPr="00B41112">
        <w:rPr>
          <w:i/>
          <w:sz w:val="26"/>
          <w:szCs w:val="26"/>
          <w:rPrChange w:id="29639" w:author="Le Minh Nghia" w:date="2019-10-09T10:56:00Z">
            <w:rPr>
              <w:i/>
              <w:sz w:val="26"/>
              <w:szCs w:val="26"/>
            </w:rPr>
          </w:rPrChange>
        </w:rPr>
        <w:t xml:space="preserve"> </w:t>
      </w:r>
      <w:proofErr w:type="spellStart"/>
      <w:r w:rsidR="001A2226" w:rsidRPr="00B41112">
        <w:rPr>
          <w:i/>
          <w:sz w:val="26"/>
          <w:szCs w:val="26"/>
          <w:rPrChange w:id="29640" w:author="Le Minh Nghia" w:date="2019-10-09T10:56:00Z">
            <w:rPr>
              <w:i/>
              <w:sz w:val="26"/>
              <w:szCs w:val="26"/>
            </w:rPr>
          </w:rPrChange>
        </w:rPr>
        <w:t>diện</w:t>
      </w:r>
      <w:proofErr w:type="spellEnd"/>
      <w:r w:rsidR="001A2226" w:rsidRPr="00B41112">
        <w:rPr>
          <w:i/>
          <w:sz w:val="26"/>
          <w:szCs w:val="26"/>
          <w:rPrChange w:id="29641" w:author="Le Minh Nghia" w:date="2019-10-09T10:56:00Z">
            <w:rPr>
              <w:i/>
              <w:sz w:val="26"/>
              <w:szCs w:val="26"/>
            </w:rPr>
          </w:rPrChange>
        </w:rPr>
        <w:t xml:space="preserve"> </w:t>
      </w:r>
      <w:proofErr w:type="spellStart"/>
      <w:r w:rsidR="001A2226" w:rsidRPr="00B41112">
        <w:rPr>
          <w:i/>
          <w:sz w:val="26"/>
          <w:szCs w:val="26"/>
          <w:rPrChange w:id="29642" w:author="Le Minh Nghia" w:date="2019-10-09T10:56:00Z">
            <w:rPr>
              <w:i/>
              <w:sz w:val="26"/>
              <w:szCs w:val="26"/>
            </w:rPr>
          </w:rPrChange>
        </w:rPr>
        <w:t>cập</w:t>
      </w:r>
      <w:proofErr w:type="spellEnd"/>
      <w:r w:rsidR="001A2226" w:rsidRPr="00B41112">
        <w:rPr>
          <w:i/>
          <w:sz w:val="26"/>
          <w:szCs w:val="26"/>
          <w:rPrChange w:id="29643" w:author="Le Minh Nghia" w:date="2019-10-09T10:56:00Z">
            <w:rPr>
              <w:i/>
              <w:sz w:val="26"/>
              <w:szCs w:val="26"/>
            </w:rPr>
          </w:rPrChange>
        </w:rPr>
        <w:t xml:space="preserve"> </w:t>
      </w:r>
      <w:proofErr w:type="spellStart"/>
      <w:r w:rsidR="001A2226" w:rsidRPr="00B41112">
        <w:rPr>
          <w:i/>
          <w:sz w:val="26"/>
          <w:szCs w:val="26"/>
          <w:rPrChange w:id="29644" w:author="Le Minh Nghia" w:date="2019-10-09T10:56:00Z">
            <w:rPr>
              <w:i/>
              <w:sz w:val="26"/>
              <w:szCs w:val="26"/>
            </w:rPr>
          </w:rPrChange>
        </w:rPr>
        <w:t>nhật</w:t>
      </w:r>
      <w:proofErr w:type="spellEnd"/>
      <w:r w:rsidR="001A2226" w:rsidRPr="00B41112">
        <w:rPr>
          <w:i/>
          <w:sz w:val="26"/>
          <w:szCs w:val="26"/>
          <w:rPrChange w:id="29645" w:author="Le Minh Nghia" w:date="2019-10-09T10:56:00Z">
            <w:rPr>
              <w:i/>
              <w:sz w:val="26"/>
              <w:szCs w:val="26"/>
            </w:rPr>
          </w:rPrChange>
        </w:rPr>
        <w:t xml:space="preserve"> </w:t>
      </w:r>
      <w:proofErr w:type="spellStart"/>
      <w:r w:rsidR="001A2226" w:rsidRPr="00B41112">
        <w:rPr>
          <w:i/>
          <w:sz w:val="26"/>
          <w:szCs w:val="26"/>
          <w:rPrChange w:id="29646" w:author="Le Minh Nghia" w:date="2019-10-09T10:56:00Z">
            <w:rPr>
              <w:i/>
              <w:sz w:val="26"/>
              <w:szCs w:val="26"/>
            </w:rPr>
          </w:rPrChange>
        </w:rPr>
        <w:t>thông</w:t>
      </w:r>
      <w:proofErr w:type="spellEnd"/>
      <w:r w:rsidR="001A2226" w:rsidRPr="00B41112">
        <w:rPr>
          <w:i/>
          <w:sz w:val="26"/>
          <w:szCs w:val="26"/>
          <w:rPrChange w:id="29647" w:author="Le Minh Nghia" w:date="2019-10-09T10:56:00Z">
            <w:rPr>
              <w:i/>
              <w:sz w:val="26"/>
              <w:szCs w:val="26"/>
            </w:rPr>
          </w:rPrChange>
        </w:rPr>
        <w:t xml:space="preserve"> tin </w:t>
      </w:r>
      <w:proofErr w:type="spellStart"/>
      <w:r w:rsidR="001A2226" w:rsidRPr="00B41112">
        <w:rPr>
          <w:i/>
          <w:sz w:val="26"/>
          <w:szCs w:val="26"/>
          <w:rPrChange w:id="29648" w:author="Le Minh Nghia" w:date="2019-10-09T10:56:00Z">
            <w:rPr>
              <w:i/>
              <w:sz w:val="26"/>
              <w:szCs w:val="26"/>
            </w:rPr>
          </w:rPrChange>
        </w:rPr>
        <w:t>cá</w:t>
      </w:r>
      <w:proofErr w:type="spellEnd"/>
      <w:r w:rsidR="001A2226" w:rsidRPr="00B41112">
        <w:rPr>
          <w:i/>
          <w:sz w:val="26"/>
          <w:szCs w:val="26"/>
          <w:rPrChange w:id="29649" w:author="Le Minh Nghia" w:date="2019-10-09T10:56:00Z">
            <w:rPr>
              <w:i/>
              <w:sz w:val="26"/>
              <w:szCs w:val="26"/>
            </w:rPr>
          </w:rPrChange>
        </w:rPr>
        <w:t xml:space="preserve"> </w:t>
      </w:r>
      <w:proofErr w:type="spellStart"/>
      <w:r w:rsidR="001A2226" w:rsidRPr="00B41112">
        <w:rPr>
          <w:i/>
          <w:sz w:val="26"/>
          <w:szCs w:val="26"/>
          <w:rPrChange w:id="29650" w:author="Le Minh Nghia" w:date="2019-10-09T10:56:00Z">
            <w:rPr>
              <w:i/>
              <w:sz w:val="26"/>
              <w:szCs w:val="26"/>
            </w:rPr>
          </w:rPrChange>
        </w:rPr>
        <w:t>nhân</w:t>
      </w:r>
      <w:proofErr w:type="spellEnd"/>
      <w:r w:rsidR="001A2226" w:rsidRPr="00B41112">
        <w:rPr>
          <w:i/>
          <w:sz w:val="26"/>
          <w:szCs w:val="26"/>
          <w:rPrChange w:id="29651" w:author="Le Minh Nghia" w:date="2019-10-09T10:56:00Z">
            <w:rPr>
              <w:i/>
              <w:sz w:val="26"/>
              <w:szCs w:val="26"/>
            </w:rPr>
          </w:rPrChange>
        </w:rPr>
        <w:t xml:space="preserve"> </w:t>
      </w:r>
      <w:proofErr w:type="spellStart"/>
      <w:r w:rsidR="001A2226" w:rsidRPr="00B41112">
        <w:rPr>
          <w:i/>
          <w:sz w:val="26"/>
          <w:szCs w:val="26"/>
          <w:rPrChange w:id="29652" w:author="Le Minh Nghia" w:date="2019-10-09T10:56:00Z">
            <w:rPr>
              <w:i/>
              <w:sz w:val="26"/>
              <w:szCs w:val="26"/>
            </w:rPr>
          </w:rPrChange>
        </w:rPr>
        <w:t>của</w:t>
      </w:r>
      <w:proofErr w:type="spellEnd"/>
      <w:r w:rsidR="001A2226" w:rsidRPr="00B41112">
        <w:rPr>
          <w:i/>
          <w:sz w:val="26"/>
          <w:szCs w:val="26"/>
          <w:rPrChange w:id="29653" w:author="Le Minh Nghia" w:date="2019-10-09T10:56:00Z">
            <w:rPr>
              <w:i/>
              <w:sz w:val="26"/>
              <w:szCs w:val="26"/>
            </w:rPr>
          </w:rPrChange>
        </w:rPr>
        <w:t xml:space="preserve"> </w:t>
      </w:r>
      <w:proofErr w:type="spellStart"/>
      <w:r w:rsidR="001A2226" w:rsidRPr="00B41112">
        <w:rPr>
          <w:i/>
          <w:sz w:val="26"/>
          <w:szCs w:val="26"/>
          <w:rPrChange w:id="29654" w:author="Le Minh Nghia" w:date="2019-10-09T10:56:00Z">
            <w:rPr>
              <w:i/>
              <w:sz w:val="26"/>
              <w:szCs w:val="26"/>
            </w:rPr>
          </w:rPrChange>
        </w:rPr>
        <w:t>cựu</w:t>
      </w:r>
      <w:proofErr w:type="spellEnd"/>
      <w:r w:rsidR="001A2226" w:rsidRPr="00B41112">
        <w:rPr>
          <w:i/>
          <w:sz w:val="26"/>
          <w:szCs w:val="26"/>
          <w:rPrChange w:id="29655" w:author="Le Minh Nghia" w:date="2019-10-09T10:56:00Z">
            <w:rPr>
              <w:i/>
              <w:sz w:val="26"/>
              <w:szCs w:val="26"/>
            </w:rPr>
          </w:rPrChange>
        </w:rPr>
        <w:t xml:space="preserve"> </w:t>
      </w:r>
      <w:proofErr w:type="spellStart"/>
      <w:r w:rsidR="001A2226" w:rsidRPr="00B41112">
        <w:rPr>
          <w:i/>
          <w:sz w:val="26"/>
          <w:szCs w:val="26"/>
          <w:rPrChange w:id="29656" w:author="Le Minh Nghia" w:date="2019-10-09T10:56:00Z">
            <w:rPr>
              <w:i/>
              <w:sz w:val="26"/>
              <w:szCs w:val="26"/>
            </w:rPr>
          </w:rPrChange>
        </w:rPr>
        <w:t>sinh</w:t>
      </w:r>
      <w:proofErr w:type="spellEnd"/>
      <w:r w:rsidR="001A2226" w:rsidRPr="00B41112">
        <w:rPr>
          <w:i/>
          <w:sz w:val="26"/>
          <w:szCs w:val="26"/>
          <w:rPrChange w:id="29657" w:author="Le Minh Nghia" w:date="2019-10-09T10:56:00Z">
            <w:rPr>
              <w:i/>
              <w:sz w:val="26"/>
              <w:szCs w:val="26"/>
            </w:rPr>
          </w:rPrChange>
        </w:rPr>
        <w:t xml:space="preserve"> </w:t>
      </w:r>
      <w:proofErr w:type="spellStart"/>
      <w:r w:rsidR="001A2226" w:rsidRPr="00B41112">
        <w:rPr>
          <w:i/>
          <w:sz w:val="26"/>
          <w:szCs w:val="26"/>
          <w:rPrChange w:id="29658" w:author="Le Minh Nghia" w:date="2019-10-09T10:56:00Z">
            <w:rPr>
              <w:i/>
              <w:sz w:val="26"/>
              <w:szCs w:val="26"/>
            </w:rPr>
          </w:rPrChange>
        </w:rPr>
        <w:t>viên</w:t>
      </w:r>
      <w:proofErr w:type="spellEnd"/>
    </w:p>
    <w:p w:rsidR="00AD08D6" w:rsidRPr="00B41112" w:rsidRDefault="00AD08D6">
      <w:pPr>
        <w:pStyle w:val="ListParagraph"/>
        <w:numPr>
          <w:ilvl w:val="0"/>
          <w:numId w:val="5"/>
        </w:numPr>
        <w:ind w:left="720"/>
        <w:rPr>
          <w:sz w:val="26"/>
          <w:szCs w:val="26"/>
          <w:rPrChange w:id="29659" w:author="Le Minh Nghia" w:date="2019-10-09T10:56:00Z">
            <w:rPr>
              <w:sz w:val="26"/>
              <w:szCs w:val="26"/>
            </w:rPr>
          </w:rPrChange>
        </w:rPr>
        <w:pPrChange w:id="29660" w:author="Le Minh Nghia" w:date="2019-10-09T10:42:00Z">
          <w:pPr>
            <w:pStyle w:val="ListParagraph"/>
            <w:numPr>
              <w:numId w:val="5"/>
            </w:numPr>
            <w:ind w:left="1440" w:hanging="360"/>
          </w:pPr>
        </w:pPrChange>
      </w:pPr>
      <w:proofErr w:type="spellStart"/>
      <w:r w:rsidRPr="00B41112">
        <w:rPr>
          <w:b/>
          <w:sz w:val="26"/>
          <w:szCs w:val="26"/>
          <w:rPrChange w:id="29661" w:author="Le Minh Nghia" w:date="2019-10-09T10:56:00Z">
            <w:rPr>
              <w:b/>
              <w:sz w:val="26"/>
              <w:szCs w:val="26"/>
            </w:rPr>
          </w:rPrChange>
        </w:rPr>
        <w:t>Phần</w:t>
      </w:r>
      <w:proofErr w:type="spellEnd"/>
      <w:r w:rsidRPr="00B41112">
        <w:rPr>
          <w:b/>
          <w:sz w:val="26"/>
          <w:szCs w:val="26"/>
          <w:rPrChange w:id="29662" w:author="Le Minh Nghia" w:date="2019-10-09T10:56:00Z">
            <w:rPr>
              <w:b/>
              <w:sz w:val="26"/>
              <w:szCs w:val="26"/>
            </w:rPr>
          </w:rPrChange>
        </w:rPr>
        <w:t xml:space="preserve"> </w:t>
      </w:r>
      <w:proofErr w:type="spellStart"/>
      <w:r w:rsidRPr="00B41112">
        <w:rPr>
          <w:b/>
          <w:sz w:val="26"/>
          <w:szCs w:val="26"/>
          <w:rPrChange w:id="29663" w:author="Le Minh Nghia" w:date="2019-10-09T10:56:00Z">
            <w:rPr>
              <w:b/>
              <w:sz w:val="26"/>
              <w:szCs w:val="26"/>
            </w:rPr>
          </w:rPrChange>
        </w:rPr>
        <w:t>Công</w:t>
      </w:r>
      <w:proofErr w:type="spellEnd"/>
      <w:r w:rsidRPr="00B41112">
        <w:rPr>
          <w:b/>
          <w:sz w:val="26"/>
          <w:szCs w:val="26"/>
          <w:rPrChange w:id="29664" w:author="Le Minh Nghia" w:date="2019-10-09T10:56:00Z">
            <w:rPr>
              <w:b/>
              <w:sz w:val="26"/>
              <w:szCs w:val="26"/>
            </w:rPr>
          </w:rPrChange>
        </w:rPr>
        <w:t xml:space="preserve"> </w:t>
      </w:r>
      <w:proofErr w:type="spellStart"/>
      <w:r w:rsidRPr="00B41112">
        <w:rPr>
          <w:b/>
          <w:sz w:val="26"/>
          <w:szCs w:val="26"/>
          <w:rPrChange w:id="29665" w:author="Le Minh Nghia" w:date="2019-10-09T10:56:00Z">
            <w:rPr>
              <w:b/>
              <w:sz w:val="26"/>
              <w:szCs w:val="26"/>
            </w:rPr>
          </w:rPrChange>
        </w:rPr>
        <w:t>việc</w:t>
      </w:r>
      <w:proofErr w:type="spellEnd"/>
      <w:r w:rsidRPr="00B41112">
        <w:rPr>
          <w:b/>
          <w:sz w:val="26"/>
          <w:szCs w:val="26"/>
          <w:rPrChange w:id="29666" w:author="Le Minh Nghia" w:date="2019-10-09T10:56:00Z">
            <w:rPr>
              <w:b/>
              <w:sz w:val="26"/>
              <w:szCs w:val="26"/>
            </w:rPr>
          </w:rPrChange>
        </w:rPr>
        <w:t xml:space="preserve">: </w:t>
      </w:r>
      <w:r w:rsidRPr="00B41112">
        <w:rPr>
          <w:sz w:val="26"/>
          <w:szCs w:val="26"/>
          <w:rPrChange w:id="29667" w:author="Le Minh Nghia" w:date="2019-10-09T10:56:00Z">
            <w:rPr>
              <w:sz w:val="26"/>
              <w:szCs w:val="26"/>
            </w:rPr>
          </w:rPrChange>
        </w:rPr>
        <w:t xml:space="preserve">ở </w:t>
      </w:r>
      <w:proofErr w:type="spellStart"/>
      <w:r w:rsidRPr="00B41112">
        <w:rPr>
          <w:sz w:val="26"/>
          <w:szCs w:val="26"/>
          <w:rPrChange w:id="29668" w:author="Le Minh Nghia" w:date="2019-10-09T10:56:00Z">
            <w:rPr>
              <w:sz w:val="26"/>
              <w:szCs w:val="26"/>
            </w:rPr>
          </w:rPrChange>
        </w:rPr>
        <w:t>giao</w:t>
      </w:r>
      <w:proofErr w:type="spellEnd"/>
      <w:r w:rsidRPr="00B41112">
        <w:rPr>
          <w:sz w:val="26"/>
          <w:szCs w:val="26"/>
          <w:rPrChange w:id="29669" w:author="Le Minh Nghia" w:date="2019-10-09T10:56:00Z">
            <w:rPr>
              <w:sz w:val="26"/>
              <w:szCs w:val="26"/>
            </w:rPr>
          </w:rPrChange>
        </w:rPr>
        <w:t xml:space="preserve"> </w:t>
      </w:r>
      <w:proofErr w:type="spellStart"/>
      <w:r w:rsidRPr="00B41112">
        <w:rPr>
          <w:sz w:val="26"/>
          <w:szCs w:val="26"/>
          <w:rPrChange w:id="29670" w:author="Le Minh Nghia" w:date="2019-10-09T10:56:00Z">
            <w:rPr>
              <w:sz w:val="26"/>
              <w:szCs w:val="26"/>
            </w:rPr>
          </w:rPrChange>
        </w:rPr>
        <w:t>diện</w:t>
      </w:r>
      <w:proofErr w:type="spellEnd"/>
      <w:r w:rsidRPr="00B41112">
        <w:rPr>
          <w:sz w:val="26"/>
          <w:szCs w:val="26"/>
          <w:rPrChange w:id="29671" w:author="Le Minh Nghia" w:date="2019-10-09T10:56:00Z">
            <w:rPr>
              <w:sz w:val="26"/>
              <w:szCs w:val="26"/>
            </w:rPr>
          </w:rPrChange>
        </w:rPr>
        <w:t xml:space="preserve"> </w:t>
      </w:r>
      <w:proofErr w:type="spellStart"/>
      <w:r w:rsidRPr="00B41112">
        <w:rPr>
          <w:sz w:val="26"/>
          <w:szCs w:val="26"/>
          <w:rPrChange w:id="29672" w:author="Le Minh Nghia" w:date="2019-10-09T10:56:00Z">
            <w:rPr>
              <w:sz w:val="26"/>
              <w:szCs w:val="26"/>
            </w:rPr>
          </w:rPrChange>
        </w:rPr>
        <w:t>công</w:t>
      </w:r>
      <w:proofErr w:type="spellEnd"/>
      <w:r w:rsidRPr="00B41112">
        <w:rPr>
          <w:sz w:val="26"/>
          <w:szCs w:val="26"/>
          <w:rPrChange w:id="29673" w:author="Le Minh Nghia" w:date="2019-10-09T10:56:00Z">
            <w:rPr>
              <w:sz w:val="26"/>
              <w:szCs w:val="26"/>
            </w:rPr>
          </w:rPrChange>
        </w:rPr>
        <w:t xml:space="preserve"> </w:t>
      </w:r>
      <w:proofErr w:type="spellStart"/>
      <w:r w:rsidRPr="00B41112">
        <w:rPr>
          <w:sz w:val="26"/>
          <w:szCs w:val="26"/>
          <w:rPrChange w:id="29674" w:author="Le Minh Nghia" w:date="2019-10-09T10:56:00Z">
            <w:rPr>
              <w:sz w:val="26"/>
              <w:szCs w:val="26"/>
            </w:rPr>
          </w:rPrChange>
        </w:rPr>
        <w:t>việc</w:t>
      </w:r>
      <w:proofErr w:type="spellEnd"/>
      <w:r w:rsidRPr="00B41112">
        <w:rPr>
          <w:sz w:val="26"/>
          <w:szCs w:val="26"/>
          <w:rPrChange w:id="29675" w:author="Le Minh Nghia" w:date="2019-10-09T10:56:00Z">
            <w:rPr>
              <w:sz w:val="26"/>
              <w:szCs w:val="26"/>
            </w:rPr>
          </w:rPrChange>
        </w:rPr>
        <w:t xml:space="preserve"> </w:t>
      </w:r>
      <w:proofErr w:type="spellStart"/>
      <w:r w:rsidRPr="00B41112">
        <w:rPr>
          <w:sz w:val="26"/>
          <w:szCs w:val="26"/>
          <w:rPrChange w:id="29676" w:author="Le Minh Nghia" w:date="2019-10-09T10:56:00Z">
            <w:rPr>
              <w:sz w:val="26"/>
              <w:szCs w:val="26"/>
            </w:rPr>
          </w:rPrChange>
        </w:rPr>
        <w:t>thì</w:t>
      </w:r>
      <w:proofErr w:type="spellEnd"/>
      <w:r w:rsidRPr="00B41112">
        <w:rPr>
          <w:sz w:val="26"/>
          <w:szCs w:val="26"/>
          <w:rPrChange w:id="29677" w:author="Le Minh Nghia" w:date="2019-10-09T10:56:00Z">
            <w:rPr>
              <w:sz w:val="26"/>
              <w:szCs w:val="26"/>
            </w:rPr>
          </w:rPrChange>
        </w:rPr>
        <w:t xml:space="preserve"> </w:t>
      </w:r>
      <w:proofErr w:type="spellStart"/>
      <w:r w:rsidRPr="00B41112">
        <w:rPr>
          <w:sz w:val="26"/>
          <w:szCs w:val="26"/>
          <w:rPrChange w:id="29678" w:author="Le Minh Nghia" w:date="2019-10-09T10:56:00Z">
            <w:rPr>
              <w:sz w:val="26"/>
              <w:szCs w:val="26"/>
            </w:rPr>
          </w:rPrChange>
        </w:rPr>
        <w:t>người</w:t>
      </w:r>
      <w:proofErr w:type="spellEnd"/>
      <w:r w:rsidRPr="00B41112">
        <w:rPr>
          <w:sz w:val="26"/>
          <w:szCs w:val="26"/>
          <w:rPrChange w:id="29679" w:author="Le Minh Nghia" w:date="2019-10-09T10:56:00Z">
            <w:rPr>
              <w:sz w:val="26"/>
              <w:szCs w:val="26"/>
            </w:rPr>
          </w:rPrChange>
        </w:rPr>
        <w:t xml:space="preserve"> </w:t>
      </w:r>
      <w:proofErr w:type="spellStart"/>
      <w:r w:rsidRPr="00B41112">
        <w:rPr>
          <w:sz w:val="26"/>
          <w:szCs w:val="26"/>
          <w:rPrChange w:id="29680" w:author="Le Minh Nghia" w:date="2019-10-09T10:56:00Z">
            <w:rPr>
              <w:sz w:val="26"/>
              <w:szCs w:val="26"/>
            </w:rPr>
          </w:rPrChange>
        </w:rPr>
        <w:t>dùng</w:t>
      </w:r>
      <w:proofErr w:type="spellEnd"/>
      <w:r w:rsidRPr="00B41112">
        <w:rPr>
          <w:sz w:val="26"/>
          <w:szCs w:val="26"/>
          <w:rPrChange w:id="29681" w:author="Le Minh Nghia" w:date="2019-10-09T10:56:00Z">
            <w:rPr>
              <w:sz w:val="26"/>
              <w:szCs w:val="26"/>
            </w:rPr>
          </w:rPrChange>
        </w:rPr>
        <w:t xml:space="preserve"> </w:t>
      </w:r>
      <w:proofErr w:type="spellStart"/>
      <w:r w:rsidRPr="00B41112">
        <w:rPr>
          <w:sz w:val="26"/>
          <w:szCs w:val="26"/>
          <w:rPrChange w:id="29682" w:author="Le Minh Nghia" w:date="2019-10-09T10:56:00Z">
            <w:rPr>
              <w:sz w:val="26"/>
              <w:szCs w:val="26"/>
            </w:rPr>
          </w:rPrChange>
        </w:rPr>
        <w:t>là</w:t>
      </w:r>
      <w:proofErr w:type="spellEnd"/>
      <w:r w:rsidRPr="00B41112">
        <w:rPr>
          <w:sz w:val="26"/>
          <w:szCs w:val="26"/>
          <w:rPrChange w:id="29683" w:author="Le Minh Nghia" w:date="2019-10-09T10:56:00Z">
            <w:rPr>
              <w:sz w:val="26"/>
              <w:szCs w:val="26"/>
            </w:rPr>
          </w:rPrChange>
        </w:rPr>
        <w:t xml:space="preserve"> </w:t>
      </w:r>
      <w:proofErr w:type="spellStart"/>
      <w:r w:rsidRPr="00B41112">
        <w:rPr>
          <w:sz w:val="26"/>
          <w:szCs w:val="26"/>
          <w:rPrChange w:id="29684" w:author="Le Minh Nghia" w:date="2019-10-09T10:56:00Z">
            <w:rPr>
              <w:sz w:val="26"/>
              <w:szCs w:val="26"/>
            </w:rPr>
          </w:rPrChange>
        </w:rPr>
        <w:t>cựu</w:t>
      </w:r>
      <w:proofErr w:type="spellEnd"/>
      <w:r w:rsidRPr="00B41112">
        <w:rPr>
          <w:sz w:val="26"/>
          <w:szCs w:val="26"/>
          <w:rPrChange w:id="29685" w:author="Le Minh Nghia" w:date="2019-10-09T10:56:00Z">
            <w:rPr>
              <w:sz w:val="26"/>
              <w:szCs w:val="26"/>
            </w:rPr>
          </w:rPrChange>
        </w:rPr>
        <w:t xml:space="preserve"> </w:t>
      </w:r>
      <w:proofErr w:type="spellStart"/>
      <w:r w:rsidRPr="00B41112">
        <w:rPr>
          <w:sz w:val="26"/>
          <w:szCs w:val="26"/>
          <w:rPrChange w:id="29686" w:author="Le Minh Nghia" w:date="2019-10-09T10:56:00Z">
            <w:rPr>
              <w:sz w:val="26"/>
              <w:szCs w:val="26"/>
            </w:rPr>
          </w:rPrChange>
        </w:rPr>
        <w:t>sinh</w:t>
      </w:r>
      <w:proofErr w:type="spellEnd"/>
      <w:r w:rsidRPr="00B41112">
        <w:rPr>
          <w:sz w:val="26"/>
          <w:szCs w:val="26"/>
          <w:rPrChange w:id="29687" w:author="Le Minh Nghia" w:date="2019-10-09T10:56:00Z">
            <w:rPr>
              <w:sz w:val="26"/>
              <w:szCs w:val="26"/>
            </w:rPr>
          </w:rPrChange>
        </w:rPr>
        <w:t xml:space="preserve"> </w:t>
      </w:r>
      <w:proofErr w:type="spellStart"/>
      <w:r w:rsidRPr="00B41112">
        <w:rPr>
          <w:sz w:val="26"/>
          <w:szCs w:val="26"/>
          <w:rPrChange w:id="29688" w:author="Le Minh Nghia" w:date="2019-10-09T10:56:00Z">
            <w:rPr>
              <w:sz w:val="26"/>
              <w:szCs w:val="26"/>
            </w:rPr>
          </w:rPrChange>
        </w:rPr>
        <w:t>viên</w:t>
      </w:r>
      <w:proofErr w:type="spellEnd"/>
      <w:r w:rsidRPr="00B41112">
        <w:rPr>
          <w:sz w:val="26"/>
          <w:szCs w:val="26"/>
          <w:rPrChange w:id="29689" w:author="Le Minh Nghia" w:date="2019-10-09T10:56:00Z">
            <w:rPr>
              <w:sz w:val="26"/>
              <w:szCs w:val="26"/>
            </w:rPr>
          </w:rPrChange>
        </w:rPr>
        <w:t xml:space="preserve"> </w:t>
      </w:r>
      <w:proofErr w:type="spellStart"/>
      <w:r w:rsidRPr="00B41112">
        <w:rPr>
          <w:sz w:val="26"/>
          <w:szCs w:val="26"/>
          <w:rPrChange w:id="29690" w:author="Le Minh Nghia" w:date="2019-10-09T10:56:00Z">
            <w:rPr>
              <w:sz w:val="26"/>
              <w:szCs w:val="26"/>
            </w:rPr>
          </w:rPrChange>
        </w:rPr>
        <w:t>có</w:t>
      </w:r>
      <w:proofErr w:type="spellEnd"/>
      <w:r w:rsidRPr="00B41112">
        <w:rPr>
          <w:sz w:val="26"/>
          <w:szCs w:val="26"/>
          <w:rPrChange w:id="29691" w:author="Le Minh Nghia" w:date="2019-10-09T10:56:00Z">
            <w:rPr>
              <w:sz w:val="26"/>
              <w:szCs w:val="26"/>
            </w:rPr>
          </w:rPrChange>
        </w:rPr>
        <w:t xml:space="preserve"> </w:t>
      </w:r>
      <w:proofErr w:type="spellStart"/>
      <w:r w:rsidRPr="00B41112">
        <w:rPr>
          <w:sz w:val="26"/>
          <w:szCs w:val="26"/>
          <w:rPrChange w:id="29692" w:author="Le Minh Nghia" w:date="2019-10-09T10:56:00Z">
            <w:rPr>
              <w:sz w:val="26"/>
              <w:szCs w:val="26"/>
            </w:rPr>
          </w:rPrChange>
        </w:rPr>
        <w:t>thể</w:t>
      </w:r>
      <w:proofErr w:type="spellEnd"/>
      <w:r w:rsidRPr="00B41112">
        <w:rPr>
          <w:sz w:val="26"/>
          <w:szCs w:val="26"/>
          <w:rPrChange w:id="29693" w:author="Le Minh Nghia" w:date="2019-10-09T10:56:00Z">
            <w:rPr>
              <w:sz w:val="26"/>
              <w:szCs w:val="26"/>
            </w:rPr>
          </w:rPrChange>
        </w:rPr>
        <w:t xml:space="preserve"> </w:t>
      </w:r>
      <w:proofErr w:type="spellStart"/>
      <w:r w:rsidRPr="00B41112">
        <w:rPr>
          <w:sz w:val="26"/>
          <w:szCs w:val="26"/>
          <w:rPrChange w:id="29694" w:author="Le Minh Nghia" w:date="2019-10-09T10:56:00Z">
            <w:rPr>
              <w:sz w:val="26"/>
              <w:szCs w:val="26"/>
            </w:rPr>
          </w:rPrChange>
        </w:rPr>
        <w:t>thực</w:t>
      </w:r>
      <w:proofErr w:type="spellEnd"/>
      <w:r w:rsidRPr="00B41112">
        <w:rPr>
          <w:sz w:val="26"/>
          <w:szCs w:val="26"/>
          <w:rPrChange w:id="29695" w:author="Le Minh Nghia" w:date="2019-10-09T10:56:00Z">
            <w:rPr>
              <w:sz w:val="26"/>
              <w:szCs w:val="26"/>
            </w:rPr>
          </w:rPrChange>
        </w:rPr>
        <w:t xml:space="preserve"> </w:t>
      </w:r>
      <w:proofErr w:type="spellStart"/>
      <w:r w:rsidRPr="00B41112">
        <w:rPr>
          <w:sz w:val="26"/>
          <w:szCs w:val="26"/>
          <w:rPrChange w:id="29696" w:author="Le Minh Nghia" w:date="2019-10-09T10:56:00Z">
            <w:rPr>
              <w:sz w:val="26"/>
              <w:szCs w:val="26"/>
            </w:rPr>
          </w:rPrChange>
        </w:rPr>
        <w:t>hiện</w:t>
      </w:r>
      <w:proofErr w:type="spellEnd"/>
      <w:r w:rsidRPr="00B41112">
        <w:rPr>
          <w:sz w:val="26"/>
          <w:szCs w:val="26"/>
          <w:rPrChange w:id="29697" w:author="Le Minh Nghia" w:date="2019-10-09T10:56:00Z">
            <w:rPr>
              <w:sz w:val="26"/>
              <w:szCs w:val="26"/>
            </w:rPr>
          </w:rPrChange>
        </w:rPr>
        <w:t xml:space="preserve"> </w:t>
      </w:r>
      <w:proofErr w:type="spellStart"/>
      <w:r w:rsidRPr="00B41112">
        <w:rPr>
          <w:sz w:val="26"/>
          <w:szCs w:val="26"/>
          <w:rPrChange w:id="29698" w:author="Le Minh Nghia" w:date="2019-10-09T10:56:00Z">
            <w:rPr>
              <w:sz w:val="26"/>
              <w:szCs w:val="26"/>
            </w:rPr>
          </w:rPrChange>
        </w:rPr>
        <w:t>những</w:t>
      </w:r>
      <w:proofErr w:type="spellEnd"/>
      <w:r w:rsidRPr="00B41112">
        <w:rPr>
          <w:sz w:val="26"/>
          <w:szCs w:val="26"/>
          <w:rPrChange w:id="29699" w:author="Le Minh Nghia" w:date="2019-10-09T10:56:00Z">
            <w:rPr>
              <w:sz w:val="26"/>
              <w:szCs w:val="26"/>
            </w:rPr>
          </w:rPrChange>
        </w:rPr>
        <w:t xml:space="preserve"> </w:t>
      </w:r>
      <w:proofErr w:type="spellStart"/>
      <w:r w:rsidRPr="00B41112">
        <w:rPr>
          <w:sz w:val="26"/>
          <w:szCs w:val="26"/>
          <w:rPrChange w:id="29700" w:author="Le Minh Nghia" w:date="2019-10-09T10:56:00Z">
            <w:rPr>
              <w:sz w:val="26"/>
              <w:szCs w:val="26"/>
            </w:rPr>
          </w:rPrChange>
        </w:rPr>
        <w:t>chức</w:t>
      </w:r>
      <w:proofErr w:type="spellEnd"/>
      <w:r w:rsidRPr="00B41112">
        <w:rPr>
          <w:sz w:val="26"/>
          <w:szCs w:val="26"/>
          <w:rPrChange w:id="29701" w:author="Le Minh Nghia" w:date="2019-10-09T10:56:00Z">
            <w:rPr>
              <w:sz w:val="26"/>
              <w:szCs w:val="26"/>
            </w:rPr>
          </w:rPrChange>
        </w:rPr>
        <w:t xml:space="preserve"> </w:t>
      </w:r>
      <w:proofErr w:type="spellStart"/>
      <w:r w:rsidRPr="00B41112">
        <w:rPr>
          <w:sz w:val="26"/>
          <w:szCs w:val="26"/>
          <w:rPrChange w:id="29702" w:author="Le Minh Nghia" w:date="2019-10-09T10:56:00Z">
            <w:rPr>
              <w:sz w:val="26"/>
              <w:szCs w:val="26"/>
            </w:rPr>
          </w:rPrChange>
        </w:rPr>
        <w:t>năng</w:t>
      </w:r>
      <w:proofErr w:type="spellEnd"/>
      <w:r w:rsidRPr="00B41112">
        <w:rPr>
          <w:sz w:val="26"/>
          <w:szCs w:val="26"/>
          <w:rPrChange w:id="29703" w:author="Le Minh Nghia" w:date="2019-10-09T10:56:00Z">
            <w:rPr>
              <w:sz w:val="26"/>
              <w:szCs w:val="26"/>
            </w:rPr>
          </w:rPrChange>
        </w:rPr>
        <w:t xml:space="preserve"> </w:t>
      </w:r>
      <w:proofErr w:type="spellStart"/>
      <w:r w:rsidRPr="00B41112">
        <w:rPr>
          <w:sz w:val="26"/>
          <w:szCs w:val="26"/>
          <w:rPrChange w:id="29704" w:author="Le Minh Nghia" w:date="2019-10-09T10:56:00Z">
            <w:rPr>
              <w:sz w:val="26"/>
              <w:szCs w:val="26"/>
            </w:rPr>
          </w:rPrChange>
        </w:rPr>
        <w:t>như</w:t>
      </w:r>
      <w:proofErr w:type="spellEnd"/>
      <w:r w:rsidRPr="00B41112">
        <w:rPr>
          <w:sz w:val="26"/>
          <w:szCs w:val="26"/>
          <w:rPrChange w:id="29705" w:author="Le Minh Nghia" w:date="2019-10-09T10:56:00Z">
            <w:rPr>
              <w:sz w:val="26"/>
              <w:szCs w:val="26"/>
            </w:rPr>
          </w:rPrChange>
        </w:rPr>
        <w:t xml:space="preserve">: </w:t>
      </w:r>
      <w:proofErr w:type="spellStart"/>
      <w:r w:rsidRPr="00B41112">
        <w:rPr>
          <w:sz w:val="26"/>
          <w:szCs w:val="26"/>
          <w:rPrChange w:id="29706" w:author="Le Minh Nghia" w:date="2019-10-09T10:56:00Z">
            <w:rPr>
              <w:sz w:val="26"/>
              <w:szCs w:val="26"/>
            </w:rPr>
          </w:rPrChange>
        </w:rPr>
        <w:t>Công</w:t>
      </w:r>
      <w:proofErr w:type="spellEnd"/>
      <w:r w:rsidRPr="00B41112">
        <w:rPr>
          <w:sz w:val="26"/>
          <w:szCs w:val="26"/>
          <w:rPrChange w:id="29707" w:author="Le Minh Nghia" w:date="2019-10-09T10:56:00Z">
            <w:rPr>
              <w:sz w:val="26"/>
              <w:szCs w:val="26"/>
            </w:rPr>
          </w:rPrChange>
        </w:rPr>
        <w:t xml:space="preserve"> </w:t>
      </w:r>
      <w:proofErr w:type="spellStart"/>
      <w:r w:rsidRPr="00B41112">
        <w:rPr>
          <w:sz w:val="26"/>
          <w:szCs w:val="26"/>
          <w:rPrChange w:id="29708" w:author="Le Minh Nghia" w:date="2019-10-09T10:56:00Z">
            <w:rPr>
              <w:sz w:val="26"/>
              <w:szCs w:val="26"/>
            </w:rPr>
          </w:rPrChange>
        </w:rPr>
        <w:t>việc</w:t>
      </w:r>
      <w:proofErr w:type="spellEnd"/>
      <w:r w:rsidRPr="00B41112">
        <w:rPr>
          <w:sz w:val="26"/>
          <w:szCs w:val="26"/>
          <w:rPrChange w:id="29709" w:author="Le Minh Nghia" w:date="2019-10-09T10:56:00Z">
            <w:rPr>
              <w:sz w:val="26"/>
              <w:szCs w:val="26"/>
            </w:rPr>
          </w:rPrChange>
        </w:rPr>
        <w:t xml:space="preserve"> </w:t>
      </w:r>
      <w:proofErr w:type="spellStart"/>
      <w:r w:rsidRPr="00B41112">
        <w:rPr>
          <w:sz w:val="26"/>
          <w:szCs w:val="26"/>
          <w:rPrChange w:id="29710" w:author="Le Minh Nghia" w:date="2019-10-09T10:56:00Z">
            <w:rPr>
              <w:sz w:val="26"/>
              <w:szCs w:val="26"/>
            </w:rPr>
          </w:rPrChange>
        </w:rPr>
        <w:t>hiện</w:t>
      </w:r>
      <w:proofErr w:type="spellEnd"/>
      <w:r w:rsidRPr="00B41112">
        <w:rPr>
          <w:sz w:val="26"/>
          <w:szCs w:val="26"/>
          <w:rPrChange w:id="29711" w:author="Le Minh Nghia" w:date="2019-10-09T10:56:00Z">
            <w:rPr>
              <w:sz w:val="26"/>
              <w:szCs w:val="26"/>
            </w:rPr>
          </w:rPrChange>
        </w:rPr>
        <w:t xml:space="preserve"> </w:t>
      </w:r>
      <w:proofErr w:type="spellStart"/>
      <w:r w:rsidRPr="00B41112">
        <w:rPr>
          <w:sz w:val="26"/>
          <w:szCs w:val="26"/>
          <w:rPrChange w:id="29712" w:author="Le Minh Nghia" w:date="2019-10-09T10:56:00Z">
            <w:rPr>
              <w:sz w:val="26"/>
              <w:szCs w:val="26"/>
            </w:rPr>
          </w:rPrChange>
        </w:rPr>
        <w:t>tại</w:t>
      </w:r>
      <w:proofErr w:type="spellEnd"/>
      <w:r w:rsidRPr="00B41112">
        <w:rPr>
          <w:sz w:val="26"/>
          <w:szCs w:val="26"/>
          <w:rPrChange w:id="29713" w:author="Le Minh Nghia" w:date="2019-10-09T10:56:00Z">
            <w:rPr>
              <w:sz w:val="26"/>
              <w:szCs w:val="26"/>
            </w:rPr>
          </w:rPrChange>
        </w:rPr>
        <w:t xml:space="preserve">, </w:t>
      </w:r>
      <w:proofErr w:type="spellStart"/>
      <w:r w:rsidRPr="00B41112">
        <w:rPr>
          <w:sz w:val="26"/>
          <w:szCs w:val="26"/>
          <w:rPrChange w:id="29714" w:author="Le Minh Nghia" w:date="2019-10-09T10:56:00Z">
            <w:rPr>
              <w:sz w:val="26"/>
              <w:szCs w:val="26"/>
            </w:rPr>
          </w:rPrChange>
        </w:rPr>
        <w:t>thêm</w:t>
      </w:r>
      <w:proofErr w:type="spellEnd"/>
      <w:r w:rsidRPr="00B41112">
        <w:rPr>
          <w:sz w:val="26"/>
          <w:szCs w:val="26"/>
          <w:rPrChange w:id="29715" w:author="Le Minh Nghia" w:date="2019-10-09T10:56:00Z">
            <w:rPr>
              <w:sz w:val="26"/>
              <w:szCs w:val="26"/>
            </w:rPr>
          </w:rPrChange>
        </w:rPr>
        <w:t xml:space="preserve"> </w:t>
      </w:r>
      <w:proofErr w:type="spellStart"/>
      <w:r w:rsidRPr="00B41112">
        <w:rPr>
          <w:sz w:val="26"/>
          <w:szCs w:val="26"/>
          <w:rPrChange w:id="29716" w:author="Le Minh Nghia" w:date="2019-10-09T10:56:00Z">
            <w:rPr>
              <w:sz w:val="26"/>
              <w:szCs w:val="26"/>
            </w:rPr>
          </w:rPrChange>
        </w:rPr>
        <w:t>công</w:t>
      </w:r>
      <w:proofErr w:type="spellEnd"/>
      <w:r w:rsidRPr="00B41112">
        <w:rPr>
          <w:sz w:val="26"/>
          <w:szCs w:val="26"/>
          <w:rPrChange w:id="29717" w:author="Le Minh Nghia" w:date="2019-10-09T10:56:00Z">
            <w:rPr>
              <w:sz w:val="26"/>
              <w:szCs w:val="26"/>
            </w:rPr>
          </w:rPrChange>
        </w:rPr>
        <w:t xml:space="preserve"> </w:t>
      </w:r>
      <w:proofErr w:type="spellStart"/>
      <w:r w:rsidRPr="00B41112">
        <w:rPr>
          <w:sz w:val="26"/>
          <w:szCs w:val="26"/>
          <w:rPrChange w:id="29718" w:author="Le Minh Nghia" w:date="2019-10-09T10:56:00Z">
            <w:rPr>
              <w:sz w:val="26"/>
              <w:szCs w:val="26"/>
            </w:rPr>
          </w:rPrChange>
        </w:rPr>
        <w:t>việc</w:t>
      </w:r>
      <w:proofErr w:type="spellEnd"/>
      <w:r w:rsidRPr="00B41112">
        <w:rPr>
          <w:sz w:val="26"/>
          <w:szCs w:val="26"/>
          <w:rPrChange w:id="29719" w:author="Le Minh Nghia" w:date="2019-10-09T10:56:00Z">
            <w:rPr>
              <w:sz w:val="26"/>
              <w:szCs w:val="26"/>
            </w:rPr>
          </w:rPrChange>
        </w:rPr>
        <w:t xml:space="preserve">, </w:t>
      </w:r>
      <w:proofErr w:type="spellStart"/>
      <w:r w:rsidRPr="00B41112">
        <w:rPr>
          <w:sz w:val="26"/>
          <w:szCs w:val="26"/>
          <w:rPrChange w:id="29720" w:author="Le Minh Nghia" w:date="2019-10-09T10:56:00Z">
            <w:rPr>
              <w:sz w:val="26"/>
              <w:szCs w:val="26"/>
            </w:rPr>
          </w:rPrChange>
        </w:rPr>
        <w:t>trạng</w:t>
      </w:r>
      <w:proofErr w:type="spellEnd"/>
      <w:r w:rsidRPr="00B41112">
        <w:rPr>
          <w:sz w:val="26"/>
          <w:szCs w:val="26"/>
          <w:rPrChange w:id="29721" w:author="Le Minh Nghia" w:date="2019-10-09T10:56:00Z">
            <w:rPr>
              <w:sz w:val="26"/>
              <w:szCs w:val="26"/>
            </w:rPr>
          </w:rPrChange>
        </w:rPr>
        <w:t xml:space="preserve"> </w:t>
      </w:r>
      <w:proofErr w:type="spellStart"/>
      <w:r w:rsidRPr="00B41112">
        <w:rPr>
          <w:sz w:val="26"/>
          <w:szCs w:val="26"/>
          <w:rPrChange w:id="29722" w:author="Le Minh Nghia" w:date="2019-10-09T10:56:00Z">
            <w:rPr>
              <w:sz w:val="26"/>
              <w:szCs w:val="26"/>
            </w:rPr>
          </w:rPrChange>
        </w:rPr>
        <w:t>thái</w:t>
      </w:r>
      <w:proofErr w:type="spellEnd"/>
      <w:r w:rsidRPr="00B41112">
        <w:rPr>
          <w:sz w:val="26"/>
          <w:szCs w:val="26"/>
          <w:rPrChange w:id="29723" w:author="Le Minh Nghia" w:date="2019-10-09T10:56:00Z">
            <w:rPr>
              <w:sz w:val="26"/>
              <w:szCs w:val="26"/>
            </w:rPr>
          </w:rPrChange>
        </w:rPr>
        <w:t xml:space="preserve"> </w:t>
      </w:r>
      <w:proofErr w:type="spellStart"/>
      <w:r w:rsidRPr="00B41112">
        <w:rPr>
          <w:sz w:val="26"/>
          <w:szCs w:val="26"/>
          <w:rPrChange w:id="29724" w:author="Le Minh Nghia" w:date="2019-10-09T10:56:00Z">
            <w:rPr>
              <w:sz w:val="26"/>
              <w:szCs w:val="26"/>
            </w:rPr>
          </w:rPrChange>
        </w:rPr>
        <w:t>công</w:t>
      </w:r>
      <w:proofErr w:type="spellEnd"/>
      <w:r w:rsidRPr="00B41112">
        <w:rPr>
          <w:sz w:val="26"/>
          <w:szCs w:val="26"/>
          <w:rPrChange w:id="29725" w:author="Le Minh Nghia" w:date="2019-10-09T10:56:00Z">
            <w:rPr>
              <w:sz w:val="26"/>
              <w:szCs w:val="26"/>
            </w:rPr>
          </w:rPrChange>
        </w:rPr>
        <w:t xml:space="preserve"> </w:t>
      </w:r>
      <w:proofErr w:type="spellStart"/>
      <w:r w:rsidRPr="00B41112">
        <w:rPr>
          <w:sz w:val="26"/>
          <w:szCs w:val="26"/>
          <w:rPrChange w:id="29726" w:author="Le Minh Nghia" w:date="2019-10-09T10:56:00Z">
            <w:rPr>
              <w:sz w:val="26"/>
              <w:szCs w:val="26"/>
            </w:rPr>
          </w:rPrChange>
        </w:rPr>
        <w:t>việc</w:t>
      </w:r>
      <w:proofErr w:type="spellEnd"/>
      <w:r w:rsidRPr="00B41112">
        <w:rPr>
          <w:sz w:val="26"/>
          <w:szCs w:val="26"/>
          <w:rPrChange w:id="29727" w:author="Le Minh Nghia" w:date="2019-10-09T10:56:00Z">
            <w:rPr>
              <w:sz w:val="26"/>
              <w:szCs w:val="26"/>
            </w:rPr>
          </w:rPrChange>
        </w:rPr>
        <w:t xml:space="preserve">, </w:t>
      </w:r>
      <w:proofErr w:type="spellStart"/>
      <w:r w:rsidRPr="00B41112">
        <w:rPr>
          <w:sz w:val="26"/>
          <w:szCs w:val="26"/>
          <w:rPrChange w:id="29728" w:author="Le Minh Nghia" w:date="2019-10-09T10:56:00Z">
            <w:rPr>
              <w:sz w:val="26"/>
              <w:szCs w:val="26"/>
            </w:rPr>
          </w:rPrChange>
        </w:rPr>
        <w:t>lịch</w:t>
      </w:r>
      <w:proofErr w:type="spellEnd"/>
      <w:r w:rsidRPr="00B41112">
        <w:rPr>
          <w:sz w:val="26"/>
          <w:szCs w:val="26"/>
          <w:rPrChange w:id="29729" w:author="Le Minh Nghia" w:date="2019-10-09T10:56:00Z">
            <w:rPr>
              <w:sz w:val="26"/>
              <w:szCs w:val="26"/>
            </w:rPr>
          </w:rPrChange>
        </w:rPr>
        <w:t xml:space="preserve"> </w:t>
      </w:r>
      <w:proofErr w:type="spellStart"/>
      <w:r w:rsidRPr="00B41112">
        <w:rPr>
          <w:sz w:val="26"/>
          <w:szCs w:val="26"/>
          <w:rPrChange w:id="29730" w:author="Le Minh Nghia" w:date="2019-10-09T10:56:00Z">
            <w:rPr>
              <w:sz w:val="26"/>
              <w:szCs w:val="26"/>
            </w:rPr>
          </w:rPrChange>
        </w:rPr>
        <w:t>sử</w:t>
      </w:r>
      <w:proofErr w:type="spellEnd"/>
      <w:r w:rsidRPr="00B41112">
        <w:rPr>
          <w:sz w:val="26"/>
          <w:szCs w:val="26"/>
          <w:rPrChange w:id="29731" w:author="Le Minh Nghia" w:date="2019-10-09T10:56:00Z">
            <w:rPr>
              <w:sz w:val="26"/>
              <w:szCs w:val="26"/>
            </w:rPr>
          </w:rPrChange>
        </w:rPr>
        <w:t xml:space="preserve"> </w:t>
      </w:r>
      <w:proofErr w:type="spellStart"/>
      <w:r w:rsidRPr="00B41112">
        <w:rPr>
          <w:sz w:val="26"/>
          <w:szCs w:val="26"/>
          <w:rPrChange w:id="29732" w:author="Le Minh Nghia" w:date="2019-10-09T10:56:00Z">
            <w:rPr>
              <w:sz w:val="26"/>
              <w:szCs w:val="26"/>
            </w:rPr>
          </w:rPrChange>
        </w:rPr>
        <w:t>các</w:t>
      </w:r>
      <w:proofErr w:type="spellEnd"/>
      <w:r w:rsidRPr="00B41112">
        <w:rPr>
          <w:sz w:val="26"/>
          <w:szCs w:val="26"/>
          <w:rPrChange w:id="29733" w:author="Le Minh Nghia" w:date="2019-10-09T10:56:00Z">
            <w:rPr>
              <w:sz w:val="26"/>
              <w:szCs w:val="26"/>
            </w:rPr>
          </w:rPrChange>
        </w:rPr>
        <w:t xml:space="preserve"> </w:t>
      </w:r>
      <w:proofErr w:type="spellStart"/>
      <w:r w:rsidRPr="00B41112">
        <w:rPr>
          <w:sz w:val="26"/>
          <w:szCs w:val="26"/>
          <w:rPrChange w:id="29734" w:author="Le Minh Nghia" w:date="2019-10-09T10:56:00Z">
            <w:rPr>
              <w:sz w:val="26"/>
              <w:szCs w:val="26"/>
            </w:rPr>
          </w:rPrChange>
        </w:rPr>
        <w:t>công</w:t>
      </w:r>
      <w:proofErr w:type="spellEnd"/>
      <w:r w:rsidRPr="00B41112">
        <w:rPr>
          <w:sz w:val="26"/>
          <w:szCs w:val="26"/>
          <w:rPrChange w:id="29735" w:author="Le Minh Nghia" w:date="2019-10-09T10:56:00Z">
            <w:rPr>
              <w:sz w:val="26"/>
              <w:szCs w:val="26"/>
            </w:rPr>
          </w:rPrChange>
        </w:rPr>
        <w:t xml:space="preserve"> </w:t>
      </w:r>
      <w:proofErr w:type="spellStart"/>
      <w:r w:rsidRPr="00B41112">
        <w:rPr>
          <w:sz w:val="26"/>
          <w:szCs w:val="26"/>
          <w:rPrChange w:id="29736" w:author="Le Minh Nghia" w:date="2019-10-09T10:56:00Z">
            <w:rPr>
              <w:sz w:val="26"/>
              <w:szCs w:val="26"/>
            </w:rPr>
          </w:rPrChange>
        </w:rPr>
        <w:t>việc</w:t>
      </w:r>
      <w:proofErr w:type="spellEnd"/>
      <w:r w:rsidRPr="00B41112">
        <w:rPr>
          <w:sz w:val="26"/>
          <w:szCs w:val="26"/>
          <w:rPrChange w:id="29737" w:author="Le Minh Nghia" w:date="2019-10-09T10:56:00Z">
            <w:rPr>
              <w:sz w:val="26"/>
              <w:szCs w:val="26"/>
            </w:rPr>
          </w:rPrChange>
        </w:rPr>
        <w:t xml:space="preserve">. </w:t>
      </w:r>
      <w:proofErr w:type="spellStart"/>
      <w:r w:rsidRPr="00B41112">
        <w:rPr>
          <w:sz w:val="26"/>
          <w:szCs w:val="26"/>
          <w:rPrChange w:id="29738" w:author="Le Minh Nghia" w:date="2019-10-09T10:56:00Z">
            <w:rPr>
              <w:sz w:val="26"/>
              <w:szCs w:val="26"/>
            </w:rPr>
          </w:rPrChange>
        </w:rPr>
        <w:t>Các</w:t>
      </w:r>
      <w:proofErr w:type="spellEnd"/>
      <w:r w:rsidRPr="00B41112">
        <w:rPr>
          <w:sz w:val="26"/>
          <w:szCs w:val="26"/>
          <w:rPrChange w:id="29739" w:author="Le Minh Nghia" w:date="2019-10-09T10:56:00Z">
            <w:rPr>
              <w:sz w:val="26"/>
              <w:szCs w:val="26"/>
            </w:rPr>
          </w:rPrChange>
        </w:rPr>
        <w:t xml:space="preserve"> </w:t>
      </w:r>
      <w:proofErr w:type="spellStart"/>
      <w:r w:rsidRPr="00B41112">
        <w:rPr>
          <w:sz w:val="26"/>
          <w:szCs w:val="26"/>
          <w:rPrChange w:id="29740" w:author="Le Minh Nghia" w:date="2019-10-09T10:56:00Z">
            <w:rPr>
              <w:sz w:val="26"/>
              <w:szCs w:val="26"/>
            </w:rPr>
          </w:rPrChange>
        </w:rPr>
        <w:t>phần</w:t>
      </w:r>
      <w:proofErr w:type="spellEnd"/>
      <w:r w:rsidRPr="00B41112">
        <w:rPr>
          <w:sz w:val="26"/>
          <w:szCs w:val="26"/>
          <w:rPrChange w:id="29741" w:author="Le Minh Nghia" w:date="2019-10-09T10:56:00Z">
            <w:rPr>
              <w:sz w:val="26"/>
              <w:szCs w:val="26"/>
            </w:rPr>
          </w:rPrChange>
        </w:rPr>
        <w:t xml:space="preserve"> </w:t>
      </w:r>
      <w:proofErr w:type="spellStart"/>
      <w:r w:rsidRPr="00B41112">
        <w:rPr>
          <w:sz w:val="26"/>
          <w:szCs w:val="26"/>
          <w:rPrChange w:id="29742" w:author="Le Minh Nghia" w:date="2019-10-09T10:56:00Z">
            <w:rPr>
              <w:sz w:val="26"/>
              <w:szCs w:val="26"/>
            </w:rPr>
          </w:rPrChange>
        </w:rPr>
        <w:t>chức</w:t>
      </w:r>
      <w:proofErr w:type="spellEnd"/>
      <w:r w:rsidRPr="00B41112">
        <w:rPr>
          <w:sz w:val="26"/>
          <w:szCs w:val="26"/>
          <w:rPrChange w:id="29743" w:author="Le Minh Nghia" w:date="2019-10-09T10:56:00Z">
            <w:rPr>
              <w:sz w:val="26"/>
              <w:szCs w:val="26"/>
            </w:rPr>
          </w:rPrChange>
        </w:rPr>
        <w:t xml:space="preserve"> </w:t>
      </w:r>
      <w:proofErr w:type="spellStart"/>
      <w:r w:rsidRPr="00B41112">
        <w:rPr>
          <w:sz w:val="26"/>
          <w:szCs w:val="26"/>
          <w:rPrChange w:id="29744" w:author="Le Minh Nghia" w:date="2019-10-09T10:56:00Z">
            <w:rPr>
              <w:sz w:val="26"/>
              <w:szCs w:val="26"/>
            </w:rPr>
          </w:rPrChange>
        </w:rPr>
        <w:t>năng</w:t>
      </w:r>
      <w:proofErr w:type="spellEnd"/>
      <w:r w:rsidRPr="00B41112">
        <w:rPr>
          <w:sz w:val="26"/>
          <w:szCs w:val="26"/>
          <w:rPrChange w:id="29745" w:author="Le Minh Nghia" w:date="2019-10-09T10:56:00Z">
            <w:rPr>
              <w:sz w:val="26"/>
              <w:szCs w:val="26"/>
            </w:rPr>
          </w:rPrChange>
        </w:rPr>
        <w:t xml:space="preserve"> </w:t>
      </w:r>
      <w:proofErr w:type="spellStart"/>
      <w:r w:rsidRPr="00B41112">
        <w:rPr>
          <w:sz w:val="26"/>
          <w:szCs w:val="26"/>
          <w:rPrChange w:id="29746" w:author="Le Minh Nghia" w:date="2019-10-09T10:56:00Z">
            <w:rPr>
              <w:sz w:val="26"/>
              <w:szCs w:val="26"/>
            </w:rPr>
          </w:rPrChange>
        </w:rPr>
        <w:t>tương</w:t>
      </w:r>
      <w:proofErr w:type="spellEnd"/>
      <w:r w:rsidRPr="00B41112">
        <w:rPr>
          <w:sz w:val="26"/>
          <w:szCs w:val="26"/>
          <w:rPrChange w:id="29747" w:author="Le Minh Nghia" w:date="2019-10-09T10:56:00Z">
            <w:rPr>
              <w:sz w:val="26"/>
              <w:szCs w:val="26"/>
            </w:rPr>
          </w:rPrChange>
        </w:rPr>
        <w:t xml:space="preserve"> </w:t>
      </w:r>
      <w:proofErr w:type="spellStart"/>
      <w:r w:rsidRPr="00B41112">
        <w:rPr>
          <w:sz w:val="26"/>
          <w:szCs w:val="26"/>
          <w:rPrChange w:id="29748" w:author="Le Minh Nghia" w:date="2019-10-09T10:56:00Z">
            <w:rPr>
              <w:sz w:val="26"/>
              <w:szCs w:val="26"/>
            </w:rPr>
          </w:rPrChange>
        </w:rPr>
        <w:t>ứng</w:t>
      </w:r>
      <w:proofErr w:type="spellEnd"/>
      <w:r w:rsidRPr="00B41112">
        <w:rPr>
          <w:sz w:val="26"/>
          <w:szCs w:val="26"/>
          <w:rPrChange w:id="29749" w:author="Le Minh Nghia" w:date="2019-10-09T10:56:00Z">
            <w:rPr>
              <w:sz w:val="26"/>
              <w:szCs w:val="26"/>
            </w:rPr>
          </w:rPrChange>
        </w:rPr>
        <w:t xml:space="preserve"> </w:t>
      </w:r>
      <w:proofErr w:type="spellStart"/>
      <w:r w:rsidRPr="00B41112">
        <w:rPr>
          <w:sz w:val="26"/>
          <w:szCs w:val="26"/>
          <w:rPrChange w:id="29750" w:author="Le Minh Nghia" w:date="2019-10-09T10:56:00Z">
            <w:rPr>
              <w:sz w:val="26"/>
              <w:szCs w:val="26"/>
            </w:rPr>
          </w:rPrChange>
        </w:rPr>
        <w:t>như</w:t>
      </w:r>
      <w:proofErr w:type="spellEnd"/>
      <w:r w:rsidRPr="00B41112">
        <w:rPr>
          <w:sz w:val="26"/>
          <w:szCs w:val="26"/>
          <w:rPrChange w:id="29751" w:author="Le Minh Nghia" w:date="2019-10-09T10:56:00Z">
            <w:rPr>
              <w:sz w:val="26"/>
              <w:szCs w:val="26"/>
            </w:rPr>
          </w:rPrChange>
        </w:rPr>
        <w:t xml:space="preserve"> </w:t>
      </w:r>
      <w:proofErr w:type="spellStart"/>
      <w:r w:rsidRPr="00B41112">
        <w:rPr>
          <w:sz w:val="26"/>
          <w:szCs w:val="26"/>
          <w:rPrChange w:id="29752" w:author="Le Minh Nghia" w:date="2019-10-09T10:56:00Z">
            <w:rPr>
              <w:sz w:val="26"/>
              <w:szCs w:val="26"/>
            </w:rPr>
          </w:rPrChange>
        </w:rPr>
        <w:t>sau</w:t>
      </w:r>
      <w:proofErr w:type="spellEnd"/>
      <w:r w:rsidRPr="00B41112">
        <w:rPr>
          <w:sz w:val="26"/>
          <w:szCs w:val="26"/>
          <w:rPrChange w:id="29753" w:author="Le Minh Nghia" w:date="2019-10-09T10:56:00Z">
            <w:rPr>
              <w:sz w:val="26"/>
              <w:szCs w:val="26"/>
            </w:rPr>
          </w:rPrChange>
        </w:rPr>
        <w:t>:</w:t>
      </w:r>
    </w:p>
    <w:p w:rsidR="00AD08D6" w:rsidRPr="00B41112" w:rsidRDefault="00AD08D6">
      <w:pPr>
        <w:pStyle w:val="ListParagraph"/>
        <w:numPr>
          <w:ilvl w:val="0"/>
          <w:numId w:val="50"/>
        </w:numPr>
        <w:ind w:left="1080"/>
        <w:rPr>
          <w:sz w:val="26"/>
          <w:szCs w:val="26"/>
          <w:rPrChange w:id="29754" w:author="Le Minh Nghia" w:date="2019-10-09T10:56:00Z">
            <w:rPr>
              <w:sz w:val="26"/>
              <w:szCs w:val="26"/>
            </w:rPr>
          </w:rPrChange>
        </w:rPr>
        <w:pPrChange w:id="29755" w:author="Le Minh Nghia" w:date="2019-10-09T10:42:00Z">
          <w:pPr>
            <w:pStyle w:val="ListParagraph"/>
            <w:numPr>
              <w:numId w:val="50"/>
            </w:numPr>
            <w:ind w:left="2160" w:hanging="360"/>
          </w:pPr>
        </w:pPrChange>
      </w:pPr>
      <w:proofErr w:type="spellStart"/>
      <w:r w:rsidRPr="00B41112">
        <w:rPr>
          <w:sz w:val="26"/>
          <w:szCs w:val="26"/>
          <w:rPrChange w:id="29756" w:author="Le Minh Nghia" w:date="2019-10-09T10:56:00Z">
            <w:rPr>
              <w:sz w:val="26"/>
              <w:szCs w:val="26"/>
            </w:rPr>
          </w:rPrChange>
        </w:rPr>
        <w:t>Công</w:t>
      </w:r>
      <w:proofErr w:type="spellEnd"/>
      <w:r w:rsidRPr="00B41112">
        <w:rPr>
          <w:sz w:val="26"/>
          <w:szCs w:val="26"/>
          <w:rPrChange w:id="29757" w:author="Le Minh Nghia" w:date="2019-10-09T10:56:00Z">
            <w:rPr>
              <w:sz w:val="26"/>
              <w:szCs w:val="26"/>
            </w:rPr>
          </w:rPrChange>
        </w:rPr>
        <w:t xml:space="preserve"> </w:t>
      </w:r>
      <w:proofErr w:type="spellStart"/>
      <w:r w:rsidRPr="00B41112">
        <w:rPr>
          <w:sz w:val="26"/>
          <w:szCs w:val="26"/>
          <w:rPrChange w:id="29758" w:author="Le Minh Nghia" w:date="2019-10-09T10:56:00Z">
            <w:rPr>
              <w:sz w:val="26"/>
              <w:szCs w:val="26"/>
            </w:rPr>
          </w:rPrChange>
        </w:rPr>
        <w:t>việc</w:t>
      </w:r>
      <w:proofErr w:type="spellEnd"/>
      <w:r w:rsidRPr="00B41112">
        <w:rPr>
          <w:sz w:val="26"/>
          <w:szCs w:val="26"/>
          <w:rPrChange w:id="29759" w:author="Le Minh Nghia" w:date="2019-10-09T10:56:00Z">
            <w:rPr>
              <w:sz w:val="26"/>
              <w:szCs w:val="26"/>
            </w:rPr>
          </w:rPrChange>
        </w:rPr>
        <w:t xml:space="preserve"> </w:t>
      </w:r>
      <w:proofErr w:type="spellStart"/>
      <w:r w:rsidRPr="00B41112">
        <w:rPr>
          <w:sz w:val="26"/>
          <w:szCs w:val="26"/>
          <w:rPrChange w:id="29760" w:author="Le Minh Nghia" w:date="2019-10-09T10:56:00Z">
            <w:rPr>
              <w:sz w:val="26"/>
              <w:szCs w:val="26"/>
            </w:rPr>
          </w:rPrChange>
        </w:rPr>
        <w:t>hiện</w:t>
      </w:r>
      <w:proofErr w:type="spellEnd"/>
      <w:r w:rsidRPr="00B41112">
        <w:rPr>
          <w:sz w:val="26"/>
          <w:szCs w:val="26"/>
          <w:rPrChange w:id="29761" w:author="Le Minh Nghia" w:date="2019-10-09T10:56:00Z">
            <w:rPr>
              <w:sz w:val="26"/>
              <w:szCs w:val="26"/>
            </w:rPr>
          </w:rPrChange>
        </w:rPr>
        <w:t xml:space="preserve"> </w:t>
      </w:r>
      <w:proofErr w:type="spellStart"/>
      <w:r w:rsidRPr="00B41112">
        <w:rPr>
          <w:sz w:val="26"/>
          <w:szCs w:val="26"/>
          <w:rPrChange w:id="29762" w:author="Le Minh Nghia" w:date="2019-10-09T10:56:00Z">
            <w:rPr>
              <w:sz w:val="26"/>
              <w:szCs w:val="26"/>
            </w:rPr>
          </w:rPrChange>
        </w:rPr>
        <w:t>tại</w:t>
      </w:r>
      <w:proofErr w:type="spellEnd"/>
      <w:r w:rsidRPr="00B41112">
        <w:rPr>
          <w:sz w:val="26"/>
          <w:szCs w:val="26"/>
          <w:rPrChange w:id="29763" w:author="Le Minh Nghia" w:date="2019-10-09T10:56:00Z">
            <w:rPr>
              <w:sz w:val="26"/>
              <w:szCs w:val="26"/>
            </w:rPr>
          </w:rPrChange>
        </w:rPr>
        <w:t xml:space="preserve">: </w:t>
      </w:r>
      <w:proofErr w:type="spellStart"/>
      <w:r w:rsidRPr="00B41112">
        <w:rPr>
          <w:sz w:val="26"/>
          <w:szCs w:val="26"/>
          <w:rPrChange w:id="29764" w:author="Le Minh Nghia" w:date="2019-10-09T10:56:00Z">
            <w:rPr>
              <w:sz w:val="26"/>
              <w:szCs w:val="26"/>
            </w:rPr>
          </w:rPrChange>
        </w:rPr>
        <w:t>hiển</w:t>
      </w:r>
      <w:proofErr w:type="spellEnd"/>
      <w:r w:rsidRPr="00B41112">
        <w:rPr>
          <w:sz w:val="26"/>
          <w:szCs w:val="26"/>
          <w:rPrChange w:id="29765" w:author="Le Minh Nghia" w:date="2019-10-09T10:56:00Z">
            <w:rPr>
              <w:sz w:val="26"/>
              <w:szCs w:val="26"/>
            </w:rPr>
          </w:rPrChange>
        </w:rPr>
        <w:t xml:space="preserve"> </w:t>
      </w:r>
      <w:proofErr w:type="spellStart"/>
      <w:r w:rsidRPr="00B41112">
        <w:rPr>
          <w:sz w:val="26"/>
          <w:szCs w:val="26"/>
          <w:rPrChange w:id="29766" w:author="Le Minh Nghia" w:date="2019-10-09T10:56:00Z">
            <w:rPr>
              <w:sz w:val="26"/>
              <w:szCs w:val="26"/>
            </w:rPr>
          </w:rPrChange>
        </w:rPr>
        <w:t>thị</w:t>
      </w:r>
      <w:proofErr w:type="spellEnd"/>
      <w:r w:rsidRPr="00B41112">
        <w:rPr>
          <w:sz w:val="26"/>
          <w:szCs w:val="26"/>
          <w:rPrChange w:id="29767" w:author="Le Minh Nghia" w:date="2019-10-09T10:56:00Z">
            <w:rPr>
              <w:sz w:val="26"/>
              <w:szCs w:val="26"/>
            </w:rPr>
          </w:rPrChange>
        </w:rPr>
        <w:t xml:space="preserve"> </w:t>
      </w:r>
      <w:proofErr w:type="spellStart"/>
      <w:r w:rsidRPr="00B41112">
        <w:rPr>
          <w:sz w:val="26"/>
          <w:szCs w:val="26"/>
          <w:rPrChange w:id="29768" w:author="Le Minh Nghia" w:date="2019-10-09T10:56:00Z">
            <w:rPr>
              <w:sz w:val="26"/>
              <w:szCs w:val="26"/>
            </w:rPr>
          </w:rPrChange>
        </w:rPr>
        <w:t>công</w:t>
      </w:r>
      <w:proofErr w:type="spellEnd"/>
      <w:r w:rsidRPr="00B41112">
        <w:rPr>
          <w:sz w:val="26"/>
          <w:szCs w:val="26"/>
          <w:rPrChange w:id="29769" w:author="Le Minh Nghia" w:date="2019-10-09T10:56:00Z">
            <w:rPr>
              <w:sz w:val="26"/>
              <w:szCs w:val="26"/>
            </w:rPr>
          </w:rPrChange>
        </w:rPr>
        <w:t xml:space="preserve"> </w:t>
      </w:r>
      <w:proofErr w:type="spellStart"/>
      <w:r w:rsidRPr="00B41112">
        <w:rPr>
          <w:sz w:val="26"/>
          <w:szCs w:val="26"/>
          <w:rPrChange w:id="29770" w:author="Le Minh Nghia" w:date="2019-10-09T10:56:00Z">
            <w:rPr>
              <w:sz w:val="26"/>
              <w:szCs w:val="26"/>
            </w:rPr>
          </w:rPrChange>
        </w:rPr>
        <w:t>việc</w:t>
      </w:r>
      <w:proofErr w:type="spellEnd"/>
      <w:r w:rsidRPr="00B41112">
        <w:rPr>
          <w:sz w:val="26"/>
          <w:szCs w:val="26"/>
          <w:rPrChange w:id="29771" w:author="Le Minh Nghia" w:date="2019-10-09T10:56:00Z">
            <w:rPr>
              <w:sz w:val="26"/>
              <w:szCs w:val="26"/>
            </w:rPr>
          </w:rPrChange>
        </w:rPr>
        <w:t xml:space="preserve"> </w:t>
      </w:r>
      <w:proofErr w:type="spellStart"/>
      <w:r w:rsidRPr="00B41112">
        <w:rPr>
          <w:sz w:val="26"/>
          <w:szCs w:val="26"/>
          <w:rPrChange w:id="29772" w:author="Le Minh Nghia" w:date="2019-10-09T10:56:00Z">
            <w:rPr>
              <w:sz w:val="26"/>
              <w:szCs w:val="26"/>
            </w:rPr>
          </w:rPrChange>
        </w:rPr>
        <w:t>hiện</w:t>
      </w:r>
      <w:proofErr w:type="spellEnd"/>
      <w:r w:rsidRPr="00B41112">
        <w:rPr>
          <w:sz w:val="26"/>
          <w:szCs w:val="26"/>
          <w:rPrChange w:id="29773" w:author="Le Minh Nghia" w:date="2019-10-09T10:56:00Z">
            <w:rPr>
              <w:sz w:val="26"/>
              <w:szCs w:val="26"/>
            </w:rPr>
          </w:rPrChange>
        </w:rPr>
        <w:t xml:space="preserve"> </w:t>
      </w:r>
      <w:proofErr w:type="spellStart"/>
      <w:r w:rsidRPr="00B41112">
        <w:rPr>
          <w:sz w:val="26"/>
          <w:szCs w:val="26"/>
          <w:rPrChange w:id="29774" w:author="Le Minh Nghia" w:date="2019-10-09T10:56:00Z">
            <w:rPr>
              <w:sz w:val="26"/>
              <w:szCs w:val="26"/>
            </w:rPr>
          </w:rPrChange>
        </w:rPr>
        <w:t>tại</w:t>
      </w:r>
      <w:proofErr w:type="spellEnd"/>
      <w:r w:rsidRPr="00B41112">
        <w:rPr>
          <w:sz w:val="26"/>
          <w:szCs w:val="26"/>
          <w:rPrChange w:id="29775" w:author="Le Minh Nghia" w:date="2019-10-09T10:56:00Z">
            <w:rPr>
              <w:sz w:val="26"/>
              <w:szCs w:val="26"/>
            </w:rPr>
          </w:rPrChange>
        </w:rPr>
        <w:t xml:space="preserve"> </w:t>
      </w:r>
      <w:proofErr w:type="spellStart"/>
      <w:r w:rsidRPr="00B41112">
        <w:rPr>
          <w:sz w:val="26"/>
          <w:szCs w:val="26"/>
          <w:rPrChange w:id="29776" w:author="Le Minh Nghia" w:date="2019-10-09T10:56:00Z">
            <w:rPr>
              <w:sz w:val="26"/>
              <w:szCs w:val="26"/>
            </w:rPr>
          </w:rPrChange>
        </w:rPr>
        <w:t>của</w:t>
      </w:r>
      <w:proofErr w:type="spellEnd"/>
      <w:r w:rsidRPr="00B41112">
        <w:rPr>
          <w:sz w:val="26"/>
          <w:szCs w:val="26"/>
          <w:rPrChange w:id="29777" w:author="Le Minh Nghia" w:date="2019-10-09T10:56:00Z">
            <w:rPr>
              <w:sz w:val="26"/>
              <w:szCs w:val="26"/>
            </w:rPr>
          </w:rPrChange>
        </w:rPr>
        <w:t xml:space="preserve"> </w:t>
      </w:r>
      <w:proofErr w:type="spellStart"/>
      <w:r w:rsidRPr="00B41112">
        <w:rPr>
          <w:sz w:val="26"/>
          <w:szCs w:val="26"/>
          <w:rPrChange w:id="29778" w:author="Le Minh Nghia" w:date="2019-10-09T10:56:00Z">
            <w:rPr>
              <w:sz w:val="26"/>
              <w:szCs w:val="26"/>
            </w:rPr>
          </w:rPrChange>
        </w:rPr>
        <w:t>cựu</w:t>
      </w:r>
      <w:proofErr w:type="spellEnd"/>
      <w:r w:rsidRPr="00B41112">
        <w:rPr>
          <w:sz w:val="26"/>
          <w:szCs w:val="26"/>
          <w:rPrChange w:id="29779" w:author="Le Minh Nghia" w:date="2019-10-09T10:56:00Z">
            <w:rPr>
              <w:sz w:val="26"/>
              <w:szCs w:val="26"/>
            </w:rPr>
          </w:rPrChange>
        </w:rPr>
        <w:t xml:space="preserve"> </w:t>
      </w:r>
      <w:proofErr w:type="spellStart"/>
      <w:r w:rsidRPr="00B41112">
        <w:rPr>
          <w:sz w:val="26"/>
          <w:szCs w:val="26"/>
          <w:rPrChange w:id="29780" w:author="Le Minh Nghia" w:date="2019-10-09T10:56:00Z">
            <w:rPr>
              <w:sz w:val="26"/>
              <w:szCs w:val="26"/>
            </w:rPr>
          </w:rPrChange>
        </w:rPr>
        <w:t>sinh</w:t>
      </w:r>
      <w:proofErr w:type="spellEnd"/>
      <w:r w:rsidRPr="00B41112">
        <w:rPr>
          <w:sz w:val="26"/>
          <w:szCs w:val="26"/>
          <w:rPrChange w:id="29781" w:author="Le Minh Nghia" w:date="2019-10-09T10:56:00Z">
            <w:rPr>
              <w:sz w:val="26"/>
              <w:szCs w:val="26"/>
            </w:rPr>
          </w:rPrChange>
        </w:rPr>
        <w:t xml:space="preserve"> </w:t>
      </w:r>
      <w:proofErr w:type="spellStart"/>
      <w:r w:rsidRPr="00B41112">
        <w:rPr>
          <w:sz w:val="26"/>
          <w:szCs w:val="26"/>
          <w:rPrChange w:id="29782" w:author="Le Minh Nghia" w:date="2019-10-09T10:56:00Z">
            <w:rPr>
              <w:sz w:val="26"/>
              <w:szCs w:val="26"/>
            </w:rPr>
          </w:rPrChange>
        </w:rPr>
        <w:t>viên</w:t>
      </w:r>
      <w:proofErr w:type="spellEnd"/>
      <w:r w:rsidRPr="00B41112">
        <w:rPr>
          <w:sz w:val="26"/>
          <w:szCs w:val="26"/>
          <w:rPrChange w:id="29783" w:author="Le Minh Nghia" w:date="2019-10-09T10:56:00Z">
            <w:rPr>
              <w:sz w:val="26"/>
              <w:szCs w:val="26"/>
            </w:rPr>
          </w:rPrChange>
        </w:rPr>
        <w:t xml:space="preserve"> </w:t>
      </w:r>
      <w:proofErr w:type="spellStart"/>
      <w:r w:rsidR="007E4B01" w:rsidRPr="00B41112">
        <w:rPr>
          <w:sz w:val="26"/>
          <w:szCs w:val="26"/>
          <w:rPrChange w:id="29784" w:author="Le Minh Nghia" w:date="2019-10-09T10:56:00Z">
            <w:rPr>
              <w:sz w:val="26"/>
              <w:szCs w:val="26"/>
            </w:rPr>
          </w:rPrChange>
        </w:rPr>
        <w:t>đang</w:t>
      </w:r>
      <w:proofErr w:type="spellEnd"/>
      <w:r w:rsidR="007E4B01" w:rsidRPr="00B41112">
        <w:rPr>
          <w:sz w:val="26"/>
          <w:szCs w:val="26"/>
          <w:rPrChange w:id="29785" w:author="Le Minh Nghia" w:date="2019-10-09T10:56:00Z">
            <w:rPr>
              <w:sz w:val="26"/>
              <w:szCs w:val="26"/>
            </w:rPr>
          </w:rPrChange>
        </w:rPr>
        <w:t xml:space="preserve"> </w:t>
      </w:r>
      <w:proofErr w:type="spellStart"/>
      <w:r w:rsidR="007E4B01" w:rsidRPr="00B41112">
        <w:rPr>
          <w:sz w:val="26"/>
          <w:szCs w:val="26"/>
          <w:rPrChange w:id="29786" w:author="Le Minh Nghia" w:date="2019-10-09T10:56:00Z">
            <w:rPr>
              <w:sz w:val="26"/>
              <w:szCs w:val="26"/>
            </w:rPr>
          </w:rPrChange>
        </w:rPr>
        <w:t>làm</w:t>
      </w:r>
      <w:proofErr w:type="spellEnd"/>
      <w:r w:rsidR="007E4B01" w:rsidRPr="00B41112">
        <w:rPr>
          <w:sz w:val="26"/>
          <w:szCs w:val="26"/>
          <w:rPrChange w:id="29787" w:author="Le Minh Nghia" w:date="2019-10-09T10:56:00Z">
            <w:rPr>
              <w:sz w:val="26"/>
              <w:szCs w:val="26"/>
            </w:rPr>
          </w:rPrChange>
        </w:rPr>
        <w:t xml:space="preserve"> </w:t>
      </w:r>
      <w:proofErr w:type="spellStart"/>
      <w:r w:rsidR="007E4B01" w:rsidRPr="00B41112">
        <w:rPr>
          <w:sz w:val="26"/>
          <w:szCs w:val="26"/>
          <w:rPrChange w:id="29788" w:author="Le Minh Nghia" w:date="2019-10-09T10:56:00Z">
            <w:rPr>
              <w:sz w:val="26"/>
              <w:szCs w:val="26"/>
            </w:rPr>
          </w:rPrChange>
        </w:rPr>
        <w:t>tại</w:t>
      </w:r>
      <w:proofErr w:type="spellEnd"/>
      <w:r w:rsidR="007E4B01" w:rsidRPr="00B41112">
        <w:rPr>
          <w:sz w:val="26"/>
          <w:szCs w:val="26"/>
          <w:rPrChange w:id="29789" w:author="Le Minh Nghia" w:date="2019-10-09T10:56:00Z">
            <w:rPr>
              <w:sz w:val="26"/>
              <w:szCs w:val="26"/>
            </w:rPr>
          </w:rPrChange>
        </w:rPr>
        <w:t xml:space="preserve"> </w:t>
      </w:r>
      <w:proofErr w:type="spellStart"/>
      <w:r w:rsidR="007E4B01" w:rsidRPr="00B41112">
        <w:rPr>
          <w:sz w:val="26"/>
          <w:szCs w:val="26"/>
          <w:rPrChange w:id="29790" w:author="Le Minh Nghia" w:date="2019-10-09T10:56:00Z">
            <w:rPr>
              <w:sz w:val="26"/>
              <w:szCs w:val="26"/>
            </w:rPr>
          </w:rPrChange>
        </w:rPr>
        <w:t>đâu</w:t>
      </w:r>
      <w:proofErr w:type="spellEnd"/>
      <w:r w:rsidR="007E4B01" w:rsidRPr="00B41112">
        <w:rPr>
          <w:sz w:val="26"/>
          <w:szCs w:val="26"/>
          <w:rPrChange w:id="29791" w:author="Le Minh Nghia" w:date="2019-10-09T10:56:00Z">
            <w:rPr>
              <w:sz w:val="26"/>
              <w:szCs w:val="26"/>
            </w:rPr>
          </w:rPrChange>
        </w:rPr>
        <w:t xml:space="preserve">, </w:t>
      </w:r>
      <w:proofErr w:type="spellStart"/>
      <w:r w:rsidR="007E4B01" w:rsidRPr="00B41112">
        <w:rPr>
          <w:sz w:val="26"/>
          <w:szCs w:val="26"/>
          <w:rPrChange w:id="29792" w:author="Le Minh Nghia" w:date="2019-10-09T10:56:00Z">
            <w:rPr>
              <w:sz w:val="26"/>
              <w:szCs w:val="26"/>
            </w:rPr>
          </w:rPrChange>
        </w:rPr>
        <w:t>chuyên</w:t>
      </w:r>
      <w:proofErr w:type="spellEnd"/>
      <w:r w:rsidR="007E4B01" w:rsidRPr="00B41112">
        <w:rPr>
          <w:sz w:val="26"/>
          <w:szCs w:val="26"/>
          <w:rPrChange w:id="29793" w:author="Le Minh Nghia" w:date="2019-10-09T10:56:00Z">
            <w:rPr>
              <w:sz w:val="26"/>
              <w:szCs w:val="26"/>
            </w:rPr>
          </w:rPrChange>
        </w:rPr>
        <w:t xml:space="preserve"> </w:t>
      </w:r>
      <w:proofErr w:type="spellStart"/>
      <w:r w:rsidR="007E4B01" w:rsidRPr="00B41112">
        <w:rPr>
          <w:sz w:val="26"/>
          <w:szCs w:val="26"/>
          <w:rPrChange w:id="29794" w:author="Le Minh Nghia" w:date="2019-10-09T10:56:00Z">
            <w:rPr>
              <w:sz w:val="26"/>
              <w:szCs w:val="26"/>
            </w:rPr>
          </w:rPrChange>
        </w:rPr>
        <w:t>môn</w:t>
      </w:r>
      <w:proofErr w:type="spellEnd"/>
      <w:r w:rsidR="007E4B01" w:rsidRPr="00B41112">
        <w:rPr>
          <w:sz w:val="26"/>
          <w:szCs w:val="26"/>
          <w:rPrChange w:id="29795" w:author="Le Minh Nghia" w:date="2019-10-09T10:56:00Z">
            <w:rPr>
              <w:sz w:val="26"/>
              <w:szCs w:val="26"/>
            </w:rPr>
          </w:rPrChange>
        </w:rPr>
        <w:t xml:space="preserve"> </w:t>
      </w:r>
      <w:proofErr w:type="spellStart"/>
      <w:r w:rsidR="007E4B01" w:rsidRPr="00B41112">
        <w:rPr>
          <w:sz w:val="26"/>
          <w:szCs w:val="26"/>
          <w:rPrChange w:id="29796" w:author="Le Minh Nghia" w:date="2019-10-09T10:56:00Z">
            <w:rPr>
              <w:sz w:val="26"/>
              <w:szCs w:val="26"/>
            </w:rPr>
          </w:rPrChange>
        </w:rPr>
        <w:t>công</w:t>
      </w:r>
      <w:proofErr w:type="spellEnd"/>
      <w:r w:rsidR="007E4B01" w:rsidRPr="00B41112">
        <w:rPr>
          <w:sz w:val="26"/>
          <w:szCs w:val="26"/>
          <w:rPrChange w:id="29797" w:author="Le Minh Nghia" w:date="2019-10-09T10:56:00Z">
            <w:rPr>
              <w:sz w:val="26"/>
              <w:szCs w:val="26"/>
            </w:rPr>
          </w:rPrChange>
        </w:rPr>
        <w:t xml:space="preserve"> </w:t>
      </w:r>
      <w:proofErr w:type="spellStart"/>
      <w:r w:rsidR="007E4B01" w:rsidRPr="00B41112">
        <w:rPr>
          <w:sz w:val="26"/>
          <w:szCs w:val="26"/>
          <w:rPrChange w:id="29798" w:author="Le Minh Nghia" w:date="2019-10-09T10:56:00Z">
            <w:rPr>
              <w:sz w:val="26"/>
              <w:szCs w:val="26"/>
            </w:rPr>
          </w:rPrChange>
        </w:rPr>
        <w:t>việc</w:t>
      </w:r>
      <w:proofErr w:type="spellEnd"/>
      <w:r w:rsidR="007E4B01" w:rsidRPr="00B41112">
        <w:rPr>
          <w:sz w:val="26"/>
          <w:szCs w:val="26"/>
          <w:rPrChange w:id="29799" w:author="Le Minh Nghia" w:date="2019-10-09T10:56:00Z">
            <w:rPr>
              <w:sz w:val="26"/>
              <w:szCs w:val="26"/>
            </w:rPr>
          </w:rPrChange>
        </w:rPr>
        <w:t xml:space="preserve">, </w:t>
      </w:r>
      <w:proofErr w:type="spellStart"/>
      <w:r w:rsidR="007E4B01" w:rsidRPr="00B41112">
        <w:rPr>
          <w:sz w:val="26"/>
          <w:szCs w:val="26"/>
          <w:rPrChange w:id="29800" w:author="Le Minh Nghia" w:date="2019-10-09T10:56:00Z">
            <w:rPr>
              <w:sz w:val="26"/>
              <w:szCs w:val="26"/>
            </w:rPr>
          </w:rPrChange>
        </w:rPr>
        <w:t>ngày</w:t>
      </w:r>
      <w:proofErr w:type="spellEnd"/>
      <w:r w:rsidR="007E4B01" w:rsidRPr="00B41112">
        <w:rPr>
          <w:sz w:val="26"/>
          <w:szCs w:val="26"/>
          <w:rPrChange w:id="29801" w:author="Le Minh Nghia" w:date="2019-10-09T10:56:00Z">
            <w:rPr>
              <w:sz w:val="26"/>
              <w:szCs w:val="26"/>
            </w:rPr>
          </w:rPrChange>
        </w:rPr>
        <w:t xml:space="preserve"> </w:t>
      </w:r>
      <w:proofErr w:type="spellStart"/>
      <w:r w:rsidR="007E4B01" w:rsidRPr="00B41112">
        <w:rPr>
          <w:sz w:val="26"/>
          <w:szCs w:val="26"/>
          <w:rPrChange w:id="29802" w:author="Le Minh Nghia" w:date="2019-10-09T10:56:00Z">
            <w:rPr>
              <w:sz w:val="26"/>
              <w:szCs w:val="26"/>
            </w:rPr>
          </w:rPrChange>
        </w:rPr>
        <w:t>vào</w:t>
      </w:r>
      <w:proofErr w:type="spellEnd"/>
      <w:r w:rsidR="007E4B01" w:rsidRPr="00B41112">
        <w:rPr>
          <w:sz w:val="26"/>
          <w:szCs w:val="26"/>
          <w:rPrChange w:id="29803" w:author="Le Minh Nghia" w:date="2019-10-09T10:56:00Z">
            <w:rPr>
              <w:sz w:val="26"/>
              <w:szCs w:val="26"/>
            </w:rPr>
          </w:rPrChange>
        </w:rPr>
        <w:t xml:space="preserve"> </w:t>
      </w:r>
      <w:proofErr w:type="spellStart"/>
      <w:r w:rsidR="007E4B01" w:rsidRPr="00B41112">
        <w:rPr>
          <w:sz w:val="26"/>
          <w:szCs w:val="26"/>
          <w:rPrChange w:id="29804" w:author="Le Minh Nghia" w:date="2019-10-09T10:56:00Z">
            <w:rPr>
              <w:sz w:val="26"/>
              <w:szCs w:val="26"/>
            </w:rPr>
          </w:rPrChange>
        </w:rPr>
        <w:t>làm</w:t>
      </w:r>
      <w:proofErr w:type="spellEnd"/>
      <w:r w:rsidR="007E4B01" w:rsidRPr="00B41112">
        <w:rPr>
          <w:sz w:val="26"/>
          <w:szCs w:val="26"/>
          <w:rPrChange w:id="29805" w:author="Le Minh Nghia" w:date="2019-10-09T10:56:00Z">
            <w:rPr>
              <w:sz w:val="26"/>
              <w:szCs w:val="26"/>
            </w:rPr>
          </w:rPrChange>
        </w:rPr>
        <w:t xml:space="preserve">, </w:t>
      </w:r>
      <w:proofErr w:type="spellStart"/>
      <w:r w:rsidR="007E4B01" w:rsidRPr="00B41112">
        <w:rPr>
          <w:sz w:val="26"/>
          <w:szCs w:val="26"/>
          <w:rPrChange w:id="29806" w:author="Le Minh Nghia" w:date="2019-10-09T10:56:00Z">
            <w:rPr>
              <w:sz w:val="26"/>
              <w:szCs w:val="26"/>
            </w:rPr>
          </w:rPrChange>
        </w:rPr>
        <w:t>tên</w:t>
      </w:r>
      <w:proofErr w:type="spellEnd"/>
      <w:r w:rsidR="007E4B01" w:rsidRPr="00B41112">
        <w:rPr>
          <w:sz w:val="26"/>
          <w:szCs w:val="26"/>
          <w:rPrChange w:id="29807" w:author="Le Minh Nghia" w:date="2019-10-09T10:56:00Z">
            <w:rPr>
              <w:sz w:val="26"/>
              <w:szCs w:val="26"/>
            </w:rPr>
          </w:rPrChange>
        </w:rPr>
        <w:t xml:space="preserve"> </w:t>
      </w:r>
      <w:proofErr w:type="spellStart"/>
      <w:r w:rsidR="007E4B01" w:rsidRPr="00B41112">
        <w:rPr>
          <w:sz w:val="26"/>
          <w:szCs w:val="26"/>
          <w:rPrChange w:id="29808" w:author="Le Minh Nghia" w:date="2019-10-09T10:56:00Z">
            <w:rPr>
              <w:sz w:val="26"/>
              <w:szCs w:val="26"/>
            </w:rPr>
          </w:rPrChange>
        </w:rPr>
        <w:t>công</w:t>
      </w:r>
      <w:proofErr w:type="spellEnd"/>
      <w:r w:rsidR="007E4B01" w:rsidRPr="00B41112">
        <w:rPr>
          <w:sz w:val="26"/>
          <w:szCs w:val="26"/>
          <w:rPrChange w:id="29809" w:author="Le Minh Nghia" w:date="2019-10-09T10:56:00Z">
            <w:rPr>
              <w:sz w:val="26"/>
              <w:szCs w:val="26"/>
            </w:rPr>
          </w:rPrChange>
        </w:rPr>
        <w:t xml:space="preserve"> ty, </w:t>
      </w:r>
      <w:proofErr w:type="spellStart"/>
      <w:r w:rsidR="007E4B01" w:rsidRPr="00B41112">
        <w:rPr>
          <w:sz w:val="26"/>
          <w:szCs w:val="26"/>
          <w:rPrChange w:id="29810" w:author="Le Minh Nghia" w:date="2019-10-09T10:56:00Z">
            <w:rPr>
              <w:sz w:val="26"/>
              <w:szCs w:val="26"/>
            </w:rPr>
          </w:rPrChange>
        </w:rPr>
        <w:t>địa</w:t>
      </w:r>
      <w:proofErr w:type="spellEnd"/>
      <w:r w:rsidR="007E4B01" w:rsidRPr="00B41112">
        <w:rPr>
          <w:sz w:val="26"/>
          <w:szCs w:val="26"/>
          <w:rPrChange w:id="29811" w:author="Le Minh Nghia" w:date="2019-10-09T10:56:00Z">
            <w:rPr>
              <w:sz w:val="26"/>
              <w:szCs w:val="26"/>
            </w:rPr>
          </w:rPrChange>
        </w:rPr>
        <w:t xml:space="preserve"> </w:t>
      </w:r>
      <w:proofErr w:type="spellStart"/>
      <w:r w:rsidR="007E4B01" w:rsidRPr="00B41112">
        <w:rPr>
          <w:sz w:val="26"/>
          <w:szCs w:val="26"/>
          <w:rPrChange w:id="29812" w:author="Le Minh Nghia" w:date="2019-10-09T10:56:00Z">
            <w:rPr>
              <w:sz w:val="26"/>
              <w:szCs w:val="26"/>
            </w:rPr>
          </w:rPrChange>
        </w:rPr>
        <w:t>chỉ</w:t>
      </w:r>
      <w:proofErr w:type="spellEnd"/>
      <w:r w:rsidR="007E4B01" w:rsidRPr="00B41112">
        <w:rPr>
          <w:sz w:val="26"/>
          <w:szCs w:val="26"/>
          <w:rPrChange w:id="29813" w:author="Le Minh Nghia" w:date="2019-10-09T10:56:00Z">
            <w:rPr>
              <w:sz w:val="26"/>
              <w:szCs w:val="26"/>
            </w:rPr>
          </w:rPrChange>
        </w:rPr>
        <w:t xml:space="preserve"> </w:t>
      </w:r>
      <w:proofErr w:type="spellStart"/>
      <w:r w:rsidR="007E4B01" w:rsidRPr="00B41112">
        <w:rPr>
          <w:sz w:val="26"/>
          <w:szCs w:val="26"/>
          <w:rPrChange w:id="29814" w:author="Le Minh Nghia" w:date="2019-10-09T10:56:00Z">
            <w:rPr>
              <w:sz w:val="26"/>
              <w:szCs w:val="26"/>
            </w:rPr>
          </w:rPrChange>
        </w:rPr>
        <w:t>công</w:t>
      </w:r>
      <w:proofErr w:type="spellEnd"/>
      <w:r w:rsidR="007E4B01" w:rsidRPr="00B41112">
        <w:rPr>
          <w:sz w:val="26"/>
          <w:szCs w:val="26"/>
          <w:rPrChange w:id="29815" w:author="Le Minh Nghia" w:date="2019-10-09T10:56:00Z">
            <w:rPr>
              <w:sz w:val="26"/>
              <w:szCs w:val="26"/>
            </w:rPr>
          </w:rPrChange>
        </w:rPr>
        <w:t xml:space="preserve"> ty, </w:t>
      </w:r>
      <w:proofErr w:type="spellStart"/>
      <w:r w:rsidR="007E4B01" w:rsidRPr="00B41112">
        <w:rPr>
          <w:sz w:val="26"/>
          <w:szCs w:val="26"/>
          <w:rPrChange w:id="29816" w:author="Le Minh Nghia" w:date="2019-10-09T10:56:00Z">
            <w:rPr>
              <w:sz w:val="26"/>
              <w:szCs w:val="26"/>
            </w:rPr>
          </w:rPrChange>
        </w:rPr>
        <w:t>số</w:t>
      </w:r>
      <w:proofErr w:type="spellEnd"/>
      <w:r w:rsidR="007E4B01" w:rsidRPr="00B41112">
        <w:rPr>
          <w:sz w:val="26"/>
          <w:szCs w:val="26"/>
          <w:rPrChange w:id="29817" w:author="Le Minh Nghia" w:date="2019-10-09T10:56:00Z">
            <w:rPr>
              <w:sz w:val="26"/>
              <w:szCs w:val="26"/>
            </w:rPr>
          </w:rPrChange>
        </w:rPr>
        <w:t xml:space="preserve"> </w:t>
      </w:r>
      <w:proofErr w:type="spellStart"/>
      <w:r w:rsidR="007E4B01" w:rsidRPr="00B41112">
        <w:rPr>
          <w:sz w:val="26"/>
          <w:szCs w:val="26"/>
          <w:rPrChange w:id="29818" w:author="Le Minh Nghia" w:date="2019-10-09T10:56:00Z">
            <w:rPr>
              <w:sz w:val="26"/>
              <w:szCs w:val="26"/>
            </w:rPr>
          </w:rPrChange>
        </w:rPr>
        <w:t>điện</w:t>
      </w:r>
      <w:proofErr w:type="spellEnd"/>
      <w:r w:rsidR="007E4B01" w:rsidRPr="00B41112">
        <w:rPr>
          <w:sz w:val="26"/>
          <w:szCs w:val="26"/>
          <w:rPrChange w:id="29819" w:author="Le Minh Nghia" w:date="2019-10-09T10:56:00Z">
            <w:rPr>
              <w:sz w:val="26"/>
              <w:szCs w:val="26"/>
            </w:rPr>
          </w:rPrChange>
        </w:rPr>
        <w:t xml:space="preserve"> </w:t>
      </w:r>
      <w:proofErr w:type="spellStart"/>
      <w:r w:rsidR="007E4B01" w:rsidRPr="00B41112">
        <w:rPr>
          <w:sz w:val="26"/>
          <w:szCs w:val="26"/>
          <w:rPrChange w:id="29820" w:author="Le Minh Nghia" w:date="2019-10-09T10:56:00Z">
            <w:rPr>
              <w:sz w:val="26"/>
              <w:szCs w:val="26"/>
            </w:rPr>
          </w:rPrChange>
        </w:rPr>
        <w:t>thoại</w:t>
      </w:r>
      <w:proofErr w:type="spellEnd"/>
      <w:r w:rsidR="007E4B01" w:rsidRPr="00B41112">
        <w:rPr>
          <w:sz w:val="26"/>
          <w:szCs w:val="26"/>
          <w:rPrChange w:id="29821" w:author="Le Minh Nghia" w:date="2019-10-09T10:56:00Z">
            <w:rPr>
              <w:sz w:val="26"/>
              <w:szCs w:val="26"/>
            </w:rPr>
          </w:rPrChange>
        </w:rPr>
        <w:t xml:space="preserve"> </w:t>
      </w:r>
      <w:proofErr w:type="spellStart"/>
      <w:r w:rsidR="007E4B01" w:rsidRPr="00B41112">
        <w:rPr>
          <w:sz w:val="26"/>
          <w:szCs w:val="26"/>
          <w:rPrChange w:id="29822" w:author="Le Minh Nghia" w:date="2019-10-09T10:56:00Z">
            <w:rPr>
              <w:sz w:val="26"/>
              <w:szCs w:val="26"/>
            </w:rPr>
          </w:rPrChange>
        </w:rPr>
        <w:t>công</w:t>
      </w:r>
      <w:proofErr w:type="spellEnd"/>
      <w:r w:rsidR="007E4B01" w:rsidRPr="00B41112">
        <w:rPr>
          <w:sz w:val="26"/>
          <w:szCs w:val="26"/>
          <w:rPrChange w:id="29823" w:author="Le Minh Nghia" w:date="2019-10-09T10:56:00Z">
            <w:rPr>
              <w:sz w:val="26"/>
              <w:szCs w:val="26"/>
            </w:rPr>
          </w:rPrChange>
        </w:rPr>
        <w:t xml:space="preserve"> ty, email </w:t>
      </w:r>
      <w:proofErr w:type="spellStart"/>
      <w:r w:rsidR="007E4B01" w:rsidRPr="00B41112">
        <w:rPr>
          <w:sz w:val="26"/>
          <w:szCs w:val="26"/>
          <w:rPrChange w:id="29824" w:author="Le Minh Nghia" w:date="2019-10-09T10:56:00Z">
            <w:rPr>
              <w:sz w:val="26"/>
              <w:szCs w:val="26"/>
            </w:rPr>
          </w:rPrChange>
        </w:rPr>
        <w:t>công</w:t>
      </w:r>
      <w:proofErr w:type="spellEnd"/>
      <w:r w:rsidR="007E4B01" w:rsidRPr="00B41112">
        <w:rPr>
          <w:sz w:val="26"/>
          <w:szCs w:val="26"/>
          <w:rPrChange w:id="29825" w:author="Le Minh Nghia" w:date="2019-10-09T10:56:00Z">
            <w:rPr>
              <w:sz w:val="26"/>
              <w:szCs w:val="26"/>
            </w:rPr>
          </w:rPrChange>
        </w:rPr>
        <w:t xml:space="preserve"> ty. </w:t>
      </w:r>
      <w:proofErr w:type="spellStart"/>
      <w:r w:rsidR="007E4B01" w:rsidRPr="00B41112">
        <w:rPr>
          <w:sz w:val="26"/>
          <w:szCs w:val="26"/>
          <w:rPrChange w:id="29826" w:author="Le Minh Nghia" w:date="2019-10-09T10:56:00Z">
            <w:rPr>
              <w:sz w:val="26"/>
              <w:szCs w:val="26"/>
            </w:rPr>
          </w:rPrChange>
        </w:rPr>
        <w:t>Có</w:t>
      </w:r>
      <w:proofErr w:type="spellEnd"/>
      <w:r w:rsidR="007E4B01" w:rsidRPr="00B41112">
        <w:rPr>
          <w:sz w:val="26"/>
          <w:szCs w:val="26"/>
          <w:rPrChange w:id="29827" w:author="Le Minh Nghia" w:date="2019-10-09T10:56:00Z">
            <w:rPr>
              <w:sz w:val="26"/>
              <w:szCs w:val="26"/>
            </w:rPr>
          </w:rPrChange>
        </w:rPr>
        <w:t xml:space="preserve"> </w:t>
      </w:r>
      <w:proofErr w:type="spellStart"/>
      <w:r w:rsidR="007E4B01" w:rsidRPr="00B41112">
        <w:rPr>
          <w:sz w:val="26"/>
          <w:szCs w:val="26"/>
          <w:rPrChange w:id="29828" w:author="Le Minh Nghia" w:date="2019-10-09T10:56:00Z">
            <w:rPr>
              <w:sz w:val="26"/>
              <w:szCs w:val="26"/>
            </w:rPr>
          </w:rPrChange>
        </w:rPr>
        <w:t>thể</w:t>
      </w:r>
      <w:proofErr w:type="spellEnd"/>
      <w:r w:rsidR="007E4B01" w:rsidRPr="00B41112">
        <w:rPr>
          <w:sz w:val="26"/>
          <w:szCs w:val="26"/>
          <w:rPrChange w:id="29829" w:author="Le Minh Nghia" w:date="2019-10-09T10:56:00Z">
            <w:rPr>
              <w:sz w:val="26"/>
              <w:szCs w:val="26"/>
            </w:rPr>
          </w:rPrChange>
        </w:rPr>
        <w:t xml:space="preserve"> </w:t>
      </w:r>
      <w:proofErr w:type="spellStart"/>
      <w:r w:rsidR="007E4B01" w:rsidRPr="00B41112">
        <w:rPr>
          <w:sz w:val="26"/>
          <w:szCs w:val="26"/>
          <w:rPrChange w:id="29830" w:author="Le Minh Nghia" w:date="2019-10-09T10:56:00Z">
            <w:rPr>
              <w:sz w:val="26"/>
              <w:szCs w:val="26"/>
            </w:rPr>
          </w:rPrChange>
        </w:rPr>
        <w:t>thực</w:t>
      </w:r>
      <w:proofErr w:type="spellEnd"/>
      <w:r w:rsidR="007E4B01" w:rsidRPr="00B41112">
        <w:rPr>
          <w:sz w:val="26"/>
          <w:szCs w:val="26"/>
          <w:rPrChange w:id="29831" w:author="Le Minh Nghia" w:date="2019-10-09T10:56:00Z">
            <w:rPr>
              <w:sz w:val="26"/>
              <w:szCs w:val="26"/>
            </w:rPr>
          </w:rPrChange>
        </w:rPr>
        <w:t xml:space="preserve"> </w:t>
      </w:r>
      <w:proofErr w:type="spellStart"/>
      <w:r w:rsidR="007E4B01" w:rsidRPr="00B41112">
        <w:rPr>
          <w:sz w:val="26"/>
          <w:szCs w:val="26"/>
          <w:rPrChange w:id="29832" w:author="Le Minh Nghia" w:date="2019-10-09T10:56:00Z">
            <w:rPr>
              <w:sz w:val="26"/>
              <w:szCs w:val="26"/>
            </w:rPr>
          </w:rPrChange>
        </w:rPr>
        <w:t>hiện</w:t>
      </w:r>
      <w:proofErr w:type="spellEnd"/>
      <w:r w:rsidR="007E4B01" w:rsidRPr="00B41112">
        <w:rPr>
          <w:sz w:val="26"/>
          <w:szCs w:val="26"/>
          <w:rPrChange w:id="29833" w:author="Le Minh Nghia" w:date="2019-10-09T10:56:00Z">
            <w:rPr>
              <w:sz w:val="26"/>
              <w:szCs w:val="26"/>
            </w:rPr>
          </w:rPrChange>
        </w:rPr>
        <w:t xml:space="preserve"> </w:t>
      </w:r>
      <w:proofErr w:type="spellStart"/>
      <w:r w:rsidR="007E4B01" w:rsidRPr="00B41112">
        <w:rPr>
          <w:sz w:val="26"/>
          <w:szCs w:val="26"/>
          <w:rPrChange w:id="29834" w:author="Le Minh Nghia" w:date="2019-10-09T10:56:00Z">
            <w:rPr>
              <w:sz w:val="26"/>
              <w:szCs w:val="26"/>
            </w:rPr>
          </w:rPrChange>
        </w:rPr>
        <w:t>cập</w:t>
      </w:r>
      <w:proofErr w:type="spellEnd"/>
      <w:r w:rsidR="007E4B01" w:rsidRPr="00B41112">
        <w:rPr>
          <w:sz w:val="26"/>
          <w:szCs w:val="26"/>
          <w:rPrChange w:id="29835" w:author="Le Minh Nghia" w:date="2019-10-09T10:56:00Z">
            <w:rPr>
              <w:sz w:val="26"/>
              <w:szCs w:val="26"/>
            </w:rPr>
          </w:rPrChange>
        </w:rPr>
        <w:t xml:space="preserve"> </w:t>
      </w:r>
      <w:proofErr w:type="spellStart"/>
      <w:r w:rsidR="007E4B01" w:rsidRPr="00B41112">
        <w:rPr>
          <w:sz w:val="26"/>
          <w:szCs w:val="26"/>
          <w:rPrChange w:id="29836" w:author="Le Minh Nghia" w:date="2019-10-09T10:56:00Z">
            <w:rPr>
              <w:sz w:val="26"/>
              <w:szCs w:val="26"/>
            </w:rPr>
          </w:rPrChange>
        </w:rPr>
        <w:t>nhật</w:t>
      </w:r>
      <w:proofErr w:type="spellEnd"/>
      <w:r w:rsidR="007E4B01" w:rsidRPr="00B41112">
        <w:rPr>
          <w:sz w:val="26"/>
          <w:szCs w:val="26"/>
          <w:rPrChange w:id="29837" w:author="Le Minh Nghia" w:date="2019-10-09T10:56:00Z">
            <w:rPr>
              <w:sz w:val="26"/>
              <w:szCs w:val="26"/>
            </w:rPr>
          </w:rPrChange>
        </w:rPr>
        <w:t xml:space="preserve"> </w:t>
      </w:r>
      <w:proofErr w:type="spellStart"/>
      <w:r w:rsidR="007E4B01" w:rsidRPr="00B41112">
        <w:rPr>
          <w:sz w:val="26"/>
          <w:szCs w:val="26"/>
          <w:rPrChange w:id="29838" w:author="Le Minh Nghia" w:date="2019-10-09T10:56:00Z">
            <w:rPr>
              <w:sz w:val="26"/>
              <w:szCs w:val="26"/>
            </w:rPr>
          </w:rPrChange>
        </w:rPr>
        <w:t>lại</w:t>
      </w:r>
      <w:proofErr w:type="spellEnd"/>
      <w:r w:rsidR="007E4B01" w:rsidRPr="00B41112">
        <w:rPr>
          <w:sz w:val="26"/>
          <w:szCs w:val="26"/>
          <w:rPrChange w:id="29839" w:author="Le Minh Nghia" w:date="2019-10-09T10:56:00Z">
            <w:rPr>
              <w:sz w:val="26"/>
              <w:szCs w:val="26"/>
            </w:rPr>
          </w:rPrChange>
        </w:rPr>
        <w:t xml:space="preserve"> </w:t>
      </w:r>
      <w:proofErr w:type="spellStart"/>
      <w:r w:rsidR="007E4B01" w:rsidRPr="00B41112">
        <w:rPr>
          <w:sz w:val="26"/>
          <w:szCs w:val="26"/>
          <w:rPrChange w:id="29840" w:author="Le Minh Nghia" w:date="2019-10-09T10:56:00Z">
            <w:rPr>
              <w:sz w:val="26"/>
              <w:szCs w:val="26"/>
            </w:rPr>
          </w:rPrChange>
        </w:rPr>
        <w:t>thông</w:t>
      </w:r>
      <w:proofErr w:type="spellEnd"/>
      <w:r w:rsidR="007E4B01" w:rsidRPr="00B41112">
        <w:rPr>
          <w:sz w:val="26"/>
          <w:szCs w:val="26"/>
          <w:rPrChange w:id="29841" w:author="Le Minh Nghia" w:date="2019-10-09T10:56:00Z">
            <w:rPr>
              <w:sz w:val="26"/>
              <w:szCs w:val="26"/>
            </w:rPr>
          </w:rPrChange>
        </w:rPr>
        <w:t xml:space="preserve"> tin </w:t>
      </w:r>
      <w:proofErr w:type="spellStart"/>
      <w:r w:rsidR="007E4B01" w:rsidRPr="00B41112">
        <w:rPr>
          <w:sz w:val="26"/>
          <w:szCs w:val="26"/>
          <w:rPrChange w:id="29842" w:author="Le Minh Nghia" w:date="2019-10-09T10:56:00Z">
            <w:rPr>
              <w:sz w:val="26"/>
              <w:szCs w:val="26"/>
            </w:rPr>
          </w:rPrChange>
        </w:rPr>
        <w:t>công</w:t>
      </w:r>
      <w:proofErr w:type="spellEnd"/>
      <w:r w:rsidR="007E4B01" w:rsidRPr="00B41112">
        <w:rPr>
          <w:sz w:val="26"/>
          <w:szCs w:val="26"/>
          <w:rPrChange w:id="29843" w:author="Le Minh Nghia" w:date="2019-10-09T10:56:00Z">
            <w:rPr>
              <w:sz w:val="26"/>
              <w:szCs w:val="26"/>
            </w:rPr>
          </w:rPrChange>
        </w:rPr>
        <w:t xml:space="preserve"> </w:t>
      </w:r>
      <w:proofErr w:type="spellStart"/>
      <w:r w:rsidR="007E4B01" w:rsidRPr="00B41112">
        <w:rPr>
          <w:sz w:val="26"/>
          <w:szCs w:val="26"/>
          <w:rPrChange w:id="29844" w:author="Le Minh Nghia" w:date="2019-10-09T10:56:00Z">
            <w:rPr>
              <w:sz w:val="26"/>
              <w:szCs w:val="26"/>
            </w:rPr>
          </w:rPrChange>
        </w:rPr>
        <w:t>việc</w:t>
      </w:r>
      <w:proofErr w:type="spellEnd"/>
      <w:r w:rsidR="007E4B01" w:rsidRPr="00B41112">
        <w:rPr>
          <w:sz w:val="26"/>
          <w:szCs w:val="26"/>
          <w:rPrChange w:id="29845" w:author="Le Minh Nghia" w:date="2019-10-09T10:56:00Z">
            <w:rPr>
              <w:sz w:val="26"/>
              <w:szCs w:val="26"/>
            </w:rPr>
          </w:rPrChange>
        </w:rPr>
        <w:t xml:space="preserve"> </w:t>
      </w:r>
      <w:proofErr w:type="spellStart"/>
      <w:r w:rsidR="007E4B01" w:rsidRPr="00B41112">
        <w:rPr>
          <w:sz w:val="26"/>
          <w:szCs w:val="26"/>
          <w:rPrChange w:id="29846" w:author="Le Minh Nghia" w:date="2019-10-09T10:56:00Z">
            <w:rPr>
              <w:sz w:val="26"/>
              <w:szCs w:val="26"/>
            </w:rPr>
          </w:rPrChange>
        </w:rPr>
        <w:t>và</w:t>
      </w:r>
      <w:proofErr w:type="spellEnd"/>
      <w:r w:rsidR="007E4B01" w:rsidRPr="00B41112">
        <w:rPr>
          <w:sz w:val="26"/>
          <w:szCs w:val="26"/>
          <w:rPrChange w:id="29847" w:author="Le Minh Nghia" w:date="2019-10-09T10:56:00Z">
            <w:rPr>
              <w:sz w:val="26"/>
              <w:szCs w:val="26"/>
            </w:rPr>
          </w:rPrChange>
        </w:rPr>
        <w:t xml:space="preserve"> </w:t>
      </w:r>
      <w:proofErr w:type="spellStart"/>
      <w:r w:rsidR="007E4B01" w:rsidRPr="00B41112">
        <w:rPr>
          <w:sz w:val="26"/>
          <w:szCs w:val="26"/>
          <w:rPrChange w:id="29848" w:author="Le Minh Nghia" w:date="2019-10-09T10:56:00Z">
            <w:rPr>
              <w:sz w:val="26"/>
              <w:szCs w:val="26"/>
            </w:rPr>
          </w:rPrChange>
        </w:rPr>
        <w:t>công</w:t>
      </w:r>
      <w:proofErr w:type="spellEnd"/>
      <w:r w:rsidR="007E4B01" w:rsidRPr="00B41112">
        <w:rPr>
          <w:sz w:val="26"/>
          <w:szCs w:val="26"/>
          <w:rPrChange w:id="29849" w:author="Le Minh Nghia" w:date="2019-10-09T10:56:00Z">
            <w:rPr>
              <w:sz w:val="26"/>
              <w:szCs w:val="26"/>
            </w:rPr>
          </w:rPrChange>
        </w:rPr>
        <w:t xml:space="preserve"> ty </w:t>
      </w:r>
      <w:proofErr w:type="spellStart"/>
      <w:r w:rsidR="007E4B01" w:rsidRPr="00B41112">
        <w:rPr>
          <w:sz w:val="26"/>
          <w:szCs w:val="26"/>
          <w:rPrChange w:id="29850" w:author="Le Minh Nghia" w:date="2019-10-09T10:56:00Z">
            <w:rPr>
              <w:sz w:val="26"/>
              <w:szCs w:val="26"/>
            </w:rPr>
          </w:rPrChange>
        </w:rPr>
        <w:t>đang</w:t>
      </w:r>
      <w:proofErr w:type="spellEnd"/>
      <w:r w:rsidR="007E4B01" w:rsidRPr="00B41112">
        <w:rPr>
          <w:sz w:val="26"/>
          <w:szCs w:val="26"/>
          <w:rPrChange w:id="29851" w:author="Le Minh Nghia" w:date="2019-10-09T10:56:00Z">
            <w:rPr>
              <w:sz w:val="26"/>
              <w:szCs w:val="26"/>
            </w:rPr>
          </w:rPrChange>
        </w:rPr>
        <w:t xml:space="preserve"> </w:t>
      </w:r>
      <w:proofErr w:type="spellStart"/>
      <w:r w:rsidR="007E4B01" w:rsidRPr="00B41112">
        <w:rPr>
          <w:sz w:val="26"/>
          <w:szCs w:val="26"/>
          <w:rPrChange w:id="29852" w:author="Le Minh Nghia" w:date="2019-10-09T10:56:00Z">
            <w:rPr>
              <w:sz w:val="26"/>
              <w:szCs w:val="26"/>
            </w:rPr>
          </w:rPrChange>
        </w:rPr>
        <w:t>làm</w:t>
      </w:r>
      <w:proofErr w:type="spellEnd"/>
      <w:r w:rsidR="007E4B01" w:rsidRPr="00B41112">
        <w:rPr>
          <w:sz w:val="26"/>
          <w:szCs w:val="26"/>
          <w:rPrChange w:id="29853" w:author="Le Minh Nghia" w:date="2019-10-09T10:56:00Z">
            <w:rPr>
              <w:sz w:val="26"/>
              <w:szCs w:val="26"/>
            </w:rPr>
          </w:rPrChange>
        </w:rPr>
        <w:t xml:space="preserve"> </w:t>
      </w:r>
      <w:proofErr w:type="spellStart"/>
      <w:r w:rsidR="007E4B01" w:rsidRPr="00B41112">
        <w:rPr>
          <w:sz w:val="26"/>
          <w:szCs w:val="26"/>
          <w:rPrChange w:id="29854" w:author="Le Minh Nghia" w:date="2019-10-09T10:56:00Z">
            <w:rPr>
              <w:sz w:val="26"/>
              <w:szCs w:val="26"/>
            </w:rPr>
          </w:rPrChange>
        </w:rPr>
        <w:t>việc</w:t>
      </w:r>
      <w:proofErr w:type="spellEnd"/>
      <w:r w:rsidR="007E4B01" w:rsidRPr="00B41112">
        <w:rPr>
          <w:sz w:val="26"/>
          <w:szCs w:val="26"/>
          <w:rPrChange w:id="29855" w:author="Le Minh Nghia" w:date="2019-10-09T10:56:00Z">
            <w:rPr>
              <w:sz w:val="26"/>
              <w:szCs w:val="26"/>
            </w:rPr>
          </w:rPrChange>
        </w:rPr>
        <w:t xml:space="preserve">. </w:t>
      </w:r>
      <w:proofErr w:type="spellStart"/>
      <w:r w:rsidR="007E4B01" w:rsidRPr="00B41112">
        <w:rPr>
          <w:sz w:val="26"/>
          <w:szCs w:val="26"/>
          <w:rPrChange w:id="29856" w:author="Le Minh Nghia" w:date="2019-10-09T10:56:00Z">
            <w:rPr>
              <w:sz w:val="26"/>
              <w:szCs w:val="26"/>
            </w:rPr>
          </w:rPrChange>
        </w:rPr>
        <w:t>Có</w:t>
      </w:r>
      <w:proofErr w:type="spellEnd"/>
      <w:r w:rsidR="007E4B01" w:rsidRPr="00B41112">
        <w:rPr>
          <w:sz w:val="26"/>
          <w:szCs w:val="26"/>
          <w:rPrChange w:id="29857" w:author="Le Minh Nghia" w:date="2019-10-09T10:56:00Z">
            <w:rPr>
              <w:sz w:val="26"/>
              <w:szCs w:val="26"/>
            </w:rPr>
          </w:rPrChange>
        </w:rPr>
        <w:t xml:space="preserve"> </w:t>
      </w:r>
      <w:proofErr w:type="spellStart"/>
      <w:r w:rsidR="007E4B01" w:rsidRPr="00B41112">
        <w:rPr>
          <w:sz w:val="26"/>
          <w:szCs w:val="26"/>
          <w:rPrChange w:id="29858" w:author="Le Minh Nghia" w:date="2019-10-09T10:56:00Z">
            <w:rPr>
              <w:sz w:val="26"/>
              <w:szCs w:val="26"/>
            </w:rPr>
          </w:rPrChange>
        </w:rPr>
        <w:t>thể</w:t>
      </w:r>
      <w:proofErr w:type="spellEnd"/>
      <w:r w:rsidR="007E4B01" w:rsidRPr="00B41112">
        <w:rPr>
          <w:sz w:val="26"/>
          <w:szCs w:val="26"/>
          <w:rPrChange w:id="29859" w:author="Le Minh Nghia" w:date="2019-10-09T10:56:00Z">
            <w:rPr>
              <w:sz w:val="26"/>
              <w:szCs w:val="26"/>
            </w:rPr>
          </w:rPrChange>
        </w:rPr>
        <w:t xml:space="preserve"> </w:t>
      </w:r>
      <w:proofErr w:type="spellStart"/>
      <w:r w:rsidR="007E4B01" w:rsidRPr="00B41112">
        <w:rPr>
          <w:sz w:val="26"/>
          <w:szCs w:val="26"/>
          <w:rPrChange w:id="29860" w:author="Le Minh Nghia" w:date="2019-10-09T10:56:00Z">
            <w:rPr>
              <w:sz w:val="26"/>
              <w:szCs w:val="26"/>
            </w:rPr>
          </w:rPrChange>
        </w:rPr>
        <w:t>xem</w:t>
      </w:r>
      <w:proofErr w:type="spellEnd"/>
      <w:r w:rsidR="007E4B01" w:rsidRPr="00B41112">
        <w:rPr>
          <w:sz w:val="26"/>
          <w:szCs w:val="26"/>
          <w:rPrChange w:id="29861" w:author="Le Minh Nghia" w:date="2019-10-09T10:56:00Z">
            <w:rPr>
              <w:sz w:val="26"/>
              <w:szCs w:val="26"/>
            </w:rPr>
          </w:rPrChange>
        </w:rPr>
        <w:t xml:space="preserve"> chi </w:t>
      </w:r>
      <w:proofErr w:type="spellStart"/>
      <w:r w:rsidR="007E4B01" w:rsidRPr="00B41112">
        <w:rPr>
          <w:sz w:val="26"/>
          <w:szCs w:val="26"/>
          <w:rPrChange w:id="29862" w:author="Le Minh Nghia" w:date="2019-10-09T10:56:00Z">
            <w:rPr>
              <w:sz w:val="26"/>
              <w:szCs w:val="26"/>
            </w:rPr>
          </w:rPrChange>
        </w:rPr>
        <w:t>tiết</w:t>
      </w:r>
      <w:proofErr w:type="spellEnd"/>
      <w:r w:rsidR="007E4B01" w:rsidRPr="00B41112">
        <w:rPr>
          <w:sz w:val="26"/>
          <w:szCs w:val="26"/>
          <w:rPrChange w:id="29863" w:author="Le Minh Nghia" w:date="2019-10-09T10:56:00Z">
            <w:rPr>
              <w:sz w:val="26"/>
              <w:szCs w:val="26"/>
            </w:rPr>
          </w:rPrChange>
        </w:rPr>
        <w:t xml:space="preserve"> </w:t>
      </w:r>
      <w:proofErr w:type="spellStart"/>
      <w:r w:rsidR="007E4B01" w:rsidRPr="00B41112">
        <w:rPr>
          <w:sz w:val="26"/>
          <w:szCs w:val="26"/>
          <w:rPrChange w:id="29864" w:author="Le Minh Nghia" w:date="2019-10-09T10:56:00Z">
            <w:rPr>
              <w:sz w:val="26"/>
              <w:szCs w:val="26"/>
            </w:rPr>
          </w:rPrChange>
        </w:rPr>
        <w:t>công</w:t>
      </w:r>
      <w:proofErr w:type="spellEnd"/>
      <w:r w:rsidR="007E4B01" w:rsidRPr="00B41112">
        <w:rPr>
          <w:sz w:val="26"/>
          <w:szCs w:val="26"/>
          <w:rPrChange w:id="29865" w:author="Le Minh Nghia" w:date="2019-10-09T10:56:00Z">
            <w:rPr>
              <w:sz w:val="26"/>
              <w:szCs w:val="26"/>
            </w:rPr>
          </w:rPrChange>
        </w:rPr>
        <w:t xml:space="preserve"> </w:t>
      </w:r>
      <w:proofErr w:type="spellStart"/>
      <w:r w:rsidR="007E4B01" w:rsidRPr="00B41112">
        <w:rPr>
          <w:sz w:val="26"/>
          <w:szCs w:val="26"/>
          <w:rPrChange w:id="29866" w:author="Le Minh Nghia" w:date="2019-10-09T10:56:00Z">
            <w:rPr>
              <w:sz w:val="26"/>
              <w:szCs w:val="26"/>
            </w:rPr>
          </w:rPrChange>
        </w:rPr>
        <w:t>việc</w:t>
      </w:r>
      <w:proofErr w:type="spellEnd"/>
      <w:r w:rsidR="007E4B01" w:rsidRPr="00B41112">
        <w:rPr>
          <w:sz w:val="26"/>
          <w:szCs w:val="26"/>
          <w:rPrChange w:id="29867" w:author="Le Minh Nghia" w:date="2019-10-09T10:56:00Z">
            <w:rPr>
              <w:sz w:val="26"/>
              <w:szCs w:val="26"/>
            </w:rPr>
          </w:rPrChange>
        </w:rPr>
        <w:t xml:space="preserve"> </w:t>
      </w:r>
      <w:proofErr w:type="spellStart"/>
      <w:r w:rsidR="007E4B01" w:rsidRPr="00B41112">
        <w:rPr>
          <w:sz w:val="26"/>
          <w:szCs w:val="26"/>
          <w:rPrChange w:id="29868" w:author="Le Minh Nghia" w:date="2019-10-09T10:56:00Z">
            <w:rPr>
              <w:sz w:val="26"/>
              <w:szCs w:val="26"/>
            </w:rPr>
          </w:rPrChange>
        </w:rPr>
        <w:t>đang</w:t>
      </w:r>
      <w:proofErr w:type="spellEnd"/>
      <w:r w:rsidR="007E4B01" w:rsidRPr="00B41112">
        <w:rPr>
          <w:sz w:val="26"/>
          <w:szCs w:val="26"/>
          <w:rPrChange w:id="29869" w:author="Le Minh Nghia" w:date="2019-10-09T10:56:00Z">
            <w:rPr>
              <w:sz w:val="26"/>
              <w:szCs w:val="26"/>
            </w:rPr>
          </w:rPrChange>
        </w:rPr>
        <w:t xml:space="preserve"> </w:t>
      </w:r>
      <w:proofErr w:type="spellStart"/>
      <w:r w:rsidR="007E4B01" w:rsidRPr="00B41112">
        <w:rPr>
          <w:sz w:val="26"/>
          <w:szCs w:val="26"/>
          <w:rPrChange w:id="29870" w:author="Le Minh Nghia" w:date="2019-10-09T10:56:00Z">
            <w:rPr>
              <w:sz w:val="26"/>
              <w:szCs w:val="26"/>
            </w:rPr>
          </w:rPrChange>
        </w:rPr>
        <w:t>làm</w:t>
      </w:r>
      <w:proofErr w:type="spellEnd"/>
      <w:r w:rsidR="007E4B01" w:rsidRPr="00B41112">
        <w:rPr>
          <w:sz w:val="26"/>
          <w:szCs w:val="26"/>
          <w:rPrChange w:id="29871" w:author="Le Minh Nghia" w:date="2019-10-09T10:56:00Z">
            <w:rPr>
              <w:sz w:val="26"/>
              <w:szCs w:val="26"/>
            </w:rPr>
          </w:rPrChange>
        </w:rPr>
        <w:t xml:space="preserve"> </w:t>
      </w:r>
      <w:proofErr w:type="spellStart"/>
      <w:r w:rsidR="007E4B01" w:rsidRPr="00B41112">
        <w:rPr>
          <w:sz w:val="26"/>
          <w:szCs w:val="26"/>
          <w:rPrChange w:id="29872" w:author="Le Minh Nghia" w:date="2019-10-09T10:56:00Z">
            <w:rPr>
              <w:sz w:val="26"/>
              <w:szCs w:val="26"/>
            </w:rPr>
          </w:rPrChange>
        </w:rPr>
        <w:t>và</w:t>
      </w:r>
      <w:proofErr w:type="spellEnd"/>
      <w:r w:rsidR="007E4B01" w:rsidRPr="00B41112">
        <w:rPr>
          <w:sz w:val="26"/>
          <w:szCs w:val="26"/>
          <w:rPrChange w:id="29873" w:author="Le Minh Nghia" w:date="2019-10-09T10:56:00Z">
            <w:rPr>
              <w:sz w:val="26"/>
              <w:szCs w:val="26"/>
            </w:rPr>
          </w:rPrChange>
        </w:rPr>
        <w:t xml:space="preserve"> </w:t>
      </w:r>
      <w:proofErr w:type="spellStart"/>
      <w:r w:rsidR="007E4B01" w:rsidRPr="00B41112">
        <w:rPr>
          <w:sz w:val="26"/>
          <w:szCs w:val="26"/>
          <w:rPrChange w:id="29874" w:author="Le Minh Nghia" w:date="2019-10-09T10:56:00Z">
            <w:rPr>
              <w:sz w:val="26"/>
              <w:szCs w:val="26"/>
            </w:rPr>
          </w:rPrChange>
        </w:rPr>
        <w:t>trạng</w:t>
      </w:r>
      <w:proofErr w:type="spellEnd"/>
      <w:r w:rsidR="007E4B01" w:rsidRPr="00B41112">
        <w:rPr>
          <w:sz w:val="26"/>
          <w:szCs w:val="26"/>
          <w:rPrChange w:id="29875" w:author="Le Minh Nghia" w:date="2019-10-09T10:56:00Z">
            <w:rPr>
              <w:sz w:val="26"/>
              <w:szCs w:val="26"/>
            </w:rPr>
          </w:rPrChange>
        </w:rPr>
        <w:t xml:space="preserve"> </w:t>
      </w:r>
      <w:proofErr w:type="spellStart"/>
      <w:r w:rsidR="007E4B01" w:rsidRPr="00B41112">
        <w:rPr>
          <w:sz w:val="26"/>
          <w:szCs w:val="26"/>
          <w:rPrChange w:id="29876" w:author="Le Minh Nghia" w:date="2019-10-09T10:56:00Z">
            <w:rPr>
              <w:sz w:val="26"/>
              <w:szCs w:val="26"/>
            </w:rPr>
          </w:rPrChange>
        </w:rPr>
        <w:t>thái</w:t>
      </w:r>
      <w:proofErr w:type="spellEnd"/>
      <w:r w:rsidR="007E4B01" w:rsidRPr="00B41112">
        <w:rPr>
          <w:sz w:val="26"/>
          <w:szCs w:val="26"/>
          <w:rPrChange w:id="29877" w:author="Le Minh Nghia" w:date="2019-10-09T10:56:00Z">
            <w:rPr>
              <w:sz w:val="26"/>
              <w:szCs w:val="26"/>
            </w:rPr>
          </w:rPrChange>
        </w:rPr>
        <w:t xml:space="preserve"> </w:t>
      </w:r>
      <w:proofErr w:type="spellStart"/>
      <w:r w:rsidR="007E4B01" w:rsidRPr="00B41112">
        <w:rPr>
          <w:sz w:val="26"/>
          <w:szCs w:val="26"/>
          <w:rPrChange w:id="29878" w:author="Le Minh Nghia" w:date="2019-10-09T10:56:00Z">
            <w:rPr>
              <w:sz w:val="26"/>
              <w:szCs w:val="26"/>
            </w:rPr>
          </w:rPrChange>
        </w:rPr>
        <w:t>của</w:t>
      </w:r>
      <w:proofErr w:type="spellEnd"/>
      <w:r w:rsidR="007E4B01" w:rsidRPr="00B41112">
        <w:rPr>
          <w:sz w:val="26"/>
          <w:szCs w:val="26"/>
          <w:rPrChange w:id="29879" w:author="Le Minh Nghia" w:date="2019-10-09T10:56:00Z">
            <w:rPr>
              <w:sz w:val="26"/>
              <w:szCs w:val="26"/>
            </w:rPr>
          </w:rPrChange>
        </w:rPr>
        <w:t xml:space="preserve"> </w:t>
      </w:r>
      <w:proofErr w:type="spellStart"/>
      <w:r w:rsidR="007E4B01" w:rsidRPr="00B41112">
        <w:rPr>
          <w:sz w:val="26"/>
          <w:szCs w:val="26"/>
          <w:rPrChange w:id="29880" w:author="Le Minh Nghia" w:date="2019-10-09T10:56:00Z">
            <w:rPr>
              <w:sz w:val="26"/>
              <w:szCs w:val="26"/>
            </w:rPr>
          </w:rPrChange>
        </w:rPr>
        <w:t>công</w:t>
      </w:r>
      <w:proofErr w:type="spellEnd"/>
      <w:r w:rsidR="007E4B01" w:rsidRPr="00B41112">
        <w:rPr>
          <w:sz w:val="26"/>
          <w:szCs w:val="26"/>
          <w:rPrChange w:id="29881" w:author="Le Minh Nghia" w:date="2019-10-09T10:56:00Z">
            <w:rPr>
              <w:sz w:val="26"/>
              <w:szCs w:val="26"/>
            </w:rPr>
          </w:rPrChange>
        </w:rPr>
        <w:t xml:space="preserve"> </w:t>
      </w:r>
      <w:proofErr w:type="spellStart"/>
      <w:r w:rsidR="007E4B01" w:rsidRPr="00B41112">
        <w:rPr>
          <w:sz w:val="26"/>
          <w:szCs w:val="26"/>
          <w:rPrChange w:id="29882" w:author="Le Minh Nghia" w:date="2019-10-09T10:56:00Z">
            <w:rPr>
              <w:sz w:val="26"/>
              <w:szCs w:val="26"/>
            </w:rPr>
          </w:rPrChange>
        </w:rPr>
        <w:t>việc</w:t>
      </w:r>
      <w:proofErr w:type="spellEnd"/>
      <w:r w:rsidR="007E4B01" w:rsidRPr="00B41112">
        <w:rPr>
          <w:sz w:val="26"/>
          <w:szCs w:val="26"/>
          <w:rPrChange w:id="29883" w:author="Le Minh Nghia" w:date="2019-10-09T10:56:00Z">
            <w:rPr>
              <w:sz w:val="26"/>
              <w:szCs w:val="26"/>
            </w:rPr>
          </w:rPrChange>
        </w:rPr>
        <w:t>.</w:t>
      </w:r>
    </w:p>
    <w:p w:rsidR="007E4B01" w:rsidRPr="00B41112" w:rsidRDefault="007E4B01" w:rsidP="007E4B01">
      <w:pPr>
        <w:pStyle w:val="ListParagraph"/>
        <w:ind w:left="2160" w:hanging="1876"/>
        <w:rPr>
          <w:sz w:val="26"/>
          <w:szCs w:val="26"/>
          <w:rPrChange w:id="29884" w:author="Le Minh Nghia" w:date="2019-10-09T10:56:00Z">
            <w:rPr>
              <w:sz w:val="26"/>
              <w:szCs w:val="26"/>
            </w:rPr>
          </w:rPrChange>
        </w:rPr>
      </w:pPr>
      <w:r w:rsidRPr="00B41112">
        <w:rPr>
          <w:noProof/>
          <w:sz w:val="26"/>
          <w:szCs w:val="26"/>
          <w:rPrChange w:id="29885" w:author="Le Minh Nghia" w:date="2019-10-09T10:56:00Z">
            <w:rPr>
              <w:noProof/>
            </w:rPr>
          </w:rPrChange>
        </w:rPr>
        <w:lastRenderedPageBreak/>
        <w:drawing>
          <wp:inline distT="0" distB="0" distL="0" distR="0" wp14:anchorId="1F871311" wp14:editId="21304D40">
            <wp:extent cx="5972175" cy="2949575"/>
            <wp:effectExtent l="0" t="0" r="9525"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949575"/>
                    </a:xfrm>
                    <a:prstGeom prst="rect">
                      <a:avLst/>
                    </a:prstGeom>
                  </pic:spPr>
                </pic:pic>
              </a:graphicData>
            </a:graphic>
          </wp:inline>
        </w:drawing>
      </w:r>
    </w:p>
    <w:p w:rsidR="007E4B01" w:rsidRPr="00B41112" w:rsidRDefault="007E4B01" w:rsidP="007E4B01">
      <w:pPr>
        <w:ind w:left="709"/>
        <w:jc w:val="center"/>
        <w:rPr>
          <w:i/>
          <w:sz w:val="26"/>
          <w:szCs w:val="26"/>
          <w:rPrChange w:id="29886" w:author="Le Minh Nghia" w:date="2019-10-09T10:56:00Z">
            <w:rPr>
              <w:i/>
              <w:sz w:val="26"/>
              <w:szCs w:val="26"/>
            </w:rPr>
          </w:rPrChange>
        </w:rPr>
      </w:pPr>
      <w:proofErr w:type="spellStart"/>
      <w:r w:rsidRPr="00B41112">
        <w:rPr>
          <w:i/>
          <w:sz w:val="26"/>
          <w:szCs w:val="26"/>
          <w:rPrChange w:id="29887" w:author="Le Minh Nghia" w:date="2019-10-09T10:56:00Z">
            <w:rPr>
              <w:i/>
              <w:sz w:val="26"/>
              <w:szCs w:val="26"/>
            </w:rPr>
          </w:rPrChange>
        </w:rPr>
        <w:t>Hình</w:t>
      </w:r>
      <w:proofErr w:type="spellEnd"/>
      <w:r w:rsidRPr="00B41112">
        <w:rPr>
          <w:i/>
          <w:sz w:val="26"/>
          <w:szCs w:val="26"/>
          <w:rPrChange w:id="29888" w:author="Le Minh Nghia" w:date="2019-10-09T10:56:00Z">
            <w:rPr>
              <w:i/>
              <w:sz w:val="26"/>
              <w:szCs w:val="26"/>
            </w:rPr>
          </w:rPrChange>
        </w:rPr>
        <w:t xml:space="preserve"> 4.b.14.b.1 </w:t>
      </w:r>
      <w:proofErr w:type="spellStart"/>
      <w:r w:rsidRPr="00B41112">
        <w:rPr>
          <w:i/>
          <w:sz w:val="26"/>
          <w:szCs w:val="26"/>
          <w:rPrChange w:id="29889" w:author="Le Minh Nghia" w:date="2019-10-09T10:56:00Z">
            <w:rPr>
              <w:i/>
              <w:sz w:val="26"/>
              <w:szCs w:val="26"/>
            </w:rPr>
          </w:rPrChange>
        </w:rPr>
        <w:t>Giao</w:t>
      </w:r>
      <w:proofErr w:type="spellEnd"/>
      <w:r w:rsidRPr="00B41112">
        <w:rPr>
          <w:i/>
          <w:sz w:val="26"/>
          <w:szCs w:val="26"/>
          <w:rPrChange w:id="29890" w:author="Le Minh Nghia" w:date="2019-10-09T10:56:00Z">
            <w:rPr>
              <w:i/>
              <w:sz w:val="26"/>
              <w:szCs w:val="26"/>
            </w:rPr>
          </w:rPrChange>
        </w:rPr>
        <w:t xml:space="preserve"> </w:t>
      </w:r>
      <w:proofErr w:type="spellStart"/>
      <w:r w:rsidRPr="00B41112">
        <w:rPr>
          <w:i/>
          <w:sz w:val="26"/>
          <w:szCs w:val="26"/>
          <w:rPrChange w:id="29891" w:author="Le Minh Nghia" w:date="2019-10-09T10:56:00Z">
            <w:rPr>
              <w:i/>
              <w:sz w:val="26"/>
              <w:szCs w:val="26"/>
            </w:rPr>
          </w:rPrChange>
        </w:rPr>
        <w:t>diện</w:t>
      </w:r>
      <w:proofErr w:type="spellEnd"/>
      <w:r w:rsidRPr="00B41112">
        <w:rPr>
          <w:i/>
          <w:sz w:val="26"/>
          <w:szCs w:val="26"/>
          <w:rPrChange w:id="29892" w:author="Le Minh Nghia" w:date="2019-10-09T10:56:00Z">
            <w:rPr>
              <w:i/>
              <w:sz w:val="26"/>
              <w:szCs w:val="26"/>
            </w:rPr>
          </w:rPrChange>
        </w:rPr>
        <w:t xml:space="preserve"> </w:t>
      </w:r>
      <w:proofErr w:type="spellStart"/>
      <w:r w:rsidRPr="00B41112">
        <w:rPr>
          <w:i/>
          <w:sz w:val="26"/>
          <w:szCs w:val="26"/>
          <w:rPrChange w:id="29893" w:author="Le Minh Nghia" w:date="2019-10-09T10:56:00Z">
            <w:rPr>
              <w:i/>
              <w:sz w:val="26"/>
              <w:szCs w:val="26"/>
            </w:rPr>
          </w:rPrChange>
        </w:rPr>
        <w:t>công</w:t>
      </w:r>
      <w:proofErr w:type="spellEnd"/>
      <w:r w:rsidRPr="00B41112">
        <w:rPr>
          <w:i/>
          <w:sz w:val="26"/>
          <w:szCs w:val="26"/>
          <w:rPrChange w:id="29894" w:author="Le Minh Nghia" w:date="2019-10-09T10:56:00Z">
            <w:rPr>
              <w:i/>
              <w:sz w:val="26"/>
              <w:szCs w:val="26"/>
            </w:rPr>
          </w:rPrChange>
        </w:rPr>
        <w:t xml:space="preserve"> </w:t>
      </w:r>
      <w:proofErr w:type="spellStart"/>
      <w:r w:rsidRPr="00B41112">
        <w:rPr>
          <w:i/>
          <w:sz w:val="26"/>
          <w:szCs w:val="26"/>
          <w:rPrChange w:id="29895" w:author="Le Minh Nghia" w:date="2019-10-09T10:56:00Z">
            <w:rPr>
              <w:i/>
              <w:sz w:val="26"/>
              <w:szCs w:val="26"/>
            </w:rPr>
          </w:rPrChange>
        </w:rPr>
        <w:t>việc</w:t>
      </w:r>
      <w:proofErr w:type="spellEnd"/>
      <w:r w:rsidRPr="00B41112">
        <w:rPr>
          <w:i/>
          <w:sz w:val="26"/>
          <w:szCs w:val="26"/>
          <w:rPrChange w:id="29896" w:author="Le Minh Nghia" w:date="2019-10-09T10:56:00Z">
            <w:rPr>
              <w:i/>
              <w:sz w:val="26"/>
              <w:szCs w:val="26"/>
            </w:rPr>
          </w:rPrChange>
        </w:rPr>
        <w:t xml:space="preserve"> </w:t>
      </w:r>
      <w:proofErr w:type="spellStart"/>
      <w:r w:rsidRPr="00B41112">
        <w:rPr>
          <w:i/>
          <w:sz w:val="26"/>
          <w:szCs w:val="26"/>
          <w:rPrChange w:id="29897" w:author="Le Minh Nghia" w:date="2019-10-09T10:56:00Z">
            <w:rPr>
              <w:i/>
              <w:sz w:val="26"/>
              <w:szCs w:val="26"/>
            </w:rPr>
          </w:rPrChange>
        </w:rPr>
        <w:t>hiện</w:t>
      </w:r>
      <w:proofErr w:type="spellEnd"/>
      <w:r w:rsidRPr="00B41112">
        <w:rPr>
          <w:i/>
          <w:sz w:val="26"/>
          <w:szCs w:val="26"/>
          <w:rPrChange w:id="29898" w:author="Le Minh Nghia" w:date="2019-10-09T10:56:00Z">
            <w:rPr>
              <w:i/>
              <w:sz w:val="26"/>
              <w:szCs w:val="26"/>
            </w:rPr>
          </w:rPrChange>
        </w:rPr>
        <w:t xml:space="preserve"> </w:t>
      </w:r>
      <w:proofErr w:type="spellStart"/>
      <w:r w:rsidRPr="00B41112">
        <w:rPr>
          <w:i/>
          <w:sz w:val="26"/>
          <w:szCs w:val="26"/>
          <w:rPrChange w:id="29899" w:author="Le Minh Nghia" w:date="2019-10-09T10:56:00Z">
            <w:rPr>
              <w:i/>
              <w:sz w:val="26"/>
              <w:szCs w:val="26"/>
            </w:rPr>
          </w:rPrChange>
        </w:rPr>
        <w:t>tại</w:t>
      </w:r>
      <w:proofErr w:type="spellEnd"/>
      <w:r w:rsidRPr="00B41112">
        <w:rPr>
          <w:i/>
          <w:sz w:val="26"/>
          <w:szCs w:val="26"/>
          <w:rPrChange w:id="29900" w:author="Le Minh Nghia" w:date="2019-10-09T10:56:00Z">
            <w:rPr>
              <w:i/>
              <w:sz w:val="26"/>
              <w:szCs w:val="26"/>
            </w:rPr>
          </w:rPrChange>
        </w:rPr>
        <w:t xml:space="preserve"> </w:t>
      </w:r>
      <w:proofErr w:type="spellStart"/>
      <w:r w:rsidRPr="00B41112">
        <w:rPr>
          <w:i/>
          <w:sz w:val="26"/>
          <w:szCs w:val="26"/>
          <w:rPrChange w:id="29901" w:author="Le Minh Nghia" w:date="2019-10-09T10:56:00Z">
            <w:rPr>
              <w:i/>
              <w:sz w:val="26"/>
              <w:szCs w:val="26"/>
            </w:rPr>
          </w:rPrChange>
        </w:rPr>
        <w:t>của</w:t>
      </w:r>
      <w:proofErr w:type="spellEnd"/>
      <w:r w:rsidRPr="00B41112">
        <w:rPr>
          <w:i/>
          <w:sz w:val="26"/>
          <w:szCs w:val="26"/>
          <w:rPrChange w:id="29902" w:author="Le Minh Nghia" w:date="2019-10-09T10:56:00Z">
            <w:rPr>
              <w:i/>
              <w:sz w:val="26"/>
              <w:szCs w:val="26"/>
            </w:rPr>
          </w:rPrChange>
        </w:rPr>
        <w:t xml:space="preserve"> </w:t>
      </w:r>
      <w:proofErr w:type="spellStart"/>
      <w:r w:rsidRPr="00B41112">
        <w:rPr>
          <w:i/>
          <w:sz w:val="26"/>
          <w:szCs w:val="26"/>
          <w:rPrChange w:id="29903" w:author="Le Minh Nghia" w:date="2019-10-09T10:56:00Z">
            <w:rPr>
              <w:i/>
              <w:sz w:val="26"/>
              <w:szCs w:val="26"/>
            </w:rPr>
          </w:rPrChange>
        </w:rPr>
        <w:t>cựu</w:t>
      </w:r>
      <w:proofErr w:type="spellEnd"/>
      <w:r w:rsidRPr="00B41112">
        <w:rPr>
          <w:i/>
          <w:sz w:val="26"/>
          <w:szCs w:val="26"/>
          <w:rPrChange w:id="29904" w:author="Le Minh Nghia" w:date="2019-10-09T10:56:00Z">
            <w:rPr>
              <w:i/>
              <w:sz w:val="26"/>
              <w:szCs w:val="26"/>
            </w:rPr>
          </w:rPrChange>
        </w:rPr>
        <w:t xml:space="preserve"> </w:t>
      </w:r>
      <w:proofErr w:type="spellStart"/>
      <w:r w:rsidRPr="00B41112">
        <w:rPr>
          <w:i/>
          <w:sz w:val="26"/>
          <w:szCs w:val="26"/>
          <w:rPrChange w:id="29905" w:author="Le Minh Nghia" w:date="2019-10-09T10:56:00Z">
            <w:rPr>
              <w:i/>
              <w:sz w:val="26"/>
              <w:szCs w:val="26"/>
            </w:rPr>
          </w:rPrChange>
        </w:rPr>
        <w:t>sinh</w:t>
      </w:r>
      <w:proofErr w:type="spellEnd"/>
      <w:r w:rsidRPr="00B41112">
        <w:rPr>
          <w:i/>
          <w:sz w:val="26"/>
          <w:szCs w:val="26"/>
          <w:rPrChange w:id="29906" w:author="Le Minh Nghia" w:date="2019-10-09T10:56:00Z">
            <w:rPr>
              <w:i/>
              <w:sz w:val="26"/>
              <w:szCs w:val="26"/>
            </w:rPr>
          </w:rPrChange>
        </w:rPr>
        <w:t xml:space="preserve"> </w:t>
      </w:r>
      <w:proofErr w:type="spellStart"/>
      <w:r w:rsidRPr="00B41112">
        <w:rPr>
          <w:i/>
          <w:sz w:val="26"/>
          <w:szCs w:val="26"/>
          <w:rPrChange w:id="29907" w:author="Le Minh Nghia" w:date="2019-10-09T10:56:00Z">
            <w:rPr>
              <w:i/>
              <w:sz w:val="26"/>
              <w:szCs w:val="26"/>
            </w:rPr>
          </w:rPrChange>
        </w:rPr>
        <w:t>viên</w:t>
      </w:r>
      <w:proofErr w:type="spellEnd"/>
    </w:p>
    <w:p w:rsidR="007E4B01" w:rsidRPr="00B41112" w:rsidRDefault="007E4B01" w:rsidP="007E4B01">
      <w:pPr>
        <w:pStyle w:val="ListParagraph"/>
        <w:ind w:left="2160" w:hanging="1876"/>
        <w:rPr>
          <w:sz w:val="26"/>
          <w:szCs w:val="26"/>
          <w:rPrChange w:id="29908" w:author="Le Minh Nghia" w:date="2019-10-09T10:56:00Z">
            <w:rPr>
              <w:sz w:val="26"/>
              <w:szCs w:val="26"/>
            </w:rPr>
          </w:rPrChange>
        </w:rPr>
      </w:pPr>
    </w:p>
    <w:p w:rsidR="00AD08D6" w:rsidRPr="00B41112" w:rsidRDefault="00AD08D6">
      <w:pPr>
        <w:pStyle w:val="ListParagraph"/>
        <w:numPr>
          <w:ilvl w:val="0"/>
          <w:numId w:val="50"/>
        </w:numPr>
        <w:ind w:left="1080"/>
        <w:rPr>
          <w:sz w:val="26"/>
          <w:szCs w:val="26"/>
          <w:rPrChange w:id="29909" w:author="Le Minh Nghia" w:date="2019-10-09T10:56:00Z">
            <w:rPr>
              <w:sz w:val="26"/>
              <w:szCs w:val="26"/>
            </w:rPr>
          </w:rPrChange>
        </w:rPr>
        <w:pPrChange w:id="29910" w:author="Le Minh Nghia" w:date="2019-10-09T10:42:00Z">
          <w:pPr>
            <w:pStyle w:val="ListParagraph"/>
            <w:numPr>
              <w:numId w:val="50"/>
            </w:numPr>
            <w:ind w:left="2160" w:hanging="360"/>
          </w:pPr>
        </w:pPrChange>
      </w:pPr>
      <w:proofErr w:type="spellStart"/>
      <w:r w:rsidRPr="00B41112">
        <w:rPr>
          <w:sz w:val="26"/>
          <w:szCs w:val="26"/>
          <w:rPrChange w:id="29911" w:author="Le Minh Nghia" w:date="2019-10-09T10:56:00Z">
            <w:rPr>
              <w:sz w:val="26"/>
              <w:szCs w:val="26"/>
            </w:rPr>
          </w:rPrChange>
        </w:rPr>
        <w:t>Thêm</w:t>
      </w:r>
      <w:proofErr w:type="spellEnd"/>
      <w:r w:rsidRPr="00B41112">
        <w:rPr>
          <w:sz w:val="26"/>
          <w:szCs w:val="26"/>
          <w:rPrChange w:id="29912" w:author="Le Minh Nghia" w:date="2019-10-09T10:56:00Z">
            <w:rPr>
              <w:sz w:val="26"/>
              <w:szCs w:val="26"/>
            </w:rPr>
          </w:rPrChange>
        </w:rPr>
        <w:t xml:space="preserve"> </w:t>
      </w:r>
      <w:proofErr w:type="spellStart"/>
      <w:r w:rsidRPr="00B41112">
        <w:rPr>
          <w:sz w:val="26"/>
          <w:szCs w:val="26"/>
          <w:rPrChange w:id="29913" w:author="Le Minh Nghia" w:date="2019-10-09T10:56:00Z">
            <w:rPr>
              <w:sz w:val="26"/>
              <w:szCs w:val="26"/>
            </w:rPr>
          </w:rPrChange>
        </w:rPr>
        <w:t>công</w:t>
      </w:r>
      <w:proofErr w:type="spellEnd"/>
      <w:r w:rsidRPr="00B41112">
        <w:rPr>
          <w:sz w:val="26"/>
          <w:szCs w:val="26"/>
          <w:rPrChange w:id="29914" w:author="Le Minh Nghia" w:date="2019-10-09T10:56:00Z">
            <w:rPr>
              <w:sz w:val="26"/>
              <w:szCs w:val="26"/>
            </w:rPr>
          </w:rPrChange>
        </w:rPr>
        <w:t xml:space="preserve"> </w:t>
      </w:r>
      <w:proofErr w:type="spellStart"/>
      <w:r w:rsidRPr="00B41112">
        <w:rPr>
          <w:sz w:val="26"/>
          <w:szCs w:val="26"/>
          <w:rPrChange w:id="29915" w:author="Le Minh Nghia" w:date="2019-10-09T10:56:00Z">
            <w:rPr>
              <w:sz w:val="26"/>
              <w:szCs w:val="26"/>
            </w:rPr>
          </w:rPrChange>
        </w:rPr>
        <w:t>việc</w:t>
      </w:r>
      <w:proofErr w:type="spellEnd"/>
      <w:r w:rsidRPr="00B41112">
        <w:rPr>
          <w:sz w:val="26"/>
          <w:szCs w:val="26"/>
          <w:rPrChange w:id="29916" w:author="Le Minh Nghia" w:date="2019-10-09T10:56:00Z">
            <w:rPr>
              <w:sz w:val="26"/>
              <w:szCs w:val="26"/>
            </w:rPr>
          </w:rPrChange>
        </w:rPr>
        <w:t>:</w:t>
      </w:r>
      <w:r w:rsidR="007E4B01" w:rsidRPr="00B41112">
        <w:rPr>
          <w:sz w:val="26"/>
          <w:szCs w:val="26"/>
          <w:rPrChange w:id="29917" w:author="Le Minh Nghia" w:date="2019-10-09T10:56:00Z">
            <w:rPr>
              <w:sz w:val="26"/>
              <w:szCs w:val="26"/>
            </w:rPr>
          </w:rPrChange>
        </w:rPr>
        <w:t xml:space="preserve"> </w:t>
      </w:r>
      <w:proofErr w:type="spellStart"/>
      <w:r w:rsidR="007E4B01" w:rsidRPr="00B41112">
        <w:rPr>
          <w:sz w:val="26"/>
          <w:szCs w:val="26"/>
          <w:rPrChange w:id="29918" w:author="Le Minh Nghia" w:date="2019-10-09T10:56:00Z">
            <w:rPr>
              <w:sz w:val="26"/>
              <w:szCs w:val="26"/>
            </w:rPr>
          </w:rPrChange>
        </w:rPr>
        <w:t>hiển</w:t>
      </w:r>
      <w:proofErr w:type="spellEnd"/>
      <w:r w:rsidR="007E4B01" w:rsidRPr="00B41112">
        <w:rPr>
          <w:sz w:val="26"/>
          <w:szCs w:val="26"/>
          <w:rPrChange w:id="29919" w:author="Le Minh Nghia" w:date="2019-10-09T10:56:00Z">
            <w:rPr>
              <w:sz w:val="26"/>
              <w:szCs w:val="26"/>
            </w:rPr>
          </w:rPrChange>
        </w:rPr>
        <w:t xml:space="preserve"> </w:t>
      </w:r>
      <w:proofErr w:type="spellStart"/>
      <w:r w:rsidR="007E4B01" w:rsidRPr="00B41112">
        <w:rPr>
          <w:sz w:val="26"/>
          <w:szCs w:val="26"/>
          <w:rPrChange w:id="29920" w:author="Le Minh Nghia" w:date="2019-10-09T10:56:00Z">
            <w:rPr>
              <w:sz w:val="26"/>
              <w:szCs w:val="26"/>
            </w:rPr>
          </w:rPrChange>
        </w:rPr>
        <w:t>thị</w:t>
      </w:r>
      <w:proofErr w:type="spellEnd"/>
      <w:r w:rsidR="007E4B01" w:rsidRPr="00B41112">
        <w:rPr>
          <w:sz w:val="26"/>
          <w:szCs w:val="26"/>
          <w:rPrChange w:id="29921" w:author="Le Minh Nghia" w:date="2019-10-09T10:56:00Z">
            <w:rPr>
              <w:sz w:val="26"/>
              <w:szCs w:val="26"/>
            </w:rPr>
          </w:rPrChange>
        </w:rPr>
        <w:t xml:space="preserve"> </w:t>
      </w:r>
      <w:proofErr w:type="spellStart"/>
      <w:r w:rsidR="007E4B01" w:rsidRPr="00B41112">
        <w:rPr>
          <w:sz w:val="26"/>
          <w:szCs w:val="26"/>
          <w:rPrChange w:id="29922" w:author="Le Minh Nghia" w:date="2019-10-09T10:56:00Z">
            <w:rPr>
              <w:sz w:val="26"/>
              <w:szCs w:val="26"/>
            </w:rPr>
          </w:rPrChange>
        </w:rPr>
        <w:t>giao</w:t>
      </w:r>
      <w:proofErr w:type="spellEnd"/>
      <w:r w:rsidR="007E4B01" w:rsidRPr="00B41112">
        <w:rPr>
          <w:sz w:val="26"/>
          <w:szCs w:val="26"/>
          <w:rPrChange w:id="29923" w:author="Le Minh Nghia" w:date="2019-10-09T10:56:00Z">
            <w:rPr>
              <w:sz w:val="26"/>
              <w:szCs w:val="26"/>
            </w:rPr>
          </w:rPrChange>
        </w:rPr>
        <w:t xml:space="preserve"> </w:t>
      </w:r>
      <w:proofErr w:type="spellStart"/>
      <w:r w:rsidR="007E4B01" w:rsidRPr="00B41112">
        <w:rPr>
          <w:sz w:val="26"/>
          <w:szCs w:val="26"/>
          <w:rPrChange w:id="29924" w:author="Le Minh Nghia" w:date="2019-10-09T10:56:00Z">
            <w:rPr>
              <w:sz w:val="26"/>
              <w:szCs w:val="26"/>
            </w:rPr>
          </w:rPrChange>
        </w:rPr>
        <w:t>diện</w:t>
      </w:r>
      <w:proofErr w:type="spellEnd"/>
      <w:r w:rsidR="007E4B01" w:rsidRPr="00B41112">
        <w:rPr>
          <w:sz w:val="26"/>
          <w:szCs w:val="26"/>
          <w:rPrChange w:id="29925" w:author="Le Minh Nghia" w:date="2019-10-09T10:56:00Z">
            <w:rPr>
              <w:sz w:val="26"/>
              <w:szCs w:val="26"/>
            </w:rPr>
          </w:rPrChange>
        </w:rPr>
        <w:t xml:space="preserve"> </w:t>
      </w:r>
      <w:proofErr w:type="spellStart"/>
      <w:r w:rsidR="007E4B01" w:rsidRPr="00B41112">
        <w:rPr>
          <w:sz w:val="26"/>
          <w:szCs w:val="26"/>
          <w:rPrChange w:id="29926" w:author="Le Minh Nghia" w:date="2019-10-09T10:56:00Z">
            <w:rPr>
              <w:sz w:val="26"/>
              <w:szCs w:val="26"/>
            </w:rPr>
          </w:rPrChange>
        </w:rPr>
        <w:t>thêm</w:t>
      </w:r>
      <w:proofErr w:type="spellEnd"/>
      <w:r w:rsidR="007E4B01" w:rsidRPr="00B41112">
        <w:rPr>
          <w:sz w:val="26"/>
          <w:szCs w:val="26"/>
          <w:rPrChange w:id="29927" w:author="Le Minh Nghia" w:date="2019-10-09T10:56:00Z">
            <w:rPr>
              <w:sz w:val="26"/>
              <w:szCs w:val="26"/>
            </w:rPr>
          </w:rPrChange>
        </w:rPr>
        <w:t xml:space="preserve"> </w:t>
      </w:r>
      <w:proofErr w:type="spellStart"/>
      <w:r w:rsidR="007E4B01" w:rsidRPr="00B41112">
        <w:rPr>
          <w:sz w:val="26"/>
          <w:szCs w:val="26"/>
          <w:rPrChange w:id="29928" w:author="Le Minh Nghia" w:date="2019-10-09T10:56:00Z">
            <w:rPr>
              <w:sz w:val="26"/>
              <w:szCs w:val="26"/>
            </w:rPr>
          </w:rPrChange>
        </w:rPr>
        <w:t>công</w:t>
      </w:r>
      <w:proofErr w:type="spellEnd"/>
      <w:r w:rsidR="007E4B01" w:rsidRPr="00B41112">
        <w:rPr>
          <w:sz w:val="26"/>
          <w:szCs w:val="26"/>
          <w:rPrChange w:id="29929" w:author="Le Minh Nghia" w:date="2019-10-09T10:56:00Z">
            <w:rPr>
              <w:sz w:val="26"/>
              <w:szCs w:val="26"/>
            </w:rPr>
          </w:rPrChange>
        </w:rPr>
        <w:t xml:space="preserve"> </w:t>
      </w:r>
      <w:proofErr w:type="spellStart"/>
      <w:r w:rsidR="007E4B01" w:rsidRPr="00B41112">
        <w:rPr>
          <w:sz w:val="26"/>
          <w:szCs w:val="26"/>
          <w:rPrChange w:id="29930" w:author="Le Minh Nghia" w:date="2019-10-09T10:56:00Z">
            <w:rPr>
              <w:sz w:val="26"/>
              <w:szCs w:val="26"/>
            </w:rPr>
          </w:rPrChange>
        </w:rPr>
        <w:t>việc</w:t>
      </w:r>
      <w:proofErr w:type="spellEnd"/>
      <w:r w:rsidR="007E4B01" w:rsidRPr="00B41112">
        <w:rPr>
          <w:sz w:val="26"/>
          <w:szCs w:val="26"/>
          <w:rPrChange w:id="29931" w:author="Le Minh Nghia" w:date="2019-10-09T10:56:00Z">
            <w:rPr>
              <w:sz w:val="26"/>
              <w:szCs w:val="26"/>
            </w:rPr>
          </w:rPrChange>
        </w:rPr>
        <w:t xml:space="preserve"> </w:t>
      </w:r>
      <w:proofErr w:type="spellStart"/>
      <w:r w:rsidR="007E4B01" w:rsidRPr="00B41112">
        <w:rPr>
          <w:sz w:val="26"/>
          <w:szCs w:val="26"/>
          <w:rPrChange w:id="29932" w:author="Le Minh Nghia" w:date="2019-10-09T10:56:00Z">
            <w:rPr>
              <w:sz w:val="26"/>
              <w:szCs w:val="26"/>
            </w:rPr>
          </w:rPrChange>
        </w:rPr>
        <w:t>cho</w:t>
      </w:r>
      <w:proofErr w:type="spellEnd"/>
      <w:r w:rsidR="007E4B01" w:rsidRPr="00B41112">
        <w:rPr>
          <w:sz w:val="26"/>
          <w:szCs w:val="26"/>
          <w:rPrChange w:id="29933" w:author="Le Minh Nghia" w:date="2019-10-09T10:56:00Z">
            <w:rPr>
              <w:sz w:val="26"/>
              <w:szCs w:val="26"/>
            </w:rPr>
          </w:rPrChange>
        </w:rPr>
        <w:t xml:space="preserve"> </w:t>
      </w:r>
      <w:proofErr w:type="spellStart"/>
      <w:r w:rsidR="007E4B01" w:rsidRPr="00B41112">
        <w:rPr>
          <w:sz w:val="26"/>
          <w:szCs w:val="26"/>
          <w:rPrChange w:id="29934" w:author="Le Minh Nghia" w:date="2019-10-09T10:56:00Z">
            <w:rPr>
              <w:sz w:val="26"/>
              <w:szCs w:val="26"/>
            </w:rPr>
          </w:rPrChange>
        </w:rPr>
        <w:t>cựu</w:t>
      </w:r>
      <w:proofErr w:type="spellEnd"/>
      <w:r w:rsidR="007E4B01" w:rsidRPr="00B41112">
        <w:rPr>
          <w:sz w:val="26"/>
          <w:szCs w:val="26"/>
          <w:rPrChange w:id="29935" w:author="Le Minh Nghia" w:date="2019-10-09T10:56:00Z">
            <w:rPr>
              <w:sz w:val="26"/>
              <w:szCs w:val="26"/>
            </w:rPr>
          </w:rPrChange>
        </w:rPr>
        <w:t xml:space="preserve"> </w:t>
      </w:r>
      <w:proofErr w:type="spellStart"/>
      <w:r w:rsidR="007E4B01" w:rsidRPr="00B41112">
        <w:rPr>
          <w:sz w:val="26"/>
          <w:szCs w:val="26"/>
          <w:rPrChange w:id="29936" w:author="Le Minh Nghia" w:date="2019-10-09T10:56:00Z">
            <w:rPr>
              <w:sz w:val="26"/>
              <w:szCs w:val="26"/>
            </w:rPr>
          </w:rPrChange>
        </w:rPr>
        <w:t>sinh</w:t>
      </w:r>
      <w:proofErr w:type="spellEnd"/>
      <w:r w:rsidR="007E4B01" w:rsidRPr="00B41112">
        <w:rPr>
          <w:sz w:val="26"/>
          <w:szCs w:val="26"/>
          <w:rPrChange w:id="29937" w:author="Le Minh Nghia" w:date="2019-10-09T10:56:00Z">
            <w:rPr>
              <w:sz w:val="26"/>
              <w:szCs w:val="26"/>
            </w:rPr>
          </w:rPrChange>
        </w:rPr>
        <w:t xml:space="preserve"> </w:t>
      </w:r>
      <w:proofErr w:type="spellStart"/>
      <w:r w:rsidR="007E4B01" w:rsidRPr="00B41112">
        <w:rPr>
          <w:sz w:val="26"/>
          <w:szCs w:val="26"/>
          <w:rPrChange w:id="29938" w:author="Le Minh Nghia" w:date="2019-10-09T10:56:00Z">
            <w:rPr>
              <w:sz w:val="26"/>
              <w:szCs w:val="26"/>
            </w:rPr>
          </w:rPrChange>
        </w:rPr>
        <w:t>viên</w:t>
      </w:r>
      <w:proofErr w:type="spellEnd"/>
      <w:r w:rsidR="007E4B01" w:rsidRPr="00B41112">
        <w:rPr>
          <w:sz w:val="26"/>
          <w:szCs w:val="26"/>
          <w:rPrChange w:id="29939" w:author="Le Minh Nghia" w:date="2019-10-09T10:56:00Z">
            <w:rPr>
              <w:sz w:val="26"/>
              <w:szCs w:val="26"/>
            </w:rPr>
          </w:rPrChange>
        </w:rPr>
        <w:t xml:space="preserve"> </w:t>
      </w:r>
      <w:proofErr w:type="spellStart"/>
      <w:r w:rsidR="007E4B01" w:rsidRPr="00B41112">
        <w:rPr>
          <w:sz w:val="26"/>
          <w:szCs w:val="26"/>
          <w:rPrChange w:id="29940" w:author="Le Minh Nghia" w:date="2019-10-09T10:56:00Z">
            <w:rPr>
              <w:sz w:val="26"/>
              <w:szCs w:val="26"/>
            </w:rPr>
          </w:rPrChange>
        </w:rPr>
        <w:t>sau</w:t>
      </w:r>
      <w:proofErr w:type="spellEnd"/>
      <w:r w:rsidR="007E4B01" w:rsidRPr="00B41112">
        <w:rPr>
          <w:sz w:val="26"/>
          <w:szCs w:val="26"/>
          <w:rPrChange w:id="29941" w:author="Le Minh Nghia" w:date="2019-10-09T10:56:00Z">
            <w:rPr>
              <w:sz w:val="26"/>
              <w:szCs w:val="26"/>
            </w:rPr>
          </w:rPrChange>
        </w:rPr>
        <w:t xml:space="preserve"> </w:t>
      </w:r>
      <w:proofErr w:type="spellStart"/>
      <w:r w:rsidR="007E4B01" w:rsidRPr="00B41112">
        <w:rPr>
          <w:sz w:val="26"/>
          <w:szCs w:val="26"/>
          <w:rPrChange w:id="29942" w:author="Le Minh Nghia" w:date="2019-10-09T10:56:00Z">
            <w:rPr>
              <w:sz w:val="26"/>
              <w:szCs w:val="26"/>
            </w:rPr>
          </w:rPrChange>
        </w:rPr>
        <w:t>khi</w:t>
      </w:r>
      <w:proofErr w:type="spellEnd"/>
      <w:r w:rsidR="007E4B01" w:rsidRPr="00B41112">
        <w:rPr>
          <w:sz w:val="26"/>
          <w:szCs w:val="26"/>
          <w:rPrChange w:id="29943" w:author="Le Minh Nghia" w:date="2019-10-09T10:56:00Z">
            <w:rPr>
              <w:sz w:val="26"/>
              <w:szCs w:val="26"/>
            </w:rPr>
          </w:rPrChange>
        </w:rPr>
        <w:t xml:space="preserve"> </w:t>
      </w:r>
      <w:proofErr w:type="spellStart"/>
      <w:r w:rsidR="007E4B01" w:rsidRPr="00B41112">
        <w:rPr>
          <w:sz w:val="26"/>
          <w:szCs w:val="26"/>
          <w:rPrChange w:id="29944" w:author="Le Minh Nghia" w:date="2019-10-09T10:56:00Z">
            <w:rPr>
              <w:sz w:val="26"/>
              <w:szCs w:val="26"/>
            </w:rPr>
          </w:rPrChange>
        </w:rPr>
        <w:t>tốt</w:t>
      </w:r>
      <w:proofErr w:type="spellEnd"/>
      <w:r w:rsidR="007E4B01" w:rsidRPr="00B41112">
        <w:rPr>
          <w:sz w:val="26"/>
          <w:szCs w:val="26"/>
          <w:rPrChange w:id="29945" w:author="Le Minh Nghia" w:date="2019-10-09T10:56:00Z">
            <w:rPr>
              <w:sz w:val="26"/>
              <w:szCs w:val="26"/>
            </w:rPr>
          </w:rPrChange>
        </w:rPr>
        <w:t xml:space="preserve"> </w:t>
      </w:r>
      <w:proofErr w:type="spellStart"/>
      <w:r w:rsidR="007E4B01" w:rsidRPr="00B41112">
        <w:rPr>
          <w:sz w:val="26"/>
          <w:szCs w:val="26"/>
          <w:rPrChange w:id="29946" w:author="Le Minh Nghia" w:date="2019-10-09T10:56:00Z">
            <w:rPr>
              <w:sz w:val="26"/>
              <w:szCs w:val="26"/>
            </w:rPr>
          </w:rPrChange>
        </w:rPr>
        <w:t>nghiệp</w:t>
      </w:r>
      <w:proofErr w:type="spellEnd"/>
      <w:r w:rsidR="00336648" w:rsidRPr="00B41112">
        <w:rPr>
          <w:sz w:val="26"/>
          <w:szCs w:val="26"/>
          <w:rPrChange w:id="29947" w:author="Le Minh Nghia" w:date="2019-10-09T10:56:00Z">
            <w:rPr>
              <w:sz w:val="26"/>
              <w:szCs w:val="26"/>
            </w:rPr>
          </w:rPrChange>
        </w:rPr>
        <w:t xml:space="preserve">. </w:t>
      </w:r>
      <w:proofErr w:type="spellStart"/>
      <w:r w:rsidR="00336648" w:rsidRPr="00B41112">
        <w:rPr>
          <w:sz w:val="26"/>
          <w:szCs w:val="26"/>
          <w:rPrChange w:id="29948" w:author="Le Minh Nghia" w:date="2019-10-09T10:56:00Z">
            <w:rPr>
              <w:sz w:val="26"/>
              <w:szCs w:val="26"/>
            </w:rPr>
          </w:rPrChange>
        </w:rPr>
        <w:t>Nếu</w:t>
      </w:r>
      <w:proofErr w:type="spellEnd"/>
      <w:r w:rsidR="00336648" w:rsidRPr="00B41112">
        <w:rPr>
          <w:sz w:val="26"/>
          <w:szCs w:val="26"/>
          <w:rPrChange w:id="29949" w:author="Le Minh Nghia" w:date="2019-10-09T10:56:00Z">
            <w:rPr>
              <w:sz w:val="26"/>
              <w:szCs w:val="26"/>
            </w:rPr>
          </w:rPrChange>
        </w:rPr>
        <w:t xml:space="preserve"> </w:t>
      </w:r>
      <w:proofErr w:type="spellStart"/>
      <w:r w:rsidR="00336648" w:rsidRPr="00B41112">
        <w:rPr>
          <w:sz w:val="26"/>
          <w:szCs w:val="26"/>
          <w:rPrChange w:id="29950" w:author="Le Minh Nghia" w:date="2019-10-09T10:56:00Z">
            <w:rPr>
              <w:sz w:val="26"/>
              <w:szCs w:val="26"/>
            </w:rPr>
          </w:rPrChange>
        </w:rPr>
        <w:t>trạng</w:t>
      </w:r>
      <w:proofErr w:type="spellEnd"/>
      <w:r w:rsidR="00336648" w:rsidRPr="00B41112">
        <w:rPr>
          <w:sz w:val="26"/>
          <w:szCs w:val="26"/>
          <w:rPrChange w:id="29951" w:author="Le Minh Nghia" w:date="2019-10-09T10:56:00Z">
            <w:rPr>
              <w:sz w:val="26"/>
              <w:szCs w:val="26"/>
            </w:rPr>
          </w:rPrChange>
        </w:rPr>
        <w:t xml:space="preserve"> </w:t>
      </w:r>
      <w:proofErr w:type="spellStart"/>
      <w:r w:rsidR="00336648" w:rsidRPr="00B41112">
        <w:rPr>
          <w:sz w:val="26"/>
          <w:szCs w:val="26"/>
          <w:rPrChange w:id="29952" w:author="Le Minh Nghia" w:date="2019-10-09T10:56:00Z">
            <w:rPr>
              <w:sz w:val="26"/>
              <w:szCs w:val="26"/>
            </w:rPr>
          </w:rPrChange>
        </w:rPr>
        <w:t>cơ</w:t>
      </w:r>
      <w:proofErr w:type="spellEnd"/>
      <w:r w:rsidR="00336648" w:rsidRPr="00B41112">
        <w:rPr>
          <w:sz w:val="26"/>
          <w:szCs w:val="26"/>
          <w:rPrChange w:id="29953" w:author="Le Minh Nghia" w:date="2019-10-09T10:56:00Z">
            <w:rPr>
              <w:sz w:val="26"/>
              <w:szCs w:val="26"/>
            </w:rPr>
          </w:rPrChange>
        </w:rPr>
        <w:t xml:space="preserve"> </w:t>
      </w:r>
      <w:proofErr w:type="spellStart"/>
      <w:r w:rsidR="00336648" w:rsidRPr="00B41112">
        <w:rPr>
          <w:sz w:val="26"/>
          <w:szCs w:val="26"/>
          <w:rPrChange w:id="29954" w:author="Le Minh Nghia" w:date="2019-10-09T10:56:00Z">
            <w:rPr>
              <w:sz w:val="26"/>
              <w:szCs w:val="26"/>
            </w:rPr>
          </w:rPrChange>
        </w:rPr>
        <w:t>sở</w:t>
      </w:r>
      <w:proofErr w:type="spellEnd"/>
      <w:r w:rsidR="00336648" w:rsidRPr="00B41112">
        <w:rPr>
          <w:sz w:val="26"/>
          <w:szCs w:val="26"/>
          <w:rPrChange w:id="29955" w:author="Le Minh Nghia" w:date="2019-10-09T10:56:00Z">
            <w:rPr>
              <w:sz w:val="26"/>
              <w:szCs w:val="26"/>
            </w:rPr>
          </w:rPrChange>
        </w:rPr>
        <w:t xml:space="preserve"> </w:t>
      </w:r>
      <w:proofErr w:type="spellStart"/>
      <w:r w:rsidR="00336648" w:rsidRPr="00B41112">
        <w:rPr>
          <w:sz w:val="26"/>
          <w:szCs w:val="26"/>
          <w:rPrChange w:id="29956" w:author="Le Minh Nghia" w:date="2019-10-09T10:56:00Z">
            <w:rPr>
              <w:sz w:val="26"/>
              <w:szCs w:val="26"/>
            </w:rPr>
          </w:rPrChange>
        </w:rPr>
        <w:t>dữ</w:t>
      </w:r>
      <w:proofErr w:type="spellEnd"/>
      <w:r w:rsidR="00336648" w:rsidRPr="00B41112">
        <w:rPr>
          <w:sz w:val="26"/>
          <w:szCs w:val="26"/>
          <w:rPrChange w:id="29957" w:author="Le Minh Nghia" w:date="2019-10-09T10:56:00Z">
            <w:rPr>
              <w:sz w:val="26"/>
              <w:szCs w:val="26"/>
            </w:rPr>
          </w:rPrChange>
        </w:rPr>
        <w:t xml:space="preserve"> </w:t>
      </w:r>
      <w:proofErr w:type="spellStart"/>
      <w:r w:rsidR="00336648" w:rsidRPr="00B41112">
        <w:rPr>
          <w:sz w:val="26"/>
          <w:szCs w:val="26"/>
          <w:rPrChange w:id="29958" w:author="Le Minh Nghia" w:date="2019-10-09T10:56:00Z">
            <w:rPr>
              <w:sz w:val="26"/>
              <w:szCs w:val="26"/>
            </w:rPr>
          </w:rPrChange>
        </w:rPr>
        <w:t>liệu</w:t>
      </w:r>
      <w:proofErr w:type="spellEnd"/>
      <w:r w:rsidR="00336648" w:rsidRPr="00B41112">
        <w:rPr>
          <w:sz w:val="26"/>
          <w:szCs w:val="26"/>
          <w:rPrChange w:id="29959" w:author="Le Minh Nghia" w:date="2019-10-09T10:56:00Z">
            <w:rPr>
              <w:sz w:val="26"/>
              <w:szCs w:val="26"/>
            </w:rPr>
          </w:rPrChange>
        </w:rPr>
        <w:t xml:space="preserve"> </w:t>
      </w:r>
      <w:proofErr w:type="spellStart"/>
      <w:r w:rsidR="00336648" w:rsidRPr="00B41112">
        <w:rPr>
          <w:sz w:val="26"/>
          <w:szCs w:val="26"/>
          <w:rPrChange w:id="29960" w:author="Le Minh Nghia" w:date="2019-10-09T10:56:00Z">
            <w:rPr>
              <w:sz w:val="26"/>
              <w:szCs w:val="26"/>
            </w:rPr>
          </w:rPrChange>
        </w:rPr>
        <w:t>của</w:t>
      </w:r>
      <w:proofErr w:type="spellEnd"/>
      <w:r w:rsidR="00336648" w:rsidRPr="00B41112">
        <w:rPr>
          <w:sz w:val="26"/>
          <w:szCs w:val="26"/>
          <w:rPrChange w:id="29961" w:author="Le Minh Nghia" w:date="2019-10-09T10:56:00Z">
            <w:rPr>
              <w:sz w:val="26"/>
              <w:szCs w:val="26"/>
            </w:rPr>
          </w:rPrChange>
        </w:rPr>
        <w:t xml:space="preserve"> </w:t>
      </w:r>
      <w:proofErr w:type="spellStart"/>
      <w:r w:rsidR="00336648" w:rsidRPr="00B41112">
        <w:rPr>
          <w:sz w:val="26"/>
          <w:szCs w:val="26"/>
          <w:rPrChange w:id="29962" w:author="Le Minh Nghia" w:date="2019-10-09T10:56:00Z">
            <w:rPr>
              <w:sz w:val="26"/>
              <w:szCs w:val="26"/>
            </w:rPr>
          </w:rPrChange>
        </w:rPr>
        <w:t>hệ</w:t>
      </w:r>
      <w:proofErr w:type="spellEnd"/>
      <w:r w:rsidR="00336648" w:rsidRPr="00B41112">
        <w:rPr>
          <w:sz w:val="26"/>
          <w:szCs w:val="26"/>
          <w:rPrChange w:id="29963" w:author="Le Minh Nghia" w:date="2019-10-09T10:56:00Z">
            <w:rPr>
              <w:sz w:val="26"/>
              <w:szCs w:val="26"/>
            </w:rPr>
          </w:rPrChange>
        </w:rPr>
        <w:t xml:space="preserve"> </w:t>
      </w:r>
      <w:proofErr w:type="spellStart"/>
      <w:r w:rsidR="00336648" w:rsidRPr="00B41112">
        <w:rPr>
          <w:sz w:val="26"/>
          <w:szCs w:val="26"/>
          <w:rPrChange w:id="29964" w:author="Le Minh Nghia" w:date="2019-10-09T10:56:00Z">
            <w:rPr>
              <w:sz w:val="26"/>
              <w:szCs w:val="26"/>
            </w:rPr>
          </w:rPrChange>
        </w:rPr>
        <w:t>thống</w:t>
      </w:r>
      <w:proofErr w:type="spellEnd"/>
      <w:r w:rsidR="00336648" w:rsidRPr="00B41112">
        <w:rPr>
          <w:sz w:val="26"/>
          <w:szCs w:val="26"/>
          <w:rPrChange w:id="29965" w:author="Le Minh Nghia" w:date="2019-10-09T10:56:00Z">
            <w:rPr>
              <w:sz w:val="26"/>
              <w:szCs w:val="26"/>
            </w:rPr>
          </w:rPrChange>
        </w:rPr>
        <w:t xml:space="preserve"> </w:t>
      </w:r>
      <w:proofErr w:type="spellStart"/>
      <w:r w:rsidR="00336648" w:rsidRPr="00B41112">
        <w:rPr>
          <w:sz w:val="26"/>
          <w:szCs w:val="26"/>
          <w:rPrChange w:id="29966" w:author="Le Minh Nghia" w:date="2019-10-09T10:56:00Z">
            <w:rPr>
              <w:sz w:val="26"/>
              <w:szCs w:val="26"/>
            </w:rPr>
          </w:rPrChange>
        </w:rPr>
        <w:t>cựu</w:t>
      </w:r>
      <w:proofErr w:type="spellEnd"/>
      <w:r w:rsidR="00336648" w:rsidRPr="00B41112">
        <w:rPr>
          <w:sz w:val="26"/>
          <w:szCs w:val="26"/>
          <w:rPrChange w:id="29967" w:author="Le Minh Nghia" w:date="2019-10-09T10:56:00Z">
            <w:rPr>
              <w:sz w:val="26"/>
              <w:szCs w:val="26"/>
            </w:rPr>
          </w:rPrChange>
        </w:rPr>
        <w:t xml:space="preserve"> </w:t>
      </w:r>
      <w:proofErr w:type="spellStart"/>
      <w:r w:rsidR="00336648" w:rsidRPr="00B41112">
        <w:rPr>
          <w:sz w:val="26"/>
          <w:szCs w:val="26"/>
          <w:rPrChange w:id="29968" w:author="Le Minh Nghia" w:date="2019-10-09T10:56:00Z">
            <w:rPr>
              <w:sz w:val="26"/>
              <w:szCs w:val="26"/>
            </w:rPr>
          </w:rPrChange>
        </w:rPr>
        <w:t>sinh</w:t>
      </w:r>
      <w:proofErr w:type="spellEnd"/>
      <w:r w:rsidR="00336648" w:rsidRPr="00B41112">
        <w:rPr>
          <w:sz w:val="26"/>
          <w:szCs w:val="26"/>
          <w:rPrChange w:id="29969" w:author="Le Minh Nghia" w:date="2019-10-09T10:56:00Z">
            <w:rPr>
              <w:sz w:val="26"/>
              <w:szCs w:val="26"/>
            </w:rPr>
          </w:rPrChange>
        </w:rPr>
        <w:t xml:space="preserve"> </w:t>
      </w:r>
      <w:proofErr w:type="spellStart"/>
      <w:r w:rsidR="00336648" w:rsidRPr="00B41112">
        <w:rPr>
          <w:sz w:val="26"/>
          <w:szCs w:val="26"/>
          <w:rPrChange w:id="29970" w:author="Le Minh Nghia" w:date="2019-10-09T10:56:00Z">
            <w:rPr>
              <w:sz w:val="26"/>
              <w:szCs w:val="26"/>
            </w:rPr>
          </w:rPrChange>
        </w:rPr>
        <w:t>viên</w:t>
      </w:r>
      <w:proofErr w:type="spellEnd"/>
      <w:r w:rsidR="00336648" w:rsidRPr="00B41112">
        <w:rPr>
          <w:sz w:val="26"/>
          <w:szCs w:val="26"/>
          <w:rPrChange w:id="29971" w:author="Le Minh Nghia" w:date="2019-10-09T10:56:00Z">
            <w:rPr>
              <w:sz w:val="26"/>
              <w:szCs w:val="26"/>
            </w:rPr>
          </w:rPrChange>
        </w:rPr>
        <w:t xml:space="preserve"> </w:t>
      </w:r>
      <w:proofErr w:type="spellStart"/>
      <w:r w:rsidR="00336648" w:rsidRPr="00B41112">
        <w:rPr>
          <w:sz w:val="26"/>
          <w:szCs w:val="26"/>
          <w:rPrChange w:id="29972" w:author="Le Minh Nghia" w:date="2019-10-09T10:56:00Z">
            <w:rPr>
              <w:sz w:val="26"/>
              <w:szCs w:val="26"/>
            </w:rPr>
          </w:rPrChange>
        </w:rPr>
        <w:t>này</w:t>
      </w:r>
      <w:proofErr w:type="spellEnd"/>
      <w:r w:rsidR="00336648" w:rsidRPr="00B41112">
        <w:rPr>
          <w:sz w:val="26"/>
          <w:szCs w:val="26"/>
          <w:rPrChange w:id="29973" w:author="Le Minh Nghia" w:date="2019-10-09T10:56:00Z">
            <w:rPr>
              <w:sz w:val="26"/>
              <w:szCs w:val="26"/>
            </w:rPr>
          </w:rPrChange>
        </w:rPr>
        <w:t xml:space="preserve"> </w:t>
      </w:r>
      <w:proofErr w:type="spellStart"/>
      <w:r w:rsidR="00336648" w:rsidRPr="00B41112">
        <w:rPr>
          <w:sz w:val="26"/>
          <w:szCs w:val="26"/>
          <w:rPrChange w:id="29974" w:author="Le Minh Nghia" w:date="2019-10-09T10:56:00Z">
            <w:rPr>
              <w:sz w:val="26"/>
              <w:szCs w:val="26"/>
            </w:rPr>
          </w:rPrChange>
        </w:rPr>
        <w:t>chưa</w:t>
      </w:r>
      <w:proofErr w:type="spellEnd"/>
      <w:r w:rsidR="00336648" w:rsidRPr="00B41112">
        <w:rPr>
          <w:sz w:val="26"/>
          <w:szCs w:val="26"/>
          <w:rPrChange w:id="29975" w:author="Le Minh Nghia" w:date="2019-10-09T10:56:00Z">
            <w:rPr>
              <w:sz w:val="26"/>
              <w:szCs w:val="26"/>
            </w:rPr>
          </w:rPrChange>
        </w:rPr>
        <w:t xml:space="preserve"> </w:t>
      </w:r>
      <w:proofErr w:type="spellStart"/>
      <w:r w:rsidR="00336648" w:rsidRPr="00B41112">
        <w:rPr>
          <w:sz w:val="26"/>
          <w:szCs w:val="26"/>
          <w:rPrChange w:id="29976" w:author="Le Minh Nghia" w:date="2019-10-09T10:56:00Z">
            <w:rPr>
              <w:sz w:val="26"/>
              <w:szCs w:val="26"/>
            </w:rPr>
          </w:rPrChange>
        </w:rPr>
        <w:t>có</w:t>
      </w:r>
      <w:proofErr w:type="spellEnd"/>
      <w:r w:rsidR="00336648" w:rsidRPr="00B41112">
        <w:rPr>
          <w:sz w:val="26"/>
          <w:szCs w:val="26"/>
          <w:rPrChange w:id="29977" w:author="Le Minh Nghia" w:date="2019-10-09T10:56:00Z">
            <w:rPr>
              <w:sz w:val="26"/>
              <w:szCs w:val="26"/>
            </w:rPr>
          </w:rPrChange>
        </w:rPr>
        <w:t xml:space="preserve"> </w:t>
      </w:r>
      <w:proofErr w:type="spellStart"/>
      <w:r w:rsidR="00336648" w:rsidRPr="00B41112">
        <w:rPr>
          <w:sz w:val="26"/>
          <w:szCs w:val="26"/>
          <w:rPrChange w:id="29978" w:author="Le Minh Nghia" w:date="2019-10-09T10:56:00Z">
            <w:rPr>
              <w:sz w:val="26"/>
              <w:szCs w:val="26"/>
            </w:rPr>
          </w:rPrChange>
        </w:rPr>
        <w:t>công</w:t>
      </w:r>
      <w:proofErr w:type="spellEnd"/>
      <w:r w:rsidR="00336648" w:rsidRPr="00B41112">
        <w:rPr>
          <w:sz w:val="26"/>
          <w:szCs w:val="26"/>
          <w:rPrChange w:id="29979" w:author="Le Minh Nghia" w:date="2019-10-09T10:56:00Z">
            <w:rPr>
              <w:sz w:val="26"/>
              <w:szCs w:val="26"/>
            </w:rPr>
          </w:rPrChange>
        </w:rPr>
        <w:t xml:space="preserve"> </w:t>
      </w:r>
      <w:proofErr w:type="spellStart"/>
      <w:r w:rsidR="00336648" w:rsidRPr="00B41112">
        <w:rPr>
          <w:sz w:val="26"/>
          <w:szCs w:val="26"/>
          <w:rPrChange w:id="29980" w:author="Le Minh Nghia" w:date="2019-10-09T10:56:00Z">
            <w:rPr>
              <w:sz w:val="26"/>
              <w:szCs w:val="26"/>
            </w:rPr>
          </w:rPrChange>
        </w:rPr>
        <w:t>việc</w:t>
      </w:r>
      <w:proofErr w:type="spellEnd"/>
      <w:r w:rsidR="00336648" w:rsidRPr="00B41112">
        <w:rPr>
          <w:sz w:val="26"/>
          <w:szCs w:val="26"/>
          <w:rPrChange w:id="29981" w:author="Le Minh Nghia" w:date="2019-10-09T10:56:00Z">
            <w:rPr>
              <w:sz w:val="26"/>
              <w:szCs w:val="26"/>
            </w:rPr>
          </w:rPrChange>
        </w:rPr>
        <w:t xml:space="preserve"> </w:t>
      </w:r>
      <w:proofErr w:type="spellStart"/>
      <w:r w:rsidR="00336648" w:rsidRPr="00B41112">
        <w:rPr>
          <w:sz w:val="26"/>
          <w:szCs w:val="26"/>
          <w:rPrChange w:id="29982" w:author="Le Minh Nghia" w:date="2019-10-09T10:56:00Z">
            <w:rPr>
              <w:sz w:val="26"/>
              <w:szCs w:val="26"/>
            </w:rPr>
          </w:rPrChange>
        </w:rPr>
        <w:t>và</w:t>
      </w:r>
      <w:proofErr w:type="spellEnd"/>
      <w:r w:rsidR="00336648" w:rsidRPr="00B41112">
        <w:rPr>
          <w:sz w:val="26"/>
          <w:szCs w:val="26"/>
          <w:rPrChange w:id="29983" w:author="Le Minh Nghia" w:date="2019-10-09T10:56:00Z">
            <w:rPr>
              <w:sz w:val="26"/>
              <w:szCs w:val="26"/>
            </w:rPr>
          </w:rPrChange>
        </w:rPr>
        <w:t xml:space="preserve"> </w:t>
      </w:r>
      <w:proofErr w:type="spellStart"/>
      <w:r w:rsidR="00336648" w:rsidRPr="00B41112">
        <w:rPr>
          <w:sz w:val="26"/>
          <w:szCs w:val="26"/>
          <w:rPrChange w:id="29984" w:author="Le Minh Nghia" w:date="2019-10-09T10:56:00Z">
            <w:rPr>
              <w:sz w:val="26"/>
              <w:szCs w:val="26"/>
            </w:rPr>
          </w:rPrChange>
        </w:rPr>
        <w:t>nếu</w:t>
      </w:r>
      <w:proofErr w:type="spellEnd"/>
      <w:r w:rsidR="00336648" w:rsidRPr="00B41112">
        <w:rPr>
          <w:sz w:val="26"/>
          <w:szCs w:val="26"/>
          <w:rPrChange w:id="29985" w:author="Le Minh Nghia" w:date="2019-10-09T10:56:00Z">
            <w:rPr>
              <w:sz w:val="26"/>
              <w:szCs w:val="26"/>
            </w:rPr>
          </w:rPrChange>
        </w:rPr>
        <w:t xml:space="preserve"> </w:t>
      </w:r>
      <w:proofErr w:type="spellStart"/>
      <w:r w:rsidR="00336648" w:rsidRPr="00B41112">
        <w:rPr>
          <w:sz w:val="26"/>
          <w:szCs w:val="26"/>
          <w:rPrChange w:id="29986" w:author="Le Minh Nghia" w:date="2019-10-09T10:56:00Z">
            <w:rPr>
              <w:sz w:val="26"/>
              <w:szCs w:val="26"/>
            </w:rPr>
          </w:rPrChange>
        </w:rPr>
        <w:t>như</w:t>
      </w:r>
      <w:proofErr w:type="spellEnd"/>
      <w:r w:rsidR="00336648" w:rsidRPr="00B41112">
        <w:rPr>
          <w:sz w:val="26"/>
          <w:szCs w:val="26"/>
          <w:rPrChange w:id="29987" w:author="Le Minh Nghia" w:date="2019-10-09T10:56:00Z">
            <w:rPr>
              <w:sz w:val="26"/>
              <w:szCs w:val="26"/>
            </w:rPr>
          </w:rPrChange>
        </w:rPr>
        <w:t xml:space="preserve"> </w:t>
      </w:r>
      <w:proofErr w:type="spellStart"/>
      <w:r w:rsidR="00336648" w:rsidRPr="00B41112">
        <w:rPr>
          <w:sz w:val="26"/>
          <w:szCs w:val="26"/>
          <w:rPrChange w:id="29988" w:author="Le Minh Nghia" w:date="2019-10-09T10:56:00Z">
            <w:rPr>
              <w:sz w:val="26"/>
              <w:szCs w:val="26"/>
            </w:rPr>
          </w:rPrChange>
        </w:rPr>
        <w:t>đã</w:t>
      </w:r>
      <w:proofErr w:type="spellEnd"/>
      <w:r w:rsidR="00336648" w:rsidRPr="00B41112">
        <w:rPr>
          <w:sz w:val="26"/>
          <w:szCs w:val="26"/>
          <w:rPrChange w:id="29989" w:author="Le Minh Nghia" w:date="2019-10-09T10:56:00Z">
            <w:rPr>
              <w:sz w:val="26"/>
              <w:szCs w:val="26"/>
            </w:rPr>
          </w:rPrChange>
        </w:rPr>
        <w:t xml:space="preserve"> </w:t>
      </w:r>
      <w:proofErr w:type="spellStart"/>
      <w:r w:rsidR="00336648" w:rsidRPr="00B41112">
        <w:rPr>
          <w:sz w:val="26"/>
          <w:szCs w:val="26"/>
          <w:rPrChange w:id="29990" w:author="Le Minh Nghia" w:date="2019-10-09T10:56:00Z">
            <w:rPr>
              <w:sz w:val="26"/>
              <w:szCs w:val="26"/>
            </w:rPr>
          </w:rPrChange>
        </w:rPr>
        <w:t>có</w:t>
      </w:r>
      <w:proofErr w:type="spellEnd"/>
      <w:r w:rsidR="00336648" w:rsidRPr="00B41112">
        <w:rPr>
          <w:sz w:val="26"/>
          <w:szCs w:val="26"/>
          <w:rPrChange w:id="29991" w:author="Le Minh Nghia" w:date="2019-10-09T10:56:00Z">
            <w:rPr>
              <w:sz w:val="26"/>
              <w:szCs w:val="26"/>
            </w:rPr>
          </w:rPrChange>
        </w:rPr>
        <w:t xml:space="preserve"> </w:t>
      </w:r>
      <w:proofErr w:type="spellStart"/>
      <w:r w:rsidR="00336648" w:rsidRPr="00B41112">
        <w:rPr>
          <w:sz w:val="26"/>
          <w:szCs w:val="26"/>
          <w:rPrChange w:id="29992" w:author="Le Minh Nghia" w:date="2019-10-09T10:56:00Z">
            <w:rPr>
              <w:sz w:val="26"/>
              <w:szCs w:val="26"/>
            </w:rPr>
          </w:rPrChange>
        </w:rPr>
        <w:t>công</w:t>
      </w:r>
      <w:proofErr w:type="spellEnd"/>
      <w:r w:rsidR="00336648" w:rsidRPr="00B41112">
        <w:rPr>
          <w:sz w:val="26"/>
          <w:szCs w:val="26"/>
          <w:rPrChange w:id="29993" w:author="Le Minh Nghia" w:date="2019-10-09T10:56:00Z">
            <w:rPr>
              <w:sz w:val="26"/>
              <w:szCs w:val="26"/>
            </w:rPr>
          </w:rPrChange>
        </w:rPr>
        <w:t xml:space="preserve"> </w:t>
      </w:r>
      <w:proofErr w:type="spellStart"/>
      <w:r w:rsidR="00336648" w:rsidRPr="00B41112">
        <w:rPr>
          <w:sz w:val="26"/>
          <w:szCs w:val="26"/>
          <w:rPrChange w:id="29994" w:author="Le Minh Nghia" w:date="2019-10-09T10:56:00Z">
            <w:rPr>
              <w:sz w:val="26"/>
              <w:szCs w:val="26"/>
            </w:rPr>
          </w:rPrChange>
        </w:rPr>
        <w:t>việc</w:t>
      </w:r>
      <w:proofErr w:type="spellEnd"/>
      <w:r w:rsidR="00336648" w:rsidRPr="00B41112">
        <w:rPr>
          <w:sz w:val="26"/>
          <w:szCs w:val="26"/>
          <w:rPrChange w:id="29995" w:author="Le Minh Nghia" w:date="2019-10-09T10:56:00Z">
            <w:rPr>
              <w:sz w:val="26"/>
              <w:szCs w:val="26"/>
            </w:rPr>
          </w:rPrChange>
        </w:rPr>
        <w:t xml:space="preserve"> </w:t>
      </w:r>
      <w:proofErr w:type="spellStart"/>
      <w:r w:rsidR="00336648" w:rsidRPr="00B41112">
        <w:rPr>
          <w:sz w:val="26"/>
          <w:szCs w:val="26"/>
          <w:rPrChange w:id="29996" w:author="Le Minh Nghia" w:date="2019-10-09T10:56:00Z">
            <w:rPr>
              <w:sz w:val="26"/>
              <w:szCs w:val="26"/>
            </w:rPr>
          </w:rPrChange>
        </w:rPr>
        <w:t>rồi</w:t>
      </w:r>
      <w:proofErr w:type="spellEnd"/>
      <w:r w:rsidR="00336648" w:rsidRPr="00B41112">
        <w:rPr>
          <w:sz w:val="26"/>
          <w:szCs w:val="26"/>
          <w:rPrChange w:id="29997" w:author="Le Minh Nghia" w:date="2019-10-09T10:56:00Z">
            <w:rPr>
              <w:sz w:val="26"/>
              <w:szCs w:val="26"/>
            </w:rPr>
          </w:rPrChange>
        </w:rPr>
        <w:t xml:space="preserve"> </w:t>
      </w:r>
      <w:proofErr w:type="spellStart"/>
      <w:r w:rsidR="00336648" w:rsidRPr="00B41112">
        <w:rPr>
          <w:sz w:val="26"/>
          <w:szCs w:val="26"/>
          <w:rPrChange w:id="29998" w:author="Le Minh Nghia" w:date="2019-10-09T10:56:00Z">
            <w:rPr>
              <w:sz w:val="26"/>
              <w:szCs w:val="26"/>
            </w:rPr>
          </w:rPrChange>
        </w:rPr>
        <w:t>và</w:t>
      </w:r>
      <w:proofErr w:type="spellEnd"/>
      <w:r w:rsidR="00336648" w:rsidRPr="00B41112">
        <w:rPr>
          <w:sz w:val="26"/>
          <w:szCs w:val="26"/>
          <w:rPrChange w:id="29999" w:author="Le Minh Nghia" w:date="2019-10-09T10:56:00Z">
            <w:rPr>
              <w:sz w:val="26"/>
              <w:szCs w:val="26"/>
            </w:rPr>
          </w:rPrChange>
        </w:rPr>
        <w:t xml:space="preserve"> </w:t>
      </w:r>
      <w:proofErr w:type="spellStart"/>
      <w:r w:rsidR="00336648" w:rsidRPr="00B41112">
        <w:rPr>
          <w:sz w:val="26"/>
          <w:szCs w:val="26"/>
          <w:rPrChange w:id="30000" w:author="Le Minh Nghia" w:date="2019-10-09T10:56:00Z">
            <w:rPr>
              <w:sz w:val="26"/>
              <w:szCs w:val="26"/>
            </w:rPr>
          </w:rPrChange>
        </w:rPr>
        <w:t>trạng</w:t>
      </w:r>
      <w:proofErr w:type="spellEnd"/>
      <w:r w:rsidR="00336648" w:rsidRPr="00B41112">
        <w:rPr>
          <w:sz w:val="26"/>
          <w:szCs w:val="26"/>
          <w:rPrChange w:id="30001" w:author="Le Minh Nghia" w:date="2019-10-09T10:56:00Z">
            <w:rPr>
              <w:sz w:val="26"/>
              <w:szCs w:val="26"/>
            </w:rPr>
          </w:rPrChange>
        </w:rPr>
        <w:t xml:space="preserve"> </w:t>
      </w:r>
      <w:proofErr w:type="spellStart"/>
      <w:r w:rsidR="00336648" w:rsidRPr="00B41112">
        <w:rPr>
          <w:sz w:val="26"/>
          <w:szCs w:val="26"/>
          <w:rPrChange w:id="30002" w:author="Le Minh Nghia" w:date="2019-10-09T10:56:00Z">
            <w:rPr>
              <w:sz w:val="26"/>
              <w:szCs w:val="26"/>
            </w:rPr>
          </w:rPrChange>
        </w:rPr>
        <w:t>thái</w:t>
      </w:r>
      <w:proofErr w:type="spellEnd"/>
      <w:r w:rsidR="00336648" w:rsidRPr="00B41112">
        <w:rPr>
          <w:sz w:val="26"/>
          <w:szCs w:val="26"/>
          <w:rPrChange w:id="30003" w:author="Le Minh Nghia" w:date="2019-10-09T10:56:00Z">
            <w:rPr>
              <w:sz w:val="26"/>
              <w:szCs w:val="26"/>
            </w:rPr>
          </w:rPrChange>
        </w:rPr>
        <w:t xml:space="preserve"> </w:t>
      </w:r>
      <w:proofErr w:type="spellStart"/>
      <w:r w:rsidR="00336648" w:rsidRPr="00B41112">
        <w:rPr>
          <w:sz w:val="26"/>
          <w:szCs w:val="26"/>
          <w:rPrChange w:id="30004" w:author="Le Minh Nghia" w:date="2019-10-09T10:56:00Z">
            <w:rPr>
              <w:sz w:val="26"/>
              <w:szCs w:val="26"/>
            </w:rPr>
          </w:rPrChange>
        </w:rPr>
        <w:t>của</w:t>
      </w:r>
      <w:proofErr w:type="spellEnd"/>
      <w:r w:rsidR="00336648" w:rsidRPr="00B41112">
        <w:rPr>
          <w:sz w:val="26"/>
          <w:szCs w:val="26"/>
          <w:rPrChange w:id="30005" w:author="Le Minh Nghia" w:date="2019-10-09T10:56:00Z">
            <w:rPr>
              <w:sz w:val="26"/>
              <w:szCs w:val="26"/>
            </w:rPr>
          </w:rPrChange>
        </w:rPr>
        <w:t xml:space="preserve"> </w:t>
      </w:r>
      <w:proofErr w:type="spellStart"/>
      <w:r w:rsidR="00336648" w:rsidRPr="00B41112">
        <w:rPr>
          <w:sz w:val="26"/>
          <w:szCs w:val="26"/>
          <w:rPrChange w:id="30006" w:author="Le Minh Nghia" w:date="2019-10-09T10:56:00Z">
            <w:rPr>
              <w:sz w:val="26"/>
              <w:szCs w:val="26"/>
            </w:rPr>
          </w:rPrChange>
        </w:rPr>
        <w:t>công</w:t>
      </w:r>
      <w:proofErr w:type="spellEnd"/>
      <w:r w:rsidR="00336648" w:rsidRPr="00B41112">
        <w:rPr>
          <w:sz w:val="26"/>
          <w:szCs w:val="26"/>
          <w:rPrChange w:id="30007" w:author="Le Minh Nghia" w:date="2019-10-09T10:56:00Z">
            <w:rPr>
              <w:sz w:val="26"/>
              <w:szCs w:val="26"/>
            </w:rPr>
          </w:rPrChange>
        </w:rPr>
        <w:t xml:space="preserve"> </w:t>
      </w:r>
      <w:proofErr w:type="spellStart"/>
      <w:r w:rsidR="00336648" w:rsidRPr="00B41112">
        <w:rPr>
          <w:sz w:val="26"/>
          <w:szCs w:val="26"/>
          <w:rPrChange w:id="30008" w:author="Le Minh Nghia" w:date="2019-10-09T10:56:00Z">
            <w:rPr>
              <w:sz w:val="26"/>
              <w:szCs w:val="26"/>
            </w:rPr>
          </w:rPrChange>
        </w:rPr>
        <w:t>việc</w:t>
      </w:r>
      <w:proofErr w:type="spellEnd"/>
      <w:r w:rsidR="00336648" w:rsidRPr="00B41112">
        <w:rPr>
          <w:sz w:val="26"/>
          <w:szCs w:val="26"/>
          <w:rPrChange w:id="30009" w:author="Le Minh Nghia" w:date="2019-10-09T10:56:00Z">
            <w:rPr>
              <w:sz w:val="26"/>
              <w:szCs w:val="26"/>
            </w:rPr>
          </w:rPrChange>
        </w:rPr>
        <w:t xml:space="preserve"> </w:t>
      </w:r>
      <w:proofErr w:type="spellStart"/>
      <w:r w:rsidR="00336648" w:rsidRPr="00B41112">
        <w:rPr>
          <w:sz w:val="26"/>
          <w:szCs w:val="26"/>
          <w:rPrChange w:id="30010" w:author="Le Minh Nghia" w:date="2019-10-09T10:56:00Z">
            <w:rPr>
              <w:sz w:val="26"/>
              <w:szCs w:val="26"/>
            </w:rPr>
          </w:rPrChange>
        </w:rPr>
        <w:t>đó</w:t>
      </w:r>
      <w:proofErr w:type="spellEnd"/>
      <w:r w:rsidR="00336648" w:rsidRPr="00B41112">
        <w:rPr>
          <w:sz w:val="26"/>
          <w:szCs w:val="26"/>
          <w:rPrChange w:id="30011" w:author="Le Minh Nghia" w:date="2019-10-09T10:56:00Z">
            <w:rPr>
              <w:sz w:val="26"/>
              <w:szCs w:val="26"/>
            </w:rPr>
          </w:rPrChange>
        </w:rPr>
        <w:t xml:space="preserve"> </w:t>
      </w:r>
      <w:proofErr w:type="spellStart"/>
      <w:r w:rsidR="00336648" w:rsidRPr="00B41112">
        <w:rPr>
          <w:sz w:val="26"/>
          <w:szCs w:val="26"/>
          <w:rPrChange w:id="30012" w:author="Le Minh Nghia" w:date="2019-10-09T10:56:00Z">
            <w:rPr>
              <w:sz w:val="26"/>
              <w:szCs w:val="26"/>
            </w:rPr>
          </w:rPrChange>
        </w:rPr>
        <w:t>là</w:t>
      </w:r>
      <w:proofErr w:type="spellEnd"/>
      <w:r w:rsidR="00336648" w:rsidRPr="00B41112">
        <w:rPr>
          <w:sz w:val="26"/>
          <w:szCs w:val="26"/>
          <w:rPrChange w:id="30013" w:author="Le Minh Nghia" w:date="2019-10-09T10:56:00Z">
            <w:rPr>
              <w:sz w:val="26"/>
              <w:szCs w:val="26"/>
            </w:rPr>
          </w:rPrChange>
        </w:rPr>
        <w:t xml:space="preserve"> </w:t>
      </w:r>
      <w:proofErr w:type="spellStart"/>
      <w:r w:rsidR="00336648" w:rsidRPr="00B41112">
        <w:rPr>
          <w:sz w:val="26"/>
          <w:szCs w:val="26"/>
          <w:rPrChange w:id="30014" w:author="Le Minh Nghia" w:date="2019-10-09T10:56:00Z">
            <w:rPr>
              <w:sz w:val="26"/>
              <w:szCs w:val="26"/>
            </w:rPr>
          </w:rPrChange>
        </w:rPr>
        <w:t>chưa</w:t>
      </w:r>
      <w:proofErr w:type="spellEnd"/>
      <w:r w:rsidR="00336648" w:rsidRPr="00B41112">
        <w:rPr>
          <w:sz w:val="26"/>
          <w:szCs w:val="26"/>
          <w:rPrChange w:id="30015" w:author="Le Minh Nghia" w:date="2019-10-09T10:56:00Z">
            <w:rPr>
              <w:sz w:val="26"/>
              <w:szCs w:val="26"/>
            </w:rPr>
          </w:rPrChange>
        </w:rPr>
        <w:t xml:space="preserve"> </w:t>
      </w:r>
      <w:proofErr w:type="spellStart"/>
      <w:r w:rsidR="00336648" w:rsidRPr="00B41112">
        <w:rPr>
          <w:sz w:val="26"/>
          <w:szCs w:val="26"/>
          <w:rPrChange w:id="30016" w:author="Le Minh Nghia" w:date="2019-10-09T10:56:00Z">
            <w:rPr>
              <w:sz w:val="26"/>
              <w:szCs w:val="26"/>
            </w:rPr>
          </w:rPrChange>
        </w:rPr>
        <w:t>nghỉ</w:t>
      </w:r>
      <w:proofErr w:type="spellEnd"/>
      <w:r w:rsidR="00336648" w:rsidRPr="00B41112">
        <w:rPr>
          <w:sz w:val="26"/>
          <w:szCs w:val="26"/>
          <w:rPrChange w:id="30017" w:author="Le Minh Nghia" w:date="2019-10-09T10:56:00Z">
            <w:rPr>
              <w:sz w:val="26"/>
              <w:szCs w:val="26"/>
            </w:rPr>
          </w:rPrChange>
        </w:rPr>
        <w:t xml:space="preserve"> </w:t>
      </w:r>
      <w:proofErr w:type="spellStart"/>
      <w:r w:rsidR="00336648" w:rsidRPr="00B41112">
        <w:rPr>
          <w:sz w:val="26"/>
          <w:szCs w:val="26"/>
          <w:rPrChange w:id="30018" w:author="Le Minh Nghia" w:date="2019-10-09T10:56:00Z">
            <w:rPr>
              <w:sz w:val="26"/>
              <w:szCs w:val="26"/>
            </w:rPr>
          </w:rPrChange>
        </w:rPr>
        <w:t>việc</w:t>
      </w:r>
      <w:proofErr w:type="spellEnd"/>
      <w:r w:rsidR="00336648" w:rsidRPr="00B41112">
        <w:rPr>
          <w:sz w:val="26"/>
          <w:szCs w:val="26"/>
          <w:rPrChange w:id="30019" w:author="Le Minh Nghia" w:date="2019-10-09T10:56:00Z">
            <w:rPr>
              <w:sz w:val="26"/>
              <w:szCs w:val="26"/>
            </w:rPr>
          </w:rPrChange>
        </w:rPr>
        <w:t xml:space="preserve"> </w:t>
      </w:r>
      <w:proofErr w:type="spellStart"/>
      <w:r w:rsidR="00336648" w:rsidRPr="00B41112">
        <w:rPr>
          <w:sz w:val="26"/>
          <w:szCs w:val="26"/>
          <w:rPrChange w:id="30020" w:author="Le Minh Nghia" w:date="2019-10-09T10:56:00Z">
            <w:rPr>
              <w:sz w:val="26"/>
              <w:szCs w:val="26"/>
            </w:rPr>
          </w:rPrChange>
        </w:rPr>
        <w:t>thì</w:t>
      </w:r>
      <w:proofErr w:type="spellEnd"/>
      <w:r w:rsidR="00336648" w:rsidRPr="00B41112">
        <w:rPr>
          <w:sz w:val="26"/>
          <w:szCs w:val="26"/>
          <w:rPrChange w:id="30021" w:author="Le Minh Nghia" w:date="2019-10-09T10:56:00Z">
            <w:rPr>
              <w:sz w:val="26"/>
              <w:szCs w:val="26"/>
            </w:rPr>
          </w:rPrChange>
        </w:rPr>
        <w:t xml:space="preserve"> </w:t>
      </w:r>
      <w:proofErr w:type="spellStart"/>
      <w:r w:rsidR="00336648" w:rsidRPr="00B41112">
        <w:rPr>
          <w:sz w:val="26"/>
          <w:szCs w:val="26"/>
          <w:rPrChange w:id="30022" w:author="Le Minh Nghia" w:date="2019-10-09T10:56:00Z">
            <w:rPr>
              <w:sz w:val="26"/>
              <w:szCs w:val="26"/>
            </w:rPr>
          </w:rPrChange>
        </w:rPr>
        <w:t>sẽ</w:t>
      </w:r>
      <w:proofErr w:type="spellEnd"/>
      <w:r w:rsidR="00336648" w:rsidRPr="00B41112">
        <w:rPr>
          <w:sz w:val="26"/>
          <w:szCs w:val="26"/>
          <w:rPrChange w:id="30023" w:author="Le Minh Nghia" w:date="2019-10-09T10:56:00Z">
            <w:rPr>
              <w:sz w:val="26"/>
              <w:szCs w:val="26"/>
            </w:rPr>
          </w:rPrChange>
        </w:rPr>
        <w:t xml:space="preserve"> </w:t>
      </w:r>
      <w:proofErr w:type="spellStart"/>
      <w:r w:rsidR="00336648" w:rsidRPr="00B41112">
        <w:rPr>
          <w:sz w:val="26"/>
          <w:szCs w:val="26"/>
          <w:rPrChange w:id="30024" w:author="Le Minh Nghia" w:date="2019-10-09T10:56:00Z">
            <w:rPr>
              <w:sz w:val="26"/>
              <w:szCs w:val="26"/>
            </w:rPr>
          </w:rPrChange>
        </w:rPr>
        <w:t>không</w:t>
      </w:r>
      <w:proofErr w:type="spellEnd"/>
      <w:r w:rsidR="00336648" w:rsidRPr="00B41112">
        <w:rPr>
          <w:sz w:val="26"/>
          <w:szCs w:val="26"/>
          <w:rPrChange w:id="30025" w:author="Le Minh Nghia" w:date="2019-10-09T10:56:00Z">
            <w:rPr>
              <w:sz w:val="26"/>
              <w:szCs w:val="26"/>
            </w:rPr>
          </w:rPrChange>
        </w:rPr>
        <w:t xml:space="preserve"> </w:t>
      </w:r>
      <w:proofErr w:type="spellStart"/>
      <w:r w:rsidR="00336648" w:rsidRPr="00B41112">
        <w:rPr>
          <w:sz w:val="26"/>
          <w:szCs w:val="26"/>
          <w:rPrChange w:id="30026" w:author="Le Minh Nghia" w:date="2019-10-09T10:56:00Z">
            <w:rPr>
              <w:sz w:val="26"/>
              <w:szCs w:val="26"/>
            </w:rPr>
          </w:rPrChange>
        </w:rPr>
        <w:t>cho</w:t>
      </w:r>
      <w:proofErr w:type="spellEnd"/>
      <w:r w:rsidR="00336648" w:rsidRPr="00B41112">
        <w:rPr>
          <w:sz w:val="26"/>
          <w:szCs w:val="26"/>
          <w:rPrChange w:id="30027" w:author="Le Minh Nghia" w:date="2019-10-09T10:56:00Z">
            <w:rPr>
              <w:sz w:val="26"/>
              <w:szCs w:val="26"/>
            </w:rPr>
          </w:rPrChange>
        </w:rPr>
        <w:t xml:space="preserve"> </w:t>
      </w:r>
      <w:proofErr w:type="spellStart"/>
      <w:r w:rsidR="00336648" w:rsidRPr="00B41112">
        <w:rPr>
          <w:sz w:val="26"/>
          <w:szCs w:val="26"/>
          <w:rPrChange w:id="30028" w:author="Le Minh Nghia" w:date="2019-10-09T10:56:00Z">
            <w:rPr>
              <w:sz w:val="26"/>
              <w:szCs w:val="26"/>
            </w:rPr>
          </w:rPrChange>
        </w:rPr>
        <w:t>họ</w:t>
      </w:r>
      <w:proofErr w:type="spellEnd"/>
      <w:r w:rsidR="00336648" w:rsidRPr="00B41112">
        <w:rPr>
          <w:sz w:val="26"/>
          <w:szCs w:val="26"/>
          <w:rPrChange w:id="30029" w:author="Le Minh Nghia" w:date="2019-10-09T10:56:00Z">
            <w:rPr>
              <w:sz w:val="26"/>
              <w:szCs w:val="26"/>
            </w:rPr>
          </w:rPrChange>
        </w:rPr>
        <w:t xml:space="preserve"> </w:t>
      </w:r>
      <w:proofErr w:type="spellStart"/>
      <w:r w:rsidR="00336648" w:rsidRPr="00B41112">
        <w:rPr>
          <w:sz w:val="26"/>
          <w:szCs w:val="26"/>
          <w:rPrChange w:id="30030" w:author="Le Minh Nghia" w:date="2019-10-09T10:56:00Z">
            <w:rPr>
              <w:sz w:val="26"/>
              <w:szCs w:val="26"/>
            </w:rPr>
          </w:rPrChange>
        </w:rPr>
        <w:t>nhập</w:t>
      </w:r>
      <w:proofErr w:type="spellEnd"/>
      <w:r w:rsidR="00336648" w:rsidRPr="00B41112">
        <w:rPr>
          <w:sz w:val="26"/>
          <w:szCs w:val="26"/>
          <w:rPrChange w:id="30031" w:author="Le Minh Nghia" w:date="2019-10-09T10:56:00Z">
            <w:rPr>
              <w:sz w:val="26"/>
              <w:szCs w:val="26"/>
            </w:rPr>
          </w:rPrChange>
        </w:rPr>
        <w:t xml:space="preserve"> </w:t>
      </w:r>
      <w:proofErr w:type="spellStart"/>
      <w:r w:rsidR="00336648" w:rsidRPr="00B41112">
        <w:rPr>
          <w:sz w:val="26"/>
          <w:szCs w:val="26"/>
          <w:rPrChange w:id="30032" w:author="Le Minh Nghia" w:date="2019-10-09T10:56:00Z">
            <w:rPr>
              <w:sz w:val="26"/>
              <w:szCs w:val="26"/>
            </w:rPr>
          </w:rPrChange>
        </w:rPr>
        <w:t>công</w:t>
      </w:r>
      <w:proofErr w:type="spellEnd"/>
      <w:r w:rsidR="00336648" w:rsidRPr="00B41112">
        <w:rPr>
          <w:sz w:val="26"/>
          <w:szCs w:val="26"/>
          <w:rPrChange w:id="30033" w:author="Le Minh Nghia" w:date="2019-10-09T10:56:00Z">
            <w:rPr>
              <w:sz w:val="26"/>
              <w:szCs w:val="26"/>
            </w:rPr>
          </w:rPrChange>
        </w:rPr>
        <w:t xml:space="preserve"> </w:t>
      </w:r>
      <w:proofErr w:type="spellStart"/>
      <w:r w:rsidR="00336648" w:rsidRPr="00B41112">
        <w:rPr>
          <w:sz w:val="26"/>
          <w:szCs w:val="26"/>
          <w:rPrChange w:id="30034" w:author="Le Minh Nghia" w:date="2019-10-09T10:56:00Z">
            <w:rPr>
              <w:sz w:val="26"/>
              <w:szCs w:val="26"/>
            </w:rPr>
          </w:rPrChange>
        </w:rPr>
        <w:t>việc</w:t>
      </w:r>
      <w:proofErr w:type="spellEnd"/>
      <w:r w:rsidR="00336648" w:rsidRPr="00B41112">
        <w:rPr>
          <w:sz w:val="26"/>
          <w:szCs w:val="26"/>
          <w:rPrChange w:id="30035" w:author="Le Minh Nghia" w:date="2019-10-09T10:56:00Z">
            <w:rPr>
              <w:sz w:val="26"/>
              <w:szCs w:val="26"/>
            </w:rPr>
          </w:rPrChange>
        </w:rPr>
        <w:t xml:space="preserve"> </w:t>
      </w:r>
      <w:proofErr w:type="spellStart"/>
      <w:r w:rsidR="00336648" w:rsidRPr="00B41112">
        <w:rPr>
          <w:sz w:val="26"/>
          <w:szCs w:val="26"/>
          <w:rPrChange w:id="30036" w:author="Le Minh Nghia" w:date="2019-10-09T10:56:00Z">
            <w:rPr>
              <w:sz w:val="26"/>
              <w:szCs w:val="26"/>
            </w:rPr>
          </w:rPrChange>
        </w:rPr>
        <w:t>mới</w:t>
      </w:r>
      <w:proofErr w:type="spellEnd"/>
      <w:r w:rsidR="00336648" w:rsidRPr="00B41112">
        <w:rPr>
          <w:sz w:val="26"/>
          <w:szCs w:val="26"/>
          <w:rPrChange w:id="30037" w:author="Le Minh Nghia" w:date="2019-10-09T10:56:00Z">
            <w:rPr>
              <w:sz w:val="26"/>
              <w:szCs w:val="26"/>
            </w:rPr>
          </w:rPrChange>
        </w:rPr>
        <w:t xml:space="preserve">. </w:t>
      </w:r>
      <w:proofErr w:type="spellStart"/>
      <w:r w:rsidR="00336648" w:rsidRPr="00B41112">
        <w:rPr>
          <w:sz w:val="26"/>
          <w:szCs w:val="26"/>
          <w:rPrChange w:id="30038" w:author="Le Minh Nghia" w:date="2019-10-09T10:56:00Z">
            <w:rPr>
              <w:sz w:val="26"/>
              <w:szCs w:val="26"/>
            </w:rPr>
          </w:rPrChange>
        </w:rPr>
        <w:t>Giao</w:t>
      </w:r>
      <w:proofErr w:type="spellEnd"/>
      <w:r w:rsidR="00336648" w:rsidRPr="00B41112">
        <w:rPr>
          <w:sz w:val="26"/>
          <w:szCs w:val="26"/>
          <w:rPrChange w:id="30039" w:author="Le Minh Nghia" w:date="2019-10-09T10:56:00Z">
            <w:rPr>
              <w:sz w:val="26"/>
              <w:szCs w:val="26"/>
            </w:rPr>
          </w:rPrChange>
        </w:rPr>
        <w:t xml:space="preserve"> </w:t>
      </w:r>
      <w:proofErr w:type="spellStart"/>
      <w:r w:rsidR="00336648" w:rsidRPr="00B41112">
        <w:rPr>
          <w:sz w:val="26"/>
          <w:szCs w:val="26"/>
          <w:rPrChange w:id="30040" w:author="Le Minh Nghia" w:date="2019-10-09T10:56:00Z">
            <w:rPr>
              <w:sz w:val="26"/>
              <w:szCs w:val="26"/>
            </w:rPr>
          </w:rPrChange>
        </w:rPr>
        <w:t>diện</w:t>
      </w:r>
      <w:proofErr w:type="spellEnd"/>
      <w:r w:rsidR="00336648" w:rsidRPr="00B41112">
        <w:rPr>
          <w:sz w:val="26"/>
          <w:szCs w:val="26"/>
          <w:rPrChange w:id="30041" w:author="Le Minh Nghia" w:date="2019-10-09T10:56:00Z">
            <w:rPr>
              <w:sz w:val="26"/>
              <w:szCs w:val="26"/>
            </w:rPr>
          </w:rPrChange>
        </w:rPr>
        <w:t xml:space="preserve"> </w:t>
      </w:r>
      <w:proofErr w:type="spellStart"/>
      <w:r w:rsidR="00336648" w:rsidRPr="00B41112">
        <w:rPr>
          <w:sz w:val="26"/>
          <w:szCs w:val="26"/>
          <w:rPrChange w:id="30042" w:author="Le Minh Nghia" w:date="2019-10-09T10:56:00Z">
            <w:rPr>
              <w:sz w:val="26"/>
              <w:szCs w:val="26"/>
            </w:rPr>
          </w:rPrChange>
        </w:rPr>
        <w:t>thêm</w:t>
      </w:r>
      <w:proofErr w:type="spellEnd"/>
      <w:r w:rsidR="00336648" w:rsidRPr="00B41112">
        <w:rPr>
          <w:sz w:val="26"/>
          <w:szCs w:val="26"/>
          <w:rPrChange w:id="30043" w:author="Le Minh Nghia" w:date="2019-10-09T10:56:00Z">
            <w:rPr>
              <w:sz w:val="26"/>
              <w:szCs w:val="26"/>
            </w:rPr>
          </w:rPrChange>
        </w:rPr>
        <w:t xml:space="preserve"> </w:t>
      </w:r>
      <w:proofErr w:type="spellStart"/>
      <w:r w:rsidR="00336648" w:rsidRPr="00B41112">
        <w:rPr>
          <w:sz w:val="26"/>
          <w:szCs w:val="26"/>
          <w:rPrChange w:id="30044" w:author="Le Minh Nghia" w:date="2019-10-09T10:56:00Z">
            <w:rPr>
              <w:sz w:val="26"/>
              <w:szCs w:val="26"/>
            </w:rPr>
          </w:rPrChange>
        </w:rPr>
        <w:t>công</w:t>
      </w:r>
      <w:proofErr w:type="spellEnd"/>
      <w:r w:rsidR="00336648" w:rsidRPr="00B41112">
        <w:rPr>
          <w:sz w:val="26"/>
          <w:szCs w:val="26"/>
          <w:rPrChange w:id="30045" w:author="Le Minh Nghia" w:date="2019-10-09T10:56:00Z">
            <w:rPr>
              <w:sz w:val="26"/>
              <w:szCs w:val="26"/>
            </w:rPr>
          </w:rPrChange>
        </w:rPr>
        <w:t xml:space="preserve"> </w:t>
      </w:r>
      <w:proofErr w:type="spellStart"/>
      <w:r w:rsidR="00336648" w:rsidRPr="00B41112">
        <w:rPr>
          <w:sz w:val="26"/>
          <w:szCs w:val="26"/>
          <w:rPrChange w:id="30046" w:author="Le Minh Nghia" w:date="2019-10-09T10:56:00Z">
            <w:rPr>
              <w:sz w:val="26"/>
              <w:szCs w:val="26"/>
            </w:rPr>
          </w:rPrChange>
        </w:rPr>
        <w:t>việc</w:t>
      </w:r>
      <w:proofErr w:type="spellEnd"/>
      <w:r w:rsidR="00336648" w:rsidRPr="00B41112">
        <w:rPr>
          <w:sz w:val="26"/>
          <w:szCs w:val="26"/>
          <w:rPrChange w:id="30047" w:author="Le Minh Nghia" w:date="2019-10-09T10:56:00Z">
            <w:rPr>
              <w:sz w:val="26"/>
              <w:szCs w:val="26"/>
            </w:rPr>
          </w:rPrChange>
        </w:rPr>
        <w:t xml:space="preserve"> bao </w:t>
      </w:r>
      <w:proofErr w:type="spellStart"/>
      <w:r w:rsidR="00336648" w:rsidRPr="00B41112">
        <w:rPr>
          <w:sz w:val="26"/>
          <w:szCs w:val="26"/>
          <w:rPrChange w:id="30048" w:author="Le Minh Nghia" w:date="2019-10-09T10:56:00Z">
            <w:rPr>
              <w:sz w:val="26"/>
              <w:szCs w:val="26"/>
            </w:rPr>
          </w:rPrChange>
        </w:rPr>
        <w:t>gồm</w:t>
      </w:r>
      <w:proofErr w:type="spellEnd"/>
      <w:r w:rsidR="00336648" w:rsidRPr="00B41112">
        <w:rPr>
          <w:sz w:val="26"/>
          <w:szCs w:val="26"/>
          <w:rPrChange w:id="30049" w:author="Le Minh Nghia" w:date="2019-10-09T10:56:00Z">
            <w:rPr>
              <w:sz w:val="26"/>
              <w:szCs w:val="26"/>
            </w:rPr>
          </w:rPrChange>
        </w:rPr>
        <w:t xml:space="preserve">: </w:t>
      </w:r>
      <w:proofErr w:type="spellStart"/>
      <w:r w:rsidR="00336648" w:rsidRPr="00B41112">
        <w:rPr>
          <w:sz w:val="26"/>
          <w:szCs w:val="26"/>
          <w:rPrChange w:id="30050" w:author="Le Minh Nghia" w:date="2019-10-09T10:56:00Z">
            <w:rPr>
              <w:sz w:val="26"/>
              <w:szCs w:val="26"/>
            </w:rPr>
          </w:rPrChange>
        </w:rPr>
        <w:t>Chọn</w:t>
      </w:r>
      <w:proofErr w:type="spellEnd"/>
      <w:r w:rsidR="00336648" w:rsidRPr="00B41112">
        <w:rPr>
          <w:sz w:val="26"/>
          <w:szCs w:val="26"/>
          <w:rPrChange w:id="30051" w:author="Le Minh Nghia" w:date="2019-10-09T10:56:00Z">
            <w:rPr>
              <w:sz w:val="26"/>
              <w:szCs w:val="26"/>
            </w:rPr>
          </w:rPrChange>
        </w:rPr>
        <w:t xml:space="preserve"> </w:t>
      </w:r>
      <w:proofErr w:type="spellStart"/>
      <w:r w:rsidR="00336648" w:rsidRPr="00B41112">
        <w:rPr>
          <w:sz w:val="26"/>
          <w:szCs w:val="26"/>
          <w:rPrChange w:id="30052" w:author="Le Minh Nghia" w:date="2019-10-09T10:56:00Z">
            <w:rPr>
              <w:sz w:val="26"/>
              <w:szCs w:val="26"/>
            </w:rPr>
          </w:rPrChange>
        </w:rPr>
        <w:t>công</w:t>
      </w:r>
      <w:proofErr w:type="spellEnd"/>
      <w:r w:rsidR="00336648" w:rsidRPr="00B41112">
        <w:rPr>
          <w:sz w:val="26"/>
          <w:szCs w:val="26"/>
          <w:rPrChange w:id="30053" w:author="Le Minh Nghia" w:date="2019-10-09T10:56:00Z">
            <w:rPr>
              <w:sz w:val="26"/>
              <w:szCs w:val="26"/>
            </w:rPr>
          </w:rPrChange>
        </w:rPr>
        <w:t xml:space="preserve"> ty </w:t>
      </w:r>
      <w:proofErr w:type="spellStart"/>
      <w:r w:rsidR="00336648" w:rsidRPr="00B41112">
        <w:rPr>
          <w:sz w:val="26"/>
          <w:szCs w:val="26"/>
          <w:rPrChange w:id="30054" w:author="Le Minh Nghia" w:date="2019-10-09T10:56:00Z">
            <w:rPr>
              <w:sz w:val="26"/>
              <w:szCs w:val="26"/>
            </w:rPr>
          </w:rPrChange>
        </w:rPr>
        <w:t>có</w:t>
      </w:r>
      <w:proofErr w:type="spellEnd"/>
      <w:r w:rsidR="00336648" w:rsidRPr="00B41112">
        <w:rPr>
          <w:sz w:val="26"/>
          <w:szCs w:val="26"/>
          <w:rPrChange w:id="30055" w:author="Le Minh Nghia" w:date="2019-10-09T10:56:00Z">
            <w:rPr>
              <w:sz w:val="26"/>
              <w:szCs w:val="26"/>
            </w:rPr>
          </w:rPrChange>
        </w:rPr>
        <w:t xml:space="preserve"> </w:t>
      </w:r>
      <w:proofErr w:type="spellStart"/>
      <w:r w:rsidR="00336648" w:rsidRPr="00B41112">
        <w:rPr>
          <w:sz w:val="26"/>
          <w:szCs w:val="26"/>
          <w:rPrChange w:id="30056" w:author="Le Minh Nghia" w:date="2019-10-09T10:56:00Z">
            <w:rPr>
              <w:sz w:val="26"/>
              <w:szCs w:val="26"/>
            </w:rPr>
          </w:rPrChange>
        </w:rPr>
        <w:t>sẳn</w:t>
      </w:r>
      <w:proofErr w:type="spellEnd"/>
      <w:r w:rsidR="00336648" w:rsidRPr="00B41112">
        <w:rPr>
          <w:sz w:val="26"/>
          <w:szCs w:val="26"/>
          <w:rPrChange w:id="30057" w:author="Le Minh Nghia" w:date="2019-10-09T10:56:00Z">
            <w:rPr>
              <w:sz w:val="26"/>
              <w:szCs w:val="26"/>
            </w:rPr>
          </w:rPrChange>
        </w:rPr>
        <w:t xml:space="preserve"> </w:t>
      </w:r>
      <w:proofErr w:type="spellStart"/>
      <w:r w:rsidR="00336648" w:rsidRPr="00B41112">
        <w:rPr>
          <w:sz w:val="26"/>
          <w:szCs w:val="26"/>
          <w:rPrChange w:id="30058" w:author="Le Minh Nghia" w:date="2019-10-09T10:56:00Z">
            <w:rPr>
              <w:sz w:val="26"/>
              <w:szCs w:val="26"/>
            </w:rPr>
          </w:rPrChange>
        </w:rPr>
        <w:t>trong</w:t>
      </w:r>
      <w:proofErr w:type="spellEnd"/>
      <w:r w:rsidR="00336648" w:rsidRPr="00B41112">
        <w:rPr>
          <w:sz w:val="26"/>
          <w:szCs w:val="26"/>
          <w:rPrChange w:id="30059" w:author="Le Minh Nghia" w:date="2019-10-09T10:56:00Z">
            <w:rPr>
              <w:sz w:val="26"/>
              <w:szCs w:val="26"/>
            </w:rPr>
          </w:rPrChange>
        </w:rPr>
        <w:t xml:space="preserve"> </w:t>
      </w:r>
      <w:proofErr w:type="spellStart"/>
      <w:r w:rsidR="00336648" w:rsidRPr="00B41112">
        <w:rPr>
          <w:sz w:val="26"/>
          <w:szCs w:val="26"/>
          <w:rPrChange w:id="30060" w:author="Le Minh Nghia" w:date="2019-10-09T10:56:00Z">
            <w:rPr>
              <w:sz w:val="26"/>
              <w:szCs w:val="26"/>
            </w:rPr>
          </w:rPrChange>
        </w:rPr>
        <w:t>cơ</w:t>
      </w:r>
      <w:proofErr w:type="spellEnd"/>
      <w:r w:rsidR="00336648" w:rsidRPr="00B41112">
        <w:rPr>
          <w:sz w:val="26"/>
          <w:szCs w:val="26"/>
          <w:rPrChange w:id="30061" w:author="Le Minh Nghia" w:date="2019-10-09T10:56:00Z">
            <w:rPr>
              <w:sz w:val="26"/>
              <w:szCs w:val="26"/>
            </w:rPr>
          </w:rPrChange>
        </w:rPr>
        <w:t xml:space="preserve"> </w:t>
      </w:r>
      <w:proofErr w:type="spellStart"/>
      <w:r w:rsidR="00336648" w:rsidRPr="00B41112">
        <w:rPr>
          <w:sz w:val="26"/>
          <w:szCs w:val="26"/>
          <w:rPrChange w:id="30062" w:author="Le Minh Nghia" w:date="2019-10-09T10:56:00Z">
            <w:rPr>
              <w:sz w:val="26"/>
              <w:szCs w:val="26"/>
            </w:rPr>
          </w:rPrChange>
        </w:rPr>
        <w:t>sở</w:t>
      </w:r>
      <w:proofErr w:type="spellEnd"/>
      <w:r w:rsidR="00336648" w:rsidRPr="00B41112">
        <w:rPr>
          <w:sz w:val="26"/>
          <w:szCs w:val="26"/>
          <w:rPrChange w:id="30063" w:author="Le Minh Nghia" w:date="2019-10-09T10:56:00Z">
            <w:rPr>
              <w:sz w:val="26"/>
              <w:szCs w:val="26"/>
            </w:rPr>
          </w:rPrChange>
        </w:rPr>
        <w:t xml:space="preserve"> </w:t>
      </w:r>
      <w:proofErr w:type="spellStart"/>
      <w:r w:rsidR="00336648" w:rsidRPr="00B41112">
        <w:rPr>
          <w:sz w:val="26"/>
          <w:szCs w:val="26"/>
          <w:rPrChange w:id="30064" w:author="Le Minh Nghia" w:date="2019-10-09T10:56:00Z">
            <w:rPr>
              <w:sz w:val="26"/>
              <w:szCs w:val="26"/>
            </w:rPr>
          </w:rPrChange>
        </w:rPr>
        <w:t>dữ</w:t>
      </w:r>
      <w:proofErr w:type="spellEnd"/>
      <w:r w:rsidR="00336648" w:rsidRPr="00B41112">
        <w:rPr>
          <w:sz w:val="26"/>
          <w:szCs w:val="26"/>
          <w:rPrChange w:id="30065" w:author="Le Minh Nghia" w:date="2019-10-09T10:56:00Z">
            <w:rPr>
              <w:sz w:val="26"/>
              <w:szCs w:val="26"/>
            </w:rPr>
          </w:rPrChange>
        </w:rPr>
        <w:t xml:space="preserve"> </w:t>
      </w:r>
      <w:proofErr w:type="spellStart"/>
      <w:r w:rsidR="00336648" w:rsidRPr="00B41112">
        <w:rPr>
          <w:sz w:val="26"/>
          <w:szCs w:val="26"/>
          <w:rPrChange w:id="30066" w:author="Le Minh Nghia" w:date="2019-10-09T10:56:00Z">
            <w:rPr>
              <w:sz w:val="26"/>
              <w:szCs w:val="26"/>
            </w:rPr>
          </w:rPrChange>
        </w:rPr>
        <w:t>liệu</w:t>
      </w:r>
      <w:proofErr w:type="spellEnd"/>
      <w:r w:rsidR="00336648" w:rsidRPr="00B41112">
        <w:rPr>
          <w:sz w:val="26"/>
          <w:szCs w:val="26"/>
          <w:rPrChange w:id="30067" w:author="Le Minh Nghia" w:date="2019-10-09T10:56:00Z">
            <w:rPr>
              <w:sz w:val="26"/>
              <w:szCs w:val="26"/>
            </w:rPr>
          </w:rPrChange>
        </w:rPr>
        <w:t xml:space="preserve"> </w:t>
      </w:r>
      <w:proofErr w:type="spellStart"/>
      <w:r w:rsidR="00336648" w:rsidRPr="00B41112">
        <w:rPr>
          <w:sz w:val="26"/>
          <w:szCs w:val="26"/>
          <w:rPrChange w:id="30068" w:author="Le Minh Nghia" w:date="2019-10-09T10:56:00Z">
            <w:rPr>
              <w:sz w:val="26"/>
              <w:szCs w:val="26"/>
            </w:rPr>
          </w:rPrChange>
        </w:rPr>
        <w:t>hoặc</w:t>
      </w:r>
      <w:proofErr w:type="spellEnd"/>
      <w:r w:rsidR="00336648" w:rsidRPr="00B41112">
        <w:rPr>
          <w:sz w:val="26"/>
          <w:szCs w:val="26"/>
          <w:rPrChange w:id="30069" w:author="Le Minh Nghia" w:date="2019-10-09T10:56:00Z">
            <w:rPr>
              <w:sz w:val="26"/>
              <w:szCs w:val="26"/>
            </w:rPr>
          </w:rPrChange>
        </w:rPr>
        <w:t xml:space="preserve"> </w:t>
      </w:r>
      <w:proofErr w:type="spellStart"/>
      <w:r w:rsidR="00336648" w:rsidRPr="00B41112">
        <w:rPr>
          <w:sz w:val="26"/>
          <w:szCs w:val="26"/>
          <w:rPrChange w:id="30070" w:author="Le Minh Nghia" w:date="2019-10-09T10:56:00Z">
            <w:rPr>
              <w:sz w:val="26"/>
              <w:szCs w:val="26"/>
            </w:rPr>
          </w:rPrChange>
        </w:rPr>
        <w:t>có</w:t>
      </w:r>
      <w:proofErr w:type="spellEnd"/>
      <w:r w:rsidR="00336648" w:rsidRPr="00B41112">
        <w:rPr>
          <w:sz w:val="26"/>
          <w:szCs w:val="26"/>
          <w:rPrChange w:id="30071" w:author="Le Minh Nghia" w:date="2019-10-09T10:56:00Z">
            <w:rPr>
              <w:sz w:val="26"/>
              <w:szCs w:val="26"/>
            </w:rPr>
          </w:rPrChange>
        </w:rPr>
        <w:t xml:space="preserve"> </w:t>
      </w:r>
      <w:proofErr w:type="spellStart"/>
      <w:r w:rsidR="00336648" w:rsidRPr="00B41112">
        <w:rPr>
          <w:sz w:val="26"/>
          <w:szCs w:val="26"/>
          <w:rPrChange w:id="30072" w:author="Le Minh Nghia" w:date="2019-10-09T10:56:00Z">
            <w:rPr>
              <w:sz w:val="26"/>
              <w:szCs w:val="26"/>
            </w:rPr>
          </w:rPrChange>
        </w:rPr>
        <w:t>thể</w:t>
      </w:r>
      <w:proofErr w:type="spellEnd"/>
      <w:r w:rsidR="00336648" w:rsidRPr="00B41112">
        <w:rPr>
          <w:sz w:val="26"/>
          <w:szCs w:val="26"/>
          <w:rPrChange w:id="30073" w:author="Le Minh Nghia" w:date="2019-10-09T10:56:00Z">
            <w:rPr>
              <w:sz w:val="26"/>
              <w:szCs w:val="26"/>
            </w:rPr>
          </w:rPrChange>
        </w:rPr>
        <w:t xml:space="preserve"> </w:t>
      </w:r>
      <w:proofErr w:type="spellStart"/>
      <w:r w:rsidR="00336648" w:rsidRPr="00B41112">
        <w:rPr>
          <w:sz w:val="26"/>
          <w:szCs w:val="26"/>
          <w:rPrChange w:id="30074" w:author="Le Minh Nghia" w:date="2019-10-09T10:56:00Z">
            <w:rPr>
              <w:sz w:val="26"/>
              <w:szCs w:val="26"/>
            </w:rPr>
          </w:rPrChange>
        </w:rPr>
        <w:t>thêm</w:t>
      </w:r>
      <w:proofErr w:type="spellEnd"/>
      <w:r w:rsidR="00336648" w:rsidRPr="00B41112">
        <w:rPr>
          <w:sz w:val="26"/>
          <w:szCs w:val="26"/>
          <w:rPrChange w:id="30075" w:author="Le Minh Nghia" w:date="2019-10-09T10:56:00Z">
            <w:rPr>
              <w:sz w:val="26"/>
              <w:szCs w:val="26"/>
            </w:rPr>
          </w:rPrChange>
        </w:rPr>
        <w:t xml:space="preserve"> </w:t>
      </w:r>
      <w:proofErr w:type="spellStart"/>
      <w:r w:rsidR="00336648" w:rsidRPr="00B41112">
        <w:rPr>
          <w:sz w:val="26"/>
          <w:szCs w:val="26"/>
          <w:rPrChange w:id="30076" w:author="Le Minh Nghia" w:date="2019-10-09T10:56:00Z">
            <w:rPr>
              <w:sz w:val="26"/>
              <w:szCs w:val="26"/>
            </w:rPr>
          </w:rPrChange>
        </w:rPr>
        <w:t>công</w:t>
      </w:r>
      <w:proofErr w:type="spellEnd"/>
      <w:r w:rsidR="00336648" w:rsidRPr="00B41112">
        <w:rPr>
          <w:sz w:val="26"/>
          <w:szCs w:val="26"/>
          <w:rPrChange w:id="30077" w:author="Le Minh Nghia" w:date="2019-10-09T10:56:00Z">
            <w:rPr>
              <w:sz w:val="26"/>
              <w:szCs w:val="26"/>
            </w:rPr>
          </w:rPrChange>
        </w:rPr>
        <w:t xml:space="preserve"> ty </w:t>
      </w:r>
      <w:proofErr w:type="spellStart"/>
      <w:r w:rsidR="00336648" w:rsidRPr="00B41112">
        <w:rPr>
          <w:sz w:val="26"/>
          <w:szCs w:val="26"/>
          <w:rPrChange w:id="30078" w:author="Le Minh Nghia" w:date="2019-10-09T10:56:00Z">
            <w:rPr>
              <w:sz w:val="26"/>
              <w:szCs w:val="26"/>
            </w:rPr>
          </w:rPrChange>
        </w:rPr>
        <w:t>khác</w:t>
      </w:r>
      <w:proofErr w:type="spellEnd"/>
      <w:r w:rsidR="00336648" w:rsidRPr="00B41112">
        <w:rPr>
          <w:sz w:val="26"/>
          <w:szCs w:val="26"/>
          <w:rPrChange w:id="30079" w:author="Le Minh Nghia" w:date="2019-10-09T10:56:00Z">
            <w:rPr>
              <w:sz w:val="26"/>
              <w:szCs w:val="26"/>
            </w:rPr>
          </w:rPrChange>
        </w:rPr>
        <w:t xml:space="preserve">, </w:t>
      </w:r>
      <w:proofErr w:type="spellStart"/>
      <w:r w:rsidR="00336648" w:rsidRPr="00B41112">
        <w:rPr>
          <w:sz w:val="26"/>
          <w:szCs w:val="26"/>
          <w:rPrChange w:id="30080" w:author="Le Minh Nghia" w:date="2019-10-09T10:56:00Z">
            <w:rPr>
              <w:sz w:val="26"/>
              <w:szCs w:val="26"/>
            </w:rPr>
          </w:rPrChange>
        </w:rPr>
        <w:t>chọn</w:t>
      </w:r>
      <w:proofErr w:type="spellEnd"/>
      <w:r w:rsidR="00336648" w:rsidRPr="00B41112">
        <w:rPr>
          <w:sz w:val="26"/>
          <w:szCs w:val="26"/>
          <w:rPrChange w:id="30081" w:author="Le Minh Nghia" w:date="2019-10-09T10:56:00Z">
            <w:rPr>
              <w:sz w:val="26"/>
              <w:szCs w:val="26"/>
            </w:rPr>
          </w:rPrChange>
        </w:rPr>
        <w:t xml:space="preserve"> </w:t>
      </w:r>
      <w:proofErr w:type="spellStart"/>
      <w:r w:rsidR="00336648" w:rsidRPr="00B41112">
        <w:rPr>
          <w:sz w:val="26"/>
          <w:szCs w:val="26"/>
          <w:rPrChange w:id="30082" w:author="Le Minh Nghia" w:date="2019-10-09T10:56:00Z">
            <w:rPr>
              <w:sz w:val="26"/>
              <w:szCs w:val="26"/>
            </w:rPr>
          </w:rPrChange>
        </w:rPr>
        <w:t>chuyên</w:t>
      </w:r>
      <w:proofErr w:type="spellEnd"/>
      <w:r w:rsidR="00336648" w:rsidRPr="00B41112">
        <w:rPr>
          <w:sz w:val="26"/>
          <w:szCs w:val="26"/>
          <w:rPrChange w:id="30083" w:author="Le Minh Nghia" w:date="2019-10-09T10:56:00Z">
            <w:rPr>
              <w:sz w:val="26"/>
              <w:szCs w:val="26"/>
            </w:rPr>
          </w:rPrChange>
        </w:rPr>
        <w:t xml:space="preserve"> </w:t>
      </w:r>
      <w:proofErr w:type="spellStart"/>
      <w:r w:rsidR="00336648" w:rsidRPr="00B41112">
        <w:rPr>
          <w:sz w:val="26"/>
          <w:szCs w:val="26"/>
          <w:rPrChange w:id="30084" w:author="Le Minh Nghia" w:date="2019-10-09T10:56:00Z">
            <w:rPr>
              <w:sz w:val="26"/>
              <w:szCs w:val="26"/>
            </w:rPr>
          </w:rPrChange>
        </w:rPr>
        <w:t>môn</w:t>
      </w:r>
      <w:proofErr w:type="spellEnd"/>
      <w:r w:rsidR="00336648" w:rsidRPr="00B41112">
        <w:rPr>
          <w:sz w:val="26"/>
          <w:szCs w:val="26"/>
          <w:rPrChange w:id="30085" w:author="Le Minh Nghia" w:date="2019-10-09T10:56:00Z">
            <w:rPr>
              <w:sz w:val="26"/>
              <w:szCs w:val="26"/>
            </w:rPr>
          </w:rPrChange>
        </w:rPr>
        <w:t xml:space="preserve"> </w:t>
      </w:r>
      <w:proofErr w:type="spellStart"/>
      <w:r w:rsidR="00336648" w:rsidRPr="00B41112">
        <w:rPr>
          <w:sz w:val="26"/>
          <w:szCs w:val="26"/>
          <w:rPrChange w:id="30086" w:author="Le Minh Nghia" w:date="2019-10-09T10:56:00Z">
            <w:rPr>
              <w:sz w:val="26"/>
              <w:szCs w:val="26"/>
            </w:rPr>
          </w:rPrChange>
        </w:rPr>
        <w:t>công</w:t>
      </w:r>
      <w:proofErr w:type="spellEnd"/>
      <w:r w:rsidR="00336648" w:rsidRPr="00B41112">
        <w:rPr>
          <w:sz w:val="26"/>
          <w:szCs w:val="26"/>
          <w:rPrChange w:id="30087" w:author="Le Minh Nghia" w:date="2019-10-09T10:56:00Z">
            <w:rPr>
              <w:sz w:val="26"/>
              <w:szCs w:val="26"/>
            </w:rPr>
          </w:rPrChange>
        </w:rPr>
        <w:t xml:space="preserve"> </w:t>
      </w:r>
      <w:proofErr w:type="spellStart"/>
      <w:r w:rsidR="00336648" w:rsidRPr="00B41112">
        <w:rPr>
          <w:sz w:val="26"/>
          <w:szCs w:val="26"/>
          <w:rPrChange w:id="30088" w:author="Le Minh Nghia" w:date="2019-10-09T10:56:00Z">
            <w:rPr>
              <w:sz w:val="26"/>
              <w:szCs w:val="26"/>
            </w:rPr>
          </w:rPrChange>
        </w:rPr>
        <w:t>việc</w:t>
      </w:r>
      <w:proofErr w:type="spellEnd"/>
      <w:r w:rsidR="00336648" w:rsidRPr="00B41112">
        <w:rPr>
          <w:sz w:val="26"/>
          <w:szCs w:val="26"/>
          <w:rPrChange w:id="30089" w:author="Le Minh Nghia" w:date="2019-10-09T10:56:00Z">
            <w:rPr>
              <w:sz w:val="26"/>
              <w:szCs w:val="26"/>
            </w:rPr>
          </w:rPrChange>
        </w:rPr>
        <w:t xml:space="preserve"> </w:t>
      </w:r>
      <w:proofErr w:type="spellStart"/>
      <w:r w:rsidR="00336648" w:rsidRPr="00B41112">
        <w:rPr>
          <w:sz w:val="26"/>
          <w:szCs w:val="26"/>
          <w:rPrChange w:id="30090" w:author="Le Minh Nghia" w:date="2019-10-09T10:56:00Z">
            <w:rPr>
              <w:sz w:val="26"/>
              <w:szCs w:val="26"/>
            </w:rPr>
          </w:rPrChange>
        </w:rPr>
        <w:t>là</w:t>
      </w:r>
      <w:proofErr w:type="spellEnd"/>
      <w:r w:rsidR="00336648" w:rsidRPr="00B41112">
        <w:rPr>
          <w:sz w:val="26"/>
          <w:szCs w:val="26"/>
          <w:rPrChange w:id="30091" w:author="Le Minh Nghia" w:date="2019-10-09T10:56:00Z">
            <w:rPr>
              <w:sz w:val="26"/>
              <w:szCs w:val="26"/>
            </w:rPr>
          </w:rPrChange>
        </w:rPr>
        <w:t xml:space="preserve">: </w:t>
      </w:r>
      <w:proofErr w:type="spellStart"/>
      <w:r w:rsidR="00336648" w:rsidRPr="00B41112">
        <w:rPr>
          <w:sz w:val="26"/>
          <w:szCs w:val="26"/>
          <w:rPrChange w:id="30092" w:author="Le Minh Nghia" w:date="2019-10-09T10:56:00Z">
            <w:rPr>
              <w:sz w:val="26"/>
              <w:szCs w:val="26"/>
            </w:rPr>
          </w:rPrChange>
        </w:rPr>
        <w:t>lập</w:t>
      </w:r>
      <w:proofErr w:type="spellEnd"/>
      <w:r w:rsidR="00336648" w:rsidRPr="00B41112">
        <w:rPr>
          <w:sz w:val="26"/>
          <w:szCs w:val="26"/>
          <w:rPrChange w:id="30093" w:author="Le Minh Nghia" w:date="2019-10-09T10:56:00Z">
            <w:rPr>
              <w:sz w:val="26"/>
              <w:szCs w:val="26"/>
            </w:rPr>
          </w:rPrChange>
        </w:rPr>
        <w:t xml:space="preserve"> </w:t>
      </w:r>
      <w:proofErr w:type="spellStart"/>
      <w:r w:rsidR="00336648" w:rsidRPr="00B41112">
        <w:rPr>
          <w:sz w:val="26"/>
          <w:szCs w:val="26"/>
          <w:rPrChange w:id="30094" w:author="Le Minh Nghia" w:date="2019-10-09T10:56:00Z">
            <w:rPr>
              <w:sz w:val="26"/>
              <w:szCs w:val="26"/>
            </w:rPr>
          </w:rPrChange>
        </w:rPr>
        <w:t>trình</w:t>
      </w:r>
      <w:proofErr w:type="spellEnd"/>
      <w:r w:rsidR="00336648" w:rsidRPr="00B41112">
        <w:rPr>
          <w:sz w:val="26"/>
          <w:szCs w:val="26"/>
          <w:rPrChange w:id="30095" w:author="Le Minh Nghia" w:date="2019-10-09T10:56:00Z">
            <w:rPr>
              <w:sz w:val="26"/>
              <w:szCs w:val="26"/>
            </w:rPr>
          </w:rPrChange>
        </w:rPr>
        <w:t xml:space="preserve"> </w:t>
      </w:r>
      <w:proofErr w:type="spellStart"/>
      <w:r w:rsidR="00336648" w:rsidRPr="00B41112">
        <w:rPr>
          <w:sz w:val="26"/>
          <w:szCs w:val="26"/>
          <w:rPrChange w:id="30096" w:author="Le Minh Nghia" w:date="2019-10-09T10:56:00Z">
            <w:rPr>
              <w:sz w:val="26"/>
              <w:szCs w:val="26"/>
            </w:rPr>
          </w:rPrChange>
        </w:rPr>
        <w:t>viên</w:t>
      </w:r>
      <w:proofErr w:type="spellEnd"/>
      <w:r w:rsidR="00336648" w:rsidRPr="00B41112">
        <w:rPr>
          <w:sz w:val="26"/>
          <w:szCs w:val="26"/>
          <w:rPrChange w:id="30097" w:author="Le Minh Nghia" w:date="2019-10-09T10:56:00Z">
            <w:rPr>
              <w:sz w:val="26"/>
              <w:szCs w:val="26"/>
            </w:rPr>
          </w:rPrChange>
        </w:rPr>
        <w:t xml:space="preserve">, </w:t>
      </w:r>
      <w:proofErr w:type="spellStart"/>
      <w:r w:rsidR="00336648" w:rsidRPr="00B41112">
        <w:rPr>
          <w:sz w:val="26"/>
          <w:szCs w:val="26"/>
          <w:rPrChange w:id="30098" w:author="Le Minh Nghia" w:date="2019-10-09T10:56:00Z">
            <w:rPr>
              <w:sz w:val="26"/>
              <w:szCs w:val="26"/>
            </w:rPr>
          </w:rPrChange>
        </w:rPr>
        <w:t>chuyên</w:t>
      </w:r>
      <w:proofErr w:type="spellEnd"/>
      <w:r w:rsidR="00336648" w:rsidRPr="00B41112">
        <w:rPr>
          <w:sz w:val="26"/>
          <w:szCs w:val="26"/>
          <w:rPrChange w:id="30099" w:author="Le Minh Nghia" w:date="2019-10-09T10:56:00Z">
            <w:rPr>
              <w:sz w:val="26"/>
              <w:szCs w:val="26"/>
            </w:rPr>
          </w:rPrChange>
        </w:rPr>
        <w:t xml:space="preserve"> </w:t>
      </w:r>
      <w:proofErr w:type="spellStart"/>
      <w:r w:rsidR="00336648" w:rsidRPr="00B41112">
        <w:rPr>
          <w:sz w:val="26"/>
          <w:szCs w:val="26"/>
          <w:rPrChange w:id="30100" w:author="Le Minh Nghia" w:date="2019-10-09T10:56:00Z">
            <w:rPr>
              <w:sz w:val="26"/>
              <w:szCs w:val="26"/>
            </w:rPr>
          </w:rPrChange>
        </w:rPr>
        <w:t>viên</w:t>
      </w:r>
      <w:proofErr w:type="spellEnd"/>
      <w:r w:rsidR="00336648" w:rsidRPr="00B41112">
        <w:rPr>
          <w:sz w:val="26"/>
          <w:szCs w:val="26"/>
          <w:rPrChange w:id="30101" w:author="Le Minh Nghia" w:date="2019-10-09T10:56:00Z">
            <w:rPr>
              <w:sz w:val="26"/>
              <w:szCs w:val="26"/>
            </w:rPr>
          </w:rPrChange>
        </w:rPr>
        <w:t xml:space="preserve"> </w:t>
      </w:r>
      <w:proofErr w:type="spellStart"/>
      <w:r w:rsidR="00336648" w:rsidRPr="00B41112">
        <w:rPr>
          <w:sz w:val="26"/>
          <w:szCs w:val="26"/>
          <w:rPrChange w:id="30102" w:author="Le Minh Nghia" w:date="2019-10-09T10:56:00Z">
            <w:rPr>
              <w:sz w:val="26"/>
              <w:szCs w:val="26"/>
            </w:rPr>
          </w:rPrChange>
        </w:rPr>
        <w:t>tư</w:t>
      </w:r>
      <w:proofErr w:type="spellEnd"/>
      <w:r w:rsidR="00336648" w:rsidRPr="00B41112">
        <w:rPr>
          <w:sz w:val="26"/>
          <w:szCs w:val="26"/>
          <w:rPrChange w:id="30103" w:author="Le Minh Nghia" w:date="2019-10-09T10:56:00Z">
            <w:rPr>
              <w:sz w:val="26"/>
              <w:szCs w:val="26"/>
            </w:rPr>
          </w:rPrChange>
        </w:rPr>
        <w:t xml:space="preserve"> </w:t>
      </w:r>
      <w:proofErr w:type="spellStart"/>
      <w:r w:rsidR="00336648" w:rsidRPr="00B41112">
        <w:rPr>
          <w:sz w:val="26"/>
          <w:szCs w:val="26"/>
          <w:rPrChange w:id="30104" w:author="Le Minh Nghia" w:date="2019-10-09T10:56:00Z">
            <w:rPr>
              <w:sz w:val="26"/>
              <w:szCs w:val="26"/>
            </w:rPr>
          </w:rPrChange>
        </w:rPr>
        <w:t>vấn</w:t>
      </w:r>
      <w:proofErr w:type="spellEnd"/>
      <w:r w:rsidR="00336648" w:rsidRPr="00B41112">
        <w:rPr>
          <w:sz w:val="26"/>
          <w:szCs w:val="26"/>
          <w:rPrChange w:id="30105" w:author="Le Minh Nghia" w:date="2019-10-09T10:56:00Z">
            <w:rPr>
              <w:sz w:val="26"/>
              <w:szCs w:val="26"/>
            </w:rPr>
          </w:rPrChange>
        </w:rPr>
        <w:t xml:space="preserve"> CNTT hay </w:t>
      </w:r>
      <w:proofErr w:type="spellStart"/>
      <w:r w:rsidR="00336648" w:rsidRPr="00B41112">
        <w:rPr>
          <w:sz w:val="26"/>
          <w:szCs w:val="26"/>
          <w:rPrChange w:id="30106" w:author="Le Minh Nghia" w:date="2019-10-09T10:56:00Z">
            <w:rPr>
              <w:sz w:val="26"/>
              <w:szCs w:val="26"/>
            </w:rPr>
          </w:rPrChange>
        </w:rPr>
        <w:t>là</w:t>
      </w:r>
      <w:proofErr w:type="spellEnd"/>
      <w:r w:rsidR="00336648" w:rsidRPr="00B41112">
        <w:rPr>
          <w:sz w:val="26"/>
          <w:szCs w:val="26"/>
          <w:rPrChange w:id="30107" w:author="Le Minh Nghia" w:date="2019-10-09T10:56:00Z">
            <w:rPr>
              <w:sz w:val="26"/>
              <w:szCs w:val="26"/>
            </w:rPr>
          </w:rPrChange>
        </w:rPr>
        <w:t xml:space="preserve"> </w:t>
      </w:r>
      <w:proofErr w:type="spellStart"/>
      <w:r w:rsidR="00336648" w:rsidRPr="00B41112">
        <w:rPr>
          <w:sz w:val="26"/>
          <w:szCs w:val="26"/>
          <w:rPrChange w:id="30108" w:author="Le Minh Nghia" w:date="2019-10-09T10:56:00Z">
            <w:rPr>
              <w:sz w:val="26"/>
              <w:szCs w:val="26"/>
            </w:rPr>
          </w:rPrChange>
        </w:rPr>
        <w:t>quản</w:t>
      </w:r>
      <w:proofErr w:type="spellEnd"/>
      <w:r w:rsidR="00336648" w:rsidRPr="00B41112">
        <w:rPr>
          <w:sz w:val="26"/>
          <w:szCs w:val="26"/>
          <w:rPrChange w:id="30109" w:author="Le Minh Nghia" w:date="2019-10-09T10:56:00Z">
            <w:rPr>
              <w:sz w:val="26"/>
              <w:szCs w:val="26"/>
            </w:rPr>
          </w:rPrChange>
        </w:rPr>
        <w:t xml:space="preserve"> </w:t>
      </w:r>
      <w:proofErr w:type="spellStart"/>
      <w:r w:rsidR="00336648" w:rsidRPr="00B41112">
        <w:rPr>
          <w:sz w:val="26"/>
          <w:szCs w:val="26"/>
          <w:rPrChange w:id="30110" w:author="Le Minh Nghia" w:date="2019-10-09T10:56:00Z">
            <w:rPr>
              <w:sz w:val="26"/>
              <w:szCs w:val="26"/>
            </w:rPr>
          </w:rPrChange>
        </w:rPr>
        <w:t>lý</w:t>
      </w:r>
      <w:proofErr w:type="spellEnd"/>
      <w:r w:rsidR="00336648" w:rsidRPr="00B41112">
        <w:rPr>
          <w:sz w:val="26"/>
          <w:szCs w:val="26"/>
          <w:rPrChange w:id="30111" w:author="Le Minh Nghia" w:date="2019-10-09T10:56:00Z">
            <w:rPr>
              <w:sz w:val="26"/>
              <w:szCs w:val="26"/>
            </w:rPr>
          </w:rPrChange>
        </w:rPr>
        <w:t xml:space="preserve">, </w:t>
      </w:r>
      <w:proofErr w:type="spellStart"/>
      <w:r w:rsidR="00336648" w:rsidRPr="00B41112">
        <w:rPr>
          <w:sz w:val="26"/>
          <w:szCs w:val="26"/>
          <w:rPrChange w:id="30112" w:author="Le Minh Nghia" w:date="2019-10-09T10:56:00Z">
            <w:rPr>
              <w:sz w:val="26"/>
              <w:szCs w:val="26"/>
            </w:rPr>
          </w:rPrChange>
        </w:rPr>
        <w:t>mức</w:t>
      </w:r>
      <w:proofErr w:type="spellEnd"/>
      <w:r w:rsidR="00336648" w:rsidRPr="00B41112">
        <w:rPr>
          <w:sz w:val="26"/>
          <w:szCs w:val="26"/>
          <w:rPrChange w:id="30113" w:author="Le Minh Nghia" w:date="2019-10-09T10:56:00Z">
            <w:rPr>
              <w:sz w:val="26"/>
              <w:szCs w:val="26"/>
            </w:rPr>
          </w:rPrChange>
        </w:rPr>
        <w:t xml:space="preserve"> </w:t>
      </w:r>
      <w:proofErr w:type="spellStart"/>
      <w:r w:rsidR="00336648" w:rsidRPr="00B41112">
        <w:rPr>
          <w:sz w:val="26"/>
          <w:szCs w:val="26"/>
          <w:rPrChange w:id="30114" w:author="Le Minh Nghia" w:date="2019-10-09T10:56:00Z">
            <w:rPr>
              <w:sz w:val="26"/>
              <w:szCs w:val="26"/>
            </w:rPr>
          </w:rPrChange>
        </w:rPr>
        <w:t>lương</w:t>
      </w:r>
      <w:proofErr w:type="spellEnd"/>
      <w:r w:rsidR="00336648" w:rsidRPr="00B41112">
        <w:rPr>
          <w:sz w:val="26"/>
          <w:szCs w:val="26"/>
          <w:rPrChange w:id="30115" w:author="Le Minh Nghia" w:date="2019-10-09T10:56:00Z">
            <w:rPr>
              <w:sz w:val="26"/>
              <w:szCs w:val="26"/>
            </w:rPr>
          </w:rPrChange>
        </w:rPr>
        <w:t xml:space="preserve">, </w:t>
      </w:r>
      <w:proofErr w:type="spellStart"/>
      <w:r w:rsidR="00336648" w:rsidRPr="00B41112">
        <w:rPr>
          <w:sz w:val="26"/>
          <w:szCs w:val="26"/>
          <w:rPrChange w:id="30116" w:author="Le Minh Nghia" w:date="2019-10-09T10:56:00Z">
            <w:rPr>
              <w:sz w:val="26"/>
              <w:szCs w:val="26"/>
            </w:rPr>
          </w:rPrChange>
        </w:rPr>
        <w:t>ngày</w:t>
      </w:r>
      <w:proofErr w:type="spellEnd"/>
      <w:r w:rsidR="00336648" w:rsidRPr="00B41112">
        <w:rPr>
          <w:sz w:val="26"/>
          <w:szCs w:val="26"/>
          <w:rPrChange w:id="30117" w:author="Le Minh Nghia" w:date="2019-10-09T10:56:00Z">
            <w:rPr>
              <w:sz w:val="26"/>
              <w:szCs w:val="26"/>
            </w:rPr>
          </w:rPrChange>
        </w:rPr>
        <w:t xml:space="preserve"> </w:t>
      </w:r>
      <w:proofErr w:type="spellStart"/>
      <w:r w:rsidR="00336648" w:rsidRPr="00B41112">
        <w:rPr>
          <w:sz w:val="26"/>
          <w:szCs w:val="26"/>
          <w:rPrChange w:id="30118" w:author="Le Minh Nghia" w:date="2019-10-09T10:56:00Z">
            <w:rPr>
              <w:sz w:val="26"/>
              <w:szCs w:val="26"/>
            </w:rPr>
          </w:rPrChange>
        </w:rPr>
        <w:t>vào</w:t>
      </w:r>
      <w:proofErr w:type="spellEnd"/>
      <w:r w:rsidR="00336648" w:rsidRPr="00B41112">
        <w:rPr>
          <w:sz w:val="26"/>
          <w:szCs w:val="26"/>
          <w:rPrChange w:id="30119" w:author="Le Minh Nghia" w:date="2019-10-09T10:56:00Z">
            <w:rPr>
              <w:sz w:val="26"/>
              <w:szCs w:val="26"/>
            </w:rPr>
          </w:rPrChange>
        </w:rPr>
        <w:t xml:space="preserve"> </w:t>
      </w:r>
      <w:proofErr w:type="spellStart"/>
      <w:r w:rsidR="00336648" w:rsidRPr="00B41112">
        <w:rPr>
          <w:sz w:val="26"/>
          <w:szCs w:val="26"/>
          <w:rPrChange w:id="30120" w:author="Le Minh Nghia" w:date="2019-10-09T10:56:00Z">
            <w:rPr>
              <w:sz w:val="26"/>
              <w:szCs w:val="26"/>
            </w:rPr>
          </w:rPrChange>
        </w:rPr>
        <w:t>làm</w:t>
      </w:r>
      <w:proofErr w:type="spellEnd"/>
      <w:r w:rsidR="00336648" w:rsidRPr="00B41112">
        <w:rPr>
          <w:sz w:val="26"/>
          <w:szCs w:val="26"/>
          <w:rPrChange w:id="30121" w:author="Le Minh Nghia" w:date="2019-10-09T10:56:00Z">
            <w:rPr>
              <w:sz w:val="26"/>
              <w:szCs w:val="26"/>
            </w:rPr>
          </w:rPrChange>
        </w:rPr>
        <w:t xml:space="preserve">. Sau </w:t>
      </w:r>
      <w:proofErr w:type="spellStart"/>
      <w:r w:rsidR="00336648" w:rsidRPr="00B41112">
        <w:rPr>
          <w:sz w:val="26"/>
          <w:szCs w:val="26"/>
          <w:rPrChange w:id="30122" w:author="Le Minh Nghia" w:date="2019-10-09T10:56:00Z">
            <w:rPr>
              <w:sz w:val="26"/>
              <w:szCs w:val="26"/>
            </w:rPr>
          </w:rPrChange>
        </w:rPr>
        <w:t>khi</w:t>
      </w:r>
      <w:proofErr w:type="spellEnd"/>
      <w:r w:rsidR="00336648" w:rsidRPr="00B41112">
        <w:rPr>
          <w:sz w:val="26"/>
          <w:szCs w:val="26"/>
          <w:rPrChange w:id="30123" w:author="Le Minh Nghia" w:date="2019-10-09T10:56:00Z">
            <w:rPr>
              <w:sz w:val="26"/>
              <w:szCs w:val="26"/>
            </w:rPr>
          </w:rPrChange>
        </w:rPr>
        <w:t xml:space="preserve"> </w:t>
      </w:r>
      <w:proofErr w:type="spellStart"/>
      <w:r w:rsidR="00336648" w:rsidRPr="00B41112">
        <w:rPr>
          <w:sz w:val="26"/>
          <w:szCs w:val="26"/>
          <w:rPrChange w:id="30124" w:author="Le Minh Nghia" w:date="2019-10-09T10:56:00Z">
            <w:rPr>
              <w:sz w:val="26"/>
              <w:szCs w:val="26"/>
            </w:rPr>
          </w:rPrChange>
        </w:rPr>
        <w:t>nhập</w:t>
      </w:r>
      <w:proofErr w:type="spellEnd"/>
      <w:r w:rsidR="00336648" w:rsidRPr="00B41112">
        <w:rPr>
          <w:sz w:val="26"/>
          <w:szCs w:val="26"/>
          <w:rPrChange w:id="30125" w:author="Le Minh Nghia" w:date="2019-10-09T10:56:00Z">
            <w:rPr>
              <w:sz w:val="26"/>
              <w:szCs w:val="26"/>
            </w:rPr>
          </w:rPrChange>
        </w:rPr>
        <w:t xml:space="preserve"> </w:t>
      </w:r>
      <w:proofErr w:type="spellStart"/>
      <w:r w:rsidR="00336648" w:rsidRPr="00B41112">
        <w:rPr>
          <w:sz w:val="26"/>
          <w:szCs w:val="26"/>
          <w:rPrChange w:id="30126" w:author="Le Minh Nghia" w:date="2019-10-09T10:56:00Z">
            <w:rPr>
              <w:sz w:val="26"/>
              <w:szCs w:val="26"/>
            </w:rPr>
          </w:rPrChange>
        </w:rPr>
        <w:t>đầy</w:t>
      </w:r>
      <w:proofErr w:type="spellEnd"/>
      <w:r w:rsidR="00336648" w:rsidRPr="00B41112">
        <w:rPr>
          <w:sz w:val="26"/>
          <w:szCs w:val="26"/>
          <w:rPrChange w:id="30127" w:author="Le Minh Nghia" w:date="2019-10-09T10:56:00Z">
            <w:rPr>
              <w:sz w:val="26"/>
              <w:szCs w:val="26"/>
            </w:rPr>
          </w:rPrChange>
        </w:rPr>
        <w:t xml:space="preserve"> </w:t>
      </w:r>
      <w:proofErr w:type="spellStart"/>
      <w:r w:rsidR="00336648" w:rsidRPr="00B41112">
        <w:rPr>
          <w:sz w:val="26"/>
          <w:szCs w:val="26"/>
          <w:rPrChange w:id="30128" w:author="Le Minh Nghia" w:date="2019-10-09T10:56:00Z">
            <w:rPr>
              <w:sz w:val="26"/>
              <w:szCs w:val="26"/>
            </w:rPr>
          </w:rPrChange>
        </w:rPr>
        <w:t>đủ</w:t>
      </w:r>
      <w:proofErr w:type="spellEnd"/>
      <w:r w:rsidR="00336648" w:rsidRPr="00B41112">
        <w:rPr>
          <w:sz w:val="26"/>
          <w:szCs w:val="26"/>
          <w:rPrChange w:id="30129" w:author="Le Minh Nghia" w:date="2019-10-09T10:56:00Z">
            <w:rPr>
              <w:sz w:val="26"/>
              <w:szCs w:val="26"/>
            </w:rPr>
          </w:rPrChange>
        </w:rPr>
        <w:t xml:space="preserve"> </w:t>
      </w:r>
      <w:proofErr w:type="spellStart"/>
      <w:r w:rsidR="00336648" w:rsidRPr="00B41112">
        <w:rPr>
          <w:sz w:val="26"/>
          <w:szCs w:val="26"/>
          <w:rPrChange w:id="30130" w:author="Le Minh Nghia" w:date="2019-10-09T10:56:00Z">
            <w:rPr>
              <w:sz w:val="26"/>
              <w:szCs w:val="26"/>
            </w:rPr>
          </w:rPrChange>
        </w:rPr>
        <w:t>những</w:t>
      </w:r>
      <w:proofErr w:type="spellEnd"/>
      <w:r w:rsidR="00336648" w:rsidRPr="00B41112">
        <w:rPr>
          <w:sz w:val="26"/>
          <w:szCs w:val="26"/>
          <w:rPrChange w:id="30131" w:author="Le Minh Nghia" w:date="2019-10-09T10:56:00Z">
            <w:rPr>
              <w:sz w:val="26"/>
              <w:szCs w:val="26"/>
            </w:rPr>
          </w:rPrChange>
        </w:rPr>
        <w:t xml:space="preserve"> </w:t>
      </w:r>
      <w:proofErr w:type="spellStart"/>
      <w:r w:rsidR="00336648" w:rsidRPr="00B41112">
        <w:rPr>
          <w:sz w:val="26"/>
          <w:szCs w:val="26"/>
          <w:rPrChange w:id="30132" w:author="Le Minh Nghia" w:date="2019-10-09T10:56:00Z">
            <w:rPr>
              <w:sz w:val="26"/>
              <w:szCs w:val="26"/>
            </w:rPr>
          </w:rPrChange>
        </w:rPr>
        <w:t>thông</w:t>
      </w:r>
      <w:proofErr w:type="spellEnd"/>
      <w:r w:rsidR="00336648" w:rsidRPr="00B41112">
        <w:rPr>
          <w:sz w:val="26"/>
          <w:szCs w:val="26"/>
          <w:rPrChange w:id="30133" w:author="Le Minh Nghia" w:date="2019-10-09T10:56:00Z">
            <w:rPr>
              <w:sz w:val="26"/>
              <w:szCs w:val="26"/>
            </w:rPr>
          </w:rPrChange>
        </w:rPr>
        <w:t xml:space="preserve"> tin </w:t>
      </w:r>
      <w:proofErr w:type="spellStart"/>
      <w:r w:rsidR="00336648" w:rsidRPr="00B41112">
        <w:rPr>
          <w:sz w:val="26"/>
          <w:szCs w:val="26"/>
          <w:rPrChange w:id="30134" w:author="Le Minh Nghia" w:date="2019-10-09T10:56:00Z">
            <w:rPr>
              <w:sz w:val="26"/>
              <w:szCs w:val="26"/>
            </w:rPr>
          </w:rPrChange>
        </w:rPr>
        <w:t>trên</w:t>
      </w:r>
      <w:proofErr w:type="spellEnd"/>
      <w:r w:rsidR="00336648" w:rsidRPr="00B41112">
        <w:rPr>
          <w:sz w:val="26"/>
          <w:szCs w:val="26"/>
          <w:rPrChange w:id="30135" w:author="Le Minh Nghia" w:date="2019-10-09T10:56:00Z">
            <w:rPr>
              <w:sz w:val="26"/>
              <w:szCs w:val="26"/>
            </w:rPr>
          </w:rPrChange>
        </w:rPr>
        <w:t xml:space="preserve"> </w:t>
      </w:r>
      <w:proofErr w:type="spellStart"/>
      <w:r w:rsidR="00336648" w:rsidRPr="00B41112">
        <w:rPr>
          <w:sz w:val="26"/>
          <w:szCs w:val="26"/>
          <w:rPrChange w:id="30136" w:author="Le Minh Nghia" w:date="2019-10-09T10:56:00Z">
            <w:rPr>
              <w:sz w:val="26"/>
              <w:szCs w:val="26"/>
            </w:rPr>
          </w:rPrChange>
        </w:rPr>
        <w:t>thì</w:t>
      </w:r>
      <w:proofErr w:type="spellEnd"/>
      <w:r w:rsidR="00336648" w:rsidRPr="00B41112">
        <w:rPr>
          <w:sz w:val="26"/>
          <w:szCs w:val="26"/>
          <w:rPrChange w:id="30137" w:author="Le Minh Nghia" w:date="2019-10-09T10:56:00Z">
            <w:rPr>
              <w:sz w:val="26"/>
              <w:szCs w:val="26"/>
            </w:rPr>
          </w:rPrChange>
        </w:rPr>
        <w:t xml:space="preserve"> </w:t>
      </w:r>
      <w:proofErr w:type="spellStart"/>
      <w:r w:rsidR="00336648" w:rsidRPr="00B41112">
        <w:rPr>
          <w:sz w:val="26"/>
          <w:szCs w:val="26"/>
          <w:rPrChange w:id="30138" w:author="Le Minh Nghia" w:date="2019-10-09T10:56:00Z">
            <w:rPr>
              <w:sz w:val="26"/>
              <w:szCs w:val="26"/>
            </w:rPr>
          </w:rPrChange>
        </w:rPr>
        <w:t>ấn</w:t>
      </w:r>
      <w:proofErr w:type="spellEnd"/>
      <w:r w:rsidR="00336648" w:rsidRPr="00B41112">
        <w:rPr>
          <w:sz w:val="26"/>
          <w:szCs w:val="26"/>
          <w:rPrChange w:id="30139" w:author="Le Minh Nghia" w:date="2019-10-09T10:56:00Z">
            <w:rPr>
              <w:sz w:val="26"/>
              <w:szCs w:val="26"/>
            </w:rPr>
          </w:rPrChange>
        </w:rPr>
        <w:t xml:space="preserve"> </w:t>
      </w:r>
      <w:proofErr w:type="spellStart"/>
      <w:r w:rsidR="00336648" w:rsidRPr="00B41112">
        <w:rPr>
          <w:sz w:val="26"/>
          <w:szCs w:val="26"/>
          <w:rPrChange w:id="30140" w:author="Le Minh Nghia" w:date="2019-10-09T10:56:00Z">
            <w:rPr>
              <w:sz w:val="26"/>
              <w:szCs w:val="26"/>
            </w:rPr>
          </w:rPrChange>
        </w:rPr>
        <w:t>nút</w:t>
      </w:r>
      <w:proofErr w:type="spellEnd"/>
      <w:r w:rsidR="00336648" w:rsidRPr="00B41112">
        <w:rPr>
          <w:sz w:val="26"/>
          <w:szCs w:val="26"/>
          <w:rPrChange w:id="30141" w:author="Le Minh Nghia" w:date="2019-10-09T10:56:00Z">
            <w:rPr>
              <w:sz w:val="26"/>
              <w:szCs w:val="26"/>
            </w:rPr>
          </w:rPrChange>
        </w:rPr>
        <w:t xml:space="preserve"> Submit </w:t>
      </w:r>
      <w:proofErr w:type="spellStart"/>
      <w:r w:rsidR="00336648" w:rsidRPr="00B41112">
        <w:rPr>
          <w:sz w:val="26"/>
          <w:szCs w:val="26"/>
          <w:rPrChange w:id="30142" w:author="Le Minh Nghia" w:date="2019-10-09T10:56:00Z">
            <w:rPr>
              <w:sz w:val="26"/>
              <w:szCs w:val="26"/>
            </w:rPr>
          </w:rPrChange>
        </w:rPr>
        <w:t>thì</w:t>
      </w:r>
      <w:proofErr w:type="spellEnd"/>
      <w:r w:rsidR="00336648" w:rsidRPr="00B41112">
        <w:rPr>
          <w:sz w:val="26"/>
          <w:szCs w:val="26"/>
          <w:rPrChange w:id="30143" w:author="Le Minh Nghia" w:date="2019-10-09T10:56:00Z">
            <w:rPr>
              <w:sz w:val="26"/>
              <w:szCs w:val="26"/>
            </w:rPr>
          </w:rPrChange>
        </w:rPr>
        <w:t xml:space="preserve"> </w:t>
      </w:r>
      <w:proofErr w:type="spellStart"/>
      <w:r w:rsidR="00336648" w:rsidRPr="00B41112">
        <w:rPr>
          <w:sz w:val="26"/>
          <w:szCs w:val="26"/>
          <w:rPrChange w:id="30144" w:author="Le Minh Nghia" w:date="2019-10-09T10:56:00Z">
            <w:rPr>
              <w:sz w:val="26"/>
              <w:szCs w:val="26"/>
            </w:rPr>
          </w:rPrChange>
        </w:rPr>
        <w:t>sẽ</w:t>
      </w:r>
      <w:proofErr w:type="spellEnd"/>
      <w:r w:rsidR="00336648" w:rsidRPr="00B41112">
        <w:rPr>
          <w:sz w:val="26"/>
          <w:szCs w:val="26"/>
          <w:rPrChange w:id="30145" w:author="Le Minh Nghia" w:date="2019-10-09T10:56:00Z">
            <w:rPr>
              <w:sz w:val="26"/>
              <w:szCs w:val="26"/>
            </w:rPr>
          </w:rPrChange>
        </w:rPr>
        <w:t xml:space="preserve"> </w:t>
      </w:r>
      <w:proofErr w:type="spellStart"/>
      <w:r w:rsidR="00336648" w:rsidRPr="00B41112">
        <w:rPr>
          <w:sz w:val="26"/>
          <w:szCs w:val="26"/>
          <w:rPrChange w:id="30146" w:author="Le Minh Nghia" w:date="2019-10-09T10:56:00Z">
            <w:rPr>
              <w:sz w:val="26"/>
              <w:szCs w:val="26"/>
            </w:rPr>
          </w:rPrChange>
        </w:rPr>
        <w:t>thực</w:t>
      </w:r>
      <w:proofErr w:type="spellEnd"/>
      <w:r w:rsidR="00336648" w:rsidRPr="00B41112">
        <w:rPr>
          <w:sz w:val="26"/>
          <w:szCs w:val="26"/>
          <w:rPrChange w:id="30147" w:author="Le Minh Nghia" w:date="2019-10-09T10:56:00Z">
            <w:rPr>
              <w:sz w:val="26"/>
              <w:szCs w:val="26"/>
            </w:rPr>
          </w:rPrChange>
        </w:rPr>
        <w:t xml:space="preserve"> </w:t>
      </w:r>
      <w:proofErr w:type="spellStart"/>
      <w:r w:rsidR="00336648" w:rsidRPr="00B41112">
        <w:rPr>
          <w:sz w:val="26"/>
          <w:szCs w:val="26"/>
          <w:rPrChange w:id="30148" w:author="Le Minh Nghia" w:date="2019-10-09T10:56:00Z">
            <w:rPr>
              <w:sz w:val="26"/>
              <w:szCs w:val="26"/>
            </w:rPr>
          </w:rPrChange>
        </w:rPr>
        <w:t>hiện</w:t>
      </w:r>
      <w:proofErr w:type="spellEnd"/>
      <w:r w:rsidR="00336648" w:rsidRPr="00B41112">
        <w:rPr>
          <w:sz w:val="26"/>
          <w:szCs w:val="26"/>
          <w:rPrChange w:id="30149" w:author="Le Minh Nghia" w:date="2019-10-09T10:56:00Z">
            <w:rPr>
              <w:sz w:val="26"/>
              <w:szCs w:val="26"/>
            </w:rPr>
          </w:rPrChange>
        </w:rPr>
        <w:t xml:space="preserve"> </w:t>
      </w:r>
      <w:proofErr w:type="spellStart"/>
      <w:r w:rsidR="00336648" w:rsidRPr="00B41112">
        <w:rPr>
          <w:sz w:val="26"/>
          <w:szCs w:val="26"/>
          <w:rPrChange w:id="30150" w:author="Le Minh Nghia" w:date="2019-10-09T10:56:00Z">
            <w:rPr>
              <w:sz w:val="26"/>
              <w:szCs w:val="26"/>
            </w:rPr>
          </w:rPrChange>
        </w:rPr>
        <w:t>lưu</w:t>
      </w:r>
      <w:proofErr w:type="spellEnd"/>
      <w:r w:rsidR="00336648" w:rsidRPr="00B41112">
        <w:rPr>
          <w:sz w:val="26"/>
          <w:szCs w:val="26"/>
          <w:rPrChange w:id="30151" w:author="Le Minh Nghia" w:date="2019-10-09T10:56:00Z">
            <w:rPr>
              <w:sz w:val="26"/>
              <w:szCs w:val="26"/>
            </w:rPr>
          </w:rPrChange>
        </w:rPr>
        <w:t xml:space="preserve"> </w:t>
      </w:r>
      <w:proofErr w:type="spellStart"/>
      <w:r w:rsidR="00336648" w:rsidRPr="00B41112">
        <w:rPr>
          <w:sz w:val="26"/>
          <w:szCs w:val="26"/>
          <w:rPrChange w:id="30152" w:author="Le Minh Nghia" w:date="2019-10-09T10:56:00Z">
            <w:rPr>
              <w:sz w:val="26"/>
              <w:szCs w:val="26"/>
            </w:rPr>
          </w:rPrChange>
        </w:rPr>
        <w:t>thông</w:t>
      </w:r>
      <w:proofErr w:type="spellEnd"/>
      <w:r w:rsidR="00336648" w:rsidRPr="00B41112">
        <w:rPr>
          <w:sz w:val="26"/>
          <w:szCs w:val="26"/>
          <w:rPrChange w:id="30153" w:author="Le Minh Nghia" w:date="2019-10-09T10:56:00Z">
            <w:rPr>
              <w:sz w:val="26"/>
              <w:szCs w:val="26"/>
            </w:rPr>
          </w:rPrChange>
        </w:rPr>
        <w:t xml:space="preserve"> tin </w:t>
      </w:r>
      <w:proofErr w:type="spellStart"/>
      <w:r w:rsidR="00336648" w:rsidRPr="00B41112">
        <w:rPr>
          <w:sz w:val="26"/>
          <w:szCs w:val="26"/>
          <w:rPrChange w:id="30154" w:author="Le Minh Nghia" w:date="2019-10-09T10:56:00Z">
            <w:rPr>
              <w:sz w:val="26"/>
              <w:szCs w:val="26"/>
            </w:rPr>
          </w:rPrChange>
        </w:rPr>
        <w:t>công</w:t>
      </w:r>
      <w:proofErr w:type="spellEnd"/>
      <w:r w:rsidR="00336648" w:rsidRPr="00B41112">
        <w:rPr>
          <w:sz w:val="26"/>
          <w:szCs w:val="26"/>
          <w:rPrChange w:id="30155" w:author="Le Minh Nghia" w:date="2019-10-09T10:56:00Z">
            <w:rPr>
              <w:sz w:val="26"/>
              <w:szCs w:val="26"/>
            </w:rPr>
          </w:rPrChange>
        </w:rPr>
        <w:t xml:space="preserve"> </w:t>
      </w:r>
      <w:proofErr w:type="spellStart"/>
      <w:r w:rsidR="00336648" w:rsidRPr="00B41112">
        <w:rPr>
          <w:sz w:val="26"/>
          <w:szCs w:val="26"/>
          <w:rPrChange w:id="30156" w:author="Le Minh Nghia" w:date="2019-10-09T10:56:00Z">
            <w:rPr>
              <w:sz w:val="26"/>
              <w:szCs w:val="26"/>
            </w:rPr>
          </w:rPrChange>
        </w:rPr>
        <w:t>việc</w:t>
      </w:r>
      <w:proofErr w:type="spellEnd"/>
      <w:r w:rsidR="00336648" w:rsidRPr="00B41112">
        <w:rPr>
          <w:sz w:val="26"/>
          <w:szCs w:val="26"/>
          <w:rPrChange w:id="30157" w:author="Le Minh Nghia" w:date="2019-10-09T10:56:00Z">
            <w:rPr>
              <w:sz w:val="26"/>
              <w:szCs w:val="26"/>
            </w:rPr>
          </w:rPrChange>
        </w:rPr>
        <w:t xml:space="preserve"> </w:t>
      </w:r>
      <w:proofErr w:type="spellStart"/>
      <w:r w:rsidR="00336648" w:rsidRPr="00B41112">
        <w:rPr>
          <w:sz w:val="26"/>
          <w:szCs w:val="26"/>
          <w:rPrChange w:id="30158" w:author="Le Minh Nghia" w:date="2019-10-09T10:56:00Z">
            <w:rPr>
              <w:sz w:val="26"/>
              <w:szCs w:val="26"/>
            </w:rPr>
          </w:rPrChange>
        </w:rPr>
        <w:t>lên</w:t>
      </w:r>
      <w:proofErr w:type="spellEnd"/>
      <w:r w:rsidR="00336648" w:rsidRPr="00B41112">
        <w:rPr>
          <w:sz w:val="26"/>
          <w:szCs w:val="26"/>
          <w:rPrChange w:id="30159" w:author="Le Minh Nghia" w:date="2019-10-09T10:56:00Z">
            <w:rPr>
              <w:sz w:val="26"/>
              <w:szCs w:val="26"/>
            </w:rPr>
          </w:rPrChange>
        </w:rPr>
        <w:t xml:space="preserve"> </w:t>
      </w:r>
      <w:proofErr w:type="spellStart"/>
      <w:r w:rsidR="00336648" w:rsidRPr="00B41112">
        <w:rPr>
          <w:sz w:val="26"/>
          <w:szCs w:val="26"/>
          <w:rPrChange w:id="30160" w:author="Le Minh Nghia" w:date="2019-10-09T10:56:00Z">
            <w:rPr>
              <w:sz w:val="26"/>
              <w:szCs w:val="26"/>
            </w:rPr>
          </w:rPrChange>
        </w:rPr>
        <w:t>cơ</w:t>
      </w:r>
      <w:proofErr w:type="spellEnd"/>
      <w:r w:rsidR="00336648" w:rsidRPr="00B41112">
        <w:rPr>
          <w:sz w:val="26"/>
          <w:szCs w:val="26"/>
          <w:rPrChange w:id="30161" w:author="Le Minh Nghia" w:date="2019-10-09T10:56:00Z">
            <w:rPr>
              <w:sz w:val="26"/>
              <w:szCs w:val="26"/>
            </w:rPr>
          </w:rPrChange>
        </w:rPr>
        <w:t xml:space="preserve"> </w:t>
      </w:r>
      <w:proofErr w:type="spellStart"/>
      <w:r w:rsidR="00336648" w:rsidRPr="00B41112">
        <w:rPr>
          <w:sz w:val="26"/>
          <w:szCs w:val="26"/>
          <w:rPrChange w:id="30162" w:author="Le Minh Nghia" w:date="2019-10-09T10:56:00Z">
            <w:rPr>
              <w:sz w:val="26"/>
              <w:szCs w:val="26"/>
            </w:rPr>
          </w:rPrChange>
        </w:rPr>
        <w:t>sở</w:t>
      </w:r>
      <w:proofErr w:type="spellEnd"/>
      <w:r w:rsidR="00336648" w:rsidRPr="00B41112">
        <w:rPr>
          <w:sz w:val="26"/>
          <w:szCs w:val="26"/>
          <w:rPrChange w:id="30163" w:author="Le Minh Nghia" w:date="2019-10-09T10:56:00Z">
            <w:rPr>
              <w:sz w:val="26"/>
              <w:szCs w:val="26"/>
            </w:rPr>
          </w:rPrChange>
        </w:rPr>
        <w:t xml:space="preserve"> </w:t>
      </w:r>
      <w:proofErr w:type="spellStart"/>
      <w:r w:rsidR="00336648" w:rsidRPr="00B41112">
        <w:rPr>
          <w:sz w:val="26"/>
          <w:szCs w:val="26"/>
          <w:rPrChange w:id="30164" w:author="Le Minh Nghia" w:date="2019-10-09T10:56:00Z">
            <w:rPr>
              <w:sz w:val="26"/>
              <w:szCs w:val="26"/>
            </w:rPr>
          </w:rPrChange>
        </w:rPr>
        <w:t>dữ</w:t>
      </w:r>
      <w:proofErr w:type="spellEnd"/>
      <w:r w:rsidR="00336648" w:rsidRPr="00B41112">
        <w:rPr>
          <w:sz w:val="26"/>
          <w:szCs w:val="26"/>
          <w:rPrChange w:id="30165" w:author="Le Minh Nghia" w:date="2019-10-09T10:56:00Z">
            <w:rPr>
              <w:sz w:val="26"/>
              <w:szCs w:val="26"/>
            </w:rPr>
          </w:rPrChange>
        </w:rPr>
        <w:t xml:space="preserve"> </w:t>
      </w:r>
      <w:proofErr w:type="spellStart"/>
      <w:r w:rsidR="00336648" w:rsidRPr="00B41112">
        <w:rPr>
          <w:sz w:val="26"/>
          <w:szCs w:val="26"/>
          <w:rPrChange w:id="30166" w:author="Le Minh Nghia" w:date="2019-10-09T10:56:00Z">
            <w:rPr>
              <w:sz w:val="26"/>
              <w:szCs w:val="26"/>
            </w:rPr>
          </w:rPrChange>
        </w:rPr>
        <w:t>liệu</w:t>
      </w:r>
      <w:proofErr w:type="spellEnd"/>
      <w:r w:rsidR="00336648" w:rsidRPr="00B41112">
        <w:rPr>
          <w:sz w:val="26"/>
          <w:szCs w:val="26"/>
          <w:rPrChange w:id="30167" w:author="Le Minh Nghia" w:date="2019-10-09T10:56:00Z">
            <w:rPr>
              <w:sz w:val="26"/>
              <w:szCs w:val="26"/>
            </w:rPr>
          </w:rPrChange>
        </w:rPr>
        <w:t xml:space="preserve"> </w:t>
      </w:r>
      <w:proofErr w:type="spellStart"/>
      <w:r w:rsidR="00336648" w:rsidRPr="00B41112">
        <w:rPr>
          <w:sz w:val="26"/>
          <w:szCs w:val="26"/>
          <w:rPrChange w:id="30168" w:author="Le Minh Nghia" w:date="2019-10-09T10:56:00Z">
            <w:rPr>
              <w:sz w:val="26"/>
              <w:szCs w:val="26"/>
            </w:rPr>
          </w:rPrChange>
        </w:rPr>
        <w:t>của</w:t>
      </w:r>
      <w:proofErr w:type="spellEnd"/>
      <w:r w:rsidR="00336648" w:rsidRPr="00B41112">
        <w:rPr>
          <w:sz w:val="26"/>
          <w:szCs w:val="26"/>
          <w:rPrChange w:id="30169" w:author="Le Minh Nghia" w:date="2019-10-09T10:56:00Z">
            <w:rPr>
              <w:sz w:val="26"/>
              <w:szCs w:val="26"/>
            </w:rPr>
          </w:rPrChange>
        </w:rPr>
        <w:t xml:space="preserve"> </w:t>
      </w:r>
      <w:proofErr w:type="spellStart"/>
      <w:r w:rsidR="00336648" w:rsidRPr="00B41112">
        <w:rPr>
          <w:sz w:val="26"/>
          <w:szCs w:val="26"/>
          <w:rPrChange w:id="30170" w:author="Le Minh Nghia" w:date="2019-10-09T10:56:00Z">
            <w:rPr>
              <w:sz w:val="26"/>
              <w:szCs w:val="26"/>
            </w:rPr>
          </w:rPrChange>
        </w:rPr>
        <w:t>hệ</w:t>
      </w:r>
      <w:proofErr w:type="spellEnd"/>
      <w:r w:rsidR="00336648" w:rsidRPr="00B41112">
        <w:rPr>
          <w:sz w:val="26"/>
          <w:szCs w:val="26"/>
          <w:rPrChange w:id="30171" w:author="Le Minh Nghia" w:date="2019-10-09T10:56:00Z">
            <w:rPr>
              <w:sz w:val="26"/>
              <w:szCs w:val="26"/>
            </w:rPr>
          </w:rPrChange>
        </w:rPr>
        <w:t xml:space="preserve"> </w:t>
      </w:r>
      <w:proofErr w:type="spellStart"/>
      <w:r w:rsidR="00336648" w:rsidRPr="00B41112">
        <w:rPr>
          <w:sz w:val="26"/>
          <w:szCs w:val="26"/>
          <w:rPrChange w:id="30172" w:author="Le Minh Nghia" w:date="2019-10-09T10:56:00Z">
            <w:rPr>
              <w:sz w:val="26"/>
              <w:szCs w:val="26"/>
            </w:rPr>
          </w:rPrChange>
        </w:rPr>
        <w:t>thống</w:t>
      </w:r>
      <w:proofErr w:type="spellEnd"/>
      <w:r w:rsidR="00336648" w:rsidRPr="00B41112">
        <w:rPr>
          <w:sz w:val="26"/>
          <w:szCs w:val="26"/>
          <w:rPrChange w:id="30173" w:author="Le Minh Nghia" w:date="2019-10-09T10:56:00Z">
            <w:rPr>
              <w:sz w:val="26"/>
              <w:szCs w:val="26"/>
            </w:rPr>
          </w:rPrChange>
        </w:rPr>
        <w:t xml:space="preserve">. </w:t>
      </w:r>
      <w:r w:rsidR="007E4B01" w:rsidRPr="00B41112">
        <w:rPr>
          <w:sz w:val="26"/>
          <w:szCs w:val="26"/>
          <w:rPrChange w:id="30174" w:author="Le Minh Nghia" w:date="2019-10-09T10:56:00Z">
            <w:rPr>
              <w:sz w:val="26"/>
              <w:szCs w:val="26"/>
            </w:rPr>
          </w:rPrChange>
        </w:rPr>
        <w:t xml:space="preserve"> </w:t>
      </w:r>
    </w:p>
    <w:p w:rsidR="00AD08D6" w:rsidRPr="00B41112" w:rsidRDefault="00AD08D6" w:rsidP="007E4B01">
      <w:pPr>
        <w:ind w:firstLine="284"/>
        <w:rPr>
          <w:sz w:val="26"/>
          <w:szCs w:val="26"/>
          <w:rPrChange w:id="30175" w:author="Le Minh Nghia" w:date="2019-10-09T10:56:00Z">
            <w:rPr>
              <w:sz w:val="26"/>
              <w:szCs w:val="26"/>
            </w:rPr>
          </w:rPrChange>
        </w:rPr>
      </w:pPr>
      <w:r w:rsidRPr="00B41112">
        <w:rPr>
          <w:noProof/>
          <w:sz w:val="26"/>
          <w:szCs w:val="26"/>
          <w:rPrChange w:id="30176" w:author="Le Minh Nghia" w:date="2019-10-09T10:56:00Z">
            <w:rPr>
              <w:noProof/>
            </w:rPr>
          </w:rPrChange>
        </w:rPr>
        <w:lastRenderedPageBreak/>
        <w:drawing>
          <wp:inline distT="0" distB="0" distL="0" distR="0" wp14:anchorId="6BD6C300" wp14:editId="39EFB713">
            <wp:extent cx="5972175" cy="2964180"/>
            <wp:effectExtent l="0" t="0" r="952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964180"/>
                    </a:xfrm>
                    <a:prstGeom prst="rect">
                      <a:avLst/>
                    </a:prstGeom>
                  </pic:spPr>
                </pic:pic>
              </a:graphicData>
            </a:graphic>
          </wp:inline>
        </w:drawing>
      </w:r>
    </w:p>
    <w:p w:rsidR="007E4B01" w:rsidRPr="00B41112" w:rsidRDefault="007E4B01" w:rsidP="007E4B01">
      <w:pPr>
        <w:ind w:left="709"/>
        <w:jc w:val="center"/>
        <w:rPr>
          <w:i/>
          <w:sz w:val="26"/>
          <w:szCs w:val="26"/>
          <w:rPrChange w:id="30177" w:author="Le Minh Nghia" w:date="2019-10-09T10:56:00Z">
            <w:rPr>
              <w:i/>
              <w:sz w:val="26"/>
              <w:szCs w:val="26"/>
            </w:rPr>
          </w:rPrChange>
        </w:rPr>
      </w:pPr>
      <w:proofErr w:type="spellStart"/>
      <w:r w:rsidRPr="00B41112">
        <w:rPr>
          <w:i/>
          <w:sz w:val="26"/>
          <w:szCs w:val="26"/>
          <w:rPrChange w:id="30178" w:author="Le Minh Nghia" w:date="2019-10-09T10:56:00Z">
            <w:rPr>
              <w:i/>
              <w:sz w:val="26"/>
              <w:szCs w:val="26"/>
            </w:rPr>
          </w:rPrChange>
        </w:rPr>
        <w:t>Hình</w:t>
      </w:r>
      <w:proofErr w:type="spellEnd"/>
      <w:r w:rsidRPr="00B41112">
        <w:rPr>
          <w:i/>
          <w:sz w:val="26"/>
          <w:szCs w:val="26"/>
          <w:rPrChange w:id="30179" w:author="Le Minh Nghia" w:date="2019-10-09T10:56:00Z">
            <w:rPr>
              <w:i/>
              <w:sz w:val="26"/>
              <w:szCs w:val="26"/>
            </w:rPr>
          </w:rPrChange>
        </w:rPr>
        <w:t xml:space="preserve"> 4.b.14.b.2 </w:t>
      </w:r>
      <w:proofErr w:type="spellStart"/>
      <w:r w:rsidRPr="00B41112">
        <w:rPr>
          <w:i/>
          <w:sz w:val="26"/>
          <w:szCs w:val="26"/>
          <w:rPrChange w:id="30180" w:author="Le Minh Nghia" w:date="2019-10-09T10:56:00Z">
            <w:rPr>
              <w:i/>
              <w:sz w:val="26"/>
              <w:szCs w:val="26"/>
            </w:rPr>
          </w:rPrChange>
        </w:rPr>
        <w:t>Giao</w:t>
      </w:r>
      <w:proofErr w:type="spellEnd"/>
      <w:r w:rsidRPr="00B41112">
        <w:rPr>
          <w:i/>
          <w:sz w:val="26"/>
          <w:szCs w:val="26"/>
          <w:rPrChange w:id="30181" w:author="Le Minh Nghia" w:date="2019-10-09T10:56:00Z">
            <w:rPr>
              <w:i/>
              <w:sz w:val="26"/>
              <w:szCs w:val="26"/>
            </w:rPr>
          </w:rPrChange>
        </w:rPr>
        <w:t xml:space="preserve"> </w:t>
      </w:r>
      <w:proofErr w:type="spellStart"/>
      <w:r w:rsidRPr="00B41112">
        <w:rPr>
          <w:i/>
          <w:sz w:val="26"/>
          <w:szCs w:val="26"/>
          <w:rPrChange w:id="30182" w:author="Le Minh Nghia" w:date="2019-10-09T10:56:00Z">
            <w:rPr>
              <w:i/>
              <w:sz w:val="26"/>
              <w:szCs w:val="26"/>
            </w:rPr>
          </w:rPrChange>
        </w:rPr>
        <w:t>diện</w:t>
      </w:r>
      <w:proofErr w:type="spellEnd"/>
      <w:r w:rsidRPr="00B41112">
        <w:rPr>
          <w:i/>
          <w:sz w:val="26"/>
          <w:szCs w:val="26"/>
          <w:rPrChange w:id="30183" w:author="Le Minh Nghia" w:date="2019-10-09T10:56:00Z">
            <w:rPr>
              <w:i/>
              <w:sz w:val="26"/>
              <w:szCs w:val="26"/>
            </w:rPr>
          </w:rPrChange>
        </w:rPr>
        <w:t xml:space="preserve"> </w:t>
      </w:r>
      <w:proofErr w:type="spellStart"/>
      <w:r w:rsidRPr="00B41112">
        <w:rPr>
          <w:i/>
          <w:sz w:val="26"/>
          <w:szCs w:val="26"/>
          <w:rPrChange w:id="30184" w:author="Le Minh Nghia" w:date="2019-10-09T10:56:00Z">
            <w:rPr>
              <w:i/>
              <w:sz w:val="26"/>
              <w:szCs w:val="26"/>
            </w:rPr>
          </w:rPrChange>
        </w:rPr>
        <w:t>cập</w:t>
      </w:r>
      <w:proofErr w:type="spellEnd"/>
      <w:r w:rsidRPr="00B41112">
        <w:rPr>
          <w:i/>
          <w:sz w:val="26"/>
          <w:szCs w:val="26"/>
          <w:rPrChange w:id="30185" w:author="Le Minh Nghia" w:date="2019-10-09T10:56:00Z">
            <w:rPr>
              <w:i/>
              <w:sz w:val="26"/>
              <w:szCs w:val="26"/>
            </w:rPr>
          </w:rPrChange>
        </w:rPr>
        <w:t xml:space="preserve"> </w:t>
      </w:r>
      <w:proofErr w:type="spellStart"/>
      <w:r w:rsidRPr="00B41112">
        <w:rPr>
          <w:i/>
          <w:sz w:val="26"/>
          <w:szCs w:val="26"/>
          <w:rPrChange w:id="30186" w:author="Le Minh Nghia" w:date="2019-10-09T10:56:00Z">
            <w:rPr>
              <w:i/>
              <w:sz w:val="26"/>
              <w:szCs w:val="26"/>
            </w:rPr>
          </w:rPrChange>
        </w:rPr>
        <w:t>nhật</w:t>
      </w:r>
      <w:proofErr w:type="spellEnd"/>
      <w:r w:rsidRPr="00B41112">
        <w:rPr>
          <w:i/>
          <w:sz w:val="26"/>
          <w:szCs w:val="26"/>
          <w:rPrChange w:id="30187" w:author="Le Minh Nghia" w:date="2019-10-09T10:56:00Z">
            <w:rPr>
              <w:i/>
              <w:sz w:val="26"/>
              <w:szCs w:val="26"/>
            </w:rPr>
          </w:rPrChange>
        </w:rPr>
        <w:t xml:space="preserve"> </w:t>
      </w:r>
      <w:proofErr w:type="spellStart"/>
      <w:r w:rsidRPr="00B41112">
        <w:rPr>
          <w:i/>
          <w:sz w:val="26"/>
          <w:szCs w:val="26"/>
          <w:rPrChange w:id="30188" w:author="Le Minh Nghia" w:date="2019-10-09T10:56:00Z">
            <w:rPr>
              <w:i/>
              <w:sz w:val="26"/>
              <w:szCs w:val="26"/>
            </w:rPr>
          </w:rPrChange>
        </w:rPr>
        <w:t>thông</w:t>
      </w:r>
      <w:proofErr w:type="spellEnd"/>
      <w:r w:rsidRPr="00B41112">
        <w:rPr>
          <w:i/>
          <w:sz w:val="26"/>
          <w:szCs w:val="26"/>
          <w:rPrChange w:id="30189" w:author="Le Minh Nghia" w:date="2019-10-09T10:56:00Z">
            <w:rPr>
              <w:i/>
              <w:sz w:val="26"/>
              <w:szCs w:val="26"/>
            </w:rPr>
          </w:rPrChange>
        </w:rPr>
        <w:t xml:space="preserve"> tin </w:t>
      </w:r>
      <w:proofErr w:type="spellStart"/>
      <w:r w:rsidRPr="00B41112">
        <w:rPr>
          <w:i/>
          <w:sz w:val="26"/>
          <w:szCs w:val="26"/>
          <w:rPrChange w:id="30190" w:author="Le Minh Nghia" w:date="2019-10-09T10:56:00Z">
            <w:rPr>
              <w:i/>
              <w:sz w:val="26"/>
              <w:szCs w:val="26"/>
            </w:rPr>
          </w:rPrChange>
        </w:rPr>
        <w:t>cá</w:t>
      </w:r>
      <w:proofErr w:type="spellEnd"/>
      <w:r w:rsidRPr="00B41112">
        <w:rPr>
          <w:i/>
          <w:sz w:val="26"/>
          <w:szCs w:val="26"/>
          <w:rPrChange w:id="30191" w:author="Le Minh Nghia" w:date="2019-10-09T10:56:00Z">
            <w:rPr>
              <w:i/>
              <w:sz w:val="26"/>
              <w:szCs w:val="26"/>
            </w:rPr>
          </w:rPrChange>
        </w:rPr>
        <w:t xml:space="preserve"> </w:t>
      </w:r>
      <w:proofErr w:type="spellStart"/>
      <w:r w:rsidRPr="00B41112">
        <w:rPr>
          <w:i/>
          <w:sz w:val="26"/>
          <w:szCs w:val="26"/>
          <w:rPrChange w:id="30192" w:author="Le Minh Nghia" w:date="2019-10-09T10:56:00Z">
            <w:rPr>
              <w:i/>
              <w:sz w:val="26"/>
              <w:szCs w:val="26"/>
            </w:rPr>
          </w:rPrChange>
        </w:rPr>
        <w:t>nhân</w:t>
      </w:r>
      <w:proofErr w:type="spellEnd"/>
      <w:r w:rsidRPr="00B41112">
        <w:rPr>
          <w:i/>
          <w:sz w:val="26"/>
          <w:szCs w:val="26"/>
          <w:rPrChange w:id="30193" w:author="Le Minh Nghia" w:date="2019-10-09T10:56:00Z">
            <w:rPr>
              <w:i/>
              <w:sz w:val="26"/>
              <w:szCs w:val="26"/>
            </w:rPr>
          </w:rPrChange>
        </w:rPr>
        <w:t xml:space="preserve"> </w:t>
      </w:r>
      <w:proofErr w:type="spellStart"/>
      <w:r w:rsidRPr="00B41112">
        <w:rPr>
          <w:i/>
          <w:sz w:val="26"/>
          <w:szCs w:val="26"/>
          <w:rPrChange w:id="30194" w:author="Le Minh Nghia" w:date="2019-10-09T10:56:00Z">
            <w:rPr>
              <w:i/>
              <w:sz w:val="26"/>
              <w:szCs w:val="26"/>
            </w:rPr>
          </w:rPrChange>
        </w:rPr>
        <w:t>của</w:t>
      </w:r>
      <w:proofErr w:type="spellEnd"/>
      <w:r w:rsidRPr="00B41112">
        <w:rPr>
          <w:i/>
          <w:sz w:val="26"/>
          <w:szCs w:val="26"/>
          <w:rPrChange w:id="30195" w:author="Le Minh Nghia" w:date="2019-10-09T10:56:00Z">
            <w:rPr>
              <w:i/>
              <w:sz w:val="26"/>
              <w:szCs w:val="26"/>
            </w:rPr>
          </w:rPrChange>
        </w:rPr>
        <w:t xml:space="preserve"> </w:t>
      </w:r>
      <w:proofErr w:type="spellStart"/>
      <w:r w:rsidRPr="00B41112">
        <w:rPr>
          <w:i/>
          <w:sz w:val="26"/>
          <w:szCs w:val="26"/>
          <w:rPrChange w:id="30196" w:author="Le Minh Nghia" w:date="2019-10-09T10:56:00Z">
            <w:rPr>
              <w:i/>
              <w:sz w:val="26"/>
              <w:szCs w:val="26"/>
            </w:rPr>
          </w:rPrChange>
        </w:rPr>
        <w:t>cựu</w:t>
      </w:r>
      <w:proofErr w:type="spellEnd"/>
      <w:r w:rsidRPr="00B41112">
        <w:rPr>
          <w:i/>
          <w:sz w:val="26"/>
          <w:szCs w:val="26"/>
          <w:rPrChange w:id="30197" w:author="Le Minh Nghia" w:date="2019-10-09T10:56:00Z">
            <w:rPr>
              <w:i/>
              <w:sz w:val="26"/>
              <w:szCs w:val="26"/>
            </w:rPr>
          </w:rPrChange>
        </w:rPr>
        <w:t xml:space="preserve"> </w:t>
      </w:r>
      <w:proofErr w:type="spellStart"/>
      <w:r w:rsidRPr="00B41112">
        <w:rPr>
          <w:i/>
          <w:sz w:val="26"/>
          <w:szCs w:val="26"/>
          <w:rPrChange w:id="30198" w:author="Le Minh Nghia" w:date="2019-10-09T10:56:00Z">
            <w:rPr>
              <w:i/>
              <w:sz w:val="26"/>
              <w:szCs w:val="26"/>
            </w:rPr>
          </w:rPrChange>
        </w:rPr>
        <w:t>sinh</w:t>
      </w:r>
      <w:proofErr w:type="spellEnd"/>
      <w:r w:rsidRPr="00B41112">
        <w:rPr>
          <w:i/>
          <w:sz w:val="26"/>
          <w:szCs w:val="26"/>
          <w:rPrChange w:id="30199" w:author="Le Minh Nghia" w:date="2019-10-09T10:56:00Z">
            <w:rPr>
              <w:i/>
              <w:sz w:val="26"/>
              <w:szCs w:val="26"/>
            </w:rPr>
          </w:rPrChange>
        </w:rPr>
        <w:t xml:space="preserve"> </w:t>
      </w:r>
      <w:proofErr w:type="spellStart"/>
      <w:r w:rsidRPr="00B41112">
        <w:rPr>
          <w:i/>
          <w:sz w:val="26"/>
          <w:szCs w:val="26"/>
          <w:rPrChange w:id="30200" w:author="Le Minh Nghia" w:date="2019-10-09T10:56:00Z">
            <w:rPr>
              <w:i/>
              <w:sz w:val="26"/>
              <w:szCs w:val="26"/>
            </w:rPr>
          </w:rPrChange>
        </w:rPr>
        <w:t>viên</w:t>
      </w:r>
      <w:proofErr w:type="spellEnd"/>
    </w:p>
    <w:p w:rsidR="007E4B01" w:rsidRPr="00B41112" w:rsidRDefault="007E4B01" w:rsidP="007E4B01">
      <w:pPr>
        <w:ind w:firstLine="284"/>
        <w:rPr>
          <w:sz w:val="26"/>
          <w:szCs w:val="26"/>
          <w:rPrChange w:id="30201" w:author="Le Minh Nghia" w:date="2019-10-09T10:56:00Z">
            <w:rPr>
              <w:sz w:val="26"/>
              <w:szCs w:val="26"/>
            </w:rPr>
          </w:rPrChange>
        </w:rPr>
      </w:pPr>
    </w:p>
    <w:p w:rsidR="00AD08D6" w:rsidRPr="00B41112" w:rsidRDefault="00AD08D6">
      <w:pPr>
        <w:pStyle w:val="ListParagraph"/>
        <w:numPr>
          <w:ilvl w:val="0"/>
          <w:numId w:val="50"/>
        </w:numPr>
        <w:ind w:left="1080"/>
        <w:rPr>
          <w:sz w:val="26"/>
          <w:szCs w:val="26"/>
          <w:rPrChange w:id="30202" w:author="Le Minh Nghia" w:date="2019-10-09T10:56:00Z">
            <w:rPr>
              <w:sz w:val="26"/>
              <w:szCs w:val="26"/>
            </w:rPr>
          </w:rPrChange>
        </w:rPr>
        <w:pPrChange w:id="30203" w:author="Le Minh Nghia" w:date="2019-10-09T10:42:00Z">
          <w:pPr>
            <w:pStyle w:val="ListParagraph"/>
            <w:numPr>
              <w:numId w:val="50"/>
            </w:numPr>
            <w:ind w:left="2160" w:hanging="360"/>
          </w:pPr>
        </w:pPrChange>
      </w:pPr>
      <w:proofErr w:type="spellStart"/>
      <w:r w:rsidRPr="00B41112">
        <w:rPr>
          <w:sz w:val="26"/>
          <w:szCs w:val="26"/>
          <w:rPrChange w:id="30204" w:author="Le Minh Nghia" w:date="2019-10-09T10:56:00Z">
            <w:rPr>
              <w:sz w:val="26"/>
              <w:szCs w:val="26"/>
            </w:rPr>
          </w:rPrChange>
        </w:rPr>
        <w:t>Trạng</w:t>
      </w:r>
      <w:proofErr w:type="spellEnd"/>
      <w:r w:rsidRPr="00B41112">
        <w:rPr>
          <w:sz w:val="26"/>
          <w:szCs w:val="26"/>
          <w:rPrChange w:id="30205" w:author="Le Minh Nghia" w:date="2019-10-09T10:56:00Z">
            <w:rPr>
              <w:sz w:val="26"/>
              <w:szCs w:val="26"/>
            </w:rPr>
          </w:rPrChange>
        </w:rPr>
        <w:t xml:space="preserve"> </w:t>
      </w:r>
      <w:proofErr w:type="spellStart"/>
      <w:r w:rsidRPr="00B41112">
        <w:rPr>
          <w:sz w:val="26"/>
          <w:szCs w:val="26"/>
          <w:rPrChange w:id="30206" w:author="Le Minh Nghia" w:date="2019-10-09T10:56:00Z">
            <w:rPr>
              <w:sz w:val="26"/>
              <w:szCs w:val="26"/>
            </w:rPr>
          </w:rPrChange>
        </w:rPr>
        <w:t>thái</w:t>
      </w:r>
      <w:proofErr w:type="spellEnd"/>
      <w:r w:rsidRPr="00B41112">
        <w:rPr>
          <w:sz w:val="26"/>
          <w:szCs w:val="26"/>
          <w:rPrChange w:id="30207" w:author="Le Minh Nghia" w:date="2019-10-09T10:56:00Z">
            <w:rPr>
              <w:sz w:val="26"/>
              <w:szCs w:val="26"/>
            </w:rPr>
          </w:rPrChange>
        </w:rPr>
        <w:t xml:space="preserve"> </w:t>
      </w:r>
      <w:proofErr w:type="spellStart"/>
      <w:r w:rsidRPr="00B41112">
        <w:rPr>
          <w:sz w:val="26"/>
          <w:szCs w:val="26"/>
          <w:rPrChange w:id="30208" w:author="Le Minh Nghia" w:date="2019-10-09T10:56:00Z">
            <w:rPr>
              <w:sz w:val="26"/>
              <w:szCs w:val="26"/>
            </w:rPr>
          </w:rPrChange>
        </w:rPr>
        <w:t>công</w:t>
      </w:r>
      <w:proofErr w:type="spellEnd"/>
      <w:r w:rsidRPr="00B41112">
        <w:rPr>
          <w:sz w:val="26"/>
          <w:szCs w:val="26"/>
          <w:rPrChange w:id="30209" w:author="Le Minh Nghia" w:date="2019-10-09T10:56:00Z">
            <w:rPr>
              <w:sz w:val="26"/>
              <w:szCs w:val="26"/>
            </w:rPr>
          </w:rPrChange>
        </w:rPr>
        <w:t xml:space="preserve"> </w:t>
      </w:r>
      <w:proofErr w:type="spellStart"/>
      <w:r w:rsidRPr="00B41112">
        <w:rPr>
          <w:sz w:val="26"/>
          <w:szCs w:val="26"/>
          <w:rPrChange w:id="30210" w:author="Le Minh Nghia" w:date="2019-10-09T10:56:00Z">
            <w:rPr>
              <w:sz w:val="26"/>
              <w:szCs w:val="26"/>
            </w:rPr>
          </w:rPrChange>
        </w:rPr>
        <w:t>việc</w:t>
      </w:r>
      <w:proofErr w:type="spellEnd"/>
      <w:r w:rsidRPr="00B41112">
        <w:rPr>
          <w:sz w:val="26"/>
          <w:szCs w:val="26"/>
          <w:rPrChange w:id="30211" w:author="Le Minh Nghia" w:date="2019-10-09T10:56:00Z">
            <w:rPr>
              <w:sz w:val="26"/>
              <w:szCs w:val="26"/>
            </w:rPr>
          </w:rPrChange>
        </w:rPr>
        <w:t>:</w:t>
      </w:r>
      <w:r w:rsidR="00336648" w:rsidRPr="00B41112">
        <w:rPr>
          <w:sz w:val="26"/>
          <w:szCs w:val="26"/>
          <w:rPrChange w:id="30212" w:author="Le Minh Nghia" w:date="2019-10-09T10:56:00Z">
            <w:rPr>
              <w:sz w:val="26"/>
              <w:szCs w:val="26"/>
            </w:rPr>
          </w:rPrChange>
        </w:rPr>
        <w:t xml:space="preserve"> </w:t>
      </w:r>
      <w:proofErr w:type="spellStart"/>
      <w:r w:rsidR="00336648" w:rsidRPr="00B41112">
        <w:rPr>
          <w:sz w:val="26"/>
          <w:szCs w:val="26"/>
          <w:rPrChange w:id="30213" w:author="Le Minh Nghia" w:date="2019-10-09T10:56:00Z">
            <w:rPr>
              <w:sz w:val="26"/>
              <w:szCs w:val="26"/>
            </w:rPr>
          </w:rPrChange>
        </w:rPr>
        <w:t>hiển</w:t>
      </w:r>
      <w:proofErr w:type="spellEnd"/>
      <w:r w:rsidR="00336648" w:rsidRPr="00B41112">
        <w:rPr>
          <w:sz w:val="26"/>
          <w:szCs w:val="26"/>
          <w:rPrChange w:id="30214" w:author="Le Minh Nghia" w:date="2019-10-09T10:56:00Z">
            <w:rPr>
              <w:sz w:val="26"/>
              <w:szCs w:val="26"/>
            </w:rPr>
          </w:rPrChange>
        </w:rPr>
        <w:t xml:space="preserve"> </w:t>
      </w:r>
      <w:proofErr w:type="spellStart"/>
      <w:r w:rsidR="00336648" w:rsidRPr="00B41112">
        <w:rPr>
          <w:sz w:val="26"/>
          <w:szCs w:val="26"/>
          <w:rPrChange w:id="30215" w:author="Le Minh Nghia" w:date="2019-10-09T10:56:00Z">
            <w:rPr>
              <w:sz w:val="26"/>
              <w:szCs w:val="26"/>
            </w:rPr>
          </w:rPrChange>
        </w:rPr>
        <w:t>thị</w:t>
      </w:r>
      <w:proofErr w:type="spellEnd"/>
      <w:r w:rsidR="00336648" w:rsidRPr="00B41112">
        <w:rPr>
          <w:sz w:val="26"/>
          <w:szCs w:val="26"/>
          <w:rPrChange w:id="30216" w:author="Le Minh Nghia" w:date="2019-10-09T10:56:00Z">
            <w:rPr>
              <w:sz w:val="26"/>
              <w:szCs w:val="26"/>
            </w:rPr>
          </w:rPrChange>
        </w:rPr>
        <w:t xml:space="preserve"> </w:t>
      </w:r>
      <w:proofErr w:type="spellStart"/>
      <w:r w:rsidR="00336648" w:rsidRPr="00B41112">
        <w:rPr>
          <w:sz w:val="26"/>
          <w:szCs w:val="26"/>
          <w:rPrChange w:id="30217" w:author="Le Minh Nghia" w:date="2019-10-09T10:56:00Z">
            <w:rPr>
              <w:sz w:val="26"/>
              <w:szCs w:val="26"/>
            </w:rPr>
          </w:rPrChange>
        </w:rPr>
        <w:t>thông</w:t>
      </w:r>
      <w:proofErr w:type="spellEnd"/>
      <w:r w:rsidR="00336648" w:rsidRPr="00B41112">
        <w:rPr>
          <w:sz w:val="26"/>
          <w:szCs w:val="26"/>
          <w:rPrChange w:id="30218" w:author="Le Minh Nghia" w:date="2019-10-09T10:56:00Z">
            <w:rPr>
              <w:sz w:val="26"/>
              <w:szCs w:val="26"/>
            </w:rPr>
          </w:rPrChange>
        </w:rPr>
        <w:t xml:space="preserve"> tin </w:t>
      </w:r>
      <w:proofErr w:type="spellStart"/>
      <w:r w:rsidR="00336648" w:rsidRPr="00B41112">
        <w:rPr>
          <w:sz w:val="26"/>
          <w:szCs w:val="26"/>
          <w:rPrChange w:id="30219" w:author="Le Minh Nghia" w:date="2019-10-09T10:56:00Z">
            <w:rPr>
              <w:sz w:val="26"/>
              <w:szCs w:val="26"/>
            </w:rPr>
          </w:rPrChange>
        </w:rPr>
        <w:t>công</w:t>
      </w:r>
      <w:proofErr w:type="spellEnd"/>
      <w:r w:rsidR="00336648" w:rsidRPr="00B41112">
        <w:rPr>
          <w:sz w:val="26"/>
          <w:szCs w:val="26"/>
          <w:rPrChange w:id="30220" w:author="Le Minh Nghia" w:date="2019-10-09T10:56:00Z">
            <w:rPr>
              <w:sz w:val="26"/>
              <w:szCs w:val="26"/>
            </w:rPr>
          </w:rPrChange>
        </w:rPr>
        <w:t xml:space="preserve"> </w:t>
      </w:r>
      <w:proofErr w:type="spellStart"/>
      <w:r w:rsidR="00336648" w:rsidRPr="00B41112">
        <w:rPr>
          <w:sz w:val="26"/>
          <w:szCs w:val="26"/>
          <w:rPrChange w:id="30221" w:author="Le Minh Nghia" w:date="2019-10-09T10:56:00Z">
            <w:rPr>
              <w:sz w:val="26"/>
              <w:szCs w:val="26"/>
            </w:rPr>
          </w:rPrChange>
        </w:rPr>
        <w:t>việc</w:t>
      </w:r>
      <w:proofErr w:type="spellEnd"/>
      <w:r w:rsidR="00336648" w:rsidRPr="00B41112">
        <w:rPr>
          <w:sz w:val="26"/>
          <w:szCs w:val="26"/>
          <w:rPrChange w:id="30222" w:author="Le Minh Nghia" w:date="2019-10-09T10:56:00Z">
            <w:rPr>
              <w:sz w:val="26"/>
              <w:szCs w:val="26"/>
            </w:rPr>
          </w:rPrChange>
        </w:rPr>
        <w:t xml:space="preserve"> </w:t>
      </w:r>
      <w:proofErr w:type="spellStart"/>
      <w:r w:rsidR="00336648" w:rsidRPr="00B41112">
        <w:rPr>
          <w:sz w:val="26"/>
          <w:szCs w:val="26"/>
          <w:rPrChange w:id="30223" w:author="Le Minh Nghia" w:date="2019-10-09T10:56:00Z">
            <w:rPr>
              <w:sz w:val="26"/>
              <w:szCs w:val="26"/>
            </w:rPr>
          </w:rPrChange>
        </w:rPr>
        <w:t>hiển</w:t>
      </w:r>
      <w:proofErr w:type="spellEnd"/>
      <w:r w:rsidR="00336648" w:rsidRPr="00B41112">
        <w:rPr>
          <w:sz w:val="26"/>
          <w:szCs w:val="26"/>
          <w:rPrChange w:id="30224" w:author="Le Minh Nghia" w:date="2019-10-09T10:56:00Z">
            <w:rPr>
              <w:sz w:val="26"/>
              <w:szCs w:val="26"/>
            </w:rPr>
          </w:rPrChange>
        </w:rPr>
        <w:t xml:space="preserve"> </w:t>
      </w:r>
      <w:proofErr w:type="spellStart"/>
      <w:r w:rsidR="00336648" w:rsidRPr="00B41112">
        <w:rPr>
          <w:sz w:val="26"/>
          <w:szCs w:val="26"/>
          <w:rPrChange w:id="30225" w:author="Le Minh Nghia" w:date="2019-10-09T10:56:00Z">
            <w:rPr>
              <w:sz w:val="26"/>
              <w:szCs w:val="26"/>
            </w:rPr>
          </w:rPrChange>
        </w:rPr>
        <w:t>tại</w:t>
      </w:r>
      <w:proofErr w:type="spellEnd"/>
      <w:r w:rsidR="00336648" w:rsidRPr="00B41112">
        <w:rPr>
          <w:sz w:val="26"/>
          <w:szCs w:val="26"/>
          <w:rPrChange w:id="30226" w:author="Le Minh Nghia" w:date="2019-10-09T10:56:00Z">
            <w:rPr>
              <w:sz w:val="26"/>
              <w:szCs w:val="26"/>
            </w:rPr>
          </w:rPrChange>
        </w:rPr>
        <w:t xml:space="preserve"> </w:t>
      </w:r>
      <w:proofErr w:type="spellStart"/>
      <w:r w:rsidR="00336648" w:rsidRPr="00B41112">
        <w:rPr>
          <w:sz w:val="26"/>
          <w:szCs w:val="26"/>
          <w:rPrChange w:id="30227" w:author="Le Minh Nghia" w:date="2019-10-09T10:56:00Z">
            <w:rPr>
              <w:sz w:val="26"/>
              <w:szCs w:val="26"/>
            </w:rPr>
          </w:rPrChange>
        </w:rPr>
        <w:t>của</w:t>
      </w:r>
      <w:proofErr w:type="spellEnd"/>
      <w:r w:rsidR="00336648" w:rsidRPr="00B41112">
        <w:rPr>
          <w:sz w:val="26"/>
          <w:szCs w:val="26"/>
          <w:rPrChange w:id="30228" w:author="Le Minh Nghia" w:date="2019-10-09T10:56:00Z">
            <w:rPr>
              <w:sz w:val="26"/>
              <w:szCs w:val="26"/>
            </w:rPr>
          </w:rPrChange>
        </w:rPr>
        <w:t xml:space="preserve"> </w:t>
      </w:r>
      <w:proofErr w:type="spellStart"/>
      <w:r w:rsidR="00336648" w:rsidRPr="00B41112">
        <w:rPr>
          <w:sz w:val="26"/>
          <w:szCs w:val="26"/>
          <w:rPrChange w:id="30229" w:author="Le Minh Nghia" w:date="2019-10-09T10:56:00Z">
            <w:rPr>
              <w:sz w:val="26"/>
              <w:szCs w:val="26"/>
            </w:rPr>
          </w:rPrChange>
        </w:rPr>
        <w:t>người</w:t>
      </w:r>
      <w:proofErr w:type="spellEnd"/>
      <w:r w:rsidR="00336648" w:rsidRPr="00B41112">
        <w:rPr>
          <w:sz w:val="26"/>
          <w:szCs w:val="26"/>
          <w:rPrChange w:id="30230" w:author="Le Minh Nghia" w:date="2019-10-09T10:56:00Z">
            <w:rPr>
              <w:sz w:val="26"/>
              <w:szCs w:val="26"/>
            </w:rPr>
          </w:rPrChange>
        </w:rPr>
        <w:t xml:space="preserve"> </w:t>
      </w:r>
      <w:proofErr w:type="spellStart"/>
      <w:r w:rsidR="00336648" w:rsidRPr="00B41112">
        <w:rPr>
          <w:sz w:val="26"/>
          <w:szCs w:val="26"/>
          <w:rPrChange w:id="30231" w:author="Le Minh Nghia" w:date="2019-10-09T10:56:00Z">
            <w:rPr>
              <w:sz w:val="26"/>
              <w:szCs w:val="26"/>
            </w:rPr>
          </w:rPrChange>
        </w:rPr>
        <w:t>dùng</w:t>
      </w:r>
      <w:proofErr w:type="spellEnd"/>
      <w:r w:rsidR="00336648" w:rsidRPr="00B41112">
        <w:rPr>
          <w:sz w:val="26"/>
          <w:szCs w:val="26"/>
          <w:rPrChange w:id="30232" w:author="Le Minh Nghia" w:date="2019-10-09T10:56:00Z">
            <w:rPr>
              <w:sz w:val="26"/>
              <w:szCs w:val="26"/>
            </w:rPr>
          </w:rPrChange>
        </w:rPr>
        <w:t xml:space="preserve"> </w:t>
      </w:r>
      <w:proofErr w:type="spellStart"/>
      <w:r w:rsidR="00336648" w:rsidRPr="00B41112">
        <w:rPr>
          <w:sz w:val="26"/>
          <w:szCs w:val="26"/>
          <w:rPrChange w:id="30233" w:author="Le Minh Nghia" w:date="2019-10-09T10:56:00Z">
            <w:rPr>
              <w:sz w:val="26"/>
              <w:szCs w:val="26"/>
            </w:rPr>
          </w:rPrChange>
        </w:rPr>
        <w:t>gần</w:t>
      </w:r>
      <w:proofErr w:type="spellEnd"/>
      <w:r w:rsidR="00336648" w:rsidRPr="00B41112">
        <w:rPr>
          <w:sz w:val="26"/>
          <w:szCs w:val="26"/>
          <w:rPrChange w:id="30234" w:author="Le Minh Nghia" w:date="2019-10-09T10:56:00Z">
            <w:rPr>
              <w:sz w:val="26"/>
              <w:szCs w:val="26"/>
            </w:rPr>
          </w:rPrChange>
        </w:rPr>
        <w:t xml:space="preserve"> </w:t>
      </w:r>
      <w:proofErr w:type="spellStart"/>
      <w:r w:rsidR="00336648" w:rsidRPr="00B41112">
        <w:rPr>
          <w:sz w:val="26"/>
          <w:szCs w:val="26"/>
          <w:rPrChange w:id="30235" w:author="Le Minh Nghia" w:date="2019-10-09T10:56:00Z">
            <w:rPr>
              <w:sz w:val="26"/>
              <w:szCs w:val="26"/>
            </w:rPr>
          </w:rPrChange>
        </w:rPr>
        <w:t>đây</w:t>
      </w:r>
      <w:proofErr w:type="spellEnd"/>
      <w:r w:rsidR="00336648" w:rsidRPr="00B41112">
        <w:rPr>
          <w:sz w:val="26"/>
          <w:szCs w:val="26"/>
          <w:rPrChange w:id="30236" w:author="Le Minh Nghia" w:date="2019-10-09T10:56:00Z">
            <w:rPr>
              <w:sz w:val="26"/>
              <w:szCs w:val="26"/>
            </w:rPr>
          </w:rPrChange>
        </w:rPr>
        <w:t xml:space="preserve"> </w:t>
      </w:r>
      <w:proofErr w:type="spellStart"/>
      <w:r w:rsidR="00336648" w:rsidRPr="00B41112">
        <w:rPr>
          <w:sz w:val="26"/>
          <w:szCs w:val="26"/>
          <w:rPrChange w:id="30237" w:author="Le Minh Nghia" w:date="2019-10-09T10:56:00Z">
            <w:rPr>
              <w:sz w:val="26"/>
              <w:szCs w:val="26"/>
            </w:rPr>
          </w:rPrChange>
        </w:rPr>
        <w:t>nhất</w:t>
      </w:r>
      <w:proofErr w:type="spellEnd"/>
      <w:r w:rsidR="00336648" w:rsidRPr="00B41112">
        <w:rPr>
          <w:sz w:val="26"/>
          <w:szCs w:val="26"/>
          <w:rPrChange w:id="30238" w:author="Le Minh Nghia" w:date="2019-10-09T10:56:00Z">
            <w:rPr>
              <w:sz w:val="26"/>
              <w:szCs w:val="26"/>
            </w:rPr>
          </w:rPrChange>
        </w:rPr>
        <w:t xml:space="preserve"> </w:t>
      </w:r>
      <w:proofErr w:type="spellStart"/>
      <w:r w:rsidR="00336648" w:rsidRPr="00B41112">
        <w:rPr>
          <w:sz w:val="26"/>
          <w:szCs w:val="26"/>
          <w:rPrChange w:id="30239" w:author="Le Minh Nghia" w:date="2019-10-09T10:56:00Z">
            <w:rPr>
              <w:sz w:val="26"/>
              <w:szCs w:val="26"/>
            </w:rPr>
          </w:rPrChange>
        </w:rPr>
        <w:t>và</w:t>
      </w:r>
      <w:proofErr w:type="spellEnd"/>
      <w:r w:rsidR="00336648" w:rsidRPr="00B41112">
        <w:rPr>
          <w:sz w:val="26"/>
          <w:szCs w:val="26"/>
          <w:rPrChange w:id="30240" w:author="Le Minh Nghia" w:date="2019-10-09T10:56:00Z">
            <w:rPr>
              <w:sz w:val="26"/>
              <w:szCs w:val="26"/>
            </w:rPr>
          </w:rPrChange>
        </w:rPr>
        <w:t xml:space="preserve"> </w:t>
      </w:r>
      <w:proofErr w:type="spellStart"/>
      <w:r w:rsidR="00336648" w:rsidRPr="00B41112">
        <w:rPr>
          <w:sz w:val="26"/>
          <w:szCs w:val="26"/>
          <w:rPrChange w:id="30241" w:author="Le Minh Nghia" w:date="2019-10-09T10:56:00Z">
            <w:rPr>
              <w:sz w:val="26"/>
              <w:szCs w:val="26"/>
            </w:rPr>
          </w:rPrChange>
        </w:rPr>
        <w:t>chức</w:t>
      </w:r>
      <w:proofErr w:type="spellEnd"/>
      <w:r w:rsidR="00336648" w:rsidRPr="00B41112">
        <w:rPr>
          <w:sz w:val="26"/>
          <w:szCs w:val="26"/>
          <w:rPrChange w:id="30242" w:author="Le Minh Nghia" w:date="2019-10-09T10:56:00Z">
            <w:rPr>
              <w:sz w:val="26"/>
              <w:szCs w:val="26"/>
            </w:rPr>
          </w:rPrChange>
        </w:rPr>
        <w:t xml:space="preserve"> </w:t>
      </w:r>
      <w:proofErr w:type="spellStart"/>
      <w:r w:rsidR="00336648" w:rsidRPr="00B41112">
        <w:rPr>
          <w:sz w:val="26"/>
          <w:szCs w:val="26"/>
          <w:rPrChange w:id="30243" w:author="Le Minh Nghia" w:date="2019-10-09T10:56:00Z">
            <w:rPr>
              <w:sz w:val="26"/>
              <w:szCs w:val="26"/>
            </w:rPr>
          </w:rPrChange>
        </w:rPr>
        <w:t>năng</w:t>
      </w:r>
      <w:proofErr w:type="spellEnd"/>
      <w:r w:rsidR="00336648" w:rsidRPr="00B41112">
        <w:rPr>
          <w:sz w:val="26"/>
          <w:szCs w:val="26"/>
          <w:rPrChange w:id="30244" w:author="Le Minh Nghia" w:date="2019-10-09T10:56:00Z">
            <w:rPr>
              <w:sz w:val="26"/>
              <w:szCs w:val="26"/>
            </w:rPr>
          </w:rPrChange>
        </w:rPr>
        <w:t xml:space="preserve"> </w:t>
      </w:r>
      <w:proofErr w:type="spellStart"/>
      <w:r w:rsidR="00336648" w:rsidRPr="00B41112">
        <w:rPr>
          <w:sz w:val="26"/>
          <w:szCs w:val="26"/>
          <w:rPrChange w:id="30245" w:author="Le Minh Nghia" w:date="2019-10-09T10:56:00Z">
            <w:rPr>
              <w:sz w:val="26"/>
              <w:szCs w:val="26"/>
            </w:rPr>
          </w:rPrChange>
        </w:rPr>
        <w:t>nghỉ</w:t>
      </w:r>
      <w:proofErr w:type="spellEnd"/>
      <w:r w:rsidR="00336648" w:rsidRPr="00B41112">
        <w:rPr>
          <w:sz w:val="26"/>
          <w:szCs w:val="26"/>
          <w:rPrChange w:id="30246" w:author="Le Minh Nghia" w:date="2019-10-09T10:56:00Z">
            <w:rPr>
              <w:sz w:val="26"/>
              <w:szCs w:val="26"/>
            </w:rPr>
          </w:rPrChange>
        </w:rPr>
        <w:t xml:space="preserve"> </w:t>
      </w:r>
      <w:proofErr w:type="spellStart"/>
      <w:r w:rsidR="00336648" w:rsidRPr="00B41112">
        <w:rPr>
          <w:sz w:val="26"/>
          <w:szCs w:val="26"/>
          <w:rPrChange w:id="30247" w:author="Le Minh Nghia" w:date="2019-10-09T10:56:00Z">
            <w:rPr>
              <w:sz w:val="26"/>
              <w:szCs w:val="26"/>
            </w:rPr>
          </w:rPrChange>
        </w:rPr>
        <w:t>việc</w:t>
      </w:r>
      <w:proofErr w:type="spellEnd"/>
      <w:r w:rsidR="00336648" w:rsidRPr="00B41112">
        <w:rPr>
          <w:sz w:val="26"/>
          <w:szCs w:val="26"/>
          <w:rPrChange w:id="30248" w:author="Le Minh Nghia" w:date="2019-10-09T10:56:00Z">
            <w:rPr>
              <w:sz w:val="26"/>
              <w:szCs w:val="26"/>
            </w:rPr>
          </w:rPrChange>
        </w:rPr>
        <w:t xml:space="preserve"> </w:t>
      </w:r>
      <w:proofErr w:type="spellStart"/>
      <w:r w:rsidR="00336648" w:rsidRPr="00B41112">
        <w:rPr>
          <w:sz w:val="26"/>
          <w:szCs w:val="26"/>
          <w:rPrChange w:id="30249" w:author="Le Minh Nghia" w:date="2019-10-09T10:56:00Z">
            <w:rPr>
              <w:sz w:val="26"/>
              <w:szCs w:val="26"/>
            </w:rPr>
          </w:rPrChange>
        </w:rPr>
        <w:t>của</w:t>
      </w:r>
      <w:proofErr w:type="spellEnd"/>
      <w:r w:rsidR="00336648" w:rsidRPr="00B41112">
        <w:rPr>
          <w:sz w:val="26"/>
          <w:szCs w:val="26"/>
          <w:rPrChange w:id="30250" w:author="Le Minh Nghia" w:date="2019-10-09T10:56:00Z">
            <w:rPr>
              <w:sz w:val="26"/>
              <w:szCs w:val="26"/>
            </w:rPr>
          </w:rPrChange>
        </w:rPr>
        <w:t xml:space="preserve"> </w:t>
      </w:r>
      <w:proofErr w:type="spellStart"/>
      <w:r w:rsidR="00336648" w:rsidRPr="00B41112">
        <w:rPr>
          <w:sz w:val="26"/>
          <w:szCs w:val="26"/>
          <w:rPrChange w:id="30251" w:author="Le Minh Nghia" w:date="2019-10-09T10:56:00Z">
            <w:rPr>
              <w:sz w:val="26"/>
              <w:szCs w:val="26"/>
            </w:rPr>
          </w:rPrChange>
        </w:rPr>
        <w:t>cho</w:t>
      </w:r>
      <w:proofErr w:type="spellEnd"/>
      <w:r w:rsidR="00336648" w:rsidRPr="00B41112">
        <w:rPr>
          <w:sz w:val="26"/>
          <w:szCs w:val="26"/>
          <w:rPrChange w:id="30252" w:author="Le Minh Nghia" w:date="2019-10-09T10:56:00Z">
            <w:rPr>
              <w:sz w:val="26"/>
              <w:szCs w:val="26"/>
            </w:rPr>
          </w:rPrChange>
        </w:rPr>
        <w:t xml:space="preserve"> </w:t>
      </w:r>
      <w:proofErr w:type="spellStart"/>
      <w:r w:rsidR="00336648" w:rsidRPr="00B41112">
        <w:rPr>
          <w:sz w:val="26"/>
          <w:szCs w:val="26"/>
          <w:rPrChange w:id="30253" w:author="Le Minh Nghia" w:date="2019-10-09T10:56:00Z">
            <w:rPr>
              <w:sz w:val="26"/>
              <w:szCs w:val="26"/>
            </w:rPr>
          </w:rPrChange>
        </w:rPr>
        <w:t>họ</w:t>
      </w:r>
      <w:proofErr w:type="spellEnd"/>
      <w:r w:rsidR="00336648" w:rsidRPr="00B41112">
        <w:rPr>
          <w:sz w:val="26"/>
          <w:szCs w:val="26"/>
          <w:rPrChange w:id="30254" w:author="Le Minh Nghia" w:date="2019-10-09T10:56:00Z">
            <w:rPr>
              <w:sz w:val="26"/>
              <w:szCs w:val="26"/>
            </w:rPr>
          </w:rPrChange>
        </w:rPr>
        <w:t xml:space="preserve"> </w:t>
      </w:r>
      <w:proofErr w:type="spellStart"/>
      <w:r w:rsidR="00336648" w:rsidRPr="00B41112">
        <w:rPr>
          <w:sz w:val="26"/>
          <w:szCs w:val="26"/>
          <w:rPrChange w:id="30255" w:author="Le Minh Nghia" w:date="2019-10-09T10:56:00Z">
            <w:rPr>
              <w:sz w:val="26"/>
              <w:szCs w:val="26"/>
            </w:rPr>
          </w:rPrChange>
        </w:rPr>
        <w:t>thực</w:t>
      </w:r>
      <w:proofErr w:type="spellEnd"/>
      <w:r w:rsidR="00336648" w:rsidRPr="00B41112">
        <w:rPr>
          <w:sz w:val="26"/>
          <w:szCs w:val="26"/>
          <w:rPrChange w:id="30256" w:author="Le Minh Nghia" w:date="2019-10-09T10:56:00Z">
            <w:rPr>
              <w:sz w:val="26"/>
              <w:szCs w:val="26"/>
            </w:rPr>
          </w:rPrChange>
        </w:rPr>
        <w:t xml:space="preserve"> </w:t>
      </w:r>
      <w:proofErr w:type="spellStart"/>
      <w:r w:rsidR="00336648" w:rsidRPr="00B41112">
        <w:rPr>
          <w:sz w:val="26"/>
          <w:szCs w:val="26"/>
          <w:rPrChange w:id="30257" w:author="Le Minh Nghia" w:date="2019-10-09T10:56:00Z">
            <w:rPr>
              <w:sz w:val="26"/>
              <w:szCs w:val="26"/>
            </w:rPr>
          </w:rPrChange>
        </w:rPr>
        <w:t>hiện</w:t>
      </w:r>
      <w:proofErr w:type="spellEnd"/>
      <w:r w:rsidR="00336648" w:rsidRPr="00B41112">
        <w:rPr>
          <w:sz w:val="26"/>
          <w:szCs w:val="26"/>
          <w:rPrChange w:id="30258" w:author="Le Minh Nghia" w:date="2019-10-09T10:56:00Z">
            <w:rPr>
              <w:sz w:val="26"/>
              <w:szCs w:val="26"/>
            </w:rPr>
          </w:rPrChange>
        </w:rPr>
        <w:t xml:space="preserve">. Sau </w:t>
      </w:r>
      <w:proofErr w:type="spellStart"/>
      <w:r w:rsidR="00336648" w:rsidRPr="00B41112">
        <w:rPr>
          <w:sz w:val="26"/>
          <w:szCs w:val="26"/>
          <w:rPrChange w:id="30259" w:author="Le Minh Nghia" w:date="2019-10-09T10:56:00Z">
            <w:rPr>
              <w:sz w:val="26"/>
              <w:szCs w:val="26"/>
            </w:rPr>
          </w:rPrChange>
        </w:rPr>
        <w:t>khi</w:t>
      </w:r>
      <w:proofErr w:type="spellEnd"/>
      <w:r w:rsidR="00336648" w:rsidRPr="00B41112">
        <w:rPr>
          <w:sz w:val="26"/>
          <w:szCs w:val="26"/>
          <w:rPrChange w:id="30260" w:author="Le Minh Nghia" w:date="2019-10-09T10:56:00Z">
            <w:rPr>
              <w:sz w:val="26"/>
              <w:szCs w:val="26"/>
            </w:rPr>
          </w:rPrChange>
        </w:rPr>
        <w:t xml:space="preserve"> </w:t>
      </w:r>
      <w:proofErr w:type="spellStart"/>
      <w:r w:rsidR="00336648" w:rsidRPr="00B41112">
        <w:rPr>
          <w:sz w:val="26"/>
          <w:szCs w:val="26"/>
          <w:rPrChange w:id="30261" w:author="Le Minh Nghia" w:date="2019-10-09T10:56:00Z">
            <w:rPr>
              <w:sz w:val="26"/>
              <w:szCs w:val="26"/>
            </w:rPr>
          </w:rPrChange>
        </w:rPr>
        <w:t>ấn</w:t>
      </w:r>
      <w:proofErr w:type="spellEnd"/>
      <w:r w:rsidR="00336648" w:rsidRPr="00B41112">
        <w:rPr>
          <w:sz w:val="26"/>
          <w:szCs w:val="26"/>
          <w:rPrChange w:id="30262" w:author="Le Minh Nghia" w:date="2019-10-09T10:56:00Z">
            <w:rPr>
              <w:sz w:val="26"/>
              <w:szCs w:val="26"/>
            </w:rPr>
          </w:rPrChange>
        </w:rPr>
        <w:t xml:space="preserve"> </w:t>
      </w:r>
      <w:proofErr w:type="spellStart"/>
      <w:r w:rsidR="00336648" w:rsidRPr="00B41112">
        <w:rPr>
          <w:sz w:val="26"/>
          <w:szCs w:val="26"/>
          <w:rPrChange w:id="30263" w:author="Le Minh Nghia" w:date="2019-10-09T10:56:00Z">
            <w:rPr>
              <w:sz w:val="26"/>
              <w:szCs w:val="26"/>
            </w:rPr>
          </w:rPrChange>
        </w:rPr>
        <w:t>nút</w:t>
      </w:r>
      <w:proofErr w:type="spellEnd"/>
      <w:r w:rsidR="00336648" w:rsidRPr="00B41112">
        <w:rPr>
          <w:sz w:val="26"/>
          <w:szCs w:val="26"/>
          <w:rPrChange w:id="30264" w:author="Le Minh Nghia" w:date="2019-10-09T10:56:00Z">
            <w:rPr>
              <w:sz w:val="26"/>
              <w:szCs w:val="26"/>
            </w:rPr>
          </w:rPrChange>
        </w:rPr>
        <w:t xml:space="preserve"> </w:t>
      </w:r>
      <w:proofErr w:type="spellStart"/>
      <w:r w:rsidR="00336648" w:rsidRPr="00B41112">
        <w:rPr>
          <w:sz w:val="26"/>
          <w:szCs w:val="26"/>
          <w:rPrChange w:id="30265" w:author="Le Minh Nghia" w:date="2019-10-09T10:56:00Z">
            <w:rPr>
              <w:sz w:val="26"/>
              <w:szCs w:val="26"/>
            </w:rPr>
          </w:rPrChange>
        </w:rPr>
        <w:t>Nghỉ</w:t>
      </w:r>
      <w:proofErr w:type="spellEnd"/>
      <w:r w:rsidR="00336648" w:rsidRPr="00B41112">
        <w:rPr>
          <w:sz w:val="26"/>
          <w:szCs w:val="26"/>
          <w:rPrChange w:id="30266" w:author="Le Minh Nghia" w:date="2019-10-09T10:56:00Z">
            <w:rPr>
              <w:sz w:val="26"/>
              <w:szCs w:val="26"/>
            </w:rPr>
          </w:rPrChange>
        </w:rPr>
        <w:t xml:space="preserve"> </w:t>
      </w:r>
      <w:proofErr w:type="spellStart"/>
      <w:r w:rsidR="00336648" w:rsidRPr="00B41112">
        <w:rPr>
          <w:sz w:val="26"/>
          <w:szCs w:val="26"/>
          <w:rPrChange w:id="30267" w:author="Le Minh Nghia" w:date="2019-10-09T10:56:00Z">
            <w:rPr>
              <w:sz w:val="26"/>
              <w:szCs w:val="26"/>
            </w:rPr>
          </w:rPrChange>
        </w:rPr>
        <w:t>việc</w:t>
      </w:r>
      <w:proofErr w:type="spellEnd"/>
      <w:r w:rsidR="00336648" w:rsidRPr="00B41112">
        <w:rPr>
          <w:sz w:val="26"/>
          <w:szCs w:val="26"/>
          <w:rPrChange w:id="30268" w:author="Le Minh Nghia" w:date="2019-10-09T10:56:00Z">
            <w:rPr>
              <w:sz w:val="26"/>
              <w:szCs w:val="26"/>
            </w:rPr>
          </w:rPrChange>
        </w:rPr>
        <w:t xml:space="preserve"> </w:t>
      </w:r>
      <w:proofErr w:type="spellStart"/>
      <w:r w:rsidR="00336648" w:rsidRPr="00B41112">
        <w:rPr>
          <w:sz w:val="26"/>
          <w:szCs w:val="26"/>
          <w:rPrChange w:id="30269" w:author="Le Minh Nghia" w:date="2019-10-09T10:56:00Z">
            <w:rPr>
              <w:sz w:val="26"/>
              <w:szCs w:val="26"/>
            </w:rPr>
          </w:rPrChange>
        </w:rPr>
        <w:t>thì</w:t>
      </w:r>
      <w:proofErr w:type="spellEnd"/>
      <w:r w:rsidR="00336648" w:rsidRPr="00B41112">
        <w:rPr>
          <w:sz w:val="26"/>
          <w:szCs w:val="26"/>
          <w:rPrChange w:id="30270" w:author="Le Minh Nghia" w:date="2019-10-09T10:56:00Z">
            <w:rPr>
              <w:sz w:val="26"/>
              <w:szCs w:val="26"/>
            </w:rPr>
          </w:rPrChange>
        </w:rPr>
        <w:t xml:space="preserve"> </w:t>
      </w:r>
      <w:proofErr w:type="spellStart"/>
      <w:r w:rsidR="00336648" w:rsidRPr="00B41112">
        <w:rPr>
          <w:sz w:val="26"/>
          <w:szCs w:val="26"/>
          <w:rPrChange w:id="30271" w:author="Le Minh Nghia" w:date="2019-10-09T10:56:00Z">
            <w:rPr>
              <w:sz w:val="26"/>
              <w:szCs w:val="26"/>
            </w:rPr>
          </w:rPrChange>
        </w:rPr>
        <w:t>sẽ</w:t>
      </w:r>
      <w:proofErr w:type="spellEnd"/>
      <w:r w:rsidR="00336648" w:rsidRPr="00B41112">
        <w:rPr>
          <w:sz w:val="26"/>
          <w:szCs w:val="26"/>
          <w:rPrChange w:id="30272" w:author="Le Minh Nghia" w:date="2019-10-09T10:56:00Z">
            <w:rPr>
              <w:sz w:val="26"/>
              <w:szCs w:val="26"/>
            </w:rPr>
          </w:rPrChange>
        </w:rPr>
        <w:t xml:space="preserve"> </w:t>
      </w:r>
      <w:proofErr w:type="spellStart"/>
      <w:r w:rsidR="00336648" w:rsidRPr="00B41112">
        <w:rPr>
          <w:sz w:val="26"/>
          <w:szCs w:val="26"/>
          <w:rPrChange w:id="30273" w:author="Le Minh Nghia" w:date="2019-10-09T10:56:00Z">
            <w:rPr>
              <w:sz w:val="26"/>
              <w:szCs w:val="26"/>
            </w:rPr>
          </w:rPrChange>
        </w:rPr>
        <w:t>hỏi</w:t>
      </w:r>
      <w:proofErr w:type="spellEnd"/>
      <w:r w:rsidR="00336648" w:rsidRPr="00B41112">
        <w:rPr>
          <w:sz w:val="26"/>
          <w:szCs w:val="26"/>
          <w:rPrChange w:id="30274" w:author="Le Minh Nghia" w:date="2019-10-09T10:56:00Z">
            <w:rPr>
              <w:sz w:val="26"/>
              <w:szCs w:val="26"/>
            </w:rPr>
          </w:rPrChange>
        </w:rPr>
        <w:t xml:space="preserve"> </w:t>
      </w:r>
      <w:proofErr w:type="spellStart"/>
      <w:r w:rsidR="00336648" w:rsidRPr="00B41112">
        <w:rPr>
          <w:sz w:val="26"/>
          <w:szCs w:val="26"/>
          <w:rPrChange w:id="30275" w:author="Le Minh Nghia" w:date="2019-10-09T10:56:00Z">
            <w:rPr>
              <w:sz w:val="26"/>
              <w:szCs w:val="26"/>
            </w:rPr>
          </w:rPrChange>
        </w:rPr>
        <w:t>người</w:t>
      </w:r>
      <w:proofErr w:type="spellEnd"/>
      <w:r w:rsidR="00336648" w:rsidRPr="00B41112">
        <w:rPr>
          <w:sz w:val="26"/>
          <w:szCs w:val="26"/>
          <w:rPrChange w:id="30276" w:author="Le Minh Nghia" w:date="2019-10-09T10:56:00Z">
            <w:rPr>
              <w:sz w:val="26"/>
              <w:szCs w:val="26"/>
            </w:rPr>
          </w:rPrChange>
        </w:rPr>
        <w:t xml:space="preserve"> </w:t>
      </w:r>
      <w:proofErr w:type="spellStart"/>
      <w:r w:rsidR="00336648" w:rsidRPr="00B41112">
        <w:rPr>
          <w:sz w:val="26"/>
          <w:szCs w:val="26"/>
          <w:rPrChange w:id="30277" w:author="Le Minh Nghia" w:date="2019-10-09T10:56:00Z">
            <w:rPr>
              <w:sz w:val="26"/>
              <w:szCs w:val="26"/>
            </w:rPr>
          </w:rPrChange>
        </w:rPr>
        <w:t>dùng</w:t>
      </w:r>
      <w:proofErr w:type="spellEnd"/>
      <w:r w:rsidR="00336648" w:rsidRPr="00B41112">
        <w:rPr>
          <w:sz w:val="26"/>
          <w:szCs w:val="26"/>
          <w:rPrChange w:id="30278" w:author="Le Minh Nghia" w:date="2019-10-09T10:56:00Z">
            <w:rPr>
              <w:sz w:val="26"/>
              <w:szCs w:val="26"/>
            </w:rPr>
          </w:rPrChange>
        </w:rPr>
        <w:t xml:space="preserve"> </w:t>
      </w:r>
      <w:proofErr w:type="spellStart"/>
      <w:r w:rsidR="00336648" w:rsidRPr="00B41112">
        <w:rPr>
          <w:sz w:val="26"/>
          <w:szCs w:val="26"/>
          <w:rPrChange w:id="30279" w:author="Le Minh Nghia" w:date="2019-10-09T10:56:00Z">
            <w:rPr>
              <w:sz w:val="26"/>
              <w:szCs w:val="26"/>
            </w:rPr>
          </w:rPrChange>
        </w:rPr>
        <w:t>có</w:t>
      </w:r>
      <w:proofErr w:type="spellEnd"/>
      <w:r w:rsidR="00336648" w:rsidRPr="00B41112">
        <w:rPr>
          <w:sz w:val="26"/>
          <w:szCs w:val="26"/>
          <w:rPrChange w:id="30280" w:author="Le Minh Nghia" w:date="2019-10-09T10:56:00Z">
            <w:rPr>
              <w:sz w:val="26"/>
              <w:szCs w:val="26"/>
            </w:rPr>
          </w:rPrChange>
        </w:rPr>
        <w:t xml:space="preserve"> </w:t>
      </w:r>
      <w:proofErr w:type="spellStart"/>
      <w:r w:rsidR="00336648" w:rsidRPr="00B41112">
        <w:rPr>
          <w:sz w:val="26"/>
          <w:szCs w:val="26"/>
          <w:rPrChange w:id="30281" w:author="Le Minh Nghia" w:date="2019-10-09T10:56:00Z">
            <w:rPr>
              <w:sz w:val="26"/>
              <w:szCs w:val="26"/>
            </w:rPr>
          </w:rPrChange>
        </w:rPr>
        <w:t>muốn</w:t>
      </w:r>
      <w:proofErr w:type="spellEnd"/>
      <w:r w:rsidR="00336648" w:rsidRPr="00B41112">
        <w:rPr>
          <w:sz w:val="26"/>
          <w:szCs w:val="26"/>
          <w:rPrChange w:id="30282" w:author="Le Minh Nghia" w:date="2019-10-09T10:56:00Z">
            <w:rPr>
              <w:sz w:val="26"/>
              <w:szCs w:val="26"/>
            </w:rPr>
          </w:rPrChange>
        </w:rPr>
        <w:t xml:space="preserve"> </w:t>
      </w:r>
      <w:proofErr w:type="spellStart"/>
      <w:r w:rsidR="00336648" w:rsidRPr="00B41112">
        <w:rPr>
          <w:sz w:val="26"/>
          <w:szCs w:val="26"/>
          <w:rPrChange w:id="30283" w:author="Le Minh Nghia" w:date="2019-10-09T10:56:00Z">
            <w:rPr>
              <w:sz w:val="26"/>
              <w:szCs w:val="26"/>
            </w:rPr>
          </w:rPrChange>
        </w:rPr>
        <w:t>nghỉ</w:t>
      </w:r>
      <w:proofErr w:type="spellEnd"/>
      <w:r w:rsidR="00336648" w:rsidRPr="00B41112">
        <w:rPr>
          <w:sz w:val="26"/>
          <w:szCs w:val="26"/>
          <w:rPrChange w:id="30284" w:author="Le Minh Nghia" w:date="2019-10-09T10:56:00Z">
            <w:rPr>
              <w:sz w:val="26"/>
              <w:szCs w:val="26"/>
            </w:rPr>
          </w:rPrChange>
        </w:rPr>
        <w:t xml:space="preserve"> </w:t>
      </w:r>
      <w:proofErr w:type="spellStart"/>
      <w:r w:rsidR="00336648" w:rsidRPr="00B41112">
        <w:rPr>
          <w:sz w:val="26"/>
          <w:szCs w:val="26"/>
          <w:rPrChange w:id="30285" w:author="Le Minh Nghia" w:date="2019-10-09T10:56:00Z">
            <w:rPr>
              <w:sz w:val="26"/>
              <w:szCs w:val="26"/>
            </w:rPr>
          </w:rPrChange>
        </w:rPr>
        <w:t>việc</w:t>
      </w:r>
      <w:proofErr w:type="spellEnd"/>
      <w:r w:rsidR="00336648" w:rsidRPr="00B41112">
        <w:rPr>
          <w:sz w:val="26"/>
          <w:szCs w:val="26"/>
          <w:rPrChange w:id="30286" w:author="Le Minh Nghia" w:date="2019-10-09T10:56:00Z">
            <w:rPr>
              <w:sz w:val="26"/>
              <w:szCs w:val="26"/>
            </w:rPr>
          </w:rPrChange>
        </w:rPr>
        <w:t xml:space="preserve"> </w:t>
      </w:r>
      <w:proofErr w:type="spellStart"/>
      <w:r w:rsidR="00336648" w:rsidRPr="00B41112">
        <w:rPr>
          <w:sz w:val="26"/>
          <w:szCs w:val="26"/>
          <w:rPrChange w:id="30287" w:author="Le Minh Nghia" w:date="2019-10-09T10:56:00Z">
            <w:rPr>
              <w:sz w:val="26"/>
              <w:szCs w:val="26"/>
            </w:rPr>
          </w:rPrChange>
        </w:rPr>
        <w:t>hiện</w:t>
      </w:r>
      <w:proofErr w:type="spellEnd"/>
      <w:r w:rsidR="00336648" w:rsidRPr="00B41112">
        <w:rPr>
          <w:sz w:val="26"/>
          <w:szCs w:val="26"/>
          <w:rPrChange w:id="30288" w:author="Le Minh Nghia" w:date="2019-10-09T10:56:00Z">
            <w:rPr>
              <w:sz w:val="26"/>
              <w:szCs w:val="26"/>
            </w:rPr>
          </w:rPrChange>
        </w:rPr>
        <w:t xml:space="preserve"> </w:t>
      </w:r>
      <w:proofErr w:type="spellStart"/>
      <w:r w:rsidR="00336648" w:rsidRPr="00B41112">
        <w:rPr>
          <w:sz w:val="26"/>
          <w:szCs w:val="26"/>
          <w:rPrChange w:id="30289" w:author="Le Minh Nghia" w:date="2019-10-09T10:56:00Z">
            <w:rPr>
              <w:sz w:val="26"/>
              <w:szCs w:val="26"/>
            </w:rPr>
          </w:rPrChange>
        </w:rPr>
        <w:t>tại</w:t>
      </w:r>
      <w:proofErr w:type="spellEnd"/>
      <w:r w:rsidR="00336648" w:rsidRPr="00B41112">
        <w:rPr>
          <w:sz w:val="26"/>
          <w:szCs w:val="26"/>
          <w:rPrChange w:id="30290" w:author="Le Minh Nghia" w:date="2019-10-09T10:56:00Z">
            <w:rPr>
              <w:sz w:val="26"/>
              <w:szCs w:val="26"/>
            </w:rPr>
          </w:rPrChange>
        </w:rPr>
        <w:t xml:space="preserve"> </w:t>
      </w:r>
      <w:proofErr w:type="spellStart"/>
      <w:r w:rsidR="00336648" w:rsidRPr="00B41112">
        <w:rPr>
          <w:sz w:val="26"/>
          <w:szCs w:val="26"/>
          <w:rPrChange w:id="30291" w:author="Le Minh Nghia" w:date="2019-10-09T10:56:00Z">
            <w:rPr>
              <w:sz w:val="26"/>
              <w:szCs w:val="26"/>
            </w:rPr>
          </w:rPrChange>
        </w:rPr>
        <w:t>không</w:t>
      </w:r>
      <w:proofErr w:type="spellEnd"/>
      <w:r w:rsidR="000B68E9" w:rsidRPr="00B41112">
        <w:rPr>
          <w:sz w:val="26"/>
          <w:szCs w:val="26"/>
          <w:rPrChange w:id="30292" w:author="Le Minh Nghia" w:date="2019-10-09T10:56:00Z">
            <w:rPr>
              <w:sz w:val="26"/>
              <w:szCs w:val="26"/>
            </w:rPr>
          </w:rPrChange>
        </w:rPr>
        <w:t xml:space="preserve">, </w:t>
      </w:r>
      <w:proofErr w:type="spellStart"/>
      <w:r w:rsidR="000B68E9" w:rsidRPr="00B41112">
        <w:rPr>
          <w:sz w:val="26"/>
          <w:szCs w:val="26"/>
          <w:rPrChange w:id="30293" w:author="Le Minh Nghia" w:date="2019-10-09T10:56:00Z">
            <w:rPr>
              <w:sz w:val="26"/>
              <w:szCs w:val="26"/>
            </w:rPr>
          </w:rPrChange>
        </w:rPr>
        <w:t>nếu</w:t>
      </w:r>
      <w:proofErr w:type="spellEnd"/>
      <w:r w:rsidR="000B68E9" w:rsidRPr="00B41112">
        <w:rPr>
          <w:sz w:val="26"/>
          <w:szCs w:val="26"/>
          <w:rPrChange w:id="30294" w:author="Le Minh Nghia" w:date="2019-10-09T10:56:00Z">
            <w:rPr>
              <w:sz w:val="26"/>
              <w:szCs w:val="26"/>
            </w:rPr>
          </w:rPrChange>
        </w:rPr>
        <w:t xml:space="preserve"> </w:t>
      </w:r>
      <w:proofErr w:type="spellStart"/>
      <w:r w:rsidR="000B68E9" w:rsidRPr="00B41112">
        <w:rPr>
          <w:sz w:val="26"/>
          <w:szCs w:val="26"/>
          <w:rPrChange w:id="30295" w:author="Le Minh Nghia" w:date="2019-10-09T10:56:00Z">
            <w:rPr>
              <w:sz w:val="26"/>
              <w:szCs w:val="26"/>
            </w:rPr>
          </w:rPrChange>
        </w:rPr>
        <w:t>có</w:t>
      </w:r>
      <w:proofErr w:type="spellEnd"/>
      <w:r w:rsidR="000B68E9" w:rsidRPr="00B41112">
        <w:rPr>
          <w:sz w:val="26"/>
          <w:szCs w:val="26"/>
          <w:rPrChange w:id="30296" w:author="Le Minh Nghia" w:date="2019-10-09T10:56:00Z">
            <w:rPr>
              <w:sz w:val="26"/>
              <w:szCs w:val="26"/>
            </w:rPr>
          </w:rPrChange>
        </w:rPr>
        <w:t xml:space="preserve"> </w:t>
      </w:r>
      <w:proofErr w:type="spellStart"/>
      <w:r w:rsidR="000B68E9" w:rsidRPr="00B41112">
        <w:rPr>
          <w:sz w:val="26"/>
          <w:szCs w:val="26"/>
          <w:rPrChange w:id="30297" w:author="Le Minh Nghia" w:date="2019-10-09T10:56:00Z">
            <w:rPr>
              <w:sz w:val="26"/>
              <w:szCs w:val="26"/>
            </w:rPr>
          </w:rPrChange>
        </w:rPr>
        <w:t>thì</w:t>
      </w:r>
      <w:proofErr w:type="spellEnd"/>
      <w:r w:rsidR="000B68E9" w:rsidRPr="00B41112">
        <w:rPr>
          <w:sz w:val="26"/>
          <w:szCs w:val="26"/>
          <w:rPrChange w:id="30298" w:author="Le Minh Nghia" w:date="2019-10-09T10:56:00Z">
            <w:rPr>
              <w:sz w:val="26"/>
              <w:szCs w:val="26"/>
            </w:rPr>
          </w:rPrChange>
        </w:rPr>
        <w:t xml:space="preserve"> </w:t>
      </w:r>
      <w:proofErr w:type="spellStart"/>
      <w:r w:rsidR="000B68E9" w:rsidRPr="00B41112">
        <w:rPr>
          <w:sz w:val="26"/>
          <w:szCs w:val="26"/>
          <w:rPrChange w:id="30299" w:author="Le Minh Nghia" w:date="2019-10-09T10:56:00Z">
            <w:rPr>
              <w:sz w:val="26"/>
              <w:szCs w:val="26"/>
            </w:rPr>
          </w:rPrChange>
        </w:rPr>
        <w:t>chọn</w:t>
      </w:r>
      <w:proofErr w:type="spellEnd"/>
      <w:r w:rsidR="000B68E9" w:rsidRPr="00B41112">
        <w:rPr>
          <w:sz w:val="26"/>
          <w:szCs w:val="26"/>
          <w:rPrChange w:id="30300" w:author="Le Minh Nghia" w:date="2019-10-09T10:56:00Z">
            <w:rPr>
              <w:sz w:val="26"/>
              <w:szCs w:val="26"/>
            </w:rPr>
          </w:rPrChange>
        </w:rPr>
        <w:t xml:space="preserve"> </w:t>
      </w:r>
      <w:proofErr w:type="spellStart"/>
      <w:r w:rsidR="000B68E9" w:rsidRPr="00B41112">
        <w:rPr>
          <w:sz w:val="26"/>
          <w:szCs w:val="26"/>
          <w:rPrChange w:id="30301" w:author="Le Minh Nghia" w:date="2019-10-09T10:56:00Z">
            <w:rPr>
              <w:sz w:val="26"/>
              <w:szCs w:val="26"/>
            </w:rPr>
          </w:rPrChange>
        </w:rPr>
        <w:t>ngày</w:t>
      </w:r>
      <w:proofErr w:type="spellEnd"/>
      <w:r w:rsidR="000B68E9" w:rsidRPr="00B41112">
        <w:rPr>
          <w:sz w:val="26"/>
          <w:szCs w:val="26"/>
          <w:rPrChange w:id="30302" w:author="Le Minh Nghia" w:date="2019-10-09T10:56:00Z">
            <w:rPr>
              <w:sz w:val="26"/>
              <w:szCs w:val="26"/>
            </w:rPr>
          </w:rPrChange>
        </w:rPr>
        <w:t xml:space="preserve"> </w:t>
      </w:r>
      <w:proofErr w:type="spellStart"/>
      <w:r w:rsidR="000B68E9" w:rsidRPr="00B41112">
        <w:rPr>
          <w:sz w:val="26"/>
          <w:szCs w:val="26"/>
          <w:rPrChange w:id="30303" w:author="Le Minh Nghia" w:date="2019-10-09T10:56:00Z">
            <w:rPr>
              <w:sz w:val="26"/>
              <w:szCs w:val="26"/>
            </w:rPr>
          </w:rPrChange>
        </w:rPr>
        <w:t>nghỉ</w:t>
      </w:r>
      <w:proofErr w:type="spellEnd"/>
      <w:r w:rsidR="000B68E9" w:rsidRPr="00B41112">
        <w:rPr>
          <w:sz w:val="26"/>
          <w:szCs w:val="26"/>
          <w:rPrChange w:id="30304" w:author="Le Minh Nghia" w:date="2019-10-09T10:56:00Z">
            <w:rPr>
              <w:sz w:val="26"/>
              <w:szCs w:val="26"/>
            </w:rPr>
          </w:rPrChange>
        </w:rPr>
        <w:t xml:space="preserve"> </w:t>
      </w:r>
      <w:proofErr w:type="spellStart"/>
      <w:r w:rsidR="000B68E9" w:rsidRPr="00B41112">
        <w:rPr>
          <w:sz w:val="26"/>
          <w:szCs w:val="26"/>
          <w:rPrChange w:id="30305" w:author="Le Minh Nghia" w:date="2019-10-09T10:56:00Z">
            <w:rPr>
              <w:sz w:val="26"/>
              <w:szCs w:val="26"/>
            </w:rPr>
          </w:rPrChange>
        </w:rPr>
        <w:t>việc</w:t>
      </w:r>
      <w:proofErr w:type="spellEnd"/>
      <w:r w:rsidR="000B68E9" w:rsidRPr="00B41112">
        <w:rPr>
          <w:sz w:val="26"/>
          <w:szCs w:val="26"/>
          <w:rPrChange w:id="30306" w:author="Le Minh Nghia" w:date="2019-10-09T10:56:00Z">
            <w:rPr>
              <w:sz w:val="26"/>
              <w:szCs w:val="26"/>
            </w:rPr>
          </w:rPrChange>
        </w:rPr>
        <w:t xml:space="preserve"> </w:t>
      </w:r>
      <w:proofErr w:type="spellStart"/>
      <w:r w:rsidR="000B68E9" w:rsidRPr="00B41112">
        <w:rPr>
          <w:sz w:val="26"/>
          <w:szCs w:val="26"/>
          <w:rPrChange w:id="30307" w:author="Le Minh Nghia" w:date="2019-10-09T10:56:00Z">
            <w:rPr>
              <w:sz w:val="26"/>
              <w:szCs w:val="26"/>
            </w:rPr>
          </w:rPrChange>
        </w:rPr>
        <w:t>và</w:t>
      </w:r>
      <w:proofErr w:type="spellEnd"/>
      <w:r w:rsidR="000B68E9" w:rsidRPr="00B41112">
        <w:rPr>
          <w:sz w:val="26"/>
          <w:szCs w:val="26"/>
          <w:rPrChange w:id="30308" w:author="Le Minh Nghia" w:date="2019-10-09T10:56:00Z">
            <w:rPr>
              <w:sz w:val="26"/>
              <w:szCs w:val="26"/>
            </w:rPr>
          </w:rPrChange>
        </w:rPr>
        <w:t xml:space="preserve"> </w:t>
      </w:r>
      <w:proofErr w:type="spellStart"/>
      <w:r w:rsidR="000B68E9" w:rsidRPr="00B41112">
        <w:rPr>
          <w:sz w:val="26"/>
          <w:szCs w:val="26"/>
          <w:rPrChange w:id="30309" w:author="Le Minh Nghia" w:date="2019-10-09T10:56:00Z">
            <w:rPr>
              <w:sz w:val="26"/>
              <w:szCs w:val="26"/>
            </w:rPr>
          </w:rPrChange>
        </w:rPr>
        <w:t>ngày</w:t>
      </w:r>
      <w:proofErr w:type="spellEnd"/>
      <w:r w:rsidR="000B68E9" w:rsidRPr="00B41112">
        <w:rPr>
          <w:sz w:val="26"/>
          <w:szCs w:val="26"/>
          <w:rPrChange w:id="30310" w:author="Le Minh Nghia" w:date="2019-10-09T10:56:00Z">
            <w:rPr>
              <w:sz w:val="26"/>
              <w:szCs w:val="26"/>
            </w:rPr>
          </w:rPrChange>
        </w:rPr>
        <w:t xml:space="preserve"> </w:t>
      </w:r>
      <w:proofErr w:type="spellStart"/>
      <w:r w:rsidR="000B68E9" w:rsidRPr="00B41112">
        <w:rPr>
          <w:sz w:val="26"/>
          <w:szCs w:val="26"/>
          <w:rPrChange w:id="30311" w:author="Le Minh Nghia" w:date="2019-10-09T10:56:00Z">
            <w:rPr>
              <w:sz w:val="26"/>
              <w:szCs w:val="26"/>
            </w:rPr>
          </w:rPrChange>
        </w:rPr>
        <w:t>nghỉ</w:t>
      </w:r>
      <w:proofErr w:type="spellEnd"/>
      <w:r w:rsidR="000B68E9" w:rsidRPr="00B41112">
        <w:rPr>
          <w:sz w:val="26"/>
          <w:szCs w:val="26"/>
          <w:rPrChange w:id="30312" w:author="Le Minh Nghia" w:date="2019-10-09T10:56:00Z">
            <w:rPr>
              <w:sz w:val="26"/>
              <w:szCs w:val="26"/>
            </w:rPr>
          </w:rPrChange>
        </w:rPr>
        <w:t xml:space="preserve"> </w:t>
      </w:r>
      <w:proofErr w:type="spellStart"/>
      <w:r w:rsidR="000B68E9" w:rsidRPr="00B41112">
        <w:rPr>
          <w:sz w:val="26"/>
          <w:szCs w:val="26"/>
          <w:rPrChange w:id="30313" w:author="Le Minh Nghia" w:date="2019-10-09T10:56:00Z">
            <w:rPr>
              <w:sz w:val="26"/>
              <w:szCs w:val="26"/>
            </w:rPr>
          </w:rPrChange>
        </w:rPr>
        <w:t>việc</w:t>
      </w:r>
      <w:proofErr w:type="spellEnd"/>
      <w:r w:rsidR="000B68E9" w:rsidRPr="00B41112">
        <w:rPr>
          <w:sz w:val="26"/>
          <w:szCs w:val="26"/>
          <w:rPrChange w:id="30314" w:author="Le Minh Nghia" w:date="2019-10-09T10:56:00Z">
            <w:rPr>
              <w:sz w:val="26"/>
              <w:szCs w:val="26"/>
            </w:rPr>
          </w:rPrChange>
        </w:rPr>
        <w:t xml:space="preserve"> </w:t>
      </w:r>
      <w:proofErr w:type="spellStart"/>
      <w:r w:rsidR="000B68E9" w:rsidRPr="00B41112">
        <w:rPr>
          <w:sz w:val="26"/>
          <w:szCs w:val="26"/>
          <w:rPrChange w:id="30315" w:author="Le Minh Nghia" w:date="2019-10-09T10:56:00Z">
            <w:rPr>
              <w:sz w:val="26"/>
              <w:szCs w:val="26"/>
            </w:rPr>
          </w:rPrChange>
        </w:rPr>
        <w:t>thì</w:t>
      </w:r>
      <w:proofErr w:type="spellEnd"/>
      <w:r w:rsidR="000B68E9" w:rsidRPr="00B41112">
        <w:rPr>
          <w:sz w:val="26"/>
          <w:szCs w:val="26"/>
          <w:rPrChange w:id="30316" w:author="Le Minh Nghia" w:date="2019-10-09T10:56:00Z">
            <w:rPr>
              <w:sz w:val="26"/>
              <w:szCs w:val="26"/>
            </w:rPr>
          </w:rPrChange>
        </w:rPr>
        <w:t xml:space="preserve"> </w:t>
      </w:r>
      <w:proofErr w:type="spellStart"/>
      <w:r w:rsidR="000B68E9" w:rsidRPr="00B41112">
        <w:rPr>
          <w:sz w:val="26"/>
          <w:szCs w:val="26"/>
          <w:rPrChange w:id="30317" w:author="Le Minh Nghia" w:date="2019-10-09T10:56:00Z">
            <w:rPr>
              <w:sz w:val="26"/>
              <w:szCs w:val="26"/>
            </w:rPr>
          </w:rPrChange>
        </w:rPr>
        <w:t>phải</w:t>
      </w:r>
      <w:proofErr w:type="spellEnd"/>
      <w:r w:rsidR="000B68E9" w:rsidRPr="00B41112">
        <w:rPr>
          <w:sz w:val="26"/>
          <w:szCs w:val="26"/>
          <w:rPrChange w:id="30318" w:author="Le Minh Nghia" w:date="2019-10-09T10:56:00Z">
            <w:rPr>
              <w:sz w:val="26"/>
              <w:szCs w:val="26"/>
            </w:rPr>
          </w:rPrChange>
        </w:rPr>
        <w:t xml:space="preserve"> </w:t>
      </w:r>
      <w:proofErr w:type="spellStart"/>
      <w:r w:rsidR="000B68E9" w:rsidRPr="00B41112">
        <w:rPr>
          <w:sz w:val="26"/>
          <w:szCs w:val="26"/>
          <w:rPrChange w:id="30319" w:author="Le Minh Nghia" w:date="2019-10-09T10:56:00Z">
            <w:rPr>
              <w:sz w:val="26"/>
              <w:szCs w:val="26"/>
            </w:rPr>
          </w:rPrChange>
        </w:rPr>
        <w:t>lớn</w:t>
      </w:r>
      <w:proofErr w:type="spellEnd"/>
      <w:r w:rsidR="000B68E9" w:rsidRPr="00B41112">
        <w:rPr>
          <w:sz w:val="26"/>
          <w:szCs w:val="26"/>
          <w:rPrChange w:id="30320" w:author="Le Minh Nghia" w:date="2019-10-09T10:56:00Z">
            <w:rPr>
              <w:sz w:val="26"/>
              <w:szCs w:val="26"/>
            </w:rPr>
          </w:rPrChange>
        </w:rPr>
        <w:t xml:space="preserve"> </w:t>
      </w:r>
      <w:proofErr w:type="spellStart"/>
      <w:r w:rsidR="000B68E9" w:rsidRPr="00B41112">
        <w:rPr>
          <w:sz w:val="26"/>
          <w:szCs w:val="26"/>
          <w:rPrChange w:id="30321" w:author="Le Minh Nghia" w:date="2019-10-09T10:56:00Z">
            <w:rPr>
              <w:sz w:val="26"/>
              <w:szCs w:val="26"/>
            </w:rPr>
          </w:rPrChange>
        </w:rPr>
        <w:t>hơn</w:t>
      </w:r>
      <w:proofErr w:type="spellEnd"/>
      <w:r w:rsidR="000B68E9" w:rsidRPr="00B41112">
        <w:rPr>
          <w:sz w:val="26"/>
          <w:szCs w:val="26"/>
          <w:rPrChange w:id="30322" w:author="Le Minh Nghia" w:date="2019-10-09T10:56:00Z">
            <w:rPr>
              <w:sz w:val="26"/>
              <w:szCs w:val="26"/>
            </w:rPr>
          </w:rPrChange>
        </w:rPr>
        <w:t xml:space="preserve"> </w:t>
      </w:r>
      <w:proofErr w:type="spellStart"/>
      <w:r w:rsidR="000B68E9" w:rsidRPr="00B41112">
        <w:rPr>
          <w:sz w:val="26"/>
          <w:szCs w:val="26"/>
          <w:rPrChange w:id="30323" w:author="Le Minh Nghia" w:date="2019-10-09T10:56:00Z">
            <w:rPr>
              <w:sz w:val="26"/>
              <w:szCs w:val="26"/>
            </w:rPr>
          </w:rPrChange>
        </w:rPr>
        <w:t>ngày</w:t>
      </w:r>
      <w:proofErr w:type="spellEnd"/>
      <w:r w:rsidR="000B68E9" w:rsidRPr="00B41112">
        <w:rPr>
          <w:sz w:val="26"/>
          <w:szCs w:val="26"/>
          <w:rPrChange w:id="30324" w:author="Le Minh Nghia" w:date="2019-10-09T10:56:00Z">
            <w:rPr>
              <w:sz w:val="26"/>
              <w:szCs w:val="26"/>
            </w:rPr>
          </w:rPrChange>
        </w:rPr>
        <w:t xml:space="preserve"> </w:t>
      </w:r>
      <w:proofErr w:type="spellStart"/>
      <w:r w:rsidR="000B68E9" w:rsidRPr="00B41112">
        <w:rPr>
          <w:sz w:val="26"/>
          <w:szCs w:val="26"/>
          <w:rPrChange w:id="30325" w:author="Le Minh Nghia" w:date="2019-10-09T10:56:00Z">
            <w:rPr>
              <w:sz w:val="26"/>
              <w:szCs w:val="26"/>
            </w:rPr>
          </w:rPrChange>
        </w:rPr>
        <w:t>vào</w:t>
      </w:r>
      <w:proofErr w:type="spellEnd"/>
      <w:r w:rsidR="000B68E9" w:rsidRPr="00B41112">
        <w:rPr>
          <w:sz w:val="26"/>
          <w:szCs w:val="26"/>
          <w:rPrChange w:id="30326" w:author="Le Minh Nghia" w:date="2019-10-09T10:56:00Z">
            <w:rPr>
              <w:sz w:val="26"/>
              <w:szCs w:val="26"/>
            </w:rPr>
          </w:rPrChange>
        </w:rPr>
        <w:t xml:space="preserve"> </w:t>
      </w:r>
      <w:proofErr w:type="spellStart"/>
      <w:r w:rsidR="000B68E9" w:rsidRPr="00B41112">
        <w:rPr>
          <w:sz w:val="26"/>
          <w:szCs w:val="26"/>
          <w:rPrChange w:id="30327" w:author="Le Minh Nghia" w:date="2019-10-09T10:56:00Z">
            <w:rPr>
              <w:sz w:val="26"/>
              <w:szCs w:val="26"/>
            </w:rPr>
          </w:rPrChange>
        </w:rPr>
        <w:t>làm</w:t>
      </w:r>
      <w:proofErr w:type="spellEnd"/>
      <w:r w:rsidR="000B68E9" w:rsidRPr="00B41112">
        <w:rPr>
          <w:sz w:val="26"/>
          <w:szCs w:val="26"/>
          <w:rPrChange w:id="30328" w:author="Le Minh Nghia" w:date="2019-10-09T10:56:00Z">
            <w:rPr>
              <w:sz w:val="26"/>
              <w:szCs w:val="26"/>
            </w:rPr>
          </w:rPrChange>
        </w:rPr>
        <w:t xml:space="preserve">. </w:t>
      </w:r>
    </w:p>
    <w:p w:rsidR="00336648" w:rsidRPr="00B41112" w:rsidRDefault="00336648" w:rsidP="00336648">
      <w:pPr>
        <w:rPr>
          <w:sz w:val="26"/>
          <w:szCs w:val="26"/>
          <w:rPrChange w:id="30329" w:author="Le Minh Nghia" w:date="2019-10-09T10:56:00Z">
            <w:rPr>
              <w:sz w:val="26"/>
              <w:szCs w:val="26"/>
            </w:rPr>
          </w:rPrChange>
        </w:rPr>
      </w:pPr>
      <w:r w:rsidRPr="00B41112">
        <w:rPr>
          <w:noProof/>
          <w:sz w:val="26"/>
          <w:szCs w:val="26"/>
          <w:rPrChange w:id="30330" w:author="Le Minh Nghia" w:date="2019-10-09T10:56:00Z">
            <w:rPr>
              <w:noProof/>
            </w:rPr>
          </w:rPrChange>
        </w:rPr>
        <w:drawing>
          <wp:inline distT="0" distB="0" distL="0" distR="0" wp14:anchorId="67F1015D" wp14:editId="0F261D3F">
            <wp:extent cx="5972175" cy="1760855"/>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1760855"/>
                    </a:xfrm>
                    <a:prstGeom prst="rect">
                      <a:avLst/>
                    </a:prstGeom>
                  </pic:spPr>
                </pic:pic>
              </a:graphicData>
            </a:graphic>
          </wp:inline>
        </w:drawing>
      </w:r>
    </w:p>
    <w:p w:rsidR="000B68E9" w:rsidRPr="00B41112" w:rsidRDefault="000B68E9" w:rsidP="000B68E9">
      <w:pPr>
        <w:ind w:left="709"/>
        <w:jc w:val="center"/>
        <w:rPr>
          <w:i/>
          <w:sz w:val="26"/>
          <w:szCs w:val="26"/>
          <w:rPrChange w:id="30331" w:author="Le Minh Nghia" w:date="2019-10-09T10:56:00Z">
            <w:rPr>
              <w:i/>
              <w:sz w:val="26"/>
              <w:szCs w:val="26"/>
            </w:rPr>
          </w:rPrChange>
        </w:rPr>
      </w:pPr>
      <w:proofErr w:type="spellStart"/>
      <w:r w:rsidRPr="00B41112">
        <w:rPr>
          <w:i/>
          <w:sz w:val="26"/>
          <w:szCs w:val="26"/>
          <w:rPrChange w:id="30332" w:author="Le Minh Nghia" w:date="2019-10-09T10:56:00Z">
            <w:rPr>
              <w:i/>
              <w:sz w:val="26"/>
              <w:szCs w:val="26"/>
            </w:rPr>
          </w:rPrChange>
        </w:rPr>
        <w:t>Hình</w:t>
      </w:r>
      <w:proofErr w:type="spellEnd"/>
      <w:r w:rsidRPr="00B41112">
        <w:rPr>
          <w:i/>
          <w:sz w:val="26"/>
          <w:szCs w:val="26"/>
          <w:rPrChange w:id="30333" w:author="Le Minh Nghia" w:date="2019-10-09T10:56:00Z">
            <w:rPr>
              <w:i/>
              <w:sz w:val="26"/>
              <w:szCs w:val="26"/>
            </w:rPr>
          </w:rPrChange>
        </w:rPr>
        <w:t xml:space="preserve"> 4.b.14.b.3 </w:t>
      </w:r>
      <w:proofErr w:type="spellStart"/>
      <w:r w:rsidRPr="00B41112">
        <w:rPr>
          <w:i/>
          <w:sz w:val="26"/>
          <w:szCs w:val="26"/>
          <w:rPrChange w:id="30334" w:author="Le Minh Nghia" w:date="2019-10-09T10:56:00Z">
            <w:rPr>
              <w:i/>
              <w:sz w:val="26"/>
              <w:szCs w:val="26"/>
            </w:rPr>
          </w:rPrChange>
        </w:rPr>
        <w:t>Giao</w:t>
      </w:r>
      <w:proofErr w:type="spellEnd"/>
      <w:r w:rsidRPr="00B41112">
        <w:rPr>
          <w:i/>
          <w:sz w:val="26"/>
          <w:szCs w:val="26"/>
          <w:rPrChange w:id="30335" w:author="Le Minh Nghia" w:date="2019-10-09T10:56:00Z">
            <w:rPr>
              <w:i/>
              <w:sz w:val="26"/>
              <w:szCs w:val="26"/>
            </w:rPr>
          </w:rPrChange>
        </w:rPr>
        <w:t xml:space="preserve"> </w:t>
      </w:r>
      <w:proofErr w:type="spellStart"/>
      <w:r w:rsidRPr="00B41112">
        <w:rPr>
          <w:i/>
          <w:sz w:val="26"/>
          <w:szCs w:val="26"/>
          <w:rPrChange w:id="30336" w:author="Le Minh Nghia" w:date="2019-10-09T10:56:00Z">
            <w:rPr>
              <w:i/>
              <w:sz w:val="26"/>
              <w:szCs w:val="26"/>
            </w:rPr>
          </w:rPrChange>
        </w:rPr>
        <w:t>diện</w:t>
      </w:r>
      <w:proofErr w:type="spellEnd"/>
      <w:r w:rsidRPr="00B41112">
        <w:rPr>
          <w:i/>
          <w:sz w:val="26"/>
          <w:szCs w:val="26"/>
          <w:rPrChange w:id="30337" w:author="Le Minh Nghia" w:date="2019-10-09T10:56:00Z">
            <w:rPr>
              <w:i/>
              <w:sz w:val="26"/>
              <w:szCs w:val="26"/>
            </w:rPr>
          </w:rPrChange>
        </w:rPr>
        <w:t xml:space="preserve"> </w:t>
      </w:r>
      <w:proofErr w:type="spellStart"/>
      <w:r w:rsidRPr="00B41112">
        <w:rPr>
          <w:i/>
          <w:sz w:val="26"/>
          <w:szCs w:val="26"/>
          <w:rPrChange w:id="30338" w:author="Le Minh Nghia" w:date="2019-10-09T10:56:00Z">
            <w:rPr>
              <w:i/>
              <w:sz w:val="26"/>
              <w:szCs w:val="26"/>
            </w:rPr>
          </w:rPrChange>
        </w:rPr>
        <w:t>trạng</w:t>
      </w:r>
      <w:proofErr w:type="spellEnd"/>
      <w:r w:rsidRPr="00B41112">
        <w:rPr>
          <w:i/>
          <w:sz w:val="26"/>
          <w:szCs w:val="26"/>
          <w:rPrChange w:id="30339" w:author="Le Minh Nghia" w:date="2019-10-09T10:56:00Z">
            <w:rPr>
              <w:i/>
              <w:sz w:val="26"/>
              <w:szCs w:val="26"/>
            </w:rPr>
          </w:rPrChange>
        </w:rPr>
        <w:t xml:space="preserve"> </w:t>
      </w:r>
      <w:proofErr w:type="spellStart"/>
      <w:r w:rsidRPr="00B41112">
        <w:rPr>
          <w:i/>
          <w:sz w:val="26"/>
          <w:szCs w:val="26"/>
          <w:rPrChange w:id="30340" w:author="Le Minh Nghia" w:date="2019-10-09T10:56:00Z">
            <w:rPr>
              <w:i/>
              <w:sz w:val="26"/>
              <w:szCs w:val="26"/>
            </w:rPr>
          </w:rPrChange>
        </w:rPr>
        <w:t>thái</w:t>
      </w:r>
      <w:proofErr w:type="spellEnd"/>
      <w:r w:rsidRPr="00B41112">
        <w:rPr>
          <w:i/>
          <w:sz w:val="26"/>
          <w:szCs w:val="26"/>
          <w:rPrChange w:id="30341" w:author="Le Minh Nghia" w:date="2019-10-09T10:56:00Z">
            <w:rPr>
              <w:i/>
              <w:sz w:val="26"/>
              <w:szCs w:val="26"/>
            </w:rPr>
          </w:rPrChange>
        </w:rPr>
        <w:t xml:space="preserve"> </w:t>
      </w:r>
      <w:proofErr w:type="spellStart"/>
      <w:r w:rsidRPr="00B41112">
        <w:rPr>
          <w:i/>
          <w:sz w:val="26"/>
          <w:szCs w:val="26"/>
          <w:rPrChange w:id="30342" w:author="Le Minh Nghia" w:date="2019-10-09T10:56:00Z">
            <w:rPr>
              <w:i/>
              <w:sz w:val="26"/>
              <w:szCs w:val="26"/>
            </w:rPr>
          </w:rPrChange>
        </w:rPr>
        <w:t>công</w:t>
      </w:r>
      <w:proofErr w:type="spellEnd"/>
      <w:r w:rsidRPr="00B41112">
        <w:rPr>
          <w:i/>
          <w:sz w:val="26"/>
          <w:szCs w:val="26"/>
          <w:rPrChange w:id="30343" w:author="Le Minh Nghia" w:date="2019-10-09T10:56:00Z">
            <w:rPr>
              <w:i/>
              <w:sz w:val="26"/>
              <w:szCs w:val="26"/>
            </w:rPr>
          </w:rPrChange>
        </w:rPr>
        <w:t xml:space="preserve"> </w:t>
      </w:r>
      <w:proofErr w:type="spellStart"/>
      <w:r w:rsidRPr="00B41112">
        <w:rPr>
          <w:i/>
          <w:sz w:val="26"/>
          <w:szCs w:val="26"/>
          <w:rPrChange w:id="30344" w:author="Le Minh Nghia" w:date="2019-10-09T10:56:00Z">
            <w:rPr>
              <w:i/>
              <w:sz w:val="26"/>
              <w:szCs w:val="26"/>
            </w:rPr>
          </w:rPrChange>
        </w:rPr>
        <w:t>việc</w:t>
      </w:r>
      <w:proofErr w:type="spellEnd"/>
      <w:r w:rsidRPr="00B41112">
        <w:rPr>
          <w:i/>
          <w:sz w:val="26"/>
          <w:szCs w:val="26"/>
          <w:rPrChange w:id="30345" w:author="Le Minh Nghia" w:date="2019-10-09T10:56:00Z">
            <w:rPr>
              <w:i/>
              <w:sz w:val="26"/>
              <w:szCs w:val="26"/>
            </w:rPr>
          </w:rPrChange>
        </w:rPr>
        <w:t xml:space="preserve"> </w:t>
      </w:r>
      <w:proofErr w:type="spellStart"/>
      <w:r w:rsidRPr="00B41112">
        <w:rPr>
          <w:i/>
          <w:sz w:val="26"/>
          <w:szCs w:val="26"/>
          <w:rPrChange w:id="30346" w:author="Le Minh Nghia" w:date="2019-10-09T10:56:00Z">
            <w:rPr>
              <w:i/>
              <w:sz w:val="26"/>
              <w:szCs w:val="26"/>
            </w:rPr>
          </w:rPrChange>
        </w:rPr>
        <w:t>của</w:t>
      </w:r>
      <w:proofErr w:type="spellEnd"/>
      <w:r w:rsidRPr="00B41112">
        <w:rPr>
          <w:i/>
          <w:sz w:val="26"/>
          <w:szCs w:val="26"/>
          <w:rPrChange w:id="30347" w:author="Le Minh Nghia" w:date="2019-10-09T10:56:00Z">
            <w:rPr>
              <w:i/>
              <w:sz w:val="26"/>
              <w:szCs w:val="26"/>
            </w:rPr>
          </w:rPrChange>
        </w:rPr>
        <w:t xml:space="preserve"> </w:t>
      </w:r>
      <w:proofErr w:type="spellStart"/>
      <w:r w:rsidRPr="00B41112">
        <w:rPr>
          <w:i/>
          <w:sz w:val="26"/>
          <w:szCs w:val="26"/>
          <w:rPrChange w:id="30348" w:author="Le Minh Nghia" w:date="2019-10-09T10:56:00Z">
            <w:rPr>
              <w:i/>
              <w:sz w:val="26"/>
              <w:szCs w:val="26"/>
            </w:rPr>
          </w:rPrChange>
        </w:rPr>
        <w:t>cựu</w:t>
      </w:r>
      <w:proofErr w:type="spellEnd"/>
      <w:r w:rsidRPr="00B41112">
        <w:rPr>
          <w:i/>
          <w:sz w:val="26"/>
          <w:szCs w:val="26"/>
          <w:rPrChange w:id="30349" w:author="Le Minh Nghia" w:date="2019-10-09T10:56:00Z">
            <w:rPr>
              <w:i/>
              <w:sz w:val="26"/>
              <w:szCs w:val="26"/>
            </w:rPr>
          </w:rPrChange>
        </w:rPr>
        <w:t xml:space="preserve"> </w:t>
      </w:r>
      <w:proofErr w:type="spellStart"/>
      <w:r w:rsidRPr="00B41112">
        <w:rPr>
          <w:i/>
          <w:sz w:val="26"/>
          <w:szCs w:val="26"/>
          <w:rPrChange w:id="30350" w:author="Le Minh Nghia" w:date="2019-10-09T10:56:00Z">
            <w:rPr>
              <w:i/>
              <w:sz w:val="26"/>
              <w:szCs w:val="26"/>
            </w:rPr>
          </w:rPrChange>
        </w:rPr>
        <w:t>sinh</w:t>
      </w:r>
      <w:proofErr w:type="spellEnd"/>
      <w:r w:rsidRPr="00B41112">
        <w:rPr>
          <w:i/>
          <w:sz w:val="26"/>
          <w:szCs w:val="26"/>
          <w:rPrChange w:id="30351" w:author="Le Minh Nghia" w:date="2019-10-09T10:56:00Z">
            <w:rPr>
              <w:i/>
              <w:sz w:val="26"/>
              <w:szCs w:val="26"/>
            </w:rPr>
          </w:rPrChange>
        </w:rPr>
        <w:t xml:space="preserve"> </w:t>
      </w:r>
      <w:proofErr w:type="spellStart"/>
      <w:r w:rsidRPr="00B41112">
        <w:rPr>
          <w:i/>
          <w:sz w:val="26"/>
          <w:szCs w:val="26"/>
          <w:rPrChange w:id="30352" w:author="Le Minh Nghia" w:date="2019-10-09T10:56:00Z">
            <w:rPr>
              <w:i/>
              <w:sz w:val="26"/>
              <w:szCs w:val="26"/>
            </w:rPr>
          </w:rPrChange>
        </w:rPr>
        <w:t>viên</w:t>
      </w:r>
      <w:proofErr w:type="spellEnd"/>
    </w:p>
    <w:p w:rsidR="000B68E9" w:rsidRPr="00B41112" w:rsidRDefault="000B68E9" w:rsidP="00336648">
      <w:pPr>
        <w:rPr>
          <w:sz w:val="26"/>
          <w:szCs w:val="26"/>
          <w:rPrChange w:id="30353" w:author="Le Minh Nghia" w:date="2019-10-09T10:56:00Z">
            <w:rPr>
              <w:sz w:val="26"/>
              <w:szCs w:val="26"/>
            </w:rPr>
          </w:rPrChange>
        </w:rPr>
      </w:pPr>
    </w:p>
    <w:p w:rsidR="000B68E9" w:rsidRPr="00B41112" w:rsidRDefault="000B68E9" w:rsidP="00336648">
      <w:pPr>
        <w:rPr>
          <w:sz w:val="26"/>
          <w:szCs w:val="26"/>
          <w:rPrChange w:id="30354" w:author="Le Minh Nghia" w:date="2019-10-09T10:56:00Z">
            <w:rPr>
              <w:sz w:val="26"/>
              <w:szCs w:val="26"/>
            </w:rPr>
          </w:rPrChange>
        </w:rPr>
      </w:pPr>
      <w:r w:rsidRPr="00B41112">
        <w:rPr>
          <w:noProof/>
          <w:sz w:val="26"/>
          <w:szCs w:val="26"/>
          <w:rPrChange w:id="30355" w:author="Le Minh Nghia" w:date="2019-10-09T10:56:00Z">
            <w:rPr>
              <w:noProof/>
            </w:rPr>
          </w:rPrChange>
        </w:rPr>
        <w:lastRenderedPageBreak/>
        <w:drawing>
          <wp:inline distT="0" distB="0" distL="0" distR="0" wp14:anchorId="5DFA3B4F" wp14:editId="29F97C07">
            <wp:extent cx="5972175" cy="1803400"/>
            <wp:effectExtent l="0" t="0" r="9525"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1803400"/>
                    </a:xfrm>
                    <a:prstGeom prst="rect">
                      <a:avLst/>
                    </a:prstGeom>
                  </pic:spPr>
                </pic:pic>
              </a:graphicData>
            </a:graphic>
          </wp:inline>
        </w:drawing>
      </w:r>
    </w:p>
    <w:p w:rsidR="000B68E9" w:rsidRPr="00B41112" w:rsidRDefault="000B68E9" w:rsidP="000B68E9">
      <w:pPr>
        <w:ind w:left="709"/>
        <w:jc w:val="center"/>
        <w:rPr>
          <w:i/>
          <w:sz w:val="26"/>
          <w:szCs w:val="26"/>
          <w:rPrChange w:id="30356" w:author="Le Minh Nghia" w:date="2019-10-09T10:56:00Z">
            <w:rPr>
              <w:i/>
              <w:sz w:val="26"/>
              <w:szCs w:val="26"/>
            </w:rPr>
          </w:rPrChange>
        </w:rPr>
      </w:pPr>
      <w:proofErr w:type="spellStart"/>
      <w:r w:rsidRPr="00B41112">
        <w:rPr>
          <w:i/>
          <w:sz w:val="26"/>
          <w:szCs w:val="26"/>
          <w:rPrChange w:id="30357" w:author="Le Minh Nghia" w:date="2019-10-09T10:56:00Z">
            <w:rPr>
              <w:i/>
              <w:sz w:val="26"/>
              <w:szCs w:val="26"/>
            </w:rPr>
          </w:rPrChange>
        </w:rPr>
        <w:t>Hình</w:t>
      </w:r>
      <w:proofErr w:type="spellEnd"/>
      <w:r w:rsidRPr="00B41112">
        <w:rPr>
          <w:i/>
          <w:sz w:val="26"/>
          <w:szCs w:val="26"/>
          <w:rPrChange w:id="30358" w:author="Le Minh Nghia" w:date="2019-10-09T10:56:00Z">
            <w:rPr>
              <w:i/>
              <w:sz w:val="26"/>
              <w:szCs w:val="26"/>
            </w:rPr>
          </w:rPrChange>
        </w:rPr>
        <w:t xml:space="preserve"> 4.b.14.b.3 </w:t>
      </w:r>
      <w:proofErr w:type="spellStart"/>
      <w:r w:rsidRPr="00B41112">
        <w:rPr>
          <w:i/>
          <w:sz w:val="26"/>
          <w:szCs w:val="26"/>
          <w:rPrChange w:id="30359" w:author="Le Minh Nghia" w:date="2019-10-09T10:56:00Z">
            <w:rPr>
              <w:i/>
              <w:sz w:val="26"/>
              <w:szCs w:val="26"/>
            </w:rPr>
          </w:rPrChange>
        </w:rPr>
        <w:t>Giao</w:t>
      </w:r>
      <w:proofErr w:type="spellEnd"/>
      <w:r w:rsidRPr="00B41112">
        <w:rPr>
          <w:i/>
          <w:sz w:val="26"/>
          <w:szCs w:val="26"/>
          <w:rPrChange w:id="30360" w:author="Le Minh Nghia" w:date="2019-10-09T10:56:00Z">
            <w:rPr>
              <w:i/>
              <w:sz w:val="26"/>
              <w:szCs w:val="26"/>
            </w:rPr>
          </w:rPrChange>
        </w:rPr>
        <w:t xml:space="preserve"> </w:t>
      </w:r>
      <w:proofErr w:type="spellStart"/>
      <w:r w:rsidRPr="00B41112">
        <w:rPr>
          <w:i/>
          <w:sz w:val="26"/>
          <w:szCs w:val="26"/>
          <w:rPrChange w:id="30361" w:author="Le Minh Nghia" w:date="2019-10-09T10:56:00Z">
            <w:rPr>
              <w:i/>
              <w:sz w:val="26"/>
              <w:szCs w:val="26"/>
            </w:rPr>
          </w:rPrChange>
        </w:rPr>
        <w:t>diện</w:t>
      </w:r>
      <w:proofErr w:type="spellEnd"/>
      <w:r w:rsidRPr="00B41112">
        <w:rPr>
          <w:i/>
          <w:sz w:val="26"/>
          <w:szCs w:val="26"/>
          <w:rPrChange w:id="30362" w:author="Le Minh Nghia" w:date="2019-10-09T10:56:00Z">
            <w:rPr>
              <w:i/>
              <w:sz w:val="26"/>
              <w:szCs w:val="26"/>
            </w:rPr>
          </w:rPrChange>
        </w:rPr>
        <w:t xml:space="preserve"> </w:t>
      </w:r>
      <w:proofErr w:type="spellStart"/>
      <w:r w:rsidRPr="00B41112">
        <w:rPr>
          <w:i/>
          <w:sz w:val="26"/>
          <w:szCs w:val="26"/>
          <w:rPrChange w:id="30363" w:author="Le Minh Nghia" w:date="2019-10-09T10:56:00Z">
            <w:rPr>
              <w:i/>
              <w:sz w:val="26"/>
              <w:szCs w:val="26"/>
            </w:rPr>
          </w:rPrChange>
        </w:rPr>
        <w:t>cập</w:t>
      </w:r>
      <w:proofErr w:type="spellEnd"/>
      <w:r w:rsidRPr="00B41112">
        <w:rPr>
          <w:i/>
          <w:sz w:val="26"/>
          <w:szCs w:val="26"/>
          <w:rPrChange w:id="30364" w:author="Le Minh Nghia" w:date="2019-10-09T10:56:00Z">
            <w:rPr>
              <w:i/>
              <w:sz w:val="26"/>
              <w:szCs w:val="26"/>
            </w:rPr>
          </w:rPrChange>
        </w:rPr>
        <w:t xml:space="preserve"> </w:t>
      </w:r>
      <w:proofErr w:type="spellStart"/>
      <w:r w:rsidRPr="00B41112">
        <w:rPr>
          <w:i/>
          <w:sz w:val="26"/>
          <w:szCs w:val="26"/>
          <w:rPrChange w:id="30365" w:author="Le Minh Nghia" w:date="2019-10-09T10:56:00Z">
            <w:rPr>
              <w:i/>
              <w:sz w:val="26"/>
              <w:szCs w:val="26"/>
            </w:rPr>
          </w:rPrChange>
        </w:rPr>
        <w:t>nhật</w:t>
      </w:r>
      <w:proofErr w:type="spellEnd"/>
      <w:r w:rsidRPr="00B41112">
        <w:rPr>
          <w:i/>
          <w:sz w:val="26"/>
          <w:szCs w:val="26"/>
          <w:rPrChange w:id="30366" w:author="Le Minh Nghia" w:date="2019-10-09T10:56:00Z">
            <w:rPr>
              <w:i/>
              <w:sz w:val="26"/>
              <w:szCs w:val="26"/>
            </w:rPr>
          </w:rPrChange>
        </w:rPr>
        <w:t xml:space="preserve"> </w:t>
      </w:r>
      <w:proofErr w:type="spellStart"/>
      <w:r w:rsidRPr="00B41112">
        <w:rPr>
          <w:i/>
          <w:sz w:val="26"/>
          <w:szCs w:val="26"/>
          <w:rPrChange w:id="30367" w:author="Le Minh Nghia" w:date="2019-10-09T10:56:00Z">
            <w:rPr>
              <w:i/>
              <w:sz w:val="26"/>
              <w:szCs w:val="26"/>
            </w:rPr>
          </w:rPrChange>
        </w:rPr>
        <w:t>trạng</w:t>
      </w:r>
      <w:proofErr w:type="spellEnd"/>
      <w:r w:rsidRPr="00B41112">
        <w:rPr>
          <w:i/>
          <w:sz w:val="26"/>
          <w:szCs w:val="26"/>
          <w:rPrChange w:id="30368" w:author="Le Minh Nghia" w:date="2019-10-09T10:56:00Z">
            <w:rPr>
              <w:i/>
              <w:sz w:val="26"/>
              <w:szCs w:val="26"/>
            </w:rPr>
          </w:rPrChange>
        </w:rPr>
        <w:t xml:space="preserve"> </w:t>
      </w:r>
      <w:proofErr w:type="spellStart"/>
      <w:r w:rsidRPr="00B41112">
        <w:rPr>
          <w:i/>
          <w:sz w:val="26"/>
          <w:szCs w:val="26"/>
          <w:rPrChange w:id="30369" w:author="Le Minh Nghia" w:date="2019-10-09T10:56:00Z">
            <w:rPr>
              <w:i/>
              <w:sz w:val="26"/>
              <w:szCs w:val="26"/>
            </w:rPr>
          </w:rPrChange>
        </w:rPr>
        <w:t>thái</w:t>
      </w:r>
      <w:proofErr w:type="spellEnd"/>
      <w:r w:rsidRPr="00B41112">
        <w:rPr>
          <w:i/>
          <w:sz w:val="26"/>
          <w:szCs w:val="26"/>
          <w:rPrChange w:id="30370" w:author="Le Minh Nghia" w:date="2019-10-09T10:56:00Z">
            <w:rPr>
              <w:i/>
              <w:sz w:val="26"/>
              <w:szCs w:val="26"/>
            </w:rPr>
          </w:rPrChange>
        </w:rPr>
        <w:t xml:space="preserve"> </w:t>
      </w:r>
      <w:proofErr w:type="spellStart"/>
      <w:r w:rsidRPr="00B41112">
        <w:rPr>
          <w:i/>
          <w:sz w:val="26"/>
          <w:szCs w:val="26"/>
          <w:rPrChange w:id="30371" w:author="Le Minh Nghia" w:date="2019-10-09T10:56:00Z">
            <w:rPr>
              <w:i/>
              <w:sz w:val="26"/>
              <w:szCs w:val="26"/>
            </w:rPr>
          </w:rPrChange>
        </w:rPr>
        <w:t>công</w:t>
      </w:r>
      <w:proofErr w:type="spellEnd"/>
      <w:r w:rsidRPr="00B41112">
        <w:rPr>
          <w:i/>
          <w:sz w:val="26"/>
          <w:szCs w:val="26"/>
          <w:rPrChange w:id="30372" w:author="Le Minh Nghia" w:date="2019-10-09T10:56:00Z">
            <w:rPr>
              <w:i/>
              <w:sz w:val="26"/>
              <w:szCs w:val="26"/>
            </w:rPr>
          </w:rPrChange>
        </w:rPr>
        <w:t xml:space="preserve"> </w:t>
      </w:r>
      <w:proofErr w:type="spellStart"/>
      <w:r w:rsidRPr="00B41112">
        <w:rPr>
          <w:i/>
          <w:sz w:val="26"/>
          <w:szCs w:val="26"/>
          <w:rPrChange w:id="30373" w:author="Le Minh Nghia" w:date="2019-10-09T10:56:00Z">
            <w:rPr>
              <w:i/>
              <w:sz w:val="26"/>
              <w:szCs w:val="26"/>
            </w:rPr>
          </w:rPrChange>
        </w:rPr>
        <w:t>việc</w:t>
      </w:r>
      <w:proofErr w:type="spellEnd"/>
      <w:r w:rsidRPr="00B41112">
        <w:rPr>
          <w:i/>
          <w:sz w:val="26"/>
          <w:szCs w:val="26"/>
          <w:rPrChange w:id="30374" w:author="Le Minh Nghia" w:date="2019-10-09T10:56:00Z">
            <w:rPr>
              <w:i/>
              <w:sz w:val="26"/>
              <w:szCs w:val="26"/>
            </w:rPr>
          </w:rPrChange>
        </w:rPr>
        <w:t xml:space="preserve"> </w:t>
      </w:r>
      <w:proofErr w:type="spellStart"/>
      <w:r w:rsidRPr="00B41112">
        <w:rPr>
          <w:i/>
          <w:sz w:val="26"/>
          <w:szCs w:val="26"/>
          <w:rPrChange w:id="30375" w:author="Le Minh Nghia" w:date="2019-10-09T10:56:00Z">
            <w:rPr>
              <w:i/>
              <w:sz w:val="26"/>
              <w:szCs w:val="26"/>
            </w:rPr>
          </w:rPrChange>
        </w:rPr>
        <w:t>của</w:t>
      </w:r>
      <w:proofErr w:type="spellEnd"/>
      <w:r w:rsidRPr="00B41112">
        <w:rPr>
          <w:i/>
          <w:sz w:val="26"/>
          <w:szCs w:val="26"/>
          <w:rPrChange w:id="30376" w:author="Le Minh Nghia" w:date="2019-10-09T10:56:00Z">
            <w:rPr>
              <w:i/>
              <w:sz w:val="26"/>
              <w:szCs w:val="26"/>
            </w:rPr>
          </w:rPrChange>
        </w:rPr>
        <w:t xml:space="preserve"> </w:t>
      </w:r>
      <w:proofErr w:type="spellStart"/>
      <w:r w:rsidRPr="00B41112">
        <w:rPr>
          <w:i/>
          <w:sz w:val="26"/>
          <w:szCs w:val="26"/>
          <w:rPrChange w:id="30377" w:author="Le Minh Nghia" w:date="2019-10-09T10:56:00Z">
            <w:rPr>
              <w:i/>
              <w:sz w:val="26"/>
              <w:szCs w:val="26"/>
            </w:rPr>
          </w:rPrChange>
        </w:rPr>
        <w:t>cựu</w:t>
      </w:r>
      <w:proofErr w:type="spellEnd"/>
      <w:r w:rsidRPr="00B41112">
        <w:rPr>
          <w:i/>
          <w:sz w:val="26"/>
          <w:szCs w:val="26"/>
          <w:rPrChange w:id="30378" w:author="Le Minh Nghia" w:date="2019-10-09T10:56:00Z">
            <w:rPr>
              <w:i/>
              <w:sz w:val="26"/>
              <w:szCs w:val="26"/>
            </w:rPr>
          </w:rPrChange>
        </w:rPr>
        <w:t xml:space="preserve"> </w:t>
      </w:r>
      <w:proofErr w:type="spellStart"/>
      <w:r w:rsidRPr="00B41112">
        <w:rPr>
          <w:i/>
          <w:sz w:val="26"/>
          <w:szCs w:val="26"/>
          <w:rPrChange w:id="30379" w:author="Le Minh Nghia" w:date="2019-10-09T10:56:00Z">
            <w:rPr>
              <w:i/>
              <w:sz w:val="26"/>
              <w:szCs w:val="26"/>
            </w:rPr>
          </w:rPrChange>
        </w:rPr>
        <w:t>sinh</w:t>
      </w:r>
      <w:proofErr w:type="spellEnd"/>
      <w:r w:rsidRPr="00B41112">
        <w:rPr>
          <w:i/>
          <w:sz w:val="26"/>
          <w:szCs w:val="26"/>
          <w:rPrChange w:id="30380" w:author="Le Minh Nghia" w:date="2019-10-09T10:56:00Z">
            <w:rPr>
              <w:i/>
              <w:sz w:val="26"/>
              <w:szCs w:val="26"/>
            </w:rPr>
          </w:rPrChange>
        </w:rPr>
        <w:t xml:space="preserve"> </w:t>
      </w:r>
      <w:proofErr w:type="spellStart"/>
      <w:r w:rsidRPr="00B41112">
        <w:rPr>
          <w:i/>
          <w:sz w:val="26"/>
          <w:szCs w:val="26"/>
          <w:rPrChange w:id="30381" w:author="Le Minh Nghia" w:date="2019-10-09T10:56:00Z">
            <w:rPr>
              <w:i/>
              <w:sz w:val="26"/>
              <w:szCs w:val="26"/>
            </w:rPr>
          </w:rPrChange>
        </w:rPr>
        <w:t>viên</w:t>
      </w:r>
      <w:proofErr w:type="spellEnd"/>
    </w:p>
    <w:p w:rsidR="000B68E9" w:rsidRPr="00B41112" w:rsidRDefault="000B68E9" w:rsidP="00336648">
      <w:pPr>
        <w:rPr>
          <w:sz w:val="26"/>
          <w:szCs w:val="26"/>
          <w:rPrChange w:id="30382" w:author="Le Minh Nghia" w:date="2019-10-09T10:56:00Z">
            <w:rPr>
              <w:sz w:val="26"/>
              <w:szCs w:val="26"/>
            </w:rPr>
          </w:rPrChange>
        </w:rPr>
      </w:pPr>
    </w:p>
    <w:p w:rsidR="00AD08D6" w:rsidRPr="00B41112" w:rsidRDefault="00AD08D6">
      <w:pPr>
        <w:pStyle w:val="ListParagraph"/>
        <w:numPr>
          <w:ilvl w:val="0"/>
          <w:numId w:val="50"/>
        </w:numPr>
        <w:ind w:left="1080"/>
        <w:rPr>
          <w:sz w:val="26"/>
          <w:szCs w:val="26"/>
          <w:rPrChange w:id="30383" w:author="Le Minh Nghia" w:date="2019-10-09T10:56:00Z">
            <w:rPr>
              <w:sz w:val="26"/>
              <w:szCs w:val="26"/>
            </w:rPr>
          </w:rPrChange>
        </w:rPr>
        <w:pPrChange w:id="30384" w:author="Le Minh Nghia" w:date="2019-10-09T10:42:00Z">
          <w:pPr>
            <w:pStyle w:val="ListParagraph"/>
            <w:numPr>
              <w:numId w:val="50"/>
            </w:numPr>
            <w:ind w:left="2160" w:hanging="360"/>
          </w:pPr>
        </w:pPrChange>
      </w:pPr>
      <w:proofErr w:type="spellStart"/>
      <w:r w:rsidRPr="00B41112">
        <w:rPr>
          <w:sz w:val="26"/>
          <w:szCs w:val="26"/>
          <w:rPrChange w:id="30385" w:author="Le Minh Nghia" w:date="2019-10-09T10:56:00Z">
            <w:rPr>
              <w:sz w:val="26"/>
              <w:szCs w:val="26"/>
            </w:rPr>
          </w:rPrChange>
        </w:rPr>
        <w:t>Lịch</w:t>
      </w:r>
      <w:proofErr w:type="spellEnd"/>
      <w:r w:rsidRPr="00B41112">
        <w:rPr>
          <w:sz w:val="26"/>
          <w:szCs w:val="26"/>
          <w:rPrChange w:id="30386" w:author="Le Minh Nghia" w:date="2019-10-09T10:56:00Z">
            <w:rPr>
              <w:sz w:val="26"/>
              <w:szCs w:val="26"/>
            </w:rPr>
          </w:rPrChange>
        </w:rPr>
        <w:t xml:space="preserve"> </w:t>
      </w:r>
      <w:proofErr w:type="spellStart"/>
      <w:r w:rsidRPr="00B41112">
        <w:rPr>
          <w:sz w:val="26"/>
          <w:szCs w:val="26"/>
          <w:rPrChange w:id="30387" w:author="Le Minh Nghia" w:date="2019-10-09T10:56:00Z">
            <w:rPr>
              <w:sz w:val="26"/>
              <w:szCs w:val="26"/>
            </w:rPr>
          </w:rPrChange>
        </w:rPr>
        <w:t>sử</w:t>
      </w:r>
      <w:proofErr w:type="spellEnd"/>
      <w:r w:rsidRPr="00B41112">
        <w:rPr>
          <w:sz w:val="26"/>
          <w:szCs w:val="26"/>
          <w:rPrChange w:id="30388" w:author="Le Minh Nghia" w:date="2019-10-09T10:56:00Z">
            <w:rPr>
              <w:sz w:val="26"/>
              <w:szCs w:val="26"/>
            </w:rPr>
          </w:rPrChange>
        </w:rPr>
        <w:t xml:space="preserve"> </w:t>
      </w:r>
      <w:proofErr w:type="spellStart"/>
      <w:r w:rsidRPr="00B41112">
        <w:rPr>
          <w:sz w:val="26"/>
          <w:szCs w:val="26"/>
          <w:rPrChange w:id="30389" w:author="Le Minh Nghia" w:date="2019-10-09T10:56:00Z">
            <w:rPr>
              <w:sz w:val="26"/>
              <w:szCs w:val="26"/>
            </w:rPr>
          </w:rPrChange>
        </w:rPr>
        <w:t>công</w:t>
      </w:r>
      <w:proofErr w:type="spellEnd"/>
      <w:r w:rsidRPr="00B41112">
        <w:rPr>
          <w:sz w:val="26"/>
          <w:szCs w:val="26"/>
          <w:rPrChange w:id="30390" w:author="Le Minh Nghia" w:date="2019-10-09T10:56:00Z">
            <w:rPr>
              <w:sz w:val="26"/>
              <w:szCs w:val="26"/>
            </w:rPr>
          </w:rPrChange>
        </w:rPr>
        <w:t xml:space="preserve"> </w:t>
      </w:r>
      <w:proofErr w:type="spellStart"/>
      <w:r w:rsidRPr="00B41112">
        <w:rPr>
          <w:sz w:val="26"/>
          <w:szCs w:val="26"/>
          <w:rPrChange w:id="30391" w:author="Le Minh Nghia" w:date="2019-10-09T10:56:00Z">
            <w:rPr>
              <w:sz w:val="26"/>
              <w:szCs w:val="26"/>
            </w:rPr>
          </w:rPrChange>
        </w:rPr>
        <w:t>việc</w:t>
      </w:r>
      <w:proofErr w:type="spellEnd"/>
      <w:r w:rsidRPr="00B41112">
        <w:rPr>
          <w:sz w:val="26"/>
          <w:szCs w:val="26"/>
          <w:rPrChange w:id="30392" w:author="Le Minh Nghia" w:date="2019-10-09T10:56:00Z">
            <w:rPr>
              <w:sz w:val="26"/>
              <w:szCs w:val="26"/>
            </w:rPr>
          </w:rPrChange>
        </w:rPr>
        <w:t>:</w:t>
      </w:r>
      <w:r w:rsidR="000B68E9" w:rsidRPr="00B41112">
        <w:rPr>
          <w:sz w:val="26"/>
          <w:szCs w:val="26"/>
          <w:rPrChange w:id="30393" w:author="Le Minh Nghia" w:date="2019-10-09T10:56:00Z">
            <w:rPr>
              <w:sz w:val="26"/>
              <w:szCs w:val="26"/>
            </w:rPr>
          </w:rPrChange>
        </w:rPr>
        <w:t xml:space="preserve"> </w:t>
      </w:r>
      <w:proofErr w:type="spellStart"/>
      <w:r w:rsidR="000B68E9" w:rsidRPr="00B41112">
        <w:rPr>
          <w:sz w:val="26"/>
          <w:szCs w:val="26"/>
          <w:rPrChange w:id="30394" w:author="Le Minh Nghia" w:date="2019-10-09T10:56:00Z">
            <w:rPr>
              <w:sz w:val="26"/>
              <w:szCs w:val="26"/>
            </w:rPr>
          </w:rPrChange>
        </w:rPr>
        <w:t>hiển</w:t>
      </w:r>
      <w:proofErr w:type="spellEnd"/>
      <w:r w:rsidR="000B68E9" w:rsidRPr="00B41112">
        <w:rPr>
          <w:sz w:val="26"/>
          <w:szCs w:val="26"/>
          <w:rPrChange w:id="30395" w:author="Le Minh Nghia" w:date="2019-10-09T10:56:00Z">
            <w:rPr>
              <w:sz w:val="26"/>
              <w:szCs w:val="26"/>
            </w:rPr>
          </w:rPrChange>
        </w:rPr>
        <w:t xml:space="preserve"> </w:t>
      </w:r>
      <w:proofErr w:type="spellStart"/>
      <w:r w:rsidR="000B68E9" w:rsidRPr="00B41112">
        <w:rPr>
          <w:sz w:val="26"/>
          <w:szCs w:val="26"/>
          <w:rPrChange w:id="30396" w:author="Le Minh Nghia" w:date="2019-10-09T10:56:00Z">
            <w:rPr>
              <w:sz w:val="26"/>
              <w:szCs w:val="26"/>
            </w:rPr>
          </w:rPrChange>
        </w:rPr>
        <w:t>thị</w:t>
      </w:r>
      <w:proofErr w:type="spellEnd"/>
      <w:r w:rsidR="000B68E9" w:rsidRPr="00B41112">
        <w:rPr>
          <w:sz w:val="26"/>
          <w:szCs w:val="26"/>
          <w:rPrChange w:id="30397" w:author="Le Minh Nghia" w:date="2019-10-09T10:56:00Z">
            <w:rPr>
              <w:sz w:val="26"/>
              <w:szCs w:val="26"/>
            </w:rPr>
          </w:rPrChange>
        </w:rPr>
        <w:t xml:space="preserve"> </w:t>
      </w:r>
      <w:proofErr w:type="spellStart"/>
      <w:r w:rsidR="000B68E9" w:rsidRPr="00B41112">
        <w:rPr>
          <w:sz w:val="26"/>
          <w:szCs w:val="26"/>
          <w:rPrChange w:id="30398" w:author="Le Minh Nghia" w:date="2019-10-09T10:56:00Z">
            <w:rPr>
              <w:sz w:val="26"/>
              <w:szCs w:val="26"/>
            </w:rPr>
          </w:rPrChange>
        </w:rPr>
        <w:t>lịch</w:t>
      </w:r>
      <w:proofErr w:type="spellEnd"/>
      <w:r w:rsidR="000B68E9" w:rsidRPr="00B41112">
        <w:rPr>
          <w:sz w:val="26"/>
          <w:szCs w:val="26"/>
          <w:rPrChange w:id="30399" w:author="Le Minh Nghia" w:date="2019-10-09T10:56:00Z">
            <w:rPr>
              <w:sz w:val="26"/>
              <w:szCs w:val="26"/>
            </w:rPr>
          </w:rPrChange>
        </w:rPr>
        <w:t xml:space="preserve"> </w:t>
      </w:r>
      <w:proofErr w:type="spellStart"/>
      <w:r w:rsidR="000B68E9" w:rsidRPr="00B41112">
        <w:rPr>
          <w:sz w:val="26"/>
          <w:szCs w:val="26"/>
          <w:rPrChange w:id="30400" w:author="Le Minh Nghia" w:date="2019-10-09T10:56:00Z">
            <w:rPr>
              <w:sz w:val="26"/>
              <w:szCs w:val="26"/>
            </w:rPr>
          </w:rPrChange>
        </w:rPr>
        <w:t>sử</w:t>
      </w:r>
      <w:proofErr w:type="spellEnd"/>
      <w:r w:rsidR="000B68E9" w:rsidRPr="00B41112">
        <w:rPr>
          <w:sz w:val="26"/>
          <w:szCs w:val="26"/>
          <w:rPrChange w:id="30401" w:author="Le Minh Nghia" w:date="2019-10-09T10:56:00Z">
            <w:rPr>
              <w:sz w:val="26"/>
              <w:szCs w:val="26"/>
            </w:rPr>
          </w:rPrChange>
        </w:rPr>
        <w:t xml:space="preserve"> </w:t>
      </w:r>
      <w:proofErr w:type="spellStart"/>
      <w:r w:rsidR="000B68E9" w:rsidRPr="00B41112">
        <w:rPr>
          <w:sz w:val="26"/>
          <w:szCs w:val="26"/>
          <w:rPrChange w:id="30402" w:author="Le Minh Nghia" w:date="2019-10-09T10:56:00Z">
            <w:rPr>
              <w:sz w:val="26"/>
              <w:szCs w:val="26"/>
            </w:rPr>
          </w:rPrChange>
        </w:rPr>
        <w:t>tất</w:t>
      </w:r>
      <w:proofErr w:type="spellEnd"/>
      <w:r w:rsidR="000B68E9" w:rsidRPr="00B41112">
        <w:rPr>
          <w:sz w:val="26"/>
          <w:szCs w:val="26"/>
          <w:rPrChange w:id="30403" w:author="Le Minh Nghia" w:date="2019-10-09T10:56:00Z">
            <w:rPr>
              <w:sz w:val="26"/>
              <w:szCs w:val="26"/>
            </w:rPr>
          </w:rPrChange>
        </w:rPr>
        <w:t xml:space="preserve"> </w:t>
      </w:r>
      <w:proofErr w:type="spellStart"/>
      <w:r w:rsidR="000B68E9" w:rsidRPr="00B41112">
        <w:rPr>
          <w:sz w:val="26"/>
          <w:szCs w:val="26"/>
          <w:rPrChange w:id="30404" w:author="Le Minh Nghia" w:date="2019-10-09T10:56:00Z">
            <w:rPr>
              <w:sz w:val="26"/>
              <w:szCs w:val="26"/>
            </w:rPr>
          </w:rPrChange>
        </w:rPr>
        <w:t>cả</w:t>
      </w:r>
      <w:proofErr w:type="spellEnd"/>
      <w:r w:rsidR="000B68E9" w:rsidRPr="00B41112">
        <w:rPr>
          <w:sz w:val="26"/>
          <w:szCs w:val="26"/>
          <w:rPrChange w:id="30405" w:author="Le Minh Nghia" w:date="2019-10-09T10:56:00Z">
            <w:rPr>
              <w:sz w:val="26"/>
              <w:szCs w:val="26"/>
            </w:rPr>
          </w:rPrChange>
        </w:rPr>
        <w:t xml:space="preserve"> </w:t>
      </w:r>
      <w:proofErr w:type="spellStart"/>
      <w:r w:rsidR="000B68E9" w:rsidRPr="00B41112">
        <w:rPr>
          <w:sz w:val="26"/>
          <w:szCs w:val="26"/>
          <w:rPrChange w:id="30406" w:author="Le Minh Nghia" w:date="2019-10-09T10:56:00Z">
            <w:rPr>
              <w:sz w:val="26"/>
              <w:szCs w:val="26"/>
            </w:rPr>
          </w:rPrChange>
        </w:rPr>
        <w:t>các</w:t>
      </w:r>
      <w:proofErr w:type="spellEnd"/>
      <w:r w:rsidR="000B68E9" w:rsidRPr="00B41112">
        <w:rPr>
          <w:sz w:val="26"/>
          <w:szCs w:val="26"/>
          <w:rPrChange w:id="30407" w:author="Le Minh Nghia" w:date="2019-10-09T10:56:00Z">
            <w:rPr>
              <w:sz w:val="26"/>
              <w:szCs w:val="26"/>
            </w:rPr>
          </w:rPrChange>
        </w:rPr>
        <w:t xml:space="preserve"> </w:t>
      </w:r>
      <w:proofErr w:type="spellStart"/>
      <w:r w:rsidR="000B68E9" w:rsidRPr="00B41112">
        <w:rPr>
          <w:sz w:val="26"/>
          <w:szCs w:val="26"/>
          <w:rPrChange w:id="30408" w:author="Le Minh Nghia" w:date="2019-10-09T10:56:00Z">
            <w:rPr>
              <w:sz w:val="26"/>
              <w:szCs w:val="26"/>
            </w:rPr>
          </w:rPrChange>
        </w:rPr>
        <w:t>công</w:t>
      </w:r>
      <w:proofErr w:type="spellEnd"/>
      <w:r w:rsidR="000B68E9" w:rsidRPr="00B41112">
        <w:rPr>
          <w:sz w:val="26"/>
          <w:szCs w:val="26"/>
          <w:rPrChange w:id="30409" w:author="Le Minh Nghia" w:date="2019-10-09T10:56:00Z">
            <w:rPr>
              <w:sz w:val="26"/>
              <w:szCs w:val="26"/>
            </w:rPr>
          </w:rPrChange>
        </w:rPr>
        <w:t xml:space="preserve"> </w:t>
      </w:r>
      <w:proofErr w:type="spellStart"/>
      <w:r w:rsidR="000B68E9" w:rsidRPr="00B41112">
        <w:rPr>
          <w:sz w:val="26"/>
          <w:szCs w:val="26"/>
          <w:rPrChange w:id="30410" w:author="Le Minh Nghia" w:date="2019-10-09T10:56:00Z">
            <w:rPr>
              <w:sz w:val="26"/>
              <w:szCs w:val="26"/>
            </w:rPr>
          </w:rPrChange>
        </w:rPr>
        <w:t>việc</w:t>
      </w:r>
      <w:proofErr w:type="spellEnd"/>
      <w:r w:rsidR="000B68E9" w:rsidRPr="00B41112">
        <w:rPr>
          <w:sz w:val="26"/>
          <w:szCs w:val="26"/>
          <w:rPrChange w:id="30411" w:author="Le Minh Nghia" w:date="2019-10-09T10:56:00Z">
            <w:rPr>
              <w:sz w:val="26"/>
              <w:szCs w:val="26"/>
            </w:rPr>
          </w:rPrChange>
        </w:rPr>
        <w:t xml:space="preserve"> </w:t>
      </w:r>
      <w:proofErr w:type="spellStart"/>
      <w:r w:rsidR="000B68E9" w:rsidRPr="00B41112">
        <w:rPr>
          <w:sz w:val="26"/>
          <w:szCs w:val="26"/>
          <w:rPrChange w:id="30412" w:author="Le Minh Nghia" w:date="2019-10-09T10:56:00Z">
            <w:rPr>
              <w:sz w:val="26"/>
              <w:szCs w:val="26"/>
            </w:rPr>
          </w:rPrChange>
        </w:rPr>
        <w:t>của</w:t>
      </w:r>
      <w:proofErr w:type="spellEnd"/>
      <w:r w:rsidR="000B68E9" w:rsidRPr="00B41112">
        <w:rPr>
          <w:sz w:val="26"/>
          <w:szCs w:val="26"/>
          <w:rPrChange w:id="30413" w:author="Le Minh Nghia" w:date="2019-10-09T10:56:00Z">
            <w:rPr>
              <w:sz w:val="26"/>
              <w:szCs w:val="26"/>
            </w:rPr>
          </w:rPrChange>
        </w:rPr>
        <w:t xml:space="preserve"> </w:t>
      </w:r>
      <w:proofErr w:type="spellStart"/>
      <w:r w:rsidR="000B68E9" w:rsidRPr="00B41112">
        <w:rPr>
          <w:sz w:val="26"/>
          <w:szCs w:val="26"/>
          <w:rPrChange w:id="30414" w:author="Le Minh Nghia" w:date="2019-10-09T10:56:00Z">
            <w:rPr>
              <w:sz w:val="26"/>
              <w:szCs w:val="26"/>
            </w:rPr>
          </w:rPrChange>
        </w:rPr>
        <w:t>cựu</w:t>
      </w:r>
      <w:proofErr w:type="spellEnd"/>
      <w:r w:rsidR="000B68E9" w:rsidRPr="00B41112">
        <w:rPr>
          <w:sz w:val="26"/>
          <w:szCs w:val="26"/>
          <w:rPrChange w:id="30415" w:author="Le Minh Nghia" w:date="2019-10-09T10:56:00Z">
            <w:rPr>
              <w:sz w:val="26"/>
              <w:szCs w:val="26"/>
            </w:rPr>
          </w:rPrChange>
        </w:rPr>
        <w:t xml:space="preserve"> </w:t>
      </w:r>
      <w:proofErr w:type="spellStart"/>
      <w:r w:rsidR="000B68E9" w:rsidRPr="00B41112">
        <w:rPr>
          <w:sz w:val="26"/>
          <w:szCs w:val="26"/>
          <w:rPrChange w:id="30416" w:author="Le Minh Nghia" w:date="2019-10-09T10:56:00Z">
            <w:rPr>
              <w:sz w:val="26"/>
              <w:szCs w:val="26"/>
            </w:rPr>
          </w:rPrChange>
        </w:rPr>
        <w:t>sinh</w:t>
      </w:r>
      <w:proofErr w:type="spellEnd"/>
      <w:r w:rsidR="000B68E9" w:rsidRPr="00B41112">
        <w:rPr>
          <w:sz w:val="26"/>
          <w:szCs w:val="26"/>
          <w:rPrChange w:id="30417" w:author="Le Minh Nghia" w:date="2019-10-09T10:56:00Z">
            <w:rPr>
              <w:sz w:val="26"/>
              <w:szCs w:val="26"/>
            </w:rPr>
          </w:rPrChange>
        </w:rPr>
        <w:t xml:space="preserve"> </w:t>
      </w:r>
      <w:proofErr w:type="spellStart"/>
      <w:r w:rsidR="000B68E9" w:rsidRPr="00B41112">
        <w:rPr>
          <w:sz w:val="26"/>
          <w:szCs w:val="26"/>
          <w:rPrChange w:id="30418" w:author="Le Minh Nghia" w:date="2019-10-09T10:56:00Z">
            <w:rPr>
              <w:sz w:val="26"/>
              <w:szCs w:val="26"/>
            </w:rPr>
          </w:rPrChange>
        </w:rPr>
        <w:t>viên</w:t>
      </w:r>
      <w:proofErr w:type="spellEnd"/>
      <w:r w:rsidR="000B68E9" w:rsidRPr="00B41112">
        <w:rPr>
          <w:sz w:val="26"/>
          <w:szCs w:val="26"/>
          <w:rPrChange w:id="30419" w:author="Le Minh Nghia" w:date="2019-10-09T10:56:00Z">
            <w:rPr>
              <w:sz w:val="26"/>
              <w:szCs w:val="26"/>
            </w:rPr>
          </w:rPrChange>
        </w:rPr>
        <w:t xml:space="preserve"> </w:t>
      </w:r>
      <w:proofErr w:type="spellStart"/>
      <w:r w:rsidR="000B68E9" w:rsidRPr="00B41112">
        <w:rPr>
          <w:sz w:val="26"/>
          <w:szCs w:val="26"/>
          <w:rPrChange w:id="30420" w:author="Le Minh Nghia" w:date="2019-10-09T10:56:00Z">
            <w:rPr>
              <w:sz w:val="26"/>
              <w:szCs w:val="26"/>
            </w:rPr>
          </w:rPrChange>
        </w:rPr>
        <w:t>đã</w:t>
      </w:r>
      <w:proofErr w:type="spellEnd"/>
      <w:r w:rsidR="000B68E9" w:rsidRPr="00B41112">
        <w:rPr>
          <w:sz w:val="26"/>
          <w:szCs w:val="26"/>
          <w:rPrChange w:id="30421" w:author="Le Minh Nghia" w:date="2019-10-09T10:56:00Z">
            <w:rPr>
              <w:sz w:val="26"/>
              <w:szCs w:val="26"/>
            </w:rPr>
          </w:rPrChange>
        </w:rPr>
        <w:t xml:space="preserve"> </w:t>
      </w:r>
      <w:proofErr w:type="spellStart"/>
      <w:r w:rsidR="000B68E9" w:rsidRPr="00B41112">
        <w:rPr>
          <w:sz w:val="26"/>
          <w:szCs w:val="26"/>
          <w:rPrChange w:id="30422" w:author="Le Minh Nghia" w:date="2019-10-09T10:56:00Z">
            <w:rPr>
              <w:sz w:val="26"/>
              <w:szCs w:val="26"/>
            </w:rPr>
          </w:rPrChange>
        </w:rPr>
        <w:t>làm</w:t>
      </w:r>
      <w:proofErr w:type="spellEnd"/>
      <w:r w:rsidR="000B68E9" w:rsidRPr="00B41112">
        <w:rPr>
          <w:sz w:val="26"/>
          <w:szCs w:val="26"/>
          <w:rPrChange w:id="30423" w:author="Le Minh Nghia" w:date="2019-10-09T10:56:00Z">
            <w:rPr>
              <w:sz w:val="26"/>
              <w:szCs w:val="26"/>
            </w:rPr>
          </w:rPrChange>
        </w:rPr>
        <w:t xml:space="preserve"> </w:t>
      </w:r>
      <w:proofErr w:type="spellStart"/>
      <w:r w:rsidR="000B68E9" w:rsidRPr="00B41112">
        <w:rPr>
          <w:sz w:val="26"/>
          <w:szCs w:val="26"/>
          <w:rPrChange w:id="30424" w:author="Le Minh Nghia" w:date="2019-10-09T10:56:00Z">
            <w:rPr>
              <w:sz w:val="26"/>
              <w:szCs w:val="26"/>
            </w:rPr>
          </w:rPrChange>
        </w:rPr>
        <w:t>trong</w:t>
      </w:r>
      <w:proofErr w:type="spellEnd"/>
      <w:r w:rsidR="000B68E9" w:rsidRPr="00B41112">
        <w:rPr>
          <w:sz w:val="26"/>
          <w:szCs w:val="26"/>
          <w:rPrChange w:id="30425" w:author="Le Minh Nghia" w:date="2019-10-09T10:56:00Z">
            <w:rPr>
              <w:sz w:val="26"/>
              <w:szCs w:val="26"/>
            </w:rPr>
          </w:rPrChange>
        </w:rPr>
        <w:t xml:space="preserve"> </w:t>
      </w:r>
      <w:proofErr w:type="spellStart"/>
      <w:r w:rsidR="000B68E9" w:rsidRPr="00B41112">
        <w:rPr>
          <w:sz w:val="26"/>
          <w:szCs w:val="26"/>
          <w:rPrChange w:id="30426" w:author="Le Minh Nghia" w:date="2019-10-09T10:56:00Z">
            <w:rPr>
              <w:sz w:val="26"/>
              <w:szCs w:val="26"/>
            </w:rPr>
          </w:rPrChange>
        </w:rPr>
        <w:t>thời</w:t>
      </w:r>
      <w:proofErr w:type="spellEnd"/>
      <w:r w:rsidR="000B68E9" w:rsidRPr="00B41112">
        <w:rPr>
          <w:sz w:val="26"/>
          <w:szCs w:val="26"/>
          <w:rPrChange w:id="30427" w:author="Le Minh Nghia" w:date="2019-10-09T10:56:00Z">
            <w:rPr>
              <w:sz w:val="26"/>
              <w:szCs w:val="26"/>
            </w:rPr>
          </w:rPrChange>
        </w:rPr>
        <w:t xml:space="preserve"> </w:t>
      </w:r>
      <w:proofErr w:type="spellStart"/>
      <w:r w:rsidR="000B68E9" w:rsidRPr="00B41112">
        <w:rPr>
          <w:sz w:val="26"/>
          <w:szCs w:val="26"/>
          <w:rPrChange w:id="30428" w:author="Le Minh Nghia" w:date="2019-10-09T10:56:00Z">
            <w:rPr>
              <w:sz w:val="26"/>
              <w:szCs w:val="26"/>
            </w:rPr>
          </w:rPrChange>
        </w:rPr>
        <w:t>gian</w:t>
      </w:r>
      <w:proofErr w:type="spellEnd"/>
      <w:r w:rsidR="000B68E9" w:rsidRPr="00B41112">
        <w:rPr>
          <w:sz w:val="26"/>
          <w:szCs w:val="26"/>
          <w:rPrChange w:id="30429" w:author="Le Minh Nghia" w:date="2019-10-09T10:56:00Z">
            <w:rPr>
              <w:sz w:val="26"/>
              <w:szCs w:val="26"/>
            </w:rPr>
          </w:rPrChange>
        </w:rPr>
        <w:t xml:space="preserve"> </w:t>
      </w:r>
      <w:proofErr w:type="spellStart"/>
      <w:r w:rsidR="000B68E9" w:rsidRPr="00B41112">
        <w:rPr>
          <w:sz w:val="26"/>
          <w:szCs w:val="26"/>
          <w:rPrChange w:id="30430" w:author="Le Minh Nghia" w:date="2019-10-09T10:56:00Z">
            <w:rPr>
              <w:sz w:val="26"/>
              <w:szCs w:val="26"/>
            </w:rPr>
          </w:rPrChange>
        </w:rPr>
        <w:t>vừa</w:t>
      </w:r>
      <w:proofErr w:type="spellEnd"/>
      <w:r w:rsidR="000B68E9" w:rsidRPr="00B41112">
        <w:rPr>
          <w:sz w:val="26"/>
          <w:szCs w:val="26"/>
          <w:rPrChange w:id="30431" w:author="Le Minh Nghia" w:date="2019-10-09T10:56:00Z">
            <w:rPr>
              <w:sz w:val="26"/>
              <w:szCs w:val="26"/>
            </w:rPr>
          </w:rPrChange>
        </w:rPr>
        <w:t xml:space="preserve"> qua. </w:t>
      </w:r>
    </w:p>
    <w:p w:rsidR="000B68E9" w:rsidRPr="00B41112" w:rsidRDefault="000B68E9" w:rsidP="000B68E9">
      <w:pPr>
        <w:rPr>
          <w:sz w:val="26"/>
          <w:szCs w:val="26"/>
          <w:rPrChange w:id="30432" w:author="Le Minh Nghia" w:date="2019-10-09T10:56:00Z">
            <w:rPr>
              <w:sz w:val="26"/>
              <w:szCs w:val="26"/>
            </w:rPr>
          </w:rPrChange>
        </w:rPr>
      </w:pPr>
      <w:r w:rsidRPr="00B41112">
        <w:rPr>
          <w:noProof/>
          <w:sz w:val="26"/>
          <w:szCs w:val="26"/>
          <w:rPrChange w:id="30433" w:author="Le Minh Nghia" w:date="2019-10-09T10:56:00Z">
            <w:rPr>
              <w:noProof/>
            </w:rPr>
          </w:rPrChange>
        </w:rPr>
        <w:drawing>
          <wp:inline distT="0" distB="0" distL="0" distR="0" wp14:anchorId="03C18E6E" wp14:editId="4E3C6FEE">
            <wp:extent cx="5972175" cy="173609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1736090"/>
                    </a:xfrm>
                    <a:prstGeom prst="rect">
                      <a:avLst/>
                    </a:prstGeom>
                  </pic:spPr>
                </pic:pic>
              </a:graphicData>
            </a:graphic>
          </wp:inline>
        </w:drawing>
      </w:r>
    </w:p>
    <w:p w:rsidR="000B68E9" w:rsidRPr="00B41112" w:rsidRDefault="000B68E9" w:rsidP="000B68E9">
      <w:pPr>
        <w:ind w:left="709"/>
        <w:jc w:val="center"/>
        <w:rPr>
          <w:i/>
          <w:sz w:val="26"/>
          <w:szCs w:val="26"/>
          <w:rPrChange w:id="30434" w:author="Le Minh Nghia" w:date="2019-10-09T10:56:00Z">
            <w:rPr>
              <w:i/>
              <w:sz w:val="26"/>
              <w:szCs w:val="26"/>
            </w:rPr>
          </w:rPrChange>
        </w:rPr>
      </w:pPr>
      <w:proofErr w:type="spellStart"/>
      <w:r w:rsidRPr="00B41112">
        <w:rPr>
          <w:i/>
          <w:sz w:val="26"/>
          <w:szCs w:val="26"/>
          <w:rPrChange w:id="30435" w:author="Le Minh Nghia" w:date="2019-10-09T10:56:00Z">
            <w:rPr>
              <w:i/>
              <w:sz w:val="26"/>
              <w:szCs w:val="26"/>
            </w:rPr>
          </w:rPrChange>
        </w:rPr>
        <w:t>Hình</w:t>
      </w:r>
      <w:proofErr w:type="spellEnd"/>
      <w:r w:rsidRPr="00B41112">
        <w:rPr>
          <w:i/>
          <w:sz w:val="26"/>
          <w:szCs w:val="26"/>
          <w:rPrChange w:id="30436" w:author="Le Minh Nghia" w:date="2019-10-09T10:56:00Z">
            <w:rPr>
              <w:i/>
              <w:sz w:val="26"/>
              <w:szCs w:val="26"/>
            </w:rPr>
          </w:rPrChange>
        </w:rPr>
        <w:t xml:space="preserve"> 4.b.14.b.4 </w:t>
      </w:r>
      <w:proofErr w:type="spellStart"/>
      <w:r w:rsidRPr="00B41112">
        <w:rPr>
          <w:i/>
          <w:sz w:val="26"/>
          <w:szCs w:val="26"/>
          <w:rPrChange w:id="30437" w:author="Le Minh Nghia" w:date="2019-10-09T10:56:00Z">
            <w:rPr>
              <w:i/>
              <w:sz w:val="26"/>
              <w:szCs w:val="26"/>
            </w:rPr>
          </w:rPrChange>
        </w:rPr>
        <w:t>Giao</w:t>
      </w:r>
      <w:proofErr w:type="spellEnd"/>
      <w:r w:rsidRPr="00B41112">
        <w:rPr>
          <w:i/>
          <w:sz w:val="26"/>
          <w:szCs w:val="26"/>
          <w:rPrChange w:id="30438" w:author="Le Minh Nghia" w:date="2019-10-09T10:56:00Z">
            <w:rPr>
              <w:i/>
              <w:sz w:val="26"/>
              <w:szCs w:val="26"/>
            </w:rPr>
          </w:rPrChange>
        </w:rPr>
        <w:t xml:space="preserve"> </w:t>
      </w:r>
      <w:proofErr w:type="spellStart"/>
      <w:r w:rsidRPr="00B41112">
        <w:rPr>
          <w:i/>
          <w:sz w:val="26"/>
          <w:szCs w:val="26"/>
          <w:rPrChange w:id="30439" w:author="Le Minh Nghia" w:date="2019-10-09T10:56:00Z">
            <w:rPr>
              <w:i/>
              <w:sz w:val="26"/>
              <w:szCs w:val="26"/>
            </w:rPr>
          </w:rPrChange>
        </w:rPr>
        <w:t>diện</w:t>
      </w:r>
      <w:proofErr w:type="spellEnd"/>
      <w:r w:rsidRPr="00B41112">
        <w:rPr>
          <w:i/>
          <w:sz w:val="26"/>
          <w:szCs w:val="26"/>
          <w:rPrChange w:id="30440" w:author="Le Minh Nghia" w:date="2019-10-09T10:56:00Z">
            <w:rPr>
              <w:i/>
              <w:sz w:val="26"/>
              <w:szCs w:val="26"/>
            </w:rPr>
          </w:rPrChange>
        </w:rPr>
        <w:t xml:space="preserve"> </w:t>
      </w:r>
      <w:proofErr w:type="spellStart"/>
      <w:r w:rsidRPr="00B41112">
        <w:rPr>
          <w:i/>
          <w:sz w:val="26"/>
          <w:szCs w:val="26"/>
          <w:rPrChange w:id="30441" w:author="Le Minh Nghia" w:date="2019-10-09T10:56:00Z">
            <w:rPr>
              <w:i/>
              <w:sz w:val="26"/>
              <w:szCs w:val="26"/>
            </w:rPr>
          </w:rPrChange>
        </w:rPr>
        <w:t>lịch</w:t>
      </w:r>
      <w:proofErr w:type="spellEnd"/>
      <w:r w:rsidRPr="00B41112">
        <w:rPr>
          <w:i/>
          <w:sz w:val="26"/>
          <w:szCs w:val="26"/>
          <w:rPrChange w:id="30442" w:author="Le Minh Nghia" w:date="2019-10-09T10:56:00Z">
            <w:rPr>
              <w:i/>
              <w:sz w:val="26"/>
              <w:szCs w:val="26"/>
            </w:rPr>
          </w:rPrChange>
        </w:rPr>
        <w:t xml:space="preserve"> </w:t>
      </w:r>
      <w:proofErr w:type="spellStart"/>
      <w:r w:rsidRPr="00B41112">
        <w:rPr>
          <w:i/>
          <w:sz w:val="26"/>
          <w:szCs w:val="26"/>
          <w:rPrChange w:id="30443" w:author="Le Minh Nghia" w:date="2019-10-09T10:56:00Z">
            <w:rPr>
              <w:i/>
              <w:sz w:val="26"/>
              <w:szCs w:val="26"/>
            </w:rPr>
          </w:rPrChange>
        </w:rPr>
        <w:t>sử</w:t>
      </w:r>
      <w:proofErr w:type="spellEnd"/>
      <w:r w:rsidRPr="00B41112">
        <w:rPr>
          <w:i/>
          <w:sz w:val="26"/>
          <w:szCs w:val="26"/>
          <w:rPrChange w:id="30444" w:author="Le Minh Nghia" w:date="2019-10-09T10:56:00Z">
            <w:rPr>
              <w:i/>
              <w:sz w:val="26"/>
              <w:szCs w:val="26"/>
            </w:rPr>
          </w:rPrChange>
        </w:rPr>
        <w:t xml:space="preserve"> </w:t>
      </w:r>
      <w:proofErr w:type="spellStart"/>
      <w:r w:rsidRPr="00B41112">
        <w:rPr>
          <w:i/>
          <w:sz w:val="26"/>
          <w:szCs w:val="26"/>
          <w:rPrChange w:id="30445" w:author="Le Minh Nghia" w:date="2019-10-09T10:56:00Z">
            <w:rPr>
              <w:i/>
              <w:sz w:val="26"/>
              <w:szCs w:val="26"/>
            </w:rPr>
          </w:rPrChange>
        </w:rPr>
        <w:t>công</w:t>
      </w:r>
      <w:proofErr w:type="spellEnd"/>
      <w:r w:rsidRPr="00B41112">
        <w:rPr>
          <w:i/>
          <w:sz w:val="26"/>
          <w:szCs w:val="26"/>
          <w:rPrChange w:id="30446" w:author="Le Minh Nghia" w:date="2019-10-09T10:56:00Z">
            <w:rPr>
              <w:i/>
              <w:sz w:val="26"/>
              <w:szCs w:val="26"/>
            </w:rPr>
          </w:rPrChange>
        </w:rPr>
        <w:t xml:space="preserve"> </w:t>
      </w:r>
      <w:proofErr w:type="spellStart"/>
      <w:r w:rsidRPr="00B41112">
        <w:rPr>
          <w:i/>
          <w:sz w:val="26"/>
          <w:szCs w:val="26"/>
          <w:rPrChange w:id="30447" w:author="Le Minh Nghia" w:date="2019-10-09T10:56:00Z">
            <w:rPr>
              <w:i/>
              <w:sz w:val="26"/>
              <w:szCs w:val="26"/>
            </w:rPr>
          </w:rPrChange>
        </w:rPr>
        <w:t>việc</w:t>
      </w:r>
      <w:proofErr w:type="spellEnd"/>
      <w:r w:rsidRPr="00B41112">
        <w:rPr>
          <w:i/>
          <w:sz w:val="26"/>
          <w:szCs w:val="26"/>
          <w:rPrChange w:id="30448" w:author="Le Minh Nghia" w:date="2019-10-09T10:56:00Z">
            <w:rPr>
              <w:i/>
              <w:sz w:val="26"/>
              <w:szCs w:val="26"/>
            </w:rPr>
          </w:rPrChange>
        </w:rPr>
        <w:t xml:space="preserve"> </w:t>
      </w:r>
      <w:proofErr w:type="spellStart"/>
      <w:r w:rsidRPr="00B41112">
        <w:rPr>
          <w:i/>
          <w:sz w:val="26"/>
          <w:szCs w:val="26"/>
          <w:rPrChange w:id="30449" w:author="Le Minh Nghia" w:date="2019-10-09T10:56:00Z">
            <w:rPr>
              <w:i/>
              <w:sz w:val="26"/>
              <w:szCs w:val="26"/>
            </w:rPr>
          </w:rPrChange>
        </w:rPr>
        <w:t>của</w:t>
      </w:r>
      <w:proofErr w:type="spellEnd"/>
      <w:r w:rsidRPr="00B41112">
        <w:rPr>
          <w:i/>
          <w:sz w:val="26"/>
          <w:szCs w:val="26"/>
          <w:rPrChange w:id="30450" w:author="Le Minh Nghia" w:date="2019-10-09T10:56:00Z">
            <w:rPr>
              <w:i/>
              <w:sz w:val="26"/>
              <w:szCs w:val="26"/>
            </w:rPr>
          </w:rPrChange>
        </w:rPr>
        <w:t xml:space="preserve"> </w:t>
      </w:r>
      <w:proofErr w:type="spellStart"/>
      <w:r w:rsidRPr="00B41112">
        <w:rPr>
          <w:i/>
          <w:sz w:val="26"/>
          <w:szCs w:val="26"/>
          <w:rPrChange w:id="30451" w:author="Le Minh Nghia" w:date="2019-10-09T10:56:00Z">
            <w:rPr>
              <w:i/>
              <w:sz w:val="26"/>
              <w:szCs w:val="26"/>
            </w:rPr>
          </w:rPrChange>
        </w:rPr>
        <w:t>cựu</w:t>
      </w:r>
      <w:proofErr w:type="spellEnd"/>
      <w:r w:rsidRPr="00B41112">
        <w:rPr>
          <w:i/>
          <w:sz w:val="26"/>
          <w:szCs w:val="26"/>
          <w:rPrChange w:id="30452" w:author="Le Minh Nghia" w:date="2019-10-09T10:56:00Z">
            <w:rPr>
              <w:i/>
              <w:sz w:val="26"/>
              <w:szCs w:val="26"/>
            </w:rPr>
          </w:rPrChange>
        </w:rPr>
        <w:t xml:space="preserve"> </w:t>
      </w:r>
      <w:proofErr w:type="spellStart"/>
      <w:r w:rsidRPr="00B41112">
        <w:rPr>
          <w:i/>
          <w:sz w:val="26"/>
          <w:szCs w:val="26"/>
          <w:rPrChange w:id="30453" w:author="Le Minh Nghia" w:date="2019-10-09T10:56:00Z">
            <w:rPr>
              <w:i/>
              <w:sz w:val="26"/>
              <w:szCs w:val="26"/>
            </w:rPr>
          </w:rPrChange>
        </w:rPr>
        <w:t>sinh</w:t>
      </w:r>
      <w:proofErr w:type="spellEnd"/>
      <w:r w:rsidRPr="00B41112">
        <w:rPr>
          <w:i/>
          <w:sz w:val="26"/>
          <w:szCs w:val="26"/>
          <w:rPrChange w:id="30454" w:author="Le Minh Nghia" w:date="2019-10-09T10:56:00Z">
            <w:rPr>
              <w:i/>
              <w:sz w:val="26"/>
              <w:szCs w:val="26"/>
            </w:rPr>
          </w:rPrChange>
        </w:rPr>
        <w:t xml:space="preserve"> </w:t>
      </w:r>
      <w:proofErr w:type="spellStart"/>
      <w:r w:rsidRPr="00B41112">
        <w:rPr>
          <w:i/>
          <w:sz w:val="26"/>
          <w:szCs w:val="26"/>
          <w:rPrChange w:id="30455" w:author="Le Minh Nghia" w:date="2019-10-09T10:56:00Z">
            <w:rPr>
              <w:i/>
              <w:sz w:val="26"/>
              <w:szCs w:val="26"/>
            </w:rPr>
          </w:rPrChange>
        </w:rPr>
        <w:t>viên</w:t>
      </w:r>
      <w:proofErr w:type="spellEnd"/>
    </w:p>
    <w:p w:rsidR="000B68E9" w:rsidRPr="00B41112" w:rsidRDefault="000B68E9" w:rsidP="000B68E9">
      <w:pPr>
        <w:rPr>
          <w:sz w:val="26"/>
          <w:szCs w:val="26"/>
          <w:rPrChange w:id="30456" w:author="Le Minh Nghia" w:date="2019-10-09T10:56:00Z">
            <w:rPr>
              <w:sz w:val="26"/>
              <w:szCs w:val="26"/>
            </w:rPr>
          </w:rPrChange>
        </w:rPr>
      </w:pPr>
    </w:p>
    <w:p w:rsidR="001A2226" w:rsidRPr="00B41112" w:rsidRDefault="00834AAF">
      <w:pPr>
        <w:pStyle w:val="ListParagraph"/>
        <w:numPr>
          <w:ilvl w:val="0"/>
          <w:numId w:val="47"/>
        </w:numPr>
        <w:ind w:left="360"/>
        <w:rPr>
          <w:b/>
          <w:sz w:val="26"/>
          <w:szCs w:val="26"/>
          <w:rPrChange w:id="30457" w:author="Le Minh Nghia" w:date="2019-10-09T10:56:00Z">
            <w:rPr>
              <w:b/>
              <w:sz w:val="26"/>
              <w:szCs w:val="26"/>
            </w:rPr>
          </w:rPrChange>
        </w:rPr>
        <w:pPrChange w:id="30458" w:author="Le Minh Nghia" w:date="2019-10-09T10:42:00Z">
          <w:pPr>
            <w:pStyle w:val="ListParagraph"/>
            <w:numPr>
              <w:numId w:val="47"/>
            </w:numPr>
            <w:ind w:hanging="360"/>
          </w:pPr>
        </w:pPrChange>
      </w:pPr>
      <w:proofErr w:type="spellStart"/>
      <w:r w:rsidRPr="00B41112">
        <w:rPr>
          <w:b/>
          <w:sz w:val="26"/>
          <w:szCs w:val="26"/>
          <w:rPrChange w:id="30459" w:author="Le Minh Nghia" w:date="2019-10-09T10:56:00Z">
            <w:rPr>
              <w:b/>
              <w:sz w:val="26"/>
              <w:szCs w:val="26"/>
            </w:rPr>
          </w:rPrChange>
        </w:rPr>
        <w:t>Quản</w:t>
      </w:r>
      <w:proofErr w:type="spellEnd"/>
      <w:r w:rsidRPr="00B41112">
        <w:rPr>
          <w:b/>
          <w:sz w:val="26"/>
          <w:szCs w:val="26"/>
          <w:rPrChange w:id="30460" w:author="Le Minh Nghia" w:date="2019-10-09T10:56:00Z">
            <w:rPr>
              <w:b/>
              <w:sz w:val="26"/>
              <w:szCs w:val="26"/>
            </w:rPr>
          </w:rPrChange>
        </w:rPr>
        <w:t xml:space="preserve"> </w:t>
      </w:r>
      <w:proofErr w:type="spellStart"/>
      <w:r w:rsidRPr="00B41112">
        <w:rPr>
          <w:b/>
          <w:sz w:val="26"/>
          <w:szCs w:val="26"/>
          <w:rPrChange w:id="30461" w:author="Le Minh Nghia" w:date="2019-10-09T10:56:00Z">
            <w:rPr>
              <w:b/>
              <w:sz w:val="26"/>
              <w:szCs w:val="26"/>
            </w:rPr>
          </w:rPrChange>
        </w:rPr>
        <w:t>lý</w:t>
      </w:r>
      <w:proofErr w:type="spellEnd"/>
      <w:r w:rsidRPr="00B41112">
        <w:rPr>
          <w:b/>
          <w:sz w:val="26"/>
          <w:szCs w:val="26"/>
          <w:rPrChange w:id="30462" w:author="Le Minh Nghia" w:date="2019-10-09T10:56:00Z">
            <w:rPr>
              <w:b/>
              <w:sz w:val="26"/>
              <w:szCs w:val="26"/>
            </w:rPr>
          </w:rPrChange>
        </w:rPr>
        <w:t xml:space="preserve"> </w:t>
      </w:r>
      <w:proofErr w:type="spellStart"/>
      <w:r w:rsidRPr="00B41112">
        <w:rPr>
          <w:b/>
          <w:sz w:val="26"/>
          <w:szCs w:val="26"/>
          <w:rPrChange w:id="30463" w:author="Le Minh Nghia" w:date="2019-10-09T10:56:00Z">
            <w:rPr>
              <w:b/>
              <w:sz w:val="26"/>
              <w:szCs w:val="26"/>
            </w:rPr>
          </w:rPrChange>
        </w:rPr>
        <w:t>thống</w:t>
      </w:r>
      <w:proofErr w:type="spellEnd"/>
      <w:r w:rsidRPr="00B41112">
        <w:rPr>
          <w:b/>
          <w:sz w:val="26"/>
          <w:szCs w:val="26"/>
          <w:rPrChange w:id="30464" w:author="Le Minh Nghia" w:date="2019-10-09T10:56:00Z">
            <w:rPr>
              <w:b/>
              <w:sz w:val="26"/>
              <w:szCs w:val="26"/>
            </w:rPr>
          </w:rPrChange>
        </w:rPr>
        <w:t xml:space="preserve"> </w:t>
      </w:r>
      <w:proofErr w:type="spellStart"/>
      <w:r w:rsidRPr="00B41112">
        <w:rPr>
          <w:b/>
          <w:sz w:val="26"/>
          <w:szCs w:val="26"/>
          <w:rPrChange w:id="30465" w:author="Le Minh Nghia" w:date="2019-10-09T10:56:00Z">
            <w:rPr>
              <w:b/>
              <w:sz w:val="26"/>
              <w:szCs w:val="26"/>
            </w:rPr>
          </w:rPrChange>
        </w:rPr>
        <w:t>kê</w:t>
      </w:r>
      <w:proofErr w:type="spellEnd"/>
    </w:p>
    <w:p w:rsidR="00834AAF" w:rsidRPr="00B41112" w:rsidRDefault="00834AAF">
      <w:pPr>
        <w:pStyle w:val="ListParagraph"/>
        <w:ind w:left="0"/>
        <w:rPr>
          <w:sz w:val="26"/>
          <w:szCs w:val="26"/>
          <w:rPrChange w:id="30466" w:author="Le Minh Nghia" w:date="2019-10-09T10:56:00Z">
            <w:rPr>
              <w:sz w:val="26"/>
              <w:szCs w:val="26"/>
            </w:rPr>
          </w:rPrChange>
        </w:rPr>
        <w:pPrChange w:id="30467" w:author="Le Minh Nghia" w:date="2019-10-09T10:42:00Z">
          <w:pPr>
            <w:pStyle w:val="ListParagraph"/>
          </w:pPr>
        </w:pPrChange>
      </w:pPr>
      <w:proofErr w:type="spellStart"/>
      <w:r w:rsidRPr="00B41112">
        <w:rPr>
          <w:sz w:val="26"/>
          <w:szCs w:val="26"/>
          <w:rPrChange w:id="30468" w:author="Le Minh Nghia" w:date="2019-10-09T10:56:00Z">
            <w:rPr>
              <w:sz w:val="26"/>
              <w:szCs w:val="26"/>
            </w:rPr>
          </w:rPrChange>
        </w:rPr>
        <w:t>Giao</w:t>
      </w:r>
      <w:proofErr w:type="spellEnd"/>
      <w:r w:rsidRPr="00B41112">
        <w:rPr>
          <w:sz w:val="26"/>
          <w:szCs w:val="26"/>
          <w:rPrChange w:id="30469" w:author="Le Minh Nghia" w:date="2019-10-09T10:56:00Z">
            <w:rPr>
              <w:sz w:val="26"/>
              <w:szCs w:val="26"/>
            </w:rPr>
          </w:rPrChange>
        </w:rPr>
        <w:t xml:space="preserve"> </w:t>
      </w:r>
      <w:proofErr w:type="spellStart"/>
      <w:r w:rsidRPr="00B41112">
        <w:rPr>
          <w:sz w:val="26"/>
          <w:szCs w:val="26"/>
          <w:rPrChange w:id="30470" w:author="Le Minh Nghia" w:date="2019-10-09T10:56:00Z">
            <w:rPr>
              <w:sz w:val="26"/>
              <w:szCs w:val="26"/>
            </w:rPr>
          </w:rPrChange>
        </w:rPr>
        <w:t>diện</w:t>
      </w:r>
      <w:proofErr w:type="spellEnd"/>
      <w:r w:rsidRPr="00B41112">
        <w:rPr>
          <w:sz w:val="26"/>
          <w:szCs w:val="26"/>
          <w:rPrChange w:id="30471" w:author="Le Minh Nghia" w:date="2019-10-09T10:56:00Z">
            <w:rPr>
              <w:sz w:val="26"/>
              <w:szCs w:val="26"/>
            </w:rPr>
          </w:rPrChange>
        </w:rPr>
        <w:t xml:space="preserve"> </w:t>
      </w:r>
      <w:proofErr w:type="spellStart"/>
      <w:r w:rsidRPr="00B41112">
        <w:rPr>
          <w:sz w:val="26"/>
          <w:szCs w:val="26"/>
          <w:rPrChange w:id="30472" w:author="Le Minh Nghia" w:date="2019-10-09T10:56:00Z">
            <w:rPr>
              <w:sz w:val="26"/>
              <w:szCs w:val="26"/>
            </w:rPr>
          </w:rPrChange>
        </w:rPr>
        <w:t>quản</w:t>
      </w:r>
      <w:proofErr w:type="spellEnd"/>
      <w:r w:rsidRPr="00B41112">
        <w:rPr>
          <w:sz w:val="26"/>
          <w:szCs w:val="26"/>
          <w:rPrChange w:id="30473" w:author="Le Minh Nghia" w:date="2019-10-09T10:56:00Z">
            <w:rPr>
              <w:sz w:val="26"/>
              <w:szCs w:val="26"/>
            </w:rPr>
          </w:rPrChange>
        </w:rPr>
        <w:t xml:space="preserve"> </w:t>
      </w:r>
      <w:proofErr w:type="spellStart"/>
      <w:r w:rsidRPr="00B41112">
        <w:rPr>
          <w:sz w:val="26"/>
          <w:szCs w:val="26"/>
          <w:rPrChange w:id="30474" w:author="Le Minh Nghia" w:date="2019-10-09T10:56:00Z">
            <w:rPr>
              <w:sz w:val="26"/>
              <w:szCs w:val="26"/>
            </w:rPr>
          </w:rPrChange>
        </w:rPr>
        <w:t>lý</w:t>
      </w:r>
      <w:proofErr w:type="spellEnd"/>
      <w:r w:rsidRPr="00B41112">
        <w:rPr>
          <w:sz w:val="26"/>
          <w:szCs w:val="26"/>
          <w:rPrChange w:id="30475" w:author="Le Minh Nghia" w:date="2019-10-09T10:56:00Z">
            <w:rPr>
              <w:sz w:val="26"/>
              <w:szCs w:val="26"/>
            </w:rPr>
          </w:rPrChange>
        </w:rPr>
        <w:t xml:space="preserve"> </w:t>
      </w:r>
      <w:proofErr w:type="spellStart"/>
      <w:r w:rsidRPr="00B41112">
        <w:rPr>
          <w:sz w:val="26"/>
          <w:szCs w:val="26"/>
          <w:rPrChange w:id="30476" w:author="Le Minh Nghia" w:date="2019-10-09T10:56:00Z">
            <w:rPr>
              <w:sz w:val="26"/>
              <w:szCs w:val="26"/>
            </w:rPr>
          </w:rPrChange>
        </w:rPr>
        <w:t>thống</w:t>
      </w:r>
      <w:proofErr w:type="spellEnd"/>
      <w:r w:rsidRPr="00B41112">
        <w:rPr>
          <w:sz w:val="26"/>
          <w:szCs w:val="26"/>
          <w:rPrChange w:id="30477" w:author="Le Minh Nghia" w:date="2019-10-09T10:56:00Z">
            <w:rPr>
              <w:sz w:val="26"/>
              <w:szCs w:val="26"/>
            </w:rPr>
          </w:rPrChange>
        </w:rPr>
        <w:t xml:space="preserve"> </w:t>
      </w:r>
      <w:proofErr w:type="spellStart"/>
      <w:r w:rsidRPr="00B41112">
        <w:rPr>
          <w:sz w:val="26"/>
          <w:szCs w:val="26"/>
          <w:rPrChange w:id="30478" w:author="Le Minh Nghia" w:date="2019-10-09T10:56:00Z">
            <w:rPr>
              <w:sz w:val="26"/>
              <w:szCs w:val="26"/>
            </w:rPr>
          </w:rPrChange>
        </w:rPr>
        <w:t>kê</w:t>
      </w:r>
      <w:proofErr w:type="spellEnd"/>
      <w:r w:rsidRPr="00B41112">
        <w:rPr>
          <w:sz w:val="26"/>
          <w:szCs w:val="26"/>
          <w:rPrChange w:id="30479" w:author="Le Minh Nghia" w:date="2019-10-09T10:56:00Z">
            <w:rPr>
              <w:sz w:val="26"/>
              <w:szCs w:val="26"/>
            </w:rPr>
          </w:rPrChange>
        </w:rPr>
        <w:t xml:space="preserve"> </w:t>
      </w:r>
      <w:proofErr w:type="spellStart"/>
      <w:r w:rsidRPr="00B41112">
        <w:rPr>
          <w:sz w:val="26"/>
          <w:szCs w:val="26"/>
          <w:rPrChange w:id="30480" w:author="Le Minh Nghia" w:date="2019-10-09T10:56:00Z">
            <w:rPr>
              <w:sz w:val="26"/>
              <w:szCs w:val="26"/>
            </w:rPr>
          </w:rPrChange>
        </w:rPr>
        <w:t>gồm</w:t>
      </w:r>
      <w:proofErr w:type="spellEnd"/>
      <w:r w:rsidRPr="00B41112">
        <w:rPr>
          <w:sz w:val="26"/>
          <w:szCs w:val="26"/>
          <w:rPrChange w:id="30481" w:author="Le Minh Nghia" w:date="2019-10-09T10:56:00Z">
            <w:rPr>
              <w:sz w:val="26"/>
              <w:szCs w:val="26"/>
            </w:rPr>
          </w:rPrChange>
        </w:rPr>
        <w:t xml:space="preserve"> </w:t>
      </w:r>
      <w:proofErr w:type="spellStart"/>
      <w:r w:rsidRPr="00B41112">
        <w:rPr>
          <w:sz w:val="26"/>
          <w:szCs w:val="26"/>
          <w:rPrChange w:id="30482" w:author="Le Minh Nghia" w:date="2019-10-09T10:56:00Z">
            <w:rPr>
              <w:sz w:val="26"/>
              <w:szCs w:val="26"/>
            </w:rPr>
          </w:rPrChange>
        </w:rPr>
        <w:t>có</w:t>
      </w:r>
      <w:proofErr w:type="spellEnd"/>
      <w:r w:rsidRPr="00B41112">
        <w:rPr>
          <w:sz w:val="26"/>
          <w:szCs w:val="26"/>
          <w:rPrChange w:id="30483" w:author="Le Minh Nghia" w:date="2019-10-09T10:56:00Z">
            <w:rPr>
              <w:sz w:val="26"/>
              <w:szCs w:val="26"/>
            </w:rPr>
          </w:rPrChange>
        </w:rPr>
        <w:t xml:space="preserve"> </w:t>
      </w:r>
      <w:proofErr w:type="spellStart"/>
      <w:r w:rsidRPr="00B41112">
        <w:rPr>
          <w:sz w:val="26"/>
          <w:szCs w:val="26"/>
          <w:rPrChange w:id="30484" w:author="Le Minh Nghia" w:date="2019-10-09T10:56:00Z">
            <w:rPr>
              <w:sz w:val="26"/>
              <w:szCs w:val="26"/>
            </w:rPr>
          </w:rPrChange>
        </w:rPr>
        <w:t>hai</w:t>
      </w:r>
      <w:proofErr w:type="spellEnd"/>
      <w:r w:rsidRPr="00B41112">
        <w:rPr>
          <w:sz w:val="26"/>
          <w:szCs w:val="26"/>
          <w:rPrChange w:id="30485" w:author="Le Minh Nghia" w:date="2019-10-09T10:56:00Z">
            <w:rPr>
              <w:sz w:val="26"/>
              <w:szCs w:val="26"/>
            </w:rPr>
          </w:rPrChange>
        </w:rPr>
        <w:t xml:space="preserve"> </w:t>
      </w:r>
      <w:proofErr w:type="spellStart"/>
      <w:r w:rsidRPr="00B41112">
        <w:rPr>
          <w:sz w:val="26"/>
          <w:szCs w:val="26"/>
          <w:rPrChange w:id="30486" w:author="Le Minh Nghia" w:date="2019-10-09T10:56:00Z">
            <w:rPr>
              <w:sz w:val="26"/>
              <w:szCs w:val="26"/>
            </w:rPr>
          </w:rPrChange>
        </w:rPr>
        <w:t>phần</w:t>
      </w:r>
      <w:proofErr w:type="spellEnd"/>
      <w:r w:rsidRPr="00B41112">
        <w:rPr>
          <w:sz w:val="26"/>
          <w:szCs w:val="26"/>
          <w:rPrChange w:id="30487" w:author="Le Minh Nghia" w:date="2019-10-09T10:56:00Z">
            <w:rPr>
              <w:sz w:val="26"/>
              <w:szCs w:val="26"/>
            </w:rPr>
          </w:rPrChange>
        </w:rPr>
        <w:t xml:space="preserve">: </w:t>
      </w:r>
      <w:proofErr w:type="spellStart"/>
      <w:r w:rsidRPr="00B41112">
        <w:rPr>
          <w:sz w:val="26"/>
          <w:szCs w:val="26"/>
          <w:rPrChange w:id="30488" w:author="Le Minh Nghia" w:date="2019-10-09T10:56:00Z">
            <w:rPr>
              <w:sz w:val="26"/>
              <w:szCs w:val="26"/>
            </w:rPr>
          </w:rPrChange>
        </w:rPr>
        <w:t>thống</w:t>
      </w:r>
      <w:proofErr w:type="spellEnd"/>
      <w:r w:rsidRPr="00B41112">
        <w:rPr>
          <w:sz w:val="26"/>
          <w:szCs w:val="26"/>
          <w:rPrChange w:id="30489" w:author="Le Minh Nghia" w:date="2019-10-09T10:56:00Z">
            <w:rPr>
              <w:sz w:val="26"/>
              <w:szCs w:val="26"/>
            </w:rPr>
          </w:rPrChange>
        </w:rPr>
        <w:t xml:space="preserve"> </w:t>
      </w:r>
      <w:proofErr w:type="spellStart"/>
      <w:r w:rsidRPr="00B41112">
        <w:rPr>
          <w:sz w:val="26"/>
          <w:szCs w:val="26"/>
          <w:rPrChange w:id="30490" w:author="Le Minh Nghia" w:date="2019-10-09T10:56:00Z">
            <w:rPr>
              <w:sz w:val="26"/>
              <w:szCs w:val="26"/>
            </w:rPr>
          </w:rPrChange>
        </w:rPr>
        <w:t>kê</w:t>
      </w:r>
      <w:proofErr w:type="spellEnd"/>
      <w:r w:rsidRPr="00B41112">
        <w:rPr>
          <w:sz w:val="26"/>
          <w:szCs w:val="26"/>
          <w:rPrChange w:id="30491" w:author="Le Minh Nghia" w:date="2019-10-09T10:56:00Z">
            <w:rPr>
              <w:sz w:val="26"/>
              <w:szCs w:val="26"/>
            </w:rPr>
          </w:rPrChange>
        </w:rPr>
        <w:t xml:space="preserve"> </w:t>
      </w:r>
      <w:proofErr w:type="spellStart"/>
      <w:r w:rsidRPr="00B41112">
        <w:rPr>
          <w:sz w:val="26"/>
          <w:szCs w:val="26"/>
          <w:rPrChange w:id="30492" w:author="Le Minh Nghia" w:date="2019-10-09T10:56:00Z">
            <w:rPr>
              <w:sz w:val="26"/>
              <w:szCs w:val="26"/>
            </w:rPr>
          </w:rPrChange>
        </w:rPr>
        <w:t>theo</w:t>
      </w:r>
      <w:proofErr w:type="spellEnd"/>
      <w:r w:rsidRPr="00B41112">
        <w:rPr>
          <w:sz w:val="26"/>
          <w:szCs w:val="26"/>
          <w:rPrChange w:id="30493" w:author="Le Minh Nghia" w:date="2019-10-09T10:56:00Z">
            <w:rPr>
              <w:sz w:val="26"/>
              <w:szCs w:val="26"/>
            </w:rPr>
          </w:rPrChange>
        </w:rPr>
        <w:t xml:space="preserve"> </w:t>
      </w:r>
      <w:proofErr w:type="spellStart"/>
      <w:r w:rsidR="00B35741" w:rsidRPr="00B41112">
        <w:rPr>
          <w:sz w:val="26"/>
          <w:szCs w:val="26"/>
          <w:rPrChange w:id="30494" w:author="Le Minh Nghia" w:date="2019-10-09T10:56:00Z">
            <w:rPr>
              <w:sz w:val="26"/>
              <w:szCs w:val="26"/>
            </w:rPr>
          </w:rPrChange>
        </w:rPr>
        <w:t>tỷ</w:t>
      </w:r>
      <w:proofErr w:type="spellEnd"/>
      <w:r w:rsidR="00B35741" w:rsidRPr="00B41112">
        <w:rPr>
          <w:sz w:val="26"/>
          <w:szCs w:val="26"/>
          <w:rPrChange w:id="30495" w:author="Le Minh Nghia" w:date="2019-10-09T10:56:00Z">
            <w:rPr>
              <w:sz w:val="26"/>
              <w:szCs w:val="26"/>
            </w:rPr>
          </w:rPrChange>
        </w:rPr>
        <w:t xml:space="preserve"> </w:t>
      </w:r>
      <w:proofErr w:type="spellStart"/>
      <w:r w:rsidR="00B35741" w:rsidRPr="00B41112">
        <w:rPr>
          <w:sz w:val="26"/>
          <w:szCs w:val="26"/>
          <w:rPrChange w:id="30496" w:author="Le Minh Nghia" w:date="2019-10-09T10:56:00Z">
            <w:rPr>
              <w:sz w:val="26"/>
              <w:szCs w:val="26"/>
            </w:rPr>
          </w:rPrChange>
        </w:rPr>
        <w:t>lệ</w:t>
      </w:r>
      <w:proofErr w:type="spellEnd"/>
      <w:r w:rsidR="00B35741" w:rsidRPr="00B41112">
        <w:rPr>
          <w:sz w:val="26"/>
          <w:szCs w:val="26"/>
          <w:rPrChange w:id="30497" w:author="Le Minh Nghia" w:date="2019-10-09T10:56:00Z">
            <w:rPr>
              <w:sz w:val="26"/>
              <w:szCs w:val="26"/>
            </w:rPr>
          </w:rPrChange>
        </w:rPr>
        <w:t xml:space="preserve"> </w:t>
      </w:r>
      <w:proofErr w:type="spellStart"/>
      <w:r w:rsidR="00B35741" w:rsidRPr="00B41112">
        <w:rPr>
          <w:sz w:val="26"/>
          <w:szCs w:val="26"/>
          <w:rPrChange w:id="30498" w:author="Le Minh Nghia" w:date="2019-10-09T10:56:00Z">
            <w:rPr>
              <w:sz w:val="26"/>
              <w:szCs w:val="26"/>
            </w:rPr>
          </w:rPrChange>
        </w:rPr>
        <w:t>tốt</w:t>
      </w:r>
      <w:proofErr w:type="spellEnd"/>
      <w:r w:rsidR="00B35741" w:rsidRPr="00B41112">
        <w:rPr>
          <w:sz w:val="26"/>
          <w:szCs w:val="26"/>
          <w:rPrChange w:id="30499" w:author="Le Minh Nghia" w:date="2019-10-09T10:56:00Z">
            <w:rPr>
              <w:sz w:val="26"/>
              <w:szCs w:val="26"/>
            </w:rPr>
          </w:rPrChange>
        </w:rPr>
        <w:t xml:space="preserve"> </w:t>
      </w:r>
      <w:proofErr w:type="spellStart"/>
      <w:r w:rsidR="00B35741" w:rsidRPr="00B41112">
        <w:rPr>
          <w:sz w:val="26"/>
          <w:szCs w:val="26"/>
          <w:rPrChange w:id="30500" w:author="Le Minh Nghia" w:date="2019-10-09T10:56:00Z">
            <w:rPr>
              <w:sz w:val="26"/>
              <w:szCs w:val="26"/>
            </w:rPr>
          </w:rPrChange>
        </w:rPr>
        <w:t>nghiệp</w:t>
      </w:r>
      <w:proofErr w:type="spellEnd"/>
      <w:r w:rsidR="00B35741" w:rsidRPr="00B41112">
        <w:rPr>
          <w:sz w:val="26"/>
          <w:szCs w:val="26"/>
          <w:rPrChange w:id="30501" w:author="Le Minh Nghia" w:date="2019-10-09T10:56:00Z">
            <w:rPr>
              <w:sz w:val="26"/>
              <w:szCs w:val="26"/>
            </w:rPr>
          </w:rPrChange>
        </w:rPr>
        <w:t xml:space="preserve"> </w:t>
      </w:r>
      <w:proofErr w:type="spellStart"/>
      <w:r w:rsidR="00B35741" w:rsidRPr="00B41112">
        <w:rPr>
          <w:sz w:val="26"/>
          <w:szCs w:val="26"/>
          <w:rPrChange w:id="30502" w:author="Le Minh Nghia" w:date="2019-10-09T10:56:00Z">
            <w:rPr>
              <w:sz w:val="26"/>
              <w:szCs w:val="26"/>
            </w:rPr>
          </w:rPrChange>
        </w:rPr>
        <w:t>và</w:t>
      </w:r>
      <w:proofErr w:type="spellEnd"/>
      <w:r w:rsidR="00B35741" w:rsidRPr="00B41112">
        <w:rPr>
          <w:sz w:val="26"/>
          <w:szCs w:val="26"/>
          <w:rPrChange w:id="30503" w:author="Le Minh Nghia" w:date="2019-10-09T10:56:00Z">
            <w:rPr>
              <w:sz w:val="26"/>
              <w:szCs w:val="26"/>
            </w:rPr>
          </w:rPrChange>
        </w:rPr>
        <w:t xml:space="preserve"> </w:t>
      </w:r>
      <w:proofErr w:type="spellStart"/>
      <w:r w:rsidR="00B35741" w:rsidRPr="00B41112">
        <w:rPr>
          <w:sz w:val="26"/>
          <w:szCs w:val="26"/>
          <w:rPrChange w:id="30504" w:author="Le Minh Nghia" w:date="2019-10-09T10:56:00Z">
            <w:rPr>
              <w:sz w:val="26"/>
              <w:szCs w:val="26"/>
            </w:rPr>
          </w:rPrChange>
        </w:rPr>
        <w:t>thống</w:t>
      </w:r>
      <w:proofErr w:type="spellEnd"/>
      <w:r w:rsidR="00B35741" w:rsidRPr="00B41112">
        <w:rPr>
          <w:sz w:val="26"/>
          <w:szCs w:val="26"/>
          <w:rPrChange w:id="30505" w:author="Le Minh Nghia" w:date="2019-10-09T10:56:00Z">
            <w:rPr>
              <w:sz w:val="26"/>
              <w:szCs w:val="26"/>
            </w:rPr>
          </w:rPrChange>
        </w:rPr>
        <w:t xml:space="preserve"> </w:t>
      </w:r>
      <w:proofErr w:type="spellStart"/>
      <w:r w:rsidR="00B35741" w:rsidRPr="00B41112">
        <w:rPr>
          <w:sz w:val="26"/>
          <w:szCs w:val="26"/>
          <w:rPrChange w:id="30506" w:author="Le Minh Nghia" w:date="2019-10-09T10:56:00Z">
            <w:rPr>
              <w:sz w:val="26"/>
              <w:szCs w:val="26"/>
            </w:rPr>
          </w:rPrChange>
        </w:rPr>
        <w:t>kê</w:t>
      </w:r>
      <w:proofErr w:type="spellEnd"/>
      <w:r w:rsidR="00B35741" w:rsidRPr="00B41112">
        <w:rPr>
          <w:sz w:val="26"/>
          <w:szCs w:val="26"/>
          <w:rPrChange w:id="30507" w:author="Le Minh Nghia" w:date="2019-10-09T10:56:00Z">
            <w:rPr>
              <w:sz w:val="26"/>
              <w:szCs w:val="26"/>
            </w:rPr>
          </w:rPrChange>
        </w:rPr>
        <w:t xml:space="preserve"> </w:t>
      </w:r>
      <w:proofErr w:type="spellStart"/>
      <w:r w:rsidR="00B35741" w:rsidRPr="00B41112">
        <w:rPr>
          <w:sz w:val="26"/>
          <w:szCs w:val="26"/>
          <w:rPrChange w:id="30508" w:author="Le Minh Nghia" w:date="2019-10-09T10:56:00Z">
            <w:rPr>
              <w:sz w:val="26"/>
              <w:szCs w:val="26"/>
            </w:rPr>
          </w:rPrChange>
        </w:rPr>
        <w:t>theo</w:t>
      </w:r>
      <w:proofErr w:type="spellEnd"/>
      <w:r w:rsidR="00B35741" w:rsidRPr="00B41112">
        <w:rPr>
          <w:sz w:val="26"/>
          <w:szCs w:val="26"/>
          <w:rPrChange w:id="30509" w:author="Le Minh Nghia" w:date="2019-10-09T10:56:00Z">
            <w:rPr>
              <w:sz w:val="26"/>
              <w:szCs w:val="26"/>
            </w:rPr>
          </w:rPrChange>
        </w:rPr>
        <w:t xml:space="preserve"> </w:t>
      </w:r>
      <w:proofErr w:type="spellStart"/>
      <w:r w:rsidR="00B35741" w:rsidRPr="00B41112">
        <w:rPr>
          <w:sz w:val="26"/>
          <w:szCs w:val="26"/>
          <w:rPrChange w:id="30510" w:author="Le Minh Nghia" w:date="2019-10-09T10:56:00Z">
            <w:rPr>
              <w:sz w:val="26"/>
              <w:szCs w:val="26"/>
            </w:rPr>
          </w:rPrChange>
        </w:rPr>
        <w:t>khảo</w:t>
      </w:r>
      <w:proofErr w:type="spellEnd"/>
      <w:r w:rsidR="00B35741" w:rsidRPr="00B41112">
        <w:rPr>
          <w:sz w:val="26"/>
          <w:szCs w:val="26"/>
          <w:rPrChange w:id="30511" w:author="Le Minh Nghia" w:date="2019-10-09T10:56:00Z">
            <w:rPr>
              <w:sz w:val="26"/>
              <w:szCs w:val="26"/>
            </w:rPr>
          </w:rPrChange>
        </w:rPr>
        <w:t xml:space="preserve"> </w:t>
      </w:r>
      <w:proofErr w:type="spellStart"/>
      <w:r w:rsidR="00B35741" w:rsidRPr="00B41112">
        <w:rPr>
          <w:sz w:val="26"/>
          <w:szCs w:val="26"/>
          <w:rPrChange w:id="30512" w:author="Le Minh Nghia" w:date="2019-10-09T10:56:00Z">
            <w:rPr>
              <w:sz w:val="26"/>
              <w:szCs w:val="26"/>
            </w:rPr>
          </w:rPrChange>
        </w:rPr>
        <w:t>sát</w:t>
      </w:r>
      <w:proofErr w:type="spellEnd"/>
      <w:r w:rsidR="00B35741" w:rsidRPr="00B41112">
        <w:rPr>
          <w:sz w:val="26"/>
          <w:szCs w:val="26"/>
          <w:rPrChange w:id="30513" w:author="Le Minh Nghia" w:date="2019-10-09T10:56:00Z">
            <w:rPr>
              <w:sz w:val="26"/>
              <w:szCs w:val="26"/>
            </w:rPr>
          </w:rPrChange>
        </w:rPr>
        <w:t xml:space="preserve"> </w:t>
      </w:r>
      <w:proofErr w:type="spellStart"/>
      <w:r w:rsidR="00B35741" w:rsidRPr="00B41112">
        <w:rPr>
          <w:sz w:val="26"/>
          <w:szCs w:val="26"/>
          <w:rPrChange w:id="30514" w:author="Le Minh Nghia" w:date="2019-10-09T10:56:00Z">
            <w:rPr>
              <w:sz w:val="26"/>
              <w:szCs w:val="26"/>
            </w:rPr>
          </w:rPrChange>
        </w:rPr>
        <w:t>của</w:t>
      </w:r>
      <w:proofErr w:type="spellEnd"/>
      <w:r w:rsidR="00B35741" w:rsidRPr="00B41112">
        <w:rPr>
          <w:sz w:val="26"/>
          <w:szCs w:val="26"/>
          <w:rPrChange w:id="30515" w:author="Le Minh Nghia" w:date="2019-10-09T10:56:00Z">
            <w:rPr>
              <w:sz w:val="26"/>
              <w:szCs w:val="26"/>
            </w:rPr>
          </w:rPrChange>
        </w:rPr>
        <w:t xml:space="preserve"> </w:t>
      </w:r>
      <w:proofErr w:type="spellStart"/>
      <w:r w:rsidR="00B35741" w:rsidRPr="00B41112">
        <w:rPr>
          <w:sz w:val="26"/>
          <w:szCs w:val="26"/>
          <w:rPrChange w:id="30516" w:author="Le Minh Nghia" w:date="2019-10-09T10:56:00Z">
            <w:rPr>
              <w:sz w:val="26"/>
              <w:szCs w:val="26"/>
            </w:rPr>
          </w:rPrChange>
        </w:rPr>
        <w:t>sinh</w:t>
      </w:r>
      <w:proofErr w:type="spellEnd"/>
      <w:r w:rsidR="00B35741" w:rsidRPr="00B41112">
        <w:rPr>
          <w:sz w:val="26"/>
          <w:szCs w:val="26"/>
          <w:rPrChange w:id="30517" w:author="Le Minh Nghia" w:date="2019-10-09T10:56:00Z">
            <w:rPr>
              <w:sz w:val="26"/>
              <w:szCs w:val="26"/>
            </w:rPr>
          </w:rPrChange>
        </w:rPr>
        <w:t xml:space="preserve"> </w:t>
      </w:r>
      <w:proofErr w:type="spellStart"/>
      <w:r w:rsidR="00B35741" w:rsidRPr="00B41112">
        <w:rPr>
          <w:sz w:val="26"/>
          <w:szCs w:val="26"/>
          <w:rPrChange w:id="30518" w:author="Le Minh Nghia" w:date="2019-10-09T10:56:00Z">
            <w:rPr>
              <w:sz w:val="26"/>
              <w:szCs w:val="26"/>
            </w:rPr>
          </w:rPrChange>
        </w:rPr>
        <w:t>viên</w:t>
      </w:r>
      <w:proofErr w:type="spellEnd"/>
      <w:r w:rsidR="00B35741" w:rsidRPr="00B41112">
        <w:rPr>
          <w:sz w:val="26"/>
          <w:szCs w:val="26"/>
          <w:rPrChange w:id="30519" w:author="Le Minh Nghia" w:date="2019-10-09T10:56:00Z">
            <w:rPr>
              <w:sz w:val="26"/>
              <w:szCs w:val="26"/>
            </w:rPr>
          </w:rPrChange>
        </w:rPr>
        <w:t xml:space="preserve"> </w:t>
      </w:r>
      <w:proofErr w:type="spellStart"/>
      <w:r w:rsidR="00B35741" w:rsidRPr="00B41112">
        <w:rPr>
          <w:sz w:val="26"/>
          <w:szCs w:val="26"/>
          <w:rPrChange w:id="30520" w:author="Le Minh Nghia" w:date="2019-10-09T10:56:00Z">
            <w:rPr>
              <w:sz w:val="26"/>
              <w:szCs w:val="26"/>
            </w:rPr>
          </w:rPrChange>
        </w:rPr>
        <w:t>thực</w:t>
      </w:r>
      <w:proofErr w:type="spellEnd"/>
      <w:r w:rsidR="00B35741" w:rsidRPr="00B41112">
        <w:rPr>
          <w:sz w:val="26"/>
          <w:szCs w:val="26"/>
          <w:rPrChange w:id="30521" w:author="Le Minh Nghia" w:date="2019-10-09T10:56:00Z">
            <w:rPr>
              <w:sz w:val="26"/>
              <w:szCs w:val="26"/>
            </w:rPr>
          </w:rPrChange>
        </w:rPr>
        <w:t xml:space="preserve"> </w:t>
      </w:r>
      <w:proofErr w:type="spellStart"/>
      <w:r w:rsidR="00B35741" w:rsidRPr="00B41112">
        <w:rPr>
          <w:sz w:val="26"/>
          <w:szCs w:val="26"/>
          <w:rPrChange w:id="30522" w:author="Le Minh Nghia" w:date="2019-10-09T10:56:00Z">
            <w:rPr>
              <w:sz w:val="26"/>
              <w:szCs w:val="26"/>
            </w:rPr>
          </w:rPrChange>
        </w:rPr>
        <w:t>hiện</w:t>
      </w:r>
      <w:proofErr w:type="spellEnd"/>
      <w:r w:rsidR="00B35741" w:rsidRPr="00B41112">
        <w:rPr>
          <w:sz w:val="26"/>
          <w:szCs w:val="26"/>
          <w:rPrChange w:id="30523" w:author="Le Minh Nghia" w:date="2019-10-09T10:56:00Z">
            <w:rPr>
              <w:sz w:val="26"/>
              <w:szCs w:val="26"/>
            </w:rPr>
          </w:rPrChange>
        </w:rPr>
        <w:t>.</w:t>
      </w:r>
    </w:p>
    <w:p w:rsidR="00B35741" w:rsidRPr="00B41112" w:rsidRDefault="00B35741" w:rsidP="00834AAF">
      <w:pPr>
        <w:pStyle w:val="ListParagraph"/>
        <w:rPr>
          <w:sz w:val="26"/>
          <w:szCs w:val="26"/>
          <w:rPrChange w:id="30524" w:author="Le Minh Nghia" w:date="2019-10-09T10:56:00Z">
            <w:rPr>
              <w:sz w:val="26"/>
              <w:szCs w:val="26"/>
            </w:rPr>
          </w:rPrChange>
        </w:rPr>
      </w:pPr>
    </w:p>
    <w:p w:rsidR="00B35741" w:rsidRPr="00B41112" w:rsidRDefault="00B35741">
      <w:pPr>
        <w:pStyle w:val="ListParagraph"/>
        <w:numPr>
          <w:ilvl w:val="0"/>
          <w:numId w:val="5"/>
        </w:numPr>
        <w:ind w:left="360"/>
        <w:rPr>
          <w:sz w:val="26"/>
          <w:szCs w:val="26"/>
          <w:rPrChange w:id="30525" w:author="Le Minh Nghia" w:date="2019-10-09T10:56:00Z">
            <w:rPr>
              <w:sz w:val="26"/>
              <w:szCs w:val="26"/>
            </w:rPr>
          </w:rPrChange>
        </w:rPr>
        <w:pPrChange w:id="30526" w:author="Le Minh Nghia" w:date="2019-10-09T10:42:00Z">
          <w:pPr>
            <w:pStyle w:val="ListParagraph"/>
            <w:numPr>
              <w:numId w:val="5"/>
            </w:numPr>
            <w:ind w:left="1440" w:hanging="360"/>
          </w:pPr>
        </w:pPrChange>
      </w:pPr>
      <w:proofErr w:type="spellStart"/>
      <w:r w:rsidRPr="00B41112">
        <w:rPr>
          <w:b/>
          <w:sz w:val="26"/>
          <w:szCs w:val="26"/>
          <w:rPrChange w:id="30527" w:author="Le Minh Nghia" w:date="2019-10-09T10:56:00Z">
            <w:rPr>
              <w:b/>
              <w:sz w:val="26"/>
              <w:szCs w:val="26"/>
            </w:rPr>
          </w:rPrChange>
        </w:rPr>
        <w:t>Phần</w:t>
      </w:r>
      <w:proofErr w:type="spellEnd"/>
      <w:r w:rsidRPr="00B41112">
        <w:rPr>
          <w:b/>
          <w:sz w:val="26"/>
          <w:szCs w:val="26"/>
          <w:rPrChange w:id="30528" w:author="Le Minh Nghia" w:date="2019-10-09T10:56:00Z">
            <w:rPr>
              <w:b/>
              <w:sz w:val="26"/>
              <w:szCs w:val="26"/>
            </w:rPr>
          </w:rPrChange>
        </w:rPr>
        <w:t xml:space="preserve"> </w:t>
      </w:r>
      <w:proofErr w:type="spellStart"/>
      <w:r w:rsidRPr="00B41112">
        <w:rPr>
          <w:b/>
          <w:sz w:val="26"/>
          <w:szCs w:val="26"/>
          <w:rPrChange w:id="30529" w:author="Le Minh Nghia" w:date="2019-10-09T10:56:00Z">
            <w:rPr>
              <w:b/>
              <w:sz w:val="26"/>
              <w:szCs w:val="26"/>
            </w:rPr>
          </w:rPrChange>
        </w:rPr>
        <w:t>thống</w:t>
      </w:r>
      <w:proofErr w:type="spellEnd"/>
      <w:r w:rsidRPr="00B41112">
        <w:rPr>
          <w:b/>
          <w:sz w:val="26"/>
          <w:szCs w:val="26"/>
          <w:rPrChange w:id="30530" w:author="Le Minh Nghia" w:date="2019-10-09T10:56:00Z">
            <w:rPr>
              <w:b/>
              <w:sz w:val="26"/>
              <w:szCs w:val="26"/>
            </w:rPr>
          </w:rPrChange>
        </w:rPr>
        <w:t xml:space="preserve"> </w:t>
      </w:r>
      <w:proofErr w:type="spellStart"/>
      <w:r w:rsidRPr="00B41112">
        <w:rPr>
          <w:b/>
          <w:sz w:val="26"/>
          <w:szCs w:val="26"/>
          <w:rPrChange w:id="30531" w:author="Le Minh Nghia" w:date="2019-10-09T10:56:00Z">
            <w:rPr>
              <w:b/>
              <w:sz w:val="26"/>
              <w:szCs w:val="26"/>
            </w:rPr>
          </w:rPrChange>
        </w:rPr>
        <w:t>kê</w:t>
      </w:r>
      <w:proofErr w:type="spellEnd"/>
      <w:r w:rsidRPr="00B41112">
        <w:rPr>
          <w:b/>
          <w:sz w:val="26"/>
          <w:szCs w:val="26"/>
          <w:rPrChange w:id="30532" w:author="Le Minh Nghia" w:date="2019-10-09T10:56:00Z">
            <w:rPr>
              <w:b/>
              <w:sz w:val="26"/>
              <w:szCs w:val="26"/>
            </w:rPr>
          </w:rPrChange>
        </w:rPr>
        <w:t xml:space="preserve"> </w:t>
      </w:r>
      <w:proofErr w:type="spellStart"/>
      <w:r w:rsidRPr="00B41112">
        <w:rPr>
          <w:b/>
          <w:sz w:val="26"/>
          <w:szCs w:val="26"/>
          <w:rPrChange w:id="30533" w:author="Le Minh Nghia" w:date="2019-10-09T10:56:00Z">
            <w:rPr>
              <w:b/>
              <w:sz w:val="26"/>
              <w:szCs w:val="26"/>
            </w:rPr>
          </w:rPrChange>
        </w:rPr>
        <w:t>tỷ</w:t>
      </w:r>
      <w:proofErr w:type="spellEnd"/>
      <w:r w:rsidRPr="00B41112">
        <w:rPr>
          <w:b/>
          <w:sz w:val="26"/>
          <w:szCs w:val="26"/>
          <w:rPrChange w:id="30534" w:author="Le Minh Nghia" w:date="2019-10-09T10:56:00Z">
            <w:rPr>
              <w:b/>
              <w:sz w:val="26"/>
              <w:szCs w:val="26"/>
            </w:rPr>
          </w:rPrChange>
        </w:rPr>
        <w:t xml:space="preserve"> </w:t>
      </w:r>
      <w:proofErr w:type="spellStart"/>
      <w:r w:rsidRPr="00B41112">
        <w:rPr>
          <w:b/>
          <w:sz w:val="26"/>
          <w:szCs w:val="26"/>
          <w:rPrChange w:id="30535" w:author="Le Minh Nghia" w:date="2019-10-09T10:56:00Z">
            <w:rPr>
              <w:b/>
              <w:sz w:val="26"/>
              <w:szCs w:val="26"/>
            </w:rPr>
          </w:rPrChange>
        </w:rPr>
        <w:t>lệ</w:t>
      </w:r>
      <w:proofErr w:type="spellEnd"/>
      <w:r w:rsidRPr="00B41112">
        <w:rPr>
          <w:b/>
          <w:sz w:val="26"/>
          <w:szCs w:val="26"/>
          <w:rPrChange w:id="30536" w:author="Le Minh Nghia" w:date="2019-10-09T10:56:00Z">
            <w:rPr>
              <w:b/>
              <w:sz w:val="26"/>
              <w:szCs w:val="26"/>
            </w:rPr>
          </w:rPrChange>
        </w:rPr>
        <w:t xml:space="preserve"> </w:t>
      </w:r>
      <w:proofErr w:type="spellStart"/>
      <w:r w:rsidRPr="00B41112">
        <w:rPr>
          <w:b/>
          <w:sz w:val="26"/>
          <w:szCs w:val="26"/>
          <w:rPrChange w:id="30537" w:author="Le Minh Nghia" w:date="2019-10-09T10:56:00Z">
            <w:rPr>
              <w:b/>
              <w:sz w:val="26"/>
              <w:szCs w:val="26"/>
            </w:rPr>
          </w:rPrChange>
        </w:rPr>
        <w:t>tốt</w:t>
      </w:r>
      <w:proofErr w:type="spellEnd"/>
      <w:r w:rsidRPr="00B41112">
        <w:rPr>
          <w:b/>
          <w:sz w:val="26"/>
          <w:szCs w:val="26"/>
          <w:rPrChange w:id="30538" w:author="Le Minh Nghia" w:date="2019-10-09T10:56:00Z">
            <w:rPr>
              <w:b/>
              <w:sz w:val="26"/>
              <w:szCs w:val="26"/>
            </w:rPr>
          </w:rPrChange>
        </w:rPr>
        <w:t xml:space="preserve"> </w:t>
      </w:r>
      <w:proofErr w:type="spellStart"/>
      <w:r w:rsidRPr="00B41112">
        <w:rPr>
          <w:b/>
          <w:sz w:val="26"/>
          <w:szCs w:val="26"/>
          <w:rPrChange w:id="30539" w:author="Le Minh Nghia" w:date="2019-10-09T10:56:00Z">
            <w:rPr>
              <w:b/>
              <w:sz w:val="26"/>
              <w:szCs w:val="26"/>
            </w:rPr>
          </w:rPrChange>
        </w:rPr>
        <w:t>nghiệp</w:t>
      </w:r>
      <w:proofErr w:type="spellEnd"/>
      <w:r w:rsidRPr="00B41112">
        <w:rPr>
          <w:b/>
          <w:sz w:val="26"/>
          <w:szCs w:val="26"/>
          <w:rPrChange w:id="30540" w:author="Le Minh Nghia" w:date="2019-10-09T10:56:00Z">
            <w:rPr>
              <w:b/>
              <w:sz w:val="26"/>
              <w:szCs w:val="26"/>
            </w:rPr>
          </w:rPrChange>
        </w:rPr>
        <w:t>:</w:t>
      </w:r>
      <w:r w:rsidRPr="00B41112">
        <w:rPr>
          <w:sz w:val="26"/>
          <w:szCs w:val="26"/>
          <w:rPrChange w:id="30541" w:author="Le Minh Nghia" w:date="2019-10-09T10:56:00Z">
            <w:rPr>
              <w:sz w:val="26"/>
              <w:szCs w:val="26"/>
            </w:rPr>
          </w:rPrChange>
        </w:rPr>
        <w:t xml:space="preserve"> </w:t>
      </w:r>
      <w:proofErr w:type="spellStart"/>
      <w:r w:rsidRPr="00B41112">
        <w:rPr>
          <w:sz w:val="26"/>
          <w:szCs w:val="26"/>
          <w:rPrChange w:id="30542" w:author="Le Minh Nghia" w:date="2019-10-09T10:56:00Z">
            <w:rPr>
              <w:sz w:val="26"/>
              <w:szCs w:val="26"/>
            </w:rPr>
          </w:rPrChange>
        </w:rPr>
        <w:t>cho</w:t>
      </w:r>
      <w:proofErr w:type="spellEnd"/>
      <w:r w:rsidRPr="00B41112">
        <w:rPr>
          <w:sz w:val="26"/>
          <w:szCs w:val="26"/>
          <w:rPrChange w:id="30543" w:author="Le Minh Nghia" w:date="2019-10-09T10:56:00Z">
            <w:rPr>
              <w:sz w:val="26"/>
              <w:szCs w:val="26"/>
            </w:rPr>
          </w:rPrChange>
        </w:rPr>
        <w:t xml:space="preserve"> </w:t>
      </w:r>
      <w:proofErr w:type="spellStart"/>
      <w:r w:rsidRPr="00B41112">
        <w:rPr>
          <w:sz w:val="26"/>
          <w:szCs w:val="26"/>
          <w:rPrChange w:id="30544" w:author="Le Minh Nghia" w:date="2019-10-09T10:56:00Z">
            <w:rPr>
              <w:sz w:val="26"/>
              <w:szCs w:val="26"/>
            </w:rPr>
          </w:rPrChange>
        </w:rPr>
        <w:t>phép</w:t>
      </w:r>
      <w:proofErr w:type="spellEnd"/>
      <w:r w:rsidRPr="00B41112">
        <w:rPr>
          <w:sz w:val="26"/>
          <w:szCs w:val="26"/>
          <w:rPrChange w:id="30545" w:author="Le Minh Nghia" w:date="2019-10-09T10:56:00Z">
            <w:rPr>
              <w:sz w:val="26"/>
              <w:szCs w:val="26"/>
            </w:rPr>
          </w:rPrChange>
        </w:rPr>
        <w:t xml:space="preserve"> </w:t>
      </w:r>
      <w:proofErr w:type="spellStart"/>
      <w:r w:rsidRPr="00B41112">
        <w:rPr>
          <w:sz w:val="26"/>
          <w:szCs w:val="26"/>
          <w:rPrChange w:id="30546" w:author="Le Minh Nghia" w:date="2019-10-09T10:56:00Z">
            <w:rPr>
              <w:sz w:val="26"/>
              <w:szCs w:val="26"/>
            </w:rPr>
          </w:rPrChange>
        </w:rPr>
        <w:t>thống</w:t>
      </w:r>
      <w:proofErr w:type="spellEnd"/>
      <w:r w:rsidRPr="00B41112">
        <w:rPr>
          <w:sz w:val="26"/>
          <w:szCs w:val="26"/>
          <w:rPrChange w:id="30547" w:author="Le Minh Nghia" w:date="2019-10-09T10:56:00Z">
            <w:rPr>
              <w:sz w:val="26"/>
              <w:szCs w:val="26"/>
            </w:rPr>
          </w:rPrChange>
        </w:rPr>
        <w:t xml:space="preserve"> </w:t>
      </w:r>
      <w:proofErr w:type="spellStart"/>
      <w:r w:rsidRPr="00B41112">
        <w:rPr>
          <w:sz w:val="26"/>
          <w:szCs w:val="26"/>
          <w:rPrChange w:id="30548" w:author="Le Minh Nghia" w:date="2019-10-09T10:56:00Z">
            <w:rPr>
              <w:sz w:val="26"/>
              <w:szCs w:val="26"/>
            </w:rPr>
          </w:rPrChange>
        </w:rPr>
        <w:t>kê</w:t>
      </w:r>
      <w:proofErr w:type="spellEnd"/>
      <w:r w:rsidRPr="00B41112">
        <w:rPr>
          <w:sz w:val="26"/>
          <w:szCs w:val="26"/>
          <w:rPrChange w:id="30549" w:author="Le Minh Nghia" w:date="2019-10-09T10:56:00Z">
            <w:rPr>
              <w:sz w:val="26"/>
              <w:szCs w:val="26"/>
            </w:rPr>
          </w:rPrChange>
        </w:rPr>
        <w:t xml:space="preserve"> </w:t>
      </w:r>
      <w:proofErr w:type="spellStart"/>
      <w:r w:rsidRPr="00B41112">
        <w:rPr>
          <w:sz w:val="26"/>
          <w:szCs w:val="26"/>
          <w:rPrChange w:id="30550" w:author="Le Minh Nghia" w:date="2019-10-09T10:56:00Z">
            <w:rPr>
              <w:sz w:val="26"/>
              <w:szCs w:val="26"/>
            </w:rPr>
          </w:rPrChange>
        </w:rPr>
        <w:t>được</w:t>
      </w:r>
      <w:proofErr w:type="spellEnd"/>
      <w:r w:rsidRPr="00B41112">
        <w:rPr>
          <w:sz w:val="26"/>
          <w:szCs w:val="26"/>
          <w:rPrChange w:id="30551" w:author="Le Minh Nghia" w:date="2019-10-09T10:56:00Z">
            <w:rPr>
              <w:sz w:val="26"/>
              <w:szCs w:val="26"/>
            </w:rPr>
          </w:rPrChange>
        </w:rPr>
        <w:t xml:space="preserve"> </w:t>
      </w:r>
      <w:proofErr w:type="spellStart"/>
      <w:r w:rsidRPr="00B41112">
        <w:rPr>
          <w:sz w:val="26"/>
          <w:szCs w:val="26"/>
          <w:rPrChange w:id="30552" w:author="Le Minh Nghia" w:date="2019-10-09T10:56:00Z">
            <w:rPr>
              <w:sz w:val="26"/>
              <w:szCs w:val="26"/>
            </w:rPr>
          </w:rPrChange>
        </w:rPr>
        <w:t>tỷ</w:t>
      </w:r>
      <w:proofErr w:type="spellEnd"/>
      <w:r w:rsidRPr="00B41112">
        <w:rPr>
          <w:sz w:val="26"/>
          <w:szCs w:val="26"/>
          <w:rPrChange w:id="30553" w:author="Le Minh Nghia" w:date="2019-10-09T10:56:00Z">
            <w:rPr>
              <w:sz w:val="26"/>
              <w:szCs w:val="26"/>
            </w:rPr>
          </w:rPrChange>
        </w:rPr>
        <w:t xml:space="preserve"> </w:t>
      </w:r>
      <w:proofErr w:type="spellStart"/>
      <w:r w:rsidRPr="00B41112">
        <w:rPr>
          <w:sz w:val="26"/>
          <w:szCs w:val="26"/>
          <w:rPrChange w:id="30554" w:author="Le Minh Nghia" w:date="2019-10-09T10:56:00Z">
            <w:rPr>
              <w:sz w:val="26"/>
              <w:szCs w:val="26"/>
            </w:rPr>
          </w:rPrChange>
        </w:rPr>
        <w:t>lệ</w:t>
      </w:r>
      <w:proofErr w:type="spellEnd"/>
      <w:r w:rsidRPr="00B41112">
        <w:rPr>
          <w:sz w:val="26"/>
          <w:szCs w:val="26"/>
          <w:rPrChange w:id="30555" w:author="Le Minh Nghia" w:date="2019-10-09T10:56:00Z">
            <w:rPr>
              <w:sz w:val="26"/>
              <w:szCs w:val="26"/>
            </w:rPr>
          </w:rPrChange>
        </w:rPr>
        <w:t xml:space="preserve"> </w:t>
      </w:r>
      <w:proofErr w:type="spellStart"/>
      <w:r w:rsidRPr="00B41112">
        <w:rPr>
          <w:sz w:val="26"/>
          <w:szCs w:val="26"/>
          <w:rPrChange w:id="30556" w:author="Le Minh Nghia" w:date="2019-10-09T10:56:00Z">
            <w:rPr>
              <w:sz w:val="26"/>
              <w:szCs w:val="26"/>
            </w:rPr>
          </w:rPrChange>
        </w:rPr>
        <w:t>tốt</w:t>
      </w:r>
      <w:proofErr w:type="spellEnd"/>
      <w:r w:rsidRPr="00B41112">
        <w:rPr>
          <w:sz w:val="26"/>
          <w:szCs w:val="26"/>
          <w:rPrChange w:id="30557" w:author="Le Minh Nghia" w:date="2019-10-09T10:56:00Z">
            <w:rPr>
              <w:sz w:val="26"/>
              <w:szCs w:val="26"/>
            </w:rPr>
          </w:rPrChange>
        </w:rPr>
        <w:t xml:space="preserve"> </w:t>
      </w:r>
      <w:proofErr w:type="spellStart"/>
      <w:r w:rsidRPr="00B41112">
        <w:rPr>
          <w:sz w:val="26"/>
          <w:szCs w:val="26"/>
          <w:rPrChange w:id="30558" w:author="Le Minh Nghia" w:date="2019-10-09T10:56:00Z">
            <w:rPr>
              <w:sz w:val="26"/>
              <w:szCs w:val="26"/>
            </w:rPr>
          </w:rPrChange>
        </w:rPr>
        <w:t>nghiệp</w:t>
      </w:r>
      <w:proofErr w:type="spellEnd"/>
      <w:r w:rsidRPr="00B41112">
        <w:rPr>
          <w:sz w:val="26"/>
          <w:szCs w:val="26"/>
          <w:rPrChange w:id="30559" w:author="Le Minh Nghia" w:date="2019-10-09T10:56:00Z">
            <w:rPr>
              <w:sz w:val="26"/>
              <w:szCs w:val="26"/>
            </w:rPr>
          </w:rPrChange>
        </w:rPr>
        <w:t xml:space="preserve"> </w:t>
      </w:r>
      <w:proofErr w:type="spellStart"/>
      <w:r w:rsidRPr="00B41112">
        <w:rPr>
          <w:sz w:val="26"/>
          <w:szCs w:val="26"/>
          <w:rPrChange w:id="30560" w:author="Le Minh Nghia" w:date="2019-10-09T10:56:00Z">
            <w:rPr>
              <w:sz w:val="26"/>
              <w:szCs w:val="26"/>
            </w:rPr>
          </w:rPrChange>
        </w:rPr>
        <w:t>của</w:t>
      </w:r>
      <w:proofErr w:type="spellEnd"/>
      <w:r w:rsidRPr="00B41112">
        <w:rPr>
          <w:sz w:val="26"/>
          <w:szCs w:val="26"/>
          <w:rPrChange w:id="30561" w:author="Le Minh Nghia" w:date="2019-10-09T10:56:00Z">
            <w:rPr>
              <w:sz w:val="26"/>
              <w:szCs w:val="26"/>
            </w:rPr>
          </w:rPrChange>
        </w:rPr>
        <w:t xml:space="preserve"> </w:t>
      </w:r>
      <w:proofErr w:type="spellStart"/>
      <w:r w:rsidRPr="00B41112">
        <w:rPr>
          <w:sz w:val="26"/>
          <w:szCs w:val="26"/>
          <w:rPrChange w:id="30562" w:author="Le Minh Nghia" w:date="2019-10-09T10:56:00Z">
            <w:rPr>
              <w:sz w:val="26"/>
              <w:szCs w:val="26"/>
            </w:rPr>
          </w:rPrChange>
        </w:rPr>
        <w:t>sinh</w:t>
      </w:r>
      <w:proofErr w:type="spellEnd"/>
      <w:r w:rsidRPr="00B41112">
        <w:rPr>
          <w:sz w:val="26"/>
          <w:szCs w:val="26"/>
          <w:rPrChange w:id="30563" w:author="Le Minh Nghia" w:date="2019-10-09T10:56:00Z">
            <w:rPr>
              <w:sz w:val="26"/>
              <w:szCs w:val="26"/>
            </w:rPr>
          </w:rPrChange>
        </w:rPr>
        <w:t xml:space="preserve"> </w:t>
      </w:r>
      <w:proofErr w:type="spellStart"/>
      <w:r w:rsidRPr="00B41112">
        <w:rPr>
          <w:sz w:val="26"/>
          <w:szCs w:val="26"/>
          <w:rPrChange w:id="30564" w:author="Le Minh Nghia" w:date="2019-10-09T10:56:00Z">
            <w:rPr>
              <w:sz w:val="26"/>
              <w:szCs w:val="26"/>
            </w:rPr>
          </w:rPrChange>
        </w:rPr>
        <w:t>viên</w:t>
      </w:r>
      <w:proofErr w:type="spellEnd"/>
      <w:r w:rsidRPr="00B41112">
        <w:rPr>
          <w:sz w:val="26"/>
          <w:szCs w:val="26"/>
          <w:rPrChange w:id="30565" w:author="Le Minh Nghia" w:date="2019-10-09T10:56:00Z">
            <w:rPr>
              <w:sz w:val="26"/>
              <w:szCs w:val="26"/>
            </w:rPr>
          </w:rPrChange>
        </w:rPr>
        <w:t xml:space="preserve"> </w:t>
      </w:r>
      <w:proofErr w:type="spellStart"/>
      <w:r w:rsidRPr="00B41112">
        <w:rPr>
          <w:sz w:val="26"/>
          <w:szCs w:val="26"/>
          <w:rPrChange w:id="30566" w:author="Le Minh Nghia" w:date="2019-10-09T10:56:00Z">
            <w:rPr>
              <w:sz w:val="26"/>
              <w:szCs w:val="26"/>
            </w:rPr>
          </w:rPrChange>
        </w:rPr>
        <w:t>theo</w:t>
      </w:r>
      <w:proofErr w:type="spellEnd"/>
      <w:r w:rsidRPr="00B41112">
        <w:rPr>
          <w:sz w:val="26"/>
          <w:szCs w:val="26"/>
          <w:rPrChange w:id="30567" w:author="Le Minh Nghia" w:date="2019-10-09T10:56:00Z">
            <w:rPr>
              <w:sz w:val="26"/>
              <w:szCs w:val="26"/>
            </w:rPr>
          </w:rPrChange>
        </w:rPr>
        <w:t xml:space="preserve"> </w:t>
      </w:r>
      <w:proofErr w:type="spellStart"/>
      <w:r w:rsidRPr="00B41112">
        <w:rPr>
          <w:sz w:val="26"/>
          <w:szCs w:val="26"/>
          <w:rPrChange w:id="30568" w:author="Le Minh Nghia" w:date="2019-10-09T10:56:00Z">
            <w:rPr>
              <w:sz w:val="26"/>
              <w:szCs w:val="26"/>
            </w:rPr>
          </w:rPrChange>
        </w:rPr>
        <w:t>khóa</w:t>
      </w:r>
      <w:proofErr w:type="spellEnd"/>
      <w:r w:rsidRPr="00B41112">
        <w:rPr>
          <w:sz w:val="26"/>
          <w:szCs w:val="26"/>
          <w:rPrChange w:id="30569" w:author="Le Minh Nghia" w:date="2019-10-09T10:56:00Z">
            <w:rPr>
              <w:sz w:val="26"/>
              <w:szCs w:val="26"/>
            </w:rPr>
          </w:rPrChange>
        </w:rPr>
        <w:t xml:space="preserve">. </w:t>
      </w:r>
      <w:proofErr w:type="spellStart"/>
      <w:r w:rsidRPr="00B41112">
        <w:rPr>
          <w:sz w:val="26"/>
          <w:szCs w:val="26"/>
          <w:rPrChange w:id="30570" w:author="Le Minh Nghia" w:date="2019-10-09T10:56:00Z">
            <w:rPr>
              <w:sz w:val="26"/>
              <w:szCs w:val="26"/>
            </w:rPr>
          </w:rPrChange>
        </w:rPr>
        <w:t>Có</w:t>
      </w:r>
      <w:proofErr w:type="spellEnd"/>
      <w:r w:rsidRPr="00B41112">
        <w:rPr>
          <w:sz w:val="26"/>
          <w:szCs w:val="26"/>
          <w:rPrChange w:id="30571" w:author="Le Minh Nghia" w:date="2019-10-09T10:56:00Z">
            <w:rPr>
              <w:sz w:val="26"/>
              <w:szCs w:val="26"/>
            </w:rPr>
          </w:rPrChange>
        </w:rPr>
        <w:t xml:space="preserve"> </w:t>
      </w:r>
      <w:proofErr w:type="spellStart"/>
      <w:r w:rsidRPr="00B41112">
        <w:rPr>
          <w:sz w:val="26"/>
          <w:szCs w:val="26"/>
          <w:rPrChange w:id="30572" w:author="Le Minh Nghia" w:date="2019-10-09T10:56:00Z">
            <w:rPr>
              <w:sz w:val="26"/>
              <w:szCs w:val="26"/>
            </w:rPr>
          </w:rPrChange>
        </w:rPr>
        <w:t>thể</w:t>
      </w:r>
      <w:proofErr w:type="spellEnd"/>
      <w:r w:rsidRPr="00B41112">
        <w:rPr>
          <w:sz w:val="26"/>
          <w:szCs w:val="26"/>
          <w:rPrChange w:id="30573" w:author="Le Minh Nghia" w:date="2019-10-09T10:56:00Z">
            <w:rPr>
              <w:sz w:val="26"/>
              <w:szCs w:val="26"/>
            </w:rPr>
          </w:rPrChange>
        </w:rPr>
        <w:t xml:space="preserve"> </w:t>
      </w:r>
      <w:proofErr w:type="spellStart"/>
      <w:r w:rsidRPr="00B41112">
        <w:rPr>
          <w:sz w:val="26"/>
          <w:szCs w:val="26"/>
          <w:rPrChange w:id="30574" w:author="Le Minh Nghia" w:date="2019-10-09T10:56:00Z">
            <w:rPr>
              <w:sz w:val="26"/>
              <w:szCs w:val="26"/>
            </w:rPr>
          </w:rPrChange>
        </w:rPr>
        <w:t>lọc</w:t>
      </w:r>
      <w:proofErr w:type="spellEnd"/>
      <w:r w:rsidRPr="00B41112">
        <w:rPr>
          <w:sz w:val="26"/>
          <w:szCs w:val="26"/>
          <w:rPrChange w:id="30575" w:author="Le Minh Nghia" w:date="2019-10-09T10:56:00Z">
            <w:rPr>
              <w:sz w:val="26"/>
              <w:szCs w:val="26"/>
            </w:rPr>
          </w:rPrChange>
        </w:rPr>
        <w:t xml:space="preserve"> </w:t>
      </w:r>
      <w:proofErr w:type="spellStart"/>
      <w:r w:rsidRPr="00B41112">
        <w:rPr>
          <w:sz w:val="26"/>
          <w:szCs w:val="26"/>
          <w:rPrChange w:id="30576" w:author="Le Minh Nghia" w:date="2019-10-09T10:56:00Z">
            <w:rPr>
              <w:sz w:val="26"/>
              <w:szCs w:val="26"/>
            </w:rPr>
          </w:rPrChange>
        </w:rPr>
        <w:t>theo</w:t>
      </w:r>
      <w:proofErr w:type="spellEnd"/>
      <w:r w:rsidRPr="00B41112">
        <w:rPr>
          <w:sz w:val="26"/>
          <w:szCs w:val="26"/>
          <w:rPrChange w:id="30577" w:author="Le Minh Nghia" w:date="2019-10-09T10:56:00Z">
            <w:rPr>
              <w:sz w:val="26"/>
              <w:szCs w:val="26"/>
            </w:rPr>
          </w:rPrChange>
        </w:rPr>
        <w:t xml:space="preserve"> </w:t>
      </w:r>
      <w:proofErr w:type="spellStart"/>
      <w:r w:rsidRPr="00B41112">
        <w:rPr>
          <w:sz w:val="26"/>
          <w:szCs w:val="26"/>
          <w:rPrChange w:id="30578" w:author="Le Minh Nghia" w:date="2019-10-09T10:56:00Z">
            <w:rPr>
              <w:sz w:val="26"/>
              <w:szCs w:val="26"/>
            </w:rPr>
          </w:rPrChange>
        </w:rPr>
        <w:t>chuyên</w:t>
      </w:r>
      <w:proofErr w:type="spellEnd"/>
      <w:r w:rsidRPr="00B41112">
        <w:rPr>
          <w:sz w:val="26"/>
          <w:szCs w:val="26"/>
          <w:rPrChange w:id="30579" w:author="Le Minh Nghia" w:date="2019-10-09T10:56:00Z">
            <w:rPr>
              <w:sz w:val="26"/>
              <w:szCs w:val="26"/>
            </w:rPr>
          </w:rPrChange>
        </w:rPr>
        <w:t xml:space="preserve"> </w:t>
      </w:r>
      <w:del w:id="30580" w:author="Le Minh Nghia" w:date="2019-10-09T10:43:00Z">
        <w:r w:rsidRPr="00B41112" w:rsidDel="00CE3A23">
          <w:rPr>
            <w:sz w:val="26"/>
            <w:szCs w:val="26"/>
            <w:rPrChange w:id="30581" w:author="Le Minh Nghia" w:date="2019-10-09T10:56:00Z">
              <w:rPr>
                <w:sz w:val="26"/>
                <w:szCs w:val="26"/>
              </w:rPr>
            </w:rPrChange>
          </w:rPr>
          <w:delText>nghành</w:delText>
        </w:r>
      </w:del>
      <w:proofErr w:type="spellStart"/>
      <w:ins w:id="30582" w:author="Le Minh Nghia" w:date="2019-10-09T10:43:00Z">
        <w:r w:rsidR="00CE3A23" w:rsidRPr="00B41112">
          <w:rPr>
            <w:sz w:val="26"/>
            <w:szCs w:val="26"/>
            <w:rPrChange w:id="30583" w:author="Le Minh Nghia" w:date="2019-10-09T10:56:00Z">
              <w:rPr>
                <w:sz w:val="26"/>
                <w:szCs w:val="26"/>
              </w:rPr>
            </w:rPrChange>
          </w:rPr>
          <w:t>ngành</w:t>
        </w:r>
      </w:ins>
      <w:proofErr w:type="spellEnd"/>
      <w:r w:rsidRPr="00B41112">
        <w:rPr>
          <w:sz w:val="26"/>
          <w:szCs w:val="26"/>
          <w:rPrChange w:id="30584" w:author="Le Minh Nghia" w:date="2019-10-09T10:56:00Z">
            <w:rPr>
              <w:sz w:val="26"/>
              <w:szCs w:val="26"/>
            </w:rPr>
          </w:rPrChange>
        </w:rPr>
        <w:t xml:space="preserve">, </w:t>
      </w:r>
      <w:del w:id="30585" w:author="Le Minh Nghia" w:date="2019-10-09T10:43:00Z">
        <w:r w:rsidRPr="00B41112" w:rsidDel="00CE3A23">
          <w:rPr>
            <w:sz w:val="26"/>
            <w:szCs w:val="26"/>
            <w:rPrChange w:id="30586" w:author="Le Minh Nghia" w:date="2019-10-09T10:56:00Z">
              <w:rPr>
                <w:sz w:val="26"/>
                <w:szCs w:val="26"/>
              </w:rPr>
            </w:rPrChange>
          </w:rPr>
          <w:delText>nghành</w:delText>
        </w:r>
      </w:del>
      <w:proofErr w:type="spellStart"/>
      <w:ins w:id="30587" w:author="Le Minh Nghia" w:date="2019-10-09T10:43:00Z">
        <w:r w:rsidR="00CE3A23" w:rsidRPr="00B41112">
          <w:rPr>
            <w:sz w:val="26"/>
            <w:szCs w:val="26"/>
            <w:rPrChange w:id="30588" w:author="Le Minh Nghia" w:date="2019-10-09T10:56:00Z">
              <w:rPr>
                <w:sz w:val="26"/>
                <w:szCs w:val="26"/>
              </w:rPr>
            </w:rPrChange>
          </w:rPr>
          <w:t>ngành</w:t>
        </w:r>
      </w:ins>
      <w:proofErr w:type="spellEnd"/>
      <w:r w:rsidRPr="00B41112">
        <w:rPr>
          <w:sz w:val="26"/>
          <w:szCs w:val="26"/>
          <w:rPrChange w:id="30589" w:author="Le Minh Nghia" w:date="2019-10-09T10:56:00Z">
            <w:rPr>
              <w:sz w:val="26"/>
              <w:szCs w:val="26"/>
            </w:rPr>
          </w:rPrChange>
        </w:rPr>
        <w:t xml:space="preserve">, </w:t>
      </w:r>
      <w:proofErr w:type="spellStart"/>
      <w:r w:rsidRPr="00B41112">
        <w:rPr>
          <w:sz w:val="26"/>
          <w:szCs w:val="26"/>
          <w:rPrChange w:id="30590" w:author="Le Minh Nghia" w:date="2019-10-09T10:56:00Z">
            <w:rPr>
              <w:sz w:val="26"/>
              <w:szCs w:val="26"/>
            </w:rPr>
          </w:rPrChange>
        </w:rPr>
        <w:t>lớp</w:t>
      </w:r>
      <w:proofErr w:type="spellEnd"/>
      <w:r w:rsidRPr="00B41112">
        <w:rPr>
          <w:sz w:val="26"/>
          <w:szCs w:val="26"/>
          <w:rPrChange w:id="30591" w:author="Le Minh Nghia" w:date="2019-10-09T10:56:00Z">
            <w:rPr>
              <w:sz w:val="26"/>
              <w:szCs w:val="26"/>
            </w:rPr>
          </w:rPrChange>
        </w:rPr>
        <w:t xml:space="preserve"> </w:t>
      </w:r>
      <w:proofErr w:type="spellStart"/>
      <w:r w:rsidRPr="00B41112">
        <w:rPr>
          <w:sz w:val="26"/>
          <w:szCs w:val="26"/>
          <w:rPrChange w:id="30592" w:author="Le Minh Nghia" w:date="2019-10-09T10:56:00Z">
            <w:rPr>
              <w:sz w:val="26"/>
              <w:szCs w:val="26"/>
            </w:rPr>
          </w:rPrChange>
        </w:rPr>
        <w:t>thống</w:t>
      </w:r>
      <w:proofErr w:type="spellEnd"/>
      <w:r w:rsidRPr="00B41112">
        <w:rPr>
          <w:sz w:val="26"/>
          <w:szCs w:val="26"/>
          <w:rPrChange w:id="30593" w:author="Le Minh Nghia" w:date="2019-10-09T10:56:00Z">
            <w:rPr>
              <w:sz w:val="26"/>
              <w:szCs w:val="26"/>
            </w:rPr>
          </w:rPrChange>
        </w:rPr>
        <w:t xml:space="preserve"> </w:t>
      </w:r>
      <w:proofErr w:type="spellStart"/>
      <w:r w:rsidRPr="00B41112">
        <w:rPr>
          <w:sz w:val="26"/>
          <w:szCs w:val="26"/>
          <w:rPrChange w:id="30594" w:author="Le Minh Nghia" w:date="2019-10-09T10:56:00Z">
            <w:rPr>
              <w:sz w:val="26"/>
              <w:szCs w:val="26"/>
            </w:rPr>
          </w:rPrChange>
        </w:rPr>
        <w:t>kê</w:t>
      </w:r>
      <w:proofErr w:type="spellEnd"/>
      <w:r w:rsidRPr="00B41112">
        <w:rPr>
          <w:sz w:val="26"/>
          <w:szCs w:val="26"/>
          <w:rPrChange w:id="30595" w:author="Le Minh Nghia" w:date="2019-10-09T10:56:00Z">
            <w:rPr>
              <w:sz w:val="26"/>
              <w:szCs w:val="26"/>
            </w:rPr>
          </w:rPrChange>
        </w:rPr>
        <w:t xml:space="preserve"> </w:t>
      </w:r>
      <w:proofErr w:type="spellStart"/>
      <w:r w:rsidRPr="00B41112">
        <w:rPr>
          <w:sz w:val="26"/>
          <w:szCs w:val="26"/>
          <w:rPrChange w:id="30596" w:author="Le Minh Nghia" w:date="2019-10-09T10:56:00Z">
            <w:rPr>
              <w:sz w:val="26"/>
              <w:szCs w:val="26"/>
            </w:rPr>
          </w:rPrChange>
        </w:rPr>
        <w:t>được</w:t>
      </w:r>
      <w:proofErr w:type="spellEnd"/>
      <w:r w:rsidRPr="00B41112">
        <w:rPr>
          <w:sz w:val="26"/>
          <w:szCs w:val="26"/>
          <w:rPrChange w:id="30597" w:author="Le Minh Nghia" w:date="2019-10-09T10:56:00Z">
            <w:rPr>
              <w:sz w:val="26"/>
              <w:szCs w:val="26"/>
            </w:rPr>
          </w:rPrChange>
        </w:rPr>
        <w:t xml:space="preserve"> </w:t>
      </w:r>
      <w:proofErr w:type="spellStart"/>
      <w:r w:rsidRPr="00B41112">
        <w:rPr>
          <w:sz w:val="26"/>
          <w:szCs w:val="26"/>
          <w:rPrChange w:id="30598" w:author="Le Minh Nghia" w:date="2019-10-09T10:56:00Z">
            <w:rPr>
              <w:sz w:val="26"/>
              <w:szCs w:val="26"/>
            </w:rPr>
          </w:rPrChange>
        </w:rPr>
        <w:t>tổng</w:t>
      </w:r>
      <w:proofErr w:type="spellEnd"/>
      <w:r w:rsidRPr="00B41112">
        <w:rPr>
          <w:sz w:val="26"/>
          <w:szCs w:val="26"/>
          <w:rPrChange w:id="30599" w:author="Le Minh Nghia" w:date="2019-10-09T10:56:00Z">
            <w:rPr>
              <w:sz w:val="26"/>
              <w:szCs w:val="26"/>
            </w:rPr>
          </w:rPrChange>
        </w:rPr>
        <w:t xml:space="preserve"> </w:t>
      </w:r>
      <w:proofErr w:type="spellStart"/>
      <w:r w:rsidRPr="00B41112">
        <w:rPr>
          <w:sz w:val="26"/>
          <w:szCs w:val="26"/>
          <w:rPrChange w:id="30600" w:author="Le Minh Nghia" w:date="2019-10-09T10:56:00Z">
            <w:rPr>
              <w:sz w:val="26"/>
              <w:szCs w:val="26"/>
            </w:rPr>
          </w:rPrChange>
        </w:rPr>
        <w:t>số</w:t>
      </w:r>
      <w:proofErr w:type="spellEnd"/>
      <w:r w:rsidRPr="00B41112">
        <w:rPr>
          <w:sz w:val="26"/>
          <w:szCs w:val="26"/>
          <w:rPrChange w:id="30601" w:author="Le Minh Nghia" w:date="2019-10-09T10:56:00Z">
            <w:rPr>
              <w:sz w:val="26"/>
              <w:szCs w:val="26"/>
            </w:rPr>
          </w:rPrChange>
        </w:rPr>
        <w:t xml:space="preserve"> </w:t>
      </w:r>
      <w:proofErr w:type="spellStart"/>
      <w:r w:rsidRPr="00B41112">
        <w:rPr>
          <w:sz w:val="26"/>
          <w:szCs w:val="26"/>
          <w:rPrChange w:id="30602" w:author="Le Minh Nghia" w:date="2019-10-09T10:56:00Z">
            <w:rPr>
              <w:sz w:val="26"/>
              <w:szCs w:val="26"/>
            </w:rPr>
          </w:rPrChange>
        </w:rPr>
        <w:t>sinh</w:t>
      </w:r>
      <w:proofErr w:type="spellEnd"/>
      <w:r w:rsidRPr="00B41112">
        <w:rPr>
          <w:sz w:val="26"/>
          <w:szCs w:val="26"/>
          <w:rPrChange w:id="30603" w:author="Le Minh Nghia" w:date="2019-10-09T10:56:00Z">
            <w:rPr>
              <w:sz w:val="26"/>
              <w:szCs w:val="26"/>
            </w:rPr>
          </w:rPrChange>
        </w:rPr>
        <w:t xml:space="preserve"> </w:t>
      </w:r>
      <w:proofErr w:type="spellStart"/>
      <w:r w:rsidRPr="00B41112">
        <w:rPr>
          <w:sz w:val="26"/>
          <w:szCs w:val="26"/>
          <w:rPrChange w:id="30604" w:author="Le Minh Nghia" w:date="2019-10-09T10:56:00Z">
            <w:rPr>
              <w:sz w:val="26"/>
              <w:szCs w:val="26"/>
            </w:rPr>
          </w:rPrChange>
        </w:rPr>
        <w:t>viên</w:t>
      </w:r>
      <w:proofErr w:type="spellEnd"/>
      <w:r w:rsidRPr="00B41112">
        <w:rPr>
          <w:sz w:val="26"/>
          <w:szCs w:val="26"/>
          <w:rPrChange w:id="30605" w:author="Le Minh Nghia" w:date="2019-10-09T10:56:00Z">
            <w:rPr>
              <w:sz w:val="26"/>
              <w:szCs w:val="26"/>
            </w:rPr>
          </w:rPrChange>
        </w:rPr>
        <w:t xml:space="preserve">, </w:t>
      </w:r>
      <w:proofErr w:type="spellStart"/>
      <w:r w:rsidRPr="00B41112">
        <w:rPr>
          <w:sz w:val="26"/>
          <w:szCs w:val="26"/>
          <w:rPrChange w:id="30606" w:author="Le Minh Nghia" w:date="2019-10-09T10:56:00Z">
            <w:rPr>
              <w:sz w:val="26"/>
              <w:szCs w:val="26"/>
            </w:rPr>
          </w:rPrChange>
        </w:rPr>
        <w:t>số</w:t>
      </w:r>
      <w:proofErr w:type="spellEnd"/>
      <w:r w:rsidRPr="00B41112">
        <w:rPr>
          <w:sz w:val="26"/>
          <w:szCs w:val="26"/>
          <w:rPrChange w:id="30607" w:author="Le Minh Nghia" w:date="2019-10-09T10:56:00Z">
            <w:rPr>
              <w:sz w:val="26"/>
              <w:szCs w:val="26"/>
            </w:rPr>
          </w:rPrChange>
        </w:rPr>
        <w:t xml:space="preserve"> </w:t>
      </w:r>
      <w:proofErr w:type="spellStart"/>
      <w:r w:rsidRPr="00B41112">
        <w:rPr>
          <w:sz w:val="26"/>
          <w:szCs w:val="26"/>
          <w:rPrChange w:id="30608" w:author="Le Minh Nghia" w:date="2019-10-09T10:56:00Z">
            <w:rPr>
              <w:sz w:val="26"/>
              <w:szCs w:val="26"/>
            </w:rPr>
          </w:rPrChange>
        </w:rPr>
        <w:t>sinh</w:t>
      </w:r>
      <w:proofErr w:type="spellEnd"/>
      <w:r w:rsidRPr="00B41112">
        <w:rPr>
          <w:sz w:val="26"/>
          <w:szCs w:val="26"/>
          <w:rPrChange w:id="30609" w:author="Le Minh Nghia" w:date="2019-10-09T10:56:00Z">
            <w:rPr>
              <w:sz w:val="26"/>
              <w:szCs w:val="26"/>
            </w:rPr>
          </w:rPrChange>
        </w:rPr>
        <w:t xml:space="preserve"> </w:t>
      </w:r>
      <w:proofErr w:type="spellStart"/>
      <w:r w:rsidRPr="00B41112">
        <w:rPr>
          <w:sz w:val="26"/>
          <w:szCs w:val="26"/>
          <w:rPrChange w:id="30610" w:author="Le Minh Nghia" w:date="2019-10-09T10:56:00Z">
            <w:rPr>
              <w:sz w:val="26"/>
              <w:szCs w:val="26"/>
            </w:rPr>
          </w:rPrChange>
        </w:rPr>
        <w:t>viên</w:t>
      </w:r>
      <w:proofErr w:type="spellEnd"/>
      <w:r w:rsidRPr="00B41112">
        <w:rPr>
          <w:sz w:val="26"/>
          <w:szCs w:val="26"/>
          <w:rPrChange w:id="30611" w:author="Le Minh Nghia" w:date="2019-10-09T10:56:00Z">
            <w:rPr>
              <w:sz w:val="26"/>
              <w:szCs w:val="26"/>
            </w:rPr>
          </w:rPrChange>
        </w:rPr>
        <w:t xml:space="preserve"> </w:t>
      </w:r>
      <w:proofErr w:type="spellStart"/>
      <w:r w:rsidRPr="00B41112">
        <w:rPr>
          <w:sz w:val="26"/>
          <w:szCs w:val="26"/>
          <w:rPrChange w:id="30612" w:author="Le Minh Nghia" w:date="2019-10-09T10:56:00Z">
            <w:rPr>
              <w:sz w:val="26"/>
              <w:szCs w:val="26"/>
            </w:rPr>
          </w:rPrChange>
        </w:rPr>
        <w:t>đã</w:t>
      </w:r>
      <w:proofErr w:type="spellEnd"/>
      <w:r w:rsidRPr="00B41112">
        <w:rPr>
          <w:sz w:val="26"/>
          <w:szCs w:val="26"/>
          <w:rPrChange w:id="30613" w:author="Le Minh Nghia" w:date="2019-10-09T10:56:00Z">
            <w:rPr>
              <w:sz w:val="26"/>
              <w:szCs w:val="26"/>
            </w:rPr>
          </w:rPrChange>
        </w:rPr>
        <w:t xml:space="preserve"> </w:t>
      </w:r>
      <w:proofErr w:type="spellStart"/>
      <w:r w:rsidRPr="00B41112">
        <w:rPr>
          <w:sz w:val="26"/>
          <w:szCs w:val="26"/>
          <w:rPrChange w:id="30614" w:author="Le Minh Nghia" w:date="2019-10-09T10:56:00Z">
            <w:rPr>
              <w:sz w:val="26"/>
              <w:szCs w:val="26"/>
            </w:rPr>
          </w:rPrChange>
        </w:rPr>
        <w:t>tốt</w:t>
      </w:r>
      <w:proofErr w:type="spellEnd"/>
      <w:r w:rsidRPr="00B41112">
        <w:rPr>
          <w:sz w:val="26"/>
          <w:szCs w:val="26"/>
          <w:rPrChange w:id="30615" w:author="Le Minh Nghia" w:date="2019-10-09T10:56:00Z">
            <w:rPr>
              <w:sz w:val="26"/>
              <w:szCs w:val="26"/>
            </w:rPr>
          </w:rPrChange>
        </w:rPr>
        <w:t xml:space="preserve"> </w:t>
      </w:r>
      <w:proofErr w:type="spellStart"/>
      <w:r w:rsidRPr="00B41112">
        <w:rPr>
          <w:sz w:val="26"/>
          <w:szCs w:val="26"/>
          <w:rPrChange w:id="30616" w:author="Le Minh Nghia" w:date="2019-10-09T10:56:00Z">
            <w:rPr>
              <w:sz w:val="26"/>
              <w:szCs w:val="26"/>
            </w:rPr>
          </w:rPrChange>
        </w:rPr>
        <w:t>nghiệp</w:t>
      </w:r>
      <w:proofErr w:type="spellEnd"/>
      <w:r w:rsidRPr="00B41112">
        <w:rPr>
          <w:sz w:val="26"/>
          <w:szCs w:val="26"/>
          <w:rPrChange w:id="30617" w:author="Le Minh Nghia" w:date="2019-10-09T10:56:00Z">
            <w:rPr>
              <w:sz w:val="26"/>
              <w:szCs w:val="26"/>
            </w:rPr>
          </w:rPrChange>
        </w:rPr>
        <w:t xml:space="preserve">, </w:t>
      </w:r>
      <w:proofErr w:type="spellStart"/>
      <w:r w:rsidRPr="00B41112">
        <w:rPr>
          <w:sz w:val="26"/>
          <w:szCs w:val="26"/>
          <w:rPrChange w:id="30618" w:author="Le Minh Nghia" w:date="2019-10-09T10:56:00Z">
            <w:rPr>
              <w:sz w:val="26"/>
              <w:szCs w:val="26"/>
            </w:rPr>
          </w:rPrChange>
        </w:rPr>
        <w:t>tỷ</w:t>
      </w:r>
      <w:proofErr w:type="spellEnd"/>
      <w:r w:rsidRPr="00B41112">
        <w:rPr>
          <w:sz w:val="26"/>
          <w:szCs w:val="26"/>
          <w:rPrChange w:id="30619" w:author="Le Minh Nghia" w:date="2019-10-09T10:56:00Z">
            <w:rPr>
              <w:sz w:val="26"/>
              <w:szCs w:val="26"/>
            </w:rPr>
          </w:rPrChange>
        </w:rPr>
        <w:t xml:space="preserve"> </w:t>
      </w:r>
      <w:proofErr w:type="spellStart"/>
      <w:r w:rsidRPr="00B41112">
        <w:rPr>
          <w:sz w:val="26"/>
          <w:szCs w:val="26"/>
          <w:rPrChange w:id="30620" w:author="Le Minh Nghia" w:date="2019-10-09T10:56:00Z">
            <w:rPr>
              <w:sz w:val="26"/>
              <w:szCs w:val="26"/>
            </w:rPr>
          </w:rPrChange>
        </w:rPr>
        <w:t>lệ</w:t>
      </w:r>
      <w:proofErr w:type="spellEnd"/>
      <w:r w:rsidRPr="00B41112">
        <w:rPr>
          <w:sz w:val="26"/>
          <w:szCs w:val="26"/>
          <w:rPrChange w:id="30621" w:author="Le Minh Nghia" w:date="2019-10-09T10:56:00Z">
            <w:rPr>
              <w:sz w:val="26"/>
              <w:szCs w:val="26"/>
            </w:rPr>
          </w:rPrChange>
        </w:rPr>
        <w:t xml:space="preserve"> </w:t>
      </w:r>
      <w:proofErr w:type="spellStart"/>
      <w:r w:rsidRPr="00B41112">
        <w:rPr>
          <w:sz w:val="26"/>
          <w:szCs w:val="26"/>
          <w:rPrChange w:id="30622" w:author="Le Minh Nghia" w:date="2019-10-09T10:56:00Z">
            <w:rPr>
              <w:sz w:val="26"/>
              <w:szCs w:val="26"/>
            </w:rPr>
          </w:rPrChange>
        </w:rPr>
        <w:t>sinh</w:t>
      </w:r>
      <w:proofErr w:type="spellEnd"/>
      <w:r w:rsidRPr="00B41112">
        <w:rPr>
          <w:sz w:val="26"/>
          <w:szCs w:val="26"/>
          <w:rPrChange w:id="30623" w:author="Le Minh Nghia" w:date="2019-10-09T10:56:00Z">
            <w:rPr>
              <w:sz w:val="26"/>
              <w:szCs w:val="26"/>
            </w:rPr>
          </w:rPrChange>
        </w:rPr>
        <w:t xml:space="preserve"> </w:t>
      </w:r>
      <w:proofErr w:type="spellStart"/>
      <w:r w:rsidRPr="00B41112">
        <w:rPr>
          <w:sz w:val="26"/>
          <w:szCs w:val="26"/>
          <w:rPrChange w:id="30624" w:author="Le Minh Nghia" w:date="2019-10-09T10:56:00Z">
            <w:rPr>
              <w:sz w:val="26"/>
              <w:szCs w:val="26"/>
            </w:rPr>
          </w:rPrChange>
        </w:rPr>
        <w:t>viên</w:t>
      </w:r>
      <w:proofErr w:type="spellEnd"/>
      <w:r w:rsidRPr="00B41112">
        <w:rPr>
          <w:sz w:val="26"/>
          <w:szCs w:val="26"/>
          <w:rPrChange w:id="30625" w:author="Le Minh Nghia" w:date="2019-10-09T10:56:00Z">
            <w:rPr>
              <w:sz w:val="26"/>
              <w:szCs w:val="26"/>
            </w:rPr>
          </w:rPrChange>
        </w:rPr>
        <w:t xml:space="preserve"> </w:t>
      </w:r>
      <w:proofErr w:type="spellStart"/>
      <w:r w:rsidRPr="00B41112">
        <w:rPr>
          <w:sz w:val="26"/>
          <w:szCs w:val="26"/>
          <w:rPrChange w:id="30626" w:author="Le Minh Nghia" w:date="2019-10-09T10:56:00Z">
            <w:rPr>
              <w:sz w:val="26"/>
              <w:szCs w:val="26"/>
            </w:rPr>
          </w:rPrChange>
        </w:rPr>
        <w:t>tốt</w:t>
      </w:r>
      <w:proofErr w:type="spellEnd"/>
      <w:r w:rsidRPr="00B41112">
        <w:rPr>
          <w:sz w:val="26"/>
          <w:szCs w:val="26"/>
          <w:rPrChange w:id="30627" w:author="Le Minh Nghia" w:date="2019-10-09T10:56:00Z">
            <w:rPr>
              <w:sz w:val="26"/>
              <w:szCs w:val="26"/>
            </w:rPr>
          </w:rPrChange>
        </w:rPr>
        <w:t xml:space="preserve"> </w:t>
      </w:r>
      <w:proofErr w:type="spellStart"/>
      <w:r w:rsidRPr="00B41112">
        <w:rPr>
          <w:sz w:val="26"/>
          <w:szCs w:val="26"/>
          <w:rPrChange w:id="30628" w:author="Le Minh Nghia" w:date="2019-10-09T10:56:00Z">
            <w:rPr>
              <w:sz w:val="26"/>
              <w:szCs w:val="26"/>
            </w:rPr>
          </w:rPrChange>
        </w:rPr>
        <w:t>nghiệp</w:t>
      </w:r>
      <w:proofErr w:type="spellEnd"/>
      <w:r w:rsidRPr="00B41112">
        <w:rPr>
          <w:sz w:val="26"/>
          <w:szCs w:val="26"/>
          <w:rPrChange w:id="30629" w:author="Le Minh Nghia" w:date="2019-10-09T10:56:00Z">
            <w:rPr>
              <w:sz w:val="26"/>
              <w:szCs w:val="26"/>
            </w:rPr>
          </w:rPrChange>
        </w:rPr>
        <w:t xml:space="preserve"> </w:t>
      </w:r>
      <w:proofErr w:type="spellStart"/>
      <w:r w:rsidRPr="00B41112">
        <w:rPr>
          <w:sz w:val="26"/>
          <w:szCs w:val="26"/>
          <w:rPrChange w:id="30630" w:author="Le Minh Nghia" w:date="2019-10-09T10:56:00Z">
            <w:rPr>
              <w:sz w:val="26"/>
              <w:szCs w:val="26"/>
            </w:rPr>
          </w:rPrChange>
        </w:rPr>
        <w:t>đạt</w:t>
      </w:r>
      <w:proofErr w:type="spellEnd"/>
      <w:r w:rsidRPr="00B41112">
        <w:rPr>
          <w:sz w:val="26"/>
          <w:szCs w:val="26"/>
          <w:rPrChange w:id="30631" w:author="Le Minh Nghia" w:date="2019-10-09T10:56:00Z">
            <w:rPr>
              <w:sz w:val="26"/>
              <w:szCs w:val="26"/>
            </w:rPr>
          </w:rPrChange>
        </w:rPr>
        <w:t xml:space="preserve"> </w:t>
      </w:r>
      <w:proofErr w:type="spellStart"/>
      <w:r w:rsidRPr="00B41112">
        <w:rPr>
          <w:sz w:val="26"/>
          <w:szCs w:val="26"/>
          <w:rPrChange w:id="30632" w:author="Le Minh Nghia" w:date="2019-10-09T10:56:00Z">
            <w:rPr>
              <w:sz w:val="26"/>
              <w:szCs w:val="26"/>
            </w:rPr>
          </w:rPrChange>
        </w:rPr>
        <w:t>thành</w:t>
      </w:r>
      <w:proofErr w:type="spellEnd"/>
      <w:r w:rsidRPr="00B41112">
        <w:rPr>
          <w:sz w:val="26"/>
          <w:szCs w:val="26"/>
          <w:rPrChange w:id="30633" w:author="Le Minh Nghia" w:date="2019-10-09T10:56:00Z">
            <w:rPr>
              <w:sz w:val="26"/>
              <w:szCs w:val="26"/>
            </w:rPr>
          </w:rPrChange>
        </w:rPr>
        <w:t xml:space="preserve"> </w:t>
      </w:r>
      <w:proofErr w:type="spellStart"/>
      <w:r w:rsidRPr="00B41112">
        <w:rPr>
          <w:sz w:val="26"/>
          <w:szCs w:val="26"/>
          <w:rPrChange w:id="30634" w:author="Le Minh Nghia" w:date="2019-10-09T10:56:00Z">
            <w:rPr>
              <w:sz w:val="26"/>
              <w:szCs w:val="26"/>
            </w:rPr>
          </w:rPrChange>
        </w:rPr>
        <w:t>tích</w:t>
      </w:r>
      <w:proofErr w:type="spellEnd"/>
      <w:r w:rsidRPr="00B41112">
        <w:rPr>
          <w:sz w:val="26"/>
          <w:szCs w:val="26"/>
          <w:rPrChange w:id="30635" w:author="Le Minh Nghia" w:date="2019-10-09T10:56:00Z">
            <w:rPr>
              <w:sz w:val="26"/>
              <w:szCs w:val="26"/>
            </w:rPr>
          </w:rPrChange>
        </w:rPr>
        <w:t xml:space="preserve"> </w:t>
      </w:r>
      <w:proofErr w:type="spellStart"/>
      <w:r w:rsidRPr="00B41112">
        <w:rPr>
          <w:sz w:val="26"/>
          <w:szCs w:val="26"/>
          <w:rPrChange w:id="30636" w:author="Le Minh Nghia" w:date="2019-10-09T10:56:00Z">
            <w:rPr>
              <w:sz w:val="26"/>
              <w:szCs w:val="26"/>
            </w:rPr>
          </w:rPrChange>
        </w:rPr>
        <w:t>xuất</w:t>
      </w:r>
      <w:proofErr w:type="spellEnd"/>
      <w:r w:rsidRPr="00B41112">
        <w:rPr>
          <w:sz w:val="26"/>
          <w:szCs w:val="26"/>
          <w:rPrChange w:id="30637" w:author="Le Minh Nghia" w:date="2019-10-09T10:56:00Z">
            <w:rPr>
              <w:sz w:val="26"/>
              <w:szCs w:val="26"/>
            </w:rPr>
          </w:rPrChange>
        </w:rPr>
        <w:t xml:space="preserve"> </w:t>
      </w:r>
      <w:proofErr w:type="spellStart"/>
      <w:r w:rsidRPr="00B41112">
        <w:rPr>
          <w:sz w:val="26"/>
          <w:szCs w:val="26"/>
          <w:rPrChange w:id="30638" w:author="Le Minh Nghia" w:date="2019-10-09T10:56:00Z">
            <w:rPr>
              <w:sz w:val="26"/>
              <w:szCs w:val="26"/>
            </w:rPr>
          </w:rPrChange>
        </w:rPr>
        <w:t>sắc</w:t>
      </w:r>
      <w:proofErr w:type="spellEnd"/>
      <w:r w:rsidRPr="00B41112">
        <w:rPr>
          <w:sz w:val="26"/>
          <w:szCs w:val="26"/>
          <w:rPrChange w:id="30639" w:author="Le Minh Nghia" w:date="2019-10-09T10:56:00Z">
            <w:rPr>
              <w:sz w:val="26"/>
              <w:szCs w:val="26"/>
            </w:rPr>
          </w:rPrChange>
        </w:rPr>
        <w:t xml:space="preserve">, </w:t>
      </w:r>
      <w:proofErr w:type="spellStart"/>
      <w:r w:rsidRPr="00B41112">
        <w:rPr>
          <w:sz w:val="26"/>
          <w:szCs w:val="26"/>
          <w:rPrChange w:id="30640" w:author="Le Minh Nghia" w:date="2019-10-09T10:56:00Z">
            <w:rPr>
              <w:sz w:val="26"/>
              <w:szCs w:val="26"/>
            </w:rPr>
          </w:rPrChange>
        </w:rPr>
        <w:t>giỏi</w:t>
      </w:r>
      <w:proofErr w:type="spellEnd"/>
      <w:r w:rsidRPr="00B41112">
        <w:rPr>
          <w:sz w:val="26"/>
          <w:szCs w:val="26"/>
          <w:rPrChange w:id="30641" w:author="Le Minh Nghia" w:date="2019-10-09T10:56:00Z">
            <w:rPr>
              <w:sz w:val="26"/>
              <w:szCs w:val="26"/>
            </w:rPr>
          </w:rPrChange>
        </w:rPr>
        <w:t>,</w:t>
      </w:r>
      <w:ins w:id="30642" w:author="Le Minh Nghia" w:date="2019-10-09T10:42:00Z">
        <w:r w:rsidR="00CE3A23" w:rsidRPr="00B41112">
          <w:rPr>
            <w:sz w:val="26"/>
            <w:szCs w:val="26"/>
            <w:rPrChange w:id="30643" w:author="Le Minh Nghia" w:date="2019-10-09T10:56:00Z">
              <w:rPr>
                <w:sz w:val="26"/>
                <w:szCs w:val="26"/>
              </w:rPr>
            </w:rPrChange>
          </w:rPr>
          <w:t xml:space="preserve"> </w:t>
        </w:r>
      </w:ins>
      <w:proofErr w:type="spellStart"/>
      <w:r w:rsidRPr="00B41112">
        <w:rPr>
          <w:sz w:val="26"/>
          <w:szCs w:val="26"/>
          <w:rPrChange w:id="30644" w:author="Le Minh Nghia" w:date="2019-10-09T10:56:00Z">
            <w:rPr>
              <w:sz w:val="26"/>
              <w:szCs w:val="26"/>
            </w:rPr>
          </w:rPrChange>
        </w:rPr>
        <w:t>khá</w:t>
      </w:r>
      <w:proofErr w:type="spellEnd"/>
      <w:r w:rsidRPr="00B41112">
        <w:rPr>
          <w:sz w:val="26"/>
          <w:szCs w:val="26"/>
          <w:rPrChange w:id="30645" w:author="Le Minh Nghia" w:date="2019-10-09T10:56:00Z">
            <w:rPr>
              <w:sz w:val="26"/>
              <w:szCs w:val="26"/>
            </w:rPr>
          </w:rPrChange>
        </w:rPr>
        <w:t>,</w:t>
      </w:r>
      <w:ins w:id="30646" w:author="Le Minh Nghia" w:date="2019-10-09T10:42:00Z">
        <w:r w:rsidR="00CE3A23" w:rsidRPr="00B41112">
          <w:rPr>
            <w:sz w:val="26"/>
            <w:szCs w:val="26"/>
            <w:rPrChange w:id="30647" w:author="Le Minh Nghia" w:date="2019-10-09T10:56:00Z">
              <w:rPr>
                <w:sz w:val="26"/>
                <w:szCs w:val="26"/>
              </w:rPr>
            </w:rPrChange>
          </w:rPr>
          <w:t xml:space="preserve"> </w:t>
        </w:r>
      </w:ins>
      <w:proofErr w:type="spellStart"/>
      <w:r w:rsidRPr="00B41112">
        <w:rPr>
          <w:sz w:val="26"/>
          <w:szCs w:val="26"/>
          <w:rPrChange w:id="30648" w:author="Le Minh Nghia" w:date="2019-10-09T10:56:00Z">
            <w:rPr>
              <w:sz w:val="26"/>
              <w:szCs w:val="26"/>
            </w:rPr>
          </w:rPrChange>
        </w:rPr>
        <w:t>trung</w:t>
      </w:r>
      <w:proofErr w:type="spellEnd"/>
      <w:r w:rsidRPr="00B41112">
        <w:rPr>
          <w:sz w:val="26"/>
          <w:szCs w:val="26"/>
          <w:rPrChange w:id="30649" w:author="Le Minh Nghia" w:date="2019-10-09T10:56:00Z">
            <w:rPr>
              <w:sz w:val="26"/>
              <w:szCs w:val="26"/>
            </w:rPr>
          </w:rPrChange>
        </w:rPr>
        <w:t xml:space="preserve"> </w:t>
      </w:r>
      <w:proofErr w:type="spellStart"/>
      <w:r w:rsidRPr="00B41112">
        <w:rPr>
          <w:sz w:val="26"/>
          <w:szCs w:val="26"/>
          <w:rPrChange w:id="30650" w:author="Le Minh Nghia" w:date="2019-10-09T10:56:00Z">
            <w:rPr>
              <w:sz w:val="26"/>
              <w:szCs w:val="26"/>
            </w:rPr>
          </w:rPrChange>
        </w:rPr>
        <w:t>bình</w:t>
      </w:r>
      <w:proofErr w:type="spellEnd"/>
      <w:r w:rsidRPr="00B41112">
        <w:rPr>
          <w:sz w:val="26"/>
          <w:szCs w:val="26"/>
          <w:rPrChange w:id="30651" w:author="Le Minh Nghia" w:date="2019-10-09T10:56:00Z">
            <w:rPr>
              <w:sz w:val="26"/>
              <w:szCs w:val="26"/>
            </w:rPr>
          </w:rPrChange>
        </w:rPr>
        <w:t>,</w:t>
      </w:r>
      <w:ins w:id="30652" w:author="Le Minh Nghia" w:date="2019-10-09T10:42:00Z">
        <w:r w:rsidR="00CE3A23" w:rsidRPr="00B41112">
          <w:rPr>
            <w:sz w:val="26"/>
            <w:szCs w:val="26"/>
            <w:rPrChange w:id="30653" w:author="Le Minh Nghia" w:date="2019-10-09T10:56:00Z">
              <w:rPr>
                <w:sz w:val="26"/>
                <w:szCs w:val="26"/>
              </w:rPr>
            </w:rPrChange>
          </w:rPr>
          <w:t xml:space="preserve"> </w:t>
        </w:r>
      </w:ins>
      <w:proofErr w:type="spellStart"/>
      <w:r w:rsidRPr="00B41112">
        <w:rPr>
          <w:sz w:val="26"/>
          <w:szCs w:val="26"/>
          <w:rPrChange w:id="30654" w:author="Le Minh Nghia" w:date="2019-10-09T10:56:00Z">
            <w:rPr>
              <w:sz w:val="26"/>
              <w:szCs w:val="26"/>
            </w:rPr>
          </w:rPrChange>
        </w:rPr>
        <w:t>tỷ</w:t>
      </w:r>
      <w:proofErr w:type="spellEnd"/>
      <w:r w:rsidRPr="00B41112">
        <w:rPr>
          <w:sz w:val="26"/>
          <w:szCs w:val="26"/>
          <w:rPrChange w:id="30655" w:author="Le Minh Nghia" w:date="2019-10-09T10:56:00Z">
            <w:rPr>
              <w:sz w:val="26"/>
              <w:szCs w:val="26"/>
            </w:rPr>
          </w:rPrChange>
        </w:rPr>
        <w:t xml:space="preserve"> </w:t>
      </w:r>
      <w:proofErr w:type="spellStart"/>
      <w:r w:rsidRPr="00B41112">
        <w:rPr>
          <w:sz w:val="26"/>
          <w:szCs w:val="26"/>
          <w:rPrChange w:id="30656" w:author="Le Minh Nghia" w:date="2019-10-09T10:56:00Z">
            <w:rPr>
              <w:sz w:val="26"/>
              <w:szCs w:val="26"/>
            </w:rPr>
          </w:rPrChange>
        </w:rPr>
        <w:t>lệ</w:t>
      </w:r>
      <w:proofErr w:type="spellEnd"/>
      <w:r w:rsidRPr="00B41112">
        <w:rPr>
          <w:sz w:val="26"/>
          <w:szCs w:val="26"/>
          <w:rPrChange w:id="30657" w:author="Le Minh Nghia" w:date="2019-10-09T10:56:00Z">
            <w:rPr>
              <w:sz w:val="26"/>
              <w:szCs w:val="26"/>
            </w:rPr>
          </w:rPrChange>
        </w:rPr>
        <w:t xml:space="preserve"> </w:t>
      </w:r>
      <w:proofErr w:type="spellStart"/>
      <w:r w:rsidRPr="00B41112">
        <w:rPr>
          <w:sz w:val="26"/>
          <w:szCs w:val="26"/>
          <w:rPrChange w:id="30658" w:author="Le Minh Nghia" w:date="2019-10-09T10:56:00Z">
            <w:rPr>
              <w:sz w:val="26"/>
              <w:szCs w:val="26"/>
            </w:rPr>
          </w:rPrChange>
        </w:rPr>
        <w:t>tốt</w:t>
      </w:r>
      <w:proofErr w:type="spellEnd"/>
      <w:r w:rsidRPr="00B41112">
        <w:rPr>
          <w:sz w:val="26"/>
          <w:szCs w:val="26"/>
          <w:rPrChange w:id="30659" w:author="Le Minh Nghia" w:date="2019-10-09T10:56:00Z">
            <w:rPr>
              <w:sz w:val="26"/>
              <w:szCs w:val="26"/>
            </w:rPr>
          </w:rPrChange>
        </w:rPr>
        <w:t xml:space="preserve"> </w:t>
      </w:r>
      <w:proofErr w:type="spellStart"/>
      <w:r w:rsidRPr="00B41112">
        <w:rPr>
          <w:sz w:val="26"/>
          <w:szCs w:val="26"/>
          <w:rPrChange w:id="30660" w:author="Le Minh Nghia" w:date="2019-10-09T10:56:00Z">
            <w:rPr>
              <w:sz w:val="26"/>
              <w:szCs w:val="26"/>
            </w:rPr>
          </w:rPrChange>
        </w:rPr>
        <w:t>nghiệp</w:t>
      </w:r>
      <w:proofErr w:type="spellEnd"/>
      <w:r w:rsidRPr="00B41112">
        <w:rPr>
          <w:sz w:val="26"/>
          <w:szCs w:val="26"/>
          <w:rPrChange w:id="30661" w:author="Le Minh Nghia" w:date="2019-10-09T10:56:00Z">
            <w:rPr>
              <w:sz w:val="26"/>
              <w:szCs w:val="26"/>
            </w:rPr>
          </w:rPrChange>
        </w:rPr>
        <w:t xml:space="preserve"> </w:t>
      </w:r>
      <w:proofErr w:type="spellStart"/>
      <w:r w:rsidRPr="00B41112">
        <w:rPr>
          <w:sz w:val="26"/>
          <w:szCs w:val="26"/>
          <w:rPrChange w:id="30662" w:author="Le Minh Nghia" w:date="2019-10-09T10:56:00Z">
            <w:rPr>
              <w:sz w:val="26"/>
              <w:szCs w:val="26"/>
            </w:rPr>
          </w:rPrChange>
        </w:rPr>
        <w:t>là</w:t>
      </w:r>
      <w:proofErr w:type="spellEnd"/>
      <w:r w:rsidRPr="00B41112">
        <w:rPr>
          <w:sz w:val="26"/>
          <w:szCs w:val="26"/>
          <w:rPrChange w:id="30663" w:author="Le Minh Nghia" w:date="2019-10-09T10:56:00Z">
            <w:rPr>
              <w:sz w:val="26"/>
              <w:szCs w:val="26"/>
            </w:rPr>
          </w:rPrChange>
        </w:rPr>
        <w:t xml:space="preserve"> bao </w:t>
      </w:r>
      <w:proofErr w:type="spellStart"/>
      <w:r w:rsidRPr="00B41112">
        <w:rPr>
          <w:sz w:val="26"/>
          <w:szCs w:val="26"/>
          <w:rPrChange w:id="30664" w:author="Le Minh Nghia" w:date="2019-10-09T10:56:00Z">
            <w:rPr>
              <w:sz w:val="26"/>
              <w:szCs w:val="26"/>
            </w:rPr>
          </w:rPrChange>
        </w:rPr>
        <w:t>nhiêu</w:t>
      </w:r>
      <w:proofErr w:type="spellEnd"/>
      <w:r w:rsidRPr="00B41112">
        <w:rPr>
          <w:sz w:val="26"/>
          <w:szCs w:val="26"/>
          <w:rPrChange w:id="30665" w:author="Le Minh Nghia" w:date="2019-10-09T10:56:00Z">
            <w:rPr>
              <w:sz w:val="26"/>
              <w:szCs w:val="26"/>
            </w:rPr>
          </w:rPrChange>
        </w:rPr>
        <w:t xml:space="preserve"> </w:t>
      </w:r>
      <w:proofErr w:type="spellStart"/>
      <w:r w:rsidRPr="00B41112">
        <w:rPr>
          <w:sz w:val="26"/>
          <w:szCs w:val="26"/>
          <w:rPrChange w:id="30666" w:author="Le Minh Nghia" w:date="2019-10-09T10:56:00Z">
            <w:rPr>
              <w:sz w:val="26"/>
              <w:szCs w:val="26"/>
            </w:rPr>
          </w:rPrChange>
        </w:rPr>
        <w:t>phần</w:t>
      </w:r>
      <w:proofErr w:type="spellEnd"/>
      <w:r w:rsidRPr="00B41112">
        <w:rPr>
          <w:sz w:val="26"/>
          <w:szCs w:val="26"/>
          <w:rPrChange w:id="30667" w:author="Le Minh Nghia" w:date="2019-10-09T10:56:00Z">
            <w:rPr>
              <w:sz w:val="26"/>
              <w:szCs w:val="26"/>
            </w:rPr>
          </w:rPrChange>
        </w:rPr>
        <w:t xml:space="preserve"> </w:t>
      </w:r>
      <w:proofErr w:type="spellStart"/>
      <w:r w:rsidRPr="00B41112">
        <w:rPr>
          <w:sz w:val="26"/>
          <w:szCs w:val="26"/>
          <w:rPrChange w:id="30668" w:author="Le Minh Nghia" w:date="2019-10-09T10:56:00Z">
            <w:rPr>
              <w:sz w:val="26"/>
              <w:szCs w:val="26"/>
            </w:rPr>
          </w:rPrChange>
        </w:rPr>
        <w:t>trăm</w:t>
      </w:r>
      <w:proofErr w:type="spellEnd"/>
      <w:r w:rsidRPr="00B41112">
        <w:rPr>
          <w:sz w:val="26"/>
          <w:szCs w:val="26"/>
          <w:rPrChange w:id="30669" w:author="Le Minh Nghia" w:date="2019-10-09T10:56:00Z">
            <w:rPr>
              <w:sz w:val="26"/>
              <w:szCs w:val="26"/>
            </w:rPr>
          </w:rPrChange>
        </w:rPr>
        <w:t>.</w:t>
      </w:r>
    </w:p>
    <w:p w:rsidR="00B35741" w:rsidRPr="00B41112" w:rsidRDefault="00B35741" w:rsidP="00B35741">
      <w:pPr>
        <w:ind w:left="1080" w:hanging="1080"/>
        <w:rPr>
          <w:sz w:val="26"/>
          <w:szCs w:val="26"/>
          <w:rPrChange w:id="30670" w:author="Le Minh Nghia" w:date="2019-10-09T10:56:00Z">
            <w:rPr>
              <w:sz w:val="26"/>
              <w:szCs w:val="26"/>
            </w:rPr>
          </w:rPrChange>
        </w:rPr>
      </w:pPr>
      <w:r w:rsidRPr="00B41112">
        <w:rPr>
          <w:noProof/>
          <w:sz w:val="26"/>
          <w:szCs w:val="26"/>
          <w:rPrChange w:id="30671" w:author="Le Minh Nghia" w:date="2019-10-09T10:56:00Z">
            <w:rPr>
              <w:noProof/>
              <w:sz w:val="26"/>
              <w:szCs w:val="26"/>
            </w:rPr>
          </w:rPrChange>
        </w:rPr>
        <w:lastRenderedPageBreak/>
        <w:drawing>
          <wp:inline distT="0" distB="0" distL="0" distR="0">
            <wp:extent cx="5972175" cy="335788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2368683_536679453752940_2146108532615806976_n.png"/>
                    <pic:cNvPicPr/>
                  </pic:nvPicPr>
                  <pic:blipFill>
                    <a:blip r:embed="rId69">
                      <a:extLst>
                        <a:ext uri="{28A0092B-C50C-407E-A947-70E740481C1C}">
                          <a14:useLocalDpi xmlns:a14="http://schemas.microsoft.com/office/drawing/2010/main" val="0"/>
                        </a:ext>
                      </a:extLst>
                    </a:blip>
                    <a:stretch>
                      <a:fillRect/>
                    </a:stretch>
                  </pic:blipFill>
                  <pic:spPr>
                    <a:xfrm>
                      <a:off x="0" y="0"/>
                      <a:ext cx="5972175" cy="3357880"/>
                    </a:xfrm>
                    <a:prstGeom prst="rect">
                      <a:avLst/>
                    </a:prstGeom>
                  </pic:spPr>
                </pic:pic>
              </a:graphicData>
            </a:graphic>
          </wp:inline>
        </w:drawing>
      </w:r>
    </w:p>
    <w:p w:rsidR="00B35741" w:rsidRPr="00B41112" w:rsidRDefault="006017B1" w:rsidP="00B35741">
      <w:pPr>
        <w:ind w:left="709"/>
        <w:jc w:val="center"/>
        <w:rPr>
          <w:i/>
          <w:sz w:val="26"/>
          <w:szCs w:val="26"/>
          <w:rPrChange w:id="30672" w:author="Le Minh Nghia" w:date="2019-10-09T10:56:00Z">
            <w:rPr>
              <w:i/>
              <w:sz w:val="26"/>
              <w:szCs w:val="26"/>
            </w:rPr>
          </w:rPrChange>
        </w:rPr>
      </w:pPr>
      <w:proofErr w:type="spellStart"/>
      <w:r w:rsidRPr="00B41112">
        <w:rPr>
          <w:i/>
          <w:sz w:val="26"/>
          <w:szCs w:val="26"/>
          <w:rPrChange w:id="30673" w:author="Le Minh Nghia" w:date="2019-10-09T10:56:00Z">
            <w:rPr>
              <w:i/>
              <w:sz w:val="26"/>
              <w:szCs w:val="26"/>
            </w:rPr>
          </w:rPrChange>
        </w:rPr>
        <w:t>Hình</w:t>
      </w:r>
      <w:proofErr w:type="spellEnd"/>
      <w:r w:rsidRPr="00B41112">
        <w:rPr>
          <w:i/>
          <w:sz w:val="26"/>
          <w:szCs w:val="26"/>
          <w:rPrChange w:id="30674" w:author="Le Minh Nghia" w:date="2019-10-09T10:56:00Z">
            <w:rPr>
              <w:i/>
              <w:sz w:val="26"/>
              <w:szCs w:val="26"/>
            </w:rPr>
          </w:rPrChange>
        </w:rPr>
        <w:t xml:space="preserve"> 4.b.12.1</w:t>
      </w:r>
      <w:r w:rsidR="00B35741" w:rsidRPr="00B41112">
        <w:rPr>
          <w:i/>
          <w:sz w:val="26"/>
          <w:szCs w:val="26"/>
          <w:rPrChange w:id="30675" w:author="Le Minh Nghia" w:date="2019-10-09T10:56:00Z">
            <w:rPr>
              <w:i/>
              <w:sz w:val="26"/>
              <w:szCs w:val="26"/>
            </w:rPr>
          </w:rPrChange>
        </w:rPr>
        <w:t xml:space="preserve"> </w:t>
      </w:r>
      <w:proofErr w:type="spellStart"/>
      <w:r w:rsidR="00B35741" w:rsidRPr="00B41112">
        <w:rPr>
          <w:i/>
          <w:sz w:val="26"/>
          <w:szCs w:val="26"/>
          <w:rPrChange w:id="30676" w:author="Le Minh Nghia" w:date="2019-10-09T10:56:00Z">
            <w:rPr>
              <w:i/>
              <w:sz w:val="26"/>
              <w:szCs w:val="26"/>
            </w:rPr>
          </w:rPrChange>
        </w:rPr>
        <w:t>Giao</w:t>
      </w:r>
      <w:proofErr w:type="spellEnd"/>
      <w:r w:rsidR="00B35741" w:rsidRPr="00B41112">
        <w:rPr>
          <w:i/>
          <w:sz w:val="26"/>
          <w:szCs w:val="26"/>
          <w:rPrChange w:id="30677" w:author="Le Minh Nghia" w:date="2019-10-09T10:56:00Z">
            <w:rPr>
              <w:i/>
              <w:sz w:val="26"/>
              <w:szCs w:val="26"/>
            </w:rPr>
          </w:rPrChange>
        </w:rPr>
        <w:t xml:space="preserve"> </w:t>
      </w:r>
      <w:proofErr w:type="spellStart"/>
      <w:r w:rsidR="00B35741" w:rsidRPr="00B41112">
        <w:rPr>
          <w:i/>
          <w:sz w:val="26"/>
          <w:szCs w:val="26"/>
          <w:rPrChange w:id="30678" w:author="Le Minh Nghia" w:date="2019-10-09T10:56:00Z">
            <w:rPr>
              <w:i/>
              <w:sz w:val="26"/>
              <w:szCs w:val="26"/>
            </w:rPr>
          </w:rPrChange>
        </w:rPr>
        <w:t>diện</w:t>
      </w:r>
      <w:proofErr w:type="spellEnd"/>
      <w:r w:rsidR="00B35741" w:rsidRPr="00B41112">
        <w:rPr>
          <w:i/>
          <w:sz w:val="26"/>
          <w:szCs w:val="26"/>
          <w:rPrChange w:id="30679" w:author="Le Minh Nghia" w:date="2019-10-09T10:56:00Z">
            <w:rPr>
              <w:i/>
              <w:sz w:val="26"/>
              <w:szCs w:val="26"/>
            </w:rPr>
          </w:rPrChange>
        </w:rPr>
        <w:t xml:space="preserve"> </w:t>
      </w:r>
      <w:proofErr w:type="spellStart"/>
      <w:r w:rsidRPr="00B41112">
        <w:rPr>
          <w:i/>
          <w:sz w:val="26"/>
          <w:szCs w:val="26"/>
          <w:rPrChange w:id="30680" w:author="Le Minh Nghia" w:date="2019-10-09T10:56:00Z">
            <w:rPr>
              <w:i/>
              <w:sz w:val="26"/>
              <w:szCs w:val="26"/>
            </w:rPr>
          </w:rPrChange>
        </w:rPr>
        <w:t>thống</w:t>
      </w:r>
      <w:proofErr w:type="spellEnd"/>
      <w:r w:rsidRPr="00B41112">
        <w:rPr>
          <w:i/>
          <w:sz w:val="26"/>
          <w:szCs w:val="26"/>
          <w:rPrChange w:id="30681" w:author="Le Minh Nghia" w:date="2019-10-09T10:56:00Z">
            <w:rPr>
              <w:i/>
              <w:sz w:val="26"/>
              <w:szCs w:val="26"/>
            </w:rPr>
          </w:rPrChange>
        </w:rPr>
        <w:t xml:space="preserve"> </w:t>
      </w:r>
      <w:proofErr w:type="spellStart"/>
      <w:r w:rsidRPr="00B41112">
        <w:rPr>
          <w:i/>
          <w:sz w:val="26"/>
          <w:szCs w:val="26"/>
          <w:rPrChange w:id="30682" w:author="Le Minh Nghia" w:date="2019-10-09T10:56:00Z">
            <w:rPr>
              <w:i/>
              <w:sz w:val="26"/>
              <w:szCs w:val="26"/>
            </w:rPr>
          </w:rPrChange>
        </w:rPr>
        <w:t>kê</w:t>
      </w:r>
      <w:proofErr w:type="spellEnd"/>
      <w:r w:rsidRPr="00B41112">
        <w:rPr>
          <w:i/>
          <w:sz w:val="26"/>
          <w:szCs w:val="26"/>
          <w:rPrChange w:id="30683" w:author="Le Minh Nghia" w:date="2019-10-09T10:56:00Z">
            <w:rPr>
              <w:i/>
              <w:sz w:val="26"/>
              <w:szCs w:val="26"/>
            </w:rPr>
          </w:rPrChange>
        </w:rPr>
        <w:t xml:space="preserve"> </w:t>
      </w:r>
      <w:proofErr w:type="spellStart"/>
      <w:r w:rsidRPr="00B41112">
        <w:rPr>
          <w:i/>
          <w:sz w:val="26"/>
          <w:szCs w:val="26"/>
          <w:rPrChange w:id="30684" w:author="Le Minh Nghia" w:date="2019-10-09T10:56:00Z">
            <w:rPr>
              <w:i/>
              <w:sz w:val="26"/>
              <w:szCs w:val="26"/>
            </w:rPr>
          </w:rPrChange>
        </w:rPr>
        <w:t>tỷ</w:t>
      </w:r>
      <w:proofErr w:type="spellEnd"/>
      <w:r w:rsidRPr="00B41112">
        <w:rPr>
          <w:i/>
          <w:sz w:val="26"/>
          <w:szCs w:val="26"/>
          <w:rPrChange w:id="30685" w:author="Le Minh Nghia" w:date="2019-10-09T10:56:00Z">
            <w:rPr>
              <w:i/>
              <w:sz w:val="26"/>
              <w:szCs w:val="26"/>
            </w:rPr>
          </w:rPrChange>
        </w:rPr>
        <w:t xml:space="preserve"> </w:t>
      </w:r>
      <w:proofErr w:type="spellStart"/>
      <w:r w:rsidRPr="00B41112">
        <w:rPr>
          <w:i/>
          <w:sz w:val="26"/>
          <w:szCs w:val="26"/>
          <w:rPrChange w:id="30686" w:author="Le Minh Nghia" w:date="2019-10-09T10:56:00Z">
            <w:rPr>
              <w:i/>
              <w:sz w:val="26"/>
              <w:szCs w:val="26"/>
            </w:rPr>
          </w:rPrChange>
        </w:rPr>
        <w:t>lệ</w:t>
      </w:r>
      <w:proofErr w:type="spellEnd"/>
      <w:r w:rsidRPr="00B41112">
        <w:rPr>
          <w:i/>
          <w:sz w:val="26"/>
          <w:szCs w:val="26"/>
          <w:rPrChange w:id="30687" w:author="Le Minh Nghia" w:date="2019-10-09T10:56:00Z">
            <w:rPr>
              <w:i/>
              <w:sz w:val="26"/>
              <w:szCs w:val="26"/>
            </w:rPr>
          </w:rPrChange>
        </w:rPr>
        <w:t xml:space="preserve"> </w:t>
      </w:r>
      <w:proofErr w:type="spellStart"/>
      <w:r w:rsidRPr="00B41112">
        <w:rPr>
          <w:i/>
          <w:sz w:val="26"/>
          <w:szCs w:val="26"/>
          <w:rPrChange w:id="30688" w:author="Le Minh Nghia" w:date="2019-10-09T10:56:00Z">
            <w:rPr>
              <w:i/>
              <w:sz w:val="26"/>
              <w:szCs w:val="26"/>
            </w:rPr>
          </w:rPrChange>
        </w:rPr>
        <w:t>tốt</w:t>
      </w:r>
      <w:proofErr w:type="spellEnd"/>
      <w:r w:rsidRPr="00B41112">
        <w:rPr>
          <w:i/>
          <w:sz w:val="26"/>
          <w:szCs w:val="26"/>
          <w:rPrChange w:id="30689" w:author="Le Minh Nghia" w:date="2019-10-09T10:56:00Z">
            <w:rPr>
              <w:i/>
              <w:sz w:val="26"/>
              <w:szCs w:val="26"/>
            </w:rPr>
          </w:rPrChange>
        </w:rPr>
        <w:t xml:space="preserve"> </w:t>
      </w:r>
      <w:proofErr w:type="spellStart"/>
      <w:r w:rsidRPr="00B41112">
        <w:rPr>
          <w:i/>
          <w:sz w:val="26"/>
          <w:szCs w:val="26"/>
          <w:rPrChange w:id="30690" w:author="Le Minh Nghia" w:date="2019-10-09T10:56:00Z">
            <w:rPr>
              <w:i/>
              <w:sz w:val="26"/>
              <w:szCs w:val="26"/>
            </w:rPr>
          </w:rPrChange>
        </w:rPr>
        <w:t>nghiệp</w:t>
      </w:r>
      <w:proofErr w:type="spellEnd"/>
      <w:r w:rsidRPr="00B41112">
        <w:rPr>
          <w:i/>
          <w:sz w:val="26"/>
          <w:szCs w:val="26"/>
          <w:rPrChange w:id="30691" w:author="Le Minh Nghia" w:date="2019-10-09T10:56:00Z">
            <w:rPr>
              <w:i/>
              <w:sz w:val="26"/>
              <w:szCs w:val="26"/>
            </w:rPr>
          </w:rPrChange>
        </w:rPr>
        <w:t xml:space="preserve"> </w:t>
      </w:r>
      <w:proofErr w:type="spellStart"/>
      <w:r w:rsidRPr="00B41112">
        <w:rPr>
          <w:i/>
          <w:sz w:val="26"/>
          <w:szCs w:val="26"/>
          <w:rPrChange w:id="30692" w:author="Le Minh Nghia" w:date="2019-10-09T10:56:00Z">
            <w:rPr>
              <w:i/>
              <w:sz w:val="26"/>
              <w:szCs w:val="26"/>
            </w:rPr>
          </w:rPrChange>
        </w:rPr>
        <w:t>của</w:t>
      </w:r>
      <w:proofErr w:type="spellEnd"/>
      <w:r w:rsidRPr="00B41112">
        <w:rPr>
          <w:i/>
          <w:sz w:val="26"/>
          <w:szCs w:val="26"/>
          <w:rPrChange w:id="30693" w:author="Le Minh Nghia" w:date="2019-10-09T10:56:00Z">
            <w:rPr>
              <w:i/>
              <w:sz w:val="26"/>
              <w:szCs w:val="26"/>
            </w:rPr>
          </w:rPrChange>
        </w:rPr>
        <w:t xml:space="preserve"> </w:t>
      </w:r>
      <w:proofErr w:type="spellStart"/>
      <w:r w:rsidRPr="00B41112">
        <w:rPr>
          <w:i/>
          <w:sz w:val="26"/>
          <w:szCs w:val="26"/>
          <w:rPrChange w:id="30694" w:author="Le Minh Nghia" w:date="2019-10-09T10:56:00Z">
            <w:rPr>
              <w:i/>
              <w:sz w:val="26"/>
              <w:szCs w:val="26"/>
            </w:rPr>
          </w:rPrChange>
        </w:rPr>
        <w:t>sinh</w:t>
      </w:r>
      <w:proofErr w:type="spellEnd"/>
      <w:r w:rsidRPr="00B41112">
        <w:rPr>
          <w:i/>
          <w:sz w:val="26"/>
          <w:szCs w:val="26"/>
          <w:rPrChange w:id="30695" w:author="Le Minh Nghia" w:date="2019-10-09T10:56:00Z">
            <w:rPr>
              <w:i/>
              <w:sz w:val="26"/>
              <w:szCs w:val="26"/>
            </w:rPr>
          </w:rPrChange>
        </w:rPr>
        <w:t xml:space="preserve"> </w:t>
      </w:r>
      <w:proofErr w:type="spellStart"/>
      <w:r w:rsidRPr="00B41112">
        <w:rPr>
          <w:i/>
          <w:sz w:val="26"/>
          <w:szCs w:val="26"/>
          <w:rPrChange w:id="30696" w:author="Le Minh Nghia" w:date="2019-10-09T10:56:00Z">
            <w:rPr>
              <w:i/>
              <w:sz w:val="26"/>
              <w:szCs w:val="26"/>
            </w:rPr>
          </w:rPrChange>
        </w:rPr>
        <w:t>viên</w:t>
      </w:r>
      <w:proofErr w:type="spellEnd"/>
    </w:p>
    <w:p w:rsidR="00B35741" w:rsidRPr="00B41112" w:rsidRDefault="00B35741" w:rsidP="00B35741">
      <w:pPr>
        <w:ind w:left="1080" w:hanging="1080"/>
        <w:rPr>
          <w:sz w:val="26"/>
          <w:szCs w:val="26"/>
          <w:rPrChange w:id="30697" w:author="Le Minh Nghia" w:date="2019-10-09T10:56:00Z">
            <w:rPr>
              <w:sz w:val="26"/>
              <w:szCs w:val="26"/>
            </w:rPr>
          </w:rPrChange>
        </w:rPr>
      </w:pPr>
    </w:p>
    <w:p w:rsidR="00596A15" w:rsidRPr="00B41112" w:rsidRDefault="006017B1">
      <w:pPr>
        <w:pStyle w:val="ListParagraph"/>
        <w:numPr>
          <w:ilvl w:val="0"/>
          <w:numId w:val="5"/>
        </w:numPr>
        <w:ind w:left="720"/>
        <w:rPr>
          <w:sz w:val="26"/>
          <w:szCs w:val="26"/>
          <w:rPrChange w:id="30698" w:author="Le Minh Nghia" w:date="2019-10-09T10:56:00Z">
            <w:rPr>
              <w:sz w:val="26"/>
              <w:szCs w:val="26"/>
            </w:rPr>
          </w:rPrChange>
        </w:rPr>
        <w:pPrChange w:id="30699" w:author="Le Minh Nghia" w:date="2019-10-09T10:43:00Z">
          <w:pPr>
            <w:pStyle w:val="ListParagraph"/>
            <w:numPr>
              <w:numId w:val="5"/>
            </w:numPr>
            <w:ind w:left="1440" w:hanging="360"/>
          </w:pPr>
        </w:pPrChange>
      </w:pPr>
      <w:proofErr w:type="spellStart"/>
      <w:r w:rsidRPr="00B41112">
        <w:rPr>
          <w:b/>
          <w:sz w:val="26"/>
          <w:szCs w:val="26"/>
          <w:rPrChange w:id="30700" w:author="Le Minh Nghia" w:date="2019-10-09T10:56:00Z">
            <w:rPr>
              <w:b/>
              <w:sz w:val="26"/>
              <w:szCs w:val="26"/>
            </w:rPr>
          </w:rPrChange>
        </w:rPr>
        <w:t>Phần</w:t>
      </w:r>
      <w:proofErr w:type="spellEnd"/>
      <w:r w:rsidRPr="00B41112">
        <w:rPr>
          <w:b/>
          <w:sz w:val="26"/>
          <w:szCs w:val="26"/>
          <w:rPrChange w:id="30701" w:author="Le Minh Nghia" w:date="2019-10-09T10:56:00Z">
            <w:rPr>
              <w:b/>
              <w:sz w:val="26"/>
              <w:szCs w:val="26"/>
            </w:rPr>
          </w:rPrChange>
        </w:rPr>
        <w:t xml:space="preserve"> </w:t>
      </w:r>
      <w:proofErr w:type="spellStart"/>
      <w:r w:rsidRPr="00B41112">
        <w:rPr>
          <w:b/>
          <w:sz w:val="26"/>
          <w:szCs w:val="26"/>
          <w:rPrChange w:id="30702" w:author="Le Minh Nghia" w:date="2019-10-09T10:56:00Z">
            <w:rPr>
              <w:b/>
              <w:sz w:val="26"/>
              <w:szCs w:val="26"/>
            </w:rPr>
          </w:rPrChange>
        </w:rPr>
        <w:t>thống</w:t>
      </w:r>
      <w:proofErr w:type="spellEnd"/>
      <w:r w:rsidRPr="00B41112">
        <w:rPr>
          <w:b/>
          <w:sz w:val="26"/>
          <w:szCs w:val="26"/>
          <w:rPrChange w:id="30703" w:author="Le Minh Nghia" w:date="2019-10-09T10:56:00Z">
            <w:rPr>
              <w:b/>
              <w:sz w:val="26"/>
              <w:szCs w:val="26"/>
            </w:rPr>
          </w:rPrChange>
        </w:rPr>
        <w:t xml:space="preserve"> </w:t>
      </w:r>
      <w:proofErr w:type="spellStart"/>
      <w:r w:rsidRPr="00B41112">
        <w:rPr>
          <w:b/>
          <w:sz w:val="26"/>
          <w:szCs w:val="26"/>
          <w:rPrChange w:id="30704" w:author="Le Minh Nghia" w:date="2019-10-09T10:56:00Z">
            <w:rPr>
              <w:b/>
              <w:sz w:val="26"/>
              <w:szCs w:val="26"/>
            </w:rPr>
          </w:rPrChange>
        </w:rPr>
        <w:t>kê</w:t>
      </w:r>
      <w:proofErr w:type="spellEnd"/>
      <w:r w:rsidRPr="00B41112">
        <w:rPr>
          <w:b/>
          <w:sz w:val="26"/>
          <w:szCs w:val="26"/>
          <w:rPrChange w:id="30705" w:author="Le Minh Nghia" w:date="2019-10-09T10:56:00Z">
            <w:rPr>
              <w:b/>
              <w:sz w:val="26"/>
              <w:szCs w:val="26"/>
            </w:rPr>
          </w:rPrChange>
        </w:rPr>
        <w:t xml:space="preserve"> </w:t>
      </w:r>
      <w:del w:id="30706" w:author="Le Minh Nghia" w:date="2019-10-09T10:43:00Z">
        <w:r w:rsidRPr="00B41112" w:rsidDel="00CE3A23">
          <w:rPr>
            <w:b/>
            <w:sz w:val="26"/>
            <w:szCs w:val="26"/>
            <w:rPrChange w:id="30707" w:author="Le Minh Nghia" w:date="2019-10-09T10:56:00Z">
              <w:rPr>
                <w:b/>
                <w:sz w:val="26"/>
                <w:szCs w:val="26"/>
              </w:rPr>
            </w:rPrChange>
          </w:rPr>
          <w:delText xml:space="preserve">khảo sát </w:delText>
        </w:r>
      </w:del>
      <w:proofErr w:type="spellStart"/>
      <w:r w:rsidRPr="00B41112">
        <w:rPr>
          <w:b/>
          <w:sz w:val="26"/>
          <w:szCs w:val="26"/>
          <w:rPrChange w:id="30708" w:author="Le Minh Nghia" w:date="2019-10-09T10:56:00Z">
            <w:rPr>
              <w:b/>
              <w:sz w:val="26"/>
              <w:szCs w:val="26"/>
            </w:rPr>
          </w:rPrChange>
        </w:rPr>
        <w:t>theo</w:t>
      </w:r>
      <w:proofErr w:type="spellEnd"/>
      <w:r w:rsidRPr="00B41112">
        <w:rPr>
          <w:b/>
          <w:sz w:val="26"/>
          <w:szCs w:val="26"/>
          <w:rPrChange w:id="30709" w:author="Le Minh Nghia" w:date="2019-10-09T10:56:00Z">
            <w:rPr>
              <w:b/>
              <w:sz w:val="26"/>
              <w:szCs w:val="26"/>
            </w:rPr>
          </w:rPrChange>
        </w:rPr>
        <w:t xml:space="preserve"> </w:t>
      </w:r>
      <w:del w:id="30710" w:author="Le Minh Nghia" w:date="2019-10-09T10:43:00Z">
        <w:r w:rsidRPr="00B41112" w:rsidDel="00CE3A23">
          <w:rPr>
            <w:b/>
            <w:sz w:val="26"/>
            <w:szCs w:val="26"/>
            <w:rPrChange w:id="30711" w:author="Le Minh Nghia" w:date="2019-10-09T10:56:00Z">
              <w:rPr>
                <w:b/>
                <w:sz w:val="26"/>
                <w:szCs w:val="26"/>
              </w:rPr>
            </w:rPrChange>
          </w:rPr>
          <w:delText>form</w:delText>
        </w:r>
      </w:del>
      <w:proofErr w:type="spellStart"/>
      <w:ins w:id="30712" w:author="Le Minh Nghia" w:date="2019-10-09T10:43:00Z">
        <w:r w:rsidR="00CE3A23" w:rsidRPr="00B41112">
          <w:rPr>
            <w:b/>
            <w:sz w:val="26"/>
            <w:szCs w:val="26"/>
            <w:rPrChange w:id="30713" w:author="Le Minh Nghia" w:date="2019-10-09T10:56:00Z">
              <w:rPr>
                <w:b/>
                <w:sz w:val="26"/>
                <w:szCs w:val="26"/>
              </w:rPr>
            </w:rPrChange>
          </w:rPr>
          <w:t>khảo</w:t>
        </w:r>
        <w:proofErr w:type="spellEnd"/>
        <w:r w:rsidR="00CE3A23" w:rsidRPr="00B41112">
          <w:rPr>
            <w:b/>
            <w:sz w:val="26"/>
            <w:szCs w:val="26"/>
            <w:rPrChange w:id="30714" w:author="Le Minh Nghia" w:date="2019-10-09T10:56:00Z">
              <w:rPr>
                <w:b/>
                <w:sz w:val="26"/>
                <w:szCs w:val="26"/>
              </w:rPr>
            </w:rPrChange>
          </w:rPr>
          <w:t xml:space="preserve"> </w:t>
        </w:r>
        <w:proofErr w:type="spellStart"/>
        <w:r w:rsidR="00CE3A23" w:rsidRPr="00B41112">
          <w:rPr>
            <w:b/>
            <w:sz w:val="26"/>
            <w:szCs w:val="26"/>
            <w:rPrChange w:id="30715" w:author="Le Minh Nghia" w:date="2019-10-09T10:56:00Z">
              <w:rPr>
                <w:b/>
                <w:sz w:val="26"/>
                <w:szCs w:val="26"/>
              </w:rPr>
            </w:rPrChange>
          </w:rPr>
          <w:t>sát</w:t>
        </w:r>
      </w:ins>
      <w:proofErr w:type="spellEnd"/>
      <w:r w:rsidRPr="00B41112">
        <w:rPr>
          <w:sz w:val="26"/>
          <w:szCs w:val="26"/>
          <w:rPrChange w:id="30716" w:author="Le Minh Nghia" w:date="2019-10-09T10:56:00Z">
            <w:rPr>
              <w:sz w:val="26"/>
              <w:szCs w:val="26"/>
            </w:rPr>
          </w:rPrChange>
        </w:rPr>
        <w:t xml:space="preserve">: </w:t>
      </w:r>
      <w:proofErr w:type="spellStart"/>
      <w:r w:rsidRPr="00B41112">
        <w:rPr>
          <w:sz w:val="26"/>
          <w:szCs w:val="26"/>
          <w:rPrChange w:id="30717" w:author="Le Minh Nghia" w:date="2019-10-09T10:56:00Z">
            <w:rPr>
              <w:sz w:val="26"/>
              <w:szCs w:val="26"/>
            </w:rPr>
          </w:rPrChange>
        </w:rPr>
        <w:t>sau</w:t>
      </w:r>
      <w:proofErr w:type="spellEnd"/>
      <w:r w:rsidRPr="00B41112">
        <w:rPr>
          <w:sz w:val="26"/>
          <w:szCs w:val="26"/>
          <w:rPrChange w:id="30718" w:author="Le Minh Nghia" w:date="2019-10-09T10:56:00Z">
            <w:rPr>
              <w:sz w:val="26"/>
              <w:szCs w:val="26"/>
            </w:rPr>
          </w:rPrChange>
        </w:rPr>
        <w:t xml:space="preserve"> </w:t>
      </w:r>
      <w:proofErr w:type="spellStart"/>
      <w:r w:rsidRPr="00B41112">
        <w:rPr>
          <w:sz w:val="26"/>
          <w:szCs w:val="26"/>
          <w:rPrChange w:id="30719" w:author="Le Minh Nghia" w:date="2019-10-09T10:56:00Z">
            <w:rPr>
              <w:sz w:val="26"/>
              <w:szCs w:val="26"/>
            </w:rPr>
          </w:rPrChange>
        </w:rPr>
        <w:t>khi</w:t>
      </w:r>
      <w:proofErr w:type="spellEnd"/>
      <w:r w:rsidRPr="00B41112">
        <w:rPr>
          <w:sz w:val="26"/>
          <w:szCs w:val="26"/>
          <w:rPrChange w:id="30720" w:author="Le Minh Nghia" w:date="2019-10-09T10:56:00Z">
            <w:rPr>
              <w:sz w:val="26"/>
              <w:szCs w:val="26"/>
            </w:rPr>
          </w:rPrChange>
        </w:rPr>
        <w:t xml:space="preserve"> </w:t>
      </w:r>
      <w:proofErr w:type="spellStart"/>
      <w:r w:rsidRPr="00B41112">
        <w:rPr>
          <w:sz w:val="26"/>
          <w:szCs w:val="26"/>
          <w:rPrChange w:id="30721" w:author="Le Minh Nghia" w:date="2019-10-09T10:56:00Z">
            <w:rPr>
              <w:sz w:val="26"/>
              <w:szCs w:val="26"/>
            </w:rPr>
          </w:rPrChange>
        </w:rPr>
        <w:t>sinh</w:t>
      </w:r>
      <w:proofErr w:type="spellEnd"/>
      <w:r w:rsidRPr="00B41112">
        <w:rPr>
          <w:sz w:val="26"/>
          <w:szCs w:val="26"/>
          <w:rPrChange w:id="30722" w:author="Le Minh Nghia" w:date="2019-10-09T10:56:00Z">
            <w:rPr>
              <w:sz w:val="26"/>
              <w:szCs w:val="26"/>
            </w:rPr>
          </w:rPrChange>
        </w:rPr>
        <w:t xml:space="preserve"> </w:t>
      </w:r>
      <w:proofErr w:type="spellStart"/>
      <w:r w:rsidRPr="00B41112">
        <w:rPr>
          <w:sz w:val="26"/>
          <w:szCs w:val="26"/>
          <w:rPrChange w:id="30723" w:author="Le Minh Nghia" w:date="2019-10-09T10:56:00Z">
            <w:rPr>
              <w:sz w:val="26"/>
              <w:szCs w:val="26"/>
            </w:rPr>
          </w:rPrChange>
        </w:rPr>
        <w:t>viên</w:t>
      </w:r>
      <w:proofErr w:type="spellEnd"/>
      <w:r w:rsidRPr="00B41112">
        <w:rPr>
          <w:sz w:val="26"/>
          <w:szCs w:val="26"/>
          <w:rPrChange w:id="30724" w:author="Le Minh Nghia" w:date="2019-10-09T10:56:00Z">
            <w:rPr>
              <w:sz w:val="26"/>
              <w:szCs w:val="26"/>
            </w:rPr>
          </w:rPrChange>
        </w:rPr>
        <w:t xml:space="preserve"> </w:t>
      </w:r>
      <w:proofErr w:type="spellStart"/>
      <w:r w:rsidRPr="00B41112">
        <w:rPr>
          <w:sz w:val="26"/>
          <w:szCs w:val="26"/>
          <w:rPrChange w:id="30725" w:author="Le Minh Nghia" w:date="2019-10-09T10:56:00Z">
            <w:rPr>
              <w:sz w:val="26"/>
              <w:szCs w:val="26"/>
            </w:rPr>
          </w:rPrChange>
        </w:rPr>
        <w:t>thực</w:t>
      </w:r>
      <w:proofErr w:type="spellEnd"/>
      <w:r w:rsidRPr="00B41112">
        <w:rPr>
          <w:sz w:val="26"/>
          <w:szCs w:val="26"/>
          <w:rPrChange w:id="30726" w:author="Le Minh Nghia" w:date="2019-10-09T10:56:00Z">
            <w:rPr>
              <w:sz w:val="26"/>
              <w:szCs w:val="26"/>
            </w:rPr>
          </w:rPrChange>
        </w:rPr>
        <w:t xml:space="preserve"> </w:t>
      </w:r>
      <w:proofErr w:type="spellStart"/>
      <w:r w:rsidRPr="00B41112">
        <w:rPr>
          <w:sz w:val="26"/>
          <w:szCs w:val="26"/>
          <w:rPrChange w:id="30727" w:author="Le Minh Nghia" w:date="2019-10-09T10:56:00Z">
            <w:rPr>
              <w:sz w:val="26"/>
              <w:szCs w:val="26"/>
            </w:rPr>
          </w:rPrChange>
        </w:rPr>
        <w:t>hiện</w:t>
      </w:r>
      <w:proofErr w:type="spellEnd"/>
      <w:r w:rsidRPr="00B41112">
        <w:rPr>
          <w:sz w:val="26"/>
          <w:szCs w:val="26"/>
          <w:rPrChange w:id="30728" w:author="Le Minh Nghia" w:date="2019-10-09T10:56:00Z">
            <w:rPr>
              <w:sz w:val="26"/>
              <w:szCs w:val="26"/>
            </w:rPr>
          </w:rPrChange>
        </w:rPr>
        <w:t xml:space="preserve"> </w:t>
      </w:r>
      <w:proofErr w:type="spellStart"/>
      <w:r w:rsidRPr="00B41112">
        <w:rPr>
          <w:sz w:val="26"/>
          <w:szCs w:val="26"/>
          <w:rPrChange w:id="30729" w:author="Le Minh Nghia" w:date="2019-10-09T10:56:00Z">
            <w:rPr>
              <w:sz w:val="26"/>
              <w:szCs w:val="26"/>
            </w:rPr>
          </w:rPrChange>
        </w:rPr>
        <w:t>trả</w:t>
      </w:r>
      <w:proofErr w:type="spellEnd"/>
      <w:r w:rsidRPr="00B41112">
        <w:rPr>
          <w:sz w:val="26"/>
          <w:szCs w:val="26"/>
          <w:rPrChange w:id="30730" w:author="Le Minh Nghia" w:date="2019-10-09T10:56:00Z">
            <w:rPr>
              <w:sz w:val="26"/>
              <w:szCs w:val="26"/>
            </w:rPr>
          </w:rPrChange>
        </w:rPr>
        <w:t xml:space="preserve"> </w:t>
      </w:r>
      <w:proofErr w:type="spellStart"/>
      <w:r w:rsidRPr="00B41112">
        <w:rPr>
          <w:sz w:val="26"/>
          <w:szCs w:val="26"/>
          <w:rPrChange w:id="30731" w:author="Le Minh Nghia" w:date="2019-10-09T10:56:00Z">
            <w:rPr>
              <w:sz w:val="26"/>
              <w:szCs w:val="26"/>
            </w:rPr>
          </w:rPrChange>
        </w:rPr>
        <w:t>lời</w:t>
      </w:r>
      <w:proofErr w:type="spellEnd"/>
      <w:r w:rsidRPr="00B41112">
        <w:rPr>
          <w:sz w:val="26"/>
          <w:szCs w:val="26"/>
          <w:rPrChange w:id="30732" w:author="Le Minh Nghia" w:date="2019-10-09T10:56:00Z">
            <w:rPr>
              <w:sz w:val="26"/>
              <w:szCs w:val="26"/>
            </w:rPr>
          </w:rPrChange>
        </w:rPr>
        <w:t xml:space="preserve"> </w:t>
      </w:r>
      <w:proofErr w:type="spellStart"/>
      <w:r w:rsidRPr="00B41112">
        <w:rPr>
          <w:sz w:val="26"/>
          <w:szCs w:val="26"/>
          <w:rPrChange w:id="30733" w:author="Le Minh Nghia" w:date="2019-10-09T10:56:00Z">
            <w:rPr>
              <w:sz w:val="26"/>
              <w:szCs w:val="26"/>
            </w:rPr>
          </w:rPrChange>
        </w:rPr>
        <w:t>các</w:t>
      </w:r>
      <w:proofErr w:type="spellEnd"/>
      <w:r w:rsidRPr="00B41112">
        <w:rPr>
          <w:sz w:val="26"/>
          <w:szCs w:val="26"/>
          <w:rPrChange w:id="30734" w:author="Le Minh Nghia" w:date="2019-10-09T10:56:00Z">
            <w:rPr>
              <w:sz w:val="26"/>
              <w:szCs w:val="26"/>
            </w:rPr>
          </w:rPrChange>
        </w:rPr>
        <w:t xml:space="preserve"> </w:t>
      </w:r>
      <w:proofErr w:type="spellStart"/>
      <w:r w:rsidRPr="00B41112">
        <w:rPr>
          <w:sz w:val="26"/>
          <w:szCs w:val="26"/>
          <w:rPrChange w:id="30735" w:author="Le Minh Nghia" w:date="2019-10-09T10:56:00Z">
            <w:rPr>
              <w:sz w:val="26"/>
              <w:szCs w:val="26"/>
            </w:rPr>
          </w:rPrChange>
        </w:rPr>
        <w:t>câu</w:t>
      </w:r>
      <w:proofErr w:type="spellEnd"/>
      <w:r w:rsidRPr="00B41112">
        <w:rPr>
          <w:sz w:val="26"/>
          <w:szCs w:val="26"/>
          <w:rPrChange w:id="30736" w:author="Le Minh Nghia" w:date="2019-10-09T10:56:00Z">
            <w:rPr>
              <w:sz w:val="26"/>
              <w:szCs w:val="26"/>
            </w:rPr>
          </w:rPrChange>
        </w:rPr>
        <w:t xml:space="preserve"> </w:t>
      </w:r>
      <w:proofErr w:type="spellStart"/>
      <w:r w:rsidRPr="00B41112">
        <w:rPr>
          <w:sz w:val="26"/>
          <w:szCs w:val="26"/>
          <w:rPrChange w:id="30737" w:author="Le Minh Nghia" w:date="2019-10-09T10:56:00Z">
            <w:rPr>
              <w:sz w:val="26"/>
              <w:szCs w:val="26"/>
            </w:rPr>
          </w:rPrChange>
        </w:rPr>
        <w:t>hỏi</w:t>
      </w:r>
      <w:proofErr w:type="spellEnd"/>
      <w:r w:rsidRPr="00B41112">
        <w:rPr>
          <w:sz w:val="26"/>
          <w:szCs w:val="26"/>
          <w:rPrChange w:id="30738" w:author="Le Minh Nghia" w:date="2019-10-09T10:56:00Z">
            <w:rPr>
              <w:sz w:val="26"/>
              <w:szCs w:val="26"/>
            </w:rPr>
          </w:rPrChange>
        </w:rPr>
        <w:t xml:space="preserve"> </w:t>
      </w:r>
      <w:proofErr w:type="spellStart"/>
      <w:r w:rsidRPr="00B41112">
        <w:rPr>
          <w:sz w:val="26"/>
          <w:szCs w:val="26"/>
          <w:rPrChange w:id="30739" w:author="Le Minh Nghia" w:date="2019-10-09T10:56:00Z">
            <w:rPr>
              <w:sz w:val="26"/>
              <w:szCs w:val="26"/>
            </w:rPr>
          </w:rPrChange>
        </w:rPr>
        <w:t>trên</w:t>
      </w:r>
      <w:proofErr w:type="spellEnd"/>
      <w:r w:rsidRPr="00B41112">
        <w:rPr>
          <w:sz w:val="26"/>
          <w:szCs w:val="26"/>
          <w:rPrChange w:id="30740" w:author="Le Minh Nghia" w:date="2019-10-09T10:56:00Z">
            <w:rPr>
              <w:sz w:val="26"/>
              <w:szCs w:val="26"/>
            </w:rPr>
          </w:rPrChange>
        </w:rPr>
        <w:t xml:space="preserve"> form </w:t>
      </w:r>
      <w:proofErr w:type="spellStart"/>
      <w:r w:rsidRPr="00B41112">
        <w:rPr>
          <w:sz w:val="26"/>
          <w:szCs w:val="26"/>
          <w:rPrChange w:id="30741" w:author="Le Minh Nghia" w:date="2019-10-09T10:56:00Z">
            <w:rPr>
              <w:sz w:val="26"/>
              <w:szCs w:val="26"/>
            </w:rPr>
          </w:rPrChange>
        </w:rPr>
        <w:t>khảo</w:t>
      </w:r>
      <w:proofErr w:type="spellEnd"/>
      <w:r w:rsidRPr="00B41112">
        <w:rPr>
          <w:sz w:val="26"/>
          <w:szCs w:val="26"/>
          <w:rPrChange w:id="30742" w:author="Le Minh Nghia" w:date="2019-10-09T10:56:00Z">
            <w:rPr>
              <w:sz w:val="26"/>
              <w:szCs w:val="26"/>
            </w:rPr>
          </w:rPrChange>
        </w:rPr>
        <w:t xml:space="preserve"> </w:t>
      </w:r>
      <w:proofErr w:type="spellStart"/>
      <w:r w:rsidRPr="00B41112">
        <w:rPr>
          <w:sz w:val="26"/>
          <w:szCs w:val="26"/>
          <w:rPrChange w:id="30743" w:author="Le Minh Nghia" w:date="2019-10-09T10:56:00Z">
            <w:rPr>
              <w:sz w:val="26"/>
              <w:szCs w:val="26"/>
            </w:rPr>
          </w:rPrChange>
        </w:rPr>
        <w:t>sát</w:t>
      </w:r>
      <w:proofErr w:type="spellEnd"/>
      <w:r w:rsidRPr="00B41112">
        <w:rPr>
          <w:sz w:val="26"/>
          <w:szCs w:val="26"/>
          <w:rPrChange w:id="30744" w:author="Le Minh Nghia" w:date="2019-10-09T10:56:00Z">
            <w:rPr>
              <w:sz w:val="26"/>
              <w:szCs w:val="26"/>
            </w:rPr>
          </w:rPrChange>
        </w:rPr>
        <w:t xml:space="preserve"> </w:t>
      </w:r>
      <w:proofErr w:type="spellStart"/>
      <w:r w:rsidRPr="00B41112">
        <w:rPr>
          <w:sz w:val="26"/>
          <w:szCs w:val="26"/>
          <w:rPrChange w:id="30745" w:author="Le Minh Nghia" w:date="2019-10-09T10:56:00Z">
            <w:rPr>
              <w:sz w:val="26"/>
              <w:szCs w:val="26"/>
            </w:rPr>
          </w:rPrChange>
        </w:rPr>
        <w:t>thì</w:t>
      </w:r>
      <w:proofErr w:type="spellEnd"/>
      <w:r w:rsidRPr="00B41112">
        <w:rPr>
          <w:sz w:val="26"/>
          <w:szCs w:val="26"/>
          <w:rPrChange w:id="30746" w:author="Le Minh Nghia" w:date="2019-10-09T10:56:00Z">
            <w:rPr>
              <w:sz w:val="26"/>
              <w:szCs w:val="26"/>
            </w:rPr>
          </w:rPrChange>
        </w:rPr>
        <w:t xml:space="preserve"> </w:t>
      </w:r>
      <w:proofErr w:type="spellStart"/>
      <w:r w:rsidRPr="00B41112">
        <w:rPr>
          <w:sz w:val="26"/>
          <w:szCs w:val="26"/>
          <w:rPrChange w:id="30747" w:author="Le Minh Nghia" w:date="2019-10-09T10:56:00Z">
            <w:rPr>
              <w:sz w:val="26"/>
              <w:szCs w:val="26"/>
            </w:rPr>
          </w:rPrChange>
        </w:rPr>
        <w:t>sẽ</w:t>
      </w:r>
      <w:proofErr w:type="spellEnd"/>
      <w:r w:rsidRPr="00B41112">
        <w:rPr>
          <w:sz w:val="26"/>
          <w:szCs w:val="26"/>
          <w:rPrChange w:id="30748" w:author="Le Minh Nghia" w:date="2019-10-09T10:56:00Z">
            <w:rPr>
              <w:sz w:val="26"/>
              <w:szCs w:val="26"/>
            </w:rPr>
          </w:rPrChange>
        </w:rPr>
        <w:t xml:space="preserve"> </w:t>
      </w:r>
      <w:proofErr w:type="spellStart"/>
      <w:r w:rsidRPr="00B41112">
        <w:rPr>
          <w:sz w:val="26"/>
          <w:szCs w:val="26"/>
          <w:rPrChange w:id="30749" w:author="Le Minh Nghia" w:date="2019-10-09T10:56:00Z">
            <w:rPr>
              <w:sz w:val="26"/>
              <w:szCs w:val="26"/>
            </w:rPr>
          </w:rPrChange>
        </w:rPr>
        <w:t>được</w:t>
      </w:r>
      <w:proofErr w:type="spellEnd"/>
      <w:r w:rsidRPr="00B41112">
        <w:rPr>
          <w:sz w:val="26"/>
          <w:szCs w:val="26"/>
          <w:rPrChange w:id="30750" w:author="Le Minh Nghia" w:date="2019-10-09T10:56:00Z">
            <w:rPr>
              <w:sz w:val="26"/>
              <w:szCs w:val="26"/>
            </w:rPr>
          </w:rPrChange>
        </w:rPr>
        <w:t xml:space="preserve"> </w:t>
      </w:r>
      <w:proofErr w:type="spellStart"/>
      <w:r w:rsidRPr="00B41112">
        <w:rPr>
          <w:sz w:val="26"/>
          <w:szCs w:val="26"/>
          <w:rPrChange w:id="30751" w:author="Le Minh Nghia" w:date="2019-10-09T10:56:00Z">
            <w:rPr>
              <w:sz w:val="26"/>
              <w:szCs w:val="26"/>
            </w:rPr>
          </w:rPrChange>
        </w:rPr>
        <w:t>thống</w:t>
      </w:r>
      <w:proofErr w:type="spellEnd"/>
      <w:r w:rsidRPr="00B41112">
        <w:rPr>
          <w:sz w:val="26"/>
          <w:szCs w:val="26"/>
          <w:rPrChange w:id="30752" w:author="Le Minh Nghia" w:date="2019-10-09T10:56:00Z">
            <w:rPr>
              <w:sz w:val="26"/>
              <w:szCs w:val="26"/>
            </w:rPr>
          </w:rPrChange>
        </w:rPr>
        <w:t xml:space="preserve"> </w:t>
      </w:r>
      <w:proofErr w:type="spellStart"/>
      <w:r w:rsidRPr="00B41112">
        <w:rPr>
          <w:sz w:val="26"/>
          <w:szCs w:val="26"/>
          <w:rPrChange w:id="30753" w:author="Le Minh Nghia" w:date="2019-10-09T10:56:00Z">
            <w:rPr>
              <w:sz w:val="26"/>
              <w:szCs w:val="26"/>
            </w:rPr>
          </w:rPrChange>
        </w:rPr>
        <w:t>kê</w:t>
      </w:r>
      <w:proofErr w:type="spellEnd"/>
      <w:r w:rsidRPr="00B41112">
        <w:rPr>
          <w:sz w:val="26"/>
          <w:szCs w:val="26"/>
          <w:rPrChange w:id="30754" w:author="Le Minh Nghia" w:date="2019-10-09T10:56:00Z">
            <w:rPr>
              <w:sz w:val="26"/>
              <w:szCs w:val="26"/>
            </w:rPr>
          </w:rPrChange>
        </w:rPr>
        <w:t xml:space="preserve"> </w:t>
      </w:r>
      <w:proofErr w:type="spellStart"/>
      <w:r w:rsidRPr="00B41112">
        <w:rPr>
          <w:sz w:val="26"/>
          <w:szCs w:val="26"/>
          <w:rPrChange w:id="30755" w:author="Le Minh Nghia" w:date="2019-10-09T10:56:00Z">
            <w:rPr>
              <w:sz w:val="26"/>
              <w:szCs w:val="26"/>
            </w:rPr>
          </w:rPrChange>
        </w:rPr>
        <w:t>tỷ</w:t>
      </w:r>
      <w:proofErr w:type="spellEnd"/>
      <w:r w:rsidRPr="00B41112">
        <w:rPr>
          <w:sz w:val="26"/>
          <w:szCs w:val="26"/>
          <w:rPrChange w:id="30756" w:author="Le Minh Nghia" w:date="2019-10-09T10:56:00Z">
            <w:rPr>
              <w:sz w:val="26"/>
              <w:szCs w:val="26"/>
            </w:rPr>
          </w:rPrChange>
        </w:rPr>
        <w:t xml:space="preserve"> </w:t>
      </w:r>
      <w:proofErr w:type="spellStart"/>
      <w:r w:rsidRPr="00B41112">
        <w:rPr>
          <w:sz w:val="26"/>
          <w:szCs w:val="26"/>
          <w:rPrChange w:id="30757" w:author="Le Minh Nghia" w:date="2019-10-09T10:56:00Z">
            <w:rPr>
              <w:sz w:val="26"/>
              <w:szCs w:val="26"/>
            </w:rPr>
          </w:rPrChange>
        </w:rPr>
        <w:t>lệ</w:t>
      </w:r>
      <w:proofErr w:type="spellEnd"/>
      <w:r w:rsidRPr="00B41112">
        <w:rPr>
          <w:sz w:val="26"/>
          <w:szCs w:val="26"/>
          <w:rPrChange w:id="30758" w:author="Le Minh Nghia" w:date="2019-10-09T10:56:00Z">
            <w:rPr>
              <w:sz w:val="26"/>
              <w:szCs w:val="26"/>
            </w:rPr>
          </w:rPrChange>
        </w:rPr>
        <w:t xml:space="preserve"> </w:t>
      </w:r>
      <w:proofErr w:type="spellStart"/>
      <w:r w:rsidRPr="00B41112">
        <w:rPr>
          <w:sz w:val="26"/>
          <w:szCs w:val="26"/>
          <w:rPrChange w:id="30759" w:author="Le Minh Nghia" w:date="2019-10-09T10:56:00Z">
            <w:rPr>
              <w:sz w:val="26"/>
              <w:szCs w:val="26"/>
            </w:rPr>
          </w:rPrChange>
        </w:rPr>
        <w:t>có</w:t>
      </w:r>
      <w:proofErr w:type="spellEnd"/>
      <w:r w:rsidRPr="00B41112">
        <w:rPr>
          <w:sz w:val="26"/>
          <w:szCs w:val="26"/>
          <w:rPrChange w:id="30760" w:author="Le Minh Nghia" w:date="2019-10-09T10:56:00Z">
            <w:rPr>
              <w:sz w:val="26"/>
              <w:szCs w:val="26"/>
            </w:rPr>
          </w:rPrChange>
        </w:rPr>
        <w:t xml:space="preserve"> bao </w:t>
      </w:r>
      <w:proofErr w:type="spellStart"/>
      <w:r w:rsidRPr="00B41112">
        <w:rPr>
          <w:sz w:val="26"/>
          <w:szCs w:val="26"/>
          <w:rPrChange w:id="30761" w:author="Le Minh Nghia" w:date="2019-10-09T10:56:00Z">
            <w:rPr>
              <w:sz w:val="26"/>
              <w:szCs w:val="26"/>
            </w:rPr>
          </w:rPrChange>
        </w:rPr>
        <w:t>nhiêu</w:t>
      </w:r>
      <w:proofErr w:type="spellEnd"/>
      <w:r w:rsidRPr="00B41112">
        <w:rPr>
          <w:sz w:val="26"/>
          <w:szCs w:val="26"/>
          <w:rPrChange w:id="30762" w:author="Le Minh Nghia" w:date="2019-10-09T10:56:00Z">
            <w:rPr>
              <w:sz w:val="26"/>
              <w:szCs w:val="26"/>
            </w:rPr>
          </w:rPrChange>
        </w:rPr>
        <w:t xml:space="preserve"> </w:t>
      </w:r>
      <w:proofErr w:type="spellStart"/>
      <w:r w:rsidRPr="00B41112">
        <w:rPr>
          <w:sz w:val="26"/>
          <w:szCs w:val="26"/>
          <w:rPrChange w:id="30763" w:author="Le Minh Nghia" w:date="2019-10-09T10:56:00Z">
            <w:rPr>
              <w:sz w:val="26"/>
              <w:szCs w:val="26"/>
            </w:rPr>
          </w:rPrChange>
        </w:rPr>
        <w:t>phần</w:t>
      </w:r>
      <w:proofErr w:type="spellEnd"/>
      <w:r w:rsidRPr="00B41112">
        <w:rPr>
          <w:sz w:val="26"/>
          <w:szCs w:val="26"/>
          <w:rPrChange w:id="30764" w:author="Le Minh Nghia" w:date="2019-10-09T10:56:00Z">
            <w:rPr>
              <w:sz w:val="26"/>
              <w:szCs w:val="26"/>
            </w:rPr>
          </w:rPrChange>
        </w:rPr>
        <w:t xml:space="preserve"> </w:t>
      </w:r>
      <w:proofErr w:type="spellStart"/>
      <w:r w:rsidRPr="00B41112">
        <w:rPr>
          <w:sz w:val="26"/>
          <w:szCs w:val="26"/>
          <w:rPrChange w:id="30765" w:author="Le Minh Nghia" w:date="2019-10-09T10:56:00Z">
            <w:rPr>
              <w:sz w:val="26"/>
              <w:szCs w:val="26"/>
            </w:rPr>
          </w:rPrChange>
        </w:rPr>
        <w:t>trăm</w:t>
      </w:r>
      <w:proofErr w:type="spellEnd"/>
      <w:r w:rsidRPr="00B41112">
        <w:rPr>
          <w:sz w:val="26"/>
          <w:szCs w:val="26"/>
          <w:rPrChange w:id="30766" w:author="Le Minh Nghia" w:date="2019-10-09T10:56:00Z">
            <w:rPr>
              <w:sz w:val="26"/>
              <w:szCs w:val="26"/>
            </w:rPr>
          </w:rPrChange>
        </w:rPr>
        <w:t xml:space="preserve"> </w:t>
      </w:r>
      <w:proofErr w:type="spellStart"/>
      <w:r w:rsidRPr="00B41112">
        <w:rPr>
          <w:sz w:val="26"/>
          <w:szCs w:val="26"/>
          <w:rPrChange w:id="30767" w:author="Le Minh Nghia" w:date="2019-10-09T10:56:00Z">
            <w:rPr>
              <w:sz w:val="26"/>
              <w:szCs w:val="26"/>
            </w:rPr>
          </w:rPrChange>
        </w:rPr>
        <w:t>sinh</w:t>
      </w:r>
      <w:proofErr w:type="spellEnd"/>
      <w:r w:rsidRPr="00B41112">
        <w:rPr>
          <w:sz w:val="26"/>
          <w:szCs w:val="26"/>
          <w:rPrChange w:id="30768" w:author="Le Minh Nghia" w:date="2019-10-09T10:56:00Z">
            <w:rPr>
              <w:sz w:val="26"/>
              <w:szCs w:val="26"/>
            </w:rPr>
          </w:rPrChange>
        </w:rPr>
        <w:t xml:space="preserve"> </w:t>
      </w:r>
      <w:proofErr w:type="spellStart"/>
      <w:r w:rsidRPr="00B41112">
        <w:rPr>
          <w:sz w:val="26"/>
          <w:szCs w:val="26"/>
          <w:rPrChange w:id="30769" w:author="Le Minh Nghia" w:date="2019-10-09T10:56:00Z">
            <w:rPr>
              <w:sz w:val="26"/>
              <w:szCs w:val="26"/>
            </w:rPr>
          </w:rPrChange>
        </w:rPr>
        <w:t>viên</w:t>
      </w:r>
      <w:proofErr w:type="spellEnd"/>
      <w:r w:rsidRPr="00B41112">
        <w:rPr>
          <w:sz w:val="26"/>
          <w:szCs w:val="26"/>
          <w:rPrChange w:id="30770" w:author="Le Minh Nghia" w:date="2019-10-09T10:56:00Z">
            <w:rPr>
              <w:sz w:val="26"/>
              <w:szCs w:val="26"/>
            </w:rPr>
          </w:rPrChange>
        </w:rPr>
        <w:t xml:space="preserve"> </w:t>
      </w:r>
      <w:proofErr w:type="spellStart"/>
      <w:r w:rsidRPr="00B41112">
        <w:rPr>
          <w:sz w:val="26"/>
          <w:szCs w:val="26"/>
          <w:rPrChange w:id="30771" w:author="Le Minh Nghia" w:date="2019-10-09T10:56:00Z">
            <w:rPr>
              <w:sz w:val="26"/>
              <w:szCs w:val="26"/>
            </w:rPr>
          </w:rPrChange>
        </w:rPr>
        <w:t>có</w:t>
      </w:r>
      <w:proofErr w:type="spellEnd"/>
      <w:r w:rsidRPr="00B41112">
        <w:rPr>
          <w:sz w:val="26"/>
          <w:szCs w:val="26"/>
          <w:rPrChange w:id="30772" w:author="Le Minh Nghia" w:date="2019-10-09T10:56:00Z">
            <w:rPr>
              <w:sz w:val="26"/>
              <w:szCs w:val="26"/>
            </w:rPr>
          </w:rPrChange>
        </w:rPr>
        <w:t xml:space="preserve"> </w:t>
      </w:r>
      <w:proofErr w:type="spellStart"/>
      <w:r w:rsidRPr="00B41112">
        <w:rPr>
          <w:sz w:val="26"/>
          <w:szCs w:val="26"/>
          <w:rPrChange w:id="30773" w:author="Le Minh Nghia" w:date="2019-10-09T10:56:00Z">
            <w:rPr>
              <w:sz w:val="26"/>
              <w:szCs w:val="26"/>
            </w:rPr>
          </w:rPrChange>
        </w:rPr>
        <w:t>thực</w:t>
      </w:r>
      <w:proofErr w:type="spellEnd"/>
      <w:r w:rsidRPr="00B41112">
        <w:rPr>
          <w:sz w:val="26"/>
          <w:szCs w:val="26"/>
          <w:rPrChange w:id="30774" w:author="Le Minh Nghia" w:date="2019-10-09T10:56:00Z">
            <w:rPr>
              <w:sz w:val="26"/>
              <w:szCs w:val="26"/>
            </w:rPr>
          </w:rPrChange>
        </w:rPr>
        <w:t xml:space="preserve"> </w:t>
      </w:r>
      <w:proofErr w:type="spellStart"/>
      <w:r w:rsidRPr="00B41112">
        <w:rPr>
          <w:sz w:val="26"/>
          <w:szCs w:val="26"/>
          <w:rPrChange w:id="30775" w:author="Le Minh Nghia" w:date="2019-10-09T10:56:00Z">
            <w:rPr>
              <w:sz w:val="26"/>
              <w:szCs w:val="26"/>
            </w:rPr>
          </w:rPrChange>
        </w:rPr>
        <w:t>hiện</w:t>
      </w:r>
      <w:proofErr w:type="spellEnd"/>
      <w:r w:rsidRPr="00B41112">
        <w:rPr>
          <w:sz w:val="26"/>
          <w:szCs w:val="26"/>
          <w:rPrChange w:id="30776" w:author="Le Minh Nghia" w:date="2019-10-09T10:56:00Z">
            <w:rPr>
              <w:sz w:val="26"/>
              <w:szCs w:val="26"/>
            </w:rPr>
          </w:rPrChange>
        </w:rPr>
        <w:t xml:space="preserve"> </w:t>
      </w:r>
      <w:proofErr w:type="spellStart"/>
      <w:r w:rsidRPr="00B41112">
        <w:rPr>
          <w:sz w:val="26"/>
          <w:szCs w:val="26"/>
          <w:rPrChange w:id="30777" w:author="Le Minh Nghia" w:date="2019-10-09T10:56:00Z">
            <w:rPr>
              <w:sz w:val="26"/>
              <w:szCs w:val="26"/>
            </w:rPr>
          </w:rPrChange>
        </w:rPr>
        <w:t>khảo</w:t>
      </w:r>
      <w:proofErr w:type="spellEnd"/>
      <w:r w:rsidRPr="00B41112">
        <w:rPr>
          <w:sz w:val="26"/>
          <w:szCs w:val="26"/>
          <w:rPrChange w:id="30778" w:author="Le Minh Nghia" w:date="2019-10-09T10:56:00Z">
            <w:rPr>
              <w:sz w:val="26"/>
              <w:szCs w:val="26"/>
            </w:rPr>
          </w:rPrChange>
        </w:rPr>
        <w:t xml:space="preserve"> </w:t>
      </w:r>
      <w:proofErr w:type="spellStart"/>
      <w:r w:rsidRPr="00B41112">
        <w:rPr>
          <w:sz w:val="26"/>
          <w:szCs w:val="26"/>
          <w:rPrChange w:id="30779" w:author="Le Minh Nghia" w:date="2019-10-09T10:56:00Z">
            <w:rPr>
              <w:sz w:val="26"/>
              <w:szCs w:val="26"/>
            </w:rPr>
          </w:rPrChange>
        </w:rPr>
        <w:t>sát</w:t>
      </w:r>
      <w:proofErr w:type="spellEnd"/>
      <w:r w:rsidRPr="00B41112">
        <w:rPr>
          <w:sz w:val="26"/>
          <w:szCs w:val="26"/>
          <w:rPrChange w:id="30780" w:author="Le Minh Nghia" w:date="2019-10-09T10:56:00Z">
            <w:rPr>
              <w:sz w:val="26"/>
              <w:szCs w:val="26"/>
            </w:rPr>
          </w:rPrChange>
        </w:rPr>
        <w:t>.</w:t>
      </w:r>
      <w:r w:rsidR="005049FC" w:rsidRPr="00B41112">
        <w:rPr>
          <w:sz w:val="26"/>
          <w:szCs w:val="26"/>
          <w:rPrChange w:id="30781" w:author="Le Minh Nghia" w:date="2019-10-09T10:56:00Z">
            <w:rPr>
              <w:sz w:val="26"/>
              <w:szCs w:val="26"/>
            </w:rPr>
          </w:rPrChange>
        </w:rPr>
        <w:t xml:space="preserve"> </w:t>
      </w:r>
      <w:proofErr w:type="spellStart"/>
      <w:r w:rsidR="005049FC" w:rsidRPr="00B41112">
        <w:rPr>
          <w:sz w:val="26"/>
          <w:szCs w:val="26"/>
          <w:rPrChange w:id="30782" w:author="Le Minh Nghia" w:date="2019-10-09T10:56:00Z">
            <w:rPr>
              <w:sz w:val="26"/>
              <w:szCs w:val="26"/>
            </w:rPr>
          </w:rPrChange>
        </w:rPr>
        <w:t>Giao</w:t>
      </w:r>
      <w:proofErr w:type="spellEnd"/>
      <w:r w:rsidR="005049FC" w:rsidRPr="00B41112">
        <w:rPr>
          <w:sz w:val="26"/>
          <w:szCs w:val="26"/>
          <w:rPrChange w:id="30783" w:author="Le Minh Nghia" w:date="2019-10-09T10:56:00Z">
            <w:rPr>
              <w:sz w:val="26"/>
              <w:szCs w:val="26"/>
            </w:rPr>
          </w:rPrChange>
        </w:rPr>
        <w:t xml:space="preserve"> </w:t>
      </w:r>
      <w:proofErr w:type="spellStart"/>
      <w:r w:rsidR="005049FC" w:rsidRPr="00B41112">
        <w:rPr>
          <w:sz w:val="26"/>
          <w:szCs w:val="26"/>
          <w:rPrChange w:id="30784" w:author="Le Minh Nghia" w:date="2019-10-09T10:56:00Z">
            <w:rPr>
              <w:sz w:val="26"/>
              <w:szCs w:val="26"/>
            </w:rPr>
          </w:rPrChange>
        </w:rPr>
        <w:t>diện</w:t>
      </w:r>
      <w:proofErr w:type="spellEnd"/>
      <w:r w:rsidR="005049FC" w:rsidRPr="00B41112">
        <w:rPr>
          <w:sz w:val="26"/>
          <w:szCs w:val="26"/>
          <w:rPrChange w:id="30785" w:author="Le Minh Nghia" w:date="2019-10-09T10:56:00Z">
            <w:rPr>
              <w:sz w:val="26"/>
              <w:szCs w:val="26"/>
            </w:rPr>
          </w:rPrChange>
        </w:rPr>
        <w:t xml:space="preserve"> bao </w:t>
      </w:r>
      <w:proofErr w:type="spellStart"/>
      <w:r w:rsidR="005049FC" w:rsidRPr="00B41112">
        <w:rPr>
          <w:sz w:val="26"/>
          <w:szCs w:val="26"/>
          <w:rPrChange w:id="30786" w:author="Le Minh Nghia" w:date="2019-10-09T10:56:00Z">
            <w:rPr>
              <w:sz w:val="26"/>
              <w:szCs w:val="26"/>
            </w:rPr>
          </w:rPrChange>
        </w:rPr>
        <w:t>gồm</w:t>
      </w:r>
      <w:proofErr w:type="spellEnd"/>
      <w:r w:rsidR="005049FC" w:rsidRPr="00B41112">
        <w:rPr>
          <w:sz w:val="26"/>
          <w:szCs w:val="26"/>
          <w:rPrChange w:id="30787" w:author="Le Minh Nghia" w:date="2019-10-09T10:56:00Z">
            <w:rPr>
              <w:sz w:val="26"/>
              <w:szCs w:val="26"/>
            </w:rPr>
          </w:rPrChange>
        </w:rPr>
        <w:t xml:space="preserve"> </w:t>
      </w:r>
      <w:proofErr w:type="spellStart"/>
      <w:r w:rsidR="005049FC" w:rsidRPr="00B41112">
        <w:rPr>
          <w:sz w:val="26"/>
          <w:szCs w:val="26"/>
          <w:rPrChange w:id="30788" w:author="Le Minh Nghia" w:date="2019-10-09T10:56:00Z">
            <w:rPr>
              <w:sz w:val="26"/>
              <w:szCs w:val="26"/>
            </w:rPr>
          </w:rPrChange>
        </w:rPr>
        <w:t>Phiên</w:t>
      </w:r>
      <w:proofErr w:type="spellEnd"/>
      <w:r w:rsidR="005049FC" w:rsidRPr="00B41112">
        <w:rPr>
          <w:sz w:val="26"/>
          <w:szCs w:val="26"/>
          <w:rPrChange w:id="30789" w:author="Le Minh Nghia" w:date="2019-10-09T10:56:00Z">
            <w:rPr>
              <w:sz w:val="26"/>
              <w:szCs w:val="26"/>
            </w:rPr>
          </w:rPrChange>
        </w:rPr>
        <w:t xml:space="preserve"> </w:t>
      </w:r>
      <w:proofErr w:type="spellStart"/>
      <w:r w:rsidR="005049FC" w:rsidRPr="00B41112">
        <w:rPr>
          <w:sz w:val="26"/>
          <w:szCs w:val="26"/>
          <w:rPrChange w:id="30790" w:author="Le Minh Nghia" w:date="2019-10-09T10:56:00Z">
            <w:rPr>
              <w:sz w:val="26"/>
              <w:szCs w:val="26"/>
            </w:rPr>
          </w:rPrChange>
        </w:rPr>
        <w:t>bản</w:t>
      </w:r>
      <w:proofErr w:type="spellEnd"/>
      <w:r w:rsidR="005049FC" w:rsidRPr="00B41112">
        <w:rPr>
          <w:sz w:val="26"/>
          <w:szCs w:val="26"/>
          <w:rPrChange w:id="30791" w:author="Le Minh Nghia" w:date="2019-10-09T10:56:00Z">
            <w:rPr>
              <w:sz w:val="26"/>
              <w:szCs w:val="26"/>
            </w:rPr>
          </w:rPrChange>
        </w:rPr>
        <w:t xml:space="preserve">, </w:t>
      </w:r>
      <w:proofErr w:type="spellStart"/>
      <w:r w:rsidR="005049FC" w:rsidRPr="00B41112">
        <w:rPr>
          <w:sz w:val="26"/>
          <w:szCs w:val="26"/>
          <w:rPrChange w:id="30792" w:author="Le Minh Nghia" w:date="2019-10-09T10:56:00Z">
            <w:rPr>
              <w:sz w:val="26"/>
              <w:szCs w:val="26"/>
            </w:rPr>
          </w:rPrChange>
        </w:rPr>
        <w:t>tên</w:t>
      </w:r>
      <w:proofErr w:type="spellEnd"/>
      <w:r w:rsidR="005049FC" w:rsidRPr="00B41112">
        <w:rPr>
          <w:sz w:val="26"/>
          <w:szCs w:val="26"/>
          <w:rPrChange w:id="30793" w:author="Le Minh Nghia" w:date="2019-10-09T10:56:00Z">
            <w:rPr>
              <w:sz w:val="26"/>
              <w:szCs w:val="26"/>
            </w:rPr>
          </w:rPrChange>
        </w:rPr>
        <w:t xml:space="preserve"> </w:t>
      </w:r>
      <w:proofErr w:type="spellStart"/>
      <w:r w:rsidR="005049FC" w:rsidRPr="00B41112">
        <w:rPr>
          <w:sz w:val="26"/>
          <w:szCs w:val="26"/>
          <w:rPrChange w:id="30794" w:author="Le Minh Nghia" w:date="2019-10-09T10:56:00Z">
            <w:rPr>
              <w:sz w:val="26"/>
              <w:szCs w:val="26"/>
            </w:rPr>
          </w:rPrChange>
        </w:rPr>
        <w:t>khảo</w:t>
      </w:r>
      <w:proofErr w:type="spellEnd"/>
      <w:r w:rsidR="005049FC" w:rsidRPr="00B41112">
        <w:rPr>
          <w:sz w:val="26"/>
          <w:szCs w:val="26"/>
          <w:rPrChange w:id="30795" w:author="Le Minh Nghia" w:date="2019-10-09T10:56:00Z">
            <w:rPr>
              <w:sz w:val="26"/>
              <w:szCs w:val="26"/>
            </w:rPr>
          </w:rPrChange>
        </w:rPr>
        <w:t xml:space="preserve"> </w:t>
      </w:r>
      <w:proofErr w:type="spellStart"/>
      <w:r w:rsidR="005049FC" w:rsidRPr="00B41112">
        <w:rPr>
          <w:sz w:val="26"/>
          <w:szCs w:val="26"/>
          <w:rPrChange w:id="30796" w:author="Le Minh Nghia" w:date="2019-10-09T10:56:00Z">
            <w:rPr>
              <w:sz w:val="26"/>
              <w:szCs w:val="26"/>
            </w:rPr>
          </w:rPrChange>
        </w:rPr>
        <w:t>sát</w:t>
      </w:r>
      <w:proofErr w:type="spellEnd"/>
      <w:r w:rsidR="005049FC" w:rsidRPr="00B41112">
        <w:rPr>
          <w:sz w:val="26"/>
          <w:szCs w:val="26"/>
          <w:rPrChange w:id="30797" w:author="Le Minh Nghia" w:date="2019-10-09T10:56:00Z">
            <w:rPr>
              <w:sz w:val="26"/>
              <w:szCs w:val="26"/>
            </w:rPr>
          </w:rPrChange>
        </w:rPr>
        <w:t xml:space="preserve">, </w:t>
      </w:r>
      <w:proofErr w:type="spellStart"/>
      <w:r w:rsidR="005049FC" w:rsidRPr="00B41112">
        <w:rPr>
          <w:sz w:val="26"/>
          <w:szCs w:val="26"/>
          <w:rPrChange w:id="30798" w:author="Le Minh Nghia" w:date="2019-10-09T10:56:00Z">
            <w:rPr>
              <w:sz w:val="26"/>
              <w:szCs w:val="26"/>
            </w:rPr>
          </w:rPrChange>
        </w:rPr>
        <w:t>tên</w:t>
      </w:r>
      <w:proofErr w:type="spellEnd"/>
      <w:r w:rsidR="005049FC" w:rsidRPr="00B41112">
        <w:rPr>
          <w:sz w:val="26"/>
          <w:szCs w:val="26"/>
          <w:rPrChange w:id="30799" w:author="Le Minh Nghia" w:date="2019-10-09T10:56:00Z">
            <w:rPr>
              <w:sz w:val="26"/>
              <w:szCs w:val="26"/>
            </w:rPr>
          </w:rPrChange>
        </w:rPr>
        <w:t xml:space="preserve"> </w:t>
      </w:r>
      <w:proofErr w:type="spellStart"/>
      <w:r w:rsidR="005049FC" w:rsidRPr="00B41112">
        <w:rPr>
          <w:sz w:val="26"/>
          <w:szCs w:val="26"/>
          <w:rPrChange w:id="30800" w:author="Le Minh Nghia" w:date="2019-10-09T10:56:00Z">
            <w:rPr>
              <w:sz w:val="26"/>
              <w:szCs w:val="26"/>
            </w:rPr>
          </w:rPrChange>
        </w:rPr>
        <w:t>người</w:t>
      </w:r>
      <w:proofErr w:type="spellEnd"/>
      <w:r w:rsidR="005049FC" w:rsidRPr="00B41112">
        <w:rPr>
          <w:sz w:val="26"/>
          <w:szCs w:val="26"/>
          <w:rPrChange w:id="30801" w:author="Le Minh Nghia" w:date="2019-10-09T10:56:00Z">
            <w:rPr>
              <w:sz w:val="26"/>
              <w:szCs w:val="26"/>
            </w:rPr>
          </w:rPrChange>
        </w:rPr>
        <w:t xml:space="preserve"> </w:t>
      </w:r>
      <w:proofErr w:type="spellStart"/>
      <w:r w:rsidR="005049FC" w:rsidRPr="00B41112">
        <w:rPr>
          <w:sz w:val="26"/>
          <w:szCs w:val="26"/>
          <w:rPrChange w:id="30802" w:author="Le Minh Nghia" w:date="2019-10-09T10:56:00Z">
            <w:rPr>
              <w:sz w:val="26"/>
              <w:szCs w:val="26"/>
            </w:rPr>
          </w:rPrChange>
        </w:rPr>
        <w:t>tạo</w:t>
      </w:r>
      <w:proofErr w:type="spellEnd"/>
      <w:r w:rsidR="005049FC" w:rsidRPr="00B41112">
        <w:rPr>
          <w:sz w:val="26"/>
          <w:szCs w:val="26"/>
          <w:rPrChange w:id="30803" w:author="Le Minh Nghia" w:date="2019-10-09T10:56:00Z">
            <w:rPr>
              <w:sz w:val="26"/>
              <w:szCs w:val="26"/>
            </w:rPr>
          </w:rPrChange>
        </w:rPr>
        <w:t xml:space="preserve">, </w:t>
      </w:r>
      <w:proofErr w:type="spellStart"/>
      <w:r w:rsidR="005049FC" w:rsidRPr="00B41112">
        <w:rPr>
          <w:sz w:val="26"/>
          <w:szCs w:val="26"/>
          <w:rPrChange w:id="30804" w:author="Le Minh Nghia" w:date="2019-10-09T10:56:00Z">
            <w:rPr>
              <w:sz w:val="26"/>
              <w:szCs w:val="26"/>
            </w:rPr>
          </w:rPrChange>
        </w:rPr>
        <w:t>mã</w:t>
      </w:r>
      <w:proofErr w:type="spellEnd"/>
      <w:r w:rsidR="005049FC" w:rsidRPr="00B41112">
        <w:rPr>
          <w:sz w:val="26"/>
          <w:szCs w:val="26"/>
          <w:rPrChange w:id="30805" w:author="Le Minh Nghia" w:date="2019-10-09T10:56:00Z">
            <w:rPr>
              <w:sz w:val="26"/>
              <w:szCs w:val="26"/>
            </w:rPr>
          </w:rPrChange>
        </w:rPr>
        <w:t xml:space="preserve"> </w:t>
      </w:r>
      <w:proofErr w:type="spellStart"/>
      <w:r w:rsidR="005049FC" w:rsidRPr="00B41112">
        <w:rPr>
          <w:sz w:val="26"/>
          <w:szCs w:val="26"/>
          <w:rPrChange w:id="30806" w:author="Le Minh Nghia" w:date="2019-10-09T10:56:00Z">
            <w:rPr>
              <w:sz w:val="26"/>
              <w:szCs w:val="26"/>
            </w:rPr>
          </w:rPrChange>
        </w:rPr>
        <w:t>người</w:t>
      </w:r>
      <w:proofErr w:type="spellEnd"/>
      <w:r w:rsidR="005049FC" w:rsidRPr="00B41112">
        <w:rPr>
          <w:sz w:val="26"/>
          <w:szCs w:val="26"/>
          <w:rPrChange w:id="30807" w:author="Le Minh Nghia" w:date="2019-10-09T10:56:00Z">
            <w:rPr>
              <w:sz w:val="26"/>
              <w:szCs w:val="26"/>
            </w:rPr>
          </w:rPrChange>
        </w:rPr>
        <w:t xml:space="preserve"> </w:t>
      </w:r>
      <w:proofErr w:type="spellStart"/>
      <w:r w:rsidR="005049FC" w:rsidRPr="00B41112">
        <w:rPr>
          <w:sz w:val="26"/>
          <w:szCs w:val="26"/>
          <w:rPrChange w:id="30808" w:author="Le Minh Nghia" w:date="2019-10-09T10:56:00Z">
            <w:rPr>
              <w:sz w:val="26"/>
              <w:szCs w:val="26"/>
            </w:rPr>
          </w:rPrChange>
        </w:rPr>
        <w:t>tạo</w:t>
      </w:r>
      <w:proofErr w:type="spellEnd"/>
      <w:r w:rsidR="005049FC" w:rsidRPr="00B41112">
        <w:rPr>
          <w:sz w:val="26"/>
          <w:szCs w:val="26"/>
          <w:rPrChange w:id="30809" w:author="Le Minh Nghia" w:date="2019-10-09T10:56:00Z">
            <w:rPr>
              <w:sz w:val="26"/>
              <w:szCs w:val="26"/>
            </w:rPr>
          </w:rPrChange>
        </w:rPr>
        <w:t xml:space="preserve">, </w:t>
      </w:r>
      <w:proofErr w:type="spellStart"/>
      <w:r w:rsidR="005049FC" w:rsidRPr="00B41112">
        <w:rPr>
          <w:sz w:val="26"/>
          <w:szCs w:val="26"/>
          <w:rPrChange w:id="30810" w:author="Le Minh Nghia" w:date="2019-10-09T10:56:00Z">
            <w:rPr>
              <w:sz w:val="26"/>
              <w:szCs w:val="26"/>
            </w:rPr>
          </w:rPrChange>
        </w:rPr>
        <w:t>thời</w:t>
      </w:r>
      <w:proofErr w:type="spellEnd"/>
      <w:r w:rsidR="005049FC" w:rsidRPr="00B41112">
        <w:rPr>
          <w:sz w:val="26"/>
          <w:szCs w:val="26"/>
          <w:rPrChange w:id="30811" w:author="Le Minh Nghia" w:date="2019-10-09T10:56:00Z">
            <w:rPr>
              <w:sz w:val="26"/>
              <w:szCs w:val="26"/>
            </w:rPr>
          </w:rPrChange>
        </w:rPr>
        <w:t xml:space="preserve"> </w:t>
      </w:r>
      <w:proofErr w:type="spellStart"/>
      <w:r w:rsidR="005049FC" w:rsidRPr="00B41112">
        <w:rPr>
          <w:sz w:val="26"/>
          <w:szCs w:val="26"/>
          <w:rPrChange w:id="30812" w:author="Le Minh Nghia" w:date="2019-10-09T10:56:00Z">
            <w:rPr>
              <w:sz w:val="26"/>
              <w:szCs w:val="26"/>
            </w:rPr>
          </w:rPrChange>
        </w:rPr>
        <w:t>gian</w:t>
      </w:r>
      <w:proofErr w:type="spellEnd"/>
      <w:r w:rsidR="005049FC" w:rsidRPr="00B41112">
        <w:rPr>
          <w:sz w:val="26"/>
          <w:szCs w:val="26"/>
          <w:rPrChange w:id="30813" w:author="Le Minh Nghia" w:date="2019-10-09T10:56:00Z">
            <w:rPr>
              <w:sz w:val="26"/>
              <w:szCs w:val="26"/>
            </w:rPr>
          </w:rPrChange>
        </w:rPr>
        <w:t xml:space="preserve"> </w:t>
      </w:r>
      <w:proofErr w:type="spellStart"/>
      <w:r w:rsidR="005049FC" w:rsidRPr="00B41112">
        <w:rPr>
          <w:sz w:val="26"/>
          <w:szCs w:val="26"/>
          <w:rPrChange w:id="30814" w:author="Le Minh Nghia" w:date="2019-10-09T10:56:00Z">
            <w:rPr>
              <w:sz w:val="26"/>
              <w:szCs w:val="26"/>
            </w:rPr>
          </w:rPrChange>
        </w:rPr>
        <w:t>bất</w:t>
      </w:r>
      <w:proofErr w:type="spellEnd"/>
      <w:r w:rsidR="005049FC" w:rsidRPr="00B41112">
        <w:rPr>
          <w:sz w:val="26"/>
          <w:szCs w:val="26"/>
          <w:rPrChange w:id="30815" w:author="Le Minh Nghia" w:date="2019-10-09T10:56:00Z">
            <w:rPr>
              <w:sz w:val="26"/>
              <w:szCs w:val="26"/>
            </w:rPr>
          </w:rPrChange>
        </w:rPr>
        <w:t xml:space="preserve"> </w:t>
      </w:r>
      <w:proofErr w:type="spellStart"/>
      <w:r w:rsidR="005049FC" w:rsidRPr="00B41112">
        <w:rPr>
          <w:sz w:val="26"/>
          <w:szCs w:val="26"/>
          <w:rPrChange w:id="30816" w:author="Le Minh Nghia" w:date="2019-10-09T10:56:00Z">
            <w:rPr>
              <w:sz w:val="26"/>
              <w:szCs w:val="26"/>
            </w:rPr>
          </w:rPrChange>
        </w:rPr>
        <w:t>đầu</w:t>
      </w:r>
      <w:proofErr w:type="spellEnd"/>
      <w:r w:rsidR="005049FC" w:rsidRPr="00B41112">
        <w:rPr>
          <w:sz w:val="26"/>
          <w:szCs w:val="26"/>
          <w:rPrChange w:id="30817" w:author="Le Minh Nghia" w:date="2019-10-09T10:56:00Z">
            <w:rPr>
              <w:sz w:val="26"/>
              <w:szCs w:val="26"/>
            </w:rPr>
          </w:rPrChange>
        </w:rPr>
        <w:t xml:space="preserve">, </w:t>
      </w:r>
      <w:proofErr w:type="spellStart"/>
      <w:r w:rsidR="005049FC" w:rsidRPr="00B41112">
        <w:rPr>
          <w:sz w:val="26"/>
          <w:szCs w:val="26"/>
          <w:rPrChange w:id="30818" w:author="Le Minh Nghia" w:date="2019-10-09T10:56:00Z">
            <w:rPr>
              <w:sz w:val="26"/>
              <w:szCs w:val="26"/>
            </w:rPr>
          </w:rPrChange>
        </w:rPr>
        <w:t>thời</w:t>
      </w:r>
      <w:proofErr w:type="spellEnd"/>
      <w:r w:rsidR="005049FC" w:rsidRPr="00B41112">
        <w:rPr>
          <w:sz w:val="26"/>
          <w:szCs w:val="26"/>
          <w:rPrChange w:id="30819" w:author="Le Minh Nghia" w:date="2019-10-09T10:56:00Z">
            <w:rPr>
              <w:sz w:val="26"/>
              <w:szCs w:val="26"/>
            </w:rPr>
          </w:rPrChange>
        </w:rPr>
        <w:t xml:space="preserve"> </w:t>
      </w:r>
      <w:proofErr w:type="spellStart"/>
      <w:r w:rsidR="005049FC" w:rsidRPr="00B41112">
        <w:rPr>
          <w:sz w:val="26"/>
          <w:szCs w:val="26"/>
          <w:rPrChange w:id="30820" w:author="Le Minh Nghia" w:date="2019-10-09T10:56:00Z">
            <w:rPr>
              <w:sz w:val="26"/>
              <w:szCs w:val="26"/>
            </w:rPr>
          </w:rPrChange>
        </w:rPr>
        <w:t>gian</w:t>
      </w:r>
      <w:proofErr w:type="spellEnd"/>
      <w:r w:rsidR="005049FC" w:rsidRPr="00B41112">
        <w:rPr>
          <w:sz w:val="26"/>
          <w:szCs w:val="26"/>
          <w:rPrChange w:id="30821" w:author="Le Minh Nghia" w:date="2019-10-09T10:56:00Z">
            <w:rPr>
              <w:sz w:val="26"/>
              <w:szCs w:val="26"/>
            </w:rPr>
          </w:rPrChange>
        </w:rPr>
        <w:t xml:space="preserve"> </w:t>
      </w:r>
      <w:proofErr w:type="spellStart"/>
      <w:r w:rsidR="005049FC" w:rsidRPr="00B41112">
        <w:rPr>
          <w:sz w:val="26"/>
          <w:szCs w:val="26"/>
          <w:rPrChange w:id="30822" w:author="Le Minh Nghia" w:date="2019-10-09T10:56:00Z">
            <w:rPr>
              <w:sz w:val="26"/>
              <w:szCs w:val="26"/>
            </w:rPr>
          </w:rPrChange>
        </w:rPr>
        <w:t>kết</w:t>
      </w:r>
      <w:proofErr w:type="spellEnd"/>
      <w:r w:rsidR="005049FC" w:rsidRPr="00B41112">
        <w:rPr>
          <w:sz w:val="26"/>
          <w:szCs w:val="26"/>
          <w:rPrChange w:id="30823" w:author="Le Minh Nghia" w:date="2019-10-09T10:56:00Z">
            <w:rPr>
              <w:sz w:val="26"/>
              <w:szCs w:val="26"/>
            </w:rPr>
          </w:rPrChange>
        </w:rPr>
        <w:t xml:space="preserve"> </w:t>
      </w:r>
      <w:proofErr w:type="spellStart"/>
      <w:r w:rsidR="005049FC" w:rsidRPr="00B41112">
        <w:rPr>
          <w:sz w:val="26"/>
          <w:szCs w:val="26"/>
          <w:rPrChange w:id="30824" w:author="Le Minh Nghia" w:date="2019-10-09T10:56:00Z">
            <w:rPr>
              <w:sz w:val="26"/>
              <w:szCs w:val="26"/>
            </w:rPr>
          </w:rPrChange>
        </w:rPr>
        <w:t>thúc</w:t>
      </w:r>
      <w:proofErr w:type="spellEnd"/>
      <w:r w:rsidR="005049FC" w:rsidRPr="00B41112">
        <w:rPr>
          <w:sz w:val="26"/>
          <w:szCs w:val="26"/>
          <w:rPrChange w:id="30825" w:author="Le Minh Nghia" w:date="2019-10-09T10:56:00Z">
            <w:rPr>
              <w:sz w:val="26"/>
              <w:szCs w:val="26"/>
            </w:rPr>
          </w:rPrChange>
        </w:rPr>
        <w:t xml:space="preserve"> </w:t>
      </w:r>
      <w:proofErr w:type="spellStart"/>
      <w:r w:rsidR="005049FC" w:rsidRPr="00B41112">
        <w:rPr>
          <w:sz w:val="26"/>
          <w:szCs w:val="26"/>
          <w:rPrChange w:id="30826" w:author="Le Minh Nghia" w:date="2019-10-09T10:56:00Z">
            <w:rPr>
              <w:sz w:val="26"/>
              <w:szCs w:val="26"/>
            </w:rPr>
          </w:rPrChange>
        </w:rPr>
        <w:t>và</w:t>
      </w:r>
      <w:proofErr w:type="spellEnd"/>
      <w:r w:rsidR="005049FC" w:rsidRPr="00B41112">
        <w:rPr>
          <w:sz w:val="26"/>
          <w:szCs w:val="26"/>
          <w:rPrChange w:id="30827" w:author="Le Minh Nghia" w:date="2019-10-09T10:56:00Z">
            <w:rPr>
              <w:sz w:val="26"/>
              <w:szCs w:val="26"/>
            </w:rPr>
          </w:rPrChange>
        </w:rPr>
        <w:t xml:space="preserve"> </w:t>
      </w:r>
      <w:proofErr w:type="spellStart"/>
      <w:r w:rsidR="005049FC" w:rsidRPr="00B41112">
        <w:rPr>
          <w:sz w:val="26"/>
          <w:szCs w:val="26"/>
          <w:rPrChange w:id="30828" w:author="Le Minh Nghia" w:date="2019-10-09T10:56:00Z">
            <w:rPr>
              <w:sz w:val="26"/>
              <w:szCs w:val="26"/>
            </w:rPr>
          </w:rPrChange>
        </w:rPr>
        <w:t>tác</w:t>
      </w:r>
      <w:proofErr w:type="spellEnd"/>
      <w:r w:rsidR="005049FC" w:rsidRPr="00B41112">
        <w:rPr>
          <w:sz w:val="26"/>
          <w:szCs w:val="26"/>
          <w:rPrChange w:id="30829" w:author="Le Minh Nghia" w:date="2019-10-09T10:56:00Z">
            <w:rPr>
              <w:sz w:val="26"/>
              <w:szCs w:val="26"/>
            </w:rPr>
          </w:rPrChange>
        </w:rPr>
        <w:t xml:space="preserve"> </w:t>
      </w:r>
      <w:proofErr w:type="spellStart"/>
      <w:r w:rsidR="005049FC" w:rsidRPr="00B41112">
        <w:rPr>
          <w:sz w:val="26"/>
          <w:szCs w:val="26"/>
          <w:rPrChange w:id="30830" w:author="Le Minh Nghia" w:date="2019-10-09T10:56:00Z">
            <w:rPr>
              <w:sz w:val="26"/>
              <w:szCs w:val="26"/>
            </w:rPr>
          </w:rPrChange>
        </w:rPr>
        <w:t>vụ</w:t>
      </w:r>
      <w:proofErr w:type="spellEnd"/>
      <w:r w:rsidR="005049FC" w:rsidRPr="00B41112">
        <w:rPr>
          <w:sz w:val="26"/>
          <w:szCs w:val="26"/>
          <w:rPrChange w:id="30831" w:author="Le Minh Nghia" w:date="2019-10-09T10:56:00Z">
            <w:rPr>
              <w:sz w:val="26"/>
              <w:szCs w:val="26"/>
            </w:rPr>
          </w:rPrChange>
        </w:rPr>
        <w:t xml:space="preserve">. </w:t>
      </w:r>
      <w:proofErr w:type="spellStart"/>
      <w:r w:rsidR="005049FC" w:rsidRPr="00B41112">
        <w:rPr>
          <w:sz w:val="26"/>
          <w:szCs w:val="26"/>
          <w:rPrChange w:id="30832" w:author="Le Minh Nghia" w:date="2019-10-09T10:56:00Z">
            <w:rPr>
              <w:sz w:val="26"/>
              <w:szCs w:val="26"/>
            </w:rPr>
          </w:rPrChange>
        </w:rPr>
        <w:t>Trong</w:t>
      </w:r>
      <w:proofErr w:type="spellEnd"/>
      <w:r w:rsidR="005049FC" w:rsidRPr="00B41112">
        <w:rPr>
          <w:sz w:val="26"/>
          <w:szCs w:val="26"/>
          <w:rPrChange w:id="30833" w:author="Le Minh Nghia" w:date="2019-10-09T10:56:00Z">
            <w:rPr>
              <w:sz w:val="26"/>
              <w:szCs w:val="26"/>
            </w:rPr>
          </w:rPrChange>
        </w:rPr>
        <w:t xml:space="preserve"> </w:t>
      </w:r>
      <w:proofErr w:type="spellStart"/>
      <w:r w:rsidR="005049FC" w:rsidRPr="00B41112">
        <w:rPr>
          <w:sz w:val="26"/>
          <w:szCs w:val="26"/>
          <w:rPrChange w:id="30834" w:author="Le Minh Nghia" w:date="2019-10-09T10:56:00Z">
            <w:rPr>
              <w:sz w:val="26"/>
              <w:szCs w:val="26"/>
            </w:rPr>
          </w:rPrChange>
        </w:rPr>
        <w:t>tác</w:t>
      </w:r>
      <w:proofErr w:type="spellEnd"/>
      <w:r w:rsidR="005049FC" w:rsidRPr="00B41112">
        <w:rPr>
          <w:sz w:val="26"/>
          <w:szCs w:val="26"/>
          <w:rPrChange w:id="30835" w:author="Le Minh Nghia" w:date="2019-10-09T10:56:00Z">
            <w:rPr>
              <w:sz w:val="26"/>
              <w:szCs w:val="26"/>
            </w:rPr>
          </w:rPrChange>
        </w:rPr>
        <w:t xml:space="preserve"> </w:t>
      </w:r>
      <w:proofErr w:type="spellStart"/>
      <w:r w:rsidR="005049FC" w:rsidRPr="00B41112">
        <w:rPr>
          <w:sz w:val="26"/>
          <w:szCs w:val="26"/>
          <w:rPrChange w:id="30836" w:author="Le Minh Nghia" w:date="2019-10-09T10:56:00Z">
            <w:rPr>
              <w:sz w:val="26"/>
              <w:szCs w:val="26"/>
            </w:rPr>
          </w:rPrChange>
        </w:rPr>
        <w:t>vụ</w:t>
      </w:r>
      <w:proofErr w:type="spellEnd"/>
      <w:r w:rsidR="005049FC" w:rsidRPr="00B41112">
        <w:rPr>
          <w:sz w:val="26"/>
          <w:szCs w:val="26"/>
          <w:rPrChange w:id="30837" w:author="Le Minh Nghia" w:date="2019-10-09T10:56:00Z">
            <w:rPr>
              <w:sz w:val="26"/>
              <w:szCs w:val="26"/>
            </w:rPr>
          </w:rPrChange>
        </w:rPr>
        <w:t xml:space="preserve"> </w:t>
      </w:r>
      <w:proofErr w:type="spellStart"/>
      <w:r w:rsidR="005049FC" w:rsidRPr="00B41112">
        <w:rPr>
          <w:sz w:val="26"/>
          <w:szCs w:val="26"/>
          <w:rPrChange w:id="30838" w:author="Le Minh Nghia" w:date="2019-10-09T10:56:00Z">
            <w:rPr>
              <w:sz w:val="26"/>
              <w:szCs w:val="26"/>
            </w:rPr>
          </w:rPrChange>
        </w:rPr>
        <w:t>gồm</w:t>
      </w:r>
      <w:proofErr w:type="spellEnd"/>
      <w:r w:rsidR="005049FC" w:rsidRPr="00B41112">
        <w:rPr>
          <w:sz w:val="26"/>
          <w:szCs w:val="26"/>
          <w:rPrChange w:id="30839" w:author="Le Minh Nghia" w:date="2019-10-09T10:56:00Z">
            <w:rPr>
              <w:sz w:val="26"/>
              <w:szCs w:val="26"/>
            </w:rPr>
          </w:rPrChange>
        </w:rPr>
        <w:t xml:space="preserve"> </w:t>
      </w:r>
      <w:proofErr w:type="spellStart"/>
      <w:r w:rsidR="005049FC" w:rsidRPr="00B41112">
        <w:rPr>
          <w:sz w:val="26"/>
          <w:szCs w:val="26"/>
          <w:rPrChange w:id="30840" w:author="Le Minh Nghia" w:date="2019-10-09T10:56:00Z">
            <w:rPr>
              <w:sz w:val="26"/>
              <w:szCs w:val="26"/>
            </w:rPr>
          </w:rPrChange>
        </w:rPr>
        <w:t>có</w:t>
      </w:r>
      <w:proofErr w:type="spellEnd"/>
      <w:r w:rsidR="005049FC" w:rsidRPr="00B41112">
        <w:rPr>
          <w:sz w:val="26"/>
          <w:szCs w:val="26"/>
          <w:rPrChange w:id="30841" w:author="Le Minh Nghia" w:date="2019-10-09T10:56:00Z">
            <w:rPr>
              <w:sz w:val="26"/>
              <w:szCs w:val="26"/>
            </w:rPr>
          </w:rPrChange>
        </w:rPr>
        <w:t xml:space="preserve"> </w:t>
      </w:r>
      <w:proofErr w:type="spellStart"/>
      <w:r w:rsidR="005049FC" w:rsidRPr="00B41112">
        <w:rPr>
          <w:sz w:val="26"/>
          <w:szCs w:val="26"/>
          <w:rPrChange w:id="30842" w:author="Le Minh Nghia" w:date="2019-10-09T10:56:00Z">
            <w:rPr>
              <w:sz w:val="26"/>
              <w:szCs w:val="26"/>
            </w:rPr>
          </w:rPrChange>
        </w:rPr>
        <w:t>hai</w:t>
      </w:r>
      <w:proofErr w:type="spellEnd"/>
      <w:r w:rsidR="005049FC" w:rsidRPr="00B41112">
        <w:rPr>
          <w:sz w:val="26"/>
          <w:szCs w:val="26"/>
          <w:rPrChange w:id="30843" w:author="Le Minh Nghia" w:date="2019-10-09T10:56:00Z">
            <w:rPr>
              <w:sz w:val="26"/>
              <w:szCs w:val="26"/>
            </w:rPr>
          </w:rPrChange>
        </w:rPr>
        <w:t xml:space="preserve"> </w:t>
      </w:r>
      <w:proofErr w:type="spellStart"/>
      <w:r w:rsidR="005049FC" w:rsidRPr="00B41112">
        <w:rPr>
          <w:sz w:val="26"/>
          <w:szCs w:val="26"/>
          <w:rPrChange w:id="30844" w:author="Le Minh Nghia" w:date="2019-10-09T10:56:00Z">
            <w:rPr>
              <w:sz w:val="26"/>
              <w:szCs w:val="26"/>
            </w:rPr>
          </w:rPrChange>
        </w:rPr>
        <w:t>chức</w:t>
      </w:r>
      <w:proofErr w:type="spellEnd"/>
      <w:r w:rsidR="005049FC" w:rsidRPr="00B41112">
        <w:rPr>
          <w:sz w:val="26"/>
          <w:szCs w:val="26"/>
          <w:rPrChange w:id="30845" w:author="Le Minh Nghia" w:date="2019-10-09T10:56:00Z">
            <w:rPr>
              <w:sz w:val="26"/>
              <w:szCs w:val="26"/>
            </w:rPr>
          </w:rPrChange>
        </w:rPr>
        <w:t xml:space="preserve"> </w:t>
      </w:r>
      <w:proofErr w:type="spellStart"/>
      <w:r w:rsidR="005049FC" w:rsidRPr="00B41112">
        <w:rPr>
          <w:sz w:val="26"/>
          <w:szCs w:val="26"/>
          <w:rPrChange w:id="30846" w:author="Le Minh Nghia" w:date="2019-10-09T10:56:00Z">
            <w:rPr>
              <w:sz w:val="26"/>
              <w:szCs w:val="26"/>
            </w:rPr>
          </w:rPrChange>
        </w:rPr>
        <w:t>năng</w:t>
      </w:r>
      <w:proofErr w:type="spellEnd"/>
      <w:r w:rsidR="005049FC" w:rsidRPr="00B41112">
        <w:rPr>
          <w:sz w:val="26"/>
          <w:szCs w:val="26"/>
          <w:rPrChange w:id="30847" w:author="Le Minh Nghia" w:date="2019-10-09T10:56:00Z">
            <w:rPr>
              <w:sz w:val="26"/>
              <w:szCs w:val="26"/>
            </w:rPr>
          </w:rPrChange>
        </w:rPr>
        <w:t xml:space="preserve"> </w:t>
      </w:r>
      <w:proofErr w:type="spellStart"/>
      <w:r w:rsidR="005049FC" w:rsidRPr="00B41112">
        <w:rPr>
          <w:sz w:val="26"/>
          <w:szCs w:val="26"/>
          <w:rPrChange w:id="30848" w:author="Le Minh Nghia" w:date="2019-10-09T10:56:00Z">
            <w:rPr>
              <w:sz w:val="26"/>
              <w:szCs w:val="26"/>
            </w:rPr>
          </w:rPrChange>
        </w:rPr>
        <w:t>tương</w:t>
      </w:r>
      <w:proofErr w:type="spellEnd"/>
      <w:r w:rsidR="005049FC" w:rsidRPr="00B41112">
        <w:rPr>
          <w:sz w:val="26"/>
          <w:szCs w:val="26"/>
          <w:rPrChange w:id="30849" w:author="Le Minh Nghia" w:date="2019-10-09T10:56:00Z">
            <w:rPr>
              <w:sz w:val="26"/>
              <w:szCs w:val="26"/>
            </w:rPr>
          </w:rPrChange>
        </w:rPr>
        <w:t xml:space="preserve"> </w:t>
      </w:r>
      <w:proofErr w:type="spellStart"/>
      <w:r w:rsidR="005049FC" w:rsidRPr="00B41112">
        <w:rPr>
          <w:sz w:val="26"/>
          <w:szCs w:val="26"/>
          <w:rPrChange w:id="30850" w:author="Le Minh Nghia" w:date="2019-10-09T10:56:00Z">
            <w:rPr>
              <w:sz w:val="26"/>
              <w:szCs w:val="26"/>
            </w:rPr>
          </w:rPrChange>
        </w:rPr>
        <w:t>ứng</w:t>
      </w:r>
      <w:proofErr w:type="spellEnd"/>
      <w:r w:rsidR="005049FC" w:rsidRPr="00B41112">
        <w:rPr>
          <w:sz w:val="26"/>
          <w:szCs w:val="26"/>
          <w:rPrChange w:id="30851" w:author="Le Minh Nghia" w:date="2019-10-09T10:56:00Z">
            <w:rPr>
              <w:sz w:val="26"/>
              <w:szCs w:val="26"/>
            </w:rPr>
          </w:rPrChange>
        </w:rPr>
        <w:t xml:space="preserve"> </w:t>
      </w:r>
      <w:proofErr w:type="spellStart"/>
      <w:r w:rsidR="005049FC" w:rsidRPr="00B41112">
        <w:rPr>
          <w:sz w:val="26"/>
          <w:szCs w:val="26"/>
          <w:rPrChange w:id="30852" w:author="Le Minh Nghia" w:date="2019-10-09T10:56:00Z">
            <w:rPr>
              <w:sz w:val="26"/>
              <w:szCs w:val="26"/>
            </w:rPr>
          </w:rPrChange>
        </w:rPr>
        <w:t>với</w:t>
      </w:r>
      <w:proofErr w:type="spellEnd"/>
      <w:r w:rsidR="005049FC" w:rsidRPr="00B41112">
        <w:rPr>
          <w:sz w:val="26"/>
          <w:szCs w:val="26"/>
          <w:rPrChange w:id="30853" w:author="Le Minh Nghia" w:date="2019-10-09T10:56:00Z">
            <w:rPr>
              <w:sz w:val="26"/>
              <w:szCs w:val="26"/>
            </w:rPr>
          </w:rPrChange>
        </w:rPr>
        <w:t xml:space="preserve"> </w:t>
      </w:r>
      <w:proofErr w:type="spellStart"/>
      <w:r w:rsidR="005049FC" w:rsidRPr="00B41112">
        <w:rPr>
          <w:sz w:val="26"/>
          <w:szCs w:val="26"/>
          <w:rPrChange w:id="30854" w:author="Le Minh Nghia" w:date="2019-10-09T10:56:00Z">
            <w:rPr>
              <w:sz w:val="26"/>
              <w:szCs w:val="26"/>
            </w:rPr>
          </w:rPrChange>
        </w:rPr>
        <w:t>hai</w:t>
      </w:r>
      <w:proofErr w:type="spellEnd"/>
      <w:r w:rsidR="005049FC" w:rsidRPr="00B41112">
        <w:rPr>
          <w:sz w:val="26"/>
          <w:szCs w:val="26"/>
          <w:rPrChange w:id="30855" w:author="Le Minh Nghia" w:date="2019-10-09T10:56:00Z">
            <w:rPr>
              <w:sz w:val="26"/>
              <w:szCs w:val="26"/>
            </w:rPr>
          </w:rPrChange>
        </w:rPr>
        <w:t xml:space="preserve"> icon </w:t>
      </w:r>
      <w:proofErr w:type="spellStart"/>
      <w:r w:rsidR="005049FC" w:rsidRPr="00B41112">
        <w:rPr>
          <w:sz w:val="26"/>
          <w:szCs w:val="26"/>
          <w:rPrChange w:id="30856" w:author="Le Minh Nghia" w:date="2019-10-09T10:56:00Z">
            <w:rPr>
              <w:sz w:val="26"/>
              <w:szCs w:val="26"/>
            </w:rPr>
          </w:rPrChange>
        </w:rPr>
        <w:t>là</w:t>
      </w:r>
      <w:proofErr w:type="spellEnd"/>
      <w:r w:rsidR="005049FC" w:rsidRPr="00B41112">
        <w:rPr>
          <w:sz w:val="26"/>
          <w:szCs w:val="26"/>
          <w:rPrChange w:id="30857" w:author="Le Minh Nghia" w:date="2019-10-09T10:56:00Z">
            <w:rPr>
              <w:sz w:val="26"/>
              <w:szCs w:val="26"/>
            </w:rPr>
          </w:rPrChange>
        </w:rPr>
        <w:t xml:space="preserve"> </w:t>
      </w:r>
      <w:proofErr w:type="spellStart"/>
      <w:r w:rsidR="005049FC" w:rsidRPr="00B41112">
        <w:rPr>
          <w:sz w:val="26"/>
          <w:szCs w:val="26"/>
          <w:rPrChange w:id="30858" w:author="Le Minh Nghia" w:date="2019-10-09T10:56:00Z">
            <w:rPr>
              <w:sz w:val="26"/>
              <w:szCs w:val="26"/>
            </w:rPr>
          </w:rPrChange>
        </w:rPr>
        <w:t>Xem</w:t>
      </w:r>
      <w:proofErr w:type="spellEnd"/>
      <w:r w:rsidR="005049FC" w:rsidRPr="00B41112">
        <w:rPr>
          <w:sz w:val="26"/>
          <w:szCs w:val="26"/>
          <w:rPrChange w:id="30859" w:author="Le Minh Nghia" w:date="2019-10-09T10:56:00Z">
            <w:rPr>
              <w:sz w:val="26"/>
              <w:szCs w:val="26"/>
            </w:rPr>
          </w:rPrChange>
        </w:rPr>
        <w:t xml:space="preserve"> </w:t>
      </w:r>
      <w:proofErr w:type="spellStart"/>
      <w:r w:rsidR="005049FC" w:rsidRPr="00B41112">
        <w:rPr>
          <w:sz w:val="26"/>
          <w:szCs w:val="26"/>
          <w:rPrChange w:id="30860" w:author="Le Minh Nghia" w:date="2019-10-09T10:56:00Z">
            <w:rPr>
              <w:sz w:val="26"/>
              <w:szCs w:val="26"/>
            </w:rPr>
          </w:rPrChange>
        </w:rPr>
        <w:t>câu</w:t>
      </w:r>
      <w:proofErr w:type="spellEnd"/>
      <w:r w:rsidR="005049FC" w:rsidRPr="00B41112">
        <w:rPr>
          <w:sz w:val="26"/>
          <w:szCs w:val="26"/>
          <w:rPrChange w:id="30861" w:author="Le Minh Nghia" w:date="2019-10-09T10:56:00Z">
            <w:rPr>
              <w:sz w:val="26"/>
              <w:szCs w:val="26"/>
            </w:rPr>
          </w:rPrChange>
        </w:rPr>
        <w:t xml:space="preserve"> </w:t>
      </w:r>
      <w:proofErr w:type="spellStart"/>
      <w:r w:rsidR="005049FC" w:rsidRPr="00B41112">
        <w:rPr>
          <w:sz w:val="26"/>
          <w:szCs w:val="26"/>
          <w:rPrChange w:id="30862" w:author="Le Minh Nghia" w:date="2019-10-09T10:56:00Z">
            <w:rPr>
              <w:sz w:val="26"/>
              <w:szCs w:val="26"/>
            </w:rPr>
          </w:rPrChange>
        </w:rPr>
        <w:t>trả</w:t>
      </w:r>
      <w:proofErr w:type="spellEnd"/>
      <w:r w:rsidR="005049FC" w:rsidRPr="00B41112">
        <w:rPr>
          <w:sz w:val="26"/>
          <w:szCs w:val="26"/>
          <w:rPrChange w:id="30863" w:author="Le Minh Nghia" w:date="2019-10-09T10:56:00Z">
            <w:rPr>
              <w:sz w:val="26"/>
              <w:szCs w:val="26"/>
            </w:rPr>
          </w:rPrChange>
        </w:rPr>
        <w:t xml:space="preserve"> </w:t>
      </w:r>
      <w:proofErr w:type="spellStart"/>
      <w:r w:rsidR="005049FC" w:rsidRPr="00B41112">
        <w:rPr>
          <w:sz w:val="26"/>
          <w:szCs w:val="26"/>
          <w:rPrChange w:id="30864" w:author="Le Minh Nghia" w:date="2019-10-09T10:56:00Z">
            <w:rPr>
              <w:sz w:val="26"/>
              <w:szCs w:val="26"/>
            </w:rPr>
          </w:rPrChange>
        </w:rPr>
        <w:t>lời</w:t>
      </w:r>
      <w:proofErr w:type="spellEnd"/>
      <w:r w:rsidR="005049FC" w:rsidRPr="00B41112">
        <w:rPr>
          <w:sz w:val="26"/>
          <w:szCs w:val="26"/>
          <w:rPrChange w:id="30865" w:author="Le Minh Nghia" w:date="2019-10-09T10:56:00Z">
            <w:rPr>
              <w:sz w:val="26"/>
              <w:szCs w:val="26"/>
            </w:rPr>
          </w:rPrChange>
        </w:rPr>
        <w:t xml:space="preserve"> </w:t>
      </w:r>
      <w:proofErr w:type="spellStart"/>
      <w:r w:rsidR="005049FC" w:rsidRPr="00B41112">
        <w:rPr>
          <w:sz w:val="26"/>
          <w:szCs w:val="26"/>
          <w:rPrChange w:id="30866" w:author="Le Minh Nghia" w:date="2019-10-09T10:56:00Z">
            <w:rPr>
              <w:sz w:val="26"/>
              <w:szCs w:val="26"/>
            </w:rPr>
          </w:rPrChange>
        </w:rPr>
        <w:t>và</w:t>
      </w:r>
      <w:proofErr w:type="spellEnd"/>
      <w:r w:rsidR="005049FC" w:rsidRPr="00B41112">
        <w:rPr>
          <w:sz w:val="26"/>
          <w:szCs w:val="26"/>
          <w:rPrChange w:id="30867" w:author="Le Minh Nghia" w:date="2019-10-09T10:56:00Z">
            <w:rPr>
              <w:sz w:val="26"/>
              <w:szCs w:val="26"/>
            </w:rPr>
          </w:rPrChange>
        </w:rPr>
        <w:t xml:space="preserve"> </w:t>
      </w:r>
      <w:proofErr w:type="spellStart"/>
      <w:r w:rsidR="005049FC" w:rsidRPr="00B41112">
        <w:rPr>
          <w:sz w:val="26"/>
          <w:szCs w:val="26"/>
          <w:rPrChange w:id="30868" w:author="Le Minh Nghia" w:date="2019-10-09T10:56:00Z">
            <w:rPr>
              <w:sz w:val="26"/>
              <w:szCs w:val="26"/>
            </w:rPr>
          </w:rPrChange>
        </w:rPr>
        <w:t>thống</w:t>
      </w:r>
      <w:proofErr w:type="spellEnd"/>
      <w:r w:rsidR="005049FC" w:rsidRPr="00B41112">
        <w:rPr>
          <w:sz w:val="26"/>
          <w:szCs w:val="26"/>
          <w:rPrChange w:id="30869" w:author="Le Minh Nghia" w:date="2019-10-09T10:56:00Z">
            <w:rPr>
              <w:sz w:val="26"/>
              <w:szCs w:val="26"/>
            </w:rPr>
          </w:rPrChange>
        </w:rPr>
        <w:t xml:space="preserve"> </w:t>
      </w:r>
      <w:proofErr w:type="spellStart"/>
      <w:r w:rsidR="005049FC" w:rsidRPr="00B41112">
        <w:rPr>
          <w:sz w:val="26"/>
          <w:szCs w:val="26"/>
          <w:rPrChange w:id="30870" w:author="Le Minh Nghia" w:date="2019-10-09T10:56:00Z">
            <w:rPr>
              <w:sz w:val="26"/>
              <w:szCs w:val="26"/>
            </w:rPr>
          </w:rPrChange>
        </w:rPr>
        <w:t>kê</w:t>
      </w:r>
      <w:proofErr w:type="spellEnd"/>
      <w:r w:rsidR="005049FC" w:rsidRPr="00B41112">
        <w:rPr>
          <w:sz w:val="26"/>
          <w:szCs w:val="26"/>
          <w:rPrChange w:id="30871" w:author="Le Minh Nghia" w:date="2019-10-09T10:56:00Z">
            <w:rPr>
              <w:sz w:val="26"/>
              <w:szCs w:val="26"/>
            </w:rPr>
          </w:rPrChange>
        </w:rPr>
        <w:t>.</w:t>
      </w:r>
    </w:p>
    <w:p w:rsidR="006017B1" w:rsidRPr="00B41112" w:rsidRDefault="006017B1" w:rsidP="005049FC">
      <w:pPr>
        <w:ind w:left="1080" w:hanging="1080"/>
        <w:rPr>
          <w:sz w:val="26"/>
          <w:szCs w:val="26"/>
          <w:rPrChange w:id="30872" w:author="Le Minh Nghia" w:date="2019-10-09T10:56:00Z">
            <w:rPr>
              <w:sz w:val="26"/>
              <w:szCs w:val="26"/>
            </w:rPr>
          </w:rPrChange>
        </w:rPr>
      </w:pPr>
      <w:r w:rsidRPr="00B41112">
        <w:rPr>
          <w:noProof/>
          <w:sz w:val="26"/>
          <w:szCs w:val="26"/>
          <w:rPrChange w:id="30873" w:author="Le Minh Nghia" w:date="2019-10-09T10:56:00Z">
            <w:rPr>
              <w:noProof/>
            </w:rPr>
          </w:rPrChange>
        </w:rPr>
        <w:drawing>
          <wp:inline distT="0" distB="0" distL="0" distR="0" wp14:anchorId="1E139F9B" wp14:editId="4A40D909">
            <wp:extent cx="5972175" cy="2860675"/>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860675"/>
                    </a:xfrm>
                    <a:prstGeom prst="rect">
                      <a:avLst/>
                    </a:prstGeom>
                  </pic:spPr>
                </pic:pic>
              </a:graphicData>
            </a:graphic>
          </wp:inline>
        </w:drawing>
      </w:r>
    </w:p>
    <w:p w:rsidR="005049FC" w:rsidRPr="00B41112" w:rsidRDefault="005049FC" w:rsidP="005049FC">
      <w:pPr>
        <w:ind w:left="709"/>
        <w:jc w:val="center"/>
        <w:rPr>
          <w:i/>
          <w:sz w:val="26"/>
          <w:szCs w:val="26"/>
          <w:rPrChange w:id="30874" w:author="Le Minh Nghia" w:date="2019-10-09T10:56:00Z">
            <w:rPr>
              <w:i/>
              <w:sz w:val="26"/>
              <w:szCs w:val="26"/>
            </w:rPr>
          </w:rPrChange>
        </w:rPr>
      </w:pPr>
      <w:proofErr w:type="spellStart"/>
      <w:r w:rsidRPr="00B41112">
        <w:rPr>
          <w:i/>
          <w:sz w:val="26"/>
          <w:szCs w:val="26"/>
          <w:rPrChange w:id="30875" w:author="Le Minh Nghia" w:date="2019-10-09T10:56:00Z">
            <w:rPr>
              <w:i/>
              <w:sz w:val="26"/>
              <w:szCs w:val="26"/>
            </w:rPr>
          </w:rPrChange>
        </w:rPr>
        <w:lastRenderedPageBreak/>
        <w:t>Hình</w:t>
      </w:r>
      <w:proofErr w:type="spellEnd"/>
      <w:r w:rsidRPr="00B41112">
        <w:rPr>
          <w:i/>
          <w:sz w:val="26"/>
          <w:szCs w:val="26"/>
          <w:rPrChange w:id="30876" w:author="Le Minh Nghia" w:date="2019-10-09T10:56:00Z">
            <w:rPr>
              <w:i/>
              <w:sz w:val="26"/>
              <w:szCs w:val="26"/>
            </w:rPr>
          </w:rPrChange>
        </w:rPr>
        <w:t xml:space="preserve"> 4.b.12.2 </w:t>
      </w:r>
      <w:proofErr w:type="spellStart"/>
      <w:r w:rsidRPr="00B41112">
        <w:rPr>
          <w:i/>
          <w:sz w:val="26"/>
          <w:szCs w:val="26"/>
          <w:rPrChange w:id="30877" w:author="Le Minh Nghia" w:date="2019-10-09T10:56:00Z">
            <w:rPr>
              <w:i/>
              <w:sz w:val="26"/>
              <w:szCs w:val="26"/>
            </w:rPr>
          </w:rPrChange>
        </w:rPr>
        <w:t>Giao</w:t>
      </w:r>
      <w:proofErr w:type="spellEnd"/>
      <w:r w:rsidRPr="00B41112">
        <w:rPr>
          <w:i/>
          <w:sz w:val="26"/>
          <w:szCs w:val="26"/>
          <w:rPrChange w:id="30878" w:author="Le Minh Nghia" w:date="2019-10-09T10:56:00Z">
            <w:rPr>
              <w:i/>
              <w:sz w:val="26"/>
              <w:szCs w:val="26"/>
            </w:rPr>
          </w:rPrChange>
        </w:rPr>
        <w:t xml:space="preserve"> </w:t>
      </w:r>
      <w:proofErr w:type="spellStart"/>
      <w:r w:rsidRPr="00B41112">
        <w:rPr>
          <w:i/>
          <w:sz w:val="26"/>
          <w:szCs w:val="26"/>
          <w:rPrChange w:id="30879" w:author="Le Minh Nghia" w:date="2019-10-09T10:56:00Z">
            <w:rPr>
              <w:i/>
              <w:sz w:val="26"/>
              <w:szCs w:val="26"/>
            </w:rPr>
          </w:rPrChange>
        </w:rPr>
        <w:t>diện</w:t>
      </w:r>
      <w:proofErr w:type="spellEnd"/>
      <w:r w:rsidRPr="00B41112">
        <w:rPr>
          <w:i/>
          <w:sz w:val="26"/>
          <w:szCs w:val="26"/>
          <w:rPrChange w:id="30880" w:author="Le Minh Nghia" w:date="2019-10-09T10:56:00Z">
            <w:rPr>
              <w:i/>
              <w:sz w:val="26"/>
              <w:szCs w:val="26"/>
            </w:rPr>
          </w:rPrChange>
        </w:rPr>
        <w:t xml:space="preserve"> </w:t>
      </w:r>
      <w:proofErr w:type="spellStart"/>
      <w:r w:rsidRPr="00B41112">
        <w:rPr>
          <w:i/>
          <w:sz w:val="26"/>
          <w:szCs w:val="26"/>
          <w:rPrChange w:id="30881" w:author="Le Minh Nghia" w:date="2019-10-09T10:56:00Z">
            <w:rPr>
              <w:i/>
              <w:sz w:val="26"/>
              <w:szCs w:val="26"/>
            </w:rPr>
          </w:rPrChange>
        </w:rPr>
        <w:t>thống</w:t>
      </w:r>
      <w:proofErr w:type="spellEnd"/>
      <w:r w:rsidRPr="00B41112">
        <w:rPr>
          <w:i/>
          <w:sz w:val="26"/>
          <w:szCs w:val="26"/>
          <w:rPrChange w:id="30882" w:author="Le Minh Nghia" w:date="2019-10-09T10:56:00Z">
            <w:rPr>
              <w:i/>
              <w:sz w:val="26"/>
              <w:szCs w:val="26"/>
            </w:rPr>
          </w:rPrChange>
        </w:rPr>
        <w:t xml:space="preserve"> </w:t>
      </w:r>
      <w:proofErr w:type="spellStart"/>
      <w:r w:rsidRPr="00B41112">
        <w:rPr>
          <w:i/>
          <w:sz w:val="26"/>
          <w:szCs w:val="26"/>
          <w:rPrChange w:id="30883" w:author="Le Minh Nghia" w:date="2019-10-09T10:56:00Z">
            <w:rPr>
              <w:i/>
              <w:sz w:val="26"/>
              <w:szCs w:val="26"/>
            </w:rPr>
          </w:rPrChange>
        </w:rPr>
        <w:t>kê</w:t>
      </w:r>
      <w:proofErr w:type="spellEnd"/>
      <w:r w:rsidRPr="00B41112">
        <w:rPr>
          <w:i/>
          <w:sz w:val="26"/>
          <w:szCs w:val="26"/>
          <w:rPrChange w:id="30884" w:author="Le Minh Nghia" w:date="2019-10-09T10:56:00Z">
            <w:rPr>
              <w:i/>
              <w:sz w:val="26"/>
              <w:szCs w:val="26"/>
            </w:rPr>
          </w:rPrChange>
        </w:rPr>
        <w:t xml:space="preserve"> </w:t>
      </w:r>
      <w:proofErr w:type="spellStart"/>
      <w:r w:rsidRPr="00B41112">
        <w:rPr>
          <w:i/>
          <w:sz w:val="26"/>
          <w:szCs w:val="26"/>
          <w:rPrChange w:id="30885" w:author="Le Minh Nghia" w:date="2019-10-09T10:56:00Z">
            <w:rPr>
              <w:i/>
              <w:sz w:val="26"/>
              <w:szCs w:val="26"/>
            </w:rPr>
          </w:rPrChange>
        </w:rPr>
        <w:t>theo</w:t>
      </w:r>
      <w:proofErr w:type="spellEnd"/>
      <w:r w:rsidRPr="00B41112">
        <w:rPr>
          <w:i/>
          <w:sz w:val="26"/>
          <w:szCs w:val="26"/>
          <w:rPrChange w:id="30886" w:author="Le Minh Nghia" w:date="2019-10-09T10:56:00Z">
            <w:rPr>
              <w:i/>
              <w:sz w:val="26"/>
              <w:szCs w:val="26"/>
            </w:rPr>
          </w:rPrChange>
        </w:rPr>
        <w:t xml:space="preserve"> form </w:t>
      </w:r>
      <w:proofErr w:type="spellStart"/>
      <w:r w:rsidRPr="00B41112">
        <w:rPr>
          <w:i/>
          <w:sz w:val="26"/>
          <w:szCs w:val="26"/>
          <w:rPrChange w:id="30887" w:author="Le Minh Nghia" w:date="2019-10-09T10:56:00Z">
            <w:rPr>
              <w:i/>
              <w:sz w:val="26"/>
              <w:szCs w:val="26"/>
            </w:rPr>
          </w:rPrChange>
        </w:rPr>
        <w:t>khảo</w:t>
      </w:r>
      <w:proofErr w:type="spellEnd"/>
      <w:r w:rsidRPr="00B41112">
        <w:rPr>
          <w:i/>
          <w:sz w:val="26"/>
          <w:szCs w:val="26"/>
          <w:rPrChange w:id="30888" w:author="Le Minh Nghia" w:date="2019-10-09T10:56:00Z">
            <w:rPr>
              <w:i/>
              <w:sz w:val="26"/>
              <w:szCs w:val="26"/>
            </w:rPr>
          </w:rPrChange>
        </w:rPr>
        <w:t xml:space="preserve"> </w:t>
      </w:r>
      <w:proofErr w:type="spellStart"/>
      <w:r w:rsidRPr="00B41112">
        <w:rPr>
          <w:i/>
          <w:sz w:val="26"/>
          <w:szCs w:val="26"/>
          <w:rPrChange w:id="30889" w:author="Le Minh Nghia" w:date="2019-10-09T10:56:00Z">
            <w:rPr>
              <w:i/>
              <w:sz w:val="26"/>
              <w:szCs w:val="26"/>
            </w:rPr>
          </w:rPrChange>
        </w:rPr>
        <w:t>sát</w:t>
      </w:r>
      <w:proofErr w:type="spellEnd"/>
      <w:r w:rsidRPr="00B41112">
        <w:rPr>
          <w:i/>
          <w:sz w:val="26"/>
          <w:szCs w:val="26"/>
          <w:rPrChange w:id="30890" w:author="Le Minh Nghia" w:date="2019-10-09T10:56:00Z">
            <w:rPr>
              <w:i/>
              <w:sz w:val="26"/>
              <w:szCs w:val="26"/>
            </w:rPr>
          </w:rPrChange>
        </w:rPr>
        <w:t xml:space="preserve"> </w:t>
      </w:r>
      <w:proofErr w:type="spellStart"/>
      <w:r w:rsidRPr="00B41112">
        <w:rPr>
          <w:i/>
          <w:sz w:val="26"/>
          <w:szCs w:val="26"/>
          <w:rPrChange w:id="30891" w:author="Le Minh Nghia" w:date="2019-10-09T10:56:00Z">
            <w:rPr>
              <w:i/>
              <w:sz w:val="26"/>
              <w:szCs w:val="26"/>
            </w:rPr>
          </w:rPrChange>
        </w:rPr>
        <w:t>của</w:t>
      </w:r>
      <w:proofErr w:type="spellEnd"/>
      <w:r w:rsidRPr="00B41112">
        <w:rPr>
          <w:i/>
          <w:sz w:val="26"/>
          <w:szCs w:val="26"/>
          <w:rPrChange w:id="30892" w:author="Le Minh Nghia" w:date="2019-10-09T10:56:00Z">
            <w:rPr>
              <w:i/>
              <w:sz w:val="26"/>
              <w:szCs w:val="26"/>
            </w:rPr>
          </w:rPrChange>
        </w:rPr>
        <w:t xml:space="preserve"> </w:t>
      </w:r>
      <w:proofErr w:type="spellStart"/>
      <w:r w:rsidRPr="00B41112">
        <w:rPr>
          <w:i/>
          <w:sz w:val="26"/>
          <w:szCs w:val="26"/>
          <w:rPrChange w:id="30893" w:author="Le Minh Nghia" w:date="2019-10-09T10:56:00Z">
            <w:rPr>
              <w:i/>
              <w:sz w:val="26"/>
              <w:szCs w:val="26"/>
            </w:rPr>
          </w:rPrChange>
        </w:rPr>
        <w:t>sinh</w:t>
      </w:r>
      <w:proofErr w:type="spellEnd"/>
      <w:r w:rsidRPr="00B41112">
        <w:rPr>
          <w:i/>
          <w:sz w:val="26"/>
          <w:szCs w:val="26"/>
          <w:rPrChange w:id="30894" w:author="Le Minh Nghia" w:date="2019-10-09T10:56:00Z">
            <w:rPr>
              <w:i/>
              <w:sz w:val="26"/>
              <w:szCs w:val="26"/>
            </w:rPr>
          </w:rPrChange>
        </w:rPr>
        <w:t xml:space="preserve"> </w:t>
      </w:r>
      <w:proofErr w:type="spellStart"/>
      <w:r w:rsidRPr="00B41112">
        <w:rPr>
          <w:i/>
          <w:sz w:val="26"/>
          <w:szCs w:val="26"/>
          <w:rPrChange w:id="30895" w:author="Le Minh Nghia" w:date="2019-10-09T10:56:00Z">
            <w:rPr>
              <w:i/>
              <w:sz w:val="26"/>
              <w:szCs w:val="26"/>
            </w:rPr>
          </w:rPrChange>
        </w:rPr>
        <w:t>viên</w:t>
      </w:r>
      <w:proofErr w:type="spellEnd"/>
    </w:p>
    <w:p w:rsidR="005049FC" w:rsidRPr="00B41112" w:rsidRDefault="005049FC">
      <w:pPr>
        <w:pStyle w:val="ListParagraph"/>
        <w:numPr>
          <w:ilvl w:val="0"/>
          <w:numId w:val="50"/>
        </w:numPr>
        <w:ind w:left="1080"/>
        <w:rPr>
          <w:sz w:val="26"/>
          <w:szCs w:val="26"/>
          <w:rPrChange w:id="30896" w:author="Le Minh Nghia" w:date="2019-10-09T10:56:00Z">
            <w:rPr>
              <w:sz w:val="26"/>
              <w:szCs w:val="26"/>
            </w:rPr>
          </w:rPrChange>
        </w:rPr>
        <w:pPrChange w:id="30897" w:author="Le Minh Nghia" w:date="2019-10-09T10:43:00Z">
          <w:pPr>
            <w:pStyle w:val="ListParagraph"/>
            <w:numPr>
              <w:numId w:val="50"/>
            </w:numPr>
            <w:ind w:left="2160" w:hanging="360"/>
          </w:pPr>
        </w:pPrChange>
      </w:pPr>
      <w:proofErr w:type="spellStart"/>
      <w:r w:rsidRPr="00B41112">
        <w:rPr>
          <w:sz w:val="26"/>
          <w:szCs w:val="26"/>
          <w:rPrChange w:id="30898" w:author="Le Minh Nghia" w:date="2019-10-09T10:56:00Z">
            <w:rPr>
              <w:sz w:val="26"/>
              <w:szCs w:val="26"/>
            </w:rPr>
          </w:rPrChange>
        </w:rPr>
        <w:t>Phần</w:t>
      </w:r>
      <w:proofErr w:type="spellEnd"/>
      <w:r w:rsidRPr="00B41112">
        <w:rPr>
          <w:sz w:val="26"/>
          <w:szCs w:val="26"/>
          <w:rPrChange w:id="30899" w:author="Le Minh Nghia" w:date="2019-10-09T10:56:00Z">
            <w:rPr>
              <w:sz w:val="26"/>
              <w:szCs w:val="26"/>
            </w:rPr>
          </w:rPrChange>
        </w:rPr>
        <w:t xml:space="preserve"> </w:t>
      </w:r>
      <w:proofErr w:type="spellStart"/>
      <w:r w:rsidRPr="00B41112">
        <w:rPr>
          <w:sz w:val="26"/>
          <w:szCs w:val="26"/>
          <w:rPrChange w:id="30900" w:author="Le Minh Nghia" w:date="2019-10-09T10:56:00Z">
            <w:rPr>
              <w:sz w:val="26"/>
              <w:szCs w:val="26"/>
            </w:rPr>
          </w:rPrChange>
        </w:rPr>
        <w:t>xem</w:t>
      </w:r>
      <w:proofErr w:type="spellEnd"/>
      <w:r w:rsidRPr="00B41112">
        <w:rPr>
          <w:sz w:val="26"/>
          <w:szCs w:val="26"/>
          <w:rPrChange w:id="30901" w:author="Le Minh Nghia" w:date="2019-10-09T10:56:00Z">
            <w:rPr>
              <w:sz w:val="26"/>
              <w:szCs w:val="26"/>
            </w:rPr>
          </w:rPrChange>
        </w:rPr>
        <w:t xml:space="preserve"> </w:t>
      </w:r>
      <w:proofErr w:type="spellStart"/>
      <w:r w:rsidRPr="00B41112">
        <w:rPr>
          <w:sz w:val="26"/>
          <w:szCs w:val="26"/>
          <w:rPrChange w:id="30902" w:author="Le Minh Nghia" w:date="2019-10-09T10:56:00Z">
            <w:rPr>
              <w:sz w:val="26"/>
              <w:szCs w:val="26"/>
            </w:rPr>
          </w:rPrChange>
        </w:rPr>
        <w:t>câu</w:t>
      </w:r>
      <w:proofErr w:type="spellEnd"/>
      <w:r w:rsidRPr="00B41112">
        <w:rPr>
          <w:sz w:val="26"/>
          <w:szCs w:val="26"/>
          <w:rPrChange w:id="30903" w:author="Le Minh Nghia" w:date="2019-10-09T10:56:00Z">
            <w:rPr>
              <w:sz w:val="26"/>
              <w:szCs w:val="26"/>
            </w:rPr>
          </w:rPrChange>
        </w:rPr>
        <w:t xml:space="preserve"> </w:t>
      </w:r>
      <w:proofErr w:type="spellStart"/>
      <w:r w:rsidRPr="00B41112">
        <w:rPr>
          <w:sz w:val="26"/>
          <w:szCs w:val="26"/>
          <w:rPrChange w:id="30904" w:author="Le Minh Nghia" w:date="2019-10-09T10:56:00Z">
            <w:rPr>
              <w:sz w:val="26"/>
              <w:szCs w:val="26"/>
            </w:rPr>
          </w:rPrChange>
        </w:rPr>
        <w:t>trả</w:t>
      </w:r>
      <w:proofErr w:type="spellEnd"/>
      <w:r w:rsidRPr="00B41112">
        <w:rPr>
          <w:sz w:val="26"/>
          <w:szCs w:val="26"/>
          <w:rPrChange w:id="30905" w:author="Le Minh Nghia" w:date="2019-10-09T10:56:00Z">
            <w:rPr>
              <w:sz w:val="26"/>
              <w:szCs w:val="26"/>
            </w:rPr>
          </w:rPrChange>
        </w:rPr>
        <w:t xml:space="preserve"> </w:t>
      </w:r>
      <w:proofErr w:type="spellStart"/>
      <w:r w:rsidRPr="00B41112">
        <w:rPr>
          <w:sz w:val="26"/>
          <w:szCs w:val="26"/>
          <w:rPrChange w:id="30906" w:author="Le Minh Nghia" w:date="2019-10-09T10:56:00Z">
            <w:rPr>
              <w:sz w:val="26"/>
              <w:szCs w:val="26"/>
            </w:rPr>
          </w:rPrChange>
        </w:rPr>
        <w:t>lời</w:t>
      </w:r>
      <w:proofErr w:type="spellEnd"/>
      <w:r w:rsidRPr="00B41112">
        <w:rPr>
          <w:sz w:val="26"/>
          <w:szCs w:val="26"/>
          <w:rPrChange w:id="30907" w:author="Le Minh Nghia" w:date="2019-10-09T10:56:00Z">
            <w:rPr>
              <w:sz w:val="26"/>
              <w:szCs w:val="26"/>
            </w:rPr>
          </w:rPrChange>
        </w:rPr>
        <w:t xml:space="preserve">: </w:t>
      </w:r>
      <w:proofErr w:type="spellStart"/>
      <w:r w:rsidRPr="00B41112">
        <w:rPr>
          <w:sz w:val="26"/>
          <w:szCs w:val="26"/>
          <w:rPrChange w:id="30908" w:author="Le Minh Nghia" w:date="2019-10-09T10:56:00Z">
            <w:rPr>
              <w:sz w:val="26"/>
              <w:szCs w:val="26"/>
            </w:rPr>
          </w:rPrChange>
        </w:rPr>
        <w:t>hiển</w:t>
      </w:r>
      <w:proofErr w:type="spellEnd"/>
      <w:r w:rsidRPr="00B41112">
        <w:rPr>
          <w:sz w:val="26"/>
          <w:szCs w:val="26"/>
          <w:rPrChange w:id="30909" w:author="Le Minh Nghia" w:date="2019-10-09T10:56:00Z">
            <w:rPr>
              <w:sz w:val="26"/>
              <w:szCs w:val="26"/>
            </w:rPr>
          </w:rPrChange>
        </w:rPr>
        <w:t xml:space="preserve"> </w:t>
      </w:r>
      <w:proofErr w:type="spellStart"/>
      <w:r w:rsidRPr="00B41112">
        <w:rPr>
          <w:sz w:val="26"/>
          <w:szCs w:val="26"/>
          <w:rPrChange w:id="30910" w:author="Le Minh Nghia" w:date="2019-10-09T10:56:00Z">
            <w:rPr>
              <w:sz w:val="26"/>
              <w:szCs w:val="26"/>
            </w:rPr>
          </w:rPrChange>
        </w:rPr>
        <w:t>thị</w:t>
      </w:r>
      <w:proofErr w:type="spellEnd"/>
      <w:r w:rsidRPr="00B41112">
        <w:rPr>
          <w:sz w:val="26"/>
          <w:szCs w:val="26"/>
          <w:rPrChange w:id="30911" w:author="Le Minh Nghia" w:date="2019-10-09T10:56:00Z">
            <w:rPr>
              <w:sz w:val="26"/>
              <w:szCs w:val="26"/>
            </w:rPr>
          </w:rPrChange>
        </w:rPr>
        <w:t xml:space="preserve"> </w:t>
      </w:r>
      <w:proofErr w:type="spellStart"/>
      <w:r w:rsidRPr="00B41112">
        <w:rPr>
          <w:sz w:val="26"/>
          <w:szCs w:val="26"/>
          <w:rPrChange w:id="30912" w:author="Le Minh Nghia" w:date="2019-10-09T10:56:00Z">
            <w:rPr>
              <w:sz w:val="26"/>
              <w:szCs w:val="26"/>
            </w:rPr>
          </w:rPrChange>
        </w:rPr>
        <w:t>giao</w:t>
      </w:r>
      <w:proofErr w:type="spellEnd"/>
      <w:r w:rsidRPr="00B41112">
        <w:rPr>
          <w:sz w:val="26"/>
          <w:szCs w:val="26"/>
          <w:rPrChange w:id="30913" w:author="Le Minh Nghia" w:date="2019-10-09T10:56:00Z">
            <w:rPr>
              <w:sz w:val="26"/>
              <w:szCs w:val="26"/>
            </w:rPr>
          </w:rPrChange>
        </w:rPr>
        <w:t xml:space="preserve"> </w:t>
      </w:r>
      <w:proofErr w:type="spellStart"/>
      <w:r w:rsidRPr="00B41112">
        <w:rPr>
          <w:sz w:val="26"/>
          <w:szCs w:val="26"/>
          <w:rPrChange w:id="30914" w:author="Le Minh Nghia" w:date="2019-10-09T10:56:00Z">
            <w:rPr>
              <w:sz w:val="26"/>
              <w:szCs w:val="26"/>
            </w:rPr>
          </w:rPrChange>
        </w:rPr>
        <w:t>diện</w:t>
      </w:r>
      <w:proofErr w:type="spellEnd"/>
      <w:r w:rsidRPr="00B41112">
        <w:rPr>
          <w:sz w:val="26"/>
          <w:szCs w:val="26"/>
          <w:rPrChange w:id="30915" w:author="Le Minh Nghia" w:date="2019-10-09T10:56:00Z">
            <w:rPr>
              <w:sz w:val="26"/>
              <w:szCs w:val="26"/>
            </w:rPr>
          </w:rPrChange>
        </w:rPr>
        <w:t xml:space="preserve"> </w:t>
      </w:r>
      <w:proofErr w:type="spellStart"/>
      <w:r w:rsidRPr="00B41112">
        <w:rPr>
          <w:sz w:val="26"/>
          <w:szCs w:val="26"/>
          <w:rPrChange w:id="30916" w:author="Le Minh Nghia" w:date="2019-10-09T10:56:00Z">
            <w:rPr>
              <w:sz w:val="26"/>
              <w:szCs w:val="26"/>
            </w:rPr>
          </w:rPrChange>
        </w:rPr>
        <w:t>các</w:t>
      </w:r>
      <w:proofErr w:type="spellEnd"/>
      <w:r w:rsidRPr="00B41112">
        <w:rPr>
          <w:sz w:val="26"/>
          <w:szCs w:val="26"/>
          <w:rPrChange w:id="30917" w:author="Le Minh Nghia" w:date="2019-10-09T10:56:00Z">
            <w:rPr>
              <w:sz w:val="26"/>
              <w:szCs w:val="26"/>
            </w:rPr>
          </w:rPrChange>
        </w:rPr>
        <w:t xml:space="preserve"> </w:t>
      </w:r>
      <w:proofErr w:type="spellStart"/>
      <w:r w:rsidRPr="00B41112">
        <w:rPr>
          <w:sz w:val="26"/>
          <w:szCs w:val="26"/>
          <w:rPrChange w:id="30918" w:author="Le Minh Nghia" w:date="2019-10-09T10:56:00Z">
            <w:rPr>
              <w:sz w:val="26"/>
              <w:szCs w:val="26"/>
            </w:rPr>
          </w:rPrChange>
        </w:rPr>
        <w:t>câu</w:t>
      </w:r>
      <w:proofErr w:type="spellEnd"/>
      <w:r w:rsidRPr="00B41112">
        <w:rPr>
          <w:sz w:val="26"/>
          <w:szCs w:val="26"/>
          <w:rPrChange w:id="30919" w:author="Le Minh Nghia" w:date="2019-10-09T10:56:00Z">
            <w:rPr>
              <w:sz w:val="26"/>
              <w:szCs w:val="26"/>
            </w:rPr>
          </w:rPrChange>
        </w:rPr>
        <w:t xml:space="preserve"> </w:t>
      </w:r>
      <w:proofErr w:type="spellStart"/>
      <w:r w:rsidRPr="00B41112">
        <w:rPr>
          <w:sz w:val="26"/>
          <w:szCs w:val="26"/>
          <w:rPrChange w:id="30920" w:author="Le Minh Nghia" w:date="2019-10-09T10:56:00Z">
            <w:rPr>
              <w:sz w:val="26"/>
              <w:szCs w:val="26"/>
            </w:rPr>
          </w:rPrChange>
        </w:rPr>
        <w:t>hỏi</w:t>
      </w:r>
      <w:proofErr w:type="spellEnd"/>
      <w:r w:rsidRPr="00B41112">
        <w:rPr>
          <w:sz w:val="26"/>
          <w:szCs w:val="26"/>
          <w:rPrChange w:id="30921" w:author="Le Minh Nghia" w:date="2019-10-09T10:56:00Z">
            <w:rPr>
              <w:sz w:val="26"/>
              <w:szCs w:val="26"/>
            </w:rPr>
          </w:rPrChange>
        </w:rPr>
        <w:t xml:space="preserve"> </w:t>
      </w:r>
      <w:proofErr w:type="spellStart"/>
      <w:r w:rsidRPr="00B41112">
        <w:rPr>
          <w:sz w:val="26"/>
          <w:szCs w:val="26"/>
          <w:rPrChange w:id="30922" w:author="Le Minh Nghia" w:date="2019-10-09T10:56:00Z">
            <w:rPr>
              <w:sz w:val="26"/>
              <w:szCs w:val="26"/>
            </w:rPr>
          </w:rPrChange>
        </w:rPr>
        <w:t>và</w:t>
      </w:r>
      <w:proofErr w:type="spellEnd"/>
      <w:r w:rsidRPr="00B41112">
        <w:rPr>
          <w:sz w:val="26"/>
          <w:szCs w:val="26"/>
          <w:rPrChange w:id="30923" w:author="Le Minh Nghia" w:date="2019-10-09T10:56:00Z">
            <w:rPr>
              <w:sz w:val="26"/>
              <w:szCs w:val="26"/>
            </w:rPr>
          </w:rPrChange>
        </w:rPr>
        <w:t xml:space="preserve"> </w:t>
      </w:r>
      <w:proofErr w:type="spellStart"/>
      <w:r w:rsidRPr="00B41112">
        <w:rPr>
          <w:sz w:val="26"/>
          <w:szCs w:val="26"/>
          <w:rPrChange w:id="30924" w:author="Le Minh Nghia" w:date="2019-10-09T10:56:00Z">
            <w:rPr>
              <w:sz w:val="26"/>
              <w:szCs w:val="26"/>
            </w:rPr>
          </w:rPrChange>
        </w:rPr>
        <w:t>câu</w:t>
      </w:r>
      <w:proofErr w:type="spellEnd"/>
      <w:r w:rsidRPr="00B41112">
        <w:rPr>
          <w:sz w:val="26"/>
          <w:szCs w:val="26"/>
          <w:rPrChange w:id="30925" w:author="Le Minh Nghia" w:date="2019-10-09T10:56:00Z">
            <w:rPr>
              <w:sz w:val="26"/>
              <w:szCs w:val="26"/>
            </w:rPr>
          </w:rPrChange>
        </w:rPr>
        <w:t xml:space="preserve"> </w:t>
      </w:r>
      <w:proofErr w:type="spellStart"/>
      <w:r w:rsidRPr="00B41112">
        <w:rPr>
          <w:sz w:val="26"/>
          <w:szCs w:val="26"/>
          <w:rPrChange w:id="30926" w:author="Le Minh Nghia" w:date="2019-10-09T10:56:00Z">
            <w:rPr>
              <w:sz w:val="26"/>
              <w:szCs w:val="26"/>
            </w:rPr>
          </w:rPrChange>
        </w:rPr>
        <w:t>trả</w:t>
      </w:r>
      <w:proofErr w:type="spellEnd"/>
      <w:r w:rsidRPr="00B41112">
        <w:rPr>
          <w:sz w:val="26"/>
          <w:szCs w:val="26"/>
          <w:rPrChange w:id="30927" w:author="Le Minh Nghia" w:date="2019-10-09T10:56:00Z">
            <w:rPr>
              <w:sz w:val="26"/>
              <w:szCs w:val="26"/>
            </w:rPr>
          </w:rPrChange>
        </w:rPr>
        <w:t xml:space="preserve"> </w:t>
      </w:r>
      <w:proofErr w:type="spellStart"/>
      <w:r w:rsidRPr="00B41112">
        <w:rPr>
          <w:sz w:val="26"/>
          <w:szCs w:val="26"/>
          <w:rPrChange w:id="30928" w:author="Le Minh Nghia" w:date="2019-10-09T10:56:00Z">
            <w:rPr>
              <w:sz w:val="26"/>
              <w:szCs w:val="26"/>
            </w:rPr>
          </w:rPrChange>
        </w:rPr>
        <w:t>lời</w:t>
      </w:r>
      <w:proofErr w:type="spellEnd"/>
      <w:r w:rsidRPr="00B41112">
        <w:rPr>
          <w:sz w:val="26"/>
          <w:szCs w:val="26"/>
          <w:rPrChange w:id="30929" w:author="Le Minh Nghia" w:date="2019-10-09T10:56:00Z">
            <w:rPr>
              <w:sz w:val="26"/>
              <w:szCs w:val="26"/>
            </w:rPr>
          </w:rPrChange>
        </w:rPr>
        <w:t xml:space="preserve"> </w:t>
      </w:r>
      <w:proofErr w:type="spellStart"/>
      <w:r w:rsidRPr="00B41112">
        <w:rPr>
          <w:sz w:val="26"/>
          <w:szCs w:val="26"/>
          <w:rPrChange w:id="30930" w:author="Le Minh Nghia" w:date="2019-10-09T10:56:00Z">
            <w:rPr>
              <w:sz w:val="26"/>
              <w:szCs w:val="26"/>
            </w:rPr>
          </w:rPrChange>
        </w:rPr>
        <w:t>của</w:t>
      </w:r>
      <w:proofErr w:type="spellEnd"/>
      <w:r w:rsidRPr="00B41112">
        <w:rPr>
          <w:sz w:val="26"/>
          <w:szCs w:val="26"/>
          <w:rPrChange w:id="30931" w:author="Le Minh Nghia" w:date="2019-10-09T10:56:00Z">
            <w:rPr>
              <w:sz w:val="26"/>
              <w:szCs w:val="26"/>
            </w:rPr>
          </w:rPrChange>
        </w:rPr>
        <w:t xml:space="preserve"> </w:t>
      </w:r>
      <w:proofErr w:type="spellStart"/>
      <w:r w:rsidRPr="00B41112">
        <w:rPr>
          <w:sz w:val="26"/>
          <w:szCs w:val="26"/>
          <w:rPrChange w:id="30932" w:author="Le Minh Nghia" w:date="2019-10-09T10:56:00Z">
            <w:rPr>
              <w:sz w:val="26"/>
              <w:szCs w:val="26"/>
            </w:rPr>
          </w:rPrChange>
        </w:rPr>
        <w:t>sinh</w:t>
      </w:r>
      <w:proofErr w:type="spellEnd"/>
      <w:r w:rsidRPr="00B41112">
        <w:rPr>
          <w:sz w:val="26"/>
          <w:szCs w:val="26"/>
          <w:rPrChange w:id="30933" w:author="Le Minh Nghia" w:date="2019-10-09T10:56:00Z">
            <w:rPr>
              <w:sz w:val="26"/>
              <w:szCs w:val="26"/>
            </w:rPr>
          </w:rPrChange>
        </w:rPr>
        <w:t xml:space="preserve"> </w:t>
      </w:r>
      <w:proofErr w:type="spellStart"/>
      <w:r w:rsidRPr="00B41112">
        <w:rPr>
          <w:sz w:val="26"/>
          <w:szCs w:val="26"/>
          <w:rPrChange w:id="30934" w:author="Le Minh Nghia" w:date="2019-10-09T10:56:00Z">
            <w:rPr>
              <w:sz w:val="26"/>
              <w:szCs w:val="26"/>
            </w:rPr>
          </w:rPrChange>
        </w:rPr>
        <w:t>viên</w:t>
      </w:r>
      <w:proofErr w:type="spellEnd"/>
      <w:r w:rsidRPr="00B41112">
        <w:rPr>
          <w:sz w:val="26"/>
          <w:szCs w:val="26"/>
          <w:rPrChange w:id="30935" w:author="Le Minh Nghia" w:date="2019-10-09T10:56:00Z">
            <w:rPr>
              <w:sz w:val="26"/>
              <w:szCs w:val="26"/>
            </w:rPr>
          </w:rPrChange>
        </w:rPr>
        <w:t xml:space="preserve"> </w:t>
      </w:r>
      <w:proofErr w:type="spellStart"/>
      <w:r w:rsidRPr="00B41112">
        <w:rPr>
          <w:sz w:val="26"/>
          <w:szCs w:val="26"/>
          <w:rPrChange w:id="30936" w:author="Le Minh Nghia" w:date="2019-10-09T10:56:00Z">
            <w:rPr>
              <w:sz w:val="26"/>
              <w:szCs w:val="26"/>
            </w:rPr>
          </w:rPrChange>
        </w:rPr>
        <w:t>trả</w:t>
      </w:r>
      <w:proofErr w:type="spellEnd"/>
      <w:r w:rsidRPr="00B41112">
        <w:rPr>
          <w:sz w:val="26"/>
          <w:szCs w:val="26"/>
          <w:rPrChange w:id="30937" w:author="Le Minh Nghia" w:date="2019-10-09T10:56:00Z">
            <w:rPr>
              <w:sz w:val="26"/>
              <w:szCs w:val="26"/>
            </w:rPr>
          </w:rPrChange>
        </w:rPr>
        <w:t xml:space="preserve"> </w:t>
      </w:r>
      <w:proofErr w:type="spellStart"/>
      <w:r w:rsidRPr="00B41112">
        <w:rPr>
          <w:sz w:val="26"/>
          <w:szCs w:val="26"/>
          <w:rPrChange w:id="30938" w:author="Le Minh Nghia" w:date="2019-10-09T10:56:00Z">
            <w:rPr>
              <w:sz w:val="26"/>
              <w:szCs w:val="26"/>
            </w:rPr>
          </w:rPrChange>
        </w:rPr>
        <w:t>lời</w:t>
      </w:r>
      <w:proofErr w:type="spellEnd"/>
      <w:r w:rsidRPr="00B41112">
        <w:rPr>
          <w:sz w:val="26"/>
          <w:szCs w:val="26"/>
          <w:rPrChange w:id="30939" w:author="Le Minh Nghia" w:date="2019-10-09T10:56:00Z">
            <w:rPr>
              <w:sz w:val="26"/>
              <w:szCs w:val="26"/>
            </w:rPr>
          </w:rPrChange>
        </w:rPr>
        <w:t xml:space="preserve"> </w:t>
      </w:r>
      <w:proofErr w:type="spellStart"/>
      <w:r w:rsidRPr="00B41112">
        <w:rPr>
          <w:sz w:val="26"/>
          <w:szCs w:val="26"/>
          <w:rPrChange w:id="30940" w:author="Le Minh Nghia" w:date="2019-10-09T10:56:00Z">
            <w:rPr>
              <w:sz w:val="26"/>
              <w:szCs w:val="26"/>
            </w:rPr>
          </w:rPrChange>
        </w:rPr>
        <w:t>cho</w:t>
      </w:r>
      <w:proofErr w:type="spellEnd"/>
      <w:r w:rsidRPr="00B41112">
        <w:rPr>
          <w:sz w:val="26"/>
          <w:szCs w:val="26"/>
          <w:rPrChange w:id="30941" w:author="Le Minh Nghia" w:date="2019-10-09T10:56:00Z">
            <w:rPr>
              <w:sz w:val="26"/>
              <w:szCs w:val="26"/>
            </w:rPr>
          </w:rPrChange>
        </w:rPr>
        <w:t xml:space="preserve"> </w:t>
      </w:r>
      <w:proofErr w:type="spellStart"/>
      <w:r w:rsidRPr="00B41112">
        <w:rPr>
          <w:sz w:val="26"/>
          <w:szCs w:val="26"/>
          <w:rPrChange w:id="30942" w:author="Le Minh Nghia" w:date="2019-10-09T10:56:00Z">
            <w:rPr>
              <w:sz w:val="26"/>
              <w:szCs w:val="26"/>
            </w:rPr>
          </w:rPrChange>
        </w:rPr>
        <w:t>cuộc</w:t>
      </w:r>
      <w:proofErr w:type="spellEnd"/>
      <w:r w:rsidRPr="00B41112">
        <w:rPr>
          <w:sz w:val="26"/>
          <w:szCs w:val="26"/>
          <w:rPrChange w:id="30943" w:author="Le Minh Nghia" w:date="2019-10-09T10:56:00Z">
            <w:rPr>
              <w:sz w:val="26"/>
              <w:szCs w:val="26"/>
            </w:rPr>
          </w:rPrChange>
        </w:rPr>
        <w:t xml:space="preserve"> </w:t>
      </w:r>
      <w:proofErr w:type="spellStart"/>
      <w:r w:rsidRPr="00B41112">
        <w:rPr>
          <w:sz w:val="26"/>
          <w:szCs w:val="26"/>
          <w:rPrChange w:id="30944" w:author="Le Minh Nghia" w:date="2019-10-09T10:56:00Z">
            <w:rPr>
              <w:sz w:val="26"/>
              <w:szCs w:val="26"/>
            </w:rPr>
          </w:rPrChange>
        </w:rPr>
        <w:t>khảo</w:t>
      </w:r>
      <w:proofErr w:type="spellEnd"/>
      <w:r w:rsidRPr="00B41112">
        <w:rPr>
          <w:sz w:val="26"/>
          <w:szCs w:val="26"/>
          <w:rPrChange w:id="30945" w:author="Le Minh Nghia" w:date="2019-10-09T10:56:00Z">
            <w:rPr>
              <w:sz w:val="26"/>
              <w:szCs w:val="26"/>
            </w:rPr>
          </w:rPrChange>
        </w:rPr>
        <w:t xml:space="preserve"> </w:t>
      </w:r>
      <w:proofErr w:type="spellStart"/>
      <w:r w:rsidRPr="00B41112">
        <w:rPr>
          <w:sz w:val="26"/>
          <w:szCs w:val="26"/>
          <w:rPrChange w:id="30946" w:author="Le Minh Nghia" w:date="2019-10-09T10:56:00Z">
            <w:rPr>
              <w:sz w:val="26"/>
              <w:szCs w:val="26"/>
            </w:rPr>
          </w:rPrChange>
        </w:rPr>
        <w:t>sát</w:t>
      </w:r>
      <w:proofErr w:type="spellEnd"/>
      <w:r w:rsidRPr="00B41112">
        <w:rPr>
          <w:sz w:val="26"/>
          <w:szCs w:val="26"/>
          <w:rPrChange w:id="30947" w:author="Le Minh Nghia" w:date="2019-10-09T10:56:00Z">
            <w:rPr>
              <w:sz w:val="26"/>
              <w:szCs w:val="26"/>
            </w:rPr>
          </w:rPrChange>
        </w:rPr>
        <w:t xml:space="preserve">. </w:t>
      </w:r>
      <w:proofErr w:type="spellStart"/>
      <w:r w:rsidRPr="00B41112">
        <w:rPr>
          <w:sz w:val="26"/>
          <w:szCs w:val="26"/>
          <w:rPrChange w:id="30948" w:author="Le Minh Nghia" w:date="2019-10-09T10:56:00Z">
            <w:rPr>
              <w:sz w:val="26"/>
              <w:szCs w:val="26"/>
            </w:rPr>
          </w:rPrChange>
        </w:rPr>
        <w:t>Có</w:t>
      </w:r>
      <w:proofErr w:type="spellEnd"/>
      <w:r w:rsidRPr="00B41112">
        <w:rPr>
          <w:sz w:val="26"/>
          <w:szCs w:val="26"/>
          <w:rPrChange w:id="30949" w:author="Le Minh Nghia" w:date="2019-10-09T10:56:00Z">
            <w:rPr>
              <w:sz w:val="26"/>
              <w:szCs w:val="26"/>
            </w:rPr>
          </w:rPrChange>
        </w:rPr>
        <w:t xml:space="preserve"> </w:t>
      </w:r>
      <w:proofErr w:type="spellStart"/>
      <w:r w:rsidRPr="00B41112">
        <w:rPr>
          <w:sz w:val="26"/>
          <w:szCs w:val="26"/>
          <w:rPrChange w:id="30950" w:author="Le Minh Nghia" w:date="2019-10-09T10:56:00Z">
            <w:rPr>
              <w:sz w:val="26"/>
              <w:szCs w:val="26"/>
            </w:rPr>
          </w:rPrChange>
        </w:rPr>
        <w:t>thể</w:t>
      </w:r>
      <w:proofErr w:type="spellEnd"/>
      <w:r w:rsidRPr="00B41112">
        <w:rPr>
          <w:sz w:val="26"/>
          <w:szCs w:val="26"/>
          <w:rPrChange w:id="30951" w:author="Le Minh Nghia" w:date="2019-10-09T10:56:00Z">
            <w:rPr>
              <w:sz w:val="26"/>
              <w:szCs w:val="26"/>
            </w:rPr>
          </w:rPrChange>
        </w:rPr>
        <w:t xml:space="preserve"> </w:t>
      </w:r>
      <w:proofErr w:type="spellStart"/>
      <w:r w:rsidRPr="00B41112">
        <w:rPr>
          <w:sz w:val="26"/>
          <w:szCs w:val="26"/>
          <w:rPrChange w:id="30952" w:author="Le Minh Nghia" w:date="2019-10-09T10:56:00Z">
            <w:rPr>
              <w:sz w:val="26"/>
              <w:szCs w:val="26"/>
            </w:rPr>
          </w:rPrChange>
        </w:rPr>
        <w:t>thực</w:t>
      </w:r>
      <w:proofErr w:type="spellEnd"/>
      <w:r w:rsidRPr="00B41112">
        <w:rPr>
          <w:sz w:val="26"/>
          <w:szCs w:val="26"/>
          <w:rPrChange w:id="30953" w:author="Le Minh Nghia" w:date="2019-10-09T10:56:00Z">
            <w:rPr>
              <w:sz w:val="26"/>
              <w:szCs w:val="26"/>
            </w:rPr>
          </w:rPrChange>
        </w:rPr>
        <w:t xml:space="preserve"> </w:t>
      </w:r>
      <w:proofErr w:type="spellStart"/>
      <w:r w:rsidRPr="00B41112">
        <w:rPr>
          <w:sz w:val="26"/>
          <w:szCs w:val="26"/>
          <w:rPrChange w:id="30954" w:author="Le Minh Nghia" w:date="2019-10-09T10:56:00Z">
            <w:rPr>
              <w:sz w:val="26"/>
              <w:szCs w:val="26"/>
            </w:rPr>
          </w:rPrChange>
        </w:rPr>
        <w:t>hiện</w:t>
      </w:r>
      <w:proofErr w:type="spellEnd"/>
      <w:r w:rsidRPr="00B41112">
        <w:rPr>
          <w:sz w:val="26"/>
          <w:szCs w:val="26"/>
          <w:rPrChange w:id="30955" w:author="Le Minh Nghia" w:date="2019-10-09T10:56:00Z">
            <w:rPr>
              <w:sz w:val="26"/>
              <w:szCs w:val="26"/>
            </w:rPr>
          </w:rPrChange>
        </w:rPr>
        <w:t xml:space="preserve"> </w:t>
      </w:r>
      <w:proofErr w:type="spellStart"/>
      <w:r w:rsidRPr="00B41112">
        <w:rPr>
          <w:sz w:val="26"/>
          <w:szCs w:val="26"/>
          <w:rPrChange w:id="30956" w:author="Le Minh Nghia" w:date="2019-10-09T10:56:00Z">
            <w:rPr>
              <w:sz w:val="26"/>
              <w:szCs w:val="26"/>
            </w:rPr>
          </w:rPrChange>
        </w:rPr>
        <w:t>xuất</w:t>
      </w:r>
      <w:proofErr w:type="spellEnd"/>
      <w:r w:rsidRPr="00B41112">
        <w:rPr>
          <w:sz w:val="26"/>
          <w:szCs w:val="26"/>
          <w:rPrChange w:id="30957" w:author="Le Minh Nghia" w:date="2019-10-09T10:56:00Z">
            <w:rPr>
              <w:sz w:val="26"/>
              <w:szCs w:val="26"/>
            </w:rPr>
          </w:rPrChange>
        </w:rPr>
        <w:t xml:space="preserve"> </w:t>
      </w:r>
      <w:proofErr w:type="spellStart"/>
      <w:r w:rsidRPr="00B41112">
        <w:rPr>
          <w:sz w:val="26"/>
          <w:szCs w:val="26"/>
          <w:rPrChange w:id="30958" w:author="Le Minh Nghia" w:date="2019-10-09T10:56:00Z">
            <w:rPr>
              <w:sz w:val="26"/>
              <w:szCs w:val="26"/>
            </w:rPr>
          </w:rPrChange>
        </w:rPr>
        <w:t>dữ</w:t>
      </w:r>
      <w:proofErr w:type="spellEnd"/>
      <w:r w:rsidRPr="00B41112">
        <w:rPr>
          <w:sz w:val="26"/>
          <w:szCs w:val="26"/>
          <w:rPrChange w:id="30959" w:author="Le Minh Nghia" w:date="2019-10-09T10:56:00Z">
            <w:rPr>
              <w:sz w:val="26"/>
              <w:szCs w:val="26"/>
            </w:rPr>
          </w:rPrChange>
        </w:rPr>
        <w:t xml:space="preserve"> </w:t>
      </w:r>
      <w:proofErr w:type="spellStart"/>
      <w:r w:rsidRPr="00B41112">
        <w:rPr>
          <w:sz w:val="26"/>
          <w:szCs w:val="26"/>
          <w:rPrChange w:id="30960" w:author="Le Minh Nghia" w:date="2019-10-09T10:56:00Z">
            <w:rPr>
              <w:sz w:val="26"/>
              <w:szCs w:val="26"/>
            </w:rPr>
          </w:rPrChange>
        </w:rPr>
        <w:t>liệu</w:t>
      </w:r>
      <w:proofErr w:type="spellEnd"/>
      <w:r w:rsidRPr="00B41112">
        <w:rPr>
          <w:sz w:val="26"/>
          <w:szCs w:val="26"/>
          <w:rPrChange w:id="30961" w:author="Le Minh Nghia" w:date="2019-10-09T10:56:00Z">
            <w:rPr>
              <w:sz w:val="26"/>
              <w:szCs w:val="26"/>
            </w:rPr>
          </w:rPrChange>
        </w:rPr>
        <w:t xml:space="preserve"> </w:t>
      </w:r>
      <w:proofErr w:type="spellStart"/>
      <w:r w:rsidRPr="00B41112">
        <w:rPr>
          <w:sz w:val="26"/>
          <w:szCs w:val="26"/>
          <w:rPrChange w:id="30962" w:author="Le Minh Nghia" w:date="2019-10-09T10:56:00Z">
            <w:rPr>
              <w:sz w:val="26"/>
              <w:szCs w:val="26"/>
            </w:rPr>
          </w:rPrChange>
        </w:rPr>
        <w:t>từ</w:t>
      </w:r>
      <w:proofErr w:type="spellEnd"/>
      <w:r w:rsidRPr="00B41112">
        <w:rPr>
          <w:sz w:val="26"/>
          <w:szCs w:val="26"/>
          <w:rPrChange w:id="30963" w:author="Le Minh Nghia" w:date="2019-10-09T10:56:00Z">
            <w:rPr>
              <w:sz w:val="26"/>
              <w:szCs w:val="26"/>
            </w:rPr>
          </w:rPrChange>
        </w:rPr>
        <w:t xml:space="preserve"> </w:t>
      </w:r>
      <w:proofErr w:type="spellStart"/>
      <w:r w:rsidRPr="00B41112">
        <w:rPr>
          <w:sz w:val="26"/>
          <w:szCs w:val="26"/>
          <w:rPrChange w:id="30964" w:author="Le Minh Nghia" w:date="2019-10-09T10:56:00Z">
            <w:rPr>
              <w:sz w:val="26"/>
              <w:szCs w:val="26"/>
            </w:rPr>
          </w:rPrChange>
        </w:rPr>
        <w:t>cuộc</w:t>
      </w:r>
      <w:proofErr w:type="spellEnd"/>
      <w:r w:rsidRPr="00B41112">
        <w:rPr>
          <w:sz w:val="26"/>
          <w:szCs w:val="26"/>
          <w:rPrChange w:id="30965" w:author="Le Minh Nghia" w:date="2019-10-09T10:56:00Z">
            <w:rPr>
              <w:sz w:val="26"/>
              <w:szCs w:val="26"/>
            </w:rPr>
          </w:rPrChange>
        </w:rPr>
        <w:t xml:space="preserve"> </w:t>
      </w:r>
      <w:proofErr w:type="spellStart"/>
      <w:r w:rsidRPr="00B41112">
        <w:rPr>
          <w:sz w:val="26"/>
          <w:szCs w:val="26"/>
          <w:rPrChange w:id="30966" w:author="Le Minh Nghia" w:date="2019-10-09T10:56:00Z">
            <w:rPr>
              <w:sz w:val="26"/>
              <w:szCs w:val="26"/>
            </w:rPr>
          </w:rPrChange>
        </w:rPr>
        <w:t>khảo</w:t>
      </w:r>
      <w:proofErr w:type="spellEnd"/>
      <w:r w:rsidRPr="00B41112">
        <w:rPr>
          <w:sz w:val="26"/>
          <w:szCs w:val="26"/>
          <w:rPrChange w:id="30967" w:author="Le Minh Nghia" w:date="2019-10-09T10:56:00Z">
            <w:rPr>
              <w:sz w:val="26"/>
              <w:szCs w:val="26"/>
            </w:rPr>
          </w:rPrChange>
        </w:rPr>
        <w:t xml:space="preserve"> </w:t>
      </w:r>
      <w:proofErr w:type="spellStart"/>
      <w:r w:rsidRPr="00B41112">
        <w:rPr>
          <w:sz w:val="26"/>
          <w:szCs w:val="26"/>
          <w:rPrChange w:id="30968" w:author="Le Minh Nghia" w:date="2019-10-09T10:56:00Z">
            <w:rPr>
              <w:sz w:val="26"/>
              <w:szCs w:val="26"/>
            </w:rPr>
          </w:rPrChange>
        </w:rPr>
        <w:t>sát</w:t>
      </w:r>
      <w:proofErr w:type="spellEnd"/>
      <w:r w:rsidRPr="00B41112">
        <w:rPr>
          <w:sz w:val="26"/>
          <w:szCs w:val="26"/>
          <w:rPrChange w:id="30969" w:author="Le Minh Nghia" w:date="2019-10-09T10:56:00Z">
            <w:rPr>
              <w:sz w:val="26"/>
              <w:szCs w:val="26"/>
            </w:rPr>
          </w:rPrChange>
        </w:rPr>
        <w:t xml:space="preserve"> </w:t>
      </w:r>
      <w:proofErr w:type="spellStart"/>
      <w:r w:rsidRPr="00B41112">
        <w:rPr>
          <w:sz w:val="26"/>
          <w:szCs w:val="26"/>
          <w:rPrChange w:id="30970" w:author="Le Minh Nghia" w:date="2019-10-09T10:56:00Z">
            <w:rPr>
              <w:sz w:val="26"/>
              <w:szCs w:val="26"/>
            </w:rPr>
          </w:rPrChange>
        </w:rPr>
        <w:t>sau</w:t>
      </w:r>
      <w:proofErr w:type="spellEnd"/>
      <w:r w:rsidRPr="00B41112">
        <w:rPr>
          <w:sz w:val="26"/>
          <w:szCs w:val="26"/>
          <w:rPrChange w:id="30971" w:author="Le Minh Nghia" w:date="2019-10-09T10:56:00Z">
            <w:rPr>
              <w:sz w:val="26"/>
              <w:szCs w:val="26"/>
            </w:rPr>
          </w:rPrChange>
        </w:rPr>
        <w:t xml:space="preserve"> </w:t>
      </w:r>
      <w:proofErr w:type="spellStart"/>
      <w:r w:rsidRPr="00B41112">
        <w:rPr>
          <w:sz w:val="26"/>
          <w:szCs w:val="26"/>
          <w:rPrChange w:id="30972" w:author="Le Minh Nghia" w:date="2019-10-09T10:56:00Z">
            <w:rPr>
              <w:sz w:val="26"/>
              <w:szCs w:val="26"/>
            </w:rPr>
          </w:rPrChange>
        </w:rPr>
        <w:t>khi</w:t>
      </w:r>
      <w:proofErr w:type="spellEnd"/>
      <w:r w:rsidRPr="00B41112">
        <w:rPr>
          <w:sz w:val="26"/>
          <w:szCs w:val="26"/>
          <w:rPrChange w:id="30973" w:author="Le Minh Nghia" w:date="2019-10-09T10:56:00Z">
            <w:rPr>
              <w:sz w:val="26"/>
              <w:szCs w:val="26"/>
            </w:rPr>
          </w:rPrChange>
        </w:rPr>
        <w:t xml:space="preserve"> </w:t>
      </w:r>
      <w:proofErr w:type="spellStart"/>
      <w:r w:rsidRPr="00B41112">
        <w:rPr>
          <w:sz w:val="26"/>
          <w:szCs w:val="26"/>
          <w:rPrChange w:id="30974" w:author="Le Minh Nghia" w:date="2019-10-09T10:56:00Z">
            <w:rPr>
              <w:sz w:val="26"/>
              <w:szCs w:val="26"/>
            </w:rPr>
          </w:rPrChange>
        </w:rPr>
        <w:t>ấn</w:t>
      </w:r>
      <w:proofErr w:type="spellEnd"/>
      <w:r w:rsidRPr="00B41112">
        <w:rPr>
          <w:sz w:val="26"/>
          <w:szCs w:val="26"/>
          <w:rPrChange w:id="30975" w:author="Le Minh Nghia" w:date="2019-10-09T10:56:00Z">
            <w:rPr>
              <w:sz w:val="26"/>
              <w:szCs w:val="26"/>
            </w:rPr>
          </w:rPrChange>
        </w:rPr>
        <w:t xml:space="preserve"> </w:t>
      </w:r>
      <w:proofErr w:type="spellStart"/>
      <w:r w:rsidRPr="00B41112">
        <w:rPr>
          <w:sz w:val="26"/>
          <w:szCs w:val="26"/>
          <w:rPrChange w:id="30976" w:author="Le Minh Nghia" w:date="2019-10-09T10:56:00Z">
            <w:rPr>
              <w:sz w:val="26"/>
              <w:szCs w:val="26"/>
            </w:rPr>
          </w:rPrChange>
        </w:rPr>
        <w:t>nút</w:t>
      </w:r>
      <w:proofErr w:type="spellEnd"/>
      <w:r w:rsidRPr="00B41112">
        <w:rPr>
          <w:sz w:val="26"/>
          <w:szCs w:val="26"/>
          <w:rPrChange w:id="30977" w:author="Le Minh Nghia" w:date="2019-10-09T10:56:00Z">
            <w:rPr>
              <w:sz w:val="26"/>
              <w:szCs w:val="26"/>
            </w:rPr>
          </w:rPrChange>
        </w:rPr>
        <w:t xml:space="preserve"> Export.</w:t>
      </w:r>
    </w:p>
    <w:p w:rsidR="005049FC" w:rsidRPr="00B41112" w:rsidRDefault="005049FC" w:rsidP="005049FC">
      <w:pPr>
        <w:rPr>
          <w:sz w:val="26"/>
          <w:szCs w:val="26"/>
          <w:rPrChange w:id="30978" w:author="Le Minh Nghia" w:date="2019-10-09T10:56:00Z">
            <w:rPr>
              <w:sz w:val="26"/>
              <w:szCs w:val="26"/>
            </w:rPr>
          </w:rPrChange>
        </w:rPr>
      </w:pPr>
      <w:r w:rsidRPr="00B41112">
        <w:rPr>
          <w:noProof/>
          <w:sz w:val="26"/>
          <w:szCs w:val="26"/>
          <w:rPrChange w:id="30979" w:author="Le Minh Nghia" w:date="2019-10-09T10:56:00Z">
            <w:rPr>
              <w:noProof/>
            </w:rPr>
          </w:rPrChange>
        </w:rPr>
        <w:drawing>
          <wp:inline distT="0" distB="0" distL="0" distR="0" wp14:anchorId="39C14B41" wp14:editId="47E166A1">
            <wp:extent cx="5972175" cy="2814320"/>
            <wp:effectExtent l="0" t="0" r="952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814320"/>
                    </a:xfrm>
                    <a:prstGeom prst="rect">
                      <a:avLst/>
                    </a:prstGeom>
                  </pic:spPr>
                </pic:pic>
              </a:graphicData>
            </a:graphic>
          </wp:inline>
        </w:drawing>
      </w:r>
    </w:p>
    <w:p w:rsidR="005049FC" w:rsidRPr="00B41112" w:rsidRDefault="005049FC" w:rsidP="005049FC">
      <w:pPr>
        <w:ind w:left="709"/>
        <w:jc w:val="center"/>
        <w:rPr>
          <w:i/>
          <w:sz w:val="26"/>
          <w:szCs w:val="26"/>
          <w:rPrChange w:id="30980" w:author="Le Minh Nghia" w:date="2019-10-09T10:56:00Z">
            <w:rPr>
              <w:i/>
              <w:sz w:val="26"/>
              <w:szCs w:val="26"/>
            </w:rPr>
          </w:rPrChange>
        </w:rPr>
      </w:pPr>
      <w:proofErr w:type="spellStart"/>
      <w:r w:rsidRPr="00B41112">
        <w:rPr>
          <w:i/>
          <w:sz w:val="26"/>
          <w:szCs w:val="26"/>
          <w:rPrChange w:id="30981" w:author="Le Minh Nghia" w:date="2019-10-09T10:56:00Z">
            <w:rPr>
              <w:i/>
              <w:sz w:val="26"/>
              <w:szCs w:val="26"/>
            </w:rPr>
          </w:rPrChange>
        </w:rPr>
        <w:t>Hình</w:t>
      </w:r>
      <w:proofErr w:type="spellEnd"/>
      <w:r w:rsidRPr="00B41112">
        <w:rPr>
          <w:i/>
          <w:sz w:val="26"/>
          <w:szCs w:val="26"/>
          <w:rPrChange w:id="30982" w:author="Le Minh Nghia" w:date="2019-10-09T10:56:00Z">
            <w:rPr>
              <w:i/>
              <w:sz w:val="26"/>
              <w:szCs w:val="26"/>
            </w:rPr>
          </w:rPrChange>
        </w:rPr>
        <w:t xml:space="preserve"> 4.b.12.3 </w:t>
      </w:r>
      <w:proofErr w:type="spellStart"/>
      <w:r w:rsidRPr="00B41112">
        <w:rPr>
          <w:i/>
          <w:sz w:val="26"/>
          <w:szCs w:val="26"/>
          <w:rPrChange w:id="30983" w:author="Le Minh Nghia" w:date="2019-10-09T10:56:00Z">
            <w:rPr>
              <w:i/>
              <w:sz w:val="26"/>
              <w:szCs w:val="26"/>
            </w:rPr>
          </w:rPrChange>
        </w:rPr>
        <w:t>Giao</w:t>
      </w:r>
      <w:proofErr w:type="spellEnd"/>
      <w:r w:rsidRPr="00B41112">
        <w:rPr>
          <w:i/>
          <w:sz w:val="26"/>
          <w:szCs w:val="26"/>
          <w:rPrChange w:id="30984" w:author="Le Minh Nghia" w:date="2019-10-09T10:56:00Z">
            <w:rPr>
              <w:i/>
              <w:sz w:val="26"/>
              <w:szCs w:val="26"/>
            </w:rPr>
          </w:rPrChange>
        </w:rPr>
        <w:t xml:space="preserve"> </w:t>
      </w:r>
      <w:proofErr w:type="spellStart"/>
      <w:r w:rsidRPr="00B41112">
        <w:rPr>
          <w:i/>
          <w:sz w:val="26"/>
          <w:szCs w:val="26"/>
          <w:rPrChange w:id="30985" w:author="Le Minh Nghia" w:date="2019-10-09T10:56:00Z">
            <w:rPr>
              <w:i/>
              <w:sz w:val="26"/>
              <w:szCs w:val="26"/>
            </w:rPr>
          </w:rPrChange>
        </w:rPr>
        <w:t>diện</w:t>
      </w:r>
      <w:proofErr w:type="spellEnd"/>
      <w:r w:rsidRPr="00B41112">
        <w:rPr>
          <w:i/>
          <w:sz w:val="26"/>
          <w:szCs w:val="26"/>
          <w:rPrChange w:id="30986" w:author="Le Minh Nghia" w:date="2019-10-09T10:56:00Z">
            <w:rPr>
              <w:i/>
              <w:sz w:val="26"/>
              <w:szCs w:val="26"/>
            </w:rPr>
          </w:rPrChange>
        </w:rPr>
        <w:t xml:space="preserve"> </w:t>
      </w:r>
      <w:proofErr w:type="spellStart"/>
      <w:r w:rsidRPr="00B41112">
        <w:rPr>
          <w:i/>
          <w:sz w:val="26"/>
          <w:szCs w:val="26"/>
          <w:rPrChange w:id="30987" w:author="Le Minh Nghia" w:date="2019-10-09T10:56:00Z">
            <w:rPr>
              <w:i/>
              <w:sz w:val="26"/>
              <w:szCs w:val="26"/>
            </w:rPr>
          </w:rPrChange>
        </w:rPr>
        <w:t>hiển</w:t>
      </w:r>
      <w:proofErr w:type="spellEnd"/>
      <w:r w:rsidRPr="00B41112">
        <w:rPr>
          <w:i/>
          <w:sz w:val="26"/>
          <w:szCs w:val="26"/>
          <w:rPrChange w:id="30988" w:author="Le Minh Nghia" w:date="2019-10-09T10:56:00Z">
            <w:rPr>
              <w:i/>
              <w:sz w:val="26"/>
              <w:szCs w:val="26"/>
            </w:rPr>
          </w:rPrChange>
        </w:rPr>
        <w:t xml:space="preserve"> </w:t>
      </w:r>
      <w:proofErr w:type="spellStart"/>
      <w:r w:rsidRPr="00B41112">
        <w:rPr>
          <w:i/>
          <w:sz w:val="26"/>
          <w:szCs w:val="26"/>
          <w:rPrChange w:id="30989" w:author="Le Minh Nghia" w:date="2019-10-09T10:56:00Z">
            <w:rPr>
              <w:i/>
              <w:sz w:val="26"/>
              <w:szCs w:val="26"/>
            </w:rPr>
          </w:rPrChange>
        </w:rPr>
        <w:t>thị</w:t>
      </w:r>
      <w:proofErr w:type="spellEnd"/>
      <w:r w:rsidRPr="00B41112">
        <w:rPr>
          <w:i/>
          <w:sz w:val="26"/>
          <w:szCs w:val="26"/>
          <w:rPrChange w:id="30990" w:author="Le Minh Nghia" w:date="2019-10-09T10:56:00Z">
            <w:rPr>
              <w:i/>
              <w:sz w:val="26"/>
              <w:szCs w:val="26"/>
            </w:rPr>
          </w:rPrChange>
        </w:rPr>
        <w:t xml:space="preserve"> </w:t>
      </w:r>
      <w:proofErr w:type="spellStart"/>
      <w:r w:rsidRPr="00B41112">
        <w:rPr>
          <w:i/>
          <w:sz w:val="26"/>
          <w:szCs w:val="26"/>
          <w:rPrChange w:id="30991" w:author="Le Minh Nghia" w:date="2019-10-09T10:56:00Z">
            <w:rPr>
              <w:i/>
              <w:sz w:val="26"/>
              <w:szCs w:val="26"/>
            </w:rPr>
          </w:rPrChange>
        </w:rPr>
        <w:t>xem</w:t>
      </w:r>
      <w:proofErr w:type="spellEnd"/>
      <w:r w:rsidRPr="00B41112">
        <w:rPr>
          <w:i/>
          <w:sz w:val="26"/>
          <w:szCs w:val="26"/>
          <w:rPrChange w:id="30992" w:author="Le Minh Nghia" w:date="2019-10-09T10:56:00Z">
            <w:rPr>
              <w:i/>
              <w:sz w:val="26"/>
              <w:szCs w:val="26"/>
            </w:rPr>
          </w:rPrChange>
        </w:rPr>
        <w:t xml:space="preserve"> </w:t>
      </w:r>
      <w:proofErr w:type="spellStart"/>
      <w:r w:rsidRPr="00B41112">
        <w:rPr>
          <w:i/>
          <w:sz w:val="26"/>
          <w:szCs w:val="26"/>
          <w:rPrChange w:id="30993" w:author="Le Minh Nghia" w:date="2019-10-09T10:56:00Z">
            <w:rPr>
              <w:i/>
              <w:sz w:val="26"/>
              <w:szCs w:val="26"/>
            </w:rPr>
          </w:rPrChange>
        </w:rPr>
        <w:t>câu</w:t>
      </w:r>
      <w:proofErr w:type="spellEnd"/>
      <w:r w:rsidRPr="00B41112">
        <w:rPr>
          <w:i/>
          <w:sz w:val="26"/>
          <w:szCs w:val="26"/>
          <w:rPrChange w:id="30994" w:author="Le Minh Nghia" w:date="2019-10-09T10:56:00Z">
            <w:rPr>
              <w:i/>
              <w:sz w:val="26"/>
              <w:szCs w:val="26"/>
            </w:rPr>
          </w:rPrChange>
        </w:rPr>
        <w:t xml:space="preserve"> </w:t>
      </w:r>
      <w:proofErr w:type="spellStart"/>
      <w:r w:rsidRPr="00B41112">
        <w:rPr>
          <w:i/>
          <w:sz w:val="26"/>
          <w:szCs w:val="26"/>
          <w:rPrChange w:id="30995" w:author="Le Minh Nghia" w:date="2019-10-09T10:56:00Z">
            <w:rPr>
              <w:i/>
              <w:sz w:val="26"/>
              <w:szCs w:val="26"/>
            </w:rPr>
          </w:rPrChange>
        </w:rPr>
        <w:t>trả</w:t>
      </w:r>
      <w:proofErr w:type="spellEnd"/>
      <w:r w:rsidRPr="00B41112">
        <w:rPr>
          <w:i/>
          <w:sz w:val="26"/>
          <w:szCs w:val="26"/>
          <w:rPrChange w:id="30996" w:author="Le Minh Nghia" w:date="2019-10-09T10:56:00Z">
            <w:rPr>
              <w:i/>
              <w:sz w:val="26"/>
              <w:szCs w:val="26"/>
            </w:rPr>
          </w:rPrChange>
        </w:rPr>
        <w:t xml:space="preserve"> </w:t>
      </w:r>
      <w:proofErr w:type="spellStart"/>
      <w:r w:rsidRPr="00B41112">
        <w:rPr>
          <w:i/>
          <w:sz w:val="26"/>
          <w:szCs w:val="26"/>
          <w:rPrChange w:id="30997" w:author="Le Minh Nghia" w:date="2019-10-09T10:56:00Z">
            <w:rPr>
              <w:i/>
              <w:sz w:val="26"/>
              <w:szCs w:val="26"/>
            </w:rPr>
          </w:rPrChange>
        </w:rPr>
        <w:t>lời</w:t>
      </w:r>
      <w:proofErr w:type="spellEnd"/>
      <w:r w:rsidRPr="00B41112">
        <w:rPr>
          <w:i/>
          <w:sz w:val="26"/>
          <w:szCs w:val="26"/>
          <w:rPrChange w:id="30998" w:author="Le Minh Nghia" w:date="2019-10-09T10:56:00Z">
            <w:rPr>
              <w:i/>
              <w:sz w:val="26"/>
              <w:szCs w:val="26"/>
            </w:rPr>
          </w:rPrChange>
        </w:rPr>
        <w:t xml:space="preserve"> </w:t>
      </w:r>
      <w:proofErr w:type="spellStart"/>
      <w:r w:rsidRPr="00B41112">
        <w:rPr>
          <w:i/>
          <w:sz w:val="26"/>
          <w:szCs w:val="26"/>
          <w:rPrChange w:id="30999" w:author="Le Minh Nghia" w:date="2019-10-09T10:56:00Z">
            <w:rPr>
              <w:i/>
              <w:sz w:val="26"/>
              <w:szCs w:val="26"/>
            </w:rPr>
          </w:rPrChange>
        </w:rPr>
        <w:t>của</w:t>
      </w:r>
      <w:proofErr w:type="spellEnd"/>
      <w:r w:rsidRPr="00B41112">
        <w:rPr>
          <w:i/>
          <w:sz w:val="26"/>
          <w:szCs w:val="26"/>
          <w:rPrChange w:id="31000" w:author="Le Minh Nghia" w:date="2019-10-09T10:56:00Z">
            <w:rPr>
              <w:i/>
              <w:sz w:val="26"/>
              <w:szCs w:val="26"/>
            </w:rPr>
          </w:rPrChange>
        </w:rPr>
        <w:t xml:space="preserve"> </w:t>
      </w:r>
      <w:proofErr w:type="spellStart"/>
      <w:r w:rsidRPr="00B41112">
        <w:rPr>
          <w:i/>
          <w:sz w:val="26"/>
          <w:szCs w:val="26"/>
          <w:rPrChange w:id="31001" w:author="Le Minh Nghia" w:date="2019-10-09T10:56:00Z">
            <w:rPr>
              <w:i/>
              <w:sz w:val="26"/>
              <w:szCs w:val="26"/>
            </w:rPr>
          </w:rPrChange>
        </w:rPr>
        <w:t>sinh</w:t>
      </w:r>
      <w:proofErr w:type="spellEnd"/>
      <w:r w:rsidRPr="00B41112">
        <w:rPr>
          <w:i/>
          <w:sz w:val="26"/>
          <w:szCs w:val="26"/>
          <w:rPrChange w:id="31002" w:author="Le Minh Nghia" w:date="2019-10-09T10:56:00Z">
            <w:rPr>
              <w:i/>
              <w:sz w:val="26"/>
              <w:szCs w:val="26"/>
            </w:rPr>
          </w:rPrChange>
        </w:rPr>
        <w:t xml:space="preserve"> </w:t>
      </w:r>
      <w:proofErr w:type="spellStart"/>
      <w:r w:rsidRPr="00B41112">
        <w:rPr>
          <w:i/>
          <w:sz w:val="26"/>
          <w:szCs w:val="26"/>
          <w:rPrChange w:id="31003" w:author="Le Minh Nghia" w:date="2019-10-09T10:56:00Z">
            <w:rPr>
              <w:i/>
              <w:sz w:val="26"/>
              <w:szCs w:val="26"/>
            </w:rPr>
          </w:rPrChange>
        </w:rPr>
        <w:t>viên</w:t>
      </w:r>
      <w:proofErr w:type="spellEnd"/>
    </w:p>
    <w:p w:rsidR="005049FC" w:rsidRPr="00B41112" w:rsidRDefault="005049FC" w:rsidP="005049FC">
      <w:pPr>
        <w:rPr>
          <w:sz w:val="26"/>
          <w:szCs w:val="26"/>
          <w:rPrChange w:id="31004" w:author="Le Minh Nghia" w:date="2019-10-09T10:56:00Z">
            <w:rPr>
              <w:sz w:val="26"/>
              <w:szCs w:val="26"/>
            </w:rPr>
          </w:rPrChange>
        </w:rPr>
      </w:pPr>
    </w:p>
    <w:p w:rsidR="005049FC" w:rsidRPr="00B41112" w:rsidRDefault="005049FC">
      <w:pPr>
        <w:pStyle w:val="ListParagraph"/>
        <w:numPr>
          <w:ilvl w:val="0"/>
          <w:numId w:val="50"/>
        </w:numPr>
        <w:ind w:left="1080"/>
        <w:rPr>
          <w:sz w:val="26"/>
          <w:szCs w:val="26"/>
          <w:rPrChange w:id="31005" w:author="Le Minh Nghia" w:date="2019-10-09T10:56:00Z">
            <w:rPr>
              <w:sz w:val="26"/>
              <w:szCs w:val="26"/>
            </w:rPr>
          </w:rPrChange>
        </w:rPr>
        <w:pPrChange w:id="31006" w:author="Le Minh Nghia" w:date="2019-10-09T10:43:00Z">
          <w:pPr>
            <w:pStyle w:val="ListParagraph"/>
            <w:numPr>
              <w:numId w:val="50"/>
            </w:numPr>
            <w:ind w:left="2160" w:hanging="360"/>
          </w:pPr>
        </w:pPrChange>
      </w:pPr>
      <w:proofErr w:type="spellStart"/>
      <w:r w:rsidRPr="00B41112">
        <w:rPr>
          <w:sz w:val="26"/>
          <w:szCs w:val="26"/>
          <w:rPrChange w:id="31007" w:author="Le Minh Nghia" w:date="2019-10-09T10:56:00Z">
            <w:rPr>
              <w:sz w:val="26"/>
              <w:szCs w:val="26"/>
            </w:rPr>
          </w:rPrChange>
        </w:rPr>
        <w:t>Phần</w:t>
      </w:r>
      <w:proofErr w:type="spellEnd"/>
      <w:r w:rsidRPr="00B41112">
        <w:rPr>
          <w:sz w:val="26"/>
          <w:szCs w:val="26"/>
          <w:rPrChange w:id="31008" w:author="Le Minh Nghia" w:date="2019-10-09T10:56:00Z">
            <w:rPr>
              <w:sz w:val="26"/>
              <w:szCs w:val="26"/>
            </w:rPr>
          </w:rPrChange>
        </w:rPr>
        <w:t xml:space="preserve"> </w:t>
      </w:r>
      <w:proofErr w:type="spellStart"/>
      <w:r w:rsidRPr="00B41112">
        <w:rPr>
          <w:sz w:val="26"/>
          <w:szCs w:val="26"/>
          <w:rPrChange w:id="31009" w:author="Le Minh Nghia" w:date="2019-10-09T10:56:00Z">
            <w:rPr>
              <w:sz w:val="26"/>
              <w:szCs w:val="26"/>
            </w:rPr>
          </w:rPrChange>
        </w:rPr>
        <w:t>thống</w:t>
      </w:r>
      <w:proofErr w:type="spellEnd"/>
      <w:r w:rsidRPr="00B41112">
        <w:rPr>
          <w:sz w:val="26"/>
          <w:szCs w:val="26"/>
          <w:rPrChange w:id="31010" w:author="Le Minh Nghia" w:date="2019-10-09T10:56:00Z">
            <w:rPr>
              <w:sz w:val="26"/>
              <w:szCs w:val="26"/>
            </w:rPr>
          </w:rPrChange>
        </w:rPr>
        <w:t xml:space="preserve"> </w:t>
      </w:r>
      <w:proofErr w:type="spellStart"/>
      <w:r w:rsidRPr="00B41112">
        <w:rPr>
          <w:sz w:val="26"/>
          <w:szCs w:val="26"/>
          <w:rPrChange w:id="31011" w:author="Le Minh Nghia" w:date="2019-10-09T10:56:00Z">
            <w:rPr>
              <w:sz w:val="26"/>
              <w:szCs w:val="26"/>
            </w:rPr>
          </w:rPrChange>
        </w:rPr>
        <w:t>kê</w:t>
      </w:r>
      <w:proofErr w:type="spellEnd"/>
      <w:r w:rsidRPr="00B41112">
        <w:rPr>
          <w:sz w:val="26"/>
          <w:szCs w:val="26"/>
          <w:rPrChange w:id="31012" w:author="Le Minh Nghia" w:date="2019-10-09T10:56:00Z">
            <w:rPr>
              <w:sz w:val="26"/>
              <w:szCs w:val="26"/>
            </w:rPr>
          </w:rPrChange>
        </w:rPr>
        <w:t xml:space="preserve"> </w:t>
      </w:r>
      <w:proofErr w:type="spellStart"/>
      <w:r w:rsidRPr="00B41112">
        <w:rPr>
          <w:sz w:val="26"/>
          <w:szCs w:val="26"/>
          <w:rPrChange w:id="31013" w:author="Le Minh Nghia" w:date="2019-10-09T10:56:00Z">
            <w:rPr>
              <w:sz w:val="26"/>
              <w:szCs w:val="26"/>
            </w:rPr>
          </w:rPrChange>
        </w:rPr>
        <w:t>theo</w:t>
      </w:r>
      <w:proofErr w:type="spellEnd"/>
      <w:r w:rsidRPr="00B41112">
        <w:rPr>
          <w:sz w:val="26"/>
          <w:szCs w:val="26"/>
          <w:rPrChange w:id="31014" w:author="Le Minh Nghia" w:date="2019-10-09T10:56:00Z">
            <w:rPr>
              <w:sz w:val="26"/>
              <w:szCs w:val="26"/>
            </w:rPr>
          </w:rPrChange>
        </w:rPr>
        <w:t xml:space="preserve"> form </w:t>
      </w:r>
      <w:proofErr w:type="spellStart"/>
      <w:r w:rsidRPr="00B41112">
        <w:rPr>
          <w:sz w:val="26"/>
          <w:szCs w:val="26"/>
          <w:rPrChange w:id="31015" w:author="Le Minh Nghia" w:date="2019-10-09T10:56:00Z">
            <w:rPr>
              <w:sz w:val="26"/>
              <w:szCs w:val="26"/>
            </w:rPr>
          </w:rPrChange>
        </w:rPr>
        <w:t>khảo</w:t>
      </w:r>
      <w:proofErr w:type="spellEnd"/>
      <w:r w:rsidRPr="00B41112">
        <w:rPr>
          <w:sz w:val="26"/>
          <w:szCs w:val="26"/>
          <w:rPrChange w:id="31016" w:author="Le Minh Nghia" w:date="2019-10-09T10:56:00Z">
            <w:rPr>
              <w:sz w:val="26"/>
              <w:szCs w:val="26"/>
            </w:rPr>
          </w:rPrChange>
        </w:rPr>
        <w:t xml:space="preserve"> </w:t>
      </w:r>
      <w:proofErr w:type="spellStart"/>
      <w:r w:rsidRPr="00B41112">
        <w:rPr>
          <w:sz w:val="26"/>
          <w:szCs w:val="26"/>
          <w:rPrChange w:id="31017" w:author="Le Minh Nghia" w:date="2019-10-09T10:56:00Z">
            <w:rPr>
              <w:sz w:val="26"/>
              <w:szCs w:val="26"/>
            </w:rPr>
          </w:rPrChange>
        </w:rPr>
        <w:t>sát</w:t>
      </w:r>
      <w:proofErr w:type="spellEnd"/>
      <w:r w:rsidRPr="00B41112">
        <w:rPr>
          <w:sz w:val="26"/>
          <w:szCs w:val="26"/>
          <w:rPrChange w:id="31018" w:author="Le Minh Nghia" w:date="2019-10-09T10:56:00Z">
            <w:rPr>
              <w:sz w:val="26"/>
              <w:szCs w:val="26"/>
            </w:rPr>
          </w:rPrChange>
        </w:rPr>
        <w:t xml:space="preserve"> </w:t>
      </w:r>
      <w:proofErr w:type="spellStart"/>
      <w:r w:rsidRPr="00B41112">
        <w:rPr>
          <w:sz w:val="26"/>
          <w:szCs w:val="26"/>
          <w:rPrChange w:id="31019" w:author="Le Minh Nghia" w:date="2019-10-09T10:56:00Z">
            <w:rPr>
              <w:sz w:val="26"/>
              <w:szCs w:val="26"/>
            </w:rPr>
          </w:rPrChange>
        </w:rPr>
        <w:t>của</w:t>
      </w:r>
      <w:proofErr w:type="spellEnd"/>
      <w:r w:rsidRPr="00B41112">
        <w:rPr>
          <w:sz w:val="26"/>
          <w:szCs w:val="26"/>
          <w:rPrChange w:id="31020" w:author="Le Minh Nghia" w:date="2019-10-09T10:56:00Z">
            <w:rPr>
              <w:sz w:val="26"/>
              <w:szCs w:val="26"/>
            </w:rPr>
          </w:rPrChange>
        </w:rPr>
        <w:t xml:space="preserve"> </w:t>
      </w:r>
      <w:proofErr w:type="spellStart"/>
      <w:r w:rsidRPr="00B41112">
        <w:rPr>
          <w:sz w:val="26"/>
          <w:szCs w:val="26"/>
          <w:rPrChange w:id="31021" w:author="Le Minh Nghia" w:date="2019-10-09T10:56:00Z">
            <w:rPr>
              <w:sz w:val="26"/>
              <w:szCs w:val="26"/>
            </w:rPr>
          </w:rPrChange>
        </w:rPr>
        <w:t>sinh</w:t>
      </w:r>
      <w:proofErr w:type="spellEnd"/>
      <w:r w:rsidRPr="00B41112">
        <w:rPr>
          <w:sz w:val="26"/>
          <w:szCs w:val="26"/>
          <w:rPrChange w:id="31022" w:author="Le Minh Nghia" w:date="2019-10-09T10:56:00Z">
            <w:rPr>
              <w:sz w:val="26"/>
              <w:szCs w:val="26"/>
            </w:rPr>
          </w:rPrChange>
        </w:rPr>
        <w:t xml:space="preserve"> </w:t>
      </w:r>
      <w:proofErr w:type="spellStart"/>
      <w:r w:rsidRPr="00B41112">
        <w:rPr>
          <w:sz w:val="26"/>
          <w:szCs w:val="26"/>
          <w:rPrChange w:id="31023" w:author="Le Minh Nghia" w:date="2019-10-09T10:56:00Z">
            <w:rPr>
              <w:sz w:val="26"/>
              <w:szCs w:val="26"/>
            </w:rPr>
          </w:rPrChange>
        </w:rPr>
        <w:t>viên</w:t>
      </w:r>
      <w:proofErr w:type="spellEnd"/>
      <w:r w:rsidRPr="00B41112">
        <w:rPr>
          <w:sz w:val="26"/>
          <w:szCs w:val="26"/>
          <w:rPrChange w:id="31024" w:author="Le Minh Nghia" w:date="2019-10-09T10:56:00Z">
            <w:rPr>
              <w:sz w:val="26"/>
              <w:szCs w:val="26"/>
            </w:rPr>
          </w:rPrChange>
        </w:rPr>
        <w:t xml:space="preserve">: </w:t>
      </w:r>
      <w:proofErr w:type="spellStart"/>
      <w:r w:rsidRPr="00B41112">
        <w:rPr>
          <w:sz w:val="26"/>
          <w:szCs w:val="26"/>
          <w:rPrChange w:id="31025" w:author="Le Minh Nghia" w:date="2019-10-09T10:56:00Z">
            <w:rPr>
              <w:sz w:val="26"/>
              <w:szCs w:val="26"/>
            </w:rPr>
          </w:rPrChange>
        </w:rPr>
        <w:t>hiển</w:t>
      </w:r>
      <w:proofErr w:type="spellEnd"/>
      <w:r w:rsidRPr="00B41112">
        <w:rPr>
          <w:sz w:val="26"/>
          <w:szCs w:val="26"/>
          <w:rPrChange w:id="31026" w:author="Le Minh Nghia" w:date="2019-10-09T10:56:00Z">
            <w:rPr>
              <w:sz w:val="26"/>
              <w:szCs w:val="26"/>
            </w:rPr>
          </w:rPrChange>
        </w:rPr>
        <w:t xml:space="preserve"> </w:t>
      </w:r>
      <w:proofErr w:type="spellStart"/>
      <w:r w:rsidRPr="00B41112">
        <w:rPr>
          <w:sz w:val="26"/>
          <w:szCs w:val="26"/>
          <w:rPrChange w:id="31027" w:author="Le Minh Nghia" w:date="2019-10-09T10:56:00Z">
            <w:rPr>
              <w:sz w:val="26"/>
              <w:szCs w:val="26"/>
            </w:rPr>
          </w:rPrChange>
        </w:rPr>
        <w:t>thị</w:t>
      </w:r>
      <w:proofErr w:type="spellEnd"/>
      <w:r w:rsidRPr="00B41112">
        <w:rPr>
          <w:sz w:val="26"/>
          <w:szCs w:val="26"/>
          <w:rPrChange w:id="31028" w:author="Le Minh Nghia" w:date="2019-10-09T10:56:00Z">
            <w:rPr>
              <w:sz w:val="26"/>
              <w:szCs w:val="26"/>
            </w:rPr>
          </w:rPrChange>
        </w:rPr>
        <w:t xml:space="preserve"> ra </w:t>
      </w:r>
      <w:proofErr w:type="spellStart"/>
      <w:r w:rsidRPr="00B41112">
        <w:rPr>
          <w:sz w:val="26"/>
          <w:szCs w:val="26"/>
          <w:rPrChange w:id="31029" w:author="Le Minh Nghia" w:date="2019-10-09T10:56:00Z">
            <w:rPr>
              <w:sz w:val="26"/>
              <w:szCs w:val="26"/>
            </w:rPr>
          </w:rPrChange>
        </w:rPr>
        <w:t>giao</w:t>
      </w:r>
      <w:proofErr w:type="spellEnd"/>
      <w:r w:rsidRPr="00B41112">
        <w:rPr>
          <w:sz w:val="26"/>
          <w:szCs w:val="26"/>
          <w:rPrChange w:id="31030" w:author="Le Minh Nghia" w:date="2019-10-09T10:56:00Z">
            <w:rPr>
              <w:sz w:val="26"/>
              <w:szCs w:val="26"/>
            </w:rPr>
          </w:rPrChange>
        </w:rPr>
        <w:t xml:space="preserve"> </w:t>
      </w:r>
      <w:proofErr w:type="spellStart"/>
      <w:r w:rsidRPr="00B41112">
        <w:rPr>
          <w:sz w:val="26"/>
          <w:szCs w:val="26"/>
          <w:rPrChange w:id="31031" w:author="Le Minh Nghia" w:date="2019-10-09T10:56:00Z">
            <w:rPr>
              <w:sz w:val="26"/>
              <w:szCs w:val="26"/>
            </w:rPr>
          </w:rPrChange>
        </w:rPr>
        <w:t>diện</w:t>
      </w:r>
      <w:proofErr w:type="spellEnd"/>
      <w:r w:rsidRPr="00B41112">
        <w:rPr>
          <w:sz w:val="26"/>
          <w:szCs w:val="26"/>
          <w:rPrChange w:id="31032" w:author="Le Minh Nghia" w:date="2019-10-09T10:56:00Z">
            <w:rPr>
              <w:sz w:val="26"/>
              <w:szCs w:val="26"/>
            </w:rPr>
          </w:rPrChange>
        </w:rPr>
        <w:t xml:space="preserve"> </w:t>
      </w:r>
      <w:proofErr w:type="spellStart"/>
      <w:r w:rsidRPr="00B41112">
        <w:rPr>
          <w:sz w:val="26"/>
          <w:szCs w:val="26"/>
          <w:rPrChange w:id="31033" w:author="Le Minh Nghia" w:date="2019-10-09T10:56:00Z">
            <w:rPr>
              <w:sz w:val="26"/>
              <w:szCs w:val="26"/>
            </w:rPr>
          </w:rPrChange>
        </w:rPr>
        <w:t>bảng</w:t>
      </w:r>
      <w:proofErr w:type="spellEnd"/>
      <w:r w:rsidRPr="00B41112">
        <w:rPr>
          <w:sz w:val="26"/>
          <w:szCs w:val="26"/>
          <w:rPrChange w:id="31034" w:author="Le Minh Nghia" w:date="2019-10-09T10:56:00Z">
            <w:rPr>
              <w:sz w:val="26"/>
              <w:szCs w:val="26"/>
            </w:rPr>
          </w:rPrChange>
        </w:rPr>
        <w:t xml:space="preserve"> </w:t>
      </w:r>
      <w:proofErr w:type="spellStart"/>
      <w:r w:rsidRPr="00B41112">
        <w:rPr>
          <w:sz w:val="26"/>
          <w:szCs w:val="26"/>
          <w:rPrChange w:id="31035" w:author="Le Minh Nghia" w:date="2019-10-09T10:56:00Z">
            <w:rPr>
              <w:sz w:val="26"/>
              <w:szCs w:val="26"/>
            </w:rPr>
          </w:rPrChange>
        </w:rPr>
        <w:t>thống</w:t>
      </w:r>
      <w:proofErr w:type="spellEnd"/>
      <w:r w:rsidRPr="00B41112">
        <w:rPr>
          <w:sz w:val="26"/>
          <w:szCs w:val="26"/>
          <w:rPrChange w:id="31036" w:author="Le Minh Nghia" w:date="2019-10-09T10:56:00Z">
            <w:rPr>
              <w:sz w:val="26"/>
              <w:szCs w:val="26"/>
            </w:rPr>
          </w:rPrChange>
        </w:rPr>
        <w:t xml:space="preserve"> </w:t>
      </w:r>
      <w:proofErr w:type="spellStart"/>
      <w:r w:rsidRPr="00B41112">
        <w:rPr>
          <w:sz w:val="26"/>
          <w:szCs w:val="26"/>
          <w:rPrChange w:id="31037" w:author="Le Minh Nghia" w:date="2019-10-09T10:56:00Z">
            <w:rPr>
              <w:sz w:val="26"/>
              <w:szCs w:val="26"/>
            </w:rPr>
          </w:rPrChange>
        </w:rPr>
        <w:t>kê</w:t>
      </w:r>
      <w:proofErr w:type="spellEnd"/>
      <w:r w:rsidRPr="00B41112">
        <w:rPr>
          <w:sz w:val="26"/>
          <w:szCs w:val="26"/>
          <w:rPrChange w:id="31038" w:author="Le Minh Nghia" w:date="2019-10-09T10:56:00Z">
            <w:rPr>
              <w:sz w:val="26"/>
              <w:szCs w:val="26"/>
            </w:rPr>
          </w:rPrChange>
        </w:rPr>
        <w:t xml:space="preserve"> </w:t>
      </w:r>
      <w:proofErr w:type="spellStart"/>
      <w:r w:rsidRPr="00B41112">
        <w:rPr>
          <w:sz w:val="26"/>
          <w:szCs w:val="26"/>
          <w:rPrChange w:id="31039" w:author="Le Minh Nghia" w:date="2019-10-09T10:56:00Z">
            <w:rPr>
              <w:sz w:val="26"/>
              <w:szCs w:val="26"/>
            </w:rPr>
          </w:rPrChange>
        </w:rPr>
        <w:t>các</w:t>
      </w:r>
      <w:proofErr w:type="spellEnd"/>
      <w:r w:rsidRPr="00B41112">
        <w:rPr>
          <w:sz w:val="26"/>
          <w:szCs w:val="26"/>
          <w:rPrChange w:id="31040" w:author="Le Minh Nghia" w:date="2019-10-09T10:56:00Z">
            <w:rPr>
              <w:sz w:val="26"/>
              <w:szCs w:val="26"/>
            </w:rPr>
          </w:rPrChange>
        </w:rPr>
        <w:t xml:space="preserve"> </w:t>
      </w:r>
      <w:proofErr w:type="spellStart"/>
      <w:r w:rsidRPr="00B41112">
        <w:rPr>
          <w:sz w:val="26"/>
          <w:szCs w:val="26"/>
          <w:rPrChange w:id="31041" w:author="Le Minh Nghia" w:date="2019-10-09T10:56:00Z">
            <w:rPr>
              <w:sz w:val="26"/>
              <w:szCs w:val="26"/>
            </w:rPr>
          </w:rPrChange>
        </w:rPr>
        <w:t>câu</w:t>
      </w:r>
      <w:proofErr w:type="spellEnd"/>
      <w:r w:rsidRPr="00B41112">
        <w:rPr>
          <w:sz w:val="26"/>
          <w:szCs w:val="26"/>
          <w:rPrChange w:id="31042" w:author="Le Minh Nghia" w:date="2019-10-09T10:56:00Z">
            <w:rPr>
              <w:sz w:val="26"/>
              <w:szCs w:val="26"/>
            </w:rPr>
          </w:rPrChange>
        </w:rPr>
        <w:t xml:space="preserve"> </w:t>
      </w:r>
      <w:proofErr w:type="spellStart"/>
      <w:r w:rsidRPr="00B41112">
        <w:rPr>
          <w:sz w:val="26"/>
          <w:szCs w:val="26"/>
          <w:rPrChange w:id="31043" w:author="Le Minh Nghia" w:date="2019-10-09T10:56:00Z">
            <w:rPr>
              <w:sz w:val="26"/>
              <w:szCs w:val="26"/>
            </w:rPr>
          </w:rPrChange>
        </w:rPr>
        <w:t>hỏi</w:t>
      </w:r>
      <w:proofErr w:type="spellEnd"/>
      <w:r w:rsidRPr="00B41112">
        <w:rPr>
          <w:sz w:val="26"/>
          <w:szCs w:val="26"/>
          <w:rPrChange w:id="31044" w:author="Le Minh Nghia" w:date="2019-10-09T10:56:00Z">
            <w:rPr>
              <w:sz w:val="26"/>
              <w:szCs w:val="26"/>
            </w:rPr>
          </w:rPrChange>
        </w:rPr>
        <w:t xml:space="preserve"> </w:t>
      </w:r>
      <w:proofErr w:type="spellStart"/>
      <w:r w:rsidRPr="00B41112">
        <w:rPr>
          <w:sz w:val="26"/>
          <w:szCs w:val="26"/>
          <w:rPrChange w:id="31045" w:author="Le Minh Nghia" w:date="2019-10-09T10:56:00Z">
            <w:rPr>
              <w:sz w:val="26"/>
              <w:szCs w:val="26"/>
            </w:rPr>
          </w:rPrChange>
        </w:rPr>
        <w:t>và</w:t>
      </w:r>
      <w:proofErr w:type="spellEnd"/>
      <w:r w:rsidRPr="00B41112">
        <w:rPr>
          <w:sz w:val="26"/>
          <w:szCs w:val="26"/>
          <w:rPrChange w:id="31046" w:author="Le Minh Nghia" w:date="2019-10-09T10:56:00Z">
            <w:rPr>
              <w:sz w:val="26"/>
              <w:szCs w:val="26"/>
            </w:rPr>
          </w:rPrChange>
        </w:rPr>
        <w:t xml:space="preserve"> </w:t>
      </w:r>
      <w:proofErr w:type="spellStart"/>
      <w:r w:rsidRPr="00B41112">
        <w:rPr>
          <w:sz w:val="26"/>
          <w:szCs w:val="26"/>
          <w:rPrChange w:id="31047" w:author="Le Minh Nghia" w:date="2019-10-09T10:56:00Z">
            <w:rPr>
              <w:sz w:val="26"/>
              <w:szCs w:val="26"/>
            </w:rPr>
          </w:rPrChange>
        </w:rPr>
        <w:t>cho</w:t>
      </w:r>
      <w:proofErr w:type="spellEnd"/>
      <w:r w:rsidRPr="00B41112">
        <w:rPr>
          <w:sz w:val="26"/>
          <w:szCs w:val="26"/>
          <w:rPrChange w:id="31048" w:author="Le Minh Nghia" w:date="2019-10-09T10:56:00Z">
            <w:rPr>
              <w:sz w:val="26"/>
              <w:szCs w:val="26"/>
            </w:rPr>
          </w:rPrChange>
        </w:rPr>
        <w:t xml:space="preserve"> </w:t>
      </w:r>
      <w:proofErr w:type="spellStart"/>
      <w:r w:rsidRPr="00B41112">
        <w:rPr>
          <w:sz w:val="26"/>
          <w:szCs w:val="26"/>
          <w:rPrChange w:id="31049" w:author="Le Minh Nghia" w:date="2019-10-09T10:56:00Z">
            <w:rPr>
              <w:sz w:val="26"/>
              <w:szCs w:val="26"/>
            </w:rPr>
          </w:rPrChange>
        </w:rPr>
        <w:t>biết</w:t>
      </w:r>
      <w:proofErr w:type="spellEnd"/>
      <w:r w:rsidRPr="00B41112">
        <w:rPr>
          <w:sz w:val="26"/>
          <w:szCs w:val="26"/>
          <w:rPrChange w:id="31050" w:author="Le Minh Nghia" w:date="2019-10-09T10:56:00Z">
            <w:rPr>
              <w:sz w:val="26"/>
              <w:szCs w:val="26"/>
            </w:rPr>
          </w:rPrChange>
        </w:rPr>
        <w:t xml:space="preserve"> </w:t>
      </w:r>
      <w:proofErr w:type="spellStart"/>
      <w:r w:rsidRPr="00B41112">
        <w:rPr>
          <w:sz w:val="26"/>
          <w:szCs w:val="26"/>
          <w:rPrChange w:id="31051" w:author="Le Minh Nghia" w:date="2019-10-09T10:56:00Z">
            <w:rPr>
              <w:sz w:val="26"/>
              <w:szCs w:val="26"/>
            </w:rPr>
          </w:rPrChange>
        </w:rPr>
        <w:t>được</w:t>
      </w:r>
      <w:proofErr w:type="spellEnd"/>
      <w:r w:rsidRPr="00B41112">
        <w:rPr>
          <w:sz w:val="26"/>
          <w:szCs w:val="26"/>
          <w:rPrChange w:id="31052" w:author="Le Minh Nghia" w:date="2019-10-09T10:56:00Z">
            <w:rPr>
              <w:sz w:val="26"/>
              <w:szCs w:val="26"/>
            </w:rPr>
          </w:rPrChange>
        </w:rPr>
        <w:t xml:space="preserve"> </w:t>
      </w:r>
      <w:proofErr w:type="spellStart"/>
      <w:r w:rsidRPr="00B41112">
        <w:rPr>
          <w:sz w:val="26"/>
          <w:szCs w:val="26"/>
          <w:rPrChange w:id="31053" w:author="Le Minh Nghia" w:date="2019-10-09T10:56:00Z">
            <w:rPr>
              <w:sz w:val="26"/>
              <w:szCs w:val="26"/>
            </w:rPr>
          </w:rPrChange>
        </w:rPr>
        <w:t>phần</w:t>
      </w:r>
      <w:proofErr w:type="spellEnd"/>
      <w:r w:rsidRPr="00B41112">
        <w:rPr>
          <w:sz w:val="26"/>
          <w:szCs w:val="26"/>
          <w:rPrChange w:id="31054" w:author="Le Minh Nghia" w:date="2019-10-09T10:56:00Z">
            <w:rPr>
              <w:sz w:val="26"/>
              <w:szCs w:val="26"/>
            </w:rPr>
          </w:rPrChange>
        </w:rPr>
        <w:t xml:space="preserve"> </w:t>
      </w:r>
      <w:proofErr w:type="spellStart"/>
      <w:r w:rsidRPr="00B41112">
        <w:rPr>
          <w:sz w:val="26"/>
          <w:szCs w:val="26"/>
          <w:rPrChange w:id="31055" w:author="Le Minh Nghia" w:date="2019-10-09T10:56:00Z">
            <w:rPr>
              <w:sz w:val="26"/>
              <w:szCs w:val="26"/>
            </w:rPr>
          </w:rPrChange>
        </w:rPr>
        <w:t>trăm</w:t>
      </w:r>
      <w:proofErr w:type="spellEnd"/>
      <w:r w:rsidRPr="00B41112">
        <w:rPr>
          <w:sz w:val="26"/>
          <w:szCs w:val="26"/>
          <w:rPrChange w:id="31056" w:author="Le Minh Nghia" w:date="2019-10-09T10:56:00Z">
            <w:rPr>
              <w:sz w:val="26"/>
              <w:szCs w:val="26"/>
            </w:rPr>
          </w:rPrChange>
        </w:rPr>
        <w:t xml:space="preserve"> </w:t>
      </w:r>
      <w:proofErr w:type="spellStart"/>
      <w:r w:rsidRPr="00B41112">
        <w:rPr>
          <w:sz w:val="26"/>
          <w:szCs w:val="26"/>
          <w:rPrChange w:id="31057" w:author="Le Minh Nghia" w:date="2019-10-09T10:56:00Z">
            <w:rPr>
              <w:sz w:val="26"/>
              <w:szCs w:val="26"/>
            </w:rPr>
          </w:rPrChange>
        </w:rPr>
        <w:t>sinh</w:t>
      </w:r>
      <w:proofErr w:type="spellEnd"/>
      <w:r w:rsidRPr="00B41112">
        <w:rPr>
          <w:sz w:val="26"/>
          <w:szCs w:val="26"/>
          <w:rPrChange w:id="31058" w:author="Le Minh Nghia" w:date="2019-10-09T10:56:00Z">
            <w:rPr>
              <w:sz w:val="26"/>
              <w:szCs w:val="26"/>
            </w:rPr>
          </w:rPrChange>
        </w:rPr>
        <w:t xml:space="preserve"> </w:t>
      </w:r>
      <w:proofErr w:type="spellStart"/>
      <w:r w:rsidRPr="00B41112">
        <w:rPr>
          <w:sz w:val="26"/>
          <w:szCs w:val="26"/>
          <w:rPrChange w:id="31059" w:author="Le Minh Nghia" w:date="2019-10-09T10:56:00Z">
            <w:rPr>
              <w:sz w:val="26"/>
              <w:szCs w:val="26"/>
            </w:rPr>
          </w:rPrChange>
        </w:rPr>
        <w:t>viên</w:t>
      </w:r>
      <w:proofErr w:type="spellEnd"/>
      <w:r w:rsidRPr="00B41112">
        <w:rPr>
          <w:sz w:val="26"/>
          <w:szCs w:val="26"/>
          <w:rPrChange w:id="31060" w:author="Le Minh Nghia" w:date="2019-10-09T10:56:00Z">
            <w:rPr>
              <w:sz w:val="26"/>
              <w:szCs w:val="26"/>
            </w:rPr>
          </w:rPrChange>
        </w:rPr>
        <w:t xml:space="preserve"> </w:t>
      </w:r>
      <w:proofErr w:type="spellStart"/>
      <w:r w:rsidRPr="00B41112">
        <w:rPr>
          <w:sz w:val="26"/>
          <w:szCs w:val="26"/>
          <w:rPrChange w:id="31061" w:author="Le Minh Nghia" w:date="2019-10-09T10:56:00Z">
            <w:rPr>
              <w:sz w:val="26"/>
              <w:szCs w:val="26"/>
            </w:rPr>
          </w:rPrChange>
        </w:rPr>
        <w:t>có</w:t>
      </w:r>
      <w:proofErr w:type="spellEnd"/>
      <w:r w:rsidRPr="00B41112">
        <w:rPr>
          <w:sz w:val="26"/>
          <w:szCs w:val="26"/>
          <w:rPrChange w:id="31062" w:author="Le Minh Nghia" w:date="2019-10-09T10:56:00Z">
            <w:rPr>
              <w:sz w:val="26"/>
              <w:szCs w:val="26"/>
            </w:rPr>
          </w:rPrChange>
        </w:rPr>
        <w:t xml:space="preserve"> </w:t>
      </w:r>
      <w:proofErr w:type="spellStart"/>
      <w:r w:rsidRPr="00B41112">
        <w:rPr>
          <w:sz w:val="26"/>
          <w:szCs w:val="26"/>
          <w:rPrChange w:id="31063" w:author="Le Minh Nghia" w:date="2019-10-09T10:56:00Z">
            <w:rPr>
              <w:sz w:val="26"/>
              <w:szCs w:val="26"/>
            </w:rPr>
          </w:rPrChange>
        </w:rPr>
        <w:t>thực</w:t>
      </w:r>
      <w:proofErr w:type="spellEnd"/>
      <w:r w:rsidRPr="00B41112">
        <w:rPr>
          <w:sz w:val="26"/>
          <w:szCs w:val="26"/>
          <w:rPrChange w:id="31064" w:author="Le Minh Nghia" w:date="2019-10-09T10:56:00Z">
            <w:rPr>
              <w:sz w:val="26"/>
              <w:szCs w:val="26"/>
            </w:rPr>
          </w:rPrChange>
        </w:rPr>
        <w:t xml:space="preserve"> </w:t>
      </w:r>
      <w:proofErr w:type="spellStart"/>
      <w:r w:rsidRPr="00B41112">
        <w:rPr>
          <w:sz w:val="26"/>
          <w:szCs w:val="26"/>
          <w:rPrChange w:id="31065" w:author="Le Minh Nghia" w:date="2019-10-09T10:56:00Z">
            <w:rPr>
              <w:sz w:val="26"/>
              <w:szCs w:val="26"/>
            </w:rPr>
          </w:rPrChange>
        </w:rPr>
        <w:t>hiện</w:t>
      </w:r>
      <w:proofErr w:type="spellEnd"/>
      <w:r w:rsidRPr="00B41112">
        <w:rPr>
          <w:sz w:val="26"/>
          <w:szCs w:val="26"/>
          <w:rPrChange w:id="31066" w:author="Le Minh Nghia" w:date="2019-10-09T10:56:00Z">
            <w:rPr>
              <w:sz w:val="26"/>
              <w:szCs w:val="26"/>
            </w:rPr>
          </w:rPrChange>
        </w:rPr>
        <w:t xml:space="preserve"> </w:t>
      </w:r>
      <w:proofErr w:type="spellStart"/>
      <w:r w:rsidRPr="00B41112">
        <w:rPr>
          <w:sz w:val="26"/>
          <w:szCs w:val="26"/>
          <w:rPrChange w:id="31067" w:author="Le Minh Nghia" w:date="2019-10-09T10:56:00Z">
            <w:rPr>
              <w:sz w:val="26"/>
              <w:szCs w:val="26"/>
            </w:rPr>
          </w:rPrChange>
        </w:rPr>
        <w:t>trả</w:t>
      </w:r>
      <w:proofErr w:type="spellEnd"/>
      <w:r w:rsidRPr="00B41112">
        <w:rPr>
          <w:sz w:val="26"/>
          <w:szCs w:val="26"/>
          <w:rPrChange w:id="31068" w:author="Le Minh Nghia" w:date="2019-10-09T10:56:00Z">
            <w:rPr>
              <w:sz w:val="26"/>
              <w:szCs w:val="26"/>
            </w:rPr>
          </w:rPrChange>
        </w:rPr>
        <w:t xml:space="preserve"> </w:t>
      </w:r>
      <w:proofErr w:type="spellStart"/>
      <w:r w:rsidRPr="00B41112">
        <w:rPr>
          <w:sz w:val="26"/>
          <w:szCs w:val="26"/>
          <w:rPrChange w:id="31069" w:author="Le Minh Nghia" w:date="2019-10-09T10:56:00Z">
            <w:rPr>
              <w:sz w:val="26"/>
              <w:szCs w:val="26"/>
            </w:rPr>
          </w:rPrChange>
        </w:rPr>
        <w:t>lời</w:t>
      </w:r>
      <w:proofErr w:type="spellEnd"/>
      <w:r w:rsidRPr="00B41112">
        <w:rPr>
          <w:sz w:val="26"/>
          <w:szCs w:val="26"/>
          <w:rPrChange w:id="31070" w:author="Le Minh Nghia" w:date="2019-10-09T10:56:00Z">
            <w:rPr>
              <w:sz w:val="26"/>
              <w:szCs w:val="26"/>
            </w:rPr>
          </w:rPrChange>
        </w:rPr>
        <w:t xml:space="preserve"> </w:t>
      </w:r>
      <w:proofErr w:type="spellStart"/>
      <w:r w:rsidRPr="00B41112">
        <w:rPr>
          <w:sz w:val="26"/>
          <w:szCs w:val="26"/>
          <w:rPrChange w:id="31071" w:author="Le Minh Nghia" w:date="2019-10-09T10:56:00Z">
            <w:rPr>
              <w:sz w:val="26"/>
              <w:szCs w:val="26"/>
            </w:rPr>
          </w:rPrChange>
        </w:rPr>
        <w:t>cho</w:t>
      </w:r>
      <w:proofErr w:type="spellEnd"/>
      <w:r w:rsidRPr="00B41112">
        <w:rPr>
          <w:sz w:val="26"/>
          <w:szCs w:val="26"/>
          <w:rPrChange w:id="31072" w:author="Le Minh Nghia" w:date="2019-10-09T10:56:00Z">
            <w:rPr>
              <w:sz w:val="26"/>
              <w:szCs w:val="26"/>
            </w:rPr>
          </w:rPrChange>
        </w:rPr>
        <w:t xml:space="preserve"> </w:t>
      </w:r>
      <w:proofErr w:type="spellStart"/>
      <w:r w:rsidRPr="00B41112">
        <w:rPr>
          <w:sz w:val="26"/>
          <w:szCs w:val="26"/>
          <w:rPrChange w:id="31073" w:author="Le Minh Nghia" w:date="2019-10-09T10:56:00Z">
            <w:rPr>
              <w:sz w:val="26"/>
              <w:szCs w:val="26"/>
            </w:rPr>
          </w:rPrChange>
        </w:rPr>
        <w:t>khảo</w:t>
      </w:r>
      <w:proofErr w:type="spellEnd"/>
      <w:r w:rsidRPr="00B41112">
        <w:rPr>
          <w:sz w:val="26"/>
          <w:szCs w:val="26"/>
          <w:rPrChange w:id="31074" w:author="Le Minh Nghia" w:date="2019-10-09T10:56:00Z">
            <w:rPr>
              <w:sz w:val="26"/>
              <w:szCs w:val="26"/>
            </w:rPr>
          </w:rPrChange>
        </w:rPr>
        <w:t xml:space="preserve"> </w:t>
      </w:r>
      <w:proofErr w:type="spellStart"/>
      <w:r w:rsidRPr="00B41112">
        <w:rPr>
          <w:sz w:val="26"/>
          <w:szCs w:val="26"/>
          <w:rPrChange w:id="31075" w:author="Le Minh Nghia" w:date="2019-10-09T10:56:00Z">
            <w:rPr>
              <w:sz w:val="26"/>
              <w:szCs w:val="26"/>
            </w:rPr>
          </w:rPrChange>
        </w:rPr>
        <w:t>sát</w:t>
      </w:r>
      <w:proofErr w:type="spellEnd"/>
      <w:r w:rsidRPr="00B41112">
        <w:rPr>
          <w:sz w:val="26"/>
          <w:szCs w:val="26"/>
          <w:rPrChange w:id="31076" w:author="Le Minh Nghia" w:date="2019-10-09T10:56:00Z">
            <w:rPr>
              <w:sz w:val="26"/>
              <w:szCs w:val="26"/>
            </w:rPr>
          </w:rPrChange>
        </w:rPr>
        <w:t xml:space="preserve"> </w:t>
      </w:r>
      <w:proofErr w:type="spellStart"/>
      <w:r w:rsidRPr="00B41112">
        <w:rPr>
          <w:sz w:val="26"/>
          <w:szCs w:val="26"/>
          <w:rPrChange w:id="31077" w:author="Le Minh Nghia" w:date="2019-10-09T10:56:00Z">
            <w:rPr>
              <w:sz w:val="26"/>
              <w:szCs w:val="26"/>
            </w:rPr>
          </w:rPrChange>
        </w:rPr>
        <w:t>này</w:t>
      </w:r>
      <w:proofErr w:type="spellEnd"/>
      <w:r w:rsidRPr="00B41112">
        <w:rPr>
          <w:sz w:val="26"/>
          <w:szCs w:val="26"/>
          <w:rPrChange w:id="31078" w:author="Le Minh Nghia" w:date="2019-10-09T10:56:00Z">
            <w:rPr>
              <w:sz w:val="26"/>
              <w:szCs w:val="26"/>
            </w:rPr>
          </w:rPrChange>
        </w:rPr>
        <w:t>.</w:t>
      </w:r>
    </w:p>
    <w:p w:rsidR="005049FC" w:rsidRPr="00B41112" w:rsidRDefault="005049FC" w:rsidP="005049FC">
      <w:pPr>
        <w:rPr>
          <w:sz w:val="26"/>
          <w:szCs w:val="26"/>
          <w:rPrChange w:id="31079" w:author="Le Minh Nghia" w:date="2019-10-09T10:56:00Z">
            <w:rPr>
              <w:sz w:val="26"/>
              <w:szCs w:val="26"/>
            </w:rPr>
          </w:rPrChange>
        </w:rPr>
      </w:pPr>
      <w:r w:rsidRPr="00B41112">
        <w:rPr>
          <w:noProof/>
          <w:sz w:val="26"/>
          <w:szCs w:val="26"/>
          <w:rPrChange w:id="31080" w:author="Le Minh Nghia" w:date="2019-10-09T10:56:00Z">
            <w:rPr>
              <w:noProof/>
            </w:rPr>
          </w:rPrChange>
        </w:rPr>
        <w:drawing>
          <wp:inline distT="0" distB="0" distL="0" distR="0" wp14:anchorId="00A08D18" wp14:editId="004FE1BF">
            <wp:extent cx="5972175" cy="171704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1717040"/>
                    </a:xfrm>
                    <a:prstGeom prst="rect">
                      <a:avLst/>
                    </a:prstGeom>
                  </pic:spPr>
                </pic:pic>
              </a:graphicData>
            </a:graphic>
          </wp:inline>
        </w:drawing>
      </w:r>
    </w:p>
    <w:p w:rsidR="00B41112" w:rsidRDefault="005049FC" w:rsidP="005049FC">
      <w:pPr>
        <w:ind w:left="709"/>
        <w:jc w:val="center"/>
        <w:rPr>
          <w:ins w:id="31081" w:author="Le Minh Nghia" w:date="2019-10-09T10:57:00Z"/>
          <w:i/>
          <w:sz w:val="26"/>
          <w:szCs w:val="26"/>
        </w:rPr>
      </w:pPr>
      <w:proofErr w:type="spellStart"/>
      <w:r w:rsidRPr="00B41112">
        <w:rPr>
          <w:i/>
          <w:sz w:val="26"/>
          <w:szCs w:val="26"/>
          <w:rPrChange w:id="31082" w:author="Le Minh Nghia" w:date="2019-10-09T10:56:00Z">
            <w:rPr>
              <w:i/>
              <w:sz w:val="26"/>
              <w:szCs w:val="26"/>
            </w:rPr>
          </w:rPrChange>
        </w:rPr>
        <w:t>Hình</w:t>
      </w:r>
      <w:proofErr w:type="spellEnd"/>
      <w:r w:rsidRPr="00B41112">
        <w:rPr>
          <w:i/>
          <w:sz w:val="26"/>
          <w:szCs w:val="26"/>
          <w:rPrChange w:id="31083" w:author="Le Minh Nghia" w:date="2019-10-09T10:56:00Z">
            <w:rPr>
              <w:i/>
              <w:sz w:val="26"/>
              <w:szCs w:val="26"/>
            </w:rPr>
          </w:rPrChange>
        </w:rPr>
        <w:t xml:space="preserve"> 4.b.12.4 </w:t>
      </w:r>
      <w:proofErr w:type="spellStart"/>
      <w:r w:rsidRPr="00B41112">
        <w:rPr>
          <w:i/>
          <w:sz w:val="26"/>
          <w:szCs w:val="26"/>
          <w:rPrChange w:id="31084" w:author="Le Minh Nghia" w:date="2019-10-09T10:56:00Z">
            <w:rPr>
              <w:i/>
              <w:sz w:val="26"/>
              <w:szCs w:val="26"/>
            </w:rPr>
          </w:rPrChange>
        </w:rPr>
        <w:t>Giao</w:t>
      </w:r>
      <w:proofErr w:type="spellEnd"/>
      <w:r w:rsidRPr="00B41112">
        <w:rPr>
          <w:i/>
          <w:sz w:val="26"/>
          <w:szCs w:val="26"/>
          <w:rPrChange w:id="31085" w:author="Le Minh Nghia" w:date="2019-10-09T10:56:00Z">
            <w:rPr>
              <w:i/>
              <w:sz w:val="26"/>
              <w:szCs w:val="26"/>
            </w:rPr>
          </w:rPrChange>
        </w:rPr>
        <w:t xml:space="preserve"> </w:t>
      </w:r>
      <w:proofErr w:type="spellStart"/>
      <w:r w:rsidRPr="00B41112">
        <w:rPr>
          <w:i/>
          <w:sz w:val="26"/>
          <w:szCs w:val="26"/>
          <w:rPrChange w:id="31086" w:author="Le Minh Nghia" w:date="2019-10-09T10:56:00Z">
            <w:rPr>
              <w:i/>
              <w:sz w:val="26"/>
              <w:szCs w:val="26"/>
            </w:rPr>
          </w:rPrChange>
        </w:rPr>
        <w:t>diện</w:t>
      </w:r>
      <w:proofErr w:type="spellEnd"/>
      <w:r w:rsidRPr="00B41112">
        <w:rPr>
          <w:i/>
          <w:sz w:val="26"/>
          <w:szCs w:val="26"/>
          <w:rPrChange w:id="31087" w:author="Le Minh Nghia" w:date="2019-10-09T10:56:00Z">
            <w:rPr>
              <w:i/>
              <w:sz w:val="26"/>
              <w:szCs w:val="26"/>
            </w:rPr>
          </w:rPrChange>
        </w:rPr>
        <w:t xml:space="preserve"> </w:t>
      </w:r>
      <w:proofErr w:type="spellStart"/>
      <w:r w:rsidRPr="00B41112">
        <w:rPr>
          <w:i/>
          <w:sz w:val="26"/>
          <w:szCs w:val="26"/>
          <w:rPrChange w:id="31088" w:author="Le Minh Nghia" w:date="2019-10-09T10:56:00Z">
            <w:rPr>
              <w:i/>
              <w:sz w:val="26"/>
              <w:szCs w:val="26"/>
            </w:rPr>
          </w:rPrChange>
        </w:rPr>
        <w:t>hiển</w:t>
      </w:r>
      <w:proofErr w:type="spellEnd"/>
      <w:r w:rsidRPr="00B41112">
        <w:rPr>
          <w:i/>
          <w:sz w:val="26"/>
          <w:szCs w:val="26"/>
          <w:rPrChange w:id="31089" w:author="Le Minh Nghia" w:date="2019-10-09T10:56:00Z">
            <w:rPr>
              <w:i/>
              <w:sz w:val="26"/>
              <w:szCs w:val="26"/>
            </w:rPr>
          </w:rPrChange>
        </w:rPr>
        <w:t xml:space="preserve"> </w:t>
      </w:r>
      <w:proofErr w:type="spellStart"/>
      <w:r w:rsidRPr="00B41112">
        <w:rPr>
          <w:i/>
          <w:sz w:val="26"/>
          <w:szCs w:val="26"/>
          <w:rPrChange w:id="31090" w:author="Le Minh Nghia" w:date="2019-10-09T10:56:00Z">
            <w:rPr>
              <w:i/>
              <w:sz w:val="26"/>
              <w:szCs w:val="26"/>
            </w:rPr>
          </w:rPrChange>
        </w:rPr>
        <w:t>thị</w:t>
      </w:r>
      <w:proofErr w:type="spellEnd"/>
      <w:r w:rsidRPr="00B41112">
        <w:rPr>
          <w:i/>
          <w:sz w:val="26"/>
          <w:szCs w:val="26"/>
          <w:rPrChange w:id="31091" w:author="Le Minh Nghia" w:date="2019-10-09T10:56:00Z">
            <w:rPr>
              <w:i/>
              <w:sz w:val="26"/>
              <w:szCs w:val="26"/>
            </w:rPr>
          </w:rPrChange>
        </w:rPr>
        <w:t xml:space="preserve"> </w:t>
      </w:r>
      <w:proofErr w:type="spellStart"/>
      <w:r w:rsidRPr="00B41112">
        <w:rPr>
          <w:i/>
          <w:sz w:val="26"/>
          <w:szCs w:val="26"/>
          <w:rPrChange w:id="31092" w:author="Le Minh Nghia" w:date="2019-10-09T10:56:00Z">
            <w:rPr>
              <w:i/>
              <w:sz w:val="26"/>
              <w:szCs w:val="26"/>
            </w:rPr>
          </w:rPrChange>
        </w:rPr>
        <w:t>thống</w:t>
      </w:r>
      <w:proofErr w:type="spellEnd"/>
      <w:r w:rsidRPr="00B41112">
        <w:rPr>
          <w:i/>
          <w:sz w:val="26"/>
          <w:szCs w:val="26"/>
          <w:rPrChange w:id="31093" w:author="Le Minh Nghia" w:date="2019-10-09T10:56:00Z">
            <w:rPr>
              <w:i/>
              <w:sz w:val="26"/>
              <w:szCs w:val="26"/>
            </w:rPr>
          </w:rPrChange>
        </w:rPr>
        <w:t xml:space="preserve"> </w:t>
      </w:r>
      <w:proofErr w:type="spellStart"/>
      <w:r w:rsidRPr="00B41112">
        <w:rPr>
          <w:i/>
          <w:sz w:val="26"/>
          <w:szCs w:val="26"/>
          <w:rPrChange w:id="31094" w:author="Le Minh Nghia" w:date="2019-10-09T10:56:00Z">
            <w:rPr>
              <w:i/>
              <w:sz w:val="26"/>
              <w:szCs w:val="26"/>
            </w:rPr>
          </w:rPrChange>
        </w:rPr>
        <w:t>kê</w:t>
      </w:r>
      <w:proofErr w:type="spellEnd"/>
      <w:r w:rsidRPr="00B41112">
        <w:rPr>
          <w:i/>
          <w:sz w:val="26"/>
          <w:szCs w:val="26"/>
          <w:rPrChange w:id="31095" w:author="Le Minh Nghia" w:date="2019-10-09T10:56:00Z">
            <w:rPr>
              <w:i/>
              <w:sz w:val="26"/>
              <w:szCs w:val="26"/>
            </w:rPr>
          </w:rPrChange>
        </w:rPr>
        <w:t xml:space="preserve"> </w:t>
      </w:r>
      <w:proofErr w:type="spellStart"/>
      <w:r w:rsidRPr="00B41112">
        <w:rPr>
          <w:i/>
          <w:sz w:val="26"/>
          <w:szCs w:val="26"/>
          <w:rPrChange w:id="31096" w:author="Le Minh Nghia" w:date="2019-10-09T10:56:00Z">
            <w:rPr>
              <w:i/>
              <w:sz w:val="26"/>
              <w:szCs w:val="26"/>
            </w:rPr>
          </w:rPrChange>
        </w:rPr>
        <w:t>theo</w:t>
      </w:r>
      <w:proofErr w:type="spellEnd"/>
      <w:r w:rsidRPr="00B41112">
        <w:rPr>
          <w:i/>
          <w:sz w:val="26"/>
          <w:szCs w:val="26"/>
          <w:rPrChange w:id="31097" w:author="Le Minh Nghia" w:date="2019-10-09T10:56:00Z">
            <w:rPr>
              <w:i/>
              <w:sz w:val="26"/>
              <w:szCs w:val="26"/>
            </w:rPr>
          </w:rPrChange>
        </w:rPr>
        <w:t xml:space="preserve"> form </w:t>
      </w:r>
      <w:proofErr w:type="spellStart"/>
      <w:r w:rsidRPr="00B41112">
        <w:rPr>
          <w:i/>
          <w:sz w:val="26"/>
          <w:szCs w:val="26"/>
          <w:rPrChange w:id="31098" w:author="Le Minh Nghia" w:date="2019-10-09T10:56:00Z">
            <w:rPr>
              <w:i/>
              <w:sz w:val="26"/>
              <w:szCs w:val="26"/>
            </w:rPr>
          </w:rPrChange>
        </w:rPr>
        <w:t>khảo</w:t>
      </w:r>
      <w:proofErr w:type="spellEnd"/>
      <w:r w:rsidRPr="00B41112">
        <w:rPr>
          <w:i/>
          <w:sz w:val="26"/>
          <w:szCs w:val="26"/>
          <w:rPrChange w:id="31099" w:author="Le Minh Nghia" w:date="2019-10-09T10:56:00Z">
            <w:rPr>
              <w:i/>
              <w:sz w:val="26"/>
              <w:szCs w:val="26"/>
            </w:rPr>
          </w:rPrChange>
        </w:rPr>
        <w:t xml:space="preserve"> </w:t>
      </w:r>
      <w:proofErr w:type="spellStart"/>
      <w:r w:rsidRPr="00B41112">
        <w:rPr>
          <w:i/>
          <w:sz w:val="26"/>
          <w:szCs w:val="26"/>
          <w:rPrChange w:id="31100" w:author="Le Minh Nghia" w:date="2019-10-09T10:56:00Z">
            <w:rPr>
              <w:i/>
              <w:sz w:val="26"/>
              <w:szCs w:val="26"/>
            </w:rPr>
          </w:rPrChange>
        </w:rPr>
        <w:t>sát</w:t>
      </w:r>
      <w:proofErr w:type="spellEnd"/>
      <w:r w:rsidRPr="00B41112">
        <w:rPr>
          <w:i/>
          <w:sz w:val="26"/>
          <w:szCs w:val="26"/>
          <w:rPrChange w:id="31101" w:author="Le Minh Nghia" w:date="2019-10-09T10:56:00Z">
            <w:rPr>
              <w:i/>
              <w:sz w:val="26"/>
              <w:szCs w:val="26"/>
            </w:rPr>
          </w:rPrChange>
        </w:rPr>
        <w:t xml:space="preserve"> </w:t>
      </w:r>
      <w:proofErr w:type="spellStart"/>
      <w:r w:rsidRPr="00B41112">
        <w:rPr>
          <w:i/>
          <w:sz w:val="26"/>
          <w:szCs w:val="26"/>
          <w:rPrChange w:id="31102" w:author="Le Minh Nghia" w:date="2019-10-09T10:56:00Z">
            <w:rPr>
              <w:i/>
              <w:sz w:val="26"/>
              <w:szCs w:val="26"/>
            </w:rPr>
          </w:rPrChange>
        </w:rPr>
        <w:t>của</w:t>
      </w:r>
      <w:proofErr w:type="spellEnd"/>
      <w:r w:rsidRPr="00B41112">
        <w:rPr>
          <w:i/>
          <w:sz w:val="26"/>
          <w:szCs w:val="26"/>
          <w:rPrChange w:id="31103" w:author="Le Minh Nghia" w:date="2019-10-09T10:56:00Z">
            <w:rPr>
              <w:i/>
              <w:sz w:val="26"/>
              <w:szCs w:val="26"/>
            </w:rPr>
          </w:rPrChange>
        </w:rPr>
        <w:t xml:space="preserve"> </w:t>
      </w:r>
      <w:proofErr w:type="spellStart"/>
      <w:r w:rsidRPr="00B41112">
        <w:rPr>
          <w:i/>
          <w:sz w:val="26"/>
          <w:szCs w:val="26"/>
          <w:rPrChange w:id="31104" w:author="Le Minh Nghia" w:date="2019-10-09T10:56:00Z">
            <w:rPr>
              <w:i/>
              <w:sz w:val="26"/>
              <w:szCs w:val="26"/>
            </w:rPr>
          </w:rPrChange>
        </w:rPr>
        <w:t>sinh</w:t>
      </w:r>
      <w:proofErr w:type="spellEnd"/>
      <w:r w:rsidRPr="00B41112">
        <w:rPr>
          <w:i/>
          <w:sz w:val="26"/>
          <w:szCs w:val="26"/>
          <w:rPrChange w:id="31105" w:author="Le Minh Nghia" w:date="2019-10-09T10:56:00Z">
            <w:rPr>
              <w:i/>
              <w:sz w:val="26"/>
              <w:szCs w:val="26"/>
            </w:rPr>
          </w:rPrChange>
        </w:rPr>
        <w:t xml:space="preserve"> </w:t>
      </w:r>
      <w:proofErr w:type="spellStart"/>
      <w:r w:rsidRPr="00B41112">
        <w:rPr>
          <w:i/>
          <w:sz w:val="26"/>
          <w:szCs w:val="26"/>
          <w:rPrChange w:id="31106" w:author="Le Minh Nghia" w:date="2019-10-09T10:56:00Z">
            <w:rPr>
              <w:i/>
              <w:sz w:val="26"/>
              <w:szCs w:val="26"/>
            </w:rPr>
          </w:rPrChange>
        </w:rPr>
        <w:t>viên</w:t>
      </w:r>
      <w:proofErr w:type="spellEnd"/>
    </w:p>
    <w:p w:rsidR="00B41112" w:rsidRDefault="00B41112">
      <w:pPr>
        <w:rPr>
          <w:ins w:id="31107" w:author="Le Minh Nghia" w:date="2019-10-09T10:57:00Z"/>
          <w:i/>
          <w:sz w:val="26"/>
          <w:szCs w:val="26"/>
        </w:rPr>
      </w:pPr>
      <w:ins w:id="31108" w:author="Le Minh Nghia" w:date="2019-10-09T10:57:00Z">
        <w:r>
          <w:rPr>
            <w:i/>
            <w:sz w:val="26"/>
            <w:szCs w:val="26"/>
          </w:rPr>
          <w:br w:type="page"/>
        </w:r>
      </w:ins>
    </w:p>
    <w:p w:rsidR="00B41112" w:rsidRPr="00B41112" w:rsidRDefault="00B41112" w:rsidP="00B41112">
      <w:pPr>
        <w:pStyle w:val="Heading1"/>
        <w:rPr>
          <w:ins w:id="31109" w:author="Le Minh Nghia" w:date="2019-10-09T10:57:00Z"/>
          <w:rFonts w:ascii="Times New Roman" w:hAnsi="Times New Roman" w:cs="Times New Roman"/>
          <w:sz w:val="26"/>
          <w:szCs w:val="26"/>
          <w:rPrChange w:id="31110" w:author="Le Minh Nghia" w:date="2019-10-09T10:57:00Z">
            <w:rPr>
              <w:ins w:id="31111" w:author="Le Minh Nghia" w:date="2019-10-09T10:57:00Z"/>
            </w:rPr>
          </w:rPrChange>
        </w:rPr>
      </w:pPr>
      <w:bookmarkStart w:id="31112" w:name="_Toc498345552"/>
      <w:ins w:id="31113" w:author="Le Minh Nghia" w:date="2019-10-09T10:57:00Z">
        <w:r w:rsidRPr="00B41112">
          <w:rPr>
            <w:rFonts w:ascii="Times New Roman" w:hAnsi="Times New Roman" w:cs="Times New Roman"/>
            <w:sz w:val="26"/>
            <w:szCs w:val="26"/>
            <w:rPrChange w:id="31114" w:author="Le Minh Nghia" w:date="2019-10-09T10:57:00Z">
              <w:rPr/>
            </w:rPrChange>
          </w:rPr>
          <w:lastRenderedPageBreak/>
          <w:t xml:space="preserve">CHƯƠNG 5 </w:t>
        </w:r>
        <w:r w:rsidRPr="00B41112">
          <w:rPr>
            <w:rFonts w:ascii="Times New Roman" w:hAnsi="Times New Roman" w:cs="Times New Roman"/>
            <w:sz w:val="26"/>
            <w:szCs w:val="26"/>
            <w:rPrChange w:id="31115" w:author="Le Minh Nghia" w:date="2019-10-09T10:57:00Z">
              <w:rPr/>
            </w:rPrChange>
          </w:rPr>
          <w:br/>
          <w:t>TỔNG KẾT</w:t>
        </w:r>
        <w:bookmarkEnd w:id="31112"/>
      </w:ins>
    </w:p>
    <w:p w:rsidR="00B41112" w:rsidRPr="00B41112" w:rsidRDefault="00B41112" w:rsidP="00B41112">
      <w:pPr>
        <w:pStyle w:val="Heading2"/>
        <w:numPr>
          <w:ilvl w:val="0"/>
          <w:numId w:val="59"/>
        </w:numPr>
        <w:spacing w:line="264" w:lineRule="auto"/>
        <w:jc w:val="both"/>
        <w:rPr>
          <w:ins w:id="31116" w:author="Le Minh Nghia" w:date="2019-10-09T10:57:00Z"/>
          <w:rFonts w:ascii="Times New Roman" w:hAnsi="Times New Roman" w:cs="Times New Roman"/>
          <w:rPrChange w:id="31117" w:author="Le Minh Nghia" w:date="2019-10-09T10:57:00Z">
            <w:rPr>
              <w:ins w:id="31118" w:author="Le Minh Nghia" w:date="2019-10-09T10:57:00Z"/>
            </w:rPr>
          </w:rPrChange>
        </w:rPr>
      </w:pPr>
      <w:bookmarkStart w:id="31119" w:name="_Toc498345553"/>
      <w:proofErr w:type="spellStart"/>
      <w:ins w:id="31120" w:author="Le Minh Nghia" w:date="2019-10-09T10:57:00Z">
        <w:r w:rsidRPr="00B41112">
          <w:rPr>
            <w:rFonts w:ascii="Times New Roman" w:hAnsi="Times New Roman" w:cs="Times New Roman"/>
            <w:rPrChange w:id="31121" w:author="Le Minh Nghia" w:date="2019-10-09T10:57:00Z">
              <w:rPr/>
            </w:rPrChange>
          </w:rPr>
          <w:t>Kết</w:t>
        </w:r>
        <w:proofErr w:type="spellEnd"/>
        <w:r w:rsidRPr="00B41112">
          <w:rPr>
            <w:rFonts w:ascii="Times New Roman" w:hAnsi="Times New Roman" w:cs="Times New Roman"/>
            <w:rPrChange w:id="31122" w:author="Le Minh Nghia" w:date="2019-10-09T10:57:00Z">
              <w:rPr/>
            </w:rPrChange>
          </w:rPr>
          <w:t xml:space="preserve"> </w:t>
        </w:r>
        <w:proofErr w:type="spellStart"/>
        <w:r w:rsidRPr="00B41112">
          <w:rPr>
            <w:rFonts w:ascii="Times New Roman" w:hAnsi="Times New Roman" w:cs="Times New Roman"/>
            <w:rPrChange w:id="31123" w:author="Le Minh Nghia" w:date="2019-10-09T10:57:00Z">
              <w:rPr/>
            </w:rPrChange>
          </w:rPr>
          <w:t>quả</w:t>
        </w:r>
        <w:proofErr w:type="spellEnd"/>
        <w:r w:rsidRPr="00B41112">
          <w:rPr>
            <w:rFonts w:ascii="Times New Roman" w:hAnsi="Times New Roman" w:cs="Times New Roman"/>
            <w:rPrChange w:id="31124" w:author="Le Minh Nghia" w:date="2019-10-09T10:57:00Z">
              <w:rPr/>
            </w:rPrChange>
          </w:rPr>
          <w:t xml:space="preserve"> </w:t>
        </w:r>
        <w:proofErr w:type="spellStart"/>
        <w:r w:rsidRPr="00B41112">
          <w:rPr>
            <w:rFonts w:ascii="Times New Roman" w:hAnsi="Times New Roman" w:cs="Times New Roman"/>
            <w:rPrChange w:id="31125" w:author="Le Minh Nghia" w:date="2019-10-09T10:57:00Z">
              <w:rPr/>
            </w:rPrChange>
          </w:rPr>
          <w:t>đạt</w:t>
        </w:r>
        <w:proofErr w:type="spellEnd"/>
        <w:r w:rsidRPr="00B41112">
          <w:rPr>
            <w:rFonts w:ascii="Times New Roman" w:hAnsi="Times New Roman" w:cs="Times New Roman"/>
            <w:rPrChange w:id="31126" w:author="Le Minh Nghia" w:date="2019-10-09T10:57:00Z">
              <w:rPr/>
            </w:rPrChange>
          </w:rPr>
          <w:t xml:space="preserve"> </w:t>
        </w:r>
        <w:proofErr w:type="spellStart"/>
        <w:r w:rsidRPr="00B41112">
          <w:rPr>
            <w:rFonts w:ascii="Times New Roman" w:hAnsi="Times New Roman" w:cs="Times New Roman"/>
            <w:rPrChange w:id="31127" w:author="Le Minh Nghia" w:date="2019-10-09T10:57:00Z">
              <w:rPr/>
            </w:rPrChange>
          </w:rPr>
          <w:t>được</w:t>
        </w:r>
        <w:bookmarkEnd w:id="31119"/>
        <w:proofErr w:type="spellEnd"/>
      </w:ins>
    </w:p>
    <w:p w:rsidR="00B41112" w:rsidRPr="00B41112" w:rsidRDefault="00B41112" w:rsidP="00B41112">
      <w:pPr>
        <w:rPr>
          <w:ins w:id="31128" w:author="Le Minh Nghia" w:date="2019-10-09T10:57:00Z"/>
          <w:sz w:val="26"/>
          <w:szCs w:val="26"/>
          <w:rPrChange w:id="31129" w:author="Le Minh Nghia" w:date="2019-10-09T10:57:00Z">
            <w:rPr>
              <w:ins w:id="31130" w:author="Le Minh Nghia" w:date="2019-10-09T10:57:00Z"/>
            </w:rPr>
          </w:rPrChange>
        </w:rPr>
      </w:pPr>
      <w:ins w:id="31131" w:author="Le Minh Nghia" w:date="2019-10-09T10:57:00Z">
        <w:r w:rsidRPr="00B41112">
          <w:rPr>
            <w:sz w:val="26"/>
            <w:szCs w:val="26"/>
            <w:rPrChange w:id="31132" w:author="Le Minh Nghia" w:date="2019-10-09T10:57:00Z">
              <w:rPr/>
            </w:rPrChange>
          </w:rPr>
          <w:t xml:space="preserve">Sau 6 </w:t>
        </w:r>
        <w:proofErr w:type="spellStart"/>
        <w:r w:rsidRPr="00B41112">
          <w:rPr>
            <w:sz w:val="26"/>
            <w:szCs w:val="26"/>
            <w:rPrChange w:id="31133" w:author="Le Minh Nghia" w:date="2019-10-09T10:57:00Z">
              <w:rPr/>
            </w:rPrChange>
          </w:rPr>
          <w:t>tháng</w:t>
        </w:r>
        <w:proofErr w:type="spellEnd"/>
        <w:r w:rsidRPr="00B41112">
          <w:rPr>
            <w:sz w:val="26"/>
            <w:szCs w:val="26"/>
            <w:rPrChange w:id="31134" w:author="Le Minh Nghia" w:date="2019-10-09T10:57:00Z">
              <w:rPr/>
            </w:rPrChange>
          </w:rPr>
          <w:t xml:space="preserve"> </w:t>
        </w:r>
        <w:proofErr w:type="spellStart"/>
        <w:r w:rsidRPr="00B41112">
          <w:rPr>
            <w:sz w:val="26"/>
            <w:szCs w:val="26"/>
            <w:rPrChange w:id="31135" w:author="Le Minh Nghia" w:date="2019-10-09T10:57:00Z">
              <w:rPr/>
            </w:rPrChange>
          </w:rPr>
          <w:t>thức</w:t>
        </w:r>
        <w:proofErr w:type="spellEnd"/>
        <w:r w:rsidRPr="00B41112">
          <w:rPr>
            <w:sz w:val="26"/>
            <w:szCs w:val="26"/>
            <w:rPrChange w:id="31136" w:author="Le Minh Nghia" w:date="2019-10-09T10:57:00Z">
              <w:rPr/>
            </w:rPrChange>
          </w:rPr>
          <w:t xml:space="preserve"> </w:t>
        </w:r>
        <w:proofErr w:type="spellStart"/>
        <w:r w:rsidRPr="00B41112">
          <w:rPr>
            <w:sz w:val="26"/>
            <w:szCs w:val="26"/>
            <w:rPrChange w:id="31137" w:author="Le Minh Nghia" w:date="2019-10-09T10:57:00Z">
              <w:rPr/>
            </w:rPrChange>
          </w:rPr>
          <w:t>hiện</w:t>
        </w:r>
        <w:proofErr w:type="spellEnd"/>
        <w:r w:rsidRPr="00B41112">
          <w:rPr>
            <w:sz w:val="26"/>
            <w:szCs w:val="26"/>
            <w:rPrChange w:id="31138" w:author="Le Minh Nghia" w:date="2019-10-09T10:57:00Z">
              <w:rPr/>
            </w:rPrChange>
          </w:rPr>
          <w:t xml:space="preserve"> </w:t>
        </w:r>
        <w:proofErr w:type="spellStart"/>
        <w:r w:rsidRPr="00B41112">
          <w:rPr>
            <w:sz w:val="26"/>
            <w:szCs w:val="26"/>
            <w:rPrChange w:id="31139" w:author="Le Minh Nghia" w:date="2019-10-09T10:57:00Z">
              <w:rPr/>
            </w:rPrChange>
          </w:rPr>
          <w:t>nhóm</w:t>
        </w:r>
        <w:proofErr w:type="spellEnd"/>
        <w:r w:rsidRPr="00B41112">
          <w:rPr>
            <w:sz w:val="26"/>
            <w:szCs w:val="26"/>
            <w:rPrChange w:id="31140" w:author="Le Minh Nghia" w:date="2019-10-09T10:57:00Z">
              <w:rPr/>
            </w:rPrChange>
          </w:rPr>
          <w:t xml:space="preserve"> </w:t>
        </w:r>
        <w:proofErr w:type="spellStart"/>
        <w:r w:rsidRPr="00B41112">
          <w:rPr>
            <w:sz w:val="26"/>
            <w:szCs w:val="26"/>
            <w:rPrChange w:id="31141" w:author="Le Minh Nghia" w:date="2019-10-09T10:57:00Z">
              <w:rPr/>
            </w:rPrChange>
          </w:rPr>
          <w:t>tác</w:t>
        </w:r>
        <w:proofErr w:type="spellEnd"/>
        <w:r w:rsidRPr="00B41112">
          <w:rPr>
            <w:sz w:val="26"/>
            <w:szCs w:val="26"/>
            <w:rPrChange w:id="31142" w:author="Le Minh Nghia" w:date="2019-10-09T10:57:00Z">
              <w:rPr/>
            </w:rPrChange>
          </w:rPr>
          <w:t xml:space="preserve"> </w:t>
        </w:r>
        <w:proofErr w:type="spellStart"/>
        <w:r w:rsidRPr="00B41112">
          <w:rPr>
            <w:sz w:val="26"/>
            <w:szCs w:val="26"/>
            <w:rPrChange w:id="31143" w:author="Le Minh Nghia" w:date="2019-10-09T10:57:00Z">
              <w:rPr/>
            </w:rPrChange>
          </w:rPr>
          <w:t>giả</w:t>
        </w:r>
        <w:proofErr w:type="spellEnd"/>
        <w:r w:rsidRPr="00B41112">
          <w:rPr>
            <w:sz w:val="26"/>
            <w:szCs w:val="26"/>
            <w:rPrChange w:id="31144" w:author="Le Minh Nghia" w:date="2019-10-09T10:57:00Z">
              <w:rPr/>
            </w:rPrChange>
          </w:rPr>
          <w:t xml:space="preserve"> </w:t>
        </w:r>
        <w:proofErr w:type="spellStart"/>
        <w:r w:rsidRPr="00B41112">
          <w:rPr>
            <w:sz w:val="26"/>
            <w:szCs w:val="26"/>
            <w:rPrChange w:id="31145" w:author="Le Minh Nghia" w:date="2019-10-09T10:57:00Z">
              <w:rPr/>
            </w:rPrChange>
          </w:rPr>
          <w:t>đã</w:t>
        </w:r>
        <w:proofErr w:type="spellEnd"/>
        <w:r w:rsidRPr="00B41112">
          <w:rPr>
            <w:sz w:val="26"/>
            <w:szCs w:val="26"/>
            <w:rPrChange w:id="31146" w:author="Le Minh Nghia" w:date="2019-10-09T10:57:00Z">
              <w:rPr/>
            </w:rPrChange>
          </w:rPr>
          <w:t xml:space="preserve"> </w:t>
        </w:r>
        <w:proofErr w:type="spellStart"/>
        <w:r w:rsidRPr="00B41112">
          <w:rPr>
            <w:sz w:val="26"/>
            <w:szCs w:val="26"/>
            <w:rPrChange w:id="31147" w:author="Le Minh Nghia" w:date="2019-10-09T10:57:00Z">
              <w:rPr/>
            </w:rPrChange>
          </w:rPr>
          <w:t>xây</w:t>
        </w:r>
        <w:proofErr w:type="spellEnd"/>
        <w:r w:rsidRPr="00B41112">
          <w:rPr>
            <w:sz w:val="26"/>
            <w:szCs w:val="26"/>
            <w:rPrChange w:id="31148" w:author="Le Minh Nghia" w:date="2019-10-09T10:57:00Z">
              <w:rPr/>
            </w:rPrChange>
          </w:rPr>
          <w:t xml:space="preserve"> </w:t>
        </w:r>
        <w:proofErr w:type="spellStart"/>
        <w:r w:rsidRPr="00B41112">
          <w:rPr>
            <w:sz w:val="26"/>
            <w:szCs w:val="26"/>
            <w:rPrChange w:id="31149" w:author="Le Minh Nghia" w:date="2019-10-09T10:57:00Z">
              <w:rPr/>
            </w:rPrChange>
          </w:rPr>
          <w:t>dựng</w:t>
        </w:r>
        <w:proofErr w:type="spellEnd"/>
        <w:r w:rsidRPr="00B41112">
          <w:rPr>
            <w:sz w:val="26"/>
            <w:szCs w:val="26"/>
            <w:rPrChange w:id="31150" w:author="Le Minh Nghia" w:date="2019-10-09T10:57:00Z">
              <w:rPr/>
            </w:rPrChange>
          </w:rPr>
          <w:t xml:space="preserve"> </w:t>
        </w:r>
      </w:ins>
      <w:proofErr w:type="spellStart"/>
      <w:ins w:id="31151" w:author="Le Minh Nghia" w:date="2019-10-09T10:59:00Z">
        <w:r>
          <w:rPr>
            <w:sz w:val="26"/>
            <w:szCs w:val="26"/>
          </w:rPr>
          <w:t>tương</w:t>
        </w:r>
        <w:proofErr w:type="spellEnd"/>
        <w:r>
          <w:rPr>
            <w:sz w:val="26"/>
            <w:szCs w:val="26"/>
          </w:rPr>
          <w:t xml:space="preserve"> </w:t>
        </w:r>
        <w:proofErr w:type="spellStart"/>
        <w:r>
          <w:rPr>
            <w:sz w:val="26"/>
            <w:szCs w:val="26"/>
          </w:rPr>
          <w:t>đối</w:t>
        </w:r>
        <w:proofErr w:type="spellEnd"/>
        <w:r>
          <w:rPr>
            <w:sz w:val="26"/>
            <w:szCs w:val="26"/>
          </w:rPr>
          <w:t xml:space="preserve"> </w:t>
        </w:r>
      </w:ins>
      <w:proofErr w:type="spellStart"/>
      <w:ins w:id="31152" w:author="Le Minh Nghia" w:date="2019-10-09T10:57:00Z">
        <w:r w:rsidRPr="00B41112">
          <w:rPr>
            <w:sz w:val="26"/>
            <w:szCs w:val="26"/>
            <w:rPrChange w:id="31153" w:author="Le Minh Nghia" w:date="2019-10-09T10:57:00Z">
              <w:rPr/>
            </w:rPrChange>
          </w:rPr>
          <w:t>hoàn</w:t>
        </w:r>
        <w:proofErr w:type="spellEnd"/>
        <w:r w:rsidRPr="00B41112">
          <w:rPr>
            <w:sz w:val="26"/>
            <w:szCs w:val="26"/>
            <w:rPrChange w:id="31154" w:author="Le Minh Nghia" w:date="2019-10-09T10:57:00Z">
              <w:rPr/>
            </w:rPrChange>
          </w:rPr>
          <w:t xml:space="preserve"> </w:t>
        </w:r>
        <w:proofErr w:type="spellStart"/>
        <w:r w:rsidRPr="00B41112">
          <w:rPr>
            <w:sz w:val="26"/>
            <w:szCs w:val="26"/>
            <w:rPrChange w:id="31155" w:author="Le Minh Nghia" w:date="2019-10-09T10:57:00Z">
              <w:rPr/>
            </w:rPrChange>
          </w:rPr>
          <w:t>thiện</w:t>
        </w:r>
        <w:proofErr w:type="spellEnd"/>
        <w:r w:rsidRPr="00B41112">
          <w:rPr>
            <w:sz w:val="26"/>
            <w:szCs w:val="26"/>
            <w:rPrChange w:id="31156" w:author="Le Minh Nghia" w:date="2019-10-09T10:57:00Z">
              <w:rPr/>
            </w:rPrChange>
          </w:rPr>
          <w:t xml:space="preserve"> website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cựu</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khoa CNTT&amp;TT </w:t>
        </w:r>
        <w:proofErr w:type="spellStart"/>
        <w:r w:rsidRPr="00B41112">
          <w:rPr>
            <w:sz w:val="26"/>
            <w:szCs w:val="26"/>
            <w:rPrChange w:id="31157" w:author="Le Minh Nghia" w:date="2019-10-09T10:57:00Z">
              <w:rPr/>
            </w:rPrChange>
          </w:rPr>
          <w:t>trường</w:t>
        </w:r>
        <w:proofErr w:type="spellEnd"/>
        <w:r w:rsidRPr="00B41112">
          <w:rPr>
            <w:sz w:val="26"/>
            <w:szCs w:val="26"/>
            <w:rPrChange w:id="31158" w:author="Le Minh Nghia" w:date="2019-10-09T10:57:00Z">
              <w:rPr/>
            </w:rPrChange>
          </w:rPr>
          <w:t xml:space="preserve"> </w:t>
        </w:r>
        <w:proofErr w:type="spellStart"/>
        <w:r w:rsidRPr="00B41112">
          <w:rPr>
            <w:sz w:val="26"/>
            <w:szCs w:val="26"/>
            <w:rPrChange w:id="31159" w:author="Le Minh Nghia" w:date="2019-10-09T10:57:00Z">
              <w:rPr/>
            </w:rPrChange>
          </w:rPr>
          <w:t>Đại</w:t>
        </w:r>
        <w:proofErr w:type="spellEnd"/>
        <w:r w:rsidRPr="00B41112">
          <w:rPr>
            <w:sz w:val="26"/>
            <w:szCs w:val="26"/>
            <w:rPrChange w:id="31160" w:author="Le Minh Nghia" w:date="2019-10-09T10:57:00Z">
              <w:rPr/>
            </w:rPrChange>
          </w:rPr>
          <w:t xml:space="preserve"> </w:t>
        </w:r>
        <w:proofErr w:type="spellStart"/>
        <w:r w:rsidRPr="00B41112">
          <w:rPr>
            <w:sz w:val="26"/>
            <w:szCs w:val="26"/>
            <w:rPrChange w:id="31161" w:author="Le Minh Nghia" w:date="2019-10-09T10:57:00Z">
              <w:rPr/>
            </w:rPrChange>
          </w:rPr>
          <w:t>học</w:t>
        </w:r>
        <w:proofErr w:type="spellEnd"/>
        <w:r w:rsidRPr="00B41112">
          <w:rPr>
            <w:sz w:val="26"/>
            <w:szCs w:val="26"/>
            <w:rPrChange w:id="31162" w:author="Le Minh Nghia" w:date="2019-10-09T10:57:00Z">
              <w:rPr/>
            </w:rPrChange>
          </w:rPr>
          <w:t xml:space="preserve"> </w:t>
        </w:r>
        <w:proofErr w:type="spellStart"/>
        <w:r w:rsidRPr="00B41112">
          <w:rPr>
            <w:sz w:val="26"/>
            <w:szCs w:val="26"/>
            <w:rPrChange w:id="31163" w:author="Le Minh Nghia" w:date="2019-10-09T10:57:00Z">
              <w:rPr/>
            </w:rPrChange>
          </w:rPr>
          <w:t>Cần</w:t>
        </w:r>
        <w:proofErr w:type="spellEnd"/>
        <w:r w:rsidRPr="00B41112">
          <w:rPr>
            <w:sz w:val="26"/>
            <w:szCs w:val="26"/>
            <w:rPrChange w:id="31164" w:author="Le Minh Nghia" w:date="2019-10-09T10:57:00Z">
              <w:rPr/>
            </w:rPrChange>
          </w:rPr>
          <w:t xml:space="preserve"> </w:t>
        </w:r>
        <w:proofErr w:type="spellStart"/>
        <w:r w:rsidRPr="00B41112">
          <w:rPr>
            <w:sz w:val="26"/>
            <w:szCs w:val="26"/>
            <w:rPrChange w:id="31165" w:author="Le Minh Nghia" w:date="2019-10-09T10:57:00Z">
              <w:rPr/>
            </w:rPrChange>
          </w:rPr>
          <w:t>Thơ</w:t>
        </w:r>
        <w:proofErr w:type="spellEnd"/>
        <w:r w:rsidRPr="00B41112">
          <w:rPr>
            <w:sz w:val="26"/>
            <w:szCs w:val="26"/>
            <w:rPrChange w:id="31166" w:author="Le Minh Nghia" w:date="2019-10-09T10:57:00Z">
              <w:rPr/>
            </w:rPrChange>
          </w:rPr>
          <w:t xml:space="preserve">. </w:t>
        </w:r>
        <w:proofErr w:type="spellStart"/>
        <w:r w:rsidRPr="00B41112">
          <w:rPr>
            <w:sz w:val="26"/>
            <w:szCs w:val="26"/>
            <w:rPrChange w:id="31167" w:author="Le Minh Nghia" w:date="2019-10-09T10:57:00Z">
              <w:rPr/>
            </w:rPrChange>
          </w:rPr>
          <w:t>Đề</w:t>
        </w:r>
        <w:proofErr w:type="spellEnd"/>
        <w:r w:rsidRPr="00B41112">
          <w:rPr>
            <w:sz w:val="26"/>
            <w:szCs w:val="26"/>
            <w:rPrChange w:id="31168" w:author="Le Minh Nghia" w:date="2019-10-09T10:57:00Z">
              <w:rPr/>
            </w:rPrChange>
          </w:rPr>
          <w:t xml:space="preserve"> </w:t>
        </w:r>
        <w:proofErr w:type="spellStart"/>
        <w:r w:rsidRPr="00B41112">
          <w:rPr>
            <w:sz w:val="26"/>
            <w:szCs w:val="26"/>
            <w:rPrChange w:id="31169" w:author="Le Minh Nghia" w:date="2019-10-09T10:57:00Z">
              <w:rPr/>
            </w:rPrChange>
          </w:rPr>
          <w:t>tài</w:t>
        </w:r>
        <w:proofErr w:type="spellEnd"/>
        <w:r w:rsidRPr="00B41112">
          <w:rPr>
            <w:sz w:val="26"/>
            <w:szCs w:val="26"/>
            <w:rPrChange w:id="31170" w:author="Le Minh Nghia" w:date="2019-10-09T10:57:00Z">
              <w:rPr/>
            </w:rPrChange>
          </w:rPr>
          <w:t xml:space="preserve"> </w:t>
        </w:r>
        <w:proofErr w:type="spellStart"/>
        <w:r w:rsidRPr="00B41112">
          <w:rPr>
            <w:sz w:val="26"/>
            <w:szCs w:val="26"/>
            <w:rPrChange w:id="31171" w:author="Le Minh Nghia" w:date="2019-10-09T10:57:00Z">
              <w:rPr/>
            </w:rPrChange>
          </w:rPr>
          <w:t>đã</w:t>
        </w:r>
        <w:proofErr w:type="spellEnd"/>
        <w:r w:rsidRPr="00B41112">
          <w:rPr>
            <w:sz w:val="26"/>
            <w:szCs w:val="26"/>
            <w:rPrChange w:id="31172" w:author="Le Minh Nghia" w:date="2019-10-09T10:57:00Z">
              <w:rPr/>
            </w:rPrChange>
          </w:rPr>
          <w:t xml:space="preserve"> </w:t>
        </w:r>
        <w:proofErr w:type="spellStart"/>
        <w:r w:rsidRPr="00B41112">
          <w:rPr>
            <w:sz w:val="26"/>
            <w:szCs w:val="26"/>
            <w:rPrChange w:id="31173" w:author="Le Minh Nghia" w:date="2019-10-09T10:57:00Z">
              <w:rPr/>
            </w:rPrChange>
          </w:rPr>
          <w:t>đạt</w:t>
        </w:r>
        <w:proofErr w:type="spellEnd"/>
        <w:r w:rsidRPr="00B41112">
          <w:rPr>
            <w:sz w:val="26"/>
            <w:szCs w:val="26"/>
            <w:rPrChange w:id="31174" w:author="Le Minh Nghia" w:date="2019-10-09T10:57:00Z">
              <w:rPr/>
            </w:rPrChange>
          </w:rPr>
          <w:t xml:space="preserve"> </w:t>
        </w:r>
        <w:proofErr w:type="spellStart"/>
        <w:r w:rsidRPr="00B41112">
          <w:rPr>
            <w:sz w:val="26"/>
            <w:szCs w:val="26"/>
            <w:rPrChange w:id="31175" w:author="Le Minh Nghia" w:date="2019-10-09T10:57:00Z">
              <w:rPr/>
            </w:rPrChange>
          </w:rPr>
          <w:t>được</w:t>
        </w:r>
        <w:proofErr w:type="spellEnd"/>
        <w:r w:rsidRPr="00B41112">
          <w:rPr>
            <w:sz w:val="26"/>
            <w:szCs w:val="26"/>
            <w:rPrChange w:id="31176" w:author="Le Minh Nghia" w:date="2019-10-09T10:57:00Z">
              <w:rPr/>
            </w:rPrChange>
          </w:rPr>
          <w:t xml:space="preserve"> </w:t>
        </w:r>
        <w:proofErr w:type="spellStart"/>
        <w:r w:rsidRPr="00B41112">
          <w:rPr>
            <w:sz w:val="26"/>
            <w:szCs w:val="26"/>
            <w:rPrChange w:id="31177" w:author="Le Minh Nghia" w:date="2019-10-09T10:57:00Z">
              <w:rPr/>
            </w:rPrChange>
          </w:rPr>
          <w:t>các</w:t>
        </w:r>
        <w:proofErr w:type="spellEnd"/>
        <w:r w:rsidRPr="00B41112">
          <w:rPr>
            <w:sz w:val="26"/>
            <w:szCs w:val="26"/>
            <w:rPrChange w:id="31178" w:author="Le Minh Nghia" w:date="2019-10-09T10:57:00Z">
              <w:rPr/>
            </w:rPrChange>
          </w:rPr>
          <w:t xml:space="preserve"> </w:t>
        </w:r>
        <w:proofErr w:type="spellStart"/>
        <w:r w:rsidRPr="00B41112">
          <w:rPr>
            <w:sz w:val="26"/>
            <w:szCs w:val="26"/>
            <w:rPrChange w:id="31179" w:author="Le Minh Nghia" w:date="2019-10-09T10:57:00Z">
              <w:rPr/>
            </w:rPrChange>
          </w:rPr>
          <w:t>kết</w:t>
        </w:r>
        <w:proofErr w:type="spellEnd"/>
        <w:r w:rsidRPr="00B41112">
          <w:rPr>
            <w:sz w:val="26"/>
            <w:szCs w:val="26"/>
            <w:rPrChange w:id="31180" w:author="Le Minh Nghia" w:date="2019-10-09T10:57:00Z">
              <w:rPr/>
            </w:rPrChange>
          </w:rPr>
          <w:t xml:space="preserve"> </w:t>
        </w:r>
        <w:proofErr w:type="spellStart"/>
        <w:r w:rsidRPr="00B41112">
          <w:rPr>
            <w:sz w:val="26"/>
            <w:szCs w:val="26"/>
            <w:rPrChange w:id="31181" w:author="Le Minh Nghia" w:date="2019-10-09T10:57:00Z">
              <w:rPr/>
            </w:rPrChange>
          </w:rPr>
          <w:t>quả</w:t>
        </w:r>
        <w:proofErr w:type="spellEnd"/>
        <w:r w:rsidRPr="00B41112">
          <w:rPr>
            <w:sz w:val="26"/>
            <w:szCs w:val="26"/>
            <w:rPrChange w:id="31182" w:author="Le Minh Nghia" w:date="2019-10-09T10:57:00Z">
              <w:rPr/>
            </w:rPrChange>
          </w:rPr>
          <w:t xml:space="preserve"> </w:t>
        </w:r>
        <w:proofErr w:type="spellStart"/>
        <w:r w:rsidRPr="00B41112">
          <w:rPr>
            <w:sz w:val="26"/>
            <w:szCs w:val="26"/>
            <w:rPrChange w:id="31183" w:author="Le Minh Nghia" w:date="2019-10-09T10:57:00Z">
              <w:rPr/>
            </w:rPrChange>
          </w:rPr>
          <w:t>sau</w:t>
        </w:r>
        <w:proofErr w:type="spellEnd"/>
        <w:r w:rsidRPr="00B41112">
          <w:rPr>
            <w:sz w:val="26"/>
            <w:szCs w:val="26"/>
            <w:rPrChange w:id="31184" w:author="Le Minh Nghia" w:date="2019-10-09T10:57:00Z">
              <w:rPr/>
            </w:rPrChange>
          </w:rPr>
          <w:t>:</w:t>
        </w:r>
      </w:ins>
    </w:p>
    <w:p w:rsidR="00B41112" w:rsidRPr="00B41112" w:rsidRDefault="00B41112" w:rsidP="00B41112">
      <w:pPr>
        <w:pStyle w:val="ListParagraph"/>
        <w:numPr>
          <w:ilvl w:val="0"/>
          <w:numId w:val="60"/>
        </w:numPr>
        <w:spacing w:before="120" w:after="0" w:line="264" w:lineRule="auto"/>
        <w:jc w:val="both"/>
        <w:rPr>
          <w:ins w:id="31185" w:author="Le Minh Nghia" w:date="2019-10-09T10:57:00Z"/>
          <w:sz w:val="26"/>
          <w:szCs w:val="26"/>
          <w:rPrChange w:id="31186" w:author="Le Minh Nghia" w:date="2019-10-09T10:57:00Z">
            <w:rPr>
              <w:ins w:id="31187" w:author="Le Minh Nghia" w:date="2019-10-09T10:57:00Z"/>
            </w:rPr>
          </w:rPrChange>
        </w:rPr>
      </w:pPr>
      <w:proofErr w:type="spellStart"/>
      <w:ins w:id="31188" w:author="Le Minh Nghia" w:date="2019-10-09T10:57:00Z">
        <w:r w:rsidRPr="00B41112">
          <w:rPr>
            <w:sz w:val="26"/>
            <w:szCs w:val="26"/>
            <w:rPrChange w:id="31189" w:author="Le Minh Nghia" w:date="2019-10-09T10:57:00Z">
              <w:rPr/>
            </w:rPrChange>
          </w:rPr>
          <w:t>Sản</w:t>
        </w:r>
        <w:proofErr w:type="spellEnd"/>
        <w:r w:rsidRPr="00B41112">
          <w:rPr>
            <w:sz w:val="26"/>
            <w:szCs w:val="26"/>
            <w:rPrChange w:id="31190" w:author="Le Minh Nghia" w:date="2019-10-09T10:57:00Z">
              <w:rPr/>
            </w:rPrChange>
          </w:rPr>
          <w:t xml:space="preserve"> </w:t>
        </w:r>
        <w:proofErr w:type="spellStart"/>
        <w:r w:rsidRPr="00B41112">
          <w:rPr>
            <w:sz w:val="26"/>
            <w:szCs w:val="26"/>
            <w:rPrChange w:id="31191" w:author="Le Minh Nghia" w:date="2019-10-09T10:57:00Z">
              <w:rPr/>
            </w:rPrChange>
          </w:rPr>
          <w:t>phẩm</w:t>
        </w:r>
        <w:proofErr w:type="spellEnd"/>
        <w:r w:rsidRPr="00B41112">
          <w:rPr>
            <w:sz w:val="26"/>
            <w:szCs w:val="26"/>
            <w:rPrChange w:id="31192" w:author="Le Minh Nghia" w:date="2019-10-09T10:57:00Z">
              <w:rPr/>
            </w:rPrChange>
          </w:rPr>
          <w:t xml:space="preserve"> </w:t>
        </w:r>
        <w:proofErr w:type="spellStart"/>
        <w:r w:rsidRPr="00B41112">
          <w:rPr>
            <w:sz w:val="26"/>
            <w:szCs w:val="26"/>
            <w:rPrChange w:id="31193" w:author="Le Minh Nghia" w:date="2019-10-09T10:57:00Z">
              <w:rPr/>
            </w:rPrChange>
          </w:rPr>
          <w:t>phần</w:t>
        </w:r>
        <w:proofErr w:type="spellEnd"/>
        <w:r w:rsidRPr="00B41112">
          <w:rPr>
            <w:sz w:val="26"/>
            <w:szCs w:val="26"/>
            <w:rPrChange w:id="31194" w:author="Le Minh Nghia" w:date="2019-10-09T10:57:00Z">
              <w:rPr/>
            </w:rPrChange>
          </w:rPr>
          <w:t xml:space="preserve"> </w:t>
        </w:r>
        <w:proofErr w:type="spellStart"/>
        <w:r w:rsidRPr="00B41112">
          <w:rPr>
            <w:sz w:val="26"/>
            <w:szCs w:val="26"/>
            <w:rPrChange w:id="31195" w:author="Le Minh Nghia" w:date="2019-10-09T10:57:00Z">
              <w:rPr/>
            </w:rPrChange>
          </w:rPr>
          <w:t>mềm</w:t>
        </w:r>
        <w:proofErr w:type="spellEnd"/>
        <w:r w:rsidRPr="00B41112">
          <w:rPr>
            <w:sz w:val="26"/>
            <w:szCs w:val="26"/>
            <w:rPrChange w:id="31196" w:author="Le Minh Nghia" w:date="2019-10-09T10:57:00Z">
              <w:rPr/>
            </w:rPrChange>
          </w:rPr>
          <w:t xml:space="preserve"> </w:t>
        </w:r>
        <w:proofErr w:type="spellStart"/>
        <w:r w:rsidRPr="00B41112">
          <w:rPr>
            <w:sz w:val="26"/>
            <w:szCs w:val="26"/>
            <w:rPrChange w:id="31197" w:author="Le Minh Nghia" w:date="2019-10-09T10:57:00Z">
              <w:rPr/>
            </w:rPrChange>
          </w:rPr>
          <w:t>đáp</w:t>
        </w:r>
        <w:proofErr w:type="spellEnd"/>
        <w:r w:rsidRPr="00B41112">
          <w:rPr>
            <w:sz w:val="26"/>
            <w:szCs w:val="26"/>
            <w:rPrChange w:id="31198" w:author="Le Minh Nghia" w:date="2019-10-09T10:57:00Z">
              <w:rPr/>
            </w:rPrChange>
          </w:rPr>
          <w:t xml:space="preserve"> </w:t>
        </w:r>
        <w:proofErr w:type="spellStart"/>
        <w:r w:rsidRPr="00B41112">
          <w:rPr>
            <w:sz w:val="26"/>
            <w:szCs w:val="26"/>
            <w:rPrChange w:id="31199" w:author="Le Minh Nghia" w:date="2019-10-09T10:57:00Z">
              <w:rPr/>
            </w:rPrChange>
          </w:rPr>
          <w:t>ứng</w:t>
        </w:r>
        <w:proofErr w:type="spellEnd"/>
        <w:r w:rsidRPr="00B41112">
          <w:rPr>
            <w:sz w:val="26"/>
            <w:szCs w:val="26"/>
            <w:rPrChange w:id="31200" w:author="Le Minh Nghia" w:date="2019-10-09T10:57:00Z">
              <w:rPr/>
            </w:rPrChange>
          </w:rPr>
          <w:t xml:space="preserve"> </w:t>
        </w:r>
        <w:proofErr w:type="spellStart"/>
        <w:r w:rsidRPr="00B41112">
          <w:rPr>
            <w:sz w:val="26"/>
            <w:szCs w:val="26"/>
            <w:rPrChange w:id="31201" w:author="Le Minh Nghia" w:date="2019-10-09T10:57:00Z">
              <w:rPr/>
            </w:rPrChange>
          </w:rPr>
          <w:t>đầy</w:t>
        </w:r>
        <w:proofErr w:type="spellEnd"/>
        <w:r w:rsidRPr="00B41112">
          <w:rPr>
            <w:sz w:val="26"/>
            <w:szCs w:val="26"/>
            <w:rPrChange w:id="31202" w:author="Le Minh Nghia" w:date="2019-10-09T10:57:00Z">
              <w:rPr/>
            </w:rPrChange>
          </w:rPr>
          <w:t xml:space="preserve"> </w:t>
        </w:r>
        <w:proofErr w:type="spellStart"/>
        <w:r w:rsidRPr="00B41112">
          <w:rPr>
            <w:sz w:val="26"/>
            <w:szCs w:val="26"/>
            <w:rPrChange w:id="31203" w:author="Le Minh Nghia" w:date="2019-10-09T10:57:00Z">
              <w:rPr/>
            </w:rPrChange>
          </w:rPr>
          <w:t>đủ</w:t>
        </w:r>
        <w:proofErr w:type="spellEnd"/>
        <w:r w:rsidRPr="00B41112">
          <w:rPr>
            <w:sz w:val="26"/>
            <w:szCs w:val="26"/>
            <w:rPrChange w:id="31204" w:author="Le Minh Nghia" w:date="2019-10-09T10:57:00Z">
              <w:rPr/>
            </w:rPrChange>
          </w:rPr>
          <w:t xml:space="preserve"> </w:t>
        </w:r>
        <w:proofErr w:type="spellStart"/>
        <w:r w:rsidRPr="00B41112">
          <w:rPr>
            <w:sz w:val="26"/>
            <w:szCs w:val="26"/>
            <w:rPrChange w:id="31205" w:author="Le Minh Nghia" w:date="2019-10-09T10:57:00Z">
              <w:rPr/>
            </w:rPrChange>
          </w:rPr>
          <w:t>các</w:t>
        </w:r>
        <w:proofErr w:type="spellEnd"/>
        <w:r w:rsidRPr="00B41112">
          <w:rPr>
            <w:sz w:val="26"/>
            <w:szCs w:val="26"/>
            <w:rPrChange w:id="31206" w:author="Le Minh Nghia" w:date="2019-10-09T10:57:00Z">
              <w:rPr/>
            </w:rPrChange>
          </w:rPr>
          <w:t xml:space="preserve"> </w:t>
        </w:r>
        <w:proofErr w:type="spellStart"/>
        <w:r w:rsidRPr="00B41112">
          <w:rPr>
            <w:sz w:val="26"/>
            <w:szCs w:val="26"/>
            <w:rPrChange w:id="31207" w:author="Le Minh Nghia" w:date="2019-10-09T10:57:00Z">
              <w:rPr/>
            </w:rPrChange>
          </w:rPr>
          <w:t>yêu</w:t>
        </w:r>
        <w:proofErr w:type="spellEnd"/>
        <w:r w:rsidRPr="00B41112">
          <w:rPr>
            <w:sz w:val="26"/>
            <w:szCs w:val="26"/>
            <w:rPrChange w:id="31208" w:author="Le Minh Nghia" w:date="2019-10-09T10:57:00Z">
              <w:rPr/>
            </w:rPrChange>
          </w:rPr>
          <w:t xml:space="preserve"> </w:t>
        </w:r>
        <w:proofErr w:type="spellStart"/>
        <w:r w:rsidRPr="00B41112">
          <w:rPr>
            <w:sz w:val="26"/>
            <w:szCs w:val="26"/>
            <w:rPrChange w:id="31209" w:author="Le Minh Nghia" w:date="2019-10-09T10:57:00Z">
              <w:rPr/>
            </w:rPrChange>
          </w:rPr>
          <w:t>cầu</w:t>
        </w:r>
        <w:proofErr w:type="spellEnd"/>
        <w:r w:rsidRPr="00B41112">
          <w:rPr>
            <w:sz w:val="26"/>
            <w:szCs w:val="26"/>
            <w:rPrChange w:id="31210" w:author="Le Minh Nghia" w:date="2019-10-09T10:57:00Z">
              <w:rPr/>
            </w:rPrChange>
          </w:rPr>
          <w:t xml:space="preserve"> </w:t>
        </w:r>
        <w:proofErr w:type="spellStart"/>
        <w:r w:rsidRPr="00B41112">
          <w:rPr>
            <w:sz w:val="26"/>
            <w:szCs w:val="26"/>
            <w:rPrChange w:id="31211" w:author="Le Minh Nghia" w:date="2019-10-09T10:57:00Z">
              <w:rPr/>
            </w:rPrChange>
          </w:rPr>
          <w:t>của</w:t>
        </w:r>
        <w:proofErr w:type="spellEnd"/>
        <w:r w:rsidRPr="00B41112">
          <w:rPr>
            <w:sz w:val="26"/>
            <w:szCs w:val="26"/>
            <w:rPrChange w:id="31212" w:author="Le Minh Nghia" w:date="2019-10-09T10:57:00Z">
              <w:rPr/>
            </w:rPrChange>
          </w:rPr>
          <w:t xml:space="preserve"> </w:t>
        </w:r>
        <w:proofErr w:type="spellStart"/>
        <w:r w:rsidRPr="00B41112">
          <w:rPr>
            <w:sz w:val="26"/>
            <w:szCs w:val="26"/>
            <w:rPrChange w:id="31213" w:author="Le Minh Nghia" w:date="2019-10-09T10:57:00Z">
              <w:rPr/>
            </w:rPrChange>
          </w:rPr>
          <w:t>đề</w:t>
        </w:r>
        <w:proofErr w:type="spellEnd"/>
        <w:r w:rsidRPr="00B41112">
          <w:rPr>
            <w:sz w:val="26"/>
            <w:szCs w:val="26"/>
            <w:rPrChange w:id="31214" w:author="Le Minh Nghia" w:date="2019-10-09T10:57:00Z">
              <w:rPr/>
            </w:rPrChange>
          </w:rPr>
          <w:t xml:space="preserve"> </w:t>
        </w:r>
        <w:proofErr w:type="spellStart"/>
        <w:r w:rsidRPr="00B41112">
          <w:rPr>
            <w:sz w:val="26"/>
            <w:szCs w:val="26"/>
            <w:rPrChange w:id="31215" w:author="Le Minh Nghia" w:date="2019-10-09T10:57:00Z">
              <w:rPr/>
            </w:rPrChange>
          </w:rPr>
          <w:t>tài</w:t>
        </w:r>
        <w:proofErr w:type="spellEnd"/>
      </w:ins>
    </w:p>
    <w:p w:rsidR="00B41112" w:rsidRPr="00B41112" w:rsidRDefault="00B41112" w:rsidP="00B41112">
      <w:pPr>
        <w:pStyle w:val="ListParagraph"/>
        <w:numPr>
          <w:ilvl w:val="0"/>
          <w:numId w:val="60"/>
        </w:numPr>
        <w:spacing w:before="120" w:after="0" w:line="264" w:lineRule="auto"/>
        <w:jc w:val="both"/>
        <w:rPr>
          <w:ins w:id="31216" w:author="Le Minh Nghia" w:date="2019-10-09T10:57:00Z"/>
          <w:sz w:val="26"/>
          <w:szCs w:val="26"/>
          <w:rPrChange w:id="31217" w:author="Le Minh Nghia" w:date="2019-10-09T10:57:00Z">
            <w:rPr>
              <w:ins w:id="31218" w:author="Le Minh Nghia" w:date="2019-10-09T10:57:00Z"/>
            </w:rPr>
          </w:rPrChange>
        </w:rPr>
      </w:pPr>
      <w:proofErr w:type="spellStart"/>
      <w:ins w:id="31219" w:author="Le Minh Nghia" w:date="2019-10-09T10:57:00Z">
        <w:r w:rsidRPr="00B41112">
          <w:rPr>
            <w:sz w:val="26"/>
            <w:szCs w:val="26"/>
            <w:rPrChange w:id="31220" w:author="Le Minh Nghia" w:date="2019-10-09T10:57:00Z">
              <w:rPr/>
            </w:rPrChange>
          </w:rPr>
          <w:t>Vận</w:t>
        </w:r>
        <w:proofErr w:type="spellEnd"/>
        <w:r w:rsidRPr="00B41112">
          <w:rPr>
            <w:sz w:val="26"/>
            <w:szCs w:val="26"/>
            <w:rPrChange w:id="31221" w:author="Le Minh Nghia" w:date="2019-10-09T10:57:00Z">
              <w:rPr/>
            </w:rPrChange>
          </w:rPr>
          <w:t xml:space="preserve"> </w:t>
        </w:r>
        <w:proofErr w:type="spellStart"/>
        <w:r w:rsidRPr="00B41112">
          <w:rPr>
            <w:sz w:val="26"/>
            <w:szCs w:val="26"/>
            <w:rPrChange w:id="31222" w:author="Le Minh Nghia" w:date="2019-10-09T10:57:00Z">
              <w:rPr/>
            </w:rPrChange>
          </w:rPr>
          <w:t>dụng</w:t>
        </w:r>
        <w:proofErr w:type="spellEnd"/>
        <w:r w:rsidRPr="00B41112">
          <w:rPr>
            <w:sz w:val="26"/>
            <w:szCs w:val="26"/>
            <w:rPrChange w:id="31223" w:author="Le Minh Nghia" w:date="2019-10-09T10:57:00Z">
              <w:rPr/>
            </w:rPrChange>
          </w:rPr>
          <w:t xml:space="preserve"> </w:t>
        </w:r>
        <w:proofErr w:type="spellStart"/>
        <w:r w:rsidRPr="00B41112">
          <w:rPr>
            <w:sz w:val="26"/>
            <w:szCs w:val="26"/>
            <w:rPrChange w:id="31224" w:author="Le Minh Nghia" w:date="2019-10-09T10:57:00Z">
              <w:rPr/>
            </w:rPrChange>
          </w:rPr>
          <w:t>lý</w:t>
        </w:r>
        <w:proofErr w:type="spellEnd"/>
        <w:r w:rsidRPr="00B41112">
          <w:rPr>
            <w:sz w:val="26"/>
            <w:szCs w:val="26"/>
            <w:rPrChange w:id="31225" w:author="Le Minh Nghia" w:date="2019-10-09T10:57:00Z">
              <w:rPr/>
            </w:rPrChange>
          </w:rPr>
          <w:t xml:space="preserve"> </w:t>
        </w:r>
        <w:proofErr w:type="spellStart"/>
        <w:r w:rsidRPr="00B41112">
          <w:rPr>
            <w:sz w:val="26"/>
            <w:szCs w:val="26"/>
            <w:rPrChange w:id="31226" w:author="Le Minh Nghia" w:date="2019-10-09T10:57:00Z">
              <w:rPr/>
            </w:rPrChange>
          </w:rPr>
          <w:t>thuyết</w:t>
        </w:r>
        <w:proofErr w:type="spellEnd"/>
        <w:r w:rsidRPr="00B41112">
          <w:rPr>
            <w:sz w:val="26"/>
            <w:szCs w:val="26"/>
            <w:rPrChange w:id="31227" w:author="Le Minh Nghia" w:date="2019-10-09T10:57:00Z">
              <w:rPr/>
            </w:rPrChange>
          </w:rPr>
          <w:t xml:space="preserve"> </w:t>
        </w:r>
        <w:proofErr w:type="spellStart"/>
        <w:r w:rsidRPr="00B41112">
          <w:rPr>
            <w:sz w:val="26"/>
            <w:szCs w:val="26"/>
            <w:rPrChange w:id="31228" w:author="Le Minh Nghia" w:date="2019-10-09T10:57:00Z">
              <w:rPr/>
            </w:rPrChange>
          </w:rPr>
          <w:t>đã</w:t>
        </w:r>
        <w:proofErr w:type="spellEnd"/>
        <w:r w:rsidRPr="00B41112">
          <w:rPr>
            <w:sz w:val="26"/>
            <w:szCs w:val="26"/>
            <w:rPrChange w:id="31229" w:author="Le Minh Nghia" w:date="2019-10-09T10:57:00Z">
              <w:rPr/>
            </w:rPrChange>
          </w:rPr>
          <w:t xml:space="preserve"> </w:t>
        </w:r>
        <w:proofErr w:type="spellStart"/>
        <w:r w:rsidRPr="00B41112">
          <w:rPr>
            <w:sz w:val="26"/>
            <w:szCs w:val="26"/>
            <w:rPrChange w:id="31230" w:author="Le Minh Nghia" w:date="2019-10-09T10:57:00Z">
              <w:rPr/>
            </w:rPrChange>
          </w:rPr>
          <w:t>được</w:t>
        </w:r>
        <w:proofErr w:type="spellEnd"/>
        <w:r w:rsidRPr="00B41112">
          <w:rPr>
            <w:sz w:val="26"/>
            <w:szCs w:val="26"/>
            <w:rPrChange w:id="31231" w:author="Le Minh Nghia" w:date="2019-10-09T10:57:00Z">
              <w:rPr/>
            </w:rPrChange>
          </w:rPr>
          <w:t xml:space="preserve"> </w:t>
        </w:r>
        <w:proofErr w:type="spellStart"/>
        <w:r w:rsidRPr="00B41112">
          <w:rPr>
            <w:sz w:val="26"/>
            <w:szCs w:val="26"/>
            <w:rPrChange w:id="31232" w:author="Le Minh Nghia" w:date="2019-10-09T10:57:00Z">
              <w:rPr/>
            </w:rPrChange>
          </w:rPr>
          <w:t>học</w:t>
        </w:r>
        <w:proofErr w:type="spellEnd"/>
        <w:r w:rsidRPr="00B41112">
          <w:rPr>
            <w:sz w:val="26"/>
            <w:szCs w:val="26"/>
            <w:rPrChange w:id="31233" w:author="Le Minh Nghia" w:date="2019-10-09T10:57:00Z">
              <w:rPr/>
            </w:rPrChange>
          </w:rPr>
          <w:t xml:space="preserve"> </w:t>
        </w:r>
        <w:proofErr w:type="spellStart"/>
        <w:r w:rsidRPr="00B41112">
          <w:rPr>
            <w:sz w:val="26"/>
            <w:szCs w:val="26"/>
            <w:rPrChange w:id="31234" w:author="Le Minh Nghia" w:date="2019-10-09T10:57:00Z">
              <w:rPr/>
            </w:rPrChange>
          </w:rPr>
          <w:t>giải</w:t>
        </w:r>
        <w:proofErr w:type="spellEnd"/>
        <w:r w:rsidRPr="00B41112">
          <w:rPr>
            <w:sz w:val="26"/>
            <w:szCs w:val="26"/>
            <w:rPrChange w:id="31235" w:author="Le Minh Nghia" w:date="2019-10-09T10:57:00Z">
              <w:rPr/>
            </w:rPrChange>
          </w:rPr>
          <w:t xml:space="preserve"> </w:t>
        </w:r>
        <w:proofErr w:type="spellStart"/>
        <w:r w:rsidRPr="00B41112">
          <w:rPr>
            <w:sz w:val="26"/>
            <w:szCs w:val="26"/>
            <w:rPrChange w:id="31236" w:author="Le Minh Nghia" w:date="2019-10-09T10:57:00Z">
              <w:rPr/>
            </w:rPrChange>
          </w:rPr>
          <w:t>quyết</w:t>
        </w:r>
        <w:proofErr w:type="spellEnd"/>
        <w:r w:rsidRPr="00B41112">
          <w:rPr>
            <w:sz w:val="26"/>
            <w:szCs w:val="26"/>
            <w:rPrChange w:id="31237" w:author="Le Minh Nghia" w:date="2019-10-09T10:57:00Z">
              <w:rPr/>
            </w:rPrChange>
          </w:rPr>
          <w:t xml:space="preserve"> </w:t>
        </w:r>
        <w:proofErr w:type="spellStart"/>
        <w:r w:rsidRPr="00B41112">
          <w:rPr>
            <w:sz w:val="26"/>
            <w:szCs w:val="26"/>
            <w:rPrChange w:id="31238" w:author="Le Minh Nghia" w:date="2019-10-09T10:57:00Z">
              <w:rPr/>
            </w:rPrChange>
          </w:rPr>
          <w:t>các</w:t>
        </w:r>
        <w:proofErr w:type="spellEnd"/>
        <w:r w:rsidRPr="00B41112">
          <w:rPr>
            <w:sz w:val="26"/>
            <w:szCs w:val="26"/>
            <w:rPrChange w:id="31239" w:author="Le Minh Nghia" w:date="2019-10-09T10:57:00Z">
              <w:rPr/>
            </w:rPrChange>
          </w:rPr>
          <w:t xml:space="preserve"> </w:t>
        </w:r>
        <w:proofErr w:type="spellStart"/>
        <w:r w:rsidRPr="00B41112">
          <w:rPr>
            <w:sz w:val="26"/>
            <w:szCs w:val="26"/>
            <w:rPrChange w:id="31240" w:author="Le Minh Nghia" w:date="2019-10-09T10:57:00Z">
              <w:rPr/>
            </w:rPrChange>
          </w:rPr>
          <w:t>vấn</w:t>
        </w:r>
        <w:proofErr w:type="spellEnd"/>
        <w:r w:rsidRPr="00B41112">
          <w:rPr>
            <w:sz w:val="26"/>
            <w:szCs w:val="26"/>
            <w:rPrChange w:id="31241" w:author="Le Minh Nghia" w:date="2019-10-09T10:57:00Z">
              <w:rPr/>
            </w:rPrChange>
          </w:rPr>
          <w:t xml:space="preserve"> </w:t>
        </w:r>
        <w:proofErr w:type="spellStart"/>
        <w:r w:rsidRPr="00B41112">
          <w:rPr>
            <w:sz w:val="26"/>
            <w:szCs w:val="26"/>
            <w:rPrChange w:id="31242" w:author="Le Minh Nghia" w:date="2019-10-09T10:57:00Z">
              <w:rPr/>
            </w:rPrChange>
          </w:rPr>
          <w:t>đề</w:t>
        </w:r>
        <w:proofErr w:type="spellEnd"/>
        <w:r w:rsidRPr="00B41112">
          <w:rPr>
            <w:sz w:val="26"/>
            <w:szCs w:val="26"/>
            <w:rPrChange w:id="31243" w:author="Le Minh Nghia" w:date="2019-10-09T10:57:00Z">
              <w:rPr/>
            </w:rPrChange>
          </w:rPr>
          <w:t xml:space="preserve"> </w:t>
        </w:r>
        <w:proofErr w:type="spellStart"/>
        <w:r w:rsidRPr="00B41112">
          <w:rPr>
            <w:sz w:val="26"/>
            <w:szCs w:val="26"/>
            <w:rPrChange w:id="31244" w:author="Le Minh Nghia" w:date="2019-10-09T10:57:00Z">
              <w:rPr/>
            </w:rPrChange>
          </w:rPr>
          <w:t>trong</w:t>
        </w:r>
        <w:proofErr w:type="spellEnd"/>
        <w:r w:rsidRPr="00B41112">
          <w:rPr>
            <w:sz w:val="26"/>
            <w:szCs w:val="26"/>
            <w:rPrChange w:id="31245" w:author="Le Minh Nghia" w:date="2019-10-09T10:57:00Z">
              <w:rPr/>
            </w:rPrChange>
          </w:rPr>
          <w:t xml:space="preserve"> </w:t>
        </w:r>
        <w:proofErr w:type="spellStart"/>
        <w:r w:rsidRPr="00B41112">
          <w:rPr>
            <w:sz w:val="26"/>
            <w:szCs w:val="26"/>
            <w:rPrChange w:id="31246" w:author="Le Minh Nghia" w:date="2019-10-09T10:57:00Z">
              <w:rPr/>
            </w:rPrChange>
          </w:rPr>
          <w:t>thực</w:t>
        </w:r>
        <w:proofErr w:type="spellEnd"/>
        <w:r w:rsidRPr="00B41112">
          <w:rPr>
            <w:sz w:val="26"/>
            <w:szCs w:val="26"/>
            <w:rPrChange w:id="31247" w:author="Le Minh Nghia" w:date="2019-10-09T10:57:00Z">
              <w:rPr/>
            </w:rPrChange>
          </w:rPr>
          <w:t xml:space="preserve"> </w:t>
        </w:r>
        <w:proofErr w:type="spellStart"/>
        <w:r w:rsidRPr="00B41112">
          <w:rPr>
            <w:sz w:val="26"/>
            <w:szCs w:val="26"/>
            <w:rPrChange w:id="31248" w:author="Le Minh Nghia" w:date="2019-10-09T10:57:00Z">
              <w:rPr/>
            </w:rPrChange>
          </w:rPr>
          <w:t>tế</w:t>
        </w:r>
        <w:proofErr w:type="spellEnd"/>
      </w:ins>
    </w:p>
    <w:p w:rsidR="00B41112" w:rsidRPr="00B41112" w:rsidRDefault="00B41112" w:rsidP="00B41112">
      <w:pPr>
        <w:pStyle w:val="ListParagraph"/>
        <w:numPr>
          <w:ilvl w:val="0"/>
          <w:numId w:val="60"/>
        </w:numPr>
        <w:spacing w:before="120" w:after="0" w:line="264" w:lineRule="auto"/>
        <w:jc w:val="both"/>
        <w:rPr>
          <w:ins w:id="31249" w:author="Le Minh Nghia" w:date="2019-10-09T10:57:00Z"/>
          <w:sz w:val="26"/>
          <w:szCs w:val="26"/>
          <w:rPrChange w:id="31250" w:author="Le Minh Nghia" w:date="2019-10-09T10:57:00Z">
            <w:rPr>
              <w:ins w:id="31251" w:author="Le Minh Nghia" w:date="2019-10-09T10:57:00Z"/>
            </w:rPr>
          </w:rPrChange>
        </w:rPr>
      </w:pPr>
      <w:proofErr w:type="spellStart"/>
      <w:ins w:id="31252" w:author="Le Minh Nghia" w:date="2019-10-09T10:57:00Z">
        <w:r w:rsidRPr="00B41112">
          <w:rPr>
            <w:sz w:val="26"/>
            <w:szCs w:val="26"/>
            <w:rPrChange w:id="31253" w:author="Le Minh Nghia" w:date="2019-10-09T10:57:00Z">
              <w:rPr/>
            </w:rPrChange>
          </w:rPr>
          <w:t>Giúp</w:t>
        </w:r>
        <w:proofErr w:type="spellEnd"/>
        <w:r w:rsidRPr="00B41112">
          <w:rPr>
            <w:sz w:val="26"/>
            <w:szCs w:val="26"/>
            <w:rPrChange w:id="31254" w:author="Le Minh Nghia" w:date="2019-10-09T10:57:00Z">
              <w:rPr/>
            </w:rPrChange>
          </w:rPr>
          <w:t xml:space="preserve"> </w:t>
        </w:r>
        <w:proofErr w:type="spellStart"/>
        <w:r w:rsidRPr="00B41112">
          <w:rPr>
            <w:sz w:val="26"/>
            <w:szCs w:val="26"/>
            <w:rPrChange w:id="31255" w:author="Le Minh Nghia" w:date="2019-10-09T10:57:00Z">
              <w:rPr/>
            </w:rPrChange>
          </w:rPr>
          <w:t>nâng</w:t>
        </w:r>
        <w:proofErr w:type="spellEnd"/>
        <w:r w:rsidRPr="00B41112">
          <w:rPr>
            <w:sz w:val="26"/>
            <w:szCs w:val="26"/>
            <w:rPrChange w:id="31256" w:author="Le Minh Nghia" w:date="2019-10-09T10:57:00Z">
              <w:rPr/>
            </w:rPrChange>
          </w:rPr>
          <w:t xml:space="preserve"> </w:t>
        </w:r>
        <w:proofErr w:type="spellStart"/>
        <w:r w:rsidRPr="00B41112">
          <w:rPr>
            <w:sz w:val="26"/>
            <w:szCs w:val="26"/>
            <w:rPrChange w:id="31257" w:author="Le Minh Nghia" w:date="2019-10-09T10:57:00Z">
              <w:rPr/>
            </w:rPrChange>
          </w:rPr>
          <w:t>cao</w:t>
        </w:r>
        <w:proofErr w:type="spellEnd"/>
        <w:r w:rsidRPr="00B41112">
          <w:rPr>
            <w:sz w:val="26"/>
            <w:szCs w:val="26"/>
            <w:rPrChange w:id="31258" w:author="Le Minh Nghia" w:date="2019-10-09T10:57:00Z">
              <w:rPr/>
            </w:rPrChange>
          </w:rPr>
          <w:t xml:space="preserve"> </w:t>
        </w:r>
        <w:proofErr w:type="spellStart"/>
        <w:r w:rsidRPr="00B41112">
          <w:rPr>
            <w:sz w:val="26"/>
            <w:szCs w:val="26"/>
            <w:rPrChange w:id="31259" w:author="Le Minh Nghia" w:date="2019-10-09T10:57:00Z">
              <w:rPr/>
            </w:rPrChange>
          </w:rPr>
          <w:t>khả</w:t>
        </w:r>
        <w:proofErr w:type="spellEnd"/>
        <w:r w:rsidRPr="00B41112">
          <w:rPr>
            <w:sz w:val="26"/>
            <w:szCs w:val="26"/>
            <w:rPrChange w:id="31260" w:author="Le Minh Nghia" w:date="2019-10-09T10:57:00Z">
              <w:rPr/>
            </w:rPrChange>
          </w:rPr>
          <w:t xml:space="preserve"> </w:t>
        </w:r>
        <w:proofErr w:type="spellStart"/>
        <w:r w:rsidRPr="00B41112">
          <w:rPr>
            <w:sz w:val="26"/>
            <w:szCs w:val="26"/>
            <w:rPrChange w:id="31261" w:author="Le Minh Nghia" w:date="2019-10-09T10:57:00Z">
              <w:rPr/>
            </w:rPrChange>
          </w:rPr>
          <w:t>năng</w:t>
        </w:r>
        <w:proofErr w:type="spellEnd"/>
        <w:r w:rsidRPr="00B41112">
          <w:rPr>
            <w:sz w:val="26"/>
            <w:szCs w:val="26"/>
            <w:rPrChange w:id="31262" w:author="Le Minh Nghia" w:date="2019-10-09T10:57:00Z">
              <w:rPr/>
            </w:rPrChange>
          </w:rPr>
          <w:t xml:space="preserve"> </w:t>
        </w:r>
        <w:proofErr w:type="spellStart"/>
        <w:r w:rsidRPr="00B41112">
          <w:rPr>
            <w:sz w:val="26"/>
            <w:szCs w:val="26"/>
            <w:rPrChange w:id="31263" w:author="Le Minh Nghia" w:date="2019-10-09T10:57:00Z">
              <w:rPr/>
            </w:rPrChange>
          </w:rPr>
          <w:t>sáng</w:t>
        </w:r>
        <w:proofErr w:type="spellEnd"/>
        <w:r w:rsidRPr="00B41112">
          <w:rPr>
            <w:sz w:val="26"/>
            <w:szCs w:val="26"/>
            <w:rPrChange w:id="31264" w:author="Le Minh Nghia" w:date="2019-10-09T10:57:00Z">
              <w:rPr/>
            </w:rPrChange>
          </w:rPr>
          <w:t xml:space="preserve"> </w:t>
        </w:r>
        <w:proofErr w:type="spellStart"/>
        <w:r w:rsidRPr="00B41112">
          <w:rPr>
            <w:sz w:val="26"/>
            <w:szCs w:val="26"/>
            <w:rPrChange w:id="31265" w:author="Le Minh Nghia" w:date="2019-10-09T10:57:00Z">
              <w:rPr/>
            </w:rPrChange>
          </w:rPr>
          <w:t>tạo</w:t>
        </w:r>
        <w:proofErr w:type="spellEnd"/>
        <w:r w:rsidRPr="00B41112">
          <w:rPr>
            <w:sz w:val="26"/>
            <w:szCs w:val="26"/>
            <w:rPrChange w:id="31266" w:author="Le Minh Nghia" w:date="2019-10-09T10:57:00Z">
              <w:rPr/>
            </w:rPrChange>
          </w:rPr>
          <w:t xml:space="preserve"> </w:t>
        </w:r>
        <w:proofErr w:type="spellStart"/>
        <w:r w:rsidRPr="00B41112">
          <w:rPr>
            <w:sz w:val="26"/>
            <w:szCs w:val="26"/>
            <w:rPrChange w:id="31267" w:author="Le Minh Nghia" w:date="2019-10-09T10:57:00Z">
              <w:rPr/>
            </w:rPrChange>
          </w:rPr>
          <w:t>tư</w:t>
        </w:r>
        <w:proofErr w:type="spellEnd"/>
        <w:r w:rsidRPr="00B41112">
          <w:rPr>
            <w:sz w:val="26"/>
            <w:szCs w:val="26"/>
            <w:rPrChange w:id="31268" w:author="Le Minh Nghia" w:date="2019-10-09T10:57:00Z">
              <w:rPr/>
            </w:rPrChange>
          </w:rPr>
          <w:t xml:space="preserve"> </w:t>
        </w:r>
        <w:proofErr w:type="spellStart"/>
        <w:r w:rsidRPr="00B41112">
          <w:rPr>
            <w:sz w:val="26"/>
            <w:szCs w:val="26"/>
            <w:rPrChange w:id="31269" w:author="Le Minh Nghia" w:date="2019-10-09T10:57:00Z">
              <w:rPr/>
            </w:rPrChange>
          </w:rPr>
          <w:t>duy</w:t>
        </w:r>
        <w:proofErr w:type="spellEnd"/>
        <w:r w:rsidRPr="00B41112">
          <w:rPr>
            <w:sz w:val="26"/>
            <w:szCs w:val="26"/>
            <w:rPrChange w:id="31270" w:author="Le Minh Nghia" w:date="2019-10-09T10:57:00Z">
              <w:rPr/>
            </w:rPrChange>
          </w:rPr>
          <w:t xml:space="preserve"> </w:t>
        </w:r>
        <w:proofErr w:type="spellStart"/>
        <w:r w:rsidRPr="00B41112">
          <w:rPr>
            <w:sz w:val="26"/>
            <w:szCs w:val="26"/>
            <w:rPrChange w:id="31271" w:author="Le Minh Nghia" w:date="2019-10-09T10:57:00Z">
              <w:rPr/>
            </w:rPrChange>
          </w:rPr>
          <w:t>lập</w:t>
        </w:r>
        <w:proofErr w:type="spellEnd"/>
        <w:r w:rsidRPr="00B41112">
          <w:rPr>
            <w:sz w:val="26"/>
            <w:szCs w:val="26"/>
            <w:rPrChange w:id="31272" w:author="Le Minh Nghia" w:date="2019-10-09T10:57:00Z">
              <w:rPr/>
            </w:rPrChange>
          </w:rPr>
          <w:t xml:space="preserve"> </w:t>
        </w:r>
        <w:proofErr w:type="spellStart"/>
        <w:r w:rsidRPr="00B41112">
          <w:rPr>
            <w:sz w:val="26"/>
            <w:szCs w:val="26"/>
            <w:rPrChange w:id="31273" w:author="Le Minh Nghia" w:date="2019-10-09T10:57:00Z">
              <w:rPr/>
            </w:rPrChange>
          </w:rPr>
          <w:t>trình</w:t>
        </w:r>
        <w:proofErr w:type="spellEnd"/>
      </w:ins>
    </w:p>
    <w:p w:rsidR="00B41112" w:rsidRPr="00B41112" w:rsidRDefault="00B41112" w:rsidP="00B41112">
      <w:pPr>
        <w:pStyle w:val="ListParagraph"/>
        <w:numPr>
          <w:ilvl w:val="0"/>
          <w:numId w:val="60"/>
        </w:numPr>
        <w:spacing w:before="120" w:after="0" w:line="264" w:lineRule="auto"/>
        <w:jc w:val="both"/>
        <w:rPr>
          <w:ins w:id="31274" w:author="Le Minh Nghia" w:date="2019-10-09T10:57:00Z"/>
          <w:sz w:val="26"/>
          <w:szCs w:val="26"/>
          <w:rPrChange w:id="31275" w:author="Le Minh Nghia" w:date="2019-10-09T10:57:00Z">
            <w:rPr>
              <w:ins w:id="31276" w:author="Le Minh Nghia" w:date="2019-10-09T10:57:00Z"/>
            </w:rPr>
          </w:rPrChange>
        </w:rPr>
      </w:pPr>
      <w:proofErr w:type="spellStart"/>
      <w:ins w:id="31277" w:author="Le Minh Nghia" w:date="2019-10-09T10:57:00Z">
        <w:r w:rsidRPr="00B41112">
          <w:rPr>
            <w:sz w:val="26"/>
            <w:szCs w:val="26"/>
            <w:rPrChange w:id="31278" w:author="Le Minh Nghia" w:date="2019-10-09T10:57:00Z">
              <w:rPr/>
            </w:rPrChange>
          </w:rPr>
          <w:t>Đúc</w:t>
        </w:r>
        <w:proofErr w:type="spellEnd"/>
        <w:r w:rsidRPr="00B41112">
          <w:rPr>
            <w:sz w:val="26"/>
            <w:szCs w:val="26"/>
            <w:rPrChange w:id="31279" w:author="Le Minh Nghia" w:date="2019-10-09T10:57:00Z">
              <w:rPr/>
            </w:rPrChange>
          </w:rPr>
          <w:t xml:space="preserve"> </w:t>
        </w:r>
        <w:proofErr w:type="spellStart"/>
        <w:r w:rsidRPr="00B41112">
          <w:rPr>
            <w:sz w:val="26"/>
            <w:szCs w:val="26"/>
            <w:rPrChange w:id="31280" w:author="Le Minh Nghia" w:date="2019-10-09T10:57:00Z">
              <w:rPr/>
            </w:rPrChange>
          </w:rPr>
          <w:t>kết</w:t>
        </w:r>
        <w:proofErr w:type="spellEnd"/>
        <w:r w:rsidRPr="00B41112">
          <w:rPr>
            <w:sz w:val="26"/>
            <w:szCs w:val="26"/>
            <w:rPrChange w:id="31281" w:author="Le Minh Nghia" w:date="2019-10-09T10:57:00Z">
              <w:rPr/>
            </w:rPrChange>
          </w:rPr>
          <w:t xml:space="preserve"> </w:t>
        </w:r>
        <w:proofErr w:type="spellStart"/>
        <w:r w:rsidRPr="00B41112">
          <w:rPr>
            <w:sz w:val="26"/>
            <w:szCs w:val="26"/>
            <w:rPrChange w:id="31282" w:author="Le Minh Nghia" w:date="2019-10-09T10:57:00Z">
              <w:rPr/>
            </w:rPrChange>
          </w:rPr>
          <w:t>được</w:t>
        </w:r>
        <w:proofErr w:type="spellEnd"/>
        <w:r w:rsidRPr="00B41112">
          <w:rPr>
            <w:sz w:val="26"/>
            <w:szCs w:val="26"/>
            <w:rPrChange w:id="31283" w:author="Le Minh Nghia" w:date="2019-10-09T10:57:00Z">
              <w:rPr/>
            </w:rPrChange>
          </w:rPr>
          <w:t xml:space="preserve"> </w:t>
        </w:r>
        <w:proofErr w:type="spellStart"/>
        <w:r w:rsidRPr="00B41112">
          <w:rPr>
            <w:sz w:val="26"/>
            <w:szCs w:val="26"/>
            <w:rPrChange w:id="31284" w:author="Le Minh Nghia" w:date="2019-10-09T10:57:00Z">
              <w:rPr/>
            </w:rPrChange>
          </w:rPr>
          <w:t>kinh</w:t>
        </w:r>
        <w:proofErr w:type="spellEnd"/>
        <w:r w:rsidRPr="00B41112">
          <w:rPr>
            <w:sz w:val="26"/>
            <w:szCs w:val="26"/>
            <w:rPrChange w:id="31285" w:author="Le Minh Nghia" w:date="2019-10-09T10:57:00Z">
              <w:rPr/>
            </w:rPrChange>
          </w:rPr>
          <w:t xml:space="preserve"> </w:t>
        </w:r>
        <w:proofErr w:type="spellStart"/>
        <w:r w:rsidRPr="00B41112">
          <w:rPr>
            <w:sz w:val="26"/>
            <w:szCs w:val="26"/>
            <w:rPrChange w:id="31286" w:author="Le Minh Nghia" w:date="2019-10-09T10:57:00Z">
              <w:rPr/>
            </w:rPrChange>
          </w:rPr>
          <w:t>nghiệm</w:t>
        </w:r>
        <w:proofErr w:type="spellEnd"/>
        <w:r w:rsidRPr="00B41112">
          <w:rPr>
            <w:sz w:val="26"/>
            <w:szCs w:val="26"/>
            <w:rPrChange w:id="31287" w:author="Le Minh Nghia" w:date="2019-10-09T10:57:00Z">
              <w:rPr/>
            </w:rPrChange>
          </w:rPr>
          <w:t xml:space="preserve"> </w:t>
        </w:r>
        <w:proofErr w:type="spellStart"/>
        <w:r w:rsidRPr="00B41112">
          <w:rPr>
            <w:sz w:val="26"/>
            <w:szCs w:val="26"/>
            <w:rPrChange w:id="31288" w:author="Le Minh Nghia" w:date="2019-10-09T10:57:00Z">
              <w:rPr/>
            </w:rPrChange>
          </w:rPr>
          <w:t>cho</w:t>
        </w:r>
        <w:proofErr w:type="spellEnd"/>
        <w:r w:rsidRPr="00B41112">
          <w:rPr>
            <w:sz w:val="26"/>
            <w:szCs w:val="26"/>
            <w:rPrChange w:id="31289" w:author="Le Minh Nghia" w:date="2019-10-09T10:57:00Z">
              <w:rPr/>
            </w:rPrChange>
          </w:rPr>
          <w:t xml:space="preserve"> </w:t>
        </w:r>
        <w:proofErr w:type="spellStart"/>
        <w:r w:rsidRPr="00B41112">
          <w:rPr>
            <w:sz w:val="26"/>
            <w:szCs w:val="26"/>
            <w:rPrChange w:id="31290" w:author="Le Minh Nghia" w:date="2019-10-09T10:57:00Z">
              <w:rPr/>
            </w:rPrChange>
          </w:rPr>
          <w:t>quá</w:t>
        </w:r>
        <w:proofErr w:type="spellEnd"/>
        <w:r w:rsidRPr="00B41112">
          <w:rPr>
            <w:sz w:val="26"/>
            <w:szCs w:val="26"/>
            <w:rPrChange w:id="31291" w:author="Le Minh Nghia" w:date="2019-10-09T10:57:00Z">
              <w:rPr/>
            </w:rPrChange>
          </w:rPr>
          <w:t xml:space="preserve"> </w:t>
        </w:r>
        <w:proofErr w:type="spellStart"/>
        <w:r w:rsidRPr="00B41112">
          <w:rPr>
            <w:sz w:val="26"/>
            <w:szCs w:val="26"/>
            <w:rPrChange w:id="31292" w:author="Le Minh Nghia" w:date="2019-10-09T10:57:00Z">
              <w:rPr/>
            </w:rPrChange>
          </w:rPr>
          <w:t>trình</w:t>
        </w:r>
        <w:proofErr w:type="spellEnd"/>
        <w:r w:rsidRPr="00B41112">
          <w:rPr>
            <w:sz w:val="26"/>
            <w:szCs w:val="26"/>
            <w:rPrChange w:id="31293" w:author="Le Minh Nghia" w:date="2019-10-09T10:57:00Z">
              <w:rPr/>
            </w:rPrChange>
          </w:rPr>
          <w:t xml:space="preserve"> </w:t>
        </w:r>
        <w:proofErr w:type="spellStart"/>
        <w:r w:rsidRPr="00B41112">
          <w:rPr>
            <w:sz w:val="26"/>
            <w:szCs w:val="26"/>
            <w:rPrChange w:id="31294" w:author="Le Minh Nghia" w:date="2019-10-09T10:57:00Z">
              <w:rPr/>
            </w:rPrChange>
          </w:rPr>
          <w:t>thực</w:t>
        </w:r>
        <w:proofErr w:type="spellEnd"/>
        <w:r w:rsidRPr="00B41112">
          <w:rPr>
            <w:sz w:val="26"/>
            <w:szCs w:val="26"/>
            <w:rPrChange w:id="31295" w:author="Le Minh Nghia" w:date="2019-10-09T10:57:00Z">
              <w:rPr/>
            </w:rPrChange>
          </w:rPr>
          <w:t xml:space="preserve"> </w:t>
        </w:r>
        <w:proofErr w:type="spellStart"/>
        <w:r w:rsidRPr="00B41112">
          <w:rPr>
            <w:sz w:val="26"/>
            <w:szCs w:val="26"/>
            <w:rPrChange w:id="31296" w:author="Le Minh Nghia" w:date="2019-10-09T10:57:00Z">
              <w:rPr/>
            </w:rPrChange>
          </w:rPr>
          <w:t>hiện</w:t>
        </w:r>
        <w:proofErr w:type="spellEnd"/>
        <w:r w:rsidRPr="00B41112">
          <w:rPr>
            <w:sz w:val="26"/>
            <w:szCs w:val="26"/>
            <w:rPrChange w:id="31297" w:author="Le Minh Nghia" w:date="2019-10-09T10:57:00Z">
              <w:rPr/>
            </w:rPrChange>
          </w:rPr>
          <w:t xml:space="preserve"> </w:t>
        </w:r>
        <w:proofErr w:type="spellStart"/>
        <w:r w:rsidRPr="00B41112">
          <w:rPr>
            <w:sz w:val="26"/>
            <w:szCs w:val="26"/>
            <w:rPrChange w:id="31298" w:author="Le Minh Nghia" w:date="2019-10-09T10:57:00Z">
              <w:rPr/>
            </w:rPrChange>
          </w:rPr>
          <w:t>đề</w:t>
        </w:r>
        <w:proofErr w:type="spellEnd"/>
        <w:r w:rsidRPr="00B41112">
          <w:rPr>
            <w:sz w:val="26"/>
            <w:szCs w:val="26"/>
            <w:rPrChange w:id="31299" w:author="Le Minh Nghia" w:date="2019-10-09T10:57:00Z">
              <w:rPr/>
            </w:rPrChange>
          </w:rPr>
          <w:t xml:space="preserve"> </w:t>
        </w:r>
        <w:proofErr w:type="spellStart"/>
        <w:r w:rsidRPr="00B41112">
          <w:rPr>
            <w:sz w:val="26"/>
            <w:szCs w:val="26"/>
            <w:rPrChange w:id="31300" w:author="Le Minh Nghia" w:date="2019-10-09T10:57:00Z">
              <w:rPr/>
            </w:rPrChange>
          </w:rPr>
          <w:t>tài</w:t>
        </w:r>
        <w:proofErr w:type="spellEnd"/>
      </w:ins>
    </w:p>
    <w:p w:rsidR="00B41112" w:rsidRPr="00B41112" w:rsidRDefault="00B41112" w:rsidP="00B41112">
      <w:pPr>
        <w:pStyle w:val="ListParagraph"/>
        <w:numPr>
          <w:ilvl w:val="0"/>
          <w:numId w:val="60"/>
        </w:numPr>
        <w:spacing w:before="120" w:after="0" w:line="264" w:lineRule="auto"/>
        <w:jc w:val="both"/>
        <w:rPr>
          <w:ins w:id="31301" w:author="Le Minh Nghia" w:date="2019-10-09T10:57:00Z"/>
          <w:sz w:val="26"/>
          <w:szCs w:val="26"/>
          <w:rPrChange w:id="31302" w:author="Le Minh Nghia" w:date="2019-10-09T10:57:00Z">
            <w:rPr>
              <w:ins w:id="31303" w:author="Le Minh Nghia" w:date="2019-10-09T10:57:00Z"/>
            </w:rPr>
          </w:rPrChange>
        </w:rPr>
      </w:pPr>
      <w:proofErr w:type="spellStart"/>
      <w:ins w:id="31304" w:author="Le Minh Nghia" w:date="2019-10-09T10:57:00Z">
        <w:r w:rsidRPr="00B41112">
          <w:rPr>
            <w:sz w:val="26"/>
            <w:szCs w:val="26"/>
            <w:rPrChange w:id="31305" w:author="Le Minh Nghia" w:date="2019-10-09T10:57:00Z">
              <w:rPr/>
            </w:rPrChange>
          </w:rPr>
          <w:t>Tạo</w:t>
        </w:r>
        <w:proofErr w:type="spellEnd"/>
        <w:r w:rsidRPr="00B41112">
          <w:rPr>
            <w:sz w:val="26"/>
            <w:szCs w:val="26"/>
            <w:rPrChange w:id="31306" w:author="Le Minh Nghia" w:date="2019-10-09T10:57:00Z">
              <w:rPr/>
            </w:rPrChange>
          </w:rPr>
          <w:t xml:space="preserve"> ra </w:t>
        </w:r>
        <w:proofErr w:type="spellStart"/>
        <w:r w:rsidRPr="00B41112">
          <w:rPr>
            <w:sz w:val="26"/>
            <w:szCs w:val="26"/>
            <w:rPrChange w:id="31307" w:author="Le Minh Nghia" w:date="2019-10-09T10:57:00Z">
              <w:rPr/>
            </w:rPrChange>
          </w:rPr>
          <w:t>hướng</w:t>
        </w:r>
        <w:proofErr w:type="spellEnd"/>
        <w:r w:rsidRPr="00B41112">
          <w:rPr>
            <w:sz w:val="26"/>
            <w:szCs w:val="26"/>
            <w:rPrChange w:id="31308" w:author="Le Minh Nghia" w:date="2019-10-09T10:57:00Z">
              <w:rPr/>
            </w:rPrChange>
          </w:rPr>
          <w:t xml:space="preserve"> </w:t>
        </w:r>
        <w:proofErr w:type="spellStart"/>
        <w:r w:rsidRPr="00B41112">
          <w:rPr>
            <w:sz w:val="26"/>
            <w:szCs w:val="26"/>
            <w:rPrChange w:id="31309" w:author="Le Minh Nghia" w:date="2019-10-09T10:57:00Z">
              <w:rPr/>
            </w:rPrChange>
          </w:rPr>
          <w:t>phát</w:t>
        </w:r>
        <w:proofErr w:type="spellEnd"/>
        <w:r w:rsidRPr="00B41112">
          <w:rPr>
            <w:sz w:val="26"/>
            <w:szCs w:val="26"/>
            <w:rPrChange w:id="31310" w:author="Le Minh Nghia" w:date="2019-10-09T10:57:00Z">
              <w:rPr/>
            </w:rPrChange>
          </w:rPr>
          <w:t xml:space="preserve"> </w:t>
        </w:r>
        <w:proofErr w:type="spellStart"/>
        <w:r w:rsidRPr="00B41112">
          <w:rPr>
            <w:sz w:val="26"/>
            <w:szCs w:val="26"/>
            <w:rPrChange w:id="31311" w:author="Le Minh Nghia" w:date="2019-10-09T10:57:00Z">
              <w:rPr/>
            </w:rPrChange>
          </w:rPr>
          <w:t>triển</w:t>
        </w:r>
        <w:proofErr w:type="spellEnd"/>
        <w:r w:rsidRPr="00B41112">
          <w:rPr>
            <w:sz w:val="26"/>
            <w:szCs w:val="26"/>
            <w:rPrChange w:id="31312" w:author="Le Minh Nghia" w:date="2019-10-09T10:57:00Z">
              <w:rPr/>
            </w:rPrChange>
          </w:rPr>
          <w:t xml:space="preserve"> </w:t>
        </w:r>
        <w:proofErr w:type="spellStart"/>
        <w:r w:rsidRPr="00B41112">
          <w:rPr>
            <w:sz w:val="26"/>
            <w:szCs w:val="26"/>
            <w:rPrChange w:id="31313" w:author="Le Minh Nghia" w:date="2019-10-09T10:57:00Z">
              <w:rPr/>
            </w:rPrChange>
          </w:rPr>
          <w:t>và</w:t>
        </w:r>
        <w:proofErr w:type="spellEnd"/>
        <w:r w:rsidRPr="00B41112">
          <w:rPr>
            <w:sz w:val="26"/>
            <w:szCs w:val="26"/>
            <w:rPrChange w:id="31314" w:author="Le Minh Nghia" w:date="2019-10-09T10:57:00Z">
              <w:rPr/>
            </w:rPrChange>
          </w:rPr>
          <w:t xml:space="preserve"> </w:t>
        </w:r>
        <w:proofErr w:type="spellStart"/>
        <w:r w:rsidRPr="00B41112">
          <w:rPr>
            <w:sz w:val="26"/>
            <w:szCs w:val="26"/>
            <w:rPrChange w:id="31315" w:author="Le Minh Nghia" w:date="2019-10-09T10:57:00Z">
              <w:rPr/>
            </w:rPrChange>
          </w:rPr>
          <w:t>hoàn</w:t>
        </w:r>
        <w:proofErr w:type="spellEnd"/>
        <w:r w:rsidRPr="00B41112">
          <w:rPr>
            <w:sz w:val="26"/>
            <w:szCs w:val="26"/>
            <w:rPrChange w:id="31316" w:author="Le Minh Nghia" w:date="2019-10-09T10:57:00Z">
              <w:rPr/>
            </w:rPrChange>
          </w:rPr>
          <w:t xml:space="preserve"> </w:t>
        </w:r>
        <w:proofErr w:type="spellStart"/>
        <w:r w:rsidRPr="00B41112">
          <w:rPr>
            <w:sz w:val="26"/>
            <w:szCs w:val="26"/>
            <w:rPrChange w:id="31317" w:author="Le Minh Nghia" w:date="2019-10-09T10:57:00Z">
              <w:rPr/>
            </w:rPrChange>
          </w:rPr>
          <w:t>thiện</w:t>
        </w:r>
        <w:proofErr w:type="spellEnd"/>
        <w:r w:rsidRPr="00B41112">
          <w:rPr>
            <w:sz w:val="26"/>
            <w:szCs w:val="26"/>
            <w:rPrChange w:id="31318" w:author="Le Minh Nghia" w:date="2019-10-09T10:57:00Z">
              <w:rPr/>
            </w:rPrChange>
          </w:rPr>
          <w:t xml:space="preserve"> </w:t>
        </w:r>
        <w:proofErr w:type="spellStart"/>
        <w:r w:rsidRPr="00B41112">
          <w:rPr>
            <w:sz w:val="26"/>
            <w:szCs w:val="26"/>
            <w:rPrChange w:id="31319" w:author="Le Minh Nghia" w:date="2019-10-09T10:57:00Z">
              <w:rPr/>
            </w:rPrChange>
          </w:rPr>
          <w:t>cho</w:t>
        </w:r>
        <w:proofErr w:type="spellEnd"/>
        <w:r w:rsidRPr="00B41112">
          <w:rPr>
            <w:sz w:val="26"/>
            <w:szCs w:val="26"/>
            <w:rPrChange w:id="31320" w:author="Le Minh Nghia" w:date="2019-10-09T10:57:00Z">
              <w:rPr/>
            </w:rPrChange>
          </w:rPr>
          <w:t xml:space="preserve"> </w:t>
        </w:r>
        <w:proofErr w:type="spellStart"/>
        <w:r w:rsidRPr="00B41112">
          <w:rPr>
            <w:sz w:val="26"/>
            <w:szCs w:val="26"/>
            <w:rPrChange w:id="31321" w:author="Le Minh Nghia" w:date="2019-10-09T10:57:00Z">
              <w:rPr/>
            </w:rPrChange>
          </w:rPr>
          <w:t>các</w:t>
        </w:r>
        <w:proofErr w:type="spellEnd"/>
        <w:r w:rsidRPr="00B41112">
          <w:rPr>
            <w:sz w:val="26"/>
            <w:szCs w:val="26"/>
            <w:rPrChange w:id="31322" w:author="Le Minh Nghia" w:date="2019-10-09T10:57:00Z">
              <w:rPr/>
            </w:rPrChange>
          </w:rPr>
          <w:t xml:space="preserve"> </w:t>
        </w:r>
        <w:proofErr w:type="spellStart"/>
        <w:r w:rsidRPr="00B41112">
          <w:rPr>
            <w:sz w:val="26"/>
            <w:szCs w:val="26"/>
            <w:rPrChange w:id="31323" w:author="Le Minh Nghia" w:date="2019-10-09T10:57:00Z">
              <w:rPr/>
            </w:rPrChange>
          </w:rPr>
          <w:t>đề</w:t>
        </w:r>
        <w:proofErr w:type="spellEnd"/>
        <w:r w:rsidRPr="00B41112">
          <w:rPr>
            <w:sz w:val="26"/>
            <w:szCs w:val="26"/>
            <w:rPrChange w:id="31324" w:author="Le Minh Nghia" w:date="2019-10-09T10:57:00Z">
              <w:rPr/>
            </w:rPrChange>
          </w:rPr>
          <w:t xml:space="preserve"> </w:t>
        </w:r>
        <w:proofErr w:type="spellStart"/>
        <w:r w:rsidRPr="00B41112">
          <w:rPr>
            <w:sz w:val="26"/>
            <w:szCs w:val="26"/>
            <w:rPrChange w:id="31325" w:author="Le Minh Nghia" w:date="2019-10-09T10:57:00Z">
              <w:rPr/>
            </w:rPrChange>
          </w:rPr>
          <w:t>tài</w:t>
        </w:r>
        <w:proofErr w:type="spellEnd"/>
        <w:r w:rsidRPr="00B41112">
          <w:rPr>
            <w:sz w:val="26"/>
            <w:szCs w:val="26"/>
            <w:rPrChange w:id="31326" w:author="Le Minh Nghia" w:date="2019-10-09T10:57:00Z">
              <w:rPr/>
            </w:rPrChange>
          </w:rPr>
          <w:t xml:space="preserve"> </w:t>
        </w:r>
        <w:proofErr w:type="spellStart"/>
        <w:r w:rsidRPr="00B41112">
          <w:rPr>
            <w:sz w:val="26"/>
            <w:szCs w:val="26"/>
            <w:rPrChange w:id="31327" w:author="Le Minh Nghia" w:date="2019-10-09T10:57:00Z">
              <w:rPr/>
            </w:rPrChange>
          </w:rPr>
          <w:t>sắp</w:t>
        </w:r>
        <w:proofErr w:type="spellEnd"/>
        <w:r w:rsidRPr="00B41112">
          <w:rPr>
            <w:sz w:val="26"/>
            <w:szCs w:val="26"/>
            <w:rPrChange w:id="31328" w:author="Le Minh Nghia" w:date="2019-10-09T10:57:00Z">
              <w:rPr/>
            </w:rPrChange>
          </w:rPr>
          <w:t xml:space="preserve"> </w:t>
        </w:r>
        <w:proofErr w:type="spellStart"/>
        <w:r w:rsidRPr="00B41112">
          <w:rPr>
            <w:sz w:val="26"/>
            <w:szCs w:val="26"/>
            <w:rPrChange w:id="31329" w:author="Le Minh Nghia" w:date="2019-10-09T10:57:00Z">
              <w:rPr/>
            </w:rPrChange>
          </w:rPr>
          <w:t>tới</w:t>
        </w:r>
        <w:proofErr w:type="spellEnd"/>
        <w:r w:rsidRPr="00B41112">
          <w:rPr>
            <w:sz w:val="26"/>
            <w:szCs w:val="26"/>
            <w:rPrChange w:id="31330" w:author="Le Minh Nghia" w:date="2019-10-09T10:57:00Z">
              <w:rPr/>
            </w:rPrChange>
          </w:rPr>
          <w:t xml:space="preserve"> </w:t>
        </w:r>
        <w:proofErr w:type="spellStart"/>
        <w:r w:rsidRPr="00B41112">
          <w:rPr>
            <w:sz w:val="26"/>
            <w:szCs w:val="26"/>
            <w:rPrChange w:id="31331" w:author="Le Minh Nghia" w:date="2019-10-09T10:57:00Z">
              <w:rPr/>
            </w:rPrChange>
          </w:rPr>
          <w:t>có</w:t>
        </w:r>
        <w:proofErr w:type="spellEnd"/>
        <w:r w:rsidRPr="00B41112">
          <w:rPr>
            <w:sz w:val="26"/>
            <w:szCs w:val="26"/>
            <w:rPrChange w:id="31332" w:author="Le Minh Nghia" w:date="2019-10-09T10:57:00Z">
              <w:rPr/>
            </w:rPrChange>
          </w:rPr>
          <w:t xml:space="preserve"> </w:t>
        </w:r>
        <w:proofErr w:type="spellStart"/>
        <w:r w:rsidRPr="00B41112">
          <w:rPr>
            <w:sz w:val="26"/>
            <w:szCs w:val="26"/>
            <w:rPrChange w:id="31333" w:author="Le Minh Nghia" w:date="2019-10-09T10:57:00Z">
              <w:rPr/>
            </w:rPrChange>
          </w:rPr>
          <w:t>liên</w:t>
        </w:r>
        <w:proofErr w:type="spellEnd"/>
        <w:r w:rsidRPr="00B41112">
          <w:rPr>
            <w:sz w:val="26"/>
            <w:szCs w:val="26"/>
            <w:rPrChange w:id="31334" w:author="Le Minh Nghia" w:date="2019-10-09T10:57:00Z">
              <w:rPr/>
            </w:rPrChange>
          </w:rPr>
          <w:t xml:space="preserve"> </w:t>
        </w:r>
        <w:proofErr w:type="spellStart"/>
        <w:r w:rsidRPr="00B41112">
          <w:rPr>
            <w:sz w:val="26"/>
            <w:szCs w:val="26"/>
            <w:rPrChange w:id="31335" w:author="Le Minh Nghia" w:date="2019-10-09T10:57:00Z">
              <w:rPr/>
            </w:rPrChange>
          </w:rPr>
          <w:t>quan</w:t>
        </w:r>
        <w:proofErr w:type="spellEnd"/>
      </w:ins>
    </w:p>
    <w:p w:rsidR="00B41112" w:rsidRPr="00B41112" w:rsidRDefault="00B41112" w:rsidP="00B41112">
      <w:pPr>
        <w:pStyle w:val="Heading2"/>
        <w:numPr>
          <w:ilvl w:val="0"/>
          <w:numId w:val="58"/>
        </w:numPr>
        <w:spacing w:line="264" w:lineRule="auto"/>
        <w:jc w:val="both"/>
        <w:rPr>
          <w:ins w:id="31336" w:author="Le Minh Nghia" w:date="2019-10-09T10:57:00Z"/>
          <w:rFonts w:ascii="Times New Roman" w:hAnsi="Times New Roman" w:cs="Times New Roman"/>
          <w:rPrChange w:id="31337" w:author="Le Minh Nghia" w:date="2019-10-09T10:57:00Z">
            <w:rPr>
              <w:ins w:id="31338" w:author="Le Minh Nghia" w:date="2019-10-09T10:57:00Z"/>
            </w:rPr>
          </w:rPrChange>
        </w:rPr>
      </w:pPr>
      <w:bookmarkStart w:id="31339" w:name="_Toc498345554"/>
      <w:proofErr w:type="spellStart"/>
      <w:ins w:id="31340" w:author="Le Minh Nghia" w:date="2019-10-09T10:57:00Z">
        <w:r w:rsidRPr="00B41112">
          <w:rPr>
            <w:rFonts w:ascii="Times New Roman" w:hAnsi="Times New Roman" w:cs="Times New Roman"/>
            <w:rPrChange w:id="31341" w:author="Le Minh Nghia" w:date="2019-10-09T10:57:00Z">
              <w:rPr/>
            </w:rPrChange>
          </w:rPr>
          <w:t>Ưu</w:t>
        </w:r>
        <w:proofErr w:type="spellEnd"/>
        <w:r w:rsidRPr="00B41112">
          <w:rPr>
            <w:rFonts w:ascii="Times New Roman" w:hAnsi="Times New Roman" w:cs="Times New Roman"/>
            <w:rPrChange w:id="31342" w:author="Le Minh Nghia" w:date="2019-10-09T10:57:00Z">
              <w:rPr/>
            </w:rPrChange>
          </w:rPr>
          <w:t xml:space="preserve"> </w:t>
        </w:r>
        <w:proofErr w:type="spellStart"/>
        <w:r w:rsidRPr="00B41112">
          <w:rPr>
            <w:rFonts w:ascii="Times New Roman" w:hAnsi="Times New Roman" w:cs="Times New Roman"/>
            <w:rPrChange w:id="31343" w:author="Le Minh Nghia" w:date="2019-10-09T10:57:00Z">
              <w:rPr/>
            </w:rPrChange>
          </w:rPr>
          <w:t>điểm</w:t>
        </w:r>
        <w:bookmarkEnd w:id="31339"/>
        <w:proofErr w:type="spellEnd"/>
      </w:ins>
    </w:p>
    <w:p w:rsidR="00B41112" w:rsidRPr="00B41112" w:rsidRDefault="00B41112" w:rsidP="00B41112">
      <w:pPr>
        <w:rPr>
          <w:ins w:id="31344" w:author="Le Minh Nghia" w:date="2019-10-09T10:57:00Z"/>
          <w:sz w:val="26"/>
          <w:szCs w:val="26"/>
          <w:rPrChange w:id="31345" w:author="Le Minh Nghia" w:date="2019-10-09T10:57:00Z">
            <w:rPr>
              <w:ins w:id="31346" w:author="Le Minh Nghia" w:date="2019-10-09T10:57:00Z"/>
            </w:rPr>
          </w:rPrChange>
        </w:rPr>
      </w:pPr>
      <w:proofErr w:type="spellStart"/>
      <w:ins w:id="31347" w:author="Le Minh Nghia" w:date="2019-10-09T10:57:00Z">
        <w:r w:rsidRPr="00B41112">
          <w:rPr>
            <w:sz w:val="26"/>
            <w:szCs w:val="26"/>
            <w:rPrChange w:id="31348" w:author="Le Minh Nghia" w:date="2019-10-09T10:57:00Z">
              <w:rPr/>
            </w:rPrChange>
          </w:rPr>
          <w:t>Ngoài</w:t>
        </w:r>
        <w:proofErr w:type="spellEnd"/>
        <w:r w:rsidRPr="00B41112">
          <w:rPr>
            <w:sz w:val="26"/>
            <w:szCs w:val="26"/>
            <w:rPrChange w:id="31349" w:author="Le Minh Nghia" w:date="2019-10-09T10:57:00Z">
              <w:rPr/>
            </w:rPrChange>
          </w:rPr>
          <w:t xml:space="preserve"> </w:t>
        </w:r>
        <w:proofErr w:type="spellStart"/>
        <w:r w:rsidRPr="00B41112">
          <w:rPr>
            <w:sz w:val="26"/>
            <w:szCs w:val="26"/>
            <w:rPrChange w:id="31350" w:author="Le Minh Nghia" w:date="2019-10-09T10:57:00Z">
              <w:rPr/>
            </w:rPrChange>
          </w:rPr>
          <w:t>tính</w:t>
        </w:r>
        <w:proofErr w:type="spellEnd"/>
        <w:r w:rsidRPr="00B41112">
          <w:rPr>
            <w:sz w:val="26"/>
            <w:szCs w:val="26"/>
            <w:rPrChange w:id="31351" w:author="Le Minh Nghia" w:date="2019-10-09T10:57:00Z">
              <w:rPr/>
            </w:rPrChange>
          </w:rPr>
          <w:t xml:space="preserve"> </w:t>
        </w:r>
        <w:proofErr w:type="spellStart"/>
        <w:r w:rsidRPr="00B41112">
          <w:rPr>
            <w:sz w:val="26"/>
            <w:szCs w:val="26"/>
            <w:rPrChange w:id="31352" w:author="Le Minh Nghia" w:date="2019-10-09T10:57:00Z">
              <w:rPr/>
            </w:rPrChange>
          </w:rPr>
          <w:t>thực</w:t>
        </w:r>
        <w:proofErr w:type="spellEnd"/>
        <w:r w:rsidRPr="00B41112">
          <w:rPr>
            <w:sz w:val="26"/>
            <w:szCs w:val="26"/>
            <w:rPrChange w:id="31353" w:author="Le Minh Nghia" w:date="2019-10-09T10:57:00Z">
              <w:rPr/>
            </w:rPrChange>
          </w:rPr>
          <w:t xml:space="preserve"> </w:t>
        </w:r>
        <w:proofErr w:type="spellStart"/>
        <w:r w:rsidRPr="00B41112">
          <w:rPr>
            <w:sz w:val="26"/>
            <w:szCs w:val="26"/>
            <w:rPrChange w:id="31354" w:author="Le Minh Nghia" w:date="2019-10-09T10:57:00Z">
              <w:rPr/>
            </w:rPrChange>
          </w:rPr>
          <w:t>tiễn</w:t>
        </w:r>
        <w:proofErr w:type="spellEnd"/>
        <w:r w:rsidRPr="00B41112">
          <w:rPr>
            <w:sz w:val="26"/>
            <w:szCs w:val="26"/>
            <w:rPrChange w:id="31355" w:author="Le Minh Nghia" w:date="2019-10-09T10:57:00Z">
              <w:rPr/>
            </w:rPrChange>
          </w:rPr>
          <w:t xml:space="preserve"> </w:t>
        </w:r>
        <w:proofErr w:type="spellStart"/>
        <w:r w:rsidRPr="00B41112">
          <w:rPr>
            <w:sz w:val="26"/>
            <w:szCs w:val="26"/>
            <w:rPrChange w:id="31356" w:author="Le Minh Nghia" w:date="2019-10-09T10:57:00Z">
              <w:rPr/>
            </w:rPrChange>
          </w:rPr>
          <w:t>chương</w:t>
        </w:r>
        <w:proofErr w:type="spellEnd"/>
        <w:r w:rsidRPr="00B41112">
          <w:rPr>
            <w:sz w:val="26"/>
            <w:szCs w:val="26"/>
            <w:rPrChange w:id="31357" w:author="Le Minh Nghia" w:date="2019-10-09T10:57:00Z">
              <w:rPr/>
            </w:rPrChange>
          </w:rPr>
          <w:t xml:space="preserve"> </w:t>
        </w:r>
        <w:proofErr w:type="spellStart"/>
        <w:r w:rsidRPr="00B41112">
          <w:rPr>
            <w:sz w:val="26"/>
            <w:szCs w:val="26"/>
            <w:rPrChange w:id="31358" w:author="Le Minh Nghia" w:date="2019-10-09T10:57:00Z">
              <w:rPr/>
            </w:rPrChange>
          </w:rPr>
          <w:t>trình</w:t>
        </w:r>
        <w:proofErr w:type="spellEnd"/>
        <w:r w:rsidRPr="00B41112">
          <w:rPr>
            <w:sz w:val="26"/>
            <w:szCs w:val="26"/>
            <w:rPrChange w:id="31359" w:author="Le Minh Nghia" w:date="2019-10-09T10:57:00Z">
              <w:rPr/>
            </w:rPrChange>
          </w:rPr>
          <w:t xml:space="preserve"> </w:t>
        </w:r>
        <w:proofErr w:type="spellStart"/>
        <w:r w:rsidRPr="00B41112">
          <w:rPr>
            <w:sz w:val="26"/>
            <w:szCs w:val="26"/>
            <w:rPrChange w:id="31360" w:author="Le Minh Nghia" w:date="2019-10-09T10:57:00Z">
              <w:rPr/>
            </w:rPrChange>
          </w:rPr>
          <w:t>còn</w:t>
        </w:r>
        <w:proofErr w:type="spellEnd"/>
        <w:r w:rsidRPr="00B41112">
          <w:rPr>
            <w:sz w:val="26"/>
            <w:szCs w:val="26"/>
            <w:rPrChange w:id="31361" w:author="Le Minh Nghia" w:date="2019-10-09T10:57:00Z">
              <w:rPr/>
            </w:rPrChange>
          </w:rPr>
          <w:t xml:space="preserve"> </w:t>
        </w:r>
        <w:proofErr w:type="spellStart"/>
        <w:r w:rsidRPr="00B41112">
          <w:rPr>
            <w:sz w:val="26"/>
            <w:szCs w:val="26"/>
            <w:rPrChange w:id="31362" w:author="Le Minh Nghia" w:date="2019-10-09T10:57:00Z">
              <w:rPr/>
            </w:rPrChange>
          </w:rPr>
          <w:t>có</w:t>
        </w:r>
        <w:proofErr w:type="spellEnd"/>
        <w:r w:rsidRPr="00B41112">
          <w:rPr>
            <w:sz w:val="26"/>
            <w:szCs w:val="26"/>
            <w:rPrChange w:id="31363" w:author="Le Minh Nghia" w:date="2019-10-09T10:57:00Z">
              <w:rPr/>
            </w:rPrChange>
          </w:rPr>
          <w:t xml:space="preserve"> </w:t>
        </w:r>
        <w:proofErr w:type="spellStart"/>
        <w:r w:rsidRPr="00B41112">
          <w:rPr>
            <w:sz w:val="26"/>
            <w:szCs w:val="26"/>
            <w:rPrChange w:id="31364" w:author="Le Minh Nghia" w:date="2019-10-09T10:57:00Z">
              <w:rPr/>
            </w:rPrChange>
          </w:rPr>
          <w:t>những</w:t>
        </w:r>
        <w:proofErr w:type="spellEnd"/>
        <w:r w:rsidRPr="00B41112">
          <w:rPr>
            <w:sz w:val="26"/>
            <w:szCs w:val="26"/>
            <w:rPrChange w:id="31365" w:author="Le Minh Nghia" w:date="2019-10-09T10:57:00Z">
              <w:rPr/>
            </w:rPrChange>
          </w:rPr>
          <w:t xml:space="preserve"> </w:t>
        </w:r>
        <w:proofErr w:type="spellStart"/>
        <w:r w:rsidRPr="00B41112">
          <w:rPr>
            <w:sz w:val="26"/>
            <w:szCs w:val="26"/>
            <w:rPrChange w:id="31366" w:author="Le Minh Nghia" w:date="2019-10-09T10:57:00Z">
              <w:rPr/>
            </w:rPrChange>
          </w:rPr>
          <w:t>ưu</w:t>
        </w:r>
        <w:proofErr w:type="spellEnd"/>
        <w:r w:rsidRPr="00B41112">
          <w:rPr>
            <w:sz w:val="26"/>
            <w:szCs w:val="26"/>
            <w:rPrChange w:id="31367" w:author="Le Minh Nghia" w:date="2019-10-09T10:57:00Z">
              <w:rPr/>
            </w:rPrChange>
          </w:rPr>
          <w:t xml:space="preserve"> </w:t>
        </w:r>
        <w:proofErr w:type="spellStart"/>
        <w:r w:rsidRPr="00B41112">
          <w:rPr>
            <w:sz w:val="26"/>
            <w:szCs w:val="26"/>
            <w:rPrChange w:id="31368" w:author="Le Minh Nghia" w:date="2019-10-09T10:57:00Z">
              <w:rPr/>
            </w:rPrChange>
          </w:rPr>
          <w:t>điểm</w:t>
        </w:r>
        <w:proofErr w:type="spellEnd"/>
        <w:r w:rsidRPr="00B41112">
          <w:rPr>
            <w:sz w:val="26"/>
            <w:szCs w:val="26"/>
            <w:rPrChange w:id="31369" w:author="Le Minh Nghia" w:date="2019-10-09T10:57:00Z">
              <w:rPr/>
            </w:rPrChange>
          </w:rPr>
          <w:t xml:space="preserve"> </w:t>
        </w:r>
        <w:proofErr w:type="spellStart"/>
        <w:r w:rsidRPr="00B41112">
          <w:rPr>
            <w:sz w:val="26"/>
            <w:szCs w:val="26"/>
            <w:rPrChange w:id="31370" w:author="Le Minh Nghia" w:date="2019-10-09T10:57:00Z">
              <w:rPr/>
            </w:rPrChange>
          </w:rPr>
          <w:t>sau</w:t>
        </w:r>
        <w:proofErr w:type="spellEnd"/>
        <w:r w:rsidRPr="00B41112">
          <w:rPr>
            <w:sz w:val="26"/>
            <w:szCs w:val="26"/>
            <w:rPrChange w:id="31371" w:author="Le Minh Nghia" w:date="2019-10-09T10:57:00Z">
              <w:rPr/>
            </w:rPrChange>
          </w:rPr>
          <w:t>:</w:t>
        </w:r>
      </w:ins>
    </w:p>
    <w:p w:rsidR="00B41112" w:rsidRPr="00B41112" w:rsidRDefault="00B41112" w:rsidP="00B41112">
      <w:pPr>
        <w:pStyle w:val="ListParagraph"/>
        <w:numPr>
          <w:ilvl w:val="0"/>
          <w:numId w:val="60"/>
        </w:numPr>
        <w:spacing w:before="120" w:after="0" w:line="264" w:lineRule="auto"/>
        <w:jc w:val="both"/>
        <w:rPr>
          <w:ins w:id="31372" w:author="Le Minh Nghia" w:date="2019-10-09T10:57:00Z"/>
          <w:sz w:val="26"/>
          <w:szCs w:val="26"/>
          <w:rPrChange w:id="31373" w:author="Le Minh Nghia" w:date="2019-10-09T10:57:00Z">
            <w:rPr>
              <w:ins w:id="31374" w:author="Le Minh Nghia" w:date="2019-10-09T10:57:00Z"/>
            </w:rPr>
          </w:rPrChange>
        </w:rPr>
      </w:pPr>
    </w:p>
    <w:p w:rsidR="00B41112" w:rsidRPr="00B41112" w:rsidRDefault="00B41112" w:rsidP="00B41112">
      <w:pPr>
        <w:pStyle w:val="Heading2"/>
        <w:numPr>
          <w:ilvl w:val="0"/>
          <w:numId w:val="58"/>
        </w:numPr>
        <w:spacing w:line="264" w:lineRule="auto"/>
        <w:jc w:val="both"/>
        <w:rPr>
          <w:ins w:id="31375" w:author="Le Minh Nghia" w:date="2019-10-09T10:57:00Z"/>
          <w:rFonts w:ascii="Times New Roman" w:hAnsi="Times New Roman" w:cs="Times New Roman"/>
          <w:rPrChange w:id="31376" w:author="Le Minh Nghia" w:date="2019-10-09T10:57:00Z">
            <w:rPr>
              <w:ins w:id="31377" w:author="Le Minh Nghia" w:date="2019-10-09T10:57:00Z"/>
            </w:rPr>
          </w:rPrChange>
        </w:rPr>
      </w:pPr>
      <w:bookmarkStart w:id="31378" w:name="_Toc498345555"/>
      <w:proofErr w:type="spellStart"/>
      <w:ins w:id="31379" w:author="Le Minh Nghia" w:date="2019-10-09T10:57:00Z">
        <w:r w:rsidRPr="00B41112">
          <w:rPr>
            <w:rFonts w:ascii="Times New Roman" w:hAnsi="Times New Roman" w:cs="Times New Roman"/>
            <w:rPrChange w:id="31380" w:author="Le Minh Nghia" w:date="2019-10-09T10:57:00Z">
              <w:rPr/>
            </w:rPrChange>
          </w:rPr>
          <w:t>Khuyết</w:t>
        </w:r>
        <w:proofErr w:type="spellEnd"/>
        <w:r w:rsidRPr="00B41112">
          <w:rPr>
            <w:rFonts w:ascii="Times New Roman" w:hAnsi="Times New Roman" w:cs="Times New Roman"/>
            <w:rPrChange w:id="31381" w:author="Le Minh Nghia" w:date="2019-10-09T10:57:00Z">
              <w:rPr/>
            </w:rPrChange>
          </w:rPr>
          <w:t xml:space="preserve"> </w:t>
        </w:r>
        <w:proofErr w:type="spellStart"/>
        <w:r w:rsidRPr="00B41112">
          <w:rPr>
            <w:rFonts w:ascii="Times New Roman" w:hAnsi="Times New Roman" w:cs="Times New Roman"/>
            <w:rPrChange w:id="31382" w:author="Le Minh Nghia" w:date="2019-10-09T10:57:00Z">
              <w:rPr/>
            </w:rPrChange>
          </w:rPr>
          <w:t>điểm</w:t>
        </w:r>
        <w:bookmarkEnd w:id="31378"/>
        <w:proofErr w:type="spellEnd"/>
      </w:ins>
    </w:p>
    <w:p w:rsidR="00B41112" w:rsidRPr="00B41112" w:rsidRDefault="00B41112" w:rsidP="00B41112">
      <w:pPr>
        <w:rPr>
          <w:ins w:id="31383" w:author="Le Minh Nghia" w:date="2019-10-09T10:57:00Z"/>
          <w:sz w:val="26"/>
          <w:szCs w:val="26"/>
          <w:rPrChange w:id="31384" w:author="Le Minh Nghia" w:date="2019-10-09T10:57:00Z">
            <w:rPr>
              <w:ins w:id="31385" w:author="Le Minh Nghia" w:date="2019-10-09T10:57:00Z"/>
            </w:rPr>
          </w:rPrChange>
        </w:rPr>
      </w:pPr>
      <w:proofErr w:type="spellStart"/>
      <w:ins w:id="31386" w:author="Le Minh Nghia" w:date="2019-10-09T10:57:00Z">
        <w:r w:rsidRPr="00B41112">
          <w:rPr>
            <w:sz w:val="26"/>
            <w:szCs w:val="26"/>
            <w:rPrChange w:id="31387" w:author="Le Minh Nghia" w:date="2019-10-09T10:57:00Z">
              <w:rPr/>
            </w:rPrChange>
          </w:rPr>
          <w:t>Có</w:t>
        </w:r>
        <w:proofErr w:type="spellEnd"/>
        <w:r w:rsidRPr="00B41112">
          <w:rPr>
            <w:sz w:val="26"/>
            <w:szCs w:val="26"/>
            <w:rPrChange w:id="31388" w:author="Le Minh Nghia" w:date="2019-10-09T10:57:00Z">
              <w:rPr/>
            </w:rPrChange>
          </w:rPr>
          <w:t xml:space="preserve"> </w:t>
        </w:r>
        <w:proofErr w:type="spellStart"/>
        <w:r w:rsidRPr="00B41112">
          <w:rPr>
            <w:sz w:val="26"/>
            <w:szCs w:val="26"/>
            <w:rPrChange w:id="31389" w:author="Le Minh Nghia" w:date="2019-10-09T10:57:00Z">
              <w:rPr/>
            </w:rPrChange>
          </w:rPr>
          <w:t>một</w:t>
        </w:r>
        <w:proofErr w:type="spellEnd"/>
        <w:r w:rsidRPr="00B41112">
          <w:rPr>
            <w:sz w:val="26"/>
            <w:szCs w:val="26"/>
            <w:rPrChange w:id="31390" w:author="Le Minh Nghia" w:date="2019-10-09T10:57:00Z">
              <w:rPr/>
            </w:rPrChange>
          </w:rPr>
          <w:t xml:space="preserve"> </w:t>
        </w:r>
        <w:proofErr w:type="spellStart"/>
        <w:r w:rsidRPr="00B41112">
          <w:rPr>
            <w:sz w:val="26"/>
            <w:szCs w:val="26"/>
            <w:rPrChange w:id="31391" w:author="Le Minh Nghia" w:date="2019-10-09T10:57:00Z">
              <w:rPr/>
            </w:rPrChange>
          </w:rPr>
          <w:t>số</w:t>
        </w:r>
        <w:proofErr w:type="spellEnd"/>
        <w:r w:rsidRPr="00B41112">
          <w:rPr>
            <w:sz w:val="26"/>
            <w:szCs w:val="26"/>
            <w:rPrChange w:id="31392" w:author="Le Minh Nghia" w:date="2019-10-09T10:57:00Z">
              <w:rPr/>
            </w:rPrChange>
          </w:rPr>
          <w:t xml:space="preserve"> </w:t>
        </w:r>
        <w:proofErr w:type="spellStart"/>
        <w:r w:rsidRPr="00B41112">
          <w:rPr>
            <w:sz w:val="26"/>
            <w:szCs w:val="26"/>
            <w:rPrChange w:id="31393" w:author="Le Minh Nghia" w:date="2019-10-09T10:57:00Z">
              <w:rPr/>
            </w:rPrChange>
          </w:rPr>
          <w:t>khuyết</w:t>
        </w:r>
        <w:proofErr w:type="spellEnd"/>
        <w:r w:rsidRPr="00B41112">
          <w:rPr>
            <w:sz w:val="26"/>
            <w:szCs w:val="26"/>
            <w:rPrChange w:id="31394" w:author="Le Minh Nghia" w:date="2019-10-09T10:57:00Z">
              <w:rPr/>
            </w:rPrChange>
          </w:rPr>
          <w:t xml:space="preserve"> </w:t>
        </w:r>
        <w:proofErr w:type="spellStart"/>
        <w:r w:rsidRPr="00B41112">
          <w:rPr>
            <w:sz w:val="26"/>
            <w:szCs w:val="26"/>
            <w:rPrChange w:id="31395" w:author="Le Minh Nghia" w:date="2019-10-09T10:57:00Z">
              <w:rPr/>
            </w:rPrChange>
          </w:rPr>
          <w:t>điểm</w:t>
        </w:r>
        <w:proofErr w:type="spellEnd"/>
        <w:r w:rsidRPr="00B41112">
          <w:rPr>
            <w:sz w:val="26"/>
            <w:szCs w:val="26"/>
            <w:rPrChange w:id="31396" w:author="Le Minh Nghia" w:date="2019-10-09T10:57:00Z">
              <w:rPr/>
            </w:rPrChange>
          </w:rPr>
          <w:t xml:space="preserve"> </w:t>
        </w:r>
        <w:proofErr w:type="spellStart"/>
        <w:r w:rsidRPr="00B41112">
          <w:rPr>
            <w:sz w:val="26"/>
            <w:szCs w:val="26"/>
            <w:rPrChange w:id="31397" w:author="Le Minh Nghia" w:date="2019-10-09T10:57:00Z">
              <w:rPr/>
            </w:rPrChange>
          </w:rPr>
          <w:t>sau</w:t>
        </w:r>
        <w:proofErr w:type="spellEnd"/>
        <w:r w:rsidRPr="00B41112">
          <w:rPr>
            <w:sz w:val="26"/>
            <w:szCs w:val="26"/>
            <w:rPrChange w:id="31398" w:author="Le Minh Nghia" w:date="2019-10-09T10:57:00Z">
              <w:rPr/>
            </w:rPrChange>
          </w:rPr>
          <w:t>:</w:t>
        </w:r>
      </w:ins>
    </w:p>
    <w:p w:rsidR="00B41112" w:rsidRDefault="00B41112" w:rsidP="00B41112">
      <w:pPr>
        <w:pStyle w:val="ListParagraph"/>
        <w:numPr>
          <w:ilvl w:val="0"/>
          <w:numId w:val="60"/>
        </w:numPr>
        <w:spacing w:before="120" w:after="0" w:line="264" w:lineRule="auto"/>
        <w:jc w:val="both"/>
        <w:rPr>
          <w:ins w:id="31399" w:author="Le Minh Nghia" w:date="2019-10-09T11:00:00Z"/>
          <w:sz w:val="26"/>
          <w:szCs w:val="26"/>
        </w:rPr>
      </w:pPr>
      <w:proofErr w:type="spellStart"/>
      <w:ins w:id="31400" w:author="Le Minh Nghia" w:date="2019-10-09T10:59:00Z">
        <w:r>
          <w:rPr>
            <w:sz w:val="26"/>
            <w:szCs w:val="26"/>
          </w:rPr>
          <w:t>Chưa</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làm</w:t>
        </w:r>
        <w:proofErr w:type="spellEnd"/>
        <w:r>
          <w:rPr>
            <w:sz w:val="26"/>
            <w:szCs w:val="26"/>
          </w:rPr>
          <w:t xml:space="preserve"> </w:t>
        </w:r>
        <w:proofErr w:type="gramStart"/>
        <w:r>
          <w:rPr>
            <w:sz w:val="26"/>
            <w:szCs w:val="26"/>
          </w:rPr>
          <w:t>…..</w:t>
        </w:r>
      </w:ins>
      <w:proofErr w:type="gramEnd"/>
    </w:p>
    <w:p w:rsidR="00B41112" w:rsidRDefault="00B41112" w:rsidP="00B41112">
      <w:pPr>
        <w:pStyle w:val="ListParagraph"/>
        <w:numPr>
          <w:ilvl w:val="0"/>
          <w:numId w:val="60"/>
        </w:numPr>
        <w:spacing w:before="120" w:after="0" w:line="264" w:lineRule="auto"/>
        <w:jc w:val="both"/>
        <w:rPr>
          <w:ins w:id="31401" w:author="Le Minh Nghia" w:date="2019-10-09T11:00:00Z"/>
          <w:sz w:val="26"/>
          <w:szCs w:val="26"/>
        </w:rPr>
      </w:pPr>
      <w:proofErr w:type="spellStart"/>
      <w:ins w:id="31402" w:author="Le Minh Nghia" w:date="2019-10-09T11:00:00Z">
        <w:r>
          <w:rPr>
            <w:sz w:val="26"/>
            <w:szCs w:val="26"/>
          </w:rPr>
          <w:t>Khảo</w:t>
        </w:r>
        <w:proofErr w:type="spellEnd"/>
        <w:r>
          <w:rPr>
            <w:sz w:val="26"/>
            <w:szCs w:val="26"/>
          </w:rPr>
          <w:t xml:space="preserve"> </w:t>
        </w:r>
        <w:proofErr w:type="spellStart"/>
        <w:r>
          <w:rPr>
            <w:sz w:val="26"/>
            <w:szCs w:val="26"/>
          </w:rPr>
          <w:t>sát</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khác</w:t>
        </w:r>
        <w:proofErr w:type="spellEnd"/>
        <w:r>
          <w:rPr>
            <w:sz w:val="26"/>
            <w:szCs w:val="26"/>
          </w:rPr>
          <w:t>”;</w:t>
        </w:r>
      </w:ins>
    </w:p>
    <w:p w:rsidR="00B41112" w:rsidRDefault="00392DD4" w:rsidP="00B41112">
      <w:pPr>
        <w:pStyle w:val="ListParagraph"/>
        <w:numPr>
          <w:ilvl w:val="0"/>
          <w:numId w:val="60"/>
        </w:numPr>
        <w:spacing w:before="120" w:after="0" w:line="264" w:lineRule="auto"/>
        <w:jc w:val="both"/>
        <w:rPr>
          <w:ins w:id="31403" w:author="Le Minh Nghia" w:date="2019-10-09T11:01:00Z"/>
          <w:sz w:val="26"/>
          <w:szCs w:val="26"/>
        </w:rPr>
      </w:pPr>
      <w:proofErr w:type="spellStart"/>
      <w:ins w:id="31404" w:author="Le Minh Nghia" w:date="2019-10-09T11:00:00Z">
        <w:r>
          <w:rPr>
            <w:sz w:val="26"/>
            <w:szCs w:val="26"/>
          </w:rPr>
          <w:t>Chưa</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sinh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thuộc</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l</w:t>
        </w:r>
      </w:ins>
      <w:ins w:id="31405" w:author="Le Minh Nghia" w:date="2019-10-09T11:01:00Z">
        <w:r>
          <w:rPr>
            <w:sz w:val="26"/>
            <w:szCs w:val="26"/>
          </w:rPr>
          <w:t>ớp</w:t>
        </w:r>
        <w:proofErr w:type="spellEnd"/>
        <w:r>
          <w:rPr>
            <w:sz w:val="26"/>
            <w:szCs w:val="26"/>
          </w:rPr>
          <w:t xml:space="preserve"> </w:t>
        </w:r>
        <w:proofErr w:type="spellStart"/>
        <w:r>
          <w:rPr>
            <w:sz w:val="26"/>
            <w:szCs w:val="26"/>
          </w:rPr>
          <w:t>nào</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lớp</w:t>
        </w:r>
        <w:proofErr w:type="spellEnd"/>
      </w:ins>
    </w:p>
    <w:p w:rsidR="00392DD4" w:rsidRPr="00B41112" w:rsidRDefault="00392DD4" w:rsidP="00B41112">
      <w:pPr>
        <w:pStyle w:val="ListParagraph"/>
        <w:numPr>
          <w:ilvl w:val="0"/>
          <w:numId w:val="60"/>
        </w:numPr>
        <w:spacing w:before="120" w:after="0" w:line="264" w:lineRule="auto"/>
        <w:jc w:val="both"/>
        <w:rPr>
          <w:ins w:id="31406" w:author="Le Minh Nghia" w:date="2019-10-09T10:57:00Z"/>
          <w:sz w:val="26"/>
          <w:szCs w:val="26"/>
          <w:rPrChange w:id="31407" w:author="Le Minh Nghia" w:date="2019-10-09T10:57:00Z">
            <w:rPr>
              <w:ins w:id="31408" w:author="Le Minh Nghia" w:date="2019-10-09T10:57:00Z"/>
            </w:rPr>
          </w:rPrChange>
        </w:rPr>
      </w:pPr>
      <w:proofErr w:type="spellStart"/>
      <w:ins w:id="31409" w:author="Le Minh Nghia" w:date="2019-10-09T11:01:00Z">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đồ</w:t>
        </w:r>
      </w:ins>
      <w:proofErr w:type="spellEnd"/>
    </w:p>
    <w:p w:rsidR="00B41112" w:rsidRPr="00B41112" w:rsidRDefault="00B41112" w:rsidP="00B41112">
      <w:pPr>
        <w:pStyle w:val="Heading2"/>
        <w:numPr>
          <w:ilvl w:val="0"/>
          <w:numId w:val="58"/>
        </w:numPr>
        <w:spacing w:line="264" w:lineRule="auto"/>
        <w:jc w:val="both"/>
        <w:rPr>
          <w:ins w:id="31410" w:author="Le Minh Nghia" w:date="2019-10-09T10:57:00Z"/>
          <w:rFonts w:ascii="Times New Roman" w:hAnsi="Times New Roman" w:cs="Times New Roman"/>
          <w:rPrChange w:id="31411" w:author="Le Minh Nghia" w:date="2019-10-09T10:57:00Z">
            <w:rPr>
              <w:ins w:id="31412" w:author="Le Minh Nghia" w:date="2019-10-09T10:57:00Z"/>
            </w:rPr>
          </w:rPrChange>
        </w:rPr>
      </w:pPr>
      <w:bookmarkStart w:id="31413" w:name="_Toc498345556"/>
      <w:proofErr w:type="spellStart"/>
      <w:ins w:id="31414" w:author="Le Minh Nghia" w:date="2019-10-09T10:57:00Z">
        <w:r w:rsidRPr="00B41112">
          <w:rPr>
            <w:rFonts w:ascii="Times New Roman" w:hAnsi="Times New Roman" w:cs="Times New Roman"/>
            <w:rPrChange w:id="31415" w:author="Le Minh Nghia" w:date="2019-10-09T10:57:00Z">
              <w:rPr/>
            </w:rPrChange>
          </w:rPr>
          <w:t>Hướng</w:t>
        </w:r>
        <w:proofErr w:type="spellEnd"/>
        <w:r w:rsidRPr="00B41112">
          <w:rPr>
            <w:rFonts w:ascii="Times New Roman" w:hAnsi="Times New Roman" w:cs="Times New Roman"/>
            <w:rPrChange w:id="31416" w:author="Le Minh Nghia" w:date="2019-10-09T10:57:00Z">
              <w:rPr/>
            </w:rPrChange>
          </w:rPr>
          <w:t xml:space="preserve"> </w:t>
        </w:r>
        <w:proofErr w:type="spellStart"/>
        <w:r w:rsidRPr="00B41112">
          <w:rPr>
            <w:rFonts w:ascii="Times New Roman" w:hAnsi="Times New Roman" w:cs="Times New Roman"/>
            <w:rPrChange w:id="31417" w:author="Le Minh Nghia" w:date="2019-10-09T10:57:00Z">
              <w:rPr/>
            </w:rPrChange>
          </w:rPr>
          <w:t>phát</w:t>
        </w:r>
        <w:proofErr w:type="spellEnd"/>
        <w:r w:rsidRPr="00B41112">
          <w:rPr>
            <w:rFonts w:ascii="Times New Roman" w:hAnsi="Times New Roman" w:cs="Times New Roman"/>
            <w:rPrChange w:id="31418" w:author="Le Minh Nghia" w:date="2019-10-09T10:57:00Z">
              <w:rPr/>
            </w:rPrChange>
          </w:rPr>
          <w:t xml:space="preserve"> </w:t>
        </w:r>
        <w:proofErr w:type="spellStart"/>
        <w:r w:rsidRPr="00B41112">
          <w:rPr>
            <w:rFonts w:ascii="Times New Roman" w:hAnsi="Times New Roman" w:cs="Times New Roman"/>
            <w:rPrChange w:id="31419" w:author="Le Minh Nghia" w:date="2019-10-09T10:57:00Z">
              <w:rPr/>
            </w:rPrChange>
          </w:rPr>
          <w:t>triển</w:t>
        </w:r>
        <w:bookmarkEnd w:id="31413"/>
        <w:proofErr w:type="spellEnd"/>
      </w:ins>
    </w:p>
    <w:p w:rsidR="00B41112" w:rsidRPr="00B41112" w:rsidRDefault="00B41112" w:rsidP="00B41112">
      <w:pPr>
        <w:rPr>
          <w:ins w:id="31420" w:author="Le Minh Nghia" w:date="2019-10-09T10:57:00Z"/>
          <w:sz w:val="26"/>
          <w:szCs w:val="26"/>
          <w:rPrChange w:id="31421" w:author="Le Minh Nghia" w:date="2019-10-09T10:57:00Z">
            <w:rPr>
              <w:ins w:id="31422" w:author="Le Minh Nghia" w:date="2019-10-09T10:57:00Z"/>
            </w:rPr>
          </w:rPrChange>
        </w:rPr>
      </w:pPr>
      <w:ins w:id="31423" w:author="Le Minh Nghia" w:date="2019-10-09T10:57:00Z">
        <w:r w:rsidRPr="00B41112">
          <w:rPr>
            <w:sz w:val="26"/>
            <w:szCs w:val="26"/>
            <w:rPrChange w:id="31424" w:author="Le Minh Nghia" w:date="2019-10-09T10:57:00Z">
              <w:rPr/>
            </w:rPrChange>
          </w:rPr>
          <w:t xml:space="preserve">Hi </w:t>
        </w:r>
        <w:proofErr w:type="spellStart"/>
        <w:r w:rsidRPr="00B41112">
          <w:rPr>
            <w:sz w:val="26"/>
            <w:szCs w:val="26"/>
            <w:rPrChange w:id="31425" w:author="Le Minh Nghia" w:date="2019-10-09T10:57:00Z">
              <w:rPr/>
            </w:rPrChange>
          </w:rPr>
          <w:t>vọng</w:t>
        </w:r>
        <w:proofErr w:type="spellEnd"/>
        <w:r w:rsidRPr="00B41112">
          <w:rPr>
            <w:sz w:val="26"/>
            <w:szCs w:val="26"/>
            <w:rPrChange w:id="31426" w:author="Le Minh Nghia" w:date="2019-10-09T10:57:00Z">
              <w:rPr/>
            </w:rPrChange>
          </w:rPr>
          <w:t xml:space="preserve"> </w:t>
        </w:r>
        <w:proofErr w:type="spellStart"/>
        <w:r w:rsidRPr="00B41112">
          <w:rPr>
            <w:sz w:val="26"/>
            <w:szCs w:val="26"/>
            <w:rPrChange w:id="31427" w:author="Le Minh Nghia" w:date="2019-10-09T10:57:00Z">
              <w:rPr/>
            </w:rPrChange>
          </w:rPr>
          <w:t>các</w:t>
        </w:r>
        <w:proofErr w:type="spellEnd"/>
        <w:r w:rsidRPr="00B41112">
          <w:rPr>
            <w:sz w:val="26"/>
            <w:szCs w:val="26"/>
            <w:rPrChange w:id="31428" w:author="Le Minh Nghia" w:date="2019-10-09T10:57:00Z">
              <w:rPr/>
            </w:rPrChange>
          </w:rPr>
          <w:t xml:space="preserve"> </w:t>
        </w:r>
        <w:proofErr w:type="spellStart"/>
        <w:r w:rsidRPr="00B41112">
          <w:rPr>
            <w:sz w:val="26"/>
            <w:szCs w:val="26"/>
            <w:rPrChange w:id="31429" w:author="Le Minh Nghia" w:date="2019-10-09T10:57:00Z">
              <w:rPr/>
            </w:rPrChange>
          </w:rPr>
          <w:t>đề</w:t>
        </w:r>
        <w:proofErr w:type="spellEnd"/>
        <w:r w:rsidRPr="00B41112">
          <w:rPr>
            <w:sz w:val="26"/>
            <w:szCs w:val="26"/>
            <w:rPrChange w:id="31430" w:author="Le Minh Nghia" w:date="2019-10-09T10:57:00Z">
              <w:rPr/>
            </w:rPrChange>
          </w:rPr>
          <w:t xml:space="preserve"> </w:t>
        </w:r>
        <w:proofErr w:type="spellStart"/>
        <w:r w:rsidRPr="00B41112">
          <w:rPr>
            <w:sz w:val="26"/>
            <w:szCs w:val="26"/>
            <w:rPrChange w:id="31431" w:author="Le Minh Nghia" w:date="2019-10-09T10:57:00Z">
              <w:rPr/>
            </w:rPrChange>
          </w:rPr>
          <w:t>tài</w:t>
        </w:r>
        <w:proofErr w:type="spellEnd"/>
        <w:r w:rsidRPr="00B41112">
          <w:rPr>
            <w:sz w:val="26"/>
            <w:szCs w:val="26"/>
            <w:rPrChange w:id="31432" w:author="Le Minh Nghia" w:date="2019-10-09T10:57:00Z">
              <w:rPr/>
            </w:rPrChange>
          </w:rPr>
          <w:t xml:space="preserve"> </w:t>
        </w:r>
        <w:proofErr w:type="spellStart"/>
        <w:r w:rsidRPr="00B41112">
          <w:rPr>
            <w:sz w:val="26"/>
            <w:szCs w:val="26"/>
            <w:rPrChange w:id="31433" w:author="Le Minh Nghia" w:date="2019-10-09T10:57:00Z">
              <w:rPr/>
            </w:rPrChange>
          </w:rPr>
          <w:t>sau</w:t>
        </w:r>
        <w:proofErr w:type="spellEnd"/>
        <w:r w:rsidRPr="00B41112">
          <w:rPr>
            <w:sz w:val="26"/>
            <w:szCs w:val="26"/>
            <w:rPrChange w:id="31434" w:author="Le Minh Nghia" w:date="2019-10-09T10:57:00Z">
              <w:rPr/>
            </w:rPrChange>
          </w:rPr>
          <w:t xml:space="preserve"> </w:t>
        </w:r>
        <w:proofErr w:type="spellStart"/>
        <w:r w:rsidRPr="00B41112">
          <w:rPr>
            <w:sz w:val="26"/>
            <w:szCs w:val="26"/>
            <w:rPrChange w:id="31435" w:author="Le Minh Nghia" w:date="2019-10-09T10:57:00Z">
              <w:rPr/>
            </w:rPrChange>
          </w:rPr>
          <w:t>có</w:t>
        </w:r>
        <w:proofErr w:type="spellEnd"/>
        <w:r w:rsidRPr="00B41112">
          <w:rPr>
            <w:sz w:val="26"/>
            <w:szCs w:val="26"/>
            <w:rPrChange w:id="31436" w:author="Le Minh Nghia" w:date="2019-10-09T10:57:00Z">
              <w:rPr/>
            </w:rPrChange>
          </w:rPr>
          <w:t xml:space="preserve"> </w:t>
        </w:r>
        <w:proofErr w:type="spellStart"/>
        <w:r w:rsidRPr="00B41112">
          <w:rPr>
            <w:sz w:val="26"/>
            <w:szCs w:val="26"/>
            <w:rPrChange w:id="31437" w:author="Le Minh Nghia" w:date="2019-10-09T10:57:00Z">
              <w:rPr/>
            </w:rPrChange>
          </w:rPr>
          <w:t>cùng</w:t>
        </w:r>
        <w:proofErr w:type="spellEnd"/>
        <w:r w:rsidRPr="00B41112">
          <w:rPr>
            <w:sz w:val="26"/>
            <w:szCs w:val="26"/>
            <w:rPrChange w:id="31438" w:author="Le Minh Nghia" w:date="2019-10-09T10:57:00Z">
              <w:rPr/>
            </w:rPrChange>
          </w:rPr>
          <w:t xml:space="preserve"> </w:t>
        </w:r>
        <w:proofErr w:type="spellStart"/>
        <w:r w:rsidRPr="00B41112">
          <w:rPr>
            <w:sz w:val="26"/>
            <w:szCs w:val="26"/>
            <w:rPrChange w:id="31439" w:author="Le Minh Nghia" w:date="2019-10-09T10:57:00Z">
              <w:rPr/>
            </w:rPrChange>
          </w:rPr>
          <w:t>chủ</w:t>
        </w:r>
        <w:proofErr w:type="spellEnd"/>
        <w:r w:rsidRPr="00B41112">
          <w:rPr>
            <w:sz w:val="26"/>
            <w:szCs w:val="26"/>
            <w:rPrChange w:id="31440" w:author="Le Minh Nghia" w:date="2019-10-09T10:57:00Z">
              <w:rPr/>
            </w:rPrChange>
          </w:rPr>
          <w:t xml:space="preserve"> </w:t>
        </w:r>
        <w:proofErr w:type="spellStart"/>
        <w:r w:rsidRPr="00B41112">
          <w:rPr>
            <w:sz w:val="26"/>
            <w:szCs w:val="26"/>
            <w:rPrChange w:id="31441" w:author="Le Minh Nghia" w:date="2019-10-09T10:57:00Z">
              <w:rPr/>
            </w:rPrChange>
          </w:rPr>
          <w:t>đề</w:t>
        </w:r>
        <w:proofErr w:type="spellEnd"/>
        <w:r w:rsidRPr="00B41112">
          <w:rPr>
            <w:sz w:val="26"/>
            <w:szCs w:val="26"/>
            <w:rPrChange w:id="31442" w:author="Le Minh Nghia" w:date="2019-10-09T10:57:00Z">
              <w:rPr/>
            </w:rPrChange>
          </w:rPr>
          <w:t xml:space="preserve"> </w:t>
        </w:r>
        <w:proofErr w:type="spellStart"/>
        <w:r w:rsidRPr="00B41112">
          <w:rPr>
            <w:sz w:val="26"/>
            <w:szCs w:val="26"/>
            <w:rPrChange w:id="31443" w:author="Le Minh Nghia" w:date="2019-10-09T10:57:00Z">
              <w:rPr/>
            </w:rPrChange>
          </w:rPr>
          <w:t>có</w:t>
        </w:r>
        <w:proofErr w:type="spellEnd"/>
        <w:r w:rsidRPr="00B41112">
          <w:rPr>
            <w:sz w:val="26"/>
            <w:szCs w:val="26"/>
            <w:rPrChange w:id="31444" w:author="Le Minh Nghia" w:date="2019-10-09T10:57:00Z">
              <w:rPr/>
            </w:rPrChange>
          </w:rPr>
          <w:t xml:space="preserve"> </w:t>
        </w:r>
        <w:proofErr w:type="spellStart"/>
        <w:r w:rsidRPr="00B41112">
          <w:rPr>
            <w:sz w:val="26"/>
            <w:szCs w:val="26"/>
            <w:rPrChange w:id="31445" w:author="Le Minh Nghia" w:date="2019-10-09T10:57:00Z">
              <w:rPr/>
            </w:rPrChange>
          </w:rPr>
          <w:t>thể</w:t>
        </w:r>
        <w:proofErr w:type="spellEnd"/>
        <w:r w:rsidRPr="00B41112">
          <w:rPr>
            <w:sz w:val="26"/>
            <w:szCs w:val="26"/>
            <w:rPrChange w:id="31446" w:author="Le Minh Nghia" w:date="2019-10-09T10:57:00Z">
              <w:rPr/>
            </w:rPrChange>
          </w:rPr>
          <w:t xml:space="preserve"> </w:t>
        </w:r>
        <w:proofErr w:type="spellStart"/>
        <w:r w:rsidRPr="00B41112">
          <w:rPr>
            <w:sz w:val="26"/>
            <w:szCs w:val="26"/>
            <w:rPrChange w:id="31447" w:author="Le Minh Nghia" w:date="2019-10-09T10:57:00Z">
              <w:rPr/>
            </w:rPrChange>
          </w:rPr>
          <w:t>phát</w:t>
        </w:r>
        <w:proofErr w:type="spellEnd"/>
        <w:r w:rsidRPr="00B41112">
          <w:rPr>
            <w:sz w:val="26"/>
            <w:szCs w:val="26"/>
            <w:rPrChange w:id="31448" w:author="Le Minh Nghia" w:date="2019-10-09T10:57:00Z">
              <w:rPr/>
            </w:rPrChange>
          </w:rPr>
          <w:t xml:space="preserve"> </w:t>
        </w:r>
        <w:proofErr w:type="spellStart"/>
        <w:r w:rsidRPr="00B41112">
          <w:rPr>
            <w:sz w:val="26"/>
            <w:szCs w:val="26"/>
            <w:rPrChange w:id="31449" w:author="Le Minh Nghia" w:date="2019-10-09T10:57:00Z">
              <w:rPr/>
            </w:rPrChange>
          </w:rPr>
          <w:t>triển</w:t>
        </w:r>
        <w:proofErr w:type="spellEnd"/>
        <w:r w:rsidRPr="00B41112">
          <w:rPr>
            <w:sz w:val="26"/>
            <w:szCs w:val="26"/>
            <w:rPrChange w:id="31450" w:author="Le Minh Nghia" w:date="2019-10-09T10:57:00Z">
              <w:rPr/>
            </w:rPrChange>
          </w:rPr>
          <w:t xml:space="preserve"> </w:t>
        </w:r>
        <w:proofErr w:type="spellStart"/>
        <w:r w:rsidRPr="00B41112">
          <w:rPr>
            <w:sz w:val="26"/>
            <w:szCs w:val="26"/>
            <w:rPrChange w:id="31451" w:author="Le Minh Nghia" w:date="2019-10-09T10:57:00Z">
              <w:rPr/>
            </w:rPrChange>
          </w:rPr>
          <w:t>một</w:t>
        </w:r>
        <w:proofErr w:type="spellEnd"/>
        <w:r w:rsidRPr="00B41112">
          <w:rPr>
            <w:sz w:val="26"/>
            <w:szCs w:val="26"/>
            <w:rPrChange w:id="31452" w:author="Le Minh Nghia" w:date="2019-10-09T10:57:00Z">
              <w:rPr/>
            </w:rPrChange>
          </w:rPr>
          <w:t xml:space="preserve"> </w:t>
        </w:r>
        <w:proofErr w:type="spellStart"/>
        <w:r w:rsidRPr="00B41112">
          <w:rPr>
            <w:sz w:val="26"/>
            <w:szCs w:val="26"/>
            <w:rPrChange w:id="31453" w:author="Le Minh Nghia" w:date="2019-10-09T10:57:00Z">
              <w:rPr/>
            </w:rPrChange>
          </w:rPr>
          <w:t>số</w:t>
        </w:r>
        <w:proofErr w:type="spellEnd"/>
        <w:r w:rsidRPr="00B41112">
          <w:rPr>
            <w:sz w:val="26"/>
            <w:szCs w:val="26"/>
            <w:rPrChange w:id="31454" w:author="Le Minh Nghia" w:date="2019-10-09T10:57:00Z">
              <w:rPr/>
            </w:rPrChange>
          </w:rPr>
          <w:t xml:space="preserve"> </w:t>
        </w:r>
        <w:proofErr w:type="spellStart"/>
        <w:r w:rsidRPr="00B41112">
          <w:rPr>
            <w:sz w:val="26"/>
            <w:szCs w:val="26"/>
            <w:rPrChange w:id="31455" w:author="Le Minh Nghia" w:date="2019-10-09T10:57:00Z">
              <w:rPr/>
            </w:rPrChange>
          </w:rPr>
          <w:t>hướng</w:t>
        </w:r>
        <w:proofErr w:type="spellEnd"/>
        <w:r w:rsidRPr="00B41112">
          <w:rPr>
            <w:sz w:val="26"/>
            <w:szCs w:val="26"/>
            <w:rPrChange w:id="31456" w:author="Le Minh Nghia" w:date="2019-10-09T10:57:00Z">
              <w:rPr/>
            </w:rPrChange>
          </w:rPr>
          <w:t xml:space="preserve"> </w:t>
        </w:r>
        <w:proofErr w:type="spellStart"/>
        <w:r w:rsidRPr="00B41112">
          <w:rPr>
            <w:sz w:val="26"/>
            <w:szCs w:val="26"/>
            <w:rPrChange w:id="31457" w:author="Le Minh Nghia" w:date="2019-10-09T10:57:00Z">
              <w:rPr/>
            </w:rPrChange>
          </w:rPr>
          <w:t>sau</w:t>
        </w:r>
        <w:proofErr w:type="spellEnd"/>
        <w:r w:rsidRPr="00B41112">
          <w:rPr>
            <w:sz w:val="26"/>
            <w:szCs w:val="26"/>
            <w:rPrChange w:id="31458" w:author="Le Minh Nghia" w:date="2019-10-09T10:57:00Z">
              <w:rPr/>
            </w:rPrChange>
          </w:rPr>
          <w:t>:</w:t>
        </w:r>
      </w:ins>
    </w:p>
    <w:p w:rsidR="00B41112" w:rsidRPr="00B41112" w:rsidRDefault="00B41112" w:rsidP="00B41112">
      <w:pPr>
        <w:pStyle w:val="ListParagraph"/>
        <w:numPr>
          <w:ilvl w:val="0"/>
          <w:numId w:val="60"/>
        </w:numPr>
        <w:spacing w:before="120" w:after="0" w:line="264" w:lineRule="auto"/>
        <w:jc w:val="both"/>
        <w:rPr>
          <w:ins w:id="31459" w:author="Le Minh Nghia" w:date="2019-10-09T10:57:00Z"/>
          <w:sz w:val="26"/>
          <w:szCs w:val="26"/>
          <w:rPrChange w:id="31460" w:author="Le Minh Nghia" w:date="2019-10-09T10:57:00Z">
            <w:rPr>
              <w:ins w:id="31461" w:author="Le Minh Nghia" w:date="2019-10-09T10:57:00Z"/>
            </w:rPr>
          </w:rPrChange>
        </w:rPr>
      </w:pPr>
    </w:p>
    <w:p w:rsidR="00B41112" w:rsidRPr="00B41112" w:rsidRDefault="00B41112" w:rsidP="00B41112">
      <w:pPr>
        <w:pStyle w:val="Heading2"/>
        <w:numPr>
          <w:ilvl w:val="0"/>
          <w:numId w:val="58"/>
        </w:numPr>
        <w:spacing w:line="264" w:lineRule="auto"/>
        <w:jc w:val="both"/>
        <w:rPr>
          <w:ins w:id="31462" w:author="Le Minh Nghia" w:date="2019-10-09T10:57:00Z"/>
          <w:rFonts w:ascii="Times New Roman" w:hAnsi="Times New Roman" w:cs="Times New Roman"/>
          <w:rPrChange w:id="31463" w:author="Le Minh Nghia" w:date="2019-10-09T10:57:00Z">
            <w:rPr>
              <w:ins w:id="31464" w:author="Le Minh Nghia" w:date="2019-10-09T10:57:00Z"/>
            </w:rPr>
          </w:rPrChange>
        </w:rPr>
      </w:pPr>
      <w:bookmarkStart w:id="31465" w:name="_Toc498345557"/>
      <w:proofErr w:type="spellStart"/>
      <w:ins w:id="31466" w:author="Le Minh Nghia" w:date="2019-10-09T10:57:00Z">
        <w:r w:rsidRPr="00B41112">
          <w:rPr>
            <w:rFonts w:ascii="Times New Roman" w:hAnsi="Times New Roman" w:cs="Times New Roman"/>
            <w:rPrChange w:id="31467" w:author="Le Minh Nghia" w:date="2019-10-09T10:57:00Z">
              <w:rPr/>
            </w:rPrChange>
          </w:rPr>
          <w:t>Kiến</w:t>
        </w:r>
        <w:proofErr w:type="spellEnd"/>
        <w:r w:rsidRPr="00B41112">
          <w:rPr>
            <w:rFonts w:ascii="Times New Roman" w:hAnsi="Times New Roman" w:cs="Times New Roman"/>
            <w:rPrChange w:id="31468" w:author="Le Minh Nghia" w:date="2019-10-09T10:57:00Z">
              <w:rPr/>
            </w:rPrChange>
          </w:rPr>
          <w:t xml:space="preserve"> </w:t>
        </w:r>
        <w:proofErr w:type="spellStart"/>
        <w:r w:rsidRPr="00B41112">
          <w:rPr>
            <w:rFonts w:ascii="Times New Roman" w:hAnsi="Times New Roman" w:cs="Times New Roman"/>
            <w:rPrChange w:id="31469" w:author="Le Minh Nghia" w:date="2019-10-09T10:57:00Z">
              <w:rPr/>
            </w:rPrChange>
          </w:rPr>
          <w:t>nghị</w:t>
        </w:r>
        <w:bookmarkEnd w:id="31465"/>
        <w:proofErr w:type="spellEnd"/>
      </w:ins>
    </w:p>
    <w:p w:rsidR="00B41112" w:rsidRPr="00B41112" w:rsidRDefault="00B41112" w:rsidP="00B41112">
      <w:pPr>
        <w:rPr>
          <w:ins w:id="31470" w:author="Le Minh Nghia" w:date="2019-10-09T10:57:00Z"/>
          <w:sz w:val="26"/>
          <w:szCs w:val="26"/>
          <w:rPrChange w:id="31471" w:author="Le Minh Nghia" w:date="2019-10-09T10:57:00Z">
            <w:rPr>
              <w:ins w:id="31472" w:author="Le Minh Nghia" w:date="2019-10-09T10:57:00Z"/>
            </w:rPr>
          </w:rPrChange>
        </w:rPr>
      </w:pPr>
      <w:ins w:id="31473" w:author="Le Minh Nghia" w:date="2019-10-09T10:57:00Z">
        <w:r w:rsidRPr="00B41112">
          <w:rPr>
            <w:sz w:val="26"/>
            <w:szCs w:val="26"/>
            <w:rPrChange w:id="31474" w:author="Le Minh Nghia" w:date="2019-10-09T10:57:00Z">
              <w:rPr/>
            </w:rPrChange>
          </w:rPr>
          <w:t xml:space="preserve">Qua </w:t>
        </w:r>
        <w:proofErr w:type="spellStart"/>
        <w:r w:rsidRPr="00B41112">
          <w:rPr>
            <w:sz w:val="26"/>
            <w:szCs w:val="26"/>
            <w:rPrChange w:id="31475" w:author="Le Minh Nghia" w:date="2019-10-09T10:57:00Z">
              <w:rPr/>
            </w:rPrChange>
          </w:rPr>
          <w:t>quá</w:t>
        </w:r>
        <w:proofErr w:type="spellEnd"/>
        <w:r w:rsidRPr="00B41112">
          <w:rPr>
            <w:sz w:val="26"/>
            <w:szCs w:val="26"/>
            <w:rPrChange w:id="31476" w:author="Le Minh Nghia" w:date="2019-10-09T10:57:00Z">
              <w:rPr/>
            </w:rPrChange>
          </w:rPr>
          <w:t xml:space="preserve"> </w:t>
        </w:r>
        <w:proofErr w:type="spellStart"/>
        <w:r w:rsidRPr="00B41112">
          <w:rPr>
            <w:sz w:val="26"/>
            <w:szCs w:val="26"/>
            <w:rPrChange w:id="31477" w:author="Le Minh Nghia" w:date="2019-10-09T10:57:00Z">
              <w:rPr/>
            </w:rPrChange>
          </w:rPr>
          <w:t>trình</w:t>
        </w:r>
        <w:proofErr w:type="spellEnd"/>
        <w:r w:rsidRPr="00B41112">
          <w:rPr>
            <w:sz w:val="26"/>
            <w:szCs w:val="26"/>
            <w:rPrChange w:id="31478" w:author="Le Minh Nghia" w:date="2019-10-09T10:57:00Z">
              <w:rPr/>
            </w:rPrChange>
          </w:rPr>
          <w:t xml:space="preserve"> </w:t>
        </w:r>
        <w:proofErr w:type="spellStart"/>
        <w:r w:rsidRPr="00B41112">
          <w:rPr>
            <w:sz w:val="26"/>
            <w:szCs w:val="26"/>
            <w:rPrChange w:id="31479" w:author="Le Minh Nghia" w:date="2019-10-09T10:57:00Z">
              <w:rPr/>
            </w:rPrChange>
          </w:rPr>
          <w:t>xây</w:t>
        </w:r>
        <w:proofErr w:type="spellEnd"/>
        <w:r w:rsidRPr="00B41112">
          <w:rPr>
            <w:sz w:val="26"/>
            <w:szCs w:val="26"/>
            <w:rPrChange w:id="31480" w:author="Le Minh Nghia" w:date="2019-10-09T10:57:00Z">
              <w:rPr/>
            </w:rPrChange>
          </w:rPr>
          <w:t xml:space="preserve"> </w:t>
        </w:r>
        <w:proofErr w:type="spellStart"/>
        <w:r w:rsidRPr="00B41112">
          <w:rPr>
            <w:sz w:val="26"/>
            <w:szCs w:val="26"/>
            <w:rPrChange w:id="31481" w:author="Le Minh Nghia" w:date="2019-10-09T10:57:00Z">
              <w:rPr/>
            </w:rPrChange>
          </w:rPr>
          <w:t>dựng</w:t>
        </w:r>
        <w:proofErr w:type="spellEnd"/>
        <w:r w:rsidRPr="00B41112">
          <w:rPr>
            <w:sz w:val="26"/>
            <w:szCs w:val="26"/>
            <w:rPrChange w:id="31482" w:author="Le Minh Nghia" w:date="2019-10-09T10:57:00Z">
              <w:rPr/>
            </w:rPrChange>
          </w:rPr>
          <w:t xml:space="preserve"> </w:t>
        </w:r>
        <w:proofErr w:type="spellStart"/>
        <w:r w:rsidRPr="00B41112">
          <w:rPr>
            <w:sz w:val="26"/>
            <w:szCs w:val="26"/>
            <w:rPrChange w:id="31483" w:author="Le Minh Nghia" w:date="2019-10-09T10:57:00Z">
              <w:rPr/>
            </w:rPrChange>
          </w:rPr>
          <w:t>nhóm</w:t>
        </w:r>
        <w:proofErr w:type="spellEnd"/>
        <w:r w:rsidRPr="00B41112">
          <w:rPr>
            <w:sz w:val="26"/>
            <w:szCs w:val="26"/>
            <w:rPrChange w:id="31484" w:author="Le Minh Nghia" w:date="2019-10-09T10:57:00Z">
              <w:rPr/>
            </w:rPrChange>
          </w:rPr>
          <w:t xml:space="preserve"> </w:t>
        </w:r>
        <w:proofErr w:type="spellStart"/>
        <w:r w:rsidRPr="00B41112">
          <w:rPr>
            <w:sz w:val="26"/>
            <w:szCs w:val="26"/>
            <w:rPrChange w:id="31485" w:author="Le Minh Nghia" w:date="2019-10-09T10:57:00Z">
              <w:rPr/>
            </w:rPrChange>
          </w:rPr>
          <w:t>tác</w:t>
        </w:r>
        <w:proofErr w:type="spellEnd"/>
        <w:r w:rsidRPr="00B41112">
          <w:rPr>
            <w:sz w:val="26"/>
            <w:szCs w:val="26"/>
            <w:rPrChange w:id="31486" w:author="Le Minh Nghia" w:date="2019-10-09T10:57:00Z">
              <w:rPr/>
            </w:rPrChange>
          </w:rPr>
          <w:t xml:space="preserve"> </w:t>
        </w:r>
        <w:proofErr w:type="spellStart"/>
        <w:r w:rsidRPr="00B41112">
          <w:rPr>
            <w:sz w:val="26"/>
            <w:szCs w:val="26"/>
            <w:rPrChange w:id="31487" w:author="Le Minh Nghia" w:date="2019-10-09T10:57:00Z">
              <w:rPr/>
            </w:rPrChange>
          </w:rPr>
          <w:t>giả</w:t>
        </w:r>
        <w:proofErr w:type="spellEnd"/>
        <w:r w:rsidRPr="00B41112">
          <w:rPr>
            <w:sz w:val="26"/>
            <w:szCs w:val="26"/>
            <w:rPrChange w:id="31488" w:author="Le Minh Nghia" w:date="2019-10-09T10:57:00Z">
              <w:rPr/>
            </w:rPrChange>
          </w:rPr>
          <w:t xml:space="preserve"> </w:t>
        </w:r>
        <w:proofErr w:type="spellStart"/>
        <w:r w:rsidRPr="00B41112">
          <w:rPr>
            <w:sz w:val="26"/>
            <w:szCs w:val="26"/>
            <w:rPrChange w:id="31489" w:author="Le Minh Nghia" w:date="2019-10-09T10:57:00Z">
              <w:rPr/>
            </w:rPrChange>
          </w:rPr>
          <w:t>kiến</w:t>
        </w:r>
        <w:proofErr w:type="spellEnd"/>
        <w:r w:rsidRPr="00B41112">
          <w:rPr>
            <w:sz w:val="26"/>
            <w:szCs w:val="26"/>
            <w:rPrChange w:id="31490" w:author="Le Minh Nghia" w:date="2019-10-09T10:57:00Z">
              <w:rPr/>
            </w:rPrChange>
          </w:rPr>
          <w:t xml:space="preserve"> </w:t>
        </w:r>
        <w:proofErr w:type="spellStart"/>
        <w:r w:rsidRPr="00B41112">
          <w:rPr>
            <w:sz w:val="26"/>
            <w:szCs w:val="26"/>
            <w:rPrChange w:id="31491" w:author="Le Minh Nghia" w:date="2019-10-09T10:57:00Z">
              <w:rPr/>
            </w:rPrChange>
          </w:rPr>
          <w:t>nghị</w:t>
        </w:r>
        <w:proofErr w:type="spellEnd"/>
        <w:r w:rsidRPr="00B41112">
          <w:rPr>
            <w:sz w:val="26"/>
            <w:szCs w:val="26"/>
            <w:rPrChange w:id="31492" w:author="Le Minh Nghia" w:date="2019-10-09T10:57:00Z">
              <w:rPr/>
            </w:rPrChange>
          </w:rPr>
          <w:t xml:space="preserve"> </w:t>
        </w:r>
        <w:proofErr w:type="spellStart"/>
        <w:r w:rsidRPr="00B41112">
          <w:rPr>
            <w:sz w:val="26"/>
            <w:szCs w:val="26"/>
            <w:rPrChange w:id="31493" w:author="Le Minh Nghia" w:date="2019-10-09T10:57:00Z">
              <w:rPr/>
            </w:rPrChange>
          </w:rPr>
          <w:t>nhà</w:t>
        </w:r>
        <w:proofErr w:type="spellEnd"/>
        <w:r w:rsidRPr="00B41112">
          <w:rPr>
            <w:sz w:val="26"/>
            <w:szCs w:val="26"/>
            <w:rPrChange w:id="31494" w:author="Le Minh Nghia" w:date="2019-10-09T10:57:00Z">
              <w:rPr/>
            </w:rPrChange>
          </w:rPr>
          <w:t xml:space="preserve"> </w:t>
        </w:r>
        <w:proofErr w:type="spellStart"/>
        <w:r w:rsidRPr="00B41112">
          <w:rPr>
            <w:sz w:val="26"/>
            <w:szCs w:val="26"/>
            <w:rPrChange w:id="31495" w:author="Le Minh Nghia" w:date="2019-10-09T10:57:00Z">
              <w:rPr/>
            </w:rPrChange>
          </w:rPr>
          <w:t>trường</w:t>
        </w:r>
        <w:proofErr w:type="spellEnd"/>
        <w:r w:rsidRPr="00B41112">
          <w:rPr>
            <w:sz w:val="26"/>
            <w:szCs w:val="26"/>
            <w:rPrChange w:id="31496" w:author="Le Minh Nghia" w:date="2019-10-09T10:57:00Z">
              <w:rPr/>
            </w:rPrChange>
          </w:rPr>
          <w:t xml:space="preserve"> </w:t>
        </w:r>
        <w:proofErr w:type="spellStart"/>
        <w:r w:rsidRPr="00B41112">
          <w:rPr>
            <w:sz w:val="26"/>
            <w:szCs w:val="26"/>
            <w:rPrChange w:id="31497" w:author="Le Minh Nghia" w:date="2019-10-09T10:57:00Z">
              <w:rPr/>
            </w:rPrChange>
          </w:rPr>
          <w:t>có</w:t>
        </w:r>
        <w:proofErr w:type="spellEnd"/>
        <w:r w:rsidRPr="00B41112">
          <w:rPr>
            <w:sz w:val="26"/>
            <w:szCs w:val="26"/>
            <w:rPrChange w:id="31498" w:author="Le Minh Nghia" w:date="2019-10-09T10:57:00Z">
              <w:rPr/>
            </w:rPrChange>
          </w:rPr>
          <w:t xml:space="preserve"> </w:t>
        </w:r>
        <w:proofErr w:type="spellStart"/>
        <w:r w:rsidRPr="00B41112">
          <w:rPr>
            <w:sz w:val="26"/>
            <w:szCs w:val="26"/>
            <w:rPrChange w:id="31499" w:author="Le Minh Nghia" w:date="2019-10-09T10:57:00Z">
              <w:rPr/>
            </w:rPrChange>
          </w:rPr>
          <w:t>thể</w:t>
        </w:r>
        <w:proofErr w:type="spellEnd"/>
        <w:r w:rsidRPr="00B41112">
          <w:rPr>
            <w:sz w:val="26"/>
            <w:szCs w:val="26"/>
            <w:rPrChange w:id="31500" w:author="Le Minh Nghia" w:date="2019-10-09T10:57:00Z">
              <w:rPr/>
            </w:rPrChange>
          </w:rPr>
          <w:t xml:space="preserve"> </w:t>
        </w:r>
        <w:proofErr w:type="spellStart"/>
        <w:r w:rsidRPr="00B41112">
          <w:rPr>
            <w:sz w:val="26"/>
            <w:szCs w:val="26"/>
            <w:rPrChange w:id="31501" w:author="Le Minh Nghia" w:date="2019-10-09T10:57:00Z">
              <w:rPr/>
            </w:rPrChange>
          </w:rPr>
          <w:t>hỗ</w:t>
        </w:r>
        <w:proofErr w:type="spellEnd"/>
        <w:r w:rsidRPr="00B41112">
          <w:rPr>
            <w:sz w:val="26"/>
            <w:szCs w:val="26"/>
            <w:rPrChange w:id="31502" w:author="Le Minh Nghia" w:date="2019-10-09T10:57:00Z">
              <w:rPr/>
            </w:rPrChange>
          </w:rPr>
          <w:t xml:space="preserve"> </w:t>
        </w:r>
        <w:proofErr w:type="spellStart"/>
        <w:r w:rsidRPr="00B41112">
          <w:rPr>
            <w:sz w:val="26"/>
            <w:szCs w:val="26"/>
            <w:rPrChange w:id="31503" w:author="Le Minh Nghia" w:date="2019-10-09T10:57:00Z">
              <w:rPr/>
            </w:rPrChange>
          </w:rPr>
          <w:t>trợ</w:t>
        </w:r>
        <w:proofErr w:type="spellEnd"/>
        <w:r w:rsidRPr="00B41112">
          <w:rPr>
            <w:sz w:val="26"/>
            <w:szCs w:val="26"/>
            <w:rPrChange w:id="31504" w:author="Le Minh Nghia" w:date="2019-10-09T10:57:00Z">
              <w:rPr/>
            </w:rPrChange>
          </w:rPr>
          <w:t xml:space="preserve"> </w:t>
        </w:r>
        <w:proofErr w:type="spellStart"/>
        <w:r w:rsidRPr="00B41112">
          <w:rPr>
            <w:sz w:val="26"/>
            <w:szCs w:val="26"/>
            <w:rPrChange w:id="31505" w:author="Le Minh Nghia" w:date="2019-10-09T10:57:00Z">
              <w:rPr/>
            </w:rPrChange>
          </w:rPr>
          <w:t>đưa</w:t>
        </w:r>
        <w:proofErr w:type="spellEnd"/>
        <w:r w:rsidRPr="00B41112">
          <w:rPr>
            <w:sz w:val="26"/>
            <w:szCs w:val="26"/>
            <w:rPrChange w:id="31506" w:author="Le Minh Nghia" w:date="2019-10-09T10:57:00Z">
              <w:rPr/>
            </w:rPrChange>
          </w:rPr>
          <w:t xml:space="preserve"> ý </w:t>
        </w:r>
        <w:proofErr w:type="spellStart"/>
        <w:r w:rsidRPr="00B41112">
          <w:rPr>
            <w:sz w:val="26"/>
            <w:szCs w:val="26"/>
            <w:rPrChange w:id="31507" w:author="Le Minh Nghia" w:date="2019-10-09T10:57:00Z">
              <w:rPr/>
            </w:rPrChange>
          </w:rPr>
          <w:t>tưởng</w:t>
        </w:r>
        <w:proofErr w:type="spellEnd"/>
        <w:r w:rsidRPr="00B41112">
          <w:rPr>
            <w:sz w:val="26"/>
            <w:szCs w:val="26"/>
            <w:rPrChange w:id="31508" w:author="Le Minh Nghia" w:date="2019-10-09T10:57:00Z">
              <w:rPr/>
            </w:rPrChange>
          </w:rPr>
          <w:t xml:space="preserve"> </w:t>
        </w:r>
        <w:proofErr w:type="spellStart"/>
        <w:r w:rsidRPr="00B41112">
          <w:rPr>
            <w:sz w:val="26"/>
            <w:szCs w:val="26"/>
            <w:rPrChange w:id="31509" w:author="Le Minh Nghia" w:date="2019-10-09T10:57:00Z">
              <w:rPr/>
            </w:rPrChange>
          </w:rPr>
          <w:t>này</w:t>
        </w:r>
        <w:proofErr w:type="spellEnd"/>
        <w:r w:rsidRPr="00B41112">
          <w:rPr>
            <w:sz w:val="26"/>
            <w:szCs w:val="26"/>
            <w:rPrChange w:id="31510" w:author="Le Minh Nghia" w:date="2019-10-09T10:57:00Z">
              <w:rPr/>
            </w:rPrChange>
          </w:rPr>
          <w:t xml:space="preserve"> </w:t>
        </w:r>
        <w:proofErr w:type="spellStart"/>
        <w:r w:rsidRPr="00B41112">
          <w:rPr>
            <w:sz w:val="26"/>
            <w:szCs w:val="26"/>
            <w:rPrChange w:id="31511" w:author="Le Minh Nghia" w:date="2019-10-09T10:57:00Z">
              <w:rPr/>
            </w:rPrChange>
          </w:rPr>
          <w:t>vào</w:t>
        </w:r>
        <w:proofErr w:type="spellEnd"/>
        <w:r w:rsidRPr="00B41112">
          <w:rPr>
            <w:sz w:val="26"/>
            <w:szCs w:val="26"/>
            <w:rPrChange w:id="31512" w:author="Le Minh Nghia" w:date="2019-10-09T10:57:00Z">
              <w:rPr/>
            </w:rPrChange>
          </w:rPr>
          <w:t xml:space="preserve"> </w:t>
        </w:r>
        <w:proofErr w:type="spellStart"/>
        <w:r w:rsidRPr="00B41112">
          <w:rPr>
            <w:sz w:val="26"/>
            <w:szCs w:val="26"/>
            <w:rPrChange w:id="31513" w:author="Le Minh Nghia" w:date="2019-10-09T10:57:00Z">
              <w:rPr/>
            </w:rPrChange>
          </w:rPr>
          <w:t>quá</w:t>
        </w:r>
        <w:proofErr w:type="spellEnd"/>
        <w:r w:rsidRPr="00B41112">
          <w:rPr>
            <w:sz w:val="26"/>
            <w:szCs w:val="26"/>
            <w:rPrChange w:id="31514" w:author="Le Minh Nghia" w:date="2019-10-09T10:57:00Z">
              <w:rPr/>
            </w:rPrChange>
          </w:rPr>
          <w:t xml:space="preserve"> </w:t>
        </w:r>
        <w:proofErr w:type="spellStart"/>
        <w:r w:rsidRPr="00B41112">
          <w:rPr>
            <w:sz w:val="26"/>
            <w:szCs w:val="26"/>
            <w:rPrChange w:id="31515" w:author="Le Minh Nghia" w:date="2019-10-09T10:57:00Z">
              <w:rPr/>
            </w:rPrChange>
          </w:rPr>
          <w:t>trình</w:t>
        </w:r>
        <w:proofErr w:type="spellEnd"/>
        <w:r w:rsidRPr="00B41112">
          <w:rPr>
            <w:sz w:val="26"/>
            <w:szCs w:val="26"/>
            <w:rPrChange w:id="31516" w:author="Le Minh Nghia" w:date="2019-10-09T10:57:00Z">
              <w:rPr/>
            </w:rPrChange>
          </w:rPr>
          <w:t xml:space="preserve"> </w:t>
        </w:r>
        <w:proofErr w:type="spellStart"/>
        <w:r w:rsidRPr="00B41112">
          <w:rPr>
            <w:sz w:val="26"/>
            <w:szCs w:val="26"/>
            <w:rPrChange w:id="31517" w:author="Le Minh Nghia" w:date="2019-10-09T10:57:00Z">
              <w:rPr/>
            </w:rPrChange>
          </w:rPr>
          <w:t>sử</w:t>
        </w:r>
        <w:proofErr w:type="spellEnd"/>
        <w:r w:rsidRPr="00B41112">
          <w:rPr>
            <w:sz w:val="26"/>
            <w:szCs w:val="26"/>
            <w:rPrChange w:id="31518" w:author="Le Minh Nghia" w:date="2019-10-09T10:57:00Z">
              <w:rPr/>
            </w:rPrChange>
          </w:rPr>
          <w:t xml:space="preserve"> </w:t>
        </w:r>
        <w:proofErr w:type="spellStart"/>
        <w:r w:rsidRPr="00B41112">
          <w:rPr>
            <w:sz w:val="26"/>
            <w:szCs w:val="26"/>
            <w:rPrChange w:id="31519" w:author="Le Minh Nghia" w:date="2019-10-09T10:57:00Z">
              <w:rPr/>
            </w:rPrChange>
          </w:rPr>
          <w:t>dụng</w:t>
        </w:r>
        <w:proofErr w:type="spellEnd"/>
        <w:r w:rsidRPr="00B41112">
          <w:rPr>
            <w:sz w:val="26"/>
            <w:szCs w:val="26"/>
            <w:rPrChange w:id="31520" w:author="Le Minh Nghia" w:date="2019-10-09T10:57:00Z">
              <w:rPr/>
            </w:rPrChange>
          </w:rPr>
          <w:t xml:space="preserve"> </w:t>
        </w:r>
        <w:proofErr w:type="spellStart"/>
        <w:r w:rsidRPr="00B41112">
          <w:rPr>
            <w:sz w:val="26"/>
            <w:szCs w:val="26"/>
            <w:rPrChange w:id="31521" w:author="Le Minh Nghia" w:date="2019-10-09T10:57:00Z">
              <w:rPr/>
            </w:rPrChange>
          </w:rPr>
          <w:t>thực</w:t>
        </w:r>
        <w:proofErr w:type="spellEnd"/>
        <w:r w:rsidRPr="00B41112">
          <w:rPr>
            <w:sz w:val="26"/>
            <w:szCs w:val="26"/>
            <w:rPrChange w:id="31522" w:author="Le Minh Nghia" w:date="2019-10-09T10:57:00Z">
              <w:rPr/>
            </w:rPrChange>
          </w:rPr>
          <w:t xml:space="preserve"> </w:t>
        </w:r>
        <w:proofErr w:type="spellStart"/>
        <w:r w:rsidRPr="00B41112">
          <w:rPr>
            <w:sz w:val="26"/>
            <w:szCs w:val="26"/>
            <w:rPrChange w:id="31523" w:author="Le Minh Nghia" w:date="2019-10-09T10:57:00Z">
              <w:rPr/>
            </w:rPrChange>
          </w:rPr>
          <w:t>tế</w:t>
        </w:r>
        <w:proofErr w:type="spellEnd"/>
        <w:r w:rsidRPr="00B41112">
          <w:rPr>
            <w:sz w:val="26"/>
            <w:szCs w:val="26"/>
            <w:rPrChange w:id="31524" w:author="Le Minh Nghia" w:date="2019-10-09T10:57:00Z">
              <w:rPr/>
            </w:rPrChange>
          </w:rPr>
          <w:t xml:space="preserve">. </w:t>
        </w:r>
        <w:proofErr w:type="spellStart"/>
        <w:r w:rsidRPr="00B41112">
          <w:rPr>
            <w:sz w:val="26"/>
            <w:szCs w:val="26"/>
            <w:rPrChange w:id="31525" w:author="Le Minh Nghia" w:date="2019-10-09T10:57:00Z">
              <w:rPr/>
            </w:rPrChange>
          </w:rPr>
          <w:t>Nếu</w:t>
        </w:r>
        <w:proofErr w:type="spellEnd"/>
        <w:r w:rsidRPr="00B41112">
          <w:rPr>
            <w:sz w:val="26"/>
            <w:szCs w:val="26"/>
            <w:rPrChange w:id="31526" w:author="Le Minh Nghia" w:date="2019-10-09T10:57:00Z">
              <w:rPr/>
            </w:rPrChange>
          </w:rPr>
          <w:t xml:space="preserve"> </w:t>
        </w:r>
        <w:proofErr w:type="spellStart"/>
        <w:r w:rsidRPr="00B41112">
          <w:rPr>
            <w:sz w:val="26"/>
            <w:szCs w:val="26"/>
            <w:rPrChange w:id="31527" w:author="Le Minh Nghia" w:date="2019-10-09T10:57:00Z">
              <w:rPr/>
            </w:rPrChange>
          </w:rPr>
          <w:t>quá</w:t>
        </w:r>
        <w:proofErr w:type="spellEnd"/>
        <w:r w:rsidRPr="00B41112">
          <w:rPr>
            <w:sz w:val="26"/>
            <w:szCs w:val="26"/>
            <w:rPrChange w:id="31528" w:author="Le Minh Nghia" w:date="2019-10-09T10:57:00Z">
              <w:rPr/>
            </w:rPrChange>
          </w:rPr>
          <w:t xml:space="preserve"> </w:t>
        </w:r>
        <w:proofErr w:type="spellStart"/>
        <w:r w:rsidRPr="00B41112">
          <w:rPr>
            <w:sz w:val="26"/>
            <w:szCs w:val="26"/>
            <w:rPrChange w:id="31529" w:author="Le Minh Nghia" w:date="2019-10-09T10:57:00Z">
              <w:rPr/>
            </w:rPrChange>
          </w:rPr>
          <w:t>trình</w:t>
        </w:r>
        <w:proofErr w:type="spellEnd"/>
        <w:r w:rsidRPr="00B41112">
          <w:rPr>
            <w:sz w:val="26"/>
            <w:szCs w:val="26"/>
            <w:rPrChange w:id="31530" w:author="Le Minh Nghia" w:date="2019-10-09T10:57:00Z">
              <w:rPr/>
            </w:rPrChange>
          </w:rPr>
          <w:t xml:space="preserve"> </w:t>
        </w:r>
        <w:proofErr w:type="spellStart"/>
        <w:r w:rsidRPr="00B41112">
          <w:rPr>
            <w:sz w:val="26"/>
            <w:szCs w:val="26"/>
            <w:rPrChange w:id="31531" w:author="Le Minh Nghia" w:date="2019-10-09T10:57:00Z">
              <w:rPr/>
            </w:rPrChange>
          </w:rPr>
          <w:t>này</w:t>
        </w:r>
        <w:proofErr w:type="spellEnd"/>
        <w:r w:rsidRPr="00B41112">
          <w:rPr>
            <w:sz w:val="26"/>
            <w:szCs w:val="26"/>
            <w:rPrChange w:id="31532" w:author="Le Minh Nghia" w:date="2019-10-09T10:57:00Z">
              <w:rPr/>
            </w:rPrChange>
          </w:rPr>
          <w:t xml:space="preserve"> </w:t>
        </w:r>
        <w:proofErr w:type="spellStart"/>
        <w:r w:rsidRPr="00B41112">
          <w:rPr>
            <w:sz w:val="26"/>
            <w:szCs w:val="26"/>
            <w:rPrChange w:id="31533" w:author="Le Minh Nghia" w:date="2019-10-09T10:57:00Z">
              <w:rPr/>
            </w:rPrChange>
          </w:rPr>
          <w:t>được</w:t>
        </w:r>
        <w:proofErr w:type="spellEnd"/>
        <w:r w:rsidRPr="00B41112">
          <w:rPr>
            <w:sz w:val="26"/>
            <w:szCs w:val="26"/>
            <w:rPrChange w:id="31534" w:author="Le Minh Nghia" w:date="2019-10-09T10:57:00Z">
              <w:rPr/>
            </w:rPrChange>
          </w:rPr>
          <w:t xml:space="preserve"> </w:t>
        </w:r>
        <w:proofErr w:type="spellStart"/>
        <w:r w:rsidRPr="00B41112">
          <w:rPr>
            <w:sz w:val="26"/>
            <w:szCs w:val="26"/>
            <w:rPrChange w:id="31535" w:author="Le Minh Nghia" w:date="2019-10-09T10:57:00Z">
              <w:rPr/>
            </w:rPrChange>
          </w:rPr>
          <w:t>thực</w:t>
        </w:r>
        <w:proofErr w:type="spellEnd"/>
        <w:r w:rsidRPr="00B41112">
          <w:rPr>
            <w:sz w:val="26"/>
            <w:szCs w:val="26"/>
            <w:rPrChange w:id="31536" w:author="Le Minh Nghia" w:date="2019-10-09T10:57:00Z">
              <w:rPr/>
            </w:rPrChange>
          </w:rPr>
          <w:t xml:space="preserve"> </w:t>
        </w:r>
        <w:proofErr w:type="spellStart"/>
        <w:r w:rsidRPr="00B41112">
          <w:rPr>
            <w:sz w:val="26"/>
            <w:szCs w:val="26"/>
            <w:rPrChange w:id="31537" w:author="Le Minh Nghia" w:date="2019-10-09T10:57:00Z">
              <w:rPr/>
            </w:rPrChange>
          </w:rPr>
          <w:t>hiện</w:t>
        </w:r>
        <w:proofErr w:type="spellEnd"/>
        <w:r w:rsidRPr="00B41112">
          <w:rPr>
            <w:sz w:val="26"/>
            <w:szCs w:val="26"/>
            <w:rPrChange w:id="31538" w:author="Le Minh Nghia" w:date="2019-10-09T10:57:00Z">
              <w:rPr/>
            </w:rPrChange>
          </w:rPr>
          <w:t xml:space="preserve"> </w:t>
        </w:r>
        <w:proofErr w:type="spellStart"/>
        <w:r w:rsidRPr="00B41112">
          <w:rPr>
            <w:sz w:val="26"/>
            <w:szCs w:val="26"/>
            <w:rPrChange w:id="31539" w:author="Le Minh Nghia" w:date="2019-10-09T10:57:00Z">
              <w:rPr/>
            </w:rPrChange>
          </w:rPr>
          <w:t>nhóm</w:t>
        </w:r>
        <w:proofErr w:type="spellEnd"/>
        <w:r w:rsidRPr="00B41112">
          <w:rPr>
            <w:sz w:val="26"/>
            <w:szCs w:val="26"/>
            <w:rPrChange w:id="31540" w:author="Le Minh Nghia" w:date="2019-10-09T10:57:00Z">
              <w:rPr/>
            </w:rPrChange>
          </w:rPr>
          <w:t xml:space="preserve"> </w:t>
        </w:r>
        <w:proofErr w:type="spellStart"/>
        <w:r w:rsidRPr="00B41112">
          <w:rPr>
            <w:sz w:val="26"/>
            <w:szCs w:val="26"/>
            <w:rPrChange w:id="31541" w:author="Le Minh Nghia" w:date="2019-10-09T10:57:00Z">
              <w:rPr/>
            </w:rPrChange>
          </w:rPr>
          <w:t>tác</w:t>
        </w:r>
        <w:proofErr w:type="spellEnd"/>
        <w:r w:rsidRPr="00B41112">
          <w:rPr>
            <w:sz w:val="26"/>
            <w:szCs w:val="26"/>
            <w:rPrChange w:id="31542" w:author="Le Minh Nghia" w:date="2019-10-09T10:57:00Z">
              <w:rPr/>
            </w:rPrChange>
          </w:rPr>
          <w:t xml:space="preserve"> </w:t>
        </w:r>
        <w:proofErr w:type="spellStart"/>
        <w:r w:rsidRPr="00B41112">
          <w:rPr>
            <w:sz w:val="26"/>
            <w:szCs w:val="26"/>
            <w:rPrChange w:id="31543" w:author="Le Minh Nghia" w:date="2019-10-09T10:57:00Z">
              <w:rPr/>
            </w:rPrChange>
          </w:rPr>
          <w:t>giả</w:t>
        </w:r>
        <w:proofErr w:type="spellEnd"/>
        <w:r w:rsidRPr="00B41112">
          <w:rPr>
            <w:sz w:val="26"/>
            <w:szCs w:val="26"/>
            <w:rPrChange w:id="31544" w:author="Le Minh Nghia" w:date="2019-10-09T10:57:00Z">
              <w:rPr/>
            </w:rPrChange>
          </w:rPr>
          <w:t xml:space="preserve"> </w:t>
        </w:r>
        <w:proofErr w:type="spellStart"/>
        <w:r w:rsidRPr="00B41112">
          <w:rPr>
            <w:sz w:val="26"/>
            <w:szCs w:val="26"/>
            <w:rPrChange w:id="31545" w:author="Le Minh Nghia" w:date="2019-10-09T10:57:00Z">
              <w:rPr/>
            </w:rPrChange>
          </w:rPr>
          <w:t>sẵn</w:t>
        </w:r>
        <w:proofErr w:type="spellEnd"/>
        <w:r w:rsidRPr="00B41112">
          <w:rPr>
            <w:sz w:val="26"/>
            <w:szCs w:val="26"/>
            <w:rPrChange w:id="31546" w:author="Le Minh Nghia" w:date="2019-10-09T10:57:00Z">
              <w:rPr/>
            </w:rPrChange>
          </w:rPr>
          <w:t xml:space="preserve"> </w:t>
        </w:r>
        <w:proofErr w:type="spellStart"/>
        <w:r w:rsidRPr="00B41112">
          <w:rPr>
            <w:sz w:val="26"/>
            <w:szCs w:val="26"/>
            <w:rPrChange w:id="31547" w:author="Le Minh Nghia" w:date="2019-10-09T10:57:00Z">
              <w:rPr/>
            </w:rPrChange>
          </w:rPr>
          <w:t>sàng</w:t>
        </w:r>
        <w:proofErr w:type="spellEnd"/>
        <w:r w:rsidRPr="00B41112">
          <w:rPr>
            <w:sz w:val="26"/>
            <w:szCs w:val="26"/>
            <w:rPrChange w:id="31548" w:author="Le Minh Nghia" w:date="2019-10-09T10:57:00Z">
              <w:rPr/>
            </w:rPrChange>
          </w:rPr>
          <w:t xml:space="preserve"> </w:t>
        </w:r>
        <w:proofErr w:type="spellStart"/>
        <w:r w:rsidRPr="00B41112">
          <w:rPr>
            <w:sz w:val="26"/>
            <w:szCs w:val="26"/>
            <w:rPrChange w:id="31549" w:author="Le Minh Nghia" w:date="2019-10-09T10:57:00Z">
              <w:rPr/>
            </w:rPrChange>
          </w:rPr>
          <w:t>tham</w:t>
        </w:r>
        <w:proofErr w:type="spellEnd"/>
        <w:r w:rsidRPr="00B41112">
          <w:rPr>
            <w:sz w:val="26"/>
            <w:szCs w:val="26"/>
            <w:rPrChange w:id="31550" w:author="Le Minh Nghia" w:date="2019-10-09T10:57:00Z">
              <w:rPr/>
            </w:rPrChange>
          </w:rPr>
          <w:t xml:space="preserve"> </w:t>
        </w:r>
        <w:proofErr w:type="spellStart"/>
        <w:r w:rsidRPr="00B41112">
          <w:rPr>
            <w:sz w:val="26"/>
            <w:szCs w:val="26"/>
            <w:rPrChange w:id="31551" w:author="Le Minh Nghia" w:date="2019-10-09T10:57:00Z">
              <w:rPr/>
            </w:rPrChange>
          </w:rPr>
          <w:t>gia</w:t>
        </w:r>
        <w:proofErr w:type="spellEnd"/>
        <w:r w:rsidRPr="00B41112">
          <w:rPr>
            <w:sz w:val="26"/>
            <w:szCs w:val="26"/>
            <w:rPrChange w:id="31552" w:author="Le Minh Nghia" w:date="2019-10-09T10:57:00Z">
              <w:rPr/>
            </w:rPrChange>
          </w:rPr>
          <w:t xml:space="preserve"> </w:t>
        </w:r>
        <w:proofErr w:type="spellStart"/>
        <w:r w:rsidRPr="00B41112">
          <w:rPr>
            <w:sz w:val="26"/>
            <w:szCs w:val="26"/>
            <w:rPrChange w:id="31553" w:author="Le Minh Nghia" w:date="2019-10-09T10:57:00Z">
              <w:rPr/>
            </w:rPrChange>
          </w:rPr>
          <w:t>hỗ</w:t>
        </w:r>
        <w:proofErr w:type="spellEnd"/>
        <w:r w:rsidRPr="00B41112">
          <w:rPr>
            <w:sz w:val="26"/>
            <w:szCs w:val="26"/>
            <w:rPrChange w:id="31554" w:author="Le Minh Nghia" w:date="2019-10-09T10:57:00Z">
              <w:rPr/>
            </w:rPrChange>
          </w:rPr>
          <w:t xml:space="preserve"> </w:t>
        </w:r>
        <w:proofErr w:type="spellStart"/>
        <w:r w:rsidRPr="00B41112">
          <w:rPr>
            <w:sz w:val="26"/>
            <w:szCs w:val="26"/>
            <w:rPrChange w:id="31555" w:author="Le Minh Nghia" w:date="2019-10-09T10:57:00Z">
              <w:rPr/>
            </w:rPrChange>
          </w:rPr>
          <w:t>trợ</w:t>
        </w:r>
        <w:proofErr w:type="spellEnd"/>
        <w:r w:rsidRPr="00B41112">
          <w:rPr>
            <w:sz w:val="26"/>
            <w:szCs w:val="26"/>
            <w:rPrChange w:id="31556" w:author="Le Minh Nghia" w:date="2019-10-09T10:57:00Z">
              <w:rPr/>
            </w:rPrChange>
          </w:rPr>
          <w:t xml:space="preserve"> </w:t>
        </w:r>
        <w:proofErr w:type="spellStart"/>
        <w:r w:rsidRPr="00B41112">
          <w:rPr>
            <w:sz w:val="26"/>
            <w:szCs w:val="26"/>
            <w:rPrChange w:id="31557" w:author="Le Minh Nghia" w:date="2019-10-09T10:57:00Z">
              <w:rPr/>
            </w:rPrChange>
          </w:rPr>
          <w:t>trong</w:t>
        </w:r>
        <w:proofErr w:type="spellEnd"/>
        <w:r w:rsidRPr="00B41112">
          <w:rPr>
            <w:sz w:val="26"/>
            <w:szCs w:val="26"/>
            <w:rPrChange w:id="31558" w:author="Le Minh Nghia" w:date="2019-10-09T10:57:00Z">
              <w:rPr/>
            </w:rPrChange>
          </w:rPr>
          <w:t xml:space="preserve"> </w:t>
        </w:r>
        <w:proofErr w:type="spellStart"/>
        <w:r w:rsidRPr="00B41112">
          <w:rPr>
            <w:sz w:val="26"/>
            <w:szCs w:val="26"/>
            <w:rPrChange w:id="31559" w:author="Le Minh Nghia" w:date="2019-10-09T10:57:00Z">
              <w:rPr/>
            </w:rPrChange>
          </w:rPr>
          <w:t>quá</w:t>
        </w:r>
        <w:proofErr w:type="spellEnd"/>
        <w:r w:rsidRPr="00B41112">
          <w:rPr>
            <w:sz w:val="26"/>
            <w:szCs w:val="26"/>
            <w:rPrChange w:id="31560" w:author="Le Minh Nghia" w:date="2019-10-09T10:57:00Z">
              <w:rPr/>
            </w:rPrChange>
          </w:rPr>
          <w:t xml:space="preserve"> </w:t>
        </w:r>
        <w:proofErr w:type="spellStart"/>
        <w:r w:rsidRPr="00B41112">
          <w:rPr>
            <w:sz w:val="26"/>
            <w:szCs w:val="26"/>
            <w:rPrChange w:id="31561" w:author="Le Minh Nghia" w:date="2019-10-09T10:57:00Z">
              <w:rPr/>
            </w:rPrChange>
          </w:rPr>
          <w:t>trình</w:t>
        </w:r>
        <w:proofErr w:type="spellEnd"/>
        <w:r w:rsidRPr="00B41112">
          <w:rPr>
            <w:sz w:val="26"/>
            <w:szCs w:val="26"/>
            <w:rPrChange w:id="31562" w:author="Le Minh Nghia" w:date="2019-10-09T10:57:00Z">
              <w:rPr/>
            </w:rPrChange>
          </w:rPr>
          <w:t xml:space="preserve"> </w:t>
        </w:r>
        <w:proofErr w:type="spellStart"/>
        <w:r w:rsidRPr="00B41112">
          <w:rPr>
            <w:sz w:val="26"/>
            <w:szCs w:val="26"/>
            <w:rPrChange w:id="31563" w:author="Le Minh Nghia" w:date="2019-10-09T10:57:00Z">
              <w:rPr/>
            </w:rPrChange>
          </w:rPr>
          <w:t>đưa</w:t>
        </w:r>
        <w:proofErr w:type="spellEnd"/>
        <w:r w:rsidRPr="00B41112">
          <w:rPr>
            <w:sz w:val="26"/>
            <w:szCs w:val="26"/>
            <w:rPrChange w:id="31564" w:author="Le Minh Nghia" w:date="2019-10-09T10:57:00Z">
              <w:rPr/>
            </w:rPrChange>
          </w:rPr>
          <w:t xml:space="preserve"> </w:t>
        </w:r>
        <w:proofErr w:type="spellStart"/>
        <w:r w:rsidRPr="00B41112">
          <w:rPr>
            <w:sz w:val="26"/>
            <w:szCs w:val="26"/>
            <w:rPrChange w:id="31565" w:author="Le Minh Nghia" w:date="2019-10-09T10:57:00Z">
              <w:rPr/>
            </w:rPrChange>
          </w:rPr>
          <w:t>vào</w:t>
        </w:r>
        <w:proofErr w:type="spellEnd"/>
        <w:r w:rsidRPr="00B41112">
          <w:rPr>
            <w:sz w:val="26"/>
            <w:szCs w:val="26"/>
            <w:rPrChange w:id="31566" w:author="Le Minh Nghia" w:date="2019-10-09T10:57:00Z">
              <w:rPr/>
            </w:rPrChange>
          </w:rPr>
          <w:t xml:space="preserve"> </w:t>
        </w:r>
        <w:proofErr w:type="spellStart"/>
        <w:r w:rsidRPr="00B41112">
          <w:rPr>
            <w:sz w:val="26"/>
            <w:szCs w:val="26"/>
            <w:rPrChange w:id="31567" w:author="Le Minh Nghia" w:date="2019-10-09T10:57:00Z">
              <w:rPr/>
            </w:rPrChange>
          </w:rPr>
          <w:t>sử</w:t>
        </w:r>
        <w:proofErr w:type="spellEnd"/>
        <w:r w:rsidRPr="00B41112">
          <w:rPr>
            <w:sz w:val="26"/>
            <w:szCs w:val="26"/>
            <w:rPrChange w:id="31568" w:author="Le Minh Nghia" w:date="2019-10-09T10:57:00Z">
              <w:rPr/>
            </w:rPrChange>
          </w:rPr>
          <w:t xml:space="preserve"> </w:t>
        </w:r>
        <w:proofErr w:type="spellStart"/>
        <w:r w:rsidRPr="00B41112">
          <w:rPr>
            <w:sz w:val="26"/>
            <w:szCs w:val="26"/>
            <w:rPrChange w:id="31569" w:author="Le Minh Nghia" w:date="2019-10-09T10:57:00Z">
              <w:rPr/>
            </w:rPrChange>
          </w:rPr>
          <w:t>dụng</w:t>
        </w:r>
        <w:proofErr w:type="spellEnd"/>
        <w:r w:rsidRPr="00B41112">
          <w:rPr>
            <w:sz w:val="26"/>
            <w:szCs w:val="26"/>
            <w:rPrChange w:id="31570" w:author="Le Minh Nghia" w:date="2019-10-09T10:57:00Z">
              <w:rPr/>
            </w:rPrChange>
          </w:rPr>
          <w:t xml:space="preserve"> </w:t>
        </w:r>
        <w:proofErr w:type="spellStart"/>
        <w:r w:rsidRPr="00B41112">
          <w:rPr>
            <w:sz w:val="26"/>
            <w:szCs w:val="26"/>
            <w:rPrChange w:id="31571" w:author="Le Minh Nghia" w:date="2019-10-09T10:57:00Z">
              <w:rPr/>
            </w:rPrChange>
          </w:rPr>
          <w:t>cũng</w:t>
        </w:r>
        <w:proofErr w:type="spellEnd"/>
        <w:r w:rsidRPr="00B41112">
          <w:rPr>
            <w:sz w:val="26"/>
            <w:szCs w:val="26"/>
            <w:rPrChange w:id="31572" w:author="Le Minh Nghia" w:date="2019-10-09T10:57:00Z">
              <w:rPr/>
            </w:rPrChange>
          </w:rPr>
          <w:t xml:space="preserve"> </w:t>
        </w:r>
        <w:proofErr w:type="spellStart"/>
        <w:r w:rsidRPr="00B41112">
          <w:rPr>
            <w:sz w:val="26"/>
            <w:szCs w:val="26"/>
            <w:rPrChange w:id="31573" w:author="Le Minh Nghia" w:date="2019-10-09T10:57:00Z">
              <w:rPr/>
            </w:rPrChange>
          </w:rPr>
          <w:t>như</w:t>
        </w:r>
        <w:proofErr w:type="spellEnd"/>
        <w:r w:rsidRPr="00B41112">
          <w:rPr>
            <w:sz w:val="26"/>
            <w:szCs w:val="26"/>
            <w:rPrChange w:id="31574" w:author="Le Minh Nghia" w:date="2019-10-09T10:57:00Z">
              <w:rPr/>
            </w:rPrChange>
          </w:rPr>
          <w:t xml:space="preserve"> </w:t>
        </w:r>
        <w:proofErr w:type="spellStart"/>
        <w:r w:rsidRPr="00B41112">
          <w:rPr>
            <w:sz w:val="26"/>
            <w:szCs w:val="26"/>
            <w:rPrChange w:id="31575" w:author="Le Minh Nghia" w:date="2019-10-09T10:57:00Z">
              <w:rPr/>
            </w:rPrChange>
          </w:rPr>
          <w:t>cải</w:t>
        </w:r>
        <w:proofErr w:type="spellEnd"/>
        <w:r w:rsidRPr="00B41112">
          <w:rPr>
            <w:sz w:val="26"/>
            <w:szCs w:val="26"/>
            <w:rPrChange w:id="31576" w:author="Le Minh Nghia" w:date="2019-10-09T10:57:00Z">
              <w:rPr/>
            </w:rPrChange>
          </w:rPr>
          <w:t xml:space="preserve"> </w:t>
        </w:r>
        <w:proofErr w:type="spellStart"/>
        <w:r w:rsidRPr="00B41112">
          <w:rPr>
            <w:sz w:val="26"/>
            <w:szCs w:val="26"/>
            <w:rPrChange w:id="31577" w:author="Le Minh Nghia" w:date="2019-10-09T10:57:00Z">
              <w:rPr/>
            </w:rPrChange>
          </w:rPr>
          <w:t>tiến</w:t>
        </w:r>
        <w:proofErr w:type="spellEnd"/>
        <w:r w:rsidRPr="00B41112">
          <w:rPr>
            <w:sz w:val="26"/>
            <w:szCs w:val="26"/>
            <w:rPrChange w:id="31578" w:author="Le Minh Nghia" w:date="2019-10-09T10:57:00Z">
              <w:rPr/>
            </w:rPrChange>
          </w:rPr>
          <w:t xml:space="preserve"> </w:t>
        </w:r>
        <w:proofErr w:type="spellStart"/>
        <w:r w:rsidRPr="00B41112">
          <w:rPr>
            <w:sz w:val="26"/>
            <w:szCs w:val="26"/>
            <w:rPrChange w:id="31579" w:author="Le Minh Nghia" w:date="2019-10-09T10:57:00Z">
              <w:rPr/>
            </w:rPrChange>
          </w:rPr>
          <w:t>lại</w:t>
        </w:r>
        <w:proofErr w:type="spellEnd"/>
        <w:r w:rsidRPr="00B41112">
          <w:rPr>
            <w:sz w:val="26"/>
            <w:szCs w:val="26"/>
            <w:rPrChange w:id="31580" w:author="Le Minh Nghia" w:date="2019-10-09T10:57:00Z">
              <w:rPr/>
            </w:rPrChange>
          </w:rPr>
          <w:t xml:space="preserve"> </w:t>
        </w:r>
        <w:proofErr w:type="spellStart"/>
        <w:r w:rsidRPr="00B41112">
          <w:rPr>
            <w:sz w:val="26"/>
            <w:szCs w:val="26"/>
            <w:rPrChange w:id="31581" w:author="Le Minh Nghia" w:date="2019-10-09T10:57:00Z">
              <w:rPr/>
            </w:rPrChange>
          </w:rPr>
          <w:t>một</w:t>
        </w:r>
        <w:proofErr w:type="spellEnd"/>
        <w:r w:rsidRPr="00B41112">
          <w:rPr>
            <w:sz w:val="26"/>
            <w:szCs w:val="26"/>
            <w:rPrChange w:id="31582" w:author="Le Minh Nghia" w:date="2019-10-09T10:57:00Z">
              <w:rPr/>
            </w:rPrChange>
          </w:rPr>
          <w:t xml:space="preserve"> </w:t>
        </w:r>
        <w:proofErr w:type="spellStart"/>
        <w:r w:rsidRPr="00B41112">
          <w:rPr>
            <w:sz w:val="26"/>
            <w:szCs w:val="26"/>
            <w:rPrChange w:id="31583" w:author="Le Minh Nghia" w:date="2019-10-09T10:57:00Z">
              <w:rPr/>
            </w:rPrChange>
          </w:rPr>
          <w:t>số</w:t>
        </w:r>
        <w:proofErr w:type="spellEnd"/>
        <w:r w:rsidRPr="00B41112">
          <w:rPr>
            <w:sz w:val="26"/>
            <w:szCs w:val="26"/>
            <w:rPrChange w:id="31584" w:author="Le Minh Nghia" w:date="2019-10-09T10:57:00Z">
              <w:rPr/>
            </w:rPrChange>
          </w:rPr>
          <w:t xml:space="preserve"> </w:t>
        </w:r>
        <w:proofErr w:type="spellStart"/>
        <w:r w:rsidRPr="00B41112">
          <w:rPr>
            <w:sz w:val="26"/>
            <w:szCs w:val="26"/>
            <w:rPrChange w:id="31585" w:author="Le Minh Nghia" w:date="2019-10-09T10:57:00Z">
              <w:rPr/>
            </w:rPrChange>
          </w:rPr>
          <w:t>chức</w:t>
        </w:r>
        <w:proofErr w:type="spellEnd"/>
        <w:r w:rsidRPr="00B41112">
          <w:rPr>
            <w:sz w:val="26"/>
            <w:szCs w:val="26"/>
            <w:rPrChange w:id="31586" w:author="Le Minh Nghia" w:date="2019-10-09T10:57:00Z">
              <w:rPr/>
            </w:rPrChange>
          </w:rPr>
          <w:t xml:space="preserve"> </w:t>
        </w:r>
        <w:proofErr w:type="spellStart"/>
        <w:r w:rsidRPr="00B41112">
          <w:rPr>
            <w:sz w:val="26"/>
            <w:szCs w:val="26"/>
            <w:rPrChange w:id="31587" w:author="Le Minh Nghia" w:date="2019-10-09T10:57:00Z">
              <w:rPr/>
            </w:rPrChange>
          </w:rPr>
          <w:t>năng</w:t>
        </w:r>
        <w:proofErr w:type="spellEnd"/>
        <w:r w:rsidRPr="00B41112">
          <w:rPr>
            <w:sz w:val="26"/>
            <w:szCs w:val="26"/>
            <w:rPrChange w:id="31588" w:author="Le Minh Nghia" w:date="2019-10-09T10:57:00Z">
              <w:rPr/>
            </w:rPrChange>
          </w:rPr>
          <w:t xml:space="preserve"> </w:t>
        </w:r>
        <w:proofErr w:type="spellStart"/>
        <w:r w:rsidRPr="00B41112">
          <w:rPr>
            <w:sz w:val="26"/>
            <w:szCs w:val="26"/>
            <w:rPrChange w:id="31589" w:author="Le Minh Nghia" w:date="2019-10-09T10:57:00Z">
              <w:rPr/>
            </w:rPrChange>
          </w:rPr>
          <w:t>nếu</w:t>
        </w:r>
        <w:proofErr w:type="spellEnd"/>
        <w:r w:rsidRPr="00B41112">
          <w:rPr>
            <w:sz w:val="26"/>
            <w:szCs w:val="26"/>
            <w:rPrChange w:id="31590" w:author="Le Minh Nghia" w:date="2019-10-09T10:57:00Z">
              <w:rPr/>
            </w:rPrChange>
          </w:rPr>
          <w:t xml:space="preserve"> </w:t>
        </w:r>
        <w:proofErr w:type="spellStart"/>
        <w:r w:rsidRPr="00B41112">
          <w:rPr>
            <w:sz w:val="26"/>
            <w:szCs w:val="26"/>
            <w:rPrChange w:id="31591" w:author="Le Minh Nghia" w:date="2019-10-09T10:57:00Z">
              <w:rPr/>
            </w:rPrChange>
          </w:rPr>
          <w:t>cấn</w:t>
        </w:r>
        <w:proofErr w:type="spellEnd"/>
        <w:r w:rsidRPr="00B41112">
          <w:rPr>
            <w:sz w:val="26"/>
            <w:szCs w:val="26"/>
            <w:rPrChange w:id="31592" w:author="Le Minh Nghia" w:date="2019-10-09T10:57:00Z">
              <w:rPr/>
            </w:rPrChange>
          </w:rPr>
          <w:t>.</w:t>
        </w:r>
      </w:ins>
    </w:p>
    <w:p w:rsidR="00B41112" w:rsidRPr="00B41112" w:rsidRDefault="00B41112" w:rsidP="00B41112">
      <w:pPr>
        <w:pStyle w:val="Heading1"/>
        <w:rPr>
          <w:ins w:id="31593" w:author="Le Minh Nghia" w:date="2019-10-09T10:57:00Z"/>
          <w:rFonts w:ascii="Times New Roman" w:hAnsi="Times New Roman" w:cs="Times New Roman"/>
          <w:sz w:val="26"/>
          <w:szCs w:val="26"/>
          <w:rPrChange w:id="31594" w:author="Le Minh Nghia" w:date="2019-10-09T10:57:00Z">
            <w:rPr>
              <w:ins w:id="31595" w:author="Le Minh Nghia" w:date="2019-10-09T10:57:00Z"/>
            </w:rPr>
          </w:rPrChange>
        </w:rPr>
      </w:pPr>
      <w:bookmarkStart w:id="31596" w:name="_Toc498345558"/>
      <w:ins w:id="31597" w:author="Le Minh Nghia" w:date="2019-10-09T10:57:00Z">
        <w:r w:rsidRPr="00B41112">
          <w:rPr>
            <w:rFonts w:ascii="Times New Roman" w:hAnsi="Times New Roman" w:cs="Times New Roman"/>
            <w:sz w:val="26"/>
            <w:szCs w:val="26"/>
            <w:rPrChange w:id="31598" w:author="Le Minh Nghia" w:date="2019-10-09T10:57:00Z">
              <w:rPr/>
            </w:rPrChange>
          </w:rPr>
          <w:t>TÀI LIỆU THAM KHẢO</w:t>
        </w:r>
        <w:bookmarkEnd w:id="31596"/>
      </w:ins>
    </w:p>
    <w:p w:rsidR="00B41112" w:rsidRPr="00B41112" w:rsidRDefault="00B41112" w:rsidP="00B41112">
      <w:pPr>
        <w:rPr>
          <w:ins w:id="31599" w:author="Le Minh Nghia" w:date="2019-10-09T10:57:00Z"/>
          <w:sz w:val="26"/>
          <w:szCs w:val="26"/>
          <w:lang w:val="fr-FR"/>
          <w:rPrChange w:id="31600" w:author="Le Minh Nghia" w:date="2019-10-09T10:57:00Z">
            <w:rPr>
              <w:ins w:id="31601" w:author="Le Minh Nghia" w:date="2019-10-09T10:57:00Z"/>
              <w:lang w:val="fr-FR"/>
            </w:rPr>
          </w:rPrChange>
        </w:rPr>
      </w:pPr>
      <w:ins w:id="31602" w:author="Le Minh Nghia" w:date="2019-10-09T10:57:00Z">
        <w:r w:rsidRPr="00B41112">
          <w:rPr>
            <w:sz w:val="26"/>
            <w:szCs w:val="26"/>
            <w:lang w:val="fr-FR"/>
            <w:rPrChange w:id="31603" w:author="Le Minh Nghia" w:date="2019-10-09T10:57:00Z">
              <w:rPr>
                <w:lang w:val="fr-FR"/>
              </w:rPr>
            </w:rPrChange>
          </w:rPr>
          <w:t>[</w:t>
        </w:r>
      </w:ins>
      <w:ins w:id="31604" w:author="Le Minh Nghia" w:date="2019-10-09T11:02:00Z">
        <w:r w:rsidR="00392DD4">
          <w:rPr>
            <w:sz w:val="26"/>
            <w:szCs w:val="26"/>
            <w:lang w:val="fr-FR"/>
          </w:rPr>
          <w:t>1</w:t>
        </w:r>
      </w:ins>
      <w:ins w:id="31605" w:author="Le Minh Nghia" w:date="2019-10-09T10:57:00Z">
        <w:r w:rsidRPr="00B41112">
          <w:rPr>
            <w:sz w:val="26"/>
            <w:szCs w:val="26"/>
            <w:lang w:val="fr-FR"/>
            <w:rPrChange w:id="31606" w:author="Le Minh Nghia" w:date="2019-10-09T10:57:00Z">
              <w:rPr>
                <w:lang w:val="fr-FR"/>
              </w:rPr>
            </w:rPrChange>
          </w:rPr>
          <w:t xml:space="preserve">] </w:t>
        </w:r>
        <w:proofErr w:type="spellStart"/>
        <w:r w:rsidRPr="00B41112">
          <w:rPr>
            <w:sz w:val="26"/>
            <w:szCs w:val="26"/>
            <w:lang w:val="fr-FR"/>
            <w:rPrChange w:id="31607" w:author="Le Minh Nghia" w:date="2019-10-09T10:57:00Z">
              <w:rPr>
                <w:lang w:val="fr-FR"/>
              </w:rPr>
            </w:rPrChange>
          </w:rPr>
          <w:t>Tài</w:t>
        </w:r>
        <w:proofErr w:type="spellEnd"/>
        <w:r w:rsidRPr="00B41112">
          <w:rPr>
            <w:sz w:val="26"/>
            <w:szCs w:val="26"/>
            <w:lang w:val="fr-FR"/>
            <w:rPrChange w:id="31608" w:author="Le Minh Nghia" w:date="2019-10-09T10:57:00Z">
              <w:rPr>
                <w:lang w:val="fr-FR"/>
              </w:rPr>
            </w:rPrChange>
          </w:rPr>
          <w:t xml:space="preserve"> </w:t>
        </w:r>
        <w:proofErr w:type="spellStart"/>
        <w:r w:rsidRPr="00B41112">
          <w:rPr>
            <w:sz w:val="26"/>
            <w:szCs w:val="26"/>
            <w:lang w:val="fr-FR"/>
            <w:rPrChange w:id="31609" w:author="Le Minh Nghia" w:date="2019-10-09T10:57:00Z">
              <w:rPr>
                <w:lang w:val="fr-FR"/>
              </w:rPr>
            </w:rPrChange>
          </w:rPr>
          <w:t>liệu</w:t>
        </w:r>
        <w:proofErr w:type="spellEnd"/>
        <w:r w:rsidRPr="00B41112">
          <w:rPr>
            <w:sz w:val="26"/>
            <w:szCs w:val="26"/>
            <w:lang w:val="fr-FR"/>
            <w:rPrChange w:id="31610" w:author="Le Minh Nghia" w:date="2019-10-09T10:57:00Z">
              <w:rPr>
                <w:lang w:val="fr-FR"/>
              </w:rPr>
            </w:rPrChange>
          </w:rPr>
          <w:t xml:space="preserve"> </w:t>
        </w:r>
        <w:proofErr w:type="spellStart"/>
        <w:r w:rsidRPr="00B41112">
          <w:rPr>
            <w:sz w:val="26"/>
            <w:szCs w:val="26"/>
            <w:lang w:val="fr-FR"/>
            <w:rPrChange w:id="31611" w:author="Le Minh Nghia" w:date="2019-10-09T10:57:00Z">
              <w:rPr>
                <w:lang w:val="fr-FR"/>
              </w:rPr>
            </w:rPrChange>
          </w:rPr>
          <w:t>bài</w:t>
        </w:r>
        <w:proofErr w:type="spellEnd"/>
        <w:r w:rsidRPr="00B41112">
          <w:rPr>
            <w:sz w:val="26"/>
            <w:szCs w:val="26"/>
            <w:lang w:val="fr-FR"/>
            <w:rPrChange w:id="31612" w:author="Le Minh Nghia" w:date="2019-10-09T10:57:00Z">
              <w:rPr>
                <w:lang w:val="fr-FR"/>
              </w:rPr>
            </w:rPrChange>
          </w:rPr>
          <w:t xml:space="preserve"> </w:t>
        </w:r>
        <w:proofErr w:type="spellStart"/>
        <w:r w:rsidRPr="00B41112">
          <w:rPr>
            <w:sz w:val="26"/>
            <w:szCs w:val="26"/>
            <w:lang w:val="fr-FR"/>
            <w:rPrChange w:id="31613" w:author="Le Minh Nghia" w:date="2019-10-09T10:57:00Z">
              <w:rPr>
                <w:lang w:val="fr-FR"/>
              </w:rPr>
            </w:rPrChange>
          </w:rPr>
          <w:t>giảng</w:t>
        </w:r>
        <w:proofErr w:type="spellEnd"/>
        <w:r w:rsidRPr="00B41112">
          <w:rPr>
            <w:sz w:val="26"/>
            <w:szCs w:val="26"/>
            <w:lang w:val="fr-FR"/>
            <w:rPrChange w:id="31614" w:author="Le Minh Nghia" w:date="2019-10-09T10:57:00Z">
              <w:rPr>
                <w:lang w:val="fr-FR"/>
              </w:rPr>
            </w:rPrChange>
          </w:rPr>
          <w:t xml:space="preserve"> </w:t>
        </w:r>
        <w:proofErr w:type="spellStart"/>
        <w:r w:rsidRPr="00B41112">
          <w:rPr>
            <w:sz w:val="26"/>
            <w:szCs w:val="26"/>
            <w:lang w:val="fr-FR"/>
            <w:rPrChange w:id="31615" w:author="Le Minh Nghia" w:date="2019-10-09T10:57:00Z">
              <w:rPr>
                <w:lang w:val="fr-FR"/>
              </w:rPr>
            </w:rPrChange>
          </w:rPr>
          <w:t>các</w:t>
        </w:r>
        <w:proofErr w:type="spellEnd"/>
        <w:r w:rsidRPr="00B41112">
          <w:rPr>
            <w:sz w:val="26"/>
            <w:szCs w:val="26"/>
            <w:lang w:val="fr-FR"/>
            <w:rPrChange w:id="31616" w:author="Le Minh Nghia" w:date="2019-10-09T10:57:00Z">
              <w:rPr>
                <w:lang w:val="fr-FR"/>
              </w:rPr>
            </w:rPrChange>
          </w:rPr>
          <w:t xml:space="preserve"> môn </w:t>
        </w:r>
        <w:proofErr w:type="spellStart"/>
        <w:r w:rsidRPr="00B41112">
          <w:rPr>
            <w:sz w:val="26"/>
            <w:szCs w:val="26"/>
            <w:lang w:val="fr-FR"/>
            <w:rPrChange w:id="31617" w:author="Le Minh Nghia" w:date="2019-10-09T10:57:00Z">
              <w:rPr>
                <w:lang w:val="fr-FR"/>
              </w:rPr>
            </w:rPrChange>
          </w:rPr>
          <w:t>học</w:t>
        </w:r>
        <w:proofErr w:type="spellEnd"/>
        <w:r w:rsidRPr="00B41112">
          <w:rPr>
            <w:sz w:val="26"/>
            <w:szCs w:val="26"/>
            <w:lang w:val="fr-FR"/>
            <w:rPrChange w:id="31618" w:author="Le Minh Nghia" w:date="2019-10-09T10:57:00Z">
              <w:rPr>
                <w:lang w:val="fr-FR"/>
              </w:rPr>
            </w:rPrChange>
          </w:rPr>
          <w:t xml:space="preserve"> : </w:t>
        </w:r>
        <w:proofErr w:type="spellStart"/>
        <w:r w:rsidRPr="00B41112">
          <w:rPr>
            <w:sz w:val="26"/>
            <w:szCs w:val="26"/>
            <w:lang w:val="fr-FR"/>
            <w:rPrChange w:id="31619" w:author="Le Minh Nghia" w:date="2019-10-09T10:57:00Z">
              <w:rPr>
                <w:lang w:val="fr-FR"/>
              </w:rPr>
            </w:rPrChange>
          </w:rPr>
          <w:t>Phân</w:t>
        </w:r>
        <w:proofErr w:type="spellEnd"/>
        <w:r w:rsidRPr="00B41112">
          <w:rPr>
            <w:sz w:val="26"/>
            <w:szCs w:val="26"/>
            <w:lang w:val="fr-FR"/>
            <w:rPrChange w:id="31620" w:author="Le Minh Nghia" w:date="2019-10-09T10:57:00Z">
              <w:rPr>
                <w:lang w:val="fr-FR"/>
              </w:rPr>
            </w:rPrChange>
          </w:rPr>
          <w:t xml:space="preserve"> </w:t>
        </w:r>
        <w:proofErr w:type="spellStart"/>
        <w:r w:rsidRPr="00B41112">
          <w:rPr>
            <w:sz w:val="26"/>
            <w:szCs w:val="26"/>
            <w:lang w:val="fr-FR"/>
            <w:rPrChange w:id="31621" w:author="Le Minh Nghia" w:date="2019-10-09T10:57:00Z">
              <w:rPr>
                <w:lang w:val="fr-FR"/>
              </w:rPr>
            </w:rPrChange>
          </w:rPr>
          <w:t>tích</w:t>
        </w:r>
        <w:proofErr w:type="spellEnd"/>
        <w:r w:rsidRPr="00B41112">
          <w:rPr>
            <w:sz w:val="26"/>
            <w:szCs w:val="26"/>
            <w:lang w:val="fr-FR"/>
            <w:rPrChange w:id="31622" w:author="Le Minh Nghia" w:date="2019-10-09T10:57:00Z">
              <w:rPr>
                <w:lang w:val="fr-FR"/>
              </w:rPr>
            </w:rPrChange>
          </w:rPr>
          <w:t xml:space="preserve"> </w:t>
        </w:r>
        <w:proofErr w:type="spellStart"/>
        <w:r w:rsidRPr="00B41112">
          <w:rPr>
            <w:sz w:val="26"/>
            <w:szCs w:val="26"/>
            <w:lang w:val="fr-FR"/>
            <w:rPrChange w:id="31623" w:author="Le Minh Nghia" w:date="2019-10-09T10:57:00Z">
              <w:rPr>
                <w:lang w:val="fr-FR"/>
              </w:rPr>
            </w:rPrChange>
          </w:rPr>
          <w:t>yêu</w:t>
        </w:r>
        <w:proofErr w:type="spellEnd"/>
        <w:r w:rsidRPr="00B41112">
          <w:rPr>
            <w:sz w:val="26"/>
            <w:szCs w:val="26"/>
            <w:lang w:val="fr-FR"/>
            <w:rPrChange w:id="31624" w:author="Le Minh Nghia" w:date="2019-10-09T10:57:00Z">
              <w:rPr>
                <w:lang w:val="fr-FR"/>
              </w:rPr>
            </w:rPrChange>
          </w:rPr>
          <w:t xml:space="preserve"> </w:t>
        </w:r>
        <w:proofErr w:type="spellStart"/>
        <w:r w:rsidRPr="00B41112">
          <w:rPr>
            <w:sz w:val="26"/>
            <w:szCs w:val="26"/>
            <w:lang w:val="fr-FR"/>
            <w:rPrChange w:id="31625" w:author="Le Minh Nghia" w:date="2019-10-09T10:57:00Z">
              <w:rPr>
                <w:lang w:val="fr-FR"/>
              </w:rPr>
            </w:rPrChange>
          </w:rPr>
          <w:t>cầu</w:t>
        </w:r>
        <w:proofErr w:type="spellEnd"/>
        <w:r w:rsidRPr="00B41112">
          <w:rPr>
            <w:sz w:val="26"/>
            <w:szCs w:val="26"/>
            <w:lang w:val="fr-FR"/>
            <w:rPrChange w:id="31626" w:author="Le Minh Nghia" w:date="2019-10-09T10:57:00Z">
              <w:rPr>
                <w:lang w:val="fr-FR"/>
              </w:rPr>
            </w:rPrChange>
          </w:rPr>
          <w:t xml:space="preserve"> </w:t>
        </w:r>
        <w:proofErr w:type="spellStart"/>
        <w:r w:rsidRPr="00B41112">
          <w:rPr>
            <w:sz w:val="26"/>
            <w:szCs w:val="26"/>
            <w:lang w:val="fr-FR"/>
            <w:rPrChange w:id="31627" w:author="Le Minh Nghia" w:date="2019-10-09T10:57:00Z">
              <w:rPr>
                <w:lang w:val="fr-FR"/>
              </w:rPr>
            </w:rPrChange>
          </w:rPr>
          <w:t>phần</w:t>
        </w:r>
        <w:proofErr w:type="spellEnd"/>
        <w:r w:rsidRPr="00B41112">
          <w:rPr>
            <w:sz w:val="26"/>
            <w:szCs w:val="26"/>
            <w:lang w:val="fr-FR"/>
            <w:rPrChange w:id="31628" w:author="Le Minh Nghia" w:date="2019-10-09T10:57:00Z">
              <w:rPr>
                <w:lang w:val="fr-FR"/>
              </w:rPr>
            </w:rPrChange>
          </w:rPr>
          <w:t xml:space="preserve"> </w:t>
        </w:r>
        <w:proofErr w:type="spellStart"/>
        <w:r w:rsidRPr="00B41112">
          <w:rPr>
            <w:sz w:val="26"/>
            <w:szCs w:val="26"/>
            <w:lang w:val="fr-FR"/>
            <w:rPrChange w:id="31629" w:author="Le Minh Nghia" w:date="2019-10-09T10:57:00Z">
              <w:rPr>
                <w:lang w:val="fr-FR"/>
              </w:rPr>
            </w:rPrChange>
          </w:rPr>
          <w:t>mềm</w:t>
        </w:r>
        <w:proofErr w:type="spellEnd"/>
        <w:r w:rsidRPr="00B41112">
          <w:rPr>
            <w:sz w:val="26"/>
            <w:szCs w:val="26"/>
            <w:lang w:val="fr-FR"/>
            <w:rPrChange w:id="31630" w:author="Le Minh Nghia" w:date="2019-10-09T10:57:00Z">
              <w:rPr>
                <w:lang w:val="fr-FR"/>
              </w:rPr>
            </w:rPrChange>
          </w:rPr>
          <w:t xml:space="preserve">, </w:t>
        </w:r>
        <w:proofErr w:type="spellStart"/>
        <w:r w:rsidRPr="00B41112">
          <w:rPr>
            <w:sz w:val="26"/>
            <w:szCs w:val="26"/>
            <w:lang w:val="fr-FR"/>
            <w:rPrChange w:id="31631" w:author="Le Minh Nghia" w:date="2019-10-09T10:57:00Z">
              <w:rPr>
                <w:lang w:val="fr-FR"/>
              </w:rPr>
            </w:rPrChange>
          </w:rPr>
          <w:t>Lập</w:t>
        </w:r>
        <w:proofErr w:type="spellEnd"/>
        <w:r w:rsidRPr="00B41112">
          <w:rPr>
            <w:sz w:val="26"/>
            <w:szCs w:val="26"/>
            <w:lang w:val="fr-FR"/>
            <w:rPrChange w:id="31632" w:author="Le Minh Nghia" w:date="2019-10-09T10:57:00Z">
              <w:rPr>
                <w:lang w:val="fr-FR"/>
              </w:rPr>
            </w:rPrChange>
          </w:rPr>
          <w:t xml:space="preserve"> </w:t>
        </w:r>
        <w:proofErr w:type="spellStart"/>
        <w:r w:rsidRPr="00B41112">
          <w:rPr>
            <w:sz w:val="26"/>
            <w:szCs w:val="26"/>
            <w:lang w:val="fr-FR"/>
            <w:rPrChange w:id="31633" w:author="Le Minh Nghia" w:date="2019-10-09T10:57:00Z">
              <w:rPr>
                <w:lang w:val="fr-FR"/>
              </w:rPr>
            </w:rPrChange>
          </w:rPr>
          <w:t>trình</w:t>
        </w:r>
        <w:proofErr w:type="spellEnd"/>
        <w:r w:rsidRPr="00B41112">
          <w:rPr>
            <w:sz w:val="26"/>
            <w:szCs w:val="26"/>
            <w:lang w:val="fr-FR"/>
            <w:rPrChange w:id="31634" w:author="Le Minh Nghia" w:date="2019-10-09T10:57:00Z">
              <w:rPr>
                <w:lang w:val="fr-FR"/>
              </w:rPr>
            </w:rPrChange>
          </w:rPr>
          <w:t xml:space="preserve"> web, </w:t>
        </w:r>
        <w:proofErr w:type="spellStart"/>
        <w:r w:rsidRPr="00B41112">
          <w:rPr>
            <w:sz w:val="26"/>
            <w:szCs w:val="26"/>
            <w:lang w:val="fr-FR"/>
            <w:rPrChange w:id="31635" w:author="Le Minh Nghia" w:date="2019-10-09T10:57:00Z">
              <w:rPr>
                <w:lang w:val="fr-FR"/>
              </w:rPr>
            </w:rPrChange>
          </w:rPr>
          <w:t>Lập</w:t>
        </w:r>
        <w:proofErr w:type="spellEnd"/>
        <w:r w:rsidRPr="00B41112">
          <w:rPr>
            <w:sz w:val="26"/>
            <w:szCs w:val="26"/>
            <w:lang w:val="fr-FR"/>
            <w:rPrChange w:id="31636" w:author="Le Minh Nghia" w:date="2019-10-09T10:57:00Z">
              <w:rPr>
                <w:lang w:val="fr-FR"/>
              </w:rPr>
            </w:rPrChange>
          </w:rPr>
          <w:t xml:space="preserve"> </w:t>
        </w:r>
        <w:proofErr w:type="spellStart"/>
        <w:r w:rsidRPr="00B41112">
          <w:rPr>
            <w:sz w:val="26"/>
            <w:szCs w:val="26"/>
            <w:lang w:val="fr-FR"/>
            <w:rPrChange w:id="31637" w:author="Le Minh Nghia" w:date="2019-10-09T10:57:00Z">
              <w:rPr>
                <w:lang w:val="fr-FR"/>
              </w:rPr>
            </w:rPrChange>
          </w:rPr>
          <w:t>trình</w:t>
        </w:r>
        <w:proofErr w:type="spellEnd"/>
        <w:r w:rsidRPr="00B41112">
          <w:rPr>
            <w:sz w:val="26"/>
            <w:szCs w:val="26"/>
            <w:lang w:val="fr-FR"/>
            <w:rPrChange w:id="31638" w:author="Le Minh Nghia" w:date="2019-10-09T10:57:00Z">
              <w:rPr>
                <w:lang w:val="fr-FR"/>
              </w:rPr>
            </w:rPrChange>
          </w:rPr>
          <w:t xml:space="preserve"> </w:t>
        </w:r>
        <w:proofErr w:type="spellStart"/>
        <w:r w:rsidRPr="00B41112">
          <w:rPr>
            <w:sz w:val="26"/>
            <w:szCs w:val="26"/>
            <w:lang w:val="fr-FR"/>
            <w:rPrChange w:id="31639" w:author="Le Minh Nghia" w:date="2019-10-09T10:57:00Z">
              <w:rPr>
                <w:lang w:val="fr-FR"/>
              </w:rPr>
            </w:rPrChange>
          </w:rPr>
          <w:t>thiết</w:t>
        </w:r>
        <w:proofErr w:type="spellEnd"/>
        <w:r w:rsidRPr="00B41112">
          <w:rPr>
            <w:sz w:val="26"/>
            <w:szCs w:val="26"/>
            <w:lang w:val="fr-FR"/>
            <w:rPrChange w:id="31640" w:author="Le Minh Nghia" w:date="2019-10-09T10:57:00Z">
              <w:rPr>
                <w:lang w:val="fr-FR"/>
              </w:rPr>
            </w:rPrChange>
          </w:rPr>
          <w:t xml:space="preserve"> </w:t>
        </w:r>
        <w:proofErr w:type="spellStart"/>
        <w:r w:rsidRPr="00B41112">
          <w:rPr>
            <w:sz w:val="26"/>
            <w:szCs w:val="26"/>
            <w:lang w:val="fr-FR"/>
            <w:rPrChange w:id="31641" w:author="Le Minh Nghia" w:date="2019-10-09T10:57:00Z">
              <w:rPr>
                <w:lang w:val="fr-FR"/>
              </w:rPr>
            </w:rPrChange>
          </w:rPr>
          <w:t>bị</w:t>
        </w:r>
        <w:proofErr w:type="spellEnd"/>
        <w:r w:rsidRPr="00B41112">
          <w:rPr>
            <w:sz w:val="26"/>
            <w:szCs w:val="26"/>
            <w:lang w:val="fr-FR"/>
            <w:rPrChange w:id="31642" w:author="Le Minh Nghia" w:date="2019-10-09T10:57:00Z">
              <w:rPr>
                <w:lang w:val="fr-FR"/>
              </w:rPr>
            </w:rPrChange>
          </w:rPr>
          <w:t xml:space="preserve"> di </w:t>
        </w:r>
        <w:proofErr w:type="spellStart"/>
        <w:r w:rsidRPr="00B41112">
          <w:rPr>
            <w:sz w:val="26"/>
            <w:szCs w:val="26"/>
            <w:lang w:val="fr-FR"/>
            <w:rPrChange w:id="31643" w:author="Le Minh Nghia" w:date="2019-10-09T10:57:00Z">
              <w:rPr>
                <w:lang w:val="fr-FR"/>
              </w:rPr>
            </w:rPrChange>
          </w:rPr>
          <w:t>động</w:t>
        </w:r>
        <w:proofErr w:type="spellEnd"/>
        <w:r w:rsidRPr="00B41112">
          <w:rPr>
            <w:sz w:val="26"/>
            <w:szCs w:val="26"/>
            <w:lang w:val="fr-FR"/>
            <w:rPrChange w:id="31644" w:author="Le Minh Nghia" w:date="2019-10-09T10:57:00Z">
              <w:rPr>
                <w:lang w:val="fr-FR"/>
              </w:rPr>
            </w:rPrChange>
          </w:rPr>
          <w:t xml:space="preserve"> – </w:t>
        </w:r>
        <w:proofErr w:type="spellStart"/>
        <w:r w:rsidRPr="00B41112">
          <w:rPr>
            <w:sz w:val="26"/>
            <w:szCs w:val="26"/>
            <w:lang w:val="fr-FR"/>
            <w:rPrChange w:id="31645" w:author="Le Minh Nghia" w:date="2019-10-09T10:57:00Z">
              <w:rPr>
                <w:lang w:val="fr-FR"/>
              </w:rPr>
            </w:rPrChange>
          </w:rPr>
          <w:t>Khoa</w:t>
        </w:r>
        <w:proofErr w:type="spellEnd"/>
        <w:r w:rsidRPr="00B41112">
          <w:rPr>
            <w:sz w:val="26"/>
            <w:szCs w:val="26"/>
            <w:lang w:val="fr-FR"/>
            <w:rPrChange w:id="31646" w:author="Le Minh Nghia" w:date="2019-10-09T10:57:00Z">
              <w:rPr>
                <w:lang w:val="fr-FR"/>
              </w:rPr>
            </w:rPrChange>
          </w:rPr>
          <w:t xml:space="preserve"> CNTT &amp; TT – </w:t>
        </w:r>
        <w:proofErr w:type="spellStart"/>
        <w:r w:rsidRPr="00B41112">
          <w:rPr>
            <w:sz w:val="26"/>
            <w:szCs w:val="26"/>
            <w:lang w:val="fr-FR"/>
            <w:rPrChange w:id="31647" w:author="Le Minh Nghia" w:date="2019-10-09T10:57:00Z">
              <w:rPr>
                <w:lang w:val="fr-FR"/>
              </w:rPr>
            </w:rPrChange>
          </w:rPr>
          <w:t>Trường</w:t>
        </w:r>
        <w:proofErr w:type="spellEnd"/>
        <w:r w:rsidRPr="00B41112">
          <w:rPr>
            <w:sz w:val="26"/>
            <w:szCs w:val="26"/>
            <w:lang w:val="fr-FR"/>
            <w:rPrChange w:id="31648" w:author="Le Minh Nghia" w:date="2019-10-09T10:57:00Z">
              <w:rPr>
                <w:lang w:val="fr-FR"/>
              </w:rPr>
            </w:rPrChange>
          </w:rPr>
          <w:t xml:space="preserve"> </w:t>
        </w:r>
        <w:proofErr w:type="spellStart"/>
        <w:r w:rsidRPr="00B41112">
          <w:rPr>
            <w:sz w:val="26"/>
            <w:szCs w:val="26"/>
            <w:lang w:val="fr-FR"/>
            <w:rPrChange w:id="31649" w:author="Le Minh Nghia" w:date="2019-10-09T10:57:00Z">
              <w:rPr>
                <w:lang w:val="fr-FR"/>
              </w:rPr>
            </w:rPrChange>
          </w:rPr>
          <w:t>Đại</w:t>
        </w:r>
        <w:proofErr w:type="spellEnd"/>
        <w:r w:rsidRPr="00B41112">
          <w:rPr>
            <w:sz w:val="26"/>
            <w:szCs w:val="26"/>
            <w:lang w:val="fr-FR"/>
            <w:rPrChange w:id="31650" w:author="Le Minh Nghia" w:date="2019-10-09T10:57:00Z">
              <w:rPr>
                <w:lang w:val="fr-FR"/>
              </w:rPr>
            </w:rPrChange>
          </w:rPr>
          <w:t xml:space="preserve"> </w:t>
        </w:r>
        <w:proofErr w:type="spellStart"/>
        <w:r w:rsidRPr="00B41112">
          <w:rPr>
            <w:sz w:val="26"/>
            <w:szCs w:val="26"/>
            <w:lang w:val="fr-FR"/>
            <w:rPrChange w:id="31651" w:author="Le Minh Nghia" w:date="2019-10-09T10:57:00Z">
              <w:rPr>
                <w:lang w:val="fr-FR"/>
              </w:rPr>
            </w:rPrChange>
          </w:rPr>
          <w:t>học</w:t>
        </w:r>
        <w:proofErr w:type="spellEnd"/>
        <w:r w:rsidRPr="00B41112">
          <w:rPr>
            <w:sz w:val="26"/>
            <w:szCs w:val="26"/>
            <w:lang w:val="fr-FR"/>
            <w:rPrChange w:id="31652" w:author="Le Minh Nghia" w:date="2019-10-09T10:57:00Z">
              <w:rPr>
                <w:lang w:val="fr-FR"/>
              </w:rPr>
            </w:rPrChange>
          </w:rPr>
          <w:t xml:space="preserve"> </w:t>
        </w:r>
        <w:proofErr w:type="spellStart"/>
        <w:r w:rsidRPr="00B41112">
          <w:rPr>
            <w:sz w:val="26"/>
            <w:szCs w:val="26"/>
            <w:lang w:val="fr-FR"/>
            <w:rPrChange w:id="31653" w:author="Le Minh Nghia" w:date="2019-10-09T10:57:00Z">
              <w:rPr>
                <w:lang w:val="fr-FR"/>
              </w:rPr>
            </w:rPrChange>
          </w:rPr>
          <w:t>Cần</w:t>
        </w:r>
        <w:proofErr w:type="spellEnd"/>
        <w:r w:rsidRPr="00B41112">
          <w:rPr>
            <w:sz w:val="26"/>
            <w:szCs w:val="26"/>
            <w:lang w:val="fr-FR"/>
            <w:rPrChange w:id="31654" w:author="Le Minh Nghia" w:date="2019-10-09T10:57:00Z">
              <w:rPr>
                <w:lang w:val="fr-FR"/>
              </w:rPr>
            </w:rPrChange>
          </w:rPr>
          <w:t xml:space="preserve"> </w:t>
        </w:r>
        <w:proofErr w:type="spellStart"/>
        <w:r w:rsidRPr="00B41112">
          <w:rPr>
            <w:sz w:val="26"/>
            <w:szCs w:val="26"/>
            <w:lang w:val="fr-FR"/>
            <w:rPrChange w:id="31655" w:author="Le Minh Nghia" w:date="2019-10-09T10:57:00Z">
              <w:rPr>
                <w:lang w:val="fr-FR"/>
              </w:rPr>
            </w:rPrChange>
          </w:rPr>
          <w:t>Thơ</w:t>
        </w:r>
        <w:proofErr w:type="spellEnd"/>
      </w:ins>
    </w:p>
    <w:p w:rsidR="00B41112" w:rsidRPr="00B41112" w:rsidRDefault="00B41112" w:rsidP="00B41112">
      <w:pPr>
        <w:rPr>
          <w:ins w:id="31656" w:author="Le Minh Nghia" w:date="2019-10-09T10:57:00Z"/>
          <w:sz w:val="26"/>
          <w:szCs w:val="26"/>
          <w:lang w:val="fr-FR"/>
          <w:rPrChange w:id="31657" w:author="Le Minh Nghia" w:date="2019-10-09T10:57:00Z">
            <w:rPr>
              <w:ins w:id="31658" w:author="Le Minh Nghia" w:date="2019-10-09T10:57:00Z"/>
              <w:lang w:val="fr-FR"/>
            </w:rPr>
          </w:rPrChange>
        </w:rPr>
      </w:pPr>
      <w:ins w:id="31659" w:author="Le Minh Nghia" w:date="2019-10-09T10:57:00Z">
        <w:r w:rsidRPr="00B41112">
          <w:rPr>
            <w:sz w:val="26"/>
            <w:szCs w:val="26"/>
            <w:lang w:val="fr-FR"/>
            <w:rPrChange w:id="31660" w:author="Le Minh Nghia" w:date="2019-10-09T10:57:00Z">
              <w:rPr>
                <w:lang w:val="fr-FR"/>
              </w:rPr>
            </w:rPrChange>
          </w:rPr>
          <w:t>[</w:t>
        </w:r>
      </w:ins>
      <w:ins w:id="31661" w:author="Le Minh Nghia" w:date="2019-10-09T11:02:00Z">
        <w:r w:rsidR="00392DD4">
          <w:rPr>
            <w:sz w:val="26"/>
            <w:szCs w:val="26"/>
            <w:lang w:val="fr-FR"/>
          </w:rPr>
          <w:t>2</w:t>
        </w:r>
      </w:ins>
      <w:ins w:id="31662" w:author="Le Minh Nghia" w:date="2019-10-09T10:57:00Z">
        <w:r w:rsidRPr="00B41112">
          <w:rPr>
            <w:sz w:val="26"/>
            <w:szCs w:val="26"/>
            <w:lang w:val="fr-FR"/>
            <w:rPrChange w:id="31663" w:author="Le Minh Nghia" w:date="2019-10-09T10:57:00Z">
              <w:rPr>
                <w:lang w:val="fr-FR"/>
              </w:rPr>
            </w:rPrChange>
          </w:rPr>
          <w:t xml:space="preserve">] </w:t>
        </w:r>
        <w:proofErr w:type="spellStart"/>
        <w:r w:rsidRPr="00B41112">
          <w:rPr>
            <w:sz w:val="26"/>
            <w:szCs w:val="26"/>
            <w:lang w:val="fr-FR"/>
            <w:rPrChange w:id="31664" w:author="Le Minh Nghia" w:date="2019-10-09T10:57:00Z">
              <w:rPr>
                <w:lang w:val="fr-FR"/>
              </w:rPr>
            </w:rPrChange>
          </w:rPr>
          <w:t>Khóa</w:t>
        </w:r>
        <w:proofErr w:type="spellEnd"/>
        <w:r w:rsidRPr="00B41112">
          <w:rPr>
            <w:sz w:val="26"/>
            <w:szCs w:val="26"/>
            <w:lang w:val="fr-FR"/>
            <w:rPrChange w:id="31665" w:author="Le Minh Nghia" w:date="2019-10-09T10:57:00Z">
              <w:rPr>
                <w:lang w:val="fr-FR"/>
              </w:rPr>
            </w:rPrChange>
          </w:rPr>
          <w:t xml:space="preserve"> </w:t>
        </w:r>
        <w:proofErr w:type="spellStart"/>
        <w:r w:rsidRPr="00B41112">
          <w:rPr>
            <w:sz w:val="26"/>
            <w:szCs w:val="26"/>
            <w:lang w:val="fr-FR"/>
            <w:rPrChange w:id="31666" w:author="Le Minh Nghia" w:date="2019-10-09T10:57:00Z">
              <w:rPr>
                <w:lang w:val="fr-FR"/>
              </w:rPr>
            </w:rPrChange>
          </w:rPr>
          <w:t>học</w:t>
        </w:r>
        <w:proofErr w:type="spellEnd"/>
        <w:r w:rsidRPr="00B41112">
          <w:rPr>
            <w:sz w:val="26"/>
            <w:szCs w:val="26"/>
            <w:lang w:val="fr-FR"/>
            <w:rPrChange w:id="31667" w:author="Le Minh Nghia" w:date="2019-10-09T10:57:00Z">
              <w:rPr>
                <w:lang w:val="fr-FR"/>
              </w:rPr>
            </w:rPrChange>
          </w:rPr>
          <w:t xml:space="preserve"> PHP </w:t>
        </w:r>
        <w:proofErr w:type="spellStart"/>
        <w:r w:rsidRPr="00B41112">
          <w:rPr>
            <w:sz w:val="26"/>
            <w:szCs w:val="26"/>
            <w:lang w:val="fr-FR"/>
            <w:rPrChange w:id="31668" w:author="Le Minh Nghia" w:date="2019-10-09T10:57:00Z">
              <w:rPr>
                <w:lang w:val="fr-FR"/>
              </w:rPr>
            </w:rPrChange>
          </w:rPr>
          <w:t>căn</w:t>
        </w:r>
        <w:proofErr w:type="spellEnd"/>
        <w:r w:rsidRPr="00B41112">
          <w:rPr>
            <w:sz w:val="26"/>
            <w:szCs w:val="26"/>
            <w:lang w:val="fr-FR"/>
            <w:rPrChange w:id="31669" w:author="Le Minh Nghia" w:date="2019-10-09T10:57:00Z">
              <w:rPr>
                <w:lang w:val="fr-FR"/>
              </w:rPr>
            </w:rPrChange>
          </w:rPr>
          <w:t xml:space="preserve"> </w:t>
        </w:r>
        <w:proofErr w:type="spellStart"/>
        <w:r w:rsidRPr="00B41112">
          <w:rPr>
            <w:sz w:val="26"/>
            <w:szCs w:val="26"/>
            <w:lang w:val="fr-FR"/>
            <w:rPrChange w:id="31670" w:author="Le Minh Nghia" w:date="2019-10-09T10:57:00Z">
              <w:rPr>
                <w:lang w:val="fr-FR"/>
              </w:rPr>
            </w:rPrChange>
          </w:rPr>
          <w:t>bản</w:t>
        </w:r>
        <w:proofErr w:type="spellEnd"/>
        <w:r w:rsidRPr="00B41112">
          <w:rPr>
            <w:sz w:val="26"/>
            <w:szCs w:val="26"/>
            <w:lang w:val="fr-FR"/>
            <w:rPrChange w:id="31671" w:author="Le Minh Nghia" w:date="2019-10-09T10:57:00Z">
              <w:rPr>
                <w:lang w:val="fr-FR"/>
              </w:rPr>
            </w:rPrChange>
          </w:rPr>
          <w:t xml:space="preserve"> </w:t>
        </w:r>
        <w:proofErr w:type="spellStart"/>
        <w:r w:rsidRPr="00B41112">
          <w:rPr>
            <w:sz w:val="26"/>
            <w:szCs w:val="26"/>
            <w:lang w:val="fr-FR"/>
            <w:rPrChange w:id="31672" w:author="Le Minh Nghia" w:date="2019-10-09T10:57:00Z">
              <w:rPr>
                <w:lang w:val="fr-FR"/>
              </w:rPr>
            </w:rPrChange>
          </w:rPr>
          <w:t>và</w:t>
        </w:r>
        <w:proofErr w:type="spellEnd"/>
        <w:r w:rsidRPr="00B41112">
          <w:rPr>
            <w:sz w:val="26"/>
            <w:szCs w:val="26"/>
            <w:lang w:val="fr-FR"/>
            <w:rPrChange w:id="31673" w:author="Le Minh Nghia" w:date="2019-10-09T10:57:00Z">
              <w:rPr>
                <w:lang w:val="fr-FR"/>
              </w:rPr>
            </w:rPrChange>
          </w:rPr>
          <w:t xml:space="preserve"> </w:t>
        </w:r>
        <w:proofErr w:type="spellStart"/>
        <w:r w:rsidRPr="00B41112">
          <w:rPr>
            <w:sz w:val="26"/>
            <w:szCs w:val="26"/>
            <w:lang w:val="fr-FR"/>
            <w:rPrChange w:id="31674" w:author="Le Minh Nghia" w:date="2019-10-09T10:57:00Z">
              <w:rPr>
                <w:lang w:val="fr-FR"/>
              </w:rPr>
            </w:rPrChange>
          </w:rPr>
          <w:t>nâng</w:t>
        </w:r>
        <w:proofErr w:type="spellEnd"/>
        <w:r w:rsidRPr="00B41112">
          <w:rPr>
            <w:sz w:val="26"/>
            <w:szCs w:val="26"/>
            <w:lang w:val="fr-FR"/>
            <w:rPrChange w:id="31675" w:author="Le Minh Nghia" w:date="2019-10-09T10:57:00Z">
              <w:rPr>
                <w:lang w:val="fr-FR"/>
              </w:rPr>
            </w:rPrChange>
          </w:rPr>
          <w:t xml:space="preserve"> </w:t>
        </w:r>
        <w:proofErr w:type="spellStart"/>
        <w:r w:rsidRPr="00B41112">
          <w:rPr>
            <w:sz w:val="26"/>
            <w:szCs w:val="26"/>
            <w:lang w:val="fr-FR"/>
            <w:rPrChange w:id="31676" w:author="Le Minh Nghia" w:date="2019-10-09T10:57:00Z">
              <w:rPr>
                <w:lang w:val="fr-FR"/>
              </w:rPr>
            </w:rPrChange>
          </w:rPr>
          <w:t>cao</w:t>
        </w:r>
        <w:proofErr w:type="spellEnd"/>
        <w:r w:rsidRPr="00B41112">
          <w:rPr>
            <w:sz w:val="26"/>
            <w:szCs w:val="26"/>
            <w:lang w:val="fr-FR"/>
            <w:rPrChange w:id="31677" w:author="Le Minh Nghia" w:date="2019-10-09T10:57:00Z">
              <w:rPr>
                <w:lang w:val="fr-FR"/>
              </w:rPr>
            </w:rPrChange>
          </w:rPr>
          <w:t xml:space="preserve"> </w:t>
        </w:r>
        <w:proofErr w:type="spellStart"/>
        <w:r w:rsidRPr="00B41112">
          <w:rPr>
            <w:sz w:val="26"/>
            <w:szCs w:val="26"/>
            <w:lang w:val="fr-FR"/>
            <w:rPrChange w:id="31678" w:author="Le Minh Nghia" w:date="2019-10-09T10:57:00Z">
              <w:rPr>
                <w:lang w:val="fr-FR"/>
              </w:rPr>
            </w:rPrChange>
          </w:rPr>
          <w:t>tại</w:t>
        </w:r>
        <w:proofErr w:type="spellEnd"/>
        <w:r w:rsidRPr="00B41112">
          <w:rPr>
            <w:sz w:val="26"/>
            <w:szCs w:val="26"/>
            <w:lang w:val="fr-FR"/>
            <w:rPrChange w:id="31679" w:author="Le Minh Nghia" w:date="2019-10-09T10:57:00Z">
              <w:rPr>
                <w:lang w:val="fr-FR"/>
              </w:rPr>
            </w:rPrChange>
          </w:rPr>
          <w:t xml:space="preserve"> </w:t>
        </w:r>
        <w:r w:rsidRPr="00B41112">
          <w:rPr>
            <w:sz w:val="26"/>
            <w:szCs w:val="26"/>
            <w:rPrChange w:id="31680" w:author="Le Minh Nghia" w:date="2019-10-09T10:57:00Z">
              <w:rPr/>
            </w:rPrChange>
          </w:rPr>
          <w:fldChar w:fldCharType="begin"/>
        </w:r>
        <w:r w:rsidRPr="00B41112">
          <w:rPr>
            <w:sz w:val="26"/>
            <w:szCs w:val="26"/>
            <w:rPrChange w:id="31681" w:author="Le Minh Nghia" w:date="2019-10-09T10:57:00Z">
              <w:rPr/>
            </w:rPrChange>
          </w:rPr>
          <w:instrText xml:space="preserve"> HYPERLINK "http://freetuts.net" </w:instrText>
        </w:r>
        <w:r w:rsidRPr="00B41112">
          <w:rPr>
            <w:sz w:val="26"/>
            <w:szCs w:val="26"/>
            <w:rPrChange w:id="31682" w:author="Le Minh Nghia" w:date="2019-10-09T10:57:00Z">
              <w:rPr/>
            </w:rPrChange>
          </w:rPr>
          <w:fldChar w:fldCharType="separate"/>
        </w:r>
        <w:r w:rsidRPr="00B41112">
          <w:rPr>
            <w:rStyle w:val="Hyperlink"/>
            <w:sz w:val="26"/>
            <w:szCs w:val="26"/>
            <w:lang w:val="fr-FR"/>
            <w:rPrChange w:id="31683" w:author="Le Minh Nghia" w:date="2019-10-09T10:57:00Z">
              <w:rPr>
                <w:rStyle w:val="Hyperlink"/>
                <w:lang w:val="fr-FR"/>
              </w:rPr>
            </w:rPrChange>
          </w:rPr>
          <w:t>http://freetuts.net</w:t>
        </w:r>
        <w:r w:rsidRPr="00B41112">
          <w:rPr>
            <w:sz w:val="26"/>
            <w:szCs w:val="26"/>
            <w:rPrChange w:id="31684" w:author="Le Minh Nghia" w:date="2019-10-09T10:57:00Z">
              <w:rPr/>
            </w:rPrChange>
          </w:rPr>
          <w:fldChar w:fldCharType="end"/>
        </w:r>
      </w:ins>
    </w:p>
    <w:p w:rsidR="00B41112" w:rsidRPr="00B41112" w:rsidRDefault="00B41112" w:rsidP="00392DD4">
      <w:pPr>
        <w:rPr>
          <w:ins w:id="31685" w:author="Le Minh Nghia" w:date="2019-10-09T10:57:00Z"/>
          <w:sz w:val="26"/>
          <w:szCs w:val="26"/>
          <w:lang w:val="fr-FR"/>
          <w:rPrChange w:id="31686" w:author="Le Minh Nghia" w:date="2019-10-09T10:57:00Z">
            <w:rPr>
              <w:ins w:id="31687" w:author="Le Minh Nghia" w:date="2019-10-09T10:57:00Z"/>
              <w:lang w:val="fr-FR"/>
            </w:rPr>
          </w:rPrChange>
        </w:rPr>
        <w:pPrChange w:id="31688" w:author="Le Minh Nghia" w:date="2019-10-09T11:02:00Z">
          <w:pPr/>
        </w:pPrChange>
      </w:pPr>
      <w:ins w:id="31689" w:author="Le Minh Nghia" w:date="2019-10-09T10:57:00Z">
        <w:r w:rsidRPr="00B41112">
          <w:rPr>
            <w:sz w:val="26"/>
            <w:szCs w:val="26"/>
            <w:lang w:val="fr-FR"/>
            <w:rPrChange w:id="31690" w:author="Le Minh Nghia" w:date="2019-10-09T10:57:00Z">
              <w:rPr>
                <w:lang w:val="fr-FR"/>
              </w:rPr>
            </w:rPrChange>
          </w:rPr>
          <w:t>[</w:t>
        </w:r>
      </w:ins>
      <w:ins w:id="31691" w:author="Le Minh Nghia" w:date="2019-10-09T11:02:00Z">
        <w:r w:rsidR="00392DD4">
          <w:rPr>
            <w:sz w:val="26"/>
            <w:szCs w:val="26"/>
            <w:lang w:val="fr-FR"/>
          </w:rPr>
          <w:t>3</w:t>
        </w:r>
      </w:ins>
      <w:ins w:id="31692" w:author="Le Minh Nghia" w:date="2019-10-09T10:57:00Z">
        <w:r w:rsidRPr="00B41112">
          <w:rPr>
            <w:sz w:val="26"/>
            <w:szCs w:val="26"/>
            <w:lang w:val="fr-FR"/>
            <w:rPrChange w:id="31693" w:author="Le Minh Nghia" w:date="2019-10-09T10:57:00Z">
              <w:rPr>
                <w:lang w:val="fr-FR"/>
              </w:rPr>
            </w:rPrChange>
          </w:rPr>
          <w:t xml:space="preserve">] CSS and HTML Basic </w:t>
        </w:r>
        <w:proofErr w:type="spellStart"/>
        <w:r w:rsidRPr="00B41112">
          <w:rPr>
            <w:sz w:val="26"/>
            <w:szCs w:val="26"/>
            <w:lang w:val="fr-FR"/>
            <w:rPrChange w:id="31694" w:author="Le Minh Nghia" w:date="2019-10-09T10:57:00Z">
              <w:rPr>
                <w:lang w:val="fr-FR"/>
              </w:rPr>
            </w:rPrChange>
          </w:rPr>
          <w:t>tại</w:t>
        </w:r>
        <w:proofErr w:type="spellEnd"/>
        <w:r w:rsidRPr="00B41112">
          <w:rPr>
            <w:sz w:val="26"/>
            <w:szCs w:val="26"/>
            <w:lang w:val="fr-FR"/>
            <w:rPrChange w:id="31695" w:author="Le Minh Nghia" w:date="2019-10-09T10:57:00Z">
              <w:rPr>
                <w:lang w:val="fr-FR"/>
              </w:rPr>
            </w:rPrChange>
          </w:rPr>
          <w:t xml:space="preserve"> </w:t>
        </w:r>
        <w:r w:rsidRPr="00B41112">
          <w:rPr>
            <w:sz w:val="26"/>
            <w:szCs w:val="26"/>
            <w:rPrChange w:id="31696" w:author="Le Minh Nghia" w:date="2019-10-09T10:57:00Z">
              <w:rPr/>
            </w:rPrChange>
          </w:rPr>
          <w:fldChar w:fldCharType="begin"/>
        </w:r>
        <w:r w:rsidRPr="00B41112">
          <w:rPr>
            <w:sz w:val="26"/>
            <w:szCs w:val="26"/>
            <w:rPrChange w:id="31697" w:author="Le Minh Nghia" w:date="2019-10-09T10:57:00Z">
              <w:rPr/>
            </w:rPrChange>
          </w:rPr>
          <w:instrText xml:space="preserve"> HYPERLINK "http://w3school.com" </w:instrText>
        </w:r>
        <w:r w:rsidRPr="00B41112">
          <w:rPr>
            <w:sz w:val="26"/>
            <w:szCs w:val="26"/>
            <w:rPrChange w:id="31698" w:author="Le Minh Nghia" w:date="2019-10-09T10:57:00Z">
              <w:rPr/>
            </w:rPrChange>
          </w:rPr>
          <w:fldChar w:fldCharType="separate"/>
        </w:r>
        <w:r w:rsidRPr="00B41112">
          <w:rPr>
            <w:rStyle w:val="Hyperlink"/>
            <w:sz w:val="26"/>
            <w:szCs w:val="26"/>
            <w:lang w:val="fr-FR"/>
            <w:rPrChange w:id="31699" w:author="Le Minh Nghia" w:date="2019-10-09T10:57:00Z">
              <w:rPr>
                <w:rStyle w:val="Hyperlink"/>
                <w:lang w:val="fr-FR"/>
              </w:rPr>
            </w:rPrChange>
          </w:rPr>
          <w:t>http://w3school.com</w:t>
        </w:r>
        <w:r w:rsidRPr="00B41112">
          <w:rPr>
            <w:sz w:val="26"/>
            <w:szCs w:val="26"/>
            <w:rPrChange w:id="31700" w:author="Le Minh Nghia" w:date="2019-10-09T10:57:00Z">
              <w:rPr/>
            </w:rPrChange>
          </w:rPr>
          <w:fldChar w:fldCharType="end"/>
        </w:r>
      </w:ins>
      <w:ins w:id="31701" w:author="Le Minh Nghia" w:date="2019-10-09T11:02:00Z">
        <w:r w:rsidR="00392DD4" w:rsidRPr="00B41112">
          <w:rPr>
            <w:sz w:val="26"/>
            <w:szCs w:val="26"/>
            <w:lang w:val="fr-FR"/>
            <w:rPrChange w:id="31702" w:author="Le Minh Nghia" w:date="2019-10-09T10:57:00Z">
              <w:rPr>
                <w:sz w:val="26"/>
                <w:szCs w:val="26"/>
                <w:lang w:val="fr-FR"/>
              </w:rPr>
            </w:rPrChange>
          </w:rPr>
          <w:t xml:space="preserve"> </w:t>
        </w:r>
      </w:ins>
    </w:p>
    <w:p w:rsidR="00B41112" w:rsidRPr="00B41112" w:rsidRDefault="00B41112" w:rsidP="00B41112">
      <w:pPr>
        <w:rPr>
          <w:ins w:id="31703" w:author="Le Minh Nghia" w:date="2019-10-09T10:57:00Z"/>
          <w:sz w:val="26"/>
          <w:szCs w:val="26"/>
          <w:lang w:val="fr-FR"/>
          <w:rPrChange w:id="31704" w:author="Le Minh Nghia" w:date="2019-10-09T10:57:00Z">
            <w:rPr>
              <w:ins w:id="31705" w:author="Le Minh Nghia" w:date="2019-10-09T10:57:00Z"/>
              <w:lang w:val="fr-FR"/>
            </w:rPr>
          </w:rPrChange>
        </w:rPr>
      </w:pPr>
      <w:ins w:id="31706" w:author="Le Minh Nghia" w:date="2019-10-09T10:57:00Z">
        <w:r w:rsidRPr="00B41112">
          <w:rPr>
            <w:sz w:val="26"/>
            <w:szCs w:val="26"/>
            <w:lang w:val="fr-FR"/>
            <w:rPrChange w:id="31707" w:author="Le Minh Nghia" w:date="2019-10-09T10:57:00Z">
              <w:rPr>
                <w:lang w:val="fr-FR"/>
              </w:rPr>
            </w:rPrChange>
          </w:rPr>
          <w:t>[</w:t>
        </w:r>
      </w:ins>
      <w:ins w:id="31708" w:author="Le Minh Nghia" w:date="2019-10-09T11:02:00Z">
        <w:r w:rsidR="00392DD4">
          <w:rPr>
            <w:sz w:val="26"/>
            <w:szCs w:val="26"/>
            <w:lang w:val="fr-FR"/>
          </w:rPr>
          <w:t>4</w:t>
        </w:r>
      </w:ins>
      <w:ins w:id="31709" w:author="Le Minh Nghia" w:date="2019-10-09T10:57:00Z">
        <w:r w:rsidRPr="00B41112">
          <w:rPr>
            <w:sz w:val="26"/>
            <w:szCs w:val="26"/>
            <w:lang w:val="fr-FR"/>
            <w:rPrChange w:id="31710" w:author="Le Minh Nghia" w:date="2019-10-09T10:57:00Z">
              <w:rPr>
                <w:lang w:val="fr-FR"/>
              </w:rPr>
            </w:rPrChange>
          </w:rPr>
          <w:t>]</w:t>
        </w:r>
      </w:ins>
      <w:ins w:id="31711" w:author="Le Minh Nghia" w:date="2019-10-09T11:02:00Z">
        <w:r w:rsidR="00392DD4">
          <w:rPr>
            <w:sz w:val="26"/>
            <w:szCs w:val="26"/>
            <w:lang w:val="fr-FR"/>
          </w:rPr>
          <w:t xml:space="preserve"> </w:t>
        </w:r>
      </w:ins>
      <w:proofErr w:type="spellStart"/>
      <w:ins w:id="31712" w:author="Le Minh Nghia" w:date="2019-10-09T10:57:00Z">
        <w:r w:rsidRPr="00B41112">
          <w:rPr>
            <w:sz w:val="26"/>
            <w:szCs w:val="26"/>
            <w:lang w:val="fr-FR"/>
            <w:rPrChange w:id="31713" w:author="Le Minh Nghia" w:date="2019-10-09T10:57:00Z">
              <w:rPr>
                <w:lang w:val="fr-FR"/>
              </w:rPr>
            </w:rPrChange>
          </w:rPr>
          <w:t>Khóa</w:t>
        </w:r>
        <w:proofErr w:type="spellEnd"/>
        <w:r w:rsidRPr="00B41112">
          <w:rPr>
            <w:sz w:val="26"/>
            <w:szCs w:val="26"/>
            <w:lang w:val="fr-FR"/>
            <w:rPrChange w:id="31714" w:author="Le Minh Nghia" w:date="2019-10-09T10:57:00Z">
              <w:rPr>
                <w:lang w:val="fr-FR"/>
              </w:rPr>
            </w:rPrChange>
          </w:rPr>
          <w:t xml:space="preserve"> </w:t>
        </w:r>
        <w:proofErr w:type="spellStart"/>
        <w:r w:rsidRPr="00B41112">
          <w:rPr>
            <w:sz w:val="26"/>
            <w:szCs w:val="26"/>
            <w:lang w:val="fr-FR"/>
            <w:rPrChange w:id="31715" w:author="Le Minh Nghia" w:date="2019-10-09T10:57:00Z">
              <w:rPr>
                <w:lang w:val="fr-FR"/>
              </w:rPr>
            </w:rPrChange>
          </w:rPr>
          <w:t>học</w:t>
        </w:r>
        <w:proofErr w:type="spellEnd"/>
        <w:r w:rsidRPr="00B41112">
          <w:rPr>
            <w:sz w:val="26"/>
            <w:szCs w:val="26"/>
            <w:lang w:val="fr-FR"/>
            <w:rPrChange w:id="31716" w:author="Le Minh Nghia" w:date="2019-10-09T10:57:00Z">
              <w:rPr>
                <w:lang w:val="fr-FR"/>
              </w:rPr>
            </w:rPrChange>
          </w:rPr>
          <w:t xml:space="preserve"> JS </w:t>
        </w:r>
        <w:proofErr w:type="spellStart"/>
        <w:r w:rsidRPr="00B41112">
          <w:rPr>
            <w:sz w:val="26"/>
            <w:szCs w:val="26"/>
            <w:lang w:val="fr-FR"/>
            <w:rPrChange w:id="31717" w:author="Le Minh Nghia" w:date="2019-10-09T10:57:00Z">
              <w:rPr>
                <w:lang w:val="fr-FR"/>
              </w:rPr>
            </w:rPrChange>
          </w:rPr>
          <w:t>căn</w:t>
        </w:r>
        <w:proofErr w:type="spellEnd"/>
        <w:r w:rsidRPr="00B41112">
          <w:rPr>
            <w:sz w:val="26"/>
            <w:szCs w:val="26"/>
            <w:lang w:val="fr-FR"/>
            <w:rPrChange w:id="31718" w:author="Le Minh Nghia" w:date="2019-10-09T10:57:00Z">
              <w:rPr>
                <w:lang w:val="fr-FR"/>
              </w:rPr>
            </w:rPrChange>
          </w:rPr>
          <w:t xml:space="preserve"> </w:t>
        </w:r>
        <w:proofErr w:type="spellStart"/>
        <w:r w:rsidRPr="00B41112">
          <w:rPr>
            <w:sz w:val="26"/>
            <w:szCs w:val="26"/>
            <w:lang w:val="fr-FR"/>
            <w:rPrChange w:id="31719" w:author="Le Minh Nghia" w:date="2019-10-09T10:57:00Z">
              <w:rPr>
                <w:lang w:val="fr-FR"/>
              </w:rPr>
            </w:rPrChange>
          </w:rPr>
          <w:t>bản</w:t>
        </w:r>
        <w:proofErr w:type="spellEnd"/>
        <w:r w:rsidRPr="00B41112">
          <w:rPr>
            <w:sz w:val="26"/>
            <w:szCs w:val="26"/>
            <w:lang w:val="fr-FR"/>
            <w:rPrChange w:id="31720" w:author="Le Minh Nghia" w:date="2019-10-09T10:57:00Z">
              <w:rPr>
                <w:lang w:val="fr-FR"/>
              </w:rPr>
            </w:rPrChange>
          </w:rPr>
          <w:t xml:space="preserve"> </w:t>
        </w:r>
        <w:proofErr w:type="spellStart"/>
        <w:r w:rsidRPr="00B41112">
          <w:rPr>
            <w:sz w:val="26"/>
            <w:szCs w:val="26"/>
            <w:lang w:val="fr-FR"/>
            <w:rPrChange w:id="31721" w:author="Le Minh Nghia" w:date="2019-10-09T10:57:00Z">
              <w:rPr>
                <w:lang w:val="fr-FR"/>
              </w:rPr>
            </w:rPrChange>
          </w:rPr>
          <w:t>và</w:t>
        </w:r>
        <w:proofErr w:type="spellEnd"/>
        <w:r w:rsidRPr="00B41112">
          <w:rPr>
            <w:sz w:val="26"/>
            <w:szCs w:val="26"/>
            <w:lang w:val="fr-FR"/>
            <w:rPrChange w:id="31722" w:author="Le Minh Nghia" w:date="2019-10-09T10:57:00Z">
              <w:rPr>
                <w:lang w:val="fr-FR"/>
              </w:rPr>
            </w:rPrChange>
          </w:rPr>
          <w:t xml:space="preserve"> </w:t>
        </w:r>
        <w:proofErr w:type="spellStart"/>
        <w:r w:rsidRPr="00B41112">
          <w:rPr>
            <w:sz w:val="26"/>
            <w:szCs w:val="26"/>
            <w:lang w:val="fr-FR"/>
            <w:rPrChange w:id="31723" w:author="Le Minh Nghia" w:date="2019-10-09T10:57:00Z">
              <w:rPr>
                <w:lang w:val="fr-FR"/>
              </w:rPr>
            </w:rPrChange>
          </w:rPr>
          <w:t>thiết</w:t>
        </w:r>
        <w:proofErr w:type="spellEnd"/>
        <w:r w:rsidRPr="00B41112">
          <w:rPr>
            <w:sz w:val="26"/>
            <w:szCs w:val="26"/>
            <w:lang w:val="fr-FR"/>
            <w:rPrChange w:id="31724" w:author="Le Minh Nghia" w:date="2019-10-09T10:57:00Z">
              <w:rPr>
                <w:lang w:val="fr-FR"/>
              </w:rPr>
            </w:rPrChange>
          </w:rPr>
          <w:t xml:space="preserve"> </w:t>
        </w:r>
        <w:proofErr w:type="spellStart"/>
        <w:r w:rsidRPr="00B41112">
          <w:rPr>
            <w:sz w:val="26"/>
            <w:szCs w:val="26"/>
            <w:lang w:val="fr-FR"/>
            <w:rPrChange w:id="31725" w:author="Le Minh Nghia" w:date="2019-10-09T10:57:00Z">
              <w:rPr>
                <w:lang w:val="fr-FR"/>
              </w:rPr>
            </w:rPrChange>
          </w:rPr>
          <w:t>kế</w:t>
        </w:r>
        <w:proofErr w:type="spellEnd"/>
        <w:r w:rsidRPr="00B41112">
          <w:rPr>
            <w:sz w:val="26"/>
            <w:szCs w:val="26"/>
            <w:lang w:val="fr-FR"/>
            <w:rPrChange w:id="31726" w:author="Le Minh Nghia" w:date="2019-10-09T10:57:00Z">
              <w:rPr>
                <w:lang w:val="fr-FR"/>
              </w:rPr>
            </w:rPrChange>
          </w:rPr>
          <w:t xml:space="preserve"> </w:t>
        </w:r>
        <w:proofErr w:type="spellStart"/>
        <w:r w:rsidRPr="00B41112">
          <w:rPr>
            <w:sz w:val="26"/>
            <w:szCs w:val="26"/>
            <w:lang w:val="fr-FR"/>
            <w:rPrChange w:id="31727" w:author="Le Minh Nghia" w:date="2019-10-09T10:57:00Z">
              <w:rPr>
                <w:lang w:val="fr-FR"/>
              </w:rPr>
            </w:rPrChange>
          </w:rPr>
          <w:t>cơ</w:t>
        </w:r>
        <w:proofErr w:type="spellEnd"/>
        <w:r w:rsidRPr="00B41112">
          <w:rPr>
            <w:sz w:val="26"/>
            <w:szCs w:val="26"/>
            <w:lang w:val="fr-FR"/>
            <w:rPrChange w:id="31728" w:author="Le Minh Nghia" w:date="2019-10-09T10:57:00Z">
              <w:rPr>
                <w:lang w:val="fr-FR"/>
              </w:rPr>
            </w:rPrChange>
          </w:rPr>
          <w:t xml:space="preserve"> </w:t>
        </w:r>
        <w:proofErr w:type="spellStart"/>
        <w:r w:rsidRPr="00B41112">
          <w:rPr>
            <w:sz w:val="26"/>
            <w:szCs w:val="26"/>
            <w:lang w:val="fr-FR"/>
            <w:rPrChange w:id="31729" w:author="Le Minh Nghia" w:date="2019-10-09T10:57:00Z">
              <w:rPr>
                <w:lang w:val="fr-FR"/>
              </w:rPr>
            </w:rPrChange>
          </w:rPr>
          <w:t>sở</w:t>
        </w:r>
        <w:proofErr w:type="spellEnd"/>
        <w:r w:rsidRPr="00B41112">
          <w:rPr>
            <w:sz w:val="26"/>
            <w:szCs w:val="26"/>
            <w:lang w:val="fr-FR"/>
            <w:rPrChange w:id="31730" w:author="Le Minh Nghia" w:date="2019-10-09T10:57:00Z">
              <w:rPr>
                <w:lang w:val="fr-FR"/>
              </w:rPr>
            </w:rPrChange>
          </w:rPr>
          <w:t xml:space="preserve"> </w:t>
        </w:r>
        <w:proofErr w:type="spellStart"/>
        <w:r w:rsidRPr="00B41112">
          <w:rPr>
            <w:sz w:val="26"/>
            <w:szCs w:val="26"/>
            <w:lang w:val="fr-FR"/>
            <w:rPrChange w:id="31731" w:author="Le Minh Nghia" w:date="2019-10-09T10:57:00Z">
              <w:rPr>
                <w:lang w:val="fr-FR"/>
              </w:rPr>
            </w:rPrChange>
          </w:rPr>
          <w:t>dữ</w:t>
        </w:r>
        <w:proofErr w:type="spellEnd"/>
        <w:r w:rsidRPr="00B41112">
          <w:rPr>
            <w:sz w:val="26"/>
            <w:szCs w:val="26"/>
            <w:lang w:val="fr-FR"/>
            <w:rPrChange w:id="31732" w:author="Le Minh Nghia" w:date="2019-10-09T10:57:00Z">
              <w:rPr>
                <w:lang w:val="fr-FR"/>
              </w:rPr>
            </w:rPrChange>
          </w:rPr>
          <w:t xml:space="preserve"> </w:t>
        </w:r>
        <w:proofErr w:type="spellStart"/>
        <w:r w:rsidRPr="00B41112">
          <w:rPr>
            <w:sz w:val="26"/>
            <w:szCs w:val="26"/>
            <w:lang w:val="fr-FR"/>
            <w:rPrChange w:id="31733" w:author="Le Minh Nghia" w:date="2019-10-09T10:57:00Z">
              <w:rPr>
                <w:lang w:val="fr-FR"/>
              </w:rPr>
            </w:rPrChange>
          </w:rPr>
          <w:t>liệu</w:t>
        </w:r>
        <w:proofErr w:type="spellEnd"/>
        <w:r w:rsidRPr="00B41112">
          <w:rPr>
            <w:sz w:val="26"/>
            <w:szCs w:val="26"/>
            <w:lang w:val="fr-FR"/>
            <w:rPrChange w:id="31734" w:author="Le Minh Nghia" w:date="2019-10-09T10:57:00Z">
              <w:rPr>
                <w:lang w:val="fr-FR"/>
              </w:rPr>
            </w:rPrChange>
          </w:rPr>
          <w:t xml:space="preserve"> </w:t>
        </w:r>
        <w:proofErr w:type="spellStart"/>
        <w:r w:rsidRPr="00B41112">
          <w:rPr>
            <w:sz w:val="26"/>
            <w:szCs w:val="26"/>
            <w:lang w:val="fr-FR"/>
            <w:rPrChange w:id="31735" w:author="Le Minh Nghia" w:date="2019-10-09T10:57:00Z">
              <w:rPr>
                <w:lang w:val="fr-FR"/>
              </w:rPr>
            </w:rPrChange>
          </w:rPr>
          <w:t>tại</w:t>
        </w:r>
        <w:proofErr w:type="spellEnd"/>
        <w:r w:rsidRPr="00B41112">
          <w:rPr>
            <w:sz w:val="26"/>
            <w:szCs w:val="26"/>
            <w:lang w:val="fr-FR"/>
            <w:rPrChange w:id="31736" w:author="Le Minh Nghia" w:date="2019-10-09T10:57:00Z">
              <w:rPr>
                <w:lang w:val="fr-FR"/>
              </w:rPr>
            </w:rPrChange>
          </w:rPr>
          <w:t xml:space="preserve"> </w:t>
        </w:r>
        <w:r w:rsidRPr="00B41112">
          <w:rPr>
            <w:sz w:val="26"/>
            <w:szCs w:val="26"/>
            <w:rPrChange w:id="31737" w:author="Le Minh Nghia" w:date="2019-10-09T10:57:00Z">
              <w:rPr/>
            </w:rPrChange>
          </w:rPr>
          <w:fldChar w:fldCharType="begin"/>
        </w:r>
        <w:r w:rsidRPr="00B41112">
          <w:rPr>
            <w:sz w:val="26"/>
            <w:szCs w:val="26"/>
            <w:rPrChange w:id="31738" w:author="Le Minh Nghia" w:date="2019-10-09T10:57:00Z">
              <w:rPr/>
            </w:rPrChange>
          </w:rPr>
          <w:instrText xml:space="preserve"> HYPERLINK "http://vietjack.com" </w:instrText>
        </w:r>
        <w:r w:rsidRPr="00B41112">
          <w:rPr>
            <w:sz w:val="26"/>
            <w:szCs w:val="26"/>
            <w:rPrChange w:id="31739" w:author="Le Minh Nghia" w:date="2019-10-09T10:57:00Z">
              <w:rPr/>
            </w:rPrChange>
          </w:rPr>
          <w:fldChar w:fldCharType="separate"/>
        </w:r>
        <w:r w:rsidRPr="00B41112">
          <w:rPr>
            <w:rStyle w:val="Hyperlink"/>
            <w:sz w:val="26"/>
            <w:szCs w:val="26"/>
            <w:lang w:val="fr-FR"/>
            <w:rPrChange w:id="31740" w:author="Le Minh Nghia" w:date="2019-10-09T10:57:00Z">
              <w:rPr>
                <w:rStyle w:val="Hyperlink"/>
                <w:lang w:val="fr-FR"/>
              </w:rPr>
            </w:rPrChange>
          </w:rPr>
          <w:t>http://vietjack.com</w:t>
        </w:r>
        <w:r w:rsidRPr="00B41112">
          <w:rPr>
            <w:sz w:val="26"/>
            <w:szCs w:val="26"/>
            <w:rPrChange w:id="31741" w:author="Le Minh Nghia" w:date="2019-10-09T10:57:00Z">
              <w:rPr/>
            </w:rPrChange>
          </w:rPr>
          <w:fldChar w:fldCharType="end"/>
        </w:r>
      </w:ins>
    </w:p>
    <w:p w:rsidR="00B41112" w:rsidRPr="00B41112" w:rsidRDefault="00B41112" w:rsidP="00B41112">
      <w:pPr>
        <w:rPr>
          <w:ins w:id="31742" w:author="Le Minh Nghia" w:date="2019-10-09T10:57:00Z"/>
          <w:sz w:val="26"/>
          <w:szCs w:val="26"/>
          <w:lang w:val="fr-FR"/>
          <w:rPrChange w:id="31743" w:author="Le Minh Nghia" w:date="2019-10-09T10:57:00Z">
            <w:rPr>
              <w:ins w:id="31744" w:author="Le Minh Nghia" w:date="2019-10-09T10:57:00Z"/>
              <w:lang w:val="fr-FR"/>
            </w:rPr>
          </w:rPrChange>
        </w:rPr>
      </w:pPr>
    </w:p>
    <w:p w:rsidR="005049FC" w:rsidRPr="00B41112" w:rsidRDefault="00B41112" w:rsidP="00B41112">
      <w:pPr>
        <w:ind w:left="709"/>
        <w:jc w:val="center"/>
        <w:rPr>
          <w:i/>
          <w:sz w:val="26"/>
          <w:szCs w:val="26"/>
          <w:rPrChange w:id="31745" w:author="Le Minh Nghia" w:date="2019-10-09T10:57:00Z">
            <w:rPr>
              <w:i/>
              <w:sz w:val="26"/>
              <w:szCs w:val="26"/>
            </w:rPr>
          </w:rPrChange>
        </w:rPr>
      </w:pPr>
      <w:bookmarkStart w:id="31746" w:name="_Toc498345559"/>
      <w:ins w:id="31747" w:author="Le Minh Nghia" w:date="2019-10-09T10:57:00Z">
        <w:r w:rsidRPr="00B41112">
          <w:rPr>
            <w:sz w:val="26"/>
            <w:szCs w:val="26"/>
            <w:rPrChange w:id="31748" w:author="Le Minh Nghia" w:date="2019-10-09T10:57:00Z">
              <w:rPr/>
            </w:rPrChange>
          </w:rPr>
          <w:t>PHỤ LỤC</w:t>
        </w:r>
      </w:ins>
      <w:bookmarkEnd w:id="31746"/>
    </w:p>
    <w:p w:rsidR="00B41112" w:rsidRPr="00B41112" w:rsidRDefault="00B41112" w:rsidP="00B41112">
      <w:pPr>
        <w:tabs>
          <w:tab w:val="center" w:pos="2160"/>
          <w:tab w:val="center" w:pos="2430"/>
        </w:tabs>
        <w:jc w:val="both"/>
        <w:rPr>
          <w:ins w:id="31749" w:author="Le Minh Nghia" w:date="2019-10-09T10:54:00Z"/>
          <w:sz w:val="26"/>
          <w:szCs w:val="26"/>
          <w:rPrChange w:id="31750" w:author="Le Minh Nghia" w:date="2019-10-09T10:56:00Z">
            <w:rPr>
              <w:ins w:id="31751" w:author="Le Minh Nghia" w:date="2019-10-09T10:54:00Z"/>
              <w:sz w:val="28"/>
              <w:szCs w:val="24"/>
            </w:rPr>
          </w:rPrChange>
        </w:rPr>
        <w:pPrChange w:id="31752" w:author="Le Minh Nghia" w:date="2019-10-09T10:56:00Z">
          <w:pPr>
            <w:pStyle w:val="Heading7"/>
          </w:pPr>
        </w:pPrChange>
      </w:pPr>
      <w:ins w:id="31753" w:author="Le Minh Nghia" w:date="2019-10-09T10:52:00Z">
        <w:r w:rsidRPr="00B41112">
          <w:rPr>
            <w:sz w:val="26"/>
            <w:szCs w:val="26"/>
            <w:rPrChange w:id="31754" w:author="Le Minh Nghia" w:date="2019-10-09T10:56:00Z">
              <w:rPr>
                <w:sz w:val="26"/>
                <w:szCs w:val="26"/>
              </w:rPr>
            </w:rPrChange>
          </w:rPr>
          <w:br w:type="page"/>
        </w:r>
      </w:ins>
      <w:ins w:id="31755" w:author="Le Minh Nghia" w:date="2019-10-09T10:54:00Z">
        <w:r w:rsidRPr="00B41112">
          <w:rPr>
            <w:sz w:val="26"/>
            <w:szCs w:val="26"/>
            <w:rPrChange w:id="31756" w:author="Le Minh Nghia" w:date="2019-10-09T10:56:00Z">
              <w:rPr>
                <w:sz w:val="28"/>
                <w:szCs w:val="28"/>
              </w:rPr>
            </w:rPrChange>
          </w:rPr>
          <w:lastRenderedPageBreak/>
          <w:t xml:space="preserve">    </w:t>
        </w:r>
        <w:bookmarkStart w:id="31757" w:name="_Toc80698503"/>
        <w:r w:rsidRPr="00B41112">
          <w:rPr>
            <w:sz w:val="26"/>
            <w:szCs w:val="26"/>
            <w:rPrChange w:id="31758" w:author="Le Minh Nghia" w:date="2019-10-09T10:56:00Z">
              <w:rPr>
                <w:sz w:val="28"/>
                <w:szCs w:val="28"/>
              </w:rPr>
            </w:rPrChange>
          </w:rPr>
          <w:tab/>
        </w:r>
      </w:ins>
    </w:p>
    <w:p w:rsidR="00B41112" w:rsidRPr="00B41112" w:rsidRDefault="00B41112" w:rsidP="00B41112">
      <w:pPr>
        <w:jc w:val="center"/>
        <w:rPr>
          <w:ins w:id="31759" w:author="Le Minh Nghia" w:date="2019-10-09T10:54:00Z"/>
          <w:b/>
          <w:bCs/>
          <w:sz w:val="26"/>
          <w:szCs w:val="26"/>
          <w:rPrChange w:id="31760" w:author="Le Minh Nghia" w:date="2019-10-09T10:56:00Z">
            <w:rPr>
              <w:ins w:id="31761" w:author="Le Minh Nghia" w:date="2019-10-09T10:54:00Z"/>
              <w:b/>
              <w:bCs/>
              <w:sz w:val="28"/>
              <w:szCs w:val="24"/>
            </w:rPr>
          </w:rPrChange>
        </w:rPr>
      </w:pPr>
      <w:ins w:id="31762" w:author="Le Minh Nghia" w:date="2019-10-09T10:54:00Z">
        <w:r w:rsidRPr="00B41112">
          <w:rPr>
            <w:b/>
            <w:bCs/>
            <w:sz w:val="26"/>
            <w:szCs w:val="26"/>
            <w:rPrChange w:id="31763" w:author="Le Minh Nghia" w:date="2019-10-09T10:56:00Z">
              <w:rPr>
                <w:b/>
                <w:bCs/>
                <w:sz w:val="28"/>
              </w:rPr>
            </w:rPrChange>
          </w:rPr>
          <w:t>NGHIÊN CỨU KHOA HỌC CẤP CƠ SỞ</w:t>
        </w:r>
      </w:ins>
    </w:p>
    <w:p w:rsidR="00B41112" w:rsidRPr="00B41112" w:rsidRDefault="00B41112" w:rsidP="00B41112">
      <w:pPr>
        <w:jc w:val="center"/>
        <w:rPr>
          <w:ins w:id="31764" w:author="Le Minh Nghia" w:date="2019-10-09T10:54:00Z"/>
          <w:b/>
          <w:bCs/>
          <w:sz w:val="26"/>
          <w:szCs w:val="26"/>
          <w:rPrChange w:id="31765" w:author="Le Minh Nghia" w:date="2019-10-09T10:56:00Z">
            <w:rPr>
              <w:ins w:id="31766" w:author="Le Minh Nghia" w:date="2019-10-09T10:54:00Z"/>
              <w:b/>
              <w:bCs/>
              <w:sz w:val="24"/>
            </w:rPr>
          </w:rPrChange>
        </w:rPr>
      </w:pPr>
      <w:ins w:id="31767" w:author="Le Minh Nghia" w:date="2019-10-09T10:54:00Z">
        <w:r w:rsidRPr="00B41112">
          <w:rPr>
            <w:b/>
            <w:bCs/>
            <w:sz w:val="26"/>
            <w:szCs w:val="26"/>
            <w:rPrChange w:id="31768" w:author="Le Minh Nghia" w:date="2019-10-09T10:56:00Z">
              <w:rPr>
                <w:b/>
                <w:bCs/>
                <w:sz w:val="28"/>
              </w:rPr>
            </w:rPrChange>
          </w:rPr>
          <w:t xml:space="preserve">(do </w:t>
        </w:r>
        <w:proofErr w:type="spellStart"/>
        <w:r w:rsidRPr="00B41112">
          <w:rPr>
            <w:b/>
            <w:bCs/>
            <w:sz w:val="26"/>
            <w:szCs w:val="26"/>
            <w:rPrChange w:id="31769" w:author="Le Minh Nghia" w:date="2019-10-09T10:56:00Z">
              <w:rPr>
                <w:b/>
                <w:bCs/>
                <w:sz w:val="28"/>
              </w:rPr>
            </w:rPrChange>
          </w:rPr>
          <w:t>sinh</w:t>
        </w:r>
        <w:proofErr w:type="spellEnd"/>
        <w:r w:rsidRPr="00B41112">
          <w:rPr>
            <w:b/>
            <w:bCs/>
            <w:sz w:val="26"/>
            <w:szCs w:val="26"/>
            <w:rPrChange w:id="31770" w:author="Le Minh Nghia" w:date="2019-10-09T10:56:00Z">
              <w:rPr>
                <w:b/>
                <w:bCs/>
                <w:sz w:val="28"/>
              </w:rPr>
            </w:rPrChange>
          </w:rPr>
          <w:t xml:space="preserve"> </w:t>
        </w:r>
        <w:proofErr w:type="spellStart"/>
        <w:r w:rsidRPr="00B41112">
          <w:rPr>
            <w:b/>
            <w:bCs/>
            <w:sz w:val="26"/>
            <w:szCs w:val="26"/>
            <w:rPrChange w:id="31771" w:author="Le Minh Nghia" w:date="2019-10-09T10:56:00Z">
              <w:rPr>
                <w:b/>
                <w:bCs/>
                <w:sz w:val="28"/>
              </w:rPr>
            </w:rPrChange>
          </w:rPr>
          <w:t>viên</w:t>
        </w:r>
        <w:proofErr w:type="spellEnd"/>
        <w:r w:rsidRPr="00B41112">
          <w:rPr>
            <w:b/>
            <w:bCs/>
            <w:sz w:val="26"/>
            <w:szCs w:val="26"/>
            <w:rPrChange w:id="31772" w:author="Le Minh Nghia" w:date="2019-10-09T10:56:00Z">
              <w:rPr>
                <w:b/>
                <w:bCs/>
                <w:sz w:val="28"/>
              </w:rPr>
            </w:rPrChange>
          </w:rPr>
          <w:t xml:space="preserve"> </w:t>
        </w:r>
        <w:proofErr w:type="spellStart"/>
        <w:r w:rsidRPr="00B41112">
          <w:rPr>
            <w:b/>
            <w:bCs/>
            <w:sz w:val="26"/>
            <w:szCs w:val="26"/>
            <w:rPrChange w:id="31773" w:author="Le Minh Nghia" w:date="2019-10-09T10:56:00Z">
              <w:rPr>
                <w:b/>
                <w:bCs/>
                <w:sz w:val="28"/>
              </w:rPr>
            </w:rPrChange>
          </w:rPr>
          <w:t>thực</w:t>
        </w:r>
        <w:proofErr w:type="spellEnd"/>
        <w:r w:rsidRPr="00B41112">
          <w:rPr>
            <w:b/>
            <w:bCs/>
            <w:sz w:val="26"/>
            <w:szCs w:val="26"/>
            <w:rPrChange w:id="31774" w:author="Le Minh Nghia" w:date="2019-10-09T10:56:00Z">
              <w:rPr>
                <w:b/>
                <w:bCs/>
                <w:sz w:val="28"/>
              </w:rPr>
            </w:rPrChange>
          </w:rPr>
          <w:t xml:space="preserve"> </w:t>
        </w:r>
        <w:proofErr w:type="spellStart"/>
        <w:r w:rsidRPr="00B41112">
          <w:rPr>
            <w:b/>
            <w:bCs/>
            <w:sz w:val="26"/>
            <w:szCs w:val="26"/>
            <w:rPrChange w:id="31775" w:author="Le Minh Nghia" w:date="2019-10-09T10:56:00Z">
              <w:rPr>
                <w:b/>
                <w:bCs/>
                <w:sz w:val="28"/>
              </w:rPr>
            </w:rPrChange>
          </w:rPr>
          <w:t>hiện</w:t>
        </w:r>
        <w:proofErr w:type="spellEnd"/>
        <w:r w:rsidRPr="00B41112">
          <w:rPr>
            <w:b/>
            <w:bCs/>
            <w:sz w:val="26"/>
            <w:szCs w:val="26"/>
            <w:rPrChange w:id="31776" w:author="Le Minh Nghia" w:date="2019-10-09T10:56:00Z">
              <w:rPr>
                <w:b/>
                <w:bCs/>
                <w:sz w:val="28"/>
              </w:rPr>
            </w:rPrChange>
          </w:rPr>
          <w:t>)</w:t>
        </w:r>
      </w:ins>
    </w:p>
    <w:tbl>
      <w:tblPr>
        <w:tblW w:w="10455"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7"/>
        <w:gridCol w:w="21"/>
        <w:gridCol w:w="2069"/>
        <w:gridCol w:w="1592"/>
        <w:gridCol w:w="658"/>
        <w:gridCol w:w="90"/>
        <w:gridCol w:w="66"/>
        <w:gridCol w:w="509"/>
        <w:gridCol w:w="939"/>
        <w:gridCol w:w="1815"/>
        <w:gridCol w:w="1979"/>
      </w:tblGrid>
      <w:tr w:rsidR="00B41112" w:rsidRPr="00B41112" w:rsidTr="00B41112">
        <w:trPr>
          <w:trHeight w:val="422"/>
          <w:ins w:id="31777" w:author="Le Minh Nghia" w:date="2019-10-09T10:54:00Z"/>
        </w:trPr>
        <w:tc>
          <w:tcPr>
            <w:tcW w:w="5723" w:type="dxa"/>
            <w:gridSpan w:val="8"/>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1778" w:author="Le Minh Nghia" w:date="2019-10-09T10:54:00Z"/>
                <w:b/>
                <w:bCs/>
                <w:sz w:val="26"/>
                <w:szCs w:val="26"/>
                <w:rPrChange w:id="31779" w:author="Le Minh Nghia" w:date="2019-10-09T10:56:00Z">
                  <w:rPr>
                    <w:ins w:id="31780" w:author="Le Minh Nghia" w:date="2019-10-09T10:54:00Z"/>
                    <w:b/>
                    <w:bCs/>
                  </w:rPr>
                </w:rPrChange>
              </w:rPr>
            </w:pPr>
            <w:ins w:id="31781" w:author="Le Minh Nghia" w:date="2019-10-09T10:54:00Z">
              <w:r w:rsidRPr="00B41112">
                <w:rPr>
                  <w:b/>
                  <w:bCs/>
                  <w:sz w:val="26"/>
                  <w:szCs w:val="26"/>
                  <w:rPrChange w:id="31782" w:author="Le Minh Nghia" w:date="2019-10-09T10:56:00Z">
                    <w:rPr>
                      <w:b/>
                      <w:bCs/>
                    </w:rPr>
                  </w:rPrChange>
                </w:rPr>
                <w:t xml:space="preserve">1. TÊN ĐỀ TÀI: </w:t>
              </w:r>
              <w:proofErr w:type="spellStart"/>
              <w:r w:rsidRPr="00B41112">
                <w:rPr>
                  <w:b/>
                  <w:bCs/>
                  <w:sz w:val="26"/>
                  <w:szCs w:val="26"/>
                  <w:rPrChange w:id="31783" w:author="Le Minh Nghia" w:date="2019-10-09T10:56:00Z">
                    <w:rPr>
                      <w:b/>
                      <w:bCs/>
                    </w:rPr>
                  </w:rPrChange>
                </w:rPr>
                <w:t>Xây</w:t>
              </w:r>
              <w:proofErr w:type="spellEnd"/>
              <w:r w:rsidRPr="00B41112">
                <w:rPr>
                  <w:b/>
                  <w:bCs/>
                  <w:sz w:val="26"/>
                  <w:szCs w:val="26"/>
                  <w:rPrChange w:id="31784" w:author="Le Minh Nghia" w:date="2019-10-09T10:56:00Z">
                    <w:rPr>
                      <w:b/>
                      <w:bCs/>
                    </w:rPr>
                  </w:rPrChange>
                </w:rPr>
                <w:t xml:space="preserve"> </w:t>
              </w:r>
              <w:proofErr w:type="spellStart"/>
              <w:r w:rsidRPr="00B41112">
                <w:rPr>
                  <w:b/>
                  <w:bCs/>
                  <w:sz w:val="26"/>
                  <w:szCs w:val="26"/>
                  <w:rPrChange w:id="31785" w:author="Le Minh Nghia" w:date="2019-10-09T10:56:00Z">
                    <w:rPr>
                      <w:b/>
                      <w:bCs/>
                    </w:rPr>
                  </w:rPrChange>
                </w:rPr>
                <w:t>dựng</w:t>
              </w:r>
              <w:proofErr w:type="spellEnd"/>
              <w:r w:rsidRPr="00B41112">
                <w:rPr>
                  <w:b/>
                  <w:bCs/>
                  <w:sz w:val="26"/>
                  <w:szCs w:val="26"/>
                  <w:rPrChange w:id="31786" w:author="Le Minh Nghia" w:date="2019-10-09T10:56:00Z">
                    <w:rPr>
                      <w:b/>
                      <w:bCs/>
                    </w:rPr>
                  </w:rPrChange>
                </w:rPr>
                <w:t xml:space="preserve"> website </w:t>
              </w:r>
              <w:proofErr w:type="spellStart"/>
              <w:r w:rsidRPr="00B41112">
                <w:rPr>
                  <w:b/>
                  <w:bCs/>
                  <w:sz w:val="26"/>
                  <w:szCs w:val="26"/>
                  <w:rPrChange w:id="31787" w:author="Le Minh Nghia" w:date="2019-10-09T10:56:00Z">
                    <w:rPr>
                      <w:b/>
                      <w:bCs/>
                    </w:rPr>
                  </w:rPrChange>
                </w:rPr>
                <w:t>quản</w:t>
              </w:r>
              <w:proofErr w:type="spellEnd"/>
              <w:r w:rsidRPr="00B41112">
                <w:rPr>
                  <w:b/>
                  <w:bCs/>
                  <w:sz w:val="26"/>
                  <w:szCs w:val="26"/>
                  <w:rPrChange w:id="31788" w:author="Le Minh Nghia" w:date="2019-10-09T10:56:00Z">
                    <w:rPr>
                      <w:b/>
                      <w:bCs/>
                    </w:rPr>
                  </w:rPrChange>
                </w:rPr>
                <w:t xml:space="preserve"> </w:t>
              </w:r>
              <w:proofErr w:type="spellStart"/>
              <w:r w:rsidRPr="00B41112">
                <w:rPr>
                  <w:b/>
                  <w:bCs/>
                  <w:sz w:val="26"/>
                  <w:szCs w:val="26"/>
                  <w:rPrChange w:id="31789" w:author="Le Minh Nghia" w:date="2019-10-09T10:56:00Z">
                    <w:rPr>
                      <w:b/>
                      <w:bCs/>
                    </w:rPr>
                  </w:rPrChange>
                </w:rPr>
                <w:t>lý</w:t>
              </w:r>
              <w:proofErr w:type="spellEnd"/>
              <w:r w:rsidRPr="00B41112">
                <w:rPr>
                  <w:b/>
                  <w:bCs/>
                  <w:sz w:val="26"/>
                  <w:szCs w:val="26"/>
                  <w:rPrChange w:id="31790" w:author="Le Minh Nghia" w:date="2019-10-09T10:56:00Z">
                    <w:rPr>
                      <w:b/>
                      <w:bCs/>
                    </w:rPr>
                  </w:rPrChange>
                </w:rPr>
                <w:t xml:space="preserve"> </w:t>
              </w:r>
              <w:proofErr w:type="spellStart"/>
              <w:r w:rsidRPr="00B41112">
                <w:rPr>
                  <w:b/>
                  <w:bCs/>
                  <w:sz w:val="26"/>
                  <w:szCs w:val="26"/>
                  <w:rPrChange w:id="31791" w:author="Le Minh Nghia" w:date="2019-10-09T10:56:00Z">
                    <w:rPr>
                      <w:b/>
                      <w:bCs/>
                    </w:rPr>
                  </w:rPrChange>
                </w:rPr>
                <w:t>cựu</w:t>
              </w:r>
              <w:proofErr w:type="spellEnd"/>
              <w:r w:rsidRPr="00B41112">
                <w:rPr>
                  <w:b/>
                  <w:bCs/>
                  <w:sz w:val="26"/>
                  <w:szCs w:val="26"/>
                  <w:rPrChange w:id="31792" w:author="Le Minh Nghia" w:date="2019-10-09T10:56:00Z">
                    <w:rPr>
                      <w:b/>
                      <w:bCs/>
                    </w:rPr>
                  </w:rPrChange>
                </w:rPr>
                <w:t xml:space="preserve"> </w:t>
              </w:r>
              <w:proofErr w:type="spellStart"/>
              <w:r w:rsidRPr="00B41112">
                <w:rPr>
                  <w:b/>
                  <w:bCs/>
                  <w:sz w:val="26"/>
                  <w:szCs w:val="26"/>
                  <w:rPrChange w:id="31793" w:author="Le Minh Nghia" w:date="2019-10-09T10:56:00Z">
                    <w:rPr>
                      <w:b/>
                      <w:bCs/>
                    </w:rPr>
                  </w:rPrChange>
                </w:rPr>
                <w:t>sinh</w:t>
              </w:r>
              <w:proofErr w:type="spellEnd"/>
              <w:r w:rsidRPr="00B41112">
                <w:rPr>
                  <w:b/>
                  <w:bCs/>
                  <w:sz w:val="26"/>
                  <w:szCs w:val="26"/>
                  <w:rPrChange w:id="31794" w:author="Le Minh Nghia" w:date="2019-10-09T10:56:00Z">
                    <w:rPr>
                      <w:b/>
                      <w:bCs/>
                    </w:rPr>
                  </w:rPrChange>
                </w:rPr>
                <w:t xml:space="preserve"> </w:t>
              </w:r>
              <w:proofErr w:type="spellStart"/>
              <w:r w:rsidRPr="00B41112">
                <w:rPr>
                  <w:b/>
                  <w:bCs/>
                  <w:sz w:val="26"/>
                  <w:szCs w:val="26"/>
                  <w:rPrChange w:id="31795" w:author="Le Minh Nghia" w:date="2019-10-09T10:56:00Z">
                    <w:rPr>
                      <w:b/>
                      <w:bCs/>
                    </w:rPr>
                  </w:rPrChange>
                </w:rPr>
                <w:t>viên</w:t>
              </w:r>
              <w:proofErr w:type="spellEnd"/>
              <w:r w:rsidRPr="00B41112">
                <w:rPr>
                  <w:b/>
                  <w:bCs/>
                  <w:sz w:val="26"/>
                  <w:szCs w:val="26"/>
                  <w:rPrChange w:id="31796" w:author="Le Minh Nghia" w:date="2019-10-09T10:56:00Z">
                    <w:rPr>
                      <w:b/>
                      <w:bCs/>
                    </w:rPr>
                  </w:rPrChange>
                </w:rPr>
                <w:t xml:space="preserve"> </w:t>
              </w:r>
              <w:proofErr w:type="spellStart"/>
              <w:r w:rsidRPr="00B41112">
                <w:rPr>
                  <w:b/>
                  <w:bCs/>
                  <w:sz w:val="26"/>
                  <w:szCs w:val="26"/>
                  <w:rPrChange w:id="31797" w:author="Le Minh Nghia" w:date="2019-10-09T10:56:00Z">
                    <w:rPr>
                      <w:b/>
                      <w:bCs/>
                    </w:rPr>
                  </w:rPrChange>
                </w:rPr>
                <w:t>của</w:t>
              </w:r>
              <w:proofErr w:type="spellEnd"/>
              <w:r w:rsidRPr="00B41112">
                <w:rPr>
                  <w:b/>
                  <w:bCs/>
                  <w:sz w:val="26"/>
                  <w:szCs w:val="26"/>
                  <w:rPrChange w:id="31798" w:author="Le Minh Nghia" w:date="2019-10-09T10:56:00Z">
                    <w:rPr>
                      <w:b/>
                      <w:bCs/>
                    </w:rPr>
                  </w:rPrChange>
                </w:rPr>
                <w:t xml:space="preserve"> khoa </w:t>
              </w:r>
              <w:proofErr w:type="spellStart"/>
              <w:r w:rsidRPr="00B41112">
                <w:rPr>
                  <w:b/>
                  <w:bCs/>
                  <w:sz w:val="26"/>
                  <w:szCs w:val="26"/>
                  <w:rPrChange w:id="31799" w:author="Le Minh Nghia" w:date="2019-10-09T10:56:00Z">
                    <w:rPr>
                      <w:b/>
                      <w:bCs/>
                    </w:rPr>
                  </w:rPrChange>
                </w:rPr>
                <w:t>Công</w:t>
              </w:r>
              <w:proofErr w:type="spellEnd"/>
              <w:r w:rsidRPr="00B41112">
                <w:rPr>
                  <w:b/>
                  <w:bCs/>
                  <w:sz w:val="26"/>
                  <w:szCs w:val="26"/>
                  <w:rPrChange w:id="31800" w:author="Le Minh Nghia" w:date="2019-10-09T10:56:00Z">
                    <w:rPr>
                      <w:b/>
                      <w:bCs/>
                    </w:rPr>
                  </w:rPrChange>
                </w:rPr>
                <w:t xml:space="preserve"> </w:t>
              </w:r>
              <w:proofErr w:type="spellStart"/>
              <w:r w:rsidRPr="00B41112">
                <w:rPr>
                  <w:b/>
                  <w:bCs/>
                  <w:sz w:val="26"/>
                  <w:szCs w:val="26"/>
                  <w:rPrChange w:id="31801" w:author="Le Minh Nghia" w:date="2019-10-09T10:56:00Z">
                    <w:rPr>
                      <w:b/>
                      <w:bCs/>
                    </w:rPr>
                  </w:rPrChange>
                </w:rPr>
                <w:t>nghệ</w:t>
              </w:r>
              <w:proofErr w:type="spellEnd"/>
              <w:r w:rsidRPr="00B41112">
                <w:rPr>
                  <w:b/>
                  <w:bCs/>
                  <w:sz w:val="26"/>
                  <w:szCs w:val="26"/>
                  <w:rPrChange w:id="31802" w:author="Le Minh Nghia" w:date="2019-10-09T10:56:00Z">
                    <w:rPr>
                      <w:b/>
                      <w:bCs/>
                    </w:rPr>
                  </w:rPrChange>
                </w:rPr>
                <w:t xml:space="preserve"> </w:t>
              </w:r>
              <w:proofErr w:type="spellStart"/>
              <w:r w:rsidRPr="00B41112">
                <w:rPr>
                  <w:b/>
                  <w:bCs/>
                  <w:sz w:val="26"/>
                  <w:szCs w:val="26"/>
                  <w:rPrChange w:id="31803" w:author="Le Minh Nghia" w:date="2019-10-09T10:56:00Z">
                    <w:rPr>
                      <w:b/>
                      <w:bCs/>
                    </w:rPr>
                  </w:rPrChange>
                </w:rPr>
                <w:t>thông</w:t>
              </w:r>
              <w:proofErr w:type="spellEnd"/>
              <w:r w:rsidRPr="00B41112">
                <w:rPr>
                  <w:b/>
                  <w:bCs/>
                  <w:sz w:val="26"/>
                  <w:szCs w:val="26"/>
                  <w:rPrChange w:id="31804" w:author="Le Minh Nghia" w:date="2019-10-09T10:56:00Z">
                    <w:rPr>
                      <w:b/>
                      <w:bCs/>
                    </w:rPr>
                  </w:rPrChange>
                </w:rPr>
                <w:t xml:space="preserve"> tin &amp; </w:t>
              </w:r>
              <w:proofErr w:type="spellStart"/>
              <w:r w:rsidRPr="00B41112">
                <w:rPr>
                  <w:b/>
                  <w:bCs/>
                  <w:sz w:val="26"/>
                  <w:szCs w:val="26"/>
                  <w:rPrChange w:id="31805" w:author="Le Minh Nghia" w:date="2019-10-09T10:56:00Z">
                    <w:rPr>
                      <w:b/>
                      <w:bCs/>
                    </w:rPr>
                  </w:rPrChange>
                </w:rPr>
                <w:t>truyền</w:t>
              </w:r>
              <w:proofErr w:type="spellEnd"/>
              <w:r w:rsidRPr="00B41112">
                <w:rPr>
                  <w:b/>
                  <w:bCs/>
                  <w:sz w:val="26"/>
                  <w:szCs w:val="26"/>
                  <w:rPrChange w:id="31806" w:author="Le Minh Nghia" w:date="2019-10-09T10:56:00Z">
                    <w:rPr>
                      <w:b/>
                      <w:bCs/>
                    </w:rPr>
                  </w:rPrChange>
                </w:rPr>
                <w:t xml:space="preserve"> </w:t>
              </w:r>
              <w:proofErr w:type="spellStart"/>
              <w:r w:rsidRPr="00B41112">
                <w:rPr>
                  <w:b/>
                  <w:bCs/>
                  <w:sz w:val="26"/>
                  <w:szCs w:val="26"/>
                  <w:rPrChange w:id="31807" w:author="Le Minh Nghia" w:date="2019-10-09T10:56:00Z">
                    <w:rPr>
                      <w:b/>
                      <w:bCs/>
                    </w:rPr>
                  </w:rPrChange>
                </w:rPr>
                <w:t>thông</w:t>
              </w:r>
              <w:proofErr w:type="spellEnd"/>
              <w:r w:rsidRPr="00B41112">
                <w:rPr>
                  <w:b/>
                  <w:bCs/>
                  <w:sz w:val="26"/>
                  <w:szCs w:val="26"/>
                  <w:rPrChange w:id="31808" w:author="Le Minh Nghia" w:date="2019-10-09T10:56:00Z">
                    <w:rPr>
                      <w:b/>
                      <w:bCs/>
                    </w:rPr>
                  </w:rPrChange>
                </w:rPr>
                <w:t xml:space="preserve"> </w:t>
              </w:r>
            </w:ins>
          </w:p>
        </w:tc>
        <w:tc>
          <w:tcPr>
            <w:tcW w:w="4735" w:type="dxa"/>
            <w:gridSpan w:val="3"/>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1809" w:author="Le Minh Nghia" w:date="2019-10-09T10:54:00Z"/>
                <w:b/>
                <w:bCs/>
                <w:sz w:val="26"/>
                <w:szCs w:val="26"/>
                <w:rPrChange w:id="31810" w:author="Le Minh Nghia" w:date="2019-10-09T10:56:00Z">
                  <w:rPr>
                    <w:ins w:id="31811" w:author="Le Minh Nghia" w:date="2019-10-09T10:54:00Z"/>
                    <w:b/>
                    <w:bCs/>
                  </w:rPr>
                </w:rPrChange>
              </w:rPr>
            </w:pPr>
            <w:ins w:id="31812" w:author="Le Minh Nghia" w:date="2019-10-09T10:54:00Z">
              <w:r w:rsidRPr="00B41112">
                <w:rPr>
                  <w:b/>
                  <w:bCs/>
                  <w:sz w:val="26"/>
                  <w:szCs w:val="26"/>
                  <w:rPrChange w:id="31813" w:author="Le Minh Nghia" w:date="2019-10-09T10:56:00Z">
                    <w:rPr>
                      <w:b/>
                      <w:bCs/>
                    </w:rPr>
                  </w:rPrChange>
                </w:rPr>
                <w:t xml:space="preserve">2. MÃ SỐ - </w:t>
              </w:r>
              <w:r w:rsidRPr="00B41112">
                <w:rPr>
                  <w:b/>
                  <w:color w:val="000000"/>
                  <w:sz w:val="26"/>
                  <w:szCs w:val="26"/>
                  <w:shd w:val="clear" w:color="auto" w:fill="FFFFFF"/>
                  <w:rPrChange w:id="31814" w:author="Le Minh Nghia" w:date="2019-10-09T10:56:00Z">
                    <w:rPr>
                      <w:b/>
                      <w:color w:val="000000"/>
                      <w:shd w:val="clear" w:color="auto" w:fill="FFFFFF"/>
                    </w:rPr>
                  </w:rPrChange>
                </w:rPr>
                <w:t>TSV2019-27</w:t>
              </w:r>
            </w:ins>
          </w:p>
        </w:tc>
      </w:tr>
      <w:tr w:rsidR="00B41112" w:rsidRPr="00B41112" w:rsidTr="00B41112">
        <w:trPr>
          <w:trHeight w:val="422"/>
          <w:ins w:id="31815"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1816" w:author="Le Minh Nghia" w:date="2019-10-09T10:54:00Z"/>
                <w:b/>
                <w:bCs/>
                <w:sz w:val="26"/>
                <w:szCs w:val="26"/>
                <w:rPrChange w:id="31817" w:author="Le Minh Nghia" w:date="2019-10-09T10:56:00Z">
                  <w:rPr>
                    <w:ins w:id="31818" w:author="Le Minh Nghia" w:date="2019-10-09T10:54:00Z"/>
                    <w:b/>
                    <w:bCs/>
                  </w:rPr>
                </w:rPrChange>
              </w:rPr>
            </w:pPr>
            <w:proofErr w:type="spellStart"/>
            <w:ins w:id="31819" w:author="Le Minh Nghia" w:date="2019-10-09T10:54:00Z">
              <w:r w:rsidRPr="00B41112">
                <w:rPr>
                  <w:b/>
                  <w:bCs/>
                  <w:sz w:val="26"/>
                  <w:szCs w:val="26"/>
                  <w:rPrChange w:id="31820" w:author="Le Minh Nghia" w:date="2019-10-09T10:56:00Z">
                    <w:rPr>
                      <w:b/>
                      <w:bCs/>
                    </w:rPr>
                  </w:rPrChange>
                </w:rPr>
                <w:t>Lĩnh</w:t>
              </w:r>
              <w:proofErr w:type="spellEnd"/>
              <w:r w:rsidRPr="00B41112">
                <w:rPr>
                  <w:b/>
                  <w:bCs/>
                  <w:sz w:val="26"/>
                  <w:szCs w:val="26"/>
                  <w:rPrChange w:id="31821" w:author="Le Minh Nghia" w:date="2019-10-09T10:56:00Z">
                    <w:rPr>
                      <w:b/>
                      <w:bCs/>
                    </w:rPr>
                  </w:rPrChange>
                </w:rPr>
                <w:t xml:space="preserve"> </w:t>
              </w:r>
              <w:proofErr w:type="spellStart"/>
              <w:r w:rsidRPr="00B41112">
                <w:rPr>
                  <w:b/>
                  <w:bCs/>
                  <w:sz w:val="26"/>
                  <w:szCs w:val="26"/>
                  <w:rPrChange w:id="31822" w:author="Le Minh Nghia" w:date="2019-10-09T10:56:00Z">
                    <w:rPr>
                      <w:b/>
                      <w:bCs/>
                    </w:rPr>
                  </w:rPrChange>
                </w:rPr>
                <w:t>vực</w:t>
              </w:r>
              <w:proofErr w:type="spellEnd"/>
              <w:r w:rsidRPr="00B41112">
                <w:rPr>
                  <w:b/>
                  <w:bCs/>
                  <w:sz w:val="26"/>
                  <w:szCs w:val="26"/>
                  <w:rPrChange w:id="31823" w:author="Le Minh Nghia" w:date="2019-10-09T10:56:00Z">
                    <w:rPr>
                      <w:b/>
                      <w:bCs/>
                    </w:rPr>
                  </w:rPrChange>
                </w:rPr>
                <w:t xml:space="preserve"> </w:t>
              </w:r>
              <w:proofErr w:type="spellStart"/>
              <w:r w:rsidRPr="00B41112">
                <w:rPr>
                  <w:b/>
                  <w:bCs/>
                  <w:sz w:val="26"/>
                  <w:szCs w:val="26"/>
                  <w:rPrChange w:id="31824" w:author="Le Minh Nghia" w:date="2019-10-09T10:56:00Z">
                    <w:rPr>
                      <w:b/>
                      <w:bCs/>
                    </w:rPr>
                  </w:rPrChange>
                </w:rPr>
                <w:t>ưu</w:t>
              </w:r>
              <w:proofErr w:type="spellEnd"/>
              <w:r w:rsidRPr="00B41112">
                <w:rPr>
                  <w:b/>
                  <w:bCs/>
                  <w:sz w:val="26"/>
                  <w:szCs w:val="26"/>
                  <w:rPrChange w:id="31825" w:author="Le Minh Nghia" w:date="2019-10-09T10:56:00Z">
                    <w:rPr>
                      <w:b/>
                      <w:bCs/>
                    </w:rPr>
                  </w:rPrChange>
                </w:rPr>
                <w:t xml:space="preserve"> </w:t>
              </w:r>
              <w:proofErr w:type="spellStart"/>
              <w:r w:rsidRPr="00B41112">
                <w:rPr>
                  <w:b/>
                  <w:bCs/>
                  <w:sz w:val="26"/>
                  <w:szCs w:val="26"/>
                  <w:rPrChange w:id="31826" w:author="Le Minh Nghia" w:date="2019-10-09T10:56:00Z">
                    <w:rPr>
                      <w:b/>
                      <w:bCs/>
                    </w:rPr>
                  </w:rPrChange>
                </w:rPr>
                <w:t>tiên</w:t>
              </w:r>
              <w:proofErr w:type="spellEnd"/>
            </w:ins>
          </w:p>
          <w:p w:rsidR="00B41112" w:rsidRPr="00B41112" w:rsidRDefault="00B41112">
            <w:pPr>
              <w:spacing w:before="120" w:line="264" w:lineRule="auto"/>
              <w:ind w:left="851"/>
              <w:jc w:val="both"/>
              <w:rPr>
                <w:ins w:id="31827" w:author="Le Minh Nghia" w:date="2019-10-09T10:54:00Z"/>
                <w:bCs/>
                <w:sz w:val="26"/>
                <w:szCs w:val="26"/>
                <w:rPrChange w:id="31828" w:author="Le Minh Nghia" w:date="2019-10-09T10:56:00Z">
                  <w:rPr>
                    <w:ins w:id="31829" w:author="Le Minh Nghia" w:date="2019-10-09T10:54:00Z"/>
                    <w:bCs/>
                  </w:rPr>
                </w:rPrChange>
              </w:rPr>
            </w:pPr>
            <w:ins w:id="31830" w:author="Le Minh Nghia" w:date="2019-10-09T10:54:00Z">
              <w:r w:rsidRPr="00B41112">
                <w:rPr>
                  <w:bCs/>
                  <w:sz w:val="26"/>
                  <w:szCs w:val="26"/>
                  <w:rPrChange w:id="31831" w:author="Le Minh Nghia" w:date="2019-10-09T10:56:00Z">
                    <w:rPr>
                      <w:bCs/>
                    </w:rPr>
                  </w:rPrChange>
                </w:rPr>
                <w:sym w:font="Wingdings" w:char="F06F"/>
              </w:r>
              <w:r w:rsidRPr="00B41112">
                <w:rPr>
                  <w:bCs/>
                  <w:sz w:val="26"/>
                  <w:szCs w:val="26"/>
                  <w:rPrChange w:id="31832" w:author="Le Minh Nghia" w:date="2019-10-09T10:56:00Z">
                    <w:rPr>
                      <w:bCs/>
                    </w:rPr>
                  </w:rPrChange>
                </w:rPr>
                <w:t xml:space="preserve"> </w:t>
              </w:r>
              <w:proofErr w:type="spellStart"/>
              <w:r w:rsidRPr="00B41112">
                <w:rPr>
                  <w:bCs/>
                  <w:sz w:val="26"/>
                  <w:szCs w:val="26"/>
                  <w:rPrChange w:id="31833" w:author="Le Minh Nghia" w:date="2019-10-09T10:56:00Z">
                    <w:rPr>
                      <w:bCs/>
                    </w:rPr>
                  </w:rPrChange>
                </w:rPr>
                <w:t>Lĩnh</w:t>
              </w:r>
              <w:proofErr w:type="spellEnd"/>
              <w:r w:rsidRPr="00B41112">
                <w:rPr>
                  <w:bCs/>
                  <w:sz w:val="26"/>
                  <w:szCs w:val="26"/>
                  <w:rPrChange w:id="31834" w:author="Le Minh Nghia" w:date="2019-10-09T10:56:00Z">
                    <w:rPr>
                      <w:bCs/>
                    </w:rPr>
                  </w:rPrChange>
                </w:rPr>
                <w:t xml:space="preserve"> </w:t>
              </w:r>
              <w:proofErr w:type="spellStart"/>
              <w:r w:rsidRPr="00B41112">
                <w:rPr>
                  <w:bCs/>
                  <w:sz w:val="26"/>
                  <w:szCs w:val="26"/>
                  <w:rPrChange w:id="31835" w:author="Le Minh Nghia" w:date="2019-10-09T10:56:00Z">
                    <w:rPr>
                      <w:bCs/>
                    </w:rPr>
                  </w:rPrChange>
                </w:rPr>
                <w:t>vực</w:t>
              </w:r>
              <w:proofErr w:type="spellEnd"/>
              <w:r w:rsidRPr="00B41112">
                <w:rPr>
                  <w:bCs/>
                  <w:sz w:val="26"/>
                  <w:szCs w:val="26"/>
                  <w:rPrChange w:id="31836" w:author="Le Minh Nghia" w:date="2019-10-09T10:56:00Z">
                    <w:rPr>
                      <w:bCs/>
                    </w:rPr>
                  </w:rPrChange>
                </w:rPr>
                <w:t xml:space="preserve"> 1. </w:t>
              </w:r>
              <w:proofErr w:type="spellStart"/>
              <w:r w:rsidRPr="00B41112">
                <w:rPr>
                  <w:bCs/>
                  <w:sz w:val="26"/>
                  <w:szCs w:val="26"/>
                  <w:rPrChange w:id="31837" w:author="Le Minh Nghia" w:date="2019-10-09T10:56:00Z">
                    <w:rPr>
                      <w:bCs/>
                    </w:rPr>
                  </w:rPrChange>
                </w:rPr>
                <w:t>Ứng</w:t>
              </w:r>
              <w:proofErr w:type="spellEnd"/>
              <w:r w:rsidRPr="00B41112">
                <w:rPr>
                  <w:bCs/>
                  <w:sz w:val="26"/>
                  <w:szCs w:val="26"/>
                  <w:rPrChange w:id="31838" w:author="Le Minh Nghia" w:date="2019-10-09T10:56:00Z">
                    <w:rPr>
                      <w:bCs/>
                    </w:rPr>
                  </w:rPrChange>
                </w:rPr>
                <w:t xml:space="preserve"> </w:t>
              </w:r>
              <w:proofErr w:type="spellStart"/>
              <w:r w:rsidRPr="00B41112">
                <w:rPr>
                  <w:bCs/>
                  <w:sz w:val="26"/>
                  <w:szCs w:val="26"/>
                  <w:rPrChange w:id="31839" w:author="Le Minh Nghia" w:date="2019-10-09T10:56:00Z">
                    <w:rPr>
                      <w:bCs/>
                    </w:rPr>
                  </w:rPrChange>
                </w:rPr>
                <w:t>dụng</w:t>
              </w:r>
              <w:proofErr w:type="spellEnd"/>
              <w:r w:rsidRPr="00B41112">
                <w:rPr>
                  <w:bCs/>
                  <w:sz w:val="26"/>
                  <w:szCs w:val="26"/>
                  <w:rPrChange w:id="31840" w:author="Le Minh Nghia" w:date="2019-10-09T10:56:00Z">
                    <w:rPr>
                      <w:bCs/>
                    </w:rPr>
                  </w:rPrChange>
                </w:rPr>
                <w:t xml:space="preserve"> </w:t>
              </w:r>
              <w:proofErr w:type="spellStart"/>
              <w:r w:rsidRPr="00B41112">
                <w:rPr>
                  <w:bCs/>
                  <w:sz w:val="26"/>
                  <w:szCs w:val="26"/>
                  <w:rPrChange w:id="31841" w:author="Le Minh Nghia" w:date="2019-10-09T10:56:00Z">
                    <w:rPr>
                      <w:bCs/>
                    </w:rPr>
                  </w:rPrChange>
                </w:rPr>
                <w:t>công</w:t>
              </w:r>
              <w:proofErr w:type="spellEnd"/>
              <w:r w:rsidRPr="00B41112">
                <w:rPr>
                  <w:bCs/>
                  <w:sz w:val="26"/>
                  <w:szCs w:val="26"/>
                  <w:rPrChange w:id="31842" w:author="Le Minh Nghia" w:date="2019-10-09T10:56:00Z">
                    <w:rPr>
                      <w:bCs/>
                    </w:rPr>
                  </w:rPrChange>
                </w:rPr>
                <w:t xml:space="preserve"> </w:t>
              </w:r>
              <w:proofErr w:type="spellStart"/>
              <w:r w:rsidRPr="00B41112">
                <w:rPr>
                  <w:bCs/>
                  <w:sz w:val="26"/>
                  <w:szCs w:val="26"/>
                  <w:rPrChange w:id="31843" w:author="Le Minh Nghia" w:date="2019-10-09T10:56:00Z">
                    <w:rPr>
                      <w:bCs/>
                    </w:rPr>
                  </w:rPrChange>
                </w:rPr>
                <w:t>nghệ</w:t>
              </w:r>
              <w:proofErr w:type="spellEnd"/>
              <w:r w:rsidRPr="00B41112">
                <w:rPr>
                  <w:bCs/>
                  <w:sz w:val="26"/>
                  <w:szCs w:val="26"/>
                  <w:rPrChange w:id="31844" w:author="Le Minh Nghia" w:date="2019-10-09T10:56:00Z">
                    <w:rPr>
                      <w:bCs/>
                    </w:rPr>
                  </w:rPrChange>
                </w:rPr>
                <w:t xml:space="preserve"> </w:t>
              </w:r>
              <w:proofErr w:type="spellStart"/>
              <w:r w:rsidRPr="00B41112">
                <w:rPr>
                  <w:bCs/>
                  <w:sz w:val="26"/>
                  <w:szCs w:val="26"/>
                  <w:rPrChange w:id="31845" w:author="Le Minh Nghia" w:date="2019-10-09T10:56:00Z">
                    <w:rPr>
                      <w:bCs/>
                    </w:rPr>
                  </w:rPrChange>
                </w:rPr>
                <w:t>cao</w:t>
              </w:r>
              <w:proofErr w:type="spellEnd"/>
              <w:r w:rsidRPr="00B41112">
                <w:rPr>
                  <w:bCs/>
                  <w:sz w:val="26"/>
                  <w:szCs w:val="26"/>
                  <w:rPrChange w:id="31846" w:author="Le Minh Nghia" w:date="2019-10-09T10:56:00Z">
                    <w:rPr>
                      <w:bCs/>
                    </w:rPr>
                  </w:rPrChange>
                </w:rPr>
                <w:t xml:space="preserve"> </w:t>
              </w:r>
              <w:proofErr w:type="spellStart"/>
              <w:r w:rsidRPr="00B41112">
                <w:rPr>
                  <w:bCs/>
                  <w:sz w:val="26"/>
                  <w:szCs w:val="26"/>
                  <w:rPrChange w:id="31847" w:author="Le Minh Nghia" w:date="2019-10-09T10:56:00Z">
                    <w:rPr>
                      <w:bCs/>
                    </w:rPr>
                  </w:rPrChange>
                </w:rPr>
                <w:t>trong</w:t>
              </w:r>
              <w:proofErr w:type="spellEnd"/>
              <w:r w:rsidRPr="00B41112">
                <w:rPr>
                  <w:bCs/>
                  <w:sz w:val="26"/>
                  <w:szCs w:val="26"/>
                  <w:rPrChange w:id="31848" w:author="Le Minh Nghia" w:date="2019-10-09T10:56:00Z">
                    <w:rPr>
                      <w:bCs/>
                    </w:rPr>
                  </w:rPrChange>
                </w:rPr>
                <w:t xml:space="preserve"> </w:t>
              </w:r>
              <w:proofErr w:type="spellStart"/>
              <w:r w:rsidRPr="00B41112">
                <w:rPr>
                  <w:bCs/>
                  <w:sz w:val="26"/>
                  <w:szCs w:val="26"/>
                  <w:rPrChange w:id="31849" w:author="Le Minh Nghia" w:date="2019-10-09T10:56:00Z">
                    <w:rPr>
                      <w:bCs/>
                    </w:rPr>
                  </w:rPrChange>
                </w:rPr>
                <w:t>nông</w:t>
              </w:r>
              <w:proofErr w:type="spellEnd"/>
              <w:r w:rsidRPr="00B41112">
                <w:rPr>
                  <w:bCs/>
                  <w:sz w:val="26"/>
                  <w:szCs w:val="26"/>
                  <w:rPrChange w:id="31850" w:author="Le Minh Nghia" w:date="2019-10-09T10:56:00Z">
                    <w:rPr>
                      <w:bCs/>
                    </w:rPr>
                  </w:rPrChange>
                </w:rPr>
                <w:t xml:space="preserve"> </w:t>
              </w:r>
              <w:proofErr w:type="spellStart"/>
              <w:r w:rsidRPr="00B41112">
                <w:rPr>
                  <w:bCs/>
                  <w:sz w:val="26"/>
                  <w:szCs w:val="26"/>
                  <w:rPrChange w:id="31851" w:author="Le Minh Nghia" w:date="2019-10-09T10:56:00Z">
                    <w:rPr>
                      <w:bCs/>
                    </w:rPr>
                  </w:rPrChange>
                </w:rPr>
                <w:t>nghiệp</w:t>
              </w:r>
              <w:proofErr w:type="spellEnd"/>
              <w:r w:rsidRPr="00B41112">
                <w:rPr>
                  <w:bCs/>
                  <w:sz w:val="26"/>
                  <w:szCs w:val="26"/>
                  <w:rPrChange w:id="31852" w:author="Le Minh Nghia" w:date="2019-10-09T10:56:00Z">
                    <w:rPr>
                      <w:bCs/>
                    </w:rPr>
                  </w:rPrChange>
                </w:rPr>
                <w:t xml:space="preserve">, </w:t>
              </w:r>
              <w:proofErr w:type="spellStart"/>
              <w:r w:rsidRPr="00B41112">
                <w:rPr>
                  <w:bCs/>
                  <w:sz w:val="26"/>
                  <w:szCs w:val="26"/>
                  <w:rPrChange w:id="31853" w:author="Le Minh Nghia" w:date="2019-10-09T10:56:00Z">
                    <w:rPr>
                      <w:bCs/>
                    </w:rPr>
                  </w:rPrChange>
                </w:rPr>
                <w:t>thủy</w:t>
              </w:r>
              <w:proofErr w:type="spellEnd"/>
              <w:r w:rsidRPr="00B41112">
                <w:rPr>
                  <w:bCs/>
                  <w:sz w:val="26"/>
                  <w:szCs w:val="26"/>
                  <w:rPrChange w:id="31854" w:author="Le Minh Nghia" w:date="2019-10-09T10:56:00Z">
                    <w:rPr>
                      <w:bCs/>
                    </w:rPr>
                  </w:rPrChange>
                </w:rPr>
                <w:t xml:space="preserve"> </w:t>
              </w:r>
              <w:proofErr w:type="spellStart"/>
              <w:r w:rsidRPr="00B41112">
                <w:rPr>
                  <w:bCs/>
                  <w:sz w:val="26"/>
                  <w:szCs w:val="26"/>
                  <w:rPrChange w:id="31855" w:author="Le Minh Nghia" w:date="2019-10-09T10:56:00Z">
                    <w:rPr>
                      <w:bCs/>
                    </w:rPr>
                  </w:rPrChange>
                </w:rPr>
                <w:t>sản</w:t>
              </w:r>
              <w:proofErr w:type="spellEnd"/>
              <w:r w:rsidRPr="00B41112">
                <w:rPr>
                  <w:bCs/>
                  <w:sz w:val="26"/>
                  <w:szCs w:val="26"/>
                  <w:rPrChange w:id="31856" w:author="Le Minh Nghia" w:date="2019-10-09T10:56:00Z">
                    <w:rPr>
                      <w:bCs/>
                    </w:rPr>
                  </w:rPrChange>
                </w:rPr>
                <w:t xml:space="preserve"> </w:t>
              </w:r>
              <w:proofErr w:type="spellStart"/>
              <w:r w:rsidRPr="00B41112">
                <w:rPr>
                  <w:bCs/>
                  <w:sz w:val="26"/>
                  <w:szCs w:val="26"/>
                  <w:rPrChange w:id="31857" w:author="Le Minh Nghia" w:date="2019-10-09T10:56:00Z">
                    <w:rPr>
                      <w:bCs/>
                    </w:rPr>
                  </w:rPrChange>
                </w:rPr>
                <w:t>và</w:t>
              </w:r>
              <w:proofErr w:type="spellEnd"/>
              <w:r w:rsidRPr="00B41112">
                <w:rPr>
                  <w:bCs/>
                  <w:sz w:val="26"/>
                  <w:szCs w:val="26"/>
                  <w:rPrChange w:id="31858" w:author="Le Minh Nghia" w:date="2019-10-09T10:56:00Z">
                    <w:rPr>
                      <w:bCs/>
                    </w:rPr>
                  </w:rPrChange>
                </w:rPr>
                <w:t xml:space="preserve"> </w:t>
              </w:r>
              <w:proofErr w:type="spellStart"/>
              <w:r w:rsidRPr="00B41112">
                <w:rPr>
                  <w:bCs/>
                  <w:sz w:val="26"/>
                  <w:szCs w:val="26"/>
                  <w:rPrChange w:id="31859" w:author="Le Minh Nghia" w:date="2019-10-09T10:56:00Z">
                    <w:rPr>
                      <w:bCs/>
                    </w:rPr>
                  </w:rPrChange>
                </w:rPr>
                <w:t>môi</w:t>
              </w:r>
              <w:proofErr w:type="spellEnd"/>
              <w:r w:rsidRPr="00B41112">
                <w:rPr>
                  <w:bCs/>
                  <w:sz w:val="26"/>
                  <w:szCs w:val="26"/>
                  <w:rPrChange w:id="31860" w:author="Le Minh Nghia" w:date="2019-10-09T10:56:00Z">
                    <w:rPr>
                      <w:bCs/>
                    </w:rPr>
                  </w:rPrChange>
                </w:rPr>
                <w:t xml:space="preserve"> </w:t>
              </w:r>
              <w:proofErr w:type="spellStart"/>
              <w:r w:rsidRPr="00B41112">
                <w:rPr>
                  <w:bCs/>
                  <w:sz w:val="26"/>
                  <w:szCs w:val="26"/>
                  <w:rPrChange w:id="31861" w:author="Le Minh Nghia" w:date="2019-10-09T10:56:00Z">
                    <w:rPr>
                      <w:bCs/>
                    </w:rPr>
                  </w:rPrChange>
                </w:rPr>
                <w:t>trường</w:t>
              </w:r>
              <w:proofErr w:type="spellEnd"/>
            </w:ins>
          </w:p>
          <w:p w:rsidR="00B41112" w:rsidRPr="00B41112" w:rsidRDefault="00B41112">
            <w:pPr>
              <w:spacing w:before="120" w:line="264" w:lineRule="auto"/>
              <w:ind w:left="851"/>
              <w:jc w:val="both"/>
              <w:rPr>
                <w:ins w:id="31862" w:author="Le Minh Nghia" w:date="2019-10-09T10:54:00Z"/>
                <w:bCs/>
                <w:sz w:val="26"/>
                <w:szCs w:val="26"/>
                <w:rPrChange w:id="31863" w:author="Le Minh Nghia" w:date="2019-10-09T10:56:00Z">
                  <w:rPr>
                    <w:ins w:id="31864" w:author="Le Minh Nghia" w:date="2019-10-09T10:54:00Z"/>
                    <w:bCs/>
                  </w:rPr>
                </w:rPrChange>
              </w:rPr>
            </w:pPr>
            <w:ins w:id="31865" w:author="Le Minh Nghia" w:date="2019-10-09T10:54:00Z">
              <w:r w:rsidRPr="00B41112">
                <w:rPr>
                  <w:bCs/>
                  <w:sz w:val="26"/>
                  <w:szCs w:val="26"/>
                  <w:rPrChange w:id="31866" w:author="Le Minh Nghia" w:date="2019-10-09T10:56:00Z">
                    <w:rPr>
                      <w:bCs/>
                    </w:rPr>
                  </w:rPrChange>
                </w:rPr>
                <w:sym w:font="Wingdings" w:char="F06F"/>
              </w:r>
              <w:r w:rsidRPr="00B41112">
                <w:rPr>
                  <w:bCs/>
                  <w:sz w:val="26"/>
                  <w:szCs w:val="26"/>
                  <w:rPrChange w:id="31867" w:author="Le Minh Nghia" w:date="2019-10-09T10:56:00Z">
                    <w:rPr>
                      <w:bCs/>
                    </w:rPr>
                  </w:rPrChange>
                </w:rPr>
                <w:t xml:space="preserve"> </w:t>
              </w:r>
              <w:proofErr w:type="spellStart"/>
              <w:r w:rsidRPr="00B41112">
                <w:rPr>
                  <w:bCs/>
                  <w:sz w:val="26"/>
                  <w:szCs w:val="26"/>
                  <w:rPrChange w:id="31868" w:author="Le Minh Nghia" w:date="2019-10-09T10:56:00Z">
                    <w:rPr>
                      <w:bCs/>
                    </w:rPr>
                  </w:rPrChange>
                </w:rPr>
                <w:t>Lĩnh</w:t>
              </w:r>
              <w:proofErr w:type="spellEnd"/>
              <w:r w:rsidRPr="00B41112">
                <w:rPr>
                  <w:bCs/>
                  <w:sz w:val="26"/>
                  <w:szCs w:val="26"/>
                  <w:rPrChange w:id="31869" w:author="Le Minh Nghia" w:date="2019-10-09T10:56:00Z">
                    <w:rPr>
                      <w:bCs/>
                    </w:rPr>
                  </w:rPrChange>
                </w:rPr>
                <w:t xml:space="preserve"> </w:t>
              </w:r>
              <w:proofErr w:type="spellStart"/>
              <w:r w:rsidRPr="00B41112">
                <w:rPr>
                  <w:bCs/>
                  <w:sz w:val="26"/>
                  <w:szCs w:val="26"/>
                  <w:rPrChange w:id="31870" w:author="Le Minh Nghia" w:date="2019-10-09T10:56:00Z">
                    <w:rPr>
                      <w:bCs/>
                    </w:rPr>
                  </w:rPrChange>
                </w:rPr>
                <w:t>vực</w:t>
              </w:r>
              <w:proofErr w:type="spellEnd"/>
              <w:r w:rsidRPr="00B41112">
                <w:rPr>
                  <w:bCs/>
                  <w:sz w:val="26"/>
                  <w:szCs w:val="26"/>
                  <w:rPrChange w:id="31871" w:author="Le Minh Nghia" w:date="2019-10-09T10:56:00Z">
                    <w:rPr>
                      <w:bCs/>
                    </w:rPr>
                  </w:rPrChange>
                </w:rPr>
                <w:t xml:space="preserve"> 2. </w:t>
              </w:r>
              <w:proofErr w:type="spellStart"/>
              <w:r w:rsidRPr="00B41112">
                <w:rPr>
                  <w:bCs/>
                  <w:sz w:val="26"/>
                  <w:szCs w:val="26"/>
                  <w:rPrChange w:id="31872" w:author="Le Minh Nghia" w:date="2019-10-09T10:56:00Z">
                    <w:rPr>
                      <w:bCs/>
                    </w:rPr>
                  </w:rPrChange>
                </w:rPr>
                <w:t>Quản</w:t>
              </w:r>
              <w:proofErr w:type="spellEnd"/>
              <w:r w:rsidRPr="00B41112">
                <w:rPr>
                  <w:bCs/>
                  <w:sz w:val="26"/>
                  <w:szCs w:val="26"/>
                  <w:rPrChange w:id="31873" w:author="Le Minh Nghia" w:date="2019-10-09T10:56:00Z">
                    <w:rPr>
                      <w:bCs/>
                    </w:rPr>
                  </w:rPrChange>
                </w:rPr>
                <w:t xml:space="preserve"> </w:t>
              </w:r>
              <w:proofErr w:type="spellStart"/>
              <w:r w:rsidRPr="00B41112">
                <w:rPr>
                  <w:bCs/>
                  <w:sz w:val="26"/>
                  <w:szCs w:val="26"/>
                  <w:rPrChange w:id="31874" w:author="Le Minh Nghia" w:date="2019-10-09T10:56:00Z">
                    <w:rPr>
                      <w:bCs/>
                    </w:rPr>
                  </w:rPrChange>
                </w:rPr>
                <w:t>lý</w:t>
              </w:r>
              <w:proofErr w:type="spellEnd"/>
              <w:r w:rsidRPr="00B41112">
                <w:rPr>
                  <w:bCs/>
                  <w:sz w:val="26"/>
                  <w:szCs w:val="26"/>
                  <w:rPrChange w:id="31875" w:author="Le Minh Nghia" w:date="2019-10-09T10:56:00Z">
                    <w:rPr>
                      <w:bCs/>
                    </w:rPr>
                  </w:rPrChange>
                </w:rPr>
                <w:t xml:space="preserve"> </w:t>
              </w:r>
              <w:proofErr w:type="spellStart"/>
              <w:r w:rsidRPr="00B41112">
                <w:rPr>
                  <w:bCs/>
                  <w:sz w:val="26"/>
                  <w:szCs w:val="26"/>
                  <w:rPrChange w:id="31876" w:author="Le Minh Nghia" w:date="2019-10-09T10:56:00Z">
                    <w:rPr>
                      <w:bCs/>
                    </w:rPr>
                  </w:rPrChange>
                </w:rPr>
                <w:t>và</w:t>
              </w:r>
              <w:proofErr w:type="spellEnd"/>
              <w:r w:rsidRPr="00B41112">
                <w:rPr>
                  <w:bCs/>
                  <w:sz w:val="26"/>
                  <w:szCs w:val="26"/>
                  <w:rPrChange w:id="31877" w:author="Le Minh Nghia" w:date="2019-10-09T10:56:00Z">
                    <w:rPr>
                      <w:bCs/>
                    </w:rPr>
                  </w:rPrChange>
                </w:rPr>
                <w:t xml:space="preserve"> </w:t>
              </w:r>
              <w:proofErr w:type="spellStart"/>
              <w:r w:rsidRPr="00B41112">
                <w:rPr>
                  <w:bCs/>
                  <w:sz w:val="26"/>
                  <w:szCs w:val="26"/>
                  <w:rPrChange w:id="31878" w:author="Le Minh Nghia" w:date="2019-10-09T10:56:00Z">
                    <w:rPr>
                      <w:bCs/>
                    </w:rPr>
                  </w:rPrChange>
                </w:rPr>
                <w:t>sử</w:t>
              </w:r>
              <w:proofErr w:type="spellEnd"/>
              <w:r w:rsidRPr="00B41112">
                <w:rPr>
                  <w:bCs/>
                  <w:sz w:val="26"/>
                  <w:szCs w:val="26"/>
                  <w:rPrChange w:id="31879" w:author="Le Minh Nghia" w:date="2019-10-09T10:56:00Z">
                    <w:rPr>
                      <w:bCs/>
                    </w:rPr>
                  </w:rPrChange>
                </w:rPr>
                <w:t xml:space="preserve"> </w:t>
              </w:r>
              <w:proofErr w:type="spellStart"/>
              <w:r w:rsidRPr="00B41112">
                <w:rPr>
                  <w:bCs/>
                  <w:sz w:val="26"/>
                  <w:szCs w:val="26"/>
                  <w:rPrChange w:id="31880" w:author="Le Minh Nghia" w:date="2019-10-09T10:56:00Z">
                    <w:rPr>
                      <w:bCs/>
                    </w:rPr>
                  </w:rPrChange>
                </w:rPr>
                <w:t>dụng</w:t>
              </w:r>
              <w:proofErr w:type="spellEnd"/>
              <w:r w:rsidRPr="00B41112">
                <w:rPr>
                  <w:bCs/>
                  <w:sz w:val="26"/>
                  <w:szCs w:val="26"/>
                  <w:rPrChange w:id="31881" w:author="Le Minh Nghia" w:date="2019-10-09T10:56:00Z">
                    <w:rPr>
                      <w:bCs/>
                    </w:rPr>
                  </w:rPrChange>
                </w:rPr>
                <w:t xml:space="preserve"> </w:t>
              </w:r>
              <w:proofErr w:type="spellStart"/>
              <w:r w:rsidRPr="00B41112">
                <w:rPr>
                  <w:bCs/>
                  <w:sz w:val="26"/>
                  <w:szCs w:val="26"/>
                  <w:rPrChange w:id="31882" w:author="Le Minh Nghia" w:date="2019-10-09T10:56:00Z">
                    <w:rPr>
                      <w:bCs/>
                    </w:rPr>
                  </w:rPrChange>
                </w:rPr>
                <w:t>bền</w:t>
              </w:r>
              <w:proofErr w:type="spellEnd"/>
              <w:r w:rsidRPr="00B41112">
                <w:rPr>
                  <w:bCs/>
                  <w:sz w:val="26"/>
                  <w:szCs w:val="26"/>
                  <w:rPrChange w:id="31883" w:author="Le Minh Nghia" w:date="2019-10-09T10:56:00Z">
                    <w:rPr>
                      <w:bCs/>
                    </w:rPr>
                  </w:rPrChange>
                </w:rPr>
                <w:t xml:space="preserve"> </w:t>
              </w:r>
              <w:proofErr w:type="spellStart"/>
              <w:r w:rsidRPr="00B41112">
                <w:rPr>
                  <w:bCs/>
                  <w:sz w:val="26"/>
                  <w:szCs w:val="26"/>
                  <w:rPrChange w:id="31884" w:author="Le Minh Nghia" w:date="2019-10-09T10:56:00Z">
                    <w:rPr>
                      <w:bCs/>
                    </w:rPr>
                  </w:rPrChange>
                </w:rPr>
                <w:t>vững</w:t>
              </w:r>
              <w:proofErr w:type="spellEnd"/>
              <w:r w:rsidRPr="00B41112">
                <w:rPr>
                  <w:bCs/>
                  <w:sz w:val="26"/>
                  <w:szCs w:val="26"/>
                  <w:rPrChange w:id="31885" w:author="Le Minh Nghia" w:date="2019-10-09T10:56:00Z">
                    <w:rPr>
                      <w:bCs/>
                    </w:rPr>
                  </w:rPrChange>
                </w:rPr>
                <w:t xml:space="preserve"> </w:t>
              </w:r>
              <w:proofErr w:type="spellStart"/>
              <w:r w:rsidRPr="00B41112">
                <w:rPr>
                  <w:bCs/>
                  <w:sz w:val="26"/>
                  <w:szCs w:val="26"/>
                  <w:rPrChange w:id="31886" w:author="Le Minh Nghia" w:date="2019-10-09T10:56:00Z">
                    <w:rPr>
                      <w:bCs/>
                    </w:rPr>
                  </w:rPrChange>
                </w:rPr>
                <w:t>tài</w:t>
              </w:r>
              <w:proofErr w:type="spellEnd"/>
              <w:r w:rsidRPr="00B41112">
                <w:rPr>
                  <w:bCs/>
                  <w:sz w:val="26"/>
                  <w:szCs w:val="26"/>
                  <w:rPrChange w:id="31887" w:author="Le Minh Nghia" w:date="2019-10-09T10:56:00Z">
                    <w:rPr>
                      <w:bCs/>
                    </w:rPr>
                  </w:rPrChange>
                </w:rPr>
                <w:t xml:space="preserve"> </w:t>
              </w:r>
              <w:proofErr w:type="spellStart"/>
              <w:r w:rsidRPr="00B41112">
                <w:rPr>
                  <w:bCs/>
                  <w:sz w:val="26"/>
                  <w:szCs w:val="26"/>
                  <w:rPrChange w:id="31888" w:author="Le Minh Nghia" w:date="2019-10-09T10:56:00Z">
                    <w:rPr>
                      <w:bCs/>
                    </w:rPr>
                  </w:rPrChange>
                </w:rPr>
                <w:t>nguyên</w:t>
              </w:r>
              <w:proofErr w:type="spellEnd"/>
              <w:r w:rsidRPr="00B41112">
                <w:rPr>
                  <w:bCs/>
                  <w:sz w:val="26"/>
                  <w:szCs w:val="26"/>
                  <w:rPrChange w:id="31889" w:author="Le Minh Nghia" w:date="2019-10-09T10:56:00Z">
                    <w:rPr>
                      <w:bCs/>
                    </w:rPr>
                  </w:rPrChange>
                </w:rPr>
                <w:t xml:space="preserve"> </w:t>
              </w:r>
              <w:proofErr w:type="spellStart"/>
              <w:r w:rsidRPr="00B41112">
                <w:rPr>
                  <w:bCs/>
                  <w:sz w:val="26"/>
                  <w:szCs w:val="26"/>
                  <w:rPrChange w:id="31890" w:author="Le Minh Nghia" w:date="2019-10-09T10:56:00Z">
                    <w:rPr>
                      <w:bCs/>
                    </w:rPr>
                  </w:rPrChange>
                </w:rPr>
                <w:t>thiên</w:t>
              </w:r>
              <w:proofErr w:type="spellEnd"/>
              <w:r w:rsidRPr="00B41112">
                <w:rPr>
                  <w:bCs/>
                  <w:sz w:val="26"/>
                  <w:szCs w:val="26"/>
                  <w:rPrChange w:id="31891" w:author="Le Minh Nghia" w:date="2019-10-09T10:56:00Z">
                    <w:rPr>
                      <w:bCs/>
                    </w:rPr>
                  </w:rPrChange>
                </w:rPr>
                <w:t xml:space="preserve"> </w:t>
              </w:r>
              <w:proofErr w:type="spellStart"/>
              <w:r w:rsidRPr="00B41112">
                <w:rPr>
                  <w:bCs/>
                  <w:sz w:val="26"/>
                  <w:szCs w:val="26"/>
                  <w:rPrChange w:id="31892" w:author="Le Minh Nghia" w:date="2019-10-09T10:56:00Z">
                    <w:rPr>
                      <w:bCs/>
                    </w:rPr>
                  </w:rPrChange>
                </w:rPr>
                <w:t>nhiên</w:t>
              </w:r>
              <w:proofErr w:type="spellEnd"/>
            </w:ins>
          </w:p>
          <w:p w:rsidR="00B41112" w:rsidRPr="00B41112" w:rsidRDefault="00B41112">
            <w:pPr>
              <w:spacing w:before="120" w:line="264" w:lineRule="auto"/>
              <w:ind w:left="851"/>
              <w:jc w:val="both"/>
              <w:rPr>
                <w:ins w:id="31893" w:author="Le Minh Nghia" w:date="2019-10-09T10:54:00Z"/>
                <w:bCs/>
                <w:sz w:val="26"/>
                <w:szCs w:val="26"/>
                <w:rPrChange w:id="31894" w:author="Le Minh Nghia" w:date="2019-10-09T10:56:00Z">
                  <w:rPr>
                    <w:ins w:id="31895" w:author="Le Minh Nghia" w:date="2019-10-09T10:54:00Z"/>
                    <w:bCs/>
                  </w:rPr>
                </w:rPrChange>
              </w:rPr>
            </w:pPr>
            <w:ins w:id="31896" w:author="Le Minh Nghia" w:date="2019-10-09T10:54:00Z">
              <w:r w:rsidRPr="00B41112">
                <w:rPr>
                  <w:bCs/>
                  <w:sz w:val="26"/>
                  <w:szCs w:val="26"/>
                  <w:rPrChange w:id="31897" w:author="Le Minh Nghia" w:date="2019-10-09T10:56:00Z">
                    <w:rPr>
                      <w:bCs/>
                    </w:rPr>
                  </w:rPrChange>
                </w:rPr>
                <w:sym w:font="Wingdings 2" w:char="F052"/>
              </w:r>
              <w:r w:rsidRPr="00B41112">
                <w:rPr>
                  <w:bCs/>
                  <w:sz w:val="26"/>
                  <w:szCs w:val="26"/>
                  <w:rPrChange w:id="31898" w:author="Le Minh Nghia" w:date="2019-10-09T10:56:00Z">
                    <w:rPr>
                      <w:bCs/>
                    </w:rPr>
                  </w:rPrChange>
                </w:rPr>
                <w:t xml:space="preserve"> </w:t>
              </w:r>
              <w:proofErr w:type="spellStart"/>
              <w:r w:rsidRPr="00B41112">
                <w:rPr>
                  <w:bCs/>
                  <w:sz w:val="26"/>
                  <w:szCs w:val="26"/>
                  <w:rPrChange w:id="31899" w:author="Le Minh Nghia" w:date="2019-10-09T10:56:00Z">
                    <w:rPr>
                      <w:bCs/>
                    </w:rPr>
                  </w:rPrChange>
                </w:rPr>
                <w:t>Lĩnh</w:t>
              </w:r>
              <w:proofErr w:type="spellEnd"/>
              <w:r w:rsidRPr="00B41112">
                <w:rPr>
                  <w:bCs/>
                  <w:sz w:val="26"/>
                  <w:szCs w:val="26"/>
                  <w:rPrChange w:id="31900" w:author="Le Minh Nghia" w:date="2019-10-09T10:56:00Z">
                    <w:rPr>
                      <w:bCs/>
                    </w:rPr>
                  </w:rPrChange>
                </w:rPr>
                <w:t xml:space="preserve"> </w:t>
              </w:r>
              <w:proofErr w:type="spellStart"/>
              <w:r w:rsidRPr="00B41112">
                <w:rPr>
                  <w:bCs/>
                  <w:sz w:val="26"/>
                  <w:szCs w:val="26"/>
                  <w:rPrChange w:id="31901" w:author="Le Minh Nghia" w:date="2019-10-09T10:56:00Z">
                    <w:rPr>
                      <w:bCs/>
                    </w:rPr>
                  </w:rPrChange>
                </w:rPr>
                <w:t>vực</w:t>
              </w:r>
              <w:proofErr w:type="spellEnd"/>
              <w:r w:rsidRPr="00B41112">
                <w:rPr>
                  <w:bCs/>
                  <w:sz w:val="26"/>
                  <w:szCs w:val="26"/>
                  <w:rPrChange w:id="31902" w:author="Le Minh Nghia" w:date="2019-10-09T10:56:00Z">
                    <w:rPr>
                      <w:bCs/>
                    </w:rPr>
                  </w:rPrChange>
                </w:rPr>
                <w:t xml:space="preserve"> 3. </w:t>
              </w:r>
              <w:proofErr w:type="spellStart"/>
              <w:r w:rsidRPr="00B41112">
                <w:rPr>
                  <w:bCs/>
                  <w:sz w:val="26"/>
                  <w:szCs w:val="26"/>
                  <w:rPrChange w:id="31903" w:author="Le Minh Nghia" w:date="2019-10-09T10:56:00Z">
                    <w:rPr>
                      <w:bCs/>
                    </w:rPr>
                  </w:rPrChange>
                </w:rPr>
                <w:t>Công</w:t>
              </w:r>
              <w:proofErr w:type="spellEnd"/>
              <w:r w:rsidRPr="00B41112">
                <w:rPr>
                  <w:bCs/>
                  <w:sz w:val="26"/>
                  <w:szCs w:val="26"/>
                  <w:rPrChange w:id="31904" w:author="Le Minh Nghia" w:date="2019-10-09T10:56:00Z">
                    <w:rPr>
                      <w:bCs/>
                    </w:rPr>
                  </w:rPrChange>
                </w:rPr>
                <w:t xml:space="preserve"> </w:t>
              </w:r>
              <w:proofErr w:type="spellStart"/>
              <w:r w:rsidRPr="00B41112">
                <w:rPr>
                  <w:bCs/>
                  <w:sz w:val="26"/>
                  <w:szCs w:val="26"/>
                  <w:rPrChange w:id="31905" w:author="Le Minh Nghia" w:date="2019-10-09T10:56:00Z">
                    <w:rPr>
                      <w:bCs/>
                    </w:rPr>
                  </w:rPrChange>
                </w:rPr>
                <w:t>nghệ</w:t>
              </w:r>
              <w:proofErr w:type="spellEnd"/>
              <w:r w:rsidRPr="00B41112">
                <w:rPr>
                  <w:bCs/>
                  <w:sz w:val="26"/>
                  <w:szCs w:val="26"/>
                  <w:rPrChange w:id="31906" w:author="Le Minh Nghia" w:date="2019-10-09T10:56:00Z">
                    <w:rPr>
                      <w:bCs/>
                    </w:rPr>
                  </w:rPrChange>
                </w:rPr>
                <w:t xml:space="preserve"> </w:t>
              </w:r>
              <w:proofErr w:type="spellStart"/>
              <w:r w:rsidRPr="00B41112">
                <w:rPr>
                  <w:bCs/>
                  <w:sz w:val="26"/>
                  <w:szCs w:val="26"/>
                  <w:rPrChange w:id="31907" w:author="Le Minh Nghia" w:date="2019-10-09T10:56:00Z">
                    <w:rPr>
                      <w:bCs/>
                    </w:rPr>
                  </w:rPrChange>
                </w:rPr>
                <w:t>và</w:t>
              </w:r>
              <w:proofErr w:type="spellEnd"/>
              <w:r w:rsidRPr="00B41112">
                <w:rPr>
                  <w:bCs/>
                  <w:sz w:val="26"/>
                  <w:szCs w:val="26"/>
                  <w:rPrChange w:id="31908" w:author="Le Minh Nghia" w:date="2019-10-09T10:56:00Z">
                    <w:rPr>
                      <w:bCs/>
                    </w:rPr>
                  </w:rPrChange>
                </w:rPr>
                <w:t xml:space="preserve"> </w:t>
              </w:r>
              <w:proofErr w:type="spellStart"/>
              <w:r w:rsidRPr="00B41112">
                <w:rPr>
                  <w:bCs/>
                  <w:sz w:val="26"/>
                  <w:szCs w:val="26"/>
                  <w:rPrChange w:id="31909" w:author="Le Minh Nghia" w:date="2019-10-09T10:56:00Z">
                    <w:rPr>
                      <w:bCs/>
                    </w:rPr>
                  </w:rPrChange>
                </w:rPr>
                <w:t>công</w:t>
              </w:r>
              <w:proofErr w:type="spellEnd"/>
              <w:r w:rsidRPr="00B41112">
                <w:rPr>
                  <w:bCs/>
                  <w:sz w:val="26"/>
                  <w:szCs w:val="26"/>
                  <w:rPrChange w:id="31910" w:author="Le Minh Nghia" w:date="2019-10-09T10:56:00Z">
                    <w:rPr>
                      <w:bCs/>
                    </w:rPr>
                  </w:rPrChange>
                </w:rPr>
                <w:t xml:space="preserve"> </w:t>
              </w:r>
              <w:proofErr w:type="spellStart"/>
              <w:r w:rsidRPr="00B41112">
                <w:rPr>
                  <w:bCs/>
                  <w:sz w:val="26"/>
                  <w:szCs w:val="26"/>
                  <w:rPrChange w:id="31911" w:author="Le Minh Nghia" w:date="2019-10-09T10:56:00Z">
                    <w:rPr>
                      <w:bCs/>
                    </w:rPr>
                  </w:rPrChange>
                </w:rPr>
                <w:t>nghệ</w:t>
              </w:r>
              <w:proofErr w:type="spellEnd"/>
              <w:r w:rsidRPr="00B41112">
                <w:rPr>
                  <w:bCs/>
                  <w:sz w:val="26"/>
                  <w:szCs w:val="26"/>
                  <w:rPrChange w:id="31912" w:author="Le Minh Nghia" w:date="2019-10-09T10:56:00Z">
                    <w:rPr>
                      <w:bCs/>
                    </w:rPr>
                  </w:rPrChange>
                </w:rPr>
                <w:t xml:space="preserve"> </w:t>
              </w:r>
              <w:proofErr w:type="spellStart"/>
              <w:r w:rsidRPr="00B41112">
                <w:rPr>
                  <w:bCs/>
                  <w:sz w:val="26"/>
                  <w:szCs w:val="26"/>
                  <w:rPrChange w:id="31913" w:author="Le Minh Nghia" w:date="2019-10-09T10:56:00Z">
                    <w:rPr>
                      <w:bCs/>
                    </w:rPr>
                  </w:rPrChange>
                </w:rPr>
                <w:t>thông</w:t>
              </w:r>
              <w:proofErr w:type="spellEnd"/>
              <w:r w:rsidRPr="00B41112">
                <w:rPr>
                  <w:bCs/>
                  <w:sz w:val="26"/>
                  <w:szCs w:val="26"/>
                  <w:rPrChange w:id="31914" w:author="Le Minh Nghia" w:date="2019-10-09T10:56:00Z">
                    <w:rPr>
                      <w:bCs/>
                    </w:rPr>
                  </w:rPrChange>
                </w:rPr>
                <w:t xml:space="preserve"> tin – </w:t>
              </w:r>
              <w:proofErr w:type="spellStart"/>
              <w:r w:rsidRPr="00B41112">
                <w:rPr>
                  <w:bCs/>
                  <w:sz w:val="26"/>
                  <w:szCs w:val="26"/>
                  <w:rPrChange w:id="31915" w:author="Le Minh Nghia" w:date="2019-10-09T10:56:00Z">
                    <w:rPr>
                      <w:bCs/>
                    </w:rPr>
                  </w:rPrChange>
                </w:rPr>
                <w:t>truyền</w:t>
              </w:r>
              <w:proofErr w:type="spellEnd"/>
              <w:r w:rsidRPr="00B41112">
                <w:rPr>
                  <w:bCs/>
                  <w:sz w:val="26"/>
                  <w:szCs w:val="26"/>
                  <w:rPrChange w:id="31916" w:author="Le Minh Nghia" w:date="2019-10-09T10:56:00Z">
                    <w:rPr>
                      <w:bCs/>
                    </w:rPr>
                  </w:rPrChange>
                </w:rPr>
                <w:t xml:space="preserve"> </w:t>
              </w:r>
              <w:proofErr w:type="spellStart"/>
              <w:r w:rsidRPr="00B41112">
                <w:rPr>
                  <w:bCs/>
                  <w:sz w:val="26"/>
                  <w:szCs w:val="26"/>
                  <w:rPrChange w:id="31917" w:author="Le Minh Nghia" w:date="2019-10-09T10:56:00Z">
                    <w:rPr>
                      <w:bCs/>
                    </w:rPr>
                  </w:rPrChange>
                </w:rPr>
                <w:t>thông</w:t>
              </w:r>
              <w:proofErr w:type="spellEnd"/>
            </w:ins>
          </w:p>
          <w:p w:rsidR="00B41112" w:rsidRPr="00B41112" w:rsidRDefault="00B41112">
            <w:pPr>
              <w:spacing w:before="120" w:line="264" w:lineRule="auto"/>
              <w:ind w:left="851"/>
              <w:jc w:val="both"/>
              <w:rPr>
                <w:ins w:id="31918" w:author="Le Minh Nghia" w:date="2019-10-09T10:54:00Z"/>
                <w:bCs/>
                <w:sz w:val="26"/>
                <w:szCs w:val="26"/>
                <w:rPrChange w:id="31919" w:author="Le Minh Nghia" w:date="2019-10-09T10:56:00Z">
                  <w:rPr>
                    <w:ins w:id="31920" w:author="Le Minh Nghia" w:date="2019-10-09T10:54:00Z"/>
                    <w:bCs/>
                  </w:rPr>
                </w:rPrChange>
              </w:rPr>
            </w:pPr>
            <w:ins w:id="31921" w:author="Le Minh Nghia" w:date="2019-10-09T10:54:00Z">
              <w:r w:rsidRPr="00B41112">
                <w:rPr>
                  <w:bCs/>
                  <w:sz w:val="26"/>
                  <w:szCs w:val="26"/>
                  <w:rPrChange w:id="31922" w:author="Le Minh Nghia" w:date="2019-10-09T10:56:00Z">
                    <w:rPr>
                      <w:bCs/>
                    </w:rPr>
                  </w:rPrChange>
                </w:rPr>
                <w:sym w:font="Wingdings" w:char="F06F"/>
              </w:r>
              <w:r w:rsidRPr="00B41112">
                <w:rPr>
                  <w:bCs/>
                  <w:sz w:val="26"/>
                  <w:szCs w:val="26"/>
                  <w:rPrChange w:id="31923" w:author="Le Minh Nghia" w:date="2019-10-09T10:56:00Z">
                    <w:rPr>
                      <w:bCs/>
                    </w:rPr>
                  </w:rPrChange>
                </w:rPr>
                <w:t xml:space="preserve"> </w:t>
              </w:r>
              <w:proofErr w:type="spellStart"/>
              <w:r w:rsidRPr="00B41112">
                <w:rPr>
                  <w:bCs/>
                  <w:sz w:val="26"/>
                  <w:szCs w:val="26"/>
                  <w:rPrChange w:id="31924" w:author="Le Minh Nghia" w:date="2019-10-09T10:56:00Z">
                    <w:rPr>
                      <w:bCs/>
                    </w:rPr>
                  </w:rPrChange>
                </w:rPr>
                <w:t>Lĩnh</w:t>
              </w:r>
              <w:proofErr w:type="spellEnd"/>
              <w:r w:rsidRPr="00B41112">
                <w:rPr>
                  <w:bCs/>
                  <w:sz w:val="26"/>
                  <w:szCs w:val="26"/>
                  <w:rPrChange w:id="31925" w:author="Le Minh Nghia" w:date="2019-10-09T10:56:00Z">
                    <w:rPr>
                      <w:bCs/>
                    </w:rPr>
                  </w:rPrChange>
                </w:rPr>
                <w:t xml:space="preserve"> </w:t>
              </w:r>
              <w:proofErr w:type="spellStart"/>
              <w:r w:rsidRPr="00B41112">
                <w:rPr>
                  <w:bCs/>
                  <w:sz w:val="26"/>
                  <w:szCs w:val="26"/>
                  <w:rPrChange w:id="31926" w:author="Le Minh Nghia" w:date="2019-10-09T10:56:00Z">
                    <w:rPr>
                      <w:bCs/>
                    </w:rPr>
                  </w:rPrChange>
                </w:rPr>
                <w:t>vực</w:t>
              </w:r>
              <w:proofErr w:type="spellEnd"/>
              <w:r w:rsidRPr="00B41112">
                <w:rPr>
                  <w:bCs/>
                  <w:sz w:val="26"/>
                  <w:szCs w:val="26"/>
                  <w:rPrChange w:id="31927" w:author="Le Minh Nghia" w:date="2019-10-09T10:56:00Z">
                    <w:rPr>
                      <w:bCs/>
                    </w:rPr>
                  </w:rPrChange>
                </w:rPr>
                <w:t xml:space="preserve"> 4. Khoa </w:t>
              </w:r>
              <w:proofErr w:type="spellStart"/>
              <w:r w:rsidRPr="00B41112">
                <w:rPr>
                  <w:bCs/>
                  <w:sz w:val="26"/>
                  <w:szCs w:val="26"/>
                  <w:rPrChange w:id="31928" w:author="Le Minh Nghia" w:date="2019-10-09T10:56:00Z">
                    <w:rPr>
                      <w:bCs/>
                    </w:rPr>
                  </w:rPrChange>
                </w:rPr>
                <w:t>học</w:t>
              </w:r>
              <w:proofErr w:type="spellEnd"/>
              <w:r w:rsidRPr="00B41112">
                <w:rPr>
                  <w:bCs/>
                  <w:sz w:val="26"/>
                  <w:szCs w:val="26"/>
                  <w:rPrChange w:id="31929" w:author="Le Minh Nghia" w:date="2019-10-09T10:56:00Z">
                    <w:rPr>
                      <w:bCs/>
                    </w:rPr>
                  </w:rPrChange>
                </w:rPr>
                <w:t xml:space="preserve"> </w:t>
              </w:r>
              <w:proofErr w:type="spellStart"/>
              <w:r w:rsidRPr="00B41112">
                <w:rPr>
                  <w:bCs/>
                  <w:sz w:val="26"/>
                  <w:szCs w:val="26"/>
                  <w:rPrChange w:id="31930" w:author="Le Minh Nghia" w:date="2019-10-09T10:56:00Z">
                    <w:rPr>
                      <w:bCs/>
                    </w:rPr>
                  </w:rPrChange>
                </w:rPr>
                <w:t>Giáo</w:t>
              </w:r>
              <w:proofErr w:type="spellEnd"/>
              <w:r w:rsidRPr="00B41112">
                <w:rPr>
                  <w:bCs/>
                  <w:sz w:val="26"/>
                  <w:szCs w:val="26"/>
                  <w:rPrChange w:id="31931" w:author="Le Minh Nghia" w:date="2019-10-09T10:56:00Z">
                    <w:rPr>
                      <w:bCs/>
                    </w:rPr>
                  </w:rPrChange>
                </w:rPr>
                <w:t xml:space="preserve"> </w:t>
              </w:r>
              <w:proofErr w:type="spellStart"/>
              <w:r w:rsidRPr="00B41112">
                <w:rPr>
                  <w:bCs/>
                  <w:sz w:val="26"/>
                  <w:szCs w:val="26"/>
                  <w:rPrChange w:id="31932" w:author="Le Minh Nghia" w:date="2019-10-09T10:56:00Z">
                    <w:rPr>
                      <w:bCs/>
                    </w:rPr>
                  </w:rPrChange>
                </w:rPr>
                <w:t>dục</w:t>
              </w:r>
              <w:proofErr w:type="spellEnd"/>
              <w:r w:rsidRPr="00B41112">
                <w:rPr>
                  <w:bCs/>
                  <w:sz w:val="26"/>
                  <w:szCs w:val="26"/>
                  <w:rPrChange w:id="31933" w:author="Le Minh Nghia" w:date="2019-10-09T10:56:00Z">
                    <w:rPr>
                      <w:bCs/>
                    </w:rPr>
                  </w:rPrChange>
                </w:rPr>
                <w:t xml:space="preserve">, </w:t>
              </w:r>
              <w:proofErr w:type="spellStart"/>
              <w:r w:rsidRPr="00B41112">
                <w:rPr>
                  <w:bCs/>
                  <w:sz w:val="26"/>
                  <w:szCs w:val="26"/>
                  <w:rPrChange w:id="31934" w:author="Le Minh Nghia" w:date="2019-10-09T10:56:00Z">
                    <w:rPr>
                      <w:bCs/>
                    </w:rPr>
                  </w:rPrChange>
                </w:rPr>
                <w:t>Luật</w:t>
              </w:r>
              <w:proofErr w:type="spellEnd"/>
              <w:r w:rsidRPr="00B41112">
                <w:rPr>
                  <w:bCs/>
                  <w:sz w:val="26"/>
                  <w:szCs w:val="26"/>
                  <w:rPrChange w:id="31935" w:author="Le Minh Nghia" w:date="2019-10-09T10:56:00Z">
                    <w:rPr>
                      <w:bCs/>
                    </w:rPr>
                  </w:rPrChange>
                </w:rPr>
                <w:t xml:space="preserve"> </w:t>
              </w:r>
              <w:proofErr w:type="spellStart"/>
              <w:r w:rsidRPr="00B41112">
                <w:rPr>
                  <w:bCs/>
                  <w:sz w:val="26"/>
                  <w:szCs w:val="26"/>
                  <w:rPrChange w:id="31936" w:author="Le Minh Nghia" w:date="2019-10-09T10:56:00Z">
                    <w:rPr>
                      <w:bCs/>
                    </w:rPr>
                  </w:rPrChange>
                </w:rPr>
                <w:t>và</w:t>
              </w:r>
              <w:proofErr w:type="spellEnd"/>
              <w:r w:rsidRPr="00B41112">
                <w:rPr>
                  <w:bCs/>
                  <w:sz w:val="26"/>
                  <w:szCs w:val="26"/>
                  <w:rPrChange w:id="31937" w:author="Le Minh Nghia" w:date="2019-10-09T10:56:00Z">
                    <w:rPr>
                      <w:bCs/>
                    </w:rPr>
                  </w:rPrChange>
                </w:rPr>
                <w:t xml:space="preserve"> </w:t>
              </w:r>
              <w:proofErr w:type="spellStart"/>
              <w:r w:rsidRPr="00B41112">
                <w:rPr>
                  <w:bCs/>
                  <w:sz w:val="26"/>
                  <w:szCs w:val="26"/>
                  <w:rPrChange w:id="31938" w:author="Le Minh Nghia" w:date="2019-10-09T10:56:00Z">
                    <w:rPr>
                      <w:bCs/>
                    </w:rPr>
                  </w:rPrChange>
                </w:rPr>
                <w:t>Xã</w:t>
              </w:r>
              <w:proofErr w:type="spellEnd"/>
              <w:r w:rsidRPr="00B41112">
                <w:rPr>
                  <w:bCs/>
                  <w:sz w:val="26"/>
                  <w:szCs w:val="26"/>
                  <w:rPrChange w:id="31939" w:author="Le Minh Nghia" w:date="2019-10-09T10:56:00Z">
                    <w:rPr>
                      <w:bCs/>
                    </w:rPr>
                  </w:rPrChange>
                </w:rPr>
                <w:t xml:space="preserve"> </w:t>
              </w:r>
              <w:proofErr w:type="spellStart"/>
              <w:r w:rsidRPr="00B41112">
                <w:rPr>
                  <w:bCs/>
                  <w:sz w:val="26"/>
                  <w:szCs w:val="26"/>
                  <w:rPrChange w:id="31940" w:author="Le Minh Nghia" w:date="2019-10-09T10:56:00Z">
                    <w:rPr>
                      <w:bCs/>
                    </w:rPr>
                  </w:rPrChange>
                </w:rPr>
                <w:t>hội</w:t>
              </w:r>
              <w:proofErr w:type="spellEnd"/>
              <w:r w:rsidRPr="00B41112">
                <w:rPr>
                  <w:bCs/>
                  <w:sz w:val="26"/>
                  <w:szCs w:val="26"/>
                  <w:rPrChange w:id="31941" w:author="Le Minh Nghia" w:date="2019-10-09T10:56:00Z">
                    <w:rPr>
                      <w:bCs/>
                    </w:rPr>
                  </w:rPrChange>
                </w:rPr>
                <w:t xml:space="preserve"> </w:t>
              </w:r>
              <w:proofErr w:type="spellStart"/>
              <w:r w:rsidRPr="00B41112">
                <w:rPr>
                  <w:bCs/>
                  <w:sz w:val="26"/>
                  <w:szCs w:val="26"/>
                  <w:rPrChange w:id="31942" w:author="Le Minh Nghia" w:date="2019-10-09T10:56:00Z">
                    <w:rPr>
                      <w:bCs/>
                    </w:rPr>
                  </w:rPrChange>
                </w:rPr>
                <w:t>Nhân</w:t>
              </w:r>
              <w:proofErr w:type="spellEnd"/>
              <w:r w:rsidRPr="00B41112">
                <w:rPr>
                  <w:bCs/>
                  <w:sz w:val="26"/>
                  <w:szCs w:val="26"/>
                  <w:rPrChange w:id="31943" w:author="Le Minh Nghia" w:date="2019-10-09T10:56:00Z">
                    <w:rPr>
                      <w:bCs/>
                    </w:rPr>
                  </w:rPrChange>
                </w:rPr>
                <w:t xml:space="preserve"> </w:t>
              </w:r>
              <w:proofErr w:type="spellStart"/>
              <w:r w:rsidRPr="00B41112">
                <w:rPr>
                  <w:bCs/>
                  <w:sz w:val="26"/>
                  <w:szCs w:val="26"/>
                  <w:rPrChange w:id="31944" w:author="Le Minh Nghia" w:date="2019-10-09T10:56:00Z">
                    <w:rPr>
                      <w:bCs/>
                    </w:rPr>
                  </w:rPrChange>
                </w:rPr>
                <w:t>văn</w:t>
              </w:r>
              <w:proofErr w:type="spellEnd"/>
            </w:ins>
          </w:p>
          <w:p w:rsidR="00B41112" w:rsidRPr="00B41112" w:rsidRDefault="00B41112">
            <w:pPr>
              <w:spacing w:before="120" w:line="264" w:lineRule="auto"/>
              <w:ind w:left="851"/>
              <w:jc w:val="both"/>
              <w:rPr>
                <w:ins w:id="31945" w:author="Le Minh Nghia" w:date="2019-10-09T10:54:00Z"/>
                <w:bCs/>
                <w:sz w:val="26"/>
                <w:szCs w:val="26"/>
                <w:rPrChange w:id="31946" w:author="Le Minh Nghia" w:date="2019-10-09T10:56:00Z">
                  <w:rPr>
                    <w:ins w:id="31947" w:author="Le Minh Nghia" w:date="2019-10-09T10:54:00Z"/>
                    <w:bCs/>
                    <w:sz w:val="22"/>
                    <w:szCs w:val="20"/>
                  </w:rPr>
                </w:rPrChange>
              </w:rPr>
            </w:pPr>
            <w:ins w:id="31948" w:author="Le Minh Nghia" w:date="2019-10-09T10:54:00Z">
              <w:r w:rsidRPr="00B41112">
                <w:rPr>
                  <w:bCs/>
                  <w:sz w:val="26"/>
                  <w:szCs w:val="26"/>
                  <w:rPrChange w:id="31949" w:author="Le Minh Nghia" w:date="2019-10-09T10:56:00Z">
                    <w:rPr>
                      <w:bCs/>
                    </w:rPr>
                  </w:rPrChange>
                </w:rPr>
                <w:sym w:font="Wingdings" w:char="F06F"/>
              </w:r>
              <w:r w:rsidRPr="00B41112">
                <w:rPr>
                  <w:bCs/>
                  <w:sz w:val="26"/>
                  <w:szCs w:val="26"/>
                  <w:rPrChange w:id="31950" w:author="Le Minh Nghia" w:date="2019-10-09T10:56:00Z">
                    <w:rPr>
                      <w:bCs/>
                    </w:rPr>
                  </w:rPrChange>
                </w:rPr>
                <w:t xml:space="preserve"> </w:t>
              </w:r>
              <w:proofErr w:type="spellStart"/>
              <w:r w:rsidRPr="00B41112">
                <w:rPr>
                  <w:bCs/>
                  <w:sz w:val="26"/>
                  <w:szCs w:val="26"/>
                  <w:rPrChange w:id="31951" w:author="Le Minh Nghia" w:date="2019-10-09T10:56:00Z">
                    <w:rPr>
                      <w:bCs/>
                    </w:rPr>
                  </w:rPrChange>
                </w:rPr>
                <w:t>Lĩnh</w:t>
              </w:r>
              <w:proofErr w:type="spellEnd"/>
              <w:r w:rsidRPr="00B41112">
                <w:rPr>
                  <w:bCs/>
                  <w:sz w:val="26"/>
                  <w:szCs w:val="26"/>
                  <w:rPrChange w:id="31952" w:author="Le Minh Nghia" w:date="2019-10-09T10:56:00Z">
                    <w:rPr>
                      <w:bCs/>
                    </w:rPr>
                  </w:rPrChange>
                </w:rPr>
                <w:t xml:space="preserve"> </w:t>
              </w:r>
              <w:proofErr w:type="spellStart"/>
              <w:r w:rsidRPr="00B41112">
                <w:rPr>
                  <w:bCs/>
                  <w:sz w:val="26"/>
                  <w:szCs w:val="26"/>
                  <w:rPrChange w:id="31953" w:author="Le Minh Nghia" w:date="2019-10-09T10:56:00Z">
                    <w:rPr>
                      <w:bCs/>
                    </w:rPr>
                  </w:rPrChange>
                </w:rPr>
                <w:t>vực</w:t>
              </w:r>
              <w:proofErr w:type="spellEnd"/>
              <w:r w:rsidRPr="00B41112">
                <w:rPr>
                  <w:bCs/>
                  <w:sz w:val="26"/>
                  <w:szCs w:val="26"/>
                  <w:rPrChange w:id="31954" w:author="Le Minh Nghia" w:date="2019-10-09T10:56:00Z">
                    <w:rPr>
                      <w:bCs/>
                    </w:rPr>
                  </w:rPrChange>
                </w:rPr>
                <w:t xml:space="preserve"> 5. </w:t>
              </w:r>
              <w:proofErr w:type="spellStart"/>
              <w:r w:rsidRPr="00B41112">
                <w:rPr>
                  <w:bCs/>
                  <w:sz w:val="26"/>
                  <w:szCs w:val="26"/>
                  <w:rPrChange w:id="31955" w:author="Le Minh Nghia" w:date="2019-10-09T10:56:00Z">
                    <w:rPr>
                      <w:bCs/>
                    </w:rPr>
                  </w:rPrChange>
                </w:rPr>
                <w:t>Phát</w:t>
              </w:r>
              <w:proofErr w:type="spellEnd"/>
              <w:r w:rsidRPr="00B41112">
                <w:rPr>
                  <w:bCs/>
                  <w:sz w:val="26"/>
                  <w:szCs w:val="26"/>
                  <w:rPrChange w:id="31956" w:author="Le Minh Nghia" w:date="2019-10-09T10:56:00Z">
                    <w:rPr>
                      <w:bCs/>
                    </w:rPr>
                  </w:rPrChange>
                </w:rPr>
                <w:t xml:space="preserve"> </w:t>
              </w:r>
              <w:proofErr w:type="spellStart"/>
              <w:r w:rsidRPr="00B41112">
                <w:rPr>
                  <w:bCs/>
                  <w:sz w:val="26"/>
                  <w:szCs w:val="26"/>
                  <w:rPrChange w:id="31957" w:author="Le Minh Nghia" w:date="2019-10-09T10:56:00Z">
                    <w:rPr>
                      <w:bCs/>
                    </w:rPr>
                  </w:rPrChange>
                </w:rPr>
                <w:t>triển</w:t>
              </w:r>
              <w:proofErr w:type="spellEnd"/>
              <w:r w:rsidRPr="00B41112">
                <w:rPr>
                  <w:bCs/>
                  <w:sz w:val="26"/>
                  <w:szCs w:val="26"/>
                  <w:rPrChange w:id="31958" w:author="Le Minh Nghia" w:date="2019-10-09T10:56:00Z">
                    <w:rPr>
                      <w:bCs/>
                    </w:rPr>
                  </w:rPrChange>
                </w:rPr>
                <w:t xml:space="preserve"> </w:t>
              </w:r>
              <w:proofErr w:type="spellStart"/>
              <w:r w:rsidRPr="00B41112">
                <w:rPr>
                  <w:bCs/>
                  <w:sz w:val="26"/>
                  <w:szCs w:val="26"/>
                  <w:rPrChange w:id="31959" w:author="Le Minh Nghia" w:date="2019-10-09T10:56:00Z">
                    <w:rPr>
                      <w:bCs/>
                    </w:rPr>
                  </w:rPrChange>
                </w:rPr>
                <w:t>kinh</w:t>
              </w:r>
              <w:proofErr w:type="spellEnd"/>
              <w:r w:rsidRPr="00B41112">
                <w:rPr>
                  <w:bCs/>
                  <w:sz w:val="26"/>
                  <w:szCs w:val="26"/>
                  <w:rPrChange w:id="31960" w:author="Le Minh Nghia" w:date="2019-10-09T10:56:00Z">
                    <w:rPr>
                      <w:bCs/>
                    </w:rPr>
                  </w:rPrChange>
                </w:rPr>
                <w:t xml:space="preserve"> </w:t>
              </w:r>
              <w:proofErr w:type="spellStart"/>
              <w:r w:rsidRPr="00B41112">
                <w:rPr>
                  <w:bCs/>
                  <w:sz w:val="26"/>
                  <w:szCs w:val="26"/>
                  <w:rPrChange w:id="31961" w:author="Le Minh Nghia" w:date="2019-10-09T10:56:00Z">
                    <w:rPr>
                      <w:bCs/>
                    </w:rPr>
                  </w:rPrChange>
                </w:rPr>
                <w:t>tế</w:t>
              </w:r>
              <w:proofErr w:type="spellEnd"/>
              <w:r w:rsidRPr="00B41112">
                <w:rPr>
                  <w:bCs/>
                  <w:sz w:val="26"/>
                  <w:szCs w:val="26"/>
                  <w:rPrChange w:id="31962" w:author="Le Minh Nghia" w:date="2019-10-09T10:56:00Z">
                    <w:rPr>
                      <w:bCs/>
                    </w:rPr>
                  </w:rPrChange>
                </w:rPr>
                <w:t xml:space="preserve">, </w:t>
              </w:r>
              <w:proofErr w:type="spellStart"/>
              <w:r w:rsidRPr="00B41112">
                <w:rPr>
                  <w:bCs/>
                  <w:sz w:val="26"/>
                  <w:szCs w:val="26"/>
                  <w:rPrChange w:id="31963" w:author="Le Minh Nghia" w:date="2019-10-09T10:56:00Z">
                    <w:rPr>
                      <w:bCs/>
                    </w:rPr>
                  </w:rPrChange>
                </w:rPr>
                <w:t>Thị</w:t>
              </w:r>
              <w:proofErr w:type="spellEnd"/>
              <w:r w:rsidRPr="00B41112">
                <w:rPr>
                  <w:bCs/>
                  <w:sz w:val="26"/>
                  <w:szCs w:val="26"/>
                  <w:rPrChange w:id="31964" w:author="Le Minh Nghia" w:date="2019-10-09T10:56:00Z">
                    <w:rPr>
                      <w:bCs/>
                    </w:rPr>
                  </w:rPrChange>
                </w:rPr>
                <w:t xml:space="preserve"> </w:t>
              </w:r>
              <w:proofErr w:type="spellStart"/>
              <w:r w:rsidRPr="00B41112">
                <w:rPr>
                  <w:bCs/>
                  <w:sz w:val="26"/>
                  <w:szCs w:val="26"/>
                  <w:rPrChange w:id="31965" w:author="Le Minh Nghia" w:date="2019-10-09T10:56:00Z">
                    <w:rPr>
                      <w:bCs/>
                    </w:rPr>
                  </w:rPrChange>
                </w:rPr>
                <w:t>trường</w:t>
              </w:r>
              <w:proofErr w:type="spellEnd"/>
            </w:ins>
          </w:p>
        </w:tc>
      </w:tr>
      <w:tr w:rsidR="00B41112" w:rsidRPr="00B41112" w:rsidTr="00B41112">
        <w:trPr>
          <w:trHeight w:val="2039"/>
          <w:ins w:id="31966" w:author="Le Minh Nghia" w:date="2019-10-09T10:54:00Z"/>
        </w:trPr>
        <w:tc>
          <w:tcPr>
            <w:tcW w:w="5723" w:type="dxa"/>
            <w:gridSpan w:val="8"/>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1967" w:author="Le Minh Nghia" w:date="2019-10-09T10:54:00Z"/>
                <w:sz w:val="26"/>
                <w:szCs w:val="26"/>
                <w:rPrChange w:id="31968" w:author="Le Minh Nghia" w:date="2019-10-09T10:56:00Z">
                  <w:rPr>
                    <w:ins w:id="31969" w:author="Le Minh Nghia" w:date="2019-10-09T10:54:00Z"/>
                    <w:sz w:val="22"/>
                    <w:szCs w:val="22"/>
                  </w:rPr>
                </w:rPrChange>
              </w:rPr>
            </w:pPr>
            <w:ins w:id="31970" w:author="Le Minh Nghia" w:date="2019-10-09T10:54:00Z">
              <w:r w:rsidRPr="00B41112">
                <w:rPr>
                  <w:b/>
                  <w:bCs/>
                  <w:sz w:val="26"/>
                  <w:szCs w:val="26"/>
                  <w:rPrChange w:id="31971" w:author="Le Minh Nghia" w:date="2019-10-09T10:56:00Z">
                    <w:rPr>
                      <w:b/>
                      <w:bCs/>
                      <w:sz w:val="22"/>
                      <w:szCs w:val="22"/>
                    </w:rPr>
                  </w:rPrChange>
                </w:rPr>
                <w:t>3. LĨNH VỰC NGHIÊN CỨU</w:t>
              </w:r>
              <w:r w:rsidRPr="00B41112">
                <w:rPr>
                  <w:sz w:val="26"/>
                  <w:szCs w:val="26"/>
                  <w:rPrChange w:id="31972" w:author="Le Minh Nghia" w:date="2019-10-09T10:56:00Z">
                    <w:rPr>
                      <w:sz w:val="22"/>
                      <w:szCs w:val="22"/>
                    </w:rPr>
                  </w:rPrChange>
                </w:rPr>
                <w:t xml:space="preserve">                                  </w:t>
              </w:r>
            </w:ins>
          </w:p>
          <w:tbl>
            <w:tblPr>
              <w:tblW w:w="4950" w:type="dxa"/>
              <w:jc w:val="center"/>
              <w:tblLayout w:type="fixed"/>
              <w:tblLook w:val="01E0" w:firstRow="1" w:lastRow="1" w:firstColumn="1" w:lastColumn="1" w:noHBand="0" w:noVBand="0"/>
            </w:tblPr>
            <w:tblGrid>
              <w:gridCol w:w="1274"/>
              <w:gridCol w:w="561"/>
              <w:gridCol w:w="2383"/>
              <w:gridCol w:w="732"/>
            </w:tblGrid>
            <w:tr w:rsidR="00B41112" w:rsidRPr="00B41112">
              <w:trPr>
                <w:jc w:val="center"/>
                <w:ins w:id="31973" w:author="Le Minh Nghia" w:date="2019-10-09T10:54:00Z"/>
              </w:trPr>
              <w:tc>
                <w:tcPr>
                  <w:tcW w:w="1276" w:type="dxa"/>
                  <w:tcMar>
                    <w:top w:w="0" w:type="dxa"/>
                    <w:left w:w="57" w:type="dxa"/>
                    <w:bottom w:w="0" w:type="dxa"/>
                    <w:right w:w="57" w:type="dxa"/>
                  </w:tcMar>
                  <w:vAlign w:val="center"/>
                  <w:hideMark/>
                </w:tcPr>
                <w:p w:rsidR="00B41112" w:rsidRPr="00B41112" w:rsidRDefault="00B41112">
                  <w:pPr>
                    <w:spacing w:before="120" w:line="264" w:lineRule="auto"/>
                    <w:jc w:val="both"/>
                    <w:rPr>
                      <w:ins w:id="31974" w:author="Le Minh Nghia" w:date="2019-10-09T10:54:00Z"/>
                      <w:sz w:val="26"/>
                      <w:szCs w:val="26"/>
                      <w:rPrChange w:id="31975" w:author="Le Minh Nghia" w:date="2019-10-09T10:56:00Z">
                        <w:rPr>
                          <w:ins w:id="31976" w:author="Le Minh Nghia" w:date="2019-10-09T10:54:00Z"/>
                          <w:sz w:val="24"/>
                          <w:szCs w:val="24"/>
                        </w:rPr>
                      </w:rPrChange>
                    </w:rPr>
                  </w:pPr>
                  <w:ins w:id="31977" w:author="Le Minh Nghia" w:date="2019-10-09T10:54:00Z">
                    <w:r w:rsidRPr="00B41112">
                      <w:rPr>
                        <w:sz w:val="26"/>
                        <w:szCs w:val="26"/>
                        <w:rPrChange w:id="31978" w:author="Le Minh Nghia" w:date="2019-10-09T10:56:00Z">
                          <w:rPr/>
                        </w:rPrChange>
                      </w:rPr>
                      <w:t xml:space="preserve">Khoa </w:t>
                    </w:r>
                    <w:proofErr w:type="spellStart"/>
                    <w:r w:rsidRPr="00B41112">
                      <w:rPr>
                        <w:sz w:val="26"/>
                        <w:szCs w:val="26"/>
                        <w:rPrChange w:id="31979" w:author="Le Minh Nghia" w:date="2019-10-09T10:56:00Z">
                          <w:rPr/>
                        </w:rPrChange>
                      </w:rPr>
                      <w:t>học</w:t>
                    </w:r>
                    <w:proofErr w:type="spellEnd"/>
                    <w:r w:rsidRPr="00B41112">
                      <w:rPr>
                        <w:sz w:val="26"/>
                        <w:szCs w:val="26"/>
                        <w:rPrChange w:id="31980" w:author="Le Minh Nghia" w:date="2019-10-09T10:56:00Z">
                          <w:rPr/>
                        </w:rPrChange>
                      </w:rPr>
                      <w:t xml:space="preserve"> </w:t>
                    </w:r>
                    <w:proofErr w:type="spellStart"/>
                    <w:r w:rsidRPr="00B41112">
                      <w:rPr>
                        <w:sz w:val="26"/>
                        <w:szCs w:val="26"/>
                        <w:rPrChange w:id="31981" w:author="Le Minh Nghia" w:date="2019-10-09T10:56:00Z">
                          <w:rPr/>
                        </w:rPrChange>
                      </w:rPr>
                      <w:t>Tự</w:t>
                    </w:r>
                    <w:proofErr w:type="spellEnd"/>
                    <w:r w:rsidRPr="00B41112">
                      <w:rPr>
                        <w:sz w:val="26"/>
                        <w:szCs w:val="26"/>
                        <w:rPrChange w:id="31982" w:author="Le Minh Nghia" w:date="2019-10-09T10:56:00Z">
                          <w:rPr/>
                        </w:rPrChange>
                      </w:rPr>
                      <w:t xml:space="preserve"> </w:t>
                    </w:r>
                    <w:proofErr w:type="spellStart"/>
                    <w:r w:rsidRPr="00B41112">
                      <w:rPr>
                        <w:sz w:val="26"/>
                        <w:szCs w:val="26"/>
                        <w:rPrChange w:id="31983" w:author="Le Minh Nghia" w:date="2019-10-09T10:56:00Z">
                          <w:rPr/>
                        </w:rPrChange>
                      </w:rPr>
                      <w:t>nhiên</w:t>
                    </w:r>
                    <w:proofErr w:type="spellEnd"/>
                  </w:ins>
                </w:p>
              </w:tc>
              <w:tc>
                <w:tcPr>
                  <w:tcW w:w="561" w:type="dxa"/>
                  <w:tcMar>
                    <w:top w:w="0" w:type="dxa"/>
                    <w:left w:w="28" w:type="dxa"/>
                    <w:bottom w:w="0" w:type="dxa"/>
                    <w:right w:w="28" w:type="dxa"/>
                  </w:tcMar>
                  <w:hideMark/>
                </w:tcPr>
                <w:p w:rsidR="00B41112" w:rsidRPr="00B41112" w:rsidRDefault="00B41112">
                  <w:pPr>
                    <w:spacing w:line="264" w:lineRule="auto"/>
                    <w:jc w:val="center"/>
                    <w:rPr>
                      <w:ins w:id="31984" w:author="Le Minh Nghia" w:date="2019-10-09T10:54:00Z"/>
                      <w:spacing w:val="-10"/>
                      <w:sz w:val="26"/>
                      <w:szCs w:val="26"/>
                      <w:rPrChange w:id="31985" w:author="Le Minh Nghia" w:date="2019-10-09T10:56:00Z">
                        <w:rPr>
                          <w:ins w:id="31986" w:author="Le Minh Nghia" w:date="2019-10-09T10:54:00Z"/>
                          <w:spacing w:val="-10"/>
                        </w:rPr>
                      </w:rPrChange>
                    </w:rPr>
                  </w:pPr>
                  <w:ins w:id="31987" w:author="Le Minh Nghia" w:date="2019-10-09T10:54:00Z">
                    <w:r w:rsidRPr="00B41112">
                      <w:rPr>
                        <w:noProof/>
                        <w:sz w:val="26"/>
                        <w:szCs w:val="26"/>
                        <w:rPrChange w:id="31988" w:author="Le Minh Nghia" w:date="2019-10-09T10:56:00Z">
                          <w:rPr>
                            <w:noProof/>
                          </w:rPr>
                        </w:rPrChange>
                      </w:rPr>
                      <mc:AlternateContent>
                        <mc:Choice Requires="wps">
                          <w:drawing>
                            <wp:anchor distT="0" distB="0" distL="114300" distR="114300" simplePos="0" relativeHeight="251670528" behindDoc="0" locked="0" layoutInCell="1" allowOverlap="1">
                              <wp:simplePos x="0" y="0"/>
                              <wp:positionH relativeFrom="column">
                                <wp:posOffset>40640</wp:posOffset>
                              </wp:positionH>
                              <wp:positionV relativeFrom="paragraph">
                                <wp:posOffset>64770</wp:posOffset>
                              </wp:positionV>
                              <wp:extent cx="237490" cy="241935"/>
                              <wp:effectExtent l="12065" t="7620" r="7620" b="7620"/>
                              <wp:wrapNone/>
                              <wp:docPr id="37"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 cy="2419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75F7DA" id="Rectangle 37" o:spid="_x0000_s1026" style="position:absolute;margin-left:3.2pt;margin-top:5.1pt;width:18.7pt;height:19.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"/>
                          </w:pict>
                        </mc:Fallback>
                      </mc:AlternateContent>
                    </w:r>
                  </w:ins>
                </w:p>
              </w:tc>
              <w:tc>
                <w:tcPr>
                  <w:tcW w:w="2385" w:type="dxa"/>
                  <w:vAlign w:val="center"/>
                  <w:hideMark/>
                </w:tcPr>
                <w:p w:rsidR="00B41112" w:rsidRPr="00B41112" w:rsidRDefault="00B41112">
                  <w:pPr>
                    <w:pStyle w:val="NormalWeb"/>
                    <w:spacing w:before="120" w:beforeAutospacing="0" w:after="0" w:afterAutospacing="0" w:line="264" w:lineRule="auto"/>
                    <w:jc w:val="both"/>
                    <w:rPr>
                      <w:ins w:id="31989" w:author="Le Minh Nghia" w:date="2019-10-09T10:54:00Z"/>
                      <w:sz w:val="26"/>
                      <w:szCs w:val="26"/>
                      <w:rPrChange w:id="31990" w:author="Le Minh Nghia" w:date="2019-10-09T10:56:00Z">
                        <w:rPr>
                          <w:ins w:id="31991" w:author="Le Minh Nghia" w:date="2019-10-09T10:54:00Z"/>
                          <w:sz w:val="22"/>
                          <w:szCs w:val="22"/>
                        </w:rPr>
                      </w:rPrChange>
                    </w:rPr>
                  </w:pPr>
                  <w:ins w:id="31992" w:author="Le Minh Nghia" w:date="2019-10-09T10:54:00Z">
                    <w:r w:rsidRPr="00B41112">
                      <w:rPr>
                        <w:sz w:val="26"/>
                        <w:szCs w:val="26"/>
                        <w:rPrChange w:id="31993" w:author="Le Minh Nghia" w:date="2019-10-09T10:56:00Z">
                          <w:rPr>
                            <w:sz w:val="22"/>
                            <w:szCs w:val="22"/>
                          </w:rPr>
                        </w:rPrChange>
                      </w:rPr>
                      <w:t xml:space="preserve">Khoa </w:t>
                    </w:r>
                    <w:proofErr w:type="spellStart"/>
                    <w:r w:rsidRPr="00B41112">
                      <w:rPr>
                        <w:sz w:val="26"/>
                        <w:szCs w:val="26"/>
                        <w:rPrChange w:id="31994" w:author="Le Minh Nghia" w:date="2019-10-09T10:56:00Z">
                          <w:rPr>
                            <w:sz w:val="22"/>
                            <w:szCs w:val="22"/>
                          </w:rPr>
                        </w:rPrChange>
                      </w:rPr>
                      <w:t>học</w:t>
                    </w:r>
                    <w:proofErr w:type="spellEnd"/>
                    <w:r w:rsidRPr="00B41112">
                      <w:rPr>
                        <w:sz w:val="26"/>
                        <w:szCs w:val="26"/>
                        <w:rPrChange w:id="31995" w:author="Le Minh Nghia" w:date="2019-10-09T10:56:00Z">
                          <w:rPr>
                            <w:sz w:val="22"/>
                            <w:szCs w:val="22"/>
                          </w:rPr>
                        </w:rPrChange>
                      </w:rPr>
                      <w:t xml:space="preserve"> </w:t>
                    </w:r>
                    <w:proofErr w:type="spellStart"/>
                    <w:r w:rsidRPr="00B41112">
                      <w:rPr>
                        <w:sz w:val="26"/>
                        <w:szCs w:val="26"/>
                        <w:rPrChange w:id="31996" w:author="Le Minh Nghia" w:date="2019-10-09T10:56:00Z">
                          <w:rPr>
                            <w:sz w:val="22"/>
                            <w:szCs w:val="22"/>
                          </w:rPr>
                        </w:rPrChange>
                      </w:rPr>
                      <w:t>Kỹ</w:t>
                    </w:r>
                    <w:proofErr w:type="spellEnd"/>
                    <w:r w:rsidRPr="00B41112">
                      <w:rPr>
                        <w:sz w:val="26"/>
                        <w:szCs w:val="26"/>
                        <w:rPrChange w:id="31997" w:author="Le Minh Nghia" w:date="2019-10-09T10:56:00Z">
                          <w:rPr>
                            <w:sz w:val="22"/>
                            <w:szCs w:val="22"/>
                          </w:rPr>
                        </w:rPrChange>
                      </w:rPr>
                      <w:t xml:space="preserve"> </w:t>
                    </w:r>
                    <w:proofErr w:type="spellStart"/>
                    <w:r w:rsidRPr="00B41112">
                      <w:rPr>
                        <w:sz w:val="26"/>
                        <w:szCs w:val="26"/>
                        <w:rPrChange w:id="31998" w:author="Le Minh Nghia" w:date="2019-10-09T10:56:00Z">
                          <w:rPr>
                            <w:sz w:val="22"/>
                            <w:szCs w:val="22"/>
                          </w:rPr>
                        </w:rPrChange>
                      </w:rPr>
                      <w:t>thuật</w:t>
                    </w:r>
                    <w:proofErr w:type="spellEnd"/>
                    <w:r w:rsidRPr="00B41112">
                      <w:rPr>
                        <w:sz w:val="26"/>
                        <w:szCs w:val="26"/>
                        <w:rPrChange w:id="31999" w:author="Le Minh Nghia" w:date="2019-10-09T10:56:00Z">
                          <w:rPr>
                            <w:sz w:val="22"/>
                            <w:szCs w:val="22"/>
                          </w:rPr>
                        </w:rPrChange>
                      </w:rPr>
                      <w:t xml:space="preserve"> </w:t>
                    </w:r>
                    <w:proofErr w:type="spellStart"/>
                    <w:r w:rsidRPr="00B41112">
                      <w:rPr>
                        <w:sz w:val="26"/>
                        <w:szCs w:val="26"/>
                        <w:rPrChange w:id="32000" w:author="Le Minh Nghia" w:date="2019-10-09T10:56:00Z">
                          <w:rPr>
                            <w:sz w:val="22"/>
                            <w:szCs w:val="22"/>
                          </w:rPr>
                        </w:rPrChange>
                      </w:rPr>
                      <w:t>và</w:t>
                    </w:r>
                    <w:proofErr w:type="spellEnd"/>
                    <w:r w:rsidRPr="00B41112">
                      <w:rPr>
                        <w:sz w:val="26"/>
                        <w:szCs w:val="26"/>
                        <w:rPrChange w:id="32001" w:author="Le Minh Nghia" w:date="2019-10-09T10:56:00Z">
                          <w:rPr>
                            <w:sz w:val="22"/>
                            <w:szCs w:val="22"/>
                          </w:rPr>
                        </w:rPrChange>
                      </w:rPr>
                      <w:t xml:space="preserve"> </w:t>
                    </w:r>
                    <w:proofErr w:type="spellStart"/>
                    <w:r w:rsidRPr="00B41112">
                      <w:rPr>
                        <w:sz w:val="26"/>
                        <w:szCs w:val="26"/>
                        <w:rPrChange w:id="32002" w:author="Le Minh Nghia" w:date="2019-10-09T10:56:00Z">
                          <w:rPr>
                            <w:sz w:val="22"/>
                            <w:szCs w:val="22"/>
                          </w:rPr>
                        </w:rPrChange>
                      </w:rPr>
                      <w:t>Công</w:t>
                    </w:r>
                    <w:proofErr w:type="spellEnd"/>
                    <w:r w:rsidRPr="00B41112">
                      <w:rPr>
                        <w:sz w:val="26"/>
                        <w:szCs w:val="26"/>
                        <w:rPrChange w:id="32003" w:author="Le Minh Nghia" w:date="2019-10-09T10:56:00Z">
                          <w:rPr>
                            <w:sz w:val="22"/>
                            <w:szCs w:val="22"/>
                          </w:rPr>
                        </w:rPrChange>
                      </w:rPr>
                      <w:t xml:space="preserve"> </w:t>
                    </w:r>
                    <w:proofErr w:type="spellStart"/>
                    <w:r w:rsidRPr="00B41112">
                      <w:rPr>
                        <w:sz w:val="26"/>
                        <w:szCs w:val="26"/>
                        <w:rPrChange w:id="32004" w:author="Le Minh Nghia" w:date="2019-10-09T10:56:00Z">
                          <w:rPr>
                            <w:sz w:val="22"/>
                            <w:szCs w:val="22"/>
                          </w:rPr>
                        </w:rPrChange>
                      </w:rPr>
                      <w:t>nghệ</w:t>
                    </w:r>
                    <w:proofErr w:type="spellEnd"/>
                  </w:ins>
                </w:p>
              </w:tc>
              <w:tc>
                <w:tcPr>
                  <w:tcW w:w="732" w:type="dxa"/>
                  <w:hideMark/>
                </w:tcPr>
                <w:p w:rsidR="00B41112" w:rsidRPr="00B41112" w:rsidRDefault="00B41112">
                  <w:pPr>
                    <w:spacing w:line="264" w:lineRule="auto"/>
                    <w:jc w:val="center"/>
                    <w:rPr>
                      <w:ins w:id="32005" w:author="Le Minh Nghia" w:date="2019-10-09T10:54:00Z"/>
                      <w:sz w:val="26"/>
                      <w:szCs w:val="26"/>
                      <w:rPrChange w:id="32006" w:author="Le Minh Nghia" w:date="2019-10-09T10:56:00Z">
                        <w:rPr>
                          <w:ins w:id="32007" w:author="Le Minh Nghia" w:date="2019-10-09T10:54:00Z"/>
                          <w:sz w:val="24"/>
                          <w:szCs w:val="24"/>
                        </w:rPr>
                      </w:rPrChange>
                    </w:rPr>
                  </w:pPr>
                  <w:ins w:id="32008" w:author="Le Minh Nghia" w:date="2019-10-09T10:54:00Z">
                    <w:r w:rsidRPr="00B41112">
                      <w:rPr>
                        <w:noProof/>
                        <w:sz w:val="26"/>
                        <w:szCs w:val="26"/>
                        <w:rPrChange w:id="32009" w:author="Le Minh Nghia" w:date="2019-10-09T10:56:00Z">
                          <w:rPr>
                            <w:noProof/>
                            <w:sz w:val="24"/>
                            <w:szCs w:val="24"/>
                          </w:rPr>
                        </w:rPrChange>
                      </w:rPr>
                      <mc:AlternateContent>
                        <mc:Choice Requires="wps">
                          <w:drawing>
                            <wp:anchor distT="0" distB="0" distL="114300" distR="114300" simplePos="0" relativeHeight="251675648" behindDoc="0" locked="0" layoutInCell="1" allowOverlap="1">
                              <wp:simplePos x="0" y="0"/>
                              <wp:positionH relativeFrom="column">
                                <wp:posOffset>5080</wp:posOffset>
                              </wp:positionH>
                              <wp:positionV relativeFrom="paragraph">
                                <wp:posOffset>97790</wp:posOffset>
                              </wp:positionV>
                              <wp:extent cx="237490" cy="241935"/>
                              <wp:effectExtent l="5080" t="12065" r="5080" b="12700"/>
                              <wp:wrapNone/>
                              <wp:docPr id="32"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 cy="241935"/>
                                      </a:xfrm>
                                      <a:prstGeom prst="rect">
                                        <a:avLst/>
                                      </a:prstGeom>
                                      <a:solidFill>
                                        <a:srgbClr val="FFFFFF"/>
                                      </a:solidFill>
                                      <a:ln w="9525">
                                        <a:solidFill>
                                          <a:srgbClr val="000000"/>
                                        </a:solidFill>
                                        <a:miter lim="800000"/>
                                        <a:headEnd/>
                                        <a:tailEnd/>
                                      </a:ln>
                                    </wps:spPr>
                                    <wps:txbx>
                                      <w:txbxContent>
                                        <w:p w:rsidR="00B41112" w:rsidRDefault="00B41112" w:rsidP="00B41112">
                                          <w:pPr>
                                            <w:ind w:left="-90"/>
                                          </w:pPr>
                                          <w:r>
                                            <w:sym w:font="Wingdings" w:char="F0FC"/>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32" o:spid="_x0000_s1028" style="position:absolute;left:0;text-align:left;margin-left:.4pt;margin-top:7.7pt;width:18.7pt;height:1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">
                              <v:textbox>
                                <w:txbxContent>
                                  <w:p w:rsidR="00B41112" w:rsidRDefault="00B41112" w:rsidP="00B41112">
                                    <w:pPr>
                                      <w:ind w:left="-90"/>
                                    </w:pPr>
                                    <w:r>
                                      <w:sym w:font="Wingdings" w:char="F0FC"/>
                                    </w:r>
                                  </w:p>
                                </w:txbxContent>
                              </v:textbox>
                            </v:rect>
                          </w:pict>
                        </mc:Fallback>
                      </mc:AlternateContent>
                    </w:r>
                  </w:ins>
                </w:p>
              </w:tc>
            </w:tr>
            <w:tr w:rsidR="00B41112" w:rsidRPr="00B41112">
              <w:trPr>
                <w:jc w:val="center"/>
                <w:ins w:id="32010" w:author="Le Minh Nghia" w:date="2019-10-09T10:54:00Z"/>
              </w:trPr>
              <w:tc>
                <w:tcPr>
                  <w:tcW w:w="1276" w:type="dxa"/>
                  <w:tcMar>
                    <w:top w:w="0" w:type="dxa"/>
                    <w:left w:w="57" w:type="dxa"/>
                    <w:bottom w:w="0" w:type="dxa"/>
                    <w:right w:w="57" w:type="dxa"/>
                  </w:tcMar>
                  <w:hideMark/>
                </w:tcPr>
                <w:p w:rsidR="00B41112" w:rsidRPr="00B41112" w:rsidRDefault="00B41112">
                  <w:pPr>
                    <w:spacing w:before="120" w:line="264" w:lineRule="auto"/>
                    <w:jc w:val="both"/>
                    <w:rPr>
                      <w:ins w:id="32011" w:author="Le Minh Nghia" w:date="2019-10-09T10:54:00Z"/>
                      <w:sz w:val="26"/>
                      <w:szCs w:val="26"/>
                      <w:rPrChange w:id="32012" w:author="Le Minh Nghia" w:date="2019-10-09T10:56:00Z">
                        <w:rPr>
                          <w:ins w:id="32013" w:author="Le Minh Nghia" w:date="2019-10-09T10:54:00Z"/>
                        </w:rPr>
                      </w:rPrChange>
                    </w:rPr>
                  </w:pPr>
                  <w:ins w:id="32014" w:author="Le Minh Nghia" w:date="2019-10-09T10:54:00Z">
                    <w:r w:rsidRPr="00B41112">
                      <w:rPr>
                        <w:sz w:val="26"/>
                        <w:szCs w:val="26"/>
                        <w:rPrChange w:id="32015" w:author="Le Minh Nghia" w:date="2019-10-09T10:56:00Z">
                          <w:rPr/>
                        </w:rPrChange>
                      </w:rPr>
                      <w:t xml:space="preserve">Khoa </w:t>
                    </w:r>
                    <w:proofErr w:type="spellStart"/>
                    <w:r w:rsidRPr="00B41112">
                      <w:rPr>
                        <w:sz w:val="26"/>
                        <w:szCs w:val="26"/>
                        <w:rPrChange w:id="32016" w:author="Le Minh Nghia" w:date="2019-10-09T10:56:00Z">
                          <w:rPr/>
                        </w:rPrChange>
                      </w:rPr>
                      <w:t>học</w:t>
                    </w:r>
                    <w:proofErr w:type="spellEnd"/>
                    <w:r w:rsidRPr="00B41112">
                      <w:rPr>
                        <w:sz w:val="26"/>
                        <w:szCs w:val="26"/>
                        <w:rPrChange w:id="32017" w:author="Le Minh Nghia" w:date="2019-10-09T10:56:00Z">
                          <w:rPr/>
                        </w:rPrChange>
                      </w:rPr>
                      <w:t xml:space="preserve"> Y, </w:t>
                    </w:r>
                    <w:proofErr w:type="spellStart"/>
                    <w:r w:rsidRPr="00B41112">
                      <w:rPr>
                        <w:sz w:val="26"/>
                        <w:szCs w:val="26"/>
                        <w:rPrChange w:id="32018" w:author="Le Minh Nghia" w:date="2019-10-09T10:56:00Z">
                          <w:rPr/>
                        </w:rPrChange>
                      </w:rPr>
                      <w:t>dược</w:t>
                    </w:r>
                    <w:proofErr w:type="spellEnd"/>
                  </w:ins>
                </w:p>
              </w:tc>
              <w:tc>
                <w:tcPr>
                  <w:tcW w:w="561" w:type="dxa"/>
                  <w:tcMar>
                    <w:top w:w="0" w:type="dxa"/>
                    <w:left w:w="28" w:type="dxa"/>
                    <w:bottom w:w="0" w:type="dxa"/>
                    <w:right w:w="28" w:type="dxa"/>
                  </w:tcMar>
                  <w:hideMark/>
                </w:tcPr>
                <w:p w:rsidR="00B41112" w:rsidRPr="00B41112" w:rsidRDefault="00B41112">
                  <w:pPr>
                    <w:spacing w:line="264" w:lineRule="auto"/>
                    <w:jc w:val="center"/>
                    <w:rPr>
                      <w:ins w:id="32019" w:author="Le Minh Nghia" w:date="2019-10-09T10:54:00Z"/>
                      <w:sz w:val="26"/>
                      <w:szCs w:val="26"/>
                      <w:rPrChange w:id="32020" w:author="Le Minh Nghia" w:date="2019-10-09T10:56:00Z">
                        <w:rPr>
                          <w:ins w:id="32021" w:author="Le Minh Nghia" w:date="2019-10-09T10:54:00Z"/>
                        </w:rPr>
                      </w:rPrChange>
                    </w:rPr>
                  </w:pPr>
                  <w:ins w:id="32022" w:author="Le Minh Nghia" w:date="2019-10-09T10:54:00Z">
                    <w:r w:rsidRPr="00B41112">
                      <w:rPr>
                        <w:noProof/>
                        <w:sz w:val="26"/>
                        <w:szCs w:val="26"/>
                        <w:rPrChange w:id="32023" w:author="Le Minh Nghia" w:date="2019-10-09T10:56:00Z">
                          <w:rPr>
                            <w:noProof/>
                          </w:rPr>
                        </w:rPrChange>
                      </w:rPr>
                      <mc:AlternateContent>
                        <mc:Choice Requires="wps">
                          <w:drawing>
                            <wp:anchor distT="0" distB="0" distL="114300" distR="114300" simplePos="0" relativeHeight="251671552" behindDoc="0" locked="0" layoutInCell="1" allowOverlap="1">
                              <wp:simplePos x="0" y="0"/>
                              <wp:positionH relativeFrom="column">
                                <wp:posOffset>50800</wp:posOffset>
                              </wp:positionH>
                              <wp:positionV relativeFrom="paragraph">
                                <wp:posOffset>54610</wp:posOffset>
                              </wp:positionV>
                              <wp:extent cx="237490" cy="241935"/>
                              <wp:effectExtent l="12700" t="6985" r="6985" b="8255"/>
                              <wp:wrapNone/>
                              <wp:docPr id="25"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 cy="2419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EB211" id="Rectangle 25" o:spid="_x0000_s1026" style="position:absolute;margin-left:4pt;margin-top:4.3pt;width:18.7pt;height:19.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"/>
                          </w:pict>
                        </mc:Fallback>
                      </mc:AlternateContent>
                    </w:r>
                  </w:ins>
                </w:p>
              </w:tc>
              <w:tc>
                <w:tcPr>
                  <w:tcW w:w="2385" w:type="dxa"/>
                  <w:vAlign w:val="center"/>
                  <w:hideMark/>
                </w:tcPr>
                <w:p w:rsidR="00B41112" w:rsidRPr="00B41112" w:rsidRDefault="00B41112">
                  <w:pPr>
                    <w:spacing w:before="120" w:line="264" w:lineRule="auto"/>
                    <w:jc w:val="both"/>
                    <w:rPr>
                      <w:ins w:id="32024" w:author="Le Minh Nghia" w:date="2019-10-09T10:54:00Z"/>
                      <w:sz w:val="26"/>
                      <w:szCs w:val="26"/>
                      <w:rPrChange w:id="32025" w:author="Le Minh Nghia" w:date="2019-10-09T10:56:00Z">
                        <w:rPr>
                          <w:ins w:id="32026" w:author="Le Minh Nghia" w:date="2019-10-09T10:54:00Z"/>
                        </w:rPr>
                      </w:rPrChange>
                    </w:rPr>
                  </w:pPr>
                  <w:ins w:id="32027" w:author="Le Minh Nghia" w:date="2019-10-09T10:54:00Z">
                    <w:r w:rsidRPr="00B41112">
                      <w:rPr>
                        <w:sz w:val="26"/>
                        <w:szCs w:val="26"/>
                        <w:rPrChange w:id="32028" w:author="Le Minh Nghia" w:date="2019-10-09T10:56:00Z">
                          <w:rPr/>
                        </w:rPrChange>
                      </w:rPr>
                      <w:t xml:space="preserve">Khoa </w:t>
                    </w:r>
                    <w:proofErr w:type="spellStart"/>
                    <w:r w:rsidRPr="00B41112">
                      <w:rPr>
                        <w:sz w:val="26"/>
                        <w:szCs w:val="26"/>
                        <w:rPrChange w:id="32029" w:author="Le Minh Nghia" w:date="2019-10-09T10:56:00Z">
                          <w:rPr/>
                        </w:rPrChange>
                      </w:rPr>
                      <w:t>học</w:t>
                    </w:r>
                    <w:proofErr w:type="spellEnd"/>
                    <w:r w:rsidRPr="00B41112">
                      <w:rPr>
                        <w:sz w:val="26"/>
                        <w:szCs w:val="26"/>
                        <w:rPrChange w:id="32030" w:author="Le Minh Nghia" w:date="2019-10-09T10:56:00Z">
                          <w:rPr/>
                        </w:rPrChange>
                      </w:rPr>
                      <w:t xml:space="preserve"> </w:t>
                    </w:r>
                    <w:proofErr w:type="spellStart"/>
                    <w:r w:rsidRPr="00B41112">
                      <w:rPr>
                        <w:sz w:val="26"/>
                        <w:szCs w:val="26"/>
                        <w:rPrChange w:id="32031" w:author="Le Minh Nghia" w:date="2019-10-09T10:56:00Z">
                          <w:rPr/>
                        </w:rPrChange>
                      </w:rPr>
                      <w:t>Nông</w:t>
                    </w:r>
                    <w:proofErr w:type="spellEnd"/>
                    <w:r w:rsidRPr="00B41112">
                      <w:rPr>
                        <w:sz w:val="26"/>
                        <w:szCs w:val="26"/>
                        <w:rPrChange w:id="32032" w:author="Le Minh Nghia" w:date="2019-10-09T10:56:00Z">
                          <w:rPr/>
                        </w:rPrChange>
                      </w:rPr>
                      <w:t xml:space="preserve"> </w:t>
                    </w:r>
                    <w:proofErr w:type="spellStart"/>
                    <w:r w:rsidRPr="00B41112">
                      <w:rPr>
                        <w:sz w:val="26"/>
                        <w:szCs w:val="26"/>
                        <w:rPrChange w:id="32033" w:author="Le Minh Nghia" w:date="2019-10-09T10:56:00Z">
                          <w:rPr/>
                        </w:rPrChange>
                      </w:rPr>
                      <w:t>nghiệp</w:t>
                    </w:r>
                    <w:proofErr w:type="spellEnd"/>
                  </w:ins>
                </w:p>
              </w:tc>
              <w:tc>
                <w:tcPr>
                  <w:tcW w:w="732" w:type="dxa"/>
                  <w:hideMark/>
                </w:tcPr>
                <w:p w:rsidR="00B41112" w:rsidRPr="00B41112" w:rsidRDefault="00B41112">
                  <w:pPr>
                    <w:spacing w:line="264" w:lineRule="auto"/>
                    <w:jc w:val="center"/>
                    <w:rPr>
                      <w:ins w:id="32034" w:author="Le Minh Nghia" w:date="2019-10-09T10:54:00Z"/>
                      <w:sz w:val="26"/>
                      <w:szCs w:val="26"/>
                      <w:rPrChange w:id="32035" w:author="Le Minh Nghia" w:date="2019-10-09T10:56:00Z">
                        <w:rPr>
                          <w:ins w:id="32036" w:author="Le Minh Nghia" w:date="2019-10-09T10:54:00Z"/>
                        </w:rPr>
                      </w:rPrChange>
                    </w:rPr>
                  </w:pPr>
                  <w:ins w:id="32037" w:author="Le Minh Nghia" w:date="2019-10-09T10:54:00Z">
                    <w:r w:rsidRPr="00B41112">
                      <w:rPr>
                        <w:noProof/>
                        <w:sz w:val="26"/>
                        <w:szCs w:val="26"/>
                        <w:rPrChange w:id="32038" w:author="Le Minh Nghia" w:date="2019-10-09T10:56:00Z">
                          <w:rPr>
                            <w:noProof/>
                          </w:rPr>
                        </w:rPrChange>
                      </w:rPr>
                      <mc:AlternateContent>
                        <mc:Choice Requires="wps">
                          <w:drawing>
                            <wp:anchor distT="0" distB="0" distL="114300" distR="114300" simplePos="0" relativeHeight="251672576" behindDoc="0" locked="0" layoutInCell="1" allowOverlap="1">
                              <wp:simplePos x="0" y="0"/>
                              <wp:positionH relativeFrom="column">
                                <wp:posOffset>2540</wp:posOffset>
                              </wp:positionH>
                              <wp:positionV relativeFrom="paragraph">
                                <wp:posOffset>59690</wp:posOffset>
                              </wp:positionV>
                              <wp:extent cx="237490" cy="241935"/>
                              <wp:effectExtent l="12065" t="12065" r="7620" b="1270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 cy="2419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0CB48" id="Rectangle 24" o:spid="_x0000_s1026" style="position:absolute;margin-left:.2pt;margin-top:4.7pt;width:18.7pt;height:19.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"/>
                          </w:pict>
                        </mc:Fallback>
                      </mc:AlternateContent>
                    </w:r>
                  </w:ins>
                </w:p>
              </w:tc>
            </w:tr>
            <w:tr w:rsidR="00B41112" w:rsidRPr="00B41112">
              <w:trPr>
                <w:jc w:val="center"/>
                <w:ins w:id="32039" w:author="Le Minh Nghia" w:date="2019-10-09T10:54:00Z"/>
              </w:trPr>
              <w:tc>
                <w:tcPr>
                  <w:tcW w:w="1276" w:type="dxa"/>
                  <w:tcMar>
                    <w:top w:w="0" w:type="dxa"/>
                    <w:left w:w="57" w:type="dxa"/>
                    <w:bottom w:w="0" w:type="dxa"/>
                    <w:right w:w="57" w:type="dxa"/>
                  </w:tcMar>
                  <w:vAlign w:val="center"/>
                  <w:hideMark/>
                </w:tcPr>
                <w:p w:rsidR="00B41112" w:rsidRPr="00B41112" w:rsidRDefault="00B41112">
                  <w:pPr>
                    <w:spacing w:before="120" w:line="264" w:lineRule="auto"/>
                    <w:jc w:val="both"/>
                    <w:rPr>
                      <w:ins w:id="32040" w:author="Le Minh Nghia" w:date="2019-10-09T10:54:00Z"/>
                      <w:sz w:val="26"/>
                      <w:szCs w:val="26"/>
                      <w:rPrChange w:id="32041" w:author="Le Minh Nghia" w:date="2019-10-09T10:56:00Z">
                        <w:rPr>
                          <w:ins w:id="32042" w:author="Le Minh Nghia" w:date="2019-10-09T10:54:00Z"/>
                        </w:rPr>
                      </w:rPrChange>
                    </w:rPr>
                  </w:pPr>
                  <w:ins w:id="32043" w:author="Le Minh Nghia" w:date="2019-10-09T10:54:00Z">
                    <w:r w:rsidRPr="00B41112">
                      <w:rPr>
                        <w:sz w:val="26"/>
                        <w:szCs w:val="26"/>
                        <w:rPrChange w:id="32044" w:author="Le Minh Nghia" w:date="2019-10-09T10:56:00Z">
                          <w:rPr/>
                        </w:rPrChange>
                      </w:rPr>
                      <w:t xml:space="preserve">Khoa </w:t>
                    </w:r>
                    <w:proofErr w:type="spellStart"/>
                    <w:r w:rsidRPr="00B41112">
                      <w:rPr>
                        <w:sz w:val="26"/>
                        <w:szCs w:val="26"/>
                        <w:rPrChange w:id="32045" w:author="Le Minh Nghia" w:date="2019-10-09T10:56:00Z">
                          <w:rPr/>
                        </w:rPrChange>
                      </w:rPr>
                      <w:t>học</w:t>
                    </w:r>
                    <w:proofErr w:type="spellEnd"/>
                    <w:r w:rsidRPr="00B41112">
                      <w:rPr>
                        <w:sz w:val="26"/>
                        <w:szCs w:val="26"/>
                        <w:rPrChange w:id="32046" w:author="Le Minh Nghia" w:date="2019-10-09T10:56:00Z">
                          <w:rPr/>
                        </w:rPrChange>
                      </w:rPr>
                      <w:t xml:space="preserve"> </w:t>
                    </w:r>
                    <w:proofErr w:type="spellStart"/>
                    <w:r w:rsidRPr="00B41112">
                      <w:rPr>
                        <w:sz w:val="26"/>
                        <w:szCs w:val="26"/>
                        <w:rPrChange w:id="32047" w:author="Le Minh Nghia" w:date="2019-10-09T10:56:00Z">
                          <w:rPr/>
                        </w:rPrChange>
                      </w:rPr>
                      <w:t>Xã</w:t>
                    </w:r>
                    <w:proofErr w:type="spellEnd"/>
                    <w:r w:rsidRPr="00B41112">
                      <w:rPr>
                        <w:sz w:val="26"/>
                        <w:szCs w:val="26"/>
                        <w:rPrChange w:id="32048" w:author="Le Minh Nghia" w:date="2019-10-09T10:56:00Z">
                          <w:rPr/>
                        </w:rPrChange>
                      </w:rPr>
                      <w:t xml:space="preserve"> </w:t>
                    </w:r>
                    <w:proofErr w:type="spellStart"/>
                    <w:r w:rsidRPr="00B41112">
                      <w:rPr>
                        <w:sz w:val="26"/>
                        <w:szCs w:val="26"/>
                        <w:rPrChange w:id="32049" w:author="Le Minh Nghia" w:date="2019-10-09T10:56:00Z">
                          <w:rPr/>
                        </w:rPrChange>
                      </w:rPr>
                      <w:t>hội</w:t>
                    </w:r>
                    <w:proofErr w:type="spellEnd"/>
                  </w:ins>
                </w:p>
              </w:tc>
              <w:tc>
                <w:tcPr>
                  <w:tcW w:w="561" w:type="dxa"/>
                  <w:tcMar>
                    <w:top w:w="0" w:type="dxa"/>
                    <w:left w:w="28" w:type="dxa"/>
                    <w:bottom w:w="0" w:type="dxa"/>
                    <w:right w:w="28" w:type="dxa"/>
                  </w:tcMar>
                  <w:hideMark/>
                </w:tcPr>
                <w:p w:rsidR="00B41112" w:rsidRPr="00B41112" w:rsidRDefault="00B41112">
                  <w:pPr>
                    <w:spacing w:line="264" w:lineRule="auto"/>
                    <w:jc w:val="center"/>
                    <w:rPr>
                      <w:ins w:id="32050" w:author="Le Minh Nghia" w:date="2019-10-09T10:54:00Z"/>
                      <w:sz w:val="26"/>
                      <w:szCs w:val="26"/>
                      <w:rPrChange w:id="32051" w:author="Le Minh Nghia" w:date="2019-10-09T10:56:00Z">
                        <w:rPr>
                          <w:ins w:id="32052" w:author="Le Minh Nghia" w:date="2019-10-09T10:54:00Z"/>
                        </w:rPr>
                      </w:rPrChange>
                    </w:rPr>
                  </w:pPr>
                  <w:ins w:id="32053" w:author="Le Minh Nghia" w:date="2019-10-09T10:54:00Z">
                    <w:r w:rsidRPr="00B41112">
                      <w:rPr>
                        <w:noProof/>
                        <w:sz w:val="26"/>
                        <w:szCs w:val="26"/>
                        <w:rPrChange w:id="32054" w:author="Le Minh Nghia" w:date="2019-10-09T10:56:00Z">
                          <w:rPr>
                            <w:noProof/>
                          </w:rPr>
                        </w:rPrChange>
                      </w:rPr>
                      <mc:AlternateContent>
                        <mc:Choice Requires="wps">
                          <w:drawing>
                            <wp:anchor distT="0" distB="0" distL="114300" distR="114300" simplePos="0" relativeHeight="251673600" behindDoc="0" locked="0" layoutInCell="1" allowOverlap="1">
                              <wp:simplePos x="0" y="0"/>
                              <wp:positionH relativeFrom="column">
                                <wp:posOffset>50800</wp:posOffset>
                              </wp:positionH>
                              <wp:positionV relativeFrom="paragraph">
                                <wp:posOffset>52070</wp:posOffset>
                              </wp:positionV>
                              <wp:extent cx="237490" cy="241935"/>
                              <wp:effectExtent l="12700" t="13970" r="6985" b="1079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 cy="2419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CCBE03" id="Rectangle 22" o:spid="_x0000_s1026" style="position:absolute;margin-left:4pt;margin-top:4.1pt;width:18.7pt;height:19.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"/>
                          </w:pict>
                        </mc:Fallback>
                      </mc:AlternateContent>
                    </w:r>
                  </w:ins>
                </w:p>
              </w:tc>
              <w:tc>
                <w:tcPr>
                  <w:tcW w:w="2385" w:type="dxa"/>
                  <w:vAlign w:val="center"/>
                  <w:hideMark/>
                </w:tcPr>
                <w:p w:rsidR="00B41112" w:rsidRPr="00B41112" w:rsidRDefault="00B41112">
                  <w:pPr>
                    <w:spacing w:before="120" w:line="264" w:lineRule="auto"/>
                    <w:jc w:val="both"/>
                    <w:rPr>
                      <w:ins w:id="32055" w:author="Le Minh Nghia" w:date="2019-10-09T10:54:00Z"/>
                      <w:sz w:val="26"/>
                      <w:szCs w:val="26"/>
                      <w:rPrChange w:id="32056" w:author="Le Minh Nghia" w:date="2019-10-09T10:56:00Z">
                        <w:rPr>
                          <w:ins w:id="32057" w:author="Le Minh Nghia" w:date="2019-10-09T10:54:00Z"/>
                        </w:rPr>
                      </w:rPrChange>
                    </w:rPr>
                  </w:pPr>
                  <w:ins w:id="32058" w:author="Le Minh Nghia" w:date="2019-10-09T10:54:00Z">
                    <w:r w:rsidRPr="00B41112">
                      <w:rPr>
                        <w:sz w:val="26"/>
                        <w:szCs w:val="26"/>
                        <w:rPrChange w:id="32059" w:author="Le Minh Nghia" w:date="2019-10-09T10:56:00Z">
                          <w:rPr/>
                        </w:rPrChange>
                      </w:rPr>
                      <w:t xml:space="preserve">Khoa </w:t>
                    </w:r>
                    <w:proofErr w:type="spellStart"/>
                    <w:r w:rsidRPr="00B41112">
                      <w:rPr>
                        <w:sz w:val="26"/>
                        <w:szCs w:val="26"/>
                        <w:rPrChange w:id="32060" w:author="Le Minh Nghia" w:date="2019-10-09T10:56:00Z">
                          <w:rPr/>
                        </w:rPrChange>
                      </w:rPr>
                      <w:t>học</w:t>
                    </w:r>
                    <w:proofErr w:type="spellEnd"/>
                    <w:r w:rsidRPr="00B41112">
                      <w:rPr>
                        <w:sz w:val="26"/>
                        <w:szCs w:val="26"/>
                        <w:rPrChange w:id="32061" w:author="Le Minh Nghia" w:date="2019-10-09T10:56:00Z">
                          <w:rPr/>
                        </w:rPrChange>
                      </w:rPr>
                      <w:t xml:space="preserve"> </w:t>
                    </w:r>
                    <w:proofErr w:type="spellStart"/>
                    <w:r w:rsidRPr="00B41112">
                      <w:rPr>
                        <w:sz w:val="26"/>
                        <w:szCs w:val="26"/>
                        <w:rPrChange w:id="32062" w:author="Le Minh Nghia" w:date="2019-10-09T10:56:00Z">
                          <w:rPr/>
                        </w:rPrChange>
                      </w:rPr>
                      <w:t>Nhân</w:t>
                    </w:r>
                    <w:proofErr w:type="spellEnd"/>
                    <w:r w:rsidRPr="00B41112">
                      <w:rPr>
                        <w:sz w:val="26"/>
                        <w:szCs w:val="26"/>
                        <w:rPrChange w:id="32063" w:author="Le Minh Nghia" w:date="2019-10-09T10:56:00Z">
                          <w:rPr/>
                        </w:rPrChange>
                      </w:rPr>
                      <w:t xml:space="preserve"> </w:t>
                    </w:r>
                    <w:proofErr w:type="spellStart"/>
                    <w:r w:rsidRPr="00B41112">
                      <w:rPr>
                        <w:sz w:val="26"/>
                        <w:szCs w:val="26"/>
                        <w:rPrChange w:id="32064" w:author="Le Minh Nghia" w:date="2019-10-09T10:56:00Z">
                          <w:rPr/>
                        </w:rPrChange>
                      </w:rPr>
                      <w:t>văn</w:t>
                    </w:r>
                    <w:proofErr w:type="spellEnd"/>
                  </w:ins>
                </w:p>
              </w:tc>
              <w:tc>
                <w:tcPr>
                  <w:tcW w:w="732" w:type="dxa"/>
                  <w:hideMark/>
                </w:tcPr>
                <w:p w:rsidR="00B41112" w:rsidRPr="00B41112" w:rsidRDefault="00B41112">
                  <w:pPr>
                    <w:spacing w:line="264" w:lineRule="auto"/>
                    <w:jc w:val="center"/>
                    <w:rPr>
                      <w:ins w:id="32065" w:author="Le Minh Nghia" w:date="2019-10-09T10:54:00Z"/>
                      <w:sz w:val="26"/>
                      <w:szCs w:val="26"/>
                      <w:rPrChange w:id="32066" w:author="Le Minh Nghia" w:date="2019-10-09T10:56:00Z">
                        <w:rPr>
                          <w:ins w:id="32067" w:author="Le Minh Nghia" w:date="2019-10-09T10:54:00Z"/>
                        </w:rPr>
                      </w:rPrChange>
                    </w:rPr>
                  </w:pPr>
                  <w:ins w:id="32068" w:author="Le Minh Nghia" w:date="2019-10-09T10:54:00Z">
                    <w:r w:rsidRPr="00B41112">
                      <w:rPr>
                        <w:noProof/>
                        <w:sz w:val="26"/>
                        <w:szCs w:val="26"/>
                        <w:rPrChange w:id="32069" w:author="Le Minh Nghia" w:date="2019-10-09T10:56:00Z">
                          <w:rPr>
                            <w:noProof/>
                          </w:rPr>
                        </w:rPrChange>
                      </w:rPr>
                      <mc:AlternateContent>
                        <mc:Choice Requires="wps">
                          <w:drawing>
                            <wp:anchor distT="0" distB="0" distL="114300" distR="114300" simplePos="0" relativeHeight="251674624" behindDoc="0" locked="0" layoutInCell="1" allowOverlap="1">
                              <wp:simplePos x="0" y="0"/>
                              <wp:positionH relativeFrom="column">
                                <wp:posOffset>2540</wp:posOffset>
                              </wp:positionH>
                              <wp:positionV relativeFrom="paragraph">
                                <wp:posOffset>57150</wp:posOffset>
                              </wp:positionV>
                              <wp:extent cx="237490" cy="241935"/>
                              <wp:effectExtent l="12065" t="9525" r="7620" b="5715"/>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7490" cy="24193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F840DF" id="Rectangle 21" o:spid="_x0000_s1026" style="position:absolute;margin-left:.2pt;margin-top:4.5pt;width:18.7pt;height:19.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"/>
                          </w:pict>
                        </mc:Fallback>
                      </mc:AlternateContent>
                    </w:r>
                  </w:ins>
                </w:p>
              </w:tc>
            </w:tr>
          </w:tbl>
          <w:p w:rsidR="00B41112" w:rsidRPr="00B41112" w:rsidRDefault="00B41112">
            <w:pPr>
              <w:spacing w:before="120" w:line="264" w:lineRule="auto"/>
              <w:jc w:val="both"/>
              <w:rPr>
                <w:ins w:id="32070" w:author="Le Minh Nghia" w:date="2019-10-09T10:54:00Z"/>
                <w:sz w:val="26"/>
                <w:szCs w:val="26"/>
                <w:rPrChange w:id="32071" w:author="Le Minh Nghia" w:date="2019-10-09T10:56:00Z">
                  <w:rPr>
                    <w:ins w:id="32072" w:author="Le Minh Nghia" w:date="2019-10-09T10:54:00Z"/>
                    <w:sz w:val="24"/>
                    <w:szCs w:val="24"/>
                  </w:rPr>
                </w:rPrChange>
              </w:rPr>
            </w:pPr>
          </w:p>
        </w:tc>
        <w:tc>
          <w:tcPr>
            <w:tcW w:w="4735" w:type="dxa"/>
            <w:gridSpan w:val="3"/>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2073" w:author="Le Minh Nghia" w:date="2019-10-09T10:54:00Z"/>
                <w:b/>
                <w:bCs/>
                <w:sz w:val="26"/>
                <w:szCs w:val="26"/>
                <w:rPrChange w:id="32074" w:author="Le Minh Nghia" w:date="2019-10-09T10:56:00Z">
                  <w:rPr>
                    <w:ins w:id="32075" w:author="Le Minh Nghia" w:date="2019-10-09T10:54:00Z"/>
                    <w:b/>
                    <w:bCs/>
                    <w:sz w:val="22"/>
                    <w:szCs w:val="22"/>
                  </w:rPr>
                </w:rPrChange>
              </w:rPr>
            </w:pPr>
            <w:ins w:id="32076" w:author="Le Minh Nghia" w:date="2019-10-09T10:54:00Z">
              <w:r w:rsidRPr="00B41112">
                <w:rPr>
                  <w:b/>
                  <w:bCs/>
                  <w:sz w:val="26"/>
                  <w:szCs w:val="26"/>
                  <w:rPrChange w:id="32077" w:author="Le Minh Nghia" w:date="2019-10-09T10:56:00Z">
                    <w:rPr>
                      <w:b/>
                      <w:bCs/>
                      <w:sz w:val="22"/>
                      <w:szCs w:val="22"/>
                    </w:rPr>
                  </w:rPrChange>
                </w:rPr>
                <w:t>4. LOẠI HÌNH NGHIÊN CỨU</w:t>
              </w:r>
            </w:ins>
          </w:p>
          <w:tbl>
            <w:tblPr>
              <w:tblW w:w="3210" w:type="dxa"/>
              <w:tblLayout w:type="fixed"/>
              <w:tblLook w:val="01E0" w:firstRow="1" w:lastRow="1" w:firstColumn="1" w:lastColumn="1" w:noHBand="0" w:noVBand="0"/>
            </w:tblPr>
            <w:tblGrid>
              <w:gridCol w:w="345"/>
              <w:gridCol w:w="345"/>
              <w:gridCol w:w="345"/>
              <w:gridCol w:w="377"/>
              <w:gridCol w:w="378"/>
              <w:gridCol w:w="378"/>
              <w:gridCol w:w="347"/>
              <w:gridCol w:w="347"/>
              <w:gridCol w:w="348"/>
            </w:tblGrid>
            <w:tr w:rsidR="00B41112" w:rsidRPr="00B41112">
              <w:trPr>
                <w:ins w:id="32078" w:author="Le Minh Nghia" w:date="2019-10-09T10:54:00Z"/>
              </w:trPr>
              <w:tc>
                <w:tcPr>
                  <w:tcW w:w="1035" w:type="dxa"/>
                  <w:gridSpan w:val="3"/>
                  <w:tcMar>
                    <w:top w:w="0" w:type="dxa"/>
                    <w:left w:w="57" w:type="dxa"/>
                    <w:bottom w:w="0" w:type="dxa"/>
                    <w:right w:w="57" w:type="dxa"/>
                  </w:tcMar>
                </w:tcPr>
                <w:p w:rsidR="00B41112" w:rsidRPr="00B41112" w:rsidRDefault="00B41112">
                  <w:pPr>
                    <w:spacing w:before="120" w:line="264" w:lineRule="auto"/>
                    <w:jc w:val="center"/>
                    <w:rPr>
                      <w:ins w:id="32079" w:author="Le Minh Nghia" w:date="2019-10-09T10:54:00Z"/>
                      <w:sz w:val="26"/>
                      <w:szCs w:val="26"/>
                      <w:rPrChange w:id="32080" w:author="Le Minh Nghia" w:date="2019-10-09T10:56:00Z">
                        <w:rPr>
                          <w:ins w:id="32081" w:author="Le Minh Nghia" w:date="2019-10-09T10:54:00Z"/>
                          <w:sz w:val="24"/>
                          <w:szCs w:val="24"/>
                        </w:rPr>
                      </w:rPrChange>
                    </w:rPr>
                  </w:pPr>
                  <w:proofErr w:type="spellStart"/>
                  <w:ins w:id="32082" w:author="Le Minh Nghia" w:date="2019-10-09T10:54:00Z">
                    <w:r w:rsidRPr="00B41112">
                      <w:rPr>
                        <w:sz w:val="26"/>
                        <w:szCs w:val="26"/>
                        <w:rPrChange w:id="32083" w:author="Le Minh Nghia" w:date="2019-10-09T10:56:00Z">
                          <w:rPr/>
                        </w:rPrChange>
                      </w:rPr>
                      <w:t>Cơ</w:t>
                    </w:r>
                    <w:proofErr w:type="spellEnd"/>
                  </w:ins>
                </w:p>
                <w:p w:rsidR="00B41112" w:rsidRPr="00B41112" w:rsidRDefault="00B41112">
                  <w:pPr>
                    <w:spacing w:before="120" w:line="264" w:lineRule="auto"/>
                    <w:jc w:val="center"/>
                    <w:rPr>
                      <w:ins w:id="32084" w:author="Le Minh Nghia" w:date="2019-10-09T10:54:00Z"/>
                      <w:sz w:val="26"/>
                      <w:szCs w:val="26"/>
                      <w:rPrChange w:id="32085" w:author="Le Minh Nghia" w:date="2019-10-09T10:56:00Z">
                        <w:rPr>
                          <w:ins w:id="32086" w:author="Le Minh Nghia" w:date="2019-10-09T10:54:00Z"/>
                        </w:rPr>
                      </w:rPrChange>
                    </w:rPr>
                  </w:pPr>
                  <w:proofErr w:type="spellStart"/>
                  <w:ins w:id="32087" w:author="Le Minh Nghia" w:date="2019-10-09T10:54:00Z">
                    <w:r w:rsidRPr="00B41112">
                      <w:rPr>
                        <w:sz w:val="26"/>
                        <w:szCs w:val="26"/>
                        <w:rPrChange w:id="32088" w:author="Le Minh Nghia" w:date="2019-10-09T10:56:00Z">
                          <w:rPr/>
                        </w:rPrChange>
                      </w:rPr>
                      <w:t>bản</w:t>
                    </w:r>
                    <w:proofErr w:type="spellEnd"/>
                  </w:ins>
                </w:p>
                <w:p w:rsidR="00B41112" w:rsidRPr="00B41112" w:rsidRDefault="00B41112">
                  <w:pPr>
                    <w:spacing w:before="120" w:line="264" w:lineRule="auto"/>
                    <w:jc w:val="center"/>
                    <w:rPr>
                      <w:ins w:id="32089" w:author="Le Minh Nghia" w:date="2019-10-09T10:54:00Z"/>
                      <w:sz w:val="26"/>
                      <w:szCs w:val="26"/>
                      <w:rPrChange w:id="32090" w:author="Le Minh Nghia" w:date="2019-10-09T10:56:00Z">
                        <w:rPr>
                          <w:ins w:id="32091" w:author="Le Minh Nghia" w:date="2019-10-09T10:54:00Z"/>
                        </w:rPr>
                      </w:rPrChange>
                    </w:rPr>
                  </w:pPr>
                </w:p>
              </w:tc>
              <w:tc>
                <w:tcPr>
                  <w:tcW w:w="1131" w:type="dxa"/>
                  <w:gridSpan w:val="3"/>
                  <w:hideMark/>
                </w:tcPr>
                <w:p w:rsidR="00B41112" w:rsidRPr="00B41112" w:rsidRDefault="00B41112">
                  <w:pPr>
                    <w:spacing w:before="120" w:line="264" w:lineRule="auto"/>
                    <w:jc w:val="center"/>
                    <w:rPr>
                      <w:ins w:id="32092" w:author="Le Minh Nghia" w:date="2019-10-09T10:54:00Z"/>
                      <w:sz w:val="26"/>
                      <w:szCs w:val="26"/>
                      <w:rPrChange w:id="32093" w:author="Le Minh Nghia" w:date="2019-10-09T10:56:00Z">
                        <w:rPr>
                          <w:ins w:id="32094" w:author="Le Minh Nghia" w:date="2019-10-09T10:54:00Z"/>
                        </w:rPr>
                      </w:rPrChange>
                    </w:rPr>
                  </w:pPr>
                  <w:proofErr w:type="spellStart"/>
                  <w:ins w:id="32095" w:author="Le Minh Nghia" w:date="2019-10-09T10:54:00Z">
                    <w:r w:rsidRPr="00B41112">
                      <w:rPr>
                        <w:sz w:val="26"/>
                        <w:szCs w:val="26"/>
                        <w:rPrChange w:id="32096" w:author="Le Minh Nghia" w:date="2019-10-09T10:56:00Z">
                          <w:rPr/>
                        </w:rPrChange>
                      </w:rPr>
                      <w:t>Ứng</w:t>
                    </w:r>
                    <w:proofErr w:type="spellEnd"/>
                  </w:ins>
                </w:p>
                <w:p w:rsidR="00B41112" w:rsidRPr="00B41112" w:rsidRDefault="00B41112">
                  <w:pPr>
                    <w:spacing w:before="120" w:line="264" w:lineRule="auto"/>
                    <w:jc w:val="center"/>
                    <w:rPr>
                      <w:ins w:id="32097" w:author="Le Minh Nghia" w:date="2019-10-09T10:54:00Z"/>
                      <w:sz w:val="26"/>
                      <w:szCs w:val="26"/>
                      <w:rPrChange w:id="32098" w:author="Le Minh Nghia" w:date="2019-10-09T10:56:00Z">
                        <w:rPr>
                          <w:ins w:id="32099" w:author="Le Minh Nghia" w:date="2019-10-09T10:54:00Z"/>
                        </w:rPr>
                      </w:rPrChange>
                    </w:rPr>
                  </w:pPr>
                  <w:proofErr w:type="spellStart"/>
                  <w:ins w:id="32100" w:author="Le Minh Nghia" w:date="2019-10-09T10:54:00Z">
                    <w:r w:rsidRPr="00B41112">
                      <w:rPr>
                        <w:sz w:val="26"/>
                        <w:szCs w:val="26"/>
                        <w:rPrChange w:id="32101" w:author="Le Minh Nghia" w:date="2019-10-09T10:56:00Z">
                          <w:rPr/>
                        </w:rPrChange>
                      </w:rPr>
                      <w:t>dụng</w:t>
                    </w:r>
                    <w:proofErr w:type="spellEnd"/>
                  </w:ins>
                </w:p>
              </w:tc>
              <w:tc>
                <w:tcPr>
                  <w:tcW w:w="1039" w:type="dxa"/>
                  <w:gridSpan w:val="3"/>
                  <w:hideMark/>
                </w:tcPr>
                <w:p w:rsidR="00B41112" w:rsidRPr="00B41112" w:rsidRDefault="00B41112">
                  <w:pPr>
                    <w:spacing w:before="120" w:line="264" w:lineRule="auto"/>
                    <w:jc w:val="center"/>
                    <w:rPr>
                      <w:ins w:id="32102" w:author="Le Minh Nghia" w:date="2019-10-09T10:54:00Z"/>
                      <w:spacing w:val="-10"/>
                      <w:sz w:val="26"/>
                      <w:szCs w:val="26"/>
                      <w:rPrChange w:id="32103" w:author="Le Minh Nghia" w:date="2019-10-09T10:56:00Z">
                        <w:rPr>
                          <w:ins w:id="32104" w:author="Le Minh Nghia" w:date="2019-10-09T10:54:00Z"/>
                          <w:spacing w:val="-10"/>
                        </w:rPr>
                      </w:rPrChange>
                    </w:rPr>
                  </w:pPr>
                  <w:proofErr w:type="spellStart"/>
                  <w:ins w:id="32105" w:author="Le Minh Nghia" w:date="2019-10-09T10:54:00Z">
                    <w:r w:rsidRPr="00B41112">
                      <w:rPr>
                        <w:spacing w:val="-10"/>
                        <w:sz w:val="26"/>
                        <w:szCs w:val="26"/>
                        <w:rPrChange w:id="32106" w:author="Le Minh Nghia" w:date="2019-10-09T10:56:00Z">
                          <w:rPr>
                            <w:spacing w:val="-10"/>
                          </w:rPr>
                        </w:rPrChange>
                      </w:rPr>
                      <w:t>Triển</w:t>
                    </w:r>
                    <w:proofErr w:type="spellEnd"/>
                  </w:ins>
                </w:p>
                <w:p w:rsidR="00B41112" w:rsidRPr="00B41112" w:rsidRDefault="00B41112">
                  <w:pPr>
                    <w:spacing w:before="120" w:line="264" w:lineRule="auto"/>
                    <w:jc w:val="center"/>
                    <w:rPr>
                      <w:ins w:id="32107" w:author="Le Minh Nghia" w:date="2019-10-09T10:54:00Z"/>
                      <w:spacing w:val="-10"/>
                      <w:sz w:val="26"/>
                      <w:szCs w:val="26"/>
                      <w:rPrChange w:id="32108" w:author="Le Minh Nghia" w:date="2019-10-09T10:56:00Z">
                        <w:rPr>
                          <w:ins w:id="32109" w:author="Le Minh Nghia" w:date="2019-10-09T10:54:00Z"/>
                          <w:spacing w:val="-10"/>
                        </w:rPr>
                      </w:rPrChange>
                    </w:rPr>
                  </w:pPr>
                  <w:proofErr w:type="spellStart"/>
                  <w:ins w:id="32110" w:author="Le Minh Nghia" w:date="2019-10-09T10:54:00Z">
                    <w:r w:rsidRPr="00B41112">
                      <w:rPr>
                        <w:spacing w:val="-10"/>
                        <w:sz w:val="26"/>
                        <w:szCs w:val="26"/>
                        <w:rPrChange w:id="32111" w:author="Le Minh Nghia" w:date="2019-10-09T10:56:00Z">
                          <w:rPr>
                            <w:spacing w:val="-10"/>
                          </w:rPr>
                        </w:rPrChange>
                      </w:rPr>
                      <w:t>khai</w:t>
                    </w:r>
                    <w:proofErr w:type="spellEnd"/>
                  </w:ins>
                </w:p>
              </w:tc>
            </w:tr>
            <w:tr w:rsidR="00B41112" w:rsidRPr="00B41112">
              <w:trPr>
                <w:trHeight w:val="363"/>
                <w:ins w:id="32112" w:author="Le Minh Nghia" w:date="2019-10-09T10:54:00Z"/>
              </w:trPr>
              <w:tc>
                <w:tcPr>
                  <w:tcW w:w="345" w:type="dxa"/>
                  <w:tcBorders>
                    <w:top w:val="nil"/>
                    <w:left w:val="nil"/>
                    <w:bottom w:val="nil"/>
                    <w:right w:val="single" w:sz="4" w:space="0" w:color="auto"/>
                  </w:tcBorders>
                  <w:tcMar>
                    <w:top w:w="0" w:type="dxa"/>
                    <w:left w:w="57" w:type="dxa"/>
                    <w:bottom w:w="0" w:type="dxa"/>
                    <w:right w:w="57" w:type="dxa"/>
                  </w:tcMar>
                </w:tcPr>
                <w:p w:rsidR="00B41112" w:rsidRPr="00B41112" w:rsidRDefault="00B41112">
                  <w:pPr>
                    <w:spacing w:before="120" w:line="264" w:lineRule="auto"/>
                    <w:jc w:val="both"/>
                    <w:rPr>
                      <w:ins w:id="32113" w:author="Le Minh Nghia" w:date="2019-10-09T10:54:00Z"/>
                      <w:sz w:val="26"/>
                      <w:szCs w:val="26"/>
                      <w:rPrChange w:id="32114" w:author="Le Minh Nghia" w:date="2019-10-09T10:56:00Z">
                        <w:rPr>
                          <w:ins w:id="32115" w:author="Le Minh Nghia" w:date="2019-10-09T10:54:00Z"/>
                        </w:rPr>
                      </w:rPrChange>
                    </w:rPr>
                  </w:pPr>
                </w:p>
              </w:tc>
              <w:tc>
                <w:tcPr>
                  <w:tcW w:w="345" w:type="dxa"/>
                  <w:tcBorders>
                    <w:top w:val="single" w:sz="4" w:space="0" w:color="auto"/>
                    <w:left w:val="single" w:sz="4" w:space="0" w:color="auto"/>
                    <w:bottom w:val="single" w:sz="4" w:space="0" w:color="auto"/>
                    <w:right w:val="single" w:sz="4" w:space="0" w:color="auto"/>
                  </w:tcBorders>
                </w:tcPr>
                <w:p w:rsidR="00B41112" w:rsidRPr="00B41112" w:rsidRDefault="00B41112">
                  <w:pPr>
                    <w:spacing w:before="120" w:line="264" w:lineRule="auto"/>
                    <w:jc w:val="both"/>
                    <w:rPr>
                      <w:ins w:id="32116" w:author="Le Minh Nghia" w:date="2019-10-09T10:54:00Z"/>
                      <w:sz w:val="26"/>
                      <w:szCs w:val="26"/>
                      <w:rPrChange w:id="32117" w:author="Le Minh Nghia" w:date="2019-10-09T10:56:00Z">
                        <w:rPr>
                          <w:ins w:id="32118" w:author="Le Minh Nghia" w:date="2019-10-09T10:54:00Z"/>
                        </w:rPr>
                      </w:rPrChange>
                    </w:rPr>
                  </w:pPr>
                </w:p>
              </w:tc>
              <w:tc>
                <w:tcPr>
                  <w:tcW w:w="345" w:type="dxa"/>
                  <w:tcBorders>
                    <w:top w:val="nil"/>
                    <w:left w:val="single" w:sz="4" w:space="0" w:color="auto"/>
                    <w:bottom w:val="nil"/>
                    <w:right w:val="nil"/>
                  </w:tcBorders>
                </w:tcPr>
                <w:p w:rsidR="00B41112" w:rsidRPr="00B41112" w:rsidRDefault="00B41112">
                  <w:pPr>
                    <w:spacing w:before="120" w:line="264" w:lineRule="auto"/>
                    <w:jc w:val="both"/>
                    <w:rPr>
                      <w:ins w:id="32119" w:author="Le Minh Nghia" w:date="2019-10-09T10:54:00Z"/>
                      <w:sz w:val="26"/>
                      <w:szCs w:val="26"/>
                      <w:rPrChange w:id="32120" w:author="Le Minh Nghia" w:date="2019-10-09T10:56:00Z">
                        <w:rPr>
                          <w:ins w:id="32121" w:author="Le Minh Nghia" w:date="2019-10-09T10:54:00Z"/>
                        </w:rPr>
                      </w:rPrChange>
                    </w:rPr>
                  </w:pPr>
                </w:p>
              </w:tc>
              <w:tc>
                <w:tcPr>
                  <w:tcW w:w="377" w:type="dxa"/>
                  <w:tcBorders>
                    <w:top w:val="nil"/>
                    <w:left w:val="nil"/>
                    <w:bottom w:val="nil"/>
                    <w:right w:val="single" w:sz="4" w:space="0" w:color="auto"/>
                  </w:tcBorders>
                  <w:tcMar>
                    <w:top w:w="0" w:type="dxa"/>
                    <w:left w:w="57" w:type="dxa"/>
                    <w:bottom w:w="0" w:type="dxa"/>
                    <w:right w:w="57" w:type="dxa"/>
                  </w:tcMar>
                </w:tcPr>
                <w:p w:rsidR="00B41112" w:rsidRPr="00B41112" w:rsidRDefault="00B41112">
                  <w:pPr>
                    <w:spacing w:before="120" w:line="264" w:lineRule="auto"/>
                    <w:jc w:val="both"/>
                    <w:rPr>
                      <w:ins w:id="32122" w:author="Le Minh Nghia" w:date="2019-10-09T10:54:00Z"/>
                      <w:sz w:val="26"/>
                      <w:szCs w:val="26"/>
                      <w:rPrChange w:id="32123" w:author="Le Minh Nghia" w:date="2019-10-09T10:56:00Z">
                        <w:rPr>
                          <w:ins w:id="32124" w:author="Le Minh Nghia" w:date="2019-10-09T10:54:00Z"/>
                        </w:rPr>
                      </w:rPrChange>
                    </w:rPr>
                  </w:pPr>
                </w:p>
              </w:tc>
              <w:tc>
                <w:tcPr>
                  <w:tcW w:w="377" w:type="dxa"/>
                  <w:tcBorders>
                    <w:top w:val="single" w:sz="4" w:space="0" w:color="auto"/>
                    <w:left w:val="single" w:sz="4" w:space="0" w:color="auto"/>
                    <w:bottom w:val="single" w:sz="4" w:space="0" w:color="auto"/>
                    <w:right w:val="single" w:sz="4" w:space="0" w:color="auto"/>
                  </w:tcBorders>
                  <w:hideMark/>
                </w:tcPr>
                <w:p w:rsidR="00B41112" w:rsidRPr="00B41112" w:rsidRDefault="00B41112">
                  <w:pPr>
                    <w:spacing w:before="120" w:line="264" w:lineRule="auto"/>
                    <w:jc w:val="both"/>
                    <w:rPr>
                      <w:ins w:id="32125" w:author="Le Minh Nghia" w:date="2019-10-09T10:54:00Z"/>
                      <w:sz w:val="26"/>
                      <w:szCs w:val="26"/>
                      <w:rPrChange w:id="32126" w:author="Le Minh Nghia" w:date="2019-10-09T10:56:00Z">
                        <w:rPr>
                          <w:ins w:id="32127" w:author="Le Minh Nghia" w:date="2019-10-09T10:54:00Z"/>
                        </w:rPr>
                      </w:rPrChange>
                    </w:rPr>
                  </w:pPr>
                  <w:ins w:id="32128" w:author="Le Minh Nghia" w:date="2019-10-09T10:54:00Z">
                    <w:r w:rsidRPr="00B41112">
                      <w:rPr>
                        <w:bCs/>
                        <w:sz w:val="26"/>
                        <w:szCs w:val="26"/>
                        <w:rPrChange w:id="32129" w:author="Le Minh Nghia" w:date="2019-10-09T10:56:00Z">
                          <w:rPr>
                            <w:bCs/>
                          </w:rPr>
                        </w:rPrChange>
                      </w:rPr>
                      <w:sym w:font="Wingdings" w:char="F0FC"/>
                    </w:r>
                  </w:ins>
                </w:p>
              </w:tc>
              <w:tc>
                <w:tcPr>
                  <w:tcW w:w="377" w:type="dxa"/>
                  <w:tcBorders>
                    <w:top w:val="nil"/>
                    <w:left w:val="single" w:sz="4" w:space="0" w:color="auto"/>
                    <w:bottom w:val="nil"/>
                    <w:right w:val="nil"/>
                  </w:tcBorders>
                </w:tcPr>
                <w:p w:rsidR="00B41112" w:rsidRPr="00B41112" w:rsidRDefault="00B41112">
                  <w:pPr>
                    <w:spacing w:before="120" w:line="264" w:lineRule="auto"/>
                    <w:jc w:val="both"/>
                    <w:rPr>
                      <w:ins w:id="32130" w:author="Le Minh Nghia" w:date="2019-10-09T10:54:00Z"/>
                      <w:sz w:val="26"/>
                      <w:szCs w:val="26"/>
                      <w:rPrChange w:id="32131" w:author="Le Minh Nghia" w:date="2019-10-09T10:56:00Z">
                        <w:rPr>
                          <w:ins w:id="32132" w:author="Le Minh Nghia" w:date="2019-10-09T10:54:00Z"/>
                        </w:rPr>
                      </w:rPrChange>
                    </w:rPr>
                  </w:pPr>
                </w:p>
              </w:tc>
              <w:tc>
                <w:tcPr>
                  <w:tcW w:w="346" w:type="dxa"/>
                  <w:tcBorders>
                    <w:top w:val="nil"/>
                    <w:left w:val="nil"/>
                    <w:bottom w:val="nil"/>
                    <w:right w:val="single" w:sz="4" w:space="0" w:color="auto"/>
                  </w:tcBorders>
                  <w:tcMar>
                    <w:top w:w="0" w:type="dxa"/>
                    <w:left w:w="57" w:type="dxa"/>
                    <w:bottom w:w="0" w:type="dxa"/>
                    <w:right w:w="57" w:type="dxa"/>
                  </w:tcMar>
                </w:tcPr>
                <w:p w:rsidR="00B41112" w:rsidRPr="00B41112" w:rsidRDefault="00B41112">
                  <w:pPr>
                    <w:spacing w:before="120" w:line="264" w:lineRule="auto"/>
                    <w:jc w:val="both"/>
                    <w:rPr>
                      <w:ins w:id="32133" w:author="Le Minh Nghia" w:date="2019-10-09T10:54:00Z"/>
                      <w:sz w:val="26"/>
                      <w:szCs w:val="26"/>
                      <w:rPrChange w:id="32134" w:author="Le Minh Nghia" w:date="2019-10-09T10:56:00Z">
                        <w:rPr>
                          <w:ins w:id="32135" w:author="Le Minh Nghia" w:date="2019-10-09T10:54:00Z"/>
                        </w:rPr>
                      </w:rPrChange>
                    </w:rPr>
                  </w:pPr>
                </w:p>
              </w:tc>
              <w:tc>
                <w:tcPr>
                  <w:tcW w:w="346" w:type="dxa"/>
                  <w:tcBorders>
                    <w:top w:val="single" w:sz="4" w:space="0" w:color="auto"/>
                    <w:left w:val="single" w:sz="4" w:space="0" w:color="auto"/>
                    <w:bottom w:val="single" w:sz="4" w:space="0" w:color="auto"/>
                    <w:right w:val="single" w:sz="4" w:space="0" w:color="auto"/>
                  </w:tcBorders>
                  <w:hideMark/>
                </w:tcPr>
                <w:p w:rsidR="00B41112" w:rsidRPr="00B41112" w:rsidRDefault="00B41112">
                  <w:pPr>
                    <w:spacing w:before="120" w:line="264" w:lineRule="auto"/>
                    <w:jc w:val="both"/>
                    <w:rPr>
                      <w:ins w:id="32136" w:author="Le Minh Nghia" w:date="2019-10-09T10:54:00Z"/>
                      <w:sz w:val="26"/>
                      <w:szCs w:val="26"/>
                      <w:rPrChange w:id="32137" w:author="Le Minh Nghia" w:date="2019-10-09T10:56:00Z">
                        <w:rPr>
                          <w:ins w:id="32138" w:author="Le Minh Nghia" w:date="2019-10-09T10:54:00Z"/>
                        </w:rPr>
                      </w:rPrChange>
                    </w:rPr>
                  </w:pPr>
                  <w:ins w:id="32139" w:author="Le Minh Nghia" w:date="2019-10-09T10:54:00Z">
                    <w:r w:rsidRPr="00B41112">
                      <w:rPr>
                        <w:bCs/>
                        <w:sz w:val="26"/>
                        <w:szCs w:val="26"/>
                        <w:rPrChange w:id="32140" w:author="Le Minh Nghia" w:date="2019-10-09T10:56:00Z">
                          <w:rPr>
                            <w:bCs/>
                          </w:rPr>
                        </w:rPrChange>
                      </w:rPr>
                      <w:sym w:font="Wingdings" w:char="F0FC"/>
                    </w:r>
                  </w:ins>
                </w:p>
              </w:tc>
              <w:tc>
                <w:tcPr>
                  <w:tcW w:w="347" w:type="dxa"/>
                  <w:tcBorders>
                    <w:top w:val="nil"/>
                    <w:left w:val="single" w:sz="4" w:space="0" w:color="auto"/>
                    <w:bottom w:val="nil"/>
                    <w:right w:val="nil"/>
                  </w:tcBorders>
                </w:tcPr>
                <w:p w:rsidR="00B41112" w:rsidRPr="00B41112" w:rsidRDefault="00B41112">
                  <w:pPr>
                    <w:spacing w:before="120" w:line="264" w:lineRule="auto"/>
                    <w:jc w:val="both"/>
                    <w:rPr>
                      <w:ins w:id="32141" w:author="Le Minh Nghia" w:date="2019-10-09T10:54:00Z"/>
                      <w:sz w:val="26"/>
                      <w:szCs w:val="26"/>
                      <w:rPrChange w:id="32142" w:author="Le Minh Nghia" w:date="2019-10-09T10:56:00Z">
                        <w:rPr>
                          <w:ins w:id="32143" w:author="Le Minh Nghia" w:date="2019-10-09T10:54:00Z"/>
                        </w:rPr>
                      </w:rPrChange>
                    </w:rPr>
                  </w:pPr>
                </w:p>
              </w:tc>
            </w:tr>
          </w:tbl>
          <w:p w:rsidR="00B41112" w:rsidRPr="00B41112" w:rsidRDefault="00B41112">
            <w:pPr>
              <w:spacing w:before="120" w:line="264" w:lineRule="auto"/>
              <w:jc w:val="both"/>
              <w:rPr>
                <w:ins w:id="32144" w:author="Le Minh Nghia" w:date="2019-10-09T10:54:00Z"/>
                <w:sz w:val="26"/>
                <w:szCs w:val="26"/>
                <w:rPrChange w:id="32145" w:author="Le Minh Nghia" w:date="2019-10-09T10:56:00Z">
                  <w:rPr>
                    <w:ins w:id="32146" w:author="Le Minh Nghia" w:date="2019-10-09T10:54:00Z"/>
                    <w:sz w:val="24"/>
                    <w:szCs w:val="24"/>
                  </w:rPr>
                </w:rPrChange>
              </w:rPr>
            </w:pPr>
          </w:p>
        </w:tc>
      </w:tr>
      <w:tr w:rsidR="00B41112" w:rsidRPr="00B41112" w:rsidTr="00B41112">
        <w:trPr>
          <w:ins w:id="32147"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2148" w:author="Le Minh Nghia" w:date="2019-10-09T10:54:00Z"/>
                <w:b/>
                <w:bCs/>
                <w:sz w:val="26"/>
                <w:szCs w:val="26"/>
                <w:rPrChange w:id="32149" w:author="Le Minh Nghia" w:date="2019-10-09T10:56:00Z">
                  <w:rPr>
                    <w:ins w:id="32150" w:author="Le Minh Nghia" w:date="2019-10-09T10:54:00Z"/>
                    <w:b/>
                    <w:bCs/>
                  </w:rPr>
                </w:rPrChange>
              </w:rPr>
            </w:pPr>
            <w:ins w:id="32151" w:author="Le Minh Nghia" w:date="2019-10-09T10:54:00Z">
              <w:r w:rsidRPr="00B41112">
                <w:rPr>
                  <w:b/>
                  <w:bCs/>
                  <w:sz w:val="26"/>
                  <w:szCs w:val="26"/>
                  <w:rPrChange w:id="32152" w:author="Le Minh Nghia" w:date="2019-10-09T10:56:00Z">
                    <w:rPr>
                      <w:b/>
                      <w:bCs/>
                    </w:rPr>
                  </w:rPrChange>
                </w:rPr>
                <w:t>5. THỜI GIAN THỰC HIỆN: 06</w:t>
              </w:r>
              <w:r w:rsidRPr="00B41112">
                <w:rPr>
                  <w:b/>
                  <w:sz w:val="26"/>
                  <w:szCs w:val="26"/>
                  <w:rPrChange w:id="32153" w:author="Le Minh Nghia" w:date="2019-10-09T10:56:00Z">
                    <w:rPr>
                      <w:b/>
                    </w:rPr>
                  </w:rPrChange>
                </w:rPr>
                <w:t xml:space="preserve"> </w:t>
              </w:r>
              <w:proofErr w:type="spellStart"/>
              <w:r w:rsidRPr="00B41112">
                <w:rPr>
                  <w:b/>
                  <w:bCs/>
                  <w:sz w:val="26"/>
                  <w:szCs w:val="26"/>
                  <w:rPrChange w:id="32154" w:author="Le Minh Nghia" w:date="2019-10-09T10:56:00Z">
                    <w:rPr>
                      <w:b/>
                      <w:bCs/>
                    </w:rPr>
                  </w:rPrChange>
                </w:rPr>
                <w:t>tháng</w:t>
              </w:r>
              <w:proofErr w:type="spellEnd"/>
            </w:ins>
          </w:p>
          <w:p w:rsidR="00B41112" w:rsidRPr="00B41112" w:rsidRDefault="00B41112">
            <w:pPr>
              <w:spacing w:before="120" w:line="264" w:lineRule="auto"/>
              <w:jc w:val="both"/>
              <w:rPr>
                <w:ins w:id="32155" w:author="Le Minh Nghia" w:date="2019-10-09T10:54:00Z"/>
                <w:b/>
                <w:bCs/>
                <w:sz w:val="26"/>
                <w:szCs w:val="26"/>
                <w:rPrChange w:id="32156" w:author="Le Minh Nghia" w:date="2019-10-09T10:56:00Z">
                  <w:rPr>
                    <w:ins w:id="32157" w:author="Le Minh Nghia" w:date="2019-10-09T10:54:00Z"/>
                    <w:b/>
                    <w:bCs/>
                  </w:rPr>
                </w:rPrChange>
              </w:rPr>
            </w:pPr>
            <w:ins w:id="32158" w:author="Le Minh Nghia" w:date="2019-10-09T10:54:00Z">
              <w:r w:rsidRPr="00B41112">
                <w:rPr>
                  <w:sz w:val="26"/>
                  <w:szCs w:val="26"/>
                  <w:rPrChange w:id="32159" w:author="Le Minh Nghia" w:date="2019-10-09T10:56:00Z">
                    <w:rPr/>
                  </w:rPrChange>
                </w:rPr>
                <w:t xml:space="preserve">                             </w:t>
              </w:r>
              <w:proofErr w:type="spellStart"/>
              <w:r w:rsidRPr="00B41112">
                <w:rPr>
                  <w:sz w:val="26"/>
                  <w:szCs w:val="26"/>
                  <w:rPrChange w:id="32160" w:author="Le Minh Nghia" w:date="2019-10-09T10:56:00Z">
                    <w:rPr/>
                  </w:rPrChange>
                </w:rPr>
                <w:t>Từ</w:t>
              </w:r>
              <w:proofErr w:type="spellEnd"/>
              <w:r w:rsidRPr="00B41112">
                <w:rPr>
                  <w:sz w:val="26"/>
                  <w:szCs w:val="26"/>
                  <w:rPrChange w:id="32161" w:author="Le Minh Nghia" w:date="2019-10-09T10:56:00Z">
                    <w:rPr/>
                  </w:rPrChange>
                </w:rPr>
                <w:t xml:space="preserve"> </w:t>
              </w:r>
              <w:proofErr w:type="spellStart"/>
              <w:r w:rsidRPr="00B41112">
                <w:rPr>
                  <w:sz w:val="26"/>
                  <w:szCs w:val="26"/>
                  <w:rPrChange w:id="32162" w:author="Le Minh Nghia" w:date="2019-10-09T10:56:00Z">
                    <w:rPr/>
                  </w:rPrChange>
                </w:rPr>
                <w:t>tháng</w:t>
              </w:r>
              <w:proofErr w:type="spellEnd"/>
              <w:r w:rsidRPr="00B41112">
                <w:rPr>
                  <w:sz w:val="26"/>
                  <w:szCs w:val="26"/>
                  <w:rPrChange w:id="32163" w:author="Le Minh Nghia" w:date="2019-10-09T10:56:00Z">
                    <w:rPr/>
                  </w:rPrChange>
                </w:rPr>
                <w:t xml:space="preserve"> 05 </w:t>
              </w:r>
              <w:proofErr w:type="spellStart"/>
              <w:r w:rsidRPr="00B41112">
                <w:rPr>
                  <w:sz w:val="26"/>
                  <w:szCs w:val="26"/>
                  <w:rPrChange w:id="32164" w:author="Le Minh Nghia" w:date="2019-10-09T10:56:00Z">
                    <w:rPr/>
                  </w:rPrChange>
                </w:rPr>
                <w:t>năm</w:t>
              </w:r>
              <w:proofErr w:type="spellEnd"/>
              <w:r w:rsidRPr="00B41112">
                <w:rPr>
                  <w:sz w:val="26"/>
                  <w:szCs w:val="26"/>
                  <w:rPrChange w:id="32165" w:author="Le Minh Nghia" w:date="2019-10-09T10:56:00Z">
                    <w:rPr/>
                  </w:rPrChange>
                </w:rPr>
                <w:t xml:space="preserve"> </w:t>
              </w:r>
              <w:proofErr w:type="gramStart"/>
              <w:r w:rsidRPr="00B41112">
                <w:rPr>
                  <w:sz w:val="26"/>
                  <w:szCs w:val="26"/>
                  <w:rPrChange w:id="32166" w:author="Le Minh Nghia" w:date="2019-10-09T10:56:00Z">
                    <w:rPr/>
                  </w:rPrChange>
                </w:rPr>
                <w:t xml:space="preserve">2019  </w:t>
              </w:r>
              <w:proofErr w:type="spellStart"/>
              <w:r w:rsidRPr="00B41112">
                <w:rPr>
                  <w:sz w:val="26"/>
                  <w:szCs w:val="26"/>
                  <w:rPrChange w:id="32167" w:author="Le Minh Nghia" w:date="2019-10-09T10:56:00Z">
                    <w:rPr/>
                  </w:rPrChange>
                </w:rPr>
                <w:t>đến</w:t>
              </w:r>
              <w:proofErr w:type="spellEnd"/>
              <w:proofErr w:type="gramEnd"/>
              <w:r w:rsidRPr="00B41112">
                <w:rPr>
                  <w:sz w:val="26"/>
                  <w:szCs w:val="26"/>
                  <w:rPrChange w:id="32168" w:author="Le Minh Nghia" w:date="2019-10-09T10:56:00Z">
                    <w:rPr/>
                  </w:rPrChange>
                </w:rPr>
                <w:t xml:space="preserve"> </w:t>
              </w:r>
              <w:proofErr w:type="spellStart"/>
              <w:r w:rsidRPr="00B41112">
                <w:rPr>
                  <w:sz w:val="26"/>
                  <w:szCs w:val="26"/>
                  <w:rPrChange w:id="32169" w:author="Le Minh Nghia" w:date="2019-10-09T10:56:00Z">
                    <w:rPr/>
                  </w:rPrChange>
                </w:rPr>
                <w:t>tháng</w:t>
              </w:r>
              <w:proofErr w:type="spellEnd"/>
              <w:r w:rsidRPr="00B41112">
                <w:rPr>
                  <w:sz w:val="26"/>
                  <w:szCs w:val="26"/>
                  <w:rPrChange w:id="32170" w:author="Le Minh Nghia" w:date="2019-10-09T10:56:00Z">
                    <w:rPr/>
                  </w:rPrChange>
                </w:rPr>
                <w:t xml:space="preserve"> 10 </w:t>
              </w:r>
              <w:proofErr w:type="spellStart"/>
              <w:r w:rsidRPr="00B41112">
                <w:rPr>
                  <w:sz w:val="26"/>
                  <w:szCs w:val="26"/>
                  <w:rPrChange w:id="32171" w:author="Le Minh Nghia" w:date="2019-10-09T10:56:00Z">
                    <w:rPr/>
                  </w:rPrChange>
                </w:rPr>
                <w:t>năm</w:t>
              </w:r>
              <w:proofErr w:type="spellEnd"/>
              <w:r w:rsidRPr="00B41112">
                <w:rPr>
                  <w:sz w:val="26"/>
                  <w:szCs w:val="26"/>
                  <w:rPrChange w:id="32172" w:author="Le Minh Nghia" w:date="2019-10-09T10:56:00Z">
                    <w:rPr/>
                  </w:rPrChange>
                </w:rPr>
                <w:t xml:space="preserve"> 2019</w:t>
              </w:r>
            </w:ins>
          </w:p>
        </w:tc>
      </w:tr>
      <w:tr w:rsidR="00B41112" w:rsidRPr="00B41112" w:rsidTr="00B41112">
        <w:trPr>
          <w:ins w:id="32173"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120" w:line="264" w:lineRule="auto"/>
              <w:jc w:val="both"/>
              <w:outlineLvl w:val="0"/>
              <w:rPr>
                <w:ins w:id="32174" w:author="Le Minh Nghia" w:date="2019-10-09T10:54:00Z"/>
                <w:sz w:val="26"/>
                <w:szCs w:val="26"/>
                <w:rPrChange w:id="32175" w:author="Le Minh Nghia" w:date="2019-10-09T10:56:00Z">
                  <w:rPr>
                    <w:ins w:id="32176" w:author="Le Minh Nghia" w:date="2019-10-09T10:54:00Z"/>
                  </w:rPr>
                </w:rPrChange>
              </w:rPr>
            </w:pPr>
            <w:ins w:id="32177" w:author="Le Minh Nghia" w:date="2019-10-09T10:54:00Z">
              <w:r w:rsidRPr="00B41112">
                <w:rPr>
                  <w:b/>
                  <w:bCs/>
                  <w:sz w:val="26"/>
                  <w:szCs w:val="26"/>
                  <w:rPrChange w:id="32178" w:author="Le Minh Nghia" w:date="2019-10-09T10:56:00Z">
                    <w:rPr>
                      <w:b/>
                      <w:bCs/>
                    </w:rPr>
                  </w:rPrChange>
                </w:rPr>
                <w:lastRenderedPageBreak/>
                <w:t>6. ĐƠN VỊ CỦA CHỦ NHIỆM ĐỀ TÀI</w:t>
              </w:r>
            </w:ins>
          </w:p>
          <w:p w:rsidR="00B41112" w:rsidRPr="00B41112" w:rsidRDefault="00B41112">
            <w:pPr>
              <w:spacing w:before="120" w:line="264" w:lineRule="auto"/>
              <w:ind w:left="720"/>
              <w:jc w:val="both"/>
              <w:rPr>
                <w:ins w:id="32179" w:author="Le Minh Nghia" w:date="2019-10-09T10:54:00Z"/>
                <w:sz w:val="26"/>
                <w:szCs w:val="26"/>
                <w:rPrChange w:id="32180" w:author="Le Minh Nghia" w:date="2019-10-09T10:56:00Z">
                  <w:rPr>
                    <w:ins w:id="32181" w:author="Le Minh Nghia" w:date="2019-10-09T10:54:00Z"/>
                  </w:rPr>
                </w:rPrChange>
              </w:rPr>
            </w:pPr>
            <w:proofErr w:type="spellStart"/>
            <w:ins w:id="32182" w:author="Le Minh Nghia" w:date="2019-10-09T10:54:00Z">
              <w:r w:rsidRPr="00B41112">
                <w:rPr>
                  <w:sz w:val="26"/>
                  <w:szCs w:val="26"/>
                  <w:rPrChange w:id="32183" w:author="Le Minh Nghia" w:date="2019-10-09T10:56:00Z">
                    <w:rPr/>
                  </w:rPrChange>
                </w:rPr>
                <w:t>Tên</w:t>
              </w:r>
              <w:proofErr w:type="spellEnd"/>
              <w:r w:rsidRPr="00B41112">
                <w:rPr>
                  <w:sz w:val="26"/>
                  <w:szCs w:val="26"/>
                  <w:rPrChange w:id="32184" w:author="Le Minh Nghia" w:date="2019-10-09T10:56:00Z">
                    <w:rPr/>
                  </w:rPrChange>
                </w:rPr>
                <w:t xml:space="preserve"> </w:t>
              </w:r>
              <w:proofErr w:type="spellStart"/>
              <w:r w:rsidRPr="00B41112">
                <w:rPr>
                  <w:sz w:val="26"/>
                  <w:szCs w:val="26"/>
                  <w:rPrChange w:id="32185" w:author="Le Minh Nghia" w:date="2019-10-09T10:56:00Z">
                    <w:rPr/>
                  </w:rPrChange>
                </w:rPr>
                <w:t>đơn</w:t>
              </w:r>
              <w:proofErr w:type="spellEnd"/>
              <w:r w:rsidRPr="00B41112">
                <w:rPr>
                  <w:sz w:val="26"/>
                  <w:szCs w:val="26"/>
                  <w:rPrChange w:id="32186" w:author="Le Minh Nghia" w:date="2019-10-09T10:56:00Z">
                    <w:rPr/>
                  </w:rPrChange>
                </w:rPr>
                <w:t xml:space="preserve"> </w:t>
              </w:r>
              <w:proofErr w:type="spellStart"/>
              <w:r w:rsidRPr="00B41112">
                <w:rPr>
                  <w:sz w:val="26"/>
                  <w:szCs w:val="26"/>
                  <w:rPrChange w:id="32187" w:author="Le Minh Nghia" w:date="2019-10-09T10:56:00Z">
                    <w:rPr/>
                  </w:rPrChange>
                </w:rPr>
                <w:t>vị</w:t>
              </w:r>
              <w:proofErr w:type="spellEnd"/>
              <w:r w:rsidRPr="00B41112">
                <w:rPr>
                  <w:sz w:val="26"/>
                  <w:szCs w:val="26"/>
                  <w:rPrChange w:id="32188" w:author="Le Minh Nghia" w:date="2019-10-09T10:56:00Z">
                    <w:rPr/>
                  </w:rPrChange>
                </w:rPr>
                <w:t xml:space="preserve">: Khoa </w:t>
              </w:r>
              <w:proofErr w:type="spellStart"/>
              <w:r w:rsidRPr="00B41112">
                <w:rPr>
                  <w:sz w:val="26"/>
                  <w:szCs w:val="26"/>
                  <w:rPrChange w:id="32189" w:author="Le Minh Nghia" w:date="2019-10-09T10:56:00Z">
                    <w:rPr/>
                  </w:rPrChange>
                </w:rPr>
                <w:t>Công</w:t>
              </w:r>
              <w:proofErr w:type="spellEnd"/>
              <w:r w:rsidRPr="00B41112">
                <w:rPr>
                  <w:sz w:val="26"/>
                  <w:szCs w:val="26"/>
                  <w:rPrChange w:id="32190" w:author="Le Minh Nghia" w:date="2019-10-09T10:56:00Z">
                    <w:rPr/>
                  </w:rPrChange>
                </w:rPr>
                <w:t xml:space="preserve"> </w:t>
              </w:r>
              <w:proofErr w:type="spellStart"/>
              <w:r w:rsidRPr="00B41112">
                <w:rPr>
                  <w:sz w:val="26"/>
                  <w:szCs w:val="26"/>
                  <w:rPrChange w:id="32191" w:author="Le Minh Nghia" w:date="2019-10-09T10:56:00Z">
                    <w:rPr/>
                  </w:rPrChange>
                </w:rPr>
                <w:t>nghệ</w:t>
              </w:r>
              <w:proofErr w:type="spellEnd"/>
              <w:r w:rsidRPr="00B41112">
                <w:rPr>
                  <w:sz w:val="26"/>
                  <w:szCs w:val="26"/>
                  <w:rPrChange w:id="32192" w:author="Le Minh Nghia" w:date="2019-10-09T10:56:00Z">
                    <w:rPr/>
                  </w:rPrChange>
                </w:rPr>
                <w:t xml:space="preserve"> </w:t>
              </w:r>
              <w:proofErr w:type="spellStart"/>
              <w:r w:rsidRPr="00B41112">
                <w:rPr>
                  <w:sz w:val="26"/>
                  <w:szCs w:val="26"/>
                  <w:rPrChange w:id="32193" w:author="Le Minh Nghia" w:date="2019-10-09T10:56:00Z">
                    <w:rPr/>
                  </w:rPrChange>
                </w:rPr>
                <w:t>thông</w:t>
              </w:r>
              <w:proofErr w:type="spellEnd"/>
              <w:r w:rsidRPr="00B41112">
                <w:rPr>
                  <w:sz w:val="26"/>
                  <w:szCs w:val="26"/>
                  <w:rPrChange w:id="32194" w:author="Le Minh Nghia" w:date="2019-10-09T10:56:00Z">
                    <w:rPr/>
                  </w:rPrChange>
                </w:rPr>
                <w:t xml:space="preserve"> tin </w:t>
              </w:r>
              <w:proofErr w:type="spellStart"/>
              <w:r w:rsidRPr="00B41112">
                <w:rPr>
                  <w:sz w:val="26"/>
                  <w:szCs w:val="26"/>
                  <w:rPrChange w:id="32195" w:author="Le Minh Nghia" w:date="2019-10-09T10:56:00Z">
                    <w:rPr/>
                  </w:rPrChange>
                </w:rPr>
                <w:t>và</w:t>
              </w:r>
              <w:proofErr w:type="spellEnd"/>
              <w:r w:rsidRPr="00B41112">
                <w:rPr>
                  <w:sz w:val="26"/>
                  <w:szCs w:val="26"/>
                  <w:rPrChange w:id="32196" w:author="Le Minh Nghia" w:date="2019-10-09T10:56:00Z">
                    <w:rPr/>
                  </w:rPrChange>
                </w:rPr>
                <w:t xml:space="preserve"> </w:t>
              </w:r>
              <w:proofErr w:type="spellStart"/>
              <w:r w:rsidRPr="00B41112">
                <w:rPr>
                  <w:sz w:val="26"/>
                  <w:szCs w:val="26"/>
                  <w:rPrChange w:id="32197" w:author="Le Minh Nghia" w:date="2019-10-09T10:56:00Z">
                    <w:rPr/>
                  </w:rPrChange>
                </w:rPr>
                <w:t>truyền</w:t>
              </w:r>
              <w:proofErr w:type="spellEnd"/>
              <w:r w:rsidRPr="00B41112">
                <w:rPr>
                  <w:sz w:val="26"/>
                  <w:szCs w:val="26"/>
                  <w:rPrChange w:id="32198" w:author="Le Minh Nghia" w:date="2019-10-09T10:56:00Z">
                    <w:rPr/>
                  </w:rPrChange>
                </w:rPr>
                <w:t xml:space="preserve"> </w:t>
              </w:r>
              <w:proofErr w:type="spellStart"/>
              <w:r w:rsidRPr="00B41112">
                <w:rPr>
                  <w:sz w:val="26"/>
                  <w:szCs w:val="26"/>
                  <w:rPrChange w:id="32199" w:author="Le Minh Nghia" w:date="2019-10-09T10:56:00Z">
                    <w:rPr/>
                  </w:rPrChange>
                </w:rPr>
                <w:t>thông</w:t>
              </w:r>
              <w:proofErr w:type="spellEnd"/>
            </w:ins>
          </w:p>
          <w:p w:rsidR="00B41112" w:rsidRPr="00B41112" w:rsidRDefault="00B41112">
            <w:pPr>
              <w:spacing w:before="120" w:line="264" w:lineRule="auto"/>
              <w:ind w:left="720"/>
              <w:jc w:val="both"/>
              <w:rPr>
                <w:ins w:id="32200" w:author="Le Minh Nghia" w:date="2019-10-09T10:54:00Z"/>
                <w:sz w:val="26"/>
                <w:szCs w:val="26"/>
                <w:rPrChange w:id="32201" w:author="Le Minh Nghia" w:date="2019-10-09T10:56:00Z">
                  <w:rPr>
                    <w:ins w:id="32202" w:author="Le Minh Nghia" w:date="2019-10-09T10:54:00Z"/>
                  </w:rPr>
                </w:rPrChange>
              </w:rPr>
            </w:pPr>
            <w:proofErr w:type="spellStart"/>
            <w:ins w:id="32203" w:author="Le Minh Nghia" w:date="2019-10-09T10:54:00Z">
              <w:r w:rsidRPr="00B41112">
                <w:rPr>
                  <w:sz w:val="26"/>
                  <w:szCs w:val="26"/>
                  <w:rPrChange w:id="32204" w:author="Le Minh Nghia" w:date="2019-10-09T10:56:00Z">
                    <w:rPr/>
                  </w:rPrChange>
                </w:rPr>
                <w:t>Điện</w:t>
              </w:r>
              <w:proofErr w:type="spellEnd"/>
              <w:r w:rsidRPr="00B41112">
                <w:rPr>
                  <w:sz w:val="26"/>
                  <w:szCs w:val="26"/>
                  <w:rPrChange w:id="32205" w:author="Le Minh Nghia" w:date="2019-10-09T10:56:00Z">
                    <w:rPr/>
                  </w:rPrChange>
                </w:rPr>
                <w:t xml:space="preserve"> </w:t>
              </w:r>
              <w:proofErr w:type="spellStart"/>
              <w:r w:rsidRPr="00B41112">
                <w:rPr>
                  <w:sz w:val="26"/>
                  <w:szCs w:val="26"/>
                  <w:rPrChange w:id="32206" w:author="Le Minh Nghia" w:date="2019-10-09T10:56:00Z">
                    <w:rPr/>
                  </w:rPrChange>
                </w:rPr>
                <w:t>thoại</w:t>
              </w:r>
              <w:proofErr w:type="spellEnd"/>
              <w:r w:rsidRPr="00B41112">
                <w:rPr>
                  <w:sz w:val="26"/>
                  <w:szCs w:val="26"/>
                  <w:rPrChange w:id="32207" w:author="Le Minh Nghia" w:date="2019-10-09T10:56:00Z">
                    <w:rPr/>
                  </w:rPrChange>
                </w:rPr>
                <w:t xml:space="preserve">: </w:t>
              </w:r>
              <w:r w:rsidRPr="00B41112">
                <w:rPr>
                  <w:rStyle w:val="apple-converted-space"/>
                  <w:b/>
                  <w:bCs/>
                  <w:color w:val="FF0000"/>
                  <w:sz w:val="26"/>
                  <w:szCs w:val="26"/>
                  <w:shd w:val="clear" w:color="auto" w:fill="FFFFFF"/>
                  <w:lang w:val="fr-FR"/>
                  <w:rPrChange w:id="32208" w:author="Le Minh Nghia" w:date="2019-10-09T10:56:00Z">
                    <w:rPr>
                      <w:rStyle w:val="apple-converted-space"/>
                      <w:b/>
                      <w:bCs/>
                      <w:color w:val="FF0000"/>
                      <w:sz w:val="26"/>
                      <w:szCs w:val="26"/>
                      <w:shd w:val="clear" w:color="auto" w:fill="FFFFFF"/>
                      <w:lang w:val="fr-FR"/>
                    </w:rPr>
                  </w:rPrChange>
                </w:rPr>
                <w:t> </w:t>
              </w:r>
              <w:r w:rsidRPr="00B41112">
                <w:rPr>
                  <w:sz w:val="26"/>
                  <w:szCs w:val="26"/>
                  <w:rPrChange w:id="32209" w:author="Le Minh Nghia" w:date="2019-10-09T10:56:00Z">
                    <w:rPr/>
                  </w:rPrChange>
                </w:rPr>
                <w:t>0292 3 831301</w:t>
              </w:r>
            </w:ins>
          </w:p>
          <w:p w:rsidR="00B41112" w:rsidRPr="00B41112" w:rsidRDefault="00B41112">
            <w:pPr>
              <w:spacing w:before="120" w:line="264" w:lineRule="auto"/>
              <w:ind w:left="720"/>
              <w:jc w:val="both"/>
              <w:rPr>
                <w:ins w:id="32210" w:author="Le Minh Nghia" w:date="2019-10-09T10:54:00Z"/>
                <w:sz w:val="26"/>
                <w:szCs w:val="26"/>
                <w:rPrChange w:id="32211" w:author="Le Minh Nghia" w:date="2019-10-09T10:56:00Z">
                  <w:rPr>
                    <w:ins w:id="32212" w:author="Le Minh Nghia" w:date="2019-10-09T10:54:00Z"/>
                  </w:rPr>
                </w:rPrChange>
              </w:rPr>
            </w:pPr>
            <w:ins w:id="32213" w:author="Le Minh Nghia" w:date="2019-10-09T10:54:00Z">
              <w:r w:rsidRPr="00B41112">
                <w:rPr>
                  <w:sz w:val="26"/>
                  <w:szCs w:val="26"/>
                  <w:rPrChange w:id="32214" w:author="Le Minh Nghia" w:date="2019-10-09T10:56:00Z">
                    <w:rPr/>
                  </w:rPrChange>
                </w:rPr>
                <w:t>E-mail: nhhoa@ctu.edu.vn</w:t>
              </w:r>
            </w:ins>
          </w:p>
          <w:p w:rsidR="00B41112" w:rsidRPr="00B41112" w:rsidRDefault="00B41112">
            <w:pPr>
              <w:spacing w:before="120" w:line="264" w:lineRule="auto"/>
              <w:ind w:left="720"/>
              <w:jc w:val="both"/>
              <w:rPr>
                <w:ins w:id="32215" w:author="Le Minh Nghia" w:date="2019-10-09T10:54:00Z"/>
                <w:sz w:val="26"/>
                <w:szCs w:val="26"/>
                <w:rPrChange w:id="32216" w:author="Le Minh Nghia" w:date="2019-10-09T10:56:00Z">
                  <w:rPr>
                    <w:ins w:id="32217" w:author="Le Minh Nghia" w:date="2019-10-09T10:54:00Z"/>
                  </w:rPr>
                </w:rPrChange>
              </w:rPr>
            </w:pPr>
            <w:proofErr w:type="spellStart"/>
            <w:ins w:id="32218" w:author="Le Minh Nghia" w:date="2019-10-09T10:54:00Z">
              <w:r w:rsidRPr="00B41112">
                <w:rPr>
                  <w:sz w:val="26"/>
                  <w:szCs w:val="26"/>
                  <w:rPrChange w:id="32219" w:author="Le Minh Nghia" w:date="2019-10-09T10:56:00Z">
                    <w:rPr/>
                  </w:rPrChange>
                </w:rPr>
                <w:t>Địa</w:t>
              </w:r>
              <w:proofErr w:type="spellEnd"/>
              <w:r w:rsidRPr="00B41112">
                <w:rPr>
                  <w:sz w:val="26"/>
                  <w:szCs w:val="26"/>
                  <w:rPrChange w:id="32220" w:author="Le Minh Nghia" w:date="2019-10-09T10:56:00Z">
                    <w:rPr/>
                  </w:rPrChange>
                </w:rPr>
                <w:t xml:space="preserve"> </w:t>
              </w:r>
              <w:proofErr w:type="spellStart"/>
              <w:r w:rsidRPr="00B41112">
                <w:rPr>
                  <w:sz w:val="26"/>
                  <w:szCs w:val="26"/>
                  <w:rPrChange w:id="32221" w:author="Le Minh Nghia" w:date="2019-10-09T10:56:00Z">
                    <w:rPr/>
                  </w:rPrChange>
                </w:rPr>
                <w:t>chỉ</w:t>
              </w:r>
              <w:proofErr w:type="spellEnd"/>
              <w:r w:rsidRPr="00B41112">
                <w:rPr>
                  <w:sz w:val="26"/>
                  <w:szCs w:val="26"/>
                  <w:rPrChange w:id="32222" w:author="Le Minh Nghia" w:date="2019-10-09T10:56:00Z">
                    <w:rPr/>
                  </w:rPrChange>
                </w:rPr>
                <w:t xml:space="preserve">: Khoa </w:t>
              </w:r>
              <w:proofErr w:type="spellStart"/>
              <w:r w:rsidRPr="00B41112">
                <w:rPr>
                  <w:sz w:val="26"/>
                  <w:szCs w:val="26"/>
                  <w:rPrChange w:id="32223" w:author="Le Minh Nghia" w:date="2019-10-09T10:56:00Z">
                    <w:rPr/>
                  </w:rPrChange>
                </w:rPr>
                <w:t>Công</w:t>
              </w:r>
              <w:proofErr w:type="spellEnd"/>
              <w:r w:rsidRPr="00B41112">
                <w:rPr>
                  <w:sz w:val="26"/>
                  <w:szCs w:val="26"/>
                  <w:rPrChange w:id="32224" w:author="Le Minh Nghia" w:date="2019-10-09T10:56:00Z">
                    <w:rPr/>
                  </w:rPrChange>
                </w:rPr>
                <w:t xml:space="preserve"> </w:t>
              </w:r>
              <w:proofErr w:type="spellStart"/>
              <w:r w:rsidRPr="00B41112">
                <w:rPr>
                  <w:sz w:val="26"/>
                  <w:szCs w:val="26"/>
                  <w:rPrChange w:id="32225" w:author="Le Minh Nghia" w:date="2019-10-09T10:56:00Z">
                    <w:rPr/>
                  </w:rPrChange>
                </w:rPr>
                <w:t>nghệ</w:t>
              </w:r>
              <w:proofErr w:type="spellEnd"/>
              <w:r w:rsidRPr="00B41112">
                <w:rPr>
                  <w:sz w:val="26"/>
                  <w:szCs w:val="26"/>
                  <w:rPrChange w:id="32226" w:author="Le Minh Nghia" w:date="2019-10-09T10:56:00Z">
                    <w:rPr/>
                  </w:rPrChange>
                </w:rPr>
                <w:t xml:space="preserve"> </w:t>
              </w:r>
              <w:proofErr w:type="spellStart"/>
              <w:r w:rsidRPr="00B41112">
                <w:rPr>
                  <w:sz w:val="26"/>
                  <w:szCs w:val="26"/>
                  <w:rPrChange w:id="32227" w:author="Le Minh Nghia" w:date="2019-10-09T10:56:00Z">
                    <w:rPr/>
                  </w:rPrChange>
                </w:rPr>
                <w:t>Thông</w:t>
              </w:r>
              <w:proofErr w:type="spellEnd"/>
              <w:r w:rsidRPr="00B41112">
                <w:rPr>
                  <w:sz w:val="26"/>
                  <w:szCs w:val="26"/>
                  <w:rPrChange w:id="32228" w:author="Le Minh Nghia" w:date="2019-10-09T10:56:00Z">
                    <w:rPr/>
                  </w:rPrChange>
                </w:rPr>
                <w:t xml:space="preserve"> tin </w:t>
              </w:r>
              <w:proofErr w:type="spellStart"/>
              <w:r w:rsidRPr="00B41112">
                <w:rPr>
                  <w:sz w:val="26"/>
                  <w:szCs w:val="26"/>
                  <w:rPrChange w:id="32229" w:author="Le Minh Nghia" w:date="2019-10-09T10:56:00Z">
                    <w:rPr/>
                  </w:rPrChange>
                </w:rPr>
                <w:t>và</w:t>
              </w:r>
              <w:proofErr w:type="spellEnd"/>
              <w:r w:rsidRPr="00B41112">
                <w:rPr>
                  <w:sz w:val="26"/>
                  <w:szCs w:val="26"/>
                  <w:rPrChange w:id="32230" w:author="Le Minh Nghia" w:date="2019-10-09T10:56:00Z">
                    <w:rPr/>
                  </w:rPrChange>
                </w:rPr>
                <w:t xml:space="preserve"> </w:t>
              </w:r>
              <w:proofErr w:type="spellStart"/>
              <w:r w:rsidRPr="00B41112">
                <w:rPr>
                  <w:sz w:val="26"/>
                  <w:szCs w:val="26"/>
                  <w:rPrChange w:id="32231" w:author="Le Minh Nghia" w:date="2019-10-09T10:56:00Z">
                    <w:rPr/>
                  </w:rPrChange>
                </w:rPr>
                <w:t>Truyền</w:t>
              </w:r>
              <w:proofErr w:type="spellEnd"/>
              <w:r w:rsidRPr="00B41112">
                <w:rPr>
                  <w:sz w:val="26"/>
                  <w:szCs w:val="26"/>
                  <w:rPrChange w:id="32232" w:author="Le Minh Nghia" w:date="2019-10-09T10:56:00Z">
                    <w:rPr/>
                  </w:rPrChange>
                </w:rPr>
                <w:t xml:space="preserve"> </w:t>
              </w:r>
              <w:proofErr w:type="spellStart"/>
              <w:r w:rsidRPr="00B41112">
                <w:rPr>
                  <w:sz w:val="26"/>
                  <w:szCs w:val="26"/>
                  <w:rPrChange w:id="32233" w:author="Le Minh Nghia" w:date="2019-10-09T10:56:00Z">
                    <w:rPr/>
                  </w:rPrChange>
                </w:rPr>
                <w:t>thông</w:t>
              </w:r>
              <w:proofErr w:type="spellEnd"/>
              <w:r w:rsidRPr="00B41112">
                <w:rPr>
                  <w:sz w:val="26"/>
                  <w:szCs w:val="26"/>
                  <w:rPrChange w:id="32234" w:author="Le Minh Nghia" w:date="2019-10-09T10:56:00Z">
                    <w:rPr/>
                  </w:rPrChange>
                </w:rPr>
                <w:t>.</w:t>
              </w:r>
            </w:ins>
          </w:p>
          <w:p w:rsidR="00B41112" w:rsidRPr="00B41112" w:rsidRDefault="00B41112">
            <w:pPr>
              <w:spacing w:before="120" w:line="264" w:lineRule="auto"/>
              <w:ind w:left="720"/>
              <w:jc w:val="both"/>
              <w:rPr>
                <w:ins w:id="32235" w:author="Le Minh Nghia" w:date="2019-10-09T10:54:00Z"/>
                <w:sz w:val="26"/>
                <w:szCs w:val="26"/>
                <w:rPrChange w:id="32236" w:author="Le Minh Nghia" w:date="2019-10-09T10:56:00Z">
                  <w:rPr>
                    <w:ins w:id="32237" w:author="Le Minh Nghia" w:date="2019-10-09T10:54:00Z"/>
                  </w:rPr>
                </w:rPrChange>
              </w:rPr>
            </w:pPr>
            <w:proofErr w:type="spellStart"/>
            <w:ins w:id="32238" w:author="Le Minh Nghia" w:date="2019-10-09T10:54:00Z">
              <w:r w:rsidRPr="00B41112">
                <w:rPr>
                  <w:sz w:val="26"/>
                  <w:szCs w:val="26"/>
                  <w:rPrChange w:id="32239" w:author="Le Minh Nghia" w:date="2019-10-09T10:56:00Z">
                    <w:rPr/>
                  </w:rPrChange>
                </w:rPr>
                <w:t>Họ</w:t>
              </w:r>
              <w:proofErr w:type="spellEnd"/>
              <w:r w:rsidRPr="00B41112">
                <w:rPr>
                  <w:sz w:val="26"/>
                  <w:szCs w:val="26"/>
                  <w:rPrChange w:id="32240" w:author="Le Minh Nghia" w:date="2019-10-09T10:56:00Z">
                    <w:rPr/>
                  </w:rPrChange>
                </w:rPr>
                <w:t xml:space="preserve"> </w:t>
              </w:r>
              <w:proofErr w:type="spellStart"/>
              <w:r w:rsidRPr="00B41112">
                <w:rPr>
                  <w:sz w:val="26"/>
                  <w:szCs w:val="26"/>
                  <w:rPrChange w:id="32241" w:author="Le Minh Nghia" w:date="2019-10-09T10:56:00Z">
                    <w:rPr/>
                  </w:rPrChange>
                </w:rPr>
                <w:t>và</w:t>
              </w:r>
              <w:proofErr w:type="spellEnd"/>
              <w:r w:rsidRPr="00B41112">
                <w:rPr>
                  <w:sz w:val="26"/>
                  <w:szCs w:val="26"/>
                  <w:rPrChange w:id="32242" w:author="Le Minh Nghia" w:date="2019-10-09T10:56:00Z">
                    <w:rPr/>
                  </w:rPrChange>
                </w:rPr>
                <w:t xml:space="preserve"> </w:t>
              </w:r>
              <w:proofErr w:type="spellStart"/>
              <w:r w:rsidRPr="00B41112">
                <w:rPr>
                  <w:sz w:val="26"/>
                  <w:szCs w:val="26"/>
                  <w:rPrChange w:id="32243" w:author="Le Minh Nghia" w:date="2019-10-09T10:56:00Z">
                    <w:rPr/>
                  </w:rPrChange>
                </w:rPr>
                <w:t>tên</w:t>
              </w:r>
              <w:proofErr w:type="spellEnd"/>
              <w:r w:rsidRPr="00B41112">
                <w:rPr>
                  <w:sz w:val="26"/>
                  <w:szCs w:val="26"/>
                  <w:rPrChange w:id="32244" w:author="Le Minh Nghia" w:date="2019-10-09T10:56:00Z">
                    <w:rPr/>
                  </w:rPrChange>
                </w:rPr>
                <w:t xml:space="preserve"> </w:t>
              </w:r>
              <w:proofErr w:type="spellStart"/>
              <w:r w:rsidRPr="00B41112">
                <w:rPr>
                  <w:sz w:val="26"/>
                  <w:szCs w:val="26"/>
                  <w:rPrChange w:id="32245" w:author="Le Minh Nghia" w:date="2019-10-09T10:56:00Z">
                    <w:rPr/>
                  </w:rPrChange>
                </w:rPr>
                <w:t>thủ</w:t>
              </w:r>
              <w:proofErr w:type="spellEnd"/>
              <w:r w:rsidRPr="00B41112">
                <w:rPr>
                  <w:sz w:val="26"/>
                  <w:szCs w:val="26"/>
                  <w:rPrChange w:id="32246" w:author="Le Minh Nghia" w:date="2019-10-09T10:56:00Z">
                    <w:rPr/>
                  </w:rPrChange>
                </w:rPr>
                <w:t xml:space="preserve"> </w:t>
              </w:r>
              <w:proofErr w:type="spellStart"/>
              <w:r w:rsidRPr="00B41112">
                <w:rPr>
                  <w:sz w:val="26"/>
                  <w:szCs w:val="26"/>
                  <w:rPrChange w:id="32247" w:author="Le Minh Nghia" w:date="2019-10-09T10:56:00Z">
                    <w:rPr/>
                  </w:rPrChange>
                </w:rPr>
                <w:t>trưởng</w:t>
              </w:r>
              <w:proofErr w:type="spellEnd"/>
              <w:r w:rsidRPr="00B41112">
                <w:rPr>
                  <w:sz w:val="26"/>
                  <w:szCs w:val="26"/>
                  <w:rPrChange w:id="32248" w:author="Le Minh Nghia" w:date="2019-10-09T10:56:00Z">
                    <w:rPr/>
                  </w:rPrChange>
                </w:rPr>
                <w:t xml:space="preserve"> </w:t>
              </w:r>
              <w:proofErr w:type="spellStart"/>
              <w:r w:rsidRPr="00B41112">
                <w:rPr>
                  <w:sz w:val="26"/>
                  <w:szCs w:val="26"/>
                  <w:rPrChange w:id="32249" w:author="Le Minh Nghia" w:date="2019-10-09T10:56:00Z">
                    <w:rPr/>
                  </w:rPrChange>
                </w:rPr>
                <w:t>đơn</w:t>
              </w:r>
              <w:proofErr w:type="spellEnd"/>
              <w:r w:rsidRPr="00B41112">
                <w:rPr>
                  <w:sz w:val="26"/>
                  <w:szCs w:val="26"/>
                  <w:rPrChange w:id="32250" w:author="Le Minh Nghia" w:date="2019-10-09T10:56:00Z">
                    <w:rPr/>
                  </w:rPrChange>
                </w:rPr>
                <w:t xml:space="preserve"> </w:t>
              </w:r>
              <w:proofErr w:type="spellStart"/>
              <w:r w:rsidRPr="00B41112">
                <w:rPr>
                  <w:sz w:val="26"/>
                  <w:szCs w:val="26"/>
                  <w:rPrChange w:id="32251" w:author="Le Minh Nghia" w:date="2019-10-09T10:56:00Z">
                    <w:rPr/>
                  </w:rPrChange>
                </w:rPr>
                <w:t>vị</w:t>
              </w:r>
              <w:proofErr w:type="spellEnd"/>
              <w:r w:rsidRPr="00B41112">
                <w:rPr>
                  <w:sz w:val="26"/>
                  <w:szCs w:val="26"/>
                  <w:rPrChange w:id="32252" w:author="Le Minh Nghia" w:date="2019-10-09T10:56:00Z">
                    <w:rPr/>
                  </w:rPrChange>
                </w:rPr>
                <w:t xml:space="preserve">: TS. </w:t>
              </w:r>
              <w:proofErr w:type="spellStart"/>
              <w:r w:rsidRPr="00B41112">
                <w:rPr>
                  <w:sz w:val="26"/>
                  <w:szCs w:val="26"/>
                  <w:rPrChange w:id="32253" w:author="Le Minh Nghia" w:date="2019-10-09T10:56:00Z">
                    <w:rPr/>
                  </w:rPrChange>
                </w:rPr>
                <w:t>Nguyễn</w:t>
              </w:r>
              <w:proofErr w:type="spellEnd"/>
              <w:r w:rsidRPr="00B41112">
                <w:rPr>
                  <w:sz w:val="26"/>
                  <w:szCs w:val="26"/>
                  <w:rPrChange w:id="32254" w:author="Le Minh Nghia" w:date="2019-10-09T10:56:00Z">
                    <w:rPr/>
                  </w:rPrChange>
                </w:rPr>
                <w:t xml:space="preserve"> </w:t>
              </w:r>
              <w:proofErr w:type="spellStart"/>
              <w:r w:rsidRPr="00B41112">
                <w:rPr>
                  <w:sz w:val="26"/>
                  <w:szCs w:val="26"/>
                  <w:rPrChange w:id="32255" w:author="Le Minh Nghia" w:date="2019-10-09T10:56:00Z">
                    <w:rPr/>
                  </w:rPrChange>
                </w:rPr>
                <w:t>Hữu</w:t>
              </w:r>
              <w:proofErr w:type="spellEnd"/>
              <w:r w:rsidRPr="00B41112">
                <w:rPr>
                  <w:sz w:val="26"/>
                  <w:szCs w:val="26"/>
                  <w:rPrChange w:id="32256" w:author="Le Minh Nghia" w:date="2019-10-09T10:56:00Z">
                    <w:rPr/>
                  </w:rPrChange>
                </w:rPr>
                <w:t xml:space="preserve"> </w:t>
              </w:r>
              <w:proofErr w:type="spellStart"/>
              <w:r w:rsidRPr="00B41112">
                <w:rPr>
                  <w:sz w:val="26"/>
                  <w:szCs w:val="26"/>
                  <w:rPrChange w:id="32257" w:author="Le Minh Nghia" w:date="2019-10-09T10:56:00Z">
                    <w:rPr/>
                  </w:rPrChange>
                </w:rPr>
                <w:t>Hòa</w:t>
              </w:r>
              <w:proofErr w:type="spellEnd"/>
            </w:ins>
          </w:p>
        </w:tc>
      </w:tr>
      <w:tr w:rsidR="00B41112" w:rsidRPr="00B41112" w:rsidTr="00B41112">
        <w:trPr>
          <w:ins w:id="32258" w:author="Le Minh Nghia" w:date="2019-10-09T10:54:00Z"/>
        </w:trPr>
        <w:tc>
          <w:tcPr>
            <w:tcW w:w="5148" w:type="dxa"/>
            <w:gridSpan w:val="6"/>
            <w:tcBorders>
              <w:top w:val="single" w:sz="4" w:space="0" w:color="auto"/>
              <w:left w:val="single" w:sz="4" w:space="0" w:color="auto"/>
              <w:bottom w:val="single" w:sz="4" w:space="0" w:color="auto"/>
              <w:right w:val="nil"/>
            </w:tcBorders>
            <w:noWrap/>
            <w:hideMark/>
          </w:tcPr>
          <w:p w:rsidR="00B41112" w:rsidRPr="00B41112" w:rsidRDefault="00B41112">
            <w:pPr>
              <w:keepNext/>
              <w:spacing w:before="120" w:line="264" w:lineRule="auto"/>
              <w:jc w:val="both"/>
              <w:outlineLvl w:val="0"/>
              <w:rPr>
                <w:ins w:id="32259" w:author="Le Minh Nghia" w:date="2019-10-09T10:54:00Z"/>
                <w:b/>
                <w:bCs/>
                <w:sz w:val="26"/>
                <w:szCs w:val="26"/>
                <w:rPrChange w:id="32260" w:author="Le Minh Nghia" w:date="2019-10-09T10:56:00Z">
                  <w:rPr>
                    <w:ins w:id="32261" w:author="Le Minh Nghia" w:date="2019-10-09T10:54:00Z"/>
                    <w:b/>
                    <w:bCs/>
                  </w:rPr>
                </w:rPrChange>
              </w:rPr>
            </w:pPr>
            <w:ins w:id="32262" w:author="Le Minh Nghia" w:date="2019-10-09T10:54:00Z">
              <w:r w:rsidRPr="00B41112">
                <w:rPr>
                  <w:b/>
                  <w:bCs/>
                  <w:sz w:val="26"/>
                  <w:szCs w:val="26"/>
                  <w:rPrChange w:id="32263" w:author="Le Minh Nghia" w:date="2019-10-09T10:56:00Z">
                    <w:rPr>
                      <w:b/>
                      <w:bCs/>
                    </w:rPr>
                  </w:rPrChange>
                </w:rPr>
                <w:t xml:space="preserve">7. CHỦ NHIỆM ĐỀ TÀI </w:t>
              </w:r>
            </w:ins>
          </w:p>
          <w:p w:rsidR="00B41112" w:rsidRPr="00B41112" w:rsidRDefault="00B41112">
            <w:pPr>
              <w:spacing w:before="120" w:line="264" w:lineRule="auto"/>
              <w:jc w:val="both"/>
              <w:rPr>
                <w:ins w:id="32264" w:author="Le Minh Nghia" w:date="2019-10-09T10:54:00Z"/>
                <w:b/>
                <w:sz w:val="26"/>
                <w:szCs w:val="26"/>
                <w:rPrChange w:id="32265" w:author="Le Minh Nghia" w:date="2019-10-09T10:56:00Z">
                  <w:rPr>
                    <w:ins w:id="32266" w:author="Le Minh Nghia" w:date="2019-10-09T10:54:00Z"/>
                    <w:b/>
                  </w:rPr>
                </w:rPrChange>
              </w:rPr>
            </w:pPr>
            <w:ins w:id="32267" w:author="Le Minh Nghia" w:date="2019-10-09T10:54:00Z">
              <w:r w:rsidRPr="00B41112">
                <w:rPr>
                  <w:sz w:val="26"/>
                  <w:szCs w:val="26"/>
                  <w:rPrChange w:id="32268" w:author="Le Minh Nghia" w:date="2019-10-09T10:56:00Z">
                    <w:rPr/>
                  </w:rPrChange>
                </w:rPr>
                <w:t xml:space="preserve">           </w:t>
              </w:r>
              <w:proofErr w:type="spellStart"/>
              <w:r w:rsidRPr="00B41112">
                <w:rPr>
                  <w:b/>
                  <w:sz w:val="26"/>
                  <w:szCs w:val="26"/>
                  <w:rPrChange w:id="32269" w:author="Le Minh Nghia" w:date="2019-10-09T10:56:00Z">
                    <w:rPr>
                      <w:b/>
                    </w:rPr>
                  </w:rPrChange>
                </w:rPr>
                <w:t>Họ</w:t>
              </w:r>
              <w:proofErr w:type="spellEnd"/>
              <w:r w:rsidRPr="00B41112">
                <w:rPr>
                  <w:b/>
                  <w:sz w:val="26"/>
                  <w:szCs w:val="26"/>
                  <w:rPrChange w:id="32270" w:author="Le Minh Nghia" w:date="2019-10-09T10:56:00Z">
                    <w:rPr>
                      <w:b/>
                    </w:rPr>
                  </w:rPrChange>
                </w:rPr>
                <w:t xml:space="preserve"> </w:t>
              </w:r>
              <w:proofErr w:type="spellStart"/>
              <w:r w:rsidRPr="00B41112">
                <w:rPr>
                  <w:b/>
                  <w:sz w:val="26"/>
                  <w:szCs w:val="26"/>
                  <w:rPrChange w:id="32271" w:author="Le Minh Nghia" w:date="2019-10-09T10:56:00Z">
                    <w:rPr>
                      <w:b/>
                    </w:rPr>
                  </w:rPrChange>
                </w:rPr>
                <w:t>và</w:t>
              </w:r>
              <w:proofErr w:type="spellEnd"/>
              <w:r w:rsidRPr="00B41112">
                <w:rPr>
                  <w:b/>
                  <w:sz w:val="26"/>
                  <w:szCs w:val="26"/>
                  <w:rPrChange w:id="32272" w:author="Le Minh Nghia" w:date="2019-10-09T10:56:00Z">
                    <w:rPr>
                      <w:b/>
                    </w:rPr>
                  </w:rPrChange>
                </w:rPr>
                <w:t xml:space="preserve"> </w:t>
              </w:r>
              <w:proofErr w:type="spellStart"/>
              <w:r w:rsidRPr="00B41112">
                <w:rPr>
                  <w:b/>
                  <w:sz w:val="26"/>
                  <w:szCs w:val="26"/>
                  <w:rPrChange w:id="32273" w:author="Le Minh Nghia" w:date="2019-10-09T10:56:00Z">
                    <w:rPr>
                      <w:b/>
                    </w:rPr>
                  </w:rPrChange>
                </w:rPr>
                <w:t>tên</w:t>
              </w:r>
              <w:proofErr w:type="spellEnd"/>
              <w:r w:rsidRPr="00B41112">
                <w:rPr>
                  <w:b/>
                  <w:sz w:val="26"/>
                  <w:szCs w:val="26"/>
                  <w:rPrChange w:id="32274" w:author="Le Minh Nghia" w:date="2019-10-09T10:56:00Z">
                    <w:rPr>
                      <w:b/>
                    </w:rPr>
                  </w:rPrChange>
                </w:rPr>
                <w:t xml:space="preserve">: </w:t>
              </w:r>
              <w:proofErr w:type="spellStart"/>
              <w:r w:rsidRPr="00B41112">
                <w:rPr>
                  <w:b/>
                  <w:sz w:val="26"/>
                  <w:szCs w:val="26"/>
                  <w:rPrChange w:id="32275" w:author="Le Minh Nghia" w:date="2019-10-09T10:56:00Z">
                    <w:rPr>
                      <w:b/>
                    </w:rPr>
                  </w:rPrChange>
                </w:rPr>
                <w:t>Hồ</w:t>
              </w:r>
              <w:proofErr w:type="spellEnd"/>
              <w:r w:rsidRPr="00B41112">
                <w:rPr>
                  <w:b/>
                  <w:sz w:val="26"/>
                  <w:szCs w:val="26"/>
                  <w:rPrChange w:id="32276" w:author="Le Minh Nghia" w:date="2019-10-09T10:56:00Z">
                    <w:rPr>
                      <w:b/>
                    </w:rPr>
                  </w:rPrChange>
                </w:rPr>
                <w:t xml:space="preserve"> </w:t>
              </w:r>
              <w:proofErr w:type="spellStart"/>
              <w:r w:rsidRPr="00B41112">
                <w:rPr>
                  <w:b/>
                  <w:sz w:val="26"/>
                  <w:szCs w:val="26"/>
                  <w:rPrChange w:id="32277" w:author="Le Minh Nghia" w:date="2019-10-09T10:56:00Z">
                    <w:rPr>
                      <w:b/>
                    </w:rPr>
                  </w:rPrChange>
                </w:rPr>
                <w:t>Hửu</w:t>
              </w:r>
              <w:proofErr w:type="spellEnd"/>
              <w:r w:rsidRPr="00B41112">
                <w:rPr>
                  <w:b/>
                  <w:sz w:val="26"/>
                  <w:szCs w:val="26"/>
                  <w:rPrChange w:id="32278" w:author="Le Minh Nghia" w:date="2019-10-09T10:56:00Z">
                    <w:rPr>
                      <w:b/>
                    </w:rPr>
                  </w:rPrChange>
                </w:rPr>
                <w:t xml:space="preserve"> </w:t>
              </w:r>
              <w:proofErr w:type="spellStart"/>
              <w:r w:rsidRPr="00B41112">
                <w:rPr>
                  <w:b/>
                  <w:sz w:val="26"/>
                  <w:szCs w:val="26"/>
                  <w:rPrChange w:id="32279" w:author="Le Minh Nghia" w:date="2019-10-09T10:56:00Z">
                    <w:rPr>
                      <w:b/>
                    </w:rPr>
                  </w:rPrChange>
                </w:rPr>
                <w:t>Khánh</w:t>
              </w:r>
              <w:proofErr w:type="spellEnd"/>
            </w:ins>
          </w:p>
          <w:p w:rsidR="00B41112" w:rsidRPr="00B41112" w:rsidRDefault="00B41112">
            <w:pPr>
              <w:spacing w:before="120" w:line="264" w:lineRule="auto"/>
              <w:jc w:val="both"/>
              <w:rPr>
                <w:ins w:id="32280" w:author="Le Minh Nghia" w:date="2019-10-09T10:54:00Z"/>
                <w:sz w:val="26"/>
                <w:szCs w:val="26"/>
                <w:rPrChange w:id="32281" w:author="Le Minh Nghia" w:date="2019-10-09T10:56:00Z">
                  <w:rPr>
                    <w:ins w:id="32282" w:author="Le Minh Nghia" w:date="2019-10-09T10:54:00Z"/>
                  </w:rPr>
                </w:rPrChange>
              </w:rPr>
            </w:pPr>
            <w:ins w:id="32283" w:author="Le Minh Nghia" w:date="2019-10-09T10:54:00Z">
              <w:r w:rsidRPr="00B41112">
                <w:rPr>
                  <w:sz w:val="26"/>
                  <w:szCs w:val="26"/>
                  <w:rPrChange w:id="32284" w:author="Le Minh Nghia" w:date="2019-10-09T10:56:00Z">
                    <w:rPr/>
                  </w:rPrChange>
                </w:rPr>
                <w:t xml:space="preserve">           </w:t>
              </w:r>
              <w:proofErr w:type="spellStart"/>
              <w:r w:rsidRPr="00B41112">
                <w:rPr>
                  <w:sz w:val="26"/>
                  <w:szCs w:val="26"/>
                  <w:rPrChange w:id="32285" w:author="Le Minh Nghia" w:date="2019-10-09T10:56:00Z">
                    <w:rPr/>
                  </w:rPrChange>
                </w:rPr>
                <w:t>Ngày</w:t>
              </w:r>
              <w:proofErr w:type="spellEnd"/>
              <w:r w:rsidRPr="00B41112">
                <w:rPr>
                  <w:sz w:val="26"/>
                  <w:szCs w:val="26"/>
                  <w:rPrChange w:id="32286" w:author="Le Minh Nghia" w:date="2019-10-09T10:56:00Z">
                    <w:rPr/>
                  </w:rPrChange>
                </w:rPr>
                <w:t xml:space="preserve"> </w:t>
              </w:r>
              <w:proofErr w:type="spellStart"/>
              <w:r w:rsidRPr="00B41112">
                <w:rPr>
                  <w:sz w:val="26"/>
                  <w:szCs w:val="26"/>
                  <w:rPrChange w:id="32287" w:author="Le Minh Nghia" w:date="2019-10-09T10:56:00Z">
                    <w:rPr/>
                  </w:rPrChange>
                </w:rPr>
                <w:t>tháng</w:t>
              </w:r>
              <w:proofErr w:type="spellEnd"/>
              <w:r w:rsidRPr="00B41112">
                <w:rPr>
                  <w:sz w:val="26"/>
                  <w:szCs w:val="26"/>
                  <w:rPrChange w:id="32288" w:author="Le Minh Nghia" w:date="2019-10-09T10:56:00Z">
                    <w:rPr/>
                  </w:rPrChange>
                </w:rPr>
                <w:t xml:space="preserve"> </w:t>
              </w:r>
              <w:proofErr w:type="spellStart"/>
              <w:r w:rsidRPr="00B41112">
                <w:rPr>
                  <w:sz w:val="26"/>
                  <w:szCs w:val="26"/>
                  <w:rPrChange w:id="32289" w:author="Le Minh Nghia" w:date="2019-10-09T10:56:00Z">
                    <w:rPr/>
                  </w:rPrChange>
                </w:rPr>
                <w:t>năm</w:t>
              </w:r>
              <w:proofErr w:type="spellEnd"/>
              <w:r w:rsidRPr="00B41112">
                <w:rPr>
                  <w:sz w:val="26"/>
                  <w:szCs w:val="26"/>
                  <w:rPrChange w:id="32290" w:author="Le Minh Nghia" w:date="2019-10-09T10:56:00Z">
                    <w:rPr/>
                  </w:rPrChange>
                </w:rPr>
                <w:t xml:space="preserve"> </w:t>
              </w:r>
              <w:proofErr w:type="spellStart"/>
              <w:r w:rsidRPr="00B41112">
                <w:rPr>
                  <w:sz w:val="26"/>
                  <w:szCs w:val="26"/>
                  <w:rPrChange w:id="32291" w:author="Le Minh Nghia" w:date="2019-10-09T10:56:00Z">
                    <w:rPr/>
                  </w:rPrChange>
                </w:rPr>
                <w:t>sinh</w:t>
              </w:r>
              <w:proofErr w:type="spellEnd"/>
              <w:r w:rsidRPr="00B41112">
                <w:rPr>
                  <w:sz w:val="26"/>
                  <w:szCs w:val="26"/>
                  <w:rPrChange w:id="32292" w:author="Le Minh Nghia" w:date="2019-10-09T10:56:00Z">
                    <w:rPr/>
                  </w:rPrChange>
                </w:rPr>
                <w:t>: 09-04-1998</w:t>
              </w:r>
            </w:ins>
          </w:p>
          <w:p w:rsidR="00B41112" w:rsidRPr="00B41112" w:rsidRDefault="00B41112">
            <w:pPr>
              <w:spacing w:before="120" w:line="264" w:lineRule="auto"/>
              <w:jc w:val="both"/>
              <w:rPr>
                <w:ins w:id="32293" w:author="Le Minh Nghia" w:date="2019-10-09T10:54:00Z"/>
                <w:sz w:val="26"/>
                <w:szCs w:val="26"/>
                <w:rPrChange w:id="32294" w:author="Le Minh Nghia" w:date="2019-10-09T10:56:00Z">
                  <w:rPr>
                    <w:ins w:id="32295" w:author="Le Minh Nghia" w:date="2019-10-09T10:54:00Z"/>
                  </w:rPr>
                </w:rPrChange>
              </w:rPr>
            </w:pPr>
            <w:ins w:id="32296" w:author="Le Minh Nghia" w:date="2019-10-09T10:54:00Z">
              <w:r w:rsidRPr="00B41112">
                <w:rPr>
                  <w:sz w:val="26"/>
                  <w:szCs w:val="26"/>
                  <w:rPrChange w:id="32297" w:author="Le Minh Nghia" w:date="2019-10-09T10:56:00Z">
                    <w:rPr/>
                  </w:rPrChange>
                </w:rPr>
                <w:t xml:space="preserve">           </w:t>
              </w:r>
              <w:proofErr w:type="spellStart"/>
              <w:r w:rsidRPr="00B41112">
                <w:rPr>
                  <w:sz w:val="26"/>
                  <w:szCs w:val="26"/>
                  <w:rPrChange w:id="32298" w:author="Le Minh Nghia" w:date="2019-10-09T10:56:00Z">
                    <w:rPr/>
                  </w:rPrChange>
                </w:rPr>
                <w:t>Điện</w:t>
              </w:r>
              <w:proofErr w:type="spellEnd"/>
              <w:r w:rsidRPr="00B41112">
                <w:rPr>
                  <w:sz w:val="26"/>
                  <w:szCs w:val="26"/>
                  <w:rPrChange w:id="32299" w:author="Le Minh Nghia" w:date="2019-10-09T10:56:00Z">
                    <w:rPr/>
                  </w:rPrChange>
                </w:rPr>
                <w:t xml:space="preserve"> </w:t>
              </w:r>
              <w:proofErr w:type="spellStart"/>
              <w:r w:rsidRPr="00B41112">
                <w:rPr>
                  <w:sz w:val="26"/>
                  <w:szCs w:val="26"/>
                  <w:rPrChange w:id="32300" w:author="Le Minh Nghia" w:date="2019-10-09T10:56:00Z">
                    <w:rPr/>
                  </w:rPrChange>
                </w:rPr>
                <w:t>thoại</w:t>
              </w:r>
              <w:proofErr w:type="spellEnd"/>
              <w:r w:rsidRPr="00B41112">
                <w:rPr>
                  <w:sz w:val="26"/>
                  <w:szCs w:val="26"/>
                  <w:rPrChange w:id="32301" w:author="Le Minh Nghia" w:date="2019-10-09T10:56:00Z">
                    <w:rPr/>
                  </w:rPrChange>
                </w:rPr>
                <w:t xml:space="preserve"> di </w:t>
              </w:r>
              <w:proofErr w:type="spellStart"/>
              <w:r w:rsidRPr="00B41112">
                <w:rPr>
                  <w:sz w:val="26"/>
                  <w:szCs w:val="26"/>
                  <w:rPrChange w:id="32302" w:author="Le Minh Nghia" w:date="2019-10-09T10:56:00Z">
                    <w:rPr/>
                  </w:rPrChange>
                </w:rPr>
                <w:t>động</w:t>
              </w:r>
              <w:proofErr w:type="spellEnd"/>
              <w:r w:rsidRPr="00B41112">
                <w:rPr>
                  <w:sz w:val="26"/>
                  <w:szCs w:val="26"/>
                  <w:rPrChange w:id="32303" w:author="Le Minh Nghia" w:date="2019-10-09T10:56:00Z">
                    <w:rPr/>
                  </w:rPrChange>
                </w:rPr>
                <w:t xml:space="preserve">: 0333405912                                          </w:t>
              </w:r>
            </w:ins>
          </w:p>
          <w:p w:rsidR="00B41112" w:rsidRPr="00B41112" w:rsidRDefault="00B41112">
            <w:pPr>
              <w:spacing w:before="120" w:line="264" w:lineRule="auto"/>
              <w:ind w:right="-935"/>
              <w:jc w:val="both"/>
              <w:rPr>
                <w:ins w:id="32304" w:author="Le Minh Nghia" w:date="2019-10-09T10:54:00Z"/>
                <w:sz w:val="26"/>
                <w:szCs w:val="26"/>
                <w:rPrChange w:id="32305" w:author="Le Minh Nghia" w:date="2019-10-09T10:56:00Z">
                  <w:rPr>
                    <w:ins w:id="32306" w:author="Le Minh Nghia" w:date="2019-10-09T10:54:00Z"/>
                  </w:rPr>
                </w:rPrChange>
              </w:rPr>
            </w:pPr>
            <w:ins w:id="32307" w:author="Le Minh Nghia" w:date="2019-10-09T10:54:00Z">
              <w:r w:rsidRPr="00B41112">
                <w:rPr>
                  <w:sz w:val="26"/>
                  <w:szCs w:val="26"/>
                  <w:rPrChange w:id="32308" w:author="Le Minh Nghia" w:date="2019-10-09T10:56:00Z">
                    <w:rPr/>
                  </w:rPrChange>
                </w:rPr>
                <w:t xml:space="preserve">           E-mail: khanhb1605219@student.ctu.edu.vn</w:t>
              </w:r>
            </w:ins>
          </w:p>
        </w:tc>
        <w:tc>
          <w:tcPr>
            <w:tcW w:w="5310" w:type="dxa"/>
            <w:gridSpan w:val="5"/>
            <w:tcBorders>
              <w:top w:val="single" w:sz="4" w:space="0" w:color="auto"/>
              <w:left w:val="nil"/>
              <w:bottom w:val="single" w:sz="4" w:space="0" w:color="auto"/>
              <w:right w:val="single" w:sz="4" w:space="0" w:color="auto"/>
            </w:tcBorders>
          </w:tcPr>
          <w:p w:rsidR="00B41112" w:rsidRPr="00B41112" w:rsidRDefault="00B41112">
            <w:pPr>
              <w:spacing w:before="120" w:line="264" w:lineRule="auto"/>
              <w:rPr>
                <w:ins w:id="32309" w:author="Le Minh Nghia" w:date="2019-10-09T10:54:00Z"/>
                <w:sz w:val="26"/>
                <w:szCs w:val="26"/>
                <w:rPrChange w:id="32310" w:author="Le Minh Nghia" w:date="2019-10-09T10:56:00Z">
                  <w:rPr>
                    <w:ins w:id="32311" w:author="Le Minh Nghia" w:date="2019-10-09T10:54:00Z"/>
                  </w:rPr>
                </w:rPrChange>
              </w:rPr>
            </w:pPr>
          </w:p>
          <w:p w:rsidR="00B41112" w:rsidRPr="00B41112" w:rsidRDefault="00B41112">
            <w:pPr>
              <w:spacing w:before="120" w:line="264" w:lineRule="auto"/>
              <w:rPr>
                <w:ins w:id="32312" w:author="Le Minh Nghia" w:date="2019-10-09T10:54:00Z"/>
                <w:sz w:val="26"/>
                <w:szCs w:val="26"/>
                <w:rPrChange w:id="32313" w:author="Le Minh Nghia" w:date="2019-10-09T10:56:00Z">
                  <w:rPr>
                    <w:ins w:id="32314" w:author="Le Minh Nghia" w:date="2019-10-09T10:54:00Z"/>
                  </w:rPr>
                </w:rPrChange>
              </w:rPr>
            </w:pPr>
            <w:ins w:id="32315" w:author="Le Minh Nghia" w:date="2019-10-09T10:54:00Z">
              <w:r w:rsidRPr="00B41112">
                <w:rPr>
                  <w:sz w:val="26"/>
                  <w:szCs w:val="26"/>
                  <w:rPrChange w:id="32316" w:author="Le Minh Nghia" w:date="2019-10-09T10:56:00Z">
                    <w:rPr/>
                  </w:rPrChange>
                </w:rPr>
                <w:t>MSSV: B1605219</w:t>
              </w:r>
            </w:ins>
          </w:p>
          <w:p w:rsidR="00B41112" w:rsidRPr="00B41112" w:rsidRDefault="00B41112">
            <w:pPr>
              <w:spacing w:before="120" w:line="264" w:lineRule="auto"/>
              <w:rPr>
                <w:ins w:id="32317" w:author="Le Minh Nghia" w:date="2019-10-09T10:54:00Z"/>
                <w:sz w:val="26"/>
                <w:szCs w:val="26"/>
                <w:rPrChange w:id="32318" w:author="Le Minh Nghia" w:date="2019-10-09T10:56:00Z">
                  <w:rPr>
                    <w:ins w:id="32319" w:author="Le Minh Nghia" w:date="2019-10-09T10:54:00Z"/>
                  </w:rPr>
                </w:rPrChange>
              </w:rPr>
            </w:pPr>
            <w:proofErr w:type="spellStart"/>
            <w:ins w:id="32320" w:author="Le Minh Nghia" w:date="2019-10-09T10:54:00Z">
              <w:r w:rsidRPr="00B41112">
                <w:rPr>
                  <w:sz w:val="26"/>
                  <w:szCs w:val="26"/>
                  <w:rPrChange w:id="32321" w:author="Le Minh Nghia" w:date="2019-10-09T10:56:00Z">
                    <w:rPr/>
                  </w:rPrChange>
                </w:rPr>
                <w:t>Lớp</w:t>
              </w:r>
              <w:proofErr w:type="spellEnd"/>
              <w:r w:rsidRPr="00B41112">
                <w:rPr>
                  <w:sz w:val="26"/>
                  <w:szCs w:val="26"/>
                  <w:rPrChange w:id="32322" w:author="Le Minh Nghia" w:date="2019-10-09T10:56:00Z">
                    <w:rPr/>
                  </w:rPrChange>
                </w:rPr>
                <w:t xml:space="preserve">: </w:t>
              </w:r>
              <w:proofErr w:type="spellStart"/>
              <w:r w:rsidRPr="00B41112">
                <w:rPr>
                  <w:sz w:val="26"/>
                  <w:szCs w:val="26"/>
                  <w:rPrChange w:id="32323" w:author="Le Minh Nghia" w:date="2019-10-09T10:56:00Z">
                    <w:rPr/>
                  </w:rPrChange>
                </w:rPr>
                <w:t>Hệ</w:t>
              </w:r>
              <w:proofErr w:type="spellEnd"/>
              <w:r w:rsidRPr="00B41112">
                <w:rPr>
                  <w:sz w:val="26"/>
                  <w:szCs w:val="26"/>
                  <w:rPrChange w:id="32324" w:author="Le Minh Nghia" w:date="2019-10-09T10:56:00Z">
                    <w:rPr/>
                  </w:rPrChange>
                </w:rPr>
                <w:t xml:space="preserve"> </w:t>
              </w:r>
              <w:proofErr w:type="spellStart"/>
              <w:r w:rsidRPr="00B41112">
                <w:rPr>
                  <w:sz w:val="26"/>
                  <w:szCs w:val="26"/>
                  <w:rPrChange w:id="32325" w:author="Le Minh Nghia" w:date="2019-10-09T10:56:00Z">
                    <w:rPr/>
                  </w:rPrChange>
                </w:rPr>
                <w:t>thống</w:t>
              </w:r>
              <w:proofErr w:type="spellEnd"/>
              <w:r w:rsidRPr="00B41112">
                <w:rPr>
                  <w:sz w:val="26"/>
                  <w:szCs w:val="26"/>
                  <w:rPrChange w:id="32326" w:author="Le Minh Nghia" w:date="2019-10-09T10:56:00Z">
                    <w:rPr/>
                  </w:rPrChange>
                </w:rPr>
                <w:t xml:space="preserve"> </w:t>
              </w:r>
              <w:proofErr w:type="spellStart"/>
              <w:r w:rsidRPr="00B41112">
                <w:rPr>
                  <w:sz w:val="26"/>
                  <w:szCs w:val="26"/>
                  <w:rPrChange w:id="32327" w:author="Le Minh Nghia" w:date="2019-10-09T10:56:00Z">
                    <w:rPr/>
                  </w:rPrChange>
                </w:rPr>
                <w:t>thông</w:t>
              </w:r>
              <w:proofErr w:type="spellEnd"/>
              <w:r w:rsidRPr="00B41112">
                <w:rPr>
                  <w:sz w:val="26"/>
                  <w:szCs w:val="26"/>
                  <w:rPrChange w:id="32328" w:author="Le Minh Nghia" w:date="2019-10-09T10:56:00Z">
                    <w:rPr/>
                  </w:rPrChange>
                </w:rPr>
                <w:t xml:space="preserve"> tin A1 (DI1695A1)</w:t>
              </w:r>
            </w:ins>
          </w:p>
          <w:p w:rsidR="00B41112" w:rsidRPr="00B41112" w:rsidRDefault="00B41112">
            <w:pPr>
              <w:spacing w:before="120" w:line="264" w:lineRule="auto"/>
              <w:rPr>
                <w:ins w:id="32329" w:author="Le Minh Nghia" w:date="2019-10-09T10:54:00Z"/>
                <w:sz w:val="26"/>
                <w:szCs w:val="26"/>
                <w:rPrChange w:id="32330" w:author="Le Minh Nghia" w:date="2019-10-09T10:56:00Z">
                  <w:rPr>
                    <w:ins w:id="32331" w:author="Le Minh Nghia" w:date="2019-10-09T10:54:00Z"/>
                  </w:rPr>
                </w:rPrChange>
              </w:rPr>
            </w:pPr>
            <w:proofErr w:type="spellStart"/>
            <w:ins w:id="32332" w:author="Le Minh Nghia" w:date="2019-10-09T10:54:00Z">
              <w:r w:rsidRPr="00B41112">
                <w:rPr>
                  <w:sz w:val="26"/>
                  <w:szCs w:val="26"/>
                  <w:rPrChange w:id="32333" w:author="Le Minh Nghia" w:date="2019-10-09T10:56:00Z">
                    <w:rPr/>
                  </w:rPrChange>
                </w:rPr>
                <w:t>Khóa</w:t>
              </w:r>
              <w:proofErr w:type="spellEnd"/>
              <w:r w:rsidRPr="00B41112">
                <w:rPr>
                  <w:sz w:val="26"/>
                  <w:szCs w:val="26"/>
                  <w:rPrChange w:id="32334" w:author="Le Minh Nghia" w:date="2019-10-09T10:56:00Z">
                    <w:rPr/>
                  </w:rPrChange>
                </w:rPr>
                <w:t>: 42</w:t>
              </w:r>
            </w:ins>
          </w:p>
        </w:tc>
      </w:tr>
      <w:tr w:rsidR="00B41112" w:rsidRPr="00B41112" w:rsidTr="00B41112">
        <w:trPr>
          <w:ins w:id="32335"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120" w:line="264" w:lineRule="auto"/>
              <w:jc w:val="both"/>
              <w:outlineLvl w:val="0"/>
              <w:rPr>
                <w:ins w:id="32336" w:author="Le Minh Nghia" w:date="2019-10-09T10:54:00Z"/>
                <w:sz w:val="26"/>
                <w:szCs w:val="26"/>
                <w:rPrChange w:id="32337" w:author="Le Minh Nghia" w:date="2019-10-09T10:56:00Z">
                  <w:rPr>
                    <w:ins w:id="32338" w:author="Le Minh Nghia" w:date="2019-10-09T10:54:00Z"/>
                  </w:rPr>
                </w:rPrChange>
              </w:rPr>
            </w:pPr>
            <w:ins w:id="32339" w:author="Le Minh Nghia" w:date="2019-10-09T10:54:00Z">
              <w:r w:rsidRPr="00B41112">
                <w:rPr>
                  <w:b/>
                  <w:bCs/>
                  <w:sz w:val="26"/>
                  <w:szCs w:val="26"/>
                  <w:rPrChange w:id="32340" w:author="Le Minh Nghia" w:date="2019-10-09T10:56:00Z">
                    <w:rPr>
                      <w:b/>
                      <w:bCs/>
                    </w:rPr>
                  </w:rPrChange>
                </w:rPr>
                <w:t>8. NHỮNG THÀNH VIÊN THAM GIA NGHIÊN CỨU ĐỀ TÀI</w:t>
              </w:r>
            </w:ins>
          </w:p>
        </w:tc>
      </w:tr>
      <w:tr w:rsidR="00B41112" w:rsidRPr="00B41112" w:rsidTr="00B41112">
        <w:trPr>
          <w:trHeight w:val="695"/>
          <w:ins w:id="32341" w:author="Le Minh Nghia" w:date="2019-10-09T10:54:00Z"/>
        </w:trPr>
        <w:tc>
          <w:tcPr>
            <w:tcW w:w="738" w:type="dxa"/>
            <w:gridSpan w:val="2"/>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2342" w:author="Le Minh Nghia" w:date="2019-10-09T10:54:00Z"/>
                <w:sz w:val="26"/>
                <w:szCs w:val="26"/>
                <w:rPrChange w:id="32343" w:author="Le Minh Nghia" w:date="2019-10-09T10:56:00Z">
                  <w:rPr>
                    <w:ins w:id="32344" w:author="Le Minh Nghia" w:date="2019-10-09T10:54:00Z"/>
                  </w:rPr>
                </w:rPrChange>
              </w:rPr>
            </w:pPr>
            <w:ins w:id="32345" w:author="Le Minh Nghia" w:date="2019-10-09T10:54:00Z">
              <w:r w:rsidRPr="00B41112">
                <w:rPr>
                  <w:sz w:val="26"/>
                  <w:szCs w:val="26"/>
                  <w:rPrChange w:id="32346" w:author="Le Minh Nghia" w:date="2019-10-09T10:56:00Z">
                    <w:rPr/>
                  </w:rPrChange>
                </w:rPr>
                <w:t>TT</w:t>
              </w:r>
            </w:ins>
          </w:p>
        </w:tc>
        <w:tc>
          <w:tcPr>
            <w:tcW w:w="2070" w:type="dxa"/>
            <w:tcBorders>
              <w:top w:val="single" w:sz="4" w:space="0" w:color="auto"/>
              <w:left w:val="single" w:sz="4" w:space="0" w:color="auto"/>
              <w:bottom w:val="single" w:sz="4" w:space="0" w:color="auto"/>
              <w:right w:val="single" w:sz="4" w:space="0" w:color="auto"/>
            </w:tcBorders>
            <w:vAlign w:val="center"/>
            <w:hideMark/>
          </w:tcPr>
          <w:p w:rsidR="00B41112" w:rsidRPr="00B41112" w:rsidRDefault="00B41112">
            <w:pPr>
              <w:spacing w:before="120" w:line="264" w:lineRule="auto"/>
              <w:jc w:val="center"/>
              <w:rPr>
                <w:ins w:id="32347" w:author="Le Minh Nghia" w:date="2019-10-09T10:54:00Z"/>
                <w:sz w:val="26"/>
                <w:szCs w:val="26"/>
                <w:rPrChange w:id="32348" w:author="Le Minh Nghia" w:date="2019-10-09T10:56:00Z">
                  <w:rPr>
                    <w:ins w:id="32349" w:author="Le Minh Nghia" w:date="2019-10-09T10:54:00Z"/>
                  </w:rPr>
                </w:rPrChange>
              </w:rPr>
            </w:pPr>
            <w:proofErr w:type="spellStart"/>
            <w:ins w:id="32350" w:author="Le Minh Nghia" w:date="2019-10-09T10:54:00Z">
              <w:r w:rsidRPr="00B41112">
                <w:rPr>
                  <w:sz w:val="26"/>
                  <w:szCs w:val="26"/>
                  <w:rPrChange w:id="32351" w:author="Le Minh Nghia" w:date="2019-10-09T10:56:00Z">
                    <w:rPr/>
                  </w:rPrChange>
                </w:rPr>
                <w:t>Họ</w:t>
              </w:r>
              <w:proofErr w:type="spellEnd"/>
              <w:r w:rsidRPr="00B41112">
                <w:rPr>
                  <w:sz w:val="26"/>
                  <w:szCs w:val="26"/>
                  <w:rPrChange w:id="32352" w:author="Le Minh Nghia" w:date="2019-10-09T10:56:00Z">
                    <w:rPr/>
                  </w:rPrChange>
                </w:rPr>
                <w:t xml:space="preserve"> </w:t>
              </w:r>
              <w:proofErr w:type="spellStart"/>
              <w:r w:rsidRPr="00B41112">
                <w:rPr>
                  <w:sz w:val="26"/>
                  <w:szCs w:val="26"/>
                  <w:rPrChange w:id="32353" w:author="Le Minh Nghia" w:date="2019-10-09T10:56:00Z">
                    <w:rPr/>
                  </w:rPrChange>
                </w:rPr>
                <w:t>và</w:t>
              </w:r>
              <w:proofErr w:type="spellEnd"/>
              <w:r w:rsidRPr="00B41112">
                <w:rPr>
                  <w:sz w:val="26"/>
                  <w:szCs w:val="26"/>
                  <w:rPrChange w:id="32354" w:author="Le Minh Nghia" w:date="2019-10-09T10:56:00Z">
                    <w:rPr/>
                  </w:rPrChange>
                </w:rPr>
                <w:t xml:space="preserve"> </w:t>
              </w:r>
              <w:proofErr w:type="spellStart"/>
              <w:r w:rsidRPr="00B41112">
                <w:rPr>
                  <w:sz w:val="26"/>
                  <w:szCs w:val="26"/>
                  <w:rPrChange w:id="32355" w:author="Le Minh Nghia" w:date="2019-10-09T10:56:00Z">
                    <w:rPr/>
                  </w:rPrChange>
                </w:rPr>
                <w:t>tên</w:t>
              </w:r>
              <w:proofErr w:type="spellEnd"/>
            </w:ins>
          </w:p>
        </w:tc>
        <w:tc>
          <w:tcPr>
            <w:tcW w:w="2250" w:type="dxa"/>
            <w:gridSpan w:val="2"/>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jc w:val="center"/>
              <w:rPr>
                <w:ins w:id="32356" w:author="Le Minh Nghia" w:date="2019-10-09T10:54:00Z"/>
                <w:sz w:val="26"/>
                <w:szCs w:val="26"/>
                <w:rPrChange w:id="32357" w:author="Le Minh Nghia" w:date="2019-10-09T10:56:00Z">
                  <w:rPr>
                    <w:ins w:id="32358" w:author="Le Minh Nghia" w:date="2019-10-09T10:54:00Z"/>
                  </w:rPr>
                </w:rPrChange>
              </w:rPr>
            </w:pPr>
            <w:ins w:id="32359" w:author="Le Minh Nghia" w:date="2019-10-09T10:54:00Z">
              <w:r w:rsidRPr="00B41112">
                <w:rPr>
                  <w:sz w:val="26"/>
                  <w:szCs w:val="26"/>
                  <w:rPrChange w:id="32360" w:author="Le Minh Nghia" w:date="2019-10-09T10:56:00Z">
                    <w:rPr/>
                  </w:rPrChange>
                </w:rPr>
                <w:t xml:space="preserve">MSSV, </w:t>
              </w:r>
              <w:proofErr w:type="spellStart"/>
              <w:r w:rsidRPr="00B41112">
                <w:rPr>
                  <w:sz w:val="26"/>
                  <w:szCs w:val="26"/>
                  <w:rPrChange w:id="32361" w:author="Le Minh Nghia" w:date="2019-10-09T10:56:00Z">
                    <w:rPr/>
                  </w:rPrChange>
                </w:rPr>
                <w:t>Lớp</w:t>
              </w:r>
              <w:proofErr w:type="spellEnd"/>
              <w:r w:rsidRPr="00B41112">
                <w:rPr>
                  <w:sz w:val="26"/>
                  <w:szCs w:val="26"/>
                  <w:rPrChange w:id="32362" w:author="Le Minh Nghia" w:date="2019-10-09T10:56:00Z">
                    <w:rPr/>
                  </w:rPrChange>
                </w:rPr>
                <w:t xml:space="preserve">, </w:t>
              </w:r>
              <w:proofErr w:type="spellStart"/>
              <w:r w:rsidRPr="00B41112">
                <w:rPr>
                  <w:sz w:val="26"/>
                  <w:szCs w:val="26"/>
                  <w:rPrChange w:id="32363" w:author="Le Minh Nghia" w:date="2019-10-09T10:56:00Z">
                    <w:rPr/>
                  </w:rPrChange>
                </w:rPr>
                <w:t>Khóa</w:t>
              </w:r>
              <w:proofErr w:type="spellEnd"/>
            </w:ins>
          </w:p>
        </w:tc>
        <w:tc>
          <w:tcPr>
            <w:tcW w:w="3420" w:type="dxa"/>
            <w:gridSpan w:val="5"/>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2364" w:author="Le Minh Nghia" w:date="2019-10-09T10:54:00Z"/>
                <w:sz w:val="26"/>
                <w:szCs w:val="26"/>
                <w:rPrChange w:id="32365" w:author="Le Minh Nghia" w:date="2019-10-09T10:56:00Z">
                  <w:rPr>
                    <w:ins w:id="32366" w:author="Le Minh Nghia" w:date="2019-10-09T10:54:00Z"/>
                  </w:rPr>
                </w:rPrChange>
              </w:rPr>
            </w:pPr>
            <w:proofErr w:type="spellStart"/>
            <w:ins w:id="32367" w:author="Le Minh Nghia" w:date="2019-10-09T10:54:00Z">
              <w:r w:rsidRPr="00B41112">
                <w:rPr>
                  <w:sz w:val="26"/>
                  <w:szCs w:val="26"/>
                  <w:rPrChange w:id="32368" w:author="Le Minh Nghia" w:date="2019-10-09T10:56:00Z">
                    <w:rPr/>
                  </w:rPrChange>
                </w:rPr>
                <w:t>Nội</w:t>
              </w:r>
              <w:proofErr w:type="spellEnd"/>
              <w:r w:rsidRPr="00B41112">
                <w:rPr>
                  <w:sz w:val="26"/>
                  <w:szCs w:val="26"/>
                  <w:rPrChange w:id="32369" w:author="Le Minh Nghia" w:date="2019-10-09T10:56:00Z">
                    <w:rPr/>
                  </w:rPrChange>
                </w:rPr>
                <w:t xml:space="preserve"> dung </w:t>
              </w:r>
              <w:proofErr w:type="spellStart"/>
              <w:r w:rsidRPr="00B41112">
                <w:rPr>
                  <w:sz w:val="26"/>
                  <w:szCs w:val="26"/>
                  <w:rPrChange w:id="32370" w:author="Le Minh Nghia" w:date="2019-10-09T10:56:00Z">
                    <w:rPr/>
                  </w:rPrChange>
                </w:rPr>
                <w:t>nghiên</w:t>
              </w:r>
              <w:proofErr w:type="spellEnd"/>
              <w:r w:rsidRPr="00B41112">
                <w:rPr>
                  <w:sz w:val="26"/>
                  <w:szCs w:val="26"/>
                  <w:rPrChange w:id="32371" w:author="Le Minh Nghia" w:date="2019-10-09T10:56:00Z">
                    <w:rPr/>
                  </w:rPrChange>
                </w:rPr>
                <w:t xml:space="preserve"> </w:t>
              </w:r>
              <w:proofErr w:type="spellStart"/>
              <w:r w:rsidRPr="00B41112">
                <w:rPr>
                  <w:sz w:val="26"/>
                  <w:szCs w:val="26"/>
                  <w:rPrChange w:id="32372" w:author="Le Minh Nghia" w:date="2019-10-09T10:56:00Z">
                    <w:rPr/>
                  </w:rPrChange>
                </w:rPr>
                <w:t>cứu</w:t>
              </w:r>
              <w:proofErr w:type="spellEnd"/>
              <w:r w:rsidRPr="00B41112">
                <w:rPr>
                  <w:sz w:val="26"/>
                  <w:szCs w:val="26"/>
                  <w:rPrChange w:id="32373" w:author="Le Minh Nghia" w:date="2019-10-09T10:56:00Z">
                    <w:rPr/>
                  </w:rPrChange>
                </w:rPr>
                <w:t xml:space="preserve"> </w:t>
              </w:r>
              <w:proofErr w:type="spellStart"/>
              <w:r w:rsidRPr="00B41112">
                <w:rPr>
                  <w:sz w:val="26"/>
                  <w:szCs w:val="26"/>
                  <w:rPrChange w:id="32374" w:author="Le Minh Nghia" w:date="2019-10-09T10:56:00Z">
                    <w:rPr/>
                  </w:rPrChange>
                </w:rPr>
                <w:t>cụ</w:t>
              </w:r>
              <w:proofErr w:type="spellEnd"/>
              <w:r w:rsidRPr="00B41112">
                <w:rPr>
                  <w:sz w:val="26"/>
                  <w:szCs w:val="26"/>
                  <w:rPrChange w:id="32375" w:author="Le Minh Nghia" w:date="2019-10-09T10:56:00Z">
                    <w:rPr/>
                  </w:rPrChange>
                </w:rPr>
                <w:t xml:space="preserve"> </w:t>
              </w:r>
              <w:proofErr w:type="spellStart"/>
              <w:r w:rsidRPr="00B41112">
                <w:rPr>
                  <w:sz w:val="26"/>
                  <w:szCs w:val="26"/>
                  <w:rPrChange w:id="32376" w:author="Le Minh Nghia" w:date="2019-10-09T10:56:00Z">
                    <w:rPr/>
                  </w:rPrChange>
                </w:rPr>
                <w:t>thể</w:t>
              </w:r>
              <w:proofErr w:type="spellEnd"/>
              <w:r w:rsidRPr="00B41112">
                <w:rPr>
                  <w:sz w:val="26"/>
                  <w:szCs w:val="26"/>
                  <w:rPrChange w:id="32377" w:author="Le Minh Nghia" w:date="2019-10-09T10:56:00Z">
                    <w:rPr/>
                  </w:rPrChange>
                </w:rPr>
                <w:t xml:space="preserve"> </w:t>
              </w:r>
              <w:proofErr w:type="spellStart"/>
              <w:r w:rsidRPr="00B41112">
                <w:rPr>
                  <w:sz w:val="26"/>
                  <w:szCs w:val="26"/>
                  <w:rPrChange w:id="32378" w:author="Le Minh Nghia" w:date="2019-10-09T10:56:00Z">
                    <w:rPr/>
                  </w:rPrChange>
                </w:rPr>
                <w:t>được</w:t>
              </w:r>
              <w:proofErr w:type="spellEnd"/>
              <w:r w:rsidRPr="00B41112">
                <w:rPr>
                  <w:sz w:val="26"/>
                  <w:szCs w:val="26"/>
                  <w:rPrChange w:id="32379" w:author="Le Minh Nghia" w:date="2019-10-09T10:56:00Z">
                    <w:rPr/>
                  </w:rPrChange>
                </w:rPr>
                <w:t xml:space="preserve"> </w:t>
              </w:r>
              <w:proofErr w:type="spellStart"/>
              <w:r w:rsidRPr="00B41112">
                <w:rPr>
                  <w:sz w:val="26"/>
                  <w:szCs w:val="26"/>
                  <w:rPrChange w:id="32380" w:author="Le Minh Nghia" w:date="2019-10-09T10:56:00Z">
                    <w:rPr/>
                  </w:rPrChange>
                </w:rPr>
                <w:t>giao</w:t>
              </w:r>
              <w:proofErr w:type="spellEnd"/>
            </w:ins>
          </w:p>
        </w:tc>
        <w:tc>
          <w:tcPr>
            <w:tcW w:w="1980"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2381" w:author="Le Minh Nghia" w:date="2019-10-09T10:54:00Z"/>
                <w:sz w:val="26"/>
                <w:szCs w:val="26"/>
                <w:highlight w:val="yellow"/>
                <w:rPrChange w:id="32382" w:author="Le Minh Nghia" w:date="2019-10-09T10:56:00Z">
                  <w:rPr>
                    <w:ins w:id="32383" w:author="Le Minh Nghia" w:date="2019-10-09T10:54:00Z"/>
                    <w:highlight w:val="yellow"/>
                  </w:rPr>
                </w:rPrChange>
              </w:rPr>
            </w:pPr>
            <w:proofErr w:type="spellStart"/>
            <w:ins w:id="32384" w:author="Le Minh Nghia" w:date="2019-10-09T10:54:00Z">
              <w:r w:rsidRPr="00B41112">
                <w:rPr>
                  <w:sz w:val="26"/>
                  <w:szCs w:val="26"/>
                  <w:rPrChange w:id="32385" w:author="Le Minh Nghia" w:date="2019-10-09T10:56:00Z">
                    <w:rPr/>
                  </w:rPrChange>
                </w:rPr>
                <w:t>Chữ</w:t>
              </w:r>
              <w:proofErr w:type="spellEnd"/>
              <w:r w:rsidRPr="00B41112">
                <w:rPr>
                  <w:sz w:val="26"/>
                  <w:szCs w:val="26"/>
                  <w:rPrChange w:id="32386" w:author="Le Minh Nghia" w:date="2019-10-09T10:56:00Z">
                    <w:rPr/>
                  </w:rPrChange>
                </w:rPr>
                <w:t xml:space="preserve"> </w:t>
              </w:r>
              <w:proofErr w:type="spellStart"/>
              <w:r w:rsidRPr="00B41112">
                <w:rPr>
                  <w:sz w:val="26"/>
                  <w:szCs w:val="26"/>
                  <w:rPrChange w:id="32387" w:author="Le Minh Nghia" w:date="2019-10-09T10:56:00Z">
                    <w:rPr/>
                  </w:rPrChange>
                </w:rPr>
                <w:t>ký</w:t>
              </w:r>
              <w:proofErr w:type="spellEnd"/>
            </w:ins>
          </w:p>
        </w:tc>
      </w:tr>
      <w:tr w:rsidR="00B41112" w:rsidRPr="00B41112" w:rsidTr="00B41112">
        <w:trPr>
          <w:trHeight w:val="54"/>
          <w:ins w:id="32388" w:author="Le Minh Nghia" w:date="2019-10-09T10:54:00Z"/>
        </w:trPr>
        <w:tc>
          <w:tcPr>
            <w:tcW w:w="738"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2389" w:author="Le Minh Nghia" w:date="2019-10-09T10:54:00Z"/>
                <w:sz w:val="26"/>
                <w:szCs w:val="26"/>
                <w:rPrChange w:id="32390" w:author="Le Minh Nghia" w:date="2019-10-09T10:56:00Z">
                  <w:rPr>
                    <w:ins w:id="32391" w:author="Le Minh Nghia" w:date="2019-10-09T10:54:00Z"/>
                  </w:rPr>
                </w:rPrChange>
              </w:rPr>
            </w:pPr>
            <w:ins w:id="32392" w:author="Le Minh Nghia" w:date="2019-10-09T10:54:00Z">
              <w:r w:rsidRPr="00B41112">
                <w:rPr>
                  <w:sz w:val="26"/>
                  <w:szCs w:val="26"/>
                  <w:rPrChange w:id="32393" w:author="Le Minh Nghia" w:date="2019-10-09T10:56:00Z">
                    <w:rPr/>
                  </w:rPrChange>
                </w:rPr>
                <w:t>1</w:t>
              </w:r>
            </w:ins>
          </w:p>
        </w:tc>
        <w:tc>
          <w:tcPr>
            <w:tcW w:w="2070" w:type="dxa"/>
            <w:tcBorders>
              <w:top w:val="single" w:sz="4" w:space="0" w:color="auto"/>
              <w:left w:val="single" w:sz="4" w:space="0" w:color="auto"/>
              <w:bottom w:val="single" w:sz="4" w:space="0" w:color="auto"/>
              <w:right w:val="single" w:sz="4" w:space="0" w:color="auto"/>
            </w:tcBorders>
            <w:hideMark/>
          </w:tcPr>
          <w:p w:rsidR="00B41112" w:rsidRPr="00B41112" w:rsidRDefault="00B41112">
            <w:pPr>
              <w:spacing w:before="120" w:line="264" w:lineRule="auto"/>
              <w:jc w:val="both"/>
              <w:rPr>
                <w:ins w:id="32394" w:author="Le Minh Nghia" w:date="2019-10-09T10:54:00Z"/>
                <w:sz w:val="26"/>
                <w:szCs w:val="26"/>
                <w:rPrChange w:id="32395" w:author="Le Minh Nghia" w:date="2019-10-09T10:56:00Z">
                  <w:rPr>
                    <w:ins w:id="32396" w:author="Le Minh Nghia" w:date="2019-10-09T10:54:00Z"/>
                  </w:rPr>
                </w:rPrChange>
              </w:rPr>
            </w:pPr>
            <w:proofErr w:type="spellStart"/>
            <w:ins w:id="32397" w:author="Le Minh Nghia" w:date="2019-10-09T10:54:00Z">
              <w:r w:rsidRPr="00B41112">
                <w:rPr>
                  <w:sz w:val="26"/>
                  <w:szCs w:val="26"/>
                  <w:rPrChange w:id="32398" w:author="Le Minh Nghia" w:date="2019-10-09T10:56:00Z">
                    <w:rPr/>
                  </w:rPrChange>
                </w:rPr>
                <w:t>Hồ</w:t>
              </w:r>
              <w:proofErr w:type="spellEnd"/>
              <w:r w:rsidRPr="00B41112">
                <w:rPr>
                  <w:sz w:val="26"/>
                  <w:szCs w:val="26"/>
                  <w:rPrChange w:id="32399" w:author="Le Minh Nghia" w:date="2019-10-09T10:56:00Z">
                    <w:rPr/>
                  </w:rPrChange>
                </w:rPr>
                <w:t xml:space="preserve"> </w:t>
              </w:r>
              <w:proofErr w:type="spellStart"/>
              <w:r w:rsidRPr="00B41112">
                <w:rPr>
                  <w:sz w:val="26"/>
                  <w:szCs w:val="26"/>
                  <w:rPrChange w:id="32400" w:author="Le Minh Nghia" w:date="2019-10-09T10:56:00Z">
                    <w:rPr/>
                  </w:rPrChange>
                </w:rPr>
                <w:t>Hửu</w:t>
              </w:r>
              <w:proofErr w:type="spellEnd"/>
              <w:r w:rsidRPr="00B41112">
                <w:rPr>
                  <w:sz w:val="26"/>
                  <w:szCs w:val="26"/>
                  <w:rPrChange w:id="32401" w:author="Le Minh Nghia" w:date="2019-10-09T10:56:00Z">
                    <w:rPr/>
                  </w:rPrChange>
                </w:rPr>
                <w:t xml:space="preserve"> </w:t>
              </w:r>
              <w:proofErr w:type="spellStart"/>
              <w:r w:rsidRPr="00B41112">
                <w:rPr>
                  <w:sz w:val="26"/>
                  <w:szCs w:val="26"/>
                  <w:rPrChange w:id="32402" w:author="Le Minh Nghia" w:date="2019-10-09T10:56:00Z">
                    <w:rPr/>
                  </w:rPrChange>
                </w:rPr>
                <w:t>Khánh</w:t>
              </w:r>
              <w:proofErr w:type="spellEnd"/>
              <w:r w:rsidRPr="00B41112">
                <w:rPr>
                  <w:sz w:val="26"/>
                  <w:szCs w:val="26"/>
                  <w:rPrChange w:id="32403" w:author="Le Minh Nghia" w:date="2019-10-09T10:56:00Z">
                    <w:rPr/>
                  </w:rPrChange>
                </w:rPr>
                <w:t xml:space="preserve"> (</w:t>
              </w:r>
              <w:proofErr w:type="spellStart"/>
              <w:r w:rsidRPr="00B41112">
                <w:rPr>
                  <w:sz w:val="26"/>
                  <w:szCs w:val="26"/>
                  <w:rPrChange w:id="32404" w:author="Le Minh Nghia" w:date="2019-10-09T10:56:00Z">
                    <w:rPr/>
                  </w:rPrChange>
                </w:rPr>
                <w:t>Chủ</w:t>
              </w:r>
              <w:proofErr w:type="spellEnd"/>
              <w:r w:rsidRPr="00B41112">
                <w:rPr>
                  <w:sz w:val="26"/>
                  <w:szCs w:val="26"/>
                  <w:rPrChange w:id="32405" w:author="Le Minh Nghia" w:date="2019-10-09T10:56:00Z">
                    <w:rPr/>
                  </w:rPrChange>
                </w:rPr>
                <w:t xml:space="preserve"> </w:t>
              </w:r>
              <w:proofErr w:type="spellStart"/>
              <w:r w:rsidRPr="00B41112">
                <w:rPr>
                  <w:sz w:val="26"/>
                  <w:szCs w:val="26"/>
                  <w:rPrChange w:id="32406" w:author="Le Minh Nghia" w:date="2019-10-09T10:56:00Z">
                    <w:rPr/>
                  </w:rPrChange>
                </w:rPr>
                <w:t>nhiệm</w:t>
              </w:r>
              <w:proofErr w:type="spellEnd"/>
              <w:r w:rsidRPr="00B41112">
                <w:rPr>
                  <w:sz w:val="26"/>
                  <w:szCs w:val="26"/>
                  <w:rPrChange w:id="32407" w:author="Le Minh Nghia" w:date="2019-10-09T10:56:00Z">
                    <w:rPr/>
                  </w:rPrChange>
                </w:rPr>
                <w:t xml:space="preserve"> </w:t>
              </w:r>
              <w:proofErr w:type="spellStart"/>
              <w:r w:rsidRPr="00B41112">
                <w:rPr>
                  <w:sz w:val="26"/>
                  <w:szCs w:val="26"/>
                  <w:rPrChange w:id="32408" w:author="Le Minh Nghia" w:date="2019-10-09T10:56:00Z">
                    <w:rPr/>
                  </w:rPrChange>
                </w:rPr>
                <w:t>đề</w:t>
              </w:r>
              <w:proofErr w:type="spellEnd"/>
              <w:r w:rsidRPr="00B41112">
                <w:rPr>
                  <w:sz w:val="26"/>
                  <w:szCs w:val="26"/>
                  <w:rPrChange w:id="32409" w:author="Le Minh Nghia" w:date="2019-10-09T10:56:00Z">
                    <w:rPr/>
                  </w:rPrChange>
                </w:rPr>
                <w:t xml:space="preserve"> </w:t>
              </w:r>
              <w:proofErr w:type="spellStart"/>
              <w:r w:rsidRPr="00B41112">
                <w:rPr>
                  <w:sz w:val="26"/>
                  <w:szCs w:val="26"/>
                  <w:rPrChange w:id="32410" w:author="Le Minh Nghia" w:date="2019-10-09T10:56:00Z">
                    <w:rPr/>
                  </w:rPrChange>
                </w:rPr>
                <w:t>tài</w:t>
              </w:r>
              <w:proofErr w:type="spellEnd"/>
              <w:r w:rsidRPr="00B41112">
                <w:rPr>
                  <w:sz w:val="26"/>
                  <w:szCs w:val="26"/>
                  <w:rPrChange w:id="32411" w:author="Le Minh Nghia" w:date="2019-10-09T10:56:00Z">
                    <w:rPr/>
                  </w:rPrChange>
                </w:rPr>
                <w:t>)</w:t>
              </w:r>
            </w:ins>
          </w:p>
        </w:tc>
        <w:tc>
          <w:tcPr>
            <w:tcW w:w="2250"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tabs>
                <w:tab w:val="center" w:pos="1397"/>
                <w:tab w:val="right" w:pos="2795"/>
              </w:tabs>
              <w:spacing w:before="120" w:line="264" w:lineRule="auto"/>
              <w:jc w:val="center"/>
              <w:rPr>
                <w:ins w:id="32412" w:author="Le Minh Nghia" w:date="2019-10-09T10:54:00Z"/>
                <w:sz w:val="26"/>
                <w:szCs w:val="26"/>
                <w:rPrChange w:id="32413" w:author="Le Minh Nghia" w:date="2019-10-09T10:56:00Z">
                  <w:rPr>
                    <w:ins w:id="32414" w:author="Le Minh Nghia" w:date="2019-10-09T10:54:00Z"/>
                  </w:rPr>
                </w:rPrChange>
              </w:rPr>
            </w:pPr>
            <w:ins w:id="32415" w:author="Le Minh Nghia" w:date="2019-10-09T10:54:00Z">
              <w:r w:rsidRPr="00B41112">
                <w:rPr>
                  <w:sz w:val="26"/>
                  <w:szCs w:val="26"/>
                  <w:rPrChange w:id="32416" w:author="Le Minh Nghia" w:date="2019-10-09T10:56:00Z">
                    <w:rPr/>
                  </w:rPrChange>
                </w:rPr>
                <w:t>B1605219,</w:t>
              </w:r>
              <w:r w:rsidRPr="00B41112">
                <w:rPr>
                  <w:sz w:val="26"/>
                  <w:szCs w:val="26"/>
                  <w:rPrChange w:id="32417" w:author="Le Minh Nghia" w:date="2019-10-09T10:56:00Z">
                    <w:rPr/>
                  </w:rPrChange>
                </w:rPr>
                <w:br/>
              </w:r>
              <w:proofErr w:type="spellStart"/>
              <w:r w:rsidRPr="00B41112">
                <w:rPr>
                  <w:sz w:val="26"/>
                  <w:szCs w:val="26"/>
                  <w:rPrChange w:id="32418" w:author="Le Minh Nghia" w:date="2019-10-09T10:56:00Z">
                    <w:rPr/>
                  </w:rPrChange>
                </w:rPr>
                <w:t>Lớp</w:t>
              </w:r>
              <w:proofErr w:type="spellEnd"/>
              <w:r w:rsidRPr="00B41112">
                <w:rPr>
                  <w:sz w:val="26"/>
                  <w:szCs w:val="26"/>
                  <w:rPrChange w:id="32419" w:author="Le Minh Nghia" w:date="2019-10-09T10:56:00Z">
                    <w:rPr/>
                  </w:rPrChange>
                </w:rPr>
                <w:t xml:space="preserve"> </w:t>
              </w:r>
              <w:proofErr w:type="spellStart"/>
              <w:r w:rsidRPr="00B41112">
                <w:rPr>
                  <w:sz w:val="26"/>
                  <w:szCs w:val="26"/>
                  <w:rPrChange w:id="32420" w:author="Le Minh Nghia" w:date="2019-10-09T10:56:00Z">
                    <w:rPr/>
                  </w:rPrChange>
                </w:rPr>
                <w:t>Hệ</w:t>
              </w:r>
              <w:proofErr w:type="spellEnd"/>
              <w:r w:rsidRPr="00B41112">
                <w:rPr>
                  <w:sz w:val="26"/>
                  <w:szCs w:val="26"/>
                  <w:rPrChange w:id="32421" w:author="Le Minh Nghia" w:date="2019-10-09T10:56:00Z">
                    <w:rPr/>
                  </w:rPrChange>
                </w:rPr>
                <w:t xml:space="preserve"> </w:t>
              </w:r>
              <w:proofErr w:type="spellStart"/>
              <w:r w:rsidRPr="00B41112">
                <w:rPr>
                  <w:sz w:val="26"/>
                  <w:szCs w:val="26"/>
                  <w:rPrChange w:id="32422" w:author="Le Minh Nghia" w:date="2019-10-09T10:56:00Z">
                    <w:rPr/>
                  </w:rPrChange>
                </w:rPr>
                <w:t>thống</w:t>
              </w:r>
              <w:proofErr w:type="spellEnd"/>
              <w:r w:rsidRPr="00B41112">
                <w:rPr>
                  <w:sz w:val="26"/>
                  <w:szCs w:val="26"/>
                  <w:rPrChange w:id="32423" w:author="Le Minh Nghia" w:date="2019-10-09T10:56:00Z">
                    <w:rPr/>
                  </w:rPrChange>
                </w:rPr>
                <w:t xml:space="preserve"> </w:t>
              </w:r>
              <w:proofErr w:type="spellStart"/>
              <w:r w:rsidRPr="00B41112">
                <w:rPr>
                  <w:sz w:val="26"/>
                  <w:szCs w:val="26"/>
                  <w:rPrChange w:id="32424" w:author="Le Minh Nghia" w:date="2019-10-09T10:56:00Z">
                    <w:rPr/>
                  </w:rPrChange>
                </w:rPr>
                <w:t>thông</w:t>
              </w:r>
              <w:proofErr w:type="spellEnd"/>
              <w:r w:rsidRPr="00B41112">
                <w:rPr>
                  <w:sz w:val="26"/>
                  <w:szCs w:val="26"/>
                  <w:rPrChange w:id="32425" w:author="Le Minh Nghia" w:date="2019-10-09T10:56:00Z">
                    <w:rPr/>
                  </w:rPrChange>
                </w:rPr>
                <w:t xml:space="preserve"> tin A1, </w:t>
              </w:r>
              <w:proofErr w:type="spellStart"/>
              <w:r w:rsidRPr="00B41112">
                <w:rPr>
                  <w:sz w:val="26"/>
                  <w:szCs w:val="26"/>
                  <w:rPrChange w:id="32426" w:author="Le Minh Nghia" w:date="2019-10-09T10:56:00Z">
                    <w:rPr/>
                  </w:rPrChange>
                </w:rPr>
                <w:t>khóa</w:t>
              </w:r>
              <w:proofErr w:type="spellEnd"/>
              <w:r w:rsidRPr="00B41112">
                <w:rPr>
                  <w:sz w:val="26"/>
                  <w:szCs w:val="26"/>
                  <w:rPrChange w:id="32427" w:author="Le Minh Nghia" w:date="2019-10-09T10:56:00Z">
                    <w:rPr/>
                  </w:rPrChange>
                </w:rPr>
                <w:t xml:space="preserve"> 42</w:t>
              </w:r>
            </w:ins>
          </w:p>
        </w:tc>
        <w:tc>
          <w:tcPr>
            <w:tcW w:w="3420" w:type="dxa"/>
            <w:gridSpan w:val="5"/>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2428" w:author="Le Minh Nghia" w:date="2019-10-09T10:54:00Z"/>
                <w:sz w:val="26"/>
                <w:szCs w:val="26"/>
                <w:rPrChange w:id="32429" w:author="Le Minh Nghia" w:date="2019-10-09T10:56:00Z">
                  <w:rPr>
                    <w:ins w:id="32430" w:author="Le Minh Nghia" w:date="2019-10-09T10:54:00Z"/>
                  </w:rPr>
                </w:rPrChange>
              </w:rPr>
            </w:pPr>
            <w:ins w:id="32431" w:author="Le Minh Nghia" w:date="2019-10-09T10:54:00Z">
              <w:r w:rsidRPr="00B41112">
                <w:rPr>
                  <w:sz w:val="26"/>
                  <w:szCs w:val="26"/>
                  <w:rPrChange w:id="32432" w:author="Le Minh Nghia" w:date="2019-10-09T10:56:00Z">
                    <w:rPr/>
                  </w:rPrChange>
                </w:rPr>
                <w:t xml:space="preserve">+ </w:t>
              </w:r>
              <w:proofErr w:type="spellStart"/>
              <w:r w:rsidRPr="00B41112">
                <w:rPr>
                  <w:sz w:val="26"/>
                  <w:szCs w:val="26"/>
                  <w:rPrChange w:id="32433" w:author="Le Minh Nghia" w:date="2019-10-09T10:56:00Z">
                    <w:rPr/>
                  </w:rPrChange>
                </w:rPr>
                <w:t>Nghiên</w:t>
              </w:r>
              <w:proofErr w:type="spellEnd"/>
              <w:r w:rsidRPr="00B41112">
                <w:rPr>
                  <w:sz w:val="26"/>
                  <w:szCs w:val="26"/>
                  <w:rPrChange w:id="32434" w:author="Le Minh Nghia" w:date="2019-10-09T10:56:00Z">
                    <w:rPr/>
                  </w:rPrChange>
                </w:rPr>
                <w:t xml:space="preserve"> </w:t>
              </w:r>
              <w:proofErr w:type="spellStart"/>
              <w:r w:rsidRPr="00B41112">
                <w:rPr>
                  <w:sz w:val="26"/>
                  <w:szCs w:val="26"/>
                  <w:rPrChange w:id="32435" w:author="Le Minh Nghia" w:date="2019-10-09T10:56:00Z">
                    <w:rPr/>
                  </w:rPrChange>
                </w:rPr>
                <w:t>cứu</w:t>
              </w:r>
              <w:proofErr w:type="spellEnd"/>
              <w:r w:rsidRPr="00B41112">
                <w:rPr>
                  <w:sz w:val="26"/>
                  <w:szCs w:val="26"/>
                  <w:rPrChange w:id="32436" w:author="Le Minh Nghia" w:date="2019-10-09T10:56:00Z">
                    <w:rPr/>
                  </w:rPrChange>
                </w:rPr>
                <w:t xml:space="preserve"> </w:t>
              </w:r>
              <w:proofErr w:type="spellStart"/>
              <w:r w:rsidRPr="00B41112">
                <w:rPr>
                  <w:sz w:val="26"/>
                  <w:szCs w:val="26"/>
                  <w:rPrChange w:id="32437" w:author="Le Minh Nghia" w:date="2019-10-09T10:56:00Z">
                    <w:rPr/>
                  </w:rPrChange>
                </w:rPr>
                <w:t>các</w:t>
              </w:r>
              <w:proofErr w:type="spellEnd"/>
              <w:r w:rsidRPr="00B41112">
                <w:rPr>
                  <w:sz w:val="26"/>
                  <w:szCs w:val="26"/>
                  <w:rPrChange w:id="32438" w:author="Le Minh Nghia" w:date="2019-10-09T10:56:00Z">
                    <w:rPr/>
                  </w:rPrChange>
                </w:rPr>
                <w:t xml:space="preserve"> website </w:t>
              </w:r>
              <w:proofErr w:type="spellStart"/>
              <w:r w:rsidRPr="00B41112">
                <w:rPr>
                  <w:sz w:val="26"/>
                  <w:szCs w:val="26"/>
                  <w:rPrChange w:id="32439" w:author="Le Minh Nghia" w:date="2019-10-09T10:56:00Z">
                    <w:rPr/>
                  </w:rPrChange>
                </w:rPr>
                <w:t>quản</w:t>
              </w:r>
              <w:proofErr w:type="spellEnd"/>
              <w:r w:rsidRPr="00B41112">
                <w:rPr>
                  <w:sz w:val="26"/>
                  <w:szCs w:val="26"/>
                  <w:rPrChange w:id="32440" w:author="Le Minh Nghia" w:date="2019-10-09T10:56:00Z">
                    <w:rPr/>
                  </w:rPrChange>
                </w:rPr>
                <w:t xml:space="preserve"> </w:t>
              </w:r>
              <w:proofErr w:type="spellStart"/>
              <w:r w:rsidRPr="00B41112">
                <w:rPr>
                  <w:sz w:val="26"/>
                  <w:szCs w:val="26"/>
                  <w:rPrChange w:id="32441" w:author="Le Minh Nghia" w:date="2019-10-09T10:56:00Z">
                    <w:rPr/>
                  </w:rPrChange>
                </w:rPr>
                <w:t>lý</w:t>
              </w:r>
              <w:proofErr w:type="spellEnd"/>
              <w:r w:rsidRPr="00B41112">
                <w:rPr>
                  <w:sz w:val="26"/>
                  <w:szCs w:val="26"/>
                  <w:rPrChange w:id="32442" w:author="Le Minh Nghia" w:date="2019-10-09T10:56:00Z">
                    <w:rPr/>
                  </w:rPrChange>
                </w:rPr>
                <w:t xml:space="preserve"> </w:t>
              </w:r>
              <w:proofErr w:type="spellStart"/>
              <w:r w:rsidRPr="00B41112">
                <w:rPr>
                  <w:sz w:val="26"/>
                  <w:szCs w:val="26"/>
                  <w:rPrChange w:id="32443" w:author="Le Minh Nghia" w:date="2019-10-09T10:56:00Z">
                    <w:rPr/>
                  </w:rPrChange>
                </w:rPr>
                <w:t>cựu</w:t>
              </w:r>
              <w:proofErr w:type="spellEnd"/>
              <w:r w:rsidRPr="00B41112">
                <w:rPr>
                  <w:sz w:val="26"/>
                  <w:szCs w:val="26"/>
                  <w:rPrChange w:id="32444" w:author="Le Minh Nghia" w:date="2019-10-09T10:56:00Z">
                    <w:rPr/>
                  </w:rPrChange>
                </w:rPr>
                <w:t xml:space="preserve"> </w:t>
              </w:r>
              <w:proofErr w:type="spellStart"/>
              <w:r w:rsidRPr="00B41112">
                <w:rPr>
                  <w:sz w:val="26"/>
                  <w:szCs w:val="26"/>
                  <w:rPrChange w:id="32445" w:author="Le Minh Nghia" w:date="2019-10-09T10:56:00Z">
                    <w:rPr/>
                  </w:rPrChange>
                </w:rPr>
                <w:t>sinh</w:t>
              </w:r>
              <w:proofErr w:type="spellEnd"/>
              <w:r w:rsidRPr="00B41112">
                <w:rPr>
                  <w:sz w:val="26"/>
                  <w:szCs w:val="26"/>
                  <w:rPrChange w:id="32446" w:author="Le Minh Nghia" w:date="2019-10-09T10:56:00Z">
                    <w:rPr/>
                  </w:rPrChange>
                </w:rPr>
                <w:t xml:space="preserve"> </w:t>
              </w:r>
              <w:proofErr w:type="spellStart"/>
              <w:r w:rsidRPr="00B41112">
                <w:rPr>
                  <w:sz w:val="26"/>
                  <w:szCs w:val="26"/>
                  <w:rPrChange w:id="32447" w:author="Le Minh Nghia" w:date="2019-10-09T10:56:00Z">
                    <w:rPr/>
                  </w:rPrChange>
                </w:rPr>
                <w:t>viên</w:t>
              </w:r>
              <w:proofErr w:type="spellEnd"/>
              <w:r w:rsidRPr="00B41112">
                <w:rPr>
                  <w:sz w:val="26"/>
                  <w:szCs w:val="26"/>
                  <w:rPrChange w:id="32448" w:author="Le Minh Nghia" w:date="2019-10-09T10:56:00Z">
                    <w:rPr/>
                  </w:rPrChange>
                </w:rPr>
                <w:t xml:space="preserve"> </w:t>
              </w:r>
              <w:proofErr w:type="spellStart"/>
              <w:r w:rsidRPr="00B41112">
                <w:rPr>
                  <w:sz w:val="26"/>
                  <w:szCs w:val="26"/>
                  <w:rPrChange w:id="32449" w:author="Le Minh Nghia" w:date="2019-10-09T10:56:00Z">
                    <w:rPr/>
                  </w:rPrChange>
                </w:rPr>
                <w:t>của</w:t>
              </w:r>
              <w:proofErr w:type="spellEnd"/>
              <w:r w:rsidRPr="00B41112">
                <w:rPr>
                  <w:sz w:val="26"/>
                  <w:szCs w:val="26"/>
                  <w:rPrChange w:id="32450" w:author="Le Minh Nghia" w:date="2019-10-09T10:56:00Z">
                    <w:rPr/>
                  </w:rPrChange>
                </w:rPr>
                <w:t xml:space="preserve"> </w:t>
              </w:r>
              <w:proofErr w:type="spellStart"/>
              <w:r w:rsidRPr="00B41112">
                <w:rPr>
                  <w:sz w:val="26"/>
                  <w:szCs w:val="26"/>
                  <w:rPrChange w:id="32451" w:author="Le Minh Nghia" w:date="2019-10-09T10:56:00Z">
                    <w:rPr/>
                  </w:rPrChange>
                </w:rPr>
                <w:t>trường</w:t>
              </w:r>
              <w:proofErr w:type="spellEnd"/>
              <w:r w:rsidRPr="00B41112">
                <w:rPr>
                  <w:sz w:val="26"/>
                  <w:szCs w:val="26"/>
                  <w:rPrChange w:id="32452" w:author="Le Minh Nghia" w:date="2019-10-09T10:56:00Z">
                    <w:rPr/>
                  </w:rPrChange>
                </w:rPr>
                <w:t xml:space="preserve"> </w:t>
              </w:r>
              <w:proofErr w:type="spellStart"/>
              <w:r w:rsidRPr="00B41112">
                <w:rPr>
                  <w:sz w:val="26"/>
                  <w:szCs w:val="26"/>
                  <w:rPrChange w:id="32453" w:author="Le Minh Nghia" w:date="2019-10-09T10:56:00Z">
                    <w:rPr/>
                  </w:rPrChange>
                </w:rPr>
                <w:t>Đại</w:t>
              </w:r>
              <w:proofErr w:type="spellEnd"/>
              <w:r w:rsidRPr="00B41112">
                <w:rPr>
                  <w:sz w:val="26"/>
                  <w:szCs w:val="26"/>
                  <w:rPrChange w:id="32454" w:author="Le Minh Nghia" w:date="2019-10-09T10:56:00Z">
                    <w:rPr/>
                  </w:rPrChange>
                </w:rPr>
                <w:t xml:space="preserve"> </w:t>
              </w:r>
              <w:proofErr w:type="spellStart"/>
              <w:r w:rsidRPr="00B41112">
                <w:rPr>
                  <w:sz w:val="26"/>
                  <w:szCs w:val="26"/>
                  <w:rPrChange w:id="32455" w:author="Le Minh Nghia" w:date="2019-10-09T10:56:00Z">
                    <w:rPr/>
                  </w:rPrChange>
                </w:rPr>
                <w:t>học</w:t>
              </w:r>
              <w:proofErr w:type="spellEnd"/>
              <w:r w:rsidRPr="00B41112">
                <w:rPr>
                  <w:sz w:val="26"/>
                  <w:szCs w:val="26"/>
                  <w:rPrChange w:id="32456" w:author="Le Minh Nghia" w:date="2019-10-09T10:56:00Z">
                    <w:rPr/>
                  </w:rPrChange>
                </w:rPr>
                <w:t xml:space="preserve"> </w:t>
              </w:r>
              <w:proofErr w:type="spellStart"/>
              <w:r w:rsidRPr="00B41112">
                <w:rPr>
                  <w:sz w:val="26"/>
                  <w:szCs w:val="26"/>
                  <w:rPrChange w:id="32457" w:author="Le Minh Nghia" w:date="2019-10-09T10:56:00Z">
                    <w:rPr/>
                  </w:rPrChange>
                </w:rPr>
                <w:t>Cần</w:t>
              </w:r>
              <w:proofErr w:type="spellEnd"/>
              <w:r w:rsidRPr="00B41112">
                <w:rPr>
                  <w:sz w:val="26"/>
                  <w:szCs w:val="26"/>
                  <w:rPrChange w:id="32458" w:author="Le Minh Nghia" w:date="2019-10-09T10:56:00Z">
                    <w:rPr/>
                  </w:rPrChange>
                </w:rPr>
                <w:t xml:space="preserve"> </w:t>
              </w:r>
              <w:proofErr w:type="spellStart"/>
              <w:r w:rsidRPr="00B41112">
                <w:rPr>
                  <w:sz w:val="26"/>
                  <w:szCs w:val="26"/>
                  <w:rPrChange w:id="32459" w:author="Le Minh Nghia" w:date="2019-10-09T10:56:00Z">
                    <w:rPr/>
                  </w:rPrChange>
                </w:rPr>
                <w:t>Thơ</w:t>
              </w:r>
              <w:proofErr w:type="spellEnd"/>
              <w:r w:rsidRPr="00B41112">
                <w:rPr>
                  <w:sz w:val="26"/>
                  <w:szCs w:val="26"/>
                  <w:rPrChange w:id="32460" w:author="Le Minh Nghia" w:date="2019-10-09T10:56:00Z">
                    <w:rPr/>
                  </w:rPrChange>
                </w:rPr>
                <w:t>.</w:t>
              </w:r>
            </w:ins>
          </w:p>
          <w:p w:rsidR="00B41112" w:rsidRPr="00B41112" w:rsidRDefault="00B41112">
            <w:pPr>
              <w:spacing w:before="120" w:line="264" w:lineRule="auto"/>
              <w:jc w:val="both"/>
              <w:rPr>
                <w:ins w:id="32461" w:author="Le Minh Nghia" w:date="2019-10-09T10:54:00Z"/>
                <w:sz w:val="26"/>
                <w:szCs w:val="26"/>
                <w:rPrChange w:id="32462" w:author="Le Minh Nghia" w:date="2019-10-09T10:56:00Z">
                  <w:rPr>
                    <w:ins w:id="32463" w:author="Le Minh Nghia" w:date="2019-10-09T10:54:00Z"/>
                  </w:rPr>
                </w:rPrChange>
              </w:rPr>
            </w:pPr>
            <w:ins w:id="32464" w:author="Le Minh Nghia" w:date="2019-10-09T10:54:00Z">
              <w:r w:rsidRPr="00B41112">
                <w:rPr>
                  <w:sz w:val="26"/>
                  <w:szCs w:val="26"/>
                  <w:rPrChange w:id="32465" w:author="Le Minh Nghia" w:date="2019-10-09T10:56:00Z">
                    <w:rPr/>
                  </w:rPrChange>
                </w:rPr>
                <w:t xml:space="preserve">+ Thu </w:t>
              </w:r>
              <w:proofErr w:type="spellStart"/>
              <w:r w:rsidRPr="00B41112">
                <w:rPr>
                  <w:sz w:val="26"/>
                  <w:szCs w:val="26"/>
                  <w:rPrChange w:id="32466" w:author="Le Minh Nghia" w:date="2019-10-09T10:56:00Z">
                    <w:rPr/>
                  </w:rPrChange>
                </w:rPr>
                <w:t>thập</w:t>
              </w:r>
              <w:proofErr w:type="spellEnd"/>
              <w:r w:rsidRPr="00B41112">
                <w:rPr>
                  <w:sz w:val="26"/>
                  <w:szCs w:val="26"/>
                  <w:rPrChange w:id="32467" w:author="Le Minh Nghia" w:date="2019-10-09T10:56:00Z">
                    <w:rPr/>
                  </w:rPrChange>
                </w:rPr>
                <w:t xml:space="preserve"> </w:t>
              </w:r>
              <w:proofErr w:type="spellStart"/>
              <w:r w:rsidRPr="00B41112">
                <w:rPr>
                  <w:sz w:val="26"/>
                  <w:szCs w:val="26"/>
                  <w:rPrChange w:id="32468" w:author="Le Minh Nghia" w:date="2019-10-09T10:56:00Z">
                    <w:rPr/>
                  </w:rPrChange>
                </w:rPr>
                <w:t>thông</w:t>
              </w:r>
              <w:proofErr w:type="spellEnd"/>
              <w:r w:rsidRPr="00B41112">
                <w:rPr>
                  <w:sz w:val="26"/>
                  <w:szCs w:val="26"/>
                  <w:rPrChange w:id="32469" w:author="Le Minh Nghia" w:date="2019-10-09T10:56:00Z">
                    <w:rPr/>
                  </w:rPrChange>
                </w:rPr>
                <w:t xml:space="preserve"> tin, </w:t>
              </w:r>
              <w:proofErr w:type="spellStart"/>
              <w:r w:rsidRPr="00B41112">
                <w:rPr>
                  <w:sz w:val="26"/>
                  <w:szCs w:val="26"/>
                  <w:rPrChange w:id="32470" w:author="Le Minh Nghia" w:date="2019-10-09T10:56:00Z">
                    <w:rPr/>
                  </w:rPrChange>
                </w:rPr>
                <w:t>tài</w:t>
              </w:r>
              <w:proofErr w:type="spellEnd"/>
              <w:r w:rsidRPr="00B41112">
                <w:rPr>
                  <w:sz w:val="26"/>
                  <w:szCs w:val="26"/>
                  <w:rPrChange w:id="32471" w:author="Le Minh Nghia" w:date="2019-10-09T10:56:00Z">
                    <w:rPr/>
                  </w:rPrChange>
                </w:rPr>
                <w:t xml:space="preserve"> </w:t>
              </w:r>
              <w:proofErr w:type="spellStart"/>
              <w:r w:rsidRPr="00B41112">
                <w:rPr>
                  <w:sz w:val="26"/>
                  <w:szCs w:val="26"/>
                  <w:rPrChange w:id="32472" w:author="Le Minh Nghia" w:date="2019-10-09T10:56:00Z">
                    <w:rPr/>
                  </w:rPrChange>
                </w:rPr>
                <w:t>liệu</w:t>
              </w:r>
              <w:proofErr w:type="spellEnd"/>
              <w:r w:rsidRPr="00B41112">
                <w:rPr>
                  <w:sz w:val="26"/>
                  <w:szCs w:val="26"/>
                  <w:rPrChange w:id="32473" w:author="Le Minh Nghia" w:date="2019-10-09T10:56:00Z">
                    <w:rPr/>
                  </w:rPrChange>
                </w:rPr>
                <w:t xml:space="preserve">, </w:t>
              </w:r>
              <w:proofErr w:type="spellStart"/>
              <w:r w:rsidRPr="00B41112">
                <w:rPr>
                  <w:sz w:val="26"/>
                  <w:szCs w:val="26"/>
                  <w:rPrChange w:id="32474" w:author="Le Minh Nghia" w:date="2019-10-09T10:56:00Z">
                    <w:rPr/>
                  </w:rPrChange>
                </w:rPr>
                <w:t>dữ</w:t>
              </w:r>
              <w:proofErr w:type="spellEnd"/>
              <w:r w:rsidRPr="00B41112">
                <w:rPr>
                  <w:sz w:val="26"/>
                  <w:szCs w:val="26"/>
                  <w:rPrChange w:id="32475" w:author="Le Minh Nghia" w:date="2019-10-09T10:56:00Z">
                    <w:rPr/>
                  </w:rPrChange>
                </w:rPr>
                <w:t xml:space="preserve"> </w:t>
              </w:r>
              <w:proofErr w:type="spellStart"/>
              <w:r w:rsidRPr="00B41112">
                <w:rPr>
                  <w:sz w:val="26"/>
                  <w:szCs w:val="26"/>
                  <w:rPrChange w:id="32476" w:author="Le Minh Nghia" w:date="2019-10-09T10:56:00Z">
                    <w:rPr/>
                  </w:rPrChange>
                </w:rPr>
                <w:t>liệu</w:t>
              </w:r>
              <w:proofErr w:type="spellEnd"/>
              <w:r w:rsidRPr="00B41112">
                <w:rPr>
                  <w:sz w:val="26"/>
                  <w:szCs w:val="26"/>
                  <w:rPrChange w:id="32477" w:author="Le Minh Nghia" w:date="2019-10-09T10:56:00Z">
                    <w:rPr/>
                  </w:rPrChange>
                </w:rPr>
                <w:t xml:space="preserve">... </w:t>
              </w:r>
              <w:proofErr w:type="spellStart"/>
              <w:r w:rsidRPr="00B41112">
                <w:rPr>
                  <w:sz w:val="26"/>
                  <w:szCs w:val="26"/>
                  <w:rPrChange w:id="32478" w:author="Le Minh Nghia" w:date="2019-10-09T10:56:00Z">
                    <w:rPr/>
                  </w:rPrChange>
                </w:rPr>
                <w:t>để</w:t>
              </w:r>
              <w:proofErr w:type="spellEnd"/>
              <w:r w:rsidRPr="00B41112">
                <w:rPr>
                  <w:sz w:val="26"/>
                  <w:szCs w:val="26"/>
                  <w:rPrChange w:id="32479" w:author="Le Minh Nghia" w:date="2019-10-09T10:56:00Z">
                    <w:rPr/>
                  </w:rPrChange>
                </w:rPr>
                <w:t xml:space="preserve"> </w:t>
              </w:r>
              <w:proofErr w:type="spellStart"/>
              <w:r w:rsidRPr="00B41112">
                <w:rPr>
                  <w:sz w:val="26"/>
                  <w:szCs w:val="26"/>
                  <w:rPrChange w:id="32480" w:author="Le Minh Nghia" w:date="2019-10-09T10:56:00Z">
                    <w:rPr/>
                  </w:rPrChange>
                </w:rPr>
                <w:t>xây</w:t>
              </w:r>
              <w:proofErr w:type="spellEnd"/>
              <w:r w:rsidRPr="00B41112">
                <w:rPr>
                  <w:sz w:val="26"/>
                  <w:szCs w:val="26"/>
                  <w:rPrChange w:id="32481" w:author="Le Minh Nghia" w:date="2019-10-09T10:56:00Z">
                    <w:rPr/>
                  </w:rPrChange>
                </w:rPr>
                <w:t xml:space="preserve"> </w:t>
              </w:r>
              <w:proofErr w:type="spellStart"/>
              <w:r w:rsidRPr="00B41112">
                <w:rPr>
                  <w:sz w:val="26"/>
                  <w:szCs w:val="26"/>
                  <w:rPrChange w:id="32482" w:author="Le Minh Nghia" w:date="2019-10-09T10:56:00Z">
                    <w:rPr/>
                  </w:rPrChange>
                </w:rPr>
                <w:t>dựng</w:t>
              </w:r>
              <w:proofErr w:type="spellEnd"/>
              <w:r w:rsidRPr="00B41112">
                <w:rPr>
                  <w:sz w:val="26"/>
                  <w:szCs w:val="26"/>
                  <w:rPrChange w:id="32483" w:author="Le Minh Nghia" w:date="2019-10-09T10:56:00Z">
                    <w:rPr/>
                  </w:rPrChange>
                </w:rPr>
                <w:t xml:space="preserve"> website </w:t>
              </w:r>
              <w:proofErr w:type="spellStart"/>
              <w:r w:rsidRPr="00B41112">
                <w:rPr>
                  <w:sz w:val="26"/>
                  <w:szCs w:val="26"/>
                  <w:rPrChange w:id="32484" w:author="Le Minh Nghia" w:date="2019-10-09T10:56:00Z">
                    <w:rPr/>
                  </w:rPrChange>
                </w:rPr>
                <w:t>quản</w:t>
              </w:r>
              <w:proofErr w:type="spellEnd"/>
              <w:r w:rsidRPr="00B41112">
                <w:rPr>
                  <w:sz w:val="26"/>
                  <w:szCs w:val="26"/>
                  <w:rPrChange w:id="32485" w:author="Le Minh Nghia" w:date="2019-10-09T10:56:00Z">
                    <w:rPr/>
                  </w:rPrChange>
                </w:rPr>
                <w:t xml:space="preserve"> </w:t>
              </w:r>
              <w:proofErr w:type="spellStart"/>
              <w:r w:rsidRPr="00B41112">
                <w:rPr>
                  <w:sz w:val="26"/>
                  <w:szCs w:val="26"/>
                  <w:rPrChange w:id="32486" w:author="Le Minh Nghia" w:date="2019-10-09T10:56:00Z">
                    <w:rPr/>
                  </w:rPrChange>
                </w:rPr>
                <w:t>lý</w:t>
              </w:r>
              <w:proofErr w:type="spellEnd"/>
              <w:r w:rsidRPr="00B41112">
                <w:rPr>
                  <w:sz w:val="26"/>
                  <w:szCs w:val="26"/>
                  <w:rPrChange w:id="32487" w:author="Le Minh Nghia" w:date="2019-10-09T10:56:00Z">
                    <w:rPr/>
                  </w:rPrChange>
                </w:rPr>
                <w:t xml:space="preserve"> </w:t>
              </w:r>
              <w:proofErr w:type="spellStart"/>
              <w:r w:rsidRPr="00B41112">
                <w:rPr>
                  <w:sz w:val="26"/>
                  <w:szCs w:val="26"/>
                  <w:rPrChange w:id="32488" w:author="Le Minh Nghia" w:date="2019-10-09T10:56:00Z">
                    <w:rPr/>
                  </w:rPrChange>
                </w:rPr>
                <w:t>cựu</w:t>
              </w:r>
              <w:proofErr w:type="spellEnd"/>
              <w:r w:rsidRPr="00B41112">
                <w:rPr>
                  <w:sz w:val="26"/>
                  <w:szCs w:val="26"/>
                  <w:rPrChange w:id="32489" w:author="Le Minh Nghia" w:date="2019-10-09T10:56:00Z">
                    <w:rPr/>
                  </w:rPrChange>
                </w:rPr>
                <w:t xml:space="preserve"> </w:t>
              </w:r>
              <w:proofErr w:type="spellStart"/>
              <w:r w:rsidRPr="00B41112">
                <w:rPr>
                  <w:sz w:val="26"/>
                  <w:szCs w:val="26"/>
                  <w:rPrChange w:id="32490" w:author="Le Minh Nghia" w:date="2019-10-09T10:56:00Z">
                    <w:rPr/>
                  </w:rPrChange>
                </w:rPr>
                <w:t>sinh</w:t>
              </w:r>
              <w:proofErr w:type="spellEnd"/>
              <w:r w:rsidRPr="00B41112">
                <w:rPr>
                  <w:sz w:val="26"/>
                  <w:szCs w:val="26"/>
                  <w:rPrChange w:id="32491" w:author="Le Minh Nghia" w:date="2019-10-09T10:56:00Z">
                    <w:rPr/>
                  </w:rPrChange>
                </w:rPr>
                <w:t xml:space="preserve"> </w:t>
              </w:r>
              <w:proofErr w:type="spellStart"/>
              <w:r w:rsidRPr="00B41112">
                <w:rPr>
                  <w:sz w:val="26"/>
                  <w:szCs w:val="26"/>
                  <w:rPrChange w:id="32492" w:author="Le Minh Nghia" w:date="2019-10-09T10:56:00Z">
                    <w:rPr/>
                  </w:rPrChange>
                </w:rPr>
                <w:t>viên</w:t>
              </w:r>
              <w:proofErr w:type="spellEnd"/>
              <w:r w:rsidRPr="00B41112">
                <w:rPr>
                  <w:sz w:val="26"/>
                  <w:szCs w:val="26"/>
                  <w:rPrChange w:id="32493" w:author="Le Minh Nghia" w:date="2019-10-09T10:56:00Z">
                    <w:rPr/>
                  </w:rPrChange>
                </w:rPr>
                <w:t>.</w:t>
              </w:r>
            </w:ins>
          </w:p>
          <w:p w:rsidR="00B41112" w:rsidRPr="00B41112" w:rsidRDefault="00B41112">
            <w:pPr>
              <w:spacing w:before="120" w:line="264" w:lineRule="auto"/>
              <w:jc w:val="both"/>
              <w:rPr>
                <w:ins w:id="32494" w:author="Le Minh Nghia" w:date="2019-10-09T10:54:00Z"/>
                <w:sz w:val="26"/>
                <w:szCs w:val="26"/>
                <w:rPrChange w:id="32495" w:author="Le Minh Nghia" w:date="2019-10-09T10:56:00Z">
                  <w:rPr>
                    <w:ins w:id="32496" w:author="Le Minh Nghia" w:date="2019-10-09T10:54:00Z"/>
                  </w:rPr>
                </w:rPrChange>
              </w:rPr>
            </w:pPr>
            <w:ins w:id="32497" w:author="Le Minh Nghia" w:date="2019-10-09T10:54:00Z">
              <w:r w:rsidRPr="00B41112">
                <w:rPr>
                  <w:sz w:val="26"/>
                  <w:szCs w:val="26"/>
                  <w:rPrChange w:id="32498" w:author="Le Minh Nghia" w:date="2019-10-09T10:56:00Z">
                    <w:rPr/>
                  </w:rPrChange>
                </w:rPr>
                <w:t xml:space="preserve">+ </w:t>
              </w:r>
              <w:proofErr w:type="spellStart"/>
              <w:r w:rsidRPr="00B41112">
                <w:rPr>
                  <w:sz w:val="26"/>
                  <w:szCs w:val="26"/>
                  <w:rPrChange w:id="32499" w:author="Le Minh Nghia" w:date="2019-10-09T10:56:00Z">
                    <w:rPr/>
                  </w:rPrChange>
                </w:rPr>
                <w:t>Lập</w:t>
              </w:r>
              <w:proofErr w:type="spellEnd"/>
              <w:r w:rsidRPr="00B41112">
                <w:rPr>
                  <w:sz w:val="26"/>
                  <w:szCs w:val="26"/>
                  <w:rPrChange w:id="32500" w:author="Le Minh Nghia" w:date="2019-10-09T10:56:00Z">
                    <w:rPr/>
                  </w:rPrChange>
                </w:rPr>
                <w:t xml:space="preserve"> </w:t>
              </w:r>
              <w:proofErr w:type="spellStart"/>
              <w:r w:rsidRPr="00B41112">
                <w:rPr>
                  <w:sz w:val="26"/>
                  <w:szCs w:val="26"/>
                  <w:rPrChange w:id="32501" w:author="Le Minh Nghia" w:date="2019-10-09T10:56:00Z">
                    <w:rPr/>
                  </w:rPrChange>
                </w:rPr>
                <w:t>tài</w:t>
              </w:r>
              <w:proofErr w:type="spellEnd"/>
              <w:r w:rsidRPr="00B41112">
                <w:rPr>
                  <w:sz w:val="26"/>
                  <w:szCs w:val="26"/>
                  <w:rPrChange w:id="32502" w:author="Le Minh Nghia" w:date="2019-10-09T10:56:00Z">
                    <w:rPr/>
                  </w:rPrChange>
                </w:rPr>
                <w:t xml:space="preserve"> </w:t>
              </w:r>
              <w:proofErr w:type="spellStart"/>
              <w:r w:rsidRPr="00B41112">
                <w:rPr>
                  <w:sz w:val="26"/>
                  <w:szCs w:val="26"/>
                  <w:rPrChange w:id="32503" w:author="Le Minh Nghia" w:date="2019-10-09T10:56:00Z">
                    <w:rPr/>
                  </w:rPrChange>
                </w:rPr>
                <w:t>liệu</w:t>
              </w:r>
              <w:proofErr w:type="spellEnd"/>
              <w:r w:rsidRPr="00B41112">
                <w:rPr>
                  <w:sz w:val="26"/>
                  <w:szCs w:val="26"/>
                  <w:rPrChange w:id="32504" w:author="Le Minh Nghia" w:date="2019-10-09T10:56:00Z">
                    <w:rPr/>
                  </w:rPrChange>
                </w:rPr>
                <w:t xml:space="preserve">, </w:t>
              </w:r>
              <w:proofErr w:type="spellStart"/>
              <w:r w:rsidRPr="00B41112">
                <w:rPr>
                  <w:sz w:val="26"/>
                  <w:szCs w:val="26"/>
                  <w:rPrChange w:id="32505" w:author="Le Minh Nghia" w:date="2019-10-09T10:56:00Z">
                    <w:rPr/>
                  </w:rPrChange>
                </w:rPr>
                <w:t>thiết</w:t>
              </w:r>
              <w:proofErr w:type="spellEnd"/>
              <w:r w:rsidRPr="00B41112">
                <w:rPr>
                  <w:sz w:val="26"/>
                  <w:szCs w:val="26"/>
                  <w:rPrChange w:id="32506" w:author="Le Minh Nghia" w:date="2019-10-09T10:56:00Z">
                    <w:rPr/>
                  </w:rPrChange>
                </w:rPr>
                <w:t xml:space="preserve"> </w:t>
              </w:r>
              <w:proofErr w:type="spellStart"/>
              <w:r w:rsidRPr="00B41112">
                <w:rPr>
                  <w:sz w:val="26"/>
                  <w:szCs w:val="26"/>
                  <w:rPrChange w:id="32507" w:author="Le Minh Nghia" w:date="2019-10-09T10:56:00Z">
                    <w:rPr/>
                  </w:rPrChange>
                </w:rPr>
                <w:t>kế</w:t>
              </w:r>
              <w:proofErr w:type="spellEnd"/>
              <w:r w:rsidRPr="00B41112">
                <w:rPr>
                  <w:sz w:val="26"/>
                  <w:szCs w:val="26"/>
                  <w:rPrChange w:id="32508" w:author="Le Minh Nghia" w:date="2019-10-09T10:56:00Z">
                    <w:rPr/>
                  </w:rPrChange>
                </w:rPr>
                <w:t xml:space="preserve"> </w:t>
              </w:r>
              <w:proofErr w:type="spellStart"/>
              <w:r w:rsidRPr="00B41112">
                <w:rPr>
                  <w:sz w:val="26"/>
                  <w:szCs w:val="26"/>
                  <w:rPrChange w:id="32509" w:author="Le Minh Nghia" w:date="2019-10-09T10:56:00Z">
                    <w:rPr/>
                  </w:rPrChange>
                </w:rPr>
                <w:t>giao</w:t>
              </w:r>
              <w:proofErr w:type="spellEnd"/>
              <w:r w:rsidRPr="00B41112">
                <w:rPr>
                  <w:sz w:val="26"/>
                  <w:szCs w:val="26"/>
                  <w:rPrChange w:id="32510" w:author="Le Minh Nghia" w:date="2019-10-09T10:56:00Z">
                    <w:rPr/>
                  </w:rPrChange>
                </w:rPr>
                <w:t xml:space="preserve"> </w:t>
              </w:r>
              <w:proofErr w:type="spellStart"/>
              <w:r w:rsidRPr="00B41112">
                <w:rPr>
                  <w:sz w:val="26"/>
                  <w:szCs w:val="26"/>
                  <w:rPrChange w:id="32511" w:author="Le Minh Nghia" w:date="2019-10-09T10:56:00Z">
                    <w:rPr/>
                  </w:rPrChange>
                </w:rPr>
                <w:t>diện</w:t>
              </w:r>
              <w:proofErr w:type="spellEnd"/>
              <w:r w:rsidRPr="00B41112">
                <w:rPr>
                  <w:sz w:val="26"/>
                  <w:szCs w:val="26"/>
                  <w:rPrChange w:id="32512" w:author="Le Minh Nghia" w:date="2019-10-09T10:56:00Z">
                    <w:rPr/>
                  </w:rPrChange>
                </w:rPr>
                <w:t xml:space="preserve"> </w:t>
              </w:r>
              <w:proofErr w:type="spellStart"/>
              <w:r w:rsidRPr="00B41112">
                <w:rPr>
                  <w:sz w:val="26"/>
                  <w:szCs w:val="26"/>
                  <w:rPrChange w:id="32513" w:author="Le Minh Nghia" w:date="2019-10-09T10:56:00Z">
                    <w:rPr/>
                  </w:rPrChange>
                </w:rPr>
                <w:t>cho</w:t>
              </w:r>
              <w:proofErr w:type="spellEnd"/>
              <w:r w:rsidRPr="00B41112">
                <w:rPr>
                  <w:sz w:val="26"/>
                  <w:szCs w:val="26"/>
                  <w:rPrChange w:id="32514" w:author="Le Minh Nghia" w:date="2019-10-09T10:56:00Z">
                    <w:rPr/>
                  </w:rPrChange>
                </w:rPr>
                <w:t xml:space="preserve"> </w:t>
              </w:r>
              <w:proofErr w:type="spellStart"/>
              <w:r w:rsidRPr="00B41112">
                <w:rPr>
                  <w:sz w:val="26"/>
                  <w:szCs w:val="26"/>
                  <w:rPrChange w:id="32515" w:author="Le Minh Nghia" w:date="2019-10-09T10:56:00Z">
                    <w:rPr/>
                  </w:rPrChange>
                </w:rPr>
                <w:t>hệ</w:t>
              </w:r>
              <w:proofErr w:type="spellEnd"/>
              <w:r w:rsidRPr="00B41112">
                <w:rPr>
                  <w:sz w:val="26"/>
                  <w:szCs w:val="26"/>
                  <w:rPrChange w:id="32516" w:author="Le Minh Nghia" w:date="2019-10-09T10:56:00Z">
                    <w:rPr/>
                  </w:rPrChange>
                </w:rPr>
                <w:t xml:space="preserve"> </w:t>
              </w:r>
              <w:proofErr w:type="spellStart"/>
              <w:r w:rsidRPr="00B41112">
                <w:rPr>
                  <w:sz w:val="26"/>
                  <w:szCs w:val="26"/>
                  <w:rPrChange w:id="32517" w:author="Le Minh Nghia" w:date="2019-10-09T10:56:00Z">
                    <w:rPr/>
                  </w:rPrChange>
                </w:rPr>
                <w:t>thống</w:t>
              </w:r>
              <w:proofErr w:type="spellEnd"/>
              <w:r w:rsidRPr="00B41112">
                <w:rPr>
                  <w:sz w:val="26"/>
                  <w:szCs w:val="26"/>
                  <w:rPrChange w:id="32518" w:author="Le Minh Nghia" w:date="2019-10-09T10:56:00Z">
                    <w:rPr/>
                  </w:rPrChange>
                </w:rPr>
                <w:t xml:space="preserve"> </w:t>
              </w:r>
              <w:proofErr w:type="spellStart"/>
              <w:r w:rsidRPr="00B41112">
                <w:rPr>
                  <w:sz w:val="26"/>
                  <w:szCs w:val="26"/>
                  <w:rPrChange w:id="32519" w:author="Le Minh Nghia" w:date="2019-10-09T10:56:00Z">
                    <w:rPr/>
                  </w:rPrChange>
                </w:rPr>
                <w:t>trên</w:t>
              </w:r>
              <w:proofErr w:type="spellEnd"/>
              <w:r w:rsidRPr="00B41112">
                <w:rPr>
                  <w:sz w:val="26"/>
                  <w:szCs w:val="26"/>
                  <w:rPrChange w:id="32520" w:author="Le Minh Nghia" w:date="2019-10-09T10:56:00Z">
                    <w:rPr/>
                  </w:rPrChange>
                </w:rPr>
                <w:t xml:space="preserve"> </w:t>
              </w:r>
              <w:proofErr w:type="spellStart"/>
              <w:r w:rsidRPr="00B41112">
                <w:rPr>
                  <w:sz w:val="26"/>
                  <w:szCs w:val="26"/>
                  <w:rPrChange w:id="32521" w:author="Le Minh Nghia" w:date="2019-10-09T10:56:00Z">
                    <w:rPr/>
                  </w:rPrChange>
                </w:rPr>
                <w:t>nền</w:t>
              </w:r>
              <w:proofErr w:type="spellEnd"/>
              <w:r w:rsidRPr="00B41112">
                <w:rPr>
                  <w:sz w:val="26"/>
                  <w:szCs w:val="26"/>
                  <w:rPrChange w:id="32522" w:author="Le Minh Nghia" w:date="2019-10-09T10:56:00Z">
                    <w:rPr/>
                  </w:rPrChange>
                </w:rPr>
                <w:t xml:space="preserve"> web.</w:t>
              </w:r>
            </w:ins>
          </w:p>
          <w:p w:rsidR="00B41112" w:rsidRPr="00B41112" w:rsidRDefault="00B41112">
            <w:pPr>
              <w:spacing w:before="120" w:line="264" w:lineRule="auto"/>
              <w:jc w:val="both"/>
              <w:rPr>
                <w:ins w:id="32523" w:author="Le Minh Nghia" w:date="2019-10-09T10:54:00Z"/>
                <w:sz w:val="26"/>
                <w:szCs w:val="26"/>
                <w:rPrChange w:id="32524" w:author="Le Minh Nghia" w:date="2019-10-09T10:56:00Z">
                  <w:rPr>
                    <w:ins w:id="32525" w:author="Le Minh Nghia" w:date="2019-10-09T10:54:00Z"/>
                  </w:rPr>
                </w:rPrChange>
              </w:rPr>
            </w:pPr>
            <w:ins w:id="32526" w:author="Le Minh Nghia" w:date="2019-10-09T10:54:00Z">
              <w:r w:rsidRPr="00B41112">
                <w:rPr>
                  <w:sz w:val="26"/>
                  <w:szCs w:val="26"/>
                  <w:rPrChange w:id="32527" w:author="Le Minh Nghia" w:date="2019-10-09T10:56:00Z">
                    <w:rPr/>
                  </w:rPrChange>
                </w:rPr>
                <w:t xml:space="preserve">+ </w:t>
              </w:r>
              <w:proofErr w:type="spellStart"/>
              <w:r w:rsidRPr="00B41112">
                <w:rPr>
                  <w:sz w:val="26"/>
                  <w:szCs w:val="26"/>
                  <w:rPrChange w:id="32528" w:author="Le Minh Nghia" w:date="2019-10-09T10:56:00Z">
                    <w:rPr/>
                  </w:rPrChange>
                </w:rPr>
                <w:t>Tìm</w:t>
              </w:r>
              <w:proofErr w:type="spellEnd"/>
              <w:r w:rsidRPr="00B41112">
                <w:rPr>
                  <w:sz w:val="26"/>
                  <w:szCs w:val="26"/>
                  <w:rPrChange w:id="32529" w:author="Le Minh Nghia" w:date="2019-10-09T10:56:00Z">
                    <w:rPr/>
                  </w:rPrChange>
                </w:rPr>
                <w:t xml:space="preserve"> </w:t>
              </w:r>
              <w:proofErr w:type="spellStart"/>
              <w:r w:rsidRPr="00B41112">
                <w:rPr>
                  <w:sz w:val="26"/>
                  <w:szCs w:val="26"/>
                  <w:rPrChange w:id="32530" w:author="Le Minh Nghia" w:date="2019-10-09T10:56:00Z">
                    <w:rPr/>
                  </w:rPrChange>
                </w:rPr>
                <w:t>hiểu</w:t>
              </w:r>
              <w:proofErr w:type="spellEnd"/>
              <w:r w:rsidRPr="00B41112">
                <w:rPr>
                  <w:sz w:val="26"/>
                  <w:szCs w:val="26"/>
                  <w:rPrChange w:id="32531" w:author="Le Minh Nghia" w:date="2019-10-09T10:56:00Z">
                    <w:rPr/>
                  </w:rPrChange>
                </w:rPr>
                <w:t xml:space="preserve"> </w:t>
              </w:r>
              <w:proofErr w:type="spellStart"/>
              <w:r w:rsidRPr="00B41112">
                <w:rPr>
                  <w:sz w:val="26"/>
                  <w:szCs w:val="26"/>
                  <w:rPrChange w:id="32532" w:author="Le Minh Nghia" w:date="2019-10-09T10:56:00Z">
                    <w:rPr/>
                  </w:rPrChange>
                </w:rPr>
                <w:t>và</w:t>
              </w:r>
              <w:proofErr w:type="spellEnd"/>
              <w:r w:rsidRPr="00B41112">
                <w:rPr>
                  <w:sz w:val="26"/>
                  <w:szCs w:val="26"/>
                  <w:rPrChange w:id="32533" w:author="Le Minh Nghia" w:date="2019-10-09T10:56:00Z">
                    <w:rPr/>
                  </w:rPrChange>
                </w:rPr>
                <w:t xml:space="preserve"> </w:t>
              </w:r>
              <w:proofErr w:type="spellStart"/>
              <w:r w:rsidRPr="00B41112">
                <w:rPr>
                  <w:sz w:val="26"/>
                  <w:szCs w:val="26"/>
                  <w:rPrChange w:id="32534" w:author="Le Minh Nghia" w:date="2019-10-09T10:56:00Z">
                    <w:rPr/>
                  </w:rPrChange>
                </w:rPr>
                <w:t>xây</w:t>
              </w:r>
              <w:proofErr w:type="spellEnd"/>
              <w:r w:rsidRPr="00B41112">
                <w:rPr>
                  <w:sz w:val="26"/>
                  <w:szCs w:val="26"/>
                  <w:rPrChange w:id="32535" w:author="Le Minh Nghia" w:date="2019-10-09T10:56:00Z">
                    <w:rPr/>
                  </w:rPrChange>
                </w:rPr>
                <w:t xml:space="preserve"> </w:t>
              </w:r>
              <w:proofErr w:type="spellStart"/>
              <w:r w:rsidRPr="00B41112">
                <w:rPr>
                  <w:sz w:val="26"/>
                  <w:szCs w:val="26"/>
                  <w:rPrChange w:id="32536" w:author="Le Minh Nghia" w:date="2019-10-09T10:56:00Z">
                    <w:rPr/>
                  </w:rPrChange>
                </w:rPr>
                <w:t>dựng</w:t>
              </w:r>
              <w:proofErr w:type="spellEnd"/>
              <w:r w:rsidRPr="00B41112">
                <w:rPr>
                  <w:sz w:val="26"/>
                  <w:szCs w:val="26"/>
                  <w:rPrChange w:id="32537" w:author="Le Minh Nghia" w:date="2019-10-09T10:56:00Z">
                    <w:rPr/>
                  </w:rPrChange>
                </w:rPr>
                <w:t xml:space="preserve"> Module “</w:t>
              </w:r>
              <w:proofErr w:type="spellStart"/>
              <w:r w:rsidRPr="00B41112">
                <w:rPr>
                  <w:sz w:val="26"/>
                  <w:szCs w:val="26"/>
                  <w:rPrChange w:id="32538" w:author="Le Minh Nghia" w:date="2019-10-09T10:56:00Z">
                    <w:rPr/>
                  </w:rPrChange>
                </w:rPr>
                <w:t>phân</w:t>
              </w:r>
              <w:proofErr w:type="spellEnd"/>
              <w:r w:rsidRPr="00B41112">
                <w:rPr>
                  <w:sz w:val="26"/>
                  <w:szCs w:val="26"/>
                  <w:rPrChange w:id="32539" w:author="Le Minh Nghia" w:date="2019-10-09T10:56:00Z">
                    <w:rPr/>
                  </w:rPrChange>
                </w:rPr>
                <w:t xml:space="preserve"> </w:t>
              </w:r>
              <w:proofErr w:type="spellStart"/>
              <w:r w:rsidRPr="00B41112">
                <w:rPr>
                  <w:sz w:val="26"/>
                  <w:szCs w:val="26"/>
                  <w:rPrChange w:id="32540" w:author="Le Minh Nghia" w:date="2019-10-09T10:56:00Z">
                    <w:rPr/>
                  </w:rPrChange>
                </w:rPr>
                <w:t>hệ</w:t>
              </w:r>
              <w:proofErr w:type="spellEnd"/>
              <w:r w:rsidRPr="00B41112">
                <w:rPr>
                  <w:sz w:val="26"/>
                  <w:szCs w:val="26"/>
                  <w:rPrChange w:id="32541" w:author="Le Minh Nghia" w:date="2019-10-09T10:56:00Z">
                    <w:rPr/>
                  </w:rPrChange>
                </w:rPr>
                <w:t xml:space="preserve"> </w:t>
              </w:r>
              <w:proofErr w:type="spellStart"/>
              <w:r w:rsidRPr="00B41112">
                <w:rPr>
                  <w:sz w:val="26"/>
                  <w:szCs w:val="26"/>
                  <w:rPrChange w:id="32542" w:author="Le Minh Nghia" w:date="2019-10-09T10:56:00Z">
                    <w:rPr/>
                  </w:rPrChange>
                </w:rPr>
                <w:t>quản</w:t>
              </w:r>
              <w:proofErr w:type="spellEnd"/>
              <w:r w:rsidRPr="00B41112">
                <w:rPr>
                  <w:sz w:val="26"/>
                  <w:szCs w:val="26"/>
                  <w:rPrChange w:id="32543" w:author="Le Minh Nghia" w:date="2019-10-09T10:56:00Z">
                    <w:rPr/>
                  </w:rPrChange>
                </w:rPr>
                <w:t xml:space="preserve"> </w:t>
              </w:r>
              <w:proofErr w:type="spellStart"/>
              <w:r w:rsidRPr="00B41112">
                <w:rPr>
                  <w:sz w:val="26"/>
                  <w:szCs w:val="26"/>
                  <w:rPrChange w:id="32544" w:author="Le Minh Nghia" w:date="2019-10-09T10:56:00Z">
                    <w:rPr/>
                  </w:rPrChange>
                </w:rPr>
                <w:t>trị</w:t>
              </w:r>
              <w:proofErr w:type="spellEnd"/>
              <w:r w:rsidRPr="00B41112">
                <w:rPr>
                  <w:sz w:val="26"/>
                  <w:szCs w:val="26"/>
                  <w:rPrChange w:id="32545" w:author="Le Minh Nghia" w:date="2019-10-09T10:56:00Z">
                    <w:rPr/>
                  </w:rPrChange>
                </w:rPr>
                <w:t xml:space="preserve"> </w:t>
              </w:r>
              <w:proofErr w:type="spellStart"/>
              <w:r w:rsidRPr="00B41112">
                <w:rPr>
                  <w:sz w:val="26"/>
                  <w:szCs w:val="26"/>
                  <w:rPrChange w:id="32546" w:author="Le Minh Nghia" w:date="2019-10-09T10:56:00Z">
                    <w:rPr/>
                  </w:rPrChange>
                </w:rPr>
                <w:t>viên</w:t>
              </w:r>
              <w:proofErr w:type="spellEnd"/>
              <w:r w:rsidRPr="00B41112">
                <w:rPr>
                  <w:sz w:val="26"/>
                  <w:szCs w:val="26"/>
                  <w:rPrChange w:id="32547" w:author="Le Minh Nghia" w:date="2019-10-09T10:56:00Z">
                    <w:rPr/>
                  </w:rPrChange>
                </w:rPr>
                <w:t>”.</w:t>
              </w:r>
            </w:ins>
          </w:p>
          <w:p w:rsidR="00B41112" w:rsidRPr="00B41112" w:rsidRDefault="00B41112">
            <w:pPr>
              <w:spacing w:before="120" w:line="264" w:lineRule="auto"/>
              <w:jc w:val="both"/>
              <w:rPr>
                <w:ins w:id="32548" w:author="Le Minh Nghia" w:date="2019-10-09T10:54:00Z"/>
                <w:sz w:val="26"/>
                <w:szCs w:val="26"/>
                <w:rPrChange w:id="32549" w:author="Le Minh Nghia" w:date="2019-10-09T10:56:00Z">
                  <w:rPr>
                    <w:ins w:id="32550" w:author="Le Minh Nghia" w:date="2019-10-09T10:54:00Z"/>
                  </w:rPr>
                </w:rPrChange>
              </w:rPr>
            </w:pPr>
            <w:ins w:id="32551" w:author="Le Minh Nghia" w:date="2019-10-09T10:54:00Z">
              <w:r w:rsidRPr="00B41112">
                <w:rPr>
                  <w:sz w:val="26"/>
                  <w:szCs w:val="26"/>
                  <w:rPrChange w:id="32552" w:author="Le Minh Nghia" w:date="2019-10-09T10:56:00Z">
                    <w:rPr/>
                  </w:rPrChange>
                </w:rPr>
                <w:lastRenderedPageBreak/>
                <w:t xml:space="preserve">+ </w:t>
              </w:r>
              <w:proofErr w:type="spellStart"/>
              <w:r w:rsidRPr="00B41112">
                <w:rPr>
                  <w:sz w:val="26"/>
                  <w:szCs w:val="26"/>
                  <w:rPrChange w:id="32553" w:author="Le Minh Nghia" w:date="2019-10-09T10:56:00Z">
                    <w:rPr/>
                  </w:rPrChange>
                </w:rPr>
                <w:t>Tìm</w:t>
              </w:r>
              <w:proofErr w:type="spellEnd"/>
              <w:r w:rsidRPr="00B41112">
                <w:rPr>
                  <w:sz w:val="26"/>
                  <w:szCs w:val="26"/>
                  <w:rPrChange w:id="32554" w:author="Le Minh Nghia" w:date="2019-10-09T10:56:00Z">
                    <w:rPr/>
                  </w:rPrChange>
                </w:rPr>
                <w:t xml:space="preserve"> </w:t>
              </w:r>
              <w:proofErr w:type="spellStart"/>
              <w:r w:rsidRPr="00B41112">
                <w:rPr>
                  <w:sz w:val="26"/>
                  <w:szCs w:val="26"/>
                  <w:rPrChange w:id="32555" w:author="Le Minh Nghia" w:date="2019-10-09T10:56:00Z">
                    <w:rPr/>
                  </w:rPrChange>
                </w:rPr>
                <w:t>hiểu</w:t>
              </w:r>
              <w:proofErr w:type="spellEnd"/>
              <w:r w:rsidRPr="00B41112">
                <w:rPr>
                  <w:sz w:val="26"/>
                  <w:szCs w:val="26"/>
                  <w:rPrChange w:id="32556" w:author="Le Minh Nghia" w:date="2019-10-09T10:56:00Z">
                    <w:rPr/>
                  </w:rPrChange>
                </w:rPr>
                <w:t xml:space="preserve"> </w:t>
              </w:r>
              <w:proofErr w:type="spellStart"/>
              <w:r w:rsidRPr="00B41112">
                <w:rPr>
                  <w:sz w:val="26"/>
                  <w:szCs w:val="26"/>
                  <w:rPrChange w:id="32557" w:author="Le Minh Nghia" w:date="2019-10-09T10:56:00Z">
                    <w:rPr/>
                  </w:rPrChange>
                </w:rPr>
                <w:t>và</w:t>
              </w:r>
              <w:proofErr w:type="spellEnd"/>
              <w:r w:rsidRPr="00B41112">
                <w:rPr>
                  <w:sz w:val="26"/>
                  <w:szCs w:val="26"/>
                  <w:rPrChange w:id="32558" w:author="Le Minh Nghia" w:date="2019-10-09T10:56:00Z">
                    <w:rPr/>
                  </w:rPrChange>
                </w:rPr>
                <w:t xml:space="preserve"> </w:t>
              </w:r>
              <w:proofErr w:type="spellStart"/>
              <w:r w:rsidRPr="00B41112">
                <w:rPr>
                  <w:sz w:val="26"/>
                  <w:szCs w:val="26"/>
                  <w:rPrChange w:id="32559" w:author="Le Minh Nghia" w:date="2019-10-09T10:56:00Z">
                    <w:rPr/>
                  </w:rPrChange>
                </w:rPr>
                <w:t>xây</w:t>
              </w:r>
              <w:proofErr w:type="spellEnd"/>
              <w:r w:rsidRPr="00B41112">
                <w:rPr>
                  <w:sz w:val="26"/>
                  <w:szCs w:val="26"/>
                  <w:rPrChange w:id="32560" w:author="Le Minh Nghia" w:date="2019-10-09T10:56:00Z">
                    <w:rPr/>
                  </w:rPrChange>
                </w:rPr>
                <w:t xml:space="preserve"> </w:t>
              </w:r>
              <w:proofErr w:type="spellStart"/>
              <w:r w:rsidRPr="00B41112">
                <w:rPr>
                  <w:sz w:val="26"/>
                  <w:szCs w:val="26"/>
                  <w:rPrChange w:id="32561" w:author="Le Minh Nghia" w:date="2019-10-09T10:56:00Z">
                    <w:rPr/>
                  </w:rPrChange>
                </w:rPr>
                <w:t>dựng</w:t>
              </w:r>
              <w:proofErr w:type="spellEnd"/>
              <w:r w:rsidRPr="00B41112">
                <w:rPr>
                  <w:sz w:val="26"/>
                  <w:szCs w:val="26"/>
                  <w:rPrChange w:id="32562" w:author="Le Minh Nghia" w:date="2019-10-09T10:56:00Z">
                    <w:rPr/>
                  </w:rPrChange>
                </w:rPr>
                <w:t xml:space="preserve"> Module “</w:t>
              </w:r>
              <w:proofErr w:type="spellStart"/>
              <w:r w:rsidRPr="00B41112">
                <w:rPr>
                  <w:sz w:val="26"/>
                  <w:szCs w:val="26"/>
                  <w:rPrChange w:id="32563" w:author="Le Minh Nghia" w:date="2019-10-09T10:56:00Z">
                    <w:rPr/>
                  </w:rPrChange>
                </w:rPr>
                <w:t>phân</w:t>
              </w:r>
              <w:proofErr w:type="spellEnd"/>
              <w:r w:rsidRPr="00B41112">
                <w:rPr>
                  <w:sz w:val="26"/>
                  <w:szCs w:val="26"/>
                  <w:rPrChange w:id="32564" w:author="Le Minh Nghia" w:date="2019-10-09T10:56:00Z">
                    <w:rPr/>
                  </w:rPrChange>
                </w:rPr>
                <w:t xml:space="preserve"> </w:t>
              </w:r>
              <w:proofErr w:type="spellStart"/>
              <w:r w:rsidRPr="00B41112">
                <w:rPr>
                  <w:sz w:val="26"/>
                  <w:szCs w:val="26"/>
                  <w:rPrChange w:id="32565" w:author="Le Minh Nghia" w:date="2019-10-09T10:56:00Z">
                    <w:rPr/>
                  </w:rPrChange>
                </w:rPr>
                <w:t>hệ</w:t>
              </w:r>
              <w:proofErr w:type="spellEnd"/>
              <w:r w:rsidRPr="00B41112">
                <w:rPr>
                  <w:sz w:val="26"/>
                  <w:szCs w:val="26"/>
                  <w:rPrChange w:id="32566" w:author="Le Minh Nghia" w:date="2019-10-09T10:56:00Z">
                    <w:rPr/>
                  </w:rPrChange>
                </w:rPr>
                <w:t xml:space="preserve"> </w:t>
              </w:r>
              <w:proofErr w:type="spellStart"/>
              <w:r w:rsidRPr="00B41112">
                <w:rPr>
                  <w:sz w:val="26"/>
                  <w:szCs w:val="26"/>
                  <w:rPrChange w:id="32567" w:author="Le Minh Nghia" w:date="2019-10-09T10:56:00Z">
                    <w:rPr/>
                  </w:rPrChange>
                </w:rPr>
                <w:t>cựu</w:t>
              </w:r>
              <w:proofErr w:type="spellEnd"/>
              <w:r w:rsidRPr="00B41112">
                <w:rPr>
                  <w:sz w:val="26"/>
                  <w:szCs w:val="26"/>
                  <w:rPrChange w:id="32568" w:author="Le Minh Nghia" w:date="2019-10-09T10:56:00Z">
                    <w:rPr/>
                  </w:rPrChange>
                </w:rPr>
                <w:t xml:space="preserve"> </w:t>
              </w:r>
              <w:proofErr w:type="spellStart"/>
              <w:r w:rsidRPr="00B41112">
                <w:rPr>
                  <w:sz w:val="26"/>
                  <w:szCs w:val="26"/>
                  <w:rPrChange w:id="32569" w:author="Le Minh Nghia" w:date="2019-10-09T10:56:00Z">
                    <w:rPr/>
                  </w:rPrChange>
                </w:rPr>
                <w:t>sinh</w:t>
              </w:r>
              <w:proofErr w:type="spellEnd"/>
              <w:r w:rsidRPr="00B41112">
                <w:rPr>
                  <w:sz w:val="26"/>
                  <w:szCs w:val="26"/>
                  <w:rPrChange w:id="32570" w:author="Le Minh Nghia" w:date="2019-10-09T10:56:00Z">
                    <w:rPr/>
                  </w:rPrChange>
                </w:rPr>
                <w:t xml:space="preserve"> </w:t>
              </w:r>
              <w:proofErr w:type="spellStart"/>
              <w:r w:rsidRPr="00B41112">
                <w:rPr>
                  <w:sz w:val="26"/>
                  <w:szCs w:val="26"/>
                  <w:rPrChange w:id="32571" w:author="Le Minh Nghia" w:date="2019-10-09T10:56:00Z">
                    <w:rPr/>
                  </w:rPrChange>
                </w:rPr>
                <w:t>viên</w:t>
              </w:r>
              <w:proofErr w:type="spellEnd"/>
              <w:r w:rsidRPr="00B41112">
                <w:rPr>
                  <w:sz w:val="26"/>
                  <w:szCs w:val="26"/>
                  <w:rPrChange w:id="32572" w:author="Le Minh Nghia" w:date="2019-10-09T10:56:00Z">
                    <w:rPr/>
                  </w:rPrChange>
                </w:rPr>
                <w:t>”.</w:t>
              </w:r>
            </w:ins>
          </w:p>
          <w:p w:rsidR="00B41112" w:rsidRPr="00B41112" w:rsidRDefault="00B41112">
            <w:pPr>
              <w:spacing w:before="120" w:line="264" w:lineRule="auto"/>
              <w:jc w:val="both"/>
              <w:rPr>
                <w:ins w:id="32573" w:author="Le Minh Nghia" w:date="2019-10-09T10:54:00Z"/>
                <w:sz w:val="26"/>
                <w:szCs w:val="26"/>
                <w:rPrChange w:id="32574" w:author="Le Minh Nghia" w:date="2019-10-09T10:56:00Z">
                  <w:rPr>
                    <w:ins w:id="32575" w:author="Le Minh Nghia" w:date="2019-10-09T10:54:00Z"/>
                  </w:rPr>
                </w:rPrChange>
              </w:rPr>
            </w:pPr>
            <w:ins w:id="32576" w:author="Le Minh Nghia" w:date="2019-10-09T10:54:00Z">
              <w:r w:rsidRPr="00B41112">
                <w:rPr>
                  <w:sz w:val="26"/>
                  <w:szCs w:val="26"/>
                  <w:rPrChange w:id="32577" w:author="Le Minh Nghia" w:date="2019-10-09T10:56:00Z">
                    <w:rPr/>
                  </w:rPrChange>
                </w:rPr>
                <w:t xml:space="preserve">+ </w:t>
              </w:r>
              <w:proofErr w:type="spellStart"/>
              <w:r w:rsidRPr="00B41112">
                <w:rPr>
                  <w:sz w:val="26"/>
                  <w:szCs w:val="26"/>
                  <w:rPrChange w:id="32578" w:author="Le Minh Nghia" w:date="2019-10-09T10:56:00Z">
                    <w:rPr/>
                  </w:rPrChange>
                </w:rPr>
                <w:t>Viết</w:t>
              </w:r>
              <w:proofErr w:type="spellEnd"/>
              <w:r w:rsidRPr="00B41112">
                <w:rPr>
                  <w:sz w:val="26"/>
                  <w:szCs w:val="26"/>
                  <w:rPrChange w:id="32579" w:author="Le Minh Nghia" w:date="2019-10-09T10:56:00Z">
                    <w:rPr/>
                  </w:rPrChange>
                </w:rPr>
                <w:t xml:space="preserve"> </w:t>
              </w:r>
              <w:proofErr w:type="spellStart"/>
              <w:r w:rsidRPr="00B41112">
                <w:rPr>
                  <w:sz w:val="26"/>
                  <w:szCs w:val="26"/>
                  <w:rPrChange w:id="32580" w:author="Le Minh Nghia" w:date="2019-10-09T10:56:00Z">
                    <w:rPr/>
                  </w:rPrChange>
                </w:rPr>
                <w:t>báo</w:t>
              </w:r>
              <w:proofErr w:type="spellEnd"/>
              <w:r w:rsidRPr="00B41112">
                <w:rPr>
                  <w:sz w:val="26"/>
                  <w:szCs w:val="26"/>
                  <w:rPrChange w:id="32581" w:author="Le Minh Nghia" w:date="2019-10-09T10:56:00Z">
                    <w:rPr/>
                  </w:rPrChange>
                </w:rPr>
                <w:t xml:space="preserve"> </w:t>
              </w:r>
              <w:proofErr w:type="spellStart"/>
              <w:r w:rsidRPr="00B41112">
                <w:rPr>
                  <w:sz w:val="26"/>
                  <w:szCs w:val="26"/>
                  <w:rPrChange w:id="32582" w:author="Le Minh Nghia" w:date="2019-10-09T10:56:00Z">
                    <w:rPr/>
                  </w:rPrChange>
                </w:rPr>
                <w:t>cáo</w:t>
              </w:r>
              <w:proofErr w:type="spellEnd"/>
              <w:r w:rsidRPr="00B41112">
                <w:rPr>
                  <w:sz w:val="26"/>
                  <w:szCs w:val="26"/>
                  <w:rPrChange w:id="32583" w:author="Le Minh Nghia" w:date="2019-10-09T10:56:00Z">
                    <w:rPr/>
                  </w:rPrChange>
                </w:rPr>
                <w:t>.</w:t>
              </w:r>
            </w:ins>
          </w:p>
        </w:tc>
        <w:tc>
          <w:tcPr>
            <w:tcW w:w="1980" w:type="dxa"/>
            <w:tcBorders>
              <w:top w:val="single" w:sz="4" w:space="0" w:color="auto"/>
              <w:left w:val="single" w:sz="4" w:space="0" w:color="auto"/>
              <w:bottom w:val="single" w:sz="4" w:space="0" w:color="auto"/>
              <w:right w:val="single" w:sz="4" w:space="0" w:color="auto"/>
            </w:tcBorders>
            <w:noWrap/>
          </w:tcPr>
          <w:p w:rsidR="00B41112" w:rsidRPr="00B41112" w:rsidRDefault="00B41112">
            <w:pPr>
              <w:spacing w:before="120" w:line="264" w:lineRule="auto"/>
              <w:jc w:val="both"/>
              <w:rPr>
                <w:ins w:id="32584" w:author="Le Minh Nghia" w:date="2019-10-09T10:54:00Z"/>
                <w:sz w:val="26"/>
                <w:szCs w:val="26"/>
                <w:highlight w:val="yellow"/>
                <w:rPrChange w:id="32585" w:author="Le Minh Nghia" w:date="2019-10-09T10:56:00Z">
                  <w:rPr>
                    <w:ins w:id="32586" w:author="Le Minh Nghia" w:date="2019-10-09T10:54:00Z"/>
                    <w:highlight w:val="yellow"/>
                  </w:rPr>
                </w:rPrChange>
              </w:rPr>
            </w:pPr>
          </w:p>
        </w:tc>
      </w:tr>
      <w:tr w:rsidR="00B41112" w:rsidRPr="00B41112" w:rsidTr="00B41112">
        <w:trPr>
          <w:trHeight w:val="54"/>
          <w:ins w:id="32587" w:author="Le Minh Nghia" w:date="2019-10-09T10:54:00Z"/>
        </w:trPr>
        <w:tc>
          <w:tcPr>
            <w:tcW w:w="738"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2588" w:author="Le Minh Nghia" w:date="2019-10-09T10:54:00Z"/>
                <w:sz w:val="26"/>
                <w:szCs w:val="26"/>
                <w:rPrChange w:id="32589" w:author="Le Minh Nghia" w:date="2019-10-09T10:56:00Z">
                  <w:rPr>
                    <w:ins w:id="32590" w:author="Le Minh Nghia" w:date="2019-10-09T10:54:00Z"/>
                  </w:rPr>
                </w:rPrChange>
              </w:rPr>
            </w:pPr>
            <w:ins w:id="32591" w:author="Le Minh Nghia" w:date="2019-10-09T10:54:00Z">
              <w:r w:rsidRPr="00B41112">
                <w:rPr>
                  <w:sz w:val="26"/>
                  <w:szCs w:val="26"/>
                  <w:rPrChange w:id="32592" w:author="Le Minh Nghia" w:date="2019-10-09T10:56:00Z">
                    <w:rPr/>
                  </w:rPrChange>
                </w:rPr>
                <w:t>2</w:t>
              </w:r>
            </w:ins>
          </w:p>
        </w:tc>
        <w:tc>
          <w:tcPr>
            <w:tcW w:w="2070" w:type="dxa"/>
            <w:tcBorders>
              <w:top w:val="single" w:sz="4" w:space="0" w:color="auto"/>
              <w:left w:val="single" w:sz="4" w:space="0" w:color="auto"/>
              <w:bottom w:val="single" w:sz="4" w:space="0" w:color="auto"/>
              <w:right w:val="single" w:sz="4" w:space="0" w:color="auto"/>
            </w:tcBorders>
            <w:hideMark/>
          </w:tcPr>
          <w:p w:rsidR="00B41112" w:rsidRPr="00B41112" w:rsidRDefault="00B41112">
            <w:pPr>
              <w:spacing w:before="120" w:line="264" w:lineRule="auto"/>
              <w:jc w:val="both"/>
              <w:rPr>
                <w:ins w:id="32593" w:author="Le Minh Nghia" w:date="2019-10-09T10:54:00Z"/>
                <w:sz w:val="26"/>
                <w:szCs w:val="26"/>
                <w:rPrChange w:id="32594" w:author="Le Minh Nghia" w:date="2019-10-09T10:56:00Z">
                  <w:rPr>
                    <w:ins w:id="32595" w:author="Le Minh Nghia" w:date="2019-10-09T10:54:00Z"/>
                  </w:rPr>
                </w:rPrChange>
              </w:rPr>
            </w:pPr>
            <w:ins w:id="32596" w:author="Le Minh Nghia" w:date="2019-10-09T10:54:00Z">
              <w:r w:rsidRPr="00B41112">
                <w:rPr>
                  <w:sz w:val="26"/>
                  <w:szCs w:val="26"/>
                  <w:rPrChange w:id="32597" w:author="Le Minh Nghia" w:date="2019-10-09T10:56:00Z">
                    <w:rPr/>
                  </w:rPrChange>
                </w:rPr>
                <w:t xml:space="preserve">Lê Minh </w:t>
              </w:r>
              <w:proofErr w:type="spellStart"/>
              <w:r w:rsidRPr="00B41112">
                <w:rPr>
                  <w:sz w:val="26"/>
                  <w:szCs w:val="26"/>
                  <w:rPrChange w:id="32598" w:author="Le Minh Nghia" w:date="2019-10-09T10:56:00Z">
                    <w:rPr/>
                  </w:rPrChange>
                </w:rPr>
                <w:t>Nghĩa</w:t>
              </w:r>
              <w:proofErr w:type="spellEnd"/>
              <w:r w:rsidRPr="00B41112">
                <w:rPr>
                  <w:sz w:val="26"/>
                  <w:szCs w:val="26"/>
                  <w:rPrChange w:id="32599" w:author="Le Minh Nghia" w:date="2019-10-09T10:56:00Z">
                    <w:rPr/>
                  </w:rPrChange>
                </w:rPr>
                <w:t xml:space="preserve"> (</w:t>
              </w:r>
              <w:proofErr w:type="spellStart"/>
              <w:r w:rsidRPr="00B41112">
                <w:rPr>
                  <w:sz w:val="26"/>
                  <w:szCs w:val="26"/>
                  <w:rPrChange w:id="32600" w:author="Le Minh Nghia" w:date="2019-10-09T10:56:00Z">
                    <w:rPr/>
                  </w:rPrChange>
                </w:rPr>
                <w:t>Thành</w:t>
              </w:r>
              <w:proofErr w:type="spellEnd"/>
              <w:r w:rsidRPr="00B41112">
                <w:rPr>
                  <w:sz w:val="26"/>
                  <w:szCs w:val="26"/>
                  <w:rPrChange w:id="32601" w:author="Le Minh Nghia" w:date="2019-10-09T10:56:00Z">
                    <w:rPr/>
                  </w:rPrChange>
                </w:rPr>
                <w:t xml:space="preserve"> </w:t>
              </w:r>
              <w:proofErr w:type="spellStart"/>
              <w:r w:rsidRPr="00B41112">
                <w:rPr>
                  <w:sz w:val="26"/>
                  <w:szCs w:val="26"/>
                  <w:rPrChange w:id="32602" w:author="Le Minh Nghia" w:date="2019-10-09T10:56:00Z">
                    <w:rPr/>
                  </w:rPrChange>
                </w:rPr>
                <w:t>viên</w:t>
              </w:r>
              <w:proofErr w:type="spellEnd"/>
              <w:r w:rsidRPr="00B41112">
                <w:rPr>
                  <w:sz w:val="26"/>
                  <w:szCs w:val="26"/>
                  <w:rPrChange w:id="32603" w:author="Le Minh Nghia" w:date="2019-10-09T10:56:00Z">
                    <w:rPr/>
                  </w:rPrChange>
                </w:rPr>
                <w:t xml:space="preserve"> </w:t>
              </w:r>
              <w:proofErr w:type="spellStart"/>
              <w:r w:rsidRPr="00B41112">
                <w:rPr>
                  <w:sz w:val="26"/>
                  <w:szCs w:val="26"/>
                  <w:rPrChange w:id="32604" w:author="Le Minh Nghia" w:date="2019-10-09T10:56:00Z">
                    <w:rPr/>
                  </w:rPrChange>
                </w:rPr>
                <w:t>chính</w:t>
              </w:r>
              <w:proofErr w:type="spellEnd"/>
              <w:r w:rsidRPr="00B41112">
                <w:rPr>
                  <w:sz w:val="26"/>
                  <w:szCs w:val="26"/>
                  <w:rPrChange w:id="32605" w:author="Le Minh Nghia" w:date="2019-10-09T10:56:00Z">
                    <w:rPr/>
                  </w:rPrChange>
                </w:rPr>
                <w:t>)</w:t>
              </w:r>
            </w:ins>
          </w:p>
        </w:tc>
        <w:tc>
          <w:tcPr>
            <w:tcW w:w="2250"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tabs>
                <w:tab w:val="left" w:pos="765"/>
                <w:tab w:val="center" w:pos="1397"/>
              </w:tabs>
              <w:spacing w:before="120" w:line="264" w:lineRule="auto"/>
              <w:jc w:val="center"/>
              <w:rPr>
                <w:ins w:id="32606" w:author="Le Minh Nghia" w:date="2019-10-09T10:54:00Z"/>
                <w:sz w:val="26"/>
                <w:szCs w:val="26"/>
                <w:rPrChange w:id="32607" w:author="Le Minh Nghia" w:date="2019-10-09T10:56:00Z">
                  <w:rPr>
                    <w:ins w:id="32608" w:author="Le Minh Nghia" w:date="2019-10-09T10:54:00Z"/>
                  </w:rPr>
                </w:rPrChange>
              </w:rPr>
            </w:pPr>
            <w:ins w:id="32609" w:author="Le Minh Nghia" w:date="2019-10-09T10:54:00Z">
              <w:r w:rsidRPr="00B41112">
                <w:rPr>
                  <w:sz w:val="26"/>
                  <w:szCs w:val="26"/>
                  <w:rPrChange w:id="32610" w:author="Le Minh Nghia" w:date="2019-10-09T10:56:00Z">
                    <w:rPr/>
                  </w:rPrChange>
                </w:rPr>
                <w:t>B1605229,</w:t>
              </w:r>
              <w:r w:rsidRPr="00B41112">
                <w:rPr>
                  <w:sz w:val="26"/>
                  <w:szCs w:val="26"/>
                  <w:rPrChange w:id="32611" w:author="Le Minh Nghia" w:date="2019-10-09T10:56:00Z">
                    <w:rPr/>
                  </w:rPrChange>
                </w:rPr>
                <w:br/>
              </w:r>
              <w:proofErr w:type="spellStart"/>
              <w:r w:rsidRPr="00B41112">
                <w:rPr>
                  <w:sz w:val="26"/>
                  <w:szCs w:val="26"/>
                  <w:rPrChange w:id="32612" w:author="Le Minh Nghia" w:date="2019-10-09T10:56:00Z">
                    <w:rPr/>
                  </w:rPrChange>
                </w:rPr>
                <w:t>Lớp</w:t>
              </w:r>
              <w:proofErr w:type="spellEnd"/>
              <w:r w:rsidRPr="00B41112">
                <w:rPr>
                  <w:sz w:val="26"/>
                  <w:szCs w:val="26"/>
                  <w:rPrChange w:id="32613" w:author="Le Minh Nghia" w:date="2019-10-09T10:56:00Z">
                    <w:rPr/>
                  </w:rPrChange>
                </w:rPr>
                <w:t xml:space="preserve"> </w:t>
              </w:r>
              <w:proofErr w:type="spellStart"/>
              <w:r w:rsidRPr="00B41112">
                <w:rPr>
                  <w:sz w:val="26"/>
                  <w:szCs w:val="26"/>
                  <w:rPrChange w:id="32614" w:author="Le Minh Nghia" w:date="2019-10-09T10:56:00Z">
                    <w:rPr/>
                  </w:rPrChange>
                </w:rPr>
                <w:t>Hệ</w:t>
              </w:r>
              <w:proofErr w:type="spellEnd"/>
              <w:r w:rsidRPr="00B41112">
                <w:rPr>
                  <w:sz w:val="26"/>
                  <w:szCs w:val="26"/>
                  <w:rPrChange w:id="32615" w:author="Le Minh Nghia" w:date="2019-10-09T10:56:00Z">
                    <w:rPr/>
                  </w:rPrChange>
                </w:rPr>
                <w:t xml:space="preserve"> </w:t>
              </w:r>
              <w:proofErr w:type="spellStart"/>
              <w:r w:rsidRPr="00B41112">
                <w:rPr>
                  <w:sz w:val="26"/>
                  <w:szCs w:val="26"/>
                  <w:rPrChange w:id="32616" w:author="Le Minh Nghia" w:date="2019-10-09T10:56:00Z">
                    <w:rPr/>
                  </w:rPrChange>
                </w:rPr>
                <w:t>thống</w:t>
              </w:r>
              <w:proofErr w:type="spellEnd"/>
              <w:r w:rsidRPr="00B41112">
                <w:rPr>
                  <w:sz w:val="26"/>
                  <w:szCs w:val="26"/>
                  <w:rPrChange w:id="32617" w:author="Le Minh Nghia" w:date="2019-10-09T10:56:00Z">
                    <w:rPr/>
                  </w:rPrChange>
                </w:rPr>
                <w:t xml:space="preserve"> </w:t>
              </w:r>
              <w:proofErr w:type="spellStart"/>
              <w:r w:rsidRPr="00B41112">
                <w:rPr>
                  <w:sz w:val="26"/>
                  <w:szCs w:val="26"/>
                  <w:rPrChange w:id="32618" w:author="Le Minh Nghia" w:date="2019-10-09T10:56:00Z">
                    <w:rPr/>
                  </w:rPrChange>
                </w:rPr>
                <w:t>thông</w:t>
              </w:r>
              <w:proofErr w:type="spellEnd"/>
              <w:r w:rsidRPr="00B41112">
                <w:rPr>
                  <w:sz w:val="26"/>
                  <w:szCs w:val="26"/>
                  <w:rPrChange w:id="32619" w:author="Le Minh Nghia" w:date="2019-10-09T10:56:00Z">
                    <w:rPr/>
                  </w:rPrChange>
                </w:rPr>
                <w:t xml:space="preserve"> tin A1, </w:t>
              </w:r>
              <w:proofErr w:type="spellStart"/>
              <w:r w:rsidRPr="00B41112">
                <w:rPr>
                  <w:sz w:val="26"/>
                  <w:szCs w:val="26"/>
                  <w:rPrChange w:id="32620" w:author="Le Minh Nghia" w:date="2019-10-09T10:56:00Z">
                    <w:rPr/>
                  </w:rPrChange>
                </w:rPr>
                <w:t>khóa</w:t>
              </w:r>
              <w:proofErr w:type="spellEnd"/>
              <w:r w:rsidRPr="00B41112">
                <w:rPr>
                  <w:sz w:val="26"/>
                  <w:szCs w:val="26"/>
                  <w:rPrChange w:id="32621" w:author="Le Minh Nghia" w:date="2019-10-09T10:56:00Z">
                    <w:rPr/>
                  </w:rPrChange>
                </w:rPr>
                <w:t xml:space="preserve"> 42</w:t>
              </w:r>
            </w:ins>
          </w:p>
        </w:tc>
        <w:tc>
          <w:tcPr>
            <w:tcW w:w="3420" w:type="dxa"/>
            <w:gridSpan w:val="5"/>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2622" w:author="Le Minh Nghia" w:date="2019-10-09T10:54:00Z"/>
                <w:bCs/>
                <w:sz w:val="26"/>
                <w:szCs w:val="26"/>
                <w:rPrChange w:id="32623" w:author="Le Minh Nghia" w:date="2019-10-09T10:56:00Z">
                  <w:rPr>
                    <w:ins w:id="32624" w:author="Le Minh Nghia" w:date="2019-10-09T10:54:00Z"/>
                    <w:bCs/>
                  </w:rPr>
                </w:rPrChange>
              </w:rPr>
            </w:pPr>
            <w:ins w:id="32625" w:author="Le Minh Nghia" w:date="2019-10-09T10:54:00Z">
              <w:r w:rsidRPr="00B41112">
                <w:rPr>
                  <w:sz w:val="26"/>
                  <w:szCs w:val="26"/>
                  <w:rPrChange w:id="32626" w:author="Le Minh Nghia" w:date="2019-10-09T10:56:00Z">
                    <w:rPr/>
                  </w:rPrChange>
                </w:rPr>
                <w:t xml:space="preserve">+ </w:t>
              </w:r>
              <w:proofErr w:type="spellStart"/>
              <w:r w:rsidRPr="00B41112">
                <w:rPr>
                  <w:bCs/>
                  <w:sz w:val="26"/>
                  <w:szCs w:val="26"/>
                  <w:rPrChange w:id="32627" w:author="Le Minh Nghia" w:date="2019-10-09T10:56:00Z">
                    <w:rPr>
                      <w:bCs/>
                    </w:rPr>
                  </w:rPrChange>
                </w:rPr>
                <w:t>Tìm</w:t>
              </w:r>
              <w:proofErr w:type="spellEnd"/>
              <w:r w:rsidRPr="00B41112">
                <w:rPr>
                  <w:bCs/>
                  <w:sz w:val="26"/>
                  <w:szCs w:val="26"/>
                  <w:rPrChange w:id="32628" w:author="Le Minh Nghia" w:date="2019-10-09T10:56:00Z">
                    <w:rPr>
                      <w:bCs/>
                    </w:rPr>
                  </w:rPrChange>
                </w:rPr>
                <w:t xml:space="preserve"> </w:t>
              </w:r>
              <w:proofErr w:type="spellStart"/>
              <w:r w:rsidRPr="00B41112">
                <w:rPr>
                  <w:bCs/>
                  <w:sz w:val="26"/>
                  <w:szCs w:val="26"/>
                  <w:rPrChange w:id="32629" w:author="Le Minh Nghia" w:date="2019-10-09T10:56:00Z">
                    <w:rPr>
                      <w:bCs/>
                    </w:rPr>
                  </w:rPrChange>
                </w:rPr>
                <w:t>hiểu</w:t>
              </w:r>
              <w:proofErr w:type="spellEnd"/>
              <w:r w:rsidRPr="00B41112">
                <w:rPr>
                  <w:bCs/>
                  <w:sz w:val="26"/>
                  <w:szCs w:val="26"/>
                  <w:rPrChange w:id="32630" w:author="Le Minh Nghia" w:date="2019-10-09T10:56:00Z">
                    <w:rPr>
                      <w:bCs/>
                    </w:rPr>
                  </w:rPrChange>
                </w:rPr>
                <w:t xml:space="preserve"> </w:t>
              </w:r>
              <w:proofErr w:type="spellStart"/>
              <w:r w:rsidRPr="00B41112">
                <w:rPr>
                  <w:bCs/>
                  <w:sz w:val="26"/>
                  <w:szCs w:val="26"/>
                  <w:rPrChange w:id="32631" w:author="Le Minh Nghia" w:date="2019-10-09T10:56:00Z">
                    <w:rPr>
                      <w:bCs/>
                    </w:rPr>
                  </w:rPrChange>
                </w:rPr>
                <w:t>và</w:t>
              </w:r>
              <w:proofErr w:type="spellEnd"/>
              <w:r w:rsidRPr="00B41112">
                <w:rPr>
                  <w:bCs/>
                  <w:sz w:val="26"/>
                  <w:szCs w:val="26"/>
                  <w:rPrChange w:id="32632" w:author="Le Minh Nghia" w:date="2019-10-09T10:56:00Z">
                    <w:rPr>
                      <w:bCs/>
                    </w:rPr>
                  </w:rPrChange>
                </w:rPr>
                <w:t xml:space="preserve"> </w:t>
              </w:r>
              <w:proofErr w:type="spellStart"/>
              <w:r w:rsidRPr="00B41112">
                <w:rPr>
                  <w:bCs/>
                  <w:sz w:val="26"/>
                  <w:szCs w:val="26"/>
                  <w:rPrChange w:id="32633" w:author="Le Minh Nghia" w:date="2019-10-09T10:56:00Z">
                    <w:rPr>
                      <w:bCs/>
                    </w:rPr>
                  </w:rPrChange>
                </w:rPr>
                <w:t>xây</w:t>
              </w:r>
              <w:proofErr w:type="spellEnd"/>
              <w:r w:rsidRPr="00B41112">
                <w:rPr>
                  <w:bCs/>
                  <w:sz w:val="26"/>
                  <w:szCs w:val="26"/>
                  <w:rPrChange w:id="32634" w:author="Le Minh Nghia" w:date="2019-10-09T10:56:00Z">
                    <w:rPr>
                      <w:bCs/>
                    </w:rPr>
                  </w:rPrChange>
                </w:rPr>
                <w:t xml:space="preserve"> </w:t>
              </w:r>
              <w:proofErr w:type="spellStart"/>
              <w:r w:rsidRPr="00B41112">
                <w:rPr>
                  <w:bCs/>
                  <w:sz w:val="26"/>
                  <w:szCs w:val="26"/>
                  <w:rPrChange w:id="32635" w:author="Le Minh Nghia" w:date="2019-10-09T10:56:00Z">
                    <w:rPr>
                      <w:bCs/>
                    </w:rPr>
                  </w:rPrChange>
                </w:rPr>
                <w:t>dựng</w:t>
              </w:r>
              <w:proofErr w:type="spellEnd"/>
              <w:r w:rsidRPr="00B41112">
                <w:rPr>
                  <w:bCs/>
                  <w:sz w:val="26"/>
                  <w:szCs w:val="26"/>
                  <w:rPrChange w:id="32636" w:author="Le Minh Nghia" w:date="2019-10-09T10:56:00Z">
                    <w:rPr>
                      <w:bCs/>
                    </w:rPr>
                  </w:rPrChange>
                </w:rPr>
                <w:t xml:space="preserve"> Module “</w:t>
              </w:r>
              <w:proofErr w:type="spellStart"/>
              <w:r w:rsidRPr="00B41112">
                <w:rPr>
                  <w:bCs/>
                  <w:sz w:val="26"/>
                  <w:szCs w:val="26"/>
                  <w:rPrChange w:id="32637" w:author="Le Minh Nghia" w:date="2019-10-09T10:56:00Z">
                    <w:rPr>
                      <w:bCs/>
                    </w:rPr>
                  </w:rPrChange>
                </w:rPr>
                <w:t>phân</w:t>
              </w:r>
              <w:proofErr w:type="spellEnd"/>
              <w:r w:rsidRPr="00B41112">
                <w:rPr>
                  <w:bCs/>
                  <w:sz w:val="26"/>
                  <w:szCs w:val="26"/>
                  <w:rPrChange w:id="32638" w:author="Le Minh Nghia" w:date="2019-10-09T10:56:00Z">
                    <w:rPr>
                      <w:bCs/>
                    </w:rPr>
                  </w:rPrChange>
                </w:rPr>
                <w:t xml:space="preserve"> </w:t>
              </w:r>
              <w:proofErr w:type="spellStart"/>
              <w:r w:rsidRPr="00B41112">
                <w:rPr>
                  <w:bCs/>
                  <w:sz w:val="26"/>
                  <w:szCs w:val="26"/>
                  <w:rPrChange w:id="32639" w:author="Le Minh Nghia" w:date="2019-10-09T10:56:00Z">
                    <w:rPr>
                      <w:bCs/>
                    </w:rPr>
                  </w:rPrChange>
                </w:rPr>
                <w:t>hệ</w:t>
              </w:r>
              <w:proofErr w:type="spellEnd"/>
              <w:r w:rsidRPr="00B41112">
                <w:rPr>
                  <w:bCs/>
                  <w:sz w:val="26"/>
                  <w:szCs w:val="26"/>
                  <w:rPrChange w:id="32640" w:author="Le Minh Nghia" w:date="2019-10-09T10:56:00Z">
                    <w:rPr>
                      <w:bCs/>
                    </w:rPr>
                  </w:rPrChange>
                </w:rPr>
                <w:t xml:space="preserve"> </w:t>
              </w:r>
              <w:proofErr w:type="spellStart"/>
              <w:r w:rsidRPr="00B41112">
                <w:rPr>
                  <w:bCs/>
                  <w:sz w:val="26"/>
                  <w:szCs w:val="26"/>
                  <w:rPrChange w:id="32641" w:author="Le Minh Nghia" w:date="2019-10-09T10:56:00Z">
                    <w:rPr>
                      <w:bCs/>
                    </w:rPr>
                  </w:rPrChange>
                </w:rPr>
                <w:t>quản</w:t>
              </w:r>
              <w:proofErr w:type="spellEnd"/>
              <w:r w:rsidRPr="00B41112">
                <w:rPr>
                  <w:bCs/>
                  <w:sz w:val="26"/>
                  <w:szCs w:val="26"/>
                  <w:rPrChange w:id="32642" w:author="Le Minh Nghia" w:date="2019-10-09T10:56:00Z">
                    <w:rPr>
                      <w:bCs/>
                    </w:rPr>
                  </w:rPrChange>
                </w:rPr>
                <w:t xml:space="preserve"> </w:t>
              </w:r>
              <w:proofErr w:type="spellStart"/>
              <w:r w:rsidRPr="00B41112">
                <w:rPr>
                  <w:bCs/>
                  <w:sz w:val="26"/>
                  <w:szCs w:val="26"/>
                  <w:rPrChange w:id="32643" w:author="Le Minh Nghia" w:date="2019-10-09T10:56:00Z">
                    <w:rPr>
                      <w:bCs/>
                    </w:rPr>
                  </w:rPrChange>
                </w:rPr>
                <w:t>trị</w:t>
              </w:r>
              <w:proofErr w:type="spellEnd"/>
              <w:r w:rsidRPr="00B41112">
                <w:rPr>
                  <w:bCs/>
                  <w:sz w:val="26"/>
                  <w:szCs w:val="26"/>
                  <w:rPrChange w:id="32644" w:author="Le Minh Nghia" w:date="2019-10-09T10:56:00Z">
                    <w:rPr>
                      <w:bCs/>
                    </w:rPr>
                  </w:rPrChange>
                </w:rPr>
                <w:t xml:space="preserve"> </w:t>
              </w:r>
              <w:proofErr w:type="spellStart"/>
              <w:r w:rsidRPr="00B41112">
                <w:rPr>
                  <w:bCs/>
                  <w:sz w:val="26"/>
                  <w:szCs w:val="26"/>
                  <w:rPrChange w:id="32645" w:author="Le Minh Nghia" w:date="2019-10-09T10:56:00Z">
                    <w:rPr>
                      <w:bCs/>
                    </w:rPr>
                  </w:rPrChange>
                </w:rPr>
                <w:t>viên</w:t>
              </w:r>
              <w:proofErr w:type="spellEnd"/>
              <w:r w:rsidRPr="00B41112">
                <w:rPr>
                  <w:bCs/>
                  <w:sz w:val="26"/>
                  <w:szCs w:val="26"/>
                  <w:rPrChange w:id="32646" w:author="Le Minh Nghia" w:date="2019-10-09T10:56:00Z">
                    <w:rPr>
                      <w:bCs/>
                    </w:rPr>
                  </w:rPrChange>
                </w:rPr>
                <w:t>”.</w:t>
              </w:r>
            </w:ins>
          </w:p>
          <w:p w:rsidR="00B41112" w:rsidRPr="00B41112" w:rsidRDefault="00B41112">
            <w:pPr>
              <w:spacing w:before="120" w:line="264" w:lineRule="auto"/>
              <w:jc w:val="both"/>
              <w:rPr>
                <w:ins w:id="32647" w:author="Le Minh Nghia" w:date="2019-10-09T10:54:00Z"/>
                <w:bCs/>
                <w:sz w:val="26"/>
                <w:szCs w:val="26"/>
                <w:rPrChange w:id="32648" w:author="Le Minh Nghia" w:date="2019-10-09T10:56:00Z">
                  <w:rPr>
                    <w:ins w:id="32649" w:author="Le Minh Nghia" w:date="2019-10-09T10:54:00Z"/>
                    <w:bCs/>
                  </w:rPr>
                </w:rPrChange>
              </w:rPr>
            </w:pPr>
            <w:ins w:id="32650" w:author="Le Minh Nghia" w:date="2019-10-09T10:54:00Z">
              <w:r w:rsidRPr="00B41112">
                <w:rPr>
                  <w:bCs/>
                  <w:sz w:val="26"/>
                  <w:szCs w:val="26"/>
                  <w:rPrChange w:id="32651" w:author="Le Minh Nghia" w:date="2019-10-09T10:56:00Z">
                    <w:rPr>
                      <w:bCs/>
                    </w:rPr>
                  </w:rPrChange>
                </w:rPr>
                <w:t xml:space="preserve">+ </w:t>
              </w:r>
              <w:proofErr w:type="spellStart"/>
              <w:r w:rsidRPr="00B41112">
                <w:rPr>
                  <w:bCs/>
                  <w:sz w:val="26"/>
                  <w:szCs w:val="26"/>
                  <w:rPrChange w:id="32652" w:author="Le Minh Nghia" w:date="2019-10-09T10:56:00Z">
                    <w:rPr>
                      <w:bCs/>
                    </w:rPr>
                  </w:rPrChange>
                </w:rPr>
                <w:t>Tìm</w:t>
              </w:r>
              <w:proofErr w:type="spellEnd"/>
              <w:r w:rsidRPr="00B41112">
                <w:rPr>
                  <w:bCs/>
                  <w:sz w:val="26"/>
                  <w:szCs w:val="26"/>
                  <w:rPrChange w:id="32653" w:author="Le Minh Nghia" w:date="2019-10-09T10:56:00Z">
                    <w:rPr>
                      <w:bCs/>
                    </w:rPr>
                  </w:rPrChange>
                </w:rPr>
                <w:t xml:space="preserve"> </w:t>
              </w:r>
              <w:proofErr w:type="spellStart"/>
              <w:r w:rsidRPr="00B41112">
                <w:rPr>
                  <w:bCs/>
                  <w:sz w:val="26"/>
                  <w:szCs w:val="26"/>
                  <w:rPrChange w:id="32654" w:author="Le Minh Nghia" w:date="2019-10-09T10:56:00Z">
                    <w:rPr>
                      <w:bCs/>
                    </w:rPr>
                  </w:rPrChange>
                </w:rPr>
                <w:t>hiểu</w:t>
              </w:r>
              <w:proofErr w:type="spellEnd"/>
              <w:r w:rsidRPr="00B41112">
                <w:rPr>
                  <w:bCs/>
                  <w:sz w:val="26"/>
                  <w:szCs w:val="26"/>
                  <w:rPrChange w:id="32655" w:author="Le Minh Nghia" w:date="2019-10-09T10:56:00Z">
                    <w:rPr>
                      <w:bCs/>
                    </w:rPr>
                  </w:rPrChange>
                </w:rPr>
                <w:t xml:space="preserve"> </w:t>
              </w:r>
              <w:proofErr w:type="spellStart"/>
              <w:r w:rsidRPr="00B41112">
                <w:rPr>
                  <w:bCs/>
                  <w:sz w:val="26"/>
                  <w:szCs w:val="26"/>
                  <w:rPrChange w:id="32656" w:author="Le Minh Nghia" w:date="2019-10-09T10:56:00Z">
                    <w:rPr>
                      <w:bCs/>
                    </w:rPr>
                  </w:rPrChange>
                </w:rPr>
                <w:t>và</w:t>
              </w:r>
              <w:proofErr w:type="spellEnd"/>
              <w:r w:rsidRPr="00B41112">
                <w:rPr>
                  <w:bCs/>
                  <w:sz w:val="26"/>
                  <w:szCs w:val="26"/>
                  <w:rPrChange w:id="32657" w:author="Le Minh Nghia" w:date="2019-10-09T10:56:00Z">
                    <w:rPr>
                      <w:bCs/>
                    </w:rPr>
                  </w:rPrChange>
                </w:rPr>
                <w:t xml:space="preserve"> </w:t>
              </w:r>
              <w:proofErr w:type="spellStart"/>
              <w:r w:rsidRPr="00B41112">
                <w:rPr>
                  <w:bCs/>
                  <w:sz w:val="26"/>
                  <w:szCs w:val="26"/>
                  <w:rPrChange w:id="32658" w:author="Le Minh Nghia" w:date="2019-10-09T10:56:00Z">
                    <w:rPr>
                      <w:bCs/>
                    </w:rPr>
                  </w:rPrChange>
                </w:rPr>
                <w:t>xây</w:t>
              </w:r>
              <w:proofErr w:type="spellEnd"/>
              <w:r w:rsidRPr="00B41112">
                <w:rPr>
                  <w:bCs/>
                  <w:sz w:val="26"/>
                  <w:szCs w:val="26"/>
                  <w:rPrChange w:id="32659" w:author="Le Minh Nghia" w:date="2019-10-09T10:56:00Z">
                    <w:rPr>
                      <w:bCs/>
                    </w:rPr>
                  </w:rPrChange>
                </w:rPr>
                <w:t xml:space="preserve"> </w:t>
              </w:r>
              <w:proofErr w:type="spellStart"/>
              <w:r w:rsidRPr="00B41112">
                <w:rPr>
                  <w:bCs/>
                  <w:sz w:val="26"/>
                  <w:szCs w:val="26"/>
                  <w:rPrChange w:id="32660" w:author="Le Minh Nghia" w:date="2019-10-09T10:56:00Z">
                    <w:rPr>
                      <w:bCs/>
                    </w:rPr>
                  </w:rPrChange>
                </w:rPr>
                <w:t>dựng</w:t>
              </w:r>
              <w:proofErr w:type="spellEnd"/>
              <w:r w:rsidRPr="00B41112">
                <w:rPr>
                  <w:bCs/>
                  <w:sz w:val="26"/>
                  <w:szCs w:val="26"/>
                  <w:rPrChange w:id="32661" w:author="Le Minh Nghia" w:date="2019-10-09T10:56:00Z">
                    <w:rPr>
                      <w:bCs/>
                    </w:rPr>
                  </w:rPrChange>
                </w:rPr>
                <w:t xml:space="preserve"> Module “</w:t>
              </w:r>
              <w:proofErr w:type="spellStart"/>
              <w:r w:rsidRPr="00B41112">
                <w:rPr>
                  <w:bCs/>
                  <w:sz w:val="26"/>
                  <w:szCs w:val="26"/>
                  <w:rPrChange w:id="32662" w:author="Le Minh Nghia" w:date="2019-10-09T10:56:00Z">
                    <w:rPr>
                      <w:bCs/>
                    </w:rPr>
                  </w:rPrChange>
                </w:rPr>
                <w:t>phân</w:t>
              </w:r>
              <w:proofErr w:type="spellEnd"/>
              <w:r w:rsidRPr="00B41112">
                <w:rPr>
                  <w:bCs/>
                  <w:sz w:val="26"/>
                  <w:szCs w:val="26"/>
                  <w:rPrChange w:id="32663" w:author="Le Minh Nghia" w:date="2019-10-09T10:56:00Z">
                    <w:rPr>
                      <w:bCs/>
                    </w:rPr>
                  </w:rPrChange>
                </w:rPr>
                <w:t xml:space="preserve"> </w:t>
              </w:r>
              <w:proofErr w:type="spellStart"/>
              <w:r w:rsidRPr="00B41112">
                <w:rPr>
                  <w:bCs/>
                  <w:sz w:val="26"/>
                  <w:szCs w:val="26"/>
                  <w:rPrChange w:id="32664" w:author="Le Minh Nghia" w:date="2019-10-09T10:56:00Z">
                    <w:rPr>
                      <w:bCs/>
                    </w:rPr>
                  </w:rPrChange>
                </w:rPr>
                <w:t>hệ</w:t>
              </w:r>
              <w:proofErr w:type="spellEnd"/>
              <w:r w:rsidRPr="00B41112">
                <w:rPr>
                  <w:bCs/>
                  <w:sz w:val="26"/>
                  <w:szCs w:val="26"/>
                  <w:rPrChange w:id="32665" w:author="Le Minh Nghia" w:date="2019-10-09T10:56:00Z">
                    <w:rPr>
                      <w:bCs/>
                    </w:rPr>
                  </w:rPrChange>
                </w:rPr>
                <w:t xml:space="preserve"> </w:t>
              </w:r>
              <w:proofErr w:type="spellStart"/>
              <w:r w:rsidRPr="00B41112">
                <w:rPr>
                  <w:bCs/>
                  <w:sz w:val="26"/>
                  <w:szCs w:val="26"/>
                  <w:rPrChange w:id="32666" w:author="Le Minh Nghia" w:date="2019-10-09T10:56:00Z">
                    <w:rPr>
                      <w:bCs/>
                    </w:rPr>
                  </w:rPrChange>
                </w:rPr>
                <w:t>cựu</w:t>
              </w:r>
              <w:proofErr w:type="spellEnd"/>
              <w:r w:rsidRPr="00B41112">
                <w:rPr>
                  <w:bCs/>
                  <w:sz w:val="26"/>
                  <w:szCs w:val="26"/>
                  <w:rPrChange w:id="32667" w:author="Le Minh Nghia" w:date="2019-10-09T10:56:00Z">
                    <w:rPr>
                      <w:bCs/>
                    </w:rPr>
                  </w:rPrChange>
                </w:rPr>
                <w:t xml:space="preserve"> </w:t>
              </w:r>
              <w:proofErr w:type="spellStart"/>
              <w:r w:rsidRPr="00B41112">
                <w:rPr>
                  <w:bCs/>
                  <w:sz w:val="26"/>
                  <w:szCs w:val="26"/>
                  <w:rPrChange w:id="32668" w:author="Le Minh Nghia" w:date="2019-10-09T10:56:00Z">
                    <w:rPr>
                      <w:bCs/>
                    </w:rPr>
                  </w:rPrChange>
                </w:rPr>
                <w:t>sinh</w:t>
              </w:r>
              <w:proofErr w:type="spellEnd"/>
              <w:r w:rsidRPr="00B41112">
                <w:rPr>
                  <w:bCs/>
                  <w:sz w:val="26"/>
                  <w:szCs w:val="26"/>
                  <w:rPrChange w:id="32669" w:author="Le Minh Nghia" w:date="2019-10-09T10:56:00Z">
                    <w:rPr>
                      <w:bCs/>
                    </w:rPr>
                  </w:rPrChange>
                </w:rPr>
                <w:t xml:space="preserve"> </w:t>
              </w:r>
              <w:proofErr w:type="spellStart"/>
              <w:r w:rsidRPr="00B41112">
                <w:rPr>
                  <w:bCs/>
                  <w:sz w:val="26"/>
                  <w:szCs w:val="26"/>
                  <w:rPrChange w:id="32670" w:author="Le Minh Nghia" w:date="2019-10-09T10:56:00Z">
                    <w:rPr>
                      <w:bCs/>
                    </w:rPr>
                  </w:rPrChange>
                </w:rPr>
                <w:t>viên</w:t>
              </w:r>
              <w:proofErr w:type="spellEnd"/>
              <w:r w:rsidRPr="00B41112">
                <w:rPr>
                  <w:bCs/>
                  <w:sz w:val="26"/>
                  <w:szCs w:val="26"/>
                  <w:rPrChange w:id="32671" w:author="Le Minh Nghia" w:date="2019-10-09T10:56:00Z">
                    <w:rPr>
                      <w:bCs/>
                    </w:rPr>
                  </w:rPrChange>
                </w:rPr>
                <w:t>”.</w:t>
              </w:r>
            </w:ins>
          </w:p>
          <w:p w:rsidR="00B41112" w:rsidRPr="00B41112" w:rsidRDefault="00B41112">
            <w:pPr>
              <w:spacing w:before="120" w:line="264" w:lineRule="auto"/>
              <w:jc w:val="both"/>
              <w:rPr>
                <w:ins w:id="32672" w:author="Le Minh Nghia" w:date="2019-10-09T10:54:00Z"/>
                <w:bCs/>
                <w:sz w:val="26"/>
                <w:szCs w:val="26"/>
                <w:rPrChange w:id="32673" w:author="Le Minh Nghia" w:date="2019-10-09T10:56:00Z">
                  <w:rPr>
                    <w:ins w:id="32674" w:author="Le Minh Nghia" w:date="2019-10-09T10:54:00Z"/>
                    <w:bCs/>
                  </w:rPr>
                </w:rPrChange>
              </w:rPr>
            </w:pPr>
            <w:ins w:id="32675" w:author="Le Minh Nghia" w:date="2019-10-09T10:54:00Z">
              <w:r w:rsidRPr="00B41112">
                <w:rPr>
                  <w:bCs/>
                  <w:sz w:val="26"/>
                  <w:szCs w:val="26"/>
                  <w:rPrChange w:id="32676" w:author="Le Minh Nghia" w:date="2019-10-09T10:56:00Z">
                    <w:rPr>
                      <w:bCs/>
                    </w:rPr>
                  </w:rPrChange>
                </w:rPr>
                <w:t xml:space="preserve">+ </w:t>
              </w:r>
              <w:proofErr w:type="spellStart"/>
              <w:r w:rsidRPr="00B41112">
                <w:rPr>
                  <w:bCs/>
                  <w:sz w:val="26"/>
                  <w:szCs w:val="26"/>
                  <w:rPrChange w:id="32677" w:author="Le Minh Nghia" w:date="2019-10-09T10:56:00Z">
                    <w:rPr>
                      <w:bCs/>
                    </w:rPr>
                  </w:rPrChange>
                </w:rPr>
                <w:t>Viết</w:t>
              </w:r>
              <w:proofErr w:type="spellEnd"/>
              <w:r w:rsidRPr="00B41112">
                <w:rPr>
                  <w:bCs/>
                  <w:sz w:val="26"/>
                  <w:szCs w:val="26"/>
                  <w:rPrChange w:id="32678" w:author="Le Minh Nghia" w:date="2019-10-09T10:56:00Z">
                    <w:rPr>
                      <w:bCs/>
                    </w:rPr>
                  </w:rPrChange>
                </w:rPr>
                <w:t xml:space="preserve"> </w:t>
              </w:r>
              <w:proofErr w:type="spellStart"/>
              <w:r w:rsidRPr="00B41112">
                <w:rPr>
                  <w:bCs/>
                  <w:sz w:val="26"/>
                  <w:szCs w:val="26"/>
                  <w:rPrChange w:id="32679" w:author="Le Minh Nghia" w:date="2019-10-09T10:56:00Z">
                    <w:rPr>
                      <w:bCs/>
                    </w:rPr>
                  </w:rPrChange>
                </w:rPr>
                <w:t>báo</w:t>
              </w:r>
              <w:proofErr w:type="spellEnd"/>
              <w:r w:rsidRPr="00B41112">
                <w:rPr>
                  <w:bCs/>
                  <w:sz w:val="26"/>
                  <w:szCs w:val="26"/>
                  <w:rPrChange w:id="32680" w:author="Le Minh Nghia" w:date="2019-10-09T10:56:00Z">
                    <w:rPr>
                      <w:bCs/>
                    </w:rPr>
                  </w:rPrChange>
                </w:rPr>
                <w:t xml:space="preserve"> </w:t>
              </w:r>
              <w:proofErr w:type="spellStart"/>
              <w:r w:rsidRPr="00B41112">
                <w:rPr>
                  <w:bCs/>
                  <w:sz w:val="26"/>
                  <w:szCs w:val="26"/>
                  <w:rPrChange w:id="32681" w:author="Le Minh Nghia" w:date="2019-10-09T10:56:00Z">
                    <w:rPr>
                      <w:bCs/>
                    </w:rPr>
                  </w:rPrChange>
                </w:rPr>
                <w:t>cáo</w:t>
              </w:r>
              <w:proofErr w:type="spellEnd"/>
              <w:r w:rsidRPr="00B41112">
                <w:rPr>
                  <w:bCs/>
                  <w:sz w:val="26"/>
                  <w:szCs w:val="26"/>
                  <w:rPrChange w:id="32682" w:author="Le Minh Nghia" w:date="2019-10-09T10:56:00Z">
                    <w:rPr>
                      <w:bCs/>
                    </w:rPr>
                  </w:rPrChange>
                </w:rPr>
                <w:t xml:space="preserve"> </w:t>
              </w:r>
              <w:proofErr w:type="spellStart"/>
              <w:r w:rsidRPr="00B41112">
                <w:rPr>
                  <w:bCs/>
                  <w:sz w:val="26"/>
                  <w:szCs w:val="26"/>
                  <w:rPrChange w:id="32683" w:author="Le Minh Nghia" w:date="2019-10-09T10:56:00Z">
                    <w:rPr>
                      <w:bCs/>
                    </w:rPr>
                  </w:rPrChange>
                </w:rPr>
                <w:t>tổng</w:t>
              </w:r>
              <w:proofErr w:type="spellEnd"/>
              <w:r w:rsidRPr="00B41112">
                <w:rPr>
                  <w:bCs/>
                  <w:sz w:val="26"/>
                  <w:szCs w:val="26"/>
                  <w:rPrChange w:id="32684" w:author="Le Minh Nghia" w:date="2019-10-09T10:56:00Z">
                    <w:rPr>
                      <w:bCs/>
                    </w:rPr>
                  </w:rPrChange>
                </w:rPr>
                <w:t xml:space="preserve"> </w:t>
              </w:r>
              <w:proofErr w:type="spellStart"/>
              <w:r w:rsidRPr="00B41112">
                <w:rPr>
                  <w:bCs/>
                  <w:sz w:val="26"/>
                  <w:szCs w:val="26"/>
                  <w:rPrChange w:id="32685" w:author="Le Minh Nghia" w:date="2019-10-09T10:56:00Z">
                    <w:rPr>
                      <w:bCs/>
                    </w:rPr>
                  </w:rPrChange>
                </w:rPr>
                <w:t>kết</w:t>
              </w:r>
              <w:proofErr w:type="spellEnd"/>
              <w:r w:rsidRPr="00B41112">
                <w:rPr>
                  <w:bCs/>
                  <w:sz w:val="26"/>
                  <w:szCs w:val="26"/>
                  <w:rPrChange w:id="32686" w:author="Le Minh Nghia" w:date="2019-10-09T10:56:00Z">
                    <w:rPr>
                      <w:bCs/>
                    </w:rPr>
                  </w:rPrChange>
                </w:rPr>
                <w:t>.</w:t>
              </w:r>
            </w:ins>
          </w:p>
        </w:tc>
        <w:tc>
          <w:tcPr>
            <w:tcW w:w="1980" w:type="dxa"/>
            <w:tcBorders>
              <w:top w:val="single" w:sz="4" w:space="0" w:color="auto"/>
              <w:left w:val="single" w:sz="4" w:space="0" w:color="auto"/>
              <w:bottom w:val="single" w:sz="4" w:space="0" w:color="auto"/>
              <w:right w:val="single" w:sz="4" w:space="0" w:color="auto"/>
            </w:tcBorders>
            <w:noWrap/>
          </w:tcPr>
          <w:p w:rsidR="00B41112" w:rsidRPr="00B41112" w:rsidRDefault="00B41112">
            <w:pPr>
              <w:spacing w:before="120" w:line="264" w:lineRule="auto"/>
              <w:jc w:val="both"/>
              <w:rPr>
                <w:ins w:id="32687" w:author="Le Minh Nghia" w:date="2019-10-09T10:54:00Z"/>
                <w:sz w:val="26"/>
                <w:szCs w:val="26"/>
                <w:highlight w:val="yellow"/>
                <w:rPrChange w:id="32688" w:author="Le Minh Nghia" w:date="2019-10-09T10:56:00Z">
                  <w:rPr>
                    <w:ins w:id="32689" w:author="Le Minh Nghia" w:date="2019-10-09T10:54:00Z"/>
                    <w:highlight w:val="yellow"/>
                  </w:rPr>
                </w:rPrChange>
              </w:rPr>
            </w:pPr>
          </w:p>
        </w:tc>
      </w:tr>
      <w:tr w:rsidR="00B41112" w:rsidRPr="00B41112" w:rsidTr="00B41112">
        <w:trPr>
          <w:trHeight w:val="54"/>
          <w:ins w:id="32690" w:author="Le Minh Nghia" w:date="2019-10-09T10:54:00Z"/>
        </w:trPr>
        <w:tc>
          <w:tcPr>
            <w:tcW w:w="738"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2691" w:author="Le Minh Nghia" w:date="2019-10-09T10:54:00Z"/>
                <w:sz w:val="26"/>
                <w:szCs w:val="26"/>
                <w:rPrChange w:id="32692" w:author="Le Minh Nghia" w:date="2019-10-09T10:56:00Z">
                  <w:rPr>
                    <w:ins w:id="32693" w:author="Le Minh Nghia" w:date="2019-10-09T10:54:00Z"/>
                  </w:rPr>
                </w:rPrChange>
              </w:rPr>
            </w:pPr>
            <w:ins w:id="32694" w:author="Le Minh Nghia" w:date="2019-10-09T10:54:00Z">
              <w:r w:rsidRPr="00B41112">
                <w:rPr>
                  <w:sz w:val="26"/>
                  <w:szCs w:val="26"/>
                  <w:rPrChange w:id="32695" w:author="Le Minh Nghia" w:date="2019-10-09T10:56:00Z">
                    <w:rPr/>
                  </w:rPrChange>
                </w:rPr>
                <w:t>3</w:t>
              </w:r>
            </w:ins>
          </w:p>
        </w:tc>
        <w:tc>
          <w:tcPr>
            <w:tcW w:w="2070" w:type="dxa"/>
            <w:tcBorders>
              <w:top w:val="single" w:sz="4" w:space="0" w:color="auto"/>
              <w:left w:val="single" w:sz="4" w:space="0" w:color="auto"/>
              <w:bottom w:val="single" w:sz="4" w:space="0" w:color="auto"/>
              <w:right w:val="single" w:sz="4" w:space="0" w:color="auto"/>
            </w:tcBorders>
            <w:hideMark/>
          </w:tcPr>
          <w:p w:rsidR="00B41112" w:rsidRPr="00B41112" w:rsidRDefault="00B41112">
            <w:pPr>
              <w:spacing w:before="120" w:line="264" w:lineRule="auto"/>
              <w:jc w:val="both"/>
              <w:rPr>
                <w:ins w:id="32696" w:author="Le Minh Nghia" w:date="2019-10-09T10:54:00Z"/>
                <w:sz w:val="26"/>
                <w:szCs w:val="26"/>
                <w:rPrChange w:id="32697" w:author="Le Minh Nghia" w:date="2019-10-09T10:56:00Z">
                  <w:rPr>
                    <w:ins w:id="32698" w:author="Le Minh Nghia" w:date="2019-10-09T10:54:00Z"/>
                  </w:rPr>
                </w:rPrChange>
              </w:rPr>
            </w:pPr>
            <w:ins w:id="32699" w:author="Le Minh Nghia" w:date="2019-10-09T10:54:00Z">
              <w:r w:rsidRPr="00B41112">
                <w:rPr>
                  <w:sz w:val="26"/>
                  <w:szCs w:val="26"/>
                  <w:rPrChange w:id="32700" w:author="Le Minh Nghia" w:date="2019-10-09T10:56:00Z">
                    <w:rPr/>
                  </w:rPrChange>
                </w:rPr>
                <w:t xml:space="preserve">Phan </w:t>
              </w:r>
              <w:proofErr w:type="spellStart"/>
              <w:r w:rsidRPr="00B41112">
                <w:rPr>
                  <w:sz w:val="26"/>
                  <w:szCs w:val="26"/>
                  <w:rPrChange w:id="32701" w:author="Le Minh Nghia" w:date="2019-10-09T10:56:00Z">
                    <w:rPr/>
                  </w:rPrChange>
                </w:rPr>
                <w:t>Văn</w:t>
              </w:r>
              <w:proofErr w:type="spellEnd"/>
              <w:r w:rsidRPr="00B41112">
                <w:rPr>
                  <w:sz w:val="26"/>
                  <w:szCs w:val="26"/>
                  <w:rPrChange w:id="32702" w:author="Le Minh Nghia" w:date="2019-10-09T10:56:00Z">
                    <w:rPr/>
                  </w:rPrChange>
                </w:rPr>
                <w:t xml:space="preserve"> </w:t>
              </w:r>
              <w:proofErr w:type="spellStart"/>
              <w:r w:rsidRPr="00B41112">
                <w:rPr>
                  <w:sz w:val="26"/>
                  <w:szCs w:val="26"/>
                  <w:rPrChange w:id="32703" w:author="Le Minh Nghia" w:date="2019-10-09T10:56:00Z">
                    <w:rPr/>
                  </w:rPrChange>
                </w:rPr>
                <w:t>Lạc</w:t>
              </w:r>
              <w:proofErr w:type="spellEnd"/>
              <w:r w:rsidRPr="00B41112">
                <w:rPr>
                  <w:sz w:val="26"/>
                  <w:szCs w:val="26"/>
                  <w:rPrChange w:id="32704" w:author="Le Minh Nghia" w:date="2019-10-09T10:56:00Z">
                    <w:rPr/>
                  </w:rPrChange>
                </w:rPr>
                <w:t xml:space="preserve"> </w:t>
              </w:r>
              <w:proofErr w:type="spellStart"/>
              <w:r w:rsidRPr="00B41112">
                <w:rPr>
                  <w:sz w:val="26"/>
                  <w:szCs w:val="26"/>
                  <w:rPrChange w:id="32705" w:author="Le Minh Nghia" w:date="2019-10-09T10:56:00Z">
                    <w:rPr/>
                  </w:rPrChange>
                </w:rPr>
                <w:t>Em</w:t>
              </w:r>
              <w:proofErr w:type="spellEnd"/>
              <w:r w:rsidRPr="00B41112">
                <w:rPr>
                  <w:sz w:val="26"/>
                  <w:szCs w:val="26"/>
                  <w:rPrChange w:id="32706" w:author="Le Minh Nghia" w:date="2019-10-09T10:56:00Z">
                    <w:rPr/>
                  </w:rPrChange>
                </w:rPr>
                <w:t xml:space="preserve"> (</w:t>
              </w:r>
              <w:proofErr w:type="spellStart"/>
              <w:r w:rsidRPr="00B41112">
                <w:rPr>
                  <w:sz w:val="26"/>
                  <w:szCs w:val="26"/>
                  <w:rPrChange w:id="32707" w:author="Le Minh Nghia" w:date="2019-10-09T10:56:00Z">
                    <w:rPr/>
                  </w:rPrChange>
                </w:rPr>
                <w:t>Thành</w:t>
              </w:r>
              <w:proofErr w:type="spellEnd"/>
              <w:r w:rsidRPr="00B41112">
                <w:rPr>
                  <w:sz w:val="26"/>
                  <w:szCs w:val="26"/>
                  <w:rPrChange w:id="32708" w:author="Le Minh Nghia" w:date="2019-10-09T10:56:00Z">
                    <w:rPr/>
                  </w:rPrChange>
                </w:rPr>
                <w:t xml:space="preserve"> </w:t>
              </w:r>
              <w:proofErr w:type="spellStart"/>
              <w:r w:rsidRPr="00B41112">
                <w:rPr>
                  <w:sz w:val="26"/>
                  <w:szCs w:val="26"/>
                  <w:rPrChange w:id="32709" w:author="Le Minh Nghia" w:date="2019-10-09T10:56:00Z">
                    <w:rPr/>
                  </w:rPrChange>
                </w:rPr>
                <w:t>viên</w:t>
              </w:r>
              <w:proofErr w:type="spellEnd"/>
              <w:r w:rsidRPr="00B41112">
                <w:rPr>
                  <w:sz w:val="26"/>
                  <w:szCs w:val="26"/>
                  <w:rPrChange w:id="32710" w:author="Le Minh Nghia" w:date="2019-10-09T10:56:00Z">
                    <w:rPr/>
                  </w:rPrChange>
                </w:rPr>
                <w:t xml:space="preserve"> </w:t>
              </w:r>
              <w:proofErr w:type="spellStart"/>
              <w:r w:rsidRPr="00B41112">
                <w:rPr>
                  <w:sz w:val="26"/>
                  <w:szCs w:val="26"/>
                  <w:rPrChange w:id="32711" w:author="Le Minh Nghia" w:date="2019-10-09T10:56:00Z">
                    <w:rPr/>
                  </w:rPrChange>
                </w:rPr>
                <w:t>chính</w:t>
              </w:r>
              <w:proofErr w:type="spellEnd"/>
              <w:r w:rsidRPr="00B41112">
                <w:rPr>
                  <w:sz w:val="26"/>
                  <w:szCs w:val="26"/>
                  <w:rPrChange w:id="32712" w:author="Le Minh Nghia" w:date="2019-10-09T10:56:00Z">
                    <w:rPr/>
                  </w:rPrChange>
                </w:rPr>
                <w:t>)</w:t>
              </w:r>
            </w:ins>
          </w:p>
        </w:tc>
        <w:tc>
          <w:tcPr>
            <w:tcW w:w="2250"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tabs>
                <w:tab w:val="left" w:pos="765"/>
                <w:tab w:val="center" w:pos="1397"/>
              </w:tabs>
              <w:spacing w:before="120" w:line="264" w:lineRule="auto"/>
              <w:jc w:val="center"/>
              <w:rPr>
                <w:ins w:id="32713" w:author="Le Minh Nghia" w:date="2019-10-09T10:54:00Z"/>
                <w:sz w:val="26"/>
                <w:szCs w:val="26"/>
                <w:rPrChange w:id="32714" w:author="Le Minh Nghia" w:date="2019-10-09T10:56:00Z">
                  <w:rPr>
                    <w:ins w:id="32715" w:author="Le Minh Nghia" w:date="2019-10-09T10:54:00Z"/>
                  </w:rPr>
                </w:rPrChange>
              </w:rPr>
            </w:pPr>
            <w:ins w:id="32716" w:author="Le Minh Nghia" w:date="2019-10-09T10:54:00Z">
              <w:r w:rsidRPr="00B41112">
                <w:rPr>
                  <w:sz w:val="26"/>
                  <w:szCs w:val="26"/>
                  <w:rPrChange w:id="32717" w:author="Le Minh Nghia" w:date="2019-10-09T10:56:00Z">
                    <w:rPr/>
                  </w:rPrChange>
                </w:rPr>
                <w:t xml:space="preserve">B1605272, </w:t>
              </w:r>
              <w:r w:rsidRPr="00B41112">
                <w:rPr>
                  <w:sz w:val="26"/>
                  <w:szCs w:val="26"/>
                  <w:rPrChange w:id="32718" w:author="Le Minh Nghia" w:date="2019-10-09T10:56:00Z">
                    <w:rPr/>
                  </w:rPrChange>
                </w:rPr>
                <w:br/>
              </w:r>
              <w:proofErr w:type="spellStart"/>
              <w:r w:rsidRPr="00B41112">
                <w:rPr>
                  <w:sz w:val="26"/>
                  <w:szCs w:val="26"/>
                  <w:rPrChange w:id="32719" w:author="Le Minh Nghia" w:date="2019-10-09T10:56:00Z">
                    <w:rPr/>
                  </w:rPrChange>
                </w:rPr>
                <w:t>Lớp</w:t>
              </w:r>
              <w:proofErr w:type="spellEnd"/>
              <w:r w:rsidRPr="00B41112">
                <w:rPr>
                  <w:sz w:val="26"/>
                  <w:szCs w:val="26"/>
                  <w:rPrChange w:id="32720" w:author="Le Minh Nghia" w:date="2019-10-09T10:56:00Z">
                    <w:rPr/>
                  </w:rPrChange>
                </w:rPr>
                <w:t xml:space="preserve"> </w:t>
              </w:r>
              <w:proofErr w:type="spellStart"/>
              <w:r w:rsidRPr="00B41112">
                <w:rPr>
                  <w:sz w:val="26"/>
                  <w:szCs w:val="26"/>
                  <w:rPrChange w:id="32721" w:author="Le Minh Nghia" w:date="2019-10-09T10:56:00Z">
                    <w:rPr/>
                  </w:rPrChange>
                </w:rPr>
                <w:t>Hệ</w:t>
              </w:r>
              <w:proofErr w:type="spellEnd"/>
              <w:r w:rsidRPr="00B41112">
                <w:rPr>
                  <w:sz w:val="26"/>
                  <w:szCs w:val="26"/>
                  <w:rPrChange w:id="32722" w:author="Le Minh Nghia" w:date="2019-10-09T10:56:00Z">
                    <w:rPr/>
                  </w:rPrChange>
                </w:rPr>
                <w:t xml:space="preserve"> </w:t>
              </w:r>
              <w:proofErr w:type="spellStart"/>
              <w:r w:rsidRPr="00B41112">
                <w:rPr>
                  <w:sz w:val="26"/>
                  <w:szCs w:val="26"/>
                  <w:rPrChange w:id="32723" w:author="Le Minh Nghia" w:date="2019-10-09T10:56:00Z">
                    <w:rPr/>
                  </w:rPrChange>
                </w:rPr>
                <w:t>thống</w:t>
              </w:r>
              <w:proofErr w:type="spellEnd"/>
              <w:r w:rsidRPr="00B41112">
                <w:rPr>
                  <w:sz w:val="26"/>
                  <w:szCs w:val="26"/>
                  <w:rPrChange w:id="32724" w:author="Le Minh Nghia" w:date="2019-10-09T10:56:00Z">
                    <w:rPr/>
                  </w:rPrChange>
                </w:rPr>
                <w:t xml:space="preserve"> </w:t>
              </w:r>
              <w:proofErr w:type="spellStart"/>
              <w:r w:rsidRPr="00B41112">
                <w:rPr>
                  <w:sz w:val="26"/>
                  <w:szCs w:val="26"/>
                  <w:rPrChange w:id="32725" w:author="Le Minh Nghia" w:date="2019-10-09T10:56:00Z">
                    <w:rPr/>
                  </w:rPrChange>
                </w:rPr>
                <w:t>thông</w:t>
              </w:r>
              <w:proofErr w:type="spellEnd"/>
              <w:r w:rsidRPr="00B41112">
                <w:rPr>
                  <w:sz w:val="26"/>
                  <w:szCs w:val="26"/>
                  <w:rPrChange w:id="32726" w:author="Le Minh Nghia" w:date="2019-10-09T10:56:00Z">
                    <w:rPr/>
                  </w:rPrChange>
                </w:rPr>
                <w:t xml:space="preserve"> tin A2, </w:t>
              </w:r>
              <w:proofErr w:type="spellStart"/>
              <w:r w:rsidRPr="00B41112">
                <w:rPr>
                  <w:sz w:val="26"/>
                  <w:szCs w:val="26"/>
                  <w:rPrChange w:id="32727" w:author="Le Minh Nghia" w:date="2019-10-09T10:56:00Z">
                    <w:rPr/>
                  </w:rPrChange>
                </w:rPr>
                <w:t>khóa</w:t>
              </w:r>
              <w:proofErr w:type="spellEnd"/>
              <w:r w:rsidRPr="00B41112">
                <w:rPr>
                  <w:sz w:val="26"/>
                  <w:szCs w:val="26"/>
                  <w:rPrChange w:id="32728" w:author="Le Minh Nghia" w:date="2019-10-09T10:56:00Z">
                    <w:rPr/>
                  </w:rPrChange>
                </w:rPr>
                <w:t xml:space="preserve"> 42</w:t>
              </w:r>
            </w:ins>
          </w:p>
        </w:tc>
        <w:tc>
          <w:tcPr>
            <w:tcW w:w="3420" w:type="dxa"/>
            <w:gridSpan w:val="5"/>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2729" w:author="Le Minh Nghia" w:date="2019-10-09T10:54:00Z"/>
                <w:bCs/>
                <w:sz w:val="26"/>
                <w:szCs w:val="26"/>
                <w:rPrChange w:id="32730" w:author="Le Minh Nghia" w:date="2019-10-09T10:56:00Z">
                  <w:rPr>
                    <w:ins w:id="32731" w:author="Le Minh Nghia" w:date="2019-10-09T10:54:00Z"/>
                    <w:bCs/>
                  </w:rPr>
                </w:rPrChange>
              </w:rPr>
            </w:pPr>
            <w:ins w:id="32732" w:author="Le Minh Nghia" w:date="2019-10-09T10:54:00Z">
              <w:r w:rsidRPr="00B41112">
                <w:rPr>
                  <w:sz w:val="26"/>
                  <w:szCs w:val="26"/>
                  <w:rPrChange w:id="32733" w:author="Le Minh Nghia" w:date="2019-10-09T10:56:00Z">
                    <w:rPr/>
                  </w:rPrChange>
                </w:rPr>
                <w:t xml:space="preserve">+ </w:t>
              </w:r>
              <w:proofErr w:type="spellStart"/>
              <w:r w:rsidRPr="00B41112">
                <w:rPr>
                  <w:bCs/>
                  <w:sz w:val="26"/>
                  <w:szCs w:val="26"/>
                  <w:rPrChange w:id="32734" w:author="Le Minh Nghia" w:date="2019-10-09T10:56:00Z">
                    <w:rPr>
                      <w:bCs/>
                    </w:rPr>
                  </w:rPrChange>
                </w:rPr>
                <w:t>Tìm</w:t>
              </w:r>
              <w:proofErr w:type="spellEnd"/>
              <w:r w:rsidRPr="00B41112">
                <w:rPr>
                  <w:bCs/>
                  <w:sz w:val="26"/>
                  <w:szCs w:val="26"/>
                  <w:rPrChange w:id="32735" w:author="Le Minh Nghia" w:date="2019-10-09T10:56:00Z">
                    <w:rPr>
                      <w:bCs/>
                    </w:rPr>
                  </w:rPrChange>
                </w:rPr>
                <w:t xml:space="preserve"> </w:t>
              </w:r>
              <w:proofErr w:type="spellStart"/>
              <w:r w:rsidRPr="00B41112">
                <w:rPr>
                  <w:bCs/>
                  <w:sz w:val="26"/>
                  <w:szCs w:val="26"/>
                  <w:rPrChange w:id="32736" w:author="Le Minh Nghia" w:date="2019-10-09T10:56:00Z">
                    <w:rPr>
                      <w:bCs/>
                    </w:rPr>
                  </w:rPrChange>
                </w:rPr>
                <w:t>hiểu</w:t>
              </w:r>
              <w:proofErr w:type="spellEnd"/>
              <w:r w:rsidRPr="00B41112">
                <w:rPr>
                  <w:bCs/>
                  <w:sz w:val="26"/>
                  <w:szCs w:val="26"/>
                  <w:rPrChange w:id="32737" w:author="Le Minh Nghia" w:date="2019-10-09T10:56:00Z">
                    <w:rPr>
                      <w:bCs/>
                    </w:rPr>
                  </w:rPrChange>
                </w:rPr>
                <w:t xml:space="preserve"> </w:t>
              </w:r>
              <w:proofErr w:type="spellStart"/>
              <w:r w:rsidRPr="00B41112">
                <w:rPr>
                  <w:bCs/>
                  <w:sz w:val="26"/>
                  <w:szCs w:val="26"/>
                  <w:rPrChange w:id="32738" w:author="Le Minh Nghia" w:date="2019-10-09T10:56:00Z">
                    <w:rPr>
                      <w:bCs/>
                    </w:rPr>
                  </w:rPrChange>
                </w:rPr>
                <w:t>và</w:t>
              </w:r>
              <w:proofErr w:type="spellEnd"/>
              <w:r w:rsidRPr="00B41112">
                <w:rPr>
                  <w:bCs/>
                  <w:sz w:val="26"/>
                  <w:szCs w:val="26"/>
                  <w:rPrChange w:id="32739" w:author="Le Minh Nghia" w:date="2019-10-09T10:56:00Z">
                    <w:rPr>
                      <w:bCs/>
                    </w:rPr>
                  </w:rPrChange>
                </w:rPr>
                <w:t xml:space="preserve"> </w:t>
              </w:r>
              <w:proofErr w:type="spellStart"/>
              <w:r w:rsidRPr="00B41112">
                <w:rPr>
                  <w:bCs/>
                  <w:sz w:val="26"/>
                  <w:szCs w:val="26"/>
                  <w:rPrChange w:id="32740" w:author="Le Minh Nghia" w:date="2019-10-09T10:56:00Z">
                    <w:rPr>
                      <w:bCs/>
                    </w:rPr>
                  </w:rPrChange>
                </w:rPr>
                <w:t>xây</w:t>
              </w:r>
              <w:proofErr w:type="spellEnd"/>
              <w:r w:rsidRPr="00B41112">
                <w:rPr>
                  <w:bCs/>
                  <w:sz w:val="26"/>
                  <w:szCs w:val="26"/>
                  <w:rPrChange w:id="32741" w:author="Le Minh Nghia" w:date="2019-10-09T10:56:00Z">
                    <w:rPr>
                      <w:bCs/>
                    </w:rPr>
                  </w:rPrChange>
                </w:rPr>
                <w:t xml:space="preserve"> </w:t>
              </w:r>
              <w:proofErr w:type="spellStart"/>
              <w:r w:rsidRPr="00B41112">
                <w:rPr>
                  <w:bCs/>
                  <w:sz w:val="26"/>
                  <w:szCs w:val="26"/>
                  <w:rPrChange w:id="32742" w:author="Le Minh Nghia" w:date="2019-10-09T10:56:00Z">
                    <w:rPr>
                      <w:bCs/>
                    </w:rPr>
                  </w:rPrChange>
                </w:rPr>
                <w:t>dựng</w:t>
              </w:r>
              <w:proofErr w:type="spellEnd"/>
              <w:r w:rsidRPr="00B41112">
                <w:rPr>
                  <w:bCs/>
                  <w:sz w:val="26"/>
                  <w:szCs w:val="26"/>
                  <w:rPrChange w:id="32743" w:author="Le Minh Nghia" w:date="2019-10-09T10:56:00Z">
                    <w:rPr>
                      <w:bCs/>
                    </w:rPr>
                  </w:rPrChange>
                </w:rPr>
                <w:t xml:space="preserve"> Module “</w:t>
              </w:r>
              <w:proofErr w:type="spellStart"/>
              <w:r w:rsidRPr="00B41112">
                <w:rPr>
                  <w:bCs/>
                  <w:sz w:val="26"/>
                  <w:szCs w:val="26"/>
                  <w:rPrChange w:id="32744" w:author="Le Minh Nghia" w:date="2019-10-09T10:56:00Z">
                    <w:rPr>
                      <w:bCs/>
                    </w:rPr>
                  </w:rPrChange>
                </w:rPr>
                <w:t>phân</w:t>
              </w:r>
              <w:proofErr w:type="spellEnd"/>
              <w:r w:rsidRPr="00B41112">
                <w:rPr>
                  <w:bCs/>
                  <w:sz w:val="26"/>
                  <w:szCs w:val="26"/>
                  <w:rPrChange w:id="32745" w:author="Le Minh Nghia" w:date="2019-10-09T10:56:00Z">
                    <w:rPr>
                      <w:bCs/>
                    </w:rPr>
                  </w:rPrChange>
                </w:rPr>
                <w:t xml:space="preserve"> </w:t>
              </w:r>
              <w:proofErr w:type="spellStart"/>
              <w:r w:rsidRPr="00B41112">
                <w:rPr>
                  <w:bCs/>
                  <w:sz w:val="26"/>
                  <w:szCs w:val="26"/>
                  <w:rPrChange w:id="32746" w:author="Le Minh Nghia" w:date="2019-10-09T10:56:00Z">
                    <w:rPr>
                      <w:bCs/>
                    </w:rPr>
                  </w:rPrChange>
                </w:rPr>
                <w:t>hệ</w:t>
              </w:r>
              <w:proofErr w:type="spellEnd"/>
              <w:r w:rsidRPr="00B41112">
                <w:rPr>
                  <w:bCs/>
                  <w:sz w:val="26"/>
                  <w:szCs w:val="26"/>
                  <w:rPrChange w:id="32747" w:author="Le Minh Nghia" w:date="2019-10-09T10:56:00Z">
                    <w:rPr>
                      <w:bCs/>
                    </w:rPr>
                  </w:rPrChange>
                </w:rPr>
                <w:t xml:space="preserve"> </w:t>
              </w:r>
              <w:proofErr w:type="spellStart"/>
              <w:r w:rsidRPr="00B41112">
                <w:rPr>
                  <w:bCs/>
                  <w:sz w:val="26"/>
                  <w:szCs w:val="26"/>
                  <w:rPrChange w:id="32748" w:author="Le Minh Nghia" w:date="2019-10-09T10:56:00Z">
                    <w:rPr>
                      <w:bCs/>
                    </w:rPr>
                  </w:rPrChange>
                </w:rPr>
                <w:t>quản</w:t>
              </w:r>
              <w:proofErr w:type="spellEnd"/>
              <w:r w:rsidRPr="00B41112">
                <w:rPr>
                  <w:bCs/>
                  <w:sz w:val="26"/>
                  <w:szCs w:val="26"/>
                  <w:rPrChange w:id="32749" w:author="Le Minh Nghia" w:date="2019-10-09T10:56:00Z">
                    <w:rPr>
                      <w:bCs/>
                    </w:rPr>
                  </w:rPrChange>
                </w:rPr>
                <w:t xml:space="preserve"> </w:t>
              </w:r>
              <w:proofErr w:type="spellStart"/>
              <w:r w:rsidRPr="00B41112">
                <w:rPr>
                  <w:bCs/>
                  <w:sz w:val="26"/>
                  <w:szCs w:val="26"/>
                  <w:rPrChange w:id="32750" w:author="Le Minh Nghia" w:date="2019-10-09T10:56:00Z">
                    <w:rPr>
                      <w:bCs/>
                    </w:rPr>
                  </w:rPrChange>
                </w:rPr>
                <w:t>trị</w:t>
              </w:r>
              <w:proofErr w:type="spellEnd"/>
              <w:r w:rsidRPr="00B41112">
                <w:rPr>
                  <w:bCs/>
                  <w:sz w:val="26"/>
                  <w:szCs w:val="26"/>
                  <w:rPrChange w:id="32751" w:author="Le Minh Nghia" w:date="2019-10-09T10:56:00Z">
                    <w:rPr>
                      <w:bCs/>
                    </w:rPr>
                  </w:rPrChange>
                </w:rPr>
                <w:t xml:space="preserve"> </w:t>
              </w:r>
              <w:proofErr w:type="spellStart"/>
              <w:r w:rsidRPr="00B41112">
                <w:rPr>
                  <w:bCs/>
                  <w:sz w:val="26"/>
                  <w:szCs w:val="26"/>
                  <w:rPrChange w:id="32752" w:author="Le Minh Nghia" w:date="2019-10-09T10:56:00Z">
                    <w:rPr>
                      <w:bCs/>
                    </w:rPr>
                  </w:rPrChange>
                </w:rPr>
                <w:t>viên</w:t>
              </w:r>
              <w:proofErr w:type="spellEnd"/>
              <w:r w:rsidRPr="00B41112">
                <w:rPr>
                  <w:bCs/>
                  <w:sz w:val="26"/>
                  <w:szCs w:val="26"/>
                  <w:rPrChange w:id="32753" w:author="Le Minh Nghia" w:date="2019-10-09T10:56:00Z">
                    <w:rPr>
                      <w:bCs/>
                    </w:rPr>
                  </w:rPrChange>
                </w:rPr>
                <w:t>”</w:t>
              </w:r>
            </w:ins>
          </w:p>
          <w:p w:rsidR="00B41112" w:rsidRPr="00B41112" w:rsidRDefault="00B41112">
            <w:pPr>
              <w:spacing w:before="120" w:line="264" w:lineRule="auto"/>
              <w:jc w:val="both"/>
              <w:rPr>
                <w:ins w:id="32754" w:author="Le Minh Nghia" w:date="2019-10-09T10:54:00Z"/>
                <w:bCs/>
                <w:sz w:val="26"/>
                <w:szCs w:val="26"/>
                <w:rPrChange w:id="32755" w:author="Le Minh Nghia" w:date="2019-10-09T10:56:00Z">
                  <w:rPr>
                    <w:ins w:id="32756" w:author="Le Minh Nghia" w:date="2019-10-09T10:54:00Z"/>
                    <w:bCs/>
                  </w:rPr>
                </w:rPrChange>
              </w:rPr>
            </w:pPr>
            <w:ins w:id="32757" w:author="Le Minh Nghia" w:date="2019-10-09T10:54:00Z">
              <w:r w:rsidRPr="00B41112">
                <w:rPr>
                  <w:bCs/>
                  <w:sz w:val="26"/>
                  <w:szCs w:val="26"/>
                  <w:rPrChange w:id="32758" w:author="Le Minh Nghia" w:date="2019-10-09T10:56:00Z">
                    <w:rPr>
                      <w:bCs/>
                    </w:rPr>
                  </w:rPrChange>
                </w:rPr>
                <w:t xml:space="preserve">+ </w:t>
              </w:r>
              <w:proofErr w:type="spellStart"/>
              <w:r w:rsidRPr="00B41112">
                <w:rPr>
                  <w:bCs/>
                  <w:sz w:val="26"/>
                  <w:szCs w:val="26"/>
                  <w:rPrChange w:id="32759" w:author="Le Minh Nghia" w:date="2019-10-09T10:56:00Z">
                    <w:rPr>
                      <w:bCs/>
                    </w:rPr>
                  </w:rPrChange>
                </w:rPr>
                <w:t>Tìm</w:t>
              </w:r>
              <w:proofErr w:type="spellEnd"/>
              <w:r w:rsidRPr="00B41112">
                <w:rPr>
                  <w:bCs/>
                  <w:sz w:val="26"/>
                  <w:szCs w:val="26"/>
                  <w:rPrChange w:id="32760" w:author="Le Minh Nghia" w:date="2019-10-09T10:56:00Z">
                    <w:rPr>
                      <w:bCs/>
                    </w:rPr>
                  </w:rPrChange>
                </w:rPr>
                <w:t xml:space="preserve"> </w:t>
              </w:r>
              <w:proofErr w:type="spellStart"/>
              <w:r w:rsidRPr="00B41112">
                <w:rPr>
                  <w:bCs/>
                  <w:sz w:val="26"/>
                  <w:szCs w:val="26"/>
                  <w:rPrChange w:id="32761" w:author="Le Minh Nghia" w:date="2019-10-09T10:56:00Z">
                    <w:rPr>
                      <w:bCs/>
                    </w:rPr>
                  </w:rPrChange>
                </w:rPr>
                <w:t>hiểu</w:t>
              </w:r>
              <w:proofErr w:type="spellEnd"/>
              <w:r w:rsidRPr="00B41112">
                <w:rPr>
                  <w:bCs/>
                  <w:sz w:val="26"/>
                  <w:szCs w:val="26"/>
                  <w:rPrChange w:id="32762" w:author="Le Minh Nghia" w:date="2019-10-09T10:56:00Z">
                    <w:rPr>
                      <w:bCs/>
                    </w:rPr>
                  </w:rPrChange>
                </w:rPr>
                <w:t xml:space="preserve"> </w:t>
              </w:r>
              <w:proofErr w:type="spellStart"/>
              <w:r w:rsidRPr="00B41112">
                <w:rPr>
                  <w:bCs/>
                  <w:sz w:val="26"/>
                  <w:szCs w:val="26"/>
                  <w:rPrChange w:id="32763" w:author="Le Minh Nghia" w:date="2019-10-09T10:56:00Z">
                    <w:rPr>
                      <w:bCs/>
                    </w:rPr>
                  </w:rPrChange>
                </w:rPr>
                <w:t>và</w:t>
              </w:r>
              <w:proofErr w:type="spellEnd"/>
              <w:r w:rsidRPr="00B41112">
                <w:rPr>
                  <w:bCs/>
                  <w:sz w:val="26"/>
                  <w:szCs w:val="26"/>
                  <w:rPrChange w:id="32764" w:author="Le Minh Nghia" w:date="2019-10-09T10:56:00Z">
                    <w:rPr>
                      <w:bCs/>
                    </w:rPr>
                  </w:rPrChange>
                </w:rPr>
                <w:t xml:space="preserve"> </w:t>
              </w:r>
              <w:proofErr w:type="spellStart"/>
              <w:r w:rsidRPr="00B41112">
                <w:rPr>
                  <w:bCs/>
                  <w:sz w:val="26"/>
                  <w:szCs w:val="26"/>
                  <w:rPrChange w:id="32765" w:author="Le Minh Nghia" w:date="2019-10-09T10:56:00Z">
                    <w:rPr>
                      <w:bCs/>
                    </w:rPr>
                  </w:rPrChange>
                </w:rPr>
                <w:t>xây</w:t>
              </w:r>
              <w:proofErr w:type="spellEnd"/>
              <w:r w:rsidRPr="00B41112">
                <w:rPr>
                  <w:bCs/>
                  <w:sz w:val="26"/>
                  <w:szCs w:val="26"/>
                  <w:rPrChange w:id="32766" w:author="Le Minh Nghia" w:date="2019-10-09T10:56:00Z">
                    <w:rPr>
                      <w:bCs/>
                    </w:rPr>
                  </w:rPrChange>
                </w:rPr>
                <w:t xml:space="preserve"> </w:t>
              </w:r>
              <w:proofErr w:type="spellStart"/>
              <w:r w:rsidRPr="00B41112">
                <w:rPr>
                  <w:bCs/>
                  <w:sz w:val="26"/>
                  <w:szCs w:val="26"/>
                  <w:rPrChange w:id="32767" w:author="Le Minh Nghia" w:date="2019-10-09T10:56:00Z">
                    <w:rPr>
                      <w:bCs/>
                    </w:rPr>
                  </w:rPrChange>
                </w:rPr>
                <w:t>dựng</w:t>
              </w:r>
              <w:proofErr w:type="spellEnd"/>
              <w:r w:rsidRPr="00B41112">
                <w:rPr>
                  <w:bCs/>
                  <w:sz w:val="26"/>
                  <w:szCs w:val="26"/>
                  <w:rPrChange w:id="32768" w:author="Le Minh Nghia" w:date="2019-10-09T10:56:00Z">
                    <w:rPr>
                      <w:bCs/>
                    </w:rPr>
                  </w:rPrChange>
                </w:rPr>
                <w:t xml:space="preserve"> Module “</w:t>
              </w:r>
              <w:proofErr w:type="spellStart"/>
              <w:r w:rsidRPr="00B41112">
                <w:rPr>
                  <w:bCs/>
                  <w:sz w:val="26"/>
                  <w:szCs w:val="26"/>
                  <w:rPrChange w:id="32769" w:author="Le Minh Nghia" w:date="2019-10-09T10:56:00Z">
                    <w:rPr>
                      <w:bCs/>
                    </w:rPr>
                  </w:rPrChange>
                </w:rPr>
                <w:t>phân</w:t>
              </w:r>
              <w:proofErr w:type="spellEnd"/>
              <w:r w:rsidRPr="00B41112">
                <w:rPr>
                  <w:bCs/>
                  <w:sz w:val="26"/>
                  <w:szCs w:val="26"/>
                  <w:rPrChange w:id="32770" w:author="Le Minh Nghia" w:date="2019-10-09T10:56:00Z">
                    <w:rPr>
                      <w:bCs/>
                    </w:rPr>
                  </w:rPrChange>
                </w:rPr>
                <w:t xml:space="preserve"> </w:t>
              </w:r>
              <w:proofErr w:type="spellStart"/>
              <w:r w:rsidRPr="00B41112">
                <w:rPr>
                  <w:bCs/>
                  <w:sz w:val="26"/>
                  <w:szCs w:val="26"/>
                  <w:rPrChange w:id="32771" w:author="Le Minh Nghia" w:date="2019-10-09T10:56:00Z">
                    <w:rPr>
                      <w:bCs/>
                    </w:rPr>
                  </w:rPrChange>
                </w:rPr>
                <w:t>hệ</w:t>
              </w:r>
              <w:proofErr w:type="spellEnd"/>
              <w:r w:rsidRPr="00B41112">
                <w:rPr>
                  <w:bCs/>
                  <w:sz w:val="26"/>
                  <w:szCs w:val="26"/>
                  <w:rPrChange w:id="32772" w:author="Le Minh Nghia" w:date="2019-10-09T10:56:00Z">
                    <w:rPr>
                      <w:bCs/>
                    </w:rPr>
                  </w:rPrChange>
                </w:rPr>
                <w:t xml:space="preserve"> </w:t>
              </w:r>
              <w:proofErr w:type="spellStart"/>
              <w:r w:rsidRPr="00B41112">
                <w:rPr>
                  <w:bCs/>
                  <w:sz w:val="26"/>
                  <w:szCs w:val="26"/>
                  <w:rPrChange w:id="32773" w:author="Le Minh Nghia" w:date="2019-10-09T10:56:00Z">
                    <w:rPr>
                      <w:bCs/>
                    </w:rPr>
                  </w:rPrChange>
                </w:rPr>
                <w:t>cựu</w:t>
              </w:r>
              <w:proofErr w:type="spellEnd"/>
              <w:r w:rsidRPr="00B41112">
                <w:rPr>
                  <w:bCs/>
                  <w:sz w:val="26"/>
                  <w:szCs w:val="26"/>
                  <w:rPrChange w:id="32774" w:author="Le Minh Nghia" w:date="2019-10-09T10:56:00Z">
                    <w:rPr>
                      <w:bCs/>
                    </w:rPr>
                  </w:rPrChange>
                </w:rPr>
                <w:t xml:space="preserve"> </w:t>
              </w:r>
              <w:proofErr w:type="spellStart"/>
              <w:r w:rsidRPr="00B41112">
                <w:rPr>
                  <w:bCs/>
                  <w:sz w:val="26"/>
                  <w:szCs w:val="26"/>
                  <w:rPrChange w:id="32775" w:author="Le Minh Nghia" w:date="2019-10-09T10:56:00Z">
                    <w:rPr>
                      <w:bCs/>
                    </w:rPr>
                  </w:rPrChange>
                </w:rPr>
                <w:t>sinh</w:t>
              </w:r>
              <w:proofErr w:type="spellEnd"/>
              <w:r w:rsidRPr="00B41112">
                <w:rPr>
                  <w:bCs/>
                  <w:sz w:val="26"/>
                  <w:szCs w:val="26"/>
                  <w:rPrChange w:id="32776" w:author="Le Minh Nghia" w:date="2019-10-09T10:56:00Z">
                    <w:rPr>
                      <w:bCs/>
                    </w:rPr>
                  </w:rPrChange>
                </w:rPr>
                <w:t xml:space="preserve"> </w:t>
              </w:r>
              <w:proofErr w:type="spellStart"/>
              <w:r w:rsidRPr="00B41112">
                <w:rPr>
                  <w:bCs/>
                  <w:sz w:val="26"/>
                  <w:szCs w:val="26"/>
                  <w:rPrChange w:id="32777" w:author="Le Minh Nghia" w:date="2019-10-09T10:56:00Z">
                    <w:rPr>
                      <w:bCs/>
                    </w:rPr>
                  </w:rPrChange>
                </w:rPr>
                <w:t>viên</w:t>
              </w:r>
              <w:proofErr w:type="spellEnd"/>
              <w:r w:rsidRPr="00B41112">
                <w:rPr>
                  <w:bCs/>
                  <w:sz w:val="26"/>
                  <w:szCs w:val="26"/>
                  <w:rPrChange w:id="32778" w:author="Le Minh Nghia" w:date="2019-10-09T10:56:00Z">
                    <w:rPr>
                      <w:bCs/>
                    </w:rPr>
                  </w:rPrChange>
                </w:rPr>
                <w:t>”.</w:t>
              </w:r>
            </w:ins>
          </w:p>
          <w:p w:rsidR="00B41112" w:rsidRPr="00B41112" w:rsidRDefault="00B41112">
            <w:pPr>
              <w:spacing w:line="276" w:lineRule="auto"/>
              <w:rPr>
                <w:ins w:id="32779" w:author="Le Minh Nghia" w:date="2019-10-09T10:54:00Z"/>
                <w:sz w:val="26"/>
                <w:szCs w:val="26"/>
                <w:rPrChange w:id="32780" w:author="Le Minh Nghia" w:date="2019-10-09T10:56:00Z">
                  <w:rPr>
                    <w:ins w:id="32781" w:author="Le Minh Nghia" w:date="2019-10-09T10:54:00Z"/>
                  </w:rPr>
                </w:rPrChange>
              </w:rPr>
            </w:pPr>
            <w:ins w:id="32782" w:author="Le Minh Nghia" w:date="2019-10-09T10:54:00Z">
              <w:r w:rsidRPr="00B41112">
                <w:rPr>
                  <w:bCs/>
                  <w:sz w:val="26"/>
                  <w:szCs w:val="26"/>
                  <w:rPrChange w:id="32783" w:author="Le Minh Nghia" w:date="2019-10-09T10:56:00Z">
                    <w:rPr>
                      <w:bCs/>
                    </w:rPr>
                  </w:rPrChange>
                </w:rPr>
                <w:t xml:space="preserve">+ </w:t>
              </w:r>
              <w:proofErr w:type="spellStart"/>
              <w:r w:rsidRPr="00B41112">
                <w:rPr>
                  <w:bCs/>
                  <w:sz w:val="26"/>
                  <w:szCs w:val="26"/>
                  <w:rPrChange w:id="32784" w:author="Le Minh Nghia" w:date="2019-10-09T10:56:00Z">
                    <w:rPr>
                      <w:bCs/>
                    </w:rPr>
                  </w:rPrChange>
                </w:rPr>
                <w:t>Viết</w:t>
              </w:r>
              <w:proofErr w:type="spellEnd"/>
              <w:r w:rsidRPr="00B41112">
                <w:rPr>
                  <w:bCs/>
                  <w:sz w:val="26"/>
                  <w:szCs w:val="26"/>
                  <w:rPrChange w:id="32785" w:author="Le Minh Nghia" w:date="2019-10-09T10:56:00Z">
                    <w:rPr>
                      <w:bCs/>
                    </w:rPr>
                  </w:rPrChange>
                </w:rPr>
                <w:t xml:space="preserve"> </w:t>
              </w:r>
              <w:proofErr w:type="spellStart"/>
              <w:r w:rsidRPr="00B41112">
                <w:rPr>
                  <w:bCs/>
                  <w:sz w:val="26"/>
                  <w:szCs w:val="26"/>
                  <w:rPrChange w:id="32786" w:author="Le Minh Nghia" w:date="2019-10-09T10:56:00Z">
                    <w:rPr>
                      <w:bCs/>
                    </w:rPr>
                  </w:rPrChange>
                </w:rPr>
                <w:t>báo</w:t>
              </w:r>
              <w:proofErr w:type="spellEnd"/>
              <w:r w:rsidRPr="00B41112">
                <w:rPr>
                  <w:bCs/>
                  <w:sz w:val="26"/>
                  <w:szCs w:val="26"/>
                  <w:rPrChange w:id="32787" w:author="Le Minh Nghia" w:date="2019-10-09T10:56:00Z">
                    <w:rPr>
                      <w:bCs/>
                    </w:rPr>
                  </w:rPrChange>
                </w:rPr>
                <w:t xml:space="preserve"> </w:t>
              </w:r>
              <w:proofErr w:type="spellStart"/>
              <w:r w:rsidRPr="00B41112">
                <w:rPr>
                  <w:bCs/>
                  <w:sz w:val="26"/>
                  <w:szCs w:val="26"/>
                  <w:rPrChange w:id="32788" w:author="Le Minh Nghia" w:date="2019-10-09T10:56:00Z">
                    <w:rPr>
                      <w:bCs/>
                    </w:rPr>
                  </w:rPrChange>
                </w:rPr>
                <w:t>cáo</w:t>
              </w:r>
              <w:proofErr w:type="spellEnd"/>
              <w:r w:rsidRPr="00B41112">
                <w:rPr>
                  <w:bCs/>
                  <w:sz w:val="26"/>
                  <w:szCs w:val="26"/>
                  <w:rPrChange w:id="32789" w:author="Le Minh Nghia" w:date="2019-10-09T10:56:00Z">
                    <w:rPr>
                      <w:bCs/>
                    </w:rPr>
                  </w:rPrChange>
                </w:rPr>
                <w:t xml:space="preserve"> </w:t>
              </w:r>
              <w:proofErr w:type="spellStart"/>
              <w:r w:rsidRPr="00B41112">
                <w:rPr>
                  <w:bCs/>
                  <w:sz w:val="26"/>
                  <w:szCs w:val="26"/>
                  <w:rPrChange w:id="32790" w:author="Le Minh Nghia" w:date="2019-10-09T10:56:00Z">
                    <w:rPr>
                      <w:bCs/>
                    </w:rPr>
                  </w:rPrChange>
                </w:rPr>
                <w:t>tổng</w:t>
              </w:r>
              <w:proofErr w:type="spellEnd"/>
              <w:r w:rsidRPr="00B41112">
                <w:rPr>
                  <w:bCs/>
                  <w:sz w:val="26"/>
                  <w:szCs w:val="26"/>
                  <w:rPrChange w:id="32791" w:author="Le Minh Nghia" w:date="2019-10-09T10:56:00Z">
                    <w:rPr>
                      <w:bCs/>
                    </w:rPr>
                  </w:rPrChange>
                </w:rPr>
                <w:t xml:space="preserve"> </w:t>
              </w:r>
              <w:proofErr w:type="spellStart"/>
              <w:r w:rsidRPr="00B41112">
                <w:rPr>
                  <w:bCs/>
                  <w:sz w:val="26"/>
                  <w:szCs w:val="26"/>
                  <w:rPrChange w:id="32792" w:author="Le Minh Nghia" w:date="2019-10-09T10:56:00Z">
                    <w:rPr>
                      <w:bCs/>
                    </w:rPr>
                  </w:rPrChange>
                </w:rPr>
                <w:t>kết</w:t>
              </w:r>
              <w:proofErr w:type="spellEnd"/>
              <w:r w:rsidRPr="00B41112">
                <w:rPr>
                  <w:bCs/>
                  <w:sz w:val="26"/>
                  <w:szCs w:val="26"/>
                  <w:rPrChange w:id="32793" w:author="Le Minh Nghia" w:date="2019-10-09T10:56:00Z">
                    <w:rPr>
                      <w:bCs/>
                    </w:rPr>
                  </w:rPrChange>
                </w:rPr>
                <w:t>.</w:t>
              </w:r>
            </w:ins>
          </w:p>
        </w:tc>
        <w:tc>
          <w:tcPr>
            <w:tcW w:w="1980" w:type="dxa"/>
            <w:tcBorders>
              <w:top w:val="single" w:sz="4" w:space="0" w:color="auto"/>
              <w:left w:val="single" w:sz="4" w:space="0" w:color="auto"/>
              <w:bottom w:val="single" w:sz="4" w:space="0" w:color="auto"/>
              <w:right w:val="single" w:sz="4" w:space="0" w:color="auto"/>
            </w:tcBorders>
            <w:noWrap/>
          </w:tcPr>
          <w:p w:rsidR="00B41112" w:rsidRPr="00B41112" w:rsidRDefault="00B41112">
            <w:pPr>
              <w:spacing w:before="120" w:line="264" w:lineRule="auto"/>
              <w:jc w:val="both"/>
              <w:rPr>
                <w:ins w:id="32794" w:author="Le Minh Nghia" w:date="2019-10-09T10:54:00Z"/>
                <w:sz w:val="26"/>
                <w:szCs w:val="26"/>
                <w:highlight w:val="yellow"/>
                <w:rPrChange w:id="32795" w:author="Le Minh Nghia" w:date="2019-10-09T10:56:00Z">
                  <w:rPr>
                    <w:ins w:id="32796" w:author="Le Minh Nghia" w:date="2019-10-09T10:54:00Z"/>
                    <w:highlight w:val="yellow"/>
                  </w:rPr>
                </w:rPrChange>
              </w:rPr>
            </w:pPr>
          </w:p>
        </w:tc>
      </w:tr>
      <w:tr w:rsidR="00B41112" w:rsidRPr="00B41112" w:rsidTr="00B41112">
        <w:trPr>
          <w:trHeight w:val="54"/>
          <w:ins w:id="32797" w:author="Le Minh Nghia" w:date="2019-10-09T10:54:00Z"/>
        </w:trPr>
        <w:tc>
          <w:tcPr>
            <w:tcW w:w="738"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2798" w:author="Le Minh Nghia" w:date="2019-10-09T10:54:00Z"/>
                <w:sz w:val="26"/>
                <w:szCs w:val="26"/>
                <w:rPrChange w:id="32799" w:author="Le Minh Nghia" w:date="2019-10-09T10:56:00Z">
                  <w:rPr>
                    <w:ins w:id="32800" w:author="Le Minh Nghia" w:date="2019-10-09T10:54:00Z"/>
                  </w:rPr>
                </w:rPrChange>
              </w:rPr>
            </w:pPr>
            <w:ins w:id="32801" w:author="Le Minh Nghia" w:date="2019-10-09T10:54:00Z">
              <w:r w:rsidRPr="00B41112">
                <w:rPr>
                  <w:sz w:val="26"/>
                  <w:szCs w:val="26"/>
                  <w:rPrChange w:id="32802" w:author="Le Minh Nghia" w:date="2019-10-09T10:56:00Z">
                    <w:rPr/>
                  </w:rPrChange>
                </w:rPr>
                <w:t>4</w:t>
              </w:r>
            </w:ins>
          </w:p>
        </w:tc>
        <w:tc>
          <w:tcPr>
            <w:tcW w:w="2070" w:type="dxa"/>
            <w:tcBorders>
              <w:top w:val="single" w:sz="4" w:space="0" w:color="auto"/>
              <w:left w:val="single" w:sz="4" w:space="0" w:color="auto"/>
              <w:bottom w:val="single" w:sz="4" w:space="0" w:color="auto"/>
              <w:right w:val="single" w:sz="4" w:space="0" w:color="auto"/>
            </w:tcBorders>
            <w:hideMark/>
          </w:tcPr>
          <w:p w:rsidR="00B41112" w:rsidRPr="00B41112" w:rsidRDefault="00B41112">
            <w:pPr>
              <w:spacing w:before="120" w:line="264" w:lineRule="auto"/>
              <w:jc w:val="both"/>
              <w:rPr>
                <w:ins w:id="32803" w:author="Le Minh Nghia" w:date="2019-10-09T10:54:00Z"/>
                <w:sz w:val="26"/>
                <w:szCs w:val="26"/>
                <w:rPrChange w:id="32804" w:author="Le Minh Nghia" w:date="2019-10-09T10:56:00Z">
                  <w:rPr>
                    <w:ins w:id="32805" w:author="Le Minh Nghia" w:date="2019-10-09T10:54:00Z"/>
                  </w:rPr>
                </w:rPrChange>
              </w:rPr>
            </w:pPr>
            <w:proofErr w:type="spellStart"/>
            <w:ins w:id="32806" w:author="Le Minh Nghia" w:date="2019-10-09T10:54:00Z">
              <w:r w:rsidRPr="00B41112">
                <w:rPr>
                  <w:sz w:val="26"/>
                  <w:szCs w:val="26"/>
                  <w:rPrChange w:id="32807" w:author="Le Minh Nghia" w:date="2019-10-09T10:56:00Z">
                    <w:rPr/>
                  </w:rPrChange>
                </w:rPr>
                <w:t>Đỗ</w:t>
              </w:r>
              <w:proofErr w:type="spellEnd"/>
              <w:r w:rsidRPr="00B41112">
                <w:rPr>
                  <w:sz w:val="26"/>
                  <w:szCs w:val="26"/>
                  <w:rPrChange w:id="32808" w:author="Le Minh Nghia" w:date="2019-10-09T10:56:00Z">
                    <w:rPr/>
                  </w:rPrChange>
                </w:rPr>
                <w:t xml:space="preserve"> </w:t>
              </w:r>
              <w:proofErr w:type="spellStart"/>
              <w:r w:rsidRPr="00B41112">
                <w:rPr>
                  <w:sz w:val="26"/>
                  <w:szCs w:val="26"/>
                  <w:rPrChange w:id="32809" w:author="Le Minh Nghia" w:date="2019-10-09T10:56:00Z">
                    <w:rPr/>
                  </w:rPrChange>
                </w:rPr>
                <w:t>Chí</w:t>
              </w:r>
              <w:proofErr w:type="spellEnd"/>
              <w:r w:rsidRPr="00B41112">
                <w:rPr>
                  <w:sz w:val="26"/>
                  <w:szCs w:val="26"/>
                  <w:rPrChange w:id="32810" w:author="Le Minh Nghia" w:date="2019-10-09T10:56:00Z">
                    <w:rPr/>
                  </w:rPrChange>
                </w:rPr>
                <w:t xml:space="preserve"> Khoa (</w:t>
              </w:r>
              <w:proofErr w:type="spellStart"/>
              <w:r w:rsidRPr="00B41112">
                <w:rPr>
                  <w:sz w:val="26"/>
                  <w:szCs w:val="26"/>
                  <w:rPrChange w:id="32811" w:author="Le Minh Nghia" w:date="2019-10-09T10:56:00Z">
                    <w:rPr/>
                  </w:rPrChange>
                </w:rPr>
                <w:t>Thành</w:t>
              </w:r>
              <w:proofErr w:type="spellEnd"/>
              <w:r w:rsidRPr="00B41112">
                <w:rPr>
                  <w:sz w:val="26"/>
                  <w:szCs w:val="26"/>
                  <w:rPrChange w:id="32812" w:author="Le Minh Nghia" w:date="2019-10-09T10:56:00Z">
                    <w:rPr/>
                  </w:rPrChange>
                </w:rPr>
                <w:t xml:space="preserve"> </w:t>
              </w:r>
              <w:proofErr w:type="spellStart"/>
              <w:r w:rsidRPr="00B41112">
                <w:rPr>
                  <w:sz w:val="26"/>
                  <w:szCs w:val="26"/>
                  <w:rPrChange w:id="32813" w:author="Le Minh Nghia" w:date="2019-10-09T10:56:00Z">
                    <w:rPr/>
                  </w:rPrChange>
                </w:rPr>
                <w:t>viên</w:t>
              </w:r>
              <w:proofErr w:type="spellEnd"/>
              <w:r w:rsidRPr="00B41112">
                <w:rPr>
                  <w:sz w:val="26"/>
                  <w:szCs w:val="26"/>
                  <w:rPrChange w:id="32814" w:author="Le Minh Nghia" w:date="2019-10-09T10:56:00Z">
                    <w:rPr/>
                  </w:rPrChange>
                </w:rPr>
                <w:t xml:space="preserve"> </w:t>
              </w:r>
              <w:proofErr w:type="spellStart"/>
              <w:r w:rsidRPr="00B41112">
                <w:rPr>
                  <w:sz w:val="26"/>
                  <w:szCs w:val="26"/>
                  <w:rPrChange w:id="32815" w:author="Le Minh Nghia" w:date="2019-10-09T10:56:00Z">
                    <w:rPr/>
                  </w:rPrChange>
                </w:rPr>
                <w:t>chính</w:t>
              </w:r>
              <w:proofErr w:type="spellEnd"/>
              <w:r w:rsidRPr="00B41112">
                <w:rPr>
                  <w:sz w:val="26"/>
                  <w:szCs w:val="26"/>
                  <w:rPrChange w:id="32816" w:author="Le Minh Nghia" w:date="2019-10-09T10:56:00Z">
                    <w:rPr/>
                  </w:rPrChange>
                </w:rPr>
                <w:t>)</w:t>
              </w:r>
            </w:ins>
          </w:p>
        </w:tc>
        <w:tc>
          <w:tcPr>
            <w:tcW w:w="2250"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2817" w:author="Le Minh Nghia" w:date="2019-10-09T10:54:00Z"/>
                <w:sz w:val="26"/>
                <w:szCs w:val="26"/>
                <w:rPrChange w:id="32818" w:author="Le Minh Nghia" w:date="2019-10-09T10:56:00Z">
                  <w:rPr>
                    <w:ins w:id="32819" w:author="Le Minh Nghia" w:date="2019-10-09T10:54:00Z"/>
                  </w:rPr>
                </w:rPrChange>
              </w:rPr>
            </w:pPr>
            <w:ins w:id="32820" w:author="Le Minh Nghia" w:date="2019-10-09T10:54:00Z">
              <w:r w:rsidRPr="00B41112">
                <w:rPr>
                  <w:sz w:val="26"/>
                  <w:szCs w:val="26"/>
                  <w:rPrChange w:id="32821" w:author="Le Minh Nghia" w:date="2019-10-09T10:56:00Z">
                    <w:rPr/>
                  </w:rPrChange>
                </w:rPr>
                <w:t>B1605280,</w:t>
              </w:r>
              <w:r w:rsidRPr="00B41112">
                <w:rPr>
                  <w:sz w:val="26"/>
                  <w:szCs w:val="26"/>
                  <w:rPrChange w:id="32822" w:author="Le Minh Nghia" w:date="2019-10-09T10:56:00Z">
                    <w:rPr/>
                  </w:rPrChange>
                </w:rPr>
                <w:br/>
              </w:r>
              <w:proofErr w:type="spellStart"/>
              <w:r w:rsidRPr="00B41112">
                <w:rPr>
                  <w:sz w:val="26"/>
                  <w:szCs w:val="26"/>
                  <w:rPrChange w:id="32823" w:author="Le Minh Nghia" w:date="2019-10-09T10:56:00Z">
                    <w:rPr/>
                  </w:rPrChange>
                </w:rPr>
                <w:t>Lớp</w:t>
              </w:r>
              <w:proofErr w:type="spellEnd"/>
              <w:r w:rsidRPr="00B41112">
                <w:rPr>
                  <w:sz w:val="26"/>
                  <w:szCs w:val="26"/>
                  <w:rPrChange w:id="32824" w:author="Le Minh Nghia" w:date="2019-10-09T10:56:00Z">
                    <w:rPr/>
                  </w:rPrChange>
                </w:rPr>
                <w:t xml:space="preserve"> </w:t>
              </w:r>
              <w:proofErr w:type="spellStart"/>
              <w:r w:rsidRPr="00B41112">
                <w:rPr>
                  <w:sz w:val="26"/>
                  <w:szCs w:val="26"/>
                  <w:rPrChange w:id="32825" w:author="Le Minh Nghia" w:date="2019-10-09T10:56:00Z">
                    <w:rPr/>
                  </w:rPrChange>
                </w:rPr>
                <w:t>Hệ</w:t>
              </w:r>
              <w:proofErr w:type="spellEnd"/>
              <w:r w:rsidRPr="00B41112">
                <w:rPr>
                  <w:sz w:val="26"/>
                  <w:szCs w:val="26"/>
                  <w:rPrChange w:id="32826" w:author="Le Minh Nghia" w:date="2019-10-09T10:56:00Z">
                    <w:rPr/>
                  </w:rPrChange>
                </w:rPr>
                <w:t xml:space="preserve"> </w:t>
              </w:r>
              <w:proofErr w:type="spellStart"/>
              <w:r w:rsidRPr="00B41112">
                <w:rPr>
                  <w:sz w:val="26"/>
                  <w:szCs w:val="26"/>
                  <w:rPrChange w:id="32827" w:author="Le Minh Nghia" w:date="2019-10-09T10:56:00Z">
                    <w:rPr/>
                  </w:rPrChange>
                </w:rPr>
                <w:t>thống</w:t>
              </w:r>
              <w:proofErr w:type="spellEnd"/>
              <w:r w:rsidRPr="00B41112">
                <w:rPr>
                  <w:sz w:val="26"/>
                  <w:szCs w:val="26"/>
                  <w:rPrChange w:id="32828" w:author="Le Minh Nghia" w:date="2019-10-09T10:56:00Z">
                    <w:rPr/>
                  </w:rPrChange>
                </w:rPr>
                <w:t xml:space="preserve"> </w:t>
              </w:r>
              <w:proofErr w:type="spellStart"/>
              <w:r w:rsidRPr="00B41112">
                <w:rPr>
                  <w:sz w:val="26"/>
                  <w:szCs w:val="26"/>
                  <w:rPrChange w:id="32829" w:author="Le Minh Nghia" w:date="2019-10-09T10:56:00Z">
                    <w:rPr/>
                  </w:rPrChange>
                </w:rPr>
                <w:t>thông</w:t>
              </w:r>
              <w:proofErr w:type="spellEnd"/>
              <w:r w:rsidRPr="00B41112">
                <w:rPr>
                  <w:sz w:val="26"/>
                  <w:szCs w:val="26"/>
                  <w:rPrChange w:id="32830" w:author="Le Minh Nghia" w:date="2019-10-09T10:56:00Z">
                    <w:rPr/>
                  </w:rPrChange>
                </w:rPr>
                <w:t xml:space="preserve"> tin A2, </w:t>
              </w:r>
              <w:proofErr w:type="spellStart"/>
              <w:r w:rsidRPr="00B41112">
                <w:rPr>
                  <w:sz w:val="26"/>
                  <w:szCs w:val="26"/>
                  <w:rPrChange w:id="32831" w:author="Le Minh Nghia" w:date="2019-10-09T10:56:00Z">
                    <w:rPr/>
                  </w:rPrChange>
                </w:rPr>
                <w:t>khóa</w:t>
              </w:r>
              <w:proofErr w:type="spellEnd"/>
              <w:r w:rsidRPr="00B41112">
                <w:rPr>
                  <w:sz w:val="26"/>
                  <w:szCs w:val="26"/>
                  <w:rPrChange w:id="32832" w:author="Le Minh Nghia" w:date="2019-10-09T10:56:00Z">
                    <w:rPr/>
                  </w:rPrChange>
                </w:rPr>
                <w:t xml:space="preserve"> 42</w:t>
              </w:r>
            </w:ins>
          </w:p>
        </w:tc>
        <w:tc>
          <w:tcPr>
            <w:tcW w:w="3420" w:type="dxa"/>
            <w:gridSpan w:val="5"/>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2833" w:author="Le Minh Nghia" w:date="2019-10-09T10:54:00Z"/>
                <w:sz w:val="26"/>
                <w:szCs w:val="26"/>
                <w:rPrChange w:id="32834" w:author="Le Minh Nghia" w:date="2019-10-09T10:56:00Z">
                  <w:rPr>
                    <w:ins w:id="32835" w:author="Le Minh Nghia" w:date="2019-10-09T10:54:00Z"/>
                  </w:rPr>
                </w:rPrChange>
              </w:rPr>
            </w:pPr>
            <w:ins w:id="32836" w:author="Le Minh Nghia" w:date="2019-10-09T10:54:00Z">
              <w:r w:rsidRPr="00B41112">
                <w:rPr>
                  <w:sz w:val="26"/>
                  <w:szCs w:val="26"/>
                  <w:rPrChange w:id="32837" w:author="Le Minh Nghia" w:date="2019-10-09T10:56:00Z">
                    <w:rPr/>
                  </w:rPrChange>
                </w:rPr>
                <w:t xml:space="preserve">+ </w:t>
              </w:r>
              <w:proofErr w:type="spellStart"/>
              <w:r w:rsidRPr="00B41112">
                <w:rPr>
                  <w:sz w:val="26"/>
                  <w:szCs w:val="26"/>
                  <w:rPrChange w:id="32838" w:author="Le Minh Nghia" w:date="2019-10-09T10:56:00Z">
                    <w:rPr/>
                  </w:rPrChange>
                </w:rPr>
                <w:t>Nghiên</w:t>
              </w:r>
              <w:proofErr w:type="spellEnd"/>
              <w:r w:rsidRPr="00B41112">
                <w:rPr>
                  <w:sz w:val="26"/>
                  <w:szCs w:val="26"/>
                  <w:rPrChange w:id="32839" w:author="Le Minh Nghia" w:date="2019-10-09T10:56:00Z">
                    <w:rPr/>
                  </w:rPrChange>
                </w:rPr>
                <w:t xml:space="preserve"> </w:t>
              </w:r>
              <w:proofErr w:type="spellStart"/>
              <w:r w:rsidRPr="00B41112">
                <w:rPr>
                  <w:sz w:val="26"/>
                  <w:szCs w:val="26"/>
                  <w:rPrChange w:id="32840" w:author="Le Minh Nghia" w:date="2019-10-09T10:56:00Z">
                    <w:rPr/>
                  </w:rPrChange>
                </w:rPr>
                <w:t>cứu</w:t>
              </w:r>
              <w:proofErr w:type="spellEnd"/>
              <w:r w:rsidRPr="00B41112">
                <w:rPr>
                  <w:sz w:val="26"/>
                  <w:szCs w:val="26"/>
                  <w:rPrChange w:id="32841" w:author="Le Minh Nghia" w:date="2019-10-09T10:56:00Z">
                    <w:rPr/>
                  </w:rPrChange>
                </w:rPr>
                <w:t xml:space="preserve"> </w:t>
              </w:r>
              <w:proofErr w:type="spellStart"/>
              <w:r w:rsidRPr="00B41112">
                <w:rPr>
                  <w:sz w:val="26"/>
                  <w:szCs w:val="26"/>
                  <w:rPrChange w:id="32842" w:author="Le Minh Nghia" w:date="2019-10-09T10:56:00Z">
                    <w:rPr/>
                  </w:rPrChange>
                </w:rPr>
                <w:t>các</w:t>
              </w:r>
              <w:proofErr w:type="spellEnd"/>
              <w:r w:rsidRPr="00B41112">
                <w:rPr>
                  <w:sz w:val="26"/>
                  <w:szCs w:val="26"/>
                  <w:rPrChange w:id="32843" w:author="Le Minh Nghia" w:date="2019-10-09T10:56:00Z">
                    <w:rPr/>
                  </w:rPrChange>
                </w:rPr>
                <w:t xml:space="preserve"> website </w:t>
              </w:r>
              <w:proofErr w:type="spellStart"/>
              <w:r w:rsidRPr="00B41112">
                <w:rPr>
                  <w:sz w:val="26"/>
                  <w:szCs w:val="26"/>
                  <w:rPrChange w:id="32844" w:author="Le Minh Nghia" w:date="2019-10-09T10:56:00Z">
                    <w:rPr/>
                  </w:rPrChange>
                </w:rPr>
                <w:t>quản</w:t>
              </w:r>
              <w:proofErr w:type="spellEnd"/>
              <w:r w:rsidRPr="00B41112">
                <w:rPr>
                  <w:sz w:val="26"/>
                  <w:szCs w:val="26"/>
                  <w:rPrChange w:id="32845" w:author="Le Minh Nghia" w:date="2019-10-09T10:56:00Z">
                    <w:rPr/>
                  </w:rPrChange>
                </w:rPr>
                <w:t xml:space="preserve"> </w:t>
              </w:r>
              <w:proofErr w:type="spellStart"/>
              <w:r w:rsidRPr="00B41112">
                <w:rPr>
                  <w:sz w:val="26"/>
                  <w:szCs w:val="26"/>
                  <w:rPrChange w:id="32846" w:author="Le Minh Nghia" w:date="2019-10-09T10:56:00Z">
                    <w:rPr/>
                  </w:rPrChange>
                </w:rPr>
                <w:t>lý</w:t>
              </w:r>
              <w:proofErr w:type="spellEnd"/>
              <w:r w:rsidRPr="00B41112">
                <w:rPr>
                  <w:sz w:val="26"/>
                  <w:szCs w:val="26"/>
                  <w:rPrChange w:id="32847" w:author="Le Minh Nghia" w:date="2019-10-09T10:56:00Z">
                    <w:rPr/>
                  </w:rPrChange>
                </w:rPr>
                <w:t xml:space="preserve"> </w:t>
              </w:r>
              <w:proofErr w:type="spellStart"/>
              <w:r w:rsidRPr="00B41112">
                <w:rPr>
                  <w:sz w:val="26"/>
                  <w:szCs w:val="26"/>
                  <w:rPrChange w:id="32848" w:author="Le Minh Nghia" w:date="2019-10-09T10:56:00Z">
                    <w:rPr/>
                  </w:rPrChange>
                </w:rPr>
                <w:t>cựu</w:t>
              </w:r>
              <w:proofErr w:type="spellEnd"/>
              <w:r w:rsidRPr="00B41112">
                <w:rPr>
                  <w:sz w:val="26"/>
                  <w:szCs w:val="26"/>
                  <w:rPrChange w:id="32849" w:author="Le Minh Nghia" w:date="2019-10-09T10:56:00Z">
                    <w:rPr/>
                  </w:rPrChange>
                </w:rPr>
                <w:t xml:space="preserve"> </w:t>
              </w:r>
              <w:proofErr w:type="spellStart"/>
              <w:r w:rsidRPr="00B41112">
                <w:rPr>
                  <w:sz w:val="26"/>
                  <w:szCs w:val="26"/>
                  <w:rPrChange w:id="32850" w:author="Le Minh Nghia" w:date="2019-10-09T10:56:00Z">
                    <w:rPr/>
                  </w:rPrChange>
                </w:rPr>
                <w:t>sinh</w:t>
              </w:r>
              <w:proofErr w:type="spellEnd"/>
              <w:r w:rsidRPr="00B41112">
                <w:rPr>
                  <w:sz w:val="26"/>
                  <w:szCs w:val="26"/>
                  <w:rPrChange w:id="32851" w:author="Le Minh Nghia" w:date="2019-10-09T10:56:00Z">
                    <w:rPr/>
                  </w:rPrChange>
                </w:rPr>
                <w:t xml:space="preserve"> </w:t>
              </w:r>
              <w:proofErr w:type="spellStart"/>
              <w:r w:rsidRPr="00B41112">
                <w:rPr>
                  <w:sz w:val="26"/>
                  <w:szCs w:val="26"/>
                  <w:rPrChange w:id="32852" w:author="Le Minh Nghia" w:date="2019-10-09T10:56:00Z">
                    <w:rPr/>
                  </w:rPrChange>
                </w:rPr>
                <w:t>viên</w:t>
              </w:r>
              <w:proofErr w:type="spellEnd"/>
              <w:r w:rsidRPr="00B41112">
                <w:rPr>
                  <w:sz w:val="26"/>
                  <w:szCs w:val="26"/>
                  <w:rPrChange w:id="32853" w:author="Le Minh Nghia" w:date="2019-10-09T10:56:00Z">
                    <w:rPr/>
                  </w:rPrChange>
                </w:rPr>
                <w:t xml:space="preserve"> </w:t>
              </w:r>
              <w:proofErr w:type="spellStart"/>
              <w:r w:rsidRPr="00B41112">
                <w:rPr>
                  <w:sz w:val="26"/>
                  <w:szCs w:val="26"/>
                  <w:rPrChange w:id="32854" w:author="Le Minh Nghia" w:date="2019-10-09T10:56:00Z">
                    <w:rPr/>
                  </w:rPrChange>
                </w:rPr>
                <w:t>của</w:t>
              </w:r>
              <w:proofErr w:type="spellEnd"/>
              <w:r w:rsidRPr="00B41112">
                <w:rPr>
                  <w:sz w:val="26"/>
                  <w:szCs w:val="26"/>
                  <w:rPrChange w:id="32855" w:author="Le Minh Nghia" w:date="2019-10-09T10:56:00Z">
                    <w:rPr/>
                  </w:rPrChange>
                </w:rPr>
                <w:t xml:space="preserve"> </w:t>
              </w:r>
              <w:proofErr w:type="spellStart"/>
              <w:r w:rsidRPr="00B41112">
                <w:rPr>
                  <w:sz w:val="26"/>
                  <w:szCs w:val="26"/>
                  <w:rPrChange w:id="32856" w:author="Le Minh Nghia" w:date="2019-10-09T10:56:00Z">
                    <w:rPr/>
                  </w:rPrChange>
                </w:rPr>
                <w:t>trường</w:t>
              </w:r>
              <w:proofErr w:type="spellEnd"/>
              <w:r w:rsidRPr="00B41112">
                <w:rPr>
                  <w:sz w:val="26"/>
                  <w:szCs w:val="26"/>
                  <w:rPrChange w:id="32857" w:author="Le Minh Nghia" w:date="2019-10-09T10:56:00Z">
                    <w:rPr/>
                  </w:rPrChange>
                </w:rPr>
                <w:t xml:space="preserve"> </w:t>
              </w:r>
              <w:proofErr w:type="spellStart"/>
              <w:r w:rsidRPr="00B41112">
                <w:rPr>
                  <w:sz w:val="26"/>
                  <w:szCs w:val="26"/>
                  <w:rPrChange w:id="32858" w:author="Le Minh Nghia" w:date="2019-10-09T10:56:00Z">
                    <w:rPr/>
                  </w:rPrChange>
                </w:rPr>
                <w:t>Đại</w:t>
              </w:r>
              <w:proofErr w:type="spellEnd"/>
              <w:r w:rsidRPr="00B41112">
                <w:rPr>
                  <w:sz w:val="26"/>
                  <w:szCs w:val="26"/>
                  <w:rPrChange w:id="32859" w:author="Le Minh Nghia" w:date="2019-10-09T10:56:00Z">
                    <w:rPr/>
                  </w:rPrChange>
                </w:rPr>
                <w:t xml:space="preserve"> </w:t>
              </w:r>
              <w:proofErr w:type="spellStart"/>
              <w:r w:rsidRPr="00B41112">
                <w:rPr>
                  <w:sz w:val="26"/>
                  <w:szCs w:val="26"/>
                  <w:rPrChange w:id="32860" w:author="Le Minh Nghia" w:date="2019-10-09T10:56:00Z">
                    <w:rPr/>
                  </w:rPrChange>
                </w:rPr>
                <w:t>học</w:t>
              </w:r>
              <w:proofErr w:type="spellEnd"/>
              <w:r w:rsidRPr="00B41112">
                <w:rPr>
                  <w:sz w:val="26"/>
                  <w:szCs w:val="26"/>
                  <w:rPrChange w:id="32861" w:author="Le Minh Nghia" w:date="2019-10-09T10:56:00Z">
                    <w:rPr/>
                  </w:rPrChange>
                </w:rPr>
                <w:t xml:space="preserve"> </w:t>
              </w:r>
              <w:proofErr w:type="spellStart"/>
              <w:r w:rsidRPr="00B41112">
                <w:rPr>
                  <w:sz w:val="26"/>
                  <w:szCs w:val="26"/>
                  <w:rPrChange w:id="32862" w:author="Le Minh Nghia" w:date="2019-10-09T10:56:00Z">
                    <w:rPr/>
                  </w:rPrChange>
                </w:rPr>
                <w:t>Cần</w:t>
              </w:r>
              <w:proofErr w:type="spellEnd"/>
              <w:r w:rsidRPr="00B41112">
                <w:rPr>
                  <w:sz w:val="26"/>
                  <w:szCs w:val="26"/>
                  <w:rPrChange w:id="32863" w:author="Le Minh Nghia" w:date="2019-10-09T10:56:00Z">
                    <w:rPr/>
                  </w:rPrChange>
                </w:rPr>
                <w:t xml:space="preserve"> </w:t>
              </w:r>
              <w:proofErr w:type="spellStart"/>
              <w:r w:rsidRPr="00B41112">
                <w:rPr>
                  <w:sz w:val="26"/>
                  <w:szCs w:val="26"/>
                  <w:rPrChange w:id="32864" w:author="Le Minh Nghia" w:date="2019-10-09T10:56:00Z">
                    <w:rPr/>
                  </w:rPrChange>
                </w:rPr>
                <w:t>Thơ</w:t>
              </w:r>
              <w:proofErr w:type="spellEnd"/>
              <w:r w:rsidRPr="00B41112">
                <w:rPr>
                  <w:sz w:val="26"/>
                  <w:szCs w:val="26"/>
                  <w:rPrChange w:id="32865" w:author="Le Minh Nghia" w:date="2019-10-09T10:56:00Z">
                    <w:rPr/>
                  </w:rPrChange>
                </w:rPr>
                <w:t>.</w:t>
              </w:r>
            </w:ins>
          </w:p>
          <w:p w:rsidR="00B41112" w:rsidRPr="00B41112" w:rsidRDefault="00B41112">
            <w:pPr>
              <w:spacing w:before="120" w:line="264" w:lineRule="auto"/>
              <w:jc w:val="both"/>
              <w:rPr>
                <w:ins w:id="32866" w:author="Le Minh Nghia" w:date="2019-10-09T10:54:00Z"/>
                <w:sz w:val="26"/>
                <w:szCs w:val="26"/>
                <w:rPrChange w:id="32867" w:author="Le Minh Nghia" w:date="2019-10-09T10:56:00Z">
                  <w:rPr>
                    <w:ins w:id="32868" w:author="Le Minh Nghia" w:date="2019-10-09T10:54:00Z"/>
                  </w:rPr>
                </w:rPrChange>
              </w:rPr>
            </w:pPr>
            <w:ins w:id="32869" w:author="Le Minh Nghia" w:date="2019-10-09T10:54:00Z">
              <w:r w:rsidRPr="00B41112">
                <w:rPr>
                  <w:sz w:val="26"/>
                  <w:szCs w:val="26"/>
                  <w:rPrChange w:id="32870" w:author="Le Minh Nghia" w:date="2019-10-09T10:56:00Z">
                    <w:rPr/>
                  </w:rPrChange>
                </w:rPr>
                <w:t xml:space="preserve">+ Thu </w:t>
              </w:r>
              <w:proofErr w:type="spellStart"/>
              <w:r w:rsidRPr="00B41112">
                <w:rPr>
                  <w:sz w:val="26"/>
                  <w:szCs w:val="26"/>
                  <w:rPrChange w:id="32871" w:author="Le Minh Nghia" w:date="2019-10-09T10:56:00Z">
                    <w:rPr/>
                  </w:rPrChange>
                </w:rPr>
                <w:t>thập</w:t>
              </w:r>
              <w:proofErr w:type="spellEnd"/>
              <w:r w:rsidRPr="00B41112">
                <w:rPr>
                  <w:sz w:val="26"/>
                  <w:szCs w:val="26"/>
                  <w:rPrChange w:id="32872" w:author="Le Minh Nghia" w:date="2019-10-09T10:56:00Z">
                    <w:rPr/>
                  </w:rPrChange>
                </w:rPr>
                <w:t xml:space="preserve"> </w:t>
              </w:r>
              <w:proofErr w:type="spellStart"/>
              <w:r w:rsidRPr="00B41112">
                <w:rPr>
                  <w:sz w:val="26"/>
                  <w:szCs w:val="26"/>
                  <w:rPrChange w:id="32873" w:author="Le Minh Nghia" w:date="2019-10-09T10:56:00Z">
                    <w:rPr/>
                  </w:rPrChange>
                </w:rPr>
                <w:t>thông</w:t>
              </w:r>
              <w:proofErr w:type="spellEnd"/>
              <w:r w:rsidRPr="00B41112">
                <w:rPr>
                  <w:sz w:val="26"/>
                  <w:szCs w:val="26"/>
                  <w:rPrChange w:id="32874" w:author="Le Minh Nghia" w:date="2019-10-09T10:56:00Z">
                    <w:rPr/>
                  </w:rPrChange>
                </w:rPr>
                <w:t xml:space="preserve"> tin, </w:t>
              </w:r>
              <w:proofErr w:type="spellStart"/>
              <w:r w:rsidRPr="00B41112">
                <w:rPr>
                  <w:sz w:val="26"/>
                  <w:szCs w:val="26"/>
                  <w:rPrChange w:id="32875" w:author="Le Minh Nghia" w:date="2019-10-09T10:56:00Z">
                    <w:rPr/>
                  </w:rPrChange>
                </w:rPr>
                <w:t>tài</w:t>
              </w:r>
              <w:proofErr w:type="spellEnd"/>
              <w:r w:rsidRPr="00B41112">
                <w:rPr>
                  <w:sz w:val="26"/>
                  <w:szCs w:val="26"/>
                  <w:rPrChange w:id="32876" w:author="Le Minh Nghia" w:date="2019-10-09T10:56:00Z">
                    <w:rPr/>
                  </w:rPrChange>
                </w:rPr>
                <w:t xml:space="preserve"> </w:t>
              </w:r>
              <w:proofErr w:type="spellStart"/>
              <w:r w:rsidRPr="00B41112">
                <w:rPr>
                  <w:sz w:val="26"/>
                  <w:szCs w:val="26"/>
                  <w:rPrChange w:id="32877" w:author="Le Minh Nghia" w:date="2019-10-09T10:56:00Z">
                    <w:rPr/>
                  </w:rPrChange>
                </w:rPr>
                <w:t>liệu</w:t>
              </w:r>
              <w:proofErr w:type="spellEnd"/>
              <w:r w:rsidRPr="00B41112">
                <w:rPr>
                  <w:sz w:val="26"/>
                  <w:szCs w:val="26"/>
                  <w:rPrChange w:id="32878" w:author="Le Minh Nghia" w:date="2019-10-09T10:56:00Z">
                    <w:rPr/>
                  </w:rPrChange>
                </w:rPr>
                <w:t xml:space="preserve">, </w:t>
              </w:r>
              <w:proofErr w:type="spellStart"/>
              <w:r w:rsidRPr="00B41112">
                <w:rPr>
                  <w:sz w:val="26"/>
                  <w:szCs w:val="26"/>
                  <w:rPrChange w:id="32879" w:author="Le Minh Nghia" w:date="2019-10-09T10:56:00Z">
                    <w:rPr/>
                  </w:rPrChange>
                </w:rPr>
                <w:t>dữ</w:t>
              </w:r>
              <w:proofErr w:type="spellEnd"/>
              <w:r w:rsidRPr="00B41112">
                <w:rPr>
                  <w:sz w:val="26"/>
                  <w:szCs w:val="26"/>
                  <w:rPrChange w:id="32880" w:author="Le Minh Nghia" w:date="2019-10-09T10:56:00Z">
                    <w:rPr/>
                  </w:rPrChange>
                </w:rPr>
                <w:t xml:space="preserve"> </w:t>
              </w:r>
              <w:proofErr w:type="spellStart"/>
              <w:r w:rsidRPr="00B41112">
                <w:rPr>
                  <w:sz w:val="26"/>
                  <w:szCs w:val="26"/>
                  <w:rPrChange w:id="32881" w:author="Le Minh Nghia" w:date="2019-10-09T10:56:00Z">
                    <w:rPr/>
                  </w:rPrChange>
                </w:rPr>
                <w:t>liệu</w:t>
              </w:r>
              <w:proofErr w:type="spellEnd"/>
              <w:r w:rsidRPr="00B41112">
                <w:rPr>
                  <w:sz w:val="26"/>
                  <w:szCs w:val="26"/>
                  <w:rPrChange w:id="32882" w:author="Le Minh Nghia" w:date="2019-10-09T10:56:00Z">
                    <w:rPr/>
                  </w:rPrChange>
                </w:rPr>
                <w:t xml:space="preserve">... </w:t>
              </w:r>
              <w:proofErr w:type="spellStart"/>
              <w:r w:rsidRPr="00B41112">
                <w:rPr>
                  <w:sz w:val="26"/>
                  <w:szCs w:val="26"/>
                  <w:rPrChange w:id="32883" w:author="Le Minh Nghia" w:date="2019-10-09T10:56:00Z">
                    <w:rPr/>
                  </w:rPrChange>
                </w:rPr>
                <w:t>để</w:t>
              </w:r>
              <w:proofErr w:type="spellEnd"/>
              <w:r w:rsidRPr="00B41112">
                <w:rPr>
                  <w:sz w:val="26"/>
                  <w:szCs w:val="26"/>
                  <w:rPrChange w:id="32884" w:author="Le Minh Nghia" w:date="2019-10-09T10:56:00Z">
                    <w:rPr/>
                  </w:rPrChange>
                </w:rPr>
                <w:t xml:space="preserve"> </w:t>
              </w:r>
              <w:proofErr w:type="spellStart"/>
              <w:r w:rsidRPr="00B41112">
                <w:rPr>
                  <w:sz w:val="26"/>
                  <w:szCs w:val="26"/>
                  <w:rPrChange w:id="32885" w:author="Le Minh Nghia" w:date="2019-10-09T10:56:00Z">
                    <w:rPr/>
                  </w:rPrChange>
                </w:rPr>
                <w:t>xây</w:t>
              </w:r>
              <w:proofErr w:type="spellEnd"/>
              <w:r w:rsidRPr="00B41112">
                <w:rPr>
                  <w:sz w:val="26"/>
                  <w:szCs w:val="26"/>
                  <w:rPrChange w:id="32886" w:author="Le Minh Nghia" w:date="2019-10-09T10:56:00Z">
                    <w:rPr/>
                  </w:rPrChange>
                </w:rPr>
                <w:t xml:space="preserve"> </w:t>
              </w:r>
              <w:proofErr w:type="spellStart"/>
              <w:r w:rsidRPr="00B41112">
                <w:rPr>
                  <w:sz w:val="26"/>
                  <w:szCs w:val="26"/>
                  <w:rPrChange w:id="32887" w:author="Le Minh Nghia" w:date="2019-10-09T10:56:00Z">
                    <w:rPr/>
                  </w:rPrChange>
                </w:rPr>
                <w:t>dựng</w:t>
              </w:r>
              <w:proofErr w:type="spellEnd"/>
              <w:r w:rsidRPr="00B41112">
                <w:rPr>
                  <w:sz w:val="26"/>
                  <w:szCs w:val="26"/>
                  <w:rPrChange w:id="32888" w:author="Le Minh Nghia" w:date="2019-10-09T10:56:00Z">
                    <w:rPr/>
                  </w:rPrChange>
                </w:rPr>
                <w:t xml:space="preserve"> website </w:t>
              </w:r>
              <w:proofErr w:type="spellStart"/>
              <w:r w:rsidRPr="00B41112">
                <w:rPr>
                  <w:sz w:val="26"/>
                  <w:szCs w:val="26"/>
                  <w:rPrChange w:id="32889" w:author="Le Minh Nghia" w:date="2019-10-09T10:56:00Z">
                    <w:rPr/>
                  </w:rPrChange>
                </w:rPr>
                <w:t>quản</w:t>
              </w:r>
              <w:proofErr w:type="spellEnd"/>
              <w:r w:rsidRPr="00B41112">
                <w:rPr>
                  <w:sz w:val="26"/>
                  <w:szCs w:val="26"/>
                  <w:rPrChange w:id="32890" w:author="Le Minh Nghia" w:date="2019-10-09T10:56:00Z">
                    <w:rPr/>
                  </w:rPrChange>
                </w:rPr>
                <w:t xml:space="preserve"> </w:t>
              </w:r>
              <w:proofErr w:type="spellStart"/>
              <w:r w:rsidRPr="00B41112">
                <w:rPr>
                  <w:sz w:val="26"/>
                  <w:szCs w:val="26"/>
                  <w:rPrChange w:id="32891" w:author="Le Minh Nghia" w:date="2019-10-09T10:56:00Z">
                    <w:rPr/>
                  </w:rPrChange>
                </w:rPr>
                <w:t>lý</w:t>
              </w:r>
              <w:proofErr w:type="spellEnd"/>
              <w:r w:rsidRPr="00B41112">
                <w:rPr>
                  <w:sz w:val="26"/>
                  <w:szCs w:val="26"/>
                  <w:rPrChange w:id="32892" w:author="Le Minh Nghia" w:date="2019-10-09T10:56:00Z">
                    <w:rPr/>
                  </w:rPrChange>
                </w:rPr>
                <w:t xml:space="preserve"> </w:t>
              </w:r>
              <w:proofErr w:type="spellStart"/>
              <w:r w:rsidRPr="00B41112">
                <w:rPr>
                  <w:sz w:val="26"/>
                  <w:szCs w:val="26"/>
                  <w:rPrChange w:id="32893" w:author="Le Minh Nghia" w:date="2019-10-09T10:56:00Z">
                    <w:rPr/>
                  </w:rPrChange>
                </w:rPr>
                <w:t>cựu</w:t>
              </w:r>
              <w:proofErr w:type="spellEnd"/>
              <w:r w:rsidRPr="00B41112">
                <w:rPr>
                  <w:sz w:val="26"/>
                  <w:szCs w:val="26"/>
                  <w:rPrChange w:id="32894" w:author="Le Minh Nghia" w:date="2019-10-09T10:56:00Z">
                    <w:rPr/>
                  </w:rPrChange>
                </w:rPr>
                <w:t xml:space="preserve"> </w:t>
              </w:r>
              <w:proofErr w:type="spellStart"/>
              <w:r w:rsidRPr="00B41112">
                <w:rPr>
                  <w:sz w:val="26"/>
                  <w:szCs w:val="26"/>
                  <w:rPrChange w:id="32895" w:author="Le Minh Nghia" w:date="2019-10-09T10:56:00Z">
                    <w:rPr/>
                  </w:rPrChange>
                </w:rPr>
                <w:t>sinh</w:t>
              </w:r>
              <w:proofErr w:type="spellEnd"/>
              <w:r w:rsidRPr="00B41112">
                <w:rPr>
                  <w:sz w:val="26"/>
                  <w:szCs w:val="26"/>
                  <w:rPrChange w:id="32896" w:author="Le Minh Nghia" w:date="2019-10-09T10:56:00Z">
                    <w:rPr/>
                  </w:rPrChange>
                </w:rPr>
                <w:t xml:space="preserve"> </w:t>
              </w:r>
              <w:proofErr w:type="spellStart"/>
              <w:r w:rsidRPr="00B41112">
                <w:rPr>
                  <w:sz w:val="26"/>
                  <w:szCs w:val="26"/>
                  <w:rPrChange w:id="32897" w:author="Le Minh Nghia" w:date="2019-10-09T10:56:00Z">
                    <w:rPr/>
                  </w:rPrChange>
                </w:rPr>
                <w:t>viên</w:t>
              </w:r>
              <w:proofErr w:type="spellEnd"/>
              <w:r w:rsidRPr="00B41112">
                <w:rPr>
                  <w:sz w:val="26"/>
                  <w:szCs w:val="26"/>
                  <w:rPrChange w:id="32898" w:author="Le Minh Nghia" w:date="2019-10-09T10:56:00Z">
                    <w:rPr/>
                  </w:rPrChange>
                </w:rPr>
                <w:t>.</w:t>
              </w:r>
            </w:ins>
          </w:p>
          <w:p w:rsidR="00B41112" w:rsidRPr="00B41112" w:rsidRDefault="00B41112">
            <w:pPr>
              <w:spacing w:before="120" w:line="264" w:lineRule="auto"/>
              <w:jc w:val="both"/>
              <w:rPr>
                <w:ins w:id="32899" w:author="Le Minh Nghia" w:date="2019-10-09T10:54:00Z"/>
                <w:sz w:val="26"/>
                <w:szCs w:val="26"/>
                <w:rPrChange w:id="32900" w:author="Le Minh Nghia" w:date="2019-10-09T10:56:00Z">
                  <w:rPr>
                    <w:ins w:id="32901" w:author="Le Minh Nghia" w:date="2019-10-09T10:54:00Z"/>
                  </w:rPr>
                </w:rPrChange>
              </w:rPr>
            </w:pPr>
            <w:ins w:id="32902" w:author="Le Minh Nghia" w:date="2019-10-09T10:54:00Z">
              <w:r w:rsidRPr="00B41112">
                <w:rPr>
                  <w:bCs/>
                  <w:sz w:val="26"/>
                  <w:szCs w:val="26"/>
                  <w:rPrChange w:id="32903" w:author="Le Minh Nghia" w:date="2019-10-09T10:56:00Z">
                    <w:rPr>
                      <w:bCs/>
                    </w:rPr>
                  </w:rPrChange>
                </w:rPr>
                <w:t xml:space="preserve">+ </w:t>
              </w:r>
              <w:proofErr w:type="spellStart"/>
              <w:r w:rsidRPr="00B41112">
                <w:rPr>
                  <w:bCs/>
                  <w:sz w:val="26"/>
                  <w:szCs w:val="26"/>
                  <w:rPrChange w:id="32904" w:author="Le Minh Nghia" w:date="2019-10-09T10:56:00Z">
                    <w:rPr>
                      <w:bCs/>
                    </w:rPr>
                  </w:rPrChange>
                </w:rPr>
                <w:t>Viết</w:t>
              </w:r>
              <w:proofErr w:type="spellEnd"/>
              <w:r w:rsidRPr="00B41112">
                <w:rPr>
                  <w:bCs/>
                  <w:sz w:val="26"/>
                  <w:szCs w:val="26"/>
                  <w:rPrChange w:id="32905" w:author="Le Minh Nghia" w:date="2019-10-09T10:56:00Z">
                    <w:rPr>
                      <w:bCs/>
                    </w:rPr>
                  </w:rPrChange>
                </w:rPr>
                <w:t xml:space="preserve"> </w:t>
              </w:r>
              <w:proofErr w:type="spellStart"/>
              <w:r w:rsidRPr="00B41112">
                <w:rPr>
                  <w:bCs/>
                  <w:sz w:val="26"/>
                  <w:szCs w:val="26"/>
                  <w:rPrChange w:id="32906" w:author="Le Minh Nghia" w:date="2019-10-09T10:56:00Z">
                    <w:rPr>
                      <w:bCs/>
                    </w:rPr>
                  </w:rPrChange>
                </w:rPr>
                <w:t>báo</w:t>
              </w:r>
              <w:proofErr w:type="spellEnd"/>
              <w:r w:rsidRPr="00B41112">
                <w:rPr>
                  <w:bCs/>
                  <w:sz w:val="26"/>
                  <w:szCs w:val="26"/>
                  <w:rPrChange w:id="32907" w:author="Le Minh Nghia" w:date="2019-10-09T10:56:00Z">
                    <w:rPr>
                      <w:bCs/>
                    </w:rPr>
                  </w:rPrChange>
                </w:rPr>
                <w:t xml:space="preserve"> </w:t>
              </w:r>
              <w:proofErr w:type="spellStart"/>
              <w:r w:rsidRPr="00B41112">
                <w:rPr>
                  <w:bCs/>
                  <w:sz w:val="26"/>
                  <w:szCs w:val="26"/>
                  <w:rPrChange w:id="32908" w:author="Le Minh Nghia" w:date="2019-10-09T10:56:00Z">
                    <w:rPr>
                      <w:bCs/>
                    </w:rPr>
                  </w:rPrChange>
                </w:rPr>
                <w:t>cáo</w:t>
              </w:r>
              <w:proofErr w:type="spellEnd"/>
              <w:r w:rsidRPr="00B41112">
                <w:rPr>
                  <w:bCs/>
                  <w:sz w:val="26"/>
                  <w:szCs w:val="26"/>
                  <w:rPrChange w:id="32909" w:author="Le Minh Nghia" w:date="2019-10-09T10:56:00Z">
                    <w:rPr>
                      <w:bCs/>
                    </w:rPr>
                  </w:rPrChange>
                </w:rPr>
                <w:t xml:space="preserve"> </w:t>
              </w:r>
              <w:proofErr w:type="spellStart"/>
              <w:r w:rsidRPr="00B41112">
                <w:rPr>
                  <w:bCs/>
                  <w:sz w:val="26"/>
                  <w:szCs w:val="26"/>
                  <w:rPrChange w:id="32910" w:author="Le Minh Nghia" w:date="2019-10-09T10:56:00Z">
                    <w:rPr>
                      <w:bCs/>
                    </w:rPr>
                  </w:rPrChange>
                </w:rPr>
                <w:t>tổng</w:t>
              </w:r>
              <w:proofErr w:type="spellEnd"/>
              <w:r w:rsidRPr="00B41112">
                <w:rPr>
                  <w:bCs/>
                  <w:sz w:val="26"/>
                  <w:szCs w:val="26"/>
                  <w:rPrChange w:id="32911" w:author="Le Minh Nghia" w:date="2019-10-09T10:56:00Z">
                    <w:rPr>
                      <w:bCs/>
                    </w:rPr>
                  </w:rPrChange>
                </w:rPr>
                <w:t xml:space="preserve"> </w:t>
              </w:r>
              <w:proofErr w:type="spellStart"/>
              <w:r w:rsidRPr="00B41112">
                <w:rPr>
                  <w:bCs/>
                  <w:sz w:val="26"/>
                  <w:szCs w:val="26"/>
                  <w:rPrChange w:id="32912" w:author="Le Minh Nghia" w:date="2019-10-09T10:56:00Z">
                    <w:rPr>
                      <w:bCs/>
                    </w:rPr>
                  </w:rPrChange>
                </w:rPr>
                <w:t>kết</w:t>
              </w:r>
              <w:proofErr w:type="spellEnd"/>
              <w:r w:rsidRPr="00B41112">
                <w:rPr>
                  <w:bCs/>
                  <w:sz w:val="26"/>
                  <w:szCs w:val="26"/>
                  <w:rPrChange w:id="32913" w:author="Le Minh Nghia" w:date="2019-10-09T10:56:00Z">
                    <w:rPr>
                      <w:bCs/>
                    </w:rPr>
                  </w:rPrChange>
                </w:rPr>
                <w:t>.</w:t>
              </w:r>
            </w:ins>
          </w:p>
        </w:tc>
        <w:tc>
          <w:tcPr>
            <w:tcW w:w="1980" w:type="dxa"/>
            <w:tcBorders>
              <w:top w:val="single" w:sz="4" w:space="0" w:color="auto"/>
              <w:left w:val="single" w:sz="4" w:space="0" w:color="auto"/>
              <w:bottom w:val="single" w:sz="4" w:space="0" w:color="auto"/>
              <w:right w:val="single" w:sz="4" w:space="0" w:color="auto"/>
            </w:tcBorders>
            <w:noWrap/>
          </w:tcPr>
          <w:p w:rsidR="00B41112" w:rsidRPr="00B41112" w:rsidRDefault="00B41112">
            <w:pPr>
              <w:spacing w:before="120" w:line="264" w:lineRule="auto"/>
              <w:jc w:val="both"/>
              <w:rPr>
                <w:ins w:id="32914" w:author="Le Minh Nghia" w:date="2019-10-09T10:54:00Z"/>
                <w:sz w:val="26"/>
                <w:szCs w:val="26"/>
                <w:highlight w:val="yellow"/>
                <w:rPrChange w:id="32915" w:author="Le Minh Nghia" w:date="2019-10-09T10:56:00Z">
                  <w:rPr>
                    <w:ins w:id="32916" w:author="Le Minh Nghia" w:date="2019-10-09T10:54:00Z"/>
                    <w:highlight w:val="yellow"/>
                  </w:rPr>
                </w:rPrChange>
              </w:rPr>
            </w:pPr>
          </w:p>
        </w:tc>
      </w:tr>
      <w:tr w:rsidR="00B41112" w:rsidRPr="00B41112" w:rsidTr="00B41112">
        <w:trPr>
          <w:trHeight w:val="54"/>
          <w:ins w:id="32917"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2918" w:author="Le Minh Nghia" w:date="2019-10-09T10:54:00Z"/>
                <w:b/>
                <w:sz w:val="26"/>
                <w:szCs w:val="26"/>
                <w:rPrChange w:id="32919" w:author="Le Minh Nghia" w:date="2019-10-09T10:56:00Z">
                  <w:rPr>
                    <w:ins w:id="32920" w:author="Le Minh Nghia" w:date="2019-10-09T10:54:00Z"/>
                    <w:b/>
                  </w:rPr>
                </w:rPrChange>
              </w:rPr>
            </w:pPr>
            <w:proofErr w:type="spellStart"/>
            <w:ins w:id="32921" w:author="Le Minh Nghia" w:date="2019-10-09T10:54:00Z">
              <w:r w:rsidRPr="00B41112">
                <w:rPr>
                  <w:b/>
                  <w:sz w:val="26"/>
                  <w:szCs w:val="26"/>
                  <w:rPrChange w:id="32922" w:author="Le Minh Nghia" w:date="2019-10-09T10:56:00Z">
                    <w:rPr>
                      <w:b/>
                    </w:rPr>
                  </w:rPrChange>
                </w:rPr>
                <w:t>Cán</w:t>
              </w:r>
              <w:proofErr w:type="spellEnd"/>
              <w:r w:rsidRPr="00B41112">
                <w:rPr>
                  <w:b/>
                  <w:sz w:val="26"/>
                  <w:szCs w:val="26"/>
                  <w:rPrChange w:id="32923" w:author="Le Minh Nghia" w:date="2019-10-09T10:56:00Z">
                    <w:rPr>
                      <w:b/>
                    </w:rPr>
                  </w:rPrChange>
                </w:rPr>
                <w:t xml:space="preserve"> </w:t>
              </w:r>
              <w:proofErr w:type="spellStart"/>
              <w:r w:rsidRPr="00B41112">
                <w:rPr>
                  <w:b/>
                  <w:sz w:val="26"/>
                  <w:szCs w:val="26"/>
                  <w:rPrChange w:id="32924" w:author="Le Minh Nghia" w:date="2019-10-09T10:56:00Z">
                    <w:rPr>
                      <w:b/>
                    </w:rPr>
                  </w:rPrChange>
                </w:rPr>
                <w:t>bộ</w:t>
              </w:r>
              <w:proofErr w:type="spellEnd"/>
              <w:r w:rsidRPr="00B41112">
                <w:rPr>
                  <w:b/>
                  <w:sz w:val="26"/>
                  <w:szCs w:val="26"/>
                  <w:rPrChange w:id="32925" w:author="Le Minh Nghia" w:date="2019-10-09T10:56:00Z">
                    <w:rPr>
                      <w:b/>
                    </w:rPr>
                  </w:rPrChange>
                </w:rPr>
                <w:t xml:space="preserve"> </w:t>
              </w:r>
              <w:proofErr w:type="spellStart"/>
              <w:r w:rsidRPr="00B41112">
                <w:rPr>
                  <w:b/>
                  <w:sz w:val="26"/>
                  <w:szCs w:val="26"/>
                  <w:rPrChange w:id="32926" w:author="Le Minh Nghia" w:date="2019-10-09T10:56:00Z">
                    <w:rPr>
                      <w:b/>
                    </w:rPr>
                  </w:rPrChange>
                </w:rPr>
                <w:t>hướng</w:t>
              </w:r>
              <w:proofErr w:type="spellEnd"/>
              <w:r w:rsidRPr="00B41112">
                <w:rPr>
                  <w:b/>
                  <w:sz w:val="26"/>
                  <w:szCs w:val="26"/>
                  <w:rPrChange w:id="32927" w:author="Le Minh Nghia" w:date="2019-10-09T10:56:00Z">
                    <w:rPr>
                      <w:b/>
                    </w:rPr>
                  </w:rPrChange>
                </w:rPr>
                <w:t xml:space="preserve"> </w:t>
              </w:r>
              <w:proofErr w:type="spellStart"/>
              <w:r w:rsidRPr="00B41112">
                <w:rPr>
                  <w:b/>
                  <w:sz w:val="26"/>
                  <w:szCs w:val="26"/>
                  <w:rPrChange w:id="32928" w:author="Le Minh Nghia" w:date="2019-10-09T10:56:00Z">
                    <w:rPr>
                      <w:b/>
                    </w:rPr>
                  </w:rPrChange>
                </w:rPr>
                <w:t>dẫn</w:t>
              </w:r>
              <w:proofErr w:type="spellEnd"/>
              <w:r w:rsidRPr="00B41112">
                <w:rPr>
                  <w:b/>
                  <w:sz w:val="26"/>
                  <w:szCs w:val="26"/>
                  <w:rPrChange w:id="32929" w:author="Le Minh Nghia" w:date="2019-10-09T10:56:00Z">
                    <w:rPr>
                      <w:b/>
                    </w:rPr>
                  </w:rPrChange>
                </w:rPr>
                <w:t xml:space="preserve"> </w:t>
              </w:r>
              <w:proofErr w:type="spellStart"/>
              <w:r w:rsidRPr="00B41112">
                <w:rPr>
                  <w:b/>
                  <w:sz w:val="26"/>
                  <w:szCs w:val="26"/>
                  <w:rPrChange w:id="32930" w:author="Le Minh Nghia" w:date="2019-10-09T10:56:00Z">
                    <w:rPr>
                      <w:b/>
                    </w:rPr>
                  </w:rPrChange>
                </w:rPr>
                <w:t>sinh</w:t>
              </w:r>
              <w:proofErr w:type="spellEnd"/>
              <w:r w:rsidRPr="00B41112">
                <w:rPr>
                  <w:b/>
                  <w:sz w:val="26"/>
                  <w:szCs w:val="26"/>
                  <w:rPrChange w:id="32931" w:author="Le Minh Nghia" w:date="2019-10-09T10:56:00Z">
                    <w:rPr>
                      <w:b/>
                    </w:rPr>
                  </w:rPrChange>
                </w:rPr>
                <w:t xml:space="preserve"> </w:t>
              </w:r>
              <w:proofErr w:type="spellStart"/>
              <w:r w:rsidRPr="00B41112">
                <w:rPr>
                  <w:b/>
                  <w:sz w:val="26"/>
                  <w:szCs w:val="26"/>
                  <w:rPrChange w:id="32932" w:author="Le Minh Nghia" w:date="2019-10-09T10:56:00Z">
                    <w:rPr>
                      <w:b/>
                    </w:rPr>
                  </w:rPrChange>
                </w:rPr>
                <w:t>viên</w:t>
              </w:r>
              <w:proofErr w:type="spellEnd"/>
              <w:r w:rsidRPr="00B41112">
                <w:rPr>
                  <w:b/>
                  <w:sz w:val="26"/>
                  <w:szCs w:val="26"/>
                  <w:rPrChange w:id="32933" w:author="Le Minh Nghia" w:date="2019-10-09T10:56:00Z">
                    <w:rPr>
                      <w:b/>
                    </w:rPr>
                  </w:rPrChange>
                </w:rPr>
                <w:t xml:space="preserve"> </w:t>
              </w:r>
              <w:proofErr w:type="spellStart"/>
              <w:r w:rsidRPr="00B41112">
                <w:rPr>
                  <w:b/>
                  <w:sz w:val="26"/>
                  <w:szCs w:val="26"/>
                  <w:rPrChange w:id="32934" w:author="Le Minh Nghia" w:date="2019-10-09T10:56:00Z">
                    <w:rPr>
                      <w:b/>
                    </w:rPr>
                  </w:rPrChange>
                </w:rPr>
                <w:t>thực</w:t>
              </w:r>
              <w:proofErr w:type="spellEnd"/>
              <w:r w:rsidRPr="00B41112">
                <w:rPr>
                  <w:b/>
                  <w:sz w:val="26"/>
                  <w:szCs w:val="26"/>
                  <w:rPrChange w:id="32935" w:author="Le Minh Nghia" w:date="2019-10-09T10:56:00Z">
                    <w:rPr>
                      <w:b/>
                    </w:rPr>
                  </w:rPrChange>
                </w:rPr>
                <w:t xml:space="preserve"> </w:t>
              </w:r>
              <w:proofErr w:type="spellStart"/>
              <w:r w:rsidRPr="00B41112">
                <w:rPr>
                  <w:b/>
                  <w:sz w:val="26"/>
                  <w:szCs w:val="26"/>
                  <w:rPrChange w:id="32936" w:author="Le Minh Nghia" w:date="2019-10-09T10:56:00Z">
                    <w:rPr>
                      <w:b/>
                    </w:rPr>
                  </w:rPrChange>
                </w:rPr>
                <w:t>hiện</w:t>
              </w:r>
              <w:proofErr w:type="spellEnd"/>
              <w:r w:rsidRPr="00B41112">
                <w:rPr>
                  <w:b/>
                  <w:sz w:val="26"/>
                  <w:szCs w:val="26"/>
                  <w:rPrChange w:id="32937" w:author="Le Minh Nghia" w:date="2019-10-09T10:56:00Z">
                    <w:rPr>
                      <w:b/>
                    </w:rPr>
                  </w:rPrChange>
                </w:rPr>
                <w:t xml:space="preserve"> </w:t>
              </w:r>
              <w:proofErr w:type="spellStart"/>
              <w:r w:rsidRPr="00B41112">
                <w:rPr>
                  <w:b/>
                  <w:sz w:val="26"/>
                  <w:szCs w:val="26"/>
                  <w:rPrChange w:id="32938" w:author="Le Minh Nghia" w:date="2019-10-09T10:56:00Z">
                    <w:rPr>
                      <w:b/>
                    </w:rPr>
                  </w:rPrChange>
                </w:rPr>
                <w:t>đề</w:t>
              </w:r>
              <w:proofErr w:type="spellEnd"/>
              <w:r w:rsidRPr="00B41112">
                <w:rPr>
                  <w:b/>
                  <w:sz w:val="26"/>
                  <w:szCs w:val="26"/>
                  <w:rPrChange w:id="32939" w:author="Le Minh Nghia" w:date="2019-10-09T10:56:00Z">
                    <w:rPr>
                      <w:b/>
                    </w:rPr>
                  </w:rPrChange>
                </w:rPr>
                <w:t xml:space="preserve"> </w:t>
              </w:r>
              <w:proofErr w:type="spellStart"/>
              <w:r w:rsidRPr="00B41112">
                <w:rPr>
                  <w:b/>
                  <w:sz w:val="26"/>
                  <w:szCs w:val="26"/>
                  <w:rPrChange w:id="32940" w:author="Le Minh Nghia" w:date="2019-10-09T10:56:00Z">
                    <w:rPr>
                      <w:b/>
                    </w:rPr>
                  </w:rPrChange>
                </w:rPr>
                <w:t>tài</w:t>
              </w:r>
              <w:proofErr w:type="spellEnd"/>
            </w:ins>
          </w:p>
        </w:tc>
      </w:tr>
      <w:tr w:rsidR="00B41112" w:rsidRPr="00B41112" w:rsidTr="00B41112">
        <w:trPr>
          <w:trHeight w:val="54"/>
          <w:ins w:id="32941" w:author="Le Minh Nghia" w:date="2019-10-09T10:54:00Z"/>
        </w:trPr>
        <w:tc>
          <w:tcPr>
            <w:tcW w:w="2808" w:type="dxa"/>
            <w:gridSpan w:val="3"/>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2942" w:author="Le Minh Nghia" w:date="2019-10-09T10:54:00Z"/>
                <w:sz w:val="26"/>
                <w:szCs w:val="26"/>
                <w:rPrChange w:id="32943" w:author="Le Minh Nghia" w:date="2019-10-09T10:56:00Z">
                  <w:rPr>
                    <w:ins w:id="32944" w:author="Le Minh Nghia" w:date="2019-10-09T10:54:00Z"/>
                  </w:rPr>
                </w:rPrChange>
              </w:rPr>
            </w:pPr>
            <w:proofErr w:type="spellStart"/>
            <w:ins w:id="32945" w:author="Le Minh Nghia" w:date="2019-10-09T10:54:00Z">
              <w:r w:rsidRPr="00B41112">
                <w:rPr>
                  <w:sz w:val="26"/>
                  <w:szCs w:val="26"/>
                  <w:rPrChange w:id="32946" w:author="Le Minh Nghia" w:date="2019-10-09T10:56:00Z">
                    <w:rPr/>
                  </w:rPrChange>
                </w:rPr>
                <w:t>Họ</w:t>
              </w:r>
              <w:proofErr w:type="spellEnd"/>
              <w:r w:rsidRPr="00B41112">
                <w:rPr>
                  <w:sz w:val="26"/>
                  <w:szCs w:val="26"/>
                  <w:rPrChange w:id="32947" w:author="Le Minh Nghia" w:date="2019-10-09T10:56:00Z">
                    <w:rPr/>
                  </w:rPrChange>
                </w:rPr>
                <w:t xml:space="preserve"> </w:t>
              </w:r>
              <w:proofErr w:type="spellStart"/>
              <w:r w:rsidRPr="00B41112">
                <w:rPr>
                  <w:sz w:val="26"/>
                  <w:szCs w:val="26"/>
                  <w:rPrChange w:id="32948" w:author="Le Minh Nghia" w:date="2019-10-09T10:56:00Z">
                    <w:rPr/>
                  </w:rPrChange>
                </w:rPr>
                <w:t>và</w:t>
              </w:r>
              <w:proofErr w:type="spellEnd"/>
              <w:r w:rsidRPr="00B41112">
                <w:rPr>
                  <w:sz w:val="26"/>
                  <w:szCs w:val="26"/>
                  <w:rPrChange w:id="32949" w:author="Le Minh Nghia" w:date="2019-10-09T10:56:00Z">
                    <w:rPr/>
                  </w:rPrChange>
                </w:rPr>
                <w:t xml:space="preserve"> </w:t>
              </w:r>
              <w:proofErr w:type="spellStart"/>
              <w:r w:rsidRPr="00B41112">
                <w:rPr>
                  <w:sz w:val="26"/>
                  <w:szCs w:val="26"/>
                  <w:rPrChange w:id="32950" w:author="Le Minh Nghia" w:date="2019-10-09T10:56:00Z">
                    <w:rPr/>
                  </w:rPrChange>
                </w:rPr>
                <w:t>tên</w:t>
              </w:r>
              <w:proofErr w:type="spellEnd"/>
              <w:r w:rsidRPr="00B41112">
                <w:rPr>
                  <w:sz w:val="26"/>
                  <w:szCs w:val="26"/>
                  <w:rPrChange w:id="32951" w:author="Le Minh Nghia" w:date="2019-10-09T10:56:00Z">
                    <w:rPr/>
                  </w:rPrChange>
                </w:rPr>
                <w:t>, MSCB</w:t>
              </w:r>
            </w:ins>
          </w:p>
        </w:tc>
        <w:tc>
          <w:tcPr>
            <w:tcW w:w="2250"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2952" w:author="Le Minh Nghia" w:date="2019-10-09T10:54:00Z"/>
                <w:sz w:val="26"/>
                <w:szCs w:val="26"/>
                <w:rPrChange w:id="32953" w:author="Le Minh Nghia" w:date="2019-10-09T10:56:00Z">
                  <w:rPr>
                    <w:ins w:id="32954" w:author="Le Minh Nghia" w:date="2019-10-09T10:54:00Z"/>
                  </w:rPr>
                </w:rPrChange>
              </w:rPr>
            </w:pPr>
            <w:proofErr w:type="spellStart"/>
            <w:ins w:id="32955" w:author="Le Minh Nghia" w:date="2019-10-09T10:54:00Z">
              <w:r w:rsidRPr="00B41112">
                <w:rPr>
                  <w:sz w:val="26"/>
                  <w:szCs w:val="26"/>
                  <w:rPrChange w:id="32956" w:author="Le Minh Nghia" w:date="2019-10-09T10:56:00Z">
                    <w:rPr/>
                  </w:rPrChange>
                </w:rPr>
                <w:t>Đơn</w:t>
              </w:r>
              <w:proofErr w:type="spellEnd"/>
              <w:r w:rsidRPr="00B41112">
                <w:rPr>
                  <w:sz w:val="26"/>
                  <w:szCs w:val="26"/>
                  <w:rPrChange w:id="32957" w:author="Le Minh Nghia" w:date="2019-10-09T10:56:00Z">
                    <w:rPr/>
                  </w:rPrChange>
                </w:rPr>
                <w:t xml:space="preserve"> </w:t>
              </w:r>
              <w:proofErr w:type="spellStart"/>
              <w:r w:rsidRPr="00B41112">
                <w:rPr>
                  <w:sz w:val="26"/>
                  <w:szCs w:val="26"/>
                  <w:rPrChange w:id="32958" w:author="Le Minh Nghia" w:date="2019-10-09T10:56:00Z">
                    <w:rPr/>
                  </w:rPrChange>
                </w:rPr>
                <w:t>vị</w:t>
              </w:r>
              <w:proofErr w:type="spellEnd"/>
              <w:r w:rsidRPr="00B41112">
                <w:rPr>
                  <w:sz w:val="26"/>
                  <w:szCs w:val="26"/>
                  <w:rPrChange w:id="32959" w:author="Le Minh Nghia" w:date="2019-10-09T10:56:00Z">
                    <w:rPr/>
                  </w:rPrChange>
                </w:rPr>
                <w:t xml:space="preserve"> </w:t>
              </w:r>
              <w:proofErr w:type="spellStart"/>
              <w:r w:rsidRPr="00B41112">
                <w:rPr>
                  <w:sz w:val="26"/>
                  <w:szCs w:val="26"/>
                  <w:rPrChange w:id="32960" w:author="Le Minh Nghia" w:date="2019-10-09T10:56:00Z">
                    <w:rPr/>
                  </w:rPrChange>
                </w:rPr>
                <w:t>công</w:t>
              </w:r>
              <w:proofErr w:type="spellEnd"/>
              <w:r w:rsidRPr="00B41112">
                <w:rPr>
                  <w:sz w:val="26"/>
                  <w:szCs w:val="26"/>
                  <w:rPrChange w:id="32961" w:author="Le Minh Nghia" w:date="2019-10-09T10:56:00Z">
                    <w:rPr/>
                  </w:rPrChange>
                </w:rPr>
                <w:t xml:space="preserve"> </w:t>
              </w:r>
              <w:proofErr w:type="spellStart"/>
              <w:r w:rsidRPr="00B41112">
                <w:rPr>
                  <w:sz w:val="26"/>
                  <w:szCs w:val="26"/>
                  <w:rPrChange w:id="32962" w:author="Le Minh Nghia" w:date="2019-10-09T10:56:00Z">
                    <w:rPr/>
                  </w:rPrChange>
                </w:rPr>
                <w:t>tác</w:t>
              </w:r>
              <w:proofErr w:type="spellEnd"/>
              <w:r w:rsidRPr="00B41112">
                <w:rPr>
                  <w:sz w:val="26"/>
                  <w:szCs w:val="26"/>
                  <w:rPrChange w:id="32963" w:author="Le Minh Nghia" w:date="2019-10-09T10:56:00Z">
                    <w:rPr/>
                  </w:rPrChange>
                </w:rPr>
                <w:t xml:space="preserve"> </w:t>
              </w:r>
              <w:proofErr w:type="spellStart"/>
              <w:r w:rsidRPr="00B41112">
                <w:rPr>
                  <w:sz w:val="26"/>
                  <w:szCs w:val="26"/>
                  <w:rPrChange w:id="32964" w:author="Le Minh Nghia" w:date="2019-10-09T10:56:00Z">
                    <w:rPr/>
                  </w:rPrChange>
                </w:rPr>
                <w:t>và</w:t>
              </w:r>
              <w:proofErr w:type="spellEnd"/>
              <w:r w:rsidRPr="00B41112">
                <w:rPr>
                  <w:sz w:val="26"/>
                  <w:szCs w:val="26"/>
                  <w:rPrChange w:id="32965" w:author="Le Minh Nghia" w:date="2019-10-09T10:56:00Z">
                    <w:rPr/>
                  </w:rPrChange>
                </w:rPr>
                <w:t xml:space="preserve"> </w:t>
              </w:r>
              <w:proofErr w:type="spellStart"/>
              <w:r w:rsidRPr="00B41112">
                <w:rPr>
                  <w:sz w:val="26"/>
                  <w:szCs w:val="26"/>
                  <w:rPrChange w:id="32966" w:author="Le Minh Nghia" w:date="2019-10-09T10:56:00Z">
                    <w:rPr/>
                  </w:rPrChange>
                </w:rPr>
                <w:t>lĩnh</w:t>
              </w:r>
              <w:proofErr w:type="spellEnd"/>
              <w:r w:rsidRPr="00B41112">
                <w:rPr>
                  <w:sz w:val="26"/>
                  <w:szCs w:val="26"/>
                  <w:rPrChange w:id="32967" w:author="Le Minh Nghia" w:date="2019-10-09T10:56:00Z">
                    <w:rPr/>
                  </w:rPrChange>
                </w:rPr>
                <w:t xml:space="preserve"> </w:t>
              </w:r>
              <w:proofErr w:type="spellStart"/>
              <w:r w:rsidRPr="00B41112">
                <w:rPr>
                  <w:sz w:val="26"/>
                  <w:szCs w:val="26"/>
                  <w:rPrChange w:id="32968" w:author="Le Minh Nghia" w:date="2019-10-09T10:56:00Z">
                    <w:rPr/>
                  </w:rPrChange>
                </w:rPr>
                <w:t>vực</w:t>
              </w:r>
              <w:proofErr w:type="spellEnd"/>
              <w:r w:rsidRPr="00B41112">
                <w:rPr>
                  <w:sz w:val="26"/>
                  <w:szCs w:val="26"/>
                  <w:rPrChange w:id="32969" w:author="Le Minh Nghia" w:date="2019-10-09T10:56:00Z">
                    <w:rPr/>
                  </w:rPrChange>
                </w:rPr>
                <w:t xml:space="preserve"> </w:t>
              </w:r>
              <w:proofErr w:type="spellStart"/>
              <w:r w:rsidRPr="00B41112">
                <w:rPr>
                  <w:sz w:val="26"/>
                  <w:szCs w:val="26"/>
                  <w:rPrChange w:id="32970" w:author="Le Minh Nghia" w:date="2019-10-09T10:56:00Z">
                    <w:rPr/>
                  </w:rPrChange>
                </w:rPr>
                <w:t>chuyên</w:t>
              </w:r>
              <w:proofErr w:type="spellEnd"/>
              <w:r w:rsidRPr="00B41112">
                <w:rPr>
                  <w:sz w:val="26"/>
                  <w:szCs w:val="26"/>
                  <w:rPrChange w:id="32971" w:author="Le Minh Nghia" w:date="2019-10-09T10:56:00Z">
                    <w:rPr/>
                  </w:rPrChange>
                </w:rPr>
                <w:t xml:space="preserve"> </w:t>
              </w:r>
              <w:proofErr w:type="spellStart"/>
              <w:r w:rsidRPr="00B41112">
                <w:rPr>
                  <w:sz w:val="26"/>
                  <w:szCs w:val="26"/>
                  <w:rPrChange w:id="32972" w:author="Le Minh Nghia" w:date="2019-10-09T10:56:00Z">
                    <w:rPr/>
                  </w:rPrChange>
                </w:rPr>
                <w:t>môn</w:t>
              </w:r>
              <w:proofErr w:type="spellEnd"/>
            </w:ins>
          </w:p>
        </w:tc>
        <w:tc>
          <w:tcPr>
            <w:tcW w:w="3420" w:type="dxa"/>
            <w:gridSpan w:val="5"/>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2973" w:author="Le Minh Nghia" w:date="2019-10-09T10:54:00Z"/>
                <w:sz w:val="26"/>
                <w:szCs w:val="26"/>
                <w:rPrChange w:id="32974" w:author="Le Minh Nghia" w:date="2019-10-09T10:56:00Z">
                  <w:rPr>
                    <w:ins w:id="32975" w:author="Le Minh Nghia" w:date="2019-10-09T10:54:00Z"/>
                  </w:rPr>
                </w:rPrChange>
              </w:rPr>
            </w:pPr>
            <w:proofErr w:type="spellStart"/>
            <w:ins w:id="32976" w:author="Le Minh Nghia" w:date="2019-10-09T10:54:00Z">
              <w:r w:rsidRPr="00B41112">
                <w:rPr>
                  <w:sz w:val="26"/>
                  <w:szCs w:val="26"/>
                  <w:rPrChange w:id="32977" w:author="Le Minh Nghia" w:date="2019-10-09T10:56:00Z">
                    <w:rPr/>
                  </w:rPrChange>
                </w:rPr>
                <w:t>Nhiệm</w:t>
              </w:r>
              <w:proofErr w:type="spellEnd"/>
              <w:r w:rsidRPr="00B41112">
                <w:rPr>
                  <w:sz w:val="26"/>
                  <w:szCs w:val="26"/>
                  <w:rPrChange w:id="32978" w:author="Le Minh Nghia" w:date="2019-10-09T10:56:00Z">
                    <w:rPr/>
                  </w:rPrChange>
                </w:rPr>
                <w:t xml:space="preserve"> </w:t>
              </w:r>
              <w:proofErr w:type="spellStart"/>
              <w:r w:rsidRPr="00B41112">
                <w:rPr>
                  <w:sz w:val="26"/>
                  <w:szCs w:val="26"/>
                  <w:rPrChange w:id="32979" w:author="Le Minh Nghia" w:date="2019-10-09T10:56:00Z">
                    <w:rPr/>
                  </w:rPrChange>
                </w:rPr>
                <w:t>vụ</w:t>
              </w:r>
              <w:proofErr w:type="spellEnd"/>
            </w:ins>
          </w:p>
        </w:tc>
        <w:tc>
          <w:tcPr>
            <w:tcW w:w="1980"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2980" w:author="Le Minh Nghia" w:date="2019-10-09T10:54:00Z"/>
                <w:sz w:val="26"/>
                <w:szCs w:val="26"/>
                <w:rPrChange w:id="32981" w:author="Le Minh Nghia" w:date="2019-10-09T10:56:00Z">
                  <w:rPr>
                    <w:ins w:id="32982" w:author="Le Minh Nghia" w:date="2019-10-09T10:54:00Z"/>
                  </w:rPr>
                </w:rPrChange>
              </w:rPr>
            </w:pPr>
            <w:proofErr w:type="spellStart"/>
            <w:ins w:id="32983" w:author="Le Minh Nghia" w:date="2019-10-09T10:54:00Z">
              <w:r w:rsidRPr="00B41112">
                <w:rPr>
                  <w:sz w:val="26"/>
                  <w:szCs w:val="26"/>
                  <w:rPrChange w:id="32984" w:author="Le Minh Nghia" w:date="2019-10-09T10:56:00Z">
                    <w:rPr/>
                  </w:rPrChange>
                </w:rPr>
                <w:t>Chữ</w:t>
              </w:r>
              <w:proofErr w:type="spellEnd"/>
              <w:r w:rsidRPr="00B41112">
                <w:rPr>
                  <w:sz w:val="26"/>
                  <w:szCs w:val="26"/>
                  <w:rPrChange w:id="32985" w:author="Le Minh Nghia" w:date="2019-10-09T10:56:00Z">
                    <w:rPr/>
                  </w:rPrChange>
                </w:rPr>
                <w:t xml:space="preserve"> </w:t>
              </w:r>
              <w:proofErr w:type="spellStart"/>
              <w:r w:rsidRPr="00B41112">
                <w:rPr>
                  <w:sz w:val="26"/>
                  <w:szCs w:val="26"/>
                  <w:rPrChange w:id="32986" w:author="Le Minh Nghia" w:date="2019-10-09T10:56:00Z">
                    <w:rPr/>
                  </w:rPrChange>
                </w:rPr>
                <w:t>ký</w:t>
              </w:r>
              <w:proofErr w:type="spellEnd"/>
            </w:ins>
          </w:p>
        </w:tc>
      </w:tr>
      <w:tr w:rsidR="00B41112" w:rsidRPr="00B41112" w:rsidTr="00B41112">
        <w:trPr>
          <w:trHeight w:val="54"/>
          <w:ins w:id="32987" w:author="Le Minh Nghia" w:date="2019-10-09T10:54:00Z"/>
        </w:trPr>
        <w:tc>
          <w:tcPr>
            <w:tcW w:w="2808" w:type="dxa"/>
            <w:gridSpan w:val="3"/>
            <w:tcBorders>
              <w:top w:val="single" w:sz="4" w:space="0" w:color="auto"/>
              <w:left w:val="single" w:sz="4" w:space="0" w:color="auto"/>
              <w:bottom w:val="single" w:sz="4" w:space="0" w:color="auto"/>
              <w:right w:val="single" w:sz="4" w:space="0" w:color="auto"/>
            </w:tcBorders>
            <w:noWrap/>
          </w:tcPr>
          <w:p w:rsidR="00B41112" w:rsidRPr="00B41112" w:rsidRDefault="00B41112">
            <w:pPr>
              <w:spacing w:before="120" w:line="264" w:lineRule="auto"/>
              <w:jc w:val="both"/>
              <w:rPr>
                <w:ins w:id="32988" w:author="Le Minh Nghia" w:date="2019-10-09T10:54:00Z"/>
                <w:sz w:val="26"/>
                <w:szCs w:val="26"/>
                <w:rPrChange w:id="32989" w:author="Le Minh Nghia" w:date="2019-10-09T10:56:00Z">
                  <w:rPr>
                    <w:ins w:id="32990" w:author="Le Minh Nghia" w:date="2019-10-09T10:54:00Z"/>
                  </w:rPr>
                </w:rPrChange>
              </w:rPr>
            </w:pPr>
            <w:proofErr w:type="spellStart"/>
            <w:ins w:id="32991" w:author="Le Minh Nghia" w:date="2019-10-09T10:54:00Z">
              <w:r w:rsidRPr="00B41112">
                <w:rPr>
                  <w:sz w:val="26"/>
                  <w:szCs w:val="26"/>
                  <w:rPrChange w:id="32992" w:author="Le Minh Nghia" w:date="2019-10-09T10:56:00Z">
                    <w:rPr/>
                  </w:rPrChange>
                </w:rPr>
                <w:lastRenderedPageBreak/>
                <w:t>Trương</w:t>
              </w:r>
              <w:proofErr w:type="spellEnd"/>
              <w:r w:rsidRPr="00B41112">
                <w:rPr>
                  <w:sz w:val="26"/>
                  <w:szCs w:val="26"/>
                  <w:rPrChange w:id="32993" w:author="Le Minh Nghia" w:date="2019-10-09T10:56:00Z">
                    <w:rPr/>
                  </w:rPrChange>
                </w:rPr>
                <w:t xml:space="preserve"> </w:t>
              </w:r>
              <w:proofErr w:type="spellStart"/>
              <w:r w:rsidRPr="00B41112">
                <w:rPr>
                  <w:sz w:val="26"/>
                  <w:szCs w:val="26"/>
                  <w:rPrChange w:id="32994" w:author="Le Minh Nghia" w:date="2019-10-09T10:56:00Z">
                    <w:rPr/>
                  </w:rPrChange>
                </w:rPr>
                <w:t>Thị</w:t>
              </w:r>
              <w:proofErr w:type="spellEnd"/>
              <w:r w:rsidRPr="00B41112">
                <w:rPr>
                  <w:sz w:val="26"/>
                  <w:szCs w:val="26"/>
                  <w:rPrChange w:id="32995" w:author="Le Minh Nghia" w:date="2019-10-09T10:56:00Z">
                    <w:rPr/>
                  </w:rPrChange>
                </w:rPr>
                <w:t xml:space="preserve"> Thanh </w:t>
              </w:r>
              <w:proofErr w:type="spellStart"/>
              <w:r w:rsidRPr="00B41112">
                <w:rPr>
                  <w:sz w:val="26"/>
                  <w:szCs w:val="26"/>
                  <w:rPrChange w:id="32996" w:author="Le Minh Nghia" w:date="2019-10-09T10:56:00Z">
                    <w:rPr/>
                  </w:rPrChange>
                </w:rPr>
                <w:t>Tuyền</w:t>
              </w:r>
              <w:proofErr w:type="spellEnd"/>
              <w:r w:rsidRPr="00B41112">
                <w:rPr>
                  <w:sz w:val="26"/>
                  <w:szCs w:val="26"/>
                  <w:rPrChange w:id="32997" w:author="Le Minh Nghia" w:date="2019-10-09T10:56:00Z">
                    <w:rPr/>
                  </w:rPrChange>
                </w:rPr>
                <w:t>, 1068.</w:t>
              </w:r>
            </w:ins>
          </w:p>
          <w:p w:rsidR="00B41112" w:rsidRPr="00B41112" w:rsidRDefault="00B41112">
            <w:pPr>
              <w:spacing w:before="120" w:line="264" w:lineRule="auto"/>
              <w:jc w:val="both"/>
              <w:rPr>
                <w:ins w:id="32998" w:author="Le Minh Nghia" w:date="2019-10-09T10:54:00Z"/>
                <w:sz w:val="26"/>
                <w:szCs w:val="26"/>
                <w:rPrChange w:id="32999" w:author="Le Minh Nghia" w:date="2019-10-09T10:56:00Z">
                  <w:rPr>
                    <w:ins w:id="33000" w:author="Le Minh Nghia" w:date="2019-10-09T10:54:00Z"/>
                  </w:rPr>
                </w:rPrChange>
              </w:rPr>
            </w:pPr>
          </w:p>
        </w:tc>
        <w:tc>
          <w:tcPr>
            <w:tcW w:w="2250"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3001" w:author="Le Minh Nghia" w:date="2019-10-09T10:54:00Z"/>
                <w:sz w:val="26"/>
                <w:szCs w:val="26"/>
                <w:rPrChange w:id="33002" w:author="Le Minh Nghia" w:date="2019-10-09T10:56:00Z">
                  <w:rPr>
                    <w:ins w:id="33003" w:author="Le Minh Nghia" w:date="2019-10-09T10:54:00Z"/>
                  </w:rPr>
                </w:rPrChange>
              </w:rPr>
            </w:pPr>
            <w:ins w:id="33004" w:author="Le Minh Nghia" w:date="2019-10-09T10:54:00Z">
              <w:r w:rsidRPr="00B41112">
                <w:rPr>
                  <w:sz w:val="26"/>
                  <w:szCs w:val="26"/>
                  <w:rPrChange w:id="33005" w:author="Le Minh Nghia" w:date="2019-10-09T10:56:00Z">
                    <w:rPr/>
                  </w:rPrChange>
                </w:rPr>
                <w:t xml:space="preserve">Khoa </w:t>
              </w:r>
              <w:proofErr w:type="spellStart"/>
              <w:r w:rsidRPr="00B41112">
                <w:rPr>
                  <w:sz w:val="26"/>
                  <w:szCs w:val="26"/>
                  <w:rPrChange w:id="33006" w:author="Le Minh Nghia" w:date="2019-10-09T10:56:00Z">
                    <w:rPr/>
                  </w:rPrChange>
                </w:rPr>
                <w:t>Công</w:t>
              </w:r>
              <w:proofErr w:type="spellEnd"/>
              <w:r w:rsidRPr="00B41112">
                <w:rPr>
                  <w:sz w:val="26"/>
                  <w:szCs w:val="26"/>
                  <w:rPrChange w:id="33007" w:author="Le Minh Nghia" w:date="2019-10-09T10:56:00Z">
                    <w:rPr/>
                  </w:rPrChange>
                </w:rPr>
                <w:t xml:space="preserve"> </w:t>
              </w:r>
              <w:proofErr w:type="spellStart"/>
              <w:r w:rsidRPr="00B41112">
                <w:rPr>
                  <w:sz w:val="26"/>
                  <w:szCs w:val="26"/>
                  <w:rPrChange w:id="33008" w:author="Le Minh Nghia" w:date="2019-10-09T10:56:00Z">
                    <w:rPr/>
                  </w:rPrChange>
                </w:rPr>
                <w:t>nghệ</w:t>
              </w:r>
              <w:proofErr w:type="spellEnd"/>
              <w:r w:rsidRPr="00B41112">
                <w:rPr>
                  <w:sz w:val="26"/>
                  <w:szCs w:val="26"/>
                  <w:rPrChange w:id="33009" w:author="Le Minh Nghia" w:date="2019-10-09T10:56:00Z">
                    <w:rPr/>
                  </w:rPrChange>
                </w:rPr>
                <w:t xml:space="preserve"> </w:t>
              </w:r>
              <w:proofErr w:type="spellStart"/>
              <w:r w:rsidRPr="00B41112">
                <w:rPr>
                  <w:sz w:val="26"/>
                  <w:szCs w:val="26"/>
                  <w:rPrChange w:id="33010" w:author="Le Minh Nghia" w:date="2019-10-09T10:56:00Z">
                    <w:rPr/>
                  </w:rPrChange>
                </w:rPr>
                <w:t>Thông</w:t>
              </w:r>
              <w:proofErr w:type="spellEnd"/>
              <w:r w:rsidRPr="00B41112">
                <w:rPr>
                  <w:sz w:val="26"/>
                  <w:szCs w:val="26"/>
                  <w:rPrChange w:id="33011" w:author="Le Minh Nghia" w:date="2019-10-09T10:56:00Z">
                    <w:rPr/>
                  </w:rPrChange>
                </w:rPr>
                <w:t xml:space="preserve"> tin </w:t>
              </w:r>
              <w:proofErr w:type="spellStart"/>
              <w:r w:rsidRPr="00B41112">
                <w:rPr>
                  <w:sz w:val="26"/>
                  <w:szCs w:val="26"/>
                  <w:rPrChange w:id="33012" w:author="Le Minh Nghia" w:date="2019-10-09T10:56:00Z">
                    <w:rPr/>
                  </w:rPrChange>
                </w:rPr>
                <w:t>và</w:t>
              </w:r>
              <w:proofErr w:type="spellEnd"/>
              <w:r w:rsidRPr="00B41112">
                <w:rPr>
                  <w:sz w:val="26"/>
                  <w:szCs w:val="26"/>
                  <w:rPrChange w:id="33013" w:author="Le Minh Nghia" w:date="2019-10-09T10:56:00Z">
                    <w:rPr/>
                  </w:rPrChange>
                </w:rPr>
                <w:t xml:space="preserve"> </w:t>
              </w:r>
              <w:proofErr w:type="spellStart"/>
              <w:r w:rsidRPr="00B41112">
                <w:rPr>
                  <w:sz w:val="26"/>
                  <w:szCs w:val="26"/>
                  <w:rPrChange w:id="33014" w:author="Le Minh Nghia" w:date="2019-10-09T10:56:00Z">
                    <w:rPr/>
                  </w:rPrChange>
                </w:rPr>
                <w:t>Truyền</w:t>
              </w:r>
              <w:proofErr w:type="spellEnd"/>
              <w:r w:rsidRPr="00B41112">
                <w:rPr>
                  <w:sz w:val="26"/>
                  <w:szCs w:val="26"/>
                  <w:rPrChange w:id="33015" w:author="Le Minh Nghia" w:date="2019-10-09T10:56:00Z">
                    <w:rPr/>
                  </w:rPrChange>
                </w:rPr>
                <w:t xml:space="preserve"> </w:t>
              </w:r>
              <w:proofErr w:type="spellStart"/>
              <w:r w:rsidRPr="00B41112">
                <w:rPr>
                  <w:sz w:val="26"/>
                  <w:szCs w:val="26"/>
                  <w:rPrChange w:id="33016" w:author="Le Minh Nghia" w:date="2019-10-09T10:56:00Z">
                    <w:rPr/>
                  </w:rPrChange>
                </w:rPr>
                <w:t>thông</w:t>
              </w:r>
              <w:proofErr w:type="spellEnd"/>
              <w:r w:rsidRPr="00B41112">
                <w:rPr>
                  <w:sz w:val="26"/>
                  <w:szCs w:val="26"/>
                  <w:rPrChange w:id="33017" w:author="Le Minh Nghia" w:date="2019-10-09T10:56:00Z">
                    <w:rPr/>
                  </w:rPrChange>
                </w:rPr>
                <w:t xml:space="preserve">, </w:t>
              </w:r>
              <w:proofErr w:type="spellStart"/>
              <w:r w:rsidRPr="00B41112">
                <w:rPr>
                  <w:sz w:val="26"/>
                  <w:szCs w:val="26"/>
                  <w:rPrChange w:id="33018" w:author="Le Minh Nghia" w:date="2019-10-09T10:56:00Z">
                    <w:rPr/>
                  </w:rPrChange>
                </w:rPr>
                <w:t>Ths</w:t>
              </w:r>
              <w:proofErr w:type="spellEnd"/>
              <w:r w:rsidRPr="00B41112">
                <w:rPr>
                  <w:sz w:val="26"/>
                  <w:szCs w:val="26"/>
                  <w:rPrChange w:id="33019" w:author="Le Minh Nghia" w:date="2019-10-09T10:56:00Z">
                    <w:rPr/>
                  </w:rPrChange>
                </w:rPr>
                <w:t xml:space="preserve">. </w:t>
              </w:r>
              <w:proofErr w:type="spellStart"/>
              <w:r w:rsidRPr="00B41112">
                <w:rPr>
                  <w:sz w:val="26"/>
                  <w:szCs w:val="26"/>
                  <w:rPrChange w:id="33020" w:author="Le Minh Nghia" w:date="2019-10-09T10:56:00Z">
                    <w:rPr/>
                  </w:rPrChange>
                </w:rPr>
                <w:t>Hệ</w:t>
              </w:r>
              <w:proofErr w:type="spellEnd"/>
              <w:r w:rsidRPr="00B41112">
                <w:rPr>
                  <w:sz w:val="26"/>
                  <w:szCs w:val="26"/>
                  <w:rPrChange w:id="33021" w:author="Le Minh Nghia" w:date="2019-10-09T10:56:00Z">
                    <w:rPr/>
                  </w:rPrChange>
                </w:rPr>
                <w:t xml:space="preserve"> </w:t>
              </w:r>
              <w:proofErr w:type="spellStart"/>
              <w:r w:rsidRPr="00B41112">
                <w:rPr>
                  <w:sz w:val="26"/>
                  <w:szCs w:val="26"/>
                  <w:rPrChange w:id="33022" w:author="Le Minh Nghia" w:date="2019-10-09T10:56:00Z">
                    <w:rPr/>
                  </w:rPrChange>
                </w:rPr>
                <w:t>thống</w:t>
              </w:r>
              <w:proofErr w:type="spellEnd"/>
              <w:r w:rsidRPr="00B41112">
                <w:rPr>
                  <w:sz w:val="26"/>
                  <w:szCs w:val="26"/>
                  <w:rPrChange w:id="33023" w:author="Le Minh Nghia" w:date="2019-10-09T10:56:00Z">
                    <w:rPr/>
                  </w:rPrChange>
                </w:rPr>
                <w:t xml:space="preserve"> </w:t>
              </w:r>
              <w:proofErr w:type="spellStart"/>
              <w:r w:rsidRPr="00B41112">
                <w:rPr>
                  <w:sz w:val="26"/>
                  <w:szCs w:val="26"/>
                  <w:rPrChange w:id="33024" w:author="Le Minh Nghia" w:date="2019-10-09T10:56:00Z">
                    <w:rPr/>
                  </w:rPrChange>
                </w:rPr>
                <w:t>thông</w:t>
              </w:r>
              <w:proofErr w:type="spellEnd"/>
              <w:r w:rsidRPr="00B41112">
                <w:rPr>
                  <w:sz w:val="26"/>
                  <w:szCs w:val="26"/>
                  <w:rPrChange w:id="33025" w:author="Le Minh Nghia" w:date="2019-10-09T10:56:00Z">
                    <w:rPr/>
                  </w:rPrChange>
                </w:rPr>
                <w:t xml:space="preserve"> tin.</w:t>
              </w:r>
            </w:ins>
          </w:p>
        </w:tc>
        <w:tc>
          <w:tcPr>
            <w:tcW w:w="3420" w:type="dxa"/>
            <w:gridSpan w:val="5"/>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3026" w:author="Le Minh Nghia" w:date="2019-10-09T10:54:00Z"/>
                <w:sz w:val="26"/>
                <w:szCs w:val="26"/>
                <w:rPrChange w:id="33027" w:author="Le Minh Nghia" w:date="2019-10-09T10:56:00Z">
                  <w:rPr>
                    <w:ins w:id="33028" w:author="Le Minh Nghia" w:date="2019-10-09T10:54:00Z"/>
                  </w:rPr>
                </w:rPrChange>
              </w:rPr>
            </w:pPr>
            <w:proofErr w:type="spellStart"/>
            <w:ins w:id="33029" w:author="Le Minh Nghia" w:date="2019-10-09T10:54:00Z">
              <w:r w:rsidRPr="00B41112">
                <w:rPr>
                  <w:sz w:val="26"/>
                  <w:szCs w:val="26"/>
                  <w:rPrChange w:id="33030" w:author="Le Minh Nghia" w:date="2019-10-09T10:56:00Z">
                    <w:rPr/>
                  </w:rPrChange>
                </w:rPr>
                <w:t>Hướng</w:t>
              </w:r>
              <w:proofErr w:type="spellEnd"/>
              <w:r w:rsidRPr="00B41112">
                <w:rPr>
                  <w:sz w:val="26"/>
                  <w:szCs w:val="26"/>
                  <w:rPrChange w:id="33031" w:author="Le Minh Nghia" w:date="2019-10-09T10:56:00Z">
                    <w:rPr/>
                  </w:rPrChange>
                </w:rPr>
                <w:t xml:space="preserve"> </w:t>
              </w:r>
              <w:proofErr w:type="spellStart"/>
              <w:r w:rsidRPr="00B41112">
                <w:rPr>
                  <w:sz w:val="26"/>
                  <w:szCs w:val="26"/>
                  <w:rPrChange w:id="33032" w:author="Le Minh Nghia" w:date="2019-10-09T10:56:00Z">
                    <w:rPr/>
                  </w:rPrChange>
                </w:rPr>
                <w:t>dẫn</w:t>
              </w:r>
              <w:proofErr w:type="spellEnd"/>
              <w:r w:rsidRPr="00B41112">
                <w:rPr>
                  <w:sz w:val="26"/>
                  <w:szCs w:val="26"/>
                  <w:rPrChange w:id="33033" w:author="Le Minh Nghia" w:date="2019-10-09T10:56:00Z">
                    <w:rPr/>
                  </w:rPrChange>
                </w:rPr>
                <w:t xml:space="preserve"> </w:t>
              </w:r>
              <w:proofErr w:type="spellStart"/>
              <w:r w:rsidRPr="00B41112">
                <w:rPr>
                  <w:sz w:val="26"/>
                  <w:szCs w:val="26"/>
                  <w:rPrChange w:id="33034" w:author="Le Minh Nghia" w:date="2019-10-09T10:56:00Z">
                    <w:rPr/>
                  </w:rPrChange>
                </w:rPr>
                <w:t>nội</w:t>
              </w:r>
              <w:proofErr w:type="spellEnd"/>
              <w:r w:rsidRPr="00B41112">
                <w:rPr>
                  <w:sz w:val="26"/>
                  <w:szCs w:val="26"/>
                  <w:rPrChange w:id="33035" w:author="Le Minh Nghia" w:date="2019-10-09T10:56:00Z">
                    <w:rPr/>
                  </w:rPrChange>
                </w:rPr>
                <w:t xml:space="preserve"> dung khoa </w:t>
              </w:r>
              <w:proofErr w:type="spellStart"/>
              <w:r w:rsidRPr="00B41112">
                <w:rPr>
                  <w:sz w:val="26"/>
                  <w:szCs w:val="26"/>
                  <w:rPrChange w:id="33036" w:author="Le Minh Nghia" w:date="2019-10-09T10:56:00Z">
                    <w:rPr/>
                  </w:rPrChange>
                </w:rPr>
                <w:t>học</w:t>
              </w:r>
              <w:proofErr w:type="spellEnd"/>
              <w:r w:rsidRPr="00B41112">
                <w:rPr>
                  <w:sz w:val="26"/>
                  <w:szCs w:val="26"/>
                  <w:rPrChange w:id="33037" w:author="Le Minh Nghia" w:date="2019-10-09T10:56:00Z">
                    <w:rPr/>
                  </w:rPrChange>
                </w:rPr>
                <w:t xml:space="preserve"> </w:t>
              </w:r>
              <w:proofErr w:type="spellStart"/>
              <w:r w:rsidRPr="00B41112">
                <w:rPr>
                  <w:sz w:val="26"/>
                  <w:szCs w:val="26"/>
                  <w:rPrChange w:id="33038" w:author="Le Minh Nghia" w:date="2019-10-09T10:56:00Z">
                    <w:rPr/>
                  </w:rPrChange>
                </w:rPr>
                <w:t>và</w:t>
              </w:r>
              <w:proofErr w:type="spellEnd"/>
              <w:r w:rsidRPr="00B41112">
                <w:rPr>
                  <w:sz w:val="26"/>
                  <w:szCs w:val="26"/>
                  <w:rPrChange w:id="33039" w:author="Le Minh Nghia" w:date="2019-10-09T10:56:00Z">
                    <w:rPr/>
                  </w:rPrChange>
                </w:rPr>
                <w:t xml:space="preserve"> </w:t>
              </w:r>
              <w:proofErr w:type="spellStart"/>
              <w:r w:rsidRPr="00B41112">
                <w:rPr>
                  <w:sz w:val="26"/>
                  <w:szCs w:val="26"/>
                  <w:rPrChange w:id="33040" w:author="Le Minh Nghia" w:date="2019-10-09T10:56:00Z">
                    <w:rPr/>
                  </w:rPrChange>
                </w:rPr>
                <w:t>hướng</w:t>
              </w:r>
              <w:proofErr w:type="spellEnd"/>
              <w:r w:rsidRPr="00B41112">
                <w:rPr>
                  <w:sz w:val="26"/>
                  <w:szCs w:val="26"/>
                  <w:rPrChange w:id="33041" w:author="Le Minh Nghia" w:date="2019-10-09T10:56:00Z">
                    <w:rPr/>
                  </w:rPrChange>
                </w:rPr>
                <w:t xml:space="preserve"> </w:t>
              </w:r>
              <w:proofErr w:type="spellStart"/>
              <w:r w:rsidRPr="00B41112">
                <w:rPr>
                  <w:sz w:val="26"/>
                  <w:szCs w:val="26"/>
                  <w:rPrChange w:id="33042" w:author="Le Minh Nghia" w:date="2019-10-09T10:56:00Z">
                    <w:rPr/>
                  </w:rPrChange>
                </w:rPr>
                <w:t>dẫn</w:t>
              </w:r>
              <w:proofErr w:type="spellEnd"/>
              <w:r w:rsidRPr="00B41112">
                <w:rPr>
                  <w:sz w:val="26"/>
                  <w:szCs w:val="26"/>
                  <w:rPrChange w:id="33043" w:author="Le Minh Nghia" w:date="2019-10-09T10:56:00Z">
                    <w:rPr/>
                  </w:rPrChange>
                </w:rPr>
                <w:t xml:space="preserve"> </w:t>
              </w:r>
              <w:proofErr w:type="spellStart"/>
              <w:r w:rsidRPr="00B41112">
                <w:rPr>
                  <w:sz w:val="26"/>
                  <w:szCs w:val="26"/>
                  <w:rPrChange w:id="33044" w:author="Le Minh Nghia" w:date="2019-10-09T10:56:00Z">
                    <w:rPr/>
                  </w:rPrChange>
                </w:rPr>
                <w:t>lập</w:t>
              </w:r>
              <w:proofErr w:type="spellEnd"/>
              <w:r w:rsidRPr="00B41112">
                <w:rPr>
                  <w:sz w:val="26"/>
                  <w:szCs w:val="26"/>
                  <w:rPrChange w:id="33045" w:author="Le Minh Nghia" w:date="2019-10-09T10:56:00Z">
                    <w:rPr/>
                  </w:rPrChange>
                </w:rPr>
                <w:t xml:space="preserve"> </w:t>
              </w:r>
              <w:proofErr w:type="spellStart"/>
              <w:r w:rsidRPr="00B41112">
                <w:rPr>
                  <w:sz w:val="26"/>
                  <w:szCs w:val="26"/>
                  <w:rPrChange w:id="33046" w:author="Le Minh Nghia" w:date="2019-10-09T10:56:00Z">
                    <w:rPr/>
                  </w:rPrChange>
                </w:rPr>
                <w:t>dự</w:t>
              </w:r>
              <w:proofErr w:type="spellEnd"/>
              <w:r w:rsidRPr="00B41112">
                <w:rPr>
                  <w:sz w:val="26"/>
                  <w:szCs w:val="26"/>
                  <w:rPrChange w:id="33047" w:author="Le Minh Nghia" w:date="2019-10-09T10:56:00Z">
                    <w:rPr/>
                  </w:rPrChange>
                </w:rPr>
                <w:t xml:space="preserve"> </w:t>
              </w:r>
              <w:proofErr w:type="spellStart"/>
              <w:r w:rsidRPr="00B41112">
                <w:rPr>
                  <w:sz w:val="26"/>
                  <w:szCs w:val="26"/>
                  <w:rPrChange w:id="33048" w:author="Le Minh Nghia" w:date="2019-10-09T10:56:00Z">
                    <w:rPr/>
                  </w:rPrChange>
                </w:rPr>
                <w:t>toán</w:t>
              </w:r>
              <w:proofErr w:type="spellEnd"/>
              <w:r w:rsidRPr="00B41112">
                <w:rPr>
                  <w:sz w:val="26"/>
                  <w:szCs w:val="26"/>
                  <w:rPrChange w:id="33049" w:author="Le Minh Nghia" w:date="2019-10-09T10:56:00Z">
                    <w:rPr/>
                  </w:rPrChange>
                </w:rPr>
                <w:t xml:space="preserve"> </w:t>
              </w:r>
              <w:proofErr w:type="spellStart"/>
              <w:r w:rsidRPr="00B41112">
                <w:rPr>
                  <w:sz w:val="26"/>
                  <w:szCs w:val="26"/>
                  <w:rPrChange w:id="33050" w:author="Le Minh Nghia" w:date="2019-10-09T10:56:00Z">
                    <w:rPr/>
                  </w:rPrChange>
                </w:rPr>
                <w:t>kinh</w:t>
              </w:r>
              <w:proofErr w:type="spellEnd"/>
              <w:r w:rsidRPr="00B41112">
                <w:rPr>
                  <w:sz w:val="26"/>
                  <w:szCs w:val="26"/>
                  <w:rPrChange w:id="33051" w:author="Le Minh Nghia" w:date="2019-10-09T10:56:00Z">
                    <w:rPr/>
                  </w:rPrChange>
                </w:rPr>
                <w:t xml:space="preserve"> </w:t>
              </w:r>
              <w:proofErr w:type="spellStart"/>
              <w:r w:rsidRPr="00B41112">
                <w:rPr>
                  <w:sz w:val="26"/>
                  <w:szCs w:val="26"/>
                  <w:rPrChange w:id="33052" w:author="Le Minh Nghia" w:date="2019-10-09T10:56:00Z">
                    <w:rPr/>
                  </w:rPrChange>
                </w:rPr>
                <w:t>phí</w:t>
              </w:r>
              <w:proofErr w:type="spellEnd"/>
              <w:r w:rsidRPr="00B41112">
                <w:rPr>
                  <w:sz w:val="26"/>
                  <w:szCs w:val="26"/>
                  <w:rPrChange w:id="33053" w:author="Le Minh Nghia" w:date="2019-10-09T10:56:00Z">
                    <w:rPr/>
                  </w:rPrChange>
                </w:rPr>
                <w:t xml:space="preserve"> </w:t>
              </w:r>
              <w:proofErr w:type="spellStart"/>
              <w:r w:rsidRPr="00B41112">
                <w:rPr>
                  <w:sz w:val="26"/>
                  <w:szCs w:val="26"/>
                  <w:rPrChange w:id="33054" w:author="Le Minh Nghia" w:date="2019-10-09T10:56:00Z">
                    <w:rPr/>
                  </w:rPrChange>
                </w:rPr>
                <w:t>đề</w:t>
              </w:r>
              <w:proofErr w:type="spellEnd"/>
              <w:r w:rsidRPr="00B41112">
                <w:rPr>
                  <w:sz w:val="26"/>
                  <w:szCs w:val="26"/>
                  <w:rPrChange w:id="33055" w:author="Le Minh Nghia" w:date="2019-10-09T10:56:00Z">
                    <w:rPr/>
                  </w:rPrChange>
                </w:rPr>
                <w:t xml:space="preserve"> </w:t>
              </w:r>
              <w:proofErr w:type="spellStart"/>
              <w:r w:rsidRPr="00B41112">
                <w:rPr>
                  <w:sz w:val="26"/>
                  <w:szCs w:val="26"/>
                  <w:rPrChange w:id="33056" w:author="Le Minh Nghia" w:date="2019-10-09T10:56:00Z">
                    <w:rPr/>
                  </w:rPrChange>
                </w:rPr>
                <w:t>tài</w:t>
              </w:r>
              <w:proofErr w:type="spellEnd"/>
              <w:r w:rsidRPr="00B41112">
                <w:rPr>
                  <w:sz w:val="26"/>
                  <w:szCs w:val="26"/>
                  <w:rPrChange w:id="33057" w:author="Le Minh Nghia" w:date="2019-10-09T10:56:00Z">
                    <w:rPr/>
                  </w:rPrChange>
                </w:rPr>
                <w:t>.</w:t>
              </w:r>
            </w:ins>
          </w:p>
        </w:tc>
        <w:tc>
          <w:tcPr>
            <w:tcW w:w="1980" w:type="dxa"/>
            <w:tcBorders>
              <w:top w:val="single" w:sz="4" w:space="0" w:color="auto"/>
              <w:left w:val="single" w:sz="4" w:space="0" w:color="auto"/>
              <w:bottom w:val="single" w:sz="4" w:space="0" w:color="auto"/>
              <w:right w:val="single" w:sz="4" w:space="0" w:color="auto"/>
            </w:tcBorders>
            <w:noWrap/>
          </w:tcPr>
          <w:p w:rsidR="00B41112" w:rsidRPr="00B41112" w:rsidRDefault="00B41112">
            <w:pPr>
              <w:spacing w:before="120" w:line="264" w:lineRule="auto"/>
              <w:jc w:val="both"/>
              <w:rPr>
                <w:ins w:id="33058" w:author="Le Minh Nghia" w:date="2019-10-09T10:54:00Z"/>
                <w:sz w:val="26"/>
                <w:szCs w:val="26"/>
                <w:rPrChange w:id="33059" w:author="Le Minh Nghia" w:date="2019-10-09T10:56:00Z">
                  <w:rPr>
                    <w:ins w:id="33060" w:author="Le Minh Nghia" w:date="2019-10-09T10:54:00Z"/>
                  </w:rPr>
                </w:rPrChange>
              </w:rPr>
            </w:pPr>
          </w:p>
        </w:tc>
      </w:tr>
      <w:tr w:rsidR="00B41112" w:rsidRPr="00B41112" w:rsidTr="00B41112">
        <w:trPr>
          <w:trHeight w:val="194"/>
          <w:ins w:id="33061"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3062" w:author="Le Minh Nghia" w:date="2019-10-09T10:54:00Z"/>
                <w:b/>
                <w:bCs/>
                <w:color w:val="000000"/>
                <w:sz w:val="26"/>
                <w:szCs w:val="26"/>
                <w:rPrChange w:id="33063" w:author="Le Minh Nghia" w:date="2019-10-09T10:56:00Z">
                  <w:rPr>
                    <w:ins w:id="33064" w:author="Le Minh Nghia" w:date="2019-10-09T10:54:00Z"/>
                    <w:b/>
                    <w:bCs/>
                    <w:color w:val="000000"/>
                  </w:rPr>
                </w:rPrChange>
              </w:rPr>
            </w:pPr>
            <w:ins w:id="33065" w:author="Le Minh Nghia" w:date="2019-10-09T10:54:00Z">
              <w:r w:rsidRPr="00B41112">
                <w:rPr>
                  <w:b/>
                  <w:bCs/>
                  <w:sz w:val="26"/>
                  <w:szCs w:val="26"/>
                  <w:rPrChange w:id="33066" w:author="Le Minh Nghia" w:date="2019-10-09T10:56:00Z">
                    <w:rPr>
                      <w:b/>
                      <w:bCs/>
                    </w:rPr>
                  </w:rPrChange>
                </w:rPr>
                <w:t>9. ĐƠN VỊ PHỐI HỢP CHÍNH</w:t>
              </w:r>
              <w:r w:rsidRPr="00B41112">
                <w:rPr>
                  <w:b/>
                  <w:bCs/>
                  <w:color w:val="000000"/>
                  <w:sz w:val="26"/>
                  <w:szCs w:val="26"/>
                  <w:rPrChange w:id="33067" w:author="Le Minh Nghia" w:date="2019-10-09T10:56:00Z">
                    <w:rPr>
                      <w:b/>
                      <w:bCs/>
                      <w:color w:val="000000"/>
                    </w:rPr>
                  </w:rPrChange>
                </w:rPr>
                <w:t xml:space="preserve">: </w:t>
              </w:r>
            </w:ins>
          </w:p>
        </w:tc>
      </w:tr>
      <w:tr w:rsidR="00B41112" w:rsidRPr="00B41112" w:rsidTr="00B41112">
        <w:trPr>
          <w:trHeight w:val="665"/>
          <w:ins w:id="33068" w:author="Le Minh Nghia" w:date="2019-10-09T10:54:00Z"/>
        </w:trPr>
        <w:tc>
          <w:tcPr>
            <w:tcW w:w="2808" w:type="dxa"/>
            <w:gridSpan w:val="3"/>
            <w:tcBorders>
              <w:top w:val="single" w:sz="4" w:space="0" w:color="auto"/>
              <w:left w:val="single" w:sz="4" w:space="0" w:color="auto"/>
              <w:bottom w:val="single" w:sz="4" w:space="0" w:color="auto"/>
              <w:right w:val="single" w:sz="4" w:space="0" w:color="auto"/>
            </w:tcBorders>
            <w:noWrap/>
            <w:hideMark/>
          </w:tcPr>
          <w:p w:rsidR="00B41112" w:rsidRPr="00B41112" w:rsidRDefault="00B41112">
            <w:pPr>
              <w:jc w:val="center"/>
              <w:rPr>
                <w:ins w:id="33069" w:author="Le Minh Nghia" w:date="2019-10-09T10:54:00Z"/>
                <w:sz w:val="26"/>
                <w:szCs w:val="26"/>
                <w:rPrChange w:id="33070" w:author="Le Minh Nghia" w:date="2019-10-09T10:56:00Z">
                  <w:rPr>
                    <w:ins w:id="33071" w:author="Le Minh Nghia" w:date="2019-10-09T10:54:00Z"/>
                  </w:rPr>
                </w:rPrChange>
              </w:rPr>
            </w:pPr>
            <w:proofErr w:type="spellStart"/>
            <w:ins w:id="33072" w:author="Le Minh Nghia" w:date="2019-10-09T10:54:00Z">
              <w:r w:rsidRPr="00B41112">
                <w:rPr>
                  <w:sz w:val="26"/>
                  <w:szCs w:val="26"/>
                  <w:rPrChange w:id="33073" w:author="Le Minh Nghia" w:date="2019-10-09T10:56:00Z">
                    <w:rPr/>
                  </w:rPrChange>
                </w:rPr>
                <w:t>Tên</w:t>
              </w:r>
              <w:proofErr w:type="spellEnd"/>
              <w:r w:rsidRPr="00B41112">
                <w:rPr>
                  <w:sz w:val="26"/>
                  <w:szCs w:val="26"/>
                  <w:rPrChange w:id="33074" w:author="Le Minh Nghia" w:date="2019-10-09T10:56:00Z">
                    <w:rPr/>
                  </w:rPrChange>
                </w:rPr>
                <w:t xml:space="preserve"> </w:t>
              </w:r>
              <w:proofErr w:type="spellStart"/>
              <w:r w:rsidRPr="00B41112">
                <w:rPr>
                  <w:sz w:val="26"/>
                  <w:szCs w:val="26"/>
                  <w:rPrChange w:id="33075" w:author="Le Minh Nghia" w:date="2019-10-09T10:56:00Z">
                    <w:rPr/>
                  </w:rPrChange>
                </w:rPr>
                <w:t>đơn</w:t>
              </w:r>
              <w:proofErr w:type="spellEnd"/>
              <w:r w:rsidRPr="00B41112">
                <w:rPr>
                  <w:sz w:val="26"/>
                  <w:szCs w:val="26"/>
                  <w:rPrChange w:id="33076" w:author="Le Minh Nghia" w:date="2019-10-09T10:56:00Z">
                    <w:rPr/>
                  </w:rPrChange>
                </w:rPr>
                <w:t xml:space="preserve"> </w:t>
              </w:r>
              <w:proofErr w:type="spellStart"/>
              <w:r w:rsidRPr="00B41112">
                <w:rPr>
                  <w:sz w:val="26"/>
                  <w:szCs w:val="26"/>
                  <w:rPrChange w:id="33077" w:author="Le Minh Nghia" w:date="2019-10-09T10:56:00Z">
                    <w:rPr/>
                  </w:rPrChange>
                </w:rPr>
                <w:t>vị</w:t>
              </w:r>
              <w:proofErr w:type="spellEnd"/>
            </w:ins>
          </w:p>
          <w:p w:rsidR="00B41112" w:rsidRPr="00B41112" w:rsidRDefault="00B41112">
            <w:pPr>
              <w:jc w:val="center"/>
              <w:rPr>
                <w:ins w:id="33078" w:author="Le Minh Nghia" w:date="2019-10-09T10:54:00Z"/>
                <w:sz w:val="26"/>
                <w:szCs w:val="26"/>
                <w:rPrChange w:id="33079" w:author="Le Minh Nghia" w:date="2019-10-09T10:56:00Z">
                  <w:rPr>
                    <w:ins w:id="33080" w:author="Le Minh Nghia" w:date="2019-10-09T10:54:00Z"/>
                  </w:rPr>
                </w:rPrChange>
              </w:rPr>
            </w:pPr>
            <w:proofErr w:type="spellStart"/>
            <w:ins w:id="33081" w:author="Le Minh Nghia" w:date="2019-10-09T10:54:00Z">
              <w:r w:rsidRPr="00B41112">
                <w:rPr>
                  <w:sz w:val="26"/>
                  <w:szCs w:val="26"/>
                  <w:rPrChange w:id="33082" w:author="Le Minh Nghia" w:date="2019-10-09T10:56:00Z">
                    <w:rPr/>
                  </w:rPrChange>
                </w:rPr>
                <w:t>trong</w:t>
              </w:r>
              <w:proofErr w:type="spellEnd"/>
              <w:r w:rsidRPr="00B41112">
                <w:rPr>
                  <w:sz w:val="26"/>
                  <w:szCs w:val="26"/>
                  <w:rPrChange w:id="33083" w:author="Le Minh Nghia" w:date="2019-10-09T10:56:00Z">
                    <w:rPr/>
                  </w:rPrChange>
                </w:rPr>
                <w:t xml:space="preserve"> </w:t>
              </w:r>
              <w:proofErr w:type="spellStart"/>
              <w:r w:rsidRPr="00B41112">
                <w:rPr>
                  <w:sz w:val="26"/>
                  <w:szCs w:val="26"/>
                  <w:rPrChange w:id="33084" w:author="Le Minh Nghia" w:date="2019-10-09T10:56:00Z">
                    <w:rPr/>
                  </w:rPrChange>
                </w:rPr>
                <w:t>và</w:t>
              </w:r>
              <w:proofErr w:type="spellEnd"/>
              <w:r w:rsidRPr="00B41112">
                <w:rPr>
                  <w:sz w:val="26"/>
                  <w:szCs w:val="26"/>
                  <w:rPrChange w:id="33085" w:author="Le Minh Nghia" w:date="2019-10-09T10:56:00Z">
                    <w:rPr/>
                  </w:rPrChange>
                </w:rPr>
                <w:t xml:space="preserve"> </w:t>
              </w:r>
              <w:proofErr w:type="spellStart"/>
              <w:r w:rsidRPr="00B41112">
                <w:rPr>
                  <w:sz w:val="26"/>
                  <w:szCs w:val="26"/>
                  <w:rPrChange w:id="33086" w:author="Le Minh Nghia" w:date="2019-10-09T10:56:00Z">
                    <w:rPr/>
                  </w:rPrChange>
                </w:rPr>
                <w:t>ngoài</w:t>
              </w:r>
              <w:proofErr w:type="spellEnd"/>
              <w:r w:rsidRPr="00B41112">
                <w:rPr>
                  <w:sz w:val="26"/>
                  <w:szCs w:val="26"/>
                  <w:rPrChange w:id="33087" w:author="Le Minh Nghia" w:date="2019-10-09T10:56:00Z">
                    <w:rPr/>
                  </w:rPrChange>
                </w:rPr>
                <w:t xml:space="preserve"> </w:t>
              </w:r>
              <w:proofErr w:type="spellStart"/>
              <w:r w:rsidRPr="00B41112">
                <w:rPr>
                  <w:sz w:val="26"/>
                  <w:szCs w:val="26"/>
                  <w:rPrChange w:id="33088" w:author="Le Minh Nghia" w:date="2019-10-09T10:56:00Z">
                    <w:rPr/>
                  </w:rPrChange>
                </w:rPr>
                <w:t>nước</w:t>
              </w:r>
              <w:proofErr w:type="spellEnd"/>
            </w:ins>
          </w:p>
        </w:tc>
        <w:tc>
          <w:tcPr>
            <w:tcW w:w="3854" w:type="dxa"/>
            <w:gridSpan w:val="6"/>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3089" w:author="Le Minh Nghia" w:date="2019-10-09T10:54:00Z"/>
                <w:sz w:val="26"/>
                <w:szCs w:val="26"/>
                <w:rPrChange w:id="33090" w:author="Le Minh Nghia" w:date="2019-10-09T10:56:00Z">
                  <w:rPr>
                    <w:ins w:id="33091" w:author="Le Minh Nghia" w:date="2019-10-09T10:54:00Z"/>
                  </w:rPr>
                </w:rPrChange>
              </w:rPr>
            </w:pPr>
            <w:proofErr w:type="spellStart"/>
            <w:ins w:id="33092" w:author="Le Minh Nghia" w:date="2019-10-09T10:54:00Z">
              <w:r w:rsidRPr="00B41112">
                <w:rPr>
                  <w:sz w:val="26"/>
                  <w:szCs w:val="26"/>
                  <w:rPrChange w:id="33093" w:author="Le Minh Nghia" w:date="2019-10-09T10:56:00Z">
                    <w:rPr/>
                  </w:rPrChange>
                </w:rPr>
                <w:t>Nội</w:t>
              </w:r>
              <w:proofErr w:type="spellEnd"/>
              <w:r w:rsidRPr="00B41112">
                <w:rPr>
                  <w:sz w:val="26"/>
                  <w:szCs w:val="26"/>
                  <w:rPrChange w:id="33094" w:author="Le Minh Nghia" w:date="2019-10-09T10:56:00Z">
                    <w:rPr/>
                  </w:rPrChange>
                </w:rPr>
                <w:t xml:space="preserve"> dung </w:t>
              </w:r>
              <w:proofErr w:type="spellStart"/>
              <w:r w:rsidRPr="00B41112">
                <w:rPr>
                  <w:sz w:val="26"/>
                  <w:szCs w:val="26"/>
                  <w:rPrChange w:id="33095" w:author="Le Minh Nghia" w:date="2019-10-09T10:56:00Z">
                    <w:rPr/>
                  </w:rPrChange>
                </w:rPr>
                <w:t>phối</w:t>
              </w:r>
              <w:proofErr w:type="spellEnd"/>
              <w:r w:rsidRPr="00B41112">
                <w:rPr>
                  <w:sz w:val="26"/>
                  <w:szCs w:val="26"/>
                  <w:rPrChange w:id="33096" w:author="Le Minh Nghia" w:date="2019-10-09T10:56:00Z">
                    <w:rPr/>
                  </w:rPrChange>
                </w:rPr>
                <w:t xml:space="preserve"> </w:t>
              </w:r>
              <w:proofErr w:type="spellStart"/>
              <w:r w:rsidRPr="00B41112">
                <w:rPr>
                  <w:sz w:val="26"/>
                  <w:szCs w:val="26"/>
                  <w:rPrChange w:id="33097" w:author="Le Minh Nghia" w:date="2019-10-09T10:56:00Z">
                    <w:rPr/>
                  </w:rPrChange>
                </w:rPr>
                <w:t>hợp</w:t>
              </w:r>
              <w:proofErr w:type="spellEnd"/>
              <w:r w:rsidRPr="00B41112">
                <w:rPr>
                  <w:sz w:val="26"/>
                  <w:szCs w:val="26"/>
                  <w:rPrChange w:id="33098" w:author="Le Minh Nghia" w:date="2019-10-09T10:56:00Z">
                    <w:rPr/>
                  </w:rPrChange>
                </w:rPr>
                <w:t xml:space="preserve"> </w:t>
              </w:r>
              <w:proofErr w:type="spellStart"/>
              <w:r w:rsidRPr="00B41112">
                <w:rPr>
                  <w:sz w:val="26"/>
                  <w:szCs w:val="26"/>
                  <w:rPrChange w:id="33099" w:author="Le Minh Nghia" w:date="2019-10-09T10:56:00Z">
                    <w:rPr/>
                  </w:rPrChange>
                </w:rPr>
                <w:t>nghiên</w:t>
              </w:r>
              <w:proofErr w:type="spellEnd"/>
              <w:r w:rsidRPr="00B41112">
                <w:rPr>
                  <w:sz w:val="26"/>
                  <w:szCs w:val="26"/>
                  <w:rPrChange w:id="33100" w:author="Le Minh Nghia" w:date="2019-10-09T10:56:00Z">
                    <w:rPr/>
                  </w:rPrChange>
                </w:rPr>
                <w:t xml:space="preserve"> </w:t>
              </w:r>
              <w:proofErr w:type="spellStart"/>
              <w:r w:rsidRPr="00B41112">
                <w:rPr>
                  <w:sz w:val="26"/>
                  <w:szCs w:val="26"/>
                  <w:rPrChange w:id="33101" w:author="Le Minh Nghia" w:date="2019-10-09T10:56:00Z">
                    <w:rPr/>
                  </w:rPrChange>
                </w:rPr>
                <w:t>cứu</w:t>
              </w:r>
              <w:proofErr w:type="spellEnd"/>
            </w:ins>
          </w:p>
        </w:tc>
        <w:tc>
          <w:tcPr>
            <w:tcW w:w="3796" w:type="dxa"/>
            <w:gridSpan w:val="2"/>
            <w:tcBorders>
              <w:top w:val="single" w:sz="4" w:space="0" w:color="auto"/>
              <w:left w:val="single" w:sz="4" w:space="0" w:color="auto"/>
              <w:bottom w:val="single" w:sz="4" w:space="0" w:color="auto"/>
              <w:right w:val="single" w:sz="4" w:space="0" w:color="auto"/>
            </w:tcBorders>
            <w:noWrap/>
            <w:hideMark/>
          </w:tcPr>
          <w:p w:rsidR="00B41112" w:rsidRPr="00B41112" w:rsidRDefault="00B41112">
            <w:pPr>
              <w:jc w:val="center"/>
              <w:rPr>
                <w:ins w:id="33102" w:author="Le Minh Nghia" w:date="2019-10-09T10:54:00Z"/>
                <w:sz w:val="26"/>
                <w:szCs w:val="26"/>
                <w:rPrChange w:id="33103" w:author="Le Minh Nghia" w:date="2019-10-09T10:56:00Z">
                  <w:rPr>
                    <w:ins w:id="33104" w:author="Le Minh Nghia" w:date="2019-10-09T10:54:00Z"/>
                  </w:rPr>
                </w:rPrChange>
              </w:rPr>
            </w:pPr>
            <w:proofErr w:type="spellStart"/>
            <w:ins w:id="33105" w:author="Le Minh Nghia" w:date="2019-10-09T10:54:00Z">
              <w:r w:rsidRPr="00B41112">
                <w:rPr>
                  <w:sz w:val="26"/>
                  <w:szCs w:val="26"/>
                  <w:rPrChange w:id="33106" w:author="Le Minh Nghia" w:date="2019-10-09T10:56:00Z">
                    <w:rPr/>
                  </w:rPrChange>
                </w:rPr>
                <w:t>Họ</w:t>
              </w:r>
              <w:proofErr w:type="spellEnd"/>
              <w:r w:rsidRPr="00B41112">
                <w:rPr>
                  <w:sz w:val="26"/>
                  <w:szCs w:val="26"/>
                  <w:rPrChange w:id="33107" w:author="Le Minh Nghia" w:date="2019-10-09T10:56:00Z">
                    <w:rPr/>
                  </w:rPrChange>
                </w:rPr>
                <w:t xml:space="preserve"> </w:t>
              </w:r>
              <w:proofErr w:type="spellStart"/>
              <w:r w:rsidRPr="00B41112">
                <w:rPr>
                  <w:sz w:val="26"/>
                  <w:szCs w:val="26"/>
                  <w:rPrChange w:id="33108" w:author="Le Minh Nghia" w:date="2019-10-09T10:56:00Z">
                    <w:rPr/>
                  </w:rPrChange>
                </w:rPr>
                <w:t>và</w:t>
              </w:r>
              <w:proofErr w:type="spellEnd"/>
              <w:r w:rsidRPr="00B41112">
                <w:rPr>
                  <w:sz w:val="26"/>
                  <w:szCs w:val="26"/>
                  <w:rPrChange w:id="33109" w:author="Le Minh Nghia" w:date="2019-10-09T10:56:00Z">
                    <w:rPr/>
                  </w:rPrChange>
                </w:rPr>
                <w:t xml:space="preserve"> </w:t>
              </w:r>
              <w:proofErr w:type="spellStart"/>
              <w:r w:rsidRPr="00B41112">
                <w:rPr>
                  <w:sz w:val="26"/>
                  <w:szCs w:val="26"/>
                  <w:rPrChange w:id="33110" w:author="Le Minh Nghia" w:date="2019-10-09T10:56:00Z">
                    <w:rPr/>
                  </w:rPrChange>
                </w:rPr>
                <w:t>tên</w:t>
              </w:r>
              <w:proofErr w:type="spellEnd"/>
              <w:r w:rsidRPr="00B41112">
                <w:rPr>
                  <w:sz w:val="26"/>
                  <w:szCs w:val="26"/>
                  <w:rPrChange w:id="33111" w:author="Le Minh Nghia" w:date="2019-10-09T10:56:00Z">
                    <w:rPr/>
                  </w:rPrChange>
                </w:rPr>
                <w:t xml:space="preserve"> </w:t>
              </w:r>
              <w:proofErr w:type="spellStart"/>
              <w:r w:rsidRPr="00B41112">
                <w:rPr>
                  <w:sz w:val="26"/>
                  <w:szCs w:val="26"/>
                  <w:rPrChange w:id="33112" w:author="Le Minh Nghia" w:date="2019-10-09T10:56:00Z">
                    <w:rPr/>
                  </w:rPrChange>
                </w:rPr>
                <w:t>người</w:t>
              </w:r>
              <w:proofErr w:type="spellEnd"/>
              <w:r w:rsidRPr="00B41112">
                <w:rPr>
                  <w:sz w:val="26"/>
                  <w:szCs w:val="26"/>
                  <w:rPrChange w:id="33113" w:author="Le Minh Nghia" w:date="2019-10-09T10:56:00Z">
                    <w:rPr/>
                  </w:rPrChange>
                </w:rPr>
                <w:t xml:space="preserve"> </w:t>
              </w:r>
              <w:proofErr w:type="spellStart"/>
              <w:r w:rsidRPr="00B41112">
                <w:rPr>
                  <w:sz w:val="26"/>
                  <w:szCs w:val="26"/>
                  <w:rPrChange w:id="33114" w:author="Le Minh Nghia" w:date="2019-10-09T10:56:00Z">
                    <w:rPr/>
                  </w:rPrChange>
                </w:rPr>
                <w:t>đại</w:t>
              </w:r>
              <w:proofErr w:type="spellEnd"/>
              <w:r w:rsidRPr="00B41112">
                <w:rPr>
                  <w:sz w:val="26"/>
                  <w:szCs w:val="26"/>
                  <w:rPrChange w:id="33115" w:author="Le Minh Nghia" w:date="2019-10-09T10:56:00Z">
                    <w:rPr/>
                  </w:rPrChange>
                </w:rPr>
                <w:t xml:space="preserve"> </w:t>
              </w:r>
              <w:proofErr w:type="spellStart"/>
              <w:r w:rsidRPr="00B41112">
                <w:rPr>
                  <w:sz w:val="26"/>
                  <w:szCs w:val="26"/>
                  <w:rPrChange w:id="33116" w:author="Le Minh Nghia" w:date="2019-10-09T10:56:00Z">
                    <w:rPr/>
                  </w:rPrChange>
                </w:rPr>
                <w:t>diện</w:t>
              </w:r>
              <w:proofErr w:type="spellEnd"/>
              <w:r w:rsidRPr="00B41112">
                <w:rPr>
                  <w:sz w:val="26"/>
                  <w:szCs w:val="26"/>
                  <w:rPrChange w:id="33117" w:author="Le Minh Nghia" w:date="2019-10-09T10:56:00Z">
                    <w:rPr/>
                  </w:rPrChange>
                </w:rPr>
                <w:t xml:space="preserve"> </w:t>
              </w:r>
              <w:proofErr w:type="spellStart"/>
              <w:r w:rsidRPr="00B41112">
                <w:rPr>
                  <w:sz w:val="26"/>
                  <w:szCs w:val="26"/>
                  <w:rPrChange w:id="33118" w:author="Le Minh Nghia" w:date="2019-10-09T10:56:00Z">
                    <w:rPr/>
                  </w:rPrChange>
                </w:rPr>
                <w:t>đơn</w:t>
              </w:r>
              <w:proofErr w:type="spellEnd"/>
              <w:r w:rsidRPr="00B41112">
                <w:rPr>
                  <w:sz w:val="26"/>
                  <w:szCs w:val="26"/>
                  <w:rPrChange w:id="33119" w:author="Le Minh Nghia" w:date="2019-10-09T10:56:00Z">
                    <w:rPr/>
                  </w:rPrChange>
                </w:rPr>
                <w:t xml:space="preserve"> </w:t>
              </w:r>
              <w:proofErr w:type="spellStart"/>
              <w:r w:rsidRPr="00B41112">
                <w:rPr>
                  <w:sz w:val="26"/>
                  <w:szCs w:val="26"/>
                  <w:rPrChange w:id="33120" w:author="Le Minh Nghia" w:date="2019-10-09T10:56:00Z">
                    <w:rPr/>
                  </w:rPrChange>
                </w:rPr>
                <w:t>vị</w:t>
              </w:r>
              <w:proofErr w:type="spellEnd"/>
            </w:ins>
          </w:p>
        </w:tc>
      </w:tr>
      <w:tr w:rsidR="00B41112" w:rsidRPr="00B41112" w:rsidTr="00B41112">
        <w:trPr>
          <w:trHeight w:val="570"/>
          <w:ins w:id="33121" w:author="Le Minh Nghia" w:date="2019-10-09T10:54:00Z"/>
        </w:trPr>
        <w:tc>
          <w:tcPr>
            <w:tcW w:w="2808" w:type="dxa"/>
            <w:gridSpan w:val="3"/>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3122" w:author="Le Minh Nghia" w:date="2019-10-09T10:54:00Z"/>
                <w:sz w:val="26"/>
                <w:szCs w:val="26"/>
                <w:rPrChange w:id="33123" w:author="Le Minh Nghia" w:date="2019-10-09T10:56:00Z">
                  <w:rPr>
                    <w:ins w:id="33124" w:author="Le Minh Nghia" w:date="2019-10-09T10:54:00Z"/>
                  </w:rPr>
                </w:rPrChange>
              </w:rPr>
            </w:pPr>
            <w:proofErr w:type="spellStart"/>
            <w:ins w:id="33125" w:author="Le Minh Nghia" w:date="2019-10-09T10:54:00Z">
              <w:r w:rsidRPr="00B41112">
                <w:rPr>
                  <w:sz w:val="26"/>
                  <w:szCs w:val="26"/>
                  <w:rPrChange w:id="33126" w:author="Le Minh Nghia" w:date="2019-10-09T10:56:00Z">
                    <w:rPr/>
                  </w:rPrChange>
                </w:rPr>
                <w:t>Nguyễn</w:t>
              </w:r>
              <w:proofErr w:type="spellEnd"/>
              <w:r w:rsidRPr="00B41112">
                <w:rPr>
                  <w:sz w:val="26"/>
                  <w:szCs w:val="26"/>
                  <w:rPrChange w:id="33127" w:author="Le Minh Nghia" w:date="2019-10-09T10:56:00Z">
                    <w:rPr/>
                  </w:rPrChange>
                </w:rPr>
                <w:t xml:space="preserve"> </w:t>
              </w:r>
              <w:proofErr w:type="spellStart"/>
              <w:r w:rsidRPr="00B41112">
                <w:rPr>
                  <w:sz w:val="26"/>
                  <w:szCs w:val="26"/>
                  <w:rPrChange w:id="33128" w:author="Le Minh Nghia" w:date="2019-10-09T10:56:00Z">
                    <w:rPr/>
                  </w:rPrChange>
                </w:rPr>
                <w:t>Thị</w:t>
              </w:r>
              <w:proofErr w:type="spellEnd"/>
              <w:r w:rsidRPr="00B41112">
                <w:rPr>
                  <w:sz w:val="26"/>
                  <w:szCs w:val="26"/>
                  <w:rPrChange w:id="33129" w:author="Le Minh Nghia" w:date="2019-10-09T10:56:00Z">
                    <w:rPr/>
                  </w:rPrChange>
                </w:rPr>
                <w:t xml:space="preserve"> </w:t>
              </w:r>
              <w:proofErr w:type="spellStart"/>
              <w:r w:rsidRPr="00B41112">
                <w:rPr>
                  <w:sz w:val="26"/>
                  <w:szCs w:val="26"/>
                  <w:rPrChange w:id="33130" w:author="Le Minh Nghia" w:date="2019-10-09T10:56:00Z">
                    <w:rPr/>
                  </w:rPrChange>
                </w:rPr>
                <w:t>Thủy</w:t>
              </w:r>
              <w:proofErr w:type="spellEnd"/>
              <w:r w:rsidRPr="00B41112">
                <w:rPr>
                  <w:sz w:val="26"/>
                  <w:szCs w:val="26"/>
                  <w:rPrChange w:id="33131" w:author="Le Minh Nghia" w:date="2019-10-09T10:56:00Z">
                    <w:rPr/>
                  </w:rPrChange>
                </w:rPr>
                <w:t xml:space="preserve"> Chung, 1318.</w:t>
              </w:r>
            </w:ins>
          </w:p>
        </w:tc>
        <w:tc>
          <w:tcPr>
            <w:tcW w:w="3854" w:type="dxa"/>
            <w:gridSpan w:val="6"/>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3132" w:author="Le Minh Nghia" w:date="2019-10-09T10:54:00Z"/>
                <w:sz w:val="26"/>
                <w:szCs w:val="26"/>
                <w:rPrChange w:id="33133" w:author="Le Minh Nghia" w:date="2019-10-09T10:56:00Z">
                  <w:rPr>
                    <w:ins w:id="33134" w:author="Le Minh Nghia" w:date="2019-10-09T10:54:00Z"/>
                  </w:rPr>
                </w:rPrChange>
              </w:rPr>
            </w:pPr>
            <w:proofErr w:type="spellStart"/>
            <w:ins w:id="33135" w:author="Le Minh Nghia" w:date="2019-10-09T10:54:00Z">
              <w:r w:rsidRPr="00B41112">
                <w:rPr>
                  <w:sz w:val="26"/>
                  <w:szCs w:val="26"/>
                  <w:rPrChange w:id="33136" w:author="Le Minh Nghia" w:date="2019-10-09T10:56:00Z">
                    <w:rPr/>
                  </w:rPrChange>
                </w:rPr>
                <w:t>Cung</w:t>
              </w:r>
              <w:proofErr w:type="spellEnd"/>
              <w:r w:rsidRPr="00B41112">
                <w:rPr>
                  <w:sz w:val="26"/>
                  <w:szCs w:val="26"/>
                  <w:rPrChange w:id="33137" w:author="Le Minh Nghia" w:date="2019-10-09T10:56:00Z">
                    <w:rPr/>
                  </w:rPrChange>
                </w:rPr>
                <w:t xml:space="preserve"> </w:t>
              </w:r>
              <w:proofErr w:type="spellStart"/>
              <w:r w:rsidRPr="00B41112">
                <w:rPr>
                  <w:sz w:val="26"/>
                  <w:szCs w:val="26"/>
                  <w:rPrChange w:id="33138" w:author="Le Minh Nghia" w:date="2019-10-09T10:56:00Z">
                    <w:rPr/>
                  </w:rPrChange>
                </w:rPr>
                <w:t>cấp</w:t>
              </w:r>
              <w:proofErr w:type="spellEnd"/>
              <w:r w:rsidRPr="00B41112">
                <w:rPr>
                  <w:sz w:val="26"/>
                  <w:szCs w:val="26"/>
                  <w:rPrChange w:id="33139" w:author="Le Minh Nghia" w:date="2019-10-09T10:56:00Z">
                    <w:rPr/>
                  </w:rPrChange>
                </w:rPr>
                <w:t xml:space="preserve"> </w:t>
              </w:r>
              <w:proofErr w:type="spellStart"/>
              <w:r w:rsidRPr="00B41112">
                <w:rPr>
                  <w:sz w:val="26"/>
                  <w:szCs w:val="26"/>
                  <w:rPrChange w:id="33140" w:author="Le Minh Nghia" w:date="2019-10-09T10:56:00Z">
                    <w:rPr/>
                  </w:rPrChange>
                </w:rPr>
                <w:t>yêu</w:t>
              </w:r>
              <w:proofErr w:type="spellEnd"/>
              <w:r w:rsidRPr="00B41112">
                <w:rPr>
                  <w:sz w:val="26"/>
                  <w:szCs w:val="26"/>
                  <w:rPrChange w:id="33141" w:author="Le Minh Nghia" w:date="2019-10-09T10:56:00Z">
                    <w:rPr/>
                  </w:rPrChange>
                </w:rPr>
                <w:t xml:space="preserve"> </w:t>
              </w:r>
              <w:proofErr w:type="spellStart"/>
              <w:r w:rsidRPr="00B41112">
                <w:rPr>
                  <w:sz w:val="26"/>
                  <w:szCs w:val="26"/>
                  <w:rPrChange w:id="33142" w:author="Le Minh Nghia" w:date="2019-10-09T10:56:00Z">
                    <w:rPr/>
                  </w:rPrChange>
                </w:rPr>
                <w:t>cầu</w:t>
              </w:r>
              <w:proofErr w:type="spellEnd"/>
              <w:r w:rsidRPr="00B41112">
                <w:rPr>
                  <w:sz w:val="26"/>
                  <w:szCs w:val="26"/>
                  <w:rPrChange w:id="33143" w:author="Le Minh Nghia" w:date="2019-10-09T10:56:00Z">
                    <w:rPr/>
                  </w:rPrChange>
                </w:rPr>
                <w:t xml:space="preserve"> </w:t>
              </w:r>
              <w:proofErr w:type="spellStart"/>
              <w:r w:rsidRPr="00B41112">
                <w:rPr>
                  <w:sz w:val="26"/>
                  <w:szCs w:val="26"/>
                  <w:rPrChange w:id="33144" w:author="Le Minh Nghia" w:date="2019-10-09T10:56:00Z">
                    <w:rPr/>
                  </w:rPrChange>
                </w:rPr>
                <w:t>chức</w:t>
              </w:r>
              <w:proofErr w:type="spellEnd"/>
              <w:r w:rsidRPr="00B41112">
                <w:rPr>
                  <w:sz w:val="26"/>
                  <w:szCs w:val="26"/>
                  <w:rPrChange w:id="33145" w:author="Le Minh Nghia" w:date="2019-10-09T10:56:00Z">
                    <w:rPr/>
                  </w:rPrChange>
                </w:rPr>
                <w:t xml:space="preserve"> </w:t>
              </w:r>
              <w:proofErr w:type="spellStart"/>
              <w:r w:rsidRPr="00B41112">
                <w:rPr>
                  <w:sz w:val="26"/>
                  <w:szCs w:val="26"/>
                  <w:rPrChange w:id="33146" w:author="Le Minh Nghia" w:date="2019-10-09T10:56:00Z">
                    <w:rPr/>
                  </w:rPrChange>
                </w:rPr>
                <w:t>năng</w:t>
              </w:r>
              <w:proofErr w:type="spellEnd"/>
              <w:r w:rsidRPr="00B41112">
                <w:rPr>
                  <w:sz w:val="26"/>
                  <w:szCs w:val="26"/>
                  <w:rPrChange w:id="33147" w:author="Le Minh Nghia" w:date="2019-10-09T10:56:00Z">
                    <w:rPr/>
                  </w:rPrChange>
                </w:rPr>
                <w:t xml:space="preserve">, </w:t>
              </w:r>
              <w:proofErr w:type="spellStart"/>
              <w:r w:rsidRPr="00B41112">
                <w:rPr>
                  <w:sz w:val="26"/>
                  <w:szCs w:val="26"/>
                  <w:rPrChange w:id="33148" w:author="Le Minh Nghia" w:date="2019-10-09T10:56:00Z">
                    <w:rPr/>
                  </w:rPrChange>
                </w:rPr>
                <w:t>dữ</w:t>
              </w:r>
              <w:proofErr w:type="spellEnd"/>
              <w:r w:rsidRPr="00B41112">
                <w:rPr>
                  <w:sz w:val="26"/>
                  <w:szCs w:val="26"/>
                  <w:rPrChange w:id="33149" w:author="Le Minh Nghia" w:date="2019-10-09T10:56:00Z">
                    <w:rPr/>
                  </w:rPrChange>
                </w:rPr>
                <w:t xml:space="preserve"> </w:t>
              </w:r>
              <w:proofErr w:type="spellStart"/>
              <w:r w:rsidRPr="00B41112">
                <w:rPr>
                  <w:sz w:val="26"/>
                  <w:szCs w:val="26"/>
                  <w:rPrChange w:id="33150" w:author="Le Minh Nghia" w:date="2019-10-09T10:56:00Z">
                    <w:rPr/>
                  </w:rPrChange>
                </w:rPr>
                <w:t>liệu</w:t>
              </w:r>
              <w:proofErr w:type="spellEnd"/>
              <w:r w:rsidRPr="00B41112">
                <w:rPr>
                  <w:sz w:val="26"/>
                  <w:szCs w:val="26"/>
                  <w:rPrChange w:id="33151" w:author="Le Minh Nghia" w:date="2019-10-09T10:56:00Z">
                    <w:rPr/>
                  </w:rPrChange>
                </w:rPr>
                <w:t xml:space="preserve">, </w:t>
              </w:r>
              <w:proofErr w:type="spellStart"/>
              <w:r w:rsidRPr="00B41112">
                <w:rPr>
                  <w:sz w:val="26"/>
                  <w:szCs w:val="26"/>
                  <w:rPrChange w:id="33152" w:author="Le Minh Nghia" w:date="2019-10-09T10:56:00Z">
                    <w:rPr/>
                  </w:rPrChange>
                </w:rPr>
                <w:t>thông</w:t>
              </w:r>
              <w:proofErr w:type="spellEnd"/>
              <w:r w:rsidRPr="00B41112">
                <w:rPr>
                  <w:sz w:val="26"/>
                  <w:szCs w:val="26"/>
                  <w:rPrChange w:id="33153" w:author="Le Minh Nghia" w:date="2019-10-09T10:56:00Z">
                    <w:rPr/>
                  </w:rPrChange>
                </w:rPr>
                <w:t xml:space="preserve"> tin </w:t>
              </w:r>
              <w:proofErr w:type="spellStart"/>
              <w:r w:rsidRPr="00B41112">
                <w:rPr>
                  <w:sz w:val="26"/>
                  <w:szCs w:val="26"/>
                  <w:rPrChange w:id="33154" w:author="Le Minh Nghia" w:date="2019-10-09T10:56:00Z">
                    <w:rPr/>
                  </w:rPrChange>
                </w:rPr>
                <w:t>và</w:t>
              </w:r>
              <w:proofErr w:type="spellEnd"/>
              <w:r w:rsidRPr="00B41112">
                <w:rPr>
                  <w:sz w:val="26"/>
                  <w:szCs w:val="26"/>
                  <w:rPrChange w:id="33155" w:author="Le Minh Nghia" w:date="2019-10-09T10:56:00Z">
                    <w:rPr/>
                  </w:rPrChange>
                </w:rPr>
                <w:t xml:space="preserve"> </w:t>
              </w:r>
              <w:proofErr w:type="spellStart"/>
              <w:r w:rsidRPr="00B41112">
                <w:rPr>
                  <w:sz w:val="26"/>
                  <w:szCs w:val="26"/>
                  <w:rPrChange w:id="33156" w:author="Le Minh Nghia" w:date="2019-10-09T10:56:00Z">
                    <w:rPr/>
                  </w:rPrChange>
                </w:rPr>
                <w:t>kiểm</w:t>
              </w:r>
              <w:proofErr w:type="spellEnd"/>
              <w:r w:rsidRPr="00B41112">
                <w:rPr>
                  <w:sz w:val="26"/>
                  <w:szCs w:val="26"/>
                  <w:rPrChange w:id="33157" w:author="Le Minh Nghia" w:date="2019-10-09T10:56:00Z">
                    <w:rPr/>
                  </w:rPrChange>
                </w:rPr>
                <w:t xml:space="preserve"> </w:t>
              </w:r>
              <w:proofErr w:type="spellStart"/>
              <w:r w:rsidRPr="00B41112">
                <w:rPr>
                  <w:sz w:val="26"/>
                  <w:szCs w:val="26"/>
                  <w:rPrChange w:id="33158" w:author="Le Minh Nghia" w:date="2019-10-09T10:56:00Z">
                    <w:rPr/>
                  </w:rPrChange>
                </w:rPr>
                <w:t>thử</w:t>
              </w:r>
              <w:proofErr w:type="spellEnd"/>
              <w:r w:rsidRPr="00B41112">
                <w:rPr>
                  <w:sz w:val="26"/>
                  <w:szCs w:val="26"/>
                  <w:rPrChange w:id="33159" w:author="Le Minh Nghia" w:date="2019-10-09T10:56:00Z">
                    <w:rPr/>
                  </w:rPrChange>
                </w:rPr>
                <w:t xml:space="preserve"> </w:t>
              </w:r>
              <w:proofErr w:type="spellStart"/>
              <w:r w:rsidRPr="00B41112">
                <w:rPr>
                  <w:sz w:val="26"/>
                  <w:szCs w:val="26"/>
                  <w:rPrChange w:id="33160" w:author="Le Minh Nghia" w:date="2019-10-09T10:56:00Z">
                    <w:rPr/>
                  </w:rPrChange>
                </w:rPr>
                <w:t>hệ</w:t>
              </w:r>
              <w:proofErr w:type="spellEnd"/>
              <w:r w:rsidRPr="00B41112">
                <w:rPr>
                  <w:sz w:val="26"/>
                  <w:szCs w:val="26"/>
                  <w:rPrChange w:id="33161" w:author="Le Minh Nghia" w:date="2019-10-09T10:56:00Z">
                    <w:rPr/>
                  </w:rPrChange>
                </w:rPr>
                <w:t xml:space="preserve"> </w:t>
              </w:r>
              <w:proofErr w:type="spellStart"/>
              <w:r w:rsidRPr="00B41112">
                <w:rPr>
                  <w:sz w:val="26"/>
                  <w:szCs w:val="26"/>
                  <w:rPrChange w:id="33162" w:author="Le Minh Nghia" w:date="2019-10-09T10:56:00Z">
                    <w:rPr/>
                  </w:rPrChange>
                </w:rPr>
                <w:t>thống</w:t>
              </w:r>
              <w:proofErr w:type="spellEnd"/>
              <w:r w:rsidRPr="00B41112">
                <w:rPr>
                  <w:sz w:val="26"/>
                  <w:szCs w:val="26"/>
                  <w:rPrChange w:id="33163" w:author="Le Minh Nghia" w:date="2019-10-09T10:56:00Z">
                    <w:rPr/>
                  </w:rPrChange>
                </w:rPr>
                <w:t>.</w:t>
              </w:r>
            </w:ins>
          </w:p>
        </w:tc>
        <w:tc>
          <w:tcPr>
            <w:tcW w:w="3796" w:type="dxa"/>
            <w:gridSpan w:val="2"/>
            <w:tcBorders>
              <w:top w:val="single" w:sz="4" w:space="0" w:color="auto"/>
              <w:left w:val="single" w:sz="4" w:space="0" w:color="auto"/>
              <w:bottom w:val="single" w:sz="4" w:space="0" w:color="auto"/>
              <w:right w:val="single" w:sz="4" w:space="0" w:color="auto"/>
            </w:tcBorders>
            <w:noWrap/>
          </w:tcPr>
          <w:p w:rsidR="00B41112" w:rsidRPr="00B41112" w:rsidRDefault="00B41112">
            <w:pPr>
              <w:spacing w:before="120" w:line="264" w:lineRule="auto"/>
              <w:jc w:val="both"/>
              <w:rPr>
                <w:ins w:id="33164" w:author="Le Minh Nghia" w:date="2019-10-09T10:54:00Z"/>
                <w:sz w:val="26"/>
                <w:szCs w:val="26"/>
                <w:rPrChange w:id="33165" w:author="Le Minh Nghia" w:date="2019-10-09T10:56:00Z">
                  <w:rPr>
                    <w:ins w:id="33166" w:author="Le Minh Nghia" w:date="2019-10-09T10:54:00Z"/>
                  </w:rPr>
                </w:rPrChange>
              </w:rPr>
            </w:pPr>
          </w:p>
        </w:tc>
      </w:tr>
      <w:tr w:rsidR="00B41112" w:rsidRPr="00B41112" w:rsidTr="00B41112">
        <w:trPr>
          <w:trHeight w:val="4083"/>
          <w:ins w:id="33167"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after="60"/>
              <w:jc w:val="both"/>
              <w:outlineLvl w:val="0"/>
              <w:rPr>
                <w:ins w:id="33168" w:author="Le Minh Nghia" w:date="2019-10-09T10:54:00Z"/>
                <w:b/>
                <w:bCs/>
                <w:sz w:val="26"/>
                <w:szCs w:val="26"/>
                <w:rPrChange w:id="33169" w:author="Le Minh Nghia" w:date="2019-10-09T10:56:00Z">
                  <w:rPr>
                    <w:ins w:id="33170" w:author="Le Minh Nghia" w:date="2019-10-09T10:54:00Z"/>
                    <w:b/>
                    <w:bCs/>
                  </w:rPr>
                </w:rPrChange>
              </w:rPr>
            </w:pPr>
            <w:ins w:id="33171" w:author="Le Minh Nghia" w:date="2019-10-09T10:54:00Z">
              <w:r w:rsidRPr="00B41112">
                <w:rPr>
                  <w:b/>
                  <w:bCs/>
                  <w:sz w:val="26"/>
                  <w:szCs w:val="26"/>
                  <w:rPrChange w:id="33172" w:author="Le Minh Nghia" w:date="2019-10-09T10:56:00Z">
                    <w:rPr>
                      <w:b/>
                      <w:bCs/>
                    </w:rPr>
                  </w:rPrChange>
                </w:rPr>
                <w:lastRenderedPageBreak/>
                <w:t xml:space="preserve">10.  </w:t>
              </w:r>
              <w:r w:rsidRPr="00B41112">
                <w:rPr>
                  <w:b/>
                  <w:bCs/>
                  <w:spacing w:val="16"/>
                  <w:position w:val="2"/>
                  <w:sz w:val="26"/>
                  <w:szCs w:val="26"/>
                  <w:rPrChange w:id="33173" w:author="Le Minh Nghia" w:date="2019-10-09T10:56:00Z">
                    <w:rPr>
                      <w:b/>
                      <w:bCs/>
                      <w:spacing w:val="16"/>
                      <w:position w:val="2"/>
                    </w:rPr>
                  </w:rPrChange>
                </w:rPr>
                <w:t>TỔNG QUAN TÌNH HÌNH NGHIÊN CỨU THUỘC LĨNH VỰC CỦA ĐỀ TÀI Ở TRONG VÀ NGOÀI NƯỚC</w:t>
              </w:r>
              <w:r w:rsidRPr="00B41112">
                <w:rPr>
                  <w:b/>
                  <w:bCs/>
                  <w:spacing w:val="16"/>
                  <w:sz w:val="26"/>
                  <w:szCs w:val="26"/>
                  <w:rPrChange w:id="33174" w:author="Le Minh Nghia" w:date="2019-10-09T10:56:00Z">
                    <w:rPr>
                      <w:b/>
                      <w:bCs/>
                      <w:spacing w:val="16"/>
                    </w:rPr>
                  </w:rPrChange>
                </w:rPr>
                <w:t xml:space="preserve"> </w:t>
              </w:r>
            </w:ins>
          </w:p>
          <w:p w:rsidR="00B41112" w:rsidRPr="00B41112" w:rsidRDefault="00B41112">
            <w:pPr>
              <w:spacing w:after="60"/>
              <w:jc w:val="both"/>
              <w:rPr>
                <w:ins w:id="33175" w:author="Le Minh Nghia" w:date="2019-10-09T10:54:00Z"/>
                <w:i/>
                <w:iCs/>
                <w:color w:val="FF0000"/>
                <w:sz w:val="26"/>
                <w:szCs w:val="26"/>
                <w:rPrChange w:id="33176" w:author="Le Minh Nghia" w:date="2019-10-09T10:56:00Z">
                  <w:rPr>
                    <w:ins w:id="33177" w:author="Le Minh Nghia" w:date="2019-10-09T10:54:00Z"/>
                    <w:i/>
                    <w:iCs/>
                    <w:color w:val="FF0000"/>
                  </w:rPr>
                </w:rPrChange>
              </w:rPr>
            </w:pPr>
            <w:ins w:id="33178" w:author="Le Minh Nghia" w:date="2019-10-09T10:54:00Z">
              <w:r w:rsidRPr="00B41112">
                <w:rPr>
                  <w:sz w:val="26"/>
                  <w:szCs w:val="26"/>
                  <w:rPrChange w:id="33179" w:author="Le Minh Nghia" w:date="2019-10-09T10:56:00Z">
                    <w:rPr/>
                  </w:rPrChange>
                </w:rPr>
                <w:t xml:space="preserve">10.1. </w:t>
              </w:r>
              <w:proofErr w:type="spellStart"/>
              <w:r w:rsidRPr="00B41112">
                <w:rPr>
                  <w:sz w:val="26"/>
                  <w:szCs w:val="26"/>
                  <w:rPrChange w:id="33180" w:author="Le Minh Nghia" w:date="2019-10-09T10:56:00Z">
                    <w:rPr/>
                  </w:rPrChange>
                </w:rPr>
                <w:t>Trong</w:t>
              </w:r>
              <w:proofErr w:type="spellEnd"/>
              <w:r w:rsidRPr="00B41112">
                <w:rPr>
                  <w:sz w:val="26"/>
                  <w:szCs w:val="26"/>
                  <w:rPrChange w:id="33181" w:author="Le Minh Nghia" w:date="2019-10-09T10:56:00Z">
                    <w:rPr/>
                  </w:rPrChange>
                </w:rPr>
                <w:t xml:space="preserve"> </w:t>
              </w:r>
              <w:proofErr w:type="spellStart"/>
              <w:r w:rsidRPr="00B41112">
                <w:rPr>
                  <w:sz w:val="26"/>
                  <w:szCs w:val="26"/>
                  <w:rPrChange w:id="33182" w:author="Le Minh Nghia" w:date="2019-10-09T10:56:00Z">
                    <w:rPr/>
                  </w:rPrChange>
                </w:rPr>
                <w:t>nước</w:t>
              </w:r>
              <w:proofErr w:type="spellEnd"/>
              <w:r w:rsidRPr="00B41112">
                <w:rPr>
                  <w:sz w:val="26"/>
                  <w:szCs w:val="26"/>
                  <w:rPrChange w:id="33183" w:author="Le Minh Nghia" w:date="2019-10-09T10:56:00Z">
                    <w:rPr/>
                  </w:rPrChange>
                </w:rPr>
                <w:t xml:space="preserve"> </w:t>
              </w:r>
              <w:proofErr w:type="spellStart"/>
              <w:r w:rsidRPr="00B41112">
                <w:rPr>
                  <w:sz w:val="26"/>
                  <w:szCs w:val="26"/>
                  <w:rPrChange w:id="33184" w:author="Le Minh Nghia" w:date="2019-10-09T10:56:00Z">
                    <w:rPr/>
                  </w:rPrChange>
                </w:rPr>
                <w:t>Hiện</w:t>
              </w:r>
              <w:proofErr w:type="spellEnd"/>
              <w:r w:rsidRPr="00B41112">
                <w:rPr>
                  <w:sz w:val="26"/>
                  <w:szCs w:val="26"/>
                  <w:rPrChange w:id="33185" w:author="Le Minh Nghia" w:date="2019-10-09T10:56:00Z">
                    <w:rPr/>
                  </w:rPrChange>
                </w:rPr>
                <w:t xml:space="preserve"> </w:t>
              </w:r>
              <w:proofErr w:type="spellStart"/>
              <w:r w:rsidRPr="00B41112">
                <w:rPr>
                  <w:sz w:val="26"/>
                  <w:szCs w:val="26"/>
                  <w:rPrChange w:id="33186" w:author="Le Minh Nghia" w:date="2019-10-09T10:56:00Z">
                    <w:rPr/>
                  </w:rPrChange>
                </w:rPr>
                <w:t>tại</w:t>
              </w:r>
              <w:proofErr w:type="spellEnd"/>
              <w:r w:rsidRPr="00B41112">
                <w:rPr>
                  <w:sz w:val="26"/>
                  <w:szCs w:val="26"/>
                  <w:rPrChange w:id="33187" w:author="Le Minh Nghia" w:date="2019-10-09T10:56:00Z">
                    <w:rPr/>
                  </w:rPrChange>
                </w:rPr>
                <w:t xml:space="preserve"> </w:t>
              </w:r>
              <w:proofErr w:type="spellStart"/>
              <w:r w:rsidRPr="00B41112">
                <w:rPr>
                  <w:sz w:val="26"/>
                  <w:szCs w:val="26"/>
                  <w:rPrChange w:id="33188" w:author="Le Minh Nghia" w:date="2019-10-09T10:56:00Z">
                    <w:rPr/>
                  </w:rPrChange>
                </w:rPr>
                <w:t>có</w:t>
              </w:r>
              <w:proofErr w:type="spellEnd"/>
              <w:r w:rsidRPr="00B41112">
                <w:rPr>
                  <w:sz w:val="26"/>
                  <w:szCs w:val="26"/>
                  <w:rPrChange w:id="33189" w:author="Le Minh Nghia" w:date="2019-10-09T10:56:00Z">
                    <w:rPr/>
                  </w:rPrChange>
                </w:rPr>
                <w:t xml:space="preserve"> </w:t>
              </w:r>
              <w:proofErr w:type="spellStart"/>
              <w:r w:rsidRPr="00B41112">
                <w:rPr>
                  <w:sz w:val="26"/>
                  <w:szCs w:val="26"/>
                  <w:rPrChange w:id="33190" w:author="Le Minh Nghia" w:date="2019-10-09T10:56:00Z">
                    <w:rPr/>
                  </w:rPrChange>
                </w:rPr>
                <w:t>một</w:t>
              </w:r>
              <w:proofErr w:type="spellEnd"/>
              <w:r w:rsidRPr="00B41112">
                <w:rPr>
                  <w:sz w:val="26"/>
                  <w:szCs w:val="26"/>
                  <w:rPrChange w:id="33191" w:author="Le Minh Nghia" w:date="2019-10-09T10:56:00Z">
                    <w:rPr/>
                  </w:rPrChange>
                </w:rPr>
                <w:t xml:space="preserve"> </w:t>
              </w:r>
              <w:proofErr w:type="spellStart"/>
              <w:r w:rsidRPr="00B41112">
                <w:rPr>
                  <w:sz w:val="26"/>
                  <w:szCs w:val="26"/>
                  <w:rPrChange w:id="33192" w:author="Le Minh Nghia" w:date="2019-10-09T10:56:00Z">
                    <w:rPr/>
                  </w:rPrChange>
                </w:rPr>
                <w:t>số</w:t>
              </w:r>
              <w:proofErr w:type="spellEnd"/>
              <w:r w:rsidRPr="00B41112">
                <w:rPr>
                  <w:sz w:val="26"/>
                  <w:szCs w:val="26"/>
                  <w:rPrChange w:id="33193" w:author="Le Minh Nghia" w:date="2019-10-09T10:56:00Z">
                    <w:rPr/>
                  </w:rPrChange>
                </w:rPr>
                <w:t xml:space="preserve"> khoa </w:t>
              </w:r>
              <w:proofErr w:type="spellStart"/>
              <w:r w:rsidRPr="00B41112">
                <w:rPr>
                  <w:sz w:val="26"/>
                  <w:szCs w:val="26"/>
                  <w:rPrChange w:id="33194" w:author="Le Minh Nghia" w:date="2019-10-09T10:56:00Z">
                    <w:rPr/>
                  </w:rPrChange>
                </w:rPr>
                <w:t>của</w:t>
              </w:r>
              <w:proofErr w:type="spellEnd"/>
              <w:r w:rsidRPr="00B41112">
                <w:rPr>
                  <w:sz w:val="26"/>
                  <w:szCs w:val="26"/>
                  <w:rPrChange w:id="33195" w:author="Le Minh Nghia" w:date="2019-10-09T10:56:00Z">
                    <w:rPr/>
                  </w:rPrChange>
                </w:rPr>
                <w:t xml:space="preserve"> </w:t>
              </w:r>
              <w:proofErr w:type="spellStart"/>
              <w:r w:rsidRPr="00B41112">
                <w:rPr>
                  <w:sz w:val="26"/>
                  <w:szCs w:val="26"/>
                  <w:rPrChange w:id="33196" w:author="Le Minh Nghia" w:date="2019-10-09T10:56:00Z">
                    <w:rPr/>
                  </w:rPrChange>
                </w:rPr>
                <w:t>các</w:t>
              </w:r>
              <w:proofErr w:type="spellEnd"/>
              <w:r w:rsidRPr="00B41112">
                <w:rPr>
                  <w:sz w:val="26"/>
                  <w:szCs w:val="26"/>
                  <w:rPrChange w:id="33197" w:author="Le Minh Nghia" w:date="2019-10-09T10:56:00Z">
                    <w:rPr/>
                  </w:rPrChange>
                </w:rPr>
                <w:t xml:space="preserve"> </w:t>
              </w:r>
              <w:proofErr w:type="spellStart"/>
              <w:r w:rsidRPr="00B41112">
                <w:rPr>
                  <w:sz w:val="26"/>
                  <w:szCs w:val="26"/>
                  <w:rPrChange w:id="33198" w:author="Le Minh Nghia" w:date="2019-10-09T10:56:00Z">
                    <w:rPr/>
                  </w:rPrChange>
                </w:rPr>
                <w:t>trường</w:t>
              </w:r>
              <w:proofErr w:type="spellEnd"/>
              <w:r w:rsidRPr="00B41112">
                <w:rPr>
                  <w:sz w:val="26"/>
                  <w:szCs w:val="26"/>
                  <w:rPrChange w:id="33199" w:author="Le Minh Nghia" w:date="2019-10-09T10:56:00Z">
                    <w:rPr/>
                  </w:rPrChange>
                </w:rPr>
                <w:t xml:space="preserve"> </w:t>
              </w:r>
              <w:proofErr w:type="spellStart"/>
              <w:r w:rsidRPr="00B41112">
                <w:rPr>
                  <w:sz w:val="26"/>
                  <w:szCs w:val="26"/>
                  <w:rPrChange w:id="33200" w:author="Le Minh Nghia" w:date="2019-10-09T10:56:00Z">
                    <w:rPr/>
                  </w:rPrChange>
                </w:rPr>
                <w:t>đại</w:t>
              </w:r>
              <w:proofErr w:type="spellEnd"/>
              <w:r w:rsidRPr="00B41112">
                <w:rPr>
                  <w:sz w:val="26"/>
                  <w:szCs w:val="26"/>
                  <w:rPrChange w:id="33201" w:author="Le Minh Nghia" w:date="2019-10-09T10:56:00Z">
                    <w:rPr/>
                  </w:rPrChange>
                </w:rPr>
                <w:t xml:space="preserve"> </w:t>
              </w:r>
              <w:proofErr w:type="spellStart"/>
              <w:r w:rsidRPr="00B41112">
                <w:rPr>
                  <w:sz w:val="26"/>
                  <w:szCs w:val="26"/>
                  <w:rPrChange w:id="33202" w:author="Le Minh Nghia" w:date="2019-10-09T10:56:00Z">
                    <w:rPr/>
                  </w:rPrChange>
                </w:rPr>
                <w:t>học</w:t>
              </w:r>
              <w:proofErr w:type="spellEnd"/>
              <w:r w:rsidRPr="00B41112">
                <w:rPr>
                  <w:sz w:val="26"/>
                  <w:szCs w:val="26"/>
                  <w:rPrChange w:id="33203" w:author="Le Minh Nghia" w:date="2019-10-09T10:56:00Z">
                    <w:rPr/>
                  </w:rPrChange>
                </w:rPr>
                <w:t xml:space="preserve"> </w:t>
              </w:r>
              <w:proofErr w:type="spellStart"/>
              <w:r w:rsidRPr="00B41112">
                <w:rPr>
                  <w:sz w:val="26"/>
                  <w:szCs w:val="26"/>
                  <w:rPrChange w:id="33204" w:author="Le Minh Nghia" w:date="2019-10-09T10:56:00Z">
                    <w:rPr/>
                  </w:rPrChange>
                </w:rPr>
                <w:t>có</w:t>
              </w:r>
              <w:proofErr w:type="spellEnd"/>
              <w:r w:rsidRPr="00B41112">
                <w:rPr>
                  <w:sz w:val="26"/>
                  <w:szCs w:val="26"/>
                  <w:rPrChange w:id="33205" w:author="Le Minh Nghia" w:date="2019-10-09T10:56:00Z">
                    <w:rPr/>
                  </w:rPrChange>
                </w:rPr>
                <w:t xml:space="preserve"> </w:t>
              </w:r>
              <w:proofErr w:type="spellStart"/>
              <w:r w:rsidRPr="00B41112">
                <w:rPr>
                  <w:sz w:val="26"/>
                  <w:szCs w:val="26"/>
                  <w:rPrChange w:id="33206" w:author="Le Minh Nghia" w:date="2019-10-09T10:56:00Z">
                    <w:rPr/>
                  </w:rPrChange>
                </w:rPr>
                <w:t>quản</w:t>
              </w:r>
              <w:proofErr w:type="spellEnd"/>
              <w:r w:rsidRPr="00B41112">
                <w:rPr>
                  <w:sz w:val="26"/>
                  <w:szCs w:val="26"/>
                  <w:rPrChange w:id="33207" w:author="Le Minh Nghia" w:date="2019-10-09T10:56:00Z">
                    <w:rPr/>
                  </w:rPrChange>
                </w:rPr>
                <w:t xml:space="preserve"> </w:t>
              </w:r>
              <w:proofErr w:type="spellStart"/>
              <w:r w:rsidRPr="00B41112">
                <w:rPr>
                  <w:sz w:val="26"/>
                  <w:szCs w:val="26"/>
                  <w:rPrChange w:id="33208" w:author="Le Minh Nghia" w:date="2019-10-09T10:56:00Z">
                    <w:rPr/>
                  </w:rPrChange>
                </w:rPr>
                <w:t>lý</w:t>
              </w:r>
              <w:proofErr w:type="spellEnd"/>
              <w:r w:rsidRPr="00B41112">
                <w:rPr>
                  <w:sz w:val="26"/>
                  <w:szCs w:val="26"/>
                  <w:rPrChange w:id="33209" w:author="Le Minh Nghia" w:date="2019-10-09T10:56:00Z">
                    <w:rPr/>
                  </w:rPrChange>
                </w:rPr>
                <w:t xml:space="preserve"> </w:t>
              </w:r>
              <w:proofErr w:type="spellStart"/>
              <w:r w:rsidRPr="00B41112">
                <w:rPr>
                  <w:sz w:val="26"/>
                  <w:szCs w:val="26"/>
                  <w:rPrChange w:id="33210" w:author="Le Minh Nghia" w:date="2019-10-09T10:56:00Z">
                    <w:rPr/>
                  </w:rPrChange>
                </w:rPr>
                <w:t>thông</w:t>
              </w:r>
              <w:proofErr w:type="spellEnd"/>
              <w:r w:rsidRPr="00B41112">
                <w:rPr>
                  <w:sz w:val="26"/>
                  <w:szCs w:val="26"/>
                  <w:rPrChange w:id="33211" w:author="Le Minh Nghia" w:date="2019-10-09T10:56:00Z">
                    <w:rPr/>
                  </w:rPrChange>
                </w:rPr>
                <w:t xml:space="preserve"> tin </w:t>
              </w:r>
              <w:proofErr w:type="spellStart"/>
              <w:r w:rsidRPr="00B41112">
                <w:rPr>
                  <w:sz w:val="26"/>
                  <w:szCs w:val="26"/>
                  <w:rPrChange w:id="33212" w:author="Le Minh Nghia" w:date="2019-10-09T10:56:00Z">
                    <w:rPr/>
                  </w:rPrChange>
                </w:rPr>
                <w:t>về</w:t>
              </w:r>
              <w:proofErr w:type="spellEnd"/>
              <w:r w:rsidRPr="00B41112">
                <w:rPr>
                  <w:sz w:val="26"/>
                  <w:szCs w:val="26"/>
                  <w:rPrChange w:id="33213" w:author="Le Minh Nghia" w:date="2019-10-09T10:56:00Z">
                    <w:rPr/>
                  </w:rPrChange>
                </w:rPr>
                <w:t xml:space="preserve"> </w:t>
              </w:r>
              <w:proofErr w:type="spellStart"/>
              <w:r w:rsidRPr="00B41112">
                <w:rPr>
                  <w:sz w:val="26"/>
                  <w:szCs w:val="26"/>
                  <w:rPrChange w:id="33214" w:author="Le Minh Nghia" w:date="2019-10-09T10:56:00Z">
                    <w:rPr/>
                  </w:rPrChange>
                </w:rPr>
                <w:t>cựu</w:t>
              </w:r>
              <w:proofErr w:type="spellEnd"/>
              <w:r w:rsidRPr="00B41112">
                <w:rPr>
                  <w:sz w:val="26"/>
                  <w:szCs w:val="26"/>
                  <w:rPrChange w:id="33215" w:author="Le Minh Nghia" w:date="2019-10-09T10:56:00Z">
                    <w:rPr/>
                  </w:rPrChange>
                </w:rPr>
                <w:t xml:space="preserve"> </w:t>
              </w:r>
              <w:proofErr w:type="spellStart"/>
              <w:r w:rsidRPr="00B41112">
                <w:rPr>
                  <w:sz w:val="26"/>
                  <w:szCs w:val="26"/>
                  <w:rPrChange w:id="33216" w:author="Le Minh Nghia" w:date="2019-10-09T10:56:00Z">
                    <w:rPr/>
                  </w:rPrChange>
                </w:rPr>
                <w:t>sinh</w:t>
              </w:r>
              <w:proofErr w:type="spellEnd"/>
              <w:r w:rsidRPr="00B41112">
                <w:rPr>
                  <w:sz w:val="26"/>
                  <w:szCs w:val="26"/>
                  <w:rPrChange w:id="33217" w:author="Le Minh Nghia" w:date="2019-10-09T10:56:00Z">
                    <w:rPr/>
                  </w:rPrChange>
                </w:rPr>
                <w:t xml:space="preserve"> </w:t>
              </w:r>
              <w:proofErr w:type="spellStart"/>
              <w:r w:rsidRPr="00B41112">
                <w:rPr>
                  <w:sz w:val="26"/>
                  <w:szCs w:val="26"/>
                  <w:rPrChange w:id="33218" w:author="Le Minh Nghia" w:date="2019-10-09T10:56:00Z">
                    <w:rPr/>
                  </w:rPrChange>
                </w:rPr>
                <w:t>viên</w:t>
              </w:r>
              <w:proofErr w:type="spellEnd"/>
              <w:r w:rsidRPr="00B41112">
                <w:rPr>
                  <w:sz w:val="26"/>
                  <w:szCs w:val="26"/>
                  <w:rPrChange w:id="33219" w:author="Le Minh Nghia" w:date="2019-10-09T10:56:00Z">
                    <w:rPr/>
                  </w:rPrChange>
                </w:rPr>
                <w:t xml:space="preserve"> </w:t>
              </w:r>
              <w:proofErr w:type="spellStart"/>
              <w:r w:rsidRPr="00B41112">
                <w:rPr>
                  <w:sz w:val="26"/>
                  <w:szCs w:val="26"/>
                  <w:rPrChange w:id="33220" w:author="Le Minh Nghia" w:date="2019-10-09T10:56:00Z">
                    <w:rPr/>
                  </w:rPrChange>
                </w:rPr>
                <w:t>trong</w:t>
              </w:r>
              <w:proofErr w:type="spellEnd"/>
              <w:r w:rsidRPr="00B41112">
                <w:rPr>
                  <w:sz w:val="26"/>
                  <w:szCs w:val="26"/>
                  <w:rPrChange w:id="33221" w:author="Le Minh Nghia" w:date="2019-10-09T10:56:00Z">
                    <w:rPr/>
                  </w:rPrChange>
                </w:rPr>
                <w:t xml:space="preserve"> </w:t>
              </w:r>
              <w:proofErr w:type="spellStart"/>
              <w:r w:rsidRPr="00B41112">
                <w:rPr>
                  <w:sz w:val="26"/>
                  <w:szCs w:val="26"/>
                  <w:rPrChange w:id="33222" w:author="Le Minh Nghia" w:date="2019-10-09T10:56:00Z">
                    <w:rPr/>
                  </w:rPrChange>
                </w:rPr>
                <w:t>nước</w:t>
              </w:r>
              <w:proofErr w:type="spellEnd"/>
              <w:r w:rsidRPr="00B41112">
                <w:rPr>
                  <w:sz w:val="26"/>
                  <w:szCs w:val="26"/>
                  <w:rPrChange w:id="33223" w:author="Le Minh Nghia" w:date="2019-10-09T10:56:00Z">
                    <w:rPr/>
                  </w:rPrChange>
                </w:rPr>
                <w:t xml:space="preserve"> </w:t>
              </w:r>
              <w:proofErr w:type="spellStart"/>
              <w:r w:rsidRPr="00B41112">
                <w:rPr>
                  <w:sz w:val="26"/>
                  <w:szCs w:val="26"/>
                  <w:rPrChange w:id="33224" w:author="Le Minh Nghia" w:date="2019-10-09T10:56:00Z">
                    <w:rPr/>
                  </w:rPrChange>
                </w:rPr>
                <w:t>như</w:t>
              </w:r>
              <w:proofErr w:type="spellEnd"/>
              <w:r w:rsidRPr="00B41112">
                <w:rPr>
                  <w:sz w:val="26"/>
                  <w:szCs w:val="26"/>
                  <w:rPrChange w:id="33225" w:author="Le Minh Nghia" w:date="2019-10-09T10:56:00Z">
                    <w:rPr/>
                  </w:rPrChange>
                </w:rPr>
                <w:t>:</w:t>
              </w:r>
            </w:ins>
          </w:p>
          <w:p w:rsidR="00B41112" w:rsidRPr="00B41112" w:rsidRDefault="00B41112">
            <w:pPr>
              <w:spacing w:before="120" w:line="264" w:lineRule="auto"/>
              <w:jc w:val="both"/>
              <w:rPr>
                <w:ins w:id="33226" w:author="Le Minh Nghia" w:date="2019-10-09T10:54:00Z"/>
                <w:sz w:val="26"/>
                <w:szCs w:val="26"/>
                <w:rPrChange w:id="33227" w:author="Le Minh Nghia" w:date="2019-10-09T10:56:00Z">
                  <w:rPr>
                    <w:ins w:id="33228" w:author="Le Minh Nghia" w:date="2019-10-09T10:54:00Z"/>
                  </w:rPr>
                </w:rPrChange>
              </w:rPr>
            </w:pPr>
            <w:ins w:id="33229" w:author="Le Minh Nghia" w:date="2019-10-09T10:54:00Z">
              <w:r w:rsidRPr="00B41112">
                <w:rPr>
                  <w:sz w:val="26"/>
                  <w:szCs w:val="26"/>
                  <w:rPrChange w:id="33230" w:author="Le Minh Nghia" w:date="2019-10-09T10:56:00Z">
                    <w:rPr/>
                  </w:rPrChange>
                </w:rPr>
                <w:t xml:space="preserve">- Khoa </w:t>
              </w:r>
              <w:proofErr w:type="spellStart"/>
              <w:r w:rsidRPr="00B41112">
                <w:rPr>
                  <w:sz w:val="26"/>
                  <w:szCs w:val="26"/>
                  <w:rPrChange w:id="33231" w:author="Le Minh Nghia" w:date="2019-10-09T10:56:00Z">
                    <w:rPr/>
                  </w:rPrChange>
                </w:rPr>
                <w:t>Kinh</w:t>
              </w:r>
              <w:proofErr w:type="spellEnd"/>
              <w:r w:rsidRPr="00B41112">
                <w:rPr>
                  <w:sz w:val="26"/>
                  <w:szCs w:val="26"/>
                  <w:rPrChange w:id="33232" w:author="Le Minh Nghia" w:date="2019-10-09T10:56:00Z">
                    <w:rPr/>
                  </w:rPrChange>
                </w:rPr>
                <w:t xml:space="preserve"> </w:t>
              </w:r>
              <w:proofErr w:type="spellStart"/>
              <w:r w:rsidRPr="00B41112">
                <w:rPr>
                  <w:sz w:val="26"/>
                  <w:szCs w:val="26"/>
                  <w:rPrChange w:id="33233" w:author="Le Minh Nghia" w:date="2019-10-09T10:56:00Z">
                    <w:rPr/>
                  </w:rPrChange>
                </w:rPr>
                <w:t>tế</w:t>
              </w:r>
              <w:proofErr w:type="spellEnd"/>
              <w:r w:rsidRPr="00B41112">
                <w:rPr>
                  <w:sz w:val="26"/>
                  <w:szCs w:val="26"/>
                  <w:rPrChange w:id="33234" w:author="Le Minh Nghia" w:date="2019-10-09T10:56:00Z">
                    <w:rPr/>
                  </w:rPrChange>
                </w:rPr>
                <w:t xml:space="preserve"> </w:t>
              </w:r>
              <w:proofErr w:type="spellStart"/>
              <w:r w:rsidRPr="00B41112">
                <w:rPr>
                  <w:sz w:val="26"/>
                  <w:szCs w:val="26"/>
                  <w:rPrChange w:id="33235" w:author="Le Minh Nghia" w:date="2019-10-09T10:56:00Z">
                    <w:rPr/>
                  </w:rPrChange>
                </w:rPr>
                <w:t>của</w:t>
              </w:r>
              <w:proofErr w:type="spellEnd"/>
              <w:r w:rsidRPr="00B41112">
                <w:rPr>
                  <w:sz w:val="26"/>
                  <w:szCs w:val="26"/>
                  <w:rPrChange w:id="33236" w:author="Le Minh Nghia" w:date="2019-10-09T10:56:00Z">
                    <w:rPr/>
                  </w:rPrChange>
                </w:rPr>
                <w:t xml:space="preserve"> </w:t>
              </w:r>
              <w:proofErr w:type="spellStart"/>
              <w:r w:rsidRPr="00B41112">
                <w:rPr>
                  <w:sz w:val="26"/>
                  <w:szCs w:val="26"/>
                  <w:rPrChange w:id="33237" w:author="Le Minh Nghia" w:date="2019-10-09T10:56:00Z">
                    <w:rPr/>
                  </w:rPrChange>
                </w:rPr>
                <w:t>đại</w:t>
              </w:r>
              <w:proofErr w:type="spellEnd"/>
              <w:r w:rsidRPr="00B41112">
                <w:rPr>
                  <w:sz w:val="26"/>
                  <w:szCs w:val="26"/>
                  <w:rPrChange w:id="33238" w:author="Le Minh Nghia" w:date="2019-10-09T10:56:00Z">
                    <w:rPr/>
                  </w:rPrChange>
                </w:rPr>
                <w:t xml:space="preserve"> </w:t>
              </w:r>
              <w:proofErr w:type="spellStart"/>
              <w:r w:rsidRPr="00B41112">
                <w:rPr>
                  <w:sz w:val="26"/>
                  <w:szCs w:val="26"/>
                  <w:rPrChange w:id="33239" w:author="Le Minh Nghia" w:date="2019-10-09T10:56:00Z">
                    <w:rPr/>
                  </w:rPrChange>
                </w:rPr>
                <w:t>học</w:t>
              </w:r>
              <w:proofErr w:type="spellEnd"/>
              <w:r w:rsidRPr="00B41112">
                <w:rPr>
                  <w:sz w:val="26"/>
                  <w:szCs w:val="26"/>
                  <w:rPrChange w:id="33240" w:author="Le Minh Nghia" w:date="2019-10-09T10:56:00Z">
                    <w:rPr/>
                  </w:rPrChange>
                </w:rPr>
                <w:t xml:space="preserve"> </w:t>
              </w:r>
              <w:proofErr w:type="spellStart"/>
              <w:r w:rsidRPr="00B41112">
                <w:rPr>
                  <w:sz w:val="26"/>
                  <w:szCs w:val="26"/>
                  <w:rPrChange w:id="33241" w:author="Le Minh Nghia" w:date="2019-10-09T10:56:00Z">
                    <w:rPr/>
                  </w:rPrChange>
                </w:rPr>
                <w:t>Cần</w:t>
              </w:r>
              <w:proofErr w:type="spellEnd"/>
              <w:r w:rsidRPr="00B41112">
                <w:rPr>
                  <w:sz w:val="26"/>
                  <w:szCs w:val="26"/>
                  <w:rPrChange w:id="33242" w:author="Le Minh Nghia" w:date="2019-10-09T10:56:00Z">
                    <w:rPr/>
                  </w:rPrChange>
                </w:rPr>
                <w:t xml:space="preserve"> </w:t>
              </w:r>
              <w:proofErr w:type="spellStart"/>
              <w:r w:rsidRPr="00B41112">
                <w:rPr>
                  <w:sz w:val="26"/>
                  <w:szCs w:val="26"/>
                  <w:rPrChange w:id="33243" w:author="Le Minh Nghia" w:date="2019-10-09T10:56:00Z">
                    <w:rPr/>
                  </w:rPrChange>
                </w:rPr>
                <w:t>Thơ</w:t>
              </w:r>
              <w:proofErr w:type="spellEnd"/>
              <w:r w:rsidRPr="00B41112">
                <w:rPr>
                  <w:sz w:val="26"/>
                  <w:szCs w:val="26"/>
                  <w:rPrChange w:id="33244" w:author="Le Minh Nghia" w:date="2019-10-09T10:56:00Z">
                    <w:rPr/>
                  </w:rPrChange>
                </w:rPr>
                <w:t xml:space="preserve">: </w:t>
              </w:r>
              <w:proofErr w:type="spellStart"/>
              <w:r w:rsidRPr="00B41112">
                <w:rPr>
                  <w:sz w:val="26"/>
                  <w:szCs w:val="26"/>
                  <w:rPrChange w:id="33245" w:author="Le Minh Nghia" w:date="2019-10-09T10:56:00Z">
                    <w:rPr/>
                  </w:rPrChange>
                </w:rPr>
                <w:t>Nêu</w:t>
              </w:r>
              <w:proofErr w:type="spellEnd"/>
              <w:r w:rsidRPr="00B41112">
                <w:rPr>
                  <w:sz w:val="26"/>
                  <w:szCs w:val="26"/>
                  <w:rPrChange w:id="33246" w:author="Le Minh Nghia" w:date="2019-10-09T10:56:00Z">
                    <w:rPr/>
                  </w:rPrChange>
                </w:rPr>
                <w:t xml:space="preserve"> </w:t>
              </w:r>
              <w:proofErr w:type="spellStart"/>
              <w:r w:rsidRPr="00B41112">
                <w:rPr>
                  <w:sz w:val="26"/>
                  <w:szCs w:val="26"/>
                  <w:rPrChange w:id="33247" w:author="Le Minh Nghia" w:date="2019-10-09T10:56:00Z">
                    <w:rPr/>
                  </w:rPrChange>
                </w:rPr>
                <w:t>được</w:t>
              </w:r>
              <w:proofErr w:type="spellEnd"/>
              <w:r w:rsidRPr="00B41112">
                <w:rPr>
                  <w:sz w:val="26"/>
                  <w:szCs w:val="26"/>
                  <w:rPrChange w:id="33248" w:author="Le Minh Nghia" w:date="2019-10-09T10:56:00Z">
                    <w:rPr/>
                  </w:rPrChange>
                </w:rPr>
                <w:t xml:space="preserve"> </w:t>
              </w:r>
              <w:proofErr w:type="spellStart"/>
              <w:r w:rsidRPr="00B41112">
                <w:rPr>
                  <w:sz w:val="26"/>
                  <w:szCs w:val="26"/>
                  <w:rPrChange w:id="33249" w:author="Le Minh Nghia" w:date="2019-10-09T10:56:00Z">
                    <w:rPr/>
                  </w:rPrChange>
                </w:rPr>
                <w:t>thông</w:t>
              </w:r>
              <w:proofErr w:type="spellEnd"/>
              <w:r w:rsidRPr="00B41112">
                <w:rPr>
                  <w:sz w:val="26"/>
                  <w:szCs w:val="26"/>
                  <w:rPrChange w:id="33250" w:author="Le Minh Nghia" w:date="2019-10-09T10:56:00Z">
                    <w:rPr/>
                  </w:rPrChange>
                </w:rPr>
                <w:t xml:space="preserve"> tin </w:t>
              </w:r>
              <w:proofErr w:type="spellStart"/>
              <w:r w:rsidRPr="00B41112">
                <w:rPr>
                  <w:sz w:val="26"/>
                  <w:szCs w:val="26"/>
                  <w:rPrChange w:id="33251" w:author="Le Minh Nghia" w:date="2019-10-09T10:56:00Z">
                    <w:rPr/>
                  </w:rPrChange>
                </w:rPr>
                <w:t>của</w:t>
              </w:r>
              <w:proofErr w:type="spellEnd"/>
              <w:r w:rsidRPr="00B41112">
                <w:rPr>
                  <w:sz w:val="26"/>
                  <w:szCs w:val="26"/>
                  <w:rPrChange w:id="33252" w:author="Le Minh Nghia" w:date="2019-10-09T10:56:00Z">
                    <w:rPr/>
                  </w:rPrChange>
                </w:rPr>
                <w:t xml:space="preserve"> </w:t>
              </w:r>
              <w:proofErr w:type="spellStart"/>
              <w:r w:rsidRPr="00B41112">
                <w:rPr>
                  <w:sz w:val="26"/>
                  <w:szCs w:val="26"/>
                  <w:rPrChange w:id="33253" w:author="Le Minh Nghia" w:date="2019-10-09T10:56:00Z">
                    <w:rPr/>
                  </w:rPrChange>
                </w:rPr>
                <w:t>sinh</w:t>
              </w:r>
              <w:proofErr w:type="spellEnd"/>
              <w:r w:rsidRPr="00B41112">
                <w:rPr>
                  <w:sz w:val="26"/>
                  <w:szCs w:val="26"/>
                  <w:rPrChange w:id="33254" w:author="Le Minh Nghia" w:date="2019-10-09T10:56:00Z">
                    <w:rPr/>
                  </w:rPrChange>
                </w:rPr>
                <w:t xml:space="preserve"> </w:t>
              </w:r>
              <w:proofErr w:type="spellStart"/>
              <w:r w:rsidRPr="00B41112">
                <w:rPr>
                  <w:sz w:val="26"/>
                  <w:szCs w:val="26"/>
                  <w:rPrChange w:id="33255" w:author="Le Minh Nghia" w:date="2019-10-09T10:56:00Z">
                    <w:rPr/>
                  </w:rPrChange>
                </w:rPr>
                <w:t>viên</w:t>
              </w:r>
              <w:proofErr w:type="spellEnd"/>
              <w:r w:rsidRPr="00B41112">
                <w:rPr>
                  <w:sz w:val="26"/>
                  <w:szCs w:val="26"/>
                  <w:rPrChange w:id="33256" w:author="Le Minh Nghia" w:date="2019-10-09T10:56:00Z">
                    <w:rPr/>
                  </w:rPrChange>
                </w:rPr>
                <w:t xml:space="preserve"> </w:t>
              </w:r>
              <w:proofErr w:type="spellStart"/>
              <w:r w:rsidRPr="00B41112">
                <w:rPr>
                  <w:sz w:val="26"/>
                  <w:szCs w:val="26"/>
                  <w:rPrChange w:id="33257" w:author="Le Minh Nghia" w:date="2019-10-09T10:56:00Z">
                    <w:rPr/>
                  </w:rPrChange>
                </w:rPr>
                <w:t>tốt</w:t>
              </w:r>
              <w:proofErr w:type="spellEnd"/>
              <w:r w:rsidRPr="00B41112">
                <w:rPr>
                  <w:sz w:val="26"/>
                  <w:szCs w:val="26"/>
                  <w:rPrChange w:id="33258" w:author="Le Minh Nghia" w:date="2019-10-09T10:56:00Z">
                    <w:rPr/>
                  </w:rPrChange>
                </w:rPr>
                <w:t xml:space="preserve"> </w:t>
              </w:r>
              <w:proofErr w:type="spellStart"/>
              <w:r w:rsidRPr="00B41112">
                <w:rPr>
                  <w:sz w:val="26"/>
                  <w:szCs w:val="26"/>
                  <w:rPrChange w:id="33259" w:author="Le Minh Nghia" w:date="2019-10-09T10:56:00Z">
                    <w:rPr/>
                  </w:rPrChange>
                </w:rPr>
                <w:t>nghiệp</w:t>
              </w:r>
              <w:proofErr w:type="spellEnd"/>
              <w:r w:rsidRPr="00B41112">
                <w:rPr>
                  <w:sz w:val="26"/>
                  <w:szCs w:val="26"/>
                  <w:rPrChange w:id="33260" w:author="Le Minh Nghia" w:date="2019-10-09T10:56:00Z">
                    <w:rPr/>
                  </w:rPrChange>
                </w:rPr>
                <w:t xml:space="preserve"> qua </w:t>
              </w:r>
              <w:proofErr w:type="spellStart"/>
              <w:r w:rsidRPr="00B41112">
                <w:rPr>
                  <w:sz w:val="26"/>
                  <w:szCs w:val="26"/>
                  <w:rPrChange w:id="33261" w:author="Le Minh Nghia" w:date="2019-10-09T10:56:00Z">
                    <w:rPr/>
                  </w:rPrChange>
                </w:rPr>
                <w:t>các</w:t>
              </w:r>
              <w:proofErr w:type="spellEnd"/>
              <w:r w:rsidRPr="00B41112">
                <w:rPr>
                  <w:sz w:val="26"/>
                  <w:szCs w:val="26"/>
                  <w:rPrChange w:id="33262" w:author="Le Minh Nghia" w:date="2019-10-09T10:56:00Z">
                    <w:rPr/>
                  </w:rPrChange>
                </w:rPr>
                <w:t xml:space="preserve"> </w:t>
              </w:r>
              <w:proofErr w:type="spellStart"/>
              <w:r w:rsidRPr="00B41112">
                <w:rPr>
                  <w:sz w:val="26"/>
                  <w:szCs w:val="26"/>
                  <w:rPrChange w:id="33263" w:author="Le Minh Nghia" w:date="2019-10-09T10:56:00Z">
                    <w:rPr/>
                  </w:rPrChange>
                </w:rPr>
                <w:t>khóa</w:t>
              </w:r>
              <w:proofErr w:type="spellEnd"/>
              <w:r w:rsidRPr="00B41112">
                <w:rPr>
                  <w:sz w:val="26"/>
                  <w:szCs w:val="26"/>
                  <w:rPrChange w:id="33264" w:author="Le Minh Nghia" w:date="2019-10-09T10:56:00Z">
                    <w:rPr/>
                  </w:rPrChange>
                </w:rPr>
                <w:t xml:space="preserve"> </w:t>
              </w:r>
              <w:proofErr w:type="spellStart"/>
              <w:r w:rsidRPr="00B41112">
                <w:rPr>
                  <w:sz w:val="26"/>
                  <w:szCs w:val="26"/>
                  <w:rPrChange w:id="33265" w:author="Le Minh Nghia" w:date="2019-10-09T10:56:00Z">
                    <w:rPr/>
                  </w:rPrChange>
                </w:rPr>
                <w:t>và</w:t>
              </w:r>
              <w:proofErr w:type="spellEnd"/>
              <w:r w:rsidRPr="00B41112">
                <w:rPr>
                  <w:sz w:val="26"/>
                  <w:szCs w:val="26"/>
                  <w:rPrChange w:id="33266" w:author="Le Minh Nghia" w:date="2019-10-09T10:56:00Z">
                    <w:rPr/>
                  </w:rPrChange>
                </w:rPr>
                <w:t xml:space="preserve"> </w:t>
              </w:r>
              <w:proofErr w:type="spellStart"/>
              <w:r w:rsidRPr="00B41112">
                <w:rPr>
                  <w:sz w:val="26"/>
                  <w:szCs w:val="26"/>
                  <w:rPrChange w:id="33267" w:author="Le Minh Nghia" w:date="2019-10-09T10:56:00Z">
                    <w:rPr/>
                  </w:rPrChange>
                </w:rPr>
                <w:t>năm</w:t>
              </w:r>
              <w:proofErr w:type="spellEnd"/>
              <w:r w:rsidRPr="00B41112">
                <w:rPr>
                  <w:sz w:val="26"/>
                  <w:szCs w:val="26"/>
                  <w:rPrChange w:id="33268" w:author="Le Minh Nghia" w:date="2019-10-09T10:56:00Z">
                    <w:rPr/>
                  </w:rPrChange>
                </w:rPr>
                <w:t xml:space="preserve">, ban </w:t>
              </w:r>
              <w:proofErr w:type="spellStart"/>
              <w:r w:rsidRPr="00B41112">
                <w:rPr>
                  <w:sz w:val="26"/>
                  <w:szCs w:val="26"/>
                  <w:rPrChange w:id="33269" w:author="Le Minh Nghia" w:date="2019-10-09T10:56:00Z">
                    <w:rPr/>
                  </w:rPrChange>
                </w:rPr>
                <w:t>liên</w:t>
              </w:r>
              <w:proofErr w:type="spellEnd"/>
              <w:r w:rsidRPr="00B41112">
                <w:rPr>
                  <w:sz w:val="26"/>
                  <w:szCs w:val="26"/>
                  <w:rPrChange w:id="33270" w:author="Le Minh Nghia" w:date="2019-10-09T10:56:00Z">
                    <w:rPr/>
                  </w:rPrChange>
                </w:rPr>
                <w:t xml:space="preserve"> </w:t>
              </w:r>
              <w:proofErr w:type="spellStart"/>
              <w:r w:rsidRPr="00B41112">
                <w:rPr>
                  <w:sz w:val="26"/>
                  <w:szCs w:val="26"/>
                  <w:rPrChange w:id="33271" w:author="Le Minh Nghia" w:date="2019-10-09T10:56:00Z">
                    <w:rPr/>
                  </w:rPrChange>
                </w:rPr>
                <w:t>lạc</w:t>
              </w:r>
              <w:proofErr w:type="spellEnd"/>
              <w:r w:rsidRPr="00B41112">
                <w:rPr>
                  <w:sz w:val="26"/>
                  <w:szCs w:val="26"/>
                  <w:rPrChange w:id="33272" w:author="Le Minh Nghia" w:date="2019-10-09T10:56:00Z">
                    <w:rPr/>
                  </w:rPrChange>
                </w:rPr>
                <w:t xml:space="preserve"> </w:t>
              </w:r>
              <w:proofErr w:type="spellStart"/>
              <w:r w:rsidRPr="00B41112">
                <w:rPr>
                  <w:sz w:val="26"/>
                  <w:szCs w:val="26"/>
                  <w:rPrChange w:id="33273" w:author="Le Minh Nghia" w:date="2019-10-09T10:56:00Z">
                    <w:rPr/>
                  </w:rPrChange>
                </w:rPr>
                <w:t>của</w:t>
              </w:r>
              <w:proofErr w:type="spellEnd"/>
              <w:r w:rsidRPr="00B41112">
                <w:rPr>
                  <w:sz w:val="26"/>
                  <w:szCs w:val="26"/>
                  <w:rPrChange w:id="33274" w:author="Le Minh Nghia" w:date="2019-10-09T10:56:00Z">
                    <w:rPr/>
                  </w:rPrChange>
                </w:rPr>
                <w:t xml:space="preserve"> </w:t>
              </w:r>
              <w:proofErr w:type="spellStart"/>
              <w:r w:rsidRPr="00B41112">
                <w:rPr>
                  <w:sz w:val="26"/>
                  <w:szCs w:val="26"/>
                  <w:rPrChange w:id="33275" w:author="Le Minh Nghia" w:date="2019-10-09T10:56:00Z">
                    <w:rPr/>
                  </w:rPrChange>
                </w:rPr>
                <w:t>cựu</w:t>
              </w:r>
              <w:proofErr w:type="spellEnd"/>
              <w:r w:rsidRPr="00B41112">
                <w:rPr>
                  <w:sz w:val="26"/>
                  <w:szCs w:val="26"/>
                  <w:rPrChange w:id="33276" w:author="Le Minh Nghia" w:date="2019-10-09T10:56:00Z">
                    <w:rPr/>
                  </w:rPrChange>
                </w:rPr>
                <w:t xml:space="preserve"> </w:t>
              </w:r>
              <w:proofErr w:type="spellStart"/>
              <w:r w:rsidRPr="00B41112">
                <w:rPr>
                  <w:sz w:val="26"/>
                  <w:szCs w:val="26"/>
                  <w:rPrChange w:id="33277" w:author="Le Minh Nghia" w:date="2019-10-09T10:56:00Z">
                    <w:rPr/>
                  </w:rPrChange>
                </w:rPr>
                <w:t>sinh</w:t>
              </w:r>
              <w:proofErr w:type="spellEnd"/>
              <w:r w:rsidRPr="00B41112">
                <w:rPr>
                  <w:sz w:val="26"/>
                  <w:szCs w:val="26"/>
                  <w:rPrChange w:id="33278" w:author="Le Minh Nghia" w:date="2019-10-09T10:56:00Z">
                    <w:rPr/>
                  </w:rPrChange>
                </w:rPr>
                <w:t xml:space="preserve"> </w:t>
              </w:r>
              <w:proofErr w:type="spellStart"/>
              <w:r w:rsidRPr="00B41112">
                <w:rPr>
                  <w:sz w:val="26"/>
                  <w:szCs w:val="26"/>
                  <w:rPrChange w:id="33279" w:author="Le Minh Nghia" w:date="2019-10-09T10:56:00Z">
                    <w:rPr/>
                  </w:rPrChange>
                </w:rPr>
                <w:t>viên</w:t>
              </w:r>
              <w:proofErr w:type="spellEnd"/>
              <w:r w:rsidRPr="00B41112">
                <w:rPr>
                  <w:sz w:val="26"/>
                  <w:szCs w:val="26"/>
                  <w:rPrChange w:id="33280" w:author="Le Minh Nghia" w:date="2019-10-09T10:56:00Z">
                    <w:rPr/>
                  </w:rPrChange>
                </w:rPr>
                <w:t xml:space="preserve"> </w:t>
              </w:r>
              <w:proofErr w:type="spellStart"/>
              <w:r w:rsidRPr="00B41112">
                <w:rPr>
                  <w:sz w:val="26"/>
                  <w:szCs w:val="26"/>
                  <w:rPrChange w:id="33281" w:author="Le Minh Nghia" w:date="2019-10-09T10:56:00Z">
                    <w:rPr/>
                  </w:rPrChange>
                </w:rPr>
                <w:t>các</w:t>
              </w:r>
              <w:proofErr w:type="spellEnd"/>
              <w:r w:rsidRPr="00B41112">
                <w:rPr>
                  <w:sz w:val="26"/>
                  <w:szCs w:val="26"/>
                  <w:rPrChange w:id="33282" w:author="Le Minh Nghia" w:date="2019-10-09T10:56:00Z">
                    <w:rPr/>
                  </w:rPrChange>
                </w:rPr>
                <w:t xml:space="preserve"> </w:t>
              </w:r>
              <w:proofErr w:type="spellStart"/>
              <w:r w:rsidRPr="00B41112">
                <w:rPr>
                  <w:sz w:val="26"/>
                  <w:szCs w:val="26"/>
                  <w:rPrChange w:id="33283" w:author="Le Minh Nghia" w:date="2019-10-09T10:56:00Z">
                    <w:rPr/>
                  </w:rPrChange>
                </w:rPr>
                <w:t>khóa</w:t>
              </w:r>
              <w:proofErr w:type="spellEnd"/>
              <w:r w:rsidRPr="00B41112">
                <w:rPr>
                  <w:sz w:val="26"/>
                  <w:szCs w:val="26"/>
                  <w:rPrChange w:id="33284" w:author="Le Minh Nghia" w:date="2019-10-09T10:56:00Z">
                    <w:rPr/>
                  </w:rPrChange>
                </w:rPr>
                <w:t xml:space="preserve">, </w:t>
              </w:r>
              <w:proofErr w:type="spellStart"/>
              <w:r w:rsidRPr="00B41112">
                <w:rPr>
                  <w:sz w:val="26"/>
                  <w:szCs w:val="26"/>
                  <w:rPrChange w:id="33285" w:author="Le Minh Nghia" w:date="2019-10-09T10:56:00Z">
                    <w:rPr/>
                  </w:rPrChange>
                </w:rPr>
                <w:t>thông</w:t>
              </w:r>
              <w:proofErr w:type="spellEnd"/>
              <w:r w:rsidRPr="00B41112">
                <w:rPr>
                  <w:sz w:val="26"/>
                  <w:szCs w:val="26"/>
                  <w:rPrChange w:id="33286" w:author="Le Minh Nghia" w:date="2019-10-09T10:56:00Z">
                    <w:rPr/>
                  </w:rPrChange>
                </w:rPr>
                <w:t xml:space="preserve"> tin </w:t>
              </w:r>
              <w:proofErr w:type="spellStart"/>
              <w:r w:rsidRPr="00B41112">
                <w:rPr>
                  <w:sz w:val="26"/>
                  <w:szCs w:val="26"/>
                  <w:rPrChange w:id="33287" w:author="Le Minh Nghia" w:date="2019-10-09T10:56:00Z">
                    <w:rPr/>
                  </w:rPrChange>
                </w:rPr>
                <w:t>sinh</w:t>
              </w:r>
              <w:proofErr w:type="spellEnd"/>
              <w:r w:rsidRPr="00B41112">
                <w:rPr>
                  <w:sz w:val="26"/>
                  <w:szCs w:val="26"/>
                  <w:rPrChange w:id="33288" w:author="Le Minh Nghia" w:date="2019-10-09T10:56:00Z">
                    <w:rPr/>
                  </w:rPrChange>
                </w:rPr>
                <w:t xml:space="preserve"> </w:t>
              </w:r>
              <w:proofErr w:type="spellStart"/>
              <w:r w:rsidRPr="00B41112">
                <w:rPr>
                  <w:sz w:val="26"/>
                  <w:szCs w:val="26"/>
                  <w:rPrChange w:id="33289" w:author="Le Minh Nghia" w:date="2019-10-09T10:56:00Z">
                    <w:rPr/>
                  </w:rPrChange>
                </w:rPr>
                <w:t>viên</w:t>
              </w:r>
              <w:proofErr w:type="spellEnd"/>
              <w:r w:rsidRPr="00B41112">
                <w:rPr>
                  <w:sz w:val="26"/>
                  <w:szCs w:val="26"/>
                  <w:rPrChange w:id="33290" w:author="Le Minh Nghia" w:date="2019-10-09T10:56:00Z">
                    <w:rPr/>
                  </w:rPrChange>
                </w:rPr>
                <w:t xml:space="preserve"> </w:t>
              </w:r>
              <w:proofErr w:type="spellStart"/>
              <w:r w:rsidRPr="00B41112">
                <w:rPr>
                  <w:sz w:val="26"/>
                  <w:szCs w:val="26"/>
                  <w:rPrChange w:id="33291" w:author="Le Minh Nghia" w:date="2019-10-09T10:56:00Z">
                    <w:rPr/>
                  </w:rPrChange>
                </w:rPr>
                <w:t>học</w:t>
              </w:r>
              <w:proofErr w:type="spellEnd"/>
              <w:r w:rsidRPr="00B41112">
                <w:rPr>
                  <w:sz w:val="26"/>
                  <w:szCs w:val="26"/>
                  <w:rPrChange w:id="33292" w:author="Le Minh Nghia" w:date="2019-10-09T10:56:00Z">
                    <w:rPr/>
                  </w:rPrChange>
                </w:rPr>
                <w:t xml:space="preserve"> </w:t>
              </w:r>
              <w:proofErr w:type="spellStart"/>
              <w:r w:rsidRPr="00B41112">
                <w:rPr>
                  <w:sz w:val="26"/>
                  <w:szCs w:val="26"/>
                  <w:rPrChange w:id="33293" w:author="Le Minh Nghia" w:date="2019-10-09T10:56:00Z">
                    <w:rPr/>
                  </w:rPrChange>
                </w:rPr>
                <w:t>văn</w:t>
              </w:r>
              <w:proofErr w:type="spellEnd"/>
              <w:r w:rsidRPr="00B41112">
                <w:rPr>
                  <w:sz w:val="26"/>
                  <w:szCs w:val="26"/>
                  <w:rPrChange w:id="33294" w:author="Le Minh Nghia" w:date="2019-10-09T10:56:00Z">
                    <w:rPr/>
                  </w:rPrChange>
                </w:rPr>
                <w:t xml:space="preserve"> </w:t>
              </w:r>
              <w:proofErr w:type="spellStart"/>
              <w:r w:rsidRPr="00B41112">
                <w:rPr>
                  <w:sz w:val="26"/>
                  <w:szCs w:val="26"/>
                  <w:rPrChange w:id="33295" w:author="Le Minh Nghia" w:date="2019-10-09T10:56:00Z">
                    <w:rPr/>
                  </w:rPrChange>
                </w:rPr>
                <w:t>bằng</w:t>
              </w:r>
              <w:proofErr w:type="spellEnd"/>
              <w:r w:rsidRPr="00B41112">
                <w:rPr>
                  <w:sz w:val="26"/>
                  <w:szCs w:val="26"/>
                  <w:rPrChange w:id="33296" w:author="Le Minh Nghia" w:date="2019-10-09T10:56:00Z">
                    <w:rPr/>
                  </w:rPrChange>
                </w:rPr>
                <w:t xml:space="preserve"> 2 ở </w:t>
              </w:r>
              <w:proofErr w:type="spellStart"/>
              <w:r w:rsidRPr="00B41112">
                <w:rPr>
                  <w:sz w:val="26"/>
                  <w:szCs w:val="26"/>
                  <w:rPrChange w:id="33297" w:author="Le Minh Nghia" w:date="2019-10-09T10:56:00Z">
                    <w:rPr/>
                  </w:rPrChange>
                </w:rPr>
                <w:t>xa</w:t>
              </w:r>
              <w:proofErr w:type="spellEnd"/>
              <w:r w:rsidRPr="00B41112">
                <w:rPr>
                  <w:sz w:val="26"/>
                  <w:szCs w:val="26"/>
                  <w:rPrChange w:id="33298" w:author="Le Minh Nghia" w:date="2019-10-09T10:56:00Z">
                    <w:rPr/>
                  </w:rPrChange>
                </w:rPr>
                <w:t xml:space="preserve">, </w:t>
              </w:r>
              <w:proofErr w:type="spellStart"/>
              <w:r w:rsidRPr="00B41112">
                <w:rPr>
                  <w:sz w:val="26"/>
                  <w:szCs w:val="26"/>
                  <w:rPrChange w:id="33299" w:author="Le Minh Nghia" w:date="2019-10-09T10:56:00Z">
                    <w:rPr/>
                  </w:rPrChange>
                </w:rPr>
                <w:t>các</w:t>
              </w:r>
              <w:proofErr w:type="spellEnd"/>
              <w:r w:rsidRPr="00B41112">
                <w:rPr>
                  <w:sz w:val="26"/>
                  <w:szCs w:val="26"/>
                  <w:rPrChange w:id="33300" w:author="Le Minh Nghia" w:date="2019-10-09T10:56:00Z">
                    <w:rPr/>
                  </w:rPrChange>
                </w:rPr>
                <w:t xml:space="preserve"> </w:t>
              </w:r>
              <w:proofErr w:type="spellStart"/>
              <w:r w:rsidRPr="00B41112">
                <w:rPr>
                  <w:sz w:val="26"/>
                  <w:szCs w:val="26"/>
                  <w:rPrChange w:id="33301" w:author="Le Minh Nghia" w:date="2019-10-09T10:56:00Z">
                    <w:rPr/>
                  </w:rPrChange>
                </w:rPr>
                <w:t>sinh</w:t>
              </w:r>
              <w:proofErr w:type="spellEnd"/>
              <w:r w:rsidRPr="00B41112">
                <w:rPr>
                  <w:sz w:val="26"/>
                  <w:szCs w:val="26"/>
                  <w:rPrChange w:id="33302" w:author="Le Minh Nghia" w:date="2019-10-09T10:56:00Z">
                    <w:rPr/>
                  </w:rPrChange>
                </w:rPr>
                <w:t xml:space="preserve"> </w:t>
              </w:r>
              <w:proofErr w:type="spellStart"/>
              <w:r w:rsidRPr="00B41112">
                <w:rPr>
                  <w:sz w:val="26"/>
                  <w:szCs w:val="26"/>
                  <w:rPrChange w:id="33303" w:author="Le Minh Nghia" w:date="2019-10-09T10:56:00Z">
                    <w:rPr/>
                  </w:rPrChange>
                </w:rPr>
                <w:t>viên</w:t>
              </w:r>
              <w:proofErr w:type="spellEnd"/>
              <w:r w:rsidRPr="00B41112">
                <w:rPr>
                  <w:sz w:val="26"/>
                  <w:szCs w:val="26"/>
                  <w:rPrChange w:id="33304" w:author="Le Minh Nghia" w:date="2019-10-09T10:56:00Z">
                    <w:rPr/>
                  </w:rPrChange>
                </w:rPr>
                <w:t xml:space="preserve"> </w:t>
              </w:r>
              <w:proofErr w:type="spellStart"/>
              <w:r w:rsidRPr="00B41112">
                <w:rPr>
                  <w:sz w:val="26"/>
                  <w:szCs w:val="26"/>
                  <w:rPrChange w:id="33305" w:author="Le Minh Nghia" w:date="2019-10-09T10:56:00Z">
                    <w:rPr/>
                  </w:rPrChange>
                </w:rPr>
                <w:t>có</w:t>
              </w:r>
              <w:proofErr w:type="spellEnd"/>
              <w:r w:rsidRPr="00B41112">
                <w:rPr>
                  <w:sz w:val="26"/>
                  <w:szCs w:val="26"/>
                  <w:rPrChange w:id="33306" w:author="Le Minh Nghia" w:date="2019-10-09T10:56:00Z">
                    <w:rPr/>
                  </w:rPrChange>
                </w:rPr>
                <w:t xml:space="preserve"> </w:t>
              </w:r>
              <w:proofErr w:type="spellStart"/>
              <w:r w:rsidRPr="00B41112">
                <w:rPr>
                  <w:sz w:val="26"/>
                  <w:szCs w:val="26"/>
                  <w:rPrChange w:id="33307" w:author="Le Minh Nghia" w:date="2019-10-09T10:56:00Z">
                    <w:rPr/>
                  </w:rPrChange>
                </w:rPr>
                <w:t>công</w:t>
              </w:r>
              <w:proofErr w:type="spellEnd"/>
              <w:r w:rsidRPr="00B41112">
                <w:rPr>
                  <w:sz w:val="26"/>
                  <w:szCs w:val="26"/>
                  <w:rPrChange w:id="33308" w:author="Le Minh Nghia" w:date="2019-10-09T10:56:00Z">
                    <w:rPr/>
                  </w:rPrChange>
                </w:rPr>
                <w:t xml:space="preserve"> </w:t>
              </w:r>
              <w:proofErr w:type="spellStart"/>
              <w:r w:rsidRPr="00B41112">
                <w:rPr>
                  <w:sz w:val="26"/>
                  <w:szCs w:val="26"/>
                  <w:rPrChange w:id="33309" w:author="Le Minh Nghia" w:date="2019-10-09T10:56:00Z">
                    <w:rPr/>
                  </w:rPrChange>
                </w:rPr>
                <w:t>việc</w:t>
              </w:r>
              <w:proofErr w:type="spellEnd"/>
              <w:r w:rsidRPr="00B41112">
                <w:rPr>
                  <w:sz w:val="26"/>
                  <w:szCs w:val="26"/>
                  <w:rPrChange w:id="33310" w:author="Le Minh Nghia" w:date="2019-10-09T10:56:00Z">
                    <w:rPr/>
                  </w:rPrChange>
                </w:rPr>
                <w:t xml:space="preserve"> </w:t>
              </w:r>
              <w:proofErr w:type="spellStart"/>
              <w:r w:rsidRPr="00B41112">
                <w:rPr>
                  <w:sz w:val="26"/>
                  <w:szCs w:val="26"/>
                  <w:rPrChange w:id="33311" w:author="Le Minh Nghia" w:date="2019-10-09T10:56:00Z">
                    <w:rPr/>
                  </w:rPrChange>
                </w:rPr>
                <w:t>hiện</w:t>
              </w:r>
              <w:proofErr w:type="spellEnd"/>
              <w:r w:rsidRPr="00B41112">
                <w:rPr>
                  <w:sz w:val="26"/>
                  <w:szCs w:val="26"/>
                  <w:rPrChange w:id="33312" w:author="Le Minh Nghia" w:date="2019-10-09T10:56:00Z">
                    <w:rPr/>
                  </w:rPrChange>
                </w:rPr>
                <w:t xml:space="preserve"> </w:t>
              </w:r>
              <w:proofErr w:type="spellStart"/>
              <w:r w:rsidRPr="00B41112">
                <w:rPr>
                  <w:sz w:val="26"/>
                  <w:szCs w:val="26"/>
                  <w:rPrChange w:id="33313" w:author="Le Minh Nghia" w:date="2019-10-09T10:56:00Z">
                    <w:rPr/>
                  </w:rPrChange>
                </w:rPr>
                <w:t>tại</w:t>
              </w:r>
              <w:proofErr w:type="spellEnd"/>
              <w:r w:rsidRPr="00B41112">
                <w:rPr>
                  <w:sz w:val="26"/>
                  <w:szCs w:val="26"/>
                  <w:rPrChange w:id="33314" w:author="Le Minh Nghia" w:date="2019-10-09T10:56:00Z">
                    <w:rPr/>
                  </w:rPrChange>
                </w:rPr>
                <w:t xml:space="preserve">, </w:t>
              </w:r>
              <w:proofErr w:type="spellStart"/>
              <w:r w:rsidRPr="00B41112">
                <w:rPr>
                  <w:sz w:val="26"/>
                  <w:szCs w:val="26"/>
                  <w:rPrChange w:id="33315" w:author="Le Minh Nghia" w:date="2019-10-09T10:56:00Z">
                    <w:rPr/>
                  </w:rPrChange>
                </w:rPr>
                <w:t>cao</w:t>
              </w:r>
              <w:proofErr w:type="spellEnd"/>
              <w:r w:rsidRPr="00B41112">
                <w:rPr>
                  <w:sz w:val="26"/>
                  <w:szCs w:val="26"/>
                  <w:rPrChange w:id="33316" w:author="Le Minh Nghia" w:date="2019-10-09T10:56:00Z">
                    <w:rPr/>
                  </w:rPrChange>
                </w:rPr>
                <w:t xml:space="preserve"> </w:t>
              </w:r>
              <w:proofErr w:type="spellStart"/>
              <w:r w:rsidRPr="00B41112">
                <w:rPr>
                  <w:sz w:val="26"/>
                  <w:szCs w:val="26"/>
                  <w:rPrChange w:id="33317" w:author="Le Minh Nghia" w:date="2019-10-09T10:56:00Z">
                    <w:rPr/>
                  </w:rPrChange>
                </w:rPr>
                <w:t>học</w:t>
              </w:r>
              <w:proofErr w:type="spellEnd"/>
              <w:r w:rsidRPr="00B41112">
                <w:rPr>
                  <w:sz w:val="26"/>
                  <w:szCs w:val="26"/>
                  <w:rPrChange w:id="33318" w:author="Le Minh Nghia" w:date="2019-10-09T10:56:00Z">
                    <w:rPr/>
                  </w:rPrChange>
                </w:rPr>
                <w:t xml:space="preserve">, </w:t>
              </w:r>
              <w:proofErr w:type="spellStart"/>
              <w:r w:rsidRPr="00B41112">
                <w:rPr>
                  <w:sz w:val="26"/>
                  <w:szCs w:val="26"/>
                  <w:rPrChange w:id="33319" w:author="Le Minh Nghia" w:date="2019-10-09T10:56:00Z">
                    <w:rPr/>
                  </w:rPrChange>
                </w:rPr>
                <w:t>nghiên</w:t>
              </w:r>
              <w:proofErr w:type="spellEnd"/>
              <w:r w:rsidRPr="00B41112">
                <w:rPr>
                  <w:sz w:val="26"/>
                  <w:szCs w:val="26"/>
                  <w:rPrChange w:id="33320" w:author="Le Minh Nghia" w:date="2019-10-09T10:56:00Z">
                    <w:rPr/>
                  </w:rPrChange>
                </w:rPr>
                <w:t xml:space="preserve"> </w:t>
              </w:r>
              <w:proofErr w:type="spellStart"/>
              <w:r w:rsidRPr="00B41112">
                <w:rPr>
                  <w:sz w:val="26"/>
                  <w:szCs w:val="26"/>
                  <w:rPrChange w:id="33321" w:author="Le Minh Nghia" w:date="2019-10-09T10:56:00Z">
                    <w:rPr/>
                  </w:rPrChange>
                </w:rPr>
                <w:t>cứu</w:t>
              </w:r>
              <w:proofErr w:type="spellEnd"/>
              <w:r w:rsidRPr="00B41112">
                <w:rPr>
                  <w:sz w:val="26"/>
                  <w:szCs w:val="26"/>
                  <w:rPrChange w:id="33322" w:author="Le Minh Nghia" w:date="2019-10-09T10:56:00Z">
                    <w:rPr/>
                  </w:rPrChange>
                </w:rPr>
                <w:t xml:space="preserve"> </w:t>
              </w:r>
              <w:proofErr w:type="spellStart"/>
              <w:r w:rsidRPr="00B41112">
                <w:rPr>
                  <w:sz w:val="26"/>
                  <w:szCs w:val="26"/>
                  <w:rPrChange w:id="33323" w:author="Le Minh Nghia" w:date="2019-10-09T10:56:00Z">
                    <w:rPr/>
                  </w:rPrChange>
                </w:rPr>
                <w:t>sinh</w:t>
              </w:r>
              <w:proofErr w:type="spellEnd"/>
              <w:r w:rsidRPr="00B41112">
                <w:rPr>
                  <w:sz w:val="26"/>
                  <w:szCs w:val="26"/>
                  <w:rPrChange w:id="33324" w:author="Le Minh Nghia" w:date="2019-10-09T10:56:00Z">
                    <w:rPr/>
                  </w:rPrChange>
                </w:rPr>
                <w:t xml:space="preserve">. </w:t>
              </w:r>
              <w:proofErr w:type="spellStart"/>
              <w:r w:rsidRPr="00B41112">
                <w:rPr>
                  <w:sz w:val="26"/>
                  <w:szCs w:val="26"/>
                  <w:rPrChange w:id="33325" w:author="Le Minh Nghia" w:date="2019-10-09T10:56:00Z">
                    <w:rPr/>
                  </w:rPrChange>
                </w:rPr>
                <w:t>Chưa</w:t>
              </w:r>
              <w:proofErr w:type="spellEnd"/>
              <w:r w:rsidRPr="00B41112">
                <w:rPr>
                  <w:sz w:val="26"/>
                  <w:szCs w:val="26"/>
                  <w:rPrChange w:id="33326" w:author="Le Minh Nghia" w:date="2019-10-09T10:56:00Z">
                    <w:rPr/>
                  </w:rPrChange>
                </w:rPr>
                <w:t xml:space="preserve"> </w:t>
              </w:r>
              <w:proofErr w:type="spellStart"/>
              <w:r w:rsidRPr="00B41112">
                <w:rPr>
                  <w:sz w:val="26"/>
                  <w:szCs w:val="26"/>
                  <w:rPrChange w:id="33327" w:author="Le Minh Nghia" w:date="2019-10-09T10:56:00Z">
                    <w:rPr/>
                  </w:rPrChange>
                </w:rPr>
                <w:t>nêu</w:t>
              </w:r>
              <w:proofErr w:type="spellEnd"/>
              <w:r w:rsidRPr="00B41112">
                <w:rPr>
                  <w:sz w:val="26"/>
                  <w:szCs w:val="26"/>
                  <w:rPrChange w:id="33328" w:author="Le Minh Nghia" w:date="2019-10-09T10:56:00Z">
                    <w:rPr/>
                  </w:rPrChange>
                </w:rPr>
                <w:t xml:space="preserve"> </w:t>
              </w:r>
              <w:proofErr w:type="spellStart"/>
              <w:r w:rsidRPr="00B41112">
                <w:rPr>
                  <w:sz w:val="26"/>
                  <w:szCs w:val="26"/>
                  <w:rPrChange w:id="33329" w:author="Le Minh Nghia" w:date="2019-10-09T10:56:00Z">
                    <w:rPr/>
                  </w:rPrChange>
                </w:rPr>
                <w:t>được</w:t>
              </w:r>
              <w:proofErr w:type="spellEnd"/>
              <w:r w:rsidRPr="00B41112">
                <w:rPr>
                  <w:sz w:val="26"/>
                  <w:szCs w:val="26"/>
                  <w:rPrChange w:id="33330" w:author="Le Minh Nghia" w:date="2019-10-09T10:56:00Z">
                    <w:rPr/>
                  </w:rPrChange>
                </w:rPr>
                <w:t xml:space="preserve"> </w:t>
              </w:r>
              <w:proofErr w:type="spellStart"/>
              <w:r w:rsidRPr="00B41112">
                <w:rPr>
                  <w:sz w:val="26"/>
                  <w:szCs w:val="26"/>
                  <w:rPrChange w:id="33331" w:author="Le Minh Nghia" w:date="2019-10-09T10:56:00Z">
                    <w:rPr/>
                  </w:rPrChange>
                </w:rPr>
                <w:t>các</w:t>
              </w:r>
              <w:proofErr w:type="spellEnd"/>
              <w:r w:rsidRPr="00B41112">
                <w:rPr>
                  <w:sz w:val="26"/>
                  <w:szCs w:val="26"/>
                  <w:rPrChange w:id="33332" w:author="Le Minh Nghia" w:date="2019-10-09T10:56:00Z">
                    <w:rPr/>
                  </w:rPrChange>
                </w:rPr>
                <w:t xml:space="preserve"> </w:t>
              </w:r>
              <w:proofErr w:type="spellStart"/>
              <w:r w:rsidRPr="00B41112">
                <w:rPr>
                  <w:sz w:val="26"/>
                  <w:szCs w:val="26"/>
                  <w:rPrChange w:id="33333" w:author="Le Minh Nghia" w:date="2019-10-09T10:56:00Z">
                    <w:rPr/>
                  </w:rPrChange>
                </w:rPr>
                <w:t>thông</w:t>
              </w:r>
              <w:proofErr w:type="spellEnd"/>
              <w:r w:rsidRPr="00B41112">
                <w:rPr>
                  <w:sz w:val="26"/>
                  <w:szCs w:val="26"/>
                  <w:rPrChange w:id="33334" w:author="Le Minh Nghia" w:date="2019-10-09T10:56:00Z">
                    <w:rPr/>
                  </w:rPrChange>
                </w:rPr>
                <w:t xml:space="preserve"> tin </w:t>
              </w:r>
              <w:proofErr w:type="spellStart"/>
              <w:r w:rsidRPr="00B41112">
                <w:rPr>
                  <w:sz w:val="26"/>
                  <w:szCs w:val="26"/>
                  <w:rPrChange w:id="33335" w:author="Le Minh Nghia" w:date="2019-10-09T10:56:00Z">
                    <w:rPr/>
                  </w:rPrChange>
                </w:rPr>
                <w:t>cần</w:t>
              </w:r>
              <w:proofErr w:type="spellEnd"/>
              <w:r w:rsidRPr="00B41112">
                <w:rPr>
                  <w:sz w:val="26"/>
                  <w:szCs w:val="26"/>
                  <w:rPrChange w:id="33336" w:author="Le Minh Nghia" w:date="2019-10-09T10:56:00Z">
                    <w:rPr/>
                  </w:rPrChange>
                </w:rPr>
                <w:t xml:space="preserve"> </w:t>
              </w:r>
              <w:proofErr w:type="spellStart"/>
              <w:r w:rsidRPr="00B41112">
                <w:rPr>
                  <w:sz w:val="26"/>
                  <w:szCs w:val="26"/>
                  <w:rPrChange w:id="33337" w:author="Le Minh Nghia" w:date="2019-10-09T10:56:00Z">
                    <w:rPr/>
                  </w:rPrChange>
                </w:rPr>
                <w:t>thiết</w:t>
              </w:r>
              <w:proofErr w:type="spellEnd"/>
              <w:r w:rsidRPr="00B41112">
                <w:rPr>
                  <w:sz w:val="26"/>
                  <w:szCs w:val="26"/>
                  <w:rPrChange w:id="33338" w:author="Le Minh Nghia" w:date="2019-10-09T10:56:00Z">
                    <w:rPr/>
                  </w:rPrChange>
                </w:rPr>
                <w:t xml:space="preserve"> </w:t>
              </w:r>
              <w:proofErr w:type="spellStart"/>
              <w:r w:rsidRPr="00B41112">
                <w:rPr>
                  <w:sz w:val="26"/>
                  <w:szCs w:val="26"/>
                  <w:rPrChange w:id="33339" w:author="Le Minh Nghia" w:date="2019-10-09T10:56:00Z">
                    <w:rPr/>
                  </w:rPrChange>
                </w:rPr>
                <w:t>như</w:t>
              </w:r>
              <w:proofErr w:type="spellEnd"/>
              <w:r w:rsidRPr="00B41112">
                <w:rPr>
                  <w:sz w:val="26"/>
                  <w:szCs w:val="26"/>
                  <w:rPrChange w:id="33340" w:author="Le Minh Nghia" w:date="2019-10-09T10:56:00Z">
                    <w:rPr/>
                  </w:rPrChange>
                </w:rPr>
                <w:t xml:space="preserve">: </w:t>
              </w:r>
              <w:proofErr w:type="spellStart"/>
              <w:r w:rsidRPr="00B41112">
                <w:rPr>
                  <w:sz w:val="26"/>
                  <w:szCs w:val="26"/>
                  <w:rPrChange w:id="33341" w:author="Le Minh Nghia" w:date="2019-10-09T10:56:00Z">
                    <w:rPr/>
                  </w:rPrChange>
                </w:rPr>
                <w:t>thành</w:t>
              </w:r>
              <w:proofErr w:type="spellEnd"/>
              <w:r w:rsidRPr="00B41112">
                <w:rPr>
                  <w:sz w:val="26"/>
                  <w:szCs w:val="26"/>
                  <w:rPrChange w:id="33342" w:author="Le Minh Nghia" w:date="2019-10-09T10:56:00Z">
                    <w:rPr/>
                  </w:rPrChange>
                </w:rPr>
                <w:t xml:space="preserve"> </w:t>
              </w:r>
              <w:proofErr w:type="spellStart"/>
              <w:r w:rsidRPr="00B41112">
                <w:rPr>
                  <w:sz w:val="26"/>
                  <w:szCs w:val="26"/>
                  <w:rPrChange w:id="33343" w:author="Le Minh Nghia" w:date="2019-10-09T10:56:00Z">
                    <w:rPr/>
                  </w:rPrChange>
                </w:rPr>
                <w:t>tích</w:t>
              </w:r>
              <w:proofErr w:type="spellEnd"/>
              <w:r w:rsidRPr="00B41112">
                <w:rPr>
                  <w:sz w:val="26"/>
                  <w:szCs w:val="26"/>
                  <w:rPrChange w:id="33344" w:author="Le Minh Nghia" w:date="2019-10-09T10:56:00Z">
                    <w:rPr/>
                  </w:rPrChange>
                </w:rPr>
                <w:t xml:space="preserve"> </w:t>
              </w:r>
              <w:proofErr w:type="spellStart"/>
              <w:r w:rsidRPr="00B41112">
                <w:rPr>
                  <w:sz w:val="26"/>
                  <w:szCs w:val="26"/>
                  <w:rPrChange w:id="33345" w:author="Le Minh Nghia" w:date="2019-10-09T10:56:00Z">
                    <w:rPr/>
                  </w:rPrChange>
                </w:rPr>
                <w:t>tốt</w:t>
              </w:r>
              <w:proofErr w:type="spellEnd"/>
              <w:r w:rsidRPr="00B41112">
                <w:rPr>
                  <w:sz w:val="26"/>
                  <w:szCs w:val="26"/>
                  <w:rPrChange w:id="33346" w:author="Le Minh Nghia" w:date="2019-10-09T10:56:00Z">
                    <w:rPr/>
                  </w:rPrChange>
                </w:rPr>
                <w:t xml:space="preserve"> </w:t>
              </w:r>
              <w:proofErr w:type="spellStart"/>
              <w:r w:rsidRPr="00B41112">
                <w:rPr>
                  <w:sz w:val="26"/>
                  <w:szCs w:val="26"/>
                  <w:rPrChange w:id="33347" w:author="Le Minh Nghia" w:date="2019-10-09T10:56:00Z">
                    <w:rPr/>
                  </w:rPrChange>
                </w:rPr>
                <w:t>nghiệp</w:t>
              </w:r>
              <w:proofErr w:type="spellEnd"/>
              <w:r w:rsidRPr="00B41112">
                <w:rPr>
                  <w:sz w:val="26"/>
                  <w:szCs w:val="26"/>
                  <w:rPrChange w:id="33348" w:author="Le Minh Nghia" w:date="2019-10-09T10:56:00Z">
                    <w:rPr/>
                  </w:rPrChange>
                </w:rPr>
                <w:t xml:space="preserve"> </w:t>
              </w:r>
              <w:proofErr w:type="spellStart"/>
              <w:r w:rsidRPr="00B41112">
                <w:rPr>
                  <w:sz w:val="26"/>
                  <w:szCs w:val="26"/>
                  <w:rPrChange w:id="33349" w:author="Le Minh Nghia" w:date="2019-10-09T10:56:00Z">
                    <w:rPr/>
                  </w:rPrChange>
                </w:rPr>
                <w:t>của</w:t>
              </w:r>
              <w:proofErr w:type="spellEnd"/>
              <w:r w:rsidRPr="00B41112">
                <w:rPr>
                  <w:sz w:val="26"/>
                  <w:szCs w:val="26"/>
                  <w:rPrChange w:id="33350" w:author="Le Minh Nghia" w:date="2019-10-09T10:56:00Z">
                    <w:rPr/>
                  </w:rPrChange>
                </w:rPr>
                <w:t xml:space="preserve"> </w:t>
              </w:r>
              <w:proofErr w:type="spellStart"/>
              <w:r w:rsidRPr="00B41112">
                <w:rPr>
                  <w:sz w:val="26"/>
                  <w:szCs w:val="26"/>
                  <w:rPrChange w:id="33351" w:author="Le Minh Nghia" w:date="2019-10-09T10:56:00Z">
                    <w:rPr/>
                  </w:rPrChange>
                </w:rPr>
                <w:t>cựu</w:t>
              </w:r>
              <w:proofErr w:type="spellEnd"/>
              <w:r w:rsidRPr="00B41112">
                <w:rPr>
                  <w:sz w:val="26"/>
                  <w:szCs w:val="26"/>
                  <w:rPrChange w:id="33352" w:author="Le Minh Nghia" w:date="2019-10-09T10:56:00Z">
                    <w:rPr/>
                  </w:rPrChange>
                </w:rPr>
                <w:t xml:space="preserve"> </w:t>
              </w:r>
              <w:proofErr w:type="spellStart"/>
              <w:r w:rsidRPr="00B41112">
                <w:rPr>
                  <w:sz w:val="26"/>
                  <w:szCs w:val="26"/>
                  <w:rPrChange w:id="33353" w:author="Le Minh Nghia" w:date="2019-10-09T10:56:00Z">
                    <w:rPr/>
                  </w:rPrChange>
                </w:rPr>
                <w:t>sinh</w:t>
              </w:r>
              <w:proofErr w:type="spellEnd"/>
              <w:r w:rsidRPr="00B41112">
                <w:rPr>
                  <w:sz w:val="26"/>
                  <w:szCs w:val="26"/>
                  <w:rPrChange w:id="33354" w:author="Le Minh Nghia" w:date="2019-10-09T10:56:00Z">
                    <w:rPr/>
                  </w:rPrChange>
                </w:rPr>
                <w:t xml:space="preserve"> </w:t>
              </w:r>
              <w:proofErr w:type="spellStart"/>
              <w:r w:rsidRPr="00B41112">
                <w:rPr>
                  <w:sz w:val="26"/>
                  <w:szCs w:val="26"/>
                  <w:rPrChange w:id="33355" w:author="Le Minh Nghia" w:date="2019-10-09T10:56:00Z">
                    <w:rPr/>
                  </w:rPrChange>
                </w:rPr>
                <w:t>viên</w:t>
              </w:r>
              <w:proofErr w:type="spellEnd"/>
              <w:r w:rsidRPr="00B41112">
                <w:rPr>
                  <w:sz w:val="26"/>
                  <w:szCs w:val="26"/>
                  <w:rPrChange w:id="33356" w:author="Le Minh Nghia" w:date="2019-10-09T10:56:00Z">
                    <w:rPr/>
                  </w:rPrChange>
                </w:rPr>
                <w:t xml:space="preserve">, </w:t>
              </w:r>
              <w:proofErr w:type="spellStart"/>
              <w:r w:rsidRPr="00B41112">
                <w:rPr>
                  <w:sz w:val="26"/>
                  <w:szCs w:val="26"/>
                  <w:rPrChange w:id="33357" w:author="Le Minh Nghia" w:date="2019-10-09T10:56:00Z">
                    <w:rPr/>
                  </w:rPrChange>
                </w:rPr>
                <w:t>thống</w:t>
              </w:r>
              <w:proofErr w:type="spellEnd"/>
              <w:r w:rsidRPr="00B41112">
                <w:rPr>
                  <w:sz w:val="26"/>
                  <w:szCs w:val="26"/>
                  <w:rPrChange w:id="33358" w:author="Le Minh Nghia" w:date="2019-10-09T10:56:00Z">
                    <w:rPr/>
                  </w:rPrChange>
                </w:rPr>
                <w:t xml:space="preserve"> </w:t>
              </w:r>
              <w:proofErr w:type="spellStart"/>
              <w:r w:rsidRPr="00B41112">
                <w:rPr>
                  <w:sz w:val="26"/>
                  <w:szCs w:val="26"/>
                  <w:rPrChange w:id="33359" w:author="Le Minh Nghia" w:date="2019-10-09T10:56:00Z">
                    <w:rPr/>
                  </w:rPrChange>
                </w:rPr>
                <w:t>kê</w:t>
              </w:r>
              <w:proofErr w:type="spellEnd"/>
              <w:r w:rsidRPr="00B41112">
                <w:rPr>
                  <w:sz w:val="26"/>
                  <w:szCs w:val="26"/>
                  <w:rPrChange w:id="33360" w:author="Le Minh Nghia" w:date="2019-10-09T10:56:00Z">
                    <w:rPr/>
                  </w:rPrChange>
                </w:rPr>
                <w:t xml:space="preserve"> </w:t>
              </w:r>
              <w:proofErr w:type="spellStart"/>
              <w:r w:rsidRPr="00B41112">
                <w:rPr>
                  <w:sz w:val="26"/>
                  <w:szCs w:val="26"/>
                  <w:rPrChange w:id="33361" w:author="Le Minh Nghia" w:date="2019-10-09T10:56:00Z">
                    <w:rPr/>
                  </w:rPrChange>
                </w:rPr>
                <w:t>việc</w:t>
              </w:r>
              <w:proofErr w:type="spellEnd"/>
              <w:r w:rsidRPr="00B41112">
                <w:rPr>
                  <w:sz w:val="26"/>
                  <w:szCs w:val="26"/>
                  <w:rPrChange w:id="33362" w:author="Le Minh Nghia" w:date="2019-10-09T10:56:00Z">
                    <w:rPr/>
                  </w:rPrChange>
                </w:rPr>
                <w:t xml:space="preserve"> </w:t>
              </w:r>
              <w:proofErr w:type="spellStart"/>
              <w:r w:rsidRPr="00B41112">
                <w:rPr>
                  <w:sz w:val="26"/>
                  <w:szCs w:val="26"/>
                  <w:rPrChange w:id="33363" w:author="Le Minh Nghia" w:date="2019-10-09T10:56:00Z">
                    <w:rPr/>
                  </w:rPrChange>
                </w:rPr>
                <w:t>làm</w:t>
              </w:r>
              <w:proofErr w:type="spellEnd"/>
              <w:r w:rsidRPr="00B41112">
                <w:rPr>
                  <w:sz w:val="26"/>
                  <w:szCs w:val="26"/>
                  <w:rPrChange w:id="33364" w:author="Le Minh Nghia" w:date="2019-10-09T10:56:00Z">
                    <w:rPr/>
                  </w:rPrChange>
                </w:rPr>
                <w:t xml:space="preserve"> </w:t>
              </w:r>
              <w:proofErr w:type="spellStart"/>
              <w:r w:rsidRPr="00B41112">
                <w:rPr>
                  <w:sz w:val="26"/>
                  <w:szCs w:val="26"/>
                  <w:rPrChange w:id="33365" w:author="Le Minh Nghia" w:date="2019-10-09T10:56:00Z">
                    <w:rPr/>
                  </w:rPrChange>
                </w:rPr>
                <w:t>sau</w:t>
              </w:r>
              <w:proofErr w:type="spellEnd"/>
              <w:r w:rsidRPr="00B41112">
                <w:rPr>
                  <w:sz w:val="26"/>
                  <w:szCs w:val="26"/>
                  <w:rPrChange w:id="33366" w:author="Le Minh Nghia" w:date="2019-10-09T10:56:00Z">
                    <w:rPr/>
                  </w:rPrChange>
                </w:rPr>
                <w:t xml:space="preserve"> </w:t>
              </w:r>
              <w:proofErr w:type="spellStart"/>
              <w:r w:rsidRPr="00B41112">
                <w:rPr>
                  <w:sz w:val="26"/>
                  <w:szCs w:val="26"/>
                  <w:rPrChange w:id="33367" w:author="Le Minh Nghia" w:date="2019-10-09T10:56:00Z">
                    <w:rPr/>
                  </w:rPrChange>
                </w:rPr>
                <w:t>khi</w:t>
              </w:r>
              <w:proofErr w:type="spellEnd"/>
              <w:r w:rsidRPr="00B41112">
                <w:rPr>
                  <w:sz w:val="26"/>
                  <w:szCs w:val="26"/>
                  <w:rPrChange w:id="33368" w:author="Le Minh Nghia" w:date="2019-10-09T10:56:00Z">
                    <w:rPr/>
                  </w:rPrChange>
                </w:rPr>
                <w:t xml:space="preserve"> ra </w:t>
              </w:r>
              <w:proofErr w:type="spellStart"/>
              <w:r w:rsidRPr="00B41112">
                <w:rPr>
                  <w:sz w:val="26"/>
                  <w:szCs w:val="26"/>
                  <w:rPrChange w:id="33369" w:author="Le Minh Nghia" w:date="2019-10-09T10:56:00Z">
                    <w:rPr/>
                  </w:rPrChange>
                </w:rPr>
                <w:t>trường</w:t>
              </w:r>
              <w:proofErr w:type="spellEnd"/>
              <w:r w:rsidRPr="00B41112">
                <w:rPr>
                  <w:sz w:val="26"/>
                  <w:szCs w:val="26"/>
                  <w:rPrChange w:id="33370" w:author="Le Minh Nghia" w:date="2019-10-09T10:56:00Z">
                    <w:rPr/>
                  </w:rPrChange>
                </w:rPr>
                <w:t xml:space="preserve"> </w:t>
              </w:r>
              <w:proofErr w:type="spellStart"/>
              <w:r w:rsidRPr="00B41112">
                <w:rPr>
                  <w:sz w:val="26"/>
                  <w:szCs w:val="26"/>
                  <w:rPrChange w:id="33371" w:author="Le Minh Nghia" w:date="2019-10-09T10:56:00Z">
                    <w:rPr/>
                  </w:rPrChange>
                </w:rPr>
                <w:t>của</w:t>
              </w:r>
              <w:proofErr w:type="spellEnd"/>
              <w:r w:rsidRPr="00B41112">
                <w:rPr>
                  <w:sz w:val="26"/>
                  <w:szCs w:val="26"/>
                  <w:rPrChange w:id="33372" w:author="Le Minh Nghia" w:date="2019-10-09T10:56:00Z">
                    <w:rPr/>
                  </w:rPrChange>
                </w:rPr>
                <w:t xml:space="preserve"> </w:t>
              </w:r>
              <w:proofErr w:type="spellStart"/>
              <w:r w:rsidRPr="00B41112">
                <w:rPr>
                  <w:sz w:val="26"/>
                  <w:szCs w:val="26"/>
                  <w:rPrChange w:id="33373" w:author="Le Minh Nghia" w:date="2019-10-09T10:56:00Z">
                    <w:rPr/>
                  </w:rPrChange>
                </w:rPr>
                <w:t>sinh</w:t>
              </w:r>
              <w:proofErr w:type="spellEnd"/>
              <w:r w:rsidRPr="00B41112">
                <w:rPr>
                  <w:sz w:val="26"/>
                  <w:szCs w:val="26"/>
                  <w:rPrChange w:id="33374" w:author="Le Minh Nghia" w:date="2019-10-09T10:56:00Z">
                    <w:rPr/>
                  </w:rPrChange>
                </w:rPr>
                <w:t xml:space="preserve"> </w:t>
              </w:r>
              <w:proofErr w:type="spellStart"/>
              <w:r w:rsidRPr="00B41112">
                <w:rPr>
                  <w:sz w:val="26"/>
                  <w:szCs w:val="26"/>
                  <w:rPrChange w:id="33375" w:author="Le Minh Nghia" w:date="2019-10-09T10:56:00Z">
                    <w:rPr/>
                  </w:rPrChange>
                </w:rPr>
                <w:t>viên</w:t>
              </w:r>
              <w:proofErr w:type="spellEnd"/>
              <w:r w:rsidRPr="00B41112">
                <w:rPr>
                  <w:sz w:val="26"/>
                  <w:szCs w:val="26"/>
                  <w:rPrChange w:id="33376" w:author="Le Minh Nghia" w:date="2019-10-09T10:56:00Z">
                    <w:rPr/>
                  </w:rPrChange>
                </w:rPr>
                <w:t xml:space="preserve">, </w:t>
              </w:r>
              <w:proofErr w:type="spellStart"/>
              <w:r w:rsidRPr="00B41112">
                <w:rPr>
                  <w:sz w:val="26"/>
                  <w:szCs w:val="26"/>
                  <w:rPrChange w:id="33377" w:author="Le Minh Nghia" w:date="2019-10-09T10:56:00Z">
                    <w:rPr/>
                  </w:rPrChange>
                </w:rPr>
                <w:t>thông</w:t>
              </w:r>
              <w:proofErr w:type="spellEnd"/>
              <w:r w:rsidRPr="00B41112">
                <w:rPr>
                  <w:sz w:val="26"/>
                  <w:szCs w:val="26"/>
                  <w:rPrChange w:id="33378" w:author="Le Minh Nghia" w:date="2019-10-09T10:56:00Z">
                    <w:rPr/>
                  </w:rPrChange>
                </w:rPr>
                <w:t xml:space="preserve"> tin </w:t>
              </w:r>
              <w:proofErr w:type="spellStart"/>
              <w:r w:rsidRPr="00B41112">
                <w:rPr>
                  <w:sz w:val="26"/>
                  <w:szCs w:val="26"/>
                  <w:rPrChange w:id="33379" w:author="Le Minh Nghia" w:date="2019-10-09T10:56:00Z">
                    <w:rPr/>
                  </w:rPrChange>
                </w:rPr>
                <w:t>về</w:t>
              </w:r>
              <w:proofErr w:type="spellEnd"/>
              <w:r w:rsidRPr="00B41112">
                <w:rPr>
                  <w:sz w:val="26"/>
                  <w:szCs w:val="26"/>
                  <w:rPrChange w:id="33380" w:author="Le Minh Nghia" w:date="2019-10-09T10:56:00Z">
                    <w:rPr/>
                  </w:rPrChange>
                </w:rPr>
                <w:t xml:space="preserve"> </w:t>
              </w:r>
              <w:proofErr w:type="spellStart"/>
              <w:r w:rsidRPr="00B41112">
                <w:rPr>
                  <w:sz w:val="26"/>
                  <w:szCs w:val="26"/>
                  <w:rPrChange w:id="33381" w:author="Le Minh Nghia" w:date="2019-10-09T10:56:00Z">
                    <w:rPr/>
                  </w:rPrChange>
                </w:rPr>
                <w:t>công</w:t>
              </w:r>
              <w:proofErr w:type="spellEnd"/>
              <w:r w:rsidRPr="00B41112">
                <w:rPr>
                  <w:sz w:val="26"/>
                  <w:szCs w:val="26"/>
                  <w:rPrChange w:id="33382" w:author="Le Minh Nghia" w:date="2019-10-09T10:56:00Z">
                    <w:rPr/>
                  </w:rPrChange>
                </w:rPr>
                <w:t xml:space="preserve"> ty </w:t>
              </w:r>
              <w:proofErr w:type="spellStart"/>
              <w:r w:rsidRPr="00B41112">
                <w:rPr>
                  <w:sz w:val="26"/>
                  <w:szCs w:val="26"/>
                  <w:rPrChange w:id="33383" w:author="Le Minh Nghia" w:date="2019-10-09T10:56:00Z">
                    <w:rPr/>
                  </w:rPrChange>
                </w:rPr>
                <w:t>các</w:t>
              </w:r>
              <w:proofErr w:type="spellEnd"/>
              <w:r w:rsidRPr="00B41112">
                <w:rPr>
                  <w:sz w:val="26"/>
                  <w:szCs w:val="26"/>
                  <w:rPrChange w:id="33384" w:author="Le Minh Nghia" w:date="2019-10-09T10:56:00Z">
                    <w:rPr/>
                  </w:rPrChange>
                </w:rPr>
                <w:t xml:space="preserve"> </w:t>
              </w:r>
              <w:proofErr w:type="spellStart"/>
              <w:r w:rsidRPr="00B41112">
                <w:rPr>
                  <w:sz w:val="26"/>
                  <w:szCs w:val="26"/>
                  <w:rPrChange w:id="33385" w:author="Le Minh Nghia" w:date="2019-10-09T10:56:00Z">
                    <w:rPr/>
                  </w:rPrChange>
                </w:rPr>
                <w:t>cựu</w:t>
              </w:r>
              <w:proofErr w:type="spellEnd"/>
              <w:r w:rsidRPr="00B41112">
                <w:rPr>
                  <w:sz w:val="26"/>
                  <w:szCs w:val="26"/>
                  <w:rPrChange w:id="33386" w:author="Le Minh Nghia" w:date="2019-10-09T10:56:00Z">
                    <w:rPr/>
                  </w:rPrChange>
                </w:rPr>
                <w:t xml:space="preserve"> </w:t>
              </w:r>
              <w:proofErr w:type="spellStart"/>
              <w:r w:rsidRPr="00B41112">
                <w:rPr>
                  <w:sz w:val="26"/>
                  <w:szCs w:val="26"/>
                  <w:rPrChange w:id="33387" w:author="Le Minh Nghia" w:date="2019-10-09T10:56:00Z">
                    <w:rPr/>
                  </w:rPrChange>
                </w:rPr>
                <w:t>sinh</w:t>
              </w:r>
              <w:proofErr w:type="spellEnd"/>
              <w:r w:rsidRPr="00B41112">
                <w:rPr>
                  <w:sz w:val="26"/>
                  <w:szCs w:val="26"/>
                  <w:rPrChange w:id="33388" w:author="Le Minh Nghia" w:date="2019-10-09T10:56:00Z">
                    <w:rPr/>
                  </w:rPrChange>
                </w:rPr>
                <w:t xml:space="preserve"> </w:t>
              </w:r>
              <w:proofErr w:type="spellStart"/>
              <w:r w:rsidRPr="00B41112">
                <w:rPr>
                  <w:sz w:val="26"/>
                  <w:szCs w:val="26"/>
                  <w:rPrChange w:id="33389" w:author="Le Minh Nghia" w:date="2019-10-09T10:56:00Z">
                    <w:rPr/>
                  </w:rPrChange>
                </w:rPr>
                <w:t>viên</w:t>
              </w:r>
              <w:proofErr w:type="spellEnd"/>
              <w:r w:rsidRPr="00B41112">
                <w:rPr>
                  <w:sz w:val="26"/>
                  <w:szCs w:val="26"/>
                  <w:rPrChange w:id="33390" w:author="Le Minh Nghia" w:date="2019-10-09T10:56:00Z">
                    <w:rPr/>
                  </w:rPrChange>
                </w:rPr>
                <w:t xml:space="preserve"> </w:t>
              </w:r>
              <w:proofErr w:type="spellStart"/>
              <w:r w:rsidRPr="00B41112">
                <w:rPr>
                  <w:sz w:val="26"/>
                  <w:szCs w:val="26"/>
                  <w:rPrChange w:id="33391" w:author="Le Minh Nghia" w:date="2019-10-09T10:56:00Z">
                    <w:rPr/>
                  </w:rPrChange>
                </w:rPr>
                <w:t>đang</w:t>
              </w:r>
              <w:proofErr w:type="spellEnd"/>
              <w:r w:rsidRPr="00B41112">
                <w:rPr>
                  <w:sz w:val="26"/>
                  <w:szCs w:val="26"/>
                  <w:rPrChange w:id="33392" w:author="Le Minh Nghia" w:date="2019-10-09T10:56:00Z">
                    <w:rPr/>
                  </w:rPrChange>
                </w:rPr>
                <w:t xml:space="preserve"> </w:t>
              </w:r>
              <w:proofErr w:type="spellStart"/>
              <w:r w:rsidRPr="00B41112">
                <w:rPr>
                  <w:sz w:val="26"/>
                  <w:szCs w:val="26"/>
                  <w:rPrChange w:id="33393" w:author="Le Minh Nghia" w:date="2019-10-09T10:56:00Z">
                    <w:rPr/>
                  </w:rPrChange>
                </w:rPr>
                <w:t>làm</w:t>
              </w:r>
              <w:proofErr w:type="spellEnd"/>
              <w:r w:rsidRPr="00B41112">
                <w:rPr>
                  <w:sz w:val="26"/>
                  <w:szCs w:val="26"/>
                  <w:rPrChange w:id="33394" w:author="Le Minh Nghia" w:date="2019-10-09T10:56:00Z">
                    <w:rPr/>
                  </w:rPrChange>
                </w:rPr>
                <w:t xml:space="preserve"> </w:t>
              </w:r>
              <w:proofErr w:type="spellStart"/>
              <w:r w:rsidRPr="00B41112">
                <w:rPr>
                  <w:sz w:val="26"/>
                  <w:szCs w:val="26"/>
                  <w:rPrChange w:id="33395" w:author="Le Minh Nghia" w:date="2019-10-09T10:56:00Z">
                    <w:rPr/>
                  </w:rPrChange>
                </w:rPr>
                <w:t>việc</w:t>
              </w:r>
              <w:proofErr w:type="spellEnd"/>
              <w:r w:rsidRPr="00B41112">
                <w:rPr>
                  <w:sz w:val="26"/>
                  <w:szCs w:val="26"/>
                  <w:rPrChange w:id="33396" w:author="Le Minh Nghia" w:date="2019-10-09T10:56:00Z">
                    <w:rPr/>
                  </w:rPrChange>
                </w:rPr>
                <w:t xml:space="preserve">, </w:t>
              </w:r>
              <w:proofErr w:type="spellStart"/>
              <w:r w:rsidRPr="00B41112">
                <w:rPr>
                  <w:sz w:val="26"/>
                  <w:szCs w:val="26"/>
                  <w:rPrChange w:id="33397" w:author="Le Minh Nghia" w:date="2019-10-09T10:56:00Z">
                    <w:rPr/>
                  </w:rPrChange>
                </w:rPr>
                <w:t>nơi</w:t>
              </w:r>
              <w:proofErr w:type="spellEnd"/>
              <w:r w:rsidRPr="00B41112">
                <w:rPr>
                  <w:sz w:val="26"/>
                  <w:szCs w:val="26"/>
                  <w:rPrChange w:id="33398" w:author="Le Minh Nghia" w:date="2019-10-09T10:56:00Z">
                    <w:rPr/>
                  </w:rPrChange>
                </w:rPr>
                <w:t xml:space="preserve"> </w:t>
              </w:r>
              <w:proofErr w:type="spellStart"/>
              <w:r w:rsidRPr="00B41112">
                <w:rPr>
                  <w:sz w:val="26"/>
                  <w:szCs w:val="26"/>
                  <w:rPrChange w:id="33399" w:author="Le Minh Nghia" w:date="2019-10-09T10:56:00Z">
                    <w:rPr/>
                  </w:rPrChange>
                </w:rPr>
                <w:t>để</w:t>
              </w:r>
              <w:proofErr w:type="spellEnd"/>
              <w:r w:rsidRPr="00B41112">
                <w:rPr>
                  <w:sz w:val="26"/>
                  <w:szCs w:val="26"/>
                  <w:rPrChange w:id="33400" w:author="Le Minh Nghia" w:date="2019-10-09T10:56:00Z">
                    <w:rPr/>
                  </w:rPrChange>
                </w:rPr>
                <w:t xml:space="preserve"> </w:t>
              </w:r>
              <w:proofErr w:type="spellStart"/>
              <w:r w:rsidRPr="00B41112">
                <w:rPr>
                  <w:sz w:val="26"/>
                  <w:szCs w:val="26"/>
                  <w:rPrChange w:id="33401" w:author="Le Minh Nghia" w:date="2019-10-09T10:56:00Z">
                    <w:rPr/>
                  </w:rPrChange>
                </w:rPr>
                <w:t>giáo</w:t>
              </w:r>
              <w:proofErr w:type="spellEnd"/>
              <w:r w:rsidRPr="00B41112">
                <w:rPr>
                  <w:sz w:val="26"/>
                  <w:szCs w:val="26"/>
                  <w:rPrChange w:id="33402" w:author="Le Minh Nghia" w:date="2019-10-09T10:56:00Z">
                    <w:rPr/>
                  </w:rPrChange>
                </w:rPr>
                <w:t xml:space="preserve"> </w:t>
              </w:r>
              <w:proofErr w:type="spellStart"/>
              <w:r w:rsidRPr="00B41112">
                <w:rPr>
                  <w:sz w:val="26"/>
                  <w:szCs w:val="26"/>
                  <w:rPrChange w:id="33403" w:author="Le Minh Nghia" w:date="2019-10-09T10:56:00Z">
                    <w:rPr/>
                  </w:rPrChange>
                </w:rPr>
                <w:t>vụ</w:t>
              </w:r>
              <w:proofErr w:type="spellEnd"/>
              <w:r w:rsidRPr="00B41112">
                <w:rPr>
                  <w:sz w:val="26"/>
                  <w:szCs w:val="26"/>
                  <w:rPrChange w:id="33404" w:author="Le Minh Nghia" w:date="2019-10-09T10:56:00Z">
                    <w:rPr/>
                  </w:rPrChange>
                </w:rPr>
                <w:t xml:space="preserve"> khoa </w:t>
              </w:r>
              <w:proofErr w:type="spellStart"/>
              <w:r w:rsidRPr="00B41112">
                <w:rPr>
                  <w:sz w:val="26"/>
                  <w:szCs w:val="26"/>
                  <w:rPrChange w:id="33405" w:author="Le Minh Nghia" w:date="2019-10-09T10:56:00Z">
                    <w:rPr/>
                  </w:rPrChange>
                </w:rPr>
                <w:t>có</w:t>
              </w:r>
              <w:proofErr w:type="spellEnd"/>
              <w:r w:rsidRPr="00B41112">
                <w:rPr>
                  <w:sz w:val="26"/>
                  <w:szCs w:val="26"/>
                  <w:rPrChange w:id="33406" w:author="Le Minh Nghia" w:date="2019-10-09T10:56:00Z">
                    <w:rPr/>
                  </w:rPrChange>
                </w:rPr>
                <w:t xml:space="preserve"> </w:t>
              </w:r>
              <w:proofErr w:type="spellStart"/>
              <w:r w:rsidRPr="00B41112">
                <w:rPr>
                  <w:sz w:val="26"/>
                  <w:szCs w:val="26"/>
                  <w:rPrChange w:id="33407" w:author="Le Minh Nghia" w:date="2019-10-09T10:56:00Z">
                    <w:rPr/>
                  </w:rPrChange>
                </w:rPr>
                <w:t>thể</w:t>
              </w:r>
              <w:proofErr w:type="spellEnd"/>
              <w:r w:rsidRPr="00B41112">
                <w:rPr>
                  <w:sz w:val="26"/>
                  <w:szCs w:val="26"/>
                  <w:rPrChange w:id="33408" w:author="Le Minh Nghia" w:date="2019-10-09T10:56:00Z">
                    <w:rPr/>
                  </w:rPrChange>
                </w:rPr>
                <w:t xml:space="preserve"> </w:t>
              </w:r>
              <w:proofErr w:type="spellStart"/>
              <w:r w:rsidRPr="00B41112">
                <w:rPr>
                  <w:sz w:val="26"/>
                  <w:szCs w:val="26"/>
                  <w:rPrChange w:id="33409" w:author="Le Minh Nghia" w:date="2019-10-09T10:56:00Z">
                    <w:rPr/>
                  </w:rPrChange>
                </w:rPr>
                <w:t>liên</w:t>
              </w:r>
              <w:proofErr w:type="spellEnd"/>
              <w:r w:rsidRPr="00B41112">
                <w:rPr>
                  <w:sz w:val="26"/>
                  <w:szCs w:val="26"/>
                  <w:rPrChange w:id="33410" w:author="Le Minh Nghia" w:date="2019-10-09T10:56:00Z">
                    <w:rPr/>
                  </w:rPrChange>
                </w:rPr>
                <w:t xml:space="preserve"> </w:t>
              </w:r>
              <w:proofErr w:type="spellStart"/>
              <w:r w:rsidRPr="00B41112">
                <w:rPr>
                  <w:sz w:val="26"/>
                  <w:szCs w:val="26"/>
                  <w:rPrChange w:id="33411" w:author="Le Minh Nghia" w:date="2019-10-09T10:56:00Z">
                    <w:rPr/>
                  </w:rPrChange>
                </w:rPr>
                <w:t>lạc</w:t>
              </w:r>
              <w:proofErr w:type="spellEnd"/>
              <w:r w:rsidRPr="00B41112">
                <w:rPr>
                  <w:sz w:val="26"/>
                  <w:szCs w:val="26"/>
                  <w:rPrChange w:id="33412" w:author="Le Minh Nghia" w:date="2019-10-09T10:56:00Z">
                    <w:rPr/>
                  </w:rPrChange>
                </w:rPr>
                <w:t xml:space="preserve"> </w:t>
              </w:r>
              <w:proofErr w:type="spellStart"/>
              <w:r w:rsidRPr="00B41112">
                <w:rPr>
                  <w:sz w:val="26"/>
                  <w:szCs w:val="26"/>
                  <w:rPrChange w:id="33413" w:author="Le Minh Nghia" w:date="2019-10-09T10:56:00Z">
                    <w:rPr/>
                  </w:rPrChange>
                </w:rPr>
                <w:t>với</w:t>
              </w:r>
              <w:proofErr w:type="spellEnd"/>
              <w:r w:rsidRPr="00B41112">
                <w:rPr>
                  <w:sz w:val="26"/>
                  <w:szCs w:val="26"/>
                  <w:rPrChange w:id="33414" w:author="Le Minh Nghia" w:date="2019-10-09T10:56:00Z">
                    <w:rPr/>
                  </w:rPrChange>
                </w:rPr>
                <w:t xml:space="preserve"> </w:t>
              </w:r>
              <w:proofErr w:type="spellStart"/>
              <w:r w:rsidRPr="00B41112">
                <w:rPr>
                  <w:sz w:val="26"/>
                  <w:szCs w:val="26"/>
                  <w:rPrChange w:id="33415" w:author="Le Minh Nghia" w:date="2019-10-09T10:56:00Z">
                    <w:rPr/>
                  </w:rPrChange>
                </w:rPr>
                <w:t>cựu</w:t>
              </w:r>
              <w:proofErr w:type="spellEnd"/>
              <w:r w:rsidRPr="00B41112">
                <w:rPr>
                  <w:sz w:val="26"/>
                  <w:szCs w:val="26"/>
                  <w:rPrChange w:id="33416" w:author="Le Minh Nghia" w:date="2019-10-09T10:56:00Z">
                    <w:rPr/>
                  </w:rPrChange>
                </w:rPr>
                <w:t xml:space="preserve"> </w:t>
              </w:r>
              <w:proofErr w:type="spellStart"/>
              <w:r w:rsidRPr="00B41112">
                <w:rPr>
                  <w:sz w:val="26"/>
                  <w:szCs w:val="26"/>
                  <w:rPrChange w:id="33417" w:author="Le Minh Nghia" w:date="2019-10-09T10:56:00Z">
                    <w:rPr/>
                  </w:rPrChange>
                </w:rPr>
                <w:t>sinh</w:t>
              </w:r>
              <w:proofErr w:type="spellEnd"/>
              <w:r w:rsidRPr="00B41112">
                <w:rPr>
                  <w:sz w:val="26"/>
                  <w:szCs w:val="26"/>
                  <w:rPrChange w:id="33418" w:author="Le Minh Nghia" w:date="2019-10-09T10:56:00Z">
                    <w:rPr/>
                  </w:rPrChange>
                </w:rPr>
                <w:t xml:space="preserve"> </w:t>
              </w:r>
              <w:proofErr w:type="spellStart"/>
              <w:r w:rsidRPr="00B41112">
                <w:rPr>
                  <w:sz w:val="26"/>
                  <w:szCs w:val="26"/>
                  <w:rPrChange w:id="33419" w:author="Le Minh Nghia" w:date="2019-10-09T10:56:00Z">
                    <w:rPr/>
                  </w:rPrChange>
                </w:rPr>
                <w:t>viên</w:t>
              </w:r>
              <w:proofErr w:type="spellEnd"/>
              <w:r w:rsidRPr="00B41112">
                <w:rPr>
                  <w:sz w:val="26"/>
                  <w:szCs w:val="26"/>
                  <w:rPrChange w:id="33420" w:author="Le Minh Nghia" w:date="2019-10-09T10:56:00Z">
                    <w:rPr/>
                  </w:rPrChange>
                </w:rPr>
                <w:t xml:space="preserve"> </w:t>
              </w:r>
              <w:proofErr w:type="spellStart"/>
              <w:r w:rsidRPr="00B41112">
                <w:rPr>
                  <w:sz w:val="26"/>
                  <w:szCs w:val="26"/>
                  <w:rPrChange w:id="33421" w:author="Le Minh Nghia" w:date="2019-10-09T10:56:00Z">
                    <w:rPr/>
                  </w:rPrChange>
                </w:rPr>
                <w:t>nhằm</w:t>
              </w:r>
              <w:proofErr w:type="spellEnd"/>
              <w:r w:rsidRPr="00B41112">
                <w:rPr>
                  <w:sz w:val="26"/>
                  <w:szCs w:val="26"/>
                  <w:rPrChange w:id="33422" w:author="Le Minh Nghia" w:date="2019-10-09T10:56:00Z">
                    <w:rPr/>
                  </w:rPrChange>
                </w:rPr>
                <w:t xml:space="preserve"> </w:t>
              </w:r>
              <w:proofErr w:type="spellStart"/>
              <w:r w:rsidRPr="00B41112">
                <w:rPr>
                  <w:sz w:val="26"/>
                  <w:szCs w:val="26"/>
                  <w:rPrChange w:id="33423" w:author="Le Minh Nghia" w:date="2019-10-09T10:56:00Z">
                    <w:rPr/>
                  </w:rPrChange>
                </w:rPr>
                <w:t>kêu</w:t>
              </w:r>
              <w:proofErr w:type="spellEnd"/>
              <w:r w:rsidRPr="00B41112">
                <w:rPr>
                  <w:sz w:val="26"/>
                  <w:szCs w:val="26"/>
                  <w:rPrChange w:id="33424" w:author="Le Minh Nghia" w:date="2019-10-09T10:56:00Z">
                    <w:rPr/>
                  </w:rPrChange>
                </w:rPr>
                <w:t xml:space="preserve"> </w:t>
              </w:r>
              <w:proofErr w:type="spellStart"/>
              <w:r w:rsidRPr="00B41112">
                <w:rPr>
                  <w:sz w:val="26"/>
                  <w:szCs w:val="26"/>
                  <w:rPrChange w:id="33425" w:author="Le Minh Nghia" w:date="2019-10-09T10:56:00Z">
                    <w:rPr/>
                  </w:rPrChange>
                </w:rPr>
                <w:t>gọi</w:t>
              </w:r>
              <w:proofErr w:type="spellEnd"/>
              <w:r w:rsidRPr="00B41112">
                <w:rPr>
                  <w:sz w:val="26"/>
                  <w:szCs w:val="26"/>
                  <w:rPrChange w:id="33426" w:author="Le Minh Nghia" w:date="2019-10-09T10:56:00Z">
                    <w:rPr/>
                  </w:rPrChange>
                </w:rPr>
                <w:t xml:space="preserve"> </w:t>
              </w:r>
              <w:proofErr w:type="spellStart"/>
              <w:r w:rsidRPr="00B41112">
                <w:rPr>
                  <w:sz w:val="26"/>
                  <w:szCs w:val="26"/>
                  <w:rPrChange w:id="33427" w:author="Le Minh Nghia" w:date="2019-10-09T10:56:00Z">
                    <w:rPr/>
                  </w:rPrChange>
                </w:rPr>
                <w:t>về</w:t>
              </w:r>
              <w:proofErr w:type="spellEnd"/>
              <w:r w:rsidRPr="00B41112">
                <w:rPr>
                  <w:sz w:val="26"/>
                  <w:szCs w:val="26"/>
                  <w:rPrChange w:id="33428" w:author="Le Minh Nghia" w:date="2019-10-09T10:56:00Z">
                    <w:rPr/>
                  </w:rPrChange>
                </w:rPr>
                <w:t xml:space="preserve"> khoa </w:t>
              </w:r>
              <w:proofErr w:type="spellStart"/>
              <w:r w:rsidRPr="00B41112">
                <w:rPr>
                  <w:sz w:val="26"/>
                  <w:szCs w:val="26"/>
                  <w:rPrChange w:id="33429" w:author="Le Minh Nghia" w:date="2019-10-09T10:56:00Z">
                    <w:rPr/>
                  </w:rPrChange>
                </w:rPr>
                <w:t>tham</w:t>
              </w:r>
              <w:proofErr w:type="spellEnd"/>
              <w:r w:rsidRPr="00B41112">
                <w:rPr>
                  <w:sz w:val="26"/>
                  <w:szCs w:val="26"/>
                  <w:rPrChange w:id="33430" w:author="Le Minh Nghia" w:date="2019-10-09T10:56:00Z">
                    <w:rPr/>
                  </w:rPrChange>
                </w:rPr>
                <w:t xml:space="preserve"> </w:t>
              </w:r>
              <w:proofErr w:type="spellStart"/>
              <w:r w:rsidRPr="00B41112">
                <w:rPr>
                  <w:sz w:val="26"/>
                  <w:szCs w:val="26"/>
                  <w:rPrChange w:id="33431" w:author="Le Minh Nghia" w:date="2019-10-09T10:56:00Z">
                    <w:rPr/>
                  </w:rPrChange>
                </w:rPr>
                <w:t>dự</w:t>
              </w:r>
              <w:proofErr w:type="spellEnd"/>
              <w:r w:rsidRPr="00B41112">
                <w:rPr>
                  <w:sz w:val="26"/>
                  <w:szCs w:val="26"/>
                  <w:rPrChange w:id="33432" w:author="Le Minh Nghia" w:date="2019-10-09T10:56:00Z">
                    <w:rPr/>
                  </w:rPrChange>
                </w:rPr>
                <w:t xml:space="preserve"> </w:t>
              </w:r>
              <w:proofErr w:type="spellStart"/>
              <w:r w:rsidRPr="00B41112">
                <w:rPr>
                  <w:sz w:val="26"/>
                  <w:szCs w:val="26"/>
                  <w:rPrChange w:id="33433" w:author="Le Minh Nghia" w:date="2019-10-09T10:56:00Z">
                    <w:rPr/>
                  </w:rPrChange>
                </w:rPr>
                <w:t>sự</w:t>
              </w:r>
              <w:proofErr w:type="spellEnd"/>
              <w:r w:rsidRPr="00B41112">
                <w:rPr>
                  <w:sz w:val="26"/>
                  <w:szCs w:val="26"/>
                  <w:rPrChange w:id="33434" w:author="Le Minh Nghia" w:date="2019-10-09T10:56:00Z">
                    <w:rPr/>
                  </w:rPrChange>
                </w:rPr>
                <w:t xml:space="preserve"> </w:t>
              </w:r>
              <w:proofErr w:type="spellStart"/>
              <w:r w:rsidRPr="00B41112">
                <w:rPr>
                  <w:sz w:val="26"/>
                  <w:szCs w:val="26"/>
                  <w:rPrChange w:id="33435" w:author="Le Minh Nghia" w:date="2019-10-09T10:56:00Z">
                    <w:rPr/>
                  </w:rPrChange>
                </w:rPr>
                <w:t>kiện</w:t>
              </w:r>
              <w:proofErr w:type="spellEnd"/>
              <w:r w:rsidRPr="00B41112">
                <w:rPr>
                  <w:sz w:val="26"/>
                  <w:szCs w:val="26"/>
                  <w:rPrChange w:id="33436" w:author="Le Minh Nghia" w:date="2019-10-09T10:56:00Z">
                    <w:rPr/>
                  </w:rPrChange>
                </w:rPr>
                <w:t xml:space="preserve"> </w:t>
              </w:r>
              <w:proofErr w:type="spellStart"/>
              <w:r w:rsidRPr="00B41112">
                <w:rPr>
                  <w:sz w:val="26"/>
                  <w:szCs w:val="26"/>
                  <w:rPrChange w:id="33437" w:author="Le Minh Nghia" w:date="2019-10-09T10:56:00Z">
                    <w:rPr/>
                  </w:rPrChange>
                </w:rPr>
                <w:t>hoặc</w:t>
              </w:r>
              <w:proofErr w:type="spellEnd"/>
              <w:r w:rsidRPr="00B41112">
                <w:rPr>
                  <w:sz w:val="26"/>
                  <w:szCs w:val="26"/>
                  <w:rPrChange w:id="33438" w:author="Le Minh Nghia" w:date="2019-10-09T10:56:00Z">
                    <w:rPr/>
                  </w:rPrChange>
                </w:rPr>
                <w:t xml:space="preserve"> </w:t>
              </w:r>
              <w:proofErr w:type="spellStart"/>
              <w:r w:rsidRPr="00B41112">
                <w:rPr>
                  <w:sz w:val="26"/>
                  <w:szCs w:val="26"/>
                  <w:rPrChange w:id="33439" w:author="Le Minh Nghia" w:date="2019-10-09T10:56:00Z">
                    <w:rPr/>
                  </w:rPrChange>
                </w:rPr>
                <w:t>ủng</w:t>
              </w:r>
              <w:proofErr w:type="spellEnd"/>
              <w:r w:rsidRPr="00B41112">
                <w:rPr>
                  <w:sz w:val="26"/>
                  <w:szCs w:val="26"/>
                  <w:rPrChange w:id="33440" w:author="Le Minh Nghia" w:date="2019-10-09T10:56:00Z">
                    <w:rPr/>
                  </w:rPrChange>
                </w:rPr>
                <w:t xml:space="preserve"> </w:t>
              </w:r>
              <w:proofErr w:type="spellStart"/>
              <w:r w:rsidRPr="00B41112">
                <w:rPr>
                  <w:sz w:val="26"/>
                  <w:szCs w:val="26"/>
                  <w:rPrChange w:id="33441" w:author="Le Minh Nghia" w:date="2019-10-09T10:56:00Z">
                    <w:rPr/>
                  </w:rPrChange>
                </w:rPr>
                <w:t>hộ</w:t>
              </w:r>
              <w:proofErr w:type="spellEnd"/>
              <w:r w:rsidRPr="00B41112">
                <w:rPr>
                  <w:sz w:val="26"/>
                  <w:szCs w:val="26"/>
                  <w:rPrChange w:id="33442" w:author="Le Minh Nghia" w:date="2019-10-09T10:56:00Z">
                    <w:rPr/>
                  </w:rPrChange>
                </w:rPr>
                <w:t xml:space="preserve"> </w:t>
              </w:r>
              <w:proofErr w:type="spellStart"/>
              <w:r w:rsidRPr="00B41112">
                <w:rPr>
                  <w:sz w:val="26"/>
                  <w:szCs w:val="26"/>
                  <w:rPrChange w:id="33443" w:author="Le Minh Nghia" w:date="2019-10-09T10:56:00Z">
                    <w:rPr/>
                  </w:rPrChange>
                </w:rPr>
                <w:t>học</w:t>
              </w:r>
              <w:proofErr w:type="spellEnd"/>
              <w:r w:rsidRPr="00B41112">
                <w:rPr>
                  <w:sz w:val="26"/>
                  <w:szCs w:val="26"/>
                  <w:rPrChange w:id="33444" w:author="Le Minh Nghia" w:date="2019-10-09T10:56:00Z">
                    <w:rPr/>
                  </w:rPrChange>
                </w:rPr>
                <w:t xml:space="preserve"> </w:t>
              </w:r>
              <w:proofErr w:type="spellStart"/>
              <w:r w:rsidRPr="00B41112">
                <w:rPr>
                  <w:sz w:val="26"/>
                  <w:szCs w:val="26"/>
                  <w:rPrChange w:id="33445" w:author="Le Minh Nghia" w:date="2019-10-09T10:56:00Z">
                    <w:rPr/>
                  </w:rPrChange>
                </w:rPr>
                <w:t>bổng</w:t>
              </w:r>
              <w:proofErr w:type="spellEnd"/>
              <w:r w:rsidRPr="00B41112">
                <w:rPr>
                  <w:sz w:val="26"/>
                  <w:szCs w:val="26"/>
                  <w:rPrChange w:id="33446" w:author="Le Minh Nghia" w:date="2019-10-09T10:56:00Z">
                    <w:rPr/>
                  </w:rPrChange>
                </w:rPr>
                <w:t xml:space="preserve"> </w:t>
              </w:r>
              <w:proofErr w:type="spellStart"/>
              <w:r w:rsidRPr="00B41112">
                <w:rPr>
                  <w:sz w:val="26"/>
                  <w:szCs w:val="26"/>
                  <w:rPrChange w:id="33447" w:author="Le Minh Nghia" w:date="2019-10-09T10:56:00Z">
                    <w:rPr/>
                  </w:rPrChange>
                </w:rPr>
                <w:t>cho</w:t>
              </w:r>
              <w:proofErr w:type="spellEnd"/>
              <w:r w:rsidRPr="00B41112">
                <w:rPr>
                  <w:sz w:val="26"/>
                  <w:szCs w:val="26"/>
                  <w:rPrChange w:id="33448" w:author="Le Minh Nghia" w:date="2019-10-09T10:56:00Z">
                    <w:rPr/>
                  </w:rPrChange>
                </w:rPr>
                <w:t xml:space="preserve"> </w:t>
              </w:r>
              <w:proofErr w:type="spellStart"/>
              <w:r w:rsidRPr="00B41112">
                <w:rPr>
                  <w:sz w:val="26"/>
                  <w:szCs w:val="26"/>
                  <w:rPrChange w:id="33449" w:author="Le Minh Nghia" w:date="2019-10-09T10:56:00Z">
                    <w:rPr/>
                  </w:rPrChange>
                </w:rPr>
                <w:t>sinh</w:t>
              </w:r>
              <w:proofErr w:type="spellEnd"/>
              <w:r w:rsidRPr="00B41112">
                <w:rPr>
                  <w:sz w:val="26"/>
                  <w:szCs w:val="26"/>
                  <w:rPrChange w:id="33450" w:author="Le Minh Nghia" w:date="2019-10-09T10:56:00Z">
                    <w:rPr/>
                  </w:rPrChange>
                </w:rPr>
                <w:t xml:space="preserve"> </w:t>
              </w:r>
              <w:proofErr w:type="spellStart"/>
              <w:r w:rsidRPr="00B41112">
                <w:rPr>
                  <w:sz w:val="26"/>
                  <w:szCs w:val="26"/>
                  <w:rPrChange w:id="33451" w:author="Le Minh Nghia" w:date="2019-10-09T10:56:00Z">
                    <w:rPr/>
                  </w:rPrChange>
                </w:rPr>
                <w:t>viên</w:t>
              </w:r>
              <w:proofErr w:type="spellEnd"/>
              <w:r w:rsidRPr="00B41112">
                <w:rPr>
                  <w:sz w:val="26"/>
                  <w:szCs w:val="26"/>
                  <w:rPrChange w:id="33452" w:author="Le Minh Nghia" w:date="2019-10-09T10:56:00Z">
                    <w:rPr/>
                  </w:rPrChange>
                </w:rPr>
                <w:t xml:space="preserve"> </w:t>
              </w:r>
              <w:proofErr w:type="spellStart"/>
              <w:r w:rsidRPr="00B41112">
                <w:rPr>
                  <w:sz w:val="26"/>
                  <w:szCs w:val="26"/>
                  <w:rPrChange w:id="33453" w:author="Le Minh Nghia" w:date="2019-10-09T10:56:00Z">
                    <w:rPr/>
                  </w:rPrChange>
                </w:rPr>
                <w:t>hiện</w:t>
              </w:r>
              <w:proofErr w:type="spellEnd"/>
              <w:r w:rsidRPr="00B41112">
                <w:rPr>
                  <w:sz w:val="26"/>
                  <w:szCs w:val="26"/>
                  <w:rPrChange w:id="33454" w:author="Le Minh Nghia" w:date="2019-10-09T10:56:00Z">
                    <w:rPr/>
                  </w:rPrChange>
                </w:rPr>
                <w:t xml:space="preserve"> </w:t>
              </w:r>
              <w:proofErr w:type="spellStart"/>
              <w:r w:rsidRPr="00B41112">
                <w:rPr>
                  <w:sz w:val="26"/>
                  <w:szCs w:val="26"/>
                  <w:rPrChange w:id="33455" w:author="Le Minh Nghia" w:date="2019-10-09T10:56:00Z">
                    <w:rPr/>
                  </w:rPrChange>
                </w:rPr>
                <w:t>đang</w:t>
              </w:r>
              <w:proofErr w:type="spellEnd"/>
              <w:r w:rsidRPr="00B41112">
                <w:rPr>
                  <w:sz w:val="26"/>
                  <w:szCs w:val="26"/>
                  <w:rPrChange w:id="33456" w:author="Le Minh Nghia" w:date="2019-10-09T10:56:00Z">
                    <w:rPr/>
                  </w:rPrChange>
                </w:rPr>
                <w:t xml:space="preserve"> </w:t>
              </w:r>
              <w:proofErr w:type="spellStart"/>
              <w:r w:rsidRPr="00B41112">
                <w:rPr>
                  <w:sz w:val="26"/>
                  <w:szCs w:val="26"/>
                  <w:rPrChange w:id="33457" w:author="Le Minh Nghia" w:date="2019-10-09T10:56:00Z">
                    <w:rPr/>
                  </w:rPrChange>
                </w:rPr>
                <w:t>học</w:t>
              </w:r>
              <w:proofErr w:type="spellEnd"/>
              <w:r w:rsidRPr="00B41112">
                <w:rPr>
                  <w:sz w:val="26"/>
                  <w:szCs w:val="26"/>
                  <w:rPrChange w:id="33458" w:author="Le Minh Nghia" w:date="2019-10-09T10:56:00Z">
                    <w:rPr/>
                  </w:rPrChange>
                </w:rPr>
                <w:t xml:space="preserve"> </w:t>
              </w:r>
              <w:proofErr w:type="spellStart"/>
              <w:r w:rsidRPr="00B41112">
                <w:rPr>
                  <w:sz w:val="26"/>
                  <w:szCs w:val="26"/>
                  <w:rPrChange w:id="33459" w:author="Le Minh Nghia" w:date="2019-10-09T10:56:00Z">
                    <w:rPr/>
                  </w:rPrChange>
                </w:rPr>
                <w:t>trong</w:t>
              </w:r>
              <w:proofErr w:type="spellEnd"/>
              <w:r w:rsidRPr="00B41112">
                <w:rPr>
                  <w:sz w:val="26"/>
                  <w:szCs w:val="26"/>
                  <w:rPrChange w:id="33460" w:author="Le Minh Nghia" w:date="2019-10-09T10:56:00Z">
                    <w:rPr/>
                  </w:rPrChange>
                </w:rPr>
                <w:t xml:space="preserve"> khoa. </w:t>
              </w:r>
            </w:ins>
          </w:p>
          <w:p w:rsidR="00B41112" w:rsidRPr="00B41112" w:rsidRDefault="00B41112">
            <w:pPr>
              <w:spacing w:before="120" w:line="264" w:lineRule="auto"/>
              <w:jc w:val="both"/>
              <w:rPr>
                <w:ins w:id="33461" w:author="Le Minh Nghia" w:date="2019-10-09T10:54:00Z"/>
                <w:sz w:val="26"/>
                <w:szCs w:val="26"/>
                <w:rPrChange w:id="33462" w:author="Le Minh Nghia" w:date="2019-10-09T10:56:00Z">
                  <w:rPr>
                    <w:ins w:id="33463" w:author="Le Minh Nghia" w:date="2019-10-09T10:54:00Z"/>
                  </w:rPr>
                </w:rPrChange>
              </w:rPr>
            </w:pPr>
            <w:ins w:id="33464" w:author="Le Minh Nghia" w:date="2019-10-09T10:54:00Z">
              <w:r w:rsidRPr="00B41112">
                <w:rPr>
                  <w:sz w:val="26"/>
                  <w:szCs w:val="26"/>
                  <w:rPrChange w:id="33465" w:author="Le Minh Nghia" w:date="2019-10-09T10:56:00Z">
                    <w:rPr/>
                  </w:rPrChange>
                </w:rPr>
                <w:t xml:space="preserve">- Khoa </w:t>
              </w:r>
              <w:proofErr w:type="spellStart"/>
              <w:r w:rsidRPr="00B41112">
                <w:rPr>
                  <w:sz w:val="26"/>
                  <w:szCs w:val="26"/>
                  <w:rPrChange w:id="33466" w:author="Le Minh Nghia" w:date="2019-10-09T10:56:00Z">
                    <w:rPr/>
                  </w:rPrChange>
                </w:rPr>
                <w:t>Công</w:t>
              </w:r>
              <w:proofErr w:type="spellEnd"/>
              <w:r w:rsidRPr="00B41112">
                <w:rPr>
                  <w:sz w:val="26"/>
                  <w:szCs w:val="26"/>
                  <w:rPrChange w:id="33467" w:author="Le Minh Nghia" w:date="2019-10-09T10:56:00Z">
                    <w:rPr/>
                  </w:rPrChange>
                </w:rPr>
                <w:t xml:space="preserve"> </w:t>
              </w:r>
              <w:proofErr w:type="spellStart"/>
              <w:r w:rsidRPr="00B41112">
                <w:rPr>
                  <w:sz w:val="26"/>
                  <w:szCs w:val="26"/>
                  <w:rPrChange w:id="33468" w:author="Le Minh Nghia" w:date="2019-10-09T10:56:00Z">
                    <w:rPr/>
                  </w:rPrChange>
                </w:rPr>
                <w:t>nghệ</w:t>
              </w:r>
              <w:proofErr w:type="spellEnd"/>
              <w:r w:rsidRPr="00B41112">
                <w:rPr>
                  <w:sz w:val="26"/>
                  <w:szCs w:val="26"/>
                  <w:rPrChange w:id="33469" w:author="Le Minh Nghia" w:date="2019-10-09T10:56:00Z">
                    <w:rPr/>
                  </w:rPrChange>
                </w:rPr>
                <w:t xml:space="preserve"> </w:t>
              </w:r>
              <w:proofErr w:type="spellStart"/>
              <w:r w:rsidRPr="00B41112">
                <w:rPr>
                  <w:sz w:val="26"/>
                  <w:szCs w:val="26"/>
                  <w:rPrChange w:id="33470" w:author="Le Minh Nghia" w:date="2019-10-09T10:56:00Z">
                    <w:rPr/>
                  </w:rPrChange>
                </w:rPr>
                <w:t>thông</w:t>
              </w:r>
              <w:proofErr w:type="spellEnd"/>
              <w:r w:rsidRPr="00B41112">
                <w:rPr>
                  <w:sz w:val="26"/>
                  <w:szCs w:val="26"/>
                  <w:rPrChange w:id="33471" w:author="Le Minh Nghia" w:date="2019-10-09T10:56:00Z">
                    <w:rPr/>
                  </w:rPrChange>
                </w:rPr>
                <w:t xml:space="preserve"> tin &amp; TT </w:t>
              </w:r>
              <w:proofErr w:type="spellStart"/>
              <w:r w:rsidRPr="00B41112">
                <w:rPr>
                  <w:sz w:val="26"/>
                  <w:szCs w:val="26"/>
                  <w:rPrChange w:id="33472" w:author="Le Minh Nghia" w:date="2019-10-09T10:56:00Z">
                    <w:rPr/>
                  </w:rPrChange>
                </w:rPr>
                <w:t>của</w:t>
              </w:r>
              <w:proofErr w:type="spellEnd"/>
              <w:r w:rsidRPr="00B41112">
                <w:rPr>
                  <w:sz w:val="26"/>
                  <w:szCs w:val="26"/>
                  <w:rPrChange w:id="33473" w:author="Le Minh Nghia" w:date="2019-10-09T10:56:00Z">
                    <w:rPr/>
                  </w:rPrChange>
                </w:rPr>
                <w:t xml:space="preserve"> </w:t>
              </w:r>
              <w:proofErr w:type="spellStart"/>
              <w:r w:rsidRPr="00B41112">
                <w:rPr>
                  <w:sz w:val="26"/>
                  <w:szCs w:val="26"/>
                  <w:rPrChange w:id="33474" w:author="Le Minh Nghia" w:date="2019-10-09T10:56:00Z">
                    <w:rPr/>
                  </w:rPrChange>
                </w:rPr>
                <w:t>đại</w:t>
              </w:r>
              <w:proofErr w:type="spellEnd"/>
              <w:r w:rsidRPr="00B41112">
                <w:rPr>
                  <w:sz w:val="26"/>
                  <w:szCs w:val="26"/>
                  <w:rPrChange w:id="33475" w:author="Le Minh Nghia" w:date="2019-10-09T10:56:00Z">
                    <w:rPr/>
                  </w:rPrChange>
                </w:rPr>
                <w:t xml:space="preserve"> </w:t>
              </w:r>
              <w:proofErr w:type="spellStart"/>
              <w:r w:rsidRPr="00B41112">
                <w:rPr>
                  <w:sz w:val="26"/>
                  <w:szCs w:val="26"/>
                  <w:rPrChange w:id="33476" w:author="Le Minh Nghia" w:date="2019-10-09T10:56:00Z">
                    <w:rPr/>
                  </w:rPrChange>
                </w:rPr>
                <w:t>học</w:t>
              </w:r>
              <w:proofErr w:type="spellEnd"/>
              <w:r w:rsidRPr="00B41112">
                <w:rPr>
                  <w:sz w:val="26"/>
                  <w:szCs w:val="26"/>
                  <w:rPrChange w:id="33477" w:author="Le Minh Nghia" w:date="2019-10-09T10:56:00Z">
                    <w:rPr/>
                  </w:rPrChange>
                </w:rPr>
                <w:t xml:space="preserve"> </w:t>
              </w:r>
              <w:proofErr w:type="spellStart"/>
              <w:r w:rsidRPr="00B41112">
                <w:rPr>
                  <w:sz w:val="26"/>
                  <w:szCs w:val="26"/>
                  <w:rPrChange w:id="33478" w:author="Le Minh Nghia" w:date="2019-10-09T10:56:00Z">
                    <w:rPr/>
                  </w:rPrChange>
                </w:rPr>
                <w:t>Cần</w:t>
              </w:r>
              <w:proofErr w:type="spellEnd"/>
              <w:r w:rsidRPr="00B41112">
                <w:rPr>
                  <w:sz w:val="26"/>
                  <w:szCs w:val="26"/>
                  <w:rPrChange w:id="33479" w:author="Le Minh Nghia" w:date="2019-10-09T10:56:00Z">
                    <w:rPr/>
                  </w:rPrChange>
                </w:rPr>
                <w:t xml:space="preserve"> </w:t>
              </w:r>
              <w:proofErr w:type="spellStart"/>
              <w:r w:rsidRPr="00B41112">
                <w:rPr>
                  <w:sz w:val="26"/>
                  <w:szCs w:val="26"/>
                  <w:rPrChange w:id="33480" w:author="Le Minh Nghia" w:date="2019-10-09T10:56:00Z">
                    <w:rPr/>
                  </w:rPrChange>
                </w:rPr>
                <w:t>Thơ</w:t>
              </w:r>
              <w:proofErr w:type="spellEnd"/>
              <w:r w:rsidRPr="00B41112">
                <w:rPr>
                  <w:sz w:val="26"/>
                  <w:szCs w:val="26"/>
                  <w:rPrChange w:id="33481" w:author="Le Minh Nghia" w:date="2019-10-09T10:56:00Z">
                    <w:rPr/>
                  </w:rPrChange>
                </w:rPr>
                <w:t xml:space="preserve">: </w:t>
              </w:r>
              <w:proofErr w:type="spellStart"/>
              <w:r w:rsidRPr="00B41112">
                <w:rPr>
                  <w:sz w:val="26"/>
                  <w:szCs w:val="26"/>
                  <w:rPrChange w:id="33482" w:author="Le Minh Nghia" w:date="2019-10-09T10:56:00Z">
                    <w:rPr/>
                  </w:rPrChange>
                </w:rPr>
                <w:t>Nêu</w:t>
              </w:r>
              <w:proofErr w:type="spellEnd"/>
              <w:r w:rsidRPr="00B41112">
                <w:rPr>
                  <w:sz w:val="26"/>
                  <w:szCs w:val="26"/>
                  <w:rPrChange w:id="33483" w:author="Le Minh Nghia" w:date="2019-10-09T10:56:00Z">
                    <w:rPr/>
                  </w:rPrChange>
                </w:rPr>
                <w:t xml:space="preserve"> </w:t>
              </w:r>
              <w:proofErr w:type="spellStart"/>
              <w:r w:rsidRPr="00B41112">
                <w:rPr>
                  <w:sz w:val="26"/>
                  <w:szCs w:val="26"/>
                  <w:rPrChange w:id="33484" w:author="Le Minh Nghia" w:date="2019-10-09T10:56:00Z">
                    <w:rPr/>
                  </w:rPrChange>
                </w:rPr>
                <w:t>được</w:t>
              </w:r>
              <w:proofErr w:type="spellEnd"/>
              <w:r w:rsidRPr="00B41112">
                <w:rPr>
                  <w:sz w:val="26"/>
                  <w:szCs w:val="26"/>
                  <w:rPrChange w:id="33485" w:author="Le Minh Nghia" w:date="2019-10-09T10:56:00Z">
                    <w:rPr/>
                  </w:rPrChange>
                </w:rPr>
                <w:t xml:space="preserve"> </w:t>
              </w:r>
              <w:proofErr w:type="spellStart"/>
              <w:r w:rsidRPr="00B41112">
                <w:rPr>
                  <w:sz w:val="26"/>
                  <w:szCs w:val="26"/>
                  <w:rPrChange w:id="33486" w:author="Le Minh Nghia" w:date="2019-10-09T10:56:00Z">
                    <w:rPr/>
                  </w:rPrChange>
                </w:rPr>
                <w:t>thông</w:t>
              </w:r>
              <w:proofErr w:type="spellEnd"/>
              <w:r w:rsidRPr="00B41112">
                <w:rPr>
                  <w:sz w:val="26"/>
                  <w:szCs w:val="26"/>
                  <w:rPrChange w:id="33487" w:author="Le Minh Nghia" w:date="2019-10-09T10:56:00Z">
                    <w:rPr/>
                  </w:rPrChange>
                </w:rPr>
                <w:t xml:space="preserve"> tin </w:t>
              </w:r>
              <w:proofErr w:type="spellStart"/>
              <w:r w:rsidRPr="00B41112">
                <w:rPr>
                  <w:sz w:val="26"/>
                  <w:szCs w:val="26"/>
                  <w:rPrChange w:id="33488" w:author="Le Minh Nghia" w:date="2019-10-09T10:56:00Z">
                    <w:rPr/>
                  </w:rPrChange>
                </w:rPr>
                <w:t>của</w:t>
              </w:r>
              <w:proofErr w:type="spellEnd"/>
              <w:r w:rsidRPr="00B41112">
                <w:rPr>
                  <w:sz w:val="26"/>
                  <w:szCs w:val="26"/>
                  <w:rPrChange w:id="33489" w:author="Le Minh Nghia" w:date="2019-10-09T10:56:00Z">
                    <w:rPr/>
                  </w:rPrChange>
                </w:rPr>
                <w:t xml:space="preserve"> </w:t>
              </w:r>
              <w:proofErr w:type="spellStart"/>
              <w:r w:rsidRPr="00B41112">
                <w:rPr>
                  <w:sz w:val="26"/>
                  <w:szCs w:val="26"/>
                  <w:rPrChange w:id="33490" w:author="Le Minh Nghia" w:date="2019-10-09T10:56:00Z">
                    <w:rPr/>
                  </w:rPrChange>
                </w:rPr>
                <w:t>các</w:t>
              </w:r>
              <w:proofErr w:type="spellEnd"/>
              <w:r w:rsidRPr="00B41112">
                <w:rPr>
                  <w:sz w:val="26"/>
                  <w:szCs w:val="26"/>
                  <w:rPrChange w:id="33491" w:author="Le Minh Nghia" w:date="2019-10-09T10:56:00Z">
                    <w:rPr/>
                  </w:rPrChange>
                </w:rPr>
                <w:t xml:space="preserve"> </w:t>
              </w:r>
              <w:proofErr w:type="spellStart"/>
              <w:r w:rsidRPr="00B41112">
                <w:rPr>
                  <w:sz w:val="26"/>
                  <w:szCs w:val="26"/>
                  <w:rPrChange w:id="33492" w:author="Le Minh Nghia" w:date="2019-10-09T10:56:00Z">
                    <w:rPr/>
                  </w:rPrChange>
                </w:rPr>
                <w:t>hội</w:t>
              </w:r>
              <w:proofErr w:type="spellEnd"/>
              <w:r w:rsidRPr="00B41112">
                <w:rPr>
                  <w:sz w:val="26"/>
                  <w:szCs w:val="26"/>
                  <w:rPrChange w:id="33493" w:author="Le Minh Nghia" w:date="2019-10-09T10:56:00Z">
                    <w:rPr/>
                  </w:rPrChange>
                </w:rPr>
                <w:t xml:space="preserve"> </w:t>
              </w:r>
              <w:proofErr w:type="spellStart"/>
              <w:r w:rsidRPr="00B41112">
                <w:rPr>
                  <w:sz w:val="26"/>
                  <w:szCs w:val="26"/>
                  <w:rPrChange w:id="33494" w:author="Le Minh Nghia" w:date="2019-10-09T10:56:00Z">
                    <w:rPr/>
                  </w:rPrChange>
                </w:rPr>
                <w:t>cựu</w:t>
              </w:r>
              <w:proofErr w:type="spellEnd"/>
              <w:r w:rsidRPr="00B41112">
                <w:rPr>
                  <w:sz w:val="26"/>
                  <w:szCs w:val="26"/>
                  <w:rPrChange w:id="33495" w:author="Le Minh Nghia" w:date="2019-10-09T10:56:00Z">
                    <w:rPr/>
                  </w:rPrChange>
                </w:rPr>
                <w:t xml:space="preserve"> </w:t>
              </w:r>
              <w:proofErr w:type="spellStart"/>
              <w:r w:rsidRPr="00B41112">
                <w:rPr>
                  <w:sz w:val="26"/>
                  <w:szCs w:val="26"/>
                  <w:rPrChange w:id="33496" w:author="Le Minh Nghia" w:date="2019-10-09T10:56:00Z">
                    <w:rPr/>
                  </w:rPrChange>
                </w:rPr>
                <w:t>sinh</w:t>
              </w:r>
              <w:proofErr w:type="spellEnd"/>
              <w:r w:rsidRPr="00B41112">
                <w:rPr>
                  <w:sz w:val="26"/>
                  <w:szCs w:val="26"/>
                  <w:rPrChange w:id="33497" w:author="Le Minh Nghia" w:date="2019-10-09T10:56:00Z">
                    <w:rPr/>
                  </w:rPrChange>
                </w:rPr>
                <w:t xml:space="preserve"> </w:t>
              </w:r>
              <w:proofErr w:type="spellStart"/>
              <w:r w:rsidRPr="00B41112">
                <w:rPr>
                  <w:sz w:val="26"/>
                  <w:szCs w:val="26"/>
                  <w:rPrChange w:id="33498" w:author="Le Minh Nghia" w:date="2019-10-09T10:56:00Z">
                    <w:rPr/>
                  </w:rPrChange>
                </w:rPr>
                <w:t>viên</w:t>
              </w:r>
              <w:proofErr w:type="spellEnd"/>
              <w:r w:rsidRPr="00B41112">
                <w:rPr>
                  <w:sz w:val="26"/>
                  <w:szCs w:val="26"/>
                  <w:rPrChange w:id="33499" w:author="Le Minh Nghia" w:date="2019-10-09T10:56:00Z">
                    <w:rPr/>
                  </w:rPrChange>
                </w:rPr>
                <w:t xml:space="preserve">, </w:t>
              </w:r>
              <w:proofErr w:type="spellStart"/>
              <w:r w:rsidRPr="00B41112">
                <w:rPr>
                  <w:sz w:val="26"/>
                  <w:szCs w:val="26"/>
                  <w:rPrChange w:id="33500" w:author="Le Minh Nghia" w:date="2019-10-09T10:56:00Z">
                    <w:rPr/>
                  </w:rPrChange>
                </w:rPr>
                <w:t>có</w:t>
              </w:r>
              <w:proofErr w:type="spellEnd"/>
              <w:r w:rsidRPr="00B41112">
                <w:rPr>
                  <w:sz w:val="26"/>
                  <w:szCs w:val="26"/>
                  <w:rPrChange w:id="33501" w:author="Le Minh Nghia" w:date="2019-10-09T10:56:00Z">
                    <w:rPr/>
                  </w:rPrChange>
                </w:rPr>
                <w:t xml:space="preserve"> </w:t>
              </w:r>
              <w:proofErr w:type="spellStart"/>
              <w:r w:rsidRPr="00B41112">
                <w:rPr>
                  <w:sz w:val="26"/>
                  <w:szCs w:val="26"/>
                  <w:rPrChange w:id="33502" w:author="Le Minh Nghia" w:date="2019-10-09T10:56:00Z">
                    <w:rPr/>
                  </w:rPrChange>
                </w:rPr>
                <w:t>mục</w:t>
              </w:r>
              <w:proofErr w:type="spellEnd"/>
              <w:r w:rsidRPr="00B41112">
                <w:rPr>
                  <w:sz w:val="26"/>
                  <w:szCs w:val="26"/>
                  <w:rPrChange w:id="33503" w:author="Le Minh Nghia" w:date="2019-10-09T10:56:00Z">
                    <w:rPr/>
                  </w:rPrChange>
                </w:rPr>
                <w:t xml:space="preserve"> </w:t>
              </w:r>
              <w:proofErr w:type="spellStart"/>
              <w:r w:rsidRPr="00B41112">
                <w:rPr>
                  <w:sz w:val="26"/>
                  <w:szCs w:val="26"/>
                  <w:rPrChange w:id="33504" w:author="Le Minh Nghia" w:date="2019-10-09T10:56:00Z">
                    <w:rPr/>
                  </w:rPrChange>
                </w:rPr>
                <w:t>việc</w:t>
              </w:r>
              <w:proofErr w:type="spellEnd"/>
              <w:r w:rsidRPr="00B41112">
                <w:rPr>
                  <w:sz w:val="26"/>
                  <w:szCs w:val="26"/>
                  <w:rPrChange w:id="33505" w:author="Le Minh Nghia" w:date="2019-10-09T10:56:00Z">
                    <w:rPr/>
                  </w:rPrChange>
                </w:rPr>
                <w:t xml:space="preserve"> </w:t>
              </w:r>
              <w:proofErr w:type="spellStart"/>
              <w:r w:rsidRPr="00B41112">
                <w:rPr>
                  <w:sz w:val="26"/>
                  <w:szCs w:val="26"/>
                  <w:rPrChange w:id="33506" w:author="Le Minh Nghia" w:date="2019-10-09T10:56:00Z">
                    <w:rPr/>
                  </w:rPrChange>
                </w:rPr>
                <w:t>làm</w:t>
              </w:r>
              <w:proofErr w:type="spellEnd"/>
              <w:r w:rsidRPr="00B41112">
                <w:rPr>
                  <w:sz w:val="26"/>
                  <w:szCs w:val="26"/>
                  <w:rPrChange w:id="33507" w:author="Le Minh Nghia" w:date="2019-10-09T10:56:00Z">
                    <w:rPr/>
                  </w:rPrChange>
                </w:rPr>
                <w:t xml:space="preserve"> </w:t>
              </w:r>
              <w:proofErr w:type="spellStart"/>
              <w:r w:rsidRPr="00B41112">
                <w:rPr>
                  <w:sz w:val="26"/>
                  <w:szCs w:val="26"/>
                  <w:rPrChange w:id="33508" w:author="Le Minh Nghia" w:date="2019-10-09T10:56:00Z">
                    <w:rPr/>
                  </w:rPrChange>
                </w:rPr>
                <w:t>để</w:t>
              </w:r>
              <w:proofErr w:type="spellEnd"/>
              <w:r w:rsidRPr="00B41112">
                <w:rPr>
                  <w:sz w:val="26"/>
                  <w:szCs w:val="26"/>
                  <w:rPrChange w:id="33509" w:author="Le Minh Nghia" w:date="2019-10-09T10:56:00Z">
                    <w:rPr/>
                  </w:rPrChange>
                </w:rPr>
                <w:t xml:space="preserve"> </w:t>
              </w:r>
              <w:proofErr w:type="spellStart"/>
              <w:r w:rsidRPr="00B41112">
                <w:rPr>
                  <w:sz w:val="26"/>
                  <w:szCs w:val="26"/>
                  <w:rPrChange w:id="33510" w:author="Le Minh Nghia" w:date="2019-10-09T10:56:00Z">
                    <w:rPr/>
                  </w:rPrChange>
                </w:rPr>
                <w:t>cho</w:t>
              </w:r>
              <w:proofErr w:type="spellEnd"/>
              <w:r w:rsidRPr="00B41112">
                <w:rPr>
                  <w:sz w:val="26"/>
                  <w:szCs w:val="26"/>
                  <w:rPrChange w:id="33511" w:author="Le Minh Nghia" w:date="2019-10-09T10:56:00Z">
                    <w:rPr/>
                  </w:rPrChange>
                </w:rPr>
                <w:t xml:space="preserve"> </w:t>
              </w:r>
              <w:proofErr w:type="spellStart"/>
              <w:r w:rsidRPr="00B41112">
                <w:rPr>
                  <w:sz w:val="26"/>
                  <w:szCs w:val="26"/>
                  <w:rPrChange w:id="33512" w:author="Le Minh Nghia" w:date="2019-10-09T10:56:00Z">
                    <w:rPr/>
                  </w:rPrChange>
                </w:rPr>
                <w:t>các</w:t>
              </w:r>
              <w:proofErr w:type="spellEnd"/>
              <w:r w:rsidRPr="00B41112">
                <w:rPr>
                  <w:sz w:val="26"/>
                  <w:szCs w:val="26"/>
                  <w:rPrChange w:id="33513" w:author="Le Minh Nghia" w:date="2019-10-09T10:56:00Z">
                    <w:rPr/>
                  </w:rPrChange>
                </w:rPr>
                <w:t xml:space="preserve"> </w:t>
              </w:r>
              <w:proofErr w:type="spellStart"/>
              <w:r w:rsidRPr="00B41112">
                <w:rPr>
                  <w:sz w:val="26"/>
                  <w:szCs w:val="26"/>
                  <w:rPrChange w:id="33514" w:author="Le Minh Nghia" w:date="2019-10-09T10:56:00Z">
                    <w:rPr/>
                  </w:rPrChange>
                </w:rPr>
                <w:t>cựu</w:t>
              </w:r>
              <w:proofErr w:type="spellEnd"/>
              <w:r w:rsidRPr="00B41112">
                <w:rPr>
                  <w:sz w:val="26"/>
                  <w:szCs w:val="26"/>
                  <w:rPrChange w:id="33515" w:author="Le Minh Nghia" w:date="2019-10-09T10:56:00Z">
                    <w:rPr/>
                  </w:rPrChange>
                </w:rPr>
                <w:t xml:space="preserve"> </w:t>
              </w:r>
              <w:proofErr w:type="spellStart"/>
              <w:r w:rsidRPr="00B41112">
                <w:rPr>
                  <w:sz w:val="26"/>
                  <w:szCs w:val="26"/>
                  <w:rPrChange w:id="33516" w:author="Le Minh Nghia" w:date="2019-10-09T10:56:00Z">
                    <w:rPr/>
                  </w:rPrChange>
                </w:rPr>
                <w:t>sinh</w:t>
              </w:r>
              <w:proofErr w:type="spellEnd"/>
              <w:r w:rsidRPr="00B41112">
                <w:rPr>
                  <w:sz w:val="26"/>
                  <w:szCs w:val="26"/>
                  <w:rPrChange w:id="33517" w:author="Le Minh Nghia" w:date="2019-10-09T10:56:00Z">
                    <w:rPr/>
                  </w:rPrChange>
                </w:rPr>
                <w:t xml:space="preserve"> </w:t>
              </w:r>
              <w:proofErr w:type="spellStart"/>
              <w:r w:rsidRPr="00B41112">
                <w:rPr>
                  <w:sz w:val="26"/>
                  <w:szCs w:val="26"/>
                  <w:rPrChange w:id="33518" w:author="Le Minh Nghia" w:date="2019-10-09T10:56:00Z">
                    <w:rPr/>
                  </w:rPrChange>
                </w:rPr>
                <w:t>viên</w:t>
              </w:r>
              <w:proofErr w:type="spellEnd"/>
              <w:r w:rsidRPr="00B41112">
                <w:rPr>
                  <w:sz w:val="26"/>
                  <w:szCs w:val="26"/>
                  <w:rPrChange w:id="33519" w:author="Le Minh Nghia" w:date="2019-10-09T10:56:00Z">
                    <w:rPr/>
                  </w:rPrChange>
                </w:rPr>
                <w:t xml:space="preserve"> </w:t>
              </w:r>
              <w:proofErr w:type="spellStart"/>
              <w:r w:rsidRPr="00B41112">
                <w:rPr>
                  <w:sz w:val="26"/>
                  <w:szCs w:val="26"/>
                  <w:rPrChange w:id="33520" w:author="Le Minh Nghia" w:date="2019-10-09T10:56:00Z">
                    <w:rPr/>
                  </w:rPrChange>
                </w:rPr>
                <w:t>sau</w:t>
              </w:r>
              <w:proofErr w:type="spellEnd"/>
              <w:r w:rsidRPr="00B41112">
                <w:rPr>
                  <w:sz w:val="26"/>
                  <w:szCs w:val="26"/>
                  <w:rPrChange w:id="33521" w:author="Le Minh Nghia" w:date="2019-10-09T10:56:00Z">
                    <w:rPr/>
                  </w:rPrChange>
                </w:rPr>
                <w:t xml:space="preserve"> </w:t>
              </w:r>
              <w:proofErr w:type="spellStart"/>
              <w:r w:rsidRPr="00B41112">
                <w:rPr>
                  <w:sz w:val="26"/>
                  <w:szCs w:val="26"/>
                  <w:rPrChange w:id="33522" w:author="Le Minh Nghia" w:date="2019-10-09T10:56:00Z">
                    <w:rPr/>
                  </w:rPrChange>
                </w:rPr>
                <w:t>khi</w:t>
              </w:r>
              <w:proofErr w:type="spellEnd"/>
              <w:r w:rsidRPr="00B41112">
                <w:rPr>
                  <w:sz w:val="26"/>
                  <w:szCs w:val="26"/>
                  <w:rPrChange w:id="33523" w:author="Le Minh Nghia" w:date="2019-10-09T10:56:00Z">
                    <w:rPr/>
                  </w:rPrChange>
                </w:rPr>
                <w:t xml:space="preserve"> </w:t>
              </w:r>
              <w:proofErr w:type="spellStart"/>
              <w:r w:rsidRPr="00B41112">
                <w:rPr>
                  <w:sz w:val="26"/>
                  <w:szCs w:val="26"/>
                  <w:rPrChange w:id="33524" w:author="Le Minh Nghia" w:date="2019-10-09T10:56:00Z">
                    <w:rPr/>
                  </w:rPrChange>
                </w:rPr>
                <w:t>tốt</w:t>
              </w:r>
              <w:proofErr w:type="spellEnd"/>
              <w:r w:rsidRPr="00B41112">
                <w:rPr>
                  <w:sz w:val="26"/>
                  <w:szCs w:val="26"/>
                  <w:rPrChange w:id="33525" w:author="Le Minh Nghia" w:date="2019-10-09T10:56:00Z">
                    <w:rPr/>
                  </w:rPrChange>
                </w:rPr>
                <w:t xml:space="preserve"> </w:t>
              </w:r>
              <w:proofErr w:type="spellStart"/>
              <w:r w:rsidRPr="00B41112">
                <w:rPr>
                  <w:sz w:val="26"/>
                  <w:szCs w:val="26"/>
                  <w:rPrChange w:id="33526" w:author="Le Minh Nghia" w:date="2019-10-09T10:56:00Z">
                    <w:rPr/>
                  </w:rPrChange>
                </w:rPr>
                <w:t>nghiệp</w:t>
              </w:r>
              <w:proofErr w:type="spellEnd"/>
              <w:r w:rsidRPr="00B41112">
                <w:rPr>
                  <w:sz w:val="26"/>
                  <w:szCs w:val="26"/>
                  <w:rPrChange w:id="33527" w:author="Le Minh Nghia" w:date="2019-10-09T10:56:00Z">
                    <w:rPr/>
                  </w:rPrChange>
                </w:rPr>
                <w:t xml:space="preserve"> </w:t>
              </w:r>
              <w:proofErr w:type="spellStart"/>
              <w:r w:rsidRPr="00B41112">
                <w:rPr>
                  <w:sz w:val="26"/>
                  <w:szCs w:val="26"/>
                  <w:rPrChange w:id="33528" w:author="Le Minh Nghia" w:date="2019-10-09T10:56:00Z">
                    <w:rPr/>
                  </w:rPrChange>
                </w:rPr>
                <w:t>có</w:t>
              </w:r>
              <w:proofErr w:type="spellEnd"/>
              <w:r w:rsidRPr="00B41112">
                <w:rPr>
                  <w:sz w:val="26"/>
                  <w:szCs w:val="26"/>
                  <w:rPrChange w:id="33529" w:author="Le Minh Nghia" w:date="2019-10-09T10:56:00Z">
                    <w:rPr/>
                  </w:rPrChange>
                </w:rPr>
                <w:t xml:space="preserve"> </w:t>
              </w:r>
              <w:proofErr w:type="spellStart"/>
              <w:r w:rsidRPr="00B41112">
                <w:rPr>
                  <w:sz w:val="26"/>
                  <w:szCs w:val="26"/>
                  <w:rPrChange w:id="33530" w:author="Le Minh Nghia" w:date="2019-10-09T10:56:00Z">
                    <w:rPr/>
                  </w:rPrChange>
                </w:rPr>
                <w:t>thể</w:t>
              </w:r>
              <w:proofErr w:type="spellEnd"/>
              <w:r w:rsidRPr="00B41112">
                <w:rPr>
                  <w:sz w:val="26"/>
                  <w:szCs w:val="26"/>
                  <w:rPrChange w:id="33531" w:author="Le Minh Nghia" w:date="2019-10-09T10:56:00Z">
                    <w:rPr/>
                  </w:rPrChange>
                </w:rPr>
                <w:t xml:space="preserve"> </w:t>
              </w:r>
              <w:proofErr w:type="spellStart"/>
              <w:r w:rsidRPr="00B41112">
                <w:rPr>
                  <w:sz w:val="26"/>
                  <w:szCs w:val="26"/>
                  <w:rPrChange w:id="33532" w:author="Le Minh Nghia" w:date="2019-10-09T10:56:00Z">
                    <w:rPr/>
                  </w:rPrChange>
                </w:rPr>
                <w:t>tìm</w:t>
              </w:r>
              <w:proofErr w:type="spellEnd"/>
              <w:r w:rsidRPr="00B41112">
                <w:rPr>
                  <w:sz w:val="26"/>
                  <w:szCs w:val="26"/>
                  <w:rPrChange w:id="33533" w:author="Le Minh Nghia" w:date="2019-10-09T10:56:00Z">
                    <w:rPr/>
                  </w:rPrChange>
                </w:rPr>
                <w:t xml:space="preserve"> </w:t>
              </w:r>
              <w:proofErr w:type="spellStart"/>
              <w:r w:rsidRPr="00B41112">
                <w:rPr>
                  <w:sz w:val="26"/>
                  <w:szCs w:val="26"/>
                  <w:rPrChange w:id="33534" w:author="Le Minh Nghia" w:date="2019-10-09T10:56:00Z">
                    <w:rPr/>
                  </w:rPrChange>
                </w:rPr>
                <w:t>kiếm</w:t>
              </w:r>
              <w:proofErr w:type="spellEnd"/>
              <w:r w:rsidRPr="00B41112">
                <w:rPr>
                  <w:sz w:val="26"/>
                  <w:szCs w:val="26"/>
                  <w:rPrChange w:id="33535" w:author="Le Minh Nghia" w:date="2019-10-09T10:56:00Z">
                    <w:rPr/>
                  </w:rPrChange>
                </w:rPr>
                <w:t xml:space="preserve"> </w:t>
              </w:r>
              <w:proofErr w:type="spellStart"/>
              <w:r w:rsidRPr="00B41112">
                <w:rPr>
                  <w:sz w:val="26"/>
                  <w:szCs w:val="26"/>
                  <w:rPrChange w:id="33536" w:author="Le Minh Nghia" w:date="2019-10-09T10:56:00Z">
                    <w:rPr/>
                  </w:rPrChange>
                </w:rPr>
                <w:t>việc</w:t>
              </w:r>
              <w:proofErr w:type="spellEnd"/>
              <w:r w:rsidRPr="00B41112">
                <w:rPr>
                  <w:sz w:val="26"/>
                  <w:szCs w:val="26"/>
                  <w:rPrChange w:id="33537" w:author="Le Minh Nghia" w:date="2019-10-09T10:56:00Z">
                    <w:rPr/>
                  </w:rPrChange>
                </w:rPr>
                <w:t xml:space="preserve"> </w:t>
              </w:r>
              <w:proofErr w:type="spellStart"/>
              <w:r w:rsidRPr="00B41112">
                <w:rPr>
                  <w:sz w:val="26"/>
                  <w:szCs w:val="26"/>
                  <w:rPrChange w:id="33538" w:author="Le Minh Nghia" w:date="2019-10-09T10:56:00Z">
                    <w:rPr/>
                  </w:rPrChange>
                </w:rPr>
                <w:t>làm</w:t>
              </w:r>
              <w:proofErr w:type="spellEnd"/>
              <w:r w:rsidRPr="00B41112">
                <w:rPr>
                  <w:sz w:val="26"/>
                  <w:szCs w:val="26"/>
                  <w:rPrChange w:id="33539" w:author="Le Minh Nghia" w:date="2019-10-09T10:56:00Z">
                    <w:rPr/>
                  </w:rPrChange>
                </w:rPr>
                <w:t xml:space="preserve">. </w:t>
              </w:r>
              <w:proofErr w:type="spellStart"/>
              <w:r w:rsidRPr="00B41112">
                <w:rPr>
                  <w:sz w:val="26"/>
                  <w:szCs w:val="26"/>
                  <w:rPrChange w:id="33540" w:author="Le Minh Nghia" w:date="2019-10-09T10:56:00Z">
                    <w:rPr/>
                  </w:rPrChange>
                </w:rPr>
                <w:t>Chưa</w:t>
              </w:r>
              <w:proofErr w:type="spellEnd"/>
              <w:r w:rsidRPr="00B41112">
                <w:rPr>
                  <w:sz w:val="26"/>
                  <w:szCs w:val="26"/>
                  <w:rPrChange w:id="33541" w:author="Le Minh Nghia" w:date="2019-10-09T10:56:00Z">
                    <w:rPr/>
                  </w:rPrChange>
                </w:rPr>
                <w:t xml:space="preserve"> </w:t>
              </w:r>
              <w:proofErr w:type="spellStart"/>
              <w:r w:rsidRPr="00B41112">
                <w:rPr>
                  <w:sz w:val="26"/>
                  <w:szCs w:val="26"/>
                  <w:rPrChange w:id="33542" w:author="Le Minh Nghia" w:date="2019-10-09T10:56:00Z">
                    <w:rPr/>
                  </w:rPrChange>
                </w:rPr>
                <w:t>nêu</w:t>
              </w:r>
              <w:proofErr w:type="spellEnd"/>
              <w:r w:rsidRPr="00B41112">
                <w:rPr>
                  <w:sz w:val="26"/>
                  <w:szCs w:val="26"/>
                  <w:rPrChange w:id="33543" w:author="Le Minh Nghia" w:date="2019-10-09T10:56:00Z">
                    <w:rPr/>
                  </w:rPrChange>
                </w:rPr>
                <w:t xml:space="preserve"> </w:t>
              </w:r>
              <w:proofErr w:type="spellStart"/>
              <w:r w:rsidRPr="00B41112">
                <w:rPr>
                  <w:sz w:val="26"/>
                  <w:szCs w:val="26"/>
                  <w:rPrChange w:id="33544" w:author="Le Minh Nghia" w:date="2019-10-09T10:56:00Z">
                    <w:rPr/>
                  </w:rPrChange>
                </w:rPr>
                <w:t>được</w:t>
              </w:r>
              <w:proofErr w:type="spellEnd"/>
              <w:r w:rsidRPr="00B41112">
                <w:rPr>
                  <w:sz w:val="26"/>
                  <w:szCs w:val="26"/>
                  <w:rPrChange w:id="33545" w:author="Le Minh Nghia" w:date="2019-10-09T10:56:00Z">
                    <w:rPr/>
                  </w:rPrChange>
                </w:rPr>
                <w:t xml:space="preserve"> </w:t>
              </w:r>
              <w:proofErr w:type="spellStart"/>
              <w:r w:rsidRPr="00B41112">
                <w:rPr>
                  <w:sz w:val="26"/>
                  <w:szCs w:val="26"/>
                  <w:rPrChange w:id="33546" w:author="Le Minh Nghia" w:date="2019-10-09T10:56:00Z">
                    <w:rPr/>
                  </w:rPrChange>
                </w:rPr>
                <w:t>nhiều</w:t>
              </w:r>
              <w:proofErr w:type="spellEnd"/>
              <w:r w:rsidRPr="00B41112">
                <w:rPr>
                  <w:sz w:val="26"/>
                  <w:szCs w:val="26"/>
                  <w:rPrChange w:id="33547" w:author="Le Minh Nghia" w:date="2019-10-09T10:56:00Z">
                    <w:rPr/>
                  </w:rPrChange>
                </w:rPr>
                <w:t xml:space="preserve"> </w:t>
              </w:r>
              <w:proofErr w:type="spellStart"/>
              <w:r w:rsidRPr="00B41112">
                <w:rPr>
                  <w:sz w:val="26"/>
                  <w:szCs w:val="26"/>
                  <w:rPrChange w:id="33548" w:author="Le Minh Nghia" w:date="2019-10-09T10:56:00Z">
                    <w:rPr/>
                  </w:rPrChange>
                </w:rPr>
                <w:t>những</w:t>
              </w:r>
              <w:proofErr w:type="spellEnd"/>
              <w:r w:rsidRPr="00B41112">
                <w:rPr>
                  <w:sz w:val="26"/>
                  <w:szCs w:val="26"/>
                  <w:rPrChange w:id="33549" w:author="Le Minh Nghia" w:date="2019-10-09T10:56:00Z">
                    <w:rPr/>
                  </w:rPrChange>
                </w:rPr>
                <w:t xml:space="preserve"> </w:t>
              </w:r>
              <w:proofErr w:type="spellStart"/>
              <w:r w:rsidRPr="00B41112">
                <w:rPr>
                  <w:sz w:val="26"/>
                  <w:szCs w:val="26"/>
                  <w:rPrChange w:id="33550" w:author="Le Minh Nghia" w:date="2019-10-09T10:56:00Z">
                    <w:rPr/>
                  </w:rPrChange>
                </w:rPr>
                <w:t>thông</w:t>
              </w:r>
              <w:proofErr w:type="spellEnd"/>
              <w:r w:rsidRPr="00B41112">
                <w:rPr>
                  <w:sz w:val="26"/>
                  <w:szCs w:val="26"/>
                  <w:rPrChange w:id="33551" w:author="Le Minh Nghia" w:date="2019-10-09T10:56:00Z">
                    <w:rPr/>
                  </w:rPrChange>
                </w:rPr>
                <w:t xml:space="preserve"> tin </w:t>
              </w:r>
              <w:proofErr w:type="spellStart"/>
              <w:r w:rsidRPr="00B41112">
                <w:rPr>
                  <w:sz w:val="26"/>
                  <w:szCs w:val="26"/>
                  <w:rPrChange w:id="33552" w:author="Le Minh Nghia" w:date="2019-10-09T10:56:00Z">
                    <w:rPr/>
                  </w:rPrChange>
                </w:rPr>
                <w:t>cần</w:t>
              </w:r>
              <w:proofErr w:type="spellEnd"/>
              <w:r w:rsidRPr="00B41112">
                <w:rPr>
                  <w:sz w:val="26"/>
                  <w:szCs w:val="26"/>
                  <w:rPrChange w:id="33553" w:author="Le Minh Nghia" w:date="2019-10-09T10:56:00Z">
                    <w:rPr/>
                  </w:rPrChange>
                </w:rPr>
                <w:t xml:space="preserve"> </w:t>
              </w:r>
              <w:proofErr w:type="spellStart"/>
              <w:r w:rsidRPr="00B41112">
                <w:rPr>
                  <w:sz w:val="26"/>
                  <w:szCs w:val="26"/>
                  <w:rPrChange w:id="33554" w:author="Le Minh Nghia" w:date="2019-10-09T10:56:00Z">
                    <w:rPr/>
                  </w:rPrChange>
                </w:rPr>
                <w:t>thiết</w:t>
              </w:r>
              <w:proofErr w:type="spellEnd"/>
              <w:r w:rsidRPr="00B41112">
                <w:rPr>
                  <w:sz w:val="26"/>
                  <w:szCs w:val="26"/>
                  <w:rPrChange w:id="33555" w:author="Le Minh Nghia" w:date="2019-10-09T10:56:00Z">
                    <w:rPr/>
                  </w:rPrChange>
                </w:rPr>
                <w:t xml:space="preserve"> </w:t>
              </w:r>
              <w:proofErr w:type="spellStart"/>
              <w:r w:rsidRPr="00B41112">
                <w:rPr>
                  <w:sz w:val="26"/>
                  <w:szCs w:val="26"/>
                  <w:rPrChange w:id="33556" w:author="Le Minh Nghia" w:date="2019-10-09T10:56:00Z">
                    <w:rPr/>
                  </w:rPrChange>
                </w:rPr>
                <w:t>để</w:t>
              </w:r>
              <w:proofErr w:type="spellEnd"/>
              <w:r w:rsidRPr="00B41112">
                <w:rPr>
                  <w:sz w:val="26"/>
                  <w:szCs w:val="26"/>
                  <w:rPrChange w:id="33557" w:author="Le Minh Nghia" w:date="2019-10-09T10:56:00Z">
                    <w:rPr/>
                  </w:rPrChange>
                </w:rPr>
                <w:t xml:space="preserve"> </w:t>
              </w:r>
              <w:proofErr w:type="spellStart"/>
              <w:r w:rsidRPr="00B41112">
                <w:rPr>
                  <w:sz w:val="26"/>
                  <w:szCs w:val="26"/>
                  <w:rPrChange w:id="33558" w:author="Le Minh Nghia" w:date="2019-10-09T10:56:00Z">
                    <w:rPr/>
                  </w:rPrChange>
                </w:rPr>
                <w:t>quản</w:t>
              </w:r>
              <w:proofErr w:type="spellEnd"/>
              <w:r w:rsidRPr="00B41112">
                <w:rPr>
                  <w:sz w:val="26"/>
                  <w:szCs w:val="26"/>
                  <w:rPrChange w:id="33559" w:author="Le Minh Nghia" w:date="2019-10-09T10:56:00Z">
                    <w:rPr/>
                  </w:rPrChange>
                </w:rPr>
                <w:t xml:space="preserve"> </w:t>
              </w:r>
              <w:proofErr w:type="spellStart"/>
              <w:r w:rsidRPr="00B41112">
                <w:rPr>
                  <w:sz w:val="26"/>
                  <w:szCs w:val="26"/>
                  <w:rPrChange w:id="33560" w:author="Le Minh Nghia" w:date="2019-10-09T10:56:00Z">
                    <w:rPr/>
                  </w:rPrChange>
                </w:rPr>
                <w:t>lý</w:t>
              </w:r>
              <w:proofErr w:type="spellEnd"/>
              <w:r w:rsidRPr="00B41112">
                <w:rPr>
                  <w:sz w:val="26"/>
                  <w:szCs w:val="26"/>
                  <w:rPrChange w:id="33561" w:author="Le Minh Nghia" w:date="2019-10-09T10:56:00Z">
                    <w:rPr/>
                  </w:rPrChange>
                </w:rPr>
                <w:t xml:space="preserve"> </w:t>
              </w:r>
              <w:proofErr w:type="spellStart"/>
              <w:r w:rsidRPr="00B41112">
                <w:rPr>
                  <w:sz w:val="26"/>
                  <w:szCs w:val="26"/>
                  <w:rPrChange w:id="33562" w:author="Le Minh Nghia" w:date="2019-10-09T10:56:00Z">
                    <w:rPr/>
                  </w:rPrChange>
                </w:rPr>
                <w:t>thông</w:t>
              </w:r>
              <w:proofErr w:type="spellEnd"/>
              <w:r w:rsidRPr="00B41112">
                <w:rPr>
                  <w:sz w:val="26"/>
                  <w:szCs w:val="26"/>
                  <w:rPrChange w:id="33563" w:author="Le Minh Nghia" w:date="2019-10-09T10:56:00Z">
                    <w:rPr/>
                  </w:rPrChange>
                </w:rPr>
                <w:t xml:space="preserve"> tin </w:t>
              </w:r>
              <w:proofErr w:type="spellStart"/>
              <w:r w:rsidRPr="00B41112">
                <w:rPr>
                  <w:sz w:val="26"/>
                  <w:szCs w:val="26"/>
                  <w:rPrChange w:id="33564" w:author="Le Minh Nghia" w:date="2019-10-09T10:56:00Z">
                    <w:rPr/>
                  </w:rPrChange>
                </w:rPr>
                <w:t>của</w:t>
              </w:r>
              <w:proofErr w:type="spellEnd"/>
              <w:r w:rsidRPr="00B41112">
                <w:rPr>
                  <w:sz w:val="26"/>
                  <w:szCs w:val="26"/>
                  <w:rPrChange w:id="33565" w:author="Le Minh Nghia" w:date="2019-10-09T10:56:00Z">
                    <w:rPr/>
                  </w:rPrChange>
                </w:rPr>
                <w:t xml:space="preserve"> </w:t>
              </w:r>
              <w:proofErr w:type="spellStart"/>
              <w:r w:rsidRPr="00B41112">
                <w:rPr>
                  <w:sz w:val="26"/>
                  <w:szCs w:val="26"/>
                  <w:rPrChange w:id="33566" w:author="Le Minh Nghia" w:date="2019-10-09T10:56:00Z">
                    <w:rPr/>
                  </w:rPrChange>
                </w:rPr>
                <w:t>một</w:t>
              </w:r>
              <w:proofErr w:type="spellEnd"/>
              <w:r w:rsidRPr="00B41112">
                <w:rPr>
                  <w:sz w:val="26"/>
                  <w:szCs w:val="26"/>
                  <w:rPrChange w:id="33567" w:author="Le Minh Nghia" w:date="2019-10-09T10:56:00Z">
                    <w:rPr/>
                  </w:rPrChange>
                </w:rPr>
                <w:t xml:space="preserve"> </w:t>
              </w:r>
              <w:proofErr w:type="spellStart"/>
              <w:r w:rsidRPr="00B41112">
                <w:rPr>
                  <w:sz w:val="26"/>
                  <w:szCs w:val="26"/>
                  <w:rPrChange w:id="33568" w:author="Le Minh Nghia" w:date="2019-10-09T10:56:00Z">
                    <w:rPr/>
                  </w:rPrChange>
                </w:rPr>
                <w:t>cựu</w:t>
              </w:r>
              <w:proofErr w:type="spellEnd"/>
              <w:r w:rsidRPr="00B41112">
                <w:rPr>
                  <w:sz w:val="26"/>
                  <w:szCs w:val="26"/>
                  <w:rPrChange w:id="33569" w:author="Le Minh Nghia" w:date="2019-10-09T10:56:00Z">
                    <w:rPr/>
                  </w:rPrChange>
                </w:rPr>
                <w:t xml:space="preserve"> </w:t>
              </w:r>
              <w:proofErr w:type="spellStart"/>
              <w:r w:rsidRPr="00B41112">
                <w:rPr>
                  <w:sz w:val="26"/>
                  <w:szCs w:val="26"/>
                  <w:rPrChange w:id="33570" w:author="Le Minh Nghia" w:date="2019-10-09T10:56:00Z">
                    <w:rPr/>
                  </w:rPrChange>
                </w:rPr>
                <w:t>sinh</w:t>
              </w:r>
              <w:proofErr w:type="spellEnd"/>
              <w:r w:rsidRPr="00B41112">
                <w:rPr>
                  <w:sz w:val="26"/>
                  <w:szCs w:val="26"/>
                  <w:rPrChange w:id="33571" w:author="Le Minh Nghia" w:date="2019-10-09T10:56:00Z">
                    <w:rPr/>
                  </w:rPrChange>
                </w:rPr>
                <w:t xml:space="preserve"> </w:t>
              </w:r>
              <w:proofErr w:type="spellStart"/>
              <w:r w:rsidRPr="00B41112">
                <w:rPr>
                  <w:sz w:val="26"/>
                  <w:szCs w:val="26"/>
                  <w:rPrChange w:id="33572" w:author="Le Minh Nghia" w:date="2019-10-09T10:56:00Z">
                    <w:rPr/>
                  </w:rPrChange>
                </w:rPr>
                <w:t>viên</w:t>
              </w:r>
              <w:proofErr w:type="spellEnd"/>
              <w:r w:rsidRPr="00B41112">
                <w:rPr>
                  <w:sz w:val="26"/>
                  <w:szCs w:val="26"/>
                  <w:rPrChange w:id="33573" w:author="Le Minh Nghia" w:date="2019-10-09T10:56:00Z">
                    <w:rPr/>
                  </w:rPrChange>
                </w:rPr>
                <w:t xml:space="preserve"> </w:t>
              </w:r>
              <w:proofErr w:type="spellStart"/>
              <w:r w:rsidRPr="00B41112">
                <w:rPr>
                  <w:sz w:val="26"/>
                  <w:szCs w:val="26"/>
                  <w:rPrChange w:id="33574" w:author="Le Minh Nghia" w:date="2019-10-09T10:56:00Z">
                    <w:rPr/>
                  </w:rPrChange>
                </w:rPr>
                <w:t>như</w:t>
              </w:r>
              <w:proofErr w:type="spellEnd"/>
              <w:r w:rsidRPr="00B41112">
                <w:rPr>
                  <w:sz w:val="26"/>
                  <w:szCs w:val="26"/>
                  <w:rPrChange w:id="33575" w:author="Le Minh Nghia" w:date="2019-10-09T10:56:00Z">
                    <w:rPr/>
                  </w:rPrChange>
                </w:rPr>
                <w:t xml:space="preserve">: </w:t>
              </w:r>
              <w:proofErr w:type="spellStart"/>
              <w:r w:rsidRPr="00B41112">
                <w:rPr>
                  <w:sz w:val="26"/>
                  <w:szCs w:val="26"/>
                  <w:rPrChange w:id="33576" w:author="Le Minh Nghia" w:date="2019-10-09T10:56:00Z">
                    <w:rPr/>
                  </w:rPrChange>
                </w:rPr>
                <w:t>danh</w:t>
              </w:r>
              <w:proofErr w:type="spellEnd"/>
              <w:r w:rsidRPr="00B41112">
                <w:rPr>
                  <w:sz w:val="26"/>
                  <w:szCs w:val="26"/>
                  <w:rPrChange w:id="33577" w:author="Le Minh Nghia" w:date="2019-10-09T10:56:00Z">
                    <w:rPr/>
                  </w:rPrChange>
                </w:rPr>
                <w:t xml:space="preserve"> </w:t>
              </w:r>
              <w:proofErr w:type="spellStart"/>
              <w:r w:rsidRPr="00B41112">
                <w:rPr>
                  <w:sz w:val="26"/>
                  <w:szCs w:val="26"/>
                  <w:rPrChange w:id="33578" w:author="Le Minh Nghia" w:date="2019-10-09T10:56:00Z">
                    <w:rPr/>
                  </w:rPrChange>
                </w:rPr>
                <w:t>sách</w:t>
              </w:r>
              <w:proofErr w:type="spellEnd"/>
              <w:r w:rsidRPr="00B41112">
                <w:rPr>
                  <w:sz w:val="26"/>
                  <w:szCs w:val="26"/>
                  <w:rPrChange w:id="33579" w:author="Le Minh Nghia" w:date="2019-10-09T10:56:00Z">
                    <w:rPr/>
                  </w:rPrChange>
                </w:rPr>
                <w:t xml:space="preserve"> </w:t>
              </w:r>
              <w:proofErr w:type="spellStart"/>
              <w:r w:rsidRPr="00B41112">
                <w:rPr>
                  <w:sz w:val="26"/>
                  <w:szCs w:val="26"/>
                  <w:rPrChange w:id="33580" w:author="Le Minh Nghia" w:date="2019-10-09T10:56:00Z">
                    <w:rPr/>
                  </w:rPrChange>
                </w:rPr>
                <w:t>tốt</w:t>
              </w:r>
              <w:proofErr w:type="spellEnd"/>
              <w:r w:rsidRPr="00B41112">
                <w:rPr>
                  <w:sz w:val="26"/>
                  <w:szCs w:val="26"/>
                  <w:rPrChange w:id="33581" w:author="Le Minh Nghia" w:date="2019-10-09T10:56:00Z">
                    <w:rPr/>
                  </w:rPrChange>
                </w:rPr>
                <w:t xml:space="preserve"> </w:t>
              </w:r>
              <w:proofErr w:type="spellStart"/>
              <w:r w:rsidRPr="00B41112">
                <w:rPr>
                  <w:sz w:val="26"/>
                  <w:szCs w:val="26"/>
                  <w:rPrChange w:id="33582" w:author="Le Minh Nghia" w:date="2019-10-09T10:56:00Z">
                    <w:rPr/>
                  </w:rPrChange>
                </w:rPr>
                <w:t>nghiệp</w:t>
              </w:r>
              <w:proofErr w:type="spellEnd"/>
              <w:r w:rsidRPr="00B41112">
                <w:rPr>
                  <w:sz w:val="26"/>
                  <w:szCs w:val="26"/>
                  <w:rPrChange w:id="33583" w:author="Le Minh Nghia" w:date="2019-10-09T10:56:00Z">
                    <w:rPr/>
                  </w:rPrChange>
                </w:rPr>
                <w:t xml:space="preserve"> </w:t>
              </w:r>
              <w:proofErr w:type="spellStart"/>
              <w:r w:rsidRPr="00B41112">
                <w:rPr>
                  <w:sz w:val="26"/>
                  <w:szCs w:val="26"/>
                  <w:rPrChange w:id="33584" w:author="Le Minh Nghia" w:date="2019-10-09T10:56:00Z">
                    <w:rPr/>
                  </w:rPrChange>
                </w:rPr>
                <w:t>theo</w:t>
              </w:r>
              <w:proofErr w:type="spellEnd"/>
              <w:r w:rsidRPr="00B41112">
                <w:rPr>
                  <w:sz w:val="26"/>
                  <w:szCs w:val="26"/>
                  <w:rPrChange w:id="33585" w:author="Le Minh Nghia" w:date="2019-10-09T10:56:00Z">
                    <w:rPr/>
                  </w:rPrChange>
                </w:rPr>
                <w:t xml:space="preserve"> </w:t>
              </w:r>
              <w:proofErr w:type="spellStart"/>
              <w:r w:rsidRPr="00B41112">
                <w:rPr>
                  <w:sz w:val="26"/>
                  <w:szCs w:val="26"/>
                  <w:rPrChange w:id="33586" w:author="Le Minh Nghia" w:date="2019-10-09T10:56:00Z">
                    <w:rPr/>
                  </w:rPrChange>
                </w:rPr>
                <w:t>khóa</w:t>
              </w:r>
              <w:proofErr w:type="spellEnd"/>
              <w:r w:rsidRPr="00B41112">
                <w:rPr>
                  <w:sz w:val="26"/>
                  <w:szCs w:val="26"/>
                  <w:rPrChange w:id="33587" w:author="Le Minh Nghia" w:date="2019-10-09T10:56:00Z">
                    <w:rPr/>
                  </w:rPrChange>
                </w:rPr>
                <w:t xml:space="preserve">, </w:t>
              </w:r>
              <w:proofErr w:type="spellStart"/>
              <w:r w:rsidRPr="00B41112">
                <w:rPr>
                  <w:sz w:val="26"/>
                  <w:szCs w:val="26"/>
                  <w:rPrChange w:id="33588" w:author="Le Minh Nghia" w:date="2019-10-09T10:56:00Z">
                    <w:rPr/>
                  </w:rPrChange>
                </w:rPr>
                <w:t>thành</w:t>
              </w:r>
              <w:proofErr w:type="spellEnd"/>
              <w:r w:rsidRPr="00B41112">
                <w:rPr>
                  <w:sz w:val="26"/>
                  <w:szCs w:val="26"/>
                  <w:rPrChange w:id="33589" w:author="Le Minh Nghia" w:date="2019-10-09T10:56:00Z">
                    <w:rPr/>
                  </w:rPrChange>
                </w:rPr>
                <w:t xml:space="preserve"> </w:t>
              </w:r>
              <w:proofErr w:type="spellStart"/>
              <w:r w:rsidRPr="00B41112">
                <w:rPr>
                  <w:sz w:val="26"/>
                  <w:szCs w:val="26"/>
                  <w:rPrChange w:id="33590" w:author="Le Minh Nghia" w:date="2019-10-09T10:56:00Z">
                    <w:rPr/>
                  </w:rPrChange>
                </w:rPr>
                <w:t>tích</w:t>
              </w:r>
              <w:proofErr w:type="spellEnd"/>
              <w:r w:rsidRPr="00B41112">
                <w:rPr>
                  <w:sz w:val="26"/>
                  <w:szCs w:val="26"/>
                  <w:rPrChange w:id="33591" w:author="Le Minh Nghia" w:date="2019-10-09T10:56:00Z">
                    <w:rPr/>
                  </w:rPrChange>
                </w:rPr>
                <w:t xml:space="preserve"> </w:t>
              </w:r>
              <w:proofErr w:type="spellStart"/>
              <w:r w:rsidRPr="00B41112">
                <w:rPr>
                  <w:sz w:val="26"/>
                  <w:szCs w:val="26"/>
                  <w:rPrChange w:id="33592" w:author="Le Minh Nghia" w:date="2019-10-09T10:56:00Z">
                    <w:rPr/>
                  </w:rPrChange>
                </w:rPr>
                <w:t>tốt</w:t>
              </w:r>
              <w:proofErr w:type="spellEnd"/>
              <w:r w:rsidRPr="00B41112">
                <w:rPr>
                  <w:sz w:val="26"/>
                  <w:szCs w:val="26"/>
                  <w:rPrChange w:id="33593" w:author="Le Minh Nghia" w:date="2019-10-09T10:56:00Z">
                    <w:rPr/>
                  </w:rPrChange>
                </w:rPr>
                <w:t xml:space="preserve"> </w:t>
              </w:r>
              <w:proofErr w:type="spellStart"/>
              <w:r w:rsidRPr="00B41112">
                <w:rPr>
                  <w:sz w:val="26"/>
                  <w:szCs w:val="26"/>
                  <w:rPrChange w:id="33594" w:author="Le Minh Nghia" w:date="2019-10-09T10:56:00Z">
                    <w:rPr/>
                  </w:rPrChange>
                </w:rPr>
                <w:t>nghiệp</w:t>
              </w:r>
              <w:proofErr w:type="spellEnd"/>
              <w:r w:rsidRPr="00B41112">
                <w:rPr>
                  <w:sz w:val="26"/>
                  <w:szCs w:val="26"/>
                  <w:rPrChange w:id="33595" w:author="Le Minh Nghia" w:date="2019-10-09T10:56:00Z">
                    <w:rPr/>
                  </w:rPrChange>
                </w:rPr>
                <w:t xml:space="preserve"> </w:t>
              </w:r>
              <w:proofErr w:type="spellStart"/>
              <w:r w:rsidRPr="00B41112">
                <w:rPr>
                  <w:sz w:val="26"/>
                  <w:szCs w:val="26"/>
                  <w:rPrChange w:id="33596" w:author="Le Minh Nghia" w:date="2019-10-09T10:56:00Z">
                    <w:rPr/>
                  </w:rPrChange>
                </w:rPr>
                <w:t>của</w:t>
              </w:r>
              <w:proofErr w:type="spellEnd"/>
              <w:r w:rsidRPr="00B41112">
                <w:rPr>
                  <w:sz w:val="26"/>
                  <w:szCs w:val="26"/>
                  <w:rPrChange w:id="33597" w:author="Le Minh Nghia" w:date="2019-10-09T10:56:00Z">
                    <w:rPr/>
                  </w:rPrChange>
                </w:rPr>
                <w:t xml:space="preserve"> </w:t>
              </w:r>
              <w:proofErr w:type="spellStart"/>
              <w:r w:rsidRPr="00B41112">
                <w:rPr>
                  <w:sz w:val="26"/>
                  <w:szCs w:val="26"/>
                  <w:rPrChange w:id="33598" w:author="Le Minh Nghia" w:date="2019-10-09T10:56:00Z">
                    <w:rPr/>
                  </w:rPrChange>
                </w:rPr>
                <w:t>cựu</w:t>
              </w:r>
              <w:proofErr w:type="spellEnd"/>
              <w:r w:rsidRPr="00B41112">
                <w:rPr>
                  <w:sz w:val="26"/>
                  <w:szCs w:val="26"/>
                  <w:rPrChange w:id="33599" w:author="Le Minh Nghia" w:date="2019-10-09T10:56:00Z">
                    <w:rPr/>
                  </w:rPrChange>
                </w:rPr>
                <w:t xml:space="preserve"> </w:t>
              </w:r>
              <w:proofErr w:type="spellStart"/>
              <w:r w:rsidRPr="00B41112">
                <w:rPr>
                  <w:sz w:val="26"/>
                  <w:szCs w:val="26"/>
                  <w:rPrChange w:id="33600" w:author="Le Minh Nghia" w:date="2019-10-09T10:56:00Z">
                    <w:rPr/>
                  </w:rPrChange>
                </w:rPr>
                <w:t>sinh</w:t>
              </w:r>
              <w:proofErr w:type="spellEnd"/>
              <w:r w:rsidRPr="00B41112">
                <w:rPr>
                  <w:sz w:val="26"/>
                  <w:szCs w:val="26"/>
                  <w:rPrChange w:id="33601" w:author="Le Minh Nghia" w:date="2019-10-09T10:56:00Z">
                    <w:rPr/>
                  </w:rPrChange>
                </w:rPr>
                <w:t xml:space="preserve"> </w:t>
              </w:r>
              <w:proofErr w:type="spellStart"/>
              <w:r w:rsidRPr="00B41112">
                <w:rPr>
                  <w:sz w:val="26"/>
                  <w:szCs w:val="26"/>
                  <w:rPrChange w:id="33602" w:author="Le Minh Nghia" w:date="2019-10-09T10:56:00Z">
                    <w:rPr/>
                  </w:rPrChange>
                </w:rPr>
                <w:t>viên</w:t>
              </w:r>
              <w:proofErr w:type="spellEnd"/>
              <w:r w:rsidRPr="00B41112">
                <w:rPr>
                  <w:sz w:val="26"/>
                  <w:szCs w:val="26"/>
                  <w:rPrChange w:id="33603" w:author="Le Minh Nghia" w:date="2019-10-09T10:56:00Z">
                    <w:rPr/>
                  </w:rPrChange>
                </w:rPr>
                <w:t xml:space="preserve">, </w:t>
              </w:r>
              <w:proofErr w:type="spellStart"/>
              <w:r w:rsidRPr="00B41112">
                <w:rPr>
                  <w:sz w:val="26"/>
                  <w:szCs w:val="26"/>
                  <w:rPrChange w:id="33604" w:author="Le Minh Nghia" w:date="2019-10-09T10:56:00Z">
                    <w:rPr/>
                  </w:rPrChange>
                </w:rPr>
                <w:t>thống</w:t>
              </w:r>
              <w:proofErr w:type="spellEnd"/>
              <w:r w:rsidRPr="00B41112">
                <w:rPr>
                  <w:sz w:val="26"/>
                  <w:szCs w:val="26"/>
                  <w:rPrChange w:id="33605" w:author="Le Minh Nghia" w:date="2019-10-09T10:56:00Z">
                    <w:rPr/>
                  </w:rPrChange>
                </w:rPr>
                <w:t xml:space="preserve"> </w:t>
              </w:r>
              <w:proofErr w:type="spellStart"/>
              <w:r w:rsidRPr="00B41112">
                <w:rPr>
                  <w:sz w:val="26"/>
                  <w:szCs w:val="26"/>
                  <w:rPrChange w:id="33606" w:author="Le Minh Nghia" w:date="2019-10-09T10:56:00Z">
                    <w:rPr/>
                  </w:rPrChange>
                </w:rPr>
                <w:t>kê</w:t>
              </w:r>
              <w:proofErr w:type="spellEnd"/>
              <w:r w:rsidRPr="00B41112">
                <w:rPr>
                  <w:sz w:val="26"/>
                  <w:szCs w:val="26"/>
                  <w:rPrChange w:id="33607" w:author="Le Minh Nghia" w:date="2019-10-09T10:56:00Z">
                    <w:rPr/>
                  </w:rPrChange>
                </w:rPr>
                <w:t xml:space="preserve"> </w:t>
              </w:r>
              <w:proofErr w:type="spellStart"/>
              <w:r w:rsidRPr="00B41112">
                <w:rPr>
                  <w:sz w:val="26"/>
                  <w:szCs w:val="26"/>
                  <w:rPrChange w:id="33608" w:author="Le Minh Nghia" w:date="2019-10-09T10:56:00Z">
                    <w:rPr/>
                  </w:rPrChange>
                </w:rPr>
                <w:t>việc</w:t>
              </w:r>
              <w:proofErr w:type="spellEnd"/>
              <w:r w:rsidRPr="00B41112">
                <w:rPr>
                  <w:sz w:val="26"/>
                  <w:szCs w:val="26"/>
                  <w:rPrChange w:id="33609" w:author="Le Minh Nghia" w:date="2019-10-09T10:56:00Z">
                    <w:rPr/>
                  </w:rPrChange>
                </w:rPr>
                <w:t xml:space="preserve"> </w:t>
              </w:r>
              <w:proofErr w:type="spellStart"/>
              <w:r w:rsidRPr="00B41112">
                <w:rPr>
                  <w:sz w:val="26"/>
                  <w:szCs w:val="26"/>
                  <w:rPrChange w:id="33610" w:author="Le Minh Nghia" w:date="2019-10-09T10:56:00Z">
                    <w:rPr/>
                  </w:rPrChange>
                </w:rPr>
                <w:t>làm</w:t>
              </w:r>
              <w:proofErr w:type="spellEnd"/>
              <w:r w:rsidRPr="00B41112">
                <w:rPr>
                  <w:sz w:val="26"/>
                  <w:szCs w:val="26"/>
                  <w:rPrChange w:id="33611" w:author="Le Minh Nghia" w:date="2019-10-09T10:56:00Z">
                    <w:rPr/>
                  </w:rPrChange>
                </w:rPr>
                <w:t xml:space="preserve"> </w:t>
              </w:r>
              <w:proofErr w:type="spellStart"/>
              <w:r w:rsidRPr="00B41112">
                <w:rPr>
                  <w:sz w:val="26"/>
                  <w:szCs w:val="26"/>
                  <w:rPrChange w:id="33612" w:author="Le Minh Nghia" w:date="2019-10-09T10:56:00Z">
                    <w:rPr/>
                  </w:rPrChange>
                </w:rPr>
                <w:t>của</w:t>
              </w:r>
              <w:proofErr w:type="spellEnd"/>
              <w:r w:rsidRPr="00B41112">
                <w:rPr>
                  <w:sz w:val="26"/>
                  <w:szCs w:val="26"/>
                  <w:rPrChange w:id="33613" w:author="Le Minh Nghia" w:date="2019-10-09T10:56:00Z">
                    <w:rPr/>
                  </w:rPrChange>
                </w:rPr>
                <w:t xml:space="preserve"> </w:t>
              </w:r>
              <w:proofErr w:type="spellStart"/>
              <w:r w:rsidRPr="00B41112">
                <w:rPr>
                  <w:sz w:val="26"/>
                  <w:szCs w:val="26"/>
                  <w:rPrChange w:id="33614" w:author="Le Minh Nghia" w:date="2019-10-09T10:56:00Z">
                    <w:rPr/>
                  </w:rPrChange>
                </w:rPr>
                <w:t>cựu</w:t>
              </w:r>
              <w:proofErr w:type="spellEnd"/>
              <w:r w:rsidRPr="00B41112">
                <w:rPr>
                  <w:sz w:val="26"/>
                  <w:szCs w:val="26"/>
                  <w:rPrChange w:id="33615" w:author="Le Minh Nghia" w:date="2019-10-09T10:56:00Z">
                    <w:rPr/>
                  </w:rPrChange>
                </w:rPr>
                <w:t xml:space="preserve"> </w:t>
              </w:r>
              <w:proofErr w:type="spellStart"/>
              <w:r w:rsidRPr="00B41112">
                <w:rPr>
                  <w:sz w:val="26"/>
                  <w:szCs w:val="26"/>
                  <w:rPrChange w:id="33616" w:author="Le Minh Nghia" w:date="2019-10-09T10:56:00Z">
                    <w:rPr/>
                  </w:rPrChange>
                </w:rPr>
                <w:t>sinh</w:t>
              </w:r>
              <w:proofErr w:type="spellEnd"/>
              <w:r w:rsidRPr="00B41112">
                <w:rPr>
                  <w:sz w:val="26"/>
                  <w:szCs w:val="26"/>
                  <w:rPrChange w:id="33617" w:author="Le Minh Nghia" w:date="2019-10-09T10:56:00Z">
                    <w:rPr/>
                  </w:rPrChange>
                </w:rPr>
                <w:t xml:space="preserve"> </w:t>
              </w:r>
              <w:proofErr w:type="spellStart"/>
              <w:r w:rsidRPr="00B41112">
                <w:rPr>
                  <w:sz w:val="26"/>
                  <w:szCs w:val="26"/>
                  <w:rPrChange w:id="33618" w:author="Le Minh Nghia" w:date="2019-10-09T10:56:00Z">
                    <w:rPr/>
                  </w:rPrChange>
                </w:rPr>
                <w:t>viên</w:t>
              </w:r>
              <w:proofErr w:type="spellEnd"/>
              <w:r w:rsidRPr="00B41112">
                <w:rPr>
                  <w:sz w:val="26"/>
                  <w:szCs w:val="26"/>
                  <w:rPrChange w:id="33619" w:author="Le Minh Nghia" w:date="2019-10-09T10:56:00Z">
                    <w:rPr/>
                  </w:rPrChange>
                </w:rPr>
                <w:t xml:space="preserve">, </w:t>
              </w:r>
              <w:proofErr w:type="spellStart"/>
              <w:r w:rsidRPr="00B41112">
                <w:rPr>
                  <w:sz w:val="26"/>
                  <w:szCs w:val="26"/>
                  <w:rPrChange w:id="33620" w:author="Le Minh Nghia" w:date="2019-10-09T10:56:00Z">
                    <w:rPr/>
                  </w:rPrChange>
                </w:rPr>
                <w:t>công</w:t>
              </w:r>
              <w:proofErr w:type="spellEnd"/>
              <w:r w:rsidRPr="00B41112">
                <w:rPr>
                  <w:sz w:val="26"/>
                  <w:szCs w:val="26"/>
                  <w:rPrChange w:id="33621" w:author="Le Minh Nghia" w:date="2019-10-09T10:56:00Z">
                    <w:rPr/>
                  </w:rPrChange>
                </w:rPr>
                <w:t xml:space="preserve"> ty </w:t>
              </w:r>
              <w:proofErr w:type="spellStart"/>
              <w:r w:rsidRPr="00B41112">
                <w:rPr>
                  <w:sz w:val="26"/>
                  <w:szCs w:val="26"/>
                  <w:rPrChange w:id="33622" w:author="Le Minh Nghia" w:date="2019-10-09T10:56:00Z">
                    <w:rPr/>
                  </w:rPrChange>
                </w:rPr>
                <w:t>hiện</w:t>
              </w:r>
              <w:proofErr w:type="spellEnd"/>
              <w:r w:rsidRPr="00B41112">
                <w:rPr>
                  <w:sz w:val="26"/>
                  <w:szCs w:val="26"/>
                  <w:rPrChange w:id="33623" w:author="Le Minh Nghia" w:date="2019-10-09T10:56:00Z">
                    <w:rPr/>
                  </w:rPrChange>
                </w:rPr>
                <w:t xml:space="preserve"> </w:t>
              </w:r>
              <w:proofErr w:type="spellStart"/>
              <w:r w:rsidRPr="00B41112">
                <w:rPr>
                  <w:sz w:val="26"/>
                  <w:szCs w:val="26"/>
                  <w:rPrChange w:id="33624" w:author="Le Minh Nghia" w:date="2019-10-09T10:56:00Z">
                    <w:rPr/>
                  </w:rPrChange>
                </w:rPr>
                <w:t>tại</w:t>
              </w:r>
              <w:proofErr w:type="spellEnd"/>
              <w:r w:rsidRPr="00B41112">
                <w:rPr>
                  <w:sz w:val="26"/>
                  <w:szCs w:val="26"/>
                  <w:rPrChange w:id="33625" w:author="Le Minh Nghia" w:date="2019-10-09T10:56:00Z">
                    <w:rPr/>
                  </w:rPrChange>
                </w:rPr>
                <w:t xml:space="preserve"> </w:t>
              </w:r>
              <w:proofErr w:type="spellStart"/>
              <w:r w:rsidRPr="00B41112">
                <w:rPr>
                  <w:sz w:val="26"/>
                  <w:szCs w:val="26"/>
                  <w:rPrChange w:id="33626" w:author="Le Minh Nghia" w:date="2019-10-09T10:56:00Z">
                    <w:rPr/>
                  </w:rPrChange>
                </w:rPr>
                <w:t>cựu</w:t>
              </w:r>
              <w:proofErr w:type="spellEnd"/>
              <w:r w:rsidRPr="00B41112">
                <w:rPr>
                  <w:sz w:val="26"/>
                  <w:szCs w:val="26"/>
                  <w:rPrChange w:id="33627" w:author="Le Minh Nghia" w:date="2019-10-09T10:56:00Z">
                    <w:rPr/>
                  </w:rPrChange>
                </w:rPr>
                <w:t xml:space="preserve"> </w:t>
              </w:r>
              <w:proofErr w:type="spellStart"/>
              <w:r w:rsidRPr="00B41112">
                <w:rPr>
                  <w:sz w:val="26"/>
                  <w:szCs w:val="26"/>
                  <w:rPrChange w:id="33628" w:author="Le Minh Nghia" w:date="2019-10-09T10:56:00Z">
                    <w:rPr/>
                  </w:rPrChange>
                </w:rPr>
                <w:t>sinh</w:t>
              </w:r>
              <w:proofErr w:type="spellEnd"/>
              <w:r w:rsidRPr="00B41112">
                <w:rPr>
                  <w:sz w:val="26"/>
                  <w:szCs w:val="26"/>
                  <w:rPrChange w:id="33629" w:author="Le Minh Nghia" w:date="2019-10-09T10:56:00Z">
                    <w:rPr/>
                  </w:rPrChange>
                </w:rPr>
                <w:t xml:space="preserve"> </w:t>
              </w:r>
              <w:proofErr w:type="spellStart"/>
              <w:r w:rsidRPr="00B41112">
                <w:rPr>
                  <w:sz w:val="26"/>
                  <w:szCs w:val="26"/>
                  <w:rPrChange w:id="33630" w:author="Le Minh Nghia" w:date="2019-10-09T10:56:00Z">
                    <w:rPr/>
                  </w:rPrChange>
                </w:rPr>
                <w:t>viên</w:t>
              </w:r>
              <w:proofErr w:type="spellEnd"/>
              <w:r w:rsidRPr="00B41112">
                <w:rPr>
                  <w:sz w:val="26"/>
                  <w:szCs w:val="26"/>
                  <w:rPrChange w:id="33631" w:author="Le Minh Nghia" w:date="2019-10-09T10:56:00Z">
                    <w:rPr/>
                  </w:rPrChange>
                </w:rPr>
                <w:t xml:space="preserve"> </w:t>
              </w:r>
              <w:proofErr w:type="spellStart"/>
              <w:r w:rsidRPr="00B41112">
                <w:rPr>
                  <w:sz w:val="26"/>
                  <w:szCs w:val="26"/>
                  <w:rPrChange w:id="33632" w:author="Le Minh Nghia" w:date="2019-10-09T10:56:00Z">
                    <w:rPr/>
                  </w:rPrChange>
                </w:rPr>
                <w:t>đang</w:t>
              </w:r>
              <w:proofErr w:type="spellEnd"/>
              <w:r w:rsidRPr="00B41112">
                <w:rPr>
                  <w:sz w:val="26"/>
                  <w:szCs w:val="26"/>
                  <w:rPrChange w:id="33633" w:author="Le Minh Nghia" w:date="2019-10-09T10:56:00Z">
                    <w:rPr/>
                  </w:rPrChange>
                </w:rPr>
                <w:t xml:space="preserve"> </w:t>
              </w:r>
              <w:proofErr w:type="spellStart"/>
              <w:r w:rsidRPr="00B41112">
                <w:rPr>
                  <w:sz w:val="26"/>
                  <w:szCs w:val="26"/>
                  <w:rPrChange w:id="33634" w:author="Le Minh Nghia" w:date="2019-10-09T10:56:00Z">
                    <w:rPr/>
                  </w:rPrChange>
                </w:rPr>
                <w:t>theo</w:t>
              </w:r>
              <w:proofErr w:type="spellEnd"/>
              <w:r w:rsidRPr="00B41112">
                <w:rPr>
                  <w:sz w:val="26"/>
                  <w:szCs w:val="26"/>
                  <w:rPrChange w:id="33635" w:author="Le Minh Nghia" w:date="2019-10-09T10:56:00Z">
                    <w:rPr/>
                  </w:rPrChange>
                </w:rPr>
                <w:t xml:space="preserve"> </w:t>
              </w:r>
              <w:proofErr w:type="spellStart"/>
              <w:r w:rsidRPr="00B41112">
                <w:rPr>
                  <w:sz w:val="26"/>
                  <w:szCs w:val="26"/>
                  <w:rPrChange w:id="33636" w:author="Le Minh Nghia" w:date="2019-10-09T10:56:00Z">
                    <w:rPr/>
                  </w:rPrChange>
                </w:rPr>
                <w:t>làm</w:t>
              </w:r>
              <w:proofErr w:type="spellEnd"/>
              <w:r w:rsidRPr="00B41112">
                <w:rPr>
                  <w:sz w:val="26"/>
                  <w:szCs w:val="26"/>
                  <w:rPrChange w:id="33637" w:author="Le Minh Nghia" w:date="2019-10-09T10:56:00Z">
                    <w:rPr/>
                  </w:rPrChange>
                </w:rPr>
                <w:t xml:space="preserve">, </w:t>
              </w:r>
              <w:proofErr w:type="spellStart"/>
              <w:r w:rsidRPr="00B41112">
                <w:rPr>
                  <w:sz w:val="26"/>
                  <w:szCs w:val="26"/>
                  <w:rPrChange w:id="33638" w:author="Le Minh Nghia" w:date="2019-10-09T10:56:00Z">
                    <w:rPr/>
                  </w:rPrChange>
                </w:rPr>
                <w:t>nơi</w:t>
              </w:r>
              <w:proofErr w:type="spellEnd"/>
              <w:r w:rsidRPr="00B41112">
                <w:rPr>
                  <w:sz w:val="26"/>
                  <w:szCs w:val="26"/>
                  <w:rPrChange w:id="33639" w:author="Le Minh Nghia" w:date="2019-10-09T10:56:00Z">
                    <w:rPr/>
                  </w:rPrChange>
                </w:rPr>
                <w:t xml:space="preserve"> </w:t>
              </w:r>
              <w:proofErr w:type="spellStart"/>
              <w:r w:rsidRPr="00B41112">
                <w:rPr>
                  <w:sz w:val="26"/>
                  <w:szCs w:val="26"/>
                  <w:rPrChange w:id="33640" w:author="Le Minh Nghia" w:date="2019-10-09T10:56:00Z">
                    <w:rPr/>
                  </w:rPrChange>
                </w:rPr>
                <w:t>để</w:t>
              </w:r>
              <w:proofErr w:type="spellEnd"/>
              <w:r w:rsidRPr="00B41112">
                <w:rPr>
                  <w:sz w:val="26"/>
                  <w:szCs w:val="26"/>
                  <w:rPrChange w:id="33641" w:author="Le Minh Nghia" w:date="2019-10-09T10:56:00Z">
                    <w:rPr/>
                  </w:rPrChange>
                </w:rPr>
                <w:t xml:space="preserve"> </w:t>
              </w:r>
              <w:proofErr w:type="spellStart"/>
              <w:r w:rsidRPr="00B41112">
                <w:rPr>
                  <w:sz w:val="26"/>
                  <w:szCs w:val="26"/>
                  <w:rPrChange w:id="33642" w:author="Le Minh Nghia" w:date="2019-10-09T10:56:00Z">
                    <w:rPr/>
                  </w:rPrChange>
                </w:rPr>
                <w:t>giáo</w:t>
              </w:r>
              <w:proofErr w:type="spellEnd"/>
              <w:r w:rsidRPr="00B41112">
                <w:rPr>
                  <w:sz w:val="26"/>
                  <w:szCs w:val="26"/>
                  <w:rPrChange w:id="33643" w:author="Le Minh Nghia" w:date="2019-10-09T10:56:00Z">
                    <w:rPr/>
                  </w:rPrChange>
                </w:rPr>
                <w:t xml:space="preserve"> </w:t>
              </w:r>
              <w:proofErr w:type="spellStart"/>
              <w:r w:rsidRPr="00B41112">
                <w:rPr>
                  <w:sz w:val="26"/>
                  <w:szCs w:val="26"/>
                  <w:rPrChange w:id="33644" w:author="Le Minh Nghia" w:date="2019-10-09T10:56:00Z">
                    <w:rPr/>
                  </w:rPrChange>
                </w:rPr>
                <w:t>vụ</w:t>
              </w:r>
              <w:proofErr w:type="spellEnd"/>
              <w:r w:rsidRPr="00B41112">
                <w:rPr>
                  <w:sz w:val="26"/>
                  <w:szCs w:val="26"/>
                  <w:rPrChange w:id="33645" w:author="Le Minh Nghia" w:date="2019-10-09T10:56:00Z">
                    <w:rPr/>
                  </w:rPrChange>
                </w:rPr>
                <w:t xml:space="preserve"> khoa </w:t>
              </w:r>
              <w:proofErr w:type="spellStart"/>
              <w:r w:rsidRPr="00B41112">
                <w:rPr>
                  <w:sz w:val="26"/>
                  <w:szCs w:val="26"/>
                  <w:rPrChange w:id="33646" w:author="Le Minh Nghia" w:date="2019-10-09T10:56:00Z">
                    <w:rPr/>
                  </w:rPrChange>
                </w:rPr>
                <w:t>có</w:t>
              </w:r>
              <w:proofErr w:type="spellEnd"/>
              <w:r w:rsidRPr="00B41112">
                <w:rPr>
                  <w:sz w:val="26"/>
                  <w:szCs w:val="26"/>
                  <w:rPrChange w:id="33647" w:author="Le Minh Nghia" w:date="2019-10-09T10:56:00Z">
                    <w:rPr/>
                  </w:rPrChange>
                </w:rPr>
                <w:t xml:space="preserve"> </w:t>
              </w:r>
              <w:proofErr w:type="spellStart"/>
              <w:r w:rsidRPr="00B41112">
                <w:rPr>
                  <w:sz w:val="26"/>
                  <w:szCs w:val="26"/>
                  <w:rPrChange w:id="33648" w:author="Le Minh Nghia" w:date="2019-10-09T10:56:00Z">
                    <w:rPr/>
                  </w:rPrChange>
                </w:rPr>
                <w:t>thể</w:t>
              </w:r>
              <w:proofErr w:type="spellEnd"/>
              <w:r w:rsidRPr="00B41112">
                <w:rPr>
                  <w:sz w:val="26"/>
                  <w:szCs w:val="26"/>
                  <w:rPrChange w:id="33649" w:author="Le Minh Nghia" w:date="2019-10-09T10:56:00Z">
                    <w:rPr/>
                  </w:rPrChange>
                </w:rPr>
                <w:t xml:space="preserve"> </w:t>
              </w:r>
              <w:proofErr w:type="spellStart"/>
              <w:r w:rsidRPr="00B41112">
                <w:rPr>
                  <w:sz w:val="26"/>
                  <w:szCs w:val="26"/>
                  <w:rPrChange w:id="33650" w:author="Le Minh Nghia" w:date="2019-10-09T10:56:00Z">
                    <w:rPr/>
                  </w:rPrChange>
                </w:rPr>
                <w:t>liên</w:t>
              </w:r>
              <w:proofErr w:type="spellEnd"/>
              <w:r w:rsidRPr="00B41112">
                <w:rPr>
                  <w:sz w:val="26"/>
                  <w:szCs w:val="26"/>
                  <w:rPrChange w:id="33651" w:author="Le Minh Nghia" w:date="2019-10-09T10:56:00Z">
                    <w:rPr/>
                  </w:rPrChange>
                </w:rPr>
                <w:t xml:space="preserve"> </w:t>
              </w:r>
              <w:proofErr w:type="spellStart"/>
              <w:r w:rsidRPr="00B41112">
                <w:rPr>
                  <w:sz w:val="26"/>
                  <w:szCs w:val="26"/>
                  <w:rPrChange w:id="33652" w:author="Le Minh Nghia" w:date="2019-10-09T10:56:00Z">
                    <w:rPr/>
                  </w:rPrChange>
                </w:rPr>
                <w:t>lạc</w:t>
              </w:r>
              <w:proofErr w:type="spellEnd"/>
              <w:r w:rsidRPr="00B41112">
                <w:rPr>
                  <w:sz w:val="26"/>
                  <w:szCs w:val="26"/>
                  <w:rPrChange w:id="33653" w:author="Le Minh Nghia" w:date="2019-10-09T10:56:00Z">
                    <w:rPr/>
                  </w:rPrChange>
                </w:rPr>
                <w:t xml:space="preserve"> </w:t>
              </w:r>
              <w:proofErr w:type="spellStart"/>
              <w:r w:rsidRPr="00B41112">
                <w:rPr>
                  <w:sz w:val="26"/>
                  <w:szCs w:val="26"/>
                  <w:rPrChange w:id="33654" w:author="Le Minh Nghia" w:date="2019-10-09T10:56:00Z">
                    <w:rPr/>
                  </w:rPrChange>
                </w:rPr>
                <w:t>với</w:t>
              </w:r>
              <w:proofErr w:type="spellEnd"/>
              <w:r w:rsidRPr="00B41112">
                <w:rPr>
                  <w:sz w:val="26"/>
                  <w:szCs w:val="26"/>
                  <w:rPrChange w:id="33655" w:author="Le Minh Nghia" w:date="2019-10-09T10:56:00Z">
                    <w:rPr/>
                  </w:rPrChange>
                </w:rPr>
                <w:t xml:space="preserve"> </w:t>
              </w:r>
              <w:proofErr w:type="spellStart"/>
              <w:r w:rsidRPr="00B41112">
                <w:rPr>
                  <w:sz w:val="26"/>
                  <w:szCs w:val="26"/>
                  <w:rPrChange w:id="33656" w:author="Le Minh Nghia" w:date="2019-10-09T10:56:00Z">
                    <w:rPr/>
                  </w:rPrChange>
                </w:rPr>
                <w:t>cựu</w:t>
              </w:r>
              <w:proofErr w:type="spellEnd"/>
              <w:r w:rsidRPr="00B41112">
                <w:rPr>
                  <w:sz w:val="26"/>
                  <w:szCs w:val="26"/>
                  <w:rPrChange w:id="33657" w:author="Le Minh Nghia" w:date="2019-10-09T10:56:00Z">
                    <w:rPr/>
                  </w:rPrChange>
                </w:rPr>
                <w:t xml:space="preserve"> </w:t>
              </w:r>
              <w:proofErr w:type="spellStart"/>
              <w:r w:rsidRPr="00B41112">
                <w:rPr>
                  <w:sz w:val="26"/>
                  <w:szCs w:val="26"/>
                  <w:rPrChange w:id="33658" w:author="Le Minh Nghia" w:date="2019-10-09T10:56:00Z">
                    <w:rPr/>
                  </w:rPrChange>
                </w:rPr>
                <w:t>sinh</w:t>
              </w:r>
              <w:proofErr w:type="spellEnd"/>
              <w:r w:rsidRPr="00B41112">
                <w:rPr>
                  <w:sz w:val="26"/>
                  <w:szCs w:val="26"/>
                  <w:rPrChange w:id="33659" w:author="Le Minh Nghia" w:date="2019-10-09T10:56:00Z">
                    <w:rPr/>
                  </w:rPrChange>
                </w:rPr>
                <w:t xml:space="preserve"> </w:t>
              </w:r>
              <w:proofErr w:type="spellStart"/>
              <w:r w:rsidRPr="00B41112">
                <w:rPr>
                  <w:sz w:val="26"/>
                  <w:szCs w:val="26"/>
                  <w:rPrChange w:id="33660" w:author="Le Minh Nghia" w:date="2019-10-09T10:56:00Z">
                    <w:rPr/>
                  </w:rPrChange>
                </w:rPr>
                <w:t>viên</w:t>
              </w:r>
              <w:proofErr w:type="spellEnd"/>
              <w:r w:rsidRPr="00B41112">
                <w:rPr>
                  <w:sz w:val="26"/>
                  <w:szCs w:val="26"/>
                  <w:rPrChange w:id="33661" w:author="Le Minh Nghia" w:date="2019-10-09T10:56:00Z">
                    <w:rPr/>
                  </w:rPrChange>
                </w:rPr>
                <w:t xml:space="preserve"> </w:t>
              </w:r>
              <w:proofErr w:type="spellStart"/>
              <w:r w:rsidRPr="00B41112">
                <w:rPr>
                  <w:sz w:val="26"/>
                  <w:szCs w:val="26"/>
                  <w:rPrChange w:id="33662" w:author="Le Minh Nghia" w:date="2019-10-09T10:56:00Z">
                    <w:rPr/>
                  </w:rPrChange>
                </w:rPr>
                <w:t>nhằm</w:t>
              </w:r>
              <w:proofErr w:type="spellEnd"/>
              <w:r w:rsidRPr="00B41112">
                <w:rPr>
                  <w:sz w:val="26"/>
                  <w:szCs w:val="26"/>
                  <w:rPrChange w:id="33663" w:author="Le Minh Nghia" w:date="2019-10-09T10:56:00Z">
                    <w:rPr/>
                  </w:rPrChange>
                </w:rPr>
                <w:t xml:space="preserve"> </w:t>
              </w:r>
              <w:proofErr w:type="spellStart"/>
              <w:r w:rsidRPr="00B41112">
                <w:rPr>
                  <w:sz w:val="26"/>
                  <w:szCs w:val="26"/>
                  <w:rPrChange w:id="33664" w:author="Le Minh Nghia" w:date="2019-10-09T10:56:00Z">
                    <w:rPr/>
                  </w:rPrChange>
                </w:rPr>
                <w:t>kêu</w:t>
              </w:r>
              <w:proofErr w:type="spellEnd"/>
              <w:r w:rsidRPr="00B41112">
                <w:rPr>
                  <w:sz w:val="26"/>
                  <w:szCs w:val="26"/>
                  <w:rPrChange w:id="33665" w:author="Le Minh Nghia" w:date="2019-10-09T10:56:00Z">
                    <w:rPr/>
                  </w:rPrChange>
                </w:rPr>
                <w:t xml:space="preserve"> </w:t>
              </w:r>
              <w:proofErr w:type="spellStart"/>
              <w:r w:rsidRPr="00B41112">
                <w:rPr>
                  <w:sz w:val="26"/>
                  <w:szCs w:val="26"/>
                  <w:rPrChange w:id="33666" w:author="Le Minh Nghia" w:date="2019-10-09T10:56:00Z">
                    <w:rPr/>
                  </w:rPrChange>
                </w:rPr>
                <w:t>gọi</w:t>
              </w:r>
              <w:proofErr w:type="spellEnd"/>
              <w:r w:rsidRPr="00B41112">
                <w:rPr>
                  <w:sz w:val="26"/>
                  <w:szCs w:val="26"/>
                  <w:rPrChange w:id="33667" w:author="Le Minh Nghia" w:date="2019-10-09T10:56:00Z">
                    <w:rPr/>
                  </w:rPrChange>
                </w:rPr>
                <w:t xml:space="preserve"> </w:t>
              </w:r>
              <w:proofErr w:type="spellStart"/>
              <w:r w:rsidRPr="00B41112">
                <w:rPr>
                  <w:sz w:val="26"/>
                  <w:szCs w:val="26"/>
                  <w:rPrChange w:id="33668" w:author="Le Minh Nghia" w:date="2019-10-09T10:56:00Z">
                    <w:rPr/>
                  </w:rPrChange>
                </w:rPr>
                <w:t>về</w:t>
              </w:r>
              <w:proofErr w:type="spellEnd"/>
              <w:r w:rsidRPr="00B41112">
                <w:rPr>
                  <w:sz w:val="26"/>
                  <w:szCs w:val="26"/>
                  <w:rPrChange w:id="33669" w:author="Le Minh Nghia" w:date="2019-10-09T10:56:00Z">
                    <w:rPr/>
                  </w:rPrChange>
                </w:rPr>
                <w:t xml:space="preserve"> khoa </w:t>
              </w:r>
              <w:proofErr w:type="spellStart"/>
              <w:r w:rsidRPr="00B41112">
                <w:rPr>
                  <w:sz w:val="26"/>
                  <w:szCs w:val="26"/>
                  <w:rPrChange w:id="33670" w:author="Le Minh Nghia" w:date="2019-10-09T10:56:00Z">
                    <w:rPr/>
                  </w:rPrChange>
                </w:rPr>
                <w:t>tham</w:t>
              </w:r>
              <w:proofErr w:type="spellEnd"/>
              <w:r w:rsidRPr="00B41112">
                <w:rPr>
                  <w:sz w:val="26"/>
                  <w:szCs w:val="26"/>
                  <w:rPrChange w:id="33671" w:author="Le Minh Nghia" w:date="2019-10-09T10:56:00Z">
                    <w:rPr/>
                  </w:rPrChange>
                </w:rPr>
                <w:t xml:space="preserve"> </w:t>
              </w:r>
              <w:proofErr w:type="spellStart"/>
              <w:r w:rsidRPr="00B41112">
                <w:rPr>
                  <w:sz w:val="26"/>
                  <w:szCs w:val="26"/>
                  <w:rPrChange w:id="33672" w:author="Le Minh Nghia" w:date="2019-10-09T10:56:00Z">
                    <w:rPr/>
                  </w:rPrChange>
                </w:rPr>
                <w:t>dự</w:t>
              </w:r>
              <w:proofErr w:type="spellEnd"/>
              <w:r w:rsidRPr="00B41112">
                <w:rPr>
                  <w:sz w:val="26"/>
                  <w:szCs w:val="26"/>
                  <w:rPrChange w:id="33673" w:author="Le Minh Nghia" w:date="2019-10-09T10:56:00Z">
                    <w:rPr/>
                  </w:rPrChange>
                </w:rPr>
                <w:t xml:space="preserve"> </w:t>
              </w:r>
              <w:proofErr w:type="spellStart"/>
              <w:r w:rsidRPr="00B41112">
                <w:rPr>
                  <w:sz w:val="26"/>
                  <w:szCs w:val="26"/>
                  <w:rPrChange w:id="33674" w:author="Le Minh Nghia" w:date="2019-10-09T10:56:00Z">
                    <w:rPr/>
                  </w:rPrChange>
                </w:rPr>
                <w:t>sự</w:t>
              </w:r>
              <w:proofErr w:type="spellEnd"/>
              <w:r w:rsidRPr="00B41112">
                <w:rPr>
                  <w:sz w:val="26"/>
                  <w:szCs w:val="26"/>
                  <w:rPrChange w:id="33675" w:author="Le Minh Nghia" w:date="2019-10-09T10:56:00Z">
                    <w:rPr/>
                  </w:rPrChange>
                </w:rPr>
                <w:t xml:space="preserve"> </w:t>
              </w:r>
              <w:proofErr w:type="spellStart"/>
              <w:r w:rsidRPr="00B41112">
                <w:rPr>
                  <w:sz w:val="26"/>
                  <w:szCs w:val="26"/>
                  <w:rPrChange w:id="33676" w:author="Le Minh Nghia" w:date="2019-10-09T10:56:00Z">
                    <w:rPr/>
                  </w:rPrChange>
                </w:rPr>
                <w:t>kiện</w:t>
              </w:r>
              <w:proofErr w:type="spellEnd"/>
              <w:r w:rsidRPr="00B41112">
                <w:rPr>
                  <w:sz w:val="26"/>
                  <w:szCs w:val="26"/>
                  <w:rPrChange w:id="33677" w:author="Le Minh Nghia" w:date="2019-10-09T10:56:00Z">
                    <w:rPr/>
                  </w:rPrChange>
                </w:rPr>
                <w:t xml:space="preserve"> </w:t>
              </w:r>
              <w:proofErr w:type="spellStart"/>
              <w:r w:rsidRPr="00B41112">
                <w:rPr>
                  <w:sz w:val="26"/>
                  <w:szCs w:val="26"/>
                  <w:rPrChange w:id="33678" w:author="Le Minh Nghia" w:date="2019-10-09T10:56:00Z">
                    <w:rPr/>
                  </w:rPrChange>
                </w:rPr>
                <w:t>hoặc</w:t>
              </w:r>
              <w:proofErr w:type="spellEnd"/>
              <w:r w:rsidRPr="00B41112">
                <w:rPr>
                  <w:sz w:val="26"/>
                  <w:szCs w:val="26"/>
                  <w:rPrChange w:id="33679" w:author="Le Minh Nghia" w:date="2019-10-09T10:56:00Z">
                    <w:rPr/>
                  </w:rPrChange>
                </w:rPr>
                <w:t xml:space="preserve"> </w:t>
              </w:r>
              <w:proofErr w:type="spellStart"/>
              <w:r w:rsidRPr="00B41112">
                <w:rPr>
                  <w:sz w:val="26"/>
                  <w:szCs w:val="26"/>
                  <w:rPrChange w:id="33680" w:author="Le Minh Nghia" w:date="2019-10-09T10:56:00Z">
                    <w:rPr/>
                  </w:rPrChange>
                </w:rPr>
                <w:t>ủng</w:t>
              </w:r>
              <w:proofErr w:type="spellEnd"/>
              <w:r w:rsidRPr="00B41112">
                <w:rPr>
                  <w:sz w:val="26"/>
                  <w:szCs w:val="26"/>
                  <w:rPrChange w:id="33681" w:author="Le Minh Nghia" w:date="2019-10-09T10:56:00Z">
                    <w:rPr/>
                  </w:rPrChange>
                </w:rPr>
                <w:t xml:space="preserve"> </w:t>
              </w:r>
              <w:proofErr w:type="spellStart"/>
              <w:r w:rsidRPr="00B41112">
                <w:rPr>
                  <w:sz w:val="26"/>
                  <w:szCs w:val="26"/>
                  <w:rPrChange w:id="33682" w:author="Le Minh Nghia" w:date="2019-10-09T10:56:00Z">
                    <w:rPr/>
                  </w:rPrChange>
                </w:rPr>
                <w:t>hộ</w:t>
              </w:r>
              <w:proofErr w:type="spellEnd"/>
              <w:r w:rsidRPr="00B41112">
                <w:rPr>
                  <w:sz w:val="26"/>
                  <w:szCs w:val="26"/>
                  <w:rPrChange w:id="33683" w:author="Le Minh Nghia" w:date="2019-10-09T10:56:00Z">
                    <w:rPr/>
                  </w:rPrChange>
                </w:rPr>
                <w:t xml:space="preserve"> </w:t>
              </w:r>
              <w:proofErr w:type="spellStart"/>
              <w:r w:rsidRPr="00B41112">
                <w:rPr>
                  <w:sz w:val="26"/>
                  <w:szCs w:val="26"/>
                  <w:rPrChange w:id="33684" w:author="Le Minh Nghia" w:date="2019-10-09T10:56:00Z">
                    <w:rPr/>
                  </w:rPrChange>
                </w:rPr>
                <w:t>học</w:t>
              </w:r>
              <w:proofErr w:type="spellEnd"/>
              <w:r w:rsidRPr="00B41112">
                <w:rPr>
                  <w:sz w:val="26"/>
                  <w:szCs w:val="26"/>
                  <w:rPrChange w:id="33685" w:author="Le Minh Nghia" w:date="2019-10-09T10:56:00Z">
                    <w:rPr/>
                  </w:rPrChange>
                </w:rPr>
                <w:t xml:space="preserve"> </w:t>
              </w:r>
              <w:proofErr w:type="spellStart"/>
              <w:r w:rsidRPr="00B41112">
                <w:rPr>
                  <w:sz w:val="26"/>
                  <w:szCs w:val="26"/>
                  <w:rPrChange w:id="33686" w:author="Le Minh Nghia" w:date="2019-10-09T10:56:00Z">
                    <w:rPr/>
                  </w:rPrChange>
                </w:rPr>
                <w:t>bổng</w:t>
              </w:r>
              <w:proofErr w:type="spellEnd"/>
              <w:r w:rsidRPr="00B41112">
                <w:rPr>
                  <w:sz w:val="26"/>
                  <w:szCs w:val="26"/>
                  <w:rPrChange w:id="33687" w:author="Le Minh Nghia" w:date="2019-10-09T10:56:00Z">
                    <w:rPr/>
                  </w:rPrChange>
                </w:rPr>
                <w:t xml:space="preserve"> </w:t>
              </w:r>
              <w:proofErr w:type="spellStart"/>
              <w:r w:rsidRPr="00B41112">
                <w:rPr>
                  <w:sz w:val="26"/>
                  <w:szCs w:val="26"/>
                  <w:rPrChange w:id="33688" w:author="Le Minh Nghia" w:date="2019-10-09T10:56:00Z">
                    <w:rPr/>
                  </w:rPrChange>
                </w:rPr>
                <w:t>cho</w:t>
              </w:r>
              <w:proofErr w:type="spellEnd"/>
              <w:r w:rsidRPr="00B41112">
                <w:rPr>
                  <w:sz w:val="26"/>
                  <w:szCs w:val="26"/>
                  <w:rPrChange w:id="33689" w:author="Le Minh Nghia" w:date="2019-10-09T10:56:00Z">
                    <w:rPr/>
                  </w:rPrChange>
                </w:rPr>
                <w:t xml:space="preserve"> </w:t>
              </w:r>
              <w:proofErr w:type="spellStart"/>
              <w:r w:rsidRPr="00B41112">
                <w:rPr>
                  <w:sz w:val="26"/>
                  <w:szCs w:val="26"/>
                  <w:rPrChange w:id="33690" w:author="Le Minh Nghia" w:date="2019-10-09T10:56:00Z">
                    <w:rPr/>
                  </w:rPrChange>
                </w:rPr>
                <w:t>sinh</w:t>
              </w:r>
              <w:proofErr w:type="spellEnd"/>
              <w:r w:rsidRPr="00B41112">
                <w:rPr>
                  <w:sz w:val="26"/>
                  <w:szCs w:val="26"/>
                  <w:rPrChange w:id="33691" w:author="Le Minh Nghia" w:date="2019-10-09T10:56:00Z">
                    <w:rPr/>
                  </w:rPrChange>
                </w:rPr>
                <w:t xml:space="preserve"> </w:t>
              </w:r>
              <w:proofErr w:type="spellStart"/>
              <w:r w:rsidRPr="00B41112">
                <w:rPr>
                  <w:sz w:val="26"/>
                  <w:szCs w:val="26"/>
                  <w:rPrChange w:id="33692" w:author="Le Minh Nghia" w:date="2019-10-09T10:56:00Z">
                    <w:rPr/>
                  </w:rPrChange>
                </w:rPr>
                <w:t>viên</w:t>
              </w:r>
              <w:proofErr w:type="spellEnd"/>
              <w:r w:rsidRPr="00B41112">
                <w:rPr>
                  <w:sz w:val="26"/>
                  <w:szCs w:val="26"/>
                  <w:rPrChange w:id="33693" w:author="Le Minh Nghia" w:date="2019-10-09T10:56:00Z">
                    <w:rPr/>
                  </w:rPrChange>
                </w:rPr>
                <w:t xml:space="preserve"> </w:t>
              </w:r>
              <w:proofErr w:type="spellStart"/>
              <w:r w:rsidRPr="00B41112">
                <w:rPr>
                  <w:sz w:val="26"/>
                  <w:szCs w:val="26"/>
                  <w:rPrChange w:id="33694" w:author="Le Minh Nghia" w:date="2019-10-09T10:56:00Z">
                    <w:rPr/>
                  </w:rPrChange>
                </w:rPr>
                <w:t>hiện</w:t>
              </w:r>
              <w:proofErr w:type="spellEnd"/>
              <w:r w:rsidRPr="00B41112">
                <w:rPr>
                  <w:sz w:val="26"/>
                  <w:szCs w:val="26"/>
                  <w:rPrChange w:id="33695" w:author="Le Minh Nghia" w:date="2019-10-09T10:56:00Z">
                    <w:rPr/>
                  </w:rPrChange>
                </w:rPr>
                <w:t xml:space="preserve"> </w:t>
              </w:r>
              <w:proofErr w:type="spellStart"/>
              <w:r w:rsidRPr="00B41112">
                <w:rPr>
                  <w:sz w:val="26"/>
                  <w:szCs w:val="26"/>
                  <w:rPrChange w:id="33696" w:author="Le Minh Nghia" w:date="2019-10-09T10:56:00Z">
                    <w:rPr/>
                  </w:rPrChange>
                </w:rPr>
                <w:t>đang</w:t>
              </w:r>
              <w:proofErr w:type="spellEnd"/>
              <w:r w:rsidRPr="00B41112">
                <w:rPr>
                  <w:sz w:val="26"/>
                  <w:szCs w:val="26"/>
                  <w:rPrChange w:id="33697" w:author="Le Minh Nghia" w:date="2019-10-09T10:56:00Z">
                    <w:rPr/>
                  </w:rPrChange>
                </w:rPr>
                <w:t xml:space="preserve"> </w:t>
              </w:r>
              <w:proofErr w:type="spellStart"/>
              <w:r w:rsidRPr="00B41112">
                <w:rPr>
                  <w:sz w:val="26"/>
                  <w:szCs w:val="26"/>
                  <w:rPrChange w:id="33698" w:author="Le Minh Nghia" w:date="2019-10-09T10:56:00Z">
                    <w:rPr/>
                  </w:rPrChange>
                </w:rPr>
                <w:t>học</w:t>
              </w:r>
              <w:proofErr w:type="spellEnd"/>
              <w:r w:rsidRPr="00B41112">
                <w:rPr>
                  <w:sz w:val="26"/>
                  <w:szCs w:val="26"/>
                  <w:rPrChange w:id="33699" w:author="Le Minh Nghia" w:date="2019-10-09T10:56:00Z">
                    <w:rPr/>
                  </w:rPrChange>
                </w:rPr>
                <w:t xml:space="preserve"> </w:t>
              </w:r>
              <w:proofErr w:type="spellStart"/>
              <w:r w:rsidRPr="00B41112">
                <w:rPr>
                  <w:sz w:val="26"/>
                  <w:szCs w:val="26"/>
                  <w:rPrChange w:id="33700" w:author="Le Minh Nghia" w:date="2019-10-09T10:56:00Z">
                    <w:rPr/>
                  </w:rPrChange>
                </w:rPr>
                <w:t>trong</w:t>
              </w:r>
              <w:proofErr w:type="spellEnd"/>
              <w:r w:rsidRPr="00B41112">
                <w:rPr>
                  <w:sz w:val="26"/>
                  <w:szCs w:val="26"/>
                  <w:rPrChange w:id="33701" w:author="Le Minh Nghia" w:date="2019-10-09T10:56:00Z">
                    <w:rPr/>
                  </w:rPrChange>
                </w:rPr>
                <w:t xml:space="preserve"> khoa.</w:t>
              </w:r>
            </w:ins>
          </w:p>
          <w:p w:rsidR="00B41112" w:rsidRPr="00B41112" w:rsidRDefault="00B41112">
            <w:pPr>
              <w:spacing w:before="120" w:line="264" w:lineRule="auto"/>
              <w:jc w:val="both"/>
              <w:rPr>
                <w:ins w:id="33702" w:author="Le Minh Nghia" w:date="2019-10-09T10:54:00Z"/>
                <w:sz w:val="26"/>
                <w:szCs w:val="26"/>
                <w:rPrChange w:id="33703" w:author="Le Minh Nghia" w:date="2019-10-09T10:56:00Z">
                  <w:rPr>
                    <w:ins w:id="33704" w:author="Le Minh Nghia" w:date="2019-10-09T10:54:00Z"/>
                  </w:rPr>
                </w:rPrChange>
              </w:rPr>
            </w:pPr>
            <w:ins w:id="33705" w:author="Le Minh Nghia" w:date="2019-10-09T10:54:00Z">
              <w:r w:rsidRPr="00B41112">
                <w:rPr>
                  <w:sz w:val="26"/>
                  <w:szCs w:val="26"/>
                  <w:rPrChange w:id="33706" w:author="Le Minh Nghia" w:date="2019-10-09T10:56:00Z">
                    <w:rPr/>
                  </w:rPrChange>
                </w:rPr>
                <w:t xml:space="preserve">- Khoa </w:t>
              </w:r>
              <w:proofErr w:type="spellStart"/>
              <w:r w:rsidRPr="00B41112">
                <w:rPr>
                  <w:sz w:val="26"/>
                  <w:szCs w:val="26"/>
                  <w:rPrChange w:id="33707" w:author="Le Minh Nghia" w:date="2019-10-09T10:56:00Z">
                    <w:rPr/>
                  </w:rPrChange>
                </w:rPr>
                <w:t>Khoa</w:t>
              </w:r>
              <w:proofErr w:type="spellEnd"/>
              <w:r w:rsidRPr="00B41112">
                <w:rPr>
                  <w:sz w:val="26"/>
                  <w:szCs w:val="26"/>
                  <w:rPrChange w:id="33708" w:author="Le Minh Nghia" w:date="2019-10-09T10:56:00Z">
                    <w:rPr/>
                  </w:rPrChange>
                </w:rPr>
                <w:t xml:space="preserve"> </w:t>
              </w:r>
              <w:proofErr w:type="spellStart"/>
              <w:r w:rsidRPr="00B41112">
                <w:rPr>
                  <w:sz w:val="26"/>
                  <w:szCs w:val="26"/>
                  <w:rPrChange w:id="33709" w:author="Le Minh Nghia" w:date="2019-10-09T10:56:00Z">
                    <w:rPr/>
                  </w:rPrChange>
                </w:rPr>
                <w:t>học</w:t>
              </w:r>
              <w:proofErr w:type="spellEnd"/>
              <w:r w:rsidRPr="00B41112">
                <w:rPr>
                  <w:sz w:val="26"/>
                  <w:szCs w:val="26"/>
                  <w:rPrChange w:id="33710" w:author="Le Minh Nghia" w:date="2019-10-09T10:56:00Z">
                    <w:rPr/>
                  </w:rPrChange>
                </w:rPr>
                <w:t xml:space="preserve"> </w:t>
              </w:r>
              <w:proofErr w:type="spellStart"/>
              <w:r w:rsidRPr="00B41112">
                <w:rPr>
                  <w:sz w:val="26"/>
                  <w:szCs w:val="26"/>
                  <w:rPrChange w:id="33711" w:author="Le Minh Nghia" w:date="2019-10-09T10:56:00Z">
                    <w:rPr/>
                  </w:rPrChange>
                </w:rPr>
                <w:t>tự</w:t>
              </w:r>
              <w:proofErr w:type="spellEnd"/>
              <w:r w:rsidRPr="00B41112">
                <w:rPr>
                  <w:sz w:val="26"/>
                  <w:szCs w:val="26"/>
                  <w:rPrChange w:id="33712" w:author="Le Minh Nghia" w:date="2019-10-09T10:56:00Z">
                    <w:rPr/>
                  </w:rPrChange>
                </w:rPr>
                <w:t xml:space="preserve"> </w:t>
              </w:r>
              <w:proofErr w:type="spellStart"/>
              <w:r w:rsidRPr="00B41112">
                <w:rPr>
                  <w:sz w:val="26"/>
                  <w:szCs w:val="26"/>
                  <w:rPrChange w:id="33713" w:author="Le Minh Nghia" w:date="2019-10-09T10:56:00Z">
                    <w:rPr/>
                  </w:rPrChange>
                </w:rPr>
                <w:t>nhiên</w:t>
              </w:r>
              <w:proofErr w:type="spellEnd"/>
              <w:r w:rsidRPr="00B41112">
                <w:rPr>
                  <w:sz w:val="26"/>
                  <w:szCs w:val="26"/>
                  <w:rPrChange w:id="33714" w:author="Le Minh Nghia" w:date="2019-10-09T10:56:00Z">
                    <w:rPr/>
                  </w:rPrChange>
                </w:rPr>
                <w:t xml:space="preserve"> </w:t>
              </w:r>
              <w:proofErr w:type="spellStart"/>
              <w:r w:rsidRPr="00B41112">
                <w:rPr>
                  <w:sz w:val="26"/>
                  <w:szCs w:val="26"/>
                  <w:rPrChange w:id="33715" w:author="Le Minh Nghia" w:date="2019-10-09T10:56:00Z">
                    <w:rPr/>
                  </w:rPrChange>
                </w:rPr>
                <w:t>của</w:t>
              </w:r>
              <w:proofErr w:type="spellEnd"/>
              <w:r w:rsidRPr="00B41112">
                <w:rPr>
                  <w:sz w:val="26"/>
                  <w:szCs w:val="26"/>
                  <w:rPrChange w:id="33716" w:author="Le Minh Nghia" w:date="2019-10-09T10:56:00Z">
                    <w:rPr/>
                  </w:rPrChange>
                </w:rPr>
                <w:t xml:space="preserve"> </w:t>
              </w:r>
              <w:proofErr w:type="spellStart"/>
              <w:r w:rsidRPr="00B41112">
                <w:rPr>
                  <w:sz w:val="26"/>
                  <w:szCs w:val="26"/>
                  <w:rPrChange w:id="33717" w:author="Le Minh Nghia" w:date="2019-10-09T10:56:00Z">
                    <w:rPr/>
                  </w:rPrChange>
                </w:rPr>
                <w:t>Đại</w:t>
              </w:r>
              <w:proofErr w:type="spellEnd"/>
              <w:r w:rsidRPr="00B41112">
                <w:rPr>
                  <w:sz w:val="26"/>
                  <w:szCs w:val="26"/>
                  <w:rPrChange w:id="33718" w:author="Le Minh Nghia" w:date="2019-10-09T10:56:00Z">
                    <w:rPr/>
                  </w:rPrChange>
                </w:rPr>
                <w:t xml:space="preserve"> </w:t>
              </w:r>
              <w:proofErr w:type="spellStart"/>
              <w:r w:rsidRPr="00B41112">
                <w:rPr>
                  <w:sz w:val="26"/>
                  <w:szCs w:val="26"/>
                  <w:rPrChange w:id="33719" w:author="Le Minh Nghia" w:date="2019-10-09T10:56:00Z">
                    <w:rPr/>
                  </w:rPrChange>
                </w:rPr>
                <w:t>học</w:t>
              </w:r>
              <w:proofErr w:type="spellEnd"/>
              <w:r w:rsidRPr="00B41112">
                <w:rPr>
                  <w:sz w:val="26"/>
                  <w:szCs w:val="26"/>
                  <w:rPrChange w:id="33720" w:author="Le Minh Nghia" w:date="2019-10-09T10:56:00Z">
                    <w:rPr/>
                  </w:rPrChange>
                </w:rPr>
                <w:t xml:space="preserve"> </w:t>
              </w:r>
              <w:proofErr w:type="spellStart"/>
              <w:r w:rsidRPr="00B41112">
                <w:rPr>
                  <w:sz w:val="26"/>
                  <w:szCs w:val="26"/>
                  <w:rPrChange w:id="33721" w:author="Le Minh Nghia" w:date="2019-10-09T10:56:00Z">
                    <w:rPr/>
                  </w:rPrChange>
                </w:rPr>
                <w:t>Cần</w:t>
              </w:r>
              <w:proofErr w:type="spellEnd"/>
              <w:r w:rsidRPr="00B41112">
                <w:rPr>
                  <w:sz w:val="26"/>
                  <w:szCs w:val="26"/>
                  <w:rPrChange w:id="33722" w:author="Le Minh Nghia" w:date="2019-10-09T10:56:00Z">
                    <w:rPr/>
                  </w:rPrChange>
                </w:rPr>
                <w:t xml:space="preserve"> </w:t>
              </w:r>
              <w:proofErr w:type="spellStart"/>
              <w:r w:rsidRPr="00B41112">
                <w:rPr>
                  <w:sz w:val="26"/>
                  <w:szCs w:val="26"/>
                  <w:rPrChange w:id="33723" w:author="Le Minh Nghia" w:date="2019-10-09T10:56:00Z">
                    <w:rPr/>
                  </w:rPrChange>
                </w:rPr>
                <w:t>Thơ</w:t>
              </w:r>
              <w:proofErr w:type="spellEnd"/>
              <w:r w:rsidRPr="00B41112">
                <w:rPr>
                  <w:sz w:val="26"/>
                  <w:szCs w:val="26"/>
                  <w:rPrChange w:id="33724" w:author="Le Minh Nghia" w:date="2019-10-09T10:56:00Z">
                    <w:rPr/>
                  </w:rPrChange>
                </w:rPr>
                <w:t xml:space="preserve">: </w:t>
              </w:r>
              <w:proofErr w:type="spellStart"/>
              <w:r w:rsidRPr="00B41112">
                <w:rPr>
                  <w:sz w:val="26"/>
                  <w:szCs w:val="26"/>
                  <w:rPrChange w:id="33725" w:author="Le Minh Nghia" w:date="2019-10-09T10:56:00Z">
                    <w:rPr/>
                  </w:rPrChange>
                </w:rPr>
                <w:t>Nêu</w:t>
              </w:r>
              <w:proofErr w:type="spellEnd"/>
              <w:r w:rsidRPr="00B41112">
                <w:rPr>
                  <w:sz w:val="26"/>
                  <w:szCs w:val="26"/>
                  <w:rPrChange w:id="33726" w:author="Le Minh Nghia" w:date="2019-10-09T10:56:00Z">
                    <w:rPr/>
                  </w:rPrChange>
                </w:rPr>
                <w:t xml:space="preserve"> </w:t>
              </w:r>
              <w:proofErr w:type="spellStart"/>
              <w:r w:rsidRPr="00B41112">
                <w:rPr>
                  <w:sz w:val="26"/>
                  <w:szCs w:val="26"/>
                  <w:rPrChange w:id="33727" w:author="Le Minh Nghia" w:date="2019-10-09T10:56:00Z">
                    <w:rPr/>
                  </w:rPrChange>
                </w:rPr>
                <w:t>được</w:t>
              </w:r>
              <w:proofErr w:type="spellEnd"/>
              <w:r w:rsidRPr="00B41112">
                <w:rPr>
                  <w:sz w:val="26"/>
                  <w:szCs w:val="26"/>
                  <w:rPrChange w:id="33728" w:author="Le Minh Nghia" w:date="2019-10-09T10:56:00Z">
                    <w:rPr/>
                  </w:rPrChange>
                </w:rPr>
                <w:t xml:space="preserve"> </w:t>
              </w:r>
              <w:proofErr w:type="spellStart"/>
              <w:r w:rsidRPr="00B41112">
                <w:rPr>
                  <w:sz w:val="26"/>
                  <w:szCs w:val="26"/>
                  <w:rPrChange w:id="33729" w:author="Le Minh Nghia" w:date="2019-10-09T10:56:00Z">
                    <w:rPr/>
                  </w:rPrChange>
                </w:rPr>
                <w:t>thông</w:t>
              </w:r>
              <w:proofErr w:type="spellEnd"/>
              <w:r w:rsidRPr="00B41112">
                <w:rPr>
                  <w:sz w:val="26"/>
                  <w:szCs w:val="26"/>
                  <w:rPrChange w:id="33730" w:author="Le Minh Nghia" w:date="2019-10-09T10:56:00Z">
                    <w:rPr/>
                  </w:rPrChange>
                </w:rPr>
                <w:t xml:space="preserve"> tin </w:t>
              </w:r>
              <w:proofErr w:type="spellStart"/>
              <w:r w:rsidRPr="00B41112">
                <w:rPr>
                  <w:sz w:val="26"/>
                  <w:szCs w:val="26"/>
                  <w:rPrChange w:id="33731" w:author="Le Minh Nghia" w:date="2019-10-09T10:56:00Z">
                    <w:rPr/>
                  </w:rPrChange>
                </w:rPr>
                <w:t>về</w:t>
              </w:r>
              <w:proofErr w:type="spellEnd"/>
              <w:r w:rsidRPr="00B41112">
                <w:rPr>
                  <w:sz w:val="26"/>
                  <w:szCs w:val="26"/>
                  <w:rPrChange w:id="33732" w:author="Le Minh Nghia" w:date="2019-10-09T10:56:00Z">
                    <w:rPr/>
                  </w:rPrChange>
                </w:rPr>
                <w:t xml:space="preserve"> </w:t>
              </w:r>
              <w:proofErr w:type="spellStart"/>
              <w:r w:rsidRPr="00B41112">
                <w:rPr>
                  <w:sz w:val="26"/>
                  <w:szCs w:val="26"/>
                  <w:rPrChange w:id="33733" w:author="Le Minh Nghia" w:date="2019-10-09T10:56:00Z">
                    <w:rPr/>
                  </w:rPrChange>
                </w:rPr>
                <w:t>các</w:t>
              </w:r>
              <w:proofErr w:type="spellEnd"/>
              <w:r w:rsidRPr="00B41112">
                <w:rPr>
                  <w:sz w:val="26"/>
                  <w:szCs w:val="26"/>
                  <w:rPrChange w:id="33734" w:author="Le Minh Nghia" w:date="2019-10-09T10:56:00Z">
                    <w:rPr/>
                  </w:rPrChange>
                </w:rPr>
                <w:t xml:space="preserve"> </w:t>
              </w:r>
              <w:proofErr w:type="spellStart"/>
              <w:r w:rsidRPr="00B41112">
                <w:rPr>
                  <w:sz w:val="26"/>
                  <w:szCs w:val="26"/>
                  <w:rPrChange w:id="33735" w:author="Le Minh Nghia" w:date="2019-10-09T10:56:00Z">
                    <w:rPr/>
                  </w:rPrChange>
                </w:rPr>
                <w:t>hội</w:t>
              </w:r>
              <w:proofErr w:type="spellEnd"/>
              <w:r w:rsidRPr="00B41112">
                <w:rPr>
                  <w:sz w:val="26"/>
                  <w:szCs w:val="26"/>
                  <w:rPrChange w:id="33736" w:author="Le Minh Nghia" w:date="2019-10-09T10:56:00Z">
                    <w:rPr/>
                  </w:rPrChange>
                </w:rPr>
                <w:t xml:space="preserve"> </w:t>
              </w:r>
              <w:proofErr w:type="spellStart"/>
              <w:r w:rsidRPr="00B41112">
                <w:rPr>
                  <w:sz w:val="26"/>
                  <w:szCs w:val="26"/>
                  <w:rPrChange w:id="33737" w:author="Le Minh Nghia" w:date="2019-10-09T10:56:00Z">
                    <w:rPr/>
                  </w:rPrChange>
                </w:rPr>
                <w:t>cựu</w:t>
              </w:r>
              <w:proofErr w:type="spellEnd"/>
              <w:r w:rsidRPr="00B41112">
                <w:rPr>
                  <w:sz w:val="26"/>
                  <w:szCs w:val="26"/>
                  <w:rPrChange w:id="33738" w:author="Le Minh Nghia" w:date="2019-10-09T10:56:00Z">
                    <w:rPr/>
                  </w:rPrChange>
                </w:rPr>
                <w:t xml:space="preserve"> </w:t>
              </w:r>
              <w:proofErr w:type="spellStart"/>
              <w:r w:rsidRPr="00B41112">
                <w:rPr>
                  <w:sz w:val="26"/>
                  <w:szCs w:val="26"/>
                  <w:rPrChange w:id="33739" w:author="Le Minh Nghia" w:date="2019-10-09T10:56:00Z">
                    <w:rPr/>
                  </w:rPrChange>
                </w:rPr>
                <w:t>sinh</w:t>
              </w:r>
              <w:proofErr w:type="spellEnd"/>
              <w:r w:rsidRPr="00B41112">
                <w:rPr>
                  <w:sz w:val="26"/>
                  <w:szCs w:val="26"/>
                  <w:rPrChange w:id="33740" w:author="Le Minh Nghia" w:date="2019-10-09T10:56:00Z">
                    <w:rPr/>
                  </w:rPrChange>
                </w:rPr>
                <w:t xml:space="preserve"> </w:t>
              </w:r>
              <w:proofErr w:type="spellStart"/>
              <w:r w:rsidRPr="00B41112">
                <w:rPr>
                  <w:sz w:val="26"/>
                  <w:szCs w:val="26"/>
                  <w:rPrChange w:id="33741" w:author="Le Minh Nghia" w:date="2019-10-09T10:56:00Z">
                    <w:rPr/>
                  </w:rPrChange>
                </w:rPr>
                <w:t>viên</w:t>
              </w:r>
              <w:proofErr w:type="spellEnd"/>
              <w:r w:rsidRPr="00B41112">
                <w:rPr>
                  <w:sz w:val="26"/>
                  <w:szCs w:val="26"/>
                  <w:rPrChange w:id="33742" w:author="Le Minh Nghia" w:date="2019-10-09T10:56:00Z">
                    <w:rPr/>
                  </w:rPrChange>
                </w:rPr>
                <w:t xml:space="preserve"> </w:t>
              </w:r>
              <w:proofErr w:type="spellStart"/>
              <w:r w:rsidRPr="00B41112">
                <w:rPr>
                  <w:sz w:val="26"/>
                  <w:szCs w:val="26"/>
                  <w:rPrChange w:id="33743" w:author="Le Minh Nghia" w:date="2019-10-09T10:56:00Z">
                    <w:rPr/>
                  </w:rPrChange>
                </w:rPr>
                <w:t>của</w:t>
              </w:r>
              <w:proofErr w:type="spellEnd"/>
              <w:r w:rsidRPr="00B41112">
                <w:rPr>
                  <w:sz w:val="26"/>
                  <w:szCs w:val="26"/>
                  <w:rPrChange w:id="33744" w:author="Le Minh Nghia" w:date="2019-10-09T10:56:00Z">
                    <w:rPr/>
                  </w:rPrChange>
                </w:rPr>
                <w:t xml:space="preserve"> </w:t>
              </w:r>
              <w:proofErr w:type="spellStart"/>
              <w:r w:rsidRPr="00B41112">
                <w:rPr>
                  <w:sz w:val="26"/>
                  <w:szCs w:val="26"/>
                  <w:rPrChange w:id="33745" w:author="Le Minh Nghia" w:date="2019-10-09T10:56:00Z">
                    <w:rPr/>
                  </w:rPrChange>
                </w:rPr>
                <w:t>bộ</w:t>
              </w:r>
              <w:proofErr w:type="spellEnd"/>
              <w:r w:rsidRPr="00B41112">
                <w:rPr>
                  <w:sz w:val="26"/>
                  <w:szCs w:val="26"/>
                  <w:rPrChange w:id="33746" w:author="Le Minh Nghia" w:date="2019-10-09T10:56:00Z">
                    <w:rPr/>
                  </w:rPrChange>
                </w:rPr>
                <w:t xml:space="preserve"> </w:t>
              </w:r>
              <w:proofErr w:type="spellStart"/>
              <w:r w:rsidRPr="00B41112">
                <w:rPr>
                  <w:sz w:val="26"/>
                  <w:szCs w:val="26"/>
                  <w:rPrChange w:id="33747" w:author="Le Minh Nghia" w:date="2019-10-09T10:56:00Z">
                    <w:rPr/>
                  </w:rPrChange>
                </w:rPr>
                <w:t>môn</w:t>
              </w:r>
              <w:proofErr w:type="spellEnd"/>
              <w:r w:rsidRPr="00B41112">
                <w:rPr>
                  <w:sz w:val="26"/>
                  <w:szCs w:val="26"/>
                  <w:rPrChange w:id="33748" w:author="Le Minh Nghia" w:date="2019-10-09T10:56:00Z">
                    <w:rPr/>
                  </w:rPrChange>
                </w:rPr>
                <w:t xml:space="preserve">, </w:t>
              </w:r>
              <w:proofErr w:type="spellStart"/>
              <w:r w:rsidRPr="00B41112">
                <w:rPr>
                  <w:sz w:val="26"/>
                  <w:szCs w:val="26"/>
                  <w:rPrChange w:id="33749" w:author="Le Minh Nghia" w:date="2019-10-09T10:56:00Z">
                    <w:rPr/>
                  </w:rPrChange>
                </w:rPr>
                <w:t>lời</w:t>
              </w:r>
              <w:proofErr w:type="spellEnd"/>
              <w:r w:rsidRPr="00B41112">
                <w:rPr>
                  <w:sz w:val="26"/>
                  <w:szCs w:val="26"/>
                  <w:rPrChange w:id="33750" w:author="Le Minh Nghia" w:date="2019-10-09T10:56:00Z">
                    <w:rPr/>
                  </w:rPrChange>
                </w:rPr>
                <w:t xml:space="preserve"> </w:t>
              </w:r>
              <w:proofErr w:type="spellStart"/>
              <w:r w:rsidRPr="00B41112">
                <w:rPr>
                  <w:sz w:val="26"/>
                  <w:szCs w:val="26"/>
                  <w:rPrChange w:id="33751" w:author="Le Minh Nghia" w:date="2019-10-09T10:56:00Z">
                    <w:rPr/>
                  </w:rPrChange>
                </w:rPr>
                <w:t>mời</w:t>
              </w:r>
              <w:proofErr w:type="spellEnd"/>
              <w:r w:rsidRPr="00B41112">
                <w:rPr>
                  <w:sz w:val="26"/>
                  <w:szCs w:val="26"/>
                  <w:rPrChange w:id="33752" w:author="Le Minh Nghia" w:date="2019-10-09T10:56:00Z">
                    <w:rPr/>
                  </w:rPrChange>
                </w:rPr>
                <w:t xml:space="preserve"> </w:t>
              </w:r>
              <w:proofErr w:type="spellStart"/>
              <w:r w:rsidRPr="00B41112">
                <w:rPr>
                  <w:sz w:val="26"/>
                  <w:szCs w:val="26"/>
                  <w:rPrChange w:id="33753" w:author="Le Minh Nghia" w:date="2019-10-09T10:56:00Z">
                    <w:rPr/>
                  </w:rPrChange>
                </w:rPr>
                <w:t>tham</w:t>
              </w:r>
              <w:proofErr w:type="spellEnd"/>
              <w:r w:rsidRPr="00B41112">
                <w:rPr>
                  <w:sz w:val="26"/>
                  <w:szCs w:val="26"/>
                  <w:rPrChange w:id="33754" w:author="Le Minh Nghia" w:date="2019-10-09T10:56:00Z">
                    <w:rPr/>
                  </w:rPrChange>
                </w:rPr>
                <w:t xml:space="preserve"> </w:t>
              </w:r>
              <w:proofErr w:type="spellStart"/>
              <w:r w:rsidRPr="00B41112">
                <w:rPr>
                  <w:sz w:val="26"/>
                  <w:szCs w:val="26"/>
                  <w:rPrChange w:id="33755" w:author="Le Minh Nghia" w:date="2019-10-09T10:56:00Z">
                    <w:rPr/>
                  </w:rPrChange>
                </w:rPr>
                <w:t>gia</w:t>
              </w:r>
              <w:proofErr w:type="spellEnd"/>
              <w:r w:rsidRPr="00B41112">
                <w:rPr>
                  <w:sz w:val="26"/>
                  <w:szCs w:val="26"/>
                  <w:rPrChange w:id="33756" w:author="Le Minh Nghia" w:date="2019-10-09T10:56:00Z">
                    <w:rPr/>
                  </w:rPrChange>
                </w:rPr>
                <w:t xml:space="preserve"> </w:t>
              </w:r>
              <w:proofErr w:type="spellStart"/>
              <w:r w:rsidRPr="00B41112">
                <w:rPr>
                  <w:sz w:val="26"/>
                  <w:szCs w:val="26"/>
                  <w:rPrChange w:id="33757" w:author="Le Minh Nghia" w:date="2019-10-09T10:56:00Z">
                    <w:rPr/>
                  </w:rPrChange>
                </w:rPr>
                <w:t>sự</w:t>
              </w:r>
              <w:proofErr w:type="spellEnd"/>
              <w:r w:rsidRPr="00B41112">
                <w:rPr>
                  <w:sz w:val="26"/>
                  <w:szCs w:val="26"/>
                  <w:rPrChange w:id="33758" w:author="Le Minh Nghia" w:date="2019-10-09T10:56:00Z">
                    <w:rPr/>
                  </w:rPrChange>
                </w:rPr>
                <w:t xml:space="preserve"> </w:t>
              </w:r>
              <w:proofErr w:type="spellStart"/>
              <w:r w:rsidRPr="00B41112">
                <w:rPr>
                  <w:sz w:val="26"/>
                  <w:szCs w:val="26"/>
                  <w:rPrChange w:id="33759" w:author="Le Minh Nghia" w:date="2019-10-09T10:56:00Z">
                    <w:rPr/>
                  </w:rPrChange>
                </w:rPr>
                <w:t>kiện</w:t>
              </w:r>
              <w:proofErr w:type="spellEnd"/>
              <w:r w:rsidRPr="00B41112">
                <w:rPr>
                  <w:sz w:val="26"/>
                  <w:szCs w:val="26"/>
                  <w:rPrChange w:id="33760" w:author="Le Minh Nghia" w:date="2019-10-09T10:56:00Z">
                    <w:rPr/>
                  </w:rPrChange>
                </w:rPr>
                <w:t xml:space="preserve"> </w:t>
              </w:r>
              <w:proofErr w:type="spellStart"/>
              <w:r w:rsidRPr="00B41112">
                <w:rPr>
                  <w:sz w:val="26"/>
                  <w:szCs w:val="26"/>
                  <w:rPrChange w:id="33761" w:author="Le Minh Nghia" w:date="2019-10-09T10:56:00Z">
                    <w:rPr/>
                  </w:rPrChange>
                </w:rPr>
                <w:t>để</w:t>
              </w:r>
              <w:proofErr w:type="spellEnd"/>
              <w:r w:rsidRPr="00B41112">
                <w:rPr>
                  <w:sz w:val="26"/>
                  <w:szCs w:val="26"/>
                  <w:rPrChange w:id="33762" w:author="Le Minh Nghia" w:date="2019-10-09T10:56:00Z">
                    <w:rPr/>
                  </w:rPrChange>
                </w:rPr>
                <w:t xml:space="preserve"> </w:t>
              </w:r>
              <w:proofErr w:type="spellStart"/>
              <w:r w:rsidRPr="00B41112">
                <w:rPr>
                  <w:sz w:val="26"/>
                  <w:szCs w:val="26"/>
                  <w:rPrChange w:id="33763" w:author="Le Minh Nghia" w:date="2019-10-09T10:56:00Z">
                    <w:rPr/>
                  </w:rPrChange>
                </w:rPr>
                <w:t>ủng</w:t>
              </w:r>
              <w:proofErr w:type="spellEnd"/>
              <w:r w:rsidRPr="00B41112">
                <w:rPr>
                  <w:sz w:val="26"/>
                  <w:szCs w:val="26"/>
                  <w:rPrChange w:id="33764" w:author="Le Minh Nghia" w:date="2019-10-09T10:56:00Z">
                    <w:rPr/>
                  </w:rPrChange>
                </w:rPr>
                <w:t xml:space="preserve"> </w:t>
              </w:r>
              <w:proofErr w:type="spellStart"/>
              <w:r w:rsidRPr="00B41112">
                <w:rPr>
                  <w:sz w:val="26"/>
                  <w:szCs w:val="26"/>
                  <w:rPrChange w:id="33765" w:author="Le Minh Nghia" w:date="2019-10-09T10:56:00Z">
                    <w:rPr/>
                  </w:rPrChange>
                </w:rPr>
                <w:t>hộ</w:t>
              </w:r>
              <w:proofErr w:type="spellEnd"/>
              <w:r w:rsidRPr="00B41112">
                <w:rPr>
                  <w:sz w:val="26"/>
                  <w:szCs w:val="26"/>
                  <w:rPrChange w:id="33766" w:author="Le Minh Nghia" w:date="2019-10-09T10:56:00Z">
                    <w:rPr/>
                  </w:rPrChange>
                </w:rPr>
                <w:t xml:space="preserve"> </w:t>
              </w:r>
              <w:proofErr w:type="spellStart"/>
              <w:r w:rsidRPr="00B41112">
                <w:rPr>
                  <w:sz w:val="26"/>
                  <w:szCs w:val="26"/>
                  <w:rPrChange w:id="33767" w:author="Le Minh Nghia" w:date="2019-10-09T10:56:00Z">
                    <w:rPr/>
                  </w:rPrChange>
                </w:rPr>
                <w:t>học</w:t>
              </w:r>
              <w:proofErr w:type="spellEnd"/>
              <w:r w:rsidRPr="00B41112">
                <w:rPr>
                  <w:sz w:val="26"/>
                  <w:szCs w:val="26"/>
                  <w:rPrChange w:id="33768" w:author="Le Minh Nghia" w:date="2019-10-09T10:56:00Z">
                    <w:rPr/>
                  </w:rPrChange>
                </w:rPr>
                <w:t xml:space="preserve"> </w:t>
              </w:r>
              <w:proofErr w:type="spellStart"/>
              <w:r w:rsidRPr="00B41112">
                <w:rPr>
                  <w:sz w:val="26"/>
                  <w:szCs w:val="26"/>
                  <w:rPrChange w:id="33769" w:author="Le Minh Nghia" w:date="2019-10-09T10:56:00Z">
                    <w:rPr/>
                  </w:rPrChange>
                </w:rPr>
                <w:t>bổng</w:t>
              </w:r>
              <w:proofErr w:type="spellEnd"/>
              <w:r w:rsidRPr="00B41112">
                <w:rPr>
                  <w:sz w:val="26"/>
                  <w:szCs w:val="26"/>
                  <w:rPrChange w:id="33770" w:author="Le Minh Nghia" w:date="2019-10-09T10:56:00Z">
                    <w:rPr/>
                  </w:rPrChange>
                </w:rPr>
                <w:t xml:space="preserve"> </w:t>
              </w:r>
              <w:proofErr w:type="spellStart"/>
              <w:r w:rsidRPr="00B41112">
                <w:rPr>
                  <w:sz w:val="26"/>
                  <w:szCs w:val="26"/>
                  <w:rPrChange w:id="33771" w:author="Le Minh Nghia" w:date="2019-10-09T10:56:00Z">
                    <w:rPr/>
                  </w:rPrChange>
                </w:rPr>
                <w:t>cho</w:t>
              </w:r>
              <w:proofErr w:type="spellEnd"/>
              <w:r w:rsidRPr="00B41112">
                <w:rPr>
                  <w:sz w:val="26"/>
                  <w:szCs w:val="26"/>
                  <w:rPrChange w:id="33772" w:author="Le Minh Nghia" w:date="2019-10-09T10:56:00Z">
                    <w:rPr/>
                  </w:rPrChange>
                </w:rPr>
                <w:t xml:space="preserve"> </w:t>
              </w:r>
              <w:proofErr w:type="spellStart"/>
              <w:r w:rsidRPr="00B41112">
                <w:rPr>
                  <w:sz w:val="26"/>
                  <w:szCs w:val="26"/>
                  <w:rPrChange w:id="33773" w:author="Le Minh Nghia" w:date="2019-10-09T10:56:00Z">
                    <w:rPr/>
                  </w:rPrChange>
                </w:rPr>
                <w:t>sinh</w:t>
              </w:r>
              <w:proofErr w:type="spellEnd"/>
              <w:r w:rsidRPr="00B41112">
                <w:rPr>
                  <w:sz w:val="26"/>
                  <w:szCs w:val="26"/>
                  <w:rPrChange w:id="33774" w:author="Le Minh Nghia" w:date="2019-10-09T10:56:00Z">
                    <w:rPr/>
                  </w:rPrChange>
                </w:rPr>
                <w:t xml:space="preserve"> </w:t>
              </w:r>
              <w:proofErr w:type="spellStart"/>
              <w:r w:rsidRPr="00B41112">
                <w:rPr>
                  <w:sz w:val="26"/>
                  <w:szCs w:val="26"/>
                  <w:rPrChange w:id="33775" w:author="Le Minh Nghia" w:date="2019-10-09T10:56:00Z">
                    <w:rPr/>
                  </w:rPrChange>
                </w:rPr>
                <w:t>viên</w:t>
              </w:r>
              <w:proofErr w:type="spellEnd"/>
              <w:r w:rsidRPr="00B41112">
                <w:rPr>
                  <w:sz w:val="26"/>
                  <w:szCs w:val="26"/>
                  <w:rPrChange w:id="33776" w:author="Le Minh Nghia" w:date="2019-10-09T10:56:00Z">
                    <w:rPr/>
                  </w:rPrChange>
                </w:rPr>
                <w:t xml:space="preserve"> </w:t>
              </w:r>
              <w:proofErr w:type="spellStart"/>
              <w:r w:rsidRPr="00B41112">
                <w:rPr>
                  <w:sz w:val="26"/>
                  <w:szCs w:val="26"/>
                  <w:rPrChange w:id="33777" w:author="Le Minh Nghia" w:date="2019-10-09T10:56:00Z">
                    <w:rPr/>
                  </w:rPrChange>
                </w:rPr>
                <w:t>của</w:t>
              </w:r>
              <w:proofErr w:type="spellEnd"/>
              <w:r w:rsidRPr="00B41112">
                <w:rPr>
                  <w:sz w:val="26"/>
                  <w:szCs w:val="26"/>
                  <w:rPrChange w:id="33778" w:author="Le Minh Nghia" w:date="2019-10-09T10:56:00Z">
                    <w:rPr/>
                  </w:rPrChange>
                </w:rPr>
                <w:t xml:space="preserve"> khoa. </w:t>
              </w:r>
              <w:proofErr w:type="spellStart"/>
              <w:r w:rsidRPr="00B41112">
                <w:rPr>
                  <w:sz w:val="26"/>
                  <w:szCs w:val="26"/>
                  <w:rPrChange w:id="33779" w:author="Le Minh Nghia" w:date="2019-10-09T10:56:00Z">
                    <w:rPr/>
                  </w:rPrChange>
                </w:rPr>
                <w:t>Ngoài</w:t>
              </w:r>
              <w:proofErr w:type="spellEnd"/>
              <w:r w:rsidRPr="00B41112">
                <w:rPr>
                  <w:sz w:val="26"/>
                  <w:szCs w:val="26"/>
                  <w:rPrChange w:id="33780" w:author="Le Minh Nghia" w:date="2019-10-09T10:56:00Z">
                    <w:rPr/>
                  </w:rPrChange>
                </w:rPr>
                <w:t xml:space="preserve"> ra </w:t>
              </w:r>
              <w:proofErr w:type="spellStart"/>
              <w:r w:rsidRPr="00B41112">
                <w:rPr>
                  <w:sz w:val="26"/>
                  <w:szCs w:val="26"/>
                  <w:rPrChange w:id="33781" w:author="Le Minh Nghia" w:date="2019-10-09T10:56:00Z">
                    <w:rPr/>
                  </w:rPrChange>
                </w:rPr>
                <w:t>vẫn</w:t>
              </w:r>
              <w:proofErr w:type="spellEnd"/>
              <w:r w:rsidRPr="00B41112">
                <w:rPr>
                  <w:sz w:val="26"/>
                  <w:szCs w:val="26"/>
                  <w:rPrChange w:id="33782" w:author="Le Minh Nghia" w:date="2019-10-09T10:56:00Z">
                    <w:rPr/>
                  </w:rPrChange>
                </w:rPr>
                <w:t xml:space="preserve"> </w:t>
              </w:r>
              <w:proofErr w:type="spellStart"/>
              <w:r w:rsidRPr="00B41112">
                <w:rPr>
                  <w:sz w:val="26"/>
                  <w:szCs w:val="26"/>
                  <w:rPrChange w:id="33783" w:author="Le Minh Nghia" w:date="2019-10-09T10:56:00Z">
                    <w:rPr/>
                  </w:rPrChange>
                </w:rPr>
                <w:t>chưa</w:t>
              </w:r>
              <w:proofErr w:type="spellEnd"/>
              <w:r w:rsidRPr="00B41112">
                <w:rPr>
                  <w:sz w:val="26"/>
                  <w:szCs w:val="26"/>
                  <w:rPrChange w:id="33784" w:author="Le Minh Nghia" w:date="2019-10-09T10:56:00Z">
                    <w:rPr/>
                  </w:rPrChange>
                </w:rPr>
                <w:t xml:space="preserve"> </w:t>
              </w:r>
              <w:proofErr w:type="spellStart"/>
              <w:r w:rsidRPr="00B41112">
                <w:rPr>
                  <w:sz w:val="26"/>
                  <w:szCs w:val="26"/>
                  <w:rPrChange w:id="33785" w:author="Le Minh Nghia" w:date="2019-10-09T10:56:00Z">
                    <w:rPr/>
                  </w:rPrChange>
                </w:rPr>
                <w:t>nêu</w:t>
              </w:r>
              <w:proofErr w:type="spellEnd"/>
              <w:r w:rsidRPr="00B41112">
                <w:rPr>
                  <w:sz w:val="26"/>
                  <w:szCs w:val="26"/>
                  <w:rPrChange w:id="33786" w:author="Le Minh Nghia" w:date="2019-10-09T10:56:00Z">
                    <w:rPr/>
                  </w:rPrChange>
                </w:rPr>
                <w:t xml:space="preserve"> </w:t>
              </w:r>
              <w:proofErr w:type="spellStart"/>
              <w:r w:rsidRPr="00B41112">
                <w:rPr>
                  <w:sz w:val="26"/>
                  <w:szCs w:val="26"/>
                  <w:rPrChange w:id="33787" w:author="Le Minh Nghia" w:date="2019-10-09T10:56:00Z">
                    <w:rPr/>
                  </w:rPrChange>
                </w:rPr>
                <w:t>được</w:t>
              </w:r>
              <w:proofErr w:type="spellEnd"/>
              <w:r w:rsidRPr="00B41112">
                <w:rPr>
                  <w:sz w:val="26"/>
                  <w:szCs w:val="26"/>
                  <w:rPrChange w:id="33788" w:author="Le Minh Nghia" w:date="2019-10-09T10:56:00Z">
                    <w:rPr/>
                  </w:rPrChange>
                </w:rPr>
                <w:t xml:space="preserve"> </w:t>
              </w:r>
              <w:proofErr w:type="spellStart"/>
              <w:r w:rsidRPr="00B41112">
                <w:rPr>
                  <w:sz w:val="26"/>
                  <w:szCs w:val="26"/>
                  <w:rPrChange w:id="33789" w:author="Le Minh Nghia" w:date="2019-10-09T10:56:00Z">
                    <w:rPr/>
                  </w:rPrChange>
                </w:rPr>
                <w:t>những</w:t>
              </w:r>
              <w:proofErr w:type="spellEnd"/>
              <w:r w:rsidRPr="00B41112">
                <w:rPr>
                  <w:sz w:val="26"/>
                  <w:szCs w:val="26"/>
                  <w:rPrChange w:id="33790" w:author="Le Minh Nghia" w:date="2019-10-09T10:56:00Z">
                    <w:rPr/>
                  </w:rPrChange>
                </w:rPr>
                <w:t xml:space="preserve"> </w:t>
              </w:r>
              <w:proofErr w:type="spellStart"/>
              <w:r w:rsidRPr="00B41112">
                <w:rPr>
                  <w:sz w:val="26"/>
                  <w:szCs w:val="26"/>
                  <w:rPrChange w:id="33791" w:author="Le Minh Nghia" w:date="2019-10-09T10:56:00Z">
                    <w:rPr/>
                  </w:rPrChange>
                </w:rPr>
                <w:t>thông</w:t>
              </w:r>
              <w:proofErr w:type="spellEnd"/>
              <w:r w:rsidRPr="00B41112">
                <w:rPr>
                  <w:sz w:val="26"/>
                  <w:szCs w:val="26"/>
                  <w:rPrChange w:id="33792" w:author="Le Minh Nghia" w:date="2019-10-09T10:56:00Z">
                    <w:rPr/>
                  </w:rPrChange>
                </w:rPr>
                <w:t xml:space="preserve"> tin </w:t>
              </w:r>
              <w:proofErr w:type="spellStart"/>
              <w:r w:rsidRPr="00B41112">
                <w:rPr>
                  <w:sz w:val="26"/>
                  <w:szCs w:val="26"/>
                  <w:rPrChange w:id="33793" w:author="Le Minh Nghia" w:date="2019-10-09T10:56:00Z">
                    <w:rPr/>
                  </w:rPrChange>
                </w:rPr>
                <w:t>cần</w:t>
              </w:r>
              <w:proofErr w:type="spellEnd"/>
              <w:r w:rsidRPr="00B41112">
                <w:rPr>
                  <w:sz w:val="26"/>
                  <w:szCs w:val="26"/>
                  <w:rPrChange w:id="33794" w:author="Le Minh Nghia" w:date="2019-10-09T10:56:00Z">
                    <w:rPr/>
                  </w:rPrChange>
                </w:rPr>
                <w:t xml:space="preserve"> </w:t>
              </w:r>
              <w:proofErr w:type="spellStart"/>
              <w:r w:rsidRPr="00B41112">
                <w:rPr>
                  <w:sz w:val="26"/>
                  <w:szCs w:val="26"/>
                  <w:rPrChange w:id="33795" w:author="Le Minh Nghia" w:date="2019-10-09T10:56:00Z">
                    <w:rPr/>
                  </w:rPrChange>
                </w:rPr>
                <w:t>thiết</w:t>
              </w:r>
              <w:proofErr w:type="spellEnd"/>
              <w:r w:rsidRPr="00B41112">
                <w:rPr>
                  <w:sz w:val="26"/>
                  <w:szCs w:val="26"/>
                  <w:rPrChange w:id="33796" w:author="Le Minh Nghia" w:date="2019-10-09T10:56:00Z">
                    <w:rPr/>
                  </w:rPrChange>
                </w:rPr>
                <w:t xml:space="preserve"> </w:t>
              </w:r>
              <w:proofErr w:type="spellStart"/>
              <w:r w:rsidRPr="00B41112">
                <w:rPr>
                  <w:sz w:val="26"/>
                  <w:szCs w:val="26"/>
                  <w:rPrChange w:id="33797" w:author="Le Minh Nghia" w:date="2019-10-09T10:56:00Z">
                    <w:rPr/>
                  </w:rPrChange>
                </w:rPr>
                <w:t>của</w:t>
              </w:r>
              <w:proofErr w:type="spellEnd"/>
              <w:r w:rsidRPr="00B41112">
                <w:rPr>
                  <w:sz w:val="26"/>
                  <w:szCs w:val="26"/>
                  <w:rPrChange w:id="33798" w:author="Le Minh Nghia" w:date="2019-10-09T10:56:00Z">
                    <w:rPr/>
                  </w:rPrChange>
                </w:rPr>
                <w:t xml:space="preserve"> </w:t>
              </w:r>
              <w:proofErr w:type="spellStart"/>
              <w:r w:rsidRPr="00B41112">
                <w:rPr>
                  <w:sz w:val="26"/>
                  <w:szCs w:val="26"/>
                  <w:rPrChange w:id="33799" w:author="Le Minh Nghia" w:date="2019-10-09T10:56:00Z">
                    <w:rPr/>
                  </w:rPrChange>
                </w:rPr>
                <w:t>một</w:t>
              </w:r>
              <w:proofErr w:type="spellEnd"/>
              <w:r w:rsidRPr="00B41112">
                <w:rPr>
                  <w:sz w:val="26"/>
                  <w:szCs w:val="26"/>
                  <w:rPrChange w:id="33800" w:author="Le Minh Nghia" w:date="2019-10-09T10:56:00Z">
                    <w:rPr/>
                  </w:rPrChange>
                </w:rPr>
                <w:t xml:space="preserve"> </w:t>
              </w:r>
              <w:proofErr w:type="spellStart"/>
              <w:r w:rsidRPr="00B41112">
                <w:rPr>
                  <w:sz w:val="26"/>
                  <w:szCs w:val="26"/>
                  <w:rPrChange w:id="33801" w:author="Le Minh Nghia" w:date="2019-10-09T10:56:00Z">
                    <w:rPr/>
                  </w:rPrChange>
                </w:rPr>
                <w:t>cựu</w:t>
              </w:r>
              <w:proofErr w:type="spellEnd"/>
              <w:r w:rsidRPr="00B41112">
                <w:rPr>
                  <w:sz w:val="26"/>
                  <w:szCs w:val="26"/>
                  <w:rPrChange w:id="33802" w:author="Le Minh Nghia" w:date="2019-10-09T10:56:00Z">
                    <w:rPr/>
                  </w:rPrChange>
                </w:rPr>
                <w:t xml:space="preserve"> </w:t>
              </w:r>
              <w:proofErr w:type="spellStart"/>
              <w:r w:rsidRPr="00B41112">
                <w:rPr>
                  <w:sz w:val="26"/>
                  <w:szCs w:val="26"/>
                  <w:rPrChange w:id="33803" w:author="Le Minh Nghia" w:date="2019-10-09T10:56:00Z">
                    <w:rPr/>
                  </w:rPrChange>
                </w:rPr>
                <w:t>sinh</w:t>
              </w:r>
              <w:proofErr w:type="spellEnd"/>
              <w:r w:rsidRPr="00B41112">
                <w:rPr>
                  <w:sz w:val="26"/>
                  <w:szCs w:val="26"/>
                  <w:rPrChange w:id="33804" w:author="Le Minh Nghia" w:date="2019-10-09T10:56:00Z">
                    <w:rPr/>
                  </w:rPrChange>
                </w:rPr>
                <w:t xml:space="preserve"> </w:t>
              </w:r>
              <w:proofErr w:type="spellStart"/>
              <w:r w:rsidRPr="00B41112">
                <w:rPr>
                  <w:sz w:val="26"/>
                  <w:szCs w:val="26"/>
                  <w:rPrChange w:id="33805" w:author="Le Minh Nghia" w:date="2019-10-09T10:56:00Z">
                    <w:rPr/>
                  </w:rPrChange>
                </w:rPr>
                <w:t>viên</w:t>
              </w:r>
              <w:proofErr w:type="spellEnd"/>
              <w:r w:rsidRPr="00B41112">
                <w:rPr>
                  <w:sz w:val="26"/>
                  <w:szCs w:val="26"/>
                  <w:rPrChange w:id="33806" w:author="Le Minh Nghia" w:date="2019-10-09T10:56:00Z">
                    <w:rPr/>
                  </w:rPrChange>
                </w:rPr>
                <w:t xml:space="preserve"> </w:t>
              </w:r>
              <w:proofErr w:type="spellStart"/>
              <w:r w:rsidRPr="00B41112">
                <w:rPr>
                  <w:sz w:val="26"/>
                  <w:szCs w:val="26"/>
                  <w:rPrChange w:id="33807" w:author="Le Minh Nghia" w:date="2019-10-09T10:56:00Z">
                    <w:rPr/>
                  </w:rPrChange>
                </w:rPr>
                <w:t>như</w:t>
              </w:r>
              <w:proofErr w:type="spellEnd"/>
              <w:r w:rsidRPr="00B41112">
                <w:rPr>
                  <w:sz w:val="26"/>
                  <w:szCs w:val="26"/>
                  <w:rPrChange w:id="33808" w:author="Le Minh Nghia" w:date="2019-10-09T10:56:00Z">
                    <w:rPr/>
                  </w:rPrChange>
                </w:rPr>
                <w:t xml:space="preserve">: </w:t>
              </w:r>
              <w:proofErr w:type="spellStart"/>
              <w:r w:rsidRPr="00B41112">
                <w:rPr>
                  <w:sz w:val="26"/>
                  <w:szCs w:val="26"/>
                  <w:rPrChange w:id="33809" w:author="Le Minh Nghia" w:date="2019-10-09T10:56:00Z">
                    <w:rPr/>
                  </w:rPrChange>
                </w:rPr>
                <w:t>danh</w:t>
              </w:r>
              <w:proofErr w:type="spellEnd"/>
              <w:r w:rsidRPr="00B41112">
                <w:rPr>
                  <w:sz w:val="26"/>
                  <w:szCs w:val="26"/>
                  <w:rPrChange w:id="33810" w:author="Le Minh Nghia" w:date="2019-10-09T10:56:00Z">
                    <w:rPr/>
                  </w:rPrChange>
                </w:rPr>
                <w:t xml:space="preserve"> </w:t>
              </w:r>
              <w:proofErr w:type="spellStart"/>
              <w:r w:rsidRPr="00B41112">
                <w:rPr>
                  <w:sz w:val="26"/>
                  <w:szCs w:val="26"/>
                  <w:rPrChange w:id="33811" w:author="Le Minh Nghia" w:date="2019-10-09T10:56:00Z">
                    <w:rPr/>
                  </w:rPrChange>
                </w:rPr>
                <w:t>sách</w:t>
              </w:r>
              <w:proofErr w:type="spellEnd"/>
              <w:r w:rsidRPr="00B41112">
                <w:rPr>
                  <w:sz w:val="26"/>
                  <w:szCs w:val="26"/>
                  <w:rPrChange w:id="33812" w:author="Le Minh Nghia" w:date="2019-10-09T10:56:00Z">
                    <w:rPr/>
                  </w:rPrChange>
                </w:rPr>
                <w:t xml:space="preserve"> </w:t>
              </w:r>
              <w:proofErr w:type="spellStart"/>
              <w:r w:rsidRPr="00B41112">
                <w:rPr>
                  <w:sz w:val="26"/>
                  <w:szCs w:val="26"/>
                  <w:rPrChange w:id="33813" w:author="Le Minh Nghia" w:date="2019-10-09T10:56:00Z">
                    <w:rPr/>
                  </w:rPrChange>
                </w:rPr>
                <w:t>tốt</w:t>
              </w:r>
              <w:proofErr w:type="spellEnd"/>
              <w:r w:rsidRPr="00B41112">
                <w:rPr>
                  <w:sz w:val="26"/>
                  <w:szCs w:val="26"/>
                  <w:rPrChange w:id="33814" w:author="Le Minh Nghia" w:date="2019-10-09T10:56:00Z">
                    <w:rPr/>
                  </w:rPrChange>
                </w:rPr>
                <w:t xml:space="preserve"> </w:t>
              </w:r>
              <w:proofErr w:type="spellStart"/>
              <w:r w:rsidRPr="00B41112">
                <w:rPr>
                  <w:sz w:val="26"/>
                  <w:szCs w:val="26"/>
                  <w:rPrChange w:id="33815" w:author="Le Minh Nghia" w:date="2019-10-09T10:56:00Z">
                    <w:rPr/>
                  </w:rPrChange>
                </w:rPr>
                <w:t>nghiệp</w:t>
              </w:r>
              <w:proofErr w:type="spellEnd"/>
              <w:r w:rsidRPr="00B41112">
                <w:rPr>
                  <w:sz w:val="26"/>
                  <w:szCs w:val="26"/>
                  <w:rPrChange w:id="33816" w:author="Le Minh Nghia" w:date="2019-10-09T10:56:00Z">
                    <w:rPr/>
                  </w:rPrChange>
                </w:rPr>
                <w:t xml:space="preserve"> </w:t>
              </w:r>
              <w:proofErr w:type="spellStart"/>
              <w:r w:rsidRPr="00B41112">
                <w:rPr>
                  <w:sz w:val="26"/>
                  <w:szCs w:val="26"/>
                  <w:rPrChange w:id="33817" w:author="Le Minh Nghia" w:date="2019-10-09T10:56:00Z">
                    <w:rPr/>
                  </w:rPrChange>
                </w:rPr>
                <w:t>theo</w:t>
              </w:r>
              <w:proofErr w:type="spellEnd"/>
              <w:r w:rsidRPr="00B41112">
                <w:rPr>
                  <w:sz w:val="26"/>
                  <w:szCs w:val="26"/>
                  <w:rPrChange w:id="33818" w:author="Le Minh Nghia" w:date="2019-10-09T10:56:00Z">
                    <w:rPr/>
                  </w:rPrChange>
                </w:rPr>
                <w:t xml:space="preserve"> </w:t>
              </w:r>
              <w:proofErr w:type="spellStart"/>
              <w:r w:rsidRPr="00B41112">
                <w:rPr>
                  <w:sz w:val="26"/>
                  <w:szCs w:val="26"/>
                  <w:rPrChange w:id="33819" w:author="Le Minh Nghia" w:date="2019-10-09T10:56:00Z">
                    <w:rPr/>
                  </w:rPrChange>
                </w:rPr>
                <w:t>khóa</w:t>
              </w:r>
              <w:proofErr w:type="spellEnd"/>
              <w:r w:rsidRPr="00B41112">
                <w:rPr>
                  <w:sz w:val="26"/>
                  <w:szCs w:val="26"/>
                  <w:rPrChange w:id="33820" w:author="Le Minh Nghia" w:date="2019-10-09T10:56:00Z">
                    <w:rPr/>
                  </w:rPrChange>
                </w:rPr>
                <w:t xml:space="preserve">, </w:t>
              </w:r>
              <w:proofErr w:type="spellStart"/>
              <w:r w:rsidRPr="00B41112">
                <w:rPr>
                  <w:sz w:val="26"/>
                  <w:szCs w:val="26"/>
                  <w:rPrChange w:id="33821" w:author="Le Minh Nghia" w:date="2019-10-09T10:56:00Z">
                    <w:rPr/>
                  </w:rPrChange>
                </w:rPr>
                <w:t>thành</w:t>
              </w:r>
              <w:proofErr w:type="spellEnd"/>
              <w:r w:rsidRPr="00B41112">
                <w:rPr>
                  <w:sz w:val="26"/>
                  <w:szCs w:val="26"/>
                  <w:rPrChange w:id="33822" w:author="Le Minh Nghia" w:date="2019-10-09T10:56:00Z">
                    <w:rPr/>
                  </w:rPrChange>
                </w:rPr>
                <w:t xml:space="preserve"> </w:t>
              </w:r>
              <w:proofErr w:type="spellStart"/>
              <w:r w:rsidRPr="00B41112">
                <w:rPr>
                  <w:sz w:val="26"/>
                  <w:szCs w:val="26"/>
                  <w:rPrChange w:id="33823" w:author="Le Minh Nghia" w:date="2019-10-09T10:56:00Z">
                    <w:rPr/>
                  </w:rPrChange>
                </w:rPr>
                <w:t>tích</w:t>
              </w:r>
              <w:proofErr w:type="spellEnd"/>
              <w:r w:rsidRPr="00B41112">
                <w:rPr>
                  <w:sz w:val="26"/>
                  <w:szCs w:val="26"/>
                  <w:rPrChange w:id="33824" w:author="Le Minh Nghia" w:date="2019-10-09T10:56:00Z">
                    <w:rPr/>
                  </w:rPrChange>
                </w:rPr>
                <w:t xml:space="preserve"> </w:t>
              </w:r>
              <w:proofErr w:type="spellStart"/>
              <w:r w:rsidRPr="00B41112">
                <w:rPr>
                  <w:sz w:val="26"/>
                  <w:szCs w:val="26"/>
                  <w:rPrChange w:id="33825" w:author="Le Minh Nghia" w:date="2019-10-09T10:56:00Z">
                    <w:rPr/>
                  </w:rPrChange>
                </w:rPr>
                <w:t>tốt</w:t>
              </w:r>
              <w:proofErr w:type="spellEnd"/>
              <w:r w:rsidRPr="00B41112">
                <w:rPr>
                  <w:sz w:val="26"/>
                  <w:szCs w:val="26"/>
                  <w:rPrChange w:id="33826" w:author="Le Minh Nghia" w:date="2019-10-09T10:56:00Z">
                    <w:rPr/>
                  </w:rPrChange>
                </w:rPr>
                <w:t xml:space="preserve"> </w:t>
              </w:r>
              <w:proofErr w:type="spellStart"/>
              <w:r w:rsidRPr="00B41112">
                <w:rPr>
                  <w:sz w:val="26"/>
                  <w:szCs w:val="26"/>
                  <w:rPrChange w:id="33827" w:author="Le Minh Nghia" w:date="2019-10-09T10:56:00Z">
                    <w:rPr/>
                  </w:rPrChange>
                </w:rPr>
                <w:t>nghiệp</w:t>
              </w:r>
              <w:proofErr w:type="spellEnd"/>
              <w:r w:rsidRPr="00B41112">
                <w:rPr>
                  <w:sz w:val="26"/>
                  <w:szCs w:val="26"/>
                  <w:rPrChange w:id="33828" w:author="Le Minh Nghia" w:date="2019-10-09T10:56:00Z">
                    <w:rPr/>
                  </w:rPrChange>
                </w:rPr>
                <w:t xml:space="preserve"> </w:t>
              </w:r>
              <w:proofErr w:type="spellStart"/>
              <w:r w:rsidRPr="00B41112">
                <w:rPr>
                  <w:sz w:val="26"/>
                  <w:szCs w:val="26"/>
                  <w:rPrChange w:id="33829" w:author="Le Minh Nghia" w:date="2019-10-09T10:56:00Z">
                    <w:rPr/>
                  </w:rPrChange>
                </w:rPr>
                <w:t>của</w:t>
              </w:r>
              <w:proofErr w:type="spellEnd"/>
              <w:r w:rsidRPr="00B41112">
                <w:rPr>
                  <w:sz w:val="26"/>
                  <w:szCs w:val="26"/>
                  <w:rPrChange w:id="33830" w:author="Le Minh Nghia" w:date="2019-10-09T10:56:00Z">
                    <w:rPr/>
                  </w:rPrChange>
                </w:rPr>
                <w:t xml:space="preserve"> </w:t>
              </w:r>
              <w:proofErr w:type="spellStart"/>
              <w:r w:rsidRPr="00B41112">
                <w:rPr>
                  <w:sz w:val="26"/>
                  <w:szCs w:val="26"/>
                  <w:rPrChange w:id="33831" w:author="Le Minh Nghia" w:date="2019-10-09T10:56:00Z">
                    <w:rPr/>
                  </w:rPrChange>
                </w:rPr>
                <w:t>cựu</w:t>
              </w:r>
              <w:proofErr w:type="spellEnd"/>
              <w:r w:rsidRPr="00B41112">
                <w:rPr>
                  <w:sz w:val="26"/>
                  <w:szCs w:val="26"/>
                  <w:rPrChange w:id="33832" w:author="Le Minh Nghia" w:date="2019-10-09T10:56:00Z">
                    <w:rPr/>
                  </w:rPrChange>
                </w:rPr>
                <w:t xml:space="preserve"> </w:t>
              </w:r>
              <w:proofErr w:type="spellStart"/>
              <w:r w:rsidRPr="00B41112">
                <w:rPr>
                  <w:sz w:val="26"/>
                  <w:szCs w:val="26"/>
                  <w:rPrChange w:id="33833" w:author="Le Minh Nghia" w:date="2019-10-09T10:56:00Z">
                    <w:rPr/>
                  </w:rPrChange>
                </w:rPr>
                <w:t>sinh</w:t>
              </w:r>
              <w:proofErr w:type="spellEnd"/>
              <w:r w:rsidRPr="00B41112">
                <w:rPr>
                  <w:sz w:val="26"/>
                  <w:szCs w:val="26"/>
                  <w:rPrChange w:id="33834" w:author="Le Minh Nghia" w:date="2019-10-09T10:56:00Z">
                    <w:rPr/>
                  </w:rPrChange>
                </w:rPr>
                <w:t xml:space="preserve"> </w:t>
              </w:r>
              <w:proofErr w:type="spellStart"/>
              <w:r w:rsidRPr="00B41112">
                <w:rPr>
                  <w:sz w:val="26"/>
                  <w:szCs w:val="26"/>
                  <w:rPrChange w:id="33835" w:author="Le Minh Nghia" w:date="2019-10-09T10:56:00Z">
                    <w:rPr/>
                  </w:rPrChange>
                </w:rPr>
                <w:t>viên</w:t>
              </w:r>
              <w:proofErr w:type="spellEnd"/>
              <w:r w:rsidRPr="00B41112">
                <w:rPr>
                  <w:sz w:val="26"/>
                  <w:szCs w:val="26"/>
                  <w:rPrChange w:id="33836" w:author="Le Minh Nghia" w:date="2019-10-09T10:56:00Z">
                    <w:rPr/>
                  </w:rPrChange>
                </w:rPr>
                <w:t xml:space="preserve">, </w:t>
              </w:r>
              <w:proofErr w:type="spellStart"/>
              <w:r w:rsidRPr="00B41112">
                <w:rPr>
                  <w:sz w:val="26"/>
                  <w:szCs w:val="26"/>
                  <w:rPrChange w:id="33837" w:author="Le Minh Nghia" w:date="2019-10-09T10:56:00Z">
                    <w:rPr/>
                  </w:rPrChange>
                </w:rPr>
                <w:t>thống</w:t>
              </w:r>
              <w:proofErr w:type="spellEnd"/>
              <w:r w:rsidRPr="00B41112">
                <w:rPr>
                  <w:sz w:val="26"/>
                  <w:szCs w:val="26"/>
                  <w:rPrChange w:id="33838" w:author="Le Minh Nghia" w:date="2019-10-09T10:56:00Z">
                    <w:rPr/>
                  </w:rPrChange>
                </w:rPr>
                <w:t xml:space="preserve"> </w:t>
              </w:r>
              <w:proofErr w:type="spellStart"/>
              <w:r w:rsidRPr="00B41112">
                <w:rPr>
                  <w:sz w:val="26"/>
                  <w:szCs w:val="26"/>
                  <w:rPrChange w:id="33839" w:author="Le Minh Nghia" w:date="2019-10-09T10:56:00Z">
                    <w:rPr/>
                  </w:rPrChange>
                </w:rPr>
                <w:t>kê</w:t>
              </w:r>
              <w:proofErr w:type="spellEnd"/>
              <w:r w:rsidRPr="00B41112">
                <w:rPr>
                  <w:sz w:val="26"/>
                  <w:szCs w:val="26"/>
                  <w:rPrChange w:id="33840" w:author="Le Minh Nghia" w:date="2019-10-09T10:56:00Z">
                    <w:rPr/>
                  </w:rPrChange>
                </w:rPr>
                <w:t xml:space="preserve"> </w:t>
              </w:r>
              <w:proofErr w:type="spellStart"/>
              <w:r w:rsidRPr="00B41112">
                <w:rPr>
                  <w:sz w:val="26"/>
                  <w:szCs w:val="26"/>
                  <w:rPrChange w:id="33841" w:author="Le Minh Nghia" w:date="2019-10-09T10:56:00Z">
                    <w:rPr/>
                  </w:rPrChange>
                </w:rPr>
                <w:t>việc</w:t>
              </w:r>
              <w:proofErr w:type="spellEnd"/>
              <w:r w:rsidRPr="00B41112">
                <w:rPr>
                  <w:sz w:val="26"/>
                  <w:szCs w:val="26"/>
                  <w:rPrChange w:id="33842" w:author="Le Minh Nghia" w:date="2019-10-09T10:56:00Z">
                    <w:rPr/>
                  </w:rPrChange>
                </w:rPr>
                <w:t xml:space="preserve"> </w:t>
              </w:r>
              <w:proofErr w:type="spellStart"/>
              <w:r w:rsidRPr="00B41112">
                <w:rPr>
                  <w:sz w:val="26"/>
                  <w:szCs w:val="26"/>
                  <w:rPrChange w:id="33843" w:author="Le Minh Nghia" w:date="2019-10-09T10:56:00Z">
                    <w:rPr/>
                  </w:rPrChange>
                </w:rPr>
                <w:t>làm</w:t>
              </w:r>
              <w:proofErr w:type="spellEnd"/>
              <w:r w:rsidRPr="00B41112">
                <w:rPr>
                  <w:sz w:val="26"/>
                  <w:szCs w:val="26"/>
                  <w:rPrChange w:id="33844" w:author="Le Minh Nghia" w:date="2019-10-09T10:56:00Z">
                    <w:rPr/>
                  </w:rPrChange>
                </w:rPr>
                <w:t xml:space="preserve"> </w:t>
              </w:r>
              <w:proofErr w:type="spellStart"/>
              <w:r w:rsidRPr="00B41112">
                <w:rPr>
                  <w:sz w:val="26"/>
                  <w:szCs w:val="26"/>
                  <w:rPrChange w:id="33845" w:author="Le Minh Nghia" w:date="2019-10-09T10:56:00Z">
                    <w:rPr/>
                  </w:rPrChange>
                </w:rPr>
                <w:t>của</w:t>
              </w:r>
              <w:proofErr w:type="spellEnd"/>
              <w:r w:rsidRPr="00B41112">
                <w:rPr>
                  <w:sz w:val="26"/>
                  <w:szCs w:val="26"/>
                  <w:rPrChange w:id="33846" w:author="Le Minh Nghia" w:date="2019-10-09T10:56:00Z">
                    <w:rPr/>
                  </w:rPrChange>
                </w:rPr>
                <w:t xml:space="preserve"> </w:t>
              </w:r>
              <w:proofErr w:type="spellStart"/>
              <w:r w:rsidRPr="00B41112">
                <w:rPr>
                  <w:sz w:val="26"/>
                  <w:szCs w:val="26"/>
                  <w:rPrChange w:id="33847" w:author="Le Minh Nghia" w:date="2019-10-09T10:56:00Z">
                    <w:rPr/>
                  </w:rPrChange>
                </w:rPr>
                <w:t>cựu</w:t>
              </w:r>
              <w:proofErr w:type="spellEnd"/>
              <w:r w:rsidRPr="00B41112">
                <w:rPr>
                  <w:sz w:val="26"/>
                  <w:szCs w:val="26"/>
                  <w:rPrChange w:id="33848" w:author="Le Minh Nghia" w:date="2019-10-09T10:56:00Z">
                    <w:rPr/>
                  </w:rPrChange>
                </w:rPr>
                <w:t xml:space="preserve"> </w:t>
              </w:r>
              <w:proofErr w:type="spellStart"/>
              <w:r w:rsidRPr="00B41112">
                <w:rPr>
                  <w:sz w:val="26"/>
                  <w:szCs w:val="26"/>
                  <w:rPrChange w:id="33849" w:author="Le Minh Nghia" w:date="2019-10-09T10:56:00Z">
                    <w:rPr/>
                  </w:rPrChange>
                </w:rPr>
                <w:t>sinh</w:t>
              </w:r>
              <w:proofErr w:type="spellEnd"/>
              <w:r w:rsidRPr="00B41112">
                <w:rPr>
                  <w:sz w:val="26"/>
                  <w:szCs w:val="26"/>
                  <w:rPrChange w:id="33850" w:author="Le Minh Nghia" w:date="2019-10-09T10:56:00Z">
                    <w:rPr/>
                  </w:rPrChange>
                </w:rPr>
                <w:t xml:space="preserve"> </w:t>
              </w:r>
              <w:proofErr w:type="spellStart"/>
              <w:r w:rsidRPr="00B41112">
                <w:rPr>
                  <w:sz w:val="26"/>
                  <w:szCs w:val="26"/>
                  <w:rPrChange w:id="33851" w:author="Le Minh Nghia" w:date="2019-10-09T10:56:00Z">
                    <w:rPr/>
                  </w:rPrChange>
                </w:rPr>
                <w:t>viên</w:t>
              </w:r>
              <w:proofErr w:type="spellEnd"/>
              <w:r w:rsidRPr="00B41112">
                <w:rPr>
                  <w:sz w:val="26"/>
                  <w:szCs w:val="26"/>
                  <w:rPrChange w:id="33852" w:author="Le Minh Nghia" w:date="2019-10-09T10:56:00Z">
                    <w:rPr/>
                  </w:rPrChange>
                </w:rPr>
                <w:t xml:space="preserve">, </w:t>
              </w:r>
              <w:proofErr w:type="spellStart"/>
              <w:r w:rsidRPr="00B41112">
                <w:rPr>
                  <w:sz w:val="26"/>
                  <w:szCs w:val="26"/>
                  <w:rPrChange w:id="33853" w:author="Le Minh Nghia" w:date="2019-10-09T10:56:00Z">
                    <w:rPr/>
                  </w:rPrChange>
                </w:rPr>
                <w:t>công</w:t>
              </w:r>
              <w:proofErr w:type="spellEnd"/>
              <w:r w:rsidRPr="00B41112">
                <w:rPr>
                  <w:sz w:val="26"/>
                  <w:szCs w:val="26"/>
                  <w:rPrChange w:id="33854" w:author="Le Minh Nghia" w:date="2019-10-09T10:56:00Z">
                    <w:rPr/>
                  </w:rPrChange>
                </w:rPr>
                <w:t xml:space="preserve"> ty </w:t>
              </w:r>
              <w:proofErr w:type="spellStart"/>
              <w:r w:rsidRPr="00B41112">
                <w:rPr>
                  <w:sz w:val="26"/>
                  <w:szCs w:val="26"/>
                  <w:rPrChange w:id="33855" w:author="Le Minh Nghia" w:date="2019-10-09T10:56:00Z">
                    <w:rPr/>
                  </w:rPrChange>
                </w:rPr>
                <w:t>hiện</w:t>
              </w:r>
              <w:proofErr w:type="spellEnd"/>
              <w:r w:rsidRPr="00B41112">
                <w:rPr>
                  <w:sz w:val="26"/>
                  <w:szCs w:val="26"/>
                  <w:rPrChange w:id="33856" w:author="Le Minh Nghia" w:date="2019-10-09T10:56:00Z">
                    <w:rPr/>
                  </w:rPrChange>
                </w:rPr>
                <w:t xml:space="preserve"> </w:t>
              </w:r>
              <w:proofErr w:type="spellStart"/>
              <w:r w:rsidRPr="00B41112">
                <w:rPr>
                  <w:sz w:val="26"/>
                  <w:szCs w:val="26"/>
                  <w:rPrChange w:id="33857" w:author="Le Minh Nghia" w:date="2019-10-09T10:56:00Z">
                    <w:rPr/>
                  </w:rPrChange>
                </w:rPr>
                <w:t>tại</w:t>
              </w:r>
              <w:proofErr w:type="spellEnd"/>
              <w:r w:rsidRPr="00B41112">
                <w:rPr>
                  <w:sz w:val="26"/>
                  <w:szCs w:val="26"/>
                  <w:rPrChange w:id="33858" w:author="Le Minh Nghia" w:date="2019-10-09T10:56:00Z">
                    <w:rPr/>
                  </w:rPrChange>
                </w:rPr>
                <w:t xml:space="preserve"> </w:t>
              </w:r>
              <w:proofErr w:type="spellStart"/>
              <w:r w:rsidRPr="00B41112">
                <w:rPr>
                  <w:sz w:val="26"/>
                  <w:szCs w:val="26"/>
                  <w:rPrChange w:id="33859" w:author="Le Minh Nghia" w:date="2019-10-09T10:56:00Z">
                    <w:rPr/>
                  </w:rPrChange>
                </w:rPr>
                <w:t>cựu</w:t>
              </w:r>
              <w:proofErr w:type="spellEnd"/>
              <w:r w:rsidRPr="00B41112">
                <w:rPr>
                  <w:sz w:val="26"/>
                  <w:szCs w:val="26"/>
                  <w:rPrChange w:id="33860" w:author="Le Minh Nghia" w:date="2019-10-09T10:56:00Z">
                    <w:rPr/>
                  </w:rPrChange>
                </w:rPr>
                <w:t xml:space="preserve"> </w:t>
              </w:r>
              <w:proofErr w:type="spellStart"/>
              <w:r w:rsidRPr="00B41112">
                <w:rPr>
                  <w:sz w:val="26"/>
                  <w:szCs w:val="26"/>
                  <w:rPrChange w:id="33861" w:author="Le Minh Nghia" w:date="2019-10-09T10:56:00Z">
                    <w:rPr/>
                  </w:rPrChange>
                </w:rPr>
                <w:t>sinh</w:t>
              </w:r>
              <w:proofErr w:type="spellEnd"/>
              <w:r w:rsidRPr="00B41112">
                <w:rPr>
                  <w:sz w:val="26"/>
                  <w:szCs w:val="26"/>
                  <w:rPrChange w:id="33862" w:author="Le Minh Nghia" w:date="2019-10-09T10:56:00Z">
                    <w:rPr/>
                  </w:rPrChange>
                </w:rPr>
                <w:t xml:space="preserve"> </w:t>
              </w:r>
              <w:proofErr w:type="spellStart"/>
              <w:r w:rsidRPr="00B41112">
                <w:rPr>
                  <w:sz w:val="26"/>
                  <w:szCs w:val="26"/>
                  <w:rPrChange w:id="33863" w:author="Le Minh Nghia" w:date="2019-10-09T10:56:00Z">
                    <w:rPr/>
                  </w:rPrChange>
                </w:rPr>
                <w:t>viên</w:t>
              </w:r>
              <w:proofErr w:type="spellEnd"/>
              <w:r w:rsidRPr="00B41112">
                <w:rPr>
                  <w:sz w:val="26"/>
                  <w:szCs w:val="26"/>
                  <w:rPrChange w:id="33864" w:author="Le Minh Nghia" w:date="2019-10-09T10:56:00Z">
                    <w:rPr/>
                  </w:rPrChange>
                </w:rPr>
                <w:t xml:space="preserve"> </w:t>
              </w:r>
              <w:proofErr w:type="spellStart"/>
              <w:r w:rsidRPr="00B41112">
                <w:rPr>
                  <w:sz w:val="26"/>
                  <w:szCs w:val="26"/>
                  <w:rPrChange w:id="33865" w:author="Le Minh Nghia" w:date="2019-10-09T10:56:00Z">
                    <w:rPr/>
                  </w:rPrChange>
                </w:rPr>
                <w:t>đang</w:t>
              </w:r>
              <w:proofErr w:type="spellEnd"/>
              <w:r w:rsidRPr="00B41112">
                <w:rPr>
                  <w:sz w:val="26"/>
                  <w:szCs w:val="26"/>
                  <w:rPrChange w:id="33866" w:author="Le Minh Nghia" w:date="2019-10-09T10:56:00Z">
                    <w:rPr/>
                  </w:rPrChange>
                </w:rPr>
                <w:t xml:space="preserve"> </w:t>
              </w:r>
              <w:proofErr w:type="spellStart"/>
              <w:r w:rsidRPr="00B41112">
                <w:rPr>
                  <w:sz w:val="26"/>
                  <w:szCs w:val="26"/>
                  <w:rPrChange w:id="33867" w:author="Le Minh Nghia" w:date="2019-10-09T10:56:00Z">
                    <w:rPr/>
                  </w:rPrChange>
                </w:rPr>
                <w:t>theo</w:t>
              </w:r>
              <w:proofErr w:type="spellEnd"/>
              <w:r w:rsidRPr="00B41112">
                <w:rPr>
                  <w:sz w:val="26"/>
                  <w:szCs w:val="26"/>
                  <w:rPrChange w:id="33868" w:author="Le Minh Nghia" w:date="2019-10-09T10:56:00Z">
                    <w:rPr/>
                  </w:rPrChange>
                </w:rPr>
                <w:t xml:space="preserve"> </w:t>
              </w:r>
              <w:proofErr w:type="spellStart"/>
              <w:r w:rsidRPr="00B41112">
                <w:rPr>
                  <w:sz w:val="26"/>
                  <w:szCs w:val="26"/>
                  <w:rPrChange w:id="33869" w:author="Le Minh Nghia" w:date="2019-10-09T10:56:00Z">
                    <w:rPr/>
                  </w:rPrChange>
                </w:rPr>
                <w:t>làm</w:t>
              </w:r>
              <w:proofErr w:type="spellEnd"/>
              <w:r w:rsidRPr="00B41112">
                <w:rPr>
                  <w:sz w:val="26"/>
                  <w:szCs w:val="26"/>
                  <w:rPrChange w:id="33870" w:author="Le Minh Nghia" w:date="2019-10-09T10:56:00Z">
                    <w:rPr/>
                  </w:rPrChange>
                </w:rPr>
                <w:t xml:space="preserve">, </w:t>
              </w:r>
              <w:proofErr w:type="spellStart"/>
              <w:r w:rsidRPr="00B41112">
                <w:rPr>
                  <w:sz w:val="26"/>
                  <w:szCs w:val="26"/>
                  <w:rPrChange w:id="33871" w:author="Le Minh Nghia" w:date="2019-10-09T10:56:00Z">
                    <w:rPr/>
                  </w:rPrChange>
                </w:rPr>
                <w:t>nơi</w:t>
              </w:r>
              <w:proofErr w:type="spellEnd"/>
              <w:r w:rsidRPr="00B41112">
                <w:rPr>
                  <w:sz w:val="26"/>
                  <w:szCs w:val="26"/>
                  <w:rPrChange w:id="33872" w:author="Le Minh Nghia" w:date="2019-10-09T10:56:00Z">
                    <w:rPr/>
                  </w:rPrChange>
                </w:rPr>
                <w:t xml:space="preserve"> </w:t>
              </w:r>
              <w:proofErr w:type="spellStart"/>
              <w:r w:rsidRPr="00B41112">
                <w:rPr>
                  <w:sz w:val="26"/>
                  <w:szCs w:val="26"/>
                  <w:rPrChange w:id="33873" w:author="Le Minh Nghia" w:date="2019-10-09T10:56:00Z">
                    <w:rPr/>
                  </w:rPrChange>
                </w:rPr>
                <w:t>để</w:t>
              </w:r>
              <w:proofErr w:type="spellEnd"/>
              <w:r w:rsidRPr="00B41112">
                <w:rPr>
                  <w:sz w:val="26"/>
                  <w:szCs w:val="26"/>
                  <w:rPrChange w:id="33874" w:author="Le Minh Nghia" w:date="2019-10-09T10:56:00Z">
                    <w:rPr/>
                  </w:rPrChange>
                </w:rPr>
                <w:t xml:space="preserve"> </w:t>
              </w:r>
              <w:proofErr w:type="spellStart"/>
              <w:r w:rsidRPr="00B41112">
                <w:rPr>
                  <w:sz w:val="26"/>
                  <w:szCs w:val="26"/>
                  <w:rPrChange w:id="33875" w:author="Le Minh Nghia" w:date="2019-10-09T10:56:00Z">
                    <w:rPr/>
                  </w:rPrChange>
                </w:rPr>
                <w:t>giáo</w:t>
              </w:r>
              <w:proofErr w:type="spellEnd"/>
              <w:r w:rsidRPr="00B41112">
                <w:rPr>
                  <w:sz w:val="26"/>
                  <w:szCs w:val="26"/>
                  <w:rPrChange w:id="33876" w:author="Le Minh Nghia" w:date="2019-10-09T10:56:00Z">
                    <w:rPr/>
                  </w:rPrChange>
                </w:rPr>
                <w:t xml:space="preserve"> </w:t>
              </w:r>
              <w:proofErr w:type="spellStart"/>
              <w:r w:rsidRPr="00B41112">
                <w:rPr>
                  <w:sz w:val="26"/>
                  <w:szCs w:val="26"/>
                  <w:rPrChange w:id="33877" w:author="Le Minh Nghia" w:date="2019-10-09T10:56:00Z">
                    <w:rPr/>
                  </w:rPrChange>
                </w:rPr>
                <w:t>vụ</w:t>
              </w:r>
              <w:proofErr w:type="spellEnd"/>
              <w:r w:rsidRPr="00B41112">
                <w:rPr>
                  <w:sz w:val="26"/>
                  <w:szCs w:val="26"/>
                  <w:rPrChange w:id="33878" w:author="Le Minh Nghia" w:date="2019-10-09T10:56:00Z">
                    <w:rPr/>
                  </w:rPrChange>
                </w:rPr>
                <w:t xml:space="preserve"> khoa </w:t>
              </w:r>
              <w:proofErr w:type="spellStart"/>
              <w:r w:rsidRPr="00B41112">
                <w:rPr>
                  <w:sz w:val="26"/>
                  <w:szCs w:val="26"/>
                  <w:rPrChange w:id="33879" w:author="Le Minh Nghia" w:date="2019-10-09T10:56:00Z">
                    <w:rPr/>
                  </w:rPrChange>
                </w:rPr>
                <w:t>có</w:t>
              </w:r>
              <w:proofErr w:type="spellEnd"/>
              <w:r w:rsidRPr="00B41112">
                <w:rPr>
                  <w:sz w:val="26"/>
                  <w:szCs w:val="26"/>
                  <w:rPrChange w:id="33880" w:author="Le Minh Nghia" w:date="2019-10-09T10:56:00Z">
                    <w:rPr/>
                  </w:rPrChange>
                </w:rPr>
                <w:t xml:space="preserve"> </w:t>
              </w:r>
              <w:proofErr w:type="spellStart"/>
              <w:r w:rsidRPr="00B41112">
                <w:rPr>
                  <w:sz w:val="26"/>
                  <w:szCs w:val="26"/>
                  <w:rPrChange w:id="33881" w:author="Le Minh Nghia" w:date="2019-10-09T10:56:00Z">
                    <w:rPr/>
                  </w:rPrChange>
                </w:rPr>
                <w:t>thể</w:t>
              </w:r>
              <w:proofErr w:type="spellEnd"/>
              <w:r w:rsidRPr="00B41112">
                <w:rPr>
                  <w:sz w:val="26"/>
                  <w:szCs w:val="26"/>
                  <w:rPrChange w:id="33882" w:author="Le Minh Nghia" w:date="2019-10-09T10:56:00Z">
                    <w:rPr/>
                  </w:rPrChange>
                </w:rPr>
                <w:t xml:space="preserve"> </w:t>
              </w:r>
              <w:proofErr w:type="spellStart"/>
              <w:r w:rsidRPr="00B41112">
                <w:rPr>
                  <w:sz w:val="26"/>
                  <w:szCs w:val="26"/>
                  <w:rPrChange w:id="33883" w:author="Le Minh Nghia" w:date="2019-10-09T10:56:00Z">
                    <w:rPr/>
                  </w:rPrChange>
                </w:rPr>
                <w:t>liên</w:t>
              </w:r>
              <w:proofErr w:type="spellEnd"/>
              <w:r w:rsidRPr="00B41112">
                <w:rPr>
                  <w:sz w:val="26"/>
                  <w:szCs w:val="26"/>
                  <w:rPrChange w:id="33884" w:author="Le Minh Nghia" w:date="2019-10-09T10:56:00Z">
                    <w:rPr/>
                  </w:rPrChange>
                </w:rPr>
                <w:t xml:space="preserve"> </w:t>
              </w:r>
              <w:proofErr w:type="spellStart"/>
              <w:r w:rsidRPr="00B41112">
                <w:rPr>
                  <w:sz w:val="26"/>
                  <w:szCs w:val="26"/>
                  <w:rPrChange w:id="33885" w:author="Le Minh Nghia" w:date="2019-10-09T10:56:00Z">
                    <w:rPr/>
                  </w:rPrChange>
                </w:rPr>
                <w:t>lạc</w:t>
              </w:r>
              <w:proofErr w:type="spellEnd"/>
              <w:r w:rsidRPr="00B41112">
                <w:rPr>
                  <w:sz w:val="26"/>
                  <w:szCs w:val="26"/>
                  <w:rPrChange w:id="33886" w:author="Le Minh Nghia" w:date="2019-10-09T10:56:00Z">
                    <w:rPr/>
                  </w:rPrChange>
                </w:rPr>
                <w:t xml:space="preserve"> </w:t>
              </w:r>
              <w:proofErr w:type="spellStart"/>
              <w:r w:rsidRPr="00B41112">
                <w:rPr>
                  <w:sz w:val="26"/>
                  <w:szCs w:val="26"/>
                  <w:rPrChange w:id="33887" w:author="Le Minh Nghia" w:date="2019-10-09T10:56:00Z">
                    <w:rPr/>
                  </w:rPrChange>
                </w:rPr>
                <w:t>với</w:t>
              </w:r>
              <w:proofErr w:type="spellEnd"/>
              <w:r w:rsidRPr="00B41112">
                <w:rPr>
                  <w:sz w:val="26"/>
                  <w:szCs w:val="26"/>
                  <w:rPrChange w:id="33888" w:author="Le Minh Nghia" w:date="2019-10-09T10:56:00Z">
                    <w:rPr/>
                  </w:rPrChange>
                </w:rPr>
                <w:t xml:space="preserve"> </w:t>
              </w:r>
              <w:proofErr w:type="spellStart"/>
              <w:r w:rsidRPr="00B41112">
                <w:rPr>
                  <w:sz w:val="26"/>
                  <w:szCs w:val="26"/>
                  <w:rPrChange w:id="33889" w:author="Le Minh Nghia" w:date="2019-10-09T10:56:00Z">
                    <w:rPr/>
                  </w:rPrChange>
                </w:rPr>
                <w:t>cựu</w:t>
              </w:r>
              <w:proofErr w:type="spellEnd"/>
              <w:r w:rsidRPr="00B41112">
                <w:rPr>
                  <w:sz w:val="26"/>
                  <w:szCs w:val="26"/>
                  <w:rPrChange w:id="33890" w:author="Le Minh Nghia" w:date="2019-10-09T10:56:00Z">
                    <w:rPr/>
                  </w:rPrChange>
                </w:rPr>
                <w:t xml:space="preserve"> </w:t>
              </w:r>
              <w:proofErr w:type="spellStart"/>
              <w:r w:rsidRPr="00B41112">
                <w:rPr>
                  <w:sz w:val="26"/>
                  <w:szCs w:val="26"/>
                  <w:rPrChange w:id="33891" w:author="Le Minh Nghia" w:date="2019-10-09T10:56:00Z">
                    <w:rPr/>
                  </w:rPrChange>
                </w:rPr>
                <w:t>sinh</w:t>
              </w:r>
              <w:proofErr w:type="spellEnd"/>
              <w:r w:rsidRPr="00B41112">
                <w:rPr>
                  <w:sz w:val="26"/>
                  <w:szCs w:val="26"/>
                  <w:rPrChange w:id="33892" w:author="Le Minh Nghia" w:date="2019-10-09T10:56:00Z">
                    <w:rPr/>
                  </w:rPrChange>
                </w:rPr>
                <w:t xml:space="preserve"> </w:t>
              </w:r>
              <w:proofErr w:type="spellStart"/>
              <w:r w:rsidRPr="00B41112">
                <w:rPr>
                  <w:sz w:val="26"/>
                  <w:szCs w:val="26"/>
                  <w:rPrChange w:id="33893" w:author="Le Minh Nghia" w:date="2019-10-09T10:56:00Z">
                    <w:rPr/>
                  </w:rPrChange>
                </w:rPr>
                <w:t>viên</w:t>
              </w:r>
              <w:proofErr w:type="spellEnd"/>
              <w:r w:rsidRPr="00B41112">
                <w:rPr>
                  <w:sz w:val="26"/>
                  <w:szCs w:val="26"/>
                  <w:rPrChange w:id="33894" w:author="Le Minh Nghia" w:date="2019-10-09T10:56:00Z">
                    <w:rPr/>
                  </w:rPrChange>
                </w:rPr>
                <w:t xml:space="preserve"> </w:t>
              </w:r>
              <w:proofErr w:type="spellStart"/>
              <w:r w:rsidRPr="00B41112">
                <w:rPr>
                  <w:sz w:val="26"/>
                  <w:szCs w:val="26"/>
                  <w:rPrChange w:id="33895" w:author="Le Minh Nghia" w:date="2019-10-09T10:56:00Z">
                    <w:rPr/>
                  </w:rPrChange>
                </w:rPr>
                <w:t>nhằm</w:t>
              </w:r>
              <w:proofErr w:type="spellEnd"/>
              <w:r w:rsidRPr="00B41112">
                <w:rPr>
                  <w:sz w:val="26"/>
                  <w:szCs w:val="26"/>
                  <w:rPrChange w:id="33896" w:author="Le Minh Nghia" w:date="2019-10-09T10:56:00Z">
                    <w:rPr/>
                  </w:rPrChange>
                </w:rPr>
                <w:t xml:space="preserve"> </w:t>
              </w:r>
              <w:proofErr w:type="spellStart"/>
              <w:r w:rsidRPr="00B41112">
                <w:rPr>
                  <w:sz w:val="26"/>
                  <w:szCs w:val="26"/>
                  <w:rPrChange w:id="33897" w:author="Le Minh Nghia" w:date="2019-10-09T10:56:00Z">
                    <w:rPr/>
                  </w:rPrChange>
                </w:rPr>
                <w:t>kêu</w:t>
              </w:r>
              <w:proofErr w:type="spellEnd"/>
              <w:r w:rsidRPr="00B41112">
                <w:rPr>
                  <w:sz w:val="26"/>
                  <w:szCs w:val="26"/>
                  <w:rPrChange w:id="33898" w:author="Le Minh Nghia" w:date="2019-10-09T10:56:00Z">
                    <w:rPr/>
                  </w:rPrChange>
                </w:rPr>
                <w:t xml:space="preserve"> </w:t>
              </w:r>
              <w:proofErr w:type="spellStart"/>
              <w:r w:rsidRPr="00B41112">
                <w:rPr>
                  <w:sz w:val="26"/>
                  <w:szCs w:val="26"/>
                  <w:rPrChange w:id="33899" w:author="Le Minh Nghia" w:date="2019-10-09T10:56:00Z">
                    <w:rPr/>
                  </w:rPrChange>
                </w:rPr>
                <w:t>gọi</w:t>
              </w:r>
              <w:proofErr w:type="spellEnd"/>
              <w:r w:rsidRPr="00B41112">
                <w:rPr>
                  <w:sz w:val="26"/>
                  <w:szCs w:val="26"/>
                  <w:rPrChange w:id="33900" w:author="Le Minh Nghia" w:date="2019-10-09T10:56:00Z">
                    <w:rPr/>
                  </w:rPrChange>
                </w:rPr>
                <w:t xml:space="preserve"> </w:t>
              </w:r>
              <w:proofErr w:type="spellStart"/>
              <w:r w:rsidRPr="00B41112">
                <w:rPr>
                  <w:sz w:val="26"/>
                  <w:szCs w:val="26"/>
                  <w:rPrChange w:id="33901" w:author="Le Minh Nghia" w:date="2019-10-09T10:56:00Z">
                    <w:rPr/>
                  </w:rPrChange>
                </w:rPr>
                <w:t>về</w:t>
              </w:r>
              <w:proofErr w:type="spellEnd"/>
              <w:r w:rsidRPr="00B41112">
                <w:rPr>
                  <w:sz w:val="26"/>
                  <w:szCs w:val="26"/>
                  <w:rPrChange w:id="33902" w:author="Le Minh Nghia" w:date="2019-10-09T10:56:00Z">
                    <w:rPr/>
                  </w:rPrChange>
                </w:rPr>
                <w:t xml:space="preserve"> khoa </w:t>
              </w:r>
              <w:proofErr w:type="spellStart"/>
              <w:r w:rsidRPr="00B41112">
                <w:rPr>
                  <w:sz w:val="26"/>
                  <w:szCs w:val="26"/>
                  <w:rPrChange w:id="33903" w:author="Le Minh Nghia" w:date="2019-10-09T10:56:00Z">
                    <w:rPr/>
                  </w:rPrChange>
                </w:rPr>
                <w:t>tham</w:t>
              </w:r>
              <w:proofErr w:type="spellEnd"/>
              <w:r w:rsidRPr="00B41112">
                <w:rPr>
                  <w:sz w:val="26"/>
                  <w:szCs w:val="26"/>
                  <w:rPrChange w:id="33904" w:author="Le Minh Nghia" w:date="2019-10-09T10:56:00Z">
                    <w:rPr/>
                  </w:rPrChange>
                </w:rPr>
                <w:t xml:space="preserve"> </w:t>
              </w:r>
              <w:proofErr w:type="spellStart"/>
              <w:r w:rsidRPr="00B41112">
                <w:rPr>
                  <w:sz w:val="26"/>
                  <w:szCs w:val="26"/>
                  <w:rPrChange w:id="33905" w:author="Le Minh Nghia" w:date="2019-10-09T10:56:00Z">
                    <w:rPr/>
                  </w:rPrChange>
                </w:rPr>
                <w:t>dự</w:t>
              </w:r>
              <w:proofErr w:type="spellEnd"/>
              <w:r w:rsidRPr="00B41112">
                <w:rPr>
                  <w:sz w:val="26"/>
                  <w:szCs w:val="26"/>
                  <w:rPrChange w:id="33906" w:author="Le Minh Nghia" w:date="2019-10-09T10:56:00Z">
                    <w:rPr/>
                  </w:rPrChange>
                </w:rPr>
                <w:t xml:space="preserve"> </w:t>
              </w:r>
              <w:proofErr w:type="spellStart"/>
              <w:r w:rsidRPr="00B41112">
                <w:rPr>
                  <w:sz w:val="26"/>
                  <w:szCs w:val="26"/>
                  <w:rPrChange w:id="33907" w:author="Le Minh Nghia" w:date="2019-10-09T10:56:00Z">
                    <w:rPr/>
                  </w:rPrChange>
                </w:rPr>
                <w:t>sự</w:t>
              </w:r>
              <w:proofErr w:type="spellEnd"/>
              <w:r w:rsidRPr="00B41112">
                <w:rPr>
                  <w:sz w:val="26"/>
                  <w:szCs w:val="26"/>
                  <w:rPrChange w:id="33908" w:author="Le Minh Nghia" w:date="2019-10-09T10:56:00Z">
                    <w:rPr/>
                  </w:rPrChange>
                </w:rPr>
                <w:t xml:space="preserve"> </w:t>
              </w:r>
              <w:proofErr w:type="spellStart"/>
              <w:r w:rsidRPr="00B41112">
                <w:rPr>
                  <w:sz w:val="26"/>
                  <w:szCs w:val="26"/>
                  <w:rPrChange w:id="33909" w:author="Le Minh Nghia" w:date="2019-10-09T10:56:00Z">
                    <w:rPr/>
                  </w:rPrChange>
                </w:rPr>
                <w:t>kiện</w:t>
              </w:r>
              <w:proofErr w:type="spellEnd"/>
              <w:r w:rsidRPr="00B41112">
                <w:rPr>
                  <w:sz w:val="26"/>
                  <w:szCs w:val="26"/>
                  <w:rPrChange w:id="33910" w:author="Le Minh Nghia" w:date="2019-10-09T10:56:00Z">
                    <w:rPr/>
                  </w:rPrChange>
                </w:rPr>
                <w:t xml:space="preserve"> </w:t>
              </w:r>
              <w:proofErr w:type="spellStart"/>
              <w:r w:rsidRPr="00B41112">
                <w:rPr>
                  <w:sz w:val="26"/>
                  <w:szCs w:val="26"/>
                  <w:rPrChange w:id="33911" w:author="Le Minh Nghia" w:date="2019-10-09T10:56:00Z">
                    <w:rPr/>
                  </w:rPrChange>
                </w:rPr>
                <w:t>hoặc</w:t>
              </w:r>
              <w:proofErr w:type="spellEnd"/>
              <w:r w:rsidRPr="00B41112">
                <w:rPr>
                  <w:sz w:val="26"/>
                  <w:szCs w:val="26"/>
                  <w:rPrChange w:id="33912" w:author="Le Minh Nghia" w:date="2019-10-09T10:56:00Z">
                    <w:rPr/>
                  </w:rPrChange>
                </w:rPr>
                <w:t xml:space="preserve"> </w:t>
              </w:r>
              <w:proofErr w:type="spellStart"/>
              <w:r w:rsidRPr="00B41112">
                <w:rPr>
                  <w:sz w:val="26"/>
                  <w:szCs w:val="26"/>
                  <w:rPrChange w:id="33913" w:author="Le Minh Nghia" w:date="2019-10-09T10:56:00Z">
                    <w:rPr/>
                  </w:rPrChange>
                </w:rPr>
                <w:t>ủng</w:t>
              </w:r>
              <w:proofErr w:type="spellEnd"/>
              <w:r w:rsidRPr="00B41112">
                <w:rPr>
                  <w:sz w:val="26"/>
                  <w:szCs w:val="26"/>
                  <w:rPrChange w:id="33914" w:author="Le Minh Nghia" w:date="2019-10-09T10:56:00Z">
                    <w:rPr/>
                  </w:rPrChange>
                </w:rPr>
                <w:t xml:space="preserve"> </w:t>
              </w:r>
              <w:proofErr w:type="spellStart"/>
              <w:r w:rsidRPr="00B41112">
                <w:rPr>
                  <w:sz w:val="26"/>
                  <w:szCs w:val="26"/>
                  <w:rPrChange w:id="33915" w:author="Le Minh Nghia" w:date="2019-10-09T10:56:00Z">
                    <w:rPr/>
                  </w:rPrChange>
                </w:rPr>
                <w:t>hộ</w:t>
              </w:r>
              <w:proofErr w:type="spellEnd"/>
              <w:r w:rsidRPr="00B41112">
                <w:rPr>
                  <w:sz w:val="26"/>
                  <w:szCs w:val="26"/>
                  <w:rPrChange w:id="33916" w:author="Le Minh Nghia" w:date="2019-10-09T10:56:00Z">
                    <w:rPr/>
                  </w:rPrChange>
                </w:rPr>
                <w:t xml:space="preserve"> </w:t>
              </w:r>
              <w:proofErr w:type="spellStart"/>
              <w:r w:rsidRPr="00B41112">
                <w:rPr>
                  <w:sz w:val="26"/>
                  <w:szCs w:val="26"/>
                  <w:rPrChange w:id="33917" w:author="Le Minh Nghia" w:date="2019-10-09T10:56:00Z">
                    <w:rPr/>
                  </w:rPrChange>
                </w:rPr>
                <w:t>học</w:t>
              </w:r>
              <w:proofErr w:type="spellEnd"/>
              <w:r w:rsidRPr="00B41112">
                <w:rPr>
                  <w:sz w:val="26"/>
                  <w:szCs w:val="26"/>
                  <w:rPrChange w:id="33918" w:author="Le Minh Nghia" w:date="2019-10-09T10:56:00Z">
                    <w:rPr/>
                  </w:rPrChange>
                </w:rPr>
                <w:t xml:space="preserve"> </w:t>
              </w:r>
              <w:proofErr w:type="spellStart"/>
              <w:r w:rsidRPr="00B41112">
                <w:rPr>
                  <w:sz w:val="26"/>
                  <w:szCs w:val="26"/>
                  <w:rPrChange w:id="33919" w:author="Le Minh Nghia" w:date="2019-10-09T10:56:00Z">
                    <w:rPr/>
                  </w:rPrChange>
                </w:rPr>
                <w:t>bổng</w:t>
              </w:r>
              <w:proofErr w:type="spellEnd"/>
              <w:r w:rsidRPr="00B41112">
                <w:rPr>
                  <w:sz w:val="26"/>
                  <w:szCs w:val="26"/>
                  <w:rPrChange w:id="33920" w:author="Le Minh Nghia" w:date="2019-10-09T10:56:00Z">
                    <w:rPr/>
                  </w:rPrChange>
                </w:rPr>
                <w:t xml:space="preserve"> </w:t>
              </w:r>
              <w:proofErr w:type="spellStart"/>
              <w:r w:rsidRPr="00B41112">
                <w:rPr>
                  <w:sz w:val="26"/>
                  <w:szCs w:val="26"/>
                  <w:rPrChange w:id="33921" w:author="Le Minh Nghia" w:date="2019-10-09T10:56:00Z">
                    <w:rPr/>
                  </w:rPrChange>
                </w:rPr>
                <w:t>cho</w:t>
              </w:r>
              <w:proofErr w:type="spellEnd"/>
              <w:r w:rsidRPr="00B41112">
                <w:rPr>
                  <w:sz w:val="26"/>
                  <w:szCs w:val="26"/>
                  <w:rPrChange w:id="33922" w:author="Le Minh Nghia" w:date="2019-10-09T10:56:00Z">
                    <w:rPr/>
                  </w:rPrChange>
                </w:rPr>
                <w:t xml:space="preserve"> </w:t>
              </w:r>
              <w:proofErr w:type="spellStart"/>
              <w:r w:rsidRPr="00B41112">
                <w:rPr>
                  <w:sz w:val="26"/>
                  <w:szCs w:val="26"/>
                  <w:rPrChange w:id="33923" w:author="Le Minh Nghia" w:date="2019-10-09T10:56:00Z">
                    <w:rPr/>
                  </w:rPrChange>
                </w:rPr>
                <w:t>sinh</w:t>
              </w:r>
              <w:proofErr w:type="spellEnd"/>
              <w:r w:rsidRPr="00B41112">
                <w:rPr>
                  <w:sz w:val="26"/>
                  <w:szCs w:val="26"/>
                  <w:rPrChange w:id="33924" w:author="Le Minh Nghia" w:date="2019-10-09T10:56:00Z">
                    <w:rPr/>
                  </w:rPrChange>
                </w:rPr>
                <w:t xml:space="preserve"> </w:t>
              </w:r>
              <w:proofErr w:type="spellStart"/>
              <w:r w:rsidRPr="00B41112">
                <w:rPr>
                  <w:sz w:val="26"/>
                  <w:szCs w:val="26"/>
                  <w:rPrChange w:id="33925" w:author="Le Minh Nghia" w:date="2019-10-09T10:56:00Z">
                    <w:rPr/>
                  </w:rPrChange>
                </w:rPr>
                <w:t>viên</w:t>
              </w:r>
              <w:proofErr w:type="spellEnd"/>
              <w:r w:rsidRPr="00B41112">
                <w:rPr>
                  <w:sz w:val="26"/>
                  <w:szCs w:val="26"/>
                  <w:rPrChange w:id="33926" w:author="Le Minh Nghia" w:date="2019-10-09T10:56:00Z">
                    <w:rPr/>
                  </w:rPrChange>
                </w:rPr>
                <w:t xml:space="preserve"> </w:t>
              </w:r>
              <w:proofErr w:type="spellStart"/>
              <w:r w:rsidRPr="00B41112">
                <w:rPr>
                  <w:sz w:val="26"/>
                  <w:szCs w:val="26"/>
                  <w:rPrChange w:id="33927" w:author="Le Minh Nghia" w:date="2019-10-09T10:56:00Z">
                    <w:rPr/>
                  </w:rPrChange>
                </w:rPr>
                <w:t>hiện</w:t>
              </w:r>
              <w:proofErr w:type="spellEnd"/>
              <w:r w:rsidRPr="00B41112">
                <w:rPr>
                  <w:sz w:val="26"/>
                  <w:szCs w:val="26"/>
                  <w:rPrChange w:id="33928" w:author="Le Minh Nghia" w:date="2019-10-09T10:56:00Z">
                    <w:rPr/>
                  </w:rPrChange>
                </w:rPr>
                <w:t xml:space="preserve"> </w:t>
              </w:r>
              <w:proofErr w:type="spellStart"/>
              <w:r w:rsidRPr="00B41112">
                <w:rPr>
                  <w:sz w:val="26"/>
                  <w:szCs w:val="26"/>
                  <w:rPrChange w:id="33929" w:author="Le Minh Nghia" w:date="2019-10-09T10:56:00Z">
                    <w:rPr/>
                  </w:rPrChange>
                </w:rPr>
                <w:t>đang</w:t>
              </w:r>
              <w:proofErr w:type="spellEnd"/>
              <w:r w:rsidRPr="00B41112">
                <w:rPr>
                  <w:sz w:val="26"/>
                  <w:szCs w:val="26"/>
                  <w:rPrChange w:id="33930" w:author="Le Minh Nghia" w:date="2019-10-09T10:56:00Z">
                    <w:rPr/>
                  </w:rPrChange>
                </w:rPr>
                <w:t xml:space="preserve"> </w:t>
              </w:r>
              <w:proofErr w:type="spellStart"/>
              <w:r w:rsidRPr="00B41112">
                <w:rPr>
                  <w:sz w:val="26"/>
                  <w:szCs w:val="26"/>
                  <w:rPrChange w:id="33931" w:author="Le Minh Nghia" w:date="2019-10-09T10:56:00Z">
                    <w:rPr/>
                  </w:rPrChange>
                </w:rPr>
                <w:t>học</w:t>
              </w:r>
              <w:proofErr w:type="spellEnd"/>
              <w:r w:rsidRPr="00B41112">
                <w:rPr>
                  <w:sz w:val="26"/>
                  <w:szCs w:val="26"/>
                  <w:rPrChange w:id="33932" w:author="Le Minh Nghia" w:date="2019-10-09T10:56:00Z">
                    <w:rPr/>
                  </w:rPrChange>
                </w:rPr>
                <w:t xml:space="preserve"> </w:t>
              </w:r>
              <w:proofErr w:type="spellStart"/>
              <w:r w:rsidRPr="00B41112">
                <w:rPr>
                  <w:sz w:val="26"/>
                  <w:szCs w:val="26"/>
                  <w:rPrChange w:id="33933" w:author="Le Minh Nghia" w:date="2019-10-09T10:56:00Z">
                    <w:rPr/>
                  </w:rPrChange>
                </w:rPr>
                <w:t>trong</w:t>
              </w:r>
              <w:proofErr w:type="spellEnd"/>
              <w:r w:rsidRPr="00B41112">
                <w:rPr>
                  <w:sz w:val="26"/>
                  <w:szCs w:val="26"/>
                  <w:rPrChange w:id="33934" w:author="Le Minh Nghia" w:date="2019-10-09T10:56:00Z">
                    <w:rPr/>
                  </w:rPrChange>
                </w:rPr>
                <w:t xml:space="preserve"> khoa.</w:t>
              </w:r>
            </w:ins>
          </w:p>
          <w:p w:rsidR="00B41112" w:rsidRPr="00B41112" w:rsidRDefault="00B41112">
            <w:pPr>
              <w:spacing w:before="120" w:line="264" w:lineRule="auto"/>
              <w:jc w:val="both"/>
              <w:rPr>
                <w:ins w:id="33935" w:author="Le Minh Nghia" w:date="2019-10-09T10:54:00Z"/>
                <w:sz w:val="26"/>
                <w:szCs w:val="26"/>
                <w:rPrChange w:id="33936" w:author="Le Minh Nghia" w:date="2019-10-09T10:56:00Z">
                  <w:rPr>
                    <w:ins w:id="33937" w:author="Le Minh Nghia" w:date="2019-10-09T10:54:00Z"/>
                  </w:rPr>
                </w:rPrChange>
              </w:rPr>
            </w:pPr>
            <w:ins w:id="33938" w:author="Le Minh Nghia" w:date="2019-10-09T10:54:00Z">
              <w:r w:rsidRPr="00B41112">
                <w:rPr>
                  <w:sz w:val="26"/>
                  <w:szCs w:val="26"/>
                  <w:rPrChange w:id="33939" w:author="Le Minh Nghia" w:date="2019-10-09T10:56:00Z">
                    <w:rPr/>
                  </w:rPrChange>
                </w:rPr>
                <w:t xml:space="preserve">- Khoa </w:t>
              </w:r>
              <w:proofErr w:type="spellStart"/>
              <w:r w:rsidRPr="00B41112">
                <w:rPr>
                  <w:sz w:val="26"/>
                  <w:szCs w:val="26"/>
                  <w:rPrChange w:id="33940" w:author="Le Minh Nghia" w:date="2019-10-09T10:56:00Z">
                    <w:rPr/>
                  </w:rPrChange>
                </w:rPr>
                <w:t>Công</w:t>
              </w:r>
              <w:proofErr w:type="spellEnd"/>
              <w:r w:rsidRPr="00B41112">
                <w:rPr>
                  <w:sz w:val="26"/>
                  <w:szCs w:val="26"/>
                  <w:rPrChange w:id="33941" w:author="Le Minh Nghia" w:date="2019-10-09T10:56:00Z">
                    <w:rPr/>
                  </w:rPrChange>
                </w:rPr>
                <w:t xml:space="preserve"> </w:t>
              </w:r>
              <w:proofErr w:type="spellStart"/>
              <w:r w:rsidRPr="00B41112">
                <w:rPr>
                  <w:sz w:val="26"/>
                  <w:szCs w:val="26"/>
                  <w:rPrChange w:id="33942" w:author="Le Minh Nghia" w:date="2019-10-09T10:56:00Z">
                    <w:rPr/>
                  </w:rPrChange>
                </w:rPr>
                <w:t>nghệ</w:t>
              </w:r>
              <w:proofErr w:type="spellEnd"/>
              <w:r w:rsidRPr="00B41112">
                <w:rPr>
                  <w:sz w:val="26"/>
                  <w:szCs w:val="26"/>
                  <w:rPrChange w:id="33943" w:author="Le Minh Nghia" w:date="2019-10-09T10:56:00Z">
                    <w:rPr/>
                  </w:rPrChange>
                </w:rPr>
                <w:t xml:space="preserve"> </w:t>
              </w:r>
              <w:proofErr w:type="spellStart"/>
              <w:r w:rsidRPr="00B41112">
                <w:rPr>
                  <w:sz w:val="26"/>
                  <w:szCs w:val="26"/>
                  <w:rPrChange w:id="33944" w:author="Le Minh Nghia" w:date="2019-10-09T10:56:00Z">
                    <w:rPr/>
                  </w:rPrChange>
                </w:rPr>
                <w:t>thông</w:t>
              </w:r>
              <w:proofErr w:type="spellEnd"/>
              <w:r w:rsidRPr="00B41112">
                <w:rPr>
                  <w:sz w:val="26"/>
                  <w:szCs w:val="26"/>
                  <w:rPrChange w:id="33945" w:author="Le Minh Nghia" w:date="2019-10-09T10:56:00Z">
                    <w:rPr/>
                  </w:rPrChange>
                </w:rPr>
                <w:t xml:space="preserve"> tin &amp; </w:t>
              </w:r>
              <w:proofErr w:type="spellStart"/>
              <w:r w:rsidRPr="00B41112">
                <w:rPr>
                  <w:sz w:val="26"/>
                  <w:szCs w:val="26"/>
                  <w:rPrChange w:id="33946" w:author="Le Minh Nghia" w:date="2019-10-09T10:56:00Z">
                    <w:rPr/>
                  </w:rPrChange>
                </w:rPr>
                <w:t>truyền</w:t>
              </w:r>
              <w:proofErr w:type="spellEnd"/>
              <w:r w:rsidRPr="00B41112">
                <w:rPr>
                  <w:sz w:val="26"/>
                  <w:szCs w:val="26"/>
                  <w:rPrChange w:id="33947" w:author="Le Minh Nghia" w:date="2019-10-09T10:56:00Z">
                    <w:rPr/>
                  </w:rPrChange>
                </w:rPr>
                <w:t xml:space="preserve"> </w:t>
              </w:r>
              <w:proofErr w:type="spellStart"/>
              <w:r w:rsidRPr="00B41112">
                <w:rPr>
                  <w:sz w:val="26"/>
                  <w:szCs w:val="26"/>
                  <w:rPrChange w:id="33948" w:author="Le Minh Nghia" w:date="2019-10-09T10:56:00Z">
                    <w:rPr/>
                  </w:rPrChange>
                </w:rPr>
                <w:t>thông</w:t>
              </w:r>
              <w:proofErr w:type="spellEnd"/>
              <w:r w:rsidRPr="00B41112">
                <w:rPr>
                  <w:sz w:val="26"/>
                  <w:szCs w:val="26"/>
                  <w:rPrChange w:id="33949" w:author="Le Minh Nghia" w:date="2019-10-09T10:56:00Z">
                    <w:rPr/>
                  </w:rPrChange>
                </w:rPr>
                <w:t xml:space="preserve"> </w:t>
              </w:r>
              <w:proofErr w:type="spellStart"/>
              <w:r w:rsidRPr="00B41112">
                <w:rPr>
                  <w:sz w:val="26"/>
                  <w:szCs w:val="26"/>
                  <w:rPrChange w:id="33950" w:author="Le Minh Nghia" w:date="2019-10-09T10:56:00Z">
                    <w:rPr/>
                  </w:rPrChange>
                </w:rPr>
                <w:t>của</w:t>
              </w:r>
              <w:proofErr w:type="spellEnd"/>
              <w:r w:rsidRPr="00B41112">
                <w:rPr>
                  <w:sz w:val="26"/>
                  <w:szCs w:val="26"/>
                  <w:rPrChange w:id="33951" w:author="Le Minh Nghia" w:date="2019-10-09T10:56:00Z">
                    <w:rPr/>
                  </w:rPrChange>
                </w:rPr>
                <w:t xml:space="preserve"> </w:t>
              </w:r>
              <w:proofErr w:type="spellStart"/>
              <w:r w:rsidRPr="00B41112">
                <w:rPr>
                  <w:sz w:val="26"/>
                  <w:szCs w:val="26"/>
                  <w:rPrChange w:id="33952" w:author="Le Minh Nghia" w:date="2019-10-09T10:56:00Z">
                    <w:rPr/>
                  </w:rPrChange>
                </w:rPr>
                <w:t>trường</w:t>
              </w:r>
              <w:proofErr w:type="spellEnd"/>
              <w:r w:rsidRPr="00B41112">
                <w:rPr>
                  <w:sz w:val="26"/>
                  <w:szCs w:val="26"/>
                  <w:rPrChange w:id="33953" w:author="Le Minh Nghia" w:date="2019-10-09T10:56:00Z">
                    <w:rPr/>
                  </w:rPrChange>
                </w:rPr>
                <w:t xml:space="preserve"> </w:t>
              </w:r>
              <w:proofErr w:type="spellStart"/>
              <w:r w:rsidRPr="00B41112">
                <w:rPr>
                  <w:sz w:val="26"/>
                  <w:szCs w:val="26"/>
                  <w:rPrChange w:id="33954" w:author="Le Minh Nghia" w:date="2019-10-09T10:56:00Z">
                    <w:rPr/>
                  </w:rPrChange>
                </w:rPr>
                <w:t>Đại</w:t>
              </w:r>
              <w:proofErr w:type="spellEnd"/>
              <w:r w:rsidRPr="00B41112">
                <w:rPr>
                  <w:sz w:val="26"/>
                  <w:szCs w:val="26"/>
                  <w:rPrChange w:id="33955" w:author="Le Minh Nghia" w:date="2019-10-09T10:56:00Z">
                    <w:rPr/>
                  </w:rPrChange>
                </w:rPr>
                <w:t xml:space="preserve"> </w:t>
              </w:r>
              <w:proofErr w:type="spellStart"/>
              <w:r w:rsidRPr="00B41112">
                <w:rPr>
                  <w:sz w:val="26"/>
                  <w:szCs w:val="26"/>
                  <w:rPrChange w:id="33956" w:author="Le Minh Nghia" w:date="2019-10-09T10:56:00Z">
                    <w:rPr/>
                  </w:rPrChange>
                </w:rPr>
                <w:t>học</w:t>
              </w:r>
              <w:proofErr w:type="spellEnd"/>
              <w:r w:rsidRPr="00B41112">
                <w:rPr>
                  <w:sz w:val="26"/>
                  <w:szCs w:val="26"/>
                  <w:rPrChange w:id="33957" w:author="Le Minh Nghia" w:date="2019-10-09T10:56:00Z">
                    <w:rPr/>
                  </w:rPrChange>
                </w:rPr>
                <w:t xml:space="preserve"> </w:t>
              </w:r>
              <w:proofErr w:type="spellStart"/>
              <w:r w:rsidRPr="00B41112">
                <w:rPr>
                  <w:sz w:val="26"/>
                  <w:szCs w:val="26"/>
                  <w:rPrChange w:id="33958" w:author="Le Minh Nghia" w:date="2019-10-09T10:56:00Z">
                    <w:rPr/>
                  </w:rPrChange>
                </w:rPr>
                <w:t>Đại</w:t>
              </w:r>
              <w:proofErr w:type="spellEnd"/>
              <w:r w:rsidRPr="00B41112">
                <w:rPr>
                  <w:sz w:val="26"/>
                  <w:szCs w:val="26"/>
                  <w:rPrChange w:id="33959" w:author="Le Minh Nghia" w:date="2019-10-09T10:56:00Z">
                    <w:rPr/>
                  </w:rPrChange>
                </w:rPr>
                <w:t xml:space="preserve"> Nam: </w:t>
              </w:r>
              <w:proofErr w:type="spellStart"/>
              <w:r w:rsidRPr="00B41112">
                <w:rPr>
                  <w:sz w:val="26"/>
                  <w:szCs w:val="26"/>
                  <w:rPrChange w:id="33960" w:author="Le Minh Nghia" w:date="2019-10-09T10:56:00Z">
                    <w:rPr/>
                  </w:rPrChange>
                </w:rPr>
                <w:t>Nêu</w:t>
              </w:r>
              <w:proofErr w:type="spellEnd"/>
              <w:r w:rsidRPr="00B41112">
                <w:rPr>
                  <w:sz w:val="26"/>
                  <w:szCs w:val="26"/>
                  <w:rPrChange w:id="33961" w:author="Le Minh Nghia" w:date="2019-10-09T10:56:00Z">
                    <w:rPr/>
                  </w:rPrChange>
                </w:rPr>
                <w:t xml:space="preserve"> </w:t>
              </w:r>
              <w:proofErr w:type="spellStart"/>
              <w:r w:rsidRPr="00B41112">
                <w:rPr>
                  <w:sz w:val="26"/>
                  <w:szCs w:val="26"/>
                  <w:rPrChange w:id="33962" w:author="Le Minh Nghia" w:date="2019-10-09T10:56:00Z">
                    <w:rPr/>
                  </w:rPrChange>
                </w:rPr>
                <w:t>được</w:t>
              </w:r>
              <w:proofErr w:type="spellEnd"/>
              <w:r w:rsidRPr="00B41112">
                <w:rPr>
                  <w:sz w:val="26"/>
                  <w:szCs w:val="26"/>
                  <w:rPrChange w:id="33963" w:author="Le Minh Nghia" w:date="2019-10-09T10:56:00Z">
                    <w:rPr/>
                  </w:rPrChange>
                </w:rPr>
                <w:t xml:space="preserve"> </w:t>
              </w:r>
              <w:proofErr w:type="spellStart"/>
              <w:r w:rsidRPr="00B41112">
                <w:rPr>
                  <w:sz w:val="26"/>
                  <w:szCs w:val="26"/>
                  <w:rPrChange w:id="33964" w:author="Le Minh Nghia" w:date="2019-10-09T10:56:00Z">
                    <w:rPr/>
                  </w:rPrChange>
                </w:rPr>
                <w:t>thành</w:t>
              </w:r>
              <w:proofErr w:type="spellEnd"/>
              <w:r w:rsidRPr="00B41112">
                <w:rPr>
                  <w:sz w:val="26"/>
                  <w:szCs w:val="26"/>
                  <w:rPrChange w:id="33965" w:author="Le Minh Nghia" w:date="2019-10-09T10:56:00Z">
                    <w:rPr/>
                  </w:rPrChange>
                </w:rPr>
                <w:t xml:space="preserve"> </w:t>
              </w:r>
              <w:proofErr w:type="spellStart"/>
              <w:r w:rsidRPr="00B41112">
                <w:rPr>
                  <w:sz w:val="26"/>
                  <w:szCs w:val="26"/>
                  <w:rPrChange w:id="33966" w:author="Le Minh Nghia" w:date="2019-10-09T10:56:00Z">
                    <w:rPr/>
                  </w:rPrChange>
                </w:rPr>
                <w:t>tích</w:t>
              </w:r>
              <w:proofErr w:type="spellEnd"/>
              <w:r w:rsidRPr="00B41112">
                <w:rPr>
                  <w:sz w:val="26"/>
                  <w:szCs w:val="26"/>
                  <w:rPrChange w:id="33967" w:author="Le Minh Nghia" w:date="2019-10-09T10:56:00Z">
                    <w:rPr/>
                  </w:rPrChange>
                </w:rPr>
                <w:t xml:space="preserve"> </w:t>
              </w:r>
              <w:proofErr w:type="spellStart"/>
              <w:r w:rsidRPr="00B41112">
                <w:rPr>
                  <w:sz w:val="26"/>
                  <w:szCs w:val="26"/>
                  <w:rPrChange w:id="33968" w:author="Le Minh Nghia" w:date="2019-10-09T10:56:00Z">
                    <w:rPr/>
                  </w:rPrChange>
                </w:rPr>
                <w:t>tốt</w:t>
              </w:r>
              <w:proofErr w:type="spellEnd"/>
              <w:r w:rsidRPr="00B41112">
                <w:rPr>
                  <w:sz w:val="26"/>
                  <w:szCs w:val="26"/>
                  <w:rPrChange w:id="33969" w:author="Le Minh Nghia" w:date="2019-10-09T10:56:00Z">
                    <w:rPr/>
                  </w:rPrChange>
                </w:rPr>
                <w:t xml:space="preserve"> </w:t>
              </w:r>
              <w:proofErr w:type="spellStart"/>
              <w:r w:rsidRPr="00B41112">
                <w:rPr>
                  <w:sz w:val="26"/>
                  <w:szCs w:val="26"/>
                  <w:rPrChange w:id="33970" w:author="Le Minh Nghia" w:date="2019-10-09T10:56:00Z">
                    <w:rPr/>
                  </w:rPrChange>
                </w:rPr>
                <w:t>nghiệp</w:t>
              </w:r>
              <w:proofErr w:type="spellEnd"/>
              <w:r w:rsidRPr="00B41112">
                <w:rPr>
                  <w:sz w:val="26"/>
                  <w:szCs w:val="26"/>
                  <w:rPrChange w:id="33971" w:author="Le Minh Nghia" w:date="2019-10-09T10:56:00Z">
                    <w:rPr/>
                  </w:rPrChange>
                </w:rPr>
                <w:t xml:space="preserve"> </w:t>
              </w:r>
              <w:proofErr w:type="spellStart"/>
              <w:r w:rsidRPr="00B41112">
                <w:rPr>
                  <w:sz w:val="26"/>
                  <w:szCs w:val="26"/>
                  <w:rPrChange w:id="33972" w:author="Le Minh Nghia" w:date="2019-10-09T10:56:00Z">
                    <w:rPr/>
                  </w:rPrChange>
                </w:rPr>
                <w:t>của</w:t>
              </w:r>
              <w:proofErr w:type="spellEnd"/>
              <w:r w:rsidRPr="00B41112">
                <w:rPr>
                  <w:sz w:val="26"/>
                  <w:szCs w:val="26"/>
                  <w:rPrChange w:id="33973" w:author="Le Minh Nghia" w:date="2019-10-09T10:56:00Z">
                    <w:rPr/>
                  </w:rPrChange>
                </w:rPr>
                <w:t xml:space="preserve"> </w:t>
              </w:r>
              <w:proofErr w:type="spellStart"/>
              <w:r w:rsidRPr="00B41112">
                <w:rPr>
                  <w:sz w:val="26"/>
                  <w:szCs w:val="26"/>
                  <w:rPrChange w:id="33974" w:author="Le Minh Nghia" w:date="2019-10-09T10:56:00Z">
                    <w:rPr/>
                  </w:rPrChange>
                </w:rPr>
                <w:t>cựu</w:t>
              </w:r>
              <w:proofErr w:type="spellEnd"/>
              <w:r w:rsidRPr="00B41112">
                <w:rPr>
                  <w:sz w:val="26"/>
                  <w:szCs w:val="26"/>
                  <w:rPrChange w:id="33975" w:author="Le Minh Nghia" w:date="2019-10-09T10:56:00Z">
                    <w:rPr/>
                  </w:rPrChange>
                </w:rPr>
                <w:t xml:space="preserve"> </w:t>
              </w:r>
              <w:proofErr w:type="spellStart"/>
              <w:r w:rsidRPr="00B41112">
                <w:rPr>
                  <w:sz w:val="26"/>
                  <w:szCs w:val="26"/>
                  <w:rPrChange w:id="33976" w:author="Le Minh Nghia" w:date="2019-10-09T10:56:00Z">
                    <w:rPr/>
                  </w:rPrChange>
                </w:rPr>
                <w:t>sinh</w:t>
              </w:r>
              <w:proofErr w:type="spellEnd"/>
              <w:r w:rsidRPr="00B41112">
                <w:rPr>
                  <w:sz w:val="26"/>
                  <w:szCs w:val="26"/>
                  <w:rPrChange w:id="33977" w:author="Le Minh Nghia" w:date="2019-10-09T10:56:00Z">
                    <w:rPr/>
                  </w:rPrChange>
                </w:rPr>
                <w:t xml:space="preserve"> </w:t>
              </w:r>
              <w:proofErr w:type="spellStart"/>
              <w:r w:rsidRPr="00B41112">
                <w:rPr>
                  <w:sz w:val="26"/>
                  <w:szCs w:val="26"/>
                  <w:rPrChange w:id="33978" w:author="Le Minh Nghia" w:date="2019-10-09T10:56:00Z">
                    <w:rPr/>
                  </w:rPrChange>
                </w:rPr>
                <w:t>viên</w:t>
              </w:r>
              <w:proofErr w:type="spellEnd"/>
              <w:r w:rsidRPr="00B41112">
                <w:rPr>
                  <w:sz w:val="26"/>
                  <w:szCs w:val="26"/>
                  <w:rPrChange w:id="33979" w:author="Le Minh Nghia" w:date="2019-10-09T10:56:00Z">
                    <w:rPr/>
                  </w:rPrChange>
                </w:rPr>
                <w:t xml:space="preserve">, </w:t>
              </w:r>
              <w:proofErr w:type="spellStart"/>
              <w:r w:rsidRPr="00B41112">
                <w:rPr>
                  <w:sz w:val="26"/>
                  <w:szCs w:val="26"/>
                  <w:rPrChange w:id="33980" w:author="Le Minh Nghia" w:date="2019-10-09T10:56:00Z">
                    <w:rPr/>
                  </w:rPrChange>
                </w:rPr>
                <w:t>việc</w:t>
              </w:r>
              <w:proofErr w:type="spellEnd"/>
              <w:r w:rsidRPr="00B41112">
                <w:rPr>
                  <w:sz w:val="26"/>
                  <w:szCs w:val="26"/>
                  <w:rPrChange w:id="33981" w:author="Le Minh Nghia" w:date="2019-10-09T10:56:00Z">
                    <w:rPr/>
                  </w:rPrChange>
                </w:rPr>
                <w:t xml:space="preserve"> </w:t>
              </w:r>
              <w:proofErr w:type="spellStart"/>
              <w:r w:rsidRPr="00B41112">
                <w:rPr>
                  <w:sz w:val="26"/>
                  <w:szCs w:val="26"/>
                  <w:rPrChange w:id="33982" w:author="Le Minh Nghia" w:date="2019-10-09T10:56:00Z">
                    <w:rPr/>
                  </w:rPrChange>
                </w:rPr>
                <w:t>làm</w:t>
              </w:r>
              <w:proofErr w:type="spellEnd"/>
              <w:r w:rsidRPr="00B41112">
                <w:rPr>
                  <w:sz w:val="26"/>
                  <w:szCs w:val="26"/>
                  <w:rPrChange w:id="33983" w:author="Le Minh Nghia" w:date="2019-10-09T10:56:00Z">
                    <w:rPr/>
                  </w:rPrChange>
                </w:rPr>
                <w:t xml:space="preserve"> </w:t>
              </w:r>
              <w:proofErr w:type="spellStart"/>
              <w:r w:rsidRPr="00B41112">
                <w:rPr>
                  <w:sz w:val="26"/>
                  <w:szCs w:val="26"/>
                  <w:rPrChange w:id="33984" w:author="Le Minh Nghia" w:date="2019-10-09T10:56:00Z">
                    <w:rPr/>
                  </w:rPrChange>
                </w:rPr>
                <w:t>hiện</w:t>
              </w:r>
              <w:proofErr w:type="spellEnd"/>
              <w:r w:rsidRPr="00B41112">
                <w:rPr>
                  <w:sz w:val="26"/>
                  <w:szCs w:val="26"/>
                  <w:rPrChange w:id="33985" w:author="Le Minh Nghia" w:date="2019-10-09T10:56:00Z">
                    <w:rPr/>
                  </w:rPrChange>
                </w:rPr>
                <w:t xml:space="preserve"> </w:t>
              </w:r>
              <w:proofErr w:type="spellStart"/>
              <w:r w:rsidRPr="00B41112">
                <w:rPr>
                  <w:sz w:val="26"/>
                  <w:szCs w:val="26"/>
                  <w:rPrChange w:id="33986" w:author="Le Minh Nghia" w:date="2019-10-09T10:56:00Z">
                    <w:rPr/>
                  </w:rPrChange>
                </w:rPr>
                <w:t>tại</w:t>
              </w:r>
              <w:proofErr w:type="spellEnd"/>
              <w:r w:rsidRPr="00B41112">
                <w:rPr>
                  <w:sz w:val="26"/>
                  <w:szCs w:val="26"/>
                  <w:rPrChange w:id="33987" w:author="Le Minh Nghia" w:date="2019-10-09T10:56:00Z">
                    <w:rPr/>
                  </w:rPrChange>
                </w:rPr>
                <w:t xml:space="preserve"> </w:t>
              </w:r>
              <w:proofErr w:type="spellStart"/>
              <w:r w:rsidRPr="00B41112">
                <w:rPr>
                  <w:sz w:val="26"/>
                  <w:szCs w:val="26"/>
                  <w:rPrChange w:id="33988" w:author="Le Minh Nghia" w:date="2019-10-09T10:56:00Z">
                    <w:rPr/>
                  </w:rPrChange>
                </w:rPr>
                <w:t>của</w:t>
              </w:r>
              <w:proofErr w:type="spellEnd"/>
              <w:r w:rsidRPr="00B41112">
                <w:rPr>
                  <w:sz w:val="26"/>
                  <w:szCs w:val="26"/>
                  <w:rPrChange w:id="33989" w:author="Le Minh Nghia" w:date="2019-10-09T10:56:00Z">
                    <w:rPr/>
                  </w:rPrChange>
                </w:rPr>
                <w:t xml:space="preserve"> </w:t>
              </w:r>
              <w:proofErr w:type="spellStart"/>
              <w:r w:rsidRPr="00B41112">
                <w:rPr>
                  <w:sz w:val="26"/>
                  <w:szCs w:val="26"/>
                  <w:rPrChange w:id="33990" w:author="Le Minh Nghia" w:date="2019-10-09T10:56:00Z">
                    <w:rPr/>
                  </w:rPrChange>
                </w:rPr>
                <w:t>cựu</w:t>
              </w:r>
              <w:proofErr w:type="spellEnd"/>
              <w:r w:rsidRPr="00B41112">
                <w:rPr>
                  <w:sz w:val="26"/>
                  <w:szCs w:val="26"/>
                  <w:rPrChange w:id="33991" w:author="Le Minh Nghia" w:date="2019-10-09T10:56:00Z">
                    <w:rPr/>
                  </w:rPrChange>
                </w:rPr>
                <w:t xml:space="preserve"> </w:t>
              </w:r>
              <w:proofErr w:type="spellStart"/>
              <w:r w:rsidRPr="00B41112">
                <w:rPr>
                  <w:sz w:val="26"/>
                  <w:szCs w:val="26"/>
                  <w:rPrChange w:id="33992" w:author="Le Minh Nghia" w:date="2019-10-09T10:56:00Z">
                    <w:rPr/>
                  </w:rPrChange>
                </w:rPr>
                <w:t>sinh</w:t>
              </w:r>
              <w:proofErr w:type="spellEnd"/>
              <w:r w:rsidRPr="00B41112">
                <w:rPr>
                  <w:sz w:val="26"/>
                  <w:szCs w:val="26"/>
                  <w:rPrChange w:id="33993" w:author="Le Minh Nghia" w:date="2019-10-09T10:56:00Z">
                    <w:rPr/>
                  </w:rPrChange>
                </w:rPr>
                <w:t xml:space="preserve"> </w:t>
              </w:r>
              <w:proofErr w:type="spellStart"/>
              <w:r w:rsidRPr="00B41112">
                <w:rPr>
                  <w:sz w:val="26"/>
                  <w:szCs w:val="26"/>
                  <w:rPrChange w:id="33994" w:author="Le Minh Nghia" w:date="2019-10-09T10:56:00Z">
                    <w:rPr/>
                  </w:rPrChange>
                </w:rPr>
                <w:t>viên</w:t>
              </w:r>
              <w:proofErr w:type="spellEnd"/>
              <w:r w:rsidRPr="00B41112">
                <w:rPr>
                  <w:sz w:val="26"/>
                  <w:szCs w:val="26"/>
                  <w:rPrChange w:id="33995" w:author="Le Minh Nghia" w:date="2019-10-09T10:56:00Z">
                    <w:rPr/>
                  </w:rPrChange>
                </w:rPr>
                <w:t xml:space="preserve">. </w:t>
              </w:r>
              <w:proofErr w:type="spellStart"/>
              <w:r w:rsidRPr="00B41112">
                <w:rPr>
                  <w:sz w:val="26"/>
                  <w:szCs w:val="26"/>
                  <w:rPrChange w:id="33996" w:author="Le Minh Nghia" w:date="2019-10-09T10:56:00Z">
                    <w:rPr/>
                  </w:rPrChange>
                </w:rPr>
                <w:t>Chưa</w:t>
              </w:r>
              <w:proofErr w:type="spellEnd"/>
              <w:r w:rsidRPr="00B41112">
                <w:rPr>
                  <w:sz w:val="26"/>
                  <w:szCs w:val="26"/>
                  <w:rPrChange w:id="33997" w:author="Le Minh Nghia" w:date="2019-10-09T10:56:00Z">
                    <w:rPr/>
                  </w:rPrChange>
                </w:rPr>
                <w:t xml:space="preserve"> </w:t>
              </w:r>
              <w:proofErr w:type="spellStart"/>
              <w:r w:rsidRPr="00B41112">
                <w:rPr>
                  <w:sz w:val="26"/>
                  <w:szCs w:val="26"/>
                  <w:rPrChange w:id="33998" w:author="Le Minh Nghia" w:date="2019-10-09T10:56:00Z">
                    <w:rPr/>
                  </w:rPrChange>
                </w:rPr>
                <w:t>nêu</w:t>
              </w:r>
              <w:proofErr w:type="spellEnd"/>
              <w:r w:rsidRPr="00B41112">
                <w:rPr>
                  <w:sz w:val="26"/>
                  <w:szCs w:val="26"/>
                  <w:rPrChange w:id="33999" w:author="Le Minh Nghia" w:date="2019-10-09T10:56:00Z">
                    <w:rPr/>
                  </w:rPrChange>
                </w:rPr>
                <w:t xml:space="preserve"> </w:t>
              </w:r>
              <w:proofErr w:type="spellStart"/>
              <w:r w:rsidRPr="00B41112">
                <w:rPr>
                  <w:sz w:val="26"/>
                  <w:szCs w:val="26"/>
                  <w:rPrChange w:id="34000" w:author="Le Minh Nghia" w:date="2019-10-09T10:56:00Z">
                    <w:rPr/>
                  </w:rPrChange>
                </w:rPr>
                <w:t>được</w:t>
              </w:r>
              <w:proofErr w:type="spellEnd"/>
              <w:r w:rsidRPr="00B41112">
                <w:rPr>
                  <w:sz w:val="26"/>
                  <w:szCs w:val="26"/>
                  <w:rPrChange w:id="34001" w:author="Le Minh Nghia" w:date="2019-10-09T10:56:00Z">
                    <w:rPr/>
                  </w:rPrChange>
                </w:rPr>
                <w:t xml:space="preserve"> </w:t>
              </w:r>
              <w:proofErr w:type="spellStart"/>
              <w:r w:rsidRPr="00B41112">
                <w:rPr>
                  <w:sz w:val="26"/>
                  <w:szCs w:val="26"/>
                  <w:rPrChange w:id="34002" w:author="Le Minh Nghia" w:date="2019-10-09T10:56:00Z">
                    <w:rPr/>
                  </w:rPrChange>
                </w:rPr>
                <w:t>nhiều</w:t>
              </w:r>
              <w:proofErr w:type="spellEnd"/>
              <w:r w:rsidRPr="00B41112">
                <w:rPr>
                  <w:sz w:val="26"/>
                  <w:szCs w:val="26"/>
                  <w:rPrChange w:id="34003" w:author="Le Minh Nghia" w:date="2019-10-09T10:56:00Z">
                    <w:rPr/>
                  </w:rPrChange>
                </w:rPr>
                <w:t xml:space="preserve"> </w:t>
              </w:r>
              <w:proofErr w:type="spellStart"/>
              <w:r w:rsidRPr="00B41112">
                <w:rPr>
                  <w:sz w:val="26"/>
                  <w:szCs w:val="26"/>
                  <w:rPrChange w:id="34004" w:author="Le Minh Nghia" w:date="2019-10-09T10:56:00Z">
                    <w:rPr/>
                  </w:rPrChange>
                </w:rPr>
                <w:t>những</w:t>
              </w:r>
              <w:proofErr w:type="spellEnd"/>
              <w:r w:rsidRPr="00B41112">
                <w:rPr>
                  <w:sz w:val="26"/>
                  <w:szCs w:val="26"/>
                  <w:rPrChange w:id="34005" w:author="Le Minh Nghia" w:date="2019-10-09T10:56:00Z">
                    <w:rPr/>
                  </w:rPrChange>
                </w:rPr>
                <w:t xml:space="preserve"> </w:t>
              </w:r>
              <w:proofErr w:type="spellStart"/>
              <w:r w:rsidRPr="00B41112">
                <w:rPr>
                  <w:sz w:val="26"/>
                  <w:szCs w:val="26"/>
                  <w:rPrChange w:id="34006" w:author="Le Minh Nghia" w:date="2019-10-09T10:56:00Z">
                    <w:rPr/>
                  </w:rPrChange>
                </w:rPr>
                <w:t>thông</w:t>
              </w:r>
              <w:proofErr w:type="spellEnd"/>
              <w:r w:rsidRPr="00B41112">
                <w:rPr>
                  <w:sz w:val="26"/>
                  <w:szCs w:val="26"/>
                  <w:rPrChange w:id="34007" w:author="Le Minh Nghia" w:date="2019-10-09T10:56:00Z">
                    <w:rPr/>
                  </w:rPrChange>
                </w:rPr>
                <w:t xml:space="preserve"> tin </w:t>
              </w:r>
              <w:proofErr w:type="spellStart"/>
              <w:r w:rsidRPr="00B41112">
                <w:rPr>
                  <w:sz w:val="26"/>
                  <w:szCs w:val="26"/>
                  <w:rPrChange w:id="34008" w:author="Le Minh Nghia" w:date="2019-10-09T10:56:00Z">
                    <w:rPr/>
                  </w:rPrChange>
                </w:rPr>
                <w:t>cần</w:t>
              </w:r>
              <w:proofErr w:type="spellEnd"/>
              <w:r w:rsidRPr="00B41112">
                <w:rPr>
                  <w:sz w:val="26"/>
                  <w:szCs w:val="26"/>
                  <w:rPrChange w:id="34009" w:author="Le Minh Nghia" w:date="2019-10-09T10:56:00Z">
                    <w:rPr/>
                  </w:rPrChange>
                </w:rPr>
                <w:t xml:space="preserve"> </w:t>
              </w:r>
              <w:proofErr w:type="spellStart"/>
              <w:r w:rsidRPr="00B41112">
                <w:rPr>
                  <w:sz w:val="26"/>
                  <w:szCs w:val="26"/>
                  <w:rPrChange w:id="34010" w:author="Le Minh Nghia" w:date="2019-10-09T10:56:00Z">
                    <w:rPr/>
                  </w:rPrChange>
                </w:rPr>
                <w:t>thiết</w:t>
              </w:r>
              <w:proofErr w:type="spellEnd"/>
              <w:r w:rsidRPr="00B41112">
                <w:rPr>
                  <w:sz w:val="26"/>
                  <w:szCs w:val="26"/>
                  <w:rPrChange w:id="34011" w:author="Le Minh Nghia" w:date="2019-10-09T10:56:00Z">
                    <w:rPr/>
                  </w:rPrChange>
                </w:rPr>
                <w:t xml:space="preserve"> </w:t>
              </w:r>
              <w:proofErr w:type="spellStart"/>
              <w:r w:rsidRPr="00B41112">
                <w:rPr>
                  <w:sz w:val="26"/>
                  <w:szCs w:val="26"/>
                  <w:rPrChange w:id="34012" w:author="Le Minh Nghia" w:date="2019-10-09T10:56:00Z">
                    <w:rPr/>
                  </w:rPrChange>
                </w:rPr>
                <w:t>để</w:t>
              </w:r>
              <w:proofErr w:type="spellEnd"/>
              <w:r w:rsidRPr="00B41112">
                <w:rPr>
                  <w:sz w:val="26"/>
                  <w:szCs w:val="26"/>
                  <w:rPrChange w:id="34013" w:author="Le Minh Nghia" w:date="2019-10-09T10:56:00Z">
                    <w:rPr/>
                  </w:rPrChange>
                </w:rPr>
                <w:t xml:space="preserve"> </w:t>
              </w:r>
              <w:proofErr w:type="spellStart"/>
              <w:r w:rsidRPr="00B41112">
                <w:rPr>
                  <w:sz w:val="26"/>
                  <w:szCs w:val="26"/>
                  <w:rPrChange w:id="34014" w:author="Le Minh Nghia" w:date="2019-10-09T10:56:00Z">
                    <w:rPr/>
                  </w:rPrChange>
                </w:rPr>
                <w:t>quản</w:t>
              </w:r>
              <w:proofErr w:type="spellEnd"/>
              <w:r w:rsidRPr="00B41112">
                <w:rPr>
                  <w:sz w:val="26"/>
                  <w:szCs w:val="26"/>
                  <w:rPrChange w:id="34015" w:author="Le Minh Nghia" w:date="2019-10-09T10:56:00Z">
                    <w:rPr/>
                  </w:rPrChange>
                </w:rPr>
                <w:t xml:space="preserve"> </w:t>
              </w:r>
              <w:proofErr w:type="spellStart"/>
              <w:r w:rsidRPr="00B41112">
                <w:rPr>
                  <w:sz w:val="26"/>
                  <w:szCs w:val="26"/>
                  <w:rPrChange w:id="34016" w:author="Le Minh Nghia" w:date="2019-10-09T10:56:00Z">
                    <w:rPr/>
                  </w:rPrChange>
                </w:rPr>
                <w:t>lý</w:t>
              </w:r>
              <w:proofErr w:type="spellEnd"/>
              <w:r w:rsidRPr="00B41112">
                <w:rPr>
                  <w:sz w:val="26"/>
                  <w:szCs w:val="26"/>
                  <w:rPrChange w:id="34017" w:author="Le Minh Nghia" w:date="2019-10-09T10:56:00Z">
                    <w:rPr/>
                  </w:rPrChange>
                </w:rPr>
                <w:t xml:space="preserve"> </w:t>
              </w:r>
              <w:proofErr w:type="spellStart"/>
              <w:r w:rsidRPr="00B41112">
                <w:rPr>
                  <w:sz w:val="26"/>
                  <w:szCs w:val="26"/>
                  <w:rPrChange w:id="34018" w:author="Le Minh Nghia" w:date="2019-10-09T10:56:00Z">
                    <w:rPr/>
                  </w:rPrChange>
                </w:rPr>
                <w:t>thông</w:t>
              </w:r>
              <w:proofErr w:type="spellEnd"/>
              <w:r w:rsidRPr="00B41112">
                <w:rPr>
                  <w:sz w:val="26"/>
                  <w:szCs w:val="26"/>
                  <w:rPrChange w:id="34019" w:author="Le Minh Nghia" w:date="2019-10-09T10:56:00Z">
                    <w:rPr/>
                  </w:rPrChange>
                </w:rPr>
                <w:t xml:space="preserve"> tin </w:t>
              </w:r>
              <w:proofErr w:type="spellStart"/>
              <w:r w:rsidRPr="00B41112">
                <w:rPr>
                  <w:sz w:val="26"/>
                  <w:szCs w:val="26"/>
                  <w:rPrChange w:id="34020" w:author="Le Minh Nghia" w:date="2019-10-09T10:56:00Z">
                    <w:rPr/>
                  </w:rPrChange>
                </w:rPr>
                <w:t>của</w:t>
              </w:r>
              <w:proofErr w:type="spellEnd"/>
              <w:r w:rsidRPr="00B41112">
                <w:rPr>
                  <w:sz w:val="26"/>
                  <w:szCs w:val="26"/>
                  <w:rPrChange w:id="34021" w:author="Le Minh Nghia" w:date="2019-10-09T10:56:00Z">
                    <w:rPr/>
                  </w:rPrChange>
                </w:rPr>
                <w:t xml:space="preserve"> </w:t>
              </w:r>
              <w:proofErr w:type="spellStart"/>
              <w:r w:rsidRPr="00B41112">
                <w:rPr>
                  <w:sz w:val="26"/>
                  <w:szCs w:val="26"/>
                  <w:rPrChange w:id="34022" w:author="Le Minh Nghia" w:date="2019-10-09T10:56:00Z">
                    <w:rPr/>
                  </w:rPrChange>
                </w:rPr>
                <w:t>một</w:t>
              </w:r>
              <w:proofErr w:type="spellEnd"/>
              <w:r w:rsidRPr="00B41112">
                <w:rPr>
                  <w:sz w:val="26"/>
                  <w:szCs w:val="26"/>
                  <w:rPrChange w:id="34023" w:author="Le Minh Nghia" w:date="2019-10-09T10:56:00Z">
                    <w:rPr/>
                  </w:rPrChange>
                </w:rPr>
                <w:t xml:space="preserve"> </w:t>
              </w:r>
              <w:proofErr w:type="spellStart"/>
              <w:r w:rsidRPr="00B41112">
                <w:rPr>
                  <w:sz w:val="26"/>
                  <w:szCs w:val="26"/>
                  <w:rPrChange w:id="34024" w:author="Le Minh Nghia" w:date="2019-10-09T10:56:00Z">
                    <w:rPr/>
                  </w:rPrChange>
                </w:rPr>
                <w:t>cựu</w:t>
              </w:r>
              <w:proofErr w:type="spellEnd"/>
              <w:r w:rsidRPr="00B41112">
                <w:rPr>
                  <w:sz w:val="26"/>
                  <w:szCs w:val="26"/>
                  <w:rPrChange w:id="34025" w:author="Le Minh Nghia" w:date="2019-10-09T10:56:00Z">
                    <w:rPr/>
                  </w:rPrChange>
                </w:rPr>
                <w:t xml:space="preserve"> </w:t>
              </w:r>
              <w:proofErr w:type="spellStart"/>
              <w:r w:rsidRPr="00B41112">
                <w:rPr>
                  <w:sz w:val="26"/>
                  <w:szCs w:val="26"/>
                  <w:rPrChange w:id="34026" w:author="Le Minh Nghia" w:date="2019-10-09T10:56:00Z">
                    <w:rPr/>
                  </w:rPrChange>
                </w:rPr>
                <w:t>sinh</w:t>
              </w:r>
              <w:proofErr w:type="spellEnd"/>
              <w:r w:rsidRPr="00B41112">
                <w:rPr>
                  <w:sz w:val="26"/>
                  <w:szCs w:val="26"/>
                  <w:rPrChange w:id="34027" w:author="Le Minh Nghia" w:date="2019-10-09T10:56:00Z">
                    <w:rPr/>
                  </w:rPrChange>
                </w:rPr>
                <w:t xml:space="preserve"> </w:t>
              </w:r>
              <w:proofErr w:type="spellStart"/>
              <w:r w:rsidRPr="00B41112">
                <w:rPr>
                  <w:sz w:val="26"/>
                  <w:szCs w:val="26"/>
                  <w:rPrChange w:id="34028" w:author="Le Minh Nghia" w:date="2019-10-09T10:56:00Z">
                    <w:rPr/>
                  </w:rPrChange>
                </w:rPr>
                <w:t>viên</w:t>
              </w:r>
              <w:proofErr w:type="spellEnd"/>
              <w:r w:rsidRPr="00B41112">
                <w:rPr>
                  <w:sz w:val="26"/>
                  <w:szCs w:val="26"/>
                  <w:rPrChange w:id="34029" w:author="Le Minh Nghia" w:date="2019-10-09T10:56:00Z">
                    <w:rPr/>
                  </w:rPrChange>
                </w:rPr>
                <w:t xml:space="preserve"> </w:t>
              </w:r>
              <w:proofErr w:type="spellStart"/>
              <w:r w:rsidRPr="00B41112">
                <w:rPr>
                  <w:sz w:val="26"/>
                  <w:szCs w:val="26"/>
                  <w:rPrChange w:id="34030" w:author="Le Minh Nghia" w:date="2019-10-09T10:56:00Z">
                    <w:rPr/>
                  </w:rPrChange>
                </w:rPr>
                <w:t>như</w:t>
              </w:r>
              <w:proofErr w:type="spellEnd"/>
              <w:r w:rsidRPr="00B41112">
                <w:rPr>
                  <w:sz w:val="26"/>
                  <w:szCs w:val="26"/>
                  <w:rPrChange w:id="34031" w:author="Le Minh Nghia" w:date="2019-10-09T10:56:00Z">
                    <w:rPr/>
                  </w:rPrChange>
                </w:rPr>
                <w:t xml:space="preserve">: </w:t>
              </w:r>
              <w:proofErr w:type="spellStart"/>
              <w:r w:rsidRPr="00B41112">
                <w:rPr>
                  <w:sz w:val="26"/>
                  <w:szCs w:val="26"/>
                  <w:rPrChange w:id="34032" w:author="Le Minh Nghia" w:date="2019-10-09T10:56:00Z">
                    <w:rPr/>
                  </w:rPrChange>
                </w:rPr>
                <w:t>danh</w:t>
              </w:r>
              <w:proofErr w:type="spellEnd"/>
              <w:r w:rsidRPr="00B41112">
                <w:rPr>
                  <w:sz w:val="26"/>
                  <w:szCs w:val="26"/>
                  <w:rPrChange w:id="34033" w:author="Le Minh Nghia" w:date="2019-10-09T10:56:00Z">
                    <w:rPr/>
                  </w:rPrChange>
                </w:rPr>
                <w:t xml:space="preserve"> </w:t>
              </w:r>
              <w:proofErr w:type="spellStart"/>
              <w:r w:rsidRPr="00B41112">
                <w:rPr>
                  <w:sz w:val="26"/>
                  <w:szCs w:val="26"/>
                  <w:rPrChange w:id="34034" w:author="Le Minh Nghia" w:date="2019-10-09T10:56:00Z">
                    <w:rPr/>
                  </w:rPrChange>
                </w:rPr>
                <w:t>sách</w:t>
              </w:r>
              <w:proofErr w:type="spellEnd"/>
              <w:r w:rsidRPr="00B41112">
                <w:rPr>
                  <w:sz w:val="26"/>
                  <w:szCs w:val="26"/>
                  <w:rPrChange w:id="34035" w:author="Le Minh Nghia" w:date="2019-10-09T10:56:00Z">
                    <w:rPr/>
                  </w:rPrChange>
                </w:rPr>
                <w:t xml:space="preserve"> </w:t>
              </w:r>
              <w:proofErr w:type="spellStart"/>
              <w:r w:rsidRPr="00B41112">
                <w:rPr>
                  <w:sz w:val="26"/>
                  <w:szCs w:val="26"/>
                  <w:rPrChange w:id="34036" w:author="Le Minh Nghia" w:date="2019-10-09T10:56:00Z">
                    <w:rPr/>
                  </w:rPrChange>
                </w:rPr>
                <w:t>tốt</w:t>
              </w:r>
              <w:proofErr w:type="spellEnd"/>
              <w:r w:rsidRPr="00B41112">
                <w:rPr>
                  <w:sz w:val="26"/>
                  <w:szCs w:val="26"/>
                  <w:rPrChange w:id="34037" w:author="Le Minh Nghia" w:date="2019-10-09T10:56:00Z">
                    <w:rPr/>
                  </w:rPrChange>
                </w:rPr>
                <w:t xml:space="preserve"> </w:t>
              </w:r>
              <w:proofErr w:type="spellStart"/>
              <w:r w:rsidRPr="00B41112">
                <w:rPr>
                  <w:sz w:val="26"/>
                  <w:szCs w:val="26"/>
                  <w:rPrChange w:id="34038" w:author="Le Minh Nghia" w:date="2019-10-09T10:56:00Z">
                    <w:rPr/>
                  </w:rPrChange>
                </w:rPr>
                <w:t>nghiệp</w:t>
              </w:r>
              <w:proofErr w:type="spellEnd"/>
              <w:r w:rsidRPr="00B41112">
                <w:rPr>
                  <w:sz w:val="26"/>
                  <w:szCs w:val="26"/>
                  <w:rPrChange w:id="34039" w:author="Le Minh Nghia" w:date="2019-10-09T10:56:00Z">
                    <w:rPr/>
                  </w:rPrChange>
                </w:rPr>
                <w:t xml:space="preserve"> </w:t>
              </w:r>
              <w:proofErr w:type="spellStart"/>
              <w:r w:rsidRPr="00B41112">
                <w:rPr>
                  <w:sz w:val="26"/>
                  <w:szCs w:val="26"/>
                  <w:rPrChange w:id="34040" w:author="Le Minh Nghia" w:date="2019-10-09T10:56:00Z">
                    <w:rPr/>
                  </w:rPrChange>
                </w:rPr>
                <w:t>theo</w:t>
              </w:r>
              <w:proofErr w:type="spellEnd"/>
              <w:r w:rsidRPr="00B41112">
                <w:rPr>
                  <w:sz w:val="26"/>
                  <w:szCs w:val="26"/>
                  <w:rPrChange w:id="34041" w:author="Le Minh Nghia" w:date="2019-10-09T10:56:00Z">
                    <w:rPr/>
                  </w:rPrChange>
                </w:rPr>
                <w:t xml:space="preserve"> </w:t>
              </w:r>
              <w:proofErr w:type="spellStart"/>
              <w:r w:rsidRPr="00B41112">
                <w:rPr>
                  <w:sz w:val="26"/>
                  <w:szCs w:val="26"/>
                  <w:rPrChange w:id="34042" w:author="Le Minh Nghia" w:date="2019-10-09T10:56:00Z">
                    <w:rPr/>
                  </w:rPrChange>
                </w:rPr>
                <w:t>khóa</w:t>
              </w:r>
              <w:proofErr w:type="spellEnd"/>
              <w:r w:rsidRPr="00B41112">
                <w:rPr>
                  <w:sz w:val="26"/>
                  <w:szCs w:val="26"/>
                  <w:rPrChange w:id="34043" w:author="Le Minh Nghia" w:date="2019-10-09T10:56:00Z">
                    <w:rPr/>
                  </w:rPrChange>
                </w:rPr>
                <w:t xml:space="preserve">, </w:t>
              </w:r>
              <w:proofErr w:type="spellStart"/>
              <w:r w:rsidRPr="00B41112">
                <w:rPr>
                  <w:sz w:val="26"/>
                  <w:szCs w:val="26"/>
                  <w:rPrChange w:id="34044" w:author="Le Minh Nghia" w:date="2019-10-09T10:56:00Z">
                    <w:rPr/>
                  </w:rPrChange>
                </w:rPr>
                <w:t>thành</w:t>
              </w:r>
              <w:proofErr w:type="spellEnd"/>
              <w:r w:rsidRPr="00B41112">
                <w:rPr>
                  <w:sz w:val="26"/>
                  <w:szCs w:val="26"/>
                  <w:rPrChange w:id="34045" w:author="Le Minh Nghia" w:date="2019-10-09T10:56:00Z">
                    <w:rPr/>
                  </w:rPrChange>
                </w:rPr>
                <w:t xml:space="preserve"> </w:t>
              </w:r>
              <w:proofErr w:type="spellStart"/>
              <w:r w:rsidRPr="00B41112">
                <w:rPr>
                  <w:sz w:val="26"/>
                  <w:szCs w:val="26"/>
                  <w:rPrChange w:id="34046" w:author="Le Minh Nghia" w:date="2019-10-09T10:56:00Z">
                    <w:rPr/>
                  </w:rPrChange>
                </w:rPr>
                <w:t>tích</w:t>
              </w:r>
              <w:proofErr w:type="spellEnd"/>
              <w:r w:rsidRPr="00B41112">
                <w:rPr>
                  <w:sz w:val="26"/>
                  <w:szCs w:val="26"/>
                  <w:rPrChange w:id="34047" w:author="Le Minh Nghia" w:date="2019-10-09T10:56:00Z">
                    <w:rPr/>
                  </w:rPrChange>
                </w:rPr>
                <w:t xml:space="preserve"> </w:t>
              </w:r>
              <w:proofErr w:type="spellStart"/>
              <w:r w:rsidRPr="00B41112">
                <w:rPr>
                  <w:sz w:val="26"/>
                  <w:szCs w:val="26"/>
                  <w:rPrChange w:id="34048" w:author="Le Minh Nghia" w:date="2019-10-09T10:56:00Z">
                    <w:rPr/>
                  </w:rPrChange>
                </w:rPr>
                <w:t>tốt</w:t>
              </w:r>
              <w:proofErr w:type="spellEnd"/>
              <w:r w:rsidRPr="00B41112">
                <w:rPr>
                  <w:sz w:val="26"/>
                  <w:szCs w:val="26"/>
                  <w:rPrChange w:id="34049" w:author="Le Minh Nghia" w:date="2019-10-09T10:56:00Z">
                    <w:rPr/>
                  </w:rPrChange>
                </w:rPr>
                <w:t xml:space="preserve"> </w:t>
              </w:r>
              <w:proofErr w:type="spellStart"/>
              <w:r w:rsidRPr="00B41112">
                <w:rPr>
                  <w:sz w:val="26"/>
                  <w:szCs w:val="26"/>
                  <w:rPrChange w:id="34050" w:author="Le Minh Nghia" w:date="2019-10-09T10:56:00Z">
                    <w:rPr/>
                  </w:rPrChange>
                </w:rPr>
                <w:t>nghiệp</w:t>
              </w:r>
              <w:proofErr w:type="spellEnd"/>
              <w:r w:rsidRPr="00B41112">
                <w:rPr>
                  <w:sz w:val="26"/>
                  <w:szCs w:val="26"/>
                  <w:rPrChange w:id="34051" w:author="Le Minh Nghia" w:date="2019-10-09T10:56:00Z">
                    <w:rPr/>
                  </w:rPrChange>
                </w:rPr>
                <w:t xml:space="preserve"> </w:t>
              </w:r>
              <w:proofErr w:type="spellStart"/>
              <w:r w:rsidRPr="00B41112">
                <w:rPr>
                  <w:sz w:val="26"/>
                  <w:szCs w:val="26"/>
                  <w:rPrChange w:id="34052" w:author="Le Minh Nghia" w:date="2019-10-09T10:56:00Z">
                    <w:rPr/>
                  </w:rPrChange>
                </w:rPr>
                <w:t>của</w:t>
              </w:r>
              <w:proofErr w:type="spellEnd"/>
              <w:r w:rsidRPr="00B41112">
                <w:rPr>
                  <w:sz w:val="26"/>
                  <w:szCs w:val="26"/>
                  <w:rPrChange w:id="34053" w:author="Le Minh Nghia" w:date="2019-10-09T10:56:00Z">
                    <w:rPr/>
                  </w:rPrChange>
                </w:rPr>
                <w:t xml:space="preserve"> </w:t>
              </w:r>
              <w:proofErr w:type="spellStart"/>
              <w:r w:rsidRPr="00B41112">
                <w:rPr>
                  <w:sz w:val="26"/>
                  <w:szCs w:val="26"/>
                  <w:rPrChange w:id="34054" w:author="Le Minh Nghia" w:date="2019-10-09T10:56:00Z">
                    <w:rPr/>
                  </w:rPrChange>
                </w:rPr>
                <w:t>cựu</w:t>
              </w:r>
              <w:proofErr w:type="spellEnd"/>
              <w:r w:rsidRPr="00B41112">
                <w:rPr>
                  <w:sz w:val="26"/>
                  <w:szCs w:val="26"/>
                  <w:rPrChange w:id="34055" w:author="Le Minh Nghia" w:date="2019-10-09T10:56:00Z">
                    <w:rPr/>
                  </w:rPrChange>
                </w:rPr>
                <w:t xml:space="preserve"> </w:t>
              </w:r>
              <w:proofErr w:type="spellStart"/>
              <w:r w:rsidRPr="00B41112">
                <w:rPr>
                  <w:sz w:val="26"/>
                  <w:szCs w:val="26"/>
                  <w:rPrChange w:id="34056" w:author="Le Minh Nghia" w:date="2019-10-09T10:56:00Z">
                    <w:rPr/>
                  </w:rPrChange>
                </w:rPr>
                <w:t>sinh</w:t>
              </w:r>
              <w:proofErr w:type="spellEnd"/>
              <w:r w:rsidRPr="00B41112">
                <w:rPr>
                  <w:sz w:val="26"/>
                  <w:szCs w:val="26"/>
                  <w:rPrChange w:id="34057" w:author="Le Minh Nghia" w:date="2019-10-09T10:56:00Z">
                    <w:rPr/>
                  </w:rPrChange>
                </w:rPr>
                <w:t xml:space="preserve"> </w:t>
              </w:r>
              <w:proofErr w:type="spellStart"/>
              <w:r w:rsidRPr="00B41112">
                <w:rPr>
                  <w:sz w:val="26"/>
                  <w:szCs w:val="26"/>
                  <w:rPrChange w:id="34058" w:author="Le Minh Nghia" w:date="2019-10-09T10:56:00Z">
                    <w:rPr/>
                  </w:rPrChange>
                </w:rPr>
                <w:t>viên</w:t>
              </w:r>
              <w:proofErr w:type="spellEnd"/>
              <w:r w:rsidRPr="00B41112">
                <w:rPr>
                  <w:sz w:val="26"/>
                  <w:szCs w:val="26"/>
                  <w:rPrChange w:id="34059" w:author="Le Minh Nghia" w:date="2019-10-09T10:56:00Z">
                    <w:rPr/>
                  </w:rPrChange>
                </w:rPr>
                <w:t xml:space="preserve">, </w:t>
              </w:r>
              <w:proofErr w:type="spellStart"/>
              <w:r w:rsidRPr="00B41112">
                <w:rPr>
                  <w:sz w:val="26"/>
                  <w:szCs w:val="26"/>
                  <w:rPrChange w:id="34060" w:author="Le Minh Nghia" w:date="2019-10-09T10:56:00Z">
                    <w:rPr/>
                  </w:rPrChange>
                </w:rPr>
                <w:t>thống</w:t>
              </w:r>
              <w:proofErr w:type="spellEnd"/>
              <w:r w:rsidRPr="00B41112">
                <w:rPr>
                  <w:sz w:val="26"/>
                  <w:szCs w:val="26"/>
                  <w:rPrChange w:id="34061" w:author="Le Minh Nghia" w:date="2019-10-09T10:56:00Z">
                    <w:rPr/>
                  </w:rPrChange>
                </w:rPr>
                <w:t xml:space="preserve"> </w:t>
              </w:r>
              <w:proofErr w:type="spellStart"/>
              <w:r w:rsidRPr="00B41112">
                <w:rPr>
                  <w:sz w:val="26"/>
                  <w:szCs w:val="26"/>
                  <w:rPrChange w:id="34062" w:author="Le Minh Nghia" w:date="2019-10-09T10:56:00Z">
                    <w:rPr/>
                  </w:rPrChange>
                </w:rPr>
                <w:t>kê</w:t>
              </w:r>
              <w:proofErr w:type="spellEnd"/>
              <w:r w:rsidRPr="00B41112">
                <w:rPr>
                  <w:sz w:val="26"/>
                  <w:szCs w:val="26"/>
                  <w:rPrChange w:id="34063" w:author="Le Minh Nghia" w:date="2019-10-09T10:56:00Z">
                    <w:rPr/>
                  </w:rPrChange>
                </w:rPr>
                <w:t xml:space="preserve"> </w:t>
              </w:r>
              <w:proofErr w:type="spellStart"/>
              <w:r w:rsidRPr="00B41112">
                <w:rPr>
                  <w:sz w:val="26"/>
                  <w:szCs w:val="26"/>
                  <w:rPrChange w:id="34064" w:author="Le Minh Nghia" w:date="2019-10-09T10:56:00Z">
                    <w:rPr/>
                  </w:rPrChange>
                </w:rPr>
                <w:t>việc</w:t>
              </w:r>
              <w:proofErr w:type="spellEnd"/>
              <w:r w:rsidRPr="00B41112">
                <w:rPr>
                  <w:sz w:val="26"/>
                  <w:szCs w:val="26"/>
                  <w:rPrChange w:id="34065" w:author="Le Minh Nghia" w:date="2019-10-09T10:56:00Z">
                    <w:rPr/>
                  </w:rPrChange>
                </w:rPr>
                <w:t xml:space="preserve"> </w:t>
              </w:r>
              <w:proofErr w:type="spellStart"/>
              <w:r w:rsidRPr="00B41112">
                <w:rPr>
                  <w:sz w:val="26"/>
                  <w:szCs w:val="26"/>
                  <w:rPrChange w:id="34066" w:author="Le Minh Nghia" w:date="2019-10-09T10:56:00Z">
                    <w:rPr/>
                  </w:rPrChange>
                </w:rPr>
                <w:t>làm</w:t>
              </w:r>
              <w:proofErr w:type="spellEnd"/>
              <w:r w:rsidRPr="00B41112">
                <w:rPr>
                  <w:sz w:val="26"/>
                  <w:szCs w:val="26"/>
                  <w:rPrChange w:id="34067" w:author="Le Minh Nghia" w:date="2019-10-09T10:56:00Z">
                    <w:rPr/>
                  </w:rPrChange>
                </w:rPr>
                <w:t xml:space="preserve"> </w:t>
              </w:r>
              <w:proofErr w:type="spellStart"/>
              <w:r w:rsidRPr="00B41112">
                <w:rPr>
                  <w:sz w:val="26"/>
                  <w:szCs w:val="26"/>
                  <w:rPrChange w:id="34068" w:author="Le Minh Nghia" w:date="2019-10-09T10:56:00Z">
                    <w:rPr/>
                  </w:rPrChange>
                </w:rPr>
                <w:t>của</w:t>
              </w:r>
              <w:proofErr w:type="spellEnd"/>
              <w:r w:rsidRPr="00B41112">
                <w:rPr>
                  <w:sz w:val="26"/>
                  <w:szCs w:val="26"/>
                  <w:rPrChange w:id="34069" w:author="Le Minh Nghia" w:date="2019-10-09T10:56:00Z">
                    <w:rPr/>
                  </w:rPrChange>
                </w:rPr>
                <w:t xml:space="preserve"> </w:t>
              </w:r>
              <w:proofErr w:type="spellStart"/>
              <w:r w:rsidRPr="00B41112">
                <w:rPr>
                  <w:sz w:val="26"/>
                  <w:szCs w:val="26"/>
                  <w:rPrChange w:id="34070" w:author="Le Minh Nghia" w:date="2019-10-09T10:56:00Z">
                    <w:rPr/>
                  </w:rPrChange>
                </w:rPr>
                <w:t>cựu</w:t>
              </w:r>
              <w:proofErr w:type="spellEnd"/>
              <w:r w:rsidRPr="00B41112">
                <w:rPr>
                  <w:sz w:val="26"/>
                  <w:szCs w:val="26"/>
                  <w:rPrChange w:id="34071" w:author="Le Minh Nghia" w:date="2019-10-09T10:56:00Z">
                    <w:rPr/>
                  </w:rPrChange>
                </w:rPr>
                <w:t xml:space="preserve"> </w:t>
              </w:r>
              <w:proofErr w:type="spellStart"/>
              <w:r w:rsidRPr="00B41112">
                <w:rPr>
                  <w:sz w:val="26"/>
                  <w:szCs w:val="26"/>
                  <w:rPrChange w:id="34072" w:author="Le Minh Nghia" w:date="2019-10-09T10:56:00Z">
                    <w:rPr/>
                  </w:rPrChange>
                </w:rPr>
                <w:t>sinh</w:t>
              </w:r>
              <w:proofErr w:type="spellEnd"/>
              <w:r w:rsidRPr="00B41112">
                <w:rPr>
                  <w:sz w:val="26"/>
                  <w:szCs w:val="26"/>
                  <w:rPrChange w:id="34073" w:author="Le Minh Nghia" w:date="2019-10-09T10:56:00Z">
                    <w:rPr/>
                  </w:rPrChange>
                </w:rPr>
                <w:t xml:space="preserve"> </w:t>
              </w:r>
              <w:proofErr w:type="spellStart"/>
              <w:r w:rsidRPr="00B41112">
                <w:rPr>
                  <w:sz w:val="26"/>
                  <w:szCs w:val="26"/>
                  <w:rPrChange w:id="34074" w:author="Le Minh Nghia" w:date="2019-10-09T10:56:00Z">
                    <w:rPr/>
                  </w:rPrChange>
                </w:rPr>
                <w:t>viên</w:t>
              </w:r>
              <w:proofErr w:type="spellEnd"/>
              <w:r w:rsidRPr="00B41112">
                <w:rPr>
                  <w:sz w:val="26"/>
                  <w:szCs w:val="26"/>
                  <w:rPrChange w:id="34075" w:author="Le Minh Nghia" w:date="2019-10-09T10:56:00Z">
                    <w:rPr/>
                  </w:rPrChange>
                </w:rPr>
                <w:t xml:space="preserve">, </w:t>
              </w:r>
              <w:proofErr w:type="spellStart"/>
              <w:r w:rsidRPr="00B41112">
                <w:rPr>
                  <w:sz w:val="26"/>
                  <w:szCs w:val="26"/>
                  <w:rPrChange w:id="34076" w:author="Le Minh Nghia" w:date="2019-10-09T10:56:00Z">
                    <w:rPr/>
                  </w:rPrChange>
                </w:rPr>
                <w:t>công</w:t>
              </w:r>
              <w:proofErr w:type="spellEnd"/>
              <w:r w:rsidRPr="00B41112">
                <w:rPr>
                  <w:sz w:val="26"/>
                  <w:szCs w:val="26"/>
                  <w:rPrChange w:id="34077" w:author="Le Minh Nghia" w:date="2019-10-09T10:56:00Z">
                    <w:rPr/>
                  </w:rPrChange>
                </w:rPr>
                <w:t xml:space="preserve"> ty </w:t>
              </w:r>
              <w:proofErr w:type="spellStart"/>
              <w:r w:rsidRPr="00B41112">
                <w:rPr>
                  <w:sz w:val="26"/>
                  <w:szCs w:val="26"/>
                  <w:rPrChange w:id="34078" w:author="Le Minh Nghia" w:date="2019-10-09T10:56:00Z">
                    <w:rPr/>
                  </w:rPrChange>
                </w:rPr>
                <w:t>hiện</w:t>
              </w:r>
              <w:proofErr w:type="spellEnd"/>
              <w:r w:rsidRPr="00B41112">
                <w:rPr>
                  <w:sz w:val="26"/>
                  <w:szCs w:val="26"/>
                  <w:rPrChange w:id="34079" w:author="Le Minh Nghia" w:date="2019-10-09T10:56:00Z">
                    <w:rPr/>
                  </w:rPrChange>
                </w:rPr>
                <w:t xml:space="preserve"> </w:t>
              </w:r>
              <w:proofErr w:type="spellStart"/>
              <w:r w:rsidRPr="00B41112">
                <w:rPr>
                  <w:sz w:val="26"/>
                  <w:szCs w:val="26"/>
                  <w:rPrChange w:id="34080" w:author="Le Minh Nghia" w:date="2019-10-09T10:56:00Z">
                    <w:rPr/>
                  </w:rPrChange>
                </w:rPr>
                <w:t>tại</w:t>
              </w:r>
              <w:proofErr w:type="spellEnd"/>
              <w:r w:rsidRPr="00B41112">
                <w:rPr>
                  <w:sz w:val="26"/>
                  <w:szCs w:val="26"/>
                  <w:rPrChange w:id="34081" w:author="Le Minh Nghia" w:date="2019-10-09T10:56:00Z">
                    <w:rPr/>
                  </w:rPrChange>
                </w:rPr>
                <w:t xml:space="preserve"> </w:t>
              </w:r>
              <w:proofErr w:type="spellStart"/>
              <w:r w:rsidRPr="00B41112">
                <w:rPr>
                  <w:sz w:val="26"/>
                  <w:szCs w:val="26"/>
                  <w:rPrChange w:id="34082" w:author="Le Minh Nghia" w:date="2019-10-09T10:56:00Z">
                    <w:rPr/>
                  </w:rPrChange>
                </w:rPr>
                <w:t>cựu</w:t>
              </w:r>
              <w:proofErr w:type="spellEnd"/>
              <w:r w:rsidRPr="00B41112">
                <w:rPr>
                  <w:sz w:val="26"/>
                  <w:szCs w:val="26"/>
                  <w:rPrChange w:id="34083" w:author="Le Minh Nghia" w:date="2019-10-09T10:56:00Z">
                    <w:rPr/>
                  </w:rPrChange>
                </w:rPr>
                <w:t xml:space="preserve"> </w:t>
              </w:r>
              <w:proofErr w:type="spellStart"/>
              <w:r w:rsidRPr="00B41112">
                <w:rPr>
                  <w:sz w:val="26"/>
                  <w:szCs w:val="26"/>
                  <w:rPrChange w:id="34084" w:author="Le Minh Nghia" w:date="2019-10-09T10:56:00Z">
                    <w:rPr/>
                  </w:rPrChange>
                </w:rPr>
                <w:t>sinh</w:t>
              </w:r>
              <w:proofErr w:type="spellEnd"/>
              <w:r w:rsidRPr="00B41112">
                <w:rPr>
                  <w:sz w:val="26"/>
                  <w:szCs w:val="26"/>
                  <w:rPrChange w:id="34085" w:author="Le Minh Nghia" w:date="2019-10-09T10:56:00Z">
                    <w:rPr/>
                  </w:rPrChange>
                </w:rPr>
                <w:t xml:space="preserve"> </w:t>
              </w:r>
              <w:proofErr w:type="spellStart"/>
              <w:r w:rsidRPr="00B41112">
                <w:rPr>
                  <w:sz w:val="26"/>
                  <w:szCs w:val="26"/>
                  <w:rPrChange w:id="34086" w:author="Le Minh Nghia" w:date="2019-10-09T10:56:00Z">
                    <w:rPr/>
                  </w:rPrChange>
                </w:rPr>
                <w:t>viên</w:t>
              </w:r>
              <w:proofErr w:type="spellEnd"/>
              <w:r w:rsidRPr="00B41112">
                <w:rPr>
                  <w:sz w:val="26"/>
                  <w:szCs w:val="26"/>
                  <w:rPrChange w:id="34087" w:author="Le Minh Nghia" w:date="2019-10-09T10:56:00Z">
                    <w:rPr/>
                  </w:rPrChange>
                </w:rPr>
                <w:t xml:space="preserve"> </w:t>
              </w:r>
              <w:proofErr w:type="spellStart"/>
              <w:r w:rsidRPr="00B41112">
                <w:rPr>
                  <w:sz w:val="26"/>
                  <w:szCs w:val="26"/>
                  <w:rPrChange w:id="34088" w:author="Le Minh Nghia" w:date="2019-10-09T10:56:00Z">
                    <w:rPr/>
                  </w:rPrChange>
                </w:rPr>
                <w:t>đang</w:t>
              </w:r>
              <w:proofErr w:type="spellEnd"/>
              <w:r w:rsidRPr="00B41112">
                <w:rPr>
                  <w:sz w:val="26"/>
                  <w:szCs w:val="26"/>
                  <w:rPrChange w:id="34089" w:author="Le Minh Nghia" w:date="2019-10-09T10:56:00Z">
                    <w:rPr/>
                  </w:rPrChange>
                </w:rPr>
                <w:t xml:space="preserve"> </w:t>
              </w:r>
              <w:proofErr w:type="spellStart"/>
              <w:r w:rsidRPr="00B41112">
                <w:rPr>
                  <w:sz w:val="26"/>
                  <w:szCs w:val="26"/>
                  <w:rPrChange w:id="34090" w:author="Le Minh Nghia" w:date="2019-10-09T10:56:00Z">
                    <w:rPr/>
                  </w:rPrChange>
                </w:rPr>
                <w:t>theo</w:t>
              </w:r>
              <w:proofErr w:type="spellEnd"/>
              <w:r w:rsidRPr="00B41112">
                <w:rPr>
                  <w:sz w:val="26"/>
                  <w:szCs w:val="26"/>
                  <w:rPrChange w:id="34091" w:author="Le Minh Nghia" w:date="2019-10-09T10:56:00Z">
                    <w:rPr/>
                  </w:rPrChange>
                </w:rPr>
                <w:t xml:space="preserve"> </w:t>
              </w:r>
              <w:proofErr w:type="spellStart"/>
              <w:r w:rsidRPr="00B41112">
                <w:rPr>
                  <w:sz w:val="26"/>
                  <w:szCs w:val="26"/>
                  <w:rPrChange w:id="34092" w:author="Le Minh Nghia" w:date="2019-10-09T10:56:00Z">
                    <w:rPr/>
                  </w:rPrChange>
                </w:rPr>
                <w:t>làm</w:t>
              </w:r>
              <w:proofErr w:type="spellEnd"/>
              <w:r w:rsidRPr="00B41112">
                <w:rPr>
                  <w:sz w:val="26"/>
                  <w:szCs w:val="26"/>
                  <w:rPrChange w:id="34093" w:author="Le Minh Nghia" w:date="2019-10-09T10:56:00Z">
                    <w:rPr/>
                  </w:rPrChange>
                </w:rPr>
                <w:t xml:space="preserve">, </w:t>
              </w:r>
              <w:proofErr w:type="spellStart"/>
              <w:r w:rsidRPr="00B41112">
                <w:rPr>
                  <w:sz w:val="26"/>
                  <w:szCs w:val="26"/>
                  <w:rPrChange w:id="34094" w:author="Le Minh Nghia" w:date="2019-10-09T10:56:00Z">
                    <w:rPr/>
                  </w:rPrChange>
                </w:rPr>
                <w:t>nơi</w:t>
              </w:r>
              <w:proofErr w:type="spellEnd"/>
              <w:r w:rsidRPr="00B41112">
                <w:rPr>
                  <w:sz w:val="26"/>
                  <w:szCs w:val="26"/>
                  <w:rPrChange w:id="34095" w:author="Le Minh Nghia" w:date="2019-10-09T10:56:00Z">
                    <w:rPr/>
                  </w:rPrChange>
                </w:rPr>
                <w:t xml:space="preserve"> </w:t>
              </w:r>
              <w:proofErr w:type="spellStart"/>
              <w:r w:rsidRPr="00B41112">
                <w:rPr>
                  <w:sz w:val="26"/>
                  <w:szCs w:val="26"/>
                  <w:rPrChange w:id="34096" w:author="Le Minh Nghia" w:date="2019-10-09T10:56:00Z">
                    <w:rPr/>
                  </w:rPrChange>
                </w:rPr>
                <w:t>để</w:t>
              </w:r>
              <w:proofErr w:type="spellEnd"/>
              <w:r w:rsidRPr="00B41112">
                <w:rPr>
                  <w:sz w:val="26"/>
                  <w:szCs w:val="26"/>
                  <w:rPrChange w:id="34097" w:author="Le Minh Nghia" w:date="2019-10-09T10:56:00Z">
                    <w:rPr/>
                  </w:rPrChange>
                </w:rPr>
                <w:t xml:space="preserve"> </w:t>
              </w:r>
              <w:proofErr w:type="spellStart"/>
              <w:r w:rsidRPr="00B41112">
                <w:rPr>
                  <w:sz w:val="26"/>
                  <w:szCs w:val="26"/>
                  <w:rPrChange w:id="34098" w:author="Le Minh Nghia" w:date="2019-10-09T10:56:00Z">
                    <w:rPr/>
                  </w:rPrChange>
                </w:rPr>
                <w:t>giáo</w:t>
              </w:r>
              <w:proofErr w:type="spellEnd"/>
              <w:r w:rsidRPr="00B41112">
                <w:rPr>
                  <w:sz w:val="26"/>
                  <w:szCs w:val="26"/>
                  <w:rPrChange w:id="34099" w:author="Le Minh Nghia" w:date="2019-10-09T10:56:00Z">
                    <w:rPr/>
                  </w:rPrChange>
                </w:rPr>
                <w:t xml:space="preserve"> </w:t>
              </w:r>
              <w:proofErr w:type="spellStart"/>
              <w:r w:rsidRPr="00B41112">
                <w:rPr>
                  <w:sz w:val="26"/>
                  <w:szCs w:val="26"/>
                  <w:rPrChange w:id="34100" w:author="Le Minh Nghia" w:date="2019-10-09T10:56:00Z">
                    <w:rPr/>
                  </w:rPrChange>
                </w:rPr>
                <w:t>vụ</w:t>
              </w:r>
              <w:proofErr w:type="spellEnd"/>
              <w:r w:rsidRPr="00B41112">
                <w:rPr>
                  <w:sz w:val="26"/>
                  <w:szCs w:val="26"/>
                  <w:rPrChange w:id="34101" w:author="Le Minh Nghia" w:date="2019-10-09T10:56:00Z">
                    <w:rPr/>
                  </w:rPrChange>
                </w:rPr>
                <w:t xml:space="preserve"> khoa </w:t>
              </w:r>
              <w:proofErr w:type="spellStart"/>
              <w:r w:rsidRPr="00B41112">
                <w:rPr>
                  <w:sz w:val="26"/>
                  <w:szCs w:val="26"/>
                  <w:rPrChange w:id="34102" w:author="Le Minh Nghia" w:date="2019-10-09T10:56:00Z">
                    <w:rPr/>
                  </w:rPrChange>
                </w:rPr>
                <w:t>có</w:t>
              </w:r>
              <w:proofErr w:type="spellEnd"/>
              <w:r w:rsidRPr="00B41112">
                <w:rPr>
                  <w:sz w:val="26"/>
                  <w:szCs w:val="26"/>
                  <w:rPrChange w:id="34103" w:author="Le Minh Nghia" w:date="2019-10-09T10:56:00Z">
                    <w:rPr/>
                  </w:rPrChange>
                </w:rPr>
                <w:t xml:space="preserve"> </w:t>
              </w:r>
              <w:proofErr w:type="spellStart"/>
              <w:r w:rsidRPr="00B41112">
                <w:rPr>
                  <w:sz w:val="26"/>
                  <w:szCs w:val="26"/>
                  <w:rPrChange w:id="34104" w:author="Le Minh Nghia" w:date="2019-10-09T10:56:00Z">
                    <w:rPr/>
                  </w:rPrChange>
                </w:rPr>
                <w:t>thể</w:t>
              </w:r>
              <w:proofErr w:type="spellEnd"/>
              <w:r w:rsidRPr="00B41112">
                <w:rPr>
                  <w:sz w:val="26"/>
                  <w:szCs w:val="26"/>
                  <w:rPrChange w:id="34105" w:author="Le Minh Nghia" w:date="2019-10-09T10:56:00Z">
                    <w:rPr/>
                  </w:rPrChange>
                </w:rPr>
                <w:t xml:space="preserve"> </w:t>
              </w:r>
              <w:proofErr w:type="spellStart"/>
              <w:r w:rsidRPr="00B41112">
                <w:rPr>
                  <w:sz w:val="26"/>
                  <w:szCs w:val="26"/>
                  <w:rPrChange w:id="34106" w:author="Le Minh Nghia" w:date="2019-10-09T10:56:00Z">
                    <w:rPr/>
                  </w:rPrChange>
                </w:rPr>
                <w:t>liên</w:t>
              </w:r>
              <w:proofErr w:type="spellEnd"/>
              <w:r w:rsidRPr="00B41112">
                <w:rPr>
                  <w:sz w:val="26"/>
                  <w:szCs w:val="26"/>
                  <w:rPrChange w:id="34107" w:author="Le Minh Nghia" w:date="2019-10-09T10:56:00Z">
                    <w:rPr/>
                  </w:rPrChange>
                </w:rPr>
                <w:t xml:space="preserve"> </w:t>
              </w:r>
              <w:proofErr w:type="spellStart"/>
              <w:r w:rsidRPr="00B41112">
                <w:rPr>
                  <w:sz w:val="26"/>
                  <w:szCs w:val="26"/>
                  <w:rPrChange w:id="34108" w:author="Le Minh Nghia" w:date="2019-10-09T10:56:00Z">
                    <w:rPr/>
                  </w:rPrChange>
                </w:rPr>
                <w:t>lạc</w:t>
              </w:r>
              <w:proofErr w:type="spellEnd"/>
              <w:r w:rsidRPr="00B41112">
                <w:rPr>
                  <w:sz w:val="26"/>
                  <w:szCs w:val="26"/>
                  <w:rPrChange w:id="34109" w:author="Le Minh Nghia" w:date="2019-10-09T10:56:00Z">
                    <w:rPr/>
                  </w:rPrChange>
                </w:rPr>
                <w:t xml:space="preserve"> </w:t>
              </w:r>
              <w:proofErr w:type="spellStart"/>
              <w:r w:rsidRPr="00B41112">
                <w:rPr>
                  <w:sz w:val="26"/>
                  <w:szCs w:val="26"/>
                  <w:rPrChange w:id="34110" w:author="Le Minh Nghia" w:date="2019-10-09T10:56:00Z">
                    <w:rPr/>
                  </w:rPrChange>
                </w:rPr>
                <w:t>với</w:t>
              </w:r>
              <w:proofErr w:type="spellEnd"/>
              <w:r w:rsidRPr="00B41112">
                <w:rPr>
                  <w:sz w:val="26"/>
                  <w:szCs w:val="26"/>
                  <w:rPrChange w:id="34111" w:author="Le Minh Nghia" w:date="2019-10-09T10:56:00Z">
                    <w:rPr/>
                  </w:rPrChange>
                </w:rPr>
                <w:t xml:space="preserve"> </w:t>
              </w:r>
              <w:proofErr w:type="spellStart"/>
              <w:r w:rsidRPr="00B41112">
                <w:rPr>
                  <w:sz w:val="26"/>
                  <w:szCs w:val="26"/>
                  <w:rPrChange w:id="34112" w:author="Le Minh Nghia" w:date="2019-10-09T10:56:00Z">
                    <w:rPr/>
                  </w:rPrChange>
                </w:rPr>
                <w:t>cựu</w:t>
              </w:r>
              <w:proofErr w:type="spellEnd"/>
              <w:r w:rsidRPr="00B41112">
                <w:rPr>
                  <w:sz w:val="26"/>
                  <w:szCs w:val="26"/>
                  <w:rPrChange w:id="34113" w:author="Le Minh Nghia" w:date="2019-10-09T10:56:00Z">
                    <w:rPr/>
                  </w:rPrChange>
                </w:rPr>
                <w:t xml:space="preserve"> </w:t>
              </w:r>
              <w:proofErr w:type="spellStart"/>
              <w:r w:rsidRPr="00B41112">
                <w:rPr>
                  <w:sz w:val="26"/>
                  <w:szCs w:val="26"/>
                  <w:rPrChange w:id="34114" w:author="Le Minh Nghia" w:date="2019-10-09T10:56:00Z">
                    <w:rPr/>
                  </w:rPrChange>
                </w:rPr>
                <w:t>sinh</w:t>
              </w:r>
              <w:proofErr w:type="spellEnd"/>
              <w:r w:rsidRPr="00B41112">
                <w:rPr>
                  <w:sz w:val="26"/>
                  <w:szCs w:val="26"/>
                  <w:rPrChange w:id="34115" w:author="Le Minh Nghia" w:date="2019-10-09T10:56:00Z">
                    <w:rPr/>
                  </w:rPrChange>
                </w:rPr>
                <w:t xml:space="preserve"> </w:t>
              </w:r>
              <w:proofErr w:type="spellStart"/>
              <w:r w:rsidRPr="00B41112">
                <w:rPr>
                  <w:sz w:val="26"/>
                  <w:szCs w:val="26"/>
                  <w:rPrChange w:id="34116" w:author="Le Minh Nghia" w:date="2019-10-09T10:56:00Z">
                    <w:rPr/>
                  </w:rPrChange>
                </w:rPr>
                <w:t>viên</w:t>
              </w:r>
              <w:proofErr w:type="spellEnd"/>
              <w:r w:rsidRPr="00B41112">
                <w:rPr>
                  <w:sz w:val="26"/>
                  <w:szCs w:val="26"/>
                  <w:rPrChange w:id="34117" w:author="Le Minh Nghia" w:date="2019-10-09T10:56:00Z">
                    <w:rPr/>
                  </w:rPrChange>
                </w:rPr>
                <w:t xml:space="preserve"> </w:t>
              </w:r>
              <w:proofErr w:type="spellStart"/>
              <w:r w:rsidRPr="00B41112">
                <w:rPr>
                  <w:sz w:val="26"/>
                  <w:szCs w:val="26"/>
                  <w:rPrChange w:id="34118" w:author="Le Minh Nghia" w:date="2019-10-09T10:56:00Z">
                    <w:rPr/>
                  </w:rPrChange>
                </w:rPr>
                <w:t>nhằm</w:t>
              </w:r>
              <w:proofErr w:type="spellEnd"/>
              <w:r w:rsidRPr="00B41112">
                <w:rPr>
                  <w:sz w:val="26"/>
                  <w:szCs w:val="26"/>
                  <w:rPrChange w:id="34119" w:author="Le Minh Nghia" w:date="2019-10-09T10:56:00Z">
                    <w:rPr/>
                  </w:rPrChange>
                </w:rPr>
                <w:t xml:space="preserve"> </w:t>
              </w:r>
              <w:proofErr w:type="spellStart"/>
              <w:r w:rsidRPr="00B41112">
                <w:rPr>
                  <w:sz w:val="26"/>
                  <w:szCs w:val="26"/>
                  <w:rPrChange w:id="34120" w:author="Le Minh Nghia" w:date="2019-10-09T10:56:00Z">
                    <w:rPr/>
                  </w:rPrChange>
                </w:rPr>
                <w:t>kêu</w:t>
              </w:r>
              <w:proofErr w:type="spellEnd"/>
              <w:r w:rsidRPr="00B41112">
                <w:rPr>
                  <w:sz w:val="26"/>
                  <w:szCs w:val="26"/>
                  <w:rPrChange w:id="34121" w:author="Le Minh Nghia" w:date="2019-10-09T10:56:00Z">
                    <w:rPr/>
                  </w:rPrChange>
                </w:rPr>
                <w:t xml:space="preserve"> </w:t>
              </w:r>
              <w:proofErr w:type="spellStart"/>
              <w:r w:rsidRPr="00B41112">
                <w:rPr>
                  <w:sz w:val="26"/>
                  <w:szCs w:val="26"/>
                  <w:rPrChange w:id="34122" w:author="Le Minh Nghia" w:date="2019-10-09T10:56:00Z">
                    <w:rPr/>
                  </w:rPrChange>
                </w:rPr>
                <w:t>gọi</w:t>
              </w:r>
              <w:proofErr w:type="spellEnd"/>
              <w:r w:rsidRPr="00B41112">
                <w:rPr>
                  <w:sz w:val="26"/>
                  <w:szCs w:val="26"/>
                  <w:rPrChange w:id="34123" w:author="Le Minh Nghia" w:date="2019-10-09T10:56:00Z">
                    <w:rPr/>
                  </w:rPrChange>
                </w:rPr>
                <w:t xml:space="preserve"> </w:t>
              </w:r>
              <w:proofErr w:type="spellStart"/>
              <w:r w:rsidRPr="00B41112">
                <w:rPr>
                  <w:sz w:val="26"/>
                  <w:szCs w:val="26"/>
                  <w:rPrChange w:id="34124" w:author="Le Minh Nghia" w:date="2019-10-09T10:56:00Z">
                    <w:rPr/>
                  </w:rPrChange>
                </w:rPr>
                <w:t>về</w:t>
              </w:r>
              <w:proofErr w:type="spellEnd"/>
              <w:r w:rsidRPr="00B41112">
                <w:rPr>
                  <w:sz w:val="26"/>
                  <w:szCs w:val="26"/>
                  <w:rPrChange w:id="34125" w:author="Le Minh Nghia" w:date="2019-10-09T10:56:00Z">
                    <w:rPr/>
                  </w:rPrChange>
                </w:rPr>
                <w:t xml:space="preserve"> khoa </w:t>
              </w:r>
              <w:proofErr w:type="spellStart"/>
              <w:r w:rsidRPr="00B41112">
                <w:rPr>
                  <w:sz w:val="26"/>
                  <w:szCs w:val="26"/>
                  <w:rPrChange w:id="34126" w:author="Le Minh Nghia" w:date="2019-10-09T10:56:00Z">
                    <w:rPr/>
                  </w:rPrChange>
                </w:rPr>
                <w:t>tham</w:t>
              </w:r>
              <w:proofErr w:type="spellEnd"/>
              <w:r w:rsidRPr="00B41112">
                <w:rPr>
                  <w:sz w:val="26"/>
                  <w:szCs w:val="26"/>
                  <w:rPrChange w:id="34127" w:author="Le Minh Nghia" w:date="2019-10-09T10:56:00Z">
                    <w:rPr/>
                  </w:rPrChange>
                </w:rPr>
                <w:t xml:space="preserve"> </w:t>
              </w:r>
              <w:proofErr w:type="spellStart"/>
              <w:r w:rsidRPr="00B41112">
                <w:rPr>
                  <w:sz w:val="26"/>
                  <w:szCs w:val="26"/>
                  <w:rPrChange w:id="34128" w:author="Le Minh Nghia" w:date="2019-10-09T10:56:00Z">
                    <w:rPr/>
                  </w:rPrChange>
                </w:rPr>
                <w:t>dự</w:t>
              </w:r>
              <w:proofErr w:type="spellEnd"/>
              <w:r w:rsidRPr="00B41112">
                <w:rPr>
                  <w:sz w:val="26"/>
                  <w:szCs w:val="26"/>
                  <w:rPrChange w:id="34129" w:author="Le Minh Nghia" w:date="2019-10-09T10:56:00Z">
                    <w:rPr/>
                  </w:rPrChange>
                </w:rPr>
                <w:t xml:space="preserve"> </w:t>
              </w:r>
              <w:proofErr w:type="spellStart"/>
              <w:r w:rsidRPr="00B41112">
                <w:rPr>
                  <w:sz w:val="26"/>
                  <w:szCs w:val="26"/>
                  <w:rPrChange w:id="34130" w:author="Le Minh Nghia" w:date="2019-10-09T10:56:00Z">
                    <w:rPr/>
                  </w:rPrChange>
                </w:rPr>
                <w:t>sự</w:t>
              </w:r>
              <w:proofErr w:type="spellEnd"/>
              <w:r w:rsidRPr="00B41112">
                <w:rPr>
                  <w:sz w:val="26"/>
                  <w:szCs w:val="26"/>
                  <w:rPrChange w:id="34131" w:author="Le Minh Nghia" w:date="2019-10-09T10:56:00Z">
                    <w:rPr/>
                  </w:rPrChange>
                </w:rPr>
                <w:t xml:space="preserve"> </w:t>
              </w:r>
              <w:proofErr w:type="spellStart"/>
              <w:r w:rsidRPr="00B41112">
                <w:rPr>
                  <w:sz w:val="26"/>
                  <w:szCs w:val="26"/>
                  <w:rPrChange w:id="34132" w:author="Le Minh Nghia" w:date="2019-10-09T10:56:00Z">
                    <w:rPr/>
                  </w:rPrChange>
                </w:rPr>
                <w:t>kiện</w:t>
              </w:r>
              <w:proofErr w:type="spellEnd"/>
              <w:r w:rsidRPr="00B41112">
                <w:rPr>
                  <w:sz w:val="26"/>
                  <w:szCs w:val="26"/>
                  <w:rPrChange w:id="34133" w:author="Le Minh Nghia" w:date="2019-10-09T10:56:00Z">
                    <w:rPr/>
                  </w:rPrChange>
                </w:rPr>
                <w:t xml:space="preserve"> </w:t>
              </w:r>
              <w:proofErr w:type="spellStart"/>
              <w:r w:rsidRPr="00B41112">
                <w:rPr>
                  <w:sz w:val="26"/>
                  <w:szCs w:val="26"/>
                  <w:rPrChange w:id="34134" w:author="Le Minh Nghia" w:date="2019-10-09T10:56:00Z">
                    <w:rPr/>
                  </w:rPrChange>
                </w:rPr>
                <w:t>hoặc</w:t>
              </w:r>
              <w:proofErr w:type="spellEnd"/>
              <w:r w:rsidRPr="00B41112">
                <w:rPr>
                  <w:sz w:val="26"/>
                  <w:szCs w:val="26"/>
                  <w:rPrChange w:id="34135" w:author="Le Minh Nghia" w:date="2019-10-09T10:56:00Z">
                    <w:rPr/>
                  </w:rPrChange>
                </w:rPr>
                <w:t xml:space="preserve"> </w:t>
              </w:r>
              <w:proofErr w:type="spellStart"/>
              <w:r w:rsidRPr="00B41112">
                <w:rPr>
                  <w:sz w:val="26"/>
                  <w:szCs w:val="26"/>
                  <w:rPrChange w:id="34136" w:author="Le Minh Nghia" w:date="2019-10-09T10:56:00Z">
                    <w:rPr/>
                  </w:rPrChange>
                </w:rPr>
                <w:t>ủng</w:t>
              </w:r>
              <w:proofErr w:type="spellEnd"/>
              <w:r w:rsidRPr="00B41112">
                <w:rPr>
                  <w:sz w:val="26"/>
                  <w:szCs w:val="26"/>
                  <w:rPrChange w:id="34137" w:author="Le Minh Nghia" w:date="2019-10-09T10:56:00Z">
                    <w:rPr/>
                  </w:rPrChange>
                </w:rPr>
                <w:t xml:space="preserve"> </w:t>
              </w:r>
              <w:proofErr w:type="spellStart"/>
              <w:r w:rsidRPr="00B41112">
                <w:rPr>
                  <w:sz w:val="26"/>
                  <w:szCs w:val="26"/>
                  <w:rPrChange w:id="34138" w:author="Le Minh Nghia" w:date="2019-10-09T10:56:00Z">
                    <w:rPr/>
                  </w:rPrChange>
                </w:rPr>
                <w:t>hộ</w:t>
              </w:r>
              <w:proofErr w:type="spellEnd"/>
              <w:r w:rsidRPr="00B41112">
                <w:rPr>
                  <w:sz w:val="26"/>
                  <w:szCs w:val="26"/>
                  <w:rPrChange w:id="34139" w:author="Le Minh Nghia" w:date="2019-10-09T10:56:00Z">
                    <w:rPr/>
                  </w:rPrChange>
                </w:rPr>
                <w:t xml:space="preserve"> </w:t>
              </w:r>
              <w:proofErr w:type="spellStart"/>
              <w:r w:rsidRPr="00B41112">
                <w:rPr>
                  <w:sz w:val="26"/>
                  <w:szCs w:val="26"/>
                  <w:rPrChange w:id="34140" w:author="Le Minh Nghia" w:date="2019-10-09T10:56:00Z">
                    <w:rPr/>
                  </w:rPrChange>
                </w:rPr>
                <w:t>học</w:t>
              </w:r>
              <w:proofErr w:type="spellEnd"/>
              <w:r w:rsidRPr="00B41112">
                <w:rPr>
                  <w:sz w:val="26"/>
                  <w:szCs w:val="26"/>
                  <w:rPrChange w:id="34141" w:author="Le Minh Nghia" w:date="2019-10-09T10:56:00Z">
                    <w:rPr/>
                  </w:rPrChange>
                </w:rPr>
                <w:t xml:space="preserve"> </w:t>
              </w:r>
              <w:proofErr w:type="spellStart"/>
              <w:r w:rsidRPr="00B41112">
                <w:rPr>
                  <w:sz w:val="26"/>
                  <w:szCs w:val="26"/>
                  <w:rPrChange w:id="34142" w:author="Le Minh Nghia" w:date="2019-10-09T10:56:00Z">
                    <w:rPr/>
                  </w:rPrChange>
                </w:rPr>
                <w:t>bổng</w:t>
              </w:r>
              <w:proofErr w:type="spellEnd"/>
              <w:r w:rsidRPr="00B41112">
                <w:rPr>
                  <w:sz w:val="26"/>
                  <w:szCs w:val="26"/>
                  <w:rPrChange w:id="34143" w:author="Le Minh Nghia" w:date="2019-10-09T10:56:00Z">
                    <w:rPr/>
                  </w:rPrChange>
                </w:rPr>
                <w:t xml:space="preserve"> </w:t>
              </w:r>
              <w:proofErr w:type="spellStart"/>
              <w:r w:rsidRPr="00B41112">
                <w:rPr>
                  <w:sz w:val="26"/>
                  <w:szCs w:val="26"/>
                  <w:rPrChange w:id="34144" w:author="Le Minh Nghia" w:date="2019-10-09T10:56:00Z">
                    <w:rPr/>
                  </w:rPrChange>
                </w:rPr>
                <w:t>cho</w:t>
              </w:r>
              <w:proofErr w:type="spellEnd"/>
              <w:r w:rsidRPr="00B41112">
                <w:rPr>
                  <w:sz w:val="26"/>
                  <w:szCs w:val="26"/>
                  <w:rPrChange w:id="34145" w:author="Le Minh Nghia" w:date="2019-10-09T10:56:00Z">
                    <w:rPr/>
                  </w:rPrChange>
                </w:rPr>
                <w:t xml:space="preserve"> </w:t>
              </w:r>
              <w:proofErr w:type="spellStart"/>
              <w:r w:rsidRPr="00B41112">
                <w:rPr>
                  <w:sz w:val="26"/>
                  <w:szCs w:val="26"/>
                  <w:rPrChange w:id="34146" w:author="Le Minh Nghia" w:date="2019-10-09T10:56:00Z">
                    <w:rPr/>
                  </w:rPrChange>
                </w:rPr>
                <w:t>sinh</w:t>
              </w:r>
              <w:proofErr w:type="spellEnd"/>
              <w:r w:rsidRPr="00B41112">
                <w:rPr>
                  <w:sz w:val="26"/>
                  <w:szCs w:val="26"/>
                  <w:rPrChange w:id="34147" w:author="Le Minh Nghia" w:date="2019-10-09T10:56:00Z">
                    <w:rPr/>
                  </w:rPrChange>
                </w:rPr>
                <w:t xml:space="preserve"> </w:t>
              </w:r>
              <w:proofErr w:type="spellStart"/>
              <w:r w:rsidRPr="00B41112">
                <w:rPr>
                  <w:sz w:val="26"/>
                  <w:szCs w:val="26"/>
                  <w:rPrChange w:id="34148" w:author="Le Minh Nghia" w:date="2019-10-09T10:56:00Z">
                    <w:rPr/>
                  </w:rPrChange>
                </w:rPr>
                <w:t>viên</w:t>
              </w:r>
              <w:proofErr w:type="spellEnd"/>
              <w:r w:rsidRPr="00B41112">
                <w:rPr>
                  <w:sz w:val="26"/>
                  <w:szCs w:val="26"/>
                  <w:rPrChange w:id="34149" w:author="Le Minh Nghia" w:date="2019-10-09T10:56:00Z">
                    <w:rPr/>
                  </w:rPrChange>
                </w:rPr>
                <w:t xml:space="preserve"> </w:t>
              </w:r>
              <w:proofErr w:type="spellStart"/>
              <w:r w:rsidRPr="00B41112">
                <w:rPr>
                  <w:sz w:val="26"/>
                  <w:szCs w:val="26"/>
                  <w:rPrChange w:id="34150" w:author="Le Minh Nghia" w:date="2019-10-09T10:56:00Z">
                    <w:rPr/>
                  </w:rPrChange>
                </w:rPr>
                <w:t>hiện</w:t>
              </w:r>
              <w:proofErr w:type="spellEnd"/>
              <w:r w:rsidRPr="00B41112">
                <w:rPr>
                  <w:sz w:val="26"/>
                  <w:szCs w:val="26"/>
                  <w:rPrChange w:id="34151" w:author="Le Minh Nghia" w:date="2019-10-09T10:56:00Z">
                    <w:rPr/>
                  </w:rPrChange>
                </w:rPr>
                <w:t xml:space="preserve"> </w:t>
              </w:r>
              <w:proofErr w:type="spellStart"/>
              <w:r w:rsidRPr="00B41112">
                <w:rPr>
                  <w:sz w:val="26"/>
                  <w:szCs w:val="26"/>
                  <w:rPrChange w:id="34152" w:author="Le Minh Nghia" w:date="2019-10-09T10:56:00Z">
                    <w:rPr/>
                  </w:rPrChange>
                </w:rPr>
                <w:t>đang</w:t>
              </w:r>
              <w:proofErr w:type="spellEnd"/>
              <w:r w:rsidRPr="00B41112">
                <w:rPr>
                  <w:sz w:val="26"/>
                  <w:szCs w:val="26"/>
                  <w:rPrChange w:id="34153" w:author="Le Minh Nghia" w:date="2019-10-09T10:56:00Z">
                    <w:rPr/>
                  </w:rPrChange>
                </w:rPr>
                <w:t xml:space="preserve"> </w:t>
              </w:r>
              <w:proofErr w:type="spellStart"/>
              <w:r w:rsidRPr="00B41112">
                <w:rPr>
                  <w:sz w:val="26"/>
                  <w:szCs w:val="26"/>
                  <w:rPrChange w:id="34154" w:author="Le Minh Nghia" w:date="2019-10-09T10:56:00Z">
                    <w:rPr/>
                  </w:rPrChange>
                </w:rPr>
                <w:t>học</w:t>
              </w:r>
              <w:proofErr w:type="spellEnd"/>
              <w:r w:rsidRPr="00B41112">
                <w:rPr>
                  <w:sz w:val="26"/>
                  <w:szCs w:val="26"/>
                  <w:rPrChange w:id="34155" w:author="Le Minh Nghia" w:date="2019-10-09T10:56:00Z">
                    <w:rPr/>
                  </w:rPrChange>
                </w:rPr>
                <w:t xml:space="preserve"> </w:t>
              </w:r>
              <w:proofErr w:type="spellStart"/>
              <w:r w:rsidRPr="00B41112">
                <w:rPr>
                  <w:sz w:val="26"/>
                  <w:szCs w:val="26"/>
                  <w:rPrChange w:id="34156" w:author="Le Minh Nghia" w:date="2019-10-09T10:56:00Z">
                    <w:rPr/>
                  </w:rPrChange>
                </w:rPr>
                <w:t>trong</w:t>
              </w:r>
              <w:proofErr w:type="spellEnd"/>
              <w:r w:rsidRPr="00B41112">
                <w:rPr>
                  <w:sz w:val="26"/>
                  <w:szCs w:val="26"/>
                  <w:rPrChange w:id="34157" w:author="Le Minh Nghia" w:date="2019-10-09T10:56:00Z">
                    <w:rPr/>
                  </w:rPrChange>
                </w:rPr>
                <w:t xml:space="preserve"> khoa.</w:t>
              </w:r>
            </w:ins>
          </w:p>
          <w:p w:rsidR="00B41112" w:rsidRPr="00B41112" w:rsidRDefault="00B41112">
            <w:pPr>
              <w:spacing w:before="120" w:line="264" w:lineRule="auto"/>
              <w:jc w:val="both"/>
              <w:rPr>
                <w:ins w:id="34158" w:author="Le Minh Nghia" w:date="2019-10-09T10:54:00Z"/>
                <w:sz w:val="26"/>
                <w:szCs w:val="26"/>
                <w:rPrChange w:id="34159" w:author="Le Minh Nghia" w:date="2019-10-09T10:56:00Z">
                  <w:rPr>
                    <w:ins w:id="34160" w:author="Le Minh Nghia" w:date="2019-10-09T10:54:00Z"/>
                  </w:rPr>
                </w:rPrChange>
              </w:rPr>
            </w:pPr>
            <w:ins w:id="34161" w:author="Le Minh Nghia" w:date="2019-10-09T10:54:00Z">
              <w:r w:rsidRPr="00B41112">
                <w:rPr>
                  <w:sz w:val="26"/>
                  <w:szCs w:val="26"/>
                  <w:rPrChange w:id="34162" w:author="Le Minh Nghia" w:date="2019-10-09T10:56:00Z">
                    <w:rPr/>
                  </w:rPrChange>
                </w:rPr>
                <w:t xml:space="preserve"> - </w:t>
              </w:r>
              <w:proofErr w:type="spellStart"/>
              <w:r w:rsidRPr="00B41112">
                <w:rPr>
                  <w:sz w:val="26"/>
                  <w:szCs w:val="26"/>
                  <w:rPrChange w:id="34163" w:author="Le Minh Nghia" w:date="2019-10-09T10:56:00Z">
                    <w:rPr/>
                  </w:rPrChange>
                </w:rPr>
                <w:t>Đại</w:t>
              </w:r>
              <w:proofErr w:type="spellEnd"/>
              <w:r w:rsidRPr="00B41112">
                <w:rPr>
                  <w:sz w:val="26"/>
                  <w:szCs w:val="26"/>
                  <w:rPrChange w:id="34164" w:author="Le Minh Nghia" w:date="2019-10-09T10:56:00Z">
                    <w:rPr/>
                  </w:rPrChange>
                </w:rPr>
                <w:t xml:space="preserve"> </w:t>
              </w:r>
              <w:proofErr w:type="spellStart"/>
              <w:r w:rsidRPr="00B41112">
                <w:rPr>
                  <w:sz w:val="26"/>
                  <w:szCs w:val="26"/>
                  <w:rPrChange w:id="34165" w:author="Le Minh Nghia" w:date="2019-10-09T10:56:00Z">
                    <w:rPr/>
                  </w:rPrChange>
                </w:rPr>
                <w:t>học</w:t>
              </w:r>
              <w:proofErr w:type="spellEnd"/>
              <w:r w:rsidRPr="00B41112">
                <w:rPr>
                  <w:sz w:val="26"/>
                  <w:szCs w:val="26"/>
                  <w:rPrChange w:id="34166" w:author="Le Minh Nghia" w:date="2019-10-09T10:56:00Z">
                    <w:rPr/>
                  </w:rPrChange>
                </w:rPr>
                <w:t xml:space="preserve"> </w:t>
              </w:r>
              <w:proofErr w:type="spellStart"/>
              <w:r w:rsidRPr="00B41112">
                <w:rPr>
                  <w:sz w:val="26"/>
                  <w:szCs w:val="26"/>
                  <w:rPrChange w:id="34167" w:author="Le Minh Nghia" w:date="2019-10-09T10:56:00Z">
                    <w:rPr/>
                  </w:rPrChange>
                </w:rPr>
                <w:t>Công</w:t>
              </w:r>
              <w:proofErr w:type="spellEnd"/>
              <w:r w:rsidRPr="00B41112">
                <w:rPr>
                  <w:sz w:val="26"/>
                  <w:szCs w:val="26"/>
                  <w:rPrChange w:id="34168" w:author="Le Minh Nghia" w:date="2019-10-09T10:56:00Z">
                    <w:rPr/>
                  </w:rPrChange>
                </w:rPr>
                <w:t xml:space="preserve"> </w:t>
              </w:r>
              <w:proofErr w:type="spellStart"/>
              <w:r w:rsidRPr="00B41112">
                <w:rPr>
                  <w:sz w:val="26"/>
                  <w:szCs w:val="26"/>
                  <w:rPrChange w:id="34169" w:author="Le Minh Nghia" w:date="2019-10-09T10:56:00Z">
                    <w:rPr/>
                  </w:rPrChange>
                </w:rPr>
                <w:t>nghệ</w:t>
              </w:r>
              <w:proofErr w:type="spellEnd"/>
              <w:r w:rsidRPr="00B41112">
                <w:rPr>
                  <w:sz w:val="26"/>
                  <w:szCs w:val="26"/>
                  <w:rPrChange w:id="34170" w:author="Le Minh Nghia" w:date="2019-10-09T10:56:00Z">
                    <w:rPr/>
                  </w:rPrChange>
                </w:rPr>
                <w:t xml:space="preserve"> </w:t>
              </w:r>
              <w:proofErr w:type="spellStart"/>
              <w:r w:rsidRPr="00B41112">
                <w:rPr>
                  <w:sz w:val="26"/>
                  <w:szCs w:val="26"/>
                  <w:rPrChange w:id="34171" w:author="Le Minh Nghia" w:date="2019-10-09T10:56:00Z">
                    <w:rPr/>
                  </w:rPrChange>
                </w:rPr>
                <w:t>thông</w:t>
              </w:r>
              <w:proofErr w:type="spellEnd"/>
              <w:r w:rsidRPr="00B41112">
                <w:rPr>
                  <w:sz w:val="26"/>
                  <w:szCs w:val="26"/>
                  <w:rPrChange w:id="34172" w:author="Le Minh Nghia" w:date="2019-10-09T10:56:00Z">
                    <w:rPr/>
                  </w:rPrChange>
                </w:rPr>
                <w:t xml:space="preserve"> tin UIT-HCM: </w:t>
              </w:r>
              <w:proofErr w:type="spellStart"/>
              <w:r w:rsidRPr="00B41112">
                <w:rPr>
                  <w:sz w:val="26"/>
                  <w:szCs w:val="26"/>
                  <w:rPrChange w:id="34173" w:author="Le Minh Nghia" w:date="2019-10-09T10:56:00Z">
                    <w:rPr/>
                  </w:rPrChange>
                </w:rPr>
                <w:t>Chỉ</w:t>
              </w:r>
              <w:proofErr w:type="spellEnd"/>
              <w:r w:rsidRPr="00B41112">
                <w:rPr>
                  <w:sz w:val="26"/>
                  <w:szCs w:val="26"/>
                  <w:rPrChange w:id="34174" w:author="Le Minh Nghia" w:date="2019-10-09T10:56:00Z">
                    <w:rPr/>
                  </w:rPrChange>
                </w:rPr>
                <w:t xml:space="preserve"> </w:t>
              </w:r>
              <w:proofErr w:type="spellStart"/>
              <w:r w:rsidRPr="00B41112">
                <w:rPr>
                  <w:sz w:val="26"/>
                  <w:szCs w:val="26"/>
                  <w:rPrChange w:id="34175" w:author="Le Minh Nghia" w:date="2019-10-09T10:56:00Z">
                    <w:rPr/>
                  </w:rPrChange>
                </w:rPr>
                <w:t>có</w:t>
              </w:r>
              <w:proofErr w:type="spellEnd"/>
              <w:r w:rsidRPr="00B41112">
                <w:rPr>
                  <w:sz w:val="26"/>
                  <w:szCs w:val="26"/>
                  <w:rPrChange w:id="34176" w:author="Le Minh Nghia" w:date="2019-10-09T10:56:00Z">
                    <w:rPr/>
                  </w:rPrChange>
                </w:rPr>
                <w:t xml:space="preserve"> </w:t>
              </w:r>
              <w:proofErr w:type="spellStart"/>
              <w:r w:rsidRPr="00B41112">
                <w:rPr>
                  <w:sz w:val="26"/>
                  <w:szCs w:val="26"/>
                  <w:rPrChange w:id="34177" w:author="Le Minh Nghia" w:date="2019-10-09T10:56:00Z">
                    <w:rPr/>
                  </w:rPrChange>
                </w:rPr>
                <w:t>gửi</w:t>
              </w:r>
              <w:proofErr w:type="spellEnd"/>
              <w:r w:rsidRPr="00B41112">
                <w:rPr>
                  <w:sz w:val="26"/>
                  <w:szCs w:val="26"/>
                  <w:rPrChange w:id="34178" w:author="Le Minh Nghia" w:date="2019-10-09T10:56:00Z">
                    <w:rPr/>
                  </w:rPrChange>
                </w:rPr>
                <w:t xml:space="preserve"> </w:t>
              </w:r>
              <w:proofErr w:type="spellStart"/>
              <w:r w:rsidRPr="00B41112">
                <w:rPr>
                  <w:sz w:val="26"/>
                  <w:szCs w:val="26"/>
                  <w:rPrChange w:id="34179" w:author="Le Minh Nghia" w:date="2019-10-09T10:56:00Z">
                    <w:rPr/>
                  </w:rPrChange>
                </w:rPr>
                <w:t>thư</w:t>
              </w:r>
              <w:proofErr w:type="spellEnd"/>
              <w:r w:rsidRPr="00B41112">
                <w:rPr>
                  <w:sz w:val="26"/>
                  <w:szCs w:val="26"/>
                  <w:rPrChange w:id="34180" w:author="Le Minh Nghia" w:date="2019-10-09T10:56:00Z">
                    <w:rPr/>
                  </w:rPrChange>
                </w:rPr>
                <w:t xml:space="preserve"> </w:t>
              </w:r>
              <w:proofErr w:type="spellStart"/>
              <w:r w:rsidRPr="00B41112">
                <w:rPr>
                  <w:sz w:val="26"/>
                  <w:szCs w:val="26"/>
                  <w:rPrChange w:id="34181" w:author="Le Minh Nghia" w:date="2019-10-09T10:56:00Z">
                    <w:rPr/>
                  </w:rPrChange>
                </w:rPr>
                <w:t>ngỏ</w:t>
              </w:r>
              <w:proofErr w:type="spellEnd"/>
              <w:r w:rsidRPr="00B41112">
                <w:rPr>
                  <w:sz w:val="26"/>
                  <w:szCs w:val="26"/>
                  <w:rPrChange w:id="34182" w:author="Le Minh Nghia" w:date="2019-10-09T10:56:00Z">
                    <w:rPr/>
                  </w:rPrChange>
                </w:rPr>
                <w:t xml:space="preserve"> </w:t>
              </w:r>
              <w:proofErr w:type="spellStart"/>
              <w:r w:rsidRPr="00B41112">
                <w:rPr>
                  <w:sz w:val="26"/>
                  <w:szCs w:val="26"/>
                  <w:rPrChange w:id="34183" w:author="Le Minh Nghia" w:date="2019-10-09T10:56:00Z">
                    <w:rPr/>
                  </w:rPrChange>
                </w:rPr>
                <w:t>mời</w:t>
              </w:r>
              <w:proofErr w:type="spellEnd"/>
              <w:r w:rsidRPr="00B41112">
                <w:rPr>
                  <w:sz w:val="26"/>
                  <w:szCs w:val="26"/>
                  <w:rPrChange w:id="34184" w:author="Le Minh Nghia" w:date="2019-10-09T10:56:00Z">
                    <w:rPr/>
                  </w:rPrChange>
                </w:rPr>
                <w:t xml:space="preserve"> </w:t>
              </w:r>
              <w:proofErr w:type="spellStart"/>
              <w:r w:rsidRPr="00B41112">
                <w:rPr>
                  <w:sz w:val="26"/>
                  <w:szCs w:val="26"/>
                  <w:rPrChange w:id="34185" w:author="Le Minh Nghia" w:date="2019-10-09T10:56:00Z">
                    <w:rPr/>
                  </w:rPrChange>
                </w:rPr>
                <w:t>Cựu</w:t>
              </w:r>
              <w:proofErr w:type="spellEnd"/>
              <w:r w:rsidRPr="00B41112">
                <w:rPr>
                  <w:sz w:val="26"/>
                  <w:szCs w:val="26"/>
                  <w:rPrChange w:id="34186" w:author="Le Minh Nghia" w:date="2019-10-09T10:56:00Z">
                    <w:rPr/>
                  </w:rPrChange>
                </w:rPr>
                <w:t xml:space="preserve"> </w:t>
              </w:r>
              <w:proofErr w:type="spellStart"/>
              <w:r w:rsidRPr="00B41112">
                <w:rPr>
                  <w:sz w:val="26"/>
                  <w:szCs w:val="26"/>
                  <w:rPrChange w:id="34187" w:author="Le Minh Nghia" w:date="2019-10-09T10:56:00Z">
                    <w:rPr/>
                  </w:rPrChange>
                </w:rPr>
                <w:t>sinh</w:t>
              </w:r>
              <w:proofErr w:type="spellEnd"/>
              <w:r w:rsidRPr="00B41112">
                <w:rPr>
                  <w:sz w:val="26"/>
                  <w:szCs w:val="26"/>
                  <w:rPrChange w:id="34188" w:author="Le Minh Nghia" w:date="2019-10-09T10:56:00Z">
                    <w:rPr/>
                  </w:rPrChange>
                </w:rPr>
                <w:t xml:space="preserve"> </w:t>
              </w:r>
              <w:proofErr w:type="spellStart"/>
              <w:r w:rsidRPr="00B41112">
                <w:rPr>
                  <w:sz w:val="26"/>
                  <w:szCs w:val="26"/>
                  <w:rPrChange w:id="34189" w:author="Le Minh Nghia" w:date="2019-10-09T10:56:00Z">
                    <w:rPr/>
                  </w:rPrChange>
                </w:rPr>
                <w:t>viên</w:t>
              </w:r>
              <w:proofErr w:type="spellEnd"/>
              <w:r w:rsidRPr="00B41112">
                <w:rPr>
                  <w:sz w:val="26"/>
                  <w:szCs w:val="26"/>
                  <w:rPrChange w:id="34190" w:author="Le Minh Nghia" w:date="2019-10-09T10:56:00Z">
                    <w:rPr/>
                  </w:rPrChange>
                </w:rPr>
                <w:t xml:space="preserve"> </w:t>
              </w:r>
              <w:proofErr w:type="spellStart"/>
              <w:r w:rsidRPr="00B41112">
                <w:rPr>
                  <w:sz w:val="26"/>
                  <w:szCs w:val="26"/>
                  <w:rPrChange w:id="34191" w:author="Le Minh Nghia" w:date="2019-10-09T10:56:00Z">
                    <w:rPr/>
                  </w:rPrChange>
                </w:rPr>
                <w:t>tham</w:t>
              </w:r>
              <w:proofErr w:type="spellEnd"/>
              <w:r w:rsidRPr="00B41112">
                <w:rPr>
                  <w:sz w:val="26"/>
                  <w:szCs w:val="26"/>
                  <w:rPrChange w:id="34192" w:author="Le Minh Nghia" w:date="2019-10-09T10:56:00Z">
                    <w:rPr/>
                  </w:rPrChange>
                </w:rPr>
                <w:t xml:space="preserve"> </w:t>
              </w:r>
              <w:proofErr w:type="spellStart"/>
              <w:r w:rsidRPr="00B41112">
                <w:rPr>
                  <w:sz w:val="26"/>
                  <w:szCs w:val="26"/>
                  <w:rPrChange w:id="34193" w:author="Le Minh Nghia" w:date="2019-10-09T10:56:00Z">
                    <w:rPr/>
                  </w:rPrChange>
                </w:rPr>
                <w:t>gia</w:t>
              </w:r>
              <w:proofErr w:type="spellEnd"/>
              <w:r w:rsidRPr="00B41112">
                <w:rPr>
                  <w:sz w:val="26"/>
                  <w:szCs w:val="26"/>
                  <w:rPrChange w:id="34194" w:author="Le Minh Nghia" w:date="2019-10-09T10:56:00Z">
                    <w:rPr/>
                  </w:rPrChange>
                </w:rPr>
                <w:t xml:space="preserve"> </w:t>
              </w:r>
              <w:proofErr w:type="spellStart"/>
              <w:r w:rsidRPr="00B41112">
                <w:rPr>
                  <w:sz w:val="26"/>
                  <w:szCs w:val="26"/>
                  <w:rPrChange w:id="34195" w:author="Le Minh Nghia" w:date="2019-10-09T10:56:00Z">
                    <w:rPr/>
                  </w:rPrChange>
                </w:rPr>
                <w:t>khảo</w:t>
              </w:r>
              <w:proofErr w:type="spellEnd"/>
              <w:r w:rsidRPr="00B41112">
                <w:rPr>
                  <w:sz w:val="26"/>
                  <w:szCs w:val="26"/>
                  <w:rPrChange w:id="34196" w:author="Le Minh Nghia" w:date="2019-10-09T10:56:00Z">
                    <w:rPr/>
                  </w:rPrChange>
                </w:rPr>
                <w:t xml:space="preserve"> </w:t>
              </w:r>
              <w:proofErr w:type="spellStart"/>
              <w:r w:rsidRPr="00B41112">
                <w:rPr>
                  <w:sz w:val="26"/>
                  <w:szCs w:val="26"/>
                  <w:rPrChange w:id="34197" w:author="Le Minh Nghia" w:date="2019-10-09T10:56:00Z">
                    <w:rPr/>
                  </w:rPrChange>
                </w:rPr>
                <w:t>sát</w:t>
              </w:r>
              <w:proofErr w:type="spellEnd"/>
              <w:r w:rsidRPr="00B41112">
                <w:rPr>
                  <w:sz w:val="26"/>
                  <w:szCs w:val="26"/>
                  <w:rPrChange w:id="34198" w:author="Le Minh Nghia" w:date="2019-10-09T10:56:00Z">
                    <w:rPr/>
                  </w:rPrChange>
                </w:rPr>
                <w:t xml:space="preserve"> </w:t>
              </w:r>
              <w:proofErr w:type="spellStart"/>
              <w:r w:rsidRPr="00B41112">
                <w:rPr>
                  <w:sz w:val="26"/>
                  <w:szCs w:val="26"/>
                  <w:rPrChange w:id="34199" w:author="Le Minh Nghia" w:date="2019-10-09T10:56:00Z">
                    <w:rPr/>
                  </w:rPrChange>
                </w:rPr>
                <w:t>về</w:t>
              </w:r>
              <w:proofErr w:type="spellEnd"/>
              <w:r w:rsidRPr="00B41112">
                <w:rPr>
                  <w:sz w:val="26"/>
                  <w:szCs w:val="26"/>
                  <w:rPrChange w:id="34200" w:author="Le Minh Nghia" w:date="2019-10-09T10:56:00Z">
                    <w:rPr/>
                  </w:rPrChange>
                </w:rPr>
                <w:t xml:space="preserve"> </w:t>
              </w:r>
              <w:proofErr w:type="spellStart"/>
              <w:r w:rsidRPr="00B41112">
                <w:rPr>
                  <w:sz w:val="26"/>
                  <w:szCs w:val="26"/>
                  <w:rPrChange w:id="34201" w:author="Le Minh Nghia" w:date="2019-10-09T10:56:00Z">
                    <w:rPr/>
                  </w:rPrChange>
                </w:rPr>
                <w:t>tình</w:t>
              </w:r>
              <w:proofErr w:type="spellEnd"/>
              <w:r w:rsidRPr="00B41112">
                <w:rPr>
                  <w:sz w:val="26"/>
                  <w:szCs w:val="26"/>
                  <w:rPrChange w:id="34202" w:author="Le Minh Nghia" w:date="2019-10-09T10:56:00Z">
                    <w:rPr/>
                  </w:rPrChange>
                </w:rPr>
                <w:t xml:space="preserve"> </w:t>
              </w:r>
              <w:proofErr w:type="spellStart"/>
              <w:r w:rsidRPr="00B41112">
                <w:rPr>
                  <w:sz w:val="26"/>
                  <w:szCs w:val="26"/>
                  <w:rPrChange w:id="34203" w:author="Le Minh Nghia" w:date="2019-10-09T10:56:00Z">
                    <w:rPr/>
                  </w:rPrChange>
                </w:rPr>
                <w:t>hình</w:t>
              </w:r>
              <w:proofErr w:type="spellEnd"/>
              <w:r w:rsidRPr="00B41112">
                <w:rPr>
                  <w:sz w:val="26"/>
                  <w:szCs w:val="26"/>
                  <w:rPrChange w:id="34204" w:author="Le Minh Nghia" w:date="2019-10-09T10:56:00Z">
                    <w:rPr/>
                  </w:rPrChange>
                </w:rPr>
                <w:t xml:space="preserve"> </w:t>
              </w:r>
              <w:proofErr w:type="spellStart"/>
              <w:r w:rsidRPr="00B41112">
                <w:rPr>
                  <w:sz w:val="26"/>
                  <w:szCs w:val="26"/>
                  <w:rPrChange w:id="34205" w:author="Le Minh Nghia" w:date="2019-10-09T10:56:00Z">
                    <w:rPr/>
                  </w:rPrChange>
                </w:rPr>
                <w:t>làm</w:t>
              </w:r>
              <w:proofErr w:type="spellEnd"/>
              <w:r w:rsidRPr="00B41112">
                <w:rPr>
                  <w:sz w:val="26"/>
                  <w:szCs w:val="26"/>
                  <w:rPrChange w:id="34206" w:author="Le Minh Nghia" w:date="2019-10-09T10:56:00Z">
                    <w:rPr/>
                  </w:rPrChange>
                </w:rPr>
                <w:t xml:space="preserve"> </w:t>
              </w:r>
              <w:proofErr w:type="spellStart"/>
              <w:r w:rsidRPr="00B41112">
                <w:rPr>
                  <w:sz w:val="26"/>
                  <w:szCs w:val="26"/>
                  <w:rPrChange w:id="34207" w:author="Le Minh Nghia" w:date="2019-10-09T10:56:00Z">
                    <w:rPr/>
                  </w:rPrChange>
                </w:rPr>
                <w:t>việc</w:t>
              </w:r>
              <w:proofErr w:type="spellEnd"/>
              <w:r w:rsidRPr="00B41112">
                <w:rPr>
                  <w:sz w:val="26"/>
                  <w:szCs w:val="26"/>
                  <w:rPrChange w:id="34208" w:author="Le Minh Nghia" w:date="2019-10-09T10:56:00Z">
                    <w:rPr/>
                  </w:rPrChange>
                </w:rPr>
                <w:t xml:space="preserve"> </w:t>
              </w:r>
              <w:proofErr w:type="spellStart"/>
              <w:r w:rsidRPr="00B41112">
                <w:rPr>
                  <w:sz w:val="26"/>
                  <w:szCs w:val="26"/>
                  <w:rPrChange w:id="34209" w:author="Le Minh Nghia" w:date="2019-10-09T10:56:00Z">
                    <w:rPr/>
                  </w:rPrChange>
                </w:rPr>
                <w:t>trong</w:t>
              </w:r>
              <w:proofErr w:type="spellEnd"/>
              <w:r w:rsidRPr="00B41112">
                <w:rPr>
                  <w:sz w:val="26"/>
                  <w:szCs w:val="26"/>
                  <w:rPrChange w:id="34210" w:author="Le Minh Nghia" w:date="2019-10-09T10:56:00Z">
                    <w:rPr/>
                  </w:rPrChange>
                </w:rPr>
                <w:t xml:space="preserve"> </w:t>
              </w:r>
              <w:proofErr w:type="spellStart"/>
              <w:r w:rsidRPr="00B41112">
                <w:rPr>
                  <w:sz w:val="26"/>
                  <w:szCs w:val="26"/>
                  <w:rPrChange w:id="34211" w:author="Le Minh Nghia" w:date="2019-10-09T10:56:00Z">
                    <w:rPr/>
                  </w:rPrChange>
                </w:rPr>
                <w:t>năm</w:t>
              </w:r>
              <w:proofErr w:type="spellEnd"/>
              <w:r w:rsidRPr="00B41112">
                <w:rPr>
                  <w:sz w:val="26"/>
                  <w:szCs w:val="26"/>
                  <w:rPrChange w:id="34212" w:author="Le Minh Nghia" w:date="2019-10-09T10:56:00Z">
                    <w:rPr/>
                  </w:rPrChange>
                </w:rPr>
                <w:t xml:space="preserve"> 2018. </w:t>
              </w:r>
              <w:proofErr w:type="spellStart"/>
              <w:r w:rsidRPr="00B41112">
                <w:rPr>
                  <w:sz w:val="26"/>
                  <w:szCs w:val="26"/>
                  <w:rPrChange w:id="34213" w:author="Le Minh Nghia" w:date="2019-10-09T10:56:00Z">
                    <w:rPr/>
                  </w:rPrChange>
                </w:rPr>
                <w:t>Chưa</w:t>
              </w:r>
              <w:proofErr w:type="spellEnd"/>
              <w:r w:rsidRPr="00B41112">
                <w:rPr>
                  <w:sz w:val="26"/>
                  <w:szCs w:val="26"/>
                  <w:rPrChange w:id="34214" w:author="Le Minh Nghia" w:date="2019-10-09T10:56:00Z">
                    <w:rPr/>
                  </w:rPrChange>
                </w:rPr>
                <w:t xml:space="preserve"> </w:t>
              </w:r>
              <w:proofErr w:type="spellStart"/>
              <w:r w:rsidRPr="00B41112">
                <w:rPr>
                  <w:sz w:val="26"/>
                  <w:szCs w:val="26"/>
                  <w:rPrChange w:id="34215" w:author="Le Minh Nghia" w:date="2019-10-09T10:56:00Z">
                    <w:rPr/>
                  </w:rPrChange>
                </w:rPr>
                <w:t>nêu</w:t>
              </w:r>
              <w:proofErr w:type="spellEnd"/>
              <w:r w:rsidRPr="00B41112">
                <w:rPr>
                  <w:sz w:val="26"/>
                  <w:szCs w:val="26"/>
                  <w:rPrChange w:id="34216" w:author="Le Minh Nghia" w:date="2019-10-09T10:56:00Z">
                    <w:rPr/>
                  </w:rPrChange>
                </w:rPr>
                <w:t xml:space="preserve"> </w:t>
              </w:r>
              <w:proofErr w:type="spellStart"/>
              <w:r w:rsidRPr="00B41112">
                <w:rPr>
                  <w:sz w:val="26"/>
                  <w:szCs w:val="26"/>
                  <w:rPrChange w:id="34217" w:author="Le Minh Nghia" w:date="2019-10-09T10:56:00Z">
                    <w:rPr/>
                  </w:rPrChange>
                </w:rPr>
                <w:t>được</w:t>
              </w:r>
              <w:proofErr w:type="spellEnd"/>
              <w:r w:rsidRPr="00B41112">
                <w:rPr>
                  <w:sz w:val="26"/>
                  <w:szCs w:val="26"/>
                  <w:rPrChange w:id="34218" w:author="Le Minh Nghia" w:date="2019-10-09T10:56:00Z">
                    <w:rPr/>
                  </w:rPrChange>
                </w:rPr>
                <w:t xml:space="preserve"> </w:t>
              </w:r>
              <w:proofErr w:type="spellStart"/>
              <w:r w:rsidRPr="00B41112">
                <w:rPr>
                  <w:sz w:val="26"/>
                  <w:szCs w:val="26"/>
                  <w:rPrChange w:id="34219" w:author="Le Minh Nghia" w:date="2019-10-09T10:56:00Z">
                    <w:rPr/>
                  </w:rPrChange>
                </w:rPr>
                <w:t>nhiều</w:t>
              </w:r>
              <w:proofErr w:type="spellEnd"/>
              <w:r w:rsidRPr="00B41112">
                <w:rPr>
                  <w:sz w:val="26"/>
                  <w:szCs w:val="26"/>
                  <w:rPrChange w:id="34220" w:author="Le Minh Nghia" w:date="2019-10-09T10:56:00Z">
                    <w:rPr/>
                  </w:rPrChange>
                </w:rPr>
                <w:t xml:space="preserve"> </w:t>
              </w:r>
              <w:proofErr w:type="spellStart"/>
              <w:r w:rsidRPr="00B41112">
                <w:rPr>
                  <w:sz w:val="26"/>
                  <w:szCs w:val="26"/>
                  <w:rPrChange w:id="34221" w:author="Le Minh Nghia" w:date="2019-10-09T10:56:00Z">
                    <w:rPr/>
                  </w:rPrChange>
                </w:rPr>
                <w:t>những</w:t>
              </w:r>
              <w:proofErr w:type="spellEnd"/>
              <w:r w:rsidRPr="00B41112">
                <w:rPr>
                  <w:sz w:val="26"/>
                  <w:szCs w:val="26"/>
                  <w:rPrChange w:id="34222" w:author="Le Minh Nghia" w:date="2019-10-09T10:56:00Z">
                    <w:rPr/>
                  </w:rPrChange>
                </w:rPr>
                <w:t xml:space="preserve"> </w:t>
              </w:r>
              <w:proofErr w:type="spellStart"/>
              <w:r w:rsidRPr="00B41112">
                <w:rPr>
                  <w:sz w:val="26"/>
                  <w:szCs w:val="26"/>
                  <w:rPrChange w:id="34223" w:author="Le Minh Nghia" w:date="2019-10-09T10:56:00Z">
                    <w:rPr/>
                  </w:rPrChange>
                </w:rPr>
                <w:t>thông</w:t>
              </w:r>
              <w:proofErr w:type="spellEnd"/>
              <w:r w:rsidRPr="00B41112">
                <w:rPr>
                  <w:sz w:val="26"/>
                  <w:szCs w:val="26"/>
                  <w:rPrChange w:id="34224" w:author="Le Minh Nghia" w:date="2019-10-09T10:56:00Z">
                    <w:rPr/>
                  </w:rPrChange>
                </w:rPr>
                <w:t xml:space="preserve"> tin </w:t>
              </w:r>
              <w:proofErr w:type="spellStart"/>
              <w:r w:rsidRPr="00B41112">
                <w:rPr>
                  <w:sz w:val="26"/>
                  <w:szCs w:val="26"/>
                  <w:rPrChange w:id="34225" w:author="Le Minh Nghia" w:date="2019-10-09T10:56:00Z">
                    <w:rPr/>
                  </w:rPrChange>
                </w:rPr>
                <w:t>cần</w:t>
              </w:r>
              <w:proofErr w:type="spellEnd"/>
              <w:r w:rsidRPr="00B41112">
                <w:rPr>
                  <w:sz w:val="26"/>
                  <w:szCs w:val="26"/>
                  <w:rPrChange w:id="34226" w:author="Le Minh Nghia" w:date="2019-10-09T10:56:00Z">
                    <w:rPr/>
                  </w:rPrChange>
                </w:rPr>
                <w:t xml:space="preserve"> </w:t>
              </w:r>
              <w:proofErr w:type="spellStart"/>
              <w:r w:rsidRPr="00B41112">
                <w:rPr>
                  <w:sz w:val="26"/>
                  <w:szCs w:val="26"/>
                  <w:rPrChange w:id="34227" w:author="Le Minh Nghia" w:date="2019-10-09T10:56:00Z">
                    <w:rPr/>
                  </w:rPrChange>
                </w:rPr>
                <w:t>thiết</w:t>
              </w:r>
              <w:proofErr w:type="spellEnd"/>
              <w:r w:rsidRPr="00B41112">
                <w:rPr>
                  <w:sz w:val="26"/>
                  <w:szCs w:val="26"/>
                  <w:rPrChange w:id="34228" w:author="Le Minh Nghia" w:date="2019-10-09T10:56:00Z">
                    <w:rPr/>
                  </w:rPrChange>
                </w:rPr>
                <w:t xml:space="preserve"> </w:t>
              </w:r>
              <w:proofErr w:type="spellStart"/>
              <w:r w:rsidRPr="00B41112">
                <w:rPr>
                  <w:sz w:val="26"/>
                  <w:szCs w:val="26"/>
                  <w:rPrChange w:id="34229" w:author="Le Minh Nghia" w:date="2019-10-09T10:56:00Z">
                    <w:rPr/>
                  </w:rPrChange>
                </w:rPr>
                <w:t>để</w:t>
              </w:r>
              <w:proofErr w:type="spellEnd"/>
              <w:r w:rsidRPr="00B41112">
                <w:rPr>
                  <w:sz w:val="26"/>
                  <w:szCs w:val="26"/>
                  <w:rPrChange w:id="34230" w:author="Le Minh Nghia" w:date="2019-10-09T10:56:00Z">
                    <w:rPr/>
                  </w:rPrChange>
                </w:rPr>
                <w:t xml:space="preserve"> </w:t>
              </w:r>
              <w:proofErr w:type="spellStart"/>
              <w:r w:rsidRPr="00B41112">
                <w:rPr>
                  <w:sz w:val="26"/>
                  <w:szCs w:val="26"/>
                  <w:rPrChange w:id="34231" w:author="Le Minh Nghia" w:date="2019-10-09T10:56:00Z">
                    <w:rPr/>
                  </w:rPrChange>
                </w:rPr>
                <w:t>quản</w:t>
              </w:r>
              <w:proofErr w:type="spellEnd"/>
              <w:r w:rsidRPr="00B41112">
                <w:rPr>
                  <w:sz w:val="26"/>
                  <w:szCs w:val="26"/>
                  <w:rPrChange w:id="34232" w:author="Le Minh Nghia" w:date="2019-10-09T10:56:00Z">
                    <w:rPr/>
                  </w:rPrChange>
                </w:rPr>
                <w:t xml:space="preserve"> </w:t>
              </w:r>
              <w:proofErr w:type="spellStart"/>
              <w:r w:rsidRPr="00B41112">
                <w:rPr>
                  <w:sz w:val="26"/>
                  <w:szCs w:val="26"/>
                  <w:rPrChange w:id="34233" w:author="Le Minh Nghia" w:date="2019-10-09T10:56:00Z">
                    <w:rPr/>
                  </w:rPrChange>
                </w:rPr>
                <w:t>lý</w:t>
              </w:r>
              <w:proofErr w:type="spellEnd"/>
              <w:r w:rsidRPr="00B41112">
                <w:rPr>
                  <w:sz w:val="26"/>
                  <w:szCs w:val="26"/>
                  <w:rPrChange w:id="34234" w:author="Le Minh Nghia" w:date="2019-10-09T10:56:00Z">
                    <w:rPr/>
                  </w:rPrChange>
                </w:rPr>
                <w:t xml:space="preserve"> </w:t>
              </w:r>
              <w:proofErr w:type="spellStart"/>
              <w:r w:rsidRPr="00B41112">
                <w:rPr>
                  <w:sz w:val="26"/>
                  <w:szCs w:val="26"/>
                  <w:rPrChange w:id="34235" w:author="Le Minh Nghia" w:date="2019-10-09T10:56:00Z">
                    <w:rPr/>
                  </w:rPrChange>
                </w:rPr>
                <w:t>thông</w:t>
              </w:r>
              <w:proofErr w:type="spellEnd"/>
              <w:r w:rsidRPr="00B41112">
                <w:rPr>
                  <w:sz w:val="26"/>
                  <w:szCs w:val="26"/>
                  <w:rPrChange w:id="34236" w:author="Le Minh Nghia" w:date="2019-10-09T10:56:00Z">
                    <w:rPr/>
                  </w:rPrChange>
                </w:rPr>
                <w:t xml:space="preserve"> tin </w:t>
              </w:r>
              <w:proofErr w:type="spellStart"/>
              <w:r w:rsidRPr="00B41112">
                <w:rPr>
                  <w:sz w:val="26"/>
                  <w:szCs w:val="26"/>
                  <w:rPrChange w:id="34237" w:author="Le Minh Nghia" w:date="2019-10-09T10:56:00Z">
                    <w:rPr/>
                  </w:rPrChange>
                </w:rPr>
                <w:t>của</w:t>
              </w:r>
              <w:proofErr w:type="spellEnd"/>
              <w:r w:rsidRPr="00B41112">
                <w:rPr>
                  <w:sz w:val="26"/>
                  <w:szCs w:val="26"/>
                  <w:rPrChange w:id="34238" w:author="Le Minh Nghia" w:date="2019-10-09T10:56:00Z">
                    <w:rPr/>
                  </w:rPrChange>
                </w:rPr>
                <w:t xml:space="preserve"> </w:t>
              </w:r>
              <w:proofErr w:type="spellStart"/>
              <w:r w:rsidRPr="00B41112">
                <w:rPr>
                  <w:sz w:val="26"/>
                  <w:szCs w:val="26"/>
                  <w:rPrChange w:id="34239" w:author="Le Minh Nghia" w:date="2019-10-09T10:56:00Z">
                    <w:rPr/>
                  </w:rPrChange>
                </w:rPr>
                <w:t>một</w:t>
              </w:r>
              <w:proofErr w:type="spellEnd"/>
              <w:r w:rsidRPr="00B41112">
                <w:rPr>
                  <w:sz w:val="26"/>
                  <w:szCs w:val="26"/>
                  <w:rPrChange w:id="34240" w:author="Le Minh Nghia" w:date="2019-10-09T10:56:00Z">
                    <w:rPr/>
                  </w:rPrChange>
                </w:rPr>
                <w:t xml:space="preserve"> </w:t>
              </w:r>
              <w:proofErr w:type="spellStart"/>
              <w:r w:rsidRPr="00B41112">
                <w:rPr>
                  <w:sz w:val="26"/>
                  <w:szCs w:val="26"/>
                  <w:rPrChange w:id="34241" w:author="Le Minh Nghia" w:date="2019-10-09T10:56:00Z">
                    <w:rPr/>
                  </w:rPrChange>
                </w:rPr>
                <w:t>cựu</w:t>
              </w:r>
              <w:proofErr w:type="spellEnd"/>
              <w:r w:rsidRPr="00B41112">
                <w:rPr>
                  <w:sz w:val="26"/>
                  <w:szCs w:val="26"/>
                  <w:rPrChange w:id="34242" w:author="Le Minh Nghia" w:date="2019-10-09T10:56:00Z">
                    <w:rPr/>
                  </w:rPrChange>
                </w:rPr>
                <w:t xml:space="preserve"> </w:t>
              </w:r>
              <w:proofErr w:type="spellStart"/>
              <w:r w:rsidRPr="00B41112">
                <w:rPr>
                  <w:sz w:val="26"/>
                  <w:szCs w:val="26"/>
                  <w:rPrChange w:id="34243" w:author="Le Minh Nghia" w:date="2019-10-09T10:56:00Z">
                    <w:rPr/>
                  </w:rPrChange>
                </w:rPr>
                <w:t>sinh</w:t>
              </w:r>
              <w:proofErr w:type="spellEnd"/>
              <w:r w:rsidRPr="00B41112">
                <w:rPr>
                  <w:sz w:val="26"/>
                  <w:szCs w:val="26"/>
                  <w:rPrChange w:id="34244" w:author="Le Minh Nghia" w:date="2019-10-09T10:56:00Z">
                    <w:rPr/>
                  </w:rPrChange>
                </w:rPr>
                <w:t xml:space="preserve"> </w:t>
              </w:r>
              <w:proofErr w:type="spellStart"/>
              <w:r w:rsidRPr="00B41112">
                <w:rPr>
                  <w:sz w:val="26"/>
                  <w:szCs w:val="26"/>
                  <w:rPrChange w:id="34245" w:author="Le Minh Nghia" w:date="2019-10-09T10:56:00Z">
                    <w:rPr/>
                  </w:rPrChange>
                </w:rPr>
                <w:t>viên</w:t>
              </w:r>
              <w:proofErr w:type="spellEnd"/>
              <w:r w:rsidRPr="00B41112">
                <w:rPr>
                  <w:sz w:val="26"/>
                  <w:szCs w:val="26"/>
                  <w:rPrChange w:id="34246" w:author="Le Minh Nghia" w:date="2019-10-09T10:56:00Z">
                    <w:rPr/>
                  </w:rPrChange>
                </w:rPr>
                <w:t xml:space="preserve"> </w:t>
              </w:r>
              <w:proofErr w:type="spellStart"/>
              <w:r w:rsidRPr="00B41112">
                <w:rPr>
                  <w:sz w:val="26"/>
                  <w:szCs w:val="26"/>
                  <w:rPrChange w:id="34247" w:author="Le Minh Nghia" w:date="2019-10-09T10:56:00Z">
                    <w:rPr/>
                  </w:rPrChange>
                </w:rPr>
                <w:t>như</w:t>
              </w:r>
              <w:proofErr w:type="spellEnd"/>
              <w:r w:rsidRPr="00B41112">
                <w:rPr>
                  <w:sz w:val="26"/>
                  <w:szCs w:val="26"/>
                  <w:rPrChange w:id="34248" w:author="Le Minh Nghia" w:date="2019-10-09T10:56:00Z">
                    <w:rPr/>
                  </w:rPrChange>
                </w:rPr>
                <w:t xml:space="preserve">: </w:t>
              </w:r>
              <w:proofErr w:type="spellStart"/>
              <w:r w:rsidRPr="00B41112">
                <w:rPr>
                  <w:sz w:val="26"/>
                  <w:szCs w:val="26"/>
                  <w:rPrChange w:id="34249" w:author="Le Minh Nghia" w:date="2019-10-09T10:56:00Z">
                    <w:rPr/>
                  </w:rPrChange>
                </w:rPr>
                <w:t>danh</w:t>
              </w:r>
              <w:proofErr w:type="spellEnd"/>
              <w:r w:rsidRPr="00B41112">
                <w:rPr>
                  <w:sz w:val="26"/>
                  <w:szCs w:val="26"/>
                  <w:rPrChange w:id="34250" w:author="Le Minh Nghia" w:date="2019-10-09T10:56:00Z">
                    <w:rPr/>
                  </w:rPrChange>
                </w:rPr>
                <w:t xml:space="preserve"> </w:t>
              </w:r>
              <w:proofErr w:type="spellStart"/>
              <w:r w:rsidRPr="00B41112">
                <w:rPr>
                  <w:sz w:val="26"/>
                  <w:szCs w:val="26"/>
                  <w:rPrChange w:id="34251" w:author="Le Minh Nghia" w:date="2019-10-09T10:56:00Z">
                    <w:rPr/>
                  </w:rPrChange>
                </w:rPr>
                <w:t>sách</w:t>
              </w:r>
              <w:proofErr w:type="spellEnd"/>
              <w:r w:rsidRPr="00B41112">
                <w:rPr>
                  <w:sz w:val="26"/>
                  <w:szCs w:val="26"/>
                  <w:rPrChange w:id="34252" w:author="Le Minh Nghia" w:date="2019-10-09T10:56:00Z">
                    <w:rPr/>
                  </w:rPrChange>
                </w:rPr>
                <w:t xml:space="preserve"> </w:t>
              </w:r>
              <w:proofErr w:type="spellStart"/>
              <w:r w:rsidRPr="00B41112">
                <w:rPr>
                  <w:sz w:val="26"/>
                  <w:szCs w:val="26"/>
                  <w:rPrChange w:id="34253" w:author="Le Minh Nghia" w:date="2019-10-09T10:56:00Z">
                    <w:rPr/>
                  </w:rPrChange>
                </w:rPr>
                <w:t>tốt</w:t>
              </w:r>
              <w:proofErr w:type="spellEnd"/>
              <w:r w:rsidRPr="00B41112">
                <w:rPr>
                  <w:sz w:val="26"/>
                  <w:szCs w:val="26"/>
                  <w:rPrChange w:id="34254" w:author="Le Minh Nghia" w:date="2019-10-09T10:56:00Z">
                    <w:rPr/>
                  </w:rPrChange>
                </w:rPr>
                <w:t xml:space="preserve"> </w:t>
              </w:r>
              <w:proofErr w:type="spellStart"/>
              <w:r w:rsidRPr="00B41112">
                <w:rPr>
                  <w:sz w:val="26"/>
                  <w:szCs w:val="26"/>
                  <w:rPrChange w:id="34255" w:author="Le Minh Nghia" w:date="2019-10-09T10:56:00Z">
                    <w:rPr/>
                  </w:rPrChange>
                </w:rPr>
                <w:t>nghiệp</w:t>
              </w:r>
              <w:proofErr w:type="spellEnd"/>
              <w:r w:rsidRPr="00B41112">
                <w:rPr>
                  <w:sz w:val="26"/>
                  <w:szCs w:val="26"/>
                  <w:rPrChange w:id="34256" w:author="Le Minh Nghia" w:date="2019-10-09T10:56:00Z">
                    <w:rPr/>
                  </w:rPrChange>
                </w:rPr>
                <w:t xml:space="preserve"> </w:t>
              </w:r>
              <w:proofErr w:type="spellStart"/>
              <w:r w:rsidRPr="00B41112">
                <w:rPr>
                  <w:sz w:val="26"/>
                  <w:szCs w:val="26"/>
                  <w:rPrChange w:id="34257" w:author="Le Minh Nghia" w:date="2019-10-09T10:56:00Z">
                    <w:rPr/>
                  </w:rPrChange>
                </w:rPr>
                <w:t>theo</w:t>
              </w:r>
              <w:proofErr w:type="spellEnd"/>
              <w:r w:rsidRPr="00B41112">
                <w:rPr>
                  <w:sz w:val="26"/>
                  <w:szCs w:val="26"/>
                  <w:rPrChange w:id="34258" w:author="Le Minh Nghia" w:date="2019-10-09T10:56:00Z">
                    <w:rPr/>
                  </w:rPrChange>
                </w:rPr>
                <w:t xml:space="preserve"> </w:t>
              </w:r>
              <w:proofErr w:type="spellStart"/>
              <w:r w:rsidRPr="00B41112">
                <w:rPr>
                  <w:sz w:val="26"/>
                  <w:szCs w:val="26"/>
                  <w:rPrChange w:id="34259" w:author="Le Minh Nghia" w:date="2019-10-09T10:56:00Z">
                    <w:rPr/>
                  </w:rPrChange>
                </w:rPr>
                <w:t>khóa</w:t>
              </w:r>
              <w:proofErr w:type="spellEnd"/>
              <w:r w:rsidRPr="00B41112">
                <w:rPr>
                  <w:sz w:val="26"/>
                  <w:szCs w:val="26"/>
                  <w:rPrChange w:id="34260" w:author="Le Minh Nghia" w:date="2019-10-09T10:56:00Z">
                    <w:rPr/>
                  </w:rPrChange>
                </w:rPr>
                <w:t xml:space="preserve">, </w:t>
              </w:r>
              <w:proofErr w:type="spellStart"/>
              <w:r w:rsidRPr="00B41112">
                <w:rPr>
                  <w:sz w:val="26"/>
                  <w:szCs w:val="26"/>
                  <w:rPrChange w:id="34261" w:author="Le Minh Nghia" w:date="2019-10-09T10:56:00Z">
                    <w:rPr/>
                  </w:rPrChange>
                </w:rPr>
                <w:t>thành</w:t>
              </w:r>
              <w:proofErr w:type="spellEnd"/>
              <w:r w:rsidRPr="00B41112">
                <w:rPr>
                  <w:sz w:val="26"/>
                  <w:szCs w:val="26"/>
                  <w:rPrChange w:id="34262" w:author="Le Minh Nghia" w:date="2019-10-09T10:56:00Z">
                    <w:rPr/>
                  </w:rPrChange>
                </w:rPr>
                <w:t xml:space="preserve"> </w:t>
              </w:r>
              <w:proofErr w:type="spellStart"/>
              <w:r w:rsidRPr="00B41112">
                <w:rPr>
                  <w:sz w:val="26"/>
                  <w:szCs w:val="26"/>
                  <w:rPrChange w:id="34263" w:author="Le Minh Nghia" w:date="2019-10-09T10:56:00Z">
                    <w:rPr/>
                  </w:rPrChange>
                </w:rPr>
                <w:t>tích</w:t>
              </w:r>
              <w:proofErr w:type="spellEnd"/>
              <w:r w:rsidRPr="00B41112">
                <w:rPr>
                  <w:sz w:val="26"/>
                  <w:szCs w:val="26"/>
                  <w:rPrChange w:id="34264" w:author="Le Minh Nghia" w:date="2019-10-09T10:56:00Z">
                    <w:rPr/>
                  </w:rPrChange>
                </w:rPr>
                <w:t xml:space="preserve"> </w:t>
              </w:r>
              <w:proofErr w:type="spellStart"/>
              <w:r w:rsidRPr="00B41112">
                <w:rPr>
                  <w:sz w:val="26"/>
                  <w:szCs w:val="26"/>
                  <w:rPrChange w:id="34265" w:author="Le Minh Nghia" w:date="2019-10-09T10:56:00Z">
                    <w:rPr/>
                  </w:rPrChange>
                </w:rPr>
                <w:t>tốt</w:t>
              </w:r>
              <w:proofErr w:type="spellEnd"/>
              <w:r w:rsidRPr="00B41112">
                <w:rPr>
                  <w:sz w:val="26"/>
                  <w:szCs w:val="26"/>
                  <w:rPrChange w:id="34266" w:author="Le Minh Nghia" w:date="2019-10-09T10:56:00Z">
                    <w:rPr/>
                  </w:rPrChange>
                </w:rPr>
                <w:t xml:space="preserve"> </w:t>
              </w:r>
              <w:proofErr w:type="spellStart"/>
              <w:r w:rsidRPr="00B41112">
                <w:rPr>
                  <w:sz w:val="26"/>
                  <w:szCs w:val="26"/>
                  <w:rPrChange w:id="34267" w:author="Le Minh Nghia" w:date="2019-10-09T10:56:00Z">
                    <w:rPr/>
                  </w:rPrChange>
                </w:rPr>
                <w:t>nghiệp</w:t>
              </w:r>
              <w:proofErr w:type="spellEnd"/>
              <w:r w:rsidRPr="00B41112">
                <w:rPr>
                  <w:sz w:val="26"/>
                  <w:szCs w:val="26"/>
                  <w:rPrChange w:id="34268" w:author="Le Minh Nghia" w:date="2019-10-09T10:56:00Z">
                    <w:rPr/>
                  </w:rPrChange>
                </w:rPr>
                <w:t xml:space="preserve"> </w:t>
              </w:r>
              <w:proofErr w:type="spellStart"/>
              <w:r w:rsidRPr="00B41112">
                <w:rPr>
                  <w:sz w:val="26"/>
                  <w:szCs w:val="26"/>
                  <w:rPrChange w:id="34269" w:author="Le Minh Nghia" w:date="2019-10-09T10:56:00Z">
                    <w:rPr/>
                  </w:rPrChange>
                </w:rPr>
                <w:t>của</w:t>
              </w:r>
              <w:proofErr w:type="spellEnd"/>
              <w:r w:rsidRPr="00B41112">
                <w:rPr>
                  <w:sz w:val="26"/>
                  <w:szCs w:val="26"/>
                  <w:rPrChange w:id="34270" w:author="Le Minh Nghia" w:date="2019-10-09T10:56:00Z">
                    <w:rPr/>
                  </w:rPrChange>
                </w:rPr>
                <w:t xml:space="preserve"> </w:t>
              </w:r>
              <w:proofErr w:type="spellStart"/>
              <w:r w:rsidRPr="00B41112">
                <w:rPr>
                  <w:sz w:val="26"/>
                  <w:szCs w:val="26"/>
                  <w:rPrChange w:id="34271" w:author="Le Minh Nghia" w:date="2019-10-09T10:56:00Z">
                    <w:rPr/>
                  </w:rPrChange>
                </w:rPr>
                <w:t>cựu</w:t>
              </w:r>
              <w:proofErr w:type="spellEnd"/>
              <w:r w:rsidRPr="00B41112">
                <w:rPr>
                  <w:sz w:val="26"/>
                  <w:szCs w:val="26"/>
                  <w:rPrChange w:id="34272" w:author="Le Minh Nghia" w:date="2019-10-09T10:56:00Z">
                    <w:rPr/>
                  </w:rPrChange>
                </w:rPr>
                <w:t xml:space="preserve"> </w:t>
              </w:r>
              <w:proofErr w:type="spellStart"/>
              <w:r w:rsidRPr="00B41112">
                <w:rPr>
                  <w:sz w:val="26"/>
                  <w:szCs w:val="26"/>
                  <w:rPrChange w:id="34273" w:author="Le Minh Nghia" w:date="2019-10-09T10:56:00Z">
                    <w:rPr/>
                  </w:rPrChange>
                </w:rPr>
                <w:t>sinh</w:t>
              </w:r>
              <w:proofErr w:type="spellEnd"/>
              <w:r w:rsidRPr="00B41112">
                <w:rPr>
                  <w:sz w:val="26"/>
                  <w:szCs w:val="26"/>
                  <w:rPrChange w:id="34274" w:author="Le Minh Nghia" w:date="2019-10-09T10:56:00Z">
                    <w:rPr/>
                  </w:rPrChange>
                </w:rPr>
                <w:t xml:space="preserve"> </w:t>
              </w:r>
              <w:proofErr w:type="spellStart"/>
              <w:r w:rsidRPr="00B41112">
                <w:rPr>
                  <w:sz w:val="26"/>
                  <w:szCs w:val="26"/>
                  <w:rPrChange w:id="34275" w:author="Le Minh Nghia" w:date="2019-10-09T10:56:00Z">
                    <w:rPr/>
                  </w:rPrChange>
                </w:rPr>
                <w:t>viên</w:t>
              </w:r>
              <w:proofErr w:type="spellEnd"/>
              <w:r w:rsidRPr="00B41112">
                <w:rPr>
                  <w:sz w:val="26"/>
                  <w:szCs w:val="26"/>
                  <w:rPrChange w:id="34276" w:author="Le Minh Nghia" w:date="2019-10-09T10:56:00Z">
                    <w:rPr/>
                  </w:rPrChange>
                </w:rPr>
                <w:t xml:space="preserve">, </w:t>
              </w:r>
              <w:proofErr w:type="spellStart"/>
              <w:r w:rsidRPr="00B41112">
                <w:rPr>
                  <w:sz w:val="26"/>
                  <w:szCs w:val="26"/>
                  <w:rPrChange w:id="34277" w:author="Le Minh Nghia" w:date="2019-10-09T10:56:00Z">
                    <w:rPr/>
                  </w:rPrChange>
                </w:rPr>
                <w:t>thống</w:t>
              </w:r>
              <w:proofErr w:type="spellEnd"/>
              <w:r w:rsidRPr="00B41112">
                <w:rPr>
                  <w:sz w:val="26"/>
                  <w:szCs w:val="26"/>
                  <w:rPrChange w:id="34278" w:author="Le Minh Nghia" w:date="2019-10-09T10:56:00Z">
                    <w:rPr/>
                  </w:rPrChange>
                </w:rPr>
                <w:t xml:space="preserve"> </w:t>
              </w:r>
              <w:proofErr w:type="spellStart"/>
              <w:r w:rsidRPr="00B41112">
                <w:rPr>
                  <w:sz w:val="26"/>
                  <w:szCs w:val="26"/>
                  <w:rPrChange w:id="34279" w:author="Le Minh Nghia" w:date="2019-10-09T10:56:00Z">
                    <w:rPr/>
                  </w:rPrChange>
                </w:rPr>
                <w:t>kê</w:t>
              </w:r>
              <w:proofErr w:type="spellEnd"/>
              <w:r w:rsidRPr="00B41112">
                <w:rPr>
                  <w:sz w:val="26"/>
                  <w:szCs w:val="26"/>
                  <w:rPrChange w:id="34280" w:author="Le Minh Nghia" w:date="2019-10-09T10:56:00Z">
                    <w:rPr/>
                  </w:rPrChange>
                </w:rPr>
                <w:t xml:space="preserve"> </w:t>
              </w:r>
              <w:proofErr w:type="spellStart"/>
              <w:r w:rsidRPr="00B41112">
                <w:rPr>
                  <w:sz w:val="26"/>
                  <w:szCs w:val="26"/>
                  <w:rPrChange w:id="34281" w:author="Le Minh Nghia" w:date="2019-10-09T10:56:00Z">
                    <w:rPr/>
                  </w:rPrChange>
                </w:rPr>
                <w:t>việc</w:t>
              </w:r>
              <w:proofErr w:type="spellEnd"/>
              <w:r w:rsidRPr="00B41112">
                <w:rPr>
                  <w:sz w:val="26"/>
                  <w:szCs w:val="26"/>
                  <w:rPrChange w:id="34282" w:author="Le Minh Nghia" w:date="2019-10-09T10:56:00Z">
                    <w:rPr/>
                  </w:rPrChange>
                </w:rPr>
                <w:t xml:space="preserve"> </w:t>
              </w:r>
              <w:proofErr w:type="spellStart"/>
              <w:r w:rsidRPr="00B41112">
                <w:rPr>
                  <w:sz w:val="26"/>
                  <w:szCs w:val="26"/>
                  <w:rPrChange w:id="34283" w:author="Le Minh Nghia" w:date="2019-10-09T10:56:00Z">
                    <w:rPr/>
                  </w:rPrChange>
                </w:rPr>
                <w:t>làm</w:t>
              </w:r>
              <w:proofErr w:type="spellEnd"/>
              <w:r w:rsidRPr="00B41112">
                <w:rPr>
                  <w:sz w:val="26"/>
                  <w:szCs w:val="26"/>
                  <w:rPrChange w:id="34284" w:author="Le Minh Nghia" w:date="2019-10-09T10:56:00Z">
                    <w:rPr/>
                  </w:rPrChange>
                </w:rPr>
                <w:t xml:space="preserve"> </w:t>
              </w:r>
              <w:proofErr w:type="spellStart"/>
              <w:r w:rsidRPr="00B41112">
                <w:rPr>
                  <w:sz w:val="26"/>
                  <w:szCs w:val="26"/>
                  <w:rPrChange w:id="34285" w:author="Le Minh Nghia" w:date="2019-10-09T10:56:00Z">
                    <w:rPr/>
                  </w:rPrChange>
                </w:rPr>
                <w:t>của</w:t>
              </w:r>
              <w:proofErr w:type="spellEnd"/>
              <w:r w:rsidRPr="00B41112">
                <w:rPr>
                  <w:sz w:val="26"/>
                  <w:szCs w:val="26"/>
                  <w:rPrChange w:id="34286" w:author="Le Minh Nghia" w:date="2019-10-09T10:56:00Z">
                    <w:rPr/>
                  </w:rPrChange>
                </w:rPr>
                <w:t xml:space="preserve"> </w:t>
              </w:r>
              <w:proofErr w:type="spellStart"/>
              <w:r w:rsidRPr="00B41112">
                <w:rPr>
                  <w:sz w:val="26"/>
                  <w:szCs w:val="26"/>
                  <w:rPrChange w:id="34287" w:author="Le Minh Nghia" w:date="2019-10-09T10:56:00Z">
                    <w:rPr/>
                  </w:rPrChange>
                </w:rPr>
                <w:t>cựu</w:t>
              </w:r>
              <w:proofErr w:type="spellEnd"/>
              <w:r w:rsidRPr="00B41112">
                <w:rPr>
                  <w:sz w:val="26"/>
                  <w:szCs w:val="26"/>
                  <w:rPrChange w:id="34288" w:author="Le Minh Nghia" w:date="2019-10-09T10:56:00Z">
                    <w:rPr/>
                  </w:rPrChange>
                </w:rPr>
                <w:t xml:space="preserve"> </w:t>
              </w:r>
              <w:proofErr w:type="spellStart"/>
              <w:r w:rsidRPr="00B41112">
                <w:rPr>
                  <w:sz w:val="26"/>
                  <w:szCs w:val="26"/>
                  <w:rPrChange w:id="34289" w:author="Le Minh Nghia" w:date="2019-10-09T10:56:00Z">
                    <w:rPr/>
                  </w:rPrChange>
                </w:rPr>
                <w:t>sinh</w:t>
              </w:r>
              <w:proofErr w:type="spellEnd"/>
              <w:r w:rsidRPr="00B41112">
                <w:rPr>
                  <w:sz w:val="26"/>
                  <w:szCs w:val="26"/>
                  <w:rPrChange w:id="34290" w:author="Le Minh Nghia" w:date="2019-10-09T10:56:00Z">
                    <w:rPr/>
                  </w:rPrChange>
                </w:rPr>
                <w:t xml:space="preserve"> </w:t>
              </w:r>
              <w:proofErr w:type="spellStart"/>
              <w:r w:rsidRPr="00B41112">
                <w:rPr>
                  <w:sz w:val="26"/>
                  <w:szCs w:val="26"/>
                  <w:rPrChange w:id="34291" w:author="Le Minh Nghia" w:date="2019-10-09T10:56:00Z">
                    <w:rPr/>
                  </w:rPrChange>
                </w:rPr>
                <w:t>viên</w:t>
              </w:r>
              <w:proofErr w:type="spellEnd"/>
              <w:r w:rsidRPr="00B41112">
                <w:rPr>
                  <w:sz w:val="26"/>
                  <w:szCs w:val="26"/>
                  <w:rPrChange w:id="34292" w:author="Le Minh Nghia" w:date="2019-10-09T10:56:00Z">
                    <w:rPr/>
                  </w:rPrChange>
                </w:rPr>
                <w:t xml:space="preserve">, </w:t>
              </w:r>
              <w:proofErr w:type="spellStart"/>
              <w:r w:rsidRPr="00B41112">
                <w:rPr>
                  <w:sz w:val="26"/>
                  <w:szCs w:val="26"/>
                  <w:rPrChange w:id="34293" w:author="Le Minh Nghia" w:date="2019-10-09T10:56:00Z">
                    <w:rPr/>
                  </w:rPrChange>
                </w:rPr>
                <w:t>công</w:t>
              </w:r>
              <w:proofErr w:type="spellEnd"/>
              <w:r w:rsidRPr="00B41112">
                <w:rPr>
                  <w:sz w:val="26"/>
                  <w:szCs w:val="26"/>
                  <w:rPrChange w:id="34294" w:author="Le Minh Nghia" w:date="2019-10-09T10:56:00Z">
                    <w:rPr/>
                  </w:rPrChange>
                </w:rPr>
                <w:t xml:space="preserve"> ty </w:t>
              </w:r>
              <w:proofErr w:type="spellStart"/>
              <w:r w:rsidRPr="00B41112">
                <w:rPr>
                  <w:sz w:val="26"/>
                  <w:szCs w:val="26"/>
                  <w:rPrChange w:id="34295" w:author="Le Minh Nghia" w:date="2019-10-09T10:56:00Z">
                    <w:rPr/>
                  </w:rPrChange>
                </w:rPr>
                <w:t>hiện</w:t>
              </w:r>
              <w:proofErr w:type="spellEnd"/>
              <w:r w:rsidRPr="00B41112">
                <w:rPr>
                  <w:sz w:val="26"/>
                  <w:szCs w:val="26"/>
                  <w:rPrChange w:id="34296" w:author="Le Minh Nghia" w:date="2019-10-09T10:56:00Z">
                    <w:rPr/>
                  </w:rPrChange>
                </w:rPr>
                <w:t xml:space="preserve"> </w:t>
              </w:r>
              <w:proofErr w:type="spellStart"/>
              <w:r w:rsidRPr="00B41112">
                <w:rPr>
                  <w:sz w:val="26"/>
                  <w:szCs w:val="26"/>
                  <w:rPrChange w:id="34297" w:author="Le Minh Nghia" w:date="2019-10-09T10:56:00Z">
                    <w:rPr/>
                  </w:rPrChange>
                </w:rPr>
                <w:t>tại</w:t>
              </w:r>
              <w:proofErr w:type="spellEnd"/>
              <w:r w:rsidRPr="00B41112">
                <w:rPr>
                  <w:sz w:val="26"/>
                  <w:szCs w:val="26"/>
                  <w:rPrChange w:id="34298" w:author="Le Minh Nghia" w:date="2019-10-09T10:56:00Z">
                    <w:rPr/>
                  </w:rPrChange>
                </w:rPr>
                <w:t xml:space="preserve"> </w:t>
              </w:r>
              <w:proofErr w:type="spellStart"/>
              <w:r w:rsidRPr="00B41112">
                <w:rPr>
                  <w:sz w:val="26"/>
                  <w:szCs w:val="26"/>
                  <w:rPrChange w:id="34299" w:author="Le Minh Nghia" w:date="2019-10-09T10:56:00Z">
                    <w:rPr/>
                  </w:rPrChange>
                </w:rPr>
                <w:t>cựu</w:t>
              </w:r>
              <w:proofErr w:type="spellEnd"/>
              <w:r w:rsidRPr="00B41112">
                <w:rPr>
                  <w:sz w:val="26"/>
                  <w:szCs w:val="26"/>
                  <w:rPrChange w:id="34300" w:author="Le Minh Nghia" w:date="2019-10-09T10:56:00Z">
                    <w:rPr/>
                  </w:rPrChange>
                </w:rPr>
                <w:t xml:space="preserve"> </w:t>
              </w:r>
              <w:proofErr w:type="spellStart"/>
              <w:r w:rsidRPr="00B41112">
                <w:rPr>
                  <w:sz w:val="26"/>
                  <w:szCs w:val="26"/>
                  <w:rPrChange w:id="34301" w:author="Le Minh Nghia" w:date="2019-10-09T10:56:00Z">
                    <w:rPr/>
                  </w:rPrChange>
                </w:rPr>
                <w:t>sinh</w:t>
              </w:r>
              <w:proofErr w:type="spellEnd"/>
              <w:r w:rsidRPr="00B41112">
                <w:rPr>
                  <w:sz w:val="26"/>
                  <w:szCs w:val="26"/>
                  <w:rPrChange w:id="34302" w:author="Le Minh Nghia" w:date="2019-10-09T10:56:00Z">
                    <w:rPr/>
                  </w:rPrChange>
                </w:rPr>
                <w:t xml:space="preserve"> </w:t>
              </w:r>
              <w:proofErr w:type="spellStart"/>
              <w:r w:rsidRPr="00B41112">
                <w:rPr>
                  <w:sz w:val="26"/>
                  <w:szCs w:val="26"/>
                  <w:rPrChange w:id="34303" w:author="Le Minh Nghia" w:date="2019-10-09T10:56:00Z">
                    <w:rPr/>
                  </w:rPrChange>
                </w:rPr>
                <w:t>viên</w:t>
              </w:r>
              <w:proofErr w:type="spellEnd"/>
              <w:r w:rsidRPr="00B41112">
                <w:rPr>
                  <w:sz w:val="26"/>
                  <w:szCs w:val="26"/>
                  <w:rPrChange w:id="34304" w:author="Le Minh Nghia" w:date="2019-10-09T10:56:00Z">
                    <w:rPr/>
                  </w:rPrChange>
                </w:rPr>
                <w:t xml:space="preserve"> </w:t>
              </w:r>
              <w:proofErr w:type="spellStart"/>
              <w:r w:rsidRPr="00B41112">
                <w:rPr>
                  <w:sz w:val="26"/>
                  <w:szCs w:val="26"/>
                  <w:rPrChange w:id="34305" w:author="Le Minh Nghia" w:date="2019-10-09T10:56:00Z">
                    <w:rPr/>
                  </w:rPrChange>
                </w:rPr>
                <w:t>đang</w:t>
              </w:r>
              <w:proofErr w:type="spellEnd"/>
              <w:r w:rsidRPr="00B41112">
                <w:rPr>
                  <w:sz w:val="26"/>
                  <w:szCs w:val="26"/>
                  <w:rPrChange w:id="34306" w:author="Le Minh Nghia" w:date="2019-10-09T10:56:00Z">
                    <w:rPr/>
                  </w:rPrChange>
                </w:rPr>
                <w:t xml:space="preserve"> </w:t>
              </w:r>
              <w:proofErr w:type="spellStart"/>
              <w:r w:rsidRPr="00B41112">
                <w:rPr>
                  <w:sz w:val="26"/>
                  <w:szCs w:val="26"/>
                  <w:rPrChange w:id="34307" w:author="Le Minh Nghia" w:date="2019-10-09T10:56:00Z">
                    <w:rPr/>
                  </w:rPrChange>
                </w:rPr>
                <w:t>theo</w:t>
              </w:r>
              <w:proofErr w:type="spellEnd"/>
              <w:r w:rsidRPr="00B41112">
                <w:rPr>
                  <w:sz w:val="26"/>
                  <w:szCs w:val="26"/>
                  <w:rPrChange w:id="34308" w:author="Le Minh Nghia" w:date="2019-10-09T10:56:00Z">
                    <w:rPr/>
                  </w:rPrChange>
                </w:rPr>
                <w:t xml:space="preserve"> </w:t>
              </w:r>
              <w:proofErr w:type="spellStart"/>
              <w:r w:rsidRPr="00B41112">
                <w:rPr>
                  <w:sz w:val="26"/>
                  <w:szCs w:val="26"/>
                  <w:rPrChange w:id="34309" w:author="Le Minh Nghia" w:date="2019-10-09T10:56:00Z">
                    <w:rPr/>
                  </w:rPrChange>
                </w:rPr>
                <w:t>làm</w:t>
              </w:r>
              <w:proofErr w:type="spellEnd"/>
              <w:r w:rsidRPr="00B41112">
                <w:rPr>
                  <w:sz w:val="26"/>
                  <w:szCs w:val="26"/>
                  <w:rPrChange w:id="34310" w:author="Le Minh Nghia" w:date="2019-10-09T10:56:00Z">
                    <w:rPr/>
                  </w:rPrChange>
                </w:rPr>
                <w:t xml:space="preserve">, </w:t>
              </w:r>
              <w:proofErr w:type="spellStart"/>
              <w:r w:rsidRPr="00B41112">
                <w:rPr>
                  <w:sz w:val="26"/>
                  <w:szCs w:val="26"/>
                  <w:rPrChange w:id="34311" w:author="Le Minh Nghia" w:date="2019-10-09T10:56:00Z">
                    <w:rPr/>
                  </w:rPrChange>
                </w:rPr>
                <w:t>nơi</w:t>
              </w:r>
              <w:proofErr w:type="spellEnd"/>
              <w:r w:rsidRPr="00B41112">
                <w:rPr>
                  <w:sz w:val="26"/>
                  <w:szCs w:val="26"/>
                  <w:rPrChange w:id="34312" w:author="Le Minh Nghia" w:date="2019-10-09T10:56:00Z">
                    <w:rPr/>
                  </w:rPrChange>
                </w:rPr>
                <w:t xml:space="preserve"> </w:t>
              </w:r>
              <w:proofErr w:type="spellStart"/>
              <w:r w:rsidRPr="00B41112">
                <w:rPr>
                  <w:sz w:val="26"/>
                  <w:szCs w:val="26"/>
                  <w:rPrChange w:id="34313" w:author="Le Minh Nghia" w:date="2019-10-09T10:56:00Z">
                    <w:rPr/>
                  </w:rPrChange>
                </w:rPr>
                <w:t>để</w:t>
              </w:r>
              <w:proofErr w:type="spellEnd"/>
              <w:r w:rsidRPr="00B41112">
                <w:rPr>
                  <w:sz w:val="26"/>
                  <w:szCs w:val="26"/>
                  <w:rPrChange w:id="34314" w:author="Le Minh Nghia" w:date="2019-10-09T10:56:00Z">
                    <w:rPr/>
                  </w:rPrChange>
                </w:rPr>
                <w:t xml:space="preserve"> </w:t>
              </w:r>
              <w:proofErr w:type="spellStart"/>
              <w:r w:rsidRPr="00B41112">
                <w:rPr>
                  <w:sz w:val="26"/>
                  <w:szCs w:val="26"/>
                  <w:rPrChange w:id="34315" w:author="Le Minh Nghia" w:date="2019-10-09T10:56:00Z">
                    <w:rPr/>
                  </w:rPrChange>
                </w:rPr>
                <w:t>giáo</w:t>
              </w:r>
              <w:proofErr w:type="spellEnd"/>
              <w:r w:rsidRPr="00B41112">
                <w:rPr>
                  <w:sz w:val="26"/>
                  <w:szCs w:val="26"/>
                  <w:rPrChange w:id="34316" w:author="Le Minh Nghia" w:date="2019-10-09T10:56:00Z">
                    <w:rPr/>
                  </w:rPrChange>
                </w:rPr>
                <w:t xml:space="preserve"> </w:t>
              </w:r>
              <w:proofErr w:type="spellStart"/>
              <w:r w:rsidRPr="00B41112">
                <w:rPr>
                  <w:sz w:val="26"/>
                  <w:szCs w:val="26"/>
                  <w:rPrChange w:id="34317" w:author="Le Minh Nghia" w:date="2019-10-09T10:56:00Z">
                    <w:rPr/>
                  </w:rPrChange>
                </w:rPr>
                <w:t>vụ</w:t>
              </w:r>
              <w:proofErr w:type="spellEnd"/>
              <w:r w:rsidRPr="00B41112">
                <w:rPr>
                  <w:sz w:val="26"/>
                  <w:szCs w:val="26"/>
                  <w:rPrChange w:id="34318" w:author="Le Minh Nghia" w:date="2019-10-09T10:56:00Z">
                    <w:rPr/>
                  </w:rPrChange>
                </w:rPr>
                <w:t xml:space="preserve"> khoa </w:t>
              </w:r>
              <w:proofErr w:type="spellStart"/>
              <w:r w:rsidRPr="00B41112">
                <w:rPr>
                  <w:sz w:val="26"/>
                  <w:szCs w:val="26"/>
                  <w:rPrChange w:id="34319" w:author="Le Minh Nghia" w:date="2019-10-09T10:56:00Z">
                    <w:rPr/>
                  </w:rPrChange>
                </w:rPr>
                <w:t>có</w:t>
              </w:r>
              <w:proofErr w:type="spellEnd"/>
              <w:r w:rsidRPr="00B41112">
                <w:rPr>
                  <w:sz w:val="26"/>
                  <w:szCs w:val="26"/>
                  <w:rPrChange w:id="34320" w:author="Le Minh Nghia" w:date="2019-10-09T10:56:00Z">
                    <w:rPr/>
                  </w:rPrChange>
                </w:rPr>
                <w:t xml:space="preserve"> </w:t>
              </w:r>
              <w:proofErr w:type="spellStart"/>
              <w:r w:rsidRPr="00B41112">
                <w:rPr>
                  <w:sz w:val="26"/>
                  <w:szCs w:val="26"/>
                  <w:rPrChange w:id="34321" w:author="Le Minh Nghia" w:date="2019-10-09T10:56:00Z">
                    <w:rPr/>
                  </w:rPrChange>
                </w:rPr>
                <w:t>thể</w:t>
              </w:r>
              <w:proofErr w:type="spellEnd"/>
              <w:r w:rsidRPr="00B41112">
                <w:rPr>
                  <w:sz w:val="26"/>
                  <w:szCs w:val="26"/>
                  <w:rPrChange w:id="34322" w:author="Le Minh Nghia" w:date="2019-10-09T10:56:00Z">
                    <w:rPr/>
                  </w:rPrChange>
                </w:rPr>
                <w:t xml:space="preserve"> </w:t>
              </w:r>
              <w:proofErr w:type="spellStart"/>
              <w:r w:rsidRPr="00B41112">
                <w:rPr>
                  <w:sz w:val="26"/>
                  <w:szCs w:val="26"/>
                  <w:rPrChange w:id="34323" w:author="Le Minh Nghia" w:date="2019-10-09T10:56:00Z">
                    <w:rPr/>
                  </w:rPrChange>
                </w:rPr>
                <w:t>liên</w:t>
              </w:r>
              <w:proofErr w:type="spellEnd"/>
              <w:r w:rsidRPr="00B41112">
                <w:rPr>
                  <w:sz w:val="26"/>
                  <w:szCs w:val="26"/>
                  <w:rPrChange w:id="34324" w:author="Le Minh Nghia" w:date="2019-10-09T10:56:00Z">
                    <w:rPr/>
                  </w:rPrChange>
                </w:rPr>
                <w:t xml:space="preserve"> </w:t>
              </w:r>
              <w:proofErr w:type="spellStart"/>
              <w:r w:rsidRPr="00B41112">
                <w:rPr>
                  <w:sz w:val="26"/>
                  <w:szCs w:val="26"/>
                  <w:rPrChange w:id="34325" w:author="Le Minh Nghia" w:date="2019-10-09T10:56:00Z">
                    <w:rPr/>
                  </w:rPrChange>
                </w:rPr>
                <w:t>lạc</w:t>
              </w:r>
              <w:proofErr w:type="spellEnd"/>
              <w:r w:rsidRPr="00B41112">
                <w:rPr>
                  <w:sz w:val="26"/>
                  <w:szCs w:val="26"/>
                  <w:rPrChange w:id="34326" w:author="Le Minh Nghia" w:date="2019-10-09T10:56:00Z">
                    <w:rPr/>
                  </w:rPrChange>
                </w:rPr>
                <w:t xml:space="preserve"> </w:t>
              </w:r>
              <w:proofErr w:type="spellStart"/>
              <w:r w:rsidRPr="00B41112">
                <w:rPr>
                  <w:sz w:val="26"/>
                  <w:szCs w:val="26"/>
                  <w:rPrChange w:id="34327" w:author="Le Minh Nghia" w:date="2019-10-09T10:56:00Z">
                    <w:rPr/>
                  </w:rPrChange>
                </w:rPr>
                <w:t>với</w:t>
              </w:r>
              <w:proofErr w:type="spellEnd"/>
              <w:r w:rsidRPr="00B41112">
                <w:rPr>
                  <w:sz w:val="26"/>
                  <w:szCs w:val="26"/>
                  <w:rPrChange w:id="34328" w:author="Le Minh Nghia" w:date="2019-10-09T10:56:00Z">
                    <w:rPr/>
                  </w:rPrChange>
                </w:rPr>
                <w:t xml:space="preserve"> </w:t>
              </w:r>
              <w:proofErr w:type="spellStart"/>
              <w:r w:rsidRPr="00B41112">
                <w:rPr>
                  <w:sz w:val="26"/>
                  <w:szCs w:val="26"/>
                  <w:rPrChange w:id="34329" w:author="Le Minh Nghia" w:date="2019-10-09T10:56:00Z">
                    <w:rPr/>
                  </w:rPrChange>
                </w:rPr>
                <w:t>cựu</w:t>
              </w:r>
              <w:proofErr w:type="spellEnd"/>
              <w:r w:rsidRPr="00B41112">
                <w:rPr>
                  <w:sz w:val="26"/>
                  <w:szCs w:val="26"/>
                  <w:rPrChange w:id="34330" w:author="Le Minh Nghia" w:date="2019-10-09T10:56:00Z">
                    <w:rPr/>
                  </w:rPrChange>
                </w:rPr>
                <w:t xml:space="preserve"> </w:t>
              </w:r>
              <w:proofErr w:type="spellStart"/>
              <w:r w:rsidRPr="00B41112">
                <w:rPr>
                  <w:sz w:val="26"/>
                  <w:szCs w:val="26"/>
                  <w:rPrChange w:id="34331" w:author="Le Minh Nghia" w:date="2019-10-09T10:56:00Z">
                    <w:rPr/>
                  </w:rPrChange>
                </w:rPr>
                <w:t>sinh</w:t>
              </w:r>
              <w:proofErr w:type="spellEnd"/>
              <w:r w:rsidRPr="00B41112">
                <w:rPr>
                  <w:sz w:val="26"/>
                  <w:szCs w:val="26"/>
                  <w:rPrChange w:id="34332" w:author="Le Minh Nghia" w:date="2019-10-09T10:56:00Z">
                    <w:rPr/>
                  </w:rPrChange>
                </w:rPr>
                <w:t xml:space="preserve"> </w:t>
              </w:r>
              <w:proofErr w:type="spellStart"/>
              <w:r w:rsidRPr="00B41112">
                <w:rPr>
                  <w:sz w:val="26"/>
                  <w:szCs w:val="26"/>
                  <w:rPrChange w:id="34333" w:author="Le Minh Nghia" w:date="2019-10-09T10:56:00Z">
                    <w:rPr/>
                  </w:rPrChange>
                </w:rPr>
                <w:t>viên</w:t>
              </w:r>
              <w:proofErr w:type="spellEnd"/>
              <w:r w:rsidRPr="00B41112">
                <w:rPr>
                  <w:sz w:val="26"/>
                  <w:szCs w:val="26"/>
                  <w:rPrChange w:id="34334" w:author="Le Minh Nghia" w:date="2019-10-09T10:56:00Z">
                    <w:rPr/>
                  </w:rPrChange>
                </w:rPr>
                <w:t xml:space="preserve"> </w:t>
              </w:r>
              <w:proofErr w:type="spellStart"/>
              <w:r w:rsidRPr="00B41112">
                <w:rPr>
                  <w:sz w:val="26"/>
                  <w:szCs w:val="26"/>
                  <w:rPrChange w:id="34335" w:author="Le Minh Nghia" w:date="2019-10-09T10:56:00Z">
                    <w:rPr/>
                  </w:rPrChange>
                </w:rPr>
                <w:t>nhằm</w:t>
              </w:r>
              <w:proofErr w:type="spellEnd"/>
              <w:r w:rsidRPr="00B41112">
                <w:rPr>
                  <w:sz w:val="26"/>
                  <w:szCs w:val="26"/>
                  <w:rPrChange w:id="34336" w:author="Le Minh Nghia" w:date="2019-10-09T10:56:00Z">
                    <w:rPr/>
                  </w:rPrChange>
                </w:rPr>
                <w:t xml:space="preserve"> </w:t>
              </w:r>
              <w:proofErr w:type="spellStart"/>
              <w:r w:rsidRPr="00B41112">
                <w:rPr>
                  <w:sz w:val="26"/>
                  <w:szCs w:val="26"/>
                  <w:rPrChange w:id="34337" w:author="Le Minh Nghia" w:date="2019-10-09T10:56:00Z">
                    <w:rPr/>
                  </w:rPrChange>
                </w:rPr>
                <w:t>kêu</w:t>
              </w:r>
              <w:proofErr w:type="spellEnd"/>
              <w:r w:rsidRPr="00B41112">
                <w:rPr>
                  <w:sz w:val="26"/>
                  <w:szCs w:val="26"/>
                  <w:rPrChange w:id="34338" w:author="Le Minh Nghia" w:date="2019-10-09T10:56:00Z">
                    <w:rPr/>
                  </w:rPrChange>
                </w:rPr>
                <w:t xml:space="preserve"> </w:t>
              </w:r>
              <w:proofErr w:type="spellStart"/>
              <w:r w:rsidRPr="00B41112">
                <w:rPr>
                  <w:sz w:val="26"/>
                  <w:szCs w:val="26"/>
                  <w:rPrChange w:id="34339" w:author="Le Minh Nghia" w:date="2019-10-09T10:56:00Z">
                    <w:rPr/>
                  </w:rPrChange>
                </w:rPr>
                <w:t>gọi</w:t>
              </w:r>
              <w:proofErr w:type="spellEnd"/>
              <w:r w:rsidRPr="00B41112">
                <w:rPr>
                  <w:sz w:val="26"/>
                  <w:szCs w:val="26"/>
                  <w:rPrChange w:id="34340" w:author="Le Minh Nghia" w:date="2019-10-09T10:56:00Z">
                    <w:rPr/>
                  </w:rPrChange>
                </w:rPr>
                <w:t xml:space="preserve"> </w:t>
              </w:r>
              <w:proofErr w:type="spellStart"/>
              <w:r w:rsidRPr="00B41112">
                <w:rPr>
                  <w:sz w:val="26"/>
                  <w:szCs w:val="26"/>
                  <w:rPrChange w:id="34341" w:author="Le Minh Nghia" w:date="2019-10-09T10:56:00Z">
                    <w:rPr/>
                  </w:rPrChange>
                </w:rPr>
                <w:t>về</w:t>
              </w:r>
              <w:proofErr w:type="spellEnd"/>
              <w:r w:rsidRPr="00B41112">
                <w:rPr>
                  <w:sz w:val="26"/>
                  <w:szCs w:val="26"/>
                  <w:rPrChange w:id="34342" w:author="Le Minh Nghia" w:date="2019-10-09T10:56:00Z">
                    <w:rPr/>
                  </w:rPrChange>
                </w:rPr>
                <w:t xml:space="preserve"> khoa </w:t>
              </w:r>
              <w:proofErr w:type="spellStart"/>
              <w:r w:rsidRPr="00B41112">
                <w:rPr>
                  <w:sz w:val="26"/>
                  <w:szCs w:val="26"/>
                  <w:rPrChange w:id="34343" w:author="Le Minh Nghia" w:date="2019-10-09T10:56:00Z">
                    <w:rPr/>
                  </w:rPrChange>
                </w:rPr>
                <w:t>tham</w:t>
              </w:r>
              <w:proofErr w:type="spellEnd"/>
              <w:r w:rsidRPr="00B41112">
                <w:rPr>
                  <w:sz w:val="26"/>
                  <w:szCs w:val="26"/>
                  <w:rPrChange w:id="34344" w:author="Le Minh Nghia" w:date="2019-10-09T10:56:00Z">
                    <w:rPr/>
                  </w:rPrChange>
                </w:rPr>
                <w:t xml:space="preserve"> </w:t>
              </w:r>
              <w:proofErr w:type="spellStart"/>
              <w:r w:rsidRPr="00B41112">
                <w:rPr>
                  <w:sz w:val="26"/>
                  <w:szCs w:val="26"/>
                  <w:rPrChange w:id="34345" w:author="Le Minh Nghia" w:date="2019-10-09T10:56:00Z">
                    <w:rPr/>
                  </w:rPrChange>
                </w:rPr>
                <w:t>dự</w:t>
              </w:r>
              <w:proofErr w:type="spellEnd"/>
              <w:r w:rsidRPr="00B41112">
                <w:rPr>
                  <w:sz w:val="26"/>
                  <w:szCs w:val="26"/>
                  <w:rPrChange w:id="34346" w:author="Le Minh Nghia" w:date="2019-10-09T10:56:00Z">
                    <w:rPr/>
                  </w:rPrChange>
                </w:rPr>
                <w:t xml:space="preserve"> </w:t>
              </w:r>
              <w:proofErr w:type="spellStart"/>
              <w:r w:rsidRPr="00B41112">
                <w:rPr>
                  <w:sz w:val="26"/>
                  <w:szCs w:val="26"/>
                  <w:rPrChange w:id="34347" w:author="Le Minh Nghia" w:date="2019-10-09T10:56:00Z">
                    <w:rPr/>
                  </w:rPrChange>
                </w:rPr>
                <w:t>sự</w:t>
              </w:r>
              <w:proofErr w:type="spellEnd"/>
              <w:r w:rsidRPr="00B41112">
                <w:rPr>
                  <w:sz w:val="26"/>
                  <w:szCs w:val="26"/>
                  <w:rPrChange w:id="34348" w:author="Le Minh Nghia" w:date="2019-10-09T10:56:00Z">
                    <w:rPr/>
                  </w:rPrChange>
                </w:rPr>
                <w:t xml:space="preserve"> </w:t>
              </w:r>
              <w:proofErr w:type="spellStart"/>
              <w:r w:rsidRPr="00B41112">
                <w:rPr>
                  <w:sz w:val="26"/>
                  <w:szCs w:val="26"/>
                  <w:rPrChange w:id="34349" w:author="Le Minh Nghia" w:date="2019-10-09T10:56:00Z">
                    <w:rPr/>
                  </w:rPrChange>
                </w:rPr>
                <w:t>kiện</w:t>
              </w:r>
              <w:proofErr w:type="spellEnd"/>
              <w:r w:rsidRPr="00B41112">
                <w:rPr>
                  <w:sz w:val="26"/>
                  <w:szCs w:val="26"/>
                  <w:rPrChange w:id="34350" w:author="Le Minh Nghia" w:date="2019-10-09T10:56:00Z">
                    <w:rPr/>
                  </w:rPrChange>
                </w:rPr>
                <w:t xml:space="preserve"> </w:t>
              </w:r>
              <w:proofErr w:type="spellStart"/>
              <w:r w:rsidRPr="00B41112">
                <w:rPr>
                  <w:sz w:val="26"/>
                  <w:szCs w:val="26"/>
                  <w:rPrChange w:id="34351" w:author="Le Minh Nghia" w:date="2019-10-09T10:56:00Z">
                    <w:rPr/>
                  </w:rPrChange>
                </w:rPr>
                <w:t>hoặc</w:t>
              </w:r>
              <w:proofErr w:type="spellEnd"/>
              <w:r w:rsidRPr="00B41112">
                <w:rPr>
                  <w:sz w:val="26"/>
                  <w:szCs w:val="26"/>
                  <w:rPrChange w:id="34352" w:author="Le Minh Nghia" w:date="2019-10-09T10:56:00Z">
                    <w:rPr/>
                  </w:rPrChange>
                </w:rPr>
                <w:t xml:space="preserve"> </w:t>
              </w:r>
              <w:proofErr w:type="spellStart"/>
              <w:r w:rsidRPr="00B41112">
                <w:rPr>
                  <w:sz w:val="26"/>
                  <w:szCs w:val="26"/>
                  <w:rPrChange w:id="34353" w:author="Le Minh Nghia" w:date="2019-10-09T10:56:00Z">
                    <w:rPr/>
                  </w:rPrChange>
                </w:rPr>
                <w:t>ủng</w:t>
              </w:r>
              <w:proofErr w:type="spellEnd"/>
              <w:r w:rsidRPr="00B41112">
                <w:rPr>
                  <w:sz w:val="26"/>
                  <w:szCs w:val="26"/>
                  <w:rPrChange w:id="34354" w:author="Le Minh Nghia" w:date="2019-10-09T10:56:00Z">
                    <w:rPr/>
                  </w:rPrChange>
                </w:rPr>
                <w:t xml:space="preserve"> </w:t>
              </w:r>
              <w:proofErr w:type="spellStart"/>
              <w:r w:rsidRPr="00B41112">
                <w:rPr>
                  <w:sz w:val="26"/>
                  <w:szCs w:val="26"/>
                  <w:rPrChange w:id="34355" w:author="Le Minh Nghia" w:date="2019-10-09T10:56:00Z">
                    <w:rPr/>
                  </w:rPrChange>
                </w:rPr>
                <w:t>hộ</w:t>
              </w:r>
              <w:proofErr w:type="spellEnd"/>
              <w:r w:rsidRPr="00B41112">
                <w:rPr>
                  <w:sz w:val="26"/>
                  <w:szCs w:val="26"/>
                  <w:rPrChange w:id="34356" w:author="Le Minh Nghia" w:date="2019-10-09T10:56:00Z">
                    <w:rPr/>
                  </w:rPrChange>
                </w:rPr>
                <w:t xml:space="preserve"> </w:t>
              </w:r>
              <w:proofErr w:type="spellStart"/>
              <w:r w:rsidRPr="00B41112">
                <w:rPr>
                  <w:sz w:val="26"/>
                  <w:szCs w:val="26"/>
                  <w:rPrChange w:id="34357" w:author="Le Minh Nghia" w:date="2019-10-09T10:56:00Z">
                    <w:rPr/>
                  </w:rPrChange>
                </w:rPr>
                <w:t>học</w:t>
              </w:r>
              <w:proofErr w:type="spellEnd"/>
              <w:r w:rsidRPr="00B41112">
                <w:rPr>
                  <w:sz w:val="26"/>
                  <w:szCs w:val="26"/>
                  <w:rPrChange w:id="34358" w:author="Le Minh Nghia" w:date="2019-10-09T10:56:00Z">
                    <w:rPr/>
                  </w:rPrChange>
                </w:rPr>
                <w:t xml:space="preserve"> </w:t>
              </w:r>
              <w:proofErr w:type="spellStart"/>
              <w:r w:rsidRPr="00B41112">
                <w:rPr>
                  <w:sz w:val="26"/>
                  <w:szCs w:val="26"/>
                  <w:rPrChange w:id="34359" w:author="Le Minh Nghia" w:date="2019-10-09T10:56:00Z">
                    <w:rPr/>
                  </w:rPrChange>
                </w:rPr>
                <w:t>bổng</w:t>
              </w:r>
              <w:proofErr w:type="spellEnd"/>
              <w:r w:rsidRPr="00B41112">
                <w:rPr>
                  <w:sz w:val="26"/>
                  <w:szCs w:val="26"/>
                  <w:rPrChange w:id="34360" w:author="Le Minh Nghia" w:date="2019-10-09T10:56:00Z">
                    <w:rPr/>
                  </w:rPrChange>
                </w:rPr>
                <w:t xml:space="preserve"> </w:t>
              </w:r>
              <w:proofErr w:type="spellStart"/>
              <w:r w:rsidRPr="00B41112">
                <w:rPr>
                  <w:sz w:val="26"/>
                  <w:szCs w:val="26"/>
                  <w:rPrChange w:id="34361" w:author="Le Minh Nghia" w:date="2019-10-09T10:56:00Z">
                    <w:rPr/>
                  </w:rPrChange>
                </w:rPr>
                <w:t>cho</w:t>
              </w:r>
              <w:proofErr w:type="spellEnd"/>
              <w:r w:rsidRPr="00B41112">
                <w:rPr>
                  <w:sz w:val="26"/>
                  <w:szCs w:val="26"/>
                  <w:rPrChange w:id="34362" w:author="Le Minh Nghia" w:date="2019-10-09T10:56:00Z">
                    <w:rPr/>
                  </w:rPrChange>
                </w:rPr>
                <w:t xml:space="preserve"> </w:t>
              </w:r>
              <w:proofErr w:type="spellStart"/>
              <w:r w:rsidRPr="00B41112">
                <w:rPr>
                  <w:sz w:val="26"/>
                  <w:szCs w:val="26"/>
                  <w:rPrChange w:id="34363" w:author="Le Minh Nghia" w:date="2019-10-09T10:56:00Z">
                    <w:rPr/>
                  </w:rPrChange>
                </w:rPr>
                <w:t>sinh</w:t>
              </w:r>
              <w:proofErr w:type="spellEnd"/>
              <w:r w:rsidRPr="00B41112">
                <w:rPr>
                  <w:sz w:val="26"/>
                  <w:szCs w:val="26"/>
                  <w:rPrChange w:id="34364" w:author="Le Minh Nghia" w:date="2019-10-09T10:56:00Z">
                    <w:rPr/>
                  </w:rPrChange>
                </w:rPr>
                <w:t xml:space="preserve"> </w:t>
              </w:r>
              <w:proofErr w:type="spellStart"/>
              <w:r w:rsidRPr="00B41112">
                <w:rPr>
                  <w:sz w:val="26"/>
                  <w:szCs w:val="26"/>
                  <w:rPrChange w:id="34365" w:author="Le Minh Nghia" w:date="2019-10-09T10:56:00Z">
                    <w:rPr/>
                  </w:rPrChange>
                </w:rPr>
                <w:t>viên</w:t>
              </w:r>
              <w:proofErr w:type="spellEnd"/>
              <w:r w:rsidRPr="00B41112">
                <w:rPr>
                  <w:sz w:val="26"/>
                  <w:szCs w:val="26"/>
                  <w:rPrChange w:id="34366" w:author="Le Minh Nghia" w:date="2019-10-09T10:56:00Z">
                    <w:rPr/>
                  </w:rPrChange>
                </w:rPr>
                <w:t xml:space="preserve"> </w:t>
              </w:r>
              <w:proofErr w:type="spellStart"/>
              <w:r w:rsidRPr="00B41112">
                <w:rPr>
                  <w:sz w:val="26"/>
                  <w:szCs w:val="26"/>
                  <w:rPrChange w:id="34367" w:author="Le Minh Nghia" w:date="2019-10-09T10:56:00Z">
                    <w:rPr/>
                  </w:rPrChange>
                </w:rPr>
                <w:t>hiện</w:t>
              </w:r>
              <w:proofErr w:type="spellEnd"/>
              <w:r w:rsidRPr="00B41112">
                <w:rPr>
                  <w:sz w:val="26"/>
                  <w:szCs w:val="26"/>
                  <w:rPrChange w:id="34368" w:author="Le Minh Nghia" w:date="2019-10-09T10:56:00Z">
                    <w:rPr/>
                  </w:rPrChange>
                </w:rPr>
                <w:t xml:space="preserve"> </w:t>
              </w:r>
              <w:proofErr w:type="spellStart"/>
              <w:r w:rsidRPr="00B41112">
                <w:rPr>
                  <w:sz w:val="26"/>
                  <w:szCs w:val="26"/>
                  <w:rPrChange w:id="34369" w:author="Le Minh Nghia" w:date="2019-10-09T10:56:00Z">
                    <w:rPr/>
                  </w:rPrChange>
                </w:rPr>
                <w:t>đang</w:t>
              </w:r>
              <w:proofErr w:type="spellEnd"/>
              <w:r w:rsidRPr="00B41112">
                <w:rPr>
                  <w:sz w:val="26"/>
                  <w:szCs w:val="26"/>
                  <w:rPrChange w:id="34370" w:author="Le Minh Nghia" w:date="2019-10-09T10:56:00Z">
                    <w:rPr/>
                  </w:rPrChange>
                </w:rPr>
                <w:t xml:space="preserve"> </w:t>
              </w:r>
              <w:proofErr w:type="spellStart"/>
              <w:r w:rsidRPr="00B41112">
                <w:rPr>
                  <w:sz w:val="26"/>
                  <w:szCs w:val="26"/>
                  <w:rPrChange w:id="34371" w:author="Le Minh Nghia" w:date="2019-10-09T10:56:00Z">
                    <w:rPr/>
                  </w:rPrChange>
                </w:rPr>
                <w:t>học</w:t>
              </w:r>
              <w:proofErr w:type="spellEnd"/>
              <w:r w:rsidRPr="00B41112">
                <w:rPr>
                  <w:sz w:val="26"/>
                  <w:szCs w:val="26"/>
                  <w:rPrChange w:id="34372" w:author="Le Minh Nghia" w:date="2019-10-09T10:56:00Z">
                    <w:rPr/>
                  </w:rPrChange>
                </w:rPr>
                <w:t xml:space="preserve"> </w:t>
              </w:r>
              <w:proofErr w:type="spellStart"/>
              <w:r w:rsidRPr="00B41112">
                <w:rPr>
                  <w:sz w:val="26"/>
                  <w:szCs w:val="26"/>
                  <w:rPrChange w:id="34373" w:author="Le Minh Nghia" w:date="2019-10-09T10:56:00Z">
                    <w:rPr/>
                  </w:rPrChange>
                </w:rPr>
                <w:t>trong</w:t>
              </w:r>
              <w:proofErr w:type="spellEnd"/>
              <w:r w:rsidRPr="00B41112">
                <w:rPr>
                  <w:sz w:val="26"/>
                  <w:szCs w:val="26"/>
                  <w:rPrChange w:id="34374" w:author="Le Minh Nghia" w:date="2019-10-09T10:56:00Z">
                    <w:rPr/>
                  </w:rPrChange>
                </w:rPr>
                <w:t xml:space="preserve"> khoa.</w:t>
              </w:r>
            </w:ins>
          </w:p>
          <w:p w:rsidR="00B41112" w:rsidRPr="00B41112" w:rsidRDefault="00B41112">
            <w:pPr>
              <w:spacing w:before="120" w:line="264" w:lineRule="auto"/>
              <w:jc w:val="both"/>
              <w:rPr>
                <w:ins w:id="34375" w:author="Le Minh Nghia" w:date="2019-10-09T10:54:00Z"/>
                <w:sz w:val="26"/>
                <w:szCs w:val="26"/>
                <w:rPrChange w:id="34376" w:author="Le Minh Nghia" w:date="2019-10-09T10:56:00Z">
                  <w:rPr>
                    <w:ins w:id="34377" w:author="Le Minh Nghia" w:date="2019-10-09T10:54:00Z"/>
                  </w:rPr>
                </w:rPrChange>
              </w:rPr>
            </w:pPr>
            <w:ins w:id="34378" w:author="Le Minh Nghia" w:date="2019-10-09T10:54:00Z">
              <w:r w:rsidRPr="00B41112">
                <w:rPr>
                  <w:sz w:val="26"/>
                  <w:szCs w:val="26"/>
                  <w:rPrChange w:id="34379" w:author="Le Minh Nghia" w:date="2019-10-09T10:56:00Z">
                    <w:rPr/>
                  </w:rPrChange>
                </w:rPr>
                <w:lastRenderedPageBreak/>
                <w:t xml:space="preserve">- Khoa </w:t>
              </w:r>
              <w:proofErr w:type="spellStart"/>
              <w:r w:rsidRPr="00B41112">
                <w:rPr>
                  <w:sz w:val="26"/>
                  <w:szCs w:val="26"/>
                  <w:rPrChange w:id="34380" w:author="Le Minh Nghia" w:date="2019-10-09T10:56:00Z">
                    <w:rPr/>
                  </w:rPrChange>
                </w:rPr>
                <w:t>Công</w:t>
              </w:r>
              <w:proofErr w:type="spellEnd"/>
              <w:r w:rsidRPr="00B41112">
                <w:rPr>
                  <w:sz w:val="26"/>
                  <w:szCs w:val="26"/>
                  <w:rPrChange w:id="34381" w:author="Le Minh Nghia" w:date="2019-10-09T10:56:00Z">
                    <w:rPr/>
                  </w:rPrChange>
                </w:rPr>
                <w:t xml:space="preserve"> </w:t>
              </w:r>
              <w:proofErr w:type="spellStart"/>
              <w:r w:rsidRPr="00B41112">
                <w:rPr>
                  <w:sz w:val="26"/>
                  <w:szCs w:val="26"/>
                  <w:rPrChange w:id="34382" w:author="Le Minh Nghia" w:date="2019-10-09T10:56:00Z">
                    <w:rPr/>
                  </w:rPrChange>
                </w:rPr>
                <w:t>nghệ</w:t>
              </w:r>
              <w:proofErr w:type="spellEnd"/>
              <w:r w:rsidRPr="00B41112">
                <w:rPr>
                  <w:sz w:val="26"/>
                  <w:szCs w:val="26"/>
                  <w:rPrChange w:id="34383" w:author="Le Minh Nghia" w:date="2019-10-09T10:56:00Z">
                    <w:rPr/>
                  </w:rPrChange>
                </w:rPr>
                <w:t xml:space="preserve"> </w:t>
              </w:r>
              <w:proofErr w:type="spellStart"/>
              <w:r w:rsidRPr="00B41112">
                <w:rPr>
                  <w:sz w:val="26"/>
                  <w:szCs w:val="26"/>
                  <w:rPrChange w:id="34384" w:author="Le Minh Nghia" w:date="2019-10-09T10:56:00Z">
                    <w:rPr/>
                  </w:rPrChange>
                </w:rPr>
                <w:t>thông</w:t>
              </w:r>
              <w:proofErr w:type="spellEnd"/>
              <w:r w:rsidRPr="00B41112">
                <w:rPr>
                  <w:sz w:val="26"/>
                  <w:szCs w:val="26"/>
                  <w:rPrChange w:id="34385" w:author="Le Minh Nghia" w:date="2019-10-09T10:56:00Z">
                    <w:rPr/>
                  </w:rPrChange>
                </w:rPr>
                <w:t xml:space="preserve"> tin </w:t>
              </w:r>
              <w:proofErr w:type="spellStart"/>
              <w:r w:rsidRPr="00B41112">
                <w:rPr>
                  <w:sz w:val="26"/>
                  <w:szCs w:val="26"/>
                  <w:rPrChange w:id="34386" w:author="Le Minh Nghia" w:date="2019-10-09T10:56:00Z">
                    <w:rPr/>
                  </w:rPrChange>
                </w:rPr>
                <w:t>của</w:t>
              </w:r>
              <w:proofErr w:type="spellEnd"/>
              <w:r w:rsidRPr="00B41112">
                <w:rPr>
                  <w:sz w:val="26"/>
                  <w:szCs w:val="26"/>
                  <w:rPrChange w:id="34387" w:author="Le Minh Nghia" w:date="2019-10-09T10:56:00Z">
                    <w:rPr/>
                  </w:rPrChange>
                </w:rPr>
                <w:t xml:space="preserve"> </w:t>
              </w:r>
              <w:proofErr w:type="spellStart"/>
              <w:r w:rsidRPr="00B41112">
                <w:rPr>
                  <w:sz w:val="26"/>
                  <w:szCs w:val="26"/>
                  <w:rPrChange w:id="34388" w:author="Le Minh Nghia" w:date="2019-10-09T10:56:00Z">
                    <w:rPr/>
                  </w:rPrChange>
                </w:rPr>
                <w:t>Đại</w:t>
              </w:r>
              <w:proofErr w:type="spellEnd"/>
              <w:r w:rsidRPr="00B41112">
                <w:rPr>
                  <w:sz w:val="26"/>
                  <w:szCs w:val="26"/>
                  <w:rPrChange w:id="34389" w:author="Le Minh Nghia" w:date="2019-10-09T10:56:00Z">
                    <w:rPr/>
                  </w:rPrChange>
                </w:rPr>
                <w:t xml:space="preserve"> </w:t>
              </w:r>
              <w:proofErr w:type="spellStart"/>
              <w:r w:rsidRPr="00B41112">
                <w:rPr>
                  <w:sz w:val="26"/>
                  <w:szCs w:val="26"/>
                  <w:rPrChange w:id="34390" w:author="Le Minh Nghia" w:date="2019-10-09T10:56:00Z">
                    <w:rPr/>
                  </w:rPrChange>
                </w:rPr>
                <w:t>học</w:t>
              </w:r>
              <w:proofErr w:type="spellEnd"/>
              <w:r w:rsidRPr="00B41112">
                <w:rPr>
                  <w:sz w:val="26"/>
                  <w:szCs w:val="26"/>
                  <w:rPrChange w:id="34391" w:author="Le Minh Nghia" w:date="2019-10-09T10:56:00Z">
                    <w:rPr/>
                  </w:rPrChange>
                </w:rPr>
                <w:t xml:space="preserve"> </w:t>
              </w:r>
              <w:proofErr w:type="spellStart"/>
              <w:r w:rsidRPr="00B41112">
                <w:rPr>
                  <w:sz w:val="26"/>
                  <w:szCs w:val="26"/>
                  <w:rPrChange w:id="34392" w:author="Le Minh Nghia" w:date="2019-10-09T10:56:00Z">
                    <w:rPr/>
                  </w:rPrChange>
                </w:rPr>
                <w:t>Sư</w:t>
              </w:r>
              <w:proofErr w:type="spellEnd"/>
              <w:r w:rsidRPr="00B41112">
                <w:rPr>
                  <w:sz w:val="26"/>
                  <w:szCs w:val="26"/>
                  <w:rPrChange w:id="34393" w:author="Le Minh Nghia" w:date="2019-10-09T10:56:00Z">
                    <w:rPr/>
                  </w:rPrChange>
                </w:rPr>
                <w:t xml:space="preserve"> </w:t>
              </w:r>
              <w:proofErr w:type="spellStart"/>
              <w:r w:rsidRPr="00B41112">
                <w:rPr>
                  <w:sz w:val="26"/>
                  <w:szCs w:val="26"/>
                  <w:rPrChange w:id="34394" w:author="Le Minh Nghia" w:date="2019-10-09T10:56:00Z">
                    <w:rPr/>
                  </w:rPrChange>
                </w:rPr>
                <w:t>Phạm</w:t>
              </w:r>
              <w:proofErr w:type="spellEnd"/>
              <w:r w:rsidRPr="00B41112">
                <w:rPr>
                  <w:sz w:val="26"/>
                  <w:szCs w:val="26"/>
                  <w:rPrChange w:id="34395" w:author="Le Minh Nghia" w:date="2019-10-09T10:56:00Z">
                    <w:rPr/>
                  </w:rPrChange>
                </w:rPr>
                <w:t xml:space="preserve"> </w:t>
              </w:r>
              <w:proofErr w:type="spellStart"/>
              <w:r w:rsidRPr="00B41112">
                <w:rPr>
                  <w:sz w:val="26"/>
                  <w:szCs w:val="26"/>
                  <w:rPrChange w:id="34396" w:author="Le Minh Nghia" w:date="2019-10-09T10:56:00Z">
                    <w:rPr/>
                  </w:rPrChange>
                </w:rPr>
                <w:t>Thành</w:t>
              </w:r>
              <w:proofErr w:type="spellEnd"/>
              <w:r w:rsidRPr="00B41112">
                <w:rPr>
                  <w:sz w:val="26"/>
                  <w:szCs w:val="26"/>
                  <w:rPrChange w:id="34397" w:author="Le Minh Nghia" w:date="2019-10-09T10:56:00Z">
                    <w:rPr/>
                  </w:rPrChange>
                </w:rPr>
                <w:t xml:space="preserve"> </w:t>
              </w:r>
              <w:proofErr w:type="spellStart"/>
              <w:r w:rsidRPr="00B41112">
                <w:rPr>
                  <w:sz w:val="26"/>
                  <w:szCs w:val="26"/>
                  <w:rPrChange w:id="34398" w:author="Le Minh Nghia" w:date="2019-10-09T10:56:00Z">
                    <w:rPr/>
                  </w:rPrChange>
                </w:rPr>
                <w:t>Phố</w:t>
              </w:r>
              <w:proofErr w:type="spellEnd"/>
              <w:r w:rsidRPr="00B41112">
                <w:rPr>
                  <w:sz w:val="26"/>
                  <w:szCs w:val="26"/>
                  <w:rPrChange w:id="34399" w:author="Le Minh Nghia" w:date="2019-10-09T10:56:00Z">
                    <w:rPr/>
                  </w:rPrChange>
                </w:rPr>
                <w:t xml:space="preserve"> </w:t>
              </w:r>
              <w:proofErr w:type="spellStart"/>
              <w:r w:rsidRPr="00B41112">
                <w:rPr>
                  <w:sz w:val="26"/>
                  <w:szCs w:val="26"/>
                  <w:rPrChange w:id="34400" w:author="Le Minh Nghia" w:date="2019-10-09T10:56:00Z">
                    <w:rPr/>
                  </w:rPrChange>
                </w:rPr>
                <w:t>Hồ</w:t>
              </w:r>
              <w:proofErr w:type="spellEnd"/>
              <w:r w:rsidRPr="00B41112">
                <w:rPr>
                  <w:sz w:val="26"/>
                  <w:szCs w:val="26"/>
                  <w:rPrChange w:id="34401" w:author="Le Minh Nghia" w:date="2019-10-09T10:56:00Z">
                    <w:rPr/>
                  </w:rPrChange>
                </w:rPr>
                <w:t xml:space="preserve"> </w:t>
              </w:r>
              <w:proofErr w:type="spellStart"/>
              <w:r w:rsidRPr="00B41112">
                <w:rPr>
                  <w:sz w:val="26"/>
                  <w:szCs w:val="26"/>
                  <w:rPrChange w:id="34402" w:author="Le Minh Nghia" w:date="2019-10-09T10:56:00Z">
                    <w:rPr/>
                  </w:rPrChange>
                </w:rPr>
                <w:t>Chí</w:t>
              </w:r>
              <w:proofErr w:type="spellEnd"/>
              <w:r w:rsidRPr="00B41112">
                <w:rPr>
                  <w:sz w:val="26"/>
                  <w:szCs w:val="26"/>
                  <w:rPrChange w:id="34403" w:author="Le Minh Nghia" w:date="2019-10-09T10:56:00Z">
                    <w:rPr/>
                  </w:rPrChange>
                </w:rPr>
                <w:t xml:space="preserve"> Minh: </w:t>
              </w:r>
              <w:proofErr w:type="spellStart"/>
              <w:r w:rsidRPr="00B41112">
                <w:rPr>
                  <w:sz w:val="26"/>
                  <w:szCs w:val="26"/>
                  <w:rPrChange w:id="34404" w:author="Le Minh Nghia" w:date="2019-10-09T10:56:00Z">
                    <w:rPr/>
                  </w:rPrChange>
                </w:rPr>
                <w:t>Lưu</w:t>
              </w:r>
              <w:proofErr w:type="spellEnd"/>
              <w:r w:rsidRPr="00B41112">
                <w:rPr>
                  <w:sz w:val="26"/>
                  <w:szCs w:val="26"/>
                  <w:rPrChange w:id="34405" w:author="Le Minh Nghia" w:date="2019-10-09T10:56:00Z">
                    <w:rPr/>
                  </w:rPrChange>
                </w:rPr>
                <w:t xml:space="preserve"> </w:t>
              </w:r>
              <w:proofErr w:type="spellStart"/>
              <w:r w:rsidRPr="00B41112">
                <w:rPr>
                  <w:sz w:val="26"/>
                  <w:szCs w:val="26"/>
                  <w:rPrChange w:id="34406" w:author="Le Minh Nghia" w:date="2019-10-09T10:56:00Z">
                    <w:rPr/>
                  </w:rPrChange>
                </w:rPr>
                <w:t>thống</w:t>
              </w:r>
              <w:proofErr w:type="spellEnd"/>
              <w:r w:rsidRPr="00B41112">
                <w:rPr>
                  <w:sz w:val="26"/>
                  <w:szCs w:val="26"/>
                  <w:rPrChange w:id="34407" w:author="Le Minh Nghia" w:date="2019-10-09T10:56:00Z">
                    <w:rPr/>
                  </w:rPrChange>
                </w:rPr>
                <w:t xml:space="preserve"> </w:t>
              </w:r>
              <w:proofErr w:type="spellStart"/>
              <w:r w:rsidRPr="00B41112">
                <w:rPr>
                  <w:sz w:val="26"/>
                  <w:szCs w:val="26"/>
                  <w:rPrChange w:id="34408" w:author="Le Minh Nghia" w:date="2019-10-09T10:56:00Z">
                    <w:rPr/>
                  </w:rPrChange>
                </w:rPr>
                <w:t>kê</w:t>
              </w:r>
              <w:proofErr w:type="spellEnd"/>
              <w:r w:rsidRPr="00B41112">
                <w:rPr>
                  <w:sz w:val="26"/>
                  <w:szCs w:val="26"/>
                  <w:rPrChange w:id="34409" w:author="Le Minh Nghia" w:date="2019-10-09T10:56:00Z">
                    <w:rPr/>
                  </w:rPrChange>
                </w:rPr>
                <w:t xml:space="preserve"> </w:t>
              </w:r>
              <w:proofErr w:type="spellStart"/>
              <w:r w:rsidRPr="00B41112">
                <w:rPr>
                  <w:sz w:val="26"/>
                  <w:szCs w:val="26"/>
                  <w:rPrChange w:id="34410" w:author="Le Minh Nghia" w:date="2019-10-09T10:56:00Z">
                    <w:rPr/>
                  </w:rPrChange>
                </w:rPr>
                <w:t>kết</w:t>
              </w:r>
              <w:proofErr w:type="spellEnd"/>
              <w:r w:rsidRPr="00B41112">
                <w:rPr>
                  <w:sz w:val="26"/>
                  <w:szCs w:val="26"/>
                  <w:rPrChange w:id="34411" w:author="Le Minh Nghia" w:date="2019-10-09T10:56:00Z">
                    <w:rPr/>
                  </w:rPrChange>
                </w:rPr>
                <w:t xml:space="preserve"> </w:t>
              </w:r>
              <w:proofErr w:type="spellStart"/>
              <w:r w:rsidRPr="00B41112">
                <w:rPr>
                  <w:sz w:val="26"/>
                  <w:szCs w:val="26"/>
                  <w:rPrChange w:id="34412" w:author="Le Minh Nghia" w:date="2019-10-09T10:56:00Z">
                    <w:rPr/>
                  </w:rPrChange>
                </w:rPr>
                <w:t>quả</w:t>
              </w:r>
              <w:proofErr w:type="spellEnd"/>
              <w:r w:rsidRPr="00B41112">
                <w:rPr>
                  <w:sz w:val="26"/>
                  <w:szCs w:val="26"/>
                  <w:rPrChange w:id="34413" w:author="Le Minh Nghia" w:date="2019-10-09T10:56:00Z">
                    <w:rPr/>
                  </w:rPrChange>
                </w:rPr>
                <w:t xml:space="preserve"> </w:t>
              </w:r>
              <w:proofErr w:type="spellStart"/>
              <w:r w:rsidRPr="00B41112">
                <w:rPr>
                  <w:sz w:val="26"/>
                  <w:szCs w:val="26"/>
                  <w:rPrChange w:id="34414" w:author="Le Minh Nghia" w:date="2019-10-09T10:56:00Z">
                    <w:rPr/>
                  </w:rPrChange>
                </w:rPr>
                <w:t>Tốt</w:t>
              </w:r>
              <w:proofErr w:type="spellEnd"/>
              <w:r w:rsidRPr="00B41112">
                <w:rPr>
                  <w:sz w:val="26"/>
                  <w:szCs w:val="26"/>
                  <w:rPrChange w:id="34415" w:author="Le Minh Nghia" w:date="2019-10-09T10:56:00Z">
                    <w:rPr/>
                  </w:rPrChange>
                </w:rPr>
                <w:t xml:space="preserve"> </w:t>
              </w:r>
              <w:proofErr w:type="spellStart"/>
              <w:r w:rsidRPr="00B41112">
                <w:rPr>
                  <w:sz w:val="26"/>
                  <w:szCs w:val="26"/>
                  <w:rPrChange w:id="34416" w:author="Le Minh Nghia" w:date="2019-10-09T10:56:00Z">
                    <w:rPr/>
                  </w:rPrChange>
                </w:rPr>
                <w:t>nghiệp</w:t>
              </w:r>
              <w:proofErr w:type="spellEnd"/>
              <w:r w:rsidRPr="00B41112">
                <w:rPr>
                  <w:sz w:val="26"/>
                  <w:szCs w:val="26"/>
                  <w:rPrChange w:id="34417" w:author="Le Minh Nghia" w:date="2019-10-09T10:56:00Z">
                    <w:rPr/>
                  </w:rPrChange>
                </w:rPr>
                <w:t xml:space="preserve"> </w:t>
              </w:r>
              <w:proofErr w:type="spellStart"/>
              <w:r w:rsidRPr="00B41112">
                <w:rPr>
                  <w:sz w:val="26"/>
                  <w:szCs w:val="26"/>
                  <w:rPrChange w:id="34418" w:author="Le Minh Nghia" w:date="2019-10-09T10:56:00Z">
                    <w:rPr/>
                  </w:rPrChange>
                </w:rPr>
                <w:t>của</w:t>
              </w:r>
              <w:proofErr w:type="spellEnd"/>
              <w:r w:rsidRPr="00B41112">
                <w:rPr>
                  <w:sz w:val="26"/>
                  <w:szCs w:val="26"/>
                  <w:rPrChange w:id="34419" w:author="Le Minh Nghia" w:date="2019-10-09T10:56:00Z">
                    <w:rPr/>
                  </w:rPrChange>
                </w:rPr>
                <w:t xml:space="preserve"> </w:t>
              </w:r>
              <w:proofErr w:type="spellStart"/>
              <w:r w:rsidRPr="00B41112">
                <w:rPr>
                  <w:sz w:val="26"/>
                  <w:szCs w:val="26"/>
                  <w:rPrChange w:id="34420" w:author="Le Minh Nghia" w:date="2019-10-09T10:56:00Z">
                    <w:rPr/>
                  </w:rPrChange>
                </w:rPr>
                <w:t>các</w:t>
              </w:r>
              <w:proofErr w:type="spellEnd"/>
              <w:r w:rsidRPr="00B41112">
                <w:rPr>
                  <w:sz w:val="26"/>
                  <w:szCs w:val="26"/>
                  <w:rPrChange w:id="34421" w:author="Le Minh Nghia" w:date="2019-10-09T10:56:00Z">
                    <w:rPr/>
                  </w:rPrChange>
                </w:rPr>
                <w:t xml:space="preserve"> </w:t>
              </w:r>
              <w:proofErr w:type="spellStart"/>
              <w:r w:rsidRPr="00B41112">
                <w:rPr>
                  <w:sz w:val="26"/>
                  <w:szCs w:val="26"/>
                  <w:rPrChange w:id="34422" w:author="Le Minh Nghia" w:date="2019-10-09T10:56:00Z">
                    <w:rPr/>
                  </w:rPrChange>
                </w:rPr>
                <w:t>khóa</w:t>
              </w:r>
              <w:proofErr w:type="spellEnd"/>
              <w:r w:rsidRPr="00B41112">
                <w:rPr>
                  <w:sz w:val="26"/>
                  <w:szCs w:val="26"/>
                  <w:rPrChange w:id="34423" w:author="Le Minh Nghia" w:date="2019-10-09T10:56:00Z">
                    <w:rPr/>
                  </w:rPrChange>
                </w:rPr>
                <w:t xml:space="preserve">, </w:t>
              </w:r>
              <w:proofErr w:type="spellStart"/>
              <w:r w:rsidRPr="00B41112">
                <w:rPr>
                  <w:sz w:val="26"/>
                  <w:szCs w:val="26"/>
                  <w:rPrChange w:id="34424" w:author="Le Minh Nghia" w:date="2019-10-09T10:56:00Z">
                    <w:rPr/>
                  </w:rPrChange>
                </w:rPr>
                <w:t>thành</w:t>
              </w:r>
              <w:proofErr w:type="spellEnd"/>
              <w:r w:rsidRPr="00B41112">
                <w:rPr>
                  <w:sz w:val="26"/>
                  <w:szCs w:val="26"/>
                  <w:rPrChange w:id="34425" w:author="Le Minh Nghia" w:date="2019-10-09T10:56:00Z">
                    <w:rPr/>
                  </w:rPrChange>
                </w:rPr>
                <w:t xml:space="preserve"> </w:t>
              </w:r>
              <w:proofErr w:type="spellStart"/>
              <w:r w:rsidRPr="00B41112">
                <w:rPr>
                  <w:sz w:val="26"/>
                  <w:szCs w:val="26"/>
                  <w:rPrChange w:id="34426" w:author="Le Minh Nghia" w:date="2019-10-09T10:56:00Z">
                    <w:rPr/>
                  </w:rPrChange>
                </w:rPr>
                <w:t>tích</w:t>
              </w:r>
              <w:proofErr w:type="spellEnd"/>
              <w:r w:rsidRPr="00B41112">
                <w:rPr>
                  <w:sz w:val="26"/>
                  <w:szCs w:val="26"/>
                  <w:rPrChange w:id="34427" w:author="Le Minh Nghia" w:date="2019-10-09T10:56:00Z">
                    <w:rPr/>
                  </w:rPrChange>
                </w:rPr>
                <w:t xml:space="preserve"> </w:t>
              </w:r>
              <w:proofErr w:type="spellStart"/>
              <w:r w:rsidRPr="00B41112">
                <w:rPr>
                  <w:sz w:val="26"/>
                  <w:szCs w:val="26"/>
                  <w:rPrChange w:id="34428" w:author="Le Minh Nghia" w:date="2019-10-09T10:56:00Z">
                    <w:rPr/>
                  </w:rPrChange>
                </w:rPr>
                <w:t>bảng</w:t>
              </w:r>
              <w:proofErr w:type="spellEnd"/>
              <w:r w:rsidRPr="00B41112">
                <w:rPr>
                  <w:sz w:val="26"/>
                  <w:szCs w:val="26"/>
                  <w:rPrChange w:id="34429" w:author="Le Minh Nghia" w:date="2019-10-09T10:56:00Z">
                    <w:rPr/>
                  </w:rPrChange>
                </w:rPr>
                <w:t xml:space="preserve"> </w:t>
              </w:r>
              <w:proofErr w:type="spellStart"/>
              <w:r w:rsidRPr="00B41112">
                <w:rPr>
                  <w:sz w:val="26"/>
                  <w:szCs w:val="26"/>
                  <w:rPrChange w:id="34430" w:author="Le Minh Nghia" w:date="2019-10-09T10:56:00Z">
                    <w:rPr/>
                  </w:rPrChange>
                </w:rPr>
                <w:t>vàng</w:t>
              </w:r>
              <w:proofErr w:type="spellEnd"/>
              <w:r w:rsidRPr="00B41112">
                <w:rPr>
                  <w:sz w:val="26"/>
                  <w:szCs w:val="26"/>
                  <w:rPrChange w:id="34431" w:author="Le Minh Nghia" w:date="2019-10-09T10:56:00Z">
                    <w:rPr/>
                  </w:rPrChange>
                </w:rPr>
                <w:t xml:space="preserve"> </w:t>
              </w:r>
              <w:proofErr w:type="spellStart"/>
              <w:r w:rsidRPr="00B41112">
                <w:rPr>
                  <w:sz w:val="26"/>
                  <w:szCs w:val="26"/>
                  <w:rPrChange w:id="34432" w:author="Le Minh Nghia" w:date="2019-10-09T10:56:00Z">
                    <w:rPr/>
                  </w:rPrChange>
                </w:rPr>
                <w:t>của</w:t>
              </w:r>
              <w:proofErr w:type="spellEnd"/>
              <w:r w:rsidRPr="00B41112">
                <w:rPr>
                  <w:sz w:val="26"/>
                  <w:szCs w:val="26"/>
                  <w:rPrChange w:id="34433" w:author="Le Minh Nghia" w:date="2019-10-09T10:56:00Z">
                    <w:rPr/>
                  </w:rPrChange>
                </w:rPr>
                <w:t xml:space="preserve"> </w:t>
              </w:r>
              <w:proofErr w:type="spellStart"/>
              <w:r w:rsidRPr="00B41112">
                <w:rPr>
                  <w:sz w:val="26"/>
                  <w:szCs w:val="26"/>
                  <w:rPrChange w:id="34434" w:author="Le Minh Nghia" w:date="2019-10-09T10:56:00Z">
                    <w:rPr/>
                  </w:rPrChange>
                </w:rPr>
                <w:t>sinh</w:t>
              </w:r>
              <w:proofErr w:type="spellEnd"/>
              <w:r w:rsidRPr="00B41112">
                <w:rPr>
                  <w:sz w:val="26"/>
                  <w:szCs w:val="26"/>
                  <w:rPrChange w:id="34435" w:author="Le Minh Nghia" w:date="2019-10-09T10:56:00Z">
                    <w:rPr/>
                  </w:rPrChange>
                </w:rPr>
                <w:t xml:space="preserve"> </w:t>
              </w:r>
              <w:proofErr w:type="spellStart"/>
              <w:r w:rsidRPr="00B41112">
                <w:rPr>
                  <w:sz w:val="26"/>
                  <w:szCs w:val="26"/>
                  <w:rPrChange w:id="34436" w:author="Le Minh Nghia" w:date="2019-10-09T10:56:00Z">
                    <w:rPr/>
                  </w:rPrChange>
                </w:rPr>
                <w:t>viên</w:t>
              </w:r>
              <w:proofErr w:type="spellEnd"/>
              <w:r w:rsidRPr="00B41112">
                <w:rPr>
                  <w:sz w:val="26"/>
                  <w:szCs w:val="26"/>
                  <w:rPrChange w:id="34437" w:author="Le Minh Nghia" w:date="2019-10-09T10:56:00Z">
                    <w:rPr/>
                  </w:rPrChange>
                </w:rPr>
                <w:t xml:space="preserve">, </w:t>
              </w:r>
              <w:proofErr w:type="spellStart"/>
              <w:r w:rsidRPr="00B41112">
                <w:rPr>
                  <w:sz w:val="26"/>
                  <w:szCs w:val="26"/>
                  <w:rPrChange w:id="34438" w:author="Le Minh Nghia" w:date="2019-10-09T10:56:00Z">
                    <w:rPr/>
                  </w:rPrChange>
                </w:rPr>
                <w:t>thành</w:t>
              </w:r>
              <w:proofErr w:type="spellEnd"/>
              <w:r w:rsidRPr="00B41112">
                <w:rPr>
                  <w:sz w:val="26"/>
                  <w:szCs w:val="26"/>
                  <w:rPrChange w:id="34439" w:author="Le Minh Nghia" w:date="2019-10-09T10:56:00Z">
                    <w:rPr/>
                  </w:rPrChange>
                </w:rPr>
                <w:t xml:space="preserve"> </w:t>
              </w:r>
              <w:proofErr w:type="spellStart"/>
              <w:r w:rsidRPr="00B41112">
                <w:rPr>
                  <w:sz w:val="26"/>
                  <w:szCs w:val="26"/>
                  <w:rPrChange w:id="34440" w:author="Le Minh Nghia" w:date="2019-10-09T10:56:00Z">
                    <w:rPr/>
                  </w:rPrChange>
                </w:rPr>
                <w:t>tích</w:t>
              </w:r>
              <w:proofErr w:type="spellEnd"/>
              <w:r w:rsidRPr="00B41112">
                <w:rPr>
                  <w:sz w:val="26"/>
                  <w:szCs w:val="26"/>
                  <w:rPrChange w:id="34441" w:author="Le Minh Nghia" w:date="2019-10-09T10:56:00Z">
                    <w:rPr/>
                  </w:rPrChange>
                </w:rPr>
                <w:t xml:space="preserve"> </w:t>
              </w:r>
              <w:proofErr w:type="spellStart"/>
              <w:r w:rsidRPr="00B41112">
                <w:rPr>
                  <w:sz w:val="26"/>
                  <w:szCs w:val="26"/>
                  <w:rPrChange w:id="34442" w:author="Le Minh Nghia" w:date="2019-10-09T10:56:00Z">
                    <w:rPr/>
                  </w:rPrChange>
                </w:rPr>
                <w:t>đạt</w:t>
              </w:r>
              <w:proofErr w:type="spellEnd"/>
              <w:r w:rsidRPr="00B41112">
                <w:rPr>
                  <w:sz w:val="26"/>
                  <w:szCs w:val="26"/>
                  <w:rPrChange w:id="34443" w:author="Le Minh Nghia" w:date="2019-10-09T10:56:00Z">
                    <w:rPr/>
                  </w:rPrChange>
                </w:rPr>
                <w:t xml:space="preserve"> </w:t>
              </w:r>
              <w:proofErr w:type="spellStart"/>
              <w:r w:rsidRPr="00B41112">
                <w:rPr>
                  <w:sz w:val="26"/>
                  <w:szCs w:val="26"/>
                  <w:rPrChange w:id="34444" w:author="Le Minh Nghia" w:date="2019-10-09T10:56:00Z">
                    <w:rPr/>
                  </w:rPrChange>
                </w:rPr>
                <w:t>được</w:t>
              </w:r>
              <w:proofErr w:type="spellEnd"/>
              <w:r w:rsidRPr="00B41112">
                <w:rPr>
                  <w:sz w:val="26"/>
                  <w:szCs w:val="26"/>
                  <w:rPrChange w:id="34445" w:author="Le Minh Nghia" w:date="2019-10-09T10:56:00Z">
                    <w:rPr/>
                  </w:rPrChange>
                </w:rPr>
                <w:t xml:space="preserve"> </w:t>
              </w:r>
              <w:proofErr w:type="spellStart"/>
              <w:r w:rsidRPr="00B41112">
                <w:rPr>
                  <w:sz w:val="26"/>
                  <w:szCs w:val="26"/>
                  <w:rPrChange w:id="34446" w:author="Le Minh Nghia" w:date="2019-10-09T10:56:00Z">
                    <w:rPr/>
                  </w:rPrChange>
                </w:rPr>
                <w:t>của</w:t>
              </w:r>
              <w:proofErr w:type="spellEnd"/>
              <w:r w:rsidRPr="00B41112">
                <w:rPr>
                  <w:sz w:val="26"/>
                  <w:szCs w:val="26"/>
                  <w:rPrChange w:id="34447" w:author="Le Minh Nghia" w:date="2019-10-09T10:56:00Z">
                    <w:rPr/>
                  </w:rPrChange>
                </w:rPr>
                <w:t xml:space="preserve"> </w:t>
              </w:r>
              <w:proofErr w:type="spellStart"/>
              <w:r w:rsidRPr="00B41112">
                <w:rPr>
                  <w:sz w:val="26"/>
                  <w:szCs w:val="26"/>
                  <w:rPrChange w:id="34448" w:author="Le Minh Nghia" w:date="2019-10-09T10:56:00Z">
                    <w:rPr/>
                  </w:rPrChange>
                </w:rPr>
                <w:t>các</w:t>
              </w:r>
              <w:proofErr w:type="spellEnd"/>
              <w:r w:rsidRPr="00B41112">
                <w:rPr>
                  <w:sz w:val="26"/>
                  <w:szCs w:val="26"/>
                  <w:rPrChange w:id="34449" w:author="Le Minh Nghia" w:date="2019-10-09T10:56:00Z">
                    <w:rPr/>
                  </w:rPrChange>
                </w:rPr>
                <w:t xml:space="preserve"> </w:t>
              </w:r>
              <w:proofErr w:type="spellStart"/>
              <w:r w:rsidRPr="00B41112">
                <w:rPr>
                  <w:sz w:val="26"/>
                  <w:szCs w:val="26"/>
                  <w:rPrChange w:id="34450" w:author="Le Minh Nghia" w:date="2019-10-09T10:56:00Z">
                    <w:rPr/>
                  </w:rPrChange>
                </w:rPr>
                <w:t>sinh</w:t>
              </w:r>
              <w:proofErr w:type="spellEnd"/>
              <w:r w:rsidRPr="00B41112">
                <w:rPr>
                  <w:sz w:val="26"/>
                  <w:szCs w:val="26"/>
                  <w:rPrChange w:id="34451" w:author="Le Minh Nghia" w:date="2019-10-09T10:56:00Z">
                    <w:rPr/>
                  </w:rPrChange>
                </w:rPr>
                <w:t xml:space="preserve"> </w:t>
              </w:r>
              <w:proofErr w:type="spellStart"/>
              <w:r w:rsidRPr="00B41112">
                <w:rPr>
                  <w:sz w:val="26"/>
                  <w:szCs w:val="26"/>
                  <w:rPrChange w:id="34452" w:author="Le Minh Nghia" w:date="2019-10-09T10:56:00Z">
                    <w:rPr/>
                  </w:rPrChange>
                </w:rPr>
                <w:t>viên</w:t>
              </w:r>
              <w:proofErr w:type="spellEnd"/>
              <w:r w:rsidRPr="00B41112">
                <w:rPr>
                  <w:sz w:val="26"/>
                  <w:szCs w:val="26"/>
                  <w:rPrChange w:id="34453" w:author="Le Minh Nghia" w:date="2019-10-09T10:56:00Z">
                    <w:rPr/>
                  </w:rPrChange>
                </w:rPr>
                <w:t xml:space="preserve"> qua </w:t>
              </w:r>
              <w:proofErr w:type="spellStart"/>
              <w:r w:rsidRPr="00B41112">
                <w:rPr>
                  <w:sz w:val="26"/>
                  <w:szCs w:val="26"/>
                  <w:rPrChange w:id="34454" w:author="Le Minh Nghia" w:date="2019-10-09T10:56:00Z">
                    <w:rPr/>
                  </w:rPrChange>
                </w:rPr>
                <w:t>các</w:t>
              </w:r>
              <w:proofErr w:type="spellEnd"/>
              <w:r w:rsidRPr="00B41112">
                <w:rPr>
                  <w:sz w:val="26"/>
                  <w:szCs w:val="26"/>
                  <w:rPrChange w:id="34455" w:author="Le Minh Nghia" w:date="2019-10-09T10:56:00Z">
                    <w:rPr/>
                  </w:rPrChange>
                </w:rPr>
                <w:t xml:space="preserve"> </w:t>
              </w:r>
              <w:proofErr w:type="spellStart"/>
              <w:r w:rsidRPr="00B41112">
                <w:rPr>
                  <w:sz w:val="26"/>
                  <w:szCs w:val="26"/>
                  <w:rPrChange w:id="34456" w:author="Le Minh Nghia" w:date="2019-10-09T10:56:00Z">
                    <w:rPr/>
                  </w:rPrChange>
                </w:rPr>
                <w:t>năm</w:t>
              </w:r>
              <w:proofErr w:type="spellEnd"/>
              <w:r w:rsidRPr="00B41112">
                <w:rPr>
                  <w:sz w:val="26"/>
                  <w:szCs w:val="26"/>
                  <w:rPrChange w:id="34457" w:author="Le Minh Nghia" w:date="2019-10-09T10:56:00Z">
                    <w:rPr/>
                  </w:rPrChange>
                </w:rPr>
                <w:t xml:space="preserve">. </w:t>
              </w:r>
              <w:proofErr w:type="spellStart"/>
              <w:r w:rsidRPr="00B41112">
                <w:rPr>
                  <w:sz w:val="26"/>
                  <w:szCs w:val="26"/>
                  <w:rPrChange w:id="34458" w:author="Le Minh Nghia" w:date="2019-10-09T10:56:00Z">
                    <w:rPr/>
                  </w:rPrChange>
                </w:rPr>
                <w:t>Chưa</w:t>
              </w:r>
              <w:proofErr w:type="spellEnd"/>
              <w:r w:rsidRPr="00B41112">
                <w:rPr>
                  <w:sz w:val="26"/>
                  <w:szCs w:val="26"/>
                  <w:rPrChange w:id="34459" w:author="Le Minh Nghia" w:date="2019-10-09T10:56:00Z">
                    <w:rPr/>
                  </w:rPrChange>
                </w:rPr>
                <w:t xml:space="preserve"> </w:t>
              </w:r>
              <w:proofErr w:type="spellStart"/>
              <w:r w:rsidRPr="00B41112">
                <w:rPr>
                  <w:sz w:val="26"/>
                  <w:szCs w:val="26"/>
                  <w:rPrChange w:id="34460" w:author="Le Minh Nghia" w:date="2019-10-09T10:56:00Z">
                    <w:rPr/>
                  </w:rPrChange>
                </w:rPr>
                <w:t>nêu</w:t>
              </w:r>
              <w:proofErr w:type="spellEnd"/>
              <w:r w:rsidRPr="00B41112">
                <w:rPr>
                  <w:sz w:val="26"/>
                  <w:szCs w:val="26"/>
                  <w:rPrChange w:id="34461" w:author="Le Minh Nghia" w:date="2019-10-09T10:56:00Z">
                    <w:rPr/>
                  </w:rPrChange>
                </w:rPr>
                <w:t xml:space="preserve"> </w:t>
              </w:r>
              <w:proofErr w:type="spellStart"/>
              <w:r w:rsidRPr="00B41112">
                <w:rPr>
                  <w:sz w:val="26"/>
                  <w:szCs w:val="26"/>
                  <w:rPrChange w:id="34462" w:author="Le Minh Nghia" w:date="2019-10-09T10:56:00Z">
                    <w:rPr/>
                  </w:rPrChange>
                </w:rPr>
                <w:t>được</w:t>
              </w:r>
              <w:proofErr w:type="spellEnd"/>
              <w:r w:rsidRPr="00B41112">
                <w:rPr>
                  <w:sz w:val="26"/>
                  <w:szCs w:val="26"/>
                  <w:rPrChange w:id="34463" w:author="Le Minh Nghia" w:date="2019-10-09T10:56:00Z">
                    <w:rPr/>
                  </w:rPrChange>
                </w:rPr>
                <w:t xml:space="preserve"> </w:t>
              </w:r>
              <w:proofErr w:type="spellStart"/>
              <w:r w:rsidRPr="00B41112">
                <w:rPr>
                  <w:sz w:val="26"/>
                  <w:szCs w:val="26"/>
                  <w:rPrChange w:id="34464" w:author="Le Minh Nghia" w:date="2019-10-09T10:56:00Z">
                    <w:rPr/>
                  </w:rPrChange>
                </w:rPr>
                <w:t>nhiều</w:t>
              </w:r>
              <w:proofErr w:type="spellEnd"/>
              <w:r w:rsidRPr="00B41112">
                <w:rPr>
                  <w:sz w:val="26"/>
                  <w:szCs w:val="26"/>
                  <w:rPrChange w:id="34465" w:author="Le Minh Nghia" w:date="2019-10-09T10:56:00Z">
                    <w:rPr/>
                  </w:rPrChange>
                </w:rPr>
                <w:t xml:space="preserve"> </w:t>
              </w:r>
              <w:proofErr w:type="spellStart"/>
              <w:r w:rsidRPr="00B41112">
                <w:rPr>
                  <w:sz w:val="26"/>
                  <w:szCs w:val="26"/>
                  <w:rPrChange w:id="34466" w:author="Le Minh Nghia" w:date="2019-10-09T10:56:00Z">
                    <w:rPr/>
                  </w:rPrChange>
                </w:rPr>
                <w:t>những</w:t>
              </w:r>
              <w:proofErr w:type="spellEnd"/>
              <w:r w:rsidRPr="00B41112">
                <w:rPr>
                  <w:sz w:val="26"/>
                  <w:szCs w:val="26"/>
                  <w:rPrChange w:id="34467" w:author="Le Minh Nghia" w:date="2019-10-09T10:56:00Z">
                    <w:rPr/>
                  </w:rPrChange>
                </w:rPr>
                <w:t xml:space="preserve"> </w:t>
              </w:r>
              <w:proofErr w:type="spellStart"/>
              <w:r w:rsidRPr="00B41112">
                <w:rPr>
                  <w:sz w:val="26"/>
                  <w:szCs w:val="26"/>
                  <w:rPrChange w:id="34468" w:author="Le Minh Nghia" w:date="2019-10-09T10:56:00Z">
                    <w:rPr/>
                  </w:rPrChange>
                </w:rPr>
                <w:t>thông</w:t>
              </w:r>
              <w:proofErr w:type="spellEnd"/>
              <w:r w:rsidRPr="00B41112">
                <w:rPr>
                  <w:sz w:val="26"/>
                  <w:szCs w:val="26"/>
                  <w:rPrChange w:id="34469" w:author="Le Minh Nghia" w:date="2019-10-09T10:56:00Z">
                    <w:rPr/>
                  </w:rPrChange>
                </w:rPr>
                <w:t xml:space="preserve"> tin </w:t>
              </w:r>
              <w:proofErr w:type="spellStart"/>
              <w:r w:rsidRPr="00B41112">
                <w:rPr>
                  <w:sz w:val="26"/>
                  <w:szCs w:val="26"/>
                  <w:rPrChange w:id="34470" w:author="Le Minh Nghia" w:date="2019-10-09T10:56:00Z">
                    <w:rPr/>
                  </w:rPrChange>
                </w:rPr>
                <w:t>cần</w:t>
              </w:r>
              <w:proofErr w:type="spellEnd"/>
              <w:r w:rsidRPr="00B41112">
                <w:rPr>
                  <w:sz w:val="26"/>
                  <w:szCs w:val="26"/>
                  <w:rPrChange w:id="34471" w:author="Le Minh Nghia" w:date="2019-10-09T10:56:00Z">
                    <w:rPr/>
                  </w:rPrChange>
                </w:rPr>
                <w:t xml:space="preserve"> </w:t>
              </w:r>
              <w:proofErr w:type="spellStart"/>
              <w:r w:rsidRPr="00B41112">
                <w:rPr>
                  <w:sz w:val="26"/>
                  <w:szCs w:val="26"/>
                  <w:rPrChange w:id="34472" w:author="Le Minh Nghia" w:date="2019-10-09T10:56:00Z">
                    <w:rPr/>
                  </w:rPrChange>
                </w:rPr>
                <w:t>thiết</w:t>
              </w:r>
              <w:proofErr w:type="spellEnd"/>
              <w:r w:rsidRPr="00B41112">
                <w:rPr>
                  <w:sz w:val="26"/>
                  <w:szCs w:val="26"/>
                  <w:rPrChange w:id="34473" w:author="Le Minh Nghia" w:date="2019-10-09T10:56:00Z">
                    <w:rPr/>
                  </w:rPrChange>
                </w:rPr>
                <w:t xml:space="preserve"> </w:t>
              </w:r>
              <w:proofErr w:type="spellStart"/>
              <w:r w:rsidRPr="00B41112">
                <w:rPr>
                  <w:sz w:val="26"/>
                  <w:szCs w:val="26"/>
                  <w:rPrChange w:id="34474" w:author="Le Minh Nghia" w:date="2019-10-09T10:56:00Z">
                    <w:rPr/>
                  </w:rPrChange>
                </w:rPr>
                <w:t>để</w:t>
              </w:r>
              <w:proofErr w:type="spellEnd"/>
              <w:r w:rsidRPr="00B41112">
                <w:rPr>
                  <w:sz w:val="26"/>
                  <w:szCs w:val="26"/>
                  <w:rPrChange w:id="34475" w:author="Le Minh Nghia" w:date="2019-10-09T10:56:00Z">
                    <w:rPr/>
                  </w:rPrChange>
                </w:rPr>
                <w:t xml:space="preserve"> </w:t>
              </w:r>
              <w:proofErr w:type="spellStart"/>
              <w:r w:rsidRPr="00B41112">
                <w:rPr>
                  <w:sz w:val="26"/>
                  <w:szCs w:val="26"/>
                  <w:rPrChange w:id="34476" w:author="Le Minh Nghia" w:date="2019-10-09T10:56:00Z">
                    <w:rPr/>
                  </w:rPrChange>
                </w:rPr>
                <w:t>quản</w:t>
              </w:r>
              <w:proofErr w:type="spellEnd"/>
              <w:r w:rsidRPr="00B41112">
                <w:rPr>
                  <w:sz w:val="26"/>
                  <w:szCs w:val="26"/>
                  <w:rPrChange w:id="34477" w:author="Le Minh Nghia" w:date="2019-10-09T10:56:00Z">
                    <w:rPr/>
                  </w:rPrChange>
                </w:rPr>
                <w:t xml:space="preserve"> </w:t>
              </w:r>
              <w:proofErr w:type="spellStart"/>
              <w:r w:rsidRPr="00B41112">
                <w:rPr>
                  <w:sz w:val="26"/>
                  <w:szCs w:val="26"/>
                  <w:rPrChange w:id="34478" w:author="Le Minh Nghia" w:date="2019-10-09T10:56:00Z">
                    <w:rPr/>
                  </w:rPrChange>
                </w:rPr>
                <w:t>lý</w:t>
              </w:r>
              <w:proofErr w:type="spellEnd"/>
              <w:r w:rsidRPr="00B41112">
                <w:rPr>
                  <w:sz w:val="26"/>
                  <w:szCs w:val="26"/>
                  <w:rPrChange w:id="34479" w:author="Le Minh Nghia" w:date="2019-10-09T10:56:00Z">
                    <w:rPr/>
                  </w:rPrChange>
                </w:rPr>
                <w:t xml:space="preserve"> </w:t>
              </w:r>
              <w:proofErr w:type="spellStart"/>
              <w:r w:rsidRPr="00B41112">
                <w:rPr>
                  <w:sz w:val="26"/>
                  <w:szCs w:val="26"/>
                  <w:rPrChange w:id="34480" w:author="Le Minh Nghia" w:date="2019-10-09T10:56:00Z">
                    <w:rPr/>
                  </w:rPrChange>
                </w:rPr>
                <w:t>thông</w:t>
              </w:r>
              <w:proofErr w:type="spellEnd"/>
              <w:r w:rsidRPr="00B41112">
                <w:rPr>
                  <w:sz w:val="26"/>
                  <w:szCs w:val="26"/>
                  <w:rPrChange w:id="34481" w:author="Le Minh Nghia" w:date="2019-10-09T10:56:00Z">
                    <w:rPr/>
                  </w:rPrChange>
                </w:rPr>
                <w:t xml:space="preserve"> tin </w:t>
              </w:r>
              <w:proofErr w:type="spellStart"/>
              <w:r w:rsidRPr="00B41112">
                <w:rPr>
                  <w:sz w:val="26"/>
                  <w:szCs w:val="26"/>
                  <w:rPrChange w:id="34482" w:author="Le Minh Nghia" w:date="2019-10-09T10:56:00Z">
                    <w:rPr/>
                  </w:rPrChange>
                </w:rPr>
                <w:t>của</w:t>
              </w:r>
              <w:proofErr w:type="spellEnd"/>
              <w:r w:rsidRPr="00B41112">
                <w:rPr>
                  <w:sz w:val="26"/>
                  <w:szCs w:val="26"/>
                  <w:rPrChange w:id="34483" w:author="Le Minh Nghia" w:date="2019-10-09T10:56:00Z">
                    <w:rPr/>
                  </w:rPrChange>
                </w:rPr>
                <w:t xml:space="preserve"> </w:t>
              </w:r>
              <w:proofErr w:type="spellStart"/>
              <w:r w:rsidRPr="00B41112">
                <w:rPr>
                  <w:sz w:val="26"/>
                  <w:szCs w:val="26"/>
                  <w:rPrChange w:id="34484" w:author="Le Minh Nghia" w:date="2019-10-09T10:56:00Z">
                    <w:rPr/>
                  </w:rPrChange>
                </w:rPr>
                <w:t>một</w:t>
              </w:r>
              <w:proofErr w:type="spellEnd"/>
              <w:r w:rsidRPr="00B41112">
                <w:rPr>
                  <w:sz w:val="26"/>
                  <w:szCs w:val="26"/>
                  <w:rPrChange w:id="34485" w:author="Le Minh Nghia" w:date="2019-10-09T10:56:00Z">
                    <w:rPr/>
                  </w:rPrChange>
                </w:rPr>
                <w:t xml:space="preserve"> </w:t>
              </w:r>
              <w:proofErr w:type="spellStart"/>
              <w:r w:rsidRPr="00B41112">
                <w:rPr>
                  <w:sz w:val="26"/>
                  <w:szCs w:val="26"/>
                  <w:rPrChange w:id="34486" w:author="Le Minh Nghia" w:date="2019-10-09T10:56:00Z">
                    <w:rPr/>
                  </w:rPrChange>
                </w:rPr>
                <w:t>cựu</w:t>
              </w:r>
              <w:proofErr w:type="spellEnd"/>
              <w:r w:rsidRPr="00B41112">
                <w:rPr>
                  <w:sz w:val="26"/>
                  <w:szCs w:val="26"/>
                  <w:rPrChange w:id="34487" w:author="Le Minh Nghia" w:date="2019-10-09T10:56:00Z">
                    <w:rPr/>
                  </w:rPrChange>
                </w:rPr>
                <w:t xml:space="preserve"> </w:t>
              </w:r>
              <w:proofErr w:type="spellStart"/>
              <w:r w:rsidRPr="00B41112">
                <w:rPr>
                  <w:sz w:val="26"/>
                  <w:szCs w:val="26"/>
                  <w:rPrChange w:id="34488" w:author="Le Minh Nghia" w:date="2019-10-09T10:56:00Z">
                    <w:rPr/>
                  </w:rPrChange>
                </w:rPr>
                <w:t>sinh</w:t>
              </w:r>
              <w:proofErr w:type="spellEnd"/>
              <w:r w:rsidRPr="00B41112">
                <w:rPr>
                  <w:sz w:val="26"/>
                  <w:szCs w:val="26"/>
                  <w:rPrChange w:id="34489" w:author="Le Minh Nghia" w:date="2019-10-09T10:56:00Z">
                    <w:rPr/>
                  </w:rPrChange>
                </w:rPr>
                <w:t xml:space="preserve"> </w:t>
              </w:r>
              <w:proofErr w:type="spellStart"/>
              <w:r w:rsidRPr="00B41112">
                <w:rPr>
                  <w:sz w:val="26"/>
                  <w:szCs w:val="26"/>
                  <w:rPrChange w:id="34490" w:author="Le Minh Nghia" w:date="2019-10-09T10:56:00Z">
                    <w:rPr/>
                  </w:rPrChange>
                </w:rPr>
                <w:t>viên</w:t>
              </w:r>
              <w:proofErr w:type="spellEnd"/>
              <w:r w:rsidRPr="00B41112">
                <w:rPr>
                  <w:sz w:val="26"/>
                  <w:szCs w:val="26"/>
                  <w:rPrChange w:id="34491" w:author="Le Minh Nghia" w:date="2019-10-09T10:56:00Z">
                    <w:rPr/>
                  </w:rPrChange>
                </w:rPr>
                <w:t xml:space="preserve"> </w:t>
              </w:r>
              <w:proofErr w:type="spellStart"/>
              <w:r w:rsidRPr="00B41112">
                <w:rPr>
                  <w:sz w:val="26"/>
                  <w:szCs w:val="26"/>
                  <w:rPrChange w:id="34492" w:author="Le Minh Nghia" w:date="2019-10-09T10:56:00Z">
                    <w:rPr/>
                  </w:rPrChange>
                </w:rPr>
                <w:t>như</w:t>
              </w:r>
              <w:proofErr w:type="spellEnd"/>
              <w:r w:rsidRPr="00B41112">
                <w:rPr>
                  <w:sz w:val="26"/>
                  <w:szCs w:val="26"/>
                  <w:rPrChange w:id="34493" w:author="Le Minh Nghia" w:date="2019-10-09T10:56:00Z">
                    <w:rPr/>
                  </w:rPrChange>
                </w:rPr>
                <w:t xml:space="preserve">: </w:t>
              </w:r>
              <w:proofErr w:type="spellStart"/>
              <w:r w:rsidRPr="00B41112">
                <w:rPr>
                  <w:sz w:val="26"/>
                  <w:szCs w:val="26"/>
                  <w:rPrChange w:id="34494" w:author="Le Minh Nghia" w:date="2019-10-09T10:56:00Z">
                    <w:rPr/>
                  </w:rPrChange>
                </w:rPr>
                <w:t>danh</w:t>
              </w:r>
              <w:proofErr w:type="spellEnd"/>
              <w:r w:rsidRPr="00B41112">
                <w:rPr>
                  <w:sz w:val="26"/>
                  <w:szCs w:val="26"/>
                  <w:rPrChange w:id="34495" w:author="Le Minh Nghia" w:date="2019-10-09T10:56:00Z">
                    <w:rPr/>
                  </w:rPrChange>
                </w:rPr>
                <w:t xml:space="preserve"> </w:t>
              </w:r>
              <w:proofErr w:type="spellStart"/>
              <w:r w:rsidRPr="00B41112">
                <w:rPr>
                  <w:sz w:val="26"/>
                  <w:szCs w:val="26"/>
                  <w:rPrChange w:id="34496" w:author="Le Minh Nghia" w:date="2019-10-09T10:56:00Z">
                    <w:rPr/>
                  </w:rPrChange>
                </w:rPr>
                <w:t>sách</w:t>
              </w:r>
              <w:proofErr w:type="spellEnd"/>
              <w:r w:rsidRPr="00B41112">
                <w:rPr>
                  <w:sz w:val="26"/>
                  <w:szCs w:val="26"/>
                  <w:rPrChange w:id="34497" w:author="Le Minh Nghia" w:date="2019-10-09T10:56:00Z">
                    <w:rPr/>
                  </w:rPrChange>
                </w:rPr>
                <w:t xml:space="preserve"> </w:t>
              </w:r>
              <w:proofErr w:type="spellStart"/>
              <w:r w:rsidRPr="00B41112">
                <w:rPr>
                  <w:sz w:val="26"/>
                  <w:szCs w:val="26"/>
                  <w:rPrChange w:id="34498" w:author="Le Minh Nghia" w:date="2019-10-09T10:56:00Z">
                    <w:rPr/>
                  </w:rPrChange>
                </w:rPr>
                <w:t>tốt</w:t>
              </w:r>
              <w:proofErr w:type="spellEnd"/>
              <w:r w:rsidRPr="00B41112">
                <w:rPr>
                  <w:sz w:val="26"/>
                  <w:szCs w:val="26"/>
                  <w:rPrChange w:id="34499" w:author="Le Minh Nghia" w:date="2019-10-09T10:56:00Z">
                    <w:rPr/>
                  </w:rPrChange>
                </w:rPr>
                <w:t xml:space="preserve"> </w:t>
              </w:r>
              <w:proofErr w:type="spellStart"/>
              <w:r w:rsidRPr="00B41112">
                <w:rPr>
                  <w:sz w:val="26"/>
                  <w:szCs w:val="26"/>
                  <w:rPrChange w:id="34500" w:author="Le Minh Nghia" w:date="2019-10-09T10:56:00Z">
                    <w:rPr/>
                  </w:rPrChange>
                </w:rPr>
                <w:t>nghiệp</w:t>
              </w:r>
              <w:proofErr w:type="spellEnd"/>
              <w:r w:rsidRPr="00B41112">
                <w:rPr>
                  <w:sz w:val="26"/>
                  <w:szCs w:val="26"/>
                  <w:rPrChange w:id="34501" w:author="Le Minh Nghia" w:date="2019-10-09T10:56:00Z">
                    <w:rPr/>
                  </w:rPrChange>
                </w:rPr>
                <w:t xml:space="preserve"> </w:t>
              </w:r>
              <w:proofErr w:type="spellStart"/>
              <w:r w:rsidRPr="00B41112">
                <w:rPr>
                  <w:sz w:val="26"/>
                  <w:szCs w:val="26"/>
                  <w:rPrChange w:id="34502" w:author="Le Minh Nghia" w:date="2019-10-09T10:56:00Z">
                    <w:rPr/>
                  </w:rPrChange>
                </w:rPr>
                <w:t>theo</w:t>
              </w:r>
              <w:proofErr w:type="spellEnd"/>
              <w:r w:rsidRPr="00B41112">
                <w:rPr>
                  <w:sz w:val="26"/>
                  <w:szCs w:val="26"/>
                  <w:rPrChange w:id="34503" w:author="Le Minh Nghia" w:date="2019-10-09T10:56:00Z">
                    <w:rPr/>
                  </w:rPrChange>
                </w:rPr>
                <w:t xml:space="preserve"> </w:t>
              </w:r>
              <w:proofErr w:type="spellStart"/>
              <w:r w:rsidRPr="00B41112">
                <w:rPr>
                  <w:sz w:val="26"/>
                  <w:szCs w:val="26"/>
                  <w:rPrChange w:id="34504" w:author="Le Minh Nghia" w:date="2019-10-09T10:56:00Z">
                    <w:rPr/>
                  </w:rPrChange>
                </w:rPr>
                <w:t>khóa</w:t>
              </w:r>
              <w:proofErr w:type="spellEnd"/>
              <w:r w:rsidRPr="00B41112">
                <w:rPr>
                  <w:sz w:val="26"/>
                  <w:szCs w:val="26"/>
                  <w:rPrChange w:id="34505" w:author="Le Minh Nghia" w:date="2019-10-09T10:56:00Z">
                    <w:rPr/>
                  </w:rPrChange>
                </w:rPr>
                <w:t xml:space="preserve">, </w:t>
              </w:r>
              <w:proofErr w:type="spellStart"/>
              <w:r w:rsidRPr="00B41112">
                <w:rPr>
                  <w:sz w:val="26"/>
                  <w:szCs w:val="26"/>
                  <w:rPrChange w:id="34506" w:author="Le Minh Nghia" w:date="2019-10-09T10:56:00Z">
                    <w:rPr/>
                  </w:rPrChange>
                </w:rPr>
                <w:t>thành</w:t>
              </w:r>
              <w:proofErr w:type="spellEnd"/>
              <w:r w:rsidRPr="00B41112">
                <w:rPr>
                  <w:sz w:val="26"/>
                  <w:szCs w:val="26"/>
                  <w:rPrChange w:id="34507" w:author="Le Minh Nghia" w:date="2019-10-09T10:56:00Z">
                    <w:rPr/>
                  </w:rPrChange>
                </w:rPr>
                <w:t xml:space="preserve"> </w:t>
              </w:r>
              <w:proofErr w:type="spellStart"/>
              <w:r w:rsidRPr="00B41112">
                <w:rPr>
                  <w:sz w:val="26"/>
                  <w:szCs w:val="26"/>
                  <w:rPrChange w:id="34508" w:author="Le Minh Nghia" w:date="2019-10-09T10:56:00Z">
                    <w:rPr/>
                  </w:rPrChange>
                </w:rPr>
                <w:t>tích</w:t>
              </w:r>
              <w:proofErr w:type="spellEnd"/>
              <w:r w:rsidRPr="00B41112">
                <w:rPr>
                  <w:sz w:val="26"/>
                  <w:szCs w:val="26"/>
                  <w:rPrChange w:id="34509" w:author="Le Minh Nghia" w:date="2019-10-09T10:56:00Z">
                    <w:rPr/>
                  </w:rPrChange>
                </w:rPr>
                <w:t xml:space="preserve"> </w:t>
              </w:r>
              <w:proofErr w:type="spellStart"/>
              <w:r w:rsidRPr="00B41112">
                <w:rPr>
                  <w:sz w:val="26"/>
                  <w:szCs w:val="26"/>
                  <w:rPrChange w:id="34510" w:author="Le Minh Nghia" w:date="2019-10-09T10:56:00Z">
                    <w:rPr/>
                  </w:rPrChange>
                </w:rPr>
                <w:t>tốt</w:t>
              </w:r>
              <w:proofErr w:type="spellEnd"/>
              <w:r w:rsidRPr="00B41112">
                <w:rPr>
                  <w:sz w:val="26"/>
                  <w:szCs w:val="26"/>
                  <w:rPrChange w:id="34511" w:author="Le Minh Nghia" w:date="2019-10-09T10:56:00Z">
                    <w:rPr/>
                  </w:rPrChange>
                </w:rPr>
                <w:t xml:space="preserve"> </w:t>
              </w:r>
              <w:proofErr w:type="spellStart"/>
              <w:r w:rsidRPr="00B41112">
                <w:rPr>
                  <w:sz w:val="26"/>
                  <w:szCs w:val="26"/>
                  <w:rPrChange w:id="34512" w:author="Le Minh Nghia" w:date="2019-10-09T10:56:00Z">
                    <w:rPr/>
                  </w:rPrChange>
                </w:rPr>
                <w:t>nghiệp</w:t>
              </w:r>
              <w:proofErr w:type="spellEnd"/>
              <w:r w:rsidRPr="00B41112">
                <w:rPr>
                  <w:sz w:val="26"/>
                  <w:szCs w:val="26"/>
                  <w:rPrChange w:id="34513" w:author="Le Minh Nghia" w:date="2019-10-09T10:56:00Z">
                    <w:rPr/>
                  </w:rPrChange>
                </w:rPr>
                <w:t xml:space="preserve"> </w:t>
              </w:r>
              <w:proofErr w:type="spellStart"/>
              <w:r w:rsidRPr="00B41112">
                <w:rPr>
                  <w:sz w:val="26"/>
                  <w:szCs w:val="26"/>
                  <w:rPrChange w:id="34514" w:author="Le Minh Nghia" w:date="2019-10-09T10:56:00Z">
                    <w:rPr/>
                  </w:rPrChange>
                </w:rPr>
                <w:t>của</w:t>
              </w:r>
              <w:proofErr w:type="spellEnd"/>
              <w:r w:rsidRPr="00B41112">
                <w:rPr>
                  <w:sz w:val="26"/>
                  <w:szCs w:val="26"/>
                  <w:rPrChange w:id="34515" w:author="Le Minh Nghia" w:date="2019-10-09T10:56:00Z">
                    <w:rPr/>
                  </w:rPrChange>
                </w:rPr>
                <w:t xml:space="preserve"> </w:t>
              </w:r>
              <w:proofErr w:type="spellStart"/>
              <w:r w:rsidRPr="00B41112">
                <w:rPr>
                  <w:sz w:val="26"/>
                  <w:szCs w:val="26"/>
                  <w:rPrChange w:id="34516" w:author="Le Minh Nghia" w:date="2019-10-09T10:56:00Z">
                    <w:rPr/>
                  </w:rPrChange>
                </w:rPr>
                <w:t>cựu</w:t>
              </w:r>
              <w:proofErr w:type="spellEnd"/>
              <w:r w:rsidRPr="00B41112">
                <w:rPr>
                  <w:sz w:val="26"/>
                  <w:szCs w:val="26"/>
                  <w:rPrChange w:id="34517" w:author="Le Minh Nghia" w:date="2019-10-09T10:56:00Z">
                    <w:rPr/>
                  </w:rPrChange>
                </w:rPr>
                <w:t xml:space="preserve"> </w:t>
              </w:r>
              <w:proofErr w:type="spellStart"/>
              <w:r w:rsidRPr="00B41112">
                <w:rPr>
                  <w:sz w:val="26"/>
                  <w:szCs w:val="26"/>
                  <w:rPrChange w:id="34518" w:author="Le Minh Nghia" w:date="2019-10-09T10:56:00Z">
                    <w:rPr/>
                  </w:rPrChange>
                </w:rPr>
                <w:t>sinh</w:t>
              </w:r>
              <w:proofErr w:type="spellEnd"/>
              <w:r w:rsidRPr="00B41112">
                <w:rPr>
                  <w:sz w:val="26"/>
                  <w:szCs w:val="26"/>
                  <w:rPrChange w:id="34519" w:author="Le Minh Nghia" w:date="2019-10-09T10:56:00Z">
                    <w:rPr/>
                  </w:rPrChange>
                </w:rPr>
                <w:t xml:space="preserve"> </w:t>
              </w:r>
              <w:proofErr w:type="spellStart"/>
              <w:r w:rsidRPr="00B41112">
                <w:rPr>
                  <w:sz w:val="26"/>
                  <w:szCs w:val="26"/>
                  <w:rPrChange w:id="34520" w:author="Le Minh Nghia" w:date="2019-10-09T10:56:00Z">
                    <w:rPr/>
                  </w:rPrChange>
                </w:rPr>
                <w:t>viên</w:t>
              </w:r>
              <w:proofErr w:type="spellEnd"/>
              <w:r w:rsidRPr="00B41112">
                <w:rPr>
                  <w:sz w:val="26"/>
                  <w:szCs w:val="26"/>
                  <w:rPrChange w:id="34521" w:author="Le Minh Nghia" w:date="2019-10-09T10:56:00Z">
                    <w:rPr/>
                  </w:rPrChange>
                </w:rPr>
                <w:t xml:space="preserve">, </w:t>
              </w:r>
              <w:proofErr w:type="spellStart"/>
              <w:r w:rsidRPr="00B41112">
                <w:rPr>
                  <w:sz w:val="26"/>
                  <w:szCs w:val="26"/>
                  <w:rPrChange w:id="34522" w:author="Le Minh Nghia" w:date="2019-10-09T10:56:00Z">
                    <w:rPr/>
                  </w:rPrChange>
                </w:rPr>
                <w:t>thống</w:t>
              </w:r>
              <w:proofErr w:type="spellEnd"/>
              <w:r w:rsidRPr="00B41112">
                <w:rPr>
                  <w:sz w:val="26"/>
                  <w:szCs w:val="26"/>
                  <w:rPrChange w:id="34523" w:author="Le Minh Nghia" w:date="2019-10-09T10:56:00Z">
                    <w:rPr/>
                  </w:rPrChange>
                </w:rPr>
                <w:t xml:space="preserve"> </w:t>
              </w:r>
              <w:proofErr w:type="spellStart"/>
              <w:r w:rsidRPr="00B41112">
                <w:rPr>
                  <w:sz w:val="26"/>
                  <w:szCs w:val="26"/>
                  <w:rPrChange w:id="34524" w:author="Le Minh Nghia" w:date="2019-10-09T10:56:00Z">
                    <w:rPr/>
                  </w:rPrChange>
                </w:rPr>
                <w:t>kê</w:t>
              </w:r>
              <w:proofErr w:type="spellEnd"/>
              <w:r w:rsidRPr="00B41112">
                <w:rPr>
                  <w:sz w:val="26"/>
                  <w:szCs w:val="26"/>
                  <w:rPrChange w:id="34525" w:author="Le Minh Nghia" w:date="2019-10-09T10:56:00Z">
                    <w:rPr/>
                  </w:rPrChange>
                </w:rPr>
                <w:t xml:space="preserve"> </w:t>
              </w:r>
              <w:proofErr w:type="spellStart"/>
              <w:r w:rsidRPr="00B41112">
                <w:rPr>
                  <w:sz w:val="26"/>
                  <w:szCs w:val="26"/>
                  <w:rPrChange w:id="34526" w:author="Le Minh Nghia" w:date="2019-10-09T10:56:00Z">
                    <w:rPr/>
                  </w:rPrChange>
                </w:rPr>
                <w:t>việc</w:t>
              </w:r>
              <w:proofErr w:type="spellEnd"/>
              <w:r w:rsidRPr="00B41112">
                <w:rPr>
                  <w:sz w:val="26"/>
                  <w:szCs w:val="26"/>
                  <w:rPrChange w:id="34527" w:author="Le Minh Nghia" w:date="2019-10-09T10:56:00Z">
                    <w:rPr/>
                  </w:rPrChange>
                </w:rPr>
                <w:t xml:space="preserve"> </w:t>
              </w:r>
              <w:proofErr w:type="spellStart"/>
              <w:r w:rsidRPr="00B41112">
                <w:rPr>
                  <w:sz w:val="26"/>
                  <w:szCs w:val="26"/>
                  <w:rPrChange w:id="34528" w:author="Le Minh Nghia" w:date="2019-10-09T10:56:00Z">
                    <w:rPr/>
                  </w:rPrChange>
                </w:rPr>
                <w:t>làm</w:t>
              </w:r>
              <w:proofErr w:type="spellEnd"/>
              <w:r w:rsidRPr="00B41112">
                <w:rPr>
                  <w:sz w:val="26"/>
                  <w:szCs w:val="26"/>
                  <w:rPrChange w:id="34529" w:author="Le Minh Nghia" w:date="2019-10-09T10:56:00Z">
                    <w:rPr/>
                  </w:rPrChange>
                </w:rPr>
                <w:t xml:space="preserve"> </w:t>
              </w:r>
              <w:proofErr w:type="spellStart"/>
              <w:r w:rsidRPr="00B41112">
                <w:rPr>
                  <w:sz w:val="26"/>
                  <w:szCs w:val="26"/>
                  <w:rPrChange w:id="34530" w:author="Le Minh Nghia" w:date="2019-10-09T10:56:00Z">
                    <w:rPr/>
                  </w:rPrChange>
                </w:rPr>
                <w:t>của</w:t>
              </w:r>
              <w:proofErr w:type="spellEnd"/>
              <w:r w:rsidRPr="00B41112">
                <w:rPr>
                  <w:sz w:val="26"/>
                  <w:szCs w:val="26"/>
                  <w:rPrChange w:id="34531" w:author="Le Minh Nghia" w:date="2019-10-09T10:56:00Z">
                    <w:rPr/>
                  </w:rPrChange>
                </w:rPr>
                <w:t xml:space="preserve"> </w:t>
              </w:r>
              <w:proofErr w:type="spellStart"/>
              <w:r w:rsidRPr="00B41112">
                <w:rPr>
                  <w:sz w:val="26"/>
                  <w:szCs w:val="26"/>
                  <w:rPrChange w:id="34532" w:author="Le Minh Nghia" w:date="2019-10-09T10:56:00Z">
                    <w:rPr/>
                  </w:rPrChange>
                </w:rPr>
                <w:t>cựu</w:t>
              </w:r>
              <w:proofErr w:type="spellEnd"/>
              <w:r w:rsidRPr="00B41112">
                <w:rPr>
                  <w:sz w:val="26"/>
                  <w:szCs w:val="26"/>
                  <w:rPrChange w:id="34533" w:author="Le Minh Nghia" w:date="2019-10-09T10:56:00Z">
                    <w:rPr/>
                  </w:rPrChange>
                </w:rPr>
                <w:t xml:space="preserve"> </w:t>
              </w:r>
              <w:proofErr w:type="spellStart"/>
              <w:r w:rsidRPr="00B41112">
                <w:rPr>
                  <w:sz w:val="26"/>
                  <w:szCs w:val="26"/>
                  <w:rPrChange w:id="34534" w:author="Le Minh Nghia" w:date="2019-10-09T10:56:00Z">
                    <w:rPr/>
                  </w:rPrChange>
                </w:rPr>
                <w:t>sinh</w:t>
              </w:r>
              <w:proofErr w:type="spellEnd"/>
              <w:r w:rsidRPr="00B41112">
                <w:rPr>
                  <w:sz w:val="26"/>
                  <w:szCs w:val="26"/>
                  <w:rPrChange w:id="34535" w:author="Le Minh Nghia" w:date="2019-10-09T10:56:00Z">
                    <w:rPr/>
                  </w:rPrChange>
                </w:rPr>
                <w:t xml:space="preserve"> </w:t>
              </w:r>
              <w:proofErr w:type="spellStart"/>
              <w:r w:rsidRPr="00B41112">
                <w:rPr>
                  <w:sz w:val="26"/>
                  <w:szCs w:val="26"/>
                  <w:rPrChange w:id="34536" w:author="Le Minh Nghia" w:date="2019-10-09T10:56:00Z">
                    <w:rPr/>
                  </w:rPrChange>
                </w:rPr>
                <w:t>viên</w:t>
              </w:r>
              <w:proofErr w:type="spellEnd"/>
              <w:r w:rsidRPr="00B41112">
                <w:rPr>
                  <w:sz w:val="26"/>
                  <w:szCs w:val="26"/>
                  <w:rPrChange w:id="34537" w:author="Le Minh Nghia" w:date="2019-10-09T10:56:00Z">
                    <w:rPr/>
                  </w:rPrChange>
                </w:rPr>
                <w:t xml:space="preserve">, </w:t>
              </w:r>
              <w:proofErr w:type="spellStart"/>
              <w:r w:rsidRPr="00B41112">
                <w:rPr>
                  <w:sz w:val="26"/>
                  <w:szCs w:val="26"/>
                  <w:rPrChange w:id="34538" w:author="Le Minh Nghia" w:date="2019-10-09T10:56:00Z">
                    <w:rPr/>
                  </w:rPrChange>
                </w:rPr>
                <w:t>công</w:t>
              </w:r>
              <w:proofErr w:type="spellEnd"/>
              <w:r w:rsidRPr="00B41112">
                <w:rPr>
                  <w:sz w:val="26"/>
                  <w:szCs w:val="26"/>
                  <w:rPrChange w:id="34539" w:author="Le Minh Nghia" w:date="2019-10-09T10:56:00Z">
                    <w:rPr/>
                  </w:rPrChange>
                </w:rPr>
                <w:t xml:space="preserve"> ty </w:t>
              </w:r>
              <w:proofErr w:type="spellStart"/>
              <w:r w:rsidRPr="00B41112">
                <w:rPr>
                  <w:sz w:val="26"/>
                  <w:szCs w:val="26"/>
                  <w:rPrChange w:id="34540" w:author="Le Minh Nghia" w:date="2019-10-09T10:56:00Z">
                    <w:rPr/>
                  </w:rPrChange>
                </w:rPr>
                <w:t>hiện</w:t>
              </w:r>
              <w:proofErr w:type="spellEnd"/>
              <w:r w:rsidRPr="00B41112">
                <w:rPr>
                  <w:sz w:val="26"/>
                  <w:szCs w:val="26"/>
                  <w:rPrChange w:id="34541" w:author="Le Minh Nghia" w:date="2019-10-09T10:56:00Z">
                    <w:rPr/>
                  </w:rPrChange>
                </w:rPr>
                <w:t xml:space="preserve"> </w:t>
              </w:r>
              <w:proofErr w:type="spellStart"/>
              <w:r w:rsidRPr="00B41112">
                <w:rPr>
                  <w:sz w:val="26"/>
                  <w:szCs w:val="26"/>
                  <w:rPrChange w:id="34542" w:author="Le Minh Nghia" w:date="2019-10-09T10:56:00Z">
                    <w:rPr/>
                  </w:rPrChange>
                </w:rPr>
                <w:t>tại</w:t>
              </w:r>
              <w:proofErr w:type="spellEnd"/>
              <w:r w:rsidRPr="00B41112">
                <w:rPr>
                  <w:sz w:val="26"/>
                  <w:szCs w:val="26"/>
                  <w:rPrChange w:id="34543" w:author="Le Minh Nghia" w:date="2019-10-09T10:56:00Z">
                    <w:rPr/>
                  </w:rPrChange>
                </w:rPr>
                <w:t xml:space="preserve"> </w:t>
              </w:r>
              <w:proofErr w:type="spellStart"/>
              <w:r w:rsidRPr="00B41112">
                <w:rPr>
                  <w:sz w:val="26"/>
                  <w:szCs w:val="26"/>
                  <w:rPrChange w:id="34544" w:author="Le Minh Nghia" w:date="2019-10-09T10:56:00Z">
                    <w:rPr/>
                  </w:rPrChange>
                </w:rPr>
                <w:t>cựu</w:t>
              </w:r>
              <w:proofErr w:type="spellEnd"/>
              <w:r w:rsidRPr="00B41112">
                <w:rPr>
                  <w:sz w:val="26"/>
                  <w:szCs w:val="26"/>
                  <w:rPrChange w:id="34545" w:author="Le Minh Nghia" w:date="2019-10-09T10:56:00Z">
                    <w:rPr/>
                  </w:rPrChange>
                </w:rPr>
                <w:t xml:space="preserve"> </w:t>
              </w:r>
              <w:proofErr w:type="spellStart"/>
              <w:r w:rsidRPr="00B41112">
                <w:rPr>
                  <w:sz w:val="26"/>
                  <w:szCs w:val="26"/>
                  <w:rPrChange w:id="34546" w:author="Le Minh Nghia" w:date="2019-10-09T10:56:00Z">
                    <w:rPr/>
                  </w:rPrChange>
                </w:rPr>
                <w:t>sinh</w:t>
              </w:r>
              <w:proofErr w:type="spellEnd"/>
              <w:r w:rsidRPr="00B41112">
                <w:rPr>
                  <w:sz w:val="26"/>
                  <w:szCs w:val="26"/>
                  <w:rPrChange w:id="34547" w:author="Le Minh Nghia" w:date="2019-10-09T10:56:00Z">
                    <w:rPr/>
                  </w:rPrChange>
                </w:rPr>
                <w:t xml:space="preserve"> </w:t>
              </w:r>
              <w:proofErr w:type="spellStart"/>
              <w:r w:rsidRPr="00B41112">
                <w:rPr>
                  <w:sz w:val="26"/>
                  <w:szCs w:val="26"/>
                  <w:rPrChange w:id="34548" w:author="Le Minh Nghia" w:date="2019-10-09T10:56:00Z">
                    <w:rPr/>
                  </w:rPrChange>
                </w:rPr>
                <w:t>viên</w:t>
              </w:r>
              <w:proofErr w:type="spellEnd"/>
              <w:r w:rsidRPr="00B41112">
                <w:rPr>
                  <w:sz w:val="26"/>
                  <w:szCs w:val="26"/>
                  <w:rPrChange w:id="34549" w:author="Le Minh Nghia" w:date="2019-10-09T10:56:00Z">
                    <w:rPr/>
                  </w:rPrChange>
                </w:rPr>
                <w:t xml:space="preserve"> </w:t>
              </w:r>
              <w:proofErr w:type="spellStart"/>
              <w:r w:rsidRPr="00B41112">
                <w:rPr>
                  <w:sz w:val="26"/>
                  <w:szCs w:val="26"/>
                  <w:rPrChange w:id="34550" w:author="Le Minh Nghia" w:date="2019-10-09T10:56:00Z">
                    <w:rPr/>
                  </w:rPrChange>
                </w:rPr>
                <w:t>đang</w:t>
              </w:r>
              <w:proofErr w:type="spellEnd"/>
              <w:r w:rsidRPr="00B41112">
                <w:rPr>
                  <w:sz w:val="26"/>
                  <w:szCs w:val="26"/>
                  <w:rPrChange w:id="34551" w:author="Le Minh Nghia" w:date="2019-10-09T10:56:00Z">
                    <w:rPr/>
                  </w:rPrChange>
                </w:rPr>
                <w:t xml:space="preserve"> </w:t>
              </w:r>
              <w:proofErr w:type="spellStart"/>
              <w:r w:rsidRPr="00B41112">
                <w:rPr>
                  <w:sz w:val="26"/>
                  <w:szCs w:val="26"/>
                  <w:rPrChange w:id="34552" w:author="Le Minh Nghia" w:date="2019-10-09T10:56:00Z">
                    <w:rPr/>
                  </w:rPrChange>
                </w:rPr>
                <w:t>theo</w:t>
              </w:r>
              <w:proofErr w:type="spellEnd"/>
              <w:r w:rsidRPr="00B41112">
                <w:rPr>
                  <w:sz w:val="26"/>
                  <w:szCs w:val="26"/>
                  <w:rPrChange w:id="34553" w:author="Le Minh Nghia" w:date="2019-10-09T10:56:00Z">
                    <w:rPr/>
                  </w:rPrChange>
                </w:rPr>
                <w:t xml:space="preserve"> </w:t>
              </w:r>
              <w:proofErr w:type="spellStart"/>
              <w:r w:rsidRPr="00B41112">
                <w:rPr>
                  <w:sz w:val="26"/>
                  <w:szCs w:val="26"/>
                  <w:rPrChange w:id="34554" w:author="Le Minh Nghia" w:date="2019-10-09T10:56:00Z">
                    <w:rPr/>
                  </w:rPrChange>
                </w:rPr>
                <w:t>làm</w:t>
              </w:r>
              <w:proofErr w:type="spellEnd"/>
              <w:r w:rsidRPr="00B41112">
                <w:rPr>
                  <w:sz w:val="26"/>
                  <w:szCs w:val="26"/>
                  <w:rPrChange w:id="34555" w:author="Le Minh Nghia" w:date="2019-10-09T10:56:00Z">
                    <w:rPr/>
                  </w:rPrChange>
                </w:rPr>
                <w:t xml:space="preserve">, </w:t>
              </w:r>
              <w:proofErr w:type="spellStart"/>
              <w:r w:rsidRPr="00B41112">
                <w:rPr>
                  <w:sz w:val="26"/>
                  <w:szCs w:val="26"/>
                  <w:rPrChange w:id="34556" w:author="Le Minh Nghia" w:date="2019-10-09T10:56:00Z">
                    <w:rPr/>
                  </w:rPrChange>
                </w:rPr>
                <w:t>nơi</w:t>
              </w:r>
              <w:proofErr w:type="spellEnd"/>
              <w:r w:rsidRPr="00B41112">
                <w:rPr>
                  <w:sz w:val="26"/>
                  <w:szCs w:val="26"/>
                  <w:rPrChange w:id="34557" w:author="Le Minh Nghia" w:date="2019-10-09T10:56:00Z">
                    <w:rPr/>
                  </w:rPrChange>
                </w:rPr>
                <w:t xml:space="preserve"> </w:t>
              </w:r>
              <w:proofErr w:type="spellStart"/>
              <w:r w:rsidRPr="00B41112">
                <w:rPr>
                  <w:sz w:val="26"/>
                  <w:szCs w:val="26"/>
                  <w:rPrChange w:id="34558" w:author="Le Minh Nghia" w:date="2019-10-09T10:56:00Z">
                    <w:rPr/>
                  </w:rPrChange>
                </w:rPr>
                <w:t>để</w:t>
              </w:r>
              <w:proofErr w:type="spellEnd"/>
              <w:r w:rsidRPr="00B41112">
                <w:rPr>
                  <w:sz w:val="26"/>
                  <w:szCs w:val="26"/>
                  <w:rPrChange w:id="34559" w:author="Le Minh Nghia" w:date="2019-10-09T10:56:00Z">
                    <w:rPr/>
                  </w:rPrChange>
                </w:rPr>
                <w:t xml:space="preserve"> </w:t>
              </w:r>
              <w:proofErr w:type="spellStart"/>
              <w:r w:rsidRPr="00B41112">
                <w:rPr>
                  <w:sz w:val="26"/>
                  <w:szCs w:val="26"/>
                  <w:rPrChange w:id="34560" w:author="Le Minh Nghia" w:date="2019-10-09T10:56:00Z">
                    <w:rPr/>
                  </w:rPrChange>
                </w:rPr>
                <w:t>giáo</w:t>
              </w:r>
              <w:proofErr w:type="spellEnd"/>
              <w:r w:rsidRPr="00B41112">
                <w:rPr>
                  <w:sz w:val="26"/>
                  <w:szCs w:val="26"/>
                  <w:rPrChange w:id="34561" w:author="Le Minh Nghia" w:date="2019-10-09T10:56:00Z">
                    <w:rPr/>
                  </w:rPrChange>
                </w:rPr>
                <w:t xml:space="preserve"> </w:t>
              </w:r>
              <w:proofErr w:type="spellStart"/>
              <w:r w:rsidRPr="00B41112">
                <w:rPr>
                  <w:sz w:val="26"/>
                  <w:szCs w:val="26"/>
                  <w:rPrChange w:id="34562" w:author="Le Minh Nghia" w:date="2019-10-09T10:56:00Z">
                    <w:rPr/>
                  </w:rPrChange>
                </w:rPr>
                <w:t>vụ</w:t>
              </w:r>
              <w:proofErr w:type="spellEnd"/>
              <w:r w:rsidRPr="00B41112">
                <w:rPr>
                  <w:sz w:val="26"/>
                  <w:szCs w:val="26"/>
                  <w:rPrChange w:id="34563" w:author="Le Minh Nghia" w:date="2019-10-09T10:56:00Z">
                    <w:rPr/>
                  </w:rPrChange>
                </w:rPr>
                <w:t xml:space="preserve"> khoa </w:t>
              </w:r>
              <w:proofErr w:type="spellStart"/>
              <w:r w:rsidRPr="00B41112">
                <w:rPr>
                  <w:sz w:val="26"/>
                  <w:szCs w:val="26"/>
                  <w:rPrChange w:id="34564" w:author="Le Minh Nghia" w:date="2019-10-09T10:56:00Z">
                    <w:rPr/>
                  </w:rPrChange>
                </w:rPr>
                <w:t>có</w:t>
              </w:r>
              <w:proofErr w:type="spellEnd"/>
              <w:r w:rsidRPr="00B41112">
                <w:rPr>
                  <w:sz w:val="26"/>
                  <w:szCs w:val="26"/>
                  <w:rPrChange w:id="34565" w:author="Le Minh Nghia" w:date="2019-10-09T10:56:00Z">
                    <w:rPr/>
                  </w:rPrChange>
                </w:rPr>
                <w:t xml:space="preserve"> </w:t>
              </w:r>
              <w:proofErr w:type="spellStart"/>
              <w:r w:rsidRPr="00B41112">
                <w:rPr>
                  <w:sz w:val="26"/>
                  <w:szCs w:val="26"/>
                  <w:rPrChange w:id="34566" w:author="Le Minh Nghia" w:date="2019-10-09T10:56:00Z">
                    <w:rPr/>
                  </w:rPrChange>
                </w:rPr>
                <w:t>thể</w:t>
              </w:r>
              <w:proofErr w:type="spellEnd"/>
              <w:r w:rsidRPr="00B41112">
                <w:rPr>
                  <w:sz w:val="26"/>
                  <w:szCs w:val="26"/>
                  <w:rPrChange w:id="34567" w:author="Le Minh Nghia" w:date="2019-10-09T10:56:00Z">
                    <w:rPr/>
                  </w:rPrChange>
                </w:rPr>
                <w:t xml:space="preserve"> </w:t>
              </w:r>
              <w:proofErr w:type="spellStart"/>
              <w:r w:rsidRPr="00B41112">
                <w:rPr>
                  <w:sz w:val="26"/>
                  <w:szCs w:val="26"/>
                  <w:rPrChange w:id="34568" w:author="Le Minh Nghia" w:date="2019-10-09T10:56:00Z">
                    <w:rPr/>
                  </w:rPrChange>
                </w:rPr>
                <w:t>liên</w:t>
              </w:r>
              <w:proofErr w:type="spellEnd"/>
              <w:r w:rsidRPr="00B41112">
                <w:rPr>
                  <w:sz w:val="26"/>
                  <w:szCs w:val="26"/>
                  <w:rPrChange w:id="34569" w:author="Le Minh Nghia" w:date="2019-10-09T10:56:00Z">
                    <w:rPr/>
                  </w:rPrChange>
                </w:rPr>
                <w:t xml:space="preserve"> </w:t>
              </w:r>
              <w:proofErr w:type="spellStart"/>
              <w:r w:rsidRPr="00B41112">
                <w:rPr>
                  <w:sz w:val="26"/>
                  <w:szCs w:val="26"/>
                  <w:rPrChange w:id="34570" w:author="Le Minh Nghia" w:date="2019-10-09T10:56:00Z">
                    <w:rPr/>
                  </w:rPrChange>
                </w:rPr>
                <w:t>lạc</w:t>
              </w:r>
              <w:proofErr w:type="spellEnd"/>
              <w:r w:rsidRPr="00B41112">
                <w:rPr>
                  <w:sz w:val="26"/>
                  <w:szCs w:val="26"/>
                  <w:rPrChange w:id="34571" w:author="Le Minh Nghia" w:date="2019-10-09T10:56:00Z">
                    <w:rPr/>
                  </w:rPrChange>
                </w:rPr>
                <w:t xml:space="preserve"> </w:t>
              </w:r>
              <w:proofErr w:type="spellStart"/>
              <w:r w:rsidRPr="00B41112">
                <w:rPr>
                  <w:sz w:val="26"/>
                  <w:szCs w:val="26"/>
                  <w:rPrChange w:id="34572" w:author="Le Minh Nghia" w:date="2019-10-09T10:56:00Z">
                    <w:rPr/>
                  </w:rPrChange>
                </w:rPr>
                <w:t>với</w:t>
              </w:r>
              <w:proofErr w:type="spellEnd"/>
              <w:r w:rsidRPr="00B41112">
                <w:rPr>
                  <w:sz w:val="26"/>
                  <w:szCs w:val="26"/>
                  <w:rPrChange w:id="34573" w:author="Le Minh Nghia" w:date="2019-10-09T10:56:00Z">
                    <w:rPr/>
                  </w:rPrChange>
                </w:rPr>
                <w:t xml:space="preserve"> </w:t>
              </w:r>
              <w:proofErr w:type="spellStart"/>
              <w:r w:rsidRPr="00B41112">
                <w:rPr>
                  <w:sz w:val="26"/>
                  <w:szCs w:val="26"/>
                  <w:rPrChange w:id="34574" w:author="Le Minh Nghia" w:date="2019-10-09T10:56:00Z">
                    <w:rPr/>
                  </w:rPrChange>
                </w:rPr>
                <w:t>cựu</w:t>
              </w:r>
              <w:proofErr w:type="spellEnd"/>
              <w:r w:rsidRPr="00B41112">
                <w:rPr>
                  <w:sz w:val="26"/>
                  <w:szCs w:val="26"/>
                  <w:rPrChange w:id="34575" w:author="Le Minh Nghia" w:date="2019-10-09T10:56:00Z">
                    <w:rPr/>
                  </w:rPrChange>
                </w:rPr>
                <w:t xml:space="preserve"> </w:t>
              </w:r>
              <w:proofErr w:type="spellStart"/>
              <w:r w:rsidRPr="00B41112">
                <w:rPr>
                  <w:sz w:val="26"/>
                  <w:szCs w:val="26"/>
                  <w:rPrChange w:id="34576" w:author="Le Minh Nghia" w:date="2019-10-09T10:56:00Z">
                    <w:rPr/>
                  </w:rPrChange>
                </w:rPr>
                <w:t>sinh</w:t>
              </w:r>
              <w:proofErr w:type="spellEnd"/>
              <w:r w:rsidRPr="00B41112">
                <w:rPr>
                  <w:sz w:val="26"/>
                  <w:szCs w:val="26"/>
                  <w:rPrChange w:id="34577" w:author="Le Minh Nghia" w:date="2019-10-09T10:56:00Z">
                    <w:rPr/>
                  </w:rPrChange>
                </w:rPr>
                <w:t xml:space="preserve"> </w:t>
              </w:r>
              <w:proofErr w:type="spellStart"/>
              <w:r w:rsidRPr="00B41112">
                <w:rPr>
                  <w:sz w:val="26"/>
                  <w:szCs w:val="26"/>
                  <w:rPrChange w:id="34578" w:author="Le Minh Nghia" w:date="2019-10-09T10:56:00Z">
                    <w:rPr/>
                  </w:rPrChange>
                </w:rPr>
                <w:t>viên</w:t>
              </w:r>
              <w:proofErr w:type="spellEnd"/>
              <w:r w:rsidRPr="00B41112">
                <w:rPr>
                  <w:sz w:val="26"/>
                  <w:szCs w:val="26"/>
                  <w:rPrChange w:id="34579" w:author="Le Minh Nghia" w:date="2019-10-09T10:56:00Z">
                    <w:rPr/>
                  </w:rPrChange>
                </w:rPr>
                <w:t xml:space="preserve"> </w:t>
              </w:r>
              <w:proofErr w:type="spellStart"/>
              <w:r w:rsidRPr="00B41112">
                <w:rPr>
                  <w:sz w:val="26"/>
                  <w:szCs w:val="26"/>
                  <w:rPrChange w:id="34580" w:author="Le Minh Nghia" w:date="2019-10-09T10:56:00Z">
                    <w:rPr/>
                  </w:rPrChange>
                </w:rPr>
                <w:t>nhằm</w:t>
              </w:r>
              <w:proofErr w:type="spellEnd"/>
              <w:r w:rsidRPr="00B41112">
                <w:rPr>
                  <w:sz w:val="26"/>
                  <w:szCs w:val="26"/>
                  <w:rPrChange w:id="34581" w:author="Le Minh Nghia" w:date="2019-10-09T10:56:00Z">
                    <w:rPr/>
                  </w:rPrChange>
                </w:rPr>
                <w:t xml:space="preserve"> </w:t>
              </w:r>
              <w:proofErr w:type="spellStart"/>
              <w:r w:rsidRPr="00B41112">
                <w:rPr>
                  <w:sz w:val="26"/>
                  <w:szCs w:val="26"/>
                  <w:rPrChange w:id="34582" w:author="Le Minh Nghia" w:date="2019-10-09T10:56:00Z">
                    <w:rPr/>
                  </w:rPrChange>
                </w:rPr>
                <w:t>kêu</w:t>
              </w:r>
              <w:proofErr w:type="spellEnd"/>
              <w:r w:rsidRPr="00B41112">
                <w:rPr>
                  <w:sz w:val="26"/>
                  <w:szCs w:val="26"/>
                  <w:rPrChange w:id="34583" w:author="Le Minh Nghia" w:date="2019-10-09T10:56:00Z">
                    <w:rPr/>
                  </w:rPrChange>
                </w:rPr>
                <w:t xml:space="preserve"> </w:t>
              </w:r>
              <w:proofErr w:type="spellStart"/>
              <w:r w:rsidRPr="00B41112">
                <w:rPr>
                  <w:sz w:val="26"/>
                  <w:szCs w:val="26"/>
                  <w:rPrChange w:id="34584" w:author="Le Minh Nghia" w:date="2019-10-09T10:56:00Z">
                    <w:rPr/>
                  </w:rPrChange>
                </w:rPr>
                <w:t>gọi</w:t>
              </w:r>
              <w:proofErr w:type="spellEnd"/>
              <w:r w:rsidRPr="00B41112">
                <w:rPr>
                  <w:sz w:val="26"/>
                  <w:szCs w:val="26"/>
                  <w:rPrChange w:id="34585" w:author="Le Minh Nghia" w:date="2019-10-09T10:56:00Z">
                    <w:rPr/>
                  </w:rPrChange>
                </w:rPr>
                <w:t xml:space="preserve"> </w:t>
              </w:r>
              <w:proofErr w:type="spellStart"/>
              <w:r w:rsidRPr="00B41112">
                <w:rPr>
                  <w:sz w:val="26"/>
                  <w:szCs w:val="26"/>
                  <w:rPrChange w:id="34586" w:author="Le Minh Nghia" w:date="2019-10-09T10:56:00Z">
                    <w:rPr/>
                  </w:rPrChange>
                </w:rPr>
                <w:t>về</w:t>
              </w:r>
              <w:proofErr w:type="spellEnd"/>
              <w:r w:rsidRPr="00B41112">
                <w:rPr>
                  <w:sz w:val="26"/>
                  <w:szCs w:val="26"/>
                  <w:rPrChange w:id="34587" w:author="Le Minh Nghia" w:date="2019-10-09T10:56:00Z">
                    <w:rPr/>
                  </w:rPrChange>
                </w:rPr>
                <w:t xml:space="preserve"> khoa </w:t>
              </w:r>
              <w:proofErr w:type="spellStart"/>
              <w:r w:rsidRPr="00B41112">
                <w:rPr>
                  <w:sz w:val="26"/>
                  <w:szCs w:val="26"/>
                  <w:rPrChange w:id="34588" w:author="Le Minh Nghia" w:date="2019-10-09T10:56:00Z">
                    <w:rPr/>
                  </w:rPrChange>
                </w:rPr>
                <w:t>tham</w:t>
              </w:r>
              <w:proofErr w:type="spellEnd"/>
              <w:r w:rsidRPr="00B41112">
                <w:rPr>
                  <w:sz w:val="26"/>
                  <w:szCs w:val="26"/>
                  <w:rPrChange w:id="34589" w:author="Le Minh Nghia" w:date="2019-10-09T10:56:00Z">
                    <w:rPr/>
                  </w:rPrChange>
                </w:rPr>
                <w:t xml:space="preserve"> </w:t>
              </w:r>
              <w:proofErr w:type="spellStart"/>
              <w:r w:rsidRPr="00B41112">
                <w:rPr>
                  <w:sz w:val="26"/>
                  <w:szCs w:val="26"/>
                  <w:rPrChange w:id="34590" w:author="Le Minh Nghia" w:date="2019-10-09T10:56:00Z">
                    <w:rPr/>
                  </w:rPrChange>
                </w:rPr>
                <w:t>dự</w:t>
              </w:r>
              <w:proofErr w:type="spellEnd"/>
              <w:r w:rsidRPr="00B41112">
                <w:rPr>
                  <w:sz w:val="26"/>
                  <w:szCs w:val="26"/>
                  <w:rPrChange w:id="34591" w:author="Le Minh Nghia" w:date="2019-10-09T10:56:00Z">
                    <w:rPr/>
                  </w:rPrChange>
                </w:rPr>
                <w:t xml:space="preserve"> </w:t>
              </w:r>
              <w:proofErr w:type="spellStart"/>
              <w:r w:rsidRPr="00B41112">
                <w:rPr>
                  <w:sz w:val="26"/>
                  <w:szCs w:val="26"/>
                  <w:rPrChange w:id="34592" w:author="Le Minh Nghia" w:date="2019-10-09T10:56:00Z">
                    <w:rPr/>
                  </w:rPrChange>
                </w:rPr>
                <w:t>sự</w:t>
              </w:r>
              <w:proofErr w:type="spellEnd"/>
              <w:r w:rsidRPr="00B41112">
                <w:rPr>
                  <w:sz w:val="26"/>
                  <w:szCs w:val="26"/>
                  <w:rPrChange w:id="34593" w:author="Le Minh Nghia" w:date="2019-10-09T10:56:00Z">
                    <w:rPr/>
                  </w:rPrChange>
                </w:rPr>
                <w:t xml:space="preserve"> </w:t>
              </w:r>
              <w:proofErr w:type="spellStart"/>
              <w:r w:rsidRPr="00B41112">
                <w:rPr>
                  <w:sz w:val="26"/>
                  <w:szCs w:val="26"/>
                  <w:rPrChange w:id="34594" w:author="Le Minh Nghia" w:date="2019-10-09T10:56:00Z">
                    <w:rPr/>
                  </w:rPrChange>
                </w:rPr>
                <w:t>kiện</w:t>
              </w:r>
              <w:proofErr w:type="spellEnd"/>
              <w:r w:rsidRPr="00B41112">
                <w:rPr>
                  <w:sz w:val="26"/>
                  <w:szCs w:val="26"/>
                  <w:rPrChange w:id="34595" w:author="Le Minh Nghia" w:date="2019-10-09T10:56:00Z">
                    <w:rPr/>
                  </w:rPrChange>
                </w:rPr>
                <w:t xml:space="preserve"> </w:t>
              </w:r>
              <w:proofErr w:type="spellStart"/>
              <w:r w:rsidRPr="00B41112">
                <w:rPr>
                  <w:sz w:val="26"/>
                  <w:szCs w:val="26"/>
                  <w:rPrChange w:id="34596" w:author="Le Minh Nghia" w:date="2019-10-09T10:56:00Z">
                    <w:rPr/>
                  </w:rPrChange>
                </w:rPr>
                <w:t>hoặc</w:t>
              </w:r>
              <w:proofErr w:type="spellEnd"/>
              <w:r w:rsidRPr="00B41112">
                <w:rPr>
                  <w:sz w:val="26"/>
                  <w:szCs w:val="26"/>
                  <w:rPrChange w:id="34597" w:author="Le Minh Nghia" w:date="2019-10-09T10:56:00Z">
                    <w:rPr/>
                  </w:rPrChange>
                </w:rPr>
                <w:t xml:space="preserve"> </w:t>
              </w:r>
              <w:proofErr w:type="spellStart"/>
              <w:r w:rsidRPr="00B41112">
                <w:rPr>
                  <w:sz w:val="26"/>
                  <w:szCs w:val="26"/>
                  <w:rPrChange w:id="34598" w:author="Le Minh Nghia" w:date="2019-10-09T10:56:00Z">
                    <w:rPr/>
                  </w:rPrChange>
                </w:rPr>
                <w:t>ủng</w:t>
              </w:r>
              <w:proofErr w:type="spellEnd"/>
              <w:r w:rsidRPr="00B41112">
                <w:rPr>
                  <w:sz w:val="26"/>
                  <w:szCs w:val="26"/>
                  <w:rPrChange w:id="34599" w:author="Le Minh Nghia" w:date="2019-10-09T10:56:00Z">
                    <w:rPr/>
                  </w:rPrChange>
                </w:rPr>
                <w:t xml:space="preserve"> </w:t>
              </w:r>
              <w:proofErr w:type="spellStart"/>
              <w:r w:rsidRPr="00B41112">
                <w:rPr>
                  <w:sz w:val="26"/>
                  <w:szCs w:val="26"/>
                  <w:rPrChange w:id="34600" w:author="Le Minh Nghia" w:date="2019-10-09T10:56:00Z">
                    <w:rPr/>
                  </w:rPrChange>
                </w:rPr>
                <w:t>hộ</w:t>
              </w:r>
              <w:proofErr w:type="spellEnd"/>
              <w:r w:rsidRPr="00B41112">
                <w:rPr>
                  <w:sz w:val="26"/>
                  <w:szCs w:val="26"/>
                  <w:rPrChange w:id="34601" w:author="Le Minh Nghia" w:date="2019-10-09T10:56:00Z">
                    <w:rPr/>
                  </w:rPrChange>
                </w:rPr>
                <w:t xml:space="preserve"> </w:t>
              </w:r>
              <w:proofErr w:type="spellStart"/>
              <w:r w:rsidRPr="00B41112">
                <w:rPr>
                  <w:sz w:val="26"/>
                  <w:szCs w:val="26"/>
                  <w:rPrChange w:id="34602" w:author="Le Minh Nghia" w:date="2019-10-09T10:56:00Z">
                    <w:rPr/>
                  </w:rPrChange>
                </w:rPr>
                <w:t>học</w:t>
              </w:r>
              <w:proofErr w:type="spellEnd"/>
              <w:r w:rsidRPr="00B41112">
                <w:rPr>
                  <w:sz w:val="26"/>
                  <w:szCs w:val="26"/>
                  <w:rPrChange w:id="34603" w:author="Le Minh Nghia" w:date="2019-10-09T10:56:00Z">
                    <w:rPr/>
                  </w:rPrChange>
                </w:rPr>
                <w:t xml:space="preserve"> </w:t>
              </w:r>
              <w:proofErr w:type="spellStart"/>
              <w:r w:rsidRPr="00B41112">
                <w:rPr>
                  <w:sz w:val="26"/>
                  <w:szCs w:val="26"/>
                  <w:rPrChange w:id="34604" w:author="Le Minh Nghia" w:date="2019-10-09T10:56:00Z">
                    <w:rPr/>
                  </w:rPrChange>
                </w:rPr>
                <w:t>bổng</w:t>
              </w:r>
              <w:proofErr w:type="spellEnd"/>
              <w:r w:rsidRPr="00B41112">
                <w:rPr>
                  <w:sz w:val="26"/>
                  <w:szCs w:val="26"/>
                  <w:rPrChange w:id="34605" w:author="Le Minh Nghia" w:date="2019-10-09T10:56:00Z">
                    <w:rPr/>
                  </w:rPrChange>
                </w:rPr>
                <w:t xml:space="preserve"> </w:t>
              </w:r>
              <w:proofErr w:type="spellStart"/>
              <w:r w:rsidRPr="00B41112">
                <w:rPr>
                  <w:sz w:val="26"/>
                  <w:szCs w:val="26"/>
                  <w:rPrChange w:id="34606" w:author="Le Minh Nghia" w:date="2019-10-09T10:56:00Z">
                    <w:rPr/>
                  </w:rPrChange>
                </w:rPr>
                <w:t>cho</w:t>
              </w:r>
              <w:proofErr w:type="spellEnd"/>
              <w:r w:rsidRPr="00B41112">
                <w:rPr>
                  <w:sz w:val="26"/>
                  <w:szCs w:val="26"/>
                  <w:rPrChange w:id="34607" w:author="Le Minh Nghia" w:date="2019-10-09T10:56:00Z">
                    <w:rPr/>
                  </w:rPrChange>
                </w:rPr>
                <w:t xml:space="preserve"> </w:t>
              </w:r>
              <w:proofErr w:type="spellStart"/>
              <w:r w:rsidRPr="00B41112">
                <w:rPr>
                  <w:sz w:val="26"/>
                  <w:szCs w:val="26"/>
                  <w:rPrChange w:id="34608" w:author="Le Minh Nghia" w:date="2019-10-09T10:56:00Z">
                    <w:rPr/>
                  </w:rPrChange>
                </w:rPr>
                <w:t>sinh</w:t>
              </w:r>
              <w:proofErr w:type="spellEnd"/>
              <w:r w:rsidRPr="00B41112">
                <w:rPr>
                  <w:sz w:val="26"/>
                  <w:szCs w:val="26"/>
                  <w:rPrChange w:id="34609" w:author="Le Minh Nghia" w:date="2019-10-09T10:56:00Z">
                    <w:rPr/>
                  </w:rPrChange>
                </w:rPr>
                <w:t xml:space="preserve"> </w:t>
              </w:r>
              <w:proofErr w:type="spellStart"/>
              <w:r w:rsidRPr="00B41112">
                <w:rPr>
                  <w:sz w:val="26"/>
                  <w:szCs w:val="26"/>
                  <w:rPrChange w:id="34610" w:author="Le Minh Nghia" w:date="2019-10-09T10:56:00Z">
                    <w:rPr/>
                  </w:rPrChange>
                </w:rPr>
                <w:t>viên</w:t>
              </w:r>
              <w:proofErr w:type="spellEnd"/>
              <w:r w:rsidRPr="00B41112">
                <w:rPr>
                  <w:sz w:val="26"/>
                  <w:szCs w:val="26"/>
                  <w:rPrChange w:id="34611" w:author="Le Minh Nghia" w:date="2019-10-09T10:56:00Z">
                    <w:rPr/>
                  </w:rPrChange>
                </w:rPr>
                <w:t xml:space="preserve"> </w:t>
              </w:r>
              <w:proofErr w:type="spellStart"/>
              <w:r w:rsidRPr="00B41112">
                <w:rPr>
                  <w:sz w:val="26"/>
                  <w:szCs w:val="26"/>
                  <w:rPrChange w:id="34612" w:author="Le Minh Nghia" w:date="2019-10-09T10:56:00Z">
                    <w:rPr/>
                  </w:rPrChange>
                </w:rPr>
                <w:t>hiện</w:t>
              </w:r>
              <w:proofErr w:type="spellEnd"/>
              <w:r w:rsidRPr="00B41112">
                <w:rPr>
                  <w:sz w:val="26"/>
                  <w:szCs w:val="26"/>
                  <w:rPrChange w:id="34613" w:author="Le Minh Nghia" w:date="2019-10-09T10:56:00Z">
                    <w:rPr/>
                  </w:rPrChange>
                </w:rPr>
                <w:t xml:space="preserve"> </w:t>
              </w:r>
              <w:proofErr w:type="spellStart"/>
              <w:r w:rsidRPr="00B41112">
                <w:rPr>
                  <w:sz w:val="26"/>
                  <w:szCs w:val="26"/>
                  <w:rPrChange w:id="34614" w:author="Le Minh Nghia" w:date="2019-10-09T10:56:00Z">
                    <w:rPr/>
                  </w:rPrChange>
                </w:rPr>
                <w:t>đang</w:t>
              </w:r>
              <w:proofErr w:type="spellEnd"/>
              <w:r w:rsidRPr="00B41112">
                <w:rPr>
                  <w:sz w:val="26"/>
                  <w:szCs w:val="26"/>
                  <w:rPrChange w:id="34615" w:author="Le Minh Nghia" w:date="2019-10-09T10:56:00Z">
                    <w:rPr/>
                  </w:rPrChange>
                </w:rPr>
                <w:t xml:space="preserve"> </w:t>
              </w:r>
              <w:proofErr w:type="spellStart"/>
              <w:r w:rsidRPr="00B41112">
                <w:rPr>
                  <w:sz w:val="26"/>
                  <w:szCs w:val="26"/>
                  <w:rPrChange w:id="34616" w:author="Le Minh Nghia" w:date="2019-10-09T10:56:00Z">
                    <w:rPr/>
                  </w:rPrChange>
                </w:rPr>
                <w:t>học</w:t>
              </w:r>
              <w:proofErr w:type="spellEnd"/>
              <w:r w:rsidRPr="00B41112">
                <w:rPr>
                  <w:sz w:val="26"/>
                  <w:szCs w:val="26"/>
                  <w:rPrChange w:id="34617" w:author="Le Minh Nghia" w:date="2019-10-09T10:56:00Z">
                    <w:rPr/>
                  </w:rPrChange>
                </w:rPr>
                <w:t xml:space="preserve"> </w:t>
              </w:r>
              <w:proofErr w:type="spellStart"/>
              <w:r w:rsidRPr="00B41112">
                <w:rPr>
                  <w:sz w:val="26"/>
                  <w:szCs w:val="26"/>
                  <w:rPrChange w:id="34618" w:author="Le Minh Nghia" w:date="2019-10-09T10:56:00Z">
                    <w:rPr/>
                  </w:rPrChange>
                </w:rPr>
                <w:t>trong</w:t>
              </w:r>
              <w:proofErr w:type="spellEnd"/>
              <w:r w:rsidRPr="00B41112">
                <w:rPr>
                  <w:sz w:val="26"/>
                  <w:szCs w:val="26"/>
                  <w:rPrChange w:id="34619" w:author="Le Minh Nghia" w:date="2019-10-09T10:56:00Z">
                    <w:rPr/>
                  </w:rPrChange>
                </w:rPr>
                <w:t xml:space="preserve"> khoa.</w:t>
              </w:r>
            </w:ins>
          </w:p>
          <w:p w:rsidR="00B41112" w:rsidRPr="00B41112" w:rsidRDefault="00B41112">
            <w:pPr>
              <w:spacing w:before="120" w:line="264" w:lineRule="auto"/>
              <w:jc w:val="both"/>
              <w:rPr>
                <w:ins w:id="34620" w:author="Le Minh Nghia" w:date="2019-10-09T10:54:00Z"/>
                <w:sz w:val="26"/>
                <w:szCs w:val="26"/>
                <w:rPrChange w:id="34621" w:author="Le Minh Nghia" w:date="2019-10-09T10:56:00Z">
                  <w:rPr>
                    <w:ins w:id="34622" w:author="Le Minh Nghia" w:date="2019-10-09T10:54:00Z"/>
                  </w:rPr>
                </w:rPrChange>
              </w:rPr>
            </w:pPr>
            <w:ins w:id="34623" w:author="Le Minh Nghia" w:date="2019-10-09T10:54:00Z">
              <w:r w:rsidRPr="00B41112">
                <w:rPr>
                  <w:sz w:val="26"/>
                  <w:szCs w:val="26"/>
                  <w:rPrChange w:id="34624" w:author="Le Minh Nghia" w:date="2019-10-09T10:56:00Z">
                    <w:rPr/>
                  </w:rPrChange>
                </w:rPr>
                <w:t xml:space="preserve">- </w:t>
              </w:r>
              <w:proofErr w:type="spellStart"/>
              <w:r w:rsidRPr="00B41112">
                <w:rPr>
                  <w:sz w:val="26"/>
                  <w:szCs w:val="26"/>
                  <w:rPrChange w:id="34625" w:author="Le Minh Nghia" w:date="2019-10-09T10:56:00Z">
                    <w:rPr/>
                  </w:rPrChange>
                </w:rPr>
                <w:t>Đại</w:t>
              </w:r>
              <w:proofErr w:type="spellEnd"/>
              <w:r w:rsidRPr="00B41112">
                <w:rPr>
                  <w:sz w:val="26"/>
                  <w:szCs w:val="26"/>
                  <w:rPrChange w:id="34626" w:author="Le Minh Nghia" w:date="2019-10-09T10:56:00Z">
                    <w:rPr/>
                  </w:rPrChange>
                </w:rPr>
                <w:t xml:space="preserve"> </w:t>
              </w:r>
              <w:proofErr w:type="spellStart"/>
              <w:r w:rsidRPr="00B41112">
                <w:rPr>
                  <w:sz w:val="26"/>
                  <w:szCs w:val="26"/>
                  <w:rPrChange w:id="34627" w:author="Le Minh Nghia" w:date="2019-10-09T10:56:00Z">
                    <w:rPr/>
                  </w:rPrChange>
                </w:rPr>
                <w:t>học</w:t>
              </w:r>
              <w:proofErr w:type="spellEnd"/>
              <w:r w:rsidRPr="00B41112">
                <w:rPr>
                  <w:sz w:val="26"/>
                  <w:szCs w:val="26"/>
                  <w:rPrChange w:id="34628" w:author="Le Minh Nghia" w:date="2019-10-09T10:56:00Z">
                    <w:rPr/>
                  </w:rPrChange>
                </w:rPr>
                <w:t xml:space="preserve"> FPT: </w:t>
              </w:r>
              <w:proofErr w:type="spellStart"/>
              <w:r w:rsidRPr="00B41112">
                <w:rPr>
                  <w:sz w:val="26"/>
                  <w:szCs w:val="26"/>
                  <w:rPrChange w:id="34629" w:author="Le Minh Nghia" w:date="2019-10-09T10:56:00Z">
                    <w:rPr/>
                  </w:rPrChange>
                </w:rPr>
                <w:t>nêu</w:t>
              </w:r>
              <w:proofErr w:type="spellEnd"/>
              <w:r w:rsidRPr="00B41112">
                <w:rPr>
                  <w:sz w:val="26"/>
                  <w:szCs w:val="26"/>
                  <w:rPrChange w:id="34630" w:author="Le Minh Nghia" w:date="2019-10-09T10:56:00Z">
                    <w:rPr/>
                  </w:rPrChange>
                </w:rPr>
                <w:t xml:space="preserve"> </w:t>
              </w:r>
              <w:proofErr w:type="spellStart"/>
              <w:r w:rsidRPr="00B41112">
                <w:rPr>
                  <w:sz w:val="26"/>
                  <w:szCs w:val="26"/>
                  <w:rPrChange w:id="34631" w:author="Le Minh Nghia" w:date="2019-10-09T10:56:00Z">
                    <w:rPr/>
                  </w:rPrChange>
                </w:rPr>
                <w:t>được</w:t>
              </w:r>
              <w:proofErr w:type="spellEnd"/>
              <w:r w:rsidRPr="00B41112">
                <w:rPr>
                  <w:sz w:val="26"/>
                  <w:szCs w:val="26"/>
                  <w:rPrChange w:id="34632" w:author="Le Minh Nghia" w:date="2019-10-09T10:56:00Z">
                    <w:rPr/>
                  </w:rPrChange>
                </w:rPr>
                <w:t xml:space="preserve"> </w:t>
              </w:r>
              <w:proofErr w:type="spellStart"/>
              <w:r w:rsidRPr="00B41112">
                <w:rPr>
                  <w:sz w:val="26"/>
                  <w:szCs w:val="26"/>
                  <w:rPrChange w:id="34633" w:author="Le Minh Nghia" w:date="2019-10-09T10:56:00Z">
                    <w:rPr/>
                  </w:rPrChange>
                </w:rPr>
                <w:t>khu</w:t>
              </w:r>
              <w:proofErr w:type="spellEnd"/>
              <w:r w:rsidRPr="00B41112">
                <w:rPr>
                  <w:sz w:val="26"/>
                  <w:szCs w:val="26"/>
                  <w:rPrChange w:id="34634" w:author="Le Minh Nghia" w:date="2019-10-09T10:56:00Z">
                    <w:rPr/>
                  </w:rPrChange>
                </w:rPr>
                <w:t xml:space="preserve"> </w:t>
              </w:r>
              <w:proofErr w:type="spellStart"/>
              <w:r w:rsidRPr="00B41112">
                <w:rPr>
                  <w:sz w:val="26"/>
                  <w:szCs w:val="26"/>
                  <w:rPrChange w:id="34635" w:author="Le Minh Nghia" w:date="2019-10-09T10:56:00Z">
                    <w:rPr/>
                  </w:rPrChange>
                </w:rPr>
                <w:t>vực</w:t>
              </w:r>
              <w:proofErr w:type="spellEnd"/>
              <w:r w:rsidRPr="00B41112">
                <w:rPr>
                  <w:sz w:val="26"/>
                  <w:szCs w:val="26"/>
                  <w:rPrChange w:id="34636" w:author="Le Minh Nghia" w:date="2019-10-09T10:56:00Z">
                    <w:rPr/>
                  </w:rPrChange>
                </w:rPr>
                <w:t xml:space="preserve"> </w:t>
              </w:r>
              <w:proofErr w:type="spellStart"/>
              <w:r w:rsidRPr="00B41112">
                <w:rPr>
                  <w:sz w:val="26"/>
                  <w:szCs w:val="26"/>
                  <w:rPrChange w:id="34637" w:author="Le Minh Nghia" w:date="2019-10-09T10:56:00Z">
                    <w:rPr/>
                  </w:rPrChange>
                </w:rPr>
                <w:t>và</w:t>
              </w:r>
              <w:proofErr w:type="spellEnd"/>
              <w:r w:rsidRPr="00B41112">
                <w:rPr>
                  <w:sz w:val="26"/>
                  <w:szCs w:val="26"/>
                  <w:rPrChange w:id="34638" w:author="Le Minh Nghia" w:date="2019-10-09T10:56:00Z">
                    <w:rPr/>
                  </w:rPrChange>
                </w:rPr>
                <w:t xml:space="preserve"> </w:t>
              </w:r>
              <w:proofErr w:type="spellStart"/>
              <w:r w:rsidRPr="00B41112">
                <w:rPr>
                  <w:sz w:val="26"/>
                  <w:szCs w:val="26"/>
                  <w:rPrChange w:id="34639" w:author="Le Minh Nghia" w:date="2019-10-09T10:56:00Z">
                    <w:rPr/>
                  </w:rPrChange>
                </w:rPr>
                <w:t>mạng</w:t>
              </w:r>
              <w:proofErr w:type="spellEnd"/>
              <w:r w:rsidRPr="00B41112">
                <w:rPr>
                  <w:sz w:val="26"/>
                  <w:szCs w:val="26"/>
                  <w:rPrChange w:id="34640" w:author="Le Minh Nghia" w:date="2019-10-09T10:56:00Z">
                    <w:rPr/>
                  </w:rPrChange>
                </w:rPr>
                <w:t xml:space="preserve"> </w:t>
              </w:r>
              <w:proofErr w:type="spellStart"/>
              <w:r w:rsidRPr="00B41112">
                <w:rPr>
                  <w:sz w:val="26"/>
                  <w:szCs w:val="26"/>
                  <w:rPrChange w:id="34641" w:author="Le Minh Nghia" w:date="2019-10-09T10:56:00Z">
                    <w:rPr/>
                  </w:rPrChange>
                </w:rPr>
                <w:t>lưới</w:t>
              </w:r>
              <w:proofErr w:type="spellEnd"/>
              <w:r w:rsidRPr="00B41112">
                <w:rPr>
                  <w:sz w:val="26"/>
                  <w:szCs w:val="26"/>
                  <w:rPrChange w:id="34642" w:author="Le Minh Nghia" w:date="2019-10-09T10:56:00Z">
                    <w:rPr/>
                  </w:rPrChange>
                </w:rPr>
                <w:t xml:space="preserve"> </w:t>
              </w:r>
              <w:proofErr w:type="spellStart"/>
              <w:r w:rsidRPr="00B41112">
                <w:rPr>
                  <w:sz w:val="26"/>
                  <w:szCs w:val="26"/>
                  <w:rPrChange w:id="34643" w:author="Le Minh Nghia" w:date="2019-10-09T10:56:00Z">
                    <w:rPr/>
                  </w:rPrChange>
                </w:rPr>
                <w:t>của</w:t>
              </w:r>
              <w:proofErr w:type="spellEnd"/>
              <w:r w:rsidRPr="00B41112">
                <w:rPr>
                  <w:sz w:val="26"/>
                  <w:szCs w:val="26"/>
                  <w:rPrChange w:id="34644" w:author="Le Minh Nghia" w:date="2019-10-09T10:56:00Z">
                    <w:rPr/>
                  </w:rPrChange>
                </w:rPr>
                <w:t xml:space="preserve"> </w:t>
              </w:r>
              <w:proofErr w:type="spellStart"/>
              <w:r w:rsidRPr="00B41112">
                <w:rPr>
                  <w:sz w:val="26"/>
                  <w:szCs w:val="26"/>
                  <w:rPrChange w:id="34645" w:author="Le Minh Nghia" w:date="2019-10-09T10:56:00Z">
                    <w:rPr/>
                  </w:rPrChange>
                </w:rPr>
                <w:t>cựu</w:t>
              </w:r>
              <w:proofErr w:type="spellEnd"/>
              <w:r w:rsidRPr="00B41112">
                <w:rPr>
                  <w:sz w:val="26"/>
                  <w:szCs w:val="26"/>
                  <w:rPrChange w:id="34646" w:author="Le Minh Nghia" w:date="2019-10-09T10:56:00Z">
                    <w:rPr/>
                  </w:rPrChange>
                </w:rPr>
                <w:t xml:space="preserve"> </w:t>
              </w:r>
              <w:proofErr w:type="spellStart"/>
              <w:r w:rsidRPr="00B41112">
                <w:rPr>
                  <w:sz w:val="26"/>
                  <w:szCs w:val="26"/>
                  <w:rPrChange w:id="34647" w:author="Le Minh Nghia" w:date="2019-10-09T10:56:00Z">
                    <w:rPr/>
                  </w:rPrChange>
                </w:rPr>
                <w:t>sinh</w:t>
              </w:r>
              <w:proofErr w:type="spellEnd"/>
              <w:r w:rsidRPr="00B41112">
                <w:rPr>
                  <w:sz w:val="26"/>
                  <w:szCs w:val="26"/>
                  <w:rPrChange w:id="34648" w:author="Le Minh Nghia" w:date="2019-10-09T10:56:00Z">
                    <w:rPr/>
                  </w:rPrChange>
                </w:rPr>
                <w:t xml:space="preserve"> </w:t>
              </w:r>
              <w:proofErr w:type="spellStart"/>
              <w:r w:rsidRPr="00B41112">
                <w:rPr>
                  <w:sz w:val="26"/>
                  <w:szCs w:val="26"/>
                  <w:rPrChange w:id="34649" w:author="Le Minh Nghia" w:date="2019-10-09T10:56:00Z">
                    <w:rPr/>
                  </w:rPrChange>
                </w:rPr>
                <w:t>viên</w:t>
              </w:r>
              <w:proofErr w:type="spellEnd"/>
              <w:r w:rsidRPr="00B41112">
                <w:rPr>
                  <w:sz w:val="26"/>
                  <w:szCs w:val="26"/>
                  <w:rPrChange w:id="34650" w:author="Le Minh Nghia" w:date="2019-10-09T10:56:00Z">
                    <w:rPr/>
                  </w:rPrChange>
                </w:rPr>
                <w:t xml:space="preserve">, </w:t>
              </w:r>
              <w:proofErr w:type="spellStart"/>
              <w:r w:rsidRPr="00B41112">
                <w:rPr>
                  <w:sz w:val="26"/>
                  <w:szCs w:val="26"/>
                  <w:rPrChange w:id="34651" w:author="Le Minh Nghia" w:date="2019-10-09T10:56:00Z">
                    <w:rPr/>
                  </w:rPrChange>
                </w:rPr>
                <w:t>các</w:t>
              </w:r>
              <w:proofErr w:type="spellEnd"/>
              <w:r w:rsidRPr="00B41112">
                <w:rPr>
                  <w:sz w:val="26"/>
                  <w:szCs w:val="26"/>
                  <w:rPrChange w:id="34652" w:author="Le Minh Nghia" w:date="2019-10-09T10:56:00Z">
                    <w:rPr/>
                  </w:rPrChange>
                </w:rPr>
                <w:t xml:space="preserve"> </w:t>
              </w:r>
              <w:proofErr w:type="spellStart"/>
              <w:r w:rsidRPr="00B41112">
                <w:rPr>
                  <w:sz w:val="26"/>
                  <w:szCs w:val="26"/>
                  <w:rPrChange w:id="34653" w:author="Le Minh Nghia" w:date="2019-10-09T10:56:00Z">
                    <w:rPr/>
                  </w:rPrChange>
                </w:rPr>
                <w:t>quyền</w:t>
              </w:r>
              <w:proofErr w:type="spellEnd"/>
              <w:r w:rsidRPr="00B41112">
                <w:rPr>
                  <w:sz w:val="26"/>
                  <w:szCs w:val="26"/>
                  <w:rPrChange w:id="34654" w:author="Le Minh Nghia" w:date="2019-10-09T10:56:00Z">
                    <w:rPr/>
                  </w:rPrChange>
                </w:rPr>
                <w:t xml:space="preserve"> </w:t>
              </w:r>
              <w:proofErr w:type="spellStart"/>
              <w:r w:rsidRPr="00B41112">
                <w:rPr>
                  <w:sz w:val="26"/>
                  <w:szCs w:val="26"/>
                  <w:rPrChange w:id="34655" w:author="Le Minh Nghia" w:date="2019-10-09T10:56:00Z">
                    <w:rPr/>
                  </w:rPrChange>
                </w:rPr>
                <w:t>lợi</w:t>
              </w:r>
              <w:proofErr w:type="spellEnd"/>
              <w:r w:rsidRPr="00B41112">
                <w:rPr>
                  <w:sz w:val="26"/>
                  <w:szCs w:val="26"/>
                  <w:rPrChange w:id="34656" w:author="Le Minh Nghia" w:date="2019-10-09T10:56:00Z">
                    <w:rPr/>
                  </w:rPrChange>
                </w:rPr>
                <w:t xml:space="preserve">, </w:t>
              </w:r>
              <w:proofErr w:type="spellStart"/>
              <w:r w:rsidRPr="00B41112">
                <w:rPr>
                  <w:sz w:val="26"/>
                  <w:szCs w:val="26"/>
                  <w:rPrChange w:id="34657" w:author="Le Minh Nghia" w:date="2019-10-09T10:56:00Z">
                    <w:rPr/>
                  </w:rPrChange>
                </w:rPr>
                <w:t>thống</w:t>
              </w:r>
              <w:proofErr w:type="spellEnd"/>
              <w:r w:rsidRPr="00B41112">
                <w:rPr>
                  <w:sz w:val="26"/>
                  <w:szCs w:val="26"/>
                  <w:rPrChange w:id="34658" w:author="Le Minh Nghia" w:date="2019-10-09T10:56:00Z">
                    <w:rPr/>
                  </w:rPrChange>
                </w:rPr>
                <w:t xml:space="preserve"> </w:t>
              </w:r>
              <w:proofErr w:type="spellStart"/>
              <w:r w:rsidRPr="00B41112">
                <w:rPr>
                  <w:sz w:val="26"/>
                  <w:szCs w:val="26"/>
                  <w:rPrChange w:id="34659" w:author="Le Minh Nghia" w:date="2019-10-09T10:56:00Z">
                    <w:rPr/>
                  </w:rPrChange>
                </w:rPr>
                <w:t>kê</w:t>
              </w:r>
              <w:proofErr w:type="spellEnd"/>
              <w:r w:rsidRPr="00B41112">
                <w:rPr>
                  <w:sz w:val="26"/>
                  <w:szCs w:val="26"/>
                  <w:rPrChange w:id="34660" w:author="Le Minh Nghia" w:date="2019-10-09T10:56:00Z">
                    <w:rPr/>
                  </w:rPrChange>
                </w:rPr>
                <w:t xml:space="preserve"> </w:t>
              </w:r>
              <w:proofErr w:type="spellStart"/>
              <w:r w:rsidRPr="00B41112">
                <w:rPr>
                  <w:sz w:val="26"/>
                  <w:szCs w:val="26"/>
                  <w:rPrChange w:id="34661" w:author="Le Minh Nghia" w:date="2019-10-09T10:56:00Z">
                    <w:rPr/>
                  </w:rPrChange>
                </w:rPr>
                <w:t>được</w:t>
              </w:r>
              <w:proofErr w:type="spellEnd"/>
              <w:r w:rsidRPr="00B41112">
                <w:rPr>
                  <w:sz w:val="26"/>
                  <w:szCs w:val="26"/>
                  <w:rPrChange w:id="34662" w:author="Le Minh Nghia" w:date="2019-10-09T10:56:00Z">
                    <w:rPr/>
                  </w:rPrChange>
                </w:rPr>
                <w:t xml:space="preserve"> </w:t>
              </w:r>
              <w:proofErr w:type="spellStart"/>
              <w:r w:rsidRPr="00B41112">
                <w:rPr>
                  <w:sz w:val="26"/>
                  <w:szCs w:val="26"/>
                  <w:rPrChange w:id="34663" w:author="Le Minh Nghia" w:date="2019-10-09T10:56:00Z">
                    <w:rPr/>
                  </w:rPrChange>
                </w:rPr>
                <w:t>những</w:t>
              </w:r>
              <w:proofErr w:type="spellEnd"/>
              <w:r w:rsidRPr="00B41112">
                <w:rPr>
                  <w:sz w:val="26"/>
                  <w:szCs w:val="26"/>
                  <w:rPrChange w:id="34664" w:author="Le Minh Nghia" w:date="2019-10-09T10:56:00Z">
                    <w:rPr/>
                  </w:rPrChange>
                </w:rPr>
                <w:t xml:space="preserve"> </w:t>
              </w:r>
              <w:proofErr w:type="spellStart"/>
              <w:r w:rsidRPr="00B41112">
                <w:rPr>
                  <w:sz w:val="26"/>
                  <w:szCs w:val="26"/>
                  <w:rPrChange w:id="34665" w:author="Le Minh Nghia" w:date="2019-10-09T10:56:00Z">
                    <w:rPr/>
                  </w:rPrChange>
                </w:rPr>
                <w:t>thành</w:t>
              </w:r>
              <w:proofErr w:type="spellEnd"/>
              <w:r w:rsidRPr="00B41112">
                <w:rPr>
                  <w:sz w:val="26"/>
                  <w:szCs w:val="26"/>
                  <w:rPrChange w:id="34666" w:author="Le Minh Nghia" w:date="2019-10-09T10:56:00Z">
                    <w:rPr/>
                  </w:rPrChange>
                </w:rPr>
                <w:t xml:space="preserve"> </w:t>
              </w:r>
              <w:proofErr w:type="spellStart"/>
              <w:r w:rsidRPr="00B41112">
                <w:rPr>
                  <w:sz w:val="26"/>
                  <w:szCs w:val="26"/>
                  <w:rPrChange w:id="34667" w:author="Le Minh Nghia" w:date="2019-10-09T10:56:00Z">
                    <w:rPr/>
                  </w:rPrChange>
                </w:rPr>
                <w:t>tích</w:t>
              </w:r>
              <w:proofErr w:type="spellEnd"/>
              <w:r w:rsidRPr="00B41112">
                <w:rPr>
                  <w:sz w:val="26"/>
                  <w:szCs w:val="26"/>
                  <w:rPrChange w:id="34668" w:author="Le Minh Nghia" w:date="2019-10-09T10:56:00Z">
                    <w:rPr/>
                  </w:rPrChange>
                </w:rPr>
                <w:t xml:space="preserve"> </w:t>
              </w:r>
              <w:proofErr w:type="spellStart"/>
              <w:r w:rsidRPr="00B41112">
                <w:rPr>
                  <w:sz w:val="26"/>
                  <w:szCs w:val="26"/>
                  <w:rPrChange w:id="34669" w:author="Le Minh Nghia" w:date="2019-10-09T10:56:00Z">
                    <w:rPr/>
                  </w:rPrChange>
                </w:rPr>
                <w:t>nổi</w:t>
              </w:r>
              <w:proofErr w:type="spellEnd"/>
              <w:r w:rsidRPr="00B41112">
                <w:rPr>
                  <w:sz w:val="26"/>
                  <w:szCs w:val="26"/>
                  <w:rPrChange w:id="34670" w:author="Le Minh Nghia" w:date="2019-10-09T10:56:00Z">
                    <w:rPr/>
                  </w:rPrChange>
                </w:rPr>
                <w:t xml:space="preserve"> </w:t>
              </w:r>
              <w:proofErr w:type="spellStart"/>
              <w:r w:rsidRPr="00B41112">
                <w:rPr>
                  <w:sz w:val="26"/>
                  <w:szCs w:val="26"/>
                  <w:rPrChange w:id="34671" w:author="Le Minh Nghia" w:date="2019-10-09T10:56:00Z">
                    <w:rPr/>
                  </w:rPrChange>
                </w:rPr>
                <w:t>bật</w:t>
              </w:r>
              <w:proofErr w:type="spellEnd"/>
              <w:r w:rsidRPr="00B41112">
                <w:rPr>
                  <w:sz w:val="26"/>
                  <w:szCs w:val="26"/>
                  <w:rPrChange w:id="34672" w:author="Le Minh Nghia" w:date="2019-10-09T10:56:00Z">
                    <w:rPr/>
                  </w:rPrChange>
                </w:rPr>
                <w:t xml:space="preserve"> </w:t>
              </w:r>
              <w:proofErr w:type="spellStart"/>
              <w:r w:rsidRPr="00B41112">
                <w:rPr>
                  <w:sz w:val="26"/>
                  <w:szCs w:val="26"/>
                  <w:rPrChange w:id="34673" w:author="Le Minh Nghia" w:date="2019-10-09T10:56:00Z">
                    <w:rPr/>
                  </w:rPrChange>
                </w:rPr>
                <w:t>của</w:t>
              </w:r>
              <w:proofErr w:type="spellEnd"/>
              <w:r w:rsidRPr="00B41112">
                <w:rPr>
                  <w:sz w:val="26"/>
                  <w:szCs w:val="26"/>
                  <w:rPrChange w:id="34674" w:author="Le Minh Nghia" w:date="2019-10-09T10:56:00Z">
                    <w:rPr/>
                  </w:rPrChange>
                </w:rPr>
                <w:t xml:space="preserve"> </w:t>
              </w:r>
              <w:proofErr w:type="spellStart"/>
              <w:r w:rsidRPr="00B41112">
                <w:rPr>
                  <w:sz w:val="26"/>
                  <w:szCs w:val="26"/>
                  <w:rPrChange w:id="34675" w:author="Le Minh Nghia" w:date="2019-10-09T10:56:00Z">
                    <w:rPr/>
                  </w:rPrChange>
                </w:rPr>
                <w:t>các</w:t>
              </w:r>
              <w:proofErr w:type="spellEnd"/>
              <w:r w:rsidRPr="00B41112">
                <w:rPr>
                  <w:sz w:val="26"/>
                  <w:szCs w:val="26"/>
                  <w:rPrChange w:id="34676" w:author="Le Minh Nghia" w:date="2019-10-09T10:56:00Z">
                    <w:rPr/>
                  </w:rPrChange>
                </w:rPr>
                <w:t xml:space="preserve"> </w:t>
              </w:r>
              <w:proofErr w:type="spellStart"/>
              <w:r w:rsidRPr="00B41112">
                <w:rPr>
                  <w:sz w:val="26"/>
                  <w:szCs w:val="26"/>
                  <w:rPrChange w:id="34677" w:author="Le Minh Nghia" w:date="2019-10-09T10:56:00Z">
                    <w:rPr/>
                  </w:rPrChange>
                </w:rPr>
                <w:t>cựu</w:t>
              </w:r>
              <w:proofErr w:type="spellEnd"/>
              <w:r w:rsidRPr="00B41112">
                <w:rPr>
                  <w:sz w:val="26"/>
                  <w:szCs w:val="26"/>
                  <w:rPrChange w:id="34678" w:author="Le Minh Nghia" w:date="2019-10-09T10:56:00Z">
                    <w:rPr/>
                  </w:rPrChange>
                </w:rPr>
                <w:t xml:space="preserve"> </w:t>
              </w:r>
              <w:proofErr w:type="spellStart"/>
              <w:r w:rsidRPr="00B41112">
                <w:rPr>
                  <w:sz w:val="26"/>
                  <w:szCs w:val="26"/>
                  <w:rPrChange w:id="34679" w:author="Le Minh Nghia" w:date="2019-10-09T10:56:00Z">
                    <w:rPr/>
                  </w:rPrChange>
                </w:rPr>
                <w:t>sinh</w:t>
              </w:r>
              <w:proofErr w:type="spellEnd"/>
              <w:r w:rsidRPr="00B41112">
                <w:rPr>
                  <w:sz w:val="26"/>
                  <w:szCs w:val="26"/>
                  <w:rPrChange w:id="34680" w:author="Le Minh Nghia" w:date="2019-10-09T10:56:00Z">
                    <w:rPr/>
                  </w:rPrChange>
                </w:rPr>
                <w:t xml:space="preserve"> </w:t>
              </w:r>
              <w:proofErr w:type="spellStart"/>
              <w:r w:rsidRPr="00B41112">
                <w:rPr>
                  <w:sz w:val="26"/>
                  <w:szCs w:val="26"/>
                  <w:rPrChange w:id="34681" w:author="Le Minh Nghia" w:date="2019-10-09T10:56:00Z">
                    <w:rPr/>
                  </w:rPrChange>
                </w:rPr>
                <w:t>viên</w:t>
              </w:r>
              <w:proofErr w:type="spellEnd"/>
              <w:r w:rsidRPr="00B41112">
                <w:rPr>
                  <w:sz w:val="26"/>
                  <w:szCs w:val="26"/>
                  <w:rPrChange w:id="34682" w:author="Le Minh Nghia" w:date="2019-10-09T10:56:00Z">
                    <w:rPr/>
                  </w:rPrChange>
                </w:rPr>
                <w:t xml:space="preserve">, </w:t>
              </w:r>
              <w:proofErr w:type="spellStart"/>
              <w:r w:rsidRPr="00B41112">
                <w:rPr>
                  <w:sz w:val="26"/>
                  <w:szCs w:val="26"/>
                  <w:rPrChange w:id="34683" w:author="Le Minh Nghia" w:date="2019-10-09T10:56:00Z">
                    <w:rPr/>
                  </w:rPrChange>
                </w:rPr>
                <w:t>nơi</w:t>
              </w:r>
              <w:proofErr w:type="spellEnd"/>
              <w:r w:rsidRPr="00B41112">
                <w:rPr>
                  <w:sz w:val="26"/>
                  <w:szCs w:val="26"/>
                  <w:rPrChange w:id="34684" w:author="Le Minh Nghia" w:date="2019-10-09T10:56:00Z">
                    <w:rPr/>
                  </w:rPrChange>
                </w:rPr>
                <w:t xml:space="preserve"> </w:t>
              </w:r>
              <w:proofErr w:type="spellStart"/>
              <w:r w:rsidRPr="00B41112">
                <w:rPr>
                  <w:sz w:val="26"/>
                  <w:szCs w:val="26"/>
                  <w:rPrChange w:id="34685" w:author="Le Minh Nghia" w:date="2019-10-09T10:56:00Z">
                    <w:rPr/>
                  </w:rPrChange>
                </w:rPr>
                <w:t>làm</w:t>
              </w:r>
              <w:proofErr w:type="spellEnd"/>
              <w:r w:rsidRPr="00B41112">
                <w:rPr>
                  <w:sz w:val="26"/>
                  <w:szCs w:val="26"/>
                  <w:rPrChange w:id="34686" w:author="Le Minh Nghia" w:date="2019-10-09T10:56:00Z">
                    <w:rPr/>
                  </w:rPrChange>
                </w:rPr>
                <w:t xml:space="preserve"> </w:t>
              </w:r>
              <w:proofErr w:type="spellStart"/>
              <w:r w:rsidRPr="00B41112">
                <w:rPr>
                  <w:sz w:val="26"/>
                  <w:szCs w:val="26"/>
                  <w:rPrChange w:id="34687" w:author="Le Minh Nghia" w:date="2019-10-09T10:56:00Z">
                    <w:rPr/>
                  </w:rPrChange>
                </w:rPr>
                <w:t>việc</w:t>
              </w:r>
              <w:proofErr w:type="spellEnd"/>
              <w:r w:rsidRPr="00B41112">
                <w:rPr>
                  <w:sz w:val="26"/>
                  <w:szCs w:val="26"/>
                  <w:rPrChange w:id="34688" w:author="Le Minh Nghia" w:date="2019-10-09T10:56:00Z">
                    <w:rPr/>
                  </w:rPrChange>
                </w:rPr>
                <w:t xml:space="preserve"> </w:t>
              </w:r>
              <w:proofErr w:type="spellStart"/>
              <w:r w:rsidRPr="00B41112">
                <w:rPr>
                  <w:sz w:val="26"/>
                  <w:szCs w:val="26"/>
                  <w:rPrChange w:id="34689" w:author="Le Minh Nghia" w:date="2019-10-09T10:56:00Z">
                    <w:rPr/>
                  </w:rPrChange>
                </w:rPr>
                <w:t>của</w:t>
              </w:r>
              <w:proofErr w:type="spellEnd"/>
              <w:r w:rsidRPr="00B41112">
                <w:rPr>
                  <w:sz w:val="26"/>
                  <w:szCs w:val="26"/>
                  <w:rPrChange w:id="34690" w:author="Le Minh Nghia" w:date="2019-10-09T10:56:00Z">
                    <w:rPr/>
                  </w:rPrChange>
                </w:rPr>
                <w:t xml:space="preserve"> </w:t>
              </w:r>
              <w:proofErr w:type="spellStart"/>
              <w:r w:rsidRPr="00B41112">
                <w:rPr>
                  <w:sz w:val="26"/>
                  <w:szCs w:val="26"/>
                  <w:rPrChange w:id="34691" w:author="Le Minh Nghia" w:date="2019-10-09T10:56:00Z">
                    <w:rPr/>
                  </w:rPrChange>
                </w:rPr>
                <w:t>các</w:t>
              </w:r>
              <w:proofErr w:type="spellEnd"/>
              <w:r w:rsidRPr="00B41112">
                <w:rPr>
                  <w:sz w:val="26"/>
                  <w:szCs w:val="26"/>
                  <w:rPrChange w:id="34692" w:author="Le Minh Nghia" w:date="2019-10-09T10:56:00Z">
                    <w:rPr/>
                  </w:rPrChange>
                </w:rPr>
                <w:t xml:space="preserve"> </w:t>
              </w:r>
              <w:proofErr w:type="spellStart"/>
              <w:r w:rsidRPr="00B41112">
                <w:rPr>
                  <w:sz w:val="26"/>
                  <w:szCs w:val="26"/>
                  <w:rPrChange w:id="34693" w:author="Le Minh Nghia" w:date="2019-10-09T10:56:00Z">
                    <w:rPr/>
                  </w:rPrChange>
                </w:rPr>
                <w:t>cựu</w:t>
              </w:r>
              <w:proofErr w:type="spellEnd"/>
              <w:r w:rsidRPr="00B41112">
                <w:rPr>
                  <w:sz w:val="26"/>
                  <w:szCs w:val="26"/>
                  <w:rPrChange w:id="34694" w:author="Le Minh Nghia" w:date="2019-10-09T10:56:00Z">
                    <w:rPr/>
                  </w:rPrChange>
                </w:rPr>
                <w:t xml:space="preserve"> </w:t>
              </w:r>
              <w:proofErr w:type="spellStart"/>
              <w:r w:rsidRPr="00B41112">
                <w:rPr>
                  <w:sz w:val="26"/>
                  <w:szCs w:val="26"/>
                  <w:rPrChange w:id="34695" w:author="Le Minh Nghia" w:date="2019-10-09T10:56:00Z">
                    <w:rPr/>
                  </w:rPrChange>
                </w:rPr>
                <w:t>sinh</w:t>
              </w:r>
              <w:proofErr w:type="spellEnd"/>
              <w:r w:rsidRPr="00B41112">
                <w:rPr>
                  <w:sz w:val="26"/>
                  <w:szCs w:val="26"/>
                  <w:rPrChange w:id="34696" w:author="Le Minh Nghia" w:date="2019-10-09T10:56:00Z">
                    <w:rPr/>
                  </w:rPrChange>
                </w:rPr>
                <w:t xml:space="preserve"> </w:t>
              </w:r>
              <w:proofErr w:type="spellStart"/>
              <w:r w:rsidRPr="00B41112">
                <w:rPr>
                  <w:sz w:val="26"/>
                  <w:szCs w:val="26"/>
                  <w:rPrChange w:id="34697" w:author="Le Minh Nghia" w:date="2019-10-09T10:56:00Z">
                    <w:rPr/>
                  </w:rPrChange>
                </w:rPr>
                <w:t>viên</w:t>
              </w:r>
              <w:proofErr w:type="spellEnd"/>
              <w:r w:rsidRPr="00B41112">
                <w:rPr>
                  <w:sz w:val="26"/>
                  <w:szCs w:val="26"/>
                  <w:rPrChange w:id="34698" w:author="Le Minh Nghia" w:date="2019-10-09T10:56:00Z">
                    <w:rPr/>
                  </w:rPrChange>
                </w:rPr>
                <w:t xml:space="preserve"> (</w:t>
              </w:r>
              <w:proofErr w:type="spellStart"/>
              <w:r w:rsidRPr="00B41112">
                <w:rPr>
                  <w:sz w:val="26"/>
                  <w:szCs w:val="26"/>
                  <w:rPrChange w:id="34699" w:author="Le Minh Nghia" w:date="2019-10-09T10:56:00Z">
                    <w:rPr/>
                  </w:rPrChange>
                </w:rPr>
                <w:t>không</w:t>
              </w:r>
              <w:proofErr w:type="spellEnd"/>
              <w:r w:rsidRPr="00B41112">
                <w:rPr>
                  <w:sz w:val="26"/>
                  <w:szCs w:val="26"/>
                  <w:rPrChange w:id="34700" w:author="Le Minh Nghia" w:date="2019-10-09T10:56:00Z">
                    <w:rPr/>
                  </w:rPrChange>
                </w:rPr>
                <w:t xml:space="preserve"> </w:t>
              </w:r>
              <w:proofErr w:type="spellStart"/>
              <w:r w:rsidRPr="00B41112">
                <w:rPr>
                  <w:sz w:val="26"/>
                  <w:szCs w:val="26"/>
                  <w:rPrChange w:id="34701" w:author="Le Minh Nghia" w:date="2019-10-09T10:56:00Z">
                    <w:rPr/>
                  </w:rPrChange>
                </w:rPr>
                <w:t>nhiều</w:t>
              </w:r>
              <w:proofErr w:type="spellEnd"/>
              <w:r w:rsidRPr="00B41112">
                <w:rPr>
                  <w:sz w:val="26"/>
                  <w:szCs w:val="26"/>
                  <w:rPrChange w:id="34702" w:author="Le Minh Nghia" w:date="2019-10-09T10:56:00Z">
                    <w:rPr/>
                  </w:rPrChange>
                </w:rPr>
                <w:t xml:space="preserve">, </w:t>
              </w:r>
              <w:proofErr w:type="spellStart"/>
              <w:r w:rsidRPr="00B41112">
                <w:rPr>
                  <w:sz w:val="26"/>
                  <w:szCs w:val="26"/>
                  <w:rPrChange w:id="34703" w:author="Le Minh Nghia" w:date="2019-10-09T10:56:00Z">
                    <w:rPr/>
                  </w:rPrChange>
                </w:rPr>
                <w:t>đặc</w:t>
              </w:r>
              <w:proofErr w:type="spellEnd"/>
              <w:r w:rsidRPr="00B41112">
                <w:rPr>
                  <w:sz w:val="26"/>
                  <w:szCs w:val="26"/>
                  <w:rPrChange w:id="34704" w:author="Le Minh Nghia" w:date="2019-10-09T10:56:00Z">
                    <w:rPr/>
                  </w:rPrChange>
                </w:rPr>
                <w:t xml:space="preserve"> </w:t>
              </w:r>
              <w:proofErr w:type="spellStart"/>
              <w:r w:rsidRPr="00B41112">
                <w:rPr>
                  <w:sz w:val="26"/>
                  <w:szCs w:val="26"/>
                  <w:rPrChange w:id="34705" w:author="Le Minh Nghia" w:date="2019-10-09T10:56:00Z">
                    <w:rPr/>
                  </w:rPrChange>
                </w:rPr>
                <w:t>biệt</w:t>
              </w:r>
              <w:proofErr w:type="spellEnd"/>
              <w:r w:rsidRPr="00B41112">
                <w:rPr>
                  <w:sz w:val="26"/>
                  <w:szCs w:val="26"/>
                  <w:rPrChange w:id="34706" w:author="Le Minh Nghia" w:date="2019-10-09T10:56:00Z">
                    <w:rPr/>
                  </w:rPrChange>
                </w:rPr>
                <w:t xml:space="preserve"> </w:t>
              </w:r>
              <w:proofErr w:type="spellStart"/>
              <w:r w:rsidRPr="00B41112">
                <w:rPr>
                  <w:sz w:val="26"/>
                  <w:szCs w:val="26"/>
                  <w:rPrChange w:id="34707" w:author="Le Minh Nghia" w:date="2019-10-09T10:56:00Z">
                    <w:rPr/>
                  </w:rPrChange>
                </w:rPr>
                <w:t>là</w:t>
              </w:r>
              <w:proofErr w:type="spellEnd"/>
              <w:r w:rsidRPr="00B41112">
                <w:rPr>
                  <w:sz w:val="26"/>
                  <w:szCs w:val="26"/>
                  <w:rPrChange w:id="34708" w:author="Le Minh Nghia" w:date="2019-10-09T10:56:00Z">
                    <w:rPr/>
                  </w:rPrChange>
                </w:rPr>
                <w:t xml:space="preserve"> </w:t>
              </w:r>
              <w:proofErr w:type="spellStart"/>
              <w:r w:rsidRPr="00B41112">
                <w:rPr>
                  <w:sz w:val="26"/>
                  <w:szCs w:val="26"/>
                  <w:rPrChange w:id="34709" w:author="Le Minh Nghia" w:date="2019-10-09T10:56:00Z">
                    <w:rPr/>
                  </w:rPrChange>
                </w:rPr>
                <w:t>chỉ</w:t>
              </w:r>
              <w:proofErr w:type="spellEnd"/>
              <w:r w:rsidRPr="00B41112">
                <w:rPr>
                  <w:sz w:val="26"/>
                  <w:szCs w:val="26"/>
                  <w:rPrChange w:id="34710" w:author="Le Minh Nghia" w:date="2019-10-09T10:56:00Z">
                    <w:rPr/>
                  </w:rPrChange>
                </w:rPr>
                <w:t xml:space="preserve"> </w:t>
              </w:r>
              <w:proofErr w:type="spellStart"/>
              <w:r w:rsidRPr="00B41112">
                <w:rPr>
                  <w:sz w:val="26"/>
                  <w:szCs w:val="26"/>
                  <w:rPrChange w:id="34711" w:author="Le Minh Nghia" w:date="2019-10-09T10:56:00Z">
                    <w:rPr/>
                  </w:rPrChange>
                </w:rPr>
                <w:t>có</w:t>
              </w:r>
              <w:proofErr w:type="spellEnd"/>
              <w:r w:rsidRPr="00B41112">
                <w:rPr>
                  <w:sz w:val="26"/>
                  <w:szCs w:val="26"/>
                  <w:rPrChange w:id="34712" w:author="Le Minh Nghia" w:date="2019-10-09T10:56:00Z">
                    <w:rPr/>
                  </w:rPrChange>
                </w:rPr>
                <w:t xml:space="preserve"> </w:t>
              </w:r>
              <w:proofErr w:type="spellStart"/>
              <w:r w:rsidRPr="00B41112">
                <w:rPr>
                  <w:sz w:val="26"/>
                  <w:szCs w:val="26"/>
                  <w:rPrChange w:id="34713" w:author="Le Minh Nghia" w:date="2019-10-09T10:56:00Z">
                    <w:rPr/>
                  </w:rPrChange>
                </w:rPr>
                <w:t>những</w:t>
              </w:r>
              <w:proofErr w:type="spellEnd"/>
              <w:r w:rsidRPr="00B41112">
                <w:rPr>
                  <w:sz w:val="26"/>
                  <w:szCs w:val="26"/>
                  <w:rPrChange w:id="34714" w:author="Le Minh Nghia" w:date="2019-10-09T10:56:00Z">
                    <w:rPr/>
                  </w:rPrChange>
                </w:rPr>
                <w:t xml:space="preserve"> </w:t>
              </w:r>
              <w:proofErr w:type="spellStart"/>
              <w:r w:rsidRPr="00B41112">
                <w:rPr>
                  <w:sz w:val="26"/>
                  <w:szCs w:val="26"/>
                  <w:rPrChange w:id="34715" w:author="Le Minh Nghia" w:date="2019-10-09T10:56:00Z">
                    <w:rPr/>
                  </w:rPrChange>
                </w:rPr>
                <w:t>sinh</w:t>
              </w:r>
              <w:proofErr w:type="spellEnd"/>
              <w:r w:rsidRPr="00B41112">
                <w:rPr>
                  <w:sz w:val="26"/>
                  <w:szCs w:val="26"/>
                  <w:rPrChange w:id="34716" w:author="Le Minh Nghia" w:date="2019-10-09T10:56:00Z">
                    <w:rPr/>
                  </w:rPrChange>
                </w:rPr>
                <w:t xml:space="preserve"> </w:t>
              </w:r>
              <w:proofErr w:type="spellStart"/>
              <w:r w:rsidRPr="00B41112">
                <w:rPr>
                  <w:sz w:val="26"/>
                  <w:szCs w:val="26"/>
                  <w:rPrChange w:id="34717" w:author="Le Minh Nghia" w:date="2019-10-09T10:56:00Z">
                    <w:rPr/>
                  </w:rPrChange>
                </w:rPr>
                <w:t>viên</w:t>
              </w:r>
              <w:proofErr w:type="spellEnd"/>
              <w:r w:rsidRPr="00B41112">
                <w:rPr>
                  <w:sz w:val="26"/>
                  <w:szCs w:val="26"/>
                  <w:rPrChange w:id="34718" w:author="Le Minh Nghia" w:date="2019-10-09T10:56:00Z">
                    <w:rPr/>
                  </w:rPrChange>
                </w:rPr>
                <w:t xml:space="preserve"> </w:t>
              </w:r>
              <w:proofErr w:type="spellStart"/>
              <w:r w:rsidRPr="00B41112">
                <w:rPr>
                  <w:sz w:val="26"/>
                  <w:szCs w:val="26"/>
                  <w:rPrChange w:id="34719" w:author="Le Minh Nghia" w:date="2019-10-09T10:56:00Z">
                    <w:rPr/>
                  </w:rPrChange>
                </w:rPr>
                <w:t>nổi</w:t>
              </w:r>
              <w:proofErr w:type="spellEnd"/>
              <w:r w:rsidRPr="00B41112">
                <w:rPr>
                  <w:sz w:val="26"/>
                  <w:szCs w:val="26"/>
                  <w:rPrChange w:id="34720" w:author="Le Minh Nghia" w:date="2019-10-09T10:56:00Z">
                    <w:rPr/>
                  </w:rPrChange>
                </w:rPr>
                <w:t xml:space="preserve"> </w:t>
              </w:r>
              <w:proofErr w:type="spellStart"/>
              <w:r w:rsidRPr="00B41112">
                <w:rPr>
                  <w:sz w:val="26"/>
                  <w:szCs w:val="26"/>
                  <w:rPrChange w:id="34721" w:author="Le Minh Nghia" w:date="2019-10-09T10:56:00Z">
                    <w:rPr/>
                  </w:rPrChange>
                </w:rPr>
                <w:t>bật</w:t>
              </w:r>
              <w:proofErr w:type="spellEnd"/>
              <w:r w:rsidRPr="00B41112">
                <w:rPr>
                  <w:sz w:val="26"/>
                  <w:szCs w:val="26"/>
                  <w:rPrChange w:id="34722" w:author="Le Minh Nghia" w:date="2019-10-09T10:56:00Z">
                    <w:rPr/>
                  </w:rPrChange>
                </w:rPr>
                <w:t xml:space="preserve">), </w:t>
              </w:r>
              <w:proofErr w:type="spellStart"/>
              <w:r w:rsidRPr="00B41112">
                <w:rPr>
                  <w:sz w:val="26"/>
                  <w:szCs w:val="26"/>
                  <w:rPrChange w:id="34723" w:author="Le Minh Nghia" w:date="2019-10-09T10:56:00Z">
                    <w:rPr/>
                  </w:rPrChange>
                </w:rPr>
                <w:t>có</w:t>
              </w:r>
              <w:proofErr w:type="spellEnd"/>
              <w:r w:rsidRPr="00B41112">
                <w:rPr>
                  <w:sz w:val="26"/>
                  <w:szCs w:val="26"/>
                  <w:rPrChange w:id="34724" w:author="Le Minh Nghia" w:date="2019-10-09T10:56:00Z">
                    <w:rPr/>
                  </w:rPrChange>
                </w:rPr>
                <w:t xml:space="preserve"> </w:t>
              </w:r>
              <w:proofErr w:type="spellStart"/>
              <w:r w:rsidRPr="00B41112">
                <w:rPr>
                  <w:sz w:val="26"/>
                  <w:szCs w:val="26"/>
                  <w:rPrChange w:id="34725" w:author="Le Minh Nghia" w:date="2019-10-09T10:56:00Z">
                    <w:rPr/>
                  </w:rPrChange>
                </w:rPr>
                <w:t>chức</w:t>
              </w:r>
              <w:proofErr w:type="spellEnd"/>
              <w:r w:rsidRPr="00B41112">
                <w:rPr>
                  <w:sz w:val="26"/>
                  <w:szCs w:val="26"/>
                  <w:rPrChange w:id="34726" w:author="Le Minh Nghia" w:date="2019-10-09T10:56:00Z">
                    <w:rPr/>
                  </w:rPrChange>
                </w:rPr>
                <w:t xml:space="preserve"> </w:t>
              </w:r>
              <w:proofErr w:type="spellStart"/>
              <w:r w:rsidRPr="00B41112">
                <w:rPr>
                  <w:sz w:val="26"/>
                  <w:szCs w:val="26"/>
                  <w:rPrChange w:id="34727" w:author="Le Minh Nghia" w:date="2019-10-09T10:56:00Z">
                    <w:rPr/>
                  </w:rPrChange>
                </w:rPr>
                <w:t>năng</w:t>
              </w:r>
              <w:proofErr w:type="spellEnd"/>
              <w:r w:rsidRPr="00B41112">
                <w:rPr>
                  <w:sz w:val="26"/>
                  <w:szCs w:val="26"/>
                  <w:rPrChange w:id="34728" w:author="Le Minh Nghia" w:date="2019-10-09T10:56:00Z">
                    <w:rPr/>
                  </w:rPrChange>
                </w:rPr>
                <w:t xml:space="preserve"> </w:t>
              </w:r>
              <w:proofErr w:type="spellStart"/>
              <w:r w:rsidRPr="00B41112">
                <w:rPr>
                  <w:sz w:val="26"/>
                  <w:szCs w:val="26"/>
                  <w:rPrChange w:id="34729" w:author="Le Minh Nghia" w:date="2019-10-09T10:56:00Z">
                    <w:rPr/>
                  </w:rPrChange>
                </w:rPr>
                <w:t>cập</w:t>
              </w:r>
              <w:proofErr w:type="spellEnd"/>
              <w:r w:rsidRPr="00B41112">
                <w:rPr>
                  <w:sz w:val="26"/>
                  <w:szCs w:val="26"/>
                  <w:rPrChange w:id="34730" w:author="Le Minh Nghia" w:date="2019-10-09T10:56:00Z">
                    <w:rPr/>
                  </w:rPrChange>
                </w:rPr>
                <w:t xml:space="preserve"> </w:t>
              </w:r>
              <w:proofErr w:type="spellStart"/>
              <w:r w:rsidRPr="00B41112">
                <w:rPr>
                  <w:sz w:val="26"/>
                  <w:szCs w:val="26"/>
                  <w:rPrChange w:id="34731" w:author="Le Minh Nghia" w:date="2019-10-09T10:56:00Z">
                    <w:rPr/>
                  </w:rPrChange>
                </w:rPr>
                <w:t>nhật</w:t>
              </w:r>
              <w:proofErr w:type="spellEnd"/>
              <w:r w:rsidRPr="00B41112">
                <w:rPr>
                  <w:sz w:val="26"/>
                  <w:szCs w:val="26"/>
                  <w:rPrChange w:id="34732" w:author="Le Minh Nghia" w:date="2019-10-09T10:56:00Z">
                    <w:rPr/>
                  </w:rPrChange>
                </w:rPr>
                <w:t xml:space="preserve"> </w:t>
              </w:r>
              <w:proofErr w:type="spellStart"/>
              <w:r w:rsidRPr="00B41112">
                <w:rPr>
                  <w:sz w:val="26"/>
                  <w:szCs w:val="26"/>
                  <w:rPrChange w:id="34733" w:author="Le Minh Nghia" w:date="2019-10-09T10:56:00Z">
                    <w:rPr/>
                  </w:rPrChange>
                </w:rPr>
                <w:t>thông</w:t>
              </w:r>
              <w:proofErr w:type="spellEnd"/>
              <w:r w:rsidRPr="00B41112">
                <w:rPr>
                  <w:sz w:val="26"/>
                  <w:szCs w:val="26"/>
                  <w:rPrChange w:id="34734" w:author="Le Minh Nghia" w:date="2019-10-09T10:56:00Z">
                    <w:rPr/>
                  </w:rPrChange>
                </w:rPr>
                <w:t xml:space="preserve"> tin </w:t>
              </w:r>
              <w:proofErr w:type="spellStart"/>
              <w:r w:rsidRPr="00B41112">
                <w:rPr>
                  <w:sz w:val="26"/>
                  <w:szCs w:val="26"/>
                  <w:rPrChange w:id="34735" w:author="Le Minh Nghia" w:date="2019-10-09T10:56:00Z">
                    <w:rPr/>
                  </w:rPrChange>
                </w:rPr>
                <w:t>cho</w:t>
              </w:r>
              <w:proofErr w:type="spellEnd"/>
              <w:r w:rsidRPr="00B41112">
                <w:rPr>
                  <w:sz w:val="26"/>
                  <w:szCs w:val="26"/>
                  <w:rPrChange w:id="34736" w:author="Le Minh Nghia" w:date="2019-10-09T10:56:00Z">
                    <w:rPr/>
                  </w:rPrChange>
                </w:rPr>
                <w:t xml:space="preserve"> </w:t>
              </w:r>
              <w:proofErr w:type="spellStart"/>
              <w:r w:rsidRPr="00B41112">
                <w:rPr>
                  <w:sz w:val="26"/>
                  <w:szCs w:val="26"/>
                  <w:rPrChange w:id="34737" w:author="Le Minh Nghia" w:date="2019-10-09T10:56:00Z">
                    <w:rPr/>
                  </w:rPrChange>
                </w:rPr>
                <w:t>cựu</w:t>
              </w:r>
              <w:proofErr w:type="spellEnd"/>
              <w:r w:rsidRPr="00B41112">
                <w:rPr>
                  <w:sz w:val="26"/>
                  <w:szCs w:val="26"/>
                  <w:rPrChange w:id="34738" w:author="Le Minh Nghia" w:date="2019-10-09T10:56:00Z">
                    <w:rPr/>
                  </w:rPrChange>
                </w:rPr>
                <w:t xml:space="preserve"> </w:t>
              </w:r>
              <w:proofErr w:type="spellStart"/>
              <w:r w:rsidRPr="00B41112">
                <w:rPr>
                  <w:sz w:val="26"/>
                  <w:szCs w:val="26"/>
                  <w:rPrChange w:id="34739" w:author="Le Minh Nghia" w:date="2019-10-09T10:56:00Z">
                    <w:rPr/>
                  </w:rPrChange>
                </w:rPr>
                <w:t>sinh</w:t>
              </w:r>
              <w:proofErr w:type="spellEnd"/>
              <w:r w:rsidRPr="00B41112">
                <w:rPr>
                  <w:sz w:val="26"/>
                  <w:szCs w:val="26"/>
                  <w:rPrChange w:id="34740" w:author="Le Minh Nghia" w:date="2019-10-09T10:56:00Z">
                    <w:rPr/>
                  </w:rPrChange>
                </w:rPr>
                <w:t xml:space="preserve"> </w:t>
              </w:r>
              <w:proofErr w:type="spellStart"/>
              <w:r w:rsidRPr="00B41112">
                <w:rPr>
                  <w:sz w:val="26"/>
                  <w:szCs w:val="26"/>
                  <w:rPrChange w:id="34741" w:author="Le Minh Nghia" w:date="2019-10-09T10:56:00Z">
                    <w:rPr/>
                  </w:rPrChange>
                </w:rPr>
                <w:t>viên</w:t>
              </w:r>
              <w:proofErr w:type="spellEnd"/>
              <w:r w:rsidRPr="00B41112">
                <w:rPr>
                  <w:sz w:val="26"/>
                  <w:szCs w:val="26"/>
                  <w:rPrChange w:id="34742" w:author="Le Minh Nghia" w:date="2019-10-09T10:56:00Z">
                    <w:rPr/>
                  </w:rPrChange>
                </w:rPr>
                <w:t xml:space="preserve">, </w:t>
              </w:r>
              <w:proofErr w:type="spellStart"/>
              <w:r w:rsidRPr="00B41112">
                <w:rPr>
                  <w:sz w:val="26"/>
                  <w:szCs w:val="26"/>
                  <w:rPrChange w:id="34743" w:author="Le Minh Nghia" w:date="2019-10-09T10:56:00Z">
                    <w:rPr/>
                  </w:rPrChange>
                </w:rPr>
                <w:t>hồ</w:t>
              </w:r>
              <w:proofErr w:type="spellEnd"/>
              <w:r w:rsidRPr="00B41112">
                <w:rPr>
                  <w:sz w:val="26"/>
                  <w:szCs w:val="26"/>
                  <w:rPrChange w:id="34744" w:author="Le Minh Nghia" w:date="2019-10-09T10:56:00Z">
                    <w:rPr/>
                  </w:rPrChange>
                </w:rPr>
                <w:t xml:space="preserve"> </w:t>
              </w:r>
              <w:proofErr w:type="spellStart"/>
              <w:r w:rsidRPr="00B41112">
                <w:rPr>
                  <w:sz w:val="26"/>
                  <w:szCs w:val="26"/>
                  <w:rPrChange w:id="34745" w:author="Le Minh Nghia" w:date="2019-10-09T10:56:00Z">
                    <w:rPr/>
                  </w:rPrChange>
                </w:rPr>
                <w:t>sơ</w:t>
              </w:r>
              <w:proofErr w:type="spellEnd"/>
              <w:r w:rsidRPr="00B41112">
                <w:rPr>
                  <w:sz w:val="26"/>
                  <w:szCs w:val="26"/>
                  <w:rPrChange w:id="34746" w:author="Le Minh Nghia" w:date="2019-10-09T10:56:00Z">
                    <w:rPr/>
                  </w:rPrChange>
                </w:rPr>
                <w:t xml:space="preserve"> </w:t>
              </w:r>
              <w:proofErr w:type="spellStart"/>
              <w:r w:rsidRPr="00B41112">
                <w:rPr>
                  <w:sz w:val="26"/>
                  <w:szCs w:val="26"/>
                  <w:rPrChange w:id="34747" w:author="Le Minh Nghia" w:date="2019-10-09T10:56:00Z">
                    <w:rPr/>
                  </w:rPrChange>
                </w:rPr>
                <w:t>tốt</w:t>
              </w:r>
              <w:proofErr w:type="spellEnd"/>
              <w:r w:rsidRPr="00B41112">
                <w:rPr>
                  <w:sz w:val="26"/>
                  <w:szCs w:val="26"/>
                  <w:rPrChange w:id="34748" w:author="Le Minh Nghia" w:date="2019-10-09T10:56:00Z">
                    <w:rPr/>
                  </w:rPrChange>
                </w:rPr>
                <w:t xml:space="preserve"> </w:t>
              </w:r>
              <w:proofErr w:type="spellStart"/>
              <w:r w:rsidRPr="00B41112">
                <w:rPr>
                  <w:sz w:val="26"/>
                  <w:szCs w:val="26"/>
                  <w:rPrChange w:id="34749" w:author="Le Minh Nghia" w:date="2019-10-09T10:56:00Z">
                    <w:rPr/>
                  </w:rPrChange>
                </w:rPr>
                <w:t>nghiệp</w:t>
              </w:r>
              <w:proofErr w:type="spellEnd"/>
              <w:r w:rsidRPr="00B41112">
                <w:rPr>
                  <w:sz w:val="26"/>
                  <w:szCs w:val="26"/>
                  <w:rPrChange w:id="34750" w:author="Le Minh Nghia" w:date="2019-10-09T10:56:00Z">
                    <w:rPr/>
                  </w:rPrChange>
                </w:rPr>
                <w:t xml:space="preserve"> </w:t>
              </w:r>
              <w:proofErr w:type="spellStart"/>
              <w:r w:rsidRPr="00B41112">
                <w:rPr>
                  <w:sz w:val="26"/>
                  <w:szCs w:val="26"/>
                  <w:rPrChange w:id="34751" w:author="Le Minh Nghia" w:date="2019-10-09T10:56:00Z">
                    <w:rPr/>
                  </w:rPrChange>
                </w:rPr>
                <w:t>cho</w:t>
              </w:r>
              <w:proofErr w:type="spellEnd"/>
              <w:r w:rsidRPr="00B41112">
                <w:rPr>
                  <w:sz w:val="26"/>
                  <w:szCs w:val="26"/>
                  <w:rPrChange w:id="34752" w:author="Le Minh Nghia" w:date="2019-10-09T10:56:00Z">
                    <w:rPr/>
                  </w:rPrChange>
                </w:rPr>
                <w:t xml:space="preserve"> </w:t>
              </w:r>
              <w:proofErr w:type="spellStart"/>
              <w:r w:rsidRPr="00B41112">
                <w:rPr>
                  <w:sz w:val="26"/>
                  <w:szCs w:val="26"/>
                  <w:rPrChange w:id="34753" w:author="Le Minh Nghia" w:date="2019-10-09T10:56:00Z">
                    <w:rPr/>
                  </w:rPrChange>
                </w:rPr>
                <w:t>cựu</w:t>
              </w:r>
              <w:proofErr w:type="spellEnd"/>
              <w:r w:rsidRPr="00B41112">
                <w:rPr>
                  <w:sz w:val="26"/>
                  <w:szCs w:val="26"/>
                  <w:rPrChange w:id="34754" w:author="Le Minh Nghia" w:date="2019-10-09T10:56:00Z">
                    <w:rPr/>
                  </w:rPrChange>
                </w:rPr>
                <w:t xml:space="preserve"> </w:t>
              </w:r>
              <w:proofErr w:type="spellStart"/>
              <w:r w:rsidRPr="00B41112">
                <w:rPr>
                  <w:sz w:val="26"/>
                  <w:szCs w:val="26"/>
                  <w:rPrChange w:id="34755" w:author="Le Minh Nghia" w:date="2019-10-09T10:56:00Z">
                    <w:rPr/>
                  </w:rPrChange>
                </w:rPr>
                <w:t>sinh</w:t>
              </w:r>
              <w:proofErr w:type="spellEnd"/>
              <w:r w:rsidRPr="00B41112">
                <w:rPr>
                  <w:sz w:val="26"/>
                  <w:szCs w:val="26"/>
                  <w:rPrChange w:id="34756" w:author="Le Minh Nghia" w:date="2019-10-09T10:56:00Z">
                    <w:rPr/>
                  </w:rPrChange>
                </w:rPr>
                <w:t xml:space="preserve"> </w:t>
              </w:r>
              <w:proofErr w:type="spellStart"/>
              <w:r w:rsidRPr="00B41112">
                <w:rPr>
                  <w:sz w:val="26"/>
                  <w:szCs w:val="26"/>
                  <w:rPrChange w:id="34757" w:author="Le Minh Nghia" w:date="2019-10-09T10:56:00Z">
                    <w:rPr/>
                  </w:rPrChange>
                </w:rPr>
                <w:t>viên</w:t>
              </w:r>
              <w:proofErr w:type="spellEnd"/>
              <w:r w:rsidRPr="00B41112">
                <w:rPr>
                  <w:sz w:val="26"/>
                  <w:szCs w:val="26"/>
                  <w:rPrChange w:id="34758" w:author="Le Minh Nghia" w:date="2019-10-09T10:56:00Z">
                    <w:rPr/>
                  </w:rPrChange>
                </w:rPr>
                <w:t xml:space="preserve">. </w:t>
              </w:r>
              <w:proofErr w:type="spellStart"/>
              <w:r w:rsidRPr="00B41112">
                <w:rPr>
                  <w:sz w:val="26"/>
                  <w:szCs w:val="26"/>
                  <w:rPrChange w:id="34759" w:author="Le Minh Nghia" w:date="2019-10-09T10:56:00Z">
                    <w:rPr/>
                  </w:rPrChange>
                </w:rPr>
                <w:t>Chưa</w:t>
              </w:r>
              <w:proofErr w:type="spellEnd"/>
              <w:r w:rsidRPr="00B41112">
                <w:rPr>
                  <w:sz w:val="26"/>
                  <w:szCs w:val="26"/>
                  <w:rPrChange w:id="34760" w:author="Le Minh Nghia" w:date="2019-10-09T10:56:00Z">
                    <w:rPr/>
                  </w:rPrChange>
                </w:rPr>
                <w:t xml:space="preserve"> </w:t>
              </w:r>
              <w:proofErr w:type="spellStart"/>
              <w:r w:rsidRPr="00B41112">
                <w:rPr>
                  <w:sz w:val="26"/>
                  <w:szCs w:val="26"/>
                  <w:rPrChange w:id="34761" w:author="Le Minh Nghia" w:date="2019-10-09T10:56:00Z">
                    <w:rPr/>
                  </w:rPrChange>
                </w:rPr>
                <w:t>nêu</w:t>
              </w:r>
              <w:proofErr w:type="spellEnd"/>
              <w:r w:rsidRPr="00B41112">
                <w:rPr>
                  <w:sz w:val="26"/>
                  <w:szCs w:val="26"/>
                  <w:rPrChange w:id="34762" w:author="Le Minh Nghia" w:date="2019-10-09T10:56:00Z">
                    <w:rPr/>
                  </w:rPrChange>
                </w:rPr>
                <w:t xml:space="preserve"> </w:t>
              </w:r>
              <w:proofErr w:type="spellStart"/>
              <w:r w:rsidRPr="00B41112">
                <w:rPr>
                  <w:sz w:val="26"/>
                  <w:szCs w:val="26"/>
                  <w:rPrChange w:id="34763" w:author="Le Minh Nghia" w:date="2019-10-09T10:56:00Z">
                    <w:rPr/>
                  </w:rPrChange>
                </w:rPr>
                <w:t>được</w:t>
              </w:r>
              <w:proofErr w:type="spellEnd"/>
              <w:r w:rsidRPr="00B41112">
                <w:rPr>
                  <w:sz w:val="26"/>
                  <w:szCs w:val="26"/>
                  <w:rPrChange w:id="34764" w:author="Le Minh Nghia" w:date="2019-10-09T10:56:00Z">
                    <w:rPr/>
                  </w:rPrChange>
                </w:rPr>
                <w:t xml:space="preserve"> </w:t>
              </w:r>
              <w:proofErr w:type="spellStart"/>
              <w:r w:rsidRPr="00B41112">
                <w:rPr>
                  <w:sz w:val="26"/>
                  <w:szCs w:val="26"/>
                  <w:rPrChange w:id="34765" w:author="Le Minh Nghia" w:date="2019-10-09T10:56:00Z">
                    <w:rPr/>
                  </w:rPrChange>
                </w:rPr>
                <w:t>những</w:t>
              </w:r>
              <w:proofErr w:type="spellEnd"/>
              <w:r w:rsidRPr="00B41112">
                <w:rPr>
                  <w:sz w:val="26"/>
                  <w:szCs w:val="26"/>
                  <w:rPrChange w:id="34766" w:author="Le Minh Nghia" w:date="2019-10-09T10:56:00Z">
                    <w:rPr/>
                  </w:rPrChange>
                </w:rPr>
                <w:t xml:space="preserve"> </w:t>
              </w:r>
              <w:proofErr w:type="spellStart"/>
              <w:r w:rsidRPr="00B41112">
                <w:rPr>
                  <w:sz w:val="26"/>
                  <w:szCs w:val="26"/>
                  <w:rPrChange w:id="34767" w:author="Le Minh Nghia" w:date="2019-10-09T10:56:00Z">
                    <w:rPr/>
                  </w:rPrChange>
                </w:rPr>
                <w:t>yêu</w:t>
              </w:r>
              <w:proofErr w:type="spellEnd"/>
              <w:r w:rsidRPr="00B41112">
                <w:rPr>
                  <w:sz w:val="26"/>
                  <w:szCs w:val="26"/>
                  <w:rPrChange w:id="34768" w:author="Le Minh Nghia" w:date="2019-10-09T10:56:00Z">
                    <w:rPr/>
                  </w:rPrChange>
                </w:rPr>
                <w:t xml:space="preserve"> </w:t>
              </w:r>
              <w:proofErr w:type="spellStart"/>
              <w:r w:rsidRPr="00B41112">
                <w:rPr>
                  <w:sz w:val="26"/>
                  <w:szCs w:val="26"/>
                  <w:rPrChange w:id="34769" w:author="Le Minh Nghia" w:date="2019-10-09T10:56:00Z">
                    <w:rPr/>
                  </w:rPrChange>
                </w:rPr>
                <w:t>cầu</w:t>
              </w:r>
              <w:proofErr w:type="spellEnd"/>
              <w:r w:rsidRPr="00B41112">
                <w:rPr>
                  <w:sz w:val="26"/>
                  <w:szCs w:val="26"/>
                  <w:rPrChange w:id="34770" w:author="Le Minh Nghia" w:date="2019-10-09T10:56:00Z">
                    <w:rPr/>
                  </w:rPrChange>
                </w:rPr>
                <w:t xml:space="preserve"> </w:t>
              </w:r>
              <w:proofErr w:type="spellStart"/>
              <w:r w:rsidRPr="00B41112">
                <w:rPr>
                  <w:sz w:val="26"/>
                  <w:szCs w:val="26"/>
                  <w:rPrChange w:id="34771" w:author="Le Minh Nghia" w:date="2019-10-09T10:56:00Z">
                    <w:rPr/>
                  </w:rPrChange>
                </w:rPr>
                <w:t>như</w:t>
              </w:r>
              <w:proofErr w:type="spellEnd"/>
              <w:r w:rsidRPr="00B41112">
                <w:rPr>
                  <w:sz w:val="26"/>
                  <w:szCs w:val="26"/>
                  <w:rPrChange w:id="34772" w:author="Le Minh Nghia" w:date="2019-10-09T10:56:00Z">
                    <w:rPr/>
                  </w:rPrChange>
                </w:rPr>
                <w:t xml:space="preserve">: </w:t>
              </w:r>
              <w:proofErr w:type="spellStart"/>
              <w:r w:rsidRPr="00B41112">
                <w:rPr>
                  <w:sz w:val="26"/>
                  <w:szCs w:val="26"/>
                  <w:rPrChange w:id="34773" w:author="Le Minh Nghia" w:date="2019-10-09T10:56:00Z">
                    <w:rPr/>
                  </w:rPrChange>
                </w:rPr>
                <w:t>nơi</w:t>
              </w:r>
              <w:proofErr w:type="spellEnd"/>
              <w:r w:rsidRPr="00B41112">
                <w:rPr>
                  <w:sz w:val="26"/>
                  <w:szCs w:val="26"/>
                  <w:rPrChange w:id="34774" w:author="Le Minh Nghia" w:date="2019-10-09T10:56:00Z">
                    <w:rPr/>
                  </w:rPrChange>
                </w:rPr>
                <w:t xml:space="preserve"> </w:t>
              </w:r>
              <w:proofErr w:type="spellStart"/>
              <w:r w:rsidRPr="00B41112">
                <w:rPr>
                  <w:sz w:val="26"/>
                  <w:szCs w:val="26"/>
                  <w:rPrChange w:id="34775" w:author="Le Minh Nghia" w:date="2019-10-09T10:56:00Z">
                    <w:rPr/>
                  </w:rPrChange>
                </w:rPr>
                <w:t>để</w:t>
              </w:r>
              <w:proofErr w:type="spellEnd"/>
              <w:r w:rsidRPr="00B41112">
                <w:rPr>
                  <w:sz w:val="26"/>
                  <w:szCs w:val="26"/>
                  <w:rPrChange w:id="34776" w:author="Le Minh Nghia" w:date="2019-10-09T10:56:00Z">
                    <w:rPr/>
                  </w:rPrChange>
                </w:rPr>
                <w:t xml:space="preserve"> </w:t>
              </w:r>
              <w:proofErr w:type="spellStart"/>
              <w:r w:rsidRPr="00B41112">
                <w:rPr>
                  <w:sz w:val="26"/>
                  <w:szCs w:val="26"/>
                  <w:rPrChange w:id="34777" w:author="Le Minh Nghia" w:date="2019-10-09T10:56:00Z">
                    <w:rPr/>
                  </w:rPrChange>
                </w:rPr>
                <w:t>đăng</w:t>
              </w:r>
              <w:proofErr w:type="spellEnd"/>
              <w:r w:rsidRPr="00B41112">
                <w:rPr>
                  <w:sz w:val="26"/>
                  <w:szCs w:val="26"/>
                  <w:rPrChange w:id="34778" w:author="Le Minh Nghia" w:date="2019-10-09T10:56:00Z">
                    <w:rPr/>
                  </w:rPrChange>
                </w:rPr>
                <w:t xml:space="preserve"> </w:t>
              </w:r>
              <w:proofErr w:type="spellStart"/>
              <w:r w:rsidRPr="00B41112">
                <w:rPr>
                  <w:sz w:val="26"/>
                  <w:szCs w:val="26"/>
                  <w:rPrChange w:id="34779" w:author="Le Minh Nghia" w:date="2019-10-09T10:56:00Z">
                    <w:rPr/>
                  </w:rPrChange>
                </w:rPr>
                <w:t>bài</w:t>
              </w:r>
              <w:proofErr w:type="spellEnd"/>
              <w:r w:rsidRPr="00B41112">
                <w:rPr>
                  <w:sz w:val="26"/>
                  <w:szCs w:val="26"/>
                  <w:rPrChange w:id="34780" w:author="Le Minh Nghia" w:date="2019-10-09T10:56:00Z">
                    <w:rPr/>
                  </w:rPrChange>
                </w:rPr>
                <w:t xml:space="preserve"> </w:t>
              </w:r>
              <w:proofErr w:type="spellStart"/>
              <w:r w:rsidRPr="00B41112">
                <w:rPr>
                  <w:sz w:val="26"/>
                  <w:szCs w:val="26"/>
                  <w:rPrChange w:id="34781" w:author="Le Minh Nghia" w:date="2019-10-09T10:56:00Z">
                    <w:rPr/>
                  </w:rPrChange>
                </w:rPr>
                <w:t>kêu</w:t>
              </w:r>
              <w:proofErr w:type="spellEnd"/>
              <w:r w:rsidRPr="00B41112">
                <w:rPr>
                  <w:sz w:val="26"/>
                  <w:szCs w:val="26"/>
                  <w:rPrChange w:id="34782" w:author="Le Minh Nghia" w:date="2019-10-09T10:56:00Z">
                    <w:rPr/>
                  </w:rPrChange>
                </w:rPr>
                <w:t xml:space="preserve"> </w:t>
              </w:r>
              <w:proofErr w:type="spellStart"/>
              <w:r w:rsidRPr="00B41112">
                <w:rPr>
                  <w:sz w:val="26"/>
                  <w:szCs w:val="26"/>
                  <w:rPrChange w:id="34783" w:author="Le Minh Nghia" w:date="2019-10-09T10:56:00Z">
                    <w:rPr/>
                  </w:rPrChange>
                </w:rPr>
                <w:t>gọi</w:t>
              </w:r>
              <w:proofErr w:type="spellEnd"/>
              <w:r w:rsidRPr="00B41112">
                <w:rPr>
                  <w:sz w:val="26"/>
                  <w:szCs w:val="26"/>
                  <w:rPrChange w:id="34784" w:author="Le Minh Nghia" w:date="2019-10-09T10:56:00Z">
                    <w:rPr/>
                  </w:rPrChange>
                </w:rPr>
                <w:t xml:space="preserve"> </w:t>
              </w:r>
              <w:proofErr w:type="spellStart"/>
              <w:r w:rsidRPr="00B41112">
                <w:rPr>
                  <w:sz w:val="26"/>
                  <w:szCs w:val="26"/>
                  <w:rPrChange w:id="34785" w:author="Le Minh Nghia" w:date="2019-10-09T10:56:00Z">
                    <w:rPr/>
                  </w:rPrChange>
                </w:rPr>
                <w:t>cựu</w:t>
              </w:r>
              <w:proofErr w:type="spellEnd"/>
              <w:r w:rsidRPr="00B41112">
                <w:rPr>
                  <w:sz w:val="26"/>
                  <w:szCs w:val="26"/>
                  <w:rPrChange w:id="34786" w:author="Le Minh Nghia" w:date="2019-10-09T10:56:00Z">
                    <w:rPr/>
                  </w:rPrChange>
                </w:rPr>
                <w:t xml:space="preserve"> </w:t>
              </w:r>
              <w:proofErr w:type="spellStart"/>
              <w:r w:rsidRPr="00B41112">
                <w:rPr>
                  <w:sz w:val="26"/>
                  <w:szCs w:val="26"/>
                  <w:rPrChange w:id="34787" w:author="Le Minh Nghia" w:date="2019-10-09T10:56:00Z">
                    <w:rPr/>
                  </w:rPrChange>
                </w:rPr>
                <w:t>sinh</w:t>
              </w:r>
              <w:proofErr w:type="spellEnd"/>
              <w:r w:rsidRPr="00B41112">
                <w:rPr>
                  <w:sz w:val="26"/>
                  <w:szCs w:val="26"/>
                  <w:rPrChange w:id="34788" w:author="Le Minh Nghia" w:date="2019-10-09T10:56:00Z">
                    <w:rPr/>
                  </w:rPrChange>
                </w:rPr>
                <w:t xml:space="preserve"> </w:t>
              </w:r>
              <w:proofErr w:type="spellStart"/>
              <w:r w:rsidRPr="00B41112">
                <w:rPr>
                  <w:sz w:val="26"/>
                  <w:szCs w:val="26"/>
                  <w:rPrChange w:id="34789" w:author="Le Minh Nghia" w:date="2019-10-09T10:56:00Z">
                    <w:rPr/>
                  </w:rPrChange>
                </w:rPr>
                <w:t>viên</w:t>
              </w:r>
              <w:proofErr w:type="spellEnd"/>
              <w:r w:rsidRPr="00B41112">
                <w:rPr>
                  <w:sz w:val="26"/>
                  <w:szCs w:val="26"/>
                  <w:rPrChange w:id="34790" w:author="Le Minh Nghia" w:date="2019-10-09T10:56:00Z">
                    <w:rPr/>
                  </w:rPrChange>
                </w:rPr>
                <w:t xml:space="preserve"> </w:t>
              </w:r>
              <w:proofErr w:type="spellStart"/>
              <w:r w:rsidRPr="00B41112">
                <w:rPr>
                  <w:sz w:val="26"/>
                  <w:szCs w:val="26"/>
                  <w:rPrChange w:id="34791" w:author="Le Minh Nghia" w:date="2019-10-09T10:56:00Z">
                    <w:rPr/>
                  </w:rPrChange>
                </w:rPr>
                <w:t>tham</w:t>
              </w:r>
              <w:proofErr w:type="spellEnd"/>
              <w:r w:rsidRPr="00B41112">
                <w:rPr>
                  <w:sz w:val="26"/>
                  <w:szCs w:val="26"/>
                  <w:rPrChange w:id="34792" w:author="Le Minh Nghia" w:date="2019-10-09T10:56:00Z">
                    <w:rPr/>
                  </w:rPrChange>
                </w:rPr>
                <w:t xml:space="preserve"> </w:t>
              </w:r>
              <w:proofErr w:type="spellStart"/>
              <w:r w:rsidRPr="00B41112">
                <w:rPr>
                  <w:sz w:val="26"/>
                  <w:szCs w:val="26"/>
                  <w:rPrChange w:id="34793" w:author="Le Minh Nghia" w:date="2019-10-09T10:56:00Z">
                    <w:rPr/>
                  </w:rPrChange>
                </w:rPr>
                <w:t>dự</w:t>
              </w:r>
              <w:proofErr w:type="spellEnd"/>
              <w:r w:rsidRPr="00B41112">
                <w:rPr>
                  <w:sz w:val="26"/>
                  <w:szCs w:val="26"/>
                  <w:rPrChange w:id="34794" w:author="Le Minh Nghia" w:date="2019-10-09T10:56:00Z">
                    <w:rPr/>
                  </w:rPrChange>
                </w:rPr>
                <w:t xml:space="preserve"> </w:t>
              </w:r>
              <w:proofErr w:type="spellStart"/>
              <w:r w:rsidRPr="00B41112">
                <w:rPr>
                  <w:sz w:val="26"/>
                  <w:szCs w:val="26"/>
                  <w:rPrChange w:id="34795" w:author="Le Minh Nghia" w:date="2019-10-09T10:56:00Z">
                    <w:rPr/>
                  </w:rPrChange>
                </w:rPr>
                <w:t>ủng</w:t>
              </w:r>
              <w:proofErr w:type="spellEnd"/>
              <w:r w:rsidRPr="00B41112">
                <w:rPr>
                  <w:sz w:val="26"/>
                  <w:szCs w:val="26"/>
                  <w:rPrChange w:id="34796" w:author="Le Minh Nghia" w:date="2019-10-09T10:56:00Z">
                    <w:rPr/>
                  </w:rPrChange>
                </w:rPr>
                <w:t xml:space="preserve"> </w:t>
              </w:r>
              <w:proofErr w:type="spellStart"/>
              <w:r w:rsidRPr="00B41112">
                <w:rPr>
                  <w:sz w:val="26"/>
                  <w:szCs w:val="26"/>
                  <w:rPrChange w:id="34797" w:author="Le Minh Nghia" w:date="2019-10-09T10:56:00Z">
                    <w:rPr/>
                  </w:rPrChange>
                </w:rPr>
                <w:t>hộ</w:t>
              </w:r>
              <w:proofErr w:type="spellEnd"/>
              <w:r w:rsidRPr="00B41112">
                <w:rPr>
                  <w:sz w:val="26"/>
                  <w:szCs w:val="26"/>
                  <w:rPrChange w:id="34798" w:author="Le Minh Nghia" w:date="2019-10-09T10:56:00Z">
                    <w:rPr/>
                  </w:rPrChange>
                </w:rPr>
                <w:t xml:space="preserve"> </w:t>
              </w:r>
              <w:proofErr w:type="spellStart"/>
              <w:r w:rsidRPr="00B41112">
                <w:rPr>
                  <w:sz w:val="26"/>
                  <w:szCs w:val="26"/>
                  <w:rPrChange w:id="34799" w:author="Le Minh Nghia" w:date="2019-10-09T10:56:00Z">
                    <w:rPr/>
                  </w:rPrChange>
                </w:rPr>
                <w:t>học</w:t>
              </w:r>
              <w:proofErr w:type="spellEnd"/>
              <w:r w:rsidRPr="00B41112">
                <w:rPr>
                  <w:sz w:val="26"/>
                  <w:szCs w:val="26"/>
                  <w:rPrChange w:id="34800" w:author="Le Minh Nghia" w:date="2019-10-09T10:56:00Z">
                    <w:rPr/>
                  </w:rPrChange>
                </w:rPr>
                <w:t xml:space="preserve"> </w:t>
              </w:r>
              <w:proofErr w:type="spellStart"/>
              <w:r w:rsidRPr="00B41112">
                <w:rPr>
                  <w:sz w:val="26"/>
                  <w:szCs w:val="26"/>
                  <w:rPrChange w:id="34801" w:author="Le Minh Nghia" w:date="2019-10-09T10:56:00Z">
                    <w:rPr/>
                  </w:rPrChange>
                </w:rPr>
                <w:t>bổng</w:t>
              </w:r>
              <w:proofErr w:type="spellEnd"/>
              <w:r w:rsidRPr="00B41112">
                <w:rPr>
                  <w:sz w:val="26"/>
                  <w:szCs w:val="26"/>
                  <w:rPrChange w:id="34802" w:author="Le Minh Nghia" w:date="2019-10-09T10:56:00Z">
                    <w:rPr/>
                  </w:rPrChange>
                </w:rPr>
                <w:t xml:space="preserve"> </w:t>
              </w:r>
              <w:proofErr w:type="spellStart"/>
              <w:r w:rsidRPr="00B41112">
                <w:rPr>
                  <w:sz w:val="26"/>
                  <w:szCs w:val="26"/>
                  <w:rPrChange w:id="34803" w:author="Le Minh Nghia" w:date="2019-10-09T10:56:00Z">
                    <w:rPr/>
                  </w:rPrChange>
                </w:rPr>
                <w:t>cho</w:t>
              </w:r>
              <w:proofErr w:type="spellEnd"/>
              <w:r w:rsidRPr="00B41112">
                <w:rPr>
                  <w:sz w:val="26"/>
                  <w:szCs w:val="26"/>
                  <w:rPrChange w:id="34804" w:author="Le Minh Nghia" w:date="2019-10-09T10:56:00Z">
                    <w:rPr/>
                  </w:rPrChange>
                </w:rPr>
                <w:t xml:space="preserve"> </w:t>
              </w:r>
              <w:proofErr w:type="spellStart"/>
              <w:r w:rsidRPr="00B41112">
                <w:rPr>
                  <w:sz w:val="26"/>
                  <w:szCs w:val="26"/>
                  <w:rPrChange w:id="34805" w:author="Le Minh Nghia" w:date="2019-10-09T10:56:00Z">
                    <w:rPr/>
                  </w:rPrChange>
                </w:rPr>
                <w:t>sinh</w:t>
              </w:r>
              <w:proofErr w:type="spellEnd"/>
              <w:r w:rsidRPr="00B41112">
                <w:rPr>
                  <w:sz w:val="26"/>
                  <w:szCs w:val="26"/>
                  <w:rPrChange w:id="34806" w:author="Le Minh Nghia" w:date="2019-10-09T10:56:00Z">
                    <w:rPr/>
                  </w:rPrChange>
                </w:rPr>
                <w:t xml:space="preserve"> </w:t>
              </w:r>
              <w:proofErr w:type="spellStart"/>
              <w:r w:rsidRPr="00B41112">
                <w:rPr>
                  <w:sz w:val="26"/>
                  <w:szCs w:val="26"/>
                  <w:rPrChange w:id="34807" w:author="Le Minh Nghia" w:date="2019-10-09T10:56:00Z">
                    <w:rPr/>
                  </w:rPrChange>
                </w:rPr>
                <w:t>viên</w:t>
              </w:r>
              <w:proofErr w:type="spellEnd"/>
              <w:r w:rsidRPr="00B41112">
                <w:rPr>
                  <w:sz w:val="26"/>
                  <w:szCs w:val="26"/>
                  <w:rPrChange w:id="34808" w:author="Le Minh Nghia" w:date="2019-10-09T10:56:00Z">
                    <w:rPr/>
                  </w:rPrChange>
                </w:rPr>
                <w:t xml:space="preserve"> </w:t>
              </w:r>
              <w:proofErr w:type="spellStart"/>
              <w:r w:rsidRPr="00B41112">
                <w:rPr>
                  <w:sz w:val="26"/>
                  <w:szCs w:val="26"/>
                  <w:rPrChange w:id="34809" w:author="Le Minh Nghia" w:date="2019-10-09T10:56:00Z">
                    <w:rPr/>
                  </w:rPrChange>
                </w:rPr>
                <w:t>tại</w:t>
              </w:r>
              <w:proofErr w:type="spellEnd"/>
              <w:r w:rsidRPr="00B41112">
                <w:rPr>
                  <w:sz w:val="26"/>
                  <w:szCs w:val="26"/>
                  <w:rPrChange w:id="34810" w:author="Le Minh Nghia" w:date="2019-10-09T10:56:00Z">
                    <w:rPr/>
                  </w:rPrChange>
                </w:rPr>
                <w:t xml:space="preserve"> </w:t>
              </w:r>
              <w:proofErr w:type="spellStart"/>
              <w:r w:rsidRPr="00B41112">
                <w:rPr>
                  <w:sz w:val="26"/>
                  <w:szCs w:val="26"/>
                  <w:rPrChange w:id="34811" w:author="Le Minh Nghia" w:date="2019-10-09T10:56:00Z">
                    <w:rPr/>
                  </w:rPrChange>
                </w:rPr>
                <w:t>trường</w:t>
              </w:r>
              <w:proofErr w:type="spellEnd"/>
              <w:r w:rsidRPr="00B41112">
                <w:rPr>
                  <w:sz w:val="26"/>
                  <w:szCs w:val="26"/>
                  <w:rPrChange w:id="34812" w:author="Le Minh Nghia" w:date="2019-10-09T10:56:00Z">
                    <w:rPr/>
                  </w:rPrChange>
                </w:rPr>
                <w:t xml:space="preserve">, </w:t>
              </w:r>
              <w:proofErr w:type="spellStart"/>
              <w:r w:rsidRPr="00B41112">
                <w:rPr>
                  <w:sz w:val="26"/>
                  <w:szCs w:val="26"/>
                  <w:rPrChange w:id="34813" w:author="Le Minh Nghia" w:date="2019-10-09T10:56:00Z">
                    <w:rPr/>
                  </w:rPrChange>
                </w:rPr>
                <w:t>việc</w:t>
              </w:r>
              <w:proofErr w:type="spellEnd"/>
              <w:r w:rsidRPr="00B41112">
                <w:rPr>
                  <w:sz w:val="26"/>
                  <w:szCs w:val="26"/>
                  <w:rPrChange w:id="34814" w:author="Le Minh Nghia" w:date="2019-10-09T10:56:00Z">
                    <w:rPr/>
                  </w:rPrChange>
                </w:rPr>
                <w:t xml:space="preserve"> </w:t>
              </w:r>
              <w:proofErr w:type="spellStart"/>
              <w:r w:rsidRPr="00B41112">
                <w:rPr>
                  <w:sz w:val="26"/>
                  <w:szCs w:val="26"/>
                  <w:rPrChange w:id="34815" w:author="Le Minh Nghia" w:date="2019-10-09T10:56:00Z">
                    <w:rPr/>
                  </w:rPrChange>
                </w:rPr>
                <w:t>làm</w:t>
              </w:r>
              <w:proofErr w:type="spellEnd"/>
              <w:r w:rsidRPr="00B41112">
                <w:rPr>
                  <w:sz w:val="26"/>
                  <w:szCs w:val="26"/>
                  <w:rPrChange w:id="34816" w:author="Le Minh Nghia" w:date="2019-10-09T10:56:00Z">
                    <w:rPr/>
                  </w:rPrChange>
                </w:rPr>
                <w:t xml:space="preserve"> </w:t>
              </w:r>
              <w:proofErr w:type="spellStart"/>
              <w:r w:rsidRPr="00B41112">
                <w:rPr>
                  <w:sz w:val="26"/>
                  <w:szCs w:val="26"/>
                  <w:rPrChange w:id="34817" w:author="Le Minh Nghia" w:date="2019-10-09T10:56:00Z">
                    <w:rPr/>
                  </w:rPrChange>
                </w:rPr>
                <w:t>hiện</w:t>
              </w:r>
              <w:proofErr w:type="spellEnd"/>
              <w:r w:rsidRPr="00B41112">
                <w:rPr>
                  <w:sz w:val="26"/>
                  <w:szCs w:val="26"/>
                  <w:rPrChange w:id="34818" w:author="Le Minh Nghia" w:date="2019-10-09T10:56:00Z">
                    <w:rPr/>
                  </w:rPrChange>
                </w:rPr>
                <w:t xml:space="preserve"> </w:t>
              </w:r>
              <w:proofErr w:type="spellStart"/>
              <w:r w:rsidRPr="00B41112">
                <w:rPr>
                  <w:sz w:val="26"/>
                  <w:szCs w:val="26"/>
                  <w:rPrChange w:id="34819" w:author="Le Minh Nghia" w:date="2019-10-09T10:56:00Z">
                    <w:rPr/>
                  </w:rPrChange>
                </w:rPr>
                <w:t>tại</w:t>
              </w:r>
              <w:proofErr w:type="spellEnd"/>
              <w:r w:rsidRPr="00B41112">
                <w:rPr>
                  <w:sz w:val="26"/>
                  <w:szCs w:val="26"/>
                  <w:rPrChange w:id="34820" w:author="Le Minh Nghia" w:date="2019-10-09T10:56:00Z">
                    <w:rPr/>
                  </w:rPrChange>
                </w:rPr>
                <w:t xml:space="preserve"> </w:t>
              </w:r>
              <w:proofErr w:type="spellStart"/>
              <w:r w:rsidRPr="00B41112">
                <w:rPr>
                  <w:sz w:val="26"/>
                  <w:szCs w:val="26"/>
                  <w:rPrChange w:id="34821" w:author="Le Minh Nghia" w:date="2019-10-09T10:56:00Z">
                    <w:rPr/>
                  </w:rPrChange>
                </w:rPr>
                <w:t>chỉ</w:t>
              </w:r>
              <w:proofErr w:type="spellEnd"/>
              <w:r w:rsidRPr="00B41112">
                <w:rPr>
                  <w:sz w:val="26"/>
                  <w:szCs w:val="26"/>
                  <w:rPrChange w:id="34822" w:author="Le Minh Nghia" w:date="2019-10-09T10:56:00Z">
                    <w:rPr/>
                  </w:rPrChange>
                </w:rPr>
                <w:t xml:space="preserve"> </w:t>
              </w:r>
              <w:proofErr w:type="spellStart"/>
              <w:r w:rsidRPr="00B41112">
                <w:rPr>
                  <w:sz w:val="26"/>
                  <w:szCs w:val="26"/>
                  <w:rPrChange w:id="34823" w:author="Le Minh Nghia" w:date="2019-10-09T10:56:00Z">
                    <w:rPr/>
                  </w:rPrChange>
                </w:rPr>
                <w:t>nêu</w:t>
              </w:r>
              <w:proofErr w:type="spellEnd"/>
              <w:r w:rsidRPr="00B41112">
                <w:rPr>
                  <w:sz w:val="26"/>
                  <w:szCs w:val="26"/>
                  <w:rPrChange w:id="34824" w:author="Le Minh Nghia" w:date="2019-10-09T10:56:00Z">
                    <w:rPr/>
                  </w:rPrChange>
                </w:rPr>
                <w:t xml:space="preserve"> </w:t>
              </w:r>
              <w:proofErr w:type="spellStart"/>
              <w:r w:rsidRPr="00B41112">
                <w:rPr>
                  <w:sz w:val="26"/>
                  <w:szCs w:val="26"/>
                  <w:rPrChange w:id="34825" w:author="Le Minh Nghia" w:date="2019-10-09T10:56:00Z">
                    <w:rPr/>
                  </w:rPrChange>
                </w:rPr>
                <w:t>của</w:t>
              </w:r>
              <w:proofErr w:type="spellEnd"/>
              <w:r w:rsidRPr="00B41112">
                <w:rPr>
                  <w:sz w:val="26"/>
                  <w:szCs w:val="26"/>
                  <w:rPrChange w:id="34826" w:author="Le Minh Nghia" w:date="2019-10-09T10:56:00Z">
                    <w:rPr/>
                  </w:rPrChange>
                </w:rPr>
                <w:t xml:space="preserve"> </w:t>
              </w:r>
              <w:proofErr w:type="spellStart"/>
              <w:r w:rsidRPr="00B41112">
                <w:rPr>
                  <w:sz w:val="26"/>
                  <w:szCs w:val="26"/>
                  <w:rPrChange w:id="34827" w:author="Le Minh Nghia" w:date="2019-10-09T10:56:00Z">
                    <w:rPr/>
                  </w:rPrChange>
                </w:rPr>
                <w:t>một</w:t>
              </w:r>
              <w:proofErr w:type="spellEnd"/>
              <w:r w:rsidRPr="00B41112">
                <w:rPr>
                  <w:sz w:val="26"/>
                  <w:szCs w:val="26"/>
                  <w:rPrChange w:id="34828" w:author="Le Minh Nghia" w:date="2019-10-09T10:56:00Z">
                    <w:rPr/>
                  </w:rPrChange>
                </w:rPr>
                <w:t xml:space="preserve"> </w:t>
              </w:r>
              <w:proofErr w:type="spellStart"/>
              <w:r w:rsidRPr="00B41112">
                <w:rPr>
                  <w:sz w:val="26"/>
                  <w:szCs w:val="26"/>
                  <w:rPrChange w:id="34829" w:author="Le Minh Nghia" w:date="2019-10-09T10:56:00Z">
                    <w:rPr/>
                  </w:rPrChange>
                </w:rPr>
                <w:t>số</w:t>
              </w:r>
              <w:proofErr w:type="spellEnd"/>
              <w:r w:rsidRPr="00B41112">
                <w:rPr>
                  <w:sz w:val="26"/>
                  <w:szCs w:val="26"/>
                  <w:rPrChange w:id="34830" w:author="Le Minh Nghia" w:date="2019-10-09T10:56:00Z">
                    <w:rPr/>
                  </w:rPrChange>
                </w:rPr>
                <w:t xml:space="preserve"> </w:t>
              </w:r>
              <w:proofErr w:type="spellStart"/>
              <w:r w:rsidRPr="00B41112">
                <w:rPr>
                  <w:sz w:val="26"/>
                  <w:szCs w:val="26"/>
                  <w:rPrChange w:id="34831" w:author="Le Minh Nghia" w:date="2019-10-09T10:56:00Z">
                    <w:rPr/>
                  </w:rPrChange>
                </w:rPr>
                <w:t>cựu</w:t>
              </w:r>
              <w:proofErr w:type="spellEnd"/>
              <w:r w:rsidRPr="00B41112">
                <w:rPr>
                  <w:sz w:val="26"/>
                  <w:szCs w:val="26"/>
                  <w:rPrChange w:id="34832" w:author="Le Minh Nghia" w:date="2019-10-09T10:56:00Z">
                    <w:rPr/>
                  </w:rPrChange>
                </w:rPr>
                <w:t xml:space="preserve"> </w:t>
              </w:r>
              <w:proofErr w:type="spellStart"/>
              <w:r w:rsidRPr="00B41112">
                <w:rPr>
                  <w:sz w:val="26"/>
                  <w:szCs w:val="26"/>
                  <w:rPrChange w:id="34833" w:author="Le Minh Nghia" w:date="2019-10-09T10:56:00Z">
                    <w:rPr/>
                  </w:rPrChange>
                </w:rPr>
                <w:t>sinh</w:t>
              </w:r>
              <w:proofErr w:type="spellEnd"/>
              <w:r w:rsidRPr="00B41112">
                <w:rPr>
                  <w:sz w:val="26"/>
                  <w:szCs w:val="26"/>
                  <w:rPrChange w:id="34834" w:author="Le Minh Nghia" w:date="2019-10-09T10:56:00Z">
                    <w:rPr/>
                  </w:rPrChange>
                </w:rPr>
                <w:t xml:space="preserve"> </w:t>
              </w:r>
              <w:proofErr w:type="spellStart"/>
              <w:r w:rsidRPr="00B41112">
                <w:rPr>
                  <w:sz w:val="26"/>
                  <w:szCs w:val="26"/>
                  <w:rPrChange w:id="34835" w:author="Le Minh Nghia" w:date="2019-10-09T10:56:00Z">
                    <w:rPr/>
                  </w:rPrChange>
                </w:rPr>
                <w:t>viên</w:t>
              </w:r>
              <w:proofErr w:type="spellEnd"/>
              <w:r w:rsidRPr="00B41112">
                <w:rPr>
                  <w:sz w:val="26"/>
                  <w:szCs w:val="26"/>
                  <w:rPrChange w:id="34836" w:author="Le Minh Nghia" w:date="2019-10-09T10:56:00Z">
                    <w:rPr/>
                  </w:rPrChange>
                </w:rPr>
                <w:t>.</w:t>
              </w:r>
            </w:ins>
          </w:p>
          <w:p w:rsidR="00B41112" w:rsidRPr="00B41112" w:rsidRDefault="00B41112">
            <w:pPr>
              <w:spacing w:before="120" w:line="264" w:lineRule="auto"/>
              <w:jc w:val="both"/>
              <w:rPr>
                <w:ins w:id="34837" w:author="Le Minh Nghia" w:date="2019-10-09T10:54:00Z"/>
                <w:sz w:val="26"/>
                <w:szCs w:val="26"/>
                <w:rPrChange w:id="34838" w:author="Le Minh Nghia" w:date="2019-10-09T10:56:00Z">
                  <w:rPr>
                    <w:ins w:id="34839" w:author="Le Minh Nghia" w:date="2019-10-09T10:54:00Z"/>
                  </w:rPr>
                </w:rPrChange>
              </w:rPr>
            </w:pPr>
            <w:ins w:id="34840" w:author="Le Minh Nghia" w:date="2019-10-09T10:54:00Z">
              <w:r w:rsidRPr="00B41112">
                <w:rPr>
                  <w:sz w:val="26"/>
                  <w:szCs w:val="26"/>
                  <w:rPrChange w:id="34841" w:author="Le Minh Nghia" w:date="2019-10-09T10:56:00Z">
                    <w:rPr/>
                  </w:rPrChange>
                </w:rPr>
                <w:t xml:space="preserve">- </w:t>
              </w:r>
              <w:proofErr w:type="spellStart"/>
              <w:r w:rsidRPr="00B41112">
                <w:rPr>
                  <w:sz w:val="26"/>
                  <w:szCs w:val="26"/>
                  <w:rPrChange w:id="34842" w:author="Le Minh Nghia" w:date="2019-10-09T10:56:00Z">
                    <w:rPr/>
                  </w:rPrChange>
                </w:rPr>
                <w:t>Đại</w:t>
              </w:r>
              <w:proofErr w:type="spellEnd"/>
              <w:r w:rsidRPr="00B41112">
                <w:rPr>
                  <w:sz w:val="26"/>
                  <w:szCs w:val="26"/>
                  <w:rPrChange w:id="34843" w:author="Le Minh Nghia" w:date="2019-10-09T10:56:00Z">
                    <w:rPr/>
                  </w:rPrChange>
                </w:rPr>
                <w:t xml:space="preserve"> </w:t>
              </w:r>
              <w:proofErr w:type="spellStart"/>
              <w:r w:rsidRPr="00B41112">
                <w:rPr>
                  <w:sz w:val="26"/>
                  <w:szCs w:val="26"/>
                  <w:rPrChange w:id="34844" w:author="Le Minh Nghia" w:date="2019-10-09T10:56:00Z">
                    <w:rPr/>
                  </w:rPrChange>
                </w:rPr>
                <w:t>học</w:t>
              </w:r>
              <w:proofErr w:type="spellEnd"/>
              <w:r w:rsidRPr="00B41112">
                <w:rPr>
                  <w:sz w:val="26"/>
                  <w:szCs w:val="26"/>
                  <w:rPrChange w:id="34845" w:author="Le Minh Nghia" w:date="2019-10-09T10:56:00Z">
                    <w:rPr/>
                  </w:rPrChange>
                </w:rPr>
                <w:t xml:space="preserve"> RMIT </w:t>
              </w:r>
              <w:proofErr w:type="spellStart"/>
              <w:r w:rsidRPr="00B41112">
                <w:rPr>
                  <w:sz w:val="26"/>
                  <w:szCs w:val="26"/>
                  <w:rPrChange w:id="34846" w:author="Le Minh Nghia" w:date="2019-10-09T10:56:00Z">
                    <w:rPr/>
                  </w:rPrChange>
                </w:rPr>
                <w:t>thành</w:t>
              </w:r>
              <w:proofErr w:type="spellEnd"/>
              <w:r w:rsidRPr="00B41112">
                <w:rPr>
                  <w:sz w:val="26"/>
                  <w:szCs w:val="26"/>
                  <w:rPrChange w:id="34847" w:author="Le Minh Nghia" w:date="2019-10-09T10:56:00Z">
                    <w:rPr/>
                  </w:rPrChange>
                </w:rPr>
                <w:t xml:space="preserve"> </w:t>
              </w:r>
              <w:proofErr w:type="spellStart"/>
              <w:r w:rsidRPr="00B41112">
                <w:rPr>
                  <w:sz w:val="26"/>
                  <w:szCs w:val="26"/>
                  <w:rPrChange w:id="34848" w:author="Le Minh Nghia" w:date="2019-10-09T10:56:00Z">
                    <w:rPr/>
                  </w:rPrChange>
                </w:rPr>
                <w:t>phố</w:t>
              </w:r>
              <w:proofErr w:type="spellEnd"/>
              <w:r w:rsidRPr="00B41112">
                <w:rPr>
                  <w:sz w:val="26"/>
                  <w:szCs w:val="26"/>
                  <w:rPrChange w:id="34849" w:author="Le Minh Nghia" w:date="2019-10-09T10:56:00Z">
                    <w:rPr/>
                  </w:rPrChange>
                </w:rPr>
                <w:t xml:space="preserve"> </w:t>
              </w:r>
              <w:proofErr w:type="spellStart"/>
              <w:r w:rsidRPr="00B41112">
                <w:rPr>
                  <w:sz w:val="26"/>
                  <w:szCs w:val="26"/>
                  <w:rPrChange w:id="34850" w:author="Le Minh Nghia" w:date="2019-10-09T10:56:00Z">
                    <w:rPr/>
                  </w:rPrChange>
                </w:rPr>
                <w:t>Hồ</w:t>
              </w:r>
              <w:proofErr w:type="spellEnd"/>
              <w:r w:rsidRPr="00B41112">
                <w:rPr>
                  <w:sz w:val="26"/>
                  <w:szCs w:val="26"/>
                  <w:rPrChange w:id="34851" w:author="Le Minh Nghia" w:date="2019-10-09T10:56:00Z">
                    <w:rPr/>
                  </w:rPrChange>
                </w:rPr>
                <w:t xml:space="preserve"> </w:t>
              </w:r>
              <w:proofErr w:type="spellStart"/>
              <w:r w:rsidRPr="00B41112">
                <w:rPr>
                  <w:sz w:val="26"/>
                  <w:szCs w:val="26"/>
                  <w:rPrChange w:id="34852" w:author="Le Minh Nghia" w:date="2019-10-09T10:56:00Z">
                    <w:rPr/>
                  </w:rPrChange>
                </w:rPr>
                <w:t>Chí</w:t>
              </w:r>
              <w:proofErr w:type="spellEnd"/>
              <w:r w:rsidRPr="00B41112">
                <w:rPr>
                  <w:sz w:val="26"/>
                  <w:szCs w:val="26"/>
                  <w:rPrChange w:id="34853" w:author="Le Minh Nghia" w:date="2019-10-09T10:56:00Z">
                    <w:rPr/>
                  </w:rPrChange>
                </w:rPr>
                <w:t xml:space="preserve"> Minh: </w:t>
              </w:r>
              <w:proofErr w:type="spellStart"/>
              <w:r w:rsidRPr="00B41112">
                <w:rPr>
                  <w:sz w:val="26"/>
                  <w:szCs w:val="26"/>
                  <w:rPrChange w:id="34854" w:author="Le Minh Nghia" w:date="2019-10-09T10:56:00Z">
                    <w:rPr/>
                  </w:rPrChange>
                </w:rPr>
                <w:t>nêu</w:t>
              </w:r>
              <w:proofErr w:type="spellEnd"/>
              <w:r w:rsidRPr="00B41112">
                <w:rPr>
                  <w:sz w:val="26"/>
                  <w:szCs w:val="26"/>
                  <w:rPrChange w:id="34855" w:author="Le Minh Nghia" w:date="2019-10-09T10:56:00Z">
                    <w:rPr/>
                  </w:rPrChange>
                </w:rPr>
                <w:t xml:space="preserve"> </w:t>
              </w:r>
              <w:proofErr w:type="spellStart"/>
              <w:r w:rsidRPr="00B41112">
                <w:rPr>
                  <w:sz w:val="26"/>
                  <w:szCs w:val="26"/>
                  <w:rPrChange w:id="34856" w:author="Le Minh Nghia" w:date="2019-10-09T10:56:00Z">
                    <w:rPr/>
                  </w:rPrChange>
                </w:rPr>
                <w:t>được</w:t>
              </w:r>
              <w:proofErr w:type="spellEnd"/>
              <w:r w:rsidRPr="00B41112">
                <w:rPr>
                  <w:sz w:val="26"/>
                  <w:szCs w:val="26"/>
                  <w:rPrChange w:id="34857" w:author="Le Minh Nghia" w:date="2019-10-09T10:56:00Z">
                    <w:rPr/>
                  </w:rPrChange>
                </w:rPr>
                <w:t xml:space="preserve"> </w:t>
              </w:r>
              <w:proofErr w:type="spellStart"/>
              <w:r w:rsidRPr="00B41112">
                <w:rPr>
                  <w:sz w:val="26"/>
                  <w:szCs w:val="26"/>
                  <w:rPrChange w:id="34858" w:author="Le Minh Nghia" w:date="2019-10-09T10:56:00Z">
                    <w:rPr/>
                  </w:rPrChange>
                </w:rPr>
                <w:t>quyền</w:t>
              </w:r>
              <w:proofErr w:type="spellEnd"/>
              <w:r w:rsidRPr="00B41112">
                <w:rPr>
                  <w:sz w:val="26"/>
                  <w:szCs w:val="26"/>
                  <w:rPrChange w:id="34859" w:author="Le Minh Nghia" w:date="2019-10-09T10:56:00Z">
                    <w:rPr/>
                  </w:rPrChange>
                </w:rPr>
                <w:t xml:space="preserve"> </w:t>
              </w:r>
              <w:proofErr w:type="spellStart"/>
              <w:r w:rsidRPr="00B41112">
                <w:rPr>
                  <w:sz w:val="26"/>
                  <w:szCs w:val="26"/>
                  <w:rPrChange w:id="34860" w:author="Le Minh Nghia" w:date="2019-10-09T10:56:00Z">
                    <w:rPr/>
                  </w:rPrChange>
                </w:rPr>
                <w:t>lợi</w:t>
              </w:r>
              <w:proofErr w:type="spellEnd"/>
              <w:r w:rsidRPr="00B41112">
                <w:rPr>
                  <w:sz w:val="26"/>
                  <w:szCs w:val="26"/>
                  <w:rPrChange w:id="34861" w:author="Le Minh Nghia" w:date="2019-10-09T10:56:00Z">
                    <w:rPr/>
                  </w:rPrChange>
                </w:rPr>
                <w:t xml:space="preserve"> </w:t>
              </w:r>
              <w:proofErr w:type="spellStart"/>
              <w:r w:rsidRPr="00B41112">
                <w:rPr>
                  <w:sz w:val="26"/>
                  <w:szCs w:val="26"/>
                  <w:rPrChange w:id="34862" w:author="Le Minh Nghia" w:date="2019-10-09T10:56:00Z">
                    <w:rPr/>
                  </w:rPrChange>
                </w:rPr>
                <w:t>cựu</w:t>
              </w:r>
              <w:proofErr w:type="spellEnd"/>
              <w:r w:rsidRPr="00B41112">
                <w:rPr>
                  <w:sz w:val="26"/>
                  <w:szCs w:val="26"/>
                  <w:rPrChange w:id="34863" w:author="Le Minh Nghia" w:date="2019-10-09T10:56:00Z">
                    <w:rPr/>
                  </w:rPrChange>
                </w:rPr>
                <w:t xml:space="preserve"> </w:t>
              </w:r>
              <w:proofErr w:type="spellStart"/>
              <w:r w:rsidRPr="00B41112">
                <w:rPr>
                  <w:sz w:val="26"/>
                  <w:szCs w:val="26"/>
                  <w:rPrChange w:id="34864" w:author="Le Minh Nghia" w:date="2019-10-09T10:56:00Z">
                    <w:rPr/>
                  </w:rPrChange>
                </w:rPr>
                <w:t>sinh</w:t>
              </w:r>
              <w:proofErr w:type="spellEnd"/>
              <w:r w:rsidRPr="00B41112">
                <w:rPr>
                  <w:sz w:val="26"/>
                  <w:szCs w:val="26"/>
                  <w:rPrChange w:id="34865" w:author="Le Minh Nghia" w:date="2019-10-09T10:56:00Z">
                    <w:rPr/>
                  </w:rPrChange>
                </w:rPr>
                <w:t xml:space="preserve"> </w:t>
              </w:r>
              <w:proofErr w:type="spellStart"/>
              <w:r w:rsidRPr="00B41112">
                <w:rPr>
                  <w:sz w:val="26"/>
                  <w:szCs w:val="26"/>
                  <w:rPrChange w:id="34866" w:author="Le Minh Nghia" w:date="2019-10-09T10:56:00Z">
                    <w:rPr/>
                  </w:rPrChange>
                </w:rPr>
                <w:t>viên</w:t>
              </w:r>
              <w:proofErr w:type="spellEnd"/>
              <w:r w:rsidRPr="00B41112">
                <w:rPr>
                  <w:sz w:val="26"/>
                  <w:szCs w:val="26"/>
                  <w:rPrChange w:id="34867" w:author="Le Minh Nghia" w:date="2019-10-09T10:56:00Z">
                    <w:rPr/>
                  </w:rPrChange>
                </w:rPr>
                <w:t xml:space="preserve">, </w:t>
              </w:r>
              <w:proofErr w:type="spellStart"/>
              <w:r w:rsidRPr="00B41112">
                <w:rPr>
                  <w:sz w:val="26"/>
                  <w:szCs w:val="26"/>
                  <w:rPrChange w:id="34868" w:author="Le Minh Nghia" w:date="2019-10-09T10:56:00Z">
                    <w:rPr/>
                  </w:rPrChange>
                </w:rPr>
                <w:t>mạng</w:t>
              </w:r>
              <w:proofErr w:type="spellEnd"/>
              <w:r w:rsidRPr="00B41112">
                <w:rPr>
                  <w:sz w:val="26"/>
                  <w:szCs w:val="26"/>
                  <w:rPrChange w:id="34869" w:author="Le Minh Nghia" w:date="2019-10-09T10:56:00Z">
                    <w:rPr/>
                  </w:rPrChange>
                </w:rPr>
                <w:t xml:space="preserve"> </w:t>
              </w:r>
              <w:proofErr w:type="spellStart"/>
              <w:r w:rsidRPr="00B41112">
                <w:rPr>
                  <w:sz w:val="26"/>
                  <w:szCs w:val="26"/>
                  <w:rPrChange w:id="34870" w:author="Le Minh Nghia" w:date="2019-10-09T10:56:00Z">
                    <w:rPr/>
                  </w:rPrChange>
                </w:rPr>
                <w:t>lưới</w:t>
              </w:r>
              <w:proofErr w:type="spellEnd"/>
              <w:r w:rsidRPr="00B41112">
                <w:rPr>
                  <w:sz w:val="26"/>
                  <w:szCs w:val="26"/>
                  <w:rPrChange w:id="34871" w:author="Le Minh Nghia" w:date="2019-10-09T10:56:00Z">
                    <w:rPr/>
                  </w:rPrChange>
                </w:rPr>
                <w:t xml:space="preserve"> </w:t>
              </w:r>
              <w:proofErr w:type="spellStart"/>
              <w:r w:rsidRPr="00B41112">
                <w:rPr>
                  <w:sz w:val="26"/>
                  <w:szCs w:val="26"/>
                  <w:rPrChange w:id="34872" w:author="Le Minh Nghia" w:date="2019-10-09T10:56:00Z">
                    <w:rPr/>
                  </w:rPrChange>
                </w:rPr>
                <w:t>đại</w:t>
              </w:r>
              <w:proofErr w:type="spellEnd"/>
              <w:r w:rsidRPr="00B41112">
                <w:rPr>
                  <w:sz w:val="26"/>
                  <w:szCs w:val="26"/>
                  <w:rPrChange w:id="34873" w:author="Le Minh Nghia" w:date="2019-10-09T10:56:00Z">
                    <w:rPr/>
                  </w:rPrChange>
                </w:rPr>
                <w:t xml:space="preserve"> </w:t>
              </w:r>
              <w:proofErr w:type="spellStart"/>
              <w:r w:rsidRPr="00B41112">
                <w:rPr>
                  <w:sz w:val="26"/>
                  <w:szCs w:val="26"/>
                  <w:rPrChange w:id="34874" w:author="Le Minh Nghia" w:date="2019-10-09T10:56:00Z">
                    <w:rPr/>
                  </w:rPrChange>
                </w:rPr>
                <w:t>diện</w:t>
              </w:r>
              <w:proofErr w:type="spellEnd"/>
              <w:r w:rsidRPr="00B41112">
                <w:rPr>
                  <w:sz w:val="26"/>
                  <w:szCs w:val="26"/>
                  <w:rPrChange w:id="34875" w:author="Le Minh Nghia" w:date="2019-10-09T10:56:00Z">
                    <w:rPr/>
                  </w:rPrChange>
                </w:rPr>
                <w:t xml:space="preserve"> </w:t>
              </w:r>
              <w:proofErr w:type="spellStart"/>
              <w:r w:rsidRPr="00B41112">
                <w:rPr>
                  <w:sz w:val="26"/>
                  <w:szCs w:val="26"/>
                  <w:rPrChange w:id="34876" w:author="Le Minh Nghia" w:date="2019-10-09T10:56:00Z">
                    <w:rPr/>
                  </w:rPrChange>
                </w:rPr>
                <w:t>cho</w:t>
              </w:r>
              <w:proofErr w:type="spellEnd"/>
              <w:r w:rsidRPr="00B41112">
                <w:rPr>
                  <w:sz w:val="26"/>
                  <w:szCs w:val="26"/>
                  <w:rPrChange w:id="34877" w:author="Le Minh Nghia" w:date="2019-10-09T10:56:00Z">
                    <w:rPr/>
                  </w:rPrChange>
                </w:rPr>
                <w:t xml:space="preserve"> </w:t>
              </w:r>
              <w:proofErr w:type="spellStart"/>
              <w:r w:rsidRPr="00B41112">
                <w:rPr>
                  <w:sz w:val="26"/>
                  <w:szCs w:val="26"/>
                  <w:rPrChange w:id="34878" w:author="Le Minh Nghia" w:date="2019-10-09T10:56:00Z">
                    <w:rPr/>
                  </w:rPrChange>
                </w:rPr>
                <w:t>các</w:t>
              </w:r>
              <w:proofErr w:type="spellEnd"/>
              <w:r w:rsidRPr="00B41112">
                <w:rPr>
                  <w:sz w:val="26"/>
                  <w:szCs w:val="26"/>
                  <w:rPrChange w:id="34879" w:author="Le Minh Nghia" w:date="2019-10-09T10:56:00Z">
                    <w:rPr/>
                  </w:rPrChange>
                </w:rPr>
                <w:t xml:space="preserve"> </w:t>
              </w:r>
              <w:proofErr w:type="spellStart"/>
              <w:r w:rsidRPr="00B41112">
                <w:rPr>
                  <w:sz w:val="26"/>
                  <w:szCs w:val="26"/>
                  <w:rPrChange w:id="34880" w:author="Le Minh Nghia" w:date="2019-10-09T10:56:00Z">
                    <w:rPr/>
                  </w:rPrChange>
                </w:rPr>
                <w:t>cựu</w:t>
              </w:r>
              <w:proofErr w:type="spellEnd"/>
              <w:r w:rsidRPr="00B41112">
                <w:rPr>
                  <w:sz w:val="26"/>
                  <w:szCs w:val="26"/>
                  <w:rPrChange w:id="34881" w:author="Le Minh Nghia" w:date="2019-10-09T10:56:00Z">
                    <w:rPr/>
                  </w:rPrChange>
                </w:rPr>
                <w:t xml:space="preserve"> </w:t>
              </w:r>
              <w:proofErr w:type="spellStart"/>
              <w:r w:rsidRPr="00B41112">
                <w:rPr>
                  <w:sz w:val="26"/>
                  <w:szCs w:val="26"/>
                  <w:rPrChange w:id="34882" w:author="Le Minh Nghia" w:date="2019-10-09T10:56:00Z">
                    <w:rPr/>
                  </w:rPrChange>
                </w:rPr>
                <w:t>sinh</w:t>
              </w:r>
              <w:proofErr w:type="spellEnd"/>
              <w:r w:rsidRPr="00B41112">
                <w:rPr>
                  <w:sz w:val="26"/>
                  <w:szCs w:val="26"/>
                  <w:rPrChange w:id="34883" w:author="Le Minh Nghia" w:date="2019-10-09T10:56:00Z">
                    <w:rPr/>
                  </w:rPrChange>
                </w:rPr>
                <w:t xml:space="preserve"> </w:t>
              </w:r>
              <w:proofErr w:type="spellStart"/>
              <w:r w:rsidRPr="00B41112">
                <w:rPr>
                  <w:sz w:val="26"/>
                  <w:szCs w:val="26"/>
                  <w:rPrChange w:id="34884" w:author="Le Minh Nghia" w:date="2019-10-09T10:56:00Z">
                    <w:rPr/>
                  </w:rPrChange>
                </w:rPr>
                <w:t>viên</w:t>
              </w:r>
              <w:proofErr w:type="spellEnd"/>
              <w:r w:rsidRPr="00B41112">
                <w:rPr>
                  <w:sz w:val="26"/>
                  <w:szCs w:val="26"/>
                  <w:rPrChange w:id="34885" w:author="Le Minh Nghia" w:date="2019-10-09T10:56:00Z">
                    <w:rPr/>
                  </w:rPrChange>
                </w:rPr>
                <w:t xml:space="preserve"> RMIT, chi </w:t>
              </w:r>
              <w:proofErr w:type="spellStart"/>
              <w:r w:rsidRPr="00B41112">
                <w:rPr>
                  <w:sz w:val="26"/>
                  <w:szCs w:val="26"/>
                  <w:rPrChange w:id="34886" w:author="Le Minh Nghia" w:date="2019-10-09T10:56:00Z">
                    <w:rPr/>
                  </w:rPrChange>
                </w:rPr>
                <w:t>hội</w:t>
              </w:r>
              <w:proofErr w:type="spellEnd"/>
              <w:r w:rsidRPr="00B41112">
                <w:rPr>
                  <w:sz w:val="26"/>
                  <w:szCs w:val="26"/>
                  <w:rPrChange w:id="34887" w:author="Le Minh Nghia" w:date="2019-10-09T10:56:00Z">
                    <w:rPr/>
                  </w:rPrChange>
                </w:rPr>
                <w:t xml:space="preserve"> </w:t>
              </w:r>
              <w:proofErr w:type="spellStart"/>
              <w:r w:rsidRPr="00B41112">
                <w:rPr>
                  <w:sz w:val="26"/>
                  <w:szCs w:val="26"/>
                  <w:rPrChange w:id="34888" w:author="Le Minh Nghia" w:date="2019-10-09T10:56:00Z">
                    <w:rPr/>
                  </w:rPrChange>
                </w:rPr>
                <w:t>cựu</w:t>
              </w:r>
              <w:proofErr w:type="spellEnd"/>
              <w:r w:rsidRPr="00B41112">
                <w:rPr>
                  <w:sz w:val="26"/>
                  <w:szCs w:val="26"/>
                  <w:rPrChange w:id="34889" w:author="Le Minh Nghia" w:date="2019-10-09T10:56:00Z">
                    <w:rPr/>
                  </w:rPrChange>
                </w:rPr>
                <w:t xml:space="preserve"> </w:t>
              </w:r>
              <w:proofErr w:type="spellStart"/>
              <w:r w:rsidRPr="00B41112">
                <w:rPr>
                  <w:sz w:val="26"/>
                  <w:szCs w:val="26"/>
                  <w:rPrChange w:id="34890" w:author="Le Minh Nghia" w:date="2019-10-09T10:56:00Z">
                    <w:rPr/>
                  </w:rPrChange>
                </w:rPr>
                <w:t>sinh</w:t>
              </w:r>
              <w:proofErr w:type="spellEnd"/>
              <w:r w:rsidRPr="00B41112">
                <w:rPr>
                  <w:sz w:val="26"/>
                  <w:szCs w:val="26"/>
                  <w:rPrChange w:id="34891" w:author="Le Minh Nghia" w:date="2019-10-09T10:56:00Z">
                    <w:rPr/>
                  </w:rPrChange>
                </w:rPr>
                <w:t xml:space="preserve"> </w:t>
              </w:r>
              <w:proofErr w:type="spellStart"/>
              <w:r w:rsidRPr="00B41112">
                <w:rPr>
                  <w:sz w:val="26"/>
                  <w:szCs w:val="26"/>
                  <w:rPrChange w:id="34892" w:author="Le Minh Nghia" w:date="2019-10-09T10:56:00Z">
                    <w:rPr/>
                  </w:rPrChange>
                </w:rPr>
                <w:t>viên</w:t>
              </w:r>
              <w:proofErr w:type="spellEnd"/>
              <w:r w:rsidRPr="00B41112">
                <w:rPr>
                  <w:sz w:val="26"/>
                  <w:szCs w:val="26"/>
                  <w:rPrChange w:id="34893" w:author="Le Minh Nghia" w:date="2019-10-09T10:56:00Z">
                    <w:rPr/>
                  </w:rPrChange>
                </w:rPr>
                <w:t xml:space="preserve">, </w:t>
              </w:r>
              <w:proofErr w:type="spellStart"/>
              <w:r w:rsidRPr="00B41112">
                <w:rPr>
                  <w:sz w:val="26"/>
                  <w:szCs w:val="26"/>
                  <w:rPrChange w:id="34894" w:author="Le Minh Nghia" w:date="2019-10-09T10:56:00Z">
                    <w:rPr/>
                  </w:rPrChange>
                </w:rPr>
                <w:t>quỹ</w:t>
              </w:r>
              <w:proofErr w:type="spellEnd"/>
              <w:r w:rsidRPr="00B41112">
                <w:rPr>
                  <w:sz w:val="26"/>
                  <w:szCs w:val="26"/>
                  <w:rPrChange w:id="34895" w:author="Le Minh Nghia" w:date="2019-10-09T10:56:00Z">
                    <w:rPr/>
                  </w:rPrChange>
                </w:rPr>
                <w:t xml:space="preserve"> “Pay it forward” </w:t>
              </w:r>
              <w:proofErr w:type="spellStart"/>
              <w:r w:rsidRPr="00B41112">
                <w:rPr>
                  <w:sz w:val="26"/>
                  <w:szCs w:val="26"/>
                  <w:rPrChange w:id="34896" w:author="Le Minh Nghia" w:date="2019-10-09T10:56:00Z">
                    <w:rPr/>
                  </w:rPrChange>
                </w:rPr>
                <w:t>để</w:t>
              </w:r>
              <w:proofErr w:type="spellEnd"/>
              <w:r w:rsidRPr="00B41112">
                <w:rPr>
                  <w:sz w:val="26"/>
                  <w:szCs w:val="26"/>
                  <w:rPrChange w:id="34897" w:author="Le Minh Nghia" w:date="2019-10-09T10:56:00Z">
                    <w:rPr/>
                  </w:rPrChange>
                </w:rPr>
                <w:t xml:space="preserve"> </w:t>
              </w:r>
              <w:proofErr w:type="spellStart"/>
              <w:r w:rsidRPr="00B41112">
                <w:rPr>
                  <w:sz w:val="26"/>
                  <w:szCs w:val="26"/>
                  <w:rPrChange w:id="34898" w:author="Le Minh Nghia" w:date="2019-10-09T10:56:00Z">
                    <w:rPr/>
                  </w:rPrChange>
                </w:rPr>
                <w:t>đóng</w:t>
              </w:r>
              <w:proofErr w:type="spellEnd"/>
              <w:r w:rsidRPr="00B41112">
                <w:rPr>
                  <w:sz w:val="26"/>
                  <w:szCs w:val="26"/>
                  <w:rPrChange w:id="34899" w:author="Le Minh Nghia" w:date="2019-10-09T10:56:00Z">
                    <w:rPr/>
                  </w:rPrChange>
                </w:rPr>
                <w:t xml:space="preserve"> </w:t>
              </w:r>
              <w:proofErr w:type="spellStart"/>
              <w:r w:rsidRPr="00B41112">
                <w:rPr>
                  <w:sz w:val="26"/>
                  <w:szCs w:val="26"/>
                  <w:rPrChange w:id="34900" w:author="Le Minh Nghia" w:date="2019-10-09T10:56:00Z">
                    <w:rPr/>
                  </w:rPrChange>
                </w:rPr>
                <w:t>góp</w:t>
              </w:r>
              <w:proofErr w:type="spellEnd"/>
              <w:r w:rsidRPr="00B41112">
                <w:rPr>
                  <w:sz w:val="26"/>
                  <w:szCs w:val="26"/>
                  <w:rPrChange w:id="34901" w:author="Le Minh Nghia" w:date="2019-10-09T10:56:00Z">
                    <w:rPr/>
                  </w:rPrChange>
                </w:rPr>
                <w:t xml:space="preserve">, </w:t>
              </w:r>
              <w:proofErr w:type="spellStart"/>
              <w:r w:rsidRPr="00B41112">
                <w:rPr>
                  <w:sz w:val="26"/>
                  <w:szCs w:val="26"/>
                  <w:rPrChange w:id="34902" w:author="Le Minh Nghia" w:date="2019-10-09T10:56:00Z">
                    <w:rPr/>
                  </w:rPrChange>
                </w:rPr>
                <w:t>quyên</w:t>
              </w:r>
              <w:proofErr w:type="spellEnd"/>
              <w:r w:rsidRPr="00B41112">
                <w:rPr>
                  <w:sz w:val="26"/>
                  <w:szCs w:val="26"/>
                  <w:rPrChange w:id="34903" w:author="Le Minh Nghia" w:date="2019-10-09T10:56:00Z">
                    <w:rPr/>
                  </w:rPrChange>
                </w:rPr>
                <w:t xml:space="preserve"> </w:t>
              </w:r>
              <w:proofErr w:type="spellStart"/>
              <w:r w:rsidRPr="00B41112">
                <w:rPr>
                  <w:sz w:val="26"/>
                  <w:szCs w:val="26"/>
                  <w:rPrChange w:id="34904" w:author="Le Minh Nghia" w:date="2019-10-09T10:56:00Z">
                    <w:rPr/>
                  </w:rPrChange>
                </w:rPr>
                <w:t>tặng</w:t>
              </w:r>
              <w:proofErr w:type="spellEnd"/>
              <w:r w:rsidRPr="00B41112">
                <w:rPr>
                  <w:sz w:val="26"/>
                  <w:szCs w:val="26"/>
                  <w:rPrChange w:id="34905" w:author="Le Minh Nghia" w:date="2019-10-09T10:56:00Z">
                    <w:rPr/>
                  </w:rPrChange>
                </w:rPr>
                <w:t xml:space="preserve"> </w:t>
              </w:r>
              <w:proofErr w:type="spellStart"/>
              <w:r w:rsidRPr="00B41112">
                <w:rPr>
                  <w:sz w:val="26"/>
                  <w:szCs w:val="26"/>
                  <w:rPrChange w:id="34906" w:author="Le Minh Nghia" w:date="2019-10-09T10:56:00Z">
                    <w:rPr/>
                  </w:rPrChange>
                </w:rPr>
                <w:t>và</w:t>
              </w:r>
              <w:proofErr w:type="spellEnd"/>
              <w:r w:rsidRPr="00B41112">
                <w:rPr>
                  <w:sz w:val="26"/>
                  <w:szCs w:val="26"/>
                  <w:rPrChange w:id="34907" w:author="Le Minh Nghia" w:date="2019-10-09T10:56:00Z">
                    <w:rPr/>
                  </w:rPrChange>
                </w:rPr>
                <w:t xml:space="preserve"> </w:t>
              </w:r>
              <w:proofErr w:type="spellStart"/>
              <w:r w:rsidRPr="00B41112">
                <w:rPr>
                  <w:sz w:val="26"/>
                  <w:szCs w:val="26"/>
                  <w:rPrChange w:id="34908" w:author="Le Minh Nghia" w:date="2019-10-09T10:56:00Z">
                    <w:rPr/>
                  </w:rPrChange>
                </w:rPr>
                <w:t>ủng</w:t>
              </w:r>
              <w:proofErr w:type="spellEnd"/>
              <w:r w:rsidRPr="00B41112">
                <w:rPr>
                  <w:sz w:val="26"/>
                  <w:szCs w:val="26"/>
                  <w:rPrChange w:id="34909" w:author="Le Minh Nghia" w:date="2019-10-09T10:56:00Z">
                    <w:rPr/>
                  </w:rPrChange>
                </w:rPr>
                <w:t xml:space="preserve"> </w:t>
              </w:r>
              <w:proofErr w:type="spellStart"/>
              <w:r w:rsidRPr="00B41112">
                <w:rPr>
                  <w:sz w:val="26"/>
                  <w:szCs w:val="26"/>
                  <w:rPrChange w:id="34910" w:author="Le Minh Nghia" w:date="2019-10-09T10:56:00Z">
                    <w:rPr/>
                  </w:rPrChange>
                </w:rPr>
                <w:t>hộ</w:t>
              </w:r>
              <w:proofErr w:type="spellEnd"/>
              <w:r w:rsidRPr="00B41112">
                <w:rPr>
                  <w:sz w:val="26"/>
                  <w:szCs w:val="26"/>
                  <w:rPrChange w:id="34911" w:author="Le Minh Nghia" w:date="2019-10-09T10:56:00Z">
                    <w:rPr/>
                  </w:rPrChange>
                </w:rPr>
                <w:t xml:space="preserve"> </w:t>
              </w:r>
              <w:proofErr w:type="spellStart"/>
              <w:r w:rsidRPr="00B41112">
                <w:rPr>
                  <w:sz w:val="26"/>
                  <w:szCs w:val="26"/>
                  <w:rPrChange w:id="34912" w:author="Le Minh Nghia" w:date="2019-10-09T10:56:00Z">
                    <w:rPr/>
                  </w:rPrChange>
                </w:rPr>
                <w:t>của</w:t>
              </w:r>
              <w:proofErr w:type="spellEnd"/>
              <w:r w:rsidRPr="00B41112">
                <w:rPr>
                  <w:sz w:val="26"/>
                  <w:szCs w:val="26"/>
                  <w:rPrChange w:id="34913" w:author="Le Minh Nghia" w:date="2019-10-09T10:56:00Z">
                    <w:rPr/>
                  </w:rPrChange>
                </w:rPr>
                <w:t xml:space="preserve"> </w:t>
              </w:r>
              <w:proofErr w:type="spellStart"/>
              <w:r w:rsidRPr="00B41112">
                <w:rPr>
                  <w:sz w:val="26"/>
                  <w:szCs w:val="26"/>
                  <w:rPrChange w:id="34914" w:author="Le Minh Nghia" w:date="2019-10-09T10:56:00Z">
                    <w:rPr/>
                  </w:rPrChange>
                </w:rPr>
                <w:t>các</w:t>
              </w:r>
              <w:proofErr w:type="spellEnd"/>
              <w:r w:rsidRPr="00B41112">
                <w:rPr>
                  <w:sz w:val="26"/>
                  <w:szCs w:val="26"/>
                  <w:rPrChange w:id="34915" w:author="Le Minh Nghia" w:date="2019-10-09T10:56:00Z">
                    <w:rPr/>
                  </w:rPrChange>
                </w:rPr>
                <w:t xml:space="preserve"> </w:t>
              </w:r>
              <w:proofErr w:type="spellStart"/>
              <w:r w:rsidRPr="00B41112">
                <w:rPr>
                  <w:sz w:val="26"/>
                  <w:szCs w:val="26"/>
                  <w:rPrChange w:id="34916" w:author="Le Minh Nghia" w:date="2019-10-09T10:56:00Z">
                    <w:rPr/>
                  </w:rPrChange>
                </w:rPr>
                <w:t>cựu</w:t>
              </w:r>
              <w:proofErr w:type="spellEnd"/>
              <w:r w:rsidRPr="00B41112">
                <w:rPr>
                  <w:sz w:val="26"/>
                  <w:szCs w:val="26"/>
                  <w:rPrChange w:id="34917" w:author="Le Minh Nghia" w:date="2019-10-09T10:56:00Z">
                    <w:rPr/>
                  </w:rPrChange>
                </w:rPr>
                <w:t xml:space="preserve"> </w:t>
              </w:r>
              <w:proofErr w:type="spellStart"/>
              <w:r w:rsidRPr="00B41112">
                <w:rPr>
                  <w:sz w:val="26"/>
                  <w:szCs w:val="26"/>
                  <w:rPrChange w:id="34918" w:author="Le Minh Nghia" w:date="2019-10-09T10:56:00Z">
                    <w:rPr/>
                  </w:rPrChange>
                </w:rPr>
                <w:t>sinh</w:t>
              </w:r>
              <w:proofErr w:type="spellEnd"/>
              <w:r w:rsidRPr="00B41112">
                <w:rPr>
                  <w:sz w:val="26"/>
                  <w:szCs w:val="26"/>
                  <w:rPrChange w:id="34919" w:author="Le Minh Nghia" w:date="2019-10-09T10:56:00Z">
                    <w:rPr/>
                  </w:rPrChange>
                </w:rPr>
                <w:t xml:space="preserve"> </w:t>
              </w:r>
              <w:proofErr w:type="spellStart"/>
              <w:r w:rsidRPr="00B41112">
                <w:rPr>
                  <w:sz w:val="26"/>
                  <w:szCs w:val="26"/>
                  <w:rPrChange w:id="34920" w:author="Le Minh Nghia" w:date="2019-10-09T10:56:00Z">
                    <w:rPr/>
                  </w:rPrChange>
                </w:rPr>
                <w:t>viên</w:t>
              </w:r>
              <w:proofErr w:type="spellEnd"/>
              <w:r w:rsidRPr="00B41112">
                <w:rPr>
                  <w:sz w:val="26"/>
                  <w:szCs w:val="26"/>
                  <w:rPrChange w:id="34921" w:author="Le Minh Nghia" w:date="2019-10-09T10:56:00Z">
                    <w:rPr/>
                  </w:rPrChange>
                </w:rPr>
                <w:t xml:space="preserve"> </w:t>
              </w:r>
              <w:proofErr w:type="spellStart"/>
              <w:r w:rsidRPr="00B41112">
                <w:rPr>
                  <w:sz w:val="26"/>
                  <w:szCs w:val="26"/>
                  <w:rPrChange w:id="34922" w:author="Le Minh Nghia" w:date="2019-10-09T10:56:00Z">
                    <w:rPr/>
                  </w:rPrChange>
                </w:rPr>
                <w:t>cho</w:t>
              </w:r>
              <w:proofErr w:type="spellEnd"/>
              <w:r w:rsidRPr="00B41112">
                <w:rPr>
                  <w:sz w:val="26"/>
                  <w:szCs w:val="26"/>
                  <w:rPrChange w:id="34923" w:author="Le Minh Nghia" w:date="2019-10-09T10:56:00Z">
                    <w:rPr/>
                  </w:rPrChange>
                </w:rPr>
                <w:t xml:space="preserve"> RMIT, </w:t>
              </w:r>
              <w:proofErr w:type="spellStart"/>
              <w:r w:rsidRPr="00B41112">
                <w:rPr>
                  <w:sz w:val="26"/>
                  <w:szCs w:val="26"/>
                  <w:rPrChange w:id="34924" w:author="Le Minh Nghia" w:date="2019-10-09T10:56:00Z">
                    <w:rPr/>
                  </w:rPrChange>
                </w:rPr>
                <w:t>tuyển</w:t>
              </w:r>
              <w:proofErr w:type="spellEnd"/>
              <w:r w:rsidRPr="00B41112">
                <w:rPr>
                  <w:sz w:val="26"/>
                  <w:szCs w:val="26"/>
                  <w:rPrChange w:id="34925" w:author="Le Minh Nghia" w:date="2019-10-09T10:56:00Z">
                    <w:rPr/>
                  </w:rPrChange>
                </w:rPr>
                <w:t xml:space="preserve"> </w:t>
              </w:r>
              <w:proofErr w:type="spellStart"/>
              <w:r w:rsidRPr="00B41112">
                <w:rPr>
                  <w:sz w:val="26"/>
                  <w:szCs w:val="26"/>
                  <w:rPrChange w:id="34926" w:author="Le Minh Nghia" w:date="2019-10-09T10:56:00Z">
                    <w:rPr/>
                  </w:rPrChange>
                </w:rPr>
                <w:t>dụng</w:t>
              </w:r>
              <w:proofErr w:type="spellEnd"/>
              <w:r w:rsidRPr="00B41112">
                <w:rPr>
                  <w:sz w:val="26"/>
                  <w:szCs w:val="26"/>
                  <w:rPrChange w:id="34927" w:author="Le Minh Nghia" w:date="2019-10-09T10:56:00Z">
                    <w:rPr/>
                  </w:rPrChange>
                </w:rPr>
                <w:t xml:space="preserve"> </w:t>
              </w:r>
              <w:proofErr w:type="spellStart"/>
              <w:r w:rsidRPr="00B41112">
                <w:rPr>
                  <w:sz w:val="26"/>
                  <w:szCs w:val="26"/>
                  <w:rPrChange w:id="34928" w:author="Le Minh Nghia" w:date="2019-10-09T10:56:00Z">
                    <w:rPr/>
                  </w:rPrChange>
                </w:rPr>
                <w:t>và</w:t>
              </w:r>
              <w:proofErr w:type="spellEnd"/>
              <w:r w:rsidRPr="00B41112">
                <w:rPr>
                  <w:sz w:val="26"/>
                  <w:szCs w:val="26"/>
                  <w:rPrChange w:id="34929" w:author="Le Minh Nghia" w:date="2019-10-09T10:56:00Z">
                    <w:rPr/>
                  </w:rPrChange>
                </w:rPr>
                <w:t xml:space="preserve"> </w:t>
              </w:r>
              <w:proofErr w:type="spellStart"/>
              <w:r w:rsidRPr="00B41112">
                <w:rPr>
                  <w:sz w:val="26"/>
                  <w:szCs w:val="26"/>
                  <w:rPrChange w:id="34930" w:author="Le Minh Nghia" w:date="2019-10-09T10:56:00Z">
                    <w:rPr/>
                  </w:rPrChange>
                </w:rPr>
                <w:t>cơ</w:t>
              </w:r>
              <w:proofErr w:type="spellEnd"/>
              <w:r w:rsidRPr="00B41112">
                <w:rPr>
                  <w:sz w:val="26"/>
                  <w:szCs w:val="26"/>
                  <w:rPrChange w:id="34931" w:author="Le Minh Nghia" w:date="2019-10-09T10:56:00Z">
                    <w:rPr/>
                  </w:rPrChange>
                </w:rPr>
                <w:t xml:space="preserve"> </w:t>
              </w:r>
              <w:proofErr w:type="spellStart"/>
              <w:r w:rsidRPr="00B41112">
                <w:rPr>
                  <w:sz w:val="26"/>
                  <w:szCs w:val="26"/>
                  <w:rPrChange w:id="34932" w:author="Le Minh Nghia" w:date="2019-10-09T10:56:00Z">
                    <w:rPr/>
                  </w:rPrChange>
                </w:rPr>
                <w:t>hội</w:t>
              </w:r>
              <w:proofErr w:type="spellEnd"/>
              <w:r w:rsidRPr="00B41112">
                <w:rPr>
                  <w:sz w:val="26"/>
                  <w:szCs w:val="26"/>
                  <w:rPrChange w:id="34933" w:author="Le Minh Nghia" w:date="2019-10-09T10:56:00Z">
                    <w:rPr/>
                  </w:rPrChange>
                </w:rPr>
                <w:t xml:space="preserve"> </w:t>
              </w:r>
              <w:proofErr w:type="spellStart"/>
              <w:r w:rsidRPr="00B41112">
                <w:rPr>
                  <w:sz w:val="26"/>
                  <w:szCs w:val="26"/>
                  <w:rPrChange w:id="34934" w:author="Le Minh Nghia" w:date="2019-10-09T10:56:00Z">
                    <w:rPr/>
                  </w:rPrChange>
                </w:rPr>
                <w:t>việc</w:t>
              </w:r>
              <w:proofErr w:type="spellEnd"/>
              <w:r w:rsidRPr="00B41112">
                <w:rPr>
                  <w:sz w:val="26"/>
                  <w:szCs w:val="26"/>
                  <w:rPrChange w:id="34935" w:author="Le Minh Nghia" w:date="2019-10-09T10:56:00Z">
                    <w:rPr/>
                  </w:rPrChange>
                </w:rPr>
                <w:t xml:space="preserve"> </w:t>
              </w:r>
              <w:proofErr w:type="spellStart"/>
              <w:r w:rsidRPr="00B41112">
                <w:rPr>
                  <w:sz w:val="26"/>
                  <w:szCs w:val="26"/>
                  <w:rPrChange w:id="34936" w:author="Le Minh Nghia" w:date="2019-10-09T10:56:00Z">
                    <w:rPr/>
                  </w:rPrChange>
                </w:rPr>
                <w:t>làm</w:t>
              </w:r>
              <w:proofErr w:type="spellEnd"/>
              <w:r w:rsidRPr="00B41112">
                <w:rPr>
                  <w:sz w:val="26"/>
                  <w:szCs w:val="26"/>
                  <w:rPrChange w:id="34937" w:author="Le Minh Nghia" w:date="2019-10-09T10:56:00Z">
                    <w:rPr/>
                  </w:rPrChange>
                </w:rPr>
                <w:t xml:space="preserve"> </w:t>
              </w:r>
              <w:proofErr w:type="spellStart"/>
              <w:r w:rsidRPr="00B41112">
                <w:rPr>
                  <w:sz w:val="26"/>
                  <w:szCs w:val="26"/>
                  <w:rPrChange w:id="34938" w:author="Le Minh Nghia" w:date="2019-10-09T10:56:00Z">
                    <w:rPr/>
                  </w:rPrChange>
                </w:rPr>
                <w:t>cho</w:t>
              </w:r>
              <w:proofErr w:type="spellEnd"/>
              <w:r w:rsidRPr="00B41112">
                <w:rPr>
                  <w:sz w:val="26"/>
                  <w:szCs w:val="26"/>
                  <w:rPrChange w:id="34939" w:author="Le Minh Nghia" w:date="2019-10-09T10:56:00Z">
                    <w:rPr/>
                  </w:rPrChange>
                </w:rPr>
                <w:t xml:space="preserve"> </w:t>
              </w:r>
              <w:proofErr w:type="spellStart"/>
              <w:r w:rsidRPr="00B41112">
                <w:rPr>
                  <w:sz w:val="26"/>
                  <w:szCs w:val="26"/>
                  <w:rPrChange w:id="34940" w:author="Le Minh Nghia" w:date="2019-10-09T10:56:00Z">
                    <w:rPr/>
                  </w:rPrChange>
                </w:rPr>
                <w:t>cựu</w:t>
              </w:r>
              <w:proofErr w:type="spellEnd"/>
              <w:r w:rsidRPr="00B41112">
                <w:rPr>
                  <w:sz w:val="26"/>
                  <w:szCs w:val="26"/>
                  <w:rPrChange w:id="34941" w:author="Le Minh Nghia" w:date="2019-10-09T10:56:00Z">
                    <w:rPr/>
                  </w:rPrChange>
                </w:rPr>
                <w:t xml:space="preserve"> </w:t>
              </w:r>
              <w:proofErr w:type="spellStart"/>
              <w:r w:rsidRPr="00B41112">
                <w:rPr>
                  <w:sz w:val="26"/>
                  <w:szCs w:val="26"/>
                  <w:rPrChange w:id="34942" w:author="Le Minh Nghia" w:date="2019-10-09T10:56:00Z">
                    <w:rPr/>
                  </w:rPrChange>
                </w:rPr>
                <w:t>sinh</w:t>
              </w:r>
              <w:proofErr w:type="spellEnd"/>
              <w:r w:rsidRPr="00B41112">
                <w:rPr>
                  <w:sz w:val="26"/>
                  <w:szCs w:val="26"/>
                  <w:rPrChange w:id="34943" w:author="Le Minh Nghia" w:date="2019-10-09T10:56:00Z">
                    <w:rPr/>
                  </w:rPrChange>
                </w:rPr>
                <w:t xml:space="preserve"> </w:t>
              </w:r>
              <w:proofErr w:type="spellStart"/>
              <w:r w:rsidRPr="00B41112">
                <w:rPr>
                  <w:sz w:val="26"/>
                  <w:szCs w:val="26"/>
                  <w:rPrChange w:id="34944" w:author="Le Minh Nghia" w:date="2019-10-09T10:56:00Z">
                    <w:rPr/>
                  </w:rPrChange>
                </w:rPr>
                <w:t>viên</w:t>
              </w:r>
              <w:proofErr w:type="spellEnd"/>
              <w:r w:rsidRPr="00B41112">
                <w:rPr>
                  <w:sz w:val="26"/>
                  <w:szCs w:val="26"/>
                  <w:rPrChange w:id="34945" w:author="Le Minh Nghia" w:date="2019-10-09T10:56:00Z">
                    <w:rPr/>
                  </w:rPrChange>
                </w:rPr>
                <w:t xml:space="preserve">, </w:t>
              </w:r>
              <w:proofErr w:type="spellStart"/>
              <w:r w:rsidRPr="00B41112">
                <w:rPr>
                  <w:sz w:val="26"/>
                  <w:szCs w:val="26"/>
                  <w:rPrChange w:id="34946" w:author="Le Minh Nghia" w:date="2019-10-09T10:56:00Z">
                    <w:rPr/>
                  </w:rPrChange>
                </w:rPr>
                <w:t>việc</w:t>
              </w:r>
              <w:proofErr w:type="spellEnd"/>
              <w:r w:rsidRPr="00B41112">
                <w:rPr>
                  <w:sz w:val="26"/>
                  <w:szCs w:val="26"/>
                  <w:rPrChange w:id="34947" w:author="Le Minh Nghia" w:date="2019-10-09T10:56:00Z">
                    <w:rPr/>
                  </w:rPrChange>
                </w:rPr>
                <w:t xml:space="preserve"> </w:t>
              </w:r>
              <w:proofErr w:type="spellStart"/>
              <w:r w:rsidRPr="00B41112">
                <w:rPr>
                  <w:sz w:val="26"/>
                  <w:szCs w:val="26"/>
                  <w:rPrChange w:id="34948" w:author="Le Minh Nghia" w:date="2019-10-09T10:56:00Z">
                    <w:rPr/>
                  </w:rPrChange>
                </w:rPr>
                <w:t>làm</w:t>
              </w:r>
              <w:proofErr w:type="spellEnd"/>
              <w:r w:rsidRPr="00B41112">
                <w:rPr>
                  <w:sz w:val="26"/>
                  <w:szCs w:val="26"/>
                  <w:rPrChange w:id="34949" w:author="Le Minh Nghia" w:date="2019-10-09T10:56:00Z">
                    <w:rPr/>
                  </w:rPrChange>
                </w:rPr>
                <w:t xml:space="preserve"> </w:t>
              </w:r>
              <w:proofErr w:type="spellStart"/>
              <w:r w:rsidRPr="00B41112">
                <w:rPr>
                  <w:sz w:val="26"/>
                  <w:szCs w:val="26"/>
                  <w:rPrChange w:id="34950" w:author="Le Minh Nghia" w:date="2019-10-09T10:56:00Z">
                    <w:rPr/>
                  </w:rPrChange>
                </w:rPr>
                <w:t>cho</w:t>
              </w:r>
              <w:proofErr w:type="spellEnd"/>
              <w:r w:rsidRPr="00B41112">
                <w:rPr>
                  <w:sz w:val="26"/>
                  <w:szCs w:val="26"/>
                  <w:rPrChange w:id="34951" w:author="Le Minh Nghia" w:date="2019-10-09T10:56:00Z">
                    <w:rPr/>
                  </w:rPrChange>
                </w:rPr>
                <w:t xml:space="preserve"> </w:t>
              </w:r>
              <w:proofErr w:type="spellStart"/>
              <w:r w:rsidRPr="00B41112">
                <w:rPr>
                  <w:sz w:val="26"/>
                  <w:szCs w:val="26"/>
                  <w:rPrChange w:id="34952" w:author="Le Minh Nghia" w:date="2019-10-09T10:56:00Z">
                    <w:rPr/>
                  </w:rPrChange>
                </w:rPr>
                <w:t>các</w:t>
              </w:r>
              <w:proofErr w:type="spellEnd"/>
              <w:r w:rsidRPr="00B41112">
                <w:rPr>
                  <w:sz w:val="26"/>
                  <w:szCs w:val="26"/>
                  <w:rPrChange w:id="34953" w:author="Le Minh Nghia" w:date="2019-10-09T10:56:00Z">
                    <w:rPr/>
                  </w:rPrChange>
                </w:rPr>
                <w:t xml:space="preserve"> </w:t>
              </w:r>
              <w:proofErr w:type="spellStart"/>
              <w:r w:rsidRPr="00B41112">
                <w:rPr>
                  <w:sz w:val="26"/>
                  <w:szCs w:val="26"/>
                  <w:rPrChange w:id="34954" w:author="Le Minh Nghia" w:date="2019-10-09T10:56:00Z">
                    <w:rPr/>
                  </w:rPrChange>
                </w:rPr>
                <w:t>cựu</w:t>
              </w:r>
              <w:proofErr w:type="spellEnd"/>
              <w:r w:rsidRPr="00B41112">
                <w:rPr>
                  <w:sz w:val="26"/>
                  <w:szCs w:val="26"/>
                  <w:rPrChange w:id="34955" w:author="Le Minh Nghia" w:date="2019-10-09T10:56:00Z">
                    <w:rPr/>
                  </w:rPrChange>
                </w:rPr>
                <w:t xml:space="preserve"> </w:t>
              </w:r>
              <w:proofErr w:type="spellStart"/>
              <w:r w:rsidRPr="00B41112">
                <w:rPr>
                  <w:sz w:val="26"/>
                  <w:szCs w:val="26"/>
                  <w:rPrChange w:id="34956" w:author="Le Minh Nghia" w:date="2019-10-09T10:56:00Z">
                    <w:rPr/>
                  </w:rPrChange>
                </w:rPr>
                <w:t>sinh</w:t>
              </w:r>
              <w:proofErr w:type="spellEnd"/>
              <w:r w:rsidRPr="00B41112">
                <w:rPr>
                  <w:sz w:val="26"/>
                  <w:szCs w:val="26"/>
                  <w:rPrChange w:id="34957" w:author="Le Minh Nghia" w:date="2019-10-09T10:56:00Z">
                    <w:rPr/>
                  </w:rPrChange>
                </w:rPr>
                <w:t xml:space="preserve"> </w:t>
              </w:r>
              <w:proofErr w:type="spellStart"/>
              <w:r w:rsidRPr="00B41112">
                <w:rPr>
                  <w:sz w:val="26"/>
                  <w:szCs w:val="26"/>
                  <w:rPrChange w:id="34958" w:author="Le Minh Nghia" w:date="2019-10-09T10:56:00Z">
                    <w:rPr/>
                  </w:rPrChange>
                </w:rPr>
                <w:t>viên</w:t>
              </w:r>
              <w:proofErr w:type="spellEnd"/>
              <w:r w:rsidRPr="00B41112">
                <w:rPr>
                  <w:sz w:val="26"/>
                  <w:szCs w:val="26"/>
                  <w:rPrChange w:id="34959" w:author="Le Minh Nghia" w:date="2019-10-09T10:56:00Z">
                    <w:rPr/>
                  </w:rPrChange>
                </w:rPr>
                <w:t xml:space="preserve">. </w:t>
              </w:r>
              <w:proofErr w:type="spellStart"/>
              <w:r w:rsidRPr="00B41112">
                <w:rPr>
                  <w:sz w:val="26"/>
                  <w:szCs w:val="26"/>
                  <w:rPrChange w:id="34960" w:author="Le Minh Nghia" w:date="2019-10-09T10:56:00Z">
                    <w:rPr/>
                  </w:rPrChange>
                </w:rPr>
                <w:t>Chưa</w:t>
              </w:r>
              <w:proofErr w:type="spellEnd"/>
              <w:r w:rsidRPr="00B41112">
                <w:rPr>
                  <w:sz w:val="26"/>
                  <w:szCs w:val="26"/>
                  <w:rPrChange w:id="34961" w:author="Le Minh Nghia" w:date="2019-10-09T10:56:00Z">
                    <w:rPr/>
                  </w:rPrChange>
                </w:rPr>
                <w:t xml:space="preserve"> </w:t>
              </w:r>
              <w:proofErr w:type="spellStart"/>
              <w:r w:rsidRPr="00B41112">
                <w:rPr>
                  <w:sz w:val="26"/>
                  <w:szCs w:val="26"/>
                  <w:rPrChange w:id="34962" w:author="Le Minh Nghia" w:date="2019-10-09T10:56:00Z">
                    <w:rPr/>
                  </w:rPrChange>
                </w:rPr>
                <w:t>có</w:t>
              </w:r>
              <w:proofErr w:type="spellEnd"/>
              <w:r w:rsidRPr="00B41112">
                <w:rPr>
                  <w:sz w:val="26"/>
                  <w:szCs w:val="26"/>
                  <w:rPrChange w:id="34963" w:author="Le Minh Nghia" w:date="2019-10-09T10:56:00Z">
                    <w:rPr/>
                  </w:rPrChange>
                </w:rPr>
                <w:t xml:space="preserve"> </w:t>
              </w:r>
              <w:proofErr w:type="spellStart"/>
              <w:r w:rsidRPr="00B41112">
                <w:rPr>
                  <w:sz w:val="26"/>
                  <w:szCs w:val="26"/>
                  <w:rPrChange w:id="34964" w:author="Le Minh Nghia" w:date="2019-10-09T10:56:00Z">
                    <w:rPr/>
                  </w:rPrChange>
                </w:rPr>
                <w:t>chức</w:t>
              </w:r>
              <w:proofErr w:type="spellEnd"/>
              <w:r w:rsidRPr="00B41112">
                <w:rPr>
                  <w:sz w:val="26"/>
                  <w:szCs w:val="26"/>
                  <w:rPrChange w:id="34965" w:author="Le Minh Nghia" w:date="2019-10-09T10:56:00Z">
                    <w:rPr/>
                  </w:rPrChange>
                </w:rPr>
                <w:t xml:space="preserve"> </w:t>
              </w:r>
              <w:proofErr w:type="spellStart"/>
              <w:r w:rsidRPr="00B41112">
                <w:rPr>
                  <w:sz w:val="26"/>
                  <w:szCs w:val="26"/>
                  <w:rPrChange w:id="34966" w:author="Le Minh Nghia" w:date="2019-10-09T10:56:00Z">
                    <w:rPr/>
                  </w:rPrChange>
                </w:rPr>
                <w:t>năng</w:t>
              </w:r>
              <w:proofErr w:type="spellEnd"/>
              <w:r w:rsidRPr="00B41112">
                <w:rPr>
                  <w:sz w:val="26"/>
                  <w:szCs w:val="26"/>
                  <w:rPrChange w:id="34967" w:author="Le Minh Nghia" w:date="2019-10-09T10:56:00Z">
                    <w:rPr/>
                  </w:rPrChange>
                </w:rPr>
                <w:t xml:space="preserve"> </w:t>
              </w:r>
              <w:proofErr w:type="spellStart"/>
              <w:r w:rsidRPr="00B41112">
                <w:rPr>
                  <w:sz w:val="26"/>
                  <w:szCs w:val="26"/>
                  <w:rPrChange w:id="34968" w:author="Le Minh Nghia" w:date="2019-10-09T10:56:00Z">
                    <w:rPr/>
                  </w:rPrChange>
                </w:rPr>
                <w:t>cập</w:t>
              </w:r>
              <w:proofErr w:type="spellEnd"/>
              <w:r w:rsidRPr="00B41112">
                <w:rPr>
                  <w:sz w:val="26"/>
                  <w:szCs w:val="26"/>
                  <w:rPrChange w:id="34969" w:author="Le Minh Nghia" w:date="2019-10-09T10:56:00Z">
                    <w:rPr/>
                  </w:rPrChange>
                </w:rPr>
                <w:t xml:space="preserve"> </w:t>
              </w:r>
              <w:proofErr w:type="spellStart"/>
              <w:r w:rsidRPr="00B41112">
                <w:rPr>
                  <w:sz w:val="26"/>
                  <w:szCs w:val="26"/>
                  <w:rPrChange w:id="34970" w:author="Le Minh Nghia" w:date="2019-10-09T10:56:00Z">
                    <w:rPr/>
                  </w:rPrChange>
                </w:rPr>
                <w:t>nhật</w:t>
              </w:r>
              <w:proofErr w:type="spellEnd"/>
              <w:r w:rsidRPr="00B41112">
                <w:rPr>
                  <w:sz w:val="26"/>
                  <w:szCs w:val="26"/>
                  <w:rPrChange w:id="34971" w:author="Le Minh Nghia" w:date="2019-10-09T10:56:00Z">
                    <w:rPr/>
                  </w:rPrChange>
                </w:rPr>
                <w:t xml:space="preserve"> </w:t>
              </w:r>
              <w:proofErr w:type="spellStart"/>
              <w:r w:rsidRPr="00B41112">
                <w:rPr>
                  <w:sz w:val="26"/>
                  <w:szCs w:val="26"/>
                  <w:rPrChange w:id="34972" w:author="Le Minh Nghia" w:date="2019-10-09T10:56:00Z">
                    <w:rPr/>
                  </w:rPrChange>
                </w:rPr>
                <w:t>thông</w:t>
              </w:r>
              <w:proofErr w:type="spellEnd"/>
              <w:r w:rsidRPr="00B41112">
                <w:rPr>
                  <w:sz w:val="26"/>
                  <w:szCs w:val="26"/>
                  <w:rPrChange w:id="34973" w:author="Le Minh Nghia" w:date="2019-10-09T10:56:00Z">
                    <w:rPr/>
                  </w:rPrChange>
                </w:rPr>
                <w:t xml:space="preserve"> tin </w:t>
              </w:r>
              <w:proofErr w:type="spellStart"/>
              <w:r w:rsidRPr="00B41112">
                <w:rPr>
                  <w:sz w:val="26"/>
                  <w:szCs w:val="26"/>
                  <w:rPrChange w:id="34974" w:author="Le Minh Nghia" w:date="2019-10-09T10:56:00Z">
                    <w:rPr/>
                  </w:rPrChange>
                </w:rPr>
                <w:t>cá</w:t>
              </w:r>
              <w:proofErr w:type="spellEnd"/>
              <w:r w:rsidRPr="00B41112">
                <w:rPr>
                  <w:sz w:val="26"/>
                  <w:szCs w:val="26"/>
                  <w:rPrChange w:id="34975" w:author="Le Minh Nghia" w:date="2019-10-09T10:56:00Z">
                    <w:rPr/>
                  </w:rPrChange>
                </w:rPr>
                <w:t xml:space="preserve"> </w:t>
              </w:r>
              <w:proofErr w:type="spellStart"/>
              <w:r w:rsidRPr="00B41112">
                <w:rPr>
                  <w:sz w:val="26"/>
                  <w:szCs w:val="26"/>
                  <w:rPrChange w:id="34976" w:author="Le Minh Nghia" w:date="2019-10-09T10:56:00Z">
                    <w:rPr/>
                  </w:rPrChange>
                </w:rPr>
                <w:t>nhân</w:t>
              </w:r>
              <w:proofErr w:type="spellEnd"/>
              <w:r w:rsidRPr="00B41112">
                <w:rPr>
                  <w:sz w:val="26"/>
                  <w:szCs w:val="26"/>
                  <w:rPrChange w:id="34977" w:author="Le Minh Nghia" w:date="2019-10-09T10:56:00Z">
                    <w:rPr/>
                  </w:rPrChange>
                </w:rPr>
                <w:t xml:space="preserve">, </w:t>
              </w:r>
              <w:proofErr w:type="spellStart"/>
              <w:r w:rsidRPr="00B41112">
                <w:rPr>
                  <w:sz w:val="26"/>
                  <w:szCs w:val="26"/>
                  <w:rPrChange w:id="34978" w:author="Le Minh Nghia" w:date="2019-10-09T10:56:00Z">
                    <w:rPr/>
                  </w:rPrChange>
                </w:rPr>
                <w:t>việc</w:t>
              </w:r>
              <w:proofErr w:type="spellEnd"/>
              <w:r w:rsidRPr="00B41112">
                <w:rPr>
                  <w:sz w:val="26"/>
                  <w:szCs w:val="26"/>
                  <w:rPrChange w:id="34979" w:author="Le Minh Nghia" w:date="2019-10-09T10:56:00Z">
                    <w:rPr/>
                  </w:rPrChange>
                </w:rPr>
                <w:t xml:space="preserve"> </w:t>
              </w:r>
              <w:proofErr w:type="spellStart"/>
              <w:r w:rsidRPr="00B41112">
                <w:rPr>
                  <w:sz w:val="26"/>
                  <w:szCs w:val="26"/>
                  <w:rPrChange w:id="34980" w:author="Le Minh Nghia" w:date="2019-10-09T10:56:00Z">
                    <w:rPr/>
                  </w:rPrChange>
                </w:rPr>
                <w:t>làm</w:t>
              </w:r>
              <w:proofErr w:type="spellEnd"/>
              <w:r w:rsidRPr="00B41112">
                <w:rPr>
                  <w:sz w:val="26"/>
                  <w:szCs w:val="26"/>
                  <w:rPrChange w:id="34981" w:author="Le Minh Nghia" w:date="2019-10-09T10:56:00Z">
                    <w:rPr/>
                  </w:rPrChange>
                </w:rPr>
                <w:t xml:space="preserve"> </w:t>
              </w:r>
              <w:proofErr w:type="spellStart"/>
              <w:r w:rsidRPr="00B41112">
                <w:rPr>
                  <w:sz w:val="26"/>
                  <w:szCs w:val="26"/>
                  <w:rPrChange w:id="34982" w:author="Le Minh Nghia" w:date="2019-10-09T10:56:00Z">
                    <w:rPr/>
                  </w:rPrChange>
                </w:rPr>
                <w:t>cho</w:t>
              </w:r>
              <w:proofErr w:type="spellEnd"/>
              <w:r w:rsidRPr="00B41112">
                <w:rPr>
                  <w:sz w:val="26"/>
                  <w:szCs w:val="26"/>
                  <w:rPrChange w:id="34983" w:author="Le Minh Nghia" w:date="2019-10-09T10:56:00Z">
                    <w:rPr/>
                  </w:rPrChange>
                </w:rPr>
                <w:t xml:space="preserve"> </w:t>
              </w:r>
              <w:proofErr w:type="spellStart"/>
              <w:r w:rsidRPr="00B41112">
                <w:rPr>
                  <w:sz w:val="26"/>
                  <w:szCs w:val="26"/>
                  <w:rPrChange w:id="34984" w:author="Le Minh Nghia" w:date="2019-10-09T10:56:00Z">
                    <w:rPr/>
                  </w:rPrChange>
                </w:rPr>
                <w:t>cựu</w:t>
              </w:r>
              <w:proofErr w:type="spellEnd"/>
              <w:r w:rsidRPr="00B41112">
                <w:rPr>
                  <w:sz w:val="26"/>
                  <w:szCs w:val="26"/>
                  <w:rPrChange w:id="34985" w:author="Le Minh Nghia" w:date="2019-10-09T10:56:00Z">
                    <w:rPr/>
                  </w:rPrChange>
                </w:rPr>
                <w:t xml:space="preserve"> </w:t>
              </w:r>
              <w:proofErr w:type="spellStart"/>
              <w:r w:rsidRPr="00B41112">
                <w:rPr>
                  <w:sz w:val="26"/>
                  <w:szCs w:val="26"/>
                  <w:rPrChange w:id="34986" w:author="Le Minh Nghia" w:date="2019-10-09T10:56:00Z">
                    <w:rPr/>
                  </w:rPrChange>
                </w:rPr>
                <w:t>sinh</w:t>
              </w:r>
              <w:proofErr w:type="spellEnd"/>
              <w:r w:rsidRPr="00B41112">
                <w:rPr>
                  <w:sz w:val="26"/>
                  <w:szCs w:val="26"/>
                  <w:rPrChange w:id="34987" w:author="Le Minh Nghia" w:date="2019-10-09T10:56:00Z">
                    <w:rPr/>
                  </w:rPrChange>
                </w:rPr>
                <w:t xml:space="preserve"> </w:t>
              </w:r>
              <w:proofErr w:type="spellStart"/>
              <w:r w:rsidRPr="00B41112">
                <w:rPr>
                  <w:sz w:val="26"/>
                  <w:szCs w:val="26"/>
                  <w:rPrChange w:id="34988" w:author="Le Minh Nghia" w:date="2019-10-09T10:56:00Z">
                    <w:rPr/>
                  </w:rPrChange>
                </w:rPr>
                <w:t>viên</w:t>
              </w:r>
              <w:proofErr w:type="spellEnd"/>
              <w:r w:rsidRPr="00B41112">
                <w:rPr>
                  <w:sz w:val="26"/>
                  <w:szCs w:val="26"/>
                  <w:rPrChange w:id="34989" w:author="Le Minh Nghia" w:date="2019-10-09T10:56:00Z">
                    <w:rPr/>
                  </w:rPrChange>
                </w:rPr>
                <w:t xml:space="preserve">, </w:t>
              </w:r>
              <w:proofErr w:type="spellStart"/>
              <w:r w:rsidRPr="00B41112">
                <w:rPr>
                  <w:sz w:val="26"/>
                  <w:szCs w:val="26"/>
                  <w:rPrChange w:id="34990" w:author="Le Minh Nghia" w:date="2019-10-09T10:56:00Z">
                    <w:rPr/>
                  </w:rPrChange>
                </w:rPr>
                <w:t>chưa</w:t>
              </w:r>
              <w:proofErr w:type="spellEnd"/>
              <w:r w:rsidRPr="00B41112">
                <w:rPr>
                  <w:sz w:val="26"/>
                  <w:szCs w:val="26"/>
                  <w:rPrChange w:id="34991" w:author="Le Minh Nghia" w:date="2019-10-09T10:56:00Z">
                    <w:rPr/>
                  </w:rPrChange>
                </w:rPr>
                <w:t xml:space="preserve"> </w:t>
              </w:r>
              <w:proofErr w:type="spellStart"/>
              <w:r w:rsidRPr="00B41112">
                <w:rPr>
                  <w:sz w:val="26"/>
                  <w:szCs w:val="26"/>
                  <w:rPrChange w:id="34992" w:author="Le Minh Nghia" w:date="2019-10-09T10:56:00Z">
                    <w:rPr/>
                  </w:rPrChange>
                </w:rPr>
                <w:t>nêu</w:t>
              </w:r>
              <w:proofErr w:type="spellEnd"/>
              <w:r w:rsidRPr="00B41112">
                <w:rPr>
                  <w:sz w:val="26"/>
                  <w:szCs w:val="26"/>
                  <w:rPrChange w:id="34993" w:author="Le Minh Nghia" w:date="2019-10-09T10:56:00Z">
                    <w:rPr/>
                  </w:rPrChange>
                </w:rPr>
                <w:t xml:space="preserve"> </w:t>
              </w:r>
              <w:proofErr w:type="spellStart"/>
              <w:r w:rsidRPr="00B41112">
                <w:rPr>
                  <w:sz w:val="26"/>
                  <w:szCs w:val="26"/>
                  <w:rPrChange w:id="34994" w:author="Le Minh Nghia" w:date="2019-10-09T10:56:00Z">
                    <w:rPr/>
                  </w:rPrChange>
                </w:rPr>
                <w:t>được</w:t>
              </w:r>
              <w:proofErr w:type="spellEnd"/>
              <w:r w:rsidRPr="00B41112">
                <w:rPr>
                  <w:sz w:val="26"/>
                  <w:szCs w:val="26"/>
                  <w:rPrChange w:id="34995" w:author="Le Minh Nghia" w:date="2019-10-09T10:56:00Z">
                    <w:rPr/>
                  </w:rPrChange>
                </w:rPr>
                <w:t xml:space="preserve"> </w:t>
              </w:r>
              <w:proofErr w:type="spellStart"/>
              <w:r w:rsidRPr="00B41112">
                <w:rPr>
                  <w:sz w:val="26"/>
                  <w:szCs w:val="26"/>
                  <w:rPrChange w:id="34996" w:author="Le Minh Nghia" w:date="2019-10-09T10:56:00Z">
                    <w:rPr/>
                  </w:rPrChange>
                </w:rPr>
                <w:t>được</w:t>
              </w:r>
              <w:proofErr w:type="spellEnd"/>
              <w:r w:rsidRPr="00B41112">
                <w:rPr>
                  <w:sz w:val="26"/>
                  <w:szCs w:val="26"/>
                  <w:rPrChange w:id="34997" w:author="Le Minh Nghia" w:date="2019-10-09T10:56:00Z">
                    <w:rPr/>
                  </w:rPrChange>
                </w:rPr>
                <w:t xml:space="preserve"> </w:t>
              </w:r>
              <w:proofErr w:type="spellStart"/>
              <w:r w:rsidRPr="00B41112">
                <w:rPr>
                  <w:sz w:val="26"/>
                  <w:szCs w:val="26"/>
                  <w:rPrChange w:id="34998" w:author="Le Minh Nghia" w:date="2019-10-09T10:56:00Z">
                    <w:rPr/>
                  </w:rPrChange>
                </w:rPr>
                <w:t>năm</w:t>
              </w:r>
              <w:proofErr w:type="spellEnd"/>
              <w:r w:rsidRPr="00B41112">
                <w:rPr>
                  <w:sz w:val="26"/>
                  <w:szCs w:val="26"/>
                  <w:rPrChange w:id="34999" w:author="Le Minh Nghia" w:date="2019-10-09T10:56:00Z">
                    <w:rPr/>
                  </w:rPrChange>
                </w:rPr>
                <w:t xml:space="preserve"> </w:t>
              </w:r>
              <w:proofErr w:type="spellStart"/>
              <w:r w:rsidRPr="00B41112">
                <w:rPr>
                  <w:sz w:val="26"/>
                  <w:szCs w:val="26"/>
                  <w:rPrChange w:id="35000" w:author="Le Minh Nghia" w:date="2019-10-09T10:56:00Z">
                    <w:rPr/>
                  </w:rPrChange>
                </w:rPr>
                <w:t>tốt</w:t>
              </w:r>
              <w:proofErr w:type="spellEnd"/>
              <w:r w:rsidRPr="00B41112">
                <w:rPr>
                  <w:sz w:val="26"/>
                  <w:szCs w:val="26"/>
                  <w:rPrChange w:id="35001" w:author="Le Minh Nghia" w:date="2019-10-09T10:56:00Z">
                    <w:rPr/>
                  </w:rPrChange>
                </w:rPr>
                <w:t xml:space="preserve"> </w:t>
              </w:r>
              <w:proofErr w:type="spellStart"/>
              <w:r w:rsidRPr="00B41112">
                <w:rPr>
                  <w:sz w:val="26"/>
                  <w:szCs w:val="26"/>
                  <w:rPrChange w:id="35002" w:author="Le Minh Nghia" w:date="2019-10-09T10:56:00Z">
                    <w:rPr/>
                  </w:rPrChange>
                </w:rPr>
                <w:t>nghiệp</w:t>
              </w:r>
              <w:proofErr w:type="spellEnd"/>
              <w:r w:rsidRPr="00B41112">
                <w:rPr>
                  <w:sz w:val="26"/>
                  <w:szCs w:val="26"/>
                  <w:rPrChange w:id="35003" w:author="Le Minh Nghia" w:date="2019-10-09T10:56:00Z">
                    <w:rPr/>
                  </w:rPrChange>
                </w:rPr>
                <w:t xml:space="preserve">, </w:t>
              </w:r>
              <w:proofErr w:type="spellStart"/>
              <w:r w:rsidRPr="00B41112">
                <w:rPr>
                  <w:sz w:val="26"/>
                  <w:szCs w:val="26"/>
                  <w:rPrChange w:id="35004" w:author="Le Minh Nghia" w:date="2019-10-09T10:56:00Z">
                    <w:rPr/>
                  </w:rPrChange>
                </w:rPr>
                <w:t>bảng</w:t>
              </w:r>
              <w:proofErr w:type="spellEnd"/>
              <w:r w:rsidRPr="00B41112">
                <w:rPr>
                  <w:sz w:val="26"/>
                  <w:szCs w:val="26"/>
                  <w:rPrChange w:id="35005" w:author="Le Minh Nghia" w:date="2019-10-09T10:56:00Z">
                    <w:rPr/>
                  </w:rPrChange>
                </w:rPr>
                <w:t xml:space="preserve"> </w:t>
              </w:r>
              <w:proofErr w:type="spellStart"/>
              <w:r w:rsidRPr="00B41112">
                <w:rPr>
                  <w:sz w:val="26"/>
                  <w:szCs w:val="26"/>
                  <w:rPrChange w:id="35006" w:author="Le Minh Nghia" w:date="2019-10-09T10:56:00Z">
                    <w:rPr/>
                  </w:rPrChange>
                </w:rPr>
                <w:t>vàng</w:t>
              </w:r>
              <w:proofErr w:type="spellEnd"/>
              <w:r w:rsidRPr="00B41112">
                <w:rPr>
                  <w:sz w:val="26"/>
                  <w:szCs w:val="26"/>
                  <w:rPrChange w:id="35007" w:author="Le Minh Nghia" w:date="2019-10-09T10:56:00Z">
                    <w:rPr/>
                  </w:rPrChange>
                </w:rPr>
                <w:t xml:space="preserve"> </w:t>
              </w:r>
              <w:proofErr w:type="spellStart"/>
              <w:r w:rsidRPr="00B41112">
                <w:rPr>
                  <w:sz w:val="26"/>
                  <w:szCs w:val="26"/>
                  <w:rPrChange w:id="35008" w:author="Le Minh Nghia" w:date="2019-10-09T10:56:00Z">
                    <w:rPr/>
                  </w:rPrChange>
                </w:rPr>
                <w:t>thành</w:t>
              </w:r>
              <w:proofErr w:type="spellEnd"/>
              <w:r w:rsidRPr="00B41112">
                <w:rPr>
                  <w:sz w:val="26"/>
                  <w:szCs w:val="26"/>
                  <w:rPrChange w:id="35009" w:author="Le Minh Nghia" w:date="2019-10-09T10:56:00Z">
                    <w:rPr/>
                  </w:rPrChange>
                </w:rPr>
                <w:t xml:space="preserve"> </w:t>
              </w:r>
              <w:proofErr w:type="spellStart"/>
              <w:r w:rsidRPr="00B41112">
                <w:rPr>
                  <w:sz w:val="26"/>
                  <w:szCs w:val="26"/>
                  <w:rPrChange w:id="35010" w:author="Le Minh Nghia" w:date="2019-10-09T10:56:00Z">
                    <w:rPr/>
                  </w:rPrChange>
                </w:rPr>
                <w:t>tích</w:t>
              </w:r>
              <w:proofErr w:type="spellEnd"/>
              <w:r w:rsidRPr="00B41112">
                <w:rPr>
                  <w:sz w:val="26"/>
                  <w:szCs w:val="26"/>
                  <w:rPrChange w:id="35011" w:author="Le Minh Nghia" w:date="2019-10-09T10:56:00Z">
                    <w:rPr/>
                  </w:rPrChange>
                </w:rPr>
                <w:t xml:space="preserve"> </w:t>
              </w:r>
              <w:proofErr w:type="spellStart"/>
              <w:r w:rsidRPr="00B41112">
                <w:rPr>
                  <w:sz w:val="26"/>
                  <w:szCs w:val="26"/>
                  <w:rPrChange w:id="35012" w:author="Le Minh Nghia" w:date="2019-10-09T10:56:00Z">
                    <w:rPr/>
                  </w:rPrChange>
                </w:rPr>
                <w:t>của</w:t>
              </w:r>
              <w:proofErr w:type="spellEnd"/>
              <w:r w:rsidRPr="00B41112">
                <w:rPr>
                  <w:sz w:val="26"/>
                  <w:szCs w:val="26"/>
                  <w:rPrChange w:id="35013" w:author="Le Minh Nghia" w:date="2019-10-09T10:56:00Z">
                    <w:rPr/>
                  </w:rPrChange>
                </w:rPr>
                <w:t xml:space="preserve"> </w:t>
              </w:r>
              <w:proofErr w:type="spellStart"/>
              <w:r w:rsidRPr="00B41112">
                <w:rPr>
                  <w:sz w:val="26"/>
                  <w:szCs w:val="26"/>
                  <w:rPrChange w:id="35014" w:author="Le Minh Nghia" w:date="2019-10-09T10:56:00Z">
                    <w:rPr/>
                  </w:rPrChange>
                </w:rPr>
                <w:t>cựu</w:t>
              </w:r>
              <w:proofErr w:type="spellEnd"/>
              <w:r w:rsidRPr="00B41112">
                <w:rPr>
                  <w:sz w:val="26"/>
                  <w:szCs w:val="26"/>
                  <w:rPrChange w:id="35015" w:author="Le Minh Nghia" w:date="2019-10-09T10:56:00Z">
                    <w:rPr/>
                  </w:rPrChange>
                </w:rPr>
                <w:t xml:space="preserve"> </w:t>
              </w:r>
              <w:proofErr w:type="spellStart"/>
              <w:r w:rsidRPr="00B41112">
                <w:rPr>
                  <w:sz w:val="26"/>
                  <w:szCs w:val="26"/>
                  <w:rPrChange w:id="35016" w:author="Le Minh Nghia" w:date="2019-10-09T10:56:00Z">
                    <w:rPr/>
                  </w:rPrChange>
                </w:rPr>
                <w:t>sinh</w:t>
              </w:r>
              <w:proofErr w:type="spellEnd"/>
              <w:r w:rsidRPr="00B41112">
                <w:rPr>
                  <w:sz w:val="26"/>
                  <w:szCs w:val="26"/>
                  <w:rPrChange w:id="35017" w:author="Le Minh Nghia" w:date="2019-10-09T10:56:00Z">
                    <w:rPr/>
                  </w:rPrChange>
                </w:rPr>
                <w:t xml:space="preserve"> </w:t>
              </w:r>
              <w:proofErr w:type="spellStart"/>
              <w:r w:rsidRPr="00B41112">
                <w:rPr>
                  <w:sz w:val="26"/>
                  <w:szCs w:val="26"/>
                  <w:rPrChange w:id="35018" w:author="Le Minh Nghia" w:date="2019-10-09T10:56:00Z">
                    <w:rPr/>
                  </w:rPrChange>
                </w:rPr>
                <w:t>viên</w:t>
              </w:r>
              <w:proofErr w:type="spellEnd"/>
              <w:r w:rsidRPr="00B41112">
                <w:rPr>
                  <w:sz w:val="26"/>
                  <w:szCs w:val="26"/>
                  <w:rPrChange w:id="35019" w:author="Le Minh Nghia" w:date="2019-10-09T10:56:00Z">
                    <w:rPr/>
                  </w:rPrChange>
                </w:rPr>
                <w:t xml:space="preserve">, </w:t>
              </w:r>
              <w:proofErr w:type="spellStart"/>
              <w:r w:rsidRPr="00B41112">
                <w:rPr>
                  <w:sz w:val="26"/>
                  <w:szCs w:val="26"/>
                  <w:rPrChange w:id="35020" w:author="Le Minh Nghia" w:date="2019-10-09T10:56:00Z">
                    <w:rPr/>
                  </w:rPrChange>
                </w:rPr>
                <w:t>nơi</w:t>
              </w:r>
              <w:proofErr w:type="spellEnd"/>
              <w:r w:rsidRPr="00B41112">
                <w:rPr>
                  <w:sz w:val="26"/>
                  <w:szCs w:val="26"/>
                  <w:rPrChange w:id="35021" w:author="Le Minh Nghia" w:date="2019-10-09T10:56:00Z">
                    <w:rPr/>
                  </w:rPrChange>
                </w:rPr>
                <w:t xml:space="preserve"> </w:t>
              </w:r>
              <w:proofErr w:type="spellStart"/>
              <w:r w:rsidRPr="00B41112">
                <w:rPr>
                  <w:sz w:val="26"/>
                  <w:szCs w:val="26"/>
                  <w:rPrChange w:id="35022" w:author="Le Minh Nghia" w:date="2019-10-09T10:56:00Z">
                    <w:rPr/>
                  </w:rPrChange>
                </w:rPr>
                <w:t>làm</w:t>
              </w:r>
              <w:proofErr w:type="spellEnd"/>
              <w:r w:rsidRPr="00B41112">
                <w:rPr>
                  <w:sz w:val="26"/>
                  <w:szCs w:val="26"/>
                  <w:rPrChange w:id="35023" w:author="Le Minh Nghia" w:date="2019-10-09T10:56:00Z">
                    <w:rPr/>
                  </w:rPrChange>
                </w:rPr>
                <w:t xml:space="preserve"> </w:t>
              </w:r>
              <w:proofErr w:type="spellStart"/>
              <w:r w:rsidRPr="00B41112">
                <w:rPr>
                  <w:sz w:val="26"/>
                  <w:szCs w:val="26"/>
                  <w:rPrChange w:id="35024" w:author="Le Minh Nghia" w:date="2019-10-09T10:56:00Z">
                    <w:rPr/>
                  </w:rPrChange>
                </w:rPr>
                <w:t>việc</w:t>
              </w:r>
              <w:proofErr w:type="spellEnd"/>
              <w:r w:rsidRPr="00B41112">
                <w:rPr>
                  <w:sz w:val="26"/>
                  <w:szCs w:val="26"/>
                  <w:rPrChange w:id="35025" w:author="Le Minh Nghia" w:date="2019-10-09T10:56:00Z">
                    <w:rPr/>
                  </w:rPrChange>
                </w:rPr>
                <w:t xml:space="preserve"> </w:t>
              </w:r>
              <w:proofErr w:type="spellStart"/>
              <w:r w:rsidRPr="00B41112">
                <w:rPr>
                  <w:sz w:val="26"/>
                  <w:szCs w:val="26"/>
                  <w:rPrChange w:id="35026" w:author="Le Minh Nghia" w:date="2019-10-09T10:56:00Z">
                    <w:rPr/>
                  </w:rPrChange>
                </w:rPr>
                <w:t>của</w:t>
              </w:r>
              <w:proofErr w:type="spellEnd"/>
              <w:r w:rsidRPr="00B41112">
                <w:rPr>
                  <w:sz w:val="26"/>
                  <w:szCs w:val="26"/>
                  <w:rPrChange w:id="35027" w:author="Le Minh Nghia" w:date="2019-10-09T10:56:00Z">
                    <w:rPr/>
                  </w:rPrChange>
                </w:rPr>
                <w:t xml:space="preserve"> </w:t>
              </w:r>
              <w:proofErr w:type="spellStart"/>
              <w:r w:rsidRPr="00B41112">
                <w:rPr>
                  <w:sz w:val="26"/>
                  <w:szCs w:val="26"/>
                  <w:rPrChange w:id="35028" w:author="Le Minh Nghia" w:date="2019-10-09T10:56:00Z">
                    <w:rPr/>
                  </w:rPrChange>
                </w:rPr>
                <w:t>cựu</w:t>
              </w:r>
              <w:proofErr w:type="spellEnd"/>
              <w:r w:rsidRPr="00B41112">
                <w:rPr>
                  <w:sz w:val="26"/>
                  <w:szCs w:val="26"/>
                  <w:rPrChange w:id="35029" w:author="Le Minh Nghia" w:date="2019-10-09T10:56:00Z">
                    <w:rPr/>
                  </w:rPrChange>
                </w:rPr>
                <w:t xml:space="preserve"> </w:t>
              </w:r>
              <w:proofErr w:type="spellStart"/>
              <w:r w:rsidRPr="00B41112">
                <w:rPr>
                  <w:sz w:val="26"/>
                  <w:szCs w:val="26"/>
                  <w:rPrChange w:id="35030" w:author="Le Minh Nghia" w:date="2019-10-09T10:56:00Z">
                    <w:rPr/>
                  </w:rPrChange>
                </w:rPr>
                <w:t>sinh</w:t>
              </w:r>
              <w:proofErr w:type="spellEnd"/>
              <w:r w:rsidRPr="00B41112">
                <w:rPr>
                  <w:sz w:val="26"/>
                  <w:szCs w:val="26"/>
                  <w:rPrChange w:id="35031" w:author="Le Minh Nghia" w:date="2019-10-09T10:56:00Z">
                    <w:rPr/>
                  </w:rPrChange>
                </w:rPr>
                <w:t xml:space="preserve"> </w:t>
              </w:r>
              <w:proofErr w:type="spellStart"/>
              <w:r w:rsidRPr="00B41112">
                <w:rPr>
                  <w:sz w:val="26"/>
                  <w:szCs w:val="26"/>
                  <w:rPrChange w:id="35032" w:author="Le Minh Nghia" w:date="2019-10-09T10:56:00Z">
                    <w:rPr/>
                  </w:rPrChange>
                </w:rPr>
                <w:t>viên</w:t>
              </w:r>
              <w:proofErr w:type="spellEnd"/>
              <w:r w:rsidRPr="00B41112">
                <w:rPr>
                  <w:sz w:val="26"/>
                  <w:szCs w:val="26"/>
                  <w:rPrChange w:id="35033" w:author="Le Minh Nghia" w:date="2019-10-09T10:56:00Z">
                    <w:rPr/>
                  </w:rPrChange>
                </w:rPr>
                <w:t>.</w:t>
              </w:r>
            </w:ins>
          </w:p>
          <w:p w:rsidR="00B41112" w:rsidRPr="00B41112" w:rsidRDefault="00B41112">
            <w:pPr>
              <w:spacing w:before="120" w:line="264" w:lineRule="auto"/>
              <w:jc w:val="both"/>
              <w:rPr>
                <w:ins w:id="35034" w:author="Le Minh Nghia" w:date="2019-10-09T10:54:00Z"/>
                <w:i/>
                <w:sz w:val="26"/>
                <w:szCs w:val="26"/>
                <w:rPrChange w:id="35035" w:author="Le Minh Nghia" w:date="2019-10-09T10:56:00Z">
                  <w:rPr>
                    <w:ins w:id="35036" w:author="Le Minh Nghia" w:date="2019-10-09T10:54:00Z"/>
                    <w:i/>
                  </w:rPr>
                </w:rPrChange>
              </w:rPr>
            </w:pPr>
            <w:proofErr w:type="spellStart"/>
            <w:ins w:id="35037" w:author="Le Minh Nghia" w:date="2019-10-09T10:54:00Z">
              <w:r w:rsidRPr="00B41112">
                <w:rPr>
                  <w:i/>
                  <w:sz w:val="26"/>
                  <w:szCs w:val="26"/>
                  <w:rPrChange w:id="35038" w:author="Le Minh Nghia" w:date="2019-10-09T10:56:00Z">
                    <w:rPr>
                      <w:i/>
                    </w:rPr>
                  </w:rPrChange>
                </w:rPr>
                <w:t>Đánh</w:t>
              </w:r>
              <w:proofErr w:type="spellEnd"/>
              <w:r w:rsidRPr="00B41112">
                <w:rPr>
                  <w:i/>
                  <w:sz w:val="26"/>
                  <w:szCs w:val="26"/>
                  <w:rPrChange w:id="35039" w:author="Le Minh Nghia" w:date="2019-10-09T10:56:00Z">
                    <w:rPr>
                      <w:i/>
                    </w:rPr>
                  </w:rPrChange>
                </w:rPr>
                <w:t xml:space="preserve"> </w:t>
              </w:r>
              <w:proofErr w:type="spellStart"/>
              <w:r w:rsidRPr="00B41112">
                <w:rPr>
                  <w:i/>
                  <w:sz w:val="26"/>
                  <w:szCs w:val="26"/>
                  <w:rPrChange w:id="35040" w:author="Le Minh Nghia" w:date="2019-10-09T10:56:00Z">
                    <w:rPr>
                      <w:i/>
                    </w:rPr>
                  </w:rPrChange>
                </w:rPr>
                <w:t>giá</w:t>
              </w:r>
              <w:proofErr w:type="spellEnd"/>
              <w:r w:rsidRPr="00B41112">
                <w:rPr>
                  <w:i/>
                  <w:sz w:val="26"/>
                  <w:szCs w:val="26"/>
                  <w:rPrChange w:id="35041" w:author="Le Minh Nghia" w:date="2019-10-09T10:56:00Z">
                    <w:rPr>
                      <w:i/>
                    </w:rPr>
                  </w:rPrChange>
                </w:rPr>
                <w:t xml:space="preserve"> </w:t>
              </w:r>
              <w:proofErr w:type="spellStart"/>
              <w:r w:rsidRPr="00B41112">
                <w:rPr>
                  <w:i/>
                  <w:sz w:val="26"/>
                  <w:szCs w:val="26"/>
                  <w:rPrChange w:id="35042" w:author="Le Minh Nghia" w:date="2019-10-09T10:56:00Z">
                    <w:rPr>
                      <w:i/>
                    </w:rPr>
                  </w:rPrChange>
                </w:rPr>
                <w:t>chung</w:t>
              </w:r>
              <w:proofErr w:type="spellEnd"/>
              <w:r w:rsidRPr="00B41112">
                <w:rPr>
                  <w:i/>
                  <w:sz w:val="26"/>
                  <w:szCs w:val="26"/>
                  <w:rPrChange w:id="35043" w:author="Le Minh Nghia" w:date="2019-10-09T10:56:00Z">
                    <w:rPr>
                      <w:i/>
                    </w:rPr>
                  </w:rPrChange>
                </w:rPr>
                <w:t xml:space="preserve">: </w:t>
              </w:r>
              <w:proofErr w:type="spellStart"/>
              <w:r w:rsidRPr="00B41112">
                <w:rPr>
                  <w:i/>
                  <w:sz w:val="26"/>
                  <w:szCs w:val="26"/>
                  <w:rPrChange w:id="35044" w:author="Le Minh Nghia" w:date="2019-10-09T10:56:00Z">
                    <w:rPr>
                      <w:i/>
                    </w:rPr>
                  </w:rPrChange>
                </w:rPr>
                <w:t>đa</w:t>
              </w:r>
              <w:proofErr w:type="spellEnd"/>
              <w:r w:rsidRPr="00B41112">
                <w:rPr>
                  <w:i/>
                  <w:sz w:val="26"/>
                  <w:szCs w:val="26"/>
                  <w:rPrChange w:id="35045" w:author="Le Minh Nghia" w:date="2019-10-09T10:56:00Z">
                    <w:rPr>
                      <w:i/>
                    </w:rPr>
                  </w:rPrChange>
                </w:rPr>
                <w:t xml:space="preserve"> </w:t>
              </w:r>
              <w:proofErr w:type="spellStart"/>
              <w:r w:rsidRPr="00B41112">
                <w:rPr>
                  <w:i/>
                  <w:sz w:val="26"/>
                  <w:szCs w:val="26"/>
                  <w:rPrChange w:id="35046" w:author="Le Minh Nghia" w:date="2019-10-09T10:56:00Z">
                    <w:rPr>
                      <w:i/>
                    </w:rPr>
                  </w:rPrChange>
                </w:rPr>
                <w:t>số</w:t>
              </w:r>
              <w:proofErr w:type="spellEnd"/>
              <w:r w:rsidRPr="00B41112">
                <w:rPr>
                  <w:i/>
                  <w:sz w:val="26"/>
                  <w:szCs w:val="26"/>
                  <w:rPrChange w:id="35047" w:author="Le Minh Nghia" w:date="2019-10-09T10:56:00Z">
                    <w:rPr>
                      <w:i/>
                    </w:rPr>
                  </w:rPrChange>
                </w:rPr>
                <w:t xml:space="preserve"> </w:t>
              </w:r>
              <w:proofErr w:type="spellStart"/>
              <w:r w:rsidRPr="00B41112">
                <w:rPr>
                  <w:i/>
                  <w:sz w:val="26"/>
                  <w:szCs w:val="26"/>
                  <w:rPrChange w:id="35048" w:author="Le Minh Nghia" w:date="2019-10-09T10:56:00Z">
                    <w:rPr>
                      <w:i/>
                    </w:rPr>
                  </w:rPrChange>
                </w:rPr>
                <w:t>các</w:t>
              </w:r>
              <w:proofErr w:type="spellEnd"/>
              <w:r w:rsidRPr="00B41112">
                <w:rPr>
                  <w:i/>
                  <w:sz w:val="26"/>
                  <w:szCs w:val="26"/>
                  <w:rPrChange w:id="35049" w:author="Le Minh Nghia" w:date="2019-10-09T10:56:00Z">
                    <w:rPr>
                      <w:i/>
                    </w:rPr>
                  </w:rPrChange>
                </w:rPr>
                <w:t xml:space="preserve"> website </w:t>
              </w:r>
              <w:proofErr w:type="spellStart"/>
              <w:r w:rsidRPr="00B41112">
                <w:rPr>
                  <w:i/>
                  <w:sz w:val="26"/>
                  <w:szCs w:val="26"/>
                  <w:rPrChange w:id="35050" w:author="Le Minh Nghia" w:date="2019-10-09T10:56:00Z">
                    <w:rPr>
                      <w:i/>
                    </w:rPr>
                  </w:rPrChange>
                </w:rPr>
                <w:t>quản</w:t>
              </w:r>
              <w:proofErr w:type="spellEnd"/>
              <w:r w:rsidRPr="00B41112">
                <w:rPr>
                  <w:i/>
                  <w:sz w:val="26"/>
                  <w:szCs w:val="26"/>
                  <w:rPrChange w:id="35051" w:author="Le Minh Nghia" w:date="2019-10-09T10:56:00Z">
                    <w:rPr>
                      <w:i/>
                    </w:rPr>
                  </w:rPrChange>
                </w:rPr>
                <w:t xml:space="preserve"> </w:t>
              </w:r>
              <w:proofErr w:type="spellStart"/>
              <w:r w:rsidRPr="00B41112">
                <w:rPr>
                  <w:i/>
                  <w:sz w:val="26"/>
                  <w:szCs w:val="26"/>
                  <w:rPrChange w:id="35052" w:author="Le Minh Nghia" w:date="2019-10-09T10:56:00Z">
                    <w:rPr>
                      <w:i/>
                    </w:rPr>
                  </w:rPrChange>
                </w:rPr>
                <w:t>lý</w:t>
              </w:r>
              <w:proofErr w:type="spellEnd"/>
              <w:r w:rsidRPr="00B41112">
                <w:rPr>
                  <w:i/>
                  <w:sz w:val="26"/>
                  <w:szCs w:val="26"/>
                  <w:rPrChange w:id="35053" w:author="Le Minh Nghia" w:date="2019-10-09T10:56:00Z">
                    <w:rPr>
                      <w:i/>
                    </w:rPr>
                  </w:rPrChange>
                </w:rPr>
                <w:t xml:space="preserve"> </w:t>
              </w:r>
              <w:proofErr w:type="spellStart"/>
              <w:r w:rsidRPr="00B41112">
                <w:rPr>
                  <w:i/>
                  <w:sz w:val="26"/>
                  <w:szCs w:val="26"/>
                  <w:rPrChange w:id="35054" w:author="Le Minh Nghia" w:date="2019-10-09T10:56:00Z">
                    <w:rPr>
                      <w:i/>
                    </w:rPr>
                  </w:rPrChange>
                </w:rPr>
                <w:t>cựu</w:t>
              </w:r>
              <w:proofErr w:type="spellEnd"/>
              <w:r w:rsidRPr="00B41112">
                <w:rPr>
                  <w:i/>
                  <w:sz w:val="26"/>
                  <w:szCs w:val="26"/>
                  <w:rPrChange w:id="35055" w:author="Le Minh Nghia" w:date="2019-10-09T10:56:00Z">
                    <w:rPr>
                      <w:i/>
                    </w:rPr>
                  </w:rPrChange>
                </w:rPr>
                <w:t xml:space="preserve"> </w:t>
              </w:r>
              <w:proofErr w:type="spellStart"/>
              <w:r w:rsidRPr="00B41112">
                <w:rPr>
                  <w:i/>
                  <w:sz w:val="26"/>
                  <w:szCs w:val="26"/>
                  <w:rPrChange w:id="35056" w:author="Le Minh Nghia" w:date="2019-10-09T10:56:00Z">
                    <w:rPr>
                      <w:i/>
                    </w:rPr>
                  </w:rPrChange>
                </w:rPr>
                <w:t>sinh</w:t>
              </w:r>
              <w:proofErr w:type="spellEnd"/>
              <w:r w:rsidRPr="00B41112">
                <w:rPr>
                  <w:i/>
                  <w:sz w:val="26"/>
                  <w:szCs w:val="26"/>
                  <w:rPrChange w:id="35057" w:author="Le Minh Nghia" w:date="2019-10-09T10:56:00Z">
                    <w:rPr>
                      <w:i/>
                    </w:rPr>
                  </w:rPrChange>
                </w:rPr>
                <w:t xml:space="preserve"> </w:t>
              </w:r>
              <w:proofErr w:type="spellStart"/>
              <w:r w:rsidRPr="00B41112">
                <w:rPr>
                  <w:i/>
                  <w:sz w:val="26"/>
                  <w:szCs w:val="26"/>
                  <w:rPrChange w:id="35058" w:author="Le Minh Nghia" w:date="2019-10-09T10:56:00Z">
                    <w:rPr>
                      <w:i/>
                    </w:rPr>
                  </w:rPrChange>
                </w:rPr>
                <w:t>viên</w:t>
              </w:r>
              <w:proofErr w:type="spellEnd"/>
              <w:r w:rsidRPr="00B41112">
                <w:rPr>
                  <w:i/>
                  <w:sz w:val="26"/>
                  <w:szCs w:val="26"/>
                  <w:rPrChange w:id="35059" w:author="Le Minh Nghia" w:date="2019-10-09T10:56:00Z">
                    <w:rPr>
                      <w:i/>
                    </w:rPr>
                  </w:rPrChange>
                </w:rPr>
                <w:t xml:space="preserve"> </w:t>
              </w:r>
              <w:proofErr w:type="spellStart"/>
              <w:r w:rsidRPr="00B41112">
                <w:rPr>
                  <w:i/>
                  <w:sz w:val="26"/>
                  <w:szCs w:val="26"/>
                  <w:rPrChange w:id="35060" w:author="Le Minh Nghia" w:date="2019-10-09T10:56:00Z">
                    <w:rPr>
                      <w:i/>
                    </w:rPr>
                  </w:rPrChange>
                </w:rPr>
                <w:t>của</w:t>
              </w:r>
              <w:proofErr w:type="spellEnd"/>
              <w:r w:rsidRPr="00B41112">
                <w:rPr>
                  <w:i/>
                  <w:sz w:val="26"/>
                  <w:szCs w:val="26"/>
                  <w:rPrChange w:id="35061" w:author="Le Minh Nghia" w:date="2019-10-09T10:56:00Z">
                    <w:rPr>
                      <w:i/>
                    </w:rPr>
                  </w:rPrChange>
                </w:rPr>
                <w:t xml:space="preserve"> </w:t>
              </w:r>
              <w:proofErr w:type="spellStart"/>
              <w:r w:rsidRPr="00B41112">
                <w:rPr>
                  <w:i/>
                  <w:sz w:val="26"/>
                  <w:szCs w:val="26"/>
                  <w:rPrChange w:id="35062" w:author="Le Minh Nghia" w:date="2019-10-09T10:56:00Z">
                    <w:rPr>
                      <w:i/>
                    </w:rPr>
                  </w:rPrChange>
                </w:rPr>
                <w:t>các</w:t>
              </w:r>
              <w:proofErr w:type="spellEnd"/>
              <w:r w:rsidRPr="00B41112">
                <w:rPr>
                  <w:i/>
                  <w:sz w:val="26"/>
                  <w:szCs w:val="26"/>
                  <w:rPrChange w:id="35063" w:author="Le Minh Nghia" w:date="2019-10-09T10:56:00Z">
                    <w:rPr>
                      <w:i/>
                    </w:rPr>
                  </w:rPrChange>
                </w:rPr>
                <w:t xml:space="preserve"> </w:t>
              </w:r>
              <w:proofErr w:type="spellStart"/>
              <w:r w:rsidRPr="00B41112">
                <w:rPr>
                  <w:i/>
                  <w:sz w:val="26"/>
                  <w:szCs w:val="26"/>
                  <w:rPrChange w:id="35064" w:author="Le Minh Nghia" w:date="2019-10-09T10:56:00Z">
                    <w:rPr>
                      <w:i/>
                    </w:rPr>
                  </w:rPrChange>
                </w:rPr>
                <w:t>trường</w:t>
              </w:r>
              <w:proofErr w:type="spellEnd"/>
              <w:r w:rsidRPr="00B41112">
                <w:rPr>
                  <w:i/>
                  <w:sz w:val="26"/>
                  <w:szCs w:val="26"/>
                  <w:rPrChange w:id="35065" w:author="Le Minh Nghia" w:date="2019-10-09T10:56:00Z">
                    <w:rPr>
                      <w:i/>
                    </w:rPr>
                  </w:rPrChange>
                </w:rPr>
                <w:t xml:space="preserve"> </w:t>
              </w:r>
              <w:proofErr w:type="spellStart"/>
              <w:r w:rsidRPr="00B41112">
                <w:rPr>
                  <w:i/>
                  <w:sz w:val="26"/>
                  <w:szCs w:val="26"/>
                  <w:rPrChange w:id="35066" w:author="Le Minh Nghia" w:date="2019-10-09T10:56:00Z">
                    <w:rPr>
                      <w:i/>
                    </w:rPr>
                  </w:rPrChange>
                </w:rPr>
                <w:t>đại</w:t>
              </w:r>
              <w:proofErr w:type="spellEnd"/>
              <w:r w:rsidRPr="00B41112">
                <w:rPr>
                  <w:i/>
                  <w:sz w:val="26"/>
                  <w:szCs w:val="26"/>
                  <w:rPrChange w:id="35067" w:author="Le Minh Nghia" w:date="2019-10-09T10:56:00Z">
                    <w:rPr>
                      <w:i/>
                    </w:rPr>
                  </w:rPrChange>
                </w:rPr>
                <w:t xml:space="preserve"> </w:t>
              </w:r>
              <w:proofErr w:type="spellStart"/>
              <w:r w:rsidRPr="00B41112">
                <w:rPr>
                  <w:i/>
                  <w:sz w:val="26"/>
                  <w:szCs w:val="26"/>
                  <w:rPrChange w:id="35068" w:author="Le Minh Nghia" w:date="2019-10-09T10:56:00Z">
                    <w:rPr>
                      <w:i/>
                    </w:rPr>
                  </w:rPrChange>
                </w:rPr>
                <w:t>học</w:t>
              </w:r>
              <w:proofErr w:type="spellEnd"/>
              <w:r w:rsidRPr="00B41112">
                <w:rPr>
                  <w:i/>
                  <w:sz w:val="26"/>
                  <w:szCs w:val="26"/>
                  <w:rPrChange w:id="35069" w:author="Le Minh Nghia" w:date="2019-10-09T10:56:00Z">
                    <w:rPr>
                      <w:i/>
                    </w:rPr>
                  </w:rPrChange>
                </w:rPr>
                <w:t xml:space="preserve"> </w:t>
              </w:r>
              <w:proofErr w:type="spellStart"/>
              <w:r w:rsidRPr="00B41112">
                <w:rPr>
                  <w:i/>
                  <w:sz w:val="26"/>
                  <w:szCs w:val="26"/>
                  <w:rPrChange w:id="35070" w:author="Le Minh Nghia" w:date="2019-10-09T10:56:00Z">
                    <w:rPr>
                      <w:i/>
                    </w:rPr>
                  </w:rPrChange>
                </w:rPr>
                <w:t>trong</w:t>
              </w:r>
              <w:proofErr w:type="spellEnd"/>
              <w:r w:rsidRPr="00B41112">
                <w:rPr>
                  <w:i/>
                  <w:sz w:val="26"/>
                  <w:szCs w:val="26"/>
                  <w:rPrChange w:id="35071" w:author="Le Minh Nghia" w:date="2019-10-09T10:56:00Z">
                    <w:rPr>
                      <w:i/>
                    </w:rPr>
                  </w:rPrChange>
                </w:rPr>
                <w:t xml:space="preserve"> </w:t>
              </w:r>
              <w:proofErr w:type="spellStart"/>
              <w:r w:rsidRPr="00B41112">
                <w:rPr>
                  <w:i/>
                  <w:sz w:val="26"/>
                  <w:szCs w:val="26"/>
                  <w:rPrChange w:id="35072" w:author="Le Minh Nghia" w:date="2019-10-09T10:56:00Z">
                    <w:rPr>
                      <w:i/>
                    </w:rPr>
                  </w:rPrChange>
                </w:rPr>
                <w:t>nước</w:t>
              </w:r>
              <w:proofErr w:type="spellEnd"/>
              <w:r w:rsidRPr="00B41112">
                <w:rPr>
                  <w:i/>
                  <w:sz w:val="26"/>
                  <w:szCs w:val="26"/>
                  <w:rPrChange w:id="35073" w:author="Le Minh Nghia" w:date="2019-10-09T10:56:00Z">
                    <w:rPr>
                      <w:i/>
                    </w:rPr>
                  </w:rPrChange>
                </w:rPr>
                <w:t xml:space="preserve"> </w:t>
              </w:r>
              <w:proofErr w:type="spellStart"/>
              <w:r w:rsidRPr="00B41112">
                <w:rPr>
                  <w:i/>
                  <w:sz w:val="26"/>
                  <w:szCs w:val="26"/>
                  <w:rPrChange w:id="35074" w:author="Le Minh Nghia" w:date="2019-10-09T10:56:00Z">
                    <w:rPr>
                      <w:i/>
                    </w:rPr>
                  </w:rPrChange>
                </w:rPr>
                <w:t>đều</w:t>
              </w:r>
              <w:proofErr w:type="spellEnd"/>
              <w:r w:rsidRPr="00B41112">
                <w:rPr>
                  <w:i/>
                  <w:sz w:val="26"/>
                  <w:szCs w:val="26"/>
                  <w:rPrChange w:id="35075" w:author="Le Minh Nghia" w:date="2019-10-09T10:56:00Z">
                    <w:rPr>
                      <w:i/>
                    </w:rPr>
                  </w:rPrChange>
                </w:rPr>
                <w:t xml:space="preserve"> </w:t>
              </w:r>
              <w:proofErr w:type="spellStart"/>
              <w:r w:rsidRPr="00B41112">
                <w:rPr>
                  <w:i/>
                  <w:sz w:val="26"/>
                  <w:szCs w:val="26"/>
                  <w:rPrChange w:id="35076" w:author="Le Minh Nghia" w:date="2019-10-09T10:56:00Z">
                    <w:rPr>
                      <w:i/>
                    </w:rPr>
                  </w:rPrChange>
                </w:rPr>
                <w:t>không</w:t>
              </w:r>
              <w:proofErr w:type="spellEnd"/>
              <w:r w:rsidRPr="00B41112">
                <w:rPr>
                  <w:i/>
                  <w:sz w:val="26"/>
                  <w:szCs w:val="26"/>
                  <w:rPrChange w:id="35077" w:author="Le Minh Nghia" w:date="2019-10-09T10:56:00Z">
                    <w:rPr>
                      <w:i/>
                    </w:rPr>
                  </w:rPrChange>
                </w:rPr>
                <w:t xml:space="preserve"> </w:t>
              </w:r>
              <w:proofErr w:type="spellStart"/>
              <w:r w:rsidRPr="00B41112">
                <w:rPr>
                  <w:i/>
                  <w:sz w:val="26"/>
                  <w:szCs w:val="26"/>
                  <w:rPrChange w:id="35078" w:author="Le Minh Nghia" w:date="2019-10-09T10:56:00Z">
                    <w:rPr>
                      <w:i/>
                    </w:rPr>
                  </w:rPrChange>
                </w:rPr>
                <w:t>quản</w:t>
              </w:r>
              <w:proofErr w:type="spellEnd"/>
              <w:r w:rsidRPr="00B41112">
                <w:rPr>
                  <w:i/>
                  <w:sz w:val="26"/>
                  <w:szCs w:val="26"/>
                  <w:rPrChange w:id="35079" w:author="Le Minh Nghia" w:date="2019-10-09T10:56:00Z">
                    <w:rPr>
                      <w:i/>
                    </w:rPr>
                  </w:rPrChange>
                </w:rPr>
                <w:t xml:space="preserve"> </w:t>
              </w:r>
              <w:proofErr w:type="spellStart"/>
              <w:r w:rsidRPr="00B41112">
                <w:rPr>
                  <w:i/>
                  <w:sz w:val="26"/>
                  <w:szCs w:val="26"/>
                  <w:rPrChange w:id="35080" w:author="Le Minh Nghia" w:date="2019-10-09T10:56:00Z">
                    <w:rPr>
                      <w:i/>
                    </w:rPr>
                  </w:rPrChange>
                </w:rPr>
                <w:t>lý</w:t>
              </w:r>
              <w:proofErr w:type="spellEnd"/>
              <w:r w:rsidRPr="00B41112">
                <w:rPr>
                  <w:i/>
                  <w:sz w:val="26"/>
                  <w:szCs w:val="26"/>
                  <w:rPrChange w:id="35081" w:author="Le Minh Nghia" w:date="2019-10-09T10:56:00Z">
                    <w:rPr>
                      <w:i/>
                    </w:rPr>
                  </w:rPrChange>
                </w:rPr>
                <w:t xml:space="preserve"> </w:t>
              </w:r>
              <w:proofErr w:type="spellStart"/>
              <w:r w:rsidRPr="00B41112">
                <w:rPr>
                  <w:i/>
                  <w:sz w:val="26"/>
                  <w:szCs w:val="26"/>
                  <w:rPrChange w:id="35082" w:author="Le Minh Nghia" w:date="2019-10-09T10:56:00Z">
                    <w:rPr>
                      <w:i/>
                    </w:rPr>
                  </w:rPrChange>
                </w:rPr>
                <w:t>được</w:t>
              </w:r>
              <w:proofErr w:type="spellEnd"/>
              <w:r w:rsidRPr="00B41112">
                <w:rPr>
                  <w:i/>
                  <w:sz w:val="26"/>
                  <w:szCs w:val="26"/>
                  <w:rPrChange w:id="35083" w:author="Le Minh Nghia" w:date="2019-10-09T10:56:00Z">
                    <w:rPr>
                      <w:i/>
                    </w:rPr>
                  </w:rPrChange>
                </w:rPr>
                <w:t xml:space="preserve"> </w:t>
              </w:r>
              <w:proofErr w:type="spellStart"/>
              <w:r w:rsidRPr="00B41112">
                <w:rPr>
                  <w:i/>
                  <w:sz w:val="26"/>
                  <w:szCs w:val="26"/>
                  <w:rPrChange w:id="35084" w:author="Le Minh Nghia" w:date="2019-10-09T10:56:00Z">
                    <w:rPr>
                      <w:i/>
                    </w:rPr>
                  </w:rPrChange>
                </w:rPr>
                <w:t>đầy</w:t>
              </w:r>
              <w:proofErr w:type="spellEnd"/>
              <w:r w:rsidRPr="00B41112">
                <w:rPr>
                  <w:i/>
                  <w:sz w:val="26"/>
                  <w:szCs w:val="26"/>
                  <w:rPrChange w:id="35085" w:author="Le Minh Nghia" w:date="2019-10-09T10:56:00Z">
                    <w:rPr>
                      <w:i/>
                    </w:rPr>
                  </w:rPrChange>
                </w:rPr>
                <w:t xml:space="preserve"> </w:t>
              </w:r>
              <w:proofErr w:type="spellStart"/>
              <w:r w:rsidRPr="00B41112">
                <w:rPr>
                  <w:i/>
                  <w:sz w:val="26"/>
                  <w:szCs w:val="26"/>
                  <w:rPrChange w:id="35086" w:author="Le Minh Nghia" w:date="2019-10-09T10:56:00Z">
                    <w:rPr>
                      <w:i/>
                    </w:rPr>
                  </w:rPrChange>
                </w:rPr>
                <w:t>đủ</w:t>
              </w:r>
              <w:proofErr w:type="spellEnd"/>
              <w:r w:rsidRPr="00B41112">
                <w:rPr>
                  <w:i/>
                  <w:sz w:val="26"/>
                  <w:szCs w:val="26"/>
                  <w:rPrChange w:id="35087" w:author="Le Minh Nghia" w:date="2019-10-09T10:56:00Z">
                    <w:rPr>
                      <w:i/>
                    </w:rPr>
                  </w:rPrChange>
                </w:rPr>
                <w:t xml:space="preserve"> </w:t>
              </w:r>
              <w:proofErr w:type="spellStart"/>
              <w:r w:rsidRPr="00B41112">
                <w:rPr>
                  <w:i/>
                  <w:sz w:val="26"/>
                  <w:szCs w:val="26"/>
                  <w:rPrChange w:id="35088" w:author="Le Minh Nghia" w:date="2019-10-09T10:56:00Z">
                    <w:rPr>
                      <w:i/>
                    </w:rPr>
                  </w:rPrChange>
                </w:rPr>
                <w:t>thông</w:t>
              </w:r>
              <w:proofErr w:type="spellEnd"/>
              <w:r w:rsidRPr="00B41112">
                <w:rPr>
                  <w:i/>
                  <w:sz w:val="26"/>
                  <w:szCs w:val="26"/>
                  <w:rPrChange w:id="35089" w:author="Le Minh Nghia" w:date="2019-10-09T10:56:00Z">
                    <w:rPr>
                      <w:i/>
                    </w:rPr>
                  </w:rPrChange>
                </w:rPr>
                <w:t xml:space="preserve"> tin </w:t>
              </w:r>
              <w:proofErr w:type="spellStart"/>
              <w:r w:rsidRPr="00B41112">
                <w:rPr>
                  <w:i/>
                  <w:sz w:val="26"/>
                  <w:szCs w:val="26"/>
                  <w:rPrChange w:id="35090" w:author="Le Minh Nghia" w:date="2019-10-09T10:56:00Z">
                    <w:rPr>
                      <w:i/>
                    </w:rPr>
                  </w:rPrChange>
                </w:rPr>
                <w:t>về</w:t>
              </w:r>
              <w:proofErr w:type="spellEnd"/>
              <w:r w:rsidRPr="00B41112">
                <w:rPr>
                  <w:i/>
                  <w:sz w:val="26"/>
                  <w:szCs w:val="26"/>
                  <w:rPrChange w:id="35091" w:author="Le Minh Nghia" w:date="2019-10-09T10:56:00Z">
                    <w:rPr>
                      <w:i/>
                    </w:rPr>
                  </w:rPrChange>
                </w:rPr>
                <w:t xml:space="preserve"> </w:t>
              </w:r>
              <w:proofErr w:type="spellStart"/>
              <w:r w:rsidRPr="00B41112">
                <w:rPr>
                  <w:i/>
                  <w:sz w:val="26"/>
                  <w:szCs w:val="26"/>
                  <w:rPrChange w:id="35092" w:author="Le Minh Nghia" w:date="2019-10-09T10:56:00Z">
                    <w:rPr>
                      <w:i/>
                    </w:rPr>
                  </w:rPrChange>
                </w:rPr>
                <w:t>cựu</w:t>
              </w:r>
              <w:proofErr w:type="spellEnd"/>
              <w:r w:rsidRPr="00B41112">
                <w:rPr>
                  <w:i/>
                  <w:sz w:val="26"/>
                  <w:szCs w:val="26"/>
                  <w:rPrChange w:id="35093" w:author="Le Minh Nghia" w:date="2019-10-09T10:56:00Z">
                    <w:rPr>
                      <w:i/>
                    </w:rPr>
                  </w:rPrChange>
                </w:rPr>
                <w:t xml:space="preserve"> </w:t>
              </w:r>
              <w:proofErr w:type="spellStart"/>
              <w:r w:rsidRPr="00B41112">
                <w:rPr>
                  <w:i/>
                  <w:sz w:val="26"/>
                  <w:szCs w:val="26"/>
                  <w:rPrChange w:id="35094" w:author="Le Minh Nghia" w:date="2019-10-09T10:56:00Z">
                    <w:rPr>
                      <w:i/>
                    </w:rPr>
                  </w:rPrChange>
                </w:rPr>
                <w:t>sinh</w:t>
              </w:r>
              <w:proofErr w:type="spellEnd"/>
              <w:r w:rsidRPr="00B41112">
                <w:rPr>
                  <w:i/>
                  <w:sz w:val="26"/>
                  <w:szCs w:val="26"/>
                  <w:rPrChange w:id="35095" w:author="Le Minh Nghia" w:date="2019-10-09T10:56:00Z">
                    <w:rPr>
                      <w:i/>
                    </w:rPr>
                  </w:rPrChange>
                </w:rPr>
                <w:t xml:space="preserve"> </w:t>
              </w:r>
              <w:proofErr w:type="spellStart"/>
              <w:r w:rsidRPr="00B41112">
                <w:rPr>
                  <w:i/>
                  <w:sz w:val="26"/>
                  <w:szCs w:val="26"/>
                  <w:rPrChange w:id="35096" w:author="Le Minh Nghia" w:date="2019-10-09T10:56:00Z">
                    <w:rPr>
                      <w:i/>
                    </w:rPr>
                  </w:rPrChange>
                </w:rPr>
                <w:t>viên</w:t>
              </w:r>
              <w:proofErr w:type="spellEnd"/>
              <w:r w:rsidRPr="00B41112">
                <w:rPr>
                  <w:i/>
                  <w:sz w:val="26"/>
                  <w:szCs w:val="26"/>
                  <w:rPrChange w:id="35097" w:author="Le Minh Nghia" w:date="2019-10-09T10:56:00Z">
                    <w:rPr>
                      <w:i/>
                    </w:rPr>
                  </w:rPrChange>
                </w:rPr>
                <w:t xml:space="preserve"> </w:t>
              </w:r>
              <w:proofErr w:type="spellStart"/>
              <w:r w:rsidRPr="00B41112">
                <w:rPr>
                  <w:i/>
                  <w:sz w:val="26"/>
                  <w:szCs w:val="26"/>
                  <w:rPrChange w:id="35098" w:author="Le Minh Nghia" w:date="2019-10-09T10:56:00Z">
                    <w:rPr>
                      <w:i/>
                    </w:rPr>
                  </w:rPrChange>
                </w:rPr>
                <w:t>mà</w:t>
              </w:r>
              <w:proofErr w:type="spellEnd"/>
              <w:r w:rsidRPr="00B41112">
                <w:rPr>
                  <w:i/>
                  <w:sz w:val="26"/>
                  <w:szCs w:val="26"/>
                  <w:rPrChange w:id="35099" w:author="Le Minh Nghia" w:date="2019-10-09T10:56:00Z">
                    <w:rPr>
                      <w:i/>
                    </w:rPr>
                  </w:rPrChange>
                </w:rPr>
                <w:t xml:space="preserve"> </w:t>
              </w:r>
              <w:proofErr w:type="spellStart"/>
              <w:r w:rsidRPr="00B41112">
                <w:rPr>
                  <w:i/>
                  <w:sz w:val="26"/>
                  <w:szCs w:val="26"/>
                  <w:rPrChange w:id="35100" w:author="Le Minh Nghia" w:date="2019-10-09T10:56:00Z">
                    <w:rPr>
                      <w:i/>
                    </w:rPr>
                  </w:rPrChange>
                </w:rPr>
                <w:t>chỉ</w:t>
              </w:r>
              <w:proofErr w:type="spellEnd"/>
              <w:r w:rsidRPr="00B41112">
                <w:rPr>
                  <w:i/>
                  <w:sz w:val="26"/>
                  <w:szCs w:val="26"/>
                  <w:rPrChange w:id="35101" w:author="Le Minh Nghia" w:date="2019-10-09T10:56:00Z">
                    <w:rPr>
                      <w:i/>
                    </w:rPr>
                  </w:rPrChange>
                </w:rPr>
                <w:t xml:space="preserve"> </w:t>
              </w:r>
              <w:proofErr w:type="spellStart"/>
              <w:r w:rsidRPr="00B41112">
                <w:rPr>
                  <w:i/>
                  <w:sz w:val="26"/>
                  <w:szCs w:val="26"/>
                  <w:rPrChange w:id="35102" w:author="Le Minh Nghia" w:date="2019-10-09T10:56:00Z">
                    <w:rPr>
                      <w:i/>
                    </w:rPr>
                  </w:rPrChange>
                </w:rPr>
                <w:t>quản</w:t>
              </w:r>
              <w:proofErr w:type="spellEnd"/>
              <w:r w:rsidRPr="00B41112">
                <w:rPr>
                  <w:i/>
                  <w:sz w:val="26"/>
                  <w:szCs w:val="26"/>
                  <w:rPrChange w:id="35103" w:author="Le Minh Nghia" w:date="2019-10-09T10:56:00Z">
                    <w:rPr>
                      <w:i/>
                    </w:rPr>
                  </w:rPrChange>
                </w:rPr>
                <w:t xml:space="preserve"> </w:t>
              </w:r>
              <w:proofErr w:type="spellStart"/>
              <w:r w:rsidRPr="00B41112">
                <w:rPr>
                  <w:i/>
                  <w:sz w:val="26"/>
                  <w:szCs w:val="26"/>
                  <w:rPrChange w:id="35104" w:author="Le Minh Nghia" w:date="2019-10-09T10:56:00Z">
                    <w:rPr>
                      <w:i/>
                    </w:rPr>
                  </w:rPrChange>
                </w:rPr>
                <w:t>lý</w:t>
              </w:r>
              <w:proofErr w:type="spellEnd"/>
              <w:r w:rsidRPr="00B41112">
                <w:rPr>
                  <w:i/>
                  <w:sz w:val="26"/>
                  <w:szCs w:val="26"/>
                  <w:rPrChange w:id="35105" w:author="Le Minh Nghia" w:date="2019-10-09T10:56:00Z">
                    <w:rPr>
                      <w:i/>
                    </w:rPr>
                  </w:rPrChange>
                </w:rPr>
                <w:t xml:space="preserve"> </w:t>
              </w:r>
              <w:proofErr w:type="spellStart"/>
              <w:r w:rsidRPr="00B41112">
                <w:rPr>
                  <w:i/>
                  <w:sz w:val="26"/>
                  <w:szCs w:val="26"/>
                  <w:rPrChange w:id="35106" w:author="Le Minh Nghia" w:date="2019-10-09T10:56:00Z">
                    <w:rPr>
                      <w:i/>
                    </w:rPr>
                  </w:rPrChange>
                </w:rPr>
                <w:t>được</w:t>
              </w:r>
              <w:proofErr w:type="spellEnd"/>
              <w:r w:rsidRPr="00B41112">
                <w:rPr>
                  <w:i/>
                  <w:sz w:val="26"/>
                  <w:szCs w:val="26"/>
                  <w:rPrChange w:id="35107" w:author="Le Minh Nghia" w:date="2019-10-09T10:56:00Z">
                    <w:rPr>
                      <w:i/>
                    </w:rPr>
                  </w:rPrChange>
                </w:rPr>
                <w:t xml:space="preserve"> </w:t>
              </w:r>
              <w:proofErr w:type="spellStart"/>
              <w:r w:rsidRPr="00B41112">
                <w:rPr>
                  <w:i/>
                  <w:sz w:val="26"/>
                  <w:szCs w:val="26"/>
                  <w:rPrChange w:id="35108" w:author="Le Minh Nghia" w:date="2019-10-09T10:56:00Z">
                    <w:rPr>
                      <w:i/>
                    </w:rPr>
                  </w:rPrChange>
                </w:rPr>
                <w:t>sinh</w:t>
              </w:r>
              <w:proofErr w:type="spellEnd"/>
              <w:r w:rsidRPr="00B41112">
                <w:rPr>
                  <w:i/>
                  <w:sz w:val="26"/>
                  <w:szCs w:val="26"/>
                  <w:rPrChange w:id="35109" w:author="Le Minh Nghia" w:date="2019-10-09T10:56:00Z">
                    <w:rPr>
                      <w:i/>
                    </w:rPr>
                  </w:rPrChange>
                </w:rPr>
                <w:t xml:space="preserve"> </w:t>
              </w:r>
              <w:proofErr w:type="spellStart"/>
              <w:r w:rsidRPr="00B41112">
                <w:rPr>
                  <w:i/>
                  <w:sz w:val="26"/>
                  <w:szCs w:val="26"/>
                  <w:rPrChange w:id="35110" w:author="Le Minh Nghia" w:date="2019-10-09T10:56:00Z">
                    <w:rPr>
                      <w:i/>
                    </w:rPr>
                  </w:rPrChange>
                </w:rPr>
                <w:t>viên</w:t>
              </w:r>
              <w:proofErr w:type="spellEnd"/>
              <w:r w:rsidRPr="00B41112">
                <w:rPr>
                  <w:i/>
                  <w:sz w:val="26"/>
                  <w:szCs w:val="26"/>
                  <w:rPrChange w:id="35111" w:author="Le Minh Nghia" w:date="2019-10-09T10:56:00Z">
                    <w:rPr>
                      <w:i/>
                    </w:rPr>
                  </w:rPrChange>
                </w:rPr>
                <w:t xml:space="preserve"> </w:t>
              </w:r>
              <w:proofErr w:type="spellStart"/>
              <w:r w:rsidRPr="00B41112">
                <w:rPr>
                  <w:i/>
                  <w:sz w:val="26"/>
                  <w:szCs w:val="26"/>
                  <w:rPrChange w:id="35112" w:author="Le Minh Nghia" w:date="2019-10-09T10:56:00Z">
                    <w:rPr>
                      <w:i/>
                    </w:rPr>
                  </w:rPrChange>
                </w:rPr>
                <w:t>thuộc</w:t>
              </w:r>
              <w:proofErr w:type="spellEnd"/>
              <w:r w:rsidRPr="00B41112">
                <w:rPr>
                  <w:i/>
                  <w:sz w:val="26"/>
                  <w:szCs w:val="26"/>
                  <w:rPrChange w:id="35113" w:author="Le Minh Nghia" w:date="2019-10-09T10:56:00Z">
                    <w:rPr>
                      <w:i/>
                    </w:rPr>
                  </w:rPrChange>
                </w:rPr>
                <w:t xml:space="preserve"> </w:t>
              </w:r>
              <w:proofErr w:type="spellStart"/>
              <w:r w:rsidRPr="00B41112">
                <w:rPr>
                  <w:i/>
                  <w:sz w:val="26"/>
                  <w:szCs w:val="26"/>
                  <w:rPrChange w:id="35114" w:author="Le Minh Nghia" w:date="2019-10-09T10:56:00Z">
                    <w:rPr>
                      <w:i/>
                    </w:rPr>
                  </w:rPrChange>
                </w:rPr>
                <w:t>lớp</w:t>
              </w:r>
              <w:proofErr w:type="spellEnd"/>
              <w:r w:rsidRPr="00B41112">
                <w:rPr>
                  <w:i/>
                  <w:sz w:val="26"/>
                  <w:szCs w:val="26"/>
                  <w:rPrChange w:id="35115" w:author="Le Minh Nghia" w:date="2019-10-09T10:56:00Z">
                    <w:rPr>
                      <w:i/>
                    </w:rPr>
                  </w:rPrChange>
                </w:rPr>
                <w:t xml:space="preserve">, khoa, </w:t>
              </w:r>
              <w:proofErr w:type="spellStart"/>
              <w:r w:rsidRPr="00B41112">
                <w:rPr>
                  <w:i/>
                  <w:sz w:val="26"/>
                  <w:szCs w:val="26"/>
                  <w:rPrChange w:id="35116" w:author="Le Minh Nghia" w:date="2019-10-09T10:56:00Z">
                    <w:rPr>
                      <w:i/>
                    </w:rPr>
                  </w:rPrChange>
                </w:rPr>
                <w:t>năm</w:t>
              </w:r>
              <w:proofErr w:type="spellEnd"/>
              <w:r w:rsidRPr="00B41112">
                <w:rPr>
                  <w:i/>
                  <w:sz w:val="26"/>
                  <w:szCs w:val="26"/>
                  <w:rPrChange w:id="35117" w:author="Le Minh Nghia" w:date="2019-10-09T10:56:00Z">
                    <w:rPr>
                      <w:i/>
                    </w:rPr>
                  </w:rPrChange>
                </w:rPr>
                <w:t xml:space="preserve"> </w:t>
              </w:r>
              <w:proofErr w:type="spellStart"/>
              <w:r w:rsidRPr="00B41112">
                <w:rPr>
                  <w:i/>
                  <w:sz w:val="26"/>
                  <w:szCs w:val="26"/>
                  <w:rPrChange w:id="35118" w:author="Le Minh Nghia" w:date="2019-10-09T10:56:00Z">
                    <w:rPr>
                      <w:i/>
                    </w:rPr>
                  </w:rPrChange>
                </w:rPr>
                <w:t>tốt</w:t>
              </w:r>
              <w:proofErr w:type="spellEnd"/>
              <w:r w:rsidRPr="00B41112">
                <w:rPr>
                  <w:i/>
                  <w:sz w:val="26"/>
                  <w:szCs w:val="26"/>
                  <w:rPrChange w:id="35119" w:author="Le Minh Nghia" w:date="2019-10-09T10:56:00Z">
                    <w:rPr>
                      <w:i/>
                    </w:rPr>
                  </w:rPrChange>
                </w:rPr>
                <w:t xml:space="preserve"> </w:t>
              </w:r>
              <w:proofErr w:type="spellStart"/>
              <w:r w:rsidRPr="00B41112">
                <w:rPr>
                  <w:i/>
                  <w:sz w:val="26"/>
                  <w:szCs w:val="26"/>
                  <w:rPrChange w:id="35120" w:author="Le Minh Nghia" w:date="2019-10-09T10:56:00Z">
                    <w:rPr>
                      <w:i/>
                    </w:rPr>
                  </w:rPrChange>
                </w:rPr>
                <w:t>nghiệp</w:t>
              </w:r>
              <w:proofErr w:type="spellEnd"/>
              <w:r w:rsidRPr="00B41112">
                <w:rPr>
                  <w:i/>
                  <w:sz w:val="26"/>
                  <w:szCs w:val="26"/>
                  <w:rPrChange w:id="35121" w:author="Le Minh Nghia" w:date="2019-10-09T10:56:00Z">
                    <w:rPr>
                      <w:i/>
                    </w:rPr>
                  </w:rPrChange>
                </w:rPr>
                <w:t xml:space="preserve">, </w:t>
              </w:r>
              <w:proofErr w:type="spellStart"/>
              <w:r w:rsidRPr="00B41112">
                <w:rPr>
                  <w:i/>
                  <w:sz w:val="26"/>
                  <w:szCs w:val="26"/>
                  <w:rPrChange w:id="35122" w:author="Le Minh Nghia" w:date="2019-10-09T10:56:00Z">
                    <w:rPr>
                      <w:i/>
                    </w:rPr>
                  </w:rPrChange>
                </w:rPr>
                <w:t>hoặc</w:t>
              </w:r>
              <w:proofErr w:type="spellEnd"/>
              <w:r w:rsidRPr="00B41112">
                <w:rPr>
                  <w:i/>
                  <w:sz w:val="26"/>
                  <w:szCs w:val="26"/>
                  <w:rPrChange w:id="35123" w:author="Le Minh Nghia" w:date="2019-10-09T10:56:00Z">
                    <w:rPr>
                      <w:i/>
                    </w:rPr>
                  </w:rPrChange>
                </w:rPr>
                <w:t xml:space="preserve"> </w:t>
              </w:r>
              <w:proofErr w:type="spellStart"/>
              <w:r w:rsidRPr="00B41112">
                <w:rPr>
                  <w:i/>
                  <w:sz w:val="26"/>
                  <w:szCs w:val="26"/>
                  <w:rPrChange w:id="35124" w:author="Le Minh Nghia" w:date="2019-10-09T10:56:00Z">
                    <w:rPr>
                      <w:i/>
                    </w:rPr>
                  </w:rPrChange>
                </w:rPr>
                <w:t>là</w:t>
              </w:r>
              <w:proofErr w:type="spellEnd"/>
              <w:r w:rsidRPr="00B41112">
                <w:rPr>
                  <w:i/>
                  <w:sz w:val="26"/>
                  <w:szCs w:val="26"/>
                  <w:rPrChange w:id="35125" w:author="Le Minh Nghia" w:date="2019-10-09T10:56:00Z">
                    <w:rPr>
                      <w:i/>
                    </w:rPr>
                  </w:rPrChange>
                </w:rPr>
                <w:t xml:space="preserve"> </w:t>
              </w:r>
              <w:proofErr w:type="spellStart"/>
              <w:r w:rsidRPr="00B41112">
                <w:rPr>
                  <w:i/>
                  <w:sz w:val="26"/>
                  <w:szCs w:val="26"/>
                  <w:rPrChange w:id="35126" w:author="Le Minh Nghia" w:date="2019-10-09T10:56:00Z">
                    <w:rPr>
                      <w:i/>
                    </w:rPr>
                  </w:rPrChange>
                </w:rPr>
                <w:t>sinh</w:t>
              </w:r>
              <w:proofErr w:type="spellEnd"/>
              <w:r w:rsidRPr="00B41112">
                <w:rPr>
                  <w:i/>
                  <w:sz w:val="26"/>
                  <w:szCs w:val="26"/>
                  <w:rPrChange w:id="35127" w:author="Le Minh Nghia" w:date="2019-10-09T10:56:00Z">
                    <w:rPr>
                      <w:i/>
                    </w:rPr>
                  </w:rPrChange>
                </w:rPr>
                <w:t xml:space="preserve"> </w:t>
              </w:r>
              <w:proofErr w:type="spellStart"/>
              <w:r w:rsidRPr="00B41112">
                <w:rPr>
                  <w:i/>
                  <w:sz w:val="26"/>
                  <w:szCs w:val="26"/>
                  <w:rPrChange w:id="35128" w:author="Le Minh Nghia" w:date="2019-10-09T10:56:00Z">
                    <w:rPr>
                      <w:i/>
                    </w:rPr>
                  </w:rPrChange>
                </w:rPr>
                <w:t>viên</w:t>
              </w:r>
              <w:proofErr w:type="spellEnd"/>
              <w:r w:rsidRPr="00B41112">
                <w:rPr>
                  <w:i/>
                  <w:sz w:val="26"/>
                  <w:szCs w:val="26"/>
                  <w:rPrChange w:id="35129" w:author="Le Minh Nghia" w:date="2019-10-09T10:56:00Z">
                    <w:rPr>
                      <w:i/>
                    </w:rPr>
                  </w:rPrChange>
                </w:rPr>
                <w:t xml:space="preserve"> </w:t>
              </w:r>
              <w:proofErr w:type="spellStart"/>
              <w:r w:rsidRPr="00B41112">
                <w:rPr>
                  <w:i/>
                  <w:sz w:val="26"/>
                  <w:szCs w:val="26"/>
                  <w:rPrChange w:id="35130" w:author="Le Minh Nghia" w:date="2019-10-09T10:56:00Z">
                    <w:rPr>
                      <w:i/>
                    </w:rPr>
                  </w:rPrChange>
                </w:rPr>
                <w:t>xuất</w:t>
              </w:r>
              <w:proofErr w:type="spellEnd"/>
              <w:r w:rsidRPr="00B41112">
                <w:rPr>
                  <w:i/>
                  <w:sz w:val="26"/>
                  <w:szCs w:val="26"/>
                  <w:rPrChange w:id="35131" w:author="Le Minh Nghia" w:date="2019-10-09T10:56:00Z">
                    <w:rPr>
                      <w:i/>
                    </w:rPr>
                  </w:rPrChange>
                </w:rPr>
                <w:t xml:space="preserve"> </w:t>
              </w:r>
              <w:proofErr w:type="spellStart"/>
              <w:r w:rsidRPr="00B41112">
                <w:rPr>
                  <w:i/>
                  <w:sz w:val="26"/>
                  <w:szCs w:val="26"/>
                  <w:rPrChange w:id="35132" w:author="Le Minh Nghia" w:date="2019-10-09T10:56:00Z">
                    <w:rPr>
                      <w:i/>
                    </w:rPr>
                  </w:rPrChange>
                </w:rPr>
                <w:t>sắc</w:t>
              </w:r>
              <w:proofErr w:type="spellEnd"/>
              <w:r w:rsidRPr="00B41112">
                <w:rPr>
                  <w:i/>
                  <w:sz w:val="26"/>
                  <w:szCs w:val="26"/>
                  <w:rPrChange w:id="35133" w:author="Le Minh Nghia" w:date="2019-10-09T10:56:00Z">
                    <w:rPr>
                      <w:i/>
                    </w:rPr>
                  </w:rPrChange>
                </w:rPr>
                <w:t xml:space="preserve"> </w:t>
              </w:r>
              <w:proofErr w:type="spellStart"/>
              <w:r w:rsidRPr="00B41112">
                <w:rPr>
                  <w:i/>
                  <w:sz w:val="26"/>
                  <w:szCs w:val="26"/>
                  <w:rPrChange w:id="35134" w:author="Le Minh Nghia" w:date="2019-10-09T10:56:00Z">
                    <w:rPr>
                      <w:i/>
                    </w:rPr>
                  </w:rPrChange>
                </w:rPr>
                <w:t>trong</w:t>
              </w:r>
              <w:proofErr w:type="spellEnd"/>
              <w:r w:rsidRPr="00B41112">
                <w:rPr>
                  <w:i/>
                  <w:sz w:val="26"/>
                  <w:szCs w:val="26"/>
                  <w:rPrChange w:id="35135" w:author="Le Minh Nghia" w:date="2019-10-09T10:56:00Z">
                    <w:rPr>
                      <w:i/>
                    </w:rPr>
                  </w:rPrChange>
                </w:rPr>
                <w:t xml:space="preserve"> </w:t>
              </w:r>
              <w:proofErr w:type="spellStart"/>
              <w:r w:rsidRPr="00B41112">
                <w:rPr>
                  <w:i/>
                  <w:sz w:val="26"/>
                  <w:szCs w:val="26"/>
                  <w:rPrChange w:id="35136" w:author="Le Minh Nghia" w:date="2019-10-09T10:56:00Z">
                    <w:rPr>
                      <w:i/>
                    </w:rPr>
                  </w:rPrChange>
                </w:rPr>
                <w:t>các</w:t>
              </w:r>
              <w:proofErr w:type="spellEnd"/>
              <w:r w:rsidRPr="00B41112">
                <w:rPr>
                  <w:i/>
                  <w:sz w:val="26"/>
                  <w:szCs w:val="26"/>
                  <w:rPrChange w:id="35137" w:author="Le Minh Nghia" w:date="2019-10-09T10:56:00Z">
                    <w:rPr>
                      <w:i/>
                    </w:rPr>
                  </w:rPrChange>
                </w:rPr>
                <w:t xml:space="preserve"> </w:t>
              </w:r>
              <w:proofErr w:type="spellStart"/>
              <w:r w:rsidRPr="00B41112">
                <w:rPr>
                  <w:i/>
                  <w:sz w:val="26"/>
                  <w:szCs w:val="26"/>
                  <w:rPrChange w:id="35138" w:author="Le Minh Nghia" w:date="2019-10-09T10:56:00Z">
                    <w:rPr>
                      <w:i/>
                    </w:rPr>
                  </w:rPrChange>
                </w:rPr>
                <w:t>năm,nơi</w:t>
              </w:r>
              <w:proofErr w:type="spellEnd"/>
              <w:r w:rsidRPr="00B41112">
                <w:rPr>
                  <w:i/>
                  <w:sz w:val="26"/>
                  <w:szCs w:val="26"/>
                  <w:rPrChange w:id="35139" w:author="Le Minh Nghia" w:date="2019-10-09T10:56:00Z">
                    <w:rPr>
                      <w:i/>
                    </w:rPr>
                  </w:rPrChange>
                </w:rPr>
                <w:t xml:space="preserve"> </w:t>
              </w:r>
              <w:proofErr w:type="spellStart"/>
              <w:r w:rsidRPr="00B41112">
                <w:rPr>
                  <w:i/>
                  <w:sz w:val="26"/>
                  <w:szCs w:val="26"/>
                  <w:rPrChange w:id="35140" w:author="Le Minh Nghia" w:date="2019-10-09T10:56:00Z">
                    <w:rPr>
                      <w:i/>
                    </w:rPr>
                  </w:rPrChange>
                </w:rPr>
                <w:t>làm</w:t>
              </w:r>
              <w:proofErr w:type="spellEnd"/>
              <w:r w:rsidRPr="00B41112">
                <w:rPr>
                  <w:i/>
                  <w:sz w:val="26"/>
                  <w:szCs w:val="26"/>
                  <w:rPrChange w:id="35141" w:author="Le Minh Nghia" w:date="2019-10-09T10:56:00Z">
                    <w:rPr>
                      <w:i/>
                    </w:rPr>
                  </w:rPrChange>
                </w:rPr>
                <w:t xml:space="preserve"> </w:t>
              </w:r>
              <w:proofErr w:type="spellStart"/>
              <w:r w:rsidRPr="00B41112">
                <w:rPr>
                  <w:i/>
                  <w:sz w:val="26"/>
                  <w:szCs w:val="26"/>
                  <w:rPrChange w:id="35142" w:author="Le Minh Nghia" w:date="2019-10-09T10:56:00Z">
                    <w:rPr>
                      <w:i/>
                    </w:rPr>
                  </w:rPrChange>
                </w:rPr>
                <w:t>việc</w:t>
              </w:r>
              <w:proofErr w:type="spellEnd"/>
              <w:r w:rsidRPr="00B41112">
                <w:rPr>
                  <w:i/>
                  <w:sz w:val="26"/>
                  <w:szCs w:val="26"/>
                  <w:rPrChange w:id="35143" w:author="Le Minh Nghia" w:date="2019-10-09T10:56:00Z">
                    <w:rPr>
                      <w:i/>
                    </w:rPr>
                  </w:rPrChange>
                </w:rPr>
                <w:t xml:space="preserve"> </w:t>
              </w:r>
              <w:proofErr w:type="spellStart"/>
              <w:r w:rsidRPr="00B41112">
                <w:rPr>
                  <w:i/>
                  <w:sz w:val="26"/>
                  <w:szCs w:val="26"/>
                  <w:rPrChange w:id="35144" w:author="Le Minh Nghia" w:date="2019-10-09T10:56:00Z">
                    <w:rPr>
                      <w:i/>
                    </w:rPr>
                  </w:rPrChange>
                </w:rPr>
                <w:t>hiện</w:t>
              </w:r>
              <w:proofErr w:type="spellEnd"/>
              <w:r w:rsidRPr="00B41112">
                <w:rPr>
                  <w:i/>
                  <w:sz w:val="26"/>
                  <w:szCs w:val="26"/>
                  <w:rPrChange w:id="35145" w:author="Le Minh Nghia" w:date="2019-10-09T10:56:00Z">
                    <w:rPr>
                      <w:i/>
                    </w:rPr>
                  </w:rPrChange>
                </w:rPr>
                <w:t xml:space="preserve"> </w:t>
              </w:r>
              <w:proofErr w:type="spellStart"/>
              <w:r w:rsidRPr="00B41112">
                <w:rPr>
                  <w:i/>
                  <w:sz w:val="26"/>
                  <w:szCs w:val="26"/>
                  <w:rPrChange w:id="35146" w:author="Le Minh Nghia" w:date="2019-10-09T10:56:00Z">
                    <w:rPr>
                      <w:i/>
                    </w:rPr>
                  </w:rPrChange>
                </w:rPr>
                <w:t>tại</w:t>
              </w:r>
              <w:proofErr w:type="spellEnd"/>
              <w:r w:rsidRPr="00B41112">
                <w:rPr>
                  <w:i/>
                  <w:sz w:val="26"/>
                  <w:szCs w:val="26"/>
                  <w:rPrChange w:id="35147" w:author="Le Minh Nghia" w:date="2019-10-09T10:56:00Z">
                    <w:rPr>
                      <w:i/>
                    </w:rPr>
                  </w:rPrChange>
                </w:rPr>
                <w:t xml:space="preserve"> </w:t>
              </w:r>
              <w:proofErr w:type="spellStart"/>
              <w:r w:rsidRPr="00B41112">
                <w:rPr>
                  <w:i/>
                  <w:sz w:val="26"/>
                  <w:szCs w:val="26"/>
                  <w:rPrChange w:id="35148" w:author="Le Minh Nghia" w:date="2019-10-09T10:56:00Z">
                    <w:rPr>
                      <w:i/>
                    </w:rPr>
                  </w:rPrChange>
                </w:rPr>
                <w:t>của</w:t>
              </w:r>
              <w:proofErr w:type="spellEnd"/>
              <w:r w:rsidRPr="00B41112">
                <w:rPr>
                  <w:i/>
                  <w:sz w:val="26"/>
                  <w:szCs w:val="26"/>
                  <w:rPrChange w:id="35149" w:author="Le Minh Nghia" w:date="2019-10-09T10:56:00Z">
                    <w:rPr>
                      <w:i/>
                    </w:rPr>
                  </w:rPrChange>
                </w:rPr>
                <w:t xml:space="preserve"> </w:t>
              </w:r>
              <w:proofErr w:type="spellStart"/>
              <w:r w:rsidRPr="00B41112">
                <w:rPr>
                  <w:i/>
                  <w:sz w:val="26"/>
                  <w:szCs w:val="26"/>
                  <w:rPrChange w:id="35150" w:author="Le Minh Nghia" w:date="2019-10-09T10:56:00Z">
                    <w:rPr>
                      <w:i/>
                    </w:rPr>
                  </w:rPrChange>
                </w:rPr>
                <w:t>các</w:t>
              </w:r>
              <w:proofErr w:type="spellEnd"/>
              <w:r w:rsidRPr="00B41112">
                <w:rPr>
                  <w:i/>
                  <w:sz w:val="26"/>
                  <w:szCs w:val="26"/>
                  <w:rPrChange w:id="35151" w:author="Le Minh Nghia" w:date="2019-10-09T10:56:00Z">
                    <w:rPr>
                      <w:i/>
                    </w:rPr>
                  </w:rPrChange>
                </w:rPr>
                <w:t xml:space="preserve"> </w:t>
              </w:r>
              <w:proofErr w:type="spellStart"/>
              <w:r w:rsidRPr="00B41112">
                <w:rPr>
                  <w:i/>
                  <w:sz w:val="26"/>
                  <w:szCs w:val="26"/>
                  <w:rPrChange w:id="35152" w:author="Le Minh Nghia" w:date="2019-10-09T10:56:00Z">
                    <w:rPr>
                      <w:i/>
                    </w:rPr>
                  </w:rPrChange>
                </w:rPr>
                <w:t>cựu</w:t>
              </w:r>
              <w:proofErr w:type="spellEnd"/>
              <w:r w:rsidRPr="00B41112">
                <w:rPr>
                  <w:i/>
                  <w:sz w:val="26"/>
                  <w:szCs w:val="26"/>
                  <w:rPrChange w:id="35153" w:author="Le Minh Nghia" w:date="2019-10-09T10:56:00Z">
                    <w:rPr>
                      <w:i/>
                    </w:rPr>
                  </w:rPrChange>
                </w:rPr>
                <w:t xml:space="preserve"> </w:t>
              </w:r>
              <w:proofErr w:type="spellStart"/>
              <w:r w:rsidRPr="00B41112">
                <w:rPr>
                  <w:i/>
                  <w:sz w:val="26"/>
                  <w:szCs w:val="26"/>
                  <w:rPrChange w:id="35154" w:author="Le Minh Nghia" w:date="2019-10-09T10:56:00Z">
                    <w:rPr>
                      <w:i/>
                    </w:rPr>
                  </w:rPrChange>
                </w:rPr>
                <w:t>sinh</w:t>
              </w:r>
              <w:proofErr w:type="spellEnd"/>
              <w:r w:rsidRPr="00B41112">
                <w:rPr>
                  <w:i/>
                  <w:sz w:val="26"/>
                  <w:szCs w:val="26"/>
                  <w:rPrChange w:id="35155" w:author="Le Minh Nghia" w:date="2019-10-09T10:56:00Z">
                    <w:rPr>
                      <w:i/>
                    </w:rPr>
                  </w:rPrChange>
                </w:rPr>
                <w:t xml:space="preserve"> </w:t>
              </w:r>
              <w:proofErr w:type="spellStart"/>
              <w:r w:rsidRPr="00B41112">
                <w:rPr>
                  <w:i/>
                  <w:sz w:val="26"/>
                  <w:szCs w:val="26"/>
                  <w:rPrChange w:id="35156" w:author="Le Minh Nghia" w:date="2019-10-09T10:56:00Z">
                    <w:rPr>
                      <w:i/>
                    </w:rPr>
                  </w:rPrChange>
                </w:rPr>
                <w:t>viên</w:t>
              </w:r>
              <w:proofErr w:type="spellEnd"/>
              <w:r w:rsidRPr="00B41112">
                <w:rPr>
                  <w:i/>
                  <w:sz w:val="26"/>
                  <w:szCs w:val="26"/>
                  <w:rPrChange w:id="35157" w:author="Le Minh Nghia" w:date="2019-10-09T10:56:00Z">
                    <w:rPr>
                      <w:i/>
                    </w:rPr>
                  </w:rPrChange>
                </w:rPr>
                <w:t xml:space="preserve"> </w:t>
              </w:r>
              <w:proofErr w:type="spellStart"/>
              <w:r w:rsidRPr="00B41112">
                <w:rPr>
                  <w:i/>
                  <w:sz w:val="26"/>
                  <w:szCs w:val="26"/>
                  <w:rPrChange w:id="35158" w:author="Le Minh Nghia" w:date="2019-10-09T10:56:00Z">
                    <w:rPr>
                      <w:i/>
                    </w:rPr>
                  </w:rPrChange>
                </w:rPr>
                <w:t>nhưng</w:t>
              </w:r>
              <w:proofErr w:type="spellEnd"/>
              <w:r w:rsidRPr="00B41112">
                <w:rPr>
                  <w:i/>
                  <w:sz w:val="26"/>
                  <w:szCs w:val="26"/>
                  <w:rPrChange w:id="35159" w:author="Le Minh Nghia" w:date="2019-10-09T10:56:00Z">
                    <w:rPr>
                      <w:i/>
                    </w:rPr>
                  </w:rPrChange>
                </w:rPr>
                <w:t xml:space="preserve"> </w:t>
              </w:r>
              <w:proofErr w:type="spellStart"/>
              <w:r w:rsidRPr="00B41112">
                <w:rPr>
                  <w:i/>
                  <w:sz w:val="26"/>
                  <w:szCs w:val="26"/>
                  <w:rPrChange w:id="35160" w:author="Le Minh Nghia" w:date="2019-10-09T10:56:00Z">
                    <w:rPr>
                      <w:i/>
                    </w:rPr>
                  </w:rPrChange>
                </w:rPr>
                <w:t>không</w:t>
              </w:r>
              <w:proofErr w:type="spellEnd"/>
              <w:r w:rsidRPr="00B41112">
                <w:rPr>
                  <w:i/>
                  <w:sz w:val="26"/>
                  <w:szCs w:val="26"/>
                  <w:rPrChange w:id="35161" w:author="Le Minh Nghia" w:date="2019-10-09T10:56:00Z">
                    <w:rPr>
                      <w:i/>
                    </w:rPr>
                  </w:rPrChange>
                </w:rPr>
                <w:t xml:space="preserve"> </w:t>
              </w:r>
              <w:proofErr w:type="spellStart"/>
              <w:r w:rsidRPr="00B41112">
                <w:rPr>
                  <w:i/>
                  <w:sz w:val="26"/>
                  <w:szCs w:val="26"/>
                  <w:rPrChange w:id="35162" w:author="Le Minh Nghia" w:date="2019-10-09T10:56:00Z">
                    <w:rPr>
                      <w:i/>
                    </w:rPr>
                  </w:rPrChange>
                </w:rPr>
                <w:t>đề</w:t>
              </w:r>
              <w:proofErr w:type="spellEnd"/>
              <w:r w:rsidRPr="00B41112">
                <w:rPr>
                  <w:i/>
                  <w:sz w:val="26"/>
                  <w:szCs w:val="26"/>
                  <w:rPrChange w:id="35163" w:author="Le Minh Nghia" w:date="2019-10-09T10:56:00Z">
                    <w:rPr>
                      <w:i/>
                    </w:rPr>
                  </w:rPrChange>
                </w:rPr>
                <w:t xml:space="preserve"> </w:t>
              </w:r>
              <w:proofErr w:type="spellStart"/>
              <w:r w:rsidRPr="00B41112">
                <w:rPr>
                  <w:i/>
                  <w:sz w:val="26"/>
                  <w:szCs w:val="26"/>
                  <w:rPrChange w:id="35164" w:author="Le Minh Nghia" w:date="2019-10-09T10:56:00Z">
                    <w:rPr>
                      <w:i/>
                    </w:rPr>
                  </w:rPrChange>
                </w:rPr>
                <w:t>cập</w:t>
              </w:r>
              <w:proofErr w:type="spellEnd"/>
              <w:r w:rsidRPr="00B41112">
                <w:rPr>
                  <w:i/>
                  <w:sz w:val="26"/>
                  <w:szCs w:val="26"/>
                  <w:rPrChange w:id="35165" w:author="Le Minh Nghia" w:date="2019-10-09T10:56:00Z">
                    <w:rPr>
                      <w:i/>
                    </w:rPr>
                  </w:rPrChange>
                </w:rPr>
                <w:t xml:space="preserve"> </w:t>
              </w:r>
              <w:proofErr w:type="spellStart"/>
              <w:r w:rsidRPr="00B41112">
                <w:rPr>
                  <w:i/>
                  <w:sz w:val="26"/>
                  <w:szCs w:val="26"/>
                  <w:rPrChange w:id="35166" w:author="Le Minh Nghia" w:date="2019-10-09T10:56:00Z">
                    <w:rPr>
                      <w:i/>
                    </w:rPr>
                  </w:rPrChange>
                </w:rPr>
                <w:t>đến</w:t>
              </w:r>
              <w:proofErr w:type="spellEnd"/>
              <w:r w:rsidRPr="00B41112">
                <w:rPr>
                  <w:i/>
                  <w:sz w:val="26"/>
                  <w:szCs w:val="26"/>
                  <w:rPrChange w:id="35167" w:author="Le Minh Nghia" w:date="2019-10-09T10:56:00Z">
                    <w:rPr>
                      <w:i/>
                    </w:rPr>
                  </w:rPrChange>
                </w:rPr>
                <w:t xml:space="preserve"> </w:t>
              </w:r>
              <w:proofErr w:type="spellStart"/>
              <w:r w:rsidRPr="00B41112">
                <w:rPr>
                  <w:i/>
                  <w:sz w:val="26"/>
                  <w:szCs w:val="26"/>
                  <w:rPrChange w:id="35168" w:author="Le Minh Nghia" w:date="2019-10-09T10:56:00Z">
                    <w:rPr>
                      <w:i/>
                    </w:rPr>
                  </w:rPrChange>
                </w:rPr>
                <w:t>công</w:t>
              </w:r>
              <w:proofErr w:type="spellEnd"/>
              <w:r w:rsidRPr="00B41112">
                <w:rPr>
                  <w:i/>
                  <w:sz w:val="26"/>
                  <w:szCs w:val="26"/>
                  <w:rPrChange w:id="35169" w:author="Le Minh Nghia" w:date="2019-10-09T10:56:00Z">
                    <w:rPr>
                      <w:i/>
                    </w:rPr>
                  </w:rPrChange>
                </w:rPr>
                <w:t xml:space="preserve"> </w:t>
              </w:r>
              <w:proofErr w:type="spellStart"/>
              <w:r w:rsidRPr="00B41112">
                <w:rPr>
                  <w:i/>
                  <w:sz w:val="26"/>
                  <w:szCs w:val="26"/>
                  <w:rPrChange w:id="35170" w:author="Le Minh Nghia" w:date="2019-10-09T10:56:00Z">
                    <w:rPr>
                      <w:i/>
                    </w:rPr>
                  </w:rPrChange>
                </w:rPr>
                <w:t>ty,vị</w:t>
              </w:r>
              <w:proofErr w:type="spellEnd"/>
              <w:r w:rsidRPr="00B41112">
                <w:rPr>
                  <w:i/>
                  <w:sz w:val="26"/>
                  <w:szCs w:val="26"/>
                  <w:rPrChange w:id="35171" w:author="Le Minh Nghia" w:date="2019-10-09T10:56:00Z">
                    <w:rPr>
                      <w:i/>
                    </w:rPr>
                  </w:rPrChange>
                </w:rPr>
                <w:t xml:space="preserve"> </w:t>
              </w:r>
              <w:proofErr w:type="spellStart"/>
              <w:r w:rsidRPr="00B41112">
                <w:rPr>
                  <w:i/>
                  <w:sz w:val="26"/>
                  <w:szCs w:val="26"/>
                  <w:rPrChange w:id="35172" w:author="Le Minh Nghia" w:date="2019-10-09T10:56:00Z">
                    <w:rPr>
                      <w:i/>
                    </w:rPr>
                  </w:rPrChange>
                </w:rPr>
                <w:t>trí</w:t>
              </w:r>
              <w:proofErr w:type="spellEnd"/>
              <w:r w:rsidRPr="00B41112">
                <w:rPr>
                  <w:i/>
                  <w:sz w:val="26"/>
                  <w:szCs w:val="26"/>
                  <w:rPrChange w:id="35173" w:author="Le Minh Nghia" w:date="2019-10-09T10:56:00Z">
                    <w:rPr>
                      <w:i/>
                    </w:rPr>
                  </w:rPrChange>
                </w:rPr>
                <w:t xml:space="preserve"> </w:t>
              </w:r>
              <w:proofErr w:type="spellStart"/>
              <w:r w:rsidRPr="00B41112">
                <w:rPr>
                  <w:i/>
                  <w:sz w:val="26"/>
                  <w:szCs w:val="26"/>
                  <w:rPrChange w:id="35174" w:author="Le Minh Nghia" w:date="2019-10-09T10:56:00Z">
                    <w:rPr>
                      <w:i/>
                    </w:rPr>
                  </w:rPrChange>
                </w:rPr>
                <w:t>việc</w:t>
              </w:r>
              <w:proofErr w:type="spellEnd"/>
              <w:r w:rsidRPr="00B41112">
                <w:rPr>
                  <w:i/>
                  <w:sz w:val="26"/>
                  <w:szCs w:val="26"/>
                  <w:rPrChange w:id="35175" w:author="Le Minh Nghia" w:date="2019-10-09T10:56:00Z">
                    <w:rPr>
                      <w:i/>
                    </w:rPr>
                  </w:rPrChange>
                </w:rPr>
                <w:t xml:space="preserve"> </w:t>
              </w:r>
              <w:proofErr w:type="spellStart"/>
              <w:r w:rsidRPr="00B41112">
                <w:rPr>
                  <w:i/>
                  <w:sz w:val="26"/>
                  <w:szCs w:val="26"/>
                  <w:rPrChange w:id="35176" w:author="Le Minh Nghia" w:date="2019-10-09T10:56:00Z">
                    <w:rPr>
                      <w:i/>
                    </w:rPr>
                  </w:rPrChange>
                </w:rPr>
                <w:t>làm</w:t>
              </w:r>
              <w:proofErr w:type="spellEnd"/>
              <w:r w:rsidRPr="00B41112">
                <w:rPr>
                  <w:i/>
                  <w:sz w:val="26"/>
                  <w:szCs w:val="26"/>
                  <w:rPrChange w:id="35177" w:author="Le Minh Nghia" w:date="2019-10-09T10:56:00Z">
                    <w:rPr>
                      <w:i/>
                    </w:rPr>
                  </w:rPrChange>
                </w:rPr>
                <w:t xml:space="preserve">, </w:t>
              </w:r>
              <w:proofErr w:type="spellStart"/>
              <w:r w:rsidRPr="00B41112">
                <w:rPr>
                  <w:i/>
                  <w:sz w:val="26"/>
                  <w:szCs w:val="26"/>
                  <w:rPrChange w:id="35178" w:author="Le Minh Nghia" w:date="2019-10-09T10:56:00Z">
                    <w:rPr>
                      <w:i/>
                    </w:rPr>
                  </w:rPrChange>
                </w:rPr>
                <w:t>gia</w:t>
              </w:r>
              <w:proofErr w:type="spellEnd"/>
              <w:r w:rsidRPr="00B41112">
                <w:rPr>
                  <w:i/>
                  <w:sz w:val="26"/>
                  <w:szCs w:val="26"/>
                  <w:rPrChange w:id="35179" w:author="Le Minh Nghia" w:date="2019-10-09T10:56:00Z">
                    <w:rPr>
                      <w:i/>
                    </w:rPr>
                  </w:rPrChange>
                </w:rPr>
                <w:t xml:space="preserve"> </w:t>
              </w:r>
              <w:proofErr w:type="spellStart"/>
              <w:r w:rsidRPr="00B41112">
                <w:rPr>
                  <w:i/>
                  <w:sz w:val="26"/>
                  <w:szCs w:val="26"/>
                  <w:rPrChange w:id="35180" w:author="Le Minh Nghia" w:date="2019-10-09T10:56:00Z">
                    <w:rPr>
                      <w:i/>
                    </w:rPr>
                  </w:rPrChange>
                </w:rPr>
                <w:t>đình</w:t>
              </w:r>
              <w:proofErr w:type="spellEnd"/>
              <w:r w:rsidRPr="00B41112">
                <w:rPr>
                  <w:i/>
                  <w:sz w:val="26"/>
                  <w:szCs w:val="26"/>
                  <w:rPrChange w:id="35181" w:author="Le Minh Nghia" w:date="2019-10-09T10:56:00Z">
                    <w:rPr>
                      <w:i/>
                    </w:rPr>
                  </w:rPrChange>
                </w:rPr>
                <w:t xml:space="preserve"> </w:t>
              </w:r>
              <w:proofErr w:type="spellStart"/>
              <w:r w:rsidRPr="00B41112">
                <w:rPr>
                  <w:i/>
                  <w:sz w:val="26"/>
                  <w:szCs w:val="26"/>
                  <w:rPrChange w:id="35182" w:author="Le Minh Nghia" w:date="2019-10-09T10:56:00Z">
                    <w:rPr>
                      <w:i/>
                    </w:rPr>
                  </w:rPrChange>
                </w:rPr>
                <w:t>của</w:t>
              </w:r>
              <w:proofErr w:type="spellEnd"/>
              <w:r w:rsidRPr="00B41112">
                <w:rPr>
                  <w:i/>
                  <w:sz w:val="26"/>
                  <w:szCs w:val="26"/>
                  <w:rPrChange w:id="35183" w:author="Le Minh Nghia" w:date="2019-10-09T10:56:00Z">
                    <w:rPr>
                      <w:i/>
                    </w:rPr>
                  </w:rPrChange>
                </w:rPr>
                <w:t xml:space="preserve"> </w:t>
              </w:r>
              <w:proofErr w:type="spellStart"/>
              <w:r w:rsidRPr="00B41112">
                <w:rPr>
                  <w:i/>
                  <w:sz w:val="26"/>
                  <w:szCs w:val="26"/>
                  <w:rPrChange w:id="35184" w:author="Le Minh Nghia" w:date="2019-10-09T10:56:00Z">
                    <w:rPr>
                      <w:i/>
                    </w:rPr>
                  </w:rPrChange>
                </w:rPr>
                <w:t>họ</w:t>
              </w:r>
              <w:proofErr w:type="spellEnd"/>
              <w:r w:rsidRPr="00B41112">
                <w:rPr>
                  <w:i/>
                  <w:sz w:val="26"/>
                  <w:szCs w:val="26"/>
                  <w:rPrChange w:id="35185" w:author="Le Minh Nghia" w:date="2019-10-09T10:56:00Z">
                    <w:rPr>
                      <w:i/>
                    </w:rPr>
                  </w:rPrChange>
                </w:rPr>
                <w:t xml:space="preserve">, </w:t>
              </w:r>
              <w:proofErr w:type="spellStart"/>
              <w:r w:rsidRPr="00B41112">
                <w:rPr>
                  <w:i/>
                  <w:sz w:val="26"/>
                  <w:szCs w:val="26"/>
                  <w:rPrChange w:id="35186" w:author="Le Minh Nghia" w:date="2019-10-09T10:56:00Z">
                    <w:rPr>
                      <w:i/>
                    </w:rPr>
                  </w:rPrChange>
                </w:rPr>
                <w:t>chưa</w:t>
              </w:r>
              <w:proofErr w:type="spellEnd"/>
              <w:r w:rsidRPr="00B41112">
                <w:rPr>
                  <w:i/>
                  <w:sz w:val="26"/>
                  <w:szCs w:val="26"/>
                  <w:rPrChange w:id="35187" w:author="Le Minh Nghia" w:date="2019-10-09T10:56:00Z">
                    <w:rPr>
                      <w:i/>
                    </w:rPr>
                  </w:rPrChange>
                </w:rPr>
                <w:t xml:space="preserve"> </w:t>
              </w:r>
              <w:proofErr w:type="spellStart"/>
              <w:r w:rsidRPr="00B41112">
                <w:rPr>
                  <w:i/>
                  <w:sz w:val="26"/>
                  <w:szCs w:val="26"/>
                  <w:rPrChange w:id="35188" w:author="Le Minh Nghia" w:date="2019-10-09T10:56:00Z">
                    <w:rPr>
                      <w:i/>
                    </w:rPr>
                  </w:rPrChange>
                </w:rPr>
                <w:t>có</w:t>
              </w:r>
              <w:proofErr w:type="spellEnd"/>
              <w:r w:rsidRPr="00B41112">
                <w:rPr>
                  <w:i/>
                  <w:sz w:val="26"/>
                  <w:szCs w:val="26"/>
                  <w:rPrChange w:id="35189" w:author="Le Minh Nghia" w:date="2019-10-09T10:56:00Z">
                    <w:rPr>
                      <w:i/>
                    </w:rPr>
                  </w:rPrChange>
                </w:rPr>
                <w:t xml:space="preserve"> </w:t>
              </w:r>
              <w:proofErr w:type="spellStart"/>
              <w:r w:rsidRPr="00B41112">
                <w:rPr>
                  <w:i/>
                  <w:sz w:val="26"/>
                  <w:szCs w:val="26"/>
                  <w:rPrChange w:id="35190" w:author="Le Minh Nghia" w:date="2019-10-09T10:56:00Z">
                    <w:rPr>
                      <w:i/>
                    </w:rPr>
                  </w:rPrChange>
                </w:rPr>
                <w:t>nhiều</w:t>
              </w:r>
              <w:proofErr w:type="spellEnd"/>
              <w:r w:rsidRPr="00B41112">
                <w:rPr>
                  <w:i/>
                  <w:sz w:val="26"/>
                  <w:szCs w:val="26"/>
                  <w:rPrChange w:id="35191" w:author="Le Minh Nghia" w:date="2019-10-09T10:56:00Z">
                    <w:rPr>
                      <w:i/>
                    </w:rPr>
                  </w:rPrChange>
                </w:rPr>
                <w:t xml:space="preserve"> </w:t>
              </w:r>
              <w:proofErr w:type="spellStart"/>
              <w:r w:rsidRPr="00B41112">
                <w:rPr>
                  <w:i/>
                  <w:sz w:val="26"/>
                  <w:szCs w:val="26"/>
                  <w:rPrChange w:id="35192" w:author="Le Minh Nghia" w:date="2019-10-09T10:56:00Z">
                    <w:rPr>
                      <w:i/>
                    </w:rPr>
                  </w:rPrChange>
                </w:rPr>
                <w:t>chức</w:t>
              </w:r>
              <w:proofErr w:type="spellEnd"/>
              <w:r w:rsidRPr="00B41112">
                <w:rPr>
                  <w:i/>
                  <w:sz w:val="26"/>
                  <w:szCs w:val="26"/>
                  <w:rPrChange w:id="35193" w:author="Le Minh Nghia" w:date="2019-10-09T10:56:00Z">
                    <w:rPr>
                      <w:i/>
                    </w:rPr>
                  </w:rPrChange>
                </w:rPr>
                <w:t xml:space="preserve"> </w:t>
              </w:r>
              <w:proofErr w:type="spellStart"/>
              <w:r w:rsidRPr="00B41112">
                <w:rPr>
                  <w:i/>
                  <w:sz w:val="26"/>
                  <w:szCs w:val="26"/>
                  <w:rPrChange w:id="35194" w:author="Le Minh Nghia" w:date="2019-10-09T10:56:00Z">
                    <w:rPr>
                      <w:i/>
                    </w:rPr>
                  </w:rPrChange>
                </w:rPr>
                <w:t>năng</w:t>
              </w:r>
              <w:proofErr w:type="spellEnd"/>
              <w:r w:rsidRPr="00B41112">
                <w:rPr>
                  <w:i/>
                  <w:sz w:val="26"/>
                  <w:szCs w:val="26"/>
                  <w:rPrChange w:id="35195" w:author="Le Minh Nghia" w:date="2019-10-09T10:56:00Z">
                    <w:rPr>
                      <w:i/>
                    </w:rPr>
                  </w:rPrChange>
                </w:rPr>
                <w:t xml:space="preserve"> </w:t>
              </w:r>
              <w:proofErr w:type="spellStart"/>
              <w:r w:rsidRPr="00B41112">
                <w:rPr>
                  <w:i/>
                  <w:sz w:val="26"/>
                  <w:szCs w:val="26"/>
                  <w:rPrChange w:id="35196" w:author="Le Minh Nghia" w:date="2019-10-09T10:56:00Z">
                    <w:rPr>
                      <w:i/>
                    </w:rPr>
                  </w:rPrChange>
                </w:rPr>
                <w:t>cập</w:t>
              </w:r>
              <w:proofErr w:type="spellEnd"/>
              <w:r w:rsidRPr="00B41112">
                <w:rPr>
                  <w:i/>
                  <w:sz w:val="26"/>
                  <w:szCs w:val="26"/>
                  <w:rPrChange w:id="35197" w:author="Le Minh Nghia" w:date="2019-10-09T10:56:00Z">
                    <w:rPr>
                      <w:i/>
                    </w:rPr>
                  </w:rPrChange>
                </w:rPr>
                <w:t xml:space="preserve"> </w:t>
              </w:r>
              <w:proofErr w:type="spellStart"/>
              <w:r w:rsidRPr="00B41112">
                <w:rPr>
                  <w:i/>
                  <w:sz w:val="26"/>
                  <w:szCs w:val="26"/>
                  <w:rPrChange w:id="35198" w:author="Le Minh Nghia" w:date="2019-10-09T10:56:00Z">
                    <w:rPr>
                      <w:i/>
                    </w:rPr>
                  </w:rPrChange>
                </w:rPr>
                <w:t>nhận</w:t>
              </w:r>
              <w:proofErr w:type="spellEnd"/>
              <w:r w:rsidRPr="00B41112">
                <w:rPr>
                  <w:i/>
                  <w:sz w:val="26"/>
                  <w:szCs w:val="26"/>
                  <w:rPrChange w:id="35199" w:author="Le Minh Nghia" w:date="2019-10-09T10:56:00Z">
                    <w:rPr>
                      <w:i/>
                    </w:rPr>
                  </w:rPrChange>
                </w:rPr>
                <w:t xml:space="preserve"> </w:t>
              </w:r>
              <w:proofErr w:type="spellStart"/>
              <w:r w:rsidRPr="00B41112">
                <w:rPr>
                  <w:i/>
                  <w:sz w:val="26"/>
                  <w:szCs w:val="26"/>
                  <w:rPrChange w:id="35200" w:author="Le Minh Nghia" w:date="2019-10-09T10:56:00Z">
                    <w:rPr>
                      <w:i/>
                    </w:rPr>
                  </w:rPrChange>
                </w:rPr>
                <w:t>thông</w:t>
              </w:r>
              <w:proofErr w:type="spellEnd"/>
              <w:r w:rsidRPr="00B41112">
                <w:rPr>
                  <w:i/>
                  <w:sz w:val="26"/>
                  <w:szCs w:val="26"/>
                  <w:rPrChange w:id="35201" w:author="Le Minh Nghia" w:date="2019-10-09T10:56:00Z">
                    <w:rPr>
                      <w:i/>
                    </w:rPr>
                  </w:rPrChange>
                </w:rPr>
                <w:t xml:space="preserve"> tin </w:t>
              </w:r>
              <w:proofErr w:type="spellStart"/>
              <w:r w:rsidRPr="00B41112">
                <w:rPr>
                  <w:i/>
                  <w:sz w:val="26"/>
                  <w:szCs w:val="26"/>
                  <w:rPrChange w:id="35202" w:author="Le Minh Nghia" w:date="2019-10-09T10:56:00Z">
                    <w:rPr>
                      <w:i/>
                    </w:rPr>
                  </w:rPrChange>
                </w:rPr>
                <w:t>cá</w:t>
              </w:r>
              <w:proofErr w:type="spellEnd"/>
              <w:r w:rsidRPr="00B41112">
                <w:rPr>
                  <w:i/>
                  <w:sz w:val="26"/>
                  <w:szCs w:val="26"/>
                  <w:rPrChange w:id="35203" w:author="Le Minh Nghia" w:date="2019-10-09T10:56:00Z">
                    <w:rPr>
                      <w:i/>
                    </w:rPr>
                  </w:rPrChange>
                </w:rPr>
                <w:t xml:space="preserve"> </w:t>
              </w:r>
              <w:proofErr w:type="spellStart"/>
              <w:r w:rsidRPr="00B41112">
                <w:rPr>
                  <w:i/>
                  <w:sz w:val="26"/>
                  <w:szCs w:val="26"/>
                  <w:rPrChange w:id="35204" w:author="Le Minh Nghia" w:date="2019-10-09T10:56:00Z">
                    <w:rPr>
                      <w:i/>
                    </w:rPr>
                  </w:rPrChange>
                </w:rPr>
                <w:t>nhân</w:t>
              </w:r>
              <w:proofErr w:type="spellEnd"/>
              <w:r w:rsidRPr="00B41112">
                <w:rPr>
                  <w:i/>
                  <w:sz w:val="26"/>
                  <w:szCs w:val="26"/>
                  <w:rPrChange w:id="35205" w:author="Le Minh Nghia" w:date="2019-10-09T10:56:00Z">
                    <w:rPr>
                      <w:i/>
                    </w:rPr>
                  </w:rPrChange>
                </w:rPr>
                <w:t xml:space="preserve"> </w:t>
              </w:r>
              <w:proofErr w:type="spellStart"/>
              <w:r w:rsidRPr="00B41112">
                <w:rPr>
                  <w:i/>
                  <w:sz w:val="26"/>
                  <w:szCs w:val="26"/>
                  <w:rPrChange w:id="35206" w:author="Le Minh Nghia" w:date="2019-10-09T10:56:00Z">
                    <w:rPr>
                      <w:i/>
                    </w:rPr>
                  </w:rPrChange>
                </w:rPr>
                <w:t>cho</w:t>
              </w:r>
              <w:proofErr w:type="spellEnd"/>
              <w:r w:rsidRPr="00B41112">
                <w:rPr>
                  <w:i/>
                  <w:sz w:val="26"/>
                  <w:szCs w:val="26"/>
                  <w:rPrChange w:id="35207" w:author="Le Minh Nghia" w:date="2019-10-09T10:56:00Z">
                    <w:rPr>
                      <w:i/>
                    </w:rPr>
                  </w:rPrChange>
                </w:rPr>
                <w:t xml:space="preserve"> </w:t>
              </w:r>
              <w:proofErr w:type="spellStart"/>
              <w:r w:rsidRPr="00B41112">
                <w:rPr>
                  <w:i/>
                  <w:sz w:val="26"/>
                  <w:szCs w:val="26"/>
                  <w:rPrChange w:id="35208" w:author="Le Minh Nghia" w:date="2019-10-09T10:56:00Z">
                    <w:rPr>
                      <w:i/>
                    </w:rPr>
                  </w:rPrChange>
                </w:rPr>
                <w:t>cựu</w:t>
              </w:r>
              <w:proofErr w:type="spellEnd"/>
              <w:r w:rsidRPr="00B41112">
                <w:rPr>
                  <w:i/>
                  <w:sz w:val="26"/>
                  <w:szCs w:val="26"/>
                  <w:rPrChange w:id="35209" w:author="Le Minh Nghia" w:date="2019-10-09T10:56:00Z">
                    <w:rPr>
                      <w:i/>
                    </w:rPr>
                  </w:rPrChange>
                </w:rPr>
                <w:t xml:space="preserve"> </w:t>
              </w:r>
              <w:proofErr w:type="spellStart"/>
              <w:r w:rsidRPr="00B41112">
                <w:rPr>
                  <w:i/>
                  <w:sz w:val="26"/>
                  <w:szCs w:val="26"/>
                  <w:rPrChange w:id="35210" w:author="Le Minh Nghia" w:date="2019-10-09T10:56:00Z">
                    <w:rPr>
                      <w:i/>
                    </w:rPr>
                  </w:rPrChange>
                </w:rPr>
                <w:t>sinh</w:t>
              </w:r>
              <w:proofErr w:type="spellEnd"/>
              <w:r w:rsidRPr="00B41112">
                <w:rPr>
                  <w:i/>
                  <w:sz w:val="26"/>
                  <w:szCs w:val="26"/>
                  <w:rPrChange w:id="35211" w:author="Le Minh Nghia" w:date="2019-10-09T10:56:00Z">
                    <w:rPr>
                      <w:i/>
                    </w:rPr>
                  </w:rPrChange>
                </w:rPr>
                <w:t xml:space="preserve"> </w:t>
              </w:r>
              <w:proofErr w:type="spellStart"/>
              <w:r w:rsidRPr="00B41112">
                <w:rPr>
                  <w:i/>
                  <w:sz w:val="26"/>
                  <w:szCs w:val="26"/>
                  <w:rPrChange w:id="35212" w:author="Le Minh Nghia" w:date="2019-10-09T10:56:00Z">
                    <w:rPr>
                      <w:i/>
                    </w:rPr>
                  </w:rPrChange>
                </w:rPr>
                <w:t>viên</w:t>
              </w:r>
              <w:proofErr w:type="spellEnd"/>
              <w:r w:rsidRPr="00B41112">
                <w:rPr>
                  <w:i/>
                  <w:sz w:val="26"/>
                  <w:szCs w:val="26"/>
                  <w:rPrChange w:id="35213" w:author="Le Minh Nghia" w:date="2019-10-09T10:56:00Z">
                    <w:rPr>
                      <w:i/>
                    </w:rPr>
                  </w:rPrChange>
                </w:rPr>
                <w:t xml:space="preserve">, </w:t>
              </w:r>
              <w:proofErr w:type="spellStart"/>
              <w:r w:rsidRPr="00B41112">
                <w:rPr>
                  <w:i/>
                  <w:sz w:val="26"/>
                  <w:szCs w:val="26"/>
                  <w:rPrChange w:id="35214" w:author="Le Minh Nghia" w:date="2019-10-09T10:56:00Z">
                    <w:rPr>
                      <w:i/>
                    </w:rPr>
                  </w:rPrChange>
                </w:rPr>
                <w:t>tạo</w:t>
              </w:r>
              <w:proofErr w:type="spellEnd"/>
              <w:r w:rsidRPr="00B41112">
                <w:rPr>
                  <w:i/>
                  <w:sz w:val="26"/>
                  <w:szCs w:val="26"/>
                  <w:rPrChange w:id="35215" w:author="Le Minh Nghia" w:date="2019-10-09T10:56:00Z">
                    <w:rPr>
                      <w:i/>
                    </w:rPr>
                  </w:rPrChange>
                </w:rPr>
                <w:t xml:space="preserve"> </w:t>
              </w:r>
              <w:proofErr w:type="spellStart"/>
              <w:r w:rsidRPr="00B41112">
                <w:rPr>
                  <w:i/>
                  <w:sz w:val="26"/>
                  <w:szCs w:val="26"/>
                  <w:rPrChange w:id="35216" w:author="Le Minh Nghia" w:date="2019-10-09T10:56:00Z">
                    <w:rPr>
                      <w:i/>
                    </w:rPr>
                  </w:rPrChange>
                </w:rPr>
                <w:t>đợt</w:t>
              </w:r>
              <w:proofErr w:type="spellEnd"/>
              <w:r w:rsidRPr="00B41112">
                <w:rPr>
                  <w:i/>
                  <w:sz w:val="26"/>
                  <w:szCs w:val="26"/>
                  <w:rPrChange w:id="35217" w:author="Le Minh Nghia" w:date="2019-10-09T10:56:00Z">
                    <w:rPr>
                      <w:i/>
                    </w:rPr>
                  </w:rPrChange>
                </w:rPr>
                <w:t xml:space="preserve"> </w:t>
              </w:r>
              <w:proofErr w:type="spellStart"/>
              <w:r w:rsidRPr="00B41112">
                <w:rPr>
                  <w:i/>
                  <w:sz w:val="26"/>
                  <w:szCs w:val="26"/>
                  <w:rPrChange w:id="35218" w:author="Le Minh Nghia" w:date="2019-10-09T10:56:00Z">
                    <w:rPr>
                      <w:i/>
                    </w:rPr>
                  </w:rPrChange>
                </w:rPr>
                <w:t>khảo</w:t>
              </w:r>
              <w:proofErr w:type="spellEnd"/>
              <w:r w:rsidRPr="00B41112">
                <w:rPr>
                  <w:i/>
                  <w:sz w:val="26"/>
                  <w:szCs w:val="26"/>
                  <w:rPrChange w:id="35219" w:author="Le Minh Nghia" w:date="2019-10-09T10:56:00Z">
                    <w:rPr>
                      <w:i/>
                    </w:rPr>
                  </w:rPrChange>
                </w:rPr>
                <w:t xml:space="preserve"> </w:t>
              </w:r>
              <w:proofErr w:type="spellStart"/>
              <w:r w:rsidRPr="00B41112">
                <w:rPr>
                  <w:i/>
                  <w:sz w:val="26"/>
                  <w:szCs w:val="26"/>
                  <w:rPrChange w:id="35220" w:author="Le Minh Nghia" w:date="2019-10-09T10:56:00Z">
                    <w:rPr>
                      <w:i/>
                    </w:rPr>
                  </w:rPrChange>
                </w:rPr>
                <w:t>sát</w:t>
              </w:r>
              <w:proofErr w:type="spellEnd"/>
              <w:r w:rsidRPr="00B41112">
                <w:rPr>
                  <w:i/>
                  <w:sz w:val="26"/>
                  <w:szCs w:val="26"/>
                  <w:rPrChange w:id="35221" w:author="Le Minh Nghia" w:date="2019-10-09T10:56:00Z">
                    <w:rPr>
                      <w:i/>
                    </w:rPr>
                  </w:rPrChange>
                </w:rPr>
                <w:t xml:space="preserve"> </w:t>
              </w:r>
              <w:proofErr w:type="spellStart"/>
              <w:r w:rsidRPr="00B41112">
                <w:rPr>
                  <w:i/>
                  <w:sz w:val="26"/>
                  <w:szCs w:val="26"/>
                  <w:rPrChange w:id="35222" w:author="Le Minh Nghia" w:date="2019-10-09T10:56:00Z">
                    <w:rPr>
                      <w:i/>
                    </w:rPr>
                  </w:rPrChange>
                </w:rPr>
                <w:t>việc</w:t>
              </w:r>
              <w:proofErr w:type="spellEnd"/>
              <w:r w:rsidRPr="00B41112">
                <w:rPr>
                  <w:i/>
                  <w:sz w:val="26"/>
                  <w:szCs w:val="26"/>
                  <w:rPrChange w:id="35223" w:author="Le Minh Nghia" w:date="2019-10-09T10:56:00Z">
                    <w:rPr>
                      <w:i/>
                    </w:rPr>
                  </w:rPrChange>
                </w:rPr>
                <w:t xml:space="preserve"> </w:t>
              </w:r>
              <w:proofErr w:type="spellStart"/>
              <w:r w:rsidRPr="00B41112">
                <w:rPr>
                  <w:i/>
                  <w:sz w:val="26"/>
                  <w:szCs w:val="26"/>
                  <w:rPrChange w:id="35224" w:author="Le Minh Nghia" w:date="2019-10-09T10:56:00Z">
                    <w:rPr>
                      <w:i/>
                    </w:rPr>
                  </w:rPrChange>
                </w:rPr>
                <w:t>làm</w:t>
              </w:r>
              <w:proofErr w:type="spellEnd"/>
              <w:r w:rsidRPr="00B41112">
                <w:rPr>
                  <w:i/>
                  <w:sz w:val="26"/>
                  <w:szCs w:val="26"/>
                  <w:rPrChange w:id="35225" w:author="Le Minh Nghia" w:date="2019-10-09T10:56:00Z">
                    <w:rPr>
                      <w:i/>
                    </w:rPr>
                  </w:rPrChange>
                </w:rPr>
                <w:t xml:space="preserve">, </w:t>
              </w:r>
              <w:proofErr w:type="spellStart"/>
              <w:r w:rsidRPr="00B41112">
                <w:rPr>
                  <w:i/>
                  <w:sz w:val="26"/>
                  <w:szCs w:val="26"/>
                  <w:rPrChange w:id="35226" w:author="Le Minh Nghia" w:date="2019-10-09T10:56:00Z">
                    <w:rPr>
                      <w:i/>
                    </w:rPr>
                  </w:rPrChange>
                </w:rPr>
                <w:t>thống</w:t>
              </w:r>
              <w:proofErr w:type="spellEnd"/>
              <w:r w:rsidRPr="00B41112">
                <w:rPr>
                  <w:i/>
                  <w:sz w:val="26"/>
                  <w:szCs w:val="26"/>
                  <w:rPrChange w:id="35227" w:author="Le Minh Nghia" w:date="2019-10-09T10:56:00Z">
                    <w:rPr>
                      <w:i/>
                    </w:rPr>
                  </w:rPrChange>
                </w:rPr>
                <w:t xml:space="preserve"> </w:t>
              </w:r>
              <w:proofErr w:type="spellStart"/>
              <w:r w:rsidRPr="00B41112">
                <w:rPr>
                  <w:i/>
                  <w:sz w:val="26"/>
                  <w:szCs w:val="26"/>
                  <w:rPrChange w:id="35228" w:author="Le Minh Nghia" w:date="2019-10-09T10:56:00Z">
                    <w:rPr>
                      <w:i/>
                    </w:rPr>
                  </w:rPrChange>
                </w:rPr>
                <w:t>kê</w:t>
              </w:r>
              <w:proofErr w:type="spellEnd"/>
              <w:r w:rsidRPr="00B41112">
                <w:rPr>
                  <w:i/>
                  <w:sz w:val="26"/>
                  <w:szCs w:val="26"/>
                  <w:rPrChange w:id="35229" w:author="Le Minh Nghia" w:date="2019-10-09T10:56:00Z">
                    <w:rPr>
                      <w:i/>
                    </w:rPr>
                  </w:rPrChange>
                </w:rPr>
                <w:t xml:space="preserve"> </w:t>
              </w:r>
              <w:proofErr w:type="spellStart"/>
              <w:r w:rsidRPr="00B41112">
                <w:rPr>
                  <w:i/>
                  <w:sz w:val="26"/>
                  <w:szCs w:val="26"/>
                  <w:rPrChange w:id="35230" w:author="Le Minh Nghia" w:date="2019-10-09T10:56:00Z">
                    <w:rPr>
                      <w:i/>
                    </w:rPr>
                  </w:rPrChange>
                </w:rPr>
                <w:t>tình</w:t>
              </w:r>
              <w:proofErr w:type="spellEnd"/>
              <w:r w:rsidRPr="00B41112">
                <w:rPr>
                  <w:i/>
                  <w:sz w:val="26"/>
                  <w:szCs w:val="26"/>
                  <w:rPrChange w:id="35231" w:author="Le Minh Nghia" w:date="2019-10-09T10:56:00Z">
                    <w:rPr>
                      <w:i/>
                    </w:rPr>
                  </w:rPrChange>
                </w:rPr>
                <w:t xml:space="preserve"> </w:t>
              </w:r>
              <w:proofErr w:type="spellStart"/>
              <w:r w:rsidRPr="00B41112">
                <w:rPr>
                  <w:i/>
                  <w:sz w:val="26"/>
                  <w:szCs w:val="26"/>
                  <w:rPrChange w:id="35232" w:author="Le Minh Nghia" w:date="2019-10-09T10:56:00Z">
                    <w:rPr>
                      <w:i/>
                    </w:rPr>
                  </w:rPrChange>
                </w:rPr>
                <w:t>hình</w:t>
              </w:r>
              <w:proofErr w:type="spellEnd"/>
              <w:r w:rsidRPr="00B41112">
                <w:rPr>
                  <w:i/>
                  <w:sz w:val="26"/>
                  <w:szCs w:val="26"/>
                  <w:rPrChange w:id="35233" w:author="Le Minh Nghia" w:date="2019-10-09T10:56:00Z">
                    <w:rPr>
                      <w:i/>
                    </w:rPr>
                  </w:rPrChange>
                </w:rPr>
                <w:t xml:space="preserve"> </w:t>
              </w:r>
              <w:proofErr w:type="spellStart"/>
              <w:r w:rsidRPr="00B41112">
                <w:rPr>
                  <w:i/>
                  <w:sz w:val="26"/>
                  <w:szCs w:val="26"/>
                  <w:rPrChange w:id="35234" w:author="Le Minh Nghia" w:date="2019-10-09T10:56:00Z">
                    <w:rPr>
                      <w:i/>
                    </w:rPr>
                  </w:rPrChange>
                </w:rPr>
                <w:t>việc</w:t>
              </w:r>
              <w:proofErr w:type="spellEnd"/>
              <w:r w:rsidRPr="00B41112">
                <w:rPr>
                  <w:i/>
                  <w:sz w:val="26"/>
                  <w:szCs w:val="26"/>
                  <w:rPrChange w:id="35235" w:author="Le Minh Nghia" w:date="2019-10-09T10:56:00Z">
                    <w:rPr>
                      <w:i/>
                    </w:rPr>
                  </w:rPrChange>
                </w:rPr>
                <w:t xml:space="preserve"> </w:t>
              </w:r>
              <w:proofErr w:type="spellStart"/>
              <w:r w:rsidRPr="00B41112">
                <w:rPr>
                  <w:i/>
                  <w:sz w:val="26"/>
                  <w:szCs w:val="26"/>
                  <w:rPrChange w:id="35236" w:author="Le Minh Nghia" w:date="2019-10-09T10:56:00Z">
                    <w:rPr>
                      <w:i/>
                    </w:rPr>
                  </w:rPrChange>
                </w:rPr>
                <w:t>làm</w:t>
              </w:r>
              <w:proofErr w:type="spellEnd"/>
              <w:r w:rsidRPr="00B41112">
                <w:rPr>
                  <w:i/>
                  <w:sz w:val="26"/>
                  <w:szCs w:val="26"/>
                  <w:rPrChange w:id="35237" w:author="Le Minh Nghia" w:date="2019-10-09T10:56:00Z">
                    <w:rPr>
                      <w:i/>
                    </w:rPr>
                  </w:rPrChange>
                </w:rPr>
                <w:t xml:space="preserve"> </w:t>
              </w:r>
              <w:proofErr w:type="spellStart"/>
              <w:r w:rsidRPr="00B41112">
                <w:rPr>
                  <w:i/>
                  <w:sz w:val="26"/>
                  <w:szCs w:val="26"/>
                  <w:rPrChange w:id="35238" w:author="Le Minh Nghia" w:date="2019-10-09T10:56:00Z">
                    <w:rPr>
                      <w:i/>
                    </w:rPr>
                  </w:rPrChange>
                </w:rPr>
                <w:t>của</w:t>
              </w:r>
              <w:proofErr w:type="spellEnd"/>
              <w:r w:rsidRPr="00B41112">
                <w:rPr>
                  <w:i/>
                  <w:sz w:val="26"/>
                  <w:szCs w:val="26"/>
                  <w:rPrChange w:id="35239" w:author="Le Minh Nghia" w:date="2019-10-09T10:56:00Z">
                    <w:rPr>
                      <w:i/>
                    </w:rPr>
                  </w:rPrChange>
                </w:rPr>
                <w:t xml:space="preserve"> </w:t>
              </w:r>
              <w:proofErr w:type="spellStart"/>
              <w:r w:rsidRPr="00B41112">
                <w:rPr>
                  <w:i/>
                  <w:sz w:val="26"/>
                  <w:szCs w:val="26"/>
                  <w:rPrChange w:id="35240" w:author="Le Minh Nghia" w:date="2019-10-09T10:56:00Z">
                    <w:rPr>
                      <w:i/>
                    </w:rPr>
                  </w:rPrChange>
                </w:rPr>
                <w:t>cựu</w:t>
              </w:r>
              <w:proofErr w:type="spellEnd"/>
              <w:r w:rsidRPr="00B41112">
                <w:rPr>
                  <w:i/>
                  <w:sz w:val="26"/>
                  <w:szCs w:val="26"/>
                  <w:rPrChange w:id="35241" w:author="Le Minh Nghia" w:date="2019-10-09T10:56:00Z">
                    <w:rPr>
                      <w:i/>
                    </w:rPr>
                  </w:rPrChange>
                </w:rPr>
                <w:t xml:space="preserve"> </w:t>
              </w:r>
              <w:proofErr w:type="spellStart"/>
              <w:r w:rsidRPr="00B41112">
                <w:rPr>
                  <w:i/>
                  <w:sz w:val="26"/>
                  <w:szCs w:val="26"/>
                  <w:rPrChange w:id="35242" w:author="Le Minh Nghia" w:date="2019-10-09T10:56:00Z">
                    <w:rPr>
                      <w:i/>
                    </w:rPr>
                  </w:rPrChange>
                </w:rPr>
                <w:t>sinh</w:t>
              </w:r>
              <w:proofErr w:type="spellEnd"/>
              <w:r w:rsidRPr="00B41112">
                <w:rPr>
                  <w:i/>
                  <w:sz w:val="26"/>
                  <w:szCs w:val="26"/>
                  <w:rPrChange w:id="35243" w:author="Le Minh Nghia" w:date="2019-10-09T10:56:00Z">
                    <w:rPr>
                      <w:i/>
                    </w:rPr>
                  </w:rPrChange>
                </w:rPr>
                <w:t xml:space="preserve"> </w:t>
              </w:r>
              <w:proofErr w:type="spellStart"/>
              <w:r w:rsidRPr="00B41112">
                <w:rPr>
                  <w:i/>
                  <w:sz w:val="26"/>
                  <w:szCs w:val="26"/>
                  <w:rPrChange w:id="35244" w:author="Le Minh Nghia" w:date="2019-10-09T10:56:00Z">
                    <w:rPr>
                      <w:i/>
                    </w:rPr>
                  </w:rPrChange>
                </w:rPr>
                <w:t>viên</w:t>
              </w:r>
              <w:proofErr w:type="spellEnd"/>
              <w:r w:rsidRPr="00B41112">
                <w:rPr>
                  <w:i/>
                  <w:sz w:val="26"/>
                  <w:szCs w:val="26"/>
                  <w:rPrChange w:id="35245" w:author="Le Minh Nghia" w:date="2019-10-09T10:56:00Z">
                    <w:rPr>
                      <w:i/>
                    </w:rPr>
                  </w:rPrChange>
                </w:rPr>
                <w:t xml:space="preserve"> </w:t>
              </w:r>
              <w:proofErr w:type="spellStart"/>
              <w:r w:rsidRPr="00B41112">
                <w:rPr>
                  <w:i/>
                  <w:sz w:val="26"/>
                  <w:szCs w:val="26"/>
                  <w:rPrChange w:id="35246" w:author="Le Minh Nghia" w:date="2019-10-09T10:56:00Z">
                    <w:rPr>
                      <w:i/>
                    </w:rPr>
                  </w:rPrChange>
                </w:rPr>
                <w:t>sau</w:t>
              </w:r>
              <w:proofErr w:type="spellEnd"/>
              <w:r w:rsidRPr="00B41112">
                <w:rPr>
                  <w:i/>
                  <w:sz w:val="26"/>
                  <w:szCs w:val="26"/>
                  <w:rPrChange w:id="35247" w:author="Le Minh Nghia" w:date="2019-10-09T10:56:00Z">
                    <w:rPr>
                      <w:i/>
                    </w:rPr>
                  </w:rPrChange>
                </w:rPr>
                <w:t xml:space="preserve"> </w:t>
              </w:r>
              <w:proofErr w:type="spellStart"/>
              <w:r w:rsidRPr="00B41112">
                <w:rPr>
                  <w:i/>
                  <w:sz w:val="26"/>
                  <w:szCs w:val="26"/>
                  <w:rPrChange w:id="35248" w:author="Le Minh Nghia" w:date="2019-10-09T10:56:00Z">
                    <w:rPr>
                      <w:i/>
                    </w:rPr>
                  </w:rPrChange>
                </w:rPr>
                <w:t>tốt</w:t>
              </w:r>
              <w:proofErr w:type="spellEnd"/>
              <w:r w:rsidRPr="00B41112">
                <w:rPr>
                  <w:i/>
                  <w:sz w:val="26"/>
                  <w:szCs w:val="26"/>
                  <w:rPrChange w:id="35249" w:author="Le Minh Nghia" w:date="2019-10-09T10:56:00Z">
                    <w:rPr>
                      <w:i/>
                    </w:rPr>
                  </w:rPrChange>
                </w:rPr>
                <w:t xml:space="preserve"> </w:t>
              </w:r>
              <w:proofErr w:type="spellStart"/>
              <w:r w:rsidRPr="00B41112">
                <w:rPr>
                  <w:i/>
                  <w:sz w:val="26"/>
                  <w:szCs w:val="26"/>
                  <w:rPrChange w:id="35250" w:author="Le Minh Nghia" w:date="2019-10-09T10:56:00Z">
                    <w:rPr>
                      <w:i/>
                    </w:rPr>
                  </w:rPrChange>
                </w:rPr>
                <w:t>nghiệp</w:t>
              </w:r>
              <w:proofErr w:type="spellEnd"/>
              <w:r w:rsidRPr="00B41112">
                <w:rPr>
                  <w:i/>
                  <w:sz w:val="26"/>
                  <w:szCs w:val="26"/>
                  <w:rPrChange w:id="35251" w:author="Le Minh Nghia" w:date="2019-10-09T10:56:00Z">
                    <w:rPr>
                      <w:i/>
                    </w:rPr>
                  </w:rPrChange>
                </w:rPr>
                <w:t xml:space="preserve">, </w:t>
              </w:r>
              <w:proofErr w:type="spellStart"/>
              <w:r w:rsidRPr="00B41112">
                <w:rPr>
                  <w:i/>
                  <w:sz w:val="26"/>
                  <w:szCs w:val="26"/>
                  <w:rPrChange w:id="35252" w:author="Le Minh Nghia" w:date="2019-10-09T10:56:00Z">
                    <w:rPr>
                      <w:i/>
                    </w:rPr>
                  </w:rPrChange>
                </w:rPr>
                <w:t>tạo</w:t>
              </w:r>
              <w:proofErr w:type="spellEnd"/>
              <w:r w:rsidRPr="00B41112">
                <w:rPr>
                  <w:i/>
                  <w:sz w:val="26"/>
                  <w:szCs w:val="26"/>
                  <w:rPrChange w:id="35253" w:author="Le Minh Nghia" w:date="2019-10-09T10:56:00Z">
                    <w:rPr>
                      <w:i/>
                    </w:rPr>
                  </w:rPrChange>
                </w:rPr>
                <w:t xml:space="preserve"> </w:t>
              </w:r>
              <w:proofErr w:type="spellStart"/>
              <w:r w:rsidRPr="00B41112">
                <w:rPr>
                  <w:i/>
                  <w:sz w:val="26"/>
                  <w:szCs w:val="26"/>
                  <w:rPrChange w:id="35254" w:author="Le Minh Nghia" w:date="2019-10-09T10:56:00Z">
                    <w:rPr>
                      <w:i/>
                    </w:rPr>
                  </w:rPrChange>
                </w:rPr>
                <w:t>điều</w:t>
              </w:r>
              <w:proofErr w:type="spellEnd"/>
              <w:r w:rsidRPr="00B41112">
                <w:rPr>
                  <w:i/>
                  <w:sz w:val="26"/>
                  <w:szCs w:val="26"/>
                  <w:rPrChange w:id="35255" w:author="Le Minh Nghia" w:date="2019-10-09T10:56:00Z">
                    <w:rPr>
                      <w:i/>
                    </w:rPr>
                  </w:rPrChange>
                </w:rPr>
                <w:t xml:space="preserve"> </w:t>
              </w:r>
              <w:proofErr w:type="spellStart"/>
              <w:r w:rsidRPr="00B41112">
                <w:rPr>
                  <w:i/>
                  <w:sz w:val="26"/>
                  <w:szCs w:val="26"/>
                  <w:rPrChange w:id="35256" w:author="Le Minh Nghia" w:date="2019-10-09T10:56:00Z">
                    <w:rPr>
                      <w:i/>
                    </w:rPr>
                  </w:rPrChange>
                </w:rPr>
                <w:t>kiện</w:t>
              </w:r>
              <w:proofErr w:type="spellEnd"/>
              <w:r w:rsidRPr="00B41112">
                <w:rPr>
                  <w:i/>
                  <w:sz w:val="26"/>
                  <w:szCs w:val="26"/>
                  <w:rPrChange w:id="35257" w:author="Le Minh Nghia" w:date="2019-10-09T10:56:00Z">
                    <w:rPr>
                      <w:i/>
                    </w:rPr>
                  </w:rPrChange>
                </w:rPr>
                <w:t xml:space="preserve"> </w:t>
              </w:r>
              <w:proofErr w:type="spellStart"/>
              <w:r w:rsidRPr="00B41112">
                <w:rPr>
                  <w:i/>
                  <w:sz w:val="26"/>
                  <w:szCs w:val="26"/>
                  <w:rPrChange w:id="35258" w:author="Le Minh Nghia" w:date="2019-10-09T10:56:00Z">
                    <w:rPr>
                      <w:i/>
                    </w:rPr>
                  </w:rPrChange>
                </w:rPr>
                <w:t>thuận</w:t>
              </w:r>
              <w:proofErr w:type="spellEnd"/>
              <w:r w:rsidRPr="00B41112">
                <w:rPr>
                  <w:i/>
                  <w:sz w:val="26"/>
                  <w:szCs w:val="26"/>
                  <w:rPrChange w:id="35259" w:author="Le Minh Nghia" w:date="2019-10-09T10:56:00Z">
                    <w:rPr>
                      <w:i/>
                    </w:rPr>
                  </w:rPrChange>
                </w:rPr>
                <w:t xml:space="preserve"> </w:t>
              </w:r>
              <w:proofErr w:type="spellStart"/>
              <w:r w:rsidRPr="00B41112">
                <w:rPr>
                  <w:i/>
                  <w:sz w:val="26"/>
                  <w:szCs w:val="26"/>
                  <w:rPrChange w:id="35260" w:author="Le Minh Nghia" w:date="2019-10-09T10:56:00Z">
                    <w:rPr>
                      <w:i/>
                    </w:rPr>
                  </w:rPrChange>
                </w:rPr>
                <w:t>lợi</w:t>
              </w:r>
              <w:proofErr w:type="spellEnd"/>
              <w:r w:rsidRPr="00B41112">
                <w:rPr>
                  <w:i/>
                  <w:sz w:val="26"/>
                  <w:szCs w:val="26"/>
                  <w:rPrChange w:id="35261" w:author="Le Minh Nghia" w:date="2019-10-09T10:56:00Z">
                    <w:rPr>
                      <w:i/>
                    </w:rPr>
                  </w:rPrChange>
                </w:rPr>
                <w:t xml:space="preserve"> </w:t>
              </w:r>
              <w:proofErr w:type="spellStart"/>
              <w:r w:rsidRPr="00B41112">
                <w:rPr>
                  <w:i/>
                  <w:sz w:val="26"/>
                  <w:szCs w:val="26"/>
                  <w:rPrChange w:id="35262" w:author="Le Minh Nghia" w:date="2019-10-09T10:56:00Z">
                    <w:rPr>
                      <w:i/>
                    </w:rPr>
                  </w:rPrChange>
                </w:rPr>
                <w:t>để</w:t>
              </w:r>
              <w:proofErr w:type="spellEnd"/>
              <w:r w:rsidRPr="00B41112">
                <w:rPr>
                  <w:i/>
                  <w:sz w:val="26"/>
                  <w:szCs w:val="26"/>
                  <w:rPrChange w:id="35263" w:author="Le Minh Nghia" w:date="2019-10-09T10:56:00Z">
                    <w:rPr>
                      <w:i/>
                    </w:rPr>
                  </w:rPrChange>
                </w:rPr>
                <w:t xml:space="preserve"> </w:t>
              </w:r>
              <w:proofErr w:type="spellStart"/>
              <w:r w:rsidRPr="00B41112">
                <w:rPr>
                  <w:i/>
                  <w:sz w:val="26"/>
                  <w:szCs w:val="26"/>
                  <w:rPrChange w:id="35264" w:author="Le Minh Nghia" w:date="2019-10-09T10:56:00Z">
                    <w:rPr>
                      <w:i/>
                    </w:rPr>
                  </w:rPrChange>
                </w:rPr>
                <w:t>giáo</w:t>
              </w:r>
              <w:proofErr w:type="spellEnd"/>
              <w:r w:rsidRPr="00B41112">
                <w:rPr>
                  <w:i/>
                  <w:sz w:val="26"/>
                  <w:szCs w:val="26"/>
                  <w:rPrChange w:id="35265" w:author="Le Minh Nghia" w:date="2019-10-09T10:56:00Z">
                    <w:rPr>
                      <w:i/>
                    </w:rPr>
                  </w:rPrChange>
                </w:rPr>
                <w:t xml:space="preserve"> </w:t>
              </w:r>
              <w:proofErr w:type="spellStart"/>
              <w:r w:rsidRPr="00B41112">
                <w:rPr>
                  <w:i/>
                  <w:sz w:val="26"/>
                  <w:szCs w:val="26"/>
                  <w:rPrChange w:id="35266" w:author="Le Minh Nghia" w:date="2019-10-09T10:56:00Z">
                    <w:rPr>
                      <w:i/>
                    </w:rPr>
                  </w:rPrChange>
                </w:rPr>
                <w:t>vụ</w:t>
              </w:r>
              <w:proofErr w:type="spellEnd"/>
              <w:r w:rsidRPr="00B41112">
                <w:rPr>
                  <w:i/>
                  <w:sz w:val="26"/>
                  <w:szCs w:val="26"/>
                  <w:rPrChange w:id="35267" w:author="Le Minh Nghia" w:date="2019-10-09T10:56:00Z">
                    <w:rPr>
                      <w:i/>
                    </w:rPr>
                  </w:rPrChange>
                </w:rPr>
                <w:t xml:space="preserve"> khoa </w:t>
              </w:r>
              <w:proofErr w:type="spellStart"/>
              <w:r w:rsidRPr="00B41112">
                <w:rPr>
                  <w:i/>
                  <w:sz w:val="26"/>
                  <w:szCs w:val="26"/>
                  <w:rPrChange w:id="35268" w:author="Le Minh Nghia" w:date="2019-10-09T10:56:00Z">
                    <w:rPr>
                      <w:i/>
                    </w:rPr>
                  </w:rPrChange>
                </w:rPr>
                <w:t>có</w:t>
              </w:r>
              <w:proofErr w:type="spellEnd"/>
              <w:r w:rsidRPr="00B41112">
                <w:rPr>
                  <w:i/>
                  <w:sz w:val="26"/>
                  <w:szCs w:val="26"/>
                  <w:rPrChange w:id="35269" w:author="Le Minh Nghia" w:date="2019-10-09T10:56:00Z">
                    <w:rPr>
                      <w:i/>
                    </w:rPr>
                  </w:rPrChange>
                </w:rPr>
                <w:t xml:space="preserve"> </w:t>
              </w:r>
              <w:proofErr w:type="spellStart"/>
              <w:r w:rsidRPr="00B41112">
                <w:rPr>
                  <w:i/>
                  <w:sz w:val="26"/>
                  <w:szCs w:val="26"/>
                  <w:rPrChange w:id="35270" w:author="Le Minh Nghia" w:date="2019-10-09T10:56:00Z">
                    <w:rPr>
                      <w:i/>
                    </w:rPr>
                  </w:rPrChange>
                </w:rPr>
                <w:t>thể</w:t>
              </w:r>
              <w:proofErr w:type="spellEnd"/>
              <w:r w:rsidRPr="00B41112">
                <w:rPr>
                  <w:i/>
                  <w:sz w:val="26"/>
                  <w:szCs w:val="26"/>
                  <w:rPrChange w:id="35271" w:author="Le Minh Nghia" w:date="2019-10-09T10:56:00Z">
                    <w:rPr>
                      <w:i/>
                    </w:rPr>
                  </w:rPrChange>
                </w:rPr>
                <w:t xml:space="preserve"> </w:t>
              </w:r>
              <w:proofErr w:type="spellStart"/>
              <w:r w:rsidRPr="00B41112">
                <w:rPr>
                  <w:i/>
                  <w:sz w:val="26"/>
                  <w:szCs w:val="26"/>
                  <w:rPrChange w:id="35272" w:author="Le Minh Nghia" w:date="2019-10-09T10:56:00Z">
                    <w:rPr>
                      <w:i/>
                    </w:rPr>
                  </w:rPrChange>
                </w:rPr>
                <w:t>liên</w:t>
              </w:r>
              <w:proofErr w:type="spellEnd"/>
              <w:r w:rsidRPr="00B41112">
                <w:rPr>
                  <w:i/>
                  <w:sz w:val="26"/>
                  <w:szCs w:val="26"/>
                  <w:rPrChange w:id="35273" w:author="Le Minh Nghia" w:date="2019-10-09T10:56:00Z">
                    <w:rPr>
                      <w:i/>
                    </w:rPr>
                  </w:rPrChange>
                </w:rPr>
                <w:t xml:space="preserve"> </w:t>
              </w:r>
              <w:proofErr w:type="spellStart"/>
              <w:r w:rsidRPr="00B41112">
                <w:rPr>
                  <w:i/>
                  <w:sz w:val="26"/>
                  <w:szCs w:val="26"/>
                  <w:rPrChange w:id="35274" w:author="Le Minh Nghia" w:date="2019-10-09T10:56:00Z">
                    <w:rPr>
                      <w:i/>
                    </w:rPr>
                  </w:rPrChange>
                </w:rPr>
                <w:t>lạc</w:t>
              </w:r>
              <w:proofErr w:type="spellEnd"/>
              <w:r w:rsidRPr="00B41112">
                <w:rPr>
                  <w:i/>
                  <w:sz w:val="26"/>
                  <w:szCs w:val="26"/>
                  <w:rPrChange w:id="35275" w:author="Le Minh Nghia" w:date="2019-10-09T10:56:00Z">
                    <w:rPr>
                      <w:i/>
                    </w:rPr>
                  </w:rPrChange>
                </w:rPr>
                <w:t xml:space="preserve"> </w:t>
              </w:r>
              <w:proofErr w:type="spellStart"/>
              <w:r w:rsidRPr="00B41112">
                <w:rPr>
                  <w:i/>
                  <w:sz w:val="26"/>
                  <w:szCs w:val="26"/>
                  <w:rPrChange w:id="35276" w:author="Le Minh Nghia" w:date="2019-10-09T10:56:00Z">
                    <w:rPr>
                      <w:i/>
                    </w:rPr>
                  </w:rPrChange>
                </w:rPr>
                <w:t>với</w:t>
              </w:r>
              <w:proofErr w:type="spellEnd"/>
              <w:r w:rsidRPr="00B41112">
                <w:rPr>
                  <w:i/>
                  <w:sz w:val="26"/>
                  <w:szCs w:val="26"/>
                  <w:rPrChange w:id="35277" w:author="Le Minh Nghia" w:date="2019-10-09T10:56:00Z">
                    <w:rPr>
                      <w:i/>
                    </w:rPr>
                  </w:rPrChange>
                </w:rPr>
                <w:t xml:space="preserve"> </w:t>
              </w:r>
              <w:proofErr w:type="spellStart"/>
              <w:r w:rsidRPr="00B41112">
                <w:rPr>
                  <w:i/>
                  <w:sz w:val="26"/>
                  <w:szCs w:val="26"/>
                  <w:rPrChange w:id="35278" w:author="Le Minh Nghia" w:date="2019-10-09T10:56:00Z">
                    <w:rPr>
                      <w:i/>
                    </w:rPr>
                  </w:rPrChange>
                </w:rPr>
                <w:t>cựu</w:t>
              </w:r>
              <w:proofErr w:type="spellEnd"/>
              <w:r w:rsidRPr="00B41112">
                <w:rPr>
                  <w:i/>
                  <w:sz w:val="26"/>
                  <w:szCs w:val="26"/>
                  <w:rPrChange w:id="35279" w:author="Le Minh Nghia" w:date="2019-10-09T10:56:00Z">
                    <w:rPr>
                      <w:i/>
                    </w:rPr>
                  </w:rPrChange>
                </w:rPr>
                <w:t xml:space="preserve"> </w:t>
              </w:r>
              <w:proofErr w:type="spellStart"/>
              <w:r w:rsidRPr="00B41112">
                <w:rPr>
                  <w:i/>
                  <w:sz w:val="26"/>
                  <w:szCs w:val="26"/>
                  <w:rPrChange w:id="35280" w:author="Le Minh Nghia" w:date="2019-10-09T10:56:00Z">
                    <w:rPr>
                      <w:i/>
                    </w:rPr>
                  </w:rPrChange>
                </w:rPr>
                <w:t>sinh</w:t>
              </w:r>
              <w:proofErr w:type="spellEnd"/>
              <w:r w:rsidRPr="00B41112">
                <w:rPr>
                  <w:i/>
                  <w:sz w:val="26"/>
                  <w:szCs w:val="26"/>
                  <w:rPrChange w:id="35281" w:author="Le Minh Nghia" w:date="2019-10-09T10:56:00Z">
                    <w:rPr>
                      <w:i/>
                    </w:rPr>
                  </w:rPrChange>
                </w:rPr>
                <w:t xml:space="preserve"> </w:t>
              </w:r>
              <w:proofErr w:type="spellStart"/>
              <w:r w:rsidRPr="00B41112">
                <w:rPr>
                  <w:i/>
                  <w:sz w:val="26"/>
                  <w:szCs w:val="26"/>
                  <w:rPrChange w:id="35282" w:author="Le Minh Nghia" w:date="2019-10-09T10:56:00Z">
                    <w:rPr>
                      <w:i/>
                    </w:rPr>
                  </w:rPrChange>
                </w:rPr>
                <w:t>viên</w:t>
              </w:r>
              <w:proofErr w:type="spellEnd"/>
              <w:r w:rsidRPr="00B41112">
                <w:rPr>
                  <w:i/>
                  <w:sz w:val="26"/>
                  <w:szCs w:val="26"/>
                  <w:rPrChange w:id="35283" w:author="Le Minh Nghia" w:date="2019-10-09T10:56:00Z">
                    <w:rPr>
                      <w:i/>
                    </w:rPr>
                  </w:rPrChange>
                </w:rPr>
                <w:t xml:space="preserve"> </w:t>
              </w:r>
              <w:proofErr w:type="spellStart"/>
              <w:r w:rsidRPr="00B41112">
                <w:rPr>
                  <w:i/>
                  <w:sz w:val="26"/>
                  <w:szCs w:val="26"/>
                  <w:rPrChange w:id="35284" w:author="Le Minh Nghia" w:date="2019-10-09T10:56:00Z">
                    <w:rPr>
                      <w:i/>
                    </w:rPr>
                  </w:rPrChange>
                </w:rPr>
                <w:t>để</w:t>
              </w:r>
              <w:proofErr w:type="spellEnd"/>
              <w:r w:rsidRPr="00B41112">
                <w:rPr>
                  <w:i/>
                  <w:sz w:val="26"/>
                  <w:szCs w:val="26"/>
                  <w:rPrChange w:id="35285" w:author="Le Minh Nghia" w:date="2019-10-09T10:56:00Z">
                    <w:rPr>
                      <w:i/>
                    </w:rPr>
                  </w:rPrChange>
                </w:rPr>
                <w:t xml:space="preserve"> </w:t>
              </w:r>
              <w:proofErr w:type="spellStart"/>
              <w:r w:rsidRPr="00B41112">
                <w:rPr>
                  <w:i/>
                  <w:sz w:val="26"/>
                  <w:szCs w:val="26"/>
                  <w:rPrChange w:id="35286" w:author="Le Minh Nghia" w:date="2019-10-09T10:56:00Z">
                    <w:rPr>
                      <w:i/>
                    </w:rPr>
                  </w:rPrChange>
                </w:rPr>
                <w:t>tham</w:t>
              </w:r>
              <w:proofErr w:type="spellEnd"/>
              <w:r w:rsidRPr="00B41112">
                <w:rPr>
                  <w:i/>
                  <w:sz w:val="26"/>
                  <w:szCs w:val="26"/>
                  <w:rPrChange w:id="35287" w:author="Le Minh Nghia" w:date="2019-10-09T10:56:00Z">
                    <w:rPr>
                      <w:i/>
                    </w:rPr>
                  </w:rPrChange>
                </w:rPr>
                <w:t xml:space="preserve"> </w:t>
              </w:r>
              <w:proofErr w:type="spellStart"/>
              <w:r w:rsidRPr="00B41112">
                <w:rPr>
                  <w:i/>
                  <w:sz w:val="26"/>
                  <w:szCs w:val="26"/>
                  <w:rPrChange w:id="35288" w:author="Le Minh Nghia" w:date="2019-10-09T10:56:00Z">
                    <w:rPr>
                      <w:i/>
                    </w:rPr>
                  </w:rPrChange>
                </w:rPr>
                <w:t>gia</w:t>
              </w:r>
              <w:proofErr w:type="spellEnd"/>
              <w:r w:rsidRPr="00B41112">
                <w:rPr>
                  <w:i/>
                  <w:sz w:val="26"/>
                  <w:szCs w:val="26"/>
                  <w:rPrChange w:id="35289" w:author="Le Minh Nghia" w:date="2019-10-09T10:56:00Z">
                    <w:rPr>
                      <w:i/>
                    </w:rPr>
                  </w:rPrChange>
                </w:rPr>
                <w:t xml:space="preserve"> </w:t>
              </w:r>
              <w:proofErr w:type="spellStart"/>
              <w:r w:rsidRPr="00B41112">
                <w:rPr>
                  <w:i/>
                  <w:sz w:val="26"/>
                  <w:szCs w:val="26"/>
                  <w:rPrChange w:id="35290" w:author="Le Minh Nghia" w:date="2019-10-09T10:56:00Z">
                    <w:rPr>
                      <w:i/>
                    </w:rPr>
                  </w:rPrChange>
                </w:rPr>
                <w:t>sự</w:t>
              </w:r>
              <w:proofErr w:type="spellEnd"/>
              <w:r w:rsidRPr="00B41112">
                <w:rPr>
                  <w:i/>
                  <w:sz w:val="26"/>
                  <w:szCs w:val="26"/>
                  <w:rPrChange w:id="35291" w:author="Le Minh Nghia" w:date="2019-10-09T10:56:00Z">
                    <w:rPr>
                      <w:i/>
                    </w:rPr>
                  </w:rPrChange>
                </w:rPr>
                <w:t xml:space="preserve"> </w:t>
              </w:r>
              <w:proofErr w:type="spellStart"/>
              <w:r w:rsidRPr="00B41112">
                <w:rPr>
                  <w:i/>
                  <w:sz w:val="26"/>
                  <w:szCs w:val="26"/>
                  <w:rPrChange w:id="35292" w:author="Le Minh Nghia" w:date="2019-10-09T10:56:00Z">
                    <w:rPr>
                      <w:i/>
                    </w:rPr>
                  </w:rPrChange>
                </w:rPr>
                <w:t>kiện</w:t>
              </w:r>
              <w:proofErr w:type="spellEnd"/>
              <w:r w:rsidRPr="00B41112">
                <w:rPr>
                  <w:i/>
                  <w:sz w:val="26"/>
                  <w:szCs w:val="26"/>
                  <w:rPrChange w:id="35293" w:author="Le Minh Nghia" w:date="2019-10-09T10:56:00Z">
                    <w:rPr>
                      <w:i/>
                    </w:rPr>
                  </w:rPrChange>
                </w:rPr>
                <w:t xml:space="preserve"> </w:t>
              </w:r>
              <w:proofErr w:type="spellStart"/>
              <w:r w:rsidRPr="00B41112">
                <w:rPr>
                  <w:i/>
                  <w:sz w:val="26"/>
                  <w:szCs w:val="26"/>
                  <w:rPrChange w:id="35294" w:author="Le Minh Nghia" w:date="2019-10-09T10:56:00Z">
                    <w:rPr>
                      <w:i/>
                    </w:rPr>
                  </w:rPrChange>
                </w:rPr>
                <w:t>hoặc</w:t>
              </w:r>
              <w:proofErr w:type="spellEnd"/>
              <w:r w:rsidRPr="00B41112">
                <w:rPr>
                  <w:i/>
                  <w:sz w:val="26"/>
                  <w:szCs w:val="26"/>
                  <w:rPrChange w:id="35295" w:author="Le Minh Nghia" w:date="2019-10-09T10:56:00Z">
                    <w:rPr>
                      <w:i/>
                    </w:rPr>
                  </w:rPrChange>
                </w:rPr>
                <w:t xml:space="preserve"> </w:t>
              </w:r>
              <w:proofErr w:type="spellStart"/>
              <w:r w:rsidRPr="00B41112">
                <w:rPr>
                  <w:i/>
                  <w:sz w:val="26"/>
                  <w:szCs w:val="26"/>
                  <w:rPrChange w:id="35296" w:author="Le Minh Nghia" w:date="2019-10-09T10:56:00Z">
                    <w:rPr>
                      <w:i/>
                    </w:rPr>
                  </w:rPrChange>
                </w:rPr>
                <w:t>kêu</w:t>
              </w:r>
              <w:proofErr w:type="spellEnd"/>
              <w:r w:rsidRPr="00B41112">
                <w:rPr>
                  <w:i/>
                  <w:sz w:val="26"/>
                  <w:szCs w:val="26"/>
                  <w:rPrChange w:id="35297" w:author="Le Minh Nghia" w:date="2019-10-09T10:56:00Z">
                    <w:rPr>
                      <w:i/>
                    </w:rPr>
                  </w:rPrChange>
                </w:rPr>
                <w:t xml:space="preserve"> </w:t>
              </w:r>
              <w:proofErr w:type="spellStart"/>
              <w:r w:rsidRPr="00B41112">
                <w:rPr>
                  <w:i/>
                  <w:sz w:val="26"/>
                  <w:szCs w:val="26"/>
                  <w:rPrChange w:id="35298" w:author="Le Minh Nghia" w:date="2019-10-09T10:56:00Z">
                    <w:rPr>
                      <w:i/>
                    </w:rPr>
                  </w:rPrChange>
                </w:rPr>
                <w:t>gọi</w:t>
              </w:r>
              <w:proofErr w:type="spellEnd"/>
              <w:r w:rsidRPr="00B41112">
                <w:rPr>
                  <w:i/>
                  <w:sz w:val="26"/>
                  <w:szCs w:val="26"/>
                  <w:rPrChange w:id="35299" w:author="Le Minh Nghia" w:date="2019-10-09T10:56:00Z">
                    <w:rPr>
                      <w:i/>
                    </w:rPr>
                  </w:rPrChange>
                </w:rPr>
                <w:t xml:space="preserve"> </w:t>
              </w:r>
              <w:proofErr w:type="spellStart"/>
              <w:r w:rsidRPr="00B41112">
                <w:rPr>
                  <w:i/>
                  <w:sz w:val="26"/>
                  <w:szCs w:val="26"/>
                  <w:rPrChange w:id="35300" w:author="Le Minh Nghia" w:date="2019-10-09T10:56:00Z">
                    <w:rPr>
                      <w:i/>
                    </w:rPr>
                  </w:rPrChange>
                </w:rPr>
                <w:t>ủng</w:t>
              </w:r>
              <w:proofErr w:type="spellEnd"/>
              <w:r w:rsidRPr="00B41112">
                <w:rPr>
                  <w:i/>
                  <w:sz w:val="26"/>
                  <w:szCs w:val="26"/>
                  <w:rPrChange w:id="35301" w:author="Le Minh Nghia" w:date="2019-10-09T10:56:00Z">
                    <w:rPr>
                      <w:i/>
                    </w:rPr>
                  </w:rPrChange>
                </w:rPr>
                <w:t xml:space="preserve"> </w:t>
              </w:r>
              <w:proofErr w:type="spellStart"/>
              <w:r w:rsidRPr="00B41112">
                <w:rPr>
                  <w:i/>
                  <w:sz w:val="26"/>
                  <w:szCs w:val="26"/>
                  <w:rPrChange w:id="35302" w:author="Le Minh Nghia" w:date="2019-10-09T10:56:00Z">
                    <w:rPr>
                      <w:i/>
                    </w:rPr>
                  </w:rPrChange>
                </w:rPr>
                <w:t>hộ</w:t>
              </w:r>
              <w:proofErr w:type="spellEnd"/>
              <w:r w:rsidRPr="00B41112">
                <w:rPr>
                  <w:i/>
                  <w:sz w:val="26"/>
                  <w:szCs w:val="26"/>
                  <w:rPrChange w:id="35303" w:author="Le Minh Nghia" w:date="2019-10-09T10:56:00Z">
                    <w:rPr>
                      <w:i/>
                    </w:rPr>
                  </w:rPrChange>
                </w:rPr>
                <w:t xml:space="preserve"> </w:t>
              </w:r>
              <w:proofErr w:type="spellStart"/>
              <w:r w:rsidRPr="00B41112">
                <w:rPr>
                  <w:i/>
                  <w:sz w:val="26"/>
                  <w:szCs w:val="26"/>
                  <w:rPrChange w:id="35304" w:author="Le Minh Nghia" w:date="2019-10-09T10:56:00Z">
                    <w:rPr>
                      <w:i/>
                    </w:rPr>
                  </w:rPrChange>
                </w:rPr>
                <w:t>học</w:t>
              </w:r>
              <w:proofErr w:type="spellEnd"/>
              <w:r w:rsidRPr="00B41112">
                <w:rPr>
                  <w:i/>
                  <w:sz w:val="26"/>
                  <w:szCs w:val="26"/>
                  <w:rPrChange w:id="35305" w:author="Le Minh Nghia" w:date="2019-10-09T10:56:00Z">
                    <w:rPr>
                      <w:i/>
                    </w:rPr>
                  </w:rPrChange>
                </w:rPr>
                <w:t xml:space="preserve"> </w:t>
              </w:r>
              <w:proofErr w:type="spellStart"/>
              <w:r w:rsidRPr="00B41112">
                <w:rPr>
                  <w:i/>
                  <w:sz w:val="26"/>
                  <w:szCs w:val="26"/>
                  <w:rPrChange w:id="35306" w:author="Le Minh Nghia" w:date="2019-10-09T10:56:00Z">
                    <w:rPr>
                      <w:i/>
                    </w:rPr>
                  </w:rPrChange>
                </w:rPr>
                <w:t>bổng</w:t>
              </w:r>
              <w:proofErr w:type="spellEnd"/>
              <w:r w:rsidRPr="00B41112">
                <w:rPr>
                  <w:i/>
                  <w:sz w:val="26"/>
                  <w:szCs w:val="26"/>
                  <w:rPrChange w:id="35307" w:author="Le Minh Nghia" w:date="2019-10-09T10:56:00Z">
                    <w:rPr>
                      <w:i/>
                    </w:rPr>
                  </w:rPrChange>
                </w:rPr>
                <w:t xml:space="preserve"> </w:t>
              </w:r>
              <w:proofErr w:type="spellStart"/>
              <w:r w:rsidRPr="00B41112">
                <w:rPr>
                  <w:i/>
                  <w:sz w:val="26"/>
                  <w:szCs w:val="26"/>
                  <w:rPrChange w:id="35308" w:author="Le Minh Nghia" w:date="2019-10-09T10:56:00Z">
                    <w:rPr>
                      <w:i/>
                    </w:rPr>
                  </w:rPrChange>
                </w:rPr>
                <w:t>cho</w:t>
              </w:r>
              <w:proofErr w:type="spellEnd"/>
              <w:r w:rsidRPr="00B41112">
                <w:rPr>
                  <w:i/>
                  <w:sz w:val="26"/>
                  <w:szCs w:val="26"/>
                  <w:rPrChange w:id="35309" w:author="Le Minh Nghia" w:date="2019-10-09T10:56:00Z">
                    <w:rPr>
                      <w:i/>
                    </w:rPr>
                  </w:rPrChange>
                </w:rPr>
                <w:t xml:space="preserve"> </w:t>
              </w:r>
              <w:proofErr w:type="spellStart"/>
              <w:r w:rsidRPr="00B41112">
                <w:rPr>
                  <w:i/>
                  <w:sz w:val="26"/>
                  <w:szCs w:val="26"/>
                  <w:rPrChange w:id="35310" w:author="Le Minh Nghia" w:date="2019-10-09T10:56:00Z">
                    <w:rPr>
                      <w:i/>
                    </w:rPr>
                  </w:rPrChange>
                </w:rPr>
                <w:t>sinh</w:t>
              </w:r>
              <w:proofErr w:type="spellEnd"/>
              <w:r w:rsidRPr="00B41112">
                <w:rPr>
                  <w:i/>
                  <w:sz w:val="26"/>
                  <w:szCs w:val="26"/>
                  <w:rPrChange w:id="35311" w:author="Le Minh Nghia" w:date="2019-10-09T10:56:00Z">
                    <w:rPr>
                      <w:i/>
                    </w:rPr>
                  </w:rPrChange>
                </w:rPr>
                <w:t xml:space="preserve"> </w:t>
              </w:r>
              <w:proofErr w:type="spellStart"/>
              <w:r w:rsidRPr="00B41112">
                <w:rPr>
                  <w:i/>
                  <w:sz w:val="26"/>
                  <w:szCs w:val="26"/>
                  <w:rPrChange w:id="35312" w:author="Le Minh Nghia" w:date="2019-10-09T10:56:00Z">
                    <w:rPr>
                      <w:i/>
                    </w:rPr>
                  </w:rPrChange>
                </w:rPr>
                <w:t>viên</w:t>
              </w:r>
              <w:proofErr w:type="spellEnd"/>
              <w:r w:rsidRPr="00B41112">
                <w:rPr>
                  <w:i/>
                  <w:sz w:val="26"/>
                  <w:szCs w:val="26"/>
                  <w:rPrChange w:id="35313" w:author="Le Minh Nghia" w:date="2019-10-09T10:56:00Z">
                    <w:rPr>
                      <w:i/>
                    </w:rPr>
                  </w:rPrChange>
                </w:rPr>
                <w:t xml:space="preserve"> </w:t>
              </w:r>
              <w:proofErr w:type="spellStart"/>
              <w:r w:rsidRPr="00B41112">
                <w:rPr>
                  <w:i/>
                  <w:sz w:val="26"/>
                  <w:szCs w:val="26"/>
                  <w:rPrChange w:id="35314" w:author="Le Minh Nghia" w:date="2019-10-09T10:56:00Z">
                    <w:rPr>
                      <w:i/>
                    </w:rPr>
                  </w:rPrChange>
                </w:rPr>
                <w:t>thuộc</w:t>
              </w:r>
              <w:proofErr w:type="spellEnd"/>
              <w:r w:rsidRPr="00B41112">
                <w:rPr>
                  <w:i/>
                  <w:sz w:val="26"/>
                  <w:szCs w:val="26"/>
                  <w:rPrChange w:id="35315" w:author="Le Minh Nghia" w:date="2019-10-09T10:56:00Z">
                    <w:rPr>
                      <w:i/>
                    </w:rPr>
                  </w:rPrChange>
                </w:rPr>
                <w:t xml:space="preserve"> khoa .</w:t>
              </w:r>
            </w:ins>
          </w:p>
          <w:p w:rsidR="00B41112" w:rsidRPr="00B41112" w:rsidRDefault="00B41112">
            <w:pPr>
              <w:spacing w:before="120" w:line="264" w:lineRule="auto"/>
              <w:jc w:val="both"/>
              <w:rPr>
                <w:ins w:id="35316" w:author="Le Minh Nghia" w:date="2019-10-09T10:54:00Z"/>
                <w:i/>
                <w:sz w:val="26"/>
                <w:szCs w:val="26"/>
                <w:rPrChange w:id="35317" w:author="Le Minh Nghia" w:date="2019-10-09T10:56:00Z">
                  <w:rPr>
                    <w:ins w:id="35318" w:author="Le Minh Nghia" w:date="2019-10-09T10:54:00Z"/>
                    <w:i/>
                  </w:rPr>
                </w:rPrChange>
              </w:rPr>
            </w:pPr>
            <w:proofErr w:type="spellStart"/>
            <w:ins w:id="35319" w:author="Le Minh Nghia" w:date="2019-10-09T10:54:00Z">
              <w:r w:rsidRPr="00B41112">
                <w:rPr>
                  <w:i/>
                  <w:sz w:val="26"/>
                  <w:szCs w:val="26"/>
                  <w:rPrChange w:id="35320" w:author="Le Minh Nghia" w:date="2019-10-09T10:56:00Z">
                    <w:rPr>
                      <w:i/>
                    </w:rPr>
                  </w:rPrChange>
                </w:rPr>
                <w:t>Nhìn</w:t>
              </w:r>
              <w:proofErr w:type="spellEnd"/>
              <w:r w:rsidRPr="00B41112">
                <w:rPr>
                  <w:i/>
                  <w:sz w:val="26"/>
                  <w:szCs w:val="26"/>
                  <w:rPrChange w:id="35321" w:author="Le Minh Nghia" w:date="2019-10-09T10:56:00Z">
                    <w:rPr>
                      <w:i/>
                    </w:rPr>
                  </w:rPrChange>
                </w:rPr>
                <w:t xml:space="preserve"> </w:t>
              </w:r>
              <w:proofErr w:type="spellStart"/>
              <w:r w:rsidRPr="00B41112">
                <w:rPr>
                  <w:i/>
                  <w:sz w:val="26"/>
                  <w:szCs w:val="26"/>
                  <w:rPrChange w:id="35322" w:author="Le Minh Nghia" w:date="2019-10-09T10:56:00Z">
                    <w:rPr>
                      <w:i/>
                    </w:rPr>
                  </w:rPrChange>
                </w:rPr>
                <w:t>chung</w:t>
              </w:r>
              <w:proofErr w:type="spellEnd"/>
              <w:r w:rsidRPr="00B41112">
                <w:rPr>
                  <w:i/>
                  <w:sz w:val="26"/>
                  <w:szCs w:val="26"/>
                  <w:rPrChange w:id="35323" w:author="Le Minh Nghia" w:date="2019-10-09T10:56:00Z">
                    <w:rPr>
                      <w:i/>
                    </w:rPr>
                  </w:rPrChange>
                </w:rPr>
                <w:t xml:space="preserve"> </w:t>
              </w:r>
              <w:proofErr w:type="spellStart"/>
              <w:r w:rsidRPr="00B41112">
                <w:rPr>
                  <w:i/>
                  <w:sz w:val="26"/>
                  <w:szCs w:val="26"/>
                  <w:rPrChange w:id="35324" w:author="Le Minh Nghia" w:date="2019-10-09T10:56:00Z">
                    <w:rPr>
                      <w:i/>
                    </w:rPr>
                  </w:rPrChange>
                </w:rPr>
                <w:t>các</w:t>
              </w:r>
              <w:proofErr w:type="spellEnd"/>
              <w:r w:rsidRPr="00B41112">
                <w:rPr>
                  <w:i/>
                  <w:sz w:val="26"/>
                  <w:szCs w:val="26"/>
                  <w:rPrChange w:id="35325" w:author="Le Minh Nghia" w:date="2019-10-09T10:56:00Z">
                    <w:rPr>
                      <w:i/>
                    </w:rPr>
                  </w:rPrChange>
                </w:rPr>
                <w:t xml:space="preserve"> website </w:t>
              </w:r>
              <w:proofErr w:type="spellStart"/>
              <w:r w:rsidRPr="00B41112">
                <w:rPr>
                  <w:i/>
                  <w:sz w:val="26"/>
                  <w:szCs w:val="26"/>
                  <w:rPrChange w:id="35326" w:author="Le Minh Nghia" w:date="2019-10-09T10:56:00Z">
                    <w:rPr>
                      <w:i/>
                    </w:rPr>
                  </w:rPrChange>
                </w:rPr>
                <w:t>của</w:t>
              </w:r>
              <w:proofErr w:type="spellEnd"/>
              <w:r w:rsidRPr="00B41112">
                <w:rPr>
                  <w:i/>
                  <w:sz w:val="26"/>
                  <w:szCs w:val="26"/>
                  <w:rPrChange w:id="35327" w:author="Le Minh Nghia" w:date="2019-10-09T10:56:00Z">
                    <w:rPr>
                      <w:i/>
                    </w:rPr>
                  </w:rPrChange>
                </w:rPr>
                <w:t xml:space="preserve"> </w:t>
              </w:r>
              <w:proofErr w:type="spellStart"/>
              <w:r w:rsidRPr="00B41112">
                <w:rPr>
                  <w:i/>
                  <w:sz w:val="26"/>
                  <w:szCs w:val="26"/>
                  <w:rPrChange w:id="35328" w:author="Le Minh Nghia" w:date="2019-10-09T10:56:00Z">
                    <w:rPr>
                      <w:i/>
                    </w:rPr>
                  </w:rPrChange>
                </w:rPr>
                <w:t>các</w:t>
              </w:r>
              <w:proofErr w:type="spellEnd"/>
              <w:r w:rsidRPr="00B41112">
                <w:rPr>
                  <w:i/>
                  <w:sz w:val="26"/>
                  <w:szCs w:val="26"/>
                  <w:rPrChange w:id="35329" w:author="Le Minh Nghia" w:date="2019-10-09T10:56:00Z">
                    <w:rPr>
                      <w:i/>
                    </w:rPr>
                  </w:rPrChange>
                </w:rPr>
                <w:t xml:space="preserve"> </w:t>
              </w:r>
              <w:proofErr w:type="spellStart"/>
              <w:r w:rsidRPr="00B41112">
                <w:rPr>
                  <w:i/>
                  <w:sz w:val="26"/>
                  <w:szCs w:val="26"/>
                  <w:rPrChange w:id="35330" w:author="Le Minh Nghia" w:date="2019-10-09T10:56:00Z">
                    <w:rPr>
                      <w:i/>
                    </w:rPr>
                  </w:rPrChange>
                </w:rPr>
                <w:t>trường</w:t>
              </w:r>
              <w:proofErr w:type="spellEnd"/>
              <w:r w:rsidRPr="00B41112">
                <w:rPr>
                  <w:i/>
                  <w:sz w:val="26"/>
                  <w:szCs w:val="26"/>
                  <w:rPrChange w:id="35331" w:author="Le Minh Nghia" w:date="2019-10-09T10:56:00Z">
                    <w:rPr>
                      <w:i/>
                    </w:rPr>
                  </w:rPrChange>
                </w:rPr>
                <w:t xml:space="preserve"> </w:t>
              </w:r>
              <w:proofErr w:type="spellStart"/>
              <w:r w:rsidRPr="00B41112">
                <w:rPr>
                  <w:i/>
                  <w:sz w:val="26"/>
                  <w:szCs w:val="26"/>
                  <w:rPrChange w:id="35332" w:author="Le Minh Nghia" w:date="2019-10-09T10:56:00Z">
                    <w:rPr>
                      <w:i/>
                    </w:rPr>
                  </w:rPrChange>
                </w:rPr>
                <w:t>đại</w:t>
              </w:r>
              <w:proofErr w:type="spellEnd"/>
              <w:r w:rsidRPr="00B41112">
                <w:rPr>
                  <w:i/>
                  <w:sz w:val="26"/>
                  <w:szCs w:val="26"/>
                  <w:rPrChange w:id="35333" w:author="Le Minh Nghia" w:date="2019-10-09T10:56:00Z">
                    <w:rPr>
                      <w:i/>
                    </w:rPr>
                  </w:rPrChange>
                </w:rPr>
                <w:t xml:space="preserve"> </w:t>
              </w:r>
              <w:proofErr w:type="spellStart"/>
              <w:r w:rsidRPr="00B41112">
                <w:rPr>
                  <w:i/>
                  <w:sz w:val="26"/>
                  <w:szCs w:val="26"/>
                  <w:rPrChange w:id="35334" w:author="Le Minh Nghia" w:date="2019-10-09T10:56:00Z">
                    <w:rPr>
                      <w:i/>
                    </w:rPr>
                  </w:rPrChange>
                </w:rPr>
                <w:t>học</w:t>
              </w:r>
              <w:proofErr w:type="spellEnd"/>
              <w:r w:rsidRPr="00B41112">
                <w:rPr>
                  <w:i/>
                  <w:sz w:val="26"/>
                  <w:szCs w:val="26"/>
                  <w:rPrChange w:id="35335" w:author="Le Minh Nghia" w:date="2019-10-09T10:56:00Z">
                    <w:rPr>
                      <w:i/>
                    </w:rPr>
                  </w:rPrChange>
                </w:rPr>
                <w:t xml:space="preserve"> </w:t>
              </w:r>
              <w:proofErr w:type="spellStart"/>
              <w:r w:rsidRPr="00B41112">
                <w:rPr>
                  <w:i/>
                  <w:sz w:val="26"/>
                  <w:szCs w:val="26"/>
                  <w:rPrChange w:id="35336" w:author="Le Minh Nghia" w:date="2019-10-09T10:56:00Z">
                    <w:rPr>
                      <w:i/>
                    </w:rPr>
                  </w:rPrChange>
                </w:rPr>
                <w:t>trong</w:t>
              </w:r>
              <w:proofErr w:type="spellEnd"/>
              <w:r w:rsidRPr="00B41112">
                <w:rPr>
                  <w:i/>
                  <w:sz w:val="26"/>
                  <w:szCs w:val="26"/>
                  <w:rPrChange w:id="35337" w:author="Le Minh Nghia" w:date="2019-10-09T10:56:00Z">
                    <w:rPr>
                      <w:i/>
                    </w:rPr>
                  </w:rPrChange>
                </w:rPr>
                <w:t xml:space="preserve"> </w:t>
              </w:r>
              <w:proofErr w:type="spellStart"/>
              <w:r w:rsidRPr="00B41112">
                <w:rPr>
                  <w:i/>
                  <w:sz w:val="26"/>
                  <w:szCs w:val="26"/>
                  <w:rPrChange w:id="35338" w:author="Le Minh Nghia" w:date="2019-10-09T10:56:00Z">
                    <w:rPr>
                      <w:i/>
                    </w:rPr>
                  </w:rPrChange>
                </w:rPr>
                <w:t>nước</w:t>
              </w:r>
              <w:proofErr w:type="spellEnd"/>
              <w:r w:rsidRPr="00B41112">
                <w:rPr>
                  <w:i/>
                  <w:sz w:val="26"/>
                  <w:szCs w:val="26"/>
                  <w:rPrChange w:id="35339" w:author="Le Minh Nghia" w:date="2019-10-09T10:56:00Z">
                    <w:rPr>
                      <w:i/>
                    </w:rPr>
                  </w:rPrChange>
                </w:rPr>
                <w:t xml:space="preserve"> </w:t>
              </w:r>
              <w:proofErr w:type="spellStart"/>
              <w:r w:rsidRPr="00B41112">
                <w:rPr>
                  <w:i/>
                  <w:sz w:val="26"/>
                  <w:szCs w:val="26"/>
                  <w:rPrChange w:id="35340" w:author="Le Minh Nghia" w:date="2019-10-09T10:56:00Z">
                    <w:rPr>
                      <w:i/>
                    </w:rPr>
                  </w:rPrChange>
                </w:rPr>
                <w:t>nổi</w:t>
              </w:r>
              <w:proofErr w:type="spellEnd"/>
              <w:r w:rsidRPr="00B41112">
                <w:rPr>
                  <w:i/>
                  <w:sz w:val="26"/>
                  <w:szCs w:val="26"/>
                  <w:rPrChange w:id="35341" w:author="Le Minh Nghia" w:date="2019-10-09T10:56:00Z">
                    <w:rPr>
                      <w:i/>
                    </w:rPr>
                  </w:rPrChange>
                </w:rPr>
                <w:t xml:space="preserve"> </w:t>
              </w:r>
              <w:proofErr w:type="spellStart"/>
              <w:r w:rsidRPr="00B41112">
                <w:rPr>
                  <w:i/>
                  <w:sz w:val="26"/>
                  <w:szCs w:val="26"/>
                  <w:rPrChange w:id="35342" w:author="Le Minh Nghia" w:date="2019-10-09T10:56:00Z">
                    <w:rPr>
                      <w:i/>
                    </w:rPr>
                  </w:rPrChange>
                </w:rPr>
                <w:t>bật</w:t>
              </w:r>
              <w:proofErr w:type="spellEnd"/>
              <w:r w:rsidRPr="00B41112">
                <w:rPr>
                  <w:i/>
                  <w:sz w:val="26"/>
                  <w:szCs w:val="26"/>
                  <w:rPrChange w:id="35343" w:author="Le Minh Nghia" w:date="2019-10-09T10:56:00Z">
                    <w:rPr>
                      <w:i/>
                    </w:rPr>
                  </w:rPrChange>
                </w:rPr>
                <w:t xml:space="preserve"> </w:t>
              </w:r>
              <w:proofErr w:type="spellStart"/>
              <w:r w:rsidRPr="00B41112">
                <w:rPr>
                  <w:i/>
                  <w:sz w:val="26"/>
                  <w:szCs w:val="26"/>
                  <w:rPrChange w:id="35344" w:author="Le Minh Nghia" w:date="2019-10-09T10:56:00Z">
                    <w:rPr>
                      <w:i/>
                    </w:rPr>
                  </w:rPrChange>
                </w:rPr>
                <w:t>trong</w:t>
              </w:r>
              <w:proofErr w:type="spellEnd"/>
              <w:r w:rsidRPr="00B41112">
                <w:rPr>
                  <w:i/>
                  <w:sz w:val="26"/>
                  <w:szCs w:val="26"/>
                  <w:rPrChange w:id="35345" w:author="Le Minh Nghia" w:date="2019-10-09T10:56:00Z">
                    <w:rPr>
                      <w:i/>
                    </w:rPr>
                  </w:rPrChange>
                </w:rPr>
                <w:t xml:space="preserve"> </w:t>
              </w:r>
              <w:proofErr w:type="spellStart"/>
              <w:r w:rsidRPr="00B41112">
                <w:rPr>
                  <w:i/>
                  <w:sz w:val="26"/>
                  <w:szCs w:val="26"/>
                  <w:rPrChange w:id="35346" w:author="Le Minh Nghia" w:date="2019-10-09T10:56:00Z">
                    <w:rPr>
                      <w:i/>
                    </w:rPr>
                  </w:rPrChange>
                </w:rPr>
                <w:t>số</w:t>
              </w:r>
              <w:proofErr w:type="spellEnd"/>
              <w:r w:rsidRPr="00B41112">
                <w:rPr>
                  <w:i/>
                  <w:sz w:val="26"/>
                  <w:szCs w:val="26"/>
                  <w:rPrChange w:id="35347" w:author="Le Minh Nghia" w:date="2019-10-09T10:56:00Z">
                    <w:rPr>
                      <w:i/>
                    </w:rPr>
                  </w:rPrChange>
                </w:rPr>
                <w:t xml:space="preserve"> </w:t>
              </w:r>
              <w:proofErr w:type="spellStart"/>
              <w:r w:rsidRPr="00B41112">
                <w:rPr>
                  <w:i/>
                  <w:sz w:val="26"/>
                  <w:szCs w:val="26"/>
                  <w:rPrChange w:id="35348" w:author="Le Minh Nghia" w:date="2019-10-09T10:56:00Z">
                    <w:rPr>
                      <w:i/>
                    </w:rPr>
                  </w:rPrChange>
                </w:rPr>
                <w:t>đó</w:t>
              </w:r>
              <w:proofErr w:type="spellEnd"/>
              <w:r w:rsidRPr="00B41112">
                <w:rPr>
                  <w:i/>
                  <w:sz w:val="26"/>
                  <w:szCs w:val="26"/>
                  <w:rPrChange w:id="35349" w:author="Le Minh Nghia" w:date="2019-10-09T10:56:00Z">
                    <w:rPr>
                      <w:i/>
                    </w:rPr>
                  </w:rPrChange>
                </w:rPr>
                <w:t xml:space="preserve"> </w:t>
              </w:r>
              <w:proofErr w:type="spellStart"/>
              <w:r w:rsidRPr="00B41112">
                <w:rPr>
                  <w:i/>
                  <w:sz w:val="26"/>
                  <w:szCs w:val="26"/>
                  <w:rPrChange w:id="35350" w:author="Le Minh Nghia" w:date="2019-10-09T10:56:00Z">
                    <w:rPr>
                      <w:i/>
                    </w:rPr>
                  </w:rPrChange>
                </w:rPr>
                <w:t>có</w:t>
              </w:r>
              <w:proofErr w:type="spellEnd"/>
              <w:r w:rsidRPr="00B41112">
                <w:rPr>
                  <w:i/>
                  <w:sz w:val="26"/>
                  <w:szCs w:val="26"/>
                  <w:rPrChange w:id="35351" w:author="Le Minh Nghia" w:date="2019-10-09T10:56:00Z">
                    <w:rPr>
                      <w:i/>
                    </w:rPr>
                  </w:rPrChange>
                </w:rPr>
                <w:t xml:space="preserve"> </w:t>
              </w:r>
              <w:proofErr w:type="spellStart"/>
              <w:r w:rsidRPr="00B41112">
                <w:rPr>
                  <w:i/>
                  <w:sz w:val="26"/>
                  <w:szCs w:val="26"/>
                  <w:rPrChange w:id="35352" w:author="Le Minh Nghia" w:date="2019-10-09T10:56:00Z">
                    <w:rPr>
                      <w:i/>
                    </w:rPr>
                  </w:rPrChange>
                </w:rPr>
                <w:t>Đại</w:t>
              </w:r>
              <w:proofErr w:type="spellEnd"/>
              <w:r w:rsidRPr="00B41112">
                <w:rPr>
                  <w:i/>
                  <w:sz w:val="26"/>
                  <w:szCs w:val="26"/>
                  <w:rPrChange w:id="35353" w:author="Le Minh Nghia" w:date="2019-10-09T10:56:00Z">
                    <w:rPr>
                      <w:i/>
                    </w:rPr>
                  </w:rPrChange>
                </w:rPr>
                <w:t xml:space="preserve"> </w:t>
              </w:r>
              <w:proofErr w:type="spellStart"/>
              <w:r w:rsidRPr="00B41112">
                <w:rPr>
                  <w:i/>
                  <w:sz w:val="26"/>
                  <w:szCs w:val="26"/>
                  <w:rPrChange w:id="35354" w:author="Le Minh Nghia" w:date="2019-10-09T10:56:00Z">
                    <w:rPr>
                      <w:i/>
                    </w:rPr>
                  </w:rPrChange>
                </w:rPr>
                <w:t>học</w:t>
              </w:r>
              <w:proofErr w:type="spellEnd"/>
              <w:r w:rsidRPr="00B41112">
                <w:rPr>
                  <w:i/>
                  <w:sz w:val="26"/>
                  <w:szCs w:val="26"/>
                  <w:rPrChange w:id="35355" w:author="Le Minh Nghia" w:date="2019-10-09T10:56:00Z">
                    <w:rPr>
                      <w:i/>
                    </w:rPr>
                  </w:rPrChange>
                </w:rPr>
                <w:t xml:space="preserve"> FPT </w:t>
              </w:r>
              <w:proofErr w:type="spellStart"/>
              <w:r w:rsidRPr="00B41112">
                <w:rPr>
                  <w:i/>
                  <w:sz w:val="26"/>
                  <w:szCs w:val="26"/>
                  <w:rPrChange w:id="35356" w:author="Le Minh Nghia" w:date="2019-10-09T10:56:00Z">
                    <w:rPr>
                      <w:i/>
                    </w:rPr>
                  </w:rPrChange>
                </w:rPr>
                <w:t>và</w:t>
              </w:r>
              <w:proofErr w:type="spellEnd"/>
              <w:r w:rsidRPr="00B41112">
                <w:rPr>
                  <w:i/>
                  <w:sz w:val="26"/>
                  <w:szCs w:val="26"/>
                  <w:rPrChange w:id="35357" w:author="Le Minh Nghia" w:date="2019-10-09T10:56:00Z">
                    <w:rPr>
                      <w:i/>
                    </w:rPr>
                  </w:rPrChange>
                </w:rPr>
                <w:t xml:space="preserve"> </w:t>
              </w:r>
              <w:proofErr w:type="spellStart"/>
              <w:r w:rsidRPr="00B41112">
                <w:rPr>
                  <w:i/>
                  <w:sz w:val="26"/>
                  <w:szCs w:val="26"/>
                  <w:rPrChange w:id="35358" w:author="Le Minh Nghia" w:date="2019-10-09T10:56:00Z">
                    <w:rPr>
                      <w:i/>
                    </w:rPr>
                  </w:rPrChange>
                </w:rPr>
                <w:t>Đại</w:t>
              </w:r>
              <w:proofErr w:type="spellEnd"/>
              <w:r w:rsidRPr="00B41112">
                <w:rPr>
                  <w:i/>
                  <w:sz w:val="26"/>
                  <w:szCs w:val="26"/>
                  <w:rPrChange w:id="35359" w:author="Le Minh Nghia" w:date="2019-10-09T10:56:00Z">
                    <w:rPr>
                      <w:i/>
                    </w:rPr>
                  </w:rPrChange>
                </w:rPr>
                <w:t xml:space="preserve"> </w:t>
              </w:r>
              <w:proofErr w:type="spellStart"/>
              <w:r w:rsidRPr="00B41112">
                <w:rPr>
                  <w:i/>
                  <w:sz w:val="26"/>
                  <w:szCs w:val="26"/>
                  <w:rPrChange w:id="35360" w:author="Le Minh Nghia" w:date="2019-10-09T10:56:00Z">
                    <w:rPr>
                      <w:i/>
                    </w:rPr>
                  </w:rPrChange>
                </w:rPr>
                <w:t>học</w:t>
              </w:r>
              <w:proofErr w:type="spellEnd"/>
              <w:r w:rsidRPr="00B41112">
                <w:rPr>
                  <w:i/>
                  <w:sz w:val="26"/>
                  <w:szCs w:val="26"/>
                  <w:rPrChange w:id="35361" w:author="Le Minh Nghia" w:date="2019-10-09T10:56:00Z">
                    <w:rPr>
                      <w:i/>
                    </w:rPr>
                  </w:rPrChange>
                </w:rPr>
                <w:t xml:space="preserve"> RMIT </w:t>
              </w:r>
              <w:proofErr w:type="spellStart"/>
              <w:r w:rsidRPr="00B41112">
                <w:rPr>
                  <w:i/>
                  <w:sz w:val="26"/>
                  <w:szCs w:val="26"/>
                  <w:rPrChange w:id="35362" w:author="Le Minh Nghia" w:date="2019-10-09T10:56:00Z">
                    <w:rPr>
                      <w:i/>
                    </w:rPr>
                  </w:rPrChange>
                </w:rPr>
                <w:t>là</w:t>
              </w:r>
              <w:proofErr w:type="spellEnd"/>
              <w:r w:rsidRPr="00B41112">
                <w:rPr>
                  <w:i/>
                  <w:sz w:val="26"/>
                  <w:szCs w:val="26"/>
                  <w:rPrChange w:id="35363" w:author="Le Minh Nghia" w:date="2019-10-09T10:56:00Z">
                    <w:rPr>
                      <w:i/>
                    </w:rPr>
                  </w:rPrChange>
                </w:rPr>
                <w:t xml:space="preserve"> </w:t>
              </w:r>
              <w:proofErr w:type="spellStart"/>
              <w:r w:rsidRPr="00B41112">
                <w:rPr>
                  <w:i/>
                  <w:sz w:val="26"/>
                  <w:szCs w:val="26"/>
                  <w:rPrChange w:id="35364" w:author="Le Minh Nghia" w:date="2019-10-09T10:56:00Z">
                    <w:rPr>
                      <w:i/>
                    </w:rPr>
                  </w:rPrChange>
                </w:rPr>
                <w:t>có</w:t>
              </w:r>
              <w:proofErr w:type="spellEnd"/>
              <w:r w:rsidRPr="00B41112">
                <w:rPr>
                  <w:i/>
                  <w:sz w:val="26"/>
                  <w:szCs w:val="26"/>
                  <w:rPrChange w:id="35365" w:author="Le Minh Nghia" w:date="2019-10-09T10:56:00Z">
                    <w:rPr>
                      <w:i/>
                    </w:rPr>
                  </w:rPrChange>
                </w:rPr>
                <w:t xml:space="preserve"> </w:t>
              </w:r>
              <w:proofErr w:type="spellStart"/>
              <w:r w:rsidRPr="00B41112">
                <w:rPr>
                  <w:i/>
                  <w:sz w:val="26"/>
                  <w:szCs w:val="26"/>
                  <w:rPrChange w:id="35366" w:author="Le Minh Nghia" w:date="2019-10-09T10:56:00Z">
                    <w:rPr>
                      <w:i/>
                    </w:rPr>
                  </w:rPrChange>
                </w:rPr>
                <w:t>đề</w:t>
              </w:r>
              <w:proofErr w:type="spellEnd"/>
              <w:r w:rsidRPr="00B41112">
                <w:rPr>
                  <w:i/>
                  <w:sz w:val="26"/>
                  <w:szCs w:val="26"/>
                  <w:rPrChange w:id="35367" w:author="Le Minh Nghia" w:date="2019-10-09T10:56:00Z">
                    <w:rPr>
                      <w:i/>
                    </w:rPr>
                  </w:rPrChange>
                </w:rPr>
                <w:t xml:space="preserve"> </w:t>
              </w:r>
              <w:proofErr w:type="spellStart"/>
              <w:r w:rsidRPr="00B41112">
                <w:rPr>
                  <w:i/>
                  <w:sz w:val="26"/>
                  <w:szCs w:val="26"/>
                  <w:rPrChange w:id="35368" w:author="Le Minh Nghia" w:date="2019-10-09T10:56:00Z">
                    <w:rPr>
                      <w:i/>
                    </w:rPr>
                  </w:rPrChange>
                </w:rPr>
                <w:t>cập</w:t>
              </w:r>
              <w:proofErr w:type="spellEnd"/>
              <w:r w:rsidRPr="00B41112">
                <w:rPr>
                  <w:i/>
                  <w:sz w:val="26"/>
                  <w:szCs w:val="26"/>
                  <w:rPrChange w:id="35369" w:author="Le Minh Nghia" w:date="2019-10-09T10:56:00Z">
                    <w:rPr>
                      <w:i/>
                    </w:rPr>
                  </w:rPrChange>
                </w:rPr>
                <w:t xml:space="preserve"> </w:t>
              </w:r>
              <w:proofErr w:type="spellStart"/>
              <w:r w:rsidRPr="00B41112">
                <w:rPr>
                  <w:i/>
                  <w:sz w:val="26"/>
                  <w:szCs w:val="26"/>
                  <w:rPrChange w:id="35370" w:author="Le Minh Nghia" w:date="2019-10-09T10:56:00Z">
                    <w:rPr>
                      <w:i/>
                    </w:rPr>
                  </w:rPrChange>
                </w:rPr>
                <w:t>đến</w:t>
              </w:r>
              <w:proofErr w:type="spellEnd"/>
              <w:r w:rsidRPr="00B41112">
                <w:rPr>
                  <w:i/>
                  <w:sz w:val="26"/>
                  <w:szCs w:val="26"/>
                  <w:rPrChange w:id="35371" w:author="Le Minh Nghia" w:date="2019-10-09T10:56:00Z">
                    <w:rPr>
                      <w:i/>
                    </w:rPr>
                  </w:rPrChange>
                </w:rPr>
                <w:t xml:space="preserve"> </w:t>
              </w:r>
              <w:proofErr w:type="spellStart"/>
              <w:r w:rsidRPr="00B41112">
                <w:rPr>
                  <w:i/>
                  <w:sz w:val="26"/>
                  <w:szCs w:val="26"/>
                  <w:rPrChange w:id="35372" w:author="Le Minh Nghia" w:date="2019-10-09T10:56:00Z">
                    <w:rPr>
                      <w:i/>
                    </w:rPr>
                  </w:rPrChange>
                </w:rPr>
                <w:t>nhũng</w:t>
              </w:r>
              <w:proofErr w:type="spellEnd"/>
              <w:r w:rsidRPr="00B41112">
                <w:rPr>
                  <w:i/>
                  <w:sz w:val="26"/>
                  <w:szCs w:val="26"/>
                  <w:rPrChange w:id="35373" w:author="Le Minh Nghia" w:date="2019-10-09T10:56:00Z">
                    <w:rPr>
                      <w:i/>
                    </w:rPr>
                  </w:rPrChange>
                </w:rPr>
                <w:t xml:space="preserve"> </w:t>
              </w:r>
              <w:proofErr w:type="spellStart"/>
              <w:r w:rsidRPr="00B41112">
                <w:rPr>
                  <w:i/>
                  <w:sz w:val="26"/>
                  <w:szCs w:val="26"/>
                  <w:rPrChange w:id="35374" w:author="Le Minh Nghia" w:date="2019-10-09T10:56:00Z">
                    <w:rPr>
                      <w:i/>
                    </w:rPr>
                  </w:rPrChange>
                </w:rPr>
                <w:t>yêu</w:t>
              </w:r>
              <w:proofErr w:type="spellEnd"/>
              <w:r w:rsidRPr="00B41112">
                <w:rPr>
                  <w:i/>
                  <w:sz w:val="26"/>
                  <w:szCs w:val="26"/>
                  <w:rPrChange w:id="35375" w:author="Le Minh Nghia" w:date="2019-10-09T10:56:00Z">
                    <w:rPr>
                      <w:i/>
                    </w:rPr>
                  </w:rPrChange>
                </w:rPr>
                <w:t xml:space="preserve"> </w:t>
              </w:r>
              <w:proofErr w:type="spellStart"/>
              <w:r w:rsidRPr="00B41112">
                <w:rPr>
                  <w:i/>
                  <w:sz w:val="26"/>
                  <w:szCs w:val="26"/>
                  <w:rPrChange w:id="35376" w:author="Le Minh Nghia" w:date="2019-10-09T10:56:00Z">
                    <w:rPr>
                      <w:i/>
                    </w:rPr>
                  </w:rPrChange>
                </w:rPr>
                <w:t>cầu</w:t>
              </w:r>
              <w:proofErr w:type="spellEnd"/>
              <w:r w:rsidRPr="00B41112">
                <w:rPr>
                  <w:i/>
                  <w:sz w:val="26"/>
                  <w:szCs w:val="26"/>
                  <w:rPrChange w:id="35377" w:author="Le Minh Nghia" w:date="2019-10-09T10:56:00Z">
                    <w:rPr>
                      <w:i/>
                    </w:rPr>
                  </w:rPrChange>
                </w:rPr>
                <w:t xml:space="preserve"> </w:t>
              </w:r>
              <w:proofErr w:type="spellStart"/>
              <w:r w:rsidRPr="00B41112">
                <w:rPr>
                  <w:i/>
                  <w:sz w:val="26"/>
                  <w:szCs w:val="26"/>
                  <w:rPrChange w:id="35378" w:author="Le Minh Nghia" w:date="2019-10-09T10:56:00Z">
                    <w:rPr>
                      <w:i/>
                    </w:rPr>
                  </w:rPrChange>
                </w:rPr>
                <w:t>về</w:t>
              </w:r>
              <w:proofErr w:type="spellEnd"/>
              <w:r w:rsidRPr="00B41112">
                <w:rPr>
                  <w:i/>
                  <w:sz w:val="26"/>
                  <w:szCs w:val="26"/>
                  <w:rPrChange w:id="35379" w:author="Le Minh Nghia" w:date="2019-10-09T10:56:00Z">
                    <w:rPr>
                      <w:i/>
                    </w:rPr>
                  </w:rPrChange>
                </w:rPr>
                <w:t xml:space="preserve"> </w:t>
              </w:r>
              <w:proofErr w:type="spellStart"/>
              <w:r w:rsidRPr="00B41112">
                <w:rPr>
                  <w:i/>
                  <w:sz w:val="26"/>
                  <w:szCs w:val="26"/>
                  <w:rPrChange w:id="35380" w:author="Le Minh Nghia" w:date="2019-10-09T10:56:00Z">
                    <w:rPr>
                      <w:i/>
                    </w:rPr>
                  </w:rPrChange>
                </w:rPr>
                <w:t>quản</w:t>
              </w:r>
              <w:proofErr w:type="spellEnd"/>
              <w:r w:rsidRPr="00B41112">
                <w:rPr>
                  <w:i/>
                  <w:sz w:val="26"/>
                  <w:szCs w:val="26"/>
                  <w:rPrChange w:id="35381" w:author="Le Minh Nghia" w:date="2019-10-09T10:56:00Z">
                    <w:rPr>
                      <w:i/>
                    </w:rPr>
                  </w:rPrChange>
                </w:rPr>
                <w:t xml:space="preserve"> </w:t>
              </w:r>
              <w:proofErr w:type="spellStart"/>
              <w:r w:rsidRPr="00B41112">
                <w:rPr>
                  <w:i/>
                  <w:sz w:val="26"/>
                  <w:szCs w:val="26"/>
                  <w:rPrChange w:id="35382" w:author="Le Minh Nghia" w:date="2019-10-09T10:56:00Z">
                    <w:rPr>
                      <w:i/>
                    </w:rPr>
                  </w:rPrChange>
                </w:rPr>
                <w:t>lý</w:t>
              </w:r>
              <w:proofErr w:type="spellEnd"/>
              <w:r w:rsidRPr="00B41112">
                <w:rPr>
                  <w:i/>
                  <w:sz w:val="26"/>
                  <w:szCs w:val="26"/>
                  <w:rPrChange w:id="35383" w:author="Le Minh Nghia" w:date="2019-10-09T10:56:00Z">
                    <w:rPr>
                      <w:i/>
                    </w:rPr>
                  </w:rPrChange>
                </w:rPr>
                <w:t xml:space="preserve"> </w:t>
              </w:r>
              <w:proofErr w:type="spellStart"/>
              <w:r w:rsidRPr="00B41112">
                <w:rPr>
                  <w:i/>
                  <w:sz w:val="26"/>
                  <w:szCs w:val="26"/>
                  <w:rPrChange w:id="35384" w:author="Le Minh Nghia" w:date="2019-10-09T10:56:00Z">
                    <w:rPr>
                      <w:i/>
                    </w:rPr>
                  </w:rPrChange>
                </w:rPr>
                <w:t>thông</w:t>
              </w:r>
              <w:proofErr w:type="spellEnd"/>
              <w:r w:rsidRPr="00B41112">
                <w:rPr>
                  <w:i/>
                  <w:sz w:val="26"/>
                  <w:szCs w:val="26"/>
                  <w:rPrChange w:id="35385" w:author="Le Minh Nghia" w:date="2019-10-09T10:56:00Z">
                    <w:rPr>
                      <w:i/>
                    </w:rPr>
                  </w:rPrChange>
                </w:rPr>
                <w:t xml:space="preserve"> tin </w:t>
              </w:r>
              <w:proofErr w:type="spellStart"/>
              <w:r w:rsidRPr="00B41112">
                <w:rPr>
                  <w:i/>
                  <w:sz w:val="26"/>
                  <w:szCs w:val="26"/>
                  <w:rPrChange w:id="35386" w:author="Le Minh Nghia" w:date="2019-10-09T10:56:00Z">
                    <w:rPr>
                      <w:i/>
                    </w:rPr>
                  </w:rPrChange>
                </w:rPr>
                <w:t>của</w:t>
              </w:r>
              <w:proofErr w:type="spellEnd"/>
              <w:r w:rsidRPr="00B41112">
                <w:rPr>
                  <w:i/>
                  <w:sz w:val="26"/>
                  <w:szCs w:val="26"/>
                  <w:rPrChange w:id="35387" w:author="Le Minh Nghia" w:date="2019-10-09T10:56:00Z">
                    <w:rPr>
                      <w:i/>
                    </w:rPr>
                  </w:rPrChange>
                </w:rPr>
                <w:t xml:space="preserve"> </w:t>
              </w:r>
              <w:proofErr w:type="spellStart"/>
              <w:r w:rsidRPr="00B41112">
                <w:rPr>
                  <w:i/>
                  <w:sz w:val="26"/>
                  <w:szCs w:val="26"/>
                  <w:rPrChange w:id="35388" w:author="Le Minh Nghia" w:date="2019-10-09T10:56:00Z">
                    <w:rPr>
                      <w:i/>
                    </w:rPr>
                  </w:rPrChange>
                </w:rPr>
                <w:t>cựu</w:t>
              </w:r>
              <w:proofErr w:type="spellEnd"/>
              <w:r w:rsidRPr="00B41112">
                <w:rPr>
                  <w:i/>
                  <w:sz w:val="26"/>
                  <w:szCs w:val="26"/>
                  <w:rPrChange w:id="35389" w:author="Le Minh Nghia" w:date="2019-10-09T10:56:00Z">
                    <w:rPr>
                      <w:i/>
                    </w:rPr>
                  </w:rPrChange>
                </w:rPr>
                <w:t xml:space="preserve"> </w:t>
              </w:r>
              <w:proofErr w:type="spellStart"/>
              <w:r w:rsidRPr="00B41112">
                <w:rPr>
                  <w:i/>
                  <w:sz w:val="26"/>
                  <w:szCs w:val="26"/>
                  <w:rPrChange w:id="35390" w:author="Le Minh Nghia" w:date="2019-10-09T10:56:00Z">
                    <w:rPr>
                      <w:i/>
                    </w:rPr>
                  </w:rPrChange>
                </w:rPr>
                <w:t>sinh</w:t>
              </w:r>
              <w:proofErr w:type="spellEnd"/>
              <w:r w:rsidRPr="00B41112">
                <w:rPr>
                  <w:i/>
                  <w:sz w:val="26"/>
                  <w:szCs w:val="26"/>
                  <w:rPrChange w:id="35391" w:author="Le Minh Nghia" w:date="2019-10-09T10:56:00Z">
                    <w:rPr>
                      <w:i/>
                    </w:rPr>
                  </w:rPrChange>
                </w:rPr>
                <w:t xml:space="preserve"> </w:t>
              </w:r>
              <w:proofErr w:type="spellStart"/>
              <w:r w:rsidRPr="00B41112">
                <w:rPr>
                  <w:i/>
                  <w:sz w:val="26"/>
                  <w:szCs w:val="26"/>
                  <w:rPrChange w:id="35392" w:author="Le Minh Nghia" w:date="2019-10-09T10:56:00Z">
                    <w:rPr>
                      <w:i/>
                    </w:rPr>
                  </w:rPrChange>
                </w:rPr>
                <w:t>viên</w:t>
              </w:r>
              <w:proofErr w:type="spellEnd"/>
              <w:r w:rsidRPr="00B41112">
                <w:rPr>
                  <w:i/>
                  <w:sz w:val="26"/>
                  <w:szCs w:val="26"/>
                  <w:rPrChange w:id="35393" w:author="Le Minh Nghia" w:date="2019-10-09T10:56:00Z">
                    <w:rPr>
                      <w:i/>
                    </w:rPr>
                  </w:rPrChange>
                </w:rPr>
                <w:t xml:space="preserve"> </w:t>
              </w:r>
              <w:proofErr w:type="spellStart"/>
              <w:r w:rsidRPr="00B41112">
                <w:rPr>
                  <w:i/>
                  <w:sz w:val="26"/>
                  <w:szCs w:val="26"/>
                  <w:rPrChange w:id="35394" w:author="Le Minh Nghia" w:date="2019-10-09T10:56:00Z">
                    <w:rPr>
                      <w:i/>
                    </w:rPr>
                  </w:rPrChange>
                </w:rPr>
                <w:t>sau</w:t>
              </w:r>
              <w:proofErr w:type="spellEnd"/>
              <w:r w:rsidRPr="00B41112">
                <w:rPr>
                  <w:i/>
                  <w:sz w:val="26"/>
                  <w:szCs w:val="26"/>
                  <w:rPrChange w:id="35395" w:author="Le Minh Nghia" w:date="2019-10-09T10:56:00Z">
                    <w:rPr>
                      <w:i/>
                    </w:rPr>
                  </w:rPrChange>
                </w:rPr>
                <w:t xml:space="preserve"> </w:t>
              </w:r>
              <w:proofErr w:type="spellStart"/>
              <w:r w:rsidRPr="00B41112">
                <w:rPr>
                  <w:i/>
                  <w:sz w:val="26"/>
                  <w:szCs w:val="26"/>
                  <w:rPrChange w:id="35396" w:author="Le Minh Nghia" w:date="2019-10-09T10:56:00Z">
                    <w:rPr>
                      <w:i/>
                    </w:rPr>
                  </w:rPrChange>
                </w:rPr>
                <w:t>khi</w:t>
              </w:r>
              <w:proofErr w:type="spellEnd"/>
              <w:r w:rsidRPr="00B41112">
                <w:rPr>
                  <w:i/>
                  <w:sz w:val="26"/>
                  <w:szCs w:val="26"/>
                  <w:rPrChange w:id="35397" w:author="Le Minh Nghia" w:date="2019-10-09T10:56:00Z">
                    <w:rPr>
                      <w:i/>
                    </w:rPr>
                  </w:rPrChange>
                </w:rPr>
                <w:t xml:space="preserve"> ra </w:t>
              </w:r>
              <w:proofErr w:type="spellStart"/>
              <w:r w:rsidRPr="00B41112">
                <w:rPr>
                  <w:i/>
                  <w:sz w:val="26"/>
                  <w:szCs w:val="26"/>
                  <w:rPrChange w:id="35398" w:author="Le Minh Nghia" w:date="2019-10-09T10:56:00Z">
                    <w:rPr>
                      <w:i/>
                    </w:rPr>
                  </w:rPrChange>
                </w:rPr>
                <w:t>trường</w:t>
              </w:r>
              <w:proofErr w:type="spellEnd"/>
              <w:r w:rsidRPr="00B41112">
                <w:rPr>
                  <w:i/>
                  <w:sz w:val="26"/>
                  <w:szCs w:val="26"/>
                  <w:rPrChange w:id="35399" w:author="Le Minh Nghia" w:date="2019-10-09T10:56:00Z">
                    <w:rPr>
                      <w:i/>
                    </w:rPr>
                  </w:rPrChange>
                </w:rPr>
                <w:t xml:space="preserve"> </w:t>
              </w:r>
              <w:proofErr w:type="spellStart"/>
              <w:r w:rsidRPr="00B41112">
                <w:rPr>
                  <w:i/>
                  <w:sz w:val="26"/>
                  <w:szCs w:val="26"/>
                  <w:rPrChange w:id="35400" w:author="Le Minh Nghia" w:date="2019-10-09T10:56:00Z">
                    <w:rPr>
                      <w:i/>
                    </w:rPr>
                  </w:rPrChange>
                </w:rPr>
                <w:t>đầy</w:t>
              </w:r>
              <w:proofErr w:type="spellEnd"/>
              <w:r w:rsidRPr="00B41112">
                <w:rPr>
                  <w:i/>
                  <w:sz w:val="26"/>
                  <w:szCs w:val="26"/>
                  <w:rPrChange w:id="35401" w:author="Le Minh Nghia" w:date="2019-10-09T10:56:00Z">
                    <w:rPr>
                      <w:i/>
                    </w:rPr>
                  </w:rPrChange>
                </w:rPr>
                <w:t xml:space="preserve"> </w:t>
              </w:r>
              <w:proofErr w:type="spellStart"/>
              <w:r w:rsidRPr="00B41112">
                <w:rPr>
                  <w:i/>
                  <w:sz w:val="26"/>
                  <w:szCs w:val="26"/>
                  <w:rPrChange w:id="35402" w:author="Le Minh Nghia" w:date="2019-10-09T10:56:00Z">
                    <w:rPr>
                      <w:i/>
                    </w:rPr>
                  </w:rPrChange>
                </w:rPr>
                <w:t>đủ</w:t>
              </w:r>
              <w:proofErr w:type="spellEnd"/>
              <w:r w:rsidRPr="00B41112">
                <w:rPr>
                  <w:i/>
                  <w:sz w:val="26"/>
                  <w:szCs w:val="26"/>
                  <w:rPrChange w:id="35403" w:author="Le Minh Nghia" w:date="2019-10-09T10:56:00Z">
                    <w:rPr>
                      <w:i/>
                    </w:rPr>
                  </w:rPrChange>
                </w:rPr>
                <w:t xml:space="preserve"> </w:t>
              </w:r>
              <w:proofErr w:type="spellStart"/>
              <w:r w:rsidRPr="00B41112">
                <w:rPr>
                  <w:i/>
                  <w:sz w:val="26"/>
                  <w:szCs w:val="26"/>
                  <w:rPrChange w:id="35404" w:author="Le Minh Nghia" w:date="2019-10-09T10:56:00Z">
                    <w:rPr>
                      <w:i/>
                    </w:rPr>
                  </w:rPrChange>
                </w:rPr>
                <w:t>và</w:t>
              </w:r>
              <w:proofErr w:type="spellEnd"/>
              <w:r w:rsidRPr="00B41112">
                <w:rPr>
                  <w:i/>
                  <w:sz w:val="26"/>
                  <w:szCs w:val="26"/>
                  <w:rPrChange w:id="35405" w:author="Le Minh Nghia" w:date="2019-10-09T10:56:00Z">
                    <w:rPr>
                      <w:i/>
                    </w:rPr>
                  </w:rPrChange>
                </w:rPr>
                <w:t xml:space="preserve"> </w:t>
              </w:r>
              <w:proofErr w:type="spellStart"/>
              <w:r w:rsidRPr="00B41112">
                <w:rPr>
                  <w:i/>
                  <w:sz w:val="26"/>
                  <w:szCs w:val="26"/>
                  <w:rPrChange w:id="35406" w:author="Le Minh Nghia" w:date="2019-10-09T10:56:00Z">
                    <w:rPr>
                      <w:i/>
                    </w:rPr>
                  </w:rPrChange>
                </w:rPr>
                <w:t>tốt</w:t>
              </w:r>
              <w:proofErr w:type="spellEnd"/>
              <w:r w:rsidRPr="00B41112">
                <w:rPr>
                  <w:i/>
                  <w:sz w:val="26"/>
                  <w:szCs w:val="26"/>
                  <w:rPrChange w:id="35407" w:author="Le Minh Nghia" w:date="2019-10-09T10:56:00Z">
                    <w:rPr>
                      <w:i/>
                    </w:rPr>
                  </w:rPrChange>
                </w:rPr>
                <w:t xml:space="preserve"> </w:t>
              </w:r>
              <w:proofErr w:type="spellStart"/>
              <w:r w:rsidRPr="00B41112">
                <w:rPr>
                  <w:i/>
                  <w:sz w:val="26"/>
                  <w:szCs w:val="26"/>
                  <w:rPrChange w:id="35408" w:author="Le Minh Nghia" w:date="2019-10-09T10:56:00Z">
                    <w:rPr>
                      <w:i/>
                    </w:rPr>
                  </w:rPrChange>
                </w:rPr>
                <w:t>nhất</w:t>
              </w:r>
              <w:proofErr w:type="spellEnd"/>
              <w:r w:rsidRPr="00B41112">
                <w:rPr>
                  <w:i/>
                  <w:sz w:val="26"/>
                  <w:szCs w:val="26"/>
                  <w:rPrChange w:id="35409" w:author="Le Minh Nghia" w:date="2019-10-09T10:56:00Z">
                    <w:rPr>
                      <w:i/>
                    </w:rPr>
                  </w:rPrChange>
                </w:rPr>
                <w:t xml:space="preserve">. </w:t>
              </w:r>
              <w:proofErr w:type="spellStart"/>
              <w:r w:rsidRPr="00B41112">
                <w:rPr>
                  <w:i/>
                  <w:sz w:val="26"/>
                  <w:szCs w:val="26"/>
                  <w:rPrChange w:id="35410" w:author="Le Minh Nghia" w:date="2019-10-09T10:56:00Z">
                    <w:rPr>
                      <w:i/>
                    </w:rPr>
                  </w:rPrChange>
                </w:rPr>
                <w:t>Cả</w:t>
              </w:r>
              <w:proofErr w:type="spellEnd"/>
              <w:r w:rsidRPr="00B41112">
                <w:rPr>
                  <w:i/>
                  <w:sz w:val="26"/>
                  <w:szCs w:val="26"/>
                  <w:rPrChange w:id="35411" w:author="Le Minh Nghia" w:date="2019-10-09T10:56:00Z">
                    <w:rPr>
                      <w:i/>
                    </w:rPr>
                  </w:rPrChange>
                </w:rPr>
                <w:t xml:space="preserve"> </w:t>
              </w:r>
              <w:proofErr w:type="spellStart"/>
              <w:r w:rsidRPr="00B41112">
                <w:rPr>
                  <w:i/>
                  <w:sz w:val="26"/>
                  <w:szCs w:val="26"/>
                  <w:rPrChange w:id="35412" w:author="Le Minh Nghia" w:date="2019-10-09T10:56:00Z">
                    <w:rPr>
                      <w:i/>
                    </w:rPr>
                  </w:rPrChange>
                </w:rPr>
                <w:t>hai</w:t>
              </w:r>
              <w:proofErr w:type="spellEnd"/>
              <w:r w:rsidRPr="00B41112">
                <w:rPr>
                  <w:i/>
                  <w:sz w:val="26"/>
                  <w:szCs w:val="26"/>
                  <w:rPrChange w:id="35413" w:author="Le Minh Nghia" w:date="2019-10-09T10:56:00Z">
                    <w:rPr>
                      <w:i/>
                    </w:rPr>
                  </w:rPrChange>
                </w:rPr>
                <w:t xml:space="preserve"> </w:t>
              </w:r>
              <w:proofErr w:type="spellStart"/>
              <w:r w:rsidRPr="00B41112">
                <w:rPr>
                  <w:i/>
                  <w:sz w:val="26"/>
                  <w:szCs w:val="26"/>
                  <w:rPrChange w:id="35414" w:author="Le Minh Nghia" w:date="2019-10-09T10:56:00Z">
                    <w:rPr>
                      <w:i/>
                    </w:rPr>
                  </w:rPrChange>
                </w:rPr>
                <w:t>trường</w:t>
              </w:r>
              <w:proofErr w:type="spellEnd"/>
              <w:r w:rsidRPr="00B41112">
                <w:rPr>
                  <w:i/>
                  <w:sz w:val="26"/>
                  <w:szCs w:val="26"/>
                  <w:rPrChange w:id="35415" w:author="Le Minh Nghia" w:date="2019-10-09T10:56:00Z">
                    <w:rPr>
                      <w:i/>
                    </w:rPr>
                  </w:rPrChange>
                </w:rPr>
                <w:t xml:space="preserve"> </w:t>
              </w:r>
              <w:proofErr w:type="spellStart"/>
              <w:r w:rsidRPr="00B41112">
                <w:rPr>
                  <w:i/>
                  <w:sz w:val="26"/>
                  <w:szCs w:val="26"/>
                  <w:rPrChange w:id="35416" w:author="Le Minh Nghia" w:date="2019-10-09T10:56:00Z">
                    <w:rPr>
                      <w:i/>
                    </w:rPr>
                  </w:rPrChange>
                </w:rPr>
                <w:t>đều</w:t>
              </w:r>
              <w:proofErr w:type="spellEnd"/>
              <w:r w:rsidRPr="00B41112">
                <w:rPr>
                  <w:i/>
                  <w:sz w:val="26"/>
                  <w:szCs w:val="26"/>
                  <w:rPrChange w:id="35417" w:author="Le Minh Nghia" w:date="2019-10-09T10:56:00Z">
                    <w:rPr>
                      <w:i/>
                    </w:rPr>
                  </w:rPrChange>
                </w:rPr>
                <w:t xml:space="preserve"> </w:t>
              </w:r>
              <w:proofErr w:type="spellStart"/>
              <w:r w:rsidRPr="00B41112">
                <w:rPr>
                  <w:i/>
                  <w:sz w:val="26"/>
                  <w:szCs w:val="26"/>
                  <w:rPrChange w:id="35418" w:author="Le Minh Nghia" w:date="2019-10-09T10:56:00Z">
                    <w:rPr>
                      <w:i/>
                    </w:rPr>
                  </w:rPrChange>
                </w:rPr>
                <w:t>nêu</w:t>
              </w:r>
              <w:proofErr w:type="spellEnd"/>
              <w:r w:rsidRPr="00B41112">
                <w:rPr>
                  <w:i/>
                  <w:sz w:val="26"/>
                  <w:szCs w:val="26"/>
                  <w:rPrChange w:id="35419" w:author="Le Minh Nghia" w:date="2019-10-09T10:56:00Z">
                    <w:rPr>
                      <w:i/>
                    </w:rPr>
                  </w:rPrChange>
                </w:rPr>
                <w:t xml:space="preserve"> </w:t>
              </w:r>
              <w:proofErr w:type="spellStart"/>
              <w:r w:rsidRPr="00B41112">
                <w:rPr>
                  <w:i/>
                  <w:sz w:val="26"/>
                  <w:szCs w:val="26"/>
                  <w:rPrChange w:id="35420" w:author="Le Minh Nghia" w:date="2019-10-09T10:56:00Z">
                    <w:rPr>
                      <w:i/>
                    </w:rPr>
                  </w:rPrChange>
                </w:rPr>
                <w:t>được</w:t>
              </w:r>
              <w:proofErr w:type="spellEnd"/>
              <w:r w:rsidRPr="00B41112">
                <w:rPr>
                  <w:i/>
                  <w:sz w:val="26"/>
                  <w:szCs w:val="26"/>
                  <w:rPrChange w:id="35421" w:author="Le Minh Nghia" w:date="2019-10-09T10:56:00Z">
                    <w:rPr>
                      <w:i/>
                    </w:rPr>
                  </w:rPrChange>
                </w:rPr>
                <w:t xml:space="preserve"> </w:t>
              </w:r>
              <w:proofErr w:type="spellStart"/>
              <w:r w:rsidRPr="00B41112">
                <w:rPr>
                  <w:i/>
                  <w:sz w:val="26"/>
                  <w:szCs w:val="26"/>
                  <w:rPrChange w:id="35422" w:author="Le Minh Nghia" w:date="2019-10-09T10:56:00Z">
                    <w:rPr>
                      <w:i/>
                    </w:rPr>
                  </w:rPrChange>
                </w:rPr>
                <w:t>khá</w:t>
              </w:r>
              <w:proofErr w:type="spellEnd"/>
              <w:r w:rsidRPr="00B41112">
                <w:rPr>
                  <w:i/>
                  <w:sz w:val="26"/>
                  <w:szCs w:val="26"/>
                  <w:rPrChange w:id="35423" w:author="Le Minh Nghia" w:date="2019-10-09T10:56:00Z">
                    <w:rPr>
                      <w:i/>
                    </w:rPr>
                  </w:rPrChange>
                </w:rPr>
                <w:t xml:space="preserve"> </w:t>
              </w:r>
              <w:proofErr w:type="spellStart"/>
              <w:r w:rsidRPr="00B41112">
                <w:rPr>
                  <w:i/>
                  <w:sz w:val="26"/>
                  <w:szCs w:val="26"/>
                  <w:rPrChange w:id="35424" w:author="Le Minh Nghia" w:date="2019-10-09T10:56:00Z">
                    <w:rPr>
                      <w:i/>
                    </w:rPr>
                  </w:rPrChange>
                </w:rPr>
                <w:t>đầy</w:t>
              </w:r>
              <w:proofErr w:type="spellEnd"/>
              <w:r w:rsidRPr="00B41112">
                <w:rPr>
                  <w:i/>
                  <w:sz w:val="26"/>
                  <w:szCs w:val="26"/>
                  <w:rPrChange w:id="35425" w:author="Le Minh Nghia" w:date="2019-10-09T10:56:00Z">
                    <w:rPr>
                      <w:i/>
                    </w:rPr>
                  </w:rPrChange>
                </w:rPr>
                <w:t xml:space="preserve"> </w:t>
              </w:r>
              <w:proofErr w:type="spellStart"/>
              <w:r w:rsidRPr="00B41112">
                <w:rPr>
                  <w:i/>
                  <w:sz w:val="26"/>
                  <w:szCs w:val="26"/>
                  <w:rPrChange w:id="35426" w:author="Le Minh Nghia" w:date="2019-10-09T10:56:00Z">
                    <w:rPr>
                      <w:i/>
                    </w:rPr>
                  </w:rPrChange>
                </w:rPr>
                <w:t>đủ</w:t>
              </w:r>
              <w:proofErr w:type="spellEnd"/>
              <w:r w:rsidRPr="00B41112">
                <w:rPr>
                  <w:i/>
                  <w:sz w:val="26"/>
                  <w:szCs w:val="26"/>
                  <w:rPrChange w:id="35427" w:author="Le Minh Nghia" w:date="2019-10-09T10:56:00Z">
                    <w:rPr>
                      <w:i/>
                    </w:rPr>
                  </w:rPrChange>
                </w:rPr>
                <w:t xml:space="preserve"> </w:t>
              </w:r>
              <w:proofErr w:type="spellStart"/>
              <w:r w:rsidRPr="00B41112">
                <w:rPr>
                  <w:i/>
                  <w:sz w:val="26"/>
                  <w:szCs w:val="26"/>
                  <w:rPrChange w:id="35428" w:author="Le Minh Nghia" w:date="2019-10-09T10:56:00Z">
                    <w:rPr>
                      <w:i/>
                    </w:rPr>
                  </w:rPrChange>
                </w:rPr>
                <w:t>những</w:t>
              </w:r>
              <w:proofErr w:type="spellEnd"/>
              <w:r w:rsidRPr="00B41112">
                <w:rPr>
                  <w:i/>
                  <w:sz w:val="26"/>
                  <w:szCs w:val="26"/>
                  <w:rPrChange w:id="35429" w:author="Le Minh Nghia" w:date="2019-10-09T10:56:00Z">
                    <w:rPr>
                      <w:i/>
                    </w:rPr>
                  </w:rPrChange>
                </w:rPr>
                <w:t xml:space="preserve"> </w:t>
              </w:r>
              <w:proofErr w:type="spellStart"/>
              <w:r w:rsidRPr="00B41112">
                <w:rPr>
                  <w:i/>
                  <w:sz w:val="26"/>
                  <w:szCs w:val="26"/>
                  <w:rPrChange w:id="35430" w:author="Le Minh Nghia" w:date="2019-10-09T10:56:00Z">
                    <w:rPr>
                      <w:i/>
                    </w:rPr>
                  </w:rPrChange>
                </w:rPr>
                <w:t>thông</w:t>
              </w:r>
              <w:proofErr w:type="spellEnd"/>
              <w:r w:rsidRPr="00B41112">
                <w:rPr>
                  <w:i/>
                  <w:sz w:val="26"/>
                  <w:szCs w:val="26"/>
                  <w:rPrChange w:id="35431" w:author="Le Minh Nghia" w:date="2019-10-09T10:56:00Z">
                    <w:rPr>
                      <w:i/>
                    </w:rPr>
                  </w:rPrChange>
                </w:rPr>
                <w:t xml:space="preserve"> tin </w:t>
              </w:r>
              <w:proofErr w:type="spellStart"/>
              <w:r w:rsidRPr="00B41112">
                <w:rPr>
                  <w:i/>
                  <w:sz w:val="26"/>
                  <w:szCs w:val="26"/>
                  <w:rPrChange w:id="35432" w:author="Le Minh Nghia" w:date="2019-10-09T10:56:00Z">
                    <w:rPr>
                      <w:i/>
                    </w:rPr>
                  </w:rPrChange>
                </w:rPr>
                <w:t>cần</w:t>
              </w:r>
              <w:proofErr w:type="spellEnd"/>
              <w:r w:rsidRPr="00B41112">
                <w:rPr>
                  <w:i/>
                  <w:sz w:val="26"/>
                  <w:szCs w:val="26"/>
                  <w:rPrChange w:id="35433" w:author="Le Minh Nghia" w:date="2019-10-09T10:56:00Z">
                    <w:rPr>
                      <w:i/>
                    </w:rPr>
                  </w:rPrChange>
                </w:rPr>
                <w:t xml:space="preserve"> </w:t>
              </w:r>
              <w:proofErr w:type="spellStart"/>
              <w:r w:rsidRPr="00B41112">
                <w:rPr>
                  <w:i/>
                  <w:sz w:val="26"/>
                  <w:szCs w:val="26"/>
                  <w:rPrChange w:id="35434" w:author="Le Minh Nghia" w:date="2019-10-09T10:56:00Z">
                    <w:rPr>
                      <w:i/>
                    </w:rPr>
                  </w:rPrChange>
                </w:rPr>
                <w:t>thiết</w:t>
              </w:r>
              <w:proofErr w:type="spellEnd"/>
              <w:r w:rsidRPr="00B41112">
                <w:rPr>
                  <w:i/>
                  <w:sz w:val="26"/>
                  <w:szCs w:val="26"/>
                  <w:rPrChange w:id="35435" w:author="Le Minh Nghia" w:date="2019-10-09T10:56:00Z">
                    <w:rPr>
                      <w:i/>
                    </w:rPr>
                  </w:rPrChange>
                </w:rPr>
                <w:t xml:space="preserve"> </w:t>
              </w:r>
              <w:proofErr w:type="spellStart"/>
              <w:r w:rsidRPr="00B41112">
                <w:rPr>
                  <w:i/>
                  <w:sz w:val="26"/>
                  <w:szCs w:val="26"/>
                  <w:rPrChange w:id="35436" w:author="Le Minh Nghia" w:date="2019-10-09T10:56:00Z">
                    <w:rPr>
                      <w:i/>
                    </w:rPr>
                  </w:rPrChange>
                </w:rPr>
                <w:t>cho</w:t>
              </w:r>
              <w:proofErr w:type="spellEnd"/>
              <w:r w:rsidRPr="00B41112">
                <w:rPr>
                  <w:i/>
                  <w:sz w:val="26"/>
                  <w:szCs w:val="26"/>
                  <w:rPrChange w:id="35437" w:author="Le Minh Nghia" w:date="2019-10-09T10:56:00Z">
                    <w:rPr>
                      <w:i/>
                    </w:rPr>
                  </w:rPrChange>
                </w:rPr>
                <w:t xml:space="preserve"> </w:t>
              </w:r>
              <w:proofErr w:type="spellStart"/>
              <w:r w:rsidRPr="00B41112">
                <w:rPr>
                  <w:i/>
                  <w:sz w:val="26"/>
                  <w:szCs w:val="26"/>
                  <w:rPrChange w:id="35438" w:author="Le Minh Nghia" w:date="2019-10-09T10:56:00Z">
                    <w:rPr>
                      <w:i/>
                    </w:rPr>
                  </w:rPrChange>
                </w:rPr>
                <w:t>việc</w:t>
              </w:r>
              <w:proofErr w:type="spellEnd"/>
              <w:r w:rsidRPr="00B41112">
                <w:rPr>
                  <w:i/>
                  <w:sz w:val="26"/>
                  <w:szCs w:val="26"/>
                  <w:rPrChange w:id="35439" w:author="Le Minh Nghia" w:date="2019-10-09T10:56:00Z">
                    <w:rPr>
                      <w:i/>
                    </w:rPr>
                  </w:rPrChange>
                </w:rPr>
                <w:t xml:space="preserve"> </w:t>
              </w:r>
              <w:proofErr w:type="spellStart"/>
              <w:r w:rsidRPr="00B41112">
                <w:rPr>
                  <w:i/>
                  <w:sz w:val="26"/>
                  <w:szCs w:val="26"/>
                  <w:rPrChange w:id="35440" w:author="Le Minh Nghia" w:date="2019-10-09T10:56:00Z">
                    <w:rPr>
                      <w:i/>
                    </w:rPr>
                  </w:rPrChange>
                </w:rPr>
                <w:t>quản</w:t>
              </w:r>
              <w:proofErr w:type="spellEnd"/>
              <w:r w:rsidRPr="00B41112">
                <w:rPr>
                  <w:i/>
                  <w:sz w:val="26"/>
                  <w:szCs w:val="26"/>
                  <w:rPrChange w:id="35441" w:author="Le Minh Nghia" w:date="2019-10-09T10:56:00Z">
                    <w:rPr>
                      <w:i/>
                    </w:rPr>
                  </w:rPrChange>
                </w:rPr>
                <w:t xml:space="preserve"> </w:t>
              </w:r>
              <w:proofErr w:type="spellStart"/>
              <w:r w:rsidRPr="00B41112">
                <w:rPr>
                  <w:i/>
                  <w:sz w:val="26"/>
                  <w:szCs w:val="26"/>
                  <w:rPrChange w:id="35442" w:author="Le Minh Nghia" w:date="2019-10-09T10:56:00Z">
                    <w:rPr>
                      <w:i/>
                    </w:rPr>
                  </w:rPrChange>
                </w:rPr>
                <w:t>lý</w:t>
              </w:r>
              <w:proofErr w:type="spellEnd"/>
              <w:r w:rsidRPr="00B41112">
                <w:rPr>
                  <w:i/>
                  <w:sz w:val="26"/>
                  <w:szCs w:val="26"/>
                  <w:rPrChange w:id="35443" w:author="Le Minh Nghia" w:date="2019-10-09T10:56:00Z">
                    <w:rPr>
                      <w:i/>
                    </w:rPr>
                  </w:rPrChange>
                </w:rPr>
                <w:t xml:space="preserve"> </w:t>
              </w:r>
              <w:proofErr w:type="spellStart"/>
              <w:r w:rsidRPr="00B41112">
                <w:rPr>
                  <w:i/>
                  <w:sz w:val="26"/>
                  <w:szCs w:val="26"/>
                  <w:rPrChange w:id="35444" w:author="Le Minh Nghia" w:date="2019-10-09T10:56:00Z">
                    <w:rPr>
                      <w:i/>
                    </w:rPr>
                  </w:rPrChange>
                </w:rPr>
                <w:t>thông</w:t>
              </w:r>
              <w:proofErr w:type="spellEnd"/>
              <w:r w:rsidRPr="00B41112">
                <w:rPr>
                  <w:i/>
                  <w:sz w:val="26"/>
                  <w:szCs w:val="26"/>
                  <w:rPrChange w:id="35445" w:author="Le Minh Nghia" w:date="2019-10-09T10:56:00Z">
                    <w:rPr>
                      <w:i/>
                    </w:rPr>
                  </w:rPrChange>
                </w:rPr>
                <w:t xml:space="preserve"> tin </w:t>
              </w:r>
              <w:proofErr w:type="spellStart"/>
              <w:r w:rsidRPr="00B41112">
                <w:rPr>
                  <w:i/>
                  <w:sz w:val="26"/>
                  <w:szCs w:val="26"/>
                  <w:rPrChange w:id="35446" w:author="Le Minh Nghia" w:date="2019-10-09T10:56:00Z">
                    <w:rPr>
                      <w:i/>
                    </w:rPr>
                  </w:rPrChange>
                </w:rPr>
                <w:t>của</w:t>
              </w:r>
              <w:proofErr w:type="spellEnd"/>
              <w:r w:rsidRPr="00B41112">
                <w:rPr>
                  <w:i/>
                  <w:sz w:val="26"/>
                  <w:szCs w:val="26"/>
                  <w:rPrChange w:id="35447" w:author="Le Minh Nghia" w:date="2019-10-09T10:56:00Z">
                    <w:rPr>
                      <w:i/>
                    </w:rPr>
                  </w:rPrChange>
                </w:rPr>
                <w:t xml:space="preserve"> </w:t>
              </w:r>
              <w:proofErr w:type="spellStart"/>
              <w:r w:rsidRPr="00B41112">
                <w:rPr>
                  <w:i/>
                  <w:sz w:val="26"/>
                  <w:szCs w:val="26"/>
                  <w:rPrChange w:id="35448" w:author="Le Minh Nghia" w:date="2019-10-09T10:56:00Z">
                    <w:rPr>
                      <w:i/>
                    </w:rPr>
                  </w:rPrChange>
                </w:rPr>
                <w:t>cựu</w:t>
              </w:r>
              <w:proofErr w:type="spellEnd"/>
              <w:r w:rsidRPr="00B41112">
                <w:rPr>
                  <w:i/>
                  <w:sz w:val="26"/>
                  <w:szCs w:val="26"/>
                  <w:rPrChange w:id="35449" w:author="Le Minh Nghia" w:date="2019-10-09T10:56:00Z">
                    <w:rPr>
                      <w:i/>
                    </w:rPr>
                  </w:rPrChange>
                </w:rPr>
                <w:t xml:space="preserve"> </w:t>
              </w:r>
              <w:proofErr w:type="spellStart"/>
              <w:r w:rsidRPr="00B41112">
                <w:rPr>
                  <w:i/>
                  <w:sz w:val="26"/>
                  <w:szCs w:val="26"/>
                  <w:rPrChange w:id="35450" w:author="Le Minh Nghia" w:date="2019-10-09T10:56:00Z">
                    <w:rPr>
                      <w:i/>
                    </w:rPr>
                  </w:rPrChange>
                </w:rPr>
                <w:t>sinh</w:t>
              </w:r>
              <w:proofErr w:type="spellEnd"/>
              <w:r w:rsidRPr="00B41112">
                <w:rPr>
                  <w:i/>
                  <w:sz w:val="26"/>
                  <w:szCs w:val="26"/>
                  <w:rPrChange w:id="35451" w:author="Le Minh Nghia" w:date="2019-10-09T10:56:00Z">
                    <w:rPr>
                      <w:i/>
                    </w:rPr>
                  </w:rPrChange>
                </w:rPr>
                <w:t xml:space="preserve"> </w:t>
              </w:r>
              <w:proofErr w:type="spellStart"/>
              <w:r w:rsidRPr="00B41112">
                <w:rPr>
                  <w:i/>
                  <w:sz w:val="26"/>
                  <w:szCs w:val="26"/>
                  <w:rPrChange w:id="35452" w:author="Le Minh Nghia" w:date="2019-10-09T10:56:00Z">
                    <w:rPr>
                      <w:i/>
                    </w:rPr>
                  </w:rPrChange>
                </w:rPr>
                <w:t>viên</w:t>
              </w:r>
              <w:proofErr w:type="spellEnd"/>
              <w:r w:rsidRPr="00B41112">
                <w:rPr>
                  <w:i/>
                  <w:sz w:val="26"/>
                  <w:szCs w:val="26"/>
                  <w:rPrChange w:id="35453" w:author="Le Minh Nghia" w:date="2019-10-09T10:56:00Z">
                    <w:rPr>
                      <w:i/>
                    </w:rPr>
                  </w:rPrChange>
                </w:rPr>
                <w:t>.</w:t>
              </w:r>
            </w:ins>
          </w:p>
          <w:p w:rsidR="00B41112" w:rsidRPr="00B41112" w:rsidRDefault="00B41112">
            <w:pPr>
              <w:spacing w:before="120" w:line="264" w:lineRule="auto"/>
              <w:jc w:val="both"/>
              <w:rPr>
                <w:ins w:id="35454" w:author="Le Minh Nghia" w:date="2019-10-09T10:54:00Z"/>
                <w:i/>
                <w:iCs/>
                <w:color w:val="FF0000"/>
                <w:sz w:val="26"/>
                <w:szCs w:val="26"/>
                <w:rPrChange w:id="35455" w:author="Le Minh Nghia" w:date="2019-10-09T10:56:00Z">
                  <w:rPr>
                    <w:ins w:id="35456" w:author="Le Minh Nghia" w:date="2019-10-09T10:54:00Z"/>
                    <w:i/>
                    <w:iCs/>
                    <w:color w:val="FF0000"/>
                  </w:rPr>
                </w:rPrChange>
              </w:rPr>
            </w:pPr>
            <w:ins w:id="35457" w:author="Le Minh Nghia" w:date="2019-10-09T10:54:00Z">
              <w:r w:rsidRPr="00B41112">
                <w:rPr>
                  <w:sz w:val="26"/>
                  <w:szCs w:val="26"/>
                  <w:rPrChange w:id="35458" w:author="Le Minh Nghia" w:date="2019-10-09T10:56:00Z">
                    <w:rPr/>
                  </w:rPrChange>
                </w:rPr>
                <w:t xml:space="preserve">10.2. </w:t>
              </w:r>
              <w:proofErr w:type="spellStart"/>
              <w:r w:rsidRPr="00B41112">
                <w:rPr>
                  <w:sz w:val="26"/>
                  <w:szCs w:val="26"/>
                  <w:rPrChange w:id="35459" w:author="Le Minh Nghia" w:date="2019-10-09T10:56:00Z">
                    <w:rPr/>
                  </w:rPrChange>
                </w:rPr>
                <w:t>Ngoài</w:t>
              </w:r>
              <w:proofErr w:type="spellEnd"/>
              <w:r w:rsidRPr="00B41112">
                <w:rPr>
                  <w:sz w:val="26"/>
                  <w:szCs w:val="26"/>
                  <w:rPrChange w:id="35460" w:author="Le Minh Nghia" w:date="2019-10-09T10:56:00Z">
                    <w:rPr/>
                  </w:rPrChange>
                </w:rPr>
                <w:t xml:space="preserve"> </w:t>
              </w:r>
              <w:proofErr w:type="spellStart"/>
              <w:r w:rsidRPr="00B41112">
                <w:rPr>
                  <w:sz w:val="26"/>
                  <w:szCs w:val="26"/>
                  <w:rPrChange w:id="35461" w:author="Le Minh Nghia" w:date="2019-10-09T10:56:00Z">
                    <w:rPr/>
                  </w:rPrChange>
                </w:rPr>
                <w:t>nước</w:t>
              </w:r>
              <w:proofErr w:type="spellEnd"/>
              <w:r w:rsidRPr="00B41112">
                <w:rPr>
                  <w:sz w:val="26"/>
                  <w:szCs w:val="26"/>
                  <w:rPrChange w:id="35462" w:author="Le Minh Nghia" w:date="2019-10-09T10:56:00Z">
                    <w:rPr/>
                  </w:rPrChange>
                </w:rPr>
                <w:t xml:space="preserve"> </w:t>
              </w:r>
            </w:ins>
          </w:p>
          <w:p w:rsidR="00B41112" w:rsidRPr="00B41112" w:rsidRDefault="00B41112">
            <w:pPr>
              <w:spacing w:before="120" w:line="264" w:lineRule="auto"/>
              <w:jc w:val="both"/>
              <w:rPr>
                <w:ins w:id="35463" w:author="Le Minh Nghia" w:date="2019-10-09T10:54:00Z"/>
                <w:sz w:val="26"/>
                <w:szCs w:val="26"/>
                <w:rPrChange w:id="35464" w:author="Le Minh Nghia" w:date="2019-10-09T10:56:00Z">
                  <w:rPr>
                    <w:ins w:id="35465" w:author="Le Minh Nghia" w:date="2019-10-09T10:54:00Z"/>
                  </w:rPr>
                </w:rPrChange>
              </w:rPr>
            </w:pPr>
            <w:ins w:id="35466" w:author="Le Minh Nghia" w:date="2019-10-09T10:54:00Z">
              <w:r w:rsidRPr="00B41112">
                <w:rPr>
                  <w:sz w:val="26"/>
                  <w:szCs w:val="26"/>
                  <w:rPrChange w:id="35467" w:author="Le Minh Nghia" w:date="2019-10-09T10:56:00Z">
                    <w:rPr/>
                  </w:rPrChange>
                </w:rPr>
                <w:t xml:space="preserve">- The University Of Sheffield: </w:t>
              </w:r>
              <w:proofErr w:type="spellStart"/>
              <w:r w:rsidRPr="00B41112">
                <w:rPr>
                  <w:sz w:val="26"/>
                  <w:szCs w:val="26"/>
                  <w:rPrChange w:id="35468" w:author="Le Minh Nghia" w:date="2019-10-09T10:56:00Z">
                    <w:rPr/>
                  </w:rPrChange>
                </w:rPr>
                <w:t>danh</w:t>
              </w:r>
              <w:proofErr w:type="spellEnd"/>
              <w:r w:rsidRPr="00B41112">
                <w:rPr>
                  <w:sz w:val="26"/>
                  <w:szCs w:val="26"/>
                  <w:rPrChange w:id="35469" w:author="Le Minh Nghia" w:date="2019-10-09T10:56:00Z">
                    <w:rPr/>
                  </w:rPrChange>
                </w:rPr>
                <w:t xml:space="preserve"> </w:t>
              </w:r>
              <w:proofErr w:type="spellStart"/>
              <w:r w:rsidRPr="00B41112">
                <w:rPr>
                  <w:sz w:val="26"/>
                  <w:szCs w:val="26"/>
                  <w:rPrChange w:id="35470" w:author="Le Minh Nghia" w:date="2019-10-09T10:56:00Z">
                    <w:rPr/>
                  </w:rPrChange>
                </w:rPr>
                <w:t>mục</w:t>
              </w:r>
              <w:proofErr w:type="spellEnd"/>
              <w:r w:rsidRPr="00B41112">
                <w:rPr>
                  <w:sz w:val="26"/>
                  <w:szCs w:val="26"/>
                  <w:rPrChange w:id="35471" w:author="Le Minh Nghia" w:date="2019-10-09T10:56:00Z">
                    <w:rPr/>
                  </w:rPrChange>
                </w:rPr>
                <w:t xml:space="preserve"> </w:t>
              </w:r>
              <w:proofErr w:type="spellStart"/>
              <w:r w:rsidRPr="00B41112">
                <w:rPr>
                  <w:sz w:val="26"/>
                  <w:szCs w:val="26"/>
                  <w:rPrChange w:id="35472" w:author="Le Minh Nghia" w:date="2019-10-09T10:56:00Z">
                    <w:rPr/>
                  </w:rPrChange>
                </w:rPr>
                <w:t>cựu</w:t>
              </w:r>
              <w:proofErr w:type="spellEnd"/>
              <w:r w:rsidRPr="00B41112">
                <w:rPr>
                  <w:sz w:val="26"/>
                  <w:szCs w:val="26"/>
                  <w:rPrChange w:id="35473" w:author="Le Minh Nghia" w:date="2019-10-09T10:56:00Z">
                    <w:rPr/>
                  </w:rPrChange>
                </w:rPr>
                <w:t xml:space="preserve"> </w:t>
              </w:r>
              <w:proofErr w:type="spellStart"/>
              <w:r w:rsidRPr="00B41112">
                <w:rPr>
                  <w:sz w:val="26"/>
                  <w:szCs w:val="26"/>
                  <w:rPrChange w:id="35474" w:author="Le Minh Nghia" w:date="2019-10-09T10:56:00Z">
                    <w:rPr/>
                  </w:rPrChange>
                </w:rPr>
                <w:t>sinh</w:t>
              </w:r>
              <w:proofErr w:type="spellEnd"/>
              <w:r w:rsidRPr="00B41112">
                <w:rPr>
                  <w:sz w:val="26"/>
                  <w:szCs w:val="26"/>
                  <w:rPrChange w:id="35475" w:author="Le Minh Nghia" w:date="2019-10-09T10:56:00Z">
                    <w:rPr/>
                  </w:rPrChange>
                </w:rPr>
                <w:t xml:space="preserve"> </w:t>
              </w:r>
              <w:proofErr w:type="spellStart"/>
              <w:r w:rsidRPr="00B41112">
                <w:rPr>
                  <w:sz w:val="26"/>
                  <w:szCs w:val="26"/>
                  <w:rPrChange w:id="35476" w:author="Le Minh Nghia" w:date="2019-10-09T10:56:00Z">
                    <w:rPr/>
                  </w:rPrChange>
                </w:rPr>
                <w:t>viên</w:t>
              </w:r>
              <w:proofErr w:type="spellEnd"/>
              <w:r w:rsidRPr="00B41112">
                <w:rPr>
                  <w:sz w:val="26"/>
                  <w:szCs w:val="26"/>
                  <w:rPrChange w:id="35477" w:author="Le Minh Nghia" w:date="2019-10-09T10:56:00Z">
                    <w:rPr/>
                  </w:rPrChange>
                </w:rPr>
                <w:t xml:space="preserve"> </w:t>
              </w:r>
              <w:proofErr w:type="spellStart"/>
              <w:r w:rsidRPr="00B41112">
                <w:rPr>
                  <w:sz w:val="26"/>
                  <w:szCs w:val="26"/>
                  <w:rPrChange w:id="35478" w:author="Le Minh Nghia" w:date="2019-10-09T10:56:00Z">
                    <w:rPr/>
                  </w:rPrChange>
                </w:rPr>
                <w:t>của</w:t>
              </w:r>
              <w:proofErr w:type="spellEnd"/>
              <w:r w:rsidRPr="00B41112">
                <w:rPr>
                  <w:sz w:val="26"/>
                  <w:szCs w:val="26"/>
                  <w:rPrChange w:id="35479" w:author="Le Minh Nghia" w:date="2019-10-09T10:56:00Z">
                    <w:rPr/>
                  </w:rPrChange>
                </w:rPr>
                <w:t xml:space="preserve"> website </w:t>
              </w:r>
              <w:proofErr w:type="spellStart"/>
              <w:r w:rsidRPr="00B41112">
                <w:rPr>
                  <w:sz w:val="26"/>
                  <w:szCs w:val="26"/>
                  <w:rPrChange w:id="35480" w:author="Le Minh Nghia" w:date="2019-10-09T10:56:00Z">
                    <w:rPr/>
                  </w:rPrChange>
                </w:rPr>
                <w:t>trường</w:t>
              </w:r>
              <w:proofErr w:type="spellEnd"/>
              <w:r w:rsidRPr="00B41112">
                <w:rPr>
                  <w:sz w:val="26"/>
                  <w:szCs w:val="26"/>
                  <w:rPrChange w:id="35481" w:author="Le Minh Nghia" w:date="2019-10-09T10:56:00Z">
                    <w:rPr/>
                  </w:rPrChange>
                </w:rPr>
                <w:t xml:space="preserve"> </w:t>
              </w:r>
              <w:proofErr w:type="spellStart"/>
              <w:r w:rsidRPr="00B41112">
                <w:rPr>
                  <w:sz w:val="26"/>
                  <w:szCs w:val="26"/>
                  <w:rPrChange w:id="35482" w:author="Le Minh Nghia" w:date="2019-10-09T10:56:00Z">
                    <w:rPr/>
                  </w:rPrChange>
                </w:rPr>
                <w:t>có</w:t>
              </w:r>
              <w:proofErr w:type="spellEnd"/>
              <w:r w:rsidRPr="00B41112">
                <w:rPr>
                  <w:sz w:val="26"/>
                  <w:szCs w:val="26"/>
                  <w:rPrChange w:id="35483" w:author="Le Minh Nghia" w:date="2019-10-09T10:56:00Z">
                    <w:rPr/>
                  </w:rPrChange>
                </w:rPr>
                <w:t xml:space="preserve"> </w:t>
              </w:r>
              <w:proofErr w:type="spellStart"/>
              <w:r w:rsidRPr="00B41112">
                <w:rPr>
                  <w:sz w:val="26"/>
                  <w:szCs w:val="26"/>
                  <w:rPrChange w:id="35484" w:author="Le Minh Nghia" w:date="2019-10-09T10:56:00Z">
                    <w:rPr/>
                  </w:rPrChange>
                </w:rPr>
                <w:t>nêu</w:t>
              </w:r>
              <w:proofErr w:type="spellEnd"/>
              <w:r w:rsidRPr="00B41112">
                <w:rPr>
                  <w:sz w:val="26"/>
                  <w:szCs w:val="26"/>
                  <w:rPrChange w:id="35485" w:author="Le Minh Nghia" w:date="2019-10-09T10:56:00Z">
                    <w:rPr/>
                  </w:rPrChange>
                </w:rPr>
                <w:t xml:space="preserve"> </w:t>
              </w:r>
              <w:proofErr w:type="spellStart"/>
              <w:r w:rsidRPr="00B41112">
                <w:rPr>
                  <w:sz w:val="26"/>
                  <w:szCs w:val="26"/>
                  <w:rPrChange w:id="35486" w:author="Le Minh Nghia" w:date="2019-10-09T10:56:00Z">
                    <w:rPr/>
                  </w:rPrChange>
                </w:rPr>
                <w:t>được</w:t>
              </w:r>
              <w:proofErr w:type="spellEnd"/>
              <w:r w:rsidRPr="00B41112">
                <w:rPr>
                  <w:sz w:val="26"/>
                  <w:szCs w:val="26"/>
                  <w:rPrChange w:id="35487" w:author="Le Minh Nghia" w:date="2019-10-09T10:56:00Z">
                    <w:rPr/>
                  </w:rPrChange>
                </w:rPr>
                <w:t xml:space="preserve">:  </w:t>
              </w:r>
              <w:proofErr w:type="spellStart"/>
              <w:r w:rsidRPr="00B41112">
                <w:rPr>
                  <w:sz w:val="26"/>
                  <w:szCs w:val="26"/>
                  <w:rPrChange w:id="35488" w:author="Le Minh Nghia" w:date="2019-10-09T10:56:00Z">
                    <w:rPr/>
                  </w:rPrChange>
                </w:rPr>
                <w:t>cơ</w:t>
              </w:r>
              <w:proofErr w:type="spellEnd"/>
              <w:r w:rsidRPr="00B41112">
                <w:rPr>
                  <w:sz w:val="26"/>
                  <w:szCs w:val="26"/>
                  <w:rPrChange w:id="35489" w:author="Le Minh Nghia" w:date="2019-10-09T10:56:00Z">
                    <w:rPr/>
                  </w:rPrChange>
                </w:rPr>
                <w:t xml:space="preserve"> </w:t>
              </w:r>
              <w:proofErr w:type="spellStart"/>
              <w:r w:rsidRPr="00B41112">
                <w:rPr>
                  <w:sz w:val="26"/>
                  <w:szCs w:val="26"/>
                  <w:rPrChange w:id="35490" w:author="Le Minh Nghia" w:date="2019-10-09T10:56:00Z">
                    <w:rPr/>
                  </w:rPrChange>
                </w:rPr>
                <w:t>hội</w:t>
              </w:r>
              <w:proofErr w:type="spellEnd"/>
              <w:r w:rsidRPr="00B41112">
                <w:rPr>
                  <w:sz w:val="26"/>
                  <w:szCs w:val="26"/>
                  <w:rPrChange w:id="35491" w:author="Le Minh Nghia" w:date="2019-10-09T10:56:00Z">
                    <w:rPr/>
                  </w:rPrChange>
                </w:rPr>
                <w:t xml:space="preserve"> </w:t>
              </w:r>
              <w:proofErr w:type="spellStart"/>
              <w:r w:rsidRPr="00B41112">
                <w:rPr>
                  <w:sz w:val="26"/>
                  <w:szCs w:val="26"/>
                  <w:rPrChange w:id="35492" w:author="Le Minh Nghia" w:date="2019-10-09T10:56:00Z">
                    <w:rPr/>
                  </w:rPrChange>
                </w:rPr>
                <w:t>nghề</w:t>
              </w:r>
              <w:proofErr w:type="spellEnd"/>
              <w:r w:rsidRPr="00B41112">
                <w:rPr>
                  <w:sz w:val="26"/>
                  <w:szCs w:val="26"/>
                  <w:rPrChange w:id="35493" w:author="Le Minh Nghia" w:date="2019-10-09T10:56:00Z">
                    <w:rPr/>
                  </w:rPrChange>
                </w:rPr>
                <w:t xml:space="preserve"> </w:t>
              </w:r>
              <w:proofErr w:type="spellStart"/>
              <w:r w:rsidRPr="00B41112">
                <w:rPr>
                  <w:sz w:val="26"/>
                  <w:szCs w:val="26"/>
                  <w:rPrChange w:id="35494" w:author="Le Minh Nghia" w:date="2019-10-09T10:56:00Z">
                    <w:rPr/>
                  </w:rPrChange>
                </w:rPr>
                <w:t>nghiệp</w:t>
              </w:r>
              <w:proofErr w:type="spellEnd"/>
              <w:r w:rsidRPr="00B41112">
                <w:rPr>
                  <w:sz w:val="26"/>
                  <w:szCs w:val="26"/>
                  <w:rPrChange w:id="35495" w:author="Le Minh Nghia" w:date="2019-10-09T10:56:00Z">
                    <w:rPr/>
                  </w:rPrChange>
                </w:rPr>
                <w:t xml:space="preserve"> </w:t>
              </w:r>
              <w:proofErr w:type="spellStart"/>
              <w:r w:rsidRPr="00B41112">
                <w:rPr>
                  <w:sz w:val="26"/>
                  <w:szCs w:val="26"/>
                  <w:rPrChange w:id="35496" w:author="Le Minh Nghia" w:date="2019-10-09T10:56:00Z">
                    <w:rPr/>
                  </w:rPrChange>
                </w:rPr>
                <w:t>và</w:t>
              </w:r>
              <w:proofErr w:type="spellEnd"/>
              <w:r w:rsidRPr="00B41112">
                <w:rPr>
                  <w:sz w:val="26"/>
                  <w:szCs w:val="26"/>
                  <w:rPrChange w:id="35497" w:author="Le Minh Nghia" w:date="2019-10-09T10:56:00Z">
                    <w:rPr/>
                  </w:rPrChange>
                </w:rPr>
                <w:t xml:space="preserve"> </w:t>
              </w:r>
              <w:proofErr w:type="spellStart"/>
              <w:r w:rsidRPr="00B41112">
                <w:rPr>
                  <w:sz w:val="26"/>
                  <w:szCs w:val="26"/>
                  <w:rPrChange w:id="35498" w:author="Le Minh Nghia" w:date="2019-10-09T10:56:00Z">
                    <w:rPr/>
                  </w:rPrChange>
                </w:rPr>
                <w:t>dịch</w:t>
              </w:r>
              <w:proofErr w:type="spellEnd"/>
              <w:r w:rsidRPr="00B41112">
                <w:rPr>
                  <w:sz w:val="26"/>
                  <w:szCs w:val="26"/>
                  <w:rPrChange w:id="35499" w:author="Le Minh Nghia" w:date="2019-10-09T10:56:00Z">
                    <w:rPr/>
                  </w:rPrChange>
                </w:rPr>
                <w:t xml:space="preserve"> </w:t>
              </w:r>
              <w:proofErr w:type="spellStart"/>
              <w:r w:rsidRPr="00B41112">
                <w:rPr>
                  <w:sz w:val="26"/>
                  <w:szCs w:val="26"/>
                  <w:rPrChange w:id="35500" w:author="Le Minh Nghia" w:date="2019-10-09T10:56:00Z">
                    <w:rPr/>
                  </w:rPrChange>
                </w:rPr>
                <w:t>vụ</w:t>
              </w:r>
              <w:proofErr w:type="spellEnd"/>
              <w:r w:rsidRPr="00B41112">
                <w:rPr>
                  <w:sz w:val="26"/>
                  <w:szCs w:val="26"/>
                  <w:rPrChange w:id="35501" w:author="Le Minh Nghia" w:date="2019-10-09T10:56:00Z">
                    <w:rPr/>
                  </w:rPrChange>
                </w:rPr>
                <w:t xml:space="preserve"> </w:t>
              </w:r>
              <w:proofErr w:type="spellStart"/>
              <w:r w:rsidRPr="00B41112">
                <w:rPr>
                  <w:sz w:val="26"/>
                  <w:szCs w:val="26"/>
                  <w:rPrChange w:id="35502" w:author="Le Minh Nghia" w:date="2019-10-09T10:56:00Z">
                    <w:rPr/>
                  </w:rPrChange>
                </w:rPr>
                <w:t>cho</w:t>
              </w:r>
              <w:proofErr w:type="spellEnd"/>
              <w:r w:rsidRPr="00B41112">
                <w:rPr>
                  <w:sz w:val="26"/>
                  <w:szCs w:val="26"/>
                  <w:rPrChange w:id="35503" w:author="Le Minh Nghia" w:date="2019-10-09T10:56:00Z">
                    <w:rPr/>
                  </w:rPrChange>
                </w:rPr>
                <w:t xml:space="preserve"> </w:t>
              </w:r>
              <w:proofErr w:type="spellStart"/>
              <w:r w:rsidRPr="00B41112">
                <w:rPr>
                  <w:sz w:val="26"/>
                  <w:szCs w:val="26"/>
                  <w:rPrChange w:id="35504" w:author="Le Minh Nghia" w:date="2019-10-09T10:56:00Z">
                    <w:rPr/>
                  </w:rPrChange>
                </w:rPr>
                <w:t>cựu</w:t>
              </w:r>
              <w:proofErr w:type="spellEnd"/>
              <w:r w:rsidRPr="00B41112">
                <w:rPr>
                  <w:sz w:val="26"/>
                  <w:szCs w:val="26"/>
                  <w:rPrChange w:id="35505" w:author="Le Minh Nghia" w:date="2019-10-09T10:56:00Z">
                    <w:rPr/>
                  </w:rPrChange>
                </w:rPr>
                <w:t xml:space="preserve"> </w:t>
              </w:r>
              <w:proofErr w:type="spellStart"/>
              <w:r w:rsidRPr="00B41112">
                <w:rPr>
                  <w:sz w:val="26"/>
                  <w:szCs w:val="26"/>
                  <w:rPrChange w:id="35506" w:author="Le Minh Nghia" w:date="2019-10-09T10:56:00Z">
                    <w:rPr/>
                  </w:rPrChange>
                </w:rPr>
                <w:t>sinh</w:t>
              </w:r>
              <w:proofErr w:type="spellEnd"/>
              <w:r w:rsidRPr="00B41112">
                <w:rPr>
                  <w:sz w:val="26"/>
                  <w:szCs w:val="26"/>
                  <w:rPrChange w:id="35507" w:author="Le Minh Nghia" w:date="2019-10-09T10:56:00Z">
                    <w:rPr/>
                  </w:rPrChange>
                </w:rPr>
                <w:t xml:space="preserve"> </w:t>
              </w:r>
              <w:proofErr w:type="spellStart"/>
              <w:r w:rsidRPr="00B41112">
                <w:rPr>
                  <w:sz w:val="26"/>
                  <w:szCs w:val="26"/>
                  <w:rPrChange w:id="35508" w:author="Le Minh Nghia" w:date="2019-10-09T10:56:00Z">
                    <w:rPr/>
                  </w:rPrChange>
                </w:rPr>
                <w:t>viên</w:t>
              </w:r>
              <w:proofErr w:type="spellEnd"/>
              <w:r w:rsidRPr="00B41112">
                <w:rPr>
                  <w:sz w:val="26"/>
                  <w:szCs w:val="26"/>
                  <w:rPrChange w:id="35509" w:author="Le Minh Nghia" w:date="2019-10-09T10:56:00Z">
                    <w:rPr/>
                  </w:rPrChange>
                </w:rPr>
                <w:t xml:space="preserve">, </w:t>
              </w:r>
              <w:proofErr w:type="spellStart"/>
              <w:r w:rsidRPr="00B41112">
                <w:rPr>
                  <w:sz w:val="26"/>
                  <w:szCs w:val="26"/>
                  <w:rPrChange w:id="35510" w:author="Le Minh Nghia" w:date="2019-10-09T10:56:00Z">
                    <w:rPr/>
                  </w:rPrChange>
                </w:rPr>
                <w:t>ủng</w:t>
              </w:r>
              <w:proofErr w:type="spellEnd"/>
              <w:r w:rsidRPr="00B41112">
                <w:rPr>
                  <w:sz w:val="26"/>
                  <w:szCs w:val="26"/>
                  <w:rPrChange w:id="35511" w:author="Le Minh Nghia" w:date="2019-10-09T10:56:00Z">
                    <w:rPr/>
                  </w:rPrChange>
                </w:rPr>
                <w:t xml:space="preserve"> </w:t>
              </w:r>
              <w:proofErr w:type="spellStart"/>
              <w:r w:rsidRPr="00B41112">
                <w:rPr>
                  <w:sz w:val="26"/>
                  <w:szCs w:val="26"/>
                  <w:rPrChange w:id="35512" w:author="Le Minh Nghia" w:date="2019-10-09T10:56:00Z">
                    <w:rPr/>
                  </w:rPrChange>
                </w:rPr>
                <w:t>hộ</w:t>
              </w:r>
              <w:proofErr w:type="spellEnd"/>
              <w:r w:rsidRPr="00B41112">
                <w:rPr>
                  <w:sz w:val="26"/>
                  <w:szCs w:val="26"/>
                  <w:rPrChange w:id="35513" w:author="Le Minh Nghia" w:date="2019-10-09T10:56:00Z">
                    <w:rPr/>
                  </w:rPrChange>
                </w:rPr>
                <w:t xml:space="preserve"> </w:t>
              </w:r>
              <w:proofErr w:type="spellStart"/>
              <w:r w:rsidRPr="00B41112">
                <w:rPr>
                  <w:sz w:val="26"/>
                  <w:szCs w:val="26"/>
                  <w:rPrChange w:id="35514" w:author="Le Minh Nghia" w:date="2019-10-09T10:56:00Z">
                    <w:rPr/>
                  </w:rPrChange>
                </w:rPr>
                <w:t>cho</w:t>
              </w:r>
              <w:proofErr w:type="spellEnd"/>
              <w:r w:rsidRPr="00B41112">
                <w:rPr>
                  <w:sz w:val="26"/>
                  <w:szCs w:val="26"/>
                  <w:rPrChange w:id="35515" w:author="Le Minh Nghia" w:date="2019-10-09T10:56:00Z">
                    <w:rPr/>
                  </w:rPrChange>
                </w:rPr>
                <w:t xml:space="preserve"> </w:t>
              </w:r>
              <w:proofErr w:type="spellStart"/>
              <w:r w:rsidRPr="00B41112">
                <w:rPr>
                  <w:sz w:val="26"/>
                  <w:szCs w:val="26"/>
                  <w:rPrChange w:id="35516" w:author="Le Minh Nghia" w:date="2019-10-09T10:56:00Z">
                    <w:rPr/>
                  </w:rPrChange>
                </w:rPr>
                <w:t>trường</w:t>
              </w:r>
              <w:proofErr w:type="spellEnd"/>
              <w:r w:rsidRPr="00B41112">
                <w:rPr>
                  <w:sz w:val="26"/>
                  <w:szCs w:val="26"/>
                  <w:rPrChange w:id="35517" w:author="Le Minh Nghia" w:date="2019-10-09T10:56:00Z">
                    <w:rPr/>
                  </w:rPrChange>
                </w:rPr>
                <w:t xml:space="preserve">, </w:t>
              </w:r>
              <w:proofErr w:type="spellStart"/>
              <w:r w:rsidRPr="00B41112">
                <w:rPr>
                  <w:sz w:val="26"/>
                  <w:szCs w:val="26"/>
                  <w:rPrChange w:id="35518" w:author="Le Minh Nghia" w:date="2019-10-09T10:56:00Z">
                    <w:rPr/>
                  </w:rPrChange>
                </w:rPr>
                <w:t>hội</w:t>
              </w:r>
              <w:proofErr w:type="spellEnd"/>
              <w:r w:rsidRPr="00B41112">
                <w:rPr>
                  <w:sz w:val="26"/>
                  <w:szCs w:val="26"/>
                  <w:rPrChange w:id="35519" w:author="Le Minh Nghia" w:date="2019-10-09T10:56:00Z">
                    <w:rPr/>
                  </w:rPrChange>
                </w:rPr>
                <w:t xml:space="preserve"> </w:t>
              </w:r>
              <w:proofErr w:type="spellStart"/>
              <w:r w:rsidRPr="00B41112">
                <w:rPr>
                  <w:sz w:val="26"/>
                  <w:szCs w:val="26"/>
                  <w:rPrChange w:id="35520" w:author="Le Minh Nghia" w:date="2019-10-09T10:56:00Z">
                    <w:rPr/>
                  </w:rPrChange>
                </w:rPr>
                <w:t>cựu</w:t>
              </w:r>
              <w:proofErr w:type="spellEnd"/>
              <w:r w:rsidRPr="00B41112">
                <w:rPr>
                  <w:sz w:val="26"/>
                  <w:szCs w:val="26"/>
                  <w:rPrChange w:id="35521" w:author="Le Minh Nghia" w:date="2019-10-09T10:56:00Z">
                    <w:rPr/>
                  </w:rPrChange>
                </w:rPr>
                <w:t xml:space="preserve"> </w:t>
              </w:r>
              <w:proofErr w:type="spellStart"/>
              <w:r w:rsidRPr="00B41112">
                <w:rPr>
                  <w:sz w:val="26"/>
                  <w:szCs w:val="26"/>
                  <w:rPrChange w:id="35522" w:author="Le Minh Nghia" w:date="2019-10-09T10:56:00Z">
                    <w:rPr/>
                  </w:rPrChange>
                </w:rPr>
                <w:t>sinh</w:t>
              </w:r>
              <w:proofErr w:type="spellEnd"/>
              <w:r w:rsidRPr="00B41112">
                <w:rPr>
                  <w:sz w:val="26"/>
                  <w:szCs w:val="26"/>
                  <w:rPrChange w:id="35523" w:author="Le Minh Nghia" w:date="2019-10-09T10:56:00Z">
                    <w:rPr/>
                  </w:rPrChange>
                </w:rPr>
                <w:t xml:space="preserve"> </w:t>
              </w:r>
              <w:proofErr w:type="spellStart"/>
              <w:r w:rsidRPr="00B41112">
                <w:rPr>
                  <w:sz w:val="26"/>
                  <w:szCs w:val="26"/>
                  <w:rPrChange w:id="35524" w:author="Le Minh Nghia" w:date="2019-10-09T10:56:00Z">
                    <w:rPr/>
                  </w:rPrChange>
                </w:rPr>
                <w:t>viên</w:t>
              </w:r>
              <w:proofErr w:type="spellEnd"/>
              <w:r w:rsidRPr="00B41112">
                <w:rPr>
                  <w:sz w:val="26"/>
                  <w:szCs w:val="26"/>
                  <w:rPrChange w:id="35525" w:author="Le Minh Nghia" w:date="2019-10-09T10:56:00Z">
                    <w:rPr/>
                  </w:rPrChange>
                </w:rPr>
                <w:t xml:space="preserve"> </w:t>
              </w:r>
              <w:proofErr w:type="spellStart"/>
              <w:r w:rsidRPr="00B41112">
                <w:rPr>
                  <w:sz w:val="26"/>
                  <w:szCs w:val="26"/>
                  <w:rPrChange w:id="35526" w:author="Le Minh Nghia" w:date="2019-10-09T10:56:00Z">
                    <w:rPr/>
                  </w:rPrChange>
                </w:rPr>
                <w:t>và</w:t>
              </w:r>
              <w:proofErr w:type="spellEnd"/>
              <w:r w:rsidRPr="00B41112">
                <w:rPr>
                  <w:sz w:val="26"/>
                  <w:szCs w:val="26"/>
                  <w:rPrChange w:id="35527" w:author="Le Minh Nghia" w:date="2019-10-09T10:56:00Z">
                    <w:rPr/>
                  </w:rPrChange>
                </w:rPr>
                <w:t xml:space="preserve"> </w:t>
              </w:r>
              <w:proofErr w:type="spellStart"/>
              <w:r w:rsidRPr="00B41112">
                <w:rPr>
                  <w:sz w:val="26"/>
                  <w:szCs w:val="26"/>
                  <w:rPrChange w:id="35528" w:author="Le Minh Nghia" w:date="2019-10-09T10:56:00Z">
                    <w:rPr/>
                  </w:rPrChange>
                </w:rPr>
                <w:t>các</w:t>
              </w:r>
              <w:proofErr w:type="spellEnd"/>
              <w:r w:rsidRPr="00B41112">
                <w:rPr>
                  <w:sz w:val="26"/>
                  <w:szCs w:val="26"/>
                  <w:rPrChange w:id="35529" w:author="Le Minh Nghia" w:date="2019-10-09T10:56:00Z">
                    <w:rPr/>
                  </w:rPrChange>
                </w:rPr>
                <w:t xml:space="preserve"> </w:t>
              </w:r>
              <w:proofErr w:type="spellStart"/>
              <w:r w:rsidRPr="00B41112">
                <w:rPr>
                  <w:sz w:val="26"/>
                  <w:szCs w:val="26"/>
                  <w:rPrChange w:id="35530" w:author="Le Minh Nghia" w:date="2019-10-09T10:56:00Z">
                    <w:rPr/>
                  </w:rPrChange>
                </w:rPr>
                <w:t>sự</w:t>
              </w:r>
              <w:proofErr w:type="spellEnd"/>
              <w:r w:rsidRPr="00B41112">
                <w:rPr>
                  <w:sz w:val="26"/>
                  <w:szCs w:val="26"/>
                  <w:rPrChange w:id="35531" w:author="Le Minh Nghia" w:date="2019-10-09T10:56:00Z">
                    <w:rPr/>
                  </w:rPrChange>
                </w:rPr>
                <w:t xml:space="preserve"> </w:t>
              </w:r>
              <w:proofErr w:type="spellStart"/>
              <w:r w:rsidRPr="00B41112">
                <w:rPr>
                  <w:sz w:val="26"/>
                  <w:szCs w:val="26"/>
                  <w:rPrChange w:id="35532" w:author="Le Minh Nghia" w:date="2019-10-09T10:56:00Z">
                    <w:rPr/>
                  </w:rPrChange>
                </w:rPr>
                <w:t>kiện</w:t>
              </w:r>
              <w:proofErr w:type="spellEnd"/>
              <w:r w:rsidRPr="00B41112">
                <w:rPr>
                  <w:sz w:val="26"/>
                  <w:szCs w:val="26"/>
                  <w:rPrChange w:id="35533" w:author="Le Minh Nghia" w:date="2019-10-09T10:56:00Z">
                    <w:rPr/>
                  </w:rPrChange>
                </w:rPr>
                <w:t xml:space="preserve">, </w:t>
              </w:r>
              <w:proofErr w:type="spellStart"/>
              <w:r w:rsidRPr="00B41112">
                <w:rPr>
                  <w:sz w:val="26"/>
                  <w:szCs w:val="26"/>
                  <w:rPrChange w:id="35534" w:author="Le Minh Nghia" w:date="2019-10-09T10:56:00Z">
                    <w:rPr/>
                  </w:rPrChange>
                </w:rPr>
                <w:t>các</w:t>
              </w:r>
              <w:proofErr w:type="spellEnd"/>
              <w:r w:rsidRPr="00B41112">
                <w:rPr>
                  <w:sz w:val="26"/>
                  <w:szCs w:val="26"/>
                  <w:rPrChange w:id="35535" w:author="Le Minh Nghia" w:date="2019-10-09T10:56:00Z">
                    <w:rPr/>
                  </w:rPrChange>
                </w:rPr>
                <w:t xml:space="preserve"> </w:t>
              </w:r>
              <w:proofErr w:type="spellStart"/>
              <w:r w:rsidRPr="00B41112">
                <w:rPr>
                  <w:sz w:val="26"/>
                  <w:szCs w:val="26"/>
                  <w:rPrChange w:id="35536" w:author="Le Minh Nghia" w:date="2019-10-09T10:56:00Z">
                    <w:rPr/>
                  </w:rPrChange>
                </w:rPr>
                <w:t>hoạt</w:t>
              </w:r>
              <w:proofErr w:type="spellEnd"/>
              <w:r w:rsidRPr="00B41112">
                <w:rPr>
                  <w:sz w:val="26"/>
                  <w:szCs w:val="26"/>
                  <w:rPrChange w:id="35537" w:author="Le Minh Nghia" w:date="2019-10-09T10:56:00Z">
                    <w:rPr/>
                  </w:rPrChange>
                </w:rPr>
                <w:t xml:space="preserve"> </w:t>
              </w:r>
              <w:proofErr w:type="spellStart"/>
              <w:r w:rsidRPr="00B41112">
                <w:rPr>
                  <w:sz w:val="26"/>
                  <w:szCs w:val="26"/>
                  <w:rPrChange w:id="35538" w:author="Le Minh Nghia" w:date="2019-10-09T10:56:00Z">
                    <w:rPr/>
                  </w:rPrChange>
                </w:rPr>
                <w:t>động</w:t>
              </w:r>
              <w:proofErr w:type="spellEnd"/>
              <w:r w:rsidRPr="00B41112">
                <w:rPr>
                  <w:sz w:val="26"/>
                  <w:szCs w:val="26"/>
                  <w:rPrChange w:id="35539" w:author="Le Minh Nghia" w:date="2019-10-09T10:56:00Z">
                    <w:rPr/>
                  </w:rPrChange>
                </w:rPr>
                <w:t xml:space="preserve"> </w:t>
              </w:r>
              <w:proofErr w:type="spellStart"/>
              <w:r w:rsidRPr="00B41112">
                <w:rPr>
                  <w:sz w:val="26"/>
                  <w:szCs w:val="26"/>
                  <w:rPrChange w:id="35540" w:author="Le Minh Nghia" w:date="2019-10-09T10:56:00Z">
                    <w:rPr/>
                  </w:rPrChange>
                </w:rPr>
                <w:t>tình</w:t>
              </w:r>
              <w:proofErr w:type="spellEnd"/>
              <w:r w:rsidRPr="00B41112">
                <w:rPr>
                  <w:sz w:val="26"/>
                  <w:szCs w:val="26"/>
                  <w:rPrChange w:id="35541" w:author="Le Minh Nghia" w:date="2019-10-09T10:56:00Z">
                    <w:rPr/>
                  </w:rPrChange>
                </w:rPr>
                <w:t xml:space="preserve"> </w:t>
              </w:r>
              <w:proofErr w:type="spellStart"/>
              <w:r w:rsidRPr="00B41112">
                <w:rPr>
                  <w:sz w:val="26"/>
                  <w:szCs w:val="26"/>
                  <w:rPrChange w:id="35542" w:author="Le Minh Nghia" w:date="2019-10-09T10:56:00Z">
                    <w:rPr/>
                  </w:rPrChange>
                </w:rPr>
                <w:t>nguyệt</w:t>
              </w:r>
              <w:proofErr w:type="spellEnd"/>
              <w:r w:rsidRPr="00B41112">
                <w:rPr>
                  <w:sz w:val="26"/>
                  <w:szCs w:val="26"/>
                  <w:rPrChange w:id="35543" w:author="Le Minh Nghia" w:date="2019-10-09T10:56:00Z">
                    <w:rPr/>
                  </w:rPrChange>
                </w:rPr>
                <w:t xml:space="preserve"> </w:t>
              </w:r>
              <w:proofErr w:type="spellStart"/>
              <w:r w:rsidRPr="00B41112">
                <w:rPr>
                  <w:sz w:val="26"/>
                  <w:szCs w:val="26"/>
                  <w:rPrChange w:id="35544" w:author="Le Minh Nghia" w:date="2019-10-09T10:56:00Z">
                    <w:rPr/>
                  </w:rPrChange>
                </w:rPr>
                <w:t>cho</w:t>
              </w:r>
              <w:proofErr w:type="spellEnd"/>
              <w:r w:rsidRPr="00B41112">
                <w:rPr>
                  <w:sz w:val="26"/>
                  <w:szCs w:val="26"/>
                  <w:rPrChange w:id="35545" w:author="Le Minh Nghia" w:date="2019-10-09T10:56:00Z">
                    <w:rPr/>
                  </w:rPrChange>
                </w:rPr>
                <w:t xml:space="preserve"> </w:t>
              </w:r>
              <w:proofErr w:type="spellStart"/>
              <w:r w:rsidRPr="00B41112">
                <w:rPr>
                  <w:sz w:val="26"/>
                  <w:szCs w:val="26"/>
                  <w:rPrChange w:id="35546" w:author="Le Minh Nghia" w:date="2019-10-09T10:56:00Z">
                    <w:rPr/>
                  </w:rPrChange>
                </w:rPr>
                <w:t>cựu</w:t>
              </w:r>
              <w:proofErr w:type="spellEnd"/>
              <w:r w:rsidRPr="00B41112">
                <w:rPr>
                  <w:sz w:val="26"/>
                  <w:szCs w:val="26"/>
                  <w:rPrChange w:id="35547" w:author="Le Minh Nghia" w:date="2019-10-09T10:56:00Z">
                    <w:rPr/>
                  </w:rPrChange>
                </w:rPr>
                <w:t xml:space="preserve"> </w:t>
              </w:r>
              <w:proofErr w:type="spellStart"/>
              <w:r w:rsidRPr="00B41112">
                <w:rPr>
                  <w:sz w:val="26"/>
                  <w:szCs w:val="26"/>
                  <w:rPrChange w:id="35548" w:author="Le Minh Nghia" w:date="2019-10-09T10:56:00Z">
                    <w:rPr/>
                  </w:rPrChange>
                </w:rPr>
                <w:t>sinh</w:t>
              </w:r>
              <w:proofErr w:type="spellEnd"/>
              <w:r w:rsidRPr="00B41112">
                <w:rPr>
                  <w:sz w:val="26"/>
                  <w:szCs w:val="26"/>
                  <w:rPrChange w:id="35549" w:author="Le Minh Nghia" w:date="2019-10-09T10:56:00Z">
                    <w:rPr/>
                  </w:rPrChange>
                </w:rPr>
                <w:t xml:space="preserve"> </w:t>
              </w:r>
              <w:proofErr w:type="spellStart"/>
              <w:r w:rsidRPr="00B41112">
                <w:rPr>
                  <w:sz w:val="26"/>
                  <w:szCs w:val="26"/>
                  <w:rPrChange w:id="35550" w:author="Le Minh Nghia" w:date="2019-10-09T10:56:00Z">
                    <w:rPr/>
                  </w:rPrChange>
                </w:rPr>
                <w:t>viên</w:t>
              </w:r>
              <w:proofErr w:type="spellEnd"/>
              <w:r w:rsidRPr="00B41112">
                <w:rPr>
                  <w:sz w:val="26"/>
                  <w:szCs w:val="26"/>
                  <w:rPrChange w:id="35551" w:author="Le Minh Nghia" w:date="2019-10-09T10:56:00Z">
                    <w:rPr/>
                  </w:rPrChange>
                </w:rPr>
                <w:t xml:space="preserve">, </w:t>
              </w:r>
              <w:proofErr w:type="spellStart"/>
              <w:r w:rsidRPr="00B41112">
                <w:rPr>
                  <w:sz w:val="26"/>
                  <w:szCs w:val="26"/>
                  <w:rPrChange w:id="35552" w:author="Le Minh Nghia" w:date="2019-10-09T10:56:00Z">
                    <w:rPr/>
                  </w:rPrChange>
                </w:rPr>
                <w:t>giữ</w:t>
              </w:r>
              <w:proofErr w:type="spellEnd"/>
              <w:r w:rsidRPr="00B41112">
                <w:rPr>
                  <w:sz w:val="26"/>
                  <w:szCs w:val="26"/>
                  <w:rPrChange w:id="35553" w:author="Le Minh Nghia" w:date="2019-10-09T10:56:00Z">
                    <w:rPr/>
                  </w:rPrChange>
                </w:rPr>
                <w:t xml:space="preserve"> </w:t>
              </w:r>
              <w:proofErr w:type="spellStart"/>
              <w:r w:rsidRPr="00B41112">
                <w:rPr>
                  <w:sz w:val="26"/>
                  <w:szCs w:val="26"/>
                  <w:rPrChange w:id="35554" w:author="Le Minh Nghia" w:date="2019-10-09T10:56:00Z">
                    <w:rPr/>
                  </w:rPrChange>
                </w:rPr>
                <w:t>liên</w:t>
              </w:r>
              <w:proofErr w:type="spellEnd"/>
              <w:r w:rsidRPr="00B41112">
                <w:rPr>
                  <w:sz w:val="26"/>
                  <w:szCs w:val="26"/>
                  <w:rPrChange w:id="35555" w:author="Le Minh Nghia" w:date="2019-10-09T10:56:00Z">
                    <w:rPr/>
                  </w:rPrChange>
                </w:rPr>
                <w:t xml:space="preserve"> </w:t>
              </w:r>
              <w:proofErr w:type="spellStart"/>
              <w:r w:rsidRPr="00B41112">
                <w:rPr>
                  <w:sz w:val="26"/>
                  <w:szCs w:val="26"/>
                  <w:rPrChange w:id="35556" w:author="Le Minh Nghia" w:date="2019-10-09T10:56:00Z">
                    <w:rPr/>
                  </w:rPrChange>
                </w:rPr>
                <w:t>lạc</w:t>
              </w:r>
              <w:proofErr w:type="spellEnd"/>
              <w:r w:rsidRPr="00B41112">
                <w:rPr>
                  <w:sz w:val="26"/>
                  <w:szCs w:val="26"/>
                  <w:rPrChange w:id="35557" w:author="Le Minh Nghia" w:date="2019-10-09T10:56:00Z">
                    <w:rPr/>
                  </w:rPrChange>
                </w:rPr>
                <w:t xml:space="preserve"> </w:t>
              </w:r>
              <w:proofErr w:type="spellStart"/>
              <w:r w:rsidRPr="00B41112">
                <w:rPr>
                  <w:sz w:val="26"/>
                  <w:szCs w:val="26"/>
                  <w:rPrChange w:id="35558" w:author="Le Minh Nghia" w:date="2019-10-09T10:56:00Z">
                    <w:rPr/>
                  </w:rPrChange>
                </w:rPr>
                <w:t>giữa</w:t>
              </w:r>
              <w:proofErr w:type="spellEnd"/>
              <w:r w:rsidRPr="00B41112">
                <w:rPr>
                  <w:sz w:val="26"/>
                  <w:szCs w:val="26"/>
                  <w:rPrChange w:id="35559" w:author="Le Minh Nghia" w:date="2019-10-09T10:56:00Z">
                    <w:rPr/>
                  </w:rPrChange>
                </w:rPr>
                <w:t xml:space="preserve"> </w:t>
              </w:r>
              <w:proofErr w:type="spellStart"/>
              <w:r w:rsidRPr="00B41112">
                <w:rPr>
                  <w:sz w:val="26"/>
                  <w:szCs w:val="26"/>
                  <w:rPrChange w:id="35560" w:author="Le Minh Nghia" w:date="2019-10-09T10:56:00Z">
                    <w:rPr/>
                  </w:rPrChange>
                </w:rPr>
                <w:t>cựu</w:t>
              </w:r>
              <w:proofErr w:type="spellEnd"/>
              <w:r w:rsidRPr="00B41112">
                <w:rPr>
                  <w:sz w:val="26"/>
                  <w:szCs w:val="26"/>
                  <w:rPrChange w:id="35561" w:author="Le Minh Nghia" w:date="2019-10-09T10:56:00Z">
                    <w:rPr/>
                  </w:rPrChange>
                </w:rPr>
                <w:t xml:space="preserve"> </w:t>
              </w:r>
              <w:proofErr w:type="spellStart"/>
              <w:r w:rsidRPr="00B41112">
                <w:rPr>
                  <w:sz w:val="26"/>
                  <w:szCs w:val="26"/>
                  <w:rPrChange w:id="35562" w:author="Le Minh Nghia" w:date="2019-10-09T10:56:00Z">
                    <w:rPr/>
                  </w:rPrChange>
                </w:rPr>
                <w:t>sinh</w:t>
              </w:r>
              <w:proofErr w:type="spellEnd"/>
              <w:r w:rsidRPr="00B41112">
                <w:rPr>
                  <w:sz w:val="26"/>
                  <w:szCs w:val="26"/>
                  <w:rPrChange w:id="35563" w:author="Le Minh Nghia" w:date="2019-10-09T10:56:00Z">
                    <w:rPr/>
                  </w:rPrChange>
                </w:rPr>
                <w:t xml:space="preserve"> </w:t>
              </w:r>
              <w:proofErr w:type="spellStart"/>
              <w:r w:rsidRPr="00B41112">
                <w:rPr>
                  <w:sz w:val="26"/>
                  <w:szCs w:val="26"/>
                  <w:rPrChange w:id="35564" w:author="Le Minh Nghia" w:date="2019-10-09T10:56:00Z">
                    <w:rPr/>
                  </w:rPrChange>
                </w:rPr>
                <w:t>viên</w:t>
              </w:r>
              <w:proofErr w:type="spellEnd"/>
              <w:r w:rsidRPr="00B41112">
                <w:rPr>
                  <w:sz w:val="26"/>
                  <w:szCs w:val="26"/>
                  <w:rPrChange w:id="35565" w:author="Le Minh Nghia" w:date="2019-10-09T10:56:00Z">
                    <w:rPr/>
                  </w:rPrChange>
                </w:rPr>
                <w:t xml:space="preserve"> </w:t>
              </w:r>
              <w:proofErr w:type="spellStart"/>
              <w:r w:rsidRPr="00B41112">
                <w:rPr>
                  <w:sz w:val="26"/>
                  <w:szCs w:val="26"/>
                  <w:rPrChange w:id="35566" w:author="Le Minh Nghia" w:date="2019-10-09T10:56:00Z">
                    <w:rPr/>
                  </w:rPrChange>
                </w:rPr>
                <w:t>với</w:t>
              </w:r>
              <w:proofErr w:type="spellEnd"/>
              <w:r w:rsidRPr="00B41112">
                <w:rPr>
                  <w:sz w:val="26"/>
                  <w:szCs w:val="26"/>
                  <w:rPrChange w:id="35567" w:author="Le Minh Nghia" w:date="2019-10-09T10:56:00Z">
                    <w:rPr/>
                  </w:rPrChange>
                </w:rPr>
                <w:t xml:space="preserve"> </w:t>
              </w:r>
              <w:proofErr w:type="spellStart"/>
              <w:r w:rsidRPr="00B41112">
                <w:rPr>
                  <w:sz w:val="26"/>
                  <w:szCs w:val="26"/>
                  <w:rPrChange w:id="35568" w:author="Le Minh Nghia" w:date="2019-10-09T10:56:00Z">
                    <w:rPr/>
                  </w:rPrChange>
                </w:rPr>
                <w:t>nhau</w:t>
              </w:r>
              <w:proofErr w:type="spellEnd"/>
              <w:r w:rsidRPr="00B41112">
                <w:rPr>
                  <w:sz w:val="26"/>
                  <w:szCs w:val="26"/>
                  <w:rPrChange w:id="35569" w:author="Le Minh Nghia" w:date="2019-10-09T10:56:00Z">
                    <w:rPr/>
                  </w:rPrChange>
                </w:rPr>
                <w:t xml:space="preserve">, </w:t>
              </w:r>
              <w:proofErr w:type="spellStart"/>
              <w:r w:rsidRPr="00B41112">
                <w:rPr>
                  <w:sz w:val="26"/>
                  <w:szCs w:val="26"/>
                  <w:rPrChange w:id="35570" w:author="Le Minh Nghia" w:date="2019-10-09T10:56:00Z">
                    <w:rPr/>
                  </w:rPrChange>
                </w:rPr>
                <w:t>cập</w:t>
              </w:r>
              <w:proofErr w:type="spellEnd"/>
              <w:r w:rsidRPr="00B41112">
                <w:rPr>
                  <w:sz w:val="26"/>
                  <w:szCs w:val="26"/>
                  <w:rPrChange w:id="35571" w:author="Le Minh Nghia" w:date="2019-10-09T10:56:00Z">
                    <w:rPr/>
                  </w:rPrChange>
                </w:rPr>
                <w:t xml:space="preserve"> </w:t>
              </w:r>
              <w:proofErr w:type="spellStart"/>
              <w:r w:rsidRPr="00B41112">
                <w:rPr>
                  <w:sz w:val="26"/>
                  <w:szCs w:val="26"/>
                  <w:rPrChange w:id="35572" w:author="Le Minh Nghia" w:date="2019-10-09T10:56:00Z">
                    <w:rPr/>
                  </w:rPrChange>
                </w:rPr>
                <w:t>nhật</w:t>
              </w:r>
              <w:proofErr w:type="spellEnd"/>
              <w:r w:rsidRPr="00B41112">
                <w:rPr>
                  <w:sz w:val="26"/>
                  <w:szCs w:val="26"/>
                  <w:rPrChange w:id="35573" w:author="Le Minh Nghia" w:date="2019-10-09T10:56:00Z">
                    <w:rPr/>
                  </w:rPrChange>
                </w:rPr>
                <w:t xml:space="preserve"> </w:t>
              </w:r>
              <w:proofErr w:type="spellStart"/>
              <w:r w:rsidRPr="00B41112">
                <w:rPr>
                  <w:sz w:val="26"/>
                  <w:szCs w:val="26"/>
                  <w:rPrChange w:id="35574" w:author="Le Minh Nghia" w:date="2019-10-09T10:56:00Z">
                    <w:rPr/>
                  </w:rPrChange>
                </w:rPr>
                <w:t>thông</w:t>
              </w:r>
              <w:proofErr w:type="spellEnd"/>
              <w:r w:rsidRPr="00B41112">
                <w:rPr>
                  <w:sz w:val="26"/>
                  <w:szCs w:val="26"/>
                  <w:rPrChange w:id="35575" w:author="Le Minh Nghia" w:date="2019-10-09T10:56:00Z">
                    <w:rPr/>
                  </w:rPrChange>
                </w:rPr>
                <w:t xml:space="preserve"> tin </w:t>
              </w:r>
              <w:proofErr w:type="spellStart"/>
              <w:r w:rsidRPr="00B41112">
                <w:rPr>
                  <w:sz w:val="26"/>
                  <w:szCs w:val="26"/>
                  <w:rPrChange w:id="35576" w:author="Le Minh Nghia" w:date="2019-10-09T10:56:00Z">
                    <w:rPr/>
                  </w:rPrChange>
                </w:rPr>
                <w:t>của</w:t>
              </w:r>
              <w:proofErr w:type="spellEnd"/>
              <w:r w:rsidRPr="00B41112">
                <w:rPr>
                  <w:sz w:val="26"/>
                  <w:szCs w:val="26"/>
                  <w:rPrChange w:id="35577" w:author="Le Minh Nghia" w:date="2019-10-09T10:56:00Z">
                    <w:rPr/>
                  </w:rPrChange>
                </w:rPr>
                <w:t xml:space="preserve"> </w:t>
              </w:r>
              <w:proofErr w:type="spellStart"/>
              <w:r w:rsidRPr="00B41112">
                <w:rPr>
                  <w:sz w:val="26"/>
                  <w:szCs w:val="26"/>
                  <w:rPrChange w:id="35578" w:author="Le Minh Nghia" w:date="2019-10-09T10:56:00Z">
                    <w:rPr/>
                  </w:rPrChange>
                </w:rPr>
                <w:t>cựu</w:t>
              </w:r>
              <w:proofErr w:type="spellEnd"/>
              <w:r w:rsidRPr="00B41112">
                <w:rPr>
                  <w:sz w:val="26"/>
                  <w:szCs w:val="26"/>
                  <w:rPrChange w:id="35579" w:author="Le Minh Nghia" w:date="2019-10-09T10:56:00Z">
                    <w:rPr/>
                  </w:rPrChange>
                </w:rPr>
                <w:t xml:space="preserve"> </w:t>
              </w:r>
              <w:proofErr w:type="spellStart"/>
              <w:r w:rsidRPr="00B41112">
                <w:rPr>
                  <w:sz w:val="26"/>
                  <w:szCs w:val="26"/>
                  <w:rPrChange w:id="35580" w:author="Le Minh Nghia" w:date="2019-10-09T10:56:00Z">
                    <w:rPr/>
                  </w:rPrChange>
                </w:rPr>
                <w:t>sinh</w:t>
              </w:r>
              <w:proofErr w:type="spellEnd"/>
              <w:r w:rsidRPr="00B41112">
                <w:rPr>
                  <w:sz w:val="26"/>
                  <w:szCs w:val="26"/>
                  <w:rPrChange w:id="35581" w:author="Le Minh Nghia" w:date="2019-10-09T10:56:00Z">
                    <w:rPr/>
                  </w:rPrChange>
                </w:rPr>
                <w:t xml:space="preserve"> </w:t>
              </w:r>
              <w:proofErr w:type="spellStart"/>
              <w:r w:rsidRPr="00B41112">
                <w:rPr>
                  <w:sz w:val="26"/>
                  <w:szCs w:val="26"/>
                  <w:rPrChange w:id="35582" w:author="Le Minh Nghia" w:date="2019-10-09T10:56:00Z">
                    <w:rPr/>
                  </w:rPrChange>
                </w:rPr>
                <w:t>viên</w:t>
              </w:r>
              <w:proofErr w:type="spellEnd"/>
              <w:r w:rsidRPr="00B41112">
                <w:rPr>
                  <w:sz w:val="26"/>
                  <w:szCs w:val="26"/>
                  <w:rPrChange w:id="35583" w:author="Le Minh Nghia" w:date="2019-10-09T10:56:00Z">
                    <w:rPr/>
                  </w:rPrChange>
                </w:rPr>
                <w:t xml:space="preserve">, </w:t>
              </w:r>
              <w:proofErr w:type="spellStart"/>
              <w:r w:rsidRPr="00B41112">
                <w:rPr>
                  <w:sz w:val="26"/>
                  <w:szCs w:val="26"/>
                  <w:rPrChange w:id="35584" w:author="Le Minh Nghia" w:date="2019-10-09T10:56:00Z">
                    <w:rPr/>
                  </w:rPrChange>
                </w:rPr>
                <w:t>tìm</w:t>
              </w:r>
              <w:proofErr w:type="spellEnd"/>
              <w:r w:rsidRPr="00B41112">
                <w:rPr>
                  <w:sz w:val="26"/>
                  <w:szCs w:val="26"/>
                  <w:rPrChange w:id="35585" w:author="Le Minh Nghia" w:date="2019-10-09T10:56:00Z">
                    <w:rPr/>
                  </w:rPrChange>
                </w:rPr>
                <w:t xml:space="preserve"> </w:t>
              </w:r>
              <w:proofErr w:type="spellStart"/>
              <w:r w:rsidRPr="00B41112">
                <w:rPr>
                  <w:sz w:val="26"/>
                  <w:szCs w:val="26"/>
                  <w:rPrChange w:id="35586" w:author="Le Minh Nghia" w:date="2019-10-09T10:56:00Z">
                    <w:rPr/>
                  </w:rPrChange>
                </w:rPr>
                <w:t>kiếm</w:t>
              </w:r>
              <w:proofErr w:type="spellEnd"/>
              <w:r w:rsidRPr="00B41112">
                <w:rPr>
                  <w:sz w:val="26"/>
                  <w:szCs w:val="26"/>
                  <w:rPrChange w:id="35587" w:author="Le Minh Nghia" w:date="2019-10-09T10:56:00Z">
                    <w:rPr/>
                  </w:rPrChange>
                </w:rPr>
                <w:t xml:space="preserve"> </w:t>
              </w:r>
              <w:proofErr w:type="spellStart"/>
              <w:r w:rsidRPr="00B41112">
                <w:rPr>
                  <w:sz w:val="26"/>
                  <w:szCs w:val="26"/>
                  <w:rPrChange w:id="35588" w:author="Le Minh Nghia" w:date="2019-10-09T10:56:00Z">
                    <w:rPr/>
                  </w:rPrChange>
                </w:rPr>
                <w:t>bạn</w:t>
              </w:r>
              <w:proofErr w:type="spellEnd"/>
              <w:r w:rsidRPr="00B41112">
                <w:rPr>
                  <w:sz w:val="26"/>
                  <w:szCs w:val="26"/>
                  <w:rPrChange w:id="35589" w:author="Le Minh Nghia" w:date="2019-10-09T10:56:00Z">
                    <w:rPr/>
                  </w:rPrChange>
                </w:rPr>
                <w:t xml:space="preserve"> </w:t>
              </w:r>
              <w:proofErr w:type="spellStart"/>
              <w:r w:rsidRPr="00B41112">
                <w:rPr>
                  <w:sz w:val="26"/>
                  <w:szCs w:val="26"/>
                  <w:rPrChange w:id="35590" w:author="Le Minh Nghia" w:date="2019-10-09T10:56:00Z">
                    <w:rPr/>
                  </w:rPrChange>
                </w:rPr>
                <w:t>bè</w:t>
              </w:r>
              <w:proofErr w:type="spellEnd"/>
              <w:r w:rsidRPr="00B41112">
                <w:rPr>
                  <w:sz w:val="26"/>
                  <w:szCs w:val="26"/>
                  <w:rPrChange w:id="35591" w:author="Le Minh Nghia" w:date="2019-10-09T10:56:00Z">
                    <w:rPr/>
                  </w:rPrChange>
                </w:rPr>
                <w:t xml:space="preserve">, </w:t>
              </w:r>
              <w:proofErr w:type="spellStart"/>
              <w:r w:rsidRPr="00B41112">
                <w:rPr>
                  <w:sz w:val="26"/>
                  <w:szCs w:val="26"/>
                  <w:rPrChange w:id="35592" w:author="Le Minh Nghia" w:date="2019-10-09T10:56:00Z">
                    <w:rPr/>
                  </w:rPrChange>
                </w:rPr>
                <w:t>tập</w:t>
              </w:r>
              <w:proofErr w:type="spellEnd"/>
              <w:r w:rsidRPr="00B41112">
                <w:rPr>
                  <w:sz w:val="26"/>
                  <w:szCs w:val="26"/>
                  <w:rPrChange w:id="35593" w:author="Le Minh Nghia" w:date="2019-10-09T10:56:00Z">
                    <w:rPr/>
                  </w:rPrChange>
                </w:rPr>
                <w:t xml:space="preserve"> </w:t>
              </w:r>
              <w:proofErr w:type="spellStart"/>
              <w:r w:rsidRPr="00B41112">
                <w:rPr>
                  <w:sz w:val="26"/>
                  <w:szCs w:val="26"/>
                  <w:rPrChange w:id="35594" w:author="Le Minh Nghia" w:date="2019-10-09T10:56:00Z">
                    <w:rPr/>
                  </w:rPrChange>
                </w:rPr>
                <w:t>chí</w:t>
              </w:r>
              <w:proofErr w:type="spellEnd"/>
              <w:r w:rsidRPr="00B41112">
                <w:rPr>
                  <w:sz w:val="26"/>
                  <w:szCs w:val="26"/>
                  <w:rPrChange w:id="35595" w:author="Le Minh Nghia" w:date="2019-10-09T10:56:00Z">
                    <w:rPr/>
                  </w:rPrChange>
                </w:rPr>
                <w:t xml:space="preserve"> </w:t>
              </w:r>
              <w:proofErr w:type="spellStart"/>
              <w:r w:rsidRPr="00B41112">
                <w:rPr>
                  <w:sz w:val="26"/>
                  <w:szCs w:val="26"/>
                  <w:rPrChange w:id="35596" w:author="Le Minh Nghia" w:date="2019-10-09T10:56:00Z">
                    <w:rPr/>
                  </w:rPrChange>
                </w:rPr>
                <w:t>cựu</w:t>
              </w:r>
              <w:proofErr w:type="spellEnd"/>
              <w:r w:rsidRPr="00B41112">
                <w:rPr>
                  <w:sz w:val="26"/>
                  <w:szCs w:val="26"/>
                  <w:rPrChange w:id="35597" w:author="Le Minh Nghia" w:date="2019-10-09T10:56:00Z">
                    <w:rPr/>
                  </w:rPrChange>
                </w:rPr>
                <w:t xml:space="preserve"> </w:t>
              </w:r>
              <w:proofErr w:type="spellStart"/>
              <w:r w:rsidRPr="00B41112">
                <w:rPr>
                  <w:sz w:val="26"/>
                  <w:szCs w:val="26"/>
                  <w:rPrChange w:id="35598" w:author="Le Minh Nghia" w:date="2019-10-09T10:56:00Z">
                    <w:rPr/>
                  </w:rPrChange>
                </w:rPr>
                <w:t>sinh</w:t>
              </w:r>
              <w:proofErr w:type="spellEnd"/>
              <w:r w:rsidRPr="00B41112">
                <w:rPr>
                  <w:sz w:val="26"/>
                  <w:szCs w:val="26"/>
                  <w:rPrChange w:id="35599" w:author="Le Minh Nghia" w:date="2019-10-09T10:56:00Z">
                    <w:rPr/>
                  </w:rPrChange>
                </w:rPr>
                <w:t xml:space="preserve"> </w:t>
              </w:r>
              <w:proofErr w:type="spellStart"/>
              <w:r w:rsidRPr="00B41112">
                <w:rPr>
                  <w:sz w:val="26"/>
                  <w:szCs w:val="26"/>
                  <w:rPrChange w:id="35600" w:author="Le Minh Nghia" w:date="2019-10-09T10:56:00Z">
                    <w:rPr/>
                  </w:rPrChange>
                </w:rPr>
                <w:t>viên</w:t>
              </w:r>
              <w:proofErr w:type="spellEnd"/>
              <w:r w:rsidRPr="00B41112">
                <w:rPr>
                  <w:sz w:val="26"/>
                  <w:szCs w:val="26"/>
                  <w:rPrChange w:id="35601" w:author="Le Minh Nghia" w:date="2019-10-09T10:56:00Z">
                    <w:rPr/>
                  </w:rPrChange>
                </w:rPr>
                <w:t xml:space="preserve"> </w:t>
              </w:r>
              <w:proofErr w:type="spellStart"/>
              <w:r w:rsidRPr="00B41112">
                <w:rPr>
                  <w:sz w:val="26"/>
                  <w:szCs w:val="26"/>
                  <w:rPrChange w:id="35602" w:author="Le Minh Nghia" w:date="2019-10-09T10:56:00Z">
                    <w:rPr/>
                  </w:rPrChange>
                </w:rPr>
                <w:t>và</w:t>
              </w:r>
              <w:proofErr w:type="spellEnd"/>
              <w:r w:rsidRPr="00B41112">
                <w:rPr>
                  <w:sz w:val="26"/>
                  <w:szCs w:val="26"/>
                  <w:rPrChange w:id="35603" w:author="Le Minh Nghia" w:date="2019-10-09T10:56:00Z">
                    <w:rPr/>
                  </w:rPrChange>
                </w:rPr>
                <w:t xml:space="preserve"> </w:t>
              </w:r>
              <w:proofErr w:type="spellStart"/>
              <w:r w:rsidRPr="00B41112">
                <w:rPr>
                  <w:sz w:val="26"/>
                  <w:szCs w:val="26"/>
                  <w:rPrChange w:id="35604" w:author="Le Minh Nghia" w:date="2019-10-09T10:56:00Z">
                    <w:rPr/>
                  </w:rPrChange>
                </w:rPr>
                <w:t>thông</w:t>
              </w:r>
              <w:proofErr w:type="spellEnd"/>
              <w:r w:rsidRPr="00B41112">
                <w:rPr>
                  <w:sz w:val="26"/>
                  <w:szCs w:val="26"/>
                  <w:rPrChange w:id="35605" w:author="Le Minh Nghia" w:date="2019-10-09T10:56:00Z">
                    <w:rPr/>
                  </w:rPrChange>
                </w:rPr>
                <w:t xml:space="preserve"> tin </w:t>
              </w:r>
              <w:proofErr w:type="spellStart"/>
              <w:r w:rsidRPr="00B41112">
                <w:rPr>
                  <w:sz w:val="26"/>
                  <w:szCs w:val="26"/>
                  <w:rPrChange w:id="35606" w:author="Le Minh Nghia" w:date="2019-10-09T10:56:00Z">
                    <w:rPr/>
                  </w:rPrChange>
                </w:rPr>
                <w:t>mới</w:t>
              </w:r>
              <w:proofErr w:type="spellEnd"/>
              <w:r w:rsidRPr="00B41112">
                <w:rPr>
                  <w:sz w:val="26"/>
                  <w:szCs w:val="26"/>
                  <w:rPrChange w:id="35607" w:author="Le Minh Nghia" w:date="2019-10-09T10:56:00Z">
                    <w:rPr/>
                  </w:rPrChange>
                </w:rPr>
                <w:t xml:space="preserve"> </w:t>
              </w:r>
              <w:proofErr w:type="spellStart"/>
              <w:r w:rsidRPr="00B41112">
                <w:rPr>
                  <w:sz w:val="26"/>
                  <w:szCs w:val="26"/>
                  <w:rPrChange w:id="35608" w:author="Le Minh Nghia" w:date="2019-10-09T10:56:00Z">
                    <w:rPr/>
                  </w:rPrChange>
                </w:rPr>
                <w:t>nhất</w:t>
              </w:r>
              <w:proofErr w:type="spellEnd"/>
              <w:r w:rsidRPr="00B41112">
                <w:rPr>
                  <w:sz w:val="26"/>
                  <w:szCs w:val="26"/>
                  <w:rPrChange w:id="35609" w:author="Le Minh Nghia" w:date="2019-10-09T10:56:00Z">
                    <w:rPr/>
                  </w:rPrChange>
                </w:rPr>
                <w:t xml:space="preserve">, </w:t>
              </w:r>
              <w:proofErr w:type="spellStart"/>
              <w:r w:rsidRPr="00B41112">
                <w:rPr>
                  <w:sz w:val="26"/>
                  <w:szCs w:val="26"/>
                  <w:rPrChange w:id="35610" w:author="Le Minh Nghia" w:date="2019-10-09T10:56:00Z">
                    <w:rPr/>
                  </w:rPrChange>
                </w:rPr>
                <w:t>cộng</w:t>
              </w:r>
              <w:proofErr w:type="spellEnd"/>
              <w:r w:rsidRPr="00B41112">
                <w:rPr>
                  <w:sz w:val="26"/>
                  <w:szCs w:val="26"/>
                  <w:rPrChange w:id="35611" w:author="Le Minh Nghia" w:date="2019-10-09T10:56:00Z">
                    <w:rPr/>
                  </w:rPrChange>
                </w:rPr>
                <w:t xml:space="preserve"> </w:t>
              </w:r>
              <w:proofErr w:type="spellStart"/>
              <w:r w:rsidRPr="00B41112">
                <w:rPr>
                  <w:sz w:val="26"/>
                  <w:szCs w:val="26"/>
                  <w:rPrChange w:id="35612" w:author="Le Minh Nghia" w:date="2019-10-09T10:56:00Z">
                    <w:rPr/>
                  </w:rPrChange>
                </w:rPr>
                <w:t>đồng</w:t>
              </w:r>
              <w:proofErr w:type="spellEnd"/>
              <w:r w:rsidRPr="00B41112">
                <w:rPr>
                  <w:sz w:val="26"/>
                  <w:szCs w:val="26"/>
                  <w:rPrChange w:id="35613" w:author="Le Minh Nghia" w:date="2019-10-09T10:56:00Z">
                    <w:rPr/>
                  </w:rPrChange>
                </w:rPr>
                <w:t xml:space="preserve"> </w:t>
              </w:r>
              <w:proofErr w:type="spellStart"/>
              <w:r w:rsidRPr="00B41112">
                <w:rPr>
                  <w:sz w:val="26"/>
                  <w:szCs w:val="26"/>
                  <w:rPrChange w:id="35614" w:author="Le Minh Nghia" w:date="2019-10-09T10:56:00Z">
                    <w:rPr/>
                  </w:rPrChange>
                </w:rPr>
                <w:t>cựu</w:t>
              </w:r>
              <w:proofErr w:type="spellEnd"/>
              <w:r w:rsidRPr="00B41112">
                <w:rPr>
                  <w:sz w:val="26"/>
                  <w:szCs w:val="26"/>
                  <w:rPrChange w:id="35615" w:author="Le Minh Nghia" w:date="2019-10-09T10:56:00Z">
                    <w:rPr/>
                  </w:rPrChange>
                </w:rPr>
                <w:t xml:space="preserve"> </w:t>
              </w:r>
              <w:proofErr w:type="spellStart"/>
              <w:r w:rsidRPr="00B41112">
                <w:rPr>
                  <w:sz w:val="26"/>
                  <w:szCs w:val="26"/>
                  <w:rPrChange w:id="35616" w:author="Le Minh Nghia" w:date="2019-10-09T10:56:00Z">
                    <w:rPr/>
                  </w:rPrChange>
                </w:rPr>
                <w:t>sinh</w:t>
              </w:r>
              <w:proofErr w:type="spellEnd"/>
              <w:r w:rsidRPr="00B41112">
                <w:rPr>
                  <w:sz w:val="26"/>
                  <w:szCs w:val="26"/>
                  <w:rPrChange w:id="35617" w:author="Le Minh Nghia" w:date="2019-10-09T10:56:00Z">
                    <w:rPr/>
                  </w:rPrChange>
                </w:rPr>
                <w:t xml:space="preserve"> </w:t>
              </w:r>
              <w:proofErr w:type="spellStart"/>
              <w:r w:rsidRPr="00B41112">
                <w:rPr>
                  <w:sz w:val="26"/>
                  <w:szCs w:val="26"/>
                  <w:rPrChange w:id="35618" w:author="Le Minh Nghia" w:date="2019-10-09T10:56:00Z">
                    <w:rPr/>
                  </w:rPrChange>
                </w:rPr>
                <w:t>viên</w:t>
              </w:r>
              <w:proofErr w:type="spellEnd"/>
              <w:r w:rsidRPr="00B41112">
                <w:rPr>
                  <w:sz w:val="26"/>
                  <w:szCs w:val="26"/>
                  <w:rPrChange w:id="35619" w:author="Le Minh Nghia" w:date="2019-10-09T10:56:00Z">
                    <w:rPr/>
                  </w:rPrChange>
                </w:rPr>
                <w:t xml:space="preserve"> </w:t>
              </w:r>
              <w:proofErr w:type="spellStart"/>
              <w:r w:rsidRPr="00B41112">
                <w:rPr>
                  <w:sz w:val="26"/>
                  <w:szCs w:val="26"/>
                  <w:rPrChange w:id="35620" w:author="Le Minh Nghia" w:date="2019-10-09T10:56:00Z">
                    <w:rPr/>
                  </w:rPrChange>
                </w:rPr>
                <w:t>của</w:t>
              </w:r>
              <w:proofErr w:type="spellEnd"/>
              <w:r w:rsidRPr="00B41112">
                <w:rPr>
                  <w:sz w:val="26"/>
                  <w:szCs w:val="26"/>
                  <w:rPrChange w:id="35621" w:author="Le Minh Nghia" w:date="2019-10-09T10:56:00Z">
                    <w:rPr/>
                  </w:rPrChange>
                </w:rPr>
                <w:t xml:space="preserve"> </w:t>
              </w:r>
              <w:proofErr w:type="spellStart"/>
              <w:r w:rsidRPr="00B41112">
                <w:rPr>
                  <w:sz w:val="26"/>
                  <w:szCs w:val="26"/>
                  <w:rPrChange w:id="35622" w:author="Le Minh Nghia" w:date="2019-10-09T10:56:00Z">
                    <w:rPr/>
                  </w:rPrChange>
                </w:rPr>
                <w:t>nhà</w:t>
              </w:r>
              <w:proofErr w:type="spellEnd"/>
              <w:r w:rsidRPr="00B41112">
                <w:rPr>
                  <w:sz w:val="26"/>
                  <w:szCs w:val="26"/>
                  <w:rPrChange w:id="35623" w:author="Le Minh Nghia" w:date="2019-10-09T10:56:00Z">
                    <w:rPr/>
                  </w:rPrChange>
                </w:rPr>
                <w:t xml:space="preserve"> </w:t>
              </w:r>
              <w:proofErr w:type="spellStart"/>
              <w:r w:rsidRPr="00B41112">
                <w:rPr>
                  <w:sz w:val="26"/>
                  <w:szCs w:val="26"/>
                  <w:rPrChange w:id="35624" w:author="Le Minh Nghia" w:date="2019-10-09T10:56:00Z">
                    <w:rPr/>
                  </w:rPrChange>
                </w:rPr>
                <w:t>trường</w:t>
              </w:r>
              <w:proofErr w:type="spellEnd"/>
              <w:r w:rsidRPr="00B41112">
                <w:rPr>
                  <w:sz w:val="26"/>
                  <w:szCs w:val="26"/>
                  <w:rPrChange w:id="35625" w:author="Le Minh Nghia" w:date="2019-10-09T10:56:00Z">
                    <w:rPr/>
                  </w:rPrChange>
                </w:rPr>
                <w:t xml:space="preserve">. </w:t>
              </w:r>
            </w:ins>
          </w:p>
          <w:p w:rsidR="00B41112" w:rsidRPr="00B41112" w:rsidRDefault="00B41112">
            <w:pPr>
              <w:spacing w:before="120" w:line="264" w:lineRule="auto"/>
              <w:jc w:val="both"/>
              <w:rPr>
                <w:ins w:id="35626" w:author="Le Minh Nghia" w:date="2019-10-09T10:54:00Z"/>
                <w:sz w:val="26"/>
                <w:szCs w:val="26"/>
                <w:rPrChange w:id="35627" w:author="Le Minh Nghia" w:date="2019-10-09T10:56:00Z">
                  <w:rPr>
                    <w:ins w:id="35628" w:author="Le Minh Nghia" w:date="2019-10-09T10:54:00Z"/>
                  </w:rPr>
                </w:rPrChange>
              </w:rPr>
            </w:pPr>
            <w:ins w:id="35629" w:author="Le Minh Nghia" w:date="2019-10-09T10:54:00Z">
              <w:r w:rsidRPr="00B41112">
                <w:rPr>
                  <w:sz w:val="26"/>
                  <w:szCs w:val="26"/>
                  <w:rPrChange w:id="35630" w:author="Le Minh Nghia" w:date="2019-10-09T10:56:00Z">
                    <w:rPr/>
                  </w:rPrChange>
                </w:rPr>
                <w:lastRenderedPageBreak/>
                <w:t xml:space="preserve">- McGill University: </w:t>
              </w:r>
              <w:proofErr w:type="spellStart"/>
              <w:r w:rsidRPr="00B41112">
                <w:rPr>
                  <w:sz w:val="26"/>
                  <w:szCs w:val="26"/>
                  <w:rPrChange w:id="35631" w:author="Le Minh Nghia" w:date="2019-10-09T10:56:00Z">
                    <w:rPr/>
                  </w:rPrChange>
                </w:rPr>
                <w:t>danh</w:t>
              </w:r>
              <w:proofErr w:type="spellEnd"/>
              <w:r w:rsidRPr="00B41112">
                <w:rPr>
                  <w:sz w:val="26"/>
                  <w:szCs w:val="26"/>
                  <w:rPrChange w:id="35632" w:author="Le Minh Nghia" w:date="2019-10-09T10:56:00Z">
                    <w:rPr/>
                  </w:rPrChange>
                </w:rPr>
                <w:t xml:space="preserve"> </w:t>
              </w:r>
              <w:proofErr w:type="spellStart"/>
              <w:r w:rsidRPr="00B41112">
                <w:rPr>
                  <w:sz w:val="26"/>
                  <w:szCs w:val="26"/>
                  <w:rPrChange w:id="35633" w:author="Le Minh Nghia" w:date="2019-10-09T10:56:00Z">
                    <w:rPr/>
                  </w:rPrChange>
                </w:rPr>
                <w:t>mục</w:t>
              </w:r>
              <w:proofErr w:type="spellEnd"/>
              <w:r w:rsidRPr="00B41112">
                <w:rPr>
                  <w:sz w:val="26"/>
                  <w:szCs w:val="26"/>
                  <w:rPrChange w:id="35634" w:author="Le Minh Nghia" w:date="2019-10-09T10:56:00Z">
                    <w:rPr/>
                  </w:rPrChange>
                </w:rPr>
                <w:t xml:space="preserve"> </w:t>
              </w:r>
              <w:proofErr w:type="spellStart"/>
              <w:r w:rsidRPr="00B41112">
                <w:rPr>
                  <w:sz w:val="26"/>
                  <w:szCs w:val="26"/>
                  <w:rPrChange w:id="35635" w:author="Le Minh Nghia" w:date="2019-10-09T10:56:00Z">
                    <w:rPr/>
                  </w:rPrChange>
                </w:rPr>
                <w:t>cựu</w:t>
              </w:r>
              <w:proofErr w:type="spellEnd"/>
              <w:r w:rsidRPr="00B41112">
                <w:rPr>
                  <w:sz w:val="26"/>
                  <w:szCs w:val="26"/>
                  <w:rPrChange w:id="35636" w:author="Le Minh Nghia" w:date="2019-10-09T10:56:00Z">
                    <w:rPr/>
                  </w:rPrChange>
                </w:rPr>
                <w:t xml:space="preserve"> </w:t>
              </w:r>
              <w:proofErr w:type="spellStart"/>
              <w:r w:rsidRPr="00B41112">
                <w:rPr>
                  <w:sz w:val="26"/>
                  <w:szCs w:val="26"/>
                  <w:rPrChange w:id="35637" w:author="Le Minh Nghia" w:date="2019-10-09T10:56:00Z">
                    <w:rPr/>
                  </w:rPrChange>
                </w:rPr>
                <w:t>sinh</w:t>
              </w:r>
              <w:proofErr w:type="spellEnd"/>
              <w:r w:rsidRPr="00B41112">
                <w:rPr>
                  <w:sz w:val="26"/>
                  <w:szCs w:val="26"/>
                  <w:rPrChange w:id="35638" w:author="Le Minh Nghia" w:date="2019-10-09T10:56:00Z">
                    <w:rPr/>
                  </w:rPrChange>
                </w:rPr>
                <w:t xml:space="preserve"> </w:t>
              </w:r>
              <w:proofErr w:type="spellStart"/>
              <w:r w:rsidRPr="00B41112">
                <w:rPr>
                  <w:sz w:val="26"/>
                  <w:szCs w:val="26"/>
                  <w:rPrChange w:id="35639" w:author="Le Minh Nghia" w:date="2019-10-09T10:56:00Z">
                    <w:rPr/>
                  </w:rPrChange>
                </w:rPr>
                <w:t>viên</w:t>
              </w:r>
              <w:proofErr w:type="spellEnd"/>
              <w:r w:rsidRPr="00B41112">
                <w:rPr>
                  <w:sz w:val="26"/>
                  <w:szCs w:val="26"/>
                  <w:rPrChange w:id="35640" w:author="Le Minh Nghia" w:date="2019-10-09T10:56:00Z">
                    <w:rPr/>
                  </w:rPrChange>
                </w:rPr>
                <w:t xml:space="preserve"> </w:t>
              </w:r>
              <w:proofErr w:type="spellStart"/>
              <w:r w:rsidRPr="00B41112">
                <w:rPr>
                  <w:sz w:val="26"/>
                  <w:szCs w:val="26"/>
                  <w:rPrChange w:id="35641" w:author="Le Minh Nghia" w:date="2019-10-09T10:56:00Z">
                    <w:rPr/>
                  </w:rPrChange>
                </w:rPr>
                <w:t>của</w:t>
              </w:r>
              <w:proofErr w:type="spellEnd"/>
              <w:r w:rsidRPr="00B41112">
                <w:rPr>
                  <w:sz w:val="26"/>
                  <w:szCs w:val="26"/>
                  <w:rPrChange w:id="35642" w:author="Le Minh Nghia" w:date="2019-10-09T10:56:00Z">
                    <w:rPr/>
                  </w:rPrChange>
                </w:rPr>
                <w:t xml:space="preserve"> website </w:t>
              </w:r>
              <w:proofErr w:type="spellStart"/>
              <w:r w:rsidRPr="00B41112">
                <w:rPr>
                  <w:sz w:val="26"/>
                  <w:szCs w:val="26"/>
                  <w:rPrChange w:id="35643" w:author="Le Minh Nghia" w:date="2019-10-09T10:56:00Z">
                    <w:rPr/>
                  </w:rPrChange>
                </w:rPr>
                <w:t>trường</w:t>
              </w:r>
              <w:proofErr w:type="spellEnd"/>
              <w:r w:rsidRPr="00B41112">
                <w:rPr>
                  <w:sz w:val="26"/>
                  <w:szCs w:val="26"/>
                  <w:rPrChange w:id="35644" w:author="Le Minh Nghia" w:date="2019-10-09T10:56:00Z">
                    <w:rPr/>
                  </w:rPrChange>
                </w:rPr>
                <w:t xml:space="preserve"> </w:t>
              </w:r>
              <w:proofErr w:type="spellStart"/>
              <w:r w:rsidRPr="00B41112">
                <w:rPr>
                  <w:sz w:val="26"/>
                  <w:szCs w:val="26"/>
                  <w:rPrChange w:id="35645" w:author="Le Minh Nghia" w:date="2019-10-09T10:56:00Z">
                    <w:rPr/>
                  </w:rPrChange>
                </w:rPr>
                <w:t>có</w:t>
              </w:r>
              <w:proofErr w:type="spellEnd"/>
              <w:r w:rsidRPr="00B41112">
                <w:rPr>
                  <w:sz w:val="26"/>
                  <w:szCs w:val="26"/>
                  <w:rPrChange w:id="35646" w:author="Le Minh Nghia" w:date="2019-10-09T10:56:00Z">
                    <w:rPr/>
                  </w:rPrChange>
                </w:rPr>
                <w:t xml:space="preserve"> </w:t>
              </w:r>
              <w:proofErr w:type="spellStart"/>
              <w:r w:rsidRPr="00B41112">
                <w:rPr>
                  <w:sz w:val="26"/>
                  <w:szCs w:val="26"/>
                  <w:rPrChange w:id="35647" w:author="Le Minh Nghia" w:date="2019-10-09T10:56:00Z">
                    <w:rPr/>
                  </w:rPrChange>
                </w:rPr>
                <w:t>nêu</w:t>
              </w:r>
              <w:proofErr w:type="spellEnd"/>
              <w:r w:rsidRPr="00B41112">
                <w:rPr>
                  <w:sz w:val="26"/>
                  <w:szCs w:val="26"/>
                  <w:rPrChange w:id="35648" w:author="Le Minh Nghia" w:date="2019-10-09T10:56:00Z">
                    <w:rPr/>
                  </w:rPrChange>
                </w:rPr>
                <w:t xml:space="preserve"> </w:t>
              </w:r>
              <w:proofErr w:type="spellStart"/>
              <w:r w:rsidRPr="00B41112">
                <w:rPr>
                  <w:sz w:val="26"/>
                  <w:szCs w:val="26"/>
                  <w:rPrChange w:id="35649" w:author="Le Minh Nghia" w:date="2019-10-09T10:56:00Z">
                    <w:rPr/>
                  </w:rPrChange>
                </w:rPr>
                <w:t>được</w:t>
              </w:r>
              <w:proofErr w:type="spellEnd"/>
              <w:r w:rsidRPr="00B41112">
                <w:rPr>
                  <w:sz w:val="26"/>
                  <w:szCs w:val="26"/>
                  <w:rPrChange w:id="35650" w:author="Le Minh Nghia" w:date="2019-10-09T10:56:00Z">
                    <w:rPr/>
                  </w:rPrChange>
                </w:rPr>
                <w:t xml:space="preserve"> </w:t>
              </w:r>
              <w:proofErr w:type="spellStart"/>
              <w:r w:rsidRPr="00B41112">
                <w:rPr>
                  <w:sz w:val="26"/>
                  <w:szCs w:val="26"/>
                  <w:rPrChange w:id="35651" w:author="Le Minh Nghia" w:date="2019-10-09T10:56:00Z">
                    <w:rPr/>
                  </w:rPrChange>
                </w:rPr>
                <w:t>những</w:t>
              </w:r>
              <w:proofErr w:type="spellEnd"/>
              <w:r w:rsidRPr="00B41112">
                <w:rPr>
                  <w:sz w:val="26"/>
                  <w:szCs w:val="26"/>
                  <w:rPrChange w:id="35652" w:author="Le Minh Nghia" w:date="2019-10-09T10:56:00Z">
                    <w:rPr/>
                  </w:rPrChange>
                </w:rPr>
                <w:t xml:space="preserve"> </w:t>
              </w:r>
              <w:proofErr w:type="spellStart"/>
              <w:r w:rsidRPr="00B41112">
                <w:rPr>
                  <w:sz w:val="26"/>
                  <w:szCs w:val="26"/>
                  <w:rPrChange w:id="35653" w:author="Le Minh Nghia" w:date="2019-10-09T10:56:00Z">
                    <w:rPr/>
                  </w:rPrChange>
                </w:rPr>
                <w:t>chức</w:t>
              </w:r>
              <w:proofErr w:type="spellEnd"/>
              <w:r w:rsidRPr="00B41112">
                <w:rPr>
                  <w:sz w:val="26"/>
                  <w:szCs w:val="26"/>
                  <w:rPrChange w:id="35654" w:author="Le Minh Nghia" w:date="2019-10-09T10:56:00Z">
                    <w:rPr/>
                  </w:rPrChange>
                </w:rPr>
                <w:t xml:space="preserve"> </w:t>
              </w:r>
              <w:proofErr w:type="spellStart"/>
              <w:r w:rsidRPr="00B41112">
                <w:rPr>
                  <w:sz w:val="26"/>
                  <w:szCs w:val="26"/>
                  <w:rPrChange w:id="35655" w:author="Le Minh Nghia" w:date="2019-10-09T10:56:00Z">
                    <w:rPr/>
                  </w:rPrChange>
                </w:rPr>
                <w:t>năng</w:t>
              </w:r>
              <w:proofErr w:type="spellEnd"/>
              <w:r w:rsidRPr="00B41112">
                <w:rPr>
                  <w:sz w:val="26"/>
                  <w:szCs w:val="26"/>
                  <w:rPrChange w:id="35656" w:author="Le Minh Nghia" w:date="2019-10-09T10:56:00Z">
                    <w:rPr/>
                  </w:rPrChange>
                </w:rPr>
                <w:t xml:space="preserve"> </w:t>
              </w:r>
              <w:proofErr w:type="spellStart"/>
              <w:r w:rsidRPr="00B41112">
                <w:rPr>
                  <w:sz w:val="26"/>
                  <w:szCs w:val="26"/>
                  <w:rPrChange w:id="35657" w:author="Le Minh Nghia" w:date="2019-10-09T10:56:00Z">
                    <w:rPr/>
                  </w:rPrChange>
                </w:rPr>
                <w:t>như</w:t>
              </w:r>
              <w:proofErr w:type="spellEnd"/>
              <w:r w:rsidRPr="00B41112">
                <w:rPr>
                  <w:sz w:val="26"/>
                  <w:szCs w:val="26"/>
                  <w:rPrChange w:id="35658" w:author="Le Minh Nghia" w:date="2019-10-09T10:56:00Z">
                    <w:rPr/>
                  </w:rPrChange>
                </w:rPr>
                <w:t xml:space="preserve">: </w:t>
              </w:r>
              <w:proofErr w:type="spellStart"/>
              <w:r w:rsidRPr="00B41112">
                <w:rPr>
                  <w:sz w:val="26"/>
                  <w:szCs w:val="26"/>
                  <w:rPrChange w:id="35659" w:author="Le Minh Nghia" w:date="2019-10-09T10:56:00Z">
                    <w:rPr/>
                  </w:rPrChange>
                </w:rPr>
                <w:t>tìm</w:t>
              </w:r>
              <w:proofErr w:type="spellEnd"/>
              <w:r w:rsidRPr="00B41112">
                <w:rPr>
                  <w:sz w:val="26"/>
                  <w:szCs w:val="26"/>
                  <w:rPrChange w:id="35660" w:author="Le Minh Nghia" w:date="2019-10-09T10:56:00Z">
                    <w:rPr/>
                  </w:rPrChange>
                </w:rPr>
                <w:t xml:space="preserve"> </w:t>
              </w:r>
              <w:proofErr w:type="spellStart"/>
              <w:r w:rsidRPr="00B41112">
                <w:rPr>
                  <w:sz w:val="26"/>
                  <w:szCs w:val="26"/>
                  <w:rPrChange w:id="35661" w:author="Le Minh Nghia" w:date="2019-10-09T10:56:00Z">
                    <w:rPr/>
                  </w:rPrChange>
                </w:rPr>
                <w:t>kiếm</w:t>
              </w:r>
              <w:proofErr w:type="spellEnd"/>
              <w:r w:rsidRPr="00B41112">
                <w:rPr>
                  <w:sz w:val="26"/>
                  <w:szCs w:val="26"/>
                  <w:rPrChange w:id="35662" w:author="Le Minh Nghia" w:date="2019-10-09T10:56:00Z">
                    <w:rPr/>
                  </w:rPrChange>
                </w:rPr>
                <w:t xml:space="preserve"> </w:t>
              </w:r>
              <w:proofErr w:type="spellStart"/>
              <w:r w:rsidRPr="00B41112">
                <w:rPr>
                  <w:sz w:val="26"/>
                  <w:szCs w:val="26"/>
                  <w:rPrChange w:id="35663" w:author="Le Minh Nghia" w:date="2019-10-09T10:56:00Z">
                    <w:rPr/>
                  </w:rPrChange>
                </w:rPr>
                <w:t>cựu</w:t>
              </w:r>
              <w:proofErr w:type="spellEnd"/>
              <w:r w:rsidRPr="00B41112">
                <w:rPr>
                  <w:sz w:val="26"/>
                  <w:szCs w:val="26"/>
                  <w:rPrChange w:id="35664" w:author="Le Minh Nghia" w:date="2019-10-09T10:56:00Z">
                    <w:rPr/>
                  </w:rPrChange>
                </w:rPr>
                <w:t xml:space="preserve"> </w:t>
              </w:r>
              <w:proofErr w:type="spellStart"/>
              <w:r w:rsidRPr="00B41112">
                <w:rPr>
                  <w:sz w:val="26"/>
                  <w:szCs w:val="26"/>
                  <w:rPrChange w:id="35665" w:author="Le Minh Nghia" w:date="2019-10-09T10:56:00Z">
                    <w:rPr/>
                  </w:rPrChange>
                </w:rPr>
                <w:t>sinh</w:t>
              </w:r>
              <w:proofErr w:type="spellEnd"/>
              <w:r w:rsidRPr="00B41112">
                <w:rPr>
                  <w:sz w:val="26"/>
                  <w:szCs w:val="26"/>
                  <w:rPrChange w:id="35666" w:author="Le Minh Nghia" w:date="2019-10-09T10:56:00Z">
                    <w:rPr/>
                  </w:rPrChange>
                </w:rPr>
                <w:t xml:space="preserve"> </w:t>
              </w:r>
              <w:proofErr w:type="spellStart"/>
              <w:r w:rsidRPr="00B41112">
                <w:rPr>
                  <w:sz w:val="26"/>
                  <w:szCs w:val="26"/>
                  <w:rPrChange w:id="35667" w:author="Le Minh Nghia" w:date="2019-10-09T10:56:00Z">
                    <w:rPr/>
                  </w:rPrChange>
                </w:rPr>
                <w:t>viên</w:t>
              </w:r>
              <w:proofErr w:type="spellEnd"/>
              <w:r w:rsidRPr="00B41112">
                <w:rPr>
                  <w:sz w:val="26"/>
                  <w:szCs w:val="26"/>
                  <w:rPrChange w:id="35668" w:author="Le Minh Nghia" w:date="2019-10-09T10:56:00Z">
                    <w:rPr/>
                  </w:rPrChange>
                </w:rPr>
                <w:t xml:space="preserve">, </w:t>
              </w:r>
              <w:proofErr w:type="spellStart"/>
              <w:r w:rsidRPr="00B41112">
                <w:rPr>
                  <w:sz w:val="26"/>
                  <w:szCs w:val="26"/>
                  <w:rPrChange w:id="35669" w:author="Le Minh Nghia" w:date="2019-10-09T10:56:00Z">
                    <w:rPr/>
                  </w:rPrChange>
                </w:rPr>
                <w:t>cập</w:t>
              </w:r>
              <w:proofErr w:type="spellEnd"/>
              <w:r w:rsidRPr="00B41112">
                <w:rPr>
                  <w:sz w:val="26"/>
                  <w:szCs w:val="26"/>
                  <w:rPrChange w:id="35670" w:author="Le Minh Nghia" w:date="2019-10-09T10:56:00Z">
                    <w:rPr/>
                  </w:rPrChange>
                </w:rPr>
                <w:t xml:space="preserve"> </w:t>
              </w:r>
              <w:proofErr w:type="spellStart"/>
              <w:r w:rsidRPr="00B41112">
                <w:rPr>
                  <w:sz w:val="26"/>
                  <w:szCs w:val="26"/>
                  <w:rPrChange w:id="35671" w:author="Le Minh Nghia" w:date="2019-10-09T10:56:00Z">
                    <w:rPr/>
                  </w:rPrChange>
                </w:rPr>
                <w:t>nhật</w:t>
              </w:r>
              <w:proofErr w:type="spellEnd"/>
              <w:r w:rsidRPr="00B41112">
                <w:rPr>
                  <w:sz w:val="26"/>
                  <w:szCs w:val="26"/>
                  <w:rPrChange w:id="35672" w:author="Le Minh Nghia" w:date="2019-10-09T10:56:00Z">
                    <w:rPr/>
                  </w:rPrChange>
                </w:rPr>
                <w:t xml:space="preserve"> </w:t>
              </w:r>
              <w:proofErr w:type="spellStart"/>
              <w:r w:rsidRPr="00B41112">
                <w:rPr>
                  <w:sz w:val="26"/>
                  <w:szCs w:val="26"/>
                  <w:rPrChange w:id="35673" w:author="Le Minh Nghia" w:date="2019-10-09T10:56:00Z">
                    <w:rPr/>
                  </w:rPrChange>
                </w:rPr>
                <w:t>thông</w:t>
              </w:r>
              <w:proofErr w:type="spellEnd"/>
              <w:r w:rsidRPr="00B41112">
                <w:rPr>
                  <w:sz w:val="26"/>
                  <w:szCs w:val="26"/>
                  <w:rPrChange w:id="35674" w:author="Le Minh Nghia" w:date="2019-10-09T10:56:00Z">
                    <w:rPr/>
                  </w:rPrChange>
                </w:rPr>
                <w:t xml:space="preserve"> tin </w:t>
              </w:r>
              <w:proofErr w:type="spellStart"/>
              <w:r w:rsidRPr="00B41112">
                <w:rPr>
                  <w:sz w:val="26"/>
                  <w:szCs w:val="26"/>
                  <w:rPrChange w:id="35675" w:author="Le Minh Nghia" w:date="2019-10-09T10:56:00Z">
                    <w:rPr/>
                  </w:rPrChange>
                </w:rPr>
                <w:t>cho</w:t>
              </w:r>
              <w:proofErr w:type="spellEnd"/>
              <w:r w:rsidRPr="00B41112">
                <w:rPr>
                  <w:sz w:val="26"/>
                  <w:szCs w:val="26"/>
                  <w:rPrChange w:id="35676" w:author="Le Minh Nghia" w:date="2019-10-09T10:56:00Z">
                    <w:rPr/>
                  </w:rPrChange>
                </w:rPr>
                <w:t xml:space="preserve"> </w:t>
              </w:r>
              <w:proofErr w:type="spellStart"/>
              <w:r w:rsidRPr="00B41112">
                <w:rPr>
                  <w:sz w:val="26"/>
                  <w:szCs w:val="26"/>
                  <w:rPrChange w:id="35677" w:author="Le Minh Nghia" w:date="2019-10-09T10:56:00Z">
                    <w:rPr/>
                  </w:rPrChange>
                </w:rPr>
                <w:t>cựu</w:t>
              </w:r>
              <w:proofErr w:type="spellEnd"/>
              <w:r w:rsidRPr="00B41112">
                <w:rPr>
                  <w:sz w:val="26"/>
                  <w:szCs w:val="26"/>
                  <w:rPrChange w:id="35678" w:author="Le Minh Nghia" w:date="2019-10-09T10:56:00Z">
                    <w:rPr/>
                  </w:rPrChange>
                </w:rPr>
                <w:t xml:space="preserve"> </w:t>
              </w:r>
              <w:proofErr w:type="spellStart"/>
              <w:r w:rsidRPr="00B41112">
                <w:rPr>
                  <w:sz w:val="26"/>
                  <w:szCs w:val="26"/>
                  <w:rPrChange w:id="35679" w:author="Le Minh Nghia" w:date="2019-10-09T10:56:00Z">
                    <w:rPr/>
                  </w:rPrChange>
                </w:rPr>
                <w:t>sinh</w:t>
              </w:r>
              <w:proofErr w:type="spellEnd"/>
              <w:r w:rsidRPr="00B41112">
                <w:rPr>
                  <w:sz w:val="26"/>
                  <w:szCs w:val="26"/>
                  <w:rPrChange w:id="35680" w:author="Le Minh Nghia" w:date="2019-10-09T10:56:00Z">
                    <w:rPr/>
                  </w:rPrChange>
                </w:rPr>
                <w:t xml:space="preserve"> </w:t>
              </w:r>
              <w:proofErr w:type="spellStart"/>
              <w:r w:rsidRPr="00B41112">
                <w:rPr>
                  <w:sz w:val="26"/>
                  <w:szCs w:val="26"/>
                  <w:rPrChange w:id="35681" w:author="Le Minh Nghia" w:date="2019-10-09T10:56:00Z">
                    <w:rPr/>
                  </w:rPrChange>
                </w:rPr>
                <w:t>viên</w:t>
              </w:r>
              <w:proofErr w:type="spellEnd"/>
              <w:r w:rsidRPr="00B41112">
                <w:rPr>
                  <w:sz w:val="26"/>
                  <w:szCs w:val="26"/>
                  <w:rPrChange w:id="35682" w:author="Le Minh Nghia" w:date="2019-10-09T10:56:00Z">
                    <w:rPr/>
                  </w:rPrChange>
                </w:rPr>
                <w:t xml:space="preserve">, </w:t>
              </w:r>
              <w:proofErr w:type="spellStart"/>
              <w:r w:rsidRPr="00B41112">
                <w:rPr>
                  <w:sz w:val="26"/>
                  <w:szCs w:val="26"/>
                  <w:rPrChange w:id="35683" w:author="Le Minh Nghia" w:date="2019-10-09T10:56:00Z">
                    <w:rPr/>
                  </w:rPrChange>
                </w:rPr>
                <w:t>kết</w:t>
              </w:r>
              <w:proofErr w:type="spellEnd"/>
              <w:r w:rsidRPr="00B41112">
                <w:rPr>
                  <w:sz w:val="26"/>
                  <w:szCs w:val="26"/>
                  <w:rPrChange w:id="35684" w:author="Le Minh Nghia" w:date="2019-10-09T10:56:00Z">
                    <w:rPr/>
                  </w:rPrChange>
                </w:rPr>
                <w:t xml:space="preserve"> </w:t>
              </w:r>
              <w:proofErr w:type="spellStart"/>
              <w:r w:rsidRPr="00B41112">
                <w:rPr>
                  <w:sz w:val="26"/>
                  <w:szCs w:val="26"/>
                  <w:rPrChange w:id="35685" w:author="Le Minh Nghia" w:date="2019-10-09T10:56:00Z">
                    <w:rPr/>
                  </w:rPrChange>
                </w:rPr>
                <w:t>nối</w:t>
              </w:r>
              <w:proofErr w:type="spellEnd"/>
              <w:r w:rsidRPr="00B41112">
                <w:rPr>
                  <w:sz w:val="26"/>
                  <w:szCs w:val="26"/>
                  <w:rPrChange w:id="35686" w:author="Le Minh Nghia" w:date="2019-10-09T10:56:00Z">
                    <w:rPr/>
                  </w:rPrChange>
                </w:rPr>
                <w:t xml:space="preserve"> </w:t>
              </w:r>
              <w:proofErr w:type="spellStart"/>
              <w:r w:rsidRPr="00B41112">
                <w:rPr>
                  <w:sz w:val="26"/>
                  <w:szCs w:val="26"/>
                  <w:rPrChange w:id="35687" w:author="Le Minh Nghia" w:date="2019-10-09T10:56:00Z">
                    <w:rPr/>
                  </w:rPrChange>
                </w:rPr>
                <w:t>giữa</w:t>
              </w:r>
              <w:proofErr w:type="spellEnd"/>
              <w:r w:rsidRPr="00B41112">
                <w:rPr>
                  <w:sz w:val="26"/>
                  <w:szCs w:val="26"/>
                  <w:rPrChange w:id="35688" w:author="Le Minh Nghia" w:date="2019-10-09T10:56:00Z">
                    <w:rPr/>
                  </w:rPrChange>
                </w:rPr>
                <w:t xml:space="preserve"> </w:t>
              </w:r>
              <w:proofErr w:type="spellStart"/>
              <w:r w:rsidRPr="00B41112">
                <w:rPr>
                  <w:sz w:val="26"/>
                  <w:szCs w:val="26"/>
                  <w:rPrChange w:id="35689" w:author="Le Minh Nghia" w:date="2019-10-09T10:56:00Z">
                    <w:rPr/>
                  </w:rPrChange>
                </w:rPr>
                <w:t>cựu</w:t>
              </w:r>
              <w:proofErr w:type="spellEnd"/>
              <w:r w:rsidRPr="00B41112">
                <w:rPr>
                  <w:sz w:val="26"/>
                  <w:szCs w:val="26"/>
                  <w:rPrChange w:id="35690" w:author="Le Minh Nghia" w:date="2019-10-09T10:56:00Z">
                    <w:rPr/>
                  </w:rPrChange>
                </w:rPr>
                <w:t xml:space="preserve"> </w:t>
              </w:r>
              <w:proofErr w:type="spellStart"/>
              <w:r w:rsidRPr="00B41112">
                <w:rPr>
                  <w:sz w:val="26"/>
                  <w:szCs w:val="26"/>
                  <w:rPrChange w:id="35691" w:author="Le Minh Nghia" w:date="2019-10-09T10:56:00Z">
                    <w:rPr/>
                  </w:rPrChange>
                </w:rPr>
                <w:t>sinh</w:t>
              </w:r>
              <w:proofErr w:type="spellEnd"/>
              <w:r w:rsidRPr="00B41112">
                <w:rPr>
                  <w:sz w:val="26"/>
                  <w:szCs w:val="26"/>
                  <w:rPrChange w:id="35692" w:author="Le Minh Nghia" w:date="2019-10-09T10:56:00Z">
                    <w:rPr/>
                  </w:rPrChange>
                </w:rPr>
                <w:t xml:space="preserve"> </w:t>
              </w:r>
              <w:proofErr w:type="spellStart"/>
              <w:r w:rsidRPr="00B41112">
                <w:rPr>
                  <w:sz w:val="26"/>
                  <w:szCs w:val="26"/>
                  <w:rPrChange w:id="35693" w:author="Le Minh Nghia" w:date="2019-10-09T10:56:00Z">
                    <w:rPr/>
                  </w:rPrChange>
                </w:rPr>
                <w:t>viên</w:t>
              </w:r>
              <w:proofErr w:type="spellEnd"/>
              <w:r w:rsidRPr="00B41112">
                <w:rPr>
                  <w:sz w:val="26"/>
                  <w:szCs w:val="26"/>
                  <w:rPrChange w:id="35694" w:author="Le Minh Nghia" w:date="2019-10-09T10:56:00Z">
                    <w:rPr/>
                  </w:rPrChange>
                </w:rPr>
                <w:t xml:space="preserve"> </w:t>
              </w:r>
              <w:proofErr w:type="spellStart"/>
              <w:r w:rsidRPr="00B41112">
                <w:rPr>
                  <w:sz w:val="26"/>
                  <w:szCs w:val="26"/>
                  <w:rPrChange w:id="35695" w:author="Le Minh Nghia" w:date="2019-10-09T10:56:00Z">
                    <w:rPr/>
                  </w:rPrChange>
                </w:rPr>
                <w:t>và</w:t>
              </w:r>
              <w:proofErr w:type="spellEnd"/>
              <w:r w:rsidRPr="00B41112">
                <w:rPr>
                  <w:sz w:val="26"/>
                  <w:szCs w:val="26"/>
                  <w:rPrChange w:id="35696" w:author="Le Minh Nghia" w:date="2019-10-09T10:56:00Z">
                    <w:rPr/>
                  </w:rPrChange>
                </w:rPr>
                <w:t xml:space="preserve"> </w:t>
              </w:r>
              <w:proofErr w:type="spellStart"/>
              <w:r w:rsidRPr="00B41112">
                <w:rPr>
                  <w:sz w:val="26"/>
                  <w:szCs w:val="26"/>
                  <w:rPrChange w:id="35697" w:author="Le Minh Nghia" w:date="2019-10-09T10:56:00Z">
                    <w:rPr/>
                  </w:rPrChange>
                </w:rPr>
                <w:t>nhà</w:t>
              </w:r>
              <w:proofErr w:type="spellEnd"/>
              <w:r w:rsidRPr="00B41112">
                <w:rPr>
                  <w:sz w:val="26"/>
                  <w:szCs w:val="26"/>
                  <w:rPrChange w:id="35698" w:author="Le Minh Nghia" w:date="2019-10-09T10:56:00Z">
                    <w:rPr/>
                  </w:rPrChange>
                </w:rPr>
                <w:t xml:space="preserve"> </w:t>
              </w:r>
              <w:proofErr w:type="spellStart"/>
              <w:r w:rsidRPr="00B41112">
                <w:rPr>
                  <w:sz w:val="26"/>
                  <w:szCs w:val="26"/>
                  <w:rPrChange w:id="35699" w:author="Le Minh Nghia" w:date="2019-10-09T10:56:00Z">
                    <w:rPr/>
                  </w:rPrChange>
                </w:rPr>
                <w:t>trường</w:t>
              </w:r>
              <w:proofErr w:type="spellEnd"/>
              <w:r w:rsidRPr="00B41112">
                <w:rPr>
                  <w:sz w:val="26"/>
                  <w:szCs w:val="26"/>
                  <w:rPrChange w:id="35700" w:author="Le Minh Nghia" w:date="2019-10-09T10:56:00Z">
                    <w:rPr/>
                  </w:rPrChange>
                </w:rPr>
                <w:t xml:space="preserve">, </w:t>
              </w:r>
              <w:proofErr w:type="spellStart"/>
              <w:r w:rsidRPr="00B41112">
                <w:rPr>
                  <w:sz w:val="26"/>
                  <w:szCs w:val="26"/>
                  <w:rPrChange w:id="35701" w:author="Le Minh Nghia" w:date="2019-10-09T10:56:00Z">
                    <w:rPr/>
                  </w:rPrChange>
                </w:rPr>
                <w:t>mạng</w:t>
              </w:r>
              <w:proofErr w:type="spellEnd"/>
              <w:r w:rsidRPr="00B41112">
                <w:rPr>
                  <w:sz w:val="26"/>
                  <w:szCs w:val="26"/>
                  <w:rPrChange w:id="35702" w:author="Le Minh Nghia" w:date="2019-10-09T10:56:00Z">
                    <w:rPr/>
                  </w:rPrChange>
                </w:rPr>
                <w:t xml:space="preserve"> </w:t>
              </w:r>
              <w:proofErr w:type="spellStart"/>
              <w:r w:rsidRPr="00B41112">
                <w:rPr>
                  <w:sz w:val="26"/>
                  <w:szCs w:val="26"/>
                  <w:rPrChange w:id="35703" w:author="Le Minh Nghia" w:date="2019-10-09T10:56:00Z">
                    <w:rPr/>
                  </w:rPrChange>
                </w:rPr>
                <w:t>lưới</w:t>
              </w:r>
              <w:proofErr w:type="spellEnd"/>
              <w:r w:rsidRPr="00B41112">
                <w:rPr>
                  <w:sz w:val="26"/>
                  <w:szCs w:val="26"/>
                  <w:rPrChange w:id="35704" w:author="Le Minh Nghia" w:date="2019-10-09T10:56:00Z">
                    <w:rPr/>
                  </w:rPrChange>
                </w:rPr>
                <w:t xml:space="preserve"> </w:t>
              </w:r>
              <w:proofErr w:type="spellStart"/>
              <w:r w:rsidRPr="00B41112">
                <w:rPr>
                  <w:sz w:val="26"/>
                  <w:szCs w:val="26"/>
                  <w:rPrChange w:id="35705" w:author="Le Minh Nghia" w:date="2019-10-09T10:56:00Z">
                    <w:rPr/>
                  </w:rPrChange>
                </w:rPr>
                <w:t>cục</w:t>
              </w:r>
              <w:proofErr w:type="spellEnd"/>
              <w:r w:rsidRPr="00B41112">
                <w:rPr>
                  <w:sz w:val="26"/>
                  <w:szCs w:val="26"/>
                  <w:rPrChange w:id="35706" w:author="Le Minh Nghia" w:date="2019-10-09T10:56:00Z">
                    <w:rPr/>
                  </w:rPrChange>
                </w:rPr>
                <w:t xml:space="preserve"> </w:t>
              </w:r>
              <w:proofErr w:type="spellStart"/>
              <w:r w:rsidRPr="00B41112">
                <w:rPr>
                  <w:sz w:val="26"/>
                  <w:szCs w:val="26"/>
                  <w:rPrChange w:id="35707" w:author="Le Minh Nghia" w:date="2019-10-09T10:56:00Z">
                    <w:rPr/>
                  </w:rPrChange>
                </w:rPr>
                <w:t>bộ</w:t>
              </w:r>
              <w:proofErr w:type="spellEnd"/>
              <w:r w:rsidRPr="00B41112">
                <w:rPr>
                  <w:sz w:val="26"/>
                  <w:szCs w:val="26"/>
                  <w:rPrChange w:id="35708" w:author="Le Minh Nghia" w:date="2019-10-09T10:56:00Z">
                    <w:rPr/>
                  </w:rPrChange>
                </w:rPr>
                <w:t xml:space="preserve">, </w:t>
              </w:r>
              <w:proofErr w:type="spellStart"/>
              <w:r w:rsidRPr="00B41112">
                <w:rPr>
                  <w:sz w:val="26"/>
                  <w:szCs w:val="26"/>
                  <w:rPrChange w:id="35709" w:author="Le Minh Nghia" w:date="2019-10-09T10:56:00Z">
                    <w:rPr/>
                  </w:rPrChange>
                </w:rPr>
                <w:t>trang</w:t>
              </w:r>
              <w:proofErr w:type="spellEnd"/>
              <w:r w:rsidRPr="00B41112">
                <w:rPr>
                  <w:sz w:val="26"/>
                  <w:szCs w:val="26"/>
                  <w:rPrChange w:id="35710" w:author="Le Minh Nghia" w:date="2019-10-09T10:56:00Z">
                    <w:rPr/>
                  </w:rPrChange>
                </w:rPr>
                <w:t xml:space="preserve"> </w:t>
              </w:r>
              <w:proofErr w:type="spellStart"/>
              <w:r w:rsidRPr="00B41112">
                <w:rPr>
                  <w:sz w:val="26"/>
                  <w:szCs w:val="26"/>
                  <w:rPrChange w:id="35711" w:author="Le Minh Nghia" w:date="2019-10-09T10:56:00Z">
                    <w:rPr/>
                  </w:rPrChange>
                </w:rPr>
                <w:t>thiết</w:t>
              </w:r>
              <w:proofErr w:type="spellEnd"/>
              <w:r w:rsidRPr="00B41112">
                <w:rPr>
                  <w:sz w:val="26"/>
                  <w:szCs w:val="26"/>
                  <w:rPrChange w:id="35712" w:author="Le Minh Nghia" w:date="2019-10-09T10:56:00Z">
                    <w:rPr/>
                  </w:rPrChange>
                </w:rPr>
                <w:t xml:space="preserve"> </w:t>
              </w:r>
              <w:proofErr w:type="spellStart"/>
              <w:r w:rsidRPr="00B41112">
                <w:rPr>
                  <w:sz w:val="26"/>
                  <w:szCs w:val="26"/>
                  <w:rPrChange w:id="35713" w:author="Le Minh Nghia" w:date="2019-10-09T10:56:00Z">
                    <w:rPr/>
                  </w:rPrChange>
                </w:rPr>
                <w:t>bị</w:t>
              </w:r>
              <w:proofErr w:type="spellEnd"/>
              <w:r w:rsidRPr="00B41112">
                <w:rPr>
                  <w:sz w:val="26"/>
                  <w:szCs w:val="26"/>
                  <w:rPrChange w:id="35714" w:author="Le Minh Nghia" w:date="2019-10-09T10:56:00Z">
                    <w:rPr/>
                  </w:rPrChange>
                </w:rPr>
                <w:t xml:space="preserve"> </w:t>
              </w:r>
              <w:proofErr w:type="spellStart"/>
              <w:r w:rsidRPr="00B41112">
                <w:rPr>
                  <w:sz w:val="26"/>
                  <w:szCs w:val="26"/>
                  <w:rPrChange w:id="35715" w:author="Le Minh Nghia" w:date="2019-10-09T10:56:00Z">
                    <w:rPr/>
                  </w:rPrChange>
                </w:rPr>
                <w:t>của</w:t>
              </w:r>
              <w:proofErr w:type="spellEnd"/>
              <w:r w:rsidRPr="00B41112">
                <w:rPr>
                  <w:sz w:val="26"/>
                  <w:szCs w:val="26"/>
                  <w:rPrChange w:id="35716" w:author="Le Minh Nghia" w:date="2019-10-09T10:56:00Z">
                    <w:rPr/>
                  </w:rPrChange>
                </w:rPr>
                <w:t xml:space="preserve"> </w:t>
              </w:r>
              <w:proofErr w:type="spellStart"/>
              <w:r w:rsidRPr="00B41112">
                <w:rPr>
                  <w:sz w:val="26"/>
                  <w:szCs w:val="26"/>
                  <w:rPrChange w:id="35717" w:author="Le Minh Nghia" w:date="2019-10-09T10:56:00Z">
                    <w:rPr/>
                  </w:rPrChange>
                </w:rPr>
                <w:t>trường</w:t>
              </w:r>
              <w:proofErr w:type="spellEnd"/>
              <w:r w:rsidRPr="00B41112">
                <w:rPr>
                  <w:sz w:val="26"/>
                  <w:szCs w:val="26"/>
                  <w:rPrChange w:id="35718" w:author="Le Minh Nghia" w:date="2019-10-09T10:56:00Z">
                    <w:rPr/>
                  </w:rPrChange>
                </w:rPr>
                <w:t xml:space="preserve"> </w:t>
              </w:r>
              <w:proofErr w:type="spellStart"/>
              <w:r w:rsidRPr="00B41112">
                <w:rPr>
                  <w:sz w:val="26"/>
                  <w:szCs w:val="26"/>
                  <w:rPrChange w:id="35719" w:author="Le Minh Nghia" w:date="2019-10-09T10:56:00Z">
                    <w:rPr/>
                  </w:rPrChange>
                </w:rPr>
                <w:t>để</w:t>
              </w:r>
              <w:proofErr w:type="spellEnd"/>
              <w:r w:rsidRPr="00B41112">
                <w:rPr>
                  <w:sz w:val="26"/>
                  <w:szCs w:val="26"/>
                  <w:rPrChange w:id="35720" w:author="Le Minh Nghia" w:date="2019-10-09T10:56:00Z">
                    <w:rPr/>
                  </w:rPrChange>
                </w:rPr>
                <w:t xml:space="preserve"> </w:t>
              </w:r>
              <w:proofErr w:type="spellStart"/>
              <w:r w:rsidRPr="00B41112">
                <w:rPr>
                  <w:sz w:val="26"/>
                  <w:szCs w:val="26"/>
                  <w:rPrChange w:id="35721" w:author="Le Minh Nghia" w:date="2019-10-09T10:56:00Z">
                    <w:rPr/>
                  </w:rPrChange>
                </w:rPr>
                <w:t>cựu</w:t>
              </w:r>
              <w:proofErr w:type="spellEnd"/>
              <w:r w:rsidRPr="00B41112">
                <w:rPr>
                  <w:sz w:val="26"/>
                  <w:szCs w:val="26"/>
                  <w:rPrChange w:id="35722" w:author="Le Minh Nghia" w:date="2019-10-09T10:56:00Z">
                    <w:rPr/>
                  </w:rPrChange>
                </w:rPr>
                <w:t xml:space="preserve"> </w:t>
              </w:r>
              <w:proofErr w:type="spellStart"/>
              <w:r w:rsidRPr="00B41112">
                <w:rPr>
                  <w:sz w:val="26"/>
                  <w:szCs w:val="26"/>
                  <w:rPrChange w:id="35723" w:author="Le Minh Nghia" w:date="2019-10-09T10:56:00Z">
                    <w:rPr/>
                  </w:rPrChange>
                </w:rPr>
                <w:t>sinh</w:t>
              </w:r>
              <w:proofErr w:type="spellEnd"/>
              <w:r w:rsidRPr="00B41112">
                <w:rPr>
                  <w:sz w:val="26"/>
                  <w:szCs w:val="26"/>
                  <w:rPrChange w:id="35724" w:author="Le Minh Nghia" w:date="2019-10-09T10:56:00Z">
                    <w:rPr/>
                  </w:rPrChange>
                </w:rPr>
                <w:t xml:space="preserve"> </w:t>
              </w:r>
              <w:proofErr w:type="spellStart"/>
              <w:r w:rsidRPr="00B41112">
                <w:rPr>
                  <w:sz w:val="26"/>
                  <w:szCs w:val="26"/>
                  <w:rPrChange w:id="35725" w:author="Le Minh Nghia" w:date="2019-10-09T10:56:00Z">
                    <w:rPr/>
                  </w:rPrChange>
                </w:rPr>
                <w:t>viên</w:t>
              </w:r>
              <w:proofErr w:type="spellEnd"/>
              <w:r w:rsidRPr="00B41112">
                <w:rPr>
                  <w:sz w:val="26"/>
                  <w:szCs w:val="26"/>
                  <w:rPrChange w:id="35726" w:author="Le Minh Nghia" w:date="2019-10-09T10:56:00Z">
                    <w:rPr/>
                  </w:rPrChange>
                </w:rPr>
                <w:t xml:space="preserve"> </w:t>
              </w:r>
              <w:proofErr w:type="spellStart"/>
              <w:r w:rsidRPr="00B41112">
                <w:rPr>
                  <w:sz w:val="26"/>
                  <w:szCs w:val="26"/>
                  <w:rPrChange w:id="35727" w:author="Le Minh Nghia" w:date="2019-10-09T10:56:00Z">
                    <w:rPr/>
                  </w:rPrChange>
                </w:rPr>
                <w:t>có</w:t>
              </w:r>
              <w:proofErr w:type="spellEnd"/>
              <w:r w:rsidRPr="00B41112">
                <w:rPr>
                  <w:sz w:val="26"/>
                  <w:szCs w:val="26"/>
                  <w:rPrChange w:id="35728" w:author="Le Minh Nghia" w:date="2019-10-09T10:56:00Z">
                    <w:rPr/>
                  </w:rPrChange>
                </w:rPr>
                <w:t xml:space="preserve"> </w:t>
              </w:r>
              <w:proofErr w:type="spellStart"/>
              <w:r w:rsidRPr="00B41112">
                <w:rPr>
                  <w:sz w:val="26"/>
                  <w:szCs w:val="26"/>
                  <w:rPrChange w:id="35729" w:author="Le Minh Nghia" w:date="2019-10-09T10:56:00Z">
                    <w:rPr/>
                  </w:rPrChange>
                </w:rPr>
                <w:t>thể</w:t>
              </w:r>
              <w:proofErr w:type="spellEnd"/>
              <w:r w:rsidRPr="00B41112">
                <w:rPr>
                  <w:sz w:val="26"/>
                  <w:szCs w:val="26"/>
                  <w:rPrChange w:id="35730" w:author="Le Minh Nghia" w:date="2019-10-09T10:56:00Z">
                    <w:rPr/>
                  </w:rPrChange>
                </w:rPr>
                <w:t xml:space="preserve"> </w:t>
              </w:r>
              <w:proofErr w:type="spellStart"/>
              <w:r w:rsidRPr="00B41112">
                <w:rPr>
                  <w:sz w:val="26"/>
                  <w:szCs w:val="26"/>
                  <w:rPrChange w:id="35731" w:author="Le Minh Nghia" w:date="2019-10-09T10:56:00Z">
                    <w:rPr/>
                  </w:rPrChange>
                </w:rPr>
                <w:t>nắm</w:t>
              </w:r>
              <w:proofErr w:type="spellEnd"/>
              <w:r w:rsidRPr="00B41112">
                <w:rPr>
                  <w:sz w:val="26"/>
                  <w:szCs w:val="26"/>
                  <w:rPrChange w:id="35732" w:author="Le Minh Nghia" w:date="2019-10-09T10:56:00Z">
                    <w:rPr/>
                  </w:rPrChange>
                </w:rPr>
                <w:t xml:space="preserve"> </w:t>
              </w:r>
              <w:proofErr w:type="spellStart"/>
              <w:r w:rsidRPr="00B41112">
                <w:rPr>
                  <w:sz w:val="26"/>
                  <w:szCs w:val="26"/>
                  <w:rPrChange w:id="35733" w:author="Le Minh Nghia" w:date="2019-10-09T10:56:00Z">
                    <w:rPr/>
                  </w:rPrChange>
                </w:rPr>
                <w:t>bắt</w:t>
              </w:r>
              <w:proofErr w:type="spellEnd"/>
              <w:r w:rsidRPr="00B41112">
                <w:rPr>
                  <w:sz w:val="26"/>
                  <w:szCs w:val="26"/>
                  <w:rPrChange w:id="35734" w:author="Le Minh Nghia" w:date="2019-10-09T10:56:00Z">
                    <w:rPr/>
                  </w:rPrChange>
                </w:rPr>
                <w:t xml:space="preserve"> </w:t>
              </w:r>
              <w:proofErr w:type="spellStart"/>
              <w:r w:rsidRPr="00B41112">
                <w:rPr>
                  <w:sz w:val="26"/>
                  <w:szCs w:val="26"/>
                  <w:rPrChange w:id="35735" w:author="Le Minh Nghia" w:date="2019-10-09T10:56:00Z">
                    <w:rPr/>
                  </w:rPrChange>
                </w:rPr>
                <w:t>được</w:t>
              </w:r>
              <w:proofErr w:type="spellEnd"/>
              <w:r w:rsidRPr="00B41112">
                <w:rPr>
                  <w:sz w:val="26"/>
                  <w:szCs w:val="26"/>
                  <w:rPrChange w:id="35736" w:author="Le Minh Nghia" w:date="2019-10-09T10:56:00Z">
                    <w:rPr/>
                  </w:rPrChange>
                </w:rPr>
                <w:t xml:space="preserve"> </w:t>
              </w:r>
              <w:proofErr w:type="spellStart"/>
              <w:r w:rsidRPr="00B41112">
                <w:rPr>
                  <w:sz w:val="26"/>
                  <w:szCs w:val="26"/>
                  <w:rPrChange w:id="35737" w:author="Le Minh Nghia" w:date="2019-10-09T10:56:00Z">
                    <w:rPr/>
                  </w:rPrChange>
                </w:rPr>
                <w:t>để</w:t>
              </w:r>
              <w:proofErr w:type="spellEnd"/>
              <w:r w:rsidRPr="00B41112">
                <w:rPr>
                  <w:sz w:val="26"/>
                  <w:szCs w:val="26"/>
                  <w:rPrChange w:id="35738" w:author="Le Minh Nghia" w:date="2019-10-09T10:56:00Z">
                    <w:rPr/>
                  </w:rPrChange>
                </w:rPr>
                <w:t xml:space="preserve"> </w:t>
              </w:r>
              <w:proofErr w:type="spellStart"/>
              <w:r w:rsidRPr="00B41112">
                <w:rPr>
                  <w:sz w:val="26"/>
                  <w:szCs w:val="26"/>
                  <w:rPrChange w:id="35739" w:author="Le Minh Nghia" w:date="2019-10-09T10:56:00Z">
                    <w:rPr/>
                  </w:rPrChange>
                </w:rPr>
                <w:t>có</w:t>
              </w:r>
              <w:proofErr w:type="spellEnd"/>
              <w:r w:rsidRPr="00B41112">
                <w:rPr>
                  <w:sz w:val="26"/>
                  <w:szCs w:val="26"/>
                  <w:rPrChange w:id="35740" w:author="Le Minh Nghia" w:date="2019-10-09T10:56:00Z">
                    <w:rPr/>
                  </w:rPrChange>
                </w:rPr>
                <w:t xml:space="preserve"> </w:t>
              </w:r>
              <w:proofErr w:type="spellStart"/>
              <w:r w:rsidRPr="00B41112">
                <w:rPr>
                  <w:sz w:val="26"/>
                  <w:szCs w:val="26"/>
                  <w:rPrChange w:id="35741" w:author="Le Minh Nghia" w:date="2019-10-09T10:56:00Z">
                    <w:rPr/>
                  </w:rPrChange>
                </w:rPr>
                <w:t>thể</w:t>
              </w:r>
              <w:proofErr w:type="spellEnd"/>
              <w:r w:rsidRPr="00B41112">
                <w:rPr>
                  <w:sz w:val="26"/>
                  <w:szCs w:val="26"/>
                  <w:rPrChange w:id="35742" w:author="Le Minh Nghia" w:date="2019-10-09T10:56:00Z">
                    <w:rPr/>
                  </w:rPrChange>
                </w:rPr>
                <w:t xml:space="preserve"> </w:t>
              </w:r>
              <w:proofErr w:type="spellStart"/>
              <w:r w:rsidRPr="00B41112">
                <w:rPr>
                  <w:sz w:val="26"/>
                  <w:szCs w:val="26"/>
                  <w:rPrChange w:id="35743" w:author="Le Minh Nghia" w:date="2019-10-09T10:56:00Z">
                    <w:rPr/>
                  </w:rPrChange>
                </w:rPr>
                <w:t>quyên</w:t>
              </w:r>
              <w:proofErr w:type="spellEnd"/>
              <w:r w:rsidRPr="00B41112">
                <w:rPr>
                  <w:sz w:val="26"/>
                  <w:szCs w:val="26"/>
                  <w:rPrChange w:id="35744" w:author="Le Minh Nghia" w:date="2019-10-09T10:56:00Z">
                    <w:rPr/>
                  </w:rPrChange>
                </w:rPr>
                <w:t xml:space="preserve"> </w:t>
              </w:r>
              <w:proofErr w:type="spellStart"/>
              <w:r w:rsidRPr="00B41112">
                <w:rPr>
                  <w:sz w:val="26"/>
                  <w:szCs w:val="26"/>
                  <w:rPrChange w:id="35745" w:author="Le Minh Nghia" w:date="2019-10-09T10:56:00Z">
                    <w:rPr/>
                  </w:rPrChange>
                </w:rPr>
                <w:t>góp</w:t>
              </w:r>
              <w:proofErr w:type="spellEnd"/>
              <w:r w:rsidRPr="00B41112">
                <w:rPr>
                  <w:sz w:val="26"/>
                  <w:szCs w:val="26"/>
                  <w:rPrChange w:id="35746" w:author="Le Minh Nghia" w:date="2019-10-09T10:56:00Z">
                    <w:rPr/>
                  </w:rPrChange>
                </w:rPr>
                <w:t xml:space="preserve"> </w:t>
              </w:r>
              <w:proofErr w:type="spellStart"/>
              <w:r w:rsidRPr="00B41112">
                <w:rPr>
                  <w:sz w:val="26"/>
                  <w:szCs w:val="26"/>
                  <w:rPrChange w:id="35747" w:author="Le Minh Nghia" w:date="2019-10-09T10:56:00Z">
                    <w:rPr/>
                  </w:rPrChange>
                </w:rPr>
                <w:t>và</w:t>
              </w:r>
              <w:proofErr w:type="spellEnd"/>
              <w:r w:rsidRPr="00B41112">
                <w:rPr>
                  <w:sz w:val="26"/>
                  <w:szCs w:val="26"/>
                  <w:rPrChange w:id="35748" w:author="Le Minh Nghia" w:date="2019-10-09T10:56:00Z">
                    <w:rPr/>
                  </w:rPrChange>
                </w:rPr>
                <w:t xml:space="preserve"> </w:t>
              </w:r>
              <w:proofErr w:type="spellStart"/>
              <w:r w:rsidRPr="00B41112">
                <w:rPr>
                  <w:sz w:val="26"/>
                  <w:szCs w:val="26"/>
                  <w:rPrChange w:id="35749" w:author="Le Minh Nghia" w:date="2019-10-09T10:56:00Z">
                    <w:rPr/>
                  </w:rPrChange>
                </w:rPr>
                <w:t>trao</w:t>
              </w:r>
              <w:proofErr w:type="spellEnd"/>
              <w:r w:rsidRPr="00B41112">
                <w:rPr>
                  <w:sz w:val="26"/>
                  <w:szCs w:val="26"/>
                  <w:rPrChange w:id="35750" w:author="Le Minh Nghia" w:date="2019-10-09T10:56:00Z">
                    <w:rPr/>
                  </w:rPrChange>
                </w:rPr>
                <w:t xml:space="preserve"> </w:t>
              </w:r>
              <w:proofErr w:type="spellStart"/>
              <w:r w:rsidRPr="00B41112">
                <w:rPr>
                  <w:sz w:val="26"/>
                  <w:szCs w:val="26"/>
                  <w:rPrChange w:id="35751" w:author="Le Minh Nghia" w:date="2019-10-09T10:56:00Z">
                    <w:rPr/>
                  </w:rPrChange>
                </w:rPr>
                <w:t>tặng</w:t>
              </w:r>
              <w:proofErr w:type="spellEnd"/>
              <w:r w:rsidRPr="00B41112">
                <w:rPr>
                  <w:sz w:val="26"/>
                  <w:szCs w:val="26"/>
                  <w:rPrChange w:id="35752" w:author="Le Minh Nghia" w:date="2019-10-09T10:56:00Z">
                    <w:rPr/>
                  </w:rPrChange>
                </w:rPr>
                <w:t xml:space="preserve"> </w:t>
              </w:r>
              <w:proofErr w:type="spellStart"/>
              <w:r w:rsidRPr="00B41112">
                <w:rPr>
                  <w:sz w:val="26"/>
                  <w:szCs w:val="26"/>
                  <w:rPrChange w:id="35753" w:author="Le Minh Nghia" w:date="2019-10-09T10:56:00Z">
                    <w:rPr/>
                  </w:rPrChange>
                </w:rPr>
                <w:t>thêm</w:t>
              </w:r>
              <w:proofErr w:type="spellEnd"/>
              <w:r w:rsidRPr="00B41112">
                <w:rPr>
                  <w:sz w:val="26"/>
                  <w:szCs w:val="26"/>
                  <w:rPrChange w:id="35754" w:author="Le Minh Nghia" w:date="2019-10-09T10:56:00Z">
                    <w:rPr/>
                  </w:rPrChange>
                </w:rPr>
                <w:t xml:space="preserve"> </w:t>
              </w:r>
              <w:proofErr w:type="spellStart"/>
              <w:r w:rsidRPr="00B41112">
                <w:rPr>
                  <w:sz w:val="26"/>
                  <w:szCs w:val="26"/>
                  <w:rPrChange w:id="35755" w:author="Le Minh Nghia" w:date="2019-10-09T10:56:00Z">
                    <w:rPr/>
                  </w:rPrChange>
                </w:rPr>
                <w:t>cho</w:t>
              </w:r>
              <w:proofErr w:type="spellEnd"/>
              <w:r w:rsidRPr="00B41112">
                <w:rPr>
                  <w:sz w:val="26"/>
                  <w:szCs w:val="26"/>
                  <w:rPrChange w:id="35756" w:author="Le Minh Nghia" w:date="2019-10-09T10:56:00Z">
                    <w:rPr/>
                  </w:rPrChange>
                </w:rPr>
                <w:t xml:space="preserve"> </w:t>
              </w:r>
              <w:proofErr w:type="spellStart"/>
              <w:r w:rsidRPr="00B41112">
                <w:rPr>
                  <w:sz w:val="26"/>
                  <w:szCs w:val="26"/>
                  <w:rPrChange w:id="35757" w:author="Le Minh Nghia" w:date="2019-10-09T10:56:00Z">
                    <w:rPr/>
                  </w:rPrChange>
                </w:rPr>
                <w:t>nhà</w:t>
              </w:r>
              <w:proofErr w:type="spellEnd"/>
              <w:r w:rsidRPr="00B41112">
                <w:rPr>
                  <w:sz w:val="26"/>
                  <w:szCs w:val="26"/>
                  <w:rPrChange w:id="35758" w:author="Le Minh Nghia" w:date="2019-10-09T10:56:00Z">
                    <w:rPr/>
                  </w:rPrChange>
                </w:rPr>
                <w:t xml:space="preserve"> </w:t>
              </w:r>
              <w:proofErr w:type="spellStart"/>
              <w:r w:rsidRPr="00B41112">
                <w:rPr>
                  <w:sz w:val="26"/>
                  <w:szCs w:val="26"/>
                  <w:rPrChange w:id="35759" w:author="Le Minh Nghia" w:date="2019-10-09T10:56:00Z">
                    <w:rPr/>
                  </w:rPrChange>
                </w:rPr>
                <w:t>trường</w:t>
              </w:r>
              <w:proofErr w:type="spellEnd"/>
              <w:r w:rsidRPr="00B41112">
                <w:rPr>
                  <w:sz w:val="26"/>
                  <w:szCs w:val="26"/>
                  <w:rPrChange w:id="35760" w:author="Le Minh Nghia" w:date="2019-10-09T10:56:00Z">
                    <w:rPr/>
                  </w:rPrChange>
                </w:rPr>
                <w:t xml:space="preserve">, </w:t>
              </w:r>
              <w:proofErr w:type="spellStart"/>
              <w:r w:rsidRPr="00B41112">
                <w:rPr>
                  <w:sz w:val="26"/>
                  <w:szCs w:val="26"/>
                  <w:rPrChange w:id="35761" w:author="Le Minh Nghia" w:date="2019-10-09T10:56:00Z">
                    <w:rPr/>
                  </w:rPrChange>
                </w:rPr>
                <w:t>nguồn</w:t>
              </w:r>
              <w:proofErr w:type="spellEnd"/>
              <w:r w:rsidRPr="00B41112">
                <w:rPr>
                  <w:sz w:val="26"/>
                  <w:szCs w:val="26"/>
                  <w:rPrChange w:id="35762" w:author="Le Minh Nghia" w:date="2019-10-09T10:56:00Z">
                    <w:rPr/>
                  </w:rPrChange>
                </w:rPr>
                <w:t xml:space="preserve"> </w:t>
              </w:r>
              <w:proofErr w:type="spellStart"/>
              <w:r w:rsidRPr="00B41112">
                <w:rPr>
                  <w:sz w:val="26"/>
                  <w:szCs w:val="26"/>
                  <w:rPrChange w:id="35763" w:author="Le Minh Nghia" w:date="2019-10-09T10:56:00Z">
                    <w:rPr/>
                  </w:rPrChange>
                </w:rPr>
                <w:t>lực</w:t>
              </w:r>
              <w:proofErr w:type="spellEnd"/>
              <w:r w:rsidRPr="00B41112">
                <w:rPr>
                  <w:sz w:val="26"/>
                  <w:szCs w:val="26"/>
                  <w:rPrChange w:id="35764" w:author="Le Minh Nghia" w:date="2019-10-09T10:56:00Z">
                    <w:rPr/>
                  </w:rPrChange>
                </w:rPr>
                <w:t xml:space="preserve"> </w:t>
              </w:r>
              <w:proofErr w:type="spellStart"/>
              <w:r w:rsidRPr="00B41112">
                <w:rPr>
                  <w:sz w:val="26"/>
                  <w:szCs w:val="26"/>
                  <w:rPrChange w:id="35765" w:author="Le Minh Nghia" w:date="2019-10-09T10:56:00Z">
                    <w:rPr/>
                  </w:rPrChange>
                </w:rPr>
                <w:t>về</w:t>
              </w:r>
              <w:proofErr w:type="spellEnd"/>
              <w:r w:rsidRPr="00B41112">
                <w:rPr>
                  <w:sz w:val="26"/>
                  <w:szCs w:val="26"/>
                  <w:rPrChange w:id="35766" w:author="Le Minh Nghia" w:date="2019-10-09T10:56:00Z">
                    <w:rPr/>
                  </w:rPrChange>
                </w:rPr>
                <w:t xml:space="preserve"> </w:t>
              </w:r>
              <w:proofErr w:type="spellStart"/>
              <w:r w:rsidRPr="00B41112">
                <w:rPr>
                  <w:sz w:val="26"/>
                  <w:szCs w:val="26"/>
                  <w:rPrChange w:id="35767" w:author="Le Minh Nghia" w:date="2019-10-09T10:56:00Z">
                    <w:rPr/>
                  </w:rPrChange>
                </w:rPr>
                <w:t>nghề</w:t>
              </w:r>
              <w:proofErr w:type="spellEnd"/>
              <w:r w:rsidRPr="00B41112">
                <w:rPr>
                  <w:sz w:val="26"/>
                  <w:szCs w:val="26"/>
                  <w:rPrChange w:id="35768" w:author="Le Minh Nghia" w:date="2019-10-09T10:56:00Z">
                    <w:rPr/>
                  </w:rPrChange>
                </w:rPr>
                <w:t xml:space="preserve"> </w:t>
              </w:r>
              <w:proofErr w:type="spellStart"/>
              <w:r w:rsidRPr="00B41112">
                <w:rPr>
                  <w:sz w:val="26"/>
                  <w:szCs w:val="26"/>
                  <w:rPrChange w:id="35769" w:author="Le Minh Nghia" w:date="2019-10-09T10:56:00Z">
                    <w:rPr/>
                  </w:rPrChange>
                </w:rPr>
                <w:t>nghiệp</w:t>
              </w:r>
              <w:proofErr w:type="spellEnd"/>
              <w:r w:rsidRPr="00B41112">
                <w:rPr>
                  <w:sz w:val="26"/>
                  <w:szCs w:val="26"/>
                  <w:rPrChange w:id="35770" w:author="Le Minh Nghia" w:date="2019-10-09T10:56:00Z">
                    <w:rPr/>
                  </w:rPrChange>
                </w:rPr>
                <w:t xml:space="preserve">, </w:t>
              </w:r>
              <w:proofErr w:type="spellStart"/>
              <w:r w:rsidRPr="00B41112">
                <w:rPr>
                  <w:sz w:val="26"/>
                  <w:szCs w:val="26"/>
                  <w:rPrChange w:id="35771" w:author="Le Minh Nghia" w:date="2019-10-09T10:56:00Z">
                    <w:rPr/>
                  </w:rPrChange>
                </w:rPr>
                <w:t>tham</w:t>
              </w:r>
              <w:proofErr w:type="spellEnd"/>
              <w:r w:rsidRPr="00B41112">
                <w:rPr>
                  <w:sz w:val="26"/>
                  <w:szCs w:val="26"/>
                  <w:rPrChange w:id="35772" w:author="Le Minh Nghia" w:date="2019-10-09T10:56:00Z">
                    <w:rPr/>
                  </w:rPrChange>
                </w:rPr>
                <w:t xml:space="preserve"> </w:t>
              </w:r>
              <w:proofErr w:type="spellStart"/>
              <w:r w:rsidRPr="00B41112">
                <w:rPr>
                  <w:sz w:val="26"/>
                  <w:szCs w:val="26"/>
                  <w:rPrChange w:id="35773" w:author="Le Minh Nghia" w:date="2019-10-09T10:56:00Z">
                    <w:rPr/>
                  </w:rPrChange>
                </w:rPr>
                <w:t>gia</w:t>
              </w:r>
              <w:proofErr w:type="spellEnd"/>
              <w:r w:rsidRPr="00B41112">
                <w:rPr>
                  <w:sz w:val="26"/>
                  <w:szCs w:val="26"/>
                  <w:rPrChange w:id="35774" w:author="Le Minh Nghia" w:date="2019-10-09T10:56:00Z">
                    <w:rPr/>
                  </w:rPrChange>
                </w:rPr>
                <w:t xml:space="preserve"> </w:t>
              </w:r>
              <w:proofErr w:type="spellStart"/>
              <w:r w:rsidRPr="00B41112">
                <w:rPr>
                  <w:sz w:val="26"/>
                  <w:szCs w:val="26"/>
                  <w:rPrChange w:id="35775" w:author="Le Minh Nghia" w:date="2019-10-09T10:56:00Z">
                    <w:rPr/>
                  </w:rPrChange>
                </w:rPr>
                <w:t>sự</w:t>
              </w:r>
              <w:proofErr w:type="spellEnd"/>
              <w:r w:rsidRPr="00B41112">
                <w:rPr>
                  <w:sz w:val="26"/>
                  <w:szCs w:val="26"/>
                  <w:rPrChange w:id="35776" w:author="Le Minh Nghia" w:date="2019-10-09T10:56:00Z">
                    <w:rPr/>
                  </w:rPrChange>
                </w:rPr>
                <w:t xml:space="preserve"> </w:t>
              </w:r>
              <w:proofErr w:type="spellStart"/>
              <w:r w:rsidRPr="00B41112">
                <w:rPr>
                  <w:sz w:val="26"/>
                  <w:szCs w:val="26"/>
                  <w:rPrChange w:id="35777" w:author="Le Minh Nghia" w:date="2019-10-09T10:56:00Z">
                    <w:rPr/>
                  </w:rPrChange>
                </w:rPr>
                <w:t>kiện</w:t>
              </w:r>
              <w:proofErr w:type="spellEnd"/>
              <w:r w:rsidRPr="00B41112">
                <w:rPr>
                  <w:sz w:val="26"/>
                  <w:szCs w:val="26"/>
                  <w:rPrChange w:id="35778" w:author="Le Minh Nghia" w:date="2019-10-09T10:56:00Z">
                    <w:rPr/>
                  </w:rPrChange>
                </w:rPr>
                <w:t xml:space="preserve"> </w:t>
              </w:r>
              <w:proofErr w:type="spellStart"/>
              <w:r w:rsidRPr="00B41112">
                <w:rPr>
                  <w:sz w:val="26"/>
                  <w:szCs w:val="26"/>
                  <w:rPrChange w:id="35779" w:author="Le Minh Nghia" w:date="2019-10-09T10:56:00Z">
                    <w:rPr/>
                  </w:rPrChange>
                </w:rPr>
                <w:t>hoặc</w:t>
              </w:r>
              <w:proofErr w:type="spellEnd"/>
              <w:r w:rsidRPr="00B41112">
                <w:rPr>
                  <w:sz w:val="26"/>
                  <w:szCs w:val="26"/>
                  <w:rPrChange w:id="35780" w:author="Le Minh Nghia" w:date="2019-10-09T10:56:00Z">
                    <w:rPr/>
                  </w:rPrChange>
                </w:rPr>
                <w:t xml:space="preserve"> </w:t>
              </w:r>
              <w:proofErr w:type="spellStart"/>
              <w:r w:rsidRPr="00B41112">
                <w:rPr>
                  <w:sz w:val="26"/>
                  <w:szCs w:val="26"/>
                  <w:rPrChange w:id="35781" w:author="Le Minh Nghia" w:date="2019-10-09T10:56:00Z">
                    <w:rPr/>
                  </w:rPrChange>
                </w:rPr>
                <w:t>họp</w:t>
              </w:r>
              <w:proofErr w:type="spellEnd"/>
              <w:r w:rsidRPr="00B41112">
                <w:rPr>
                  <w:sz w:val="26"/>
                  <w:szCs w:val="26"/>
                  <w:rPrChange w:id="35782" w:author="Le Minh Nghia" w:date="2019-10-09T10:56:00Z">
                    <w:rPr/>
                  </w:rPrChange>
                </w:rPr>
                <w:t xml:space="preserve"> </w:t>
              </w:r>
              <w:proofErr w:type="spellStart"/>
              <w:r w:rsidRPr="00B41112">
                <w:rPr>
                  <w:sz w:val="26"/>
                  <w:szCs w:val="26"/>
                  <w:rPrChange w:id="35783" w:author="Le Minh Nghia" w:date="2019-10-09T10:56:00Z">
                    <w:rPr/>
                  </w:rPrChange>
                </w:rPr>
                <w:t>mặt</w:t>
              </w:r>
              <w:proofErr w:type="spellEnd"/>
              <w:r w:rsidRPr="00B41112">
                <w:rPr>
                  <w:sz w:val="26"/>
                  <w:szCs w:val="26"/>
                  <w:rPrChange w:id="35784" w:author="Le Minh Nghia" w:date="2019-10-09T10:56:00Z">
                    <w:rPr/>
                  </w:rPrChange>
                </w:rPr>
                <w:t xml:space="preserve"> </w:t>
              </w:r>
              <w:proofErr w:type="spellStart"/>
              <w:r w:rsidRPr="00B41112">
                <w:rPr>
                  <w:sz w:val="26"/>
                  <w:szCs w:val="26"/>
                  <w:rPrChange w:id="35785" w:author="Le Minh Nghia" w:date="2019-10-09T10:56:00Z">
                    <w:rPr/>
                  </w:rPrChange>
                </w:rPr>
                <w:t>với</w:t>
              </w:r>
              <w:proofErr w:type="spellEnd"/>
              <w:r w:rsidRPr="00B41112">
                <w:rPr>
                  <w:sz w:val="26"/>
                  <w:szCs w:val="26"/>
                  <w:rPrChange w:id="35786" w:author="Le Minh Nghia" w:date="2019-10-09T10:56:00Z">
                    <w:rPr/>
                  </w:rPrChange>
                </w:rPr>
                <w:t xml:space="preserve"> </w:t>
              </w:r>
              <w:proofErr w:type="spellStart"/>
              <w:r w:rsidRPr="00B41112">
                <w:rPr>
                  <w:sz w:val="26"/>
                  <w:szCs w:val="26"/>
                  <w:rPrChange w:id="35787" w:author="Le Minh Nghia" w:date="2019-10-09T10:56:00Z">
                    <w:rPr/>
                  </w:rPrChange>
                </w:rPr>
                <w:t>nhau</w:t>
              </w:r>
              <w:proofErr w:type="spellEnd"/>
              <w:r w:rsidRPr="00B41112">
                <w:rPr>
                  <w:sz w:val="26"/>
                  <w:szCs w:val="26"/>
                  <w:rPrChange w:id="35788" w:author="Le Minh Nghia" w:date="2019-10-09T10:56:00Z">
                    <w:rPr/>
                  </w:rPrChange>
                </w:rPr>
                <w:t xml:space="preserve">, </w:t>
              </w:r>
              <w:proofErr w:type="spellStart"/>
              <w:r w:rsidRPr="00B41112">
                <w:rPr>
                  <w:sz w:val="26"/>
                  <w:szCs w:val="26"/>
                  <w:rPrChange w:id="35789" w:author="Le Minh Nghia" w:date="2019-10-09T10:56:00Z">
                    <w:rPr/>
                  </w:rPrChange>
                </w:rPr>
                <w:t>các</w:t>
              </w:r>
              <w:proofErr w:type="spellEnd"/>
              <w:r w:rsidRPr="00B41112">
                <w:rPr>
                  <w:sz w:val="26"/>
                  <w:szCs w:val="26"/>
                  <w:rPrChange w:id="35790" w:author="Le Minh Nghia" w:date="2019-10-09T10:56:00Z">
                    <w:rPr/>
                  </w:rPrChange>
                </w:rPr>
                <w:t xml:space="preserve"> </w:t>
              </w:r>
              <w:proofErr w:type="spellStart"/>
              <w:r w:rsidRPr="00B41112">
                <w:rPr>
                  <w:sz w:val="26"/>
                  <w:szCs w:val="26"/>
                  <w:rPrChange w:id="35791" w:author="Le Minh Nghia" w:date="2019-10-09T10:56:00Z">
                    <w:rPr/>
                  </w:rPrChange>
                </w:rPr>
                <w:t>hoạt</w:t>
              </w:r>
              <w:proofErr w:type="spellEnd"/>
              <w:r w:rsidRPr="00B41112">
                <w:rPr>
                  <w:sz w:val="26"/>
                  <w:szCs w:val="26"/>
                  <w:rPrChange w:id="35792" w:author="Le Minh Nghia" w:date="2019-10-09T10:56:00Z">
                    <w:rPr/>
                  </w:rPrChange>
                </w:rPr>
                <w:t xml:space="preserve"> </w:t>
              </w:r>
              <w:proofErr w:type="spellStart"/>
              <w:r w:rsidRPr="00B41112">
                <w:rPr>
                  <w:sz w:val="26"/>
                  <w:szCs w:val="26"/>
                  <w:rPrChange w:id="35793" w:author="Le Minh Nghia" w:date="2019-10-09T10:56:00Z">
                    <w:rPr/>
                  </w:rPrChange>
                </w:rPr>
                <w:t>động</w:t>
              </w:r>
              <w:proofErr w:type="spellEnd"/>
              <w:r w:rsidRPr="00B41112">
                <w:rPr>
                  <w:sz w:val="26"/>
                  <w:szCs w:val="26"/>
                  <w:rPrChange w:id="35794" w:author="Le Minh Nghia" w:date="2019-10-09T10:56:00Z">
                    <w:rPr/>
                  </w:rPrChange>
                </w:rPr>
                <w:t xml:space="preserve"> </w:t>
              </w:r>
              <w:proofErr w:type="spellStart"/>
              <w:r w:rsidRPr="00B41112">
                <w:rPr>
                  <w:sz w:val="26"/>
                  <w:szCs w:val="26"/>
                  <w:rPrChange w:id="35795" w:author="Le Minh Nghia" w:date="2019-10-09T10:56:00Z">
                    <w:rPr/>
                  </w:rPrChange>
                </w:rPr>
                <w:t>tình</w:t>
              </w:r>
              <w:proofErr w:type="spellEnd"/>
              <w:r w:rsidRPr="00B41112">
                <w:rPr>
                  <w:sz w:val="26"/>
                  <w:szCs w:val="26"/>
                  <w:rPrChange w:id="35796" w:author="Le Minh Nghia" w:date="2019-10-09T10:56:00Z">
                    <w:rPr/>
                  </w:rPrChange>
                </w:rPr>
                <w:t xml:space="preserve"> </w:t>
              </w:r>
              <w:proofErr w:type="spellStart"/>
              <w:r w:rsidRPr="00B41112">
                <w:rPr>
                  <w:sz w:val="26"/>
                  <w:szCs w:val="26"/>
                  <w:rPrChange w:id="35797" w:author="Le Minh Nghia" w:date="2019-10-09T10:56:00Z">
                    <w:rPr/>
                  </w:rPrChange>
                </w:rPr>
                <w:t>nguyện</w:t>
              </w:r>
              <w:proofErr w:type="spellEnd"/>
              <w:r w:rsidRPr="00B41112">
                <w:rPr>
                  <w:sz w:val="26"/>
                  <w:szCs w:val="26"/>
                  <w:rPrChange w:id="35798" w:author="Le Minh Nghia" w:date="2019-10-09T10:56:00Z">
                    <w:rPr/>
                  </w:rPrChange>
                </w:rPr>
                <w:t xml:space="preserve">, </w:t>
              </w:r>
              <w:proofErr w:type="spellStart"/>
              <w:r w:rsidRPr="00B41112">
                <w:rPr>
                  <w:sz w:val="26"/>
                  <w:szCs w:val="26"/>
                  <w:rPrChange w:id="35799" w:author="Le Minh Nghia" w:date="2019-10-09T10:56:00Z">
                    <w:rPr/>
                  </w:rPrChange>
                </w:rPr>
                <w:t>cơ</w:t>
              </w:r>
              <w:proofErr w:type="spellEnd"/>
              <w:r w:rsidRPr="00B41112">
                <w:rPr>
                  <w:sz w:val="26"/>
                  <w:szCs w:val="26"/>
                  <w:rPrChange w:id="35800" w:author="Le Minh Nghia" w:date="2019-10-09T10:56:00Z">
                    <w:rPr/>
                  </w:rPrChange>
                </w:rPr>
                <w:t xml:space="preserve"> </w:t>
              </w:r>
              <w:proofErr w:type="spellStart"/>
              <w:r w:rsidRPr="00B41112">
                <w:rPr>
                  <w:sz w:val="26"/>
                  <w:szCs w:val="26"/>
                  <w:rPrChange w:id="35801" w:author="Le Minh Nghia" w:date="2019-10-09T10:56:00Z">
                    <w:rPr/>
                  </w:rPrChange>
                </w:rPr>
                <w:t>hội</w:t>
              </w:r>
              <w:proofErr w:type="spellEnd"/>
              <w:r w:rsidRPr="00B41112">
                <w:rPr>
                  <w:sz w:val="26"/>
                  <w:szCs w:val="26"/>
                  <w:rPrChange w:id="35802" w:author="Le Minh Nghia" w:date="2019-10-09T10:56:00Z">
                    <w:rPr/>
                  </w:rPrChange>
                </w:rPr>
                <w:t xml:space="preserve"> </w:t>
              </w:r>
              <w:proofErr w:type="spellStart"/>
              <w:r w:rsidRPr="00B41112">
                <w:rPr>
                  <w:sz w:val="26"/>
                  <w:szCs w:val="26"/>
                  <w:rPrChange w:id="35803" w:author="Le Minh Nghia" w:date="2019-10-09T10:56:00Z">
                    <w:rPr/>
                  </w:rPrChange>
                </w:rPr>
                <w:t>nghề</w:t>
              </w:r>
              <w:proofErr w:type="spellEnd"/>
              <w:r w:rsidRPr="00B41112">
                <w:rPr>
                  <w:sz w:val="26"/>
                  <w:szCs w:val="26"/>
                  <w:rPrChange w:id="35804" w:author="Le Minh Nghia" w:date="2019-10-09T10:56:00Z">
                    <w:rPr/>
                  </w:rPrChange>
                </w:rPr>
                <w:t xml:space="preserve"> </w:t>
              </w:r>
              <w:proofErr w:type="spellStart"/>
              <w:r w:rsidRPr="00B41112">
                <w:rPr>
                  <w:sz w:val="26"/>
                  <w:szCs w:val="26"/>
                  <w:rPrChange w:id="35805" w:author="Le Minh Nghia" w:date="2019-10-09T10:56:00Z">
                    <w:rPr/>
                  </w:rPrChange>
                </w:rPr>
                <w:t>nghiệp</w:t>
              </w:r>
              <w:proofErr w:type="spellEnd"/>
              <w:r w:rsidRPr="00B41112">
                <w:rPr>
                  <w:sz w:val="26"/>
                  <w:szCs w:val="26"/>
                  <w:rPrChange w:id="35806" w:author="Le Minh Nghia" w:date="2019-10-09T10:56:00Z">
                    <w:rPr/>
                  </w:rPrChange>
                </w:rPr>
                <w:t xml:space="preserve"> </w:t>
              </w:r>
              <w:proofErr w:type="spellStart"/>
              <w:r w:rsidRPr="00B41112">
                <w:rPr>
                  <w:sz w:val="26"/>
                  <w:szCs w:val="26"/>
                  <w:rPrChange w:id="35807" w:author="Le Minh Nghia" w:date="2019-10-09T10:56:00Z">
                    <w:rPr/>
                  </w:rPrChange>
                </w:rPr>
                <w:t>cho</w:t>
              </w:r>
              <w:proofErr w:type="spellEnd"/>
              <w:r w:rsidRPr="00B41112">
                <w:rPr>
                  <w:sz w:val="26"/>
                  <w:szCs w:val="26"/>
                  <w:rPrChange w:id="35808" w:author="Le Minh Nghia" w:date="2019-10-09T10:56:00Z">
                    <w:rPr/>
                  </w:rPrChange>
                </w:rPr>
                <w:t xml:space="preserve"> </w:t>
              </w:r>
              <w:proofErr w:type="spellStart"/>
              <w:r w:rsidRPr="00B41112">
                <w:rPr>
                  <w:sz w:val="26"/>
                  <w:szCs w:val="26"/>
                  <w:rPrChange w:id="35809" w:author="Le Minh Nghia" w:date="2019-10-09T10:56:00Z">
                    <w:rPr/>
                  </w:rPrChange>
                </w:rPr>
                <w:t>sinh</w:t>
              </w:r>
              <w:proofErr w:type="spellEnd"/>
              <w:r w:rsidRPr="00B41112">
                <w:rPr>
                  <w:sz w:val="26"/>
                  <w:szCs w:val="26"/>
                  <w:rPrChange w:id="35810" w:author="Le Minh Nghia" w:date="2019-10-09T10:56:00Z">
                    <w:rPr/>
                  </w:rPrChange>
                </w:rPr>
                <w:t xml:space="preserve"> </w:t>
              </w:r>
              <w:proofErr w:type="spellStart"/>
              <w:r w:rsidRPr="00B41112">
                <w:rPr>
                  <w:sz w:val="26"/>
                  <w:szCs w:val="26"/>
                  <w:rPrChange w:id="35811" w:author="Le Minh Nghia" w:date="2019-10-09T10:56:00Z">
                    <w:rPr/>
                  </w:rPrChange>
                </w:rPr>
                <w:t>viên</w:t>
              </w:r>
              <w:proofErr w:type="spellEnd"/>
              <w:r w:rsidRPr="00B41112">
                <w:rPr>
                  <w:sz w:val="26"/>
                  <w:szCs w:val="26"/>
                  <w:rPrChange w:id="35812" w:author="Le Minh Nghia" w:date="2019-10-09T10:56:00Z">
                    <w:rPr/>
                  </w:rPrChange>
                </w:rPr>
                <w:t xml:space="preserve">, </w:t>
              </w:r>
              <w:proofErr w:type="spellStart"/>
              <w:r w:rsidRPr="00B41112">
                <w:rPr>
                  <w:sz w:val="26"/>
                  <w:szCs w:val="26"/>
                  <w:rPrChange w:id="35813" w:author="Le Minh Nghia" w:date="2019-10-09T10:56:00Z">
                    <w:rPr/>
                  </w:rPrChange>
                </w:rPr>
                <w:t>thông</w:t>
              </w:r>
              <w:proofErr w:type="spellEnd"/>
              <w:r w:rsidRPr="00B41112">
                <w:rPr>
                  <w:sz w:val="26"/>
                  <w:szCs w:val="26"/>
                  <w:rPrChange w:id="35814" w:author="Le Minh Nghia" w:date="2019-10-09T10:56:00Z">
                    <w:rPr/>
                  </w:rPrChange>
                </w:rPr>
                <w:t xml:space="preserve"> tin </w:t>
              </w:r>
              <w:proofErr w:type="spellStart"/>
              <w:r w:rsidRPr="00B41112">
                <w:rPr>
                  <w:sz w:val="26"/>
                  <w:szCs w:val="26"/>
                  <w:rPrChange w:id="35815" w:author="Le Minh Nghia" w:date="2019-10-09T10:56:00Z">
                    <w:rPr/>
                  </w:rPrChange>
                </w:rPr>
                <w:t>hình</w:t>
              </w:r>
              <w:proofErr w:type="spellEnd"/>
              <w:r w:rsidRPr="00B41112">
                <w:rPr>
                  <w:sz w:val="26"/>
                  <w:szCs w:val="26"/>
                  <w:rPrChange w:id="35816" w:author="Le Minh Nghia" w:date="2019-10-09T10:56:00Z">
                    <w:rPr/>
                  </w:rPrChange>
                </w:rPr>
                <w:t xml:space="preserve"> </w:t>
              </w:r>
              <w:proofErr w:type="spellStart"/>
              <w:r w:rsidRPr="00B41112">
                <w:rPr>
                  <w:sz w:val="26"/>
                  <w:szCs w:val="26"/>
                  <w:rPrChange w:id="35817" w:author="Le Minh Nghia" w:date="2019-10-09T10:56:00Z">
                    <w:rPr/>
                  </w:rPrChange>
                </w:rPr>
                <w:t>ảnh</w:t>
              </w:r>
              <w:proofErr w:type="spellEnd"/>
              <w:r w:rsidRPr="00B41112">
                <w:rPr>
                  <w:sz w:val="26"/>
                  <w:szCs w:val="26"/>
                  <w:rPrChange w:id="35818" w:author="Le Minh Nghia" w:date="2019-10-09T10:56:00Z">
                    <w:rPr/>
                  </w:rPrChange>
                </w:rPr>
                <w:t xml:space="preserve"> </w:t>
              </w:r>
              <w:proofErr w:type="spellStart"/>
              <w:r w:rsidRPr="00B41112">
                <w:rPr>
                  <w:sz w:val="26"/>
                  <w:szCs w:val="26"/>
                  <w:rPrChange w:id="35819" w:author="Le Minh Nghia" w:date="2019-10-09T10:56:00Z">
                    <w:rPr/>
                  </w:rPrChange>
                </w:rPr>
                <w:t>cựu</w:t>
              </w:r>
              <w:proofErr w:type="spellEnd"/>
              <w:r w:rsidRPr="00B41112">
                <w:rPr>
                  <w:sz w:val="26"/>
                  <w:szCs w:val="26"/>
                  <w:rPrChange w:id="35820" w:author="Le Minh Nghia" w:date="2019-10-09T10:56:00Z">
                    <w:rPr/>
                  </w:rPrChange>
                </w:rPr>
                <w:t xml:space="preserve"> </w:t>
              </w:r>
              <w:proofErr w:type="spellStart"/>
              <w:r w:rsidRPr="00B41112">
                <w:rPr>
                  <w:sz w:val="26"/>
                  <w:szCs w:val="26"/>
                  <w:rPrChange w:id="35821" w:author="Le Minh Nghia" w:date="2019-10-09T10:56:00Z">
                    <w:rPr/>
                  </w:rPrChange>
                </w:rPr>
                <w:t>sinh</w:t>
              </w:r>
              <w:proofErr w:type="spellEnd"/>
              <w:r w:rsidRPr="00B41112">
                <w:rPr>
                  <w:sz w:val="26"/>
                  <w:szCs w:val="26"/>
                  <w:rPrChange w:id="35822" w:author="Le Minh Nghia" w:date="2019-10-09T10:56:00Z">
                    <w:rPr/>
                  </w:rPrChange>
                </w:rPr>
                <w:t xml:space="preserve"> </w:t>
              </w:r>
              <w:proofErr w:type="spellStart"/>
              <w:r w:rsidRPr="00B41112">
                <w:rPr>
                  <w:sz w:val="26"/>
                  <w:szCs w:val="26"/>
                  <w:rPrChange w:id="35823" w:author="Le Minh Nghia" w:date="2019-10-09T10:56:00Z">
                    <w:rPr/>
                  </w:rPrChange>
                </w:rPr>
                <w:t>viên</w:t>
              </w:r>
              <w:proofErr w:type="spellEnd"/>
              <w:r w:rsidRPr="00B41112">
                <w:rPr>
                  <w:sz w:val="26"/>
                  <w:szCs w:val="26"/>
                  <w:rPrChange w:id="35824" w:author="Le Minh Nghia" w:date="2019-10-09T10:56:00Z">
                    <w:rPr/>
                  </w:rPrChange>
                </w:rPr>
                <w:t xml:space="preserve"> qua </w:t>
              </w:r>
              <w:proofErr w:type="spellStart"/>
              <w:r w:rsidRPr="00B41112">
                <w:rPr>
                  <w:sz w:val="26"/>
                  <w:szCs w:val="26"/>
                  <w:rPrChange w:id="35825" w:author="Le Minh Nghia" w:date="2019-10-09T10:56:00Z">
                    <w:rPr/>
                  </w:rPrChange>
                </w:rPr>
                <w:t>các</w:t>
              </w:r>
              <w:proofErr w:type="spellEnd"/>
              <w:r w:rsidRPr="00B41112">
                <w:rPr>
                  <w:sz w:val="26"/>
                  <w:szCs w:val="26"/>
                  <w:rPrChange w:id="35826" w:author="Le Minh Nghia" w:date="2019-10-09T10:56:00Z">
                    <w:rPr/>
                  </w:rPrChange>
                </w:rPr>
                <w:t xml:space="preserve"> </w:t>
              </w:r>
              <w:proofErr w:type="spellStart"/>
              <w:r w:rsidRPr="00B41112">
                <w:rPr>
                  <w:sz w:val="26"/>
                  <w:szCs w:val="26"/>
                  <w:rPrChange w:id="35827" w:author="Le Minh Nghia" w:date="2019-10-09T10:56:00Z">
                    <w:rPr/>
                  </w:rPrChange>
                </w:rPr>
                <w:t>diễn</w:t>
              </w:r>
              <w:proofErr w:type="spellEnd"/>
              <w:r w:rsidRPr="00B41112">
                <w:rPr>
                  <w:sz w:val="26"/>
                  <w:szCs w:val="26"/>
                  <w:rPrChange w:id="35828" w:author="Le Minh Nghia" w:date="2019-10-09T10:56:00Z">
                    <w:rPr/>
                  </w:rPrChange>
                </w:rPr>
                <w:t xml:space="preserve"> </w:t>
              </w:r>
              <w:proofErr w:type="spellStart"/>
              <w:r w:rsidRPr="00B41112">
                <w:rPr>
                  <w:sz w:val="26"/>
                  <w:szCs w:val="26"/>
                  <w:rPrChange w:id="35829" w:author="Le Minh Nghia" w:date="2019-10-09T10:56:00Z">
                    <w:rPr/>
                  </w:rPrChange>
                </w:rPr>
                <w:t>đàn</w:t>
              </w:r>
              <w:proofErr w:type="spellEnd"/>
              <w:r w:rsidRPr="00B41112">
                <w:rPr>
                  <w:sz w:val="26"/>
                  <w:szCs w:val="26"/>
                  <w:rPrChange w:id="35830" w:author="Le Minh Nghia" w:date="2019-10-09T10:56:00Z">
                    <w:rPr/>
                  </w:rPrChange>
                </w:rPr>
                <w:t xml:space="preserve">, </w:t>
              </w:r>
              <w:proofErr w:type="spellStart"/>
              <w:r w:rsidRPr="00B41112">
                <w:rPr>
                  <w:sz w:val="26"/>
                  <w:szCs w:val="26"/>
                  <w:rPrChange w:id="35831" w:author="Le Minh Nghia" w:date="2019-10-09T10:56:00Z">
                    <w:rPr/>
                  </w:rPrChange>
                </w:rPr>
                <w:t>sự</w:t>
              </w:r>
              <w:proofErr w:type="spellEnd"/>
              <w:r w:rsidRPr="00B41112">
                <w:rPr>
                  <w:sz w:val="26"/>
                  <w:szCs w:val="26"/>
                  <w:rPrChange w:id="35832" w:author="Le Minh Nghia" w:date="2019-10-09T10:56:00Z">
                    <w:rPr/>
                  </w:rPrChange>
                </w:rPr>
                <w:t xml:space="preserve"> </w:t>
              </w:r>
              <w:proofErr w:type="spellStart"/>
              <w:r w:rsidRPr="00B41112">
                <w:rPr>
                  <w:sz w:val="26"/>
                  <w:szCs w:val="26"/>
                  <w:rPrChange w:id="35833" w:author="Le Minh Nghia" w:date="2019-10-09T10:56:00Z">
                    <w:rPr/>
                  </w:rPrChange>
                </w:rPr>
                <w:t>kiện</w:t>
              </w:r>
              <w:proofErr w:type="spellEnd"/>
              <w:r w:rsidRPr="00B41112">
                <w:rPr>
                  <w:sz w:val="26"/>
                  <w:szCs w:val="26"/>
                  <w:rPrChange w:id="35834" w:author="Le Minh Nghia" w:date="2019-10-09T10:56:00Z">
                    <w:rPr/>
                  </w:rPrChange>
                </w:rPr>
                <w:t xml:space="preserve">. </w:t>
              </w:r>
              <w:proofErr w:type="spellStart"/>
              <w:r w:rsidRPr="00B41112">
                <w:rPr>
                  <w:sz w:val="26"/>
                  <w:szCs w:val="26"/>
                  <w:rPrChange w:id="35835" w:author="Le Minh Nghia" w:date="2019-10-09T10:56:00Z">
                    <w:rPr/>
                  </w:rPrChange>
                </w:rPr>
                <w:t>Nhìn</w:t>
              </w:r>
              <w:proofErr w:type="spellEnd"/>
              <w:r w:rsidRPr="00B41112">
                <w:rPr>
                  <w:sz w:val="26"/>
                  <w:szCs w:val="26"/>
                  <w:rPrChange w:id="35836" w:author="Le Minh Nghia" w:date="2019-10-09T10:56:00Z">
                    <w:rPr/>
                  </w:rPrChange>
                </w:rPr>
                <w:t xml:space="preserve"> </w:t>
              </w:r>
              <w:proofErr w:type="spellStart"/>
              <w:r w:rsidRPr="00B41112">
                <w:rPr>
                  <w:sz w:val="26"/>
                  <w:szCs w:val="26"/>
                  <w:rPrChange w:id="35837" w:author="Le Minh Nghia" w:date="2019-10-09T10:56:00Z">
                    <w:rPr/>
                  </w:rPrChange>
                </w:rPr>
                <w:t>chung</w:t>
              </w:r>
              <w:proofErr w:type="spellEnd"/>
              <w:r w:rsidRPr="00B41112">
                <w:rPr>
                  <w:sz w:val="26"/>
                  <w:szCs w:val="26"/>
                  <w:rPrChange w:id="35838" w:author="Le Minh Nghia" w:date="2019-10-09T10:56:00Z">
                    <w:rPr/>
                  </w:rPrChange>
                </w:rPr>
                <w:t xml:space="preserve"> </w:t>
              </w:r>
              <w:proofErr w:type="spellStart"/>
              <w:r w:rsidRPr="00B41112">
                <w:rPr>
                  <w:sz w:val="26"/>
                  <w:szCs w:val="26"/>
                  <w:rPrChange w:id="35839" w:author="Le Minh Nghia" w:date="2019-10-09T10:56:00Z">
                    <w:rPr/>
                  </w:rPrChange>
                </w:rPr>
                <w:t>trang</w:t>
              </w:r>
              <w:proofErr w:type="spellEnd"/>
              <w:r w:rsidRPr="00B41112">
                <w:rPr>
                  <w:sz w:val="26"/>
                  <w:szCs w:val="26"/>
                  <w:rPrChange w:id="35840" w:author="Le Minh Nghia" w:date="2019-10-09T10:56:00Z">
                    <w:rPr/>
                  </w:rPrChange>
                </w:rPr>
                <w:t xml:space="preserve"> web </w:t>
              </w:r>
              <w:proofErr w:type="spellStart"/>
              <w:r w:rsidRPr="00B41112">
                <w:rPr>
                  <w:sz w:val="26"/>
                  <w:szCs w:val="26"/>
                  <w:rPrChange w:id="35841" w:author="Le Minh Nghia" w:date="2019-10-09T10:56:00Z">
                    <w:rPr/>
                  </w:rPrChange>
                </w:rPr>
                <w:t>của</w:t>
              </w:r>
              <w:proofErr w:type="spellEnd"/>
              <w:r w:rsidRPr="00B41112">
                <w:rPr>
                  <w:sz w:val="26"/>
                  <w:szCs w:val="26"/>
                  <w:rPrChange w:id="35842" w:author="Le Minh Nghia" w:date="2019-10-09T10:56:00Z">
                    <w:rPr/>
                  </w:rPrChange>
                </w:rPr>
                <w:t xml:space="preserve"> McGill University </w:t>
              </w:r>
              <w:proofErr w:type="spellStart"/>
              <w:r w:rsidRPr="00B41112">
                <w:rPr>
                  <w:sz w:val="26"/>
                  <w:szCs w:val="26"/>
                  <w:rPrChange w:id="35843" w:author="Le Minh Nghia" w:date="2019-10-09T10:56:00Z">
                    <w:rPr/>
                  </w:rPrChange>
                </w:rPr>
                <w:t>có</w:t>
              </w:r>
              <w:proofErr w:type="spellEnd"/>
              <w:r w:rsidRPr="00B41112">
                <w:rPr>
                  <w:sz w:val="26"/>
                  <w:szCs w:val="26"/>
                  <w:rPrChange w:id="35844" w:author="Le Minh Nghia" w:date="2019-10-09T10:56:00Z">
                    <w:rPr/>
                  </w:rPrChange>
                </w:rPr>
                <w:t xml:space="preserve"> </w:t>
              </w:r>
              <w:proofErr w:type="spellStart"/>
              <w:r w:rsidRPr="00B41112">
                <w:rPr>
                  <w:sz w:val="26"/>
                  <w:szCs w:val="26"/>
                  <w:rPrChange w:id="35845" w:author="Le Minh Nghia" w:date="2019-10-09T10:56:00Z">
                    <w:rPr/>
                  </w:rPrChange>
                </w:rPr>
                <w:t>một</w:t>
              </w:r>
              <w:proofErr w:type="spellEnd"/>
              <w:r w:rsidRPr="00B41112">
                <w:rPr>
                  <w:sz w:val="26"/>
                  <w:szCs w:val="26"/>
                  <w:rPrChange w:id="35846" w:author="Le Minh Nghia" w:date="2019-10-09T10:56:00Z">
                    <w:rPr/>
                  </w:rPrChange>
                </w:rPr>
                <w:t xml:space="preserve"> </w:t>
              </w:r>
              <w:proofErr w:type="spellStart"/>
              <w:r w:rsidRPr="00B41112">
                <w:rPr>
                  <w:sz w:val="26"/>
                  <w:szCs w:val="26"/>
                  <w:rPrChange w:id="35847" w:author="Le Minh Nghia" w:date="2019-10-09T10:56:00Z">
                    <w:rPr/>
                  </w:rPrChange>
                </w:rPr>
                <w:t>danh</w:t>
              </w:r>
              <w:proofErr w:type="spellEnd"/>
              <w:r w:rsidRPr="00B41112">
                <w:rPr>
                  <w:sz w:val="26"/>
                  <w:szCs w:val="26"/>
                  <w:rPrChange w:id="35848" w:author="Le Minh Nghia" w:date="2019-10-09T10:56:00Z">
                    <w:rPr/>
                  </w:rPrChange>
                </w:rPr>
                <w:t xml:space="preserve"> </w:t>
              </w:r>
              <w:proofErr w:type="spellStart"/>
              <w:r w:rsidRPr="00B41112">
                <w:rPr>
                  <w:sz w:val="26"/>
                  <w:szCs w:val="26"/>
                  <w:rPrChange w:id="35849" w:author="Le Minh Nghia" w:date="2019-10-09T10:56:00Z">
                    <w:rPr/>
                  </w:rPrChange>
                </w:rPr>
                <w:t>mục</w:t>
              </w:r>
              <w:proofErr w:type="spellEnd"/>
              <w:r w:rsidRPr="00B41112">
                <w:rPr>
                  <w:sz w:val="26"/>
                  <w:szCs w:val="26"/>
                  <w:rPrChange w:id="35850" w:author="Le Minh Nghia" w:date="2019-10-09T10:56:00Z">
                    <w:rPr/>
                  </w:rPrChange>
                </w:rPr>
                <w:t xml:space="preserve"> </w:t>
              </w:r>
              <w:proofErr w:type="spellStart"/>
              <w:r w:rsidRPr="00B41112">
                <w:rPr>
                  <w:sz w:val="26"/>
                  <w:szCs w:val="26"/>
                  <w:rPrChange w:id="35851" w:author="Le Minh Nghia" w:date="2019-10-09T10:56:00Z">
                    <w:rPr/>
                  </w:rPrChange>
                </w:rPr>
                <w:t>Cựu</w:t>
              </w:r>
              <w:proofErr w:type="spellEnd"/>
              <w:r w:rsidRPr="00B41112">
                <w:rPr>
                  <w:sz w:val="26"/>
                  <w:szCs w:val="26"/>
                  <w:rPrChange w:id="35852" w:author="Le Minh Nghia" w:date="2019-10-09T10:56:00Z">
                    <w:rPr/>
                  </w:rPrChange>
                </w:rPr>
                <w:t xml:space="preserve"> </w:t>
              </w:r>
              <w:proofErr w:type="spellStart"/>
              <w:r w:rsidRPr="00B41112">
                <w:rPr>
                  <w:sz w:val="26"/>
                  <w:szCs w:val="26"/>
                  <w:rPrChange w:id="35853" w:author="Le Minh Nghia" w:date="2019-10-09T10:56:00Z">
                    <w:rPr/>
                  </w:rPrChange>
                </w:rPr>
                <w:t>sinh</w:t>
              </w:r>
              <w:proofErr w:type="spellEnd"/>
              <w:r w:rsidRPr="00B41112">
                <w:rPr>
                  <w:sz w:val="26"/>
                  <w:szCs w:val="26"/>
                  <w:rPrChange w:id="35854" w:author="Le Minh Nghia" w:date="2019-10-09T10:56:00Z">
                    <w:rPr/>
                  </w:rPrChange>
                </w:rPr>
                <w:t xml:space="preserve"> </w:t>
              </w:r>
              <w:proofErr w:type="spellStart"/>
              <w:r w:rsidRPr="00B41112">
                <w:rPr>
                  <w:sz w:val="26"/>
                  <w:szCs w:val="26"/>
                  <w:rPrChange w:id="35855" w:author="Le Minh Nghia" w:date="2019-10-09T10:56:00Z">
                    <w:rPr/>
                  </w:rPrChange>
                </w:rPr>
                <w:t>viên</w:t>
              </w:r>
              <w:proofErr w:type="spellEnd"/>
              <w:r w:rsidRPr="00B41112">
                <w:rPr>
                  <w:sz w:val="26"/>
                  <w:szCs w:val="26"/>
                  <w:rPrChange w:id="35856" w:author="Le Minh Nghia" w:date="2019-10-09T10:56:00Z">
                    <w:rPr/>
                  </w:rPrChange>
                </w:rPr>
                <w:t xml:space="preserve"> </w:t>
              </w:r>
              <w:proofErr w:type="spellStart"/>
              <w:r w:rsidRPr="00B41112">
                <w:rPr>
                  <w:sz w:val="26"/>
                  <w:szCs w:val="26"/>
                  <w:rPrChange w:id="35857" w:author="Le Minh Nghia" w:date="2019-10-09T10:56:00Z">
                    <w:rPr/>
                  </w:rPrChange>
                </w:rPr>
                <w:t>dùng</w:t>
              </w:r>
              <w:proofErr w:type="spellEnd"/>
              <w:r w:rsidRPr="00B41112">
                <w:rPr>
                  <w:sz w:val="26"/>
                  <w:szCs w:val="26"/>
                  <w:rPrChange w:id="35858" w:author="Le Minh Nghia" w:date="2019-10-09T10:56:00Z">
                    <w:rPr/>
                  </w:rPrChange>
                </w:rPr>
                <w:t xml:space="preserve"> </w:t>
              </w:r>
              <w:proofErr w:type="spellStart"/>
              <w:r w:rsidRPr="00B41112">
                <w:rPr>
                  <w:sz w:val="26"/>
                  <w:szCs w:val="26"/>
                  <w:rPrChange w:id="35859" w:author="Le Minh Nghia" w:date="2019-10-09T10:56:00Z">
                    <w:rPr/>
                  </w:rPrChange>
                </w:rPr>
                <w:t>chung</w:t>
              </w:r>
              <w:proofErr w:type="spellEnd"/>
              <w:r w:rsidRPr="00B41112">
                <w:rPr>
                  <w:sz w:val="26"/>
                  <w:szCs w:val="26"/>
                  <w:rPrChange w:id="35860" w:author="Le Minh Nghia" w:date="2019-10-09T10:56:00Z">
                    <w:rPr/>
                  </w:rPrChange>
                </w:rPr>
                <w:t xml:space="preserve"> </w:t>
              </w:r>
              <w:proofErr w:type="spellStart"/>
              <w:r w:rsidRPr="00B41112">
                <w:rPr>
                  <w:sz w:val="26"/>
                  <w:szCs w:val="26"/>
                  <w:rPrChange w:id="35861" w:author="Le Minh Nghia" w:date="2019-10-09T10:56:00Z">
                    <w:rPr/>
                  </w:rPrChange>
                </w:rPr>
                <w:t>cho</w:t>
              </w:r>
              <w:proofErr w:type="spellEnd"/>
              <w:r w:rsidRPr="00B41112">
                <w:rPr>
                  <w:sz w:val="26"/>
                  <w:szCs w:val="26"/>
                  <w:rPrChange w:id="35862" w:author="Le Minh Nghia" w:date="2019-10-09T10:56:00Z">
                    <w:rPr/>
                  </w:rPrChange>
                </w:rPr>
                <w:t xml:space="preserve"> </w:t>
              </w:r>
              <w:proofErr w:type="spellStart"/>
              <w:r w:rsidRPr="00B41112">
                <w:rPr>
                  <w:sz w:val="26"/>
                  <w:szCs w:val="26"/>
                  <w:rPrChange w:id="35863" w:author="Le Minh Nghia" w:date="2019-10-09T10:56:00Z">
                    <w:rPr/>
                  </w:rPrChange>
                </w:rPr>
                <w:t>cả</w:t>
              </w:r>
              <w:proofErr w:type="spellEnd"/>
              <w:r w:rsidRPr="00B41112">
                <w:rPr>
                  <w:sz w:val="26"/>
                  <w:szCs w:val="26"/>
                  <w:rPrChange w:id="35864" w:author="Le Minh Nghia" w:date="2019-10-09T10:56:00Z">
                    <w:rPr/>
                  </w:rPrChange>
                </w:rPr>
                <w:t xml:space="preserve"> </w:t>
              </w:r>
              <w:proofErr w:type="spellStart"/>
              <w:r w:rsidRPr="00B41112">
                <w:rPr>
                  <w:sz w:val="26"/>
                  <w:szCs w:val="26"/>
                  <w:rPrChange w:id="35865" w:author="Le Minh Nghia" w:date="2019-10-09T10:56:00Z">
                    <w:rPr/>
                  </w:rPrChange>
                </w:rPr>
                <w:t>trường</w:t>
              </w:r>
              <w:proofErr w:type="spellEnd"/>
              <w:r w:rsidRPr="00B41112">
                <w:rPr>
                  <w:sz w:val="26"/>
                  <w:szCs w:val="26"/>
                  <w:rPrChange w:id="35866" w:author="Le Minh Nghia" w:date="2019-10-09T10:56:00Z">
                    <w:rPr/>
                  </w:rPrChange>
                </w:rPr>
                <w:t xml:space="preserve"> </w:t>
              </w:r>
              <w:proofErr w:type="spellStart"/>
              <w:r w:rsidRPr="00B41112">
                <w:rPr>
                  <w:sz w:val="26"/>
                  <w:szCs w:val="26"/>
                  <w:rPrChange w:id="35867" w:author="Le Minh Nghia" w:date="2019-10-09T10:56:00Z">
                    <w:rPr/>
                  </w:rPrChange>
                </w:rPr>
                <w:t>thì</w:t>
              </w:r>
              <w:proofErr w:type="spellEnd"/>
              <w:r w:rsidRPr="00B41112">
                <w:rPr>
                  <w:sz w:val="26"/>
                  <w:szCs w:val="26"/>
                  <w:rPrChange w:id="35868" w:author="Le Minh Nghia" w:date="2019-10-09T10:56:00Z">
                    <w:rPr/>
                  </w:rPrChange>
                </w:rPr>
                <w:t xml:space="preserve"> </w:t>
              </w:r>
              <w:proofErr w:type="spellStart"/>
              <w:r w:rsidRPr="00B41112">
                <w:rPr>
                  <w:sz w:val="26"/>
                  <w:szCs w:val="26"/>
                  <w:rPrChange w:id="35869" w:author="Le Minh Nghia" w:date="2019-10-09T10:56:00Z">
                    <w:rPr/>
                  </w:rPrChange>
                </w:rPr>
                <w:t>việc</w:t>
              </w:r>
              <w:proofErr w:type="spellEnd"/>
              <w:r w:rsidRPr="00B41112">
                <w:rPr>
                  <w:sz w:val="26"/>
                  <w:szCs w:val="26"/>
                  <w:rPrChange w:id="35870" w:author="Le Minh Nghia" w:date="2019-10-09T10:56:00Z">
                    <w:rPr/>
                  </w:rPrChange>
                </w:rPr>
                <w:t xml:space="preserve"> </w:t>
              </w:r>
              <w:proofErr w:type="spellStart"/>
              <w:r w:rsidRPr="00B41112">
                <w:rPr>
                  <w:sz w:val="26"/>
                  <w:szCs w:val="26"/>
                  <w:rPrChange w:id="35871" w:author="Le Minh Nghia" w:date="2019-10-09T10:56:00Z">
                    <w:rPr/>
                  </w:rPrChange>
                </w:rPr>
                <w:t>quản</w:t>
              </w:r>
              <w:proofErr w:type="spellEnd"/>
              <w:r w:rsidRPr="00B41112">
                <w:rPr>
                  <w:sz w:val="26"/>
                  <w:szCs w:val="26"/>
                  <w:rPrChange w:id="35872" w:author="Le Minh Nghia" w:date="2019-10-09T10:56:00Z">
                    <w:rPr/>
                  </w:rPrChange>
                </w:rPr>
                <w:t xml:space="preserve"> </w:t>
              </w:r>
              <w:proofErr w:type="spellStart"/>
              <w:r w:rsidRPr="00B41112">
                <w:rPr>
                  <w:sz w:val="26"/>
                  <w:szCs w:val="26"/>
                  <w:rPrChange w:id="35873" w:author="Le Minh Nghia" w:date="2019-10-09T10:56:00Z">
                    <w:rPr/>
                  </w:rPrChange>
                </w:rPr>
                <w:t>lý</w:t>
              </w:r>
              <w:proofErr w:type="spellEnd"/>
              <w:r w:rsidRPr="00B41112">
                <w:rPr>
                  <w:sz w:val="26"/>
                  <w:szCs w:val="26"/>
                  <w:rPrChange w:id="35874" w:author="Le Minh Nghia" w:date="2019-10-09T10:56:00Z">
                    <w:rPr/>
                  </w:rPrChange>
                </w:rPr>
                <w:t xml:space="preserve"> </w:t>
              </w:r>
              <w:proofErr w:type="spellStart"/>
              <w:r w:rsidRPr="00B41112">
                <w:rPr>
                  <w:sz w:val="26"/>
                  <w:szCs w:val="26"/>
                  <w:rPrChange w:id="35875" w:author="Le Minh Nghia" w:date="2019-10-09T10:56:00Z">
                    <w:rPr/>
                  </w:rPrChange>
                </w:rPr>
                <w:t>thông</w:t>
              </w:r>
              <w:proofErr w:type="spellEnd"/>
              <w:r w:rsidRPr="00B41112">
                <w:rPr>
                  <w:sz w:val="26"/>
                  <w:szCs w:val="26"/>
                  <w:rPrChange w:id="35876" w:author="Le Minh Nghia" w:date="2019-10-09T10:56:00Z">
                    <w:rPr/>
                  </w:rPrChange>
                </w:rPr>
                <w:t xml:space="preserve"> tin </w:t>
              </w:r>
              <w:proofErr w:type="spellStart"/>
              <w:r w:rsidRPr="00B41112">
                <w:rPr>
                  <w:sz w:val="26"/>
                  <w:szCs w:val="26"/>
                  <w:rPrChange w:id="35877" w:author="Le Minh Nghia" w:date="2019-10-09T10:56:00Z">
                    <w:rPr/>
                  </w:rPrChange>
                </w:rPr>
                <w:t>cựu</w:t>
              </w:r>
              <w:proofErr w:type="spellEnd"/>
              <w:r w:rsidRPr="00B41112">
                <w:rPr>
                  <w:sz w:val="26"/>
                  <w:szCs w:val="26"/>
                  <w:rPrChange w:id="35878" w:author="Le Minh Nghia" w:date="2019-10-09T10:56:00Z">
                    <w:rPr/>
                  </w:rPrChange>
                </w:rPr>
                <w:t xml:space="preserve"> </w:t>
              </w:r>
              <w:proofErr w:type="spellStart"/>
              <w:r w:rsidRPr="00B41112">
                <w:rPr>
                  <w:sz w:val="26"/>
                  <w:szCs w:val="26"/>
                  <w:rPrChange w:id="35879" w:author="Le Minh Nghia" w:date="2019-10-09T10:56:00Z">
                    <w:rPr/>
                  </w:rPrChange>
                </w:rPr>
                <w:t>sinh</w:t>
              </w:r>
              <w:proofErr w:type="spellEnd"/>
              <w:r w:rsidRPr="00B41112">
                <w:rPr>
                  <w:sz w:val="26"/>
                  <w:szCs w:val="26"/>
                  <w:rPrChange w:id="35880" w:author="Le Minh Nghia" w:date="2019-10-09T10:56:00Z">
                    <w:rPr/>
                  </w:rPrChange>
                </w:rPr>
                <w:t xml:space="preserve"> </w:t>
              </w:r>
              <w:proofErr w:type="spellStart"/>
              <w:r w:rsidRPr="00B41112">
                <w:rPr>
                  <w:sz w:val="26"/>
                  <w:szCs w:val="26"/>
                  <w:rPrChange w:id="35881" w:author="Le Minh Nghia" w:date="2019-10-09T10:56:00Z">
                    <w:rPr/>
                  </w:rPrChange>
                </w:rPr>
                <w:t>viên</w:t>
              </w:r>
              <w:proofErr w:type="spellEnd"/>
              <w:r w:rsidRPr="00B41112">
                <w:rPr>
                  <w:sz w:val="26"/>
                  <w:szCs w:val="26"/>
                  <w:rPrChange w:id="35882" w:author="Le Minh Nghia" w:date="2019-10-09T10:56:00Z">
                    <w:rPr/>
                  </w:rPrChange>
                </w:rPr>
                <w:t xml:space="preserve"> </w:t>
              </w:r>
              <w:proofErr w:type="spellStart"/>
              <w:r w:rsidRPr="00B41112">
                <w:rPr>
                  <w:sz w:val="26"/>
                  <w:szCs w:val="26"/>
                  <w:rPrChange w:id="35883" w:author="Le Minh Nghia" w:date="2019-10-09T10:56:00Z">
                    <w:rPr/>
                  </w:rPrChange>
                </w:rPr>
                <w:t>như</w:t>
              </w:r>
              <w:proofErr w:type="spellEnd"/>
              <w:r w:rsidRPr="00B41112">
                <w:rPr>
                  <w:sz w:val="26"/>
                  <w:szCs w:val="26"/>
                  <w:rPrChange w:id="35884" w:author="Le Minh Nghia" w:date="2019-10-09T10:56:00Z">
                    <w:rPr/>
                  </w:rPrChange>
                </w:rPr>
                <w:t xml:space="preserve"> </w:t>
              </w:r>
              <w:proofErr w:type="spellStart"/>
              <w:r w:rsidRPr="00B41112">
                <w:rPr>
                  <w:sz w:val="26"/>
                  <w:szCs w:val="26"/>
                  <w:rPrChange w:id="35885" w:author="Le Minh Nghia" w:date="2019-10-09T10:56:00Z">
                    <w:rPr/>
                  </w:rPrChange>
                </w:rPr>
                <w:t>vậy</w:t>
              </w:r>
              <w:proofErr w:type="spellEnd"/>
              <w:r w:rsidRPr="00B41112">
                <w:rPr>
                  <w:sz w:val="26"/>
                  <w:szCs w:val="26"/>
                  <w:rPrChange w:id="35886" w:author="Le Minh Nghia" w:date="2019-10-09T10:56:00Z">
                    <w:rPr/>
                  </w:rPrChange>
                </w:rPr>
                <w:t xml:space="preserve"> </w:t>
              </w:r>
              <w:proofErr w:type="spellStart"/>
              <w:r w:rsidRPr="00B41112">
                <w:rPr>
                  <w:sz w:val="26"/>
                  <w:szCs w:val="26"/>
                  <w:rPrChange w:id="35887" w:author="Le Minh Nghia" w:date="2019-10-09T10:56:00Z">
                    <w:rPr/>
                  </w:rPrChange>
                </w:rPr>
                <w:t>là</w:t>
              </w:r>
              <w:proofErr w:type="spellEnd"/>
              <w:r w:rsidRPr="00B41112">
                <w:rPr>
                  <w:sz w:val="26"/>
                  <w:szCs w:val="26"/>
                  <w:rPrChange w:id="35888" w:author="Le Minh Nghia" w:date="2019-10-09T10:56:00Z">
                    <w:rPr/>
                  </w:rPrChange>
                </w:rPr>
                <w:t xml:space="preserve"> </w:t>
              </w:r>
              <w:proofErr w:type="spellStart"/>
              <w:r w:rsidRPr="00B41112">
                <w:rPr>
                  <w:sz w:val="26"/>
                  <w:szCs w:val="26"/>
                  <w:rPrChange w:id="35889" w:author="Le Minh Nghia" w:date="2019-10-09T10:56:00Z">
                    <w:rPr/>
                  </w:rPrChange>
                </w:rPr>
                <w:t>quá</w:t>
              </w:r>
              <w:proofErr w:type="spellEnd"/>
              <w:r w:rsidRPr="00B41112">
                <w:rPr>
                  <w:sz w:val="26"/>
                  <w:szCs w:val="26"/>
                  <w:rPrChange w:id="35890" w:author="Le Minh Nghia" w:date="2019-10-09T10:56:00Z">
                    <w:rPr/>
                  </w:rPrChange>
                </w:rPr>
                <w:t xml:space="preserve"> </w:t>
              </w:r>
              <w:proofErr w:type="spellStart"/>
              <w:r w:rsidRPr="00B41112">
                <w:rPr>
                  <w:sz w:val="26"/>
                  <w:szCs w:val="26"/>
                  <w:rPrChange w:id="35891" w:author="Le Minh Nghia" w:date="2019-10-09T10:56:00Z">
                    <w:rPr/>
                  </w:rPrChange>
                </w:rPr>
                <w:t>đầy</w:t>
              </w:r>
              <w:proofErr w:type="spellEnd"/>
              <w:r w:rsidRPr="00B41112">
                <w:rPr>
                  <w:sz w:val="26"/>
                  <w:szCs w:val="26"/>
                  <w:rPrChange w:id="35892" w:author="Le Minh Nghia" w:date="2019-10-09T10:56:00Z">
                    <w:rPr/>
                  </w:rPrChange>
                </w:rPr>
                <w:t xml:space="preserve"> </w:t>
              </w:r>
              <w:proofErr w:type="spellStart"/>
              <w:r w:rsidRPr="00B41112">
                <w:rPr>
                  <w:sz w:val="26"/>
                  <w:szCs w:val="26"/>
                  <w:rPrChange w:id="35893" w:author="Le Minh Nghia" w:date="2019-10-09T10:56:00Z">
                    <w:rPr/>
                  </w:rPrChange>
                </w:rPr>
                <w:t>đủ</w:t>
              </w:r>
              <w:proofErr w:type="spellEnd"/>
              <w:r w:rsidRPr="00B41112">
                <w:rPr>
                  <w:sz w:val="26"/>
                  <w:szCs w:val="26"/>
                  <w:rPrChange w:id="35894" w:author="Le Minh Nghia" w:date="2019-10-09T10:56:00Z">
                    <w:rPr/>
                  </w:rPrChange>
                </w:rPr>
                <w:t xml:space="preserve"> </w:t>
              </w:r>
              <w:proofErr w:type="spellStart"/>
              <w:r w:rsidRPr="00B41112">
                <w:rPr>
                  <w:sz w:val="26"/>
                  <w:szCs w:val="26"/>
                  <w:rPrChange w:id="35895" w:author="Le Minh Nghia" w:date="2019-10-09T10:56:00Z">
                    <w:rPr/>
                  </w:rPrChange>
                </w:rPr>
                <w:t>và</w:t>
              </w:r>
              <w:proofErr w:type="spellEnd"/>
              <w:r w:rsidRPr="00B41112">
                <w:rPr>
                  <w:sz w:val="26"/>
                  <w:szCs w:val="26"/>
                  <w:rPrChange w:id="35896" w:author="Le Minh Nghia" w:date="2019-10-09T10:56:00Z">
                    <w:rPr/>
                  </w:rPrChange>
                </w:rPr>
                <w:t xml:space="preserve"> </w:t>
              </w:r>
              <w:proofErr w:type="spellStart"/>
              <w:r w:rsidRPr="00B41112">
                <w:rPr>
                  <w:sz w:val="26"/>
                  <w:szCs w:val="26"/>
                  <w:rPrChange w:id="35897" w:author="Le Minh Nghia" w:date="2019-10-09T10:56:00Z">
                    <w:rPr/>
                  </w:rPrChange>
                </w:rPr>
                <w:t>nhiều</w:t>
              </w:r>
              <w:proofErr w:type="spellEnd"/>
              <w:r w:rsidRPr="00B41112">
                <w:rPr>
                  <w:sz w:val="26"/>
                  <w:szCs w:val="26"/>
                  <w:rPrChange w:id="35898" w:author="Le Minh Nghia" w:date="2019-10-09T10:56:00Z">
                    <w:rPr/>
                  </w:rPrChange>
                </w:rPr>
                <w:t xml:space="preserve"> </w:t>
              </w:r>
              <w:proofErr w:type="spellStart"/>
              <w:r w:rsidRPr="00B41112">
                <w:rPr>
                  <w:sz w:val="26"/>
                  <w:szCs w:val="26"/>
                  <w:rPrChange w:id="35899" w:author="Le Minh Nghia" w:date="2019-10-09T10:56:00Z">
                    <w:rPr/>
                  </w:rPrChange>
                </w:rPr>
                <w:t>chức</w:t>
              </w:r>
              <w:proofErr w:type="spellEnd"/>
              <w:r w:rsidRPr="00B41112">
                <w:rPr>
                  <w:sz w:val="26"/>
                  <w:szCs w:val="26"/>
                  <w:rPrChange w:id="35900" w:author="Le Minh Nghia" w:date="2019-10-09T10:56:00Z">
                    <w:rPr/>
                  </w:rPrChange>
                </w:rPr>
                <w:t xml:space="preserve"> </w:t>
              </w:r>
              <w:proofErr w:type="spellStart"/>
              <w:r w:rsidRPr="00B41112">
                <w:rPr>
                  <w:sz w:val="26"/>
                  <w:szCs w:val="26"/>
                  <w:rPrChange w:id="35901" w:author="Le Minh Nghia" w:date="2019-10-09T10:56:00Z">
                    <w:rPr/>
                  </w:rPrChange>
                </w:rPr>
                <w:t>năng</w:t>
              </w:r>
              <w:proofErr w:type="spellEnd"/>
              <w:r w:rsidRPr="00B41112">
                <w:rPr>
                  <w:sz w:val="26"/>
                  <w:szCs w:val="26"/>
                  <w:rPrChange w:id="35902" w:author="Le Minh Nghia" w:date="2019-10-09T10:56:00Z">
                    <w:rPr/>
                  </w:rPrChange>
                </w:rPr>
                <w:t xml:space="preserve">. </w:t>
              </w:r>
            </w:ins>
          </w:p>
          <w:p w:rsidR="00B41112" w:rsidRPr="00B41112" w:rsidRDefault="00B41112">
            <w:pPr>
              <w:spacing w:before="120" w:line="264" w:lineRule="auto"/>
              <w:jc w:val="both"/>
              <w:rPr>
                <w:ins w:id="35903" w:author="Le Minh Nghia" w:date="2019-10-09T10:54:00Z"/>
                <w:sz w:val="26"/>
                <w:szCs w:val="26"/>
                <w:rPrChange w:id="35904" w:author="Le Minh Nghia" w:date="2019-10-09T10:56:00Z">
                  <w:rPr>
                    <w:ins w:id="35905" w:author="Le Minh Nghia" w:date="2019-10-09T10:54:00Z"/>
                  </w:rPr>
                </w:rPrChange>
              </w:rPr>
            </w:pPr>
            <w:ins w:id="35906" w:author="Le Minh Nghia" w:date="2019-10-09T10:54:00Z">
              <w:r w:rsidRPr="00B41112">
                <w:rPr>
                  <w:sz w:val="26"/>
                  <w:szCs w:val="26"/>
                  <w:rPrChange w:id="35907" w:author="Le Minh Nghia" w:date="2019-10-09T10:56:00Z">
                    <w:rPr/>
                  </w:rPrChange>
                </w:rPr>
                <w:t xml:space="preserve">- University </w:t>
              </w:r>
              <w:proofErr w:type="gramStart"/>
              <w:r w:rsidRPr="00B41112">
                <w:rPr>
                  <w:sz w:val="26"/>
                  <w:szCs w:val="26"/>
                  <w:rPrChange w:id="35908" w:author="Le Minh Nghia" w:date="2019-10-09T10:56:00Z">
                    <w:rPr/>
                  </w:rPrChange>
                </w:rPr>
                <w:t>Of</w:t>
              </w:r>
              <w:proofErr w:type="gramEnd"/>
              <w:r w:rsidRPr="00B41112">
                <w:rPr>
                  <w:sz w:val="26"/>
                  <w:szCs w:val="26"/>
                  <w:rPrChange w:id="35909" w:author="Le Minh Nghia" w:date="2019-10-09T10:56:00Z">
                    <w:rPr/>
                  </w:rPrChange>
                </w:rPr>
                <w:t xml:space="preserve"> Central Lancashire: </w:t>
              </w:r>
              <w:proofErr w:type="spellStart"/>
              <w:r w:rsidRPr="00B41112">
                <w:rPr>
                  <w:sz w:val="26"/>
                  <w:szCs w:val="26"/>
                  <w:rPrChange w:id="35910" w:author="Le Minh Nghia" w:date="2019-10-09T10:56:00Z">
                    <w:rPr/>
                  </w:rPrChange>
                </w:rPr>
                <w:t>danh</w:t>
              </w:r>
              <w:proofErr w:type="spellEnd"/>
              <w:r w:rsidRPr="00B41112">
                <w:rPr>
                  <w:sz w:val="26"/>
                  <w:szCs w:val="26"/>
                  <w:rPrChange w:id="35911" w:author="Le Minh Nghia" w:date="2019-10-09T10:56:00Z">
                    <w:rPr/>
                  </w:rPrChange>
                </w:rPr>
                <w:t xml:space="preserve"> </w:t>
              </w:r>
              <w:proofErr w:type="spellStart"/>
              <w:r w:rsidRPr="00B41112">
                <w:rPr>
                  <w:sz w:val="26"/>
                  <w:szCs w:val="26"/>
                  <w:rPrChange w:id="35912" w:author="Le Minh Nghia" w:date="2019-10-09T10:56:00Z">
                    <w:rPr/>
                  </w:rPrChange>
                </w:rPr>
                <w:t>mục</w:t>
              </w:r>
              <w:proofErr w:type="spellEnd"/>
              <w:r w:rsidRPr="00B41112">
                <w:rPr>
                  <w:sz w:val="26"/>
                  <w:szCs w:val="26"/>
                  <w:rPrChange w:id="35913" w:author="Le Minh Nghia" w:date="2019-10-09T10:56:00Z">
                    <w:rPr/>
                  </w:rPrChange>
                </w:rPr>
                <w:t xml:space="preserve"> </w:t>
              </w:r>
              <w:proofErr w:type="spellStart"/>
              <w:r w:rsidRPr="00B41112">
                <w:rPr>
                  <w:sz w:val="26"/>
                  <w:szCs w:val="26"/>
                  <w:rPrChange w:id="35914" w:author="Le Minh Nghia" w:date="2019-10-09T10:56:00Z">
                    <w:rPr/>
                  </w:rPrChange>
                </w:rPr>
                <w:t>cựu</w:t>
              </w:r>
              <w:proofErr w:type="spellEnd"/>
              <w:r w:rsidRPr="00B41112">
                <w:rPr>
                  <w:sz w:val="26"/>
                  <w:szCs w:val="26"/>
                  <w:rPrChange w:id="35915" w:author="Le Minh Nghia" w:date="2019-10-09T10:56:00Z">
                    <w:rPr/>
                  </w:rPrChange>
                </w:rPr>
                <w:t xml:space="preserve"> </w:t>
              </w:r>
              <w:proofErr w:type="spellStart"/>
              <w:r w:rsidRPr="00B41112">
                <w:rPr>
                  <w:sz w:val="26"/>
                  <w:szCs w:val="26"/>
                  <w:rPrChange w:id="35916" w:author="Le Minh Nghia" w:date="2019-10-09T10:56:00Z">
                    <w:rPr/>
                  </w:rPrChange>
                </w:rPr>
                <w:t>sinh</w:t>
              </w:r>
              <w:proofErr w:type="spellEnd"/>
              <w:r w:rsidRPr="00B41112">
                <w:rPr>
                  <w:sz w:val="26"/>
                  <w:szCs w:val="26"/>
                  <w:rPrChange w:id="35917" w:author="Le Minh Nghia" w:date="2019-10-09T10:56:00Z">
                    <w:rPr/>
                  </w:rPrChange>
                </w:rPr>
                <w:t xml:space="preserve"> </w:t>
              </w:r>
              <w:proofErr w:type="spellStart"/>
              <w:r w:rsidRPr="00B41112">
                <w:rPr>
                  <w:sz w:val="26"/>
                  <w:szCs w:val="26"/>
                  <w:rPrChange w:id="35918" w:author="Le Minh Nghia" w:date="2019-10-09T10:56:00Z">
                    <w:rPr/>
                  </w:rPrChange>
                </w:rPr>
                <w:t>viên</w:t>
              </w:r>
              <w:proofErr w:type="spellEnd"/>
              <w:r w:rsidRPr="00B41112">
                <w:rPr>
                  <w:sz w:val="26"/>
                  <w:szCs w:val="26"/>
                  <w:rPrChange w:id="35919" w:author="Le Minh Nghia" w:date="2019-10-09T10:56:00Z">
                    <w:rPr/>
                  </w:rPrChange>
                </w:rPr>
                <w:t xml:space="preserve"> </w:t>
              </w:r>
              <w:proofErr w:type="spellStart"/>
              <w:r w:rsidRPr="00B41112">
                <w:rPr>
                  <w:sz w:val="26"/>
                  <w:szCs w:val="26"/>
                  <w:rPrChange w:id="35920" w:author="Le Minh Nghia" w:date="2019-10-09T10:56:00Z">
                    <w:rPr/>
                  </w:rPrChange>
                </w:rPr>
                <w:t>của</w:t>
              </w:r>
              <w:proofErr w:type="spellEnd"/>
              <w:r w:rsidRPr="00B41112">
                <w:rPr>
                  <w:sz w:val="26"/>
                  <w:szCs w:val="26"/>
                  <w:rPrChange w:id="35921" w:author="Le Minh Nghia" w:date="2019-10-09T10:56:00Z">
                    <w:rPr/>
                  </w:rPrChange>
                </w:rPr>
                <w:t xml:space="preserve"> website </w:t>
              </w:r>
              <w:proofErr w:type="spellStart"/>
              <w:r w:rsidRPr="00B41112">
                <w:rPr>
                  <w:sz w:val="26"/>
                  <w:szCs w:val="26"/>
                  <w:rPrChange w:id="35922" w:author="Le Minh Nghia" w:date="2019-10-09T10:56:00Z">
                    <w:rPr/>
                  </w:rPrChange>
                </w:rPr>
                <w:t>trường</w:t>
              </w:r>
              <w:proofErr w:type="spellEnd"/>
              <w:r w:rsidRPr="00B41112">
                <w:rPr>
                  <w:sz w:val="26"/>
                  <w:szCs w:val="26"/>
                  <w:rPrChange w:id="35923" w:author="Le Minh Nghia" w:date="2019-10-09T10:56:00Z">
                    <w:rPr/>
                  </w:rPrChange>
                </w:rPr>
                <w:t xml:space="preserve"> </w:t>
              </w:r>
              <w:proofErr w:type="spellStart"/>
              <w:r w:rsidRPr="00B41112">
                <w:rPr>
                  <w:sz w:val="26"/>
                  <w:szCs w:val="26"/>
                  <w:rPrChange w:id="35924" w:author="Le Minh Nghia" w:date="2019-10-09T10:56:00Z">
                    <w:rPr/>
                  </w:rPrChange>
                </w:rPr>
                <w:t>có</w:t>
              </w:r>
              <w:proofErr w:type="spellEnd"/>
              <w:r w:rsidRPr="00B41112">
                <w:rPr>
                  <w:sz w:val="26"/>
                  <w:szCs w:val="26"/>
                  <w:rPrChange w:id="35925" w:author="Le Minh Nghia" w:date="2019-10-09T10:56:00Z">
                    <w:rPr/>
                  </w:rPrChange>
                </w:rPr>
                <w:t xml:space="preserve"> </w:t>
              </w:r>
              <w:proofErr w:type="spellStart"/>
              <w:r w:rsidRPr="00B41112">
                <w:rPr>
                  <w:sz w:val="26"/>
                  <w:szCs w:val="26"/>
                  <w:rPrChange w:id="35926" w:author="Le Minh Nghia" w:date="2019-10-09T10:56:00Z">
                    <w:rPr/>
                  </w:rPrChange>
                </w:rPr>
                <w:t>nêu</w:t>
              </w:r>
              <w:proofErr w:type="spellEnd"/>
              <w:r w:rsidRPr="00B41112">
                <w:rPr>
                  <w:sz w:val="26"/>
                  <w:szCs w:val="26"/>
                  <w:rPrChange w:id="35927" w:author="Le Minh Nghia" w:date="2019-10-09T10:56:00Z">
                    <w:rPr/>
                  </w:rPrChange>
                </w:rPr>
                <w:t xml:space="preserve"> </w:t>
              </w:r>
              <w:proofErr w:type="spellStart"/>
              <w:r w:rsidRPr="00B41112">
                <w:rPr>
                  <w:sz w:val="26"/>
                  <w:szCs w:val="26"/>
                  <w:rPrChange w:id="35928" w:author="Le Minh Nghia" w:date="2019-10-09T10:56:00Z">
                    <w:rPr/>
                  </w:rPrChange>
                </w:rPr>
                <w:t>được</w:t>
              </w:r>
              <w:proofErr w:type="spellEnd"/>
              <w:r w:rsidRPr="00B41112">
                <w:rPr>
                  <w:sz w:val="26"/>
                  <w:szCs w:val="26"/>
                  <w:rPrChange w:id="35929" w:author="Le Minh Nghia" w:date="2019-10-09T10:56:00Z">
                    <w:rPr/>
                  </w:rPrChange>
                </w:rPr>
                <w:t xml:space="preserve">: </w:t>
              </w:r>
              <w:proofErr w:type="spellStart"/>
              <w:r w:rsidRPr="00B41112">
                <w:rPr>
                  <w:sz w:val="26"/>
                  <w:szCs w:val="26"/>
                  <w:rPrChange w:id="35930" w:author="Le Minh Nghia" w:date="2019-10-09T10:56:00Z">
                    <w:rPr/>
                  </w:rPrChange>
                </w:rPr>
                <w:t>kết</w:t>
              </w:r>
              <w:proofErr w:type="spellEnd"/>
              <w:r w:rsidRPr="00B41112">
                <w:rPr>
                  <w:sz w:val="26"/>
                  <w:szCs w:val="26"/>
                  <w:rPrChange w:id="35931" w:author="Le Minh Nghia" w:date="2019-10-09T10:56:00Z">
                    <w:rPr/>
                  </w:rPrChange>
                </w:rPr>
                <w:t xml:space="preserve"> </w:t>
              </w:r>
              <w:proofErr w:type="spellStart"/>
              <w:r w:rsidRPr="00B41112">
                <w:rPr>
                  <w:sz w:val="26"/>
                  <w:szCs w:val="26"/>
                  <w:rPrChange w:id="35932" w:author="Le Minh Nghia" w:date="2019-10-09T10:56:00Z">
                    <w:rPr/>
                  </w:rPrChange>
                </w:rPr>
                <w:t>nối</w:t>
              </w:r>
              <w:proofErr w:type="spellEnd"/>
              <w:r w:rsidRPr="00B41112">
                <w:rPr>
                  <w:sz w:val="26"/>
                  <w:szCs w:val="26"/>
                  <w:rPrChange w:id="35933" w:author="Le Minh Nghia" w:date="2019-10-09T10:56:00Z">
                    <w:rPr/>
                  </w:rPrChange>
                </w:rPr>
                <w:t xml:space="preserve"> </w:t>
              </w:r>
              <w:proofErr w:type="spellStart"/>
              <w:r w:rsidRPr="00B41112">
                <w:rPr>
                  <w:sz w:val="26"/>
                  <w:szCs w:val="26"/>
                  <w:rPrChange w:id="35934" w:author="Le Minh Nghia" w:date="2019-10-09T10:56:00Z">
                    <w:rPr/>
                  </w:rPrChange>
                </w:rPr>
                <w:t>với</w:t>
              </w:r>
              <w:proofErr w:type="spellEnd"/>
              <w:r w:rsidRPr="00B41112">
                <w:rPr>
                  <w:sz w:val="26"/>
                  <w:szCs w:val="26"/>
                  <w:rPrChange w:id="35935" w:author="Le Minh Nghia" w:date="2019-10-09T10:56:00Z">
                    <w:rPr/>
                  </w:rPrChange>
                </w:rPr>
                <w:t xml:space="preserve"> </w:t>
              </w:r>
              <w:proofErr w:type="spellStart"/>
              <w:r w:rsidRPr="00B41112">
                <w:rPr>
                  <w:sz w:val="26"/>
                  <w:szCs w:val="26"/>
                  <w:rPrChange w:id="35936" w:author="Le Minh Nghia" w:date="2019-10-09T10:56:00Z">
                    <w:rPr/>
                  </w:rPrChange>
                </w:rPr>
                <w:t>nhà</w:t>
              </w:r>
              <w:proofErr w:type="spellEnd"/>
              <w:r w:rsidRPr="00B41112">
                <w:rPr>
                  <w:sz w:val="26"/>
                  <w:szCs w:val="26"/>
                  <w:rPrChange w:id="35937" w:author="Le Minh Nghia" w:date="2019-10-09T10:56:00Z">
                    <w:rPr/>
                  </w:rPrChange>
                </w:rPr>
                <w:t xml:space="preserve"> </w:t>
              </w:r>
              <w:proofErr w:type="spellStart"/>
              <w:r w:rsidRPr="00B41112">
                <w:rPr>
                  <w:sz w:val="26"/>
                  <w:szCs w:val="26"/>
                  <w:rPrChange w:id="35938" w:author="Le Minh Nghia" w:date="2019-10-09T10:56:00Z">
                    <w:rPr/>
                  </w:rPrChange>
                </w:rPr>
                <w:t>trường</w:t>
              </w:r>
              <w:proofErr w:type="spellEnd"/>
              <w:r w:rsidRPr="00B41112">
                <w:rPr>
                  <w:sz w:val="26"/>
                  <w:szCs w:val="26"/>
                  <w:rPrChange w:id="35939" w:author="Le Minh Nghia" w:date="2019-10-09T10:56:00Z">
                    <w:rPr/>
                  </w:rPrChange>
                </w:rPr>
                <w:t xml:space="preserve"> </w:t>
              </w:r>
              <w:proofErr w:type="spellStart"/>
              <w:r w:rsidRPr="00B41112">
                <w:rPr>
                  <w:sz w:val="26"/>
                  <w:szCs w:val="26"/>
                  <w:rPrChange w:id="35940" w:author="Le Minh Nghia" w:date="2019-10-09T10:56:00Z">
                    <w:rPr/>
                  </w:rPrChange>
                </w:rPr>
                <w:t>và</w:t>
              </w:r>
              <w:proofErr w:type="spellEnd"/>
              <w:r w:rsidRPr="00B41112">
                <w:rPr>
                  <w:sz w:val="26"/>
                  <w:szCs w:val="26"/>
                  <w:rPrChange w:id="35941" w:author="Le Minh Nghia" w:date="2019-10-09T10:56:00Z">
                    <w:rPr/>
                  </w:rPrChange>
                </w:rPr>
                <w:t xml:space="preserve"> </w:t>
              </w:r>
              <w:proofErr w:type="spellStart"/>
              <w:r w:rsidRPr="00B41112">
                <w:rPr>
                  <w:sz w:val="26"/>
                  <w:szCs w:val="26"/>
                  <w:rPrChange w:id="35942" w:author="Le Minh Nghia" w:date="2019-10-09T10:56:00Z">
                    <w:rPr/>
                  </w:rPrChange>
                </w:rPr>
                <w:t>cựu</w:t>
              </w:r>
              <w:proofErr w:type="spellEnd"/>
              <w:r w:rsidRPr="00B41112">
                <w:rPr>
                  <w:sz w:val="26"/>
                  <w:szCs w:val="26"/>
                  <w:rPrChange w:id="35943" w:author="Le Minh Nghia" w:date="2019-10-09T10:56:00Z">
                    <w:rPr/>
                  </w:rPrChange>
                </w:rPr>
                <w:t xml:space="preserve"> </w:t>
              </w:r>
              <w:proofErr w:type="spellStart"/>
              <w:r w:rsidRPr="00B41112">
                <w:rPr>
                  <w:sz w:val="26"/>
                  <w:szCs w:val="26"/>
                  <w:rPrChange w:id="35944" w:author="Le Minh Nghia" w:date="2019-10-09T10:56:00Z">
                    <w:rPr/>
                  </w:rPrChange>
                </w:rPr>
                <w:t>sinh</w:t>
              </w:r>
              <w:proofErr w:type="spellEnd"/>
              <w:r w:rsidRPr="00B41112">
                <w:rPr>
                  <w:sz w:val="26"/>
                  <w:szCs w:val="26"/>
                  <w:rPrChange w:id="35945" w:author="Le Minh Nghia" w:date="2019-10-09T10:56:00Z">
                    <w:rPr/>
                  </w:rPrChange>
                </w:rPr>
                <w:t xml:space="preserve"> </w:t>
              </w:r>
              <w:proofErr w:type="spellStart"/>
              <w:r w:rsidRPr="00B41112">
                <w:rPr>
                  <w:sz w:val="26"/>
                  <w:szCs w:val="26"/>
                  <w:rPrChange w:id="35946" w:author="Le Minh Nghia" w:date="2019-10-09T10:56:00Z">
                    <w:rPr/>
                  </w:rPrChange>
                </w:rPr>
                <w:t>viên</w:t>
              </w:r>
              <w:proofErr w:type="spellEnd"/>
              <w:r w:rsidRPr="00B41112">
                <w:rPr>
                  <w:sz w:val="26"/>
                  <w:szCs w:val="26"/>
                  <w:rPrChange w:id="35947" w:author="Le Minh Nghia" w:date="2019-10-09T10:56:00Z">
                    <w:rPr/>
                  </w:rPrChange>
                </w:rPr>
                <w:t xml:space="preserve">, </w:t>
              </w:r>
              <w:proofErr w:type="spellStart"/>
              <w:r w:rsidRPr="00B41112">
                <w:rPr>
                  <w:sz w:val="26"/>
                  <w:szCs w:val="26"/>
                  <w:rPrChange w:id="35948" w:author="Le Minh Nghia" w:date="2019-10-09T10:56:00Z">
                    <w:rPr/>
                  </w:rPrChange>
                </w:rPr>
                <w:t>cơ</w:t>
              </w:r>
              <w:proofErr w:type="spellEnd"/>
              <w:r w:rsidRPr="00B41112">
                <w:rPr>
                  <w:sz w:val="26"/>
                  <w:szCs w:val="26"/>
                  <w:rPrChange w:id="35949" w:author="Le Minh Nghia" w:date="2019-10-09T10:56:00Z">
                    <w:rPr/>
                  </w:rPrChange>
                </w:rPr>
                <w:t xml:space="preserve"> </w:t>
              </w:r>
              <w:proofErr w:type="spellStart"/>
              <w:r w:rsidRPr="00B41112">
                <w:rPr>
                  <w:sz w:val="26"/>
                  <w:szCs w:val="26"/>
                  <w:rPrChange w:id="35950" w:author="Le Minh Nghia" w:date="2019-10-09T10:56:00Z">
                    <w:rPr/>
                  </w:rPrChange>
                </w:rPr>
                <w:t>hội</w:t>
              </w:r>
              <w:proofErr w:type="spellEnd"/>
              <w:r w:rsidRPr="00B41112">
                <w:rPr>
                  <w:sz w:val="26"/>
                  <w:szCs w:val="26"/>
                  <w:rPrChange w:id="35951" w:author="Le Minh Nghia" w:date="2019-10-09T10:56:00Z">
                    <w:rPr/>
                  </w:rPrChange>
                </w:rPr>
                <w:t xml:space="preserve"> </w:t>
              </w:r>
              <w:proofErr w:type="spellStart"/>
              <w:r w:rsidRPr="00B41112">
                <w:rPr>
                  <w:sz w:val="26"/>
                  <w:szCs w:val="26"/>
                  <w:rPrChange w:id="35952" w:author="Le Minh Nghia" w:date="2019-10-09T10:56:00Z">
                    <w:rPr/>
                  </w:rPrChange>
                </w:rPr>
                <w:t>nghề</w:t>
              </w:r>
              <w:proofErr w:type="spellEnd"/>
              <w:r w:rsidRPr="00B41112">
                <w:rPr>
                  <w:sz w:val="26"/>
                  <w:szCs w:val="26"/>
                  <w:rPrChange w:id="35953" w:author="Le Minh Nghia" w:date="2019-10-09T10:56:00Z">
                    <w:rPr/>
                  </w:rPrChange>
                </w:rPr>
                <w:t xml:space="preserve"> </w:t>
              </w:r>
              <w:proofErr w:type="spellStart"/>
              <w:r w:rsidRPr="00B41112">
                <w:rPr>
                  <w:sz w:val="26"/>
                  <w:szCs w:val="26"/>
                  <w:rPrChange w:id="35954" w:author="Le Minh Nghia" w:date="2019-10-09T10:56:00Z">
                    <w:rPr/>
                  </w:rPrChange>
                </w:rPr>
                <w:t>nghiệp</w:t>
              </w:r>
              <w:proofErr w:type="spellEnd"/>
              <w:r w:rsidRPr="00B41112">
                <w:rPr>
                  <w:sz w:val="26"/>
                  <w:szCs w:val="26"/>
                  <w:rPrChange w:id="35955" w:author="Le Minh Nghia" w:date="2019-10-09T10:56:00Z">
                    <w:rPr/>
                  </w:rPrChange>
                </w:rPr>
                <w:t xml:space="preserve">, </w:t>
              </w:r>
              <w:proofErr w:type="spellStart"/>
              <w:r w:rsidRPr="00B41112">
                <w:rPr>
                  <w:sz w:val="26"/>
                  <w:szCs w:val="26"/>
                  <w:rPrChange w:id="35956" w:author="Le Minh Nghia" w:date="2019-10-09T10:56:00Z">
                    <w:rPr/>
                  </w:rPrChange>
                </w:rPr>
                <w:t>hỗ</w:t>
              </w:r>
              <w:proofErr w:type="spellEnd"/>
              <w:r w:rsidRPr="00B41112">
                <w:rPr>
                  <w:sz w:val="26"/>
                  <w:szCs w:val="26"/>
                  <w:rPrChange w:id="35957" w:author="Le Minh Nghia" w:date="2019-10-09T10:56:00Z">
                    <w:rPr/>
                  </w:rPrChange>
                </w:rPr>
                <w:t xml:space="preserve"> </w:t>
              </w:r>
              <w:proofErr w:type="spellStart"/>
              <w:r w:rsidRPr="00B41112">
                <w:rPr>
                  <w:sz w:val="26"/>
                  <w:szCs w:val="26"/>
                  <w:rPrChange w:id="35958" w:author="Le Minh Nghia" w:date="2019-10-09T10:56:00Z">
                    <w:rPr/>
                  </w:rPrChange>
                </w:rPr>
                <w:t>trợ</w:t>
              </w:r>
              <w:proofErr w:type="spellEnd"/>
              <w:r w:rsidRPr="00B41112">
                <w:rPr>
                  <w:sz w:val="26"/>
                  <w:szCs w:val="26"/>
                  <w:rPrChange w:id="35959" w:author="Le Minh Nghia" w:date="2019-10-09T10:56:00Z">
                    <w:rPr/>
                  </w:rPrChange>
                </w:rPr>
                <w:t xml:space="preserve"> </w:t>
              </w:r>
              <w:proofErr w:type="spellStart"/>
              <w:r w:rsidRPr="00B41112">
                <w:rPr>
                  <w:sz w:val="26"/>
                  <w:szCs w:val="26"/>
                  <w:rPrChange w:id="35960" w:author="Le Minh Nghia" w:date="2019-10-09T10:56:00Z">
                    <w:rPr/>
                  </w:rPrChange>
                </w:rPr>
                <w:t>kinh</w:t>
              </w:r>
              <w:proofErr w:type="spellEnd"/>
              <w:r w:rsidRPr="00B41112">
                <w:rPr>
                  <w:sz w:val="26"/>
                  <w:szCs w:val="26"/>
                  <w:rPrChange w:id="35961" w:author="Le Minh Nghia" w:date="2019-10-09T10:56:00Z">
                    <w:rPr/>
                  </w:rPrChange>
                </w:rPr>
                <w:t xml:space="preserve"> </w:t>
              </w:r>
              <w:proofErr w:type="spellStart"/>
              <w:r w:rsidRPr="00B41112">
                <w:rPr>
                  <w:sz w:val="26"/>
                  <w:szCs w:val="26"/>
                  <w:rPrChange w:id="35962" w:author="Le Minh Nghia" w:date="2019-10-09T10:56:00Z">
                    <w:rPr/>
                  </w:rPrChange>
                </w:rPr>
                <w:t>doanh</w:t>
              </w:r>
              <w:proofErr w:type="spellEnd"/>
              <w:r w:rsidRPr="00B41112">
                <w:rPr>
                  <w:sz w:val="26"/>
                  <w:szCs w:val="26"/>
                  <w:rPrChange w:id="35963" w:author="Le Minh Nghia" w:date="2019-10-09T10:56:00Z">
                    <w:rPr/>
                  </w:rPrChange>
                </w:rPr>
                <w:t xml:space="preserve">, </w:t>
              </w:r>
              <w:proofErr w:type="spellStart"/>
              <w:r w:rsidRPr="00B41112">
                <w:rPr>
                  <w:sz w:val="26"/>
                  <w:szCs w:val="26"/>
                  <w:rPrChange w:id="35964" w:author="Le Minh Nghia" w:date="2019-10-09T10:56:00Z">
                    <w:rPr/>
                  </w:rPrChange>
                </w:rPr>
                <w:t>sau</w:t>
              </w:r>
              <w:proofErr w:type="spellEnd"/>
              <w:r w:rsidRPr="00B41112">
                <w:rPr>
                  <w:sz w:val="26"/>
                  <w:szCs w:val="26"/>
                  <w:rPrChange w:id="35965" w:author="Le Minh Nghia" w:date="2019-10-09T10:56:00Z">
                    <w:rPr/>
                  </w:rPrChange>
                </w:rPr>
                <w:t xml:space="preserve"> </w:t>
              </w:r>
              <w:proofErr w:type="spellStart"/>
              <w:r w:rsidRPr="00B41112">
                <w:rPr>
                  <w:sz w:val="26"/>
                  <w:szCs w:val="26"/>
                  <w:rPrChange w:id="35966" w:author="Le Minh Nghia" w:date="2019-10-09T10:56:00Z">
                    <w:rPr/>
                  </w:rPrChange>
                </w:rPr>
                <w:t>đại</w:t>
              </w:r>
              <w:proofErr w:type="spellEnd"/>
              <w:r w:rsidRPr="00B41112">
                <w:rPr>
                  <w:sz w:val="26"/>
                  <w:szCs w:val="26"/>
                  <w:rPrChange w:id="35967" w:author="Le Minh Nghia" w:date="2019-10-09T10:56:00Z">
                    <w:rPr/>
                  </w:rPrChange>
                </w:rPr>
                <w:t xml:space="preserve"> </w:t>
              </w:r>
              <w:proofErr w:type="spellStart"/>
              <w:r w:rsidRPr="00B41112">
                <w:rPr>
                  <w:sz w:val="26"/>
                  <w:szCs w:val="26"/>
                  <w:rPrChange w:id="35968" w:author="Le Minh Nghia" w:date="2019-10-09T10:56:00Z">
                    <w:rPr/>
                  </w:rPrChange>
                </w:rPr>
                <w:t>học</w:t>
              </w:r>
              <w:proofErr w:type="spellEnd"/>
              <w:r w:rsidRPr="00B41112">
                <w:rPr>
                  <w:sz w:val="26"/>
                  <w:szCs w:val="26"/>
                  <w:rPrChange w:id="35969" w:author="Le Minh Nghia" w:date="2019-10-09T10:56:00Z">
                    <w:rPr/>
                  </w:rPrChange>
                </w:rPr>
                <w:t xml:space="preserve">, </w:t>
              </w:r>
              <w:proofErr w:type="spellStart"/>
              <w:r w:rsidRPr="00B41112">
                <w:rPr>
                  <w:sz w:val="26"/>
                  <w:szCs w:val="26"/>
                  <w:rPrChange w:id="35970" w:author="Le Minh Nghia" w:date="2019-10-09T10:56:00Z">
                    <w:rPr/>
                  </w:rPrChange>
                </w:rPr>
                <w:t>cập</w:t>
              </w:r>
              <w:proofErr w:type="spellEnd"/>
              <w:r w:rsidRPr="00B41112">
                <w:rPr>
                  <w:sz w:val="26"/>
                  <w:szCs w:val="26"/>
                  <w:rPrChange w:id="35971" w:author="Le Minh Nghia" w:date="2019-10-09T10:56:00Z">
                    <w:rPr/>
                  </w:rPrChange>
                </w:rPr>
                <w:t xml:space="preserve"> </w:t>
              </w:r>
              <w:proofErr w:type="spellStart"/>
              <w:r w:rsidRPr="00B41112">
                <w:rPr>
                  <w:sz w:val="26"/>
                  <w:szCs w:val="26"/>
                  <w:rPrChange w:id="35972" w:author="Le Minh Nghia" w:date="2019-10-09T10:56:00Z">
                    <w:rPr/>
                  </w:rPrChange>
                </w:rPr>
                <w:t>nhật</w:t>
              </w:r>
              <w:proofErr w:type="spellEnd"/>
              <w:r w:rsidRPr="00B41112">
                <w:rPr>
                  <w:sz w:val="26"/>
                  <w:szCs w:val="26"/>
                  <w:rPrChange w:id="35973" w:author="Le Minh Nghia" w:date="2019-10-09T10:56:00Z">
                    <w:rPr/>
                  </w:rPrChange>
                </w:rPr>
                <w:t xml:space="preserve"> </w:t>
              </w:r>
              <w:proofErr w:type="spellStart"/>
              <w:r w:rsidRPr="00B41112">
                <w:rPr>
                  <w:sz w:val="26"/>
                  <w:szCs w:val="26"/>
                  <w:rPrChange w:id="35974" w:author="Le Minh Nghia" w:date="2019-10-09T10:56:00Z">
                    <w:rPr/>
                  </w:rPrChange>
                </w:rPr>
                <w:t>thông</w:t>
              </w:r>
              <w:proofErr w:type="spellEnd"/>
              <w:r w:rsidRPr="00B41112">
                <w:rPr>
                  <w:sz w:val="26"/>
                  <w:szCs w:val="26"/>
                  <w:rPrChange w:id="35975" w:author="Le Minh Nghia" w:date="2019-10-09T10:56:00Z">
                    <w:rPr/>
                  </w:rPrChange>
                </w:rPr>
                <w:t xml:space="preserve"> tin </w:t>
              </w:r>
              <w:proofErr w:type="spellStart"/>
              <w:r w:rsidRPr="00B41112">
                <w:rPr>
                  <w:sz w:val="26"/>
                  <w:szCs w:val="26"/>
                  <w:rPrChange w:id="35976" w:author="Le Minh Nghia" w:date="2019-10-09T10:56:00Z">
                    <w:rPr/>
                  </w:rPrChange>
                </w:rPr>
                <w:t>cho</w:t>
              </w:r>
              <w:proofErr w:type="spellEnd"/>
              <w:r w:rsidRPr="00B41112">
                <w:rPr>
                  <w:sz w:val="26"/>
                  <w:szCs w:val="26"/>
                  <w:rPrChange w:id="35977" w:author="Le Minh Nghia" w:date="2019-10-09T10:56:00Z">
                    <w:rPr/>
                  </w:rPrChange>
                </w:rPr>
                <w:t xml:space="preserve"> </w:t>
              </w:r>
              <w:proofErr w:type="spellStart"/>
              <w:r w:rsidRPr="00B41112">
                <w:rPr>
                  <w:sz w:val="26"/>
                  <w:szCs w:val="26"/>
                  <w:rPrChange w:id="35978" w:author="Le Minh Nghia" w:date="2019-10-09T10:56:00Z">
                    <w:rPr/>
                  </w:rPrChange>
                </w:rPr>
                <w:t>cựu</w:t>
              </w:r>
              <w:proofErr w:type="spellEnd"/>
              <w:r w:rsidRPr="00B41112">
                <w:rPr>
                  <w:sz w:val="26"/>
                  <w:szCs w:val="26"/>
                  <w:rPrChange w:id="35979" w:author="Le Minh Nghia" w:date="2019-10-09T10:56:00Z">
                    <w:rPr/>
                  </w:rPrChange>
                </w:rPr>
                <w:t xml:space="preserve"> </w:t>
              </w:r>
              <w:proofErr w:type="spellStart"/>
              <w:r w:rsidRPr="00B41112">
                <w:rPr>
                  <w:sz w:val="26"/>
                  <w:szCs w:val="26"/>
                  <w:rPrChange w:id="35980" w:author="Le Minh Nghia" w:date="2019-10-09T10:56:00Z">
                    <w:rPr/>
                  </w:rPrChange>
                </w:rPr>
                <w:t>sinh</w:t>
              </w:r>
              <w:proofErr w:type="spellEnd"/>
              <w:r w:rsidRPr="00B41112">
                <w:rPr>
                  <w:sz w:val="26"/>
                  <w:szCs w:val="26"/>
                  <w:rPrChange w:id="35981" w:author="Le Minh Nghia" w:date="2019-10-09T10:56:00Z">
                    <w:rPr/>
                  </w:rPrChange>
                </w:rPr>
                <w:t xml:space="preserve"> </w:t>
              </w:r>
              <w:proofErr w:type="spellStart"/>
              <w:r w:rsidRPr="00B41112">
                <w:rPr>
                  <w:sz w:val="26"/>
                  <w:szCs w:val="26"/>
                  <w:rPrChange w:id="35982" w:author="Le Minh Nghia" w:date="2019-10-09T10:56:00Z">
                    <w:rPr/>
                  </w:rPrChange>
                </w:rPr>
                <w:t>viên</w:t>
              </w:r>
              <w:proofErr w:type="spellEnd"/>
              <w:r w:rsidRPr="00B41112">
                <w:rPr>
                  <w:sz w:val="26"/>
                  <w:szCs w:val="26"/>
                  <w:rPrChange w:id="35983" w:author="Le Minh Nghia" w:date="2019-10-09T10:56:00Z">
                    <w:rPr/>
                  </w:rPrChange>
                </w:rPr>
                <w:t xml:space="preserve">, </w:t>
              </w:r>
              <w:proofErr w:type="spellStart"/>
              <w:r w:rsidRPr="00B41112">
                <w:rPr>
                  <w:sz w:val="26"/>
                  <w:szCs w:val="26"/>
                  <w:rPrChange w:id="35984" w:author="Le Minh Nghia" w:date="2019-10-09T10:56:00Z">
                    <w:rPr/>
                  </w:rPrChange>
                </w:rPr>
                <w:t>gặp</w:t>
              </w:r>
              <w:proofErr w:type="spellEnd"/>
              <w:r w:rsidRPr="00B41112">
                <w:rPr>
                  <w:sz w:val="26"/>
                  <w:szCs w:val="26"/>
                  <w:rPrChange w:id="35985" w:author="Le Minh Nghia" w:date="2019-10-09T10:56:00Z">
                    <w:rPr/>
                  </w:rPrChange>
                </w:rPr>
                <w:t xml:space="preserve"> </w:t>
              </w:r>
              <w:proofErr w:type="spellStart"/>
              <w:r w:rsidRPr="00B41112">
                <w:rPr>
                  <w:sz w:val="26"/>
                  <w:szCs w:val="26"/>
                  <w:rPrChange w:id="35986" w:author="Le Minh Nghia" w:date="2019-10-09T10:56:00Z">
                    <w:rPr/>
                  </w:rPrChange>
                </w:rPr>
                <w:t>gỡ</w:t>
              </w:r>
              <w:proofErr w:type="spellEnd"/>
              <w:r w:rsidRPr="00B41112">
                <w:rPr>
                  <w:sz w:val="26"/>
                  <w:szCs w:val="26"/>
                  <w:rPrChange w:id="35987" w:author="Le Minh Nghia" w:date="2019-10-09T10:56:00Z">
                    <w:rPr/>
                  </w:rPrChange>
                </w:rPr>
                <w:t xml:space="preserve"> </w:t>
              </w:r>
              <w:proofErr w:type="spellStart"/>
              <w:r w:rsidRPr="00B41112">
                <w:rPr>
                  <w:sz w:val="26"/>
                  <w:szCs w:val="26"/>
                  <w:rPrChange w:id="35988" w:author="Le Minh Nghia" w:date="2019-10-09T10:56:00Z">
                    <w:rPr/>
                  </w:rPrChange>
                </w:rPr>
                <w:t>cựu</w:t>
              </w:r>
              <w:proofErr w:type="spellEnd"/>
              <w:r w:rsidRPr="00B41112">
                <w:rPr>
                  <w:sz w:val="26"/>
                  <w:szCs w:val="26"/>
                  <w:rPrChange w:id="35989" w:author="Le Minh Nghia" w:date="2019-10-09T10:56:00Z">
                    <w:rPr/>
                  </w:rPrChange>
                </w:rPr>
                <w:t xml:space="preserve"> </w:t>
              </w:r>
              <w:proofErr w:type="spellStart"/>
              <w:r w:rsidRPr="00B41112">
                <w:rPr>
                  <w:sz w:val="26"/>
                  <w:szCs w:val="26"/>
                  <w:rPrChange w:id="35990" w:author="Le Minh Nghia" w:date="2019-10-09T10:56:00Z">
                    <w:rPr/>
                  </w:rPrChange>
                </w:rPr>
                <w:t>sinh</w:t>
              </w:r>
              <w:proofErr w:type="spellEnd"/>
              <w:r w:rsidRPr="00B41112">
                <w:rPr>
                  <w:sz w:val="26"/>
                  <w:szCs w:val="26"/>
                  <w:rPrChange w:id="35991" w:author="Le Minh Nghia" w:date="2019-10-09T10:56:00Z">
                    <w:rPr/>
                  </w:rPrChange>
                </w:rPr>
                <w:t xml:space="preserve"> </w:t>
              </w:r>
              <w:proofErr w:type="spellStart"/>
              <w:r w:rsidRPr="00B41112">
                <w:rPr>
                  <w:sz w:val="26"/>
                  <w:szCs w:val="26"/>
                  <w:rPrChange w:id="35992" w:author="Le Minh Nghia" w:date="2019-10-09T10:56:00Z">
                    <w:rPr/>
                  </w:rPrChange>
                </w:rPr>
                <w:t>viên</w:t>
              </w:r>
              <w:proofErr w:type="spellEnd"/>
              <w:r w:rsidRPr="00B41112">
                <w:rPr>
                  <w:sz w:val="26"/>
                  <w:szCs w:val="26"/>
                  <w:rPrChange w:id="35993" w:author="Le Minh Nghia" w:date="2019-10-09T10:56:00Z">
                    <w:rPr/>
                  </w:rPrChange>
                </w:rPr>
                <w:t xml:space="preserve">, </w:t>
              </w:r>
              <w:proofErr w:type="spellStart"/>
              <w:r w:rsidRPr="00B41112">
                <w:rPr>
                  <w:sz w:val="26"/>
                  <w:szCs w:val="26"/>
                  <w:rPrChange w:id="35994" w:author="Le Minh Nghia" w:date="2019-10-09T10:56:00Z">
                    <w:rPr/>
                  </w:rPrChange>
                </w:rPr>
                <w:t>giấy</w:t>
              </w:r>
              <w:proofErr w:type="spellEnd"/>
              <w:r w:rsidRPr="00B41112">
                <w:rPr>
                  <w:sz w:val="26"/>
                  <w:szCs w:val="26"/>
                  <w:rPrChange w:id="35995" w:author="Le Minh Nghia" w:date="2019-10-09T10:56:00Z">
                    <w:rPr/>
                  </w:rPrChange>
                </w:rPr>
                <w:t xml:space="preserve"> </w:t>
              </w:r>
              <w:proofErr w:type="spellStart"/>
              <w:r w:rsidRPr="00B41112">
                <w:rPr>
                  <w:sz w:val="26"/>
                  <w:szCs w:val="26"/>
                  <w:rPrChange w:id="35996" w:author="Le Minh Nghia" w:date="2019-10-09T10:56:00Z">
                    <w:rPr/>
                  </w:rPrChange>
                </w:rPr>
                <w:t>chứng</w:t>
              </w:r>
              <w:proofErr w:type="spellEnd"/>
              <w:r w:rsidRPr="00B41112">
                <w:rPr>
                  <w:sz w:val="26"/>
                  <w:szCs w:val="26"/>
                  <w:rPrChange w:id="35997" w:author="Le Minh Nghia" w:date="2019-10-09T10:56:00Z">
                    <w:rPr/>
                  </w:rPrChange>
                </w:rPr>
                <w:t xml:space="preserve"> </w:t>
              </w:r>
              <w:proofErr w:type="spellStart"/>
              <w:r w:rsidRPr="00B41112">
                <w:rPr>
                  <w:sz w:val="26"/>
                  <w:szCs w:val="26"/>
                  <w:rPrChange w:id="35998" w:author="Le Minh Nghia" w:date="2019-10-09T10:56:00Z">
                    <w:rPr/>
                  </w:rPrChange>
                </w:rPr>
                <w:t>nhận</w:t>
              </w:r>
              <w:proofErr w:type="spellEnd"/>
              <w:r w:rsidRPr="00B41112">
                <w:rPr>
                  <w:sz w:val="26"/>
                  <w:szCs w:val="26"/>
                  <w:rPrChange w:id="35999" w:author="Le Minh Nghia" w:date="2019-10-09T10:56:00Z">
                    <w:rPr/>
                  </w:rPrChange>
                </w:rPr>
                <w:t xml:space="preserve"> </w:t>
              </w:r>
              <w:proofErr w:type="spellStart"/>
              <w:r w:rsidRPr="00B41112">
                <w:rPr>
                  <w:sz w:val="26"/>
                  <w:szCs w:val="26"/>
                  <w:rPrChange w:id="36000" w:author="Le Minh Nghia" w:date="2019-10-09T10:56:00Z">
                    <w:rPr/>
                  </w:rPrChange>
                </w:rPr>
                <w:t>và</w:t>
              </w:r>
              <w:proofErr w:type="spellEnd"/>
              <w:r w:rsidRPr="00B41112">
                <w:rPr>
                  <w:sz w:val="26"/>
                  <w:szCs w:val="26"/>
                  <w:rPrChange w:id="36001" w:author="Le Minh Nghia" w:date="2019-10-09T10:56:00Z">
                    <w:rPr/>
                  </w:rPrChange>
                </w:rPr>
                <w:t xml:space="preserve"> </w:t>
              </w:r>
              <w:proofErr w:type="spellStart"/>
              <w:r w:rsidRPr="00B41112">
                <w:rPr>
                  <w:sz w:val="26"/>
                  <w:szCs w:val="26"/>
                  <w:rPrChange w:id="36002" w:author="Le Minh Nghia" w:date="2019-10-09T10:56:00Z">
                    <w:rPr/>
                  </w:rPrChange>
                </w:rPr>
                <w:t>bảng</w:t>
              </w:r>
              <w:proofErr w:type="spellEnd"/>
              <w:r w:rsidRPr="00B41112">
                <w:rPr>
                  <w:sz w:val="26"/>
                  <w:szCs w:val="26"/>
                  <w:rPrChange w:id="36003" w:author="Le Minh Nghia" w:date="2019-10-09T10:56:00Z">
                    <w:rPr/>
                  </w:rPrChange>
                </w:rPr>
                <w:t xml:space="preserve"> </w:t>
              </w:r>
              <w:proofErr w:type="spellStart"/>
              <w:r w:rsidRPr="00B41112">
                <w:rPr>
                  <w:sz w:val="26"/>
                  <w:szCs w:val="26"/>
                  <w:rPrChange w:id="36004" w:author="Le Minh Nghia" w:date="2019-10-09T10:56:00Z">
                    <w:rPr/>
                  </w:rPrChange>
                </w:rPr>
                <w:t>điểm</w:t>
              </w:r>
              <w:proofErr w:type="spellEnd"/>
              <w:r w:rsidRPr="00B41112">
                <w:rPr>
                  <w:sz w:val="26"/>
                  <w:szCs w:val="26"/>
                  <w:rPrChange w:id="36005" w:author="Le Minh Nghia" w:date="2019-10-09T10:56:00Z">
                    <w:rPr/>
                  </w:rPrChange>
                </w:rPr>
                <w:t xml:space="preserve"> </w:t>
              </w:r>
              <w:proofErr w:type="spellStart"/>
              <w:r w:rsidRPr="00B41112">
                <w:rPr>
                  <w:sz w:val="26"/>
                  <w:szCs w:val="26"/>
                  <w:rPrChange w:id="36006" w:author="Le Minh Nghia" w:date="2019-10-09T10:56:00Z">
                    <w:rPr/>
                  </w:rPrChange>
                </w:rPr>
                <w:t>của</w:t>
              </w:r>
              <w:proofErr w:type="spellEnd"/>
              <w:r w:rsidRPr="00B41112">
                <w:rPr>
                  <w:sz w:val="26"/>
                  <w:szCs w:val="26"/>
                  <w:rPrChange w:id="36007" w:author="Le Minh Nghia" w:date="2019-10-09T10:56:00Z">
                    <w:rPr/>
                  </w:rPrChange>
                </w:rPr>
                <w:t xml:space="preserve"> </w:t>
              </w:r>
              <w:proofErr w:type="spellStart"/>
              <w:r w:rsidRPr="00B41112">
                <w:rPr>
                  <w:sz w:val="26"/>
                  <w:szCs w:val="26"/>
                  <w:rPrChange w:id="36008" w:author="Le Minh Nghia" w:date="2019-10-09T10:56:00Z">
                    <w:rPr/>
                  </w:rPrChange>
                </w:rPr>
                <w:t>sinh</w:t>
              </w:r>
              <w:proofErr w:type="spellEnd"/>
              <w:r w:rsidRPr="00B41112">
                <w:rPr>
                  <w:sz w:val="26"/>
                  <w:szCs w:val="26"/>
                  <w:rPrChange w:id="36009" w:author="Le Minh Nghia" w:date="2019-10-09T10:56:00Z">
                    <w:rPr/>
                  </w:rPrChange>
                </w:rPr>
                <w:t xml:space="preserve"> </w:t>
              </w:r>
              <w:proofErr w:type="spellStart"/>
              <w:r w:rsidRPr="00B41112">
                <w:rPr>
                  <w:sz w:val="26"/>
                  <w:szCs w:val="26"/>
                  <w:rPrChange w:id="36010" w:author="Le Minh Nghia" w:date="2019-10-09T10:56:00Z">
                    <w:rPr/>
                  </w:rPrChange>
                </w:rPr>
                <w:t>viên</w:t>
              </w:r>
              <w:proofErr w:type="spellEnd"/>
              <w:r w:rsidRPr="00B41112">
                <w:rPr>
                  <w:sz w:val="26"/>
                  <w:szCs w:val="26"/>
                  <w:rPrChange w:id="36011" w:author="Le Minh Nghia" w:date="2019-10-09T10:56:00Z">
                    <w:rPr/>
                  </w:rPrChange>
                </w:rPr>
                <w:t>.</w:t>
              </w:r>
            </w:ins>
          </w:p>
          <w:p w:rsidR="00B41112" w:rsidRPr="00B41112" w:rsidRDefault="00B41112">
            <w:pPr>
              <w:spacing w:before="120" w:line="264" w:lineRule="auto"/>
              <w:jc w:val="both"/>
              <w:rPr>
                <w:ins w:id="36012" w:author="Le Minh Nghia" w:date="2019-10-09T10:54:00Z"/>
                <w:sz w:val="26"/>
                <w:szCs w:val="26"/>
                <w:rPrChange w:id="36013" w:author="Le Minh Nghia" w:date="2019-10-09T10:56:00Z">
                  <w:rPr>
                    <w:ins w:id="36014" w:author="Le Minh Nghia" w:date="2019-10-09T10:54:00Z"/>
                  </w:rPr>
                </w:rPrChange>
              </w:rPr>
            </w:pPr>
            <w:proofErr w:type="spellStart"/>
            <w:ins w:id="36015" w:author="Le Minh Nghia" w:date="2019-10-09T10:54:00Z">
              <w:r w:rsidRPr="00B41112">
                <w:rPr>
                  <w:i/>
                  <w:sz w:val="26"/>
                  <w:szCs w:val="26"/>
                  <w:rPrChange w:id="36016" w:author="Le Minh Nghia" w:date="2019-10-09T10:56:00Z">
                    <w:rPr>
                      <w:i/>
                    </w:rPr>
                  </w:rPrChange>
                </w:rPr>
                <w:t>Đánh</w:t>
              </w:r>
              <w:proofErr w:type="spellEnd"/>
              <w:r w:rsidRPr="00B41112">
                <w:rPr>
                  <w:i/>
                  <w:sz w:val="26"/>
                  <w:szCs w:val="26"/>
                  <w:rPrChange w:id="36017" w:author="Le Minh Nghia" w:date="2019-10-09T10:56:00Z">
                    <w:rPr>
                      <w:i/>
                    </w:rPr>
                  </w:rPrChange>
                </w:rPr>
                <w:t xml:space="preserve"> </w:t>
              </w:r>
              <w:proofErr w:type="spellStart"/>
              <w:r w:rsidRPr="00B41112">
                <w:rPr>
                  <w:i/>
                  <w:sz w:val="26"/>
                  <w:szCs w:val="26"/>
                  <w:rPrChange w:id="36018" w:author="Le Minh Nghia" w:date="2019-10-09T10:56:00Z">
                    <w:rPr>
                      <w:i/>
                    </w:rPr>
                  </w:rPrChange>
                </w:rPr>
                <w:t>giá</w:t>
              </w:r>
              <w:proofErr w:type="spellEnd"/>
              <w:r w:rsidRPr="00B41112">
                <w:rPr>
                  <w:i/>
                  <w:sz w:val="26"/>
                  <w:szCs w:val="26"/>
                  <w:rPrChange w:id="36019" w:author="Le Minh Nghia" w:date="2019-10-09T10:56:00Z">
                    <w:rPr>
                      <w:i/>
                    </w:rPr>
                  </w:rPrChange>
                </w:rPr>
                <w:t xml:space="preserve"> </w:t>
              </w:r>
              <w:proofErr w:type="spellStart"/>
              <w:r w:rsidRPr="00B41112">
                <w:rPr>
                  <w:i/>
                  <w:sz w:val="26"/>
                  <w:szCs w:val="26"/>
                  <w:rPrChange w:id="36020" w:author="Le Minh Nghia" w:date="2019-10-09T10:56:00Z">
                    <w:rPr>
                      <w:i/>
                    </w:rPr>
                  </w:rPrChange>
                </w:rPr>
                <w:t>chung</w:t>
              </w:r>
              <w:proofErr w:type="spellEnd"/>
              <w:r w:rsidRPr="00B41112">
                <w:rPr>
                  <w:i/>
                  <w:sz w:val="26"/>
                  <w:szCs w:val="26"/>
                  <w:rPrChange w:id="36021" w:author="Le Minh Nghia" w:date="2019-10-09T10:56:00Z">
                    <w:rPr>
                      <w:i/>
                    </w:rPr>
                  </w:rPrChange>
                </w:rPr>
                <w:t xml:space="preserve">: </w:t>
              </w:r>
              <w:proofErr w:type="spellStart"/>
              <w:r w:rsidRPr="00B41112">
                <w:rPr>
                  <w:i/>
                  <w:sz w:val="26"/>
                  <w:szCs w:val="26"/>
                  <w:rPrChange w:id="36022" w:author="Le Minh Nghia" w:date="2019-10-09T10:56:00Z">
                    <w:rPr>
                      <w:i/>
                    </w:rPr>
                  </w:rPrChange>
                </w:rPr>
                <w:t>hầu</w:t>
              </w:r>
              <w:proofErr w:type="spellEnd"/>
              <w:r w:rsidRPr="00B41112">
                <w:rPr>
                  <w:i/>
                  <w:sz w:val="26"/>
                  <w:szCs w:val="26"/>
                  <w:rPrChange w:id="36023" w:author="Le Minh Nghia" w:date="2019-10-09T10:56:00Z">
                    <w:rPr>
                      <w:i/>
                    </w:rPr>
                  </w:rPrChange>
                </w:rPr>
                <w:t xml:space="preserve"> </w:t>
              </w:r>
              <w:proofErr w:type="spellStart"/>
              <w:r w:rsidRPr="00B41112">
                <w:rPr>
                  <w:i/>
                  <w:sz w:val="26"/>
                  <w:szCs w:val="26"/>
                  <w:rPrChange w:id="36024" w:author="Le Minh Nghia" w:date="2019-10-09T10:56:00Z">
                    <w:rPr>
                      <w:i/>
                    </w:rPr>
                  </w:rPrChange>
                </w:rPr>
                <w:t>hết</w:t>
              </w:r>
              <w:proofErr w:type="spellEnd"/>
              <w:r w:rsidRPr="00B41112">
                <w:rPr>
                  <w:i/>
                  <w:sz w:val="26"/>
                  <w:szCs w:val="26"/>
                  <w:rPrChange w:id="36025" w:author="Le Minh Nghia" w:date="2019-10-09T10:56:00Z">
                    <w:rPr>
                      <w:i/>
                    </w:rPr>
                  </w:rPrChange>
                </w:rPr>
                <w:t xml:space="preserve"> </w:t>
              </w:r>
              <w:proofErr w:type="spellStart"/>
              <w:r w:rsidRPr="00B41112">
                <w:rPr>
                  <w:i/>
                  <w:sz w:val="26"/>
                  <w:szCs w:val="26"/>
                  <w:rPrChange w:id="36026" w:author="Le Minh Nghia" w:date="2019-10-09T10:56:00Z">
                    <w:rPr>
                      <w:i/>
                    </w:rPr>
                  </w:rPrChange>
                </w:rPr>
                <w:t>các</w:t>
              </w:r>
              <w:proofErr w:type="spellEnd"/>
              <w:r w:rsidRPr="00B41112">
                <w:rPr>
                  <w:i/>
                  <w:sz w:val="26"/>
                  <w:szCs w:val="26"/>
                  <w:rPrChange w:id="36027" w:author="Le Minh Nghia" w:date="2019-10-09T10:56:00Z">
                    <w:rPr>
                      <w:i/>
                    </w:rPr>
                  </w:rPrChange>
                </w:rPr>
                <w:t xml:space="preserve"> </w:t>
              </w:r>
              <w:proofErr w:type="spellStart"/>
              <w:r w:rsidRPr="00B41112">
                <w:rPr>
                  <w:i/>
                  <w:sz w:val="26"/>
                  <w:szCs w:val="26"/>
                  <w:rPrChange w:id="36028" w:author="Le Minh Nghia" w:date="2019-10-09T10:56:00Z">
                    <w:rPr>
                      <w:i/>
                    </w:rPr>
                  </w:rPrChange>
                </w:rPr>
                <w:t>trường</w:t>
              </w:r>
              <w:proofErr w:type="spellEnd"/>
              <w:r w:rsidRPr="00B41112">
                <w:rPr>
                  <w:i/>
                  <w:sz w:val="26"/>
                  <w:szCs w:val="26"/>
                  <w:rPrChange w:id="36029" w:author="Le Minh Nghia" w:date="2019-10-09T10:56:00Z">
                    <w:rPr>
                      <w:i/>
                    </w:rPr>
                  </w:rPrChange>
                </w:rPr>
                <w:t xml:space="preserve"> </w:t>
              </w:r>
              <w:proofErr w:type="spellStart"/>
              <w:r w:rsidRPr="00B41112">
                <w:rPr>
                  <w:i/>
                  <w:sz w:val="26"/>
                  <w:szCs w:val="26"/>
                  <w:rPrChange w:id="36030" w:author="Le Minh Nghia" w:date="2019-10-09T10:56:00Z">
                    <w:rPr>
                      <w:i/>
                    </w:rPr>
                  </w:rPrChange>
                </w:rPr>
                <w:t>đại</w:t>
              </w:r>
              <w:proofErr w:type="spellEnd"/>
              <w:r w:rsidRPr="00B41112">
                <w:rPr>
                  <w:i/>
                  <w:sz w:val="26"/>
                  <w:szCs w:val="26"/>
                  <w:rPrChange w:id="36031" w:author="Le Minh Nghia" w:date="2019-10-09T10:56:00Z">
                    <w:rPr>
                      <w:i/>
                    </w:rPr>
                  </w:rPrChange>
                </w:rPr>
                <w:t xml:space="preserve"> </w:t>
              </w:r>
              <w:proofErr w:type="spellStart"/>
              <w:r w:rsidRPr="00B41112">
                <w:rPr>
                  <w:i/>
                  <w:sz w:val="26"/>
                  <w:szCs w:val="26"/>
                  <w:rPrChange w:id="36032" w:author="Le Minh Nghia" w:date="2019-10-09T10:56:00Z">
                    <w:rPr>
                      <w:i/>
                    </w:rPr>
                  </w:rPrChange>
                </w:rPr>
                <w:t>học</w:t>
              </w:r>
              <w:proofErr w:type="spellEnd"/>
              <w:r w:rsidRPr="00B41112">
                <w:rPr>
                  <w:i/>
                  <w:sz w:val="26"/>
                  <w:szCs w:val="26"/>
                  <w:rPrChange w:id="36033" w:author="Le Minh Nghia" w:date="2019-10-09T10:56:00Z">
                    <w:rPr>
                      <w:i/>
                    </w:rPr>
                  </w:rPrChange>
                </w:rPr>
                <w:t xml:space="preserve"> </w:t>
              </w:r>
              <w:proofErr w:type="spellStart"/>
              <w:r w:rsidRPr="00B41112">
                <w:rPr>
                  <w:i/>
                  <w:sz w:val="26"/>
                  <w:szCs w:val="26"/>
                  <w:rPrChange w:id="36034" w:author="Le Minh Nghia" w:date="2019-10-09T10:56:00Z">
                    <w:rPr>
                      <w:i/>
                    </w:rPr>
                  </w:rPrChange>
                </w:rPr>
                <w:t>ngoài</w:t>
              </w:r>
              <w:proofErr w:type="spellEnd"/>
              <w:r w:rsidRPr="00B41112">
                <w:rPr>
                  <w:i/>
                  <w:sz w:val="26"/>
                  <w:szCs w:val="26"/>
                  <w:rPrChange w:id="36035" w:author="Le Minh Nghia" w:date="2019-10-09T10:56:00Z">
                    <w:rPr>
                      <w:i/>
                    </w:rPr>
                  </w:rPrChange>
                </w:rPr>
                <w:t xml:space="preserve"> </w:t>
              </w:r>
              <w:proofErr w:type="spellStart"/>
              <w:r w:rsidRPr="00B41112">
                <w:rPr>
                  <w:i/>
                  <w:sz w:val="26"/>
                  <w:szCs w:val="26"/>
                  <w:rPrChange w:id="36036" w:author="Le Minh Nghia" w:date="2019-10-09T10:56:00Z">
                    <w:rPr>
                      <w:i/>
                    </w:rPr>
                  </w:rPrChange>
                </w:rPr>
                <w:t>nước</w:t>
              </w:r>
              <w:proofErr w:type="spellEnd"/>
              <w:r w:rsidRPr="00B41112">
                <w:rPr>
                  <w:i/>
                  <w:sz w:val="26"/>
                  <w:szCs w:val="26"/>
                  <w:rPrChange w:id="36037" w:author="Le Minh Nghia" w:date="2019-10-09T10:56:00Z">
                    <w:rPr>
                      <w:i/>
                    </w:rPr>
                  </w:rPrChange>
                </w:rPr>
                <w:t xml:space="preserve"> </w:t>
              </w:r>
              <w:proofErr w:type="spellStart"/>
              <w:r w:rsidRPr="00B41112">
                <w:rPr>
                  <w:i/>
                  <w:sz w:val="26"/>
                  <w:szCs w:val="26"/>
                  <w:rPrChange w:id="36038" w:author="Le Minh Nghia" w:date="2019-10-09T10:56:00Z">
                    <w:rPr>
                      <w:i/>
                    </w:rPr>
                  </w:rPrChange>
                </w:rPr>
                <w:t>đều</w:t>
              </w:r>
              <w:proofErr w:type="spellEnd"/>
              <w:r w:rsidRPr="00B41112">
                <w:rPr>
                  <w:i/>
                  <w:sz w:val="26"/>
                  <w:szCs w:val="26"/>
                  <w:rPrChange w:id="36039" w:author="Le Minh Nghia" w:date="2019-10-09T10:56:00Z">
                    <w:rPr>
                      <w:i/>
                    </w:rPr>
                  </w:rPrChange>
                </w:rPr>
                <w:t xml:space="preserve"> </w:t>
              </w:r>
              <w:proofErr w:type="spellStart"/>
              <w:r w:rsidRPr="00B41112">
                <w:rPr>
                  <w:i/>
                  <w:sz w:val="26"/>
                  <w:szCs w:val="26"/>
                  <w:rPrChange w:id="36040" w:author="Le Minh Nghia" w:date="2019-10-09T10:56:00Z">
                    <w:rPr>
                      <w:i/>
                    </w:rPr>
                  </w:rPrChange>
                </w:rPr>
                <w:t>có</w:t>
              </w:r>
              <w:proofErr w:type="spellEnd"/>
              <w:r w:rsidRPr="00B41112">
                <w:rPr>
                  <w:i/>
                  <w:sz w:val="26"/>
                  <w:szCs w:val="26"/>
                  <w:rPrChange w:id="36041" w:author="Le Minh Nghia" w:date="2019-10-09T10:56:00Z">
                    <w:rPr>
                      <w:i/>
                    </w:rPr>
                  </w:rPrChange>
                </w:rPr>
                <w:t xml:space="preserve"> </w:t>
              </w:r>
              <w:proofErr w:type="spellStart"/>
              <w:r w:rsidRPr="00B41112">
                <w:rPr>
                  <w:i/>
                  <w:sz w:val="26"/>
                  <w:szCs w:val="26"/>
                  <w:rPrChange w:id="36042" w:author="Le Minh Nghia" w:date="2019-10-09T10:56:00Z">
                    <w:rPr>
                      <w:i/>
                    </w:rPr>
                  </w:rPrChange>
                </w:rPr>
                <w:t>mục</w:t>
              </w:r>
              <w:proofErr w:type="spellEnd"/>
              <w:r w:rsidRPr="00B41112">
                <w:rPr>
                  <w:i/>
                  <w:sz w:val="26"/>
                  <w:szCs w:val="26"/>
                  <w:rPrChange w:id="36043" w:author="Le Minh Nghia" w:date="2019-10-09T10:56:00Z">
                    <w:rPr>
                      <w:i/>
                    </w:rPr>
                  </w:rPrChange>
                </w:rPr>
                <w:t xml:space="preserve"> </w:t>
              </w:r>
              <w:proofErr w:type="spellStart"/>
              <w:r w:rsidRPr="00B41112">
                <w:rPr>
                  <w:i/>
                  <w:sz w:val="26"/>
                  <w:szCs w:val="26"/>
                  <w:rPrChange w:id="36044" w:author="Le Minh Nghia" w:date="2019-10-09T10:56:00Z">
                    <w:rPr>
                      <w:i/>
                    </w:rPr>
                  </w:rPrChange>
                </w:rPr>
                <w:t>danh</w:t>
              </w:r>
              <w:proofErr w:type="spellEnd"/>
              <w:r w:rsidRPr="00B41112">
                <w:rPr>
                  <w:i/>
                  <w:sz w:val="26"/>
                  <w:szCs w:val="26"/>
                  <w:rPrChange w:id="36045" w:author="Le Minh Nghia" w:date="2019-10-09T10:56:00Z">
                    <w:rPr>
                      <w:i/>
                    </w:rPr>
                  </w:rPrChange>
                </w:rPr>
                <w:t xml:space="preserve"> </w:t>
              </w:r>
              <w:proofErr w:type="spellStart"/>
              <w:r w:rsidRPr="00B41112">
                <w:rPr>
                  <w:i/>
                  <w:sz w:val="26"/>
                  <w:szCs w:val="26"/>
                  <w:rPrChange w:id="36046" w:author="Le Minh Nghia" w:date="2019-10-09T10:56:00Z">
                    <w:rPr>
                      <w:i/>
                    </w:rPr>
                  </w:rPrChange>
                </w:rPr>
                <w:t>mục</w:t>
              </w:r>
              <w:proofErr w:type="spellEnd"/>
              <w:r w:rsidRPr="00B41112">
                <w:rPr>
                  <w:i/>
                  <w:sz w:val="26"/>
                  <w:szCs w:val="26"/>
                  <w:rPrChange w:id="36047" w:author="Le Minh Nghia" w:date="2019-10-09T10:56:00Z">
                    <w:rPr>
                      <w:i/>
                    </w:rPr>
                  </w:rPrChange>
                </w:rPr>
                <w:t xml:space="preserve"> </w:t>
              </w:r>
              <w:proofErr w:type="spellStart"/>
              <w:r w:rsidRPr="00B41112">
                <w:rPr>
                  <w:i/>
                  <w:sz w:val="26"/>
                  <w:szCs w:val="26"/>
                  <w:rPrChange w:id="36048" w:author="Le Minh Nghia" w:date="2019-10-09T10:56:00Z">
                    <w:rPr>
                      <w:i/>
                    </w:rPr>
                  </w:rPrChange>
                </w:rPr>
                <w:t>Cựu</w:t>
              </w:r>
              <w:proofErr w:type="spellEnd"/>
              <w:r w:rsidRPr="00B41112">
                <w:rPr>
                  <w:i/>
                  <w:sz w:val="26"/>
                  <w:szCs w:val="26"/>
                  <w:rPrChange w:id="36049" w:author="Le Minh Nghia" w:date="2019-10-09T10:56:00Z">
                    <w:rPr>
                      <w:i/>
                    </w:rPr>
                  </w:rPrChange>
                </w:rPr>
                <w:t xml:space="preserve"> </w:t>
              </w:r>
              <w:proofErr w:type="spellStart"/>
              <w:r w:rsidRPr="00B41112">
                <w:rPr>
                  <w:i/>
                  <w:sz w:val="26"/>
                  <w:szCs w:val="26"/>
                  <w:rPrChange w:id="36050" w:author="Le Minh Nghia" w:date="2019-10-09T10:56:00Z">
                    <w:rPr>
                      <w:i/>
                    </w:rPr>
                  </w:rPrChange>
                </w:rPr>
                <w:t>sinh</w:t>
              </w:r>
              <w:proofErr w:type="spellEnd"/>
              <w:r w:rsidRPr="00B41112">
                <w:rPr>
                  <w:i/>
                  <w:sz w:val="26"/>
                  <w:szCs w:val="26"/>
                  <w:rPrChange w:id="36051" w:author="Le Minh Nghia" w:date="2019-10-09T10:56:00Z">
                    <w:rPr>
                      <w:i/>
                    </w:rPr>
                  </w:rPrChange>
                </w:rPr>
                <w:t xml:space="preserve"> </w:t>
              </w:r>
              <w:proofErr w:type="spellStart"/>
              <w:r w:rsidRPr="00B41112">
                <w:rPr>
                  <w:i/>
                  <w:sz w:val="26"/>
                  <w:szCs w:val="26"/>
                  <w:rPrChange w:id="36052" w:author="Le Minh Nghia" w:date="2019-10-09T10:56:00Z">
                    <w:rPr>
                      <w:i/>
                    </w:rPr>
                  </w:rPrChange>
                </w:rPr>
                <w:t>viên</w:t>
              </w:r>
              <w:proofErr w:type="spellEnd"/>
              <w:r w:rsidRPr="00B41112">
                <w:rPr>
                  <w:i/>
                  <w:sz w:val="26"/>
                  <w:szCs w:val="26"/>
                  <w:rPrChange w:id="36053" w:author="Le Minh Nghia" w:date="2019-10-09T10:56:00Z">
                    <w:rPr>
                      <w:i/>
                    </w:rPr>
                  </w:rPrChange>
                </w:rPr>
                <w:t xml:space="preserve"> </w:t>
              </w:r>
              <w:proofErr w:type="spellStart"/>
              <w:r w:rsidRPr="00B41112">
                <w:rPr>
                  <w:i/>
                  <w:sz w:val="26"/>
                  <w:szCs w:val="26"/>
                  <w:rPrChange w:id="36054" w:author="Le Minh Nghia" w:date="2019-10-09T10:56:00Z">
                    <w:rPr>
                      <w:i/>
                    </w:rPr>
                  </w:rPrChange>
                </w:rPr>
                <w:t>nên</w:t>
              </w:r>
              <w:proofErr w:type="spellEnd"/>
              <w:r w:rsidRPr="00B41112">
                <w:rPr>
                  <w:i/>
                  <w:sz w:val="26"/>
                  <w:szCs w:val="26"/>
                  <w:rPrChange w:id="36055" w:author="Le Minh Nghia" w:date="2019-10-09T10:56:00Z">
                    <w:rPr>
                      <w:i/>
                    </w:rPr>
                  </w:rPrChange>
                </w:rPr>
                <w:t xml:space="preserve"> </w:t>
              </w:r>
              <w:proofErr w:type="spellStart"/>
              <w:r w:rsidRPr="00B41112">
                <w:rPr>
                  <w:i/>
                  <w:sz w:val="26"/>
                  <w:szCs w:val="26"/>
                  <w:rPrChange w:id="36056" w:author="Le Minh Nghia" w:date="2019-10-09T10:56:00Z">
                    <w:rPr>
                      <w:i/>
                    </w:rPr>
                  </w:rPrChange>
                </w:rPr>
                <w:t>việc</w:t>
              </w:r>
              <w:proofErr w:type="spellEnd"/>
              <w:r w:rsidRPr="00B41112">
                <w:rPr>
                  <w:i/>
                  <w:sz w:val="26"/>
                  <w:szCs w:val="26"/>
                  <w:rPrChange w:id="36057" w:author="Le Minh Nghia" w:date="2019-10-09T10:56:00Z">
                    <w:rPr>
                      <w:i/>
                    </w:rPr>
                  </w:rPrChange>
                </w:rPr>
                <w:t xml:space="preserve"> </w:t>
              </w:r>
              <w:proofErr w:type="spellStart"/>
              <w:r w:rsidRPr="00B41112">
                <w:rPr>
                  <w:i/>
                  <w:sz w:val="26"/>
                  <w:szCs w:val="26"/>
                  <w:rPrChange w:id="36058" w:author="Le Minh Nghia" w:date="2019-10-09T10:56:00Z">
                    <w:rPr>
                      <w:i/>
                    </w:rPr>
                  </w:rPrChange>
                </w:rPr>
                <w:t>quản</w:t>
              </w:r>
              <w:proofErr w:type="spellEnd"/>
              <w:r w:rsidRPr="00B41112">
                <w:rPr>
                  <w:i/>
                  <w:sz w:val="26"/>
                  <w:szCs w:val="26"/>
                  <w:rPrChange w:id="36059" w:author="Le Minh Nghia" w:date="2019-10-09T10:56:00Z">
                    <w:rPr>
                      <w:i/>
                    </w:rPr>
                  </w:rPrChange>
                </w:rPr>
                <w:t xml:space="preserve"> </w:t>
              </w:r>
              <w:proofErr w:type="spellStart"/>
              <w:r w:rsidRPr="00B41112">
                <w:rPr>
                  <w:i/>
                  <w:sz w:val="26"/>
                  <w:szCs w:val="26"/>
                  <w:rPrChange w:id="36060" w:author="Le Minh Nghia" w:date="2019-10-09T10:56:00Z">
                    <w:rPr>
                      <w:i/>
                    </w:rPr>
                  </w:rPrChange>
                </w:rPr>
                <w:t>lý</w:t>
              </w:r>
              <w:proofErr w:type="spellEnd"/>
              <w:r w:rsidRPr="00B41112">
                <w:rPr>
                  <w:i/>
                  <w:sz w:val="26"/>
                  <w:szCs w:val="26"/>
                  <w:rPrChange w:id="36061" w:author="Le Minh Nghia" w:date="2019-10-09T10:56:00Z">
                    <w:rPr>
                      <w:i/>
                    </w:rPr>
                  </w:rPrChange>
                </w:rPr>
                <w:t xml:space="preserve"> </w:t>
              </w:r>
              <w:proofErr w:type="spellStart"/>
              <w:r w:rsidRPr="00B41112">
                <w:rPr>
                  <w:i/>
                  <w:sz w:val="26"/>
                  <w:szCs w:val="26"/>
                  <w:rPrChange w:id="36062" w:author="Le Minh Nghia" w:date="2019-10-09T10:56:00Z">
                    <w:rPr>
                      <w:i/>
                    </w:rPr>
                  </w:rPrChange>
                </w:rPr>
                <w:t>thông</w:t>
              </w:r>
              <w:proofErr w:type="spellEnd"/>
              <w:r w:rsidRPr="00B41112">
                <w:rPr>
                  <w:i/>
                  <w:sz w:val="26"/>
                  <w:szCs w:val="26"/>
                  <w:rPrChange w:id="36063" w:author="Le Minh Nghia" w:date="2019-10-09T10:56:00Z">
                    <w:rPr>
                      <w:i/>
                    </w:rPr>
                  </w:rPrChange>
                </w:rPr>
                <w:t xml:space="preserve"> tin </w:t>
              </w:r>
              <w:proofErr w:type="spellStart"/>
              <w:r w:rsidRPr="00B41112">
                <w:rPr>
                  <w:i/>
                  <w:sz w:val="26"/>
                  <w:szCs w:val="26"/>
                  <w:rPrChange w:id="36064" w:author="Le Minh Nghia" w:date="2019-10-09T10:56:00Z">
                    <w:rPr>
                      <w:i/>
                    </w:rPr>
                  </w:rPrChange>
                </w:rPr>
                <w:t>của</w:t>
              </w:r>
              <w:proofErr w:type="spellEnd"/>
              <w:r w:rsidRPr="00B41112">
                <w:rPr>
                  <w:i/>
                  <w:sz w:val="26"/>
                  <w:szCs w:val="26"/>
                  <w:rPrChange w:id="36065" w:author="Le Minh Nghia" w:date="2019-10-09T10:56:00Z">
                    <w:rPr>
                      <w:i/>
                    </w:rPr>
                  </w:rPrChange>
                </w:rPr>
                <w:t xml:space="preserve"> </w:t>
              </w:r>
              <w:proofErr w:type="spellStart"/>
              <w:r w:rsidRPr="00B41112">
                <w:rPr>
                  <w:i/>
                  <w:sz w:val="26"/>
                  <w:szCs w:val="26"/>
                  <w:rPrChange w:id="36066" w:author="Le Minh Nghia" w:date="2019-10-09T10:56:00Z">
                    <w:rPr>
                      <w:i/>
                    </w:rPr>
                  </w:rPrChange>
                </w:rPr>
                <w:t>cựu</w:t>
              </w:r>
              <w:proofErr w:type="spellEnd"/>
              <w:r w:rsidRPr="00B41112">
                <w:rPr>
                  <w:i/>
                  <w:sz w:val="26"/>
                  <w:szCs w:val="26"/>
                  <w:rPrChange w:id="36067" w:author="Le Minh Nghia" w:date="2019-10-09T10:56:00Z">
                    <w:rPr>
                      <w:i/>
                    </w:rPr>
                  </w:rPrChange>
                </w:rPr>
                <w:t xml:space="preserve"> </w:t>
              </w:r>
              <w:proofErr w:type="spellStart"/>
              <w:r w:rsidRPr="00B41112">
                <w:rPr>
                  <w:i/>
                  <w:sz w:val="26"/>
                  <w:szCs w:val="26"/>
                  <w:rPrChange w:id="36068" w:author="Le Minh Nghia" w:date="2019-10-09T10:56:00Z">
                    <w:rPr>
                      <w:i/>
                    </w:rPr>
                  </w:rPrChange>
                </w:rPr>
                <w:t>sinh</w:t>
              </w:r>
              <w:proofErr w:type="spellEnd"/>
              <w:r w:rsidRPr="00B41112">
                <w:rPr>
                  <w:i/>
                  <w:sz w:val="26"/>
                  <w:szCs w:val="26"/>
                  <w:rPrChange w:id="36069" w:author="Le Minh Nghia" w:date="2019-10-09T10:56:00Z">
                    <w:rPr>
                      <w:i/>
                    </w:rPr>
                  </w:rPrChange>
                </w:rPr>
                <w:t xml:space="preserve"> </w:t>
              </w:r>
              <w:proofErr w:type="spellStart"/>
              <w:r w:rsidRPr="00B41112">
                <w:rPr>
                  <w:i/>
                  <w:sz w:val="26"/>
                  <w:szCs w:val="26"/>
                  <w:rPrChange w:id="36070" w:author="Le Minh Nghia" w:date="2019-10-09T10:56:00Z">
                    <w:rPr>
                      <w:i/>
                    </w:rPr>
                  </w:rPrChange>
                </w:rPr>
                <w:t>viên</w:t>
              </w:r>
              <w:proofErr w:type="spellEnd"/>
              <w:r w:rsidRPr="00B41112">
                <w:rPr>
                  <w:i/>
                  <w:sz w:val="26"/>
                  <w:szCs w:val="26"/>
                  <w:rPrChange w:id="36071" w:author="Le Minh Nghia" w:date="2019-10-09T10:56:00Z">
                    <w:rPr>
                      <w:i/>
                    </w:rPr>
                  </w:rPrChange>
                </w:rPr>
                <w:t xml:space="preserve"> </w:t>
              </w:r>
              <w:proofErr w:type="spellStart"/>
              <w:r w:rsidRPr="00B41112">
                <w:rPr>
                  <w:i/>
                  <w:sz w:val="26"/>
                  <w:szCs w:val="26"/>
                  <w:rPrChange w:id="36072" w:author="Le Minh Nghia" w:date="2019-10-09T10:56:00Z">
                    <w:rPr>
                      <w:i/>
                    </w:rPr>
                  </w:rPrChange>
                </w:rPr>
                <w:t>rất</w:t>
              </w:r>
              <w:proofErr w:type="spellEnd"/>
              <w:r w:rsidRPr="00B41112">
                <w:rPr>
                  <w:i/>
                  <w:sz w:val="26"/>
                  <w:szCs w:val="26"/>
                  <w:rPrChange w:id="36073" w:author="Le Minh Nghia" w:date="2019-10-09T10:56:00Z">
                    <w:rPr>
                      <w:i/>
                    </w:rPr>
                  </w:rPrChange>
                </w:rPr>
                <w:t xml:space="preserve"> </w:t>
              </w:r>
              <w:proofErr w:type="spellStart"/>
              <w:r w:rsidRPr="00B41112">
                <w:rPr>
                  <w:i/>
                  <w:sz w:val="26"/>
                  <w:szCs w:val="26"/>
                  <w:rPrChange w:id="36074" w:author="Le Minh Nghia" w:date="2019-10-09T10:56:00Z">
                    <w:rPr>
                      <w:i/>
                    </w:rPr>
                  </w:rPrChange>
                </w:rPr>
                <w:t>đầy</w:t>
              </w:r>
              <w:proofErr w:type="spellEnd"/>
              <w:r w:rsidRPr="00B41112">
                <w:rPr>
                  <w:i/>
                  <w:sz w:val="26"/>
                  <w:szCs w:val="26"/>
                  <w:rPrChange w:id="36075" w:author="Le Minh Nghia" w:date="2019-10-09T10:56:00Z">
                    <w:rPr>
                      <w:i/>
                    </w:rPr>
                  </w:rPrChange>
                </w:rPr>
                <w:t xml:space="preserve"> </w:t>
              </w:r>
              <w:proofErr w:type="spellStart"/>
              <w:r w:rsidRPr="00B41112">
                <w:rPr>
                  <w:i/>
                  <w:sz w:val="26"/>
                  <w:szCs w:val="26"/>
                  <w:rPrChange w:id="36076" w:author="Le Minh Nghia" w:date="2019-10-09T10:56:00Z">
                    <w:rPr>
                      <w:i/>
                    </w:rPr>
                  </w:rPrChange>
                </w:rPr>
                <w:t>đủ</w:t>
              </w:r>
              <w:proofErr w:type="spellEnd"/>
              <w:r w:rsidRPr="00B41112">
                <w:rPr>
                  <w:i/>
                  <w:sz w:val="26"/>
                  <w:szCs w:val="26"/>
                  <w:rPrChange w:id="36077" w:author="Le Minh Nghia" w:date="2019-10-09T10:56:00Z">
                    <w:rPr>
                      <w:i/>
                    </w:rPr>
                  </w:rPrChange>
                </w:rPr>
                <w:t xml:space="preserve"> </w:t>
              </w:r>
              <w:proofErr w:type="spellStart"/>
              <w:r w:rsidRPr="00B41112">
                <w:rPr>
                  <w:i/>
                  <w:sz w:val="26"/>
                  <w:szCs w:val="26"/>
                  <w:rPrChange w:id="36078" w:author="Le Minh Nghia" w:date="2019-10-09T10:56:00Z">
                    <w:rPr>
                      <w:i/>
                    </w:rPr>
                  </w:rPrChange>
                </w:rPr>
                <w:t>và</w:t>
              </w:r>
              <w:proofErr w:type="spellEnd"/>
              <w:r w:rsidRPr="00B41112">
                <w:rPr>
                  <w:i/>
                  <w:sz w:val="26"/>
                  <w:szCs w:val="26"/>
                  <w:rPrChange w:id="36079" w:author="Le Minh Nghia" w:date="2019-10-09T10:56:00Z">
                    <w:rPr>
                      <w:i/>
                    </w:rPr>
                  </w:rPrChange>
                </w:rPr>
                <w:t xml:space="preserve"> </w:t>
              </w:r>
              <w:proofErr w:type="spellStart"/>
              <w:r w:rsidRPr="00B41112">
                <w:rPr>
                  <w:i/>
                  <w:sz w:val="26"/>
                  <w:szCs w:val="26"/>
                  <w:rPrChange w:id="36080" w:author="Le Minh Nghia" w:date="2019-10-09T10:56:00Z">
                    <w:rPr>
                      <w:i/>
                    </w:rPr>
                  </w:rPrChange>
                </w:rPr>
                <w:t>nhiều</w:t>
              </w:r>
              <w:proofErr w:type="spellEnd"/>
              <w:r w:rsidRPr="00B41112">
                <w:rPr>
                  <w:i/>
                  <w:sz w:val="26"/>
                  <w:szCs w:val="26"/>
                  <w:rPrChange w:id="36081" w:author="Le Minh Nghia" w:date="2019-10-09T10:56:00Z">
                    <w:rPr>
                      <w:i/>
                    </w:rPr>
                  </w:rPrChange>
                </w:rPr>
                <w:t xml:space="preserve"> </w:t>
              </w:r>
              <w:proofErr w:type="spellStart"/>
              <w:r w:rsidRPr="00B41112">
                <w:rPr>
                  <w:i/>
                  <w:sz w:val="26"/>
                  <w:szCs w:val="26"/>
                  <w:rPrChange w:id="36082" w:author="Le Minh Nghia" w:date="2019-10-09T10:56:00Z">
                    <w:rPr>
                      <w:i/>
                    </w:rPr>
                  </w:rPrChange>
                </w:rPr>
                <w:t>chức</w:t>
              </w:r>
              <w:proofErr w:type="spellEnd"/>
              <w:r w:rsidRPr="00B41112">
                <w:rPr>
                  <w:i/>
                  <w:sz w:val="26"/>
                  <w:szCs w:val="26"/>
                  <w:rPrChange w:id="36083" w:author="Le Minh Nghia" w:date="2019-10-09T10:56:00Z">
                    <w:rPr>
                      <w:i/>
                    </w:rPr>
                  </w:rPrChange>
                </w:rPr>
                <w:t xml:space="preserve"> </w:t>
              </w:r>
              <w:proofErr w:type="spellStart"/>
              <w:r w:rsidRPr="00B41112">
                <w:rPr>
                  <w:i/>
                  <w:sz w:val="26"/>
                  <w:szCs w:val="26"/>
                  <w:rPrChange w:id="36084" w:author="Le Minh Nghia" w:date="2019-10-09T10:56:00Z">
                    <w:rPr>
                      <w:i/>
                    </w:rPr>
                  </w:rPrChange>
                </w:rPr>
                <w:t>năng</w:t>
              </w:r>
              <w:proofErr w:type="spellEnd"/>
              <w:r w:rsidRPr="00B41112">
                <w:rPr>
                  <w:i/>
                  <w:sz w:val="26"/>
                  <w:szCs w:val="26"/>
                  <w:rPrChange w:id="36085" w:author="Le Minh Nghia" w:date="2019-10-09T10:56:00Z">
                    <w:rPr>
                      <w:i/>
                    </w:rPr>
                  </w:rPrChange>
                </w:rPr>
                <w:t xml:space="preserve"> </w:t>
              </w:r>
              <w:proofErr w:type="spellStart"/>
              <w:r w:rsidRPr="00B41112">
                <w:rPr>
                  <w:i/>
                  <w:sz w:val="26"/>
                  <w:szCs w:val="26"/>
                  <w:rPrChange w:id="36086" w:author="Le Minh Nghia" w:date="2019-10-09T10:56:00Z">
                    <w:rPr>
                      <w:i/>
                    </w:rPr>
                  </w:rPrChange>
                </w:rPr>
                <w:t>đi</w:t>
              </w:r>
              <w:proofErr w:type="spellEnd"/>
              <w:r w:rsidRPr="00B41112">
                <w:rPr>
                  <w:i/>
                  <w:sz w:val="26"/>
                  <w:szCs w:val="26"/>
                  <w:rPrChange w:id="36087" w:author="Le Minh Nghia" w:date="2019-10-09T10:56:00Z">
                    <w:rPr>
                      <w:i/>
                    </w:rPr>
                  </w:rPrChange>
                </w:rPr>
                <w:t xml:space="preserve"> </w:t>
              </w:r>
              <w:proofErr w:type="spellStart"/>
              <w:r w:rsidRPr="00B41112">
                <w:rPr>
                  <w:i/>
                  <w:sz w:val="26"/>
                  <w:szCs w:val="26"/>
                  <w:rPrChange w:id="36088" w:author="Le Minh Nghia" w:date="2019-10-09T10:56:00Z">
                    <w:rPr>
                      <w:i/>
                    </w:rPr>
                  </w:rPrChange>
                </w:rPr>
                <w:t>kèm</w:t>
              </w:r>
              <w:proofErr w:type="spellEnd"/>
              <w:r w:rsidRPr="00B41112">
                <w:rPr>
                  <w:i/>
                  <w:sz w:val="26"/>
                  <w:szCs w:val="26"/>
                  <w:rPrChange w:id="36089" w:author="Le Minh Nghia" w:date="2019-10-09T10:56:00Z">
                    <w:rPr>
                      <w:i/>
                    </w:rPr>
                  </w:rPrChange>
                </w:rPr>
                <w:t xml:space="preserve"> </w:t>
              </w:r>
              <w:proofErr w:type="spellStart"/>
              <w:r w:rsidRPr="00B41112">
                <w:rPr>
                  <w:i/>
                  <w:sz w:val="26"/>
                  <w:szCs w:val="26"/>
                  <w:rPrChange w:id="36090" w:author="Le Minh Nghia" w:date="2019-10-09T10:56:00Z">
                    <w:rPr>
                      <w:i/>
                    </w:rPr>
                  </w:rPrChange>
                </w:rPr>
                <w:t>theo</w:t>
              </w:r>
              <w:proofErr w:type="spellEnd"/>
              <w:r w:rsidRPr="00B41112">
                <w:rPr>
                  <w:i/>
                  <w:sz w:val="26"/>
                  <w:szCs w:val="26"/>
                  <w:rPrChange w:id="36091" w:author="Le Minh Nghia" w:date="2019-10-09T10:56:00Z">
                    <w:rPr>
                      <w:i/>
                    </w:rPr>
                  </w:rPrChange>
                </w:rPr>
                <w:t xml:space="preserve"> </w:t>
              </w:r>
              <w:proofErr w:type="spellStart"/>
              <w:r w:rsidRPr="00B41112">
                <w:rPr>
                  <w:i/>
                  <w:sz w:val="26"/>
                  <w:szCs w:val="26"/>
                  <w:rPrChange w:id="36092" w:author="Le Minh Nghia" w:date="2019-10-09T10:56:00Z">
                    <w:rPr>
                      <w:i/>
                    </w:rPr>
                  </w:rPrChange>
                </w:rPr>
                <w:t>và</w:t>
              </w:r>
              <w:proofErr w:type="spellEnd"/>
              <w:r w:rsidRPr="00B41112">
                <w:rPr>
                  <w:i/>
                  <w:sz w:val="26"/>
                  <w:szCs w:val="26"/>
                  <w:rPrChange w:id="36093" w:author="Le Minh Nghia" w:date="2019-10-09T10:56:00Z">
                    <w:rPr>
                      <w:i/>
                    </w:rPr>
                  </w:rPrChange>
                </w:rPr>
                <w:t xml:space="preserve"> </w:t>
              </w:r>
              <w:proofErr w:type="spellStart"/>
              <w:r w:rsidRPr="00B41112">
                <w:rPr>
                  <w:i/>
                  <w:sz w:val="26"/>
                  <w:szCs w:val="26"/>
                  <w:rPrChange w:id="36094" w:author="Le Minh Nghia" w:date="2019-10-09T10:56:00Z">
                    <w:rPr>
                      <w:i/>
                    </w:rPr>
                  </w:rPrChange>
                </w:rPr>
                <w:t>hầu</w:t>
              </w:r>
              <w:proofErr w:type="spellEnd"/>
              <w:r w:rsidRPr="00B41112">
                <w:rPr>
                  <w:i/>
                  <w:sz w:val="26"/>
                  <w:szCs w:val="26"/>
                  <w:rPrChange w:id="36095" w:author="Le Minh Nghia" w:date="2019-10-09T10:56:00Z">
                    <w:rPr>
                      <w:i/>
                    </w:rPr>
                  </w:rPrChange>
                </w:rPr>
                <w:t xml:space="preserve"> </w:t>
              </w:r>
              <w:proofErr w:type="spellStart"/>
              <w:r w:rsidRPr="00B41112">
                <w:rPr>
                  <w:i/>
                  <w:sz w:val="26"/>
                  <w:szCs w:val="26"/>
                  <w:rPrChange w:id="36096" w:author="Le Minh Nghia" w:date="2019-10-09T10:56:00Z">
                    <w:rPr>
                      <w:i/>
                    </w:rPr>
                  </w:rPrChange>
                </w:rPr>
                <w:t>hết</w:t>
              </w:r>
              <w:proofErr w:type="spellEnd"/>
              <w:r w:rsidRPr="00B41112">
                <w:rPr>
                  <w:i/>
                  <w:sz w:val="26"/>
                  <w:szCs w:val="26"/>
                  <w:rPrChange w:id="36097" w:author="Le Minh Nghia" w:date="2019-10-09T10:56:00Z">
                    <w:rPr>
                      <w:i/>
                    </w:rPr>
                  </w:rPrChange>
                </w:rPr>
                <w:t xml:space="preserve"> </w:t>
              </w:r>
              <w:proofErr w:type="spellStart"/>
              <w:r w:rsidRPr="00B41112">
                <w:rPr>
                  <w:i/>
                  <w:sz w:val="26"/>
                  <w:szCs w:val="26"/>
                  <w:rPrChange w:id="36098" w:author="Le Minh Nghia" w:date="2019-10-09T10:56:00Z">
                    <w:rPr>
                      <w:i/>
                    </w:rPr>
                  </w:rPrChange>
                </w:rPr>
                <w:t>quản</w:t>
              </w:r>
              <w:proofErr w:type="spellEnd"/>
              <w:r w:rsidRPr="00B41112">
                <w:rPr>
                  <w:i/>
                  <w:sz w:val="26"/>
                  <w:szCs w:val="26"/>
                  <w:rPrChange w:id="36099" w:author="Le Minh Nghia" w:date="2019-10-09T10:56:00Z">
                    <w:rPr>
                      <w:i/>
                    </w:rPr>
                  </w:rPrChange>
                </w:rPr>
                <w:t xml:space="preserve"> </w:t>
              </w:r>
              <w:proofErr w:type="spellStart"/>
              <w:r w:rsidRPr="00B41112">
                <w:rPr>
                  <w:i/>
                  <w:sz w:val="26"/>
                  <w:szCs w:val="26"/>
                  <w:rPrChange w:id="36100" w:author="Le Minh Nghia" w:date="2019-10-09T10:56:00Z">
                    <w:rPr>
                      <w:i/>
                    </w:rPr>
                  </w:rPrChange>
                </w:rPr>
                <w:t>lý</w:t>
              </w:r>
              <w:proofErr w:type="spellEnd"/>
              <w:r w:rsidRPr="00B41112">
                <w:rPr>
                  <w:i/>
                  <w:sz w:val="26"/>
                  <w:szCs w:val="26"/>
                  <w:rPrChange w:id="36101" w:author="Le Minh Nghia" w:date="2019-10-09T10:56:00Z">
                    <w:rPr>
                      <w:i/>
                    </w:rPr>
                  </w:rPrChange>
                </w:rPr>
                <w:t xml:space="preserve"> </w:t>
              </w:r>
              <w:proofErr w:type="spellStart"/>
              <w:r w:rsidRPr="00B41112">
                <w:rPr>
                  <w:i/>
                  <w:sz w:val="26"/>
                  <w:szCs w:val="26"/>
                  <w:rPrChange w:id="36102" w:author="Le Minh Nghia" w:date="2019-10-09T10:56:00Z">
                    <w:rPr>
                      <w:i/>
                    </w:rPr>
                  </w:rPrChange>
                </w:rPr>
                <w:t>được</w:t>
              </w:r>
              <w:proofErr w:type="spellEnd"/>
              <w:r w:rsidRPr="00B41112">
                <w:rPr>
                  <w:i/>
                  <w:sz w:val="26"/>
                  <w:szCs w:val="26"/>
                  <w:rPrChange w:id="36103" w:author="Le Minh Nghia" w:date="2019-10-09T10:56:00Z">
                    <w:rPr>
                      <w:i/>
                    </w:rPr>
                  </w:rPrChange>
                </w:rPr>
                <w:t xml:space="preserve"> </w:t>
              </w:r>
              <w:proofErr w:type="spellStart"/>
              <w:r w:rsidRPr="00B41112">
                <w:rPr>
                  <w:i/>
                  <w:sz w:val="26"/>
                  <w:szCs w:val="26"/>
                  <w:rPrChange w:id="36104" w:author="Le Minh Nghia" w:date="2019-10-09T10:56:00Z">
                    <w:rPr>
                      <w:i/>
                    </w:rPr>
                  </w:rPrChange>
                </w:rPr>
                <w:t>tất</w:t>
              </w:r>
              <w:proofErr w:type="spellEnd"/>
              <w:r w:rsidRPr="00B41112">
                <w:rPr>
                  <w:i/>
                  <w:sz w:val="26"/>
                  <w:szCs w:val="26"/>
                  <w:rPrChange w:id="36105" w:author="Le Minh Nghia" w:date="2019-10-09T10:56:00Z">
                    <w:rPr>
                      <w:i/>
                    </w:rPr>
                  </w:rPrChange>
                </w:rPr>
                <w:t xml:space="preserve"> </w:t>
              </w:r>
              <w:proofErr w:type="spellStart"/>
              <w:r w:rsidRPr="00B41112">
                <w:rPr>
                  <w:i/>
                  <w:sz w:val="26"/>
                  <w:szCs w:val="26"/>
                  <w:rPrChange w:id="36106" w:author="Le Minh Nghia" w:date="2019-10-09T10:56:00Z">
                    <w:rPr>
                      <w:i/>
                    </w:rPr>
                  </w:rPrChange>
                </w:rPr>
                <w:t>cả</w:t>
              </w:r>
              <w:proofErr w:type="spellEnd"/>
              <w:r w:rsidRPr="00B41112">
                <w:rPr>
                  <w:i/>
                  <w:sz w:val="26"/>
                  <w:szCs w:val="26"/>
                  <w:rPrChange w:id="36107" w:author="Le Minh Nghia" w:date="2019-10-09T10:56:00Z">
                    <w:rPr>
                      <w:i/>
                    </w:rPr>
                  </w:rPrChange>
                </w:rPr>
                <w:t xml:space="preserve"> </w:t>
              </w:r>
              <w:proofErr w:type="spellStart"/>
              <w:r w:rsidRPr="00B41112">
                <w:rPr>
                  <w:i/>
                  <w:sz w:val="26"/>
                  <w:szCs w:val="26"/>
                  <w:rPrChange w:id="36108" w:author="Le Minh Nghia" w:date="2019-10-09T10:56:00Z">
                    <w:rPr>
                      <w:i/>
                    </w:rPr>
                  </w:rPrChange>
                </w:rPr>
                <w:t>những</w:t>
              </w:r>
              <w:proofErr w:type="spellEnd"/>
              <w:r w:rsidRPr="00B41112">
                <w:rPr>
                  <w:i/>
                  <w:sz w:val="26"/>
                  <w:szCs w:val="26"/>
                  <w:rPrChange w:id="36109" w:author="Le Minh Nghia" w:date="2019-10-09T10:56:00Z">
                    <w:rPr>
                      <w:i/>
                    </w:rPr>
                  </w:rPrChange>
                </w:rPr>
                <w:t xml:space="preserve"> </w:t>
              </w:r>
              <w:proofErr w:type="spellStart"/>
              <w:r w:rsidRPr="00B41112">
                <w:rPr>
                  <w:i/>
                  <w:sz w:val="26"/>
                  <w:szCs w:val="26"/>
                  <w:rPrChange w:id="36110" w:author="Le Minh Nghia" w:date="2019-10-09T10:56:00Z">
                    <w:rPr>
                      <w:i/>
                    </w:rPr>
                  </w:rPrChange>
                </w:rPr>
                <w:t>yêu</w:t>
              </w:r>
              <w:proofErr w:type="spellEnd"/>
              <w:r w:rsidRPr="00B41112">
                <w:rPr>
                  <w:i/>
                  <w:sz w:val="26"/>
                  <w:szCs w:val="26"/>
                  <w:rPrChange w:id="36111" w:author="Le Minh Nghia" w:date="2019-10-09T10:56:00Z">
                    <w:rPr>
                      <w:i/>
                    </w:rPr>
                  </w:rPrChange>
                </w:rPr>
                <w:t xml:space="preserve"> </w:t>
              </w:r>
              <w:proofErr w:type="spellStart"/>
              <w:r w:rsidRPr="00B41112">
                <w:rPr>
                  <w:i/>
                  <w:sz w:val="26"/>
                  <w:szCs w:val="26"/>
                  <w:rPrChange w:id="36112" w:author="Le Minh Nghia" w:date="2019-10-09T10:56:00Z">
                    <w:rPr>
                      <w:i/>
                    </w:rPr>
                  </w:rPrChange>
                </w:rPr>
                <w:t>cầu</w:t>
              </w:r>
              <w:proofErr w:type="spellEnd"/>
              <w:r w:rsidRPr="00B41112">
                <w:rPr>
                  <w:i/>
                  <w:sz w:val="26"/>
                  <w:szCs w:val="26"/>
                  <w:rPrChange w:id="36113" w:author="Le Minh Nghia" w:date="2019-10-09T10:56:00Z">
                    <w:rPr>
                      <w:i/>
                    </w:rPr>
                  </w:rPrChange>
                </w:rPr>
                <w:t xml:space="preserve"> </w:t>
              </w:r>
              <w:proofErr w:type="spellStart"/>
              <w:r w:rsidRPr="00B41112">
                <w:rPr>
                  <w:i/>
                  <w:sz w:val="26"/>
                  <w:szCs w:val="26"/>
                  <w:rPrChange w:id="36114" w:author="Le Minh Nghia" w:date="2019-10-09T10:56:00Z">
                    <w:rPr>
                      <w:i/>
                    </w:rPr>
                  </w:rPrChange>
                </w:rPr>
                <w:t>cần</w:t>
              </w:r>
              <w:proofErr w:type="spellEnd"/>
              <w:r w:rsidRPr="00B41112">
                <w:rPr>
                  <w:i/>
                  <w:sz w:val="26"/>
                  <w:szCs w:val="26"/>
                  <w:rPrChange w:id="36115" w:author="Le Minh Nghia" w:date="2019-10-09T10:56:00Z">
                    <w:rPr>
                      <w:i/>
                    </w:rPr>
                  </w:rPrChange>
                </w:rPr>
                <w:t xml:space="preserve"> </w:t>
              </w:r>
              <w:proofErr w:type="spellStart"/>
              <w:r w:rsidRPr="00B41112">
                <w:rPr>
                  <w:i/>
                  <w:sz w:val="26"/>
                  <w:szCs w:val="26"/>
                  <w:rPrChange w:id="36116" w:author="Le Minh Nghia" w:date="2019-10-09T10:56:00Z">
                    <w:rPr>
                      <w:i/>
                    </w:rPr>
                  </w:rPrChange>
                </w:rPr>
                <w:t>để</w:t>
              </w:r>
              <w:proofErr w:type="spellEnd"/>
              <w:r w:rsidRPr="00B41112">
                <w:rPr>
                  <w:i/>
                  <w:sz w:val="26"/>
                  <w:szCs w:val="26"/>
                  <w:rPrChange w:id="36117" w:author="Le Minh Nghia" w:date="2019-10-09T10:56:00Z">
                    <w:rPr>
                      <w:i/>
                    </w:rPr>
                  </w:rPrChange>
                </w:rPr>
                <w:t xml:space="preserve"> </w:t>
              </w:r>
              <w:proofErr w:type="spellStart"/>
              <w:r w:rsidRPr="00B41112">
                <w:rPr>
                  <w:i/>
                  <w:sz w:val="26"/>
                  <w:szCs w:val="26"/>
                  <w:rPrChange w:id="36118" w:author="Le Minh Nghia" w:date="2019-10-09T10:56:00Z">
                    <w:rPr>
                      <w:i/>
                    </w:rPr>
                  </w:rPrChange>
                </w:rPr>
                <w:t>quản</w:t>
              </w:r>
              <w:proofErr w:type="spellEnd"/>
              <w:r w:rsidRPr="00B41112">
                <w:rPr>
                  <w:i/>
                  <w:sz w:val="26"/>
                  <w:szCs w:val="26"/>
                  <w:rPrChange w:id="36119" w:author="Le Minh Nghia" w:date="2019-10-09T10:56:00Z">
                    <w:rPr>
                      <w:i/>
                    </w:rPr>
                  </w:rPrChange>
                </w:rPr>
                <w:t xml:space="preserve"> </w:t>
              </w:r>
              <w:proofErr w:type="spellStart"/>
              <w:r w:rsidRPr="00B41112">
                <w:rPr>
                  <w:i/>
                  <w:sz w:val="26"/>
                  <w:szCs w:val="26"/>
                  <w:rPrChange w:id="36120" w:author="Le Minh Nghia" w:date="2019-10-09T10:56:00Z">
                    <w:rPr>
                      <w:i/>
                    </w:rPr>
                  </w:rPrChange>
                </w:rPr>
                <w:t>lý</w:t>
              </w:r>
              <w:proofErr w:type="spellEnd"/>
              <w:r w:rsidRPr="00B41112">
                <w:rPr>
                  <w:i/>
                  <w:sz w:val="26"/>
                  <w:szCs w:val="26"/>
                  <w:rPrChange w:id="36121" w:author="Le Minh Nghia" w:date="2019-10-09T10:56:00Z">
                    <w:rPr>
                      <w:i/>
                    </w:rPr>
                  </w:rPrChange>
                </w:rPr>
                <w:t xml:space="preserve"> </w:t>
              </w:r>
              <w:proofErr w:type="spellStart"/>
              <w:r w:rsidRPr="00B41112">
                <w:rPr>
                  <w:i/>
                  <w:sz w:val="26"/>
                  <w:szCs w:val="26"/>
                  <w:rPrChange w:id="36122" w:author="Le Minh Nghia" w:date="2019-10-09T10:56:00Z">
                    <w:rPr>
                      <w:i/>
                    </w:rPr>
                  </w:rPrChange>
                </w:rPr>
                <w:t>thông</w:t>
              </w:r>
              <w:proofErr w:type="spellEnd"/>
              <w:r w:rsidRPr="00B41112">
                <w:rPr>
                  <w:i/>
                  <w:sz w:val="26"/>
                  <w:szCs w:val="26"/>
                  <w:rPrChange w:id="36123" w:author="Le Minh Nghia" w:date="2019-10-09T10:56:00Z">
                    <w:rPr>
                      <w:i/>
                    </w:rPr>
                  </w:rPrChange>
                </w:rPr>
                <w:t xml:space="preserve"> tin </w:t>
              </w:r>
              <w:proofErr w:type="spellStart"/>
              <w:r w:rsidRPr="00B41112">
                <w:rPr>
                  <w:i/>
                  <w:sz w:val="26"/>
                  <w:szCs w:val="26"/>
                  <w:rPrChange w:id="36124" w:author="Le Minh Nghia" w:date="2019-10-09T10:56:00Z">
                    <w:rPr>
                      <w:i/>
                    </w:rPr>
                  </w:rPrChange>
                </w:rPr>
                <w:t>của</w:t>
              </w:r>
              <w:proofErr w:type="spellEnd"/>
              <w:r w:rsidRPr="00B41112">
                <w:rPr>
                  <w:i/>
                  <w:sz w:val="26"/>
                  <w:szCs w:val="26"/>
                  <w:rPrChange w:id="36125" w:author="Le Minh Nghia" w:date="2019-10-09T10:56:00Z">
                    <w:rPr>
                      <w:i/>
                    </w:rPr>
                  </w:rPrChange>
                </w:rPr>
                <w:t xml:space="preserve"> </w:t>
              </w:r>
              <w:proofErr w:type="spellStart"/>
              <w:r w:rsidRPr="00B41112">
                <w:rPr>
                  <w:i/>
                  <w:sz w:val="26"/>
                  <w:szCs w:val="26"/>
                  <w:rPrChange w:id="36126" w:author="Le Minh Nghia" w:date="2019-10-09T10:56:00Z">
                    <w:rPr>
                      <w:i/>
                    </w:rPr>
                  </w:rPrChange>
                </w:rPr>
                <w:t>cựu</w:t>
              </w:r>
              <w:proofErr w:type="spellEnd"/>
              <w:r w:rsidRPr="00B41112">
                <w:rPr>
                  <w:i/>
                  <w:sz w:val="26"/>
                  <w:szCs w:val="26"/>
                  <w:rPrChange w:id="36127" w:author="Le Minh Nghia" w:date="2019-10-09T10:56:00Z">
                    <w:rPr>
                      <w:i/>
                    </w:rPr>
                  </w:rPrChange>
                </w:rPr>
                <w:t xml:space="preserve"> </w:t>
              </w:r>
              <w:proofErr w:type="spellStart"/>
              <w:r w:rsidRPr="00B41112">
                <w:rPr>
                  <w:i/>
                  <w:sz w:val="26"/>
                  <w:szCs w:val="26"/>
                  <w:rPrChange w:id="36128" w:author="Le Minh Nghia" w:date="2019-10-09T10:56:00Z">
                    <w:rPr>
                      <w:i/>
                    </w:rPr>
                  </w:rPrChange>
                </w:rPr>
                <w:t>sinh</w:t>
              </w:r>
              <w:proofErr w:type="spellEnd"/>
              <w:r w:rsidRPr="00B41112">
                <w:rPr>
                  <w:i/>
                  <w:sz w:val="26"/>
                  <w:szCs w:val="26"/>
                  <w:rPrChange w:id="36129" w:author="Le Minh Nghia" w:date="2019-10-09T10:56:00Z">
                    <w:rPr>
                      <w:i/>
                    </w:rPr>
                  </w:rPrChange>
                </w:rPr>
                <w:t xml:space="preserve"> </w:t>
              </w:r>
              <w:proofErr w:type="spellStart"/>
              <w:r w:rsidRPr="00B41112">
                <w:rPr>
                  <w:i/>
                  <w:sz w:val="26"/>
                  <w:szCs w:val="26"/>
                  <w:rPrChange w:id="36130" w:author="Le Minh Nghia" w:date="2019-10-09T10:56:00Z">
                    <w:rPr>
                      <w:i/>
                    </w:rPr>
                  </w:rPrChange>
                </w:rPr>
                <w:t>viên</w:t>
              </w:r>
              <w:proofErr w:type="spellEnd"/>
              <w:r w:rsidRPr="00B41112">
                <w:rPr>
                  <w:i/>
                  <w:sz w:val="26"/>
                  <w:szCs w:val="26"/>
                  <w:rPrChange w:id="36131" w:author="Le Minh Nghia" w:date="2019-10-09T10:56:00Z">
                    <w:rPr>
                      <w:i/>
                    </w:rPr>
                  </w:rPrChange>
                </w:rPr>
                <w:t xml:space="preserve">. </w:t>
              </w:r>
              <w:proofErr w:type="spellStart"/>
              <w:r w:rsidRPr="00B41112">
                <w:rPr>
                  <w:i/>
                  <w:sz w:val="26"/>
                  <w:szCs w:val="26"/>
                  <w:rPrChange w:id="36132" w:author="Le Minh Nghia" w:date="2019-10-09T10:56:00Z">
                    <w:rPr>
                      <w:i/>
                    </w:rPr>
                  </w:rPrChange>
                </w:rPr>
                <w:t>Có</w:t>
              </w:r>
              <w:proofErr w:type="spellEnd"/>
              <w:r w:rsidRPr="00B41112">
                <w:rPr>
                  <w:i/>
                  <w:sz w:val="26"/>
                  <w:szCs w:val="26"/>
                  <w:rPrChange w:id="36133" w:author="Le Minh Nghia" w:date="2019-10-09T10:56:00Z">
                    <w:rPr>
                      <w:i/>
                    </w:rPr>
                  </w:rPrChange>
                </w:rPr>
                <w:t xml:space="preserve"> </w:t>
              </w:r>
              <w:proofErr w:type="spellStart"/>
              <w:r w:rsidRPr="00B41112">
                <w:rPr>
                  <w:i/>
                  <w:sz w:val="26"/>
                  <w:szCs w:val="26"/>
                  <w:rPrChange w:id="36134" w:author="Le Minh Nghia" w:date="2019-10-09T10:56:00Z">
                    <w:rPr>
                      <w:i/>
                    </w:rPr>
                  </w:rPrChange>
                </w:rPr>
                <w:t>thể</w:t>
              </w:r>
              <w:proofErr w:type="spellEnd"/>
              <w:r w:rsidRPr="00B41112">
                <w:rPr>
                  <w:i/>
                  <w:sz w:val="26"/>
                  <w:szCs w:val="26"/>
                  <w:rPrChange w:id="36135" w:author="Le Minh Nghia" w:date="2019-10-09T10:56:00Z">
                    <w:rPr>
                      <w:i/>
                    </w:rPr>
                  </w:rPrChange>
                </w:rPr>
                <w:t xml:space="preserve"> </w:t>
              </w:r>
              <w:proofErr w:type="spellStart"/>
              <w:r w:rsidRPr="00B41112">
                <w:rPr>
                  <w:i/>
                  <w:sz w:val="26"/>
                  <w:szCs w:val="26"/>
                  <w:rPrChange w:id="36136" w:author="Le Minh Nghia" w:date="2019-10-09T10:56:00Z">
                    <w:rPr>
                      <w:i/>
                    </w:rPr>
                  </w:rPrChange>
                </w:rPr>
                <w:t>áp</w:t>
              </w:r>
              <w:proofErr w:type="spellEnd"/>
              <w:r w:rsidRPr="00B41112">
                <w:rPr>
                  <w:i/>
                  <w:sz w:val="26"/>
                  <w:szCs w:val="26"/>
                  <w:rPrChange w:id="36137" w:author="Le Minh Nghia" w:date="2019-10-09T10:56:00Z">
                    <w:rPr>
                      <w:i/>
                    </w:rPr>
                  </w:rPrChange>
                </w:rPr>
                <w:t xml:space="preserve"> </w:t>
              </w:r>
              <w:proofErr w:type="spellStart"/>
              <w:r w:rsidRPr="00B41112">
                <w:rPr>
                  <w:i/>
                  <w:sz w:val="26"/>
                  <w:szCs w:val="26"/>
                  <w:rPrChange w:id="36138" w:author="Le Minh Nghia" w:date="2019-10-09T10:56:00Z">
                    <w:rPr>
                      <w:i/>
                    </w:rPr>
                  </w:rPrChange>
                </w:rPr>
                <w:t>dụng</w:t>
              </w:r>
              <w:proofErr w:type="spellEnd"/>
              <w:r w:rsidRPr="00B41112">
                <w:rPr>
                  <w:i/>
                  <w:sz w:val="26"/>
                  <w:szCs w:val="26"/>
                  <w:rPrChange w:id="36139" w:author="Le Minh Nghia" w:date="2019-10-09T10:56:00Z">
                    <w:rPr>
                      <w:i/>
                    </w:rPr>
                  </w:rPrChange>
                </w:rPr>
                <w:t xml:space="preserve"> </w:t>
              </w:r>
              <w:proofErr w:type="spellStart"/>
              <w:r w:rsidRPr="00B41112">
                <w:rPr>
                  <w:i/>
                  <w:sz w:val="26"/>
                  <w:szCs w:val="26"/>
                  <w:rPrChange w:id="36140" w:author="Le Minh Nghia" w:date="2019-10-09T10:56:00Z">
                    <w:rPr>
                      <w:i/>
                    </w:rPr>
                  </w:rPrChange>
                </w:rPr>
                <w:t>mốt</w:t>
              </w:r>
              <w:proofErr w:type="spellEnd"/>
              <w:r w:rsidRPr="00B41112">
                <w:rPr>
                  <w:i/>
                  <w:sz w:val="26"/>
                  <w:szCs w:val="26"/>
                  <w:rPrChange w:id="36141" w:author="Le Minh Nghia" w:date="2019-10-09T10:56:00Z">
                    <w:rPr>
                      <w:i/>
                    </w:rPr>
                  </w:rPrChange>
                </w:rPr>
                <w:t xml:space="preserve"> </w:t>
              </w:r>
              <w:proofErr w:type="spellStart"/>
              <w:r w:rsidRPr="00B41112">
                <w:rPr>
                  <w:i/>
                  <w:sz w:val="26"/>
                  <w:szCs w:val="26"/>
                  <w:rPrChange w:id="36142" w:author="Le Minh Nghia" w:date="2019-10-09T10:56:00Z">
                    <w:rPr>
                      <w:i/>
                    </w:rPr>
                  </w:rPrChange>
                </w:rPr>
                <w:t>số</w:t>
              </w:r>
              <w:proofErr w:type="spellEnd"/>
              <w:r w:rsidRPr="00B41112">
                <w:rPr>
                  <w:i/>
                  <w:sz w:val="26"/>
                  <w:szCs w:val="26"/>
                  <w:rPrChange w:id="36143" w:author="Le Minh Nghia" w:date="2019-10-09T10:56:00Z">
                    <w:rPr>
                      <w:i/>
                    </w:rPr>
                  </w:rPrChange>
                </w:rPr>
                <w:t xml:space="preserve"> </w:t>
              </w:r>
              <w:proofErr w:type="spellStart"/>
              <w:r w:rsidRPr="00B41112">
                <w:rPr>
                  <w:i/>
                  <w:sz w:val="26"/>
                  <w:szCs w:val="26"/>
                  <w:rPrChange w:id="36144" w:author="Le Minh Nghia" w:date="2019-10-09T10:56:00Z">
                    <w:rPr>
                      <w:i/>
                    </w:rPr>
                  </w:rPrChange>
                </w:rPr>
                <w:t>chức</w:t>
              </w:r>
              <w:proofErr w:type="spellEnd"/>
              <w:r w:rsidRPr="00B41112">
                <w:rPr>
                  <w:i/>
                  <w:sz w:val="26"/>
                  <w:szCs w:val="26"/>
                  <w:rPrChange w:id="36145" w:author="Le Minh Nghia" w:date="2019-10-09T10:56:00Z">
                    <w:rPr>
                      <w:i/>
                    </w:rPr>
                  </w:rPrChange>
                </w:rPr>
                <w:t xml:space="preserve"> </w:t>
              </w:r>
              <w:proofErr w:type="spellStart"/>
              <w:r w:rsidRPr="00B41112">
                <w:rPr>
                  <w:i/>
                  <w:sz w:val="26"/>
                  <w:szCs w:val="26"/>
                  <w:rPrChange w:id="36146" w:author="Le Minh Nghia" w:date="2019-10-09T10:56:00Z">
                    <w:rPr>
                      <w:i/>
                    </w:rPr>
                  </w:rPrChange>
                </w:rPr>
                <w:t>năng</w:t>
              </w:r>
              <w:proofErr w:type="spellEnd"/>
              <w:r w:rsidRPr="00B41112">
                <w:rPr>
                  <w:i/>
                  <w:sz w:val="26"/>
                  <w:szCs w:val="26"/>
                  <w:rPrChange w:id="36147" w:author="Le Minh Nghia" w:date="2019-10-09T10:56:00Z">
                    <w:rPr>
                      <w:i/>
                    </w:rPr>
                  </w:rPrChange>
                </w:rPr>
                <w:t xml:space="preserve"> </w:t>
              </w:r>
              <w:proofErr w:type="spellStart"/>
              <w:r w:rsidRPr="00B41112">
                <w:rPr>
                  <w:i/>
                  <w:sz w:val="26"/>
                  <w:szCs w:val="26"/>
                  <w:rPrChange w:id="36148" w:author="Le Minh Nghia" w:date="2019-10-09T10:56:00Z">
                    <w:rPr>
                      <w:i/>
                    </w:rPr>
                  </w:rPrChange>
                </w:rPr>
                <w:t>để</w:t>
              </w:r>
              <w:proofErr w:type="spellEnd"/>
              <w:r w:rsidRPr="00B41112">
                <w:rPr>
                  <w:i/>
                  <w:sz w:val="26"/>
                  <w:szCs w:val="26"/>
                  <w:rPrChange w:id="36149" w:author="Le Minh Nghia" w:date="2019-10-09T10:56:00Z">
                    <w:rPr>
                      <w:i/>
                    </w:rPr>
                  </w:rPrChange>
                </w:rPr>
                <w:t xml:space="preserve"> </w:t>
              </w:r>
              <w:proofErr w:type="spellStart"/>
              <w:r w:rsidRPr="00B41112">
                <w:rPr>
                  <w:i/>
                  <w:sz w:val="26"/>
                  <w:szCs w:val="26"/>
                  <w:rPrChange w:id="36150" w:author="Le Minh Nghia" w:date="2019-10-09T10:56:00Z">
                    <w:rPr>
                      <w:i/>
                    </w:rPr>
                  </w:rPrChange>
                </w:rPr>
                <w:t>xây</w:t>
              </w:r>
              <w:proofErr w:type="spellEnd"/>
              <w:r w:rsidRPr="00B41112">
                <w:rPr>
                  <w:i/>
                  <w:sz w:val="26"/>
                  <w:szCs w:val="26"/>
                  <w:rPrChange w:id="36151" w:author="Le Minh Nghia" w:date="2019-10-09T10:56:00Z">
                    <w:rPr>
                      <w:i/>
                    </w:rPr>
                  </w:rPrChange>
                </w:rPr>
                <w:t xml:space="preserve"> </w:t>
              </w:r>
              <w:proofErr w:type="spellStart"/>
              <w:r w:rsidRPr="00B41112">
                <w:rPr>
                  <w:i/>
                  <w:sz w:val="26"/>
                  <w:szCs w:val="26"/>
                  <w:rPrChange w:id="36152" w:author="Le Minh Nghia" w:date="2019-10-09T10:56:00Z">
                    <w:rPr>
                      <w:i/>
                    </w:rPr>
                  </w:rPrChange>
                </w:rPr>
                <w:t>dựng</w:t>
              </w:r>
              <w:proofErr w:type="spellEnd"/>
              <w:r w:rsidRPr="00B41112">
                <w:rPr>
                  <w:i/>
                  <w:sz w:val="26"/>
                  <w:szCs w:val="26"/>
                  <w:rPrChange w:id="36153" w:author="Le Minh Nghia" w:date="2019-10-09T10:56:00Z">
                    <w:rPr>
                      <w:i/>
                    </w:rPr>
                  </w:rPrChange>
                </w:rPr>
                <w:t xml:space="preserve"> </w:t>
              </w:r>
              <w:proofErr w:type="spellStart"/>
              <w:r w:rsidRPr="00B41112">
                <w:rPr>
                  <w:i/>
                  <w:sz w:val="26"/>
                  <w:szCs w:val="26"/>
                  <w:rPrChange w:id="36154" w:author="Le Minh Nghia" w:date="2019-10-09T10:56:00Z">
                    <w:rPr>
                      <w:i/>
                    </w:rPr>
                  </w:rPrChange>
                </w:rPr>
                <w:t>hệ</w:t>
              </w:r>
              <w:proofErr w:type="spellEnd"/>
              <w:r w:rsidRPr="00B41112">
                <w:rPr>
                  <w:i/>
                  <w:sz w:val="26"/>
                  <w:szCs w:val="26"/>
                  <w:rPrChange w:id="36155" w:author="Le Minh Nghia" w:date="2019-10-09T10:56:00Z">
                    <w:rPr>
                      <w:i/>
                    </w:rPr>
                  </w:rPrChange>
                </w:rPr>
                <w:t xml:space="preserve"> </w:t>
              </w:r>
              <w:proofErr w:type="spellStart"/>
              <w:r w:rsidRPr="00B41112">
                <w:rPr>
                  <w:i/>
                  <w:sz w:val="26"/>
                  <w:szCs w:val="26"/>
                  <w:rPrChange w:id="36156" w:author="Le Minh Nghia" w:date="2019-10-09T10:56:00Z">
                    <w:rPr>
                      <w:i/>
                    </w:rPr>
                  </w:rPrChange>
                </w:rPr>
                <w:t>thống</w:t>
              </w:r>
              <w:proofErr w:type="spellEnd"/>
              <w:r w:rsidRPr="00B41112">
                <w:rPr>
                  <w:i/>
                  <w:sz w:val="26"/>
                  <w:szCs w:val="26"/>
                  <w:rPrChange w:id="36157" w:author="Le Minh Nghia" w:date="2019-10-09T10:56:00Z">
                    <w:rPr>
                      <w:i/>
                    </w:rPr>
                  </w:rPrChange>
                </w:rPr>
                <w:t xml:space="preserve"> </w:t>
              </w:r>
              <w:proofErr w:type="spellStart"/>
              <w:r w:rsidRPr="00B41112">
                <w:rPr>
                  <w:i/>
                  <w:sz w:val="26"/>
                  <w:szCs w:val="26"/>
                  <w:rPrChange w:id="36158" w:author="Le Minh Nghia" w:date="2019-10-09T10:56:00Z">
                    <w:rPr>
                      <w:i/>
                    </w:rPr>
                  </w:rPrChange>
                </w:rPr>
                <w:t>của</w:t>
              </w:r>
              <w:proofErr w:type="spellEnd"/>
              <w:r w:rsidRPr="00B41112">
                <w:rPr>
                  <w:i/>
                  <w:sz w:val="26"/>
                  <w:szCs w:val="26"/>
                  <w:rPrChange w:id="36159" w:author="Le Minh Nghia" w:date="2019-10-09T10:56:00Z">
                    <w:rPr>
                      <w:i/>
                    </w:rPr>
                  </w:rPrChange>
                </w:rPr>
                <w:t xml:space="preserve"> </w:t>
              </w:r>
              <w:proofErr w:type="spellStart"/>
              <w:r w:rsidRPr="00B41112">
                <w:rPr>
                  <w:i/>
                  <w:sz w:val="26"/>
                  <w:szCs w:val="26"/>
                  <w:rPrChange w:id="36160" w:author="Le Minh Nghia" w:date="2019-10-09T10:56:00Z">
                    <w:rPr>
                      <w:i/>
                    </w:rPr>
                  </w:rPrChange>
                </w:rPr>
                <w:t>mình</w:t>
              </w:r>
              <w:proofErr w:type="spellEnd"/>
              <w:r w:rsidRPr="00B41112">
                <w:rPr>
                  <w:i/>
                  <w:sz w:val="26"/>
                  <w:szCs w:val="26"/>
                  <w:rPrChange w:id="36161" w:author="Le Minh Nghia" w:date="2019-10-09T10:56:00Z">
                    <w:rPr>
                      <w:i/>
                    </w:rPr>
                  </w:rPrChange>
                </w:rPr>
                <w:t xml:space="preserve">. </w:t>
              </w:r>
            </w:ins>
          </w:p>
          <w:p w:rsidR="00B41112" w:rsidRPr="00B41112" w:rsidRDefault="00B41112">
            <w:pPr>
              <w:spacing w:before="120" w:line="264" w:lineRule="auto"/>
              <w:jc w:val="both"/>
              <w:rPr>
                <w:ins w:id="36162" w:author="Le Minh Nghia" w:date="2019-10-09T10:54:00Z"/>
                <w:color w:val="FF0000"/>
                <w:sz w:val="26"/>
                <w:szCs w:val="26"/>
                <w:rPrChange w:id="36163" w:author="Le Minh Nghia" w:date="2019-10-09T10:56:00Z">
                  <w:rPr>
                    <w:ins w:id="36164" w:author="Le Minh Nghia" w:date="2019-10-09T10:54:00Z"/>
                    <w:color w:val="FF0000"/>
                  </w:rPr>
                </w:rPrChange>
              </w:rPr>
            </w:pPr>
            <w:ins w:id="36165" w:author="Le Minh Nghia" w:date="2019-10-09T10:54:00Z">
              <w:r w:rsidRPr="00B41112">
                <w:rPr>
                  <w:sz w:val="26"/>
                  <w:szCs w:val="26"/>
                  <w:rPrChange w:id="36166" w:author="Le Minh Nghia" w:date="2019-10-09T10:56:00Z">
                    <w:rPr/>
                  </w:rPrChange>
                </w:rPr>
                <w:t xml:space="preserve">10.3. </w:t>
              </w:r>
              <w:proofErr w:type="spellStart"/>
              <w:r w:rsidRPr="00B41112">
                <w:rPr>
                  <w:sz w:val="26"/>
                  <w:szCs w:val="26"/>
                  <w:rPrChange w:id="36167" w:author="Le Minh Nghia" w:date="2019-10-09T10:56:00Z">
                    <w:rPr/>
                  </w:rPrChange>
                </w:rPr>
                <w:t>Danh</w:t>
              </w:r>
              <w:proofErr w:type="spellEnd"/>
              <w:r w:rsidRPr="00B41112">
                <w:rPr>
                  <w:sz w:val="26"/>
                  <w:szCs w:val="26"/>
                  <w:rPrChange w:id="36168" w:author="Le Minh Nghia" w:date="2019-10-09T10:56:00Z">
                    <w:rPr/>
                  </w:rPrChange>
                </w:rPr>
                <w:t xml:space="preserve"> </w:t>
              </w:r>
              <w:proofErr w:type="spellStart"/>
              <w:r w:rsidRPr="00B41112">
                <w:rPr>
                  <w:sz w:val="26"/>
                  <w:szCs w:val="26"/>
                  <w:rPrChange w:id="36169" w:author="Le Minh Nghia" w:date="2019-10-09T10:56:00Z">
                    <w:rPr/>
                  </w:rPrChange>
                </w:rPr>
                <w:t>mục</w:t>
              </w:r>
              <w:proofErr w:type="spellEnd"/>
              <w:r w:rsidRPr="00B41112">
                <w:rPr>
                  <w:sz w:val="26"/>
                  <w:szCs w:val="26"/>
                  <w:rPrChange w:id="36170" w:author="Le Minh Nghia" w:date="2019-10-09T10:56:00Z">
                    <w:rPr/>
                  </w:rPrChange>
                </w:rPr>
                <w:t xml:space="preserve"> </w:t>
              </w:r>
              <w:proofErr w:type="spellStart"/>
              <w:r w:rsidRPr="00B41112">
                <w:rPr>
                  <w:sz w:val="26"/>
                  <w:szCs w:val="26"/>
                  <w:rPrChange w:id="36171" w:author="Le Minh Nghia" w:date="2019-10-09T10:56:00Z">
                    <w:rPr/>
                  </w:rPrChange>
                </w:rPr>
                <w:t>các</w:t>
              </w:r>
              <w:proofErr w:type="spellEnd"/>
              <w:r w:rsidRPr="00B41112">
                <w:rPr>
                  <w:sz w:val="26"/>
                  <w:szCs w:val="26"/>
                  <w:rPrChange w:id="36172" w:author="Le Minh Nghia" w:date="2019-10-09T10:56:00Z">
                    <w:rPr/>
                  </w:rPrChange>
                </w:rPr>
                <w:t xml:space="preserve"> </w:t>
              </w:r>
              <w:proofErr w:type="spellStart"/>
              <w:r w:rsidRPr="00B41112">
                <w:rPr>
                  <w:sz w:val="26"/>
                  <w:szCs w:val="26"/>
                  <w:rPrChange w:id="36173" w:author="Le Minh Nghia" w:date="2019-10-09T10:56:00Z">
                    <w:rPr/>
                  </w:rPrChange>
                </w:rPr>
                <w:t>công</w:t>
              </w:r>
              <w:proofErr w:type="spellEnd"/>
              <w:r w:rsidRPr="00B41112">
                <w:rPr>
                  <w:sz w:val="26"/>
                  <w:szCs w:val="26"/>
                  <w:rPrChange w:id="36174" w:author="Le Minh Nghia" w:date="2019-10-09T10:56:00Z">
                    <w:rPr/>
                  </w:rPrChange>
                </w:rPr>
                <w:t xml:space="preserve"> </w:t>
              </w:r>
              <w:proofErr w:type="spellStart"/>
              <w:r w:rsidRPr="00B41112">
                <w:rPr>
                  <w:sz w:val="26"/>
                  <w:szCs w:val="26"/>
                  <w:rPrChange w:id="36175" w:author="Le Minh Nghia" w:date="2019-10-09T10:56:00Z">
                    <w:rPr/>
                  </w:rPrChange>
                </w:rPr>
                <w:t>trình</w:t>
              </w:r>
              <w:proofErr w:type="spellEnd"/>
              <w:r w:rsidRPr="00B41112">
                <w:rPr>
                  <w:sz w:val="26"/>
                  <w:szCs w:val="26"/>
                  <w:rPrChange w:id="36176" w:author="Le Minh Nghia" w:date="2019-10-09T10:56:00Z">
                    <w:rPr/>
                  </w:rPrChange>
                </w:rPr>
                <w:t xml:space="preserve"> </w:t>
              </w:r>
              <w:proofErr w:type="spellStart"/>
              <w:r w:rsidRPr="00B41112">
                <w:rPr>
                  <w:sz w:val="26"/>
                  <w:szCs w:val="26"/>
                  <w:rPrChange w:id="36177" w:author="Le Minh Nghia" w:date="2019-10-09T10:56:00Z">
                    <w:rPr/>
                  </w:rPrChange>
                </w:rPr>
                <w:t>đã</w:t>
              </w:r>
              <w:proofErr w:type="spellEnd"/>
              <w:r w:rsidRPr="00B41112">
                <w:rPr>
                  <w:sz w:val="26"/>
                  <w:szCs w:val="26"/>
                  <w:rPrChange w:id="36178" w:author="Le Minh Nghia" w:date="2019-10-09T10:56:00Z">
                    <w:rPr/>
                  </w:rPrChange>
                </w:rPr>
                <w:t xml:space="preserve"> </w:t>
              </w:r>
              <w:proofErr w:type="spellStart"/>
              <w:r w:rsidRPr="00B41112">
                <w:rPr>
                  <w:sz w:val="26"/>
                  <w:szCs w:val="26"/>
                  <w:rPrChange w:id="36179" w:author="Le Minh Nghia" w:date="2019-10-09T10:56:00Z">
                    <w:rPr/>
                  </w:rPrChange>
                </w:rPr>
                <w:t>công</w:t>
              </w:r>
              <w:proofErr w:type="spellEnd"/>
              <w:r w:rsidRPr="00B41112">
                <w:rPr>
                  <w:sz w:val="26"/>
                  <w:szCs w:val="26"/>
                  <w:rPrChange w:id="36180" w:author="Le Minh Nghia" w:date="2019-10-09T10:56:00Z">
                    <w:rPr/>
                  </w:rPrChange>
                </w:rPr>
                <w:t xml:space="preserve"> </w:t>
              </w:r>
              <w:proofErr w:type="spellStart"/>
              <w:r w:rsidRPr="00B41112">
                <w:rPr>
                  <w:sz w:val="26"/>
                  <w:szCs w:val="26"/>
                  <w:rPrChange w:id="36181" w:author="Le Minh Nghia" w:date="2019-10-09T10:56:00Z">
                    <w:rPr/>
                  </w:rPrChange>
                </w:rPr>
                <w:t>bố</w:t>
              </w:r>
              <w:proofErr w:type="spellEnd"/>
              <w:r w:rsidRPr="00B41112">
                <w:rPr>
                  <w:sz w:val="26"/>
                  <w:szCs w:val="26"/>
                  <w:rPrChange w:id="36182" w:author="Le Minh Nghia" w:date="2019-10-09T10:56:00Z">
                    <w:rPr/>
                  </w:rPrChange>
                </w:rPr>
                <w:t xml:space="preserve"> </w:t>
              </w:r>
              <w:proofErr w:type="spellStart"/>
              <w:r w:rsidRPr="00B41112">
                <w:rPr>
                  <w:sz w:val="26"/>
                  <w:szCs w:val="26"/>
                  <w:rPrChange w:id="36183" w:author="Le Minh Nghia" w:date="2019-10-09T10:56:00Z">
                    <w:rPr/>
                  </w:rPrChange>
                </w:rPr>
                <w:t>thuộc</w:t>
              </w:r>
              <w:proofErr w:type="spellEnd"/>
              <w:r w:rsidRPr="00B41112">
                <w:rPr>
                  <w:sz w:val="26"/>
                  <w:szCs w:val="26"/>
                  <w:rPrChange w:id="36184" w:author="Le Minh Nghia" w:date="2019-10-09T10:56:00Z">
                    <w:rPr/>
                  </w:rPrChange>
                </w:rPr>
                <w:t xml:space="preserve"> </w:t>
              </w:r>
              <w:proofErr w:type="spellStart"/>
              <w:r w:rsidRPr="00B41112">
                <w:rPr>
                  <w:sz w:val="26"/>
                  <w:szCs w:val="26"/>
                  <w:rPrChange w:id="36185" w:author="Le Minh Nghia" w:date="2019-10-09T10:56:00Z">
                    <w:rPr/>
                  </w:rPrChange>
                </w:rPr>
                <w:t>lĩnh</w:t>
              </w:r>
              <w:proofErr w:type="spellEnd"/>
              <w:r w:rsidRPr="00B41112">
                <w:rPr>
                  <w:sz w:val="26"/>
                  <w:szCs w:val="26"/>
                  <w:rPrChange w:id="36186" w:author="Le Minh Nghia" w:date="2019-10-09T10:56:00Z">
                    <w:rPr/>
                  </w:rPrChange>
                </w:rPr>
                <w:t xml:space="preserve"> </w:t>
              </w:r>
              <w:proofErr w:type="spellStart"/>
              <w:r w:rsidRPr="00B41112">
                <w:rPr>
                  <w:sz w:val="26"/>
                  <w:szCs w:val="26"/>
                  <w:rPrChange w:id="36187" w:author="Le Minh Nghia" w:date="2019-10-09T10:56:00Z">
                    <w:rPr/>
                  </w:rPrChange>
                </w:rPr>
                <w:t>vực</w:t>
              </w:r>
              <w:proofErr w:type="spellEnd"/>
              <w:r w:rsidRPr="00B41112">
                <w:rPr>
                  <w:sz w:val="26"/>
                  <w:szCs w:val="26"/>
                  <w:rPrChange w:id="36188" w:author="Le Minh Nghia" w:date="2019-10-09T10:56:00Z">
                    <w:rPr/>
                  </w:rPrChange>
                </w:rPr>
                <w:t xml:space="preserve"> </w:t>
              </w:r>
              <w:proofErr w:type="spellStart"/>
              <w:r w:rsidRPr="00B41112">
                <w:rPr>
                  <w:sz w:val="26"/>
                  <w:szCs w:val="26"/>
                  <w:rPrChange w:id="36189" w:author="Le Minh Nghia" w:date="2019-10-09T10:56:00Z">
                    <w:rPr/>
                  </w:rPrChange>
                </w:rPr>
                <w:t>của</w:t>
              </w:r>
              <w:proofErr w:type="spellEnd"/>
              <w:r w:rsidRPr="00B41112">
                <w:rPr>
                  <w:sz w:val="26"/>
                  <w:szCs w:val="26"/>
                  <w:rPrChange w:id="36190" w:author="Le Minh Nghia" w:date="2019-10-09T10:56:00Z">
                    <w:rPr/>
                  </w:rPrChange>
                </w:rPr>
                <w:t xml:space="preserve"> </w:t>
              </w:r>
              <w:proofErr w:type="spellStart"/>
              <w:r w:rsidRPr="00B41112">
                <w:rPr>
                  <w:sz w:val="26"/>
                  <w:szCs w:val="26"/>
                  <w:rPrChange w:id="36191" w:author="Le Minh Nghia" w:date="2019-10-09T10:56:00Z">
                    <w:rPr/>
                  </w:rPrChange>
                </w:rPr>
                <w:t>đề</w:t>
              </w:r>
              <w:proofErr w:type="spellEnd"/>
              <w:r w:rsidRPr="00B41112">
                <w:rPr>
                  <w:sz w:val="26"/>
                  <w:szCs w:val="26"/>
                  <w:rPrChange w:id="36192" w:author="Le Minh Nghia" w:date="2019-10-09T10:56:00Z">
                    <w:rPr/>
                  </w:rPrChange>
                </w:rPr>
                <w:t xml:space="preserve"> </w:t>
              </w:r>
              <w:proofErr w:type="spellStart"/>
              <w:r w:rsidRPr="00B41112">
                <w:rPr>
                  <w:sz w:val="26"/>
                  <w:szCs w:val="26"/>
                  <w:rPrChange w:id="36193" w:author="Le Minh Nghia" w:date="2019-10-09T10:56:00Z">
                    <w:rPr/>
                  </w:rPrChange>
                </w:rPr>
                <w:t>tài</w:t>
              </w:r>
              <w:proofErr w:type="spellEnd"/>
              <w:r w:rsidRPr="00B41112">
                <w:rPr>
                  <w:sz w:val="26"/>
                  <w:szCs w:val="26"/>
                  <w:rPrChange w:id="36194" w:author="Le Minh Nghia" w:date="2019-10-09T10:56:00Z">
                    <w:rPr/>
                  </w:rPrChange>
                </w:rPr>
                <w:t xml:space="preserve"> </w:t>
              </w:r>
              <w:proofErr w:type="spellStart"/>
              <w:r w:rsidRPr="00B41112">
                <w:rPr>
                  <w:sz w:val="26"/>
                  <w:szCs w:val="26"/>
                  <w:rPrChange w:id="36195" w:author="Le Minh Nghia" w:date="2019-10-09T10:56:00Z">
                    <w:rPr/>
                  </w:rPrChange>
                </w:rPr>
                <w:t>của</w:t>
              </w:r>
              <w:proofErr w:type="spellEnd"/>
              <w:r w:rsidRPr="00B41112">
                <w:rPr>
                  <w:sz w:val="26"/>
                  <w:szCs w:val="26"/>
                  <w:rPrChange w:id="36196" w:author="Le Minh Nghia" w:date="2019-10-09T10:56:00Z">
                    <w:rPr/>
                  </w:rPrChange>
                </w:rPr>
                <w:t xml:space="preserve"> </w:t>
              </w:r>
              <w:proofErr w:type="spellStart"/>
              <w:r w:rsidRPr="00B41112">
                <w:rPr>
                  <w:sz w:val="26"/>
                  <w:szCs w:val="26"/>
                  <w:rPrChange w:id="36197" w:author="Le Minh Nghia" w:date="2019-10-09T10:56:00Z">
                    <w:rPr/>
                  </w:rPrChange>
                </w:rPr>
                <w:t>chủ</w:t>
              </w:r>
              <w:proofErr w:type="spellEnd"/>
              <w:r w:rsidRPr="00B41112">
                <w:rPr>
                  <w:sz w:val="26"/>
                  <w:szCs w:val="26"/>
                  <w:rPrChange w:id="36198" w:author="Le Minh Nghia" w:date="2019-10-09T10:56:00Z">
                    <w:rPr/>
                  </w:rPrChange>
                </w:rPr>
                <w:t xml:space="preserve"> </w:t>
              </w:r>
              <w:proofErr w:type="spellStart"/>
              <w:r w:rsidRPr="00B41112">
                <w:rPr>
                  <w:sz w:val="26"/>
                  <w:szCs w:val="26"/>
                  <w:rPrChange w:id="36199" w:author="Le Minh Nghia" w:date="2019-10-09T10:56:00Z">
                    <w:rPr/>
                  </w:rPrChange>
                </w:rPr>
                <w:t>nhiệm</w:t>
              </w:r>
              <w:proofErr w:type="spellEnd"/>
              <w:r w:rsidRPr="00B41112">
                <w:rPr>
                  <w:sz w:val="26"/>
                  <w:szCs w:val="26"/>
                  <w:rPrChange w:id="36200" w:author="Le Minh Nghia" w:date="2019-10-09T10:56:00Z">
                    <w:rPr/>
                  </w:rPrChange>
                </w:rPr>
                <w:t xml:space="preserve"> </w:t>
              </w:r>
              <w:proofErr w:type="spellStart"/>
              <w:r w:rsidRPr="00B41112">
                <w:rPr>
                  <w:sz w:val="26"/>
                  <w:szCs w:val="26"/>
                  <w:rPrChange w:id="36201" w:author="Le Minh Nghia" w:date="2019-10-09T10:56:00Z">
                    <w:rPr/>
                  </w:rPrChange>
                </w:rPr>
                <w:t>và</w:t>
              </w:r>
              <w:proofErr w:type="spellEnd"/>
              <w:r w:rsidRPr="00B41112">
                <w:rPr>
                  <w:sz w:val="26"/>
                  <w:szCs w:val="26"/>
                  <w:rPrChange w:id="36202" w:author="Le Minh Nghia" w:date="2019-10-09T10:56:00Z">
                    <w:rPr/>
                  </w:rPrChange>
                </w:rPr>
                <w:t xml:space="preserve"> </w:t>
              </w:r>
              <w:proofErr w:type="spellStart"/>
              <w:r w:rsidRPr="00B41112">
                <w:rPr>
                  <w:sz w:val="26"/>
                  <w:szCs w:val="26"/>
                  <w:rPrChange w:id="36203" w:author="Le Minh Nghia" w:date="2019-10-09T10:56:00Z">
                    <w:rPr/>
                  </w:rPrChange>
                </w:rPr>
                <w:t>những</w:t>
              </w:r>
              <w:proofErr w:type="spellEnd"/>
              <w:r w:rsidRPr="00B41112">
                <w:rPr>
                  <w:sz w:val="26"/>
                  <w:szCs w:val="26"/>
                  <w:rPrChange w:id="36204" w:author="Le Minh Nghia" w:date="2019-10-09T10:56:00Z">
                    <w:rPr/>
                  </w:rPrChange>
                </w:rPr>
                <w:t xml:space="preserve"> </w:t>
              </w:r>
              <w:proofErr w:type="spellStart"/>
              <w:r w:rsidRPr="00B41112">
                <w:rPr>
                  <w:sz w:val="26"/>
                  <w:szCs w:val="26"/>
                  <w:rPrChange w:id="36205" w:author="Le Minh Nghia" w:date="2019-10-09T10:56:00Z">
                    <w:rPr/>
                  </w:rPrChange>
                </w:rPr>
                <w:t>thành</w:t>
              </w:r>
              <w:proofErr w:type="spellEnd"/>
              <w:r w:rsidRPr="00B41112">
                <w:rPr>
                  <w:sz w:val="26"/>
                  <w:szCs w:val="26"/>
                  <w:rPrChange w:id="36206" w:author="Le Minh Nghia" w:date="2019-10-09T10:56:00Z">
                    <w:rPr/>
                  </w:rPrChange>
                </w:rPr>
                <w:t xml:space="preserve"> </w:t>
              </w:r>
              <w:proofErr w:type="spellStart"/>
              <w:r w:rsidRPr="00B41112">
                <w:rPr>
                  <w:sz w:val="26"/>
                  <w:szCs w:val="26"/>
                  <w:rPrChange w:id="36207" w:author="Le Minh Nghia" w:date="2019-10-09T10:56:00Z">
                    <w:rPr/>
                  </w:rPrChange>
                </w:rPr>
                <w:t>viên</w:t>
              </w:r>
              <w:proofErr w:type="spellEnd"/>
              <w:r w:rsidRPr="00B41112">
                <w:rPr>
                  <w:sz w:val="26"/>
                  <w:szCs w:val="26"/>
                  <w:rPrChange w:id="36208" w:author="Le Minh Nghia" w:date="2019-10-09T10:56:00Z">
                    <w:rPr/>
                  </w:rPrChange>
                </w:rPr>
                <w:t xml:space="preserve"> </w:t>
              </w:r>
              <w:proofErr w:type="spellStart"/>
              <w:r w:rsidRPr="00B41112">
                <w:rPr>
                  <w:sz w:val="26"/>
                  <w:szCs w:val="26"/>
                  <w:rPrChange w:id="36209" w:author="Le Minh Nghia" w:date="2019-10-09T10:56:00Z">
                    <w:rPr/>
                  </w:rPrChange>
                </w:rPr>
                <w:t>tham</w:t>
              </w:r>
              <w:proofErr w:type="spellEnd"/>
              <w:r w:rsidRPr="00B41112">
                <w:rPr>
                  <w:sz w:val="26"/>
                  <w:szCs w:val="26"/>
                  <w:rPrChange w:id="36210" w:author="Le Minh Nghia" w:date="2019-10-09T10:56:00Z">
                    <w:rPr/>
                  </w:rPrChange>
                </w:rPr>
                <w:t xml:space="preserve"> </w:t>
              </w:r>
              <w:proofErr w:type="spellStart"/>
              <w:r w:rsidRPr="00B41112">
                <w:rPr>
                  <w:sz w:val="26"/>
                  <w:szCs w:val="26"/>
                  <w:rPrChange w:id="36211" w:author="Le Minh Nghia" w:date="2019-10-09T10:56:00Z">
                    <w:rPr/>
                  </w:rPrChange>
                </w:rPr>
                <w:t>gia</w:t>
              </w:r>
              <w:proofErr w:type="spellEnd"/>
              <w:r w:rsidRPr="00B41112">
                <w:rPr>
                  <w:sz w:val="26"/>
                  <w:szCs w:val="26"/>
                  <w:rPrChange w:id="36212" w:author="Le Minh Nghia" w:date="2019-10-09T10:56:00Z">
                    <w:rPr/>
                  </w:rPrChange>
                </w:rPr>
                <w:t xml:space="preserve"> </w:t>
              </w:r>
              <w:proofErr w:type="spellStart"/>
              <w:r w:rsidRPr="00B41112">
                <w:rPr>
                  <w:sz w:val="26"/>
                  <w:szCs w:val="26"/>
                  <w:rPrChange w:id="36213" w:author="Le Minh Nghia" w:date="2019-10-09T10:56:00Z">
                    <w:rPr/>
                  </w:rPrChange>
                </w:rPr>
                <w:t>nghiên</w:t>
              </w:r>
              <w:proofErr w:type="spellEnd"/>
              <w:r w:rsidRPr="00B41112">
                <w:rPr>
                  <w:sz w:val="26"/>
                  <w:szCs w:val="26"/>
                  <w:rPrChange w:id="36214" w:author="Le Minh Nghia" w:date="2019-10-09T10:56:00Z">
                    <w:rPr/>
                  </w:rPrChange>
                </w:rPr>
                <w:t xml:space="preserve"> </w:t>
              </w:r>
              <w:proofErr w:type="spellStart"/>
              <w:r w:rsidRPr="00B41112">
                <w:rPr>
                  <w:sz w:val="26"/>
                  <w:szCs w:val="26"/>
                  <w:rPrChange w:id="36215" w:author="Le Minh Nghia" w:date="2019-10-09T10:56:00Z">
                    <w:rPr/>
                  </w:rPrChange>
                </w:rPr>
                <w:t>cứu</w:t>
              </w:r>
              <w:proofErr w:type="spellEnd"/>
              <w:r w:rsidRPr="00B41112">
                <w:rPr>
                  <w:sz w:val="26"/>
                  <w:szCs w:val="26"/>
                  <w:rPrChange w:id="36216" w:author="Le Minh Nghia" w:date="2019-10-09T10:56:00Z">
                    <w:rPr/>
                  </w:rPrChange>
                </w:rPr>
                <w:t xml:space="preserve"> </w:t>
              </w:r>
            </w:ins>
          </w:p>
          <w:p w:rsidR="00B41112" w:rsidRPr="00B41112" w:rsidRDefault="00B41112">
            <w:pPr>
              <w:keepNext/>
              <w:spacing w:before="120" w:line="264" w:lineRule="auto"/>
              <w:jc w:val="both"/>
              <w:outlineLvl w:val="0"/>
              <w:rPr>
                <w:ins w:id="36217" w:author="Le Minh Nghia" w:date="2019-10-09T10:54:00Z"/>
                <w:bCs/>
                <w:sz w:val="26"/>
                <w:szCs w:val="26"/>
                <w:rPrChange w:id="36218" w:author="Le Minh Nghia" w:date="2019-10-09T10:56:00Z">
                  <w:rPr>
                    <w:ins w:id="36219" w:author="Le Minh Nghia" w:date="2019-10-09T10:54:00Z"/>
                    <w:bCs/>
                  </w:rPr>
                </w:rPrChange>
              </w:rPr>
            </w:pPr>
            <w:ins w:id="36220" w:author="Le Minh Nghia" w:date="2019-10-09T10:54:00Z">
              <w:r w:rsidRPr="00B41112">
                <w:rPr>
                  <w:bCs/>
                  <w:sz w:val="26"/>
                  <w:szCs w:val="26"/>
                  <w:rPrChange w:id="36221" w:author="Le Minh Nghia" w:date="2019-10-09T10:56:00Z">
                    <w:rPr>
                      <w:bCs/>
                    </w:rPr>
                  </w:rPrChange>
                </w:rPr>
                <w:t xml:space="preserve">a) </w:t>
              </w:r>
              <w:proofErr w:type="spellStart"/>
              <w:r w:rsidRPr="00B41112">
                <w:rPr>
                  <w:bCs/>
                  <w:sz w:val="26"/>
                  <w:szCs w:val="26"/>
                  <w:rPrChange w:id="36222" w:author="Le Minh Nghia" w:date="2019-10-09T10:56:00Z">
                    <w:rPr>
                      <w:bCs/>
                    </w:rPr>
                  </w:rPrChange>
                </w:rPr>
                <w:t>Của</w:t>
              </w:r>
              <w:proofErr w:type="spellEnd"/>
              <w:r w:rsidRPr="00B41112">
                <w:rPr>
                  <w:bCs/>
                  <w:sz w:val="26"/>
                  <w:szCs w:val="26"/>
                  <w:rPrChange w:id="36223" w:author="Le Minh Nghia" w:date="2019-10-09T10:56:00Z">
                    <w:rPr>
                      <w:bCs/>
                    </w:rPr>
                  </w:rPrChange>
                </w:rPr>
                <w:t xml:space="preserve"> </w:t>
              </w:r>
              <w:proofErr w:type="spellStart"/>
              <w:r w:rsidRPr="00B41112">
                <w:rPr>
                  <w:bCs/>
                  <w:sz w:val="26"/>
                  <w:szCs w:val="26"/>
                  <w:rPrChange w:id="36224" w:author="Le Minh Nghia" w:date="2019-10-09T10:56:00Z">
                    <w:rPr>
                      <w:bCs/>
                    </w:rPr>
                  </w:rPrChange>
                </w:rPr>
                <w:t>chủ</w:t>
              </w:r>
              <w:proofErr w:type="spellEnd"/>
              <w:r w:rsidRPr="00B41112">
                <w:rPr>
                  <w:bCs/>
                  <w:sz w:val="26"/>
                  <w:szCs w:val="26"/>
                  <w:rPrChange w:id="36225" w:author="Le Minh Nghia" w:date="2019-10-09T10:56:00Z">
                    <w:rPr>
                      <w:bCs/>
                    </w:rPr>
                  </w:rPrChange>
                </w:rPr>
                <w:t xml:space="preserve"> </w:t>
              </w:r>
              <w:proofErr w:type="spellStart"/>
              <w:r w:rsidRPr="00B41112">
                <w:rPr>
                  <w:bCs/>
                  <w:sz w:val="26"/>
                  <w:szCs w:val="26"/>
                  <w:rPrChange w:id="36226" w:author="Le Minh Nghia" w:date="2019-10-09T10:56:00Z">
                    <w:rPr>
                      <w:bCs/>
                    </w:rPr>
                  </w:rPrChange>
                </w:rPr>
                <w:t>nhiệm</w:t>
              </w:r>
              <w:proofErr w:type="spellEnd"/>
              <w:r w:rsidRPr="00B41112">
                <w:rPr>
                  <w:bCs/>
                  <w:sz w:val="26"/>
                  <w:szCs w:val="26"/>
                  <w:rPrChange w:id="36227" w:author="Le Minh Nghia" w:date="2019-10-09T10:56:00Z">
                    <w:rPr>
                      <w:bCs/>
                    </w:rPr>
                  </w:rPrChange>
                </w:rPr>
                <w:t xml:space="preserve"> </w:t>
              </w:r>
              <w:proofErr w:type="spellStart"/>
              <w:r w:rsidRPr="00B41112">
                <w:rPr>
                  <w:bCs/>
                  <w:sz w:val="26"/>
                  <w:szCs w:val="26"/>
                  <w:rPrChange w:id="36228" w:author="Le Minh Nghia" w:date="2019-10-09T10:56:00Z">
                    <w:rPr>
                      <w:bCs/>
                    </w:rPr>
                  </w:rPrChange>
                </w:rPr>
                <w:t>đề</w:t>
              </w:r>
              <w:proofErr w:type="spellEnd"/>
              <w:r w:rsidRPr="00B41112">
                <w:rPr>
                  <w:bCs/>
                  <w:sz w:val="26"/>
                  <w:szCs w:val="26"/>
                  <w:rPrChange w:id="36229" w:author="Le Minh Nghia" w:date="2019-10-09T10:56:00Z">
                    <w:rPr>
                      <w:bCs/>
                    </w:rPr>
                  </w:rPrChange>
                </w:rPr>
                <w:t xml:space="preserve"> </w:t>
              </w:r>
              <w:proofErr w:type="spellStart"/>
              <w:r w:rsidRPr="00B41112">
                <w:rPr>
                  <w:bCs/>
                  <w:sz w:val="26"/>
                  <w:szCs w:val="26"/>
                  <w:rPrChange w:id="36230" w:author="Le Minh Nghia" w:date="2019-10-09T10:56:00Z">
                    <w:rPr>
                      <w:bCs/>
                    </w:rPr>
                  </w:rPrChange>
                </w:rPr>
                <w:t>tài</w:t>
              </w:r>
              <w:proofErr w:type="spellEnd"/>
              <w:r w:rsidRPr="00B41112">
                <w:rPr>
                  <w:bCs/>
                  <w:sz w:val="26"/>
                  <w:szCs w:val="26"/>
                  <w:rPrChange w:id="36231" w:author="Le Minh Nghia" w:date="2019-10-09T10:56:00Z">
                    <w:rPr>
                      <w:bCs/>
                    </w:rPr>
                  </w:rPrChange>
                </w:rPr>
                <w:t xml:space="preserve">: </w:t>
              </w:r>
              <w:proofErr w:type="spellStart"/>
              <w:r w:rsidRPr="00B41112">
                <w:rPr>
                  <w:bCs/>
                  <w:sz w:val="26"/>
                  <w:szCs w:val="26"/>
                  <w:rPrChange w:id="36232" w:author="Le Minh Nghia" w:date="2019-10-09T10:56:00Z">
                    <w:rPr>
                      <w:bCs/>
                    </w:rPr>
                  </w:rPrChange>
                </w:rPr>
                <w:t>Không</w:t>
              </w:r>
              <w:proofErr w:type="spellEnd"/>
            </w:ins>
          </w:p>
          <w:p w:rsidR="00B41112" w:rsidRPr="00B41112" w:rsidRDefault="00B41112">
            <w:pPr>
              <w:keepNext/>
              <w:spacing w:before="120" w:line="264" w:lineRule="auto"/>
              <w:jc w:val="both"/>
              <w:outlineLvl w:val="0"/>
              <w:rPr>
                <w:ins w:id="36233" w:author="Le Minh Nghia" w:date="2019-10-09T10:54:00Z"/>
                <w:bCs/>
                <w:sz w:val="26"/>
                <w:szCs w:val="26"/>
                <w:rPrChange w:id="36234" w:author="Le Minh Nghia" w:date="2019-10-09T10:56:00Z">
                  <w:rPr>
                    <w:ins w:id="36235" w:author="Le Minh Nghia" w:date="2019-10-09T10:54:00Z"/>
                    <w:bCs/>
                  </w:rPr>
                </w:rPrChange>
              </w:rPr>
            </w:pPr>
            <w:ins w:id="36236" w:author="Le Minh Nghia" w:date="2019-10-09T10:54:00Z">
              <w:r w:rsidRPr="00B41112">
                <w:rPr>
                  <w:bCs/>
                  <w:sz w:val="26"/>
                  <w:szCs w:val="26"/>
                  <w:rPrChange w:id="36237" w:author="Le Minh Nghia" w:date="2019-10-09T10:56:00Z">
                    <w:rPr>
                      <w:bCs/>
                    </w:rPr>
                  </w:rPrChange>
                </w:rPr>
                <w:t xml:space="preserve">b) </w:t>
              </w:r>
              <w:proofErr w:type="spellStart"/>
              <w:r w:rsidRPr="00B41112">
                <w:rPr>
                  <w:bCs/>
                  <w:sz w:val="26"/>
                  <w:szCs w:val="26"/>
                  <w:rPrChange w:id="36238" w:author="Le Minh Nghia" w:date="2019-10-09T10:56:00Z">
                    <w:rPr>
                      <w:bCs/>
                    </w:rPr>
                  </w:rPrChange>
                </w:rPr>
                <w:t>Của</w:t>
              </w:r>
              <w:proofErr w:type="spellEnd"/>
              <w:r w:rsidRPr="00B41112">
                <w:rPr>
                  <w:bCs/>
                  <w:sz w:val="26"/>
                  <w:szCs w:val="26"/>
                  <w:rPrChange w:id="36239" w:author="Le Minh Nghia" w:date="2019-10-09T10:56:00Z">
                    <w:rPr>
                      <w:bCs/>
                    </w:rPr>
                  </w:rPrChange>
                </w:rPr>
                <w:t xml:space="preserve"> </w:t>
              </w:r>
              <w:proofErr w:type="spellStart"/>
              <w:r w:rsidRPr="00B41112">
                <w:rPr>
                  <w:bCs/>
                  <w:sz w:val="26"/>
                  <w:szCs w:val="26"/>
                  <w:rPrChange w:id="36240" w:author="Le Minh Nghia" w:date="2019-10-09T10:56:00Z">
                    <w:rPr>
                      <w:bCs/>
                    </w:rPr>
                  </w:rPrChange>
                </w:rPr>
                <w:t>các</w:t>
              </w:r>
              <w:proofErr w:type="spellEnd"/>
              <w:r w:rsidRPr="00B41112">
                <w:rPr>
                  <w:bCs/>
                  <w:sz w:val="26"/>
                  <w:szCs w:val="26"/>
                  <w:rPrChange w:id="36241" w:author="Le Minh Nghia" w:date="2019-10-09T10:56:00Z">
                    <w:rPr>
                      <w:bCs/>
                    </w:rPr>
                  </w:rPrChange>
                </w:rPr>
                <w:t xml:space="preserve"> </w:t>
              </w:r>
              <w:proofErr w:type="spellStart"/>
              <w:r w:rsidRPr="00B41112">
                <w:rPr>
                  <w:bCs/>
                  <w:sz w:val="26"/>
                  <w:szCs w:val="26"/>
                  <w:rPrChange w:id="36242" w:author="Le Minh Nghia" w:date="2019-10-09T10:56:00Z">
                    <w:rPr>
                      <w:bCs/>
                    </w:rPr>
                  </w:rPrChange>
                </w:rPr>
                <w:t>thành</w:t>
              </w:r>
              <w:proofErr w:type="spellEnd"/>
              <w:r w:rsidRPr="00B41112">
                <w:rPr>
                  <w:bCs/>
                  <w:sz w:val="26"/>
                  <w:szCs w:val="26"/>
                  <w:rPrChange w:id="36243" w:author="Le Minh Nghia" w:date="2019-10-09T10:56:00Z">
                    <w:rPr>
                      <w:bCs/>
                    </w:rPr>
                  </w:rPrChange>
                </w:rPr>
                <w:t xml:space="preserve"> </w:t>
              </w:r>
              <w:proofErr w:type="spellStart"/>
              <w:r w:rsidRPr="00B41112">
                <w:rPr>
                  <w:bCs/>
                  <w:sz w:val="26"/>
                  <w:szCs w:val="26"/>
                  <w:rPrChange w:id="36244" w:author="Le Minh Nghia" w:date="2019-10-09T10:56:00Z">
                    <w:rPr>
                      <w:bCs/>
                    </w:rPr>
                  </w:rPrChange>
                </w:rPr>
                <w:t>viên</w:t>
              </w:r>
              <w:proofErr w:type="spellEnd"/>
              <w:r w:rsidRPr="00B41112">
                <w:rPr>
                  <w:bCs/>
                  <w:sz w:val="26"/>
                  <w:szCs w:val="26"/>
                  <w:rPrChange w:id="36245" w:author="Le Minh Nghia" w:date="2019-10-09T10:56:00Z">
                    <w:rPr>
                      <w:bCs/>
                    </w:rPr>
                  </w:rPrChange>
                </w:rPr>
                <w:t xml:space="preserve"> </w:t>
              </w:r>
              <w:proofErr w:type="spellStart"/>
              <w:r w:rsidRPr="00B41112">
                <w:rPr>
                  <w:bCs/>
                  <w:sz w:val="26"/>
                  <w:szCs w:val="26"/>
                  <w:rPrChange w:id="36246" w:author="Le Minh Nghia" w:date="2019-10-09T10:56:00Z">
                    <w:rPr>
                      <w:bCs/>
                    </w:rPr>
                  </w:rPrChange>
                </w:rPr>
                <w:t>tham</w:t>
              </w:r>
              <w:proofErr w:type="spellEnd"/>
              <w:r w:rsidRPr="00B41112">
                <w:rPr>
                  <w:bCs/>
                  <w:sz w:val="26"/>
                  <w:szCs w:val="26"/>
                  <w:rPrChange w:id="36247" w:author="Le Minh Nghia" w:date="2019-10-09T10:56:00Z">
                    <w:rPr>
                      <w:bCs/>
                    </w:rPr>
                  </w:rPrChange>
                </w:rPr>
                <w:t xml:space="preserve"> </w:t>
              </w:r>
              <w:proofErr w:type="spellStart"/>
              <w:r w:rsidRPr="00B41112">
                <w:rPr>
                  <w:bCs/>
                  <w:sz w:val="26"/>
                  <w:szCs w:val="26"/>
                  <w:rPrChange w:id="36248" w:author="Le Minh Nghia" w:date="2019-10-09T10:56:00Z">
                    <w:rPr>
                      <w:bCs/>
                    </w:rPr>
                  </w:rPrChange>
                </w:rPr>
                <w:t>gia</w:t>
              </w:r>
              <w:proofErr w:type="spellEnd"/>
              <w:r w:rsidRPr="00B41112">
                <w:rPr>
                  <w:bCs/>
                  <w:sz w:val="26"/>
                  <w:szCs w:val="26"/>
                  <w:rPrChange w:id="36249" w:author="Le Minh Nghia" w:date="2019-10-09T10:56:00Z">
                    <w:rPr>
                      <w:bCs/>
                    </w:rPr>
                  </w:rPrChange>
                </w:rPr>
                <w:t xml:space="preserve"> </w:t>
              </w:r>
              <w:proofErr w:type="spellStart"/>
              <w:r w:rsidRPr="00B41112">
                <w:rPr>
                  <w:bCs/>
                  <w:sz w:val="26"/>
                  <w:szCs w:val="26"/>
                  <w:rPrChange w:id="36250" w:author="Le Minh Nghia" w:date="2019-10-09T10:56:00Z">
                    <w:rPr>
                      <w:bCs/>
                    </w:rPr>
                  </w:rPrChange>
                </w:rPr>
                <w:t>nghiên</w:t>
              </w:r>
              <w:proofErr w:type="spellEnd"/>
              <w:r w:rsidRPr="00B41112">
                <w:rPr>
                  <w:bCs/>
                  <w:sz w:val="26"/>
                  <w:szCs w:val="26"/>
                  <w:rPrChange w:id="36251" w:author="Le Minh Nghia" w:date="2019-10-09T10:56:00Z">
                    <w:rPr>
                      <w:bCs/>
                    </w:rPr>
                  </w:rPrChange>
                </w:rPr>
                <w:t xml:space="preserve"> </w:t>
              </w:r>
              <w:proofErr w:type="spellStart"/>
              <w:r w:rsidRPr="00B41112">
                <w:rPr>
                  <w:bCs/>
                  <w:sz w:val="26"/>
                  <w:szCs w:val="26"/>
                  <w:rPrChange w:id="36252" w:author="Le Minh Nghia" w:date="2019-10-09T10:56:00Z">
                    <w:rPr>
                      <w:bCs/>
                    </w:rPr>
                  </w:rPrChange>
                </w:rPr>
                <w:t>cứu</w:t>
              </w:r>
              <w:proofErr w:type="spellEnd"/>
              <w:r w:rsidRPr="00B41112">
                <w:rPr>
                  <w:bCs/>
                  <w:sz w:val="26"/>
                  <w:szCs w:val="26"/>
                  <w:rPrChange w:id="36253" w:author="Le Minh Nghia" w:date="2019-10-09T10:56:00Z">
                    <w:rPr>
                      <w:bCs/>
                    </w:rPr>
                  </w:rPrChange>
                </w:rPr>
                <w:t xml:space="preserve">: </w:t>
              </w:r>
              <w:proofErr w:type="spellStart"/>
              <w:r w:rsidRPr="00B41112">
                <w:rPr>
                  <w:bCs/>
                  <w:sz w:val="26"/>
                  <w:szCs w:val="26"/>
                  <w:rPrChange w:id="36254" w:author="Le Minh Nghia" w:date="2019-10-09T10:56:00Z">
                    <w:rPr>
                      <w:bCs/>
                    </w:rPr>
                  </w:rPrChange>
                </w:rPr>
                <w:t>Không</w:t>
              </w:r>
              <w:proofErr w:type="spellEnd"/>
            </w:ins>
          </w:p>
        </w:tc>
      </w:tr>
      <w:tr w:rsidR="00B41112" w:rsidRPr="00B41112" w:rsidTr="00B41112">
        <w:trPr>
          <w:trHeight w:val="426"/>
          <w:ins w:id="36255"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120" w:line="264" w:lineRule="auto"/>
              <w:jc w:val="both"/>
              <w:outlineLvl w:val="0"/>
              <w:rPr>
                <w:ins w:id="36256" w:author="Le Minh Nghia" w:date="2019-10-09T10:54:00Z"/>
                <w:bCs/>
                <w:color w:val="FF0000"/>
                <w:sz w:val="26"/>
                <w:szCs w:val="26"/>
                <w:rPrChange w:id="36257" w:author="Le Minh Nghia" w:date="2019-10-09T10:56:00Z">
                  <w:rPr>
                    <w:ins w:id="36258" w:author="Le Minh Nghia" w:date="2019-10-09T10:54:00Z"/>
                    <w:bCs/>
                    <w:color w:val="FF0000"/>
                  </w:rPr>
                </w:rPrChange>
              </w:rPr>
            </w:pPr>
            <w:ins w:id="36259" w:author="Le Minh Nghia" w:date="2019-10-09T10:54:00Z">
              <w:r w:rsidRPr="00B41112">
                <w:rPr>
                  <w:b/>
                  <w:bCs/>
                  <w:sz w:val="26"/>
                  <w:szCs w:val="26"/>
                  <w:rPrChange w:id="36260" w:author="Le Minh Nghia" w:date="2019-10-09T10:56:00Z">
                    <w:rPr>
                      <w:b/>
                      <w:bCs/>
                    </w:rPr>
                  </w:rPrChange>
                </w:rPr>
                <w:lastRenderedPageBreak/>
                <w:t>11. TÍNH CẤP THIẾT CỦA ĐỀ TÀI</w:t>
              </w:r>
            </w:ins>
          </w:p>
          <w:p w:rsidR="00B41112" w:rsidRPr="00B41112" w:rsidRDefault="00B41112">
            <w:pPr>
              <w:keepNext/>
              <w:spacing w:before="120" w:line="264" w:lineRule="auto"/>
              <w:jc w:val="both"/>
              <w:outlineLvl w:val="0"/>
              <w:rPr>
                <w:ins w:id="36261" w:author="Le Minh Nghia" w:date="2019-10-09T10:54:00Z"/>
                <w:bCs/>
                <w:sz w:val="26"/>
                <w:szCs w:val="26"/>
                <w:rPrChange w:id="36262" w:author="Le Minh Nghia" w:date="2019-10-09T10:56:00Z">
                  <w:rPr>
                    <w:ins w:id="36263" w:author="Le Minh Nghia" w:date="2019-10-09T10:54:00Z"/>
                    <w:bCs/>
                  </w:rPr>
                </w:rPrChange>
              </w:rPr>
            </w:pPr>
            <w:ins w:id="36264" w:author="Le Minh Nghia" w:date="2019-10-09T10:54:00Z">
              <w:r w:rsidRPr="00B41112">
                <w:rPr>
                  <w:bCs/>
                  <w:sz w:val="26"/>
                  <w:szCs w:val="26"/>
                  <w:rPrChange w:id="36265" w:author="Le Minh Nghia" w:date="2019-10-09T10:56:00Z">
                    <w:rPr>
                      <w:bCs/>
                    </w:rPr>
                  </w:rPrChange>
                </w:rPr>
                <w:t xml:space="preserve">- </w:t>
              </w:r>
              <w:proofErr w:type="spellStart"/>
              <w:r w:rsidRPr="00B41112">
                <w:rPr>
                  <w:bCs/>
                  <w:sz w:val="26"/>
                  <w:szCs w:val="26"/>
                  <w:rPrChange w:id="36266" w:author="Le Minh Nghia" w:date="2019-10-09T10:56:00Z">
                    <w:rPr>
                      <w:bCs/>
                    </w:rPr>
                  </w:rPrChange>
                </w:rPr>
                <w:t>Hiện</w:t>
              </w:r>
              <w:proofErr w:type="spellEnd"/>
              <w:r w:rsidRPr="00B41112">
                <w:rPr>
                  <w:bCs/>
                  <w:sz w:val="26"/>
                  <w:szCs w:val="26"/>
                  <w:rPrChange w:id="36267" w:author="Le Minh Nghia" w:date="2019-10-09T10:56:00Z">
                    <w:rPr>
                      <w:bCs/>
                    </w:rPr>
                  </w:rPrChange>
                </w:rPr>
                <w:t xml:space="preserve"> nay </w:t>
              </w:r>
              <w:proofErr w:type="spellStart"/>
              <w:r w:rsidRPr="00B41112">
                <w:rPr>
                  <w:bCs/>
                  <w:sz w:val="26"/>
                  <w:szCs w:val="26"/>
                  <w:rPrChange w:id="36268" w:author="Le Minh Nghia" w:date="2019-10-09T10:56:00Z">
                    <w:rPr>
                      <w:bCs/>
                    </w:rPr>
                  </w:rPrChange>
                </w:rPr>
                <w:t>trên</w:t>
              </w:r>
              <w:proofErr w:type="spellEnd"/>
              <w:r w:rsidRPr="00B41112">
                <w:rPr>
                  <w:bCs/>
                  <w:sz w:val="26"/>
                  <w:szCs w:val="26"/>
                  <w:rPrChange w:id="36269" w:author="Le Minh Nghia" w:date="2019-10-09T10:56:00Z">
                    <w:rPr>
                      <w:bCs/>
                    </w:rPr>
                  </w:rPrChange>
                </w:rPr>
                <w:t xml:space="preserve"> website </w:t>
              </w:r>
              <w:proofErr w:type="spellStart"/>
              <w:r w:rsidRPr="00B41112">
                <w:rPr>
                  <w:bCs/>
                  <w:sz w:val="26"/>
                  <w:szCs w:val="26"/>
                  <w:rPrChange w:id="36270" w:author="Le Minh Nghia" w:date="2019-10-09T10:56:00Z">
                    <w:rPr>
                      <w:bCs/>
                    </w:rPr>
                  </w:rPrChange>
                </w:rPr>
                <w:t>của</w:t>
              </w:r>
              <w:proofErr w:type="spellEnd"/>
              <w:r w:rsidRPr="00B41112">
                <w:rPr>
                  <w:bCs/>
                  <w:sz w:val="26"/>
                  <w:szCs w:val="26"/>
                  <w:rPrChange w:id="36271" w:author="Le Minh Nghia" w:date="2019-10-09T10:56:00Z">
                    <w:rPr>
                      <w:bCs/>
                    </w:rPr>
                  </w:rPrChange>
                </w:rPr>
                <w:t xml:space="preserve"> </w:t>
              </w:r>
              <w:proofErr w:type="spellStart"/>
              <w:r w:rsidRPr="00B41112">
                <w:rPr>
                  <w:bCs/>
                  <w:sz w:val="26"/>
                  <w:szCs w:val="26"/>
                  <w:rPrChange w:id="36272" w:author="Le Minh Nghia" w:date="2019-10-09T10:56:00Z">
                    <w:rPr>
                      <w:bCs/>
                    </w:rPr>
                  </w:rPrChange>
                </w:rPr>
                <w:t>một</w:t>
              </w:r>
              <w:proofErr w:type="spellEnd"/>
              <w:r w:rsidRPr="00B41112">
                <w:rPr>
                  <w:bCs/>
                  <w:sz w:val="26"/>
                  <w:szCs w:val="26"/>
                  <w:rPrChange w:id="36273" w:author="Le Minh Nghia" w:date="2019-10-09T10:56:00Z">
                    <w:rPr>
                      <w:bCs/>
                    </w:rPr>
                  </w:rPrChange>
                </w:rPr>
                <w:t xml:space="preserve"> </w:t>
              </w:r>
              <w:proofErr w:type="spellStart"/>
              <w:r w:rsidRPr="00B41112">
                <w:rPr>
                  <w:bCs/>
                  <w:sz w:val="26"/>
                  <w:szCs w:val="26"/>
                  <w:rPrChange w:id="36274" w:author="Le Minh Nghia" w:date="2019-10-09T10:56:00Z">
                    <w:rPr>
                      <w:bCs/>
                    </w:rPr>
                  </w:rPrChange>
                </w:rPr>
                <w:t>số</w:t>
              </w:r>
              <w:proofErr w:type="spellEnd"/>
              <w:r w:rsidRPr="00B41112">
                <w:rPr>
                  <w:bCs/>
                  <w:sz w:val="26"/>
                  <w:szCs w:val="26"/>
                  <w:rPrChange w:id="36275" w:author="Le Minh Nghia" w:date="2019-10-09T10:56:00Z">
                    <w:rPr>
                      <w:bCs/>
                    </w:rPr>
                  </w:rPrChange>
                </w:rPr>
                <w:t xml:space="preserve"> khoa </w:t>
              </w:r>
              <w:proofErr w:type="spellStart"/>
              <w:r w:rsidRPr="00B41112">
                <w:rPr>
                  <w:bCs/>
                  <w:sz w:val="26"/>
                  <w:szCs w:val="26"/>
                  <w:rPrChange w:id="36276" w:author="Le Minh Nghia" w:date="2019-10-09T10:56:00Z">
                    <w:rPr>
                      <w:bCs/>
                    </w:rPr>
                  </w:rPrChange>
                </w:rPr>
                <w:t>của</w:t>
              </w:r>
              <w:proofErr w:type="spellEnd"/>
              <w:r w:rsidRPr="00B41112">
                <w:rPr>
                  <w:bCs/>
                  <w:sz w:val="26"/>
                  <w:szCs w:val="26"/>
                  <w:rPrChange w:id="36277" w:author="Le Minh Nghia" w:date="2019-10-09T10:56:00Z">
                    <w:rPr>
                      <w:bCs/>
                    </w:rPr>
                  </w:rPrChange>
                </w:rPr>
                <w:t xml:space="preserve"> </w:t>
              </w:r>
              <w:proofErr w:type="spellStart"/>
              <w:r w:rsidRPr="00B41112">
                <w:rPr>
                  <w:bCs/>
                  <w:sz w:val="26"/>
                  <w:szCs w:val="26"/>
                  <w:rPrChange w:id="36278" w:author="Le Minh Nghia" w:date="2019-10-09T10:56:00Z">
                    <w:rPr>
                      <w:bCs/>
                    </w:rPr>
                  </w:rPrChange>
                </w:rPr>
                <w:t>trường</w:t>
              </w:r>
              <w:proofErr w:type="spellEnd"/>
              <w:r w:rsidRPr="00B41112">
                <w:rPr>
                  <w:bCs/>
                  <w:sz w:val="26"/>
                  <w:szCs w:val="26"/>
                  <w:rPrChange w:id="36279" w:author="Le Minh Nghia" w:date="2019-10-09T10:56:00Z">
                    <w:rPr>
                      <w:bCs/>
                    </w:rPr>
                  </w:rPrChange>
                </w:rPr>
                <w:t xml:space="preserve"> </w:t>
              </w:r>
              <w:proofErr w:type="spellStart"/>
              <w:r w:rsidRPr="00B41112">
                <w:rPr>
                  <w:bCs/>
                  <w:sz w:val="26"/>
                  <w:szCs w:val="26"/>
                  <w:rPrChange w:id="36280" w:author="Le Minh Nghia" w:date="2019-10-09T10:56:00Z">
                    <w:rPr>
                      <w:bCs/>
                    </w:rPr>
                  </w:rPrChange>
                </w:rPr>
                <w:t>Đại</w:t>
              </w:r>
              <w:proofErr w:type="spellEnd"/>
              <w:r w:rsidRPr="00B41112">
                <w:rPr>
                  <w:bCs/>
                  <w:sz w:val="26"/>
                  <w:szCs w:val="26"/>
                  <w:rPrChange w:id="36281" w:author="Le Minh Nghia" w:date="2019-10-09T10:56:00Z">
                    <w:rPr>
                      <w:bCs/>
                    </w:rPr>
                  </w:rPrChange>
                </w:rPr>
                <w:t xml:space="preserve"> </w:t>
              </w:r>
              <w:proofErr w:type="spellStart"/>
              <w:r w:rsidRPr="00B41112">
                <w:rPr>
                  <w:bCs/>
                  <w:sz w:val="26"/>
                  <w:szCs w:val="26"/>
                  <w:rPrChange w:id="36282" w:author="Le Minh Nghia" w:date="2019-10-09T10:56:00Z">
                    <w:rPr>
                      <w:bCs/>
                    </w:rPr>
                  </w:rPrChange>
                </w:rPr>
                <w:t>học</w:t>
              </w:r>
              <w:proofErr w:type="spellEnd"/>
              <w:r w:rsidRPr="00B41112">
                <w:rPr>
                  <w:bCs/>
                  <w:sz w:val="26"/>
                  <w:szCs w:val="26"/>
                  <w:rPrChange w:id="36283" w:author="Le Minh Nghia" w:date="2019-10-09T10:56:00Z">
                    <w:rPr>
                      <w:bCs/>
                    </w:rPr>
                  </w:rPrChange>
                </w:rPr>
                <w:t xml:space="preserve"> </w:t>
              </w:r>
              <w:proofErr w:type="spellStart"/>
              <w:r w:rsidRPr="00B41112">
                <w:rPr>
                  <w:bCs/>
                  <w:sz w:val="26"/>
                  <w:szCs w:val="26"/>
                  <w:rPrChange w:id="36284" w:author="Le Minh Nghia" w:date="2019-10-09T10:56:00Z">
                    <w:rPr>
                      <w:bCs/>
                    </w:rPr>
                  </w:rPrChange>
                </w:rPr>
                <w:t>Cần</w:t>
              </w:r>
              <w:proofErr w:type="spellEnd"/>
              <w:r w:rsidRPr="00B41112">
                <w:rPr>
                  <w:bCs/>
                  <w:sz w:val="26"/>
                  <w:szCs w:val="26"/>
                  <w:rPrChange w:id="36285" w:author="Le Minh Nghia" w:date="2019-10-09T10:56:00Z">
                    <w:rPr>
                      <w:bCs/>
                    </w:rPr>
                  </w:rPrChange>
                </w:rPr>
                <w:t xml:space="preserve"> </w:t>
              </w:r>
              <w:proofErr w:type="spellStart"/>
              <w:r w:rsidRPr="00B41112">
                <w:rPr>
                  <w:bCs/>
                  <w:sz w:val="26"/>
                  <w:szCs w:val="26"/>
                  <w:rPrChange w:id="36286" w:author="Le Minh Nghia" w:date="2019-10-09T10:56:00Z">
                    <w:rPr>
                      <w:bCs/>
                    </w:rPr>
                  </w:rPrChange>
                </w:rPr>
                <w:t>Thơ</w:t>
              </w:r>
              <w:proofErr w:type="spellEnd"/>
              <w:r w:rsidRPr="00B41112">
                <w:rPr>
                  <w:bCs/>
                  <w:sz w:val="26"/>
                  <w:szCs w:val="26"/>
                  <w:rPrChange w:id="36287" w:author="Le Minh Nghia" w:date="2019-10-09T10:56:00Z">
                    <w:rPr>
                      <w:bCs/>
                    </w:rPr>
                  </w:rPrChange>
                </w:rPr>
                <w:t xml:space="preserve"> </w:t>
              </w:r>
              <w:proofErr w:type="spellStart"/>
              <w:r w:rsidRPr="00B41112">
                <w:rPr>
                  <w:bCs/>
                  <w:sz w:val="26"/>
                  <w:szCs w:val="26"/>
                  <w:rPrChange w:id="36288" w:author="Le Minh Nghia" w:date="2019-10-09T10:56:00Z">
                    <w:rPr>
                      <w:bCs/>
                    </w:rPr>
                  </w:rPrChange>
                </w:rPr>
                <w:t>đã</w:t>
              </w:r>
              <w:proofErr w:type="spellEnd"/>
              <w:r w:rsidRPr="00B41112">
                <w:rPr>
                  <w:bCs/>
                  <w:sz w:val="26"/>
                  <w:szCs w:val="26"/>
                  <w:rPrChange w:id="36289" w:author="Le Minh Nghia" w:date="2019-10-09T10:56:00Z">
                    <w:rPr>
                      <w:bCs/>
                    </w:rPr>
                  </w:rPrChange>
                </w:rPr>
                <w:t xml:space="preserve"> </w:t>
              </w:r>
              <w:proofErr w:type="spellStart"/>
              <w:r w:rsidRPr="00B41112">
                <w:rPr>
                  <w:bCs/>
                  <w:sz w:val="26"/>
                  <w:szCs w:val="26"/>
                  <w:rPrChange w:id="36290" w:author="Le Minh Nghia" w:date="2019-10-09T10:56:00Z">
                    <w:rPr>
                      <w:bCs/>
                    </w:rPr>
                  </w:rPrChange>
                </w:rPr>
                <w:t>có</w:t>
              </w:r>
              <w:proofErr w:type="spellEnd"/>
              <w:r w:rsidRPr="00B41112">
                <w:rPr>
                  <w:bCs/>
                  <w:sz w:val="26"/>
                  <w:szCs w:val="26"/>
                  <w:rPrChange w:id="36291" w:author="Le Minh Nghia" w:date="2019-10-09T10:56:00Z">
                    <w:rPr>
                      <w:bCs/>
                    </w:rPr>
                  </w:rPrChange>
                </w:rPr>
                <w:t xml:space="preserve"> </w:t>
              </w:r>
              <w:proofErr w:type="spellStart"/>
              <w:r w:rsidRPr="00B41112">
                <w:rPr>
                  <w:bCs/>
                  <w:sz w:val="26"/>
                  <w:szCs w:val="26"/>
                  <w:rPrChange w:id="36292" w:author="Le Minh Nghia" w:date="2019-10-09T10:56:00Z">
                    <w:rPr>
                      <w:bCs/>
                    </w:rPr>
                  </w:rPrChange>
                </w:rPr>
                <w:t>mục</w:t>
              </w:r>
              <w:proofErr w:type="spellEnd"/>
              <w:r w:rsidRPr="00B41112">
                <w:rPr>
                  <w:bCs/>
                  <w:sz w:val="26"/>
                  <w:szCs w:val="26"/>
                  <w:rPrChange w:id="36293" w:author="Le Minh Nghia" w:date="2019-10-09T10:56:00Z">
                    <w:rPr>
                      <w:bCs/>
                    </w:rPr>
                  </w:rPrChange>
                </w:rPr>
                <w:t xml:space="preserve"> </w:t>
              </w:r>
              <w:proofErr w:type="spellStart"/>
              <w:r w:rsidRPr="00B41112">
                <w:rPr>
                  <w:bCs/>
                  <w:sz w:val="26"/>
                  <w:szCs w:val="26"/>
                  <w:rPrChange w:id="36294" w:author="Le Minh Nghia" w:date="2019-10-09T10:56:00Z">
                    <w:rPr>
                      <w:bCs/>
                    </w:rPr>
                  </w:rPrChange>
                </w:rPr>
                <w:t>Cựu</w:t>
              </w:r>
              <w:proofErr w:type="spellEnd"/>
              <w:r w:rsidRPr="00B41112">
                <w:rPr>
                  <w:bCs/>
                  <w:sz w:val="26"/>
                  <w:szCs w:val="26"/>
                  <w:rPrChange w:id="36295" w:author="Le Minh Nghia" w:date="2019-10-09T10:56:00Z">
                    <w:rPr>
                      <w:bCs/>
                    </w:rPr>
                  </w:rPrChange>
                </w:rPr>
                <w:t xml:space="preserve"> </w:t>
              </w:r>
              <w:proofErr w:type="spellStart"/>
              <w:r w:rsidRPr="00B41112">
                <w:rPr>
                  <w:bCs/>
                  <w:sz w:val="26"/>
                  <w:szCs w:val="26"/>
                  <w:rPrChange w:id="36296" w:author="Le Minh Nghia" w:date="2019-10-09T10:56:00Z">
                    <w:rPr>
                      <w:bCs/>
                    </w:rPr>
                  </w:rPrChange>
                </w:rPr>
                <w:t>sinh</w:t>
              </w:r>
              <w:proofErr w:type="spellEnd"/>
              <w:r w:rsidRPr="00B41112">
                <w:rPr>
                  <w:bCs/>
                  <w:sz w:val="26"/>
                  <w:szCs w:val="26"/>
                  <w:rPrChange w:id="36297" w:author="Le Minh Nghia" w:date="2019-10-09T10:56:00Z">
                    <w:rPr>
                      <w:bCs/>
                    </w:rPr>
                  </w:rPrChange>
                </w:rPr>
                <w:t xml:space="preserve"> </w:t>
              </w:r>
              <w:proofErr w:type="spellStart"/>
              <w:r w:rsidRPr="00B41112">
                <w:rPr>
                  <w:bCs/>
                  <w:sz w:val="26"/>
                  <w:szCs w:val="26"/>
                  <w:rPrChange w:id="36298" w:author="Le Minh Nghia" w:date="2019-10-09T10:56:00Z">
                    <w:rPr>
                      <w:bCs/>
                    </w:rPr>
                  </w:rPrChange>
                </w:rPr>
                <w:t>viên</w:t>
              </w:r>
              <w:proofErr w:type="spellEnd"/>
              <w:r w:rsidRPr="00B41112">
                <w:rPr>
                  <w:bCs/>
                  <w:sz w:val="26"/>
                  <w:szCs w:val="26"/>
                  <w:rPrChange w:id="36299" w:author="Le Minh Nghia" w:date="2019-10-09T10:56:00Z">
                    <w:rPr>
                      <w:bCs/>
                    </w:rPr>
                  </w:rPrChange>
                </w:rPr>
                <w:t xml:space="preserve"> </w:t>
              </w:r>
              <w:proofErr w:type="spellStart"/>
              <w:r w:rsidRPr="00B41112">
                <w:rPr>
                  <w:bCs/>
                  <w:sz w:val="26"/>
                  <w:szCs w:val="26"/>
                  <w:rPrChange w:id="36300" w:author="Le Minh Nghia" w:date="2019-10-09T10:56:00Z">
                    <w:rPr>
                      <w:bCs/>
                    </w:rPr>
                  </w:rPrChange>
                </w:rPr>
                <w:t>để</w:t>
              </w:r>
              <w:proofErr w:type="spellEnd"/>
              <w:r w:rsidRPr="00B41112">
                <w:rPr>
                  <w:bCs/>
                  <w:sz w:val="26"/>
                  <w:szCs w:val="26"/>
                  <w:rPrChange w:id="36301" w:author="Le Minh Nghia" w:date="2019-10-09T10:56:00Z">
                    <w:rPr>
                      <w:bCs/>
                    </w:rPr>
                  </w:rPrChange>
                </w:rPr>
                <w:t xml:space="preserve"> </w:t>
              </w:r>
              <w:proofErr w:type="spellStart"/>
              <w:r w:rsidRPr="00B41112">
                <w:rPr>
                  <w:bCs/>
                  <w:sz w:val="26"/>
                  <w:szCs w:val="26"/>
                  <w:rPrChange w:id="36302" w:author="Le Minh Nghia" w:date="2019-10-09T10:56:00Z">
                    <w:rPr>
                      <w:bCs/>
                    </w:rPr>
                  </w:rPrChange>
                </w:rPr>
                <w:t>quản</w:t>
              </w:r>
              <w:proofErr w:type="spellEnd"/>
              <w:r w:rsidRPr="00B41112">
                <w:rPr>
                  <w:bCs/>
                  <w:sz w:val="26"/>
                  <w:szCs w:val="26"/>
                  <w:rPrChange w:id="36303" w:author="Le Minh Nghia" w:date="2019-10-09T10:56:00Z">
                    <w:rPr>
                      <w:bCs/>
                    </w:rPr>
                  </w:rPrChange>
                </w:rPr>
                <w:t xml:space="preserve"> </w:t>
              </w:r>
              <w:proofErr w:type="spellStart"/>
              <w:r w:rsidRPr="00B41112">
                <w:rPr>
                  <w:bCs/>
                  <w:sz w:val="26"/>
                  <w:szCs w:val="26"/>
                  <w:rPrChange w:id="36304" w:author="Le Minh Nghia" w:date="2019-10-09T10:56:00Z">
                    <w:rPr>
                      <w:bCs/>
                    </w:rPr>
                  </w:rPrChange>
                </w:rPr>
                <w:t>lý</w:t>
              </w:r>
              <w:proofErr w:type="spellEnd"/>
              <w:r w:rsidRPr="00B41112">
                <w:rPr>
                  <w:bCs/>
                  <w:sz w:val="26"/>
                  <w:szCs w:val="26"/>
                  <w:rPrChange w:id="36305" w:author="Le Minh Nghia" w:date="2019-10-09T10:56:00Z">
                    <w:rPr>
                      <w:bCs/>
                    </w:rPr>
                  </w:rPrChange>
                </w:rPr>
                <w:t xml:space="preserve"> </w:t>
              </w:r>
              <w:proofErr w:type="spellStart"/>
              <w:r w:rsidRPr="00B41112">
                <w:rPr>
                  <w:bCs/>
                  <w:sz w:val="26"/>
                  <w:szCs w:val="26"/>
                  <w:rPrChange w:id="36306" w:author="Le Minh Nghia" w:date="2019-10-09T10:56:00Z">
                    <w:rPr>
                      <w:bCs/>
                    </w:rPr>
                  </w:rPrChange>
                </w:rPr>
                <w:t>thông</w:t>
              </w:r>
              <w:proofErr w:type="spellEnd"/>
              <w:r w:rsidRPr="00B41112">
                <w:rPr>
                  <w:bCs/>
                  <w:sz w:val="26"/>
                  <w:szCs w:val="26"/>
                  <w:rPrChange w:id="36307" w:author="Le Minh Nghia" w:date="2019-10-09T10:56:00Z">
                    <w:rPr>
                      <w:bCs/>
                    </w:rPr>
                  </w:rPrChange>
                </w:rPr>
                <w:t xml:space="preserve"> tin </w:t>
              </w:r>
              <w:proofErr w:type="spellStart"/>
              <w:r w:rsidRPr="00B41112">
                <w:rPr>
                  <w:bCs/>
                  <w:sz w:val="26"/>
                  <w:szCs w:val="26"/>
                  <w:rPrChange w:id="36308" w:author="Le Minh Nghia" w:date="2019-10-09T10:56:00Z">
                    <w:rPr>
                      <w:bCs/>
                    </w:rPr>
                  </w:rPrChange>
                </w:rPr>
                <w:t>về</w:t>
              </w:r>
              <w:proofErr w:type="spellEnd"/>
              <w:r w:rsidRPr="00B41112">
                <w:rPr>
                  <w:bCs/>
                  <w:sz w:val="26"/>
                  <w:szCs w:val="26"/>
                  <w:rPrChange w:id="36309" w:author="Le Minh Nghia" w:date="2019-10-09T10:56:00Z">
                    <w:rPr>
                      <w:bCs/>
                    </w:rPr>
                  </w:rPrChange>
                </w:rPr>
                <w:t xml:space="preserve"> </w:t>
              </w:r>
              <w:proofErr w:type="spellStart"/>
              <w:r w:rsidRPr="00B41112">
                <w:rPr>
                  <w:bCs/>
                  <w:sz w:val="26"/>
                  <w:szCs w:val="26"/>
                  <w:rPrChange w:id="36310" w:author="Le Minh Nghia" w:date="2019-10-09T10:56:00Z">
                    <w:rPr>
                      <w:bCs/>
                    </w:rPr>
                  </w:rPrChange>
                </w:rPr>
                <w:t>cựu</w:t>
              </w:r>
              <w:proofErr w:type="spellEnd"/>
              <w:r w:rsidRPr="00B41112">
                <w:rPr>
                  <w:bCs/>
                  <w:sz w:val="26"/>
                  <w:szCs w:val="26"/>
                  <w:rPrChange w:id="36311" w:author="Le Minh Nghia" w:date="2019-10-09T10:56:00Z">
                    <w:rPr>
                      <w:bCs/>
                    </w:rPr>
                  </w:rPrChange>
                </w:rPr>
                <w:t xml:space="preserve"> </w:t>
              </w:r>
              <w:proofErr w:type="spellStart"/>
              <w:r w:rsidRPr="00B41112">
                <w:rPr>
                  <w:bCs/>
                  <w:sz w:val="26"/>
                  <w:szCs w:val="26"/>
                  <w:rPrChange w:id="36312" w:author="Le Minh Nghia" w:date="2019-10-09T10:56:00Z">
                    <w:rPr>
                      <w:bCs/>
                    </w:rPr>
                  </w:rPrChange>
                </w:rPr>
                <w:t>sinh</w:t>
              </w:r>
              <w:proofErr w:type="spellEnd"/>
              <w:r w:rsidRPr="00B41112">
                <w:rPr>
                  <w:bCs/>
                  <w:sz w:val="26"/>
                  <w:szCs w:val="26"/>
                  <w:rPrChange w:id="36313" w:author="Le Minh Nghia" w:date="2019-10-09T10:56:00Z">
                    <w:rPr>
                      <w:bCs/>
                    </w:rPr>
                  </w:rPrChange>
                </w:rPr>
                <w:t xml:space="preserve"> </w:t>
              </w:r>
              <w:proofErr w:type="spellStart"/>
              <w:r w:rsidRPr="00B41112">
                <w:rPr>
                  <w:bCs/>
                  <w:sz w:val="26"/>
                  <w:szCs w:val="26"/>
                  <w:rPrChange w:id="36314" w:author="Le Minh Nghia" w:date="2019-10-09T10:56:00Z">
                    <w:rPr>
                      <w:bCs/>
                    </w:rPr>
                  </w:rPrChange>
                </w:rPr>
                <w:t>viên</w:t>
              </w:r>
              <w:proofErr w:type="spellEnd"/>
              <w:r w:rsidRPr="00B41112">
                <w:rPr>
                  <w:bCs/>
                  <w:sz w:val="26"/>
                  <w:szCs w:val="26"/>
                  <w:rPrChange w:id="36315" w:author="Le Minh Nghia" w:date="2019-10-09T10:56:00Z">
                    <w:rPr>
                      <w:bCs/>
                    </w:rPr>
                  </w:rPrChange>
                </w:rPr>
                <w:t xml:space="preserve">. </w:t>
              </w:r>
              <w:proofErr w:type="spellStart"/>
              <w:r w:rsidRPr="00B41112">
                <w:rPr>
                  <w:bCs/>
                  <w:sz w:val="26"/>
                  <w:szCs w:val="26"/>
                  <w:rPrChange w:id="36316" w:author="Le Minh Nghia" w:date="2019-10-09T10:56:00Z">
                    <w:rPr>
                      <w:bCs/>
                    </w:rPr>
                  </w:rPrChange>
                </w:rPr>
                <w:t>Tuy</w:t>
              </w:r>
              <w:proofErr w:type="spellEnd"/>
              <w:r w:rsidRPr="00B41112">
                <w:rPr>
                  <w:bCs/>
                  <w:sz w:val="26"/>
                  <w:szCs w:val="26"/>
                  <w:rPrChange w:id="36317" w:author="Le Minh Nghia" w:date="2019-10-09T10:56:00Z">
                    <w:rPr>
                      <w:bCs/>
                    </w:rPr>
                  </w:rPrChange>
                </w:rPr>
                <w:t xml:space="preserve"> </w:t>
              </w:r>
              <w:proofErr w:type="spellStart"/>
              <w:r w:rsidRPr="00B41112">
                <w:rPr>
                  <w:bCs/>
                  <w:sz w:val="26"/>
                  <w:szCs w:val="26"/>
                  <w:rPrChange w:id="36318" w:author="Le Minh Nghia" w:date="2019-10-09T10:56:00Z">
                    <w:rPr>
                      <w:bCs/>
                    </w:rPr>
                  </w:rPrChange>
                </w:rPr>
                <w:t>vậy</w:t>
              </w:r>
              <w:proofErr w:type="spellEnd"/>
              <w:r w:rsidRPr="00B41112">
                <w:rPr>
                  <w:bCs/>
                  <w:sz w:val="26"/>
                  <w:szCs w:val="26"/>
                  <w:rPrChange w:id="36319" w:author="Le Minh Nghia" w:date="2019-10-09T10:56:00Z">
                    <w:rPr>
                      <w:bCs/>
                    </w:rPr>
                  </w:rPrChange>
                </w:rPr>
                <w:t xml:space="preserve">, </w:t>
              </w:r>
              <w:proofErr w:type="spellStart"/>
              <w:r w:rsidRPr="00B41112">
                <w:rPr>
                  <w:bCs/>
                  <w:sz w:val="26"/>
                  <w:szCs w:val="26"/>
                  <w:rPrChange w:id="36320" w:author="Le Minh Nghia" w:date="2019-10-09T10:56:00Z">
                    <w:rPr>
                      <w:bCs/>
                    </w:rPr>
                  </w:rPrChange>
                </w:rPr>
                <w:t>nhiệm</w:t>
              </w:r>
              <w:proofErr w:type="spellEnd"/>
              <w:r w:rsidRPr="00B41112">
                <w:rPr>
                  <w:bCs/>
                  <w:sz w:val="26"/>
                  <w:szCs w:val="26"/>
                  <w:rPrChange w:id="36321" w:author="Le Minh Nghia" w:date="2019-10-09T10:56:00Z">
                    <w:rPr>
                      <w:bCs/>
                    </w:rPr>
                  </w:rPrChange>
                </w:rPr>
                <w:t xml:space="preserve"> </w:t>
              </w:r>
              <w:proofErr w:type="spellStart"/>
              <w:r w:rsidRPr="00B41112">
                <w:rPr>
                  <w:bCs/>
                  <w:sz w:val="26"/>
                  <w:szCs w:val="26"/>
                  <w:rPrChange w:id="36322" w:author="Le Minh Nghia" w:date="2019-10-09T10:56:00Z">
                    <w:rPr>
                      <w:bCs/>
                    </w:rPr>
                  </w:rPrChange>
                </w:rPr>
                <w:t>vụ</w:t>
              </w:r>
              <w:proofErr w:type="spellEnd"/>
              <w:r w:rsidRPr="00B41112">
                <w:rPr>
                  <w:bCs/>
                  <w:sz w:val="26"/>
                  <w:szCs w:val="26"/>
                  <w:rPrChange w:id="36323" w:author="Le Minh Nghia" w:date="2019-10-09T10:56:00Z">
                    <w:rPr>
                      <w:bCs/>
                    </w:rPr>
                  </w:rPrChange>
                </w:rPr>
                <w:t xml:space="preserve"> </w:t>
              </w:r>
              <w:proofErr w:type="spellStart"/>
              <w:r w:rsidRPr="00B41112">
                <w:rPr>
                  <w:bCs/>
                  <w:sz w:val="26"/>
                  <w:szCs w:val="26"/>
                  <w:rPrChange w:id="36324" w:author="Le Minh Nghia" w:date="2019-10-09T10:56:00Z">
                    <w:rPr>
                      <w:bCs/>
                    </w:rPr>
                  </w:rPrChange>
                </w:rPr>
                <w:t>chủ</w:t>
              </w:r>
              <w:proofErr w:type="spellEnd"/>
              <w:r w:rsidRPr="00B41112">
                <w:rPr>
                  <w:bCs/>
                  <w:sz w:val="26"/>
                  <w:szCs w:val="26"/>
                  <w:rPrChange w:id="36325" w:author="Le Minh Nghia" w:date="2019-10-09T10:56:00Z">
                    <w:rPr>
                      <w:bCs/>
                    </w:rPr>
                  </w:rPrChange>
                </w:rPr>
                <w:t xml:space="preserve"> </w:t>
              </w:r>
              <w:proofErr w:type="spellStart"/>
              <w:r w:rsidRPr="00B41112">
                <w:rPr>
                  <w:bCs/>
                  <w:sz w:val="26"/>
                  <w:szCs w:val="26"/>
                  <w:rPrChange w:id="36326" w:author="Le Minh Nghia" w:date="2019-10-09T10:56:00Z">
                    <w:rPr>
                      <w:bCs/>
                    </w:rPr>
                  </w:rPrChange>
                </w:rPr>
                <w:t>yếu</w:t>
              </w:r>
              <w:proofErr w:type="spellEnd"/>
              <w:r w:rsidRPr="00B41112">
                <w:rPr>
                  <w:bCs/>
                  <w:sz w:val="26"/>
                  <w:szCs w:val="26"/>
                  <w:rPrChange w:id="36327" w:author="Le Minh Nghia" w:date="2019-10-09T10:56:00Z">
                    <w:rPr>
                      <w:bCs/>
                    </w:rPr>
                  </w:rPrChange>
                </w:rPr>
                <w:t xml:space="preserve"> </w:t>
              </w:r>
              <w:proofErr w:type="spellStart"/>
              <w:r w:rsidRPr="00B41112">
                <w:rPr>
                  <w:bCs/>
                  <w:sz w:val="26"/>
                  <w:szCs w:val="26"/>
                  <w:rPrChange w:id="36328" w:author="Le Minh Nghia" w:date="2019-10-09T10:56:00Z">
                    <w:rPr>
                      <w:bCs/>
                    </w:rPr>
                  </w:rPrChange>
                </w:rPr>
                <w:t>cũng</w:t>
              </w:r>
              <w:proofErr w:type="spellEnd"/>
              <w:r w:rsidRPr="00B41112">
                <w:rPr>
                  <w:bCs/>
                  <w:sz w:val="26"/>
                  <w:szCs w:val="26"/>
                  <w:rPrChange w:id="36329" w:author="Le Minh Nghia" w:date="2019-10-09T10:56:00Z">
                    <w:rPr>
                      <w:bCs/>
                    </w:rPr>
                  </w:rPrChange>
                </w:rPr>
                <w:t xml:space="preserve"> </w:t>
              </w:r>
              <w:proofErr w:type="spellStart"/>
              <w:r w:rsidRPr="00B41112">
                <w:rPr>
                  <w:bCs/>
                  <w:sz w:val="26"/>
                  <w:szCs w:val="26"/>
                  <w:rPrChange w:id="36330" w:author="Le Minh Nghia" w:date="2019-10-09T10:56:00Z">
                    <w:rPr>
                      <w:bCs/>
                    </w:rPr>
                  </w:rPrChange>
                </w:rPr>
                <w:t>chỉ</w:t>
              </w:r>
              <w:proofErr w:type="spellEnd"/>
              <w:r w:rsidRPr="00B41112">
                <w:rPr>
                  <w:bCs/>
                  <w:sz w:val="26"/>
                  <w:szCs w:val="26"/>
                  <w:rPrChange w:id="36331" w:author="Le Minh Nghia" w:date="2019-10-09T10:56:00Z">
                    <w:rPr>
                      <w:bCs/>
                    </w:rPr>
                  </w:rPrChange>
                </w:rPr>
                <w:t xml:space="preserve"> </w:t>
              </w:r>
              <w:proofErr w:type="spellStart"/>
              <w:r w:rsidRPr="00B41112">
                <w:rPr>
                  <w:bCs/>
                  <w:sz w:val="26"/>
                  <w:szCs w:val="26"/>
                  <w:rPrChange w:id="36332" w:author="Le Minh Nghia" w:date="2019-10-09T10:56:00Z">
                    <w:rPr>
                      <w:bCs/>
                    </w:rPr>
                  </w:rPrChange>
                </w:rPr>
                <w:t>quản</w:t>
              </w:r>
              <w:proofErr w:type="spellEnd"/>
              <w:r w:rsidRPr="00B41112">
                <w:rPr>
                  <w:bCs/>
                  <w:sz w:val="26"/>
                  <w:szCs w:val="26"/>
                  <w:rPrChange w:id="36333" w:author="Le Minh Nghia" w:date="2019-10-09T10:56:00Z">
                    <w:rPr>
                      <w:bCs/>
                    </w:rPr>
                  </w:rPrChange>
                </w:rPr>
                <w:t xml:space="preserve"> </w:t>
              </w:r>
              <w:proofErr w:type="spellStart"/>
              <w:r w:rsidRPr="00B41112">
                <w:rPr>
                  <w:bCs/>
                  <w:sz w:val="26"/>
                  <w:szCs w:val="26"/>
                  <w:rPrChange w:id="36334" w:author="Le Minh Nghia" w:date="2019-10-09T10:56:00Z">
                    <w:rPr>
                      <w:bCs/>
                    </w:rPr>
                  </w:rPrChange>
                </w:rPr>
                <w:t>lý</w:t>
              </w:r>
              <w:proofErr w:type="spellEnd"/>
              <w:r w:rsidRPr="00B41112">
                <w:rPr>
                  <w:bCs/>
                  <w:sz w:val="26"/>
                  <w:szCs w:val="26"/>
                  <w:rPrChange w:id="36335" w:author="Le Minh Nghia" w:date="2019-10-09T10:56:00Z">
                    <w:rPr>
                      <w:bCs/>
                    </w:rPr>
                  </w:rPrChange>
                </w:rPr>
                <w:t xml:space="preserve"> </w:t>
              </w:r>
              <w:proofErr w:type="spellStart"/>
              <w:r w:rsidRPr="00B41112">
                <w:rPr>
                  <w:bCs/>
                  <w:sz w:val="26"/>
                  <w:szCs w:val="26"/>
                  <w:rPrChange w:id="36336" w:author="Le Minh Nghia" w:date="2019-10-09T10:56:00Z">
                    <w:rPr>
                      <w:bCs/>
                    </w:rPr>
                  </w:rPrChange>
                </w:rPr>
                <w:t>thông</w:t>
              </w:r>
              <w:proofErr w:type="spellEnd"/>
              <w:r w:rsidRPr="00B41112">
                <w:rPr>
                  <w:bCs/>
                  <w:sz w:val="26"/>
                  <w:szCs w:val="26"/>
                  <w:rPrChange w:id="36337" w:author="Le Minh Nghia" w:date="2019-10-09T10:56:00Z">
                    <w:rPr>
                      <w:bCs/>
                    </w:rPr>
                  </w:rPrChange>
                </w:rPr>
                <w:t xml:space="preserve"> tin </w:t>
              </w:r>
              <w:proofErr w:type="spellStart"/>
              <w:r w:rsidRPr="00B41112">
                <w:rPr>
                  <w:bCs/>
                  <w:sz w:val="26"/>
                  <w:szCs w:val="26"/>
                  <w:rPrChange w:id="36338" w:author="Le Minh Nghia" w:date="2019-10-09T10:56:00Z">
                    <w:rPr>
                      <w:bCs/>
                    </w:rPr>
                  </w:rPrChange>
                </w:rPr>
                <w:t>về</w:t>
              </w:r>
              <w:proofErr w:type="spellEnd"/>
              <w:r w:rsidRPr="00B41112">
                <w:rPr>
                  <w:bCs/>
                  <w:sz w:val="26"/>
                  <w:szCs w:val="26"/>
                  <w:rPrChange w:id="36339" w:author="Le Minh Nghia" w:date="2019-10-09T10:56:00Z">
                    <w:rPr>
                      <w:bCs/>
                    </w:rPr>
                  </w:rPrChange>
                </w:rPr>
                <w:t xml:space="preserve"> </w:t>
              </w:r>
              <w:proofErr w:type="spellStart"/>
              <w:r w:rsidRPr="00B41112">
                <w:rPr>
                  <w:bCs/>
                  <w:sz w:val="26"/>
                  <w:szCs w:val="26"/>
                  <w:rPrChange w:id="36340" w:author="Le Minh Nghia" w:date="2019-10-09T10:56:00Z">
                    <w:rPr>
                      <w:bCs/>
                    </w:rPr>
                  </w:rPrChange>
                </w:rPr>
                <w:t>các</w:t>
              </w:r>
              <w:proofErr w:type="spellEnd"/>
              <w:r w:rsidRPr="00B41112">
                <w:rPr>
                  <w:bCs/>
                  <w:sz w:val="26"/>
                  <w:szCs w:val="26"/>
                  <w:rPrChange w:id="36341" w:author="Le Minh Nghia" w:date="2019-10-09T10:56:00Z">
                    <w:rPr>
                      <w:bCs/>
                    </w:rPr>
                  </w:rPrChange>
                </w:rPr>
                <w:t xml:space="preserve"> Chi </w:t>
              </w:r>
              <w:proofErr w:type="spellStart"/>
              <w:r w:rsidRPr="00B41112">
                <w:rPr>
                  <w:bCs/>
                  <w:sz w:val="26"/>
                  <w:szCs w:val="26"/>
                  <w:rPrChange w:id="36342" w:author="Le Minh Nghia" w:date="2019-10-09T10:56:00Z">
                    <w:rPr>
                      <w:bCs/>
                    </w:rPr>
                  </w:rPrChange>
                </w:rPr>
                <w:t>hội</w:t>
              </w:r>
              <w:proofErr w:type="spellEnd"/>
              <w:r w:rsidRPr="00B41112">
                <w:rPr>
                  <w:bCs/>
                  <w:sz w:val="26"/>
                  <w:szCs w:val="26"/>
                  <w:rPrChange w:id="36343" w:author="Le Minh Nghia" w:date="2019-10-09T10:56:00Z">
                    <w:rPr>
                      <w:bCs/>
                    </w:rPr>
                  </w:rPrChange>
                </w:rPr>
                <w:t xml:space="preserve"> </w:t>
              </w:r>
              <w:proofErr w:type="spellStart"/>
              <w:r w:rsidRPr="00B41112">
                <w:rPr>
                  <w:bCs/>
                  <w:sz w:val="26"/>
                  <w:szCs w:val="26"/>
                  <w:rPrChange w:id="36344" w:author="Le Minh Nghia" w:date="2019-10-09T10:56:00Z">
                    <w:rPr>
                      <w:bCs/>
                    </w:rPr>
                  </w:rPrChange>
                </w:rPr>
                <w:t>cựu</w:t>
              </w:r>
              <w:proofErr w:type="spellEnd"/>
              <w:r w:rsidRPr="00B41112">
                <w:rPr>
                  <w:bCs/>
                  <w:sz w:val="26"/>
                  <w:szCs w:val="26"/>
                  <w:rPrChange w:id="36345" w:author="Le Minh Nghia" w:date="2019-10-09T10:56:00Z">
                    <w:rPr>
                      <w:bCs/>
                    </w:rPr>
                  </w:rPrChange>
                </w:rPr>
                <w:t xml:space="preserve"> </w:t>
              </w:r>
              <w:proofErr w:type="spellStart"/>
              <w:r w:rsidRPr="00B41112">
                <w:rPr>
                  <w:bCs/>
                  <w:sz w:val="26"/>
                  <w:szCs w:val="26"/>
                  <w:rPrChange w:id="36346" w:author="Le Minh Nghia" w:date="2019-10-09T10:56:00Z">
                    <w:rPr>
                      <w:bCs/>
                    </w:rPr>
                  </w:rPrChange>
                </w:rPr>
                <w:t>sinh</w:t>
              </w:r>
              <w:proofErr w:type="spellEnd"/>
              <w:r w:rsidRPr="00B41112">
                <w:rPr>
                  <w:bCs/>
                  <w:sz w:val="26"/>
                  <w:szCs w:val="26"/>
                  <w:rPrChange w:id="36347" w:author="Le Minh Nghia" w:date="2019-10-09T10:56:00Z">
                    <w:rPr>
                      <w:bCs/>
                    </w:rPr>
                  </w:rPrChange>
                </w:rPr>
                <w:t xml:space="preserve"> </w:t>
              </w:r>
              <w:proofErr w:type="spellStart"/>
              <w:r w:rsidRPr="00B41112">
                <w:rPr>
                  <w:bCs/>
                  <w:sz w:val="26"/>
                  <w:szCs w:val="26"/>
                  <w:rPrChange w:id="36348" w:author="Le Minh Nghia" w:date="2019-10-09T10:56:00Z">
                    <w:rPr>
                      <w:bCs/>
                    </w:rPr>
                  </w:rPrChange>
                </w:rPr>
                <w:t>viên</w:t>
              </w:r>
              <w:proofErr w:type="spellEnd"/>
              <w:r w:rsidRPr="00B41112">
                <w:rPr>
                  <w:bCs/>
                  <w:sz w:val="26"/>
                  <w:szCs w:val="26"/>
                  <w:rPrChange w:id="36349" w:author="Le Minh Nghia" w:date="2019-10-09T10:56:00Z">
                    <w:rPr>
                      <w:bCs/>
                    </w:rPr>
                  </w:rPrChange>
                </w:rPr>
                <w:t xml:space="preserve">, </w:t>
              </w:r>
              <w:proofErr w:type="spellStart"/>
              <w:r w:rsidRPr="00B41112">
                <w:rPr>
                  <w:bCs/>
                  <w:sz w:val="26"/>
                  <w:szCs w:val="26"/>
                  <w:rPrChange w:id="36350" w:author="Le Minh Nghia" w:date="2019-10-09T10:56:00Z">
                    <w:rPr>
                      <w:bCs/>
                    </w:rPr>
                  </w:rPrChange>
                </w:rPr>
                <w:t>thông</w:t>
              </w:r>
              <w:proofErr w:type="spellEnd"/>
              <w:r w:rsidRPr="00B41112">
                <w:rPr>
                  <w:bCs/>
                  <w:sz w:val="26"/>
                  <w:szCs w:val="26"/>
                  <w:rPrChange w:id="36351" w:author="Le Minh Nghia" w:date="2019-10-09T10:56:00Z">
                    <w:rPr>
                      <w:bCs/>
                    </w:rPr>
                  </w:rPrChange>
                </w:rPr>
                <w:t xml:space="preserve"> tin </w:t>
              </w:r>
              <w:proofErr w:type="spellStart"/>
              <w:r w:rsidRPr="00B41112">
                <w:rPr>
                  <w:bCs/>
                  <w:sz w:val="26"/>
                  <w:szCs w:val="26"/>
                  <w:rPrChange w:id="36352" w:author="Le Minh Nghia" w:date="2019-10-09T10:56:00Z">
                    <w:rPr>
                      <w:bCs/>
                    </w:rPr>
                  </w:rPrChange>
                </w:rPr>
                <w:t>liên</w:t>
              </w:r>
              <w:proofErr w:type="spellEnd"/>
              <w:r w:rsidRPr="00B41112">
                <w:rPr>
                  <w:bCs/>
                  <w:sz w:val="26"/>
                  <w:szCs w:val="26"/>
                  <w:rPrChange w:id="36353" w:author="Le Minh Nghia" w:date="2019-10-09T10:56:00Z">
                    <w:rPr>
                      <w:bCs/>
                    </w:rPr>
                  </w:rPrChange>
                </w:rPr>
                <w:t xml:space="preserve"> </w:t>
              </w:r>
              <w:proofErr w:type="spellStart"/>
              <w:r w:rsidRPr="00B41112">
                <w:rPr>
                  <w:bCs/>
                  <w:sz w:val="26"/>
                  <w:szCs w:val="26"/>
                  <w:rPrChange w:id="36354" w:author="Le Minh Nghia" w:date="2019-10-09T10:56:00Z">
                    <w:rPr>
                      <w:bCs/>
                    </w:rPr>
                  </w:rPrChange>
                </w:rPr>
                <w:t>lạc</w:t>
              </w:r>
              <w:proofErr w:type="spellEnd"/>
              <w:r w:rsidRPr="00B41112">
                <w:rPr>
                  <w:bCs/>
                  <w:sz w:val="26"/>
                  <w:szCs w:val="26"/>
                  <w:rPrChange w:id="36355" w:author="Le Minh Nghia" w:date="2019-10-09T10:56:00Z">
                    <w:rPr>
                      <w:bCs/>
                    </w:rPr>
                  </w:rPrChange>
                </w:rPr>
                <w:t xml:space="preserve">, </w:t>
              </w:r>
              <w:proofErr w:type="spellStart"/>
              <w:r w:rsidRPr="00B41112">
                <w:rPr>
                  <w:bCs/>
                  <w:sz w:val="26"/>
                  <w:szCs w:val="26"/>
                  <w:rPrChange w:id="36356" w:author="Le Minh Nghia" w:date="2019-10-09T10:56:00Z">
                    <w:rPr>
                      <w:bCs/>
                    </w:rPr>
                  </w:rPrChange>
                </w:rPr>
                <w:t>năm</w:t>
              </w:r>
              <w:proofErr w:type="spellEnd"/>
              <w:r w:rsidRPr="00B41112">
                <w:rPr>
                  <w:bCs/>
                  <w:sz w:val="26"/>
                  <w:szCs w:val="26"/>
                  <w:rPrChange w:id="36357" w:author="Le Minh Nghia" w:date="2019-10-09T10:56:00Z">
                    <w:rPr>
                      <w:bCs/>
                    </w:rPr>
                  </w:rPrChange>
                </w:rPr>
                <w:t xml:space="preserve"> </w:t>
              </w:r>
              <w:proofErr w:type="spellStart"/>
              <w:r w:rsidRPr="00B41112">
                <w:rPr>
                  <w:bCs/>
                  <w:sz w:val="26"/>
                  <w:szCs w:val="26"/>
                  <w:rPrChange w:id="36358" w:author="Le Minh Nghia" w:date="2019-10-09T10:56:00Z">
                    <w:rPr>
                      <w:bCs/>
                    </w:rPr>
                  </w:rPrChange>
                </w:rPr>
                <w:t>tốt</w:t>
              </w:r>
              <w:proofErr w:type="spellEnd"/>
              <w:r w:rsidRPr="00B41112">
                <w:rPr>
                  <w:bCs/>
                  <w:sz w:val="26"/>
                  <w:szCs w:val="26"/>
                  <w:rPrChange w:id="36359" w:author="Le Minh Nghia" w:date="2019-10-09T10:56:00Z">
                    <w:rPr>
                      <w:bCs/>
                    </w:rPr>
                  </w:rPrChange>
                </w:rPr>
                <w:t xml:space="preserve"> </w:t>
              </w:r>
              <w:proofErr w:type="spellStart"/>
              <w:r w:rsidRPr="00B41112">
                <w:rPr>
                  <w:bCs/>
                  <w:sz w:val="26"/>
                  <w:szCs w:val="26"/>
                  <w:rPrChange w:id="36360" w:author="Le Minh Nghia" w:date="2019-10-09T10:56:00Z">
                    <w:rPr>
                      <w:bCs/>
                    </w:rPr>
                  </w:rPrChange>
                </w:rPr>
                <w:t>nghiệp</w:t>
              </w:r>
              <w:proofErr w:type="spellEnd"/>
              <w:r w:rsidRPr="00B41112">
                <w:rPr>
                  <w:bCs/>
                  <w:sz w:val="26"/>
                  <w:szCs w:val="26"/>
                  <w:rPrChange w:id="36361" w:author="Le Minh Nghia" w:date="2019-10-09T10:56:00Z">
                    <w:rPr>
                      <w:bCs/>
                    </w:rPr>
                  </w:rPrChange>
                </w:rPr>
                <w:t xml:space="preserve"> </w:t>
              </w:r>
              <w:proofErr w:type="spellStart"/>
              <w:r w:rsidRPr="00B41112">
                <w:rPr>
                  <w:bCs/>
                  <w:sz w:val="26"/>
                  <w:szCs w:val="26"/>
                  <w:rPrChange w:id="36362" w:author="Le Minh Nghia" w:date="2019-10-09T10:56:00Z">
                    <w:rPr>
                      <w:bCs/>
                    </w:rPr>
                  </w:rPrChange>
                </w:rPr>
                <w:t>của</w:t>
              </w:r>
              <w:proofErr w:type="spellEnd"/>
              <w:r w:rsidRPr="00B41112">
                <w:rPr>
                  <w:bCs/>
                  <w:sz w:val="26"/>
                  <w:szCs w:val="26"/>
                  <w:rPrChange w:id="36363" w:author="Le Minh Nghia" w:date="2019-10-09T10:56:00Z">
                    <w:rPr>
                      <w:bCs/>
                    </w:rPr>
                  </w:rPrChange>
                </w:rPr>
                <w:t xml:space="preserve"> </w:t>
              </w:r>
              <w:proofErr w:type="spellStart"/>
              <w:r w:rsidRPr="00B41112">
                <w:rPr>
                  <w:bCs/>
                  <w:sz w:val="26"/>
                  <w:szCs w:val="26"/>
                  <w:rPrChange w:id="36364" w:author="Le Minh Nghia" w:date="2019-10-09T10:56:00Z">
                    <w:rPr>
                      <w:bCs/>
                    </w:rPr>
                  </w:rPrChange>
                </w:rPr>
                <w:t>sinh</w:t>
              </w:r>
              <w:proofErr w:type="spellEnd"/>
              <w:r w:rsidRPr="00B41112">
                <w:rPr>
                  <w:bCs/>
                  <w:sz w:val="26"/>
                  <w:szCs w:val="26"/>
                  <w:rPrChange w:id="36365" w:author="Le Minh Nghia" w:date="2019-10-09T10:56:00Z">
                    <w:rPr>
                      <w:bCs/>
                    </w:rPr>
                  </w:rPrChange>
                </w:rPr>
                <w:t xml:space="preserve"> </w:t>
              </w:r>
              <w:proofErr w:type="spellStart"/>
              <w:r w:rsidRPr="00B41112">
                <w:rPr>
                  <w:bCs/>
                  <w:sz w:val="26"/>
                  <w:szCs w:val="26"/>
                  <w:rPrChange w:id="36366" w:author="Le Minh Nghia" w:date="2019-10-09T10:56:00Z">
                    <w:rPr>
                      <w:bCs/>
                    </w:rPr>
                  </w:rPrChange>
                </w:rPr>
                <w:t>viên</w:t>
              </w:r>
              <w:proofErr w:type="spellEnd"/>
              <w:r w:rsidRPr="00B41112">
                <w:rPr>
                  <w:bCs/>
                  <w:sz w:val="26"/>
                  <w:szCs w:val="26"/>
                  <w:rPrChange w:id="36367" w:author="Le Minh Nghia" w:date="2019-10-09T10:56:00Z">
                    <w:rPr>
                      <w:bCs/>
                    </w:rPr>
                  </w:rPrChange>
                </w:rPr>
                <w:t xml:space="preserve"> qua </w:t>
              </w:r>
              <w:proofErr w:type="spellStart"/>
              <w:r w:rsidRPr="00B41112">
                <w:rPr>
                  <w:bCs/>
                  <w:sz w:val="26"/>
                  <w:szCs w:val="26"/>
                  <w:rPrChange w:id="36368" w:author="Le Minh Nghia" w:date="2019-10-09T10:56:00Z">
                    <w:rPr>
                      <w:bCs/>
                    </w:rPr>
                  </w:rPrChange>
                </w:rPr>
                <w:t>các</w:t>
              </w:r>
              <w:proofErr w:type="spellEnd"/>
              <w:r w:rsidRPr="00B41112">
                <w:rPr>
                  <w:bCs/>
                  <w:sz w:val="26"/>
                  <w:szCs w:val="26"/>
                  <w:rPrChange w:id="36369" w:author="Le Minh Nghia" w:date="2019-10-09T10:56:00Z">
                    <w:rPr>
                      <w:bCs/>
                    </w:rPr>
                  </w:rPrChange>
                </w:rPr>
                <w:t xml:space="preserve"> </w:t>
              </w:r>
              <w:proofErr w:type="spellStart"/>
              <w:r w:rsidRPr="00B41112">
                <w:rPr>
                  <w:bCs/>
                  <w:sz w:val="26"/>
                  <w:szCs w:val="26"/>
                  <w:rPrChange w:id="36370" w:author="Le Minh Nghia" w:date="2019-10-09T10:56:00Z">
                    <w:rPr>
                      <w:bCs/>
                    </w:rPr>
                  </w:rPrChange>
                </w:rPr>
                <w:t>khóa</w:t>
              </w:r>
              <w:proofErr w:type="spellEnd"/>
              <w:r w:rsidRPr="00B41112">
                <w:rPr>
                  <w:bCs/>
                  <w:sz w:val="26"/>
                  <w:szCs w:val="26"/>
                  <w:rPrChange w:id="36371" w:author="Le Minh Nghia" w:date="2019-10-09T10:56:00Z">
                    <w:rPr>
                      <w:bCs/>
                    </w:rPr>
                  </w:rPrChange>
                </w:rPr>
                <w:t xml:space="preserve">, </w:t>
              </w:r>
              <w:proofErr w:type="spellStart"/>
              <w:r w:rsidRPr="00B41112">
                <w:rPr>
                  <w:bCs/>
                  <w:sz w:val="26"/>
                  <w:szCs w:val="26"/>
                  <w:rPrChange w:id="36372" w:author="Le Minh Nghia" w:date="2019-10-09T10:56:00Z">
                    <w:rPr>
                      <w:bCs/>
                    </w:rPr>
                  </w:rPrChange>
                </w:rPr>
                <w:t>thư</w:t>
              </w:r>
              <w:proofErr w:type="spellEnd"/>
              <w:r w:rsidRPr="00B41112">
                <w:rPr>
                  <w:bCs/>
                  <w:sz w:val="26"/>
                  <w:szCs w:val="26"/>
                  <w:rPrChange w:id="36373" w:author="Le Minh Nghia" w:date="2019-10-09T10:56:00Z">
                    <w:rPr>
                      <w:bCs/>
                    </w:rPr>
                  </w:rPrChange>
                </w:rPr>
                <w:t xml:space="preserve"> </w:t>
              </w:r>
              <w:proofErr w:type="spellStart"/>
              <w:r w:rsidRPr="00B41112">
                <w:rPr>
                  <w:bCs/>
                  <w:sz w:val="26"/>
                  <w:szCs w:val="26"/>
                  <w:rPrChange w:id="36374" w:author="Le Minh Nghia" w:date="2019-10-09T10:56:00Z">
                    <w:rPr>
                      <w:bCs/>
                    </w:rPr>
                  </w:rPrChange>
                </w:rPr>
                <w:t>mời</w:t>
              </w:r>
              <w:proofErr w:type="spellEnd"/>
              <w:r w:rsidRPr="00B41112">
                <w:rPr>
                  <w:bCs/>
                  <w:sz w:val="26"/>
                  <w:szCs w:val="26"/>
                  <w:rPrChange w:id="36375" w:author="Le Minh Nghia" w:date="2019-10-09T10:56:00Z">
                    <w:rPr>
                      <w:bCs/>
                    </w:rPr>
                  </w:rPrChange>
                </w:rPr>
                <w:t xml:space="preserve"> </w:t>
              </w:r>
              <w:proofErr w:type="spellStart"/>
              <w:r w:rsidRPr="00B41112">
                <w:rPr>
                  <w:bCs/>
                  <w:sz w:val="26"/>
                  <w:szCs w:val="26"/>
                  <w:rPrChange w:id="36376" w:author="Le Minh Nghia" w:date="2019-10-09T10:56:00Z">
                    <w:rPr>
                      <w:bCs/>
                    </w:rPr>
                  </w:rPrChange>
                </w:rPr>
                <w:t>tham</w:t>
              </w:r>
              <w:proofErr w:type="spellEnd"/>
              <w:r w:rsidRPr="00B41112">
                <w:rPr>
                  <w:bCs/>
                  <w:sz w:val="26"/>
                  <w:szCs w:val="26"/>
                  <w:rPrChange w:id="36377" w:author="Le Minh Nghia" w:date="2019-10-09T10:56:00Z">
                    <w:rPr>
                      <w:bCs/>
                    </w:rPr>
                  </w:rPrChange>
                </w:rPr>
                <w:t xml:space="preserve"> </w:t>
              </w:r>
              <w:proofErr w:type="spellStart"/>
              <w:r w:rsidRPr="00B41112">
                <w:rPr>
                  <w:bCs/>
                  <w:sz w:val="26"/>
                  <w:szCs w:val="26"/>
                  <w:rPrChange w:id="36378" w:author="Le Minh Nghia" w:date="2019-10-09T10:56:00Z">
                    <w:rPr>
                      <w:bCs/>
                    </w:rPr>
                  </w:rPrChange>
                </w:rPr>
                <w:t>gia</w:t>
              </w:r>
              <w:proofErr w:type="spellEnd"/>
              <w:r w:rsidRPr="00B41112">
                <w:rPr>
                  <w:bCs/>
                  <w:sz w:val="26"/>
                  <w:szCs w:val="26"/>
                  <w:rPrChange w:id="36379" w:author="Le Minh Nghia" w:date="2019-10-09T10:56:00Z">
                    <w:rPr>
                      <w:bCs/>
                    </w:rPr>
                  </w:rPrChange>
                </w:rPr>
                <w:t xml:space="preserve"> </w:t>
              </w:r>
              <w:proofErr w:type="spellStart"/>
              <w:r w:rsidRPr="00B41112">
                <w:rPr>
                  <w:bCs/>
                  <w:sz w:val="26"/>
                  <w:szCs w:val="26"/>
                  <w:rPrChange w:id="36380" w:author="Le Minh Nghia" w:date="2019-10-09T10:56:00Z">
                    <w:rPr>
                      <w:bCs/>
                    </w:rPr>
                  </w:rPrChange>
                </w:rPr>
                <w:t>sự</w:t>
              </w:r>
              <w:proofErr w:type="spellEnd"/>
              <w:r w:rsidRPr="00B41112">
                <w:rPr>
                  <w:bCs/>
                  <w:sz w:val="26"/>
                  <w:szCs w:val="26"/>
                  <w:rPrChange w:id="36381" w:author="Le Minh Nghia" w:date="2019-10-09T10:56:00Z">
                    <w:rPr>
                      <w:bCs/>
                    </w:rPr>
                  </w:rPrChange>
                </w:rPr>
                <w:t xml:space="preserve"> </w:t>
              </w:r>
              <w:proofErr w:type="spellStart"/>
              <w:r w:rsidRPr="00B41112">
                <w:rPr>
                  <w:bCs/>
                  <w:sz w:val="26"/>
                  <w:szCs w:val="26"/>
                  <w:rPrChange w:id="36382" w:author="Le Minh Nghia" w:date="2019-10-09T10:56:00Z">
                    <w:rPr>
                      <w:bCs/>
                    </w:rPr>
                  </w:rPrChange>
                </w:rPr>
                <w:t>kiên</w:t>
              </w:r>
              <w:proofErr w:type="spellEnd"/>
              <w:r w:rsidRPr="00B41112">
                <w:rPr>
                  <w:bCs/>
                  <w:sz w:val="26"/>
                  <w:szCs w:val="26"/>
                  <w:rPrChange w:id="36383" w:author="Le Minh Nghia" w:date="2019-10-09T10:56:00Z">
                    <w:rPr>
                      <w:bCs/>
                    </w:rPr>
                  </w:rPrChange>
                </w:rPr>
                <w:t xml:space="preserve"> </w:t>
              </w:r>
              <w:proofErr w:type="spellStart"/>
              <w:r w:rsidRPr="00B41112">
                <w:rPr>
                  <w:bCs/>
                  <w:sz w:val="26"/>
                  <w:szCs w:val="26"/>
                  <w:rPrChange w:id="36384" w:author="Le Minh Nghia" w:date="2019-10-09T10:56:00Z">
                    <w:rPr>
                      <w:bCs/>
                    </w:rPr>
                  </w:rPrChange>
                </w:rPr>
                <w:t>ủng</w:t>
              </w:r>
              <w:proofErr w:type="spellEnd"/>
              <w:r w:rsidRPr="00B41112">
                <w:rPr>
                  <w:bCs/>
                  <w:sz w:val="26"/>
                  <w:szCs w:val="26"/>
                  <w:rPrChange w:id="36385" w:author="Le Minh Nghia" w:date="2019-10-09T10:56:00Z">
                    <w:rPr>
                      <w:bCs/>
                    </w:rPr>
                  </w:rPrChange>
                </w:rPr>
                <w:t xml:space="preserve"> </w:t>
              </w:r>
              <w:proofErr w:type="spellStart"/>
              <w:r w:rsidRPr="00B41112">
                <w:rPr>
                  <w:bCs/>
                  <w:sz w:val="26"/>
                  <w:szCs w:val="26"/>
                  <w:rPrChange w:id="36386" w:author="Le Minh Nghia" w:date="2019-10-09T10:56:00Z">
                    <w:rPr>
                      <w:bCs/>
                    </w:rPr>
                  </w:rPrChange>
                </w:rPr>
                <w:t>hộ</w:t>
              </w:r>
              <w:proofErr w:type="spellEnd"/>
              <w:r w:rsidRPr="00B41112">
                <w:rPr>
                  <w:bCs/>
                  <w:sz w:val="26"/>
                  <w:szCs w:val="26"/>
                  <w:rPrChange w:id="36387" w:author="Le Minh Nghia" w:date="2019-10-09T10:56:00Z">
                    <w:rPr>
                      <w:bCs/>
                    </w:rPr>
                  </w:rPrChange>
                </w:rPr>
                <w:t xml:space="preserve"> </w:t>
              </w:r>
              <w:proofErr w:type="spellStart"/>
              <w:r w:rsidRPr="00B41112">
                <w:rPr>
                  <w:bCs/>
                  <w:sz w:val="26"/>
                  <w:szCs w:val="26"/>
                  <w:rPrChange w:id="36388" w:author="Le Minh Nghia" w:date="2019-10-09T10:56:00Z">
                    <w:rPr>
                      <w:bCs/>
                    </w:rPr>
                  </w:rPrChange>
                </w:rPr>
                <w:t>cho</w:t>
              </w:r>
              <w:proofErr w:type="spellEnd"/>
              <w:r w:rsidRPr="00B41112">
                <w:rPr>
                  <w:bCs/>
                  <w:sz w:val="26"/>
                  <w:szCs w:val="26"/>
                  <w:rPrChange w:id="36389" w:author="Le Minh Nghia" w:date="2019-10-09T10:56:00Z">
                    <w:rPr>
                      <w:bCs/>
                    </w:rPr>
                  </w:rPrChange>
                </w:rPr>
                <w:t xml:space="preserve"> khoa. </w:t>
              </w:r>
              <w:proofErr w:type="spellStart"/>
              <w:r w:rsidRPr="00B41112">
                <w:rPr>
                  <w:bCs/>
                  <w:sz w:val="26"/>
                  <w:szCs w:val="26"/>
                  <w:rPrChange w:id="36390" w:author="Le Minh Nghia" w:date="2019-10-09T10:56:00Z">
                    <w:rPr>
                      <w:bCs/>
                    </w:rPr>
                  </w:rPrChange>
                </w:rPr>
                <w:t>Phần</w:t>
              </w:r>
              <w:proofErr w:type="spellEnd"/>
              <w:r w:rsidRPr="00B41112">
                <w:rPr>
                  <w:bCs/>
                  <w:sz w:val="26"/>
                  <w:szCs w:val="26"/>
                  <w:rPrChange w:id="36391" w:author="Le Minh Nghia" w:date="2019-10-09T10:56:00Z">
                    <w:rPr>
                      <w:bCs/>
                    </w:rPr>
                  </w:rPrChange>
                </w:rPr>
                <w:t xml:space="preserve"> </w:t>
              </w:r>
              <w:proofErr w:type="spellStart"/>
              <w:r w:rsidRPr="00B41112">
                <w:rPr>
                  <w:bCs/>
                  <w:sz w:val="26"/>
                  <w:szCs w:val="26"/>
                  <w:rPrChange w:id="36392" w:author="Le Minh Nghia" w:date="2019-10-09T10:56:00Z">
                    <w:rPr>
                      <w:bCs/>
                    </w:rPr>
                  </w:rPrChange>
                </w:rPr>
                <w:t>này</w:t>
              </w:r>
              <w:proofErr w:type="spellEnd"/>
              <w:r w:rsidRPr="00B41112">
                <w:rPr>
                  <w:bCs/>
                  <w:sz w:val="26"/>
                  <w:szCs w:val="26"/>
                  <w:rPrChange w:id="36393" w:author="Le Minh Nghia" w:date="2019-10-09T10:56:00Z">
                    <w:rPr>
                      <w:bCs/>
                    </w:rPr>
                  </w:rPrChange>
                </w:rPr>
                <w:t xml:space="preserve"> </w:t>
              </w:r>
              <w:proofErr w:type="spellStart"/>
              <w:r w:rsidRPr="00B41112">
                <w:rPr>
                  <w:bCs/>
                  <w:sz w:val="26"/>
                  <w:szCs w:val="26"/>
                  <w:rPrChange w:id="36394" w:author="Le Minh Nghia" w:date="2019-10-09T10:56:00Z">
                    <w:rPr>
                      <w:bCs/>
                    </w:rPr>
                  </w:rPrChange>
                </w:rPr>
                <w:t>quản</w:t>
              </w:r>
              <w:proofErr w:type="spellEnd"/>
              <w:r w:rsidRPr="00B41112">
                <w:rPr>
                  <w:bCs/>
                  <w:sz w:val="26"/>
                  <w:szCs w:val="26"/>
                  <w:rPrChange w:id="36395" w:author="Le Minh Nghia" w:date="2019-10-09T10:56:00Z">
                    <w:rPr>
                      <w:bCs/>
                    </w:rPr>
                  </w:rPrChange>
                </w:rPr>
                <w:t xml:space="preserve"> </w:t>
              </w:r>
              <w:proofErr w:type="spellStart"/>
              <w:r w:rsidRPr="00B41112">
                <w:rPr>
                  <w:bCs/>
                  <w:sz w:val="26"/>
                  <w:szCs w:val="26"/>
                  <w:rPrChange w:id="36396" w:author="Le Minh Nghia" w:date="2019-10-09T10:56:00Z">
                    <w:rPr>
                      <w:bCs/>
                    </w:rPr>
                  </w:rPrChange>
                </w:rPr>
                <w:t>lý</w:t>
              </w:r>
              <w:proofErr w:type="spellEnd"/>
              <w:r w:rsidRPr="00B41112">
                <w:rPr>
                  <w:bCs/>
                  <w:sz w:val="26"/>
                  <w:szCs w:val="26"/>
                  <w:rPrChange w:id="36397" w:author="Le Minh Nghia" w:date="2019-10-09T10:56:00Z">
                    <w:rPr>
                      <w:bCs/>
                    </w:rPr>
                  </w:rPrChange>
                </w:rPr>
                <w:t xml:space="preserve"> </w:t>
              </w:r>
              <w:proofErr w:type="spellStart"/>
              <w:r w:rsidRPr="00B41112">
                <w:rPr>
                  <w:bCs/>
                  <w:sz w:val="26"/>
                  <w:szCs w:val="26"/>
                  <w:rPrChange w:id="36398" w:author="Le Minh Nghia" w:date="2019-10-09T10:56:00Z">
                    <w:rPr>
                      <w:bCs/>
                    </w:rPr>
                  </w:rPrChange>
                </w:rPr>
                <w:t>chưa</w:t>
              </w:r>
              <w:proofErr w:type="spellEnd"/>
              <w:r w:rsidRPr="00B41112">
                <w:rPr>
                  <w:bCs/>
                  <w:sz w:val="26"/>
                  <w:szCs w:val="26"/>
                  <w:rPrChange w:id="36399" w:author="Le Minh Nghia" w:date="2019-10-09T10:56:00Z">
                    <w:rPr>
                      <w:bCs/>
                    </w:rPr>
                  </w:rPrChange>
                </w:rPr>
                <w:t xml:space="preserve"> </w:t>
              </w:r>
              <w:proofErr w:type="spellStart"/>
              <w:r w:rsidRPr="00B41112">
                <w:rPr>
                  <w:bCs/>
                  <w:sz w:val="26"/>
                  <w:szCs w:val="26"/>
                  <w:rPrChange w:id="36400" w:author="Le Minh Nghia" w:date="2019-10-09T10:56:00Z">
                    <w:rPr>
                      <w:bCs/>
                    </w:rPr>
                  </w:rPrChange>
                </w:rPr>
                <w:t>lưu</w:t>
              </w:r>
              <w:proofErr w:type="spellEnd"/>
              <w:r w:rsidRPr="00B41112">
                <w:rPr>
                  <w:bCs/>
                  <w:sz w:val="26"/>
                  <w:szCs w:val="26"/>
                  <w:rPrChange w:id="36401" w:author="Le Minh Nghia" w:date="2019-10-09T10:56:00Z">
                    <w:rPr>
                      <w:bCs/>
                    </w:rPr>
                  </w:rPrChange>
                </w:rPr>
                <w:t xml:space="preserve"> </w:t>
              </w:r>
              <w:proofErr w:type="spellStart"/>
              <w:r w:rsidRPr="00B41112">
                <w:rPr>
                  <w:bCs/>
                  <w:sz w:val="26"/>
                  <w:szCs w:val="26"/>
                  <w:rPrChange w:id="36402" w:author="Le Minh Nghia" w:date="2019-10-09T10:56:00Z">
                    <w:rPr>
                      <w:bCs/>
                    </w:rPr>
                  </w:rPrChange>
                </w:rPr>
                <w:t>được</w:t>
              </w:r>
              <w:proofErr w:type="spellEnd"/>
              <w:r w:rsidRPr="00B41112">
                <w:rPr>
                  <w:bCs/>
                  <w:sz w:val="26"/>
                  <w:szCs w:val="26"/>
                  <w:rPrChange w:id="36403" w:author="Le Minh Nghia" w:date="2019-10-09T10:56:00Z">
                    <w:rPr>
                      <w:bCs/>
                    </w:rPr>
                  </w:rPrChange>
                </w:rPr>
                <w:t xml:space="preserve"> </w:t>
              </w:r>
              <w:proofErr w:type="spellStart"/>
              <w:r w:rsidRPr="00B41112">
                <w:rPr>
                  <w:bCs/>
                  <w:sz w:val="26"/>
                  <w:szCs w:val="26"/>
                  <w:rPrChange w:id="36404" w:author="Le Minh Nghia" w:date="2019-10-09T10:56:00Z">
                    <w:rPr>
                      <w:bCs/>
                    </w:rPr>
                  </w:rPrChange>
                </w:rPr>
                <w:t>nhiều</w:t>
              </w:r>
              <w:proofErr w:type="spellEnd"/>
              <w:r w:rsidRPr="00B41112">
                <w:rPr>
                  <w:bCs/>
                  <w:sz w:val="26"/>
                  <w:szCs w:val="26"/>
                  <w:rPrChange w:id="36405" w:author="Le Minh Nghia" w:date="2019-10-09T10:56:00Z">
                    <w:rPr>
                      <w:bCs/>
                    </w:rPr>
                  </w:rPrChange>
                </w:rPr>
                <w:t xml:space="preserve"> </w:t>
              </w:r>
              <w:proofErr w:type="spellStart"/>
              <w:r w:rsidRPr="00B41112">
                <w:rPr>
                  <w:bCs/>
                  <w:sz w:val="26"/>
                  <w:szCs w:val="26"/>
                  <w:rPrChange w:id="36406" w:author="Le Minh Nghia" w:date="2019-10-09T10:56:00Z">
                    <w:rPr>
                      <w:bCs/>
                    </w:rPr>
                  </w:rPrChange>
                </w:rPr>
                <w:t>thông</w:t>
              </w:r>
              <w:proofErr w:type="spellEnd"/>
              <w:r w:rsidRPr="00B41112">
                <w:rPr>
                  <w:bCs/>
                  <w:sz w:val="26"/>
                  <w:szCs w:val="26"/>
                  <w:rPrChange w:id="36407" w:author="Le Minh Nghia" w:date="2019-10-09T10:56:00Z">
                    <w:rPr>
                      <w:bCs/>
                    </w:rPr>
                  </w:rPrChange>
                </w:rPr>
                <w:t xml:space="preserve"> tin </w:t>
              </w:r>
              <w:proofErr w:type="spellStart"/>
              <w:r w:rsidRPr="00B41112">
                <w:rPr>
                  <w:bCs/>
                  <w:sz w:val="26"/>
                  <w:szCs w:val="26"/>
                  <w:rPrChange w:id="36408" w:author="Le Minh Nghia" w:date="2019-10-09T10:56:00Z">
                    <w:rPr>
                      <w:bCs/>
                    </w:rPr>
                  </w:rPrChange>
                </w:rPr>
                <w:t>như</w:t>
              </w:r>
              <w:proofErr w:type="spellEnd"/>
              <w:r w:rsidRPr="00B41112">
                <w:rPr>
                  <w:bCs/>
                  <w:sz w:val="26"/>
                  <w:szCs w:val="26"/>
                  <w:rPrChange w:id="36409" w:author="Le Minh Nghia" w:date="2019-10-09T10:56:00Z">
                    <w:rPr>
                      <w:bCs/>
                    </w:rPr>
                  </w:rPrChange>
                </w:rPr>
                <w:t xml:space="preserve">: </w:t>
              </w:r>
              <w:proofErr w:type="spellStart"/>
              <w:r w:rsidRPr="00B41112">
                <w:rPr>
                  <w:bCs/>
                  <w:sz w:val="26"/>
                  <w:szCs w:val="26"/>
                  <w:rPrChange w:id="36410" w:author="Le Minh Nghia" w:date="2019-10-09T10:56:00Z">
                    <w:rPr>
                      <w:bCs/>
                    </w:rPr>
                  </w:rPrChange>
                </w:rPr>
                <w:t>lý</w:t>
              </w:r>
              <w:proofErr w:type="spellEnd"/>
              <w:r w:rsidRPr="00B41112">
                <w:rPr>
                  <w:bCs/>
                  <w:sz w:val="26"/>
                  <w:szCs w:val="26"/>
                  <w:rPrChange w:id="36411" w:author="Le Minh Nghia" w:date="2019-10-09T10:56:00Z">
                    <w:rPr>
                      <w:bCs/>
                    </w:rPr>
                  </w:rPrChange>
                </w:rPr>
                <w:t xml:space="preserve"> </w:t>
              </w:r>
              <w:proofErr w:type="spellStart"/>
              <w:r w:rsidRPr="00B41112">
                <w:rPr>
                  <w:bCs/>
                  <w:sz w:val="26"/>
                  <w:szCs w:val="26"/>
                  <w:rPrChange w:id="36412" w:author="Le Minh Nghia" w:date="2019-10-09T10:56:00Z">
                    <w:rPr>
                      <w:bCs/>
                    </w:rPr>
                  </w:rPrChange>
                </w:rPr>
                <w:t>lịch</w:t>
              </w:r>
              <w:proofErr w:type="spellEnd"/>
              <w:r w:rsidRPr="00B41112">
                <w:rPr>
                  <w:bCs/>
                  <w:sz w:val="26"/>
                  <w:szCs w:val="26"/>
                  <w:rPrChange w:id="36413" w:author="Le Minh Nghia" w:date="2019-10-09T10:56:00Z">
                    <w:rPr>
                      <w:bCs/>
                    </w:rPr>
                  </w:rPrChange>
                </w:rPr>
                <w:t xml:space="preserve"> </w:t>
              </w:r>
              <w:proofErr w:type="spellStart"/>
              <w:r w:rsidRPr="00B41112">
                <w:rPr>
                  <w:bCs/>
                  <w:sz w:val="26"/>
                  <w:szCs w:val="26"/>
                  <w:rPrChange w:id="36414" w:author="Le Minh Nghia" w:date="2019-10-09T10:56:00Z">
                    <w:rPr>
                      <w:bCs/>
                    </w:rPr>
                  </w:rPrChange>
                </w:rPr>
                <w:t>bản</w:t>
              </w:r>
              <w:proofErr w:type="spellEnd"/>
              <w:r w:rsidRPr="00B41112">
                <w:rPr>
                  <w:bCs/>
                  <w:sz w:val="26"/>
                  <w:szCs w:val="26"/>
                  <w:rPrChange w:id="36415" w:author="Le Minh Nghia" w:date="2019-10-09T10:56:00Z">
                    <w:rPr>
                      <w:bCs/>
                    </w:rPr>
                  </w:rPrChange>
                </w:rPr>
                <w:t xml:space="preserve"> </w:t>
              </w:r>
              <w:proofErr w:type="spellStart"/>
              <w:r w:rsidRPr="00B41112">
                <w:rPr>
                  <w:bCs/>
                  <w:sz w:val="26"/>
                  <w:szCs w:val="26"/>
                  <w:rPrChange w:id="36416" w:author="Le Minh Nghia" w:date="2019-10-09T10:56:00Z">
                    <w:rPr>
                      <w:bCs/>
                    </w:rPr>
                  </w:rPrChange>
                </w:rPr>
                <w:t>thân</w:t>
              </w:r>
              <w:proofErr w:type="spellEnd"/>
              <w:r w:rsidRPr="00B41112">
                <w:rPr>
                  <w:bCs/>
                  <w:sz w:val="26"/>
                  <w:szCs w:val="26"/>
                  <w:rPrChange w:id="36417" w:author="Le Minh Nghia" w:date="2019-10-09T10:56:00Z">
                    <w:rPr>
                      <w:bCs/>
                    </w:rPr>
                  </w:rPrChange>
                </w:rPr>
                <w:t xml:space="preserve"> </w:t>
              </w:r>
              <w:proofErr w:type="spellStart"/>
              <w:r w:rsidRPr="00B41112">
                <w:rPr>
                  <w:bCs/>
                  <w:sz w:val="26"/>
                  <w:szCs w:val="26"/>
                  <w:rPrChange w:id="36418" w:author="Le Minh Nghia" w:date="2019-10-09T10:56:00Z">
                    <w:rPr>
                      <w:bCs/>
                    </w:rPr>
                  </w:rPrChange>
                </w:rPr>
                <w:t>của</w:t>
              </w:r>
              <w:proofErr w:type="spellEnd"/>
              <w:r w:rsidRPr="00B41112">
                <w:rPr>
                  <w:bCs/>
                  <w:sz w:val="26"/>
                  <w:szCs w:val="26"/>
                  <w:rPrChange w:id="36419" w:author="Le Minh Nghia" w:date="2019-10-09T10:56:00Z">
                    <w:rPr>
                      <w:bCs/>
                    </w:rPr>
                  </w:rPrChange>
                </w:rPr>
                <w:t xml:space="preserve"> </w:t>
              </w:r>
              <w:proofErr w:type="spellStart"/>
              <w:r w:rsidRPr="00B41112">
                <w:rPr>
                  <w:bCs/>
                  <w:sz w:val="26"/>
                  <w:szCs w:val="26"/>
                  <w:rPrChange w:id="36420" w:author="Le Minh Nghia" w:date="2019-10-09T10:56:00Z">
                    <w:rPr>
                      <w:bCs/>
                    </w:rPr>
                  </w:rPrChange>
                </w:rPr>
                <w:t>sinh</w:t>
              </w:r>
              <w:proofErr w:type="spellEnd"/>
              <w:r w:rsidRPr="00B41112">
                <w:rPr>
                  <w:bCs/>
                  <w:sz w:val="26"/>
                  <w:szCs w:val="26"/>
                  <w:rPrChange w:id="36421" w:author="Le Minh Nghia" w:date="2019-10-09T10:56:00Z">
                    <w:rPr>
                      <w:bCs/>
                    </w:rPr>
                  </w:rPrChange>
                </w:rPr>
                <w:t xml:space="preserve"> </w:t>
              </w:r>
              <w:proofErr w:type="spellStart"/>
              <w:r w:rsidRPr="00B41112">
                <w:rPr>
                  <w:bCs/>
                  <w:sz w:val="26"/>
                  <w:szCs w:val="26"/>
                  <w:rPrChange w:id="36422" w:author="Le Minh Nghia" w:date="2019-10-09T10:56:00Z">
                    <w:rPr>
                      <w:bCs/>
                    </w:rPr>
                  </w:rPrChange>
                </w:rPr>
                <w:t>viên</w:t>
              </w:r>
              <w:proofErr w:type="spellEnd"/>
              <w:r w:rsidRPr="00B41112">
                <w:rPr>
                  <w:bCs/>
                  <w:sz w:val="26"/>
                  <w:szCs w:val="26"/>
                  <w:rPrChange w:id="36423" w:author="Le Minh Nghia" w:date="2019-10-09T10:56:00Z">
                    <w:rPr>
                      <w:bCs/>
                    </w:rPr>
                  </w:rPrChange>
                </w:rPr>
                <w:t xml:space="preserve">, </w:t>
              </w:r>
              <w:proofErr w:type="spellStart"/>
              <w:r w:rsidRPr="00B41112">
                <w:rPr>
                  <w:bCs/>
                  <w:sz w:val="26"/>
                  <w:szCs w:val="26"/>
                  <w:rPrChange w:id="36424" w:author="Le Minh Nghia" w:date="2019-10-09T10:56:00Z">
                    <w:rPr>
                      <w:bCs/>
                    </w:rPr>
                  </w:rPrChange>
                </w:rPr>
                <w:t>quê</w:t>
              </w:r>
              <w:proofErr w:type="spellEnd"/>
              <w:r w:rsidRPr="00B41112">
                <w:rPr>
                  <w:bCs/>
                  <w:sz w:val="26"/>
                  <w:szCs w:val="26"/>
                  <w:rPrChange w:id="36425" w:author="Le Minh Nghia" w:date="2019-10-09T10:56:00Z">
                    <w:rPr>
                      <w:bCs/>
                    </w:rPr>
                  </w:rPrChange>
                </w:rPr>
                <w:t xml:space="preserve"> </w:t>
              </w:r>
              <w:proofErr w:type="spellStart"/>
              <w:r w:rsidRPr="00B41112">
                <w:rPr>
                  <w:bCs/>
                  <w:sz w:val="26"/>
                  <w:szCs w:val="26"/>
                  <w:rPrChange w:id="36426" w:author="Le Minh Nghia" w:date="2019-10-09T10:56:00Z">
                    <w:rPr>
                      <w:bCs/>
                    </w:rPr>
                  </w:rPrChange>
                </w:rPr>
                <w:t>quán</w:t>
              </w:r>
              <w:proofErr w:type="spellEnd"/>
              <w:r w:rsidRPr="00B41112">
                <w:rPr>
                  <w:bCs/>
                  <w:sz w:val="26"/>
                  <w:szCs w:val="26"/>
                  <w:rPrChange w:id="36427" w:author="Le Minh Nghia" w:date="2019-10-09T10:56:00Z">
                    <w:rPr>
                      <w:bCs/>
                    </w:rPr>
                  </w:rPrChange>
                </w:rPr>
                <w:t xml:space="preserve">, </w:t>
              </w:r>
              <w:proofErr w:type="spellStart"/>
              <w:r w:rsidRPr="00B41112">
                <w:rPr>
                  <w:bCs/>
                  <w:sz w:val="26"/>
                  <w:szCs w:val="26"/>
                  <w:rPrChange w:id="36428" w:author="Le Minh Nghia" w:date="2019-10-09T10:56:00Z">
                    <w:rPr>
                      <w:bCs/>
                    </w:rPr>
                  </w:rPrChange>
                </w:rPr>
                <w:t>thành</w:t>
              </w:r>
              <w:proofErr w:type="spellEnd"/>
              <w:r w:rsidRPr="00B41112">
                <w:rPr>
                  <w:bCs/>
                  <w:sz w:val="26"/>
                  <w:szCs w:val="26"/>
                  <w:rPrChange w:id="36429" w:author="Le Minh Nghia" w:date="2019-10-09T10:56:00Z">
                    <w:rPr>
                      <w:bCs/>
                    </w:rPr>
                  </w:rPrChange>
                </w:rPr>
                <w:t xml:space="preserve"> </w:t>
              </w:r>
              <w:proofErr w:type="spellStart"/>
              <w:r w:rsidRPr="00B41112">
                <w:rPr>
                  <w:bCs/>
                  <w:sz w:val="26"/>
                  <w:szCs w:val="26"/>
                  <w:rPrChange w:id="36430" w:author="Le Minh Nghia" w:date="2019-10-09T10:56:00Z">
                    <w:rPr>
                      <w:bCs/>
                    </w:rPr>
                  </w:rPrChange>
                </w:rPr>
                <w:t>tích</w:t>
              </w:r>
              <w:proofErr w:type="spellEnd"/>
              <w:r w:rsidRPr="00B41112">
                <w:rPr>
                  <w:bCs/>
                  <w:sz w:val="26"/>
                  <w:szCs w:val="26"/>
                  <w:rPrChange w:id="36431" w:author="Le Minh Nghia" w:date="2019-10-09T10:56:00Z">
                    <w:rPr>
                      <w:bCs/>
                    </w:rPr>
                  </w:rPrChange>
                </w:rPr>
                <w:t xml:space="preserve"> </w:t>
              </w:r>
              <w:proofErr w:type="spellStart"/>
              <w:r w:rsidRPr="00B41112">
                <w:rPr>
                  <w:bCs/>
                  <w:sz w:val="26"/>
                  <w:szCs w:val="26"/>
                  <w:rPrChange w:id="36432" w:author="Le Minh Nghia" w:date="2019-10-09T10:56:00Z">
                    <w:rPr>
                      <w:bCs/>
                    </w:rPr>
                  </w:rPrChange>
                </w:rPr>
                <w:t>tốt</w:t>
              </w:r>
              <w:proofErr w:type="spellEnd"/>
              <w:r w:rsidRPr="00B41112">
                <w:rPr>
                  <w:bCs/>
                  <w:sz w:val="26"/>
                  <w:szCs w:val="26"/>
                  <w:rPrChange w:id="36433" w:author="Le Minh Nghia" w:date="2019-10-09T10:56:00Z">
                    <w:rPr>
                      <w:bCs/>
                    </w:rPr>
                  </w:rPrChange>
                </w:rPr>
                <w:t xml:space="preserve"> </w:t>
              </w:r>
              <w:proofErr w:type="spellStart"/>
              <w:r w:rsidRPr="00B41112">
                <w:rPr>
                  <w:bCs/>
                  <w:sz w:val="26"/>
                  <w:szCs w:val="26"/>
                  <w:rPrChange w:id="36434" w:author="Le Minh Nghia" w:date="2019-10-09T10:56:00Z">
                    <w:rPr>
                      <w:bCs/>
                    </w:rPr>
                  </w:rPrChange>
                </w:rPr>
                <w:t>nghiệp</w:t>
              </w:r>
              <w:proofErr w:type="spellEnd"/>
              <w:r w:rsidRPr="00B41112">
                <w:rPr>
                  <w:bCs/>
                  <w:sz w:val="26"/>
                  <w:szCs w:val="26"/>
                  <w:rPrChange w:id="36435" w:author="Le Minh Nghia" w:date="2019-10-09T10:56:00Z">
                    <w:rPr>
                      <w:bCs/>
                    </w:rPr>
                  </w:rPrChange>
                </w:rPr>
                <w:t xml:space="preserve">, </w:t>
              </w:r>
              <w:proofErr w:type="spellStart"/>
              <w:r w:rsidRPr="00B41112">
                <w:rPr>
                  <w:bCs/>
                  <w:sz w:val="26"/>
                  <w:szCs w:val="26"/>
                  <w:rPrChange w:id="36436" w:author="Le Minh Nghia" w:date="2019-10-09T10:56:00Z">
                    <w:rPr>
                      <w:bCs/>
                    </w:rPr>
                  </w:rPrChange>
                </w:rPr>
                <w:t>việc</w:t>
              </w:r>
              <w:proofErr w:type="spellEnd"/>
              <w:r w:rsidRPr="00B41112">
                <w:rPr>
                  <w:bCs/>
                  <w:sz w:val="26"/>
                  <w:szCs w:val="26"/>
                  <w:rPrChange w:id="36437" w:author="Le Minh Nghia" w:date="2019-10-09T10:56:00Z">
                    <w:rPr>
                      <w:bCs/>
                    </w:rPr>
                  </w:rPrChange>
                </w:rPr>
                <w:t xml:space="preserve"> </w:t>
              </w:r>
              <w:proofErr w:type="spellStart"/>
              <w:r w:rsidRPr="00B41112">
                <w:rPr>
                  <w:bCs/>
                  <w:sz w:val="26"/>
                  <w:szCs w:val="26"/>
                  <w:rPrChange w:id="36438" w:author="Le Minh Nghia" w:date="2019-10-09T10:56:00Z">
                    <w:rPr>
                      <w:bCs/>
                    </w:rPr>
                  </w:rPrChange>
                </w:rPr>
                <w:t>làm</w:t>
              </w:r>
              <w:proofErr w:type="spellEnd"/>
              <w:r w:rsidRPr="00B41112">
                <w:rPr>
                  <w:bCs/>
                  <w:sz w:val="26"/>
                  <w:szCs w:val="26"/>
                  <w:rPrChange w:id="36439" w:author="Le Minh Nghia" w:date="2019-10-09T10:56:00Z">
                    <w:rPr>
                      <w:bCs/>
                    </w:rPr>
                  </w:rPrChange>
                </w:rPr>
                <w:t xml:space="preserve"> </w:t>
              </w:r>
              <w:proofErr w:type="spellStart"/>
              <w:r w:rsidRPr="00B41112">
                <w:rPr>
                  <w:bCs/>
                  <w:sz w:val="26"/>
                  <w:szCs w:val="26"/>
                  <w:rPrChange w:id="36440" w:author="Le Minh Nghia" w:date="2019-10-09T10:56:00Z">
                    <w:rPr>
                      <w:bCs/>
                    </w:rPr>
                  </w:rPrChange>
                </w:rPr>
                <w:t>hiện</w:t>
              </w:r>
              <w:proofErr w:type="spellEnd"/>
              <w:r w:rsidRPr="00B41112">
                <w:rPr>
                  <w:bCs/>
                  <w:sz w:val="26"/>
                  <w:szCs w:val="26"/>
                  <w:rPrChange w:id="36441" w:author="Le Minh Nghia" w:date="2019-10-09T10:56:00Z">
                    <w:rPr>
                      <w:bCs/>
                    </w:rPr>
                  </w:rPrChange>
                </w:rPr>
                <w:t xml:space="preserve"> </w:t>
              </w:r>
              <w:proofErr w:type="spellStart"/>
              <w:r w:rsidRPr="00B41112">
                <w:rPr>
                  <w:bCs/>
                  <w:sz w:val="26"/>
                  <w:szCs w:val="26"/>
                  <w:rPrChange w:id="36442" w:author="Le Minh Nghia" w:date="2019-10-09T10:56:00Z">
                    <w:rPr>
                      <w:bCs/>
                    </w:rPr>
                  </w:rPrChange>
                </w:rPr>
                <w:t>tại</w:t>
              </w:r>
              <w:proofErr w:type="spellEnd"/>
              <w:r w:rsidRPr="00B41112">
                <w:rPr>
                  <w:bCs/>
                  <w:sz w:val="26"/>
                  <w:szCs w:val="26"/>
                  <w:rPrChange w:id="36443" w:author="Le Minh Nghia" w:date="2019-10-09T10:56:00Z">
                    <w:rPr>
                      <w:bCs/>
                    </w:rPr>
                  </w:rPrChange>
                </w:rPr>
                <w:t xml:space="preserve">, </w:t>
              </w:r>
              <w:proofErr w:type="spellStart"/>
              <w:r w:rsidRPr="00B41112">
                <w:rPr>
                  <w:bCs/>
                  <w:sz w:val="26"/>
                  <w:szCs w:val="26"/>
                  <w:rPrChange w:id="36444" w:author="Le Minh Nghia" w:date="2019-10-09T10:56:00Z">
                    <w:rPr>
                      <w:bCs/>
                    </w:rPr>
                  </w:rPrChange>
                </w:rPr>
                <w:t>cơ</w:t>
              </w:r>
              <w:proofErr w:type="spellEnd"/>
              <w:r w:rsidRPr="00B41112">
                <w:rPr>
                  <w:bCs/>
                  <w:sz w:val="26"/>
                  <w:szCs w:val="26"/>
                  <w:rPrChange w:id="36445" w:author="Le Minh Nghia" w:date="2019-10-09T10:56:00Z">
                    <w:rPr>
                      <w:bCs/>
                    </w:rPr>
                  </w:rPrChange>
                </w:rPr>
                <w:t xml:space="preserve"> </w:t>
              </w:r>
              <w:proofErr w:type="spellStart"/>
              <w:r w:rsidRPr="00B41112">
                <w:rPr>
                  <w:bCs/>
                  <w:sz w:val="26"/>
                  <w:szCs w:val="26"/>
                  <w:rPrChange w:id="36446" w:author="Le Minh Nghia" w:date="2019-10-09T10:56:00Z">
                    <w:rPr>
                      <w:bCs/>
                    </w:rPr>
                  </w:rPrChange>
                </w:rPr>
                <w:t>hội</w:t>
              </w:r>
              <w:proofErr w:type="spellEnd"/>
              <w:r w:rsidRPr="00B41112">
                <w:rPr>
                  <w:bCs/>
                  <w:sz w:val="26"/>
                  <w:szCs w:val="26"/>
                  <w:rPrChange w:id="36447" w:author="Le Minh Nghia" w:date="2019-10-09T10:56:00Z">
                    <w:rPr>
                      <w:bCs/>
                    </w:rPr>
                  </w:rPrChange>
                </w:rPr>
                <w:t xml:space="preserve"> </w:t>
              </w:r>
              <w:proofErr w:type="spellStart"/>
              <w:r w:rsidRPr="00B41112">
                <w:rPr>
                  <w:bCs/>
                  <w:sz w:val="26"/>
                  <w:szCs w:val="26"/>
                  <w:rPrChange w:id="36448" w:author="Le Minh Nghia" w:date="2019-10-09T10:56:00Z">
                    <w:rPr>
                      <w:bCs/>
                    </w:rPr>
                  </w:rPrChange>
                </w:rPr>
                <w:t>và</w:t>
              </w:r>
              <w:proofErr w:type="spellEnd"/>
              <w:r w:rsidRPr="00B41112">
                <w:rPr>
                  <w:bCs/>
                  <w:sz w:val="26"/>
                  <w:szCs w:val="26"/>
                  <w:rPrChange w:id="36449" w:author="Le Minh Nghia" w:date="2019-10-09T10:56:00Z">
                    <w:rPr>
                      <w:bCs/>
                    </w:rPr>
                  </w:rPrChange>
                </w:rPr>
                <w:t xml:space="preserve"> </w:t>
              </w:r>
              <w:proofErr w:type="spellStart"/>
              <w:r w:rsidRPr="00B41112">
                <w:rPr>
                  <w:bCs/>
                  <w:sz w:val="26"/>
                  <w:szCs w:val="26"/>
                  <w:rPrChange w:id="36450" w:author="Le Minh Nghia" w:date="2019-10-09T10:56:00Z">
                    <w:rPr>
                      <w:bCs/>
                    </w:rPr>
                  </w:rPrChange>
                </w:rPr>
                <w:t>tìm</w:t>
              </w:r>
              <w:proofErr w:type="spellEnd"/>
              <w:r w:rsidRPr="00B41112">
                <w:rPr>
                  <w:bCs/>
                  <w:sz w:val="26"/>
                  <w:szCs w:val="26"/>
                  <w:rPrChange w:id="36451" w:author="Le Minh Nghia" w:date="2019-10-09T10:56:00Z">
                    <w:rPr>
                      <w:bCs/>
                    </w:rPr>
                  </w:rPrChange>
                </w:rPr>
                <w:t xml:space="preserve"> </w:t>
              </w:r>
              <w:proofErr w:type="spellStart"/>
              <w:r w:rsidRPr="00B41112">
                <w:rPr>
                  <w:bCs/>
                  <w:sz w:val="26"/>
                  <w:szCs w:val="26"/>
                  <w:rPrChange w:id="36452" w:author="Le Minh Nghia" w:date="2019-10-09T10:56:00Z">
                    <w:rPr>
                      <w:bCs/>
                    </w:rPr>
                  </w:rPrChange>
                </w:rPr>
                <w:t>kiếm</w:t>
              </w:r>
              <w:proofErr w:type="spellEnd"/>
              <w:r w:rsidRPr="00B41112">
                <w:rPr>
                  <w:bCs/>
                  <w:sz w:val="26"/>
                  <w:szCs w:val="26"/>
                  <w:rPrChange w:id="36453" w:author="Le Minh Nghia" w:date="2019-10-09T10:56:00Z">
                    <w:rPr>
                      <w:bCs/>
                    </w:rPr>
                  </w:rPrChange>
                </w:rPr>
                <w:t xml:space="preserve"> </w:t>
              </w:r>
              <w:proofErr w:type="spellStart"/>
              <w:r w:rsidRPr="00B41112">
                <w:rPr>
                  <w:bCs/>
                  <w:sz w:val="26"/>
                  <w:szCs w:val="26"/>
                  <w:rPrChange w:id="36454" w:author="Le Minh Nghia" w:date="2019-10-09T10:56:00Z">
                    <w:rPr>
                      <w:bCs/>
                    </w:rPr>
                  </w:rPrChange>
                </w:rPr>
                <w:t>việc</w:t>
              </w:r>
              <w:proofErr w:type="spellEnd"/>
              <w:r w:rsidRPr="00B41112">
                <w:rPr>
                  <w:bCs/>
                  <w:sz w:val="26"/>
                  <w:szCs w:val="26"/>
                  <w:rPrChange w:id="36455" w:author="Le Minh Nghia" w:date="2019-10-09T10:56:00Z">
                    <w:rPr>
                      <w:bCs/>
                    </w:rPr>
                  </w:rPrChange>
                </w:rPr>
                <w:t xml:space="preserve"> </w:t>
              </w:r>
              <w:proofErr w:type="spellStart"/>
              <w:r w:rsidRPr="00B41112">
                <w:rPr>
                  <w:bCs/>
                  <w:sz w:val="26"/>
                  <w:szCs w:val="26"/>
                  <w:rPrChange w:id="36456" w:author="Le Minh Nghia" w:date="2019-10-09T10:56:00Z">
                    <w:rPr>
                      <w:bCs/>
                    </w:rPr>
                  </w:rPrChange>
                </w:rPr>
                <w:t>làm</w:t>
              </w:r>
              <w:proofErr w:type="spellEnd"/>
              <w:r w:rsidRPr="00B41112">
                <w:rPr>
                  <w:bCs/>
                  <w:sz w:val="26"/>
                  <w:szCs w:val="26"/>
                  <w:rPrChange w:id="36457" w:author="Le Minh Nghia" w:date="2019-10-09T10:56:00Z">
                    <w:rPr>
                      <w:bCs/>
                    </w:rPr>
                  </w:rPrChange>
                </w:rPr>
                <w:t xml:space="preserve"> </w:t>
              </w:r>
              <w:proofErr w:type="spellStart"/>
              <w:r w:rsidRPr="00B41112">
                <w:rPr>
                  <w:bCs/>
                  <w:sz w:val="26"/>
                  <w:szCs w:val="26"/>
                  <w:rPrChange w:id="36458" w:author="Le Minh Nghia" w:date="2019-10-09T10:56:00Z">
                    <w:rPr>
                      <w:bCs/>
                    </w:rPr>
                  </w:rPrChange>
                </w:rPr>
                <w:t>cho</w:t>
              </w:r>
              <w:proofErr w:type="spellEnd"/>
              <w:r w:rsidRPr="00B41112">
                <w:rPr>
                  <w:bCs/>
                  <w:sz w:val="26"/>
                  <w:szCs w:val="26"/>
                  <w:rPrChange w:id="36459" w:author="Le Minh Nghia" w:date="2019-10-09T10:56:00Z">
                    <w:rPr>
                      <w:bCs/>
                    </w:rPr>
                  </w:rPrChange>
                </w:rPr>
                <w:t xml:space="preserve"> </w:t>
              </w:r>
              <w:proofErr w:type="spellStart"/>
              <w:r w:rsidRPr="00B41112">
                <w:rPr>
                  <w:bCs/>
                  <w:sz w:val="26"/>
                  <w:szCs w:val="26"/>
                  <w:rPrChange w:id="36460" w:author="Le Minh Nghia" w:date="2019-10-09T10:56:00Z">
                    <w:rPr>
                      <w:bCs/>
                    </w:rPr>
                  </w:rPrChange>
                </w:rPr>
                <w:t>sinh</w:t>
              </w:r>
              <w:proofErr w:type="spellEnd"/>
              <w:r w:rsidRPr="00B41112">
                <w:rPr>
                  <w:bCs/>
                  <w:sz w:val="26"/>
                  <w:szCs w:val="26"/>
                  <w:rPrChange w:id="36461" w:author="Le Minh Nghia" w:date="2019-10-09T10:56:00Z">
                    <w:rPr>
                      <w:bCs/>
                    </w:rPr>
                  </w:rPrChange>
                </w:rPr>
                <w:t xml:space="preserve"> </w:t>
              </w:r>
              <w:proofErr w:type="spellStart"/>
              <w:r w:rsidRPr="00B41112">
                <w:rPr>
                  <w:bCs/>
                  <w:sz w:val="26"/>
                  <w:szCs w:val="26"/>
                  <w:rPrChange w:id="36462" w:author="Le Minh Nghia" w:date="2019-10-09T10:56:00Z">
                    <w:rPr>
                      <w:bCs/>
                    </w:rPr>
                  </w:rPrChange>
                </w:rPr>
                <w:t>viên</w:t>
              </w:r>
              <w:proofErr w:type="spellEnd"/>
              <w:r w:rsidRPr="00B41112">
                <w:rPr>
                  <w:bCs/>
                  <w:sz w:val="26"/>
                  <w:szCs w:val="26"/>
                  <w:rPrChange w:id="36463" w:author="Le Minh Nghia" w:date="2019-10-09T10:56:00Z">
                    <w:rPr>
                      <w:bCs/>
                    </w:rPr>
                  </w:rPrChange>
                </w:rPr>
                <w:t xml:space="preserve"> </w:t>
              </w:r>
              <w:proofErr w:type="spellStart"/>
              <w:r w:rsidRPr="00B41112">
                <w:rPr>
                  <w:bCs/>
                  <w:sz w:val="26"/>
                  <w:szCs w:val="26"/>
                  <w:rPrChange w:id="36464" w:author="Le Minh Nghia" w:date="2019-10-09T10:56:00Z">
                    <w:rPr>
                      <w:bCs/>
                    </w:rPr>
                  </w:rPrChange>
                </w:rPr>
                <w:t>sau</w:t>
              </w:r>
              <w:proofErr w:type="spellEnd"/>
              <w:r w:rsidRPr="00B41112">
                <w:rPr>
                  <w:bCs/>
                  <w:sz w:val="26"/>
                  <w:szCs w:val="26"/>
                  <w:rPrChange w:id="36465" w:author="Le Minh Nghia" w:date="2019-10-09T10:56:00Z">
                    <w:rPr>
                      <w:bCs/>
                    </w:rPr>
                  </w:rPrChange>
                </w:rPr>
                <w:t xml:space="preserve"> </w:t>
              </w:r>
              <w:proofErr w:type="spellStart"/>
              <w:r w:rsidRPr="00B41112">
                <w:rPr>
                  <w:bCs/>
                  <w:sz w:val="26"/>
                  <w:szCs w:val="26"/>
                  <w:rPrChange w:id="36466" w:author="Le Minh Nghia" w:date="2019-10-09T10:56:00Z">
                    <w:rPr>
                      <w:bCs/>
                    </w:rPr>
                  </w:rPrChange>
                </w:rPr>
                <w:t>khi</w:t>
              </w:r>
              <w:proofErr w:type="spellEnd"/>
              <w:r w:rsidRPr="00B41112">
                <w:rPr>
                  <w:bCs/>
                  <w:sz w:val="26"/>
                  <w:szCs w:val="26"/>
                  <w:rPrChange w:id="36467" w:author="Le Minh Nghia" w:date="2019-10-09T10:56:00Z">
                    <w:rPr>
                      <w:bCs/>
                    </w:rPr>
                  </w:rPrChange>
                </w:rPr>
                <w:t xml:space="preserve"> </w:t>
              </w:r>
              <w:proofErr w:type="spellStart"/>
              <w:r w:rsidRPr="00B41112">
                <w:rPr>
                  <w:bCs/>
                  <w:sz w:val="26"/>
                  <w:szCs w:val="26"/>
                  <w:rPrChange w:id="36468" w:author="Le Minh Nghia" w:date="2019-10-09T10:56:00Z">
                    <w:rPr>
                      <w:bCs/>
                    </w:rPr>
                  </w:rPrChange>
                </w:rPr>
                <w:t>tốt</w:t>
              </w:r>
              <w:proofErr w:type="spellEnd"/>
              <w:r w:rsidRPr="00B41112">
                <w:rPr>
                  <w:bCs/>
                  <w:sz w:val="26"/>
                  <w:szCs w:val="26"/>
                  <w:rPrChange w:id="36469" w:author="Le Minh Nghia" w:date="2019-10-09T10:56:00Z">
                    <w:rPr>
                      <w:bCs/>
                    </w:rPr>
                  </w:rPrChange>
                </w:rPr>
                <w:t xml:space="preserve"> </w:t>
              </w:r>
              <w:proofErr w:type="spellStart"/>
              <w:r w:rsidRPr="00B41112">
                <w:rPr>
                  <w:bCs/>
                  <w:sz w:val="26"/>
                  <w:szCs w:val="26"/>
                  <w:rPrChange w:id="36470" w:author="Le Minh Nghia" w:date="2019-10-09T10:56:00Z">
                    <w:rPr>
                      <w:bCs/>
                    </w:rPr>
                  </w:rPrChange>
                </w:rPr>
                <w:t>nghiệp</w:t>
              </w:r>
              <w:proofErr w:type="spellEnd"/>
              <w:r w:rsidRPr="00B41112">
                <w:rPr>
                  <w:bCs/>
                  <w:sz w:val="26"/>
                  <w:szCs w:val="26"/>
                  <w:rPrChange w:id="36471" w:author="Le Minh Nghia" w:date="2019-10-09T10:56:00Z">
                    <w:rPr>
                      <w:bCs/>
                    </w:rPr>
                  </w:rPrChange>
                </w:rPr>
                <w:t xml:space="preserve">, </w:t>
              </w:r>
              <w:proofErr w:type="spellStart"/>
              <w:r w:rsidRPr="00B41112">
                <w:rPr>
                  <w:bCs/>
                  <w:sz w:val="26"/>
                  <w:szCs w:val="26"/>
                  <w:rPrChange w:id="36472" w:author="Le Minh Nghia" w:date="2019-10-09T10:56:00Z">
                    <w:rPr>
                      <w:bCs/>
                    </w:rPr>
                  </w:rPrChange>
                </w:rPr>
                <w:t>nếu</w:t>
              </w:r>
              <w:proofErr w:type="spellEnd"/>
              <w:r w:rsidRPr="00B41112">
                <w:rPr>
                  <w:bCs/>
                  <w:sz w:val="26"/>
                  <w:szCs w:val="26"/>
                  <w:rPrChange w:id="36473" w:author="Le Minh Nghia" w:date="2019-10-09T10:56:00Z">
                    <w:rPr>
                      <w:bCs/>
                    </w:rPr>
                  </w:rPrChange>
                </w:rPr>
                <w:t xml:space="preserve"> </w:t>
              </w:r>
              <w:proofErr w:type="spellStart"/>
              <w:r w:rsidRPr="00B41112">
                <w:rPr>
                  <w:bCs/>
                  <w:sz w:val="26"/>
                  <w:szCs w:val="26"/>
                  <w:rPrChange w:id="36474" w:author="Le Minh Nghia" w:date="2019-10-09T10:56:00Z">
                    <w:rPr>
                      <w:bCs/>
                    </w:rPr>
                  </w:rPrChange>
                </w:rPr>
                <w:t>có</w:t>
              </w:r>
              <w:proofErr w:type="spellEnd"/>
              <w:r w:rsidRPr="00B41112">
                <w:rPr>
                  <w:bCs/>
                  <w:sz w:val="26"/>
                  <w:szCs w:val="26"/>
                  <w:rPrChange w:id="36475" w:author="Le Minh Nghia" w:date="2019-10-09T10:56:00Z">
                    <w:rPr>
                      <w:bCs/>
                    </w:rPr>
                  </w:rPrChange>
                </w:rPr>
                <w:t xml:space="preserve"> </w:t>
              </w:r>
              <w:proofErr w:type="spellStart"/>
              <w:r w:rsidRPr="00B41112">
                <w:rPr>
                  <w:bCs/>
                  <w:sz w:val="26"/>
                  <w:szCs w:val="26"/>
                  <w:rPrChange w:id="36476" w:author="Le Minh Nghia" w:date="2019-10-09T10:56:00Z">
                    <w:rPr>
                      <w:bCs/>
                    </w:rPr>
                  </w:rPrChange>
                </w:rPr>
                <w:t>đi</w:t>
              </w:r>
              <w:proofErr w:type="spellEnd"/>
              <w:r w:rsidRPr="00B41112">
                <w:rPr>
                  <w:bCs/>
                  <w:sz w:val="26"/>
                  <w:szCs w:val="26"/>
                  <w:rPrChange w:id="36477" w:author="Le Minh Nghia" w:date="2019-10-09T10:56:00Z">
                    <w:rPr>
                      <w:bCs/>
                    </w:rPr>
                  </w:rPrChange>
                </w:rPr>
                <w:t xml:space="preserve"> </w:t>
              </w:r>
              <w:proofErr w:type="spellStart"/>
              <w:r w:rsidRPr="00B41112">
                <w:rPr>
                  <w:bCs/>
                  <w:sz w:val="26"/>
                  <w:szCs w:val="26"/>
                  <w:rPrChange w:id="36478" w:author="Le Minh Nghia" w:date="2019-10-09T10:56:00Z">
                    <w:rPr>
                      <w:bCs/>
                    </w:rPr>
                  </w:rPrChange>
                </w:rPr>
                <w:t>làm</w:t>
              </w:r>
              <w:proofErr w:type="spellEnd"/>
              <w:r w:rsidRPr="00B41112">
                <w:rPr>
                  <w:bCs/>
                  <w:sz w:val="26"/>
                  <w:szCs w:val="26"/>
                  <w:rPrChange w:id="36479" w:author="Le Minh Nghia" w:date="2019-10-09T10:56:00Z">
                    <w:rPr>
                      <w:bCs/>
                    </w:rPr>
                  </w:rPrChange>
                </w:rPr>
                <w:t xml:space="preserve"> </w:t>
              </w:r>
              <w:proofErr w:type="spellStart"/>
              <w:r w:rsidRPr="00B41112">
                <w:rPr>
                  <w:bCs/>
                  <w:sz w:val="26"/>
                  <w:szCs w:val="26"/>
                  <w:rPrChange w:id="36480" w:author="Le Minh Nghia" w:date="2019-10-09T10:56:00Z">
                    <w:rPr>
                      <w:bCs/>
                    </w:rPr>
                  </w:rPrChange>
                </w:rPr>
                <w:t>thì</w:t>
              </w:r>
              <w:proofErr w:type="spellEnd"/>
              <w:r w:rsidRPr="00B41112">
                <w:rPr>
                  <w:bCs/>
                  <w:sz w:val="26"/>
                  <w:szCs w:val="26"/>
                  <w:rPrChange w:id="36481" w:author="Le Minh Nghia" w:date="2019-10-09T10:56:00Z">
                    <w:rPr>
                      <w:bCs/>
                    </w:rPr>
                  </w:rPrChange>
                </w:rPr>
                <w:t xml:space="preserve"> </w:t>
              </w:r>
              <w:proofErr w:type="spellStart"/>
              <w:r w:rsidRPr="00B41112">
                <w:rPr>
                  <w:bCs/>
                  <w:sz w:val="26"/>
                  <w:szCs w:val="26"/>
                  <w:rPrChange w:id="36482" w:author="Le Minh Nghia" w:date="2019-10-09T10:56:00Z">
                    <w:rPr>
                      <w:bCs/>
                    </w:rPr>
                  </w:rPrChange>
                </w:rPr>
                <w:t>cần</w:t>
              </w:r>
              <w:proofErr w:type="spellEnd"/>
              <w:r w:rsidRPr="00B41112">
                <w:rPr>
                  <w:bCs/>
                  <w:sz w:val="26"/>
                  <w:szCs w:val="26"/>
                  <w:rPrChange w:id="36483" w:author="Le Minh Nghia" w:date="2019-10-09T10:56:00Z">
                    <w:rPr>
                      <w:bCs/>
                    </w:rPr>
                  </w:rPrChange>
                </w:rPr>
                <w:t xml:space="preserve"> </w:t>
              </w:r>
              <w:proofErr w:type="spellStart"/>
              <w:r w:rsidRPr="00B41112">
                <w:rPr>
                  <w:bCs/>
                  <w:sz w:val="26"/>
                  <w:szCs w:val="26"/>
                  <w:rPrChange w:id="36484" w:author="Le Minh Nghia" w:date="2019-10-09T10:56:00Z">
                    <w:rPr>
                      <w:bCs/>
                    </w:rPr>
                  </w:rPrChange>
                </w:rPr>
                <w:t>nêu</w:t>
              </w:r>
              <w:proofErr w:type="spellEnd"/>
              <w:r w:rsidRPr="00B41112">
                <w:rPr>
                  <w:bCs/>
                  <w:sz w:val="26"/>
                  <w:szCs w:val="26"/>
                  <w:rPrChange w:id="36485" w:author="Le Minh Nghia" w:date="2019-10-09T10:56:00Z">
                    <w:rPr>
                      <w:bCs/>
                    </w:rPr>
                  </w:rPrChange>
                </w:rPr>
                <w:t xml:space="preserve"> </w:t>
              </w:r>
              <w:proofErr w:type="spellStart"/>
              <w:r w:rsidRPr="00B41112">
                <w:rPr>
                  <w:bCs/>
                  <w:sz w:val="26"/>
                  <w:szCs w:val="26"/>
                  <w:rPrChange w:id="36486" w:author="Le Minh Nghia" w:date="2019-10-09T10:56:00Z">
                    <w:rPr>
                      <w:bCs/>
                    </w:rPr>
                  </w:rPrChange>
                </w:rPr>
                <w:t>thêm</w:t>
              </w:r>
              <w:proofErr w:type="spellEnd"/>
              <w:r w:rsidRPr="00B41112">
                <w:rPr>
                  <w:bCs/>
                  <w:sz w:val="26"/>
                  <w:szCs w:val="26"/>
                  <w:rPrChange w:id="36487" w:author="Le Minh Nghia" w:date="2019-10-09T10:56:00Z">
                    <w:rPr>
                      <w:bCs/>
                    </w:rPr>
                  </w:rPrChange>
                </w:rPr>
                <w:t xml:space="preserve"> </w:t>
              </w:r>
              <w:proofErr w:type="spellStart"/>
              <w:r w:rsidRPr="00B41112">
                <w:rPr>
                  <w:bCs/>
                  <w:sz w:val="26"/>
                  <w:szCs w:val="26"/>
                  <w:rPrChange w:id="36488" w:author="Le Minh Nghia" w:date="2019-10-09T10:56:00Z">
                    <w:rPr>
                      <w:bCs/>
                    </w:rPr>
                  </w:rPrChange>
                </w:rPr>
                <w:t>thông</w:t>
              </w:r>
              <w:proofErr w:type="spellEnd"/>
              <w:r w:rsidRPr="00B41112">
                <w:rPr>
                  <w:bCs/>
                  <w:sz w:val="26"/>
                  <w:szCs w:val="26"/>
                  <w:rPrChange w:id="36489" w:author="Le Minh Nghia" w:date="2019-10-09T10:56:00Z">
                    <w:rPr>
                      <w:bCs/>
                    </w:rPr>
                  </w:rPrChange>
                </w:rPr>
                <w:t xml:space="preserve"> tin </w:t>
              </w:r>
              <w:proofErr w:type="spellStart"/>
              <w:r w:rsidRPr="00B41112">
                <w:rPr>
                  <w:bCs/>
                  <w:sz w:val="26"/>
                  <w:szCs w:val="26"/>
                  <w:rPrChange w:id="36490" w:author="Le Minh Nghia" w:date="2019-10-09T10:56:00Z">
                    <w:rPr>
                      <w:bCs/>
                    </w:rPr>
                  </w:rPrChange>
                </w:rPr>
                <w:t>của</w:t>
              </w:r>
              <w:proofErr w:type="spellEnd"/>
              <w:r w:rsidRPr="00B41112">
                <w:rPr>
                  <w:bCs/>
                  <w:sz w:val="26"/>
                  <w:szCs w:val="26"/>
                  <w:rPrChange w:id="36491" w:author="Le Minh Nghia" w:date="2019-10-09T10:56:00Z">
                    <w:rPr>
                      <w:bCs/>
                    </w:rPr>
                  </w:rPrChange>
                </w:rPr>
                <w:t xml:space="preserve"> </w:t>
              </w:r>
              <w:proofErr w:type="spellStart"/>
              <w:r w:rsidRPr="00B41112">
                <w:rPr>
                  <w:bCs/>
                  <w:sz w:val="26"/>
                  <w:szCs w:val="26"/>
                  <w:rPrChange w:id="36492" w:author="Le Minh Nghia" w:date="2019-10-09T10:56:00Z">
                    <w:rPr>
                      <w:bCs/>
                    </w:rPr>
                  </w:rPrChange>
                </w:rPr>
                <w:t>công</w:t>
              </w:r>
              <w:proofErr w:type="spellEnd"/>
              <w:r w:rsidRPr="00B41112">
                <w:rPr>
                  <w:bCs/>
                  <w:sz w:val="26"/>
                  <w:szCs w:val="26"/>
                  <w:rPrChange w:id="36493" w:author="Le Minh Nghia" w:date="2019-10-09T10:56:00Z">
                    <w:rPr>
                      <w:bCs/>
                    </w:rPr>
                  </w:rPrChange>
                </w:rPr>
                <w:t xml:space="preserve"> ty </w:t>
              </w:r>
              <w:proofErr w:type="spellStart"/>
              <w:r w:rsidRPr="00B41112">
                <w:rPr>
                  <w:bCs/>
                  <w:sz w:val="26"/>
                  <w:szCs w:val="26"/>
                  <w:rPrChange w:id="36494" w:author="Le Minh Nghia" w:date="2019-10-09T10:56:00Z">
                    <w:rPr>
                      <w:bCs/>
                    </w:rPr>
                  </w:rPrChange>
                </w:rPr>
                <w:t>đang</w:t>
              </w:r>
              <w:proofErr w:type="spellEnd"/>
              <w:r w:rsidRPr="00B41112">
                <w:rPr>
                  <w:bCs/>
                  <w:sz w:val="26"/>
                  <w:szCs w:val="26"/>
                  <w:rPrChange w:id="36495" w:author="Le Minh Nghia" w:date="2019-10-09T10:56:00Z">
                    <w:rPr>
                      <w:bCs/>
                    </w:rPr>
                  </w:rPrChange>
                </w:rPr>
                <w:t xml:space="preserve"> </w:t>
              </w:r>
              <w:proofErr w:type="spellStart"/>
              <w:r w:rsidRPr="00B41112">
                <w:rPr>
                  <w:bCs/>
                  <w:sz w:val="26"/>
                  <w:szCs w:val="26"/>
                  <w:rPrChange w:id="36496" w:author="Le Minh Nghia" w:date="2019-10-09T10:56:00Z">
                    <w:rPr>
                      <w:bCs/>
                    </w:rPr>
                  </w:rPrChange>
                </w:rPr>
                <w:t>làm</w:t>
              </w:r>
              <w:proofErr w:type="spellEnd"/>
              <w:r w:rsidRPr="00B41112">
                <w:rPr>
                  <w:bCs/>
                  <w:sz w:val="26"/>
                  <w:szCs w:val="26"/>
                  <w:rPrChange w:id="36497" w:author="Le Minh Nghia" w:date="2019-10-09T10:56:00Z">
                    <w:rPr>
                      <w:bCs/>
                    </w:rPr>
                  </w:rPrChange>
                </w:rPr>
                <w:t xml:space="preserve"> </w:t>
              </w:r>
              <w:proofErr w:type="spellStart"/>
              <w:r w:rsidRPr="00B41112">
                <w:rPr>
                  <w:bCs/>
                  <w:sz w:val="26"/>
                  <w:szCs w:val="26"/>
                  <w:rPrChange w:id="36498" w:author="Le Minh Nghia" w:date="2019-10-09T10:56:00Z">
                    <w:rPr>
                      <w:bCs/>
                    </w:rPr>
                  </w:rPrChange>
                </w:rPr>
                <w:t>việc</w:t>
              </w:r>
              <w:proofErr w:type="spellEnd"/>
              <w:r w:rsidRPr="00B41112">
                <w:rPr>
                  <w:bCs/>
                  <w:sz w:val="26"/>
                  <w:szCs w:val="26"/>
                  <w:rPrChange w:id="36499" w:author="Le Minh Nghia" w:date="2019-10-09T10:56:00Z">
                    <w:rPr>
                      <w:bCs/>
                    </w:rPr>
                  </w:rPrChange>
                </w:rPr>
                <w:t xml:space="preserve">, </w:t>
              </w:r>
              <w:proofErr w:type="spellStart"/>
              <w:r w:rsidRPr="00B41112">
                <w:rPr>
                  <w:bCs/>
                  <w:sz w:val="26"/>
                  <w:szCs w:val="26"/>
                  <w:rPrChange w:id="36500" w:author="Le Minh Nghia" w:date="2019-10-09T10:56:00Z">
                    <w:rPr>
                      <w:bCs/>
                    </w:rPr>
                  </w:rPrChange>
                </w:rPr>
                <w:t>tiến</w:t>
              </w:r>
              <w:proofErr w:type="spellEnd"/>
              <w:r w:rsidRPr="00B41112">
                <w:rPr>
                  <w:bCs/>
                  <w:sz w:val="26"/>
                  <w:szCs w:val="26"/>
                  <w:rPrChange w:id="36501" w:author="Le Minh Nghia" w:date="2019-10-09T10:56:00Z">
                    <w:rPr>
                      <w:bCs/>
                    </w:rPr>
                  </w:rPrChange>
                </w:rPr>
                <w:t xml:space="preserve"> </w:t>
              </w:r>
              <w:proofErr w:type="spellStart"/>
              <w:r w:rsidRPr="00B41112">
                <w:rPr>
                  <w:bCs/>
                  <w:sz w:val="26"/>
                  <w:szCs w:val="26"/>
                  <w:rPrChange w:id="36502" w:author="Le Minh Nghia" w:date="2019-10-09T10:56:00Z">
                    <w:rPr>
                      <w:bCs/>
                    </w:rPr>
                  </w:rPrChange>
                </w:rPr>
                <w:t>trình</w:t>
              </w:r>
              <w:proofErr w:type="spellEnd"/>
              <w:r w:rsidRPr="00B41112">
                <w:rPr>
                  <w:bCs/>
                  <w:sz w:val="26"/>
                  <w:szCs w:val="26"/>
                  <w:rPrChange w:id="36503" w:author="Le Minh Nghia" w:date="2019-10-09T10:56:00Z">
                    <w:rPr>
                      <w:bCs/>
                    </w:rPr>
                  </w:rPrChange>
                </w:rPr>
                <w:t xml:space="preserve"> </w:t>
              </w:r>
              <w:proofErr w:type="spellStart"/>
              <w:r w:rsidRPr="00B41112">
                <w:rPr>
                  <w:bCs/>
                  <w:sz w:val="26"/>
                  <w:szCs w:val="26"/>
                  <w:rPrChange w:id="36504" w:author="Le Minh Nghia" w:date="2019-10-09T10:56:00Z">
                    <w:rPr>
                      <w:bCs/>
                    </w:rPr>
                  </w:rPrChange>
                </w:rPr>
                <w:t>của</w:t>
              </w:r>
              <w:proofErr w:type="spellEnd"/>
              <w:r w:rsidRPr="00B41112">
                <w:rPr>
                  <w:bCs/>
                  <w:sz w:val="26"/>
                  <w:szCs w:val="26"/>
                  <w:rPrChange w:id="36505" w:author="Le Minh Nghia" w:date="2019-10-09T10:56:00Z">
                    <w:rPr>
                      <w:bCs/>
                    </w:rPr>
                  </w:rPrChange>
                </w:rPr>
                <w:t xml:space="preserve"> </w:t>
              </w:r>
              <w:proofErr w:type="spellStart"/>
              <w:r w:rsidRPr="00B41112">
                <w:rPr>
                  <w:bCs/>
                  <w:sz w:val="26"/>
                  <w:szCs w:val="26"/>
                  <w:rPrChange w:id="36506" w:author="Le Minh Nghia" w:date="2019-10-09T10:56:00Z">
                    <w:rPr>
                      <w:bCs/>
                    </w:rPr>
                  </w:rPrChange>
                </w:rPr>
                <w:t>công</w:t>
              </w:r>
              <w:proofErr w:type="spellEnd"/>
              <w:r w:rsidRPr="00B41112">
                <w:rPr>
                  <w:bCs/>
                  <w:sz w:val="26"/>
                  <w:szCs w:val="26"/>
                  <w:rPrChange w:id="36507" w:author="Le Minh Nghia" w:date="2019-10-09T10:56:00Z">
                    <w:rPr>
                      <w:bCs/>
                    </w:rPr>
                  </w:rPrChange>
                </w:rPr>
                <w:t xml:space="preserve"> </w:t>
              </w:r>
              <w:proofErr w:type="spellStart"/>
              <w:r w:rsidRPr="00B41112">
                <w:rPr>
                  <w:bCs/>
                  <w:sz w:val="26"/>
                  <w:szCs w:val="26"/>
                  <w:rPrChange w:id="36508" w:author="Le Minh Nghia" w:date="2019-10-09T10:56:00Z">
                    <w:rPr>
                      <w:bCs/>
                    </w:rPr>
                  </w:rPrChange>
                </w:rPr>
                <w:t>việc</w:t>
              </w:r>
              <w:proofErr w:type="spellEnd"/>
              <w:r w:rsidRPr="00B41112">
                <w:rPr>
                  <w:bCs/>
                  <w:sz w:val="26"/>
                  <w:szCs w:val="26"/>
                  <w:rPrChange w:id="36509" w:author="Le Minh Nghia" w:date="2019-10-09T10:56:00Z">
                    <w:rPr>
                      <w:bCs/>
                    </w:rPr>
                  </w:rPrChange>
                </w:rPr>
                <w:t xml:space="preserve">, </w:t>
              </w:r>
              <w:proofErr w:type="spellStart"/>
              <w:r w:rsidRPr="00B41112">
                <w:rPr>
                  <w:bCs/>
                  <w:sz w:val="26"/>
                  <w:szCs w:val="26"/>
                  <w:rPrChange w:id="36510" w:author="Le Minh Nghia" w:date="2019-10-09T10:56:00Z">
                    <w:rPr>
                      <w:bCs/>
                    </w:rPr>
                  </w:rPrChange>
                </w:rPr>
                <w:t>diễn</w:t>
              </w:r>
              <w:proofErr w:type="spellEnd"/>
              <w:r w:rsidRPr="00B41112">
                <w:rPr>
                  <w:bCs/>
                  <w:sz w:val="26"/>
                  <w:szCs w:val="26"/>
                  <w:rPrChange w:id="36511" w:author="Le Minh Nghia" w:date="2019-10-09T10:56:00Z">
                    <w:rPr>
                      <w:bCs/>
                    </w:rPr>
                  </w:rPrChange>
                </w:rPr>
                <w:t xml:space="preserve"> </w:t>
              </w:r>
              <w:proofErr w:type="spellStart"/>
              <w:r w:rsidRPr="00B41112">
                <w:rPr>
                  <w:bCs/>
                  <w:sz w:val="26"/>
                  <w:szCs w:val="26"/>
                  <w:rPrChange w:id="36512" w:author="Le Minh Nghia" w:date="2019-10-09T10:56:00Z">
                    <w:rPr>
                      <w:bCs/>
                    </w:rPr>
                  </w:rPrChange>
                </w:rPr>
                <w:t>biến</w:t>
              </w:r>
              <w:proofErr w:type="spellEnd"/>
              <w:r w:rsidRPr="00B41112">
                <w:rPr>
                  <w:bCs/>
                  <w:sz w:val="26"/>
                  <w:szCs w:val="26"/>
                  <w:rPrChange w:id="36513" w:author="Le Minh Nghia" w:date="2019-10-09T10:56:00Z">
                    <w:rPr>
                      <w:bCs/>
                    </w:rPr>
                  </w:rPrChange>
                </w:rPr>
                <w:t xml:space="preserve"> </w:t>
              </w:r>
              <w:proofErr w:type="spellStart"/>
              <w:r w:rsidRPr="00B41112">
                <w:rPr>
                  <w:bCs/>
                  <w:sz w:val="26"/>
                  <w:szCs w:val="26"/>
                  <w:rPrChange w:id="36514" w:author="Le Minh Nghia" w:date="2019-10-09T10:56:00Z">
                    <w:rPr>
                      <w:bCs/>
                    </w:rPr>
                  </w:rPrChange>
                </w:rPr>
                <w:t>và</w:t>
              </w:r>
              <w:proofErr w:type="spellEnd"/>
              <w:r w:rsidRPr="00B41112">
                <w:rPr>
                  <w:bCs/>
                  <w:sz w:val="26"/>
                  <w:szCs w:val="26"/>
                  <w:rPrChange w:id="36515" w:author="Le Minh Nghia" w:date="2019-10-09T10:56:00Z">
                    <w:rPr>
                      <w:bCs/>
                    </w:rPr>
                  </w:rPrChange>
                </w:rPr>
                <w:t xml:space="preserve"> </w:t>
              </w:r>
              <w:proofErr w:type="spellStart"/>
              <w:r w:rsidRPr="00B41112">
                <w:rPr>
                  <w:bCs/>
                  <w:sz w:val="26"/>
                  <w:szCs w:val="26"/>
                  <w:rPrChange w:id="36516" w:author="Le Minh Nghia" w:date="2019-10-09T10:56:00Z">
                    <w:rPr>
                      <w:bCs/>
                    </w:rPr>
                  </w:rPrChange>
                </w:rPr>
                <w:t>lịch</w:t>
              </w:r>
              <w:proofErr w:type="spellEnd"/>
              <w:r w:rsidRPr="00B41112">
                <w:rPr>
                  <w:bCs/>
                  <w:sz w:val="26"/>
                  <w:szCs w:val="26"/>
                  <w:rPrChange w:id="36517" w:author="Le Minh Nghia" w:date="2019-10-09T10:56:00Z">
                    <w:rPr>
                      <w:bCs/>
                    </w:rPr>
                  </w:rPrChange>
                </w:rPr>
                <w:t xml:space="preserve"> </w:t>
              </w:r>
              <w:proofErr w:type="spellStart"/>
              <w:r w:rsidRPr="00B41112">
                <w:rPr>
                  <w:bCs/>
                  <w:sz w:val="26"/>
                  <w:szCs w:val="26"/>
                  <w:rPrChange w:id="36518" w:author="Le Minh Nghia" w:date="2019-10-09T10:56:00Z">
                    <w:rPr>
                      <w:bCs/>
                    </w:rPr>
                  </w:rPrChange>
                </w:rPr>
                <w:t>sử</w:t>
              </w:r>
              <w:proofErr w:type="spellEnd"/>
              <w:r w:rsidRPr="00B41112">
                <w:rPr>
                  <w:bCs/>
                  <w:sz w:val="26"/>
                  <w:szCs w:val="26"/>
                  <w:rPrChange w:id="36519" w:author="Le Minh Nghia" w:date="2019-10-09T10:56:00Z">
                    <w:rPr>
                      <w:bCs/>
                    </w:rPr>
                  </w:rPrChange>
                </w:rPr>
                <w:t xml:space="preserve"> </w:t>
              </w:r>
              <w:proofErr w:type="spellStart"/>
              <w:r w:rsidRPr="00B41112">
                <w:rPr>
                  <w:bCs/>
                  <w:sz w:val="26"/>
                  <w:szCs w:val="26"/>
                  <w:rPrChange w:id="36520" w:author="Le Minh Nghia" w:date="2019-10-09T10:56:00Z">
                    <w:rPr>
                      <w:bCs/>
                    </w:rPr>
                  </w:rPrChange>
                </w:rPr>
                <w:t>làm</w:t>
              </w:r>
              <w:proofErr w:type="spellEnd"/>
              <w:r w:rsidRPr="00B41112">
                <w:rPr>
                  <w:bCs/>
                  <w:sz w:val="26"/>
                  <w:szCs w:val="26"/>
                  <w:rPrChange w:id="36521" w:author="Le Minh Nghia" w:date="2019-10-09T10:56:00Z">
                    <w:rPr>
                      <w:bCs/>
                    </w:rPr>
                  </w:rPrChange>
                </w:rPr>
                <w:t xml:space="preserve"> </w:t>
              </w:r>
              <w:proofErr w:type="spellStart"/>
              <w:r w:rsidRPr="00B41112">
                <w:rPr>
                  <w:bCs/>
                  <w:sz w:val="26"/>
                  <w:szCs w:val="26"/>
                  <w:rPrChange w:id="36522" w:author="Le Minh Nghia" w:date="2019-10-09T10:56:00Z">
                    <w:rPr>
                      <w:bCs/>
                    </w:rPr>
                  </w:rPrChange>
                </w:rPr>
                <w:t>việc</w:t>
              </w:r>
              <w:proofErr w:type="spellEnd"/>
              <w:r w:rsidRPr="00B41112">
                <w:rPr>
                  <w:bCs/>
                  <w:sz w:val="26"/>
                  <w:szCs w:val="26"/>
                  <w:rPrChange w:id="36523" w:author="Le Minh Nghia" w:date="2019-10-09T10:56:00Z">
                    <w:rPr>
                      <w:bCs/>
                    </w:rPr>
                  </w:rPrChange>
                </w:rPr>
                <w:t xml:space="preserve"> </w:t>
              </w:r>
              <w:proofErr w:type="spellStart"/>
              <w:r w:rsidRPr="00B41112">
                <w:rPr>
                  <w:bCs/>
                  <w:sz w:val="26"/>
                  <w:szCs w:val="26"/>
                  <w:rPrChange w:id="36524" w:author="Le Minh Nghia" w:date="2019-10-09T10:56:00Z">
                    <w:rPr>
                      <w:bCs/>
                    </w:rPr>
                  </w:rPrChange>
                </w:rPr>
                <w:t>của</w:t>
              </w:r>
              <w:proofErr w:type="spellEnd"/>
              <w:r w:rsidRPr="00B41112">
                <w:rPr>
                  <w:bCs/>
                  <w:sz w:val="26"/>
                  <w:szCs w:val="26"/>
                  <w:rPrChange w:id="36525" w:author="Le Minh Nghia" w:date="2019-10-09T10:56:00Z">
                    <w:rPr>
                      <w:bCs/>
                    </w:rPr>
                  </w:rPrChange>
                </w:rPr>
                <w:t xml:space="preserve"> </w:t>
              </w:r>
              <w:proofErr w:type="spellStart"/>
              <w:r w:rsidRPr="00B41112">
                <w:rPr>
                  <w:bCs/>
                  <w:sz w:val="26"/>
                  <w:szCs w:val="26"/>
                  <w:rPrChange w:id="36526" w:author="Le Minh Nghia" w:date="2019-10-09T10:56:00Z">
                    <w:rPr>
                      <w:bCs/>
                    </w:rPr>
                  </w:rPrChange>
                </w:rPr>
                <w:t>cựu</w:t>
              </w:r>
              <w:proofErr w:type="spellEnd"/>
              <w:r w:rsidRPr="00B41112">
                <w:rPr>
                  <w:bCs/>
                  <w:sz w:val="26"/>
                  <w:szCs w:val="26"/>
                  <w:rPrChange w:id="36527" w:author="Le Minh Nghia" w:date="2019-10-09T10:56:00Z">
                    <w:rPr>
                      <w:bCs/>
                    </w:rPr>
                  </w:rPrChange>
                </w:rPr>
                <w:t xml:space="preserve"> </w:t>
              </w:r>
              <w:proofErr w:type="spellStart"/>
              <w:r w:rsidRPr="00B41112">
                <w:rPr>
                  <w:bCs/>
                  <w:sz w:val="26"/>
                  <w:szCs w:val="26"/>
                  <w:rPrChange w:id="36528" w:author="Le Minh Nghia" w:date="2019-10-09T10:56:00Z">
                    <w:rPr>
                      <w:bCs/>
                    </w:rPr>
                  </w:rPrChange>
                </w:rPr>
                <w:t>sinh</w:t>
              </w:r>
              <w:proofErr w:type="spellEnd"/>
              <w:r w:rsidRPr="00B41112">
                <w:rPr>
                  <w:bCs/>
                  <w:sz w:val="26"/>
                  <w:szCs w:val="26"/>
                  <w:rPrChange w:id="36529" w:author="Le Minh Nghia" w:date="2019-10-09T10:56:00Z">
                    <w:rPr>
                      <w:bCs/>
                    </w:rPr>
                  </w:rPrChange>
                </w:rPr>
                <w:t xml:space="preserve"> </w:t>
              </w:r>
              <w:proofErr w:type="spellStart"/>
              <w:r w:rsidRPr="00B41112">
                <w:rPr>
                  <w:bCs/>
                  <w:sz w:val="26"/>
                  <w:szCs w:val="26"/>
                  <w:rPrChange w:id="36530" w:author="Le Minh Nghia" w:date="2019-10-09T10:56:00Z">
                    <w:rPr>
                      <w:bCs/>
                    </w:rPr>
                  </w:rPrChange>
                </w:rPr>
                <w:t>viên</w:t>
              </w:r>
              <w:proofErr w:type="spellEnd"/>
              <w:r w:rsidRPr="00B41112">
                <w:rPr>
                  <w:bCs/>
                  <w:sz w:val="26"/>
                  <w:szCs w:val="26"/>
                  <w:rPrChange w:id="36531" w:author="Le Minh Nghia" w:date="2019-10-09T10:56:00Z">
                    <w:rPr>
                      <w:bCs/>
                    </w:rPr>
                  </w:rPrChange>
                </w:rPr>
                <w:t xml:space="preserve">, </w:t>
              </w:r>
              <w:proofErr w:type="spellStart"/>
              <w:r w:rsidRPr="00B41112">
                <w:rPr>
                  <w:bCs/>
                  <w:sz w:val="26"/>
                  <w:szCs w:val="26"/>
                  <w:rPrChange w:id="36532" w:author="Le Minh Nghia" w:date="2019-10-09T10:56:00Z">
                    <w:rPr>
                      <w:bCs/>
                    </w:rPr>
                  </w:rPrChange>
                </w:rPr>
                <w:t>còn</w:t>
              </w:r>
              <w:proofErr w:type="spellEnd"/>
              <w:r w:rsidRPr="00B41112">
                <w:rPr>
                  <w:bCs/>
                  <w:sz w:val="26"/>
                  <w:szCs w:val="26"/>
                  <w:rPrChange w:id="36533" w:author="Le Minh Nghia" w:date="2019-10-09T10:56:00Z">
                    <w:rPr>
                      <w:bCs/>
                    </w:rPr>
                  </w:rPrChange>
                </w:rPr>
                <w:t xml:space="preserve"> </w:t>
              </w:r>
              <w:proofErr w:type="spellStart"/>
              <w:r w:rsidRPr="00B41112">
                <w:rPr>
                  <w:bCs/>
                  <w:sz w:val="26"/>
                  <w:szCs w:val="26"/>
                  <w:rPrChange w:id="36534" w:author="Le Minh Nghia" w:date="2019-10-09T10:56:00Z">
                    <w:rPr>
                      <w:bCs/>
                    </w:rPr>
                  </w:rPrChange>
                </w:rPr>
                <w:t>nếu</w:t>
              </w:r>
              <w:proofErr w:type="spellEnd"/>
              <w:r w:rsidRPr="00B41112">
                <w:rPr>
                  <w:bCs/>
                  <w:sz w:val="26"/>
                  <w:szCs w:val="26"/>
                  <w:rPrChange w:id="36535" w:author="Le Minh Nghia" w:date="2019-10-09T10:56:00Z">
                    <w:rPr>
                      <w:bCs/>
                    </w:rPr>
                  </w:rPrChange>
                </w:rPr>
                <w:t xml:space="preserve"> </w:t>
              </w:r>
              <w:proofErr w:type="spellStart"/>
              <w:r w:rsidRPr="00B41112">
                <w:rPr>
                  <w:bCs/>
                  <w:sz w:val="26"/>
                  <w:szCs w:val="26"/>
                  <w:rPrChange w:id="36536" w:author="Le Minh Nghia" w:date="2019-10-09T10:56:00Z">
                    <w:rPr>
                      <w:bCs/>
                    </w:rPr>
                  </w:rPrChange>
                </w:rPr>
                <w:t>nghỉ</w:t>
              </w:r>
              <w:proofErr w:type="spellEnd"/>
              <w:r w:rsidRPr="00B41112">
                <w:rPr>
                  <w:bCs/>
                  <w:sz w:val="26"/>
                  <w:szCs w:val="26"/>
                  <w:rPrChange w:id="36537" w:author="Le Minh Nghia" w:date="2019-10-09T10:56:00Z">
                    <w:rPr>
                      <w:bCs/>
                    </w:rPr>
                  </w:rPrChange>
                </w:rPr>
                <w:t xml:space="preserve"> </w:t>
              </w:r>
              <w:proofErr w:type="spellStart"/>
              <w:r w:rsidRPr="00B41112">
                <w:rPr>
                  <w:bCs/>
                  <w:sz w:val="26"/>
                  <w:szCs w:val="26"/>
                  <w:rPrChange w:id="36538" w:author="Le Minh Nghia" w:date="2019-10-09T10:56:00Z">
                    <w:rPr>
                      <w:bCs/>
                    </w:rPr>
                  </w:rPrChange>
                </w:rPr>
                <w:t>học</w:t>
              </w:r>
              <w:proofErr w:type="spellEnd"/>
              <w:r w:rsidRPr="00B41112">
                <w:rPr>
                  <w:bCs/>
                  <w:sz w:val="26"/>
                  <w:szCs w:val="26"/>
                  <w:rPrChange w:id="36539" w:author="Le Minh Nghia" w:date="2019-10-09T10:56:00Z">
                    <w:rPr>
                      <w:bCs/>
                    </w:rPr>
                  </w:rPrChange>
                </w:rPr>
                <w:t xml:space="preserve"> </w:t>
              </w:r>
              <w:proofErr w:type="spellStart"/>
              <w:r w:rsidRPr="00B41112">
                <w:rPr>
                  <w:bCs/>
                  <w:sz w:val="26"/>
                  <w:szCs w:val="26"/>
                  <w:rPrChange w:id="36540" w:author="Le Minh Nghia" w:date="2019-10-09T10:56:00Z">
                    <w:rPr>
                      <w:bCs/>
                    </w:rPr>
                  </w:rPrChange>
                </w:rPr>
                <w:t>giữa</w:t>
              </w:r>
              <w:proofErr w:type="spellEnd"/>
              <w:r w:rsidRPr="00B41112">
                <w:rPr>
                  <w:bCs/>
                  <w:sz w:val="26"/>
                  <w:szCs w:val="26"/>
                  <w:rPrChange w:id="36541" w:author="Le Minh Nghia" w:date="2019-10-09T10:56:00Z">
                    <w:rPr>
                      <w:bCs/>
                    </w:rPr>
                  </w:rPrChange>
                </w:rPr>
                <w:t xml:space="preserve"> </w:t>
              </w:r>
              <w:proofErr w:type="spellStart"/>
              <w:r w:rsidRPr="00B41112">
                <w:rPr>
                  <w:bCs/>
                  <w:sz w:val="26"/>
                  <w:szCs w:val="26"/>
                  <w:rPrChange w:id="36542" w:author="Le Minh Nghia" w:date="2019-10-09T10:56:00Z">
                    <w:rPr>
                      <w:bCs/>
                    </w:rPr>
                  </w:rPrChange>
                </w:rPr>
                <w:t>chừng</w:t>
              </w:r>
              <w:proofErr w:type="spellEnd"/>
              <w:r w:rsidRPr="00B41112">
                <w:rPr>
                  <w:bCs/>
                  <w:sz w:val="26"/>
                  <w:szCs w:val="26"/>
                  <w:rPrChange w:id="36543" w:author="Le Minh Nghia" w:date="2019-10-09T10:56:00Z">
                    <w:rPr>
                      <w:bCs/>
                    </w:rPr>
                  </w:rPrChange>
                </w:rPr>
                <w:t xml:space="preserve"> </w:t>
              </w:r>
              <w:proofErr w:type="spellStart"/>
              <w:r w:rsidRPr="00B41112">
                <w:rPr>
                  <w:bCs/>
                  <w:sz w:val="26"/>
                  <w:szCs w:val="26"/>
                  <w:rPrChange w:id="36544" w:author="Le Minh Nghia" w:date="2019-10-09T10:56:00Z">
                    <w:rPr>
                      <w:bCs/>
                    </w:rPr>
                  </w:rPrChange>
                </w:rPr>
                <w:t>thì</w:t>
              </w:r>
              <w:proofErr w:type="spellEnd"/>
              <w:r w:rsidRPr="00B41112">
                <w:rPr>
                  <w:bCs/>
                  <w:sz w:val="26"/>
                  <w:szCs w:val="26"/>
                  <w:rPrChange w:id="36545" w:author="Le Minh Nghia" w:date="2019-10-09T10:56:00Z">
                    <w:rPr>
                      <w:bCs/>
                    </w:rPr>
                  </w:rPrChange>
                </w:rPr>
                <w:t xml:space="preserve"> </w:t>
              </w:r>
              <w:proofErr w:type="spellStart"/>
              <w:r w:rsidRPr="00B41112">
                <w:rPr>
                  <w:bCs/>
                  <w:sz w:val="26"/>
                  <w:szCs w:val="26"/>
                  <w:rPrChange w:id="36546" w:author="Le Minh Nghia" w:date="2019-10-09T10:56:00Z">
                    <w:rPr>
                      <w:bCs/>
                    </w:rPr>
                  </w:rPrChange>
                </w:rPr>
                <w:t>cần</w:t>
              </w:r>
              <w:proofErr w:type="spellEnd"/>
              <w:r w:rsidRPr="00B41112">
                <w:rPr>
                  <w:bCs/>
                  <w:sz w:val="26"/>
                  <w:szCs w:val="26"/>
                  <w:rPrChange w:id="36547" w:author="Le Minh Nghia" w:date="2019-10-09T10:56:00Z">
                    <w:rPr>
                      <w:bCs/>
                    </w:rPr>
                  </w:rPrChange>
                </w:rPr>
                <w:t xml:space="preserve"> </w:t>
              </w:r>
              <w:proofErr w:type="spellStart"/>
              <w:r w:rsidRPr="00B41112">
                <w:rPr>
                  <w:bCs/>
                  <w:sz w:val="26"/>
                  <w:szCs w:val="26"/>
                  <w:rPrChange w:id="36548" w:author="Le Minh Nghia" w:date="2019-10-09T10:56:00Z">
                    <w:rPr>
                      <w:bCs/>
                    </w:rPr>
                  </w:rPrChange>
                </w:rPr>
                <w:t>liên</w:t>
              </w:r>
              <w:proofErr w:type="spellEnd"/>
              <w:r w:rsidRPr="00B41112">
                <w:rPr>
                  <w:bCs/>
                  <w:sz w:val="26"/>
                  <w:szCs w:val="26"/>
                  <w:rPrChange w:id="36549" w:author="Le Minh Nghia" w:date="2019-10-09T10:56:00Z">
                    <w:rPr>
                      <w:bCs/>
                    </w:rPr>
                  </w:rPrChange>
                </w:rPr>
                <w:t xml:space="preserve"> </w:t>
              </w:r>
              <w:proofErr w:type="spellStart"/>
              <w:r w:rsidRPr="00B41112">
                <w:rPr>
                  <w:bCs/>
                  <w:sz w:val="26"/>
                  <w:szCs w:val="26"/>
                  <w:rPrChange w:id="36550" w:author="Le Minh Nghia" w:date="2019-10-09T10:56:00Z">
                    <w:rPr>
                      <w:bCs/>
                    </w:rPr>
                  </w:rPrChange>
                </w:rPr>
                <w:t>hệ</w:t>
              </w:r>
              <w:proofErr w:type="spellEnd"/>
              <w:r w:rsidRPr="00B41112">
                <w:rPr>
                  <w:bCs/>
                  <w:sz w:val="26"/>
                  <w:szCs w:val="26"/>
                  <w:rPrChange w:id="36551" w:author="Le Minh Nghia" w:date="2019-10-09T10:56:00Z">
                    <w:rPr>
                      <w:bCs/>
                    </w:rPr>
                  </w:rPrChange>
                </w:rPr>
                <w:t xml:space="preserve"> </w:t>
              </w:r>
              <w:proofErr w:type="spellStart"/>
              <w:r w:rsidRPr="00B41112">
                <w:rPr>
                  <w:bCs/>
                  <w:sz w:val="26"/>
                  <w:szCs w:val="26"/>
                  <w:rPrChange w:id="36552" w:author="Le Minh Nghia" w:date="2019-10-09T10:56:00Z">
                    <w:rPr>
                      <w:bCs/>
                    </w:rPr>
                  </w:rPrChange>
                </w:rPr>
                <w:t>để</w:t>
              </w:r>
              <w:proofErr w:type="spellEnd"/>
              <w:r w:rsidRPr="00B41112">
                <w:rPr>
                  <w:bCs/>
                  <w:sz w:val="26"/>
                  <w:szCs w:val="26"/>
                  <w:rPrChange w:id="36553" w:author="Le Minh Nghia" w:date="2019-10-09T10:56:00Z">
                    <w:rPr>
                      <w:bCs/>
                    </w:rPr>
                  </w:rPrChange>
                </w:rPr>
                <w:t xml:space="preserve"> </w:t>
              </w:r>
              <w:proofErr w:type="spellStart"/>
              <w:r w:rsidRPr="00B41112">
                <w:rPr>
                  <w:bCs/>
                  <w:sz w:val="26"/>
                  <w:szCs w:val="26"/>
                  <w:rPrChange w:id="36554" w:author="Le Minh Nghia" w:date="2019-10-09T10:56:00Z">
                    <w:rPr>
                      <w:bCs/>
                    </w:rPr>
                  </w:rPrChange>
                </w:rPr>
                <w:t>xem</w:t>
              </w:r>
              <w:proofErr w:type="spellEnd"/>
              <w:r w:rsidRPr="00B41112">
                <w:rPr>
                  <w:bCs/>
                  <w:sz w:val="26"/>
                  <w:szCs w:val="26"/>
                  <w:rPrChange w:id="36555" w:author="Le Minh Nghia" w:date="2019-10-09T10:56:00Z">
                    <w:rPr>
                      <w:bCs/>
                    </w:rPr>
                  </w:rPrChange>
                </w:rPr>
                <w:t xml:space="preserve"> </w:t>
              </w:r>
              <w:proofErr w:type="spellStart"/>
              <w:r w:rsidRPr="00B41112">
                <w:rPr>
                  <w:bCs/>
                  <w:sz w:val="26"/>
                  <w:szCs w:val="26"/>
                  <w:rPrChange w:id="36556" w:author="Le Minh Nghia" w:date="2019-10-09T10:56:00Z">
                    <w:rPr>
                      <w:bCs/>
                    </w:rPr>
                  </w:rPrChange>
                </w:rPr>
                <w:t>xét</w:t>
              </w:r>
              <w:proofErr w:type="spellEnd"/>
              <w:r w:rsidRPr="00B41112">
                <w:rPr>
                  <w:bCs/>
                  <w:sz w:val="26"/>
                  <w:szCs w:val="26"/>
                  <w:rPrChange w:id="36557" w:author="Le Minh Nghia" w:date="2019-10-09T10:56:00Z">
                    <w:rPr>
                      <w:bCs/>
                    </w:rPr>
                  </w:rPrChange>
                </w:rPr>
                <w:t xml:space="preserve"> </w:t>
              </w:r>
              <w:proofErr w:type="spellStart"/>
              <w:r w:rsidRPr="00B41112">
                <w:rPr>
                  <w:bCs/>
                  <w:sz w:val="26"/>
                  <w:szCs w:val="26"/>
                  <w:rPrChange w:id="36558" w:author="Le Minh Nghia" w:date="2019-10-09T10:56:00Z">
                    <w:rPr>
                      <w:bCs/>
                    </w:rPr>
                  </w:rPrChange>
                </w:rPr>
                <w:t>hoàn</w:t>
              </w:r>
              <w:proofErr w:type="spellEnd"/>
              <w:r w:rsidRPr="00B41112">
                <w:rPr>
                  <w:bCs/>
                  <w:sz w:val="26"/>
                  <w:szCs w:val="26"/>
                  <w:rPrChange w:id="36559" w:author="Le Minh Nghia" w:date="2019-10-09T10:56:00Z">
                    <w:rPr>
                      <w:bCs/>
                    </w:rPr>
                  </w:rPrChange>
                </w:rPr>
                <w:t xml:space="preserve"> </w:t>
              </w:r>
              <w:proofErr w:type="spellStart"/>
              <w:r w:rsidRPr="00B41112">
                <w:rPr>
                  <w:bCs/>
                  <w:sz w:val="26"/>
                  <w:szCs w:val="26"/>
                  <w:rPrChange w:id="36560" w:author="Le Minh Nghia" w:date="2019-10-09T10:56:00Z">
                    <w:rPr>
                      <w:bCs/>
                    </w:rPr>
                  </w:rPrChange>
                </w:rPr>
                <w:t>cảnh</w:t>
              </w:r>
              <w:proofErr w:type="spellEnd"/>
              <w:r w:rsidRPr="00B41112">
                <w:rPr>
                  <w:bCs/>
                  <w:sz w:val="26"/>
                  <w:szCs w:val="26"/>
                  <w:rPrChange w:id="36561" w:author="Le Minh Nghia" w:date="2019-10-09T10:56:00Z">
                    <w:rPr>
                      <w:bCs/>
                    </w:rPr>
                  </w:rPrChange>
                </w:rPr>
                <w:t xml:space="preserve"> </w:t>
              </w:r>
              <w:proofErr w:type="spellStart"/>
              <w:r w:rsidRPr="00B41112">
                <w:rPr>
                  <w:bCs/>
                  <w:sz w:val="26"/>
                  <w:szCs w:val="26"/>
                  <w:rPrChange w:id="36562" w:author="Le Minh Nghia" w:date="2019-10-09T10:56:00Z">
                    <w:rPr>
                      <w:bCs/>
                    </w:rPr>
                  </w:rPrChange>
                </w:rPr>
                <w:t>như</w:t>
              </w:r>
              <w:proofErr w:type="spellEnd"/>
              <w:r w:rsidRPr="00B41112">
                <w:rPr>
                  <w:bCs/>
                  <w:sz w:val="26"/>
                  <w:szCs w:val="26"/>
                  <w:rPrChange w:id="36563" w:author="Le Minh Nghia" w:date="2019-10-09T10:56:00Z">
                    <w:rPr>
                      <w:bCs/>
                    </w:rPr>
                  </w:rPrChange>
                </w:rPr>
                <w:t xml:space="preserve"> </w:t>
              </w:r>
              <w:proofErr w:type="spellStart"/>
              <w:r w:rsidRPr="00B41112">
                <w:rPr>
                  <w:bCs/>
                  <w:sz w:val="26"/>
                  <w:szCs w:val="26"/>
                  <w:rPrChange w:id="36564" w:author="Le Minh Nghia" w:date="2019-10-09T10:56:00Z">
                    <w:rPr>
                      <w:bCs/>
                    </w:rPr>
                  </w:rPrChange>
                </w:rPr>
                <w:t>thế</w:t>
              </w:r>
              <w:proofErr w:type="spellEnd"/>
              <w:r w:rsidRPr="00B41112">
                <w:rPr>
                  <w:bCs/>
                  <w:sz w:val="26"/>
                  <w:szCs w:val="26"/>
                  <w:rPrChange w:id="36565" w:author="Le Minh Nghia" w:date="2019-10-09T10:56:00Z">
                    <w:rPr>
                      <w:bCs/>
                    </w:rPr>
                  </w:rPrChange>
                </w:rPr>
                <w:t xml:space="preserve"> </w:t>
              </w:r>
              <w:proofErr w:type="spellStart"/>
              <w:r w:rsidRPr="00B41112">
                <w:rPr>
                  <w:bCs/>
                  <w:sz w:val="26"/>
                  <w:szCs w:val="26"/>
                  <w:rPrChange w:id="36566" w:author="Le Minh Nghia" w:date="2019-10-09T10:56:00Z">
                    <w:rPr>
                      <w:bCs/>
                    </w:rPr>
                  </w:rPrChange>
                </w:rPr>
                <w:t>nào</w:t>
              </w:r>
              <w:proofErr w:type="spellEnd"/>
              <w:r w:rsidRPr="00B41112">
                <w:rPr>
                  <w:bCs/>
                  <w:sz w:val="26"/>
                  <w:szCs w:val="26"/>
                  <w:rPrChange w:id="36567" w:author="Le Minh Nghia" w:date="2019-10-09T10:56:00Z">
                    <w:rPr>
                      <w:bCs/>
                    </w:rPr>
                  </w:rPrChange>
                </w:rPr>
                <w:t xml:space="preserve"> </w:t>
              </w:r>
              <w:proofErr w:type="spellStart"/>
              <w:r w:rsidRPr="00B41112">
                <w:rPr>
                  <w:bCs/>
                  <w:sz w:val="26"/>
                  <w:szCs w:val="26"/>
                  <w:rPrChange w:id="36568" w:author="Le Minh Nghia" w:date="2019-10-09T10:56:00Z">
                    <w:rPr>
                      <w:bCs/>
                    </w:rPr>
                  </w:rPrChange>
                </w:rPr>
                <w:t>để</w:t>
              </w:r>
              <w:proofErr w:type="spellEnd"/>
              <w:r w:rsidRPr="00B41112">
                <w:rPr>
                  <w:bCs/>
                  <w:sz w:val="26"/>
                  <w:szCs w:val="26"/>
                  <w:rPrChange w:id="36569" w:author="Le Minh Nghia" w:date="2019-10-09T10:56:00Z">
                    <w:rPr>
                      <w:bCs/>
                    </w:rPr>
                  </w:rPrChange>
                </w:rPr>
                <w:t xml:space="preserve"> </w:t>
              </w:r>
              <w:proofErr w:type="spellStart"/>
              <w:r w:rsidRPr="00B41112">
                <w:rPr>
                  <w:bCs/>
                  <w:sz w:val="26"/>
                  <w:szCs w:val="26"/>
                  <w:rPrChange w:id="36570" w:author="Le Minh Nghia" w:date="2019-10-09T10:56:00Z">
                    <w:rPr>
                      <w:bCs/>
                    </w:rPr>
                  </w:rPrChange>
                </w:rPr>
                <w:t>quyên</w:t>
              </w:r>
              <w:proofErr w:type="spellEnd"/>
              <w:r w:rsidRPr="00B41112">
                <w:rPr>
                  <w:bCs/>
                  <w:sz w:val="26"/>
                  <w:szCs w:val="26"/>
                  <w:rPrChange w:id="36571" w:author="Le Minh Nghia" w:date="2019-10-09T10:56:00Z">
                    <w:rPr>
                      <w:bCs/>
                    </w:rPr>
                  </w:rPrChange>
                </w:rPr>
                <w:t xml:space="preserve"> </w:t>
              </w:r>
              <w:proofErr w:type="spellStart"/>
              <w:r w:rsidRPr="00B41112">
                <w:rPr>
                  <w:bCs/>
                  <w:sz w:val="26"/>
                  <w:szCs w:val="26"/>
                  <w:rPrChange w:id="36572" w:author="Le Minh Nghia" w:date="2019-10-09T10:56:00Z">
                    <w:rPr>
                      <w:bCs/>
                    </w:rPr>
                  </w:rPrChange>
                </w:rPr>
                <w:t>tặng</w:t>
              </w:r>
              <w:proofErr w:type="spellEnd"/>
              <w:r w:rsidRPr="00B41112">
                <w:rPr>
                  <w:bCs/>
                  <w:sz w:val="26"/>
                  <w:szCs w:val="26"/>
                  <w:rPrChange w:id="36573" w:author="Le Minh Nghia" w:date="2019-10-09T10:56:00Z">
                    <w:rPr>
                      <w:bCs/>
                    </w:rPr>
                  </w:rPrChange>
                </w:rPr>
                <w:t xml:space="preserve"> </w:t>
              </w:r>
              <w:proofErr w:type="spellStart"/>
              <w:r w:rsidRPr="00B41112">
                <w:rPr>
                  <w:bCs/>
                  <w:sz w:val="26"/>
                  <w:szCs w:val="26"/>
                  <w:rPrChange w:id="36574" w:author="Le Minh Nghia" w:date="2019-10-09T10:56:00Z">
                    <w:rPr>
                      <w:bCs/>
                    </w:rPr>
                  </w:rPrChange>
                </w:rPr>
                <w:t>học</w:t>
              </w:r>
              <w:proofErr w:type="spellEnd"/>
              <w:r w:rsidRPr="00B41112">
                <w:rPr>
                  <w:bCs/>
                  <w:sz w:val="26"/>
                  <w:szCs w:val="26"/>
                  <w:rPrChange w:id="36575" w:author="Le Minh Nghia" w:date="2019-10-09T10:56:00Z">
                    <w:rPr>
                      <w:bCs/>
                    </w:rPr>
                  </w:rPrChange>
                </w:rPr>
                <w:t xml:space="preserve"> </w:t>
              </w:r>
              <w:proofErr w:type="spellStart"/>
              <w:r w:rsidRPr="00B41112">
                <w:rPr>
                  <w:bCs/>
                  <w:sz w:val="26"/>
                  <w:szCs w:val="26"/>
                  <w:rPrChange w:id="36576" w:author="Le Minh Nghia" w:date="2019-10-09T10:56:00Z">
                    <w:rPr>
                      <w:bCs/>
                    </w:rPr>
                  </w:rPrChange>
                </w:rPr>
                <w:t>bổng</w:t>
              </w:r>
              <w:proofErr w:type="spellEnd"/>
              <w:r w:rsidRPr="00B41112">
                <w:rPr>
                  <w:bCs/>
                  <w:sz w:val="26"/>
                  <w:szCs w:val="26"/>
                  <w:rPrChange w:id="36577" w:author="Le Minh Nghia" w:date="2019-10-09T10:56:00Z">
                    <w:rPr>
                      <w:bCs/>
                    </w:rPr>
                  </w:rPrChange>
                </w:rPr>
                <w:t xml:space="preserve"> </w:t>
              </w:r>
              <w:proofErr w:type="spellStart"/>
              <w:r w:rsidRPr="00B41112">
                <w:rPr>
                  <w:bCs/>
                  <w:sz w:val="26"/>
                  <w:szCs w:val="26"/>
                  <w:rPrChange w:id="36578" w:author="Le Minh Nghia" w:date="2019-10-09T10:56:00Z">
                    <w:rPr>
                      <w:bCs/>
                    </w:rPr>
                  </w:rPrChange>
                </w:rPr>
                <w:t>để</w:t>
              </w:r>
              <w:proofErr w:type="spellEnd"/>
              <w:r w:rsidRPr="00B41112">
                <w:rPr>
                  <w:bCs/>
                  <w:sz w:val="26"/>
                  <w:szCs w:val="26"/>
                  <w:rPrChange w:id="36579" w:author="Le Minh Nghia" w:date="2019-10-09T10:56:00Z">
                    <w:rPr>
                      <w:bCs/>
                    </w:rPr>
                  </w:rPrChange>
                </w:rPr>
                <w:t xml:space="preserve"> </w:t>
              </w:r>
              <w:proofErr w:type="spellStart"/>
              <w:r w:rsidRPr="00B41112">
                <w:rPr>
                  <w:bCs/>
                  <w:sz w:val="26"/>
                  <w:szCs w:val="26"/>
                  <w:rPrChange w:id="36580" w:author="Le Minh Nghia" w:date="2019-10-09T10:56:00Z">
                    <w:rPr>
                      <w:bCs/>
                    </w:rPr>
                  </w:rPrChange>
                </w:rPr>
                <w:t>học</w:t>
              </w:r>
              <w:proofErr w:type="spellEnd"/>
              <w:r w:rsidRPr="00B41112">
                <w:rPr>
                  <w:bCs/>
                  <w:sz w:val="26"/>
                  <w:szCs w:val="26"/>
                  <w:rPrChange w:id="36581" w:author="Le Minh Nghia" w:date="2019-10-09T10:56:00Z">
                    <w:rPr>
                      <w:bCs/>
                    </w:rPr>
                  </w:rPrChange>
                </w:rPr>
                <w:t xml:space="preserve"> </w:t>
              </w:r>
              <w:proofErr w:type="spellStart"/>
              <w:r w:rsidRPr="00B41112">
                <w:rPr>
                  <w:bCs/>
                  <w:sz w:val="26"/>
                  <w:szCs w:val="26"/>
                  <w:rPrChange w:id="36582" w:author="Le Minh Nghia" w:date="2019-10-09T10:56:00Z">
                    <w:rPr>
                      <w:bCs/>
                    </w:rPr>
                  </w:rPrChange>
                </w:rPr>
                <w:t>tiếp</w:t>
              </w:r>
              <w:proofErr w:type="spellEnd"/>
              <w:r w:rsidRPr="00B41112">
                <w:rPr>
                  <w:bCs/>
                  <w:sz w:val="26"/>
                  <w:szCs w:val="26"/>
                  <w:rPrChange w:id="36583" w:author="Le Minh Nghia" w:date="2019-10-09T10:56:00Z">
                    <w:rPr>
                      <w:bCs/>
                    </w:rPr>
                  </w:rPrChange>
                </w:rPr>
                <w:t>.</w:t>
              </w:r>
            </w:ins>
          </w:p>
          <w:p w:rsidR="00B41112" w:rsidRPr="00B41112" w:rsidRDefault="00B41112">
            <w:pPr>
              <w:keepNext/>
              <w:spacing w:before="120" w:line="264" w:lineRule="auto"/>
              <w:jc w:val="both"/>
              <w:outlineLvl w:val="0"/>
              <w:rPr>
                <w:ins w:id="36584" w:author="Le Minh Nghia" w:date="2019-10-09T10:54:00Z"/>
                <w:bCs/>
                <w:sz w:val="26"/>
                <w:szCs w:val="26"/>
                <w:rPrChange w:id="36585" w:author="Le Minh Nghia" w:date="2019-10-09T10:56:00Z">
                  <w:rPr>
                    <w:ins w:id="36586" w:author="Le Minh Nghia" w:date="2019-10-09T10:54:00Z"/>
                    <w:bCs/>
                  </w:rPr>
                </w:rPrChange>
              </w:rPr>
            </w:pPr>
            <w:ins w:id="36587" w:author="Le Minh Nghia" w:date="2019-10-09T10:54:00Z">
              <w:r w:rsidRPr="00B41112">
                <w:rPr>
                  <w:bCs/>
                  <w:sz w:val="26"/>
                  <w:szCs w:val="26"/>
                  <w:rPrChange w:id="36588" w:author="Le Minh Nghia" w:date="2019-10-09T10:56:00Z">
                    <w:rPr>
                      <w:bCs/>
                    </w:rPr>
                  </w:rPrChange>
                </w:rPr>
                <w:t xml:space="preserve">- </w:t>
              </w:r>
              <w:proofErr w:type="spellStart"/>
              <w:r w:rsidRPr="00B41112">
                <w:rPr>
                  <w:bCs/>
                  <w:sz w:val="26"/>
                  <w:szCs w:val="26"/>
                  <w:rPrChange w:id="36589" w:author="Le Minh Nghia" w:date="2019-10-09T10:56:00Z">
                    <w:rPr>
                      <w:bCs/>
                    </w:rPr>
                  </w:rPrChange>
                </w:rPr>
                <w:t>Hơn</w:t>
              </w:r>
              <w:proofErr w:type="spellEnd"/>
              <w:r w:rsidRPr="00B41112">
                <w:rPr>
                  <w:bCs/>
                  <w:sz w:val="26"/>
                  <w:szCs w:val="26"/>
                  <w:rPrChange w:id="36590" w:author="Le Minh Nghia" w:date="2019-10-09T10:56:00Z">
                    <w:rPr>
                      <w:bCs/>
                    </w:rPr>
                  </w:rPrChange>
                </w:rPr>
                <w:t xml:space="preserve"> </w:t>
              </w:r>
              <w:proofErr w:type="spellStart"/>
              <w:r w:rsidRPr="00B41112">
                <w:rPr>
                  <w:bCs/>
                  <w:sz w:val="26"/>
                  <w:szCs w:val="26"/>
                  <w:rPrChange w:id="36591" w:author="Le Minh Nghia" w:date="2019-10-09T10:56:00Z">
                    <w:rPr>
                      <w:bCs/>
                    </w:rPr>
                  </w:rPrChange>
                </w:rPr>
                <w:t>nữa</w:t>
              </w:r>
              <w:proofErr w:type="spellEnd"/>
              <w:r w:rsidRPr="00B41112">
                <w:rPr>
                  <w:bCs/>
                  <w:sz w:val="26"/>
                  <w:szCs w:val="26"/>
                  <w:rPrChange w:id="36592" w:author="Le Minh Nghia" w:date="2019-10-09T10:56:00Z">
                    <w:rPr>
                      <w:bCs/>
                    </w:rPr>
                  </w:rPrChange>
                </w:rPr>
                <w:t xml:space="preserve"> ta </w:t>
              </w:r>
              <w:proofErr w:type="spellStart"/>
              <w:r w:rsidRPr="00B41112">
                <w:rPr>
                  <w:bCs/>
                  <w:sz w:val="26"/>
                  <w:szCs w:val="26"/>
                  <w:rPrChange w:id="36593" w:author="Le Minh Nghia" w:date="2019-10-09T10:56:00Z">
                    <w:rPr>
                      <w:bCs/>
                    </w:rPr>
                  </w:rPrChange>
                </w:rPr>
                <w:t>cần</w:t>
              </w:r>
              <w:proofErr w:type="spellEnd"/>
              <w:r w:rsidRPr="00B41112">
                <w:rPr>
                  <w:bCs/>
                  <w:sz w:val="26"/>
                  <w:szCs w:val="26"/>
                  <w:rPrChange w:id="36594" w:author="Le Minh Nghia" w:date="2019-10-09T10:56:00Z">
                    <w:rPr>
                      <w:bCs/>
                    </w:rPr>
                  </w:rPrChange>
                </w:rPr>
                <w:t xml:space="preserve"> </w:t>
              </w:r>
              <w:proofErr w:type="spellStart"/>
              <w:r w:rsidRPr="00B41112">
                <w:rPr>
                  <w:bCs/>
                  <w:sz w:val="26"/>
                  <w:szCs w:val="26"/>
                  <w:rPrChange w:id="36595" w:author="Le Minh Nghia" w:date="2019-10-09T10:56:00Z">
                    <w:rPr>
                      <w:bCs/>
                    </w:rPr>
                  </w:rPrChange>
                </w:rPr>
                <w:t>xây</w:t>
              </w:r>
              <w:proofErr w:type="spellEnd"/>
              <w:r w:rsidRPr="00B41112">
                <w:rPr>
                  <w:bCs/>
                  <w:sz w:val="26"/>
                  <w:szCs w:val="26"/>
                  <w:rPrChange w:id="36596" w:author="Le Minh Nghia" w:date="2019-10-09T10:56:00Z">
                    <w:rPr>
                      <w:bCs/>
                    </w:rPr>
                  </w:rPrChange>
                </w:rPr>
                <w:t xml:space="preserve"> </w:t>
              </w:r>
              <w:proofErr w:type="spellStart"/>
              <w:r w:rsidRPr="00B41112">
                <w:rPr>
                  <w:bCs/>
                  <w:sz w:val="26"/>
                  <w:szCs w:val="26"/>
                  <w:rPrChange w:id="36597" w:author="Le Minh Nghia" w:date="2019-10-09T10:56:00Z">
                    <w:rPr>
                      <w:bCs/>
                    </w:rPr>
                  </w:rPrChange>
                </w:rPr>
                <w:t>dựng</w:t>
              </w:r>
              <w:proofErr w:type="spellEnd"/>
              <w:r w:rsidRPr="00B41112">
                <w:rPr>
                  <w:bCs/>
                  <w:sz w:val="26"/>
                  <w:szCs w:val="26"/>
                  <w:rPrChange w:id="36598" w:author="Le Minh Nghia" w:date="2019-10-09T10:56:00Z">
                    <w:rPr>
                      <w:bCs/>
                    </w:rPr>
                  </w:rPrChange>
                </w:rPr>
                <w:t xml:space="preserve"> </w:t>
              </w:r>
              <w:proofErr w:type="spellStart"/>
              <w:r w:rsidRPr="00B41112">
                <w:rPr>
                  <w:bCs/>
                  <w:sz w:val="26"/>
                  <w:szCs w:val="26"/>
                  <w:rPrChange w:id="36599" w:author="Le Minh Nghia" w:date="2019-10-09T10:56:00Z">
                    <w:rPr>
                      <w:bCs/>
                    </w:rPr>
                  </w:rPrChange>
                </w:rPr>
                <w:t>thêm</w:t>
              </w:r>
              <w:proofErr w:type="spellEnd"/>
              <w:r w:rsidRPr="00B41112">
                <w:rPr>
                  <w:bCs/>
                  <w:sz w:val="26"/>
                  <w:szCs w:val="26"/>
                  <w:rPrChange w:id="36600" w:author="Le Minh Nghia" w:date="2019-10-09T10:56:00Z">
                    <w:rPr>
                      <w:bCs/>
                    </w:rPr>
                  </w:rPrChange>
                </w:rPr>
                <w:t xml:space="preserve"> </w:t>
              </w:r>
              <w:proofErr w:type="spellStart"/>
              <w:r w:rsidRPr="00B41112">
                <w:rPr>
                  <w:bCs/>
                  <w:sz w:val="26"/>
                  <w:szCs w:val="26"/>
                  <w:rPrChange w:id="36601" w:author="Le Minh Nghia" w:date="2019-10-09T10:56:00Z">
                    <w:rPr>
                      <w:bCs/>
                    </w:rPr>
                  </w:rPrChange>
                </w:rPr>
                <w:t>chức</w:t>
              </w:r>
              <w:proofErr w:type="spellEnd"/>
              <w:r w:rsidRPr="00B41112">
                <w:rPr>
                  <w:bCs/>
                  <w:sz w:val="26"/>
                  <w:szCs w:val="26"/>
                  <w:rPrChange w:id="36602" w:author="Le Minh Nghia" w:date="2019-10-09T10:56:00Z">
                    <w:rPr>
                      <w:bCs/>
                    </w:rPr>
                  </w:rPrChange>
                </w:rPr>
                <w:t xml:space="preserve"> </w:t>
              </w:r>
              <w:proofErr w:type="spellStart"/>
              <w:r w:rsidRPr="00B41112">
                <w:rPr>
                  <w:bCs/>
                  <w:sz w:val="26"/>
                  <w:szCs w:val="26"/>
                  <w:rPrChange w:id="36603" w:author="Le Minh Nghia" w:date="2019-10-09T10:56:00Z">
                    <w:rPr>
                      <w:bCs/>
                    </w:rPr>
                  </w:rPrChange>
                </w:rPr>
                <w:t>năng</w:t>
              </w:r>
              <w:proofErr w:type="spellEnd"/>
              <w:r w:rsidRPr="00B41112">
                <w:rPr>
                  <w:bCs/>
                  <w:sz w:val="26"/>
                  <w:szCs w:val="26"/>
                  <w:rPrChange w:id="36604" w:author="Le Minh Nghia" w:date="2019-10-09T10:56:00Z">
                    <w:rPr>
                      <w:bCs/>
                    </w:rPr>
                  </w:rPrChange>
                </w:rPr>
                <w:t xml:space="preserve"> </w:t>
              </w:r>
              <w:proofErr w:type="spellStart"/>
              <w:r w:rsidRPr="00B41112">
                <w:rPr>
                  <w:bCs/>
                  <w:sz w:val="26"/>
                  <w:szCs w:val="26"/>
                  <w:rPrChange w:id="36605" w:author="Le Minh Nghia" w:date="2019-10-09T10:56:00Z">
                    <w:rPr>
                      <w:bCs/>
                    </w:rPr>
                  </w:rPrChange>
                </w:rPr>
                <w:t>như</w:t>
              </w:r>
              <w:proofErr w:type="spellEnd"/>
              <w:r w:rsidRPr="00B41112">
                <w:rPr>
                  <w:bCs/>
                  <w:sz w:val="26"/>
                  <w:szCs w:val="26"/>
                  <w:rPrChange w:id="36606" w:author="Le Minh Nghia" w:date="2019-10-09T10:56:00Z">
                    <w:rPr>
                      <w:bCs/>
                    </w:rPr>
                  </w:rPrChange>
                </w:rPr>
                <w:t xml:space="preserve">: </w:t>
              </w:r>
              <w:proofErr w:type="spellStart"/>
              <w:r w:rsidRPr="00B41112">
                <w:rPr>
                  <w:bCs/>
                  <w:sz w:val="26"/>
                  <w:szCs w:val="26"/>
                  <w:rPrChange w:id="36607" w:author="Le Minh Nghia" w:date="2019-10-09T10:56:00Z">
                    <w:rPr>
                      <w:bCs/>
                    </w:rPr>
                  </w:rPrChange>
                </w:rPr>
                <w:t>thống</w:t>
              </w:r>
              <w:proofErr w:type="spellEnd"/>
              <w:r w:rsidRPr="00B41112">
                <w:rPr>
                  <w:bCs/>
                  <w:sz w:val="26"/>
                  <w:szCs w:val="26"/>
                  <w:rPrChange w:id="36608" w:author="Le Minh Nghia" w:date="2019-10-09T10:56:00Z">
                    <w:rPr>
                      <w:bCs/>
                    </w:rPr>
                  </w:rPrChange>
                </w:rPr>
                <w:t xml:space="preserve"> </w:t>
              </w:r>
              <w:proofErr w:type="spellStart"/>
              <w:r w:rsidRPr="00B41112">
                <w:rPr>
                  <w:bCs/>
                  <w:sz w:val="26"/>
                  <w:szCs w:val="26"/>
                  <w:rPrChange w:id="36609" w:author="Le Minh Nghia" w:date="2019-10-09T10:56:00Z">
                    <w:rPr>
                      <w:bCs/>
                    </w:rPr>
                  </w:rPrChange>
                </w:rPr>
                <w:t>kê</w:t>
              </w:r>
              <w:proofErr w:type="spellEnd"/>
              <w:r w:rsidRPr="00B41112">
                <w:rPr>
                  <w:bCs/>
                  <w:sz w:val="26"/>
                  <w:szCs w:val="26"/>
                  <w:rPrChange w:id="36610" w:author="Le Minh Nghia" w:date="2019-10-09T10:56:00Z">
                    <w:rPr>
                      <w:bCs/>
                    </w:rPr>
                  </w:rPrChange>
                </w:rPr>
                <w:t xml:space="preserve"> </w:t>
              </w:r>
              <w:proofErr w:type="spellStart"/>
              <w:r w:rsidRPr="00B41112">
                <w:rPr>
                  <w:bCs/>
                  <w:sz w:val="26"/>
                  <w:szCs w:val="26"/>
                  <w:rPrChange w:id="36611" w:author="Le Minh Nghia" w:date="2019-10-09T10:56:00Z">
                    <w:rPr>
                      <w:bCs/>
                    </w:rPr>
                  </w:rPrChange>
                </w:rPr>
                <w:t>tỷ</w:t>
              </w:r>
              <w:proofErr w:type="spellEnd"/>
              <w:r w:rsidRPr="00B41112">
                <w:rPr>
                  <w:bCs/>
                  <w:sz w:val="26"/>
                  <w:szCs w:val="26"/>
                  <w:rPrChange w:id="36612" w:author="Le Minh Nghia" w:date="2019-10-09T10:56:00Z">
                    <w:rPr>
                      <w:bCs/>
                    </w:rPr>
                  </w:rPrChange>
                </w:rPr>
                <w:t xml:space="preserve"> </w:t>
              </w:r>
              <w:proofErr w:type="spellStart"/>
              <w:r w:rsidRPr="00B41112">
                <w:rPr>
                  <w:bCs/>
                  <w:sz w:val="26"/>
                  <w:szCs w:val="26"/>
                  <w:rPrChange w:id="36613" w:author="Le Minh Nghia" w:date="2019-10-09T10:56:00Z">
                    <w:rPr>
                      <w:bCs/>
                    </w:rPr>
                  </w:rPrChange>
                </w:rPr>
                <w:t>lệ</w:t>
              </w:r>
              <w:proofErr w:type="spellEnd"/>
              <w:r w:rsidRPr="00B41112">
                <w:rPr>
                  <w:bCs/>
                  <w:sz w:val="26"/>
                  <w:szCs w:val="26"/>
                  <w:rPrChange w:id="36614" w:author="Le Minh Nghia" w:date="2019-10-09T10:56:00Z">
                    <w:rPr>
                      <w:bCs/>
                    </w:rPr>
                  </w:rPrChange>
                </w:rPr>
                <w:t xml:space="preserve"> </w:t>
              </w:r>
              <w:proofErr w:type="spellStart"/>
              <w:r w:rsidRPr="00B41112">
                <w:rPr>
                  <w:bCs/>
                  <w:sz w:val="26"/>
                  <w:szCs w:val="26"/>
                  <w:rPrChange w:id="36615" w:author="Le Minh Nghia" w:date="2019-10-09T10:56:00Z">
                    <w:rPr>
                      <w:bCs/>
                    </w:rPr>
                  </w:rPrChange>
                </w:rPr>
                <w:t>có</w:t>
              </w:r>
              <w:proofErr w:type="spellEnd"/>
              <w:r w:rsidRPr="00B41112">
                <w:rPr>
                  <w:bCs/>
                  <w:sz w:val="26"/>
                  <w:szCs w:val="26"/>
                  <w:rPrChange w:id="36616" w:author="Le Minh Nghia" w:date="2019-10-09T10:56:00Z">
                    <w:rPr>
                      <w:bCs/>
                    </w:rPr>
                  </w:rPrChange>
                </w:rPr>
                <w:t xml:space="preserve"> </w:t>
              </w:r>
              <w:proofErr w:type="spellStart"/>
              <w:r w:rsidRPr="00B41112">
                <w:rPr>
                  <w:bCs/>
                  <w:sz w:val="26"/>
                  <w:szCs w:val="26"/>
                  <w:rPrChange w:id="36617" w:author="Le Minh Nghia" w:date="2019-10-09T10:56:00Z">
                    <w:rPr>
                      <w:bCs/>
                    </w:rPr>
                  </w:rPrChange>
                </w:rPr>
                <w:t>việc</w:t>
              </w:r>
              <w:proofErr w:type="spellEnd"/>
              <w:r w:rsidRPr="00B41112">
                <w:rPr>
                  <w:bCs/>
                  <w:sz w:val="26"/>
                  <w:szCs w:val="26"/>
                  <w:rPrChange w:id="36618" w:author="Le Minh Nghia" w:date="2019-10-09T10:56:00Z">
                    <w:rPr>
                      <w:bCs/>
                    </w:rPr>
                  </w:rPrChange>
                </w:rPr>
                <w:t xml:space="preserve"> </w:t>
              </w:r>
              <w:proofErr w:type="spellStart"/>
              <w:r w:rsidRPr="00B41112">
                <w:rPr>
                  <w:bCs/>
                  <w:sz w:val="26"/>
                  <w:szCs w:val="26"/>
                  <w:rPrChange w:id="36619" w:author="Le Minh Nghia" w:date="2019-10-09T10:56:00Z">
                    <w:rPr>
                      <w:bCs/>
                    </w:rPr>
                  </w:rPrChange>
                </w:rPr>
                <w:t>làm</w:t>
              </w:r>
              <w:proofErr w:type="spellEnd"/>
              <w:r w:rsidRPr="00B41112">
                <w:rPr>
                  <w:bCs/>
                  <w:sz w:val="26"/>
                  <w:szCs w:val="26"/>
                  <w:rPrChange w:id="36620" w:author="Le Minh Nghia" w:date="2019-10-09T10:56:00Z">
                    <w:rPr>
                      <w:bCs/>
                    </w:rPr>
                  </w:rPrChange>
                </w:rPr>
                <w:t xml:space="preserve"> </w:t>
              </w:r>
              <w:proofErr w:type="spellStart"/>
              <w:r w:rsidRPr="00B41112">
                <w:rPr>
                  <w:bCs/>
                  <w:sz w:val="26"/>
                  <w:szCs w:val="26"/>
                  <w:rPrChange w:id="36621" w:author="Le Minh Nghia" w:date="2019-10-09T10:56:00Z">
                    <w:rPr>
                      <w:bCs/>
                    </w:rPr>
                  </w:rPrChange>
                </w:rPr>
                <w:t>sau</w:t>
              </w:r>
              <w:proofErr w:type="spellEnd"/>
              <w:r w:rsidRPr="00B41112">
                <w:rPr>
                  <w:bCs/>
                  <w:sz w:val="26"/>
                  <w:szCs w:val="26"/>
                  <w:rPrChange w:id="36622" w:author="Le Minh Nghia" w:date="2019-10-09T10:56:00Z">
                    <w:rPr>
                      <w:bCs/>
                    </w:rPr>
                  </w:rPrChange>
                </w:rPr>
                <w:t xml:space="preserve"> </w:t>
              </w:r>
              <w:proofErr w:type="spellStart"/>
              <w:r w:rsidRPr="00B41112">
                <w:rPr>
                  <w:bCs/>
                  <w:sz w:val="26"/>
                  <w:szCs w:val="26"/>
                  <w:rPrChange w:id="36623" w:author="Le Minh Nghia" w:date="2019-10-09T10:56:00Z">
                    <w:rPr>
                      <w:bCs/>
                    </w:rPr>
                  </w:rPrChange>
                </w:rPr>
                <w:t>khi</w:t>
              </w:r>
              <w:proofErr w:type="spellEnd"/>
              <w:r w:rsidRPr="00B41112">
                <w:rPr>
                  <w:bCs/>
                  <w:sz w:val="26"/>
                  <w:szCs w:val="26"/>
                  <w:rPrChange w:id="36624" w:author="Le Minh Nghia" w:date="2019-10-09T10:56:00Z">
                    <w:rPr>
                      <w:bCs/>
                    </w:rPr>
                  </w:rPrChange>
                </w:rPr>
                <w:t xml:space="preserve"> </w:t>
              </w:r>
              <w:proofErr w:type="spellStart"/>
              <w:r w:rsidRPr="00B41112">
                <w:rPr>
                  <w:bCs/>
                  <w:sz w:val="26"/>
                  <w:szCs w:val="26"/>
                  <w:rPrChange w:id="36625" w:author="Le Minh Nghia" w:date="2019-10-09T10:56:00Z">
                    <w:rPr>
                      <w:bCs/>
                    </w:rPr>
                  </w:rPrChange>
                </w:rPr>
                <w:t>tốt</w:t>
              </w:r>
              <w:proofErr w:type="spellEnd"/>
              <w:r w:rsidRPr="00B41112">
                <w:rPr>
                  <w:bCs/>
                  <w:sz w:val="26"/>
                  <w:szCs w:val="26"/>
                  <w:rPrChange w:id="36626" w:author="Le Minh Nghia" w:date="2019-10-09T10:56:00Z">
                    <w:rPr>
                      <w:bCs/>
                    </w:rPr>
                  </w:rPrChange>
                </w:rPr>
                <w:t xml:space="preserve"> </w:t>
              </w:r>
              <w:proofErr w:type="spellStart"/>
              <w:r w:rsidRPr="00B41112">
                <w:rPr>
                  <w:bCs/>
                  <w:sz w:val="26"/>
                  <w:szCs w:val="26"/>
                  <w:rPrChange w:id="36627" w:author="Le Minh Nghia" w:date="2019-10-09T10:56:00Z">
                    <w:rPr>
                      <w:bCs/>
                    </w:rPr>
                  </w:rPrChange>
                </w:rPr>
                <w:t>nghiệp</w:t>
              </w:r>
              <w:proofErr w:type="spellEnd"/>
              <w:r w:rsidRPr="00B41112">
                <w:rPr>
                  <w:bCs/>
                  <w:sz w:val="26"/>
                  <w:szCs w:val="26"/>
                  <w:rPrChange w:id="36628" w:author="Le Minh Nghia" w:date="2019-10-09T10:56:00Z">
                    <w:rPr>
                      <w:bCs/>
                    </w:rPr>
                  </w:rPrChange>
                </w:rPr>
                <w:t xml:space="preserve"> </w:t>
              </w:r>
              <w:proofErr w:type="spellStart"/>
              <w:r w:rsidRPr="00B41112">
                <w:rPr>
                  <w:bCs/>
                  <w:sz w:val="26"/>
                  <w:szCs w:val="26"/>
                  <w:rPrChange w:id="36629" w:author="Le Minh Nghia" w:date="2019-10-09T10:56:00Z">
                    <w:rPr>
                      <w:bCs/>
                    </w:rPr>
                  </w:rPrChange>
                </w:rPr>
                <w:t>để</w:t>
              </w:r>
              <w:proofErr w:type="spellEnd"/>
              <w:r w:rsidRPr="00B41112">
                <w:rPr>
                  <w:bCs/>
                  <w:sz w:val="26"/>
                  <w:szCs w:val="26"/>
                  <w:rPrChange w:id="36630" w:author="Le Minh Nghia" w:date="2019-10-09T10:56:00Z">
                    <w:rPr>
                      <w:bCs/>
                    </w:rPr>
                  </w:rPrChange>
                </w:rPr>
                <w:t xml:space="preserve"> </w:t>
              </w:r>
              <w:proofErr w:type="spellStart"/>
              <w:r w:rsidRPr="00B41112">
                <w:rPr>
                  <w:bCs/>
                  <w:sz w:val="26"/>
                  <w:szCs w:val="26"/>
                  <w:rPrChange w:id="36631" w:author="Le Minh Nghia" w:date="2019-10-09T10:56:00Z">
                    <w:rPr>
                      <w:bCs/>
                    </w:rPr>
                  </w:rPrChange>
                </w:rPr>
                <w:t>kêu</w:t>
              </w:r>
              <w:proofErr w:type="spellEnd"/>
              <w:r w:rsidRPr="00B41112">
                <w:rPr>
                  <w:bCs/>
                  <w:sz w:val="26"/>
                  <w:szCs w:val="26"/>
                  <w:rPrChange w:id="36632" w:author="Le Minh Nghia" w:date="2019-10-09T10:56:00Z">
                    <w:rPr>
                      <w:bCs/>
                    </w:rPr>
                  </w:rPrChange>
                </w:rPr>
                <w:t xml:space="preserve"> </w:t>
              </w:r>
              <w:proofErr w:type="spellStart"/>
              <w:r w:rsidRPr="00B41112">
                <w:rPr>
                  <w:bCs/>
                  <w:sz w:val="26"/>
                  <w:szCs w:val="26"/>
                  <w:rPrChange w:id="36633" w:author="Le Minh Nghia" w:date="2019-10-09T10:56:00Z">
                    <w:rPr>
                      <w:bCs/>
                    </w:rPr>
                  </w:rPrChange>
                </w:rPr>
                <w:t>gọi</w:t>
              </w:r>
              <w:proofErr w:type="spellEnd"/>
              <w:r w:rsidRPr="00B41112">
                <w:rPr>
                  <w:bCs/>
                  <w:sz w:val="26"/>
                  <w:szCs w:val="26"/>
                  <w:rPrChange w:id="36634" w:author="Le Minh Nghia" w:date="2019-10-09T10:56:00Z">
                    <w:rPr>
                      <w:bCs/>
                    </w:rPr>
                  </w:rPrChange>
                </w:rPr>
                <w:t xml:space="preserve"> </w:t>
              </w:r>
              <w:proofErr w:type="spellStart"/>
              <w:r w:rsidRPr="00B41112">
                <w:rPr>
                  <w:bCs/>
                  <w:sz w:val="26"/>
                  <w:szCs w:val="26"/>
                  <w:rPrChange w:id="36635" w:author="Le Minh Nghia" w:date="2019-10-09T10:56:00Z">
                    <w:rPr>
                      <w:bCs/>
                    </w:rPr>
                  </w:rPrChange>
                </w:rPr>
                <w:t>lực</w:t>
              </w:r>
              <w:proofErr w:type="spellEnd"/>
              <w:r w:rsidRPr="00B41112">
                <w:rPr>
                  <w:bCs/>
                  <w:sz w:val="26"/>
                  <w:szCs w:val="26"/>
                  <w:rPrChange w:id="36636" w:author="Le Minh Nghia" w:date="2019-10-09T10:56:00Z">
                    <w:rPr>
                      <w:bCs/>
                    </w:rPr>
                  </w:rPrChange>
                </w:rPr>
                <w:t xml:space="preserve"> </w:t>
              </w:r>
              <w:proofErr w:type="spellStart"/>
              <w:r w:rsidRPr="00B41112">
                <w:rPr>
                  <w:bCs/>
                  <w:sz w:val="26"/>
                  <w:szCs w:val="26"/>
                  <w:rPrChange w:id="36637" w:author="Le Minh Nghia" w:date="2019-10-09T10:56:00Z">
                    <w:rPr>
                      <w:bCs/>
                    </w:rPr>
                  </w:rPrChange>
                </w:rPr>
                <w:t>lượng</w:t>
              </w:r>
              <w:proofErr w:type="spellEnd"/>
              <w:r w:rsidRPr="00B41112">
                <w:rPr>
                  <w:bCs/>
                  <w:sz w:val="26"/>
                  <w:szCs w:val="26"/>
                  <w:rPrChange w:id="36638" w:author="Le Minh Nghia" w:date="2019-10-09T10:56:00Z">
                    <w:rPr>
                      <w:bCs/>
                    </w:rPr>
                  </w:rPrChange>
                </w:rPr>
                <w:t xml:space="preserve"> </w:t>
              </w:r>
              <w:proofErr w:type="spellStart"/>
              <w:r w:rsidRPr="00B41112">
                <w:rPr>
                  <w:bCs/>
                  <w:sz w:val="26"/>
                  <w:szCs w:val="26"/>
                  <w:rPrChange w:id="36639" w:author="Le Minh Nghia" w:date="2019-10-09T10:56:00Z">
                    <w:rPr>
                      <w:bCs/>
                    </w:rPr>
                  </w:rPrChange>
                </w:rPr>
                <w:t>sinh</w:t>
              </w:r>
              <w:proofErr w:type="spellEnd"/>
              <w:r w:rsidRPr="00B41112">
                <w:rPr>
                  <w:bCs/>
                  <w:sz w:val="26"/>
                  <w:szCs w:val="26"/>
                  <w:rPrChange w:id="36640" w:author="Le Minh Nghia" w:date="2019-10-09T10:56:00Z">
                    <w:rPr>
                      <w:bCs/>
                    </w:rPr>
                  </w:rPrChange>
                </w:rPr>
                <w:t xml:space="preserve"> </w:t>
              </w:r>
              <w:proofErr w:type="spellStart"/>
              <w:r w:rsidRPr="00B41112">
                <w:rPr>
                  <w:bCs/>
                  <w:sz w:val="26"/>
                  <w:szCs w:val="26"/>
                  <w:rPrChange w:id="36641" w:author="Le Minh Nghia" w:date="2019-10-09T10:56:00Z">
                    <w:rPr>
                      <w:bCs/>
                    </w:rPr>
                  </w:rPrChange>
                </w:rPr>
                <w:t>viên</w:t>
              </w:r>
              <w:proofErr w:type="spellEnd"/>
              <w:r w:rsidRPr="00B41112">
                <w:rPr>
                  <w:bCs/>
                  <w:sz w:val="26"/>
                  <w:szCs w:val="26"/>
                  <w:rPrChange w:id="36642" w:author="Le Minh Nghia" w:date="2019-10-09T10:56:00Z">
                    <w:rPr>
                      <w:bCs/>
                    </w:rPr>
                  </w:rPrChange>
                </w:rPr>
                <w:t xml:space="preserve"> </w:t>
              </w:r>
              <w:proofErr w:type="spellStart"/>
              <w:r w:rsidRPr="00B41112">
                <w:rPr>
                  <w:bCs/>
                  <w:sz w:val="26"/>
                  <w:szCs w:val="26"/>
                  <w:rPrChange w:id="36643" w:author="Le Minh Nghia" w:date="2019-10-09T10:56:00Z">
                    <w:rPr>
                      <w:bCs/>
                    </w:rPr>
                  </w:rPrChange>
                </w:rPr>
                <w:t>tiềm</w:t>
              </w:r>
              <w:proofErr w:type="spellEnd"/>
              <w:r w:rsidRPr="00B41112">
                <w:rPr>
                  <w:bCs/>
                  <w:sz w:val="26"/>
                  <w:szCs w:val="26"/>
                  <w:rPrChange w:id="36644" w:author="Le Minh Nghia" w:date="2019-10-09T10:56:00Z">
                    <w:rPr>
                      <w:bCs/>
                    </w:rPr>
                  </w:rPrChange>
                </w:rPr>
                <w:t xml:space="preserve"> </w:t>
              </w:r>
              <w:proofErr w:type="spellStart"/>
              <w:r w:rsidRPr="00B41112">
                <w:rPr>
                  <w:bCs/>
                  <w:sz w:val="26"/>
                  <w:szCs w:val="26"/>
                  <w:rPrChange w:id="36645" w:author="Le Minh Nghia" w:date="2019-10-09T10:56:00Z">
                    <w:rPr>
                      <w:bCs/>
                    </w:rPr>
                  </w:rPrChange>
                </w:rPr>
                <w:t>năng</w:t>
              </w:r>
              <w:proofErr w:type="spellEnd"/>
              <w:r w:rsidRPr="00B41112">
                <w:rPr>
                  <w:bCs/>
                  <w:sz w:val="26"/>
                  <w:szCs w:val="26"/>
                  <w:rPrChange w:id="36646" w:author="Le Minh Nghia" w:date="2019-10-09T10:56:00Z">
                    <w:rPr>
                      <w:bCs/>
                    </w:rPr>
                  </w:rPrChange>
                </w:rPr>
                <w:t xml:space="preserve"> </w:t>
              </w:r>
              <w:proofErr w:type="spellStart"/>
              <w:r w:rsidRPr="00B41112">
                <w:rPr>
                  <w:bCs/>
                  <w:sz w:val="26"/>
                  <w:szCs w:val="26"/>
                  <w:rPrChange w:id="36647" w:author="Le Minh Nghia" w:date="2019-10-09T10:56:00Z">
                    <w:rPr>
                      <w:bCs/>
                    </w:rPr>
                  </w:rPrChange>
                </w:rPr>
                <w:t>để</w:t>
              </w:r>
              <w:proofErr w:type="spellEnd"/>
              <w:r w:rsidRPr="00B41112">
                <w:rPr>
                  <w:bCs/>
                  <w:sz w:val="26"/>
                  <w:szCs w:val="26"/>
                  <w:rPrChange w:id="36648" w:author="Le Minh Nghia" w:date="2019-10-09T10:56:00Z">
                    <w:rPr>
                      <w:bCs/>
                    </w:rPr>
                  </w:rPrChange>
                </w:rPr>
                <w:t xml:space="preserve"> </w:t>
              </w:r>
              <w:proofErr w:type="spellStart"/>
              <w:r w:rsidRPr="00B41112">
                <w:rPr>
                  <w:bCs/>
                  <w:sz w:val="26"/>
                  <w:szCs w:val="26"/>
                  <w:rPrChange w:id="36649" w:author="Le Minh Nghia" w:date="2019-10-09T10:56:00Z">
                    <w:rPr>
                      <w:bCs/>
                    </w:rPr>
                  </w:rPrChange>
                </w:rPr>
                <w:t>tham</w:t>
              </w:r>
              <w:proofErr w:type="spellEnd"/>
              <w:r w:rsidRPr="00B41112">
                <w:rPr>
                  <w:bCs/>
                  <w:sz w:val="26"/>
                  <w:szCs w:val="26"/>
                  <w:rPrChange w:id="36650" w:author="Le Minh Nghia" w:date="2019-10-09T10:56:00Z">
                    <w:rPr>
                      <w:bCs/>
                    </w:rPr>
                  </w:rPrChange>
                </w:rPr>
                <w:t xml:space="preserve"> </w:t>
              </w:r>
              <w:proofErr w:type="spellStart"/>
              <w:r w:rsidRPr="00B41112">
                <w:rPr>
                  <w:bCs/>
                  <w:sz w:val="26"/>
                  <w:szCs w:val="26"/>
                  <w:rPrChange w:id="36651" w:author="Le Minh Nghia" w:date="2019-10-09T10:56:00Z">
                    <w:rPr>
                      <w:bCs/>
                    </w:rPr>
                  </w:rPrChange>
                </w:rPr>
                <w:t>gia</w:t>
              </w:r>
              <w:proofErr w:type="spellEnd"/>
              <w:r w:rsidRPr="00B41112">
                <w:rPr>
                  <w:bCs/>
                  <w:sz w:val="26"/>
                  <w:szCs w:val="26"/>
                  <w:rPrChange w:id="36652" w:author="Le Minh Nghia" w:date="2019-10-09T10:56:00Z">
                    <w:rPr>
                      <w:bCs/>
                    </w:rPr>
                  </w:rPrChange>
                </w:rPr>
                <w:t xml:space="preserve">, </w:t>
              </w:r>
              <w:proofErr w:type="spellStart"/>
              <w:r w:rsidRPr="00B41112">
                <w:rPr>
                  <w:bCs/>
                  <w:sz w:val="26"/>
                  <w:szCs w:val="26"/>
                  <w:rPrChange w:id="36653" w:author="Le Minh Nghia" w:date="2019-10-09T10:56:00Z">
                    <w:rPr>
                      <w:bCs/>
                    </w:rPr>
                  </w:rPrChange>
                </w:rPr>
                <w:t>trao</w:t>
              </w:r>
              <w:proofErr w:type="spellEnd"/>
              <w:r w:rsidRPr="00B41112">
                <w:rPr>
                  <w:bCs/>
                  <w:sz w:val="26"/>
                  <w:szCs w:val="26"/>
                  <w:rPrChange w:id="36654" w:author="Le Minh Nghia" w:date="2019-10-09T10:56:00Z">
                    <w:rPr>
                      <w:bCs/>
                    </w:rPr>
                  </w:rPrChange>
                </w:rPr>
                <w:t xml:space="preserve"> </w:t>
              </w:r>
              <w:proofErr w:type="spellStart"/>
              <w:r w:rsidRPr="00B41112">
                <w:rPr>
                  <w:bCs/>
                  <w:sz w:val="26"/>
                  <w:szCs w:val="26"/>
                  <w:rPrChange w:id="36655" w:author="Le Minh Nghia" w:date="2019-10-09T10:56:00Z">
                    <w:rPr>
                      <w:bCs/>
                    </w:rPr>
                  </w:rPrChange>
                </w:rPr>
                <w:t>đổi</w:t>
              </w:r>
              <w:proofErr w:type="spellEnd"/>
              <w:r w:rsidRPr="00B41112">
                <w:rPr>
                  <w:bCs/>
                  <w:sz w:val="26"/>
                  <w:szCs w:val="26"/>
                  <w:rPrChange w:id="36656" w:author="Le Minh Nghia" w:date="2019-10-09T10:56:00Z">
                    <w:rPr>
                      <w:bCs/>
                    </w:rPr>
                  </w:rPrChange>
                </w:rPr>
                <w:t xml:space="preserve"> </w:t>
              </w:r>
              <w:proofErr w:type="spellStart"/>
              <w:r w:rsidRPr="00B41112">
                <w:rPr>
                  <w:bCs/>
                  <w:sz w:val="26"/>
                  <w:szCs w:val="26"/>
                  <w:rPrChange w:id="36657" w:author="Le Minh Nghia" w:date="2019-10-09T10:56:00Z">
                    <w:rPr>
                      <w:bCs/>
                    </w:rPr>
                  </w:rPrChange>
                </w:rPr>
                <w:t>thêm</w:t>
              </w:r>
              <w:proofErr w:type="spellEnd"/>
              <w:r w:rsidRPr="00B41112">
                <w:rPr>
                  <w:bCs/>
                  <w:sz w:val="26"/>
                  <w:szCs w:val="26"/>
                  <w:rPrChange w:id="36658" w:author="Le Minh Nghia" w:date="2019-10-09T10:56:00Z">
                    <w:rPr>
                      <w:bCs/>
                    </w:rPr>
                  </w:rPrChange>
                </w:rPr>
                <w:t xml:space="preserve"> </w:t>
              </w:r>
              <w:proofErr w:type="spellStart"/>
              <w:r w:rsidRPr="00B41112">
                <w:rPr>
                  <w:bCs/>
                  <w:sz w:val="26"/>
                  <w:szCs w:val="26"/>
                  <w:rPrChange w:id="36659" w:author="Le Minh Nghia" w:date="2019-10-09T10:56:00Z">
                    <w:rPr>
                      <w:bCs/>
                    </w:rPr>
                  </w:rPrChange>
                </w:rPr>
                <w:t>kiến</w:t>
              </w:r>
              <w:proofErr w:type="spellEnd"/>
              <w:r w:rsidRPr="00B41112">
                <w:rPr>
                  <w:bCs/>
                  <w:sz w:val="26"/>
                  <w:szCs w:val="26"/>
                  <w:rPrChange w:id="36660" w:author="Le Minh Nghia" w:date="2019-10-09T10:56:00Z">
                    <w:rPr>
                      <w:bCs/>
                    </w:rPr>
                  </w:rPrChange>
                </w:rPr>
                <w:t xml:space="preserve"> </w:t>
              </w:r>
              <w:proofErr w:type="spellStart"/>
              <w:r w:rsidRPr="00B41112">
                <w:rPr>
                  <w:bCs/>
                  <w:sz w:val="26"/>
                  <w:szCs w:val="26"/>
                  <w:rPrChange w:id="36661" w:author="Le Minh Nghia" w:date="2019-10-09T10:56:00Z">
                    <w:rPr>
                      <w:bCs/>
                    </w:rPr>
                  </w:rPrChange>
                </w:rPr>
                <w:t>thức</w:t>
              </w:r>
              <w:proofErr w:type="spellEnd"/>
              <w:r w:rsidRPr="00B41112">
                <w:rPr>
                  <w:bCs/>
                  <w:sz w:val="26"/>
                  <w:szCs w:val="26"/>
                  <w:rPrChange w:id="36662" w:author="Le Minh Nghia" w:date="2019-10-09T10:56:00Z">
                    <w:rPr>
                      <w:bCs/>
                    </w:rPr>
                  </w:rPrChange>
                </w:rPr>
                <w:t xml:space="preserve"> </w:t>
              </w:r>
              <w:proofErr w:type="spellStart"/>
              <w:r w:rsidRPr="00B41112">
                <w:rPr>
                  <w:bCs/>
                  <w:sz w:val="26"/>
                  <w:szCs w:val="26"/>
                  <w:rPrChange w:id="36663" w:author="Le Minh Nghia" w:date="2019-10-09T10:56:00Z">
                    <w:rPr>
                      <w:bCs/>
                    </w:rPr>
                  </w:rPrChange>
                </w:rPr>
                <w:t>cho</w:t>
              </w:r>
              <w:proofErr w:type="spellEnd"/>
              <w:r w:rsidRPr="00B41112">
                <w:rPr>
                  <w:bCs/>
                  <w:sz w:val="26"/>
                  <w:szCs w:val="26"/>
                  <w:rPrChange w:id="36664" w:author="Le Minh Nghia" w:date="2019-10-09T10:56:00Z">
                    <w:rPr>
                      <w:bCs/>
                    </w:rPr>
                  </w:rPrChange>
                </w:rPr>
                <w:t xml:space="preserve"> </w:t>
              </w:r>
              <w:proofErr w:type="spellStart"/>
              <w:r w:rsidRPr="00B41112">
                <w:rPr>
                  <w:bCs/>
                  <w:sz w:val="26"/>
                  <w:szCs w:val="26"/>
                  <w:rPrChange w:id="36665" w:author="Le Minh Nghia" w:date="2019-10-09T10:56:00Z">
                    <w:rPr>
                      <w:bCs/>
                    </w:rPr>
                  </w:rPrChange>
                </w:rPr>
                <w:t>sinh</w:t>
              </w:r>
              <w:proofErr w:type="spellEnd"/>
              <w:r w:rsidRPr="00B41112">
                <w:rPr>
                  <w:bCs/>
                  <w:sz w:val="26"/>
                  <w:szCs w:val="26"/>
                  <w:rPrChange w:id="36666" w:author="Le Minh Nghia" w:date="2019-10-09T10:56:00Z">
                    <w:rPr>
                      <w:bCs/>
                    </w:rPr>
                  </w:rPrChange>
                </w:rPr>
                <w:t xml:space="preserve"> </w:t>
              </w:r>
              <w:proofErr w:type="spellStart"/>
              <w:r w:rsidRPr="00B41112">
                <w:rPr>
                  <w:bCs/>
                  <w:sz w:val="26"/>
                  <w:szCs w:val="26"/>
                  <w:rPrChange w:id="36667" w:author="Le Minh Nghia" w:date="2019-10-09T10:56:00Z">
                    <w:rPr>
                      <w:bCs/>
                    </w:rPr>
                  </w:rPrChange>
                </w:rPr>
                <w:t>viên</w:t>
              </w:r>
              <w:proofErr w:type="spellEnd"/>
              <w:r w:rsidRPr="00B41112">
                <w:rPr>
                  <w:bCs/>
                  <w:sz w:val="26"/>
                  <w:szCs w:val="26"/>
                  <w:rPrChange w:id="36668" w:author="Le Minh Nghia" w:date="2019-10-09T10:56:00Z">
                    <w:rPr>
                      <w:bCs/>
                    </w:rPr>
                  </w:rPrChange>
                </w:rPr>
                <w:t xml:space="preserve"> </w:t>
              </w:r>
              <w:proofErr w:type="spellStart"/>
              <w:r w:rsidRPr="00B41112">
                <w:rPr>
                  <w:bCs/>
                  <w:sz w:val="26"/>
                  <w:szCs w:val="26"/>
                  <w:rPrChange w:id="36669" w:author="Le Minh Nghia" w:date="2019-10-09T10:56:00Z">
                    <w:rPr>
                      <w:bCs/>
                    </w:rPr>
                  </w:rPrChange>
                </w:rPr>
                <w:t>đang</w:t>
              </w:r>
              <w:proofErr w:type="spellEnd"/>
              <w:r w:rsidRPr="00B41112">
                <w:rPr>
                  <w:bCs/>
                  <w:sz w:val="26"/>
                  <w:szCs w:val="26"/>
                  <w:rPrChange w:id="36670" w:author="Le Minh Nghia" w:date="2019-10-09T10:56:00Z">
                    <w:rPr>
                      <w:bCs/>
                    </w:rPr>
                  </w:rPrChange>
                </w:rPr>
                <w:t xml:space="preserve"> </w:t>
              </w:r>
              <w:proofErr w:type="spellStart"/>
              <w:r w:rsidRPr="00B41112">
                <w:rPr>
                  <w:bCs/>
                  <w:sz w:val="26"/>
                  <w:szCs w:val="26"/>
                  <w:rPrChange w:id="36671" w:author="Le Minh Nghia" w:date="2019-10-09T10:56:00Z">
                    <w:rPr>
                      <w:bCs/>
                    </w:rPr>
                  </w:rPrChange>
                </w:rPr>
                <w:t>học</w:t>
              </w:r>
              <w:proofErr w:type="spellEnd"/>
              <w:r w:rsidRPr="00B41112">
                <w:rPr>
                  <w:bCs/>
                  <w:sz w:val="26"/>
                  <w:szCs w:val="26"/>
                  <w:rPrChange w:id="36672" w:author="Le Minh Nghia" w:date="2019-10-09T10:56:00Z">
                    <w:rPr>
                      <w:bCs/>
                    </w:rPr>
                  </w:rPrChange>
                </w:rPr>
                <w:t xml:space="preserve"> </w:t>
              </w:r>
              <w:proofErr w:type="spellStart"/>
              <w:r w:rsidRPr="00B41112">
                <w:rPr>
                  <w:bCs/>
                  <w:sz w:val="26"/>
                  <w:szCs w:val="26"/>
                  <w:rPrChange w:id="36673" w:author="Le Minh Nghia" w:date="2019-10-09T10:56:00Z">
                    <w:rPr>
                      <w:bCs/>
                    </w:rPr>
                  </w:rPrChange>
                </w:rPr>
                <w:t>tại</w:t>
              </w:r>
              <w:proofErr w:type="spellEnd"/>
              <w:r w:rsidRPr="00B41112">
                <w:rPr>
                  <w:bCs/>
                  <w:sz w:val="26"/>
                  <w:szCs w:val="26"/>
                  <w:rPrChange w:id="36674" w:author="Le Minh Nghia" w:date="2019-10-09T10:56:00Z">
                    <w:rPr>
                      <w:bCs/>
                    </w:rPr>
                  </w:rPrChange>
                </w:rPr>
                <w:t xml:space="preserve"> khoa hay </w:t>
              </w:r>
              <w:proofErr w:type="spellStart"/>
              <w:r w:rsidRPr="00B41112">
                <w:rPr>
                  <w:bCs/>
                  <w:sz w:val="26"/>
                  <w:szCs w:val="26"/>
                  <w:rPrChange w:id="36675" w:author="Le Minh Nghia" w:date="2019-10-09T10:56:00Z">
                    <w:rPr>
                      <w:bCs/>
                    </w:rPr>
                  </w:rPrChange>
                </w:rPr>
                <w:t>làm</w:t>
              </w:r>
              <w:proofErr w:type="spellEnd"/>
              <w:r w:rsidRPr="00B41112">
                <w:rPr>
                  <w:bCs/>
                  <w:sz w:val="26"/>
                  <w:szCs w:val="26"/>
                  <w:rPrChange w:id="36676" w:author="Le Minh Nghia" w:date="2019-10-09T10:56:00Z">
                    <w:rPr>
                      <w:bCs/>
                    </w:rPr>
                  </w:rPrChange>
                </w:rPr>
                <w:t xml:space="preserve"> </w:t>
              </w:r>
              <w:proofErr w:type="spellStart"/>
              <w:r w:rsidRPr="00B41112">
                <w:rPr>
                  <w:bCs/>
                  <w:sz w:val="26"/>
                  <w:szCs w:val="26"/>
                  <w:rPrChange w:id="36677" w:author="Le Minh Nghia" w:date="2019-10-09T10:56:00Z">
                    <w:rPr>
                      <w:bCs/>
                    </w:rPr>
                  </w:rPrChange>
                </w:rPr>
                <w:t>minh</w:t>
              </w:r>
              <w:proofErr w:type="spellEnd"/>
              <w:r w:rsidRPr="00B41112">
                <w:rPr>
                  <w:bCs/>
                  <w:sz w:val="26"/>
                  <w:szCs w:val="26"/>
                  <w:rPrChange w:id="36678" w:author="Le Minh Nghia" w:date="2019-10-09T10:56:00Z">
                    <w:rPr>
                      <w:bCs/>
                    </w:rPr>
                  </w:rPrChange>
                </w:rPr>
                <w:t xml:space="preserve"> </w:t>
              </w:r>
              <w:proofErr w:type="spellStart"/>
              <w:r w:rsidRPr="00B41112">
                <w:rPr>
                  <w:bCs/>
                  <w:sz w:val="26"/>
                  <w:szCs w:val="26"/>
                  <w:rPrChange w:id="36679" w:author="Le Minh Nghia" w:date="2019-10-09T10:56:00Z">
                    <w:rPr>
                      <w:bCs/>
                    </w:rPr>
                  </w:rPrChange>
                </w:rPr>
                <w:t>chứng</w:t>
              </w:r>
              <w:proofErr w:type="spellEnd"/>
              <w:r w:rsidRPr="00B41112">
                <w:rPr>
                  <w:bCs/>
                  <w:sz w:val="26"/>
                  <w:szCs w:val="26"/>
                  <w:rPrChange w:id="36680" w:author="Le Minh Nghia" w:date="2019-10-09T10:56:00Z">
                    <w:rPr>
                      <w:bCs/>
                    </w:rPr>
                  </w:rPrChange>
                </w:rPr>
                <w:t xml:space="preserve"> </w:t>
              </w:r>
              <w:proofErr w:type="spellStart"/>
              <w:r w:rsidRPr="00B41112">
                <w:rPr>
                  <w:bCs/>
                  <w:sz w:val="26"/>
                  <w:szCs w:val="26"/>
                  <w:rPrChange w:id="36681" w:author="Le Minh Nghia" w:date="2019-10-09T10:56:00Z">
                    <w:rPr>
                      <w:bCs/>
                    </w:rPr>
                  </w:rPrChange>
                </w:rPr>
                <w:t>cho</w:t>
              </w:r>
              <w:proofErr w:type="spellEnd"/>
              <w:r w:rsidRPr="00B41112">
                <w:rPr>
                  <w:bCs/>
                  <w:sz w:val="26"/>
                  <w:szCs w:val="26"/>
                  <w:rPrChange w:id="36682" w:author="Le Minh Nghia" w:date="2019-10-09T10:56:00Z">
                    <w:rPr>
                      <w:bCs/>
                    </w:rPr>
                  </w:rPrChange>
                </w:rPr>
                <w:t xml:space="preserve"> </w:t>
              </w:r>
              <w:proofErr w:type="spellStart"/>
              <w:r w:rsidRPr="00B41112">
                <w:rPr>
                  <w:bCs/>
                  <w:sz w:val="26"/>
                  <w:szCs w:val="26"/>
                  <w:rPrChange w:id="36683" w:author="Le Minh Nghia" w:date="2019-10-09T10:56:00Z">
                    <w:rPr>
                      <w:bCs/>
                    </w:rPr>
                  </w:rPrChange>
                </w:rPr>
                <w:t>các</w:t>
              </w:r>
              <w:proofErr w:type="spellEnd"/>
              <w:r w:rsidRPr="00B41112">
                <w:rPr>
                  <w:bCs/>
                  <w:sz w:val="26"/>
                  <w:szCs w:val="26"/>
                  <w:rPrChange w:id="36684" w:author="Le Minh Nghia" w:date="2019-10-09T10:56:00Z">
                    <w:rPr>
                      <w:bCs/>
                    </w:rPr>
                  </w:rPrChange>
                </w:rPr>
                <w:t xml:space="preserve"> </w:t>
              </w:r>
              <w:proofErr w:type="spellStart"/>
              <w:r w:rsidRPr="00B41112">
                <w:rPr>
                  <w:bCs/>
                  <w:sz w:val="26"/>
                  <w:szCs w:val="26"/>
                  <w:rPrChange w:id="36685" w:author="Le Minh Nghia" w:date="2019-10-09T10:56:00Z">
                    <w:rPr>
                      <w:bCs/>
                    </w:rPr>
                  </w:rPrChange>
                </w:rPr>
                <w:t>kiểm</w:t>
              </w:r>
              <w:proofErr w:type="spellEnd"/>
              <w:r w:rsidRPr="00B41112">
                <w:rPr>
                  <w:bCs/>
                  <w:sz w:val="26"/>
                  <w:szCs w:val="26"/>
                  <w:rPrChange w:id="36686" w:author="Le Minh Nghia" w:date="2019-10-09T10:56:00Z">
                    <w:rPr>
                      <w:bCs/>
                    </w:rPr>
                  </w:rPrChange>
                </w:rPr>
                <w:t xml:space="preserve"> </w:t>
              </w:r>
              <w:proofErr w:type="spellStart"/>
              <w:r w:rsidRPr="00B41112">
                <w:rPr>
                  <w:bCs/>
                  <w:sz w:val="26"/>
                  <w:szCs w:val="26"/>
                  <w:rPrChange w:id="36687" w:author="Le Minh Nghia" w:date="2019-10-09T10:56:00Z">
                    <w:rPr>
                      <w:bCs/>
                    </w:rPr>
                  </w:rPrChange>
                </w:rPr>
                <w:t>định</w:t>
              </w:r>
              <w:proofErr w:type="spellEnd"/>
              <w:r w:rsidRPr="00B41112">
                <w:rPr>
                  <w:bCs/>
                  <w:sz w:val="26"/>
                  <w:szCs w:val="26"/>
                  <w:rPrChange w:id="36688" w:author="Le Minh Nghia" w:date="2019-10-09T10:56:00Z">
                    <w:rPr>
                      <w:bCs/>
                    </w:rPr>
                  </w:rPrChange>
                </w:rPr>
                <w:t xml:space="preserve"> </w:t>
              </w:r>
              <w:proofErr w:type="spellStart"/>
              <w:r w:rsidRPr="00B41112">
                <w:rPr>
                  <w:bCs/>
                  <w:sz w:val="26"/>
                  <w:szCs w:val="26"/>
                  <w:rPrChange w:id="36689" w:author="Le Minh Nghia" w:date="2019-10-09T10:56:00Z">
                    <w:rPr>
                      <w:bCs/>
                    </w:rPr>
                  </w:rPrChange>
                </w:rPr>
                <w:t>về</w:t>
              </w:r>
              <w:proofErr w:type="spellEnd"/>
              <w:r w:rsidRPr="00B41112">
                <w:rPr>
                  <w:bCs/>
                  <w:sz w:val="26"/>
                  <w:szCs w:val="26"/>
                  <w:rPrChange w:id="36690" w:author="Le Minh Nghia" w:date="2019-10-09T10:56:00Z">
                    <w:rPr>
                      <w:bCs/>
                    </w:rPr>
                  </w:rPrChange>
                </w:rPr>
                <w:t xml:space="preserve"> </w:t>
              </w:r>
              <w:proofErr w:type="spellStart"/>
              <w:r w:rsidRPr="00B41112">
                <w:rPr>
                  <w:bCs/>
                  <w:sz w:val="26"/>
                  <w:szCs w:val="26"/>
                  <w:rPrChange w:id="36691" w:author="Le Minh Nghia" w:date="2019-10-09T10:56:00Z">
                    <w:rPr>
                      <w:bCs/>
                    </w:rPr>
                  </w:rPrChange>
                </w:rPr>
                <w:t>tỷ</w:t>
              </w:r>
              <w:proofErr w:type="spellEnd"/>
              <w:r w:rsidRPr="00B41112">
                <w:rPr>
                  <w:bCs/>
                  <w:sz w:val="26"/>
                  <w:szCs w:val="26"/>
                  <w:rPrChange w:id="36692" w:author="Le Minh Nghia" w:date="2019-10-09T10:56:00Z">
                    <w:rPr>
                      <w:bCs/>
                    </w:rPr>
                  </w:rPrChange>
                </w:rPr>
                <w:t xml:space="preserve"> </w:t>
              </w:r>
              <w:proofErr w:type="spellStart"/>
              <w:r w:rsidRPr="00B41112">
                <w:rPr>
                  <w:bCs/>
                  <w:sz w:val="26"/>
                  <w:szCs w:val="26"/>
                  <w:rPrChange w:id="36693" w:author="Le Minh Nghia" w:date="2019-10-09T10:56:00Z">
                    <w:rPr>
                      <w:bCs/>
                    </w:rPr>
                  </w:rPrChange>
                </w:rPr>
                <w:t>lệ</w:t>
              </w:r>
              <w:proofErr w:type="spellEnd"/>
              <w:r w:rsidRPr="00B41112">
                <w:rPr>
                  <w:bCs/>
                  <w:sz w:val="26"/>
                  <w:szCs w:val="26"/>
                  <w:rPrChange w:id="36694" w:author="Le Minh Nghia" w:date="2019-10-09T10:56:00Z">
                    <w:rPr>
                      <w:bCs/>
                    </w:rPr>
                  </w:rPrChange>
                </w:rPr>
                <w:t xml:space="preserve"> </w:t>
              </w:r>
              <w:proofErr w:type="spellStart"/>
              <w:r w:rsidRPr="00B41112">
                <w:rPr>
                  <w:bCs/>
                  <w:sz w:val="26"/>
                  <w:szCs w:val="26"/>
                  <w:rPrChange w:id="36695" w:author="Le Minh Nghia" w:date="2019-10-09T10:56:00Z">
                    <w:rPr>
                      <w:bCs/>
                    </w:rPr>
                  </w:rPrChange>
                </w:rPr>
                <w:t>có</w:t>
              </w:r>
              <w:proofErr w:type="spellEnd"/>
              <w:r w:rsidRPr="00B41112">
                <w:rPr>
                  <w:bCs/>
                  <w:sz w:val="26"/>
                  <w:szCs w:val="26"/>
                  <w:rPrChange w:id="36696" w:author="Le Minh Nghia" w:date="2019-10-09T10:56:00Z">
                    <w:rPr>
                      <w:bCs/>
                    </w:rPr>
                  </w:rPrChange>
                </w:rPr>
                <w:t xml:space="preserve"> </w:t>
              </w:r>
              <w:proofErr w:type="spellStart"/>
              <w:r w:rsidRPr="00B41112">
                <w:rPr>
                  <w:bCs/>
                  <w:sz w:val="26"/>
                  <w:szCs w:val="26"/>
                  <w:rPrChange w:id="36697" w:author="Le Minh Nghia" w:date="2019-10-09T10:56:00Z">
                    <w:rPr>
                      <w:bCs/>
                    </w:rPr>
                  </w:rPrChange>
                </w:rPr>
                <w:t>việc</w:t>
              </w:r>
              <w:proofErr w:type="spellEnd"/>
              <w:r w:rsidRPr="00B41112">
                <w:rPr>
                  <w:bCs/>
                  <w:sz w:val="26"/>
                  <w:szCs w:val="26"/>
                  <w:rPrChange w:id="36698" w:author="Le Minh Nghia" w:date="2019-10-09T10:56:00Z">
                    <w:rPr>
                      <w:bCs/>
                    </w:rPr>
                  </w:rPrChange>
                </w:rPr>
                <w:t xml:space="preserve"> </w:t>
              </w:r>
              <w:proofErr w:type="spellStart"/>
              <w:r w:rsidRPr="00B41112">
                <w:rPr>
                  <w:bCs/>
                  <w:sz w:val="26"/>
                  <w:szCs w:val="26"/>
                  <w:rPrChange w:id="36699" w:author="Le Minh Nghia" w:date="2019-10-09T10:56:00Z">
                    <w:rPr>
                      <w:bCs/>
                    </w:rPr>
                  </w:rPrChange>
                </w:rPr>
                <w:t>làm</w:t>
              </w:r>
              <w:proofErr w:type="spellEnd"/>
              <w:r w:rsidRPr="00B41112">
                <w:rPr>
                  <w:bCs/>
                  <w:sz w:val="26"/>
                  <w:szCs w:val="26"/>
                  <w:rPrChange w:id="36700" w:author="Le Minh Nghia" w:date="2019-10-09T10:56:00Z">
                    <w:rPr>
                      <w:bCs/>
                    </w:rPr>
                  </w:rPrChange>
                </w:rPr>
                <w:t xml:space="preserve"> </w:t>
              </w:r>
              <w:proofErr w:type="spellStart"/>
              <w:r w:rsidRPr="00B41112">
                <w:rPr>
                  <w:bCs/>
                  <w:sz w:val="26"/>
                  <w:szCs w:val="26"/>
                  <w:rPrChange w:id="36701" w:author="Le Minh Nghia" w:date="2019-10-09T10:56:00Z">
                    <w:rPr>
                      <w:bCs/>
                    </w:rPr>
                  </w:rPrChange>
                </w:rPr>
                <w:t>sau</w:t>
              </w:r>
              <w:proofErr w:type="spellEnd"/>
              <w:r w:rsidRPr="00B41112">
                <w:rPr>
                  <w:bCs/>
                  <w:sz w:val="26"/>
                  <w:szCs w:val="26"/>
                  <w:rPrChange w:id="36702" w:author="Le Minh Nghia" w:date="2019-10-09T10:56:00Z">
                    <w:rPr>
                      <w:bCs/>
                    </w:rPr>
                  </w:rPrChange>
                </w:rPr>
                <w:t xml:space="preserve"> </w:t>
              </w:r>
              <w:proofErr w:type="spellStart"/>
              <w:r w:rsidRPr="00B41112">
                <w:rPr>
                  <w:bCs/>
                  <w:sz w:val="26"/>
                  <w:szCs w:val="26"/>
                  <w:rPrChange w:id="36703" w:author="Le Minh Nghia" w:date="2019-10-09T10:56:00Z">
                    <w:rPr>
                      <w:bCs/>
                    </w:rPr>
                  </w:rPrChange>
                </w:rPr>
                <w:t>khi</w:t>
              </w:r>
              <w:proofErr w:type="spellEnd"/>
              <w:r w:rsidRPr="00B41112">
                <w:rPr>
                  <w:bCs/>
                  <w:sz w:val="26"/>
                  <w:szCs w:val="26"/>
                  <w:rPrChange w:id="36704" w:author="Le Minh Nghia" w:date="2019-10-09T10:56:00Z">
                    <w:rPr>
                      <w:bCs/>
                    </w:rPr>
                  </w:rPrChange>
                </w:rPr>
                <w:t xml:space="preserve"> ra </w:t>
              </w:r>
              <w:proofErr w:type="spellStart"/>
              <w:r w:rsidRPr="00B41112">
                <w:rPr>
                  <w:bCs/>
                  <w:sz w:val="26"/>
                  <w:szCs w:val="26"/>
                  <w:rPrChange w:id="36705" w:author="Le Minh Nghia" w:date="2019-10-09T10:56:00Z">
                    <w:rPr>
                      <w:bCs/>
                    </w:rPr>
                  </w:rPrChange>
                </w:rPr>
                <w:t>trường</w:t>
              </w:r>
              <w:proofErr w:type="spellEnd"/>
              <w:r w:rsidRPr="00B41112">
                <w:rPr>
                  <w:bCs/>
                  <w:sz w:val="26"/>
                  <w:szCs w:val="26"/>
                  <w:rPrChange w:id="36706" w:author="Le Minh Nghia" w:date="2019-10-09T10:56:00Z">
                    <w:rPr>
                      <w:bCs/>
                    </w:rPr>
                  </w:rPrChange>
                </w:rPr>
                <w:t>.</w:t>
              </w:r>
            </w:ins>
          </w:p>
          <w:p w:rsidR="00B41112" w:rsidRPr="00B41112" w:rsidRDefault="00B41112">
            <w:pPr>
              <w:keepNext/>
              <w:spacing w:before="120" w:line="264" w:lineRule="auto"/>
              <w:jc w:val="both"/>
              <w:outlineLvl w:val="0"/>
              <w:rPr>
                <w:ins w:id="36707" w:author="Le Minh Nghia" w:date="2019-10-09T10:54:00Z"/>
                <w:bCs/>
                <w:sz w:val="26"/>
                <w:szCs w:val="26"/>
                <w:rPrChange w:id="36708" w:author="Le Minh Nghia" w:date="2019-10-09T10:56:00Z">
                  <w:rPr>
                    <w:ins w:id="36709" w:author="Le Minh Nghia" w:date="2019-10-09T10:54:00Z"/>
                    <w:bCs/>
                  </w:rPr>
                </w:rPrChange>
              </w:rPr>
            </w:pPr>
            <w:ins w:id="36710" w:author="Le Minh Nghia" w:date="2019-10-09T10:54:00Z">
              <w:r w:rsidRPr="00B41112">
                <w:rPr>
                  <w:bCs/>
                  <w:sz w:val="26"/>
                  <w:szCs w:val="26"/>
                  <w:rPrChange w:id="36711" w:author="Le Minh Nghia" w:date="2019-10-09T10:56:00Z">
                    <w:rPr>
                      <w:bCs/>
                    </w:rPr>
                  </w:rPrChange>
                </w:rPr>
                <w:t xml:space="preserve">- </w:t>
              </w:r>
              <w:proofErr w:type="spellStart"/>
              <w:r w:rsidRPr="00B41112">
                <w:rPr>
                  <w:bCs/>
                  <w:sz w:val="26"/>
                  <w:szCs w:val="26"/>
                  <w:rPrChange w:id="36712" w:author="Le Minh Nghia" w:date="2019-10-09T10:56:00Z">
                    <w:rPr>
                      <w:bCs/>
                    </w:rPr>
                  </w:rPrChange>
                </w:rPr>
                <w:t>Nhận</w:t>
              </w:r>
              <w:proofErr w:type="spellEnd"/>
              <w:r w:rsidRPr="00B41112">
                <w:rPr>
                  <w:bCs/>
                  <w:sz w:val="26"/>
                  <w:szCs w:val="26"/>
                  <w:rPrChange w:id="36713" w:author="Le Minh Nghia" w:date="2019-10-09T10:56:00Z">
                    <w:rPr>
                      <w:bCs/>
                    </w:rPr>
                  </w:rPrChange>
                </w:rPr>
                <w:t xml:space="preserve"> </w:t>
              </w:r>
              <w:proofErr w:type="spellStart"/>
              <w:r w:rsidRPr="00B41112">
                <w:rPr>
                  <w:bCs/>
                  <w:sz w:val="26"/>
                  <w:szCs w:val="26"/>
                  <w:rPrChange w:id="36714" w:author="Le Minh Nghia" w:date="2019-10-09T10:56:00Z">
                    <w:rPr>
                      <w:bCs/>
                    </w:rPr>
                  </w:rPrChange>
                </w:rPr>
                <w:t>thấy</w:t>
              </w:r>
              <w:proofErr w:type="spellEnd"/>
              <w:r w:rsidRPr="00B41112">
                <w:rPr>
                  <w:bCs/>
                  <w:sz w:val="26"/>
                  <w:szCs w:val="26"/>
                  <w:rPrChange w:id="36715" w:author="Le Minh Nghia" w:date="2019-10-09T10:56:00Z">
                    <w:rPr>
                      <w:bCs/>
                    </w:rPr>
                  </w:rPrChange>
                </w:rPr>
                <w:t xml:space="preserve"> </w:t>
              </w:r>
              <w:proofErr w:type="spellStart"/>
              <w:r w:rsidRPr="00B41112">
                <w:rPr>
                  <w:bCs/>
                  <w:sz w:val="26"/>
                  <w:szCs w:val="26"/>
                  <w:rPrChange w:id="36716" w:author="Le Minh Nghia" w:date="2019-10-09T10:56:00Z">
                    <w:rPr>
                      <w:bCs/>
                    </w:rPr>
                  </w:rPrChange>
                </w:rPr>
                <w:t>được</w:t>
              </w:r>
              <w:proofErr w:type="spellEnd"/>
              <w:r w:rsidRPr="00B41112">
                <w:rPr>
                  <w:bCs/>
                  <w:sz w:val="26"/>
                  <w:szCs w:val="26"/>
                  <w:rPrChange w:id="36717" w:author="Le Minh Nghia" w:date="2019-10-09T10:56:00Z">
                    <w:rPr>
                      <w:bCs/>
                    </w:rPr>
                  </w:rPrChange>
                </w:rPr>
                <w:t xml:space="preserve"> </w:t>
              </w:r>
              <w:proofErr w:type="spellStart"/>
              <w:r w:rsidRPr="00B41112">
                <w:rPr>
                  <w:bCs/>
                  <w:sz w:val="26"/>
                  <w:szCs w:val="26"/>
                  <w:rPrChange w:id="36718" w:author="Le Minh Nghia" w:date="2019-10-09T10:56:00Z">
                    <w:rPr>
                      <w:bCs/>
                    </w:rPr>
                  </w:rPrChange>
                </w:rPr>
                <w:t>sự</w:t>
              </w:r>
              <w:proofErr w:type="spellEnd"/>
              <w:r w:rsidRPr="00B41112">
                <w:rPr>
                  <w:bCs/>
                  <w:sz w:val="26"/>
                  <w:szCs w:val="26"/>
                  <w:rPrChange w:id="36719" w:author="Le Minh Nghia" w:date="2019-10-09T10:56:00Z">
                    <w:rPr>
                      <w:bCs/>
                    </w:rPr>
                  </w:rPrChange>
                </w:rPr>
                <w:t xml:space="preserve"> </w:t>
              </w:r>
              <w:proofErr w:type="spellStart"/>
              <w:r w:rsidRPr="00B41112">
                <w:rPr>
                  <w:bCs/>
                  <w:sz w:val="26"/>
                  <w:szCs w:val="26"/>
                  <w:rPrChange w:id="36720" w:author="Le Minh Nghia" w:date="2019-10-09T10:56:00Z">
                    <w:rPr>
                      <w:bCs/>
                    </w:rPr>
                  </w:rPrChange>
                </w:rPr>
                <w:t>cần</w:t>
              </w:r>
              <w:proofErr w:type="spellEnd"/>
              <w:r w:rsidRPr="00B41112">
                <w:rPr>
                  <w:bCs/>
                  <w:sz w:val="26"/>
                  <w:szCs w:val="26"/>
                  <w:rPrChange w:id="36721" w:author="Le Minh Nghia" w:date="2019-10-09T10:56:00Z">
                    <w:rPr>
                      <w:bCs/>
                    </w:rPr>
                  </w:rPrChange>
                </w:rPr>
                <w:t xml:space="preserve"> </w:t>
              </w:r>
              <w:proofErr w:type="spellStart"/>
              <w:r w:rsidRPr="00B41112">
                <w:rPr>
                  <w:bCs/>
                  <w:sz w:val="26"/>
                  <w:szCs w:val="26"/>
                  <w:rPrChange w:id="36722" w:author="Le Minh Nghia" w:date="2019-10-09T10:56:00Z">
                    <w:rPr>
                      <w:bCs/>
                    </w:rPr>
                  </w:rPrChange>
                </w:rPr>
                <w:t>thiết</w:t>
              </w:r>
              <w:proofErr w:type="spellEnd"/>
              <w:r w:rsidRPr="00B41112">
                <w:rPr>
                  <w:bCs/>
                  <w:sz w:val="26"/>
                  <w:szCs w:val="26"/>
                  <w:rPrChange w:id="36723" w:author="Le Minh Nghia" w:date="2019-10-09T10:56:00Z">
                    <w:rPr>
                      <w:bCs/>
                    </w:rPr>
                  </w:rPrChange>
                </w:rPr>
                <w:t xml:space="preserve"> </w:t>
              </w:r>
              <w:proofErr w:type="spellStart"/>
              <w:r w:rsidRPr="00B41112">
                <w:rPr>
                  <w:bCs/>
                  <w:sz w:val="26"/>
                  <w:szCs w:val="26"/>
                  <w:rPrChange w:id="36724" w:author="Le Minh Nghia" w:date="2019-10-09T10:56:00Z">
                    <w:rPr>
                      <w:bCs/>
                    </w:rPr>
                  </w:rPrChange>
                </w:rPr>
                <w:t>về</w:t>
              </w:r>
              <w:proofErr w:type="spellEnd"/>
              <w:r w:rsidRPr="00B41112">
                <w:rPr>
                  <w:bCs/>
                  <w:sz w:val="26"/>
                  <w:szCs w:val="26"/>
                  <w:rPrChange w:id="36725" w:author="Le Minh Nghia" w:date="2019-10-09T10:56:00Z">
                    <w:rPr>
                      <w:bCs/>
                    </w:rPr>
                  </w:rPrChange>
                </w:rPr>
                <w:t xml:space="preserve"> website </w:t>
              </w:r>
              <w:proofErr w:type="spellStart"/>
              <w:r w:rsidRPr="00B41112">
                <w:rPr>
                  <w:bCs/>
                  <w:sz w:val="26"/>
                  <w:szCs w:val="26"/>
                  <w:rPrChange w:id="36726" w:author="Le Minh Nghia" w:date="2019-10-09T10:56:00Z">
                    <w:rPr>
                      <w:bCs/>
                    </w:rPr>
                  </w:rPrChange>
                </w:rPr>
                <w:t>quản</w:t>
              </w:r>
              <w:proofErr w:type="spellEnd"/>
              <w:r w:rsidRPr="00B41112">
                <w:rPr>
                  <w:bCs/>
                  <w:sz w:val="26"/>
                  <w:szCs w:val="26"/>
                  <w:rPrChange w:id="36727" w:author="Le Minh Nghia" w:date="2019-10-09T10:56:00Z">
                    <w:rPr>
                      <w:bCs/>
                    </w:rPr>
                  </w:rPrChange>
                </w:rPr>
                <w:t xml:space="preserve"> </w:t>
              </w:r>
              <w:proofErr w:type="spellStart"/>
              <w:r w:rsidRPr="00B41112">
                <w:rPr>
                  <w:bCs/>
                  <w:sz w:val="26"/>
                  <w:szCs w:val="26"/>
                  <w:rPrChange w:id="36728" w:author="Le Minh Nghia" w:date="2019-10-09T10:56:00Z">
                    <w:rPr>
                      <w:bCs/>
                    </w:rPr>
                  </w:rPrChange>
                </w:rPr>
                <w:t>lý</w:t>
              </w:r>
              <w:proofErr w:type="spellEnd"/>
              <w:r w:rsidRPr="00B41112">
                <w:rPr>
                  <w:bCs/>
                  <w:sz w:val="26"/>
                  <w:szCs w:val="26"/>
                  <w:rPrChange w:id="36729" w:author="Le Minh Nghia" w:date="2019-10-09T10:56:00Z">
                    <w:rPr>
                      <w:bCs/>
                    </w:rPr>
                  </w:rPrChange>
                </w:rPr>
                <w:t xml:space="preserve"> </w:t>
              </w:r>
              <w:proofErr w:type="spellStart"/>
              <w:r w:rsidRPr="00B41112">
                <w:rPr>
                  <w:bCs/>
                  <w:sz w:val="26"/>
                  <w:szCs w:val="26"/>
                  <w:rPrChange w:id="36730" w:author="Le Minh Nghia" w:date="2019-10-09T10:56:00Z">
                    <w:rPr>
                      <w:bCs/>
                    </w:rPr>
                  </w:rPrChange>
                </w:rPr>
                <w:t>thông</w:t>
              </w:r>
              <w:proofErr w:type="spellEnd"/>
              <w:r w:rsidRPr="00B41112">
                <w:rPr>
                  <w:bCs/>
                  <w:sz w:val="26"/>
                  <w:szCs w:val="26"/>
                  <w:rPrChange w:id="36731" w:author="Le Minh Nghia" w:date="2019-10-09T10:56:00Z">
                    <w:rPr>
                      <w:bCs/>
                    </w:rPr>
                  </w:rPrChange>
                </w:rPr>
                <w:t xml:space="preserve"> tin </w:t>
              </w:r>
              <w:proofErr w:type="spellStart"/>
              <w:r w:rsidRPr="00B41112">
                <w:rPr>
                  <w:bCs/>
                  <w:sz w:val="26"/>
                  <w:szCs w:val="26"/>
                  <w:rPrChange w:id="36732" w:author="Le Minh Nghia" w:date="2019-10-09T10:56:00Z">
                    <w:rPr>
                      <w:bCs/>
                    </w:rPr>
                  </w:rPrChange>
                </w:rPr>
                <w:t>cựu</w:t>
              </w:r>
              <w:proofErr w:type="spellEnd"/>
              <w:r w:rsidRPr="00B41112">
                <w:rPr>
                  <w:bCs/>
                  <w:sz w:val="26"/>
                  <w:szCs w:val="26"/>
                  <w:rPrChange w:id="36733" w:author="Le Minh Nghia" w:date="2019-10-09T10:56:00Z">
                    <w:rPr>
                      <w:bCs/>
                    </w:rPr>
                  </w:rPrChange>
                </w:rPr>
                <w:t xml:space="preserve"> </w:t>
              </w:r>
              <w:proofErr w:type="spellStart"/>
              <w:r w:rsidRPr="00B41112">
                <w:rPr>
                  <w:bCs/>
                  <w:sz w:val="26"/>
                  <w:szCs w:val="26"/>
                  <w:rPrChange w:id="36734" w:author="Le Minh Nghia" w:date="2019-10-09T10:56:00Z">
                    <w:rPr>
                      <w:bCs/>
                    </w:rPr>
                  </w:rPrChange>
                </w:rPr>
                <w:t>sinh</w:t>
              </w:r>
              <w:proofErr w:type="spellEnd"/>
              <w:r w:rsidRPr="00B41112">
                <w:rPr>
                  <w:bCs/>
                  <w:sz w:val="26"/>
                  <w:szCs w:val="26"/>
                  <w:rPrChange w:id="36735" w:author="Le Minh Nghia" w:date="2019-10-09T10:56:00Z">
                    <w:rPr>
                      <w:bCs/>
                    </w:rPr>
                  </w:rPrChange>
                </w:rPr>
                <w:t xml:space="preserve"> </w:t>
              </w:r>
              <w:proofErr w:type="spellStart"/>
              <w:r w:rsidRPr="00B41112">
                <w:rPr>
                  <w:bCs/>
                  <w:sz w:val="26"/>
                  <w:szCs w:val="26"/>
                  <w:rPrChange w:id="36736" w:author="Le Minh Nghia" w:date="2019-10-09T10:56:00Z">
                    <w:rPr>
                      <w:bCs/>
                    </w:rPr>
                  </w:rPrChange>
                </w:rPr>
                <w:t>viên</w:t>
              </w:r>
              <w:proofErr w:type="spellEnd"/>
              <w:r w:rsidRPr="00B41112">
                <w:rPr>
                  <w:bCs/>
                  <w:sz w:val="26"/>
                  <w:szCs w:val="26"/>
                  <w:rPrChange w:id="36737" w:author="Le Minh Nghia" w:date="2019-10-09T10:56:00Z">
                    <w:rPr>
                      <w:bCs/>
                    </w:rPr>
                  </w:rPrChange>
                </w:rPr>
                <w:t xml:space="preserve"> </w:t>
              </w:r>
              <w:proofErr w:type="spellStart"/>
              <w:r w:rsidRPr="00B41112">
                <w:rPr>
                  <w:bCs/>
                  <w:sz w:val="26"/>
                  <w:szCs w:val="26"/>
                  <w:rPrChange w:id="36738" w:author="Le Minh Nghia" w:date="2019-10-09T10:56:00Z">
                    <w:rPr>
                      <w:bCs/>
                    </w:rPr>
                  </w:rPrChange>
                </w:rPr>
                <w:t>cho</w:t>
              </w:r>
              <w:proofErr w:type="spellEnd"/>
              <w:r w:rsidRPr="00B41112">
                <w:rPr>
                  <w:bCs/>
                  <w:sz w:val="26"/>
                  <w:szCs w:val="26"/>
                  <w:rPrChange w:id="36739" w:author="Le Minh Nghia" w:date="2019-10-09T10:56:00Z">
                    <w:rPr>
                      <w:bCs/>
                    </w:rPr>
                  </w:rPrChange>
                </w:rPr>
                <w:t xml:space="preserve"> </w:t>
              </w:r>
              <w:proofErr w:type="spellStart"/>
              <w:r w:rsidRPr="00B41112">
                <w:rPr>
                  <w:bCs/>
                  <w:sz w:val="26"/>
                  <w:szCs w:val="26"/>
                  <w:rPrChange w:id="36740" w:author="Le Minh Nghia" w:date="2019-10-09T10:56:00Z">
                    <w:rPr>
                      <w:bCs/>
                    </w:rPr>
                  </w:rPrChange>
                </w:rPr>
                <w:t>các</w:t>
              </w:r>
              <w:proofErr w:type="spellEnd"/>
              <w:r w:rsidRPr="00B41112">
                <w:rPr>
                  <w:bCs/>
                  <w:sz w:val="26"/>
                  <w:szCs w:val="26"/>
                  <w:rPrChange w:id="36741" w:author="Le Minh Nghia" w:date="2019-10-09T10:56:00Z">
                    <w:rPr>
                      <w:bCs/>
                    </w:rPr>
                  </w:rPrChange>
                </w:rPr>
                <w:t xml:space="preserve"> khoa </w:t>
              </w:r>
              <w:proofErr w:type="spellStart"/>
              <w:r w:rsidRPr="00B41112">
                <w:rPr>
                  <w:bCs/>
                  <w:sz w:val="26"/>
                  <w:szCs w:val="26"/>
                  <w:rPrChange w:id="36742" w:author="Le Minh Nghia" w:date="2019-10-09T10:56:00Z">
                    <w:rPr>
                      <w:bCs/>
                    </w:rPr>
                  </w:rPrChange>
                </w:rPr>
                <w:t>thuộc</w:t>
              </w:r>
              <w:proofErr w:type="spellEnd"/>
              <w:r w:rsidRPr="00B41112">
                <w:rPr>
                  <w:bCs/>
                  <w:sz w:val="26"/>
                  <w:szCs w:val="26"/>
                  <w:rPrChange w:id="36743" w:author="Le Minh Nghia" w:date="2019-10-09T10:56:00Z">
                    <w:rPr>
                      <w:bCs/>
                    </w:rPr>
                  </w:rPrChange>
                </w:rPr>
                <w:t xml:space="preserve"> </w:t>
              </w:r>
              <w:proofErr w:type="spellStart"/>
              <w:r w:rsidRPr="00B41112">
                <w:rPr>
                  <w:bCs/>
                  <w:sz w:val="26"/>
                  <w:szCs w:val="26"/>
                  <w:rPrChange w:id="36744" w:author="Le Minh Nghia" w:date="2019-10-09T10:56:00Z">
                    <w:rPr>
                      <w:bCs/>
                    </w:rPr>
                  </w:rPrChange>
                </w:rPr>
                <w:t>trường</w:t>
              </w:r>
              <w:proofErr w:type="spellEnd"/>
              <w:r w:rsidRPr="00B41112">
                <w:rPr>
                  <w:bCs/>
                  <w:sz w:val="26"/>
                  <w:szCs w:val="26"/>
                  <w:rPrChange w:id="36745" w:author="Le Minh Nghia" w:date="2019-10-09T10:56:00Z">
                    <w:rPr>
                      <w:bCs/>
                    </w:rPr>
                  </w:rPrChange>
                </w:rPr>
                <w:t xml:space="preserve"> </w:t>
              </w:r>
              <w:proofErr w:type="spellStart"/>
              <w:r w:rsidRPr="00B41112">
                <w:rPr>
                  <w:bCs/>
                  <w:sz w:val="26"/>
                  <w:szCs w:val="26"/>
                  <w:rPrChange w:id="36746" w:author="Le Minh Nghia" w:date="2019-10-09T10:56:00Z">
                    <w:rPr>
                      <w:bCs/>
                    </w:rPr>
                  </w:rPrChange>
                </w:rPr>
                <w:t>đại</w:t>
              </w:r>
              <w:proofErr w:type="spellEnd"/>
              <w:r w:rsidRPr="00B41112">
                <w:rPr>
                  <w:bCs/>
                  <w:sz w:val="26"/>
                  <w:szCs w:val="26"/>
                  <w:rPrChange w:id="36747" w:author="Le Minh Nghia" w:date="2019-10-09T10:56:00Z">
                    <w:rPr>
                      <w:bCs/>
                    </w:rPr>
                  </w:rPrChange>
                </w:rPr>
                <w:t xml:space="preserve"> </w:t>
              </w:r>
              <w:proofErr w:type="spellStart"/>
              <w:r w:rsidRPr="00B41112">
                <w:rPr>
                  <w:bCs/>
                  <w:sz w:val="26"/>
                  <w:szCs w:val="26"/>
                  <w:rPrChange w:id="36748" w:author="Le Minh Nghia" w:date="2019-10-09T10:56:00Z">
                    <w:rPr>
                      <w:bCs/>
                    </w:rPr>
                  </w:rPrChange>
                </w:rPr>
                <w:t>học</w:t>
              </w:r>
              <w:proofErr w:type="spellEnd"/>
              <w:r w:rsidRPr="00B41112">
                <w:rPr>
                  <w:bCs/>
                  <w:sz w:val="26"/>
                  <w:szCs w:val="26"/>
                  <w:rPrChange w:id="36749" w:author="Le Minh Nghia" w:date="2019-10-09T10:56:00Z">
                    <w:rPr>
                      <w:bCs/>
                    </w:rPr>
                  </w:rPrChange>
                </w:rPr>
                <w:t xml:space="preserve"> </w:t>
              </w:r>
              <w:proofErr w:type="spellStart"/>
              <w:r w:rsidRPr="00B41112">
                <w:rPr>
                  <w:bCs/>
                  <w:sz w:val="26"/>
                  <w:szCs w:val="26"/>
                  <w:rPrChange w:id="36750" w:author="Le Minh Nghia" w:date="2019-10-09T10:56:00Z">
                    <w:rPr>
                      <w:bCs/>
                    </w:rPr>
                  </w:rPrChange>
                </w:rPr>
                <w:t>Cần</w:t>
              </w:r>
              <w:proofErr w:type="spellEnd"/>
              <w:r w:rsidRPr="00B41112">
                <w:rPr>
                  <w:bCs/>
                  <w:sz w:val="26"/>
                  <w:szCs w:val="26"/>
                  <w:rPrChange w:id="36751" w:author="Le Minh Nghia" w:date="2019-10-09T10:56:00Z">
                    <w:rPr>
                      <w:bCs/>
                    </w:rPr>
                  </w:rPrChange>
                </w:rPr>
                <w:t xml:space="preserve"> </w:t>
              </w:r>
              <w:proofErr w:type="spellStart"/>
              <w:r w:rsidRPr="00B41112">
                <w:rPr>
                  <w:bCs/>
                  <w:sz w:val="26"/>
                  <w:szCs w:val="26"/>
                  <w:rPrChange w:id="36752" w:author="Le Minh Nghia" w:date="2019-10-09T10:56:00Z">
                    <w:rPr>
                      <w:bCs/>
                    </w:rPr>
                  </w:rPrChange>
                </w:rPr>
                <w:t>Thơ</w:t>
              </w:r>
              <w:proofErr w:type="spellEnd"/>
              <w:r w:rsidRPr="00B41112">
                <w:rPr>
                  <w:bCs/>
                  <w:sz w:val="26"/>
                  <w:szCs w:val="26"/>
                  <w:rPrChange w:id="36753" w:author="Le Minh Nghia" w:date="2019-10-09T10:56:00Z">
                    <w:rPr>
                      <w:bCs/>
                    </w:rPr>
                  </w:rPrChange>
                </w:rPr>
                <w:t xml:space="preserve"> </w:t>
              </w:r>
              <w:proofErr w:type="spellStart"/>
              <w:r w:rsidRPr="00B41112">
                <w:rPr>
                  <w:bCs/>
                  <w:sz w:val="26"/>
                  <w:szCs w:val="26"/>
                  <w:rPrChange w:id="36754" w:author="Le Minh Nghia" w:date="2019-10-09T10:56:00Z">
                    <w:rPr>
                      <w:bCs/>
                    </w:rPr>
                  </w:rPrChange>
                </w:rPr>
                <w:t>nói</w:t>
              </w:r>
              <w:proofErr w:type="spellEnd"/>
              <w:r w:rsidRPr="00B41112">
                <w:rPr>
                  <w:bCs/>
                  <w:sz w:val="26"/>
                  <w:szCs w:val="26"/>
                  <w:rPrChange w:id="36755" w:author="Le Minh Nghia" w:date="2019-10-09T10:56:00Z">
                    <w:rPr>
                      <w:bCs/>
                    </w:rPr>
                  </w:rPrChange>
                </w:rPr>
                <w:t xml:space="preserve"> </w:t>
              </w:r>
              <w:proofErr w:type="spellStart"/>
              <w:r w:rsidRPr="00B41112">
                <w:rPr>
                  <w:bCs/>
                  <w:sz w:val="26"/>
                  <w:szCs w:val="26"/>
                  <w:rPrChange w:id="36756" w:author="Le Minh Nghia" w:date="2019-10-09T10:56:00Z">
                    <w:rPr>
                      <w:bCs/>
                    </w:rPr>
                  </w:rPrChange>
                </w:rPr>
                <w:t>chung</w:t>
              </w:r>
              <w:proofErr w:type="spellEnd"/>
              <w:r w:rsidRPr="00B41112">
                <w:rPr>
                  <w:bCs/>
                  <w:sz w:val="26"/>
                  <w:szCs w:val="26"/>
                  <w:rPrChange w:id="36757" w:author="Le Minh Nghia" w:date="2019-10-09T10:56:00Z">
                    <w:rPr>
                      <w:bCs/>
                    </w:rPr>
                  </w:rPrChange>
                </w:rPr>
                <w:t xml:space="preserve"> </w:t>
              </w:r>
              <w:proofErr w:type="spellStart"/>
              <w:r w:rsidRPr="00B41112">
                <w:rPr>
                  <w:bCs/>
                  <w:sz w:val="26"/>
                  <w:szCs w:val="26"/>
                  <w:rPrChange w:id="36758" w:author="Le Minh Nghia" w:date="2019-10-09T10:56:00Z">
                    <w:rPr>
                      <w:bCs/>
                    </w:rPr>
                  </w:rPrChange>
                </w:rPr>
                <w:t>và</w:t>
              </w:r>
              <w:proofErr w:type="spellEnd"/>
              <w:r w:rsidRPr="00B41112">
                <w:rPr>
                  <w:bCs/>
                  <w:sz w:val="26"/>
                  <w:szCs w:val="26"/>
                  <w:rPrChange w:id="36759" w:author="Le Minh Nghia" w:date="2019-10-09T10:56:00Z">
                    <w:rPr>
                      <w:bCs/>
                    </w:rPr>
                  </w:rPrChange>
                </w:rPr>
                <w:t xml:space="preserve"> khoa </w:t>
              </w:r>
              <w:proofErr w:type="spellStart"/>
              <w:r w:rsidRPr="00B41112">
                <w:rPr>
                  <w:bCs/>
                  <w:sz w:val="26"/>
                  <w:szCs w:val="26"/>
                  <w:rPrChange w:id="36760" w:author="Le Minh Nghia" w:date="2019-10-09T10:56:00Z">
                    <w:rPr>
                      <w:bCs/>
                    </w:rPr>
                  </w:rPrChange>
                </w:rPr>
                <w:t>Công</w:t>
              </w:r>
              <w:proofErr w:type="spellEnd"/>
              <w:r w:rsidRPr="00B41112">
                <w:rPr>
                  <w:bCs/>
                  <w:sz w:val="26"/>
                  <w:szCs w:val="26"/>
                  <w:rPrChange w:id="36761" w:author="Le Minh Nghia" w:date="2019-10-09T10:56:00Z">
                    <w:rPr>
                      <w:bCs/>
                    </w:rPr>
                  </w:rPrChange>
                </w:rPr>
                <w:t xml:space="preserve"> </w:t>
              </w:r>
              <w:proofErr w:type="spellStart"/>
              <w:r w:rsidRPr="00B41112">
                <w:rPr>
                  <w:bCs/>
                  <w:sz w:val="26"/>
                  <w:szCs w:val="26"/>
                  <w:rPrChange w:id="36762" w:author="Le Minh Nghia" w:date="2019-10-09T10:56:00Z">
                    <w:rPr>
                      <w:bCs/>
                    </w:rPr>
                  </w:rPrChange>
                </w:rPr>
                <w:t>nghệ</w:t>
              </w:r>
              <w:proofErr w:type="spellEnd"/>
              <w:r w:rsidRPr="00B41112">
                <w:rPr>
                  <w:bCs/>
                  <w:sz w:val="26"/>
                  <w:szCs w:val="26"/>
                  <w:rPrChange w:id="36763" w:author="Le Minh Nghia" w:date="2019-10-09T10:56:00Z">
                    <w:rPr>
                      <w:bCs/>
                    </w:rPr>
                  </w:rPrChange>
                </w:rPr>
                <w:t xml:space="preserve"> </w:t>
              </w:r>
              <w:proofErr w:type="spellStart"/>
              <w:r w:rsidRPr="00B41112">
                <w:rPr>
                  <w:bCs/>
                  <w:sz w:val="26"/>
                  <w:szCs w:val="26"/>
                  <w:rPrChange w:id="36764" w:author="Le Minh Nghia" w:date="2019-10-09T10:56:00Z">
                    <w:rPr>
                      <w:bCs/>
                    </w:rPr>
                  </w:rPrChange>
                </w:rPr>
                <w:t>thông</w:t>
              </w:r>
              <w:proofErr w:type="spellEnd"/>
              <w:r w:rsidRPr="00B41112">
                <w:rPr>
                  <w:bCs/>
                  <w:sz w:val="26"/>
                  <w:szCs w:val="26"/>
                  <w:rPrChange w:id="36765" w:author="Le Minh Nghia" w:date="2019-10-09T10:56:00Z">
                    <w:rPr>
                      <w:bCs/>
                    </w:rPr>
                  </w:rPrChange>
                </w:rPr>
                <w:t xml:space="preserve"> tin </w:t>
              </w:r>
              <w:proofErr w:type="spellStart"/>
              <w:r w:rsidRPr="00B41112">
                <w:rPr>
                  <w:bCs/>
                  <w:sz w:val="26"/>
                  <w:szCs w:val="26"/>
                  <w:rPrChange w:id="36766" w:author="Le Minh Nghia" w:date="2019-10-09T10:56:00Z">
                    <w:rPr>
                      <w:bCs/>
                    </w:rPr>
                  </w:rPrChange>
                </w:rPr>
                <w:t>và</w:t>
              </w:r>
              <w:proofErr w:type="spellEnd"/>
              <w:r w:rsidRPr="00B41112">
                <w:rPr>
                  <w:bCs/>
                  <w:sz w:val="26"/>
                  <w:szCs w:val="26"/>
                  <w:rPrChange w:id="36767" w:author="Le Minh Nghia" w:date="2019-10-09T10:56:00Z">
                    <w:rPr>
                      <w:bCs/>
                    </w:rPr>
                  </w:rPrChange>
                </w:rPr>
                <w:t xml:space="preserve"> </w:t>
              </w:r>
              <w:proofErr w:type="spellStart"/>
              <w:r w:rsidRPr="00B41112">
                <w:rPr>
                  <w:bCs/>
                  <w:sz w:val="26"/>
                  <w:szCs w:val="26"/>
                  <w:rPrChange w:id="36768" w:author="Le Minh Nghia" w:date="2019-10-09T10:56:00Z">
                    <w:rPr>
                      <w:bCs/>
                    </w:rPr>
                  </w:rPrChange>
                </w:rPr>
                <w:t>truyền</w:t>
              </w:r>
              <w:proofErr w:type="spellEnd"/>
              <w:r w:rsidRPr="00B41112">
                <w:rPr>
                  <w:bCs/>
                  <w:sz w:val="26"/>
                  <w:szCs w:val="26"/>
                  <w:rPrChange w:id="36769" w:author="Le Minh Nghia" w:date="2019-10-09T10:56:00Z">
                    <w:rPr>
                      <w:bCs/>
                    </w:rPr>
                  </w:rPrChange>
                </w:rPr>
                <w:t xml:space="preserve"> </w:t>
              </w:r>
              <w:proofErr w:type="spellStart"/>
              <w:r w:rsidRPr="00B41112">
                <w:rPr>
                  <w:bCs/>
                  <w:sz w:val="26"/>
                  <w:szCs w:val="26"/>
                  <w:rPrChange w:id="36770" w:author="Le Minh Nghia" w:date="2019-10-09T10:56:00Z">
                    <w:rPr>
                      <w:bCs/>
                    </w:rPr>
                  </w:rPrChange>
                </w:rPr>
                <w:t>thông</w:t>
              </w:r>
              <w:proofErr w:type="spellEnd"/>
              <w:r w:rsidRPr="00B41112">
                <w:rPr>
                  <w:bCs/>
                  <w:sz w:val="26"/>
                  <w:szCs w:val="26"/>
                  <w:rPrChange w:id="36771" w:author="Le Minh Nghia" w:date="2019-10-09T10:56:00Z">
                    <w:rPr>
                      <w:bCs/>
                    </w:rPr>
                  </w:rPrChange>
                </w:rPr>
                <w:t xml:space="preserve"> </w:t>
              </w:r>
              <w:proofErr w:type="spellStart"/>
              <w:r w:rsidRPr="00B41112">
                <w:rPr>
                  <w:bCs/>
                  <w:sz w:val="26"/>
                  <w:szCs w:val="26"/>
                  <w:rPrChange w:id="36772" w:author="Le Minh Nghia" w:date="2019-10-09T10:56:00Z">
                    <w:rPr>
                      <w:bCs/>
                    </w:rPr>
                  </w:rPrChange>
                </w:rPr>
                <w:t>nói</w:t>
              </w:r>
              <w:proofErr w:type="spellEnd"/>
              <w:r w:rsidRPr="00B41112">
                <w:rPr>
                  <w:bCs/>
                  <w:sz w:val="26"/>
                  <w:szCs w:val="26"/>
                  <w:rPrChange w:id="36773" w:author="Le Minh Nghia" w:date="2019-10-09T10:56:00Z">
                    <w:rPr>
                      <w:bCs/>
                    </w:rPr>
                  </w:rPrChange>
                </w:rPr>
                <w:t xml:space="preserve"> </w:t>
              </w:r>
              <w:proofErr w:type="spellStart"/>
              <w:r w:rsidRPr="00B41112">
                <w:rPr>
                  <w:bCs/>
                  <w:sz w:val="26"/>
                  <w:szCs w:val="26"/>
                  <w:rPrChange w:id="36774" w:author="Le Minh Nghia" w:date="2019-10-09T10:56:00Z">
                    <w:rPr>
                      <w:bCs/>
                    </w:rPr>
                  </w:rPrChange>
                </w:rPr>
                <w:t>riêng</w:t>
              </w:r>
              <w:proofErr w:type="spellEnd"/>
              <w:r w:rsidRPr="00B41112">
                <w:rPr>
                  <w:bCs/>
                  <w:sz w:val="26"/>
                  <w:szCs w:val="26"/>
                  <w:rPrChange w:id="36775" w:author="Le Minh Nghia" w:date="2019-10-09T10:56:00Z">
                    <w:rPr>
                      <w:bCs/>
                    </w:rPr>
                  </w:rPrChange>
                </w:rPr>
                <w:t xml:space="preserve">, </w:t>
              </w:r>
              <w:proofErr w:type="spellStart"/>
              <w:r w:rsidRPr="00B41112">
                <w:rPr>
                  <w:bCs/>
                  <w:sz w:val="26"/>
                  <w:szCs w:val="26"/>
                  <w:rPrChange w:id="36776" w:author="Le Minh Nghia" w:date="2019-10-09T10:56:00Z">
                    <w:rPr>
                      <w:bCs/>
                    </w:rPr>
                  </w:rPrChange>
                </w:rPr>
                <w:t>nhóm</w:t>
              </w:r>
              <w:proofErr w:type="spellEnd"/>
              <w:r w:rsidRPr="00B41112">
                <w:rPr>
                  <w:bCs/>
                  <w:sz w:val="26"/>
                  <w:szCs w:val="26"/>
                  <w:rPrChange w:id="36777" w:author="Le Minh Nghia" w:date="2019-10-09T10:56:00Z">
                    <w:rPr>
                      <w:bCs/>
                    </w:rPr>
                  </w:rPrChange>
                </w:rPr>
                <w:t xml:space="preserve"> </w:t>
              </w:r>
              <w:proofErr w:type="spellStart"/>
              <w:r w:rsidRPr="00B41112">
                <w:rPr>
                  <w:bCs/>
                  <w:sz w:val="26"/>
                  <w:szCs w:val="26"/>
                  <w:rPrChange w:id="36778" w:author="Le Minh Nghia" w:date="2019-10-09T10:56:00Z">
                    <w:rPr>
                      <w:bCs/>
                    </w:rPr>
                  </w:rPrChange>
                </w:rPr>
                <w:t>nghiên</w:t>
              </w:r>
              <w:proofErr w:type="spellEnd"/>
              <w:r w:rsidRPr="00B41112">
                <w:rPr>
                  <w:bCs/>
                  <w:sz w:val="26"/>
                  <w:szCs w:val="26"/>
                  <w:rPrChange w:id="36779" w:author="Le Minh Nghia" w:date="2019-10-09T10:56:00Z">
                    <w:rPr>
                      <w:bCs/>
                    </w:rPr>
                  </w:rPrChange>
                </w:rPr>
                <w:t xml:space="preserve"> </w:t>
              </w:r>
              <w:proofErr w:type="spellStart"/>
              <w:r w:rsidRPr="00B41112">
                <w:rPr>
                  <w:bCs/>
                  <w:sz w:val="26"/>
                  <w:szCs w:val="26"/>
                  <w:rPrChange w:id="36780" w:author="Le Minh Nghia" w:date="2019-10-09T10:56:00Z">
                    <w:rPr>
                      <w:bCs/>
                    </w:rPr>
                  </w:rPrChange>
                </w:rPr>
                <w:t>cứu</w:t>
              </w:r>
              <w:proofErr w:type="spellEnd"/>
              <w:r w:rsidRPr="00B41112">
                <w:rPr>
                  <w:bCs/>
                  <w:sz w:val="26"/>
                  <w:szCs w:val="26"/>
                  <w:rPrChange w:id="36781" w:author="Le Minh Nghia" w:date="2019-10-09T10:56:00Z">
                    <w:rPr>
                      <w:bCs/>
                    </w:rPr>
                  </w:rPrChange>
                </w:rPr>
                <w:t xml:space="preserve"> </w:t>
              </w:r>
              <w:proofErr w:type="spellStart"/>
              <w:r w:rsidRPr="00B41112">
                <w:rPr>
                  <w:bCs/>
                  <w:sz w:val="26"/>
                  <w:szCs w:val="26"/>
                  <w:rPrChange w:id="36782" w:author="Le Minh Nghia" w:date="2019-10-09T10:56:00Z">
                    <w:rPr>
                      <w:bCs/>
                    </w:rPr>
                  </w:rPrChange>
                </w:rPr>
                <w:t>đã</w:t>
              </w:r>
              <w:proofErr w:type="spellEnd"/>
              <w:r w:rsidRPr="00B41112">
                <w:rPr>
                  <w:bCs/>
                  <w:sz w:val="26"/>
                  <w:szCs w:val="26"/>
                  <w:rPrChange w:id="36783" w:author="Le Minh Nghia" w:date="2019-10-09T10:56:00Z">
                    <w:rPr>
                      <w:bCs/>
                    </w:rPr>
                  </w:rPrChange>
                </w:rPr>
                <w:t xml:space="preserve"> </w:t>
              </w:r>
              <w:proofErr w:type="spellStart"/>
              <w:r w:rsidRPr="00B41112">
                <w:rPr>
                  <w:bCs/>
                  <w:sz w:val="26"/>
                  <w:szCs w:val="26"/>
                  <w:rPrChange w:id="36784" w:author="Le Minh Nghia" w:date="2019-10-09T10:56:00Z">
                    <w:rPr>
                      <w:bCs/>
                    </w:rPr>
                  </w:rPrChange>
                </w:rPr>
                <w:t>thực</w:t>
              </w:r>
              <w:proofErr w:type="spellEnd"/>
              <w:r w:rsidRPr="00B41112">
                <w:rPr>
                  <w:bCs/>
                  <w:sz w:val="26"/>
                  <w:szCs w:val="26"/>
                  <w:rPrChange w:id="36785" w:author="Le Minh Nghia" w:date="2019-10-09T10:56:00Z">
                    <w:rPr>
                      <w:bCs/>
                    </w:rPr>
                  </w:rPrChange>
                </w:rPr>
                <w:t xml:space="preserve"> </w:t>
              </w:r>
              <w:proofErr w:type="spellStart"/>
              <w:r w:rsidRPr="00B41112">
                <w:rPr>
                  <w:bCs/>
                  <w:sz w:val="26"/>
                  <w:szCs w:val="26"/>
                  <w:rPrChange w:id="36786" w:author="Le Minh Nghia" w:date="2019-10-09T10:56:00Z">
                    <w:rPr>
                      <w:bCs/>
                    </w:rPr>
                  </w:rPrChange>
                </w:rPr>
                <w:t>hiện</w:t>
              </w:r>
              <w:proofErr w:type="spellEnd"/>
              <w:r w:rsidRPr="00B41112">
                <w:rPr>
                  <w:bCs/>
                  <w:sz w:val="26"/>
                  <w:szCs w:val="26"/>
                  <w:rPrChange w:id="36787" w:author="Le Minh Nghia" w:date="2019-10-09T10:56:00Z">
                    <w:rPr>
                      <w:bCs/>
                    </w:rPr>
                  </w:rPrChange>
                </w:rPr>
                <w:t xml:space="preserve"> </w:t>
              </w:r>
              <w:proofErr w:type="spellStart"/>
              <w:r w:rsidRPr="00B41112">
                <w:rPr>
                  <w:bCs/>
                  <w:sz w:val="26"/>
                  <w:szCs w:val="26"/>
                  <w:rPrChange w:id="36788" w:author="Le Minh Nghia" w:date="2019-10-09T10:56:00Z">
                    <w:rPr>
                      <w:bCs/>
                    </w:rPr>
                  </w:rPrChange>
                </w:rPr>
                <w:t>đề</w:t>
              </w:r>
              <w:proofErr w:type="spellEnd"/>
              <w:r w:rsidRPr="00B41112">
                <w:rPr>
                  <w:bCs/>
                  <w:sz w:val="26"/>
                  <w:szCs w:val="26"/>
                  <w:rPrChange w:id="36789" w:author="Le Minh Nghia" w:date="2019-10-09T10:56:00Z">
                    <w:rPr>
                      <w:bCs/>
                    </w:rPr>
                  </w:rPrChange>
                </w:rPr>
                <w:t xml:space="preserve"> </w:t>
              </w:r>
              <w:proofErr w:type="spellStart"/>
              <w:r w:rsidRPr="00B41112">
                <w:rPr>
                  <w:bCs/>
                  <w:sz w:val="26"/>
                  <w:szCs w:val="26"/>
                  <w:rPrChange w:id="36790" w:author="Le Minh Nghia" w:date="2019-10-09T10:56:00Z">
                    <w:rPr>
                      <w:bCs/>
                    </w:rPr>
                  </w:rPrChange>
                </w:rPr>
                <w:t>tài</w:t>
              </w:r>
              <w:proofErr w:type="spellEnd"/>
              <w:r w:rsidRPr="00B41112">
                <w:rPr>
                  <w:bCs/>
                  <w:sz w:val="26"/>
                  <w:szCs w:val="26"/>
                  <w:rPrChange w:id="36791" w:author="Le Minh Nghia" w:date="2019-10-09T10:56:00Z">
                    <w:rPr>
                      <w:bCs/>
                    </w:rPr>
                  </w:rPrChange>
                </w:rPr>
                <w:t xml:space="preserve"> </w:t>
              </w:r>
              <w:proofErr w:type="spellStart"/>
              <w:r w:rsidRPr="00B41112">
                <w:rPr>
                  <w:bCs/>
                  <w:sz w:val="26"/>
                  <w:szCs w:val="26"/>
                  <w:rPrChange w:id="36792" w:author="Le Minh Nghia" w:date="2019-10-09T10:56:00Z">
                    <w:rPr>
                      <w:bCs/>
                    </w:rPr>
                  </w:rPrChange>
                </w:rPr>
                <w:t>với</w:t>
              </w:r>
              <w:proofErr w:type="spellEnd"/>
              <w:r w:rsidRPr="00B41112">
                <w:rPr>
                  <w:bCs/>
                  <w:sz w:val="26"/>
                  <w:szCs w:val="26"/>
                  <w:rPrChange w:id="36793" w:author="Le Minh Nghia" w:date="2019-10-09T10:56:00Z">
                    <w:rPr>
                      <w:bCs/>
                    </w:rPr>
                  </w:rPrChange>
                </w:rPr>
                <w:t xml:space="preserve"> </w:t>
              </w:r>
              <w:proofErr w:type="spellStart"/>
              <w:r w:rsidRPr="00B41112">
                <w:rPr>
                  <w:bCs/>
                  <w:sz w:val="26"/>
                  <w:szCs w:val="26"/>
                  <w:rPrChange w:id="36794" w:author="Le Minh Nghia" w:date="2019-10-09T10:56:00Z">
                    <w:rPr>
                      <w:bCs/>
                    </w:rPr>
                  </w:rPrChange>
                </w:rPr>
                <w:t>mong</w:t>
              </w:r>
              <w:proofErr w:type="spellEnd"/>
              <w:r w:rsidRPr="00B41112">
                <w:rPr>
                  <w:bCs/>
                  <w:sz w:val="26"/>
                  <w:szCs w:val="26"/>
                  <w:rPrChange w:id="36795" w:author="Le Minh Nghia" w:date="2019-10-09T10:56:00Z">
                    <w:rPr>
                      <w:bCs/>
                    </w:rPr>
                  </w:rPrChange>
                </w:rPr>
                <w:t xml:space="preserve"> </w:t>
              </w:r>
              <w:proofErr w:type="spellStart"/>
              <w:r w:rsidRPr="00B41112">
                <w:rPr>
                  <w:bCs/>
                  <w:sz w:val="26"/>
                  <w:szCs w:val="26"/>
                  <w:rPrChange w:id="36796" w:author="Le Minh Nghia" w:date="2019-10-09T10:56:00Z">
                    <w:rPr>
                      <w:bCs/>
                    </w:rPr>
                  </w:rPrChange>
                </w:rPr>
                <w:t>muốn</w:t>
              </w:r>
              <w:proofErr w:type="spellEnd"/>
              <w:r w:rsidRPr="00B41112">
                <w:rPr>
                  <w:bCs/>
                  <w:sz w:val="26"/>
                  <w:szCs w:val="26"/>
                  <w:rPrChange w:id="36797" w:author="Le Minh Nghia" w:date="2019-10-09T10:56:00Z">
                    <w:rPr>
                      <w:bCs/>
                    </w:rPr>
                  </w:rPrChange>
                </w:rPr>
                <w:t xml:space="preserve"> </w:t>
              </w:r>
              <w:proofErr w:type="spellStart"/>
              <w:r w:rsidRPr="00B41112">
                <w:rPr>
                  <w:bCs/>
                  <w:sz w:val="26"/>
                  <w:szCs w:val="26"/>
                  <w:rPrChange w:id="36798" w:author="Le Minh Nghia" w:date="2019-10-09T10:56:00Z">
                    <w:rPr>
                      <w:bCs/>
                    </w:rPr>
                  </w:rPrChange>
                </w:rPr>
                <w:t>xây</w:t>
              </w:r>
              <w:proofErr w:type="spellEnd"/>
              <w:r w:rsidRPr="00B41112">
                <w:rPr>
                  <w:bCs/>
                  <w:sz w:val="26"/>
                  <w:szCs w:val="26"/>
                  <w:rPrChange w:id="36799" w:author="Le Minh Nghia" w:date="2019-10-09T10:56:00Z">
                    <w:rPr>
                      <w:bCs/>
                    </w:rPr>
                  </w:rPrChange>
                </w:rPr>
                <w:t xml:space="preserve"> </w:t>
              </w:r>
              <w:proofErr w:type="spellStart"/>
              <w:r w:rsidRPr="00B41112">
                <w:rPr>
                  <w:bCs/>
                  <w:sz w:val="26"/>
                  <w:szCs w:val="26"/>
                  <w:rPrChange w:id="36800" w:author="Le Minh Nghia" w:date="2019-10-09T10:56:00Z">
                    <w:rPr>
                      <w:bCs/>
                    </w:rPr>
                  </w:rPrChange>
                </w:rPr>
                <w:t>dựng</w:t>
              </w:r>
              <w:proofErr w:type="spellEnd"/>
              <w:r w:rsidRPr="00B41112">
                <w:rPr>
                  <w:bCs/>
                  <w:sz w:val="26"/>
                  <w:szCs w:val="26"/>
                  <w:rPrChange w:id="36801" w:author="Le Minh Nghia" w:date="2019-10-09T10:56:00Z">
                    <w:rPr>
                      <w:bCs/>
                    </w:rPr>
                  </w:rPrChange>
                </w:rPr>
                <w:t xml:space="preserve"> </w:t>
              </w:r>
              <w:proofErr w:type="spellStart"/>
              <w:r w:rsidRPr="00B41112">
                <w:rPr>
                  <w:bCs/>
                  <w:sz w:val="26"/>
                  <w:szCs w:val="26"/>
                  <w:rPrChange w:id="36802" w:author="Le Minh Nghia" w:date="2019-10-09T10:56:00Z">
                    <w:rPr>
                      <w:bCs/>
                    </w:rPr>
                  </w:rPrChange>
                </w:rPr>
                <w:t>một</w:t>
              </w:r>
              <w:proofErr w:type="spellEnd"/>
              <w:r w:rsidRPr="00B41112">
                <w:rPr>
                  <w:bCs/>
                  <w:sz w:val="26"/>
                  <w:szCs w:val="26"/>
                  <w:rPrChange w:id="36803" w:author="Le Minh Nghia" w:date="2019-10-09T10:56:00Z">
                    <w:rPr>
                      <w:bCs/>
                    </w:rPr>
                  </w:rPrChange>
                </w:rPr>
                <w:t xml:space="preserve"> </w:t>
              </w:r>
              <w:proofErr w:type="spellStart"/>
              <w:r w:rsidRPr="00B41112">
                <w:rPr>
                  <w:bCs/>
                  <w:sz w:val="26"/>
                  <w:szCs w:val="26"/>
                  <w:rPrChange w:id="36804" w:author="Le Minh Nghia" w:date="2019-10-09T10:56:00Z">
                    <w:rPr>
                      <w:bCs/>
                    </w:rPr>
                  </w:rPrChange>
                </w:rPr>
                <w:t>danh</w:t>
              </w:r>
              <w:proofErr w:type="spellEnd"/>
              <w:r w:rsidRPr="00B41112">
                <w:rPr>
                  <w:bCs/>
                  <w:sz w:val="26"/>
                  <w:szCs w:val="26"/>
                  <w:rPrChange w:id="36805" w:author="Le Minh Nghia" w:date="2019-10-09T10:56:00Z">
                    <w:rPr>
                      <w:bCs/>
                    </w:rPr>
                  </w:rPrChange>
                </w:rPr>
                <w:t xml:space="preserve"> </w:t>
              </w:r>
              <w:proofErr w:type="spellStart"/>
              <w:r w:rsidRPr="00B41112">
                <w:rPr>
                  <w:bCs/>
                  <w:sz w:val="26"/>
                  <w:szCs w:val="26"/>
                  <w:rPrChange w:id="36806" w:author="Le Minh Nghia" w:date="2019-10-09T10:56:00Z">
                    <w:rPr>
                      <w:bCs/>
                    </w:rPr>
                  </w:rPrChange>
                </w:rPr>
                <w:t>mục</w:t>
              </w:r>
              <w:proofErr w:type="spellEnd"/>
              <w:r w:rsidRPr="00B41112">
                <w:rPr>
                  <w:bCs/>
                  <w:sz w:val="26"/>
                  <w:szCs w:val="26"/>
                  <w:rPrChange w:id="36807" w:author="Le Minh Nghia" w:date="2019-10-09T10:56:00Z">
                    <w:rPr>
                      <w:bCs/>
                    </w:rPr>
                  </w:rPrChange>
                </w:rPr>
                <w:t xml:space="preserve"> </w:t>
              </w:r>
              <w:proofErr w:type="spellStart"/>
              <w:r w:rsidRPr="00B41112">
                <w:rPr>
                  <w:bCs/>
                  <w:sz w:val="26"/>
                  <w:szCs w:val="26"/>
                  <w:rPrChange w:id="36808" w:author="Le Minh Nghia" w:date="2019-10-09T10:56:00Z">
                    <w:rPr>
                      <w:bCs/>
                    </w:rPr>
                  </w:rPrChange>
                </w:rPr>
                <w:t>Cựu</w:t>
              </w:r>
              <w:proofErr w:type="spellEnd"/>
              <w:r w:rsidRPr="00B41112">
                <w:rPr>
                  <w:bCs/>
                  <w:sz w:val="26"/>
                  <w:szCs w:val="26"/>
                  <w:rPrChange w:id="36809" w:author="Le Minh Nghia" w:date="2019-10-09T10:56:00Z">
                    <w:rPr>
                      <w:bCs/>
                    </w:rPr>
                  </w:rPrChange>
                </w:rPr>
                <w:t xml:space="preserve"> </w:t>
              </w:r>
              <w:proofErr w:type="spellStart"/>
              <w:r w:rsidRPr="00B41112">
                <w:rPr>
                  <w:bCs/>
                  <w:sz w:val="26"/>
                  <w:szCs w:val="26"/>
                  <w:rPrChange w:id="36810" w:author="Le Minh Nghia" w:date="2019-10-09T10:56:00Z">
                    <w:rPr>
                      <w:bCs/>
                    </w:rPr>
                  </w:rPrChange>
                </w:rPr>
                <w:t>sinh</w:t>
              </w:r>
              <w:proofErr w:type="spellEnd"/>
              <w:r w:rsidRPr="00B41112">
                <w:rPr>
                  <w:bCs/>
                  <w:sz w:val="26"/>
                  <w:szCs w:val="26"/>
                  <w:rPrChange w:id="36811" w:author="Le Minh Nghia" w:date="2019-10-09T10:56:00Z">
                    <w:rPr>
                      <w:bCs/>
                    </w:rPr>
                  </w:rPrChange>
                </w:rPr>
                <w:t xml:space="preserve"> </w:t>
              </w:r>
              <w:proofErr w:type="spellStart"/>
              <w:r w:rsidRPr="00B41112">
                <w:rPr>
                  <w:bCs/>
                  <w:sz w:val="26"/>
                  <w:szCs w:val="26"/>
                  <w:rPrChange w:id="36812" w:author="Le Minh Nghia" w:date="2019-10-09T10:56:00Z">
                    <w:rPr>
                      <w:bCs/>
                    </w:rPr>
                  </w:rPrChange>
                </w:rPr>
                <w:t>viên</w:t>
              </w:r>
              <w:proofErr w:type="spellEnd"/>
              <w:r w:rsidRPr="00B41112">
                <w:rPr>
                  <w:bCs/>
                  <w:sz w:val="26"/>
                  <w:szCs w:val="26"/>
                  <w:rPrChange w:id="36813" w:author="Le Minh Nghia" w:date="2019-10-09T10:56:00Z">
                    <w:rPr>
                      <w:bCs/>
                    </w:rPr>
                  </w:rPrChange>
                </w:rPr>
                <w:t xml:space="preserve"> </w:t>
              </w:r>
              <w:proofErr w:type="spellStart"/>
              <w:r w:rsidRPr="00B41112">
                <w:rPr>
                  <w:bCs/>
                  <w:sz w:val="26"/>
                  <w:szCs w:val="26"/>
                  <w:rPrChange w:id="36814" w:author="Le Minh Nghia" w:date="2019-10-09T10:56:00Z">
                    <w:rPr>
                      <w:bCs/>
                    </w:rPr>
                  </w:rPrChange>
                </w:rPr>
                <w:t>trên</w:t>
              </w:r>
              <w:proofErr w:type="spellEnd"/>
              <w:r w:rsidRPr="00B41112">
                <w:rPr>
                  <w:bCs/>
                  <w:sz w:val="26"/>
                  <w:szCs w:val="26"/>
                  <w:rPrChange w:id="36815" w:author="Le Minh Nghia" w:date="2019-10-09T10:56:00Z">
                    <w:rPr>
                      <w:bCs/>
                    </w:rPr>
                  </w:rPrChange>
                </w:rPr>
                <w:t xml:space="preserve"> </w:t>
              </w:r>
              <w:proofErr w:type="spellStart"/>
              <w:r w:rsidRPr="00B41112">
                <w:rPr>
                  <w:bCs/>
                  <w:sz w:val="26"/>
                  <w:szCs w:val="26"/>
                  <w:rPrChange w:id="36816" w:author="Le Minh Nghia" w:date="2019-10-09T10:56:00Z">
                    <w:rPr>
                      <w:bCs/>
                    </w:rPr>
                  </w:rPrChange>
                </w:rPr>
                <w:t>trang</w:t>
              </w:r>
              <w:proofErr w:type="spellEnd"/>
              <w:r w:rsidRPr="00B41112">
                <w:rPr>
                  <w:bCs/>
                  <w:sz w:val="26"/>
                  <w:szCs w:val="26"/>
                  <w:rPrChange w:id="36817" w:author="Le Minh Nghia" w:date="2019-10-09T10:56:00Z">
                    <w:rPr>
                      <w:bCs/>
                    </w:rPr>
                  </w:rPrChange>
                </w:rPr>
                <w:t xml:space="preserve"> web </w:t>
              </w:r>
              <w:proofErr w:type="spellStart"/>
              <w:r w:rsidRPr="00B41112">
                <w:rPr>
                  <w:bCs/>
                  <w:sz w:val="26"/>
                  <w:szCs w:val="26"/>
                  <w:rPrChange w:id="36818" w:author="Le Minh Nghia" w:date="2019-10-09T10:56:00Z">
                    <w:rPr>
                      <w:bCs/>
                    </w:rPr>
                  </w:rPrChange>
                </w:rPr>
                <w:t>của</w:t>
              </w:r>
              <w:proofErr w:type="spellEnd"/>
              <w:r w:rsidRPr="00B41112">
                <w:rPr>
                  <w:bCs/>
                  <w:sz w:val="26"/>
                  <w:szCs w:val="26"/>
                  <w:rPrChange w:id="36819" w:author="Le Minh Nghia" w:date="2019-10-09T10:56:00Z">
                    <w:rPr>
                      <w:bCs/>
                    </w:rPr>
                  </w:rPrChange>
                </w:rPr>
                <w:t xml:space="preserve"> </w:t>
              </w:r>
              <w:proofErr w:type="spellStart"/>
              <w:r w:rsidRPr="00B41112">
                <w:rPr>
                  <w:bCs/>
                  <w:sz w:val="26"/>
                  <w:szCs w:val="26"/>
                  <w:rPrChange w:id="36820" w:author="Le Minh Nghia" w:date="2019-10-09T10:56:00Z">
                    <w:rPr>
                      <w:bCs/>
                    </w:rPr>
                  </w:rPrChange>
                </w:rPr>
                <w:t>các</w:t>
              </w:r>
              <w:proofErr w:type="spellEnd"/>
              <w:r w:rsidRPr="00B41112">
                <w:rPr>
                  <w:bCs/>
                  <w:sz w:val="26"/>
                  <w:szCs w:val="26"/>
                  <w:rPrChange w:id="36821" w:author="Le Minh Nghia" w:date="2019-10-09T10:56:00Z">
                    <w:rPr>
                      <w:bCs/>
                    </w:rPr>
                  </w:rPrChange>
                </w:rPr>
                <w:t xml:space="preserve"> khoa </w:t>
              </w:r>
              <w:proofErr w:type="spellStart"/>
              <w:r w:rsidRPr="00B41112">
                <w:rPr>
                  <w:bCs/>
                  <w:sz w:val="26"/>
                  <w:szCs w:val="26"/>
                  <w:rPrChange w:id="36822" w:author="Le Minh Nghia" w:date="2019-10-09T10:56:00Z">
                    <w:rPr>
                      <w:bCs/>
                    </w:rPr>
                  </w:rPrChange>
                </w:rPr>
                <w:t>nhằm</w:t>
              </w:r>
              <w:proofErr w:type="spellEnd"/>
              <w:r w:rsidRPr="00B41112">
                <w:rPr>
                  <w:bCs/>
                  <w:sz w:val="26"/>
                  <w:szCs w:val="26"/>
                  <w:rPrChange w:id="36823" w:author="Le Minh Nghia" w:date="2019-10-09T10:56:00Z">
                    <w:rPr>
                      <w:bCs/>
                    </w:rPr>
                  </w:rPrChange>
                </w:rPr>
                <w:t xml:space="preserve"> </w:t>
              </w:r>
              <w:proofErr w:type="spellStart"/>
              <w:r w:rsidRPr="00B41112">
                <w:rPr>
                  <w:bCs/>
                  <w:sz w:val="26"/>
                  <w:szCs w:val="26"/>
                  <w:rPrChange w:id="36824" w:author="Le Minh Nghia" w:date="2019-10-09T10:56:00Z">
                    <w:rPr>
                      <w:bCs/>
                    </w:rPr>
                  </w:rPrChange>
                </w:rPr>
                <w:t>giúp</w:t>
              </w:r>
              <w:proofErr w:type="spellEnd"/>
              <w:r w:rsidRPr="00B41112">
                <w:rPr>
                  <w:bCs/>
                  <w:sz w:val="26"/>
                  <w:szCs w:val="26"/>
                  <w:rPrChange w:id="36825" w:author="Le Minh Nghia" w:date="2019-10-09T10:56:00Z">
                    <w:rPr>
                      <w:bCs/>
                    </w:rPr>
                  </w:rPrChange>
                </w:rPr>
                <w:t xml:space="preserve"> </w:t>
              </w:r>
              <w:proofErr w:type="spellStart"/>
              <w:r w:rsidRPr="00B41112">
                <w:rPr>
                  <w:bCs/>
                  <w:sz w:val="26"/>
                  <w:szCs w:val="26"/>
                  <w:rPrChange w:id="36826" w:author="Le Minh Nghia" w:date="2019-10-09T10:56:00Z">
                    <w:rPr>
                      <w:bCs/>
                    </w:rPr>
                  </w:rPrChange>
                </w:rPr>
                <w:t>thuận</w:t>
              </w:r>
              <w:proofErr w:type="spellEnd"/>
              <w:r w:rsidRPr="00B41112">
                <w:rPr>
                  <w:bCs/>
                  <w:sz w:val="26"/>
                  <w:szCs w:val="26"/>
                  <w:rPrChange w:id="36827" w:author="Le Minh Nghia" w:date="2019-10-09T10:56:00Z">
                    <w:rPr>
                      <w:bCs/>
                    </w:rPr>
                  </w:rPrChange>
                </w:rPr>
                <w:t xml:space="preserve"> </w:t>
              </w:r>
              <w:proofErr w:type="spellStart"/>
              <w:r w:rsidRPr="00B41112">
                <w:rPr>
                  <w:bCs/>
                  <w:sz w:val="26"/>
                  <w:szCs w:val="26"/>
                  <w:rPrChange w:id="36828" w:author="Le Minh Nghia" w:date="2019-10-09T10:56:00Z">
                    <w:rPr>
                      <w:bCs/>
                    </w:rPr>
                  </w:rPrChange>
                </w:rPr>
                <w:t>tiện</w:t>
              </w:r>
              <w:proofErr w:type="spellEnd"/>
              <w:r w:rsidRPr="00B41112">
                <w:rPr>
                  <w:bCs/>
                  <w:sz w:val="26"/>
                  <w:szCs w:val="26"/>
                  <w:rPrChange w:id="36829" w:author="Le Minh Nghia" w:date="2019-10-09T10:56:00Z">
                    <w:rPr>
                      <w:bCs/>
                    </w:rPr>
                  </w:rPrChange>
                </w:rPr>
                <w:t xml:space="preserve"> </w:t>
              </w:r>
              <w:proofErr w:type="spellStart"/>
              <w:r w:rsidRPr="00B41112">
                <w:rPr>
                  <w:bCs/>
                  <w:sz w:val="26"/>
                  <w:szCs w:val="26"/>
                  <w:rPrChange w:id="36830" w:author="Le Minh Nghia" w:date="2019-10-09T10:56:00Z">
                    <w:rPr>
                      <w:bCs/>
                    </w:rPr>
                  </w:rPrChange>
                </w:rPr>
                <w:t>cho</w:t>
              </w:r>
              <w:proofErr w:type="spellEnd"/>
              <w:r w:rsidRPr="00B41112">
                <w:rPr>
                  <w:bCs/>
                  <w:sz w:val="26"/>
                  <w:szCs w:val="26"/>
                  <w:rPrChange w:id="36831" w:author="Le Minh Nghia" w:date="2019-10-09T10:56:00Z">
                    <w:rPr>
                      <w:bCs/>
                    </w:rPr>
                  </w:rPrChange>
                </w:rPr>
                <w:t xml:space="preserve"> </w:t>
              </w:r>
              <w:proofErr w:type="spellStart"/>
              <w:r w:rsidRPr="00B41112">
                <w:rPr>
                  <w:bCs/>
                  <w:sz w:val="26"/>
                  <w:szCs w:val="26"/>
                  <w:rPrChange w:id="36832" w:author="Le Minh Nghia" w:date="2019-10-09T10:56:00Z">
                    <w:rPr>
                      <w:bCs/>
                    </w:rPr>
                  </w:rPrChange>
                </w:rPr>
                <w:t>việc</w:t>
              </w:r>
              <w:proofErr w:type="spellEnd"/>
              <w:r w:rsidRPr="00B41112">
                <w:rPr>
                  <w:bCs/>
                  <w:sz w:val="26"/>
                  <w:szCs w:val="26"/>
                  <w:rPrChange w:id="36833" w:author="Le Minh Nghia" w:date="2019-10-09T10:56:00Z">
                    <w:rPr>
                      <w:bCs/>
                    </w:rPr>
                  </w:rPrChange>
                </w:rPr>
                <w:t xml:space="preserve"> </w:t>
              </w:r>
              <w:proofErr w:type="spellStart"/>
              <w:r w:rsidRPr="00B41112">
                <w:rPr>
                  <w:bCs/>
                  <w:sz w:val="26"/>
                  <w:szCs w:val="26"/>
                  <w:rPrChange w:id="36834" w:author="Le Minh Nghia" w:date="2019-10-09T10:56:00Z">
                    <w:rPr>
                      <w:bCs/>
                    </w:rPr>
                  </w:rPrChange>
                </w:rPr>
                <w:t>liên</w:t>
              </w:r>
              <w:proofErr w:type="spellEnd"/>
              <w:r w:rsidRPr="00B41112">
                <w:rPr>
                  <w:bCs/>
                  <w:sz w:val="26"/>
                  <w:szCs w:val="26"/>
                  <w:rPrChange w:id="36835" w:author="Le Minh Nghia" w:date="2019-10-09T10:56:00Z">
                    <w:rPr>
                      <w:bCs/>
                    </w:rPr>
                  </w:rPrChange>
                </w:rPr>
                <w:t xml:space="preserve"> </w:t>
              </w:r>
              <w:proofErr w:type="spellStart"/>
              <w:r w:rsidRPr="00B41112">
                <w:rPr>
                  <w:bCs/>
                  <w:sz w:val="26"/>
                  <w:szCs w:val="26"/>
                  <w:rPrChange w:id="36836" w:author="Le Minh Nghia" w:date="2019-10-09T10:56:00Z">
                    <w:rPr>
                      <w:bCs/>
                    </w:rPr>
                  </w:rPrChange>
                </w:rPr>
                <w:t>lạc</w:t>
              </w:r>
              <w:proofErr w:type="spellEnd"/>
              <w:r w:rsidRPr="00B41112">
                <w:rPr>
                  <w:bCs/>
                  <w:sz w:val="26"/>
                  <w:szCs w:val="26"/>
                  <w:rPrChange w:id="36837" w:author="Le Minh Nghia" w:date="2019-10-09T10:56:00Z">
                    <w:rPr>
                      <w:bCs/>
                    </w:rPr>
                  </w:rPrChange>
                </w:rPr>
                <w:t xml:space="preserve"> </w:t>
              </w:r>
              <w:proofErr w:type="spellStart"/>
              <w:r w:rsidRPr="00B41112">
                <w:rPr>
                  <w:bCs/>
                  <w:sz w:val="26"/>
                  <w:szCs w:val="26"/>
                  <w:rPrChange w:id="36838" w:author="Le Minh Nghia" w:date="2019-10-09T10:56:00Z">
                    <w:rPr>
                      <w:bCs/>
                    </w:rPr>
                  </w:rPrChange>
                </w:rPr>
                <w:t>để</w:t>
              </w:r>
              <w:proofErr w:type="spellEnd"/>
              <w:r w:rsidRPr="00B41112">
                <w:rPr>
                  <w:bCs/>
                  <w:sz w:val="26"/>
                  <w:szCs w:val="26"/>
                  <w:rPrChange w:id="36839" w:author="Le Minh Nghia" w:date="2019-10-09T10:56:00Z">
                    <w:rPr>
                      <w:bCs/>
                    </w:rPr>
                  </w:rPrChange>
                </w:rPr>
                <w:t xml:space="preserve"> </w:t>
              </w:r>
              <w:proofErr w:type="spellStart"/>
              <w:r w:rsidRPr="00B41112">
                <w:rPr>
                  <w:bCs/>
                  <w:sz w:val="26"/>
                  <w:szCs w:val="26"/>
                  <w:rPrChange w:id="36840" w:author="Le Minh Nghia" w:date="2019-10-09T10:56:00Z">
                    <w:rPr>
                      <w:bCs/>
                    </w:rPr>
                  </w:rPrChange>
                </w:rPr>
                <w:t>giáo</w:t>
              </w:r>
              <w:proofErr w:type="spellEnd"/>
              <w:r w:rsidRPr="00B41112">
                <w:rPr>
                  <w:bCs/>
                  <w:sz w:val="26"/>
                  <w:szCs w:val="26"/>
                  <w:rPrChange w:id="36841" w:author="Le Minh Nghia" w:date="2019-10-09T10:56:00Z">
                    <w:rPr>
                      <w:bCs/>
                    </w:rPr>
                  </w:rPrChange>
                </w:rPr>
                <w:t xml:space="preserve"> </w:t>
              </w:r>
              <w:proofErr w:type="spellStart"/>
              <w:r w:rsidRPr="00B41112">
                <w:rPr>
                  <w:bCs/>
                  <w:sz w:val="26"/>
                  <w:szCs w:val="26"/>
                  <w:rPrChange w:id="36842" w:author="Le Minh Nghia" w:date="2019-10-09T10:56:00Z">
                    <w:rPr>
                      <w:bCs/>
                    </w:rPr>
                  </w:rPrChange>
                </w:rPr>
                <w:t>vụ</w:t>
              </w:r>
              <w:proofErr w:type="spellEnd"/>
              <w:r w:rsidRPr="00B41112">
                <w:rPr>
                  <w:bCs/>
                  <w:sz w:val="26"/>
                  <w:szCs w:val="26"/>
                  <w:rPrChange w:id="36843" w:author="Le Minh Nghia" w:date="2019-10-09T10:56:00Z">
                    <w:rPr>
                      <w:bCs/>
                    </w:rPr>
                  </w:rPrChange>
                </w:rPr>
                <w:t xml:space="preserve"> khoa </w:t>
              </w:r>
              <w:proofErr w:type="spellStart"/>
              <w:r w:rsidRPr="00B41112">
                <w:rPr>
                  <w:bCs/>
                  <w:sz w:val="26"/>
                  <w:szCs w:val="26"/>
                  <w:rPrChange w:id="36844" w:author="Le Minh Nghia" w:date="2019-10-09T10:56:00Z">
                    <w:rPr>
                      <w:bCs/>
                    </w:rPr>
                  </w:rPrChange>
                </w:rPr>
                <w:t>có</w:t>
              </w:r>
              <w:proofErr w:type="spellEnd"/>
              <w:r w:rsidRPr="00B41112">
                <w:rPr>
                  <w:bCs/>
                  <w:sz w:val="26"/>
                  <w:szCs w:val="26"/>
                  <w:rPrChange w:id="36845" w:author="Le Minh Nghia" w:date="2019-10-09T10:56:00Z">
                    <w:rPr>
                      <w:bCs/>
                    </w:rPr>
                  </w:rPrChange>
                </w:rPr>
                <w:t xml:space="preserve"> </w:t>
              </w:r>
              <w:proofErr w:type="spellStart"/>
              <w:r w:rsidRPr="00B41112">
                <w:rPr>
                  <w:bCs/>
                  <w:sz w:val="26"/>
                  <w:szCs w:val="26"/>
                  <w:rPrChange w:id="36846" w:author="Le Minh Nghia" w:date="2019-10-09T10:56:00Z">
                    <w:rPr>
                      <w:bCs/>
                    </w:rPr>
                  </w:rPrChange>
                </w:rPr>
                <w:t>thể</w:t>
              </w:r>
              <w:proofErr w:type="spellEnd"/>
              <w:r w:rsidRPr="00B41112">
                <w:rPr>
                  <w:bCs/>
                  <w:sz w:val="26"/>
                  <w:szCs w:val="26"/>
                  <w:rPrChange w:id="36847" w:author="Le Minh Nghia" w:date="2019-10-09T10:56:00Z">
                    <w:rPr>
                      <w:bCs/>
                    </w:rPr>
                  </w:rPrChange>
                </w:rPr>
                <w:t xml:space="preserve"> </w:t>
              </w:r>
              <w:proofErr w:type="spellStart"/>
              <w:r w:rsidRPr="00B41112">
                <w:rPr>
                  <w:bCs/>
                  <w:sz w:val="26"/>
                  <w:szCs w:val="26"/>
                  <w:rPrChange w:id="36848" w:author="Le Minh Nghia" w:date="2019-10-09T10:56:00Z">
                    <w:rPr>
                      <w:bCs/>
                    </w:rPr>
                  </w:rPrChange>
                </w:rPr>
                <w:t>liên</w:t>
              </w:r>
              <w:proofErr w:type="spellEnd"/>
              <w:r w:rsidRPr="00B41112">
                <w:rPr>
                  <w:bCs/>
                  <w:sz w:val="26"/>
                  <w:szCs w:val="26"/>
                  <w:rPrChange w:id="36849" w:author="Le Minh Nghia" w:date="2019-10-09T10:56:00Z">
                    <w:rPr>
                      <w:bCs/>
                    </w:rPr>
                  </w:rPrChange>
                </w:rPr>
                <w:t xml:space="preserve"> </w:t>
              </w:r>
              <w:proofErr w:type="spellStart"/>
              <w:r w:rsidRPr="00B41112">
                <w:rPr>
                  <w:bCs/>
                  <w:sz w:val="26"/>
                  <w:szCs w:val="26"/>
                  <w:rPrChange w:id="36850" w:author="Le Minh Nghia" w:date="2019-10-09T10:56:00Z">
                    <w:rPr>
                      <w:bCs/>
                    </w:rPr>
                  </w:rPrChange>
                </w:rPr>
                <w:t>lạc</w:t>
              </w:r>
              <w:proofErr w:type="spellEnd"/>
              <w:r w:rsidRPr="00B41112">
                <w:rPr>
                  <w:bCs/>
                  <w:sz w:val="26"/>
                  <w:szCs w:val="26"/>
                  <w:rPrChange w:id="36851" w:author="Le Minh Nghia" w:date="2019-10-09T10:56:00Z">
                    <w:rPr>
                      <w:bCs/>
                    </w:rPr>
                  </w:rPrChange>
                </w:rPr>
                <w:t xml:space="preserve"> </w:t>
              </w:r>
              <w:proofErr w:type="spellStart"/>
              <w:r w:rsidRPr="00B41112">
                <w:rPr>
                  <w:bCs/>
                  <w:sz w:val="26"/>
                  <w:szCs w:val="26"/>
                  <w:rPrChange w:id="36852" w:author="Le Minh Nghia" w:date="2019-10-09T10:56:00Z">
                    <w:rPr>
                      <w:bCs/>
                    </w:rPr>
                  </w:rPrChange>
                </w:rPr>
                <w:t>với</w:t>
              </w:r>
              <w:proofErr w:type="spellEnd"/>
              <w:r w:rsidRPr="00B41112">
                <w:rPr>
                  <w:bCs/>
                  <w:sz w:val="26"/>
                  <w:szCs w:val="26"/>
                  <w:rPrChange w:id="36853" w:author="Le Minh Nghia" w:date="2019-10-09T10:56:00Z">
                    <w:rPr>
                      <w:bCs/>
                    </w:rPr>
                  </w:rPrChange>
                </w:rPr>
                <w:t xml:space="preserve"> </w:t>
              </w:r>
              <w:proofErr w:type="spellStart"/>
              <w:r w:rsidRPr="00B41112">
                <w:rPr>
                  <w:bCs/>
                  <w:sz w:val="26"/>
                  <w:szCs w:val="26"/>
                  <w:rPrChange w:id="36854" w:author="Le Minh Nghia" w:date="2019-10-09T10:56:00Z">
                    <w:rPr>
                      <w:bCs/>
                    </w:rPr>
                  </w:rPrChange>
                </w:rPr>
                <w:t>cựu</w:t>
              </w:r>
              <w:proofErr w:type="spellEnd"/>
              <w:r w:rsidRPr="00B41112">
                <w:rPr>
                  <w:bCs/>
                  <w:sz w:val="26"/>
                  <w:szCs w:val="26"/>
                  <w:rPrChange w:id="36855" w:author="Le Minh Nghia" w:date="2019-10-09T10:56:00Z">
                    <w:rPr>
                      <w:bCs/>
                    </w:rPr>
                  </w:rPrChange>
                </w:rPr>
                <w:t xml:space="preserve"> </w:t>
              </w:r>
              <w:proofErr w:type="spellStart"/>
              <w:r w:rsidRPr="00B41112">
                <w:rPr>
                  <w:bCs/>
                  <w:sz w:val="26"/>
                  <w:szCs w:val="26"/>
                  <w:rPrChange w:id="36856" w:author="Le Minh Nghia" w:date="2019-10-09T10:56:00Z">
                    <w:rPr>
                      <w:bCs/>
                    </w:rPr>
                  </w:rPrChange>
                </w:rPr>
                <w:t>sinh</w:t>
              </w:r>
              <w:proofErr w:type="spellEnd"/>
              <w:r w:rsidRPr="00B41112">
                <w:rPr>
                  <w:bCs/>
                  <w:sz w:val="26"/>
                  <w:szCs w:val="26"/>
                  <w:rPrChange w:id="36857" w:author="Le Minh Nghia" w:date="2019-10-09T10:56:00Z">
                    <w:rPr>
                      <w:bCs/>
                    </w:rPr>
                  </w:rPrChange>
                </w:rPr>
                <w:t xml:space="preserve"> </w:t>
              </w:r>
              <w:proofErr w:type="spellStart"/>
              <w:r w:rsidRPr="00B41112">
                <w:rPr>
                  <w:bCs/>
                  <w:sz w:val="26"/>
                  <w:szCs w:val="26"/>
                  <w:rPrChange w:id="36858" w:author="Le Minh Nghia" w:date="2019-10-09T10:56:00Z">
                    <w:rPr>
                      <w:bCs/>
                    </w:rPr>
                  </w:rPrChange>
                </w:rPr>
                <w:t>viên</w:t>
              </w:r>
              <w:proofErr w:type="spellEnd"/>
              <w:r w:rsidRPr="00B41112">
                <w:rPr>
                  <w:bCs/>
                  <w:sz w:val="26"/>
                  <w:szCs w:val="26"/>
                  <w:rPrChange w:id="36859" w:author="Le Minh Nghia" w:date="2019-10-09T10:56:00Z">
                    <w:rPr>
                      <w:bCs/>
                    </w:rPr>
                  </w:rPrChange>
                </w:rPr>
                <w:t xml:space="preserve">, </w:t>
              </w:r>
              <w:proofErr w:type="spellStart"/>
              <w:r w:rsidRPr="00B41112">
                <w:rPr>
                  <w:bCs/>
                  <w:sz w:val="26"/>
                  <w:szCs w:val="26"/>
                  <w:rPrChange w:id="36860" w:author="Le Minh Nghia" w:date="2019-10-09T10:56:00Z">
                    <w:rPr>
                      <w:bCs/>
                    </w:rPr>
                  </w:rPrChange>
                </w:rPr>
                <w:t>gửi</w:t>
              </w:r>
              <w:proofErr w:type="spellEnd"/>
              <w:r w:rsidRPr="00B41112">
                <w:rPr>
                  <w:bCs/>
                  <w:sz w:val="26"/>
                  <w:szCs w:val="26"/>
                  <w:rPrChange w:id="36861" w:author="Le Minh Nghia" w:date="2019-10-09T10:56:00Z">
                    <w:rPr>
                      <w:bCs/>
                    </w:rPr>
                  </w:rPrChange>
                </w:rPr>
                <w:t xml:space="preserve"> </w:t>
              </w:r>
              <w:proofErr w:type="spellStart"/>
              <w:r w:rsidRPr="00B41112">
                <w:rPr>
                  <w:bCs/>
                  <w:sz w:val="26"/>
                  <w:szCs w:val="26"/>
                  <w:rPrChange w:id="36862" w:author="Le Minh Nghia" w:date="2019-10-09T10:56:00Z">
                    <w:rPr>
                      <w:bCs/>
                    </w:rPr>
                  </w:rPrChange>
                </w:rPr>
                <w:t>lời</w:t>
              </w:r>
              <w:proofErr w:type="spellEnd"/>
              <w:r w:rsidRPr="00B41112">
                <w:rPr>
                  <w:bCs/>
                  <w:sz w:val="26"/>
                  <w:szCs w:val="26"/>
                  <w:rPrChange w:id="36863" w:author="Le Minh Nghia" w:date="2019-10-09T10:56:00Z">
                    <w:rPr>
                      <w:bCs/>
                    </w:rPr>
                  </w:rPrChange>
                </w:rPr>
                <w:t xml:space="preserve"> </w:t>
              </w:r>
              <w:proofErr w:type="spellStart"/>
              <w:r w:rsidRPr="00B41112">
                <w:rPr>
                  <w:bCs/>
                  <w:sz w:val="26"/>
                  <w:szCs w:val="26"/>
                  <w:rPrChange w:id="36864" w:author="Le Minh Nghia" w:date="2019-10-09T10:56:00Z">
                    <w:rPr>
                      <w:bCs/>
                    </w:rPr>
                  </w:rPrChange>
                </w:rPr>
                <w:t>mời</w:t>
              </w:r>
              <w:proofErr w:type="spellEnd"/>
              <w:r w:rsidRPr="00B41112">
                <w:rPr>
                  <w:bCs/>
                  <w:sz w:val="26"/>
                  <w:szCs w:val="26"/>
                  <w:rPrChange w:id="36865" w:author="Le Minh Nghia" w:date="2019-10-09T10:56:00Z">
                    <w:rPr>
                      <w:bCs/>
                    </w:rPr>
                  </w:rPrChange>
                </w:rPr>
                <w:t xml:space="preserve"> </w:t>
              </w:r>
              <w:proofErr w:type="spellStart"/>
              <w:r w:rsidRPr="00B41112">
                <w:rPr>
                  <w:bCs/>
                  <w:sz w:val="26"/>
                  <w:szCs w:val="26"/>
                  <w:rPrChange w:id="36866" w:author="Le Minh Nghia" w:date="2019-10-09T10:56:00Z">
                    <w:rPr>
                      <w:bCs/>
                    </w:rPr>
                  </w:rPrChange>
                </w:rPr>
                <w:t>tham</w:t>
              </w:r>
              <w:proofErr w:type="spellEnd"/>
              <w:r w:rsidRPr="00B41112">
                <w:rPr>
                  <w:bCs/>
                  <w:sz w:val="26"/>
                  <w:szCs w:val="26"/>
                  <w:rPrChange w:id="36867" w:author="Le Minh Nghia" w:date="2019-10-09T10:56:00Z">
                    <w:rPr>
                      <w:bCs/>
                    </w:rPr>
                  </w:rPrChange>
                </w:rPr>
                <w:t xml:space="preserve"> </w:t>
              </w:r>
              <w:proofErr w:type="spellStart"/>
              <w:r w:rsidRPr="00B41112">
                <w:rPr>
                  <w:bCs/>
                  <w:sz w:val="26"/>
                  <w:szCs w:val="26"/>
                  <w:rPrChange w:id="36868" w:author="Le Minh Nghia" w:date="2019-10-09T10:56:00Z">
                    <w:rPr>
                      <w:bCs/>
                    </w:rPr>
                  </w:rPrChange>
                </w:rPr>
                <w:t>gia</w:t>
              </w:r>
              <w:proofErr w:type="spellEnd"/>
              <w:r w:rsidRPr="00B41112">
                <w:rPr>
                  <w:bCs/>
                  <w:sz w:val="26"/>
                  <w:szCs w:val="26"/>
                  <w:rPrChange w:id="36869" w:author="Le Minh Nghia" w:date="2019-10-09T10:56:00Z">
                    <w:rPr>
                      <w:bCs/>
                    </w:rPr>
                  </w:rPrChange>
                </w:rPr>
                <w:t xml:space="preserve"> </w:t>
              </w:r>
              <w:proofErr w:type="spellStart"/>
              <w:r w:rsidRPr="00B41112">
                <w:rPr>
                  <w:bCs/>
                  <w:sz w:val="26"/>
                  <w:szCs w:val="26"/>
                  <w:rPrChange w:id="36870" w:author="Le Minh Nghia" w:date="2019-10-09T10:56:00Z">
                    <w:rPr>
                      <w:bCs/>
                    </w:rPr>
                  </w:rPrChange>
                </w:rPr>
                <w:t>họp</w:t>
              </w:r>
              <w:proofErr w:type="spellEnd"/>
              <w:r w:rsidRPr="00B41112">
                <w:rPr>
                  <w:bCs/>
                  <w:sz w:val="26"/>
                  <w:szCs w:val="26"/>
                  <w:rPrChange w:id="36871" w:author="Le Minh Nghia" w:date="2019-10-09T10:56:00Z">
                    <w:rPr>
                      <w:bCs/>
                    </w:rPr>
                  </w:rPrChange>
                </w:rPr>
                <w:t xml:space="preserve"> </w:t>
              </w:r>
              <w:proofErr w:type="spellStart"/>
              <w:r w:rsidRPr="00B41112">
                <w:rPr>
                  <w:bCs/>
                  <w:sz w:val="26"/>
                  <w:szCs w:val="26"/>
                  <w:rPrChange w:id="36872" w:author="Le Minh Nghia" w:date="2019-10-09T10:56:00Z">
                    <w:rPr>
                      <w:bCs/>
                    </w:rPr>
                  </w:rPrChange>
                </w:rPr>
                <w:t>mặt</w:t>
              </w:r>
              <w:proofErr w:type="spellEnd"/>
              <w:r w:rsidRPr="00B41112">
                <w:rPr>
                  <w:bCs/>
                  <w:sz w:val="26"/>
                  <w:szCs w:val="26"/>
                  <w:rPrChange w:id="36873" w:author="Le Minh Nghia" w:date="2019-10-09T10:56:00Z">
                    <w:rPr>
                      <w:bCs/>
                    </w:rPr>
                  </w:rPrChange>
                </w:rPr>
                <w:t xml:space="preserve">, </w:t>
              </w:r>
              <w:proofErr w:type="spellStart"/>
              <w:r w:rsidRPr="00B41112">
                <w:rPr>
                  <w:bCs/>
                  <w:sz w:val="26"/>
                  <w:szCs w:val="26"/>
                  <w:rPrChange w:id="36874" w:author="Le Minh Nghia" w:date="2019-10-09T10:56:00Z">
                    <w:rPr>
                      <w:bCs/>
                    </w:rPr>
                  </w:rPrChange>
                </w:rPr>
                <w:t>sự</w:t>
              </w:r>
              <w:proofErr w:type="spellEnd"/>
              <w:r w:rsidRPr="00B41112">
                <w:rPr>
                  <w:bCs/>
                  <w:sz w:val="26"/>
                  <w:szCs w:val="26"/>
                  <w:rPrChange w:id="36875" w:author="Le Minh Nghia" w:date="2019-10-09T10:56:00Z">
                    <w:rPr>
                      <w:bCs/>
                    </w:rPr>
                  </w:rPrChange>
                </w:rPr>
                <w:t xml:space="preserve"> </w:t>
              </w:r>
              <w:proofErr w:type="spellStart"/>
              <w:r w:rsidRPr="00B41112">
                <w:rPr>
                  <w:bCs/>
                  <w:sz w:val="26"/>
                  <w:szCs w:val="26"/>
                  <w:rPrChange w:id="36876" w:author="Le Minh Nghia" w:date="2019-10-09T10:56:00Z">
                    <w:rPr>
                      <w:bCs/>
                    </w:rPr>
                  </w:rPrChange>
                </w:rPr>
                <w:t>kiện</w:t>
              </w:r>
              <w:proofErr w:type="spellEnd"/>
              <w:r w:rsidRPr="00B41112">
                <w:rPr>
                  <w:bCs/>
                  <w:sz w:val="26"/>
                  <w:szCs w:val="26"/>
                  <w:rPrChange w:id="36877" w:author="Le Minh Nghia" w:date="2019-10-09T10:56:00Z">
                    <w:rPr>
                      <w:bCs/>
                    </w:rPr>
                  </w:rPrChange>
                </w:rPr>
                <w:t xml:space="preserve">, </w:t>
              </w:r>
              <w:proofErr w:type="spellStart"/>
              <w:r w:rsidRPr="00B41112">
                <w:rPr>
                  <w:bCs/>
                  <w:sz w:val="26"/>
                  <w:szCs w:val="26"/>
                  <w:rPrChange w:id="36878" w:author="Le Minh Nghia" w:date="2019-10-09T10:56:00Z">
                    <w:rPr>
                      <w:bCs/>
                    </w:rPr>
                  </w:rPrChange>
                </w:rPr>
                <w:t>trao</w:t>
              </w:r>
              <w:proofErr w:type="spellEnd"/>
              <w:r w:rsidRPr="00B41112">
                <w:rPr>
                  <w:bCs/>
                  <w:sz w:val="26"/>
                  <w:szCs w:val="26"/>
                  <w:rPrChange w:id="36879" w:author="Le Minh Nghia" w:date="2019-10-09T10:56:00Z">
                    <w:rPr>
                      <w:bCs/>
                    </w:rPr>
                  </w:rPrChange>
                </w:rPr>
                <w:t xml:space="preserve"> </w:t>
              </w:r>
              <w:proofErr w:type="spellStart"/>
              <w:r w:rsidRPr="00B41112">
                <w:rPr>
                  <w:bCs/>
                  <w:sz w:val="26"/>
                  <w:szCs w:val="26"/>
                  <w:rPrChange w:id="36880" w:author="Le Minh Nghia" w:date="2019-10-09T10:56:00Z">
                    <w:rPr>
                      <w:bCs/>
                    </w:rPr>
                  </w:rPrChange>
                </w:rPr>
                <w:t>đổi</w:t>
              </w:r>
              <w:proofErr w:type="spellEnd"/>
              <w:r w:rsidRPr="00B41112">
                <w:rPr>
                  <w:bCs/>
                  <w:sz w:val="26"/>
                  <w:szCs w:val="26"/>
                  <w:rPrChange w:id="36881" w:author="Le Minh Nghia" w:date="2019-10-09T10:56:00Z">
                    <w:rPr>
                      <w:bCs/>
                    </w:rPr>
                  </w:rPrChange>
                </w:rPr>
                <w:t xml:space="preserve"> </w:t>
              </w:r>
              <w:proofErr w:type="spellStart"/>
              <w:r w:rsidRPr="00B41112">
                <w:rPr>
                  <w:bCs/>
                  <w:sz w:val="26"/>
                  <w:szCs w:val="26"/>
                  <w:rPrChange w:id="36882" w:author="Le Minh Nghia" w:date="2019-10-09T10:56:00Z">
                    <w:rPr>
                      <w:bCs/>
                    </w:rPr>
                  </w:rPrChange>
                </w:rPr>
                <w:t>kiến</w:t>
              </w:r>
              <w:proofErr w:type="spellEnd"/>
              <w:r w:rsidRPr="00B41112">
                <w:rPr>
                  <w:bCs/>
                  <w:sz w:val="26"/>
                  <w:szCs w:val="26"/>
                  <w:rPrChange w:id="36883" w:author="Le Minh Nghia" w:date="2019-10-09T10:56:00Z">
                    <w:rPr>
                      <w:bCs/>
                    </w:rPr>
                  </w:rPrChange>
                </w:rPr>
                <w:t xml:space="preserve"> </w:t>
              </w:r>
              <w:proofErr w:type="spellStart"/>
              <w:r w:rsidRPr="00B41112">
                <w:rPr>
                  <w:bCs/>
                  <w:sz w:val="26"/>
                  <w:szCs w:val="26"/>
                  <w:rPrChange w:id="36884" w:author="Le Minh Nghia" w:date="2019-10-09T10:56:00Z">
                    <w:rPr>
                      <w:bCs/>
                    </w:rPr>
                  </w:rPrChange>
                </w:rPr>
                <w:t>thức</w:t>
              </w:r>
              <w:proofErr w:type="spellEnd"/>
              <w:r w:rsidRPr="00B41112">
                <w:rPr>
                  <w:bCs/>
                  <w:sz w:val="26"/>
                  <w:szCs w:val="26"/>
                  <w:rPrChange w:id="36885" w:author="Le Minh Nghia" w:date="2019-10-09T10:56:00Z">
                    <w:rPr>
                      <w:bCs/>
                    </w:rPr>
                  </w:rPrChange>
                </w:rPr>
                <w:t xml:space="preserve"> </w:t>
              </w:r>
              <w:proofErr w:type="spellStart"/>
              <w:r w:rsidRPr="00B41112">
                <w:rPr>
                  <w:bCs/>
                  <w:sz w:val="26"/>
                  <w:szCs w:val="26"/>
                  <w:rPrChange w:id="36886" w:author="Le Minh Nghia" w:date="2019-10-09T10:56:00Z">
                    <w:rPr>
                      <w:bCs/>
                    </w:rPr>
                  </w:rPrChange>
                </w:rPr>
                <w:t>với</w:t>
              </w:r>
              <w:proofErr w:type="spellEnd"/>
              <w:r w:rsidRPr="00B41112">
                <w:rPr>
                  <w:bCs/>
                  <w:sz w:val="26"/>
                  <w:szCs w:val="26"/>
                  <w:rPrChange w:id="36887" w:author="Le Minh Nghia" w:date="2019-10-09T10:56:00Z">
                    <w:rPr>
                      <w:bCs/>
                    </w:rPr>
                  </w:rPrChange>
                </w:rPr>
                <w:t xml:space="preserve"> </w:t>
              </w:r>
              <w:proofErr w:type="spellStart"/>
              <w:r w:rsidRPr="00B41112">
                <w:rPr>
                  <w:bCs/>
                  <w:sz w:val="26"/>
                  <w:szCs w:val="26"/>
                  <w:rPrChange w:id="36888" w:author="Le Minh Nghia" w:date="2019-10-09T10:56:00Z">
                    <w:rPr>
                      <w:bCs/>
                    </w:rPr>
                  </w:rPrChange>
                </w:rPr>
                <w:t>sinh</w:t>
              </w:r>
              <w:proofErr w:type="spellEnd"/>
              <w:r w:rsidRPr="00B41112">
                <w:rPr>
                  <w:bCs/>
                  <w:sz w:val="26"/>
                  <w:szCs w:val="26"/>
                  <w:rPrChange w:id="36889" w:author="Le Minh Nghia" w:date="2019-10-09T10:56:00Z">
                    <w:rPr>
                      <w:bCs/>
                    </w:rPr>
                  </w:rPrChange>
                </w:rPr>
                <w:t xml:space="preserve"> </w:t>
              </w:r>
              <w:proofErr w:type="spellStart"/>
              <w:r w:rsidRPr="00B41112">
                <w:rPr>
                  <w:bCs/>
                  <w:sz w:val="26"/>
                  <w:szCs w:val="26"/>
                  <w:rPrChange w:id="36890" w:author="Le Minh Nghia" w:date="2019-10-09T10:56:00Z">
                    <w:rPr>
                      <w:bCs/>
                    </w:rPr>
                  </w:rPrChange>
                </w:rPr>
                <w:t>viên</w:t>
              </w:r>
              <w:proofErr w:type="spellEnd"/>
              <w:r w:rsidRPr="00B41112">
                <w:rPr>
                  <w:bCs/>
                  <w:sz w:val="26"/>
                  <w:szCs w:val="26"/>
                  <w:rPrChange w:id="36891" w:author="Le Minh Nghia" w:date="2019-10-09T10:56:00Z">
                    <w:rPr>
                      <w:bCs/>
                    </w:rPr>
                  </w:rPrChange>
                </w:rPr>
                <w:t xml:space="preserve"> </w:t>
              </w:r>
              <w:proofErr w:type="spellStart"/>
              <w:r w:rsidRPr="00B41112">
                <w:rPr>
                  <w:bCs/>
                  <w:sz w:val="26"/>
                  <w:szCs w:val="26"/>
                  <w:rPrChange w:id="36892" w:author="Le Minh Nghia" w:date="2019-10-09T10:56:00Z">
                    <w:rPr>
                      <w:bCs/>
                    </w:rPr>
                  </w:rPrChange>
                </w:rPr>
                <w:t>đang</w:t>
              </w:r>
              <w:proofErr w:type="spellEnd"/>
              <w:r w:rsidRPr="00B41112">
                <w:rPr>
                  <w:bCs/>
                  <w:sz w:val="26"/>
                  <w:szCs w:val="26"/>
                  <w:rPrChange w:id="36893" w:author="Le Minh Nghia" w:date="2019-10-09T10:56:00Z">
                    <w:rPr>
                      <w:bCs/>
                    </w:rPr>
                  </w:rPrChange>
                </w:rPr>
                <w:t xml:space="preserve"> </w:t>
              </w:r>
              <w:proofErr w:type="spellStart"/>
              <w:r w:rsidRPr="00B41112">
                <w:rPr>
                  <w:bCs/>
                  <w:sz w:val="26"/>
                  <w:szCs w:val="26"/>
                  <w:rPrChange w:id="36894" w:author="Le Minh Nghia" w:date="2019-10-09T10:56:00Z">
                    <w:rPr>
                      <w:bCs/>
                    </w:rPr>
                  </w:rPrChange>
                </w:rPr>
                <w:t>học</w:t>
              </w:r>
              <w:proofErr w:type="spellEnd"/>
              <w:r w:rsidRPr="00B41112">
                <w:rPr>
                  <w:bCs/>
                  <w:sz w:val="26"/>
                  <w:szCs w:val="26"/>
                  <w:rPrChange w:id="36895" w:author="Le Minh Nghia" w:date="2019-10-09T10:56:00Z">
                    <w:rPr>
                      <w:bCs/>
                    </w:rPr>
                  </w:rPrChange>
                </w:rPr>
                <w:t xml:space="preserve"> </w:t>
              </w:r>
              <w:proofErr w:type="spellStart"/>
              <w:r w:rsidRPr="00B41112">
                <w:rPr>
                  <w:bCs/>
                  <w:sz w:val="26"/>
                  <w:szCs w:val="26"/>
                  <w:rPrChange w:id="36896" w:author="Le Minh Nghia" w:date="2019-10-09T10:56:00Z">
                    <w:rPr>
                      <w:bCs/>
                    </w:rPr>
                  </w:rPrChange>
                </w:rPr>
                <w:t>tại</w:t>
              </w:r>
              <w:proofErr w:type="spellEnd"/>
              <w:r w:rsidRPr="00B41112">
                <w:rPr>
                  <w:bCs/>
                  <w:sz w:val="26"/>
                  <w:szCs w:val="26"/>
                  <w:rPrChange w:id="36897" w:author="Le Minh Nghia" w:date="2019-10-09T10:56:00Z">
                    <w:rPr>
                      <w:bCs/>
                    </w:rPr>
                  </w:rPrChange>
                </w:rPr>
                <w:t xml:space="preserve"> </w:t>
              </w:r>
              <w:proofErr w:type="spellStart"/>
              <w:r w:rsidRPr="00B41112">
                <w:rPr>
                  <w:bCs/>
                  <w:sz w:val="26"/>
                  <w:szCs w:val="26"/>
                  <w:rPrChange w:id="36898" w:author="Le Minh Nghia" w:date="2019-10-09T10:56:00Z">
                    <w:rPr>
                      <w:bCs/>
                    </w:rPr>
                  </w:rPrChange>
                </w:rPr>
                <w:t>trường</w:t>
              </w:r>
              <w:proofErr w:type="spellEnd"/>
              <w:r w:rsidRPr="00B41112">
                <w:rPr>
                  <w:bCs/>
                  <w:sz w:val="26"/>
                  <w:szCs w:val="26"/>
                  <w:rPrChange w:id="36899" w:author="Le Minh Nghia" w:date="2019-10-09T10:56:00Z">
                    <w:rPr>
                      <w:bCs/>
                    </w:rPr>
                  </w:rPrChange>
                </w:rPr>
                <w:t xml:space="preserve">, </w:t>
              </w:r>
              <w:proofErr w:type="spellStart"/>
              <w:r w:rsidRPr="00B41112">
                <w:rPr>
                  <w:bCs/>
                  <w:sz w:val="26"/>
                  <w:szCs w:val="26"/>
                  <w:rPrChange w:id="36900" w:author="Le Minh Nghia" w:date="2019-10-09T10:56:00Z">
                    <w:rPr>
                      <w:bCs/>
                    </w:rPr>
                  </w:rPrChange>
                </w:rPr>
                <w:t>thống</w:t>
              </w:r>
              <w:proofErr w:type="spellEnd"/>
              <w:r w:rsidRPr="00B41112">
                <w:rPr>
                  <w:bCs/>
                  <w:sz w:val="26"/>
                  <w:szCs w:val="26"/>
                  <w:rPrChange w:id="36901" w:author="Le Minh Nghia" w:date="2019-10-09T10:56:00Z">
                    <w:rPr>
                      <w:bCs/>
                    </w:rPr>
                  </w:rPrChange>
                </w:rPr>
                <w:t xml:space="preserve"> </w:t>
              </w:r>
              <w:proofErr w:type="spellStart"/>
              <w:r w:rsidRPr="00B41112">
                <w:rPr>
                  <w:bCs/>
                  <w:sz w:val="26"/>
                  <w:szCs w:val="26"/>
                  <w:rPrChange w:id="36902" w:author="Le Minh Nghia" w:date="2019-10-09T10:56:00Z">
                    <w:rPr>
                      <w:bCs/>
                    </w:rPr>
                  </w:rPrChange>
                </w:rPr>
                <w:t>kê</w:t>
              </w:r>
              <w:proofErr w:type="spellEnd"/>
              <w:r w:rsidRPr="00B41112">
                <w:rPr>
                  <w:bCs/>
                  <w:sz w:val="26"/>
                  <w:szCs w:val="26"/>
                  <w:rPrChange w:id="36903" w:author="Le Minh Nghia" w:date="2019-10-09T10:56:00Z">
                    <w:rPr>
                      <w:bCs/>
                    </w:rPr>
                  </w:rPrChange>
                </w:rPr>
                <w:t xml:space="preserve"> </w:t>
              </w:r>
              <w:proofErr w:type="spellStart"/>
              <w:r w:rsidRPr="00B41112">
                <w:rPr>
                  <w:bCs/>
                  <w:sz w:val="26"/>
                  <w:szCs w:val="26"/>
                  <w:rPrChange w:id="36904" w:author="Le Minh Nghia" w:date="2019-10-09T10:56:00Z">
                    <w:rPr>
                      <w:bCs/>
                    </w:rPr>
                  </w:rPrChange>
                </w:rPr>
                <w:t>tình</w:t>
              </w:r>
              <w:proofErr w:type="spellEnd"/>
              <w:r w:rsidRPr="00B41112">
                <w:rPr>
                  <w:bCs/>
                  <w:sz w:val="26"/>
                  <w:szCs w:val="26"/>
                  <w:rPrChange w:id="36905" w:author="Le Minh Nghia" w:date="2019-10-09T10:56:00Z">
                    <w:rPr>
                      <w:bCs/>
                    </w:rPr>
                  </w:rPrChange>
                </w:rPr>
                <w:t xml:space="preserve"> </w:t>
              </w:r>
              <w:proofErr w:type="spellStart"/>
              <w:r w:rsidRPr="00B41112">
                <w:rPr>
                  <w:bCs/>
                  <w:sz w:val="26"/>
                  <w:szCs w:val="26"/>
                  <w:rPrChange w:id="36906" w:author="Le Minh Nghia" w:date="2019-10-09T10:56:00Z">
                    <w:rPr>
                      <w:bCs/>
                    </w:rPr>
                  </w:rPrChange>
                </w:rPr>
                <w:t>hình</w:t>
              </w:r>
              <w:proofErr w:type="spellEnd"/>
              <w:r w:rsidRPr="00B41112">
                <w:rPr>
                  <w:bCs/>
                  <w:sz w:val="26"/>
                  <w:szCs w:val="26"/>
                  <w:rPrChange w:id="36907" w:author="Le Minh Nghia" w:date="2019-10-09T10:56:00Z">
                    <w:rPr>
                      <w:bCs/>
                    </w:rPr>
                  </w:rPrChange>
                </w:rPr>
                <w:t xml:space="preserve"> </w:t>
              </w:r>
              <w:proofErr w:type="spellStart"/>
              <w:r w:rsidRPr="00B41112">
                <w:rPr>
                  <w:bCs/>
                  <w:sz w:val="26"/>
                  <w:szCs w:val="26"/>
                  <w:rPrChange w:id="36908" w:author="Le Minh Nghia" w:date="2019-10-09T10:56:00Z">
                    <w:rPr>
                      <w:bCs/>
                    </w:rPr>
                  </w:rPrChange>
                </w:rPr>
                <w:t>việc</w:t>
              </w:r>
              <w:proofErr w:type="spellEnd"/>
              <w:r w:rsidRPr="00B41112">
                <w:rPr>
                  <w:bCs/>
                  <w:sz w:val="26"/>
                  <w:szCs w:val="26"/>
                  <w:rPrChange w:id="36909" w:author="Le Minh Nghia" w:date="2019-10-09T10:56:00Z">
                    <w:rPr>
                      <w:bCs/>
                    </w:rPr>
                  </w:rPrChange>
                </w:rPr>
                <w:t xml:space="preserve"> </w:t>
              </w:r>
              <w:proofErr w:type="spellStart"/>
              <w:r w:rsidRPr="00B41112">
                <w:rPr>
                  <w:bCs/>
                  <w:sz w:val="26"/>
                  <w:szCs w:val="26"/>
                  <w:rPrChange w:id="36910" w:author="Le Minh Nghia" w:date="2019-10-09T10:56:00Z">
                    <w:rPr>
                      <w:bCs/>
                    </w:rPr>
                  </w:rPrChange>
                </w:rPr>
                <w:t>làm</w:t>
              </w:r>
              <w:proofErr w:type="spellEnd"/>
              <w:r w:rsidRPr="00B41112">
                <w:rPr>
                  <w:bCs/>
                  <w:sz w:val="26"/>
                  <w:szCs w:val="26"/>
                  <w:rPrChange w:id="36911" w:author="Le Minh Nghia" w:date="2019-10-09T10:56:00Z">
                    <w:rPr>
                      <w:bCs/>
                    </w:rPr>
                  </w:rPrChange>
                </w:rPr>
                <w:t xml:space="preserve"> </w:t>
              </w:r>
              <w:proofErr w:type="spellStart"/>
              <w:r w:rsidRPr="00B41112">
                <w:rPr>
                  <w:bCs/>
                  <w:sz w:val="26"/>
                  <w:szCs w:val="26"/>
                  <w:rPrChange w:id="36912" w:author="Le Minh Nghia" w:date="2019-10-09T10:56:00Z">
                    <w:rPr>
                      <w:bCs/>
                    </w:rPr>
                  </w:rPrChange>
                </w:rPr>
                <w:t>của</w:t>
              </w:r>
              <w:proofErr w:type="spellEnd"/>
              <w:r w:rsidRPr="00B41112">
                <w:rPr>
                  <w:bCs/>
                  <w:sz w:val="26"/>
                  <w:szCs w:val="26"/>
                  <w:rPrChange w:id="36913" w:author="Le Minh Nghia" w:date="2019-10-09T10:56:00Z">
                    <w:rPr>
                      <w:bCs/>
                    </w:rPr>
                  </w:rPrChange>
                </w:rPr>
                <w:t xml:space="preserve"> </w:t>
              </w:r>
              <w:proofErr w:type="spellStart"/>
              <w:r w:rsidRPr="00B41112">
                <w:rPr>
                  <w:bCs/>
                  <w:sz w:val="26"/>
                  <w:szCs w:val="26"/>
                  <w:rPrChange w:id="36914" w:author="Le Minh Nghia" w:date="2019-10-09T10:56:00Z">
                    <w:rPr>
                      <w:bCs/>
                    </w:rPr>
                  </w:rPrChange>
                </w:rPr>
                <w:t>các</w:t>
              </w:r>
              <w:proofErr w:type="spellEnd"/>
              <w:r w:rsidRPr="00B41112">
                <w:rPr>
                  <w:bCs/>
                  <w:sz w:val="26"/>
                  <w:szCs w:val="26"/>
                  <w:rPrChange w:id="36915" w:author="Le Minh Nghia" w:date="2019-10-09T10:56:00Z">
                    <w:rPr>
                      <w:bCs/>
                    </w:rPr>
                  </w:rPrChange>
                </w:rPr>
                <w:t xml:space="preserve"> </w:t>
              </w:r>
              <w:proofErr w:type="spellStart"/>
              <w:r w:rsidRPr="00B41112">
                <w:rPr>
                  <w:bCs/>
                  <w:sz w:val="26"/>
                  <w:szCs w:val="26"/>
                  <w:rPrChange w:id="36916" w:author="Le Minh Nghia" w:date="2019-10-09T10:56:00Z">
                    <w:rPr>
                      <w:bCs/>
                    </w:rPr>
                  </w:rPrChange>
                </w:rPr>
                <w:t>sinh</w:t>
              </w:r>
              <w:proofErr w:type="spellEnd"/>
              <w:r w:rsidRPr="00B41112">
                <w:rPr>
                  <w:bCs/>
                  <w:sz w:val="26"/>
                  <w:szCs w:val="26"/>
                  <w:rPrChange w:id="36917" w:author="Le Minh Nghia" w:date="2019-10-09T10:56:00Z">
                    <w:rPr>
                      <w:bCs/>
                    </w:rPr>
                  </w:rPrChange>
                </w:rPr>
                <w:t xml:space="preserve"> </w:t>
              </w:r>
              <w:proofErr w:type="spellStart"/>
              <w:r w:rsidRPr="00B41112">
                <w:rPr>
                  <w:bCs/>
                  <w:sz w:val="26"/>
                  <w:szCs w:val="26"/>
                  <w:rPrChange w:id="36918" w:author="Le Minh Nghia" w:date="2019-10-09T10:56:00Z">
                    <w:rPr>
                      <w:bCs/>
                    </w:rPr>
                  </w:rPrChange>
                </w:rPr>
                <w:t>viên</w:t>
              </w:r>
              <w:proofErr w:type="spellEnd"/>
              <w:r w:rsidRPr="00B41112">
                <w:rPr>
                  <w:bCs/>
                  <w:sz w:val="26"/>
                  <w:szCs w:val="26"/>
                  <w:rPrChange w:id="36919" w:author="Le Minh Nghia" w:date="2019-10-09T10:56:00Z">
                    <w:rPr>
                      <w:bCs/>
                    </w:rPr>
                  </w:rPrChange>
                </w:rPr>
                <w:t xml:space="preserve"> </w:t>
              </w:r>
              <w:proofErr w:type="spellStart"/>
              <w:r w:rsidRPr="00B41112">
                <w:rPr>
                  <w:bCs/>
                  <w:sz w:val="26"/>
                  <w:szCs w:val="26"/>
                  <w:rPrChange w:id="36920" w:author="Le Minh Nghia" w:date="2019-10-09T10:56:00Z">
                    <w:rPr>
                      <w:bCs/>
                    </w:rPr>
                  </w:rPrChange>
                </w:rPr>
                <w:t>sau</w:t>
              </w:r>
              <w:proofErr w:type="spellEnd"/>
              <w:r w:rsidRPr="00B41112">
                <w:rPr>
                  <w:bCs/>
                  <w:sz w:val="26"/>
                  <w:szCs w:val="26"/>
                  <w:rPrChange w:id="36921" w:author="Le Minh Nghia" w:date="2019-10-09T10:56:00Z">
                    <w:rPr>
                      <w:bCs/>
                    </w:rPr>
                  </w:rPrChange>
                </w:rPr>
                <w:t xml:space="preserve"> </w:t>
              </w:r>
              <w:proofErr w:type="spellStart"/>
              <w:r w:rsidRPr="00B41112">
                <w:rPr>
                  <w:bCs/>
                  <w:sz w:val="26"/>
                  <w:szCs w:val="26"/>
                  <w:rPrChange w:id="36922" w:author="Le Minh Nghia" w:date="2019-10-09T10:56:00Z">
                    <w:rPr>
                      <w:bCs/>
                    </w:rPr>
                  </w:rPrChange>
                </w:rPr>
                <w:t>khi</w:t>
              </w:r>
              <w:proofErr w:type="spellEnd"/>
              <w:r w:rsidRPr="00B41112">
                <w:rPr>
                  <w:bCs/>
                  <w:sz w:val="26"/>
                  <w:szCs w:val="26"/>
                  <w:rPrChange w:id="36923" w:author="Le Minh Nghia" w:date="2019-10-09T10:56:00Z">
                    <w:rPr>
                      <w:bCs/>
                    </w:rPr>
                  </w:rPrChange>
                </w:rPr>
                <w:t xml:space="preserve"> ra </w:t>
              </w:r>
              <w:proofErr w:type="spellStart"/>
              <w:r w:rsidRPr="00B41112">
                <w:rPr>
                  <w:bCs/>
                  <w:sz w:val="26"/>
                  <w:szCs w:val="26"/>
                  <w:rPrChange w:id="36924" w:author="Le Minh Nghia" w:date="2019-10-09T10:56:00Z">
                    <w:rPr>
                      <w:bCs/>
                    </w:rPr>
                  </w:rPrChange>
                </w:rPr>
                <w:t>trường</w:t>
              </w:r>
              <w:proofErr w:type="spellEnd"/>
              <w:r w:rsidRPr="00B41112">
                <w:rPr>
                  <w:bCs/>
                  <w:sz w:val="26"/>
                  <w:szCs w:val="26"/>
                  <w:rPrChange w:id="36925" w:author="Le Minh Nghia" w:date="2019-10-09T10:56:00Z">
                    <w:rPr>
                      <w:bCs/>
                    </w:rPr>
                  </w:rPrChange>
                </w:rPr>
                <w:t xml:space="preserve">, </w:t>
              </w:r>
              <w:proofErr w:type="spellStart"/>
              <w:r w:rsidRPr="00B41112">
                <w:rPr>
                  <w:bCs/>
                  <w:sz w:val="26"/>
                  <w:szCs w:val="26"/>
                  <w:rPrChange w:id="36926" w:author="Le Minh Nghia" w:date="2019-10-09T10:56:00Z">
                    <w:rPr>
                      <w:bCs/>
                    </w:rPr>
                  </w:rPrChange>
                </w:rPr>
                <w:t>chức</w:t>
              </w:r>
              <w:proofErr w:type="spellEnd"/>
              <w:r w:rsidRPr="00B41112">
                <w:rPr>
                  <w:bCs/>
                  <w:sz w:val="26"/>
                  <w:szCs w:val="26"/>
                  <w:rPrChange w:id="36927" w:author="Le Minh Nghia" w:date="2019-10-09T10:56:00Z">
                    <w:rPr>
                      <w:bCs/>
                    </w:rPr>
                  </w:rPrChange>
                </w:rPr>
                <w:t xml:space="preserve"> </w:t>
              </w:r>
              <w:proofErr w:type="spellStart"/>
              <w:r w:rsidRPr="00B41112">
                <w:rPr>
                  <w:bCs/>
                  <w:sz w:val="26"/>
                  <w:szCs w:val="26"/>
                  <w:rPrChange w:id="36928" w:author="Le Minh Nghia" w:date="2019-10-09T10:56:00Z">
                    <w:rPr>
                      <w:bCs/>
                    </w:rPr>
                  </w:rPrChange>
                </w:rPr>
                <w:t>năng</w:t>
              </w:r>
              <w:proofErr w:type="spellEnd"/>
              <w:r w:rsidRPr="00B41112">
                <w:rPr>
                  <w:bCs/>
                  <w:sz w:val="26"/>
                  <w:szCs w:val="26"/>
                  <w:rPrChange w:id="36929" w:author="Le Minh Nghia" w:date="2019-10-09T10:56:00Z">
                    <w:rPr>
                      <w:bCs/>
                    </w:rPr>
                  </w:rPrChange>
                </w:rPr>
                <w:t xml:space="preserve"> </w:t>
              </w:r>
              <w:proofErr w:type="spellStart"/>
              <w:r w:rsidRPr="00B41112">
                <w:rPr>
                  <w:bCs/>
                  <w:sz w:val="26"/>
                  <w:szCs w:val="26"/>
                  <w:rPrChange w:id="36930" w:author="Le Minh Nghia" w:date="2019-10-09T10:56:00Z">
                    <w:rPr>
                      <w:bCs/>
                    </w:rPr>
                  </w:rPrChange>
                </w:rPr>
                <w:t>đăng</w:t>
              </w:r>
              <w:proofErr w:type="spellEnd"/>
              <w:r w:rsidRPr="00B41112">
                <w:rPr>
                  <w:bCs/>
                  <w:sz w:val="26"/>
                  <w:szCs w:val="26"/>
                  <w:rPrChange w:id="36931" w:author="Le Minh Nghia" w:date="2019-10-09T10:56:00Z">
                    <w:rPr>
                      <w:bCs/>
                    </w:rPr>
                  </w:rPrChange>
                </w:rPr>
                <w:t xml:space="preserve"> </w:t>
              </w:r>
              <w:proofErr w:type="spellStart"/>
              <w:r w:rsidRPr="00B41112">
                <w:rPr>
                  <w:bCs/>
                  <w:sz w:val="26"/>
                  <w:szCs w:val="26"/>
                  <w:rPrChange w:id="36932" w:author="Le Minh Nghia" w:date="2019-10-09T10:56:00Z">
                    <w:rPr>
                      <w:bCs/>
                    </w:rPr>
                  </w:rPrChange>
                </w:rPr>
                <w:t>ký</w:t>
              </w:r>
              <w:proofErr w:type="spellEnd"/>
              <w:r w:rsidRPr="00B41112">
                <w:rPr>
                  <w:bCs/>
                  <w:sz w:val="26"/>
                  <w:szCs w:val="26"/>
                  <w:rPrChange w:id="36933" w:author="Le Minh Nghia" w:date="2019-10-09T10:56:00Z">
                    <w:rPr>
                      <w:bCs/>
                    </w:rPr>
                  </w:rPrChange>
                </w:rPr>
                <w:t xml:space="preserve"> </w:t>
              </w:r>
              <w:proofErr w:type="spellStart"/>
              <w:r w:rsidRPr="00B41112">
                <w:rPr>
                  <w:bCs/>
                  <w:sz w:val="26"/>
                  <w:szCs w:val="26"/>
                  <w:rPrChange w:id="36934" w:author="Le Minh Nghia" w:date="2019-10-09T10:56:00Z">
                    <w:rPr>
                      <w:bCs/>
                    </w:rPr>
                  </w:rPrChange>
                </w:rPr>
                <w:t>tại</w:t>
              </w:r>
              <w:proofErr w:type="spellEnd"/>
              <w:r w:rsidRPr="00B41112">
                <w:rPr>
                  <w:bCs/>
                  <w:sz w:val="26"/>
                  <w:szCs w:val="26"/>
                  <w:rPrChange w:id="36935" w:author="Le Minh Nghia" w:date="2019-10-09T10:56:00Z">
                    <w:rPr>
                      <w:bCs/>
                    </w:rPr>
                  </w:rPrChange>
                </w:rPr>
                <w:t xml:space="preserve"> </w:t>
              </w:r>
              <w:proofErr w:type="spellStart"/>
              <w:r w:rsidRPr="00B41112">
                <w:rPr>
                  <w:bCs/>
                  <w:sz w:val="26"/>
                  <w:szCs w:val="26"/>
                  <w:rPrChange w:id="36936" w:author="Le Minh Nghia" w:date="2019-10-09T10:56:00Z">
                    <w:rPr>
                      <w:bCs/>
                    </w:rPr>
                  </w:rPrChange>
                </w:rPr>
                <w:t>khoản</w:t>
              </w:r>
              <w:proofErr w:type="spellEnd"/>
              <w:r w:rsidRPr="00B41112">
                <w:rPr>
                  <w:bCs/>
                  <w:sz w:val="26"/>
                  <w:szCs w:val="26"/>
                  <w:rPrChange w:id="36937" w:author="Le Minh Nghia" w:date="2019-10-09T10:56:00Z">
                    <w:rPr>
                      <w:bCs/>
                    </w:rPr>
                  </w:rPrChange>
                </w:rPr>
                <w:t xml:space="preserve"> </w:t>
              </w:r>
              <w:proofErr w:type="spellStart"/>
              <w:r w:rsidRPr="00B41112">
                <w:rPr>
                  <w:bCs/>
                  <w:sz w:val="26"/>
                  <w:szCs w:val="26"/>
                  <w:rPrChange w:id="36938" w:author="Le Minh Nghia" w:date="2019-10-09T10:56:00Z">
                    <w:rPr>
                      <w:bCs/>
                    </w:rPr>
                  </w:rPrChange>
                </w:rPr>
                <w:t>cho</w:t>
              </w:r>
              <w:proofErr w:type="spellEnd"/>
              <w:r w:rsidRPr="00B41112">
                <w:rPr>
                  <w:bCs/>
                  <w:sz w:val="26"/>
                  <w:szCs w:val="26"/>
                  <w:rPrChange w:id="36939" w:author="Le Minh Nghia" w:date="2019-10-09T10:56:00Z">
                    <w:rPr>
                      <w:bCs/>
                    </w:rPr>
                  </w:rPrChange>
                </w:rPr>
                <w:t xml:space="preserve"> </w:t>
              </w:r>
              <w:proofErr w:type="spellStart"/>
              <w:r w:rsidRPr="00B41112">
                <w:rPr>
                  <w:bCs/>
                  <w:sz w:val="26"/>
                  <w:szCs w:val="26"/>
                  <w:rPrChange w:id="36940" w:author="Le Minh Nghia" w:date="2019-10-09T10:56:00Z">
                    <w:rPr>
                      <w:bCs/>
                    </w:rPr>
                  </w:rPrChange>
                </w:rPr>
                <w:t>cựu</w:t>
              </w:r>
              <w:proofErr w:type="spellEnd"/>
              <w:r w:rsidRPr="00B41112">
                <w:rPr>
                  <w:bCs/>
                  <w:sz w:val="26"/>
                  <w:szCs w:val="26"/>
                  <w:rPrChange w:id="36941" w:author="Le Minh Nghia" w:date="2019-10-09T10:56:00Z">
                    <w:rPr>
                      <w:bCs/>
                    </w:rPr>
                  </w:rPrChange>
                </w:rPr>
                <w:t xml:space="preserve"> </w:t>
              </w:r>
              <w:proofErr w:type="spellStart"/>
              <w:r w:rsidRPr="00B41112">
                <w:rPr>
                  <w:bCs/>
                  <w:sz w:val="26"/>
                  <w:szCs w:val="26"/>
                  <w:rPrChange w:id="36942" w:author="Le Minh Nghia" w:date="2019-10-09T10:56:00Z">
                    <w:rPr>
                      <w:bCs/>
                    </w:rPr>
                  </w:rPrChange>
                </w:rPr>
                <w:t>sinh</w:t>
              </w:r>
              <w:proofErr w:type="spellEnd"/>
              <w:r w:rsidRPr="00B41112">
                <w:rPr>
                  <w:bCs/>
                  <w:sz w:val="26"/>
                  <w:szCs w:val="26"/>
                  <w:rPrChange w:id="36943" w:author="Le Minh Nghia" w:date="2019-10-09T10:56:00Z">
                    <w:rPr>
                      <w:bCs/>
                    </w:rPr>
                  </w:rPrChange>
                </w:rPr>
                <w:t xml:space="preserve"> </w:t>
              </w:r>
              <w:proofErr w:type="spellStart"/>
              <w:r w:rsidRPr="00B41112">
                <w:rPr>
                  <w:bCs/>
                  <w:sz w:val="26"/>
                  <w:szCs w:val="26"/>
                  <w:rPrChange w:id="36944" w:author="Le Minh Nghia" w:date="2019-10-09T10:56:00Z">
                    <w:rPr>
                      <w:bCs/>
                    </w:rPr>
                  </w:rPrChange>
                </w:rPr>
                <w:t>viên</w:t>
              </w:r>
              <w:proofErr w:type="spellEnd"/>
              <w:r w:rsidRPr="00B41112">
                <w:rPr>
                  <w:bCs/>
                  <w:sz w:val="26"/>
                  <w:szCs w:val="26"/>
                  <w:rPrChange w:id="36945" w:author="Le Minh Nghia" w:date="2019-10-09T10:56:00Z">
                    <w:rPr>
                      <w:bCs/>
                    </w:rPr>
                  </w:rPrChange>
                </w:rPr>
                <w:t xml:space="preserve"> qua </w:t>
              </w:r>
              <w:proofErr w:type="spellStart"/>
              <w:r w:rsidRPr="00B41112">
                <w:rPr>
                  <w:bCs/>
                  <w:sz w:val="26"/>
                  <w:szCs w:val="26"/>
                  <w:rPrChange w:id="36946" w:author="Le Minh Nghia" w:date="2019-10-09T10:56:00Z">
                    <w:rPr>
                      <w:bCs/>
                    </w:rPr>
                  </w:rPrChange>
                </w:rPr>
                <w:t>đó</w:t>
              </w:r>
              <w:proofErr w:type="spellEnd"/>
              <w:r w:rsidRPr="00B41112">
                <w:rPr>
                  <w:bCs/>
                  <w:sz w:val="26"/>
                  <w:szCs w:val="26"/>
                  <w:rPrChange w:id="36947" w:author="Le Minh Nghia" w:date="2019-10-09T10:56:00Z">
                    <w:rPr>
                      <w:bCs/>
                    </w:rPr>
                  </w:rPrChange>
                </w:rPr>
                <w:t xml:space="preserve"> </w:t>
              </w:r>
              <w:proofErr w:type="spellStart"/>
              <w:r w:rsidRPr="00B41112">
                <w:rPr>
                  <w:bCs/>
                  <w:sz w:val="26"/>
                  <w:szCs w:val="26"/>
                  <w:rPrChange w:id="36948" w:author="Le Minh Nghia" w:date="2019-10-09T10:56:00Z">
                    <w:rPr>
                      <w:bCs/>
                    </w:rPr>
                  </w:rPrChange>
                </w:rPr>
                <w:t>có</w:t>
              </w:r>
              <w:proofErr w:type="spellEnd"/>
              <w:r w:rsidRPr="00B41112">
                <w:rPr>
                  <w:bCs/>
                  <w:sz w:val="26"/>
                  <w:szCs w:val="26"/>
                  <w:rPrChange w:id="36949" w:author="Le Minh Nghia" w:date="2019-10-09T10:56:00Z">
                    <w:rPr>
                      <w:bCs/>
                    </w:rPr>
                  </w:rPrChange>
                </w:rPr>
                <w:t xml:space="preserve"> </w:t>
              </w:r>
              <w:proofErr w:type="spellStart"/>
              <w:r w:rsidRPr="00B41112">
                <w:rPr>
                  <w:bCs/>
                  <w:sz w:val="26"/>
                  <w:szCs w:val="26"/>
                  <w:rPrChange w:id="36950" w:author="Le Minh Nghia" w:date="2019-10-09T10:56:00Z">
                    <w:rPr>
                      <w:bCs/>
                    </w:rPr>
                  </w:rPrChange>
                </w:rPr>
                <w:t>thể</w:t>
              </w:r>
              <w:proofErr w:type="spellEnd"/>
              <w:r w:rsidRPr="00B41112">
                <w:rPr>
                  <w:bCs/>
                  <w:sz w:val="26"/>
                  <w:szCs w:val="26"/>
                  <w:rPrChange w:id="36951" w:author="Le Minh Nghia" w:date="2019-10-09T10:56:00Z">
                    <w:rPr>
                      <w:bCs/>
                    </w:rPr>
                  </w:rPrChange>
                </w:rPr>
                <w:t xml:space="preserve"> </w:t>
              </w:r>
              <w:proofErr w:type="spellStart"/>
              <w:r w:rsidRPr="00B41112">
                <w:rPr>
                  <w:bCs/>
                  <w:sz w:val="26"/>
                  <w:szCs w:val="26"/>
                  <w:rPrChange w:id="36952" w:author="Le Minh Nghia" w:date="2019-10-09T10:56:00Z">
                    <w:rPr>
                      <w:bCs/>
                    </w:rPr>
                  </w:rPrChange>
                </w:rPr>
                <w:t>đăng</w:t>
              </w:r>
              <w:proofErr w:type="spellEnd"/>
              <w:r w:rsidRPr="00B41112">
                <w:rPr>
                  <w:bCs/>
                  <w:sz w:val="26"/>
                  <w:szCs w:val="26"/>
                  <w:rPrChange w:id="36953" w:author="Le Minh Nghia" w:date="2019-10-09T10:56:00Z">
                    <w:rPr>
                      <w:bCs/>
                    </w:rPr>
                  </w:rPrChange>
                </w:rPr>
                <w:t xml:space="preserve"> </w:t>
              </w:r>
              <w:proofErr w:type="spellStart"/>
              <w:r w:rsidRPr="00B41112">
                <w:rPr>
                  <w:bCs/>
                  <w:sz w:val="26"/>
                  <w:szCs w:val="26"/>
                  <w:rPrChange w:id="36954" w:author="Le Minh Nghia" w:date="2019-10-09T10:56:00Z">
                    <w:rPr>
                      <w:bCs/>
                    </w:rPr>
                  </w:rPrChange>
                </w:rPr>
                <w:t>nhập</w:t>
              </w:r>
              <w:proofErr w:type="spellEnd"/>
              <w:r w:rsidRPr="00B41112">
                <w:rPr>
                  <w:bCs/>
                  <w:sz w:val="26"/>
                  <w:szCs w:val="26"/>
                  <w:rPrChange w:id="36955" w:author="Le Minh Nghia" w:date="2019-10-09T10:56:00Z">
                    <w:rPr>
                      <w:bCs/>
                    </w:rPr>
                  </w:rPrChange>
                </w:rPr>
                <w:t xml:space="preserve"> </w:t>
              </w:r>
              <w:proofErr w:type="spellStart"/>
              <w:r w:rsidRPr="00B41112">
                <w:rPr>
                  <w:bCs/>
                  <w:sz w:val="26"/>
                  <w:szCs w:val="26"/>
                  <w:rPrChange w:id="36956" w:author="Le Minh Nghia" w:date="2019-10-09T10:56:00Z">
                    <w:rPr>
                      <w:bCs/>
                    </w:rPr>
                  </w:rPrChange>
                </w:rPr>
                <w:t>vào</w:t>
              </w:r>
              <w:proofErr w:type="spellEnd"/>
              <w:r w:rsidRPr="00B41112">
                <w:rPr>
                  <w:bCs/>
                  <w:sz w:val="26"/>
                  <w:szCs w:val="26"/>
                  <w:rPrChange w:id="36957" w:author="Le Minh Nghia" w:date="2019-10-09T10:56:00Z">
                    <w:rPr>
                      <w:bCs/>
                    </w:rPr>
                  </w:rPrChange>
                </w:rPr>
                <w:t xml:space="preserve"> website </w:t>
              </w:r>
              <w:proofErr w:type="spellStart"/>
              <w:r w:rsidRPr="00B41112">
                <w:rPr>
                  <w:bCs/>
                  <w:sz w:val="26"/>
                  <w:szCs w:val="26"/>
                  <w:rPrChange w:id="36958" w:author="Le Minh Nghia" w:date="2019-10-09T10:56:00Z">
                    <w:rPr>
                      <w:bCs/>
                    </w:rPr>
                  </w:rPrChange>
                </w:rPr>
                <w:t>để</w:t>
              </w:r>
              <w:proofErr w:type="spellEnd"/>
              <w:r w:rsidRPr="00B41112">
                <w:rPr>
                  <w:bCs/>
                  <w:sz w:val="26"/>
                  <w:szCs w:val="26"/>
                  <w:rPrChange w:id="36959" w:author="Le Minh Nghia" w:date="2019-10-09T10:56:00Z">
                    <w:rPr>
                      <w:bCs/>
                    </w:rPr>
                  </w:rPrChange>
                </w:rPr>
                <w:t xml:space="preserve"> </w:t>
              </w:r>
              <w:proofErr w:type="spellStart"/>
              <w:r w:rsidRPr="00B41112">
                <w:rPr>
                  <w:bCs/>
                  <w:sz w:val="26"/>
                  <w:szCs w:val="26"/>
                  <w:rPrChange w:id="36960" w:author="Le Minh Nghia" w:date="2019-10-09T10:56:00Z">
                    <w:rPr>
                      <w:bCs/>
                    </w:rPr>
                  </w:rPrChange>
                </w:rPr>
                <w:t>liên</w:t>
              </w:r>
              <w:proofErr w:type="spellEnd"/>
              <w:r w:rsidRPr="00B41112">
                <w:rPr>
                  <w:bCs/>
                  <w:sz w:val="26"/>
                  <w:szCs w:val="26"/>
                  <w:rPrChange w:id="36961" w:author="Le Minh Nghia" w:date="2019-10-09T10:56:00Z">
                    <w:rPr>
                      <w:bCs/>
                    </w:rPr>
                  </w:rPrChange>
                </w:rPr>
                <w:t xml:space="preserve"> </w:t>
              </w:r>
              <w:proofErr w:type="spellStart"/>
              <w:r w:rsidRPr="00B41112">
                <w:rPr>
                  <w:bCs/>
                  <w:sz w:val="26"/>
                  <w:szCs w:val="26"/>
                  <w:rPrChange w:id="36962" w:author="Le Minh Nghia" w:date="2019-10-09T10:56:00Z">
                    <w:rPr>
                      <w:bCs/>
                    </w:rPr>
                  </w:rPrChange>
                </w:rPr>
                <w:t>lạc</w:t>
              </w:r>
              <w:proofErr w:type="spellEnd"/>
              <w:r w:rsidRPr="00B41112">
                <w:rPr>
                  <w:bCs/>
                  <w:sz w:val="26"/>
                  <w:szCs w:val="26"/>
                  <w:rPrChange w:id="36963" w:author="Le Minh Nghia" w:date="2019-10-09T10:56:00Z">
                    <w:rPr>
                      <w:bCs/>
                    </w:rPr>
                  </w:rPrChange>
                </w:rPr>
                <w:t xml:space="preserve">, </w:t>
              </w:r>
              <w:proofErr w:type="spellStart"/>
              <w:r w:rsidRPr="00B41112">
                <w:rPr>
                  <w:bCs/>
                  <w:sz w:val="26"/>
                  <w:szCs w:val="26"/>
                  <w:rPrChange w:id="36964" w:author="Le Minh Nghia" w:date="2019-10-09T10:56:00Z">
                    <w:rPr>
                      <w:bCs/>
                    </w:rPr>
                  </w:rPrChange>
                </w:rPr>
                <w:t>cập</w:t>
              </w:r>
              <w:proofErr w:type="spellEnd"/>
              <w:r w:rsidRPr="00B41112">
                <w:rPr>
                  <w:bCs/>
                  <w:sz w:val="26"/>
                  <w:szCs w:val="26"/>
                  <w:rPrChange w:id="36965" w:author="Le Minh Nghia" w:date="2019-10-09T10:56:00Z">
                    <w:rPr>
                      <w:bCs/>
                    </w:rPr>
                  </w:rPrChange>
                </w:rPr>
                <w:t xml:space="preserve"> </w:t>
              </w:r>
              <w:proofErr w:type="spellStart"/>
              <w:r w:rsidRPr="00B41112">
                <w:rPr>
                  <w:bCs/>
                  <w:sz w:val="26"/>
                  <w:szCs w:val="26"/>
                  <w:rPrChange w:id="36966" w:author="Le Minh Nghia" w:date="2019-10-09T10:56:00Z">
                    <w:rPr>
                      <w:bCs/>
                    </w:rPr>
                  </w:rPrChange>
                </w:rPr>
                <w:t>nhật</w:t>
              </w:r>
              <w:proofErr w:type="spellEnd"/>
              <w:r w:rsidRPr="00B41112">
                <w:rPr>
                  <w:bCs/>
                  <w:sz w:val="26"/>
                  <w:szCs w:val="26"/>
                  <w:rPrChange w:id="36967" w:author="Le Minh Nghia" w:date="2019-10-09T10:56:00Z">
                    <w:rPr>
                      <w:bCs/>
                    </w:rPr>
                  </w:rPrChange>
                </w:rPr>
                <w:t xml:space="preserve"> </w:t>
              </w:r>
              <w:proofErr w:type="spellStart"/>
              <w:r w:rsidRPr="00B41112">
                <w:rPr>
                  <w:bCs/>
                  <w:sz w:val="26"/>
                  <w:szCs w:val="26"/>
                  <w:rPrChange w:id="36968" w:author="Le Minh Nghia" w:date="2019-10-09T10:56:00Z">
                    <w:rPr>
                      <w:bCs/>
                    </w:rPr>
                  </w:rPrChange>
                </w:rPr>
                <w:t>thông</w:t>
              </w:r>
              <w:proofErr w:type="spellEnd"/>
              <w:r w:rsidRPr="00B41112">
                <w:rPr>
                  <w:bCs/>
                  <w:sz w:val="26"/>
                  <w:szCs w:val="26"/>
                  <w:rPrChange w:id="36969" w:author="Le Minh Nghia" w:date="2019-10-09T10:56:00Z">
                    <w:rPr>
                      <w:bCs/>
                    </w:rPr>
                  </w:rPrChange>
                </w:rPr>
                <w:t xml:space="preserve"> tin </w:t>
              </w:r>
              <w:proofErr w:type="spellStart"/>
              <w:r w:rsidRPr="00B41112">
                <w:rPr>
                  <w:bCs/>
                  <w:sz w:val="26"/>
                  <w:szCs w:val="26"/>
                  <w:rPrChange w:id="36970" w:author="Le Minh Nghia" w:date="2019-10-09T10:56:00Z">
                    <w:rPr>
                      <w:bCs/>
                    </w:rPr>
                  </w:rPrChange>
                </w:rPr>
                <w:t>cá</w:t>
              </w:r>
              <w:proofErr w:type="spellEnd"/>
              <w:r w:rsidRPr="00B41112">
                <w:rPr>
                  <w:bCs/>
                  <w:sz w:val="26"/>
                  <w:szCs w:val="26"/>
                  <w:rPrChange w:id="36971" w:author="Le Minh Nghia" w:date="2019-10-09T10:56:00Z">
                    <w:rPr>
                      <w:bCs/>
                    </w:rPr>
                  </w:rPrChange>
                </w:rPr>
                <w:t xml:space="preserve"> </w:t>
              </w:r>
              <w:proofErr w:type="spellStart"/>
              <w:r w:rsidRPr="00B41112">
                <w:rPr>
                  <w:bCs/>
                  <w:sz w:val="26"/>
                  <w:szCs w:val="26"/>
                  <w:rPrChange w:id="36972" w:author="Le Minh Nghia" w:date="2019-10-09T10:56:00Z">
                    <w:rPr>
                      <w:bCs/>
                    </w:rPr>
                  </w:rPrChange>
                </w:rPr>
                <w:t>nhân</w:t>
              </w:r>
              <w:proofErr w:type="spellEnd"/>
              <w:r w:rsidRPr="00B41112">
                <w:rPr>
                  <w:bCs/>
                  <w:sz w:val="26"/>
                  <w:szCs w:val="26"/>
                  <w:rPrChange w:id="36973" w:author="Le Minh Nghia" w:date="2019-10-09T10:56:00Z">
                    <w:rPr>
                      <w:bCs/>
                    </w:rPr>
                  </w:rPrChange>
                </w:rPr>
                <w:t xml:space="preserve">, </w:t>
              </w:r>
              <w:proofErr w:type="spellStart"/>
              <w:r w:rsidRPr="00B41112">
                <w:rPr>
                  <w:bCs/>
                  <w:sz w:val="26"/>
                  <w:szCs w:val="26"/>
                  <w:rPrChange w:id="36974" w:author="Le Minh Nghia" w:date="2019-10-09T10:56:00Z">
                    <w:rPr>
                      <w:bCs/>
                    </w:rPr>
                  </w:rPrChange>
                </w:rPr>
                <w:t>tình</w:t>
              </w:r>
              <w:proofErr w:type="spellEnd"/>
              <w:r w:rsidRPr="00B41112">
                <w:rPr>
                  <w:bCs/>
                  <w:sz w:val="26"/>
                  <w:szCs w:val="26"/>
                  <w:rPrChange w:id="36975" w:author="Le Minh Nghia" w:date="2019-10-09T10:56:00Z">
                    <w:rPr>
                      <w:bCs/>
                    </w:rPr>
                  </w:rPrChange>
                </w:rPr>
                <w:t xml:space="preserve"> </w:t>
              </w:r>
              <w:proofErr w:type="spellStart"/>
              <w:r w:rsidRPr="00B41112">
                <w:rPr>
                  <w:bCs/>
                  <w:sz w:val="26"/>
                  <w:szCs w:val="26"/>
                  <w:rPrChange w:id="36976" w:author="Le Minh Nghia" w:date="2019-10-09T10:56:00Z">
                    <w:rPr>
                      <w:bCs/>
                    </w:rPr>
                  </w:rPrChange>
                </w:rPr>
                <w:t>hình</w:t>
              </w:r>
              <w:proofErr w:type="spellEnd"/>
              <w:r w:rsidRPr="00B41112">
                <w:rPr>
                  <w:bCs/>
                  <w:sz w:val="26"/>
                  <w:szCs w:val="26"/>
                  <w:rPrChange w:id="36977" w:author="Le Minh Nghia" w:date="2019-10-09T10:56:00Z">
                    <w:rPr>
                      <w:bCs/>
                    </w:rPr>
                  </w:rPrChange>
                </w:rPr>
                <w:t xml:space="preserve"> </w:t>
              </w:r>
              <w:proofErr w:type="spellStart"/>
              <w:r w:rsidRPr="00B41112">
                <w:rPr>
                  <w:bCs/>
                  <w:sz w:val="26"/>
                  <w:szCs w:val="26"/>
                  <w:rPrChange w:id="36978" w:author="Le Minh Nghia" w:date="2019-10-09T10:56:00Z">
                    <w:rPr>
                      <w:bCs/>
                    </w:rPr>
                  </w:rPrChange>
                </w:rPr>
                <w:t>việc</w:t>
              </w:r>
              <w:proofErr w:type="spellEnd"/>
              <w:r w:rsidRPr="00B41112">
                <w:rPr>
                  <w:bCs/>
                  <w:sz w:val="26"/>
                  <w:szCs w:val="26"/>
                  <w:rPrChange w:id="36979" w:author="Le Minh Nghia" w:date="2019-10-09T10:56:00Z">
                    <w:rPr>
                      <w:bCs/>
                    </w:rPr>
                  </w:rPrChange>
                </w:rPr>
                <w:t xml:space="preserve"> </w:t>
              </w:r>
              <w:proofErr w:type="spellStart"/>
              <w:r w:rsidRPr="00B41112">
                <w:rPr>
                  <w:bCs/>
                  <w:sz w:val="26"/>
                  <w:szCs w:val="26"/>
                  <w:rPrChange w:id="36980" w:author="Le Minh Nghia" w:date="2019-10-09T10:56:00Z">
                    <w:rPr>
                      <w:bCs/>
                    </w:rPr>
                  </w:rPrChange>
                </w:rPr>
                <w:t>làm</w:t>
              </w:r>
              <w:proofErr w:type="spellEnd"/>
              <w:r w:rsidRPr="00B41112">
                <w:rPr>
                  <w:bCs/>
                  <w:sz w:val="26"/>
                  <w:szCs w:val="26"/>
                  <w:rPrChange w:id="36981" w:author="Le Minh Nghia" w:date="2019-10-09T10:56:00Z">
                    <w:rPr>
                      <w:bCs/>
                    </w:rPr>
                  </w:rPrChange>
                </w:rPr>
                <w:t xml:space="preserve">, </w:t>
              </w:r>
              <w:proofErr w:type="spellStart"/>
              <w:r w:rsidRPr="00B41112">
                <w:rPr>
                  <w:bCs/>
                  <w:sz w:val="26"/>
                  <w:szCs w:val="26"/>
                  <w:rPrChange w:id="36982" w:author="Le Minh Nghia" w:date="2019-10-09T10:56:00Z">
                    <w:rPr>
                      <w:bCs/>
                    </w:rPr>
                  </w:rPrChange>
                </w:rPr>
                <w:t>lịch</w:t>
              </w:r>
              <w:proofErr w:type="spellEnd"/>
              <w:r w:rsidRPr="00B41112">
                <w:rPr>
                  <w:bCs/>
                  <w:sz w:val="26"/>
                  <w:szCs w:val="26"/>
                  <w:rPrChange w:id="36983" w:author="Le Minh Nghia" w:date="2019-10-09T10:56:00Z">
                    <w:rPr>
                      <w:bCs/>
                    </w:rPr>
                  </w:rPrChange>
                </w:rPr>
                <w:t xml:space="preserve"> </w:t>
              </w:r>
              <w:proofErr w:type="spellStart"/>
              <w:r w:rsidRPr="00B41112">
                <w:rPr>
                  <w:bCs/>
                  <w:sz w:val="26"/>
                  <w:szCs w:val="26"/>
                  <w:rPrChange w:id="36984" w:author="Le Minh Nghia" w:date="2019-10-09T10:56:00Z">
                    <w:rPr>
                      <w:bCs/>
                    </w:rPr>
                  </w:rPrChange>
                </w:rPr>
                <w:t>sử</w:t>
              </w:r>
              <w:proofErr w:type="spellEnd"/>
              <w:r w:rsidRPr="00B41112">
                <w:rPr>
                  <w:bCs/>
                  <w:sz w:val="26"/>
                  <w:szCs w:val="26"/>
                  <w:rPrChange w:id="36985" w:author="Le Minh Nghia" w:date="2019-10-09T10:56:00Z">
                    <w:rPr>
                      <w:bCs/>
                    </w:rPr>
                  </w:rPrChange>
                </w:rPr>
                <w:t xml:space="preserve"> </w:t>
              </w:r>
              <w:proofErr w:type="spellStart"/>
              <w:r w:rsidRPr="00B41112">
                <w:rPr>
                  <w:bCs/>
                  <w:sz w:val="26"/>
                  <w:szCs w:val="26"/>
                  <w:rPrChange w:id="36986" w:author="Le Minh Nghia" w:date="2019-10-09T10:56:00Z">
                    <w:rPr>
                      <w:bCs/>
                    </w:rPr>
                  </w:rPrChange>
                </w:rPr>
                <w:t>công</w:t>
              </w:r>
              <w:proofErr w:type="spellEnd"/>
              <w:r w:rsidRPr="00B41112">
                <w:rPr>
                  <w:bCs/>
                  <w:sz w:val="26"/>
                  <w:szCs w:val="26"/>
                  <w:rPrChange w:id="36987" w:author="Le Minh Nghia" w:date="2019-10-09T10:56:00Z">
                    <w:rPr>
                      <w:bCs/>
                    </w:rPr>
                  </w:rPrChange>
                </w:rPr>
                <w:t xml:space="preserve"> </w:t>
              </w:r>
              <w:proofErr w:type="spellStart"/>
              <w:r w:rsidRPr="00B41112">
                <w:rPr>
                  <w:bCs/>
                  <w:sz w:val="26"/>
                  <w:szCs w:val="26"/>
                  <w:rPrChange w:id="36988" w:author="Le Minh Nghia" w:date="2019-10-09T10:56:00Z">
                    <w:rPr>
                      <w:bCs/>
                    </w:rPr>
                  </w:rPrChange>
                </w:rPr>
                <w:t>việc</w:t>
              </w:r>
              <w:proofErr w:type="spellEnd"/>
              <w:r w:rsidRPr="00B41112">
                <w:rPr>
                  <w:bCs/>
                  <w:sz w:val="26"/>
                  <w:szCs w:val="26"/>
                  <w:rPrChange w:id="36989" w:author="Le Minh Nghia" w:date="2019-10-09T10:56:00Z">
                    <w:rPr>
                      <w:bCs/>
                    </w:rPr>
                  </w:rPrChange>
                </w:rPr>
                <w:t xml:space="preserve">. Qua </w:t>
              </w:r>
              <w:proofErr w:type="spellStart"/>
              <w:r w:rsidRPr="00B41112">
                <w:rPr>
                  <w:bCs/>
                  <w:sz w:val="26"/>
                  <w:szCs w:val="26"/>
                  <w:rPrChange w:id="36990" w:author="Le Minh Nghia" w:date="2019-10-09T10:56:00Z">
                    <w:rPr>
                      <w:bCs/>
                    </w:rPr>
                  </w:rPrChange>
                </w:rPr>
                <w:t>đó</w:t>
              </w:r>
              <w:proofErr w:type="spellEnd"/>
              <w:r w:rsidRPr="00B41112">
                <w:rPr>
                  <w:bCs/>
                  <w:sz w:val="26"/>
                  <w:szCs w:val="26"/>
                  <w:rPrChange w:id="36991" w:author="Le Minh Nghia" w:date="2019-10-09T10:56:00Z">
                    <w:rPr>
                      <w:bCs/>
                    </w:rPr>
                  </w:rPrChange>
                </w:rPr>
                <w:t xml:space="preserve"> </w:t>
              </w:r>
              <w:proofErr w:type="spellStart"/>
              <w:r w:rsidRPr="00B41112">
                <w:rPr>
                  <w:bCs/>
                  <w:sz w:val="26"/>
                  <w:szCs w:val="26"/>
                  <w:rPrChange w:id="36992" w:author="Le Minh Nghia" w:date="2019-10-09T10:56:00Z">
                    <w:rPr>
                      <w:bCs/>
                    </w:rPr>
                  </w:rPrChange>
                </w:rPr>
                <w:t>có</w:t>
              </w:r>
              <w:proofErr w:type="spellEnd"/>
              <w:r w:rsidRPr="00B41112">
                <w:rPr>
                  <w:bCs/>
                  <w:sz w:val="26"/>
                  <w:szCs w:val="26"/>
                  <w:rPrChange w:id="36993" w:author="Le Minh Nghia" w:date="2019-10-09T10:56:00Z">
                    <w:rPr>
                      <w:bCs/>
                    </w:rPr>
                  </w:rPrChange>
                </w:rPr>
                <w:t xml:space="preserve"> </w:t>
              </w:r>
              <w:proofErr w:type="spellStart"/>
              <w:r w:rsidRPr="00B41112">
                <w:rPr>
                  <w:bCs/>
                  <w:sz w:val="26"/>
                  <w:szCs w:val="26"/>
                  <w:rPrChange w:id="36994" w:author="Le Minh Nghia" w:date="2019-10-09T10:56:00Z">
                    <w:rPr>
                      <w:bCs/>
                    </w:rPr>
                  </w:rPrChange>
                </w:rPr>
                <w:t>thể</w:t>
              </w:r>
              <w:proofErr w:type="spellEnd"/>
              <w:r w:rsidRPr="00B41112">
                <w:rPr>
                  <w:bCs/>
                  <w:sz w:val="26"/>
                  <w:szCs w:val="26"/>
                  <w:rPrChange w:id="36995" w:author="Le Minh Nghia" w:date="2019-10-09T10:56:00Z">
                    <w:rPr>
                      <w:bCs/>
                    </w:rPr>
                  </w:rPrChange>
                </w:rPr>
                <w:t xml:space="preserve"> </w:t>
              </w:r>
              <w:proofErr w:type="spellStart"/>
              <w:r w:rsidRPr="00B41112">
                <w:rPr>
                  <w:bCs/>
                  <w:sz w:val="26"/>
                  <w:szCs w:val="26"/>
                  <w:rPrChange w:id="36996" w:author="Le Minh Nghia" w:date="2019-10-09T10:56:00Z">
                    <w:rPr>
                      <w:bCs/>
                    </w:rPr>
                  </w:rPrChange>
                </w:rPr>
                <w:t>thống</w:t>
              </w:r>
              <w:proofErr w:type="spellEnd"/>
              <w:r w:rsidRPr="00B41112">
                <w:rPr>
                  <w:bCs/>
                  <w:sz w:val="26"/>
                  <w:szCs w:val="26"/>
                  <w:rPrChange w:id="36997" w:author="Le Minh Nghia" w:date="2019-10-09T10:56:00Z">
                    <w:rPr>
                      <w:bCs/>
                    </w:rPr>
                  </w:rPrChange>
                </w:rPr>
                <w:t xml:space="preserve"> </w:t>
              </w:r>
              <w:proofErr w:type="spellStart"/>
              <w:r w:rsidRPr="00B41112">
                <w:rPr>
                  <w:bCs/>
                  <w:sz w:val="26"/>
                  <w:szCs w:val="26"/>
                  <w:rPrChange w:id="36998" w:author="Le Minh Nghia" w:date="2019-10-09T10:56:00Z">
                    <w:rPr>
                      <w:bCs/>
                    </w:rPr>
                  </w:rPrChange>
                </w:rPr>
                <w:t>kê</w:t>
              </w:r>
              <w:proofErr w:type="spellEnd"/>
              <w:r w:rsidRPr="00B41112">
                <w:rPr>
                  <w:bCs/>
                  <w:sz w:val="26"/>
                  <w:szCs w:val="26"/>
                  <w:rPrChange w:id="36999" w:author="Le Minh Nghia" w:date="2019-10-09T10:56:00Z">
                    <w:rPr>
                      <w:bCs/>
                    </w:rPr>
                  </w:rPrChange>
                </w:rPr>
                <w:t xml:space="preserve"> </w:t>
              </w:r>
              <w:proofErr w:type="spellStart"/>
              <w:r w:rsidRPr="00B41112">
                <w:rPr>
                  <w:bCs/>
                  <w:sz w:val="26"/>
                  <w:szCs w:val="26"/>
                  <w:rPrChange w:id="37000" w:author="Le Minh Nghia" w:date="2019-10-09T10:56:00Z">
                    <w:rPr>
                      <w:bCs/>
                    </w:rPr>
                  </w:rPrChange>
                </w:rPr>
                <w:t>tỷ</w:t>
              </w:r>
              <w:proofErr w:type="spellEnd"/>
              <w:r w:rsidRPr="00B41112">
                <w:rPr>
                  <w:bCs/>
                  <w:sz w:val="26"/>
                  <w:szCs w:val="26"/>
                  <w:rPrChange w:id="37001" w:author="Le Minh Nghia" w:date="2019-10-09T10:56:00Z">
                    <w:rPr>
                      <w:bCs/>
                    </w:rPr>
                  </w:rPrChange>
                </w:rPr>
                <w:t xml:space="preserve"> </w:t>
              </w:r>
              <w:proofErr w:type="spellStart"/>
              <w:r w:rsidRPr="00B41112">
                <w:rPr>
                  <w:bCs/>
                  <w:sz w:val="26"/>
                  <w:szCs w:val="26"/>
                  <w:rPrChange w:id="37002" w:author="Le Minh Nghia" w:date="2019-10-09T10:56:00Z">
                    <w:rPr>
                      <w:bCs/>
                    </w:rPr>
                  </w:rPrChange>
                </w:rPr>
                <w:t>lệ</w:t>
              </w:r>
              <w:proofErr w:type="spellEnd"/>
              <w:r w:rsidRPr="00B41112">
                <w:rPr>
                  <w:bCs/>
                  <w:sz w:val="26"/>
                  <w:szCs w:val="26"/>
                  <w:rPrChange w:id="37003" w:author="Le Minh Nghia" w:date="2019-10-09T10:56:00Z">
                    <w:rPr>
                      <w:bCs/>
                    </w:rPr>
                  </w:rPrChange>
                </w:rPr>
                <w:t xml:space="preserve"> </w:t>
              </w:r>
              <w:proofErr w:type="spellStart"/>
              <w:r w:rsidRPr="00B41112">
                <w:rPr>
                  <w:bCs/>
                  <w:sz w:val="26"/>
                  <w:szCs w:val="26"/>
                  <w:rPrChange w:id="37004" w:author="Le Minh Nghia" w:date="2019-10-09T10:56:00Z">
                    <w:rPr>
                      <w:bCs/>
                    </w:rPr>
                  </w:rPrChange>
                </w:rPr>
                <w:t>có</w:t>
              </w:r>
              <w:proofErr w:type="spellEnd"/>
              <w:r w:rsidRPr="00B41112">
                <w:rPr>
                  <w:bCs/>
                  <w:sz w:val="26"/>
                  <w:szCs w:val="26"/>
                  <w:rPrChange w:id="37005" w:author="Le Minh Nghia" w:date="2019-10-09T10:56:00Z">
                    <w:rPr>
                      <w:bCs/>
                    </w:rPr>
                  </w:rPrChange>
                </w:rPr>
                <w:t xml:space="preserve"> </w:t>
              </w:r>
              <w:proofErr w:type="spellStart"/>
              <w:r w:rsidRPr="00B41112">
                <w:rPr>
                  <w:bCs/>
                  <w:sz w:val="26"/>
                  <w:szCs w:val="26"/>
                  <w:rPrChange w:id="37006" w:author="Le Minh Nghia" w:date="2019-10-09T10:56:00Z">
                    <w:rPr>
                      <w:bCs/>
                    </w:rPr>
                  </w:rPrChange>
                </w:rPr>
                <w:t>việc</w:t>
              </w:r>
              <w:proofErr w:type="spellEnd"/>
              <w:r w:rsidRPr="00B41112">
                <w:rPr>
                  <w:bCs/>
                  <w:sz w:val="26"/>
                  <w:szCs w:val="26"/>
                  <w:rPrChange w:id="37007" w:author="Le Minh Nghia" w:date="2019-10-09T10:56:00Z">
                    <w:rPr>
                      <w:bCs/>
                    </w:rPr>
                  </w:rPrChange>
                </w:rPr>
                <w:t xml:space="preserve"> </w:t>
              </w:r>
              <w:proofErr w:type="spellStart"/>
              <w:r w:rsidRPr="00B41112">
                <w:rPr>
                  <w:bCs/>
                  <w:sz w:val="26"/>
                  <w:szCs w:val="26"/>
                  <w:rPrChange w:id="37008" w:author="Le Minh Nghia" w:date="2019-10-09T10:56:00Z">
                    <w:rPr>
                      <w:bCs/>
                    </w:rPr>
                  </w:rPrChange>
                </w:rPr>
                <w:t>làm</w:t>
              </w:r>
              <w:proofErr w:type="spellEnd"/>
              <w:r w:rsidRPr="00B41112">
                <w:rPr>
                  <w:bCs/>
                  <w:sz w:val="26"/>
                  <w:szCs w:val="26"/>
                  <w:rPrChange w:id="37009" w:author="Le Minh Nghia" w:date="2019-10-09T10:56:00Z">
                    <w:rPr>
                      <w:bCs/>
                    </w:rPr>
                  </w:rPrChange>
                </w:rPr>
                <w:t xml:space="preserve"> </w:t>
              </w:r>
              <w:proofErr w:type="spellStart"/>
              <w:r w:rsidRPr="00B41112">
                <w:rPr>
                  <w:bCs/>
                  <w:sz w:val="26"/>
                  <w:szCs w:val="26"/>
                  <w:rPrChange w:id="37010" w:author="Le Minh Nghia" w:date="2019-10-09T10:56:00Z">
                    <w:rPr>
                      <w:bCs/>
                    </w:rPr>
                  </w:rPrChange>
                </w:rPr>
                <w:t>sau</w:t>
              </w:r>
              <w:proofErr w:type="spellEnd"/>
              <w:r w:rsidRPr="00B41112">
                <w:rPr>
                  <w:bCs/>
                  <w:sz w:val="26"/>
                  <w:szCs w:val="26"/>
                  <w:rPrChange w:id="37011" w:author="Le Minh Nghia" w:date="2019-10-09T10:56:00Z">
                    <w:rPr>
                      <w:bCs/>
                    </w:rPr>
                  </w:rPrChange>
                </w:rPr>
                <w:t xml:space="preserve"> </w:t>
              </w:r>
              <w:proofErr w:type="spellStart"/>
              <w:r w:rsidRPr="00B41112">
                <w:rPr>
                  <w:bCs/>
                  <w:sz w:val="26"/>
                  <w:szCs w:val="26"/>
                  <w:rPrChange w:id="37012" w:author="Le Minh Nghia" w:date="2019-10-09T10:56:00Z">
                    <w:rPr>
                      <w:bCs/>
                    </w:rPr>
                  </w:rPrChange>
                </w:rPr>
                <w:t>khi</w:t>
              </w:r>
              <w:proofErr w:type="spellEnd"/>
              <w:r w:rsidRPr="00B41112">
                <w:rPr>
                  <w:bCs/>
                  <w:sz w:val="26"/>
                  <w:szCs w:val="26"/>
                  <w:rPrChange w:id="37013" w:author="Le Minh Nghia" w:date="2019-10-09T10:56:00Z">
                    <w:rPr>
                      <w:bCs/>
                    </w:rPr>
                  </w:rPrChange>
                </w:rPr>
                <w:t xml:space="preserve"> ra </w:t>
              </w:r>
              <w:proofErr w:type="spellStart"/>
              <w:r w:rsidRPr="00B41112">
                <w:rPr>
                  <w:bCs/>
                  <w:sz w:val="26"/>
                  <w:szCs w:val="26"/>
                  <w:rPrChange w:id="37014" w:author="Le Minh Nghia" w:date="2019-10-09T10:56:00Z">
                    <w:rPr>
                      <w:bCs/>
                    </w:rPr>
                  </w:rPrChange>
                </w:rPr>
                <w:t>trường</w:t>
              </w:r>
              <w:proofErr w:type="spellEnd"/>
              <w:r w:rsidRPr="00B41112">
                <w:rPr>
                  <w:bCs/>
                  <w:sz w:val="26"/>
                  <w:szCs w:val="26"/>
                  <w:rPrChange w:id="37015" w:author="Le Minh Nghia" w:date="2019-10-09T10:56:00Z">
                    <w:rPr>
                      <w:bCs/>
                    </w:rPr>
                  </w:rPrChange>
                </w:rPr>
                <w:t xml:space="preserve"> </w:t>
              </w:r>
              <w:proofErr w:type="spellStart"/>
              <w:r w:rsidRPr="00B41112">
                <w:rPr>
                  <w:bCs/>
                  <w:sz w:val="26"/>
                  <w:szCs w:val="26"/>
                  <w:rPrChange w:id="37016" w:author="Le Minh Nghia" w:date="2019-10-09T10:56:00Z">
                    <w:rPr>
                      <w:bCs/>
                    </w:rPr>
                  </w:rPrChange>
                </w:rPr>
                <w:t>nhằm</w:t>
              </w:r>
              <w:proofErr w:type="spellEnd"/>
              <w:r w:rsidRPr="00B41112">
                <w:rPr>
                  <w:bCs/>
                  <w:sz w:val="26"/>
                  <w:szCs w:val="26"/>
                  <w:rPrChange w:id="37017" w:author="Le Minh Nghia" w:date="2019-10-09T10:56:00Z">
                    <w:rPr>
                      <w:bCs/>
                    </w:rPr>
                  </w:rPrChange>
                </w:rPr>
                <w:t xml:space="preserve"> </w:t>
              </w:r>
              <w:proofErr w:type="spellStart"/>
              <w:r w:rsidRPr="00B41112">
                <w:rPr>
                  <w:bCs/>
                  <w:sz w:val="26"/>
                  <w:szCs w:val="26"/>
                  <w:rPrChange w:id="37018" w:author="Le Minh Nghia" w:date="2019-10-09T10:56:00Z">
                    <w:rPr>
                      <w:bCs/>
                    </w:rPr>
                  </w:rPrChange>
                </w:rPr>
                <w:t>kêu</w:t>
              </w:r>
              <w:proofErr w:type="spellEnd"/>
              <w:r w:rsidRPr="00B41112">
                <w:rPr>
                  <w:bCs/>
                  <w:sz w:val="26"/>
                  <w:szCs w:val="26"/>
                  <w:rPrChange w:id="37019" w:author="Le Minh Nghia" w:date="2019-10-09T10:56:00Z">
                    <w:rPr>
                      <w:bCs/>
                    </w:rPr>
                  </w:rPrChange>
                </w:rPr>
                <w:t xml:space="preserve"> </w:t>
              </w:r>
              <w:proofErr w:type="spellStart"/>
              <w:r w:rsidRPr="00B41112">
                <w:rPr>
                  <w:bCs/>
                  <w:sz w:val="26"/>
                  <w:szCs w:val="26"/>
                  <w:rPrChange w:id="37020" w:author="Le Minh Nghia" w:date="2019-10-09T10:56:00Z">
                    <w:rPr>
                      <w:bCs/>
                    </w:rPr>
                  </w:rPrChange>
                </w:rPr>
                <w:t>gọi</w:t>
              </w:r>
              <w:proofErr w:type="spellEnd"/>
              <w:r w:rsidRPr="00B41112">
                <w:rPr>
                  <w:bCs/>
                  <w:sz w:val="26"/>
                  <w:szCs w:val="26"/>
                  <w:rPrChange w:id="37021" w:author="Le Minh Nghia" w:date="2019-10-09T10:56:00Z">
                    <w:rPr>
                      <w:bCs/>
                    </w:rPr>
                  </w:rPrChange>
                </w:rPr>
                <w:t xml:space="preserve"> </w:t>
              </w:r>
              <w:proofErr w:type="spellStart"/>
              <w:r w:rsidRPr="00B41112">
                <w:rPr>
                  <w:bCs/>
                  <w:sz w:val="26"/>
                  <w:szCs w:val="26"/>
                  <w:rPrChange w:id="37022" w:author="Le Minh Nghia" w:date="2019-10-09T10:56:00Z">
                    <w:rPr>
                      <w:bCs/>
                    </w:rPr>
                  </w:rPrChange>
                </w:rPr>
                <w:t>sự</w:t>
              </w:r>
              <w:proofErr w:type="spellEnd"/>
              <w:r w:rsidRPr="00B41112">
                <w:rPr>
                  <w:bCs/>
                  <w:sz w:val="26"/>
                  <w:szCs w:val="26"/>
                  <w:rPrChange w:id="37023" w:author="Le Minh Nghia" w:date="2019-10-09T10:56:00Z">
                    <w:rPr>
                      <w:bCs/>
                    </w:rPr>
                  </w:rPrChange>
                </w:rPr>
                <w:t xml:space="preserve"> </w:t>
              </w:r>
              <w:proofErr w:type="spellStart"/>
              <w:r w:rsidRPr="00B41112">
                <w:rPr>
                  <w:bCs/>
                  <w:sz w:val="26"/>
                  <w:szCs w:val="26"/>
                  <w:rPrChange w:id="37024" w:author="Le Minh Nghia" w:date="2019-10-09T10:56:00Z">
                    <w:rPr>
                      <w:bCs/>
                    </w:rPr>
                  </w:rPrChange>
                </w:rPr>
                <w:t>hỗ</w:t>
              </w:r>
              <w:proofErr w:type="spellEnd"/>
              <w:r w:rsidRPr="00B41112">
                <w:rPr>
                  <w:bCs/>
                  <w:sz w:val="26"/>
                  <w:szCs w:val="26"/>
                  <w:rPrChange w:id="37025" w:author="Le Minh Nghia" w:date="2019-10-09T10:56:00Z">
                    <w:rPr>
                      <w:bCs/>
                    </w:rPr>
                  </w:rPrChange>
                </w:rPr>
                <w:t xml:space="preserve"> </w:t>
              </w:r>
              <w:proofErr w:type="spellStart"/>
              <w:r w:rsidRPr="00B41112">
                <w:rPr>
                  <w:bCs/>
                  <w:sz w:val="26"/>
                  <w:szCs w:val="26"/>
                  <w:rPrChange w:id="37026" w:author="Le Minh Nghia" w:date="2019-10-09T10:56:00Z">
                    <w:rPr>
                      <w:bCs/>
                    </w:rPr>
                  </w:rPrChange>
                </w:rPr>
                <w:t>trợ</w:t>
              </w:r>
              <w:proofErr w:type="spellEnd"/>
              <w:r w:rsidRPr="00B41112">
                <w:rPr>
                  <w:bCs/>
                  <w:sz w:val="26"/>
                  <w:szCs w:val="26"/>
                  <w:rPrChange w:id="37027" w:author="Le Minh Nghia" w:date="2019-10-09T10:56:00Z">
                    <w:rPr>
                      <w:bCs/>
                    </w:rPr>
                  </w:rPrChange>
                </w:rPr>
                <w:t xml:space="preserve"> </w:t>
              </w:r>
              <w:proofErr w:type="spellStart"/>
              <w:r w:rsidRPr="00B41112">
                <w:rPr>
                  <w:bCs/>
                  <w:sz w:val="26"/>
                  <w:szCs w:val="26"/>
                  <w:rPrChange w:id="37028" w:author="Le Minh Nghia" w:date="2019-10-09T10:56:00Z">
                    <w:rPr>
                      <w:bCs/>
                    </w:rPr>
                  </w:rPrChange>
                </w:rPr>
                <w:t>một</w:t>
              </w:r>
              <w:proofErr w:type="spellEnd"/>
              <w:r w:rsidRPr="00B41112">
                <w:rPr>
                  <w:bCs/>
                  <w:sz w:val="26"/>
                  <w:szCs w:val="26"/>
                  <w:rPrChange w:id="37029" w:author="Le Minh Nghia" w:date="2019-10-09T10:56:00Z">
                    <w:rPr>
                      <w:bCs/>
                    </w:rPr>
                  </w:rPrChange>
                </w:rPr>
                <w:t xml:space="preserve"> </w:t>
              </w:r>
              <w:proofErr w:type="spellStart"/>
              <w:r w:rsidRPr="00B41112">
                <w:rPr>
                  <w:bCs/>
                  <w:sz w:val="26"/>
                  <w:szCs w:val="26"/>
                  <w:rPrChange w:id="37030" w:author="Le Minh Nghia" w:date="2019-10-09T10:56:00Z">
                    <w:rPr>
                      <w:bCs/>
                    </w:rPr>
                  </w:rPrChange>
                </w:rPr>
                <w:t>cách</w:t>
              </w:r>
              <w:proofErr w:type="spellEnd"/>
              <w:r w:rsidRPr="00B41112">
                <w:rPr>
                  <w:bCs/>
                  <w:sz w:val="26"/>
                  <w:szCs w:val="26"/>
                  <w:rPrChange w:id="37031" w:author="Le Minh Nghia" w:date="2019-10-09T10:56:00Z">
                    <w:rPr>
                      <w:bCs/>
                    </w:rPr>
                  </w:rPrChange>
                </w:rPr>
                <w:t xml:space="preserve"> </w:t>
              </w:r>
              <w:proofErr w:type="spellStart"/>
              <w:r w:rsidRPr="00B41112">
                <w:rPr>
                  <w:bCs/>
                  <w:sz w:val="26"/>
                  <w:szCs w:val="26"/>
                  <w:rPrChange w:id="37032" w:author="Le Minh Nghia" w:date="2019-10-09T10:56:00Z">
                    <w:rPr>
                      <w:bCs/>
                    </w:rPr>
                  </w:rPrChange>
                </w:rPr>
                <w:t>dễ</w:t>
              </w:r>
              <w:proofErr w:type="spellEnd"/>
              <w:r w:rsidRPr="00B41112">
                <w:rPr>
                  <w:bCs/>
                  <w:sz w:val="26"/>
                  <w:szCs w:val="26"/>
                  <w:rPrChange w:id="37033" w:author="Le Minh Nghia" w:date="2019-10-09T10:56:00Z">
                    <w:rPr>
                      <w:bCs/>
                    </w:rPr>
                  </w:rPrChange>
                </w:rPr>
                <w:t xml:space="preserve"> </w:t>
              </w:r>
              <w:proofErr w:type="spellStart"/>
              <w:r w:rsidRPr="00B41112">
                <w:rPr>
                  <w:bCs/>
                  <w:sz w:val="26"/>
                  <w:szCs w:val="26"/>
                  <w:rPrChange w:id="37034" w:author="Le Minh Nghia" w:date="2019-10-09T10:56:00Z">
                    <w:rPr>
                      <w:bCs/>
                    </w:rPr>
                  </w:rPrChange>
                </w:rPr>
                <w:t>dàng</w:t>
              </w:r>
              <w:proofErr w:type="spellEnd"/>
              <w:r w:rsidRPr="00B41112">
                <w:rPr>
                  <w:bCs/>
                  <w:sz w:val="26"/>
                  <w:szCs w:val="26"/>
                  <w:rPrChange w:id="37035" w:author="Le Minh Nghia" w:date="2019-10-09T10:56:00Z">
                    <w:rPr>
                      <w:bCs/>
                    </w:rPr>
                  </w:rPrChange>
                </w:rPr>
                <w:t xml:space="preserve"> </w:t>
              </w:r>
              <w:proofErr w:type="spellStart"/>
              <w:r w:rsidRPr="00B41112">
                <w:rPr>
                  <w:bCs/>
                  <w:sz w:val="26"/>
                  <w:szCs w:val="26"/>
                  <w:rPrChange w:id="37036" w:author="Le Minh Nghia" w:date="2019-10-09T10:56:00Z">
                    <w:rPr>
                      <w:bCs/>
                    </w:rPr>
                  </w:rPrChange>
                </w:rPr>
                <w:t>để</w:t>
              </w:r>
              <w:proofErr w:type="spellEnd"/>
              <w:r w:rsidRPr="00B41112">
                <w:rPr>
                  <w:bCs/>
                  <w:sz w:val="26"/>
                  <w:szCs w:val="26"/>
                  <w:rPrChange w:id="37037" w:author="Le Minh Nghia" w:date="2019-10-09T10:56:00Z">
                    <w:rPr>
                      <w:bCs/>
                    </w:rPr>
                  </w:rPrChange>
                </w:rPr>
                <w:t xml:space="preserve"> </w:t>
              </w:r>
              <w:proofErr w:type="spellStart"/>
              <w:r w:rsidRPr="00B41112">
                <w:rPr>
                  <w:bCs/>
                  <w:sz w:val="26"/>
                  <w:szCs w:val="26"/>
                  <w:rPrChange w:id="37038" w:author="Le Minh Nghia" w:date="2019-10-09T10:56:00Z">
                    <w:rPr>
                      <w:bCs/>
                    </w:rPr>
                  </w:rPrChange>
                </w:rPr>
                <w:t>tạo</w:t>
              </w:r>
              <w:proofErr w:type="spellEnd"/>
              <w:r w:rsidRPr="00B41112">
                <w:rPr>
                  <w:bCs/>
                  <w:sz w:val="26"/>
                  <w:szCs w:val="26"/>
                  <w:rPrChange w:id="37039" w:author="Le Minh Nghia" w:date="2019-10-09T10:56:00Z">
                    <w:rPr>
                      <w:bCs/>
                    </w:rPr>
                  </w:rPrChange>
                </w:rPr>
                <w:t xml:space="preserve"> </w:t>
              </w:r>
              <w:proofErr w:type="spellStart"/>
              <w:r w:rsidRPr="00B41112">
                <w:rPr>
                  <w:bCs/>
                  <w:sz w:val="26"/>
                  <w:szCs w:val="26"/>
                  <w:rPrChange w:id="37040" w:author="Le Minh Nghia" w:date="2019-10-09T10:56:00Z">
                    <w:rPr>
                      <w:bCs/>
                    </w:rPr>
                  </w:rPrChange>
                </w:rPr>
                <w:t>quỹ</w:t>
              </w:r>
              <w:proofErr w:type="spellEnd"/>
              <w:r w:rsidRPr="00B41112">
                <w:rPr>
                  <w:bCs/>
                  <w:sz w:val="26"/>
                  <w:szCs w:val="26"/>
                  <w:rPrChange w:id="37041" w:author="Le Minh Nghia" w:date="2019-10-09T10:56:00Z">
                    <w:rPr>
                      <w:bCs/>
                    </w:rPr>
                  </w:rPrChange>
                </w:rPr>
                <w:t xml:space="preserve"> </w:t>
              </w:r>
              <w:proofErr w:type="spellStart"/>
              <w:r w:rsidRPr="00B41112">
                <w:rPr>
                  <w:bCs/>
                  <w:sz w:val="26"/>
                  <w:szCs w:val="26"/>
                  <w:rPrChange w:id="37042" w:author="Le Minh Nghia" w:date="2019-10-09T10:56:00Z">
                    <w:rPr>
                      <w:bCs/>
                    </w:rPr>
                  </w:rPrChange>
                </w:rPr>
                <w:t>giúp</w:t>
              </w:r>
              <w:proofErr w:type="spellEnd"/>
              <w:r w:rsidRPr="00B41112">
                <w:rPr>
                  <w:bCs/>
                  <w:sz w:val="26"/>
                  <w:szCs w:val="26"/>
                  <w:rPrChange w:id="37043" w:author="Le Minh Nghia" w:date="2019-10-09T10:56:00Z">
                    <w:rPr>
                      <w:bCs/>
                    </w:rPr>
                  </w:rPrChange>
                </w:rPr>
                <w:t xml:space="preserve"> </w:t>
              </w:r>
              <w:proofErr w:type="spellStart"/>
              <w:r w:rsidRPr="00B41112">
                <w:rPr>
                  <w:bCs/>
                  <w:sz w:val="26"/>
                  <w:szCs w:val="26"/>
                  <w:rPrChange w:id="37044" w:author="Le Minh Nghia" w:date="2019-10-09T10:56:00Z">
                    <w:rPr>
                      <w:bCs/>
                    </w:rPr>
                  </w:rPrChange>
                </w:rPr>
                <w:t>đỡ</w:t>
              </w:r>
              <w:proofErr w:type="spellEnd"/>
              <w:r w:rsidRPr="00B41112">
                <w:rPr>
                  <w:bCs/>
                  <w:sz w:val="26"/>
                  <w:szCs w:val="26"/>
                  <w:rPrChange w:id="37045" w:author="Le Minh Nghia" w:date="2019-10-09T10:56:00Z">
                    <w:rPr>
                      <w:bCs/>
                    </w:rPr>
                  </w:rPrChange>
                </w:rPr>
                <w:t xml:space="preserve"> </w:t>
              </w:r>
              <w:proofErr w:type="spellStart"/>
              <w:r w:rsidRPr="00B41112">
                <w:rPr>
                  <w:bCs/>
                  <w:sz w:val="26"/>
                  <w:szCs w:val="26"/>
                  <w:rPrChange w:id="37046" w:author="Le Minh Nghia" w:date="2019-10-09T10:56:00Z">
                    <w:rPr>
                      <w:bCs/>
                    </w:rPr>
                  </w:rPrChange>
                </w:rPr>
                <w:t>cho</w:t>
              </w:r>
              <w:proofErr w:type="spellEnd"/>
              <w:r w:rsidRPr="00B41112">
                <w:rPr>
                  <w:bCs/>
                  <w:sz w:val="26"/>
                  <w:szCs w:val="26"/>
                  <w:rPrChange w:id="37047" w:author="Le Minh Nghia" w:date="2019-10-09T10:56:00Z">
                    <w:rPr>
                      <w:bCs/>
                    </w:rPr>
                  </w:rPrChange>
                </w:rPr>
                <w:t xml:space="preserve"> </w:t>
              </w:r>
              <w:proofErr w:type="spellStart"/>
              <w:r w:rsidRPr="00B41112">
                <w:rPr>
                  <w:bCs/>
                  <w:sz w:val="26"/>
                  <w:szCs w:val="26"/>
                  <w:rPrChange w:id="37048" w:author="Le Minh Nghia" w:date="2019-10-09T10:56:00Z">
                    <w:rPr>
                      <w:bCs/>
                    </w:rPr>
                  </w:rPrChange>
                </w:rPr>
                <w:t>sinh</w:t>
              </w:r>
              <w:proofErr w:type="spellEnd"/>
              <w:r w:rsidRPr="00B41112">
                <w:rPr>
                  <w:bCs/>
                  <w:sz w:val="26"/>
                  <w:szCs w:val="26"/>
                  <w:rPrChange w:id="37049" w:author="Le Minh Nghia" w:date="2019-10-09T10:56:00Z">
                    <w:rPr>
                      <w:bCs/>
                    </w:rPr>
                  </w:rPrChange>
                </w:rPr>
                <w:t xml:space="preserve"> </w:t>
              </w:r>
              <w:proofErr w:type="spellStart"/>
              <w:r w:rsidRPr="00B41112">
                <w:rPr>
                  <w:bCs/>
                  <w:sz w:val="26"/>
                  <w:szCs w:val="26"/>
                  <w:rPrChange w:id="37050" w:author="Le Minh Nghia" w:date="2019-10-09T10:56:00Z">
                    <w:rPr>
                      <w:bCs/>
                    </w:rPr>
                  </w:rPrChange>
                </w:rPr>
                <w:t>viên</w:t>
              </w:r>
              <w:proofErr w:type="spellEnd"/>
              <w:r w:rsidRPr="00B41112">
                <w:rPr>
                  <w:bCs/>
                  <w:sz w:val="26"/>
                  <w:szCs w:val="26"/>
                  <w:rPrChange w:id="37051" w:author="Le Minh Nghia" w:date="2019-10-09T10:56:00Z">
                    <w:rPr>
                      <w:bCs/>
                    </w:rPr>
                  </w:rPrChange>
                </w:rPr>
                <w:t xml:space="preserve"> </w:t>
              </w:r>
              <w:proofErr w:type="spellStart"/>
              <w:r w:rsidRPr="00B41112">
                <w:rPr>
                  <w:bCs/>
                  <w:sz w:val="26"/>
                  <w:szCs w:val="26"/>
                  <w:rPrChange w:id="37052" w:author="Le Minh Nghia" w:date="2019-10-09T10:56:00Z">
                    <w:rPr>
                      <w:bCs/>
                    </w:rPr>
                  </w:rPrChange>
                </w:rPr>
                <w:t>đang</w:t>
              </w:r>
              <w:proofErr w:type="spellEnd"/>
              <w:r w:rsidRPr="00B41112">
                <w:rPr>
                  <w:bCs/>
                  <w:sz w:val="26"/>
                  <w:szCs w:val="26"/>
                  <w:rPrChange w:id="37053" w:author="Le Minh Nghia" w:date="2019-10-09T10:56:00Z">
                    <w:rPr>
                      <w:bCs/>
                    </w:rPr>
                  </w:rPrChange>
                </w:rPr>
                <w:t xml:space="preserve"> </w:t>
              </w:r>
              <w:proofErr w:type="spellStart"/>
              <w:r w:rsidRPr="00B41112">
                <w:rPr>
                  <w:bCs/>
                  <w:sz w:val="26"/>
                  <w:szCs w:val="26"/>
                  <w:rPrChange w:id="37054" w:author="Le Minh Nghia" w:date="2019-10-09T10:56:00Z">
                    <w:rPr>
                      <w:bCs/>
                    </w:rPr>
                  </w:rPrChange>
                </w:rPr>
                <w:t>học</w:t>
              </w:r>
              <w:proofErr w:type="spellEnd"/>
              <w:r w:rsidRPr="00B41112">
                <w:rPr>
                  <w:bCs/>
                  <w:sz w:val="26"/>
                  <w:szCs w:val="26"/>
                  <w:rPrChange w:id="37055" w:author="Le Minh Nghia" w:date="2019-10-09T10:56:00Z">
                    <w:rPr>
                      <w:bCs/>
                    </w:rPr>
                  </w:rPrChange>
                </w:rPr>
                <w:t xml:space="preserve">, </w:t>
              </w:r>
              <w:proofErr w:type="spellStart"/>
              <w:r w:rsidRPr="00B41112">
                <w:rPr>
                  <w:bCs/>
                  <w:sz w:val="26"/>
                  <w:szCs w:val="26"/>
                  <w:rPrChange w:id="37056" w:author="Le Minh Nghia" w:date="2019-10-09T10:56:00Z">
                    <w:rPr>
                      <w:bCs/>
                    </w:rPr>
                  </w:rPrChange>
                </w:rPr>
                <w:t>giúp</w:t>
              </w:r>
              <w:proofErr w:type="spellEnd"/>
              <w:r w:rsidRPr="00B41112">
                <w:rPr>
                  <w:bCs/>
                  <w:sz w:val="26"/>
                  <w:szCs w:val="26"/>
                  <w:rPrChange w:id="37057" w:author="Le Minh Nghia" w:date="2019-10-09T10:56:00Z">
                    <w:rPr>
                      <w:bCs/>
                    </w:rPr>
                  </w:rPrChange>
                </w:rPr>
                <w:t xml:space="preserve"> </w:t>
              </w:r>
              <w:proofErr w:type="spellStart"/>
              <w:r w:rsidRPr="00B41112">
                <w:rPr>
                  <w:bCs/>
                  <w:sz w:val="26"/>
                  <w:szCs w:val="26"/>
                  <w:rPrChange w:id="37058" w:author="Le Minh Nghia" w:date="2019-10-09T10:56:00Z">
                    <w:rPr>
                      <w:bCs/>
                    </w:rPr>
                  </w:rPrChange>
                </w:rPr>
                <w:t>đở</w:t>
              </w:r>
              <w:proofErr w:type="spellEnd"/>
              <w:r w:rsidRPr="00B41112">
                <w:rPr>
                  <w:bCs/>
                  <w:sz w:val="26"/>
                  <w:szCs w:val="26"/>
                  <w:rPrChange w:id="37059" w:author="Le Minh Nghia" w:date="2019-10-09T10:56:00Z">
                    <w:rPr>
                      <w:bCs/>
                    </w:rPr>
                  </w:rPrChange>
                </w:rPr>
                <w:t xml:space="preserve"> </w:t>
              </w:r>
              <w:proofErr w:type="spellStart"/>
              <w:r w:rsidRPr="00B41112">
                <w:rPr>
                  <w:bCs/>
                  <w:sz w:val="26"/>
                  <w:szCs w:val="26"/>
                  <w:rPrChange w:id="37060" w:author="Le Minh Nghia" w:date="2019-10-09T10:56:00Z">
                    <w:rPr>
                      <w:bCs/>
                    </w:rPr>
                  </w:rPrChange>
                </w:rPr>
                <w:t>trang</w:t>
              </w:r>
              <w:proofErr w:type="spellEnd"/>
              <w:r w:rsidRPr="00B41112">
                <w:rPr>
                  <w:bCs/>
                  <w:sz w:val="26"/>
                  <w:szCs w:val="26"/>
                  <w:rPrChange w:id="37061" w:author="Le Minh Nghia" w:date="2019-10-09T10:56:00Z">
                    <w:rPr>
                      <w:bCs/>
                    </w:rPr>
                  </w:rPrChange>
                </w:rPr>
                <w:t xml:space="preserve"> </w:t>
              </w:r>
              <w:proofErr w:type="spellStart"/>
              <w:r w:rsidRPr="00B41112">
                <w:rPr>
                  <w:bCs/>
                  <w:sz w:val="26"/>
                  <w:szCs w:val="26"/>
                  <w:rPrChange w:id="37062" w:author="Le Minh Nghia" w:date="2019-10-09T10:56:00Z">
                    <w:rPr>
                      <w:bCs/>
                    </w:rPr>
                  </w:rPrChange>
                </w:rPr>
                <w:t>thiết</w:t>
              </w:r>
              <w:proofErr w:type="spellEnd"/>
              <w:r w:rsidRPr="00B41112">
                <w:rPr>
                  <w:bCs/>
                  <w:sz w:val="26"/>
                  <w:szCs w:val="26"/>
                  <w:rPrChange w:id="37063" w:author="Le Minh Nghia" w:date="2019-10-09T10:56:00Z">
                    <w:rPr>
                      <w:bCs/>
                    </w:rPr>
                  </w:rPrChange>
                </w:rPr>
                <w:t xml:space="preserve"> </w:t>
              </w:r>
              <w:proofErr w:type="spellStart"/>
              <w:r w:rsidRPr="00B41112">
                <w:rPr>
                  <w:bCs/>
                  <w:sz w:val="26"/>
                  <w:szCs w:val="26"/>
                  <w:rPrChange w:id="37064" w:author="Le Minh Nghia" w:date="2019-10-09T10:56:00Z">
                    <w:rPr>
                      <w:bCs/>
                    </w:rPr>
                  </w:rPrChange>
                </w:rPr>
                <w:t>bị</w:t>
              </w:r>
              <w:proofErr w:type="spellEnd"/>
              <w:r w:rsidRPr="00B41112">
                <w:rPr>
                  <w:bCs/>
                  <w:sz w:val="26"/>
                  <w:szCs w:val="26"/>
                  <w:rPrChange w:id="37065" w:author="Le Minh Nghia" w:date="2019-10-09T10:56:00Z">
                    <w:rPr>
                      <w:bCs/>
                    </w:rPr>
                  </w:rPrChange>
                </w:rPr>
                <w:t xml:space="preserve"> </w:t>
              </w:r>
              <w:proofErr w:type="spellStart"/>
              <w:r w:rsidRPr="00B41112">
                <w:rPr>
                  <w:bCs/>
                  <w:sz w:val="26"/>
                  <w:szCs w:val="26"/>
                  <w:rPrChange w:id="37066" w:author="Le Minh Nghia" w:date="2019-10-09T10:56:00Z">
                    <w:rPr>
                      <w:bCs/>
                    </w:rPr>
                  </w:rPrChange>
                </w:rPr>
                <w:t>cho</w:t>
              </w:r>
              <w:proofErr w:type="spellEnd"/>
              <w:r w:rsidRPr="00B41112">
                <w:rPr>
                  <w:bCs/>
                  <w:sz w:val="26"/>
                  <w:szCs w:val="26"/>
                  <w:rPrChange w:id="37067" w:author="Le Minh Nghia" w:date="2019-10-09T10:56:00Z">
                    <w:rPr>
                      <w:bCs/>
                    </w:rPr>
                  </w:rPrChange>
                </w:rPr>
                <w:t xml:space="preserve"> khoa, </w:t>
              </w:r>
              <w:proofErr w:type="spellStart"/>
              <w:r w:rsidRPr="00B41112">
                <w:rPr>
                  <w:bCs/>
                  <w:sz w:val="26"/>
                  <w:szCs w:val="26"/>
                  <w:rPrChange w:id="37068" w:author="Le Minh Nghia" w:date="2019-10-09T10:56:00Z">
                    <w:rPr>
                      <w:bCs/>
                    </w:rPr>
                  </w:rPrChange>
                </w:rPr>
                <w:t>tuyển</w:t>
              </w:r>
              <w:proofErr w:type="spellEnd"/>
              <w:r w:rsidRPr="00B41112">
                <w:rPr>
                  <w:bCs/>
                  <w:sz w:val="26"/>
                  <w:szCs w:val="26"/>
                  <w:rPrChange w:id="37069" w:author="Le Minh Nghia" w:date="2019-10-09T10:56:00Z">
                    <w:rPr>
                      <w:bCs/>
                    </w:rPr>
                  </w:rPrChange>
                </w:rPr>
                <w:t xml:space="preserve"> </w:t>
              </w:r>
              <w:proofErr w:type="spellStart"/>
              <w:r w:rsidRPr="00B41112">
                <w:rPr>
                  <w:bCs/>
                  <w:sz w:val="26"/>
                  <w:szCs w:val="26"/>
                  <w:rPrChange w:id="37070" w:author="Le Minh Nghia" w:date="2019-10-09T10:56:00Z">
                    <w:rPr>
                      <w:bCs/>
                    </w:rPr>
                  </w:rPrChange>
                </w:rPr>
                <w:t>dụng</w:t>
              </w:r>
              <w:proofErr w:type="spellEnd"/>
              <w:r w:rsidRPr="00B41112">
                <w:rPr>
                  <w:bCs/>
                  <w:sz w:val="26"/>
                  <w:szCs w:val="26"/>
                  <w:rPrChange w:id="37071" w:author="Le Minh Nghia" w:date="2019-10-09T10:56:00Z">
                    <w:rPr>
                      <w:bCs/>
                    </w:rPr>
                  </w:rPrChange>
                </w:rPr>
                <w:t xml:space="preserve"> </w:t>
              </w:r>
              <w:proofErr w:type="spellStart"/>
              <w:r w:rsidRPr="00B41112">
                <w:rPr>
                  <w:bCs/>
                  <w:sz w:val="26"/>
                  <w:szCs w:val="26"/>
                  <w:rPrChange w:id="37072" w:author="Le Minh Nghia" w:date="2019-10-09T10:56:00Z">
                    <w:rPr>
                      <w:bCs/>
                    </w:rPr>
                  </w:rPrChange>
                </w:rPr>
                <w:t>việc</w:t>
              </w:r>
              <w:proofErr w:type="spellEnd"/>
              <w:r w:rsidRPr="00B41112">
                <w:rPr>
                  <w:bCs/>
                  <w:sz w:val="26"/>
                  <w:szCs w:val="26"/>
                  <w:rPrChange w:id="37073" w:author="Le Minh Nghia" w:date="2019-10-09T10:56:00Z">
                    <w:rPr>
                      <w:bCs/>
                    </w:rPr>
                  </w:rPrChange>
                </w:rPr>
                <w:t xml:space="preserve"> </w:t>
              </w:r>
              <w:proofErr w:type="spellStart"/>
              <w:r w:rsidRPr="00B41112">
                <w:rPr>
                  <w:bCs/>
                  <w:sz w:val="26"/>
                  <w:szCs w:val="26"/>
                  <w:rPrChange w:id="37074" w:author="Le Minh Nghia" w:date="2019-10-09T10:56:00Z">
                    <w:rPr>
                      <w:bCs/>
                    </w:rPr>
                  </w:rPrChange>
                </w:rPr>
                <w:t>làm</w:t>
              </w:r>
              <w:proofErr w:type="spellEnd"/>
              <w:r w:rsidRPr="00B41112">
                <w:rPr>
                  <w:bCs/>
                  <w:sz w:val="26"/>
                  <w:szCs w:val="26"/>
                  <w:rPrChange w:id="37075" w:author="Le Minh Nghia" w:date="2019-10-09T10:56:00Z">
                    <w:rPr>
                      <w:bCs/>
                    </w:rPr>
                  </w:rPrChange>
                </w:rPr>
                <w:t xml:space="preserve"> </w:t>
              </w:r>
              <w:proofErr w:type="spellStart"/>
              <w:r w:rsidRPr="00B41112">
                <w:rPr>
                  <w:bCs/>
                  <w:sz w:val="26"/>
                  <w:szCs w:val="26"/>
                  <w:rPrChange w:id="37076" w:author="Le Minh Nghia" w:date="2019-10-09T10:56:00Z">
                    <w:rPr>
                      <w:bCs/>
                    </w:rPr>
                  </w:rPrChange>
                </w:rPr>
                <w:t>cho</w:t>
              </w:r>
              <w:proofErr w:type="spellEnd"/>
              <w:r w:rsidRPr="00B41112">
                <w:rPr>
                  <w:bCs/>
                  <w:sz w:val="26"/>
                  <w:szCs w:val="26"/>
                  <w:rPrChange w:id="37077" w:author="Le Minh Nghia" w:date="2019-10-09T10:56:00Z">
                    <w:rPr>
                      <w:bCs/>
                    </w:rPr>
                  </w:rPrChange>
                </w:rPr>
                <w:t xml:space="preserve"> </w:t>
              </w:r>
              <w:proofErr w:type="spellStart"/>
              <w:r w:rsidRPr="00B41112">
                <w:rPr>
                  <w:bCs/>
                  <w:sz w:val="26"/>
                  <w:szCs w:val="26"/>
                  <w:rPrChange w:id="37078" w:author="Le Minh Nghia" w:date="2019-10-09T10:56:00Z">
                    <w:rPr>
                      <w:bCs/>
                    </w:rPr>
                  </w:rPrChange>
                </w:rPr>
                <w:t>sinh</w:t>
              </w:r>
              <w:proofErr w:type="spellEnd"/>
              <w:r w:rsidRPr="00B41112">
                <w:rPr>
                  <w:bCs/>
                  <w:sz w:val="26"/>
                  <w:szCs w:val="26"/>
                  <w:rPrChange w:id="37079" w:author="Le Minh Nghia" w:date="2019-10-09T10:56:00Z">
                    <w:rPr>
                      <w:bCs/>
                    </w:rPr>
                  </w:rPrChange>
                </w:rPr>
                <w:t xml:space="preserve"> </w:t>
              </w:r>
              <w:proofErr w:type="spellStart"/>
              <w:r w:rsidRPr="00B41112">
                <w:rPr>
                  <w:bCs/>
                  <w:sz w:val="26"/>
                  <w:szCs w:val="26"/>
                  <w:rPrChange w:id="37080" w:author="Le Minh Nghia" w:date="2019-10-09T10:56:00Z">
                    <w:rPr>
                      <w:bCs/>
                    </w:rPr>
                  </w:rPrChange>
                </w:rPr>
                <w:t>viên</w:t>
              </w:r>
              <w:proofErr w:type="spellEnd"/>
              <w:r w:rsidRPr="00B41112">
                <w:rPr>
                  <w:bCs/>
                  <w:sz w:val="26"/>
                  <w:szCs w:val="26"/>
                  <w:rPrChange w:id="37081" w:author="Le Minh Nghia" w:date="2019-10-09T10:56:00Z">
                    <w:rPr>
                      <w:bCs/>
                    </w:rPr>
                  </w:rPrChange>
                </w:rPr>
                <w:t xml:space="preserve">, </w:t>
              </w:r>
              <w:proofErr w:type="spellStart"/>
              <w:r w:rsidRPr="00B41112">
                <w:rPr>
                  <w:bCs/>
                  <w:sz w:val="26"/>
                  <w:szCs w:val="26"/>
                  <w:rPrChange w:id="37082" w:author="Le Minh Nghia" w:date="2019-10-09T10:56:00Z">
                    <w:rPr>
                      <w:bCs/>
                    </w:rPr>
                  </w:rPrChange>
                </w:rPr>
                <w:t>hỗ</w:t>
              </w:r>
              <w:proofErr w:type="spellEnd"/>
              <w:r w:rsidRPr="00B41112">
                <w:rPr>
                  <w:bCs/>
                  <w:sz w:val="26"/>
                  <w:szCs w:val="26"/>
                  <w:rPrChange w:id="37083" w:author="Le Minh Nghia" w:date="2019-10-09T10:56:00Z">
                    <w:rPr>
                      <w:bCs/>
                    </w:rPr>
                  </w:rPrChange>
                </w:rPr>
                <w:t xml:space="preserve"> </w:t>
              </w:r>
              <w:proofErr w:type="spellStart"/>
              <w:r w:rsidRPr="00B41112">
                <w:rPr>
                  <w:bCs/>
                  <w:sz w:val="26"/>
                  <w:szCs w:val="26"/>
                  <w:rPrChange w:id="37084" w:author="Le Minh Nghia" w:date="2019-10-09T10:56:00Z">
                    <w:rPr>
                      <w:bCs/>
                    </w:rPr>
                  </w:rPrChange>
                </w:rPr>
                <w:t>trợ</w:t>
              </w:r>
              <w:proofErr w:type="spellEnd"/>
              <w:r w:rsidRPr="00B41112">
                <w:rPr>
                  <w:bCs/>
                  <w:sz w:val="26"/>
                  <w:szCs w:val="26"/>
                  <w:rPrChange w:id="37085" w:author="Le Minh Nghia" w:date="2019-10-09T10:56:00Z">
                    <w:rPr>
                      <w:bCs/>
                    </w:rPr>
                  </w:rPrChange>
                </w:rPr>
                <w:t xml:space="preserve"> </w:t>
              </w:r>
              <w:proofErr w:type="spellStart"/>
              <w:r w:rsidRPr="00B41112">
                <w:rPr>
                  <w:bCs/>
                  <w:sz w:val="26"/>
                  <w:szCs w:val="26"/>
                  <w:rPrChange w:id="37086" w:author="Le Minh Nghia" w:date="2019-10-09T10:56:00Z">
                    <w:rPr>
                      <w:bCs/>
                    </w:rPr>
                  </w:rPrChange>
                </w:rPr>
                <w:t>kinh</w:t>
              </w:r>
              <w:proofErr w:type="spellEnd"/>
              <w:r w:rsidRPr="00B41112">
                <w:rPr>
                  <w:bCs/>
                  <w:sz w:val="26"/>
                  <w:szCs w:val="26"/>
                  <w:rPrChange w:id="37087" w:author="Le Minh Nghia" w:date="2019-10-09T10:56:00Z">
                    <w:rPr>
                      <w:bCs/>
                    </w:rPr>
                  </w:rPrChange>
                </w:rPr>
                <w:t xml:space="preserve"> </w:t>
              </w:r>
              <w:proofErr w:type="spellStart"/>
              <w:r w:rsidRPr="00B41112">
                <w:rPr>
                  <w:bCs/>
                  <w:sz w:val="26"/>
                  <w:szCs w:val="26"/>
                  <w:rPrChange w:id="37088" w:author="Le Minh Nghia" w:date="2019-10-09T10:56:00Z">
                    <w:rPr>
                      <w:bCs/>
                    </w:rPr>
                  </w:rPrChange>
                </w:rPr>
                <w:t>doanh</w:t>
              </w:r>
              <w:proofErr w:type="spellEnd"/>
              <w:r w:rsidRPr="00B41112">
                <w:rPr>
                  <w:bCs/>
                  <w:sz w:val="26"/>
                  <w:szCs w:val="26"/>
                  <w:rPrChange w:id="37089" w:author="Le Minh Nghia" w:date="2019-10-09T10:56:00Z">
                    <w:rPr>
                      <w:bCs/>
                    </w:rPr>
                  </w:rPrChange>
                </w:rPr>
                <w:t xml:space="preserve"> </w:t>
              </w:r>
              <w:proofErr w:type="spellStart"/>
              <w:r w:rsidRPr="00B41112">
                <w:rPr>
                  <w:bCs/>
                  <w:sz w:val="26"/>
                  <w:szCs w:val="26"/>
                  <w:rPrChange w:id="37090" w:author="Le Minh Nghia" w:date="2019-10-09T10:56:00Z">
                    <w:rPr>
                      <w:bCs/>
                    </w:rPr>
                  </w:rPrChange>
                </w:rPr>
                <w:t>cho</w:t>
              </w:r>
              <w:proofErr w:type="spellEnd"/>
              <w:r w:rsidRPr="00B41112">
                <w:rPr>
                  <w:bCs/>
                  <w:sz w:val="26"/>
                  <w:szCs w:val="26"/>
                  <w:rPrChange w:id="37091" w:author="Le Minh Nghia" w:date="2019-10-09T10:56:00Z">
                    <w:rPr>
                      <w:bCs/>
                    </w:rPr>
                  </w:rPrChange>
                </w:rPr>
                <w:t xml:space="preserve"> </w:t>
              </w:r>
              <w:proofErr w:type="spellStart"/>
              <w:r w:rsidRPr="00B41112">
                <w:rPr>
                  <w:bCs/>
                  <w:sz w:val="26"/>
                  <w:szCs w:val="26"/>
                  <w:rPrChange w:id="37092" w:author="Le Minh Nghia" w:date="2019-10-09T10:56:00Z">
                    <w:rPr>
                      <w:bCs/>
                    </w:rPr>
                  </w:rPrChange>
                </w:rPr>
                <w:t>sinh</w:t>
              </w:r>
              <w:proofErr w:type="spellEnd"/>
              <w:r w:rsidRPr="00B41112">
                <w:rPr>
                  <w:bCs/>
                  <w:sz w:val="26"/>
                  <w:szCs w:val="26"/>
                  <w:rPrChange w:id="37093" w:author="Le Minh Nghia" w:date="2019-10-09T10:56:00Z">
                    <w:rPr>
                      <w:bCs/>
                    </w:rPr>
                  </w:rPrChange>
                </w:rPr>
                <w:t xml:space="preserve"> </w:t>
              </w:r>
              <w:proofErr w:type="spellStart"/>
              <w:r w:rsidRPr="00B41112">
                <w:rPr>
                  <w:bCs/>
                  <w:sz w:val="26"/>
                  <w:szCs w:val="26"/>
                  <w:rPrChange w:id="37094" w:author="Le Minh Nghia" w:date="2019-10-09T10:56:00Z">
                    <w:rPr>
                      <w:bCs/>
                    </w:rPr>
                  </w:rPrChange>
                </w:rPr>
                <w:t>viên</w:t>
              </w:r>
              <w:proofErr w:type="spellEnd"/>
              <w:r w:rsidRPr="00B41112">
                <w:rPr>
                  <w:bCs/>
                  <w:sz w:val="26"/>
                  <w:szCs w:val="26"/>
                  <w:rPrChange w:id="37095" w:author="Le Minh Nghia" w:date="2019-10-09T10:56:00Z">
                    <w:rPr>
                      <w:bCs/>
                    </w:rPr>
                  </w:rPrChange>
                </w:rPr>
                <w:t xml:space="preserve"> </w:t>
              </w:r>
              <w:proofErr w:type="spellStart"/>
              <w:r w:rsidRPr="00B41112">
                <w:rPr>
                  <w:bCs/>
                  <w:sz w:val="26"/>
                  <w:szCs w:val="26"/>
                  <w:rPrChange w:id="37096" w:author="Le Minh Nghia" w:date="2019-10-09T10:56:00Z">
                    <w:rPr>
                      <w:bCs/>
                    </w:rPr>
                  </w:rPrChange>
                </w:rPr>
                <w:t>khác</w:t>
              </w:r>
              <w:proofErr w:type="spellEnd"/>
              <w:r w:rsidRPr="00B41112">
                <w:rPr>
                  <w:bCs/>
                  <w:sz w:val="26"/>
                  <w:szCs w:val="26"/>
                  <w:rPrChange w:id="37097" w:author="Le Minh Nghia" w:date="2019-10-09T10:56:00Z">
                    <w:rPr>
                      <w:bCs/>
                    </w:rPr>
                  </w:rPrChange>
                </w:rPr>
                <w:t xml:space="preserve">. </w:t>
              </w:r>
              <w:proofErr w:type="spellStart"/>
              <w:r w:rsidRPr="00B41112">
                <w:rPr>
                  <w:bCs/>
                  <w:sz w:val="26"/>
                  <w:szCs w:val="26"/>
                  <w:rPrChange w:id="37098" w:author="Le Minh Nghia" w:date="2019-10-09T10:56:00Z">
                    <w:rPr>
                      <w:bCs/>
                    </w:rPr>
                  </w:rPrChange>
                </w:rPr>
                <w:t>Quản</w:t>
              </w:r>
              <w:proofErr w:type="spellEnd"/>
              <w:r w:rsidRPr="00B41112">
                <w:rPr>
                  <w:bCs/>
                  <w:sz w:val="26"/>
                  <w:szCs w:val="26"/>
                  <w:rPrChange w:id="37099" w:author="Le Minh Nghia" w:date="2019-10-09T10:56:00Z">
                    <w:rPr>
                      <w:bCs/>
                    </w:rPr>
                  </w:rPrChange>
                </w:rPr>
                <w:t xml:space="preserve"> </w:t>
              </w:r>
              <w:proofErr w:type="spellStart"/>
              <w:r w:rsidRPr="00B41112">
                <w:rPr>
                  <w:bCs/>
                  <w:sz w:val="26"/>
                  <w:szCs w:val="26"/>
                  <w:rPrChange w:id="37100" w:author="Le Minh Nghia" w:date="2019-10-09T10:56:00Z">
                    <w:rPr>
                      <w:bCs/>
                    </w:rPr>
                  </w:rPrChange>
                </w:rPr>
                <w:t>lý</w:t>
              </w:r>
              <w:proofErr w:type="spellEnd"/>
              <w:r w:rsidRPr="00B41112">
                <w:rPr>
                  <w:bCs/>
                  <w:sz w:val="26"/>
                  <w:szCs w:val="26"/>
                  <w:rPrChange w:id="37101" w:author="Le Minh Nghia" w:date="2019-10-09T10:56:00Z">
                    <w:rPr>
                      <w:bCs/>
                    </w:rPr>
                  </w:rPrChange>
                </w:rPr>
                <w:t xml:space="preserve"> </w:t>
              </w:r>
              <w:proofErr w:type="spellStart"/>
              <w:r w:rsidRPr="00B41112">
                <w:rPr>
                  <w:bCs/>
                  <w:sz w:val="26"/>
                  <w:szCs w:val="26"/>
                  <w:rPrChange w:id="37102" w:author="Le Minh Nghia" w:date="2019-10-09T10:56:00Z">
                    <w:rPr>
                      <w:bCs/>
                    </w:rPr>
                  </w:rPrChange>
                </w:rPr>
                <w:t>được</w:t>
              </w:r>
              <w:proofErr w:type="spellEnd"/>
              <w:r w:rsidRPr="00B41112">
                <w:rPr>
                  <w:bCs/>
                  <w:sz w:val="26"/>
                  <w:szCs w:val="26"/>
                  <w:rPrChange w:id="37103" w:author="Le Minh Nghia" w:date="2019-10-09T10:56:00Z">
                    <w:rPr>
                      <w:bCs/>
                    </w:rPr>
                  </w:rPrChange>
                </w:rPr>
                <w:t xml:space="preserve"> </w:t>
              </w:r>
              <w:proofErr w:type="spellStart"/>
              <w:r w:rsidRPr="00B41112">
                <w:rPr>
                  <w:bCs/>
                  <w:sz w:val="26"/>
                  <w:szCs w:val="26"/>
                  <w:rPrChange w:id="37104" w:author="Le Minh Nghia" w:date="2019-10-09T10:56:00Z">
                    <w:rPr>
                      <w:bCs/>
                    </w:rPr>
                  </w:rPrChange>
                </w:rPr>
                <w:t>một</w:t>
              </w:r>
              <w:proofErr w:type="spellEnd"/>
              <w:r w:rsidRPr="00B41112">
                <w:rPr>
                  <w:bCs/>
                  <w:sz w:val="26"/>
                  <w:szCs w:val="26"/>
                  <w:rPrChange w:id="37105" w:author="Le Minh Nghia" w:date="2019-10-09T10:56:00Z">
                    <w:rPr>
                      <w:bCs/>
                    </w:rPr>
                  </w:rPrChange>
                </w:rPr>
                <w:t xml:space="preserve"> </w:t>
              </w:r>
              <w:proofErr w:type="spellStart"/>
              <w:r w:rsidRPr="00B41112">
                <w:rPr>
                  <w:bCs/>
                  <w:sz w:val="26"/>
                  <w:szCs w:val="26"/>
                  <w:rPrChange w:id="37106" w:author="Le Minh Nghia" w:date="2019-10-09T10:56:00Z">
                    <w:rPr>
                      <w:bCs/>
                    </w:rPr>
                  </w:rPrChange>
                </w:rPr>
                <w:t>lực</w:t>
              </w:r>
              <w:proofErr w:type="spellEnd"/>
              <w:r w:rsidRPr="00B41112">
                <w:rPr>
                  <w:bCs/>
                  <w:sz w:val="26"/>
                  <w:szCs w:val="26"/>
                  <w:rPrChange w:id="37107" w:author="Le Minh Nghia" w:date="2019-10-09T10:56:00Z">
                    <w:rPr>
                      <w:bCs/>
                    </w:rPr>
                  </w:rPrChange>
                </w:rPr>
                <w:t xml:space="preserve"> </w:t>
              </w:r>
              <w:proofErr w:type="spellStart"/>
              <w:r w:rsidRPr="00B41112">
                <w:rPr>
                  <w:bCs/>
                  <w:sz w:val="26"/>
                  <w:szCs w:val="26"/>
                  <w:rPrChange w:id="37108" w:author="Le Minh Nghia" w:date="2019-10-09T10:56:00Z">
                    <w:rPr>
                      <w:bCs/>
                    </w:rPr>
                  </w:rPrChange>
                </w:rPr>
                <w:t>lượng</w:t>
              </w:r>
              <w:proofErr w:type="spellEnd"/>
              <w:r w:rsidRPr="00B41112">
                <w:rPr>
                  <w:bCs/>
                  <w:sz w:val="26"/>
                  <w:szCs w:val="26"/>
                  <w:rPrChange w:id="37109" w:author="Le Minh Nghia" w:date="2019-10-09T10:56:00Z">
                    <w:rPr>
                      <w:bCs/>
                    </w:rPr>
                  </w:rPrChange>
                </w:rPr>
                <w:t xml:space="preserve"> </w:t>
              </w:r>
              <w:proofErr w:type="spellStart"/>
              <w:r w:rsidRPr="00B41112">
                <w:rPr>
                  <w:bCs/>
                  <w:sz w:val="26"/>
                  <w:szCs w:val="26"/>
                  <w:rPrChange w:id="37110" w:author="Le Minh Nghia" w:date="2019-10-09T10:56:00Z">
                    <w:rPr>
                      <w:bCs/>
                    </w:rPr>
                  </w:rPrChange>
                </w:rPr>
                <w:t>cựu</w:t>
              </w:r>
              <w:proofErr w:type="spellEnd"/>
              <w:r w:rsidRPr="00B41112">
                <w:rPr>
                  <w:bCs/>
                  <w:sz w:val="26"/>
                  <w:szCs w:val="26"/>
                  <w:rPrChange w:id="37111" w:author="Le Minh Nghia" w:date="2019-10-09T10:56:00Z">
                    <w:rPr>
                      <w:bCs/>
                    </w:rPr>
                  </w:rPrChange>
                </w:rPr>
                <w:t xml:space="preserve"> </w:t>
              </w:r>
              <w:proofErr w:type="spellStart"/>
              <w:r w:rsidRPr="00B41112">
                <w:rPr>
                  <w:bCs/>
                  <w:sz w:val="26"/>
                  <w:szCs w:val="26"/>
                  <w:rPrChange w:id="37112" w:author="Le Minh Nghia" w:date="2019-10-09T10:56:00Z">
                    <w:rPr>
                      <w:bCs/>
                    </w:rPr>
                  </w:rPrChange>
                </w:rPr>
                <w:t>sinh</w:t>
              </w:r>
              <w:proofErr w:type="spellEnd"/>
              <w:r w:rsidRPr="00B41112">
                <w:rPr>
                  <w:bCs/>
                  <w:sz w:val="26"/>
                  <w:szCs w:val="26"/>
                  <w:rPrChange w:id="37113" w:author="Le Minh Nghia" w:date="2019-10-09T10:56:00Z">
                    <w:rPr>
                      <w:bCs/>
                    </w:rPr>
                  </w:rPrChange>
                </w:rPr>
                <w:t xml:space="preserve"> </w:t>
              </w:r>
              <w:proofErr w:type="spellStart"/>
              <w:r w:rsidRPr="00B41112">
                <w:rPr>
                  <w:bCs/>
                  <w:sz w:val="26"/>
                  <w:szCs w:val="26"/>
                  <w:rPrChange w:id="37114" w:author="Le Minh Nghia" w:date="2019-10-09T10:56:00Z">
                    <w:rPr>
                      <w:bCs/>
                    </w:rPr>
                  </w:rPrChange>
                </w:rPr>
                <w:t>viên</w:t>
              </w:r>
              <w:proofErr w:type="spellEnd"/>
              <w:r w:rsidRPr="00B41112">
                <w:rPr>
                  <w:bCs/>
                  <w:sz w:val="26"/>
                  <w:szCs w:val="26"/>
                  <w:rPrChange w:id="37115" w:author="Le Minh Nghia" w:date="2019-10-09T10:56:00Z">
                    <w:rPr>
                      <w:bCs/>
                    </w:rPr>
                  </w:rPrChange>
                </w:rPr>
                <w:t xml:space="preserve"> </w:t>
              </w:r>
              <w:proofErr w:type="spellStart"/>
              <w:r w:rsidRPr="00B41112">
                <w:rPr>
                  <w:bCs/>
                  <w:sz w:val="26"/>
                  <w:szCs w:val="26"/>
                  <w:rPrChange w:id="37116" w:author="Le Minh Nghia" w:date="2019-10-09T10:56:00Z">
                    <w:rPr>
                      <w:bCs/>
                    </w:rPr>
                  </w:rPrChange>
                </w:rPr>
                <w:t>nhằm</w:t>
              </w:r>
              <w:proofErr w:type="spellEnd"/>
              <w:r w:rsidRPr="00B41112">
                <w:rPr>
                  <w:bCs/>
                  <w:sz w:val="26"/>
                  <w:szCs w:val="26"/>
                  <w:rPrChange w:id="37117" w:author="Le Minh Nghia" w:date="2019-10-09T10:56:00Z">
                    <w:rPr>
                      <w:bCs/>
                    </w:rPr>
                  </w:rPrChange>
                </w:rPr>
                <w:t xml:space="preserve"> </w:t>
              </w:r>
              <w:proofErr w:type="spellStart"/>
              <w:r w:rsidRPr="00B41112">
                <w:rPr>
                  <w:bCs/>
                  <w:sz w:val="26"/>
                  <w:szCs w:val="26"/>
                  <w:rPrChange w:id="37118" w:author="Le Minh Nghia" w:date="2019-10-09T10:56:00Z">
                    <w:rPr>
                      <w:bCs/>
                    </w:rPr>
                  </w:rPrChange>
                </w:rPr>
                <w:t>dễ</w:t>
              </w:r>
              <w:proofErr w:type="spellEnd"/>
              <w:r w:rsidRPr="00B41112">
                <w:rPr>
                  <w:bCs/>
                  <w:sz w:val="26"/>
                  <w:szCs w:val="26"/>
                  <w:rPrChange w:id="37119" w:author="Le Minh Nghia" w:date="2019-10-09T10:56:00Z">
                    <w:rPr>
                      <w:bCs/>
                    </w:rPr>
                  </w:rPrChange>
                </w:rPr>
                <w:t xml:space="preserve"> </w:t>
              </w:r>
              <w:proofErr w:type="spellStart"/>
              <w:r w:rsidRPr="00B41112">
                <w:rPr>
                  <w:bCs/>
                  <w:sz w:val="26"/>
                  <w:szCs w:val="26"/>
                  <w:rPrChange w:id="37120" w:author="Le Minh Nghia" w:date="2019-10-09T10:56:00Z">
                    <w:rPr>
                      <w:bCs/>
                    </w:rPr>
                  </w:rPrChange>
                </w:rPr>
                <w:t>dàng</w:t>
              </w:r>
              <w:proofErr w:type="spellEnd"/>
              <w:r w:rsidRPr="00B41112">
                <w:rPr>
                  <w:bCs/>
                  <w:sz w:val="26"/>
                  <w:szCs w:val="26"/>
                  <w:rPrChange w:id="37121" w:author="Le Minh Nghia" w:date="2019-10-09T10:56:00Z">
                    <w:rPr>
                      <w:bCs/>
                    </w:rPr>
                  </w:rPrChange>
                </w:rPr>
                <w:t xml:space="preserve"> </w:t>
              </w:r>
              <w:proofErr w:type="spellStart"/>
              <w:r w:rsidRPr="00B41112">
                <w:rPr>
                  <w:bCs/>
                  <w:sz w:val="26"/>
                  <w:szCs w:val="26"/>
                  <w:rPrChange w:id="37122" w:author="Le Minh Nghia" w:date="2019-10-09T10:56:00Z">
                    <w:rPr>
                      <w:bCs/>
                    </w:rPr>
                  </w:rPrChange>
                </w:rPr>
                <w:t>tìm</w:t>
              </w:r>
              <w:proofErr w:type="spellEnd"/>
              <w:r w:rsidRPr="00B41112">
                <w:rPr>
                  <w:bCs/>
                  <w:sz w:val="26"/>
                  <w:szCs w:val="26"/>
                  <w:rPrChange w:id="37123" w:author="Le Minh Nghia" w:date="2019-10-09T10:56:00Z">
                    <w:rPr>
                      <w:bCs/>
                    </w:rPr>
                  </w:rPrChange>
                </w:rPr>
                <w:t xml:space="preserve"> </w:t>
              </w:r>
              <w:proofErr w:type="spellStart"/>
              <w:r w:rsidRPr="00B41112">
                <w:rPr>
                  <w:bCs/>
                  <w:sz w:val="26"/>
                  <w:szCs w:val="26"/>
                  <w:rPrChange w:id="37124" w:author="Le Minh Nghia" w:date="2019-10-09T10:56:00Z">
                    <w:rPr>
                      <w:bCs/>
                    </w:rPr>
                  </w:rPrChange>
                </w:rPr>
                <w:t>kiếm</w:t>
              </w:r>
              <w:proofErr w:type="spellEnd"/>
              <w:r w:rsidRPr="00B41112">
                <w:rPr>
                  <w:bCs/>
                  <w:sz w:val="26"/>
                  <w:szCs w:val="26"/>
                  <w:rPrChange w:id="37125" w:author="Le Minh Nghia" w:date="2019-10-09T10:56:00Z">
                    <w:rPr>
                      <w:bCs/>
                    </w:rPr>
                  </w:rPrChange>
                </w:rPr>
                <w:t xml:space="preserve">, </w:t>
              </w:r>
              <w:proofErr w:type="spellStart"/>
              <w:r w:rsidRPr="00B41112">
                <w:rPr>
                  <w:bCs/>
                  <w:sz w:val="26"/>
                  <w:szCs w:val="26"/>
                  <w:rPrChange w:id="37126" w:author="Le Minh Nghia" w:date="2019-10-09T10:56:00Z">
                    <w:rPr>
                      <w:bCs/>
                    </w:rPr>
                  </w:rPrChange>
                </w:rPr>
                <w:t>kêu</w:t>
              </w:r>
              <w:proofErr w:type="spellEnd"/>
              <w:r w:rsidRPr="00B41112">
                <w:rPr>
                  <w:bCs/>
                  <w:sz w:val="26"/>
                  <w:szCs w:val="26"/>
                  <w:rPrChange w:id="37127" w:author="Le Minh Nghia" w:date="2019-10-09T10:56:00Z">
                    <w:rPr>
                      <w:bCs/>
                    </w:rPr>
                  </w:rPrChange>
                </w:rPr>
                <w:t xml:space="preserve"> </w:t>
              </w:r>
              <w:proofErr w:type="spellStart"/>
              <w:r w:rsidRPr="00B41112">
                <w:rPr>
                  <w:bCs/>
                  <w:sz w:val="26"/>
                  <w:szCs w:val="26"/>
                  <w:rPrChange w:id="37128" w:author="Le Minh Nghia" w:date="2019-10-09T10:56:00Z">
                    <w:rPr>
                      <w:bCs/>
                    </w:rPr>
                  </w:rPrChange>
                </w:rPr>
                <w:t>gọi</w:t>
              </w:r>
              <w:proofErr w:type="spellEnd"/>
              <w:r w:rsidRPr="00B41112">
                <w:rPr>
                  <w:bCs/>
                  <w:sz w:val="26"/>
                  <w:szCs w:val="26"/>
                  <w:rPrChange w:id="37129" w:author="Le Minh Nghia" w:date="2019-10-09T10:56:00Z">
                    <w:rPr>
                      <w:bCs/>
                    </w:rPr>
                  </w:rPrChange>
                </w:rPr>
                <w:t xml:space="preserve"> </w:t>
              </w:r>
              <w:proofErr w:type="spellStart"/>
              <w:r w:rsidRPr="00B41112">
                <w:rPr>
                  <w:bCs/>
                  <w:sz w:val="26"/>
                  <w:szCs w:val="26"/>
                  <w:rPrChange w:id="37130" w:author="Le Minh Nghia" w:date="2019-10-09T10:56:00Z">
                    <w:rPr>
                      <w:bCs/>
                    </w:rPr>
                  </w:rPrChange>
                </w:rPr>
                <w:t>tài</w:t>
              </w:r>
              <w:proofErr w:type="spellEnd"/>
              <w:r w:rsidRPr="00B41112">
                <w:rPr>
                  <w:bCs/>
                  <w:sz w:val="26"/>
                  <w:szCs w:val="26"/>
                  <w:rPrChange w:id="37131" w:author="Le Minh Nghia" w:date="2019-10-09T10:56:00Z">
                    <w:rPr>
                      <w:bCs/>
                    </w:rPr>
                  </w:rPrChange>
                </w:rPr>
                <w:t xml:space="preserve"> </w:t>
              </w:r>
              <w:proofErr w:type="spellStart"/>
              <w:r w:rsidRPr="00B41112">
                <w:rPr>
                  <w:bCs/>
                  <w:sz w:val="26"/>
                  <w:szCs w:val="26"/>
                  <w:rPrChange w:id="37132" w:author="Le Minh Nghia" w:date="2019-10-09T10:56:00Z">
                    <w:rPr>
                      <w:bCs/>
                    </w:rPr>
                  </w:rPrChange>
                </w:rPr>
                <w:t>trợ</w:t>
              </w:r>
              <w:proofErr w:type="spellEnd"/>
              <w:r w:rsidRPr="00B41112">
                <w:rPr>
                  <w:bCs/>
                  <w:sz w:val="26"/>
                  <w:szCs w:val="26"/>
                  <w:rPrChange w:id="37133" w:author="Le Minh Nghia" w:date="2019-10-09T10:56:00Z">
                    <w:rPr>
                      <w:bCs/>
                    </w:rPr>
                  </w:rPrChange>
                </w:rPr>
                <w:t xml:space="preserve">, </w:t>
              </w:r>
              <w:proofErr w:type="spellStart"/>
              <w:r w:rsidRPr="00B41112">
                <w:rPr>
                  <w:bCs/>
                  <w:sz w:val="26"/>
                  <w:szCs w:val="26"/>
                  <w:rPrChange w:id="37134" w:author="Le Minh Nghia" w:date="2019-10-09T10:56:00Z">
                    <w:rPr>
                      <w:bCs/>
                    </w:rPr>
                  </w:rPrChange>
                </w:rPr>
                <w:t>đầu</w:t>
              </w:r>
              <w:proofErr w:type="spellEnd"/>
              <w:r w:rsidRPr="00B41112">
                <w:rPr>
                  <w:bCs/>
                  <w:sz w:val="26"/>
                  <w:szCs w:val="26"/>
                  <w:rPrChange w:id="37135" w:author="Le Minh Nghia" w:date="2019-10-09T10:56:00Z">
                    <w:rPr>
                      <w:bCs/>
                    </w:rPr>
                  </w:rPrChange>
                </w:rPr>
                <w:t xml:space="preserve"> </w:t>
              </w:r>
              <w:proofErr w:type="spellStart"/>
              <w:r w:rsidRPr="00B41112">
                <w:rPr>
                  <w:bCs/>
                  <w:sz w:val="26"/>
                  <w:szCs w:val="26"/>
                  <w:rPrChange w:id="37136" w:author="Le Minh Nghia" w:date="2019-10-09T10:56:00Z">
                    <w:rPr>
                      <w:bCs/>
                    </w:rPr>
                  </w:rPrChange>
                </w:rPr>
                <w:t>tư</w:t>
              </w:r>
              <w:proofErr w:type="spellEnd"/>
              <w:r w:rsidRPr="00B41112">
                <w:rPr>
                  <w:bCs/>
                  <w:sz w:val="26"/>
                  <w:szCs w:val="26"/>
                  <w:rPrChange w:id="37137" w:author="Le Minh Nghia" w:date="2019-10-09T10:56:00Z">
                    <w:rPr>
                      <w:bCs/>
                    </w:rPr>
                  </w:rPrChange>
                </w:rPr>
                <w:t xml:space="preserve"> </w:t>
              </w:r>
              <w:proofErr w:type="spellStart"/>
              <w:r w:rsidRPr="00B41112">
                <w:rPr>
                  <w:bCs/>
                  <w:sz w:val="26"/>
                  <w:szCs w:val="26"/>
                  <w:rPrChange w:id="37138" w:author="Le Minh Nghia" w:date="2019-10-09T10:56:00Z">
                    <w:rPr>
                      <w:bCs/>
                    </w:rPr>
                  </w:rPrChange>
                </w:rPr>
                <w:t>và</w:t>
              </w:r>
              <w:proofErr w:type="spellEnd"/>
              <w:r w:rsidRPr="00B41112">
                <w:rPr>
                  <w:bCs/>
                  <w:sz w:val="26"/>
                  <w:szCs w:val="26"/>
                  <w:rPrChange w:id="37139" w:author="Le Minh Nghia" w:date="2019-10-09T10:56:00Z">
                    <w:rPr>
                      <w:bCs/>
                    </w:rPr>
                  </w:rPrChange>
                </w:rPr>
                <w:t xml:space="preserve"> </w:t>
              </w:r>
              <w:proofErr w:type="spellStart"/>
              <w:r w:rsidRPr="00B41112">
                <w:rPr>
                  <w:bCs/>
                  <w:sz w:val="26"/>
                  <w:szCs w:val="26"/>
                  <w:rPrChange w:id="37140" w:author="Le Minh Nghia" w:date="2019-10-09T10:56:00Z">
                    <w:rPr>
                      <w:bCs/>
                    </w:rPr>
                  </w:rPrChange>
                </w:rPr>
                <w:t>cấp</w:t>
              </w:r>
              <w:proofErr w:type="spellEnd"/>
              <w:r w:rsidRPr="00B41112">
                <w:rPr>
                  <w:bCs/>
                  <w:sz w:val="26"/>
                  <w:szCs w:val="26"/>
                  <w:rPrChange w:id="37141" w:author="Le Minh Nghia" w:date="2019-10-09T10:56:00Z">
                    <w:rPr>
                      <w:bCs/>
                    </w:rPr>
                  </w:rPrChange>
                </w:rPr>
                <w:t xml:space="preserve"> </w:t>
              </w:r>
              <w:proofErr w:type="spellStart"/>
              <w:r w:rsidRPr="00B41112">
                <w:rPr>
                  <w:bCs/>
                  <w:sz w:val="26"/>
                  <w:szCs w:val="26"/>
                  <w:rPrChange w:id="37142" w:author="Le Minh Nghia" w:date="2019-10-09T10:56:00Z">
                    <w:rPr>
                      <w:bCs/>
                    </w:rPr>
                  </w:rPrChange>
                </w:rPr>
                <w:t>học</w:t>
              </w:r>
              <w:proofErr w:type="spellEnd"/>
              <w:r w:rsidRPr="00B41112">
                <w:rPr>
                  <w:bCs/>
                  <w:sz w:val="26"/>
                  <w:szCs w:val="26"/>
                  <w:rPrChange w:id="37143" w:author="Le Minh Nghia" w:date="2019-10-09T10:56:00Z">
                    <w:rPr>
                      <w:bCs/>
                    </w:rPr>
                  </w:rPrChange>
                </w:rPr>
                <w:t xml:space="preserve"> </w:t>
              </w:r>
              <w:proofErr w:type="spellStart"/>
              <w:r w:rsidRPr="00B41112">
                <w:rPr>
                  <w:bCs/>
                  <w:sz w:val="26"/>
                  <w:szCs w:val="26"/>
                  <w:rPrChange w:id="37144" w:author="Le Minh Nghia" w:date="2019-10-09T10:56:00Z">
                    <w:rPr>
                      <w:bCs/>
                    </w:rPr>
                  </w:rPrChange>
                </w:rPr>
                <w:t>bổng</w:t>
              </w:r>
              <w:proofErr w:type="spellEnd"/>
              <w:r w:rsidRPr="00B41112">
                <w:rPr>
                  <w:bCs/>
                  <w:sz w:val="26"/>
                  <w:szCs w:val="26"/>
                  <w:rPrChange w:id="37145" w:author="Le Minh Nghia" w:date="2019-10-09T10:56:00Z">
                    <w:rPr>
                      <w:bCs/>
                    </w:rPr>
                  </w:rPrChange>
                </w:rPr>
                <w:t xml:space="preserve"> </w:t>
              </w:r>
              <w:proofErr w:type="spellStart"/>
              <w:r w:rsidRPr="00B41112">
                <w:rPr>
                  <w:bCs/>
                  <w:sz w:val="26"/>
                  <w:szCs w:val="26"/>
                  <w:rPrChange w:id="37146" w:author="Le Minh Nghia" w:date="2019-10-09T10:56:00Z">
                    <w:rPr>
                      <w:bCs/>
                    </w:rPr>
                  </w:rPrChange>
                </w:rPr>
                <w:t>cho</w:t>
              </w:r>
              <w:proofErr w:type="spellEnd"/>
              <w:r w:rsidRPr="00B41112">
                <w:rPr>
                  <w:bCs/>
                  <w:sz w:val="26"/>
                  <w:szCs w:val="26"/>
                  <w:rPrChange w:id="37147" w:author="Le Minh Nghia" w:date="2019-10-09T10:56:00Z">
                    <w:rPr>
                      <w:bCs/>
                    </w:rPr>
                  </w:rPrChange>
                </w:rPr>
                <w:t xml:space="preserve"> </w:t>
              </w:r>
              <w:proofErr w:type="spellStart"/>
              <w:r w:rsidRPr="00B41112">
                <w:rPr>
                  <w:bCs/>
                  <w:sz w:val="26"/>
                  <w:szCs w:val="26"/>
                  <w:rPrChange w:id="37148" w:author="Le Minh Nghia" w:date="2019-10-09T10:56:00Z">
                    <w:rPr>
                      <w:bCs/>
                    </w:rPr>
                  </w:rPrChange>
                </w:rPr>
                <w:t>các</w:t>
              </w:r>
              <w:proofErr w:type="spellEnd"/>
              <w:r w:rsidRPr="00B41112">
                <w:rPr>
                  <w:bCs/>
                  <w:sz w:val="26"/>
                  <w:szCs w:val="26"/>
                  <w:rPrChange w:id="37149" w:author="Le Minh Nghia" w:date="2019-10-09T10:56:00Z">
                    <w:rPr>
                      <w:bCs/>
                    </w:rPr>
                  </w:rPrChange>
                </w:rPr>
                <w:t xml:space="preserve"> </w:t>
              </w:r>
              <w:proofErr w:type="spellStart"/>
              <w:r w:rsidRPr="00B41112">
                <w:rPr>
                  <w:bCs/>
                  <w:sz w:val="26"/>
                  <w:szCs w:val="26"/>
                  <w:rPrChange w:id="37150" w:author="Le Minh Nghia" w:date="2019-10-09T10:56:00Z">
                    <w:rPr>
                      <w:bCs/>
                    </w:rPr>
                  </w:rPrChange>
                </w:rPr>
                <w:t>sinh</w:t>
              </w:r>
              <w:proofErr w:type="spellEnd"/>
              <w:r w:rsidRPr="00B41112">
                <w:rPr>
                  <w:bCs/>
                  <w:sz w:val="26"/>
                  <w:szCs w:val="26"/>
                  <w:rPrChange w:id="37151" w:author="Le Minh Nghia" w:date="2019-10-09T10:56:00Z">
                    <w:rPr>
                      <w:bCs/>
                    </w:rPr>
                  </w:rPrChange>
                </w:rPr>
                <w:t xml:space="preserve"> </w:t>
              </w:r>
              <w:proofErr w:type="spellStart"/>
              <w:r w:rsidRPr="00B41112">
                <w:rPr>
                  <w:bCs/>
                  <w:sz w:val="26"/>
                  <w:szCs w:val="26"/>
                  <w:rPrChange w:id="37152" w:author="Le Minh Nghia" w:date="2019-10-09T10:56:00Z">
                    <w:rPr>
                      <w:bCs/>
                    </w:rPr>
                  </w:rPrChange>
                </w:rPr>
                <w:t>viên</w:t>
              </w:r>
              <w:proofErr w:type="spellEnd"/>
              <w:r w:rsidRPr="00B41112">
                <w:rPr>
                  <w:bCs/>
                  <w:sz w:val="26"/>
                  <w:szCs w:val="26"/>
                  <w:rPrChange w:id="37153" w:author="Le Minh Nghia" w:date="2019-10-09T10:56:00Z">
                    <w:rPr>
                      <w:bCs/>
                    </w:rPr>
                  </w:rPrChange>
                </w:rPr>
                <w:t xml:space="preserve"> </w:t>
              </w:r>
              <w:proofErr w:type="spellStart"/>
              <w:r w:rsidRPr="00B41112">
                <w:rPr>
                  <w:bCs/>
                  <w:sz w:val="26"/>
                  <w:szCs w:val="26"/>
                  <w:rPrChange w:id="37154" w:author="Le Minh Nghia" w:date="2019-10-09T10:56:00Z">
                    <w:rPr>
                      <w:bCs/>
                    </w:rPr>
                  </w:rPrChange>
                </w:rPr>
                <w:t>giỏi</w:t>
              </w:r>
              <w:proofErr w:type="spellEnd"/>
              <w:r w:rsidRPr="00B41112">
                <w:rPr>
                  <w:bCs/>
                  <w:sz w:val="26"/>
                  <w:szCs w:val="26"/>
                  <w:rPrChange w:id="37155" w:author="Le Minh Nghia" w:date="2019-10-09T10:56:00Z">
                    <w:rPr>
                      <w:bCs/>
                    </w:rPr>
                  </w:rPrChange>
                </w:rPr>
                <w:t xml:space="preserve">, </w:t>
              </w:r>
              <w:proofErr w:type="spellStart"/>
              <w:r w:rsidRPr="00B41112">
                <w:rPr>
                  <w:bCs/>
                  <w:sz w:val="26"/>
                  <w:szCs w:val="26"/>
                  <w:rPrChange w:id="37156" w:author="Le Minh Nghia" w:date="2019-10-09T10:56:00Z">
                    <w:rPr>
                      <w:bCs/>
                    </w:rPr>
                  </w:rPrChange>
                </w:rPr>
                <w:t>sinh</w:t>
              </w:r>
              <w:proofErr w:type="spellEnd"/>
              <w:r w:rsidRPr="00B41112">
                <w:rPr>
                  <w:bCs/>
                  <w:sz w:val="26"/>
                  <w:szCs w:val="26"/>
                  <w:rPrChange w:id="37157" w:author="Le Minh Nghia" w:date="2019-10-09T10:56:00Z">
                    <w:rPr>
                      <w:bCs/>
                    </w:rPr>
                  </w:rPrChange>
                </w:rPr>
                <w:t xml:space="preserve"> </w:t>
              </w:r>
              <w:proofErr w:type="spellStart"/>
              <w:r w:rsidRPr="00B41112">
                <w:rPr>
                  <w:bCs/>
                  <w:sz w:val="26"/>
                  <w:szCs w:val="26"/>
                  <w:rPrChange w:id="37158" w:author="Le Minh Nghia" w:date="2019-10-09T10:56:00Z">
                    <w:rPr>
                      <w:bCs/>
                    </w:rPr>
                  </w:rPrChange>
                </w:rPr>
                <w:t>viên</w:t>
              </w:r>
              <w:proofErr w:type="spellEnd"/>
              <w:r w:rsidRPr="00B41112">
                <w:rPr>
                  <w:bCs/>
                  <w:sz w:val="26"/>
                  <w:szCs w:val="26"/>
                  <w:rPrChange w:id="37159" w:author="Le Minh Nghia" w:date="2019-10-09T10:56:00Z">
                    <w:rPr>
                      <w:bCs/>
                    </w:rPr>
                  </w:rPrChange>
                </w:rPr>
                <w:t xml:space="preserve"> </w:t>
              </w:r>
              <w:proofErr w:type="spellStart"/>
              <w:r w:rsidRPr="00B41112">
                <w:rPr>
                  <w:bCs/>
                  <w:sz w:val="26"/>
                  <w:szCs w:val="26"/>
                  <w:rPrChange w:id="37160" w:author="Le Minh Nghia" w:date="2019-10-09T10:56:00Z">
                    <w:rPr>
                      <w:bCs/>
                    </w:rPr>
                  </w:rPrChange>
                </w:rPr>
                <w:t>nghèo</w:t>
              </w:r>
              <w:proofErr w:type="spellEnd"/>
              <w:r w:rsidRPr="00B41112">
                <w:rPr>
                  <w:bCs/>
                  <w:sz w:val="26"/>
                  <w:szCs w:val="26"/>
                  <w:rPrChange w:id="37161" w:author="Le Minh Nghia" w:date="2019-10-09T10:56:00Z">
                    <w:rPr>
                      <w:bCs/>
                    </w:rPr>
                  </w:rPrChange>
                </w:rPr>
                <w:t xml:space="preserve"> </w:t>
              </w:r>
              <w:proofErr w:type="spellStart"/>
              <w:r w:rsidRPr="00B41112">
                <w:rPr>
                  <w:bCs/>
                  <w:sz w:val="26"/>
                  <w:szCs w:val="26"/>
                  <w:rPrChange w:id="37162" w:author="Le Minh Nghia" w:date="2019-10-09T10:56:00Z">
                    <w:rPr>
                      <w:bCs/>
                    </w:rPr>
                  </w:rPrChange>
                </w:rPr>
                <w:t>hiếu</w:t>
              </w:r>
              <w:proofErr w:type="spellEnd"/>
              <w:r w:rsidRPr="00B41112">
                <w:rPr>
                  <w:bCs/>
                  <w:sz w:val="26"/>
                  <w:szCs w:val="26"/>
                  <w:rPrChange w:id="37163" w:author="Le Minh Nghia" w:date="2019-10-09T10:56:00Z">
                    <w:rPr>
                      <w:bCs/>
                    </w:rPr>
                  </w:rPrChange>
                </w:rPr>
                <w:t xml:space="preserve"> </w:t>
              </w:r>
              <w:proofErr w:type="spellStart"/>
              <w:r w:rsidRPr="00B41112">
                <w:rPr>
                  <w:bCs/>
                  <w:sz w:val="26"/>
                  <w:szCs w:val="26"/>
                  <w:rPrChange w:id="37164" w:author="Le Minh Nghia" w:date="2019-10-09T10:56:00Z">
                    <w:rPr>
                      <w:bCs/>
                    </w:rPr>
                  </w:rPrChange>
                </w:rPr>
                <w:t>học</w:t>
              </w:r>
              <w:proofErr w:type="spellEnd"/>
              <w:r w:rsidRPr="00B41112">
                <w:rPr>
                  <w:bCs/>
                  <w:sz w:val="26"/>
                  <w:szCs w:val="26"/>
                  <w:rPrChange w:id="37165" w:author="Le Minh Nghia" w:date="2019-10-09T10:56:00Z">
                    <w:rPr>
                      <w:bCs/>
                    </w:rPr>
                  </w:rPrChange>
                </w:rPr>
                <w:t xml:space="preserve">. </w:t>
              </w:r>
              <w:proofErr w:type="spellStart"/>
              <w:r w:rsidRPr="00B41112">
                <w:rPr>
                  <w:bCs/>
                  <w:sz w:val="26"/>
                  <w:szCs w:val="26"/>
                  <w:rPrChange w:id="37166" w:author="Le Minh Nghia" w:date="2019-10-09T10:56:00Z">
                    <w:rPr>
                      <w:bCs/>
                    </w:rPr>
                  </w:rPrChange>
                </w:rPr>
                <w:t>Kêu</w:t>
              </w:r>
              <w:proofErr w:type="spellEnd"/>
              <w:r w:rsidRPr="00B41112">
                <w:rPr>
                  <w:bCs/>
                  <w:sz w:val="26"/>
                  <w:szCs w:val="26"/>
                  <w:rPrChange w:id="37167" w:author="Le Minh Nghia" w:date="2019-10-09T10:56:00Z">
                    <w:rPr>
                      <w:bCs/>
                    </w:rPr>
                  </w:rPrChange>
                </w:rPr>
                <w:t xml:space="preserve"> </w:t>
              </w:r>
              <w:proofErr w:type="spellStart"/>
              <w:r w:rsidRPr="00B41112">
                <w:rPr>
                  <w:bCs/>
                  <w:sz w:val="26"/>
                  <w:szCs w:val="26"/>
                  <w:rPrChange w:id="37168" w:author="Le Minh Nghia" w:date="2019-10-09T10:56:00Z">
                    <w:rPr>
                      <w:bCs/>
                    </w:rPr>
                  </w:rPrChange>
                </w:rPr>
                <w:t>gọi</w:t>
              </w:r>
              <w:proofErr w:type="spellEnd"/>
              <w:r w:rsidRPr="00B41112">
                <w:rPr>
                  <w:bCs/>
                  <w:sz w:val="26"/>
                  <w:szCs w:val="26"/>
                  <w:rPrChange w:id="37169" w:author="Le Minh Nghia" w:date="2019-10-09T10:56:00Z">
                    <w:rPr>
                      <w:bCs/>
                    </w:rPr>
                  </w:rPrChange>
                </w:rPr>
                <w:t xml:space="preserve"> </w:t>
              </w:r>
              <w:proofErr w:type="spellStart"/>
              <w:r w:rsidRPr="00B41112">
                <w:rPr>
                  <w:bCs/>
                  <w:sz w:val="26"/>
                  <w:szCs w:val="26"/>
                  <w:rPrChange w:id="37170" w:author="Le Minh Nghia" w:date="2019-10-09T10:56:00Z">
                    <w:rPr>
                      <w:bCs/>
                    </w:rPr>
                  </w:rPrChange>
                </w:rPr>
                <w:t>hỗ</w:t>
              </w:r>
              <w:proofErr w:type="spellEnd"/>
              <w:r w:rsidRPr="00B41112">
                <w:rPr>
                  <w:bCs/>
                  <w:sz w:val="26"/>
                  <w:szCs w:val="26"/>
                  <w:rPrChange w:id="37171" w:author="Le Minh Nghia" w:date="2019-10-09T10:56:00Z">
                    <w:rPr>
                      <w:bCs/>
                    </w:rPr>
                  </w:rPrChange>
                </w:rPr>
                <w:t xml:space="preserve"> </w:t>
              </w:r>
              <w:proofErr w:type="spellStart"/>
              <w:r w:rsidRPr="00B41112">
                <w:rPr>
                  <w:bCs/>
                  <w:sz w:val="26"/>
                  <w:szCs w:val="26"/>
                  <w:rPrChange w:id="37172" w:author="Le Minh Nghia" w:date="2019-10-09T10:56:00Z">
                    <w:rPr>
                      <w:bCs/>
                    </w:rPr>
                  </w:rPrChange>
                </w:rPr>
                <w:t>trợ</w:t>
              </w:r>
              <w:proofErr w:type="spellEnd"/>
              <w:r w:rsidRPr="00B41112">
                <w:rPr>
                  <w:bCs/>
                  <w:sz w:val="26"/>
                  <w:szCs w:val="26"/>
                  <w:rPrChange w:id="37173" w:author="Le Minh Nghia" w:date="2019-10-09T10:56:00Z">
                    <w:rPr>
                      <w:bCs/>
                    </w:rPr>
                  </w:rPrChange>
                </w:rPr>
                <w:t xml:space="preserve"> </w:t>
              </w:r>
              <w:proofErr w:type="spellStart"/>
              <w:r w:rsidRPr="00B41112">
                <w:rPr>
                  <w:bCs/>
                  <w:sz w:val="26"/>
                  <w:szCs w:val="26"/>
                  <w:rPrChange w:id="37174" w:author="Le Minh Nghia" w:date="2019-10-09T10:56:00Z">
                    <w:rPr>
                      <w:bCs/>
                    </w:rPr>
                  </w:rPrChange>
                </w:rPr>
                <w:t>cho</w:t>
              </w:r>
              <w:proofErr w:type="spellEnd"/>
              <w:r w:rsidRPr="00B41112">
                <w:rPr>
                  <w:bCs/>
                  <w:sz w:val="26"/>
                  <w:szCs w:val="26"/>
                  <w:rPrChange w:id="37175" w:author="Le Minh Nghia" w:date="2019-10-09T10:56:00Z">
                    <w:rPr>
                      <w:bCs/>
                    </w:rPr>
                  </w:rPrChange>
                </w:rPr>
                <w:t xml:space="preserve"> </w:t>
              </w:r>
              <w:proofErr w:type="spellStart"/>
              <w:r w:rsidRPr="00B41112">
                <w:rPr>
                  <w:bCs/>
                  <w:sz w:val="26"/>
                  <w:szCs w:val="26"/>
                  <w:rPrChange w:id="37176" w:author="Le Minh Nghia" w:date="2019-10-09T10:56:00Z">
                    <w:rPr>
                      <w:bCs/>
                    </w:rPr>
                  </w:rPrChange>
                </w:rPr>
                <w:t>sinh</w:t>
              </w:r>
              <w:proofErr w:type="spellEnd"/>
              <w:r w:rsidRPr="00B41112">
                <w:rPr>
                  <w:bCs/>
                  <w:sz w:val="26"/>
                  <w:szCs w:val="26"/>
                  <w:rPrChange w:id="37177" w:author="Le Minh Nghia" w:date="2019-10-09T10:56:00Z">
                    <w:rPr>
                      <w:bCs/>
                    </w:rPr>
                  </w:rPrChange>
                </w:rPr>
                <w:t xml:space="preserve"> </w:t>
              </w:r>
              <w:proofErr w:type="spellStart"/>
              <w:r w:rsidRPr="00B41112">
                <w:rPr>
                  <w:bCs/>
                  <w:sz w:val="26"/>
                  <w:szCs w:val="26"/>
                  <w:rPrChange w:id="37178" w:author="Le Minh Nghia" w:date="2019-10-09T10:56:00Z">
                    <w:rPr>
                      <w:bCs/>
                    </w:rPr>
                  </w:rPrChange>
                </w:rPr>
                <w:t>viên</w:t>
              </w:r>
              <w:proofErr w:type="spellEnd"/>
              <w:r w:rsidRPr="00B41112">
                <w:rPr>
                  <w:bCs/>
                  <w:sz w:val="26"/>
                  <w:szCs w:val="26"/>
                  <w:rPrChange w:id="37179" w:author="Le Minh Nghia" w:date="2019-10-09T10:56:00Z">
                    <w:rPr>
                      <w:bCs/>
                    </w:rPr>
                  </w:rPrChange>
                </w:rPr>
                <w:t xml:space="preserve"> </w:t>
              </w:r>
              <w:proofErr w:type="spellStart"/>
              <w:r w:rsidRPr="00B41112">
                <w:rPr>
                  <w:bCs/>
                  <w:sz w:val="26"/>
                  <w:szCs w:val="26"/>
                  <w:rPrChange w:id="37180" w:author="Le Minh Nghia" w:date="2019-10-09T10:56:00Z">
                    <w:rPr>
                      <w:bCs/>
                    </w:rPr>
                  </w:rPrChange>
                </w:rPr>
                <w:t>thực</w:t>
              </w:r>
              <w:proofErr w:type="spellEnd"/>
              <w:r w:rsidRPr="00B41112">
                <w:rPr>
                  <w:bCs/>
                  <w:sz w:val="26"/>
                  <w:szCs w:val="26"/>
                  <w:rPrChange w:id="37181" w:author="Le Minh Nghia" w:date="2019-10-09T10:56:00Z">
                    <w:rPr>
                      <w:bCs/>
                    </w:rPr>
                  </w:rPrChange>
                </w:rPr>
                <w:t xml:space="preserve"> </w:t>
              </w:r>
              <w:proofErr w:type="spellStart"/>
              <w:r w:rsidRPr="00B41112">
                <w:rPr>
                  <w:bCs/>
                  <w:sz w:val="26"/>
                  <w:szCs w:val="26"/>
                  <w:rPrChange w:id="37182" w:author="Le Minh Nghia" w:date="2019-10-09T10:56:00Z">
                    <w:rPr>
                      <w:bCs/>
                    </w:rPr>
                  </w:rPrChange>
                </w:rPr>
                <w:t>tập</w:t>
              </w:r>
              <w:proofErr w:type="spellEnd"/>
              <w:r w:rsidRPr="00B41112">
                <w:rPr>
                  <w:bCs/>
                  <w:sz w:val="26"/>
                  <w:szCs w:val="26"/>
                  <w:rPrChange w:id="37183" w:author="Le Minh Nghia" w:date="2019-10-09T10:56:00Z">
                    <w:rPr>
                      <w:bCs/>
                    </w:rPr>
                  </w:rPrChange>
                </w:rPr>
                <w:t xml:space="preserve"> </w:t>
              </w:r>
              <w:proofErr w:type="spellStart"/>
              <w:r w:rsidRPr="00B41112">
                <w:rPr>
                  <w:bCs/>
                  <w:sz w:val="26"/>
                  <w:szCs w:val="26"/>
                  <w:rPrChange w:id="37184" w:author="Le Minh Nghia" w:date="2019-10-09T10:56:00Z">
                    <w:rPr>
                      <w:bCs/>
                    </w:rPr>
                  </w:rPrChange>
                </w:rPr>
                <w:t>thực</w:t>
              </w:r>
              <w:proofErr w:type="spellEnd"/>
              <w:r w:rsidRPr="00B41112">
                <w:rPr>
                  <w:bCs/>
                  <w:sz w:val="26"/>
                  <w:szCs w:val="26"/>
                  <w:rPrChange w:id="37185" w:author="Le Minh Nghia" w:date="2019-10-09T10:56:00Z">
                    <w:rPr>
                      <w:bCs/>
                    </w:rPr>
                  </w:rPrChange>
                </w:rPr>
                <w:t xml:space="preserve"> </w:t>
              </w:r>
              <w:proofErr w:type="spellStart"/>
              <w:r w:rsidRPr="00B41112">
                <w:rPr>
                  <w:bCs/>
                  <w:sz w:val="26"/>
                  <w:szCs w:val="26"/>
                  <w:rPrChange w:id="37186" w:author="Le Minh Nghia" w:date="2019-10-09T10:56:00Z">
                    <w:rPr>
                      <w:bCs/>
                    </w:rPr>
                  </w:rPrChange>
                </w:rPr>
                <w:t>tế</w:t>
              </w:r>
              <w:proofErr w:type="spellEnd"/>
              <w:r w:rsidRPr="00B41112">
                <w:rPr>
                  <w:bCs/>
                  <w:sz w:val="26"/>
                  <w:szCs w:val="26"/>
                  <w:rPrChange w:id="37187" w:author="Le Minh Nghia" w:date="2019-10-09T10:56:00Z">
                    <w:rPr>
                      <w:bCs/>
                    </w:rPr>
                  </w:rPrChange>
                </w:rPr>
                <w:t xml:space="preserve">, </w:t>
              </w:r>
              <w:proofErr w:type="spellStart"/>
              <w:r w:rsidRPr="00B41112">
                <w:rPr>
                  <w:bCs/>
                  <w:sz w:val="26"/>
                  <w:szCs w:val="26"/>
                  <w:rPrChange w:id="37188" w:author="Le Minh Nghia" w:date="2019-10-09T10:56:00Z">
                    <w:rPr>
                      <w:bCs/>
                    </w:rPr>
                  </w:rPrChange>
                </w:rPr>
                <w:t>hỗ</w:t>
              </w:r>
              <w:proofErr w:type="spellEnd"/>
              <w:r w:rsidRPr="00B41112">
                <w:rPr>
                  <w:bCs/>
                  <w:sz w:val="26"/>
                  <w:szCs w:val="26"/>
                  <w:rPrChange w:id="37189" w:author="Le Minh Nghia" w:date="2019-10-09T10:56:00Z">
                    <w:rPr>
                      <w:bCs/>
                    </w:rPr>
                  </w:rPrChange>
                </w:rPr>
                <w:t xml:space="preserve"> </w:t>
              </w:r>
              <w:proofErr w:type="spellStart"/>
              <w:r w:rsidRPr="00B41112">
                <w:rPr>
                  <w:bCs/>
                  <w:sz w:val="26"/>
                  <w:szCs w:val="26"/>
                  <w:rPrChange w:id="37190" w:author="Le Minh Nghia" w:date="2019-10-09T10:56:00Z">
                    <w:rPr>
                      <w:bCs/>
                    </w:rPr>
                  </w:rPrChange>
                </w:rPr>
                <w:t>trợ</w:t>
              </w:r>
              <w:proofErr w:type="spellEnd"/>
              <w:r w:rsidRPr="00B41112">
                <w:rPr>
                  <w:bCs/>
                  <w:sz w:val="26"/>
                  <w:szCs w:val="26"/>
                  <w:rPrChange w:id="37191" w:author="Le Minh Nghia" w:date="2019-10-09T10:56:00Z">
                    <w:rPr>
                      <w:bCs/>
                    </w:rPr>
                  </w:rPrChange>
                </w:rPr>
                <w:t xml:space="preserve"> </w:t>
              </w:r>
              <w:proofErr w:type="spellStart"/>
              <w:r w:rsidRPr="00B41112">
                <w:rPr>
                  <w:bCs/>
                  <w:sz w:val="26"/>
                  <w:szCs w:val="26"/>
                  <w:rPrChange w:id="37192" w:author="Le Minh Nghia" w:date="2019-10-09T10:56:00Z">
                    <w:rPr>
                      <w:bCs/>
                    </w:rPr>
                  </w:rPrChange>
                </w:rPr>
                <w:t>định</w:t>
              </w:r>
              <w:proofErr w:type="spellEnd"/>
              <w:r w:rsidRPr="00B41112">
                <w:rPr>
                  <w:bCs/>
                  <w:sz w:val="26"/>
                  <w:szCs w:val="26"/>
                  <w:rPrChange w:id="37193" w:author="Le Minh Nghia" w:date="2019-10-09T10:56:00Z">
                    <w:rPr>
                      <w:bCs/>
                    </w:rPr>
                  </w:rPrChange>
                </w:rPr>
                <w:t xml:space="preserve"> </w:t>
              </w:r>
              <w:proofErr w:type="spellStart"/>
              <w:r w:rsidRPr="00B41112">
                <w:rPr>
                  <w:bCs/>
                  <w:sz w:val="26"/>
                  <w:szCs w:val="26"/>
                  <w:rPrChange w:id="37194" w:author="Le Minh Nghia" w:date="2019-10-09T10:56:00Z">
                    <w:rPr>
                      <w:bCs/>
                    </w:rPr>
                  </w:rPrChange>
                </w:rPr>
                <w:t>hướng</w:t>
              </w:r>
              <w:proofErr w:type="spellEnd"/>
              <w:r w:rsidRPr="00B41112">
                <w:rPr>
                  <w:bCs/>
                  <w:sz w:val="26"/>
                  <w:szCs w:val="26"/>
                  <w:rPrChange w:id="37195" w:author="Le Minh Nghia" w:date="2019-10-09T10:56:00Z">
                    <w:rPr>
                      <w:bCs/>
                    </w:rPr>
                  </w:rPrChange>
                </w:rPr>
                <w:t xml:space="preserve"> </w:t>
              </w:r>
              <w:proofErr w:type="spellStart"/>
              <w:r w:rsidRPr="00B41112">
                <w:rPr>
                  <w:bCs/>
                  <w:sz w:val="26"/>
                  <w:szCs w:val="26"/>
                  <w:rPrChange w:id="37196" w:author="Le Minh Nghia" w:date="2019-10-09T10:56:00Z">
                    <w:rPr>
                      <w:bCs/>
                    </w:rPr>
                  </w:rPrChange>
                </w:rPr>
                <w:t>nghề</w:t>
              </w:r>
              <w:proofErr w:type="spellEnd"/>
              <w:r w:rsidRPr="00B41112">
                <w:rPr>
                  <w:bCs/>
                  <w:sz w:val="26"/>
                  <w:szCs w:val="26"/>
                  <w:rPrChange w:id="37197" w:author="Le Minh Nghia" w:date="2019-10-09T10:56:00Z">
                    <w:rPr>
                      <w:bCs/>
                    </w:rPr>
                  </w:rPrChange>
                </w:rPr>
                <w:t xml:space="preserve"> </w:t>
              </w:r>
              <w:proofErr w:type="spellStart"/>
              <w:r w:rsidRPr="00B41112">
                <w:rPr>
                  <w:bCs/>
                  <w:sz w:val="26"/>
                  <w:szCs w:val="26"/>
                  <w:rPrChange w:id="37198" w:author="Le Minh Nghia" w:date="2019-10-09T10:56:00Z">
                    <w:rPr>
                      <w:bCs/>
                    </w:rPr>
                  </w:rPrChange>
                </w:rPr>
                <w:t>nghiệp</w:t>
              </w:r>
              <w:proofErr w:type="spellEnd"/>
              <w:r w:rsidRPr="00B41112">
                <w:rPr>
                  <w:bCs/>
                  <w:sz w:val="26"/>
                  <w:szCs w:val="26"/>
                  <w:rPrChange w:id="37199" w:author="Le Minh Nghia" w:date="2019-10-09T10:56:00Z">
                    <w:rPr>
                      <w:bCs/>
                    </w:rPr>
                  </w:rPrChange>
                </w:rPr>
                <w:t xml:space="preserve">, </w:t>
              </w:r>
              <w:proofErr w:type="spellStart"/>
              <w:r w:rsidRPr="00B41112">
                <w:rPr>
                  <w:bCs/>
                  <w:sz w:val="26"/>
                  <w:szCs w:val="26"/>
                  <w:rPrChange w:id="37200" w:author="Le Minh Nghia" w:date="2019-10-09T10:56:00Z">
                    <w:rPr>
                      <w:bCs/>
                    </w:rPr>
                  </w:rPrChange>
                </w:rPr>
                <w:t>hỗ</w:t>
              </w:r>
              <w:proofErr w:type="spellEnd"/>
              <w:r w:rsidRPr="00B41112">
                <w:rPr>
                  <w:bCs/>
                  <w:sz w:val="26"/>
                  <w:szCs w:val="26"/>
                  <w:rPrChange w:id="37201" w:author="Le Minh Nghia" w:date="2019-10-09T10:56:00Z">
                    <w:rPr>
                      <w:bCs/>
                    </w:rPr>
                  </w:rPrChange>
                </w:rPr>
                <w:t xml:space="preserve"> </w:t>
              </w:r>
              <w:proofErr w:type="spellStart"/>
              <w:r w:rsidRPr="00B41112">
                <w:rPr>
                  <w:bCs/>
                  <w:sz w:val="26"/>
                  <w:szCs w:val="26"/>
                  <w:rPrChange w:id="37202" w:author="Le Minh Nghia" w:date="2019-10-09T10:56:00Z">
                    <w:rPr>
                      <w:bCs/>
                    </w:rPr>
                  </w:rPrChange>
                </w:rPr>
                <w:t>trợ</w:t>
              </w:r>
              <w:proofErr w:type="spellEnd"/>
              <w:r w:rsidRPr="00B41112">
                <w:rPr>
                  <w:bCs/>
                  <w:sz w:val="26"/>
                  <w:szCs w:val="26"/>
                  <w:rPrChange w:id="37203" w:author="Le Minh Nghia" w:date="2019-10-09T10:56:00Z">
                    <w:rPr>
                      <w:bCs/>
                    </w:rPr>
                  </w:rPrChange>
                </w:rPr>
                <w:t xml:space="preserve"> </w:t>
              </w:r>
              <w:proofErr w:type="spellStart"/>
              <w:r w:rsidRPr="00B41112">
                <w:rPr>
                  <w:bCs/>
                  <w:sz w:val="26"/>
                  <w:szCs w:val="26"/>
                  <w:rPrChange w:id="37204" w:author="Le Minh Nghia" w:date="2019-10-09T10:56:00Z">
                    <w:rPr>
                      <w:bCs/>
                    </w:rPr>
                  </w:rPrChange>
                </w:rPr>
                <w:t>việc</w:t>
              </w:r>
              <w:proofErr w:type="spellEnd"/>
              <w:r w:rsidRPr="00B41112">
                <w:rPr>
                  <w:bCs/>
                  <w:sz w:val="26"/>
                  <w:szCs w:val="26"/>
                  <w:rPrChange w:id="37205" w:author="Le Minh Nghia" w:date="2019-10-09T10:56:00Z">
                    <w:rPr>
                      <w:bCs/>
                    </w:rPr>
                  </w:rPrChange>
                </w:rPr>
                <w:t xml:space="preserve"> </w:t>
              </w:r>
              <w:proofErr w:type="spellStart"/>
              <w:r w:rsidRPr="00B41112">
                <w:rPr>
                  <w:bCs/>
                  <w:sz w:val="26"/>
                  <w:szCs w:val="26"/>
                  <w:rPrChange w:id="37206" w:author="Le Minh Nghia" w:date="2019-10-09T10:56:00Z">
                    <w:rPr>
                      <w:bCs/>
                    </w:rPr>
                  </w:rPrChange>
                </w:rPr>
                <w:t>làm</w:t>
              </w:r>
              <w:proofErr w:type="spellEnd"/>
              <w:r w:rsidRPr="00B41112">
                <w:rPr>
                  <w:bCs/>
                  <w:sz w:val="26"/>
                  <w:szCs w:val="26"/>
                  <w:rPrChange w:id="37207" w:author="Le Minh Nghia" w:date="2019-10-09T10:56:00Z">
                    <w:rPr>
                      <w:bCs/>
                    </w:rPr>
                  </w:rPrChange>
                </w:rPr>
                <w:t xml:space="preserve"> </w:t>
              </w:r>
              <w:proofErr w:type="spellStart"/>
              <w:r w:rsidRPr="00B41112">
                <w:rPr>
                  <w:bCs/>
                  <w:sz w:val="26"/>
                  <w:szCs w:val="26"/>
                  <w:rPrChange w:id="37208" w:author="Le Minh Nghia" w:date="2019-10-09T10:56:00Z">
                    <w:rPr>
                      <w:bCs/>
                    </w:rPr>
                  </w:rPrChange>
                </w:rPr>
                <w:t>bước</w:t>
              </w:r>
              <w:proofErr w:type="spellEnd"/>
              <w:r w:rsidRPr="00B41112">
                <w:rPr>
                  <w:bCs/>
                  <w:sz w:val="26"/>
                  <w:szCs w:val="26"/>
                  <w:rPrChange w:id="37209" w:author="Le Minh Nghia" w:date="2019-10-09T10:56:00Z">
                    <w:rPr>
                      <w:bCs/>
                    </w:rPr>
                  </w:rPrChange>
                </w:rPr>
                <w:t xml:space="preserve"> </w:t>
              </w:r>
              <w:proofErr w:type="spellStart"/>
              <w:r w:rsidRPr="00B41112">
                <w:rPr>
                  <w:bCs/>
                  <w:sz w:val="26"/>
                  <w:szCs w:val="26"/>
                  <w:rPrChange w:id="37210" w:author="Le Minh Nghia" w:date="2019-10-09T10:56:00Z">
                    <w:rPr>
                      <w:bCs/>
                    </w:rPr>
                  </w:rPrChange>
                </w:rPr>
                <w:t>đầu</w:t>
              </w:r>
              <w:proofErr w:type="spellEnd"/>
              <w:r w:rsidRPr="00B41112">
                <w:rPr>
                  <w:bCs/>
                  <w:sz w:val="26"/>
                  <w:szCs w:val="26"/>
                  <w:rPrChange w:id="37211" w:author="Le Minh Nghia" w:date="2019-10-09T10:56:00Z">
                    <w:rPr>
                      <w:bCs/>
                    </w:rPr>
                  </w:rPrChange>
                </w:rPr>
                <w:t xml:space="preserve"> </w:t>
              </w:r>
              <w:proofErr w:type="spellStart"/>
              <w:r w:rsidRPr="00B41112">
                <w:rPr>
                  <w:bCs/>
                  <w:sz w:val="26"/>
                  <w:szCs w:val="26"/>
                  <w:rPrChange w:id="37212" w:author="Le Minh Nghia" w:date="2019-10-09T10:56:00Z">
                    <w:rPr>
                      <w:bCs/>
                    </w:rPr>
                  </w:rPrChange>
                </w:rPr>
                <w:t>cho</w:t>
              </w:r>
              <w:proofErr w:type="spellEnd"/>
              <w:r w:rsidRPr="00B41112">
                <w:rPr>
                  <w:bCs/>
                  <w:sz w:val="26"/>
                  <w:szCs w:val="26"/>
                  <w:rPrChange w:id="37213" w:author="Le Minh Nghia" w:date="2019-10-09T10:56:00Z">
                    <w:rPr>
                      <w:bCs/>
                    </w:rPr>
                  </w:rPrChange>
                </w:rPr>
                <w:t xml:space="preserve"> </w:t>
              </w:r>
              <w:proofErr w:type="spellStart"/>
              <w:r w:rsidRPr="00B41112">
                <w:rPr>
                  <w:bCs/>
                  <w:sz w:val="26"/>
                  <w:szCs w:val="26"/>
                  <w:rPrChange w:id="37214" w:author="Le Minh Nghia" w:date="2019-10-09T10:56:00Z">
                    <w:rPr>
                      <w:bCs/>
                    </w:rPr>
                  </w:rPrChange>
                </w:rPr>
                <w:t>sinh</w:t>
              </w:r>
              <w:proofErr w:type="spellEnd"/>
              <w:r w:rsidRPr="00B41112">
                <w:rPr>
                  <w:bCs/>
                  <w:sz w:val="26"/>
                  <w:szCs w:val="26"/>
                  <w:rPrChange w:id="37215" w:author="Le Minh Nghia" w:date="2019-10-09T10:56:00Z">
                    <w:rPr>
                      <w:bCs/>
                    </w:rPr>
                  </w:rPrChange>
                </w:rPr>
                <w:t xml:space="preserve"> </w:t>
              </w:r>
              <w:proofErr w:type="spellStart"/>
              <w:r w:rsidRPr="00B41112">
                <w:rPr>
                  <w:bCs/>
                  <w:sz w:val="26"/>
                  <w:szCs w:val="26"/>
                  <w:rPrChange w:id="37216" w:author="Le Minh Nghia" w:date="2019-10-09T10:56:00Z">
                    <w:rPr>
                      <w:bCs/>
                    </w:rPr>
                  </w:rPrChange>
                </w:rPr>
                <w:t>viên</w:t>
              </w:r>
              <w:proofErr w:type="spellEnd"/>
              <w:r w:rsidRPr="00B41112">
                <w:rPr>
                  <w:bCs/>
                  <w:sz w:val="26"/>
                  <w:szCs w:val="26"/>
                  <w:rPrChange w:id="37217" w:author="Le Minh Nghia" w:date="2019-10-09T10:56:00Z">
                    <w:rPr>
                      <w:bCs/>
                    </w:rPr>
                  </w:rPrChange>
                </w:rPr>
                <w:t xml:space="preserve"> </w:t>
              </w:r>
              <w:proofErr w:type="spellStart"/>
              <w:r w:rsidRPr="00B41112">
                <w:rPr>
                  <w:bCs/>
                  <w:sz w:val="26"/>
                  <w:szCs w:val="26"/>
                  <w:rPrChange w:id="37218" w:author="Le Minh Nghia" w:date="2019-10-09T10:56:00Z">
                    <w:rPr>
                      <w:bCs/>
                    </w:rPr>
                  </w:rPrChange>
                </w:rPr>
                <w:t>tốt</w:t>
              </w:r>
              <w:proofErr w:type="spellEnd"/>
              <w:r w:rsidRPr="00B41112">
                <w:rPr>
                  <w:bCs/>
                  <w:sz w:val="26"/>
                  <w:szCs w:val="26"/>
                  <w:rPrChange w:id="37219" w:author="Le Minh Nghia" w:date="2019-10-09T10:56:00Z">
                    <w:rPr>
                      <w:bCs/>
                    </w:rPr>
                  </w:rPrChange>
                </w:rPr>
                <w:t xml:space="preserve"> </w:t>
              </w:r>
              <w:proofErr w:type="spellStart"/>
              <w:r w:rsidRPr="00B41112">
                <w:rPr>
                  <w:bCs/>
                  <w:sz w:val="26"/>
                  <w:szCs w:val="26"/>
                  <w:rPrChange w:id="37220" w:author="Le Minh Nghia" w:date="2019-10-09T10:56:00Z">
                    <w:rPr>
                      <w:bCs/>
                    </w:rPr>
                  </w:rPrChange>
                </w:rPr>
                <w:t>nghiệp</w:t>
              </w:r>
              <w:proofErr w:type="spellEnd"/>
              <w:r w:rsidRPr="00B41112">
                <w:rPr>
                  <w:bCs/>
                  <w:sz w:val="26"/>
                  <w:szCs w:val="26"/>
                  <w:rPrChange w:id="37221" w:author="Le Minh Nghia" w:date="2019-10-09T10:56:00Z">
                    <w:rPr>
                      <w:bCs/>
                    </w:rPr>
                  </w:rPrChange>
                </w:rPr>
                <w:t>...</w:t>
              </w:r>
            </w:ins>
          </w:p>
        </w:tc>
      </w:tr>
      <w:tr w:rsidR="00B41112" w:rsidRPr="00B41112" w:rsidTr="00B41112">
        <w:trPr>
          <w:trHeight w:val="390"/>
          <w:ins w:id="37222"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120" w:line="264" w:lineRule="auto"/>
              <w:jc w:val="both"/>
              <w:outlineLvl w:val="0"/>
              <w:rPr>
                <w:ins w:id="37223" w:author="Le Minh Nghia" w:date="2019-10-09T10:54:00Z"/>
                <w:sz w:val="26"/>
                <w:szCs w:val="26"/>
                <w:rPrChange w:id="37224" w:author="Le Minh Nghia" w:date="2019-10-09T10:56:00Z">
                  <w:rPr>
                    <w:ins w:id="37225" w:author="Le Minh Nghia" w:date="2019-10-09T10:54:00Z"/>
                  </w:rPr>
                </w:rPrChange>
              </w:rPr>
            </w:pPr>
            <w:ins w:id="37226" w:author="Le Minh Nghia" w:date="2019-10-09T10:54:00Z">
              <w:r w:rsidRPr="00B41112">
                <w:rPr>
                  <w:b/>
                  <w:bCs/>
                  <w:sz w:val="26"/>
                  <w:szCs w:val="26"/>
                  <w:rPrChange w:id="37227" w:author="Le Minh Nghia" w:date="2019-10-09T10:56:00Z">
                    <w:rPr>
                      <w:b/>
                      <w:bCs/>
                    </w:rPr>
                  </w:rPrChange>
                </w:rPr>
                <w:lastRenderedPageBreak/>
                <w:t>12. MỤC TIÊU ĐỀ TÀI</w:t>
              </w:r>
              <w:r w:rsidRPr="00B41112">
                <w:rPr>
                  <w:sz w:val="26"/>
                  <w:szCs w:val="26"/>
                  <w:rPrChange w:id="37228" w:author="Le Minh Nghia" w:date="2019-10-09T10:56:00Z">
                    <w:rPr/>
                  </w:rPrChange>
                </w:rPr>
                <w:t xml:space="preserve"> </w:t>
              </w:r>
            </w:ins>
          </w:p>
          <w:p w:rsidR="00B41112" w:rsidRPr="00B41112" w:rsidRDefault="00B41112">
            <w:pPr>
              <w:keepNext/>
              <w:spacing w:before="120" w:line="264" w:lineRule="auto"/>
              <w:jc w:val="both"/>
              <w:outlineLvl w:val="0"/>
              <w:rPr>
                <w:ins w:id="37229" w:author="Le Minh Nghia" w:date="2019-10-09T10:54:00Z"/>
                <w:sz w:val="26"/>
                <w:szCs w:val="26"/>
                <w:rPrChange w:id="37230" w:author="Le Minh Nghia" w:date="2019-10-09T10:56:00Z">
                  <w:rPr>
                    <w:ins w:id="37231" w:author="Le Minh Nghia" w:date="2019-10-09T10:54:00Z"/>
                  </w:rPr>
                </w:rPrChange>
              </w:rPr>
            </w:pPr>
            <w:proofErr w:type="spellStart"/>
            <w:ins w:id="37232" w:author="Le Minh Nghia" w:date="2019-10-09T10:54:00Z">
              <w:r w:rsidRPr="00B41112">
                <w:rPr>
                  <w:sz w:val="26"/>
                  <w:szCs w:val="26"/>
                  <w:rPrChange w:id="37233" w:author="Le Minh Nghia" w:date="2019-10-09T10:56:00Z">
                    <w:rPr/>
                  </w:rPrChange>
                </w:rPr>
                <w:t>Tổng</w:t>
              </w:r>
              <w:proofErr w:type="spellEnd"/>
              <w:r w:rsidRPr="00B41112">
                <w:rPr>
                  <w:sz w:val="26"/>
                  <w:szCs w:val="26"/>
                  <w:rPrChange w:id="37234" w:author="Le Minh Nghia" w:date="2019-10-09T10:56:00Z">
                    <w:rPr/>
                  </w:rPrChange>
                </w:rPr>
                <w:t xml:space="preserve"> </w:t>
              </w:r>
              <w:proofErr w:type="spellStart"/>
              <w:r w:rsidRPr="00B41112">
                <w:rPr>
                  <w:sz w:val="26"/>
                  <w:szCs w:val="26"/>
                  <w:rPrChange w:id="37235" w:author="Le Minh Nghia" w:date="2019-10-09T10:56:00Z">
                    <w:rPr/>
                  </w:rPrChange>
                </w:rPr>
                <w:t>quan</w:t>
              </w:r>
              <w:proofErr w:type="spellEnd"/>
              <w:r w:rsidRPr="00B41112">
                <w:rPr>
                  <w:sz w:val="26"/>
                  <w:szCs w:val="26"/>
                  <w:rPrChange w:id="37236" w:author="Le Minh Nghia" w:date="2019-10-09T10:56:00Z">
                    <w:rPr/>
                  </w:rPrChange>
                </w:rPr>
                <w:t>:</w:t>
              </w:r>
            </w:ins>
          </w:p>
          <w:p w:rsidR="00B41112" w:rsidRPr="00B41112" w:rsidRDefault="00B41112" w:rsidP="00B41112">
            <w:pPr>
              <w:keepNext/>
              <w:numPr>
                <w:ilvl w:val="0"/>
                <w:numId w:val="51"/>
              </w:numPr>
              <w:spacing w:before="120" w:after="0" w:line="264" w:lineRule="auto"/>
              <w:jc w:val="both"/>
              <w:outlineLvl w:val="0"/>
              <w:rPr>
                <w:ins w:id="37237" w:author="Le Minh Nghia" w:date="2019-10-09T10:54:00Z"/>
                <w:sz w:val="26"/>
                <w:szCs w:val="26"/>
                <w:rPrChange w:id="37238" w:author="Le Minh Nghia" w:date="2019-10-09T10:56:00Z">
                  <w:rPr>
                    <w:ins w:id="37239" w:author="Le Minh Nghia" w:date="2019-10-09T10:54:00Z"/>
                  </w:rPr>
                </w:rPrChange>
              </w:rPr>
            </w:pPr>
            <w:proofErr w:type="spellStart"/>
            <w:ins w:id="37240" w:author="Le Minh Nghia" w:date="2019-10-09T10:54:00Z">
              <w:r w:rsidRPr="00B41112">
                <w:rPr>
                  <w:sz w:val="26"/>
                  <w:szCs w:val="26"/>
                  <w:rPrChange w:id="37241" w:author="Le Minh Nghia" w:date="2019-10-09T10:56:00Z">
                    <w:rPr/>
                  </w:rPrChange>
                </w:rPr>
                <w:t>Giúp</w:t>
              </w:r>
              <w:proofErr w:type="spellEnd"/>
              <w:r w:rsidRPr="00B41112">
                <w:rPr>
                  <w:sz w:val="26"/>
                  <w:szCs w:val="26"/>
                  <w:rPrChange w:id="37242" w:author="Le Minh Nghia" w:date="2019-10-09T10:56:00Z">
                    <w:rPr/>
                  </w:rPrChange>
                </w:rPr>
                <w:t xml:space="preserve"> </w:t>
              </w:r>
              <w:proofErr w:type="spellStart"/>
              <w:r w:rsidRPr="00B41112">
                <w:rPr>
                  <w:sz w:val="26"/>
                  <w:szCs w:val="26"/>
                  <w:rPrChange w:id="37243" w:author="Le Minh Nghia" w:date="2019-10-09T10:56:00Z">
                    <w:rPr/>
                  </w:rPrChange>
                </w:rPr>
                <w:t>quản</w:t>
              </w:r>
              <w:proofErr w:type="spellEnd"/>
              <w:r w:rsidRPr="00B41112">
                <w:rPr>
                  <w:sz w:val="26"/>
                  <w:szCs w:val="26"/>
                  <w:rPrChange w:id="37244" w:author="Le Minh Nghia" w:date="2019-10-09T10:56:00Z">
                    <w:rPr/>
                  </w:rPrChange>
                </w:rPr>
                <w:t xml:space="preserve"> </w:t>
              </w:r>
              <w:proofErr w:type="spellStart"/>
              <w:r w:rsidRPr="00B41112">
                <w:rPr>
                  <w:sz w:val="26"/>
                  <w:szCs w:val="26"/>
                  <w:rPrChange w:id="37245" w:author="Le Minh Nghia" w:date="2019-10-09T10:56:00Z">
                    <w:rPr/>
                  </w:rPrChange>
                </w:rPr>
                <w:t>lý</w:t>
              </w:r>
              <w:proofErr w:type="spellEnd"/>
              <w:r w:rsidRPr="00B41112">
                <w:rPr>
                  <w:sz w:val="26"/>
                  <w:szCs w:val="26"/>
                  <w:rPrChange w:id="37246" w:author="Le Minh Nghia" w:date="2019-10-09T10:56:00Z">
                    <w:rPr/>
                  </w:rPrChange>
                </w:rPr>
                <w:t xml:space="preserve"> </w:t>
              </w:r>
              <w:proofErr w:type="spellStart"/>
              <w:r w:rsidRPr="00B41112">
                <w:rPr>
                  <w:sz w:val="26"/>
                  <w:szCs w:val="26"/>
                  <w:rPrChange w:id="37247" w:author="Le Minh Nghia" w:date="2019-10-09T10:56:00Z">
                    <w:rPr/>
                  </w:rPrChange>
                </w:rPr>
                <w:t>đầy</w:t>
              </w:r>
              <w:proofErr w:type="spellEnd"/>
              <w:r w:rsidRPr="00B41112">
                <w:rPr>
                  <w:sz w:val="26"/>
                  <w:szCs w:val="26"/>
                  <w:rPrChange w:id="37248" w:author="Le Minh Nghia" w:date="2019-10-09T10:56:00Z">
                    <w:rPr/>
                  </w:rPrChange>
                </w:rPr>
                <w:t xml:space="preserve"> </w:t>
              </w:r>
              <w:proofErr w:type="spellStart"/>
              <w:r w:rsidRPr="00B41112">
                <w:rPr>
                  <w:sz w:val="26"/>
                  <w:szCs w:val="26"/>
                  <w:rPrChange w:id="37249" w:author="Le Minh Nghia" w:date="2019-10-09T10:56:00Z">
                    <w:rPr/>
                  </w:rPrChange>
                </w:rPr>
                <w:t>đủ</w:t>
              </w:r>
              <w:proofErr w:type="spellEnd"/>
              <w:r w:rsidRPr="00B41112">
                <w:rPr>
                  <w:sz w:val="26"/>
                  <w:szCs w:val="26"/>
                  <w:rPrChange w:id="37250" w:author="Le Minh Nghia" w:date="2019-10-09T10:56:00Z">
                    <w:rPr/>
                  </w:rPrChange>
                </w:rPr>
                <w:t xml:space="preserve"> </w:t>
              </w:r>
              <w:proofErr w:type="spellStart"/>
              <w:r w:rsidRPr="00B41112">
                <w:rPr>
                  <w:sz w:val="26"/>
                  <w:szCs w:val="26"/>
                  <w:rPrChange w:id="37251" w:author="Le Minh Nghia" w:date="2019-10-09T10:56:00Z">
                    <w:rPr/>
                  </w:rPrChange>
                </w:rPr>
                <w:t>thông</w:t>
              </w:r>
              <w:proofErr w:type="spellEnd"/>
              <w:r w:rsidRPr="00B41112">
                <w:rPr>
                  <w:sz w:val="26"/>
                  <w:szCs w:val="26"/>
                  <w:rPrChange w:id="37252" w:author="Le Minh Nghia" w:date="2019-10-09T10:56:00Z">
                    <w:rPr/>
                  </w:rPrChange>
                </w:rPr>
                <w:t xml:space="preserve"> tin </w:t>
              </w:r>
              <w:proofErr w:type="spellStart"/>
              <w:r w:rsidRPr="00B41112">
                <w:rPr>
                  <w:sz w:val="26"/>
                  <w:szCs w:val="26"/>
                  <w:rPrChange w:id="37253" w:author="Le Minh Nghia" w:date="2019-10-09T10:56:00Z">
                    <w:rPr/>
                  </w:rPrChange>
                </w:rPr>
                <w:t>về</w:t>
              </w:r>
              <w:proofErr w:type="spellEnd"/>
              <w:r w:rsidRPr="00B41112">
                <w:rPr>
                  <w:sz w:val="26"/>
                  <w:szCs w:val="26"/>
                  <w:rPrChange w:id="37254" w:author="Le Minh Nghia" w:date="2019-10-09T10:56:00Z">
                    <w:rPr/>
                  </w:rPrChange>
                </w:rPr>
                <w:t xml:space="preserve"> </w:t>
              </w:r>
              <w:proofErr w:type="spellStart"/>
              <w:r w:rsidRPr="00B41112">
                <w:rPr>
                  <w:sz w:val="26"/>
                  <w:szCs w:val="26"/>
                  <w:rPrChange w:id="37255" w:author="Le Minh Nghia" w:date="2019-10-09T10:56:00Z">
                    <w:rPr/>
                  </w:rPrChange>
                </w:rPr>
                <w:t>cựu</w:t>
              </w:r>
              <w:proofErr w:type="spellEnd"/>
              <w:r w:rsidRPr="00B41112">
                <w:rPr>
                  <w:sz w:val="26"/>
                  <w:szCs w:val="26"/>
                  <w:rPrChange w:id="37256" w:author="Le Minh Nghia" w:date="2019-10-09T10:56:00Z">
                    <w:rPr/>
                  </w:rPrChange>
                </w:rPr>
                <w:t xml:space="preserve"> </w:t>
              </w:r>
              <w:proofErr w:type="spellStart"/>
              <w:r w:rsidRPr="00B41112">
                <w:rPr>
                  <w:sz w:val="26"/>
                  <w:szCs w:val="26"/>
                  <w:rPrChange w:id="37257" w:author="Le Minh Nghia" w:date="2019-10-09T10:56:00Z">
                    <w:rPr/>
                  </w:rPrChange>
                </w:rPr>
                <w:t>sinh</w:t>
              </w:r>
              <w:proofErr w:type="spellEnd"/>
              <w:r w:rsidRPr="00B41112">
                <w:rPr>
                  <w:sz w:val="26"/>
                  <w:szCs w:val="26"/>
                  <w:rPrChange w:id="37258" w:author="Le Minh Nghia" w:date="2019-10-09T10:56:00Z">
                    <w:rPr/>
                  </w:rPrChange>
                </w:rPr>
                <w:t xml:space="preserve"> </w:t>
              </w:r>
              <w:proofErr w:type="spellStart"/>
              <w:r w:rsidRPr="00B41112">
                <w:rPr>
                  <w:sz w:val="26"/>
                  <w:szCs w:val="26"/>
                  <w:rPrChange w:id="37259" w:author="Le Minh Nghia" w:date="2019-10-09T10:56:00Z">
                    <w:rPr/>
                  </w:rPrChange>
                </w:rPr>
                <w:t>viên</w:t>
              </w:r>
              <w:proofErr w:type="spellEnd"/>
              <w:r w:rsidRPr="00B41112">
                <w:rPr>
                  <w:sz w:val="26"/>
                  <w:szCs w:val="26"/>
                  <w:rPrChange w:id="37260" w:author="Le Minh Nghia" w:date="2019-10-09T10:56:00Z">
                    <w:rPr/>
                  </w:rPrChange>
                </w:rPr>
                <w:t xml:space="preserve"> </w:t>
              </w:r>
              <w:proofErr w:type="spellStart"/>
              <w:r w:rsidRPr="00B41112">
                <w:rPr>
                  <w:sz w:val="26"/>
                  <w:szCs w:val="26"/>
                  <w:rPrChange w:id="37261" w:author="Le Minh Nghia" w:date="2019-10-09T10:56:00Z">
                    <w:rPr/>
                  </w:rPrChange>
                </w:rPr>
                <w:t>của</w:t>
              </w:r>
              <w:proofErr w:type="spellEnd"/>
              <w:r w:rsidRPr="00B41112">
                <w:rPr>
                  <w:sz w:val="26"/>
                  <w:szCs w:val="26"/>
                  <w:rPrChange w:id="37262" w:author="Le Minh Nghia" w:date="2019-10-09T10:56:00Z">
                    <w:rPr/>
                  </w:rPrChange>
                </w:rPr>
                <w:t xml:space="preserve"> </w:t>
              </w:r>
              <w:proofErr w:type="spellStart"/>
              <w:r w:rsidRPr="00B41112">
                <w:rPr>
                  <w:sz w:val="26"/>
                  <w:szCs w:val="26"/>
                  <w:rPrChange w:id="37263" w:author="Le Minh Nghia" w:date="2019-10-09T10:56:00Z">
                    <w:rPr/>
                  </w:rPrChange>
                </w:rPr>
                <w:t>các</w:t>
              </w:r>
              <w:proofErr w:type="spellEnd"/>
              <w:r w:rsidRPr="00B41112">
                <w:rPr>
                  <w:sz w:val="26"/>
                  <w:szCs w:val="26"/>
                  <w:rPrChange w:id="37264" w:author="Le Minh Nghia" w:date="2019-10-09T10:56:00Z">
                    <w:rPr/>
                  </w:rPrChange>
                </w:rPr>
                <w:t xml:space="preserve"> Khoa </w:t>
              </w:r>
              <w:proofErr w:type="spellStart"/>
              <w:r w:rsidRPr="00B41112">
                <w:rPr>
                  <w:sz w:val="26"/>
                  <w:szCs w:val="26"/>
                  <w:rPrChange w:id="37265" w:author="Le Minh Nghia" w:date="2019-10-09T10:56:00Z">
                    <w:rPr/>
                  </w:rPrChange>
                </w:rPr>
                <w:t>Công</w:t>
              </w:r>
              <w:proofErr w:type="spellEnd"/>
              <w:r w:rsidRPr="00B41112">
                <w:rPr>
                  <w:sz w:val="26"/>
                  <w:szCs w:val="26"/>
                  <w:rPrChange w:id="37266" w:author="Le Minh Nghia" w:date="2019-10-09T10:56:00Z">
                    <w:rPr/>
                  </w:rPrChange>
                </w:rPr>
                <w:t xml:space="preserve"> </w:t>
              </w:r>
              <w:proofErr w:type="spellStart"/>
              <w:r w:rsidRPr="00B41112">
                <w:rPr>
                  <w:sz w:val="26"/>
                  <w:szCs w:val="26"/>
                  <w:rPrChange w:id="37267" w:author="Le Minh Nghia" w:date="2019-10-09T10:56:00Z">
                    <w:rPr/>
                  </w:rPrChange>
                </w:rPr>
                <w:t>nghệ</w:t>
              </w:r>
              <w:proofErr w:type="spellEnd"/>
              <w:r w:rsidRPr="00B41112">
                <w:rPr>
                  <w:sz w:val="26"/>
                  <w:szCs w:val="26"/>
                  <w:rPrChange w:id="37268" w:author="Le Minh Nghia" w:date="2019-10-09T10:56:00Z">
                    <w:rPr/>
                  </w:rPrChange>
                </w:rPr>
                <w:t xml:space="preserve"> </w:t>
              </w:r>
              <w:proofErr w:type="spellStart"/>
              <w:r w:rsidRPr="00B41112">
                <w:rPr>
                  <w:sz w:val="26"/>
                  <w:szCs w:val="26"/>
                  <w:rPrChange w:id="37269" w:author="Le Minh Nghia" w:date="2019-10-09T10:56:00Z">
                    <w:rPr/>
                  </w:rPrChange>
                </w:rPr>
                <w:t>Thông</w:t>
              </w:r>
              <w:proofErr w:type="spellEnd"/>
              <w:r w:rsidRPr="00B41112">
                <w:rPr>
                  <w:sz w:val="26"/>
                  <w:szCs w:val="26"/>
                  <w:rPrChange w:id="37270" w:author="Le Minh Nghia" w:date="2019-10-09T10:56:00Z">
                    <w:rPr/>
                  </w:rPrChange>
                </w:rPr>
                <w:t xml:space="preserve"> tin </w:t>
              </w:r>
              <w:proofErr w:type="spellStart"/>
              <w:r w:rsidRPr="00B41112">
                <w:rPr>
                  <w:sz w:val="26"/>
                  <w:szCs w:val="26"/>
                  <w:rPrChange w:id="37271" w:author="Le Minh Nghia" w:date="2019-10-09T10:56:00Z">
                    <w:rPr/>
                  </w:rPrChange>
                </w:rPr>
                <w:t>và</w:t>
              </w:r>
              <w:proofErr w:type="spellEnd"/>
              <w:r w:rsidRPr="00B41112">
                <w:rPr>
                  <w:sz w:val="26"/>
                  <w:szCs w:val="26"/>
                  <w:rPrChange w:id="37272" w:author="Le Minh Nghia" w:date="2019-10-09T10:56:00Z">
                    <w:rPr/>
                  </w:rPrChange>
                </w:rPr>
                <w:t xml:space="preserve"> </w:t>
              </w:r>
              <w:proofErr w:type="spellStart"/>
              <w:r w:rsidRPr="00B41112">
                <w:rPr>
                  <w:sz w:val="26"/>
                  <w:szCs w:val="26"/>
                  <w:rPrChange w:id="37273" w:author="Le Minh Nghia" w:date="2019-10-09T10:56:00Z">
                    <w:rPr/>
                  </w:rPrChange>
                </w:rPr>
                <w:t>Truyền</w:t>
              </w:r>
              <w:proofErr w:type="spellEnd"/>
              <w:r w:rsidRPr="00B41112">
                <w:rPr>
                  <w:sz w:val="26"/>
                  <w:szCs w:val="26"/>
                  <w:rPrChange w:id="37274" w:author="Le Minh Nghia" w:date="2019-10-09T10:56:00Z">
                    <w:rPr/>
                  </w:rPrChange>
                </w:rPr>
                <w:t xml:space="preserve"> </w:t>
              </w:r>
              <w:proofErr w:type="spellStart"/>
              <w:r w:rsidRPr="00B41112">
                <w:rPr>
                  <w:sz w:val="26"/>
                  <w:szCs w:val="26"/>
                  <w:rPrChange w:id="37275" w:author="Le Minh Nghia" w:date="2019-10-09T10:56:00Z">
                    <w:rPr/>
                  </w:rPrChange>
                </w:rPr>
                <w:t>thông</w:t>
              </w:r>
              <w:proofErr w:type="spellEnd"/>
              <w:r w:rsidRPr="00B41112">
                <w:rPr>
                  <w:sz w:val="26"/>
                  <w:szCs w:val="26"/>
                  <w:rPrChange w:id="37276" w:author="Le Minh Nghia" w:date="2019-10-09T10:56:00Z">
                    <w:rPr/>
                  </w:rPrChange>
                </w:rPr>
                <w:t xml:space="preserve"> </w:t>
              </w:r>
              <w:proofErr w:type="spellStart"/>
              <w:r w:rsidRPr="00B41112">
                <w:rPr>
                  <w:sz w:val="26"/>
                  <w:szCs w:val="26"/>
                  <w:rPrChange w:id="37277" w:author="Le Minh Nghia" w:date="2019-10-09T10:56:00Z">
                    <w:rPr/>
                  </w:rPrChange>
                </w:rPr>
                <w:t>Trường</w:t>
              </w:r>
              <w:proofErr w:type="spellEnd"/>
              <w:r w:rsidRPr="00B41112">
                <w:rPr>
                  <w:sz w:val="26"/>
                  <w:szCs w:val="26"/>
                  <w:rPrChange w:id="37278" w:author="Le Minh Nghia" w:date="2019-10-09T10:56:00Z">
                    <w:rPr/>
                  </w:rPrChange>
                </w:rPr>
                <w:t xml:space="preserve"> </w:t>
              </w:r>
              <w:proofErr w:type="spellStart"/>
              <w:r w:rsidRPr="00B41112">
                <w:rPr>
                  <w:sz w:val="26"/>
                  <w:szCs w:val="26"/>
                  <w:rPrChange w:id="37279" w:author="Le Minh Nghia" w:date="2019-10-09T10:56:00Z">
                    <w:rPr/>
                  </w:rPrChange>
                </w:rPr>
                <w:t>Đại</w:t>
              </w:r>
              <w:proofErr w:type="spellEnd"/>
              <w:r w:rsidRPr="00B41112">
                <w:rPr>
                  <w:sz w:val="26"/>
                  <w:szCs w:val="26"/>
                  <w:rPrChange w:id="37280" w:author="Le Minh Nghia" w:date="2019-10-09T10:56:00Z">
                    <w:rPr/>
                  </w:rPrChange>
                </w:rPr>
                <w:t xml:space="preserve"> </w:t>
              </w:r>
              <w:proofErr w:type="spellStart"/>
              <w:r w:rsidRPr="00B41112">
                <w:rPr>
                  <w:sz w:val="26"/>
                  <w:szCs w:val="26"/>
                  <w:rPrChange w:id="37281" w:author="Le Minh Nghia" w:date="2019-10-09T10:56:00Z">
                    <w:rPr/>
                  </w:rPrChange>
                </w:rPr>
                <w:t>học</w:t>
              </w:r>
              <w:proofErr w:type="spellEnd"/>
              <w:r w:rsidRPr="00B41112">
                <w:rPr>
                  <w:sz w:val="26"/>
                  <w:szCs w:val="26"/>
                  <w:rPrChange w:id="37282" w:author="Le Minh Nghia" w:date="2019-10-09T10:56:00Z">
                    <w:rPr/>
                  </w:rPrChange>
                </w:rPr>
                <w:t xml:space="preserve"> </w:t>
              </w:r>
              <w:proofErr w:type="spellStart"/>
              <w:r w:rsidRPr="00B41112">
                <w:rPr>
                  <w:sz w:val="26"/>
                  <w:szCs w:val="26"/>
                  <w:rPrChange w:id="37283" w:author="Le Minh Nghia" w:date="2019-10-09T10:56:00Z">
                    <w:rPr/>
                  </w:rPrChange>
                </w:rPr>
                <w:t>Cần</w:t>
              </w:r>
              <w:proofErr w:type="spellEnd"/>
              <w:r w:rsidRPr="00B41112">
                <w:rPr>
                  <w:sz w:val="26"/>
                  <w:szCs w:val="26"/>
                  <w:rPrChange w:id="37284" w:author="Le Minh Nghia" w:date="2019-10-09T10:56:00Z">
                    <w:rPr/>
                  </w:rPrChange>
                </w:rPr>
                <w:t xml:space="preserve"> </w:t>
              </w:r>
              <w:proofErr w:type="spellStart"/>
              <w:r w:rsidRPr="00B41112">
                <w:rPr>
                  <w:sz w:val="26"/>
                  <w:szCs w:val="26"/>
                  <w:rPrChange w:id="37285" w:author="Le Minh Nghia" w:date="2019-10-09T10:56:00Z">
                    <w:rPr/>
                  </w:rPrChange>
                </w:rPr>
                <w:t>Thơ</w:t>
              </w:r>
              <w:proofErr w:type="spellEnd"/>
              <w:r w:rsidRPr="00B41112">
                <w:rPr>
                  <w:sz w:val="26"/>
                  <w:szCs w:val="26"/>
                  <w:rPrChange w:id="37286" w:author="Le Minh Nghia" w:date="2019-10-09T10:56:00Z">
                    <w:rPr/>
                  </w:rPrChange>
                </w:rPr>
                <w:t xml:space="preserve"> </w:t>
              </w:r>
              <w:proofErr w:type="spellStart"/>
              <w:r w:rsidRPr="00B41112">
                <w:rPr>
                  <w:sz w:val="26"/>
                  <w:szCs w:val="26"/>
                  <w:rPrChange w:id="37287" w:author="Le Minh Nghia" w:date="2019-10-09T10:56:00Z">
                    <w:rPr/>
                  </w:rPrChange>
                </w:rPr>
                <w:t>từ</w:t>
              </w:r>
              <w:proofErr w:type="spellEnd"/>
              <w:r w:rsidRPr="00B41112">
                <w:rPr>
                  <w:sz w:val="26"/>
                  <w:szCs w:val="26"/>
                  <w:rPrChange w:id="37288" w:author="Le Minh Nghia" w:date="2019-10-09T10:56:00Z">
                    <w:rPr/>
                  </w:rPrChange>
                </w:rPr>
                <w:t xml:space="preserve"> </w:t>
              </w:r>
              <w:proofErr w:type="spellStart"/>
              <w:r w:rsidRPr="00B41112">
                <w:rPr>
                  <w:sz w:val="26"/>
                  <w:szCs w:val="26"/>
                  <w:rPrChange w:id="37289" w:author="Le Minh Nghia" w:date="2019-10-09T10:56:00Z">
                    <w:rPr/>
                  </w:rPrChange>
                </w:rPr>
                <w:t>thông</w:t>
              </w:r>
              <w:proofErr w:type="spellEnd"/>
              <w:r w:rsidRPr="00B41112">
                <w:rPr>
                  <w:sz w:val="26"/>
                  <w:szCs w:val="26"/>
                  <w:rPrChange w:id="37290" w:author="Le Minh Nghia" w:date="2019-10-09T10:56:00Z">
                    <w:rPr/>
                  </w:rPrChange>
                </w:rPr>
                <w:t xml:space="preserve"> tin </w:t>
              </w:r>
              <w:proofErr w:type="spellStart"/>
              <w:r w:rsidRPr="00B41112">
                <w:rPr>
                  <w:sz w:val="26"/>
                  <w:szCs w:val="26"/>
                  <w:rPrChange w:id="37291" w:author="Le Minh Nghia" w:date="2019-10-09T10:56:00Z">
                    <w:rPr/>
                  </w:rPrChange>
                </w:rPr>
                <w:t>cá</w:t>
              </w:r>
              <w:proofErr w:type="spellEnd"/>
              <w:r w:rsidRPr="00B41112">
                <w:rPr>
                  <w:sz w:val="26"/>
                  <w:szCs w:val="26"/>
                  <w:rPrChange w:id="37292" w:author="Le Minh Nghia" w:date="2019-10-09T10:56:00Z">
                    <w:rPr/>
                  </w:rPrChange>
                </w:rPr>
                <w:t xml:space="preserve"> </w:t>
              </w:r>
              <w:proofErr w:type="spellStart"/>
              <w:r w:rsidRPr="00B41112">
                <w:rPr>
                  <w:sz w:val="26"/>
                  <w:szCs w:val="26"/>
                  <w:rPrChange w:id="37293" w:author="Le Minh Nghia" w:date="2019-10-09T10:56:00Z">
                    <w:rPr/>
                  </w:rPrChange>
                </w:rPr>
                <w:t>nhân</w:t>
              </w:r>
              <w:proofErr w:type="spellEnd"/>
              <w:r w:rsidRPr="00B41112">
                <w:rPr>
                  <w:sz w:val="26"/>
                  <w:szCs w:val="26"/>
                  <w:rPrChange w:id="37294" w:author="Le Minh Nghia" w:date="2019-10-09T10:56:00Z">
                    <w:rPr/>
                  </w:rPrChange>
                </w:rPr>
                <w:t xml:space="preserve"> </w:t>
              </w:r>
              <w:proofErr w:type="spellStart"/>
              <w:r w:rsidRPr="00B41112">
                <w:rPr>
                  <w:sz w:val="26"/>
                  <w:szCs w:val="26"/>
                  <w:rPrChange w:id="37295" w:author="Le Minh Nghia" w:date="2019-10-09T10:56:00Z">
                    <w:rPr/>
                  </w:rPrChange>
                </w:rPr>
                <w:t>đến</w:t>
              </w:r>
              <w:proofErr w:type="spellEnd"/>
              <w:r w:rsidRPr="00B41112">
                <w:rPr>
                  <w:sz w:val="26"/>
                  <w:szCs w:val="26"/>
                  <w:rPrChange w:id="37296" w:author="Le Minh Nghia" w:date="2019-10-09T10:56:00Z">
                    <w:rPr/>
                  </w:rPrChange>
                </w:rPr>
                <w:t xml:space="preserve"> </w:t>
              </w:r>
              <w:proofErr w:type="spellStart"/>
              <w:r w:rsidRPr="00B41112">
                <w:rPr>
                  <w:sz w:val="26"/>
                  <w:szCs w:val="26"/>
                  <w:rPrChange w:id="37297" w:author="Le Minh Nghia" w:date="2019-10-09T10:56:00Z">
                    <w:rPr/>
                  </w:rPrChange>
                </w:rPr>
                <w:t>lịch</w:t>
              </w:r>
              <w:proofErr w:type="spellEnd"/>
              <w:r w:rsidRPr="00B41112">
                <w:rPr>
                  <w:sz w:val="26"/>
                  <w:szCs w:val="26"/>
                  <w:rPrChange w:id="37298" w:author="Le Minh Nghia" w:date="2019-10-09T10:56:00Z">
                    <w:rPr/>
                  </w:rPrChange>
                </w:rPr>
                <w:t xml:space="preserve"> </w:t>
              </w:r>
              <w:proofErr w:type="spellStart"/>
              <w:r w:rsidRPr="00B41112">
                <w:rPr>
                  <w:sz w:val="26"/>
                  <w:szCs w:val="26"/>
                  <w:rPrChange w:id="37299" w:author="Le Minh Nghia" w:date="2019-10-09T10:56:00Z">
                    <w:rPr/>
                  </w:rPrChange>
                </w:rPr>
                <w:t>sử</w:t>
              </w:r>
              <w:proofErr w:type="spellEnd"/>
              <w:r w:rsidRPr="00B41112">
                <w:rPr>
                  <w:sz w:val="26"/>
                  <w:szCs w:val="26"/>
                  <w:rPrChange w:id="37300" w:author="Le Minh Nghia" w:date="2019-10-09T10:56:00Z">
                    <w:rPr/>
                  </w:rPrChange>
                </w:rPr>
                <w:t xml:space="preserve"> </w:t>
              </w:r>
              <w:proofErr w:type="spellStart"/>
              <w:r w:rsidRPr="00B41112">
                <w:rPr>
                  <w:sz w:val="26"/>
                  <w:szCs w:val="26"/>
                  <w:rPrChange w:id="37301" w:author="Le Minh Nghia" w:date="2019-10-09T10:56:00Z">
                    <w:rPr/>
                  </w:rPrChange>
                </w:rPr>
                <w:t>việc</w:t>
              </w:r>
              <w:proofErr w:type="spellEnd"/>
              <w:r w:rsidRPr="00B41112">
                <w:rPr>
                  <w:sz w:val="26"/>
                  <w:szCs w:val="26"/>
                  <w:rPrChange w:id="37302" w:author="Le Minh Nghia" w:date="2019-10-09T10:56:00Z">
                    <w:rPr/>
                  </w:rPrChange>
                </w:rPr>
                <w:t xml:space="preserve"> </w:t>
              </w:r>
              <w:proofErr w:type="spellStart"/>
              <w:r w:rsidRPr="00B41112">
                <w:rPr>
                  <w:sz w:val="26"/>
                  <w:szCs w:val="26"/>
                  <w:rPrChange w:id="37303" w:author="Le Minh Nghia" w:date="2019-10-09T10:56:00Z">
                    <w:rPr/>
                  </w:rPrChange>
                </w:rPr>
                <w:t>làm</w:t>
              </w:r>
              <w:proofErr w:type="spellEnd"/>
              <w:r w:rsidRPr="00B41112">
                <w:rPr>
                  <w:sz w:val="26"/>
                  <w:szCs w:val="26"/>
                  <w:rPrChange w:id="37304" w:author="Le Minh Nghia" w:date="2019-10-09T10:56:00Z">
                    <w:rPr/>
                  </w:rPrChange>
                </w:rPr>
                <w:t xml:space="preserve">, </w:t>
              </w:r>
              <w:proofErr w:type="spellStart"/>
              <w:r w:rsidRPr="00B41112">
                <w:rPr>
                  <w:sz w:val="26"/>
                  <w:szCs w:val="26"/>
                  <w:rPrChange w:id="37305" w:author="Le Minh Nghia" w:date="2019-10-09T10:56:00Z">
                    <w:rPr/>
                  </w:rPrChange>
                </w:rPr>
                <w:t>tài</w:t>
              </w:r>
              <w:proofErr w:type="spellEnd"/>
              <w:r w:rsidRPr="00B41112">
                <w:rPr>
                  <w:sz w:val="26"/>
                  <w:szCs w:val="26"/>
                  <w:rPrChange w:id="37306" w:author="Le Minh Nghia" w:date="2019-10-09T10:56:00Z">
                    <w:rPr/>
                  </w:rPrChange>
                </w:rPr>
                <w:t xml:space="preserve"> </w:t>
              </w:r>
              <w:proofErr w:type="spellStart"/>
              <w:r w:rsidRPr="00B41112">
                <w:rPr>
                  <w:sz w:val="26"/>
                  <w:szCs w:val="26"/>
                  <w:rPrChange w:id="37307" w:author="Le Minh Nghia" w:date="2019-10-09T10:56:00Z">
                    <w:rPr/>
                  </w:rPrChange>
                </w:rPr>
                <w:t>trợ</w:t>
              </w:r>
              <w:proofErr w:type="spellEnd"/>
              <w:r w:rsidRPr="00B41112">
                <w:rPr>
                  <w:sz w:val="26"/>
                  <w:szCs w:val="26"/>
                  <w:rPrChange w:id="37308" w:author="Le Minh Nghia" w:date="2019-10-09T10:56:00Z">
                    <w:rPr/>
                  </w:rPrChange>
                </w:rPr>
                <w:t xml:space="preserve"> </w:t>
              </w:r>
              <w:proofErr w:type="spellStart"/>
              <w:r w:rsidRPr="00B41112">
                <w:rPr>
                  <w:sz w:val="26"/>
                  <w:szCs w:val="26"/>
                  <w:rPrChange w:id="37309" w:author="Le Minh Nghia" w:date="2019-10-09T10:56:00Z">
                    <w:rPr/>
                  </w:rPrChange>
                </w:rPr>
                <w:t>của</w:t>
              </w:r>
              <w:proofErr w:type="spellEnd"/>
              <w:r w:rsidRPr="00B41112">
                <w:rPr>
                  <w:sz w:val="26"/>
                  <w:szCs w:val="26"/>
                  <w:rPrChange w:id="37310" w:author="Le Minh Nghia" w:date="2019-10-09T10:56:00Z">
                    <w:rPr/>
                  </w:rPrChange>
                </w:rPr>
                <w:t xml:space="preserve"> </w:t>
              </w:r>
              <w:proofErr w:type="spellStart"/>
              <w:r w:rsidRPr="00B41112">
                <w:rPr>
                  <w:sz w:val="26"/>
                  <w:szCs w:val="26"/>
                  <w:rPrChange w:id="37311" w:author="Le Minh Nghia" w:date="2019-10-09T10:56:00Z">
                    <w:rPr/>
                  </w:rPrChange>
                </w:rPr>
                <w:t>các</w:t>
              </w:r>
              <w:proofErr w:type="spellEnd"/>
              <w:r w:rsidRPr="00B41112">
                <w:rPr>
                  <w:sz w:val="26"/>
                  <w:szCs w:val="26"/>
                  <w:rPrChange w:id="37312" w:author="Le Minh Nghia" w:date="2019-10-09T10:56:00Z">
                    <w:rPr/>
                  </w:rPrChange>
                </w:rPr>
                <w:t xml:space="preserve"> </w:t>
              </w:r>
              <w:proofErr w:type="spellStart"/>
              <w:r w:rsidRPr="00B41112">
                <w:rPr>
                  <w:sz w:val="26"/>
                  <w:szCs w:val="26"/>
                  <w:rPrChange w:id="37313" w:author="Le Minh Nghia" w:date="2019-10-09T10:56:00Z">
                    <w:rPr/>
                  </w:rPrChange>
                </w:rPr>
                <w:t>cựu</w:t>
              </w:r>
              <w:proofErr w:type="spellEnd"/>
              <w:r w:rsidRPr="00B41112">
                <w:rPr>
                  <w:sz w:val="26"/>
                  <w:szCs w:val="26"/>
                  <w:rPrChange w:id="37314" w:author="Le Minh Nghia" w:date="2019-10-09T10:56:00Z">
                    <w:rPr/>
                  </w:rPrChange>
                </w:rPr>
                <w:t xml:space="preserve"> </w:t>
              </w:r>
              <w:proofErr w:type="spellStart"/>
              <w:r w:rsidRPr="00B41112">
                <w:rPr>
                  <w:sz w:val="26"/>
                  <w:szCs w:val="26"/>
                  <w:rPrChange w:id="37315" w:author="Le Minh Nghia" w:date="2019-10-09T10:56:00Z">
                    <w:rPr/>
                  </w:rPrChange>
                </w:rPr>
                <w:t>sinh</w:t>
              </w:r>
              <w:proofErr w:type="spellEnd"/>
              <w:r w:rsidRPr="00B41112">
                <w:rPr>
                  <w:sz w:val="26"/>
                  <w:szCs w:val="26"/>
                  <w:rPrChange w:id="37316" w:author="Le Minh Nghia" w:date="2019-10-09T10:56:00Z">
                    <w:rPr/>
                  </w:rPrChange>
                </w:rPr>
                <w:t xml:space="preserve"> </w:t>
              </w:r>
              <w:proofErr w:type="spellStart"/>
              <w:r w:rsidRPr="00B41112">
                <w:rPr>
                  <w:sz w:val="26"/>
                  <w:szCs w:val="26"/>
                  <w:rPrChange w:id="37317" w:author="Le Minh Nghia" w:date="2019-10-09T10:56:00Z">
                    <w:rPr/>
                  </w:rPrChange>
                </w:rPr>
                <w:t>viên</w:t>
              </w:r>
              <w:proofErr w:type="spellEnd"/>
              <w:r w:rsidRPr="00B41112">
                <w:rPr>
                  <w:sz w:val="26"/>
                  <w:szCs w:val="26"/>
                  <w:rPrChange w:id="37318" w:author="Le Minh Nghia" w:date="2019-10-09T10:56:00Z">
                    <w:rPr/>
                  </w:rPrChange>
                </w:rPr>
                <w:t>.</w:t>
              </w:r>
            </w:ins>
          </w:p>
          <w:p w:rsidR="00B41112" w:rsidRPr="00B41112" w:rsidRDefault="00B41112" w:rsidP="00B41112">
            <w:pPr>
              <w:keepNext/>
              <w:numPr>
                <w:ilvl w:val="0"/>
                <w:numId w:val="51"/>
              </w:numPr>
              <w:spacing w:before="120" w:after="0" w:line="264" w:lineRule="auto"/>
              <w:jc w:val="both"/>
              <w:outlineLvl w:val="0"/>
              <w:rPr>
                <w:ins w:id="37319" w:author="Le Minh Nghia" w:date="2019-10-09T10:54:00Z"/>
                <w:sz w:val="26"/>
                <w:szCs w:val="26"/>
                <w:rPrChange w:id="37320" w:author="Le Minh Nghia" w:date="2019-10-09T10:56:00Z">
                  <w:rPr>
                    <w:ins w:id="37321" w:author="Le Minh Nghia" w:date="2019-10-09T10:54:00Z"/>
                  </w:rPr>
                </w:rPrChange>
              </w:rPr>
            </w:pPr>
            <w:proofErr w:type="spellStart"/>
            <w:ins w:id="37322" w:author="Le Minh Nghia" w:date="2019-10-09T10:54:00Z">
              <w:r w:rsidRPr="00B41112">
                <w:rPr>
                  <w:sz w:val="26"/>
                  <w:szCs w:val="26"/>
                  <w:rPrChange w:id="37323" w:author="Le Minh Nghia" w:date="2019-10-09T10:56:00Z">
                    <w:rPr/>
                  </w:rPrChange>
                </w:rPr>
                <w:t>Mục</w:t>
              </w:r>
              <w:proofErr w:type="spellEnd"/>
              <w:r w:rsidRPr="00B41112">
                <w:rPr>
                  <w:sz w:val="26"/>
                  <w:szCs w:val="26"/>
                  <w:rPrChange w:id="37324" w:author="Le Minh Nghia" w:date="2019-10-09T10:56:00Z">
                    <w:rPr/>
                  </w:rPrChange>
                </w:rPr>
                <w:t xml:space="preserve"> </w:t>
              </w:r>
              <w:proofErr w:type="spellStart"/>
              <w:r w:rsidRPr="00B41112">
                <w:rPr>
                  <w:sz w:val="26"/>
                  <w:szCs w:val="26"/>
                  <w:rPrChange w:id="37325" w:author="Le Minh Nghia" w:date="2019-10-09T10:56:00Z">
                    <w:rPr/>
                  </w:rPrChange>
                </w:rPr>
                <w:t>tiêu</w:t>
              </w:r>
              <w:proofErr w:type="spellEnd"/>
              <w:r w:rsidRPr="00B41112">
                <w:rPr>
                  <w:sz w:val="26"/>
                  <w:szCs w:val="26"/>
                  <w:rPrChange w:id="37326" w:author="Le Minh Nghia" w:date="2019-10-09T10:56:00Z">
                    <w:rPr/>
                  </w:rPrChange>
                </w:rPr>
                <w:t xml:space="preserve"> </w:t>
              </w:r>
              <w:proofErr w:type="spellStart"/>
              <w:r w:rsidRPr="00B41112">
                <w:rPr>
                  <w:sz w:val="26"/>
                  <w:szCs w:val="26"/>
                  <w:rPrChange w:id="37327" w:author="Le Minh Nghia" w:date="2019-10-09T10:56:00Z">
                    <w:rPr/>
                  </w:rPrChange>
                </w:rPr>
                <w:t>cụ</w:t>
              </w:r>
              <w:proofErr w:type="spellEnd"/>
              <w:r w:rsidRPr="00B41112">
                <w:rPr>
                  <w:sz w:val="26"/>
                  <w:szCs w:val="26"/>
                  <w:rPrChange w:id="37328" w:author="Le Minh Nghia" w:date="2019-10-09T10:56:00Z">
                    <w:rPr/>
                  </w:rPrChange>
                </w:rPr>
                <w:t xml:space="preserve"> </w:t>
              </w:r>
              <w:proofErr w:type="spellStart"/>
              <w:r w:rsidRPr="00B41112">
                <w:rPr>
                  <w:sz w:val="26"/>
                  <w:szCs w:val="26"/>
                  <w:rPrChange w:id="37329" w:author="Le Minh Nghia" w:date="2019-10-09T10:56:00Z">
                    <w:rPr/>
                  </w:rPrChange>
                </w:rPr>
                <w:t>thể</w:t>
              </w:r>
              <w:proofErr w:type="spellEnd"/>
              <w:r w:rsidRPr="00B41112">
                <w:rPr>
                  <w:sz w:val="26"/>
                  <w:szCs w:val="26"/>
                  <w:rPrChange w:id="37330" w:author="Le Minh Nghia" w:date="2019-10-09T10:56:00Z">
                    <w:rPr/>
                  </w:rPrChange>
                </w:rPr>
                <w:t>:</w:t>
              </w:r>
            </w:ins>
          </w:p>
          <w:p w:rsidR="00B41112" w:rsidRPr="00B41112" w:rsidRDefault="00B41112" w:rsidP="00B41112">
            <w:pPr>
              <w:keepNext/>
              <w:numPr>
                <w:ilvl w:val="0"/>
                <w:numId w:val="52"/>
              </w:numPr>
              <w:spacing w:before="120" w:after="0" w:line="264" w:lineRule="auto"/>
              <w:jc w:val="both"/>
              <w:outlineLvl w:val="0"/>
              <w:rPr>
                <w:ins w:id="37331" w:author="Le Minh Nghia" w:date="2019-10-09T10:54:00Z"/>
                <w:sz w:val="26"/>
                <w:szCs w:val="26"/>
                <w:rPrChange w:id="37332" w:author="Le Minh Nghia" w:date="2019-10-09T10:56:00Z">
                  <w:rPr>
                    <w:ins w:id="37333" w:author="Le Minh Nghia" w:date="2019-10-09T10:54:00Z"/>
                  </w:rPr>
                </w:rPrChange>
              </w:rPr>
            </w:pPr>
            <w:proofErr w:type="spellStart"/>
            <w:ins w:id="37334" w:author="Le Minh Nghia" w:date="2019-10-09T10:54:00Z">
              <w:r w:rsidRPr="00B41112">
                <w:rPr>
                  <w:sz w:val="26"/>
                  <w:szCs w:val="26"/>
                  <w:rPrChange w:id="37335" w:author="Le Minh Nghia" w:date="2019-10-09T10:56:00Z">
                    <w:rPr/>
                  </w:rPrChange>
                </w:rPr>
                <w:t>Xây</w:t>
              </w:r>
              <w:proofErr w:type="spellEnd"/>
              <w:r w:rsidRPr="00B41112">
                <w:rPr>
                  <w:sz w:val="26"/>
                  <w:szCs w:val="26"/>
                  <w:rPrChange w:id="37336" w:author="Le Minh Nghia" w:date="2019-10-09T10:56:00Z">
                    <w:rPr/>
                  </w:rPrChange>
                </w:rPr>
                <w:t xml:space="preserve"> </w:t>
              </w:r>
              <w:proofErr w:type="spellStart"/>
              <w:r w:rsidRPr="00B41112">
                <w:rPr>
                  <w:sz w:val="26"/>
                  <w:szCs w:val="26"/>
                  <w:rPrChange w:id="37337" w:author="Le Minh Nghia" w:date="2019-10-09T10:56:00Z">
                    <w:rPr/>
                  </w:rPrChange>
                </w:rPr>
                <w:t>dựng</w:t>
              </w:r>
              <w:proofErr w:type="spellEnd"/>
              <w:r w:rsidRPr="00B41112">
                <w:rPr>
                  <w:sz w:val="26"/>
                  <w:szCs w:val="26"/>
                  <w:rPrChange w:id="37338" w:author="Le Minh Nghia" w:date="2019-10-09T10:56:00Z">
                    <w:rPr/>
                  </w:rPrChange>
                </w:rPr>
                <w:t xml:space="preserve"> </w:t>
              </w:r>
              <w:proofErr w:type="spellStart"/>
              <w:r w:rsidRPr="00B41112">
                <w:rPr>
                  <w:sz w:val="26"/>
                  <w:szCs w:val="26"/>
                  <w:rPrChange w:id="37339" w:author="Le Minh Nghia" w:date="2019-10-09T10:56:00Z">
                    <w:rPr/>
                  </w:rPrChange>
                </w:rPr>
                <w:t>một</w:t>
              </w:r>
              <w:proofErr w:type="spellEnd"/>
              <w:r w:rsidRPr="00B41112">
                <w:rPr>
                  <w:sz w:val="26"/>
                  <w:szCs w:val="26"/>
                  <w:rPrChange w:id="37340" w:author="Le Minh Nghia" w:date="2019-10-09T10:56:00Z">
                    <w:rPr/>
                  </w:rPrChange>
                </w:rPr>
                <w:t xml:space="preserve"> </w:t>
              </w:r>
              <w:proofErr w:type="spellStart"/>
              <w:r w:rsidRPr="00B41112">
                <w:rPr>
                  <w:sz w:val="26"/>
                  <w:szCs w:val="26"/>
                  <w:rPrChange w:id="37341" w:author="Le Minh Nghia" w:date="2019-10-09T10:56:00Z">
                    <w:rPr/>
                  </w:rPrChange>
                </w:rPr>
                <w:t>trang</w:t>
              </w:r>
              <w:proofErr w:type="spellEnd"/>
              <w:r w:rsidRPr="00B41112">
                <w:rPr>
                  <w:sz w:val="26"/>
                  <w:szCs w:val="26"/>
                  <w:rPrChange w:id="37342" w:author="Le Minh Nghia" w:date="2019-10-09T10:56:00Z">
                    <w:rPr/>
                  </w:rPrChange>
                </w:rPr>
                <w:t xml:space="preserve"> </w:t>
              </w:r>
              <w:proofErr w:type="spellStart"/>
              <w:r w:rsidRPr="00B41112">
                <w:rPr>
                  <w:sz w:val="26"/>
                  <w:szCs w:val="26"/>
                  <w:rPrChange w:id="37343" w:author="Le Minh Nghia" w:date="2019-10-09T10:56:00Z">
                    <w:rPr/>
                  </w:rPrChange>
                </w:rPr>
                <w:t>riêng</w:t>
              </w:r>
              <w:proofErr w:type="spellEnd"/>
              <w:r w:rsidRPr="00B41112">
                <w:rPr>
                  <w:sz w:val="26"/>
                  <w:szCs w:val="26"/>
                  <w:rPrChange w:id="37344" w:author="Le Minh Nghia" w:date="2019-10-09T10:56:00Z">
                    <w:rPr/>
                  </w:rPrChange>
                </w:rPr>
                <w:t xml:space="preserve"> </w:t>
              </w:r>
              <w:proofErr w:type="spellStart"/>
              <w:r w:rsidRPr="00B41112">
                <w:rPr>
                  <w:sz w:val="26"/>
                  <w:szCs w:val="26"/>
                  <w:rPrChange w:id="37345" w:author="Le Minh Nghia" w:date="2019-10-09T10:56:00Z">
                    <w:rPr/>
                  </w:rPrChange>
                </w:rPr>
                <w:t>để</w:t>
              </w:r>
              <w:proofErr w:type="spellEnd"/>
              <w:r w:rsidRPr="00B41112">
                <w:rPr>
                  <w:sz w:val="26"/>
                  <w:szCs w:val="26"/>
                  <w:rPrChange w:id="37346" w:author="Le Minh Nghia" w:date="2019-10-09T10:56:00Z">
                    <w:rPr/>
                  </w:rPrChange>
                </w:rPr>
                <w:t xml:space="preserve"> </w:t>
              </w:r>
              <w:proofErr w:type="spellStart"/>
              <w:r w:rsidRPr="00B41112">
                <w:rPr>
                  <w:sz w:val="26"/>
                  <w:szCs w:val="26"/>
                  <w:rPrChange w:id="37347" w:author="Le Minh Nghia" w:date="2019-10-09T10:56:00Z">
                    <w:rPr/>
                  </w:rPrChange>
                </w:rPr>
                <w:t>thực</w:t>
              </w:r>
              <w:proofErr w:type="spellEnd"/>
              <w:r w:rsidRPr="00B41112">
                <w:rPr>
                  <w:sz w:val="26"/>
                  <w:szCs w:val="26"/>
                  <w:rPrChange w:id="37348" w:author="Le Minh Nghia" w:date="2019-10-09T10:56:00Z">
                    <w:rPr/>
                  </w:rPrChange>
                </w:rPr>
                <w:t xml:space="preserve"> </w:t>
              </w:r>
              <w:proofErr w:type="spellStart"/>
              <w:r w:rsidRPr="00B41112">
                <w:rPr>
                  <w:sz w:val="26"/>
                  <w:szCs w:val="26"/>
                  <w:rPrChange w:id="37349" w:author="Le Minh Nghia" w:date="2019-10-09T10:56:00Z">
                    <w:rPr/>
                  </w:rPrChange>
                </w:rPr>
                <w:t>hiện</w:t>
              </w:r>
              <w:proofErr w:type="spellEnd"/>
              <w:r w:rsidRPr="00B41112">
                <w:rPr>
                  <w:sz w:val="26"/>
                  <w:szCs w:val="26"/>
                  <w:rPrChange w:id="37350" w:author="Le Minh Nghia" w:date="2019-10-09T10:56:00Z">
                    <w:rPr/>
                  </w:rPrChange>
                </w:rPr>
                <w:t xml:space="preserve"> </w:t>
              </w:r>
              <w:proofErr w:type="spellStart"/>
              <w:r w:rsidRPr="00B41112">
                <w:rPr>
                  <w:sz w:val="26"/>
                  <w:szCs w:val="26"/>
                  <w:rPrChange w:id="37351" w:author="Le Minh Nghia" w:date="2019-10-09T10:56:00Z">
                    <w:rPr/>
                  </w:rPrChange>
                </w:rPr>
                <w:t>các</w:t>
              </w:r>
              <w:proofErr w:type="spellEnd"/>
              <w:r w:rsidRPr="00B41112">
                <w:rPr>
                  <w:sz w:val="26"/>
                  <w:szCs w:val="26"/>
                  <w:rPrChange w:id="37352" w:author="Le Minh Nghia" w:date="2019-10-09T10:56:00Z">
                    <w:rPr/>
                  </w:rPrChange>
                </w:rPr>
                <w:t xml:space="preserve"> </w:t>
              </w:r>
              <w:proofErr w:type="spellStart"/>
              <w:r w:rsidRPr="00B41112">
                <w:rPr>
                  <w:sz w:val="26"/>
                  <w:szCs w:val="26"/>
                  <w:rPrChange w:id="37353" w:author="Le Minh Nghia" w:date="2019-10-09T10:56:00Z">
                    <w:rPr/>
                  </w:rPrChange>
                </w:rPr>
                <w:t>chức</w:t>
              </w:r>
              <w:proofErr w:type="spellEnd"/>
              <w:r w:rsidRPr="00B41112">
                <w:rPr>
                  <w:sz w:val="26"/>
                  <w:szCs w:val="26"/>
                  <w:rPrChange w:id="37354" w:author="Le Minh Nghia" w:date="2019-10-09T10:56:00Z">
                    <w:rPr/>
                  </w:rPrChange>
                </w:rPr>
                <w:t xml:space="preserve"> </w:t>
              </w:r>
              <w:proofErr w:type="spellStart"/>
              <w:r w:rsidRPr="00B41112">
                <w:rPr>
                  <w:sz w:val="26"/>
                  <w:szCs w:val="26"/>
                  <w:rPrChange w:id="37355" w:author="Le Minh Nghia" w:date="2019-10-09T10:56:00Z">
                    <w:rPr/>
                  </w:rPrChange>
                </w:rPr>
                <w:t>năng</w:t>
              </w:r>
              <w:proofErr w:type="spellEnd"/>
              <w:r w:rsidRPr="00B41112">
                <w:rPr>
                  <w:sz w:val="26"/>
                  <w:szCs w:val="26"/>
                  <w:rPrChange w:id="37356" w:author="Le Minh Nghia" w:date="2019-10-09T10:56:00Z">
                    <w:rPr/>
                  </w:rPrChange>
                </w:rPr>
                <w:t xml:space="preserve"> </w:t>
              </w:r>
              <w:proofErr w:type="spellStart"/>
              <w:r w:rsidRPr="00B41112">
                <w:rPr>
                  <w:sz w:val="26"/>
                  <w:szCs w:val="26"/>
                  <w:rPrChange w:id="37357" w:author="Le Minh Nghia" w:date="2019-10-09T10:56:00Z">
                    <w:rPr/>
                  </w:rPrChange>
                </w:rPr>
                <w:t>cho</w:t>
              </w:r>
              <w:proofErr w:type="spellEnd"/>
              <w:r w:rsidRPr="00B41112">
                <w:rPr>
                  <w:sz w:val="26"/>
                  <w:szCs w:val="26"/>
                  <w:rPrChange w:id="37358" w:author="Le Minh Nghia" w:date="2019-10-09T10:56:00Z">
                    <w:rPr/>
                  </w:rPrChange>
                </w:rPr>
                <w:t xml:space="preserve"> </w:t>
              </w:r>
              <w:proofErr w:type="spellStart"/>
              <w:r w:rsidRPr="00B41112">
                <w:rPr>
                  <w:sz w:val="26"/>
                  <w:szCs w:val="26"/>
                  <w:rPrChange w:id="37359" w:author="Le Minh Nghia" w:date="2019-10-09T10:56:00Z">
                    <w:rPr/>
                  </w:rPrChange>
                </w:rPr>
                <w:t>phân</w:t>
              </w:r>
              <w:proofErr w:type="spellEnd"/>
              <w:r w:rsidRPr="00B41112">
                <w:rPr>
                  <w:sz w:val="26"/>
                  <w:szCs w:val="26"/>
                  <w:rPrChange w:id="37360" w:author="Le Minh Nghia" w:date="2019-10-09T10:56:00Z">
                    <w:rPr/>
                  </w:rPrChange>
                </w:rPr>
                <w:t xml:space="preserve"> </w:t>
              </w:r>
              <w:proofErr w:type="spellStart"/>
              <w:r w:rsidRPr="00B41112">
                <w:rPr>
                  <w:sz w:val="26"/>
                  <w:szCs w:val="26"/>
                  <w:rPrChange w:id="37361" w:author="Le Minh Nghia" w:date="2019-10-09T10:56:00Z">
                    <w:rPr/>
                  </w:rPrChange>
                </w:rPr>
                <w:t>hệ</w:t>
              </w:r>
              <w:proofErr w:type="spellEnd"/>
              <w:r w:rsidRPr="00B41112">
                <w:rPr>
                  <w:sz w:val="26"/>
                  <w:szCs w:val="26"/>
                  <w:rPrChange w:id="37362" w:author="Le Minh Nghia" w:date="2019-10-09T10:56:00Z">
                    <w:rPr/>
                  </w:rPrChange>
                </w:rPr>
                <w:t xml:space="preserve"> </w:t>
              </w:r>
              <w:proofErr w:type="spellStart"/>
              <w:r w:rsidRPr="00B41112">
                <w:rPr>
                  <w:sz w:val="26"/>
                  <w:szCs w:val="26"/>
                  <w:rPrChange w:id="37363" w:author="Le Minh Nghia" w:date="2019-10-09T10:56:00Z">
                    <w:rPr/>
                  </w:rPrChange>
                </w:rPr>
                <w:t>quản</w:t>
              </w:r>
              <w:proofErr w:type="spellEnd"/>
              <w:r w:rsidRPr="00B41112">
                <w:rPr>
                  <w:sz w:val="26"/>
                  <w:szCs w:val="26"/>
                  <w:rPrChange w:id="37364" w:author="Le Minh Nghia" w:date="2019-10-09T10:56:00Z">
                    <w:rPr/>
                  </w:rPrChange>
                </w:rPr>
                <w:t xml:space="preserve"> </w:t>
              </w:r>
              <w:proofErr w:type="spellStart"/>
              <w:r w:rsidRPr="00B41112">
                <w:rPr>
                  <w:sz w:val="26"/>
                  <w:szCs w:val="26"/>
                  <w:rPrChange w:id="37365" w:author="Le Minh Nghia" w:date="2019-10-09T10:56:00Z">
                    <w:rPr/>
                  </w:rPrChange>
                </w:rPr>
                <w:t>trị</w:t>
              </w:r>
              <w:proofErr w:type="spellEnd"/>
              <w:r w:rsidRPr="00B41112">
                <w:rPr>
                  <w:sz w:val="26"/>
                  <w:szCs w:val="26"/>
                  <w:rPrChange w:id="37366" w:author="Le Minh Nghia" w:date="2019-10-09T10:56:00Z">
                    <w:rPr/>
                  </w:rPrChange>
                </w:rPr>
                <w:t xml:space="preserve"> </w:t>
              </w:r>
              <w:proofErr w:type="spellStart"/>
              <w:r w:rsidRPr="00B41112">
                <w:rPr>
                  <w:sz w:val="26"/>
                  <w:szCs w:val="26"/>
                  <w:rPrChange w:id="37367" w:author="Le Minh Nghia" w:date="2019-10-09T10:56:00Z">
                    <w:rPr/>
                  </w:rPrChange>
                </w:rPr>
                <w:t>viên</w:t>
              </w:r>
              <w:proofErr w:type="spellEnd"/>
              <w:r w:rsidRPr="00B41112">
                <w:rPr>
                  <w:sz w:val="26"/>
                  <w:szCs w:val="26"/>
                  <w:rPrChange w:id="37368" w:author="Le Minh Nghia" w:date="2019-10-09T10:56:00Z">
                    <w:rPr/>
                  </w:rPrChange>
                </w:rPr>
                <w:t xml:space="preserve"> </w:t>
              </w:r>
              <w:proofErr w:type="spellStart"/>
              <w:r w:rsidRPr="00B41112">
                <w:rPr>
                  <w:sz w:val="26"/>
                  <w:szCs w:val="26"/>
                  <w:rPrChange w:id="37369" w:author="Le Minh Nghia" w:date="2019-10-09T10:56:00Z">
                    <w:rPr/>
                  </w:rPrChange>
                </w:rPr>
                <w:t>của</w:t>
              </w:r>
              <w:proofErr w:type="spellEnd"/>
              <w:r w:rsidRPr="00B41112">
                <w:rPr>
                  <w:sz w:val="26"/>
                  <w:szCs w:val="26"/>
                  <w:rPrChange w:id="37370" w:author="Le Minh Nghia" w:date="2019-10-09T10:56:00Z">
                    <w:rPr/>
                  </w:rPrChange>
                </w:rPr>
                <w:t xml:space="preserve"> </w:t>
              </w:r>
              <w:proofErr w:type="spellStart"/>
              <w:r w:rsidRPr="00B41112">
                <w:rPr>
                  <w:sz w:val="26"/>
                  <w:szCs w:val="26"/>
                  <w:rPrChange w:id="37371" w:author="Le Minh Nghia" w:date="2019-10-09T10:56:00Z">
                    <w:rPr/>
                  </w:rPrChange>
                </w:rPr>
                <w:t>hệ</w:t>
              </w:r>
              <w:proofErr w:type="spellEnd"/>
              <w:r w:rsidRPr="00B41112">
                <w:rPr>
                  <w:sz w:val="26"/>
                  <w:szCs w:val="26"/>
                  <w:rPrChange w:id="37372" w:author="Le Minh Nghia" w:date="2019-10-09T10:56:00Z">
                    <w:rPr/>
                  </w:rPrChange>
                </w:rPr>
                <w:t xml:space="preserve"> </w:t>
              </w:r>
              <w:proofErr w:type="spellStart"/>
              <w:r w:rsidRPr="00B41112">
                <w:rPr>
                  <w:sz w:val="26"/>
                  <w:szCs w:val="26"/>
                  <w:rPrChange w:id="37373" w:author="Le Minh Nghia" w:date="2019-10-09T10:56:00Z">
                    <w:rPr/>
                  </w:rPrChange>
                </w:rPr>
                <w:t>thống</w:t>
              </w:r>
              <w:proofErr w:type="spellEnd"/>
              <w:r w:rsidRPr="00B41112">
                <w:rPr>
                  <w:sz w:val="26"/>
                  <w:szCs w:val="26"/>
                  <w:rPrChange w:id="37374" w:author="Le Minh Nghia" w:date="2019-10-09T10:56:00Z">
                    <w:rPr/>
                  </w:rPrChange>
                </w:rPr>
                <w:t xml:space="preserve">. </w:t>
              </w:r>
            </w:ins>
          </w:p>
          <w:p w:rsidR="00B41112" w:rsidRPr="00B41112" w:rsidRDefault="00B41112" w:rsidP="00B41112">
            <w:pPr>
              <w:keepNext/>
              <w:numPr>
                <w:ilvl w:val="0"/>
                <w:numId w:val="52"/>
              </w:numPr>
              <w:spacing w:before="120" w:after="0" w:line="264" w:lineRule="auto"/>
              <w:jc w:val="both"/>
              <w:outlineLvl w:val="0"/>
              <w:rPr>
                <w:ins w:id="37375" w:author="Le Minh Nghia" w:date="2019-10-09T10:54:00Z"/>
                <w:sz w:val="26"/>
                <w:szCs w:val="26"/>
                <w:rPrChange w:id="37376" w:author="Le Minh Nghia" w:date="2019-10-09T10:56:00Z">
                  <w:rPr>
                    <w:ins w:id="37377" w:author="Le Minh Nghia" w:date="2019-10-09T10:54:00Z"/>
                  </w:rPr>
                </w:rPrChange>
              </w:rPr>
            </w:pPr>
            <w:proofErr w:type="spellStart"/>
            <w:ins w:id="37378" w:author="Le Minh Nghia" w:date="2019-10-09T10:54:00Z">
              <w:r w:rsidRPr="00B41112">
                <w:rPr>
                  <w:sz w:val="26"/>
                  <w:szCs w:val="26"/>
                  <w:rPrChange w:id="37379" w:author="Le Minh Nghia" w:date="2019-10-09T10:56:00Z">
                    <w:rPr/>
                  </w:rPrChange>
                </w:rPr>
                <w:t>Xây</w:t>
              </w:r>
              <w:proofErr w:type="spellEnd"/>
              <w:r w:rsidRPr="00B41112">
                <w:rPr>
                  <w:sz w:val="26"/>
                  <w:szCs w:val="26"/>
                  <w:rPrChange w:id="37380" w:author="Le Minh Nghia" w:date="2019-10-09T10:56:00Z">
                    <w:rPr/>
                  </w:rPrChange>
                </w:rPr>
                <w:t xml:space="preserve"> </w:t>
              </w:r>
              <w:proofErr w:type="spellStart"/>
              <w:r w:rsidRPr="00B41112">
                <w:rPr>
                  <w:sz w:val="26"/>
                  <w:szCs w:val="26"/>
                  <w:rPrChange w:id="37381" w:author="Le Minh Nghia" w:date="2019-10-09T10:56:00Z">
                    <w:rPr/>
                  </w:rPrChange>
                </w:rPr>
                <w:t>dựng</w:t>
              </w:r>
              <w:proofErr w:type="spellEnd"/>
              <w:r w:rsidRPr="00B41112">
                <w:rPr>
                  <w:sz w:val="26"/>
                  <w:szCs w:val="26"/>
                  <w:rPrChange w:id="37382" w:author="Le Minh Nghia" w:date="2019-10-09T10:56:00Z">
                    <w:rPr/>
                  </w:rPrChange>
                </w:rPr>
                <w:t xml:space="preserve"> </w:t>
              </w:r>
              <w:proofErr w:type="spellStart"/>
              <w:r w:rsidRPr="00B41112">
                <w:rPr>
                  <w:sz w:val="26"/>
                  <w:szCs w:val="26"/>
                  <w:rPrChange w:id="37383" w:author="Le Minh Nghia" w:date="2019-10-09T10:56:00Z">
                    <w:rPr/>
                  </w:rPrChange>
                </w:rPr>
                <w:t>một</w:t>
              </w:r>
              <w:proofErr w:type="spellEnd"/>
              <w:r w:rsidRPr="00B41112">
                <w:rPr>
                  <w:sz w:val="26"/>
                  <w:szCs w:val="26"/>
                  <w:rPrChange w:id="37384" w:author="Le Minh Nghia" w:date="2019-10-09T10:56:00Z">
                    <w:rPr/>
                  </w:rPrChange>
                </w:rPr>
                <w:t xml:space="preserve"> </w:t>
              </w:r>
              <w:proofErr w:type="spellStart"/>
              <w:r w:rsidRPr="00B41112">
                <w:rPr>
                  <w:sz w:val="26"/>
                  <w:szCs w:val="26"/>
                  <w:rPrChange w:id="37385" w:author="Le Minh Nghia" w:date="2019-10-09T10:56:00Z">
                    <w:rPr/>
                  </w:rPrChange>
                </w:rPr>
                <w:t>trang</w:t>
              </w:r>
              <w:proofErr w:type="spellEnd"/>
              <w:r w:rsidRPr="00B41112">
                <w:rPr>
                  <w:sz w:val="26"/>
                  <w:szCs w:val="26"/>
                  <w:rPrChange w:id="37386" w:author="Le Minh Nghia" w:date="2019-10-09T10:56:00Z">
                    <w:rPr/>
                  </w:rPrChange>
                </w:rPr>
                <w:t xml:space="preserve"> </w:t>
              </w:r>
              <w:proofErr w:type="spellStart"/>
              <w:r w:rsidRPr="00B41112">
                <w:rPr>
                  <w:sz w:val="26"/>
                  <w:szCs w:val="26"/>
                  <w:rPrChange w:id="37387" w:author="Le Minh Nghia" w:date="2019-10-09T10:56:00Z">
                    <w:rPr/>
                  </w:rPrChange>
                </w:rPr>
                <w:t>riêng</w:t>
              </w:r>
              <w:proofErr w:type="spellEnd"/>
              <w:r w:rsidRPr="00B41112">
                <w:rPr>
                  <w:sz w:val="26"/>
                  <w:szCs w:val="26"/>
                  <w:rPrChange w:id="37388" w:author="Le Minh Nghia" w:date="2019-10-09T10:56:00Z">
                    <w:rPr/>
                  </w:rPrChange>
                </w:rPr>
                <w:t xml:space="preserve"> </w:t>
              </w:r>
              <w:proofErr w:type="spellStart"/>
              <w:r w:rsidRPr="00B41112">
                <w:rPr>
                  <w:sz w:val="26"/>
                  <w:szCs w:val="26"/>
                  <w:rPrChange w:id="37389" w:author="Le Minh Nghia" w:date="2019-10-09T10:56:00Z">
                    <w:rPr/>
                  </w:rPrChange>
                </w:rPr>
                <w:t>để</w:t>
              </w:r>
              <w:proofErr w:type="spellEnd"/>
              <w:r w:rsidRPr="00B41112">
                <w:rPr>
                  <w:sz w:val="26"/>
                  <w:szCs w:val="26"/>
                  <w:rPrChange w:id="37390" w:author="Le Minh Nghia" w:date="2019-10-09T10:56:00Z">
                    <w:rPr/>
                  </w:rPrChange>
                </w:rPr>
                <w:t xml:space="preserve"> </w:t>
              </w:r>
              <w:proofErr w:type="spellStart"/>
              <w:r w:rsidRPr="00B41112">
                <w:rPr>
                  <w:sz w:val="26"/>
                  <w:szCs w:val="26"/>
                  <w:rPrChange w:id="37391" w:author="Le Minh Nghia" w:date="2019-10-09T10:56:00Z">
                    <w:rPr/>
                  </w:rPrChange>
                </w:rPr>
                <w:t>thực</w:t>
              </w:r>
              <w:proofErr w:type="spellEnd"/>
              <w:r w:rsidRPr="00B41112">
                <w:rPr>
                  <w:sz w:val="26"/>
                  <w:szCs w:val="26"/>
                  <w:rPrChange w:id="37392" w:author="Le Minh Nghia" w:date="2019-10-09T10:56:00Z">
                    <w:rPr/>
                  </w:rPrChange>
                </w:rPr>
                <w:t xml:space="preserve"> </w:t>
              </w:r>
              <w:proofErr w:type="spellStart"/>
              <w:r w:rsidRPr="00B41112">
                <w:rPr>
                  <w:sz w:val="26"/>
                  <w:szCs w:val="26"/>
                  <w:rPrChange w:id="37393" w:author="Le Minh Nghia" w:date="2019-10-09T10:56:00Z">
                    <w:rPr/>
                  </w:rPrChange>
                </w:rPr>
                <w:t>hiện</w:t>
              </w:r>
              <w:proofErr w:type="spellEnd"/>
              <w:r w:rsidRPr="00B41112">
                <w:rPr>
                  <w:sz w:val="26"/>
                  <w:szCs w:val="26"/>
                  <w:rPrChange w:id="37394" w:author="Le Minh Nghia" w:date="2019-10-09T10:56:00Z">
                    <w:rPr/>
                  </w:rPrChange>
                </w:rPr>
                <w:t xml:space="preserve"> </w:t>
              </w:r>
              <w:proofErr w:type="spellStart"/>
              <w:r w:rsidRPr="00B41112">
                <w:rPr>
                  <w:sz w:val="26"/>
                  <w:szCs w:val="26"/>
                  <w:rPrChange w:id="37395" w:author="Le Minh Nghia" w:date="2019-10-09T10:56:00Z">
                    <w:rPr/>
                  </w:rPrChange>
                </w:rPr>
                <w:t>các</w:t>
              </w:r>
              <w:proofErr w:type="spellEnd"/>
              <w:r w:rsidRPr="00B41112">
                <w:rPr>
                  <w:sz w:val="26"/>
                  <w:szCs w:val="26"/>
                  <w:rPrChange w:id="37396" w:author="Le Minh Nghia" w:date="2019-10-09T10:56:00Z">
                    <w:rPr/>
                  </w:rPrChange>
                </w:rPr>
                <w:t xml:space="preserve"> </w:t>
              </w:r>
              <w:proofErr w:type="spellStart"/>
              <w:r w:rsidRPr="00B41112">
                <w:rPr>
                  <w:sz w:val="26"/>
                  <w:szCs w:val="26"/>
                  <w:rPrChange w:id="37397" w:author="Le Minh Nghia" w:date="2019-10-09T10:56:00Z">
                    <w:rPr/>
                  </w:rPrChange>
                </w:rPr>
                <w:t>chức</w:t>
              </w:r>
              <w:proofErr w:type="spellEnd"/>
              <w:r w:rsidRPr="00B41112">
                <w:rPr>
                  <w:sz w:val="26"/>
                  <w:szCs w:val="26"/>
                  <w:rPrChange w:id="37398" w:author="Le Minh Nghia" w:date="2019-10-09T10:56:00Z">
                    <w:rPr/>
                  </w:rPrChange>
                </w:rPr>
                <w:t xml:space="preserve"> </w:t>
              </w:r>
              <w:proofErr w:type="spellStart"/>
              <w:r w:rsidRPr="00B41112">
                <w:rPr>
                  <w:sz w:val="26"/>
                  <w:szCs w:val="26"/>
                  <w:rPrChange w:id="37399" w:author="Le Minh Nghia" w:date="2019-10-09T10:56:00Z">
                    <w:rPr/>
                  </w:rPrChange>
                </w:rPr>
                <w:t>năng</w:t>
              </w:r>
              <w:proofErr w:type="spellEnd"/>
              <w:r w:rsidRPr="00B41112">
                <w:rPr>
                  <w:sz w:val="26"/>
                  <w:szCs w:val="26"/>
                  <w:rPrChange w:id="37400" w:author="Le Minh Nghia" w:date="2019-10-09T10:56:00Z">
                    <w:rPr/>
                  </w:rPrChange>
                </w:rPr>
                <w:t xml:space="preserve"> </w:t>
              </w:r>
              <w:proofErr w:type="spellStart"/>
              <w:r w:rsidRPr="00B41112">
                <w:rPr>
                  <w:sz w:val="26"/>
                  <w:szCs w:val="26"/>
                  <w:rPrChange w:id="37401" w:author="Le Minh Nghia" w:date="2019-10-09T10:56:00Z">
                    <w:rPr/>
                  </w:rPrChange>
                </w:rPr>
                <w:t>cho</w:t>
              </w:r>
              <w:proofErr w:type="spellEnd"/>
              <w:r w:rsidRPr="00B41112">
                <w:rPr>
                  <w:sz w:val="26"/>
                  <w:szCs w:val="26"/>
                  <w:rPrChange w:id="37402" w:author="Le Minh Nghia" w:date="2019-10-09T10:56:00Z">
                    <w:rPr/>
                  </w:rPrChange>
                </w:rPr>
                <w:t xml:space="preserve"> </w:t>
              </w:r>
              <w:proofErr w:type="spellStart"/>
              <w:r w:rsidRPr="00B41112">
                <w:rPr>
                  <w:sz w:val="26"/>
                  <w:szCs w:val="26"/>
                  <w:rPrChange w:id="37403" w:author="Le Minh Nghia" w:date="2019-10-09T10:56:00Z">
                    <w:rPr/>
                  </w:rPrChange>
                </w:rPr>
                <w:t>phân</w:t>
              </w:r>
              <w:proofErr w:type="spellEnd"/>
              <w:r w:rsidRPr="00B41112">
                <w:rPr>
                  <w:sz w:val="26"/>
                  <w:szCs w:val="26"/>
                  <w:rPrChange w:id="37404" w:author="Le Minh Nghia" w:date="2019-10-09T10:56:00Z">
                    <w:rPr/>
                  </w:rPrChange>
                </w:rPr>
                <w:t xml:space="preserve"> </w:t>
              </w:r>
              <w:proofErr w:type="spellStart"/>
              <w:r w:rsidRPr="00B41112">
                <w:rPr>
                  <w:sz w:val="26"/>
                  <w:szCs w:val="26"/>
                  <w:rPrChange w:id="37405" w:author="Le Minh Nghia" w:date="2019-10-09T10:56:00Z">
                    <w:rPr/>
                  </w:rPrChange>
                </w:rPr>
                <w:t>hệ</w:t>
              </w:r>
              <w:proofErr w:type="spellEnd"/>
              <w:r w:rsidRPr="00B41112">
                <w:rPr>
                  <w:sz w:val="26"/>
                  <w:szCs w:val="26"/>
                  <w:rPrChange w:id="37406" w:author="Le Minh Nghia" w:date="2019-10-09T10:56:00Z">
                    <w:rPr/>
                  </w:rPrChange>
                </w:rPr>
                <w:t xml:space="preserve"> </w:t>
              </w:r>
              <w:proofErr w:type="spellStart"/>
              <w:r w:rsidRPr="00B41112">
                <w:rPr>
                  <w:sz w:val="26"/>
                  <w:szCs w:val="26"/>
                  <w:rPrChange w:id="37407" w:author="Le Minh Nghia" w:date="2019-10-09T10:56:00Z">
                    <w:rPr/>
                  </w:rPrChange>
                </w:rPr>
                <w:t>cựu</w:t>
              </w:r>
              <w:proofErr w:type="spellEnd"/>
              <w:r w:rsidRPr="00B41112">
                <w:rPr>
                  <w:sz w:val="26"/>
                  <w:szCs w:val="26"/>
                  <w:rPrChange w:id="37408" w:author="Le Minh Nghia" w:date="2019-10-09T10:56:00Z">
                    <w:rPr/>
                  </w:rPrChange>
                </w:rPr>
                <w:t xml:space="preserve"> </w:t>
              </w:r>
              <w:proofErr w:type="spellStart"/>
              <w:r w:rsidRPr="00B41112">
                <w:rPr>
                  <w:sz w:val="26"/>
                  <w:szCs w:val="26"/>
                  <w:rPrChange w:id="37409" w:author="Le Minh Nghia" w:date="2019-10-09T10:56:00Z">
                    <w:rPr/>
                  </w:rPrChange>
                </w:rPr>
                <w:t>sinh</w:t>
              </w:r>
              <w:proofErr w:type="spellEnd"/>
              <w:r w:rsidRPr="00B41112">
                <w:rPr>
                  <w:sz w:val="26"/>
                  <w:szCs w:val="26"/>
                  <w:rPrChange w:id="37410" w:author="Le Minh Nghia" w:date="2019-10-09T10:56:00Z">
                    <w:rPr/>
                  </w:rPrChange>
                </w:rPr>
                <w:t xml:space="preserve"> </w:t>
              </w:r>
              <w:proofErr w:type="spellStart"/>
              <w:r w:rsidRPr="00B41112">
                <w:rPr>
                  <w:sz w:val="26"/>
                  <w:szCs w:val="26"/>
                  <w:rPrChange w:id="37411" w:author="Le Minh Nghia" w:date="2019-10-09T10:56:00Z">
                    <w:rPr/>
                  </w:rPrChange>
                </w:rPr>
                <w:t>viên</w:t>
              </w:r>
              <w:proofErr w:type="spellEnd"/>
              <w:r w:rsidRPr="00B41112">
                <w:rPr>
                  <w:sz w:val="26"/>
                  <w:szCs w:val="26"/>
                  <w:rPrChange w:id="37412" w:author="Le Minh Nghia" w:date="2019-10-09T10:56:00Z">
                    <w:rPr/>
                  </w:rPrChange>
                </w:rPr>
                <w:t xml:space="preserve"> </w:t>
              </w:r>
              <w:proofErr w:type="spellStart"/>
              <w:r w:rsidRPr="00B41112">
                <w:rPr>
                  <w:sz w:val="26"/>
                  <w:szCs w:val="26"/>
                  <w:rPrChange w:id="37413" w:author="Le Minh Nghia" w:date="2019-10-09T10:56:00Z">
                    <w:rPr/>
                  </w:rPrChange>
                </w:rPr>
                <w:t>của</w:t>
              </w:r>
              <w:proofErr w:type="spellEnd"/>
              <w:r w:rsidRPr="00B41112">
                <w:rPr>
                  <w:sz w:val="26"/>
                  <w:szCs w:val="26"/>
                  <w:rPrChange w:id="37414" w:author="Le Minh Nghia" w:date="2019-10-09T10:56:00Z">
                    <w:rPr/>
                  </w:rPrChange>
                </w:rPr>
                <w:t xml:space="preserve"> </w:t>
              </w:r>
              <w:proofErr w:type="spellStart"/>
              <w:r w:rsidRPr="00B41112">
                <w:rPr>
                  <w:sz w:val="26"/>
                  <w:szCs w:val="26"/>
                  <w:rPrChange w:id="37415" w:author="Le Minh Nghia" w:date="2019-10-09T10:56:00Z">
                    <w:rPr/>
                  </w:rPrChange>
                </w:rPr>
                <w:t>hệ</w:t>
              </w:r>
              <w:proofErr w:type="spellEnd"/>
              <w:r w:rsidRPr="00B41112">
                <w:rPr>
                  <w:sz w:val="26"/>
                  <w:szCs w:val="26"/>
                  <w:rPrChange w:id="37416" w:author="Le Minh Nghia" w:date="2019-10-09T10:56:00Z">
                    <w:rPr/>
                  </w:rPrChange>
                </w:rPr>
                <w:t xml:space="preserve"> </w:t>
              </w:r>
              <w:proofErr w:type="spellStart"/>
              <w:r w:rsidRPr="00B41112">
                <w:rPr>
                  <w:sz w:val="26"/>
                  <w:szCs w:val="26"/>
                  <w:rPrChange w:id="37417" w:author="Le Minh Nghia" w:date="2019-10-09T10:56:00Z">
                    <w:rPr/>
                  </w:rPrChange>
                </w:rPr>
                <w:t>thống</w:t>
              </w:r>
              <w:proofErr w:type="spellEnd"/>
              <w:r w:rsidRPr="00B41112">
                <w:rPr>
                  <w:sz w:val="26"/>
                  <w:szCs w:val="26"/>
                  <w:rPrChange w:id="37418" w:author="Le Minh Nghia" w:date="2019-10-09T10:56:00Z">
                    <w:rPr/>
                  </w:rPrChange>
                </w:rPr>
                <w:t xml:space="preserve">. </w:t>
              </w:r>
            </w:ins>
          </w:p>
          <w:p w:rsidR="00B41112" w:rsidRPr="00B41112" w:rsidRDefault="00B41112" w:rsidP="00B41112">
            <w:pPr>
              <w:keepNext/>
              <w:numPr>
                <w:ilvl w:val="0"/>
                <w:numId w:val="52"/>
              </w:numPr>
              <w:spacing w:before="120" w:after="0" w:line="264" w:lineRule="auto"/>
              <w:jc w:val="both"/>
              <w:outlineLvl w:val="0"/>
              <w:rPr>
                <w:ins w:id="37419" w:author="Le Minh Nghia" w:date="2019-10-09T10:54:00Z"/>
                <w:sz w:val="26"/>
                <w:szCs w:val="26"/>
                <w:rPrChange w:id="37420" w:author="Le Minh Nghia" w:date="2019-10-09T10:56:00Z">
                  <w:rPr>
                    <w:ins w:id="37421" w:author="Le Minh Nghia" w:date="2019-10-09T10:54:00Z"/>
                  </w:rPr>
                </w:rPrChange>
              </w:rPr>
            </w:pPr>
            <w:proofErr w:type="spellStart"/>
            <w:ins w:id="37422" w:author="Le Minh Nghia" w:date="2019-10-09T10:54:00Z">
              <w:r w:rsidRPr="00B41112">
                <w:rPr>
                  <w:sz w:val="26"/>
                  <w:szCs w:val="26"/>
                  <w:rPrChange w:id="37423" w:author="Le Minh Nghia" w:date="2019-10-09T10:56:00Z">
                    <w:rPr/>
                  </w:rPrChange>
                </w:rPr>
                <w:t>Thí</w:t>
              </w:r>
              <w:proofErr w:type="spellEnd"/>
              <w:r w:rsidRPr="00B41112">
                <w:rPr>
                  <w:sz w:val="26"/>
                  <w:szCs w:val="26"/>
                  <w:rPrChange w:id="37424" w:author="Le Minh Nghia" w:date="2019-10-09T10:56:00Z">
                    <w:rPr/>
                  </w:rPrChange>
                </w:rPr>
                <w:t xml:space="preserve"> </w:t>
              </w:r>
              <w:proofErr w:type="spellStart"/>
              <w:r w:rsidRPr="00B41112">
                <w:rPr>
                  <w:sz w:val="26"/>
                  <w:szCs w:val="26"/>
                  <w:rPrChange w:id="37425" w:author="Le Minh Nghia" w:date="2019-10-09T10:56:00Z">
                    <w:rPr/>
                  </w:rPrChange>
                </w:rPr>
                <w:t>điểm</w:t>
              </w:r>
              <w:proofErr w:type="spellEnd"/>
              <w:r w:rsidRPr="00B41112">
                <w:rPr>
                  <w:sz w:val="26"/>
                  <w:szCs w:val="26"/>
                  <w:rPrChange w:id="37426" w:author="Le Minh Nghia" w:date="2019-10-09T10:56:00Z">
                    <w:rPr/>
                  </w:rPrChange>
                </w:rPr>
                <w:t xml:space="preserve"> </w:t>
              </w:r>
              <w:proofErr w:type="spellStart"/>
              <w:r w:rsidRPr="00B41112">
                <w:rPr>
                  <w:sz w:val="26"/>
                  <w:szCs w:val="26"/>
                  <w:rPrChange w:id="37427" w:author="Le Minh Nghia" w:date="2019-10-09T10:56:00Z">
                    <w:rPr/>
                  </w:rPrChange>
                </w:rPr>
                <w:t>thành</w:t>
              </w:r>
              <w:proofErr w:type="spellEnd"/>
              <w:r w:rsidRPr="00B41112">
                <w:rPr>
                  <w:sz w:val="26"/>
                  <w:szCs w:val="26"/>
                  <w:rPrChange w:id="37428" w:author="Le Minh Nghia" w:date="2019-10-09T10:56:00Z">
                    <w:rPr/>
                  </w:rPrChange>
                </w:rPr>
                <w:t xml:space="preserve"> </w:t>
              </w:r>
              <w:proofErr w:type="spellStart"/>
              <w:r w:rsidRPr="00B41112">
                <w:rPr>
                  <w:sz w:val="26"/>
                  <w:szCs w:val="26"/>
                  <w:rPrChange w:id="37429" w:author="Le Minh Nghia" w:date="2019-10-09T10:56:00Z">
                    <w:rPr/>
                  </w:rPrChange>
                </w:rPr>
                <w:t>công</w:t>
              </w:r>
              <w:proofErr w:type="spellEnd"/>
              <w:r w:rsidRPr="00B41112">
                <w:rPr>
                  <w:sz w:val="26"/>
                  <w:szCs w:val="26"/>
                  <w:rPrChange w:id="37430" w:author="Le Minh Nghia" w:date="2019-10-09T10:56:00Z">
                    <w:rPr/>
                  </w:rPrChange>
                </w:rPr>
                <w:t xml:space="preserve"> </w:t>
              </w:r>
              <w:proofErr w:type="spellStart"/>
              <w:r w:rsidRPr="00B41112">
                <w:rPr>
                  <w:sz w:val="26"/>
                  <w:szCs w:val="26"/>
                  <w:rPrChange w:id="37431" w:author="Le Minh Nghia" w:date="2019-10-09T10:56:00Z">
                    <w:rPr/>
                  </w:rPrChange>
                </w:rPr>
                <w:t>trong</w:t>
              </w:r>
              <w:proofErr w:type="spellEnd"/>
              <w:r w:rsidRPr="00B41112">
                <w:rPr>
                  <w:sz w:val="26"/>
                  <w:szCs w:val="26"/>
                  <w:rPrChange w:id="37432" w:author="Le Minh Nghia" w:date="2019-10-09T10:56:00Z">
                    <w:rPr/>
                  </w:rPrChange>
                </w:rPr>
                <w:t xml:space="preserve"> </w:t>
              </w:r>
              <w:proofErr w:type="spellStart"/>
              <w:r w:rsidRPr="00B41112">
                <w:rPr>
                  <w:sz w:val="26"/>
                  <w:szCs w:val="26"/>
                  <w:rPrChange w:id="37433" w:author="Le Minh Nghia" w:date="2019-10-09T10:56:00Z">
                    <w:rPr/>
                  </w:rPrChange>
                </w:rPr>
                <w:t>phạm</w:t>
              </w:r>
              <w:proofErr w:type="spellEnd"/>
              <w:r w:rsidRPr="00B41112">
                <w:rPr>
                  <w:sz w:val="26"/>
                  <w:szCs w:val="26"/>
                  <w:rPrChange w:id="37434" w:author="Le Minh Nghia" w:date="2019-10-09T10:56:00Z">
                    <w:rPr/>
                  </w:rPrChange>
                </w:rPr>
                <w:t xml:space="preserve"> vi Khoa </w:t>
              </w:r>
              <w:proofErr w:type="spellStart"/>
              <w:r w:rsidRPr="00B41112">
                <w:rPr>
                  <w:sz w:val="26"/>
                  <w:szCs w:val="26"/>
                  <w:rPrChange w:id="37435" w:author="Le Minh Nghia" w:date="2019-10-09T10:56:00Z">
                    <w:rPr/>
                  </w:rPrChange>
                </w:rPr>
                <w:t>Công</w:t>
              </w:r>
              <w:proofErr w:type="spellEnd"/>
              <w:r w:rsidRPr="00B41112">
                <w:rPr>
                  <w:sz w:val="26"/>
                  <w:szCs w:val="26"/>
                  <w:rPrChange w:id="37436" w:author="Le Minh Nghia" w:date="2019-10-09T10:56:00Z">
                    <w:rPr/>
                  </w:rPrChange>
                </w:rPr>
                <w:t xml:space="preserve"> </w:t>
              </w:r>
              <w:proofErr w:type="spellStart"/>
              <w:r w:rsidRPr="00B41112">
                <w:rPr>
                  <w:sz w:val="26"/>
                  <w:szCs w:val="26"/>
                  <w:rPrChange w:id="37437" w:author="Le Minh Nghia" w:date="2019-10-09T10:56:00Z">
                    <w:rPr/>
                  </w:rPrChange>
                </w:rPr>
                <w:t>nghệ</w:t>
              </w:r>
              <w:proofErr w:type="spellEnd"/>
              <w:r w:rsidRPr="00B41112">
                <w:rPr>
                  <w:sz w:val="26"/>
                  <w:szCs w:val="26"/>
                  <w:rPrChange w:id="37438" w:author="Le Minh Nghia" w:date="2019-10-09T10:56:00Z">
                    <w:rPr/>
                  </w:rPrChange>
                </w:rPr>
                <w:t xml:space="preserve"> </w:t>
              </w:r>
              <w:proofErr w:type="spellStart"/>
              <w:r w:rsidRPr="00B41112">
                <w:rPr>
                  <w:sz w:val="26"/>
                  <w:szCs w:val="26"/>
                  <w:rPrChange w:id="37439" w:author="Le Minh Nghia" w:date="2019-10-09T10:56:00Z">
                    <w:rPr/>
                  </w:rPrChange>
                </w:rPr>
                <w:t>thông</w:t>
              </w:r>
              <w:proofErr w:type="spellEnd"/>
              <w:r w:rsidRPr="00B41112">
                <w:rPr>
                  <w:sz w:val="26"/>
                  <w:szCs w:val="26"/>
                  <w:rPrChange w:id="37440" w:author="Le Minh Nghia" w:date="2019-10-09T10:56:00Z">
                    <w:rPr/>
                  </w:rPrChange>
                </w:rPr>
                <w:t xml:space="preserve"> tin </w:t>
              </w:r>
              <w:proofErr w:type="spellStart"/>
              <w:r w:rsidRPr="00B41112">
                <w:rPr>
                  <w:sz w:val="26"/>
                  <w:szCs w:val="26"/>
                  <w:rPrChange w:id="37441" w:author="Le Minh Nghia" w:date="2019-10-09T10:56:00Z">
                    <w:rPr/>
                  </w:rPrChange>
                </w:rPr>
                <w:t>và</w:t>
              </w:r>
              <w:proofErr w:type="spellEnd"/>
              <w:r w:rsidRPr="00B41112">
                <w:rPr>
                  <w:sz w:val="26"/>
                  <w:szCs w:val="26"/>
                  <w:rPrChange w:id="37442" w:author="Le Minh Nghia" w:date="2019-10-09T10:56:00Z">
                    <w:rPr/>
                  </w:rPrChange>
                </w:rPr>
                <w:t xml:space="preserve"> </w:t>
              </w:r>
              <w:proofErr w:type="spellStart"/>
              <w:r w:rsidRPr="00B41112">
                <w:rPr>
                  <w:sz w:val="26"/>
                  <w:szCs w:val="26"/>
                  <w:rPrChange w:id="37443" w:author="Le Minh Nghia" w:date="2019-10-09T10:56:00Z">
                    <w:rPr/>
                  </w:rPrChange>
                </w:rPr>
                <w:t>truyền</w:t>
              </w:r>
              <w:proofErr w:type="spellEnd"/>
              <w:r w:rsidRPr="00B41112">
                <w:rPr>
                  <w:sz w:val="26"/>
                  <w:szCs w:val="26"/>
                  <w:rPrChange w:id="37444" w:author="Le Minh Nghia" w:date="2019-10-09T10:56:00Z">
                    <w:rPr/>
                  </w:rPrChange>
                </w:rPr>
                <w:t xml:space="preserve"> </w:t>
              </w:r>
              <w:proofErr w:type="spellStart"/>
              <w:r w:rsidRPr="00B41112">
                <w:rPr>
                  <w:sz w:val="26"/>
                  <w:szCs w:val="26"/>
                  <w:rPrChange w:id="37445" w:author="Le Minh Nghia" w:date="2019-10-09T10:56:00Z">
                    <w:rPr/>
                  </w:rPrChange>
                </w:rPr>
                <w:t>thông</w:t>
              </w:r>
              <w:proofErr w:type="spellEnd"/>
              <w:r w:rsidRPr="00B41112">
                <w:rPr>
                  <w:sz w:val="26"/>
                  <w:szCs w:val="26"/>
                  <w:rPrChange w:id="37446" w:author="Le Minh Nghia" w:date="2019-10-09T10:56:00Z">
                    <w:rPr/>
                  </w:rPrChange>
                </w:rPr>
                <w:t>.</w:t>
              </w:r>
            </w:ins>
          </w:p>
          <w:p w:rsidR="00B41112" w:rsidRPr="00B41112" w:rsidRDefault="00B41112">
            <w:pPr>
              <w:keepNext/>
              <w:spacing w:before="120" w:line="264" w:lineRule="auto"/>
              <w:ind w:left="360"/>
              <w:jc w:val="both"/>
              <w:outlineLvl w:val="0"/>
              <w:rPr>
                <w:ins w:id="37447" w:author="Le Minh Nghia" w:date="2019-10-09T10:54:00Z"/>
                <w:sz w:val="26"/>
                <w:szCs w:val="26"/>
                <w:rPrChange w:id="37448" w:author="Le Minh Nghia" w:date="2019-10-09T10:56:00Z">
                  <w:rPr>
                    <w:ins w:id="37449" w:author="Le Minh Nghia" w:date="2019-10-09T10:54:00Z"/>
                  </w:rPr>
                </w:rPrChange>
              </w:rPr>
            </w:pPr>
            <w:ins w:id="37450" w:author="Le Minh Nghia" w:date="2019-10-09T10:54:00Z">
              <w:r w:rsidRPr="00B41112">
                <w:rPr>
                  <w:sz w:val="26"/>
                  <w:szCs w:val="26"/>
                  <w:rPrChange w:id="37451" w:author="Le Minh Nghia" w:date="2019-10-09T10:56:00Z">
                    <w:rPr/>
                  </w:rPrChange>
                </w:rPr>
                <w:t xml:space="preserve">- </w:t>
              </w:r>
              <w:proofErr w:type="spellStart"/>
              <w:r w:rsidRPr="00B41112">
                <w:rPr>
                  <w:sz w:val="26"/>
                  <w:szCs w:val="26"/>
                  <w:rPrChange w:id="37452" w:author="Le Minh Nghia" w:date="2019-10-09T10:56:00Z">
                    <w:rPr/>
                  </w:rPrChange>
                </w:rPr>
                <w:t>Với</w:t>
              </w:r>
              <w:proofErr w:type="spellEnd"/>
              <w:r w:rsidRPr="00B41112">
                <w:rPr>
                  <w:sz w:val="26"/>
                  <w:szCs w:val="26"/>
                  <w:rPrChange w:id="37453" w:author="Le Minh Nghia" w:date="2019-10-09T10:56:00Z">
                    <w:rPr/>
                  </w:rPrChange>
                </w:rPr>
                <w:t xml:space="preserve"> </w:t>
              </w:r>
              <w:proofErr w:type="spellStart"/>
              <w:r w:rsidRPr="00B41112">
                <w:rPr>
                  <w:sz w:val="26"/>
                  <w:szCs w:val="26"/>
                  <w:rPrChange w:id="37454" w:author="Le Minh Nghia" w:date="2019-10-09T10:56:00Z">
                    <w:rPr/>
                  </w:rPrChange>
                </w:rPr>
                <w:t>những</w:t>
              </w:r>
              <w:proofErr w:type="spellEnd"/>
              <w:r w:rsidRPr="00B41112">
                <w:rPr>
                  <w:sz w:val="26"/>
                  <w:szCs w:val="26"/>
                  <w:rPrChange w:id="37455" w:author="Le Minh Nghia" w:date="2019-10-09T10:56:00Z">
                    <w:rPr/>
                  </w:rPrChange>
                </w:rPr>
                <w:t xml:space="preserve"> </w:t>
              </w:r>
              <w:proofErr w:type="spellStart"/>
              <w:r w:rsidRPr="00B41112">
                <w:rPr>
                  <w:sz w:val="26"/>
                  <w:szCs w:val="26"/>
                  <w:rPrChange w:id="37456" w:author="Le Minh Nghia" w:date="2019-10-09T10:56:00Z">
                    <w:rPr/>
                  </w:rPrChange>
                </w:rPr>
                <w:t>tính</w:t>
              </w:r>
              <w:proofErr w:type="spellEnd"/>
              <w:r w:rsidRPr="00B41112">
                <w:rPr>
                  <w:sz w:val="26"/>
                  <w:szCs w:val="26"/>
                  <w:rPrChange w:id="37457" w:author="Le Minh Nghia" w:date="2019-10-09T10:56:00Z">
                    <w:rPr/>
                  </w:rPrChange>
                </w:rPr>
                <w:t xml:space="preserve"> </w:t>
              </w:r>
              <w:proofErr w:type="spellStart"/>
              <w:r w:rsidRPr="00B41112">
                <w:rPr>
                  <w:sz w:val="26"/>
                  <w:szCs w:val="26"/>
                  <w:rPrChange w:id="37458" w:author="Le Minh Nghia" w:date="2019-10-09T10:56:00Z">
                    <w:rPr/>
                  </w:rPrChange>
                </w:rPr>
                <w:t>năng</w:t>
              </w:r>
              <w:proofErr w:type="spellEnd"/>
              <w:r w:rsidRPr="00B41112">
                <w:rPr>
                  <w:sz w:val="26"/>
                  <w:szCs w:val="26"/>
                  <w:rPrChange w:id="37459" w:author="Le Minh Nghia" w:date="2019-10-09T10:56:00Z">
                    <w:rPr/>
                  </w:rPrChange>
                </w:rPr>
                <w:t xml:space="preserve"> </w:t>
              </w:r>
              <w:proofErr w:type="spellStart"/>
              <w:r w:rsidRPr="00B41112">
                <w:rPr>
                  <w:sz w:val="26"/>
                  <w:szCs w:val="26"/>
                  <w:rPrChange w:id="37460" w:author="Le Minh Nghia" w:date="2019-10-09T10:56:00Z">
                    <w:rPr/>
                  </w:rPrChange>
                </w:rPr>
                <w:t>như</w:t>
              </w:r>
              <w:proofErr w:type="spellEnd"/>
              <w:r w:rsidRPr="00B41112">
                <w:rPr>
                  <w:sz w:val="26"/>
                  <w:szCs w:val="26"/>
                  <w:rPrChange w:id="37461" w:author="Le Minh Nghia" w:date="2019-10-09T10:56:00Z">
                    <w:rPr/>
                  </w:rPrChange>
                </w:rPr>
                <w:t xml:space="preserve"> </w:t>
              </w:r>
              <w:proofErr w:type="spellStart"/>
              <w:r w:rsidRPr="00B41112">
                <w:rPr>
                  <w:sz w:val="26"/>
                  <w:szCs w:val="26"/>
                  <w:rPrChange w:id="37462" w:author="Le Minh Nghia" w:date="2019-10-09T10:56:00Z">
                    <w:rPr/>
                  </w:rPrChange>
                </w:rPr>
                <w:t>trên</w:t>
              </w:r>
              <w:proofErr w:type="spellEnd"/>
              <w:r w:rsidRPr="00B41112">
                <w:rPr>
                  <w:sz w:val="26"/>
                  <w:szCs w:val="26"/>
                  <w:rPrChange w:id="37463" w:author="Le Minh Nghia" w:date="2019-10-09T10:56:00Z">
                    <w:rPr/>
                  </w:rPrChange>
                </w:rPr>
                <w:t xml:space="preserve">, </w:t>
              </w:r>
              <w:proofErr w:type="spellStart"/>
              <w:r w:rsidRPr="00B41112">
                <w:rPr>
                  <w:sz w:val="26"/>
                  <w:szCs w:val="26"/>
                  <w:rPrChange w:id="37464" w:author="Le Minh Nghia" w:date="2019-10-09T10:56:00Z">
                    <w:rPr/>
                  </w:rPrChange>
                </w:rPr>
                <w:t>hệ</w:t>
              </w:r>
              <w:proofErr w:type="spellEnd"/>
              <w:r w:rsidRPr="00B41112">
                <w:rPr>
                  <w:sz w:val="26"/>
                  <w:szCs w:val="26"/>
                  <w:rPrChange w:id="37465" w:author="Le Minh Nghia" w:date="2019-10-09T10:56:00Z">
                    <w:rPr/>
                  </w:rPrChange>
                </w:rPr>
                <w:t xml:space="preserve"> </w:t>
              </w:r>
              <w:proofErr w:type="spellStart"/>
              <w:r w:rsidRPr="00B41112">
                <w:rPr>
                  <w:sz w:val="26"/>
                  <w:szCs w:val="26"/>
                  <w:rPrChange w:id="37466" w:author="Le Minh Nghia" w:date="2019-10-09T10:56:00Z">
                    <w:rPr/>
                  </w:rPrChange>
                </w:rPr>
                <w:t>thống</w:t>
              </w:r>
              <w:proofErr w:type="spellEnd"/>
              <w:r w:rsidRPr="00B41112">
                <w:rPr>
                  <w:sz w:val="26"/>
                  <w:szCs w:val="26"/>
                  <w:rPrChange w:id="37467" w:author="Le Minh Nghia" w:date="2019-10-09T10:56:00Z">
                    <w:rPr/>
                  </w:rPrChange>
                </w:rPr>
                <w:t xml:space="preserve"> </w:t>
              </w:r>
              <w:proofErr w:type="spellStart"/>
              <w:r w:rsidRPr="00B41112">
                <w:rPr>
                  <w:sz w:val="26"/>
                  <w:szCs w:val="26"/>
                  <w:rPrChange w:id="37468" w:author="Le Minh Nghia" w:date="2019-10-09T10:56:00Z">
                    <w:rPr/>
                  </w:rPrChange>
                </w:rPr>
                <w:t>được</w:t>
              </w:r>
              <w:proofErr w:type="spellEnd"/>
              <w:r w:rsidRPr="00B41112">
                <w:rPr>
                  <w:sz w:val="26"/>
                  <w:szCs w:val="26"/>
                  <w:rPrChange w:id="37469" w:author="Le Minh Nghia" w:date="2019-10-09T10:56:00Z">
                    <w:rPr/>
                  </w:rPrChange>
                </w:rPr>
                <w:t xml:space="preserve"> </w:t>
              </w:r>
              <w:proofErr w:type="spellStart"/>
              <w:r w:rsidRPr="00B41112">
                <w:rPr>
                  <w:sz w:val="26"/>
                  <w:szCs w:val="26"/>
                  <w:rPrChange w:id="37470" w:author="Le Minh Nghia" w:date="2019-10-09T10:56:00Z">
                    <w:rPr/>
                  </w:rPrChange>
                </w:rPr>
                <w:t>phát</w:t>
              </w:r>
              <w:proofErr w:type="spellEnd"/>
              <w:r w:rsidRPr="00B41112">
                <w:rPr>
                  <w:sz w:val="26"/>
                  <w:szCs w:val="26"/>
                  <w:rPrChange w:id="37471" w:author="Le Minh Nghia" w:date="2019-10-09T10:56:00Z">
                    <w:rPr/>
                  </w:rPrChange>
                </w:rPr>
                <w:t xml:space="preserve"> </w:t>
              </w:r>
              <w:proofErr w:type="spellStart"/>
              <w:r w:rsidRPr="00B41112">
                <w:rPr>
                  <w:sz w:val="26"/>
                  <w:szCs w:val="26"/>
                  <w:rPrChange w:id="37472" w:author="Le Minh Nghia" w:date="2019-10-09T10:56:00Z">
                    <w:rPr/>
                  </w:rPrChange>
                </w:rPr>
                <w:t>triển</w:t>
              </w:r>
              <w:proofErr w:type="spellEnd"/>
              <w:r w:rsidRPr="00B41112">
                <w:rPr>
                  <w:sz w:val="26"/>
                  <w:szCs w:val="26"/>
                  <w:rPrChange w:id="37473" w:author="Le Minh Nghia" w:date="2019-10-09T10:56:00Z">
                    <w:rPr/>
                  </w:rPrChange>
                </w:rPr>
                <w:t xml:space="preserve"> </w:t>
              </w:r>
              <w:proofErr w:type="spellStart"/>
              <w:r w:rsidRPr="00B41112">
                <w:rPr>
                  <w:sz w:val="26"/>
                  <w:szCs w:val="26"/>
                  <w:rPrChange w:id="37474" w:author="Le Minh Nghia" w:date="2019-10-09T10:56:00Z">
                    <w:rPr/>
                  </w:rPrChange>
                </w:rPr>
                <w:t>với</w:t>
              </w:r>
              <w:proofErr w:type="spellEnd"/>
              <w:r w:rsidRPr="00B41112">
                <w:rPr>
                  <w:sz w:val="26"/>
                  <w:szCs w:val="26"/>
                  <w:rPrChange w:id="37475" w:author="Le Minh Nghia" w:date="2019-10-09T10:56:00Z">
                    <w:rPr/>
                  </w:rPrChange>
                </w:rPr>
                <w:t xml:space="preserve"> </w:t>
              </w:r>
              <w:proofErr w:type="spellStart"/>
              <w:r w:rsidRPr="00B41112">
                <w:rPr>
                  <w:sz w:val="26"/>
                  <w:szCs w:val="26"/>
                  <w:rPrChange w:id="37476" w:author="Le Minh Nghia" w:date="2019-10-09T10:56:00Z">
                    <w:rPr/>
                  </w:rPrChange>
                </w:rPr>
                <w:t>kỳ</w:t>
              </w:r>
              <w:proofErr w:type="spellEnd"/>
              <w:r w:rsidRPr="00B41112">
                <w:rPr>
                  <w:sz w:val="26"/>
                  <w:szCs w:val="26"/>
                  <w:rPrChange w:id="37477" w:author="Le Minh Nghia" w:date="2019-10-09T10:56:00Z">
                    <w:rPr/>
                  </w:rPrChange>
                </w:rPr>
                <w:t xml:space="preserve"> </w:t>
              </w:r>
              <w:proofErr w:type="spellStart"/>
              <w:r w:rsidRPr="00B41112">
                <w:rPr>
                  <w:sz w:val="26"/>
                  <w:szCs w:val="26"/>
                  <w:rPrChange w:id="37478" w:author="Le Minh Nghia" w:date="2019-10-09T10:56:00Z">
                    <w:rPr/>
                  </w:rPrChange>
                </w:rPr>
                <w:t>vọng</w:t>
              </w:r>
              <w:proofErr w:type="spellEnd"/>
              <w:r w:rsidRPr="00B41112">
                <w:rPr>
                  <w:sz w:val="26"/>
                  <w:szCs w:val="26"/>
                  <w:rPrChange w:id="37479" w:author="Le Minh Nghia" w:date="2019-10-09T10:56:00Z">
                    <w:rPr/>
                  </w:rPrChange>
                </w:rPr>
                <w:t xml:space="preserve"> </w:t>
              </w:r>
              <w:proofErr w:type="spellStart"/>
              <w:r w:rsidRPr="00B41112">
                <w:rPr>
                  <w:sz w:val="26"/>
                  <w:szCs w:val="26"/>
                  <w:rPrChange w:id="37480" w:author="Le Minh Nghia" w:date="2019-10-09T10:56:00Z">
                    <w:rPr/>
                  </w:rPrChange>
                </w:rPr>
                <w:t>giúp</w:t>
              </w:r>
              <w:proofErr w:type="spellEnd"/>
              <w:r w:rsidRPr="00B41112">
                <w:rPr>
                  <w:sz w:val="26"/>
                  <w:szCs w:val="26"/>
                  <w:rPrChange w:id="37481" w:author="Le Minh Nghia" w:date="2019-10-09T10:56:00Z">
                    <w:rPr/>
                  </w:rPrChange>
                </w:rPr>
                <w:t xml:space="preserve"> </w:t>
              </w:r>
              <w:proofErr w:type="spellStart"/>
              <w:r w:rsidRPr="00B41112">
                <w:rPr>
                  <w:sz w:val="26"/>
                  <w:szCs w:val="26"/>
                  <w:rPrChange w:id="37482" w:author="Le Minh Nghia" w:date="2019-10-09T10:56:00Z">
                    <w:rPr/>
                  </w:rPrChange>
                </w:rPr>
                <w:t>cho</w:t>
              </w:r>
              <w:proofErr w:type="spellEnd"/>
              <w:r w:rsidRPr="00B41112">
                <w:rPr>
                  <w:sz w:val="26"/>
                  <w:szCs w:val="26"/>
                  <w:rPrChange w:id="37483" w:author="Le Minh Nghia" w:date="2019-10-09T10:56:00Z">
                    <w:rPr/>
                  </w:rPrChange>
                </w:rPr>
                <w:t xml:space="preserve"> khoa </w:t>
              </w:r>
              <w:proofErr w:type="spellStart"/>
              <w:r w:rsidRPr="00B41112">
                <w:rPr>
                  <w:sz w:val="26"/>
                  <w:szCs w:val="26"/>
                  <w:rPrChange w:id="37484" w:author="Le Minh Nghia" w:date="2019-10-09T10:56:00Z">
                    <w:rPr/>
                  </w:rPrChange>
                </w:rPr>
                <w:t>quản</w:t>
              </w:r>
              <w:proofErr w:type="spellEnd"/>
              <w:r w:rsidRPr="00B41112">
                <w:rPr>
                  <w:sz w:val="26"/>
                  <w:szCs w:val="26"/>
                  <w:rPrChange w:id="37485" w:author="Le Minh Nghia" w:date="2019-10-09T10:56:00Z">
                    <w:rPr/>
                  </w:rPrChange>
                </w:rPr>
                <w:t xml:space="preserve"> </w:t>
              </w:r>
              <w:proofErr w:type="spellStart"/>
              <w:r w:rsidRPr="00B41112">
                <w:rPr>
                  <w:sz w:val="26"/>
                  <w:szCs w:val="26"/>
                  <w:rPrChange w:id="37486" w:author="Le Minh Nghia" w:date="2019-10-09T10:56:00Z">
                    <w:rPr/>
                  </w:rPrChange>
                </w:rPr>
                <w:t>lý</w:t>
              </w:r>
              <w:proofErr w:type="spellEnd"/>
              <w:r w:rsidRPr="00B41112">
                <w:rPr>
                  <w:sz w:val="26"/>
                  <w:szCs w:val="26"/>
                  <w:rPrChange w:id="37487" w:author="Le Minh Nghia" w:date="2019-10-09T10:56:00Z">
                    <w:rPr/>
                  </w:rPrChange>
                </w:rPr>
                <w:t xml:space="preserve"> </w:t>
              </w:r>
              <w:proofErr w:type="spellStart"/>
              <w:r w:rsidRPr="00B41112">
                <w:rPr>
                  <w:sz w:val="26"/>
                  <w:szCs w:val="26"/>
                  <w:rPrChange w:id="37488" w:author="Le Minh Nghia" w:date="2019-10-09T10:56:00Z">
                    <w:rPr/>
                  </w:rPrChange>
                </w:rPr>
                <w:t>thông</w:t>
              </w:r>
              <w:proofErr w:type="spellEnd"/>
              <w:r w:rsidRPr="00B41112">
                <w:rPr>
                  <w:sz w:val="26"/>
                  <w:szCs w:val="26"/>
                  <w:rPrChange w:id="37489" w:author="Le Minh Nghia" w:date="2019-10-09T10:56:00Z">
                    <w:rPr/>
                  </w:rPrChange>
                </w:rPr>
                <w:t xml:space="preserve"> tin </w:t>
              </w:r>
              <w:proofErr w:type="spellStart"/>
              <w:r w:rsidRPr="00B41112">
                <w:rPr>
                  <w:sz w:val="26"/>
                  <w:szCs w:val="26"/>
                  <w:rPrChange w:id="37490" w:author="Le Minh Nghia" w:date="2019-10-09T10:56:00Z">
                    <w:rPr/>
                  </w:rPrChange>
                </w:rPr>
                <w:t>được</w:t>
              </w:r>
              <w:proofErr w:type="spellEnd"/>
              <w:r w:rsidRPr="00B41112">
                <w:rPr>
                  <w:sz w:val="26"/>
                  <w:szCs w:val="26"/>
                  <w:rPrChange w:id="37491" w:author="Le Minh Nghia" w:date="2019-10-09T10:56:00Z">
                    <w:rPr/>
                  </w:rPrChange>
                </w:rPr>
                <w:t xml:space="preserve"> </w:t>
              </w:r>
              <w:proofErr w:type="spellStart"/>
              <w:r w:rsidRPr="00B41112">
                <w:rPr>
                  <w:sz w:val="26"/>
                  <w:szCs w:val="26"/>
                  <w:rPrChange w:id="37492" w:author="Le Minh Nghia" w:date="2019-10-09T10:56:00Z">
                    <w:rPr/>
                  </w:rPrChange>
                </w:rPr>
                <w:t>tốt</w:t>
              </w:r>
              <w:proofErr w:type="spellEnd"/>
              <w:r w:rsidRPr="00B41112">
                <w:rPr>
                  <w:sz w:val="26"/>
                  <w:szCs w:val="26"/>
                  <w:rPrChange w:id="37493" w:author="Le Minh Nghia" w:date="2019-10-09T10:56:00Z">
                    <w:rPr/>
                  </w:rPrChange>
                </w:rPr>
                <w:t xml:space="preserve"> </w:t>
              </w:r>
              <w:proofErr w:type="spellStart"/>
              <w:r w:rsidRPr="00B41112">
                <w:rPr>
                  <w:sz w:val="26"/>
                  <w:szCs w:val="26"/>
                  <w:rPrChange w:id="37494" w:author="Le Minh Nghia" w:date="2019-10-09T10:56:00Z">
                    <w:rPr/>
                  </w:rPrChange>
                </w:rPr>
                <w:t>hơn</w:t>
              </w:r>
              <w:proofErr w:type="spellEnd"/>
              <w:r w:rsidRPr="00B41112">
                <w:rPr>
                  <w:sz w:val="26"/>
                  <w:szCs w:val="26"/>
                  <w:rPrChange w:id="37495" w:author="Le Minh Nghia" w:date="2019-10-09T10:56:00Z">
                    <w:rPr/>
                  </w:rPrChange>
                </w:rPr>
                <w:t xml:space="preserve">, chi </w:t>
              </w:r>
              <w:proofErr w:type="spellStart"/>
              <w:r w:rsidRPr="00B41112">
                <w:rPr>
                  <w:sz w:val="26"/>
                  <w:szCs w:val="26"/>
                  <w:rPrChange w:id="37496" w:author="Le Minh Nghia" w:date="2019-10-09T10:56:00Z">
                    <w:rPr/>
                  </w:rPrChange>
                </w:rPr>
                <w:t>tiết</w:t>
              </w:r>
              <w:proofErr w:type="spellEnd"/>
              <w:r w:rsidRPr="00B41112">
                <w:rPr>
                  <w:sz w:val="26"/>
                  <w:szCs w:val="26"/>
                  <w:rPrChange w:id="37497" w:author="Le Minh Nghia" w:date="2019-10-09T10:56:00Z">
                    <w:rPr/>
                  </w:rPrChange>
                </w:rPr>
                <w:t xml:space="preserve"> </w:t>
              </w:r>
              <w:proofErr w:type="spellStart"/>
              <w:r w:rsidRPr="00B41112">
                <w:rPr>
                  <w:sz w:val="26"/>
                  <w:szCs w:val="26"/>
                  <w:rPrChange w:id="37498" w:author="Le Minh Nghia" w:date="2019-10-09T10:56:00Z">
                    <w:rPr/>
                  </w:rPrChange>
                </w:rPr>
                <w:t>hơn</w:t>
              </w:r>
              <w:proofErr w:type="spellEnd"/>
              <w:r w:rsidRPr="00B41112">
                <w:rPr>
                  <w:sz w:val="26"/>
                  <w:szCs w:val="26"/>
                  <w:rPrChange w:id="37499" w:author="Le Minh Nghia" w:date="2019-10-09T10:56:00Z">
                    <w:rPr/>
                  </w:rPrChange>
                </w:rPr>
                <w:t xml:space="preserve">, </w:t>
              </w:r>
              <w:proofErr w:type="spellStart"/>
              <w:r w:rsidRPr="00B41112">
                <w:rPr>
                  <w:sz w:val="26"/>
                  <w:szCs w:val="26"/>
                  <w:rPrChange w:id="37500" w:author="Le Minh Nghia" w:date="2019-10-09T10:56:00Z">
                    <w:rPr/>
                  </w:rPrChange>
                </w:rPr>
                <w:t>đầy</w:t>
              </w:r>
              <w:proofErr w:type="spellEnd"/>
              <w:r w:rsidRPr="00B41112">
                <w:rPr>
                  <w:sz w:val="26"/>
                  <w:szCs w:val="26"/>
                  <w:rPrChange w:id="37501" w:author="Le Minh Nghia" w:date="2019-10-09T10:56:00Z">
                    <w:rPr/>
                  </w:rPrChange>
                </w:rPr>
                <w:t xml:space="preserve"> </w:t>
              </w:r>
              <w:proofErr w:type="spellStart"/>
              <w:r w:rsidRPr="00B41112">
                <w:rPr>
                  <w:sz w:val="26"/>
                  <w:szCs w:val="26"/>
                  <w:rPrChange w:id="37502" w:author="Le Minh Nghia" w:date="2019-10-09T10:56:00Z">
                    <w:rPr/>
                  </w:rPrChange>
                </w:rPr>
                <w:t>đủ</w:t>
              </w:r>
              <w:proofErr w:type="spellEnd"/>
              <w:r w:rsidRPr="00B41112">
                <w:rPr>
                  <w:sz w:val="26"/>
                  <w:szCs w:val="26"/>
                  <w:rPrChange w:id="37503" w:author="Le Minh Nghia" w:date="2019-10-09T10:56:00Z">
                    <w:rPr/>
                  </w:rPrChange>
                </w:rPr>
                <w:t xml:space="preserve"> </w:t>
              </w:r>
              <w:proofErr w:type="spellStart"/>
              <w:r w:rsidRPr="00B41112">
                <w:rPr>
                  <w:sz w:val="26"/>
                  <w:szCs w:val="26"/>
                  <w:rPrChange w:id="37504" w:author="Le Minh Nghia" w:date="2019-10-09T10:56:00Z">
                    <w:rPr/>
                  </w:rPrChange>
                </w:rPr>
                <w:t>hơn</w:t>
              </w:r>
              <w:proofErr w:type="spellEnd"/>
              <w:r w:rsidRPr="00B41112">
                <w:rPr>
                  <w:sz w:val="26"/>
                  <w:szCs w:val="26"/>
                  <w:rPrChange w:id="37505" w:author="Le Minh Nghia" w:date="2019-10-09T10:56:00Z">
                    <w:rPr/>
                  </w:rPrChange>
                </w:rPr>
                <w:t xml:space="preserve"> </w:t>
              </w:r>
              <w:proofErr w:type="spellStart"/>
              <w:r w:rsidRPr="00B41112">
                <w:rPr>
                  <w:sz w:val="26"/>
                  <w:szCs w:val="26"/>
                  <w:rPrChange w:id="37506" w:author="Le Minh Nghia" w:date="2019-10-09T10:56:00Z">
                    <w:rPr/>
                  </w:rPrChange>
                </w:rPr>
                <w:t>về</w:t>
              </w:r>
              <w:proofErr w:type="spellEnd"/>
              <w:r w:rsidRPr="00B41112">
                <w:rPr>
                  <w:sz w:val="26"/>
                  <w:szCs w:val="26"/>
                  <w:rPrChange w:id="37507" w:author="Le Minh Nghia" w:date="2019-10-09T10:56:00Z">
                    <w:rPr/>
                  </w:rPrChange>
                </w:rPr>
                <w:t xml:space="preserve"> </w:t>
              </w:r>
              <w:proofErr w:type="spellStart"/>
              <w:r w:rsidRPr="00B41112">
                <w:rPr>
                  <w:sz w:val="26"/>
                  <w:szCs w:val="26"/>
                  <w:rPrChange w:id="37508" w:author="Le Minh Nghia" w:date="2019-10-09T10:56:00Z">
                    <w:rPr/>
                  </w:rPrChange>
                </w:rPr>
                <w:t>cựu</w:t>
              </w:r>
              <w:proofErr w:type="spellEnd"/>
              <w:r w:rsidRPr="00B41112">
                <w:rPr>
                  <w:sz w:val="26"/>
                  <w:szCs w:val="26"/>
                  <w:rPrChange w:id="37509" w:author="Le Minh Nghia" w:date="2019-10-09T10:56:00Z">
                    <w:rPr/>
                  </w:rPrChange>
                </w:rPr>
                <w:t xml:space="preserve"> </w:t>
              </w:r>
              <w:proofErr w:type="spellStart"/>
              <w:r w:rsidRPr="00B41112">
                <w:rPr>
                  <w:sz w:val="26"/>
                  <w:szCs w:val="26"/>
                  <w:rPrChange w:id="37510" w:author="Le Minh Nghia" w:date="2019-10-09T10:56:00Z">
                    <w:rPr/>
                  </w:rPrChange>
                </w:rPr>
                <w:t>sinh</w:t>
              </w:r>
              <w:proofErr w:type="spellEnd"/>
              <w:r w:rsidRPr="00B41112">
                <w:rPr>
                  <w:sz w:val="26"/>
                  <w:szCs w:val="26"/>
                  <w:rPrChange w:id="37511" w:author="Le Minh Nghia" w:date="2019-10-09T10:56:00Z">
                    <w:rPr/>
                  </w:rPrChange>
                </w:rPr>
                <w:t xml:space="preserve"> </w:t>
              </w:r>
              <w:proofErr w:type="spellStart"/>
              <w:proofErr w:type="gramStart"/>
              <w:r w:rsidRPr="00B41112">
                <w:rPr>
                  <w:sz w:val="26"/>
                  <w:szCs w:val="26"/>
                  <w:rPrChange w:id="37512" w:author="Le Minh Nghia" w:date="2019-10-09T10:56:00Z">
                    <w:rPr/>
                  </w:rPrChange>
                </w:rPr>
                <w:t>viên</w:t>
              </w:r>
              <w:proofErr w:type="spellEnd"/>
              <w:r w:rsidRPr="00B41112">
                <w:rPr>
                  <w:sz w:val="26"/>
                  <w:szCs w:val="26"/>
                  <w:rPrChange w:id="37513" w:author="Le Minh Nghia" w:date="2019-10-09T10:56:00Z">
                    <w:rPr/>
                  </w:rPrChange>
                </w:rPr>
                <w:t xml:space="preserve"> .</w:t>
              </w:r>
              <w:proofErr w:type="gramEnd"/>
            </w:ins>
          </w:p>
        </w:tc>
      </w:tr>
      <w:tr w:rsidR="00B41112" w:rsidRPr="00B41112" w:rsidTr="00B41112">
        <w:trPr>
          <w:ins w:id="37514"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7515" w:author="Le Minh Nghia" w:date="2019-10-09T10:54:00Z"/>
                <w:b/>
                <w:bCs/>
                <w:sz w:val="26"/>
                <w:szCs w:val="26"/>
                <w:rPrChange w:id="37516" w:author="Le Minh Nghia" w:date="2019-10-09T10:56:00Z">
                  <w:rPr>
                    <w:ins w:id="37517" w:author="Le Minh Nghia" w:date="2019-10-09T10:54:00Z"/>
                    <w:b/>
                    <w:bCs/>
                  </w:rPr>
                </w:rPrChange>
              </w:rPr>
            </w:pPr>
            <w:ins w:id="37518" w:author="Le Minh Nghia" w:date="2019-10-09T10:54:00Z">
              <w:r w:rsidRPr="00B41112">
                <w:rPr>
                  <w:b/>
                  <w:bCs/>
                  <w:sz w:val="26"/>
                  <w:szCs w:val="26"/>
                  <w:rPrChange w:id="37519" w:author="Le Minh Nghia" w:date="2019-10-09T10:56:00Z">
                    <w:rPr>
                      <w:b/>
                      <w:bCs/>
                    </w:rPr>
                  </w:rPrChange>
                </w:rPr>
                <w:t>13. ĐỐI TƯỢNG, PHẠM VI NGHIÊN CỨU</w:t>
              </w:r>
            </w:ins>
          </w:p>
          <w:p w:rsidR="00B41112" w:rsidRPr="00B41112" w:rsidRDefault="00B41112">
            <w:pPr>
              <w:spacing w:before="120" w:line="264" w:lineRule="auto"/>
              <w:jc w:val="both"/>
              <w:rPr>
                <w:ins w:id="37520" w:author="Le Minh Nghia" w:date="2019-10-09T10:54:00Z"/>
                <w:color w:val="FF0000"/>
                <w:sz w:val="26"/>
                <w:szCs w:val="26"/>
                <w:rPrChange w:id="37521" w:author="Le Minh Nghia" w:date="2019-10-09T10:56:00Z">
                  <w:rPr>
                    <w:ins w:id="37522" w:author="Le Minh Nghia" w:date="2019-10-09T10:54:00Z"/>
                    <w:color w:val="FF0000"/>
                  </w:rPr>
                </w:rPrChange>
              </w:rPr>
            </w:pPr>
            <w:ins w:id="37523" w:author="Le Minh Nghia" w:date="2019-10-09T10:54:00Z">
              <w:r w:rsidRPr="00B41112">
                <w:rPr>
                  <w:sz w:val="26"/>
                  <w:szCs w:val="26"/>
                  <w:rPrChange w:id="37524" w:author="Le Minh Nghia" w:date="2019-10-09T10:56:00Z">
                    <w:rPr/>
                  </w:rPrChange>
                </w:rPr>
                <w:t xml:space="preserve">13.1. </w:t>
              </w:r>
              <w:proofErr w:type="spellStart"/>
              <w:r w:rsidRPr="00B41112">
                <w:rPr>
                  <w:sz w:val="26"/>
                  <w:szCs w:val="26"/>
                  <w:rPrChange w:id="37525" w:author="Le Minh Nghia" w:date="2019-10-09T10:56:00Z">
                    <w:rPr/>
                  </w:rPrChange>
                </w:rPr>
                <w:t>Đối</w:t>
              </w:r>
              <w:proofErr w:type="spellEnd"/>
              <w:r w:rsidRPr="00B41112">
                <w:rPr>
                  <w:sz w:val="26"/>
                  <w:szCs w:val="26"/>
                  <w:rPrChange w:id="37526" w:author="Le Minh Nghia" w:date="2019-10-09T10:56:00Z">
                    <w:rPr/>
                  </w:rPrChange>
                </w:rPr>
                <w:t xml:space="preserve"> </w:t>
              </w:r>
              <w:proofErr w:type="spellStart"/>
              <w:r w:rsidRPr="00B41112">
                <w:rPr>
                  <w:sz w:val="26"/>
                  <w:szCs w:val="26"/>
                  <w:rPrChange w:id="37527" w:author="Le Minh Nghia" w:date="2019-10-09T10:56:00Z">
                    <w:rPr/>
                  </w:rPrChange>
                </w:rPr>
                <w:t>tượng</w:t>
              </w:r>
              <w:proofErr w:type="spellEnd"/>
              <w:r w:rsidRPr="00B41112">
                <w:rPr>
                  <w:sz w:val="26"/>
                  <w:szCs w:val="26"/>
                  <w:rPrChange w:id="37528" w:author="Le Minh Nghia" w:date="2019-10-09T10:56:00Z">
                    <w:rPr/>
                  </w:rPrChange>
                </w:rPr>
                <w:t xml:space="preserve"> </w:t>
              </w:r>
              <w:proofErr w:type="spellStart"/>
              <w:r w:rsidRPr="00B41112">
                <w:rPr>
                  <w:sz w:val="26"/>
                  <w:szCs w:val="26"/>
                  <w:rPrChange w:id="37529" w:author="Le Minh Nghia" w:date="2019-10-09T10:56:00Z">
                    <w:rPr/>
                  </w:rPrChange>
                </w:rPr>
                <w:t>nghiên</w:t>
              </w:r>
              <w:proofErr w:type="spellEnd"/>
              <w:r w:rsidRPr="00B41112">
                <w:rPr>
                  <w:sz w:val="26"/>
                  <w:szCs w:val="26"/>
                  <w:rPrChange w:id="37530" w:author="Le Minh Nghia" w:date="2019-10-09T10:56:00Z">
                    <w:rPr/>
                  </w:rPrChange>
                </w:rPr>
                <w:t xml:space="preserve"> </w:t>
              </w:r>
              <w:proofErr w:type="spellStart"/>
              <w:r w:rsidRPr="00B41112">
                <w:rPr>
                  <w:sz w:val="26"/>
                  <w:szCs w:val="26"/>
                  <w:rPrChange w:id="37531" w:author="Le Minh Nghia" w:date="2019-10-09T10:56:00Z">
                    <w:rPr/>
                  </w:rPrChange>
                </w:rPr>
                <w:t>cứu</w:t>
              </w:r>
              <w:proofErr w:type="spellEnd"/>
              <w:r w:rsidRPr="00B41112">
                <w:rPr>
                  <w:sz w:val="26"/>
                  <w:szCs w:val="26"/>
                  <w:rPrChange w:id="37532" w:author="Le Minh Nghia" w:date="2019-10-09T10:56:00Z">
                    <w:rPr/>
                  </w:rPrChange>
                </w:rPr>
                <w:t xml:space="preserve"> </w:t>
              </w:r>
            </w:ins>
          </w:p>
          <w:p w:rsidR="00B41112" w:rsidRPr="00B41112" w:rsidRDefault="00B41112">
            <w:pPr>
              <w:spacing w:before="120" w:line="264" w:lineRule="auto"/>
              <w:jc w:val="both"/>
              <w:rPr>
                <w:ins w:id="37533" w:author="Le Minh Nghia" w:date="2019-10-09T10:54:00Z"/>
                <w:bCs/>
                <w:sz w:val="26"/>
                <w:szCs w:val="26"/>
                <w:rPrChange w:id="37534" w:author="Le Minh Nghia" w:date="2019-10-09T10:56:00Z">
                  <w:rPr>
                    <w:ins w:id="37535" w:author="Le Minh Nghia" w:date="2019-10-09T10:54:00Z"/>
                    <w:bCs/>
                  </w:rPr>
                </w:rPrChange>
              </w:rPr>
            </w:pPr>
            <w:ins w:id="37536" w:author="Le Minh Nghia" w:date="2019-10-09T10:54:00Z">
              <w:r w:rsidRPr="00B41112">
                <w:rPr>
                  <w:bCs/>
                  <w:sz w:val="26"/>
                  <w:szCs w:val="26"/>
                  <w:rPrChange w:id="37537" w:author="Le Minh Nghia" w:date="2019-10-09T10:56:00Z">
                    <w:rPr>
                      <w:bCs/>
                    </w:rPr>
                  </w:rPrChange>
                </w:rPr>
                <w:t xml:space="preserve">Website </w:t>
              </w:r>
              <w:proofErr w:type="spellStart"/>
              <w:r w:rsidRPr="00B41112">
                <w:rPr>
                  <w:bCs/>
                  <w:sz w:val="26"/>
                  <w:szCs w:val="26"/>
                  <w:rPrChange w:id="37538" w:author="Le Minh Nghia" w:date="2019-10-09T10:56:00Z">
                    <w:rPr>
                      <w:bCs/>
                    </w:rPr>
                  </w:rPrChange>
                </w:rPr>
                <w:t>quản</w:t>
              </w:r>
              <w:proofErr w:type="spellEnd"/>
              <w:r w:rsidRPr="00B41112">
                <w:rPr>
                  <w:bCs/>
                  <w:sz w:val="26"/>
                  <w:szCs w:val="26"/>
                  <w:rPrChange w:id="37539" w:author="Le Minh Nghia" w:date="2019-10-09T10:56:00Z">
                    <w:rPr>
                      <w:bCs/>
                    </w:rPr>
                  </w:rPrChange>
                </w:rPr>
                <w:t xml:space="preserve"> </w:t>
              </w:r>
              <w:proofErr w:type="spellStart"/>
              <w:r w:rsidRPr="00B41112">
                <w:rPr>
                  <w:bCs/>
                  <w:sz w:val="26"/>
                  <w:szCs w:val="26"/>
                  <w:rPrChange w:id="37540" w:author="Le Minh Nghia" w:date="2019-10-09T10:56:00Z">
                    <w:rPr>
                      <w:bCs/>
                    </w:rPr>
                  </w:rPrChange>
                </w:rPr>
                <w:t>lý</w:t>
              </w:r>
              <w:proofErr w:type="spellEnd"/>
              <w:r w:rsidRPr="00B41112">
                <w:rPr>
                  <w:bCs/>
                  <w:sz w:val="26"/>
                  <w:szCs w:val="26"/>
                  <w:rPrChange w:id="37541" w:author="Le Minh Nghia" w:date="2019-10-09T10:56:00Z">
                    <w:rPr>
                      <w:bCs/>
                    </w:rPr>
                  </w:rPrChange>
                </w:rPr>
                <w:t xml:space="preserve"> </w:t>
              </w:r>
              <w:proofErr w:type="spellStart"/>
              <w:r w:rsidRPr="00B41112">
                <w:rPr>
                  <w:bCs/>
                  <w:sz w:val="26"/>
                  <w:szCs w:val="26"/>
                  <w:rPrChange w:id="37542" w:author="Le Minh Nghia" w:date="2019-10-09T10:56:00Z">
                    <w:rPr>
                      <w:bCs/>
                    </w:rPr>
                  </w:rPrChange>
                </w:rPr>
                <w:t>thông</w:t>
              </w:r>
              <w:proofErr w:type="spellEnd"/>
              <w:r w:rsidRPr="00B41112">
                <w:rPr>
                  <w:bCs/>
                  <w:sz w:val="26"/>
                  <w:szCs w:val="26"/>
                  <w:rPrChange w:id="37543" w:author="Le Minh Nghia" w:date="2019-10-09T10:56:00Z">
                    <w:rPr>
                      <w:bCs/>
                    </w:rPr>
                  </w:rPrChange>
                </w:rPr>
                <w:t xml:space="preserve"> tin </w:t>
              </w:r>
              <w:proofErr w:type="spellStart"/>
              <w:r w:rsidRPr="00B41112">
                <w:rPr>
                  <w:bCs/>
                  <w:sz w:val="26"/>
                  <w:szCs w:val="26"/>
                  <w:rPrChange w:id="37544" w:author="Le Minh Nghia" w:date="2019-10-09T10:56:00Z">
                    <w:rPr>
                      <w:bCs/>
                    </w:rPr>
                  </w:rPrChange>
                </w:rPr>
                <w:t>cựu</w:t>
              </w:r>
              <w:proofErr w:type="spellEnd"/>
              <w:r w:rsidRPr="00B41112">
                <w:rPr>
                  <w:bCs/>
                  <w:sz w:val="26"/>
                  <w:szCs w:val="26"/>
                  <w:rPrChange w:id="37545" w:author="Le Minh Nghia" w:date="2019-10-09T10:56:00Z">
                    <w:rPr>
                      <w:bCs/>
                    </w:rPr>
                  </w:rPrChange>
                </w:rPr>
                <w:t xml:space="preserve"> </w:t>
              </w:r>
              <w:proofErr w:type="spellStart"/>
              <w:r w:rsidRPr="00B41112">
                <w:rPr>
                  <w:bCs/>
                  <w:sz w:val="26"/>
                  <w:szCs w:val="26"/>
                  <w:rPrChange w:id="37546" w:author="Le Minh Nghia" w:date="2019-10-09T10:56:00Z">
                    <w:rPr>
                      <w:bCs/>
                    </w:rPr>
                  </w:rPrChange>
                </w:rPr>
                <w:t>sinh</w:t>
              </w:r>
              <w:proofErr w:type="spellEnd"/>
              <w:r w:rsidRPr="00B41112">
                <w:rPr>
                  <w:bCs/>
                  <w:sz w:val="26"/>
                  <w:szCs w:val="26"/>
                  <w:rPrChange w:id="37547" w:author="Le Minh Nghia" w:date="2019-10-09T10:56:00Z">
                    <w:rPr>
                      <w:bCs/>
                    </w:rPr>
                  </w:rPrChange>
                </w:rPr>
                <w:t xml:space="preserve"> </w:t>
              </w:r>
              <w:proofErr w:type="spellStart"/>
              <w:r w:rsidRPr="00B41112">
                <w:rPr>
                  <w:bCs/>
                  <w:sz w:val="26"/>
                  <w:szCs w:val="26"/>
                  <w:rPrChange w:id="37548" w:author="Le Minh Nghia" w:date="2019-10-09T10:56:00Z">
                    <w:rPr>
                      <w:bCs/>
                    </w:rPr>
                  </w:rPrChange>
                </w:rPr>
                <w:t>viên</w:t>
              </w:r>
              <w:proofErr w:type="spellEnd"/>
              <w:r w:rsidRPr="00B41112">
                <w:rPr>
                  <w:bCs/>
                  <w:sz w:val="26"/>
                  <w:szCs w:val="26"/>
                  <w:rPrChange w:id="37549" w:author="Le Minh Nghia" w:date="2019-10-09T10:56:00Z">
                    <w:rPr>
                      <w:bCs/>
                    </w:rPr>
                  </w:rPrChange>
                </w:rPr>
                <w:t xml:space="preserve"> Khoa </w:t>
              </w:r>
              <w:proofErr w:type="spellStart"/>
              <w:r w:rsidRPr="00B41112">
                <w:rPr>
                  <w:bCs/>
                  <w:sz w:val="26"/>
                  <w:szCs w:val="26"/>
                  <w:rPrChange w:id="37550" w:author="Le Minh Nghia" w:date="2019-10-09T10:56:00Z">
                    <w:rPr>
                      <w:bCs/>
                    </w:rPr>
                  </w:rPrChange>
                </w:rPr>
                <w:t>Công</w:t>
              </w:r>
              <w:proofErr w:type="spellEnd"/>
              <w:r w:rsidRPr="00B41112">
                <w:rPr>
                  <w:bCs/>
                  <w:sz w:val="26"/>
                  <w:szCs w:val="26"/>
                  <w:rPrChange w:id="37551" w:author="Le Minh Nghia" w:date="2019-10-09T10:56:00Z">
                    <w:rPr>
                      <w:bCs/>
                    </w:rPr>
                  </w:rPrChange>
                </w:rPr>
                <w:t xml:space="preserve"> </w:t>
              </w:r>
              <w:proofErr w:type="spellStart"/>
              <w:r w:rsidRPr="00B41112">
                <w:rPr>
                  <w:bCs/>
                  <w:sz w:val="26"/>
                  <w:szCs w:val="26"/>
                  <w:rPrChange w:id="37552" w:author="Le Minh Nghia" w:date="2019-10-09T10:56:00Z">
                    <w:rPr>
                      <w:bCs/>
                    </w:rPr>
                  </w:rPrChange>
                </w:rPr>
                <w:t>nghệ</w:t>
              </w:r>
              <w:proofErr w:type="spellEnd"/>
              <w:r w:rsidRPr="00B41112">
                <w:rPr>
                  <w:bCs/>
                  <w:sz w:val="26"/>
                  <w:szCs w:val="26"/>
                  <w:rPrChange w:id="37553" w:author="Le Minh Nghia" w:date="2019-10-09T10:56:00Z">
                    <w:rPr>
                      <w:bCs/>
                    </w:rPr>
                  </w:rPrChange>
                </w:rPr>
                <w:t xml:space="preserve"> </w:t>
              </w:r>
              <w:proofErr w:type="spellStart"/>
              <w:r w:rsidRPr="00B41112">
                <w:rPr>
                  <w:bCs/>
                  <w:sz w:val="26"/>
                  <w:szCs w:val="26"/>
                  <w:rPrChange w:id="37554" w:author="Le Minh Nghia" w:date="2019-10-09T10:56:00Z">
                    <w:rPr>
                      <w:bCs/>
                    </w:rPr>
                  </w:rPrChange>
                </w:rPr>
                <w:t>Thông</w:t>
              </w:r>
              <w:proofErr w:type="spellEnd"/>
              <w:r w:rsidRPr="00B41112">
                <w:rPr>
                  <w:bCs/>
                  <w:sz w:val="26"/>
                  <w:szCs w:val="26"/>
                  <w:rPrChange w:id="37555" w:author="Le Minh Nghia" w:date="2019-10-09T10:56:00Z">
                    <w:rPr>
                      <w:bCs/>
                    </w:rPr>
                  </w:rPrChange>
                </w:rPr>
                <w:t xml:space="preserve"> tin </w:t>
              </w:r>
              <w:proofErr w:type="spellStart"/>
              <w:r w:rsidRPr="00B41112">
                <w:rPr>
                  <w:bCs/>
                  <w:sz w:val="26"/>
                  <w:szCs w:val="26"/>
                  <w:rPrChange w:id="37556" w:author="Le Minh Nghia" w:date="2019-10-09T10:56:00Z">
                    <w:rPr>
                      <w:bCs/>
                    </w:rPr>
                  </w:rPrChange>
                </w:rPr>
                <w:t>và</w:t>
              </w:r>
              <w:proofErr w:type="spellEnd"/>
              <w:r w:rsidRPr="00B41112">
                <w:rPr>
                  <w:bCs/>
                  <w:sz w:val="26"/>
                  <w:szCs w:val="26"/>
                  <w:rPrChange w:id="37557" w:author="Le Minh Nghia" w:date="2019-10-09T10:56:00Z">
                    <w:rPr>
                      <w:bCs/>
                    </w:rPr>
                  </w:rPrChange>
                </w:rPr>
                <w:t xml:space="preserve"> </w:t>
              </w:r>
              <w:proofErr w:type="spellStart"/>
              <w:r w:rsidRPr="00B41112">
                <w:rPr>
                  <w:bCs/>
                  <w:sz w:val="26"/>
                  <w:szCs w:val="26"/>
                  <w:rPrChange w:id="37558" w:author="Le Minh Nghia" w:date="2019-10-09T10:56:00Z">
                    <w:rPr>
                      <w:bCs/>
                    </w:rPr>
                  </w:rPrChange>
                </w:rPr>
                <w:t>Truyền</w:t>
              </w:r>
              <w:proofErr w:type="spellEnd"/>
              <w:r w:rsidRPr="00B41112">
                <w:rPr>
                  <w:bCs/>
                  <w:sz w:val="26"/>
                  <w:szCs w:val="26"/>
                  <w:rPrChange w:id="37559" w:author="Le Minh Nghia" w:date="2019-10-09T10:56:00Z">
                    <w:rPr>
                      <w:bCs/>
                    </w:rPr>
                  </w:rPrChange>
                </w:rPr>
                <w:t xml:space="preserve"> </w:t>
              </w:r>
              <w:proofErr w:type="spellStart"/>
              <w:r w:rsidRPr="00B41112">
                <w:rPr>
                  <w:bCs/>
                  <w:sz w:val="26"/>
                  <w:szCs w:val="26"/>
                  <w:rPrChange w:id="37560" w:author="Le Minh Nghia" w:date="2019-10-09T10:56:00Z">
                    <w:rPr>
                      <w:bCs/>
                    </w:rPr>
                  </w:rPrChange>
                </w:rPr>
                <w:t>thông</w:t>
              </w:r>
              <w:proofErr w:type="spellEnd"/>
              <w:r w:rsidRPr="00B41112">
                <w:rPr>
                  <w:bCs/>
                  <w:sz w:val="26"/>
                  <w:szCs w:val="26"/>
                  <w:rPrChange w:id="37561" w:author="Le Minh Nghia" w:date="2019-10-09T10:56:00Z">
                    <w:rPr>
                      <w:bCs/>
                    </w:rPr>
                  </w:rPrChange>
                </w:rPr>
                <w:t xml:space="preserve"> </w:t>
              </w:r>
              <w:proofErr w:type="spellStart"/>
              <w:r w:rsidRPr="00B41112">
                <w:rPr>
                  <w:bCs/>
                  <w:sz w:val="26"/>
                  <w:szCs w:val="26"/>
                  <w:rPrChange w:id="37562" w:author="Le Minh Nghia" w:date="2019-10-09T10:56:00Z">
                    <w:rPr>
                      <w:bCs/>
                    </w:rPr>
                  </w:rPrChange>
                </w:rPr>
                <w:t>giúp</w:t>
              </w:r>
              <w:proofErr w:type="spellEnd"/>
              <w:r w:rsidRPr="00B41112">
                <w:rPr>
                  <w:bCs/>
                  <w:sz w:val="26"/>
                  <w:szCs w:val="26"/>
                  <w:rPrChange w:id="37563" w:author="Le Minh Nghia" w:date="2019-10-09T10:56:00Z">
                    <w:rPr>
                      <w:bCs/>
                    </w:rPr>
                  </w:rPrChange>
                </w:rPr>
                <w:t xml:space="preserve"> </w:t>
              </w:r>
              <w:proofErr w:type="spellStart"/>
              <w:r w:rsidRPr="00B41112">
                <w:rPr>
                  <w:bCs/>
                  <w:sz w:val="26"/>
                  <w:szCs w:val="26"/>
                  <w:rPrChange w:id="37564" w:author="Le Minh Nghia" w:date="2019-10-09T10:56:00Z">
                    <w:rPr>
                      <w:bCs/>
                    </w:rPr>
                  </w:rPrChange>
                </w:rPr>
                <w:t>Cựu</w:t>
              </w:r>
              <w:proofErr w:type="spellEnd"/>
              <w:r w:rsidRPr="00B41112">
                <w:rPr>
                  <w:bCs/>
                  <w:sz w:val="26"/>
                  <w:szCs w:val="26"/>
                  <w:rPrChange w:id="37565" w:author="Le Minh Nghia" w:date="2019-10-09T10:56:00Z">
                    <w:rPr>
                      <w:bCs/>
                    </w:rPr>
                  </w:rPrChange>
                </w:rPr>
                <w:t xml:space="preserve"> </w:t>
              </w:r>
              <w:proofErr w:type="spellStart"/>
              <w:r w:rsidRPr="00B41112">
                <w:rPr>
                  <w:bCs/>
                  <w:sz w:val="26"/>
                  <w:szCs w:val="26"/>
                  <w:rPrChange w:id="37566" w:author="Le Minh Nghia" w:date="2019-10-09T10:56:00Z">
                    <w:rPr>
                      <w:bCs/>
                    </w:rPr>
                  </w:rPrChange>
                </w:rPr>
                <w:t>sinh</w:t>
              </w:r>
              <w:proofErr w:type="spellEnd"/>
              <w:r w:rsidRPr="00B41112">
                <w:rPr>
                  <w:bCs/>
                  <w:sz w:val="26"/>
                  <w:szCs w:val="26"/>
                  <w:rPrChange w:id="37567" w:author="Le Minh Nghia" w:date="2019-10-09T10:56:00Z">
                    <w:rPr>
                      <w:bCs/>
                    </w:rPr>
                  </w:rPrChange>
                </w:rPr>
                <w:t xml:space="preserve"> </w:t>
              </w:r>
              <w:proofErr w:type="spellStart"/>
              <w:r w:rsidRPr="00B41112">
                <w:rPr>
                  <w:bCs/>
                  <w:sz w:val="26"/>
                  <w:szCs w:val="26"/>
                  <w:rPrChange w:id="37568" w:author="Le Minh Nghia" w:date="2019-10-09T10:56:00Z">
                    <w:rPr>
                      <w:bCs/>
                    </w:rPr>
                  </w:rPrChange>
                </w:rPr>
                <w:t>viên</w:t>
              </w:r>
              <w:proofErr w:type="spellEnd"/>
              <w:r w:rsidRPr="00B41112">
                <w:rPr>
                  <w:bCs/>
                  <w:sz w:val="26"/>
                  <w:szCs w:val="26"/>
                  <w:rPrChange w:id="37569" w:author="Le Minh Nghia" w:date="2019-10-09T10:56:00Z">
                    <w:rPr>
                      <w:bCs/>
                    </w:rPr>
                  </w:rPrChange>
                </w:rPr>
                <w:t xml:space="preserve"> </w:t>
              </w:r>
              <w:proofErr w:type="spellStart"/>
              <w:r w:rsidRPr="00B41112">
                <w:rPr>
                  <w:bCs/>
                  <w:sz w:val="26"/>
                  <w:szCs w:val="26"/>
                  <w:rPrChange w:id="37570" w:author="Le Minh Nghia" w:date="2019-10-09T10:56:00Z">
                    <w:rPr>
                      <w:bCs/>
                    </w:rPr>
                  </w:rPrChange>
                </w:rPr>
                <w:t>có</w:t>
              </w:r>
              <w:proofErr w:type="spellEnd"/>
              <w:r w:rsidRPr="00B41112">
                <w:rPr>
                  <w:bCs/>
                  <w:sz w:val="26"/>
                  <w:szCs w:val="26"/>
                  <w:rPrChange w:id="37571" w:author="Le Minh Nghia" w:date="2019-10-09T10:56:00Z">
                    <w:rPr>
                      <w:bCs/>
                    </w:rPr>
                  </w:rPrChange>
                </w:rPr>
                <w:t xml:space="preserve"> </w:t>
              </w:r>
              <w:proofErr w:type="spellStart"/>
              <w:r w:rsidRPr="00B41112">
                <w:rPr>
                  <w:bCs/>
                  <w:sz w:val="26"/>
                  <w:szCs w:val="26"/>
                  <w:rPrChange w:id="37572" w:author="Le Minh Nghia" w:date="2019-10-09T10:56:00Z">
                    <w:rPr>
                      <w:bCs/>
                    </w:rPr>
                  </w:rPrChange>
                </w:rPr>
                <w:t>thể</w:t>
              </w:r>
              <w:proofErr w:type="spellEnd"/>
              <w:r w:rsidRPr="00B41112">
                <w:rPr>
                  <w:bCs/>
                  <w:sz w:val="26"/>
                  <w:szCs w:val="26"/>
                  <w:rPrChange w:id="37573" w:author="Le Minh Nghia" w:date="2019-10-09T10:56:00Z">
                    <w:rPr>
                      <w:bCs/>
                    </w:rPr>
                  </w:rPrChange>
                </w:rPr>
                <w:t xml:space="preserve"> </w:t>
              </w:r>
              <w:proofErr w:type="spellStart"/>
              <w:r w:rsidRPr="00B41112">
                <w:rPr>
                  <w:bCs/>
                  <w:sz w:val="26"/>
                  <w:szCs w:val="26"/>
                  <w:rPrChange w:id="37574" w:author="Le Minh Nghia" w:date="2019-10-09T10:56:00Z">
                    <w:rPr>
                      <w:bCs/>
                    </w:rPr>
                  </w:rPrChange>
                </w:rPr>
                <w:t>chủ</w:t>
              </w:r>
              <w:proofErr w:type="spellEnd"/>
              <w:r w:rsidRPr="00B41112">
                <w:rPr>
                  <w:bCs/>
                  <w:sz w:val="26"/>
                  <w:szCs w:val="26"/>
                  <w:rPrChange w:id="37575" w:author="Le Minh Nghia" w:date="2019-10-09T10:56:00Z">
                    <w:rPr>
                      <w:bCs/>
                    </w:rPr>
                  </w:rPrChange>
                </w:rPr>
                <w:t xml:space="preserve"> </w:t>
              </w:r>
              <w:proofErr w:type="spellStart"/>
              <w:r w:rsidRPr="00B41112">
                <w:rPr>
                  <w:bCs/>
                  <w:sz w:val="26"/>
                  <w:szCs w:val="26"/>
                  <w:rPrChange w:id="37576" w:author="Le Minh Nghia" w:date="2019-10-09T10:56:00Z">
                    <w:rPr>
                      <w:bCs/>
                    </w:rPr>
                  </w:rPrChange>
                </w:rPr>
                <w:t>động</w:t>
              </w:r>
              <w:proofErr w:type="spellEnd"/>
              <w:r w:rsidRPr="00B41112">
                <w:rPr>
                  <w:bCs/>
                  <w:sz w:val="26"/>
                  <w:szCs w:val="26"/>
                  <w:rPrChange w:id="37577" w:author="Le Minh Nghia" w:date="2019-10-09T10:56:00Z">
                    <w:rPr>
                      <w:bCs/>
                    </w:rPr>
                  </w:rPrChange>
                </w:rPr>
                <w:t xml:space="preserve"> </w:t>
              </w:r>
              <w:proofErr w:type="spellStart"/>
              <w:r w:rsidRPr="00B41112">
                <w:rPr>
                  <w:bCs/>
                  <w:sz w:val="26"/>
                  <w:szCs w:val="26"/>
                  <w:rPrChange w:id="37578" w:author="Le Minh Nghia" w:date="2019-10-09T10:56:00Z">
                    <w:rPr>
                      <w:bCs/>
                    </w:rPr>
                  </w:rPrChange>
                </w:rPr>
                <w:t>hơn</w:t>
              </w:r>
              <w:proofErr w:type="spellEnd"/>
              <w:r w:rsidRPr="00B41112">
                <w:rPr>
                  <w:bCs/>
                  <w:sz w:val="26"/>
                  <w:szCs w:val="26"/>
                  <w:rPrChange w:id="37579" w:author="Le Minh Nghia" w:date="2019-10-09T10:56:00Z">
                    <w:rPr>
                      <w:bCs/>
                    </w:rPr>
                  </w:rPrChange>
                </w:rPr>
                <w:t xml:space="preserve"> </w:t>
              </w:r>
              <w:proofErr w:type="spellStart"/>
              <w:r w:rsidRPr="00B41112">
                <w:rPr>
                  <w:bCs/>
                  <w:sz w:val="26"/>
                  <w:szCs w:val="26"/>
                  <w:rPrChange w:id="37580" w:author="Le Minh Nghia" w:date="2019-10-09T10:56:00Z">
                    <w:rPr>
                      <w:bCs/>
                    </w:rPr>
                  </w:rPrChange>
                </w:rPr>
                <w:t>trong</w:t>
              </w:r>
              <w:proofErr w:type="spellEnd"/>
              <w:r w:rsidRPr="00B41112">
                <w:rPr>
                  <w:bCs/>
                  <w:sz w:val="26"/>
                  <w:szCs w:val="26"/>
                  <w:rPrChange w:id="37581" w:author="Le Minh Nghia" w:date="2019-10-09T10:56:00Z">
                    <w:rPr>
                      <w:bCs/>
                    </w:rPr>
                  </w:rPrChange>
                </w:rPr>
                <w:t xml:space="preserve"> </w:t>
              </w:r>
              <w:proofErr w:type="spellStart"/>
              <w:r w:rsidRPr="00B41112">
                <w:rPr>
                  <w:bCs/>
                  <w:sz w:val="26"/>
                  <w:szCs w:val="26"/>
                  <w:rPrChange w:id="37582" w:author="Le Minh Nghia" w:date="2019-10-09T10:56:00Z">
                    <w:rPr>
                      <w:bCs/>
                    </w:rPr>
                  </w:rPrChange>
                </w:rPr>
                <w:t>việc</w:t>
              </w:r>
              <w:proofErr w:type="spellEnd"/>
              <w:r w:rsidRPr="00B41112">
                <w:rPr>
                  <w:bCs/>
                  <w:sz w:val="26"/>
                  <w:szCs w:val="26"/>
                  <w:rPrChange w:id="37583" w:author="Le Minh Nghia" w:date="2019-10-09T10:56:00Z">
                    <w:rPr>
                      <w:bCs/>
                    </w:rPr>
                  </w:rPrChange>
                </w:rPr>
                <w:t xml:space="preserve"> </w:t>
              </w:r>
              <w:proofErr w:type="spellStart"/>
              <w:r w:rsidRPr="00B41112">
                <w:rPr>
                  <w:bCs/>
                  <w:sz w:val="26"/>
                  <w:szCs w:val="26"/>
                  <w:rPrChange w:id="37584" w:author="Le Minh Nghia" w:date="2019-10-09T10:56:00Z">
                    <w:rPr>
                      <w:bCs/>
                    </w:rPr>
                  </w:rPrChange>
                </w:rPr>
                <w:t>cập</w:t>
              </w:r>
              <w:proofErr w:type="spellEnd"/>
              <w:r w:rsidRPr="00B41112">
                <w:rPr>
                  <w:bCs/>
                  <w:sz w:val="26"/>
                  <w:szCs w:val="26"/>
                  <w:rPrChange w:id="37585" w:author="Le Minh Nghia" w:date="2019-10-09T10:56:00Z">
                    <w:rPr>
                      <w:bCs/>
                    </w:rPr>
                  </w:rPrChange>
                </w:rPr>
                <w:t xml:space="preserve"> </w:t>
              </w:r>
              <w:proofErr w:type="spellStart"/>
              <w:r w:rsidRPr="00B41112">
                <w:rPr>
                  <w:bCs/>
                  <w:sz w:val="26"/>
                  <w:szCs w:val="26"/>
                  <w:rPrChange w:id="37586" w:author="Le Minh Nghia" w:date="2019-10-09T10:56:00Z">
                    <w:rPr>
                      <w:bCs/>
                    </w:rPr>
                  </w:rPrChange>
                </w:rPr>
                <w:t>nhật</w:t>
              </w:r>
              <w:proofErr w:type="spellEnd"/>
              <w:r w:rsidRPr="00B41112">
                <w:rPr>
                  <w:bCs/>
                  <w:sz w:val="26"/>
                  <w:szCs w:val="26"/>
                  <w:rPrChange w:id="37587" w:author="Le Minh Nghia" w:date="2019-10-09T10:56:00Z">
                    <w:rPr>
                      <w:bCs/>
                    </w:rPr>
                  </w:rPrChange>
                </w:rPr>
                <w:t xml:space="preserve"> </w:t>
              </w:r>
              <w:proofErr w:type="spellStart"/>
              <w:r w:rsidRPr="00B41112">
                <w:rPr>
                  <w:bCs/>
                  <w:sz w:val="26"/>
                  <w:szCs w:val="26"/>
                  <w:rPrChange w:id="37588" w:author="Le Minh Nghia" w:date="2019-10-09T10:56:00Z">
                    <w:rPr>
                      <w:bCs/>
                    </w:rPr>
                  </w:rPrChange>
                </w:rPr>
                <w:t>thông</w:t>
              </w:r>
              <w:proofErr w:type="spellEnd"/>
              <w:r w:rsidRPr="00B41112">
                <w:rPr>
                  <w:bCs/>
                  <w:sz w:val="26"/>
                  <w:szCs w:val="26"/>
                  <w:rPrChange w:id="37589" w:author="Le Minh Nghia" w:date="2019-10-09T10:56:00Z">
                    <w:rPr>
                      <w:bCs/>
                    </w:rPr>
                  </w:rPrChange>
                </w:rPr>
                <w:t xml:space="preserve"> tin </w:t>
              </w:r>
              <w:proofErr w:type="spellStart"/>
              <w:r w:rsidRPr="00B41112">
                <w:rPr>
                  <w:bCs/>
                  <w:sz w:val="26"/>
                  <w:szCs w:val="26"/>
                  <w:rPrChange w:id="37590" w:author="Le Minh Nghia" w:date="2019-10-09T10:56:00Z">
                    <w:rPr>
                      <w:bCs/>
                    </w:rPr>
                  </w:rPrChange>
                </w:rPr>
                <w:t>cá</w:t>
              </w:r>
              <w:proofErr w:type="spellEnd"/>
              <w:r w:rsidRPr="00B41112">
                <w:rPr>
                  <w:bCs/>
                  <w:sz w:val="26"/>
                  <w:szCs w:val="26"/>
                  <w:rPrChange w:id="37591" w:author="Le Minh Nghia" w:date="2019-10-09T10:56:00Z">
                    <w:rPr>
                      <w:bCs/>
                    </w:rPr>
                  </w:rPrChange>
                </w:rPr>
                <w:t xml:space="preserve"> </w:t>
              </w:r>
              <w:proofErr w:type="spellStart"/>
              <w:r w:rsidRPr="00B41112">
                <w:rPr>
                  <w:bCs/>
                  <w:sz w:val="26"/>
                  <w:szCs w:val="26"/>
                  <w:rPrChange w:id="37592" w:author="Le Minh Nghia" w:date="2019-10-09T10:56:00Z">
                    <w:rPr>
                      <w:bCs/>
                    </w:rPr>
                  </w:rPrChange>
                </w:rPr>
                <w:t>nhân</w:t>
              </w:r>
              <w:proofErr w:type="spellEnd"/>
              <w:r w:rsidRPr="00B41112">
                <w:rPr>
                  <w:bCs/>
                  <w:sz w:val="26"/>
                  <w:szCs w:val="26"/>
                  <w:rPrChange w:id="37593" w:author="Le Minh Nghia" w:date="2019-10-09T10:56:00Z">
                    <w:rPr>
                      <w:bCs/>
                    </w:rPr>
                  </w:rPrChange>
                </w:rPr>
                <w:t xml:space="preserve">, </w:t>
              </w:r>
              <w:proofErr w:type="spellStart"/>
              <w:r w:rsidRPr="00B41112">
                <w:rPr>
                  <w:bCs/>
                  <w:sz w:val="26"/>
                  <w:szCs w:val="26"/>
                  <w:rPrChange w:id="37594" w:author="Le Minh Nghia" w:date="2019-10-09T10:56:00Z">
                    <w:rPr>
                      <w:bCs/>
                    </w:rPr>
                  </w:rPrChange>
                </w:rPr>
                <w:t>cập</w:t>
              </w:r>
              <w:proofErr w:type="spellEnd"/>
              <w:r w:rsidRPr="00B41112">
                <w:rPr>
                  <w:bCs/>
                  <w:sz w:val="26"/>
                  <w:szCs w:val="26"/>
                  <w:rPrChange w:id="37595" w:author="Le Minh Nghia" w:date="2019-10-09T10:56:00Z">
                    <w:rPr>
                      <w:bCs/>
                    </w:rPr>
                  </w:rPrChange>
                </w:rPr>
                <w:t xml:space="preserve"> </w:t>
              </w:r>
              <w:proofErr w:type="spellStart"/>
              <w:r w:rsidRPr="00B41112">
                <w:rPr>
                  <w:bCs/>
                  <w:sz w:val="26"/>
                  <w:szCs w:val="26"/>
                  <w:rPrChange w:id="37596" w:author="Le Minh Nghia" w:date="2019-10-09T10:56:00Z">
                    <w:rPr>
                      <w:bCs/>
                    </w:rPr>
                  </w:rPrChange>
                </w:rPr>
                <w:t>nhật</w:t>
              </w:r>
              <w:proofErr w:type="spellEnd"/>
              <w:r w:rsidRPr="00B41112">
                <w:rPr>
                  <w:bCs/>
                  <w:sz w:val="26"/>
                  <w:szCs w:val="26"/>
                  <w:rPrChange w:id="37597" w:author="Le Minh Nghia" w:date="2019-10-09T10:56:00Z">
                    <w:rPr>
                      <w:bCs/>
                    </w:rPr>
                  </w:rPrChange>
                </w:rPr>
                <w:t xml:space="preserve"> </w:t>
              </w:r>
              <w:proofErr w:type="spellStart"/>
              <w:r w:rsidRPr="00B41112">
                <w:rPr>
                  <w:bCs/>
                  <w:sz w:val="26"/>
                  <w:szCs w:val="26"/>
                  <w:rPrChange w:id="37598" w:author="Le Minh Nghia" w:date="2019-10-09T10:56:00Z">
                    <w:rPr>
                      <w:bCs/>
                    </w:rPr>
                  </w:rPrChange>
                </w:rPr>
                <w:t>thông</w:t>
              </w:r>
              <w:proofErr w:type="spellEnd"/>
              <w:r w:rsidRPr="00B41112">
                <w:rPr>
                  <w:bCs/>
                  <w:sz w:val="26"/>
                  <w:szCs w:val="26"/>
                  <w:rPrChange w:id="37599" w:author="Le Minh Nghia" w:date="2019-10-09T10:56:00Z">
                    <w:rPr>
                      <w:bCs/>
                    </w:rPr>
                  </w:rPrChange>
                </w:rPr>
                <w:t xml:space="preserve"> tin </w:t>
              </w:r>
              <w:proofErr w:type="spellStart"/>
              <w:r w:rsidRPr="00B41112">
                <w:rPr>
                  <w:bCs/>
                  <w:sz w:val="26"/>
                  <w:szCs w:val="26"/>
                  <w:rPrChange w:id="37600" w:author="Le Minh Nghia" w:date="2019-10-09T10:56:00Z">
                    <w:rPr>
                      <w:bCs/>
                    </w:rPr>
                  </w:rPrChange>
                </w:rPr>
                <w:t>việc</w:t>
              </w:r>
              <w:proofErr w:type="spellEnd"/>
              <w:r w:rsidRPr="00B41112">
                <w:rPr>
                  <w:bCs/>
                  <w:sz w:val="26"/>
                  <w:szCs w:val="26"/>
                  <w:rPrChange w:id="37601" w:author="Le Minh Nghia" w:date="2019-10-09T10:56:00Z">
                    <w:rPr>
                      <w:bCs/>
                    </w:rPr>
                  </w:rPrChange>
                </w:rPr>
                <w:t xml:space="preserve"> </w:t>
              </w:r>
              <w:proofErr w:type="spellStart"/>
              <w:r w:rsidRPr="00B41112">
                <w:rPr>
                  <w:bCs/>
                  <w:sz w:val="26"/>
                  <w:szCs w:val="26"/>
                  <w:rPrChange w:id="37602" w:author="Le Minh Nghia" w:date="2019-10-09T10:56:00Z">
                    <w:rPr>
                      <w:bCs/>
                    </w:rPr>
                  </w:rPrChange>
                </w:rPr>
                <w:t>làm</w:t>
              </w:r>
              <w:proofErr w:type="spellEnd"/>
              <w:r w:rsidRPr="00B41112">
                <w:rPr>
                  <w:bCs/>
                  <w:sz w:val="26"/>
                  <w:szCs w:val="26"/>
                  <w:rPrChange w:id="37603" w:author="Le Minh Nghia" w:date="2019-10-09T10:56:00Z">
                    <w:rPr>
                      <w:bCs/>
                    </w:rPr>
                  </w:rPrChange>
                </w:rPr>
                <w:t xml:space="preserve">. </w:t>
              </w:r>
              <w:proofErr w:type="spellStart"/>
              <w:r w:rsidRPr="00B41112">
                <w:rPr>
                  <w:bCs/>
                  <w:sz w:val="26"/>
                  <w:szCs w:val="26"/>
                  <w:rPrChange w:id="37604" w:author="Le Minh Nghia" w:date="2019-10-09T10:56:00Z">
                    <w:rPr>
                      <w:bCs/>
                    </w:rPr>
                  </w:rPrChange>
                </w:rPr>
                <w:t>Từ</w:t>
              </w:r>
              <w:proofErr w:type="spellEnd"/>
              <w:r w:rsidRPr="00B41112">
                <w:rPr>
                  <w:bCs/>
                  <w:sz w:val="26"/>
                  <w:szCs w:val="26"/>
                  <w:rPrChange w:id="37605" w:author="Le Minh Nghia" w:date="2019-10-09T10:56:00Z">
                    <w:rPr>
                      <w:bCs/>
                    </w:rPr>
                  </w:rPrChange>
                </w:rPr>
                <w:t xml:space="preserve"> </w:t>
              </w:r>
              <w:proofErr w:type="spellStart"/>
              <w:r w:rsidRPr="00B41112">
                <w:rPr>
                  <w:bCs/>
                  <w:sz w:val="26"/>
                  <w:szCs w:val="26"/>
                  <w:rPrChange w:id="37606" w:author="Le Minh Nghia" w:date="2019-10-09T10:56:00Z">
                    <w:rPr>
                      <w:bCs/>
                    </w:rPr>
                  </w:rPrChange>
                </w:rPr>
                <w:t>đó</w:t>
              </w:r>
              <w:proofErr w:type="spellEnd"/>
              <w:r w:rsidRPr="00B41112">
                <w:rPr>
                  <w:bCs/>
                  <w:sz w:val="26"/>
                  <w:szCs w:val="26"/>
                  <w:rPrChange w:id="37607" w:author="Le Minh Nghia" w:date="2019-10-09T10:56:00Z">
                    <w:rPr>
                      <w:bCs/>
                    </w:rPr>
                  </w:rPrChange>
                </w:rPr>
                <w:t xml:space="preserve"> </w:t>
              </w:r>
              <w:proofErr w:type="spellStart"/>
              <w:r w:rsidRPr="00B41112">
                <w:rPr>
                  <w:bCs/>
                  <w:sz w:val="26"/>
                  <w:szCs w:val="26"/>
                  <w:rPrChange w:id="37608" w:author="Le Minh Nghia" w:date="2019-10-09T10:56:00Z">
                    <w:rPr>
                      <w:bCs/>
                    </w:rPr>
                  </w:rPrChange>
                </w:rPr>
                <w:t>giáo</w:t>
              </w:r>
              <w:proofErr w:type="spellEnd"/>
              <w:r w:rsidRPr="00B41112">
                <w:rPr>
                  <w:bCs/>
                  <w:sz w:val="26"/>
                  <w:szCs w:val="26"/>
                  <w:rPrChange w:id="37609" w:author="Le Minh Nghia" w:date="2019-10-09T10:56:00Z">
                    <w:rPr>
                      <w:bCs/>
                    </w:rPr>
                  </w:rPrChange>
                </w:rPr>
                <w:t xml:space="preserve"> </w:t>
              </w:r>
              <w:proofErr w:type="spellStart"/>
              <w:r w:rsidRPr="00B41112">
                <w:rPr>
                  <w:bCs/>
                  <w:sz w:val="26"/>
                  <w:szCs w:val="26"/>
                  <w:rPrChange w:id="37610" w:author="Le Minh Nghia" w:date="2019-10-09T10:56:00Z">
                    <w:rPr>
                      <w:bCs/>
                    </w:rPr>
                  </w:rPrChange>
                </w:rPr>
                <w:t>vụ</w:t>
              </w:r>
              <w:proofErr w:type="spellEnd"/>
              <w:r w:rsidRPr="00B41112">
                <w:rPr>
                  <w:bCs/>
                  <w:sz w:val="26"/>
                  <w:szCs w:val="26"/>
                  <w:rPrChange w:id="37611" w:author="Le Minh Nghia" w:date="2019-10-09T10:56:00Z">
                    <w:rPr>
                      <w:bCs/>
                    </w:rPr>
                  </w:rPrChange>
                </w:rPr>
                <w:t xml:space="preserve"> </w:t>
              </w:r>
              <w:proofErr w:type="spellStart"/>
              <w:r w:rsidRPr="00B41112">
                <w:rPr>
                  <w:bCs/>
                  <w:sz w:val="26"/>
                  <w:szCs w:val="26"/>
                  <w:rPrChange w:id="37612" w:author="Le Minh Nghia" w:date="2019-10-09T10:56:00Z">
                    <w:rPr>
                      <w:bCs/>
                    </w:rPr>
                  </w:rPrChange>
                </w:rPr>
                <w:t>có</w:t>
              </w:r>
              <w:proofErr w:type="spellEnd"/>
              <w:r w:rsidRPr="00B41112">
                <w:rPr>
                  <w:bCs/>
                  <w:sz w:val="26"/>
                  <w:szCs w:val="26"/>
                  <w:rPrChange w:id="37613" w:author="Le Minh Nghia" w:date="2019-10-09T10:56:00Z">
                    <w:rPr>
                      <w:bCs/>
                    </w:rPr>
                  </w:rPrChange>
                </w:rPr>
                <w:t xml:space="preserve"> </w:t>
              </w:r>
              <w:proofErr w:type="spellStart"/>
              <w:r w:rsidRPr="00B41112">
                <w:rPr>
                  <w:bCs/>
                  <w:sz w:val="26"/>
                  <w:szCs w:val="26"/>
                  <w:rPrChange w:id="37614" w:author="Le Minh Nghia" w:date="2019-10-09T10:56:00Z">
                    <w:rPr>
                      <w:bCs/>
                    </w:rPr>
                  </w:rPrChange>
                </w:rPr>
                <w:t>thể</w:t>
              </w:r>
              <w:proofErr w:type="spellEnd"/>
              <w:r w:rsidRPr="00B41112">
                <w:rPr>
                  <w:bCs/>
                  <w:sz w:val="26"/>
                  <w:szCs w:val="26"/>
                  <w:rPrChange w:id="37615" w:author="Le Minh Nghia" w:date="2019-10-09T10:56:00Z">
                    <w:rPr>
                      <w:bCs/>
                    </w:rPr>
                  </w:rPrChange>
                </w:rPr>
                <w:t xml:space="preserve"> </w:t>
              </w:r>
              <w:proofErr w:type="spellStart"/>
              <w:r w:rsidRPr="00B41112">
                <w:rPr>
                  <w:bCs/>
                  <w:sz w:val="26"/>
                  <w:szCs w:val="26"/>
                  <w:rPrChange w:id="37616" w:author="Le Minh Nghia" w:date="2019-10-09T10:56:00Z">
                    <w:rPr>
                      <w:bCs/>
                    </w:rPr>
                  </w:rPrChange>
                </w:rPr>
                <w:t>lấy</w:t>
              </w:r>
              <w:proofErr w:type="spellEnd"/>
              <w:r w:rsidRPr="00B41112">
                <w:rPr>
                  <w:bCs/>
                  <w:sz w:val="26"/>
                  <w:szCs w:val="26"/>
                  <w:rPrChange w:id="37617" w:author="Le Minh Nghia" w:date="2019-10-09T10:56:00Z">
                    <w:rPr>
                      <w:bCs/>
                    </w:rPr>
                  </w:rPrChange>
                </w:rPr>
                <w:t xml:space="preserve"> </w:t>
              </w:r>
              <w:proofErr w:type="spellStart"/>
              <w:r w:rsidRPr="00B41112">
                <w:rPr>
                  <w:bCs/>
                  <w:sz w:val="26"/>
                  <w:szCs w:val="26"/>
                  <w:rPrChange w:id="37618" w:author="Le Minh Nghia" w:date="2019-10-09T10:56:00Z">
                    <w:rPr>
                      <w:bCs/>
                    </w:rPr>
                  </w:rPrChange>
                </w:rPr>
                <w:t>được</w:t>
              </w:r>
              <w:proofErr w:type="spellEnd"/>
              <w:r w:rsidRPr="00B41112">
                <w:rPr>
                  <w:bCs/>
                  <w:sz w:val="26"/>
                  <w:szCs w:val="26"/>
                  <w:rPrChange w:id="37619" w:author="Le Minh Nghia" w:date="2019-10-09T10:56:00Z">
                    <w:rPr>
                      <w:bCs/>
                    </w:rPr>
                  </w:rPrChange>
                </w:rPr>
                <w:t xml:space="preserve"> </w:t>
              </w:r>
              <w:proofErr w:type="spellStart"/>
              <w:r w:rsidRPr="00B41112">
                <w:rPr>
                  <w:bCs/>
                  <w:sz w:val="26"/>
                  <w:szCs w:val="26"/>
                  <w:rPrChange w:id="37620" w:author="Le Minh Nghia" w:date="2019-10-09T10:56:00Z">
                    <w:rPr>
                      <w:bCs/>
                    </w:rPr>
                  </w:rPrChange>
                </w:rPr>
                <w:t>thông</w:t>
              </w:r>
              <w:proofErr w:type="spellEnd"/>
              <w:r w:rsidRPr="00B41112">
                <w:rPr>
                  <w:bCs/>
                  <w:sz w:val="26"/>
                  <w:szCs w:val="26"/>
                  <w:rPrChange w:id="37621" w:author="Le Minh Nghia" w:date="2019-10-09T10:56:00Z">
                    <w:rPr>
                      <w:bCs/>
                    </w:rPr>
                  </w:rPrChange>
                </w:rPr>
                <w:t xml:space="preserve"> tin </w:t>
              </w:r>
              <w:proofErr w:type="spellStart"/>
              <w:r w:rsidRPr="00B41112">
                <w:rPr>
                  <w:bCs/>
                  <w:sz w:val="26"/>
                  <w:szCs w:val="26"/>
                  <w:rPrChange w:id="37622" w:author="Le Minh Nghia" w:date="2019-10-09T10:56:00Z">
                    <w:rPr>
                      <w:bCs/>
                    </w:rPr>
                  </w:rPrChange>
                </w:rPr>
                <w:t>của</w:t>
              </w:r>
              <w:proofErr w:type="spellEnd"/>
              <w:r w:rsidRPr="00B41112">
                <w:rPr>
                  <w:bCs/>
                  <w:sz w:val="26"/>
                  <w:szCs w:val="26"/>
                  <w:rPrChange w:id="37623" w:author="Le Minh Nghia" w:date="2019-10-09T10:56:00Z">
                    <w:rPr>
                      <w:bCs/>
                    </w:rPr>
                  </w:rPrChange>
                </w:rPr>
                <w:t xml:space="preserve"> </w:t>
              </w:r>
              <w:proofErr w:type="spellStart"/>
              <w:r w:rsidRPr="00B41112">
                <w:rPr>
                  <w:bCs/>
                  <w:sz w:val="26"/>
                  <w:szCs w:val="26"/>
                  <w:rPrChange w:id="37624" w:author="Le Minh Nghia" w:date="2019-10-09T10:56:00Z">
                    <w:rPr>
                      <w:bCs/>
                    </w:rPr>
                  </w:rPrChange>
                </w:rPr>
                <w:t>cựu</w:t>
              </w:r>
              <w:proofErr w:type="spellEnd"/>
              <w:r w:rsidRPr="00B41112">
                <w:rPr>
                  <w:bCs/>
                  <w:sz w:val="26"/>
                  <w:szCs w:val="26"/>
                  <w:rPrChange w:id="37625" w:author="Le Minh Nghia" w:date="2019-10-09T10:56:00Z">
                    <w:rPr>
                      <w:bCs/>
                    </w:rPr>
                  </w:rPrChange>
                </w:rPr>
                <w:t xml:space="preserve"> </w:t>
              </w:r>
              <w:proofErr w:type="spellStart"/>
              <w:r w:rsidRPr="00B41112">
                <w:rPr>
                  <w:bCs/>
                  <w:sz w:val="26"/>
                  <w:szCs w:val="26"/>
                  <w:rPrChange w:id="37626" w:author="Le Minh Nghia" w:date="2019-10-09T10:56:00Z">
                    <w:rPr>
                      <w:bCs/>
                    </w:rPr>
                  </w:rPrChange>
                </w:rPr>
                <w:t>sinh</w:t>
              </w:r>
              <w:proofErr w:type="spellEnd"/>
              <w:r w:rsidRPr="00B41112">
                <w:rPr>
                  <w:bCs/>
                  <w:sz w:val="26"/>
                  <w:szCs w:val="26"/>
                  <w:rPrChange w:id="37627" w:author="Le Minh Nghia" w:date="2019-10-09T10:56:00Z">
                    <w:rPr>
                      <w:bCs/>
                    </w:rPr>
                  </w:rPrChange>
                </w:rPr>
                <w:t xml:space="preserve"> </w:t>
              </w:r>
              <w:proofErr w:type="spellStart"/>
              <w:r w:rsidRPr="00B41112">
                <w:rPr>
                  <w:bCs/>
                  <w:sz w:val="26"/>
                  <w:szCs w:val="26"/>
                  <w:rPrChange w:id="37628" w:author="Le Minh Nghia" w:date="2019-10-09T10:56:00Z">
                    <w:rPr>
                      <w:bCs/>
                    </w:rPr>
                  </w:rPrChange>
                </w:rPr>
                <w:t>viên</w:t>
              </w:r>
              <w:proofErr w:type="spellEnd"/>
              <w:r w:rsidRPr="00B41112">
                <w:rPr>
                  <w:bCs/>
                  <w:sz w:val="26"/>
                  <w:szCs w:val="26"/>
                  <w:rPrChange w:id="37629" w:author="Le Minh Nghia" w:date="2019-10-09T10:56:00Z">
                    <w:rPr>
                      <w:bCs/>
                    </w:rPr>
                  </w:rPrChange>
                </w:rPr>
                <w:t xml:space="preserve"> </w:t>
              </w:r>
              <w:proofErr w:type="spellStart"/>
              <w:r w:rsidRPr="00B41112">
                <w:rPr>
                  <w:bCs/>
                  <w:sz w:val="26"/>
                  <w:szCs w:val="26"/>
                  <w:rPrChange w:id="37630" w:author="Le Minh Nghia" w:date="2019-10-09T10:56:00Z">
                    <w:rPr>
                      <w:bCs/>
                    </w:rPr>
                  </w:rPrChange>
                </w:rPr>
                <w:t>để</w:t>
              </w:r>
              <w:proofErr w:type="spellEnd"/>
              <w:r w:rsidRPr="00B41112">
                <w:rPr>
                  <w:bCs/>
                  <w:sz w:val="26"/>
                  <w:szCs w:val="26"/>
                  <w:rPrChange w:id="37631" w:author="Le Minh Nghia" w:date="2019-10-09T10:56:00Z">
                    <w:rPr>
                      <w:bCs/>
                    </w:rPr>
                  </w:rPrChange>
                </w:rPr>
                <w:t xml:space="preserve"> </w:t>
              </w:r>
              <w:proofErr w:type="spellStart"/>
              <w:r w:rsidRPr="00B41112">
                <w:rPr>
                  <w:bCs/>
                  <w:sz w:val="26"/>
                  <w:szCs w:val="26"/>
                  <w:rPrChange w:id="37632" w:author="Le Minh Nghia" w:date="2019-10-09T10:56:00Z">
                    <w:rPr>
                      <w:bCs/>
                    </w:rPr>
                  </w:rPrChange>
                </w:rPr>
                <w:t>có</w:t>
              </w:r>
              <w:proofErr w:type="spellEnd"/>
              <w:r w:rsidRPr="00B41112">
                <w:rPr>
                  <w:bCs/>
                  <w:sz w:val="26"/>
                  <w:szCs w:val="26"/>
                  <w:rPrChange w:id="37633" w:author="Le Minh Nghia" w:date="2019-10-09T10:56:00Z">
                    <w:rPr>
                      <w:bCs/>
                    </w:rPr>
                  </w:rPrChange>
                </w:rPr>
                <w:t xml:space="preserve"> </w:t>
              </w:r>
              <w:proofErr w:type="spellStart"/>
              <w:r w:rsidRPr="00B41112">
                <w:rPr>
                  <w:bCs/>
                  <w:sz w:val="26"/>
                  <w:szCs w:val="26"/>
                  <w:rPrChange w:id="37634" w:author="Le Minh Nghia" w:date="2019-10-09T10:56:00Z">
                    <w:rPr>
                      <w:bCs/>
                    </w:rPr>
                  </w:rPrChange>
                </w:rPr>
                <w:t>thể</w:t>
              </w:r>
              <w:proofErr w:type="spellEnd"/>
              <w:r w:rsidRPr="00B41112">
                <w:rPr>
                  <w:bCs/>
                  <w:sz w:val="26"/>
                  <w:szCs w:val="26"/>
                  <w:rPrChange w:id="37635" w:author="Le Minh Nghia" w:date="2019-10-09T10:56:00Z">
                    <w:rPr>
                      <w:bCs/>
                    </w:rPr>
                  </w:rPrChange>
                </w:rPr>
                <w:t xml:space="preserve"> </w:t>
              </w:r>
              <w:proofErr w:type="spellStart"/>
              <w:r w:rsidRPr="00B41112">
                <w:rPr>
                  <w:bCs/>
                  <w:sz w:val="26"/>
                  <w:szCs w:val="26"/>
                  <w:rPrChange w:id="37636" w:author="Le Minh Nghia" w:date="2019-10-09T10:56:00Z">
                    <w:rPr>
                      <w:bCs/>
                    </w:rPr>
                  </w:rPrChange>
                </w:rPr>
                <w:t>liên</w:t>
              </w:r>
              <w:proofErr w:type="spellEnd"/>
              <w:r w:rsidRPr="00B41112">
                <w:rPr>
                  <w:bCs/>
                  <w:sz w:val="26"/>
                  <w:szCs w:val="26"/>
                  <w:rPrChange w:id="37637" w:author="Le Minh Nghia" w:date="2019-10-09T10:56:00Z">
                    <w:rPr>
                      <w:bCs/>
                    </w:rPr>
                  </w:rPrChange>
                </w:rPr>
                <w:t xml:space="preserve"> </w:t>
              </w:r>
              <w:proofErr w:type="spellStart"/>
              <w:r w:rsidRPr="00B41112">
                <w:rPr>
                  <w:bCs/>
                  <w:sz w:val="26"/>
                  <w:szCs w:val="26"/>
                  <w:rPrChange w:id="37638" w:author="Le Minh Nghia" w:date="2019-10-09T10:56:00Z">
                    <w:rPr>
                      <w:bCs/>
                    </w:rPr>
                  </w:rPrChange>
                </w:rPr>
                <w:t>lạc</w:t>
              </w:r>
              <w:proofErr w:type="spellEnd"/>
              <w:r w:rsidRPr="00B41112">
                <w:rPr>
                  <w:bCs/>
                  <w:sz w:val="26"/>
                  <w:szCs w:val="26"/>
                  <w:rPrChange w:id="37639" w:author="Le Minh Nghia" w:date="2019-10-09T10:56:00Z">
                    <w:rPr>
                      <w:bCs/>
                    </w:rPr>
                  </w:rPrChange>
                </w:rPr>
                <w:t xml:space="preserve"> </w:t>
              </w:r>
              <w:proofErr w:type="spellStart"/>
              <w:r w:rsidRPr="00B41112">
                <w:rPr>
                  <w:bCs/>
                  <w:sz w:val="26"/>
                  <w:szCs w:val="26"/>
                  <w:rPrChange w:id="37640" w:author="Le Minh Nghia" w:date="2019-10-09T10:56:00Z">
                    <w:rPr>
                      <w:bCs/>
                    </w:rPr>
                  </w:rPrChange>
                </w:rPr>
                <w:t>cựu</w:t>
              </w:r>
              <w:proofErr w:type="spellEnd"/>
              <w:r w:rsidRPr="00B41112">
                <w:rPr>
                  <w:bCs/>
                  <w:sz w:val="26"/>
                  <w:szCs w:val="26"/>
                  <w:rPrChange w:id="37641" w:author="Le Minh Nghia" w:date="2019-10-09T10:56:00Z">
                    <w:rPr>
                      <w:bCs/>
                    </w:rPr>
                  </w:rPrChange>
                </w:rPr>
                <w:t xml:space="preserve"> </w:t>
              </w:r>
              <w:proofErr w:type="spellStart"/>
              <w:r w:rsidRPr="00B41112">
                <w:rPr>
                  <w:bCs/>
                  <w:sz w:val="26"/>
                  <w:szCs w:val="26"/>
                  <w:rPrChange w:id="37642" w:author="Le Minh Nghia" w:date="2019-10-09T10:56:00Z">
                    <w:rPr>
                      <w:bCs/>
                    </w:rPr>
                  </w:rPrChange>
                </w:rPr>
                <w:t>sinh</w:t>
              </w:r>
              <w:proofErr w:type="spellEnd"/>
              <w:r w:rsidRPr="00B41112">
                <w:rPr>
                  <w:bCs/>
                  <w:sz w:val="26"/>
                  <w:szCs w:val="26"/>
                  <w:rPrChange w:id="37643" w:author="Le Minh Nghia" w:date="2019-10-09T10:56:00Z">
                    <w:rPr>
                      <w:bCs/>
                    </w:rPr>
                  </w:rPrChange>
                </w:rPr>
                <w:t xml:space="preserve"> </w:t>
              </w:r>
              <w:proofErr w:type="spellStart"/>
              <w:r w:rsidRPr="00B41112">
                <w:rPr>
                  <w:bCs/>
                  <w:sz w:val="26"/>
                  <w:szCs w:val="26"/>
                  <w:rPrChange w:id="37644" w:author="Le Minh Nghia" w:date="2019-10-09T10:56:00Z">
                    <w:rPr>
                      <w:bCs/>
                    </w:rPr>
                  </w:rPrChange>
                </w:rPr>
                <w:t>viên</w:t>
              </w:r>
              <w:proofErr w:type="spellEnd"/>
              <w:r w:rsidRPr="00B41112">
                <w:rPr>
                  <w:bCs/>
                  <w:sz w:val="26"/>
                  <w:szCs w:val="26"/>
                  <w:rPrChange w:id="37645" w:author="Le Minh Nghia" w:date="2019-10-09T10:56:00Z">
                    <w:rPr>
                      <w:bCs/>
                    </w:rPr>
                  </w:rPrChange>
                </w:rPr>
                <w:t xml:space="preserve"> </w:t>
              </w:r>
              <w:proofErr w:type="spellStart"/>
              <w:r w:rsidRPr="00B41112">
                <w:rPr>
                  <w:bCs/>
                  <w:sz w:val="26"/>
                  <w:szCs w:val="26"/>
                  <w:rPrChange w:id="37646" w:author="Le Minh Nghia" w:date="2019-10-09T10:56:00Z">
                    <w:rPr>
                      <w:bCs/>
                    </w:rPr>
                  </w:rPrChange>
                </w:rPr>
                <w:t>về</w:t>
              </w:r>
              <w:proofErr w:type="spellEnd"/>
              <w:r w:rsidRPr="00B41112">
                <w:rPr>
                  <w:bCs/>
                  <w:sz w:val="26"/>
                  <w:szCs w:val="26"/>
                  <w:rPrChange w:id="37647" w:author="Le Minh Nghia" w:date="2019-10-09T10:56:00Z">
                    <w:rPr>
                      <w:bCs/>
                    </w:rPr>
                  </w:rPrChange>
                </w:rPr>
                <w:t xml:space="preserve"> </w:t>
              </w:r>
              <w:proofErr w:type="spellStart"/>
              <w:r w:rsidRPr="00B41112">
                <w:rPr>
                  <w:bCs/>
                  <w:sz w:val="26"/>
                  <w:szCs w:val="26"/>
                  <w:rPrChange w:id="37648" w:author="Le Minh Nghia" w:date="2019-10-09T10:56:00Z">
                    <w:rPr>
                      <w:bCs/>
                    </w:rPr>
                  </w:rPrChange>
                </w:rPr>
                <w:t>tham</w:t>
              </w:r>
              <w:proofErr w:type="spellEnd"/>
              <w:r w:rsidRPr="00B41112">
                <w:rPr>
                  <w:bCs/>
                  <w:sz w:val="26"/>
                  <w:szCs w:val="26"/>
                  <w:rPrChange w:id="37649" w:author="Le Minh Nghia" w:date="2019-10-09T10:56:00Z">
                    <w:rPr>
                      <w:bCs/>
                    </w:rPr>
                  </w:rPrChange>
                </w:rPr>
                <w:t xml:space="preserve"> </w:t>
              </w:r>
              <w:proofErr w:type="spellStart"/>
              <w:r w:rsidRPr="00B41112">
                <w:rPr>
                  <w:bCs/>
                  <w:sz w:val="26"/>
                  <w:szCs w:val="26"/>
                  <w:rPrChange w:id="37650" w:author="Le Minh Nghia" w:date="2019-10-09T10:56:00Z">
                    <w:rPr>
                      <w:bCs/>
                    </w:rPr>
                  </w:rPrChange>
                </w:rPr>
                <w:t>gia</w:t>
              </w:r>
              <w:proofErr w:type="spellEnd"/>
              <w:r w:rsidRPr="00B41112">
                <w:rPr>
                  <w:bCs/>
                  <w:sz w:val="26"/>
                  <w:szCs w:val="26"/>
                  <w:rPrChange w:id="37651" w:author="Le Minh Nghia" w:date="2019-10-09T10:56:00Z">
                    <w:rPr>
                      <w:bCs/>
                    </w:rPr>
                  </w:rPrChange>
                </w:rPr>
                <w:t xml:space="preserve"> </w:t>
              </w:r>
              <w:proofErr w:type="spellStart"/>
              <w:r w:rsidRPr="00B41112">
                <w:rPr>
                  <w:bCs/>
                  <w:sz w:val="26"/>
                  <w:szCs w:val="26"/>
                  <w:rPrChange w:id="37652" w:author="Le Minh Nghia" w:date="2019-10-09T10:56:00Z">
                    <w:rPr>
                      <w:bCs/>
                    </w:rPr>
                  </w:rPrChange>
                </w:rPr>
                <w:t>những</w:t>
              </w:r>
              <w:proofErr w:type="spellEnd"/>
              <w:r w:rsidRPr="00B41112">
                <w:rPr>
                  <w:bCs/>
                  <w:sz w:val="26"/>
                  <w:szCs w:val="26"/>
                  <w:rPrChange w:id="37653" w:author="Le Minh Nghia" w:date="2019-10-09T10:56:00Z">
                    <w:rPr>
                      <w:bCs/>
                    </w:rPr>
                  </w:rPrChange>
                </w:rPr>
                <w:t xml:space="preserve"> </w:t>
              </w:r>
              <w:proofErr w:type="spellStart"/>
              <w:r w:rsidRPr="00B41112">
                <w:rPr>
                  <w:bCs/>
                  <w:sz w:val="26"/>
                  <w:szCs w:val="26"/>
                  <w:rPrChange w:id="37654" w:author="Le Minh Nghia" w:date="2019-10-09T10:56:00Z">
                    <w:rPr>
                      <w:bCs/>
                    </w:rPr>
                  </w:rPrChange>
                </w:rPr>
                <w:t>sự</w:t>
              </w:r>
              <w:proofErr w:type="spellEnd"/>
              <w:r w:rsidRPr="00B41112">
                <w:rPr>
                  <w:bCs/>
                  <w:sz w:val="26"/>
                  <w:szCs w:val="26"/>
                  <w:rPrChange w:id="37655" w:author="Le Minh Nghia" w:date="2019-10-09T10:56:00Z">
                    <w:rPr>
                      <w:bCs/>
                    </w:rPr>
                  </w:rPrChange>
                </w:rPr>
                <w:t xml:space="preserve"> </w:t>
              </w:r>
              <w:proofErr w:type="spellStart"/>
              <w:r w:rsidRPr="00B41112">
                <w:rPr>
                  <w:bCs/>
                  <w:sz w:val="26"/>
                  <w:szCs w:val="26"/>
                  <w:rPrChange w:id="37656" w:author="Le Minh Nghia" w:date="2019-10-09T10:56:00Z">
                    <w:rPr>
                      <w:bCs/>
                    </w:rPr>
                  </w:rPrChange>
                </w:rPr>
                <w:t>kiện</w:t>
              </w:r>
              <w:proofErr w:type="spellEnd"/>
              <w:r w:rsidRPr="00B41112">
                <w:rPr>
                  <w:bCs/>
                  <w:sz w:val="26"/>
                  <w:szCs w:val="26"/>
                  <w:rPrChange w:id="37657" w:author="Le Minh Nghia" w:date="2019-10-09T10:56:00Z">
                    <w:rPr>
                      <w:bCs/>
                    </w:rPr>
                  </w:rPrChange>
                </w:rPr>
                <w:t xml:space="preserve"> </w:t>
              </w:r>
              <w:proofErr w:type="spellStart"/>
              <w:r w:rsidRPr="00B41112">
                <w:rPr>
                  <w:bCs/>
                  <w:sz w:val="26"/>
                  <w:szCs w:val="26"/>
                  <w:rPrChange w:id="37658" w:author="Le Minh Nghia" w:date="2019-10-09T10:56:00Z">
                    <w:rPr>
                      <w:bCs/>
                    </w:rPr>
                  </w:rPrChange>
                </w:rPr>
                <w:t>của</w:t>
              </w:r>
              <w:proofErr w:type="spellEnd"/>
              <w:r w:rsidRPr="00B41112">
                <w:rPr>
                  <w:bCs/>
                  <w:sz w:val="26"/>
                  <w:szCs w:val="26"/>
                  <w:rPrChange w:id="37659" w:author="Le Minh Nghia" w:date="2019-10-09T10:56:00Z">
                    <w:rPr>
                      <w:bCs/>
                    </w:rPr>
                  </w:rPrChange>
                </w:rPr>
                <w:t xml:space="preserve"> </w:t>
              </w:r>
              <w:proofErr w:type="spellStart"/>
              <w:r w:rsidRPr="00B41112">
                <w:rPr>
                  <w:bCs/>
                  <w:sz w:val="26"/>
                  <w:szCs w:val="26"/>
                  <w:rPrChange w:id="37660" w:author="Le Minh Nghia" w:date="2019-10-09T10:56:00Z">
                    <w:rPr>
                      <w:bCs/>
                    </w:rPr>
                  </w:rPrChange>
                </w:rPr>
                <w:t>trường</w:t>
              </w:r>
              <w:proofErr w:type="spellEnd"/>
              <w:r w:rsidRPr="00B41112">
                <w:rPr>
                  <w:bCs/>
                  <w:sz w:val="26"/>
                  <w:szCs w:val="26"/>
                  <w:rPrChange w:id="37661" w:author="Le Minh Nghia" w:date="2019-10-09T10:56:00Z">
                    <w:rPr>
                      <w:bCs/>
                    </w:rPr>
                  </w:rPrChange>
                </w:rPr>
                <w:t xml:space="preserve"> </w:t>
              </w:r>
              <w:proofErr w:type="spellStart"/>
              <w:r w:rsidRPr="00B41112">
                <w:rPr>
                  <w:bCs/>
                  <w:sz w:val="26"/>
                  <w:szCs w:val="26"/>
                  <w:rPrChange w:id="37662" w:author="Le Minh Nghia" w:date="2019-10-09T10:56:00Z">
                    <w:rPr>
                      <w:bCs/>
                    </w:rPr>
                  </w:rPrChange>
                </w:rPr>
                <w:t>cũng</w:t>
              </w:r>
              <w:proofErr w:type="spellEnd"/>
              <w:r w:rsidRPr="00B41112">
                <w:rPr>
                  <w:bCs/>
                  <w:sz w:val="26"/>
                  <w:szCs w:val="26"/>
                  <w:rPrChange w:id="37663" w:author="Le Minh Nghia" w:date="2019-10-09T10:56:00Z">
                    <w:rPr>
                      <w:bCs/>
                    </w:rPr>
                  </w:rPrChange>
                </w:rPr>
                <w:t xml:space="preserve"> </w:t>
              </w:r>
              <w:proofErr w:type="spellStart"/>
              <w:r w:rsidRPr="00B41112">
                <w:rPr>
                  <w:bCs/>
                  <w:sz w:val="26"/>
                  <w:szCs w:val="26"/>
                  <w:rPrChange w:id="37664" w:author="Le Minh Nghia" w:date="2019-10-09T10:56:00Z">
                    <w:rPr>
                      <w:bCs/>
                    </w:rPr>
                  </w:rPrChange>
                </w:rPr>
                <w:t>như</w:t>
              </w:r>
              <w:proofErr w:type="spellEnd"/>
              <w:r w:rsidRPr="00B41112">
                <w:rPr>
                  <w:bCs/>
                  <w:sz w:val="26"/>
                  <w:szCs w:val="26"/>
                  <w:rPrChange w:id="37665" w:author="Le Minh Nghia" w:date="2019-10-09T10:56:00Z">
                    <w:rPr>
                      <w:bCs/>
                    </w:rPr>
                  </w:rPrChange>
                </w:rPr>
                <w:t xml:space="preserve"> </w:t>
              </w:r>
              <w:proofErr w:type="spellStart"/>
              <w:r w:rsidRPr="00B41112">
                <w:rPr>
                  <w:bCs/>
                  <w:sz w:val="26"/>
                  <w:szCs w:val="26"/>
                  <w:rPrChange w:id="37666" w:author="Le Minh Nghia" w:date="2019-10-09T10:56:00Z">
                    <w:rPr>
                      <w:bCs/>
                    </w:rPr>
                  </w:rPrChange>
                </w:rPr>
                <w:t>có</w:t>
              </w:r>
              <w:proofErr w:type="spellEnd"/>
              <w:r w:rsidRPr="00B41112">
                <w:rPr>
                  <w:bCs/>
                  <w:sz w:val="26"/>
                  <w:szCs w:val="26"/>
                  <w:rPrChange w:id="37667" w:author="Le Minh Nghia" w:date="2019-10-09T10:56:00Z">
                    <w:rPr>
                      <w:bCs/>
                    </w:rPr>
                  </w:rPrChange>
                </w:rPr>
                <w:t xml:space="preserve"> </w:t>
              </w:r>
              <w:proofErr w:type="spellStart"/>
              <w:r w:rsidRPr="00B41112">
                <w:rPr>
                  <w:bCs/>
                  <w:sz w:val="26"/>
                  <w:szCs w:val="26"/>
                  <w:rPrChange w:id="37668" w:author="Le Minh Nghia" w:date="2019-10-09T10:56:00Z">
                    <w:rPr>
                      <w:bCs/>
                    </w:rPr>
                  </w:rPrChange>
                </w:rPr>
                <w:t>thể</w:t>
              </w:r>
              <w:proofErr w:type="spellEnd"/>
              <w:r w:rsidRPr="00B41112">
                <w:rPr>
                  <w:bCs/>
                  <w:sz w:val="26"/>
                  <w:szCs w:val="26"/>
                  <w:rPrChange w:id="37669" w:author="Le Minh Nghia" w:date="2019-10-09T10:56:00Z">
                    <w:rPr>
                      <w:bCs/>
                    </w:rPr>
                  </w:rPrChange>
                </w:rPr>
                <w:t xml:space="preserve"> </w:t>
              </w:r>
              <w:proofErr w:type="spellStart"/>
              <w:r w:rsidRPr="00B41112">
                <w:rPr>
                  <w:bCs/>
                  <w:sz w:val="26"/>
                  <w:szCs w:val="26"/>
                  <w:rPrChange w:id="37670" w:author="Le Minh Nghia" w:date="2019-10-09T10:56:00Z">
                    <w:rPr>
                      <w:bCs/>
                    </w:rPr>
                  </w:rPrChange>
                </w:rPr>
                <w:t>dựa</w:t>
              </w:r>
              <w:proofErr w:type="spellEnd"/>
              <w:r w:rsidRPr="00B41112">
                <w:rPr>
                  <w:bCs/>
                  <w:sz w:val="26"/>
                  <w:szCs w:val="26"/>
                  <w:rPrChange w:id="37671" w:author="Le Minh Nghia" w:date="2019-10-09T10:56:00Z">
                    <w:rPr>
                      <w:bCs/>
                    </w:rPr>
                  </w:rPrChange>
                </w:rPr>
                <w:t xml:space="preserve"> </w:t>
              </w:r>
              <w:proofErr w:type="spellStart"/>
              <w:r w:rsidRPr="00B41112">
                <w:rPr>
                  <w:bCs/>
                  <w:sz w:val="26"/>
                  <w:szCs w:val="26"/>
                  <w:rPrChange w:id="37672" w:author="Le Minh Nghia" w:date="2019-10-09T10:56:00Z">
                    <w:rPr>
                      <w:bCs/>
                    </w:rPr>
                  </w:rPrChange>
                </w:rPr>
                <w:t>trên</w:t>
              </w:r>
              <w:proofErr w:type="spellEnd"/>
              <w:r w:rsidRPr="00B41112">
                <w:rPr>
                  <w:bCs/>
                  <w:sz w:val="26"/>
                  <w:szCs w:val="26"/>
                  <w:rPrChange w:id="37673" w:author="Le Minh Nghia" w:date="2019-10-09T10:56:00Z">
                    <w:rPr>
                      <w:bCs/>
                    </w:rPr>
                  </w:rPrChange>
                </w:rPr>
                <w:t xml:space="preserve"> </w:t>
              </w:r>
              <w:proofErr w:type="spellStart"/>
              <w:r w:rsidRPr="00B41112">
                <w:rPr>
                  <w:bCs/>
                  <w:sz w:val="26"/>
                  <w:szCs w:val="26"/>
                  <w:rPrChange w:id="37674" w:author="Le Minh Nghia" w:date="2019-10-09T10:56:00Z">
                    <w:rPr>
                      <w:bCs/>
                    </w:rPr>
                  </w:rPrChange>
                </w:rPr>
                <w:t>những</w:t>
              </w:r>
              <w:proofErr w:type="spellEnd"/>
              <w:r w:rsidRPr="00B41112">
                <w:rPr>
                  <w:bCs/>
                  <w:sz w:val="26"/>
                  <w:szCs w:val="26"/>
                  <w:rPrChange w:id="37675" w:author="Le Minh Nghia" w:date="2019-10-09T10:56:00Z">
                    <w:rPr>
                      <w:bCs/>
                    </w:rPr>
                  </w:rPrChange>
                </w:rPr>
                <w:t xml:space="preserve"> </w:t>
              </w:r>
              <w:proofErr w:type="spellStart"/>
              <w:r w:rsidRPr="00B41112">
                <w:rPr>
                  <w:bCs/>
                  <w:sz w:val="26"/>
                  <w:szCs w:val="26"/>
                  <w:rPrChange w:id="37676" w:author="Le Minh Nghia" w:date="2019-10-09T10:56:00Z">
                    <w:rPr>
                      <w:bCs/>
                    </w:rPr>
                  </w:rPrChange>
                </w:rPr>
                <w:t>thông</w:t>
              </w:r>
              <w:proofErr w:type="spellEnd"/>
              <w:r w:rsidRPr="00B41112">
                <w:rPr>
                  <w:bCs/>
                  <w:sz w:val="26"/>
                  <w:szCs w:val="26"/>
                  <w:rPrChange w:id="37677" w:author="Le Minh Nghia" w:date="2019-10-09T10:56:00Z">
                    <w:rPr>
                      <w:bCs/>
                    </w:rPr>
                  </w:rPrChange>
                </w:rPr>
                <w:t xml:space="preserve"> tin </w:t>
              </w:r>
              <w:proofErr w:type="spellStart"/>
              <w:r w:rsidRPr="00B41112">
                <w:rPr>
                  <w:bCs/>
                  <w:sz w:val="26"/>
                  <w:szCs w:val="26"/>
                  <w:rPrChange w:id="37678" w:author="Le Minh Nghia" w:date="2019-10-09T10:56:00Z">
                    <w:rPr>
                      <w:bCs/>
                    </w:rPr>
                  </w:rPrChange>
                </w:rPr>
                <w:t>đó</w:t>
              </w:r>
              <w:proofErr w:type="spellEnd"/>
              <w:r w:rsidRPr="00B41112">
                <w:rPr>
                  <w:bCs/>
                  <w:sz w:val="26"/>
                  <w:szCs w:val="26"/>
                  <w:rPrChange w:id="37679" w:author="Le Minh Nghia" w:date="2019-10-09T10:56:00Z">
                    <w:rPr>
                      <w:bCs/>
                    </w:rPr>
                  </w:rPrChange>
                </w:rPr>
                <w:t xml:space="preserve"> </w:t>
              </w:r>
              <w:proofErr w:type="spellStart"/>
              <w:r w:rsidRPr="00B41112">
                <w:rPr>
                  <w:bCs/>
                  <w:sz w:val="26"/>
                  <w:szCs w:val="26"/>
                  <w:rPrChange w:id="37680" w:author="Le Minh Nghia" w:date="2019-10-09T10:56:00Z">
                    <w:rPr>
                      <w:bCs/>
                    </w:rPr>
                  </w:rPrChange>
                </w:rPr>
                <w:t>để</w:t>
              </w:r>
              <w:proofErr w:type="spellEnd"/>
              <w:r w:rsidRPr="00B41112">
                <w:rPr>
                  <w:bCs/>
                  <w:sz w:val="26"/>
                  <w:szCs w:val="26"/>
                  <w:rPrChange w:id="37681" w:author="Le Minh Nghia" w:date="2019-10-09T10:56:00Z">
                    <w:rPr>
                      <w:bCs/>
                    </w:rPr>
                  </w:rPrChange>
                </w:rPr>
                <w:t xml:space="preserve"> </w:t>
              </w:r>
              <w:proofErr w:type="spellStart"/>
              <w:r w:rsidRPr="00B41112">
                <w:rPr>
                  <w:bCs/>
                  <w:sz w:val="26"/>
                  <w:szCs w:val="26"/>
                  <w:rPrChange w:id="37682" w:author="Le Minh Nghia" w:date="2019-10-09T10:56:00Z">
                    <w:rPr>
                      <w:bCs/>
                    </w:rPr>
                  </w:rPrChange>
                </w:rPr>
                <w:t>thống</w:t>
              </w:r>
              <w:proofErr w:type="spellEnd"/>
              <w:r w:rsidRPr="00B41112">
                <w:rPr>
                  <w:bCs/>
                  <w:sz w:val="26"/>
                  <w:szCs w:val="26"/>
                  <w:rPrChange w:id="37683" w:author="Le Minh Nghia" w:date="2019-10-09T10:56:00Z">
                    <w:rPr>
                      <w:bCs/>
                    </w:rPr>
                  </w:rPrChange>
                </w:rPr>
                <w:t xml:space="preserve"> </w:t>
              </w:r>
              <w:proofErr w:type="spellStart"/>
              <w:r w:rsidRPr="00B41112">
                <w:rPr>
                  <w:bCs/>
                  <w:sz w:val="26"/>
                  <w:szCs w:val="26"/>
                  <w:rPrChange w:id="37684" w:author="Le Minh Nghia" w:date="2019-10-09T10:56:00Z">
                    <w:rPr>
                      <w:bCs/>
                    </w:rPr>
                  </w:rPrChange>
                </w:rPr>
                <w:t>kê</w:t>
              </w:r>
              <w:proofErr w:type="spellEnd"/>
              <w:r w:rsidRPr="00B41112">
                <w:rPr>
                  <w:bCs/>
                  <w:sz w:val="26"/>
                  <w:szCs w:val="26"/>
                  <w:rPrChange w:id="37685" w:author="Le Minh Nghia" w:date="2019-10-09T10:56:00Z">
                    <w:rPr>
                      <w:bCs/>
                    </w:rPr>
                  </w:rPrChange>
                </w:rPr>
                <w:t xml:space="preserve"> </w:t>
              </w:r>
              <w:proofErr w:type="spellStart"/>
              <w:r w:rsidRPr="00B41112">
                <w:rPr>
                  <w:bCs/>
                  <w:sz w:val="26"/>
                  <w:szCs w:val="26"/>
                  <w:rPrChange w:id="37686" w:author="Le Minh Nghia" w:date="2019-10-09T10:56:00Z">
                    <w:rPr>
                      <w:bCs/>
                    </w:rPr>
                  </w:rPrChange>
                </w:rPr>
                <w:t>và</w:t>
              </w:r>
              <w:proofErr w:type="spellEnd"/>
              <w:r w:rsidRPr="00B41112">
                <w:rPr>
                  <w:bCs/>
                  <w:sz w:val="26"/>
                  <w:szCs w:val="26"/>
                  <w:rPrChange w:id="37687" w:author="Le Minh Nghia" w:date="2019-10-09T10:56:00Z">
                    <w:rPr>
                      <w:bCs/>
                    </w:rPr>
                  </w:rPrChange>
                </w:rPr>
                <w:t xml:space="preserve"> </w:t>
              </w:r>
              <w:proofErr w:type="spellStart"/>
              <w:r w:rsidRPr="00B41112">
                <w:rPr>
                  <w:bCs/>
                  <w:sz w:val="26"/>
                  <w:szCs w:val="26"/>
                  <w:rPrChange w:id="37688" w:author="Le Minh Nghia" w:date="2019-10-09T10:56:00Z">
                    <w:rPr>
                      <w:bCs/>
                    </w:rPr>
                  </w:rPrChange>
                </w:rPr>
                <w:t>nằm</w:t>
              </w:r>
              <w:proofErr w:type="spellEnd"/>
              <w:r w:rsidRPr="00B41112">
                <w:rPr>
                  <w:bCs/>
                  <w:sz w:val="26"/>
                  <w:szCs w:val="26"/>
                  <w:rPrChange w:id="37689" w:author="Le Minh Nghia" w:date="2019-10-09T10:56:00Z">
                    <w:rPr>
                      <w:bCs/>
                    </w:rPr>
                  </w:rPrChange>
                </w:rPr>
                <w:t xml:space="preserve"> </w:t>
              </w:r>
              <w:proofErr w:type="spellStart"/>
              <w:r w:rsidRPr="00B41112">
                <w:rPr>
                  <w:bCs/>
                  <w:sz w:val="26"/>
                  <w:szCs w:val="26"/>
                  <w:rPrChange w:id="37690" w:author="Le Minh Nghia" w:date="2019-10-09T10:56:00Z">
                    <w:rPr>
                      <w:bCs/>
                    </w:rPr>
                  </w:rPrChange>
                </w:rPr>
                <w:t>bắt</w:t>
              </w:r>
              <w:proofErr w:type="spellEnd"/>
              <w:r w:rsidRPr="00B41112">
                <w:rPr>
                  <w:bCs/>
                  <w:sz w:val="26"/>
                  <w:szCs w:val="26"/>
                  <w:rPrChange w:id="37691" w:author="Le Minh Nghia" w:date="2019-10-09T10:56:00Z">
                    <w:rPr>
                      <w:bCs/>
                    </w:rPr>
                  </w:rPrChange>
                </w:rPr>
                <w:t xml:space="preserve"> </w:t>
              </w:r>
              <w:proofErr w:type="spellStart"/>
              <w:r w:rsidRPr="00B41112">
                <w:rPr>
                  <w:bCs/>
                  <w:sz w:val="26"/>
                  <w:szCs w:val="26"/>
                  <w:rPrChange w:id="37692" w:author="Le Minh Nghia" w:date="2019-10-09T10:56:00Z">
                    <w:rPr>
                      <w:bCs/>
                    </w:rPr>
                  </w:rPrChange>
                </w:rPr>
                <w:t>được</w:t>
              </w:r>
              <w:proofErr w:type="spellEnd"/>
              <w:r w:rsidRPr="00B41112">
                <w:rPr>
                  <w:bCs/>
                  <w:sz w:val="26"/>
                  <w:szCs w:val="26"/>
                  <w:rPrChange w:id="37693" w:author="Le Minh Nghia" w:date="2019-10-09T10:56:00Z">
                    <w:rPr>
                      <w:bCs/>
                    </w:rPr>
                  </w:rPrChange>
                </w:rPr>
                <w:t xml:space="preserve"> </w:t>
              </w:r>
              <w:proofErr w:type="spellStart"/>
              <w:r w:rsidRPr="00B41112">
                <w:rPr>
                  <w:bCs/>
                  <w:sz w:val="26"/>
                  <w:szCs w:val="26"/>
                  <w:rPrChange w:id="37694" w:author="Le Minh Nghia" w:date="2019-10-09T10:56:00Z">
                    <w:rPr>
                      <w:bCs/>
                    </w:rPr>
                  </w:rPrChange>
                </w:rPr>
                <w:t>tình</w:t>
              </w:r>
              <w:proofErr w:type="spellEnd"/>
              <w:r w:rsidRPr="00B41112">
                <w:rPr>
                  <w:bCs/>
                  <w:sz w:val="26"/>
                  <w:szCs w:val="26"/>
                  <w:rPrChange w:id="37695" w:author="Le Minh Nghia" w:date="2019-10-09T10:56:00Z">
                    <w:rPr>
                      <w:bCs/>
                    </w:rPr>
                  </w:rPrChange>
                </w:rPr>
                <w:t xml:space="preserve"> </w:t>
              </w:r>
              <w:proofErr w:type="spellStart"/>
              <w:r w:rsidRPr="00B41112">
                <w:rPr>
                  <w:bCs/>
                  <w:sz w:val="26"/>
                  <w:szCs w:val="26"/>
                  <w:rPrChange w:id="37696" w:author="Le Minh Nghia" w:date="2019-10-09T10:56:00Z">
                    <w:rPr>
                      <w:bCs/>
                    </w:rPr>
                  </w:rPrChange>
                </w:rPr>
                <w:t>hình</w:t>
              </w:r>
              <w:proofErr w:type="spellEnd"/>
              <w:r w:rsidRPr="00B41112">
                <w:rPr>
                  <w:bCs/>
                  <w:sz w:val="26"/>
                  <w:szCs w:val="26"/>
                  <w:rPrChange w:id="37697" w:author="Le Minh Nghia" w:date="2019-10-09T10:56:00Z">
                    <w:rPr>
                      <w:bCs/>
                    </w:rPr>
                  </w:rPrChange>
                </w:rPr>
                <w:t xml:space="preserve">, </w:t>
              </w:r>
              <w:proofErr w:type="spellStart"/>
              <w:r w:rsidRPr="00B41112">
                <w:rPr>
                  <w:bCs/>
                  <w:sz w:val="26"/>
                  <w:szCs w:val="26"/>
                  <w:rPrChange w:id="37698" w:author="Le Minh Nghia" w:date="2019-10-09T10:56:00Z">
                    <w:rPr>
                      <w:bCs/>
                    </w:rPr>
                  </w:rPrChange>
                </w:rPr>
                <w:t>tình</w:t>
              </w:r>
              <w:proofErr w:type="spellEnd"/>
              <w:r w:rsidRPr="00B41112">
                <w:rPr>
                  <w:bCs/>
                  <w:sz w:val="26"/>
                  <w:szCs w:val="26"/>
                  <w:rPrChange w:id="37699" w:author="Le Minh Nghia" w:date="2019-10-09T10:56:00Z">
                    <w:rPr>
                      <w:bCs/>
                    </w:rPr>
                  </w:rPrChange>
                </w:rPr>
                <w:t xml:space="preserve"> </w:t>
              </w:r>
              <w:proofErr w:type="spellStart"/>
              <w:r w:rsidRPr="00B41112">
                <w:rPr>
                  <w:bCs/>
                  <w:sz w:val="26"/>
                  <w:szCs w:val="26"/>
                  <w:rPrChange w:id="37700" w:author="Le Minh Nghia" w:date="2019-10-09T10:56:00Z">
                    <w:rPr>
                      <w:bCs/>
                    </w:rPr>
                  </w:rPrChange>
                </w:rPr>
                <w:t>trạng</w:t>
              </w:r>
              <w:proofErr w:type="spellEnd"/>
              <w:r w:rsidRPr="00B41112">
                <w:rPr>
                  <w:bCs/>
                  <w:sz w:val="26"/>
                  <w:szCs w:val="26"/>
                  <w:rPrChange w:id="37701" w:author="Le Minh Nghia" w:date="2019-10-09T10:56:00Z">
                    <w:rPr>
                      <w:bCs/>
                    </w:rPr>
                  </w:rPrChange>
                </w:rPr>
                <w:t xml:space="preserve"> </w:t>
              </w:r>
              <w:proofErr w:type="spellStart"/>
              <w:r w:rsidRPr="00B41112">
                <w:rPr>
                  <w:bCs/>
                  <w:sz w:val="26"/>
                  <w:szCs w:val="26"/>
                  <w:rPrChange w:id="37702" w:author="Le Minh Nghia" w:date="2019-10-09T10:56:00Z">
                    <w:rPr>
                      <w:bCs/>
                    </w:rPr>
                  </w:rPrChange>
                </w:rPr>
                <w:t>việc</w:t>
              </w:r>
              <w:proofErr w:type="spellEnd"/>
              <w:r w:rsidRPr="00B41112">
                <w:rPr>
                  <w:bCs/>
                  <w:sz w:val="26"/>
                  <w:szCs w:val="26"/>
                  <w:rPrChange w:id="37703" w:author="Le Minh Nghia" w:date="2019-10-09T10:56:00Z">
                    <w:rPr>
                      <w:bCs/>
                    </w:rPr>
                  </w:rPrChange>
                </w:rPr>
                <w:t xml:space="preserve"> </w:t>
              </w:r>
              <w:proofErr w:type="spellStart"/>
              <w:r w:rsidRPr="00B41112">
                <w:rPr>
                  <w:bCs/>
                  <w:sz w:val="26"/>
                  <w:szCs w:val="26"/>
                  <w:rPrChange w:id="37704" w:author="Le Minh Nghia" w:date="2019-10-09T10:56:00Z">
                    <w:rPr>
                      <w:bCs/>
                    </w:rPr>
                  </w:rPrChange>
                </w:rPr>
                <w:t>làm</w:t>
              </w:r>
              <w:proofErr w:type="spellEnd"/>
              <w:r w:rsidRPr="00B41112">
                <w:rPr>
                  <w:bCs/>
                  <w:sz w:val="26"/>
                  <w:szCs w:val="26"/>
                  <w:rPrChange w:id="37705" w:author="Le Minh Nghia" w:date="2019-10-09T10:56:00Z">
                    <w:rPr>
                      <w:bCs/>
                    </w:rPr>
                  </w:rPrChange>
                </w:rPr>
                <w:t xml:space="preserve"> </w:t>
              </w:r>
              <w:proofErr w:type="spellStart"/>
              <w:r w:rsidRPr="00B41112">
                <w:rPr>
                  <w:bCs/>
                  <w:sz w:val="26"/>
                  <w:szCs w:val="26"/>
                  <w:rPrChange w:id="37706" w:author="Le Minh Nghia" w:date="2019-10-09T10:56:00Z">
                    <w:rPr>
                      <w:bCs/>
                    </w:rPr>
                  </w:rPrChange>
                </w:rPr>
                <w:t>của</w:t>
              </w:r>
              <w:proofErr w:type="spellEnd"/>
              <w:r w:rsidRPr="00B41112">
                <w:rPr>
                  <w:bCs/>
                  <w:sz w:val="26"/>
                  <w:szCs w:val="26"/>
                  <w:rPrChange w:id="37707" w:author="Le Minh Nghia" w:date="2019-10-09T10:56:00Z">
                    <w:rPr>
                      <w:bCs/>
                    </w:rPr>
                  </w:rPrChange>
                </w:rPr>
                <w:t xml:space="preserve"> </w:t>
              </w:r>
              <w:proofErr w:type="spellStart"/>
              <w:r w:rsidRPr="00B41112">
                <w:rPr>
                  <w:bCs/>
                  <w:sz w:val="26"/>
                  <w:szCs w:val="26"/>
                  <w:rPrChange w:id="37708" w:author="Le Minh Nghia" w:date="2019-10-09T10:56:00Z">
                    <w:rPr>
                      <w:bCs/>
                    </w:rPr>
                  </w:rPrChange>
                </w:rPr>
                <w:t>cựu</w:t>
              </w:r>
              <w:proofErr w:type="spellEnd"/>
              <w:r w:rsidRPr="00B41112">
                <w:rPr>
                  <w:bCs/>
                  <w:sz w:val="26"/>
                  <w:szCs w:val="26"/>
                  <w:rPrChange w:id="37709" w:author="Le Minh Nghia" w:date="2019-10-09T10:56:00Z">
                    <w:rPr>
                      <w:bCs/>
                    </w:rPr>
                  </w:rPrChange>
                </w:rPr>
                <w:t xml:space="preserve"> </w:t>
              </w:r>
              <w:proofErr w:type="spellStart"/>
              <w:r w:rsidRPr="00B41112">
                <w:rPr>
                  <w:bCs/>
                  <w:sz w:val="26"/>
                  <w:szCs w:val="26"/>
                  <w:rPrChange w:id="37710" w:author="Le Minh Nghia" w:date="2019-10-09T10:56:00Z">
                    <w:rPr>
                      <w:bCs/>
                    </w:rPr>
                  </w:rPrChange>
                </w:rPr>
                <w:t>sinh</w:t>
              </w:r>
              <w:proofErr w:type="spellEnd"/>
              <w:r w:rsidRPr="00B41112">
                <w:rPr>
                  <w:bCs/>
                  <w:sz w:val="26"/>
                  <w:szCs w:val="26"/>
                  <w:rPrChange w:id="37711" w:author="Le Minh Nghia" w:date="2019-10-09T10:56:00Z">
                    <w:rPr>
                      <w:bCs/>
                    </w:rPr>
                  </w:rPrChange>
                </w:rPr>
                <w:t xml:space="preserve"> </w:t>
              </w:r>
              <w:proofErr w:type="spellStart"/>
              <w:r w:rsidRPr="00B41112">
                <w:rPr>
                  <w:bCs/>
                  <w:sz w:val="26"/>
                  <w:szCs w:val="26"/>
                  <w:rPrChange w:id="37712" w:author="Le Minh Nghia" w:date="2019-10-09T10:56:00Z">
                    <w:rPr>
                      <w:bCs/>
                    </w:rPr>
                  </w:rPrChange>
                </w:rPr>
                <w:t>viên</w:t>
              </w:r>
              <w:proofErr w:type="spellEnd"/>
              <w:r w:rsidRPr="00B41112">
                <w:rPr>
                  <w:bCs/>
                  <w:sz w:val="26"/>
                  <w:szCs w:val="26"/>
                  <w:rPrChange w:id="37713" w:author="Le Minh Nghia" w:date="2019-10-09T10:56:00Z">
                    <w:rPr>
                      <w:bCs/>
                    </w:rPr>
                  </w:rPrChange>
                </w:rPr>
                <w:t xml:space="preserve"> </w:t>
              </w:r>
              <w:proofErr w:type="spellStart"/>
              <w:r w:rsidRPr="00B41112">
                <w:rPr>
                  <w:bCs/>
                  <w:sz w:val="26"/>
                  <w:szCs w:val="26"/>
                  <w:rPrChange w:id="37714" w:author="Le Minh Nghia" w:date="2019-10-09T10:56:00Z">
                    <w:rPr>
                      <w:bCs/>
                    </w:rPr>
                  </w:rPrChange>
                </w:rPr>
                <w:t>sau</w:t>
              </w:r>
              <w:proofErr w:type="spellEnd"/>
              <w:r w:rsidRPr="00B41112">
                <w:rPr>
                  <w:bCs/>
                  <w:sz w:val="26"/>
                  <w:szCs w:val="26"/>
                  <w:rPrChange w:id="37715" w:author="Le Minh Nghia" w:date="2019-10-09T10:56:00Z">
                    <w:rPr>
                      <w:bCs/>
                    </w:rPr>
                  </w:rPrChange>
                </w:rPr>
                <w:t xml:space="preserve"> </w:t>
              </w:r>
              <w:proofErr w:type="spellStart"/>
              <w:r w:rsidRPr="00B41112">
                <w:rPr>
                  <w:bCs/>
                  <w:sz w:val="26"/>
                  <w:szCs w:val="26"/>
                  <w:rPrChange w:id="37716" w:author="Le Minh Nghia" w:date="2019-10-09T10:56:00Z">
                    <w:rPr>
                      <w:bCs/>
                    </w:rPr>
                  </w:rPrChange>
                </w:rPr>
                <w:t>khi</w:t>
              </w:r>
              <w:proofErr w:type="spellEnd"/>
              <w:r w:rsidRPr="00B41112">
                <w:rPr>
                  <w:bCs/>
                  <w:sz w:val="26"/>
                  <w:szCs w:val="26"/>
                  <w:rPrChange w:id="37717" w:author="Le Minh Nghia" w:date="2019-10-09T10:56:00Z">
                    <w:rPr>
                      <w:bCs/>
                    </w:rPr>
                  </w:rPrChange>
                </w:rPr>
                <w:t xml:space="preserve"> ra </w:t>
              </w:r>
              <w:proofErr w:type="spellStart"/>
              <w:r w:rsidRPr="00B41112">
                <w:rPr>
                  <w:bCs/>
                  <w:sz w:val="26"/>
                  <w:szCs w:val="26"/>
                  <w:rPrChange w:id="37718" w:author="Le Minh Nghia" w:date="2019-10-09T10:56:00Z">
                    <w:rPr>
                      <w:bCs/>
                    </w:rPr>
                  </w:rPrChange>
                </w:rPr>
                <w:t>trường</w:t>
              </w:r>
              <w:proofErr w:type="spellEnd"/>
              <w:r w:rsidRPr="00B41112">
                <w:rPr>
                  <w:bCs/>
                  <w:sz w:val="26"/>
                  <w:szCs w:val="26"/>
                  <w:rPrChange w:id="37719" w:author="Le Minh Nghia" w:date="2019-10-09T10:56:00Z">
                    <w:rPr>
                      <w:bCs/>
                    </w:rPr>
                  </w:rPrChange>
                </w:rPr>
                <w:t xml:space="preserve"> </w:t>
              </w:r>
              <w:proofErr w:type="spellStart"/>
              <w:r w:rsidRPr="00B41112">
                <w:rPr>
                  <w:bCs/>
                  <w:sz w:val="26"/>
                  <w:szCs w:val="26"/>
                  <w:rPrChange w:id="37720" w:author="Le Minh Nghia" w:date="2019-10-09T10:56:00Z">
                    <w:rPr>
                      <w:bCs/>
                    </w:rPr>
                  </w:rPrChange>
                </w:rPr>
                <w:t>một</w:t>
              </w:r>
              <w:proofErr w:type="spellEnd"/>
              <w:r w:rsidRPr="00B41112">
                <w:rPr>
                  <w:bCs/>
                  <w:sz w:val="26"/>
                  <w:szCs w:val="26"/>
                  <w:rPrChange w:id="37721" w:author="Le Minh Nghia" w:date="2019-10-09T10:56:00Z">
                    <w:rPr>
                      <w:bCs/>
                    </w:rPr>
                  </w:rPrChange>
                </w:rPr>
                <w:t xml:space="preserve"> </w:t>
              </w:r>
              <w:proofErr w:type="spellStart"/>
              <w:r w:rsidRPr="00B41112">
                <w:rPr>
                  <w:bCs/>
                  <w:sz w:val="26"/>
                  <w:szCs w:val="26"/>
                  <w:rPrChange w:id="37722" w:author="Le Minh Nghia" w:date="2019-10-09T10:56:00Z">
                    <w:rPr>
                      <w:bCs/>
                    </w:rPr>
                  </w:rPrChange>
                </w:rPr>
                <w:t>cách</w:t>
              </w:r>
              <w:proofErr w:type="spellEnd"/>
              <w:r w:rsidRPr="00B41112">
                <w:rPr>
                  <w:bCs/>
                  <w:sz w:val="26"/>
                  <w:szCs w:val="26"/>
                  <w:rPrChange w:id="37723" w:author="Le Minh Nghia" w:date="2019-10-09T10:56:00Z">
                    <w:rPr>
                      <w:bCs/>
                    </w:rPr>
                  </w:rPrChange>
                </w:rPr>
                <w:t xml:space="preserve"> </w:t>
              </w:r>
              <w:proofErr w:type="spellStart"/>
              <w:r w:rsidRPr="00B41112">
                <w:rPr>
                  <w:bCs/>
                  <w:sz w:val="26"/>
                  <w:szCs w:val="26"/>
                  <w:rPrChange w:id="37724" w:author="Le Minh Nghia" w:date="2019-10-09T10:56:00Z">
                    <w:rPr>
                      <w:bCs/>
                    </w:rPr>
                  </w:rPrChange>
                </w:rPr>
                <w:t>dễ</w:t>
              </w:r>
              <w:proofErr w:type="spellEnd"/>
              <w:r w:rsidRPr="00B41112">
                <w:rPr>
                  <w:bCs/>
                  <w:sz w:val="26"/>
                  <w:szCs w:val="26"/>
                  <w:rPrChange w:id="37725" w:author="Le Minh Nghia" w:date="2019-10-09T10:56:00Z">
                    <w:rPr>
                      <w:bCs/>
                    </w:rPr>
                  </w:rPrChange>
                </w:rPr>
                <w:t xml:space="preserve"> </w:t>
              </w:r>
              <w:proofErr w:type="spellStart"/>
              <w:r w:rsidRPr="00B41112">
                <w:rPr>
                  <w:bCs/>
                  <w:sz w:val="26"/>
                  <w:szCs w:val="26"/>
                  <w:rPrChange w:id="37726" w:author="Le Minh Nghia" w:date="2019-10-09T10:56:00Z">
                    <w:rPr>
                      <w:bCs/>
                    </w:rPr>
                  </w:rPrChange>
                </w:rPr>
                <w:t>dàng</w:t>
              </w:r>
              <w:proofErr w:type="spellEnd"/>
              <w:r w:rsidRPr="00B41112">
                <w:rPr>
                  <w:bCs/>
                  <w:sz w:val="26"/>
                  <w:szCs w:val="26"/>
                  <w:rPrChange w:id="37727" w:author="Le Minh Nghia" w:date="2019-10-09T10:56:00Z">
                    <w:rPr>
                      <w:bCs/>
                    </w:rPr>
                  </w:rPrChange>
                </w:rPr>
                <w:t xml:space="preserve"> </w:t>
              </w:r>
              <w:proofErr w:type="spellStart"/>
              <w:r w:rsidRPr="00B41112">
                <w:rPr>
                  <w:bCs/>
                  <w:sz w:val="26"/>
                  <w:szCs w:val="26"/>
                  <w:rPrChange w:id="37728" w:author="Le Minh Nghia" w:date="2019-10-09T10:56:00Z">
                    <w:rPr>
                      <w:bCs/>
                    </w:rPr>
                  </w:rPrChange>
                </w:rPr>
                <w:t>hơn</w:t>
              </w:r>
              <w:proofErr w:type="spellEnd"/>
              <w:r w:rsidRPr="00B41112">
                <w:rPr>
                  <w:bCs/>
                  <w:sz w:val="26"/>
                  <w:szCs w:val="26"/>
                  <w:rPrChange w:id="37729" w:author="Le Minh Nghia" w:date="2019-10-09T10:56:00Z">
                    <w:rPr>
                      <w:bCs/>
                    </w:rPr>
                  </w:rPrChange>
                </w:rPr>
                <w:t xml:space="preserve"> </w:t>
              </w:r>
              <w:proofErr w:type="spellStart"/>
              <w:r w:rsidRPr="00B41112">
                <w:rPr>
                  <w:bCs/>
                  <w:sz w:val="26"/>
                  <w:szCs w:val="26"/>
                  <w:rPrChange w:id="37730" w:author="Le Minh Nghia" w:date="2019-10-09T10:56:00Z">
                    <w:rPr>
                      <w:bCs/>
                    </w:rPr>
                  </w:rPrChange>
                </w:rPr>
                <w:t>và</w:t>
              </w:r>
              <w:proofErr w:type="spellEnd"/>
              <w:r w:rsidRPr="00B41112">
                <w:rPr>
                  <w:bCs/>
                  <w:sz w:val="26"/>
                  <w:szCs w:val="26"/>
                  <w:rPrChange w:id="37731" w:author="Le Minh Nghia" w:date="2019-10-09T10:56:00Z">
                    <w:rPr>
                      <w:bCs/>
                    </w:rPr>
                  </w:rPrChange>
                </w:rPr>
                <w:t xml:space="preserve"> </w:t>
              </w:r>
              <w:proofErr w:type="spellStart"/>
              <w:r w:rsidRPr="00B41112">
                <w:rPr>
                  <w:bCs/>
                  <w:sz w:val="26"/>
                  <w:szCs w:val="26"/>
                  <w:rPrChange w:id="37732" w:author="Le Minh Nghia" w:date="2019-10-09T10:56:00Z">
                    <w:rPr>
                      <w:bCs/>
                    </w:rPr>
                  </w:rPrChange>
                </w:rPr>
                <w:t>chính</w:t>
              </w:r>
              <w:proofErr w:type="spellEnd"/>
              <w:r w:rsidRPr="00B41112">
                <w:rPr>
                  <w:bCs/>
                  <w:sz w:val="26"/>
                  <w:szCs w:val="26"/>
                  <w:rPrChange w:id="37733" w:author="Le Minh Nghia" w:date="2019-10-09T10:56:00Z">
                    <w:rPr>
                      <w:bCs/>
                    </w:rPr>
                  </w:rPrChange>
                </w:rPr>
                <w:t xml:space="preserve"> </w:t>
              </w:r>
              <w:proofErr w:type="spellStart"/>
              <w:r w:rsidRPr="00B41112">
                <w:rPr>
                  <w:bCs/>
                  <w:sz w:val="26"/>
                  <w:szCs w:val="26"/>
                  <w:rPrChange w:id="37734" w:author="Le Minh Nghia" w:date="2019-10-09T10:56:00Z">
                    <w:rPr>
                      <w:bCs/>
                    </w:rPr>
                  </w:rPrChange>
                </w:rPr>
                <w:t>xác</w:t>
              </w:r>
              <w:proofErr w:type="spellEnd"/>
              <w:r w:rsidRPr="00B41112">
                <w:rPr>
                  <w:bCs/>
                  <w:sz w:val="26"/>
                  <w:szCs w:val="26"/>
                  <w:rPrChange w:id="37735" w:author="Le Minh Nghia" w:date="2019-10-09T10:56:00Z">
                    <w:rPr>
                      <w:bCs/>
                    </w:rPr>
                  </w:rPrChange>
                </w:rPr>
                <w:t>.</w:t>
              </w:r>
            </w:ins>
          </w:p>
          <w:p w:rsidR="00B41112" w:rsidRPr="00B41112" w:rsidRDefault="00B41112">
            <w:pPr>
              <w:spacing w:before="120" w:line="264" w:lineRule="auto"/>
              <w:jc w:val="both"/>
              <w:rPr>
                <w:ins w:id="37736" w:author="Le Minh Nghia" w:date="2019-10-09T10:54:00Z"/>
                <w:bCs/>
                <w:color w:val="FF0000"/>
                <w:sz w:val="26"/>
                <w:szCs w:val="26"/>
                <w:rPrChange w:id="37737" w:author="Le Minh Nghia" w:date="2019-10-09T10:56:00Z">
                  <w:rPr>
                    <w:ins w:id="37738" w:author="Le Minh Nghia" w:date="2019-10-09T10:54:00Z"/>
                    <w:bCs/>
                    <w:color w:val="FF0000"/>
                  </w:rPr>
                </w:rPrChange>
              </w:rPr>
            </w:pPr>
            <w:ins w:id="37739" w:author="Le Minh Nghia" w:date="2019-10-09T10:54:00Z">
              <w:r w:rsidRPr="00B41112">
                <w:rPr>
                  <w:sz w:val="26"/>
                  <w:szCs w:val="26"/>
                  <w:rPrChange w:id="37740" w:author="Le Minh Nghia" w:date="2019-10-09T10:56:00Z">
                    <w:rPr/>
                  </w:rPrChange>
                </w:rPr>
                <w:t xml:space="preserve">13.2. </w:t>
              </w:r>
              <w:proofErr w:type="spellStart"/>
              <w:r w:rsidRPr="00B41112">
                <w:rPr>
                  <w:sz w:val="26"/>
                  <w:szCs w:val="26"/>
                  <w:rPrChange w:id="37741" w:author="Le Minh Nghia" w:date="2019-10-09T10:56:00Z">
                    <w:rPr/>
                  </w:rPrChange>
                </w:rPr>
                <w:t>Phạm</w:t>
              </w:r>
              <w:proofErr w:type="spellEnd"/>
              <w:r w:rsidRPr="00B41112">
                <w:rPr>
                  <w:sz w:val="26"/>
                  <w:szCs w:val="26"/>
                  <w:rPrChange w:id="37742" w:author="Le Minh Nghia" w:date="2019-10-09T10:56:00Z">
                    <w:rPr/>
                  </w:rPrChange>
                </w:rPr>
                <w:t xml:space="preserve"> vi </w:t>
              </w:r>
              <w:proofErr w:type="spellStart"/>
              <w:r w:rsidRPr="00B41112">
                <w:rPr>
                  <w:sz w:val="26"/>
                  <w:szCs w:val="26"/>
                  <w:rPrChange w:id="37743" w:author="Le Minh Nghia" w:date="2019-10-09T10:56:00Z">
                    <w:rPr/>
                  </w:rPrChange>
                </w:rPr>
                <w:t>nghiên</w:t>
              </w:r>
              <w:proofErr w:type="spellEnd"/>
              <w:r w:rsidRPr="00B41112">
                <w:rPr>
                  <w:sz w:val="26"/>
                  <w:szCs w:val="26"/>
                  <w:rPrChange w:id="37744" w:author="Le Minh Nghia" w:date="2019-10-09T10:56:00Z">
                    <w:rPr/>
                  </w:rPrChange>
                </w:rPr>
                <w:t xml:space="preserve"> </w:t>
              </w:r>
              <w:proofErr w:type="spellStart"/>
              <w:r w:rsidRPr="00B41112">
                <w:rPr>
                  <w:sz w:val="26"/>
                  <w:szCs w:val="26"/>
                  <w:rPrChange w:id="37745" w:author="Le Minh Nghia" w:date="2019-10-09T10:56:00Z">
                    <w:rPr/>
                  </w:rPrChange>
                </w:rPr>
                <w:t>cứu</w:t>
              </w:r>
              <w:proofErr w:type="spellEnd"/>
            </w:ins>
          </w:p>
          <w:p w:rsidR="00B41112" w:rsidRPr="00B41112" w:rsidRDefault="00B41112">
            <w:pPr>
              <w:spacing w:before="120" w:line="264" w:lineRule="auto"/>
              <w:jc w:val="both"/>
              <w:rPr>
                <w:ins w:id="37746" w:author="Le Minh Nghia" w:date="2019-10-09T10:54:00Z"/>
                <w:sz w:val="26"/>
                <w:szCs w:val="26"/>
                <w:rPrChange w:id="37747" w:author="Le Minh Nghia" w:date="2019-10-09T10:56:00Z">
                  <w:rPr>
                    <w:ins w:id="37748" w:author="Le Minh Nghia" w:date="2019-10-09T10:54:00Z"/>
                  </w:rPr>
                </w:rPrChange>
              </w:rPr>
            </w:pPr>
            <w:proofErr w:type="spellStart"/>
            <w:ins w:id="37749" w:author="Le Minh Nghia" w:date="2019-10-09T10:54:00Z">
              <w:r w:rsidRPr="00B41112">
                <w:rPr>
                  <w:sz w:val="26"/>
                  <w:szCs w:val="26"/>
                  <w:rPrChange w:id="37750" w:author="Le Minh Nghia" w:date="2019-10-09T10:56:00Z">
                    <w:rPr/>
                  </w:rPrChange>
                </w:rPr>
                <w:t>Nội</w:t>
              </w:r>
              <w:proofErr w:type="spellEnd"/>
              <w:r w:rsidRPr="00B41112">
                <w:rPr>
                  <w:sz w:val="26"/>
                  <w:szCs w:val="26"/>
                  <w:rPrChange w:id="37751" w:author="Le Minh Nghia" w:date="2019-10-09T10:56:00Z">
                    <w:rPr/>
                  </w:rPrChange>
                </w:rPr>
                <w:t xml:space="preserve"> dung </w:t>
              </w:r>
              <w:proofErr w:type="spellStart"/>
              <w:r w:rsidRPr="00B41112">
                <w:rPr>
                  <w:sz w:val="26"/>
                  <w:szCs w:val="26"/>
                  <w:rPrChange w:id="37752" w:author="Le Minh Nghia" w:date="2019-10-09T10:56:00Z">
                    <w:rPr/>
                  </w:rPrChange>
                </w:rPr>
                <w:t>nghiên</w:t>
              </w:r>
              <w:proofErr w:type="spellEnd"/>
              <w:r w:rsidRPr="00B41112">
                <w:rPr>
                  <w:sz w:val="26"/>
                  <w:szCs w:val="26"/>
                  <w:rPrChange w:id="37753" w:author="Le Minh Nghia" w:date="2019-10-09T10:56:00Z">
                    <w:rPr/>
                  </w:rPrChange>
                </w:rPr>
                <w:t xml:space="preserve"> </w:t>
              </w:r>
              <w:proofErr w:type="spellStart"/>
              <w:r w:rsidRPr="00B41112">
                <w:rPr>
                  <w:sz w:val="26"/>
                  <w:szCs w:val="26"/>
                  <w:rPrChange w:id="37754" w:author="Le Minh Nghia" w:date="2019-10-09T10:56:00Z">
                    <w:rPr/>
                  </w:rPrChange>
                </w:rPr>
                <w:t>cứu</w:t>
              </w:r>
              <w:proofErr w:type="spellEnd"/>
              <w:r w:rsidRPr="00B41112">
                <w:rPr>
                  <w:sz w:val="26"/>
                  <w:szCs w:val="26"/>
                  <w:rPrChange w:id="37755" w:author="Le Minh Nghia" w:date="2019-10-09T10:56:00Z">
                    <w:rPr/>
                  </w:rPrChange>
                </w:rPr>
                <w:t xml:space="preserve">: </w:t>
              </w:r>
            </w:ins>
          </w:p>
          <w:p w:rsidR="00B41112" w:rsidRPr="00B41112" w:rsidRDefault="00B41112">
            <w:pPr>
              <w:spacing w:before="120" w:line="264" w:lineRule="auto"/>
              <w:jc w:val="both"/>
              <w:rPr>
                <w:ins w:id="37756" w:author="Le Minh Nghia" w:date="2019-10-09T10:54:00Z"/>
                <w:sz w:val="26"/>
                <w:szCs w:val="26"/>
                <w:rPrChange w:id="37757" w:author="Le Minh Nghia" w:date="2019-10-09T10:56:00Z">
                  <w:rPr>
                    <w:ins w:id="37758" w:author="Le Minh Nghia" w:date="2019-10-09T10:54:00Z"/>
                  </w:rPr>
                </w:rPrChange>
              </w:rPr>
            </w:pPr>
            <w:ins w:id="37759" w:author="Le Minh Nghia" w:date="2019-10-09T10:54:00Z">
              <w:r w:rsidRPr="00B41112">
                <w:rPr>
                  <w:sz w:val="26"/>
                  <w:szCs w:val="26"/>
                  <w:rPrChange w:id="37760" w:author="Le Minh Nghia" w:date="2019-10-09T10:56:00Z">
                    <w:rPr/>
                  </w:rPrChange>
                </w:rPr>
                <w:t xml:space="preserve">+ </w:t>
              </w:r>
              <w:proofErr w:type="spellStart"/>
              <w:r w:rsidRPr="00B41112">
                <w:rPr>
                  <w:sz w:val="26"/>
                  <w:szCs w:val="26"/>
                  <w:rPrChange w:id="37761" w:author="Le Minh Nghia" w:date="2019-10-09T10:56:00Z">
                    <w:rPr/>
                  </w:rPrChange>
                </w:rPr>
                <w:t>Nghiên</w:t>
              </w:r>
              <w:proofErr w:type="spellEnd"/>
              <w:r w:rsidRPr="00B41112">
                <w:rPr>
                  <w:sz w:val="26"/>
                  <w:szCs w:val="26"/>
                  <w:rPrChange w:id="37762" w:author="Le Minh Nghia" w:date="2019-10-09T10:56:00Z">
                    <w:rPr/>
                  </w:rPrChange>
                </w:rPr>
                <w:t xml:space="preserve"> </w:t>
              </w:r>
              <w:proofErr w:type="spellStart"/>
              <w:r w:rsidRPr="00B41112">
                <w:rPr>
                  <w:sz w:val="26"/>
                  <w:szCs w:val="26"/>
                  <w:rPrChange w:id="37763" w:author="Le Minh Nghia" w:date="2019-10-09T10:56:00Z">
                    <w:rPr/>
                  </w:rPrChange>
                </w:rPr>
                <w:t>cứu</w:t>
              </w:r>
              <w:proofErr w:type="spellEnd"/>
              <w:r w:rsidRPr="00B41112">
                <w:rPr>
                  <w:sz w:val="26"/>
                  <w:szCs w:val="26"/>
                  <w:rPrChange w:id="37764" w:author="Le Minh Nghia" w:date="2019-10-09T10:56:00Z">
                    <w:rPr/>
                  </w:rPrChange>
                </w:rPr>
                <w:t xml:space="preserve"> </w:t>
              </w:r>
              <w:proofErr w:type="spellStart"/>
              <w:r w:rsidRPr="00B41112">
                <w:rPr>
                  <w:sz w:val="26"/>
                  <w:szCs w:val="26"/>
                  <w:rPrChange w:id="37765" w:author="Le Minh Nghia" w:date="2019-10-09T10:56:00Z">
                    <w:rPr/>
                  </w:rPrChange>
                </w:rPr>
                <w:t>việc</w:t>
              </w:r>
              <w:proofErr w:type="spellEnd"/>
              <w:r w:rsidRPr="00B41112">
                <w:rPr>
                  <w:sz w:val="26"/>
                  <w:szCs w:val="26"/>
                  <w:rPrChange w:id="37766" w:author="Le Minh Nghia" w:date="2019-10-09T10:56:00Z">
                    <w:rPr/>
                  </w:rPrChange>
                </w:rPr>
                <w:t xml:space="preserve"> </w:t>
              </w:r>
              <w:proofErr w:type="spellStart"/>
              <w:r w:rsidRPr="00B41112">
                <w:rPr>
                  <w:sz w:val="26"/>
                  <w:szCs w:val="26"/>
                  <w:rPrChange w:id="37767" w:author="Le Minh Nghia" w:date="2019-10-09T10:56:00Z">
                    <w:rPr/>
                  </w:rPrChange>
                </w:rPr>
                <w:t>quản</w:t>
              </w:r>
              <w:proofErr w:type="spellEnd"/>
              <w:r w:rsidRPr="00B41112">
                <w:rPr>
                  <w:sz w:val="26"/>
                  <w:szCs w:val="26"/>
                  <w:rPrChange w:id="37768" w:author="Le Minh Nghia" w:date="2019-10-09T10:56:00Z">
                    <w:rPr/>
                  </w:rPrChange>
                </w:rPr>
                <w:t xml:space="preserve"> </w:t>
              </w:r>
              <w:proofErr w:type="spellStart"/>
              <w:r w:rsidRPr="00B41112">
                <w:rPr>
                  <w:sz w:val="26"/>
                  <w:szCs w:val="26"/>
                  <w:rPrChange w:id="37769" w:author="Le Minh Nghia" w:date="2019-10-09T10:56:00Z">
                    <w:rPr/>
                  </w:rPrChange>
                </w:rPr>
                <w:t>lý</w:t>
              </w:r>
              <w:proofErr w:type="spellEnd"/>
              <w:r w:rsidRPr="00B41112">
                <w:rPr>
                  <w:sz w:val="26"/>
                  <w:szCs w:val="26"/>
                  <w:rPrChange w:id="37770" w:author="Le Minh Nghia" w:date="2019-10-09T10:56:00Z">
                    <w:rPr/>
                  </w:rPrChange>
                </w:rPr>
                <w:t xml:space="preserve"> </w:t>
              </w:r>
              <w:proofErr w:type="spellStart"/>
              <w:r w:rsidRPr="00B41112">
                <w:rPr>
                  <w:sz w:val="26"/>
                  <w:szCs w:val="26"/>
                  <w:rPrChange w:id="37771" w:author="Le Minh Nghia" w:date="2019-10-09T10:56:00Z">
                    <w:rPr/>
                  </w:rPrChange>
                </w:rPr>
                <w:t>thông</w:t>
              </w:r>
              <w:proofErr w:type="spellEnd"/>
              <w:r w:rsidRPr="00B41112">
                <w:rPr>
                  <w:sz w:val="26"/>
                  <w:szCs w:val="26"/>
                  <w:rPrChange w:id="37772" w:author="Le Minh Nghia" w:date="2019-10-09T10:56:00Z">
                    <w:rPr/>
                  </w:rPrChange>
                </w:rPr>
                <w:t xml:space="preserve"> tin </w:t>
              </w:r>
              <w:proofErr w:type="spellStart"/>
              <w:r w:rsidRPr="00B41112">
                <w:rPr>
                  <w:sz w:val="26"/>
                  <w:szCs w:val="26"/>
                  <w:rPrChange w:id="37773" w:author="Le Minh Nghia" w:date="2019-10-09T10:56:00Z">
                    <w:rPr/>
                  </w:rPrChange>
                </w:rPr>
                <w:t>của</w:t>
              </w:r>
              <w:proofErr w:type="spellEnd"/>
              <w:r w:rsidRPr="00B41112">
                <w:rPr>
                  <w:sz w:val="26"/>
                  <w:szCs w:val="26"/>
                  <w:rPrChange w:id="37774" w:author="Le Minh Nghia" w:date="2019-10-09T10:56:00Z">
                    <w:rPr/>
                  </w:rPrChange>
                </w:rPr>
                <w:t xml:space="preserve"> </w:t>
              </w:r>
              <w:proofErr w:type="spellStart"/>
              <w:r w:rsidRPr="00B41112">
                <w:rPr>
                  <w:sz w:val="26"/>
                  <w:szCs w:val="26"/>
                  <w:rPrChange w:id="37775" w:author="Le Minh Nghia" w:date="2019-10-09T10:56:00Z">
                    <w:rPr/>
                  </w:rPrChange>
                </w:rPr>
                <w:t>cựu</w:t>
              </w:r>
              <w:proofErr w:type="spellEnd"/>
              <w:r w:rsidRPr="00B41112">
                <w:rPr>
                  <w:sz w:val="26"/>
                  <w:szCs w:val="26"/>
                  <w:rPrChange w:id="37776" w:author="Le Minh Nghia" w:date="2019-10-09T10:56:00Z">
                    <w:rPr/>
                  </w:rPrChange>
                </w:rPr>
                <w:t xml:space="preserve"> </w:t>
              </w:r>
              <w:proofErr w:type="spellStart"/>
              <w:r w:rsidRPr="00B41112">
                <w:rPr>
                  <w:sz w:val="26"/>
                  <w:szCs w:val="26"/>
                  <w:rPrChange w:id="37777" w:author="Le Minh Nghia" w:date="2019-10-09T10:56:00Z">
                    <w:rPr/>
                  </w:rPrChange>
                </w:rPr>
                <w:t>sinh</w:t>
              </w:r>
              <w:proofErr w:type="spellEnd"/>
              <w:r w:rsidRPr="00B41112">
                <w:rPr>
                  <w:sz w:val="26"/>
                  <w:szCs w:val="26"/>
                  <w:rPrChange w:id="37778" w:author="Le Minh Nghia" w:date="2019-10-09T10:56:00Z">
                    <w:rPr/>
                  </w:rPrChange>
                </w:rPr>
                <w:t xml:space="preserve"> </w:t>
              </w:r>
              <w:proofErr w:type="spellStart"/>
              <w:r w:rsidRPr="00B41112">
                <w:rPr>
                  <w:sz w:val="26"/>
                  <w:szCs w:val="26"/>
                  <w:rPrChange w:id="37779" w:author="Le Minh Nghia" w:date="2019-10-09T10:56:00Z">
                    <w:rPr/>
                  </w:rPrChange>
                </w:rPr>
                <w:t>viên</w:t>
              </w:r>
              <w:proofErr w:type="spellEnd"/>
              <w:r w:rsidRPr="00B41112">
                <w:rPr>
                  <w:sz w:val="26"/>
                  <w:szCs w:val="26"/>
                  <w:rPrChange w:id="37780" w:author="Le Minh Nghia" w:date="2019-10-09T10:56:00Z">
                    <w:rPr/>
                  </w:rPrChange>
                </w:rPr>
                <w:t xml:space="preserve"> </w:t>
              </w:r>
              <w:proofErr w:type="spellStart"/>
              <w:r w:rsidRPr="00B41112">
                <w:rPr>
                  <w:sz w:val="26"/>
                  <w:szCs w:val="26"/>
                  <w:rPrChange w:id="37781" w:author="Le Minh Nghia" w:date="2019-10-09T10:56:00Z">
                    <w:rPr/>
                  </w:rPrChange>
                </w:rPr>
                <w:t>trên</w:t>
              </w:r>
              <w:proofErr w:type="spellEnd"/>
              <w:r w:rsidRPr="00B41112">
                <w:rPr>
                  <w:sz w:val="26"/>
                  <w:szCs w:val="26"/>
                  <w:rPrChange w:id="37782" w:author="Le Minh Nghia" w:date="2019-10-09T10:56:00Z">
                    <w:rPr/>
                  </w:rPrChange>
                </w:rPr>
                <w:t xml:space="preserve"> </w:t>
              </w:r>
              <w:proofErr w:type="spellStart"/>
              <w:r w:rsidRPr="00B41112">
                <w:rPr>
                  <w:sz w:val="26"/>
                  <w:szCs w:val="26"/>
                  <w:rPrChange w:id="37783" w:author="Le Minh Nghia" w:date="2019-10-09T10:56:00Z">
                    <w:rPr/>
                  </w:rPrChange>
                </w:rPr>
                <w:t>trang</w:t>
              </w:r>
              <w:proofErr w:type="spellEnd"/>
              <w:r w:rsidRPr="00B41112">
                <w:rPr>
                  <w:sz w:val="26"/>
                  <w:szCs w:val="26"/>
                  <w:rPrChange w:id="37784" w:author="Le Minh Nghia" w:date="2019-10-09T10:56:00Z">
                    <w:rPr/>
                  </w:rPrChange>
                </w:rPr>
                <w:t xml:space="preserve"> web </w:t>
              </w:r>
              <w:proofErr w:type="spellStart"/>
              <w:r w:rsidRPr="00B41112">
                <w:rPr>
                  <w:sz w:val="26"/>
                  <w:szCs w:val="26"/>
                  <w:rPrChange w:id="37785" w:author="Le Minh Nghia" w:date="2019-10-09T10:56:00Z">
                    <w:rPr/>
                  </w:rPrChange>
                </w:rPr>
                <w:t>của</w:t>
              </w:r>
              <w:proofErr w:type="spellEnd"/>
              <w:r w:rsidRPr="00B41112">
                <w:rPr>
                  <w:sz w:val="26"/>
                  <w:szCs w:val="26"/>
                  <w:rPrChange w:id="37786" w:author="Le Minh Nghia" w:date="2019-10-09T10:56:00Z">
                    <w:rPr/>
                  </w:rPrChange>
                </w:rPr>
                <w:t xml:space="preserve"> khoa </w:t>
              </w:r>
              <w:proofErr w:type="spellStart"/>
              <w:r w:rsidRPr="00B41112">
                <w:rPr>
                  <w:sz w:val="26"/>
                  <w:szCs w:val="26"/>
                  <w:rPrChange w:id="37787" w:author="Le Minh Nghia" w:date="2019-10-09T10:56:00Z">
                    <w:rPr/>
                  </w:rPrChange>
                </w:rPr>
                <w:t>Công</w:t>
              </w:r>
              <w:proofErr w:type="spellEnd"/>
              <w:r w:rsidRPr="00B41112">
                <w:rPr>
                  <w:sz w:val="26"/>
                  <w:szCs w:val="26"/>
                  <w:rPrChange w:id="37788" w:author="Le Minh Nghia" w:date="2019-10-09T10:56:00Z">
                    <w:rPr/>
                  </w:rPrChange>
                </w:rPr>
                <w:t xml:space="preserve"> </w:t>
              </w:r>
              <w:proofErr w:type="spellStart"/>
              <w:r w:rsidRPr="00B41112">
                <w:rPr>
                  <w:sz w:val="26"/>
                  <w:szCs w:val="26"/>
                  <w:rPrChange w:id="37789" w:author="Le Minh Nghia" w:date="2019-10-09T10:56:00Z">
                    <w:rPr/>
                  </w:rPrChange>
                </w:rPr>
                <w:t>nghệ</w:t>
              </w:r>
              <w:proofErr w:type="spellEnd"/>
              <w:r w:rsidRPr="00B41112">
                <w:rPr>
                  <w:sz w:val="26"/>
                  <w:szCs w:val="26"/>
                  <w:rPrChange w:id="37790" w:author="Le Minh Nghia" w:date="2019-10-09T10:56:00Z">
                    <w:rPr/>
                  </w:rPrChange>
                </w:rPr>
                <w:t xml:space="preserve"> </w:t>
              </w:r>
              <w:proofErr w:type="spellStart"/>
              <w:r w:rsidRPr="00B41112">
                <w:rPr>
                  <w:sz w:val="26"/>
                  <w:szCs w:val="26"/>
                  <w:rPrChange w:id="37791" w:author="Le Minh Nghia" w:date="2019-10-09T10:56:00Z">
                    <w:rPr/>
                  </w:rPrChange>
                </w:rPr>
                <w:t>thông</w:t>
              </w:r>
              <w:proofErr w:type="spellEnd"/>
              <w:r w:rsidRPr="00B41112">
                <w:rPr>
                  <w:sz w:val="26"/>
                  <w:szCs w:val="26"/>
                  <w:rPrChange w:id="37792" w:author="Le Minh Nghia" w:date="2019-10-09T10:56:00Z">
                    <w:rPr/>
                  </w:rPrChange>
                </w:rPr>
                <w:t xml:space="preserve"> tin </w:t>
              </w:r>
              <w:proofErr w:type="spellStart"/>
              <w:r w:rsidRPr="00B41112">
                <w:rPr>
                  <w:sz w:val="26"/>
                  <w:szCs w:val="26"/>
                  <w:rPrChange w:id="37793" w:author="Le Minh Nghia" w:date="2019-10-09T10:56:00Z">
                    <w:rPr/>
                  </w:rPrChange>
                </w:rPr>
                <w:t>và</w:t>
              </w:r>
              <w:proofErr w:type="spellEnd"/>
              <w:r w:rsidRPr="00B41112">
                <w:rPr>
                  <w:sz w:val="26"/>
                  <w:szCs w:val="26"/>
                  <w:rPrChange w:id="37794" w:author="Le Minh Nghia" w:date="2019-10-09T10:56:00Z">
                    <w:rPr/>
                  </w:rPrChange>
                </w:rPr>
                <w:t xml:space="preserve"> </w:t>
              </w:r>
              <w:proofErr w:type="spellStart"/>
              <w:r w:rsidRPr="00B41112">
                <w:rPr>
                  <w:sz w:val="26"/>
                  <w:szCs w:val="26"/>
                  <w:rPrChange w:id="37795" w:author="Le Minh Nghia" w:date="2019-10-09T10:56:00Z">
                    <w:rPr/>
                  </w:rPrChange>
                </w:rPr>
                <w:t>truyền</w:t>
              </w:r>
              <w:proofErr w:type="spellEnd"/>
              <w:r w:rsidRPr="00B41112">
                <w:rPr>
                  <w:sz w:val="26"/>
                  <w:szCs w:val="26"/>
                  <w:rPrChange w:id="37796" w:author="Le Minh Nghia" w:date="2019-10-09T10:56:00Z">
                    <w:rPr/>
                  </w:rPrChange>
                </w:rPr>
                <w:t xml:space="preserve"> </w:t>
              </w:r>
              <w:proofErr w:type="spellStart"/>
              <w:r w:rsidRPr="00B41112">
                <w:rPr>
                  <w:sz w:val="26"/>
                  <w:szCs w:val="26"/>
                  <w:rPrChange w:id="37797" w:author="Le Minh Nghia" w:date="2019-10-09T10:56:00Z">
                    <w:rPr/>
                  </w:rPrChange>
                </w:rPr>
                <w:t>thông</w:t>
              </w:r>
              <w:proofErr w:type="spellEnd"/>
              <w:r w:rsidRPr="00B41112">
                <w:rPr>
                  <w:sz w:val="26"/>
                  <w:szCs w:val="26"/>
                  <w:rPrChange w:id="37798" w:author="Le Minh Nghia" w:date="2019-10-09T10:56:00Z">
                    <w:rPr/>
                  </w:rPrChange>
                </w:rPr>
                <w:t xml:space="preserve"> </w:t>
              </w:r>
              <w:proofErr w:type="spellStart"/>
              <w:r w:rsidRPr="00B41112">
                <w:rPr>
                  <w:sz w:val="26"/>
                  <w:szCs w:val="26"/>
                  <w:rPrChange w:id="37799" w:author="Le Minh Nghia" w:date="2019-10-09T10:56:00Z">
                    <w:rPr/>
                  </w:rPrChange>
                </w:rPr>
                <w:t>Đại</w:t>
              </w:r>
              <w:proofErr w:type="spellEnd"/>
              <w:r w:rsidRPr="00B41112">
                <w:rPr>
                  <w:sz w:val="26"/>
                  <w:szCs w:val="26"/>
                  <w:rPrChange w:id="37800" w:author="Le Minh Nghia" w:date="2019-10-09T10:56:00Z">
                    <w:rPr/>
                  </w:rPrChange>
                </w:rPr>
                <w:t xml:space="preserve"> </w:t>
              </w:r>
              <w:proofErr w:type="spellStart"/>
              <w:r w:rsidRPr="00B41112">
                <w:rPr>
                  <w:sz w:val="26"/>
                  <w:szCs w:val="26"/>
                  <w:rPrChange w:id="37801" w:author="Le Minh Nghia" w:date="2019-10-09T10:56:00Z">
                    <w:rPr/>
                  </w:rPrChange>
                </w:rPr>
                <w:t>học</w:t>
              </w:r>
              <w:proofErr w:type="spellEnd"/>
              <w:r w:rsidRPr="00B41112">
                <w:rPr>
                  <w:sz w:val="26"/>
                  <w:szCs w:val="26"/>
                  <w:rPrChange w:id="37802" w:author="Le Minh Nghia" w:date="2019-10-09T10:56:00Z">
                    <w:rPr/>
                  </w:rPrChange>
                </w:rPr>
                <w:t xml:space="preserve"> </w:t>
              </w:r>
              <w:proofErr w:type="spellStart"/>
              <w:r w:rsidRPr="00B41112">
                <w:rPr>
                  <w:sz w:val="26"/>
                  <w:szCs w:val="26"/>
                  <w:rPrChange w:id="37803" w:author="Le Minh Nghia" w:date="2019-10-09T10:56:00Z">
                    <w:rPr/>
                  </w:rPrChange>
                </w:rPr>
                <w:t>Cần</w:t>
              </w:r>
              <w:proofErr w:type="spellEnd"/>
              <w:r w:rsidRPr="00B41112">
                <w:rPr>
                  <w:sz w:val="26"/>
                  <w:szCs w:val="26"/>
                  <w:rPrChange w:id="37804" w:author="Le Minh Nghia" w:date="2019-10-09T10:56:00Z">
                    <w:rPr/>
                  </w:rPrChange>
                </w:rPr>
                <w:t xml:space="preserve"> </w:t>
              </w:r>
              <w:proofErr w:type="spellStart"/>
              <w:r w:rsidRPr="00B41112">
                <w:rPr>
                  <w:sz w:val="26"/>
                  <w:szCs w:val="26"/>
                  <w:rPrChange w:id="37805" w:author="Le Minh Nghia" w:date="2019-10-09T10:56:00Z">
                    <w:rPr/>
                  </w:rPrChange>
                </w:rPr>
                <w:t>Thơ</w:t>
              </w:r>
              <w:proofErr w:type="spellEnd"/>
              <w:r w:rsidRPr="00B41112">
                <w:rPr>
                  <w:sz w:val="26"/>
                  <w:szCs w:val="26"/>
                  <w:rPrChange w:id="37806" w:author="Le Minh Nghia" w:date="2019-10-09T10:56:00Z">
                    <w:rPr/>
                  </w:rPrChange>
                </w:rPr>
                <w:t xml:space="preserve">. </w:t>
              </w:r>
            </w:ins>
          </w:p>
          <w:p w:rsidR="00B41112" w:rsidRPr="00B41112" w:rsidRDefault="00B41112">
            <w:pPr>
              <w:spacing w:before="120" w:line="264" w:lineRule="auto"/>
              <w:jc w:val="both"/>
              <w:rPr>
                <w:ins w:id="37807" w:author="Le Minh Nghia" w:date="2019-10-09T10:54:00Z"/>
                <w:sz w:val="26"/>
                <w:szCs w:val="26"/>
                <w:rPrChange w:id="37808" w:author="Le Minh Nghia" w:date="2019-10-09T10:56:00Z">
                  <w:rPr>
                    <w:ins w:id="37809" w:author="Le Minh Nghia" w:date="2019-10-09T10:54:00Z"/>
                  </w:rPr>
                </w:rPrChange>
              </w:rPr>
            </w:pPr>
            <w:ins w:id="37810" w:author="Le Minh Nghia" w:date="2019-10-09T10:54:00Z">
              <w:r w:rsidRPr="00B41112">
                <w:rPr>
                  <w:sz w:val="26"/>
                  <w:szCs w:val="26"/>
                  <w:rPrChange w:id="37811" w:author="Le Minh Nghia" w:date="2019-10-09T10:56:00Z">
                    <w:rPr/>
                  </w:rPrChange>
                </w:rPr>
                <w:t xml:space="preserve">+ </w:t>
              </w:r>
              <w:proofErr w:type="spellStart"/>
              <w:r w:rsidRPr="00B41112">
                <w:rPr>
                  <w:sz w:val="26"/>
                  <w:szCs w:val="26"/>
                  <w:rPrChange w:id="37812" w:author="Le Minh Nghia" w:date="2019-10-09T10:56:00Z">
                    <w:rPr/>
                  </w:rPrChange>
                </w:rPr>
                <w:t>Nghiên</w:t>
              </w:r>
              <w:proofErr w:type="spellEnd"/>
              <w:r w:rsidRPr="00B41112">
                <w:rPr>
                  <w:sz w:val="26"/>
                  <w:szCs w:val="26"/>
                  <w:rPrChange w:id="37813" w:author="Le Minh Nghia" w:date="2019-10-09T10:56:00Z">
                    <w:rPr/>
                  </w:rPrChange>
                </w:rPr>
                <w:t xml:space="preserve"> </w:t>
              </w:r>
              <w:proofErr w:type="spellStart"/>
              <w:r w:rsidRPr="00B41112">
                <w:rPr>
                  <w:sz w:val="26"/>
                  <w:szCs w:val="26"/>
                  <w:rPrChange w:id="37814" w:author="Le Minh Nghia" w:date="2019-10-09T10:56:00Z">
                    <w:rPr/>
                  </w:rPrChange>
                </w:rPr>
                <w:t>cứu</w:t>
              </w:r>
              <w:proofErr w:type="spellEnd"/>
              <w:r w:rsidRPr="00B41112">
                <w:rPr>
                  <w:sz w:val="26"/>
                  <w:szCs w:val="26"/>
                  <w:rPrChange w:id="37815" w:author="Le Minh Nghia" w:date="2019-10-09T10:56:00Z">
                    <w:rPr/>
                  </w:rPrChange>
                </w:rPr>
                <w:t xml:space="preserve"> </w:t>
              </w:r>
              <w:proofErr w:type="spellStart"/>
              <w:r w:rsidRPr="00B41112">
                <w:rPr>
                  <w:sz w:val="26"/>
                  <w:szCs w:val="26"/>
                  <w:rPrChange w:id="37816" w:author="Le Minh Nghia" w:date="2019-10-09T10:56:00Z">
                    <w:rPr/>
                  </w:rPrChange>
                </w:rPr>
                <w:t>về</w:t>
              </w:r>
              <w:proofErr w:type="spellEnd"/>
              <w:r w:rsidRPr="00B41112">
                <w:rPr>
                  <w:sz w:val="26"/>
                  <w:szCs w:val="26"/>
                  <w:rPrChange w:id="37817" w:author="Le Minh Nghia" w:date="2019-10-09T10:56:00Z">
                    <w:rPr/>
                  </w:rPrChange>
                </w:rPr>
                <w:t xml:space="preserve"> </w:t>
              </w:r>
              <w:proofErr w:type="spellStart"/>
              <w:r w:rsidRPr="00B41112">
                <w:rPr>
                  <w:sz w:val="26"/>
                  <w:szCs w:val="26"/>
                  <w:rPrChange w:id="37818" w:author="Le Minh Nghia" w:date="2019-10-09T10:56:00Z">
                    <w:rPr/>
                  </w:rPrChange>
                </w:rPr>
                <w:t>các</w:t>
              </w:r>
              <w:proofErr w:type="spellEnd"/>
              <w:r w:rsidRPr="00B41112">
                <w:rPr>
                  <w:sz w:val="26"/>
                  <w:szCs w:val="26"/>
                  <w:rPrChange w:id="37819" w:author="Le Minh Nghia" w:date="2019-10-09T10:56:00Z">
                    <w:rPr/>
                  </w:rPrChange>
                </w:rPr>
                <w:t xml:space="preserve"> </w:t>
              </w:r>
              <w:proofErr w:type="spellStart"/>
              <w:r w:rsidRPr="00B41112">
                <w:rPr>
                  <w:sz w:val="26"/>
                  <w:szCs w:val="26"/>
                  <w:rPrChange w:id="37820" w:author="Le Minh Nghia" w:date="2019-10-09T10:56:00Z">
                    <w:rPr/>
                  </w:rPrChange>
                </w:rPr>
                <w:t>thông</w:t>
              </w:r>
              <w:proofErr w:type="spellEnd"/>
              <w:r w:rsidRPr="00B41112">
                <w:rPr>
                  <w:sz w:val="26"/>
                  <w:szCs w:val="26"/>
                  <w:rPrChange w:id="37821" w:author="Le Minh Nghia" w:date="2019-10-09T10:56:00Z">
                    <w:rPr/>
                  </w:rPrChange>
                </w:rPr>
                <w:t xml:space="preserve"> tin </w:t>
              </w:r>
              <w:proofErr w:type="spellStart"/>
              <w:r w:rsidRPr="00B41112">
                <w:rPr>
                  <w:sz w:val="26"/>
                  <w:szCs w:val="26"/>
                  <w:rPrChange w:id="37822" w:author="Le Minh Nghia" w:date="2019-10-09T10:56:00Z">
                    <w:rPr/>
                  </w:rPrChange>
                </w:rPr>
                <w:t>cá</w:t>
              </w:r>
              <w:proofErr w:type="spellEnd"/>
              <w:r w:rsidRPr="00B41112">
                <w:rPr>
                  <w:sz w:val="26"/>
                  <w:szCs w:val="26"/>
                  <w:rPrChange w:id="37823" w:author="Le Minh Nghia" w:date="2019-10-09T10:56:00Z">
                    <w:rPr/>
                  </w:rPrChange>
                </w:rPr>
                <w:t xml:space="preserve"> </w:t>
              </w:r>
              <w:proofErr w:type="spellStart"/>
              <w:r w:rsidRPr="00B41112">
                <w:rPr>
                  <w:sz w:val="26"/>
                  <w:szCs w:val="26"/>
                  <w:rPrChange w:id="37824" w:author="Le Minh Nghia" w:date="2019-10-09T10:56:00Z">
                    <w:rPr/>
                  </w:rPrChange>
                </w:rPr>
                <w:t>nhân</w:t>
              </w:r>
              <w:proofErr w:type="spellEnd"/>
              <w:r w:rsidRPr="00B41112">
                <w:rPr>
                  <w:sz w:val="26"/>
                  <w:szCs w:val="26"/>
                  <w:rPrChange w:id="37825" w:author="Le Minh Nghia" w:date="2019-10-09T10:56:00Z">
                    <w:rPr/>
                  </w:rPrChange>
                </w:rPr>
                <w:t xml:space="preserve">, </w:t>
              </w:r>
              <w:proofErr w:type="spellStart"/>
              <w:r w:rsidRPr="00B41112">
                <w:rPr>
                  <w:sz w:val="26"/>
                  <w:szCs w:val="26"/>
                  <w:rPrChange w:id="37826" w:author="Le Minh Nghia" w:date="2019-10-09T10:56:00Z">
                    <w:rPr/>
                  </w:rPrChange>
                </w:rPr>
                <w:t>gia</w:t>
              </w:r>
              <w:proofErr w:type="spellEnd"/>
              <w:r w:rsidRPr="00B41112">
                <w:rPr>
                  <w:sz w:val="26"/>
                  <w:szCs w:val="26"/>
                  <w:rPrChange w:id="37827" w:author="Le Minh Nghia" w:date="2019-10-09T10:56:00Z">
                    <w:rPr/>
                  </w:rPrChange>
                </w:rPr>
                <w:t xml:space="preserve"> </w:t>
              </w:r>
              <w:proofErr w:type="spellStart"/>
              <w:r w:rsidRPr="00B41112">
                <w:rPr>
                  <w:sz w:val="26"/>
                  <w:szCs w:val="26"/>
                  <w:rPrChange w:id="37828" w:author="Le Minh Nghia" w:date="2019-10-09T10:56:00Z">
                    <w:rPr/>
                  </w:rPrChange>
                </w:rPr>
                <w:t>đình</w:t>
              </w:r>
              <w:proofErr w:type="spellEnd"/>
              <w:r w:rsidRPr="00B41112">
                <w:rPr>
                  <w:sz w:val="26"/>
                  <w:szCs w:val="26"/>
                  <w:rPrChange w:id="37829" w:author="Le Minh Nghia" w:date="2019-10-09T10:56:00Z">
                    <w:rPr/>
                  </w:rPrChange>
                </w:rPr>
                <w:t xml:space="preserve">, </w:t>
              </w:r>
              <w:proofErr w:type="spellStart"/>
              <w:r w:rsidRPr="00B41112">
                <w:rPr>
                  <w:sz w:val="26"/>
                  <w:szCs w:val="26"/>
                  <w:rPrChange w:id="37830" w:author="Le Minh Nghia" w:date="2019-10-09T10:56:00Z">
                    <w:rPr/>
                  </w:rPrChange>
                </w:rPr>
                <w:t>nghề</w:t>
              </w:r>
              <w:proofErr w:type="spellEnd"/>
              <w:r w:rsidRPr="00B41112">
                <w:rPr>
                  <w:sz w:val="26"/>
                  <w:szCs w:val="26"/>
                  <w:rPrChange w:id="37831" w:author="Le Minh Nghia" w:date="2019-10-09T10:56:00Z">
                    <w:rPr/>
                  </w:rPrChange>
                </w:rPr>
                <w:t xml:space="preserve"> </w:t>
              </w:r>
              <w:proofErr w:type="spellStart"/>
              <w:r w:rsidRPr="00B41112">
                <w:rPr>
                  <w:sz w:val="26"/>
                  <w:szCs w:val="26"/>
                  <w:rPrChange w:id="37832" w:author="Le Minh Nghia" w:date="2019-10-09T10:56:00Z">
                    <w:rPr/>
                  </w:rPrChange>
                </w:rPr>
                <w:t>nghiệp</w:t>
              </w:r>
              <w:proofErr w:type="spellEnd"/>
              <w:r w:rsidRPr="00B41112">
                <w:rPr>
                  <w:sz w:val="26"/>
                  <w:szCs w:val="26"/>
                  <w:rPrChange w:id="37833" w:author="Le Minh Nghia" w:date="2019-10-09T10:56:00Z">
                    <w:rPr/>
                  </w:rPrChange>
                </w:rPr>
                <w:t xml:space="preserve">... </w:t>
              </w:r>
              <w:proofErr w:type="spellStart"/>
              <w:r w:rsidRPr="00B41112">
                <w:rPr>
                  <w:sz w:val="26"/>
                  <w:szCs w:val="26"/>
                  <w:rPrChange w:id="37834" w:author="Le Minh Nghia" w:date="2019-10-09T10:56:00Z">
                    <w:rPr/>
                  </w:rPrChange>
                </w:rPr>
                <w:t>của</w:t>
              </w:r>
              <w:proofErr w:type="spellEnd"/>
              <w:r w:rsidRPr="00B41112">
                <w:rPr>
                  <w:sz w:val="26"/>
                  <w:szCs w:val="26"/>
                  <w:rPrChange w:id="37835" w:author="Le Minh Nghia" w:date="2019-10-09T10:56:00Z">
                    <w:rPr/>
                  </w:rPrChange>
                </w:rPr>
                <w:t xml:space="preserve"> </w:t>
              </w:r>
              <w:proofErr w:type="spellStart"/>
              <w:r w:rsidRPr="00B41112">
                <w:rPr>
                  <w:sz w:val="26"/>
                  <w:szCs w:val="26"/>
                  <w:rPrChange w:id="37836" w:author="Le Minh Nghia" w:date="2019-10-09T10:56:00Z">
                    <w:rPr/>
                  </w:rPrChange>
                </w:rPr>
                <w:t>các</w:t>
              </w:r>
              <w:proofErr w:type="spellEnd"/>
              <w:r w:rsidRPr="00B41112">
                <w:rPr>
                  <w:sz w:val="26"/>
                  <w:szCs w:val="26"/>
                  <w:rPrChange w:id="37837" w:author="Le Minh Nghia" w:date="2019-10-09T10:56:00Z">
                    <w:rPr/>
                  </w:rPrChange>
                </w:rPr>
                <w:t xml:space="preserve"> </w:t>
              </w:r>
              <w:proofErr w:type="spellStart"/>
              <w:r w:rsidRPr="00B41112">
                <w:rPr>
                  <w:sz w:val="26"/>
                  <w:szCs w:val="26"/>
                  <w:rPrChange w:id="37838" w:author="Le Minh Nghia" w:date="2019-10-09T10:56:00Z">
                    <w:rPr/>
                  </w:rPrChange>
                </w:rPr>
                <w:t>cựu</w:t>
              </w:r>
              <w:proofErr w:type="spellEnd"/>
              <w:r w:rsidRPr="00B41112">
                <w:rPr>
                  <w:sz w:val="26"/>
                  <w:szCs w:val="26"/>
                  <w:rPrChange w:id="37839" w:author="Le Minh Nghia" w:date="2019-10-09T10:56:00Z">
                    <w:rPr/>
                  </w:rPrChange>
                </w:rPr>
                <w:t xml:space="preserve"> </w:t>
              </w:r>
              <w:proofErr w:type="spellStart"/>
              <w:r w:rsidRPr="00B41112">
                <w:rPr>
                  <w:sz w:val="26"/>
                  <w:szCs w:val="26"/>
                  <w:rPrChange w:id="37840" w:author="Le Minh Nghia" w:date="2019-10-09T10:56:00Z">
                    <w:rPr/>
                  </w:rPrChange>
                </w:rPr>
                <w:t>sinh</w:t>
              </w:r>
              <w:proofErr w:type="spellEnd"/>
              <w:r w:rsidRPr="00B41112">
                <w:rPr>
                  <w:sz w:val="26"/>
                  <w:szCs w:val="26"/>
                  <w:rPrChange w:id="37841" w:author="Le Minh Nghia" w:date="2019-10-09T10:56:00Z">
                    <w:rPr/>
                  </w:rPrChange>
                </w:rPr>
                <w:t xml:space="preserve"> </w:t>
              </w:r>
              <w:proofErr w:type="spellStart"/>
              <w:r w:rsidRPr="00B41112">
                <w:rPr>
                  <w:sz w:val="26"/>
                  <w:szCs w:val="26"/>
                  <w:rPrChange w:id="37842" w:author="Le Minh Nghia" w:date="2019-10-09T10:56:00Z">
                    <w:rPr/>
                  </w:rPrChange>
                </w:rPr>
                <w:t>viên</w:t>
              </w:r>
              <w:proofErr w:type="spellEnd"/>
              <w:r w:rsidRPr="00B41112">
                <w:rPr>
                  <w:sz w:val="26"/>
                  <w:szCs w:val="26"/>
                  <w:rPrChange w:id="37843" w:author="Le Minh Nghia" w:date="2019-10-09T10:56:00Z">
                    <w:rPr/>
                  </w:rPrChange>
                </w:rPr>
                <w:t xml:space="preserve"> </w:t>
              </w:r>
              <w:proofErr w:type="spellStart"/>
              <w:r w:rsidRPr="00B41112">
                <w:rPr>
                  <w:sz w:val="26"/>
                  <w:szCs w:val="26"/>
                  <w:rPrChange w:id="37844" w:author="Le Minh Nghia" w:date="2019-10-09T10:56:00Z">
                    <w:rPr/>
                  </w:rPrChange>
                </w:rPr>
                <w:t>để</w:t>
              </w:r>
              <w:proofErr w:type="spellEnd"/>
              <w:r w:rsidRPr="00B41112">
                <w:rPr>
                  <w:sz w:val="26"/>
                  <w:szCs w:val="26"/>
                  <w:rPrChange w:id="37845" w:author="Le Minh Nghia" w:date="2019-10-09T10:56:00Z">
                    <w:rPr/>
                  </w:rPrChange>
                </w:rPr>
                <w:t xml:space="preserve"> </w:t>
              </w:r>
              <w:proofErr w:type="spellStart"/>
              <w:r w:rsidRPr="00B41112">
                <w:rPr>
                  <w:sz w:val="26"/>
                  <w:szCs w:val="26"/>
                  <w:rPrChange w:id="37846" w:author="Le Minh Nghia" w:date="2019-10-09T10:56:00Z">
                    <w:rPr/>
                  </w:rPrChange>
                </w:rPr>
                <w:t>đưa</w:t>
              </w:r>
              <w:proofErr w:type="spellEnd"/>
              <w:r w:rsidRPr="00B41112">
                <w:rPr>
                  <w:sz w:val="26"/>
                  <w:szCs w:val="26"/>
                  <w:rPrChange w:id="37847" w:author="Le Minh Nghia" w:date="2019-10-09T10:56:00Z">
                    <w:rPr/>
                  </w:rPrChange>
                </w:rPr>
                <w:t xml:space="preserve"> </w:t>
              </w:r>
              <w:proofErr w:type="spellStart"/>
              <w:r w:rsidRPr="00B41112">
                <w:rPr>
                  <w:sz w:val="26"/>
                  <w:szCs w:val="26"/>
                  <w:rPrChange w:id="37848" w:author="Le Minh Nghia" w:date="2019-10-09T10:56:00Z">
                    <w:rPr/>
                  </w:rPrChange>
                </w:rPr>
                <w:t>vào</w:t>
              </w:r>
              <w:proofErr w:type="spellEnd"/>
              <w:r w:rsidRPr="00B41112">
                <w:rPr>
                  <w:sz w:val="26"/>
                  <w:szCs w:val="26"/>
                  <w:rPrChange w:id="37849" w:author="Le Minh Nghia" w:date="2019-10-09T10:56:00Z">
                    <w:rPr/>
                  </w:rPrChange>
                </w:rPr>
                <w:t xml:space="preserve"> </w:t>
              </w:r>
              <w:proofErr w:type="spellStart"/>
              <w:r w:rsidRPr="00B41112">
                <w:rPr>
                  <w:sz w:val="26"/>
                  <w:szCs w:val="26"/>
                  <w:rPrChange w:id="37850" w:author="Le Minh Nghia" w:date="2019-10-09T10:56:00Z">
                    <w:rPr/>
                  </w:rPrChange>
                </w:rPr>
                <w:t>thiết</w:t>
              </w:r>
              <w:proofErr w:type="spellEnd"/>
              <w:r w:rsidRPr="00B41112">
                <w:rPr>
                  <w:sz w:val="26"/>
                  <w:szCs w:val="26"/>
                  <w:rPrChange w:id="37851" w:author="Le Minh Nghia" w:date="2019-10-09T10:56:00Z">
                    <w:rPr/>
                  </w:rPrChange>
                </w:rPr>
                <w:t xml:space="preserve"> </w:t>
              </w:r>
              <w:proofErr w:type="spellStart"/>
              <w:r w:rsidRPr="00B41112">
                <w:rPr>
                  <w:sz w:val="26"/>
                  <w:szCs w:val="26"/>
                  <w:rPrChange w:id="37852" w:author="Le Minh Nghia" w:date="2019-10-09T10:56:00Z">
                    <w:rPr/>
                  </w:rPrChange>
                </w:rPr>
                <w:t>kế</w:t>
              </w:r>
              <w:proofErr w:type="spellEnd"/>
              <w:r w:rsidRPr="00B41112">
                <w:rPr>
                  <w:sz w:val="26"/>
                  <w:szCs w:val="26"/>
                  <w:rPrChange w:id="37853" w:author="Le Minh Nghia" w:date="2019-10-09T10:56:00Z">
                    <w:rPr/>
                  </w:rPrChange>
                </w:rPr>
                <w:t xml:space="preserve"> </w:t>
              </w:r>
              <w:proofErr w:type="spellStart"/>
              <w:r w:rsidRPr="00B41112">
                <w:rPr>
                  <w:sz w:val="26"/>
                  <w:szCs w:val="26"/>
                  <w:rPrChange w:id="37854" w:author="Le Minh Nghia" w:date="2019-10-09T10:56:00Z">
                    <w:rPr/>
                  </w:rPrChange>
                </w:rPr>
                <w:t>xây</w:t>
              </w:r>
              <w:proofErr w:type="spellEnd"/>
              <w:r w:rsidRPr="00B41112">
                <w:rPr>
                  <w:sz w:val="26"/>
                  <w:szCs w:val="26"/>
                  <w:rPrChange w:id="37855" w:author="Le Minh Nghia" w:date="2019-10-09T10:56:00Z">
                    <w:rPr/>
                  </w:rPrChange>
                </w:rPr>
                <w:t xml:space="preserve"> </w:t>
              </w:r>
              <w:proofErr w:type="spellStart"/>
              <w:r w:rsidRPr="00B41112">
                <w:rPr>
                  <w:sz w:val="26"/>
                  <w:szCs w:val="26"/>
                  <w:rPrChange w:id="37856" w:author="Le Minh Nghia" w:date="2019-10-09T10:56:00Z">
                    <w:rPr/>
                  </w:rPrChange>
                </w:rPr>
                <w:t>dựng</w:t>
              </w:r>
              <w:proofErr w:type="spellEnd"/>
              <w:r w:rsidRPr="00B41112">
                <w:rPr>
                  <w:sz w:val="26"/>
                  <w:szCs w:val="26"/>
                  <w:rPrChange w:id="37857" w:author="Le Minh Nghia" w:date="2019-10-09T10:56:00Z">
                    <w:rPr/>
                  </w:rPrChange>
                </w:rPr>
                <w:t xml:space="preserve"> website </w:t>
              </w:r>
              <w:proofErr w:type="spellStart"/>
              <w:r w:rsidRPr="00B41112">
                <w:rPr>
                  <w:sz w:val="26"/>
                  <w:szCs w:val="26"/>
                  <w:rPrChange w:id="37858" w:author="Le Minh Nghia" w:date="2019-10-09T10:56:00Z">
                    <w:rPr/>
                  </w:rPrChange>
                </w:rPr>
                <w:t>quản</w:t>
              </w:r>
              <w:proofErr w:type="spellEnd"/>
              <w:r w:rsidRPr="00B41112">
                <w:rPr>
                  <w:sz w:val="26"/>
                  <w:szCs w:val="26"/>
                  <w:rPrChange w:id="37859" w:author="Le Minh Nghia" w:date="2019-10-09T10:56:00Z">
                    <w:rPr/>
                  </w:rPrChange>
                </w:rPr>
                <w:t xml:space="preserve"> </w:t>
              </w:r>
              <w:proofErr w:type="spellStart"/>
              <w:r w:rsidRPr="00B41112">
                <w:rPr>
                  <w:sz w:val="26"/>
                  <w:szCs w:val="26"/>
                  <w:rPrChange w:id="37860" w:author="Le Minh Nghia" w:date="2019-10-09T10:56:00Z">
                    <w:rPr/>
                  </w:rPrChange>
                </w:rPr>
                <w:t>lý</w:t>
              </w:r>
              <w:proofErr w:type="spellEnd"/>
              <w:r w:rsidRPr="00B41112">
                <w:rPr>
                  <w:sz w:val="26"/>
                  <w:szCs w:val="26"/>
                  <w:rPrChange w:id="37861" w:author="Le Minh Nghia" w:date="2019-10-09T10:56:00Z">
                    <w:rPr/>
                  </w:rPrChange>
                </w:rPr>
                <w:t xml:space="preserve"> </w:t>
              </w:r>
              <w:proofErr w:type="spellStart"/>
              <w:r w:rsidRPr="00B41112">
                <w:rPr>
                  <w:sz w:val="26"/>
                  <w:szCs w:val="26"/>
                  <w:rPrChange w:id="37862" w:author="Le Minh Nghia" w:date="2019-10-09T10:56:00Z">
                    <w:rPr/>
                  </w:rPrChange>
                </w:rPr>
                <w:t>cựu</w:t>
              </w:r>
              <w:proofErr w:type="spellEnd"/>
              <w:r w:rsidRPr="00B41112">
                <w:rPr>
                  <w:sz w:val="26"/>
                  <w:szCs w:val="26"/>
                  <w:rPrChange w:id="37863" w:author="Le Minh Nghia" w:date="2019-10-09T10:56:00Z">
                    <w:rPr/>
                  </w:rPrChange>
                </w:rPr>
                <w:t xml:space="preserve"> </w:t>
              </w:r>
              <w:proofErr w:type="spellStart"/>
              <w:r w:rsidRPr="00B41112">
                <w:rPr>
                  <w:sz w:val="26"/>
                  <w:szCs w:val="26"/>
                  <w:rPrChange w:id="37864" w:author="Le Minh Nghia" w:date="2019-10-09T10:56:00Z">
                    <w:rPr/>
                  </w:rPrChange>
                </w:rPr>
                <w:t>sinh</w:t>
              </w:r>
              <w:proofErr w:type="spellEnd"/>
              <w:r w:rsidRPr="00B41112">
                <w:rPr>
                  <w:sz w:val="26"/>
                  <w:szCs w:val="26"/>
                  <w:rPrChange w:id="37865" w:author="Le Minh Nghia" w:date="2019-10-09T10:56:00Z">
                    <w:rPr/>
                  </w:rPrChange>
                </w:rPr>
                <w:t xml:space="preserve"> </w:t>
              </w:r>
              <w:proofErr w:type="spellStart"/>
              <w:r w:rsidRPr="00B41112">
                <w:rPr>
                  <w:sz w:val="26"/>
                  <w:szCs w:val="26"/>
                  <w:rPrChange w:id="37866" w:author="Le Minh Nghia" w:date="2019-10-09T10:56:00Z">
                    <w:rPr/>
                  </w:rPrChange>
                </w:rPr>
                <w:t>viên</w:t>
              </w:r>
              <w:proofErr w:type="spellEnd"/>
              <w:r w:rsidRPr="00B41112">
                <w:rPr>
                  <w:sz w:val="26"/>
                  <w:szCs w:val="26"/>
                  <w:rPrChange w:id="37867" w:author="Le Minh Nghia" w:date="2019-10-09T10:56:00Z">
                    <w:rPr/>
                  </w:rPrChange>
                </w:rPr>
                <w:t xml:space="preserve">. </w:t>
              </w:r>
            </w:ins>
          </w:p>
          <w:p w:rsidR="00B41112" w:rsidRPr="00B41112" w:rsidRDefault="00B41112">
            <w:pPr>
              <w:spacing w:before="120" w:line="264" w:lineRule="auto"/>
              <w:jc w:val="both"/>
              <w:rPr>
                <w:ins w:id="37868" w:author="Le Minh Nghia" w:date="2019-10-09T10:54:00Z"/>
                <w:sz w:val="26"/>
                <w:szCs w:val="26"/>
                <w:rPrChange w:id="37869" w:author="Le Minh Nghia" w:date="2019-10-09T10:56:00Z">
                  <w:rPr>
                    <w:ins w:id="37870" w:author="Le Minh Nghia" w:date="2019-10-09T10:54:00Z"/>
                  </w:rPr>
                </w:rPrChange>
              </w:rPr>
            </w:pPr>
            <w:ins w:id="37871" w:author="Le Minh Nghia" w:date="2019-10-09T10:54:00Z">
              <w:r w:rsidRPr="00B41112">
                <w:rPr>
                  <w:sz w:val="26"/>
                  <w:szCs w:val="26"/>
                  <w:rPrChange w:id="37872" w:author="Le Minh Nghia" w:date="2019-10-09T10:56:00Z">
                    <w:rPr/>
                  </w:rPrChange>
                </w:rPr>
                <w:t xml:space="preserve">+  </w:t>
              </w:r>
              <w:proofErr w:type="spellStart"/>
              <w:r w:rsidRPr="00B41112">
                <w:rPr>
                  <w:sz w:val="26"/>
                  <w:szCs w:val="26"/>
                  <w:rPrChange w:id="37873" w:author="Le Minh Nghia" w:date="2019-10-09T10:56:00Z">
                    <w:rPr/>
                  </w:rPrChange>
                </w:rPr>
                <w:t>Xây</w:t>
              </w:r>
              <w:proofErr w:type="spellEnd"/>
              <w:r w:rsidRPr="00B41112">
                <w:rPr>
                  <w:sz w:val="26"/>
                  <w:szCs w:val="26"/>
                  <w:rPrChange w:id="37874" w:author="Le Minh Nghia" w:date="2019-10-09T10:56:00Z">
                    <w:rPr/>
                  </w:rPrChange>
                </w:rPr>
                <w:t xml:space="preserve"> </w:t>
              </w:r>
              <w:proofErr w:type="spellStart"/>
              <w:r w:rsidRPr="00B41112">
                <w:rPr>
                  <w:sz w:val="26"/>
                  <w:szCs w:val="26"/>
                  <w:rPrChange w:id="37875" w:author="Le Minh Nghia" w:date="2019-10-09T10:56:00Z">
                    <w:rPr/>
                  </w:rPrChange>
                </w:rPr>
                <w:t>dựng</w:t>
              </w:r>
              <w:proofErr w:type="spellEnd"/>
              <w:r w:rsidRPr="00B41112">
                <w:rPr>
                  <w:sz w:val="26"/>
                  <w:szCs w:val="26"/>
                  <w:rPrChange w:id="37876" w:author="Le Minh Nghia" w:date="2019-10-09T10:56:00Z">
                    <w:rPr/>
                  </w:rPrChange>
                </w:rPr>
                <w:t xml:space="preserve"> </w:t>
              </w:r>
              <w:proofErr w:type="spellStart"/>
              <w:r w:rsidRPr="00B41112">
                <w:rPr>
                  <w:sz w:val="26"/>
                  <w:szCs w:val="26"/>
                  <w:rPrChange w:id="37877" w:author="Le Minh Nghia" w:date="2019-10-09T10:56:00Z">
                    <w:rPr/>
                  </w:rPrChange>
                </w:rPr>
                <w:t>trang</w:t>
              </w:r>
              <w:proofErr w:type="spellEnd"/>
              <w:r w:rsidRPr="00B41112">
                <w:rPr>
                  <w:sz w:val="26"/>
                  <w:szCs w:val="26"/>
                  <w:rPrChange w:id="37878" w:author="Le Minh Nghia" w:date="2019-10-09T10:56:00Z">
                    <w:rPr/>
                  </w:rPrChange>
                </w:rPr>
                <w:t xml:space="preserve"> web </w:t>
              </w:r>
              <w:proofErr w:type="spellStart"/>
              <w:r w:rsidRPr="00B41112">
                <w:rPr>
                  <w:sz w:val="26"/>
                  <w:szCs w:val="26"/>
                  <w:rPrChange w:id="37879" w:author="Le Minh Nghia" w:date="2019-10-09T10:56:00Z">
                    <w:rPr/>
                  </w:rPrChange>
                </w:rPr>
                <w:t>quản</w:t>
              </w:r>
              <w:proofErr w:type="spellEnd"/>
              <w:r w:rsidRPr="00B41112">
                <w:rPr>
                  <w:sz w:val="26"/>
                  <w:szCs w:val="26"/>
                  <w:rPrChange w:id="37880" w:author="Le Minh Nghia" w:date="2019-10-09T10:56:00Z">
                    <w:rPr/>
                  </w:rPrChange>
                </w:rPr>
                <w:t xml:space="preserve"> </w:t>
              </w:r>
              <w:proofErr w:type="spellStart"/>
              <w:r w:rsidRPr="00B41112">
                <w:rPr>
                  <w:sz w:val="26"/>
                  <w:szCs w:val="26"/>
                  <w:rPrChange w:id="37881" w:author="Le Minh Nghia" w:date="2019-10-09T10:56:00Z">
                    <w:rPr/>
                  </w:rPrChange>
                </w:rPr>
                <w:t>lý</w:t>
              </w:r>
              <w:proofErr w:type="spellEnd"/>
              <w:r w:rsidRPr="00B41112">
                <w:rPr>
                  <w:sz w:val="26"/>
                  <w:szCs w:val="26"/>
                  <w:rPrChange w:id="37882" w:author="Le Minh Nghia" w:date="2019-10-09T10:56:00Z">
                    <w:rPr/>
                  </w:rPrChange>
                </w:rPr>
                <w:t xml:space="preserve"> </w:t>
              </w:r>
              <w:proofErr w:type="spellStart"/>
              <w:r w:rsidRPr="00B41112">
                <w:rPr>
                  <w:sz w:val="26"/>
                  <w:szCs w:val="26"/>
                  <w:rPrChange w:id="37883" w:author="Le Minh Nghia" w:date="2019-10-09T10:56:00Z">
                    <w:rPr/>
                  </w:rPrChange>
                </w:rPr>
                <w:t>Cựu</w:t>
              </w:r>
              <w:proofErr w:type="spellEnd"/>
              <w:r w:rsidRPr="00B41112">
                <w:rPr>
                  <w:sz w:val="26"/>
                  <w:szCs w:val="26"/>
                  <w:rPrChange w:id="37884" w:author="Le Minh Nghia" w:date="2019-10-09T10:56:00Z">
                    <w:rPr/>
                  </w:rPrChange>
                </w:rPr>
                <w:t xml:space="preserve"> </w:t>
              </w:r>
              <w:proofErr w:type="spellStart"/>
              <w:r w:rsidRPr="00B41112">
                <w:rPr>
                  <w:sz w:val="26"/>
                  <w:szCs w:val="26"/>
                  <w:rPrChange w:id="37885" w:author="Le Minh Nghia" w:date="2019-10-09T10:56:00Z">
                    <w:rPr/>
                  </w:rPrChange>
                </w:rPr>
                <w:t>sinh</w:t>
              </w:r>
              <w:proofErr w:type="spellEnd"/>
              <w:r w:rsidRPr="00B41112">
                <w:rPr>
                  <w:sz w:val="26"/>
                  <w:szCs w:val="26"/>
                  <w:rPrChange w:id="37886" w:author="Le Minh Nghia" w:date="2019-10-09T10:56:00Z">
                    <w:rPr/>
                  </w:rPrChange>
                </w:rPr>
                <w:t xml:space="preserve"> </w:t>
              </w:r>
              <w:proofErr w:type="spellStart"/>
              <w:r w:rsidRPr="00B41112">
                <w:rPr>
                  <w:sz w:val="26"/>
                  <w:szCs w:val="26"/>
                  <w:rPrChange w:id="37887" w:author="Le Minh Nghia" w:date="2019-10-09T10:56:00Z">
                    <w:rPr/>
                  </w:rPrChange>
                </w:rPr>
                <w:t>viên</w:t>
              </w:r>
              <w:proofErr w:type="spellEnd"/>
              <w:r w:rsidRPr="00B41112">
                <w:rPr>
                  <w:sz w:val="26"/>
                  <w:szCs w:val="26"/>
                  <w:rPrChange w:id="37888" w:author="Le Minh Nghia" w:date="2019-10-09T10:56:00Z">
                    <w:rPr/>
                  </w:rPrChange>
                </w:rPr>
                <w:t xml:space="preserve"> Khoa </w:t>
              </w:r>
              <w:proofErr w:type="spellStart"/>
              <w:r w:rsidRPr="00B41112">
                <w:rPr>
                  <w:sz w:val="26"/>
                  <w:szCs w:val="26"/>
                  <w:rPrChange w:id="37889" w:author="Le Minh Nghia" w:date="2019-10-09T10:56:00Z">
                    <w:rPr/>
                  </w:rPrChange>
                </w:rPr>
                <w:t>công</w:t>
              </w:r>
              <w:proofErr w:type="spellEnd"/>
              <w:r w:rsidRPr="00B41112">
                <w:rPr>
                  <w:sz w:val="26"/>
                  <w:szCs w:val="26"/>
                  <w:rPrChange w:id="37890" w:author="Le Minh Nghia" w:date="2019-10-09T10:56:00Z">
                    <w:rPr/>
                  </w:rPrChange>
                </w:rPr>
                <w:t xml:space="preserve"> </w:t>
              </w:r>
              <w:proofErr w:type="spellStart"/>
              <w:r w:rsidRPr="00B41112">
                <w:rPr>
                  <w:sz w:val="26"/>
                  <w:szCs w:val="26"/>
                  <w:rPrChange w:id="37891" w:author="Le Minh Nghia" w:date="2019-10-09T10:56:00Z">
                    <w:rPr/>
                  </w:rPrChange>
                </w:rPr>
                <w:t>nghệ</w:t>
              </w:r>
              <w:proofErr w:type="spellEnd"/>
              <w:r w:rsidRPr="00B41112">
                <w:rPr>
                  <w:sz w:val="26"/>
                  <w:szCs w:val="26"/>
                  <w:rPrChange w:id="37892" w:author="Le Minh Nghia" w:date="2019-10-09T10:56:00Z">
                    <w:rPr/>
                  </w:rPrChange>
                </w:rPr>
                <w:t xml:space="preserve"> </w:t>
              </w:r>
              <w:proofErr w:type="spellStart"/>
              <w:r w:rsidRPr="00B41112">
                <w:rPr>
                  <w:sz w:val="26"/>
                  <w:szCs w:val="26"/>
                  <w:rPrChange w:id="37893" w:author="Le Minh Nghia" w:date="2019-10-09T10:56:00Z">
                    <w:rPr/>
                  </w:rPrChange>
                </w:rPr>
                <w:t>thông</w:t>
              </w:r>
              <w:proofErr w:type="spellEnd"/>
              <w:r w:rsidRPr="00B41112">
                <w:rPr>
                  <w:sz w:val="26"/>
                  <w:szCs w:val="26"/>
                  <w:rPrChange w:id="37894" w:author="Le Minh Nghia" w:date="2019-10-09T10:56:00Z">
                    <w:rPr/>
                  </w:rPrChange>
                </w:rPr>
                <w:t xml:space="preserve"> tin </w:t>
              </w:r>
              <w:proofErr w:type="spellStart"/>
              <w:r w:rsidRPr="00B41112">
                <w:rPr>
                  <w:sz w:val="26"/>
                  <w:szCs w:val="26"/>
                  <w:rPrChange w:id="37895" w:author="Le Minh Nghia" w:date="2019-10-09T10:56:00Z">
                    <w:rPr/>
                  </w:rPrChange>
                </w:rPr>
                <w:t>và</w:t>
              </w:r>
              <w:proofErr w:type="spellEnd"/>
              <w:r w:rsidRPr="00B41112">
                <w:rPr>
                  <w:sz w:val="26"/>
                  <w:szCs w:val="26"/>
                  <w:rPrChange w:id="37896" w:author="Le Minh Nghia" w:date="2019-10-09T10:56:00Z">
                    <w:rPr/>
                  </w:rPrChange>
                </w:rPr>
                <w:t xml:space="preserve"> </w:t>
              </w:r>
              <w:proofErr w:type="spellStart"/>
              <w:r w:rsidRPr="00B41112">
                <w:rPr>
                  <w:sz w:val="26"/>
                  <w:szCs w:val="26"/>
                  <w:rPrChange w:id="37897" w:author="Le Minh Nghia" w:date="2019-10-09T10:56:00Z">
                    <w:rPr/>
                  </w:rPrChange>
                </w:rPr>
                <w:t>truyền</w:t>
              </w:r>
              <w:proofErr w:type="spellEnd"/>
              <w:r w:rsidRPr="00B41112">
                <w:rPr>
                  <w:sz w:val="26"/>
                  <w:szCs w:val="26"/>
                  <w:rPrChange w:id="37898" w:author="Le Minh Nghia" w:date="2019-10-09T10:56:00Z">
                    <w:rPr/>
                  </w:rPrChange>
                </w:rPr>
                <w:t xml:space="preserve"> </w:t>
              </w:r>
              <w:proofErr w:type="spellStart"/>
              <w:r w:rsidRPr="00B41112">
                <w:rPr>
                  <w:sz w:val="26"/>
                  <w:szCs w:val="26"/>
                  <w:rPrChange w:id="37899" w:author="Le Minh Nghia" w:date="2019-10-09T10:56:00Z">
                    <w:rPr/>
                  </w:rPrChange>
                </w:rPr>
                <w:t>thông</w:t>
              </w:r>
              <w:proofErr w:type="spellEnd"/>
              <w:r w:rsidRPr="00B41112">
                <w:rPr>
                  <w:sz w:val="26"/>
                  <w:szCs w:val="26"/>
                  <w:rPrChange w:id="37900" w:author="Le Minh Nghia" w:date="2019-10-09T10:56:00Z">
                    <w:rPr/>
                  </w:rPrChange>
                </w:rPr>
                <w:t xml:space="preserve"> </w:t>
              </w:r>
              <w:proofErr w:type="spellStart"/>
              <w:r w:rsidRPr="00B41112">
                <w:rPr>
                  <w:sz w:val="26"/>
                  <w:szCs w:val="26"/>
                  <w:rPrChange w:id="37901" w:author="Le Minh Nghia" w:date="2019-10-09T10:56:00Z">
                    <w:rPr/>
                  </w:rPrChange>
                </w:rPr>
                <w:t>dựa</w:t>
              </w:r>
              <w:proofErr w:type="spellEnd"/>
              <w:r w:rsidRPr="00B41112">
                <w:rPr>
                  <w:sz w:val="26"/>
                  <w:szCs w:val="26"/>
                  <w:rPrChange w:id="37902" w:author="Le Minh Nghia" w:date="2019-10-09T10:56:00Z">
                    <w:rPr/>
                  </w:rPrChange>
                </w:rPr>
                <w:t xml:space="preserve"> </w:t>
              </w:r>
              <w:proofErr w:type="spellStart"/>
              <w:r w:rsidRPr="00B41112">
                <w:rPr>
                  <w:sz w:val="26"/>
                  <w:szCs w:val="26"/>
                  <w:rPrChange w:id="37903" w:author="Le Minh Nghia" w:date="2019-10-09T10:56:00Z">
                    <w:rPr/>
                  </w:rPrChange>
                </w:rPr>
                <w:t>trên</w:t>
              </w:r>
              <w:proofErr w:type="spellEnd"/>
              <w:r w:rsidRPr="00B41112">
                <w:rPr>
                  <w:sz w:val="26"/>
                  <w:szCs w:val="26"/>
                  <w:rPrChange w:id="37904" w:author="Le Minh Nghia" w:date="2019-10-09T10:56:00Z">
                    <w:rPr/>
                  </w:rPrChange>
                </w:rPr>
                <w:t xml:space="preserve"> </w:t>
              </w:r>
              <w:proofErr w:type="spellStart"/>
              <w:r w:rsidRPr="00B41112">
                <w:rPr>
                  <w:sz w:val="26"/>
                  <w:szCs w:val="26"/>
                  <w:rPrChange w:id="37905" w:author="Le Minh Nghia" w:date="2019-10-09T10:56:00Z">
                    <w:rPr/>
                  </w:rPrChange>
                </w:rPr>
                <w:t>ngôn</w:t>
              </w:r>
              <w:proofErr w:type="spellEnd"/>
              <w:r w:rsidRPr="00B41112">
                <w:rPr>
                  <w:sz w:val="26"/>
                  <w:szCs w:val="26"/>
                  <w:rPrChange w:id="37906" w:author="Le Minh Nghia" w:date="2019-10-09T10:56:00Z">
                    <w:rPr/>
                  </w:rPrChange>
                </w:rPr>
                <w:t xml:space="preserve"> </w:t>
              </w:r>
              <w:proofErr w:type="spellStart"/>
              <w:r w:rsidRPr="00B41112">
                <w:rPr>
                  <w:sz w:val="26"/>
                  <w:szCs w:val="26"/>
                  <w:rPrChange w:id="37907" w:author="Le Minh Nghia" w:date="2019-10-09T10:56:00Z">
                    <w:rPr/>
                  </w:rPrChange>
                </w:rPr>
                <w:t>ngữ</w:t>
              </w:r>
              <w:proofErr w:type="spellEnd"/>
              <w:r w:rsidRPr="00B41112">
                <w:rPr>
                  <w:sz w:val="26"/>
                  <w:szCs w:val="26"/>
                  <w:rPrChange w:id="37908" w:author="Le Minh Nghia" w:date="2019-10-09T10:56:00Z">
                    <w:rPr/>
                  </w:rPrChange>
                </w:rPr>
                <w:t xml:space="preserve"> </w:t>
              </w:r>
              <w:proofErr w:type="spellStart"/>
              <w:r w:rsidRPr="00B41112">
                <w:rPr>
                  <w:sz w:val="26"/>
                  <w:szCs w:val="26"/>
                  <w:rPrChange w:id="37909" w:author="Le Minh Nghia" w:date="2019-10-09T10:56:00Z">
                    <w:rPr/>
                  </w:rPrChange>
                </w:rPr>
                <w:t>lập</w:t>
              </w:r>
              <w:proofErr w:type="spellEnd"/>
              <w:r w:rsidRPr="00B41112">
                <w:rPr>
                  <w:sz w:val="26"/>
                  <w:szCs w:val="26"/>
                  <w:rPrChange w:id="37910" w:author="Le Minh Nghia" w:date="2019-10-09T10:56:00Z">
                    <w:rPr/>
                  </w:rPrChange>
                </w:rPr>
                <w:t xml:space="preserve"> </w:t>
              </w:r>
              <w:proofErr w:type="spellStart"/>
              <w:r w:rsidRPr="00B41112">
                <w:rPr>
                  <w:sz w:val="26"/>
                  <w:szCs w:val="26"/>
                  <w:rPrChange w:id="37911" w:author="Le Minh Nghia" w:date="2019-10-09T10:56:00Z">
                    <w:rPr/>
                  </w:rPrChange>
                </w:rPr>
                <w:t>trình</w:t>
              </w:r>
              <w:proofErr w:type="spellEnd"/>
              <w:r w:rsidRPr="00B41112">
                <w:rPr>
                  <w:sz w:val="26"/>
                  <w:szCs w:val="26"/>
                  <w:rPrChange w:id="37912" w:author="Le Minh Nghia" w:date="2019-10-09T10:56:00Z">
                    <w:rPr/>
                  </w:rPrChange>
                </w:rPr>
                <w:t xml:space="preserve"> PHP </w:t>
              </w:r>
              <w:proofErr w:type="spellStart"/>
              <w:r w:rsidRPr="00B41112">
                <w:rPr>
                  <w:sz w:val="26"/>
                  <w:szCs w:val="26"/>
                  <w:rPrChange w:id="37913" w:author="Le Minh Nghia" w:date="2019-10-09T10:56:00Z">
                    <w:rPr/>
                  </w:rPrChange>
                </w:rPr>
                <w:t>thông</w:t>
              </w:r>
              <w:proofErr w:type="spellEnd"/>
              <w:r w:rsidRPr="00B41112">
                <w:rPr>
                  <w:sz w:val="26"/>
                  <w:szCs w:val="26"/>
                  <w:rPrChange w:id="37914" w:author="Le Minh Nghia" w:date="2019-10-09T10:56:00Z">
                    <w:rPr/>
                  </w:rPrChange>
                </w:rPr>
                <w:t xml:space="preserve"> qua Framework Laravel </w:t>
              </w:r>
              <w:proofErr w:type="spellStart"/>
              <w:r w:rsidRPr="00B41112">
                <w:rPr>
                  <w:sz w:val="26"/>
                  <w:szCs w:val="26"/>
                  <w:rPrChange w:id="37915" w:author="Le Minh Nghia" w:date="2019-10-09T10:56:00Z">
                    <w:rPr/>
                  </w:rPrChange>
                </w:rPr>
                <w:t>và</w:t>
              </w:r>
              <w:proofErr w:type="spellEnd"/>
              <w:r w:rsidRPr="00B41112">
                <w:rPr>
                  <w:sz w:val="26"/>
                  <w:szCs w:val="26"/>
                  <w:rPrChange w:id="37916" w:author="Le Minh Nghia" w:date="2019-10-09T10:56:00Z">
                    <w:rPr/>
                  </w:rPrChange>
                </w:rPr>
                <w:t xml:space="preserve"> </w:t>
              </w:r>
              <w:proofErr w:type="spellStart"/>
              <w:r w:rsidRPr="00B41112">
                <w:rPr>
                  <w:sz w:val="26"/>
                  <w:szCs w:val="26"/>
                  <w:rPrChange w:id="37917" w:author="Le Minh Nghia" w:date="2019-10-09T10:56:00Z">
                    <w:rPr/>
                  </w:rPrChange>
                </w:rPr>
                <w:t>hệ</w:t>
              </w:r>
              <w:proofErr w:type="spellEnd"/>
              <w:r w:rsidRPr="00B41112">
                <w:rPr>
                  <w:sz w:val="26"/>
                  <w:szCs w:val="26"/>
                  <w:rPrChange w:id="37918" w:author="Le Minh Nghia" w:date="2019-10-09T10:56:00Z">
                    <w:rPr/>
                  </w:rPrChange>
                </w:rPr>
                <w:t xml:space="preserve"> </w:t>
              </w:r>
              <w:proofErr w:type="spellStart"/>
              <w:r w:rsidRPr="00B41112">
                <w:rPr>
                  <w:sz w:val="26"/>
                  <w:szCs w:val="26"/>
                  <w:rPrChange w:id="37919" w:author="Le Minh Nghia" w:date="2019-10-09T10:56:00Z">
                    <w:rPr/>
                  </w:rPrChange>
                </w:rPr>
                <w:t>quản</w:t>
              </w:r>
              <w:proofErr w:type="spellEnd"/>
              <w:r w:rsidRPr="00B41112">
                <w:rPr>
                  <w:sz w:val="26"/>
                  <w:szCs w:val="26"/>
                  <w:rPrChange w:id="37920" w:author="Le Minh Nghia" w:date="2019-10-09T10:56:00Z">
                    <w:rPr/>
                  </w:rPrChange>
                </w:rPr>
                <w:t xml:space="preserve"> </w:t>
              </w:r>
              <w:proofErr w:type="spellStart"/>
              <w:r w:rsidRPr="00B41112">
                <w:rPr>
                  <w:sz w:val="26"/>
                  <w:szCs w:val="26"/>
                  <w:rPrChange w:id="37921" w:author="Le Minh Nghia" w:date="2019-10-09T10:56:00Z">
                    <w:rPr/>
                  </w:rPrChange>
                </w:rPr>
                <w:t>trị</w:t>
              </w:r>
              <w:proofErr w:type="spellEnd"/>
              <w:r w:rsidRPr="00B41112">
                <w:rPr>
                  <w:sz w:val="26"/>
                  <w:szCs w:val="26"/>
                  <w:rPrChange w:id="37922" w:author="Le Minh Nghia" w:date="2019-10-09T10:56:00Z">
                    <w:rPr/>
                  </w:rPrChange>
                </w:rPr>
                <w:t xml:space="preserve"> </w:t>
              </w:r>
              <w:proofErr w:type="spellStart"/>
              <w:r w:rsidRPr="00B41112">
                <w:rPr>
                  <w:sz w:val="26"/>
                  <w:szCs w:val="26"/>
                  <w:rPrChange w:id="37923" w:author="Le Minh Nghia" w:date="2019-10-09T10:56:00Z">
                    <w:rPr/>
                  </w:rPrChange>
                </w:rPr>
                <w:t>cơ</w:t>
              </w:r>
              <w:proofErr w:type="spellEnd"/>
              <w:r w:rsidRPr="00B41112">
                <w:rPr>
                  <w:sz w:val="26"/>
                  <w:szCs w:val="26"/>
                  <w:rPrChange w:id="37924" w:author="Le Minh Nghia" w:date="2019-10-09T10:56:00Z">
                    <w:rPr/>
                  </w:rPrChange>
                </w:rPr>
                <w:t xml:space="preserve"> </w:t>
              </w:r>
              <w:proofErr w:type="spellStart"/>
              <w:r w:rsidRPr="00B41112">
                <w:rPr>
                  <w:sz w:val="26"/>
                  <w:szCs w:val="26"/>
                  <w:rPrChange w:id="37925" w:author="Le Minh Nghia" w:date="2019-10-09T10:56:00Z">
                    <w:rPr/>
                  </w:rPrChange>
                </w:rPr>
                <w:t>sở</w:t>
              </w:r>
              <w:proofErr w:type="spellEnd"/>
              <w:r w:rsidRPr="00B41112">
                <w:rPr>
                  <w:sz w:val="26"/>
                  <w:szCs w:val="26"/>
                  <w:rPrChange w:id="37926" w:author="Le Minh Nghia" w:date="2019-10-09T10:56:00Z">
                    <w:rPr/>
                  </w:rPrChange>
                </w:rPr>
                <w:t xml:space="preserve"> </w:t>
              </w:r>
              <w:proofErr w:type="spellStart"/>
              <w:r w:rsidRPr="00B41112">
                <w:rPr>
                  <w:sz w:val="26"/>
                  <w:szCs w:val="26"/>
                  <w:rPrChange w:id="37927" w:author="Le Minh Nghia" w:date="2019-10-09T10:56:00Z">
                    <w:rPr/>
                  </w:rPrChange>
                </w:rPr>
                <w:t>dữ</w:t>
              </w:r>
              <w:proofErr w:type="spellEnd"/>
              <w:r w:rsidRPr="00B41112">
                <w:rPr>
                  <w:sz w:val="26"/>
                  <w:szCs w:val="26"/>
                  <w:rPrChange w:id="37928" w:author="Le Minh Nghia" w:date="2019-10-09T10:56:00Z">
                    <w:rPr/>
                  </w:rPrChange>
                </w:rPr>
                <w:t xml:space="preserve"> </w:t>
              </w:r>
              <w:proofErr w:type="spellStart"/>
              <w:r w:rsidRPr="00B41112">
                <w:rPr>
                  <w:sz w:val="26"/>
                  <w:szCs w:val="26"/>
                  <w:rPrChange w:id="37929" w:author="Le Minh Nghia" w:date="2019-10-09T10:56:00Z">
                    <w:rPr/>
                  </w:rPrChange>
                </w:rPr>
                <w:t>liệu</w:t>
              </w:r>
              <w:proofErr w:type="spellEnd"/>
              <w:r w:rsidRPr="00B41112">
                <w:rPr>
                  <w:sz w:val="26"/>
                  <w:szCs w:val="26"/>
                  <w:rPrChange w:id="37930" w:author="Le Minh Nghia" w:date="2019-10-09T10:56:00Z">
                    <w:rPr/>
                  </w:rPrChange>
                </w:rPr>
                <w:t xml:space="preserve"> MySQL </w:t>
              </w:r>
              <w:proofErr w:type="spellStart"/>
              <w:r w:rsidRPr="00B41112">
                <w:rPr>
                  <w:sz w:val="26"/>
                  <w:szCs w:val="26"/>
                  <w:rPrChange w:id="37931" w:author="Le Minh Nghia" w:date="2019-10-09T10:56:00Z">
                    <w:rPr/>
                  </w:rPrChange>
                </w:rPr>
                <w:t>và</w:t>
              </w:r>
              <w:proofErr w:type="spellEnd"/>
              <w:r w:rsidRPr="00B41112">
                <w:rPr>
                  <w:sz w:val="26"/>
                  <w:szCs w:val="26"/>
                  <w:rPrChange w:id="37932" w:author="Le Minh Nghia" w:date="2019-10-09T10:56:00Z">
                    <w:rPr/>
                  </w:rPrChange>
                </w:rPr>
                <w:t xml:space="preserve"> phpMyAdmin.</w:t>
              </w:r>
            </w:ins>
          </w:p>
          <w:p w:rsidR="00B41112" w:rsidRPr="00B41112" w:rsidRDefault="00B41112">
            <w:pPr>
              <w:spacing w:before="120" w:line="264" w:lineRule="auto"/>
              <w:jc w:val="both"/>
              <w:rPr>
                <w:ins w:id="37933" w:author="Le Minh Nghia" w:date="2019-10-09T10:54:00Z"/>
                <w:sz w:val="26"/>
                <w:szCs w:val="26"/>
                <w:rPrChange w:id="37934" w:author="Le Minh Nghia" w:date="2019-10-09T10:56:00Z">
                  <w:rPr>
                    <w:ins w:id="37935" w:author="Le Minh Nghia" w:date="2019-10-09T10:54:00Z"/>
                  </w:rPr>
                </w:rPrChange>
              </w:rPr>
            </w:pPr>
            <w:proofErr w:type="spellStart"/>
            <w:ins w:id="37936" w:author="Le Minh Nghia" w:date="2019-10-09T10:54:00Z">
              <w:r w:rsidRPr="00B41112">
                <w:rPr>
                  <w:sz w:val="26"/>
                  <w:szCs w:val="26"/>
                  <w:rPrChange w:id="37937" w:author="Le Minh Nghia" w:date="2019-10-09T10:56:00Z">
                    <w:rPr/>
                  </w:rPrChange>
                </w:rPr>
                <w:t>Thời</w:t>
              </w:r>
              <w:proofErr w:type="spellEnd"/>
              <w:r w:rsidRPr="00B41112">
                <w:rPr>
                  <w:sz w:val="26"/>
                  <w:szCs w:val="26"/>
                  <w:rPrChange w:id="37938" w:author="Le Minh Nghia" w:date="2019-10-09T10:56:00Z">
                    <w:rPr/>
                  </w:rPrChange>
                </w:rPr>
                <w:t xml:space="preserve"> </w:t>
              </w:r>
              <w:proofErr w:type="spellStart"/>
              <w:r w:rsidRPr="00B41112">
                <w:rPr>
                  <w:sz w:val="26"/>
                  <w:szCs w:val="26"/>
                  <w:rPrChange w:id="37939" w:author="Le Minh Nghia" w:date="2019-10-09T10:56:00Z">
                    <w:rPr/>
                  </w:rPrChange>
                </w:rPr>
                <w:t>gian</w:t>
              </w:r>
              <w:proofErr w:type="spellEnd"/>
              <w:r w:rsidRPr="00B41112">
                <w:rPr>
                  <w:sz w:val="26"/>
                  <w:szCs w:val="26"/>
                  <w:rPrChange w:id="37940" w:author="Le Minh Nghia" w:date="2019-10-09T10:56:00Z">
                    <w:rPr/>
                  </w:rPrChange>
                </w:rPr>
                <w:t xml:space="preserve">: 06 </w:t>
              </w:r>
              <w:proofErr w:type="spellStart"/>
              <w:r w:rsidRPr="00B41112">
                <w:rPr>
                  <w:sz w:val="26"/>
                  <w:szCs w:val="26"/>
                  <w:rPrChange w:id="37941" w:author="Le Minh Nghia" w:date="2019-10-09T10:56:00Z">
                    <w:rPr/>
                  </w:rPrChange>
                </w:rPr>
                <w:t>tháng</w:t>
              </w:r>
              <w:proofErr w:type="spellEnd"/>
              <w:r w:rsidRPr="00B41112">
                <w:rPr>
                  <w:sz w:val="26"/>
                  <w:szCs w:val="26"/>
                  <w:rPrChange w:id="37942" w:author="Le Minh Nghia" w:date="2019-10-09T10:56:00Z">
                    <w:rPr/>
                  </w:rPrChange>
                </w:rPr>
                <w:t xml:space="preserve"> </w:t>
              </w:r>
              <w:proofErr w:type="spellStart"/>
              <w:r w:rsidRPr="00B41112">
                <w:rPr>
                  <w:sz w:val="26"/>
                  <w:szCs w:val="26"/>
                  <w:rPrChange w:id="37943" w:author="Le Minh Nghia" w:date="2019-10-09T10:56:00Z">
                    <w:rPr/>
                  </w:rPrChange>
                </w:rPr>
                <w:t>từ</w:t>
              </w:r>
              <w:proofErr w:type="spellEnd"/>
              <w:r w:rsidRPr="00B41112">
                <w:rPr>
                  <w:sz w:val="26"/>
                  <w:szCs w:val="26"/>
                  <w:rPrChange w:id="37944" w:author="Le Minh Nghia" w:date="2019-10-09T10:56:00Z">
                    <w:rPr/>
                  </w:rPrChange>
                </w:rPr>
                <w:t xml:space="preserve"> </w:t>
              </w:r>
              <w:proofErr w:type="spellStart"/>
              <w:r w:rsidRPr="00B41112">
                <w:rPr>
                  <w:sz w:val="26"/>
                  <w:szCs w:val="26"/>
                  <w:rPrChange w:id="37945" w:author="Le Minh Nghia" w:date="2019-10-09T10:56:00Z">
                    <w:rPr/>
                  </w:rPrChange>
                </w:rPr>
                <w:t>tháng</w:t>
              </w:r>
              <w:proofErr w:type="spellEnd"/>
              <w:r w:rsidRPr="00B41112">
                <w:rPr>
                  <w:sz w:val="26"/>
                  <w:szCs w:val="26"/>
                  <w:rPrChange w:id="37946" w:author="Le Minh Nghia" w:date="2019-10-09T10:56:00Z">
                    <w:rPr/>
                  </w:rPrChange>
                </w:rPr>
                <w:t xml:space="preserve"> 05 </w:t>
              </w:r>
              <w:proofErr w:type="spellStart"/>
              <w:r w:rsidRPr="00B41112">
                <w:rPr>
                  <w:sz w:val="26"/>
                  <w:szCs w:val="26"/>
                  <w:rPrChange w:id="37947" w:author="Le Minh Nghia" w:date="2019-10-09T10:56:00Z">
                    <w:rPr/>
                  </w:rPrChange>
                </w:rPr>
                <w:t>đến</w:t>
              </w:r>
              <w:proofErr w:type="spellEnd"/>
              <w:r w:rsidRPr="00B41112">
                <w:rPr>
                  <w:sz w:val="26"/>
                  <w:szCs w:val="26"/>
                  <w:rPrChange w:id="37948" w:author="Le Minh Nghia" w:date="2019-10-09T10:56:00Z">
                    <w:rPr/>
                  </w:rPrChange>
                </w:rPr>
                <w:t xml:space="preserve"> </w:t>
              </w:r>
              <w:proofErr w:type="spellStart"/>
              <w:r w:rsidRPr="00B41112">
                <w:rPr>
                  <w:sz w:val="26"/>
                  <w:szCs w:val="26"/>
                  <w:rPrChange w:id="37949" w:author="Le Minh Nghia" w:date="2019-10-09T10:56:00Z">
                    <w:rPr/>
                  </w:rPrChange>
                </w:rPr>
                <w:t>tháng</w:t>
              </w:r>
              <w:proofErr w:type="spellEnd"/>
              <w:r w:rsidRPr="00B41112">
                <w:rPr>
                  <w:sz w:val="26"/>
                  <w:szCs w:val="26"/>
                  <w:rPrChange w:id="37950" w:author="Le Minh Nghia" w:date="2019-10-09T10:56:00Z">
                    <w:rPr/>
                  </w:rPrChange>
                </w:rPr>
                <w:t xml:space="preserve"> 10 </w:t>
              </w:r>
              <w:proofErr w:type="spellStart"/>
              <w:r w:rsidRPr="00B41112">
                <w:rPr>
                  <w:sz w:val="26"/>
                  <w:szCs w:val="26"/>
                  <w:rPrChange w:id="37951" w:author="Le Minh Nghia" w:date="2019-10-09T10:56:00Z">
                    <w:rPr/>
                  </w:rPrChange>
                </w:rPr>
                <w:t>năm</w:t>
              </w:r>
              <w:proofErr w:type="spellEnd"/>
              <w:r w:rsidRPr="00B41112">
                <w:rPr>
                  <w:sz w:val="26"/>
                  <w:szCs w:val="26"/>
                  <w:rPrChange w:id="37952" w:author="Le Minh Nghia" w:date="2019-10-09T10:56:00Z">
                    <w:rPr/>
                  </w:rPrChange>
                </w:rPr>
                <w:t xml:space="preserve"> 2019</w:t>
              </w:r>
            </w:ins>
          </w:p>
          <w:p w:rsidR="00B41112" w:rsidRPr="00B41112" w:rsidRDefault="00B41112">
            <w:pPr>
              <w:spacing w:before="120" w:line="264" w:lineRule="auto"/>
              <w:jc w:val="both"/>
              <w:rPr>
                <w:ins w:id="37953" w:author="Le Minh Nghia" w:date="2019-10-09T10:54:00Z"/>
                <w:sz w:val="26"/>
                <w:szCs w:val="26"/>
                <w:rPrChange w:id="37954" w:author="Le Minh Nghia" w:date="2019-10-09T10:56:00Z">
                  <w:rPr>
                    <w:ins w:id="37955" w:author="Le Minh Nghia" w:date="2019-10-09T10:54:00Z"/>
                  </w:rPr>
                </w:rPrChange>
              </w:rPr>
            </w:pPr>
            <w:proofErr w:type="spellStart"/>
            <w:ins w:id="37956" w:author="Le Minh Nghia" w:date="2019-10-09T10:54:00Z">
              <w:r w:rsidRPr="00B41112">
                <w:rPr>
                  <w:sz w:val="26"/>
                  <w:szCs w:val="26"/>
                  <w:rPrChange w:id="37957" w:author="Le Minh Nghia" w:date="2019-10-09T10:56:00Z">
                    <w:rPr/>
                  </w:rPrChange>
                </w:rPr>
                <w:lastRenderedPageBreak/>
                <w:t>Không</w:t>
              </w:r>
              <w:proofErr w:type="spellEnd"/>
              <w:r w:rsidRPr="00B41112">
                <w:rPr>
                  <w:sz w:val="26"/>
                  <w:szCs w:val="26"/>
                  <w:rPrChange w:id="37958" w:author="Le Minh Nghia" w:date="2019-10-09T10:56:00Z">
                    <w:rPr/>
                  </w:rPrChange>
                </w:rPr>
                <w:t xml:space="preserve"> </w:t>
              </w:r>
              <w:proofErr w:type="spellStart"/>
              <w:r w:rsidRPr="00B41112">
                <w:rPr>
                  <w:sz w:val="26"/>
                  <w:szCs w:val="26"/>
                  <w:rPrChange w:id="37959" w:author="Le Minh Nghia" w:date="2019-10-09T10:56:00Z">
                    <w:rPr/>
                  </w:rPrChange>
                </w:rPr>
                <w:t>gian</w:t>
              </w:r>
              <w:proofErr w:type="spellEnd"/>
              <w:r w:rsidRPr="00B41112">
                <w:rPr>
                  <w:sz w:val="26"/>
                  <w:szCs w:val="26"/>
                  <w:rPrChange w:id="37960" w:author="Le Minh Nghia" w:date="2019-10-09T10:56:00Z">
                    <w:rPr/>
                  </w:rPrChange>
                </w:rPr>
                <w:t xml:space="preserve">: Khoa </w:t>
              </w:r>
              <w:proofErr w:type="spellStart"/>
              <w:r w:rsidRPr="00B41112">
                <w:rPr>
                  <w:sz w:val="26"/>
                  <w:szCs w:val="26"/>
                  <w:rPrChange w:id="37961" w:author="Le Minh Nghia" w:date="2019-10-09T10:56:00Z">
                    <w:rPr/>
                  </w:rPrChange>
                </w:rPr>
                <w:t>Công</w:t>
              </w:r>
              <w:proofErr w:type="spellEnd"/>
              <w:r w:rsidRPr="00B41112">
                <w:rPr>
                  <w:sz w:val="26"/>
                  <w:szCs w:val="26"/>
                  <w:rPrChange w:id="37962" w:author="Le Minh Nghia" w:date="2019-10-09T10:56:00Z">
                    <w:rPr/>
                  </w:rPrChange>
                </w:rPr>
                <w:t xml:space="preserve"> </w:t>
              </w:r>
              <w:proofErr w:type="spellStart"/>
              <w:r w:rsidRPr="00B41112">
                <w:rPr>
                  <w:sz w:val="26"/>
                  <w:szCs w:val="26"/>
                  <w:rPrChange w:id="37963" w:author="Le Minh Nghia" w:date="2019-10-09T10:56:00Z">
                    <w:rPr/>
                  </w:rPrChange>
                </w:rPr>
                <w:t>nghệ</w:t>
              </w:r>
              <w:proofErr w:type="spellEnd"/>
              <w:r w:rsidRPr="00B41112">
                <w:rPr>
                  <w:sz w:val="26"/>
                  <w:szCs w:val="26"/>
                  <w:rPrChange w:id="37964" w:author="Le Minh Nghia" w:date="2019-10-09T10:56:00Z">
                    <w:rPr/>
                  </w:rPrChange>
                </w:rPr>
                <w:t xml:space="preserve"> </w:t>
              </w:r>
              <w:proofErr w:type="spellStart"/>
              <w:r w:rsidRPr="00B41112">
                <w:rPr>
                  <w:sz w:val="26"/>
                  <w:szCs w:val="26"/>
                  <w:rPrChange w:id="37965" w:author="Le Minh Nghia" w:date="2019-10-09T10:56:00Z">
                    <w:rPr/>
                  </w:rPrChange>
                </w:rPr>
                <w:t>thông</w:t>
              </w:r>
              <w:proofErr w:type="spellEnd"/>
              <w:r w:rsidRPr="00B41112">
                <w:rPr>
                  <w:sz w:val="26"/>
                  <w:szCs w:val="26"/>
                  <w:rPrChange w:id="37966" w:author="Le Minh Nghia" w:date="2019-10-09T10:56:00Z">
                    <w:rPr/>
                  </w:rPrChange>
                </w:rPr>
                <w:t xml:space="preserve"> tin </w:t>
              </w:r>
              <w:proofErr w:type="spellStart"/>
              <w:r w:rsidRPr="00B41112">
                <w:rPr>
                  <w:sz w:val="26"/>
                  <w:szCs w:val="26"/>
                  <w:rPrChange w:id="37967" w:author="Le Minh Nghia" w:date="2019-10-09T10:56:00Z">
                    <w:rPr/>
                  </w:rPrChange>
                </w:rPr>
                <w:t>và</w:t>
              </w:r>
              <w:proofErr w:type="spellEnd"/>
              <w:r w:rsidRPr="00B41112">
                <w:rPr>
                  <w:sz w:val="26"/>
                  <w:szCs w:val="26"/>
                  <w:rPrChange w:id="37968" w:author="Le Minh Nghia" w:date="2019-10-09T10:56:00Z">
                    <w:rPr/>
                  </w:rPrChange>
                </w:rPr>
                <w:t xml:space="preserve"> </w:t>
              </w:r>
              <w:proofErr w:type="spellStart"/>
              <w:r w:rsidRPr="00B41112">
                <w:rPr>
                  <w:sz w:val="26"/>
                  <w:szCs w:val="26"/>
                  <w:rPrChange w:id="37969" w:author="Le Minh Nghia" w:date="2019-10-09T10:56:00Z">
                    <w:rPr/>
                  </w:rPrChange>
                </w:rPr>
                <w:t>truyền</w:t>
              </w:r>
              <w:proofErr w:type="spellEnd"/>
              <w:r w:rsidRPr="00B41112">
                <w:rPr>
                  <w:sz w:val="26"/>
                  <w:szCs w:val="26"/>
                  <w:rPrChange w:id="37970" w:author="Le Minh Nghia" w:date="2019-10-09T10:56:00Z">
                    <w:rPr/>
                  </w:rPrChange>
                </w:rPr>
                <w:t xml:space="preserve"> </w:t>
              </w:r>
              <w:proofErr w:type="spellStart"/>
              <w:r w:rsidRPr="00B41112">
                <w:rPr>
                  <w:sz w:val="26"/>
                  <w:szCs w:val="26"/>
                  <w:rPrChange w:id="37971" w:author="Le Minh Nghia" w:date="2019-10-09T10:56:00Z">
                    <w:rPr/>
                  </w:rPrChange>
                </w:rPr>
                <w:t>thông</w:t>
              </w:r>
              <w:proofErr w:type="spellEnd"/>
              <w:r w:rsidRPr="00B41112">
                <w:rPr>
                  <w:sz w:val="26"/>
                  <w:szCs w:val="26"/>
                  <w:rPrChange w:id="37972" w:author="Le Minh Nghia" w:date="2019-10-09T10:56:00Z">
                    <w:rPr/>
                  </w:rPrChange>
                </w:rPr>
                <w:t xml:space="preserve"> </w:t>
              </w:r>
              <w:proofErr w:type="spellStart"/>
              <w:r w:rsidRPr="00B41112">
                <w:rPr>
                  <w:sz w:val="26"/>
                  <w:szCs w:val="26"/>
                  <w:rPrChange w:id="37973" w:author="Le Minh Nghia" w:date="2019-10-09T10:56:00Z">
                    <w:rPr/>
                  </w:rPrChange>
                </w:rPr>
                <w:t>của</w:t>
              </w:r>
              <w:proofErr w:type="spellEnd"/>
              <w:r w:rsidRPr="00B41112">
                <w:rPr>
                  <w:sz w:val="26"/>
                  <w:szCs w:val="26"/>
                  <w:rPrChange w:id="37974" w:author="Le Minh Nghia" w:date="2019-10-09T10:56:00Z">
                    <w:rPr/>
                  </w:rPrChange>
                </w:rPr>
                <w:t xml:space="preserve"> </w:t>
              </w:r>
              <w:proofErr w:type="spellStart"/>
              <w:r w:rsidRPr="00B41112">
                <w:rPr>
                  <w:sz w:val="26"/>
                  <w:szCs w:val="26"/>
                  <w:rPrChange w:id="37975" w:author="Le Minh Nghia" w:date="2019-10-09T10:56:00Z">
                    <w:rPr/>
                  </w:rPrChange>
                </w:rPr>
                <w:t>trường</w:t>
              </w:r>
              <w:proofErr w:type="spellEnd"/>
              <w:r w:rsidRPr="00B41112">
                <w:rPr>
                  <w:sz w:val="26"/>
                  <w:szCs w:val="26"/>
                  <w:rPrChange w:id="37976" w:author="Le Minh Nghia" w:date="2019-10-09T10:56:00Z">
                    <w:rPr/>
                  </w:rPrChange>
                </w:rPr>
                <w:t xml:space="preserve"> </w:t>
              </w:r>
              <w:proofErr w:type="spellStart"/>
              <w:r w:rsidRPr="00B41112">
                <w:rPr>
                  <w:sz w:val="26"/>
                  <w:szCs w:val="26"/>
                  <w:rPrChange w:id="37977" w:author="Le Minh Nghia" w:date="2019-10-09T10:56:00Z">
                    <w:rPr/>
                  </w:rPrChange>
                </w:rPr>
                <w:t>Đại</w:t>
              </w:r>
              <w:proofErr w:type="spellEnd"/>
              <w:r w:rsidRPr="00B41112">
                <w:rPr>
                  <w:sz w:val="26"/>
                  <w:szCs w:val="26"/>
                  <w:rPrChange w:id="37978" w:author="Le Minh Nghia" w:date="2019-10-09T10:56:00Z">
                    <w:rPr/>
                  </w:rPrChange>
                </w:rPr>
                <w:t xml:space="preserve"> </w:t>
              </w:r>
              <w:proofErr w:type="spellStart"/>
              <w:r w:rsidRPr="00B41112">
                <w:rPr>
                  <w:sz w:val="26"/>
                  <w:szCs w:val="26"/>
                  <w:rPrChange w:id="37979" w:author="Le Minh Nghia" w:date="2019-10-09T10:56:00Z">
                    <w:rPr/>
                  </w:rPrChange>
                </w:rPr>
                <w:t>học</w:t>
              </w:r>
              <w:proofErr w:type="spellEnd"/>
              <w:r w:rsidRPr="00B41112">
                <w:rPr>
                  <w:sz w:val="26"/>
                  <w:szCs w:val="26"/>
                  <w:rPrChange w:id="37980" w:author="Le Minh Nghia" w:date="2019-10-09T10:56:00Z">
                    <w:rPr/>
                  </w:rPrChange>
                </w:rPr>
                <w:t xml:space="preserve"> </w:t>
              </w:r>
              <w:proofErr w:type="spellStart"/>
              <w:r w:rsidRPr="00B41112">
                <w:rPr>
                  <w:sz w:val="26"/>
                  <w:szCs w:val="26"/>
                  <w:rPrChange w:id="37981" w:author="Le Minh Nghia" w:date="2019-10-09T10:56:00Z">
                    <w:rPr/>
                  </w:rPrChange>
                </w:rPr>
                <w:t>Cần</w:t>
              </w:r>
              <w:proofErr w:type="spellEnd"/>
              <w:r w:rsidRPr="00B41112">
                <w:rPr>
                  <w:sz w:val="26"/>
                  <w:szCs w:val="26"/>
                  <w:rPrChange w:id="37982" w:author="Le Minh Nghia" w:date="2019-10-09T10:56:00Z">
                    <w:rPr/>
                  </w:rPrChange>
                </w:rPr>
                <w:t xml:space="preserve"> </w:t>
              </w:r>
              <w:proofErr w:type="spellStart"/>
              <w:r w:rsidRPr="00B41112">
                <w:rPr>
                  <w:sz w:val="26"/>
                  <w:szCs w:val="26"/>
                  <w:rPrChange w:id="37983" w:author="Le Minh Nghia" w:date="2019-10-09T10:56:00Z">
                    <w:rPr/>
                  </w:rPrChange>
                </w:rPr>
                <w:t>Thơ</w:t>
              </w:r>
              <w:proofErr w:type="spellEnd"/>
              <w:r w:rsidRPr="00B41112">
                <w:rPr>
                  <w:sz w:val="26"/>
                  <w:szCs w:val="26"/>
                  <w:rPrChange w:id="37984" w:author="Le Minh Nghia" w:date="2019-10-09T10:56:00Z">
                    <w:rPr/>
                  </w:rPrChange>
                </w:rPr>
                <w:t xml:space="preserve">. </w:t>
              </w:r>
            </w:ins>
          </w:p>
          <w:p w:rsidR="00B41112" w:rsidRPr="00B41112" w:rsidRDefault="00B41112">
            <w:pPr>
              <w:spacing w:before="120" w:line="264" w:lineRule="auto"/>
              <w:jc w:val="both"/>
              <w:rPr>
                <w:ins w:id="37985" w:author="Le Minh Nghia" w:date="2019-10-09T10:54:00Z"/>
                <w:sz w:val="26"/>
                <w:szCs w:val="26"/>
                <w:rPrChange w:id="37986" w:author="Le Minh Nghia" w:date="2019-10-09T10:56:00Z">
                  <w:rPr>
                    <w:ins w:id="37987" w:author="Le Minh Nghia" w:date="2019-10-09T10:54:00Z"/>
                  </w:rPr>
                </w:rPrChange>
              </w:rPr>
            </w:pPr>
            <w:proofErr w:type="spellStart"/>
            <w:ins w:id="37988" w:author="Le Minh Nghia" w:date="2019-10-09T10:54:00Z">
              <w:r w:rsidRPr="00B41112">
                <w:rPr>
                  <w:sz w:val="26"/>
                  <w:szCs w:val="26"/>
                  <w:rPrChange w:id="37989" w:author="Le Minh Nghia" w:date="2019-10-09T10:56:00Z">
                    <w:rPr/>
                  </w:rPrChange>
                </w:rPr>
                <w:t>Lý</w:t>
              </w:r>
              <w:proofErr w:type="spellEnd"/>
              <w:r w:rsidRPr="00B41112">
                <w:rPr>
                  <w:sz w:val="26"/>
                  <w:szCs w:val="26"/>
                  <w:rPrChange w:id="37990" w:author="Le Minh Nghia" w:date="2019-10-09T10:56:00Z">
                    <w:rPr/>
                  </w:rPrChange>
                </w:rPr>
                <w:t xml:space="preserve"> </w:t>
              </w:r>
              <w:proofErr w:type="spellStart"/>
              <w:r w:rsidRPr="00B41112">
                <w:rPr>
                  <w:sz w:val="26"/>
                  <w:szCs w:val="26"/>
                  <w:rPrChange w:id="37991" w:author="Le Minh Nghia" w:date="2019-10-09T10:56:00Z">
                    <w:rPr/>
                  </w:rPrChange>
                </w:rPr>
                <w:t>giải</w:t>
              </w:r>
              <w:proofErr w:type="spellEnd"/>
              <w:r w:rsidRPr="00B41112">
                <w:rPr>
                  <w:sz w:val="26"/>
                  <w:szCs w:val="26"/>
                  <w:rPrChange w:id="37992" w:author="Le Minh Nghia" w:date="2019-10-09T10:56:00Z">
                    <w:rPr/>
                  </w:rPrChange>
                </w:rPr>
                <w:t xml:space="preserve"> </w:t>
              </w:r>
              <w:proofErr w:type="spellStart"/>
              <w:r w:rsidRPr="00B41112">
                <w:rPr>
                  <w:sz w:val="26"/>
                  <w:szCs w:val="26"/>
                  <w:rPrChange w:id="37993" w:author="Le Minh Nghia" w:date="2019-10-09T10:56:00Z">
                    <w:rPr/>
                  </w:rPrChange>
                </w:rPr>
                <w:t>sự</w:t>
              </w:r>
              <w:proofErr w:type="spellEnd"/>
              <w:r w:rsidRPr="00B41112">
                <w:rPr>
                  <w:sz w:val="26"/>
                  <w:szCs w:val="26"/>
                  <w:rPrChange w:id="37994" w:author="Le Minh Nghia" w:date="2019-10-09T10:56:00Z">
                    <w:rPr/>
                  </w:rPrChange>
                </w:rPr>
                <w:t xml:space="preserve"> </w:t>
              </w:r>
              <w:proofErr w:type="spellStart"/>
              <w:r w:rsidRPr="00B41112">
                <w:rPr>
                  <w:sz w:val="26"/>
                  <w:szCs w:val="26"/>
                  <w:rPrChange w:id="37995" w:author="Le Minh Nghia" w:date="2019-10-09T10:56:00Z">
                    <w:rPr/>
                  </w:rPrChange>
                </w:rPr>
                <w:t>chọn</w:t>
              </w:r>
              <w:proofErr w:type="spellEnd"/>
              <w:r w:rsidRPr="00B41112">
                <w:rPr>
                  <w:sz w:val="26"/>
                  <w:szCs w:val="26"/>
                  <w:rPrChange w:id="37996" w:author="Le Minh Nghia" w:date="2019-10-09T10:56:00Z">
                    <w:rPr/>
                  </w:rPrChange>
                </w:rPr>
                <w:t xml:space="preserve"> </w:t>
              </w:r>
              <w:proofErr w:type="spellStart"/>
              <w:r w:rsidRPr="00B41112">
                <w:rPr>
                  <w:sz w:val="26"/>
                  <w:szCs w:val="26"/>
                  <w:rPrChange w:id="37997" w:author="Le Minh Nghia" w:date="2019-10-09T10:56:00Z">
                    <w:rPr/>
                  </w:rPrChange>
                </w:rPr>
                <w:t>mẫu</w:t>
              </w:r>
              <w:proofErr w:type="spellEnd"/>
              <w:r w:rsidRPr="00B41112">
                <w:rPr>
                  <w:sz w:val="26"/>
                  <w:szCs w:val="26"/>
                  <w:rPrChange w:id="37998" w:author="Le Minh Nghia" w:date="2019-10-09T10:56:00Z">
                    <w:rPr/>
                  </w:rPrChange>
                </w:rPr>
                <w:t xml:space="preserve">: </w:t>
              </w:r>
              <w:proofErr w:type="spellStart"/>
              <w:r w:rsidRPr="00B41112">
                <w:rPr>
                  <w:sz w:val="26"/>
                  <w:szCs w:val="26"/>
                  <w:rPrChange w:id="37999" w:author="Le Minh Nghia" w:date="2019-10-09T10:56:00Z">
                    <w:rPr/>
                  </w:rPrChange>
                </w:rPr>
                <w:t>Không</w:t>
              </w:r>
              <w:proofErr w:type="spellEnd"/>
              <w:r w:rsidRPr="00B41112">
                <w:rPr>
                  <w:sz w:val="26"/>
                  <w:szCs w:val="26"/>
                  <w:rPrChange w:id="38000" w:author="Le Minh Nghia" w:date="2019-10-09T10:56:00Z">
                    <w:rPr/>
                  </w:rPrChange>
                </w:rPr>
                <w:t>.</w:t>
              </w:r>
            </w:ins>
          </w:p>
        </w:tc>
      </w:tr>
      <w:tr w:rsidR="00B41112" w:rsidRPr="00B41112" w:rsidTr="00B41112">
        <w:trPr>
          <w:ins w:id="38001"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120" w:line="264" w:lineRule="auto"/>
              <w:jc w:val="both"/>
              <w:outlineLvl w:val="0"/>
              <w:rPr>
                <w:ins w:id="38002" w:author="Le Minh Nghia" w:date="2019-10-09T10:54:00Z"/>
                <w:b/>
                <w:bCs/>
                <w:sz w:val="26"/>
                <w:szCs w:val="26"/>
                <w:rPrChange w:id="38003" w:author="Le Minh Nghia" w:date="2019-10-09T10:56:00Z">
                  <w:rPr>
                    <w:ins w:id="38004" w:author="Le Minh Nghia" w:date="2019-10-09T10:54:00Z"/>
                    <w:b/>
                    <w:bCs/>
                  </w:rPr>
                </w:rPrChange>
              </w:rPr>
            </w:pPr>
            <w:ins w:id="38005" w:author="Le Minh Nghia" w:date="2019-10-09T10:54:00Z">
              <w:r w:rsidRPr="00B41112">
                <w:rPr>
                  <w:b/>
                  <w:bCs/>
                  <w:sz w:val="26"/>
                  <w:szCs w:val="26"/>
                  <w:rPrChange w:id="38006" w:author="Le Minh Nghia" w:date="2019-10-09T10:56:00Z">
                    <w:rPr>
                      <w:b/>
                      <w:bCs/>
                    </w:rPr>
                  </w:rPrChange>
                </w:rPr>
                <w:t>14. CÁCH TIẾP CẬN, PHƯƠNG PHÁP NGHIÊN CỨU</w:t>
              </w:r>
            </w:ins>
          </w:p>
          <w:p w:rsidR="00B41112" w:rsidRPr="00B41112" w:rsidRDefault="00B41112">
            <w:pPr>
              <w:spacing w:before="120" w:line="264" w:lineRule="auto"/>
              <w:jc w:val="both"/>
              <w:rPr>
                <w:ins w:id="38007" w:author="Le Minh Nghia" w:date="2019-10-09T10:54:00Z"/>
                <w:sz w:val="26"/>
                <w:szCs w:val="26"/>
                <w:rPrChange w:id="38008" w:author="Le Minh Nghia" w:date="2019-10-09T10:56:00Z">
                  <w:rPr>
                    <w:ins w:id="38009" w:author="Le Minh Nghia" w:date="2019-10-09T10:54:00Z"/>
                  </w:rPr>
                </w:rPrChange>
              </w:rPr>
            </w:pPr>
            <w:ins w:id="38010" w:author="Le Minh Nghia" w:date="2019-10-09T10:54:00Z">
              <w:r w:rsidRPr="00B41112">
                <w:rPr>
                  <w:sz w:val="26"/>
                  <w:szCs w:val="26"/>
                  <w:rPrChange w:id="38011" w:author="Le Minh Nghia" w:date="2019-10-09T10:56:00Z">
                    <w:rPr/>
                  </w:rPrChange>
                </w:rPr>
                <w:t xml:space="preserve">14.1. </w:t>
              </w:r>
              <w:proofErr w:type="spellStart"/>
              <w:r w:rsidRPr="00B41112">
                <w:rPr>
                  <w:sz w:val="26"/>
                  <w:szCs w:val="26"/>
                  <w:rPrChange w:id="38012" w:author="Le Minh Nghia" w:date="2019-10-09T10:56:00Z">
                    <w:rPr/>
                  </w:rPrChange>
                </w:rPr>
                <w:t>Cách</w:t>
              </w:r>
              <w:proofErr w:type="spellEnd"/>
              <w:r w:rsidRPr="00B41112">
                <w:rPr>
                  <w:sz w:val="26"/>
                  <w:szCs w:val="26"/>
                  <w:rPrChange w:id="38013" w:author="Le Minh Nghia" w:date="2019-10-09T10:56:00Z">
                    <w:rPr/>
                  </w:rPrChange>
                </w:rPr>
                <w:t xml:space="preserve"> </w:t>
              </w:r>
              <w:proofErr w:type="spellStart"/>
              <w:r w:rsidRPr="00B41112">
                <w:rPr>
                  <w:sz w:val="26"/>
                  <w:szCs w:val="26"/>
                  <w:rPrChange w:id="38014" w:author="Le Minh Nghia" w:date="2019-10-09T10:56:00Z">
                    <w:rPr/>
                  </w:rPrChange>
                </w:rPr>
                <w:t>tiếp</w:t>
              </w:r>
              <w:proofErr w:type="spellEnd"/>
              <w:r w:rsidRPr="00B41112">
                <w:rPr>
                  <w:sz w:val="26"/>
                  <w:szCs w:val="26"/>
                  <w:rPrChange w:id="38015" w:author="Le Minh Nghia" w:date="2019-10-09T10:56:00Z">
                    <w:rPr/>
                  </w:rPrChange>
                </w:rPr>
                <w:t xml:space="preserve"> </w:t>
              </w:r>
              <w:proofErr w:type="spellStart"/>
              <w:r w:rsidRPr="00B41112">
                <w:rPr>
                  <w:sz w:val="26"/>
                  <w:szCs w:val="26"/>
                  <w:rPrChange w:id="38016" w:author="Le Minh Nghia" w:date="2019-10-09T10:56:00Z">
                    <w:rPr/>
                  </w:rPrChange>
                </w:rPr>
                <w:t>cận</w:t>
              </w:r>
              <w:proofErr w:type="spellEnd"/>
            </w:ins>
          </w:p>
          <w:p w:rsidR="00B41112" w:rsidRPr="00B41112" w:rsidRDefault="00B41112">
            <w:pPr>
              <w:spacing w:before="120" w:line="264" w:lineRule="auto"/>
              <w:jc w:val="both"/>
              <w:rPr>
                <w:ins w:id="38017" w:author="Le Minh Nghia" w:date="2019-10-09T10:54:00Z"/>
                <w:bCs/>
                <w:sz w:val="26"/>
                <w:szCs w:val="26"/>
                <w:rPrChange w:id="38018" w:author="Le Minh Nghia" w:date="2019-10-09T10:56:00Z">
                  <w:rPr>
                    <w:ins w:id="38019" w:author="Le Minh Nghia" w:date="2019-10-09T10:54:00Z"/>
                    <w:bCs/>
                  </w:rPr>
                </w:rPrChange>
              </w:rPr>
            </w:pPr>
            <w:ins w:id="38020" w:author="Le Minh Nghia" w:date="2019-10-09T10:54:00Z">
              <w:r w:rsidRPr="00B41112">
                <w:rPr>
                  <w:sz w:val="26"/>
                  <w:szCs w:val="26"/>
                  <w:rPrChange w:id="38021" w:author="Le Minh Nghia" w:date="2019-10-09T10:56:00Z">
                    <w:rPr/>
                  </w:rPrChange>
                </w:rPr>
                <w:t xml:space="preserve">(1) </w:t>
              </w:r>
              <w:proofErr w:type="spellStart"/>
              <w:r w:rsidRPr="00B41112">
                <w:rPr>
                  <w:sz w:val="26"/>
                  <w:szCs w:val="26"/>
                  <w:rPrChange w:id="38022" w:author="Le Minh Nghia" w:date="2019-10-09T10:56:00Z">
                    <w:rPr/>
                  </w:rPrChange>
                </w:rPr>
                <w:t>Nghiên</w:t>
              </w:r>
              <w:proofErr w:type="spellEnd"/>
              <w:r w:rsidRPr="00B41112">
                <w:rPr>
                  <w:sz w:val="26"/>
                  <w:szCs w:val="26"/>
                  <w:rPrChange w:id="38023" w:author="Le Minh Nghia" w:date="2019-10-09T10:56:00Z">
                    <w:rPr/>
                  </w:rPrChange>
                </w:rPr>
                <w:t xml:space="preserve"> </w:t>
              </w:r>
              <w:proofErr w:type="spellStart"/>
              <w:r w:rsidRPr="00B41112">
                <w:rPr>
                  <w:sz w:val="26"/>
                  <w:szCs w:val="26"/>
                  <w:rPrChange w:id="38024" w:author="Le Minh Nghia" w:date="2019-10-09T10:56:00Z">
                    <w:rPr/>
                  </w:rPrChange>
                </w:rPr>
                <w:t>cứu</w:t>
              </w:r>
              <w:proofErr w:type="spellEnd"/>
              <w:r w:rsidRPr="00B41112">
                <w:rPr>
                  <w:bCs/>
                  <w:sz w:val="26"/>
                  <w:szCs w:val="26"/>
                  <w:rPrChange w:id="38025" w:author="Le Minh Nghia" w:date="2019-10-09T10:56:00Z">
                    <w:rPr>
                      <w:bCs/>
                    </w:rPr>
                  </w:rPrChange>
                </w:rPr>
                <w:t xml:space="preserve"> </w:t>
              </w:r>
              <w:proofErr w:type="spellStart"/>
              <w:r w:rsidRPr="00B41112">
                <w:rPr>
                  <w:bCs/>
                  <w:sz w:val="26"/>
                  <w:szCs w:val="26"/>
                  <w:rPrChange w:id="38026" w:author="Le Minh Nghia" w:date="2019-10-09T10:56:00Z">
                    <w:rPr>
                      <w:bCs/>
                    </w:rPr>
                  </w:rPrChange>
                </w:rPr>
                <w:t>lý</w:t>
              </w:r>
              <w:proofErr w:type="spellEnd"/>
              <w:r w:rsidRPr="00B41112">
                <w:rPr>
                  <w:bCs/>
                  <w:sz w:val="26"/>
                  <w:szCs w:val="26"/>
                  <w:rPrChange w:id="38027" w:author="Le Minh Nghia" w:date="2019-10-09T10:56:00Z">
                    <w:rPr>
                      <w:bCs/>
                    </w:rPr>
                  </w:rPrChange>
                </w:rPr>
                <w:t xml:space="preserve"> </w:t>
              </w:r>
              <w:proofErr w:type="spellStart"/>
              <w:r w:rsidRPr="00B41112">
                <w:rPr>
                  <w:bCs/>
                  <w:sz w:val="26"/>
                  <w:szCs w:val="26"/>
                  <w:rPrChange w:id="38028" w:author="Le Minh Nghia" w:date="2019-10-09T10:56:00Z">
                    <w:rPr>
                      <w:bCs/>
                    </w:rPr>
                  </w:rPrChange>
                </w:rPr>
                <w:t>thuyết</w:t>
              </w:r>
              <w:proofErr w:type="spellEnd"/>
              <w:r w:rsidRPr="00B41112">
                <w:rPr>
                  <w:bCs/>
                  <w:sz w:val="26"/>
                  <w:szCs w:val="26"/>
                  <w:rPrChange w:id="38029" w:author="Le Minh Nghia" w:date="2019-10-09T10:56:00Z">
                    <w:rPr>
                      <w:bCs/>
                    </w:rPr>
                  </w:rPrChange>
                </w:rPr>
                <w:t xml:space="preserve"> - </w:t>
              </w:r>
              <w:proofErr w:type="spellStart"/>
              <w:r w:rsidRPr="00B41112">
                <w:rPr>
                  <w:bCs/>
                  <w:sz w:val="26"/>
                  <w:szCs w:val="26"/>
                  <w:rPrChange w:id="38030" w:author="Le Minh Nghia" w:date="2019-10-09T10:56:00Z">
                    <w:rPr>
                      <w:bCs/>
                    </w:rPr>
                  </w:rPrChange>
                </w:rPr>
                <w:t>thử</w:t>
              </w:r>
              <w:proofErr w:type="spellEnd"/>
              <w:r w:rsidRPr="00B41112">
                <w:rPr>
                  <w:bCs/>
                  <w:sz w:val="26"/>
                  <w:szCs w:val="26"/>
                  <w:rPrChange w:id="38031" w:author="Le Minh Nghia" w:date="2019-10-09T10:56:00Z">
                    <w:rPr>
                      <w:bCs/>
                    </w:rPr>
                  </w:rPrChange>
                </w:rPr>
                <w:t xml:space="preserve"> </w:t>
              </w:r>
              <w:proofErr w:type="spellStart"/>
              <w:r w:rsidRPr="00B41112">
                <w:rPr>
                  <w:bCs/>
                  <w:sz w:val="26"/>
                  <w:szCs w:val="26"/>
                  <w:rPrChange w:id="38032" w:author="Le Minh Nghia" w:date="2019-10-09T10:56:00Z">
                    <w:rPr>
                      <w:bCs/>
                    </w:rPr>
                  </w:rPrChange>
                </w:rPr>
                <w:t>nghiệm</w:t>
              </w:r>
              <w:proofErr w:type="spellEnd"/>
              <w:r w:rsidRPr="00B41112">
                <w:rPr>
                  <w:bCs/>
                  <w:sz w:val="26"/>
                  <w:szCs w:val="26"/>
                  <w:rPrChange w:id="38033" w:author="Le Minh Nghia" w:date="2019-10-09T10:56:00Z">
                    <w:rPr>
                      <w:bCs/>
                    </w:rPr>
                  </w:rPrChange>
                </w:rPr>
                <w:t xml:space="preserve"> - </w:t>
              </w:r>
              <w:proofErr w:type="spellStart"/>
              <w:r w:rsidRPr="00B41112">
                <w:rPr>
                  <w:bCs/>
                  <w:sz w:val="26"/>
                  <w:szCs w:val="26"/>
                  <w:rPrChange w:id="38034" w:author="Le Minh Nghia" w:date="2019-10-09T10:56:00Z">
                    <w:rPr>
                      <w:bCs/>
                    </w:rPr>
                  </w:rPrChange>
                </w:rPr>
                <w:t>ứng</w:t>
              </w:r>
              <w:proofErr w:type="spellEnd"/>
              <w:r w:rsidRPr="00B41112">
                <w:rPr>
                  <w:bCs/>
                  <w:sz w:val="26"/>
                  <w:szCs w:val="26"/>
                  <w:rPrChange w:id="38035" w:author="Le Minh Nghia" w:date="2019-10-09T10:56:00Z">
                    <w:rPr>
                      <w:bCs/>
                    </w:rPr>
                  </w:rPrChange>
                </w:rPr>
                <w:t xml:space="preserve"> </w:t>
              </w:r>
              <w:proofErr w:type="spellStart"/>
              <w:r w:rsidRPr="00B41112">
                <w:rPr>
                  <w:bCs/>
                  <w:sz w:val="26"/>
                  <w:szCs w:val="26"/>
                  <w:rPrChange w:id="38036" w:author="Le Minh Nghia" w:date="2019-10-09T10:56:00Z">
                    <w:rPr>
                      <w:bCs/>
                    </w:rPr>
                  </w:rPrChange>
                </w:rPr>
                <w:t>dụng</w:t>
              </w:r>
              <w:proofErr w:type="spellEnd"/>
            </w:ins>
          </w:p>
          <w:p w:rsidR="00B41112" w:rsidRPr="00B41112" w:rsidRDefault="00B41112">
            <w:pPr>
              <w:spacing w:before="120" w:line="264" w:lineRule="auto"/>
              <w:jc w:val="both"/>
              <w:rPr>
                <w:ins w:id="38037" w:author="Le Minh Nghia" w:date="2019-10-09T10:54:00Z"/>
                <w:bCs/>
                <w:sz w:val="26"/>
                <w:szCs w:val="26"/>
                <w:rPrChange w:id="38038" w:author="Le Minh Nghia" w:date="2019-10-09T10:56:00Z">
                  <w:rPr>
                    <w:ins w:id="38039" w:author="Le Minh Nghia" w:date="2019-10-09T10:54:00Z"/>
                    <w:bCs/>
                  </w:rPr>
                </w:rPrChange>
              </w:rPr>
            </w:pPr>
            <w:ins w:id="38040" w:author="Le Minh Nghia" w:date="2019-10-09T10:54:00Z">
              <w:r w:rsidRPr="00B41112">
                <w:rPr>
                  <w:bCs/>
                  <w:sz w:val="26"/>
                  <w:szCs w:val="26"/>
                  <w:rPrChange w:id="38041" w:author="Le Minh Nghia" w:date="2019-10-09T10:56:00Z">
                    <w:rPr>
                      <w:bCs/>
                    </w:rPr>
                  </w:rPrChange>
                </w:rPr>
                <w:t xml:space="preserve">(2) </w:t>
              </w:r>
              <w:proofErr w:type="spellStart"/>
              <w:r w:rsidRPr="00B41112">
                <w:rPr>
                  <w:bCs/>
                  <w:sz w:val="26"/>
                  <w:szCs w:val="26"/>
                  <w:rPrChange w:id="38042" w:author="Le Minh Nghia" w:date="2019-10-09T10:56:00Z">
                    <w:rPr>
                      <w:bCs/>
                    </w:rPr>
                  </w:rPrChange>
                </w:rPr>
                <w:t>Giải</w:t>
              </w:r>
              <w:proofErr w:type="spellEnd"/>
              <w:r w:rsidRPr="00B41112">
                <w:rPr>
                  <w:bCs/>
                  <w:sz w:val="26"/>
                  <w:szCs w:val="26"/>
                  <w:rPrChange w:id="38043" w:author="Le Minh Nghia" w:date="2019-10-09T10:56:00Z">
                    <w:rPr>
                      <w:bCs/>
                    </w:rPr>
                  </w:rPrChange>
                </w:rPr>
                <w:t xml:space="preserve"> </w:t>
              </w:r>
              <w:proofErr w:type="spellStart"/>
              <w:r w:rsidRPr="00B41112">
                <w:rPr>
                  <w:bCs/>
                  <w:sz w:val="26"/>
                  <w:szCs w:val="26"/>
                  <w:rPrChange w:id="38044" w:author="Le Minh Nghia" w:date="2019-10-09T10:56:00Z">
                    <w:rPr>
                      <w:bCs/>
                    </w:rPr>
                  </w:rPrChange>
                </w:rPr>
                <w:t>mã</w:t>
              </w:r>
              <w:proofErr w:type="spellEnd"/>
              <w:r w:rsidRPr="00B41112">
                <w:rPr>
                  <w:bCs/>
                  <w:sz w:val="26"/>
                  <w:szCs w:val="26"/>
                  <w:rPrChange w:id="38045" w:author="Le Minh Nghia" w:date="2019-10-09T10:56:00Z">
                    <w:rPr>
                      <w:bCs/>
                    </w:rPr>
                  </w:rPrChange>
                </w:rPr>
                <w:t xml:space="preserve"> </w:t>
              </w:r>
              <w:proofErr w:type="spellStart"/>
              <w:r w:rsidRPr="00B41112">
                <w:rPr>
                  <w:bCs/>
                  <w:sz w:val="26"/>
                  <w:szCs w:val="26"/>
                  <w:rPrChange w:id="38046" w:author="Le Minh Nghia" w:date="2019-10-09T10:56:00Z">
                    <w:rPr>
                      <w:bCs/>
                    </w:rPr>
                  </w:rPrChange>
                </w:rPr>
                <w:t>công</w:t>
              </w:r>
              <w:proofErr w:type="spellEnd"/>
              <w:r w:rsidRPr="00B41112">
                <w:rPr>
                  <w:bCs/>
                  <w:sz w:val="26"/>
                  <w:szCs w:val="26"/>
                  <w:rPrChange w:id="38047" w:author="Le Minh Nghia" w:date="2019-10-09T10:56:00Z">
                    <w:rPr>
                      <w:bCs/>
                    </w:rPr>
                  </w:rPrChange>
                </w:rPr>
                <w:t xml:space="preserve"> </w:t>
              </w:r>
              <w:proofErr w:type="spellStart"/>
              <w:r w:rsidRPr="00B41112">
                <w:rPr>
                  <w:bCs/>
                  <w:sz w:val="26"/>
                  <w:szCs w:val="26"/>
                  <w:rPrChange w:id="38048" w:author="Le Minh Nghia" w:date="2019-10-09T10:56:00Z">
                    <w:rPr>
                      <w:bCs/>
                    </w:rPr>
                  </w:rPrChange>
                </w:rPr>
                <w:t>nghệ</w:t>
              </w:r>
              <w:proofErr w:type="spellEnd"/>
              <w:r w:rsidRPr="00B41112">
                <w:rPr>
                  <w:bCs/>
                  <w:sz w:val="26"/>
                  <w:szCs w:val="26"/>
                  <w:rPrChange w:id="38049" w:author="Le Minh Nghia" w:date="2019-10-09T10:56:00Z">
                    <w:rPr>
                      <w:bCs/>
                    </w:rPr>
                  </w:rPrChange>
                </w:rPr>
                <w:t xml:space="preserve"> - </w:t>
              </w:r>
              <w:proofErr w:type="spellStart"/>
              <w:r w:rsidRPr="00B41112">
                <w:rPr>
                  <w:bCs/>
                  <w:sz w:val="26"/>
                  <w:szCs w:val="26"/>
                  <w:rPrChange w:id="38050" w:author="Le Minh Nghia" w:date="2019-10-09T10:56:00Z">
                    <w:rPr>
                      <w:bCs/>
                    </w:rPr>
                  </w:rPrChange>
                </w:rPr>
                <w:t>thiết</w:t>
              </w:r>
              <w:proofErr w:type="spellEnd"/>
              <w:r w:rsidRPr="00B41112">
                <w:rPr>
                  <w:bCs/>
                  <w:sz w:val="26"/>
                  <w:szCs w:val="26"/>
                  <w:rPrChange w:id="38051" w:author="Le Minh Nghia" w:date="2019-10-09T10:56:00Z">
                    <w:rPr>
                      <w:bCs/>
                    </w:rPr>
                  </w:rPrChange>
                </w:rPr>
                <w:t xml:space="preserve"> </w:t>
              </w:r>
              <w:proofErr w:type="spellStart"/>
              <w:r w:rsidRPr="00B41112">
                <w:rPr>
                  <w:bCs/>
                  <w:sz w:val="26"/>
                  <w:szCs w:val="26"/>
                  <w:rPrChange w:id="38052" w:author="Le Minh Nghia" w:date="2019-10-09T10:56:00Z">
                    <w:rPr>
                      <w:bCs/>
                    </w:rPr>
                  </w:rPrChange>
                </w:rPr>
                <w:t>kế</w:t>
              </w:r>
              <w:proofErr w:type="spellEnd"/>
              <w:r w:rsidRPr="00B41112">
                <w:rPr>
                  <w:bCs/>
                  <w:sz w:val="26"/>
                  <w:szCs w:val="26"/>
                  <w:rPrChange w:id="38053" w:author="Le Minh Nghia" w:date="2019-10-09T10:56:00Z">
                    <w:rPr>
                      <w:bCs/>
                    </w:rPr>
                  </w:rPrChange>
                </w:rPr>
                <w:t xml:space="preserve"> </w:t>
              </w:r>
              <w:proofErr w:type="spellStart"/>
              <w:r w:rsidRPr="00B41112">
                <w:rPr>
                  <w:bCs/>
                  <w:sz w:val="26"/>
                  <w:szCs w:val="26"/>
                  <w:rPrChange w:id="38054" w:author="Le Minh Nghia" w:date="2019-10-09T10:56:00Z">
                    <w:rPr>
                      <w:bCs/>
                    </w:rPr>
                  </w:rPrChange>
                </w:rPr>
                <w:t>quy</w:t>
              </w:r>
              <w:proofErr w:type="spellEnd"/>
              <w:r w:rsidRPr="00B41112">
                <w:rPr>
                  <w:bCs/>
                  <w:sz w:val="26"/>
                  <w:szCs w:val="26"/>
                  <w:rPrChange w:id="38055" w:author="Le Minh Nghia" w:date="2019-10-09T10:56:00Z">
                    <w:rPr>
                      <w:bCs/>
                    </w:rPr>
                  </w:rPrChange>
                </w:rPr>
                <w:t xml:space="preserve"> </w:t>
              </w:r>
              <w:proofErr w:type="spellStart"/>
              <w:r w:rsidRPr="00B41112">
                <w:rPr>
                  <w:bCs/>
                  <w:sz w:val="26"/>
                  <w:szCs w:val="26"/>
                  <w:rPrChange w:id="38056" w:author="Le Minh Nghia" w:date="2019-10-09T10:56:00Z">
                    <w:rPr>
                      <w:bCs/>
                    </w:rPr>
                  </w:rPrChange>
                </w:rPr>
                <w:t>trình</w:t>
              </w:r>
              <w:proofErr w:type="spellEnd"/>
              <w:r w:rsidRPr="00B41112">
                <w:rPr>
                  <w:bCs/>
                  <w:sz w:val="26"/>
                  <w:szCs w:val="26"/>
                  <w:rPrChange w:id="38057" w:author="Le Minh Nghia" w:date="2019-10-09T10:56:00Z">
                    <w:rPr>
                      <w:bCs/>
                    </w:rPr>
                  </w:rPrChange>
                </w:rPr>
                <w:t xml:space="preserve"> </w:t>
              </w:r>
              <w:proofErr w:type="spellStart"/>
              <w:r w:rsidRPr="00B41112">
                <w:rPr>
                  <w:bCs/>
                  <w:sz w:val="26"/>
                  <w:szCs w:val="26"/>
                  <w:rPrChange w:id="38058" w:author="Le Minh Nghia" w:date="2019-10-09T10:56:00Z">
                    <w:rPr>
                      <w:bCs/>
                    </w:rPr>
                  </w:rPrChange>
                </w:rPr>
                <w:t>giải</w:t>
              </w:r>
              <w:proofErr w:type="spellEnd"/>
              <w:r w:rsidRPr="00B41112">
                <w:rPr>
                  <w:bCs/>
                  <w:sz w:val="26"/>
                  <w:szCs w:val="26"/>
                  <w:rPrChange w:id="38059" w:author="Le Minh Nghia" w:date="2019-10-09T10:56:00Z">
                    <w:rPr>
                      <w:bCs/>
                    </w:rPr>
                  </w:rPrChange>
                </w:rPr>
                <w:t xml:space="preserve"> </w:t>
              </w:r>
              <w:proofErr w:type="spellStart"/>
              <w:r w:rsidRPr="00B41112">
                <w:rPr>
                  <w:bCs/>
                  <w:sz w:val="26"/>
                  <w:szCs w:val="26"/>
                  <w:rPrChange w:id="38060" w:author="Le Minh Nghia" w:date="2019-10-09T10:56:00Z">
                    <w:rPr>
                      <w:bCs/>
                    </w:rPr>
                  </w:rPrChange>
                </w:rPr>
                <w:t>mã</w:t>
              </w:r>
              <w:proofErr w:type="spellEnd"/>
              <w:r w:rsidRPr="00B41112">
                <w:rPr>
                  <w:bCs/>
                  <w:sz w:val="26"/>
                  <w:szCs w:val="26"/>
                  <w:rPrChange w:id="38061" w:author="Le Minh Nghia" w:date="2019-10-09T10:56:00Z">
                    <w:rPr>
                      <w:bCs/>
                    </w:rPr>
                  </w:rPrChange>
                </w:rPr>
                <w:t xml:space="preserve"> </w:t>
              </w:r>
              <w:proofErr w:type="spellStart"/>
              <w:r w:rsidRPr="00B41112">
                <w:rPr>
                  <w:bCs/>
                  <w:sz w:val="26"/>
                  <w:szCs w:val="26"/>
                  <w:rPrChange w:id="38062" w:author="Le Minh Nghia" w:date="2019-10-09T10:56:00Z">
                    <w:rPr>
                      <w:bCs/>
                    </w:rPr>
                  </w:rPrChange>
                </w:rPr>
                <w:t>công</w:t>
              </w:r>
              <w:proofErr w:type="spellEnd"/>
              <w:r w:rsidRPr="00B41112">
                <w:rPr>
                  <w:bCs/>
                  <w:sz w:val="26"/>
                  <w:szCs w:val="26"/>
                  <w:rPrChange w:id="38063" w:author="Le Minh Nghia" w:date="2019-10-09T10:56:00Z">
                    <w:rPr>
                      <w:bCs/>
                    </w:rPr>
                  </w:rPrChange>
                </w:rPr>
                <w:t xml:space="preserve"> </w:t>
              </w:r>
              <w:proofErr w:type="spellStart"/>
              <w:r w:rsidRPr="00B41112">
                <w:rPr>
                  <w:bCs/>
                  <w:sz w:val="26"/>
                  <w:szCs w:val="26"/>
                  <w:rPrChange w:id="38064" w:author="Le Minh Nghia" w:date="2019-10-09T10:56:00Z">
                    <w:rPr>
                      <w:bCs/>
                    </w:rPr>
                  </w:rPrChange>
                </w:rPr>
                <w:t>nghệ</w:t>
              </w:r>
              <w:proofErr w:type="spellEnd"/>
              <w:r w:rsidRPr="00B41112">
                <w:rPr>
                  <w:bCs/>
                  <w:sz w:val="26"/>
                  <w:szCs w:val="26"/>
                  <w:rPrChange w:id="38065" w:author="Le Minh Nghia" w:date="2019-10-09T10:56:00Z">
                    <w:rPr>
                      <w:bCs/>
                    </w:rPr>
                  </w:rPrChange>
                </w:rPr>
                <w:t xml:space="preserve"> - </w:t>
              </w:r>
              <w:proofErr w:type="spellStart"/>
              <w:r w:rsidRPr="00B41112">
                <w:rPr>
                  <w:bCs/>
                  <w:sz w:val="26"/>
                  <w:szCs w:val="26"/>
                  <w:rPrChange w:id="38066" w:author="Le Minh Nghia" w:date="2019-10-09T10:56:00Z">
                    <w:rPr>
                      <w:bCs/>
                    </w:rPr>
                  </w:rPrChange>
                </w:rPr>
                <w:t>chế</w:t>
              </w:r>
              <w:proofErr w:type="spellEnd"/>
              <w:r w:rsidRPr="00B41112">
                <w:rPr>
                  <w:bCs/>
                  <w:sz w:val="26"/>
                  <w:szCs w:val="26"/>
                  <w:rPrChange w:id="38067" w:author="Le Minh Nghia" w:date="2019-10-09T10:56:00Z">
                    <w:rPr>
                      <w:bCs/>
                    </w:rPr>
                  </w:rPrChange>
                </w:rPr>
                <w:t xml:space="preserve"> </w:t>
              </w:r>
              <w:proofErr w:type="spellStart"/>
              <w:r w:rsidRPr="00B41112">
                <w:rPr>
                  <w:bCs/>
                  <w:sz w:val="26"/>
                  <w:szCs w:val="26"/>
                  <w:rPrChange w:id="38068" w:author="Le Minh Nghia" w:date="2019-10-09T10:56:00Z">
                    <w:rPr>
                      <w:bCs/>
                    </w:rPr>
                  </w:rPrChange>
                </w:rPr>
                <w:t>tạo</w:t>
              </w:r>
              <w:proofErr w:type="spellEnd"/>
              <w:r w:rsidRPr="00B41112">
                <w:rPr>
                  <w:bCs/>
                  <w:sz w:val="26"/>
                  <w:szCs w:val="26"/>
                  <w:rPrChange w:id="38069" w:author="Le Minh Nghia" w:date="2019-10-09T10:56:00Z">
                    <w:rPr>
                      <w:bCs/>
                    </w:rPr>
                  </w:rPrChange>
                </w:rPr>
                <w:t>.</w:t>
              </w:r>
            </w:ins>
          </w:p>
          <w:p w:rsidR="00B41112" w:rsidRPr="00B41112" w:rsidRDefault="00B41112">
            <w:pPr>
              <w:spacing w:before="120" w:line="264" w:lineRule="auto"/>
              <w:jc w:val="both"/>
              <w:rPr>
                <w:ins w:id="38070" w:author="Le Minh Nghia" w:date="2019-10-09T10:54:00Z"/>
                <w:bCs/>
                <w:color w:val="000000"/>
                <w:sz w:val="26"/>
                <w:szCs w:val="26"/>
                <w:rPrChange w:id="38071" w:author="Le Minh Nghia" w:date="2019-10-09T10:56:00Z">
                  <w:rPr>
                    <w:ins w:id="38072" w:author="Le Minh Nghia" w:date="2019-10-09T10:54:00Z"/>
                    <w:bCs/>
                    <w:color w:val="000000"/>
                  </w:rPr>
                </w:rPrChange>
              </w:rPr>
            </w:pPr>
            <w:ins w:id="38073" w:author="Le Minh Nghia" w:date="2019-10-09T10:54:00Z">
              <w:r w:rsidRPr="00B41112">
                <w:rPr>
                  <w:bCs/>
                  <w:color w:val="000000"/>
                  <w:sz w:val="26"/>
                  <w:szCs w:val="26"/>
                  <w:rPrChange w:id="38074" w:author="Le Minh Nghia" w:date="2019-10-09T10:56:00Z">
                    <w:rPr>
                      <w:bCs/>
                      <w:color w:val="000000"/>
                    </w:rPr>
                  </w:rPrChange>
                </w:rPr>
                <w:t xml:space="preserve">(3) </w:t>
              </w:r>
              <w:proofErr w:type="spellStart"/>
              <w:r w:rsidRPr="00B41112">
                <w:rPr>
                  <w:bCs/>
                  <w:color w:val="000000"/>
                  <w:sz w:val="26"/>
                  <w:szCs w:val="26"/>
                  <w:rPrChange w:id="38075" w:author="Le Minh Nghia" w:date="2019-10-09T10:56:00Z">
                    <w:rPr>
                      <w:bCs/>
                      <w:color w:val="000000"/>
                    </w:rPr>
                  </w:rPrChange>
                </w:rPr>
                <w:t>Lý</w:t>
              </w:r>
              <w:proofErr w:type="spellEnd"/>
              <w:r w:rsidRPr="00B41112">
                <w:rPr>
                  <w:bCs/>
                  <w:color w:val="000000"/>
                  <w:sz w:val="26"/>
                  <w:szCs w:val="26"/>
                  <w:rPrChange w:id="38076" w:author="Le Minh Nghia" w:date="2019-10-09T10:56:00Z">
                    <w:rPr>
                      <w:bCs/>
                      <w:color w:val="000000"/>
                    </w:rPr>
                  </w:rPrChange>
                </w:rPr>
                <w:t xml:space="preserve"> </w:t>
              </w:r>
              <w:proofErr w:type="spellStart"/>
              <w:r w:rsidRPr="00B41112">
                <w:rPr>
                  <w:bCs/>
                  <w:color w:val="000000"/>
                  <w:sz w:val="26"/>
                  <w:szCs w:val="26"/>
                  <w:rPrChange w:id="38077" w:author="Le Minh Nghia" w:date="2019-10-09T10:56:00Z">
                    <w:rPr>
                      <w:bCs/>
                      <w:color w:val="000000"/>
                    </w:rPr>
                  </w:rPrChange>
                </w:rPr>
                <w:t>thuyết</w:t>
              </w:r>
              <w:proofErr w:type="spellEnd"/>
              <w:r w:rsidRPr="00B41112">
                <w:rPr>
                  <w:bCs/>
                  <w:color w:val="000000"/>
                  <w:sz w:val="26"/>
                  <w:szCs w:val="26"/>
                  <w:rPrChange w:id="38078" w:author="Le Minh Nghia" w:date="2019-10-09T10:56:00Z">
                    <w:rPr>
                      <w:bCs/>
                      <w:color w:val="000000"/>
                    </w:rPr>
                  </w:rPrChange>
                </w:rPr>
                <w:t xml:space="preserve"> - </w:t>
              </w:r>
              <w:proofErr w:type="spellStart"/>
              <w:r w:rsidRPr="00B41112">
                <w:rPr>
                  <w:bCs/>
                  <w:color w:val="000000"/>
                  <w:sz w:val="26"/>
                  <w:szCs w:val="26"/>
                  <w:rPrChange w:id="38079" w:author="Le Minh Nghia" w:date="2019-10-09T10:56:00Z">
                    <w:rPr>
                      <w:bCs/>
                      <w:color w:val="000000"/>
                    </w:rPr>
                  </w:rPrChange>
                </w:rPr>
                <w:t>thực</w:t>
              </w:r>
              <w:proofErr w:type="spellEnd"/>
              <w:r w:rsidRPr="00B41112">
                <w:rPr>
                  <w:bCs/>
                  <w:color w:val="000000"/>
                  <w:sz w:val="26"/>
                  <w:szCs w:val="26"/>
                  <w:rPrChange w:id="38080" w:author="Le Minh Nghia" w:date="2019-10-09T10:56:00Z">
                    <w:rPr>
                      <w:bCs/>
                      <w:color w:val="000000"/>
                    </w:rPr>
                  </w:rPrChange>
                </w:rPr>
                <w:t xml:space="preserve"> </w:t>
              </w:r>
              <w:proofErr w:type="spellStart"/>
              <w:r w:rsidRPr="00B41112">
                <w:rPr>
                  <w:bCs/>
                  <w:color w:val="000000"/>
                  <w:sz w:val="26"/>
                  <w:szCs w:val="26"/>
                  <w:rPrChange w:id="38081" w:author="Le Minh Nghia" w:date="2019-10-09T10:56:00Z">
                    <w:rPr>
                      <w:bCs/>
                      <w:color w:val="000000"/>
                    </w:rPr>
                  </w:rPrChange>
                </w:rPr>
                <w:t>trạng</w:t>
              </w:r>
              <w:proofErr w:type="spellEnd"/>
              <w:r w:rsidRPr="00B41112">
                <w:rPr>
                  <w:bCs/>
                  <w:color w:val="000000"/>
                  <w:sz w:val="26"/>
                  <w:szCs w:val="26"/>
                  <w:rPrChange w:id="38082" w:author="Le Minh Nghia" w:date="2019-10-09T10:56:00Z">
                    <w:rPr>
                      <w:bCs/>
                      <w:color w:val="000000"/>
                    </w:rPr>
                  </w:rPrChange>
                </w:rPr>
                <w:t xml:space="preserve">; </w:t>
              </w:r>
            </w:ins>
          </w:p>
          <w:p w:rsidR="00B41112" w:rsidRPr="00B41112" w:rsidRDefault="00B41112">
            <w:pPr>
              <w:spacing w:before="120" w:line="264" w:lineRule="auto"/>
              <w:jc w:val="both"/>
              <w:rPr>
                <w:ins w:id="38083" w:author="Le Minh Nghia" w:date="2019-10-09T10:54:00Z"/>
                <w:bCs/>
                <w:color w:val="000000"/>
                <w:sz w:val="26"/>
                <w:szCs w:val="26"/>
                <w:rPrChange w:id="38084" w:author="Le Minh Nghia" w:date="2019-10-09T10:56:00Z">
                  <w:rPr>
                    <w:ins w:id="38085" w:author="Le Minh Nghia" w:date="2019-10-09T10:54:00Z"/>
                    <w:bCs/>
                    <w:color w:val="000000"/>
                  </w:rPr>
                </w:rPrChange>
              </w:rPr>
            </w:pPr>
            <w:ins w:id="38086" w:author="Le Minh Nghia" w:date="2019-10-09T10:54:00Z">
              <w:r w:rsidRPr="00B41112">
                <w:rPr>
                  <w:bCs/>
                  <w:color w:val="000000"/>
                  <w:sz w:val="26"/>
                  <w:szCs w:val="26"/>
                  <w:rPrChange w:id="38087" w:author="Le Minh Nghia" w:date="2019-10-09T10:56:00Z">
                    <w:rPr>
                      <w:bCs/>
                      <w:color w:val="000000"/>
                    </w:rPr>
                  </w:rPrChange>
                </w:rPr>
                <w:t xml:space="preserve">(4) </w:t>
              </w:r>
              <w:proofErr w:type="spellStart"/>
              <w:r w:rsidRPr="00B41112">
                <w:rPr>
                  <w:bCs/>
                  <w:color w:val="000000"/>
                  <w:sz w:val="26"/>
                  <w:szCs w:val="26"/>
                  <w:rPrChange w:id="38088" w:author="Le Minh Nghia" w:date="2019-10-09T10:56:00Z">
                    <w:rPr>
                      <w:bCs/>
                      <w:color w:val="000000"/>
                    </w:rPr>
                  </w:rPrChange>
                </w:rPr>
                <w:t>Thực</w:t>
              </w:r>
              <w:proofErr w:type="spellEnd"/>
              <w:r w:rsidRPr="00B41112">
                <w:rPr>
                  <w:bCs/>
                  <w:color w:val="000000"/>
                  <w:sz w:val="26"/>
                  <w:szCs w:val="26"/>
                  <w:rPrChange w:id="38089" w:author="Le Minh Nghia" w:date="2019-10-09T10:56:00Z">
                    <w:rPr>
                      <w:bCs/>
                      <w:color w:val="000000"/>
                    </w:rPr>
                  </w:rPrChange>
                </w:rPr>
                <w:t xml:space="preserve"> </w:t>
              </w:r>
              <w:proofErr w:type="spellStart"/>
              <w:r w:rsidRPr="00B41112">
                <w:rPr>
                  <w:bCs/>
                  <w:color w:val="000000"/>
                  <w:sz w:val="26"/>
                  <w:szCs w:val="26"/>
                  <w:rPrChange w:id="38090" w:author="Le Minh Nghia" w:date="2019-10-09T10:56:00Z">
                    <w:rPr>
                      <w:bCs/>
                      <w:color w:val="000000"/>
                    </w:rPr>
                  </w:rPrChange>
                </w:rPr>
                <w:t>trạng</w:t>
              </w:r>
              <w:proofErr w:type="spellEnd"/>
              <w:r w:rsidRPr="00B41112">
                <w:rPr>
                  <w:bCs/>
                  <w:color w:val="000000"/>
                  <w:sz w:val="26"/>
                  <w:szCs w:val="26"/>
                  <w:rPrChange w:id="38091" w:author="Le Minh Nghia" w:date="2019-10-09T10:56:00Z">
                    <w:rPr>
                      <w:bCs/>
                      <w:color w:val="000000"/>
                    </w:rPr>
                  </w:rPrChange>
                </w:rPr>
                <w:t xml:space="preserve"> - </w:t>
              </w:r>
              <w:proofErr w:type="spellStart"/>
              <w:r w:rsidRPr="00B41112">
                <w:rPr>
                  <w:bCs/>
                  <w:color w:val="000000"/>
                  <w:sz w:val="26"/>
                  <w:szCs w:val="26"/>
                  <w:rPrChange w:id="38092" w:author="Le Minh Nghia" w:date="2019-10-09T10:56:00Z">
                    <w:rPr>
                      <w:bCs/>
                      <w:color w:val="000000"/>
                    </w:rPr>
                  </w:rPrChange>
                </w:rPr>
                <w:t>lý</w:t>
              </w:r>
              <w:proofErr w:type="spellEnd"/>
              <w:r w:rsidRPr="00B41112">
                <w:rPr>
                  <w:bCs/>
                  <w:color w:val="000000"/>
                  <w:sz w:val="26"/>
                  <w:szCs w:val="26"/>
                  <w:rPrChange w:id="38093" w:author="Le Minh Nghia" w:date="2019-10-09T10:56:00Z">
                    <w:rPr>
                      <w:bCs/>
                      <w:color w:val="000000"/>
                    </w:rPr>
                  </w:rPrChange>
                </w:rPr>
                <w:t xml:space="preserve"> </w:t>
              </w:r>
              <w:proofErr w:type="spellStart"/>
              <w:r w:rsidRPr="00B41112">
                <w:rPr>
                  <w:bCs/>
                  <w:color w:val="000000"/>
                  <w:sz w:val="26"/>
                  <w:szCs w:val="26"/>
                  <w:rPrChange w:id="38094" w:author="Le Minh Nghia" w:date="2019-10-09T10:56:00Z">
                    <w:rPr>
                      <w:bCs/>
                      <w:color w:val="000000"/>
                    </w:rPr>
                  </w:rPrChange>
                </w:rPr>
                <w:t>thuyết</w:t>
              </w:r>
              <w:proofErr w:type="spellEnd"/>
              <w:r w:rsidRPr="00B41112">
                <w:rPr>
                  <w:bCs/>
                  <w:color w:val="000000"/>
                  <w:sz w:val="26"/>
                  <w:szCs w:val="26"/>
                  <w:rPrChange w:id="38095" w:author="Le Minh Nghia" w:date="2019-10-09T10:56:00Z">
                    <w:rPr>
                      <w:bCs/>
                      <w:color w:val="000000"/>
                    </w:rPr>
                  </w:rPrChange>
                </w:rPr>
                <w:t xml:space="preserve"> =&gt; </w:t>
              </w:r>
              <w:proofErr w:type="spellStart"/>
              <w:r w:rsidRPr="00B41112">
                <w:rPr>
                  <w:bCs/>
                  <w:color w:val="000000"/>
                  <w:sz w:val="26"/>
                  <w:szCs w:val="26"/>
                  <w:rPrChange w:id="38096" w:author="Le Minh Nghia" w:date="2019-10-09T10:56:00Z">
                    <w:rPr>
                      <w:bCs/>
                      <w:color w:val="000000"/>
                    </w:rPr>
                  </w:rPrChange>
                </w:rPr>
                <w:t>giải</w:t>
              </w:r>
              <w:proofErr w:type="spellEnd"/>
              <w:r w:rsidRPr="00B41112">
                <w:rPr>
                  <w:bCs/>
                  <w:color w:val="000000"/>
                  <w:sz w:val="26"/>
                  <w:szCs w:val="26"/>
                  <w:rPrChange w:id="38097" w:author="Le Minh Nghia" w:date="2019-10-09T10:56:00Z">
                    <w:rPr>
                      <w:bCs/>
                      <w:color w:val="000000"/>
                    </w:rPr>
                  </w:rPrChange>
                </w:rPr>
                <w:t xml:space="preserve"> </w:t>
              </w:r>
              <w:proofErr w:type="spellStart"/>
              <w:r w:rsidRPr="00B41112">
                <w:rPr>
                  <w:bCs/>
                  <w:color w:val="000000"/>
                  <w:sz w:val="26"/>
                  <w:szCs w:val="26"/>
                  <w:rPrChange w:id="38098" w:author="Le Minh Nghia" w:date="2019-10-09T10:56:00Z">
                    <w:rPr>
                      <w:bCs/>
                      <w:color w:val="000000"/>
                    </w:rPr>
                  </w:rPrChange>
                </w:rPr>
                <w:t>pháp</w:t>
              </w:r>
              <w:proofErr w:type="spellEnd"/>
              <w:r w:rsidRPr="00B41112">
                <w:rPr>
                  <w:bCs/>
                  <w:color w:val="000000"/>
                  <w:sz w:val="26"/>
                  <w:szCs w:val="26"/>
                  <w:rPrChange w:id="38099" w:author="Le Minh Nghia" w:date="2019-10-09T10:56:00Z">
                    <w:rPr>
                      <w:bCs/>
                      <w:color w:val="000000"/>
                    </w:rPr>
                  </w:rPrChange>
                </w:rPr>
                <w:t xml:space="preserve">; </w:t>
              </w:r>
            </w:ins>
          </w:p>
          <w:p w:rsidR="00B41112" w:rsidRPr="00B41112" w:rsidRDefault="00B41112">
            <w:pPr>
              <w:spacing w:before="120" w:line="264" w:lineRule="auto"/>
              <w:jc w:val="both"/>
              <w:rPr>
                <w:ins w:id="38100" w:author="Le Minh Nghia" w:date="2019-10-09T10:54:00Z"/>
                <w:sz w:val="26"/>
                <w:szCs w:val="26"/>
                <w:rPrChange w:id="38101" w:author="Le Minh Nghia" w:date="2019-10-09T10:56:00Z">
                  <w:rPr>
                    <w:ins w:id="38102" w:author="Le Minh Nghia" w:date="2019-10-09T10:54:00Z"/>
                  </w:rPr>
                </w:rPrChange>
              </w:rPr>
            </w:pPr>
            <w:ins w:id="38103" w:author="Le Minh Nghia" w:date="2019-10-09T10:54:00Z">
              <w:r w:rsidRPr="00B41112">
                <w:rPr>
                  <w:sz w:val="26"/>
                  <w:szCs w:val="26"/>
                  <w:rPrChange w:id="38104" w:author="Le Minh Nghia" w:date="2019-10-09T10:56:00Z">
                    <w:rPr/>
                  </w:rPrChange>
                </w:rPr>
                <w:t xml:space="preserve">14.2. </w:t>
              </w:r>
              <w:proofErr w:type="spellStart"/>
              <w:r w:rsidRPr="00B41112">
                <w:rPr>
                  <w:sz w:val="26"/>
                  <w:szCs w:val="26"/>
                  <w:rPrChange w:id="38105" w:author="Le Minh Nghia" w:date="2019-10-09T10:56:00Z">
                    <w:rPr/>
                  </w:rPrChange>
                </w:rPr>
                <w:t>Phương</w:t>
              </w:r>
              <w:proofErr w:type="spellEnd"/>
              <w:r w:rsidRPr="00B41112">
                <w:rPr>
                  <w:sz w:val="26"/>
                  <w:szCs w:val="26"/>
                  <w:rPrChange w:id="38106" w:author="Le Minh Nghia" w:date="2019-10-09T10:56:00Z">
                    <w:rPr/>
                  </w:rPrChange>
                </w:rPr>
                <w:t xml:space="preserve"> </w:t>
              </w:r>
              <w:proofErr w:type="spellStart"/>
              <w:r w:rsidRPr="00B41112">
                <w:rPr>
                  <w:sz w:val="26"/>
                  <w:szCs w:val="26"/>
                  <w:rPrChange w:id="38107" w:author="Le Minh Nghia" w:date="2019-10-09T10:56:00Z">
                    <w:rPr/>
                  </w:rPrChange>
                </w:rPr>
                <w:t>pháp</w:t>
              </w:r>
              <w:proofErr w:type="spellEnd"/>
              <w:r w:rsidRPr="00B41112">
                <w:rPr>
                  <w:sz w:val="26"/>
                  <w:szCs w:val="26"/>
                  <w:rPrChange w:id="38108" w:author="Le Minh Nghia" w:date="2019-10-09T10:56:00Z">
                    <w:rPr/>
                  </w:rPrChange>
                </w:rPr>
                <w:t xml:space="preserve"> </w:t>
              </w:r>
              <w:proofErr w:type="spellStart"/>
              <w:r w:rsidRPr="00B41112">
                <w:rPr>
                  <w:sz w:val="26"/>
                  <w:szCs w:val="26"/>
                  <w:rPrChange w:id="38109" w:author="Le Minh Nghia" w:date="2019-10-09T10:56:00Z">
                    <w:rPr/>
                  </w:rPrChange>
                </w:rPr>
                <w:t>nghiên</w:t>
              </w:r>
              <w:proofErr w:type="spellEnd"/>
              <w:r w:rsidRPr="00B41112">
                <w:rPr>
                  <w:sz w:val="26"/>
                  <w:szCs w:val="26"/>
                  <w:rPrChange w:id="38110" w:author="Le Minh Nghia" w:date="2019-10-09T10:56:00Z">
                    <w:rPr/>
                  </w:rPrChange>
                </w:rPr>
                <w:t xml:space="preserve"> </w:t>
              </w:r>
              <w:proofErr w:type="spellStart"/>
              <w:r w:rsidRPr="00B41112">
                <w:rPr>
                  <w:sz w:val="26"/>
                  <w:szCs w:val="26"/>
                  <w:rPrChange w:id="38111" w:author="Le Minh Nghia" w:date="2019-10-09T10:56:00Z">
                    <w:rPr/>
                  </w:rPrChange>
                </w:rPr>
                <w:t>cứu</w:t>
              </w:r>
              <w:proofErr w:type="spellEnd"/>
            </w:ins>
          </w:p>
          <w:p w:rsidR="00B41112" w:rsidRPr="00B41112" w:rsidRDefault="00B41112" w:rsidP="00B41112">
            <w:pPr>
              <w:numPr>
                <w:ilvl w:val="0"/>
                <w:numId w:val="53"/>
              </w:numPr>
              <w:spacing w:before="120" w:after="0" w:line="264" w:lineRule="auto"/>
              <w:jc w:val="both"/>
              <w:rPr>
                <w:ins w:id="38112" w:author="Le Minh Nghia" w:date="2019-10-09T10:54:00Z"/>
                <w:sz w:val="26"/>
                <w:szCs w:val="26"/>
                <w:rPrChange w:id="38113" w:author="Le Minh Nghia" w:date="2019-10-09T10:56:00Z">
                  <w:rPr>
                    <w:ins w:id="38114" w:author="Le Minh Nghia" w:date="2019-10-09T10:54:00Z"/>
                  </w:rPr>
                </w:rPrChange>
              </w:rPr>
            </w:pPr>
            <w:proofErr w:type="spellStart"/>
            <w:ins w:id="38115" w:author="Le Minh Nghia" w:date="2019-10-09T10:54:00Z">
              <w:r w:rsidRPr="00B41112">
                <w:rPr>
                  <w:sz w:val="26"/>
                  <w:szCs w:val="26"/>
                  <w:rPrChange w:id="38116" w:author="Le Minh Nghia" w:date="2019-10-09T10:56:00Z">
                    <w:rPr/>
                  </w:rPrChange>
                </w:rPr>
                <w:t>Điều</w:t>
              </w:r>
              <w:proofErr w:type="spellEnd"/>
              <w:r w:rsidRPr="00B41112">
                <w:rPr>
                  <w:sz w:val="26"/>
                  <w:szCs w:val="26"/>
                  <w:rPrChange w:id="38117" w:author="Le Minh Nghia" w:date="2019-10-09T10:56:00Z">
                    <w:rPr/>
                  </w:rPrChange>
                </w:rPr>
                <w:t xml:space="preserve"> </w:t>
              </w:r>
              <w:proofErr w:type="spellStart"/>
              <w:r w:rsidRPr="00B41112">
                <w:rPr>
                  <w:sz w:val="26"/>
                  <w:szCs w:val="26"/>
                  <w:rPrChange w:id="38118" w:author="Le Minh Nghia" w:date="2019-10-09T10:56:00Z">
                    <w:rPr/>
                  </w:rPrChange>
                </w:rPr>
                <w:t>tra</w:t>
              </w:r>
              <w:proofErr w:type="spellEnd"/>
              <w:r w:rsidRPr="00B41112">
                <w:rPr>
                  <w:sz w:val="26"/>
                  <w:szCs w:val="26"/>
                  <w:rPrChange w:id="38119" w:author="Le Minh Nghia" w:date="2019-10-09T10:56:00Z">
                    <w:rPr/>
                  </w:rPrChange>
                </w:rPr>
                <w:t xml:space="preserve">: </w:t>
              </w:r>
              <w:proofErr w:type="spellStart"/>
              <w:r w:rsidRPr="00B41112">
                <w:rPr>
                  <w:sz w:val="26"/>
                  <w:szCs w:val="26"/>
                  <w:rPrChange w:id="38120" w:author="Le Minh Nghia" w:date="2019-10-09T10:56:00Z">
                    <w:rPr/>
                  </w:rPrChange>
                </w:rPr>
                <w:t>tìm</w:t>
              </w:r>
              <w:proofErr w:type="spellEnd"/>
              <w:r w:rsidRPr="00B41112">
                <w:rPr>
                  <w:sz w:val="26"/>
                  <w:szCs w:val="26"/>
                  <w:rPrChange w:id="38121" w:author="Le Minh Nghia" w:date="2019-10-09T10:56:00Z">
                    <w:rPr/>
                  </w:rPrChange>
                </w:rPr>
                <w:t xml:space="preserve"> </w:t>
              </w:r>
              <w:proofErr w:type="spellStart"/>
              <w:r w:rsidRPr="00B41112">
                <w:rPr>
                  <w:sz w:val="26"/>
                  <w:szCs w:val="26"/>
                  <w:rPrChange w:id="38122" w:author="Le Minh Nghia" w:date="2019-10-09T10:56:00Z">
                    <w:rPr/>
                  </w:rPrChange>
                </w:rPr>
                <w:t>kiếm</w:t>
              </w:r>
              <w:proofErr w:type="spellEnd"/>
              <w:r w:rsidRPr="00B41112">
                <w:rPr>
                  <w:sz w:val="26"/>
                  <w:szCs w:val="26"/>
                  <w:rPrChange w:id="38123" w:author="Le Minh Nghia" w:date="2019-10-09T10:56:00Z">
                    <w:rPr/>
                  </w:rPrChange>
                </w:rPr>
                <w:t xml:space="preserve">, </w:t>
              </w:r>
              <w:proofErr w:type="spellStart"/>
              <w:r w:rsidRPr="00B41112">
                <w:rPr>
                  <w:sz w:val="26"/>
                  <w:szCs w:val="26"/>
                  <w:rPrChange w:id="38124" w:author="Le Minh Nghia" w:date="2019-10-09T10:56:00Z">
                    <w:rPr/>
                  </w:rPrChange>
                </w:rPr>
                <w:t>thu</w:t>
              </w:r>
              <w:proofErr w:type="spellEnd"/>
              <w:r w:rsidRPr="00B41112">
                <w:rPr>
                  <w:sz w:val="26"/>
                  <w:szCs w:val="26"/>
                  <w:rPrChange w:id="38125" w:author="Le Minh Nghia" w:date="2019-10-09T10:56:00Z">
                    <w:rPr/>
                  </w:rPrChange>
                </w:rPr>
                <w:t xml:space="preserve"> </w:t>
              </w:r>
              <w:proofErr w:type="spellStart"/>
              <w:r w:rsidRPr="00B41112">
                <w:rPr>
                  <w:sz w:val="26"/>
                  <w:szCs w:val="26"/>
                  <w:rPrChange w:id="38126" w:author="Le Minh Nghia" w:date="2019-10-09T10:56:00Z">
                    <w:rPr/>
                  </w:rPrChange>
                </w:rPr>
                <w:t>thập</w:t>
              </w:r>
              <w:proofErr w:type="spellEnd"/>
              <w:r w:rsidRPr="00B41112">
                <w:rPr>
                  <w:sz w:val="26"/>
                  <w:szCs w:val="26"/>
                  <w:rPrChange w:id="38127" w:author="Le Minh Nghia" w:date="2019-10-09T10:56:00Z">
                    <w:rPr/>
                  </w:rPrChange>
                </w:rPr>
                <w:t xml:space="preserve"> </w:t>
              </w:r>
              <w:proofErr w:type="spellStart"/>
              <w:r w:rsidRPr="00B41112">
                <w:rPr>
                  <w:sz w:val="26"/>
                  <w:szCs w:val="26"/>
                  <w:rPrChange w:id="38128" w:author="Le Minh Nghia" w:date="2019-10-09T10:56:00Z">
                    <w:rPr/>
                  </w:rPrChange>
                </w:rPr>
                <w:t>những</w:t>
              </w:r>
              <w:proofErr w:type="spellEnd"/>
              <w:r w:rsidRPr="00B41112">
                <w:rPr>
                  <w:sz w:val="26"/>
                  <w:szCs w:val="26"/>
                  <w:rPrChange w:id="38129" w:author="Le Minh Nghia" w:date="2019-10-09T10:56:00Z">
                    <w:rPr/>
                  </w:rPrChange>
                </w:rPr>
                <w:t xml:space="preserve"> </w:t>
              </w:r>
              <w:proofErr w:type="spellStart"/>
              <w:r w:rsidRPr="00B41112">
                <w:rPr>
                  <w:sz w:val="26"/>
                  <w:szCs w:val="26"/>
                  <w:rPrChange w:id="38130" w:author="Le Minh Nghia" w:date="2019-10-09T10:56:00Z">
                    <w:rPr/>
                  </w:rPrChange>
                </w:rPr>
                <w:t>thông</w:t>
              </w:r>
              <w:proofErr w:type="spellEnd"/>
              <w:r w:rsidRPr="00B41112">
                <w:rPr>
                  <w:sz w:val="26"/>
                  <w:szCs w:val="26"/>
                  <w:rPrChange w:id="38131" w:author="Le Minh Nghia" w:date="2019-10-09T10:56:00Z">
                    <w:rPr/>
                  </w:rPrChange>
                </w:rPr>
                <w:t xml:space="preserve"> tin </w:t>
              </w:r>
              <w:proofErr w:type="spellStart"/>
              <w:r w:rsidRPr="00B41112">
                <w:rPr>
                  <w:sz w:val="26"/>
                  <w:szCs w:val="26"/>
                  <w:rPrChange w:id="38132" w:author="Le Minh Nghia" w:date="2019-10-09T10:56:00Z">
                    <w:rPr/>
                  </w:rPrChange>
                </w:rPr>
                <w:t>cần</w:t>
              </w:r>
              <w:proofErr w:type="spellEnd"/>
              <w:r w:rsidRPr="00B41112">
                <w:rPr>
                  <w:sz w:val="26"/>
                  <w:szCs w:val="26"/>
                  <w:rPrChange w:id="38133" w:author="Le Minh Nghia" w:date="2019-10-09T10:56:00Z">
                    <w:rPr/>
                  </w:rPrChange>
                </w:rPr>
                <w:t xml:space="preserve"> </w:t>
              </w:r>
              <w:proofErr w:type="spellStart"/>
              <w:r w:rsidRPr="00B41112">
                <w:rPr>
                  <w:sz w:val="26"/>
                  <w:szCs w:val="26"/>
                  <w:rPrChange w:id="38134" w:author="Le Minh Nghia" w:date="2019-10-09T10:56:00Z">
                    <w:rPr/>
                  </w:rPrChange>
                </w:rPr>
                <w:t>thiết</w:t>
              </w:r>
              <w:proofErr w:type="spellEnd"/>
              <w:r w:rsidRPr="00B41112">
                <w:rPr>
                  <w:sz w:val="26"/>
                  <w:szCs w:val="26"/>
                  <w:rPrChange w:id="38135" w:author="Le Minh Nghia" w:date="2019-10-09T10:56:00Z">
                    <w:rPr/>
                  </w:rPrChange>
                </w:rPr>
                <w:t xml:space="preserve"> </w:t>
              </w:r>
              <w:proofErr w:type="spellStart"/>
              <w:r w:rsidRPr="00B41112">
                <w:rPr>
                  <w:sz w:val="26"/>
                  <w:szCs w:val="26"/>
                  <w:rPrChange w:id="38136" w:author="Le Minh Nghia" w:date="2019-10-09T10:56:00Z">
                    <w:rPr/>
                  </w:rPrChange>
                </w:rPr>
                <w:t>để</w:t>
              </w:r>
              <w:proofErr w:type="spellEnd"/>
              <w:r w:rsidRPr="00B41112">
                <w:rPr>
                  <w:sz w:val="26"/>
                  <w:szCs w:val="26"/>
                  <w:rPrChange w:id="38137" w:author="Le Minh Nghia" w:date="2019-10-09T10:56:00Z">
                    <w:rPr/>
                  </w:rPrChange>
                </w:rPr>
                <w:t xml:space="preserve"> </w:t>
              </w:r>
              <w:proofErr w:type="spellStart"/>
              <w:r w:rsidRPr="00B41112">
                <w:rPr>
                  <w:sz w:val="26"/>
                  <w:szCs w:val="26"/>
                  <w:rPrChange w:id="38138" w:author="Le Minh Nghia" w:date="2019-10-09T10:56:00Z">
                    <w:rPr/>
                  </w:rPrChange>
                </w:rPr>
                <w:t>hỗ</w:t>
              </w:r>
              <w:proofErr w:type="spellEnd"/>
              <w:r w:rsidRPr="00B41112">
                <w:rPr>
                  <w:sz w:val="26"/>
                  <w:szCs w:val="26"/>
                  <w:rPrChange w:id="38139" w:author="Le Minh Nghia" w:date="2019-10-09T10:56:00Z">
                    <w:rPr/>
                  </w:rPrChange>
                </w:rPr>
                <w:t xml:space="preserve"> </w:t>
              </w:r>
              <w:proofErr w:type="spellStart"/>
              <w:r w:rsidRPr="00B41112">
                <w:rPr>
                  <w:sz w:val="26"/>
                  <w:szCs w:val="26"/>
                  <w:rPrChange w:id="38140" w:author="Le Minh Nghia" w:date="2019-10-09T10:56:00Z">
                    <w:rPr/>
                  </w:rPrChange>
                </w:rPr>
                <w:t>trợ</w:t>
              </w:r>
              <w:proofErr w:type="spellEnd"/>
              <w:r w:rsidRPr="00B41112">
                <w:rPr>
                  <w:sz w:val="26"/>
                  <w:szCs w:val="26"/>
                  <w:rPrChange w:id="38141" w:author="Le Minh Nghia" w:date="2019-10-09T10:56:00Z">
                    <w:rPr/>
                  </w:rPrChange>
                </w:rPr>
                <w:t xml:space="preserve"> </w:t>
              </w:r>
              <w:proofErr w:type="spellStart"/>
              <w:r w:rsidRPr="00B41112">
                <w:rPr>
                  <w:sz w:val="26"/>
                  <w:szCs w:val="26"/>
                  <w:rPrChange w:id="38142" w:author="Le Minh Nghia" w:date="2019-10-09T10:56:00Z">
                    <w:rPr/>
                  </w:rPrChange>
                </w:rPr>
                <w:t>cho</w:t>
              </w:r>
              <w:proofErr w:type="spellEnd"/>
              <w:r w:rsidRPr="00B41112">
                <w:rPr>
                  <w:sz w:val="26"/>
                  <w:szCs w:val="26"/>
                  <w:rPrChange w:id="38143" w:author="Le Minh Nghia" w:date="2019-10-09T10:56:00Z">
                    <w:rPr/>
                  </w:rPrChange>
                </w:rPr>
                <w:t xml:space="preserve"> </w:t>
              </w:r>
              <w:proofErr w:type="spellStart"/>
              <w:r w:rsidRPr="00B41112">
                <w:rPr>
                  <w:sz w:val="26"/>
                  <w:szCs w:val="26"/>
                  <w:rPrChange w:id="38144" w:author="Le Minh Nghia" w:date="2019-10-09T10:56:00Z">
                    <w:rPr/>
                  </w:rPrChange>
                </w:rPr>
                <w:t>việc</w:t>
              </w:r>
              <w:proofErr w:type="spellEnd"/>
              <w:r w:rsidRPr="00B41112">
                <w:rPr>
                  <w:sz w:val="26"/>
                  <w:szCs w:val="26"/>
                  <w:rPrChange w:id="38145" w:author="Le Minh Nghia" w:date="2019-10-09T10:56:00Z">
                    <w:rPr/>
                  </w:rPrChange>
                </w:rPr>
                <w:t xml:space="preserve"> </w:t>
              </w:r>
              <w:proofErr w:type="spellStart"/>
              <w:r w:rsidRPr="00B41112">
                <w:rPr>
                  <w:sz w:val="26"/>
                  <w:szCs w:val="26"/>
                  <w:rPrChange w:id="38146" w:author="Le Minh Nghia" w:date="2019-10-09T10:56:00Z">
                    <w:rPr/>
                  </w:rPrChange>
                </w:rPr>
                <w:t>lưu</w:t>
              </w:r>
              <w:proofErr w:type="spellEnd"/>
              <w:r w:rsidRPr="00B41112">
                <w:rPr>
                  <w:sz w:val="26"/>
                  <w:szCs w:val="26"/>
                  <w:rPrChange w:id="38147" w:author="Le Minh Nghia" w:date="2019-10-09T10:56:00Z">
                    <w:rPr/>
                  </w:rPrChange>
                </w:rPr>
                <w:t xml:space="preserve"> </w:t>
              </w:r>
              <w:proofErr w:type="spellStart"/>
              <w:r w:rsidRPr="00B41112">
                <w:rPr>
                  <w:sz w:val="26"/>
                  <w:szCs w:val="26"/>
                  <w:rPrChange w:id="38148" w:author="Le Minh Nghia" w:date="2019-10-09T10:56:00Z">
                    <w:rPr/>
                  </w:rPrChange>
                </w:rPr>
                <w:t>trữ</w:t>
              </w:r>
              <w:proofErr w:type="spellEnd"/>
              <w:r w:rsidRPr="00B41112">
                <w:rPr>
                  <w:sz w:val="26"/>
                  <w:szCs w:val="26"/>
                  <w:rPrChange w:id="38149" w:author="Le Minh Nghia" w:date="2019-10-09T10:56:00Z">
                    <w:rPr/>
                  </w:rPrChange>
                </w:rPr>
                <w:t xml:space="preserve"> </w:t>
              </w:r>
              <w:proofErr w:type="spellStart"/>
              <w:r w:rsidRPr="00B41112">
                <w:rPr>
                  <w:sz w:val="26"/>
                  <w:szCs w:val="26"/>
                  <w:rPrChange w:id="38150" w:author="Le Minh Nghia" w:date="2019-10-09T10:56:00Z">
                    <w:rPr/>
                  </w:rPrChange>
                </w:rPr>
                <w:t>quản</w:t>
              </w:r>
              <w:proofErr w:type="spellEnd"/>
              <w:r w:rsidRPr="00B41112">
                <w:rPr>
                  <w:sz w:val="26"/>
                  <w:szCs w:val="26"/>
                  <w:rPrChange w:id="38151" w:author="Le Minh Nghia" w:date="2019-10-09T10:56:00Z">
                    <w:rPr/>
                  </w:rPrChange>
                </w:rPr>
                <w:t xml:space="preserve"> </w:t>
              </w:r>
              <w:proofErr w:type="spellStart"/>
              <w:r w:rsidRPr="00B41112">
                <w:rPr>
                  <w:sz w:val="26"/>
                  <w:szCs w:val="26"/>
                  <w:rPrChange w:id="38152" w:author="Le Minh Nghia" w:date="2019-10-09T10:56:00Z">
                    <w:rPr/>
                  </w:rPrChange>
                </w:rPr>
                <w:t>lý</w:t>
              </w:r>
              <w:proofErr w:type="spellEnd"/>
              <w:r w:rsidRPr="00B41112">
                <w:rPr>
                  <w:sz w:val="26"/>
                  <w:szCs w:val="26"/>
                  <w:rPrChange w:id="38153" w:author="Le Minh Nghia" w:date="2019-10-09T10:56:00Z">
                    <w:rPr/>
                  </w:rPrChange>
                </w:rPr>
                <w:t xml:space="preserve"> </w:t>
              </w:r>
              <w:proofErr w:type="spellStart"/>
              <w:r w:rsidRPr="00B41112">
                <w:rPr>
                  <w:sz w:val="26"/>
                  <w:szCs w:val="26"/>
                  <w:rPrChange w:id="38154" w:author="Le Minh Nghia" w:date="2019-10-09T10:56:00Z">
                    <w:rPr/>
                  </w:rPrChange>
                </w:rPr>
                <w:t>thông</w:t>
              </w:r>
              <w:proofErr w:type="spellEnd"/>
              <w:r w:rsidRPr="00B41112">
                <w:rPr>
                  <w:sz w:val="26"/>
                  <w:szCs w:val="26"/>
                  <w:rPrChange w:id="38155" w:author="Le Minh Nghia" w:date="2019-10-09T10:56:00Z">
                    <w:rPr/>
                  </w:rPrChange>
                </w:rPr>
                <w:t xml:space="preserve"> tin </w:t>
              </w:r>
              <w:proofErr w:type="spellStart"/>
              <w:r w:rsidRPr="00B41112">
                <w:rPr>
                  <w:sz w:val="26"/>
                  <w:szCs w:val="26"/>
                  <w:rPrChange w:id="38156" w:author="Le Minh Nghia" w:date="2019-10-09T10:56:00Z">
                    <w:rPr/>
                  </w:rPrChange>
                </w:rPr>
                <w:t>của</w:t>
              </w:r>
              <w:proofErr w:type="spellEnd"/>
              <w:r w:rsidRPr="00B41112">
                <w:rPr>
                  <w:sz w:val="26"/>
                  <w:szCs w:val="26"/>
                  <w:rPrChange w:id="38157" w:author="Le Minh Nghia" w:date="2019-10-09T10:56:00Z">
                    <w:rPr/>
                  </w:rPrChange>
                </w:rPr>
                <w:t xml:space="preserve"> </w:t>
              </w:r>
              <w:proofErr w:type="spellStart"/>
              <w:r w:rsidRPr="00B41112">
                <w:rPr>
                  <w:sz w:val="26"/>
                  <w:szCs w:val="26"/>
                  <w:rPrChange w:id="38158" w:author="Le Minh Nghia" w:date="2019-10-09T10:56:00Z">
                    <w:rPr/>
                  </w:rPrChange>
                </w:rPr>
                <w:t>cựu</w:t>
              </w:r>
              <w:proofErr w:type="spellEnd"/>
              <w:r w:rsidRPr="00B41112">
                <w:rPr>
                  <w:sz w:val="26"/>
                  <w:szCs w:val="26"/>
                  <w:rPrChange w:id="38159" w:author="Le Minh Nghia" w:date="2019-10-09T10:56:00Z">
                    <w:rPr/>
                  </w:rPrChange>
                </w:rPr>
                <w:t xml:space="preserve"> </w:t>
              </w:r>
              <w:proofErr w:type="spellStart"/>
              <w:r w:rsidRPr="00B41112">
                <w:rPr>
                  <w:sz w:val="26"/>
                  <w:szCs w:val="26"/>
                  <w:rPrChange w:id="38160" w:author="Le Minh Nghia" w:date="2019-10-09T10:56:00Z">
                    <w:rPr/>
                  </w:rPrChange>
                </w:rPr>
                <w:t>sinh</w:t>
              </w:r>
              <w:proofErr w:type="spellEnd"/>
              <w:r w:rsidRPr="00B41112">
                <w:rPr>
                  <w:sz w:val="26"/>
                  <w:szCs w:val="26"/>
                  <w:rPrChange w:id="38161" w:author="Le Minh Nghia" w:date="2019-10-09T10:56:00Z">
                    <w:rPr/>
                  </w:rPrChange>
                </w:rPr>
                <w:t xml:space="preserve"> </w:t>
              </w:r>
              <w:proofErr w:type="spellStart"/>
              <w:r w:rsidRPr="00B41112">
                <w:rPr>
                  <w:sz w:val="26"/>
                  <w:szCs w:val="26"/>
                  <w:rPrChange w:id="38162" w:author="Le Minh Nghia" w:date="2019-10-09T10:56:00Z">
                    <w:rPr/>
                  </w:rPrChange>
                </w:rPr>
                <w:t>viên</w:t>
              </w:r>
              <w:proofErr w:type="spellEnd"/>
              <w:r w:rsidRPr="00B41112">
                <w:rPr>
                  <w:sz w:val="26"/>
                  <w:szCs w:val="26"/>
                  <w:rPrChange w:id="38163" w:author="Le Minh Nghia" w:date="2019-10-09T10:56:00Z">
                    <w:rPr/>
                  </w:rPrChange>
                </w:rPr>
                <w:t xml:space="preserve"> </w:t>
              </w:r>
              <w:proofErr w:type="spellStart"/>
              <w:r w:rsidRPr="00B41112">
                <w:rPr>
                  <w:sz w:val="26"/>
                  <w:szCs w:val="26"/>
                  <w:rPrChange w:id="38164" w:author="Le Minh Nghia" w:date="2019-10-09T10:56:00Z">
                    <w:rPr/>
                  </w:rPrChange>
                </w:rPr>
                <w:t>trong</w:t>
              </w:r>
              <w:proofErr w:type="spellEnd"/>
              <w:r w:rsidRPr="00B41112">
                <w:rPr>
                  <w:sz w:val="26"/>
                  <w:szCs w:val="26"/>
                  <w:rPrChange w:id="38165" w:author="Le Minh Nghia" w:date="2019-10-09T10:56:00Z">
                    <w:rPr/>
                  </w:rPrChange>
                </w:rPr>
                <w:t xml:space="preserve"> khoa, </w:t>
              </w:r>
              <w:proofErr w:type="spellStart"/>
              <w:r w:rsidRPr="00B41112">
                <w:rPr>
                  <w:sz w:val="26"/>
                  <w:szCs w:val="26"/>
                  <w:rPrChange w:id="38166" w:author="Le Minh Nghia" w:date="2019-10-09T10:56:00Z">
                    <w:rPr/>
                  </w:rPrChange>
                </w:rPr>
                <w:t>chọn</w:t>
              </w:r>
              <w:proofErr w:type="spellEnd"/>
              <w:r w:rsidRPr="00B41112">
                <w:rPr>
                  <w:sz w:val="26"/>
                  <w:szCs w:val="26"/>
                  <w:rPrChange w:id="38167" w:author="Le Minh Nghia" w:date="2019-10-09T10:56:00Z">
                    <w:rPr/>
                  </w:rPrChange>
                </w:rPr>
                <w:t xml:space="preserve"> </w:t>
              </w:r>
              <w:proofErr w:type="spellStart"/>
              <w:r w:rsidRPr="00B41112">
                <w:rPr>
                  <w:sz w:val="26"/>
                  <w:szCs w:val="26"/>
                  <w:rPrChange w:id="38168" w:author="Le Minh Nghia" w:date="2019-10-09T10:56:00Z">
                    <w:rPr/>
                  </w:rPrChange>
                </w:rPr>
                <w:t>lọc</w:t>
              </w:r>
              <w:proofErr w:type="spellEnd"/>
              <w:r w:rsidRPr="00B41112">
                <w:rPr>
                  <w:sz w:val="26"/>
                  <w:szCs w:val="26"/>
                  <w:rPrChange w:id="38169" w:author="Le Minh Nghia" w:date="2019-10-09T10:56:00Z">
                    <w:rPr/>
                  </w:rPrChange>
                </w:rPr>
                <w:t xml:space="preserve"> </w:t>
              </w:r>
              <w:proofErr w:type="spellStart"/>
              <w:r w:rsidRPr="00B41112">
                <w:rPr>
                  <w:sz w:val="26"/>
                  <w:szCs w:val="26"/>
                  <w:rPrChange w:id="38170" w:author="Le Minh Nghia" w:date="2019-10-09T10:56:00Z">
                    <w:rPr/>
                  </w:rPrChange>
                </w:rPr>
                <w:t>những</w:t>
              </w:r>
              <w:proofErr w:type="spellEnd"/>
              <w:r w:rsidRPr="00B41112">
                <w:rPr>
                  <w:sz w:val="26"/>
                  <w:szCs w:val="26"/>
                  <w:rPrChange w:id="38171" w:author="Le Minh Nghia" w:date="2019-10-09T10:56:00Z">
                    <w:rPr/>
                  </w:rPrChange>
                </w:rPr>
                <w:t xml:space="preserve"> </w:t>
              </w:r>
              <w:proofErr w:type="spellStart"/>
              <w:r w:rsidRPr="00B41112">
                <w:rPr>
                  <w:sz w:val="26"/>
                  <w:szCs w:val="26"/>
                  <w:rPrChange w:id="38172" w:author="Le Minh Nghia" w:date="2019-10-09T10:56:00Z">
                    <w:rPr/>
                  </w:rPrChange>
                </w:rPr>
                <w:t>thông</w:t>
              </w:r>
              <w:proofErr w:type="spellEnd"/>
              <w:r w:rsidRPr="00B41112">
                <w:rPr>
                  <w:sz w:val="26"/>
                  <w:szCs w:val="26"/>
                  <w:rPrChange w:id="38173" w:author="Le Minh Nghia" w:date="2019-10-09T10:56:00Z">
                    <w:rPr/>
                  </w:rPrChange>
                </w:rPr>
                <w:t xml:space="preserve"> tin </w:t>
              </w:r>
              <w:proofErr w:type="spellStart"/>
              <w:r w:rsidRPr="00B41112">
                <w:rPr>
                  <w:sz w:val="26"/>
                  <w:szCs w:val="26"/>
                  <w:rPrChange w:id="38174" w:author="Le Minh Nghia" w:date="2019-10-09T10:56:00Z">
                    <w:rPr/>
                  </w:rPrChange>
                </w:rPr>
                <w:t>cần</w:t>
              </w:r>
              <w:proofErr w:type="spellEnd"/>
              <w:r w:rsidRPr="00B41112">
                <w:rPr>
                  <w:sz w:val="26"/>
                  <w:szCs w:val="26"/>
                  <w:rPrChange w:id="38175" w:author="Le Minh Nghia" w:date="2019-10-09T10:56:00Z">
                    <w:rPr/>
                  </w:rPrChange>
                </w:rPr>
                <w:t xml:space="preserve"> </w:t>
              </w:r>
              <w:proofErr w:type="spellStart"/>
              <w:r w:rsidRPr="00B41112">
                <w:rPr>
                  <w:sz w:val="26"/>
                  <w:szCs w:val="26"/>
                  <w:rPrChange w:id="38176" w:author="Le Minh Nghia" w:date="2019-10-09T10:56:00Z">
                    <w:rPr/>
                  </w:rPrChange>
                </w:rPr>
                <w:t>thiết</w:t>
              </w:r>
              <w:proofErr w:type="spellEnd"/>
              <w:r w:rsidRPr="00B41112">
                <w:rPr>
                  <w:sz w:val="26"/>
                  <w:szCs w:val="26"/>
                  <w:rPrChange w:id="38177" w:author="Le Minh Nghia" w:date="2019-10-09T10:56:00Z">
                    <w:rPr/>
                  </w:rPrChange>
                </w:rPr>
                <w:t xml:space="preserve"> </w:t>
              </w:r>
              <w:proofErr w:type="spellStart"/>
              <w:r w:rsidRPr="00B41112">
                <w:rPr>
                  <w:sz w:val="26"/>
                  <w:szCs w:val="26"/>
                  <w:rPrChange w:id="38178" w:author="Le Minh Nghia" w:date="2019-10-09T10:56:00Z">
                    <w:rPr/>
                  </w:rPrChange>
                </w:rPr>
                <w:t>để</w:t>
              </w:r>
              <w:proofErr w:type="spellEnd"/>
              <w:r w:rsidRPr="00B41112">
                <w:rPr>
                  <w:sz w:val="26"/>
                  <w:szCs w:val="26"/>
                  <w:rPrChange w:id="38179" w:author="Le Minh Nghia" w:date="2019-10-09T10:56:00Z">
                    <w:rPr/>
                  </w:rPrChange>
                </w:rPr>
                <w:t xml:space="preserve"> </w:t>
              </w:r>
              <w:proofErr w:type="spellStart"/>
              <w:r w:rsidRPr="00B41112">
                <w:rPr>
                  <w:sz w:val="26"/>
                  <w:szCs w:val="26"/>
                  <w:rPrChange w:id="38180" w:author="Le Minh Nghia" w:date="2019-10-09T10:56:00Z">
                    <w:rPr/>
                  </w:rPrChange>
                </w:rPr>
                <w:t>lưu</w:t>
              </w:r>
              <w:proofErr w:type="spellEnd"/>
              <w:r w:rsidRPr="00B41112">
                <w:rPr>
                  <w:sz w:val="26"/>
                  <w:szCs w:val="26"/>
                  <w:rPrChange w:id="38181" w:author="Le Minh Nghia" w:date="2019-10-09T10:56:00Z">
                    <w:rPr/>
                  </w:rPrChange>
                </w:rPr>
                <w:t xml:space="preserve"> </w:t>
              </w:r>
              <w:proofErr w:type="spellStart"/>
              <w:r w:rsidRPr="00B41112">
                <w:rPr>
                  <w:sz w:val="26"/>
                  <w:szCs w:val="26"/>
                  <w:rPrChange w:id="38182" w:author="Le Minh Nghia" w:date="2019-10-09T10:56:00Z">
                    <w:rPr/>
                  </w:rPrChange>
                </w:rPr>
                <w:t>nhầm</w:t>
              </w:r>
              <w:proofErr w:type="spellEnd"/>
              <w:r w:rsidRPr="00B41112">
                <w:rPr>
                  <w:sz w:val="26"/>
                  <w:szCs w:val="26"/>
                  <w:rPrChange w:id="38183" w:author="Le Minh Nghia" w:date="2019-10-09T10:56:00Z">
                    <w:rPr/>
                  </w:rPrChange>
                </w:rPr>
                <w:t xml:space="preserve"> </w:t>
              </w:r>
              <w:proofErr w:type="spellStart"/>
              <w:r w:rsidRPr="00B41112">
                <w:rPr>
                  <w:sz w:val="26"/>
                  <w:szCs w:val="26"/>
                  <w:rPrChange w:id="38184" w:author="Le Minh Nghia" w:date="2019-10-09T10:56:00Z">
                    <w:rPr/>
                  </w:rPrChange>
                </w:rPr>
                <w:t>tránh</w:t>
              </w:r>
              <w:proofErr w:type="spellEnd"/>
              <w:r w:rsidRPr="00B41112">
                <w:rPr>
                  <w:sz w:val="26"/>
                  <w:szCs w:val="26"/>
                  <w:rPrChange w:id="38185" w:author="Le Minh Nghia" w:date="2019-10-09T10:56:00Z">
                    <w:rPr/>
                  </w:rPrChange>
                </w:rPr>
                <w:t xml:space="preserve"> </w:t>
              </w:r>
              <w:proofErr w:type="spellStart"/>
              <w:r w:rsidRPr="00B41112">
                <w:rPr>
                  <w:sz w:val="26"/>
                  <w:szCs w:val="26"/>
                  <w:rPrChange w:id="38186" w:author="Le Minh Nghia" w:date="2019-10-09T10:56:00Z">
                    <w:rPr/>
                  </w:rPrChange>
                </w:rPr>
                <w:t>tình</w:t>
              </w:r>
              <w:proofErr w:type="spellEnd"/>
              <w:r w:rsidRPr="00B41112">
                <w:rPr>
                  <w:sz w:val="26"/>
                  <w:szCs w:val="26"/>
                  <w:rPrChange w:id="38187" w:author="Le Minh Nghia" w:date="2019-10-09T10:56:00Z">
                    <w:rPr/>
                  </w:rPrChange>
                </w:rPr>
                <w:t xml:space="preserve"> </w:t>
              </w:r>
              <w:proofErr w:type="spellStart"/>
              <w:r w:rsidRPr="00B41112">
                <w:rPr>
                  <w:sz w:val="26"/>
                  <w:szCs w:val="26"/>
                  <w:rPrChange w:id="38188" w:author="Le Minh Nghia" w:date="2019-10-09T10:56:00Z">
                    <w:rPr/>
                  </w:rPrChange>
                </w:rPr>
                <w:t>trạng</w:t>
              </w:r>
              <w:proofErr w:type="spellEnd"/>
              <w:r w:rsidRPr="00B41112">
                <w:rPr>
                  <w:sz w:val="26"/>
                  <w:szCs w:val="26"/>
                  <w:rPrChange w:id="38189" w:author="Le Minh Nghia" w:date="2019-10-09T10:56:00Z">
                    <w:rPr/>
                  </w:rPrChange>
                </w:rPr>
                <w:t xml:space="preserve"> </w:t>
              </w:r>
              <w:proofErr w:type="spellStart"/>
              <w:r w:rsidRPr="00B41112">
                <w:rPr>
                  <w:sz w:val="26"/>
                  <w:szCs w:val="26"/>
                  <w:rPrChange w:id="38190" w:author="Le Minh Nghia" w:date="2019-10-09T10:56:00Z">
                    <w:rPr/>
                  </w:rPrChange>
                </w:rPr>
                <w:t>dư</w:t>
              </w:r>
              <w:proofErr w:type="spellEnd"/>
              <w:r w:rsidRPr="00B41112">
                <w:rPr>
                  <w:sz w:val="26"/>
                  <w:szCs w:val="26"/>
                  <w:rPrChange w:id="38191" w:author="Le Minh Nghia" w:date="2019-10-09T10:56:00Z">
                    <w:rPr/>
                  </w:rPrChange>
                </w:rPr>
                <w:t xml:space="preserve"> </w:t>
              </w:r>
              <w:proofErr w:type="spellStart"/>
              <w:r w:rsidRPr="00B41112">
                <w:rPr>
                  <w:sz w:val="26"/>
                  <w:szCs w:val="26"/>
                  <w:rPrChange w:id="38192" w:author="Le Minh Nghia" w:date="2019-10-09T10:56:00Z">
                    <w:rPr/>
                  </w:rPrChange>
                </w:rPr>
                <w:t>thừa</w:t>
              </w:r>
              <w:proofErr w:type="spellEnd"/>
              <w:r w:rsidRPr="00B41112">
                <w:rPr>
                  <w:sz w:val="26"/>
                  <w:szCs w:val="26"/>
                  <w:rPrChange w:id="38193" w:author="Le Minh Nghia" w:date="2019-10-09T10:56:00Z">
                    <w:rPr/>
                  </w:rPrChange>
                </w:rPr>
                <w:t xml:space="preserve"> </w:t>
              </w:r>
              <w:proofErr w:type="spellStart"/>
              <w:r w:rsidRPr="00B41112">
                <w:rPr>
                  <w:sz w:val="26"/>
                  <w:szCs w:val="26"/>
                  <w:rPrChange w:id="38194" w:author="Le Minh Nghia" w:date="2019-10-09T10:56:00Z">
                    <w:rPr/>
                  </w:rPrChange>
                </w:rPr>
                <w:t>dữ</w:t>
              </w:r>
              <w:proofErr w:type="spellEnd"/>
              <w:r w:rsidRPr="00B41112">
                <w:rPr>
                  <w:sz w:val="26"/>
                  <w:szCs w:val="26"/>
                  <w:rPrChange w:id="38195" w:author="Le Minh Nghia" w:date="2019-10-09T10:56:00Z">
                    <w:rPr/>
                  </w:rPrChange>
                </w:rPr>
                <w:t xml:space="preserve"> </w:t>
              </w:r>
              <w:proofErr w:type="spellStart"/>
              <w:r w:rsidRPr="00B41112">
                <w:rPr>
                  <w:sz w:val="26"/>
                  <w:szCs w:val="26"/>
                  <w:rPrChange w:id="38196" w:author="Le Minh Nghia" w:date="2019-10-09T10:56:00Z">
                    <w:rPr/>
                  </w:rPrChange>
                </w:rPr>
                <w:t>liệu</w:t>
              </w:r>
              <w:proofErr w:type="spellEnd"/>
              <w:r w:rsidRPr="00B41112">
                <w:rPr>
                  <w:sz w:val="26"/>
                  <w:szCs w:val="26"/>
                  <w:rPrChange w:id="38197" w:author="Le Minh Nghia" w:date="2019-10-09T10:56:00Z">
                    <w:rPr/>
                  </w:rPrChange>
                </w:rPr>
                <w:t xml:space="preserve"> </w:t>
              </w:r>
              <w:proofErr w:type="spellStart"/>
              <w:r w:rsidRPr="00B41112">
                <w:rPr>
                  <w:sz w:val="26"/>
                  <w:szCs w:val="26"/>
                  <w:rPrChange w:id="38198" w:author="Le Minh Nghia" w:date="2019-10-09T10:56:00Z">
                    <w:rPr/>
                  </w:rPrChange>
                </w:rPr>
                <w:t>khi</w:t>
              </w:r>
              <w:proofErr w:type="spellEnd"/>
              <w:r w:rsidRPr="00B41112">
                <w:rPr>
                  <w:sz w:val="26"/>
                  <w:szCs w:val="26"/>
                  <w:rPrChange w:id="38199" w:author="Le Minh Nghia" w:date="2019-10-09T10:56:00Z">
                    <w:rPr/>
                  </w:rPrChange>
                </w:rPr>
                <w:t xml:space="preserve"> </w:t>
              </w:r>
              <w:proofErr w:type="spellStart"/>
              <w:r w:rsidRPr="00B41112">
                <w:rPr>
                  <w:sz w:val="26"/>
                  <w:szCs w:val="26"/>
                  <w:rPrChange w:id="38200" w:author="Le Minh Nghia" w:date="2019-10-09T10:56:00Z">
                    <w:rPr/>
                  </w:rPrChange>
                </w:rPr>
                <w:t>lưu</w:t>
              </w:r>
              <w:proofErr w:type="spellEnd"/>
              <w:r w:rsidRPr="00B41112">
                <w:rPr>
                  <w:sz w:val="26"/>
                  <w:szCs w:val="26"/>
                  <w:rPrChange w:id="38201" w:author="Le Minh Nghia" w:date="2019-10-09T10:56:00Z">
                    <w:rPr/>
                  </w:rPrChange>
                </w:rPr>
                <w:t xml:space="preserve"> </w:t>
              </w:r>
              <w:proofErr w:type="spellStart"/>
              <w:r w:rsidRPr="00B41112">
                <w:rPr>
                  <w:sz w:val="26"/>
                  <w:szCs w:val="26"/>
                  <w:rPrChange w:id="38202" w:author="Le Minh Nghia" w:date="2019-10-09T10:56:00Z">
                    <w:rPr/>
                  </w:rPrChange>
                </w:rPr>
                <w:t>trữ</w:t>
              </w:r>
              <w:proofErr w:type="spellEnd"/>
              <w:r w:rsidRPr="00B41112">
                <w:rPr>
                  <w:sz w:val="26"/>
                  <w:szCs w:val="26"/>
                  <w:rPrChange w:id="38203" w:author="Le Minh Nghia" w:date="2019-10-09T10:56:00Z">
                    <w:rPr/>
                  </w:rPrChange>
                </w:rPr>
                <w:t xml:space="preserve">, </w:t>
              </w:r>
              <w:proofErr w:type="spellStart"/>
              <w:r w:rsidRPr="00B41112">
                <w:rPr>
                  <w:sz w:val="26"/>
                  <w:szCs w:val="26"/>
                  <w:rPrChange w:id="38204" w:author="Le Minh Nghia" w:date="2019-10-09T10:56:00Z">
                    <w:rPr/>
                  </w:rPrChange>
                </w:rPr>
                <w:t>những</w:t>
              </w:r>
              <w:proofErr w:type="spellEnd"/>
              <w:r w:rsidRPr="00B41112">
                <w:rPr>
                  <w:sz w:val="26"/>
                  <w:szCs w:val="26"/>
                  <w:rPrChange w:id="38205" w:author="Le Minh Nghia" w:date="2019-10-09T10:56:00Z">
                    <w:rPr/>
                  </w:rPrChange>
                </w:rPr>
                <w:t xml:space="preserve"> ai </w:t>
              </w:r>
              <w:proofErr w:type="spellStart"/>
              <w:r w:rsidRPr="00B41112">
                <w:rPr>
                  <w:sz w:val="26"/>
                  <w:szCs w:val="26"/>
                  <w:rPrChange w:id="38206" w:author="Le Minh Nghia" w:date="2019-10-09T10:56:00Z">
                    <w:rPr/>
                  </w:rPrChange>
                </w:rPr>
                <w:t>có</w:t>
              </w:r>
              <w:proofErr w:type="spellEnd"/>
              <w:r w:rsidRPr="00B41112">
                <w:rPr>
                  <w:sz w:val="26"/>
                  <w:szCs w:val="26"/>
                  <w:rPrChange w:id="38207" w:author="Le Minh Nghia" w:date="2019-10-09T10:56:00Z">
                    <w:rPr/>
                  </w:rPrChange>
                </w:rPr>
                <w:t xml:space="preserve"> </w:t>
              </w:r>
              <w:proofErr w:type="spellStart"/>
              <w:r w:rsidRPr="00B41112">
                <w:rPr>
                  <w:sz w:val="26"/>
                  <w:szCs w:val="26"/>
                  <w:rPrChange w:id="38208" w:author="Le Minh Nghia" w:date="2019-10-09T10:56:00Z">
                    <w:rPr/>
                  </w:rPrChange>
                </w:rPr>
                <w:t>thể</w:t>
              </w:r>
              <w:proofErr w:type="spellEnd"/>
              <w:r w:rsidRPr="00B41112">
                <w:rPr>
                  <w:sz w:val="26"/>
                  <w:szCs w:val="26"/>
                  <w:rPrChange w:id="38209" w:author="Le Minh Nghia" w:date="2019-10-09T10:56:00Z">
                    <w:rPr/>
                  </w:rPrChange>
                </w:rPr>
                <w:t xml:space="preserve"> </w:t>
              </w:r>
              <w:proofErr w:type="spellStart"/>
              <w:r w:rsidRPr="00B41112">
                <w:rPr>
                  <w:sz w:val="26"/>
                  <w:szCs w:val="26"/>
                  <w:rPrChange w:id="38210" w:author="Le Minh Nghia" w:date="2019-10-09T10:56:00Z">
                    <w:rPr/>
                  </w:rPrChange>
                </w:rPr>
                <w:t>đăng</w:t>
              </w:r>
              <w:proofErr w:type="spellEnd"/>
              <w:r w:rsidRPr="00B41112">
                <w:rPr>
                  <w:sz w:val="26"/>
                  <w:szCs w:val="26"/>
                  <w:rPrChange w:id="38211" w:author="Le Minh Nghia" w:date="2019-10-09T10:56:00Z">
                    <w:rPr/>
                  </w:rPrChange>
                </w:rPr>
                <w:t xml:space="preserve"> </w:t>
              </w:r>
              <w:proofErr w:type="spellStart"/>
              <w:r w:rsidRPr="00B41112">
                <w:rPr>
                  <w:sz w:val="26"/>
                  <w:szCs w:val="26"/>
                  <w:rPrChange w:id="38212" w:author="Le Minh Nghia" w:date="2019-10-09T10:56:00Z">
                    <w:rPr/>
                  </w:rPrChange>
                </w:rPr>
                <w:t>nhập</w:t>
              </w:r>
              <w:proofErr w:type="spellEnd"/>
              <w:r w:rsidRPr="00B41112">
                <w:rPr>
                  <w:sz w:val="26"/>
                  <w:szCs w:val="26"/>
                  <w:rPrChange w:id="38213" w:author="Le Minh Nghia" w:date="2019-10-09T10:56:00Z">
                    <w:rPr/>
                  </w:rPrChange>
                </w:rPr>
                <w:t xml:space="preserve"> </w:t>
              </w:r>
              <w:proofErr w:type="spellStart"/>
              <w:r w:rsidRPr="00B41112">
                <w:rPr>
                  <w:sz w:val="26"/>
                  <w:szCs w:val="26"/>
                  <w:rPrChange w:id="38214" w:author="Le Minh Nghia" w:date="2019-10-09T10:56:00Z">
                    <w:rPr/>
                  </w:rPrChange>
                </w:rPr>
                <w:t>vào</w:t>
              </w:r>
              <w:proofErr w:type="spellEnd"/>
              <w:r w:rsidRPr="00B41112">
                <w:rPr>
                  <w:sz w:val="26"/>
                  <w:szCs w:val="26"/>
                  <w:rPrChange w:id="38215" w:author="Le Minh Nghia" w:date="2019-10-09T10:56:00Z">
                    <w:rPr/>
                  </w:rPrChange>
                </w:rPr>
                <w:t xml:space="preserve"> </w:t>
              </w:r>
              <w:proofErr w:type="spellStart"/>
              <w:r w:rsidRPr="00B41112">
                <w:rPr>
                  <w:sz w:val="26"/>
                  <w:szCs w:val="26"/>
                  <w:rPrChange w:id="38216" w:author="Le Minh Nghia" w:date="2019-10-09T10:56:00Z">
                    <w:rPr/>
                  </w:rPrChange>
                </w:rPr>
                <w:t>hệ</w:t>
              </w:r>
              <w:proofErr w:type="spellEnd"/>
              <w:r w:rsidRPr="00B41112">
                <w:rPr>
                  <w:sz w:val="26"/>
                  <w:szCs w:val="26"/>
                  <w:rPrChange w:id="38217" w:author="Le Minh Nghia" w:date="2019-10-09T10:56:00Z">
                    <w:rPr/>
                  </w:rPrChange>
                </w:rPr>
                <w:t xml:space="preserve"> </w:t>
              </w:r>
              <w:proofErr w:type="spellStart"/>
              <w:r w:rsidRPr="00B41112">
                <w:rPr>
                  <w:sz w:val="26"/>
                  <w:szCs w:val="26"/>
                  <w:rPrChange w:id="38218" w:author="Le Minh Nghia" w:date="2019-10-09T10:56:00Z">
                    <w:rPr/>
                  </w:rPrChange>
                </w:rPr>
                <w:t>thống</w:t>
              </w:r>
              <w:proofErr w:type="spellEnd"/>
              <w:r w:rsidRPr="00B41112">
                <w:rPr>
                  <w:sz w:val="26"/>
                  <w:szCs w:val="26"/>
                  <w:rPrChange w:id="38219" w:author="Le Minh Nghia" w:date="2019-10-09T10:56:00Z">
                    <w:rPr/>
                  </w:rPrChange>
                </w:rPr>
                <w:t xml:space="preserve">, </w:t>
              </w:r>
              <w:proofErr w:type="spellStart"/>
              <w:r w:rsidRPr="00B41112">
                <w:rPr>
                  <w:sz w:val="26"/>
                  <w:szCs w:val="26"/>
                  <w:rPrChange w:id="38220" w:author="Le Minh Nghia" w:date="2019-10-09T10:56:00Z">
                    <w:rPr/>
                  </w:rPrChange>
                </w:rPr>
                <w:t>thông</w:t>
              </w:r>
              <w:proofErr w:type="spellEnd"/>
              <w:r w:rsidRPr="00B41112">
                <w:rPr>
                  <w:sz w:val="26"/>
                  <w:szCs w:val="26"/>
                  <w:rPrChange w:id="38221" w:author="Le Minh Nghia" w:date="2019-10-09T10:56:00Z">
                    <w:rPr/>
                  </w:rPrChange>
                </w:rPr>
                <w:t xml:space="preserve"> tin </w:t>
              </w:r>
              <w:proofErr w:type="spellStart"/>
              <w:r w:rsidRPr="00B41112">
                <w:rPr>
                  <w:sz w:val="26"/>
                  <w:szCs w:val="26"/>
                  <w:rPrChange w:id="38222" w:author="Le Minh Nghia" w:date="2019-10-09T10:56:00Z">
                    <w:rPr/>
                  </w:rPrChange>
                </w:rPr>
                <w:t>cần</w:t>
              </w:r>
              <w:proofErr w:type="spellEnd"/>
              <w:r w:rsidRPr="00B41112">
                <w:rPr>
                  <w:sz w:val="26"/>
                  <w:szCs w:val="26"/>
                  <w:rPrChange w:id="38223" w:author="Le Minh Nghia" w:date="2019-10-09T10:56:00Z">
                    <w:rPr/>
                  </w:rPrChange>
                </w:rPr>
                <w:t xml:space="preserve"> </w:t>
              </w:r>
              <w:proofErr w:type="spellStart"/>
              <w:r w:rsidRPr="00B41112">
                <w:rPr>
                  <w:sz w:val="26"/>
                  <w:szCs w:val="26"/>
                  <w:rPrChange w:id="38224" w:author="Le Minh Nghia" w:date="2019-10-09T10:56:00Z">
                    <w:rPr/>
                  </w:rPrChange>
                </w:rPr>
                <w:t>lưu</w:t>
              </w:r>
              <w:proofErr w:type="spellEnd"/>
              <w:r w:rsidRPr="00B41112">
                <w:rPr>
                  <w:sz w:val="26"/>
                  <w:szCs w:val="26"/>
                  <w:rPrChange w:id="38225" w:author="Le Minh Nghia" w:date="2019-10-09T10:56:00Z">
                    <w:rPr/>
                  </w:rPrChange>
                </w:rPr>
                <w:t xml:space="preserve"> </w:t>
              </w:r>
              <w:proofErr w:type="spellStart"/>
              <w:r w:rsidRPr="00B41112">
                <w:rPr>
                  <w:sz w:val="26"/>
                  <w:szCs w:val="26"/>
                  <w:rPrChange w:id="38226" w:author="Le Minh Nghia" w:date="2019-10-09T10:56:00Z">
                    <w:rPr/>
                  </w:rPrChange>
                </w:rPr>
                <w:t>chính</w:t>
              </w:r>
              <w:proofErr w:type="spellEnd"/>
              <w:r w:rsidRPr="00B41112">
                <w:rPr>
                  <w:sz w:val="26"/>
                  <w:szCs w:val="26"/>
                  <w:rPrChange w:id="38227" w:author="Le Minh Nghia" w:date="2019-10-09T10:56:00Z">
                    <w:rPr/>
                  </w:rPrChange>
                </w:rPr>
                <w:t xml:space="preserve"> </w:t>
              </w:r>
              <w:proofErr w:type="spellStart"/>
              <w:r w:rsidRPr="00B41112">
                <w:rPr>
                  <w:sz w:val="26"/>
                  <w:szCs w:val="26"/>
                  <w:rPrChange w:id="38228" w:author="Le Minh Nghia" w:date="2019-10-09T10:56:00Z">
                    <w:rPr/>
                  </w:rPrChange>
                </w:rPr>
                <w:t>xác</w:t>
              </w:r>
              <w:proofErr w:type="spellEnd"/>
              <w:r w:rsidRPr="00B41112">
                <w:rPr>
                  <w:sz w:val="26"/>
                  <w:szCs w:val="26"/>
                  <w:rPrChange w:id="38229" w:author="Le Minh Nghia" w:date="2019-10-09T10:56:00Z">
                    <w:rPr/>
                  </w:rPrChange>
                </w:rPr>
                <w:t xml:space="preserve">, </w:t>
              </w:r>
              <w:proofErr w:type="spellStart"/>
              <w:r w:rsidRPr="00B41112">
                <w:rPr>
                  <w:sz w:val="26"/>
                  <w:szCs w:val="26"/>
                  <w:rPrChange w:id="38230" w:author="Le Minh Nghia" w:date="2019-10-09T10:56:00Z">
                    <w:rPr/>
                  </w:rPrChange>
                </w:rPr>
                <w:t>minh</w:t>
              </w:r>
              <w:proofErr w:type="spellEnd"/>
              <w:r w:rsidRPr="00B41112">
                <w:rPr>
                  <w:sz w:val="26"/>
                  <w:szCs w:val="26"/>
                  <w:rPrChange w:id="38231" w:author="Le Minh Nghia" w:date="2019-10-09T10:56:00Z">
                    <w:rPr/>
                  </w:rPrChange>
                </w:rPr>
                <w:t xml:space="preserve"> </w:t>
              </w:r>
              <w:proofErr w:type="spellStart"/>
              <w:r w:rsidRPr="00B41112">
                <w:rPr>
                  <w:sz w:val="26"/>
                  <w:szCs w:val="26"/>
                  <w:rPrChange w:id="38232" w:author="Le Minh Nghia" w:date="2019-10-09T10:56:00Z">
                    <w:rPr/>
                  </w:rPrChange>
                </w:rPr>
                <w:t>bạch</w:t>
              </w:r>
              <w:proofErr w:type="spellEnd"/>
              <w:r w:rsidRPr="00B41112">
                <w:rPr>
                  <w:sz w:val="26"/>
                  <w:szCs w:val="26"/>
                  <w:rPrChange w:id="38233" w:author="Le Minh Nghia" w:date="2019-10-09T10:56:00Z">
                    <w:rPr/>
                  </w:rPrChange>
                </w:rPr>
                <w:t xml:space="preserve">, </w:t>
              </w:r>
              <w:proofErr w:type="spellStart"/>
              <w:r w:rsidRPr="00B41112">
                <w:rPr>
                  <w:sz w:val="26"/>
                  <w:szCs w:val="26"/>
                  <w:rPrChange w:id="38234" w:author="Le Minh Nghia" w:date="2019-10-09T10:56:00Z">
                    <w:rPr/>
                  </w:rPrChange>
                </w:rPr>
                <w:t>rõ</w:t>
              </w:r>
              <w:proofErr w:type="spellEnd"/>
              <w:r w:rsidRPr="00B41112">
                <w:rPr>
                  <w:sz w:val="26"/>
                  <w:szCs w:val="26"/>
                  <w:rPrChange w:id="38235" w:author="Le Minh Nghia" w:date="2019-10-09T10:56:00Z">
                    <w:rPr/>
                  </w:rPrChange>
                </w:rPr>
                <w:t xml:space="preserve"> </w:t>
              </w:r>
              <w:proofErr w:type="spellStart"/>
              <w:r w:rsidRPr="00B41112">
                <w:rPr>
                  <w:sz w:val="26"/>
                  <w:szCs w:val="26"/>
                  <w:rPrChange w:id="38236" w:author="Le Minh Nghia" w:date="2019-10-09T10:56:00Z">
                    <w:rPr/>
                  </w:rPrChange>
                </w:rPr>
                <w:t>ràng</w:t>
              </w:r>
              <w:proofErr w:type="spellEnd"/>
              <w:r w:rsidRPr="00B41112">
                <w:rPr>
                  <w:sz w:val="26"/>
                  <w:szCs w:val="26"/>
                  <w:rPrChange w:id="38237" w:author="Le Minh Nghia" w:date="2019-10-09T10:56:00Z">
                    <w:rPr/>
                  </w:rPrChange>
                </w:rPr>
                <w:t>.</w:t>
              </w:r>
            </w:ins>
          </w:p>
          <w:p w:rsidR="00B41112" w:rsidRPr="00B41112" w:rsidRDefault="00B41112" w:rsidP="00B41112">
            <w:pPr>
              <w:numPr>
                <w:ilvl w:val="0"/>
                <w:numId w:val="53"/>
              </w:numPr>
              <w:spacing w:before="120" w:after="0" w:line="264" w:lineRule="auto"/>
              <w:jc w:val="both"/>
              <w:rPr>
                <w:ins w:id="38238" w:author="Le Minh Nghia" w:date="2019-10-09T10:54:00Z"/>
                <w:sz w:val="26"/>
                <w:szCs w:val="26"/>
                <w:rPrChange w:id="38239" w:author="Le Minh Nghia" w:date="2019-10-09T10:56:00Z">
                  <w:rPr>
                    <w:ins w:id="38240" w:author="Le Minh Nghia" w:date="2019-10-09T10:54:00Z"/>
                  </w:rPr>
                </w:rPrChange>
              </w:rPr>
            </w:pPr>
            <w:proofErr w:type="spellStart"/>
            <w:ins w:id="38241" w:author="Le Minh Nghia" w:date="2019-10-09T10:54:00Z">
              <w:r w:rsidRPr="00B41112">
                <w:rPr>
                  <w:sz w:val="26"/>
                  <w:szCs w:val="26"/>
                  <w:rPrChange w:id="38242" w:author="Le Minh Nghia" w:date="2019-10-09T10:56:00Z">
                    <w:rPr/>
                  </w:rPrChange>
                </w:rPr>
                <w:t>Phân</w:t>
              </w:r>
              <w:proofErr w:type="spellEnd"/>
              <w:r w:rsidRPr="00B41112">
                <w:rPr>
                  <w:sz w:val="26"/>
                  <w:szCs w:val="26"/>
                  <w:rPrChange w:id="38243" w:author="Le Minh Nghia" w:date="2019-10-09T10:56:00Z">
                    <w:rPr/>
                  </w:rPrChange>
                </w:rPr>
                <w:t xml:space="preserve"> </w:t>
              </w:r>
              <w:proofErr w:type="spellStart"/>
              <w:r w:rsidRPr="00B41112">
                <w:rPr>
                  <w:sz w:val="26"/>
                  <w:szCs w:val="26"/>
                  <w:rPrChange w:id="38244" w:author="Le Minh Nghia" w:date="2019-10-09T10:56:00Z">
                    <w:rPr/>
                  </w:rPrChange>
                </w:rPr>
                <w:t>tích</w:t>
              </w:r>
              <w:proofErr w:type="spellEnd"/>
              <w:r w:rsidRPr="00B41112">
                <w:rPr>
                  <w:sz w:val="26"/>
                  <w:szCs w:val="26"/>
                  <w:rPrChange w:id="38245" w:author="Le Minh Nghia" w:date="2019-10-09T10:56:00Z">
                    <w:rPr/>
                  </w:rPrChange>
                </w:rPr>
                <w:t xml:space="preserve">: </w:t>
              </w:r>
              <w:proofErr w:type="spellStart"/>
              <w:r w:rsidRPr="00B41112">
                <w:rPr>
                  <w:sz w:val="26"/>
                  <w:szCs w:val="26"/>
                  <w:rPrChange w:id="38246" w:author="Le Minh Nghia" w:date="2019-10-09T10:56:00Z">
                    <w:rPr/>
                  </w:rPrChange>
                </w:rPr>
                <w:t>phân</w:t>
              </w:r>
              <w:proofErr w:type="spellEnd"/>
              <w:r w:rsidRPr="00B41112">
                <w:rPr>
                  <w:sz w:val="26"/>
                  <w:szCs w:val="26"/>
                  <w:rPrChange w:id="38247" w:author="Le Minh Nghia" w:date="2019-10-09T10:56:00Z">
                    <w:rPr/>
                  </w:rPrChange>
                </w:rPr>
                <w:t xml:space="preserve"> </w:t>
              </w:r>
              <w:proofErr w:type="spellStart"/>
              <w:r w:rsidRPr="00B41112">
                <w:rPr>
                  <w:sz w:val="26"/>
                  <w:szCs w:val="26"/>
                  <w:rPrChange w:id="38248" w:author="Le Minh Nghia" w:date="2019-10-09T10:56:00Z">
                    <w:rPr/>
                  </w:rPrChange>
                </w:rPr>
                <w:t>tích</w:t>
              </w:r>
              <w:proofErr w:type="spellEnd"/>
              <w:r w:rsidRPr="00B41112">
                <w:rPr>
                  <w:sz w:val="26"/>
                  <w:szCs w:val="26"/>
                  <w:rPrChange w:id="38249" w:author="Le Minh Nghia" w:date="2019-10-09T10:56:00Z">
                    <w:rPr/>
                  </w:rPrChange>
                </w:rPr>
                <w:t xml:space="preserve"> </w:t>
              </w:r>
              <w:proofErr w:type="spellStart"/>
              <w:r w:rsidRPr="00B41112">
                <w:rPr>
                  <w:sz w:val="26"/>
                  <w:szCs w:val="26"/>
                  <w:rPrChange w:id="38250" w:author="Le Minh Nghia" w:date="2019-10-09T10:56:00Z">
                    <w:rPr/>
                  </w:rPrChange>
                </w:rPr>
                <w:t>yêu</w:t>
              </w:r>
              <w:proofErr w:type="spellEnd"/>
              <w:r w:rsidRPr="00B41112">
                <w:rPr>
                  <w:sz w:val="26"/>
                  <w:szCs w:val="26"/>
                  <w:rPrChange w:id="38251" w:author="Le Minh Nghia" w:date="2019-10-09T10:56:00Z">
                    <w:rPr/>
                  </w:rPrChange>
                </w:rPr>
                <w:t xml:space="preserve"> </w:t>
              </w:r>
              <w:proofErr w:type="spellStart"/>
              <w:r w:rsidRPr="00B41112">
                <w:rPr>
                  <w:sz w:val="26"/>
                  <w:szCs w:val="26"/>
                  <w:rPrChange w:id="38252" w:author="Le Minh Nghia" w:date="2019-10-09T10:56:00Z">
                    <w:rPr/>
                  </w:rPrChange>
                </w:rPr>
                <w:t>cầu</w:t>
              </w:r>
              <w:proofErr w:type="spellEnd"/>
              <w:r w:rsidRPr="00B41112">
                <w:rPr>
                  <w:sz w:val="26"/>
                  <w:szCs w:val="26"/>
                  <w:rPrChange w:id="38253" w:author="Le Minh Nghia" w:date="2019-10-09T10:56:00Z">
                    <w:rPr/>
                  </w:rPrChange>
                </w:rPr>
                <w:t xml:space="preserve"> </w:t>
              </w:r>
              <w:proofErr w:type="spellStart"/>
              <w:r w:rsidRPr="00B41112">
                <w:rPr>
                  <w:sz w:val="26"/>
                  <w:szCs w:val="26"/>
                  <w:rPrChange w:id="38254" w:author="Le Minh Nghia" w:date="2019-10-09T10:56:00Z">
                    <w:rPr/>
                  </w:rPrChange>
                </w:rPr>
                <w:t>từ</w:t>
              </w:r>
              <w:proofErr w:type="spellEnd"/>
              <w:r w:rsidRPr="00B41112">
                <w:rPr>
                  <w:sz w:val="26"/>
                  <w:szCs w:val="26"/>
                  <w:rPrChange w:id="38255" w:author="Le Minh Nghia" w:date="2019-10-09T10:56:00Z">
                    <w:rPr/>
                  </w:rPrChange>
                </w:rPr>
                <w:t xml:space="preserve"> </w:t>
              </w:r>
              <w:proofErr w:type="spellStart"/>
              <w:r w:rsidRPr="00B41112">
                <w:rPr>
                  <w:sz w:val="26"/>
                  <w:szCs w:val="26"/>
                  <w:rPrChange w:id="38256" w:author="Le Minh Nghia" w:date="2019-10-09T10:56:00Z">
                    <w:rPr/>
                  </w:rPrChange>
                </w:rPr>
                <w:t>các</w:t>
              </w:r>
              <w:proofErr w:type="spellEnd"/>
              <w:r w:rsidRPr="00B41112">
                <w:rPr>
                  <w:sz w:val="26"/>
                  <w:szCs w:val="26"/>
                  <w:rPrChange w:id="38257" w:author="Le Minh Nghia" w:date="2019-10-09T10:56:00Z">
                    <w:rPr/>
                  </w:rPrChange>
                </w:rPr>
                <w:t xml:space="preserve"> </w:t>
              </w:r>
              <w:proofErr w:type="spellStart"/>
              <w:r w:rsidRPr="00B41112">
                <w:rPr>
                  <w:sz w:val="26"/>
                  <w:szCs w:val="26"/>
                  <w:rPrChange w:id="38258" w:author="Le Minh Nghia" w:date="2019-10-09T10:56:00Z">
                    <w:rPr/>
                  </w:rPrChange>
                </w:rPr>
                <w:t>thông</w:t>
              </w:r>
              <w:proofErr w:type="spellEnd"/>
              <w:r w:rsidRPr="00B41112">
                <w:rPr>
                  <w:sz w:val="26"/>
                  <w:szCs w:val="26"/>
                  <w:rPrChange w:id="38259" w:author="Le Minh Nghia" w:date="2019-10-09T10:56:00Z">
                    <w:rPr/>
                  </w:rPrChange>
                </w:rPr>
                <w:t xml:space="preserve"> tin </w:t>
              </w:r>
              <w:proofErr w:type="spellStart"/>
              <w:r w:rsidRPr="00B41112">
                <w:rPr>
                  <w:sz w:val="26"/>
                  <w:szCs w:val="26"/>
                  <w:rPrChange w:id="38260" w:author="Le Minh Nghia" w:date="2019-10-09T10:56:00Z">
                    <w:rPr/>
                  </w:rPrChange>
                </w:rPr>
                <w:t>đã</w:t>
              </w:r>
              <w:proofErr w:type="spellEnd"/>
              <w:r w:rsidRPr="00B41112">
                <w:rPr>
                  <w:sz w:val="26"/>
                  <w:szCs w:val="26"/>
                  <w:rPrChange w:id="38261" w:author="Le Minh Nghia" w:date="2019-10-09T10:56:00Z">
                    <w:rPr/>
                  </w:rPrChange>
                </w:rPr>
                <w:t xml:space="preserve"> </w:t>
              </w:r>
              <w:proofErr w:type="spellStart"/>
              <w:r w:rsidRPr="00B41112">
                <w:rPr>
                  <w:sz w:val="26"/>
                  <w:szCs w:val="26"/>
                  <w:rPrChange w:id="38262" w:author="Le Minh Nghia" w:date="2019-10-09T10:56:00Z">
                    <w:rPr/>
                  </w:rPrChange>
                </w:rPr>
                <w:t>thu</w:t>
              </w:r>
              <w:proofErr w:type="spellEnd"/>
              <w:r w:rsidRPr="00B41112">
                <w:rPr>
                  <w:sz w:val="26"/>
                  <w:szCs w:val="26"/>
                  <w:rPrChange w:id="38263" w:author="Le Minh Nghia" w:date="2019-10-09T10:56:00Z">
                    <w:rPr/>
                  </w:rPrChange>
                </w:rPr>
                <w:t xml:space="preserve"> </w:t>
              </w:r>
              <w:proofErr w:type="spellStart"/>
              <w:r w:rsidRPr="00B41112">
                <w:rPr>
                  <w:sz w:val="26"/>
                  <w:szCs w:val="26"/>
                  <w:rPrChange w:id="38264" w:author="Le Minh Nghia" w:date="2019-10-09T10:56:00Z">
                    <w:rPr/>
                  </w:rPrChange>
                </w:rPr>
                <w:t>thập</w:t>
              </w:r>
              <w:proofErr w:type="spellEnd"/>
              <w:r w:rsidRPr="00B41112">
                <w:rPr>
                  <w:sz w:val="26"/>
                  <w:szCs w:val="26"/>
                  <w:rPrChange w:id="38265" w:author="Le Minh Nghia" w:date="2019-10-09T10:56:00Z">
                    <w:rPr/>
                  </w:rPrChange>
                </w:rPr>
                <w:t xml:space="preserve">, </w:t>
              </w:r>
              <w:proofErr w:type="spellStart"/>
              <w:r w:rsidRPr="00B41112">
                <w:rPr>
                  <w:sz w:val="26"/>
                  <w:szCs w:val="26"/>
                  <w:rPrChange w:id="38266" w:author="Le Minh Nghia" w:date="2019-10-09T10:56:00Z">
                    <w:rPr/>
                  </w:rPrChange>
                </w:rPr>
                <w:t>viết</w:t>
              </w:r>
              <w:proofErr w:type="spellEnd"/>
              <w:r w:rsidRPr="00B41112">
                <w:rPr>
                  <w:sz w:val="26"/>
                  <w:szCs w:val="26"/>
                  <w:rPrChange w:id="38267" w:author="Le Minh Nghia" w:date="2019-10-09T10:56:00Z">
                    <w:rPr/>
                  </w:rPrChange>
                </w:rPr>
                <w:t xml:space="preserve"> </w:t>
              </w:r>
              <w:proofErr w:type="spellStart"/>
              <w:r w:rsidRPr="00B41112">
                <w:rPr>
                  <w:sz w:val="26"/>
                  <w:szCs w:val="26"/>
                  <w:rPrChange w:id="38268" w:author="Le Minh Nghia" w:date="2019-10-09T10:56:00Z">
                    <w:rPr/>
                  </w:rPrChange>
                </w:rPr>
                <w:t>tài</w:t>
              </w:r>
              <w:proofErr w:type="spellEnd"/>
              <w:r w:rsidRPr="00B41112">
                <w:rPr>
                  <w:sz w:val="26"/>
                  <w:szCs w:val="26"/>
                  <w:rPrChange w:id="38269" w:author="Le Minh Nghia" w:date="2019-10-09T10:56:00Z">
                    <w:rPr/>
                  </w:rPrChange>
                </w:rPr>
                <w:t xml:space="preserve"> </w:t>
              </w:r>
              <w:proofErr w:type="spellStart"/>
              <w:r w:rsidRPr="00B41112">
                <w:rPr>
                  <w:sz w:val="26"/>
                  <w:szCs w:val="26"/>
                  <w:rPrChange w:id="38270" w:author="Le Minh Nghia" w:date="2019-10-09T10:56:00Z">
                    <w:rPr/>
                  </w:rPrChange>
                </w:rPr>
                <w:t>liệu</w:t>
              </w:r>
              <w:proofErr w:type="spellEnd"/>
              <w:r w:rsidRPr="00B41112">
                <w:rPr>
                  <w:sz w:val="26"/>
                  <w:szCs w:val="26"/>
                  <w:rPrChange w:id="38271" w:author="Le Minh Nghia" w:date="2019-10-09T10:56:00Z">
                    <w:rPr/>
                  </w:rPrChange>
                </w:rPr>
                <w:t xml:space="preserve"> </w:t>
              </w:r>
              <w:proofErr w:type="spellStart"/>
              <w:r w:rsidRPr="00B41112">
                <w:rPr>
                  <w:sz w:val="26"/>
                  <w:szCs w:val="26"/>
                  <w:rPrChange w:id="38272" w:author="Le Minh Nghia" w:date="2019-10-09T10:56:00Z">
                    <w:rPr/>
                  </w:rPrChange>
                </w:rPr>
                <w:t>phân</w:t>
              </w:r>
              <w:proofErr w:type="spellEnd"/>
              <w:r w:rsidRPr="00B41112">
                <w:rPr>
                  <w:sz w:val="26"/>
                  <w:szCs w:val="26"/>
                  <w:rPrChange w:id="38273" w:author="Le Minh Nghia" w:date="2019-10-09T10:56:00Z">
                    <w:rPr/>
                  </w:rPrChange>
                </w:rPr>
                <w:t xml:space="preserve"> </w:t>
              </w:r>
              <w:proofErr w:type="spellStart"/>
              <w:r w:rsidRPr="00B41112">
                <w:rPr>
                  <w:sz w:val="26"/>
                  <w:szCs w:val="26"/>
                  <w:rPrChange w:id="38274" w:author="Le Minh Nghia" w:date="2019-10-09T10:56:00Z">
                    <w:rPr/>
                  </w:rPrChange>
                </w:rPr>
                <w:t>tích</w:t>
              </w:r>
              <w:proofErr w:type="spellEnd"/>
              <w:r w:rsidRPr="00B41112">
                <w:rPr>
                  <w:sz w:val="26"/>
                  <w:szCs w:val="26"/>
                  <w:rPrChange w:id="38275" w:author="Le Minh Nghia" w:date="2019-10-09T10:56:00Z">
                    <w:rPr/>
                  </w:rPrChange>
                </w:rPr>
                <w:t xml:space="preserve"> </w:t>
              </w:r>
              <w:proofErr w:type="spellStart"/>
              <w:r w:rsidRPr="00B41112">
                <w:rPr>
                  <w:sz w:val="26"/>
                  <w:szCs w:val="26"/>
                  <w:rPrChange w:id="38276" w:author="Le Minh Nghia" w:date="2019-10-09T10:56:00Z">
                    <w:rPr/>
                  </w:rPrChange>
                </w:rPr>
                <w:t>yêu</w:t>
              </w:r>
              <w:proofErr w:type="spellEnd"/>
              <w:r w:rsidRPr="00B41112">
                <w:rPr>
                  <w:sz w:val="26"/>
                  <w:szCs w:val="26"/>
                  <w:rPrChange w:id="38277" w:author="Le Minh Nghia" w:date="2019-10-09T10:56:00Z">
                    <w:rPr/>
                  </w:rPrChange>
                </w:rPr>
                <w:t xml:space="preserve"> </w:t>
              </w:r>
              <w:proofErr w:type="spellStart"/>
              <w:r w:rsidRPr="00B41112">
                <w:rPr>
                  <w:sz w:val="26"/>
                  <w:szCs w:val="26"/>
                  <w:rPrChange w:id="38278" w:author="Le Minh Nghia" w:date="2019-10-09T10:56:00Z">
                    <w:rPr/>
                  </w:rPrChange>
                </w:rPr>
                <w:t>cầu</w:t>
              </w:r>
              <w:proofErr w:type="spellEnd"/>
              <w:r w:rsidRPr="00B41112">
                <w:rPr>
                  <w:sz w:val="26"/>
                  <w:szCs w:val="26"/>
                  <w:rPrChange w:id="38279" w:author="Le Minh Nghia" w:date="2019-10-09T10:56:00Z">
                    <w:rPr/>
                  </w:rPrChange>
                </w:rPr>
                <w:t xml:space="preserve">, </w:t>
              </w:r>
              <w:proofErr w:type="spellStart"/>
              <w:r w:rsidRPr="00B41112">
                <w:rPr>
                  <w:sz w:val="26"/>
                  <w:szCs w:val="26"/>
                  <w:rPrChange w:id="38280" w:author="Le Minh Nghia" w:date="2019-10-09T10:56:00Z">
                    <w:rPr/>
                  </w:rPrChange>
                </w:rPr>
                <w:t>tài</w:t>
              </w:r>
              <w:proofErr w:type="spellEnd"/>
              <w:r w:rsidRPr="00B41112">
                <w:rPr>
                  <w:sz w:val="26"/>
                  <w:szCs w:val="26"/>
                  <w:rPrChange w:id="38281" w:author="Le Minh Nghia" w:date="2019-10-09T10:56:00Z">
                    <w:rPr/>
                  </w:rPrChange>
                </w:rPr>
                <w:t xml:space="preserve"> </w:t>
              </w:r>
              <w:proofErr w:type="spellStart"/>
              <w:r w:rsidRPr="00B41112">
                <w:rPr>
                  <w:sz w:val="26"/>
                  <w:szCs w:val="26"/>
                  <w:rPrChange w:id="38282" w:author="Le Minh Nghia" w:date="2019-10-09T10:56:00Z">
                    <w:rPr/>
                  </w:rPrChange>
                </w:rPr>
                <w:t>liệu</w:t>
              </w:r>
              <w:proofErr w:type="spellEnd"/>
              <w:r w:rsidRPr="00B41112">
                <w:rPr>
                  <w:sz w:val="26"/>
                  <w:szCs w:val="26"/>
                  <w:rPrChange w:id="38283" w:author="Le Minh Nghia" w:date="2019-10-09T10:56:00Z">
                    <w:rPr/>
                  </w:rPrChange>
                </w:rPr>
                <w:t xml:space="preserve"> </w:t>
              </w:r>
              <w:proofErr w:type="spellStart"/>
              <w:r w:rsidRPr="00B41112">
                <w:rPr>
                  <w:sz w:val="26"/>
                  <w:szCs w:val="26"/>
                  <w:rPrChange w:id="38284" w:author="Le Minh Nghia" w:date="2019-10-09T10:56:00Z">
                    <w:rPr/>
                  </w:rPrChange>
                </w:rPr>
                <w:t>thống</w:t>
              </w:r>
              <w:proofErr w:type="spellEnd"/>
              <w:r w:rsidRPr="00B41112">
                <w:rPr>
                  <w:sz w:val="26"/>
                  <w:szCs w:val="26"/>
                  <w:rPrChange w:id="38285" w:author="Le Minh Nghia" w:date="2019-10-09T10:56:00Z">
                    <w:rPr/>
                  </w:rPrChange>
                </w:rPr>
                <w:t xml:space="preserve"> </w:t>
              </w:r>
              <w:proofErr w:type="spellStart"/>
              <w:r w:rsidRPr="00B41112">
                <w:rPr>
                  <w:sz w:val="26"/>
                  <w:szCs w:val="26"/>
                  <w:rPrChange w:id="38286" w:author="Le Minh Nghia" w:date="2019-10-09T10:56:00Z">
                    <w:rPr/>
                  </w:rPrChange>
                </w:rPr>
                <w:t>kê</w:t>
              </w:r>
              <w:proofErr w:type="spellEnd"/>
              <w:r w:rsidRPr="00B41112">
                <w:rPr>
                  <w:sz w:val="26"/>
                  <w:szCs w:val="26"/>
                  <w:rPrChange w:id="38287" w:author="Le Minh Nghia" w:date="2019-10-09T10:56:00Z">
                    <w:rPr/>
                  </w:rPrChange>
                </w:rPr>
                <w:t>.</w:t>
              </w:r>
            </w:ins>
          </w:p>
          <w:p w:rsidR="00B41112" w:rsidRPr="00B41112" w:rsidRDefault="00B41112" w:rsidP="00B41112">
            <w:pPr>
              <w:numPr>
                <w:ilvl w:val="0"/>
                <w:numId w:val="53"/>
              </w:numPr>
              <w:spacing w:before="120" w:after="0" w:line="264" w:lineRule="auto"/>
              <w:jc w:val="both"/>
              <w:rPr>
                <w:ins w:id="38288" w:author="Le Minh Nghia" w:date="2019-10-09T10:54:00Z"/>
                <w:sz w:val="26"/>
                <w:szCs w:val="26"/>
                <w:rPrChange w:id="38289" w:author="Le Minh Nghia" w:date="2019-10-09T10:56:00Z">
                  <w:rPr>
                    <w:ins w:id="38290" w:author="Le Minh Nghia" w:date="2019-10-09T10:54:00Z"/>
                  </w:rPr>
                </w:rPrChange>
              </w:rPr>
            </w:pPr>
            <w:proofErr w:type="spellStart"/>
            <w:ins w:id="38291" w:author="Le Minh Nghia" w:date="2019-10-09T10:54:00Z">
              <w:r w:rsidRPr="00B41112">
                <w:rPr>
                  <w:sz w:val="26"/>
                  <w:szCs w:val="26"/>
                  <w:rPrChange w:id="38292" w:author="Le Minh Nghia" w:date="2019-10-09T10:56:00Z">
                    <w:rPr/>
                  </w:rPrChange>
                </w:rPr>
                <w:t>Thiết</w:t>
              </w:r>
              <w:proofErr w:type="spellEnd"/>
              <w:r w:rsidRPr="00B41112">
                <w:rPr>
                  <w:sz w:val="26"/>
                  <w:szCs w:val="26"/>
                  <w:rPrChange w:id="38293" w:author="Le Minh Nghia" w:date="2019-10-09T10:56:00Z">
                    <w:rPr/>
                  </w:rPrChange>
                </w:rPr>
                <w:t xml:space="preserve"> </w:t>
              </w:r>
              <w:proofErr w:type="spellStart"/>
              <w:r w:rsidRPr="00B41112">
                <w:rPr>
                  <w:sz w:val="26"/>
                  <w:szCs w:val="26"/>
                  <w:rPrChange w:id="38294" w:author="Le Minh Nghia" w:date="2019-10-09T10:56:00Z">
                    <w:rPr/>
                  </w:rPrChange>
                </w:rPr>
                <w:t>kế</w:t>
              </w:r>
              <w:proofErr w:type="spellEnd"/>
              <w:r w:rsidRPr="00B41112">
                <w:rPr>
                  <w:sz w:val="26"/>
                  <w:szCs w:val="26"/>
                  <w:rPrChange w:id="38295" w:author="Le Minh Nghia" w:date="2019-10-09T10:56:00Z">
                    <w:rPr/>
                  </w:rPrChange>
                </w:rPr>
                <w:t xml:space="preserve">: </w:t>
              </w:r>
              <w:proofErr w:type="spellStart"/>
              <w:r w:rsidRPr="00B41112">
                <w:rPr>
                  <w:sz w:val="26"/>
                  <w:szCs w:val="26"/>
                  <w:rPrChange w:id="38296" w:author="Le Minh Nghia" w:date="2019-10-09T10:56:00Z">
                    <w:rPr/>
                  </w:rPrChange>
                </w:rPr>
                <w:t>xây</w:t>
              </w:r>
              <w:proofErr w:type="spellEnd"/>
              <w:r w:rsidRPr="00B41112">
                <w:rPr>
                  <w:sz w:val="26"/>
                  <w:szCs w:val="26"/>
                  <w:rPrChange w:id="38297" w:author="Le Minh Nghia" w:date="2019-10-09T10:56:00Z">
                    <w:rPr/>
                  </w:rPrChange>
                </w:rPr>
                <w:t xml:space="preserve"> </w:t>
              </w:r>
              <w:proofErr w:type="spellStart"/>
              <w:r w:rsidRPr="00B41112">
                <w:rPr>
                  <w:sz w:val="26"/>
                  <w:szCs w:val="26"/>
                  <w:rPrChange w:id="38298" w:author="Le Minh Nghia" w:date="2019-10-09T10:56:00Z">
                    <w:rPr/>
                  </w:rPrChange>
                </w:rPr>
                <w:t>dựng</w:t>
              </w:r>
              <w:proofErr w:type="spellEnd"/>
              <w:r w:rsidRPr="00B41112">
                <w:rPr>
                  <w:sz w:val="26"/>
                  <w:szCs w:val="26"/>
                  <w:rPrChange w:id="38299" w:author="Le Minh Nghia" w:date="2019-10-09T10:56:00Z">
                    <w:rPr/>
                  </w:rPrChange>
                </w:rPr>
                <w:t xml:space="preserve"> </w:t>
              </w:r>
              <w:proofErr w:type="spellStart"/>
              <w:r w:rsidRPr="00B41112">
                <w:rPr>
                  <w:sz w:val="26"/>
                  <w:szCs w:val="26"/>
                  <w:rPrChange w:id="38300" w:author="Le Minh Nghia" w:date="2019-10-09T10:56:00Z">
                    <w:rPr/>
                  </w:rPrChange>
                </w:rPr>
                <w:t>tài</w:t>
              </w:r>
              <w:proofErr w:type="spellEnd"/>
              <w:r w:rsidRPr="00B41112">
                <w:rPr>
                  <w:sz w:val="26"/>
                  <w:szCs w:val="26"/>
                  <w:rPrChange w:id="38301" w:author="Le Minh Nghia" w:date="2019-10-09T10:56:00Z">
                    <w:rPr/>
                  </w:rPrChange>
                </w:rPr>
                <w:t xml:space="preserve"> </w:t>
              </w:r>
              <w:proofErr w:type="spellStart"/>
              <w:r w:rsidRPr="00B41112">
                <w:rPr>
                  <w:sz w:val="26"/>
                  <w:szCs w:val="26"/>
                  <w:rPrChange w:id="38302" w:author="Le Minh Nghia" w:date="2019-10-09T10:56:00Z">
                    <w:rPr/>
                  </w:rPrChange>
                </w:rPr>
                <w:t>liệu</w:t>
              </w:r>
              <w:proofErr w:type="spellEnd"/>
              <w:r w:rsidRPr="00B41112">
                <w:rPr>
                  <w:sz w:val="26"/>
                  <w:szCs w:val="26"/>
                  <w:rPrChange w:id="38303" w:author="Le Minh Nghia" w:date="2019-10-09T10:56:00Z">
                    <w:rPr/>
                  </w:rPrChange>
                </w:rPr>
                <w:t xml:space="preserve"> </w:t>
              </w:r>
              <w:proofErr w:type="spellStart"/>
              <w:r w:rsidRPr="00B41112">
                <w:rPr>
                  <w:sz w:val="26"/>
                  <w:szCs w:val="26"/>
                  <w:rPrChange w:id="38304" w:author="Le Minh Nghia" w:date="2019-10-09T10:56:00Z">
                    <w:rPr/>
                  </w:rPrChange>
                </w:rPr>
                <w:t>đặc</w:t>
              </w:r>
              <w:proofErr w:type="spellEnd"/>
              <w:r w:rsidRPr="00B41112">
                <w:rPr>
                  <w:sz w:val="26"/>
                  <w:szCs w:val="26"/>
                  <w:rPrChange w:id="38305" w:author="Le Minh Nghia" w:date="2019-10-09T10:56:00Z">
                    <w:rPr/>
                  </w:rPrChange>
                </w:rPr>
                <w:t xml:space="preserve"> </w:t>
              </w:r>
              <w:proofErr w:type="spellStart"/>
              <w:r w:rsidRPr="00B41112">
                <w:rPr>
                  <w:sz w:val="26"/>
                  <w:szCs w:val="26"/>
                  <w:rPrChange w:id="38306" w:author="Le Minh Nghia" w:date="2019-10-09T10:56:00Z">
                    <w:rPr/>
                  </w:rPrChange>
                </w:rPr>
                <w:t>tả</w:t>
              </w:r>
              <w:proofErr w:type="spellEnd"/>
              <w:r w:rsidRPr="00B41112">
                <w:rPr>
                  <w:sz w:val="26"/>
                  <w:szCs w:val="26"/>
                  <w:rPrChange w:id="38307" w:author="Le Minh Nghia" w:date="2019-10-09T10:56:00Z">
                    <w:rPr/>
                  </w:rPrChange>
                </w:rPr>
                <w:t xml:space="preserve">, </w:t>
              </w:r>
              <w:proofErr w:type="spellStart"/>
              <w:r w:rsidRPr="00B41112">
                <w:rPr>
                  <w:sz w:val="26"/>
                  <w:szCs w:val="26"/>
                  <w:rPrChange w:id="38308" w:author="Le Minh Nghia" w:date="2019-10-09T10:56:00Z">
                    <w:rPr/>
                  </w:rPrChange>
                </w:rPr>
                <w:t>tài</w:t>
              </w:r>
              <w:proofErr w:type="spellEnd"/>
              <w:r w:rsidRPr="00B41112">
                <w:rPr>
                  <w:sz w:val="26"/>
                  <w:szCs w:val="26"/>
                  <w:rPrChange w:id="38309" w:author="Le Minh Nghia" w:date="2019-10-09T10:56:00Z">
                    <w:rPr/>
                  </w:rPrChange>
                </w:rPr>
                <w:t xml:space="preserve"> </w:t>
              </w:r>
              <w:proofErr w:type="spellStart"/>
              <w:r w:rsidRPr="00B41112">
                <w:rPr>
                  <w:sz w:val="26"/>
                  <w:szCs w:val="26"/>
                  <w:rPrChange w:id="38310" w:author="Le Minh Nghia" w:date="2019-10-09T10:56:00Z">
                    <w:rPr/>
                  </w:rPrChange>
                </w:rPr>
                <w:t>liệu</w:t>
              </w:r>
              <w:proofErr w:type="spellEnd"/>
              <w:r w:rsidRPr="00B41112">
                <w:rPr>
                  <w:sz w:val="26"/>
                  <w:szCs w:val="26"/>
                  <w:rPrChange w:id="38311" w:author="Le Minh Nghia" w:date="2019-10-09T10:56:00Z">
                    <w:rPr/>
                  </w:rPrChange>
                </w:rPr>
                <w:t xml:space="preserve"> </w:t>
              </w:r>
              <w:proofErr w:type="spellStart"/>
              <w:r w:rsidRPr="00B41112">
                <w:rPr>
                  <w:sz w:val="26"/>
                  <w:szCs w:val="26"/>
                  <w:rPrChange w:id="38312" w:author="Le Minh Nghia" w:date="2019-10-09T10:56:00Z">
                    <w:rPr/>
                  </w:rPrChange>
                </w:rPr>
                <w:t>thiết</w:t>
              </w:r>
              <w:proofErr w:type="spellEnd"/>
              <w:r w:rsidRPr="00B41112">
                <w:rPr>
                  <w:sz w:val="26"/>
                  <w:szCs w:val="26"/>
                  <w:rPrChange w:id="38313" w:author="Le Minh Nghia" w:date="2019-10-09T10:56:00Z">
                    <w:rPr/>
                  </w:rPrChange>
                </w:rPr>
                <w:t xml:space="preserve"> </w:t>
              </w:r>
              <w:proofErr w:type="spellStart"/>
              <w:r w:rsidRPr="00B41112">
                <w:rPr>
                  <w:sz w:val="26"/>
                  <w:szCs w:val="26"/>
                  <w:rPrChange w:id="38314" w:author="Le Minh Nghia" w:date="2019-10-09T10:56:00Z">
                    <w:rPr/>
                  </w:rPrChange>
                </w:rPr>
                <w:t>kế</w:t>
              </w:r>
              <w:proofErr w:type="spellEnd"/>
              <w:r w:rsidRPr="00B41112">
                <w:rPr>
                  <w:sz w:val="26"/>
                  <w:szCs w:val="26"/>
                  <w:rPrChange w:id="38315" w:author="Le Minh Nghia" w:date="2019-10-09T10:56:00Z">
                    <w:rPr/>
                  </w:rPrChange>
                </w:rPr>
                <w:t xml:space="preserve"> </w:t>
              </w:r>
              <w:proofErr w:type="spellStart"/>
              <w:r w:rsidRPr="00B41112">
                <w:rPr>
                  <w:sz w:val="26"/>
                  <w:szCs w:val="26"/>
                  <w:rPrChange w:id="38316" w:author="Le Minh Nghia" w:date="2019-10-09T10:56:00Z">
                    <w:rPr/>
                  </w:rPrChange>
                </w:rPr>
                <w:t>gồm</w:t>
              </w:r>
              <w:proofErr w:type="spellEnd"/>
              <w:r w:rsidRPr="00B41112">
                <w:rPr>
                  <w:sz w:val="26"/>
                  <w:szCs w:val="26"/>
                  <w:rPrChange w:id="38317" w:author="Le Minh Nghia" w:date="2019-10-09T10:56:00Z">
                    <w:rPr/>
                  </w:rPrChange>
                </w:rPr>
                <w:t xml:space="preserve"> </w:t>
              </w:r>
              <w:proofErr w:type="spellStart"/>
              <w:r w:rsidRPr="00B41112">
                <w:rPr>
                  <w:sz w:val="26"/>
                  <w:szCs w:val="26"/>
                  <w:rPrChange w:id="38318" w:author="Le Minh Nghia" w:date="2019-10-09T10:56:00Z">
                    <w:rPr/>
                  </w:rPrChange>
                </w:rPr>
                <w:t>thiết</w:t>
              </w:r>
              <w:proofErr w:type="spellEnd"/>
              <w:r w:rsidRPr="00B41112">
                <w:rPr>
                  <w:sz w:val="26"/>
                  <w:szCs w:val="26"/>
                  <w:rPrChange w:id="38319" w:author="Le Minh Nghia" w:date="2019-10-09T10:56:00Z">
                    <w:rPr/>
                  </w:rPrChange>
                </w:rPr>
                <w:t xml:space="preserve"> </w:t>
              </w:r>
              <w:proofErr w:type="spellStart"/>
              <w:r w:rsidRPr="00B41112">
                <w:rPr>
                  <w:sz w:val="26"/>
                  <w:szCs w:val="26"/>
                  <w:rPrChange w:id="38320" w:author="Le Minh Nghia" w:date="2019-10-09T10:56:00Z">
                    <w:rPr/>
                  </w:rPrChange>
                </w:rPr>
                <w:t>kế</w:t>
              </w:r>
              <w:proofErr w:type="spellEnd"/>
              <w:r w:rsidRPr="00B41112">
                <w:rPr>
                  <w:sz w:val="26"/>
                  <w:szCs w:val="26"/>
                  <w:rPrChange w:id="38321" w:author="Le Minh Nghia" w:date="2019-10-09T10:56:00Z">
                    <w:rPr/>
                  </w:rPrChange>
                </w:rPr>
                <w:t xml:space="preserve"> </w:t>
              </w:r>
              <w:proofErr w:type="spellStart"/>
              <w:r w:rsidRPr="00B41112">
                <w:rPr>
                  <w:sz w:val="26"/>
                  <w:szCs w:val="26"/>
                  <w:rPrChange w:id="38322" w:author="Le Minh Nghia" w:date="2019-10-09T10:56:00Z">
                    <w:rPr/>
                  </w:rPrChange>
                </w:rPr>
                <w:t>cơ</w:t>
              </w:r>
              <w:proofErr w:type="spellEnd"/>
              <w:r w:rsidRPr="00B41112">
                <w:rPr>
                  <w:sz w:val="26"/>
                  <w:szCs w:val="26"/>
                  <w:rPrChange w:id="38323" w:author="Le Minh Nghia" w:date="2019-10-09T10:56:00Z">
                    <w:rPr/>
                  </w:rPrChange>
                </w:rPr>
                <w:t xml:space="preserve"> </w:t>
              </w:r>
              <w:proofErr w:type="spellStart"/>
              <w:r w:rsidRPr="00B41112">
                <w:rPr>
                  <w:sz w:val="26"/>
                  <w:szCs w:val="26"/>
                  <w:rPrChange w:id="38324" w:author="Le Minh Nghia" w:date="2019-10-09T10:56:00Z">
                    <w:rPr/>
                  </w:rPrChange>
                </w:rPr>
                <w:t>sở</w:t>
              </w:r>
              <w:proofErr w:type="spellEnd"/>
              <w:r w:rsidRPr="00B41112">
                <w:rPr>
                  <w:sz w:val="26"/>
                  <w:szCs w:val="26"/>
                  <w:rPrChange w:id="38325" w:author="Le Minh Nghia" w:date="2019-10-09T10:56:00Z">
                    <w:rPr/>
                  </w:rPrChange>
                </w:rPr>
                <w:t xml:space="preserve"> </w:t>
              </w:r>
              <w:proofErr w:type="spellStart"/>
              <w:r w:rsidRPr="00B41112">
                <w:rPr>
                  <w:sz w:val="26"/>
                  <w:szCs w:val="26"/>
                  <w:rPrChange w:id="38326" w:author="Le Minh Nghia" w:date="2019-10-09T10:56:00Z">
                    <w:rPr/>
                  </w:rPrChange>
                </w:rPr>
                <w:t>dữ</w:t>
              </w:r>
              <w:proofErr w:type="spellEnd"/>
              <w:r w:rsidRPr="00B41112">
                <w:rPr>
                  <w:sz w:val="26"/>
                  <w:szCs w:val="26"/>
                  <w:rPrChange w:id="38327" w:author="Le Minh Nghia" w:date="2019-10-09T10:56:00Z">
                    <w:rPr/>
                  </w:rPrChange>
                </w:rPr>
                <w:t xml:space="preserve"> </w:t>
              </w:r>
              <w:proofErr w:type="spellStart"/>
              <w:r w:rsidRPr="00B41112">
                <w:rPr>
                  <w:sz w:val="26"/>
                  <w:szCs w:val="26"/>
                  <w:rPrChange w:id="38328" w:author="Le Minh Nghia" w:date="2019-10-09T10:56:00Z">
                    <w:rPr/>
                  </w:rPrChange>
                </w:rPr>
                <w:t>liệu</w:t>
              </w:r>
              <w:proofErr w:type="spellEnd"/>
              <w:r w:rsidRPr="00B41112">
                <w:rPr>
                  <w:sz w:val="26"/>
                  <w:szCs w:val="26"/>
                  <w:rPrChange w:id="38329" w:author="Le Minh Nghia" w:date="2019-10-09T10:56:00Z">
                    <w:rPr/>
                  </w:rPrChange>
                </w:rPr>
                <w:t xml:space="preserve"> </w:t>
              </w:r>
              <w:proofErr w:type="spellStart"/>
              <w:r w:rsidRPr="00B41112">
                <w:rPr>
                  <w:sz w:val="26"/>
                  <w:szCs w:val="26"/>
                  <w:rPrChange w:id="38330" w:author="Le Minh Nghia" w:date="2019-10-09T10:56:00Z">
                    <w:rPr/>
                  </w:rPrChange>
                </w:rPr>
                <w:t>trên</w:t>
              </w:r>
              <w:proofErr w:type="spellEnd"/>
              <w:r w:rsidRPr="00B41112">
                <w:rPr>
                  <w:sz w:val="26"/>
                  <w:szCs w:val="26"/>
                  <w:rPrChange w:id="38331" w:author="Le Minh Nghia" w:date="2019-10-09T10:56:00Z">
                    <w:rPr/>
                  </w:rPrChange>
                </w:rPr>
                <w:t xml:space="preserve"> MySQL, </w:t>
              </w:r>
              <w:proofErr w:type="spellStart"/>
              <w:r w:rsidRPr="00B41112">
                <w:rPr>
                  <w:sz w:val="26"/>
                  <w:szCs w:val="26"/>
                  <w:rPrChange w:id="38332" w:author="Le Minh Nghia" w:date="2019-10-09T10:56:00Z">
                    <w:rPr/>
                  </w:rPrChange>
                </w:rPr>
                <w:t>thiết</w:t>
              </w:r>
              <w:proofErr w:type="spellEnd"/>
              <w:r w:rsidRPr="00B41112">
                <w:rPr>
                  <w:sz w:val="26"/>
                  <w:szCs w:val="26"/>
                  <w:rPrChange w:id="38333" w:author="Le Minh Nghia" w:date="2019-10-09T10:56:00Z">
                    <w:rPr/>
                  </w:rPrChange>
                </w:rPr>
                <w:t xml:space="preserve"> </w:t>
              </w:r>
              <w:proofErr w:type="spellStart"/>
              <w:r w:rsidRPr="00B41112">
                <w:rPr>
                  <w:sz w:val="26"/>
                  <w:szCs w:val="26"/>
                  <w:rPrChange w:id="38334" w:author="Le Minh Nghia" w:date="2019-10-09T10:56:00Z">
                    <w:rPr/>
                  </w:rPrChange>
                </w:rPr>
                <w:t>kế</w:t>
              </w:r>
              <w:proofErr w:type="spellEnd"/>
              <w:r w:rsidRPr="00B41112">
                <w:rPr>
                  <w:sz w:val="26"/>
                  <w:szCs w:val="26"/>
                  <w:rPrChange w:id="38335" w:author="Le Minh Nghia" w:date="2019-10-09T10:56:00Z">
                    <w:rPr/>
                  </w:rPrChange>
                </w:rPr>
                <w:t xml:space="preserve"> </w:t>
              </w:r>
              <w:proofErr w:type="spellStart"/>
              <w:r w:rsidRPr="00B41112">
                <w:rPr>
                  <w:sz w:val="26"/>
                  <w:szCs w:val="26"/>
                  <w:rPrChange w:id="38336" w:author="Le Minh Nghia" w:date="2019-10-09T10:56:00Z">
                    <w:rPr/>
                  </w:rPrChange>
                </w:rPr>
                <w:t>giao</w:t>
              </w:r>
              <w:proofErr w:type="spellEnd"/>
              <w:r w:rsidRPr="00B41112">
                <w:rPr>
                  <w:sz w:val="26"/>
                  <w:szCs w:val="26"/>
                  <w:rPrChange w:id="38337" w:author="Le Minh Nghia" w:date="2019-10-09T10:56:00Z">
                    <w:rPr/>
                  </w:rPrChange>
                </w:rPr>
                <w:t xml:space="preserve"> </w:t>
              </w:r>
              <w:proofErr w:type="spellStart"/>
              <w:r w:rsidRPr="00B41112">
                <w:rPr>
                  <w:sz w:val="26"/>
                  <w:szCs w:val="26"/>
                  <w:rPrChange w:id="38338" w:author="Le Minh Nghia" w:date="2019-10-09T10:56:00Z">
                    <w:rPr/>
                  </w:rPrChange>
                </w:rPr>
                <w:t>diện</w:t>
              </w:r>
              <w:proofErr w:type="spellEnd"/>
              <w:r w:rsidRPr="00B41112">
                <w:rPr>
                  <w:sz w:val="26"/>
                  <w:szCs w:val="26"/>
                  <w:rPrChange w:id="38339" w:author="Le Minh Nghia" w:date="2019-10-09T10:56:00Z">
                    <w:rPr/>
                  </w:rPrChange>
                </w:rPr>
                <w:t xml:space="preserve"> </w:t>
              </w:r>
              <w:proofErr w:type="spellStart"/>
              <w:r w:rsidRPr="00B41112">
                <w:rPr>
                  <w:sz w:val="26"/>
                  <w:szCs w:val="26"/>
                  <w:rPrChange w:id="38340" w:author="Le Minh Nghia" w:date="2019-10-09T10:56:00Z">
                    <w:rPr/>
                  </w:rPrChange>
                </w:rPr>
                <w:t>trang</w:t>
              </w:r>
              <w:proofErr w:type="spellEnd"/>
              <w:r w:rsidRPr="00B41112">
                <w:rPr>
                  <w:sz w:val="26"/>
                  <w:szCs w:val="26"/>
                  <w:rPrChange w:id="38341" w:author="Le Minh Nghia" w:date="2019-10-09T10:56:00Z">
                    <w:rPr/>
                  </w:rPrChange>
                </w:rPr>
                <w:t xml:space="preserve"> web. </w:t>
              </w:r>
            </w:ins>
          </w:p>
          <w:p w:rsidR="00B41112" w:rsidRPr="00B41112" w:rsidRDefault="00B41112" w:rsidP="00B41112">
            <w:pPr>
              <w:numPr>
                <w:ilvl w:val="0"/>
                <w:numId w:val="53"/>
              </w:numPr>
              <w:spacing w:before="120" w:after="0" w:line="264" w:lineRule="auto"/>
              <w:jc w:val="both"/>
              <w:rPr>
                <w:ins w:id="38342" w:author="Le Minh Nghia" w:date="2019-10-09T10:54:00Z"/>
                <w:sz w:val="26"/>
                <w:szCs w:val="26"/>
                <w:rPrChange w:id="38343" w:author="Le Minh Nghia" w:date="2019-10-09T10:56:00Z">
                  <w:rPr>
                    <w:ins w:id="38344" w:author="Le Minh Nghia" w:date="2019-10-09T10:54:00Z"/>
                  </w:rPr>
                </w:rPrChange>
              </w:rPr>
            </w:pPr>
            <w:proofErr w:type="spellStart"/>
            <w:ins w:id="38345" w:author="Le Minh Nghia" w:date="2019-10-09T10:54:00Z">
              <w:r w:rsidRPr="00B41112">
                <w:rPr>
                  <w:sz w:val="26"/>
                  <w:szCs w:val="26"/>
                  <w:rPrChange w:id="38346" w:author="Le Minh Nghia" w:date="2019-10-09T10:56:00Z">
                    <w:rPr/>
                  </w:rPrChange>
                </w:rPr>
                <w:t>Tìm</w:t>
              </w:r>
              <w:proofErr w:type="spellEnd"/>
              <w:r w:rsidRPr="00B41112">
                <w:rPr>
                  <w:sz w:val="26"/>
                  <w:szCs w:val="26"/>
                  <w:rPrChange w:id="38347" w:author="Le Minh Nghia" w:date="2019-10-09T10:56:00Z">
                    <w:rPr/>
                  </w:rPrChange>
                </w:rPr>
                <w:t xml:space="preserve"> </w:t>
              </w:r>
              <w:proofErr w:type="spellStart"/>
              <w:r w:rsidRPr="00B41112">
                <w:rPr>
                  <w:sz w:val="26"/>
                  <w:szCs w:val="26"/>
                  <w:rPrChange w:id="38348" w:author="Le Minh Nghia" w:date="2019-10-09T10:56:00Z">
                    <w:rPr/>
                  </w:rPrChange>
                </w:rPr>
                <w:t>hiểu</w:t>
              </w:r>
              <w:proofErr w:type="spellEnd"/>
              <w:r w:rsidRPr="00B41112">
                <w:rPr>
                  <w:sz w:val="26"/>
                  <w:szCs w:val="26"/>
                  <w:rPrChange w:id="38349" w:author="Le Minh Nghia" w:date="2019-10-09T10:56:00Z">
                    <w:rPr/>
                  </w:rPrChange>
                </w:rPr>
                <w:t xml:space="preserve"> </w:t>
              </w:r>
              <w:proofErr w:type="spellStart"/>
              <w:r w:rsidRPr="00B41112">
                <w:rPr>
                  <w:sz w:val="26"/>
                  <w:szCs w:val="26"/>
                  <w:rPrChange w:id="38350" w:author="Le Minh Nghia" w:date="2019-10-09T10:56:00Z">
                    <w:rPr/>
                  </w:rPrChange>
                </w:rPr>
                <w:t>và</w:t>
              </w:r>
              <w:proofErr w:type="spellEnd"/>
              <w:r w:rsidRPr="00B41112">
                <w:rPr>
                  <w:sz w:val="26"/>
                  <w:szCs w:val="26"/>
                  <w:rPrChange w:id="38351" w:author="Le Minh Nghia" w:date="2019-10-09T10:56:00Z">
                    <w:rPr/>
                  </w:rPrChange>
                </w:rPr>
                <w:t xml:space="preserve"> </w:t>
              </w:r>
              <w:proofErr w:type="spellStart"/>
              <w:r w:rsidRPr="00B41112">
                <w:rPr>
                  <w:sz w:val="26"/>
                  <w:szCs w:val="26"/>
                  <w:rPrChange w:id="38352" w:author="Le Minh Nghia" w:date="2019-10-09T10:56:00Z">
                    <w:rPr/>
                  </w:rPrChange>
                </w:rPr>
                <w:t>xây</w:t>
              </w:r>
              <w:proofErr w:type="spellEnd"/>
              <w:r w:rsidRPr="00B41112">
                <w:rPr>
                  <w:sz w:val="26"/>
                  <w:szCs w:val="26"/>
                  <w:rPrChange w:id="38353" w:author="Le Minh Nghia" w:date="2019-10-09T10:56:00Z">
                    <w:rPr/>
                  </w:rPrChange>
                </w:rPr>
                <w:t xml:space="preserve"> </w:t>
              </w:r>
              <w:proofErr w:type="spellStart"/>
              <w:r w:rsidRPr="00B41112">
                <w:rPr>
                  <w:sz w:val="26"/>
                  <w:szCs w:val="26"/>
                  <w:rPrChange w:id="38354" w:author="Le Minh Nghia" w:date="2019-10-09T10:56:00Z">
                    <w:rPr/>
                  </w:rPrChange>
                </w:rPr>
                <w:t>dụng</w:t>
              </w:r>
              <w:proofErr w:type="spellEnd"/>
              <w:r w:rsidRPr="00B41112">
                <w:rPr>
                  <w:sz w:val="26"/>
                  <w:szCs w:val="26"/>
                  <w:rPrChange w:id="38355" w:author="Le Minh Nghia" w:date="2019-10-09T10:56:00Z">
                    <w:rPr/>
                  </w:rPrChange>
                </w:rPr>
                <w:t xml:space="preserve"> </w:t>
              </w:r>
              <w:proofErr w:type="spellStart"/>
              <w:r w:rsidRPr="00B41112">
                <w:rPr>
                  <w:sz w:val="26"/>
                  <w:szCs w:val="26"/>
                  <w:rPrChange w:id="38356" w:author="Le Minh Nghia" w:date="2019-10-09T10:56:00Z">
                    <w:rPr/>
                  </w:rPrChange>
                </w:rPr>
                <w:t>các</w:t>
              </w:r>
              <w:proofErr w:type="spellEnd"/>
              <w:r w:rsidRPr="00B41112">
                <w:rPr>
                  <w:sz w:val="26"/>
                  <w:szCs w:val="26"/>
                  <w:rPrChange w:id="38357" w:author="Le Minh Nghia" w:date="2019-10-09T10:56:00Z">
                    <w:rPr/>
                  </w:rPrChange>
                </w:rPr>
                <w:t xml:space="preserve"> </w:t>
              </w:r>
              <w:proofErr w:type="spellStart"/>
              <w:r w:rsidRPr="00B41112">
                <w:rPr>
                  <w:sz w:val="26"/>
                  <w:szCs w:val="26"/>
                  <w:rPrChange w:id="38358" w:author="Le Minh Nghia" w:date="2019-10-09T10:56:00Z">
                    <w:rPr/>
                  </w:rPrChange>
                </w:rPr>
                <w:t>chức</w:t>
              </w:r>
              <w:proofErr w:type="spellEnd"/>
              <w:r w:rsidRPr="00B41112">
                <w:rPr>
                  <w:sz w:val="26"/>
                  <w:szCs w:val="26"/>
                  <w:rPrChange w:id="38359" w:author="Le Minh Nghia" w:date="2019-10-09T10:56:00Z">
                    <w:rPr/>
                  </w:rPrChange>
                </w:rPr>
                <w:t xml:space="preserve"> </w:t>
              </w:r>
              <w:proofErr w:type="spellStart"/>
              <w:r w:rsidRPr="00B41112">
                <w:rPr>
                  <w:sz w:val="26"/>
                  <w:szCs w:val="26"/>
                  <w:rPrChange w:id="38360" w:author="Le Minh Nghia" w:date="2019-10-09T10:56:00Z">
                    <w:rPr/>
                  </w:rPrChange>
                </w:rPr>
                <w:t>năng</w:t>
              </w:r>
              <w:proofErr w:type="spellEnd"/>
              <w:r w:rsidRPr="00B41112">
                <w:rPr>
                  <w:sz w:val="26"/>
                  <w:szCs w:val="26"/>
                  <w:rPrChange w:id="38361" w:author="Le Minh Nghia" w:date="2019-10-09T10:56:00Z">
                    <w:rPr/>
                  </w:rPrChange>
                </w:rPr>
                <w:t xml:space="preserve"> </w:t>
              </w:r>
              <w:proofErr w:type="spellStart"/>
              <w:r w:rsidRPr="00B41112">
                <w:rPr>
                  <w:sz w:val="26"/>
                  <w:szCs w:val="26"/>
                  <w:rPrChange w:id="38362" w:author="Le Minh Nghia" w:date="2019-10-09T10:56:00Z">
                    <w:rPr/>
                  </w:rPrChange>
                </w:rPr>
                <w:t>cho</w:t>
              </w:r>
              <w:proofErr w:type="spellEnd"/>
              <w:r w:rsidRPr="00B41112">
                <w:rPr>
                  <w:sz w:val="26"/>
                  <w:szCs w:val="26"/>
                  <w:rPrChange w:id="38363" w:author="Le Minh Nghia" w:date="2019-10-09T10:56:00Z">
                    <w:rPr/>
                  </w:rPrChange>
                </w:rPr>
                <w:t xml:space="preserve"> website </w:t>
              </w:r>
              <w:proofErr w:type="spellStart"/>
              <w:r w:rsidRPr="00B41112">
                <w:rPr>
                  <w:sz w:val="26"/>
                  <w:szCs w:val="26"/>
                  <w:rPrChange w:id="38364" w:author="Le Minh Nghia" w:date="2019-10-09T10:56:00Z">
                    <w:rPr/>
                  </w:rPrChange>
                </w:rPr>
                <w:t>quản</w:t>
              </w:r>
              <w:proofErr w:type="spellEnd"/>
              <w:r w:rsidRPr="00B41112">
                <w:rPr>
                  <w:sz w:val="26"/>
                  <w:szCs w:val="26"/>
                  <w:rPrChange w:id="38365" w:author="Le Minh Nghia" w:date="2019-10-09T10:56:00Z">
                    <w:rPr/>
                  </w:rPrChange>
                </w:rPr>
                <w:t xml:space="preserve"> </w:t>
              </w:r>
              <w:proofErr w:type="spellStart"/>
              <w:r w:rsidRPr="00B41112">
                <w:rPr>
                  <w:sz w:val="26"/>
                  <w:szCs w:val="26"/>
                  <w:rPrChange w:id="38366" w:author="Le Minh Nghia" w:date="2019-10-09T10:56:00Z">
                    <w:rPr/>
                  </w:rPrChange>
                </w:rPr>
                <w:t>lý</w:t>
              </w:r>
              <w:proofErr w:type="spellEnd"/>
              <w:r w:rsidRPr="00B41112">
                <w:rPr>
                  <w:sz w:val="26"/>
                  <w:szCs w:val="26"/>
                  <w:rPrChange w:id="38367" w:author="Le Minh Nghia" w:date="2019-10-09T10:56:00Z">
                    <w:rPr/>
                  </w:rPrChange>
                </w:rPr>
                <w:t xml:space="preserve"> </w:t>
              </w:r>
              <w:proofErr w:type="spellStart"/>
              <w:r w:rsidRPr="00B41112">
                <w:rPr>
                  <w:sz w:val="26"/>
                  <w:szCs w:val="26"/>
                  <w:rPrChange w:id="38368" w:author="Le Minh Nghia" w:date="2019-10-09T10:56:00Z">
                    <w:rPr/>
                  </w:rPrChange>
                </w:rPr>
                <w:t>cựu</w:t>
              </w:r>
              <w:proofErr w:type="spellEnd"/>
              <w:r w:rsidRPr="00B41112">
                <w:rPr>
                  <w:sz w:val="26"/>
                  <w:szCs w:val="26"/>
                  <w:rPrChange w:id="38369" w:author="Le Minh Nghia" w:date="2019-10-09T10:56:00Z">
                    <w:rPr/>
                  </w:rPrChange>
                </w:rPr>
                <w:t xml:space="preserve"> </w:t>
              </w:r>
              <w:proofErr w:type="spellStart"/>
              <w:r w:rsidRPr="00B41112">
                <w:rPr>
                  <w:sz w:val="26"/>
                  <w:szCs w:val="26"/>
                  <w:rPrChange w:id="38370" w:author="Le Minh Nghia" w:date="2019-10-09T10:56:00Z">
                    <w:rPr/>
                  </w:rPrChange>
                </w:rPr>
                <w:t>sinh</w:t>
              </w:r>
              <w:proofErr w:type="spellEnd"/>
              <w:r w:rsidRPr="00B41112">
                <w:rPr>
                  <w:sz w:val="26"/>
                  <w:szCs w:val="26"/>
                  <w:rPrChange w:id="38371" w:author="Le Minh Nghia" w:date="2019-10-09T10:56:00Z">
                    <w:rPr/>
                  </w:rPrChange>
                </w:rPr>
                <w:t xml:space="preserve"> </w:t>
              </w:r>
              <w:proofErr w:type="spellStart"/>
              <w:r w:rsidRPr="00B41112">
                <w:rPr>
                  <w:sz w:val="26"/>
                  <w:szCs w:val="26"/>
                  <w:rPrChange w:id="38372" w:author="Le Minh Nghia" w:date="2019-10-09T10:56:00Z">
                    <w:rPr/>
                  </w:rPrChange>
                </w:rPr>
                <w:t>viên</w:t>
              </w:r>
              <w:proofErr w:type="spellEnd"/>
              <w:r w:rsidRPr="00B41112">
                <w:rPr>
                  <w:sz w:val="26"/>
                  <w:szCs w:val="26"/>
                  <w:rPrChange w:id="38373" w:author="Le Minh Nghia" w:date="2019-10-09T10:56:00Z">
                    <w:rPr/>
                  </w:rPrChange>
                </w:rPr>
                <w:t>.</w:t>
              </w:r>
            </w:ins>
          </w:p>
          <w:p w:rsidR="00B41112" w:rsidRPr="00B41112" w:rsidRDefault="00B41112" w:rsidP="00B41112">
            <w:pPr>
              <w:numPr>
                <w:ilvl w:val="0"/>
                <w:numId w:val="53"/>
              </w:numPr>
              <w:spacing w:before="120" w:after="0" w:line="264" w:lineRule="auto"/>
              <w:jc w:val="both"/>
              <w:rPr>
                <w:ins w:id="38374" w:author="Le Minh Nghia" w:date="2019-10-09T10:54:00Z"/>
                <w:sz w:val="26"/>
                <w:szCs w:val="26"/>
                <w:rPrChange w:id="38375" w:author="Le Minh Nghia" w:date="2019-10-09T10:56:00Z">
                  <w:rPr>
                    <w:ins w:id="38376" w:author="Le Minh Nghia" w:date="2019-10-09T10:54:00Z"/>
                  </w:rPr>
                </w:rPrChange>
              </w:rPr>
            </w:pPr>
            <w:proofErr w:type="spellStart"/>
            <w:ins w:id="38377" w:author="Le Minh Nghia" w:date="2019-10-09T10:54:00Z">
              <w:r w:rsidRPr="00B41112">
                <w:rPr>
                  <w:sz w:val="26"/>
                  <w:szCs w:val="26"/>
                  <w:rPrChange w:id="38378" w:author="Le Minh Nghia" w:date="2019-10-09T10:56:00Z">
                    <w:rPr/>
                  </w:rPrChange>
                </w:rPr>
                <w:t>Kiểm</w:t>
              </w:r>
              <w:proofErr w:type="spellEnd"/>
              <w:r w:rsidRPr="00B41112">
                <w:rPr>
                  <w:sz w:val="26"/>
                  <w:szCs w:val="26"/>
                  <w:rPrChange w:id="38379" w:author="Le Minh Nghia" w:date="2019-10-09T10:56:00Z">
                    <w:rPr/>
                  </w:rPrChange>
                </w:rPr>
                <w:t xml:space="preserve"> </w:t>
              </w:r>
              <w:proofErr w:type="spellStart"/>
              <w:r w:rsidRPr="00B41112">
                <w:rPr>
                  <w:sz w:val="26"/>
                  <w:szCs w:val="26"/>
                  <w:rPrChange w:id="38380" w:author="Le Minh Nghia" w:date="2019-10-09T10:56:00Z">
                    <w:rPr/>
                  </w:rPrChange>
                </w:rPr>
                <w:t>thử</w:t>
              </w:r>
              <w:proofErr w:type="spellEnd"/>
              <w:r w:rsidRPr="00B41112">
                <w:rPr>
                  <w:sz w:val="26"/>
                  <w:szCs w:val="26"/>
                  <w:rPrChange w:id="38381" w:author="Le Minh Nghia" w:date="2019-10-09T10:56:00Z">
                    <w:rPr/>
                  </w:rPrChange>
                </w:rPr>
                <w:t xml:space="preserve">: </w:t>
              </w:r>
              <w:proofErr w:type="spellStart"/>
              <w:r w:rsidRPr="00B41112">
                <w:rPr>
                  <w:sz w:val="26"/>
                  <w:szCs w:val="26"/>
                  <w:rPrChange w:id="38382" w:author="Le Minh Nghia" w:date="2019-10-09T10:56:00Z">
                    <w:rPr/>
                  </w:rPrChange>
                </w:rPr>
                <w:t>tiến</w:t>
              </w:r>
              <w:proofErr w:type="spellEnd"/>
              <w:r w:rsidRPr="00B41112">
                <w:rPr>
                  <w:sz w:val="26"/>
                  <w:szCs w:val="26"/>
                  <w:rPrChange w:id="38383" w:author="Le Minh Nghia" w:date="2019-10-09T10:56:00Z">
                    <w:rPr/>
                  </w:rPrChange>
                </w:rPr>
                <w:t xml:space="preserve"> </w:t>
              </w:r>
              <w:proofErr w:type="spellStart"/>
              <w:r w:rsidRPr="00B41112">
                <w:rPr>
                  <w:sz w:val="26"/>
                  <w:szCs w:val="26"/>
                  <w:rPrChange w:id="38384" w:author="Le Minh Nghia" w:date="2019-10-09T10:56:00Z">
                    <w:rPr/>
                  </w:rPrChange>
                </w:rPr>
                <w:t>hành</w:t>
              </w:r>
              <w:proofErr w:type="spellEnd"/>
              <w:r w:rsidRPr="00B41112">
                <w:rPr>
                  <w:sz w:val="26"/>
                  <w:szCs w:val="26"/>
                  <w:rPrChange w:id="38385" w:author="Le Minh Nghia" w:date="2019-10-09T10:56:00Z">
                    <w:rPr/>
                  </w:rPrChange>
                </w:rPr>
                <w:t xml:space="preserve"> </w:t>
              </w:r>
              <w:proofErr w:type="spellStart"/>
              <w:r w:rsidRPr="00B41112">
                <w:rPr>
                  <w:sz w:val="26"/>
                  <w:szCs w:val="26"/>
                  <w:rPrChange w:id="38386" w:author="Le Minh Nghia" w:date="2019-10-09T10:56:00Z">
                    <w:rPr/>
                  </w:rPrChange>
                </w:rPr>
                <w:t>kiểm</w:t>
              </w:r>
              <w:proofErr w:type="spellEnd"/>
              <w:r w:rsidRPr="00B41112">
                <w:rPr>
                  <w:sz w:val="26"/>
                  <w:szCs w:val="26"/>
                  <w:rPrChange w:id="38387" w:author="Le Minh Nghia" w:date="2019-10-09T10:56:00Z">
                    <w:rPr/>
                  </w:rPrChange>
                </w:rPr>
                <w:t xml:space="preserve"> </w:t>
              </w:r>
              <w:proofErr w:type="spellStart"/>
              <w:r w:rsidRPr="00B41112">
                <w:rPr>
                  <w:sz w:val="26"/>
                  <w:szCs w:val="26"/>
                  <w:rPrChange w:id="38388" w:author="Le Minh Nghia" w:date="2019-10-09T10:56:00Z">
                    <w:rPr/>
                  </w:rPrChange>
                </w:rPr>
                <w:t>thử</w:t>
              </w:r>
              <w:proofErr w:type="spellEnd"/>
              <w:r w:rsidRPr="00B41112">
                <w:rPr>
                  <w:sz w:val="26"/>
                  <w:szCs w:val="26"/>
                  <w:rPrChange w:id="38389" w:author="Le Minh Nghia" w:date="2019-10-09T10:56:00Z">
                    <w:rPr/>
                  </w:rPrChange>
                </w:rPr>
                <w:t xml:space="preserve"> </w:t>
              </w:r>
              <w:proofErr w:type="spellStart"/>
              <w:r w:rsidRPr="00B41112">
                <w:rPr>
                  <w:sz w:val="26"/>
                  <w:szCs w:val="26"/>
                  <w:rPrChange w:id="38390" w:author="Le Minh Nghia" w:date="2019-10-09T10:56:00Z">
                    <w:rPr/>
                  </w:rPrChange>
                </w:rPr>
                <w:t>và</w:t>
              </w:r>
              <w:proofErr w:type="spellEnd"/>
              <w:r w:rsidRPr="00B41112">
                <w:rPr>
                  <w:sz w:val="26"/>
                  <w:szCs w:val="26"/>
                  <w:rPrChange w:id="38391" w:author="Le Minh Nghia" w:date="2019-10-09T10:56:00Z">
                    <w:rPr/>
                  </w:rPrChange>
                </w:rPr>
                <w:t xml:space="preserve"> </w:t>
              </w:r>
              <w:proofErr w:type="spellStart"/>
              <w:r w:rsidRPr="00B41112">
                <w:rPr>
                  <w:sz w:val="26"/>
                  <w:szCs w:val="26"/>
                  <w:rPrChange w:id="38392" w:author="Le Minh Nghia" w:date="2019-10-09T10:56:00Z">
                    <w:rPr/>
                  </w:rPrChange>
                </w:rPr>
                <w:t>lập</w:t>
              </w:r>
              <w:proofErr w:type="spellEnd"/>
              <w:r w:rsidRPr="00B41112">
                <w:rPr>
                  <w:sz w:val="26"/>
                  <w:szCs w:val="26"/>
                  <w:rPrChange w:id="38393" w:author="Le Minh Nghia" w:date="2019-10-09T10:56:00Z">
                    <w:rPr/>
                  </w:rPrChange>
                </w:rPr>
                <w:t xml:space="preserve"> </w:t>
              </w:r>
              <w:proofErr w:type="spellStart"/>
              <w:r w:rsidRPr="00B41112">
                <w:rPr>
                  <w:sz w:val="26"/>
                  <w:szCs w:val="26"/>
                  <w:rPrChange w:id="38394" w:author="Le Minh Nghia" w:date="2019-10-09T10:56:00Z">
                    <w:rPr/>
                  </w:rPrChange>
                </w:rPr>
                <w:t>tài</w:t>
              </w:r>
              <w:proofErr w:type="spellEnd"/>
              <w:r w:rsidRPr="00B41112">
                <w:rPr>
                  <w:sz w:val="26"/>
                  <w:szCs w:val="26"/>
                  <w:rPrChange w:id="38395" w:author="Le Minh Nghia" w:date="2019-10-09T10:56:00Z">
                    <w:rPr/>
                  </w:rPrChange>
                </w:rPr>
                <w:t xml:space="preserve"> </w:t>
              </w:r>
              <w:proofErr w:type="spellStart"/>
              <w:r w:rsidRPr="00B41112">
                <w:rPr>
                  <w:sz w:val="26"/>
                  <w:szCs w:val="26"/>
                  <w:rPrChange w:id="38396" w:author="Le Minh Nghia" w:date="2019-10-09T10:56:00Z">
                    <w:rPr/>
                  </w:rPrChange>
                </w:rPr>
                <w:t>liệu</w:t>
              </w:r>
              <w:proofErr w:type="spellEnd"/>
              <w:r w:rsidRPr="00B41112">
                <w:rPr>
                  <w:sz w:val="26"/>
                  <w:szCs w:val="26"/>
                  <w:rPrChange w:id="38397" w:author="Le Minh Nghia" w:date="2019-10-09T10:56:00Z">
                    <w:rPr/>
                  </w:rPrChange>
                </w:rPr>
                <w:t xml:space="preserve"> </w:t>
              </w:r>
              <w:proofErr w:type="spellStart"/>
              <w:r w:rsidRPr="00B41112">
                <w:rPr>
                  <w:sz w:val="26"/>
                  <w:szCs w:val="26"/>
                  <w:rPrChange w:id="38398" w:author="Le Minh Nghia" w:date="2019-10-09T10:56:00Z">
                    <w:rPr/>
                  </w:rPrChange>
                </w:rPr>
                <w:t>kiểm</w:t>
              </w:r>
              <w:proofErr w:type="spellEnd"/>
              <w:r w:rsidRPr="00B41112">
                <w:rPr>
                  <w:sz w:val="26"/>
                  <w:szCs w:val="26"/>
                  <w:rPrChange w:id="38399" w:author="Le Minh Nghia" w:date="2019-10-09T10:56:00Z">
                    <w:rPr/>
                  </w:rPrChange>
                </w:rPr>
                <w:t xml:space="preserve"> </w:t>
              </w:r>
              <w:proofErr w:type="spellStart"/>
              <w:r w:rsidRPr="00B41112">
                <w:rPr>
                  <w:sz w:val="26"/>
                  <w:szCs w:val="26"/>
                  <w:rPrChange w:id="38400" w:author="Le Minh Nghia" w:date="2019-10-09T10:56:00Z">
                    <w:rPr/>
                  </w:rPrChange>
                </w:rPr>
                <w:t>thử</w:t>
              </w:r>
              <w:proofErr w:type="spellEnd"/>
              <w:r w:rsidRPr="00B41112">
                <w:rPr>
                  <w:sz w:val="26"/>
                  <w:szCs w:val="26"/>
                  <w:rPrChange w:id="38401" w:author="Le Minh Nghia" w:date="2019-10-09T10:56:00Z">
                    <w:rPr/>
                  </w:rPrChange>
                </w:rPr>
                <w:t>.</w:t>
              </w:r>
            </w:ins>
          </w:p>
          <w:p w:rsidR="00B41112" w:rsidRPr="00B41112" w:rsidRDefault="00B41112" w:rsidP="00B41112">
            <w:pPr>
              <w:numPr>
                <w:ilvl w:val="0"/>
                <w:numId w:val="53"/>
              </w:numPr>
              <w:spacing w:before="120" w:after="0" w:line="264" w:lineRule="auto"/>
              <w:jc w:val="both"/>
              <w:rPr>
                <w:ins w:id="38402" w:author="Le Minh Nghia" w:date="2019-10-09T10:54:00Z"/>
                <w:sz w:val="26"/>
                <w:szCs w:val="26"/>
                <w:rPrChange w:id="38403" w:author="Le Minh Nghia" w:date="2019-10-09T10:56:00Z">
                  <w:rPr>
                    <w:ins w:id="38404" w:author="Le Minh Nghia" w:date="2019-10-09T10:54:00Z"/>
                  </w:rPr>
                </w:rPrChange>
              </w:rPr>
            </w:pPr>
            <w:proofErr w:type="spellStart"/>
            <w:ins w:id="38405" w:author="Le Minh Nghia" w:date="2019-10-09T10:54:00Z">
              <w:r w:rsidRPr="00B41112">
                <w:rPr>
                  <w:sz w:val="26"/>
                  <w:szCs w:val="26"/>
                  <w:rPrChange w:id="38406" w:author="Le Minh Nghia" w:date="2019-10-09T10:56:00Z">
                    <w:rPr/>
                  </w:rPrChange>
                </w:rPr>
                <w:t>Thí</w:t>
              </w:r>
              <w:proofErr w:type="spellEnd"/>
              <w:r w:rsidRPr="00B41112">
                <w:rPr>
                  <w:sz w:val="26"/>
                  <w:szCs w:val="26"/>
                  <w:rPrChange w:id="38407" w:author="Le Minh Nghia" w:date="2019-10-09T10:56:00Z">
                    <w:rPr/>
                  </w:rPrChange>
                </w:rPr>
                <w:t xml:space="preserve"> </w:t>
              </w:r>
              <w:proofErr w:type="spellStart"/>
              <w:r w:rsidRPr="00B41112">
                <w:rPr>
                  <w:sz w:val="26"/>
                  <w:szCs w:val="26"/>
                  <w:rPrChange w:id="38408" w:author="Le Minh Nghia" w:date="2019-10-09T10:56:00Z">
                    <w:rPr/>
                  </w:rPrChange>
                </w:rPr>
                <w:t>điểm</w:t>
              </w:r>
              <w:proofErr w:type="spellEnd"/>
              <w:r w:rsidRPr="00B41112">
                <w:rPr>
                  <w:sz w:val="26"/>
                  <w:szCs w:val="26"/>
                  <w:rPrChange w:id="38409" w:author="Le Minh Nghia" w:date="2019-10-09T10:56:00Z">
                    <w:rPr/>
                  </w:rPrChange>
                </w:rPr>
                <w:t xml:space="preserve">: </w:t>
              </w:r>
              <w:proofErr w:type="spellStart"/>
              <w:r w:rsidRPr="00B41112">
                <w:rPr>
                  <w:sz w:val="26"/>
                  <w:szCs w:val="26"/>
                  <w:rPrChange w:id="38410" w:author="Le Minh Nghia" w:date="2019-10-09T10:56:00Z">
                    <w:rPr/>
                  </w:rPrChange>
                </w:rPr>
                <w:t>thí</w:t>
              </w:r>
              <w:proofErr w:type="spellEnd"/>
              <w:r w:rsidRPr="00B41112">
                <w:rPr>
                  <w:sz w:val="26"/>
                  <w:szCs w:val="26"/>
                  <w:rPrChange w:id="38411" w:author="Le Minh Nghia" w:date="2019-10-09T10:56:00Z">
                    <w:rPr/>
                  </w:rPrChange>
                </w:rPr>
                <w:t xml:space="preserve"> </w:t>
              </w:r>
              <w:proofErr w:type="spellStart"/>
              <w:r w:rsidRPr="00B41112">
                <w:rPr>
                  <w:sz w:val="26"/>
                  <w:szCs w:val="26"/>
                  <w:rPrChange w:id="38412" w:author="Le Minh Nghia" w:date="2019-10-09T10:56:00Z">
                    <w:rPr/>
                  </w:rPrChange>
                </w:rPr>
                <w:t>điểm</w:t>
              </w:r>
              <w:proofErr w:type="spellEnd"/>
              <w:r w:rsidRPr="00B41112">
                <w:rPr>
                  <w:sz w:val="26"/>
                  <w:szCs w:val="26"/>
                  <w:rPrChange w:id="38413" w:author="Le Minh Nghia" w:date="2019-10-09T10:56:00Z">
                    <w:rPr/>
                  </w:rPrChange>
                </w:rPr>
                <w:t xml:space="preserve"> </w:t>
              </w:r>
              <w:proofErr w:type="spellStart"/>
              <w:r w:rsidRPr="00B41112">
                <w:rPr>
                  <w:sz w:val="26"/>
                  <w:szCs w:val="26"/>
                  <w:rPrChange w:id="38414" w:author="Le Minh Nghia" w:date="2019-10-09T10:56:00Z">
                    <w:rPr/>
                  </w:rPrChange>
                </w:rPr>
                <w:t>trực</w:t>
              </w:r>
              <w:proofErr w:type="spellEnd"/>
              <w:r w:rsidRPr="00B41112">
                <w:rPr>
                  <w:sz w:val="26"/>
                  <w:szCs w:val="26"/>
                  <w:rPrChange w:id="38415" w:author="Le Minh Nghia" w:date="2019-10-09T10:56:00Z">
                    <w:rPr/>
                  </w:rPrChange>
                </w:rPr>
                <w:t xml:space="preserve"> </w:t>
              </w:r>
              <w:proofErr w:type="spellStart"/>
              <w:r w:rsidRPr="00B41112">
                <w:rPr>
                  <w:sz w:val="26"/>
                  <w:szCs w:val="26"/>
                  <w:rPrChange w:id="38416" w:author="Le Minh Nghia" w:date="2019-10-09T10:56:00Z">
                    <w:rPr/>
                  </w:rPrChange>
                </w:rPr>
                <w:t>tiếp</w:t>
              </w:r>
              <w:proofErr w:type="spellEnd"/>
              <w:r w:rsidRPr="00B41112">
                <w:rPr>
                  <w:sz w:val="26"/>
                  <w:szCs w:val="26"/>
                  <w:rPrChange w:id="38417" w:author="Le Minh Nghia" w:date="2019-10-09T10:56:00Z">
                    <w:rPr/>
                  </w:rPrChange>
                </w:rPr>
                <w:t xml:space="preserve"> </w:t>
              </w:r>
              <w:proofErr w:type="spellStart"/>
              <w:r w:rsidRPr="00B41112">
                <w:rPr>
                  <w:sz w:val="26"/>
                  <w:szCs w:val="26"/>
                  <w:rPrChange w:id="38418" w:author="Le Minh Nghia" w:date="2019-10-09T10:56:00Z">
                    <w:rPr/>
                  </w:rPrChange>
                </w:rPr>
                <w:t>trên</w:t>
              </w:r>
              <w:proofErr w:type="spellEnd"/>
              <w:r w:rsidRPr="00B41112">
                <w:rPr>
                  <w:sz w:val="26"/>
                  <w:szCs w:val="26"/>
                  <w:rPrChange w:id="38419" w:author="Le Minh Nghia" w:date="2019-10-09T10:56:00Z">
                    <w:rPr/>
                  </w:rPrChange>
                </w:rPr>
                <w:t xml:space="preserve"> khoa CNTT &amp; TT, </w:t>
              </w:r>
              <w:proofErr w:type="spellStart"/>
              <w:r w:rsidRPr="00B41112">
                <w:rPr>
                  <w:sz w:val="26"/>
                  <w:szCs w:val="26"/>
                  <w:rPrChange w:id="38420" w:author="Le Minh Nghia" w:date="2019-10-09T10:56:00Z">
                    <w:rPr/>
                  </w:rPrChange>
                </w:rPr>
                <w:t>thu</w:t>
              </w:r>
              <w:proofErr w:type="spellEnd"/>
              <w:r w:rsidRPr="00B41112">
                <w:rPr>
                  <w:sz w:val="26"/>
                  <w:szCs w:val="26"/>
                  <w:rPrChange w:id="38421" w:author="Le Minh Nghia" w:date="2019-10-09T10:56:00Z">
                    <w:rPr/>
                  </w:rPrChange>
                </w:rPr>
                <w:t xml:space="preserve"> </w:t>
              </w:r>
              <w:proofErr w:type="spellStart"/>
              <w:r w:rsidRPr="00B41112">
                <w:rPr>
                  <w:sz w:val="26"/>
                  <w:szCs w:val="26"/>
                  <w:rPrChange w:id="38422" w:author="Le Minh Nghia" w:date="2019-10-09T10:56:00Z">
                    <w:rPr/>
                  </w:rPrChange>
                </w:rPr>
                <w:t>thập</w:t>
              </w:r>
              <w:proofErr w:type="spellEnd"/>
              <w:r w:rsidRPr="00B41112">
                <w:rPr>
                  <w:sz w:val="26"/>
                  <w:szCs w:val="26"/>
                  <w:rPrChange w:id="38423" w:author="Le Minh Nghia" w:date="2019-10-09T10:56:00Z">
                    <w:rPr/>
                  </w:rPrChange>
                </w:rPr>
                <w:t xml:space="preserve"> </w:t>
              </w:r>
              <w:proofErr w:type="spellStart"/>
              <w:r w:rsidRPr="00B41112">
                <w:rPr>
                  <w:sz w:val="26"/>
                  <w:szCs w:val="26"/>
                  <w:rPrChange w:id="38424" w:author="Le Minh Nghia" w:date="2019-10-09T10:56:00Z">
                    <w:rPr/>
                  </w:rPrChange>
                </w:rPr>
                <w:t>thông</w:t>
              </w:r>
              <w:proofErr w:type="spellEnd"/>
              <w:r w:rsidRPr="00B41112">
                <w:rPr>
                  <w:sz w:val="26"/>
                  <w:szCs w:val="26"/>
                  <w:rPrChange w:id="38425" w:author="Le Minh Nghia" w:date="2019-10-09T10:56:00Z">
                    <w:rPr/>
                  </w:rPrChange>
                </w:rPr>
                <w:t xml:space="preserve"> tin </w:t>
              </w:r>
              <w:proofErr w:type="spellStart"/>
              <w:r w:rsidRPr="00B41112">
                <w:rPr>
                  <w:sz w:val="26"/>
                  <w:szCs w:val="26"/>
                  <w:rPrChange w:id="38426" w:author="Le Minh Nghia" w:date="2019-10-09T10:56:00Z">
                    <w:rPr/>
                  </w:rPrChange>
                </w:rPr>
                <w:t>về</w:t>
              </w:r>
              <w:proofErr w:type="spellEnd"/>
              <w:r w:rsidRPr="00B41112">
                <w:rPr>
                  <w:sz w:val="26"/>
                  <w:szCs w:val="26"/>
                  <w:rPrChange w:id="38427" w:author="Le Minh Nghia" w:date="2019-10-09T10:56:00Z">
                    <w:rPr/>
                  </w:rPrChange>
                </w:rPr>
                <w:t xml:space="preserve"> ý </w:t>
              </w:r>
              <w:proofErr w:type="spellStart"/>
              <w:r w:rsidRPr="00B41112">
                <w:rPr>
                  <w:sz w:val="26"/>
                  <w:szCs w:val="26"/>
                  <w:rPrChange w:id="38428" w:author="Le Minh Nghia" w:date="2019-10-09T10:56:00Z">
                    <w:rPr/>
                  </w:rPrChange>
                </w:rPr>
                <w:t>kiến</w:t>
              </w:r>
              <w:proofErr w:type="spellEnd"/>
              <w:r w:rsidRPr="00B41112">
                <w:rPr>
                  <w:sz w:val="26"/>
                  <w:szCs w:val="26"/>
                  <w:rPrChange w:id="38429" w:author="Le Minh Nghia" w:date="2019-10-09T10:56:00Z">
                    <w:rPr/>
                  </w:rPrChange>
                </w:rPr>
                <w:t xml:space="preserve"> </w:t>
              </w:r>
              <w:proofErr w:type="spellStart"/>
              <w:r w:rsidRPr="00B41112">
                <w:rPr>
                  <w:sz w:val="26"/>
                  <w:szCs w:val="26"/>
                  <w:rPrChange w:id="38430" w:author="Le Minh Nghia" w:date="2019-10-09T10:56:00Z">
                    <w:rPr/>
                  </w:rPrChange>
                </w:rPr>
                <w:t>người</w:t>
              </w:r>
              <w:proofErr w:type="spellEnd"/>
              <w:r w:rsidRPr="00B41112">
                <w:rPr>
                  <w:sz w:val="26"/>
                  <w:szCs w:val="26"/>
                  <w:rPrChange w:id="38431" w:author="Le Minh Nghia" w:date="2019-10-09T10:56:00Z">
                    <w:rPr/>
                  </w:rPrChange>
                </w:rPr>
                <w:t xml:space="preserve"> </w:t>
              </w:r>
              <w:proofErr w:type="spellStart"/>
              <w:r w:rsidRPr="00B41112">
                <w:rPr>
                  <w:sz w:val="26"/>
                  <w:szCs w:val="26"/>
                  <w:rPrChange w:id="38432" w:author="Le Minh Nghia" w:date="2019-10-09T10:56:00Z">
                    <w:rPr/>
                  </w:rPrChange>
                </w:rPr>
                <w:t>dùng</w:t>
              </w:r>
              <w:proofErr w:type="spellEnd"/>
              <w:r w:rsidRPr="00B41112">
                <w:rPr>
                  <w:sz w:val="26"/>
                  <w:szCs w:val="26"/>
                  <w:rPrChange w:id="38433" w:author="Le Minh Nghia" w:date="2019-10-09T10:56:00Z">
                    <w:rPr/>
                  </w:rPrChange>
                </w:rPr>
                <w:t>.</w:t>
              </w:r>
            </w:ins>
          </w:p>
        </w:tc>
      </w:tr>
      <w:tr w:rsidR="00B41112" w:rsidRPr="00B41112" w:rsidTr="00B41112">
        <w:trPr>
          <w:trHeight w:val="1396"/>
          <w:ins w:id="38434"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8435" w:author="Le Minh Nghia" w:date="2019-10-09T10:54:00Z"/>
                <w:b/>
                <w:bCs/>
                <w:sz w:val="26"/>
                <w:szCs w:val="26"/>
                <w:rPrChange w:id="38436" w:author="Le Minh Nghia" w:date="2019-10-09T10:56:00Z">
                  <w:rPr>
                    <w:ins w:id="38437" w:author="Le Minh Nghia" w:date="2019-10-09T10:54:00Z"/>
                    <w:b/>
                    <w:bCs/>
                  </w:rPr>
                </w:rPrChange>
              </w:rPr>
            </w:pPr>
            <w:ins w:id="38438" w:author="Le Minh Nghia" w:date="2019-10-09T10:54:00Z">
              <w:r w:rsidRPr="00B41112">
                <w:rPr>
                  <w:b/>
                  <w:bCs/>
                  <w:sz w:val="26"/>
                  <w:szCs w:val="26"/>
                  <w:rPrChange w:id="38439" w:author="Le Minh Nghia" w:date="2019-10-09T10:56:00Z">
                    <w:rPr>
                      <w:b/>
                      <w:bCs/>
                    </w:rPr>
                  </w:rPrChange>
                </w:rPr>
                <w:t>15. NỘI DUNG NGHIÊN CỨU VÀ TIẾN ĐỘ THỰC HIỆN</w:t>
              </w:r>
            </w:ins>
          </w:p>
          <w:p w:rsidR="00B41112" w:rsidRPr="00B41112" w:rsidRDefault="00B41112">
            <w:pPr>
              <w:spacing w:before="120" w:line="264" w:lineRule="auto"/>
              <w:jc w:val="both"/>
              <w:rPr>
                <w:ins w:id="38440" w:author="Le Minh Nghia" w:date="2019-10-09T10:54:00Z"/>
                <w:sz w:val="26"/>
                <w:szCs w:val="26"/>
                <w:rPrChange w:id="38441" w:author="Le Minh Nghia" w:date="2019-10-09T10:56:00Z">
                  <w:rPr>
                    <w:ins w:id="38442" w:author="Le Minh Nghia" w:date="2019-10-09T10:54:00Z"/>
                  </w:rPr>
                </w:rPrChange>
              </w:rPr>
            </w:pPr>
            <w:ins w:id="38443" w:author="Le Minh Nghia" w:date="2019-10-09T10:54:00Z">
              <w:r w:rsidRPr="00B41112">
                <w:rPr>
                  <w:sz w:val="26"/>
                  <w:szCs w:val="26"/>
                  <w:rPrChange w:id="38444" w:author="Le Minh Nghia" w:date="2019-10-09T10:56:00Z">
                    <w:rPr/>
                  </w:rPrChange>
                </w:rPr>
                <w:t xml:space="preserve">15.1.  </w:t>
              </w:r>
              <w:proofErr w:type="spellStart"/>
              <w:r w:rsidRPr="00B41112">
                <w:rPr>
                  <w:sz w:val="26"/>
                  <w:szCs w:val="26"/>
                  <w:rPrChange w:id="38445" w:author="Le Minh Nghia" w:date="2019-10-09T10:56:00Z">
                    <w:rPr/>
                  </w:rPrChange>
                </w:rPr>
                <w:t>Nội</w:t>
              </w:r>
              <w:proofErr w:type="spellEnd"/>
              <w:r w:rsidRPr="00B41112">
                <w:rPr>
                  <w:sz w:val="26"/>
                  <w:szCs w:val="26"/>
                  <w:rPrChange w:id="38446" w:author="Le Minh Nghia" w:date="2019-10-09T10:56:00Z">
                    <w:rPr/>
                  </w:rPrChange>
                </w:rPr>
                <w:t xml:space="preserve"> dung </w:t>
              </w:r>
              <w:proofErr w:type="spellStart"/>
              <w:r w:rsidRPr="00B41112">
                <w:rPr>
                  <w:sz w:val="26"/>
                  <w:szCs w:val="26"/>
                  <w:rPrChange w:id="38447" w:author="Le Minh Nghia" w:date="2019-10-09T10:56:00Z">
                    <w:rPr/>
                  </w:rPrChange>
                </w:rPr>
                <w:t>nghiên</w:t>
              </w:r>
              <w:proofErr w:type="spellEnd"/>
              <w:r w:rsidRPr="00B41112">
                <w:rPr>
                  <w:sz w:val="26"/>
                  <w:szCs w:val="26"/>
                  <w:rPrChange w:id="38448" w:author="Le Minh Nghia" w:date="2019-10-09T10:56:00Z">
                    <w:rPr/>
                  </w:rPrChange>
                </w:rPr>
                <w:t xml:space="preserve"> </w:t>
              </w:r>
              <w:proofErr w:type="spellStart"/>
              <w:r w:rsidRPr="00B41112">
                <w:rPr>
                  <w:sz w:val="26"/>
                  <w:szCs w:val="26"/>
                  <w:rPrChange w:id="38449" w:author="Le Minh Nghia" w:date="2019-10-09T10:56:00Z">
                    <w:rPr/>
                  </w:rPrChange>
                </w:rPr>
                <w:t>cứu</w:t>
              </w:r>
              <w:proofErr w:type="spellEnd"/>
              <w:r w:rsidRPr="00B41112">
                <w:rPr>
                  <w:sz w:val="26"/>
                  <w:szCs w:val="26"/>
                  <w:rPrChange w:id="38450" w:author="Le Minh Nghia" w:date="2019-10-09T10:56:00Z">
                    <w:rPr/>
                  </w:rPrChange>
                </w:rPr>
                <w:t xml:space="preserve"> (</w:t>
              </w:r>
              <w:proofErr w:type="spellStart"/>
              <w:r w:rsidRPr="00B41112">
                <w:rPr>
                  <w:b/>
                  <w:bCs/>
                  <w:i/>
                  <w:iCs/>
                  <w:sz w:val="26"/>
                  <w:szCs w:val="26"/>
                  <w:rPrChange w:id="38451" w:author="Le Minh Nghia" w:date="2019-10-09T10:56:00Z">
                    <w:rPr>
                      <w:b/>
                      <w:bCs/>
                      <w:i/>
                      <w:iCs/>
                    </w:rPr>
                  </w:rPrChange>
                </w:rPr>
                <w:t>Mô</w:t>
              </w:r>
              <w:proofErr w:type="spellEnd"/>
              <w:r w:rsidRPr="00B41112">
                <w:rPr>
                  <w:b/>
                  <w:bCs/>
                  <w:i/>
                  <w:iCs/>
                  <w:sz w:val="26"/>
                  <w:szCs w:val="26"/>
                  <w:rPrChange w:id="38452" w:author="Le Minh Nghia" w:date="2019-10-09T10:56:00Z">
                    <w:rPr>
                      <w:b/>
                      <w:bCs/>
                      <w:i/>
                      <w:iCs/>
                    </w:rPr>
                  </w:rPrChange>
                </w:rPr>
                <w:t xml:space="preserve"> </w:t>
              </w:r>
              <w:proofErr w:type="spellStart"/>
              <w:r w:rsidRPr="00B41112">
                <w:rPr>
                  <w:b/>
                  <w:bCs/>
                  <w:i/>
                  <w:iCs/>
                  <w:sz w:val="26"/>
                  <w:szCs w:val="26"/>
                  <w:rPrChange w:id="38453" w:author="Le Minh Nghia" w:date="2019-10-09T10:56:00Z">
                    <w:rPr>
                      <w:b/>
                      <w:bCs/>
                      <w:i/>
                      <w:iCs/>
                    </w:rPr>
                  </w:rPrChange>
                </w:rPr>
                <w:t>tả</w:t>
              </w:r>
              <w:proofErr w:type="spellEnd"/>
              <w:r w:rsidRPr="00B41112">
                <w:rPr>
                  <w:b/>
                  <w:bCs/>
                  <w:i/>
                  <w:iCs/>
                  <w:sz w:val="26"/>
                  <w:szCs w:val="26"/>
                  <w:rPrChange w:id="38454" w:author="Le Minh Nghia" w:date="2019-10-09T10:56:00Z">
                    <w:rPr>
                      <w:b/>
                      <w:bCs/>
                      <w:i/>
                      <w:iCs/>
                    </w:rPr>
                  </w:rPrChange>
                </w:rPr>
                <w:t xml:space="preserve"> chi </w:t>
              </w:r>
              <w:proofErr w:type="spellStart"/>
              <w:r w:rsidRPr="00B41112">
                <w:rPr>
                  <w:b/>
                  <w:bCs/>
                  <w:i/>
                  <w:iCs/>
                  <w:sz w:val="26"/>
                  <w:szCs w:val="26"/>
                  <w:rPrChange w:id="38455" w:author="Le Minh Nghia" w:date="2019-10-09T10:56:00Z">
                    <w:rPr>
                      <w:b/>
                      <w:bCs/>
                      <w:i/>
                      <w:iCs/>
                    </w:rPr>
                  </w:rPrChange>
                </w:rPr>
                <w:t>tiết</w:t>
              </w:r>
              <w:proofErr w:type="spellEnd"/>
              <w:r w:rsidRPr="00B41112">
                <w:rPr>
                  <w:b/>
                  <w:bCs/>
                  <w:i/>
                  <w:iCs/>
                  <w:sz w:val="26"/>
                  <w:szCs w:val="26"/>
                  <w:rPrChange w:id="38456" w:author="Le Minh Nghia" w:date="2019-10-09T10:56:00Z">
                    <w:rPr>
                      <w:b/>
                      <w:bCs/>
                      <w:i/>
                      <w:iCs/>
                    </w:rPr>
                  </w:rPrChange>
                </w:rPr>
                <w:t xml:space="preserve"> </w:t>
              </w:r>
              <w:proofErr w:type="spellStart"/>
              <w:r w:rsidRPr="00B41112">
                <w:rPr>
                  <w:b/>
                  <w:bCs/>
                  <w:i/>
                  <w:iCs/>
                  <w:sz w:val="26"/>
                  <w:szCs w:val="26"/>
                  <w:rPrChange w:id="38457" w:author="Le Minh Nghia" w:date="2019-10-09T10:56:00Z">
                    <w:rPr>
                      <w:b/>
                      <w:bCs/>
                      <w:i/>
                      <w:iCs/>
                    </w:rPr>
                  </w:rPrChange>
                </w:rPr>
                <w:t>những</w:t>
              </w:r>
              <w:proofErr w:type="spellEnd"/>
              <w:r w:rsidRPr="00B41112">
                <w:rPr>
                  <w:b/>
                  <w:bCs/>
                  <w:i/>
                  <w:iCs/>
                  <w:sz w:val="26"/>
                  <w:szCs w:val="26"/>
                  <w:rPrChange w:id="38458" w:author="Le Minh Nghia" w:date="2019-10-09T10:56:00Z">
                    <w:rPr>
                      <w:b/>
                      <w:bCs/>
                      <w:i/>
                      <w:iCs/>
                    </w:rPr>
                  </w:rPrChange>
                </w:rPr>
                <w:t xml:space="preserve"> </w:t>
              </w:r>
              <w:proofErr w:type="spellStart"/>
              <w:r w:rsidRPr="00B41112">
                <w:rPr>
                  <w:b/>
                  <w:bCs/>
                  <w:i/>
                  <w:iCs/>
                  <w:sz w:val="26"/>
                  <w:szCs w:val="26"/>
                  <w:rPrChange w:id="38459" w:author="Le Minh Nghia" w:date="2019-10-09T10:56:00Z">
                    <w:rPr>
                      <w:b/>
                      <w:bCs/>
                      <w:i/>
                      <w:iCs/>
                    </w:rPr>
                  </w:rPrChange>
                </w:rPr>
                <w:t>nội</w:t>
              </w:r>
              <w:proofErr w:type="spellEnd"/>
              <w:r w:rsidRPr="00B41112">
                <w:rPr>
                  <w:b/>
                  <w:bCs/>
                  <w:i/>
                  <w:iCs/>
                  <w:sz w:val="26"/>
                  <w:szCs w:val="26"/>
                  <w:rPrChange w:id="38460" w:author="Le Minh Nghia" w:date="2019-10-09T10:56:00Z">
                    <w:rPr>
                      <w:b/>
                      <w:bCs/>
                      <w:i/>
                      <w:iCs/>
                    </w:rPr>
                  </w:rPrChange>
                </w:rPr>
                <w:t xml:space="preserve"> dung </w:t>
              </w:r>
              <w:proofErr w:type="spellStart"/>
              <w:r w:rsidRPr="00B41112">
                <w:rPr>
                  <w:b/>
                  <w:bCs/>
                  <w:i/>
                  <w:iCs/>
                  <w:sz w:val="26"/>
                  <w:szCs w:val="26"/>
                  <w:rPrChange w:id="38461" w:author="Le Minh Nghia" w:date="2019-10-09T10:56:00Z">
                    <w:rPr>
                      <w:b/>
                      <w:bCs/>
                      <w:i/>
                      <w:iCs/>
                    </w:rPr>
                  </w:rPrChange>
                </w:rPr>
                <w:t>nghiên</w:t>
              </w:r>
              <w:proofErr w:type="spellEnd"/>
              <w:r w:rsidRPr="00B41112">
                <w:rPr>
                  <w:b/>
                  <w:bCs/>
                  <w:i/>
                  <w:iCs/>
                  <w:sz w:val="26"/>
                  <w:szCs w:val="26"/>
                  <w:rPrChange w:id="38462" w:author="Le Minh Nghia" w:date="2019-10-09T10:56:00Z">
                    <w:rPr>
                      <w:b/>
                      <w:bCs/>
                      <w:i/>
                      <w:iCs/>
                    </w:rPr>
                  </w:rPrChange>
                </w:rPr>
                <w:t xml:space="preserve"> </w:t>
              </w:r>
              <w:proofErr w:type="spellStart"/>
              <w:r w:rsidRPr="00B41112">
                <w:rPr>
                  <w:b/>
                  <w:bCs/>
                  <w:i/>
                  <w:iCs/>
                  <w:sz w:val="26"/>
                  <w:szCs w:val="26"/>
                  <w:rPrChange w:id="38463" w:author="Le Minh Nghia" w:date="2019-10-09T10:56:00Z">
                    <w:rPr>
                      <w:b/>
                      <w:bCs/>
                      <w:i/>
                      <w:iCs/>
                    </w:rPr>
                  </w:rPrChange>
                </w:rPr>
                <w:t>cứu</w:t>
              </w:r>
              <w:proofErr w:type="spellEnd"/>
              <w:r w:rsidRPr="00B41112">
                <w:rPr>
                  <w:b/>
                  <w:bCs/>
                  <w:i/>
                  <w:iCs/>
                  <w:sz w:val="26"/>
                  <w:szCs w:val="26"/>
                  <w:rPrChange w:id="38464" w:author="Le Minh Nghia" w:date="2019-10-09T10:56:00Z">
                    <w:rPr>
                      <w:b/>
                      <w:bCs/>
                      <w:i/>
                      <w:iCs/>
                    </w:rPr>
                  </w:rPrChange>
                </w:rPr>
                <w:t xml:space="preserve"> </w:t>
              </w:r>
              <w:proofErr w:type="spellStart"/>
              <w:r w:rsidRPr="00B41112">
                <w:rPr>
                  <w:b/>
                  <w:bCs/>
                  <w:i/>
                  <w:iCs/>
                  <w:sz w:val="26"/>
                  <w:szCs w:val="26"/>
                  <w:rPrChange w:id="38465" w:author="Le Minh Nghia" w:date="2019-10-09T10:56:00Z">
                    <w:rPr>
                      <w:b/>
                      <w:bCs/>
                      <w:i/>
                      <w:iCs/>
                    </w:rPr>
                  </w:rPrChange>
                </w:rPr>
                <w:t>của</w:t>
              </w:r>
              <w:proofErr w:type="spellEnd"/>
              <w:r w:rsidRPr="00B41112">
                <w:rPr>
                  <w:b/>
                  <w:bCs/>
                  <w:i/>
                  <w:iCs/>
                  <w:sz w:val="26"/>
                  <w:szCs w:val="26"/>
                  <w:rPrChange w:id="38466" w:author="Le Minh Nghia" w:date="2019-10-09T10:56:00Z">
                    <w:rPr>
                      <w:b/>
                      <w:bCs/>
                      <w:i/>
                      <w:iCs/>
                    </w:rPr>
                  </w:rPrChange>
                </w:rPr>
                <w:t xml:space="preserve"> </w:t>
              </w:r>
              <w:proofErr w:type="spellStart"/>
              <w:r w:rsidRPr="00B41112">
                <w:rPr>
                  <w:b/>
                  <w:bCs/>
                  <w:i/>
                  <w:iCs/>
                  <w:sz w:val="26"/>
                  <w:szCs w:val="26"/>
                  <w:rPrChange w:id="38467" w:author="Le Minh Nghia" w:date="2019-10-09T10:56:00Z">
                    <w:rPr>
                      <w:b/>
                      <w:bCs/>
                      <w:i/>
                      <w:iCs/>
                    </w:rPr>
                  </w:rPrChange>
                </w:rPr>
                <w:t>đề</w:t>
              </w:r>
              <w:proofErr w:type="spellEnd"/>
              <w:r w:rsidRPr="00B41112">
                <w:rPr>
                  <w:b/>
                  <w:bCs/>
                  <w:i/>
                  <w:iCs/>
                  <w:sz w:val="26"/>
                  <w:szCs w:val="26"/>
                  <w:rPrChange w:id="38468" w:author="Le Minh Nghia" w:date="2019-10-09T10:56:00Z">
                    <w:rPr>
                      <w:b/>
                      <w:bCs/>
                      <w:i/>
                      <w:iCs/>
                    </w:rPr>
                  </w:rPrChange>
                </w:rPr>
                <w:t xml:space="preserve"> </w:t>
              </w:r>
              <w:proofErr w:type="spellStart"/>
              <w:r w:rsidRPr="00B41112">
                <w:rPr>
                  <w:b/>
                  <w:bCs/>
                  <w:i/>
                  <w:iCs/>
                  <w:sz w:val="26"/>
                  <w:szCs w:val="26"/>
                  <w:rPrChange w:id="38469" w:author="Le Minh Nghia" w:date="2019-10-09T10:56:00Z">
                    <w:rPr>
                      <w:b/>
                      <w:bCs/>
                      <w:i/>
                      <w:iCs/>
                    </w:rPr>
                  </w:rPrChange>
                </w:rPr>
                <w:t>tài</w:t>
              </w:r>
              <w:proofErr w:type="spellEnd"/>
              <w:r w:rsidRPr="00B41112">
                <w:rPr>
                  <w:sz w:val="26"/>
                  <w:szCs w:val="26"/>
                  <w:rPrChange w:id="38470" w:author="Le Minh Nghia" w:date="2019-10-09T10:56:00Z">
                    <w:rPr/>
                  </w:rPrChange>
                </w:rPr>
                <w:t xml:space="preserve">) </w:t>
              </w:r>
            </w:ins>
          </w:p>
          <w:p w:rsidR="00B41112" w:rsidRPr="00B41112" w:rsidRDefault="00B41112">
            <w:pPr>
              <w:spacing w:before="120" w:line="264" w:lineRule="auto"/>
              <w:jc w:val="both"/>
              <w:rPr>
                <w:ins w:id="38471" w:author="Le Minh Nghia" w:date="2019-10-09T10:54:00Z"/>
                <w:sz w:val="26"/>
                <w:szCs w:val="26"/>
                <w:rPrChange w:id="38472" w:author="Le Minh Nghia" w:date="2019-10-09T10:56:00Z">
                  <w:rPr>
                    <w:ins w:id="38473" w:author="Le Minh Nghia" w:date="2019-10-09T10:54:00Z"/>
                  </w:rPr>
                </w:rPrChange>
              </w:rPr>
            </w:pPr>
            <w:ins w:id="38474" w:author="Le Minh Nghia" w:date="2019-10-09T10:54:00Z">
              <w:r w:rsidRPr="00B41112">
                <w:rPr>
                  <w:sz w:val="26"/>
                  <w:szCs w:val="26"/>
                  <w:rPrChange w:id="38475" w:author="Le Minh Nghia" w:date="2019-10-09T10:56:00Z">
                    <w:rPr/>
                  </w:rPrChange>
                </w:rPr>
                <w:t xml:space="preserve">- </w:t>
              </w:r>
              <w:proofErr w:type="spellStart"/>
              <w:r w:rsidRPr="00B41112">
                <w:rPr>
                  <w:sz w:val="26"/>
                  <w:szCs w:val="26"/>
                  <w:rPrChange w:id="38476" w:author="Le Minh Nghia" w:date="2019-10-09T10:56:00Z">
                    <w:rPr/>
                  </w:rPrChange>
                </w:rPr>
                <w:t>Nghiên</w:t>
              </w:r>
              <w:proofErr w:type="spellEnd"/>
              <w:r w:rsidRPr="00B41112">
                <w:rPr>
                  <w:sz w:val="26"/>
                  <w:szCs w:val="26"/>
                  <w:rPrChange w:id="38477" w:author="Le Minh Nghia" w:date="2019-10-09T10:56:00Z">
                    <w:rPr/>
                  </w:rPrChange>
                </w:rPr>
                <w:t xml:space="preserve"> </w:t>
              </w:r>
              <w:proofErr w:type="spellStart"/>
              <w:r w:rsidRPr="00B41112">
                <w:rPr>
                  <w:sz w:val="26"/>
                  <w:szCs w:val="26"/>
                  <w:rPrChange w:id="38478" w:author="Le Minh Nghia" w:date="2019-10-09T10:56:00Z">
                    <w:rPr/>
                  </w:rPrChange>
                </w:rPr>
                <w:t>cứu</w:t>
              </w:r>
              <w:proofErr w:type="spellEnd"/>
              <w:r w:rsidRPr="00B41112">
                <w:rPr>
                  <w:sz w:val="26"/>
                  <w:szCs w:val="26"/>
                  <w:rPrChange w:id="38479" w:author="Le Minh Nghia" w:date="2019-10-09T10:56:00Z">
                    <w:rPr/>
                  </w:rPrChange>
                </w:rPr>
                <w:t xml:space="preserve"> </w:t>
              </w:r>
              <w:proofErr w:type="spellStart"/>
              <w:r w:rsidRPr="00B41112">
                <w:rPr>
                  <w:sz w:val="26"/>
                  <w:szCs w:val="26"/>
                  <w:rPrChange w:id="38480" w:author="Le Minh Nghia" w:date="2019-10-09T10:56:00Z">
                    <w:rPr/>
                  </w:rPrChange>
                </w:rPr>
                <w:t>và</w:t>
              </w:r>
              <w:proofErr w:type="spellEnd"/>
              <w:r w:rsidRPr="00B41112">
                <w:rPr>
                  <w:sz w:val="26"/>
                  <w:szCs w:val="26"/>
                  <w:rPrChange w:id="38481" w:author="Le Minh Nghia" w:date="2019-10-09T10:56:00Z">
                    <w:rPr/>
                  </w:rPrChange>
                </w:rPr>
                <w:t xml:space="preserve"> </w:t>
              </w:r>
              <w:proofErr w:type="spellStart"/>
              <w:r w:rsidRPr="00B41112">
                <w:rPr>
                  <w:sz w:val="26"/>
                  <w:szCs w:val="26"/>
                  <w:rPrChange w:id="38482" w:author="Le Minh Nghia" w:date="2019-10-09T10:56:00Z">
                    <w:rPr/>
                  </w:rPrChange>
                </w:rPr>
                <w:t>thu</w:t>
              </w:r>
              <w:proofErr w:type="spellEnd"/>
              <w:r w:rsidRPr="00B41112">
                <w:rPr>
                  <w:sz w:val="26"/>
                  <w:szCs w:val="26"/>
                  <w:rPrChange w:id="38483" w:author="Le Minh Nghia" w:date="2019-10-09T10:56:00Z">
                    <w:rPr/>
                  </w:rPrChange>
                </w:rPr>
                <w:t xml:space="preserve"> </w:t>
              </w:r>
              <w:proofErr w:type="spellStart"/>
              <w:r w:rsidRPr="00B41112">
                <w:rPr>
                  <w:sz w:val="26"/>
                  <w:szCs w:val="26"/>
                  <w:rPrChange w:id="38484" w:author="Le Minh Nghia" w:date="2019-10-09T10:56:00Z">
                    <w:rPr/>
                  </w:rPrChange>
                </w:rPr>
                <w:t>thập</w:t>
              </w:r>
              <w:proofErr w:type="spellEnd"/>
              <w:r w:rsidRPr="00B41112">
                <w:rPr>
                  <w:sz w:val="26"/>
                  <w:szCs w:val="26"/>
                  <w:rPrChange w:id="38485" w:author="Le Minh Nghia" w:date="2019-10-09T10:56:00Z">
                    <w:rPr/>
                  </w:rPrChange>
                </w:rPr>
                <w:t xml:space="preserve"> </w:t>
              </w:r>
              <w:proofErr w:type="spellStart"/>
              <w:r w:rsidRPr="00B41112">
                <w:rPr>
                  <w:sz w:val="26"/>
                  <w:szCs w:val="26"/>
                  <w:rPrChange w:id="38486" w:author="Le Minh Nghia" w:date="2019-10-09T10:56:00Z">
                    <w:rPr/>
                  </w:rPrChange>
                </w:rPr>
                <w:t>thêm</w:t>
              </w:r>
              <w:proofErr w:type="spellEnd"/>
              <w:r w:rsidRPr="00B41112">
                <w:rPr>
                  <w:sz w:val="26"/>
                  <w:szCs w:val="26"/>
                  <w:rPrChange w:id="38487" w:author="Le Minh Nghia" w:date="2019-10-09T10:56:00Z">
                    <w:rPr/>
                  </w:rPrChange>
                </w:rPr>
                <w:t xml:space="preserve"> </w:t>
              </w:r>
              <w:proofErr w:type="spellStart"/>
              <w:r w:rsidRPr="00B41112">
                <w:rPr>
                  <w:sz w:val="26"/>
                  <w:szCs w:val="26"/>
                  <w:rPrChange w:id="38488" w:author="Le Minh Nghia" w:date="2019-10-09T10:56:00Z">
                    <w:rPr/>
                  </w:rPrChange>
                </w:rPr>
                <w:t>yêu</w:t>
              </w:r>
              <w:proofErr w:type="spellEnd"/>
              <w:r w:rsidRPr="00B41112">
                <w:rPr>
                  <w:sz w:val="26"/>
                  <w:szCs w:val="26"/>
                  <w:rPrChange w:id="38489" w:author="Le Minh Nghia" w:date="2019-10-09T10:56:00Z">
                    <w:rPr/>
                  </w:rPrChange>
                </w:rPr>
                <w:t xml:space="preserve"> </w:t>
              </w:r>
              <w:proofErr w:type="spellStart"/>
              <w:r w:rsidRPr="00B41112">
                <w:rPr>
                  <w:sz w:val="26"/>
                  <w:szCs w:val="26"/>
                  <w:rPrChange w:id="38490" w:author="Le Minh Nghia" w:date="2019-10-09T10:56:00Z">
                    <w:rPr/>
                  </w:rPrChange>
                </w:rPr>
                <w:t>cầu</w:t>
              </w:r>
              <w:proofErr w:type="spellEnd"/>
              <w:r w:rsidRPr="00B41112">
                <w:rPr>
                  <w:sz w:val="26"/>
                  <w:szCs w:val="26"/>
                  <w:rPrChange w:id="38491" w:author="Le Minh Nghia" w:date="2019-10-09T10:56:00Z">
                    <w:rPr/>
                  </w:rPrChange>
                </w:rPr>
                <w:t xml:space="preserve">, </w:t>
              </w:r>
              <w:proofErr w:type="spellStart"/>
              <w:r w:rsidRPr="00B41112">
                <w:rPr>
                  <w:sz w:val="26"/>
                  <w:szCs w:val="26"/>
                  <w:rPrChange w:id="38492" w:author="Le Minh Nghia" w:date="2019-10-09T10:56:00Z">
                    <w:rPr/>
                  </w:rPrChange>
                </w:rPr>
                <w:t>phát</w:t>
              </w:r>
              <w:proofErr w:type="spellEnd"/>
              <w:r w:rsidRPr="00B41112">
                <w:rPr>
                  <w:sz w:val="26"/>
                  <w:szCs w:val="26"/>
                  <w:rPrChange w:id="38493" w:author="Le Minh Nghia" w:date="2019-10-09T10:56:00Z">
                    <w:rPr/>
                  </w:rPrChange>
                </w:rPr>
                <w:t xml:space="preserve"> </w:t>
              </w:r>
              <w:proofErr w:type="spellStart"/>
              <w:r w:rsidRPr="00B41112">
                <w:rPr>
                  <w:sz w:val="26"/>
                  <w:szCs w:val="26"/>
                  <w:rPrChange w:id="38494" w:author="Le Minh Nghia" w:date="2019-10-09T10:56:00Z">
                    <w:rPr/>
                  </w:rPrChange>
                </w:rPr>
                <w:t>thảo</w:t>
              </w:r>
              <w:proofErr w:type="spellEnd"/>
              <w:r w:rsidRPr="00B41112">
                <w:rPr>
                  <w:sz w:val="26"/>
                  <w:szCs w:val="26"/>
                  <w:rPrChange w:id="38495" w:author="Le Minh Nghia" w:date="2019-10-09T10:56:00Z">
                    <w:rPr/>
                  </w:rPrChange>
                </w:rPr>
                <w:t xml:space="preserve"> </w:t>
              </w:r>
              <w:proofErr w:type="spellStart"/>
              <w:r w:rsidRPr="00B41112">
                <w:rPr>
                  <w:sz w:val="26"/>
                  <w:szCs w:val="26"/>
                  <w:rPrChange w:id="38496" w:author="Le Minh Nghia" w:date="2019-10-09T10:56:00Z">
                    <w:rPr/>
                  </w:rPrChange>
                </w:rPr>
                <w:t>chức</w:t>
              </w:r>
              <w:proofErr w:type="spellEnd"/>
              <w:r w:rsidRPr="00B41112">
                <w:rPr>
                  <w:sz w:val="26"/>
                  <w:szCs w:val="26"/>
                  <w:rPrChange w:id="38497" w:author="Le Minh Nghia" w:date="2019-10-09T10:56:00Z">
                    <w:rPr/>
                  </w:rPrChange>
                </w:rPr>
                <w:t xml:space="preserve"> </w:t>
              </w:r>
              <w:proofErr w:type="spellStart"/>
              <w:r w:rsidRPr="00B41112">
                <w:rPr>
                  <w:sz w:val="26"/>
                  <w:szCs w:val="26"/>
                  <w:rPrChange w:id="38498" w:author="Le Minh Nghia" w:date="2019-10-09T10:56:00Z">
                    <w:rPr/>
                  </w:rPrChange>
                </w:rPr>
                <w:t>năng</w:t>
              </w:r>
              <w:proofErr w:type="spellEnd"/>
              <w:r w:rsidRPr="00B41112">
                <w:rPr>
                  <w:sz w:val="26"/>
                  <w:szCs w:val="26"/>
                  <w:rPrChange w:id="38499" w:author="Le Minh Nghia" w:date="2019-10-09T10:56:00Z">
                    <w:rPr/>
                  </w:rPrChange>
                </w:rPr>
                <w:t>.</w:t>
              </w:r>
            </w:ins>
          </w:p>
          <w:p w:rsidR="00B41112" w:rsidRPr="00B41112" w:rsidRDefault="00B41112">
            <w:pPr>
              <w:spacing w:before="120" w:line="264" w:lineRule="auto"/>
              <w:jc w:val="both"/>
              <w:rPr>
                <w:ins w:id="38500" w:author="Le Minh Nghia" w:date="2019-10-09T10:54:00Z"/>
                <w:sz w:val="26"/>
                <w:szCs w:val="26"/>
                <w:rPrChange w:id="38501" w:author="Le Minh Nghia" w:date="2019-10-09T10:56:00Z">
                  <w:rPr>
                    <w:ins w:id="38502" w:author="Le Minh Nghia" w:date="2019-10-09T10:54:00Z"/>
                  </w:rPr>
                </w:rPrChange>
              </w:rPr>
            </w:pPr>
            <w:ins w:id="38503" w:author="Le Minh Nghia" w:date="2019-10-09T10:54:00Z">
              <w:r w:rsidRPr="00B41112">
                <w:rPr>
                  <w:sz w:val="26"/>
                  <w:szCs w:val="26"/>
                  <w:rPrChange w:id="38504" w:author="Le Minh Nghia" w:date="2019-10-09T10:56:00Z">
                    <w:rPr/>
                  </w:rPrChange>
                </w:rPr>
                <w:t xml:space="preserve">- </w:t>
              </w:r>
              <w:proofErr w:type="spellStart"/>
              <w:r w:rsidRPr="00B41112">
                <w:rPr>
                  <w:sz w:val="26"/>
                  <w:szCs w:val="26"/>
                  <w:rPrChange w:id="38505" w:author="Le Minh Nghia" w:date="2019-10-09T10:56:00Z">
                    <w:rPr/>
                  </w:rPrChange>
                </w:rPr>
                <w:t>Nghiên</w:t>
              </w:r>
              <w:proofErr w:type="spellEnd"/>
              <w:r w:rsidRPr="00B41112">
                <w:rPr>
                  <w:sz w:val="26"/>
                  <w:szCs w:val="26"/>
                  <w:rPrChange w:id="38506" w:author="Le Minh Nghia" w:date="2019-10-09T10:56:00Z">
                    <w:rPr/>
                  </w:rPrChange>
                </w:rPr>
                <w:t xml:space="preserve"> </w:t>
              </w:r>
              <w:proofErr w:type="spellStart"/>
              <w:r w:rsidRPr="00B41112">
                <w:rPr>
                  <w:sz w:val="26"/>
                  <w:szCs w:val="26"/>
                  <w:rPrChange w:id="38507" w:author="Le Minh Nghia" w:date="2019-10-09T10:56:00Z">
                    <w:rPr/>
                  </w:rPrChange>
                </w:rPr>
                <w:t>cứu</w:t>
              </w:r>
              <w:proofErr w:type="spellEnd"/>
              <w:r w:rsidRPr="00B41112">
                <w:rPr>
                  <w:sz w:val="26"/>
                  <w:szCs w:val="26"/>
                  <w:rPrChange w:id="38508" w:author="Le Minh Nghia" w:date="2019-10-09T10:56:00Z">
                    <w:rPr/>
                  </w:rPrChange>
                </w:rPr>
                <w:t xml:space="preserve"> </w:t>
              </w:r>
              <w:proofErr w:type="spellStart"/>
              <w:r w:rsidRPr="00B41112">
                <w:rPr>
                  <w:sz w:val="26"/>
                  <w:szCs w:val="26"/>
                  <w:rPrChange w:id="38509" w:author="Le Minh Nghia" w:date="2019-10-09T10:56:00Z">
                    <w:rPr/>
                  </w:rPrChange>
                </w:rPr>
                <w:t>và</w:t>
              </w:r>
              <w:proofErr w:type="spellEnd"/>
              <w:r w:rsidRPr="00B41112">
                <w:rPr>
                  <w:sz w:val="26"/>
                  <w:szCs w:val="26"/>
                  <w:rPrChange w:id="38510" w:author="Le Minh Nghia" w:date="2019-10-09T10:56:00Z">
                    <w:rPr/>
                  </w:rPrChange>
                </w:rPr>
                <w:t xml:space="preserve"> </w:t>
              </w:r>
              <w:proofErr w:type="spellStart"/>
              <w:r w:rsidRPr="00B41112">
                <w:rPr>
                  <w:sz w:val="26"/>
                  <w:szCs w:val="26"/>
                  <w:rPrChange w:id="38511" w:author="Le Minh Nghia" w:date="2019-10-09T10:56:00Z">
                    <w:rPr/>
                  </w:rPrChange>
                </w:rPr>
                <w:t>vẽ</w:t>
              </w:r>
              <w:proofErr w:type="spellEnd"/>
              <w:r w:rsidRPr="00B41112">
                <w:rPr>
                  <w:sz w:val="26"/>
                  <w:szCs w:val="26"/>
                  <w:rPrChange w:id="38512" w:author="Le Minh Nghia" w:date="2019-10-09T10:56:00Z">
                    <w:rPr/>
                  </w:rPrChange>
                </w:rPr>
                <w:t xml:space="preserve"> </w:t>
              </w:r>
              <w:proofErr w:type="spellStart"/>
              <w:r w:rsidRPr="00B41112">
                <w:rPr>
                  <w:sz w:val="26"/>
                  <w:szCs w:val="26"/>
                  <w:rPrChange w:id="38513" w:author="Le Minh Nghia" w:date="2019-10-09T10:56:00Z">
                    <w:rPr/>
                  </w:rPrChange>
                </w:rPr>
                <w:t>sơ</w:t>
              </w:r>
              <w:proofErr w:type="spellEnd"/>
              <w:r w:rsidRPr="00B41112">
                <w:rPr>
                  <w:sz w:val="26"/>
                  <w:szCs w:val="26"/>
                  <w:rPrChange w:id="38514" w:author="Le Minh Nghia" w:date="2019-10-09T10:56:00Z">
                    <w:rPr/>
                  </w:rPrChange>
                </w:rPr>
                <w:t xml:space="preserve"> </w:t>
              </w:r>
              <w:proofErr w:type="spellStart"/>
              <w:r w:rsidRPr="00B41112">
                <w:rPr>
                  <w:sz w:val="26"/>
                  <w:szCs w:val="26"/>
                  <w:rPrChange w:id="38515" w:author="Le Minh Nghia" w:date="2019-10-09T10:56:00Z">
                    <w:rPr/>
                  </w:rPrChange>
                </w:rPr>
                <w:t>đồ</w:t>
              </w:r>
              <w:proofErr w:type="spellEnd"/>
              <w:r w:rsidRPr="00B41112">
                <w:rPr>
                  <w:sz w:val="26"/>
                  <w:szCs w:val="26"/>
                  <w:rPrChange w:id="38516" w:author="Le Minh Nghia" w:date="2019-10-09T10:56:00Z">
                    <w:rPr/>
                  </w:rPrChange>
                </w:rPr>
                <w:t xml:space="preserve"> CDM, PDM </w:t>
              </w:r>
              <w:proofErr w:type="spellStart"/>
              <w:r w:rsidRPr="00B41112">
                <w:rPr>
                  <w:sz w:val="26"/>
                  <w:szCs w:val="26"/>
                  <w:rPrChange w:id="38517" w:author="Le Minh Nghia" w:date="2019-10-09T10:56:00Z">
                    <w:rPr/>
                  </w:rPrChange>
                </w:rPr>
                <w:t>bằng</w:t>
              </w:r>
              <w:proofErr w:type="spellEnd"/>
              <w:r w:rsidRPr="00B41112">
                <w:rPr>
                  <w:sz w:val="26"/>
                  <w:szCs w:val="26"/>
                  <w:rPrChange w:id="38518" w:author="Le Minh Nghia" w:date="2019-10-09T10:56:00Z">
                    <w:rPr/>
                  </w:rPrChange>
                </w:rPr>
                <w:t xml:space="preserve"> </w:t>
              </w:r>
              <w:proofErr w:type="spellStart"/>
              <w:r w:rsidRPr="00B41112">
                <w:rPr>
                  <w:sz w:val="26"/>
                  <w:szCs w:val="26"/>
                  <w:rPrChange w:id="38519" w:author="Le Minh Nghia" w:date="2019-10-09T10:56:00Z">
                    <w:rPr/>
                  </w:rPrChange>
                </w:rPr>
                <w:t>công</w:t>
              </w:r>
              <w:proofErr w:type="spellEnd"/>
              <w:r w:rsidRPr="00B41112">
                <w:rPr>
                  <w:sz w:val="26"/>
                  <w:szCs w:val="26"/>
                  <w:rPrChange w:id="38520" w:author="Le Minh Nghia" w:date="2019-10-09T10:56:00Z">
                    <w:rPr/>
                  </w:rPrChange>
                </w:rPr>
                <w:t xml:space="preserve"> </w:t>
              </w:r>
              <w:proofErr w:type="spellStart"/>
              <w:r w:rsidRPr="00B41112">
                <w:rPr>
                  <w:sz w:val="26"/>
                  <w:szCs w:val="26"/>
                  <w:rPrChange w:id="38521" w:author="Le Minh Nghia" w:date="2019-10-09T10:56:00Z">
                    <w:rPr/>
                  </w:rPrChange>
                </w:rPr>
                <w:t>cụ</w:t>
              </w:r>
              <w:proofErr w:type="spellEnd"/>
              <w:r w:rsidRPr="00B41112">
                <w:rPr>
                  <w:sz w:val="26"/>
                  <w:szCs w:val="26"/>
                  <w:rPrChange w:id="38522" w:author="Le Minh Nghia" w:date="2019-10-09T10:56:00Z">
                    <w:rPr/>
                  </w:rPrChange>
                </w:rPr>
                <w:t xml:space="preserve"> </w:t>
              </w:r>
              <w:proofErr w:type="spellStart"/>
              <w:r w:rsidRPr="00B41112">
                <w:rPr>
                  <w:sz w:val="26"/>
                  <w:szCs w:val="26"/>
                  <w:rPrChange w:id="38523" w:author="Le Minh Nghia" w:date="2019-10-09T10:56:00Z">
                    <w:rPr/>
                  </w:rPrChange>
                </w:rPr>
                <w:t>hổ</w:t>
              </w:r>
              <w:proofErr w:type="spellEnd"/>
              <w:r w:rsidRPr="00B41112">
                <w:rPr>
                  <w:sz w:val="26"/>
                  <w:szCs w:val="26"/>
                  <w:rPrChange w:id="38524" w:author="Le Minh Nghia" w:date="2019-10-09T10:56:00Z">
                    <w:rPr/>
                  </w:rPrChange>
                </w:rPr>
                <w:t xml:space="preserve"> </w:t>
              </w:r>
              <w:proofErr w:type="spellStart"/>
              <w:r w:rsidRPr="00B41112">
                <w:rPr>
                  <w:sz w:val="26"/>
                  <w:szCs w:val="26"/>
                  <w:rPrChange w:id="38525" w:author="Le Minh Nghia" w:date="2019-10-09T10:56:00Z">
                    <w:rPr/>
                  </w:rPrChange>
                </w:rPr>
                <w:t>trợ</w:t>
              </w:r>
              <w:proofErr w:type="spellEnd"/>
              <w:r w:rsidRPr="00B41112">
                <w:rPr>
                  <w:sz w:val="26"/>
                  <w:szCs w:val="26"/>
                  <w:rPrChange w:id="38526" w:author="Le Minh Nghia" w:date="2019-10-09T10:56:00Z">
                    <w:rPr/>
                  </w:rPrChange>
                </w:rPr>
                <w:t xml:space="preserve"> </w:t>
              </w:r>
              <w:proofErr w:type="spellStart"/>
              <w:r w:rsidRPr="00B41112">
                <w:rPr>
                  <w:sz w:val="26"/>
                  <w:szCs w:val="26"/>
                  <w:rPrChange w:id="38527" w:author="Le Minh Nghia" w:date="2019-10-09T10:56:00Z">
                    <w:rPr/>
                  </w:rPrChange>
                </w:rPr>
                <w:t>PowerDesigner</w:t>
              </w:r>
              <w:proofErr w:type="spellEnd"/>
              <w:r w:rsidRPr="00B41112">
                <w:rPr>
                  <w:sz w:val="26"/>
                  <w:szCs w:val="26"/>
                  <w:rPrChange w:id="38528" w:author="Le Minh Nghia" w:date="2019-10-09T10:56:00Z">
                    <w:rPr/>
                  </w:rPrChange>
                </w:rPr>
                <w:t>.</w:t>
              </w:r>
            </w:ins>
          </w:p>
          <w:p w:rsidR="00B41112" w:rsidRPr="00B41112" w:rsidRDefault="00B41112">
            <w:pPr>
              <w:spacing w:before="120" w:line="264" w:lineRule="auto"/>
              <w:jc w:val="both"/>
              <w:rPr>
                <w:ins w:id="38529" w:author="Le Minh Nghia" w:date="2019-10-09T10:54:00Z"/>
                <w:sz w:val="26"/>
                <w:szCs w:val="26"/>
                <w:rPrChange w:id="38530" w:author="Le Minh Nghia" w:date="2019-10-09T10:56:00Z">
                  <w:rPr>
                    <w:ins w:id="38531" w:author="Le Minh Nghia" w:date="2019-10-09T10:54:00Z"/>
                  </w:rPr>
                </w:rPrChange>
              </w:rPr>
            </w:pPr>
            <w:ins w:id="38532" w:author="Le Minh Nghia" w:date="2019-10-09T10:54:00Z">
              <w:r w:rsidRPr="00B41112">
                <w:rPr>
                  <w:sz w:val="26"/>
                  <w:szCs w:val="26"/>
                  <w:rPrChange w:id="38533" w:author="Le Minh Nghia" w:date="2019-10-09T10:56:00Z">
                    <w:rPr/>
                  </w:rPrChange>
                </w:rPr>
                <w:t xml:space="preserve">- </w:t>
              </w:r>
              <w:proofErr w:type="spellStart"/>
              <w:r w:rsidRPr="00B41112">
                <w:rPr>
                  <w:sz w:val="26"/>
                  <w:szCs w:val="26"/>
                  <w:rPrChange w:id="38534" w:author="Le Minh Nghia" w:date="2019-10-09T10:56:00Z">
                    <w:rPr/>
                  </w:rPrChange>
                </w:rPr>
                <w:t>Phân</w:t>
              </w:r>
              <w:proofErr w:type="spellEnd"/>
              <w:r w:rsidRPr="00B41112">
                <w:rPr>
                  <w:sz w:val="26"/>
                  <w:szCs w:val="26"/>
                  <w:rPrChange w:id="38535" w:author="Le Minh Nghia" w:date="2019-10-09T10:56:00Z">
                    <w:rPr/>
                  </w:rPrChange>
                </w:rPr>
                <w:t xml:space="preserve"> </w:t>
              </w:r>
              <w:proofErr w:type="spellStart"/>
              <w:r w:rsidRPr="00B41112">
                <w:rPr>
                  <w:sz w:val="26"/>
                  <w:szCs w:val="26"/>
                  <w:rPrChange w:id="38536" w:author="Le Minh Nghia" w:date="2019-10-09T10:56:00Z">
                    <w:rPr/>
                  </w:rPrChange>
                </w:rPr>
                <w:t>tích</w:t>
              </w:r>
              <w:proofErr w:type="spellEnd"/>
              <w:r w:rsidRPr="00B41112">
                <w:rPr>
                  <w:sz w:val="26"/>
                  <w:szCs w:val="26"/>
                  <w:rPrChange w:id="38537" w:author="Le Minh Nghia" w:date="2019-10-09T10:56:00Z">
                    <w:rPr/>
                  </w:rPrChange>
                </w:rPr>
                <w:t xml:space="preserve"> </w:t>
              </w:r>
              <w:proofErr w:type="spellStart"/>
              <w:r w:rsidRPr="00B41112">
                <w:rPr>
                  <w:sz w:val="26"/>
                  <w:szCs w:val="26"/>
                  <w:rPrChange w:id="38538" w:author="Le Minh Nghia" w:date="2019-10-09T10:56:00Z">
                    <w:rPr/>
                  </w:rPrChange>
                </w:rPr>
                <w:t>và</w:t>
              </w:r>
              <w:proofErr w:type="spellEnd"/>
              <w:r w:rsidRPr="00B41112">
                <w:rPr>
                  <w:sz w:val="26"/>
                  <w:szCs w:val="26"/>
                  <w:rPrChange w:id="38539" w:author="Le Minh Nghia" w:date="2019-10-09T10:56:00Z">
                    <w:rPr/>
                  </w:rPrChange>
                </w:rPr>
                <w:t xml:space="preserve"> </w:t>
              </w:r>
              <w:proofErr w:type="spellStart"/>
              <w:r w:rsidRPr="00B41112">
                <w:rPr>
                  <w:sz w:val="26"/>
                  <w:szCs w:val="26"/>
                  <w:rPrChange w:id="38540" w:author="Le Minh Nghia" w:date="2019-10-09T10:56:00Z">
                    <w:rPr/>
                  </w:rPrChange>
                </w:rPr>
                <w:t>thiết</w:t>
              </w:r>
              <w:proofErr w:type="spellEnd"/>
              <w:r w:rsidRPr="00B41112">
                <w:rPr>
                  <w:sz w:val="26"/>
                  <w:szCs w:val="26"/>
                  <w:rPrChange w:id="38541" w:author="Le Minh Nghia" w:date="2019-10-09T10:56:00Z">
                    <w:rPr/>
                  </w:rPrChange>
                </w:rPr>
                <w:t xml:space="preserve"> </w:t>
              </w:r>
              <w:proofErr w:type="spellStart"/>
              <w:r w:rsidRPr="00B41112">
                <w:rPr>
                  <w:sz w:val="26"/>
                  <w:szCs w:val="26"/>
                  <w:rPrChange w:id="38542" w:author="Le Minh Nghia" w:date="2019-10-09T10:56:00Z">
                    <w:rPr/>
                  </w:rPrChange>
                </w:rPr>
                <w:t>kế</w:t>
              </w:r>
              <w:proofErr w:type="spellEnd"/>
              <w:r w:rsidRPr="00B41112">
                <w:rPr>
                  <w:sz w:val="26"/>
                  <w:szCs w:val="26"/>
                  <w:rPrChange w:id="38543" w:author="Le Minh Nghia" w:date="2019-10-09T10:56:00Z">
                    <w:rPr/>
                  </w:rPrChange>
                </w:rPr>
                <w:t xml:space="preserve"> </w:t>
              </w:r>
              <w:proofErr w:type="spellStart"/>
              <w:r w:rsidRPr="00B41112">
                <w:rPr>
                  <w:sz w:val="26"/>
                  <w:szCs w:val="26"/>
                  <w:rPrChange w:id="38544" w:author="Le Minh Nghia" w:date="2019-10-09T10:56:00Z">
                    <w:rPr/>
                  </w:rPrChange>
                </w:rPr>
                <w:t>cơ</w:t>
              </w:r>
              <w:proofErr w:type="spellEnd"/>
              <w:r w:rsidRPr="00B41112">
                <w:rPr>
                  <w:sz w:val="26"/>
                  <w:szCs w:val="26"/>
                  <w:rPrChange w:id="38545" w:author="Le Minh Nghia" w:date="2019-10-09T10:56:00Z">
                    <w:rPr/>
                  </w:rPrChange>
                </w:rPr>
                <w:t xml:space="preserve"> </w:t>
              </w:r>
              <w:proofErr w:type="spellStart"/>
              <w:r w:rsidRPr="00B41112">
                <w:rPr>
                  <w:sz w:val="26"/>
                  <w:szCs w:val="26"/>
                  <w:rPrChange w:id="38546" w:author="Le Minh Nghia" w:date="2019-10-09T10:56:00Z">
                    <w:rPr/>
                  </w:rPrChange>
                </w:rPr>
                <w:t>sở</w:t>
              </w:r>
              <w:proofErr w:type="spellEnd"/>
              <w:r w:rsidRPr="00B41112">
                <w:rPr>
                  <w:sz w:val="26"/>
                  <w:szCs w:val="26"/>
                  <w:rPrChange w:id="38547" w:author="Le Minh Nghia" w:date="2019-10-09T10:56:00Z">
                    <w:rPr/>
                  </w:rPrChange>
                </w:rPr>
                <w:t xml:space="preserve"> </w:t>
              </w:r>
              <w:proofErr w:type="spellStart"/>
              <w:r w:rsidRPr="00B41112">
                <w:rPr>
                  <w:sz w:val="26"/>
                  <w:szCs w:val="26"/>
                  <w:rPrChange w:id="38548" w:author="Le Minh Nghia" w:date="2019-10-09T10:56:00Z">
                    <w:rPr/>
                  </w:rPrChange>
                </w:rPr>
                <w:t>dữ</w:t>
              </w:r>
              <w:proofErr w:type="spellEnd"/>
              <w:r w:rsidRPr="00B41112">
                <w:rPr>
                  <w:sz w:val="26"/>
                  <w:szCs w:val="26"/>
                  <w:rPrChange w:id="38549" w:author="Le Minh Nghia" w:date="2019-10-09T10:56:00Z">
                    <w:rPr/>
                  </w:rPrChange>
                </w:rPr>
                <w:t xml:space="preserve"> </w:t>
              </w:r>
              <w:proofErr w:type="spellStart"/>
              <w:r w:rsidRPr="00B41112">
                <w:rPr>
                  <w:sz w:val="26"/>
                  <w:szCs w:val="26"/>
                  <w:rPrChange w:id="38550" w:author="Le Minh Nghia" w:date="2019-10-09T10:56:00Z">
                    <w:rPr/>
                  </w:rPrChange>
                </w:rPr>
                <w:t>liệu</w:t>
              </w:r>
              <w:proofErr w:type="spellEnd"/>
              <w:r w:rsidRPr="00B41112">
                <w:rPr>
                  <w:sz w:val="26"/>
                  <w:szCs w:val="26"/>
                  <w:rPrChange w:id="38551" w:author="Le Minh Nghia" w:date="2019-10-09T10:56:00Z">
                    <w:rPr/>
                  </w:rPrChange>
                </w:rPr>
                <w:t xml:space="preserve"> </w:t>
              </w:r>
              <w:proofErr w:type="spellStart"/>
              <w:r w:rsidRPr="00B41112">
                <w:rPr>
                  <w:sz w:val="26"/>
                  <w:szCs w:val="26"/>
                  <w:rPrChange w:id="38552" w:author="Le Minh Nghia" w:date="2019-10-09T10:56:00Z">
                    <w:rPr/>
                  </w:rPrChange>
                </w:rPr>
                <w:t>bằng</w:t>
              </w:r>
              <w:proofErr w:type="spellEnd"/>
              <w:r w:rsidRPr="00B41112">
                <w:rPr>
                  <w:sz w:val="26"/>
                  <w:szCs w:val="26"/>
                  <w:rPrChange w:id="38553" w:author="Le Minh Nghia" w:date="2019-10-09T10:56:00Z">
                    <w:rPr/>
                  </w:rPrChange>
                </w:rPr>
                <w:t xml:space="preserve"> MySQL </w:t>
              </w:r>
              <w:proofErr w:type="spellStart"/>
              <w:r w:rsidRPr="00B41112">
                <w:rPr>
                  <w:sz w:val="26"/>
                  <w:szCs w:val="26"/>
                  <w:rPrChange w:id="38554" w:author="Le Minh Nghia" w:date="2019-10-09T10:56:00Z">
                    <w:rPr/>
                  </w:rPrChange>
                </w:rPr>
                <w:t>trên</w:t>
              </w:r>
              <w:proofErr w:type="spellEnd"/>
              <w:r w:rsidRPr="00B41112">
                <w:rPr>
                  <w:sz w:val="26"/>
                  <w:szCs w:val="26"/>
                  <w:rPrChange w:id="38555" w:author="Le Minh Nghia" w:date="2019-10-09T10:56:00Z">
                    <w:rPr/>
                  </w:rPrChange>
                </w:rPr>
                <w:t xml:space="preserve"> </w:t>
              </w:r>
              <w:proofErr w:type="spellStart"/>
              <w:r w:rsidRPr="00B41112">
                <w:rPr>
                  <w:sz w:val="26"/>
                  <w:szCs w:val="26"/>
                  <w:rPrChange w:id="38556" w:author="Le Minh Nghia" w:date="2019-10-09T10:56:00Z">
                    <w:rPr/>
                  </w:rPrChange>
                </w:rPr>
                <w:t>công</w:t>
              </w:r>
              <w:proofErr w:type="spellEnd"/>
              <w:r w:rsidRPr="00B41112">
                <w:rPr>
                  <w:sz w:val="26"/>
                  <w:szCs w:val="26"/>
                  <w:rPrChange w:id="38557" w:author="Le Minh Nghia" w:date="2019-10-09T10:56:00Z">
                    <w:rPr/>
                  </w:rPrChange>
                </w:rPr>
                <w:t xml:space="preserve"> </w:t>
              </w:r>
              <w:proofErr w:type="spellStart"/>
              <w:r w:rsidRPr="00B41112">
                <w:rPr>
                  <w:sz w:val="26"/>
                  <w:szCs w:val="26"/>
                  <w:rPrChange w:id="38558" w:author="Le Minh Nghia" w:date="2019-10-09T10:56:00Z">
                    <w:rPr/>
                  </w:rPrChange>
                </w:rPr>
                <w:t>cụ</w:t>
              </w:r>
              <w:proofErr w:type="spellEnd"/>
              <w:r w:rsidRPr="00B41112">
                <w:rPr>
                  <w:sz w:val="26"/>
                  <w:szCs w:val="26"/>
                  <w:rPrChange w:id="38559" w:author="Le Minh Nghia" w:date="2019-10-09T10:56:00Z">
                    <w:rPr/>
                  </w:rPrChange>
                </w:rPr>
                <w:t xml:space="preserve"> phpMyAdmin </w:t>
              </w:r>
              <w:proofErr w:type="spellStart"/>
              <w:r w:rsidRPr="00B41112">
                <w:rPr>
                  <w:sz w:val="26"/>
                  <w:szCs w:val="26"/>
                  <w:rPrChange w:id="38560" w:author="Le Minh Nghia" w:date="2019-10-09T10:56:00Z">
                    <w:rPr/>
                  </w:rPrChange>
                </w:rPr>
                <w:t>nhằm</w:t>
              </w:r>
              <w:proofErr w:type="spellEnd"/>
              <w:r w:rsidRPr="00B41112">
                <w:rPr>
                  <w:sz w:val="26"/>
                  <w:szCs w:val="26"/>
                  <w:rPrChange w:id="38561" w:author="Le Minh Nghia" w:date="2019-10-09T10:56:00Z">
                    <w:rPr/>
                  </w:rPrChange>
                </w:rPr>
                <w:t xml:space="preserve"> </w:t>
              </w:r>
              <w:proofErr w:type="spellStart"/>
              <w:r w:rsidRPr="00B41112">
                <w:rPr>
                  <w:sz w:val="26"/>
                  <w:szCs w:val="26"/>
                  <w:rPrChange w:id="38562" w:author="Le Minh Nghia" w:date="2019-10-09T10:56:00Z">
                    <w:rPr/>
                  </w:rPrChange>
                </w:rPr>
                <w:t>lưu</w:t>
              </w:r>
              <w:proofErr w:type="spellEnd"/>
              <w:r w:rsidRPr="00B41112">
                <w:rPr>
                  <w:sz w:val="26"/>
                  <w:szCs w:val="26"/>
                  <w:rPrChange w:id="38563" w:author="Le Minh Nghia" w:date="2019-10-09T10:56:00Z">
                    <w:rPr/>
                  </w:rPrChange>
                </w:rPr>
                <w:t xml:space="preserve"> </w:t>
              </w:r>
              <w:proofErr w:type="spellStart"/>
              <w:r w:rsidRPr="00B41112">
                <w:rPr>
                  <w:sz w:val="26"/>
                  <w:szCs w:val="26"/>
                  <w:rPrChange w:id="38564" w:author="Le Minh Nghia" w:date="2019-10-09T10:56:00Z">
                    <w:rPr/>
                  </w:rPrChange>
                </w:rPr>
                <w:t>trữ</w:t>
              </w:r>
              <w:proofErr w:type="spellEnd"/>
              <w:r w:rsidRPr="00B41112">
                <w:rPr>
                  <w:sz w:val="26"/>
                  <w:szCs w:val="26"/>
                  <w:rPrChange w:id="38565" w:author="Le Minh Nghia" w:date="2019-10-09T10:56:00Z">
                    <w:rPr/>
                  </w:rPrChange>
                </w:rPr>
                <w:t xml:space="preserve"> </w:t>
              </w:r>
              <w:proofErr w:type="spellStart"/>
              <w:r w:rsidRPr="00B41112">
                <w:rPr>
                  <w:sz w:val="26"/>
                  <w:szCs w:val="26"/>
                  <w:rPrChange w:id="38566" w:author="Le Minh Nghia" w:date="2019-10-09T10:56:00Z">
                    <w:rPr/>
                  </w:rPrChange>
                </w:rPr>
                <w:t>thông</w:t>
              </w:r>
              <w:proofErr w:type="spellEnd"/>
              <w:r w:rsidRPr="00B41112">
                <w:rPr>
                  <w:sz w:val="26"/>
                  <w:szCs w:val="26"/>
                  <w:rPrChange w:id="38567" w:author="Le Minh Nghia" w:date="2019-10-09T10:56:00Z">
                    <w:rPr/>
                  </w:rPrChange>
                </w:rPr>
                <w:t xml:space="preserve"> tin </w:t>
              </w:r>
              <w:proofErr w:type="spellStart"/>
              <w:r w:rsidRPr="00B41112">
                <w:rPr>
                  <w:sz w:val="26"/>
                  <w:szCs w:val="26"/>
                  <w:rPrChange w:id="38568" w:author="Le Minh Nghia" w:date="2019-10-09T10:56:00Z">
                    <w:rPr/>
                  </w:rPrChange>
                </w:rPr>
                <w:t>cựu</w:t>
              </w:r>
              <w:proofErr w:type="spellEnd"/>
              <w:r w:rsidRPr="00B41112">
                <w:rPr>
                  <w:sz w:val="26"/>
                  <w:szCs w:val="26"/>
                  <w:rPrChange w:id="38569" w:author="Le Minh Nghia" w:date="2019-10-09T10:56:00Z">
                    <w:rPr/>
                  </w:rPrChange>
                </w:rPr>
                <w:t xml:space="preserve"> </w:t>
              </w:r>
              <w:proofErr w:type="spellStart"/>
              <w:r w:rsidRPr="00B41112">
                <w:rPr>
                  <w:sz w:val="26"/>
                  <w:szCs w:val="26"/>
                  <w:rPrChange w:id="38570" w:author="Le Minh Nghia" w:date="2019-10-09T10:56:00Z">
                    <w:rPr/>
                  </w:rPrChange>
                </w:rPr>
                <w:t>sinh</w:t>
              </w:r>
              <w:proofErr w:type="spellEnd"/>
              <w:r w:rsidRPr="00B41112">
                <w:rPr>
                  <w:sz w:val="26"/>
                  <w:szCs w:val="26"/>
                  <w:rPrChange w:id="38571" w:author="Le Minh Nghia" w:date="2019-10-09T10:56:00Z">
                    <w:rPr/>
                  </w:rPrChange>
                </w:rPr>
                <w:t xml:space="preserve"> </w:t>
              </w:r>
              <w:proofErr w:type="spellStart"/>
              <w:r w:rsidRPr="00B41112">
                <w:rPr>
                  <w:sz w:val="26"/>
                  <w:szCs w:val="26"/>
                  <w:rPrChange w:id="38572" w:author="Le Minh Nghia" w:date="2019-10-09T10:56:00Z">
                    <w:rPr/>
                  </w:rPrChange>
                </w:rPr>
                <w:t>viên</w:t>
              </w:r>
              <w:proofErr w:type="spellEnd"/>
              <w:r w:rsidRPr="00B41112">
                <w:rPr>
                  <w:sz w:val="26"/>
                  <w:szCs w:val="26"/>
                  <w:rPrChange w:id="38573" w:author="Le Minh Nghia" w:date="2019-10-09T10:56:00Z">
                    <w:rPr/>
                  </w:rPrChange>
                </w:rPr>
                <w:t>.</w:t>
              </w:r>
            </w:ins>
          </w:p>
          <w:p w:rsidR="00B41112" w:rsidRPr="00B41112" w:rsidRDefault="00B41112">
            <w:pPr>
              <w:spacing w:before="120" w:line="264" w:lineRule="auto"/>
              <w:jc w:val="both"/>
              <w:rPr>
                <w:ins w:id="38574" w:author="Le Minh Nghia" w:date="2019-10-09T10:54:00Z"/>
                <w:sz w:val="26"/>
                <w:szCs w:val="26"/>
                <w:rPrChange w:id="38575" w:author="Le Minh Nghia" w:date="2019-10-09T10:56:00Z">
                  <w:rPr>
                    <w:ins w:id="38576" w:author="Le Minh Nghia" w:date="2019-10-09T10:54:00Z"/>
                  </w:rPr>
                </w:rPrChange>
              </w:rPr>
            </w:pPr>
            <w:ins w:id="38577" w:author="Le Minh Nghia" w:date="2019-10-09T10:54:00Z">
              <w:r w:rsidRPr="00B41112">
                <w:rPr>
                  <w:sz w:val="26"/>
                  <w:szCs w:val="26"/>
                  <w:rPrChange w:id="38578" w:author="Le Minh Nghia" w:date="2019-10-09T10:56:00Z">
                    <w:rPr/>
                  </w:rPrChange>
                </w:rPr>
                <w:t xml:space="preserve">- </w:t>
              </w:r>
              <w:proofErr w:type="spellStart"/>
              <w:r w:rsidRPr="00B41112">
                <w:rPr>
                  <w:sz w:val="26"/>
                  <w:szCs w:val="26"/>
                  <w:rPrChange w:id="38579" w:author="Le Minh Nghia" w:date="2019-10-09T10:56:00Z">
                    <w:rPr/>
                  </w:rPrChange>
                </w:rPr>
                <w:t>Xây</w:t>
              </w:r>
              <w:proofErr w:type="spellEnd"/>
              <w:r w:rsidRPr="00B41112">
                <w:rPr>
                  <w:sz w:val="26"/>
                  <w:szCs w:val="26"/>
                  <w:rPrChange w:id="38580" w:author="Le Minh Nghia" w:date="2019-10-09T10:56:00Z">
                    <w:rPr/>
                  </w:rPrChange>
                </w:rPr>
                <w:t xml:space="preserve"> </w:t>
              </w:r>
              <w:proofErr w:type="spellStart"/>
              <w:r w:rsidRPr="00B41112">
                <w:rPr>
                  <w:sz w:val="26"/>
                  <w:szCs w:val="26"/>
                  <w:rPrChange w:id="38581" w:author="Le Minh Nghia" w:date="2019-10-09T10:56:00Z">
                    <w:rPr/>
                  </w:rPrChange>
                </w:rPr>
                <w:t>dựng</w:t>
              </w:r>
              <w:proofErr w:type="spellEnd"/>
              <w:r w:rsidRPr="00B41112">
                <w:rPr>
                  <w:sz w:val="26"/>
                  <w:szCs w:val="26"/>
                  <w:rPrChange w:id="38582" w:author="Le Minh Nghia" w:date="2019-10-09T10:56:00Z">
                    <w:rPr/>
                  </w:rPrChange>
                </w:rPr>
                <w:t xml:space="preserve"> </w:t>
              </w:r>
              <w:proofErr w:type="spellStart"/>
              <w:r w:rsidRPr="00B41112">
                <w:rPr>
                  <w:sz w:val="26"/>
                  <w:szCs w:val="26"/>
                  <w:rPrChange w:id="38583" w:author="Le Minh Nghia" w:date="2019-10-09T10:56:00Z">
                    <w:rPr/>
                  </w:rPrChange>
                </w:rPr>
                <w:t>hệ</w:t>
              </w:r>
              <w:proofErr w:type="spellEnd"/>
              <w:r w:rsidRPr="00B41112">
                <w:rPr>
                  <w:sz w:val="26"/>
                  <w:szCs w:val="26"/>
                  <w:rPrChange w:id="38584" w:author="Le Minh Nghia" w:date="2019-10-09T10:56:00Z">
                    <w:rPr/>
                  </w:rPrChange>
                </w:rPr>
                <w:t xml:space="preserve"> </w:t>
              </w:r>
              <w:proofErr w:type="spellStart"/>
              <w:r w:rsidRPr="00B41112">
                <w:rPr>
                  <w:sz w:val="26"/>
                  <w:szCs w:val="26"/>
                  <w:rPrChange w:id="38585" w:author="Le Minh Nghia" w:date="2019-10-09T10:56:00Z">
                    <w:rPr/>
                  </w:rPrChange>
                </w:rPr>
                <w:t>thống</w:t>
              </w:r>
              <w:proofErr w:type="spellEnd"/>
              <w:r w:rsidRPr="00B41112">
                <w:rPr>
                  <w:sz w:val="26"/>
                  <w:szCs w:val="26"/>
                  <w:rPrChange w:id="38586" w:author="Le Minh Nghia" w:date="2019-10-09T10:56:00Z">
                    <w:rPr/>
                  </w:rPrChange>
                </w:rPr>
                <w:t xml:space="preserve"> </w:t>
              </w:r>
              <w:proofErr w:type="spellStart"/>
              <w:r w:rsidRPr="00B41112">
                <w:rPr>
                  <w:sz w:val="26"/>
                  <w:szCs w:val="26"/>
                  <w:rPrChange w:id="38587" w:author="Le Minh Nghia" w:date="2019-10-09T10:56:00Z">
                    <w:rPr/>
                  </w:rPrChange>
                </w:rPr>
                <w:t>cựu</w:t>
              </w:r>
              <w:proofErr w:type="spellEnd"/>
              <w:r w:rsidRPr="00B41112">
                <w:rPr>
                  <w:sz w:val="26"/>
                  <w:szCs w:val="26"/>
                  <w:rPrChange w:id="38588" w:author="Le Minh Nghia" w:date="2019-10-09T10:56:00Z">
                    <w:rPr/>
                  </w:rPrChange>
                </w:rPr>
                <w:t xml:space="preserve"> </w:t>
              </w:r>
              <w:proofErr w:type="spellStart"/>
              <w:r w:rsidRPr="00B41112">
                <w:rPr>
                  <w:sz w:val="26"/>
                  <w:szCs w:val="26"/>
                  <w:rPrChange w:id="38589" w:author="Le Minh Nghia" w:date="2019-10-09T10:56:00Z">
                    <w:rPr/>
                  </w:rPrChange>
                </w:rPr>
                <w:t>sinh</w:t>
              </w:r>
              <w:proofErr w:type="spellEnd"/>
              <w:r w:rsidRPr="00B41112">
                <w:rPr>
                  <w:sz w:val="26"/>
                  <w:szCs w:val="26"/>
                  <w:rPrChange w:id="38590" w:author="Le Minh Nghia" w:date="2019-10-09T10:56:00Z">
                    <w:rPr/>
                  </w:rPrChange>
                </w:rPr>
                <w:t xml:space="preserve"> </w:t>
              </w:r>
              <w:proofErr w:type="spellStart"/>
              <w:r w:rsidRPr="00B41112">
                <w:rPr>
                  <w:sz w:val="26"/>
                  <w:szCs w:val="26"/>
                  <w:rPrChange w:id="38591" w:author="Le Minh Nghia" w:date="2019-10-09T10:56:00Z">
                    <w:rPr/>
                  </w:rPrChange>
                </w:rPr>
                <w:t>viên</w:t>
              </w:r>
              <w:proofErr w:type="spellEnd"/>
              <w:r w:rsidRPr="00B41112">
                <w:rPr>
                  <w:sz w:val="26"/>
                  <w:szCs w:val="26"/>
                  <w:rPrChange w:id="38592" w:author="Le Minh Nghia" w:date="2019-10-09T10:56:00Z">
                    <w:rPr/>
                  </w:rPrChange>
                </w:rPr>
                <w:t xml:space="preserve"> </w:t>
              </w:r>
              <w:proofErr w:type="spellStart"/>
              <w:r w:rsidRPr="00B41112">
                <w:rPr>
                  <w:sz w:val="26"/>
                  <w:szCs w:val="26"/>
                  <w:rPrChange w:id="38593" w:author="Le Minh Nghia" w:date="2019-10-09T10:56:00Z">
                    <w:rPr/>
                  </w:rPrChange>
                </w:rPr>
                <w:t>trên</w:t>
              </w:r>
              <w:proofErr w:type="spellEnd"/>
              <w:r w:rsidRPr="00B41112">
                <w:rPr>
                  <w:sz w:val="26"/>
                  <w:szCs w:val="26"/>
                  <w:rPrChange w:id="38594" w:author="Le Minh Nghia" w:date="2019-10-09T10:56:00Z">
                    <w:rPr/>
                  </w:rPrChange>
                </w:rPr>
                <w:t xml:space="preserve"> </w:t>
              </w:r>
              <w:proofErr w:type="spellStart"/>
              <w:r w:rsidRPr="00B41112">
                <w:rPr>
                  <w:sz w:val="26"/>
                  <w:szCs w:val="26"/>
                  <w:rPrChange w:id="38595" w:author="Le Minh Nghia" w:date="2019-10-09T10:56:00Z">
                    <w:rPr/>
                  </w:rPrChange>
                </w:rPr>
                <w:t>phân</w:t>
              </w:r>
              <w:proofErr w:type="spellEnd"/>
              <w:r w:rsidRPr="00B41112">
                <w:rPr>
                  <w:sz w:val="26"/>
                  <w:szCs w:val="26"/>
                  <w:rPrChange w:id="38596" w:author="Le Minh Nghia" w:date="2019-10-09T10:56:00Z">
                    <w:rPr/>
                  </w:rPrChange>
                </w:rPr>
                <w:t xml:space="preserve"> </w:t>
              </w:r>
              <w:proofErr w:type="spellStart"/>
              <w:r w:rsidRPr="00B41112">
                <w:rPr>
                  <w:sz w:val="26"/>
                  <w:szCs w:val="26"/>
                  <w:rPrChange w:id="38597" w:author="Le Minh Nghia" w:date="2019-10-09T10:56:00Z">
                    <w:rPr/>
                  </w:rPrChange>
                </w:rPr>
                <w:t>hệ</w:t>
              </w:r>
              <w:proofErr w:type="spellEnd"/>
              <w:r w:rsidRPr="00B41112">
                <w:rPr>
                  <w:sz w:val="26"/>
                  <w:szCs w:val="26"/>
                  <w:rPrChange w:id="38598" w:author="Le Minh Nghia" w:date="2019-10-09T10:56:00Z">
                    <w:rPr/>
                  </w:rPrChange>
                </w:rPr>
                <w:t xml:space="preserve"> </w:t>
              </w:r>
              <w:proofErr w:type="spellStart"/>
              <w:r w:rsidRPr="00B41112">
                <w:rPr>
                  <w:sz w:val="26"/>
                  <w:szCs w:val="26"/>
                  <w:rPrChange w:id="38599" w:author="Le Minh Nghia" w:date="2019-10-09T10:56:00Z">
                    <w:rPr/>
                  </w:rPrChange>
                </w:rPr>
                <w:t>Quản</w:t>
              </w:r>
              <w:proofErr w:type="spellEnd"/>
              <w:r w:rsidRPr="00B41112">
                <w:rPr>
                  <w:sz w:val="26"/>
                  <w:szCs w:val="26"/>
                  <w:rPrChange w:id="38600" w:author="Le Minh Nghia" w:date="2019-10-09T10:56:00Z">
                    <w:rPr/>
                  </w:rPrChange>
                </w:rPr>
                <w:t xml:space="preserve"> </w:t>
              </w:r>
              <w:proofErr w:type="spellStart"/>
              <w:r w:rsidRPr="00B41112">
                <w:rPr>
                  <w:sz w:val="26"/>
                  <w:szCs w:val="26"/>
                  <w:rPrChange w:id="38601" w:author="Le Minh Nghia" w:date="2019-10-09T10:56:00Z">
                    <w:rPr/>
                  </w:rPrChange>
                </w:rPr>
                <w:t>trị</w:t>
              </w:r>
              <w:proofErr w:type="spellEnd"/>
              <w:r w:rsidRPr="00B41112">
                <w:rPr>
                  <w:sz w:val="26"/>
                  <w:szCs w:val="26"/>
                  <w:rPrChange w:id="38602" w:author="Le Minh Nghia" w:date="2019-10-09T10:56:00Z">
                    <w:rPr/>
                  </w:rPrChange>
                </w:rPr>
                <w:t xml:space="preserve"> </w:t>
              </w:r>
              <w:proofErr w:type="spellStart"/>
              <w:r w:rsidRPr="00B41112">
                <w:rPr>
                  <w:sz w:val="26"/>
                  <w:szCs w:val="26"/>
                  <w:rPrChange w:id="38603" w:author="Le Minh Nghia" w:date="2019-10-09T10:56:00Z">
                    <w:rPr/>
                  </w:rPrChange>
                </w:rPr>
                <w:t>viên</w:t>
              </w:r>
              <w:proofErr w:type="spellEnd"/>
              <w:r w:rsidRPr="00B41112">
                <w:rPr>
                  <w:sz w:val="26"/>
                  <w:szCs w:val="26"/>
                  <w:rPrChange w:id="38604" w:author="Le Minh Nghia" w:date="2019-10-09T10:56:00Z">
                    <w:rPr/>
                  </w:rPrChange>
                </w:rPr>
                <w:t>.</w:t>
              </w:r>
            </w:ins>
          </w:p>
          <w:p w:rsidR="00B41112" w:rsidRPr="00B41112" w:rsidRDefault="00B41112">
            <w:pPr>
              <w:spacing w:before="120" w:line="264" w:lineRule="auto"/>
              <w:jc w:val="both"/>
              <w:rPr>
                <w:ins w:id="38605" w:author="Le Minh Nghia" w:date="2019-10-09T10:54:00Z"/>
                <w:sz w:val="26"/>
                <w:szCs w:val="26"/>
                <w:rPrChange w:id="38606" w:author="Le Minh Nghia" w:date="2019-10-09T10:56:00Z">
                  <w:rPr>
                    <w:ins w:id="38607" w:author="Le Minh Nghia" w:date="2019-10-09T10:54:00Z"/>
                  </w:rPr>
                </w:rPrChange>
              </w:rPr>
            </w:pPr>
            <w:ins w:id="38608" w:author="Le Minh Nghia" w:date="2019-10-09T10:54:00Z">
              <w:r w:rsidRPr="00B41112">
                <w:rPr>
                  <w:sz w:val="26"/>
                  <w:szCs w:val="26"/>
                  <w:rPrChange w:id="38609" w:author="Le Minh Nghia" w:date="2019-10-09T10:56:00Z">
                    <w:rPr/>
                  </w:rPrChange>
                </w:rPr>
                <w:t xml:space="preserve">- </w:t>
              </w:r>
              <w:proofErr w:type="spellStart"/>
              <w:r w:rsidRPr="00B41112">
                <w:rPr>
                  <w:sz w:val="26"/>
                  <w:szCs w:val="26"/>
                  <w:rPrChange w:id="38610" w:author="Le Minh Nghia" w:date="2019-10-09T10:56:00Z">
                    <w:rPr/>
                  </w:rPrChange>
                </w:rPr>
                <w:t>Xây</w:t>
              </w:r>
              <w:proofErr w:type="spellEnd"/>
              <w:r w:rsidRPr="00B41112">
                <w:rPr>
                  <w:sz w:val="26"/>
                  <w:szCs w:val="26"/>
                  <w:rPrChange w:id="38611" w:author="Le Minh Nghia" w:date="2019-10-09T10:56:00Z">
                    <w:rPr/>
                  </w:rPrChange>
                </w:rPr>
                <w:t xml:space="preserve"> </w:t>
              </w:r>
              <w:proofErr w:type="spellStart"/>
              <w:r w:rsidRPr="00B41112">
                <w:rPr>
                  <w:sz w:val="26"/>
                  <w:szCs w:val="26"/>
                  <w:rPrChange w:id="38612" w:author="Le Minh Nghia" w:date="2019-10-09T10:56:00Z">
                    <w:rPr/>
                  </w:rPrChange>
                </w:rPr>
                <w:t>dựng</w:t>
              </w:r>
              <w:proofErr w:type="spellEnd"/>
              <w:r w:rsidRPr="00B41112">
                <w:rPr>
                  <w:sz w:val="26"/>
                  <w:szCs w:val="26"/>
                  <w:rPrChange w:id="38613" w:author="Le Minh Nghia" w:date="2019-10-09T10:56:00Z">
                    <w:rPr/>
                  </w:rPrChange>
                </w:rPr>
                <w:t xml:space="preserve"> </w:t>
              </w:r>
              <w:proofErr w:type="spellStart"/>
              <w:r w:rsidRPr="00B41112">
                <w:rPr>
                  <w:sz w:val="26"/>
                  <w:szCs w:val="26"/>
                  <w:rPrChange w:id="38614" w:author="Le Minh Nghia" w:date="2019-10-09T10:56:00Z">
                    <w:rPr/>
                  </w:rPrChange>
                </w:rPr>
                <w:t>hệ</w:t>
              </w:r>
              <w:proofErr w:type="spellEnd"/>
              <w:r w:rsidRPr="00B41112">
                <w:rPr>
                  <w:sz w:val="26"/>
                  <w:szCs w:val="26"/>
                  <w:rPrChange w:id="38615" w:author="Le Minh Nghia" w:date="2019-10-09T10:56:00Z">
                    <w:rPr/>
                  </w:rPrChange>
                </w:rPr>
                <w:t xml:space="preserve"> </w:t>
              </w:r>
              <w:proofErr w:type="spellStart"/>
              <w:r w:rsidRPr="00B41112">
                <w:rPr>
                  <w:sz w:val="26"/>
                  <w:szCs w:val="26"/>
                  <w:rPrChange w:id="38616" w:author="Le Minh Nghia" w:date="2019-10-09T10:56:00Z">
                    <w:rPr/>
                  </w:rPrChange>
                </w:rPr>
                <w:t>thống</w:t>
              </w:r>
              <w:proofErr w:type="spellEnd"/>
              <w:r w:rsidRPr="00B41112">
                <w:rPr>
                  <w:sz w:val="26"/>
                  <w:szCs w:val="26"/>
                  <w:rPrChange w:id="38617" w:author="Le Minh Nghia" w:date="2019-10-09T10:56:00Z">
                    <w:rPr/>
                  </w:rPrChange>
                </w:rPr>
                <w:t xml:space="preserve"> </w:t>
              </w:r>
              <w:proofErr w:type="spellStart"/>
              <w:r w:rsidRPr="00B41112">
                <w:rPr>
                  <w:sz w:val="26"/>
                  <w:szCs w:val="26"/>
                  <w:rPrChange w:id="38618" w:author="Le Minh Nghia" w:date="2019-10-09T10:56:00Z">
                    <w:rPr/>
                  </w:rPrChange>
                </w:rPr>
                <w:t>cựu</w:t>
              </w:r>
              <w:proofErr w:type="spellEnd"/>
              <w:r w:rsidRPr="00B41112">
                <w:rPr>
                  <w:sz w:val="26"/>
                  <w:szCs w:val="26"/>
                  <w:rPrChange w:id="38619" w:author="Le Minh Nghia" w:date="2019-10-09T10:56:00Z">
                    <w:rPr/>
                  </w:rPrChange>
                </w:rPr>
                <w:t xml:space="preserve"> </w:t>
              </w:r>
              <w:proofErr w:type="spellStart"/>
              <w:r w:rsidRPr="00B41112">
                <w:rPr>
                  <w:sz w:val="26"/>
                  <w:szCs w:val="26"/>
                  <w:rPrChange w:id="38620" w:author="Le Minh Nghia" w:date="2019-10-09T10:56:00Z">
                    <w:rPr/>
                  </w:rPrChange>
                </w:rPr>
                <w:t>sinh</w:t>
              </w:r>
              <w:proofErr w:type="spellEnd"/>
              <w:r w:rsidRPr="00B41112">
                <w:rPr>
                  <w:sz w:val="26"/>
                  <w:szCs w:val="26"/>
                  <w:rPrChange w:id="38621" w:author="Le Minh Nghia" w:date="2019-10-09T10:56:00Z">
                    <w:rPr/>
                  </w:rPrChange>
                </w:rPr>
                <w:t xml:space="preserve"> </w:t>
              </w:r>
              <w:proofErr w:type="spellStart"/>
              <w:r w:rsidRPr="00B41112">
                <w:rPr>
                  <w:sz w:val="26"/>
                  <w:szCs w:val="26"/>
                  <w:rPrChange w:id="38622" w:author="Le Minh Nghia" w:date="2019-10-09T10:56:00Z">
                    <w:rPr/>
                  </w:rPrChange>
                </w:rPr>
                <w:t>viên</w:t>
              </w:r>
              <w:proofErr w:type="spellEnd"/>
              <w:r w:rsidRPr="00B41112">
                <w:rPr>
                  <w:sz w:val="26"/>
                  <w:szCs w:val="26"/>
                  <w:rPrChange w:id="38623" w:author="Le Minh Nghia" w:date="2019-10-09T10:56:00Z">
                    <w:rPr/>
                  </w:rPrChange>
                </w:rPr>
                <w:t xml:space="preserve"> </w:t>
              </w:r>
              <w:proofErr w:type="spellStart"/>
              <w:r w:rsidRPr="00B41112">
                <w:rPr>
                  <w:sz w:val="26"/>
                  <w:szCs w:val="26"/>
                  <w:rPrChange w:id="38624" w:author="Le Minh Nghia" w:date="2019-10-09T10:56:00Z">
                    <w:rPr/>
                  </w:rPrChange>
                </w:rPr>
                <w:t>trên</w:t>
              </w:r>
              <w:proofErr w:type="spellEnd"/>
              <w:r w:rsidRPr="00B41112">
                <w:rPr>
                  <w:sz w:val="26"/>
                  <w:szCs w:val="26"/>
                  <w:rPrChange w:id="38625" w:author="Le Minh Nghia" w:date="2019-10-09T10:56:00Z">
                    <w:rPr/>
                  </w:rPrChange>
                </w:rPr>
                <w:t xml:space="preserve"> </w:t>
              </w:r>
              <w:proofErr w:type="spellStart"/>
              <w:r w:rsidRPr="00B41112">
                <w:rPr>
                  <w:sz w:val="26"/>
                  <w:szCs w:val="26"/>
                  <w:rPrChange w:id="38626" w:author="Le Minh Nghia" w:date="2019-10-09T10:56:00Z">
                    <w:rPr/>
                  </w:rPrChange>
                </w:rPr>
                <w:t>phân</w:t>
              </w:r>
              <w:proofErr w:type="spellEnd"/>
              <w:r w:rsidRPr="00B41112">
                <w:rPr>
                  <w:sz w:val="26"/>
                  <w:szCs w:val="26"/>
                  <w:rPrChange w:id="38627" w:author="Le Minh Nghia" w:date="2019-10-09T10:56:00Z">
                    <w:rPr/>
                  </w:rPrChange>
                </w:rPr>
                <w:t xml:space="preserve"> </w:t>
              </w:r>
              <w:proofErr w:type="spellStart"/>
              <w:r w:rsidRPr="00B41112">
                <w:rPr>
                  <w:sz w:val="26"/>
                  <w:szCs w:val="26"/>
                  <w:rPrChange w:id="38628" w:author="Le Minh Nghia" w:date="2019-10-09T10:56:00Z">
                    <w:rPr/>
                  </w:rPrChange>
                </w:rPr>
                <w:t>hệ</w:t>
              </w:r>
              <w:proofErr w:type="spellEnd"/>
              <w:r w:rsidRPr="00B41112">
                <w:rPr>
                  <w:sz w:val="26"/>
                  <w:szCs w:val="26"/>
                  <w:rPrChange w:id="38629" w:author="Le Minh Nghia" w:date="2019-10-09T10:56:00Z">
                    <w:rPr/>
                  </w:rPrChange>
                </w:rPr>
                <w:t xml:space="preserve"> </w:t>
              </w:r>
              <w:proofErr w:type="spellStart"/>
              <w:r w:rsidRPr="00B41112">
                <w:rPr>
                  <w:sz w:val="26"/>
                  <w:szCs w:val="26"/>
                  <w:rPrChange w:id="38630" w:author="Le Minh Nghia" w:date="2019-10-09T10:56:00Z">
                    <w:rPr/>
                  </w:rPrChange>
                </w:rPr>
                <w:t>của</w:t>
              </w:r>
              <w:proofErr w:type="spellEnd"/>
              <w:r w:rsidRPr="00B41112">
                <w:rPr>
                  <w:sz w:val="26"/>
                  <w:szCs w:val="26"/>
                  <w:rPrChange w:id="38631" w:author="Le Minh Nghia" w:date="2019-10-09T10:56:00Z">
                    <w:rPr/>
                  </w:rPrChange>
                </w:rPr>
                <w:t xml:space="preserve"> </w:t>
              </w:r>
              <w:proofErr w:type="spellStart"/>
              <w:r w:rsidRPr="00B41112">
                <w:rPr>
                  <w:sz w:val="26"/>
                  <w:szCs w:val="26"/>
                  <w:rPrChange w:id="38632" w:author="Le Minh Nghia" w:date="2019-10-09T10:56:00Z">
                    <w:rPr/>
                  </w:rPrChange>
                </w:rPr>
                <w:t>Cựu</w:t>
              </w:r>
              <w:proofErr w:type="spellEnd"/>
              <w:r w:rsidRPr="00B41112">
                <w:rPr>
                  <w:sz w:val="26"/>
                  <w:szCs w:val="26"/>
                  <w:rPrChange w:id="38633" w:author="Le Minh Nghia" w:date="2019-10-09T10:56:00Z">
                    <w:rPr/>
                  </w:rPrChange>
                </w:rPr>
                <w:t xml:space="preserve"> </w:t>
              </w:r>
              <w:proofErr w:type="spellStart"/>
              <w:r w:rsidRPr="00B41112">
                <w:rPr>
                  <w:sz w:val="26"/>
                  <w:szCs w:val="26"/>
                  <w:rPrChange w:id="38634" w:author="Le Minh Nghia" w:date="2019-10-09T10:56:00Z">
                    <w:rPr/>
                  </w:rPrChange>
                </w:rPr>
                <w:t>sinh</w:t>
              </w:r>
              <w:proofErr w:type="spellEnd"/>
              <w:r w:rsidRPr="00B41112">
                <w:rPr>
                  <w:sz w:val="26"/>
                  <w:szCs w:val="26"/>
                  <w:rPrChange w:id="38635" w:author="Le Minh Nghia" w:date="2019-10-09T10:56:00Z">
                    <w:rPr/>
                  </w:rPrChange>
                </w:rPr>
                <w:t xml:space="preserve"> </w:t>
              </w:r>
              <w:proofErr w:type="spellStart"/>
              <w:r w:rsidRPr="00B41112">
                <w:rPr>
                  <w:sz w:val="26"/>
                  <w:szCs w:val="26"/>
                  <w:rPrChange w:id="38636" w:author="Le Minh Nghia" w:date="2019-10-09T10:56:00Z">
                    <w:rPr/>
                  </w:rPrChange>
                </w:rPr>
                <w:t>viên</w:t>
              </w:r>
              <w:proofErr w:type="spellEnd"/>
              <w:r w:rsidRPr="00B41112">
                <w:rPr>
                  <w:sz w:val="26"/>
                  <w:szCs w:val="26"/>
                  <w:rPrChange w:id="38637" w:author="Le Minh Nghia" w:date="2019-10-09T10:56:00Z">
                    <w:rPr/>
                  </w:rPrChange>
                </w:rPr>
                <w:t>.</w:t>
              </w:r>
            </w:ins>
          </w:p>
          <w:p w:rsidR="00B41112" w:rsidRPr="00B41112" w:rsidRDefault="00B41112">
            <w:pPr>
              <w:spacing w:before="120" w:line="264" w:lineRule="auto"/>
              <w:jc w:val="both"/>
              <w:rPr>
                <w:ins w:id="38638" w:author="Le Minh Nghia" w:date="2019-10-09T10:54:00Z"/>
                <w:sz w:val="26"/>
                <w:szCs w:val="26"/>
                <w:rPrChange w:id="38639" w:author="Le Minh Nghia" w:date="2019-10-09T10:56:00Z">
                  <w:rPr>
                    <w:ins w:id="38640" w:author="Le Minh Nghia" w:date="2019-10-09T10:54:00Z"/>
                  </w:rPr>
                </w:rPrChange>
              </w:rPr>
            </w:pPr>
            <w:ins w:id="38641" w:author="Le Minh Nghia" w:date="2019-10-09T10:54:00Z">
              <w:r w:rsidRPr="00B41112">
                <w:rPr>
                  <w:sz w:val="26"/>
                  <w:szCs w:val="26"/>
                  <w:rPrChange w:id="38642" w:author="Le Minh Nghia" w:date="2019-10-09T10:56:00Z">
                    <w:rPr/>
                  </w:rPrChange>
                </w:rPr>
                <w:lastRenderedPageBreak/>
                <w:t xml:space="preserve">- </w:t>
              </w:r>
              <w:proofErr w:type="spellStart"/>
              <w:r w:rsidRPr="00B41112">
                <w:rPr>
                  <w:sz w:val="26"/>
                  <w:szCs w:val="26"/>
                  <w:rPrChange w:id="38643" w:author="Le Minh Nghia" w:date="2019-10-09T10:56:00Z">
                    <w:rPr/>
                  </w:rPrChange>
                </w:rPr>
                <w:t>Tích</w:t>
              </w:r>
              <w:proofErr w:type="spellEnd"/>
              <w:r w:rsidRPr="00B41112">
                <w:rPr>
                  <w:sz w:val="26"/>
                  <w:szCs w:val="26"/>
                  <w:rPrChange w:id="38644" w:author="Le Minh Nghia" w:date="2019-10-09T10:56:00Z">
                    <w:rPr/>
                  </w:rPrChange>
                </w:rPr>
                <w:t xml:space="preserve"> </w:t>
              </w:r>
              <w:proofErr w:type="spellStart"/>
              <w:r w:rsidRPr="00B41112">
                <w:rPr>
                  <w:sz w:val="26"/>
                  <w:szCs w:val="26"/>
                  <w:rPrChange w:id="38645" w:author="Le Minh Nghia" w:date="2019-10-09T10:56:00Z">
                    <w:rPr/>
                  </w:rPrChange>
                </w:rPr>
                <w:t>hợp</w:t>
              </w:r>
              <w:proofErr w:type="spellEnd"/>
              <w:r w:rsidRPr="00B41112">
                <w:rPr>
                  <w:sz w:val="26"/>
                  <w:szCs w:val="26"/>
                  <w:rPrChange w:id="38646" w:author="Le Minh Nghia" w:date="2019-10-09T10:56:00Z">
                    <w:rPr/>
                  </w:rPrChange>
                </w:rPr>
                <w:t xml:space="preserve"> </w:t>
              </w:r>
              <w:proofErr w:type="spellStart"/>
              <w:r w:rsidRPr="00B41112">
                <w:rPr>
                  <w:sz w:val="26"/>
                  <w:szCs w:val="26"/>
                  <w:rPrChange w:id="38647" w:author="Le Minh Nghia" w:date="2019-10-09T10:56:00Z">
                    <w:rPr/>
                  </w:rPrChange>
                </w:rPr>
                <w:t>chạy</w:t>
              </w:r>
              <w:proofErr w:type="spellEnd"/>
              <w:r w:rsidRPr="00B41112">
                <w:rPr>
                  <w:sz w:val="26"/>
                  <w:szCs w:val="26"/>
                  <w:rPrChange w:id="38648" w:author="Le Minh Nghia" w:date="2019-10-09T10:56:00Z">
                    <w:rPr/>
                  </w:rPrChange>
                </w:rPr>
                <w:t xml:space="preserve"> </w:t>
              </w:r>
              <w:proofErr w:type="spellStart"/>
              <w:r w:rsidRPr="00B41112">
                <w:rPr>
                  <w:sz w:val="26"/>
                  <w:szCs w:val="26"/>
                  <w:rPrChange w:id="38649" w:author="Le Minh Nghia" w:date="2019-10-09T10:56:00Z">
                    <w:rPr/>
                  </w:rPrChange>
                </w:rPr>
                <w:t>trên</w:t>
              </w:r>
              <w:proofErr w:type="spellEnd"/>
              <w:r w:rsidRPr="00B41112">
                <w:rPr>
                  <w:sz w:val="26"/>
                  <w:szCs w:val="26"/>
                  <w:rPrChange w:id="38650" w:author="Le Minh Nghia" w:date="2019-10-09T10:56:00Z">
                    <w:rPr/>
                  </w:rPrChange>
                </w:rPr>
                <w:t xml:space="preserve"> </w:t>
              </w:r>
              <w:proofErr w:type="spellStart"/>
              <w:r w:rsidRPr="00B41112">
                <w:rPr>
                  <w:sz w:val="26"/>
                  <w:szCs w:val="26"/>
                  <w:rPrChange w:id="38651" w:author="Le Minh Nghia" w:date="2019-10-09T10:56:00Z">
                    <w:rPr/>
                  </w:rPrChange>
                </w:rPr>
                <w:t>nhiều</w:t>
              </w:r>
              <w:proofErr w:type="spellEnd"/>
              <w:r w:rsidRPr="00B41112">
                <w:rPr>
                  <w:sz w:val="26"/>
                  <w:szCs w:val="26"/>
                  <w:rPrChange w:id="38652" w:author="Le Minh Nghia" w:date="2019-10-09T10:56:00Z">
                    <w:rPr/>
                  </w:rPrChange>
                </w:rPr>
                <w:t xml:space="preserve"> </w:t>
              </w:r>
              <w:proofErr w:type="spellStart"/>
              <w:r w:rsidRPr="00B41112">
                <w:rPr>
                  <w:sz w:val="26"/>
                  <w:szCs w:val="26"/>
                  <w:rPrChange w:id="38653" w:author="Le Minh Nghia" w:date="2019-10-09T10:56:00Z">
                    <w:rPr/>
                  </w:rPrChange>
                </w:rPr>
                <w:t>trình</w:t>
              </w:r>
              <w:proofErr w:type="spellEnd"/>
              <w:r w:rsidRPr="00B41112">
                <w:rPr>
                  <w:sz w:val="26"/>
                  <w:szCs w:val="26"/>
                  <w:rPrChange w:id="38654" w:author="Le Minh Nghia" w:date="2019-10-09T10:56:00Z">
                    <w:rPr/>
                  </w:rPrChange>
                </w:rPr>
                <w:t xml:space="preserve"> </w:t>
              </w:r>
              <w:proofErr w:type="spellStart"/>
              <w:r w:rsidRPr="00B41112">
                <w:rPr>
                  <w:sz w:val="26"/>
                  <w:szCs w:val="26"/>
                  <w:rPrChange w:id="38655" w:author="Le Minh Nghia" w:date="2019-10-09T10:56:00Z">
                    <w:rPr/>
                  </w:rPrChange>
                </w:rPr>
                <w:t>duyệt</w:t>
              </w:r>
              <w:proofErr w:type="spellEnd"/>
              <w:r w:rsidRPr="00B41112">
                <w:rPr>
                  <w:sz w:val="26"/>
                  <w:szCs w:val="26"/>
                  <w:rPrChange w:id="38656" w:author="Le Minh Nghia" w:date="2019-10-09T10:56:00Z">
                    <w:rPr/>
                  </w:rPrChange>
                </w:rPr>
                <w:t xml:space="preserve"> </w:t>
              </w:r>
              <w:proofErr w:type="spellStart"/>
              <w:r w:rsidRPr="00B41112">
                <w:rPr>
                  <w:sz w:val="26"/>
                  <w:szCs w:val="26"/>
                  <w:rPrChange w:id="38657" w:author="Le Minh Nghia" w:date="2019-10-09T10:56:00Z">
                    <w:rPr/>
                  </w:rPrChange>
                </w:rPr>
                <w:t>và</w:t>
              </w:r>
              <w:proofErr w:type="spellEnd"/>
              <w:r w:rsidRPr="00B41112">
                <w:rPr>
                  <w:sz w:val="26"/>
                  <w:szCs w:val="26"/>
                  <w:rPrChange w:id="38658" w:author="Le Minh Nghia" w:date="2019-10-09T10:56:00Z">
                    <w:rPr/>
                  </w:rPrChange>
                </w:rPr>
                <w:t xml:space="preserve"> </w:t>
              </w:r>
              <w:proofErr w:type="spellStart"/>
              <w:r w:rsidRPr="00B41112">
                <w:rPr>
                  <w:sz w:val="26"/>
                  <w:szCs w:val="26"/>
                  <w:rPrChange w:id="38659" w:author="Le Minh Nghia" w:date="2019-10-09T10:56:00Z">
                    <w:rPr/>
                  </w:rPrChange>
                </w:rPr>
                <w:t>thiết</w:t>
              </w:r>
              <w:proofErr w:type="spellEnd"/>
              <w:r w:rsidRPr="00B41112">
                <w:rPr>
                  <w:sz w:val="26"/>
                  <w:szCs w:val="26"/>
                  <w:rPrChange w:id="38660" w:author="Le Minh Nghia" w:date="2019-10-09T10:56:00Z">
                    <w:rPr/>
                  </w:rPrChange>
                </w:rPr>
                <w:t xml:space="preserve"> </w:t>
              </w:r>
              <w:proofErr w:type="spellStart"/>
              <w:r w:rsidRPr="00B41112">
                <w:rPr>
                  <w:sz w:val="26"/>
                  <w:szCs w:val="26"/>
                  <w:rPrChange w:id="38661" w:author="Le Minh Nghia" w:date="2019-10-09T10:56:00Z">
                    <w:rPr/>
                  </w:rPrChange>
                </w:rPr>
                <w:t>bị</w:t>
              </w:r>
              <w:proofErr w:type="spellEnd"/>
              <w:r w:rsidRPr="00B41112">
                <w:rPr>
                  <w:sz w:val="26"/>
                  <w:szCs w:val="26"/>
                  <w:rPrChange w:id="38662" w:author="Le Minh Nghia" w:date="2019-10-09T10:56:00Z">
                    <w:rPr/>
                  </w:rPrChange>
                </w:rPr>
                <w:t xml:space="preserve"> </w:t>
              </w:r>
              <w:proofErr w:type="spellStart"/>
              <w:r w:rsidRPr="00B41112">
                <w:rPr>
                  <w:sz w:val="26"/>
                  <w:szCs w:val="26"/>
                  <w:rPrChange w:id="38663" w:author="Le Minh Nghia" w:date="2019-10-09T10:56:00Z">
                    <w:rPr/>
                  </w:rPrChange>
                </w:rPr>
                <w:t>khác</w:t>
              </w:r>
              <w:proofErr w:type="spellEnd"/>
              <w:r w:rsidRPr="00B41112">
                <w:rPr>
                  <w:sz w:val="26"/>
                  <w:szCs w:val="26"/>
                  <w:rPrChange w:id="38664" w:author="Le Minh Nghia" w:date="2019-10-09T10:56:00Z">
                    <w:rPr/>
                  </w:rPrChange>
                </w:rPr>
                <w:t xml:space="preserve"> </w:t>
              </w:r>
              <w:proofErr w:type="spellStart"/>
              <w:r w:rsidRPr="00B41112">
                <w:rPr>
                  <w:sz w:val="26"/>
                  <w:szCs w:val="26"/>
                  <w:rPrChange w:id="38665" w:author="Le Minh Nghia" w:date="2019-10-09T10:56:00Z">
                    <w:rPr/>
                  </w:rPrChange>
                </w:rPr>
                <w:t>nhau</w:t>
              </w:r>
              <w:proofErr w:type="spellEnd"/>
              <w:r w:rsidRPr="00B41112">
                <w:rPr>
                  <w:sz w:val="26"/>
                  <w:szCs w:val="26"/>
                  <w:rPrChange w:id="38666" w:author="Le Minh Nghia" w:date="2019-10-09T10:56:00Z">
                    <w:rPr/>
                  </w:rPrChange>
                </w:rPr>
                <w:t xml:space="preserve"> (</w:t>
              </w:r>
              <w:proofErr w:type="spellStart"/>
              <w:r w:rsidRPr="00B41112">
                <w:rPr>
                  <w:sz w:val="26"/>
                  <w:szCs w:val="26"/>
                  <w:rPrChange w:id="38667" w:author="Le Minh Nghia" w:date="2019-10-09T10:56:00Z">
                    <w:rPr/>
                  </w:rPrChange>
                </w:rPr>
                <w:t>máy</w:t>
              </w:r>
              <w:proofErr w:type="spellEnd"/>
              <w:r w:rsidRPr="00B41112">
                <w:rPr>
                  <w:sz w:val="26"/>
                  <w:szCs w:val="26"/>
                  <w:rPrChange w:id="38668" w:author="Le Minh Nghia" w:date="2019-10-09T10:56:00Z">
                    <w:rPr/>
                  </w:rPrChange>
                </w:rPr>
                <w:t xml:space="preserve"> </w:t>
              </w:r>
              <w:proofErr w:type="spellStart"/>
              <w:r w:rsidRPr="00B41112">
                <w:rPr>
                  <w:sz w:val="26"/>
                  <w:szCs w:val="26"/>
                  <w:rPrChange w:id="38669" w:author="Le Minh Nghia" w:date="2019-10-09T10:56:00Z">
                    <w:rPr/>
                  </w:rPrChange>
                </w:rPr>
                <w:t>tính</w:t>
              </w:r>
              <w:proofErr w:type="spellEnd"/>
              <w:r w:rsidRPr="00B41112">
                <w:rPr>
                  <w:sz w:val="26"/>
                  <w:szCs w:val="26"/>
                  <w:rPrChange w:id="38670" w:author="Le Minh Nghia" w:date="2019-10-09T10:56:00Z">
                    <w:rPr/>
                  </w:rPrChange>
                </w:rPr>
                <w:t xml:space="preserve">, </w:t>
              </w:r>
              <w:proofErr w:type="spellStart"/>
              <w:r w:rsidRPr="00B41112">
                <w:rPr>
                  <w:sz w:val="26"/>
                  <w:szCs w:val="26"/>
                  <w:rPrChange w:id="38671" w:author="Le Minh Nghia" w:date="2019-10-09T10:56:00Z">
                    <w:rPr/>
                  </w:rPrChange>
                </w:rPr>
                <w:t>điện</w:t>
              </w:r>
              <w:proofErr w:type="spellEnd"/>
              <w:r w:rsidRPr="00B41112">
                <w:rPr>
                  <w:sz w:val="26"/>
                  <w:szCs w:val="26"/>
                  <w:rPrChange w:id="38672" w:author="Le Minh Nghia" w:date="2019-10-09T10:56:00Z">
                    <w:rPr/>
                  </w:rPrChange>
                </w:rPr>
                <w:t xml:space="preserve"> </w:t>
              </w:r>
              <w:proofErr w:type="spellStart"/>
              <w:r w:rsidRPr="00B41112">
                <w:rPr>
                  <w:sz w:val="26"/>
                  <w:szCs w:val="26"/>
                  <w:rPrChange w:id="38673" w:author="Le Minh Nghia" w:date="2019-10-09T10:56:00Z">
                    <w:rPr/>
                  </w:rPrChange>
                </w:rPr>
                <w:t>thoại</w:t>
              </w:r>
              <w:proofErr w:type="spellEnd"/>
              <w:r w:rsidRPr="00B41112">
                <w:rPr>
                  <w:sz w:val="26"/>
                  <w:szCs w:val="26"/>
                  <w:rPrChange w:id="38674" w:author="Le Minh Nghia" w:date="2019-10-09T10:56:00Z">
                    <w:rPr/>
                  </w:rPrChange>
                </w:rPr>
                <w:t xml:space="preserve"> di </w:t>
              </w:r>
              <w:proofErr w:type="spellStart"/>
              <w:r w:rsidRPr="00B41112">
                <w:rPr>
                  <w:sz w:val="26"/>
                  <w:szCs w:val="26"/>
                  <w:rPrChange w:id="38675" w:author="Le Minh Nghia" w:date="2019-10-09T10:56:00Z">
                    <w:rPr/>
                  </w:rPrChange>
                </w:rPr>
                <w:t>động</w:t>
              </w:r>
              <w:proofErr w:type="spellEnd"/>
              <w:r w:rsidRPr="00B41112">
                <w:rPr>
                  <w:sz w:val="26"/>
                  <w:szCs w:val="26"/>
                  <w:rPrChange w:id="38676" w:author="Le Minh Nghia" w:date="2019-10-09T10:56:00Z">
                    <w:rPr/>
                  </w:rPrChange>
                </w:rPr>
                <w:t xml:space="preserve">, </w:t>
              </w:r>
              <w:proofErr w:type="spellStart"/>
              <w:r w:rsidRPr="00B41112">
                <w:rPr>
                  <w:sz w:val="26"/>
                  <w:szCs w:val="26"/>
                  <w:rPrChange w:id="38677" w:author="Le Minh Nghia" w:date="2019-10-09T10:56:00Z">
                    <w:rPr/>
                  </w:rPrChange>
                </w:rPr>
                <w:t>máy</w:t>
              </w:r>
              <w:proofErr w:type="spellEnd"/>
              <w:r w:rsidRPr="00B41112">
                <w:rPr>
                  <w:sz w:val="26"/>
                  <w:szCs w:val="26"/>
                  <w:rPrChange w:id="38678" w:author="Le Minh Nghia" w:date="2019-10-09T10:56:00Z">
                    <w:rPr/>
                  </w:rPrChange>
                </w:rPr>
                <w:t xml:space="preserve"> </w:t>
              </w:r>
              <w:proofErr w:type="spellStart"/>
              <w:r w:rsidRPr="00B41112">
                <w:rPr>
                  <w:sz w:val="26"/>
                  <w:szCs w:val="26"/>
                  <w:rPrChange w:id="38679" w:author="Le Minh Nghia" w:date="2019-10-09T10:56:00Z">
                    <w:rPr/>
                  </w:rPrChange>
                </w:rPr>
                <w:t>tính</w:t>
              </w:r>
              <w:proofErr w:type="spellEnd"/>
              <w:r w:rsidRPr="00B41112">
                <w:rPr>
                  <w:sz w:val="26"/>
                  <w:szCs w:val="26"/>
                  <w:rPrChange w:id="38680" w:author="Le Minh Nghia" w:date="2019-10-09T10:56:00Z">
                    <w:rPr/>
                  </w:rPrChange>
                </w:rPr>
                <w:t xml:space="preserve"> </w:t>
              </w:r>
              <w:proofErr w:type="spellStart"/>
              <w:proofErr w:type="gramStart"/>
              <w:r w:rsidRPr="00B41112">
                <w:rPr>
                  <w:sz w:val="26"/>
                  <w:szCs w:val="26"/>
                  <w:rPrChange w:id="38681" w:author="Le Minh Nghia" w:date="2019-10-09T10:56:00Z">
                    <w:rPr/>
                  </w:rPrChange>
                </w:rPr>
                <w:t>bảng</w:t>
              </w:r>
              <w:proofErr w:type="spellEnd"/>
              <w:r w:rsidRPr="00B41112">
                <w:rPr>
                  <w:sz w:val="26"/>
                  <w:szCs w:val="26"/>
                  <w:rPrChange w:id="38682" w:author="Le Minh Nghia" w:date="2019-10-09T10:56:00Z">
                    <w:rPr/>
                  </w:rPrChange>
                </w:rPr>
                <w:t>,..</w:t>
              </w:r>
              <w:proofErr w:type="gramEnd"/>
              <w:r w:rsidRPr="00B41112">
                <w:rPr>
                  <w:sz w:val="26"/>
                  <w:szCs w:val="26"/>
                  <w:rPrChange w:id="38683" w:author="Le Minh Nghia" w:date="2019-10-09T10:56:00Z">
                    <w:rPr/>
                  </w:rPrChange>
                </w:rPr>
                <w:t>)</w:t>
              </w:r>
            </w:ins>
          </w:p>
          <w:p w:rsidR="00B41112" w:rsidRPr="00B41112" w:rsidRDefault="00B41112">
            <w:pPr>
              <w:spacing w:before="120" w:line="264" w:lineRule="auto"/>
              <w:jc w:val="both"/>
              <w:rPr>
                <w:ins w:id="38684" w:author="Le Minh Nghia" w:date="2019-10-09T10:54:00Z"/>
                <w:sz w:val="26"/>
                <w:szCs w:val="26"/>
                <w:rPrChange w:id="38685" w:author="Le Minh Nghia" w:date="2019-10-09T10:56:00Z">
                  <w:rPr>
                    <w:ins w:id="38686" w:author="Le Minh Nghia" w:date="2019-10-09T10:54:00Z"/>
                  </w:rPr>
                </w:rPrChange>
              </w:rPr>
            </w:pPr>
            <w:ins w:id="38687" w:author="Le Minh Nghia" w:date="2019-10-09T10:54:00Z">
              <w:r w:rsidRPr="00B41112">
                <w:rPr>
                  <w:sz w:val="26"/>
                  <w:szCs w:val="26"/>
                  <w:rPrChange w:id="38688" w:author="Le Minh Nghia" w:date="2019-10-09T10:56:00Z">
                    <w:rPr/>
                  </w:rPrChange>
                </w:rPr>
                <w:t xml:space="preserve">- </w:t>
              </w:r>
              <w:proofErr w:type="spellStart"/>
              <w:r w:rsidRPr="00B41112">
                <w:rPr>
                  <w:sz w:val="26"/>
                  <w:szCs w:val="26"/>
                  <w:rPrChange w:id="38689" w:author="Le Minh Nghia" w:date="2019-10-09T10:56:00Z">
                    <w:rPr/>
                  </w:rPrChange>
                </w:rPr>
                <w:t>Tiến</w:t>
              </w:r>
              <w:proofErr w:type="spellEnd"/>
              <w:r w:rsidRPr="00B41112">
                <w:rPr>
                  <w:sz w:val="26"/>
                  <w:szCs w:val="26"/>
                  <w:rPrChange w:id="38690" w:author="Le Minh Nghia" w:date="2019-10-09T10:56:00Z">
                    <w:rPr/>
                  </w:rPrChange>
                </w:rPr>
                <w:t xml:space="preserve"> </w:t>
              </w:r>
              <w:proofErr w:type="spellStart"/>
              <w:r w:rsidRPr="00B41112">
                <w:rPr>
                  <w:sz w:val="26"/>
                  <w:szCs w:val="26"/>
                  <w:rPrChange w:id="38691" w:author="Le Minh Nghia" w:date="2019-10-09T10:56:00Z">
                    <w:rPr/>
                  </w:rPrChange>
                </w:rPr>
                <w:t>hành</w:t>
              </w:r>
              <w:proofErr w:type="spellEnd"/>
              <w:r w:rsidRPr="00B41112">
                <w:rPr>
                  <w:sz w:val="26"/>
                  <w:szCs w:val="26"/>
                  <w:rPrChange w:id="38692" w:author="Le Minh Nghia" w:date="2019-10-09T10:56:00Z">
                    <w:rPr/>
                  </w:rPrChange>
                </w:rPr>
                <w:t xml:space="preserve"> </w:t>
              </w:r>
              <w:proofErr w:type="spellStart"/>
              <w:r w:rsidRPr="00B41112">
                <w:rPr>
                  <w:sz w:val="26"/>
                  <w:szCs w:val="26"/>
                  <w:rPrChange w:id="38693" w:author="Le Minh Nghia" w:date="2019-10-09T10:56:00Z">
                    <w:rPr/>
                  </w:rPrChange>
                </w:rPr>
                <w:t>kiểm</w:t>
              </w:r>
              <w:proofErr w:type="spellEnd"/>
              <w:r w:rsidRPr="00B41112">
                <w:rPr>
                  <w:sz w:val="26"/>
                  <w:szCs w:val="26"/>
                  <w:rPrChange w:id="38694" w:author="Le Minh Nghia" w:date="2019-10-09T10:56:00Z">
                    <w:rPr/>
                  </w:rPrChange>
                </w:rPr>
                <w:t xml:space="preserve"> </w:t>
              </w:r>
              <w:proofErr w:type="spellStart"/>
              <w:r w:rsidRPr="00B41112">
                <w:rPr>
                  <w:sz w:val="26"/>
                  <w:szCs w:val="26"/>
                  <w:rPrChange w:id="38695" w:author="Le Minh Nghia" w:date="2019-10-09T10:56:00Z">
                    <w:rPr/>
                  </w:rPrChange>
                </w:rPr>
                <w:t>thử</w:t>
              </w:r>
              <w:proofErr w:type="spellEnd"/>
              <w:r w:rsidRPr="00B41112">
                <w:rPr>
                  <w:sz w:val="26"/>
                  <w:szCs w:val="26"/>
                  <w:rPrChange w:id="38696" w:author="Le Minh Nghia" w:date="2019-10-09T10:56:00Z">
                    <w:rPr/>
                  </w:rPrChange>
                </w:rPr>
                <w:t xml:space="preserve"> </w:t>
              </w:r>
              <w:proofErr w:type="spellStart"/>
              <w:r w:rsidRPr="00B41112">
                <w:rPr>
                  <w:sz w:val="26"/>
                  <w:szCs w:val="26"/>
                  <w:rPrChange w:id="38697" w:author="Le Minh Nghia" w:date="2019-10-09T10:56:00Z">
                    <w:rPr/>
                  </w:rPrChange>
                </w:rPr>
                <w:t>và</w:t>
              </w:r>
              <w:proofErr w:type="spellEnd"/>
              <w:r w:rsidRPr="00B41112">
                <w:rPr>
                  <w:sz w:val="26"/>
                  <w:szCs w:val="26"/>
                  <w:rPrChange w:id="38698" w:author="Le Minh Nghia" w:date="2019-10-09T10:56:00Z">
                    <w:rPr/>
                  </w:rPrChange>
                </w:rPr>
                <w:t xml:space="preserve"> </w:t>
              </w:r>
              <w:proofErr w:type="spellStart"/>
              <w:r w:rsidRPr="00B41112">
                <w:rPr>
                  <w:sz w:val="26"/>
                  <w:szCs w:val="26"/>
                  <w:rPrChange w:id="38699" w:author="Le Minh Nghia" w:date="2019-10-09T10:56:00Z">
                    <w:rPr/>
                  </w:rPrChange>
                </w:rPr>
                <w:t>sửa</w:t>
              </w:r>
              <w:proofErr w:type="spellEnd"/>
              <w:r w:rsidRPr="00B41112">
                <w:rPr>
                  <w:sz w:val="26"/>
                  <w:szCs w:val="26"/>
                  <w:rPrChange w:id="38700" w:author="Le Minh Nghia" w:date="2019-10-09T10:56:00Z">
                    <w:rPr/>
                  </w:rPrChange>
                </w:rPr>
                <w:t xml:space="preserve"> </w:t>
              </w:r>
              <w:proofErr w:type="spellStart"/>
              <w:r w:rsidRPr="00B41112">
                <w:rPr>
                  <w:sz w:val="26"/>
                  <w:szCs w:val="26"/>
                  <w:rPrChange w:id="38701" w:author="Le Minh Nghia" w:date="2019-10-09T10:56:00Z">
                    <w:rPr/>
                  </w:rPrChange>
                </w:rPr>
                <w:t>lỗi</w:t>
              </w:r>
              <w:proofErr w:type="spellEnd"/>
              <w:r w:rsidRPr="00B41112">
                <w:rPr>
                  <w:sz w:val="26"/>
                  <w:szCs w:val="26"/>
                  <w:rPrChange w:id="38702" w:author="Le Minh Nghia" w:date="2019-10-09T10:56:00Z">
                    <w:rPr/>
                  </w:rPrChange>
                </w:rPr>
                <w:t>.</w:t>
              </w:r>
            </w:ins>
          </w:p>
          <w:p w:rsidR="00B41112" w:rsidRPr="00B41112" w:rsidRDefault="00B41112">
            <w:pPr>
              <w:spacing w:before="120" w:line="264" w:lineRule="auto"/>
              <w:jc w:val="both"/>
              <w:rPr>
                <w:ins w:id="38703" w:author="Le Minh Nghia" w:date="2019-10-09T10:54:00Z"/>
                <w:sz w:val="26"/>
                <w:szCs w:val="26"/>
                <w:rPrChange w:id="38704" w:author="Le Minh Nghia" w:date="2019-10-09T10:56:00Z">
                  <w:rPr>
                    <w:ins w:id="38705" w:author="Le Minh Nghia" w:date="2019-10-09T10:54:00Z"/>
                  </w:rPr>
                </w:rPrChange>
              </w:rPr>
            </w:pPr>
            <w:ins w:id="38706" w:author="Le Minh Nghia" w:date="2019-10-09T10:54:00Z">
              <w:r w:rsidRPr="00B41112">
                <w:rPr>
                  <w:sz w:val="26"/>
                  <w:szCs w:val="26"/>
                  <w:rPrChange w:id="38707" w:author="Le Minh Nghia" w:date="2019-10-09T10:56:00Z">
                    <w:rPr/>
                  </w:rPrChange>
                </w:rPr>
                <w:t xml:space="preserve">- </w:t>
              </w:r>
              <w:proofErr w:type="spellStart"/>
              <w:r w:rsidRPr="00B41112">
                <w:rPr>
                  <w:sz w:val="26"/>
                  <w:szCs w:val="26"/>
                  <w:rPrChange w:id="38708" w:author="Le Minh Nghia" w:date="2019-10-09T10:56:00Z">
                    <w:rPr/>
                  </w:rPrChange>
                </w:rPr>
                <w:t>Hoàn</w:t>
              </w:r>
              <w:proofErr w:type="spellEnd"/>
              <w:r w:rsidRPr="00B41112">
                <w:rPr>
                  <w:sz w:val="26"/>
                  <w:szCs w:val="26"/>
                  <w:rPrChange w:id="38709" w:author="Le Minh Nghia" w:date="2019-10-09T10:56:00Z">
                    <w:rPr/>
                  </w:rPrChange>
                </w:rPr>
                <w:t xml:space="preserve"> </w:t>
              </w:r>
              <w:proofErr w:type="spellStart"/>
              <w:r w:rsidRPr="00B41112">
                <w:rPr>
                  <w:sz w:val="26"/>
                  <w:szCs w:val="26"/>
                  <w:rPrChange w:id="38710" w:author="Le Minh Nghia" w:date="2019-10-09T10:56:00Z">
                    <w:rPr/>
                  </w:rPrChange>
                </w:rPr>
                <w:t>thiện</w:t>
              </w:r>
              <w:proofErr w:type="spellEnd"/>
              <w:r w:rsidRPr="00B41112">
                <w:rPr>
                  <w:sz w:val="26"/>
                  <w:szCs w:val="26"/>
                  <w:rPrChange w:id="38711" w:author="Le Minh Nghia" w:date="2019-10-09T10:56:00Z">
                    <w:rPr/>
                  </w:rPrChange>
                </w:rPr>
                <w:t xml:space="preserve">, </w:t>
              </w:r>
              <w:proofErr w:type="spellStart"/>
              <w:r w:rsidRPr="00B41112">
                <w:rPr>
                  <w:sz w:val="26"/>
                  <w:szCs w:val="26"/>
                  <w:rPrChange w:id="38712" w:author="Le Minh Nghia" w:date="2019-10-09T10:56:00Z">
                    <w:rPr/>
                  </w:rPrChange>
                </w:rPr>
                <w:t>triển</w:t>
              </w:r>
              <w:proofErr w:type="spellEnd"/>
              <w:r w:rsidRPr="00B41112">
                <w:rPr>
                  <w:sz w:val="26"/>
                  <w:szCs w:val="26"/>
                  <w:rPrChange w:id="38713" w:author="Le Minh Nghia" w:date="2019-10-09T10:56:00Z">
                    <w:rPr/>
                  </w:rPrChange>
                </w:rPr>
                <w:t xml:space="preserve"> </w:t>
              </w:r>
              <w:proofErr w:type="spellStart"/>
              <w:r w:rsidRPr="00B41112">
                <w:rPr>
                  <w:sz w:val="26"/>
                  <w:szCs w:val="26"/>
                  <w:rPrChange w:id="38714" w:author="Le Minh Nghia" w:date="2019-10-09T10:56:00Z">
                    <w:rPr/>
                  </w:rPrChange>
                </w:rPr>
                <w:t>khai</w:t>
              </w:r>
              <w:proofErr w:type="spellEnd"/>
              <w:r w:rsidRPr="00B41112">
                <w:rPr>
                  <w:sz w:val="26"/>
                  <w:szCs w:val="26"/>
                  <w:rPrChange w:id="38715" w:author="Le Minh Nghia" w:date="2019-10-09T10:56:00Z">
                    <w:rPr/>
                  </w:rPrChange>
                </w:rPr>
                <w:t xml:space="preserve"> </w:t>
              </w:r>
              <w:proofErr w:type="spellStart"/>
              <w:r w:rsidRPr="00B41112">
                <w:rPr>
                  <w:sz w:val="26"/>
                  <w:szCs w:val="26"/>
                  <w:rPrChange w:id="38716" w:author="Le Minh Nghia" w:date="2019-10-09T10:56:00Z">
                    <w:rPr/>
                  </w:rPrChange>
                </w:rPr>
                <w:t>và</w:t>
              </w:r>
              <w:proofErr w:type="spellEnd"/>
              <w:r w:rsidRPr="00B41112">
                <w:rPr>
                  <w:sz w:val="26"/>
                  <w:szCs w:val="26"/>
                  <w:rPrChange w:id="38717" w:author="Le Minh Nghia" w:date="2019-10-09T10:56:00Z">
                    <w:rPr/>
                  </w:rPrChange>
                </w:rPr>
                <w:t xml:space="preserve"> </w:t>
              </w:r>
              <w:proofErr w:type="spellStart"/>
              <w:r w:rsidRPr="00B41112">
                <w:rPr>
                  <w:sz w:val="26"/>
                  <w:szCs w:val="26"/>
                  <w:rPrChange w:id="38718" w:author="Le Minh Nghia" w:date="2019-10-09T10:56:00Z">
                    <w:rPr/>
                  </w:rPrChange>
                </w:rPr>
                <w:t>bảo</w:t>
              </w:r>
              <w:proofErr w:type="spellEnd"/>
              <w:r w:rsidRPr="00B41112">
                <w:rPr>
                  <w:sz w:val="26"/>
                  <w:szCs w:val="26"/>
                  <w:rPrChange w:id="38719" w:author="Le Minh Nghia" w:date="2019-10-09T10:56:00Z">
                    <w:rPr/>
                  </w:rPrChange>
                </w:rPr>
                <w:t xml:space="preserve"> </w:t>
              </w:r>
              <w:proofErr w:type="spellStart"/>
              <w:r w:rsidRPr="00B41112">
                <w:rPr>
                  <w:sz w:val="26"/>
                  <w:szCs w:val="26"/>
                  <w:rPrChange w:id="38720" w:author="Le Minh Nghia" w:date="2019-10-09T10:56:00Z">
                    <w:rPr/>
                  </w:rPrChange>
                </w:rPr>
                <w:t>trì</w:t>
              </w:r>
              <w:proofErr w:type="spellEnd"/>
              <w:r w:rsidRPr="00B41112">
                <w:rPr>
                  <w:sz w:val="26"/>
                  <w:szCs w:val="26"/>
                  <w:rPrChange w:id="38721" w:author="Le Minh Nghia" w:date="2019-10-09T10:56:00Z">
                    <w:rPr/>
                  </w:rPrChange>
                </w:rPr>
                <w:t>.</w:t>
              </w:r>
            </w:ins>
          </w:p>
          <w:p w:rsidR="00B41112" w:rsidRPr="00B41112" w:rsidRDefault="00B41112">
            <w:pPr>
              <w:spacing w:before="120" w:line="264" w:lineRule="auto"/>
              <w:jc w:val="both"/>
              <w:rPr>
                <w:ins w:id="38722" w:author="Le Minh Nghia" w:date="2019-10-09T10:54:00Z"/>
                <w:sz w:val="26"/>
                <w:szCs w:val="26"/>
                <w:rPrChange w:id="38723" w:author="Le Minh Nghia" w:date="2019-10-09T10:56:00Z">
                  <w:rPr>
                    <w:ins w:id="38724" w:author="Le Minh Nghia" w:date="2019-10-09T10:54:00Z"/>
                  </w:rPr>
                </w:rPrChange>
              </w:rPr>
            </w:pPr>
            <w:ins w:id="38725" w:author="Le Minh Nghia" w:date="2019-10-09T10:54:00Z">
              <w:r w:rsidRPr="00B41112">
                <w:rPr>
                  <w:sz w:val="26"/>
                  <w:szCs w:val="26"/>
                  <w:rPrChange w:id="38726" w:author="Le Minh Nghia" w:date="2019-10-09T10:56:00Z">
                    <w:rPr/>
                  </w:rPrChange>
                </w:rPr>
                <w:t xml:space="preserve">15.2. </w:t>
              </w:r>
              <w:proofErr w:type="spellStart"/>
              <w:r w:rsidRPr="00B41112">
                <w:rPr>
                  <w:sz w:val="26"/>
                  <w:szCs w:val="26"/>
                  <w:rPrChange w:id="38727" w:author="Le Minh Nghia" w:date="2019-10-09T10:56:00Z">
                    <w:rPr/>
                  </w:rPrChange>
                </w:rPr>
                <w:t>Tiến</w:t>
              </w:r>
              <w:proofErr w:type="spellEnd"/>
              <w:r w:rsidRPr="00B41112">
                <w:rPr>
                  <w:sz w:val="26"/>
                  <w:szCs w:val="26"/>
                  <w:rPrChange w:id="38728" w:author="Le Minh Nghia" w:date="2019-10-09T10:56:00Z">
                    <w:rPr/>
                  </w:rPrChange>
                </w:rPr>
                <w:t xml:space="preserve"> </w:t>
              </w:r>
              <w:proofErr w:type="spellStart"/>
              <w:r w:rsidRPr="00B41112">
                <w:rPr>
                  <w:sz w:val="26"/>
                  <w:szCs w:val="26"/>
                  <w:rPrChange w:id="38729" w:author="Le Minh Nghia" w:date="2019-10-09T10:56:00Z">
                    <w:rPr/>
                  </w:rPrChange>
                </w:rPr>
                <w:t>độ</w:t>
              </w:r>
              <w:proofErr w:type="spellEnd"/>
              <w:r w:rsidRPr="00B41112">
                <w:rPr>
                  <w:sz w:val="26"/>
                  <w:szCs w:val="26"/>
                  <w:rPrChange w:id="38730" w:author="Le Minh Nghia" w:date="2019-10-09T10:56:00Z">
                    <w:rPr/>
                  </w:rPrChange>
                </w:rPr>
                <w:t xml:space="preserve"> </w:t>
              </w:r>
              <w:proofErr w:type="spellStart"/>
              <w:r w:rsidRPr="00B41112">
                <w:rPr>
                  <w:sz w:val="26"/>
                  <w:szCs w:val="26"/>
                  <w:rPrChange w:id="38731" w:author="Le Minh Nghia" w:date="2019-10-09T10:56:00Z">
                    <w:rPr/>
                  </w:rPrChange>
                </w:rPr>
                <w:t>thực</w:t>
              </w:r>
              <w:proofErr w:type="spellEnd"/>
              <w:r w:rsidRPr="00B41112">
                <w:rPr>
                  <w:sz w:val="26"/>
                  <w:szCs w:val="26"/>
                  <w:rPrChange w:id="38732" w:author="Le Minh Nghia" w:date="2019-10-09T10:56:00Z">
                    <w:rPr/>
                  </w:rPrChange>
                </w:rPr>
                <w:t xml:space="preserve"> </w:t>
              </w:r>
              <w:proofErr w:type="spellStart"/>
              <w:r w:rsidRPr="00B41112">
                <w:rPr>
                  <w:sz w:val="26"/>
                  <w:szCs w:val="26"/>
                  <w:rPrChange w:id="38733" w:author="Le Minh Nghia" w:date="2019-10-09T10:56:00Z">
                    <w:rPr/>
                  </w:rPrChange>
                </w:rPr>
                <w:t>hiện</w:t>
              </w:r>
              <w:proofErr w:type="spellEnd"/>
              <w:r w:rsidRPr="00B41112">
                <w:rPr>
                  <w:sz w:val="26"/>
                  <w:szCs w:val="26"/>
                  <w:rPrChange w:id="38734" w:author="Le Minh Nghia" w:date="2019-10-09T10:56:00Z">
                    <w:rPr/>
                  </w:rPrChange>
                </w:rPr>
                <w:t xml:space="preserve"> </w:t>
              </w:r>
            </w:ins>
          </w:p>
          <w:tbl>
            <w:tblPr>
              <w:tblW w:w="10530" w:type="dxa"/>
              <w:jc w:val="center"/>
              <w:tblBorders>
                <w:insideH w:val="single" w:sz="4" w:space="0" w:color="auto"/>
                <w:insideV w:val="single" w:sz="4" w:space="0" w:color="auto"/>
              </w:tblBorders>
              <w:tblLayout w:type="fixed"/>
              <w:tblLook w:val="04A0" w:firstRow="1" w:lastRow="0" w:firstColumn="1" w:lastColumn="0" w:noHBand="0" w:noVBand="1"/>
            </w:tblPr>
            <w:tblGrid>
              <w:gridCol w:w="835"/>
              <w:gridCol w:w="3529"/>
              <w:gridCol w:w="2468"/>
              <w:gridCol w:w="1797"/>
              <w:gridCol w:w="1901"/>
            </w:tblGrid>
            <w:tr w:rsidR="00B41112" w:rsidRPr="00B41112">
              <w:trPr>
                <w:trHeight w:val="625"/>
                <w:jc w:val="center"/>
                <w:ins w:id="38735" w:author="Le Minh Nghia" w:date="2019-10-09T10:54:00Z"/>
              </w:trPr>
              <w:tc>
                <w:tcPr>
                  <w:tcW w:w="834" w:type="dxa"/>
                  <w:tcBorders>
                    <w:top w:val="single" w:sz="4" w:space="0" w:color="auto"/>
                    <w:left w:val="single" w:sz="4" w:space="0" w:color="auto"/>
                    <w:bottom w:val="single" w:sz="4" w:space="0" w:color="auto"/>
                    <w:right w:val="single" w:sz="4" w:space="0" w:color="auto"/>
                  </w:tcBorders>
                  <w:noWrap/>
                  <w:vAlign w:val="center"/>
                </w:tcPr>
                <w:p w:rsidR="00B41112" w:rsidRPr="00B41112" w:rsidRDefault="00B41112">
                  <w:pPr>
                    <w:spacing w:before="120" w:line="264" w:lineRule="auto"/>
                    <w:jc w:val="both"/>
                    <w:rPr>
                      <w:ins w:id="38736" w:author="Le Minh Nghia" w:date="2019-10-09T10:54:00Z"/>
                      <w:sz w:val="26"/>
                      <w:szCs w:val="26"/>
                      <w:rPrChange w:id="38737" w:author="Le Minh Nghia" w:date="2019-10-09T10:56:00Z">
                        <w:rPr>
                          <w:ins w:id="38738" w:author="Le Minh Nghia" w:date="2019-10-09T10:54:00Z"/>
                        </w:rPr>
                      </w:rPrChange>
                    </w:rPr>
                  </w:pPr>
                </w:p>
                <w:p w:rsidR="00B41112" w:rsidRPr="00B41112" w:rsidRDefault="00B41112">
                  <w:pPr>
                    <w:spacing w:before="120" w:line="264" w:lineRule="auto"/>
                    <w:jc w:val="center"/>
                    <w:rPr>
                      <w:ins w:id="38739" w:author="Le Minh Nghia" w:date="2019-10-09T10:54:00Z"/>
                      <w:sz w:val="26"/>
                      <w:szCs w:val="26"/>
                      <w:rPrChange w:id="38740" w:author="Le Minh Nghia" w:date="2019-10-09T10:56:00Z">
                        <w:rPr>
                          <w:ins w:id="38741" w:author="Le Minh Nghia" w:date="2019-10-09T10:54:00Z"/>
                        </w:rPr>
                      </w:rPrChange>
                    </w:rPr>
                  </w:pPr>
                  <w:ins w:id="38742" w:author="Le Minh Nghia" w:date="2019-10-09T10:54:00Z">
                    <w:r w:rsidRPr="00B41112">
                      <w:rPr>
                        <w:sz w:val="26"/>
                        <w:szCs w:val="26"/>
                        <w:rPrChange w:id="38743" w:author="Le Minh Nghia" w:date="2019-10-09T10:56:00Z">
                          <w:rPr/>
                        </w:rPrChange>
                      </w:rPr>
                      <w:t>STT</w:t>
                    </w:r>
                  </w:ins>
                </w:p>
              </w:tc>
              <w:tc>
                <w:tcPr>
                  <w:tcW w:w="3527"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jc w:val="center"/>
                    <w:rPr>
                      <w:ins w:id="38744" w:author="Le Minh Nghia" w:date="2019-10-09T10:54:00Z"/>
                      <w:sz w:val="26"/>
                      <w:szCs w:val="26"/>
                      <w:rPrChange w:id="38745" w:author="Le Minh Nghia" w:date="2019-10-09T10:56:00Z">
                        <w:rPr>
                          <w:ins w:id="38746" w:author="Le Minh Nghia" w:date="2019-10-09T10:54:00Z"/>
                        </w:rPr>
                      </w:rPrChange>
                    </w:rPr>
                  </w:pPr>
                  <w:proofErr w:type="spellStart"/>
                  <w:ins w:id="38747" w:author="Le Minh Nghia" w:date="2019-10-09T10:54:00Z">
                    <w:r w:rsidRPr="00B41112">
                      <w:rPr>
                        <w:sz w:val="26"/>
                        <w:szCs w:val="26"/>
                        <w:rPrChange w:id="38748" w:author="Le Minh Nghia" w:date="2019-10-09T10:56:00Z">
                          <w:rPr/>
                        </w:rPrChange>
                      </w:rPr>
                      <w:t>Các</w:t>
                    </w:r>
                    <w:proofErr w:type="spellEnd"/>
                    <w:r w:rsidRPr="00B41112">
                      <w:rPr>
                        <w:sz w:val="26"/>
                        <w:szCs w:val="26"/>
                        <w:rPrChange w:id="38749" w:author="Le Minh Nghia" w:date="2019-10-09T10:56:00Z">
                          <w:rPr/>
                        </w:rPrChange>
                      </w:rPr>
                      <w:t xml:space="preserve"> </w:t>
                    </w:r>
                    <w:proofErr w:type="spellStart"/>
                    <w:r w:rsidRPr="00B41112">
                      <w:rPr>
                        <w:sz w:val="26"/>
                        <w:szCs w:val="26"/>
                        <w:rPrChange w:id="38750" w:author="Le Minh Nghia" w:date="2019-10-09T10:56:00Z">
                          <w:rPr/>
                        </w:rPrChange>
                      </w:rPr>
                      <w:t>nội</w:t>
                    </w:r>
                    <w:proofErr w:type="spellEnd"/>
                    <w:r w:rsidRPr="00B41112">
                      <w:rPr>
                        <w:sz w:val="26"/>
                        <w:szCs w:val="26"/>
                        <w:rPrChange w:id="38751" w:author="Le Minh Nghia" w:date="2019-10-09T10:56:00Z">
                          <w:rPr/>
                        </w:rPrChange>
                      </w:rPr>
                      <w:t xml:space="preserve"> dung, </w:t>
                    </w:r>
                    <w:proofErr w:type="spellStart"/>
                    <w:r w:rsidRPr="00B41112">
                      <w:rPr>
                        <w:sz w:val="26"/>
                        <w:szCs w:val="26"/>
                        <w:rPrChange w:id="38752" w:author="Le Minh Nghia" w:date="2019-10-09T10:56:00Z">
                          <w:rPr/>
                        </w:rPrChange>
                      </w:rPr>
                      <w:t>công</w:t>
                    </w:r>
                    <w:proofErr w:type="spellEnd"/>
                    <w:r w:rsidRPr="00B41112">
                      <w:rPr>
                        <w:sz w:val="26"/>
                        <w:szCs w:val="26"/>
                        <w:rPrChange w:id="38753" w:author="Le Minh Nghia" w:date="2019-10-09T10:56:00Z">
                          <w:rPr/>
                        </w:rPrChange>
                      </w:rPr>
                      <w:t xml:space="preserve"> </w:t>
                    </w:r>
                    <w:proofErr w:type="spellStart"/>
                    <w:r w:rsidRPr="00B41112">
                      <w:rPr>
                        <w:sz w:val="26"/>
                        <w:szCs w:val="26"/>
                        <w:rPrChange w:id="38754" w:author="Le Minh Nghia" w:date="2019-10-09T10:56:00Z">
                          <w:rPr/>
                        </w:rPrChange>
                      </w:rPr>
                      <w:t>việc</w:t>
                    </w:r>
                    <w:proofErr w:type="spellEnd"/>
                    <w:r w:rsidRPr="00B41112">
                      <w:rPr>
                        <w:sz w:val="26"/>
                        <w:szCs w:val="26"/>
                        <w:rPrChange w:id="38755" w:author="Le Minh Nghia" w:date="2019-10-09T10:56:00Z">
                          <w:rPr/>
                        </w:rPrChange>
                      </w:rPr>
                      <w:t xml:space="preserve"> </w:t>
                    </w:r>
                    <w:proofErr w:type="spellStart"/>
                    <w:r w:rsidRPr="00B41112">
                      <w:rPr>
                        <w:sz w:val="26"/>
                        <w:szCs w:val="26"/>
                        <w:rPrChange w:id="38756" w:author="Le Minh Nghia" w:date="2019-10-09T10:56:00Z">
                          <w:rPr/>
                        </w:rPrChange>
                      </w:rPr>
                      <w:t>thực</w:t>
                    </w:r>
                    <w:proofErr w:type="spellEnd"/>
                    <w:r w:rsidRPr="00B41112">
                      <w:rPr>
                        <w:sz w:val="26"/>
                        <w:szCs w:val="26"/>
                        <w:rPrChange w:id="38757" w:author="Le Minh Nghia" w:date="2019-10-09T10:56:00Z">
                          <w:rPr/>
                        </w:rPrChange>
                      </w:rPr>
                      <w:t xml:space="preserve"> </w:t>
                    </w:r>
                    <w:proofErr w:type="spellStart"/>
                    <w:r w:rsidRPr="00B41112">
                      <w:rPr>
                        <w:sz w:val="26"/>
                        <w:szCs w:val="26"/>
                        <w:rPrChange w:id="38758" w:author="Le Minh Nghia" w:date="2019-10-09T10:56:00Z">
                          <w:rPr/>
                        </w:rPrChange>
                      </w:rPr>
                      <w:t>hiện</w:t>
                    </w:r>
                    <w:proofErr w:type="spellEnd"/>
                  </w:ins>
                </w:p>
              </w:tc>
              <w:tc>
                <w:tcPr>
                  <w:tcW w:w="2467"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jc w:val="center"/>
                    <w:rPr>
                      <w:ins w:id="38759" w:author="Le Minh Nghia" w:date="2019-10-09T10:54:00Z"/>
                      <w:sz w:val="26"/>
                      <w:szCs w:val="26"/>
                      <w:rPrChange w:id="38760" w:author="Le Minh Nghia" w:date="2019-10-09T10:56:00Z">
                        <w:rPr>
                          <w:ins w:id="38761" w:author="Le Minh Nghia" w:date="2019-10-09T10:54:00Z"/>
                        </w:rPr>
                      </w:rPrChange>
                    </w:rPr>
                  </w:pPr>
                  <w:proofErr w:type="spellStart"/>
                  <w:ins w:id="38762" w:author="Le Minh Nghia" w:date="2019-10-09T10:54:00Z">
                    <w:r w:rsidRPr="00B41112">
                      <w:rPr>
                        <w:sz w:val="26"/>
                        <w:szCs w:val="26"/>
                        <w:rPrChange w:id="38763" w:author="Le Minh Nghia" w:date="2019-10-09T10:56:00Z">
                          <w:rPr/>
                        </w:rPrChange>
                      </w:rPr>
                      <w:t>Sản</w:t>
                    </w:r>
                    <w:proofErr w:type="spellEnd"/>
                    <w:r w:rsidRPr="00B41112">
                      <w:rPr>
                        <w:sz w:val="26"/>
                        <w:szCs w:val="26"/>
                        <w:rPrChange w:id="38764" w:author="Le Minh Nghia" w:date="2019-10-09T10:56:00Z">
                          <w:rPr/>
                        </w:rPrChange>
                      </w:rPr>
                      <w:t xml:space="preserve"> </w:t>
                    </w:r>
                    <w:proofErr w:type="spellStart"/>
                    <w:r w:rsidRPr="00B41112">
                      <w:rPr>
                        <w:sz w:val="26"/>
                        <w:szCs w:val="26"/>
                        <w:rPrChange w:id="38765" w:author="Le Minh Nghia" w:date="2019-10-09T10:56:00Z">
                          <w:rPr/>
                        </w:rPrChange>
                      </w:rPr>
                      <w:t>phẩm</w:t>
                    </w:r>
                    <w:proofErr w:type="spellEnd"/>
                  </w:ins>
                </w:p>
              </w:tc>
              <w:tc>
                <w:tcPr>
                  <w:tcW w:w="1796"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jc w:val="center"/>
                    <w:rPr>
                      <w:ins w:id="38766" w:author="Le Minh Nghia" w:date="2019-10-09T10:54:00Z"/>
                      <w:sz w:val="26"/>
                      <w:szCs w:val="26"/>
                      <w:rPrChange w:id="38767" w:author="Le Minh Nghia" w:date="2019-10-09T10:56:00Z">
                        <w:rPr>
                          <w:ins w:id="38768" w:author="Le Minh Nghia" w:date="2019-10-09T10:54:00Z"/>
                        </w:rPr>
                      </w:rPrChange>
                    </w:rPr>
                  </w:pPr>
                  <w:proofErr w:type="spellStart"/>
                  <w:ins w:id="38769" w:author="Le Minh Nghia" w:date="2019-10-09T10:54:00Z">
                    <w:r w:rsidRPr="00B41112">
                      <w:rPr>
                        <w:sz w:val="26"/>
                        <w:szCs w:val="26"/>
                        <w:rPrChange w:id="38770" w:author="Le Minh Nghia" w:date="2019-10-09T10:56:00Z">
                          <w:rPr/>
                        </w:rPrChange>
                      </w:rPr>
                      <w:t>Thời</w:t>
                    </w:r>
                    <w:proofErr w:type="spellEnd"/>
                    <w:r w:rsidRPr="00B41112">
                      <w:rPr>
                        <w:sz w:val="26"/>
                        <w:szCs w:val="26"/>
                        <w:rPrChange w:id="38771" w:author="Le Minh Nghia" w:date="2019-10-09T10:56:00Z">
                          <w:rPr/>
                        </w:rPrChange>
                      </w:rPr>
                      <w:t xml:space="preserve"> </w:t>
                    </w:r>
                    <w:proofErr w:type="spellStart"/>
                    <w:r w:rsidRPr="00B41112">
                      <w:rPr>
                        <w:sz w:val="26"/>
                        <w:szCs w:val="26"/>
                        <w:rPrChange w:id="38772" w:author="Le Minh Nghia" w:date="2019-10-09T10:56:00Z">
                          <w:rPr/>
                        </w:rPrChange>
                      </w:rPr>
                      <w:t>gian</w:t>
                    </w:r>
                    <w:proofErr w:type="spellEnd"/>
                  </w:ins>
                </w:p>
                <w:p w:rsidR="00B41112" w:rsidRPr="00B41112" w:rsidRDefault="00B41112">
                  <w:pPr>
                    <w:jc w:val="center"/>
                    <w:rPr>
                      <w:ins w:id="38773" w:author="Le Minh Nghia" w:date="2019-10-09T10:54:00Z"/>
                      <w:sz w:val="26"/>
                      <w:szCs w:val="26"/>
                      <w:rPrChange w:id="38774" w:author="Le Minh Nghia" w:date="2019-10-09T10:56:00Z">
                        <w:rPr>
                          <w:ins w:id="38775" w:author="Le Minh Nghia" w:date="2019-10-09T10:54:00Z"/>
                        </w:rPr>
                      </w:rPrChange>
                    </w:rPr>
                  </w:pPr>
                  <w:ins w:id="38776" w:author="Le Minh Nghia" w:date="2019-10-09T10:54:00Z">
                    <w:r w:rsidRPr="00B41112">
                      <w:rPr>
                        <w:sz w:val="26"/>
                        <w:szCs w:val="26"/>
                        <w:rPrChange w:id="38777" w:author="Le Minh Nghia" w:date="2019-10-09T10:56:00Z">
                          <w:rPr/>
                        </w:rPrChange>
                      </w:rPr>
                      <w:t>(</w:t>
                    </w:r>
                    <w:proofErr w:type="spellStart"/>
                    <w:r w:rsidRPr="00B41112">
                      <w:rPr>
                        <w:sz w:val="26"/>
                        <w:szCs w:val="26"/>
                        <w:rPrChange w:id="38778" w:author="Le Minh Nghia" w:date="2019-10-09T10:56:00Z">
                          <w:rPr/>
                        </w:rPrChange>
                      </w:rPr>
                      <w:t>bắt</w:t>
                    </w:r>
                    <w:proofErr w:type="spellEnd"/>
                    <w:r w:rsidRPr="00B41112">
                      <w:rPr>
                        <w:sz w:val="26"/>
                        <w:szCs w:val="26"/>
                        <w:rPrChange w:id="38779" w:author="Le Minh Nghia" w:date="2019-10-09T10:56:00Z">
                          <w:rPr/>
                        </w:rPrChange>
                      </w:rPr>
                      <w:t xml:space="preserve"> </w:t>
                    </w:r>
                    <w:proofErr w:type="spellStart"/>
                    <w:r w:rsidRPr="00B41112">
                      <w:rPr>
                        <w:sz w:val="26"/>
                        <w:szCs w:val="26"/>
                        <w:rPrChange w:id="38780" w:author="Le Minh Nghia" w:date="2019-10-09T10:56:00Z">
                          <w:rPr/>
                        </w:rPrChange>
                      </w:rPr>
                      <w:t>đầu</w:t>
                    </w:r>
                    <w:proofErr w:type="spellEnd"/>
                    <w:r w:rsidRPr="00B41112">
                      <w:rPr>
                        <w:sz w:val="26"/>
                        <w:szCs w:val="26"/>
                        <w:rPrChange w:id="38781" w:author="Le Minh Nghia" w:date="2019-10-09T10:56:00Z">
                          <w:rPr/>
                        </w:rPrChange>
                      </w:rPr>
                      <w:t xml:space="preserve"> - </w:t>
                    </w:r>
                    <w:r w:rsidRPr="00B41112">
                      <w:rPr>
                        <w:sz w:val="26"/>
                        <w:szCs w:val="26"/>
                        <w:rPrChange w:id="38782" w:author="Le Minh Nghia" w:date="2019-10-09T10:56:00Z">
                          <w:rPr/>
                        </w:rPrChange>
                      </w:rPr>
                      <w:br/>
                    </w:r>
                    <w:proofErr w:type="spellStart"/>
                    <w:r w:rsidRPr="00B41112">
                      <w:rPr>
                        <w:sz w:val="26"/>
                        <w:szCs w:val="26"/>
                        <w:rPrChange w:id="38783" w:author="Le Minh Nghia" w:date="2019-10-09T10:56:00Z">
                          <w:rPr/>
                        </w:rPrChange>
                      </w:rPr>
                      <w:t>kết</w:t>
                    </w:r>
                    <w:proofErr w:type="spellEnd"/>
                    <w:r w:rsidRPr="00B41112">
                      <w:rPr>
                        <w:sz w:val="26"/>
                        <w:szCs w:val="26"/>
                        <w:rPrChange w:id="38784" w:author="Le Minh Nghia" w:date="2019-10-09T10:56:00Z">
                          <w:rPr/>
                        </w:rPrChange>
                      </w:rPr>
                      <w:t xml:space="preserve"> </w:t>
                    </w:r>
                    <w:proofErr w:type="spellStart"/>
                    <w:r w:rsidRPr="00B41112">
                      <w:rPr>
                        <w:sz w:val="26"/>
                        <w:szCs w:val="26"/>
                        <w:rPrChange w:id="38785" w:author="Le Minh Nghia" w:date="2019-10-09T10:56:00Z">
                          <w:rPr/>
                        </w:rPrChange>
                      </w:rPr>
                      <w:t>thúc</w:t>
                    </w:r>
                    <w:proofErr w:type="spellEnd"/>
                    <w:r w:rsidRPr="00B41112">
                      <w:rPr>
                        <w:sz w:val="26"/>
                        <w:szCs w:val="26"/>
                        <w:rPrChange w:id="38786" w:author="Le Minh Nghia" w:date="2019-10-09T10:56:00Z">
                          <w:rPr/>
                        </w:rPrChange>
                      </w:rPr>
                      <w:t>)</w:t>
                    </w:r>
                  </w:ins>
                </w:p>
              </w:tc>
              <w:tc>
                <w:tcPr>
                  <w:tcW w:w="1900"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jc w:val="center"/>
                    <w:rPr>
                      <w:ins w:id="38787" w:author="Le Minh Nghia" w:date="2019-10-09T10:54:00Z"/>
                      <w:sz w:val="26"/>
                      <w:szCs w:val="26"/>
                      <w:rPrChange w:id="38788" w:author="Le Minh Nghia" w:date="2019-10-09T10:56:00Z">
                        <w:rPr>
                          <w:ins w:id="38789" w:author="Le Minh Nghia" w:date="2019-10-09T10:54:00Z"/>
                        </w:rPr>
                      </w:rPrChange>
                    </w:rPr>
                  </w:pPr>
                  <w:proofErr w:type="spellStart"/>
                  <w:ins w:id="38790" w:author="Le Minh Nghia" w:date="2019-10-09T10:54:00Z">
                    <w:r w:rsidRPr="00B41112">
                      <w:rPr>
                        <w:sz w:val="26"/>
                        <w:szCs w:val="26"/>
                        <w:rPrChange w:id="38791" w:author="Le Minh Nghia" w:date="2019-10-09T10:56:00Z">
                          <w:rPr/>
                        </w:rPrChange>
                      </w:rPr>
                      <w:t>Người</w:t>
                    </w:r>
                    <w:proofErr w:type="spellEnd"/>
                    <w:r w:rsidRPr="00B41112">
                      <w:rPr>
                        <w:sz w:val="26"/>
                        <w:szCs w:val="26"/>
                        <w:rPrChange w:id="38792" w:author="Le Minh Nghia" w:date="2019-10-09T10:56:00Z">
                          <w:rPr/>
                        </w:rPrChange>
                      </w:rPr>
                      <w:t xml:space="preserve"> </w:t>
                    </w:r>
                    <w:proofErr w:type="spellStart"/>
                    <w:r w:rsidRPr="00B41112">
                      <w:rPr>
                        <w:sz w:val="26"/>
                        <w:szCs w:val="26"/>
                        <w:rPrChange w:id="38793" w:author="Le Minh Nghia" w:date="2019-10-09T10:56:00Z">
                          <w:rPr/>
                        </w:rPrChange>
                      </w:rPr>
                      <w:t>thực</w:t>
                    </w:r>
                    <w:proofErr w:type="spellEnd"/>
                    <w:r w:rsidRPr="00B41112">
                      <w:rPr>
                        <w:sz w:val="26"/>
                        <w:szCs w:val="26"/>
                        <w:rPrChange w:id="38794" w:author="Le Minh Nghia" w:date="2019-10-09T10:56:00Z">
                          <w:rPr/>
                        </w:rPrChange>
                      </w:rPr>
                      <w:t xml:space="preserve"> </w:t>
                    </w:r>
                    <w:proofErr w:type="spellStart"/>
                    <w:r w:rsidRPr="00B41112">
                      <w:rPr>
                        <w:sz w:val="26"/>
                        <w:szCs w:val="26"/>
                        <w:rPrChange w:id="38795" w:author="Le Minh Nghia" w:date="2019-10-09T10:56:00Z">
                          <w:rPr/>
                        </w:rPrChange>
                      </w:rPr>
                      <w:t>hiện</w:t>
                    </w:r>
                    <w:proofErr w:type="spellEnd"/>
                    <w:r w:rsidRPr="00B41112">
                      <w:rPr>
                        <w:sz w:val="26"/>
                        <w:szCs w:val="26"/>
                        <w:rPrChange w:id="38796" w:author="Le Minh Nghia" w:date="2019-10-09T10:56:00Z">
                          <w:rPr/>
                        </w:rPrChange>
                      </w:rPr>
                      <w:t xml:space="preserve"> </w:t>
                    </w:r>
                    <w:proofErr w:type="spellStart"/>
                    <w:r w:rsidRPr="00B41112">
                      <w:rPr>
                        <w:sz w:val="26"/>
                        <w:szCs w:val="26"/>
                        <w:rPrChange w:id="38797" w:author="Le Minh Nghia" w:date="2019-10-09T10:56:00Z">
                          <w:rPr/>
                        </w:rPrChange>
                      </w:rPr>
                      <w:t>và</w:t>
                    </w:r>
                    <w:proofErr w:type="spellEnd"/>
                    <w:r w:rsidRPr="00B41112">
                      <w:rPr>
                        <w:sz w:val="26"/>
                        <w:szCs w:val="26"/>
                        <w:rPrChange w:id="38798" w:author="Le Minh Nghia" w:date="2019-10-09T10:56:00Z">
                          <w:rPr/>
                        </w:rPrChange>
                      </w:rPr>
                      <w:t xml:space="preserve"> </w:t>
                    </w:r>
                    <w:proofErr w:type="spellStart"/>
                    <w:r w:rsidRPr="00B41112">
                      <w:rPr>
                        <w:sz w:val="26"/>
                        <w:szCs w:val="26"/>
                        <w:rPrChange w:id="38799" w:author="Le Minh Nghia" w:date="2019-10-09T10:56:00Z">
                          <w:rPr/>
                        </w:rPrChange>
                      </w:rPr>
                      <w:t>số</w:t>
                    </w:r>
                    <w:proofErr w:type="spellEnd"/>
                    <w:r w:rsidRPr="00B41112">
                      <w:rPr>
                        <w:sz w:val="26"/>
                        <w:szCs w:val="26"/>
                        <w:rPrChange w:id="38800" w:author="Le Minh Nghia" w:date="2019-10-09T10:56:00Z">
                          <w:rPr/>
                        </w:rPrChange>
                      </w:rPr>
                      <w:t xml:space="preserve"> </w:t>
                    </w:r>
                    <w:proofErr w:type="spellStart"/>
                    <w:r w:rsidRPr="00B41112">
                      <w:rPr>
                        <w:sz w:val="26"/>
                        <w:szCs w:val="26"/>
                        <w:rPrChange w:id="38801" w:author="Le Minh Nghia" w:date="2019-10-09T10:56:00Z">
                          <w:rPr/>
                        </w:rPrChange>
                      </w:rPr>
                      <w:t>ngày</w:t>
                    </w:r>
                    <w:proofErr w:type="spellEnd"/>
                    <w:r w:rsidRPr="00B41112">
                      <w:rPr>
                        <w:sz w:val="26"/>
                        <w:szCs w:val="26"/>
                        <w:rPrChange w:id="38802" w:author="Le Minh Nghia" w:date="2019-10-09T10:56:00Z">
                          <w:rPr/>
                        </w:rPrChange>
                      </w:rPr>
                      <w:t xml:space="preserve"> </w:t>
                    </w:r>
                    <w:proofErr w:type="spellStart"/>
                    <w:r w:rsidRPr="00B41112">
                      <w:rPr>
                        <w:sz w:val="26"/>
                        <w:szCs w:val="26"/>
                        <w:rPrChange w:id="38803" w:author="Le Minh Nghia" w:date="2019-10-09T10:56:00Z">
                          <w:rPr/>
                        </w:rPrChange>
                      </w:rPr>
                      <w:t>thực</w:t>
                    </w:r>
                    <w:proofErr w:type="spellEnd"/>
                    <w:r w:rsidRPr="00B41112">
                      <w:rPr>
                        <w:sz w:val="26"/>
                        <w:szCs w:val="26"/>
                        <w:rPrChange w:id="38804" w:author="Le Minh Nghia" w:date="2019-10-09T10:56:00Z">
                          <w:rPr/>
                        </w:rPrChange>
                      </w:rPr>
                      <w:t xml:space="preserve"> </w:t>
                    </w:r>
                    <w:proofErr w:type="spellStart"/>
                    <w:r w:rsidRPr="00B41112">
                      <w:rPr>
                        <w:sz w:val="26"/>
                        <w:szCs w:val="26"/>
                        <w:rPrChange w:id="38805" w:author="Le Minh Nghia" w:date="2019-10-09T10:56:00Z">
                          <w:rPr/>
                        </w:rPrChange>
                      </w:rPr>
                      <w:t>hiện</w:t>
                    </w:r>
                    <w:proofErr w:type="spellEnd"/>
                  </w:ins>
                </w:p>
              </w:tc>
            </w:tr>
            <w:tr w:rsidR="00B41112" w:rsidRPr="00B41112">
              <w:trPr>
                <w:trHeight w:val="1669"/>
                <w:jc w:val="center"/>
                <w:ins w:id="38806" w:author="Le Minh Nghia" w:date="2019-10-09T10:54:00Z"/>
              </w:trPr>
              <w:tc>
                <w:tcPr>
                  <w:tcW w:w="834" w:type="dxa"/>
                  <w:tcBorders>
                    <w:top w:val="single" w:sz="4" w:space="0" w:color="auto"/>
                    <w:left w:val="nil"/>
                    <w:bottom w:val="single" w:sz="4" w:space="0" w:color="auto"/>
                    <w:right w:val="single" w:sz="4" w:space="0" w:color="auto"/>
                  </w:tcBorders>
                  <w:noWrap/>
                </w:tcPr>
                <w:p w:rsidR="00B41112" w:rsidRPr="00B41112" w:rsidRDefault="00B41112">
                  <w:pPr>
                    <w:spacing w:before="120" w:line="264" w:lineRule="auto"/>
                    <w:jc w:val="center"/>
                    <w:rPr>
                      <w:ins w:id="38807" w:author="Le Minh Nghia" w:date="2019-10-09T10:54:00Z"/>
                      <w:sz w:val="26"/>
                      <w:szCs w:val="26"/>
                      <w:rPrChange w:id="38808" w:author="Le Minh Nghia" w:date="2019-10-09T10:56:00Z">
                        <w:rPr>
                          <w:ins w:id="38809" w:author="Le Minh Nghia" w:date="2019-10-09T10:54:00Z"/>
                        </w:rPr>
                      </w:rPrChange>
                    </w:rPr>
                  </w:pPr>
                  <w:ins w:id="38810" w:author="Le Minh Nghia" w:date="2019-10-09T10:54:00Z">
                    <w:r w:rsidRPr="00B41112">
                      <w:rPr>
                        <w:sz w:val="26"/>
                        <w:szCs w:val="26"/>
                        <w:rPrChange w:id="38811" w:author="Le Minh Nghia" w:date="2019-10-09T10:56:00Z">
                          <w:rPr/>
                        </w:rPrChange>
                      </w:rPr>
                      <w:t>1.</w:t>
                    </w:r>
                  </w:ins>
                </w:p>
                <w:p w:rsidR="00B41112" w:rsidRPr="00B41112" w:rsidRDefault="00B41112">
                  <w:pPr>
                    <w:spacing w:before="120" w:line="264" w:lineRule="auto"/>
                    <w:jc w:val="center"/>
                    <w:rPr>
                      <w:ins w:id="38812" w:author="Le Minh Nghia" w:date="2019-10-09T10:54:00Z"/>
                      <w:sz w:val="26"/>
                      <w:szCs w:val="26"/>
                      <w:rPrChange w:id="38813" w:author="Le Minh Nghia" w:date="2019-10-09T10:56:00Z">
                        <w:rPr>
                          <w:ins w:id="38814" w:author="Le Minh Nghia" w:date="2019-10-09T10:54:00Z"/>
                        </w:rPr>
                      </w:rPrChange>
                    </w:rPr>
                  </w:pPr>
                </w:p>
              </w:tc>
              <w:tc>
                <w:tcPr>
                  <w:tcW w:w="3527"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8815" w:author="Le Minh Nghia" w:date="2019-10-09T10:54:00Z"/>
                      <w:b/>
                      <w:sz w:val="26"/>
                      <w:szCs w:val="26"/>
                      <w:rPrChange w:id="38816" w:author="Le Minh Nghia" w:date="2019-10-09T10:56:00Z">
                        <w:rPr>
                          <w:ins w:id="38817" w:author="Le Minh Nghia" w:date="2019-10-09T10:54:00Z"/>
                          <w:b/>
                        </w:rPr>
                      </w:rPrChange>
                    </w:rPr>
                  </w:pPr>
                  <w:proofErr w:type="spellStart"/>
                  <w:ins w:id="38818" w:author="Le Minh Nghia" w:date="2019-10-09T10:54:00Z">
                    <w:r w:rsidRPr="00B41112">
                      <w:rPr>
                        <w:b/>
                        <w:sz w:val="26"/>
                        <w:szCs w:val="26"/>
                        <w:rPrChange w:id="38819" w:author="Le Minh Nghia" w:date="2019-10-09T10:56:00Z">
                          <w:rPr>
                            <w:b/>
                          </w:rPr>
                        </w:rPrChange>
                      </w:rPr>
                      <w:t>Nghiên</w:t>
                    </w:r>
                    <w:proofErr w:type="spellEnd"/>
                    <w:r w:rsidRPr="00B41112">
                      <w:rPr>
                        <w:b/>
                        <w:sz w:val="26"/>
                        <w:szCs w:val="26"/>
                        <w:rPrChange w:id="38820" w:author="Le Minh Nghia" w:date="2019-10-09T10:56:00Z">
                          <w:rPr>
                            <w:b/>
                          </w:rPr>
                        </w:rPrChange>
                      </w:rPr>
                      <w:t xml:space="preserve"> </w:t>
                    </w:r>
                    <w:proofErr w:type="spellStart"/>
                    <w:r w:rsidRPr="00B41112">
                      <w:rPr>
                        <w:b/>
                        <w:sz w:val="26"/>
                        <w:szCs w:val="26"/>
                        <w:rPrChange w:id="38821" w:author="Le Minh Nghia" w:date="2019-10-09T10:56:00Z">
                          <w:rPr>
                            <w:b/>
                          </w:rPr>
                        </w:rPrChange>
                      </w:rPr>
                      <w:t>cứu</w:t>
                    </w:r>
                    <w:proofErr w:type="spellEnd"/>
                    <w:r w:rsidRPr="00B41112">
                      <w:rPr>
                        <w:b/>
                        <w:sz w:val="26"/>
                        <w:szCs w:val="26"/>
                        <w:rPrChange w:id="38822" w:author="Le Minh Nghia" w:date="2019-10-09T10:56:00Z">
                          <w:rPr>
                            <w:b/>
                          </w:rPr>
                        </w:rPrChange>
                      </w:rPr>
                      <w:t xml:space="preserve"> </w:t>
                    </w:r>
                    <w:proofErr w:type="spellStart"/>
                    <w:r w:rsidRPr="00B41112">
                      <w:rPr>
                        <w:b/>
                        <w:sz w:val="26"/>
                        <w:szCs w:val="26"/>
                        <w:rPrChange w:id="38823" w:author="Le Minh Nghia" w:date="2019-10-09T10:56:00Z">
                          <w:rPr>
                            <w:b/>
                          </w:rPr>
                        </w:rPrChange>
                      </w:rPr>
                      <w:t>tổng</w:t>
                    </w:r>
                    <w:proofErr w:type="spellEnd"/>
                    <w:r w:rsidRPr="00B41112">
                      <w:rPr>
                        <w:b/>
                        <w:sz w:val="26"/>
                        <w:szCs w:val="26"/>
                        <w:rPrChange w:id="38824" w:author="Le Minh Nghia" w:date="2019-10-09T10:56:00Z">
                          <w:rPr>
                            <w:b/>
                          </w:rPr>
                        </w:rPrChange>
                      </w:rPr>
                      <w:t xml:space="preserve"> </w:t>
                    </w:r>
                    <w:proofErr w:type="spellStart"/>
                    <w:r w:rsidRPr="00B41112">
                      <w:rPr>
                        <w:b/>
                        <w:sz w:val="26"/>
                        <w:szCs w:val="26"/>
                        <w:rPrChange w:id="38825" w:author="Le Minh Nghia" w:date="2019-10-09T10:56:00Z">
                          <w:rPr>
                            <w:b/>
                          </w:rPr>
                        </w:rPrChange>
                      </w:rPr>
                      <w:t>quan</w:t>
                    </w:r>
                    <w:proofErr w:type="spellEnd"/>
                    <w:r w:rsidRPr="00B41112">
                      <w:rPr>
                        <w:b/>
                        <w:sz w:val="26"/>
                        <w:szCs w:val="26"/>
                        <w:rPrChange w:id="38826" w:author="Le Minh Nghia" w:date="2019-10-09T10:56:00Z">
                          <w:rPr>
                            <w:b/>
                          </w:rPr>
                        </w:rPrChange>
                      </w:rPr>
                      <w:t xml:space="preserve"> </w:t>
                    </w:r>
                    <w:proofErr w:type="spellStart"/>
                    <w:r w:rsidRPr="00B41112">
                      <w:rPr>
                        <w:b/>
                        <w:sz w:val="26"/>
                        <w:szCs w:val="26"/>
                        <w:rPrChange w:id="38827" w:author="Le Minh Nghia" w:date="2019-10-09T10:56:00Z">
                          <w:rPr>
                            <w:b/>
                          </w:rPr>
                        </w:rPrChange>
                      </w:rPr>
                      <w:t>và</w:t>
                    </w:r>
                    <w:proofErr w:type="spellEnd"/>
                    <w:r w:rsidRPr="00B41112">
                      <w:rPr>
                        <w:b/>
                        <w:sz w:val="26"/>
                        <w:szCs w:val="26"/>
                        <w:rPrChange w:id="38828" w:author="Le Minh Nghia" w:date="2019-10-09T10:56:00Z">
                          <w:rPr>
                            <w:b/>
                          </w:rPr>
                        </w:rPrChange>
                      </w:rPr>
                      <w:t xml:space="preserve"> </w:t>
                    </w:r>
                    <w:proofErr w:type="spellStart"/>
                    <w:r w:rsidRPr="00B41112">
                      <w:rPr>
                        <w:b/>
                        <w:sz w:val="26"/>
                        <w:szCs w:val="26"/>
                        <w:rPrChange w:id="38829" w:author="Le Minh Nghia" w:date="2019-10-09T10:56:00Z">
                          <w:rPr>
                            <w:b/>
                          </w:rPr>
                        </w:rPrChange>
                      </w:rPr>
                      <w:t>phân</w:t>
                    </w:r>
                    <w:proofErr w:type="spellEnd"/>
                    <w:r w:rsidRPr="00B41112">
                      <w:rPr>
                        <w:b/>
                        <w:sz w:val="26"/>
                        <w:szCs w:val="26"/>
                        <w:rPrChange w:id="38830" w:author="Le Minh Nghia" w:date="2019-10-09T10:56:00Z">
                          <w:rPr>
                            <w:b/>
                          </w:rPr>
                        </w:rPrChange>
                      </w:rPr>
                      <w:t xml:space="preserve"> </w:t>
                    </w:r>
                    <w:proofErr w:type="spellStart"/>
                    <w:r w:rsidRPr="00B41112">
                      <w:rPr>
                        <w:b/>
                        <w:sz w:val="26"/>
                        <w:szCs w:val="26"/>
                        <w:rPrChange w:id="38831" w:author="Le Minh Nghia" w:date="2019-10-09T10:56:00Z">
                          <w:rPr>
                            <w:b/>
                          </w:rPr>
                        </w:rPrChange>
                      </w:rPr>
                      <w:t>tích</w:t>
                    </w:r>
                    <w:proofErr w:type="spellEnd"/>
                    <w:r w:rsidRPr="00B41112">
                      <w:rPr>
                        <w:b/>
                        <w:sz w:val="26"/>
                        <w:szCs w:val="26"/>
                        <w:rPrChange w:id="38832" w:author="Le Minh Nghia" w:date="2019-10-09T10:56:00Z">
                          <w:rPr>
                            <w:b/>
                          </w:rPr>
                        </w:rPrChange>
                      </w:rPr>
                      <w:t xml:space="preserve">, </w:t>
                    </w:r>
                    <w:proofErr w:type="spellStart"/>
                    <w:r w:rsidRPr="00B41112">
                      <w:rPr>
                        <w:b/>
                        <w:sz w:val="26"/>
                        <w:szCs w:val="26"/>
                        <w:rPrChange w:id="38833" w:author="Le Minh Nghia" w:date="2019-10-09T10:56:00Z">
                          <w:rPr>
                            <w:b/>
                          </w:rPr>
                        </w:rPrChange>
                      </w:rPr>
                      <w:t>thiết</w:t>
                    </w:r>
                    <w:proofErr w:type="spellEnd"/>
                    <w:r w:rsidRPr="00B41112">
                      <w:rPr>
                        <w:b/>
                        <w:sz w:val="26"/>
                        <w:szCs w:val="26"/>
                        <w:rPrChange w:id="38834" w:author="Le Minh Nghia" w:date="2019-10-09T10:56:00Z">
                          <w:rPr>
                            <w:b/>
                          </w:rPr>
                        </w:rPrChange>
                      </w:rPr>
                      <w:t xml:space="preserve"> </w:t>
                    </w:r>
                    <w:proofErr w:type="spellStart"/>
                    <w:r w:rsidRPr="00B41112">
                      <w:rPr>
                        <w:b/>
                        <w:sz w:val="26"/>
                        <w:szCs w:val="26"/>
                        <w:rPrChange w:id="38835" w:author="Le Minh Nghia" w:date="2019-10-09T10:56:00Z">
                          <w:rPr>
                            <w:b/>
                          </w:rPr>
                        </w:rPrChange>
                      </w:rPr>
                      <w:t>kế</w:t>
                    </w:r>
                    <w:proofErr w:type="spellEnd"/>
                    <w:r w:rsidRPr="00B41112">
                      <w:rPr>
                        <w:b/>
                        <w:sz w:val="26"/>
                        <w:szCs w:val="26"/>
                        <w:rPrChange w:id="38836" w:author="Le Minh Nghia" w:date="2019-10-09T10:56:00Z">
                          <w:rPr>
                            <w:b/>
                          </w:rPr>
                        </w:rPrChange>
                      </w:rPr>
                      <w:t xml:space="preserve"> </w:t>
                    </w:r>
                    <w:proofErr w:type="spellStart"/>
                    <w:r w:rsidRPr="00B41112">
                      <w:rPr>
                        <w:b/>
                        <w:sz w:val="26"/>
                        <w:szCs w:val="26"/>
                        <w:rPrChange w:id="38837" w:author="Le Minh Nghia" w:date="2019-10-09T10:56:00Z">
                          <w:rPr>
                            <w:b/>
                          </w:rPr>
                        </w:rPrChange>
                      </w:rPr>
                      <w:t>dữ</w:t>
                    </w:r>
                    <w:proofErr w:type="spellEnd"/>
                    <w:r w:rsidRPr="00B41112">
                      <w:rPr>
                        <w:b/>
                        <w:sz w:val="26"/>
                        <w:szCs w:val="26"/>
                        <w:rPrChange w:id="38838" w:author="Le Minh Nghia" w:date="2019-10-09T10:56:00Z">
                          <w:rPr>
                            <w:b/>
                          </w:rPr>
                        </w:rPrChange>
                      </w:rPr>
                      <w:t xml:space="preserve"> </w:t>
                    </w:r>
                    <w:proofErr w:type="spellStart"/>
                    <w:r w:rsidRPr="00B41112">
                      <w:rPr>
                        <w:b/>
                        <w:sz w:val="26"/>
                        <w:szCs w:val="26"/>
                        <w:rPrChange w:id="38839" w:author="Le Minh Nghia" w:date="2019-10-09T10:56:00Z">
                          <w:rPr>
                            <w:b/>
                          </w:rPr>
                        </w:rPrChange>
                      </w:rPr>
                      <w:t>liệu</w:t>
                    </w:r>
                    <w:proofErr w:type="spellEnd"/>
                    <w:r w:rsidRPr="00B41112">
                      <w:rPr>
                        <w:b/>
                        <w:sz w:val="26"/>
                        <w:szCs w:val="26"/>
                        <w:rPrChange w:id="38840" w:author="Le Minh Nghia" w:date="2019-10-09T10:56:00Z">
                          <w:rPr>
                            <w:b/>
                          </w:rPr>
                        </w:rPrChange>
                      </w:rPr>
                      <w:t xml:space="preserve"> </w:t>
                    </w:r>
                    <w:proofErr w:type="spellStart"/>
                    <w:r w:rsidRPr="00B41112">
                      <w:rPr>
                        <w:b/>
                        <w:sz w:val="26"/>
                        <w:szCs w:val="26"/>
                        <w:rPrChange w:id="38841" w:author="Le Minh Nghia" w:date="2019-10-09T10:56:00Z">
                          <w:rPr>
                            <w:b/>
                          </w:rPr>
                        </w:rPrChange>
                      </w:rPr>
                      <w:t>hệ</w:t>
                    </w:r>
                    <w:proofErr w:type="spellEnd"/>
                    <w:r w:rsidRPr="00B41112">
                      <w:rPr>
                        <w:b/>
                        <w:sz w:val="26"/>
                        <w:szCs w:val="26"/>
                        <w:rPrChange w:id="38842" w:author="Le Minh Nghia" w:date="2019-10-09T10:56:00Z">
                          <w:rPr>
                            <w:b/>
                          </w:rPr>
                        </w:rPrChange>
                      </w:rPr>
                      <w:t xml:space="preserve"> </w:t>
                    </w:r>
                    <w:proofErr w:type="spellStart"/>
                    <w:r w:rsidRPr="00B41112">
                      <w:rPr>
                        <w:b/>
                        <w:sz w:val="26"/>
                        <w:szCs w:val="26"/>
                        <w:rPrChange w:id="38843" w:author="Le Minh Nghia" w:date="2019-10-09T10:56:00Z">
                          <w:rPr>
                            <w:b/>
                          </w:rPr>
                        </w:rPrChange>
                      </w:rPr>
                      <w:t>thống</w:t>
                    </w:r>
                    <w:proofErr w:type="spellEnd"/>
                    <w:r w:rsidRPr="00B41112">
                      <w:rPr>
                        <w:b/>
                        <w:sz w:val="26"/>
                        <w:szCs w:val="26"/>
                        <w:rPrChange w:id="38844" w:author="Le Minh Nghia" w:date="2019-10-09T10:56:00Z">
                          <w:rPr>
                            <w:b/>
                          </w:rPr>
                        </w:rPrChange>
                      </w:rPr>
                      <w:t xml:space="preserve">. </w:t>
                    </w:r>
                  </w:ins>
                </w:p>
                <w:p w:rsidR="00B41112" w:rsidRPr="00B41112" w:rsidRDefault="00B41112">
                  <w:pPr>
                    <w:spacing w:before="120" w:line="264" w:lineRule="auto"/>
                    <w:jc w:val="both"/>
                    <w:rPr>
                      <w:ins w:id="38845" w:author="Le Minh Nghia" w:date="2019-10-09T10:54:00Z"/>
                      <w:sz w:val="26"/>
                      <w:szCs w:val="26"/>
                      <w:rPrChange w:id="38846" w:author="Le Minh Nghia" w:date="2019-10-09T10:56:00Z">
                        <w:rPr>
                          <w:ins w:id="38847" w:author="Le Minh Nghia" w:date="2019-10-09T10:54:00Z"/>
                        </w:rPr>
                      </w:rPrChange>
                    </w:rPr>
                  </w:pPr>
                  <w:ins w:id="38848" w:author="Le Minh Nghia" w:date="2019-10-09T10:54:00Z">
                    <w:r w:rsidRPr="00B41112">
                      <w:rPr>
                        <w:b/>
                        <w:sz w:val="26"/>
                        <w:szCs w:val="26"/>
                        <w:rPrChange w:id="38849" w:author="Le Minh Nghia" w:date="2019-10-09T10:56:00Z">
                          <w:rPr>
                            <w:b/>
                          </w:rPr>
                        </w:rPrChange>
                      </w:rPr>
                      <w:t xml:space="preserve">- </w:t>
                    </w:r>
                    <w:proofErr w:type="spellStart"/>
                    <w:r w:rsidRPr="00B41112">
                      <w:rPr>
                        <w:sz w:val="26"/>
                        <w:szCs w:val="26"/>
                        <w:rPrChange w:id="38850" w:author="Le Minh Nghia" w:date="2019-10-09T10:56:00Z">
                          <w:rPr/>
                        </w:rPrChange>
                      </w:rPr>
                      <w:t>Tìm</w:t>
                    </w:r>
                    <w:proofErr w:type="spellEnd"/>
                    <w:r w:rsidRPr="00B41112">
                      <w:rPr>
                        <w:sz w:val="26"/>
                        <w:szCs w:val="26"/>
                        <w:rPrChange w:id="38851" w:author="Le Minh Nghia" w:date="2019-10-09T10:56:00Z">
                          <w:rPr/>
                        </w:rPrChange>
                      </w:rPr>
                      <w:t xml:space="preserve"> </w:t>
                    </w:r>
                    <w:proofErr w:type="spellStart"/>
                    <w:r w:rsidRPr="00B41112">
                      <w:rPr>
                        <w:sz w:val="26"/>
                        <w:szCs w:val="26"/>
                        <w:rPrChange w:id="38852" w:author="Le Minh Nghia" w:date="2019-10-09T10:56:00Z">
                          <w:rPr/>
                        </w:rPrChange>
                      </w:rPr>
                      <w:t>hiểu</w:t>
                    </w:r>
                    <w:proofErr w:type="spellEnd"/>
                    <w:r w:rsidRPr="00B41112">
                      <w:rPr>
                        <w:sz w:val="26"/>
                        <w:szCs w:val="26"/>
                        <w:rPrChange w:id="38853" w:author="Le Minh Nghia" w:date="2019-10-09T10:56:00Z">
                          <w:rPr/>
                        </w:rPrChange>
                      </w:rPr>
                      <w:t xml:space="preserve">, </w:t>
                    </w:r>
                    <w:proofErr w:type="spellStart"/>
                    <w:r w:rsidRPr="00B41112">
                      <w:rPr>
                        <w:sz w:val="26"/>
                        <w:szCs w:val="26"/>
                        <w:rPrChange w:id="38854" w:author="Le Minh Nghia" w:date="2019-10-09T10:56:00Z">
                          <w:rPr/>
                        </w:rPrChange>
                      </w:rPr>
                      <w:t>nghiên</w:t>
                    </w:r>
                    <w:proofErr w:type="spellEnd"/>
                    <w:r w:rsidRPr="00B41112">
                      <w:rPr>
                        <w:sz w:val="26"/>
                        <w:szCs w:val="26"/>
                        <w:rPrChange w:id="38855" w:author="Le Minh Nghia" w:date="2019-10-09T10:56:00Z">
                          <w:rPr/>
                        </w:rPrChange>
                      </w:rPr>
                      <w:t xml:space="preserve"> </w:t>
                    </w:r>
                    <w:proofErr w:type="spellStart"/>
                    <w:r w:rsidRPr="00B41112">
                      <w:rPr>
                        <w:sz w:val="26"/>
                        <w:szCs w:val="26"/>
                        <w:rPrChange w:id="38856" w:author="Le Minh Nghia" w:date="2019-10-09T10:56:00Z">
                          <w:rPr/>
                        </w:rPrChange>
                      </w:rPr>
                      <w:t>cứu</w:t>
                    </w:r>
                    <w:proofErr w:type="spellEnd"/>
                    <w:r w:rsidRPr="00B41112">
                      <w:rPr>
                        <w:sz w:val="26"/>
                        <w:szCs w:val="26"/>
                        <w:rPrChange w:id="38857" w:author="Le Minh Nghia" w:date="2019-10-09T10:56:00Z">
                          <w:rPr/>
                        </w:rPrChange>
                      </w:rPr>
                      <w:t xml:space="preserve"> </w:t>
                    </w:r>
                    <w:proofErr w:type="spellStart"/>
                    <w:r w:rsidRPr="00B41112">
                      <w:rPr>
                        <w:sz w:val="26"/>
                        <w:szCs w:val="26"/>
                        <w:rPrChange w:id="38858" w:author="Le Minh Nghia" w:date="2019-10-09T10:56:00Z">
                          <w:rPr/>
                        </w:rPrChange>
                      </w:rPr>
                      <w:t>dữ</w:t>
                    </w:r>
                    <w:proofErr w:type="spellEnd"/>
                    <w:r w:rsidRPr="00B41112">
                      <w:rPr>
                        <w:sz w:val="26"/>
                        <w:szCs w:val="26"/>
                        <w:rPrChange w:id="38859" w:author="Le Minh Nghia" w:date="2019-10-09T10:56:00Z">
                          <w:rPr/>
                        </w:rPrChange>
                      </w:rPr>
                      <w:t xml:space="preserve"> </w:t>
                    </w:r>
                    <w:proofErr w:type="spellStart"/>
                    <w:r w:rsidRPr="00B41112">
                      <w:rPr>
                        <w:sz w:val="26"/>
                        <w:szCs w:val="26"/>
                        <w:rPrChange w:id="38860" w:author="Le Minh Nghia" w:date="2019-10-09T10:56:00Z">
                          <w:rPr/>
                        </w:rPrChange>
                      </w:rPr>
                      <w:t>liệu</w:t>
                    </w:r>
                    <w:proofErr w:type="spellEnd"/>
                    <w:r w:rsidRPr="00B41112">
                      <w:rPr>
                        <w:sz w:val="26"/>
                        <w:szCs w:val="26"/>
                        <w:rPrChange w:id="38861" w:author="Le Minh Nghia" w:date="2019-10-09T10:56:00Z">
                          <w:rPr/>
                        </w:rPrChange>
                      </w:rPr>
                      <w:t xml:space="preserve">, </w:t>
                    </w:r>
                    <w:proofErr w:type="spellStart"/>
                    <w:r w:rsidRPr="00B41112">
                      <w:rPr>
                        <w:sz w:val="26"/>
                        <w:szCs w:val="26"/>
                        <w:rPrChange w:id="38862" w:author="Le Minh Nghia" w:date="2019-10-09T10:56:00Z">
                          <w:rPr/>
                        </w:rPrChange>
                      </w:rPr>
                      <w:t>thông</w:t>
                    </w:r>
                    <w:proofErr w:type="spellEnd"/>
                    <w:r w:rsidRPr="00B41112">
                      <w:rPr>
                        <w:sz w:val="26"/>
                        <w:szCs w:val="26"/>
                        <w:rPrChange w:id="38863" w:author="Le Minh Nghia" w:date="2019-10-09T10:56:00Z">
                          <w:rPr/>
                        </w:rPrChange>
                      </w:rPr>
                      <w:t xml:space="preserve"> tin </w:t>
                    </w:r>
                    <w:proofErr w:type="spellStart"/>
                    <w:r w:rsidRPr="00B41112">
                      <w:rPr>
                        <w:sz w:val="26"/>
                        <w:szCs w:val="26"/>
                        <w:rPrChange w:id="38864" w:author="Le Minh Nghia" w:date="2019-10-09T10:56:00Z">
                          <w:rPr/>
                        </w:rPrChange>
                      </w:rPr>
                      <w:t>cần</w:t>
                    </w:r>
                    <w:proofErr w:type="spellEnd"/>
                    <w:r w:rsidRPr="00B41112">
                      <w:rPr>
                        <w:sz w:val="26"/>
                        <w:szCs w:val="26"/>
                        <w:rPrChange w:id="38865" w:author="Le Minh Nghia" w:date="2019-10-09T10:56:00Z">
                          <w:rPr/>
                        </w:rPrChange>
                      </w:rPr>
                      <w:t xml:space="preserve"> </w:t>
                    </w:r>
                    <w:proofErr w:type="spellStart"/>
                    <w:r w:rsidRPr="00B41112">
                      <w:rPr>
                        <w:sz w:val="26"/>
                        <w:szCs w:val="26"/>
                        <w:rPrChange w:id="38866" w:author="Le Minh Nghia" w:date="2019-10-09T10:56:00Z">
                          <w:rPr/>
                        </w:rPrChange>
                      </w:rPr>
                      <w:t>thiết</w:t>
                    </w:r>
                    <w:proofErr w:type="spellEnd"/>
                    <w:r w:rsidRPr="00B41112">
                      <w:rPr>
                        <w:sz w:val="26"/>
                        <w:szCs w:val="26"/>
                        <w:rPrChange w:id="38867" w:author="Le Minh Nghia" w:date="2019-10-09T10:56:00Z">
                          <w:rPr/>
                        </w:rPrChange>
                      </w:rPr>
                      <w:t>.</w:t>
                    </w:r>
                  </w:ins>
                </w:p>
                <w:p w:rsidR="00B41112" w:rsidRPr="00B41112" w:rsidRDefault="00B41112">
                  <w:pPr>
                    <w:spacing w:before="120" w:line="264" w:lineRule="auto"/>
                    <w:jc w:val="both"/>
                    <w:rPr>
                      <w:ins w:id="38868" w:author="Le Minh Nghia" w:date="2019-10-09T10:54:00Z"/>
                      <w:sz w:val="26"/>
                      <w:szCs w:val="26"/>
                      <w:rPrChange w:id="38869" w:author="Le Minh Nghia" w:date="2019-10-09T10:56:00Z">
                        <w:rPr>
                          <w:ins w:id="38870" w:author="Le Minh Nghia" w:date="2019-10-09T10:54:00Z"/>
                        </w:rPr>
                      </w:rPrChange>
                    </w:rPr>
                  </w:pPr>
                  <w:ins w:id="38871" w:author="Le Minh Nghia" w:date="2019-10-09T10:54:00Z">
                    <w:r w:rsidRPr="00B41112">
                      <w:rPr>
                        <w:sz w:val="26"/>
                        <w:szCs w:val="26"/>
                        <w:rPrChange w:id="38872" w:author="Le Minh Nghia" w:date="2019-10-09T10:56:00Z">
                          <w:rPr/>
                        </w:rPrChange>
                      </w:rPr>
                      <w:t xml:space="preserve">- </w:t>
                    </w:r>
                    <w:proofErr w:type="spellStart"/>
                    <w:r w:rsidRPr="00B41112">
                      <w:rPr>
                        <w:sz w:val="26"/>
                        <w:szCs w:val="26"/>
                        <w:rPrChange w:id="38873" w:author="Le Minh Nghia" w:date="2019-10-09T10:56:00Z">
                          <w:rPr/>
                        </w:rPrChange>
                      </w:rPr>
                      <w:t>Phân</w:t>
                    </w:r>
                    <w:proofErr w:type="spellEnd"/>
                    <w:r w:rsidRPr="00B41112">
                      <w:rPr>
                        <w:sz w:val="26"/>
                        <w:szCs w:val="26"/>
                        <w:rPrChange w:id="38874" w:author="Le Minh Nghia" w:date="2019-10-09T10:56:00Z">
                          <w:rPr/>
                        </w:rPrChange>
                      </w:rPr>
                      <w:t xml:space="preserve"> </w:t>
                    </w:r>
                    <w:proofErr w:type="spellStart"/>
                    <w:r w:rsidRPr="00B41112">
                      <w:rPr>
                        <w:sz w:val="26"/>
                        <w:szCs w:val="26"/>
                        <w:rPrChange w:id="38875" w:author="Le Minh Nghia" w:date="2019-10-09T10:56:00Z">
                          <w:rPr/>
                        </w:rPrChange>
                      </w:rPr>
                      <w:t>tích</w:t>
                    </w:r>
                    <w:proofErr w:type="spellEnd"/>
                    <w:r w:rsidRPr="00B41112">
                      <w:rPr>
                        <w:sz w:val="26"/>
                        <w:szCs w:val="26"/>
                        <w:rPrChange w:id="38876" w:author="Le Minh Nghia" w:date="2019-10-09T10:56:00Z">
                          <w:rPr/>
                        </w:rPrChange>
                      </w:rPr>
                      <w:t xml:space="preserve"> </w:t>
                    </w:r>
                    <w:proofErr w:type="spellStart"/>
                    <w:r w:rsidRPr="00B41112">
                      <w:rPr>
                        <w:sz w:val="26"/>
                        <w:szCs w:val="26"/>
                        <w:rPrChange w:id="38877" w:author="Le Minh Nghia" w:date="2019-10-09T10:56:00Z">
                          <w:rPr/>
                        </w:rPrChange>
                      </w:rPr>
                      <w:t>và</w:t>
                    </w:r>
                    <w:proofErr w:type="spellEnd"/>
                    <w:r w:rsidRPr="00B41112">
                      <w:rPr>
                        <w:sz w:val="26"/>
                        <w:szCs w:val="26"/>
                        <w:rPrChange w:id="38878" w:author="Le Minh Nghia" w:date="2019-10-09T10:56:00Z">
                          <w:rPr/>
                        </w:rPrChange>
                      </w:rPr>
                      <w:t xml:space="preserve"> </w:t>
                    </w:r>
                    <w:proofErr w:type="spellStart"/>
                    <w:r w:rsidRPr="00B41112">
                      <w:rPr>
                        <w:sz w:val="26"/>
                        <w:szCs w:val="26"/>
                        <w:rPrChange w:id="38879" w:author="Le Minh Nghia" w:date="2019-10-09T10:56:00Z">
                          <w:rPr/>
                        </w:rPrChange>
                      </w:rPr>
                      <w:t>thiết</w:t>
                    </w:r>
                    <w:proofErr w:type="spellEnd"/>
                    <w:r w:rsidRPr="00B41112">
                      <w:rPr>
                        <w:sz w:val="26"/>
                        <w:szCs w:val="26"/>
                        <w:rPrChange w:id="38880" w:author="Le Minh Nghia" w:date="2019-10-09T10:56:00Z">
                          <w:rPr/>
                        </w:rPrChange>
                      </w:rPr>
                      <w:t xml:space="preserve"> </w:t>
                    </w:r>
                    <w:proofErr w:type="spellStart"/>
                    <w:r w:rsidRPr="00B41112">
                      <w:rPr>
                        <w:sz w:val="26"/>
                        <w:szCs w:val="26"/>
                        <w:rPrChange w:id="38881" w:author="Le Minh Nghia" w:date="2019-10-09T10:56:00Z">
                          <w:rPr/>
                        </w:rPrChange>
                      </w:rPr>
                      <w:t>kế</w:t>
                    </w:r>
                    <w:proofErr w:type="spellEnd"/>
                    <w:r w:rsidRPr="00B41112">
                      <w:rPr>
                        <w:sz w:val="26"/>
                        <w:szCs w:val="26"/>
                        <w:rPrChange w:id="38882" w:author="Le Minh Nghia" w:date="2019-10-09T10:56:00Z">
                          <w:rPr/>
                        </w:rPrChange>
                      </w:rPr>
                      <w:t xml:space="preserve"> </w:t>
                    </w:r>
                    <w:proofErr w:type="spellStart"/>
                    <w:r w:rsidRPr="00B41112">
                      <w:rPr>
                        <w:sz w:val="26"/>
                        <w:szCs w:val="26"/>
                        <w:rPrChange w:id="38883" w:author="Le Minh Nghia" w:date="2019-10-09T10:56:00Z">
                          <w:rPr/>
                        </w:rPrChange>
                      </w:rPr>
                      <w:t>cơ</w:t>
                    </w:r>
                    <w:proofErr w:type="spellEnd"/>
                    <w:r w:rsidRPr="00B41112">
                      <w:rPr>
                        <w:sz w:val="26"/>
                        <w:szCs w:val="26"/>
                        <w:rPrChange w:id="38884" w:author="Le Minh Nghia" w:date="2019-10-09T10:56:00Z">
                          <w:rPr/>
                        </w:rPrChange>
                      </w:rPr>
                      <w:t xml:space="preserve"> </w:t>
                    </w:r>
                    <w:proofErr w:type="spellStart"/>
                    <w:r w:rsidRPr="00B41112">
                      <w:rPr>
                        <w:sz w:val="26"/>
                        <w:szCs w:val="26"/>
                        <w:rPrChange w:id="38885" w:author="Le Minh Nghia" w:date="2019-10-09T10:56:00Z">
                          <w:rPr/>
                        </w:rPrChange>
                      </w:rPr>
                      <w:t>sở</w:t>
                    </w:r>
                    <w:proofErr w:type="spellEnd"/>
                    <w:r w:rsidRPr="00B41112">
                      <w:rPr>
                        <w:sz w:val="26"/>
                        <w:szCs w:val="26"/>
                        <w:rPrChange w:id="38886" w:author="Le Minh Nghia" w:date="2019-10-09T10:56:00Z">
                          <w:rPr/>
                        </w:rPrChange>
                      </w:rPr>
                      <w:t xml:space="preserve"> </w:t>
                    </w:r>
                    <w:proofErr w:type="spellStart"/>
                    <w:r w:rsidRPr="00B41112">
                      <w:rPr>
                        <w:sz w:val="26"/>
                        <w:szCs w:val="26"/>
                        <w:rPrChange w:id="38887" w:author="Le Minh Nghia" w:date="2019-10-09T10:56:00Z">
                          <w:rPr/>
                        </w:rPrChange>
                      </w:rPr>
                      <w:t>dữ</w:t>
                    </w:r>
                    <w:proofErr w:type="spellEnd"/>
                    <w:r w:rsidRPr="00B41112">
                      <w:rPr>
                        <w:sz w:val="26"/>
                        <w:szCs w:val="26"/>
                        <w:rPrChange w:id="38888" w:author="Le Minh Nghia" w:date="2019-10-09T10:56:00Z">
                          <w:rPr/>
                        </w:rPrChange>
                      </w:rPr>
                      <w:t xml:space="preserve"> </w:t>
                    </w:r>
                    <w:proofErr w:type="spellStart"/>
                    <w:r w:rsidRPr="00B41112">
                      <w:rPr>
                        <w:sz w:val="26"/>
                        <w:szCs w:val="26"/>
                        <w:rPrChange w:id="38889" w:author="Le Minh Nghia" w:date="2019-10-09T10:56:00Z">
                          <w:rPr/>
                        </w:rPrChange>
                      </w:rPr>
                      <w:t>liệu</w:t>
                    </w:r>
                    <w:proofErr w:type="spellEnd"/>
                    <w:r w:rsidRPr="00B41112">
                      <w:rPr>
                        <w:sz w:val="26"/>
                        <w:szCs w:val="26"/>
                        <w:rPrChange w:id="38890" w:author="Le Minh Nghia" w:date="2019-10-09T10:56:00Z">
                          <w:rPr/>
                        </w:rPrChange>
                      </w:rPr>
                      <w:t xml:space="preserve"> </w:t>
                    </w:r>
                    <w:proofErr w:type="spellStart"/>
                    <w:r w:rsidRPr="00B41112">
                      <w:rPr>
                        <w:sz w:val="26"/>
                        <w:szCs w:val="26"/>
                        <w:rPrChange w:id="38891" w:author="Le Minh Nghia" w:date="2019-10-09T10:56:00Z">
                          <w:rPr/>
                        </w:rPrChange>
                      </w:rPr>
                      <w:t>cho</w:t>
                    </w:r>
                    <w:proofErr w:type="spellEnd"/>
                    <w:r w:rsidRPr="00B41112">
                      <w:rPr>
                        <w:sz w:val="26"/>
                        <w:szCs w:val="26"/>
                        <w:rPrChange w:id="38892" w:author="Le Minh Nghia" w:date="2019-10-09T10:56:00Z">
                          <w:rPr/>
                        </w:rPrChange>
                      </w:rPr>
                      <w:t xml:space="preserve"> </w:t>
                    </w:r>
                    <w:proofErr w:type="spellStart"/>
                    <w:r w:rsidRPr="00B41112">
                      <w:rPr>
                        <w:sz w:val="26"/>
                        <w:szCs w:val="26"/>
                        <w:rPrChange w:id="38893" w:author="Le Minh Nghia" w:date="2019-10-09T10:56:00Z">
                          <w:rPr/>
                        </w:rPrChange>
                      </w:rPr>
                      <w:t>hệ</w:t>
                    </w:r>
                    <w:proofErr w:type="spellEnd"/>
                    <w:r w:rsidRPr="00B41112">
                      <w:rPr>
                        <w:sz w:val="26"/>
                        <w:szCs w:val="26"/>
                        <w:rPrChange w:id="38894" w:author="Le Minh Nghia" w:date="2019-10-09T10:56:00Z">
                          <w:rPr/>
                        </w:rPrChange>
                      </w:rPr>
                      <w:t xml:space="preserve"> </w:t>
                    </w:r>
                    <w:proofErr w:type="spellStart"/>
                    <w:r w:rsidRPr="00B41112">
                      <w:rPr>
                        <w:sz w:val="26"/>
                        <w:szCs w:val="26"/>
                        <w:rPrChange w:id="38895" w:author="Le Minh Nghia" w:date="2019-10-09T10:56:00Z">
                          <w:rPr/>
                        </w:rPrChange>
                      </w:rPr>
                      <w:t>thống</w:t>
                    </w:r>
                    <w:proofErr w:type="spellEnd"/>
                    <w:r w:rsidRPr="00B41112">
                      <w:rPr>
                        <w:sz w:val="26"/>
                        <w:szCs w:val="26"/>
                        <w:rPrChange w:id="38896" w:author="Le Minh Nghia" w:date="2019-10-09T10:56:00Z">
                          <w:rPr/>
                        </w:rPrChange>
                      </w:rPr>
                      <w:t xml:space="preserve">. </w:t>
                    </w:r>
                  </w:ins>
                </w:p>
                <w:p w:rsidR="00B41112" w:rsidRPr="00B41112" w:rsidRDefault="00B41112">
                  <w:pPr>
                    <w:spacing w:before="120" w:line="264" w:lineRule="auto"/>
                    <w:jc w:val="both"/>
                    <w:rPr>
                      <w:ins w:id="38897" w:author="Le Minh Nghia" w:date="2019-10-09T10:54:00Z"/>
                      <w:sz w:val="26"/>
                      <w:szCs w:val="26"/>
                      <w:rPrChange w:id="38898" w:author="Le Minh Nghia" w:date="2019-10-09T10:56:00Z">
                        <w:rPr>
                          <w:ins w:id="38899" w:author="Le Minh Nghia" w:date="2019-10-09T10:54:00Z"/>
                        </w:rPr>
                      </w:rPrChange>
                    </w:rPr>
                  </w:pPr>
                  <w:ins w:id="38900" w:author="Le Minh Nghia" w:date="2019-10-09T10:54:00Z">
                    <w:r w:rsidRPr="00B41112">
                      <w:rPr>
                        <w:sz w:val="26"/>
                        <w:szCs w:val="26"/>
                        <w:rPrChange w:id="38901" w:author="Le Minh Nghia" w:date="2019-10-09T10:56:00Z">
                          <w:rPr/>
                        </w:rPrChange>
                      </w:rPr>
                      <w:t xml:space="preserve">- </w:t>
                    </w:r>
                    <w:proofErr w:type="spellStart"/>
                    <w:r w:rsidRPr="00B41112">
                      <w:rPr>
                        <w:sz w:val="26"/>
                        <w:szCs w:val="26"/>
                        <w:rPrChange w:id="38902" w:author="Le Minh Nghia" w:date="2019-10-09T10:56:00Z">
                          <w:rPr/>
                        </w:rPrChange>
                      </w:rPr>
                      <w:t>Xây</w:t>
                    </w:r>
                    <w:proofErr w:type="spellEnd"/>
                    <w:r w:rsidRPr="00B41112">
                      <w:rPr>
                        <w:sz w:val="26"/>
                        <w:szCs w:val="26"/>
                        <w:rPrChange w:id="38903" w:author="Le Minh Nghia" w:date="2019-10-09T10:56:00Z">
                          <w:rPr/>
                        </w:rPrChange>
                      </w:rPr>
                      <w:t xml:space="preserve"> </w:t>
                    </w:r>
                    <w:proofErr w:type="spellStart"/>
                    <w:r w:rsidRPr="00B41112">
                      <w:rPr>
                        <w:sz w:val="26"/>
                        <w:szCs w:val="26"/>
                        <w:rPrChange w:id="38904" w:author="Le Minh Nghia" w:date="2019-10-09T10:56:00Z">
                          <w:rPr/>
                        </w:rPrChange>
                      </w:rPr>
                      <w:t>dựng</w:t>
                    </w:r>
                    <w:proofErr w:type="spellEnd"/>
                    <w:r w:rsidRPr="00B41112">
                      <w:rPr>
                        <w:sz w:val="26"/>
                        <w:szCs w:val="26"/>
                        <w:rPrChange w:id="38905" w:author="Le Minh Nghia" w:date="2019-10-09T10:56:00Z">
                          <w:rPr/>
                        </w:rPrChange>
                      </w:rPr>
                      <w:t xml:space="preserve"> </w:t>
                    </w:r>
                    <w:proofErr w:type="spellStart"/>
                    <w:r w:rsidRPr="00B41112">
                      <w:rPr>
                        <w:sz w:val="26"/>
                        <w:szCs w:val="26"/>
                        <w:rPrChange w:id="38906" w:author="Le Minh Nghia" w:date="2019-10-09T10:56:00Z">
                          <w:rPr/>
                        </w:rPrChange>
                      </w:rPr>
                      <w:t>phần</w:t>
                    </w:r>
                    <w:proofErr w:type="spellEnd"/>
                    <w:r w:rsidRPr="00B41112">
                      <w:rPr>
                        <w:sz w:val="26"/>
                        <w:szCs w:val="26"/>
                        <w:rPrChange w:id="38907" w:author="Le Minh Nghia" w:date="2019-10-09T10:56:00Z">
                          <w:rPr/>
                        </w:rPrChange>
                      </w:rPr>
                      <w:t xml:space="preserve"> </w:t>
                    </w:r>
                    <w:proofErr w:type="spellStart"/>
                    <w:r w:rsidRPr="00B41112">
                      <w:rPr>
                        <w:sz w:val="26"/>
                        <w:szCs w:val="26"/>
                        <w:rPrChange w:id="38908" w:author="Le Minh Nghia" w:date="2019-10-09T10:56:00Z">
                          <w:rPr/>
                        </w:rPrChange>
                      </w:rPr>
                      <w:t>mô</w:t>
                    </w:r>
                    <w:proofErr w:type="spellEnd"/>
                    <w:r w:rsidRPr="00B41112">
                      <w:rPr>
                        <w:sz w:val="26"/>
                        <w:szCs w:val="26"/>
                        <w:rPrChange w:id="38909" w:author="Le Minh Nghia" w:date="2019-10-09T10:56:00Z">
                          <w:rPr/>
                        </w:rPrChange>
                      </w:rPr>
                      <w:t xml:space="preserve"> </w:t>
                    </w:r>
                    <w:proofErr w:type="spellStart"/>
                    <w:r w:rsidRPr="00B41112">
                      <w:rPr>
                        <w:sz w:val="26"/>
                        <w:szCs w:val="26"/>
                        <w:rPrChange w:id="38910" w:author="Le Minh Nghia" w:date="2019-10-09T10:56:00Z">
                          <w:rPr/>
                        </w:rPrChange>
                      </w:rPr>
                      <w:t>tả</w:t>
                    </w:r>
                    <w:proofErr w:type="spellEnd"/>
                    <w:r w:rsidRPr="00B41112">
                      <w:rPr>
                        <w:sz w:val="26"/>
                        <w:szCs w:val="26"/>
                        <w:rPrChange w:id="38911" w:author="Le Minh Nghia" w:date="2019-10-09T10:56:00Z">
                          <w:rPr/>
                        </w:rPrChange>
                      </w:rPr>
                      <w:t xml:space="preserve">, </w:t>
                    </w:r>
                    <w:proofErr w:type="spellStart"/>
                    <w:r w:rsidRPr="00B41112">
                      <w:rPr>
                        <w:sz w:val="26"/>
                        <w:szCs w:val="26"/>
                        <w:rPrChange w:id="38912" w:author="Le Minh Nghia" w:date="2019-10-09T10:56:00Z">
                          <w:rPr/>
                        </w:rPrChange>
                      </w:rPr>
                      <w:t>đặc</w:t>
                    </w:r>
                    <w:proofErr w:type="spellEnd"/>
                    <w:r w:rsidRPr="00B41112">
                      <w:rPr>
                        <w:sz w:val="26"/>
                        <w:szCs w:val="26"/>
                        <w:rPrChange w:id="38913" w:author="Le Minh Nghia" w:date="2019-10-09T10:56:00Z">
                          <w:rPr/>
                        </w:rPrChange>
                      </w:rPr>
                      <w:t xml:space="preserve"> </w:t>
                    </w:r>
                    <w:proofErr w:type="spellStart"/>
                    <w:r w:rsidRPr="00B41112">
                      <w:rPr>
                        <w:sz w:val="26"/>
                        <w:szCs w:val="26"/>
                        <w:rPrChange w:id="38914" w:author="Le Minh Nghia" w:date="2019-10-09T10:56:00Z">
                          <w:rPr/>
                        </w:rPrChange>
                      </w:rPr>
                      <w:t>tả</w:t>
                    </w:r>
                    <w:proofErr w:type="spellEnd"/>
                    <w:r w:rsidRPr="00B41112">
                      <w:rPr>
                        <w:sz w:val="26"/>
                        <w:szCs w:val="26"/>
                        <w:rPrChange w:id="38915" w:author="Le Minh Nghia" w:date="2019-10-09T10:56:00Z">
                          <w:rPr/>
                        </w:rPrChange>
                      </w:rPr>
                      <w:t xml:space="preserve"> </w:t>
                    </w:r>
                    <w:proofErr w:type="spellStart"/>
                    <w:r w:rsidRPr="00B41112">
                      <w:rPr>
                        <w:sz w:val="26"/>
                        <w:szCs w:val="26"/>
                        <w:rPrChange w:id="38916" w:author="Le Minh Nghia" w:date="2019-10-09T10:56:00Z">
                          <w:rPr/>
                        </w:rPrChange>
                      </w:rPr>
                      <w:t>chức</w:t>
                    </w:r>
                    <w:proofErr w:type="spellEnd"/>
                    <w:r w:rsidRPr="00B41112">
                      <w:rPr>
                        <w:sz w:val="26"/>
                        <w:szCs w:val="26"/>
                        <w:rPrChange w:id="38917" w:author="Le Minh Nghia" w:date="2019-10-09T10:56:00Z">
                          <w:rPr/>
                        </w:rPrChange>
                      </w:rPr>
                      <w:t xml:space="preserve"> </w:t>
                    </w:r>
                    <w:proofErr w:type="spellStart"/>
                    <w:r w:rsidRPr="00B41112">
                      <w:rPr>
                        <w:sz w:val="26"/>
                        <w:szCs w:val="26"/>
                        <w:rPrChange w:id="38918" w:author="Le Minh Nghia" w:date="2019-10-09T10:56:00Z">
                          <w:rPr/>
                        </w:rPrChange>
                      </w:rPr>
                      <w:t>năng</w:t>
                    </w:r>
                    <w:proofErr w:type="spellEnd"/>
                    <w:r w:rsidRPr="00B41112">
                      <w:rPr>
                        <w:sz w:val="26"/>
                        <w:szCs w:val="26"/>
                        <w:rPrChange w:id="38919" w:author="Le Minh Nghia" w:date="2019-10-09T10:56:00Z">
                          <w:rPr/>
                        </w:rPrChange>
                      </w:rPr>
                      <w:t>.</w:t>
                    </w:r>
                  </w:ins>
                </w:p>
                <w:p w:rsidR="00B41112" w:rsidRPr="00B41112" w:rsidRDefault="00B41112">
                  <w:pPr>
                    <w:spacing w:before="120" w:line="264" w:lineRule="auto"/>
                    <w:jc w:val="both"/>
                    <w:rPr>
                      <w:ins w:id="38920" w:author="Le Minh Nghia" w:date="2019-10-09T10:54:00Z"/>
                      <w:sz w:val="26"/>
                      <w:szCs w:val="26"/>
                      <w:rPrChange w:id="38921" w:author="Le Minh Nghia" w:date="2019-10-09T10:56:00Z">
                        <w:rPr>
                          <w:ins w:id="38922" w:author="Le Minh Nghia" w:date="2019-10-09T10:54:00Z"/>
                        </w:rPr>
                      </w:rPrChange>
                    </w:rPr>
                  </w:pPr>
                  <w:ins w:id="38923" w:author="Le Minh Nghia" w:date="2019-10-09T10:54:00Z">
                    <w:r w:rsidRPr="00B41112">
                      <w:rPr>
                        <w:sz w:val="26"/>
                        <w:szCs w:val="26"/>
                        <w:rPrChange w:id="38924" w:author="Le Minh Nghia" w:date="2019-10-09T10:56:00Z">
                          <w:rPr/>
                        </w:rPrChange>
                      </w:rPr>
                      <w:t xml:space="preserve">- </w:t>
                    </w:r>
                    <w:proofErr w:type="spellStart"/>
                    <w:r w:rsidRPr="00B41112">
                      <w:rPr>
                        <w:sz w:val="26"/>
                        <w:szCs w:val="26"/>
                        <w:rPrChange w:id="38925" w:author="Le Minh Nghia" w:date="2019-10-09T10:56:00Z">
                          <w:rPr/>
                        </w:rPrChange>
                      </w:rPr>
                      <w:t>Nghiên</w:t>
                    </w:r>
                    <w:proofErr w:type="spellEnd"/>
                    <w:r w:rsidRPr="00B41112">
                      <w:rPr>
                        <w:sz w:val="26"/>
                        <w:szCs w:val="26"/>
                        <w:rPrChange w:id="38926" w:author="Le Minh Nghia" w:date="2019-10-09T10:56:00Z">
                          <w:rPr/>
                        </w:rPrChange>
                      </w:rPr>
                      <w:t xml:space="preserve"> </w:t>
                    </w:r>
                    <w:proofErr w:type="spellStart"/>
                    <w:r w:rsidRPr="00B41112">
                      <w:rPr>
                        <w:sz w:val="26"/>
                        <w:szCs w:val="26"/>
                        <w:rPrChange w:id="38927" w:author="Le Minh Nghia" w:date="2019-10-09T10:56:00Z">
                          <w:rPr/>
                        </w:rPrChange>
                      </w:rPr>
                      <w:t>cứu</w:t>
                    </w:r>
                    <w:proofErr w:type="spellEnd"/>
                    <w:r w:rsidRPr="00B41112">
                      <w:rPr>
                        <w:sz w:val="26"/>
                        <w:szCs w:val="26"/>
                        <w:rPrChange w:id="38928" w:author="Le Minh Nghia" w:date="2019-10-09T10:56:00Z">
                          <w:rPr/>
                        </w:rPrChange>
                      </w:rPr>
                      <w:t xml:space="preserve"> </w:t>
                    </w:r>
                    <w:proofErr w:type="spellStart"/>
                    <w:r w:rsidRPr="00B41112">
                      <w:rPr>
                        <w:sz w:val="26"/>
                        <w:szCs w:val="26"/>
                        <w:rPrChange w:id="38929" w:author="Le Minh Nghia" w:date="2019-10-09T10:56:00Z">
                          <w:rPr/>
                        </w:rPrChange>
                      </w:rPr>
                      <w:t>và</w:t>
                    </w:r>
                    <w:proofErr w:type="spellEnd"/>
                    <w:r w:rsidRPr="00B41112">
                      <w:rPr>
                        <w:sz w:val="26"/>
                        <w:szCs w:val="26"/>
                        <w:rPrChange w:id="38930" w:author="Le Minh Nghia" w:date="2019-10-09T10:56:00Z">
                          <w:rPr/>
                        </w:rPrChange>
                      </w:rPr>
                      <w:t xml:space="preserve"> </w:t>
                    </w:r>
                    <w:proofErr w:type="spellStart"/>
                    <w:r w:rsidRPr="00B41112">
                      <w:rPr>
                        <w:sz w:val="26"/>
                        <w:szCs w:val="26"/>
                        <w:rPrChange w:id="38931" w:author="Le Minh Nghia" w:date="2019-10-09T10:56:00Z">
                          <w:rPr/>
                        </w:rPrChange>
                      </w:rPr>
                      <w:t>vẽ</w:t>
                    </w:r>
                    <w:proofErr w:type="spellEnd"/>
                    <w:r w:rsidRPr="00B41112">
                      <w:rPr>
                        <w:sz w:val="26"/>
                        <w:szCs w:val="26"/>
                        <w:rPrChange w:id="38932" w:author="Le Minh Nghia" w:date="2019-10-09T10:56:00Z">
                          <w:rPr/>
                        </w:rPrChange>
                      </w:rPr>
                      <w:t xml:space="preserve"> </w:t>
                    </w:r>
                    <w:proofErr w:type="spellStart"/>
                    <w:r w:rsidRPr="00B41112">
                      <w:rPr>
                        <w:sz w:val="26"/>
                        <w:szCs w:val="26"/>
                        <w:rPrChange w:id="38933" w:author="Le Minh Nghia" w:date="2019-10-09T10:56:00Z">
                          <w:rPr/>
                        </w:rPrChange>
                      </w:rPr>
                      <w:t>sơ</w:t>
                    </w:r>
                    <w:proofErr w:type="spellEnd"/>
                    <w:r w:rsidRPr="00B41112">
                      <w:rPr>
                        <w:sz w:val="26"/>
                        <w:szCs w:val="26"/>
                        <w:rPrChange w:id="38934" w:author="Le Minh Nghia" w:date="2019-10-09T10:56:00Z">
                          <w:rPr/>
                        </w:rPrChange>
                      </w:rPr>
                      <w:t xml:space="preserve"> </w:t>
                    </w:r>
                    <w:proofErr w:type="spellStart"/>
                    <w:r w:rsidRPr="00B41112">
                      <w:rPr>
                        <w:sz w:val="26"/>
                        <w:szCs w:val="26"/>
                        <w:rPrChange w:id="38935" w:author="Le Minh Nghia" w:date="2019-10-09T10:56:00Z">
                          <w:rPr/>
                        </w:rPrChange>
                      </w:rPr>
                      <w:t>đồ</w:t>
                    </w:r>
                    <w:proofErr w:type="spellEnd"/>
                    <w:r w:rsidRPr="00B41112">
                      <w:rPr>
                        <w:sz w:val="26"/>
                        <w:szCs w:val="26"/>
                        <w:rPrChange w:id="38936" w:author="Le Minh Nghia" w:date="2019-10-09T10:56:00Z">
                          <w:rPr/>
                        </w:rPrChange>
                      </w:rPr>
                      <w:t xml:space="preserve"> CDM, PDM </w:t>
                    </w:r>
                    <w:proofErr w:type="spellStart"/>
                    <w:r w:rsidRPr="00B41112">
                      <w:rPr>
                        <w:sz w:val="26"/>
                        <w:szCs w:val="26"/>
                        <w:rPrChange w:id="38937" w:author="Le Minh Nghia" w:date="2019-10-09T10:56:00Z">
                          <w:rPr/>
                        </w:rPrChange>
                      </w:rPr>
                      <w:t>của</w:t>
                    </w:r>
                    <w:proofErr w:type="spellEnd"/>
                    <w:r w:rsidRPr="00B41112">
                      <w:rPr>
                        <w:sz w:val="26"/>
                        <w:szCs w:val="26"/>
                        <w:rPrChange w:id="38938" w:author="Le Minh Nghia" w:date="2019-10-09T10:56:00Z">
                          <w:rPr/>
                        </w:rPrChange>
                      </w:rPr>
                      <w:t xml:space="preserve"> </w:t>
                    </w:r>
                    <w:proofErr w:type="spellStart"/>
                    <w:r w:rsidRPr="00B41112">
                      <w:rPr>
                        <w:sz w:val="26"/>
                        <w:szCs w:val="26"/>
                        <w:rPrChange w:id="38939" w:author="Le Minh Nghia" w:date="2019-10-09T10:56:00Z">
                          <w:rPr/>
                        </w:rPrChange>
                      </w:rPr>
                      <w:t>hệ</w:t>
                    </w:r>
                    <w:proofErr w:type="spellEnd"/>
                    <w:r w:rsidRPr="00B41112">
                      <w:rPr>
                        <w:sz w:val="26"/>
                        <w:szCs w:val="26"/>
                        <w:rPrChange w:id="38940" w:author="Le Minh Nghia" w:date="2019-10-09T10:56:00Z">
                          <w:rPr/>
                        </w:rPrChange>
                      </w:rPr>
                      <w:t xml:space="preserve"> </w:t>
                    </w:r>
                    <w:proofErr w:type="spellStart"/>
                    <w:r w:rsidRPr="00B41112">
                      <w:rPr>
                        <w:sz w:val="26"/>
                        <w:szCs w:val="26"/>
                        <w:rPrChange w:id="38941" w:author="Le Minh Nghia" w:date="2019-10-09T10:56:00Z">
                          <w:rPr/>
                        </w:rPrChange>
                      </w:rPr>
                      <w:t>thống</w:t>
                    </w:r>
                    <w:proofErr w:type="spellEnd"/>
                    <w:r w:rsidRPr="00B41112">
                      <w:rPr>
                        <w:sz w:val="26"/>
                        <w:szCs w:val="26"/>
                        <w:rPrChange w:id="38942" w:author="Le Minh Nghia" w:date="2019-10-09T10:56:00Z">
                          <w:rPr/>
                        </w:rPrChange>
                      </w:rPr>
                      <w:t>.</w:t>
                    </w:r>
                  </w:ins>
                </w:p>
              </w:tc>
              <w:tc>
                <w:tcPr>
                  <w:tcW w:w="2467" w:type="dxa"/>
                  <w:tcBorders>
                    <w:top w:val="single" w:sz="4" w:space="0" w:color="auto"/>
                    <w:left w:val="single" w:sz="4" w:space="0" w:color="auto"/>
                    <w:bottom w:val="single" w:sz="4" w:space="0" w:color="auto"/>
                    <w:right w:val="single" w:sz="4" w:space="0" w:color="auto"/>
                  </w:tcBorders>
                  <w:noWrap/>
                </w:tcPr>
                <w:p w:rsidR="00B41112" w:rsidRPr="00B41112" w:rsidRDefault="00B41112">
                  <w:pPr>
                    <w:spacing w:before="120" w:line="264" w:lineRule="auto"/>
                    <w:jc w:val="both"/>
                    <w:rPr>
                      <w:ins w:id="38943" w:author="Le Minh Nghia" w:date="2019-10-09T10:54:00Z"/>
                      <w:color w:val="FF0000"/>
                      <w:sz w:val="26"/>
                      <w:szCs w:val="26"/>
                      <w:rPrChange w:id="38944" w:author="Le Minh Nghia" w:date="2019-10-09T10:56:00Z">
                        <w:rPr>
                          <w:ins w:id="38945" w:author="Le Minh Nghia" w:date="2019-10-09T10:54:00Z"/>
                          <w:color w:val="FF0000"/>
                        </w:rPr>
                      </w:rPrChange>
                    </w:rPr>
                  </w:pPr>
                </w:p>
                <w:p w:rsidR="00B41112" w:rsidRPr="00B41112" w:rsidRDefault="00B41112">
                  <w:pPr>
                    <w:spacing w:before="120" w:line="264" w:lineRule="auto"/>
                    <w:jc w:val="both"/>
                    <w:rPr>
                      <w:ins w:id="38946" w:author="Le Minh Nghia" w:date="2019-10-09T10:54:00Z"/>
                      <w:sz w:val="26"/>
                      <w:szCs w:val="26"/>
                      <w:rPrChange w:id="38947" w:author="Le Minh Nghia" w:date="2019-10-09T10:56:00Z">
                        <w:rPr>
                          <w:ins w:id="38948" w:author="Le Minh Nghia" w:date="2019-10-09T10:54:00Z"/>
                        </w:rPr>
                      </w:rPrChange>
                    </w:rPr>
                  </w:pPr>
                  <w:proofErr w:type="spellStart"/>
                  <w:ins w:id="38949" w:author="Le Minh Nghia" w:date="2019-10-09T10:54:00Z">
                    <w:r w:rsidRPr="00B41112">
                      <w:rPr>
                        <w:sz w:val="26"/>
                        <w:szCs w:val="26"/>
                        <w:rPrChange w:id="38950" w:author="Le Minh Nghia" w:date="2019-10-09T10:56:00Z">
                          <w:rPr/>
                        </w:rPrChange>
                      </w:rPr>
                      <w:t>Báo</w:t>
                    </w:r>
                    <w:proofErr w:type="spellEnd"/>
                    <w:r w:rsidRPr="00B41112">
                      <w:rPr>
                        <w:sz w:val="26"/>
                        <w:szCs w:val="26"/>
                        <w:rPrChange w:id="38951" w:author="Le Minh Nghia" w:date="2019-10-09T10:56:00Z">
                          <w:rPr/>
                        </w:rPrChange>
                      </w:rPr>
                      <w:t xml:space="preserve"> </w:t>
                    </w:r>
                    <w:proofErr w:type="spellStart"/>
                    <w:r w:rsidRPr="00B41112">
                      <w:rPr>
                        <w:sz w:val="26"/>
                        <w:szCs w:val="26"/>
                        <w:rPrChange w:id="38952" w:author="Le Minh Nghia" w:date="2019-10-09T10:56:00Z">
                          <w:rPr/>
                        </w:rPrChange>
                      </w:rPr>
                      <w:t>cáo</w:t>
                    </w:r>
                    <w:proofErr w:type="spellEnd"/>
                    <w:r w:rsidRPr="00B41112">
                      <w:rPr>
                        <w:sz w:val="26"/>
                        <w:szCs w:val="26"/>
                        <w:rPrChange w:id="38953" w:author="Le Minh Nghia" w:date="2019-10-09T10:56:00Z">
                          <w:rPr/>
                        </w:rPrChange>
                      </w:rPr>
                      <w:t xml:space="preserve">, </w:t>
                    </w:r>
                    <w:proofErr w:type="spellStart"/>
                    <w:r w:rsidRPr="00B41112">
                      <w:rPr>
                        <w:sz w:val="26"/>
                        <w:szCs w:val="26"/>
                        <w:rPrChange w:id="38954" w:author="Le Minh Nghia" w:date="2019-10-09T10:56:00Z">
                          <w:rPr/>
                        </w:rPrChange>
                      </w:rPr>
                      <w:t>kết</w:t>
                    </w:r>
                    <w:proofErr w:type="spellEnd"/>
                    <w:r w:rsidRPr="00B41112">
                      <w:rPr>
                        <w:sz w:val="26"/>
                        <w:szCs w:val="26"/>
                        <w:rPrChange w:id="38955" w:author="Le Minh Nghia" w:date="2019-10-09T10:56:00Z">
                          <w:rPr/>
                        </w:rPrChange>
                      </w:rPr>
                      <w:t xml:space="preserve"> </w:t>
                    </w:r>
                    <w:proofErr w:type="spellStart"/>
                    <w:r w:rsidRPr="00B41112">
                      <w:rPr>
                        <w:sz w:val="26"/>
                        <w:szCs w:val="26"/>
                        <w:rPrChange w:id="38956" w:author="Le Minh Nghia" w:date="2019-10-09T10:56:00Z">
                          <w:rPr/>
                        </w:rPrChange>
                      </w:rPr>
                      <w:t>quả</w:t>
                    </w:r>
                    <w:proofErr w:type="spellEnd"/>
                    <w:r w:rsidRPr="00B41112">
                      <w:rPr>
                        <w:sz w:val="26"/>
                        <w:szCs w:val="26"/>
                        <w:rPrChange w:id="38957" w:author="Le Minh Nghia" w:date="2019-10-09T10:56:00Z">
                          <w:rPr/>
                        </w:rPrChange>
                      </w:rPr>
                      <w:t xml:space="preserve">, </w:t>
                    </w:r>
                    <w:proofErr w:type="spellStart"/>
                    <w:r w:rsidRPr="00B41112">
                      <w:rPr>
                        <w:sz w:val="26"/>
                        <w:szCs w:val="26"/>
                        <w:rPrChange w:id="38958" w:author="Le Minh Nghia" w:date="2019-10-09T10:56:00Z">
                          <w:rPr/>
                        </w:rPrChange>
                      </w:rPr>
                      <w:t>phân</w:t>
                    </w:r>
                    <w:proofErr w:type="spellEnd"/>
                    <w:r w:rsidRPr="00B41112">
                      <w:rPr>
                        <w:sz w:val="26"/>
                        <w:szCs w:val="26"/>
                        <w:rPrChange w:id="38959" w:author="Le Minh Nghia" w:date="2019-10-09T10:56:00Z">
                          <w:rPr/>
                        </w:rPrChange>
                      </w:rPr>
                      <w:t xml:space="preserve"> </w:t>
                    </w:r>
                    <w:proofErr w:type="spellStart"/>
                    <w:r w:rsidRPr="00B41112">
                      <w:rPr>
                        <w:sz w:val="26"/>
                        <w:szCs w:val="26"/>
                        <w:rPrChange w:id="38960" w:author="Le Minh Nghia" w:date="2019-10-09T10:56:00Z">
                          <w:rPr/>
                        </w:rPrChange>
                      </w:rPr>
                      <w:t>tích</w:t>
                    </w:r>
                    <w:proofErr w:type="spellEnd"/>
                    <w:r w:rsidRPr="00B41112">
                      <w:rPr>
                        <w:sz w:val="26"/>
                        <w:szCs w:val="26"/>
                        <w:rPrChange w:id="38961" w:author="Le Minh Nghia" w:date="2019-10-09T10:56:00Z">
                          <w:rPr/>
                        </w:rPrChange>
                      </w:rPr>
                      <w:t xml:space="preserve"> </w:t>
                    </w:r>
                    <w:proofErr w:type="spellStart"/>
                    <w:r w:rsidRPr="00B41112">
                      <w:rPr>
                        <w:sz w:val="26"/>
                        <w:szCs w:val="26"/>
                        <w:rPrChange w:id="38962" w:author="Le Minh Nghia" w:date="2019-10-09T10:56:00Z">
                          <w:rPr/>
                        </w:rPrChange>
                      </w:rPr>
                      <w:t>dữ</w:t>
                    </w:r>
                    <w:proofErr w:type="spellEnd"/>
                    <w:r w:rsidRPr="00B41112">
                      <w:rPr>
                        <w:sz w:val="26"/>
                        <w:szCs w:val="26"/>
                        <w:rPrChange w:id="38963" w:author="Le Minh Nghia" w:date="2019-10-09T10:56:00Z">
                          <w:rPr/>
                        </w:rPrChange>
                      </w:rPr>
                      <w:t xml:space="preserve"> </w:t>
                    </w:r>
                    <w:proofErr w:type="spellStart"/>
                    <w:r w:rsidRPr="00B41112">
                      <w:rPr>
                        <w:sz w:val="26"/>
                        <w:szCs w:val="26"/>
                        <w:rPrChange w:id="38964" w:author="Le Minh Nghia" w:date="2019-10-09T10:56:00Z">
                          <w:rPr/>
                        </w:rPrChange>
                      </w:rPr>
                      <w:t>liệu</w:t>
                    </w:r>
                    <w:proofErr w:type="spellEnd"/>
                    <w:r w:rsidRPr="00B41112">
                      <w:rPr>
                        <w:sz w:val="26"/>
                        <w:szCs w:val="26"/>
                        <w:rPrChange w:id="38965" w:author="Le Minh Nghia" w:date="2019-10-09T10:56:00Z">
                          <w:rPr/>
                        </w:rPrChange>
                      </w:rPr>
                      <w:t>.</w:t>
                    </w:r>
                  </w:ins>
                </w:p>
                <w:p w:rsidR="00B41112" w:rsidRPr="00B41112" w:rsidRDefault="00B41112">
                  <w:pPr>
                    <w:spacing w:before="120" w:line="264" w:lineRule="auto"/>
                    <w:rPr>
                      <w:ins w:id="38966" w:author="Le Minh Nghia" w:date="2019-10-09T10:54:00Z"/>
                      <w:sz w:val="26"/>
                      <w:szCs w:val="26"/>
                      <w:rPrChange w:id="38967" w:author="Le Minh Nghia" w:date="2019-10-09T10:56:00Z">
                        <w:rPr>
                          <w:ins w:id="38968" w:author="Le Minh Nghia" w:date="2019-10-09T10:54:00Z"/>
                        </w:rPr>
                      </w:rPrChange>
                    </w:rPr>
                  </w:pPr>
                </w:p>
                <w:p w:rsidR="00B41112" w:rsidRPr="00B41112" w:rsidRDefault="00B41112">
                  <w:pPr>
                    <w:spacing w:before="120" w:line="264" w:lineRule="auto"/>
                    <w:jc w:val="both"/>
                    <w:rPr>
                      <w:ins w:id="38969" w:author="Le Minh Nghia" w:date="2019-10-09T10:54:00Z"/>
                      <w:sz w:val="26"/>
                      <w:szCs w:val="26"/>
                      <w:rPrChange w:id="38970" w:author="Le Minh Nghia" w:date="2019-10-09T10:56:00Z">
                        <w:rPr>
                          <w:ins w:id="38971" w:author="Le Minh Nghia" w:date="2019-10-09T10:54:00Z"/>
                        </w:rPr>
                      </w:rPrChange>
                    </w:rPr>
                  </w:pPr>
                </w:p>
                <w:p w:rsidR="00B41112" w:rsidRPr="00B41112" w:rsidRDefault="00B41112">
                  <w:pPr>
                    <w:spacing w:before="120" w:line="264" w:lineRule="auto"/>
                    <w:jc w:val="both"/>
                    <w:rPr>
                      <w:ins w:id="38972" w:author="Le Minh Nghia" w:date="2019-10-09T10:54:00Z"/>
                      <w:sz w:val="26"/>
                      <w:szCs w:val="26"/>
                      <w:rPrChange w:id="38973" w:author="Le Minh Nghia" w:date="2019-10-09T10:56:00Z">
                        <w:rPr>
                          <w:ins w:id="38974" w:author="Le Minh Nghia" w:date="2019-10-09T10:54:00Z"/>
                        </w:rPr>
                      </w:rPrChange>
                    </w:rPr>
                  </w:pPr>
                </w:p>
                <w:p w:rsidR="00B41112" w:rsidRPr="00B41112" w:rsidRDefault="00B41112">
                  <w:pPr>
                    <w:spacing w:before="120" w:line="264" w:lineRule="auto"/>
                    <w:jc w:val="both"/>
                    <w:rPr>
                      <w:ins w:id="38975" w:author="Le Minh Nghia" w:date="2019-10-09T10:54:00Z"/>
                      <w:sz w:val="26"/>
                      <w:szCs w:val="26"/>
                      <w:rPrChange w:id="38976" w:author="Le Minh Nghia" w:date="2019-10-09T10:56:00Z">
                        <w:rPr>
                          <w:ins w:id="38977" w:author="Le Minh Nghia" w:date="2019-10-09T10:54:00Z"/>
                        </w:rPr>
                      </w:rPrChange>
                    </w:rPr>
                  </w:pPr>
                </w:p>
              </w:tc>
              <w:tc>
                <w:tcPr>
                  <w:tcW w:w="1796"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8978" w:author="Le Minh Nghia" w:date="2019-10-09T10:54:00Z"/>
                      <w:sz w:val="26"/>
                      <w:szCs w:val="26"/>
                      <w:rPrChange w:id="38979" w:author="Le Minh Nghia" w:date="2019-10-09T10:56:00Z">
                        <w:rPr>
                          <w:ins w:id="38980" w:author="Le Minh Nghia" w:date="2019-10-09T10:54:00Z"/>
                        </w:rPr>
                      </w:rPrChange>
                    </w:rPr>
                  </w:pPr>
                  <w:ins w:id="38981" w:author="Le Minh Nghia" w:date="2019-10-09T10:54:00Z">
                    <w:r w:rsidRPr="00B41112">
                      <w:rPr>
                        <w:sz w:val="26"/>
                        <w:szCs w:val="26"/>
                        <w:rPrChange w:id="38982" w:author="Le Minh Nghia" w:date="2019-10-09T10:56:00Z">
                          <w:rPr/>
                        </w:rPrChange>
                      </w:rPr>
                      <w:t>1/6/2019</w:t>
                    </w:r>
                  </w:ins>
                </w:p>
                <w:p w:rsidR="00B41112" w:rsidRPr="00B41112" w:rsidRDefault="00B41112">
                  <w:pPr>
                    <w:spacing w:before="120" w:line="264" w:lineRule="auto"/>
                    <w:jc w:val="center"/>
                    <w:rPr>
                      <w:ins w:id="38983" w:author="Le Minh Nghia" w:date="2019-10-09T10:54:00Z"/>
                      <w:sz w:val="26"/>
                      <w:szCs w:val="26"/>
                      <w:rPrChange w:id="38984" w:author="Le Minh Nghia" w:date="2019-10-09T10:56:00Z">
                        <w:rPr>
                          <w:ins w:id="38985" w:author="Le Minh Nghia" w:date="2019-10-09T10:54:00Z"/>
                        </w:rPr>
                      </w:rPrChange>
                    </w:rPr>
                  </w:pPr>
                  <w:proofErr w:type="spellStart"/>
                  <w:ins w:id="38986" w:author="Le Minh Nghia" w:date="2019-10-09T10:54:00Z">
                    <w:r w:rsidRPr="00B41112">
                      <w:rPr>
                        <w:sz w:val="26"/>
                        <w:szCs w:val="26"/>
                        <w:rPrChange w:id="38987" w:author="Le Minh Nghia" w:date="2019-10-09T10:56:00Z">
                          <w:rPr/>
                        </w:rPrChange>
                      </w:rPr>
                      <w:t>Đến</w:t>
                    </w:r>
                    <w:proofErr w:type="spellEnd"/>
                  </w:ins>
                </w:p>
                <w:p w:rsidR="00B41112" w:rsidRPr="00B41112" w:rsidRDefault="00B41112">
                  <w:pPr>
                    <w:spacing w:before="120" w:line="264" w:lineRule="auto"/>
                    <w:jc w:val="center"/>
                    <w:rPr>
                      <w:ins w:id="38988" w:author="Le Minh Nghia" w:date="2019-10-09T10:54:00Z"/>
                      <w:sz w:val="26"/>
                      <w:szCs w:val="26"/>
                      <w:rPrChange w:id="38989" w:author="Le Minh Nghia" w:date="2019-10-09T10:56:00Z">
                        <w:rPr>
                          <w:ins w:id="38990" w:author="Le Minh Nghia" w:date="2019-10-09T10:54:00Z"/>
                        </w:rPr>
                      </w:rPrChange>
                    </w:rPr>
                  </w:pPr>
                  <w:ins w:id="38991" w:author="Le Minh Nghia" w:date="2019-10-09T10:54:00Z">
                    <w:r w:rsidRPr="00B41112">
                      <w:rPr>
                        <w:sz w:val="26"/>
                        <w:szCs w:val="26"/>
                        <w:rPrChange w:id="38992" w:author="Le Minh Nghia" w:date="2019-10-09T10:56:00Z">
                          <w:rPr/>
                        </w:rPrChange>
                      </w:rPr>
                      <w:t>30/6/2019</w:t>
                    </w:r>
                  </w:ins>
                </w:p>
              </w:tc>
              <w:tc>
                <w:tcPr>
                  <w:tcW w:w="1900" w:type="dxa"/>
                  <w:tcBorders>
                    <w:top w:val="single" w:sz="4" w:space="0" w:color="auto"/>
                    <w:left w:val="single" w:sz="4" w:space="0" w:color="auto"/>
                    <w:bottom w:val="single" w:sz="4" w:space="0" w:color="auto"/>
                    <w:right w:val="nil"/>
                  </w:tcBorders>
                  <w:noWrap/>
                  <w:hideMark/>
                </w:tcPr>
                <w:p w:rsidR="00B41112" w:rsidRPr="00B41112" w:rsidRDefault="00B41112">
                  <w:pPr>
                    <w:spacing w:before="120" w:line="264" w:lineRule="auto"/>
                    <w:jc w:val="center"/>
                    <w:rPr>
                      <w:ins w:id="38993" w:author="Le Minh Nghia" w:date="2019-10-09T10:54:00Z"/>
                      <w:sz w:val="26"/>
                      <w:szCs w:val="26"/>
                      <w:rPrChange w:id="38994" w:author="Le Minh Nghia" w:date="2019-10-09T10:56:00Z">
                        <w:rPr>
                          <w:ins w:id="38995" w:author="Le Minh Nghia" w:date="2019-10-09T10:54:00Z"/>
                        </w:rPr>
                      </w:rPrChange>
                    </w:rPr>
                  </w:pPr>
                  <w:proofErr w:type="spellStart"/>
                  <w:ins w:id="38996" w:author="Le Minh Nghia" w:date="2019-10-09T10:54:00Z">
                    <w:r w:rsidRPr="00B41112">
                      <w:rPr>
                        <w:sz w:val="26"/>
                        <w:szCs w:val="26"/>
                        <w:rPrChange w:id="38997" w:author="Le Minh Nghia" w:date="2019-10-09T10:56:00Z">
                          <w:rPr/>
                        </w:rPrChange>
                      </w:rPr>
                      <w:t>Hồ</w:t>
                    </w:r>
                    <w:proofErr w:type="spellEnd"/>
                    <w:r w:rsidRPr="00B41112">
                      <w:rPr>
                        <w:sz w:val="26"/>
                        <w:szCs w:val="26"/>
                        <w:rPrChange w:id="38998" w:author="Le Minh Nghia" w:date="2019-10-09T10:56:00Z">
                          <w:rPr/>
                        </w:rPrChange>
                      </w:rPr>
                      <w:t xml:space="preserve"> </w:t>
                    </w:r>
                    <w:proofErr w:type="spellStart"/>
                    <w:r w:rsidRPr="00B41112">
                      <w:rPr>
                        <w:sz w:val="26"/>
                        <w:szCs w:val="26"/>
                        <w:rPrChange w:id="38999" w:author="Le Minh Nghia" w:date="2019-10-09T10:56:00Z">
                          <w:rPr/>
                        </w:rPrChange>
                      </w:rPr>
                      <w:t>Hửu</w:t>
                    </w:r>
                    <w:proofErr w:type="spellEnd"/>
                    <w:r w:rsidRPr="00B41112">
                      <w:rPr>
                        <w:sz w:val="26"/>
                        <w:szCs w:val="26"/>
                        <w:rPrChange w:id="39000" w:author="Le Minh Nghia" w:date="2019-10-09T10:56:00Z">
                          <w:rPr/>
                        </w:rPrChange>
                      </w:rPr>
                      <w:t xml:space="preserve"> </w:t>
                    </w:r>
                    <w:proofErr w:type="spellStart"/>
                    <w:r w:rsidRPr="00B41112">
                      <w:rPr>
                        <w:sz w:val="26"/>
                        <w:szCs w:val="26"/>
                        <w:rPrChange w:id="39001" w:author="Le Minh Nghia" w:date="2019-10-09T10:56:00Z">
                          <w:rPr/>
                        </w:rPrChange>
                      </w:rPr>
                      <w:t>Khánh</w:t>
                    </w:r>
                    <w:proofErr w:type="spellEnd"/>
                    <w:r w:rsidRPr="00B41112">
                      <w:rPr>
                        <w:sz w:val="26"/>
                        <w:szCs w:val="26"/>
                        <w:rPrChange w:id="39002" w:author="Le Minh Nghia" w:date="2019-10-09T10:56:00Z">
                          <w:rPr/>
                        </w:rPrChange>
                      </w:rPr>
                      <w:t xml:space="preserve">: 15 </w:t>
                    </w:r>
                    <w:proofErr w:type="spellStart"/>
                    <w:r w:rsidRPr="00B41112">
                      <w:rPr>
                        <w:sz w:val="26"/>
                        <w:szCs w:val="26"/>
                        <w:rPrChange w:id="39003" w:author="Le Minh Nghia" w:date="2019-10-09T10:56:00Z">
                          <w:rPr/>
                        </w:rPrChange>
                      </w:rPr>
                      <w:t>ngày</w:t>
                    </w:r>
                    <w:proofErr w:type="spellEnd"/>
                  </w:ins>
                </w:p>
                <w:p w:rsidR="00B41112" w:rsidRPr="00B41112" w:rsidRDefault="00B41112">
                  <w:pPr>
                    <w:spacing w:before="120" w:line="264" w:lineRule="auto"/>
                    <w:jc w:val="center"/>
                    <w:rPr>
                      <w:ins w:id="39004" w:author="Le Minh Nghia" w:date="2019-10-09T10:54:00Z"/>
                      <w:sz w:val="26"/>
                      <w:szCs w:val="26"/>
                      <w:rPrChange w:id="39005" w:author="Le Minh Nghia" w:date="2019-10-09T10:56:00Z">
                        <w:rPr>
                          <w:ins w:id="39006" w:author="Le Minh Nghia" w:date="2019-10-09T10:54:00Z"/>
                        </w:rPr>
                      </w:rPrChange>
                    </w:rPr>
                  </w:pPr>
                  <w:proofErr w:type="spellStart"/>
                  <w:ins w:id="39007" w:author="Le Minh Nghia" w:date="2019-10-09T10:54:00Z">
                    <w:r w:rsidRPr="00B41112">
                      <w:rPr>
                        <w:sz w:val="26"/>
                        <w:szCs w:val="26"/>
                        <w:rPrChange w:id="39008" w:author="Le Minh Nghia" w:date="2019-10-09T10:56:00Z">
                          <w:rPr/>
                        </w:rPrChange>
                      </w:rPr>
                      <w:t>Đỗ</w:t>
                    </w:r>
                    <w:proofErr w:type="spellEnd"/>
                    <w:r w:rsidRPr="00B41112">
                      <w:rPr>
                        <w:sz w:val="26"/>
                        <w:szCs w:val="26"/>
                        <w:rPrChange w:id="39009" w:author="Le Minh Nghia" w:date="2019-10-09T10:56:00Z">
                          <w:rPr/>
                        </w:rPrChange>
                      </w:rPr>
                      <w:t xml:space="preserve"> </w:t>
                    </w:r>
                    <w:proofErr w:type="spellStart"/>
                    <w:r w:rsidRPr="00B41112">
                      <w:rPr>
                        <w:sz w:val="26"/>
                        <w:szCs w:val="26"/>
                        <w:rPrChange w:id="39010" w:author="Le Minh Nghia" w:date="2019-10-09T10:56:00Z">
                          <w:rPr/>
                        </w:rPrChange>
                      </w:rPr>
                      <w:t>Chí</w:t>
                    </w:r>
                    <w:proofErr w:type="spellEnd"/>
                    <w:r w:rsidRPr="00B41112">
                      <w:rPr>
                        <w:sz w:val="26"/>
                        <w:szCs w:val="26"/>
                        <w:rPrChange w:id="39011" w:author="Le Minh Nghia" w:date="2019-10-09T10:56:00Z">
                          <w:rPr/>
                        </w:rPrChange>
                      </w:rPr>
                      <w:t xml:space="preserve"> Khoa:  15 </w:t>
                    </w:r>
                    <w:proofErr w:type="spellStart"/>
                    <w:r w:rsidRPr="00B41112">
                      <w:rPr>
                        <w:sz w:val="26"/>
                        <w:szCs w:val="26"/>
                        <w:rPrChange w:id="39012" w:author="Le Minh Nghia" w:date="2019-10-09T10:56:00Z">
                          <w:rPr/>
                        </w:rPrChange>
                      </w:rPr>
                      <w:t>ngày</w:t>
                    </w:r>
                    <w:proofErr w:type="spellEnd"/>
                  </w:ins>
                </w:p>
              </w:tc>
            </w:tr>
            <w:tr w:rsidR="00B41112" w:rsidRPr="00B41112">
              <w:trPr>
                <w:trHeight w:val="1669"/>
                <w:jc w:val="center"/>
                <w:ins w:id="39013" w:author="Le Minh Nghia" w:date="2019-10-09T10:54:00Z"/>
              </w:trPr>
              <w:tc>
                <w:tcPr>
                  <w:tcW w:w="834" w:type="dxa"/>
                  <w:tcBorders>
                    <w:top w:val="single" w:sz="4" w:space="0" w:color="auto"/>
                    <w:left w:val="nil"/>
                    <w:bottom w:val="single" w:sz="4" w:space="0" w:color="auto"/>
                    <w:right w:val="single" w:sz="4" w:space="0" w:color="auto"/>
                  </w:tcBorders>
                  <w:noWrap/>
                  <w:hideMark/>
                </w:tcPr>
                <w:p w:rsidR="00B41112" w:rsidRPr="00B41112" w:rsidRDefault="00B41112">
                  <w:pPr>
                    <w:spacing w:before="120" w:line="264" w:lineRule="auto"/>
                    <w:jc w:val="center"/>
                    <w:rPr>
                      <w:ins w:id="39014" w:author="Le Minh Nghia" w:date="2019-10-09T10:54:00Z"/>
                      <w:sz w:val="26"/>
                      <w:szCs w:val="26"/>
                      <w:rPrChange w:id="39015" w:author="Le Minh Nghia" w:date="2019-10-09T10:56:00Z">
                        <w:rPr>
                          <w:ins w:id="39016" w:author="Le Minh Nghia" w:date="2019-10-09T10:54:00Z"/>
                        </w:rPr>
                      </w:rPrChange>
                    </w:rPr>
                  </w:pPr>
                  <w:ins w:id="39017" w:author="Le Minh Nghia" w:date="2019-10-09T10:54:00Z">
                    <w:r w:rsidRPr="00B41112">
                      <w:rPr>
                        <w:sz w:val="26"/>
                        <w:szCs w:val="26"/>
                        <w:rPrChange w:id="39018" w:author="Le Minh Nghia" w:date="2019-10-09T10:56:00Z">
                          <w:rPr/>
                        </w:rPrChange>
                      </w:rPr>
                      <w:t>2.</w:t>
                    </w:r>
                  </w:ins>
                </w:p>
              </w:tc>
              <w:tc>
                <w:tcPr>
                  <w:tcW w:w="3527"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9019" w:author="Le Minh Nghia" w:date="2019-10-09T10:54:00Z"/>
                      <w:b/>
                      <w:sz w:val="26"/>
                      <w:szCs w:val="26"/>
                      <w:rPrChange w:id="39020" w:author="Le Minh Nghia" w:date="2019-10-09T10:56:00Z">
                        <w:rPr>
                          <w:ins w:id="39021" w:author="Le Minh Nghia" w:date="2019-10-09T10:54:00Z"/>
                          <w:b/>
                        </w:rPr>
                      </w:rPrChange>
                    </w:rPr>
                  </w:pPr>
                  <w:ins w:id="39022" w:author="Le Minh Nghia" w:date="2019-10-09T10:54:00Z">
                    <w:r w:rsidRPr="00B41112">
                      <w:rPr>
                        <w:sz w:val="26"/>
                        <w:szCs w:val="26"/>
                        <w:rPrChange w:id="39023" w:author="Le Minh Nghia" w:date="2019-10-09T10:56:00Z">
                          <w:rPr/>
                        </w:rPrChange>
                      </w:rPr>
                      <w:t xml:space="preserve"> </w:t>
                    </w:r>
                    <w:proofErr w:type="spellStart"/>
                    <w:r w:rsidRPr="00B41112">
                      <w:rPr>
                        <w:b/>
                        <w:sz w:val="26"/>
                        <w:szCs w:val="26"/>
                        <w:rPrChange w:id="39024" w:author="Le Minh Nghia" w:date="2019-10-09T10:56:00Z">
                          <w:rPr>
                            <w:b/>
                          </w:rPr>
                        </w:rPrChange>
                      </w:rPr>
                      <w:t>Tìm</w:t>
                    </w:r>
                    <w:proofErr w:type="spellEnd"/>
                    <w:r w:rsidRPr="00B41112">
                      <w:rPr>
                        <w:b/>
                        <w:sz w:val="26"/>
                        <w:szCs w:val="26"/>
                        <w:rPrChange w:id="39025" w:author="Le Minh Nghia" w:date="2019-10-09T10:56:00Z">
                          <w:rPr>
                            <w:b/>
                          </w:rPr>
                        </w:rPrChange>
                      </w:rPr>
                      <w:t xml:space="preserve"> </w:t>
                    </w:r>
                    <w:proofErr w:type="spellStart"/>
                    <w:r w:rsidRPr="00B41112">
                      <w:rPr>
                        <w:b/>
                        <w:sz w:val="26"/>
                        <w:szCs w:val="26"/>
                        <w:rPrChange w:id="39026" w:author="Le Minh Nghia" w:date="2019-10-09T10:56:00Z">
                          <w:rPr>
                            <w:b/>
                          </w:rPr>
                        </w:rPrChange>
                      </w:rPr>
                      <w:t>hiểu</w:t>
                    </w:r>
                    <w:proofErr w:type="spellEnd"/>
                    <w:r w:rsidRPr="00B41112">
                      <w:rPr>
                        <w:b/>
                        <w:sz w:val="26"/>
                        <w:szCs w:val="26"/>
                        <w:rPrChange w:id="39027" w:author="Le Minh Nghia" w:date="2019-10-09T10:56:00Z">
                          <w:rPr>
                            <w:b/>
                          </w:rPr>
                        </w:rPrChange>
                      </w:rPr>
                      <w:t xml:space="preserve"> </w:t>
                    </w:r>
                    <w:proofErr w:type="spellStart"/>
                    <w:r w:rsidRPr="00B41112">
                      <w:rPr>
                        <w:b/>
                        <w:sz w:val="26"/>
                        <w:szCs w:val="26"/>
                        <w:rPrChange w:id="39028" w:author="Le Minh Nghia" w:date="2019-10-09T10:56:00Z">
                          <w:rPr>
                            <w:b/>
                          </w:rPr>
                        </w:rPrChange>
                      </w:rPr>
                      <w:t>và</w:t>
                    </w:r>
                    <w:proofErr w:type="spellEnd"/>
                    <w:r w:rsidRPr="00B41112">
                      <w:rPr>
                        <w:b/>
                        <w:sz w:val="26"/>
                        <w:szCs w:val="26"/>
                        <w:rPrChange w:id="39029" w:author="Le Minh Nghia" w:date="2019-10-09T10:56:00Z">
                          <w:rPr>
                            <w:b/>
                          </w:rPr>
                        </w:rPrChange>
                      </w:rPr>
                      <w:t xml:space="preserve"> </w:t>
                    </w:r>
                    <w:proofErr w:type="spellStart"/>
                    <w:r w:rsidRPr="00B41112">
                      <w:rPr>
                        <w:b/>
                        <w:sz w:val="26"/>
                        <w:szCs w:val="26"/>
                        <w:rPrChange w:id="39030" w:author="Le Minh Nghia" w:date="2019-10-09T10:56:00Z">
                          <w:rPr>
                            <w:b/>
                          </w:rPr>
                        </w:rPrChange>
                      </w:rPr>
                      <w:t>xây</w:t>
                    </w:r>
                    <w:proofErr w:type="spellEnd"/>
                    <w:r w:rsidRPr="00B41112">
                      <w:rPr>
                        <w:b/>
                        <w:sz w:val="26"/>
                        <w:szCs w:val="26"/>
                        <w:rPrChange w:id="39031" w:author="Le Minh Nghia" w:date="2019-10-09T10:56:00Z">
                          <w:rPr>
                            <w:b/>
                          </w:rPr>
                        </w:rPrChange>
                      </w:rPr>
                      <w:t xml:space="preserve"> </w:t>
                    </w:r>
                    <w:proofErr w:type="spellStart"/>
                    <w:r w:rsidRPr="00B41112">
                      <w:rPr>
                        <w:b/>
                        <w:sz w:val="26"/>
                        <w:szCs w:val="26"/>
                        <w:rPrChange w:id="39032" w:author="Le Minh Nghia" w:date="2019-10-09T10:56:00Z">
                          <w:rPr>
                            <w:b/>
                          </w:rPr>
                        </w:rPrChange>
                      </w:rPr>
                      <w:t>dựng</w:t>
                    </w:r>
                    <w:proofErr w:type="spellEnd"/>
                    <w:r w:rsidRPr="00B41112">
                      <w:rPr>
                        <w:b/>
                        <w:sz w:val="26"/>
                        <w:szCs w:val="26"/>
                        <w:rPrChange w:id="39033" w:author="Le Minh Nghia" w:date="2019-10-09T10:56:00Z">
                          <w:rPr>
                            <w:b/>
                          </w:rPr>
                        </w:rPrChange>
                      </w:rPr>
                      <w:t xml:space="preserve"> module “</w:t>
                    </w:r>
                    <w:proofErr w:type="spellStart"/>
                    <w:r w:rsidRPr="00B41112">
                      <w:rPr>
                        <w:b/>
                        <w:sz w:val="26"/>
                        <w:szCs w:val="26"/>
                        <w:rPrChange w:id="39034" w:author="Le Minh Nghia" w:date="2019-10-09T10:56:00Z">
                          <w:rPr>
                            <w:b/>
                          </w:rPr>
                        </w:rPrChange>
                      </w:rPr>
                      <w:t>phân</w:t>
                    </w:r>
                    <w:proofErr w:type="spellEnd"/>
                    <w:r w:rsidRPr="00B41112">
                      <w:rPr>
                        <w:b/>
                        <w:sz w:val="26"/>
                        <w:szCs w:val="26"/>
                        <w:rPrChange w:id="39035" w:author="Le Minh Nghia" w:date="2019-10-09T10:56:00Z">
                          <w:rPr>
                            <w:b/>
                          </w:rPr>
                        </w:rPrChange>
                      </w:rPr>
                      <w:t xml:space="preserve"> </w:t>
                    </w:r>
                    <w:proofErr w:type="spellStart"/>
                    <w:r w:rsidRPr="00B41112">
                      <w:rPr>
                        <w:b/>
                        <w:sz w:val="26"/>
                        <w:szCs w:val="26"/>
                        <w:rPrChange w:id="39036" w:author="Le Minh Nghia" w:date="2019-10-09T10:56:00Z">
                          <w:rPr>
                            <w:b/>
                          </w:rPr>
                        </w:rPrChange>
                      </w:rPr>
                      <w:t>hệ</w:t>
                    </w:r>
                    <w:proofErr w:type="spellEnd"/>
                    <w:r w:rsidRPr="00B41112">
                      <w:rPr>
                        <w:b/>
                        <w:sz w:val="26"/>
                        <w:szCs w:val="26"/>
                        <w:rPrChange w:id="39037" w:author="Le Minh Nghia" w:date="2019-10-09T10:56:00Z">
                          <w:rPr>
                            <w:b/>
                          </w:rPr>
                        </w:rPrChange>
                      </w:rPr>
                      <w:t xml:space="preserve"> </w:t>
                    </w:r>
                    <w:proofErr w:type="spellStart"/>
                    <w:r w:rsidRPr="00B41112">
                      <w:rPr>
                        <w:b/>
                        <w:sz w:val="26"/>
                        <w:szCs w:val="26"/>
                        <w:rPrChange w:id="39038" w:author="Le Minh Nghia" w:date="2019-10-09T10:56:00Z">
                          <w:rPr>
                            <w:b/>
                          </w:rPr>
                        </w:rPrChange>
                      </w:rPr>
                      <w:t>quản</w:t>
                    </w:r>
                    <w:proofErr w:type="spellEnd"/>
                    <w:r w:rsidRPr="00B41112">
                      <w:rPr>
                        <w:b/>
                        <w:sz w:val="26"/>
                        <w:szCs w:val="26"/>
                        <w:rPrChange w:id="39039" w:author="Le Minh Nghia" w:date="2019-10-09T10:56:00Z">
                          <w:rPr>
                            <w:b/>
                          </w:rPr>
                        </w:rPrChange>
                      </w:rPr>
                      <w:t xml:space="preserve"> </w:t>
                    </w:r>
                    <w:proofErr w:type="spellStart"/>
                    <w:r w:rsidRPr="00B41112">
                      <w:rPr>
                        <w:b/>
                        <w:sz w:val="26"/>
                        <w:szCs w:val="26"/>
                        <w:rPrChange w:id="39040" w:author="Le Minh Nghia" w:date="2019-10-09T10:56:00Z">
                          <w:rPr>
                            <w:b/>
                          </w:rPr>
                        </w:rPrChange>
                      </w:rPr>
                      <w:t>trị</w:t>
                    </w:r>
                    <w:proofErr w:type="spellEnd"/>
                    <w:r w:rsidRPr="00B41112">
                      <w:rPr>
                        <w:b/>
                        <w:sz w:val="26"/>
                        <w:szCs w:val="26"/>
                        <w:rPrChange w:id="39041" w:author="Le Minh Nghia" w:date="2019-10-09T10:56:00Z">
                          <w:rPr>
                            <w:b/>
                          </w:rPr>
                        </w:rPrChange>
                      </w:rPr>
                      <w:t xml:space="preserve"> </w:t>
                    </w:r>
                    <w:proofErr w:type="spellStart"/>
                    <w:r w:rsidRPr="00B41112">
                      <w:rPr>
                        <w:b/>
                        <w:sz w:val="26"/>
                        <w:szCs w:val="26"/>
                        <w:rPrChange w:id="39042" w:author="Le Minh Nghia" w:date="2019-10-09T10:56:00Z">
                          <w:rPr>
                            <w:b/>
                          </w:rPr>
                        </w:rPrChange>
                      </w:rPr>
                      <w:t>viên</w:t>
                    </w:r>
                    <w:proofErr w:type="spellEnd"/>
                    <w:r w:rsidRPr="00B41112">
                      <w:rPr>
                        <w:b/>
                        <w:sz w:val="26"/>
                        <w:szCs w:val="26"/>
                        <w:rPrChange w:id="39043" w:author="Le Minh Nghia" w:date="2019-10-09T10:56:00Z">
                          <w:rPr>
                            <w:b/>
                          </w:rPr>
                        </w:rPrChange>
                      </w:rPr>
                      <w:t>”</w:t>
                    </w:r>
                  </w:ins>
                </w:p>
                <w:p w:rsidR="00B41112" w:rsidRPr="00B41112" w:rsidRDefault="00B41112">
                  <w:pPr>
                    <w:spacing w:before="120" w:line="264" w:lineRule="auto"/>
                    <w:jc w:val="both"/>
                    <w:rPr>
                      <w:ins w:id="39044" w:author="Le Minh Nghia" w:date="2019-10-09T10:54:00Z"/>
                      <w:sz w:val="26"/>
                      <w:szCs w:val="26"/>
                      <w:rPrChange w:id="39045" w:author="Le Minh Nghia" w:date="2019-10-09T10:56:00Z">
                        <w:rPr>
                          <w:ins w:id="39046" w:author="Le Minh Nghia" w:date="2019-10-09T10:54:00Z"/>
                        </w:rPr>
                      </w:rPrChange>
                    </w:rPr>
                  </w:pPr>
                  <w:ins w:id="39047" w:author="Le Minh Nghia" w:date="2019-10-09T10:54:00Z">
                    <w:r w:rsidRPr="00B41112">
                      <w:rPr>
                        <w:sz w:val="26"/>
                        <w:szCs w:val="26"/>
                        <w:rPrChange w:id="39048" w:author="Le Minh Nghia" w:date="2019-10-09T10:56:00Z">
                          <w:rPr/>
                        </w:rPrChange>
                      </w:rPr>
                      <w:t xml:space="preserve">- </w:t>
                    </w:r>
                    <w:proofErr w:type="spellStart"/>
                    <w:r w:rsidRPr="00B41112">
                      <w:rPr>
                        <w:sz w:val="26"/>
                        <w:szCs w:val="26"/>
                        <w:rPrChange w:id="39049" w:author="Le Minh Nghia" w:date="2019-10-09T10:56:00Z">
                          <w:rPr/>
                        </w:rPrChange>
                      </w:rPr>
                      <w:t>Xậy</w:t>
                    </w:r>
                    <w:proofErr w:type="spellEnd"/>
                    <w:r w:rsidRPr="00B41112">
                      <w:rPr>
                        <w:sz w:val="26"/>
                        <w:szCs w:val="26"/>
                        <w:rPrChange w:id="39050" w:author="Le Minh Nghia" w:date="2019-10-09T10:56:00Z">
                          <w:rPr/>
                        </w:rPrChange>
                      </w:rPr>
                      <w:t xml:space="preserve"> </w:t>
                    </w:r>
                    <w:proofErr w:type="spellStart"/>
                    <w:r w:rsidRPr="00B41112">
                      <w:rPr>
                        <w:sz w:val="26"/>
                        <w:szCs w:val="26"/>
                        <w:rPrChange w:id="39051" w:author="Le Minh Nghia" w:date="2019-10-09T10:56:00Z">
                          <w:rPr/>
                        </w:rPrChange>
                      </w:rPr>
                      <w:t>dựng</w:t>
                    </w:r>
                    <w:proofErr w:type="spellEnd"/>
                    <w:r w:rsidRPr="00B41112">
                      <w:rPr>
                        <w:sz w:val="26"/>
                        <w:szCs w:val="26"/>
                        <w:rPrChange w:id="39052" w:author="Le Minh Nghia" w:date="2019-10-09T10:56:00Z">
                          <w:rPr/>
                        </w:rPrChange>
                      </w:rPr>
                      <w:t xml:space="preserve"> module “</w:t>
                    </w:r>
                    <w:proofErr w:type="spellStart"/>
                    <w:r w:rsidRPr="00B41112">
                      <w:rPr>
                        <w:sz w:val="26"/>
                        <w:szCs w:val="26"/>
                        <w:rPrChange w:id="39053" w:author="Le Minh Nghia" w:date="2019-10-09T10:56:00Z">
                          <w:rPr/>
                        </w:rPrChange>
                      </w:rPr>
                      <w:t>phân</w:t>
                    </w:r>
                    <w:proofErr w:type="spellEnd"/>
                    <w:r w:rsidRPr="00B41112">
                      <w:rPr>
                        <w:sz w:val="26"/>
                        <w:szCs w:val="26"/>
                        <w:rPrChange w:id="39054" w:author="Le Minh Nghia" w:date="2019-10-09T10:56:00Z">
                          <w:rPr/>
                        </w:rPrChange>
                      </w:rPr>
                      <w:t xml:space="preserve"> </w:t>
                    </w:r>
                    <w:proofErr w:type="spellStart"/>
                    <w:r w:rsidRPr="00B41112">
                      <w:rPr>
                        <w:sz w:val="26"/>
                        <w:szCs w:val="26"/>
                        <w:rPrChange w:id="39055" w:author="Le Minh Nghia" w:date="2019-10-09T10:56:00Z">
                          <w:rPr/>
                        </w:rPrChange>
                      </w:rPr>
                      <w:t>hệ</w:t>
                    </w:r>
                    <w:proofErr w:type="spellEnd"/>
                    <w:r w:rsidRPr="00B41112">
                      <w:rPr>
                        <w:sz w:val="26"/>
                        <w:szCs w:val="26"/>
                        <w:rPrChange w:id="39056" w:author="Le Minh Nghia" w:date="2019-10-09T10:56:00Z">
                          <w:rPr/>
                        </w:rPrChange>
                      </w:rPr>
                      <w:t xml:space="preserve"> </w:t>
                    </w:r>
                    <w:proofErr w:type="spellStart"/>
                    <w:r w:rsidRPr="00B41112">
                      <w:rPr>
                        <w:sz w:val="26"/>
                        <w:szCs w:val="26"/>
                        <w:rPrChange w:id="39057" w:author="Le Minh Nghia" w:date="2019-10-09T10:56:00Z">
                          <w:rPr/>
                        </w:rPrChange>
                      </w:rPr>
                      <w:t>quản</w:t>
                    </w:r>
                    <w:proofErr w:type="spellEnd"/>
                    <w:r w:rsidRPr="00B41112">
                      <w:rPr>
                        <w:sz w:val="26"/>
                        <w:szCs w:val="26"/>
                        <w:rPrChange w:id="39058" w:author="Le Minh Nghia" w:date="2019-10-09T10:56:00Z">
                          <w:rPr/>
                        </w:rPrChange>
                      </w:rPr>
                      <w:t xml:space="preserve"> </w:t>
                    </w:r>
                    <w:proofErr w:type="spellStart"/>
                    <w:r w:rsidRPr="00B41112">
                      <w:rPr>
                        <w:sz w:val="26"/>
                        <w:szCs w:val="26"/>
                        <w:rPrChange w:id="39059" w:author="Le Minh Nghia" w:date="2019-10-09T10:56:00Z">
                          <w:rPr/>
                        </w:rPrChange>
                      </w:rPr>
                      <w:t>trị</w:t>
                    </w:r>
                    <w:proofErr w:type="spellEnd"/>
                    <w:r w:rsidRPr="00B41112">
                      <w:rPr>
                        <w:sz w:val="26"/>
                        <w:szCs w:val="26"/>
                        <w:rPrChange w:id="39060" w:author="Le Minh Nghia" w:date="2019-10-09T10:56:00Z">
                          <w:rPr/>
                        </w:rPrChange>
                      </w:rPr>
                      <w:t xml:space="preserve"> </w:t>
                    </w:r>
                    <w:proofErr w:type="spellStart"/>
                    <w:r w:rsidRPr="00B41112">
                      <w:rPr>
                        <w:sz w:val="26"/>
                        <w:szCs w:val="26"/>
                        <w:rPrChange w:id="39061" w:author="Le Minh Nghia" w:date="2019-10-09T10:56:00Z">
                          <w:rPr/>
                        </w:rPrChange>
                      </w:rPr>
                      <w:t>viên</w:t>
                    </w:r>
                    <w:proofErr w:type="spellEnd"/>
                    <w:r w:rsidRPr="00B41112">
                      <w:rPr>
                        <w:sz w:val="26"/>
                        <w:szCs w:val="26"/>
                        <w:rPrChange w:id="39062" w:author="Le Minh Nghia" w:date="2019-10-09T10:56:00Z">
                          <w:rPr/>
                        </w:rPrChange>
                      </w:rPr>
                      <w:t>”.</w:t>
                    </w:r>
                  </w:ins>
                </w:p>
              </w:tc>
              <w:tc>
                <w:tcPr>
                  <w:tcW w:w="2467"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9063" w:author="Le Minh Nghia" w:date="2019-10-09T10:54:00Z"/>
                      <w:sz w:val="26"/>
                      <w:szCs w:val="26"/>
                      <w:rPrChange w:id="39064" w:author="Le Minh Nghia" w:date="2019-10-09T10:56:00Z">
                        <w:rPr>
                          <w:ins w:id="39065" w:author="Le Minh Nghia" w:date="2019-10-09T10:54:00Z"/>
                        </w:rPr>
                      </w:rPrChange>
                    </w:rPr>
                  </w:pPr>
                  <w:ins w:id="39066" w:author="Le Minh Nghia" w:date="2019-10-09T10:54:00Z">
                    <w:r w:rsidRPr="00B41112">
                      <w:rPr>
                        <w:sz w:val="26"/>
                        <w:szCs w:val="26"/>
                        <w:rPrChange w:id="39067" w:author="Le Minh Nghia" w:date="2019-10-09T10:56:00Z">
                          <w:rPr/>
                        </w:rPrChange>
                      </w:rPr>
                      <w:t>Module 1</w:t>
                    </w:r>
                  </w:ins>
                </w:p>
              </w:tc>
              <w:tc>
                <w:tcPr>
                  <w:tcW w:w="1796"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9068" w:author="Le Minh Nghia" w:date="2019-10-09T10:54:00Z"/>
                      <w:sz w:val="26"/>
                      <w:szCs w:val="26"/>
                      <w:rPrChange w:id="39069" w:author="Le Minh Nghia" w:date="2019-10-09T10:56:00Z">
                        <w:rPr>
                          <w:ins w:id="39070" w:author="Le Minh Nghia" w:date="2019-10-09T10:54:00Z"/>
                        </w:rPr>
                      </w:rPrChange>
                    </w:rPr>
                  </w:pPr>
                  <w:ins w:id="39071" w:author="Le Minh Nghia" w:date="2019-10-09T10:54:00Z">
                    <w:r w:rsidRPr="00B41112">
                      <w:rPr>
                        <w:sz w:val="26"/>
                        <w:szCs w:val="26"/>
                        <w:rPrChange w:id="39072" w:author="Le Minh Nghia" w:date="2019-10-09T10:56:00Z">
                          <w:rPr/>
                        </w:rPrChange>
                      </w:rPr>
                      <w:t>1/7/2019</w:t>
                    </w:r>
                  </w:ins>
                </w:p>
                <w:p w:rsidR="00B41112" w:rsidRPr="00B41112" w:rsidRDefault="00B41112">
                  <w:pPr>
                    <w:spacing w:before="120" w:line="264" w:lineRule="auto"/>
                    <w:jc w:val="center"/>
                    <w:rPr>
                      <w:ins w:id="39073" w:author="Le Minh Nghia" w:date="2019-10-09T10:54:00Z"/>
                      <w:sz w:val="26"/>
                      <w:szCs w:val="26"/>
                      <w:rPrChange w:id="39074" w:author="Le Minh Nghia" w:date="2019-10-09T10:56:00Z">
                        <w:rPr>
                          <w:ins w:id="39075" w:author="Le Minh Nghia" w:date="2019-10-09T10:54:00Z"/>
                        </w:rPr>
                      </w:rPrChange>
                    </w:rPr>
                  </w:pPr>
                  <w:proofErr w:type="spellStart"/>
                  <w:ins w:id="39076" w:author="Le Minh Nghia" w:date="2019-10-09T10:54:00Z">
                    <w:r w:rsidRPr="00B41112">
                      <w:rPr>
                        <w:sz w:val="26"/>
                        <w:szCs w:val="26"/>
                        <w:rPrChange w:id="39077" w:author="Le Minh Nghia" w:date="2019-10-09T10:56:00Z">
                          <w:rPr/>
                        </w:rPrChange>
                      </w:rPr>
                      <w:t>Đến</w:t>
                    </w:r>
                    <w:proofErr w:type="spellEnd"/>
                    <w:r w:rsidRPr="00B41112">
                      <w:rPr>
                        <w:sz w:val="26"/>
                        <w:szCs w:val="26"/>
                        <w:rPrChange w:id="39078" w:author="Le Minh Nghia" w:date="2019-10-09T10:56:00Z">
                          <w:rPr/>
                        </w:rPrChange>
                      </w:rPr>
                      <w:t xml:space="preserve"> </w:t>
                    </w:r>
                  </w:ins>
                </w:p>
                <w:p w:rsidR="00B41112" w:rsidRPr="00B41112" w:rsidRDefault="00B41112">
                  <w:pPr>
                    <w:spacing w:before="120" w:line="264" w:lineRule="auto"/>
                    <w:jc w:val="center"/>
                    <w:rPr>
                      <w:ins w:id="39079" w:author="Le Minh Nghia" w:date="2019-10-09T10:54:00Z"/>
                      <w:sz w:val="26"/>
                      <w:szCs w:val="26"/>
                      <w:rPrChange w:id="39080" w:author="Le Minh Nghia" w:date="2019-10-09T10:56:00Z">
                        <w:rPr>
                          <w:ins w:id="39081" w:author="Le Minh Nghia" w:date="2019-10-09T10:54:00Z"/>
                        </w:rPr>
                      </w:rPrChange>
                    </w:rPr>
                  </w:pPr>
                  <w:ins w:id="39082" w:author="Le Minh Nghia" w:date="2019-10-09T10:54:00Z">
                    <w:r w:rsidRPr="00B41112">
                      <w:rPr>
                        <w:sz w:val="26"/>
                        <w:szCs w:val="26"/>
                        <w:rPrChange w:id="39083" w:author="Le Minh Nghia" w:date="2019-10-09T10:56:00Z">
                          <w:rPr/>
                        </w:rPrChange>
                      </w:rPr>
                      <w:t>15/8/2019</w:t>
                    </w:r>
                  </w:ins>
                </w:p>
              </w:tc>
              <w:tc>
                <w:tcPr>
                  <w:tcW w:w="1900" w:type="dxa"/>
                  <w:tcBorders>
                    <w:top w:val="single" w:sz="4" w:space="0" w:color="auto"/>
                    <w:left w:val="single" w:sz="4" w:space="0" w:color="auto"/>
                    <w:bottom w:val="single" w:sz="4" w:space="0" w:color="auto"/>
                    <w:right w:val="nil"/>
                  </w:tcBorders>
                  <w:noWrap/>
                  <w:hideMark/>
                </w:tcPr>
                <w:p w:rsidR="00B41112" w:rsidRPr="00B41112" w:rsidRDefault="00B41112">
                  <w:pPr>
                    <w:spacing w:before="120" w:line="264" w:lineRule="auto"/>
                    <w:jc w:val="center"/>
                    <w:rPr>
                      <w:ins w:id="39084" w:author="Le Minh Nghia" w:date="2019-10-09T10:54:00Z"/>
                      <w:sz w:val="26"/>
                      <w:szCs w:val="26"/>
                      <w:rPrChange w:id="39085" w:author="Le Minh Nghia" w:date="2019-10-09T10:56:00Z">
                        <w:rPr>
                          <w:ins w:id="39086" w:author="Le Minh Nghia" w:date="2019-10-09T10:54:00Z"/>
                        </w:rPr>
                      </w:rPrChange>
                    </w:rPr>
                  </w:pPr>
                  <w:proofErr w:type="spellStart"/>
                  <w:ins w:id="39087" w:author="Le Minh Nghia" w:date="2019-10-09T10:54:00Z">
                    <w:r w:rsidRPr="00B41112">
                      <w:rPr>
                        <w:sz w:val="26"/>
                        <w:szCs w:val="26"/>
                        <w:rPrChange w:id="39088" w:author="Le Minh Nghia" w:date="2019-10-09T10:56:00Z">
                          <w:rPr/>
                        </w:rPrChange>
                      </w:rPr>
                      <w:t>Hồ</w:t>
                    </w:r>
                    <w:proofErr w:type="spellEnd"/>
                    <w:r w:rsidRPr="00B41112">
                      <w:rPr>
                        <w:sz w:val="26"/>
                        <w:szCs w:val="26"/>
                        <w:rPrChange w:id="39089" w:author="Le Minh Nghia" w:date="2019-10-09T10:56:00Z">
                          <w:rPr/>
                        </w:rPrChange>
                      </w:rPr>
                      <w:t xml:space="preserve"> </w:t>
                    </w:r>
                    <w:proofErr w:type="spellStart"/>
                    <w:r w:rsidRPr="00B41112">
                      <w:rPr>
                        <w:sz w:val="26"/>
                        <w:szCs w:val="26"/>
                        <w:rPrChange w:id="39090" w:author="Le Minh Nghia" w:date="2019-10-09T10:56:00Z">
                          <w:rPr/>
                        </w:rPrChange>
                      </w:rPr>
                      <w:t>Hửu</w:t>
                    </w:r>
                    <w:proofErr w:type="spellEnd"/>
                    <w:r w:rsidRPr="00B41112">
                      <w:rPr>
                        <w:sz w:val="26"/>
                        <w:szCs w:val="26"/>
                        <w:rPrChange w:id="39091" w:author="Le Minh Nghia" w:date="2019-10-09T10:56:00Z">
                          <w:rPr/>
                        </w:rPrChange>
                      </w:rPr>
                      <w:t xml:space="preserve"> </w:t>
                    </w:r>
                    <w:proofErr w:type="spellStart"/>
                    <w:r w:rsidRPr="00B41112">
                      <w:rPr>
                        <w:sz w:val="26"/>
                        <w:szCs w:val="26"/>
                        <w:rPrChange w:id="39092" w:author="Le Minh Nghia" w:date="2019-10-09T10:56:00Z">
                          <w:rPr/>
                        </w:rPrChange>
                      </w:rPr>
                      <w:t>Khánh</w:t>
                    </w:r>
                    <w:proofErr w:type="spellEnd"/>
                    <w:r w:rsidRPr="00B41112">
                      <w:rPr>
                        <w:sz w:val="26"/>
                        <w:szCs w:val="26"/>
                        <w:rPrChange w:id="39093" w:author="Le Minh Nghia" w:date="2019-10-09T10:56:00Z">
                          <w:rPr/>
                        </w:rPrChange>
                      </w:rPr>
                      <w:t xml:space="preserve">: 15 </w:t>
                    </w:r>
                    <w:proofErr w:type="spellStart"/>
                    <w:r w:rsidRPr="00B41112">
                      <w:rPr>
                        <w:sz w:val="26"/>
                        <w:szCs w:val="26"/>
                        <w:rPrChange w:id="39094" w:author="Le Minh Nghia" w:date="2019-10-09T10:56:00Z">
                          <w:rPr/>
                        </w:rPrChange>
                      </w:rPr>
                      <w:t>ngày</w:t>
                    </w:r>
                    <w:proofErr w:type="spellEnd"/>
                  </w:ins>
                </w:p>
                <w:p w:rsidR="00B41112" w:rsidRPr="00B41112" w:rsidRDefault="00B41112">
                  <w:pPr>
                    <w:spacing w:before="120" w:line="264" w:lineRule="auto"/>
                    <w:jc w:val="center"/>
                    <w:rPr>
                      <w:ins w:id="39095" w:author="Le Minh Nghia" w:date="2019-10-09T10:54:00Z"/>
                      <w:sz w:val="26"/>
                      <w:szCs w:val="26"/>
                      <w:rPrChange w:id="39096" w:author="Le Minh Nghia" w:date="2019-10-09T10:56:00Z">
                        <w:rPr>
                          <w:ins w:id="39097" w:author="Le Minh Nghia" w:date="2019-10-09T10:54:00Z"/>
                        </w:rPr>
                      </w:rPrChange>
                    </w:rPr>
                  </w:pPr>
                  <w:ins w:id="39098" w:author="Le Minh Nghia" w:date="2019-10-09T10:54:00Z">
                    <w:r w:rsidRPr="00B41112">
                      <w:rPr>
                        <w:sz w:val="26"/>
                        <w:szCs w:val="26"/>
                        <w:rPrChange w:id="39099" w:author="Le Minh Nghia" w:date="2019-10-09T10:56:00Z">
                          <w:rPr/>
                        </w:rPrChange>
                      </w:rPr>
                      <w:t xml:space="preserve">Phan </w:t>
                    </w:r>
                    <w:proofErr w:type="spellStart"/>
                    <w:r w:rsidRPr="00B41112">
                      <w:rPr>
                        <w:sz w:val="26"/>
                        <w:szCs w:val="26"/>
                        <w:rPrChange w:id="39100" w:author="Le Minh Nghia" w:date="2019-10-09T10:56:00Z">
                          <w:rPr/>
                        </w:rPrChange>
                      </w:rPr>
                      <w:t>Lạc</w:t>
                    </w:r>
                    <w:proofErr w:type="spellEnd"/>
                    <w:r w:rsidRPr="00B41112">
                      <w:rPr>
                        <w:sz w:val="26"/>
                        <w:szCs w:val="26"/>
                        <w:rPrChange w:id="39101" w:author="Le Minh Nghia" w:date="2019-10-09T10:56:00Z">
                          <w:rPr/>
                        </w:rPrChange>
                      </w:rPr>
                      <w:t xml:space="preserve"> </w:t>
                    </w:r>
                    <w:proofErr w:type="spellStart"/>
                    <w:r w:rsidRPr="00B41112">
                      <w:rPr>
                        <w:sz w:val="26"/>
                        <w:szCs w:val="26"/>
                        <w:rPrChange w:id="39102" w:author="Le Minh Nghia" w:date="2019-10-09T10:56:00Z">
                          <w:rPr/>
                        </w:rPrChange>
                      </w:rPr>
                      <w:t>Em</w:t>
                    </w:r>
                    <w:proofErr w:type="spellEnd"/>
                    <w:r w:rsidRPr="00B41112">
                      <w:rPr>
                        <w:sz w:val="26"/>
                        <w:szCs w:val="26"/>
                        <w:rPrChange w:id="39103" w:author="Le Minh Nghia" w:date="2019-10-09T10:56:00Z">
                          <w:rPr/>
                        </w:rPrChange>
                      </w:rPr>
                      <w:t xml:space="preserve">:  15 </w:t>
                    </w:r>
                    <w:proofErr w:type="spellStart"/>
                    <w:r w:rsidRPr="00B41112">
                      <w:rPr>
                        <w:sz w:val="26"/>
                        <w:szCs w:val="26"/>
                        <w:rPrChange w:id="39104" w:author="Le Minh Nghia" w:date="2019-10-09T10:56:00Z">
                          <w:rPr/>
                        </w:rPrChange>
                      </w:rPr>
                      <w:t>ngày</w:t>
                    </w:r>
                    <w:proofErr w:type="spellEnd"/>
                  </w:ins>
                </w:p>
                <w:p w:rsidR="00B41112" w:rsidRPr="00B41112" w:rsidRDefault="00B41112">
                  <w:pPr>
                    <w:spacing w:before="120" w:line="264" w:lineRule="auto"/>
                    <w:jc w:val="center"/>
                    <w:rPr>
                      <w:ins w:id="39105" w:author="Le Minh Nghia" w:date="2019-10-09T10:54:00Z"/>
                      <w:sz w:val="26"/>
                      <w:szCs w:val="26"/>
                      <w:rPrChange w:id="39106" w:author="Le Minh Nghia" w:date="2019-10-09T10:56:00Z">
                        <w:rPr>
                          <w:ins w:id="39107" w:author="Le Minh Nghia" w:date="2019-10-09T10:54:00Z"/>
                        </w:rPr>
                      </w:rPrChange>
                    </w:rPr>
                  </w:pPr>
                  <w:ins w:id="39108" w:author="Le Minh Nghia" w:date="2019-10-09T10:54:00Z">
                    <w:r w:rsidRPr="00B41112">
                      <w:rPr>
                        <w:sz w:val="26"/>
                        <w:szCs w:val="26"/>
                        <w:rPrChange w:id="39109" w:author="Le Minh Nghia" w:date="2019-10-09T10:56:00Z">
                          <w:rPr/>
                        </w:rPrChange>
                      </w:rPr>
                      <w:t xml:space="preserve">Lê Minh </w:t>
                    </w:r>
                    <w:proofErr w:type="spellStart"/>
                    <w:r w:rsidRPr="00B41112">
                      <w:rPr>
                        <w:sz w:val="26"/>
                        <w:szCs w:val="26"/>
                        <w:rPrChange w:id="39110" w:author="Le Minh Nghia" w:date="2019-10-09T10:56:00Z">
                          <w:rPr/>
                        </w:rPrChange>
                      </w:rPr>
                      <w:t>Nghĩa</w:t>
                    </w:r>
                    <w:proofErr w:type="spellEnd"/>
                    <w:r w:rsidRPr="00B41112">
                      <w:rPr>
                        <w:sz w:val="26"/>
                        <w:szCs w:val="26"/>
                        <w:rPrChange w:id="39111" w:author="Le Minh Nghia" w:date="2019-10-09T10:56:00Z">
                          <w:rPr/>
                        </w:rPrChange>
                      </w:rPr>
                      <w:t xml:space="preserve">: 15 </w:t>
                    </w:r>
                    <w:proofErr w:type="spellStart"/>
                    <w:r w:rsidRPr="00B41112">
                      <w:rPr>
                        <w:sz w:val="26"/>
                        <w:szCs w:val="26"/>
                        <w:rPrChange w:id="39112" w:author="Le Minh Nghia" w:date="2019-10-09T10:56:00Z">
                          <w:rPr/>
                        </w:rPrChange>
                      </w:rPr>
                      <w:t>ngày</w:t>
                    </w:r>
                    <w:proofErr w:type="spellEnd"/>
                    <w:r w:rsidRPr="00B41112">
                      <w:rPr>
                        <w:sz w:val="26"/>
                        <w:szCs w:val="26"/>
                        <w:rPrChange w:id="39113" w:author="Le Minh Nghia" w:date="2019-10-09T10:56:00Z">
                          <w:rPr/>
                        </w:rPrChange>
                      </w:rPr>
                      <w:t xml:space="preserve"> </w:t>
                    </w:r>
                  </w:ins>
                </w:p>
              </w:tc>
            </w:tr>
            <w:tr w:rsidR="00B41112" w:rsidRPr="00B41112">
              <w:trPr>
                <w:trHeight w:val="1669"/>
                <w:jc w:val="center"/>
                <w:ins w:id="39114" w:author="Le Minh Nghia" w:date="2019-10-09T10:54:00Z"/>
              </w:trPr>
              <w:tc>
                <w:tcPr>
                  <w:tcW w:w="834" w:type="dxa"/>
                  <w:tcBorders>
                    <w:top w:val="single" w:sz="4" w:space="0" w:color="auto"/>
                    <w:left w:val="nil"/>
                    <w:bottom w:val="single" w:sz="4" w:space="0" w:color="auto"/>
                    <w:right w:val="single" w:sz="4" w:space="0" w:color="auto"/>
                  </w:tcBorders>
                  <w:noWrap/>
                  <w:hideMark/>
                </w:tcPr>
                <w:p w:rsidR="00B41112" w:rsidRPr="00B41112" w:rsidRDefault="00B41112">
                  <w:pPr>
                    <w:spacing w:before="120" w:line="264" w:lineRule="auto"/>
                    <w:jc w:val="center"/>
                    <w:rPr>
                      <w:ins w:id="39115" w:author="Le Minh Nghia" w:date="2019-10-09T10:54:00Z"/>
                      <w:sz w:val="26"/>
                      <w:szCs w:val="26"/>
                      <w:rPrChange w:id="39116" w:author="Le Minh Nghia" w:date="2019-10-09T10:56:00Z">
                        <w:rPr>
                          <w:ins w:id="39117" w:author="Le Minh Nghia" w:date="2019-10-09T10:54:00Z"/>
                        </w:rPr>
                      </w:rPrChange>
                    </w:rPr>
                  </w:pPr>
                  <w:ins w:id="39118" w:author="Le Minh Nghia" w:date="2019-10-09T10:54:00Z">
                    <w:r w:rsidRPr="00B41112">
                      <w:rPr>
                        <w:sz w:val="26"/>
                        <w:szCs w:val="26"/>
                        <w:rPrChange w:id="39119" w:author="Le Minh Nghia" w:date="2019-10-09T10:56:00Z">
                          <w:rPr/>
                        </w:rPrChange>
                      </w:rPr>
                      <w:t>3.</w:t>
                    </w:r>
                  </w:ins>
                </w:p>
              </w:tc>
              <w:tc>
                <w:tcPr>
                  <w:tcW w:w="3527"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9120" w:author="Le Minh Nghia" w:date="2019-10-09T10:54:00Z"/>
                      <w:b/>
                      <w:sz w:val="26"/>
                      <w:szCs w:val="26"/>
                      <w:rPrChange w:id="39121" w:author="Le Minh Nghia" w:date="2019-10-09T10:56:00Z">
                        <w:rPr>
                          <w:ins w:id="39122" w:author="Le Minh Nghia" w:date="2019-10-09T10:54:00Z"/>
                          <w:b/>
                        </w:rPr>
                      </w:rPrChange>
                    </w:rPr>
                  </w:pPr>
                  <w:proofErr w:type="spellStart"/>
                  <w:ins w:id="39123" w:author="Le Minh Nghia" w:date="2019-10-09T10:54:00Z">
                    <w:r w:rsidRPr="00B41112">
                      <w:rPr>
                        <w:b/>
                        <w:sz w:val="26"/>
                        <w:szCs w:val="26"/>
                        <w:rPrChange w:id="39124" w:author="Le Minh Nghia" w:date="2019-10-09T10:56:00Z">
                          <w:rPr>
                            <w:b/>
                          </w:rPr>
                        </w:rPrChange>
                      </w:rPr>
                      <w:t>Tìm</w:t>
                    </w:r>
                    <w:proofErr w:type="spellEnd"/>
                    <w:r w:rsidRPr="00B41112">
                      <w:rPr>
                        <w:b/>
                        <w:sz w:val="26"/>
                        <w:szCs w:val="26"/>
                        <w:rPrChange w:id="39125" w:author="Le Minh Nghia" w:date="2019-10-09T10:56:00Z">
                          <w:rPr>
                            <w:b/>
                          </w:rPr>
                        </w:rPrChange>
                      </w:rPr>
                      <w:t xml:space="preserve"> </w:t>
                    </w:r>
                    <w:proofErr w:type="spellStart"/>
                    <w:r w:rsidRPr="00B41112">
                      <w:rPr>
                        <w:b/>
                        <w:sz w:val="26"/>
                        <w:szCs w:val="26"/>
                        <w:rPrChange w:id="39126" w:author="Le Minh Nghia" w:date="2019-10-09T10:56:00Z">
                          <w:rPr>
                            <w:b/>
                          </w:rPr>
                        </w:rPrChange>
                      </w:rPr>
                      <w:t>hiểu</w:t>
                    </w:r>
                    <w:proofErr w:type="spellEnd"/>
                    <w:r w:rsidRPr="00B41112">
                      <w:rPr>
                        <w:b/>
                        <w:sz w:val="26"/>
                        <w:szCs w:val="26"/>
                        <w:rPrChange w:id="39127" w:author="Le Minh Nghia" w:date="2019-10-09T10:56:00Z">
                          <w:rPr>
                            <w:b/>
                          </w:rPr>
                        </w:rPrChange>
                      </w:rPr>
                      <w:t xml:space="preserve"> </w:t>
                    </w:r>
                    <w:proofErr w:type="spellStart"/>
                    <w:r w:rsidRPr="00B41112">
                      <w:rPr>
                        <w:b/>
                        <w:sz w:val="26"/>
                        <w:szCs w:val="26"/>
                        <w:rPrChange w:id="39128" w:author="Le Minh Nghia" w:date="2019-10-09T10:56:00Z">
                          <w:rPr>
                            <w:b/>
                          </w:rPr>
                        </w:rPrChange>
                      </w:rPr>
                      <w:t>và</w:t>
                    </w:r>
                    <w:proofErr w:type="spellEnd"/>
                    <w:r w:rsidRPr="00B41112">
                      <w:rPr>
                        <w:b/>
                        <w:sz w:val="26"/>
                        <w:szCs w:val="26"/>
                        <w:rPrChange w:id="39129" w:author="Le Minh Nghia" w:date="2019-10-09T10:56:00Z">
                          <w:rPr>
                            <w:b/>
                          </w:rPr>
                        </w:rPrChange>
                      </w:rPr>
                      <w:t xml:space="preserve"> </w:t>
                    </w:r>
                    <w:proofErr w:type="spellStart"/>
                    <w:r w:rsidRPr="00B41112">
                      <w:rPr>
                        <w:b/>
                        <w:sz w:val="26"/>
                        <w:szCs w:val="26"/>
                        <w:rPrChange w:id="39130" w:author="Le Minh Nghia" w:date="2019-10-09T10:56:00Z">
                          <w:rPr>
                            <w:b/>
                          </w:rPr>
                        </w:rPrChange>
                      </w:rPr>
                      <w:t>xây</w:t>
                    </w:r>
                    <w:proofErr w:type="spellEnd"/>
                    <w:r w:rsidRPr="00B41112">
                      <w:rPr>
                        <w:b/>
                        <w:sz w:val="26"/>
                        <w:szCs w:val="26"/>
                        <w:rPrChange w:id="39131" w:author="Le Minh Nghia" w:date="2019-10-09T10:56:00Z">
                          <w:rPr>
                            <w:b/>
                          </w:rPr>
                        </w:rPrChange>
                      </w:rPr>
                      <w:t xml:space="preserve"> </w:t>
                    </w:r>
                    <w:proofErr w:type="spellStart"/>
                    <w:r w:rsidRPr="00B41112">
                      <w:rPr>
                        <w:b/>
                        <w:sz w:val="26"/>
                        <w:szCs w:val="26"/>
                        <w:rPrChange w:id="39132" w:author="Le Minh Nghia" w:date="2019-10-09T10:56:00Z">
                          <w:rPr>
                            <w:b/>
                          </w:rPr>
                        </w:rPrChange>
                      </w:rPr>
                      <w:t>dựng</w:t>
                    </w:r>
                    <w:proofErr w:type="spellEnd"/>
                    <w:r w:rsidRPr="00B41112">
                      <w:rPr>
                        <w:b/>
                        <w:sz w:val="26"/>
                        <w:szCs w:val="26"/>
                        <w:rPrChange w:id="39133" w:author="Le Minh Nghia" w:date="2019-10-09T10:56:00Z">
                          <w:rPr>
                            <w:b/>
                          </w:rPr>
                        </w:rPrChange>
                      </w:rPr>
                      <w:t xml:space="preserve"> module “</w:t>
                    </w:r>
                    <w:proofErr w:type="spellStart"/>
                    <w:r w:rsidRPr="00B41112">
                      <w:rPr>
                        <w:b/>
                        <w:sz w:val="26"/>
                        <w:szCs w:val="26"/>
                        <w:rPrChange w:id="39134" w:author="Le Minh Nghia" w:date="2019-10-09T10:56:00Z">
                          <w:rPr>
                            <w:b/>
                          </w:rPr>
                        </w:rPrChange>
                      </w:rPr>
                      <w:t>phân</w:t>
                    </w:r>
                    <w:proofErr w:type="spellEnd"/>
                    <w:r w:rsidRPr="00B41112">
                      <w:rPr>
                        <w:b/>
                        <w:sz w:val="26"/>
                        <w:szCs w:val="26"/>
                        <w:rPrChange w:id="39135" w:author="Le Minh Nghia" w:date="2019-10-09T10:56:00Z">
                          <w:rPr>
                            <w:b/>
                          </w:rPr>
                        </w:rPrChange>
                      </w:rPr>
                      <w:t xml:space="preserve"> </w:t>
                    </w:r>
                    <w:proofErr w:type="spellStart"/>
                    <w:r w:rsidRPr="00B41112">
                      <w:rPr>
                        <w:b/>
                        <w:sz w:val="26"/>
                        <w:szCs w:val="26"/>
                        <w:rPrChange w:id="39136" w:author="Le Minh Nghia" w:date="2019-10-09T10:56:00Z">
                          <w:rPr>
                            <w:b/>
                          </w:rPr>
                        </w:rPrChange>
                      </w:rPr>
                      <w:t>hệ</w:t>
                    </w:r>
                    <w:proofErr w:type="spellEnd"/>
                    <w:r w:rsidRPr="00B41112">
                      <w:rPr>
                        <w:b/>
                        <w:sz w:val="26"/>
                        <w:szCs w:val="26"/>
                        <w:rPrChange w:id="39137" w:author="Le Minh Nghia" w:date="2019-10-09T10:56:00Z">
                          <w:rPr>
                            <w:b/>
                          </w:rPr>
                        </w:rPrChange>
                      </w:rPr>
                      <w:t xml:space="preserve"> </w:t>
                    </w:r>
                    <w:proofErr w:type="spellStart"/>
                    <w:r w:rsidRPr="00B41112">
                      <w:rPr>
                        <w:b/>
                        <w:sz w:val="26"/>
                        <w:szCs w:val="26"/>
                        <w:rPrChange w:id="39138" w:author="Le Minh Nghia" w:date="2019-10-09T10:56:00Z">
                          <w:rPr>
                            <w:b/>
                          </w:rPr>
                        </w:rPrChange>
                      </w:rPr>
                      <w:t>cựu</w:t>
                    </w:r>
                    <w:proofErr w:type="spellEnd"/>
                    <w:r w:rsidRPr="00B41112">
                      <w:rPr>
                        <w:b/>
                        <w:sz w:val="26"/>
                        <w:szCs w:val="26"/>
                        <w:rPrChange w:id="39139" w:author="Le Minh Nghia" w:date="2019-10-09T10:56:00Z">
                          <w:rPr>
                            <w:b/>
                          </w:rPr>
                        </w:rPrChange>
                      </w:rPr>
                      <w:t xml:space="preserve"> </w:t>
                    </w:r>
                    <w:proofErr w:type="spellStart"/>
                    <w:r w:rsidRPr="00B41112">
                      <w:rPr>
                        <w:b/>
                        <w:sz w:val="26"/>
                        <w:szCs w:val="26"/>
                        <w:rPrChange w:id="39140" w:author="Le Minh Nghia" w:date="2019-10-09T10:56:00Z">
                          <w:rPr>
                            <w:b/>
                          </w:rPr>
                        </w:rPrChange>
                      </w:rPr>
                      <w:t>sinh</w:t>
                    </w:r>
                    <w:proofErr w:type="spellEnd"/>
                    <w:r w:rsidRPr="00B41112">
                      <w:rPr>
                        <w:b/>
                        <w:sz w:val="26"/>
                        <w:szCs w:val="26"/>
                        <w:rPrChange w:id="39141" w:author="Le Minh Nghia" w:date="2019-10-09T10:56:00Z">
                          <w:rPr>
                            <w:b/>
                          </w:rPr>
                        </w:rPrChange>
                      </w:rPr>
                      <w:t xml:space="preserve"> </w:t>
                    </w:r>
                    <w:proofErr w:type="spellStart"/>
                    <w:r w:rsidRPr="00B41112">
                      <w:rPr>
                        <w:b/>
                        <w:sz w:val="26"/>
                        <w:szCs w:val="26"/>
                        <w:rPrChange w:id="39142" w:author="Le Minh Nghia" w:date="2019-10-09T10:56:00Z">
                          <w:rPr>
                            <w:b/>
                          </w:rPr>
                        </w:rPrChange>
                      </w:rPr>
                      <w:t>viên</w:t>
                    </w:r>
                    <w:proofErr w:type="spellEnd"/>
                    <w:r w:rsidRPr="00B41112">
                      <w:rPr>
                        <w:b/>
                        <w:sz w:val="26"/>
                        <w:szCs w:val="26"/>
                        <w:rPrChange w:id="39143" w:author="Le Minh Nghia" w:date="2019-10-09T10:56:00Z">
                          <w:rPr>
                            <w:b/>
                          </w:rPr>
                        </w:rPrChange>
                      </w:rPr>
                      <w:t>”</w:t>
                    </w:r>
                  </w:ins>
                </w:p>
                <w:p w:rsidR="00B41112" w:rsidRPr="00B41112" w:rsidRDefault="00B41112">
                  <w:pPr>
                    <w:spacing w:before="120" w:line="264" w:lineRule="auto"/>
                    <w:jc w:val="both"/>
                    <w:rPr>
                      <w:ins w:id="39144" w:author="Le Minh Nghia" w:date="2019-10-09T10:54:00Z"/>
                      <w:sz w:val="26"/>
                      <w:szCs w:val="26"/>
                      <w:rPrChange w:id="39145" w:author="Le Minh Nghia" w:date="2019-10-09T10:56:00Z">
                        <w:rPr>
                          <w:ins w:id="39146" w:author="Le Minh Nghia" w:date="2019-10-09T10:54:00Z"/>
                        </w:rPr>
                      </w:rPrChange>
                    </w:rPr>
                  </w:pPr>
                  <w:ins w:id="39147" w:author="Le Minh Nghia" w:date="2019-10-09T10:54:00Z">
                    <w:r w:rsidRPr="00B41112">
                      <w:rPr>
                        <w:sz w:val="26"/>
                        <w:szCs w:val="26"/>
                        <w:rPrChange w:id="39148" w:author="Le Minh Nghia" w:date="2019-10-09T10:56:00Z">
                          <w:rPr/>
                        </w:rPrChange>
                      </w:rPr>
                      <w:t xml:space="preserve">- </w:t>
                    </w:r>
                    <w:proofErr w:type="spellStart"/>
                    <w:r w:rsidRPr="00B41112">
                      <w:rPr>
                        <w:sz w:val="26"/>
                        <w:szCs w:val="26"/>
                        <w:rPrChange w:id="39149" w:author="Le Minh Nghia" w:date="2019-10-09T10:56:00Z">
                          <w:rPr/>
                        </w:rPrChange>
                      </w:rPr>
                      <w:t>Xây</w:t>
                    </w:r>
                    <w:proofErr w:type="spellEnd"/>
                    <w:r w:rsidRPr="00B41112">
                      <w:rPr>
                        <w:sz w:val="26"/>
                        <w:szCs w:val="26"/>
                        <w:rPrChange w:id="39150" w:author="Le Minh Nghia" w:date="2019-10-09T10:56:00Z">
                          <w:rPr/>
                        </w:rPrChange>
                      </w:rPr>
                      <w:t xml:space="preserve"> </w:t>
                    </w:r>
                    <w:proofErr w:type="spellStart"/>
                    <w:r w:rsidRPr="00B41112">
                      <w:rPr>
                        <w:sz w:val="26"/>
                        <w:szCs w:val="26"/>
                        <w:rPrChange w:id="39151" w:author="Le Minh Nghia" w:date="2019-10-09T10:56:00Z">
                          <w:rPr/>
                        </w:rPrChange>
                      </w:rPr>
                      <w:t>dựng</w:t>
                    </w:r>
                    <w:proofErr w:type="spellEnd"/>
                    <w:r w:rsidRPr="00B41112">
                      <w:rPr>
                        <w:sz w:val="26"/>
                        <w:szCs w:val="26"/>
                        <w:rPrChange w:id="39152" w:author="Le Minh Nghia" w:date="2019-10-09T10:56:00Z">
                          <w:rPr/>
                        </w:rPrChange>
                      </w:rPr>
                      <w:t xml:space="preserve"> module “</w:t>
                    </w:r>
                    <w:proofErr w:type="spellStart"/>
                    <w:r w:rsidRPr="00B41112">
                      <w:rPr>
                        <w:sz w:val="26"/>
                        <w:szCs w:val="26"/>
                        <w:rPrChange w:id="39153" w:author="Le Minh Nghia" w:date="2019-10-09T10:56:00Z">
                          <w:rPr/>
                        </w:rPrChange>
                      </w:rPr>
                      <w:t>phân</w:t>
                    </w:r>
                    <w:proofErr w:type="spellEnd"/>
                    <w:r w:rsidRPr="00B41112">
                      <w:rPr>
                        <w:sz w:val="26"/>
                        <w:szCs w:val="26"/>
                        <w:rPrChange w:id="39154" w:author="Le Minh Nghia" w:date="2019-10-09T10:56:00Z">
                          <w:rPr/>
                        </w:rPrChange>
                      </w:rPr>
                      <w:t xml:space="preserve"> </w:t>
                    </w:r>
                    <w:proofErr w:type="spellStart"/>
                    <w:r w:rsidRPr="00B41112">
                      <w:rPr>
                        <w:sz w:val="26"/>
                        <w:szCs w:val="26"/>
                        <w:rPrChange w:id="39155" w:author="Le Minh Nghia" w:date="2019-10-09T10:56:00Z">
                          <w:rPr/>
                        </w:rPrChange>
                      </w:rPr>
                      <w:t>hệ</w:t>
                    </w:r>
                    <w:proofErr w:type="spellEnd"/>
                    <w:r w:rsidRPr="00B41112">
                      <w:rPr>
                        <w:sz w:val="26"/>
                        <w:szCs w:val="26"/>
                        <w:rPrChange w:id="39156" w:author="Le Minh Nghia" w:date="2019-10-09T10:56:00Z">
                          <w:rPr/>
                        </w:rPrChange>
                      </w:rPr>
                      <w:t xml:space="preserve"> </w:t>
                    </w:r>
                    <w:proofErr w:type="spellStart"/>
                    <w:r w:rsidRPr="00B41112">
                      <w:rPr>
                        <w:sz w:val="26"/>
                        <w:szCs w:val="26"/>
                        <w:rPrChange w:id="39157" w:author="Le Minh Nghia" w:date="2019-10-09T10:56:00Z">
                          <w:rPr/>
                        </w:rPrChange>
                      </w:rPr>
                      <w:t>cựu</w:t>
                    </w:r>
                    <w:proofErr w:type="spellEnd"/>
                    <w:r w:rsidRPr="00B41112">
                      <w:rPr>
                        <w:sz w:val="26"/>
                        <w:szCs w:val="26"/>
                        <w:rPrChange w:id="39158" w:author="Le Minh Nghia" w:date="2019-10-09T10:56:00Z">
                          <w:rPr/>
                        </w:rPrChange>
                      </w:rPr>
                      <w:t xml:space="preserve"> </w:t>
                    </w:r>
                    <w:proofErr w:type="spellStart"/>
                    <w:r w:rsidRPr="00B41112">
                      <w:rPr>
                        <w:sz w:val="26"/>
                        <w:szCs w:val="26"/>
                        <w:rPrChange w:id="39159" w:author="Le Minh Nghia" w:date="2019-10-09T10:56:00Z">
                          <w:rPr/>
                        </w:rPrChange>
                      </w:rPr>
                      <w:t>sinh</w:t>
                    </w:r>
                    <w:proofErr w:type="spellEnd"/>
                    <w:r w:rsidRPr="00B41112">
                      <w:rPr>
                        <w:sz w:val="26"/>
                        <w:szCs w:val="26"/>
                        <w:rPrChange w:id="39160" w:author="Le Minh Nghia" w:date="2019-10-09T10:56:00Z">
                          <w:rPr/>
                        </w:rPrChange>
                      </w:rPr>
                      <w:t xml:space="preserve"> </w:t>
                    </w:r>
                    <w:proofErr w:type="spellStart"/>
                    <w:r w:rsidRPr="00B41112">
                      <w:rPr>
                        <w:sz w:val="26"/>
                        <w:szCs w:val="26"/>
                        <w:rPrChange w:id="39161" w:author="Le Minh Nghia" w:date="2019-10-09T10:56:00Z">
                          <w:rPr/>
                        </w:rPrChange>
                      </w:rPr>
                      <w:t>viên</w:t>
                    </w:r>
                    <w:proofErr w:type="spellEnd"/>
                    <w:r w:rsidRPr="00B41112">
                      <w:rPr>
                        <w:sz w:val="26"/>
                        <w:szCs w:val="26"/>
                        <w:rPrChange w:id="39162" w:author="Le Minh Nghia" w:date="2019-10-09T10:56:00Z">
                          <w:rPr/>
                        </w:rPrChange>
                      </w:rPr>
                      <w:t>”.</w:t>
                    </w:r>
                  </w:ins>
                </w:p>
              </w:tc>
              <w:tc>
                <w:tcPr>
                  <w:tcW w:w="2467"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9163" w:author="Le Minh Nghia" w:date="2019-10-09T10:54:00Z"/>
                      <w:sz w:val="26"/>
                      <w:szCs w:val="26"/>
                      <w:rPrChange w:id="39164" w:author="Le Minh Nghia" w:date="2019-10-09T10:56:00Z">
                        <w:rPr>
                          <w:ins w:id="39165" w:author="Le Minh Nghia" w:date="2019-10-09T10:54:00Z"/>
                        </w:rPr>
                      </w:rPrChange>
                    </w:rPr>
                  </w:pPr>
                  <w:ins w:id="39166" w:author="Le Minh Nghia" w:date="2019-10-09T10:54:00Z">
                    <w:r w:rsidRPr="00B41112">
                      <w:rPr>
                        <w:sz w:val="26"/>
                        <w:szCs w:val="26"/>
                        <w:rPrChange w:id="39167" w:author="Le Minh Nghia" w:date="2019-10-09T10:56:00Z">
                          <w:rPr/>
                        </w:rPrChange>
                      </w:rPr>
                      <w:t>Module 2</w:t>
                    </w:r>
                  </w:ins>
                </w:p>
              </w:tc>
              <w:tc>
                <w:tcPr>
                  <w:tcW w:w="1796"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9168" w:author="Le Minh Nghia" w:date="2019-10-09T10:54:00Z"/>
                      <w:sz w:val="26"/>
                      <w:szCs w:val="26"/>
                      <w:rPrChange w:id="39169" w:author="Le Minh Nghia" w:date="2019-10-09T10:56:00Z">
                        <w:rPr>
                          <w:ins w:id="39170" w:author="Le Minh Nghia" w:date="2019-10-09T10:54:00Z"/>
                        </w:rPr>
                      </w:rPrChange>
                    </w:rPr>
                  </w:pPr>
                  <w:ins w:id="39171" w:author="Le Minh Nghia" w:date="2019-10-09T10:54:00Z">
                    <w:r w:rsidRPr="00B41112">
                      <w:rPr>
                        <w:sz w:val="26"/>
                        <w:szCs w:val="26"/>
                        <w:rPrChange w:id="39172" w:author="Le Minh Nghia" w:date="2019-10-09T10:56:00Z">
                          <w:rPr/>
                        </w:rPrChange>
                      </w:rPr>
                      <w:t>15/8/2019</w:t>
                    </w:r>
                  </w:ins>
                </w:p>
                <w:p w:rsidR="00B41112" w:rsidRPr="00B41112" w:rsidRDefault="00B41112">
                  <w:pPr>
                    <w:spacing w:before="120" w:line="264" w:lineRule="auto"/>
                    <w:jc w:val="center"/>
                    <w:rPr>
                      <w:ins w:id="39173" w:author="Le Minh Nghia" w:date="2019-10-09T10:54:00Z"/>
                      <w:sz w:val="26"/>
                      <w:szCs w:val="26"/>
                      <w:rPrChange w:id="39174" w:author="Le Minh Nghia" w:date="2019-10-09T10:56:00Z">
                        <w:rPr>
                          <w:ins w:id="39175" w:author="Le Minh Nghia" w:date="2019-10-09T10:54:00Z"/>
                        </w:rPr>
                      </w:rPrChange>
                    </w:rPr>
                  </w:pPr>
                  <w:proofErr w:type="spellStart"/>
                  <w:ins w:id="39176" w:author="Le Minh Nghia" w:date="2019-10-09T10:54:00Z">
                    <w:r w:rsidRPr="00B41112">
                      <w:rPr>
                        <w:sz w:val="26"/>
                        <w:szCs w:val="26"/>
                        <w:rPrChange w:id="39177" w:author="Le Minh Nghia" w:date="2019-10-09T10:56:00Z">
                          <w:rPr/>
                        </w:rPrChange>
                      </w:rPr>
                      <w:t>Đến</w:t>
                    </w:r>
                    <w:proofErr w:type="spellEnd"/>
                  </w:ins>
                </w:p>
                <w:p w:rsidR="00B41112" w:rsidRPr="00B41112" w:rsidRDefault="00B41112">
                  <w:pPr>
                    <w:spacing w:before="120" w:line="264" w:lineRule="auto"/>
                    <w:jc w:val="center"/>
                    <w:rPr>
                      <w:ins w:id="39178" w:author="Le Minh Nghia" w:date="2019-10-09T10:54:00Z"/>
                      <w:sz w:val="26"/>
                      <w:szCs w:val="26"/>
                      <w:rPrChange w:id="39179" w:author="Le Minh Nghia" w:date="2019-10-09T10:56:00Z">
                        <w:rPr>
                          <w:ins w:id="39180" w:author="Le Minh Nghia" w:date="2019-10-09T10:54:00Z"/>
                        </w:rPr>
                      </w:rPrChange>
                    </w:rPr>
                  </w:pPr>
                  <w:ins w:id="39181" w:author="Le Minh Nghia" w:date="2019-10-09T10:54:00Z">
                    <w:r w:rsidRPr="00B41112">
                      <w:rPr>
                        <w:sz w:val="26"/>
                        <w:szCs w:val="26"/>
                        <w:rPrChange w:id="39182" w:author="Le Minh Nghia" w:date="2019-10-09T10:56:00Z">
                          <w:rPr/>
                        </w:rPrChange>
                      </w:rPr>
                      <w:t>05/10/2019</w:t>
                    </w:r>
                  </w:ins>
                </w:p>
              </w:tc>
              <w:tc>
                <w:tcPr>
                  <w:tcW w:w="1900" w:type="dxa"/>
                  <w:tcBorders>
                    <w:top w:val="single" w:sz="4" w:space="0" w:color="auto"/>
                    <w:left w:val="single" w:sz="4" w:space="0" w:color="auto"/>
                    <w:bottom w:val="single" w:sz="4" w:space="0" w:color="auto"/>
                    <w:right w:val="nil"/>
                  </w:tcBorders>
                  <w:noWrap/>
                  <w:hideMark/>
                </w:tcPr>
                <w:p w:rsidR="00B41112" w:rsidRPr="00B41112" w:rsidRDefault="00B41112">
                  <w:pPr>
                    <w:spacing w:before="120" w:line="264" w:lineRule="auto"/>
                    <w:jc w:val="center"/>
                    <w:rPr>
                      <w:ins w:id="39183" w:author="Le Minh Nghia" w:date="2019-10-09T10:54:00Z"/>
                      <w:sz w:val="26"/>
                      <w:szCs w:val="26"/>
                      <w:rPrChange w:id="39184" w:author="Le Minh Nghia" w:date="2019-10-09T10:56:00Z">
                        <w:rPr>
                          <w:ins w:id="39185" w:author="Le Minh Nghia" w:date="2019-10-09T10:54:00Z"/>
                        </w:rPr>
                      </w:rPrChange>
                    </w:rPr>
                  </w:pPr>
                  <w:proofErr w:type="spellStart"/>
                  <w:ins w:id="39186" w:author="Le Minh Nghia" w:date="2019-10-09T10:54:00Z">
                    <w:r w:rsidRPr="00B41112">
                      <w:rPr>
                        <w:sz w:val="26"/>
                        <w:szCs w:val="26"/>
                        <w:rPrChange w:id="39187" w:author="Le Minh Nghia" w:date="2019-10-09T10:56:00Z">
                          <w:rPr/>
                        </w:rPrChange>
                      </w:rPr>
                      <w:t>Hồ</w:t>
                    </w:r>
                    <w:proofErr w:type="spellEnd"/>
                    <w:r w:rsidRPr="00B41112">
                      <w:rPr>
                        <w:sz w:val="26"/>
                        <w:szCs w:val="26"/>
                        <w:rPrChange w:id="39188" w:author="Le Minh Nghia" w:date="2019-10-09T10:56:00Z">
                          <w:rPr/>
                        </w:rPrChange>
                      </w:rPr>
                      <w:t xml:space="preserve"> </w:t>
                    </w:r>
                    <w:proofErr w:type="spellStart"/>
                    <w:r w:rsidRPr="00B41112">
                      <w:rPr>
                        <w:sz w:val="26"/>
                        <w:szCs w:val="26"/>
                        <w:rPrChange w:id="39189" w:author="Le Minh Nghia" w:date="2019-10-09T10:56:00Z">
                          <w:rPr/>
                        </w:rPrChange>
                      </w:rPr>
                      <w:t>Hửu</w:t>
                    </w:r>
                    <w:proofErr w:type="spellEnd"/>
                    <w:r w:rsidRPr="00B41112">
                      <w:rPr>
                        <w:sz w:val="26"/>
                        <w:szCs w:val="26"/>
                        <w:rPrChange w:id="39190" w:author="Le Minh Nghia" w:date="2019-10-09T10:56:00Z">
                          <w:rPr/>
                        </w:rPrChange>
                      </w:rPr>
                      <w:t xml:space="preserve"> </w:t>
                    </w:r>
                    <w:proofErr w:type="spellStart"/>
                    <w:r w:rsidRPr="00B41112">
                      <w:rPr>
                        <w:sz w:val="26"/>
                        <w:szCs w:val="26"/>
                        <w:rPrChange w:id="39191" w:author="Le Minh Nghia" w:date="2019-10-09T10:56:00Z">
                          <w:rPr/>
                        </w:rPrChange>
                      </w:rPr>
                      <w:t>Khánh</w:t>
                    </w:r>
                    <w:proofErr w:type="spellEnd"/>
                    <w:r w:rsidRPr="00B41112">
                      <w:rPr>
                        <w:sz w:val="26"/>
                        <w:szCs w:val="26"/>
                        <w:rPrChange w:id="39192" w:author="Le Minh Nghia" w:date="2019-10-09T10:56:00Z">
                          <w:rPr/>
                        </w:rPrChange>
                      </w:rPr>
                      <w:t xml:space="preserve">: 20 </w:t>
                    </w:r>
                    <w:proofErr w:type="spellStart"/>
                    <w:r w:rsidRPr="00B41112">
                      <w:rPr>
                        <w:sz w:val="26"/>
                        <w:szCs w:val="26"/>
                        <w:rPrChange w:id="39193" w:author="Le Minh Nghia" w:date="2019-10-09T10:56:00Z">
                          <w:rPr/>
                        </w:rPrChange>
                      </w:rPr>
                      <w:t>ngày</w:t>
                    </w:r>
                    <w:proofErr w:type="spellEnd"/>
                  </w:ins>
                </w:p>
                <w:p w:rsidR="00B41112" w:rsidRPr="00B41112" w:rsidRDefault="00B41112">
                  <w:pPr>
                    <w:spacing w:before="120" w:line="264" w:lineRule="auto"/>
                    <w:jc w:val="center"/>
                    <w:rPr>
                      <w:ins w:id="39194" w:author="Le Minh Nghia" w:date="2019-10-09T10:54:00Z"/>
                      <w:sz w:val="26"/>
                      <w:szCs w:val="26"/>
                      <w:rPrChange w:id="39195" w:author="Le Minh Nghia" w:date="2019-10-09T10:56:00Z">
                        <w:rPr>
                          <w:ins w:id="39196" w:author="Le Minh Nghia" w:date="2019-10-09T10:54:00Z"/>
                        </w:rPr>
                      </w:rPrChange>
                    </w:rPr>
                  </w:pPr>
                  <w:ins w:id="39197" w:author="Le Minh Nghia" w:date="2019-10-09T10:54:00Z">
                    <w:r w:rsidRPr="00B41112">
                      <w:rPr>
                        <w:sz w:val="26"/>
                        <w:szCs w:val="26"/>
                        <w:rPrChange w:id="39198" w:author="Le Minh Nghia" w:date="2019-10-09T10:56:00Z">
                          <w:rPr/>
                        </w:rPrChange>
                      </w:rPr>
                      <w:t xml:space="preserve">Phan </w:t>
                    </w:r>
                    <w:proofErr w:type="spellStart"/>
                    <w:r w:rsidRPr="00B41112">
                      <w:rPr>
                        <w:sz w:val="26"/>
                        <w:szCs w:val="26"/>
                        <w:rPrChange w:id="39199" w:author="Le Minh Nghia" w:date="2019-10-09T10:56:00Z">
                          <w:rPr/>
                        </w:rPrChange>
                      </w:rPr>
                      <w:t>Lạc</w:t>
                    </w:r>
                    <w:proofErr w:type="spellEnd"/>
                    <w:r w:rsidRPr="00B41112">
                      <w:rPr>
                        <w:sz w:val="26"/>
                        <w:szCs w:val="26"/>
                        <w:rPrChange w:id="39200" w:author="Le Minh Nghia" w:date="2019-10-09T10:56:00Z">
                          <w:rPr/>
                        </w:rPrChange>
                      </w:rPr>
                      <w:t xml:space="preserve"> </w:t>
                    </w:r>
                    <w:proofErr w:type="spellStart"/>
                    <w:r w:rsidRPr="00B41112">
                      <w:rPr>
                        <w:sz w:val="26"/>
                        <w:szCs w:val="26"/>
                        <w:rPrChange w:id="39201" w:author="Le Minh Nghia" w:date="2019-10-09T10:56:00Z">
                          <w:rPr/>
                        </w:rPrChange>
                      </w:rPr>
                      <w:t>Em</w:t>
                    </w:r>
                    <w:proofErr w:type="spellEnd"/>
                    <w:r w:rsidRPr="00B41112">
                      <w:rPr>
                        <w:sz w:val="26"/>
                        <w:szCs w:val="26"/>
                        <w:rPrChange w:id="39202" w:author="Le Minh Nghia" w:date="2019-10-09T10:56:00Z">
                          <w:rPr/>
                        </w:rPrChange>
                      </w:rPr>
                      <w:t xml:space="preserve">:  15 </w:t>
                    </w:r>
                    <w:proofErr w:type="spellStart"/>
                    <w:r w:rsidRPr="00B41112">
                      <w:rPr>
                        <w:sz w:val="26"/>
                        <w:szCs w:val="26"/>
                        <w:rPrChange w:id="39203" w:author="Le Minh Nghia" w:date="2019-10-09T10:56:00Z">
                          <w:rPr/>
                        </w:rPrChange>
                      </w:rPr>
                      <w:t>ngày</w:t>
                    </w:r>
                    <w:proofErr w:type="spellEnd"/>
                  </w:ins>
                </w:p>
                <w:p w:rsidR="00B41112" w:rsidRPr="00B41112" w:rsidRDefault="00B41112">
                  <w:pPr>
                    <w:spacing w:before="120" w:line="264" w:lineRule="auto"/>
                    <w:jc w:val="center"/>
                    <w:rPr>
                      <w:ins w:id="39204" w:author="Le Minh Nghia" w:date="2019-10-09T10:54:00Z"/>
                      <w:sz w:val="26"/>
                      <w:szCs w:val="26"/>
                      <w:rPrChange w:id="39205" w:author="Le Minh Nghia" w:date="2019-10-09T10:56:00Z">
                        <w:rPr>
                          <w:ins w:id="39206" w:author="Le Minh Nghia" w:date="2019-10-09T10:54:00Z"/>
                        </w:rPr>
                      </w:rPrChange>
                    </w:rPr>
                  </w:pPr>
                  <w:ins w:id="39207" w:author="Le Minh Nghia" w:date="2019-10-09T10:54:00Z">
                    <w:r w:rsidRPr="00B41112">
                      <w:rPr>
                        <w:sz w:val="26"/>
                        <w:szCs w:val="26"/>
                        <w:rPrChange w:id="39208" w:author="Le Minh Nghia" w:date="2019-10-09T10:56:00Z">
                          <w:rPr/>
                        </w:rPrChange>
                      </w:rPr>
                      <w:lastRenderedPageBreak/>
                      <w:t xml:space="preserve">Lê Minh </w:t>
                    </w:r>
                    <w:proofErr w:type="spellStart"/>
                    <w:r w:rsidRPr="00B41112">
                      <w:rPr>
                        <w:sz w:val="26"/>
                        <w:szCs w:val="26"/>
                        <w:rPrChange w:id="39209" w:author="Le Minh Nghia" w:date="2019-10-09T10:56:00Z">
                          <w:rPr/>
                        </w:rPrChange>
                      </w:rPr>
                      <w:t>Nghĩa</w:t>
                    </w:r>
                    <w:proofErr w:type="spellEnd"/>
                    <w:r w:rsidRPr="00B41112">
                      <w:rPr>
                        <w:sz w:val="26"/>
                        <w:szCs w:val="26"/>
                        <w:rPrChange w:id="39210" w:author="Le Minh Nghia" w:date="2019-10-09T10:56:00Z">
                          <w:rPr/>
                        </w:rPrChange>
                      </w:rPr>
                      <w:t xml:space="preserve">: 15 </w:t>
                    </w:r>
                    <w:proofErr w:type="spellStart"/>
                    <w:r w:rsidRPr="00B41112">
                      <w:rPr>
                        <w:sz w:val="26"/>
                        <w:szCs w:val="26"/>
                        <w:rPrChange w:id="39211" w:author="Le Minh Nghia" w:date="2019-10-09T10:56:00Z">
                          <w:rPr/>
                        </w:rPrChange>
                      </w:rPr>
                      <w:t>ngày</w:t>
                    </w:r>
                    <w:proofErr w:type="spellEnd"/>
                  </w:ins>
                </w:p>
              </w:tc>
            </w:tr>
            <w:tr w:rsidR="00B41112" w:rsidRPr="00B41112">
              <w:trPr>
                <w:trHeight w:val="1669"/>
                <w:jc w:val="center"/>
                <w:ins w:id="39212" w:author="Le Minh Nghia" w:date="2019-10-09T10:54:00Z"/>
              </w:trPr>
              <w:tc>
                <w:tcPr>
                  <w:tcW w:w="834" w:type="dxa"/>
                  <w:tcBorders>
                    <w:top w:val="single" w:sz="4" w:space="0" w:color="auto"/>
                    <w:left w:val="nil"/>
                    <w:bottom w:val="single" w:sz="4" w:space="0" w:color="auto"/>
                    <w:right w:val="single" w:sz="4" w:space="0" w:color="auto"/>
                  </w:tcBorders>
                  <w:noWrap/>
                  <w:hideMark/>
                </w:tcPr>
                <w:p w:rsidR="00B41112" w:rsidRPr="00B41112" w:rsidRDefault="00B41112">
                  <w:pPr>
                    <w:spacing w:before="120" w:line="264" w:lineRule="auto"/>
                    <w:jc w:val="center"/>
                    <w:rPr>
                      <w:ins w:id="39213" w:author="Le Minh Nghia" w:date="2019-10-09T10:54:00Z"/>
                      <w:sz w:val="26"/>
                      <w:szCs w:val="26"/>
                      <w:rPrChange w:id="39214" w:author="Le Minh Nghia" w:date="2019-10-09T10:56:00Z">
                        <w:rPr>
                          <w:ins w:id="39215" w:author="Le Minh Nghia" w:date="2019-10-09T10:54:00Z"/>
                        </w:rPr>
                      </w:rPrChange>
                    </w:rPr>
                  </w:pPr>
                  <w:ins w:id="39216" w:author="Le Minh Nghia" w:date="2019-10-09T10:54:00Z">
                    <w:r w:rsidRPr="00B41112">
                      <w:rPr>
                        <w:sz w:val="26"/>
                        <w:szCs w:val="26"/>
                        <w:rPrChange w:id="39217" w:author="Le Minh Nghia" w:date="2019-10-09T10:56:00Z">
                          <w:rPr/>
                        </w:rPrChange>
                      </w:rPr>
                      <w:t>4.</w:t>
                    </w:r>
                  </w:ins>
                </w:p>
              </w:tc>
              <w:tc>
                <w:tcPr>
                  <w:tcW w:w="3527"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9218" w:author="Le Minh Nghia" w:date="2019-10-09T10:54:00Z"/>
                      <w:b/>
                      <w:sz w:val="26"/>
                      <w:szCs w:val="26"/>
                      <w:rPrChange w:id="39219" w:author="Le Minh Nghia" w:date="2019-10-09T10:56:00Z">
                        <w:rPr>
                          <w:ins w:id="39220" w:author="Le Minh Nghia" w:date="2019-10-09T10:54:00Z"/>
                          <w:b/>
                        </w:rPr>
                      </w:rPrChange>
                    </w:rPr>
                  </w:pPr>
                  <w:proofErr w:type="spellStart"/>
                  <w:ins w:id="39221" w:author="Le Minh Nghia" w:date="2019-10-09T10:54:00Z">
                    <w:r w:rsidRPr="00B41112">
                      <w:rPr>
                        <w:b/>
                        <w:sz w:val="26"/>
                        <w:szCs w:val="26"/>
                        <w:rPrChange w:id="39222" w:author="Le Minh Nghia" w:date="2019-10-09T10:56:00Z">
                          <w:rPr>
                            <w:b/>
                          </w:rPr>
                        </w:rPrChange>
                      </w:rPr>
                      <w:t>Kiểm</w:t>
                    </w:r>
                    <w:proofErr w:type="spellEnd"/>
                    <w:r w:rsidRPr="00B41112">
                      <w:rPr>
                        <w:b/>
                        <w:sz w:val="26"/>
                        <w:szCs w:val="26"/>
                        <w:rPrChange w:id="39223" w:author="Le Minh Nghia" w:date="2019-10-09T10:56:00Z">
                          <w:rPr>
                            <w:b/>
                          </w:rPr>
                        </w:rPrChange>
                      </w:rPr>
                      <w:t xml:space="preserve"> </w:t>
                    </w:r>
                    <w:proofErr w:type="spellStart"/>
                    <w:r w:rsidRPr="00B41112">
                      <w:rPr>
                        <w:b/>
                        <w:sz w:val="26"/>
                        <w:szCs w:val="26"/>
                        <w:rPrChange w:id="39224" w:author="Le Minh Nghia" w:date="2019-10-09T10:56:00Z">
                          <w:rPr>
                            <w:b/>
                          </w:rPr>
                        </w:rPrChange>
                      </w:rPr>
                      <w:t>thử</w:t>
                    </w:r>
                    <w:proofErr w:type="spellEnd"/>
                    <w:r w:rsidRPr="00B41112">
                      <w:rPr>
                        <w:b/>
                        <w:sz w:val="26"/>
                        <w:szCs w:val="26"/>
                        <w:rPrChange w:id="39225" w:author="Le Minh Nghia" w:date="2019-10-09T10:56:00Z">
                          <w:rPr>
                            <w:b/>
                          </w:rPr>
                        </w:rPrChange>
                      </w:rPr>
                      <w:t xml:space="preserve"> </w:t>
                    </w:r>
                    <w:proofErr w:type="spellStart"/>
                    <w:r w:rsidRPr="00B41112">
                      <w:rPr>
                        <w:b/>
                        <w:sz w:val="26"/>
                        <w:szCs w:val="26"/>
                        <w:rPrChange w:id="39226" w:author="Le Minh Nghia" w:date="2019-10-09T10:56:00Z">
                          <w:rPr>
                            <w:b/>
                          </w:rPr>
                        </w:rPrChange>
                      </w:rPr>
                      <w:t>và</w:t>
                    </w:r>
                    <w:proofErr w:type="spellEnd"/>
                    <w:r w:rsidRPr="00B41112">
                      <w:rPr>
                        <w:b/>
                        <w:sz w:val="26"/>
                        <w:szCs w:val="26"/>
                        <w:rPrChange w:id="39227" w:author="Le Minh Nghia" w:date="2019-10-09T10:56:00Z">
                          <w:rPr>
                            <w:b/>
                          </w:rPr>
                        </w:rPrChange>
                      </w:rPr>
                      <w:t xml:space="preserve"> </w:t>
                    </w:r>
                    <w:proofErr w:type="spellStart"/>
                    <w:r w:rsidRPr="00B41112">
                      <w:rPr>
                        <w:b/>
                        <w:sz w:val="26"/>
                        <w:szCs w:val="26"/>
                        <w:rPrChange w:id="39228" w:author="Le Minh Nghia" w:date="2019-10-09T10:56:00Z">
                          <w:rPr>
                            <w:b/>
                          </w:rPr>
                        </w:rPrChange>
                      </w:rPr>
                      <w:t>sửa</w:t>
                    </w:r>
                    <w:proofErr w:type="spellEnd"/>
                    <w:r w:rsidRPr="00B41112">
                      <w:rPr>
                        <w:b/>
                        <w:sz w:val="26"/>
                        <w:szCs w:val="26"/>
                        <w:rPrChange w:id="39229" w:author="Le Minh Nghia" w:date="2019-10-09T10:56:00Z">
                          <w:rPr>
                            <w:b/>
                          </w:rPr>
                        </w:rPrChange>
                      </w:rPr>
                      <w:t xml:space="preserve"> </w:t>
                    </w:r>
                    <w:proofErr w:type="spellStart"/>
                    <w:r w:rsidRPr="00B41112">
                      <w:rPr>
                        <w:b/>
                        <w:sz w:val="26"/>
                        <w:szCs w:val="26"/>
                        <w:rPrChange w:id="39230" w:author="Le Minh Nghia" w:date="2019-10-09T10:56:00Z">
                          <w:rPr>
                            <w:b/>
                          </w:rPr>
                        </w:rPrChange>
                      </w:rPr>
                      <w:t>lỗi</w:t>
                    </w:r>
                    <w:proofErr w:type="spellEnd"/>
                  </w:ins>
                </w:p>
                <w:p w:rsidR="00B41112" w:rsidRPr="00B41112" w:rsidRDefault="00B41112">
                  <w:pPr>
                    <w:spacing w:before="120" w:line="264" w:lineRule="auto"/>
                    <w:jc w:val="both"/>
                    <w:rPr>
                      <w:ins w:id="39231" w:author="Le Minh Nghia" w:date="2019-10-09T10:54:00Z"/>
                      <w:sz w:val="26"/>
                      <w:szCs w:val="26"/>
                      <w:rPrChange w:id="39232" w:author="Le Minh Nghia" w:date="2019-10-09T10:56:00Z">
                        <w:rPr>
                          <w:ins w:id="39233" w:author="Le Minh Nghia" w:date="2019-10-09T10:54:00Z"/>
                        </w:rPr>
                      </w:rPrChange>
                    </w:rPr>
                  </w:pPr>
                  <w:ins w:id="39234" w:author="Le Minh Nghia" w:date="2019-10-09T10:54:00Z">
                    <w:r w:rsidRPr="00B41112">
                      <w:rPr>
                        <w:sz w:val="26"/>
                        <w:szCs w:val="26"/>
                        <w:rPrChange w:id="39235" w:author="Le Minh Nghia" w:date="2019-10-09T10:56:00Z">
                          <w:rPr/>
                        </w:rPrChange>
                      </w:rPr>
                      <w:t xml:space="preserve">- </w:t>
                    </w:r>
                    <w:proofErr w:type="spellStart"/>
                    <w:r w:rsidRPr="00B41112">
                      <w:rPr>
                        <w:sz w:val="26"/>
                        <w:szCs w:val="26"/>
                        <w:rPrChange w:id="39236" w:author="Le Minh Nghia" w:date="2019-10-09T10:56:00Z">
                          <w:rPr/>
                        </w:rPrChange>
                      </w:rPr>
                      <w:t>Kiểm</w:t>
                    </w:r>
                    <w:proofErr w:type="spellEnd"/>
                    <w:r w:rsidRPr="00B41112">
                      <w:rPr>
                        <w:sz w:val="26"/>
                        <w:szCs w:val="26"/>
                        <w:rPrChange w:id="39237" w:author="Le Minh Nghia" w:date="2019-10-09T10:56:00Z">
                          <w:rPr/>
                        </w:rPrChange>
                      </w:rPr>
                      <w:t xml:space="preserve"> </w:t>
                    </w:r>
                    <w:proofErr w:type="spellStart"/>
                    <w:r w:rsidRPr="00B41112">
                      <w:rPr>
                        <w:sz w:val="26"/>
                        <w:szCs w:val="26"/>
                        <w:rPrChange w:id="39238" w:author="Le Minh Nghia" w:date="2019-10-09T10:56:00Z">
                          <w:rPr/>
                        </w:rPrChange>
                      </w:rPr>
                      <w:t>thử</w:t>
                    </w:r>
                    <w:proofErr w:type="spellEnd"/>
                    <w:r w:rsidRPr="00B41112">
                      <w:rPr>
                        <w:sz w:val="26"/>
                        <w:szCs w:val="26"/>
                        <w:rPrChange w:id="39239" w:author="Le Minh Nghia" w:date="2019-10-09T10:56:00Z">
                          <w:rPr/>
                        </w:rPrChange>
                      </w:rPr>
                      <w:t xml:space="preserve"> website.</w:t>
                    </w:r>
                  </w:ins>
                </w:p>
                <w:p w:rsidR="00B41112" w:rsidRPr="00B41112" w:rsidRDefault="00B41112">
                  <w:pPr>
                    <w:spacing w:before="120" w:line="264" w:lineRule="auto"/>
                    <w:jc w:val="both"/>
                    <w:rPr>
                      <w:ins w:id="39240" w:author="Le Minh Nghia" w:date="2019-10-09T10:54:00Z"/>
                      <w:sz w:val="26"/>
                      <w:szCs w:val="26"/>
                      <w:rPrChange w:id="39241" w:author="Le Minh Nghia" w:date="2019-10-09T10:56:00Z">
                        <w:rPr>
                          <w:ins w:id="39242" w:author="Le Minh Nghia" w:date="2019-10-09T10:54:00Z"/>
                        </w:rPr>
                      </w:rPrChange>
                    </w:rPr>
                  </w:pPr>
                  <w:ins w:id="39243" w:author="Le Minh Nghia" w:date="2019-10-09T10:54:00Z">
                    <w:r w:rsidRPr="00B41112">
                      <w:rPr>
                        <w:sz w:val="26"/>
                        <w:szCs w:val="26"/>
                        <w:rPrChange w:id="39244" w:author="Le Minh Nghia" w:date="2019-10-09T10:56:00Z">
                          <w:rPr/>
                        </w:rPrChange>
                      </w:rPr>
                      <w:t xml:space="preserve">- </w:t>
                    </w:r>
                    <w:proofErr w:type="spellStart"/>
                    <w:r w:rsidRPr="00B41112">
                      <w:rPr>
                        <w:sz w:val="26"/>
                        <w:szCs w:val="26"/>
                        <w:rPrChange w:id="39245" w:author="Le Minh Nghia" w:date="2019-10-09T10:56:00Z">
                          <w:rPr/>
                        </w:rPrChange>
                      </w:rPr>
                      <w:t>Sửa</w:t>
                    </w:r>
                    <w:proofErr w:type="spellEnd"/>
                    <w:r w:rsidRPr="00B41112">
                      <w:rPr>
                        <w:sz w:val="26"/>
                        <w:szCs w:val="26"/>
                        <w:rPrChange w:id="39246" w:author="Le Minh Nghia" w:date="2019-10-09T10:56:00Z">
                          <w:rPr/>
                        </w:rPrChange>
                      </w:rPr>
                      <w:t xml:space="preserve"> </w:t>
                    </w:r>
                    <w:proofErr w:type="spellStart"/>
                    <w:r w:rsidRPr="00B41112">
                      <w:rPr>
                        <w:sz w:val="26"/>
                        <w:szCs w:val="26"/>
                        <w:rPrChange w:id="39247" w:author="Le Minh Nghia" w:date="2019-10-09T10:56:00Z">
                          <w:rPr/>
                        </w:rPrChange>
                      </w:rPr>
                      <w:t>lỗi</w:t>
                    </w:r>
                    <w:proofErr w:type="spellEnd"/>
                    <w:r w:rsidRPr="00B41112">
                      <w:rPr>
                        <w:sz w:val="26"/>
                        <w:szCs w:val="26"/>
                        <w:rPrChange w:id="39248" w:author="Le Minh Nghia" w:date="2019-10-09T10:56:00Z">
                          <w:rPr/>
                        </w:rPrChange>
                      </w:rPr>
                      <w:t xml:space="preserve"> </w:t>
                    </w:r>
                    <w:proofErr w:type="spellStart"/>
                    <w:r w:rsidRPr="00B41112">
                      <w:rPr>
                        <w:sz w:val="26"/>
                        <w:szCs w:val="26"/>
                        <w:rPrChange w:id="39249" w:author="Le Minh Nghia" w:date="2019-10-09T10:56:00Z">
                          <w:rPr/>
                        </w:rPrChange>
                      </w:rPr>
                      <w:t>phát</w:t>
                    </w:r>
                    <w:proofErr w:type="spellEnd"/>
                    <w:r w:rsidRPr="00B41112">
                      <w:rPr>
                        <w:sz w:val="26"/>
                        <w:szCs w:val="26"/>
                        <w:rPrChange w:id="39250" w:author="Le Minh Nghia" w:date="2019-10-09T10:56:00Z">
                          <w:rPr/>
                        </w:rPrChange>
                      </w:rPr>
                      <w:t xml:space="preserve"> </w:t>
                    </w:r>
                    <w:proofErr w:type="spellStart"/>
                    <w:r w:rsidRPr="00B41112">
                      <w:rPr>
                        <w:sz w:val="26"/>
                        <w:szCs w:val="26"/>
                        <w:rPrChange w:id="39251" w:author="Le Minh Nghia" w:date="2019-10-09T10:56:00Z">
                          <w:rPr/>
                        </w:rPrChange>
                      </w:rPr>
                      <w:t>sinh</w:t>
                    </w:r>
                    <w:proofErr w:type="spellEnd"/>
                    <w:r w:rsidRPr="00B41112">
                      <w:rPr>
                        <w:sz w:val="26"/>
                        <w:szCs w:val="26"/>
                        <w:rPrChange w:id="39252" w:author="Le Minh Nghia" w:date="2019-10-09T10:56:00Z">
                          <w:rPr/>
                        </w:rPrChange>
                      </w:rPr>
                      <w:t>.</w:t>
                    </w:r>
                  </w:ins>
                </w:p>
              </w:tc>
              <w:tc>
                <w:tcPr>
                  <w:tcW w:w="2467"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9253" w:author="Le Minh Nghia" w:date="2019-10-09T10:54:00Z"/>
                      <w:sz w:val="26"/>
                      <w:szCs w:val="26"/>
                      <w:rPrChange w:id="39254" w:author="Le Minh Nghia" w:date="2019-10-09T10:56:00Z">
                        <w:rPr>
                          <w:ins w:id="39255" w:author="Le Minh Nghia" w:date="2019-10-09T10:54:00Z"/>
                        </w:rPr>
                      </w:rPrChange>
                    </w:rPr>
                  </w:pPr>
                  <w:proofErr w:type="spellStart"/>
                  <w:ins w:id="39256" w:author="Le Minh Nghia" w:date="2019-10-09T10:54:00Z">
                    <w:r w:rsidRPr="00B41112">
                      <w:rPr>
                        <w:sz w:val="26"/>
                        <w:szCs w:val="26"/>
                        <w:rPrChange w:id="39257" w:author="Le Minh Nghia" w:date="2019-10-09T10:56:00Z">
                          <w:rPr/>
                        </w:rPrChange>
                      </w:rPr>
                      <w:t>Ứng</w:t>
                    </w:r>
                    <w:proofErr w:type="spellEnd"/>
                    <w:r w:rsidRPr="00B41112">
                      <w:rPr>
                        <w:sz w:val="26"/>
                        <w:szCs w:val="26"/>
                        <w:rPrChange w:id="39258" w:author="Le Minh Nghia" w:date="2019-10-09T10:56:00Z">
                          <w:rPr/>
                        </w:rPrChange>
                      </w:rPr>
                      <w:t xml:space="preserve"> </w:t>
                    </w:r>
                    <w:proofErr w:type="spellStart"/>
                    <w:r w:rsidRPr="00B41112">
                      <w:rPr>
                        <w:sz w:val="26"/>
                        <w:szCs w:val="26"/>
                        <w:rPrChange w:id="39259" w:author="Le Minh Nghia" w:date="2019-10-09T10:56:00Z">
                          <w:rPr/>
                        </w:rPrChange>
                      </w:rPr>
                      <w:t>dụng</w:t>
                    </w:r>
                    <w:proofErr w:type="spellEnd"/>
                    <w:r w:rsidRPr="00B41112">
                      <w:rPr>
                        <w:sz w:val="26"/>
                        <w:szCs w:val="26"/>
                        <w:rPrChange w:id="39260" w:author="Le Minh Nghia" w:date="2019-10-09T10:56:00Z">
                          <w:rPr/>
                        </w:rPrChange>
                      </w:rPr>
                      <w:t xml:space="preserve"> </w:t>
                    </w:r>
                    <w:proofErr w:type="spellStart"/>
                    <w:r w:rsidRPr="00B41112">
                      <w:rPr>
                        <w:sz w:val="26"/>
                        <w:szCs w:val="26"/>
                        <w:rPrChange w:id="39261" w:author="Le Minh Nghia" w:date="2019-10-09T10:56:00Z">
                          <w:rPr/>
                        </w:rPrChange>
                      </w:rPr>
                      <w:t>hoàn</w:t>
                    </w:r>
                    <w:proofErr w:type="spellEnd"/>
                    <w:r w:rsidRPr="00B41112">
                      <w:rPr>
                        <w:sz w:val="26"/>
                        <w:szCs w:val="26"/>
                        <w:rPrChange w:id="39262" w:author="Le Minh Nghia" w:date="2019-10-09T10:56:00Z">
                          <w:rPr/>
                        </w:rPrChange>
                      </w:rPr>
                      <w:t xml:space="preserve"> </w:t>
                    </w:r>
                    <w:proofErr w:type="spellStart"/>
                    <w:r w:rsidRPr="00B41112">
                      <w:rPr>
                        <w:sz w:val="26"/>
                        <w:szCs w:val="26"/>
                        <w:rPrChange w:id="39263" w:author="Le Minh Nghia" w:date="2019-10-09T10:56:00Z">
                          <w:rPr/>
                        </w:rPrChange>
                      </w:rPr>
                      <w:t>chỉnh</w:t>
                    </w:r>
                    <w:proofErr w:type="spellEnd"/>
                  </w:ins>
                </w:p>
              </w:tc>
              <w:tc>
                <w:tcPr>
                  <w:tcW w:w="1796"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center"/>
                    <w:rPr>
                      <w:ins w:id="39264" w:author="Le Minh Nghia" w:date="2019-10-09T10:54:00Z"/>
                      <w:sz w:val="26"/>
                      <w:szCs w:val="26"/>
                      <w:rPrChange w:id="39265" w:author="Le Minh Nghia" w:date="2019-10-09T10:56:00Z">
                        <w:rPr>
                          <w:ins w:id="39266" w:author="Le Minh Nghia" w:date="2019-10-09T10:54:00Z"/>
                        </w:rPr>
                      </w:rPrChange>
                    </w:rPr>
                  </w:pPr>
                  <w:ins w:id="39267" w:author="Le Minh Nghia" w:date="2019-10-09T10:54:00Z">
                    <w:r w:rsidRPr="00B41112">
                      <w:rPr>
                        <w:sz w:val="26"/>
                        <w:szCs w:val="26"/>
                        <w:rPrChange w:id="39268" w:author="Le Minh Nghia" w:date="2019-10-09T10:56:00Z">
                          <w:rPr/>
                        </w:rPrChange>
                      </w:rPr>
                      <w:t>05/10/2019</w:t>
                    </w:r>
                  </w:ins>
                </w:p>
                <w:p w:rsidR="00B41112" w:rsidRPr="00B41112" w:rsidRDefault="00B41112">
                  <w:pPr>
                    <w:spacing w:before="120" w:line="264" w:lineRule="auto"/>
                    <w:jc w:val="center"/>
                    <w:rPr>
                      <w:ins w:id="39269" w:author="Le Minh Nghia" w:date="2019-10-09T10:54:00Z"/>
                      <w:sz w:val="26"/>
                      <w:szCs w:val="26"/>
                      <w:rPrChange w:id="39270" w:author="Le Minh Nghia" w:date="2019-10-09T10:56:00Z">
                        <w:rPr>
                          <w:ins w:id="39271" w:author="Le Minh Nghia" w:date="2019-10-09T10:54:00Z"/>
                        </w:rPr>
                      </w:rPrChange>
                    </w:rPr>
                  </w:pPr>
                  <w:proofErr w:type="spellStart"/>
                  <w:ins w:id="39272" w:author="Le Minh Nghia" w:date="2019-10-09T10:54:00Z">
                    <w:r w:rsidRPr="00B41112">
                      <w:rPr>
                        <w:sz w:val="26"/>
                        <w:szCs w:val="26"/>
                        <w:rPrChange w:id="39273" w:author="Le Minh Nghia" w:date="2019-10-09T10:56:00Z">
                          <w:rPr/>
                        </w:rPrChange>
                      </w:rPr>
                      <w:t>Đến</w:t>
                    </w:r>
                    <w:proofErr w:type="spellEnd"/>
                    <w:r w:rsidRPr="00B41112">
                      <w:rPr>
                        <w:sz w:val="26"/>
                        <w:szCs w:val="26"/>
                        <w:rPrChange w:id="39274" w:author="Le Minh Nghia" w:date="2019-10-09T10:56:00Z">
                          <w:rPr/>
                        </w:rPrChange>
                      </w:rPr>
                      <w:t xml:space="preserve"> </w:t>
                    </w:r>
                  </w:ins>
                </w:p>
                <w:p w:rsidR="00B41112" w:rsidRPr="00B41112" w:rsidRDefault="00B41112">
                  <w:pPr>
                    <w:spacing w:before="120" w:line="264" w:lineRule="auto"/>
                    <w:jc w:val="center"/>
                    <w:rPr>
                      <w:ins w:id="39275" w:author="Le Minh Nghia" w:date="2019-10-09T10:54:00Z"/>
                      <w:sz w:val="26"/>
                      <w:szCs w:val="26"/>
                      <w:rPrChange w:id="39276" w:author="Le Minh Nghia" w:date="2019-10-09T10:56:00Z">
                        <w:rPr>
                          <w:ins w:id="39277" w:author="Le Minh Nghia" w:date="2019-10-09T10:54:00Z"/>
                        </w:rPr>
                      </w:rPrChange>
                    </w:rPr>
                  </w:pPr>
                  <w:ins w:id="39278" w:author="Le Minh Nghia" w:date="2019-10-09T10:54:00Z">
                    <w:r w:rsidRPr="00B41112">
                      <w:rPr>
                        <w:sz w:val="26"/>
                        <w:szCs w:val="26"/>
                        <w:rPrChange w:id="39279" w:author="Le Minh Nghia" w:date="2019-10-09T10:56:00Z">
                          <w:rPr/>
                        </w:rPrChange>
                      </w:rPr>
                      <w:t>20/10/2019</w:t>
                    </w:r>
                  </w:ins>
                </w:p>
              </w:tc>
              <w:tc>
                <w:tcPr>
                  <w:tcW w:w="1900" w:type="dxa"/>
                  <w:tcBorders>
                    <w:top w:val="single" w:sz="4" w:space="0" w:color="auto"/>
                    <w:left w:val="single" w:sz="4" w:space="0" w:color="auto"/>
                    <w:bottom w:val="single" w:sz="4" w:space="0" w:color="auto"/>
                    <w:right w:val="nil"/>
                  </w:tcBorders>
                  <w:noWrap/>
                  <w:hideMark/>
                </w:tcPr>
                <w:p w:rsidR="00B41112" w:rsidRPr="00B41112" w:rsidRDefault="00B41112">
                  <w:pPr>
                    <w:spacing w:before="120" w:line="264" w:lineRule="auto"/>
                    <w:jc w:val="center"/>
                    <w:rPr>
                      <w:ins w:id="39280" w:author="Le Minh Nghia" w:date="2019-10-09T10:54:00Z"/>
                      <w:sz w:val="26"/>
                      <w:szCs w:val="26"/>
                      <w:rPrChange w:id="39281" w:author="Le Minh Nghia" w:date="2019-10-09T10:56:00Z">
                        <w:rPr>
                          <w:ins w:id="39282" w:author="Le Minh Nghia" w:date="2019-10-09T10:54:00Z"/>
                        </w:rPr>
                      </w:rPrChange>
                    </w:rPr>
                  </w:pPr>
                  <w:proofErr w:type="spellStart"/>
                  <w:ins w:id="39283" w:author="Le Minh Nghia" w:date="2019-10-09T10:54:00Z">
                    <w:r w:rsidRPr="00B41112">
                      <w:rPr>
                        <w:sz w:val="26"/>
                        <w:szCs w:val="26"/>
                        <w:rPrChange w:id="39284" w:author="Le Minh Nghia" w:date="2019-10-09T10:56:00Z">
                          <w:rPr/>
                        </w:rPrChange>
                      </w:rPr>
                      <w:t>Đỗ</w:t>
                    </w:r>
                    <w:proofErr w:type="spellEnd"/>
                    <w:r w:rsidRPr="00B41112">
                      <w:rPr>
                        <w:sz w:val="26"/>
                        <w:szCs w:val="26"/>
                        <w:rPrChange w:id="39285" w:author="Le Minh Nghia" w:date="2019-10-09T10:56:00Z">
                          <w:rPr/>
                        </w:rPrChange>
                      </w:rPr>
                      <w:t xml:space="preserve"> </w:t>
                    </w:r>
                    <w:proofErr w:type="spellStart"/>
                    <w:r w:rsidRPr="00B41112">
                      <w:rPr>
                        <w:sz w:val="26"/>
                        <w:szCs w:val="26"/>
                        <w:rPrChange w:id="39286" w:author="Le Minh Nghia" w:date="2019-10-09T10:56:00Z">
                          <w:rPr/>
                        </w:rPrChange>
                      </w:rPr>
                      <w:t>Chí</w:t>
                    </w:r>
                    <w:proofErr w:type="spellEnd"/>
                    <w:r w:rsidRPr="00B41112">
                      <w:rPr>
                        <w:sz w:val="26"/>
                        <w:szCs w:val="26"/>
                        <w:rPrChange w:id="39287" w:author="Le Minh Nghia" w:date="2019-10-09T10:56:00Z">
                          <w:rPr/>
                        </w:rPrChange>
                      </w:rPr>
                      <w:t xml:space="preserve"> Khoa:  10 </w:t>
                    </w:r>
                    <w:proofErr w:type="spellStart"/>
                    <w:r w:rsidRPr="00B41112">
                      <w:rPr>
                        <w:sz w:val="26"/>
                        <w:szCs w:val="26"/>
                        <w:rPrChange w:id="39288" w:author="Le Minh Nghia" w:date="2019-10-09T10:56:00Z">
                          <w:rPr/>
                        </w:rPrChange>
                      </w:rPr>
                      <w:t>ngày</w:t>
                    </w:r>
                    <w:proofErr w:type="spellEnd"/>
                  </w:ins>
                </w:p>
                <w:p w:rsidR="00B41112" w:rsidRPr="00B41112" w:rsidRDefault="00B41112">
                  <w:pPr>
                    <w:spacing w:before="120" w:line="264" w:lineRule="auto"/>
                    <w:jc w:val="center"/>
                    <w:rPr>
                      <w:ins w:id="39289" w:author="Le Minh Nghia" w:date="2019-10-09T10:54:00Z"/>
                      <w:sz w:val="26"/>
                      <w:szCs w:val="26"/>
                      <w:rPrChange w:id="39290" w:author="Le Minh Nghia" w:date="2019-10-09T10:56:00Z">
                        <w:rPr>
                          <w:ins w:id="39291" w:author="Le Minh Nghia" w:date="2019-10-09T10:54:00Z"/>
                        </w:rPr>
                      </w:rPrChange>
                    </w:rPr>
                  </w:pPr>
                  <w:proofErr w:type="spellStart"/>
                  <w:ins w:id="39292" w:author="Le Minh Nghia" w:date="2019-10-09T10:54:00Z">
                    <w:r w:rsidRPr="00B41112">
                      <w:rPr>
                        <w:sz w:val="26"/>
                        <w:szCs w:val="26"/>
                        <w:rPrChange w:id="39293" w:author="Le Minh Nghia" w:date="2019-10-09T10:56:00Z">
                          <w:rPr/>
                        </w:rPrChange>
                      </w:rPr>
                      <w:t>Hồ</w:t>
                    </w:r>
                    <w:proofErr w:type="spellEnd"/>
                    <w:r w:rsidRPr="00B41112">
                      <w:rPr>
                        <w:sz w:val="26"/>
                        <w:szCs w:val="26"/>
                        <w:rPrChange w:id="39294" w:author="Le Minh Nghia" w:date="2019-10-09T10:56:00Z">
                          <w:rPr/>
                        </w:rPrChange>
                      </w:rPr>
                      <w:t xml:space="preserve"> </w:t>
                    </w:r>
                    <w:proofErr w:type="spellStart"/>
                    <w:r w:rsidRPr="00B41112">
                      <w:rPr>
                        <w:sz w:val="26"/>
                        <w:szCs w:val="26"/>
                        <w:rPrChange w:id="39295" w:author="Le Minh Nghia" w:date="2019-10-09T10:56:00Z">
                          <w:rPr/>
                        </w:rPrChange>
                      </w:rPr>
                      <w:t>Hửu</w:t>
                    </w:r>
                    <w:proofErr w:type="spellEnd"/>
                    <w:r w:rsidRPr="00B41112">
                      <w:rPr>
                        <w:sz w:val="26"/>
                        <w:szCs w:val="26"/>
                        <w:rPrChange w:id="39296" w:author="Le Minh Nghia" w:date="2019-10-09T10:56:00Z">
                          <w:rPr/>
                        </w:rPrChange>
                      </w:rPr>
                      <w:t xml:space="preserve"> </w:t>
                    </w:r>
                    <w:proofErr w:type="spellStart"/>
                    <w:r w:rsidRPr="00B41112">
                      <w:rPr>
                        <w:sz w:val="26"/>
                        <w:szCs w:val="26"/>
                        <w:rPrChange w:id="39297" w:author="Le Minh Nghia" w:date="2019-10-09T10:56:00Z">
                          <w:rPr/>
                        </w:rPrChange>
                      </w:rPr>
                      <w:t>Khánh</w:t>
                    </w:r>
                    <w:proofErr w:type="spellEnd"/>
                    <w:r w:rsidRPr="00B41112">
                      <w:rPr>
                        <w:sz w:val="26"/>
                        <w:szCs w:val="26"/>
                        <w:rPrChange w:id="39298" w:author="Le Minh Nghia" w:date="2019-10-09T10:56:00Z">
                          <w:rPr/>
                        </w:rPrChange>
                      </w:rPr>
                      <w:t xml:space="preserve">: 5 </w:t>
                    </w:r>
                    <w:proofErr w:type="spellStart"/>
                    <w:r w:rsidRPr="00B41112">
                      <w:rPr>
                        <w:sz w:val="26"/>
                        <w:szCs w:val="26"/>
                        <w:rPrChange w:id="39299" w:author="Le Minh Nghia" w:date="2019-10-09T10:56:00Z">
                          <w:rPr/>
                        </w:rPrChange>
                      </w:rPr>
                      <w:t>ngày</w:t>
                    </w:r>
                    <w:proofErr w:type="spellEnd"/>
                  </w:ins>
                </w:p>
              </w:tc>
            </w:tr>
            <w:tr w:rsidR="00B41112" w:rsidRPr="00B41112">
              <w:trPr>
                <w:trHeight w:val="1477"/>
                <w:jc w:val="center"/>
                <w:ins w:id="39300" w:author="Le Minh Nghia" w:date="2019-10-09T10:54:00Z"/>
              </w:trPr>
              <w:tc>
                <w:tcPr>
                  <w:tcW w:w="834" w:type="dxa"/>
                  <w:tcBorders>
                    <w:top w:val="single" w:sz="4" w:space="0" w:color="auto"/>
                    <w:left w:val="nil"/>
                    <w:bottom w:val="nil"/>
                    <w:right w:val="single" w:sz="4" w:space="0" w:color="auto"/>
                  </w:tcBorders>
                  <w:noWrap/>
                  <w:hideMark/>
                </w:tcPr>
                <w:p w:rsidR="00B41112" w:rsidRPr="00B41112" w:rsidRDefault="00B41112">
                  <w:pPr>
                    <w:spacing w:before="120" w:line="264" w:lineRule="auto"/>
                    <w:jc w:val="center"/>
                    <w:rPr>
                      <w:ins w:id="39301" w:author="Le Minh Nghia" w:date="2019-10-09T10:54:00Z"/>
                      <w:sz w:val="26"/>
                      <w:szCs w:val="26"/>
                      <w:rPrChange w:id="39302" w:author="Le Minh Nghia" w:date="2019-10-09T10:56:00Z">
                        <w:rPr>
                          <w:ins w:id="39303" w:author="Le Minh Nghia" w:date="2019-10-09T10:54:00Z"/>
                        </w:rPr>
                      </w:rPrChange>
                    </w:rPr>
                  </w:pPr>
                  <w:ins w:id="39304" w:author="Le Minh Nghia" w:date="2019-10-09T10:54:00Z">
                    <w:r w:rsidRPr="00B41112">
                      <w:rPr>
                        <w:sz w:val="26"/>
                        <w:szCs w:val="26"/>
                        <w:rPrChange w:id="39305" w:author="Le Minh Nghia" w:date="2019-10-09T10:56:00Z">
                          <w:rPr/>
                        </w:rPrChange>
                      </w:rPr>
                      <w:t>5.</w:t>
                    </w:r>
                  </w:ins>
                </w:p>
              </w:tc>
              <w:tc>
                <w:tcPr>
                  <w:tcW w:w="3527" w:type="dxa"/>
                  <w:tcBorders>
                    <w:top w:val="single" w:sz="4" w:space="0" w:color="auto"/>
                    <w:left w:val="single" w:sz="4" w:space="0" w:color="auto"/>
                    <w:bottom w:val="nil"/>
                    <w:right w:val="single" w:sz="4" w:space="0" w:color="auto"/>
                  </w:tcBorders>
                  <w:noWrap/>
                  <w:hideMark/>
                </w:tcPr>
                <w:p w:rsidR="00B41112" w:rsidRPr="00B41112" w:rsidRDefault="00B41112">
                  <w:pPr>
                    <w:spacing w:before="120" w:line="264" w:lineRule="auto"/>
                    <w:jc w:val="both"/>
                    <w:rPr>
                      <w:ins w:id="39306" w:author="Le Minh Nghia" w:date="2019-10-09T10:54:00Z"/>
                      <w:b/>
                      <w:sz w:val="26"/>
                      <w:szCs w:val="26"/>
                      <w:rPrChange w:id="39307" w:author="Le Minh Nghia" w:date="2019-10-09T10:56:00Z">
                        <w:rPr>
                          <w:ins w:id="39308" w:author="Le Minh Nghia" w:date="2019-10-09T10:54:00Z"/>
                          <w:b/>
                        </w:rPr>
                      </w:rPrChange>
                    </w:rPr>
                  </w:pPr>
                  <w:proofErr w:type="spellStart"/>
                  <w:ins w:id="39309" w:author="Le Minh Nghia" w:date="2019-10-09T10:54:00Z">
                    <w:r w:rsidRPr="00B41112">
                      <w:rPr>
                        <w:b/>
                        <w:sz w:val="26"/>
                        <w:szCs w:val="26"/>
                        <w:rPrChange w:id="39310" w:author="Le Minh Nghia" w:date="2019-10-09T10:56:00Z">
                          <w:rPr>
                            <w:b/>
                          </w:rPr>
                        </w:rPrChange>
                      </w:rPr>
                      <w:t>Viết</w:t>
                    </w:r>
                    <w:proofErr w:type="spellEnd"/>
                    <w:r w:rsidRPr="00B41112">
                      <w:rPr>
                        <w:b/>
                        <w:sz w:val="26"/>
                        <w:szCs w:val="26"/>
                        <w:rPrChange w:id="39311" w:author="Le Minh Nghia" w:date="2019-10-09T10:56:00Z">
                          <w:rPr>
                            <w:b/>
                          </w:rPr>
                        </w:rPrChange>
                      </w:rPr>
                      <w:t xml:space="preserve"> </w:t>
                    </w:r>
                    <w:proofErr w:type="spellStart"/>
                    <w:r w:rsidRPr="00B41112">
                      <w:rPr>
                        <w:b/>
                        <w:sz w:val="26"/>
                        <w:szCs w:val="26"/>
                        <w:rPrChange w:id="39312" w:author="Le Minh Nghia" w:date="2019-10-09T10:56:00Z">
                          <w:rPr>
                            <w:b/>
                          </w:rPr>
                        </w:rPrChange>
                      </w:rPr>
                      <w:t>báo</w:t>
                    </w:r>
                    <w:proofErr w:type="spellEnd"/>
                    <w:r w:rsidRPr="00B41112">
                      <w:rPr>
                        <w:b/>
                        <w:sz w:val="26"/>
                        <w:szCs w:val="26"/>
                        <w:rPrChange w:id="39313" w:author="Le Minh Nghia" w:date="2019-10-09T10:56:00Z">
                          <w:rPr>
                            <w:b/>
                          </w:rPr>
                        </w:rPrChange>
                      </w:rPr>
                      <w:t xml:space="preserve"> </w:t>
                    </w:r>
                    <w:proofErr w:type="spellStart"/>
                    <w:r w:rsidRPr="00B41112">
                      <w:rPr>
                        <w:b/>
                        <w:sz w:val="26"/>
                        <w:szCs w:val="26"/>
                        <w:rPrChange w:id="39314" w:author="Le Minh Nghia" w:date="2019-10-09T10:56:00Z">
                          <w:rPr>
                            <w:b/>
                          </w:rPr>
                        </w:rPrChange>
                      </w:rPr>
                      <w:t>cáo</w:t>
                    </w:r>
                    <w:proofErr w:type="spellEnd"/>
                    <w:r w:rsidRPr="00B41112">
                      <w:rPr>
                        <w:b/>
                        <w:sz w:val="26"/>
                        <w:szCs w:val="26"/>
                        <w:rPrChange w:id="39315" w:author="Le Minh Nghia" w:date="2019-10-09T10:56:00Z">
                          <w:rPr>
                            <w:b/>
                          </w:rPr>
                        </w:rPrChange>
                      </w:rPr>
                      <w:t xml:space="preserve"> </w:t>
                    </w:r>
                    <w:proofErr w:type="spellStart"/>
                    <w:r w:rsidRPr="00B41112">
                      <w:rPr>
                        <w:b/>
                        <w:sz w:val="26"/>
                        <w:szCs w:val="26"/>
                        <w:rPrChange w:id="39316" w:author="Le Minh Nghia" w:date="2019-10-09T10:56:00Z">
                          <w:rPr>
                            <w:b/>
                          </w:rPr>
                        </w:rPrChange>
                      </w:rPr>
                      <w:t>tổng</w:t>
                    </w:r>
                    <w:proofErr w:type="spellEnd"/>
                    <w:r w:rsidRPr="00B41112">
                      <w:rPr>
                        <w:b/>
                        <w:sz w:val="26"/>
                        <w:szCs w:val="26"/>
                        <w:rPrChange w:id="39317" w:author="Le Minh Nghia" w:date="2019-10-09T10:56:00Z">
                          <w:rPr>
                            <w:b/>
                          </w:rPr>
                        </w:rPrChange>
                      </w:rPr>
                      <w:t xml:space="preserve"> </w:t>
                    </w:r>
                    <w:proofErr w:type="spellStart"/>
                    <w:r w:rsidRPr="00B41112">
                      <w:rPr>
                        <w:b/>
                        <w:sz w:val="26"/>
                        <w:szCs w:val="26"/>
                        <w:rPrChange w:id="39318" w:author="Le Minh Nghia" w:date="2019-10-09T10:56:00Z">
                          <w:rPr>
                            <w:b/>
                          </w:rPr>
                        </w:rPrChange>
                      </w:rPr>
                      <w:t>kết</w:t>
                    </w:r>
                    <w:proofErr w:type="spellEnd"/>
                    <w:r w:rsidRPr="00B41112">
                      <w:rPr>
                        <w:b/>
                        <w:sz w:val="26"/>
                        <w:szCs w:val="26"/>
                        <w:rPrChange w:id="39319" w:author="Le Minh Nghia" w:date="2019-10-09T10:56:00Z">
                          <w:rPr>
                            <w:b/>
                          </w:rPr>
                        </w:rPrChange>
                      </w:rPr>
                      <w:t xml:space="preserve"> </w:t>
                    </w:r>
                  </w:ins>
                </w:p>
              </w:tc>
              <w:tc>
                <w:tcPr>
                  <w:tcW w:w="2467" w:type="dxa"/>
                  <w:tcBorders>
                    <w:top w:val="single" w:sz="4" w:space="0" w:color="auto"/>
                    <w:left w:val="single" w:sz="4" w:space="0" w:color="auto"/>
                    <w:bottom w:val="nil"/>
                    <w:right w:val="single" w:sz="4" w:space="0" w:color="auto"/>
                  </w:tcBorders>
                  <w:noWrap/>
                  <w:hideMark/>
                </w:tcPr>
                <w:p w:rsidR="00B41112" w:rsidRPr="00B41112" w:rsidRDefault="00B41112">
                  <w:pPr>
                    <w:spacing w:before="120" w:line="264" w:lineRule="auto"/>
                    <w:jc w:val="center"/>
                    <w:rPr>
                      <w:ins w:id="39320" w:author="Le Minh Nghia" w:date="2019-10-09T10:54:00Z"/>
                      <w:sz w:val="26"/>
                      <w:szCs w:val="26"/>
                      <w:rPrChange w:id="39321" w:author="Le Minh Nghia" w:date="2019-10-09T10:56:00Z">
                        <w:rPr>
                          <w:ins w:id="39322" w:author="Le Minh Nghia" w:date="2019-10-09T10:54:00Z"/>
                        </w:rPr>
                      </w:rPrChange>
                    </w:rPr>
                  </w:pPr>
                  <w:proofErr w:type="spellStart"/>
                  <w:ins w:id="39323" w:author="Le Minh Nghia" w:date="2019-10-09T10:54:00Z">
                    <w:r w:rsidRPr="00B41112">
                      <w:rPr>
                        <w:sz w:val="26"/>
                        <w:szCs w:val="26"/>
                        <w:rPrChange w:id="39324" w:author="Le Minh Nghia" w:date="2019-10-09T10:56:00Z">
                          <w:rPr/>
                        </w:rPrChange>
                      </w:rPr>
                      <w:t>Báo</w:t>
                    </w:r>
                    <w:proofErr w:type="spellEnd"/>
                    <w:r w:rsidRPr="00B41112">
                      <w:rPr>
                        <w:sz w:val="26"/>
                        <w:szCs w:val="26"/>
                        <w:rPrChange w:id="39325" w:author="Le Minh Nghia" w:date="2019-10-09T10:56:00Z">
                          <w:rPr/>
                        </w:rPrChange>
                      </w:rPr>
                      <w:t xml:space="preserve"> </w:t>
                    </w:r>
                    <w:proofErr w:type="spellStart"/>
                    <w:r w:rsidRPr="00B41112">
                      <w:rPr>
                        <w:sz w:val="26"/>
                        <w:szCs w:val="26"/>
                        <w:rPrChange w:id="39326" w:author="Le Minh Nghia" w:date="2019-10-09T10:56:00Z">
                          <w:rPr/>
                        </w:rPrChange>
                      </w:rPr>
                      <w:t>cáo</w:t>
                    </w:r>
                    <w:proofErr w:type="spellEnd"/>
                    <w:r w:rsidRPr="00B41112">
                      <w:rPr>
                        <w:sz w:val="26"/>
                        <w:szCs w:val="26"/>
                        <w:rPrChange w:id="39327" w:author="Le Minh Nghia" w:date="2019-10-09T10:56:00Z">
                          <w:rPr/>
                        </w:rPrChange>
                      </w:rPr>
                      <w:t xml:space="preserve"> </w:t>
                    </w:r>
                    <w:proofErr w:type="spellStart"/>
                    <w:r w:rsidRPr="00B41112">
                      <w:rPr>
                        <w:sz w:val="26"/>
                        <w:szCs w:val="26"/>
                        <w:rPrChange w:id="39328" w:author="Le Minh Nghia" w:date="2019-10-09T10:56:00Z">
                          <w:rPr/>
                        </w:rPrChange>
                      </w:rPr>
                      <w:t>tổng</w:t>
                    </w:r>
                    <w:proofErr w:type="spellEnd"/>
                    <w:r w:rsidRPr="00B41112">
                      <w:rPr>
                        <w:sz w:val="26"/>
                        <w:szCs w:val="26"/>
                        <w:rPrChange w:id="39329" w:author="Le Minh Nghia" w:date="2019-10-09T10:56:00Z">
                          <w:rPr/>
                        </w:rPrChange>
                      </w:rPr>
                      <w:t xml:space="preserve"> </w:t>
                    </w:r>
                    <w:proofErr w:type="spellStart"/>
                    <w:r w:rsidRPr="00B41112">
                      <w:rPr>
                        <w:sz w:val="26"/>
                        <w:szCs w:val="26"/>
                        <w:rPrChange w:id="39330" w:author="Le Minh Nghia" w:date="2019-10-09T10:56:00Z">
                          <w:rPr/>
                        </w:rPrChange>
                      </w:rPr>
                      <w:t>kết</w:t>
                    </w:r>
                    <w:proofErr w:type="spellEnd"/>
                    <w:r w:rsidRPr="00B41112">
                      <w:rPr>
                        <w:sz w:val="26"/>
                        <w:szCs w:val="26"/>
                        <w:rPrChange w:id="39331" w:author="Le Minh Nghia" w:date="2019-10-09T10:56:00Z">
                          <w:rPr/>
                        </w:rPrChange>
                      </w:rPr>
                      <w:t xml:space="preserve"> </w:t>
                    </w:r>
                    <w:proofErr w:type="spellStart"/>
                    <w:r w:rsidRPr="00B41112">
                      <w:rPr>
                        <w:sz w:val="26"/>
                        <w:szCs w:val="26"/>
                        <w:rPrChange w:id="39332" w:author="Le Minh Nghia" w:date="2019-10-09T10:56:00Z">
                          <w:rPr/>
                        </w:rPrChange>
                      </w:rPr>
                      <w:t>đề</w:t>
                    </w:r>
                    <w:proofErr w:type="spellEnd"/>
                    <w:r w:rsidRPr="00B41112">
                      <w:rPr>
                        <w:sz w:val="26"/>
                        <w:szCs w:val="26"/>
                        <w:rPrChange w:id="39333" w:author="Le Minh Nghia" w:date="2019-10-09T10:56:00Z">
                          <w:rPr/>
                        </w:rPrChange>
                      </w:rPr>
                      <w:t xml:space="preserve"> </w:t>
                    </w:r>
                    <w:proofErr w:type="spellStart"/>
                    <w:r w:rsidRPr="00B41112">
                      <w:rPr>
                        <w:sz w:val="26"/>
                        <w:szCs w:val="26"/>
                        <w:rPrChange w:id="39334" w:author="Le Minh Nghia" w:date="2019-10-09T10:56:00Z">
                          <w:rPr/>
                        </w:rPrChange>
                      </w:rPr>
                      <w:t>tài</w:t>
                    </w:r>
                    <w:proofErr w:type="spellEnd"/>
                  </w:ins>
                </w:p>
              </w:tc>
              <w:tc>
                <w:tcPr>
                  <w:tcW w:w="1796" w:type="dxa"/>
                  <w:tcBorders>
                    <w:top w:val="single" w:sz="4" w:space="0" w:color="auto"/>
                    <w:left w:val="single" w:sz="4" w:space="0" w:color="auto"/>
                    <w:bottom w:val="nil"/>
                    <w:right w:val="single" w:sz="4" w:space="0" w:color="auto"/>
                  </w:tcBorders>
                  <w:noWrap/>
                </w:tcPr>
                <w:p w:rsidR="00B41112" w:rsidRPr="00B41112" w:rsidRDefault="00B41112">
                  <w:pPr>
                    <w:spacing w:before="120" w:line="264" w:lineRule="auto"/>
                    <w:jc w:val="center"/>
                    <w:rPr>
                      <w:ins w:id="39335" w:author="Le Minh Nghia" w:date="2019-10-09T10:54:00Z"/>
                      <w:sz w:val="26"/>
                      <w:szCs w:val="26"/>
                      <w:rPrChange w:id="39336" w:author="Le Minh Nghia" w:date="2019-10-09T10:56:00Z">
                        <w:rPr>
                          <w:ins w:id="39337" w:author="Le Minh Nghia" w:date="2019-10-09T10:54:00Z"/>
                        </w:rPr>
                      </w:rPrChange>
                    </w:rPr>
                  </w:pPr>
                  <w:ins w:id="39338" w:author="Le Minh Nghia" w:date="2019-10-09T10:54:00Z">
                    <w:r w:rsidRPr="00B41112">
                      <w:rPr>
                        <w:sz w:val="26"/>
                        <w:szCs w:val="26"/>
                        <w:rPrChange w:id="39339" w:author="Le Minh Nghia" w:date="2019-10-09T10:56:00Z">
                          <w:rPr/>
                        </w:rPrChange>
                      </w:rPr>
                      <w:t>20/10/2019</w:t>
                    </w:r>
                  </w:ins>
                </w:p>
                <w:p w:rsidR="00B41112" w:rsidRPr="00B41112" w:rsidRDefault="00B41112">
                  <w:pPr>
                    <w:spacing w:before="120" w:line="264" w:lineRule="auto"/>
                    <w:jc w:val="center"/>
                    <w:rPr>
                      <w:ins w:id="39340" w:author="Le Minh Nghia" w:date="2019-10-09T10:54:00Z"/>
                      <w:sz w:val="26"/>
                      <w:szCs w:val="26"/>
                      <w:rPrChange w:id="39341" w:author="Le Minh Nghia" w:date="2019-10-09T10:56:00Z">
                        <w:rPr>
                          <w:ins w:id="39342" w:author="Le Minh Nghia" w:date="2019-10-09T10:54:00Z"/>
                        </w:rPr>
                      </w:rPrChange>
                    </w:rPr>
                  </w:pPr>
                  <w:proofErr w:type="spellStart"/>
                  <w:ins w:id="39343" w:author="Le Minh Nghia" w:date="2019-10-09T10:54:00Z">
                    <w:r w:rsidRPr="00B41112">
                      <w:rPr>
                        <w:sz w:val="26"/>
                        <w:szCs w:val="26"/>
                        <w:rPrChange w:id="39344" w:author="Le Minh Nghia" w:date="2019-10-09T10:56:00Z">
                          <w:rPr/>
                        </w:rPrChange>
                      </w:rPr>
                      <w:t>Đến</w:t>
                    </w:r>
                    <w:proofErr w:type="spellEnd"/>
                  </w:ins>
                </w:p>
                <w:p w:rsidR="00B41112" w:rsidRPr="00B41112" w:rsidRDefault="00B41112">
                  <w:pPr>
                    <w:spacing w:before="120" w:line="264" w:lineRule="auto"/>
                    <w:jc w:val="center"/>
                    <w:rPr>
                      <w:ins w:id="39345" w:author="Le Minh Nghia" w:date="2019-10-09T10:54:00Z"/>
                      <w:sz w:val="26"/>
                      <w:szCs w:val="26"/>
                      <w:rPrChange w:id="39346" w:author="Le Minh Nghia" w:date="2019-10-09T10:56:00Z">
                        <w:rPr>
                          <w:ins w:id="39347" w:author="Le Minh Nghia" w:date="2019-10-09T10:54:00Z"/>
                        </w:rPr>
                      </w:rPrChange>
                    </w:rPr>
                  </w:pPr>
                  <w:ins w:id="39348" w:author="Le Minh Nghia" w:date="2019-10-09T10:54:00Z">
                    <w:r w:rsidRPr="00B41112">
                      <w:rPr>
                        <w:sz w:val="26"/>
                        <w:szCs w:val="26"/>
                        <w:rPrChange w:id="39349" w:author="Le Minh Nghia" w:date="2019-10-09T10:56:00Z">
                          <w:rPr/>
                        </w:rPrChange>
                      </w:rPr>
                      <w:t>30/11/2019</w:t>
                    </w:r>
                  </w:ins>
                </w:p>
                <w:p w:rsidR="00B41112" w:rsidRPr="00B41112" w:rsidRDefault="00B41112">
                  <w:pPr>
                    <w:spacing w:before="120" w:line="264" w:lineRule="auto"/>
                    <w:jc w:val="center"/>
                    <w:rPr>
                      <w:ins w:id="39350" w:author="Le Minh Nghia" w:date="2019-10-09T10:54:00Z"/>
                      <w:sz w:val="26"/>
                      <w:szCs w:val="26"/>
                      <w:rPrChange w:id="39351" w:author="Le Minh Nghia" w:date="2019-10-09T10:56:00Z">
                        <w:rPr>
                          <w:ins w:id="39352" w:author="Le Minh Nghia" w:date="2019-10-09T10:54:00Z"/>
                        </w:rPr>
                      </w:rPrChange>
                    </w:rPr>
                  </w:pPr>
                </w:p>
              </w:tc>
              <w:tc>
                <w:tcPr>
                  <w:tcW w:w="1900" w:type="dxa"/>
                  <w:tcBorders>
                    <w:top w:val="single" w:sz="4" w:space="0" w:color="auto"/>
                    <w:left w:val="single" w:sz="4" w:space="0" w:color="auto"/>
                    <w:bottom w:val="nil"/>
                    <w:right w:val="nil"/>
                  </w:tcBorders>
                  <w:noWrap/>
                  <w:hideMark/>
                </w:tcPr>
                <w:p w:rsidR="00B41112" w:rsidRPr="00B41112" w:rsidRDefault="00B41112">
                  <w:pPr>
                    <w:spacing w:before="120" w:line="264" w:lineRule="auto"/>
                    <w:jc w:val="center"/>
                    <w:rPr>
                      <w:ins w:id="39353" w:author="Le Minh Nghia" w:date="2019-10-09T10:54:00Z"/>
                      <w:sz w:val="26"/>
                      <w:szCs w:val="26"/>
                      <w:rPrChange w:id="39354" w:author="Le Minh Nghia" w:date="2019-10-09T10:56:00Z">
                        <w:rPr>
                          <w:ins w:id="39355" w:author="Le Minh Nghia" w:date="2019-10-09T10:54:00Z"/>
                        </w:rPr>
                      </w:rPrChange>
                    </w:rPr>
                  </w:pPr>
                  <w:proofErr w:type="spellStart"/>
                  <w:ins w:id="39356" w:author="Le Minh Nghia" w:date="2019-10-09T10:54:00Z">
                    <w:r w:rsidRPr="00B41112">
                      <w:rPr>
                        <w:sz w:val="26"/>
                        <w:szCs w:val="26"/>
                        <w:rPrChange w:id="39357" w:author="Le Minh Nghia" w:date="2019-10-09T10:56:00Z">
                          <w:rPr/>
                        </w:rPrChange>
                      </w:rPr>
                      <w:t>Hồ</w:t>
                    </w:r>
                    <w:proofErr w:type="spellEnd"/>
                    <w:r w:rsidRPr="00B41112">
                      <w:rPr>
                        <w:sz w:val="26"/>
                        <w:szCs w:val="26"/>
                        <w:rPrChange w:id="39358" w:author="Le Minh Nghia" w:date="2019-10-09T10:56:00Z">
                          <w:rPr/>
                        </w:rPrChange>
                      </w:rPr>
                      <w:t xml:space="preserve"> </w:t>
                    </w:r>
                    <w:proofErr w:type="spellStart"/>
                    <w:r w:rsidRPr="00B41112">
                      <w:rPr>
                        <w:sz w:val="26"/>
                        <w:szCs w:val="26"/>
                        <w:rPrChange w:id="39359" w:author="Le Minh Nghia" w:date="2019-10-09T10:56:00Z">
                          <w:rPr/>
                        </w:rPrChange>
                      </w:rPr>
                      <w:t>Hửu</w:t>
                    </w:r>
                    <w:proofErr w:type="spellEnd"/>
                    <w:r w:rsidRPr="00B41112">
                      <w:rPr>
                        <w:sz w:val="26"/>
                        <w:szCs w:val="26"/>
                        <w:rPrChange w:id="39360" w:author="Le Minh Nghia" w:date="2019-10-09T10:56:00Z">
                          <w:rPr/>
                        </w:rPrChange>
                      </w:rPr>
                      <w:t xml:space="preserve"> </w:t>
                    </w:r>
                    <w:proofErr w:type="spellStart"/>
                    <w:r w:rsidRPr="00B41112">
                      <w:rPr>
                        <w:sz w:val="26"/>
                        <w:szCs w:val="26"/>
                        <w:rPrChange w:id="39361" w:author="Le Minh Nghia" w:date="2019-10-09T10:56:00Z">
                          <w:rPr/>
                        </w:rPrChange>
                      </w:rPr>
                      <w:t>Khánh</w:t>
                    </w:r>
                    <w:proofErr w:type="spellEnd"/>
                    <w:r w:rsidRPr="00B41112">
                      <w:rPr>
                        <w:sz w:val="26"/>
                        <w:szCs w:val="26"/>
                        <w:rPrChange w:id="39362" w:author="Le Minh Nghia" w:date="2019-10-09T10:56:00Z">
                          <w:rPr/>
                        </w:rPrChange>
                      </w:rPr>
                      <w:t xml:space="preserve">: 10 </w:t>
                    </w:r>
                    <w:proofErr w:type="spellStart"/>
                    <w:r w:rsidRPr="00B41112">
                      <w:rPr>
                        <w:sz w:val="26"/>
                        <w:szCs w:val="26"/>
                        <w:rPrChange w:id="39363" w:author="Le Minh Nghia" w:date="2019-10-09T10:56:00Z">
                          <w:rPr/>
                        </w:rPrChange>
                      </w:rPr>
                      <w:t>ngày</w:t>
                    </w:r>
                    <w:proofErr w:type="spellEnd"/>
                  </w:ins>
                </w:p>
                <w:p w:rsidR="00B41112" w:rsidRPr="00B41112" w:rsidRDefault="00B41112">
                  <w:pPr>
                    <w:spacing w:before="120" w:line="264" w:lineRule="auto"/>
                    <w:jc w:val="center"/>
                    <w:rPr>
                      <w:ins w:id="39364" w:author="Le Minh Nghia" w:date="2019-10-09T10:54:00Z"/>
                      <w:sz w:val="26"/>
                      <w:szCs w:val="26"/>
                      <w:rPrChange w:id="39365" w:author="Le Minh Nghia" w:date="2019-10-09T10:56:00Z">
                        <w:rPr>
                          <w:ins w:id="39366" w:author="Le Minh Nghia" w:date="2019-10-09T10:54:00Z"/>
                        </w:rPr>
                      </w:rPrChange>
                    </w:rPr>
                  </w:pPr>
                  <w:ins w:id="39367" w:author="Le Minh Nghia" w:date="2019-10-09T10:54:00Z">
                    <w:r w:rsidRPr="00B41112">
                      <w:rPr>
                        <w:sz w:val="26"/>
                        <w:szCs w:val="26"/>
                        <w:rPrChange w:id="39368" w:author="Le Minh Nghia" w:date="2019-10-09T10:56:00Z">
                          <w:rPr/>
                        </w:rPrChange>
                      </w:rPr>
                      <w:t xml:space="preserve">Lê Minh </w:t>
                    </w:r>
                    <w:proofErr w:type="spellStart"/>
                    <w:r w:rsidRPr="00B41112">
                      <w:rPr>
                        <w:sz w:val="26"/>
                        <w:szCs w:val="26"/>
                        <w:rPrChange w:id="39369" w:author="Le Minh Nghia" w:date="2019-10-09T10:56:00Z">
                          <w:rPr/>
                        </w:rPrChange>
                      </w:rPr>
                      <w:t>Nghĩa</w:t>
                    </w:r>
                    <w:proofErr w:type="spellEnd"/>
                    <w:r w:rsidRPr="00B41112">
                      <w:rPr>
                        <w:sz w:val="26"/>
                        <w:szCs w:val="26"/>
                        <w:rPrChange w:id="39370" w:author="Le Minh Nghia" w:date="2019-10-09T10:56:00Z">
                          <w:rPr/>
                        </w:rPrChange>
                      </w:rPr>
                      <w:t xml:space="preserve">: 15 </w:t>
                    </w:r>
                    <w:proofErr w:type="spellStart"/>
                    <w:r w:rsidRPr="00B41112">
                      <w:rPr>
                        <w:sz w:val="26"/>
                        <w:szCs w:val="26"/>
                        <w:rPrChange w:id="39371" w:author="Le Minh Nghia" w:date="2019-10-09T10:56:00Z">
                          <w:rPr/>
                        </w:rPrChange>
                      </w:rPr>
                      <w:t>ngày</w:t>
                    </w:r>
                    <w:proofErr w:type="spellEnd"/>
                    <w:r w:rsidRPr="00B41112">
                      <w:rPr>
                        <w:sz w:val="26"/>
                        <w:szCs w:val="26"/>
                        <w:rPrChange w:id="39372" w:author="Le Minh Nghia" w:date="2019-10-09T10:56:00Z">
                          <w:rPr/>
                        </w:rPrChange>
                      </w:rPr>
                      <w:t xml:space="preserve"> </w:t>
                    </w:r>
                  </w:ins>
                </w:p>
                <w:p w:rsidR="00B41112" w:rsidRPr="00B41112" w:rsidRDefault="00B41112">
                  <w:pPr>
                    <w:spacing w:before="120" w:line="264" w:lineRule="auto"/>
                    <w:jc w:val="center"/>
                    <w:rPr>
                      <w:ins w:id="39373" w:author="Le Minh Nghia" w:date="2019-10-09T10:54:00Z"/>
                      <w:sz w:val="26"/>
                      <w:szCs w:val="26"/>
                      <w:rPrChange w:id="39374" w:author="Le Minh Nghia" w:date="2019-10-09T10:56:00Z">
                        <w:rPr>
                          <w:ins w:id="39375" w:author="Le Minh Nghia" w:date="2019-10-09T10:54:00Z"/>
                        </w:rPr>
                      </w:rPrChange>
                    </w:rPr>
                  </w:pPr>
                  <w:ins w:id="39376" w:author="Le Minh Nghia" w:date="2019-10-09T10:54:00Z">
                    <w:r w:rsidRPr="00B41112">
                      <w:rPr>
                        <w:sz w:val="26"/>
                        <w:szCs w:val="26"/>
                        <w:rPrChange w:id="39377" w:author="Le Minh Nghia" w:date="2019-10-09T10:56:00Z">
                          <w:rPr/>
                        </w:rPrChange>
                      </w:rPr>
                      <w:br/>
                      <w:t xml:space="preserve">Phan </w:t>
                    </w:r>
                    <w:proofErr w:type="spellStart"/>
                    <w:r w:rsidRPr="00B41112">
                      <w:rPr>
                        <w:sz w:val="26"/>
                        <w:szCs w:val="26"/>
                        <w:rPrChange w:id="39378" w:author="Le Minh Nghia" w:date="2019-10-09T10:56:00Z">
                          <w:rPr/>
                        </w:rPrChange>
                      </w:rPr>
                      <w:t>Lạc</w:t>
                    </w:r>
                    <w:proofErr w:type="spellEnd"/>
                    <w:r w:rsidRPr="00B41112">
                      <w:rPr>
                        <w:sz w:val="26"/>
                        <w:szCs w:val="26"/>
                        <w:rPrChange w:id="39379" w:author="Le Minh Nghia" w:date="2019-10-09T10:56:00Z">
                          <w:rPr/>
                        </w:rPrChange>
                      </w:rPr>
                      <w:t xml:space="preserve"> </w:t>
                    </w:r>
                    <w:proofErr w:type="spellStart"/>
                    <w:r w:rsidRPr="00B41112">
                      <w:rPr>
                        <w:sz w:val="26"/>
                        <w:szCs w:val="26"/>
                        <w:rPrChange w:id="39380" w:author="Le Minh Nghia" w:date="2019-10-09T10:56:00Z">
                          <w:rPr/>
                        </w:rPrChange>
                      </w:rPr>
                      <w:t>Em</w:t>
                    </w:r>
                    <w:proofErr w:type="spellEnd"/>
                    <w:r w:rsidRPr="00B41112">
                      <w:rPr>
                        <w:sz w:val="26"/>
                        <w:szCs w:val="26"/>
                        <w:rPrChange w:id="39381" w:author="Le Minh Nghia" w:date="2019-10-09T10:56:00Z">
                          <w:rPr/>
                        </w:rPrChange>
                      </w:rPr>
                      <w:t xml:space="preserve">:  10 </w:t>
                    </w:r>
                    <w:proofErr w:type="spellStart"/>
                    <w:r w:rsidRPr="00B41112">
                      <w:rPr>
                        <w:sz w:val="26"/>
                        <w:szCs w:val="26"/>
                        <w:rPrChange w:id="39382" w:author="Le Minh Nghia" w:date="2019-10-09T10:56:00Z">
                          <w:rPr/>
                        </w:rPrChange>
                      </w:rPr>
                      <w:t>ngày</w:t>
                    </w:r>
                    <w:proofErr w:type="spellEnd"/>
                  </w:ins>
                </w:p>
                <w:p w:rsidR="00B41112" w:rsidRPr="00B41112" w:rsidRDefault="00B41112">
                  <w:pPr>
                    <w:spacing w:before="120" w:line="264" w:lineRule="auto"/>
                    <w:jc w:val="center"/>
                    <w:rPr>
                      <w:ins w:id="39383" w:author="Le Minh Nghia" w:date="2019-10-09T10:54:00Z"/>
                      <w:sz w:val="26"/>
                      <w:szCs w:val="26"/>
                      <w:rPrChange w:id="39384" w:author="Le Minh Nghia" w:date="2019-10-09T10:56:00Z">
                        <w:rPr>
                          <w:ins w:id="39385" w:author="Le Minh Nghia" w:date="2019-10-09T10:54:00Z"/>
                        </w:rPr>
                      </w:rPrChange>
                    </w:rPr>
                  </w:pPr>
                  <w:proofErr w:type="spellStart"/>
                  <w:ins w:id="39386" w:author="Le Minh Nghia" w:date="2019-10-09T10:54:00Z">
                    <w:r w:rsidRPr="00B41112">
                      <w:rPr>
                        <w:sz w:val="26"/>
                        <w:szCs w:val="26"/>
                        <w:rPrChange w:id="39387" w:author="Le Minh Nghia" w:date="2019-10-09T10:56:00Z">
                          <w:rPr/>
                        </w:rPrChange>
                      </w:rPr>
                      <w:t>Đỗ</w:t>
                    </w:r>
                    <w:proofErr w:type="spellEnd"/>
                    <w:r w:rsidRPr="00B41112">
                      <w:rPr>
                        <w:sz w:val="26"/>
                        <w:szCs w:val="26"/>
                        <w:rPrChange w:id="39388" w:author="Le Minh Nghia" w:date="2019-10-09T10:56:00Z">
                          <w:rPr/>
                        </w:rPrChange>
                      </w:rPr>
                      <w:t xml:space="preserve"> </w:t>
                    </w:r>
                    <w:proofErr w:type="spellStart"/>
                    <w:r w:rsidRPr="00B41112">
                      <w:rPr>
                        <w:sz w:val="26"/>
                        <w:szCs w:val="26"/>
                        <w:rPrChange w:id="39389" w:author="Le Minh Nghia" w:date="2019-10-09T10:56:00Z">
                          <w:rPr/>
                        </w:rPrChange>
                      </w:rPr>
                      <w:t>Chí</w:t>
                    </w:r>
                    <w:proofErr w:type="spellEnd"/>
                    <w:r w:rsidRPr="00B41112">
                      <w:rPr>
                        <w:sz w:val="26"/>
                        <w:szCs w:val="26"/>
                        <w:rPrChange w:id="39390" w:author="Le Minh Nghia" w:date="2019-10-09T10:56:00Z">
                          <w:rPr/>
                        </w:rPrChange>
                      </w:rPr>
                      <w:t xml:space="preserve"> Khoa:    5 </w:t>
                    </w:r>
                    <w:proofErr w:type="spellStart"/>
                    <w:r w:rsidRPr="00B41112">
                      <w:rPr>
                        <w:sz w:val="26"/>
                        <w:szCs w:val="26"/>
                        <w:rPrChange w:id="39391" w:author="Le Minh Nghia" w:date="2019-10-09T10:56:00Z">
                          <w:rPr/>
                        </w:rPrChange>
                      </w:rPr>
                      <w:t>ngày</w:t>
                    </w:r>
                    <w:proofErr w:type="spellEnd"/>
                  </w:ins>
                </w:p>
              </w:tc>
            </w:tr>
          </w:tbl>
          <w:p w:rsidR="00B41112" w:rsidRPr="00B41112" w:rsidRDefault="00B41112">
            <w:pPr>
              <w:spacing w:before="120" w:line="264" w:lineRule="auto"/>
              <w:jc w:val="both"/>
              <w:rPr>
                <w:ins w:id="39392" w:author="Le Minh Nghia" w:date="2019-10-09T10:54:00Z"/>
                <w:sz w:val="26"/>
                <w:szCs w:val="26"/>
                <w:highlight w:val="yellow"/>
                <w:rPrChange w:id="39393" w:author="Le Minh Nghia" w:date="2019-10-09T10:56:00Z">
                  <w:rPr>
                    <w:ins w:id="39394" w:author="Le Minh Nghia" w:date="2019-10-09T10:54:00Z"/>
                    <w:sz w:val="24"/>
                    <w:szCs w:val="24"/>
                    <w:highlight w:val="yellow"/>
                  </w:rPr>
                </w:rPrChange>
              </w:rPr>
            </w:pPr>
          </w:p>
        </w:tc>
      </w:tr>
      <w:tr w:rsidR="00B41112" w:rsidRPr="00B41112" w:rsidTr="00B41112">
        <w:trPr>
          <w:trHeight w:val="411"/>
          <w:ins w:id="39395"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120" w:line="264" w:lineRule="auto"/>
              <w:jc w:val="both"/>
              <w:outlineLvl w:val="0"/>
              <w:rPr>
                <w:ins w:id="39396" w:author="Le Minh Nghia" w:date="2019-10-09T10:54:00Z"/>
                <w:b/>
                <w:bCs/>
                <w:sz w:val="26"/>
                <w:szCs w:val="26"/>
                <w:rPrChange w:id="39397" w:author="Le Minh Nghia" w:date="2019-10-09T10:56:00Z">
                  <w:rPr>
                    <w:ins w:id="39398" w:author="Le Minh Nghia" w:date="2019-10-09T10:54:00Z"/>
                    <w:b/>
                    <w:bCs/>
                  </w:rPr>
                </w:rPrChange>
              </w:rPr>
            </w:pPr>
            <w:ins w:id="39399" w:author="Le Minh Nghia" w:date="2019-10-09T10:54:00Z">
              <w:r w:rsidRPr="00B41112">
                <w:rPr>
                  <w:b/>
                  <w:bCs/>
                  <w:sz w:val="26"/>
                  <w:szCs w:val="26"/>
                  <w:rPrChange w:id="39400" w:author="Le Minh Nghia" w:date="2019-10-09T10:56:00Z">
                    <w:rPr>
                      <w:b/>
                      <w:bCs/>
                    </w:rPr>
                  </w:rPrChange>
                </w:rPr>
                <w:lastRenderedPageBreak/>
                <w:t xml:space="preserve">16. SẢN PHẨM  </w:t>
              </w:r>
            </w:ins>
          </w:p>
        </w:tc>
      </w:tr>
      <w:tr w:rsidR="00B41112" w:rsidRPr="00B41112" w:rsidTr="00B41112">
        <w:trPr>
          <w:trHeight w:val="354"/>
          <w:ins w:id="39401" w:author="Le Minh Nghia" w:date="2019-10-09T10:54:00Z"/>
        </w:trPr>
        <w:tc>
          <w:tcPr>
            <w:tcW w:w="717"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9402" w:author="Le Minh Nghia" w:date="2019-10-09T10:54:00Z"/>
                <w:sz w:val="26"/>
                <w:szCs w:val="26"/>
                <w:rPrChange w:id="39403" w:author="Le Minh Nghia" w:date="2019-10-09T10:56:00Z">
                  <w:rPr>
                    <w:ins w:id="39404" w:author="Le Minh Nghia" w:date="2019-10-09T10:54:00Z"/>
                  </w:rPr>
                </w:rPrChange>
              </w:rPr>
            </w:pPr>
            <w:proofErr w:type="spellStart"/>
            <w:ins w:id="39405" w:author="Le Minh Nghia" w:date="2019-10-09T10:54:00Z">
              <w:r w:rsidRPr="00B41112">
                <w:rPr>
                  <w:sz w:val="26"/>
                  <w:szCs w:val="26"/>
                  <w:rPrChange w:id="39406" w:author="Le Minh Nghia" w:date="2019-10-09T10:56:00Z">
                    <w:rPr/>
                  </w:rPrChange>
                </w:rPr>
                <w:t>Stt</w:t>
              </w:r>
              <w:proofErr w:type="spellEnd"/>
            </w:ins>
          </w:p>
        </w:tc>
        <w:tc>
          <w:tcPr>
            <w:tcW w:w="3683" w:type="dxa"/>
            <w:gridSpan w:val="3"/>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9407" w:author="Le Minh Nghia" w:date="2019-10-09T10:54:00Z"/>
                <w:sz w:val="26"/>
                <w:szCs w:val="26"/>
                <w:rPrChange w:id="39408" w:author="Le Minh Nghia" w:date="2019-10-09T10:56:00Z">
                  <w:rPr>
                    <w:ins w:id="39409" w:author="Le Minh Nghia" w:date="2019-10-09T10:54:00Z"/>
                  </w:rPr>
                </w:rPrChange>
              </w:rPr>
            </w:pPr>
            <w:proofErr w:type="spellStart"/>
            <w:ins w:id="39410" w:author="Le Minh Nghia" w:date="2019-10-09T10:54:00Z">
              <w:r w:rsidRPr="00B41112">
                <w:rPr>
                  <w:sz w:val="26"/>
                  <w:szCs w:val="26"/>
                  <w:rPrChange w:id="39411" w:author="Le Minh Nghia" w:date="2019-10-09T10:56:00Z">
                    <w:rPr/>
                  </w:rPrChange>
                </w:rPr>
                <w:t>Tên</w:t>
              </w:r>
              <w:proofErr w:type="spellEnd"/>
              <w:r w:rsidRPr="00B41112">
                <w:rPr>
                  <w:sz w:val="26"/>
                  <w:szCs w:val="26"/>
                  <w:rPrChange w:id="39412" w:author="Le Minh Nghia" w:date="2019-10-09T10:56:00Z">
                    <w:rPr/>
                  </w:rPrChange>
                </w:rPr>
                <w:t xml:space="preserve"> </w:t>
              </w:r>
              <w:proofErr w:type="spellStart"/>
              <w:r w:rsidRPr="00B41112">
                <w:rPr>
                  <w:sz w:val="26"/>
                  <w:szCs w:val="26"/>
                  <w:rPrChange w:id="39413" w:author="Le Minh Nghia" w:date="2019-10-09T10:56:00Z">
                    <w:rPr/>
                  </w:rPrChange>
                </w:rPr>
                <w:t>sản</w:t>
              </w:r>
              <w:proofErr w:type="spellEnd"/>
              <w:r w:rsidRPr="00B41112">
                <w:rPr>
                  <w:sz w:val="26"/>
                  <w:szCs w:val="26"/>
                  <w:rPrChange w:id="39414" w:author="Le Minh Nghia" w:date="2019-10-09T10:56:00Z">
                    <w:rPr/>
                  </w:rPrChange>
                </w:rPr>
                <w:t xml:space="preserve"> </w:t>
              </w:r>
              <w:proofErr w:type="spellStart"/>
              <w:r w:rsidRPr="00B41112">
                <w:rPr>
                  <w:sz w:val="26"/>
                  <w:szCs w:val="26"/>
                  <w:rPrChange w:id="39415" w:author="Le Minh Nghia" w:date="2019-10-09T10:56:00Z">
                    <w:rPr/>
                  </w:rPrChange>
                </w:rPr>
                <w:t>phẩm</w:t>
              </w:r>
              <w:proofErr w:type="spellEnd"/>
            </w:ins>
          </w:p>
        </w:tc>
        <w:tc>
          <w:tcPr>
            <w:tcW w:w="814" w:type="dxa"/>
            <w:gridSpan w:val="3"/>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9416" w:author="Le Minh Nghia" w:date="2019-10-09T10:54:00Z"/>
                <w:sz w:val="26"/>
                <w:szCs w:val="26"/>
                <w:rPrChange w:id="39417" w:author="Le Minh Nghia" w:date="2019-10-09T10:56:00Z">
                  <w:rPr>
                    <w:ins w:id="39418" w:author="Le Minh Nghia" w:date="2019-10-09T10:54:00Z"/>
                  </w:rPr>
                </w:rPrChange>
              </w:rPr>
            </w:pPr>
            <w:proofErr w:type="spellStart"/>
            <w:ins w:id="39419" w:author="Le Minh Nghia" w:date="2019-10-09T10:54:00Z">
              <w:r w:rsidRPr="00B41112">
                <w:rPr>
                  <w:sz w:val="26"/>
                  <w:szCs w:val="26"/>
                  <w:rPrChange w:id="39420" w:author="Le Minh Nghia" w:date="2019-10-09T10:56:00Z">
                    <w:rPr/>
                  </w:rPrChange>
                </w:rPr>
                <w:t>Số</w:t>
              </w:r>
              <w:proofErr w:type="spellEnd"/>
              <w:r w:rsidRPr="00B41112">
                <w:rPr>
                  <w:sz w:val="26"/>
                  <w:szCs w:val="26"/>
                  <w:rPrChange w:id="39421" w:author="Le Minh Nghia" w:date="2019-10-09T10:56:00Z">
                    <w:rPr/>
                  </w:rPrChange>
                </w:rPr>
                <w:t xml:space="preserve"> </w:t>
              </w:r>
              <w:proofErr w:type="spellStart"/>
              <w:r w:rsidRPr="00B41112">
                <w:rPr>
                  <w:sz w:val="26"/>
                  <w:szCs w:val="26"/>
                  <w:rPrChange w:id="39422" w:author="Le Minh Nghia" w:date="2019-10-09T10:56:00Z">
                    <w:rPr/>
                  </w:rPrChange>
                </w:rPr>
                <w:t>lượng</w:t>
              </w:r>
              <w:proofErr w:type="spellEnd"/>
            </w:ins>
          </w:p>
        </w:tc>
        <w:tc>
          <w:tcPr>
            <w:tcW w:w="5244" w:type="dxa"/>
            <w:gridSpan w:val="4"/>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jc w:val="center"/>
              <w:rPr>
                <w:ins w:id="39423" w:author="Le Minh Nghia" w:date="2019-10-09T10:54:00Z"/>
                <w:sz w:val="26"/>
                <w:szCs w:val="26"/>
                <w:rPrChange w:id="39424" w:author="Le Minh Nghia" w:date="2019-10-09T10:56:00Z">
                  <w:rPr>
                    <w:ins w:id="39425" w:author="Le Minh Nghia" w:date="2019-10-09T10:54:00Z"/>
                  </w:rPr>
                </w:rPrChange>
              </w:rPr>
            </w:pPr>
            <w:proofErr w:type="spellStart"/>
            <w:ins w:id="39426" w:author="Le Minh Nghia" w:date="2019-10-09T10:54:00Z">
              <w:r w:rsidRPr="00B41112">
                <w:rPr>
                  <w:sz w:val="26"/>
                  <w:szCs w:val="26"/>
                  <w:rPrChange w:id="39427" w:author="Le Minh Nghia" w:date="2019-10-09T10:56:00Z">
                    <w:rPr/>
                  </w:rPrChange>
                </w:rPr>
                <w:t>Yêu</w:t>
              </w:r>
              <w:proofErr w:type="spellEnd"/>
              <w:r w:rsidRPr="00B41112">
                <w:rPr>
                  <w:sz w:val="26"/>
                  <w:szCs w:val="26"/>
                  <w:rPrChange w:id="39428" w:author="Le Minh Nghia" w:date="2019-10-09T10:56:00Z">
                    <w:rPr/>
                  </w:rPrChange>
                </w:rPr>
                <w:t xml:space="preserve"> </w:t>
              </w:r>
              <w:proofErr w:type="spellStart"/>
              <w:r w:rsidRPr="00B41112">
                <w:rPr>
                  <w:sz w:val="26"/>
                  <w:szCs w:val="26"/>
                  <w:rPrChange w:id="39429" w:author="Le Minh Nghia" w:date="2019-10-09T10:56:00Z">
                    <w:rPr/>
                  </w:rPrChange>
                </w:rPr>
                <w:t>cầu</w:t>
              </w:r>
              <w:proofErr w:type="spellEnd"/>
              <w:r w:rsidRPr="00B41112">
                <w:rPr>
                  <w:sz w:val="26"/>
                  <w:szCs w:val="26"/>
                  <w:rPrChange w:id="39430" w:author="Le Minh Nghia" w:date="2019-10-09T10:56:00Z">
                    <w:rPr/>
                  </w:rPrChange>
                </w:rPr>
                <w:t xml:space="preserve"> </w:t>
              </w:r>
              <w:proofErr w:type="spellStart"/>
              <w:r w:rsidRPr="00B41112">
                <w:rPr>
                  <w:sz w:val="26"/>
                  <w:szCs w:val="26"/>
                  <w:rPrChange w:id="39431" w:author="Le Minh Nghia" w:date="2019-10-09T10:56:00Z">
                    <w:rPr/>
                  </w:rPrChange>
                </w:rPr>
                <w:t>chất</w:t>
              </w:r>
              <w:proofErr w:type="spellEnd"/>
              <w:r w:rsidRPr="00B41112">
                <w:rPr>
                  <w:sz w:val="26"/>
                  <w:szCs w:val="26"/>
                  <w:rPrChange w:id="39432" w:author="Le Minh Nghia" w:date="2019-10-09T10:56:00Z">
                    <w:rPr/>
                  </w:rPrChange>
                </w:rPr>
                <w:t xml:space="preserve"> </w:t>
              </w:r>
              <w:proofErr w:type="spellStart"/>
              <w:r w:rsidRPr="00B41112">
                <w:rPr>
                  <w:sz w:val="26"/>
                  <w:szCs w:val="26"/>
                  <w:rPrChange w:id="39433" w:author="Le Minh Nghia" w:date="2019-10-09T10:56:00Z">
                    <w:rPr/>
                  </w:rPrChange>
                </w:rPr>
                <w:t>lượng</w:t>
              </w:r>
              <w:proofErr w:type="spellEnd"/>
              <w:r w:rsidRPr="00B41112">
                <w:rPr>
                  <w:sz w:val="26"/>
                  <w:szCs w:val="26"/>
                  <w:rPrChange w:id="39434" w:author="Le Minh Nghia" w:date="2019-10-09T10:56:00Z">
                    <w:rPr/>
                  </w:rPrChange>
                </w:rPr>
                <w:t xml:space="preserve"> </w:t>
              </w:r>
              <w:proofErr w:type="spellStart"/>
              <w:r w:rsidRPr="00B41112">
                <w:rPr>
                  <w:sz w:val="26"/>
                  <w:szCs w:val="26"/>
                  <w:rPrChange w:id="39435" w:author="Le Minh Nghia" w:date="2019-10-09T10:56:00Z">
                    <w:rPr/>
                  </w:rPrChange>
                </w:rPr>
                <w:t>sản</w:t>
              </w:r>
              <w:proofErr w:type="spellEnd"/>
              <w:r w:rsidRPr="00B41112">
                <w:rPr>
                  <w:sz w:val="26"/>
                  <w:szCs w:val="26"/>
                  <w:rPrChange w:id="39436" w:author="Le Minh Nghia" w:date="2019-10-09T10:56:00Z">
                    <w:rPr/>
                  </w:rPrChange>
                </w:rPr>
                <w:t xml:space="preserve"> </w:t>
              </w:r>
              <w:proofErr w:type="spellStart"/>
              <w:r w:rsidRPr="00B41112">
                <w:rPr>
                  <w:sz w:val="26"/>
                  <w:szCs w:val="26"/>
                  <w:rPrChange w:id="39437" w:author="Le Minh Nghia" w:date="2019-10-09T10:56:00Z">
                    <w:rPr/>
                  </w:rPrChange>
                </w:rPr>
                <w:t>phẩm</w:t>
              </w:r>
              <w:proofErr w:type="spellEnd"/>
            </w:ins>
          </w:p>
          <w:p w:rsidR="00B41112" w:rsidRPr="00B41112" w:rsidRDefault="00B41112">
            <w:pPr>
              <w:jc w:val="center"/>
              <w:rPr>
                <w:ins w:id="39438" w:author="Le Minh Nghia" w:date="2019-10-09T10:54:00Z"/>
                <w:i/>
                <w:sz w:val="26"/>
                <w:szCs w:val="26"/>
                <w:rPrChange w:id="39439" w:author="Le Minh Nghia" w:date="2019-10-09T10:56:00Z">
                  <w:rPr>
                    <w:ins w:id="39440" w:author="Le Minh Nghia" w:date="2019-10-09T10:54:00Z"/>
                    <w:i/>
                  </w:rPr>
                </w:rPrChange>
              </w:rPr>
            </w:pPr>
            <w:ins w:id="39441" w:author="Le Minh Nghia" w:date="2019-10-09T10:54:00Z">
              <w:r w:rsidRPr="00B41112">
                <w:rPr>
                  <w:i/>
                  <w:sz w:val="26"/>
                  <w:szCs w:val="26"/>
                  <w:rPrChange w:id="39442" w:author="Le Minh Nghia" w:date="2019-10-09T10:56:00Z">
                    <w:rPr>
                      <w:i/>
                    </w:rPr>
                  </w:rPrChange>
                </w:rPr>
                <w:t>(</w:t>
              </w:r>
              <w:proofErr w:type="spellStart"/>
              <w:r w:rsidRPr="00B41112">
                <w:rPr>
                  <w:i/>
                  <w:sz w:val="26"/>
                  <w:szCs w:val="26"/>
                  <w:rPrChange w:id="39443" w:author="Le Minh Nghia" w:date="2019-10-09T10:56:00Z">
                    <w:rPr>
                      <w:i/>
                    </w:rPr>
                  </w:rPrChange>
                </w:rPr>
                <w:t>mô</w:t>
              </w:r>
              <w:proofErr w:type="spellEnd"/>
              <w:r w:rsidRPr="00B41112">
                <w:rPr>
                  <w:i/>
                  <w:sz w:val="26"/>
                  <w:szCs w:val="26"/>
                  <w:rPrChange w:id="39444" w:author="Le Minh Nghia" w:date="2019-10-09T10:56:00Z">
                    <w:rPr>
                      <w:i/>
                    </w:rPr>
                  </w:rPrChange>
                </w:rPr>
                <w:t xml:space="preserve"> </w:t>
              </w:r>
              <w:proofErr w:type="spellStart"/>
              <w:r w:rsidRPr="00B41112">
                <w:rPr>
                  <w:i/>
                  <w:sz w:val="26"/>
                  <w:szCs w:val="26"/>
                  <w:rPrChange w:id="39445" w:author="Le Minh Nghia" w:date="2019-10-09T10:56:00Z">
                    <w:rPr>
                      <w:i/>
                    </w:rPr>
                  </w:rPrChange>
                </w:rPr>
                <w:t>tả</w:t>
              </w:r>
              <w:proofErr w:type="spellEnd"/>
              <w:r w:rsidRPr="00B41112">
                <w:rPr>
                  <w:i/>
                  <w:sz w:val="26"/>
                  <w:szCs w:val="26"/>
                  <w:rPrChange w:id="39446" w:author="Le Minh Nghia" w:date="2019-10-09T10:56:00Z">
                    <w:rPr>
                      <w:i/>
                    </w:rPr>
                  </w:rPrChange>
                </w:rPr>
                <w:t xml:space="preserve"> chi </w:t>
              </w:r>
              <w:proofErr w:type="spellStart"/>
              <w:r w:rsidRPr="00B41112">
                <w:rPr>
                  <w:i/>
                  <w:sz w:val="26"/>
                  <w:szCs w:val="26"/>
                  <w:rPrChange w:id="39447" w:author="Le Minh Nghia" w:date="2019-10-09T10:56:00Z">
                    <w:rPr>
                      <w:i/>
                    </w:rPr>
                  </w:rPrChange>
                </w:rPr>
                <w:t>tiết</w:t>
              </w:r>
              <w:proofErr w:type="spellEnd"/>
              <w:r w:rsidRPr="00B41112">
                <w:rPr>
                  <w:i/>
                  <w:sz w:val="26"/>
                  <w:szCs w:val="26"/>
                  <w:rPrChange w:id="39448" w:author="Le Minh Nghia" w:date="2019-10-09T10:56:00Z">
                    <w:rPr>
                      <w:i/>
                    </w:rPr>
                  </w:rPrChange>
                </w:rPr>
                <w:t xml:space="preserve"> </w:t>
              </w:r>
              <w:proofErr w:type="spellStart"/>
              <w:r w:rsidRPr="00B41112">
                <w:rPr>
                  <w:i/>
                  <w:sz w:val="26"/>
                  <w:szCs w:val="26"/>
                  <w:rPrChange w:id="39449" w:author="Le Minh Nghia" w:date="2019-10-09T10:56:00Z">
                    <w:rPr>
                      <w:i/>
                    </w:rPr>
                  </w:rPrChange>
                </w:rPr>
                <w:t>chất</w:t>
              </w:r>
              <w:proofErr w:type="spellEnd"/>
              <w:r w:rsidRPr="00B41112">
                <w:rPr>
                  <w:i/>
                  <w:sz w:val="26"/>
                  <w:szCs w:val="26"/>
                  <w:rPrChange w:id="39450" w:author="Le Minh Nghia" w:date="2019-10-09T10:56:00Z">
                    <w:rPr>
                      <w:i/>
                    </w:rPr>
                  </w:rPrChange>
                </w:rPr>
                <w:t xml:space="preserve"> </w:t>
              </w:r>
              <w:proofErr w:type="spellStart"/>
              <w:r w:rsidRPr="00B41112">
                <w:rPr>
                  <w:i/>
                  <w:sz w:val="26"/>
                  <w:szCs w:val="26"/>
                  <w:rPrChange w:id="39451" w:author="Le Minh Nghia" w:date="2019-10-09T10:56:00Z">
                    <w:rPr>
                      <w:i/>
                    </w:rPr>
                  </w:rPrChange>
                </w:rPr>
                <w:t>lượng</w:t>
              </w:r>
              <w:proofErr w:type="spellEnd"/>
              <w:r w:rsidRPr="00B41112">
                <w:rPr>
                  <w:i/>
                  <w:sz w:val="26"/>
                  <w:szCs w:val="26"/>
                  <w:rPrChange w:id="39452" w:author="Le Minh Nghia" w:date="2019-10-09T10:56:00Z">
                    <w:rPr>
                      <w:i/>
                    </w:rPr>
                  </w:rPrChange>
                </w:rPr>
                <w:t xml:space="preserve"> </w:t>
              </w:r>
              <w:proofErr w:type="spellStart"/>
              <w:r w:rsidRPr="00B41112">
                <w:rPr>
                  <w:i/>
                  <w:sz w:val="26"/>
                  <w:szCs w:val="26"/>
                  <w:rPrChange w:id="39453" w:author="Le Minh Nghia" w:date="2019-10-09T10:56:00Z">
                    <w:rPr>
                      <w:i/>
                    </w:rPr>
                  </w:rPrChange>
                </w:rPr>
                <w:t>sản</w:t>
              </w:r>
              <w:proofErr w:type="spellEnd"/>
              <w:r w:rsidRPr="00B41112">
                <w:rPr>
                  <w:i/>
                  <w:sz w:val="26"/>
                  <w:szCs w:val="26"/>
                  <w:rPrChange w:id="39454" w:author="Le Minh Nghia" w:date="2019-10-09T10:56:00Z">
                    <w:rPr>
                      <w:i/>
                    </w:rPr>
                  </w:rPrChange>
                </w:rPr>
                <w:t xml:space="preserve"> </w:t>
              </w:r>
              <w:proofErr w:type="spellStart"/>
              <w:r w:rsidRPr="00B41112">
                <w:rPr>
                  <w:i/>
                  <w:sz w:val="26"/>
                  <w:szCs w:val="26"/>
                  <w:rPrChange w:id="39455" w:author="Le Minh Nghia" w:date="2019-10-09T10:56:00Z">
                    <w:rPr>
                      <w:i/>
                    </w:rPr>
                  </w:rPrChange>
                </w:rPr>
                <w:t>phẩm</w:t>
              </w:r>
              <w:proofErr w:type="spellEnd"/>
              <w:r w:rsidRPr="00B41112">
                <w:rPr>
                  <w:i/>
                  <w:sz w:val="26"/>
                  <w:szCs w:val="26"/>
                  <w:rPrChange w:id="39456" w:author="Le Minh Nghia" w:date="2019-10-09T10:56:00Z">
                    <w:rPr>
                      <w:i/>
                    </w:rPr>
                  </w:rPrChange>
                </w:rPr>
                <w:t xml:space="preserve"> </w:t>
              </w:r>
            </w:ins>
          </w:p>
          <w:p w:rsidR="00B41112" w:rsidRPr="00B41112" w:rsidRDefault="00B41112">
            <w:pPr>
              <w:jc w:val="center"/>
              <w:rPr>
                <w:ins w:id="39457" w:author="Le Minh Nghia" w:date="2019-10-09T10:54:00Z"/>
                <w:i/>
                <w:sz w:val="26"/>
                <w:szCs w:val="26"/>
                <w:rPrChange w:id="39458" w:author="Le Minh Nghia" w:date="2019-10-09T10:56:00Z">
                  <w:rPr>
                    <w:ins w:id="39459" w:author="Le Minh Nghia" w:date="2019-10-09T10:54:00Z"/>
                    <w:i/>
                  </w:rPr>
                </w:rPrChange>
              </w:rPr>
            </w:pPr>
            <w:proofErr w:type="spellStart"/>
            <w:ins w:id="39460" w:author="Le Minh Nghia" w:date="2019-10-09T10:54:00Z">
              <w:r w:rsidRPr="00B41112">
                <w:rPr>
                  <w:i/>
                  <w:sz w:val="26"/>
                  <w:szCs w:val="26"/>
                  <w:rPrChange w:id="39461" w:author="Le Minh Nghia" w:date="2019-10-09T10:56:00Z">
                    <w:rPr>
                      <w:i/>
                    </w:rPr>
                  </w:rPrChange>
                </w:rPr>
                <w:t>đạt</w:t>
              </w:r>
              <w:proofErr w:type="spellEnd"/>
              <w:r w:rsidRPr="00B41112">
                <w:rPr>
                  <w:i/>
                  <w:sz w:val="26"/>
                  <w:szCs w:val="26"/>
                  <w:rPrChange w:id="39462" w:author="Le Minh Nghia" w:date="2019-10-09T10:56:00Z">
                    <w:rPr>
                      <w:i/>
                    </w:rPr>
                  </w:rPrChange>
                </w:rPr>
                <w:t xml:space="preserve"> </w:t>
              </w:r>
              <w:proofErr w:type="spellStart"/>
              <w:r w:rsidRPr="00B41112">
                <w:rPr>
                  <w:i/>
                  <w:sz w:val="26"/>
                  <w:szCs w:val="26"/>
                  <w:rPrChange w:id="39463" w:author="Le Minh Nghia" w:date="2019-10-09T10:56:00Z">
                    <w:rPr>
                      <w:i/>
                    </w:rPr>
                  </w:rPrChange>
                </w:rPr>
                <w:t>được</w:t>
              </w:r>
              <w:proofErr w:type="spellEnd"/>
              <w:r w:rsidRPr="00B41112">
                <w:rPr>
                  <w:i/>
                  <w:sz w:val="26"/>
                  <w:szCs w:val="26"/>
                  <w:rPrChange w:id="39464" w:author="Le Minh Nghia" w:date="2019-10-09T10:56:00Z">
                    <w:rPr>
                      <w:i/>
                    </w:rPr>
                  </w:rPrChange>
                </w:rPr>
                <w:t xml:space="preserve"> </w:t>
              </w:r>
              <w:proofErr w:type="spellStart"/>
              <w:r w:rsidRPr="00B41112">
                <w:rPr>
                  <w:i/>
                  <w:sz w:val="26"/>
                  <w:szCs w:val="26"/>
                  <w:rPrChange w:id="39465" w:author="Le Minh Nghia" w:date="2019-10-09T10:56:00Z">
                    <w:rPr>
                      <w:i/>
                    </w:rPr>
                  </w:rPrChange>
                </w:rPr>
                <w:t>như</w:t>
              </w:r>
              <w:proofErr w:type="spellEnd"/>
              <w:r w:rsidRPr="00B41112">
                <w:rPr>
                  <w:i/>
                  <w:sz w:val="26"/>
                  <w:szCs w:val="26"/>
                  <w:rPrChange w:id="39466" w:author="Le Minh Nghia" w:date="2019-10-09T10:56:00Z">
                    <w:rPr>
                      <w:i/>
                    </w:rPr>
                  </w:rPrChange>
                </w:rPr>
                <w:t xml:space="preserve"> </w:t>
              </w:r>
              <w:proofErr w:type="spellStart"/>
              <w:r w:rsidRPr="00B41112">
                <w:rPr>
                  <w:i/>
                  <w:sz w:val="26"/>
                  <w:szCs w:val="26"/>
                  <w:rPrChange w:id="39467" w:author="Le Minh Nghia" w:date="2019-10-09T10:56:00Z">
                    <w:rPr>
                      <w:i/>
                    </w:rPr>
                  </w:rPrChange>
                </w:rPr>
                <w:t>nội</w:t>
              </w:r>
              <w:proofErr w:type="spellEnd"/>
              <w:r w:rsidRPr="00B41112">
                <w:rPr>
                  <w:i/>
                  <w:sz w:val="26"/>
                  <w:szCs w:val="26"/>
                  <w:rPrChange w:id="39468" w:author="Le Minh Nghia" w:date="2019-10-09T10:56:00Z">
                    <w:rPr>
                      <w:i/>
                    </w:rPr>
                  </w:rPrChange>
                </w:rPr>
                <w:t xml:space="preserve"> dung, </w:t>
              </w:r>
              <w:proofErr w:type="spellStart"/>
              <w:r w:rsidRPr="00B41112">
                <w:rPr>
                  <w:i/>
                  <w:sz w:val="26"/>
                  <w:szCs w:val="26"/>
                  <w:rPrChange w:id="39469" w:author="Le Minh Nghia" w:date="2019-10-09T10:56:00Z">
                    <w:rPr>
                      <w:i/>
                    </w:rPr>
                  </w:rPrChange>
                </w:rPr>
                <w:t>hình</w:t>
              </w:r>
              <w:proofErr w:type="spellEnd"/>
              <w:r w:rsidRPr="00B41112">
                <w:rPr>
                  <w:i/>
                  <w:sz w:val="26"/>
                  <w:szCs w:val="26"/>
                  <w:rPrChange w:id="39470" w:author="Le Minh Nghia" w:date="2019-10-09T10:56:00Z">
                    <w:rPr>
                      <w:i/>
                    </w:rPr>
                  </w:rPrChange>
                </w:rPr>
                <w:t xml:space="preserve"> </w:t>
              </w:r>
              <w:proofErr w:type="spellStart"/>
              <w:r w:rsidRPr="00B41112">
                <w:rPr>
                  <w:i/>
                  <w:sz w:val="26"/>
                  <w:szCs w:val="26"/>
                  <w:rPrChange w:id="39471" w:author="Le Minh Nghia" w:date="2019-10-09T10:56:00Z">
                    <w:rPr>
                      <w:i/>
                    </w:rPr>
                  </w:rPrChange>
                </w:rPr>
                <w:t>thức</w:t>
              </w:r>
              <w:proofErr w:type="spellEnd"/>
              <w:r w:rsidRPr="00B41112">
                <w:rPr>
                  <w:i/>
                  <w:sz w:val="26"/>
                  <w:szCs w:val="26"/>
                  <w:rPrChange w:id="39472" w:author="Le Minh Nghia" w:date="2019-10-09T10:56:00Z">
                    <w:rPr>
                      <w:i/>
                    </w:rPr>
                  </w:rPrChange>
                </w:rPr>
                <w:t xml:space="preserve">, </w:t>
              </w:r>
              <w:proofErr w:type="spellStart"/>
              <w:r w:rsidRPr="00B41112">
                <w:rPr>
                  <w:i/>
                  <w:sz w:val="26"/>
                  <w:szCs w:val="26"/>
                  <w:rPrChange w:id="39473" w:author="Le Minh Nghia" w:date="2019-10-09T10:56:00Z">
                    <w:rPr>
                      <w:i/>
                    </w:rPr>
                  </w:rPrChange>
                </w:rPr>
                <w:t>các</w:t>
              </w:r>
              <w:proofErr w:type="spellEnd"/>
              <w:r w:rsidRPr="00B41112">
                <w:rPr>
                  <w:i/>
                  <w:sz w:val="26"/>
                  <w:szCs w:val="26"/>
                  <w:rPrChange w:id="39474" w:author="Le Minh Nghia" w:date="2019-10-09T10:56:00Z">
                    <w:rPr>
                      <w:i/>
                    </w:rPr>
                  </w:rPrChange>
                </w:rPr>
                <w:t xml:space="preserve"> </w:t>
              </w:r>
              <w:proofErr w:type="spellStart"/>
              <w:r w:rsidRPr="00B41112">
                <w:rPr>
                  <w:i/>
                  <w:sz w:val="26"/>
                  <w:szCs w:val="26"/>
                  <w:rPrChange w:id="39475" w:author="Le Minh Nghia" w:date="2019-10-09T10:56:00Z">
                    <w:rPr>
                      <w:i/>
                    </w:rPr>
                  </w:rPrChange>
                </w:rPr>
                <w:t>chỉ</w:t>
              </w:r>
              <w:proofErr w:type="spellEnd"/>
              <w:r w:rsidRPr="00B41112">
                <w:rPr>
                  <w:i/>
                  <w:sz w:val="26"/>
                  <w:szCs w:val="26"/>
                  <w:rPrChange w:id="39476" w:author="Le Minh Nghia" w:date="2019-10-09T10:56:00Z">
                    <w:rPr>
                      <w:i/>
                    </w:rPr>
                  </w:rPrChange>
                </w:rPr>
                <w:t xml:space="preserve"> </w:t>
              </w:r>
              <w:proofErr w:type="spellStart"/>
              <w:r w:rsidRPr="00B41112">
                <w:rPr>
                  <w:i/>
                  <w:sz w:val="26"/>
                  <w:szCs w:val="26"/>
                  <w:rPrChange w:id="39477" w:author="Le Minh Nghia" w:date="2019-10-09T10:56:00Z">
                    <w:rPr>
                      <w:i/>
                    </w:rPr>
                  </w:rPrChange>
                </w:rPr>
                <w:t>tiêu</w:t>
              </w:r>
              <w:proofErr w:type="spellEnd"/>
              <w:r w:rsidRPr="00B41112">
                <w:rPr>
                  <w:i/>
                  <w:sz w:val="26"/>
                  <w:szCs w:val="26"/>
                  <w:rPrChange w:id="39478" w:author="Le Minh Nghia" w:date="2019-10-09T10:56:00Z">
                    <w:rPr>
                      <w:i/>
                    </w:rPr>
                  </w:rPrChange>
                </w:rPr>
                <w:t xml:space="preserve">, </w:t>
              </w:r>
              <w:proofErr w:type="spellStart"/>
              <w:r w:rsidRPr="00B41112">
                <w:rPr>
                  <w:i/>
                  <w:sz w:val="26"/>
                  <w:szCs w:val="26"/>
                  <w:rPrChange w:id="39479" w:author="Le Minh Nghia" w:date="2019-10-09T10:56:00Z">
                    <w:rPr>
                      <w:i/>
                    </w:rPr>
                  </w:rPrChange>
                </w:rPr>
                <w:t>thông</w:t>
              </w:r>
              <w:proofErr w:type="spellEnd"/>
              <w:r w:rsidRPr="00B41112">
                <w:rPr>
                  <w:i/>
                  <w:sz w:val="26"/>
                  <w:szCs w:val="26"/>
                  <w:rPrChange w:id="39480" w:author="Le Minh Nghia" w:date="2019-10-09T10:56:00Z">
                    <w:rPr>
                      <w:i/>
                    </w:rPr>
                  </w:rPrChange>
                </w:rPr>
                <w:t xml:space="preserve"> </w:t>
              </w:r>
              <w:proofErr w:type="spellStart"/>
              <w:r w:rsidRPr="00B41112">
                <w:rPr>
                  <w:i/>
                  <w:sz w:val="26"/>
                  <w:szCs w:val="26"/>
                  <w:rPrChange w:id="39481" w:author="Le Minh Nghia" w:date="2019-10-09T10:56:00Z">
                    <w:rPr>
                      <w:i/>
                    </w:rPr>
                  </w:rPrChange>
                </w:rPr>
                <w:t>số</w:t>
              </w:r>
              <w:proofErr w:type="spellEnd"/>
              <w:r w:rsidRPr="00B41112">
                <w:rPr>
                  <w:i/>
                  <w:sz w:val="26"/>
                  <w:szCs w:val="26"/>
                  <w:rPrChange w:id="39482" w:author="Le Minh Nghia" w:date="2019-10-09T10:56:00Z">
                    <w:rPr>
                      <w:i/>
                    </w:rPr>
                  </w:rPrChange>
                </w:rPr>
                <w:t xml:space="preserve"> </w:t>
              </w:r>
              <w:proofErr w:type="spellStart"/>
              <w:r w:rsidRPr="00B41112">
                <w:rPr>
                  <w:i/>
                  <w:sz w:val="26"/>
                  <w:szCs w:val="26"/>
                  <w:rPrChange w:id="39483" w:author="Le Minh Nghia" w:date="2019-10-09T10:56:00Z">
                    <w:rPr>
                      <w:i/>
                    </w:rPr>
                  </w:rPrChange>
                </w:rPr>
                <w:t>kỹ</w:t>
              </w:r>
              <w:proofErr w:type="spellEnd"/>
              <w:r w:rsidRPr="00B41112">
                <w:rPr>
                  <w:i/>
                  <w:sz w:val="26"/>
                  <w:szCs w:val="26"/>
                  <w:rPrChange w:id="39484" w:author="Le Minh Nghia" w:date="2019-10-09T10:56:00Z">
                    <w:rPr>
                      <w:i/>
                    </w:rPr>
                  </w:rPrChange>
                </w:rPr>
                <w:t xml:space="preserve"> </w:t>
              </w:r>
              <w:proofErr w:type="spellStart"/>
              <w:proofErr w:type="gramStart"/>
              <w:r w:rsidRPr="00B41112">
                <w:rPr>
                  <w:i/>
                  <w:sz w:val="26"/>
                  <w:szCs w:val="26"/>
                  <w:rPrChange w:id="39485" w:author="Le Minh Nghia" w:date="2019-10-09T10:56:00Z">
                    <w:rPr>
                      <w:i/>
                    </w:rPr>
                  </w:rPrChange>
                </w:rPr>
                <w:t>thuật</w:t>
              </w:r>
              <w:proofErr w:type="spellEnd"/>
              <w:r w:rsidRPr="00B41112">
                <w:rPr>
                  <w:i/>
                  <w:sz w:val="26"/>
                  <w:szCs w:val="26"/>
                  <w:rPrChange w:id="39486" w:author="Le Minh Nghia" w:date="2019-10-09T10:56:00Z">
                    <w:rPr>
                      <w:i/>
                    </w:rPr>
                  </w:rPrChange>
                </w:rPr>
                <w:t>,...</w:t>
              </w:r>
              <w:proofErr w:type="gramEnd"/>
              <w:r w:rsidRPr="00B41112">
                <w:rPr>
                  <w:i/>
                  <w:sz w:val="26"/>
                  <w:szCs w:val="26"/>
                  <w:rPrChange w:id="39487" w:author="Le Minh Nghia" w:date="2019-10-09T10:56:00Z">
                    <w:rPr>
                      <w:i/>
                    </w:rPr>
                  </w:rPrChange>
                </w:rPr>
                <w:t>)</w:t>
              </w:r>
            </w:ins>
          </w:p>
        </w:tc>
      </w:tr>
      <w:tr w:rsidR="00B41112" w:rsidRPr="00B41112" w:rsidTr="00B41112">
        <w:trPr>
          <w:trHeight w:val="354"/>
          <w:ins w:id="39488" w:author="Le Minh Nghia" w:date="2019-10-09T10:54:00Z"/>
        </w:trPr>
        <w:tc>
          <w:tcPr>
            <w:tcW w:w="717"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9489" w:author="Le Minh Nghia" w:date="2019-10-09T10:54:00Z"/>
                <w:sz w:val="26"/>
                <w:szCs w:val="26"/>
                <w:rPrChange w:id="39490" w:author="Le Minh Nghia" w:date="2019-10-09T10:56:00Z">
                  <w:rPr>
                    <w:ins w:id="39491" w:author="Le Minh Nghia" w:date="2019-10-09T10:54:00Z"/>
                  </w:rPr>
                </w:rPrChange>
              </w:rPr>
            </w:pPr>
            <w:ins w:id="39492" w:author="Le Minh Nghia" w:date="2019-10-09T10:54:00Z">
              <w:r w:rsidRPr="00B41112">
                <w:rPr>
                  <w:sz w:val="26"/>
                  <w:szCs w:val="26"/>
                  <w:rPrChange w:id="39493" w:author="Le Minh Nghia" w:date="2019-10-09T10:56:00Z">
                    <w:rPr/>
                  </w:rPrChange>
                </w:rPr>
                <w:t>I</w:t>
              </w:r>
            </w:ins>
          </w:p>
        </w:tc>
        <w:tc>
          <w:tcPr>
            <w:tcW w:w="9741" w:type="dxa"/>
            <w:gridSpan w:val="10"/>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rPr>
                <w:ins w:id="39494" w:author="Le Minh Nghia" w:date="2019-10-09T10:54:00Z"/>
                <w:sz w:val="26"/>
                <w:szCs w:val="26"/>
                <w:rPrChange w:id="39495" w:author="Le Minh Nghia" w:date="2019-10-09T10:56:00Z">
                  <w:rPr>
                    <w:ins w:id="39496" w:author="Le Minh Nghia" w:date="2019-10-09T10:54:00Z"/>
                  </w:rPr>
                </w:rPrChange>
              </w:rPr>
            </w:pPr>
            <w:proofErr w:type="spellStart"/>
            <w:ins w:id="39497" w:author="Le Minh Nghia" w:date="2019-10-09T10:54:00Z">
              <w:r w:rsidRPr="00B41112">
                <w:rPr>
                  <w:sz w:val="26"/>
                  <w:szCs w:val="26"/>
                  <w:rPrChange w:id="39498" w:author="Le Minh Nghia" w:date="2019-10-09T10:56:00Z">
                    <w:rPr/>
                  </w:rPrChange>
                </w:rPr>
                <w:t>Sản</w:t>
              </w:r>
              <w:proofErr w:type="spellEnd"/>
              <w:r w:rsidRPr="00B41112">
                <w:rPr>
                  <w:sz w:val="26"/>
                  <w:szCs w:val="26"/>
                  <w:rPrChange w:id="39499" w:author="Le Minh Nghia" w:date="2019-10-09T10:56:00Z">
                    <w:rPr/>
                  </w:rPrChange>
                </w:rPr>
                <w:t xml:space="preserve"> </w:t>
              </w:r>
              <w:proofErr w:type="spellStart"/>
              <w:r w:rsidRPr="00B41112">
                <w:rPr>
                  <w:sz w:val="26"/>
                  <w:szCs w:val="26"/>
                  <w:rPrChange w:id="39500" w:author="Le Minh Nghia" w:date="2019-10-09T10:56:00Z">
                    <w:rPr/>
                  </w:rPrChange>
                </w:rPr>
                <w:t>phẩm</w:t>
              </w:r>
              <w:proofErr w:type="spellEnd"/>
              <w:r w:rsidRPr="00B41112">
                <w:rPr>
                  <w:sz w:val="26"/>
                  <w:szCs w:val="26"/>
                  <w:rPrChange w:id="39501" w:author="Le Minh Nghia" w:date="2019-10-09T10:56:00Z">
                    <w:rPr/>
                  </w:rPrChange>
                </w:rPr>
                <w:t xml:space="preserve"> khoa </w:t>
              </w:r>
              <w:proofErr w:type="spellStart"/>
              <w:r w:rsidRPr="00B41112">
                <w:rPr>
                  <w:sz w:val="26"/>
                  <w:szCs w:val="26"/>
                  <w:rPrChange w:id="39502" w:author="Le Minh Nghia" w:date="2019-10-09T10:56:00Z">
                    <w:rPr/>
                  </w:rPrChange>
                </w:rPr>
                <w:t>học</w:t>
              </w:r>
              <w:proofErr w:type="spellEnd"/>
              <w:r w:rsidRPr="00B41112">
                <w:rPr>
                  <w:sz w:val="26"/>
                  <w:szCs w:val="26"/>
                  <w:rPrChange w:id="39503" w:author="Le Minh Nghia" w:date="2019-10-09T10:56:00Z">
                    <w:rPr/>
                  </w:rPrChange>
                </w:rPr>
                <w:t xml:space="preserve"> (</w:t>
              </w:r>
              <w:proofErr w:type="spellStart"/>
              <w:r w:rsidRPr="00B41112">
                <w:rPr>
                  <w:sz w:val="26"/>
                  <w:szCs w:val="26"/>
                  <w:rPrChange w:id="39504" w:author="Le Minh Nghia" w:date="2019-10-09T10:56:00Z">
                    <w:rPr/>
                  </w:rPrChange>
                </w:rPr>
                <w:t>Các</w:t>
              </w:r>
              <w:proofErr w:type="spellEnd"/>
              <w:r w:rsidRPr="00B41112">
                <w:rPr>
                  <w:sz w:val="26"/>
                  <w:szCs w:val="26"/>
                  <w:rPrChange w:id="39505" w:author="Le Minh Nghia" w:date="2019-10-09T10:56:00Z">
                    <w:rPr/>
                  </w:rPrChange>
                </w:rPr>
                <w:t xml:space="preserve"> </w:t>
              </w:r>
              <w:proofErr w:type="spellStart"/>
              <w:r w:rsidRPr="00B41112">
                <w:rPr>
                  <w:sz w:val="26"/>
                  <w:szCs w:val="26"/>
                  <w:rPrChange w:id="39506" w:author="Le Minh Nghia" w:date="2019-10-09T10:56:00Z">
                    <w:rPr/>
                  </w:rPrChange>
                </w:rPr>
                <w:t>công</w:t>
              </w:r>
              <w:proofErr w:type="spellEnd"/>
              <w:r w:rsidRPr="00B41112">
                <w:rPr>
                  <w:sz w:val="26"/>
                  <w:szCs w:val="26"/>
                  <w:rPrChange w:id="39507" w:author="Le Minh Nghia" w:date="2019-10-09T10:56:00Z">
                    <w:rPr/>
                  </w:rPrChange>
                </w:rPr>
                <w:t xml:space="preserve"> </w:t>
              </w:r>
              <w:proofErr w:type="spellStart"/>
              <w:r w:rsidRPr="00B41112">
                <w:rPr>
                  <w:sz w:val="26"/>
                  <w:szCs w:val="26"/>
                  <w:rPrChange w:id="39508" w:author="Le Minh Nghia" w:date="2019-10-09T10:56:00Z">
                    <w:rPr/>
                  </w:rPrChange>
                </w:rPr>
                <w:t>trình</w:t>
              </w:r>
              <w:proofErr w:type="spellEnd"/>
              <w:r w:rsidRPr="00B41112">
                <w:rPr>
                  <w:sz w:val="26"/>
                  <w:szCs w:val="26"/>
                  <w:rPrChange w:id="39509" w:author="Le Minh Nghia" w:date="2019-10-09T10:56:00Z">
                    <w:rPr/>
                  </w:rPrChange>
                </w:rPr>
                <w:t xml:space="preserve"> khoa </w:t>
              </w:r>
              <w:proofErr w:type="spellStart"/>
              <w:r w:rsidRPr="00B41112">
                <w:rPr>
                  <w:sz w:val="26"/>
                  <w:szCs w:val="26"/>
                  <w:rPrChange w:id="39510" w:author="Le Minh Nghia" w:date="2019-10-09T10:56:00Z">
                    <w:rPr/>
                  </w:rPrChange>
                </w:rPr>
                <w:t>học</w:t>
              </w:r>
              <w:proofErr w:type="spellEnd"/>
              <w:r w:rsidRPr="00B41112">
                <w:rPr>
                  <w:sz w:val="26"/>
                  <w:szCs w:val="26"/>
                  <w:rPrChange w:id="39511" w:author="Le Minh Nghia" w:date="2019-10-09T10:56:00Z">
                    <w:rPr/>
                  </w:rPrChange>
                </w:rPr>
                <w:t xml:space="preserve"> </w:t>
              </w:r>
              <w:proofErr w:type="spellStart"/>
              <w:r w:rsidRPr="00B41112">
                <w:rPr>
                  <w:sz w:val="26"/>
                  <w:szCs w:val="26"/>
                  <w:rPrChange w:id="39512" w:author="Le Minh Nghia" w:date="2019-10-09T10:56:00Z">
                    <w:rPr/>
                  </w:rPrChange>
                </w:rPr>
                <w:t>sẽ</w:t>
              </w:r>
              <w:proofErr w:type="spellEnd"/>
              <w:r w:rsidRPr="00B41112">
                <w:rPr>
                  <w:sz w:val="26"/>
                  <w:szCs w:val="26"/>
                  <w:rPrChange w:id="39513" w:author="Le Minh Nghia" w:date="2019-10-09T10:56:00Z">
                    <w:rPr/>
                  </w:rPrChange>
                </w:rPr>
                <w:t xml:space="preserve"> </w:t>
              </w:r>
              <w:proofErr w:type="spellStart"/>
              <w:r w:rsidRPr="00B41112">
                <w:rPr>
                  <w:sz w:val="26"/>
                  <w:szCs w:val="26"/>
                  <w:rPrChange w:id="39514" w:author="Le Minh Nghia" w:date="2019-10-09T10:56:00Z">
                    <w:rPr/>
                  </w:rPrChange>
                </w:rPr>
                <w:t>được</w:t>
              </w:r>
              <w:proofErr w:type="spellEnd"/>
              <w:r w:rsidRPr="00B41112">
                <w:rPr>
                  <w:sz w:val="26"/>
                  <w:szCs w:val="26"/>
                  <w:rPrChange w:id="39515" w:author="Le Minh Nghia" w:date="2019-10-09T10:56:00Z">
                    <w:rPr/>
                  </w:rPrChange>
                </w:rPr>
                <w:t xml:space="preserve"> </w:t>
              </w:r>
              <w:proofErr w:type="spellStart"/>
              <w:r w:rsidRPr="00B41112">
                <w:rPr>
                  <w:sz w:val="26"/>
                  <w:szCs w:val="26"/>
                  <w:rPrChange w:id="39516" w:author="Le Minh Nghia" w:date="2019-10-09T10:56:00Z">
                    <w:rPr/>
                  </w:rPrChange>
                </w:rPr>
                <w:t>công</w:t>
              </w:r>
              <w:proofErr w:type="spellEnd"/>
              <w:r w:rsidRPr="00B41112">
                <w:rPr>
                  <w:sz w:val="26"/>
                  <w:szCs w:val="26"/>
                  <w:rPrChange w:id="39517" w:author="Le Minh Nghia" w:date="2019-10-09T10:56:00Z">
                    <w:rPr/>
                  </w:rPrChange>
                </w:rPr>
                <w:t xml:space="preserve"> </w:t>
              </w:r>
              <w:proofErr w:type="spellStart"/>
              <w:r w:rsidRPr="00B41112">
                <w:rPr>
                  <w:sz w:val="26"/>
                  <w:szCs w:val="26"/>
                  <w:rPrChange w:id="39518" w:author="Le Minh Nghia" w:date="2019-10-09T10:56:00Z">
                    <w:rPr/>
                  </w:rPrChange>
                </w:rPr>
                <w:t>bố</w:t>
              </w:r>
              <w:proofErr w:type="spellEnd"/>
              <w:r w:rsidRPr="00B41112">
                <w:rPr>
                  <w:sz w:val="26"/>
                  <w:szCs w:val="26"/>
                  <w:rPrChange w:id="39519" w:author="Le Minh Nghia" w:date="2019-10-09T10:56:00Z">
                    <w:rPr/>
                  </w:rPrChange>
                </w:rPr>
                <w:t xml:space="preserve">: </w:t>
              </w:r>
              <w:proofErr w:type="spellStart"/>
              <w:r w:rsidRPr="00B41112">
                <w:rPr>
                  <w:sz w:val="26"/>
                  <w:szCs w:val="26"/>
                  <w:rPrChange w:id="39520" w:author="Le Minh Nghia" w:date="2019-10-09T10:56:00Z">
                    <w:rPr/>
                  </w:rPrChange>
                </w:rPr>
                <w:t>sách</w:t>
              </w:r>
              <w:proofErr w:type="spellEnd"/>
              <w:r w:rsidRPr="00B41112">
                <w:rPr>
                  <w:sz w:val="26"/>
                  <w:szCs w:val="26"/>
                  <w:rPrChange w:id="39521" w:author="Le Minh Nghia" w:date="2019-10-09T10:56:00Z">
                    <w:rPr/>
                  </w:rPrChange>
                </w:rPr>
                <w:t xml:space="preserve">, </w:t>
              </w:r>
              <w:proofErr w:type="spellStart"/>
              <w:r w:rsidRPr="00B41112">
                <w:rPr>
                  <w:sz w:val="26"/>
                  <w:szCs w:val="26"/>
                  <w:rPrChange w:id="39522" w:author="Le Minh Nghia" w:date="2019-10-09T10:56:00Z">
                    <w:rPr/>
                  </w:rPrChange>
                </w:rPr>
                <w:t>bài</w:t>
              </w:r>
              <w:proofErr w:type="spellEnd"/>
              <w:r w:rsidRPr="00B41112">
                <w:rPr>
                  <w:sz w:val="26"/>
                  <w:szCs w:val="26"/>
                  <w:rPrChange w:id="39523" w:author="Le Minh Nghia" w:date="2019-10-09T10:56:00Z">
                    <w:rPr/>
                  </w:rPrChange>
                </w:rPr>
                <w:t xml:space="preserve"> </w:t>
              </w:r>
              <w:proofErr w:type="spellStart"/>
              <w:r w:rsidRPr="00B41112">
                <w:rPr>
                  <w:sz w:val="26"/>
                  <w:szCs w:val="26"/>
                  <w:rPrChange w:id="39524" w:author="Le Minh Nghia" w:date="2019-10-09T10:56:00Z">
                    <w:rPr/>
                  </w:rPrChange>
                </w:rPr>
                <w:t>báo</w:t>
              </w:r>
              <w:proofErr w:type="spellEnd"/>
              <w:r w:rsidRPr="00B41112">
                <w:rPr>
                  <w:sz w:val="26"/>
                  <w:szCs w:val="26"/>
                  <w:rPrChange w:id="39525" w:author="Le Minh Nghia" w:date="2019-10-09T10:56:00Z">
                    <w:rPr/>
                  </w:rPrChange>
                </w:rPr>
                <w:t xml:space="preserve"> khoa </w:t>
              </w:r>
              <w:proofErr w:type="spellStart"/>
              <w:r w:rsidRPr="00B41112">
                <w:rPr>
                  <w:sz w:val="26"/>
                  <w:szCs w:val="26"/>
                  <w:rPrChange w:id="39526" w:author="Le Minh Nghia" w:date="2019-10-09T10:56:00Z">
                    <w:rPr/>
                  </w:rPrChange>
                </w:rPr>
                <w:t>học</w:t>
              </w:r>
              <w:proofErr w:type="spellEnd"/>
              <w:r w:rsidRPr="00B41112">
                <w:rPr>
                  <w:sz w:val="26"/>
                  <w:szCs w:val="26"/>
                  <w:rPrChange w:id="39527" w:author="Le Minh Nghia" w:date="2019-10-09T10:56:00Z">
                    <w:rPr/>
                  </w:rPrChange>
                </w:rPr>
                <w:t xml:space="preserve">...): </w:t>
              </w:r>
              <w:proofErr w:type="spellStart"/>
              <w:r w:rsidRPr="00B41112">
                <w:rPr>
                  <w:sz w:val="26"/>
                  <w:szCs w:val="26"/>
                  <w:rPrChange w:id="39528" w:author="Le Minh Nghia" w:date="2019-10-09T10:56:00Z">
                    <w:rPr/>
                  </w:rPrChange>
                </w:rPr>
                <w:t>Không</w:t>
              </w:r>
              <w:proofErr w:type="spellEnd"/>
            </w:ins>
          </w:p>
        </w:tc>
      </w:tr>
      <w:tr w:rsidR="00B41112" w:rsidRPr="00B41112" w:rsidTr="00B41112">
        <w:trPr>
          <w:trHeight w:val="354"/>
          <w:ins w:id="39529" w:author="Le Minh Nghia" w:date="2019-10-09T10:54:00Z"/>
        </w:trPr>
        <w:tc>
          <w:tcPr>
            <w:tcW w:w="717"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9530" w:author="Le Minh Nghia" w:date="2019-10-09T10:54:00Z"/>
                <w:sz w:val="26"/>
                <w:szCs w:val="26"/>
                <w:rPrChange w:id="39531" w:author="Le Minh Nghia" w:date="2019-10-09T10:56:00Z">
                  <w:rPr>
                    <w:ins w:id="39532" w:author="Le Minh Nghia" w:date="2019-10-09T10:54:00Z"/>
                  </w:rPr>
                </w:rPrChange>
              </w:rPr>
            </w:pPr>
            <w:ins w:id="39533" w:author="Le Minh Nghia" w:date="2019-10-09T10:54:00Z">
              <w:r w:rsidRPr="00B41112">
                <w:rPr>
                  <w:sz w:val="26"/>
                  <w:szCs w:val="26"/>
                  <w:rPrChange w:id="39534" w:author="Le Minh Nghia" w:date="2019-10-09T10:56:00Z">
                    <w:rPr/>
                  </w:rPrChange>
                </w:rPr>
                <w:t>II</w:t>
              </w:r>
            </w:ins>
          </w:p>
        </w:tc>
        <w:tc>
          <w:tcPr>
            <w:tcW w:w="9741" w:type="dxa"/>
            <w:gridSpan w:val="10"/>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rPr>
                <w:ins w:id="39535" w:author="Le Minh Nghia" w:date="2019-10-09T10:54:00Z"/>
                <w:sz w:val="26"/>
                <w:szCs w:val="26"/>
                <w:rPrChange w:id="39536" w:author="Le Minh Nghia" w:date="2019-10-09T10:56:00Z">
                  <w:rPr>
                    <w:ins w:id="39537" w:author="Le Minh Nghia" w:date="2019-10-09T10:54:00Z"/>
                  </w:rPr>
                </w:rPrChange>
              </w:rPr>
            </w:pPr>
            <w:proofErr w:type="spellStart"/>
            <w:ins w:id="39538" w:author="Le Minh Nghia" w:date="2019-10-09T10:54:00Z">
              <w:r w:rsidRPr="00B41112">
                <w:rPr>
                  <w:sz w:val="26"/>
                  <w:szCs w:val="26"/>
                  <w:rPrChange w:id="39539" w:author="Le Minh Nghia" w:date="2019-10-09T10:56:00Z">
                    <w:rPr/>
                  </w:rPrChange>
                </w:rPr>
                <w:t>Sản</w:t>
              </w:r>
              <w:proofErr w:type="spellEnd"/>
              <w:r w:rsidRPr="00B41112">
                <w:rPr>
                  <w:sz w:val="26"/>
                  <w:szCs w:val="26"/>
                  <w:rPrChange w:id="39540" w:author="Le Minh Nghia" w:date="2019-10-09T10:56:00Z">
                    <w:rPr/>
                  </w:rPrChange>
                </w:rPr>
                <w:t xml:space="preserve"> </w:t>
              </w:r>
              <w:proofErr w:type="spellStart"/>
              <w:r w:rsidRPr="00B41112">
                <w:rPr>
                  <w:sz w:val="26"/>
                  <w:szCs w:val="26"/>
                  <w:rPrChange w:id="39541" w:author="Le Minh Nghia" w:date="2019-10-09T10:56:00Z">
                    <w:rPr/>
                  </w:rPrChange>
                </w:rPr>
                <w:t>phẩm</w:t>
              </w:r>
              <w:proofErr w:type="spellEnd"/>
              <w:r w:rsidRPr="00B41112">
                <w:rPr>
                  <w:sz w:val="26"/>
                  <w:szCs w:val="26"/>
                  <w:rPrChange w:id="39542" w:author="Le Minh Nghia" w:date="2019-10-09T10:56:00Z">
                    <w:rPr/>
                  </w:rPrChange>
                </w:rPr>
                <w:t xml:space="preserve"> </w:t>
              </w:r>
              <w:proofErr w:type="spellStart"/>
              <w:r w:rsidRPr="00B41112">
                <w:rPr>
                  <w:sz w:val="26"/>
                  <w:szCs w:val="26"/>
                  <w:rPrChange w:id="39543" w:author="Le Minh Nghia" w:date="2019-10-09T10:56:00Z">
                    <w:rPr/>
                  </w:rPrChange>
                </w:rPr>
                <w:t>đào</w:t>
              </w:r>
              <w:proofErr w:type="spellEnd"/>
              <w:r w:rsidRPr="00B41112">
                <w:rPr>
                  <w:sz w:val="26"/>
                  <w:szCs w:val="26"/>
                  <w:rPrChange w:id="39544" w:author="Le Minh Nghia" w:date="2019-10-09T10:56:00Z">
                    <w:rPr/>
                  </w:rPrChange>
                </w:rPr>
                <w:t xml:space="preserve"> </w:t>
              </w:r>
              <w:proofErr w:type="spellStart"/>
              <w:r w:rsidRPr="00B41112">
                <w:rPr>
                  <w:sz w:val="26"/>
                  <w:szCs w:val="26"/>
                  <w:rPrChange w:id="39545" w:author="Le Minh Nghia" w:date="2019-10-09T10:56:00Z">
                    <w:rPr/>
                  </w:rPrChange>
                </w:rPr>
                <w:t>tạo</w:t>
              </w:r>
              <w:proofErr w:type="spellEnd"/>
              <w:r w:rsidRPr="00B41112">
                <w:rPr>
                  <w:sz w:val="26"/>
                  <w:szCs w:val="26"/>
                  <w:rPrChange w:id="39546" w:author="Le Minh Nghia" w:date="2019-10-09T10:56:00Z">
                    <w:rPr/>
                  </w:rPrChange>
                </w:rPr>
                <w:t xml:space="preserve"> (</w:t>
              </w:r>
              <w:proofErr w:type="spellStart"/>
              <w:r w:rsidRPr="00B41112">
                <w:rPr>
                  <w:sz w:val="26"/>
                  <w:szCs w:val="26"/>
                  <w:rPrChange w:id="39547" w:author="Le Minh Nghia" w:date="2019-10-09T10:56:00Z">
                    <w:rPr/>
                  </w:rPrChange>
                </w:rPr>
                <w:t>Đại</w:t>
              </w:r>
              <w:proofErr w:type="spellEnd"/>
              <w:r w:rsidRPr="00B41112">
                <w:rPr>
                  <w:sz w:val="26"/>
                  <w:szCs w:val="26"/>
                  <w:rPrChange w:id="39548" w:author="Le Minh Nghia" w:date="2019-10-09T10:56:00Z">
                    <w:rPr/>
                  </w:rPrChange>
                </w:rPr>
                <w:t xml:space="preserve"> </w:t>
              </w:r>
              <w:proofErr w:type="spellStart"/>
              <w:r w:rsidRPr="00B41112">
                <w:rPr>
                  <w:sz w:val="26"/>
                  <w:szCs w:val="26"/>
                  <w:rPrChange w:id="39549" w:author="Le Minh Nghia" w:date="2019-10-09T10:56:00Z">
                    <w:rPr/>
                  </w:rPrChange>
                </w:rPr>
                <w:t>học</w:t>
              </w:r>
              <w:proofErr w:type="spellEnd"/>
              <w:r w:rsidRPr="00B41112">
                <w:rPr>
                  <w:sz w:val="26"/>
                  <w:szCs w:val="26"/>
                  <w:rPrChange w:id="39550" w:author="Le Minh Nghia" w:date="2019-10-09T10:56:00Z">
                    <w:rPr/>
                  </w:rPrChange>
                </w:rPr>
                <w:t xml:space="preserve">): </w:t>
              </w:r>
              <w:proofErr w:type="spellStart"/>
              <w:r w:rsidRPr="00B41112">
                <w:rPr>
                  <w:sz w:val="26"/>
                  <w:szCs w:val="26"/>
                  <w:rPrChange w:id="39551" w:author="Le Minh Nghia" w:date="2019-10-09T10:56:00Z">
                    <w:rPr/>
                  </w:rPrChange>
                </w:rPr>
                <w:t>Không</w:t>
              </w:r>
              <w:proofErr w:type="spellEnd"/>
            </w:ins>
          </w:p>
        </w:tc>
      </w:tr>
      <w:tr w:rsidR="00B41112" w:rsidRPr="00B41112" w:rsidTr="00B41112">
        <w:trPr>
          <w:trHeight w:val="354"/>
          <w:ins w:id="39552" w:author="Le Minh Nghia" w:date="2019-10-09T10:54:00Z"/>
        </w:trPr>
        <w:tc>
          <w:tcPr>
            <w:tcW w:w="717"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9553" w:author="Le Minh Nghia" w:date="2019-10-09T10:54:00Z"/>
                <w:sz w:val="26"/>
                <w:szCs w:val="26"/>
                <w:rPrChange w:id="39554" w:author="Le Minh Nghia" w:date="2019-10-09T10:56:00Z">
                  <w:rPr>
                    <w:ins w:id="39555" w:author="Le Minh Nghia" w:date="2019-10-09T10:54:00Z"/>
                  </w:rPr>
                </w:rPrChange>
              </w:rPr>
            </w:pPr>
            <w:ins w:id="39556" w:author="Le Minh Nghia" w:date="2019-10-09T10:54:00Z">
              <w:r w:rsidRPr="00B41112">
                <w:rPr>
                  <w:sz w:val="26"/>
                  <w:szCs w:val="26"/>
                  <w:rPrChange w:id="39557" w:author="Le Minh Nghia" w:date="2019-10-09T10:56:00Z">
                    <w:rPr/>
                  </w:rPrChange>
                </w:rPr>
                <w:t>III</w:t>
              </w:r>
            </w:ins>
          </w:p>
        </w:tc>
        <w:tc>
          <w:tcPr>
            <w:tcW w:w="9741" w:type="dxa"/>
            <w:gridSpan w:val="10"/>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rPr>
                <w:ins w:id="39558" w:author="Le Minh Nghia" w:date="2019-10-09T10:54:00Z"/>
                <w:sz w:val="26"/>
                <w:szCs w:val="26"/>
                <w:rPrChange w:id="39559" w:author="Le Minh Nghia" w:date="2019-10-09T10:56:00Z">
                  <w:rPr>
                    <w:ins w:id="39560" w:author="Le Minh Nghia" w:date="2019-10-09T10:54:00Z"/>
                  </w:rPr>
                </w:rPrChange>
              </w:rPr>
            </w:pPr>
            <w:proofErr w:type="spellStart"/>
            <w:ins w:id="39561" w:author="Le Minh Nghia" w:date="2019-10-09T10:54:00Z">
              <w:r w:rsidRPr="00B41112">
                <w:rPr>
                  <w:sz w:val="26"/>
                  <w:szCs w:val="26"/>
                  <w:rPrChange w:id="39562" w:author="Le Minh Nghia" w:date="2019-10-09T10:56:00Z">
                    <w:rPr/>
                  </w:rPrChange>
                </w:rPr>
                <w:t>Sản</w:t>
              </w:r>
              <w:proofErr w:type="spellEnd"/>
              <w:r w:rsidRPr="00B41112">
                <w:rPr>
                  <w:sz w:val="26"/>
                  <w:szCs w:val="26"/>
                  <w:rPrChange w:id="39563" w:author="Le Minh Nghia" w:date="2019-10-09T10:56:00Z">
                    <w:rPr/>
                  </w:rPrChange>
                </w:rPr>
                <w:t xml:space="preserve"> </w:t>
              </w:r>
              <w:proofErr w:type="spellStart"/>
              <w:r w:rsidRPr="00B41112">
                <w:rPr>
                  <w:sz w:val="26"/>
                  <w:szCs w:val="26"/>
                  <w:rPrChange w:id="39564" w:author="Le Minh Nghia" w:date="2019-10-09T10:56:00Z">
                    <w:rPr/>
                  </w:rPrChange>
                </w:rPr>
                <w:t>phẩm</w:t>
              </w:r>
              <w:proofErr w:type="spellEnd"/>
              <w:r w:rsidRPr="00B41112">
                <w:rPr>
                  <w:sz w:val="26"/>
                  <w:szCs w:val="26"/>
                  <w:rPrChange w:id="39565" w:author="Le Minh Nghia" w:date="2019-10-09T10:56:00Z">
                    <w:rPr/>
                  </w:rPrChange>
                </w:rPr>
                <w:t xml:space="preserve"> </w:t>
              </w:r>
              <w:proofErr w:type="spellStart"/>
              <w:r w:rsidRPr="00B41112">
                <w:rPr>
                  <w:sz w:val="26"/>
                  <w:szCs w:val="26"/>
                  <w:rPrChange w:id="39566" w:author="Le Minh Nghia" w:date="2019-10-09T10:56:00Z">
                    <w:rPr/>
                  </w:rPrChange>
                </w:rPr>
                <w:t>ứng</w:t>
              </w:r>
              <w:proofErr w:type="spellEnd"/>
              <w:r w:rsidRPr="00B41112">
                <w:rPr>
                  <w:sz w:val="26"/>
                  <w:szCs w:val="26"/>
                  <w:rPrChange w:id="39567" w:author="Le Minh Nghia" w:date="2019-10-09T10:56:00Z">
                    <w:rPr/>
                  </w:rPrChange>
                </w:rPr>
                <w:t xml:space="preserve"> </w:t>
              </w:r>
              <w:proofErr w:type="spellStart"/>
              <w:r w:rsidRPr="00B41112">
                <w:rPr>
                  <w:sz w:val="26"/>
                  <w:szCs w:val="26"/>
                  <w:rPrChange w:id="39568" w:author="Le Minh Nghia" w:date="2019-10-09T10:56:00Z">
                    <w:rPr/>
                  </w:rPrChange>
                </w:rPr>
                <w:t>dụng</w:t>
              </w:r>
              <w:proofErr w:type="spellEnd"/>
              <w:r w:rsidRPr="00B41112">
                <w:rPr>
                  <w:sz w:val="26"/>
                  <w:szCs w:val="26"/>
                  <w:rPrChange w:id="39569" w:author="Le Minh Nghia" w:date="2019-10-09T10:56:00Z">
                    <w:rPr/>
                  </w:rPrChange>
                </w:rPr>
                <w:t xml:space="preserve"> </w:t>
              </w:r>
            </w:ins>
          </w:p>
        </w:tc>
      </w:tr>
      <w:tr w:rsidR="00B41112" w:rsidRPr="00B41112" w:rsidTr="00B41112">
        <w:trPr>
          <w:trHeight w:val="354"/>
          <w:ins w:id="39570" w:author="Le Minh Nghia" w:date="2019-10-09T10:54:00Z"/>
        </w:trPr>
        <w:tc>
          <w:tcPr>
            <w:tcW w:w="717" w:type="dxa"/>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9571" w:author="Le Minh Nghia" w:date="2019-10-09T10:54:00Z"/>
                <w:sz w:val="26"/>
                <w:szCs w:val="26"/>
                <w:rPrChange w:id="39572" w:author="Le Minh Nghia" w:date="2019-10-09T10:56:00Z">
                  <w:rPr>
                    <w:ins w:id="39573" w:author="Le Minh Nghia" w:date="2019-10-09T10:54:00Z"/>
                  </w:rPr>
                </w:rPrChange>
              </w:rPr>
            </w:pPr>
            <w:ins w:id="39574" w:author="Le Minh Nghia" w:date="2019-10-09T10:54:00Z">
              <w:r w:rsidRPr="00B41112">
                <w:rPr>
                  <w:sz w:val="26"/>
                  <w:szCs w:val="26"/>
                  <w:rPrChange w:id="39575" w:author="Le Minh Nghia" w:date="2019-10-09T10:56:00Z">
                    <w:rPr/>
                  </w:rPrChange>
                </w:rPr>
                <w:t>3.1</w:t>
              </w:r>
            </w:ins>
          </w:p>
        </w:tc>
        <w:tc>
          <w:tcPr>
            <w:tcW w:w="3683" w:type="dxa"/>
            <w:gridSpan w:val="3"/>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rPr>
                <w:ins w:id="39576" w:author="Le Minh Nghia" w:date="2019-10-09T10:54:00Z"/>
                <w:sz w:val="26"/>
                <w:szCs w:val="26"/>
                <w:rPrChange w:id="39577" w:author="Le Minh Nghia" w:date="2019-10-09T10:56:00Z">
                  <w:rPr>
                    <w:ins w:id="39578" w:author="Le Minh Nghia" w:date="2019-10-09T10:54:00Z"/>
                  </w:rPr>
                </w:rPrChange>
              </w:rPr>
            </w:pPr>
            <w:proofErr w:type="spellStart"/>
            <w:ins w:id="39579" w:author="Le Minh Nghia" w:date="2019-10-09T10:54:00Z">
              <w:r w:rsidRPr="00B41112">
                <w:rPr>
                  <w:sz w:val="26"/>
                  <w:szCs w:val="26"/>
                  <w:rPrChange w:id="39580" w:author="Le Minh Nghia" w:date="2019-10-09T10:56:00Z">
                    <w:rPr/>
                  </w:rPrChange>
                </w:rPr>
                <w:t>Ứng</w:t>
              </w:r>
              <w:proofErr w:type="spellEnd"/>
              <w:r w:rsidRPr="00B41112">
                <w:rPr>
                  <w:sz w:val="26"/>
                  <w:szCs w:val="26"/>
                  <w:rPrChange w:id="39581" w:author="Le Minh Nghia" w:date="2019-10-09T10:56:00Z">
                    <w:rPr/>
                  </w:rPrChange>
                </w:rPr>
                <w:t xml:space="preserve"> </w:t>
              </w:r>
              <w:proofErr w:type="spellStart"/>
              <w:r w:rsidRPr="00B41112">
                <w:rPr>
                  <w:sz w:val="26"/>
                  <w:szCs w:val="26"/>
                  <w:rPrChange w:id="39582" w:author="Le Minh Nghia" w:date="2019-10-09T10:56:00Z">
                    <w:rPr/>
                  </w:rPrChange>
                </w:rPr>
                <w:t>dụng</w:t>
              </w:r>
              <w:proofErr w:type="spellEnd"/>
              <w:r w:rsidRPr="00B41112">
                <w:rPr>
                  <w:sz w:val="26"/>
                  <w:szCs w:val="26"/>
                  <w:rPrChange w:id="39583" w:author="Le Minh Nghia" w:date="2019-10-09T10:56:00Z">
                    <w:rPr/>
                  </w:rPrChange>
                </w:rPr>
                <w:t xml:space="preserve"> </w:t>
              </w:r>
              <w:proofErr w:type="spellStart"/>
              <w:r w:rsidRPr="00B41112">
                <w:rPr>
                  <w:sz w:val="26"/>
                  <w:szCs w:val="26"/>
                  <w:rPrChange w:id="39584" w:author="Le Minh Nghia" w:date="2019-10-09T10:56:00Z">
                    <w:rPr/>
                  </w:rPrChange>
                </w:rPr>
                <w:t>quản</w:t>
              </w:r>
              <w:proofErr w:type="spellEnd"/>
              <w:r w:rsidRPr="00B41112">
                <w:rPr>
                  <w:sz w:val="26"/>
                  <w:szCs w:val="26"/>
                  <w:rPrChange w:id="39585" w:author="Le Minh Nghia" w:date="2019-10-09T10:56:00Z">
                    <w:rPr/>
                  </w:rPrChange>
                </w:rPr>
                <w:t xml:space="preserve"> </w:t>
              </w:r>
              <w:proofErr w:type="spellStart"/>
              <w:r w:rsidRPr="00B41112">
                <w:rPr>
                  <w:sz w:val="26"/>
                  <w:szCs w:val="26"/>
                  <w:rPrChange w:id="39586" w:author="Le Minh Nghia" w:date="2019-10-09T10:56:00Z">
                    <w:rPr/>
                  </w:rPrChange>
                </w:rPr>
                <w:t>lý</w:t>
              </w:r>
              <w:proofErr w:type="spellEnd"/>
              <w:r w:rsidRPr="00B41112">
                <w:rPr>
                  <w:sz w:val="26"/>
                  <w:szCs w:val="26"/>
                  <w:rPrChange w:id="39587" w:author="Le Minh Nghia" w:date="2019-10-09T10:56:00Z">
                    <w:rPr/>
                  </w:rPrChange>
                </w:rPr>
                <w:t xml:space="preserve"> </w:t>
              </w:r>
              <w:proofErr w:type="spellStart"/>
              <w:r w:rsidRPr="00B41112">
                <w:rPr>
                  <w:sz w:val="26"/>
                  <w:szCs w:val="26"/>
                  <w:rPrChange w:id="39588" w:author="Le Minh Nghia" w:date="2019-10-09T10:56:00Z">
                    <w:rPr/>
                  </w:rPrChange>
                </w:rPr>
                <w:t>thông</w:t>
              </w:r>
              <w:proofErr w:type="spellEnd"/>
              <w:r w:rsidRPr="00B41112">
                <w:rPr>
                  <w:sz w:val="26"/>
                  <w:szCs w:val="26"/>
                  <w:rPrChange w:id="39589" w:author="Le Minh Nghia" w:date="2019-10-09T10:56:00Z">
                    <w:rPr/>
                  </w:rPrChange>
                </w:rPr>
                <w:t xml:space="preserve"> tin </w:t>
              </w:r>
              <w:proofErr w:type="spellStart"/>
              <w:r w:rsidRPr="00B41112">
                <w:rPr>
                  <w:sz w:val="26"/>
                  <w:szCs w:val="26"/>
                  <w:rPrChange w:id="39590" w:author="Le Minh Nghia" w:date="2019-10-09T10:56:00Z">
                    <w:rPr/>
                  </w:rPrChange>
                </w:rPr>
                <w:t>cựu</w:t>
              </w:r>
              <w:proofErr w:type="spellEnd"/>
              <w:r w:rsidRPr="00B41112">
                <w:rPr>
                  <w:sz w:val="26"/>
                  <w:szCs w:val="26"/>
                  <w:rPrChange w:id="39591" w:author="Le Minh Nghia" w:date="2019-10-09T10:56:00Z">
                    <w:rPr/>
                  </w:rPrChange>
                </w:rPr>
                <w:t xml:space="preserve"> </w:t>
              </w:r>
              <w:proofErr w:type="spellStart"/>
              <w:r w:rsidRPr="00B41112">
                <w:rPr>
                  <w:sz w:val="26"/>
                  <w:szCs w:val="26"/>
                  <w:rPrChange w:id="39592" w:author="Le Minh Nghia" w:date="2019-10-09T10:56:00Z">
                    <w:rPr/>
                  </w:rPrChange>
                </w:rPr>
                <w:t>sinh</w:t>
              </w:r>
              <w:proofErr w:type="spellEnd"/>
              <w:r w:rsidRPr="00B41112">
                <w:rPr>
                  <w:sz w:val="26"/>
                  <w:szCs w:val="26"/>
                  <w:rPrChange w:id="39593" w:author="Le Minh Nghia" w:date="2019-10-09T10:56:00Z">
                    <w:rPr/>
                  </w:rPrChange>
                </w:rPr>
                <w:t xml:space="preserve"> </w:t>
              </w:r>
              <w:proofErr w:type="spellStart"/>
              <w:r w:rsidRPr="00B41112">
                <w:rPr>
                  <w:sz w:val="26"/>
                  <w:szCs w:val="26"/>
                  <w:rPrChange w:id="39594" w:author="Le Minh Nghia" w:date="2019-10-09T10:56:00Z">
                    <w:rPr/>
                  </w:rPrChange>
                </w:rPr>
                <w:t>viên</w:t>
              </w:r>
              <w:proofErr w:type="spellEnd"/>
              <w:r w:rsidRPr="00B41112">
                <w:rPr>
                  <w:sz w:val="26"/>
                  <w:szCs w:val="26"/>
                  <w:rPrChange w:id="39595" w:author="Le Minh Nghia" w:date="2019-10-09T10:56:00Z">
                    <w:rPr/>
                  </w:rPrChange>
                </w:rPr>
                <w:t xml:space="preserve"> </w:t>
              </w:r>
              <w:proofErr w:type="spellStart"/>
              <w:r w:rsidRPr="00B41112">
                <w:rPr>
                  <w:sz w:val="26"/>
                  <w:szCs w:val="26"/>
                  <w:rPrChange w:id="39596" w:author="Le Minh Nghia" w:date="2019-10-09T10:56:00Z">
                    <w:rPr/>
                  </w:rPrChange>
                </w:rPr>
                <w:t>trên</w:t>
              </w:r>
              <w:proofErr w:type="spellEnd"/>
              <w:r w:rsidRPr="00B41112">
                <w:rPr>
                  <w:sz w:val="26"/>
                  <w:szCs w:val="26"/>
                  <w:rPrChange w:id="39597" w:author="Le Minh Nghia" w:date="2019-10-09T10:56:00Z">
                    <w:rPr/>
                  </w:rPrChange>
                </w:rPr>
                <w:t xml:space="preserve"> </w:t>
              </w:r>
              <w:proofErr w:type="spellStart"/>
              <w:r w:rsidRPr="00B41112">
                <w:rPr>
                  <w:sz w:val="26"/>
                  <w:szCs w:val="26"/>
                  <w:rPrChange w:id="39598" w:author="Le Minh Nghia" w:date="2019-10-09T10:56:00Z">
                    <w:rPr/>
                  </w:rPrChange>
                </w:rPr>
                <w:t>nền</w:t>
              </w:r>
              <w:proofErr w:type="spellEnd"/>
              <w:r w:rsidRPr="00B41112">
                <w:rPr>
                  <w:sz w:val="26"/>
                  <w:szCs w:val="26"/>
                  <w:rPrChange w:id="39599" w:author="Le Minh Nghia" w:date="2019-10-09T10:56:00Z">
                    <w:rPr/>
                  </w:rPrChange>
                </w:rPr>
                <w:t xml:space="preserve"> web</w:t>
              </w:r>
            </w:ins>
          </w:p>
        </w:tc>
        <w:tc>
          <w:tcPr>
            <w:tcW w:w="814" w:type="dxa"/>
            <w:gridSpan w:val="3"/>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center"/>
              <w:rPr>
                <w:ins w:id="39600" w:author="Le Minh Nghia" w:date="2019-10-09T10:54:00Z"/>
                <w:sz w:val="26"/>
                <w:szCs w:val="26"/>
                <w:rPrChange w:id="39601" w:author="Le Minh Nghia" w:date="2019-10-09T10:56:00Z">
                  <w:rPr>
                    <w:ins w:id="39602" w:author="Le Minh Nghia" w:date="2019-10-09T10:54:00Z"/>
                  </w:rPr>
                </w:rPrChange>
              </w:rPr>
            </w:pPr>
            <w:ins w:id="39603" w:author="Le Minh Nghia" w:date="2019-10-09T10:54:00Z">
              <w:r w:rsidRPr="00B41112">
                <w:rPr>
                  <w:sz w:val="26"/>
                  <w:szCs w:val="26"/>
                  <w:rPrChange w:id="39604" w:author="Le Minh Nghia" w:date="2019-10-09T10:56:00Z">
                    <w:rPr/>
                  </w:rPrChange>
                </w:rPr>
                <w:t>1</w:t>
              </w:r>
            </w:ins>
          </w:p>
        </w:tc>
        <w:tc>
          <w:tcPr>
            <w:tcW w:w="5244" w:type="dxa"/>
            <w:gridSpan w:val="4"/>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spacing w:before="120" w:line="264" w:lineRule="auto"/>
              <w:jc w:val="both"/>
              <w:rPr>
                <w:ins w:id="39605" w:author="Le Minh Nghia" w:date="2019-10-09T10:54:00Z"/>
                <w:sz w:val="26"/>
                <w:szCs w:val="26"/>
                <w:rPrChange w:id="39606" w:author="Le Minh Nghia" w:date="2019-10-09T10:56:00Z">
                  <w:rPr>
                    <w:ins w:id="39607" w:author="Le Minh Nghia" w:date="2019-10-09T10:54:00Z"/>
                  </w:rPr>
                </w:rPrChange>
              </w:rPr>
            </w:pPr>
            <w:proofErr w:type="spellStart"/>
            <w:ins w:id="39608" w:author="Le Minh Nghia" w:date="2019-10-09T10:54:00Z">
              <w:r w:rsidRPr="00B41112">
                <w:rPr>
                  <w:sz w:val="26"/>
                  <w:szCs w:val="26"/>
                  <w:rPrChange w:id="39609" w:author="Le Minh Nghia" w:date="2019-10-09T10:56:00Z">
                    <w:rPr/>
                  </w:rPrChange>
                </w:rPr>
                <w:t>Đạt</w:t>
              </w:r>
              <w:proofErr w:type="spellEnd"/>
              <w:r w:rsidRPr="00B41112">
                <w:rPr>
                  <w:sz w:val="26"/>
                  <w:szCs w:val="26"/>
                  <w:rPrChange w:id="39610" w:author="Le Minh Nghia" w:date="2019-10-09T10:56:00Z">
                    <w:rPr/>
                  </w:rPrChange>
                </w:rPr>
                <w:t xml:space="preserve"> </w:t>
              </w:r>
              <w:proofErr w:type="spellStart"/>
              <w:r w:rsidRPr="00B41112">
                <w:rPr>
                  <w:sz w:val="26"/>
                  <w:szCs w:val="26"/>
                  <w:rPrChange w:id="39611" w:author="Le Minh Nghia" w:date="2019-10-09T10:56:00Z">
                    <w:rPr/>
                  </w:rPrChange>
                </w:rPr>
                <w:t>đủ</w:t>
              </w:r>
              <w:proofErr w:type="spellEnd"/>
              <w:r w:rsidRPr="00B41112">
                <w:rPr>
                  <w:sz w:val="26"/>
                  <w:szCs w:val="26"/>
                  <w:rPrChange w:id="39612" w:author="Le Minh Nghia" w:date="2019-10-09T10:56:00Z">
                    <w:rPr/>
                  </w:rPrChange>
                </w:rPr>
                <w:t xml:space="preserve"> </w:t>
              </w:r>
              <w:proofErr w:type="spellStart"/>
              <w:r w:rsidRPr="00B41112">
                <w:rPr>
                  <w:sz w:val="26"/>
                  <w:szCs w:val="26"/>
                  <w:rPrChange w:id="39613" w:author="Le Minh Nghia" w:date="2019-10-09T10:56:00Z">
                    <w:rPr/>
                  </w:rPrChange>
                </w:rPr>
                <w:t>các</w:t>
              </w:r>
              <w:proofErr w:type="spellEnd"/>
              <w:r w:rsidRPr="00B41112">
                <w:rPr>
                  <w:sz w:val="26"/>
                  <w:szCs w:val="26"/>
                  <w:rPrChange w:id="39614" w:author="Le Minh Nghia" w:date="2019-10-09T10:56:00Z">
                    <w:rPr/>
                  </w:rPrChange>
                </w:rPr>
                <w:t xml:space="preserve"> </w:t>
              </w:r>
              <w:proofErr w:type="spellStart"/>
              <w:r w:rsidRPr="00B41112">
                <w:rPr>
                  <w:sz w:val="26"/>
                  <w:szCs w:val="26"/>
                  <w:rPrChange w:id="39615" w:author="Le Minh Nghia" w:date="2019-10-09T10:56:00Z">
                    <w:rPr/>
                  </w:rPrChange>
                </w:rPr>
                <w:t>yêu</w:t>
              </w:r>
              <w:proofErr w:type="spellEnd"/>
              <w:r w:rsidRPr="00B41112">
                <w:rPr>
                  <w:sz w:val="26"/>
                  <w:szCs w:val="26"/>
                  <w:rPrChange w:id="39616" w:author="Le Minh Nghia" w:date="2019-10-09T10:56:00Z">
                    <w:rPr/>
                  </w:rPrChange>
                </w:rPr>
                <w:t xml:space="preserve"> </w:t>
              </w:r>
              <w:proofErr w:type="spellStart"/>
              <w:r w:rsidRPr="00B41112">
                <w:rPr>
                  <w:sz w:val="26"/>
                  <w:szCs w:val="26"/>
                  <w:rPrChange w:id="39617" w:author="Le Minh Nghia" w:date="2019-10-09T10:56:00Z">
                    <w:rPr/>
                  </w:rPrChange>
                </w:rPr>
                <w:t>cầu</w:t>
              </w:r>
              <w:proofErr w:type="spellEnd"/>
              <w:r w:rsidRPr="00B41112">
                <w:rPr>
                  <w:sz w:val="26"/>
                  <w:szCs w:val="26"/>
                  <w:rPrChange w:id="39618" w:author="Le Minh Nghia" w:date="2019-10-09T10:56:00Z">
                    <w:rPr/>
                  </w:rPrChange>
                </w:rPr>
                <w:t xml:space="preserve"> </w:t>
              </w:r>
              <w:proofErr w:type="spellStart"/>
              <w:r w:rsidRPr="00B41112">
                <w:rPr>
                  <w:sz w:val="26"/>
                  <w:szCs w:val="26"/>
                  <w:rPrChange w:id="39619" w:author="Le Minh Nghia" w:date="2019-10-09T10:56:00Z">
                    <w:rPr/>
                  </w:rPrChange>
                </w:rPr>
                <w:t>và</w:t>
              </w:r>
              <w:proofErr w:type="spellEnd"/>
              <w:r w:rsidRPr="00B41112">
                <w:rPr>
                  <w:sz w:val="26"/>
                  <w:szCs w:val="26"/>
                  <w:rPrChange w:id="39620" w:author="Le Minh Nghia" w:date="2019-10-09T10:56:00Z">
                    <w:rPr/>
                  </w:rPrChange>
                </w:rPr>
                <w:t xml:space="preserve"> </w:t>
              </w:r>
              <w:proofErr w:type="spellStart"/>
              <w:r w:rsidRPr="00B41112">
                <w:rPr>
                  <w:sz w:val="26"/>
                  <w:szCs w:val="26"/>
                  <w:rPrChange w:id="39621" w:author="Le Minh Nghia" w:date="2019-10-09T10:56:00Z">
                    <w:rPr/>
                  </w:rPrChange>
                </w:rPr>
                <w:t>tiêu</w:t>
              </w:r>
              <w:proofErr w:type="spellEnd"/>
              <w:r w:rsidRPr="00B41112">
                <w:rPr>
                  <w:sz w:val="26"/>
                  <w:szCs w:val="26"/>
                  <w:rPrChange w:id="39622" w:author="Le Minh Nghia" w:date="2019-10-09T10:56:00Z">
                    <w:rPr/>
                  </w:rPrChange>
                </w:rPr>
                <w:t xml:space="preserve"> </w:t>
              </w:r>
              <w:proofErr w:type="spellStart"/>
              <w:r w:rsidRPr="00B41112">
                <w:rPr>
                  <w:sz w:val="26"/>
                  <w:szCs w:val="26"/>
                  <w:rPrChange w:id="39623" w:author="Le Minh Nghia" w:date="2019-10-09T10:56:00Z">
                    <w:rPr/>
                  </w:rPrChange>
                </w:rPr>
                <w:t>chí</w:t>
              </w:r>
              <w:proofErr w:type="spellEnd"/>
              <w:r w:rsidRPr="00B41112">
                <w:rPr>
                  <w:sz w:val="26"/>
                  <w:szCs w:val="26"/>
                  <w:rPrChange w:id="39624" w:author="Le Minh Nghia" w:date="2019-10-09T10:56:00Z">
                    <w:rPr/>
                  </w:rPrChange>
                </w:rPr>
                <w:t xml:space="preserve"> </w:t>
              </w:r>
              <w:proofErr w:type="spellStart"/>
              <w:r w:rsidRPr="00B41112">
                <w:rPr>
                  <w:sz w:val="26"/>
                  <w:szCs w:val="26"/>
                  <w:rPrChange w:id="39625" w:author="Le Minh Nghia" w:date="2019-10-09T10:56:00Z">
                    <w:rPr/>
                  </w:rPrChange>
                </w:rPr>
                <w:t>đã</w:t>
              </w:r>
              <w:proofErr w:type="spellEnd"/>
              <w:r w:rsidRPr="00B41112">
                <w:rPr>
                  <w:sz w:val="26"/>
                  <w:szCs w:val="26"/>
                  <w:rPrChange w:id="39626" w:author="Le Minh Nghia" w:date="2019-10-09T10:56:00Z">
                    <w:rPr/>
                  </w:rPrChange>
                </w:rPr>
                <w:t xml:space="preserve"> </w:t>
              </w:r>
              <w:proofErr w:type="spellStart"/>
              <w:r w:rsidRPr="00B41112">
                <w:rPr>
                  <w:sz w:val="26"/>
                  <w:szCs w:val="26"/>
                  <w:rPrChange w:id="39627" w:author="Le Minh Nghia" w:date="2019-10-09T10:56:00Z">
                    <w:rPr/>
                  </w:rPrChange>
                </w:rPr>
                <w:t>đưa</w:t>
              </w:r>
              <w:proofErr w:type="spellEnd"/>
              <w:r w:rsidRPr="00B41112">
                <w:rPr>
                  <w:sz w:val="26"/>
                  <w:szCs w:val="26"/>
                  <w:rPrChange w:id="39628" w:author="Le Minh Nghia" w:date="2019-10-09T10:56:00Z">
                    <w:rPr/>
                  </w:rPrChange>
                </w:rPr>
                <w:t xml:space="preserve"> ra ở </w:t>
              </w:r>
              <w:proofErr w:type="spellStart"/>
              <w:r w:rsidRPr="00B41112">
                <w:rPr>
                  <w:sz w:val="26"/>
                  <w:szCs w:val="26"/>
                  <w:rPrChange w:id="39629" w:author="Le Minh Nghia" w:date="2019-10-09T10:56:00Z">
                    <w:rPr/>
                  </w:rPrChange>
                </w:rPr>
                <w:t>phần</w:t>
              </w:r>
              <w:proofErr w:type="spellEnd"/>
              <w:r w:rsidRPr="00B41112">
                <w:rPr>
                  <w:sz w:val="26"/>
                  <w:szCs w:val="26"/>
                  <w:rPrChange w:id="39630" w:author="Le Minh Nghia" w:date="2019-10-09T10:56:00Z">
                    <w:rPr/>
                  </w:rPrChange>
                </w:rPr>
                <w:t xml:space="preserve"> </w:t>
              </w:r>
              <w:proofErr w:type="spellStart"/>
              <w:r w:rsidRPr="00B41112">
                <w:rPr>
                  <w:sz w:val="26"/>
                  <w:szCs w:val="26"/>
                  <w:rPrChange w:id="39631" w:author="Le Minh Nghia" w:date="2019-10-09T10:56:00Z">
                    <w:rPr/>
                  </w:rPrChange>
                </w:rPr>
                <w:t>đặc</w:t>
              </w:r>
              <w:proofErr w:type="spellEnd"/>
              <w:r w:rsidRPr="00B41112">
                <w:rPr>
                  <w:sz w:val="26"/>
                  <w:szCs w:val="26"/>
                  <w:rPrChange w:id="39632" w:author="Le Minh Nghia" w:date="2019-10-09T10:56:00Z">
                    <w:rPr/>
                  </w:rPrChange>
                </w:rPr>
                <w:t xml:space="preserve"> </w:t>
              </w:r>
              <w:proofErr w:type="spellStart"/>
              <w:r w:rsidRPr="00B41112">
                <w:rPr>
                  <w:sz w:val="26"/>
                  <w:szCs w:val="26"/>
                  <w:rPrChange w:id="39633" w:author="Le Minh Nghia" w:date="2019-10-09T10:56:00Z">
                    <w:rPr/>
                  </w:rPrChange>
                </w:rPr>
                <w:t>tả</w:t>
              </w:r>
              <w:proofErr w:type="spellEnd"/>
              <w:r w:rsidRPr="00B41112">
                <w:rPr>
                  <w:sz w:val="26"/>
                  <w:szCs w:val="26"/>
                  <w:rPrChange w:id="39634" w:author="Le Minh Nghia" w:date="2019-10-09T10:56:00Z">
                    <w:rPr/>
                  </w:rPrChange>
                </w:rPr>
                <w:t xml:space="preserve"> </w:t>
              </w:r>
              <w:proofErr w:type="spellStart"/>
              <w:r w:rsidRPr="00B41112">
                <w:rPr>
                  <w:sz w:val="26"/>
                  <w:szCs w:val="26"/>
                  <w:rPrChange w:id="39635" w:author="Le Minh Nghia" w:date="2019-10-09T10:56:00Z">
                    <w:rPr/>
                  </w:rPrChange>
                </w:rPr>
                <w:t>yêu</w:t>
              </w:r>
              <w:proofErr w:type="spellEnd"/>
              <w:r w:rsidRPr="00B41112">
                <w:rPr>
                  <w:sz w:val="26"/>
                  <w:szCs w:val="26"/>
                  <w:rPrChange w:id="39636" w:author="Le Minh Nghia" w:date="2019-10-09T10:56:00Z">
                    <w:rPr/>
                  </w:rPrChange>
                </w:rPr>
                <w:t xml:space="preserve"> </w:t>
              </w:r>
              <w:proofErr w:type="spellStart"/>
              <w:r w:rsidRPr="00B41112">
                <w:rPr>
                  <w:sz w:val="26"/>
                  <w:szCs w:val="26"/>
                  <w:rPrChange w:id="39637" w:author="Le Minh Nghia" w:date="2019-10-09T10:56:00Z">
                    <w:rPr/>
                  </w:rPrChange>
                </w:rPr>
                <w:t>cầu</w:t>
              </w:r>
              <w:proofErr w:type="spellEnd"/>
              <w:r w:rsidRPr="00B41112">
                <w:rPr>
                  <w:sz w:val="26"/>
                  <w:szCs w:val="26"/>
                  <w:rPrChange w:id="39638" w:author="Le Minh Nghia" w:date="2019-10-09T10:56:00Z">
                    <w:rPr/>
                  </w:rPrChange>
                </w:rPr>
                <w:t xml:space="preserve"> </w:t>
              </w:r>
              <w:proofErr w:type="spellStart"/>
              <w:r w:rsidRPr="00B41112">
                <w:rPr>
                  <w:sz w:val="26"/>
                  <w:szCs w:val="26"/>
                  <w:rPrChange w:id="39639" w:author="Le Minh Nghia" w:date="2019-10-09T10:56:00Z">
                    <w:rPr/>
                  </w:rPrChange>
                </w:rPr>
                <w:t>và</w:t>
              </w:r>
              <w:proofErr w:type="spellEnd"/>
              <w:r w:rsidRPr="00B41112">
                <w:rPr>
                  <w:sz w:val="26"/>
                  <w:szCs w:val="26"/>
                  <w:rPrChange w:id="39640" w:author="Le Minh Nghia" w:date="2019-10-09T10:56:00Z">
                    <w:rPr/>
                  </w:rPrChange>
                </w:rPr>
                <w:t xml:space="preserve"> </w:t>
              </w:r>
              <w:proofErr w:type="spellStart"/>
              <w:r w:rsidRPr="00B41112">
                <w:rPr>
                  <w:sz w:val="26"/>
                  <w:szCs w:val="26"/>
                  <w:rPrChange w:id="39641" w:author="Le Minh Nghia" w:date="2019-10-09T10:56:00Z">
                    <w:rPr/>
                  </w:rPrChange>
                </w:rPr>
                <w:t>thiết</w:t>
              </w:r>
              <w:proofErr w:type="spellEnd"/>
              <w:r w:rsidRPr="00B41112">
                <w:rPr>
                  <w:sz w:val="26"/>
                  <w:szCs w:val="26"/>
                  <w:rPrChange w:id="39642" w:author="Le Minh Nghia" w:date="2019-10-09T10:56:00Z">
                    <w:rPr/>
                  </w:rPrChange>
                </w:rPr>
                <w:t xml:space="preserve"> </w:t>
              </w:r>
              <w:proofErr w:type="spellStart"/>
              <w:r w:rsidRPr="00B41112">
                <w:rPr>
                  <w:sz w:val="26"/>
                  <w:szCs w:val="26"/>
                  <w:rPrChange w:id="39643" w:author="Le Minh Nghia" w:date="2019-10-09T10:56:00Z">
                    <w:rPr/>
                  </w:rPrChange>
                </w:rPr>
                <w:t>kế</w:t>
              </w:r>
              <w:proofErr w:type="spellEnd"/>
              <w:r w:rsidRPr="00B41112">
                <w:rPr>
                  <w:sz w:val="26"/>
                  <w:szCs w:val="26"/>
                  <w:rPrChange w:id="39644" w:author="Le Minh Nghia" w:date="2019-10-09T10:56:00Z">
                    <w:rPr/>
                  </w:rPrChange>
                </w:rPr>
                <w:t xml:space="preserve"> </w:t>
              </w:r>
              <w:proofErr w:type="spellStart"/>
              <w:r w:rsidRPr="00B41112">
                <w:rPr>
                  <w:sz w:val="26"/>
                  <w:szCs w:val="26"/>
                  <w:rPrChange w:id="39645" w:author="Le Minh Nghia" w:date="2019-10-09T10:56:00Z">
                    <w:rPr/>
                  </w:rPrChange>
                </w:rPr>
                <w:t>phần</w:t>
              </w:r>
              <w:proofErr w:type="spellEnd"/>
              <w:r w:rsidRPr="00B41112">
                <w:rPr>
                  <w:sz w:val="26"/>
                  <w:szCs w:val="26"/>
                  <w:rPrChange w:id="39646" w:author="Le Minh Nghia" w:date="2019-10-09T10:56:00Z">
                    <w:rPr/>
                  </w:rPrChange>
                </w:rPr>
                <w:t xml:space="preserve"> </w:t>
              </w:r>
              <w:proofErr w:type="spellStart"/>
              <w:r w:rsidRPr="00B41112">
                <w:rPr>
                  <w:sz w:val="26"/>
                  <w:szCs w:val="26"/>
                  <w:rPrChange w:id="39647" w:author="Le Minh Nghia" w:date="2019-10-09T10:56:00Z">
                    <w:rPr/>
                  </w:rPrChange>
                </w:rPr>
                <w:t>mềm</w:t>
              </w:r>
              <w:proofErr w:type="spellEnd"/>
              <w:r w:rsidRPr="00B41112">
                <w:rPr>
                  <w:sz w:val="26"/>
                  <w:szCs w:val="26"/>
                  <w:rPrChange w:id="39648" w:author="Le Minh Nghia" w:date="2019-10-09T10:56:00Z">
                    <w:rPr/>
                  </w:rPrChange>
                </w:rPr>
                <w:t>.</w:t>
              </w:r>
            </w:ins>
          </w:p>
          <w:p w:rsidR="00B41112" w:rsidRPr="00B41112" w:rsidRDefault="00B41112">
            <w:pPr>
              <w:spacing w:before="120" w:line="264" w:lineRule="auto"/>
              <w:jc w:val="both"/>
              <w:rPr>
                <w:ins w:id="39649" w:author="Le Minh Nghia" w:date="2019-10-09T10:54:00Z"/>
                <w:sz w:val="26"/>
                <w:szCs w:val="26"/>
                <w:rPrChange w:id="39650" w:author="Le Minh Nghia" w:date="2019-10-09T10:56:00Z">
                  <w:rPr>
                    <w:ins w:id="39651" w:author="Le Minh Nghia" w:date="2019-10-09T10:54:00Z"/>
                  </w:rPr>
                </w:rPrChange>
              </w:rPr>
            </w:pPr>
            <w:proofErr w:type="spellStart"/>
            <w:ins w:id="39652" w:author="Le Minh Nghia" w:date="2019-10-09T10:54:00Z">
              <w:r w:rsidRPr="00B41112">
                <w:rPr>
                  <w:sz w:val="26"/>
                  <w:szCs w:val="26"/>
                  <w:rPrChange w:id="39653" w:author="Le Minh Nghia" w:date="2019-10-09T10:56:00Z">
                    <w:rPr/>
                  </w:rPrChange>
                </w:rPr>
                <w:lastRenderedPageBreak/>
                <w:t>Đảm</w:t>
              </w:r>
              <w:proofErr w:type="spellEnd"/>
              <w:r w:rsidRPr="00B41112">
                <w:rPr>
                  <w:sz w:val="26"/>
                  <w:szCs w:val="26"/>
                  <w:rPrChange w:id="39654" w:author="Le Minh Nghia" w:date="2019-10-09T10:56:00Z">
                    <w:rPr/>
                  </w:rPrChange>
                </w:rPr>
                <w:t xml:space="preserve"> </w:t>
              </w:r>
              <w:proofErr w:type="spellStart"/>
              <w:r w:rsidRPr="00B41112">
                <w:rPr>
                  <w:sz w:val="26"/>
                  <w:szCs w:val="26"/>
                  <w:rPrChange w:id="39655" w:author="Le Minh Nghia" w:date="2019-10-09T10:56:00Z">
                    <w:rPr/>
                  </w:rPrChange>
                </w:rPr>
                <w:t>bảo</w:t>
              </w:r>
              <w:proofErr w:type="spellEnd"/>
              <w:r w:rsidRPr="00B41112">
                <w:rPr>
                  <w:sz w:val="26"/>
                  <w:szCs w:val="26"/>
                  <w:rPrChange w:id="39656" w:author="Le Minh Nghia" w:date="2019-10-09T10:56:00Z">
                    <w:rPr/>
                  </w:rPrChange>
                </w:rPr>
                <w:t xml:space="preserve"> </w:t>
              </w:r>
              <w:proofErr w:type="spellStart"/>
              <w:r w:rsidRPr="00B41112">
                <w:rPr>
                  <w:sz w:val="26"/>
                  <w:szCs w:val="26"/>
                  <w:rPrChange w:id="39657" w:author="Le Minh Nghia" w:date="2019-10-09T10:56:00Z">
                    <w:rPr/>
                  </w:rPrChange>
                </w:rPr>
                <w:t>về</w:t>
              </w:r>
              <w:proofErr w:type="spellEnd"/>
              <w:r w:rsidRPr="00B41112">
                <w:rPr>
                  <w:sz w:val="26"/>
                  <w:szCs w:val="26"/>
                  <w:rPrChange w:id="39658" w:author="Le Minh Nghia" w:date="2019-10-09T10:56:00Z">
                    <w:rPr/>
                  </w:rPrChange>
                </w:rPr>
                <w:t xml:space="preserve"> </w:t>
              </w:r>
              <w:proofErr w:type="spellStart"/>
              <w:r w:rsidRPr="00B41112">
                <w:rPr>
                  <w:sz w:val="26"/>
                  <w:szCs w:val="26"/>
                  <w:rPrChange w:id="39659" w:author="Le Minh Nghia" w:date="2019-10-09T10:56:00Z">
                    <w:rPr/>
                  </w:rPrChange>
                </w:rPr>
                <w:t>mặt</w:t>
              </w:r>
              <w:proofErr w:type="spellEnd"/>
              <w:r w:rsidRPr="00B41112">
                <w:rPr>
                  <w:sz w:val="26"/>
                  <w:szCs w:val="26"/>
                  <w:rPrChange w:id="39660" w:author="Le Minh Nghia" w:date="2019-10-09T10:56:00Z">
                    <w:rPr/>
                  </w:rPrChange>
                </w:rPr>
                <w:t xml:space="preserve"> </w:t>
              </w:r>
              <w:proofErr w:type="spellStart"/>
              <w:r w:rsidRPr="00B41112">
                <w:rPr>
                  <w:sz w:val="26"/>
                  <w:szCs w:val="26"/>
                  <w:rPrChange w:id="39661" w:author="Le Minh Nghia" w:date="2019-10-09T10:56:00Z">
                    <w:rPr/>
                  </w:rPrChange>
                </w:rPr>
                <w:t>bản</w:t>
              </w:r>
              <w:proofErr w:type="spellEnd"/>
              <w:r w:rsidRPr="00B41112">
                <w:rPr>
                  <w:sz w:val="26"/>
                  <w:szCs w:val="26"/>
                  <w:rPrChange w:id="39662" w:author="Le Minh Nghia" w:date="2019-10-09T10:56:00Z">
                    <w:rPr/>
                  </w:rPrChange>
                </w:rPr>
                <w:t xml:space="preserve"> </w:t>
              </w:r>
              <w:proofErr w:type="spellStart"/>
              <w:r w:rsidRPr="00B41112">
                <w:rPr>
                  <w:sz w:val="26"/>
                  <w:szCs w:val="26"/>
                  <w:rPrChange w:id="39663" w:author="Le Minh Nghia" w:date="2019-10-09T10:56:00Z">
                    <w:rPr/>
                  </w:rPrChange>
                </w:rPr>
                <w:t>quyền</w:t>
              </w:r>
              <w:proofErr w:type="spellEnd"/>
              <w:r w:rsidRPr="00B41112">
                <w:rPr>
                  <w:sz w:val="26"/>
                  <w:szCs w:val="26"/>
                  <w:rPrChange w:id="39664" w:author="Le Minh Nghia" w:date="2019-10-09T10:56:00Z">
                    <w:rPr/>
                  </w:rPrChange>
                </w:rPr>
                <w:t>.</w:t>
              </w:r>
            </w:ins>
          </w:p>
          <w:p w:rsidR="00B41112" w:rsidRPr="00B41112" w:rsidRDefault="00B41112">
            <w:pPr>
              <w:spacing w:before="120" w:line="264" w:lineRule="auto"/>
              <w:jc w:val="both"/>
              <w:rPr>
                <w:ins w:id="39665" w:author="Le Minh Nghia" w:date="2019-10-09T10:54:00Z"/>
                <w:sz w:val="26"/>
                <w:szCs w:val="26"/>
                <w:rPrChange w:id="39666" w:author="Le Minh Nghia" w:date="2019-10-09T10:56:00Z">
                  <w:rPr>
                    <w:ins w:id="39667" w:author="Le Minh Nghia" w:date="2019-10-09T10:54:00Z"/>
                  </w:rPr>
                </w:rPrChange>
              </w:rPr>
            </w:pPr>
            <w:proofErr w:type="spellStart"/>
            <w:ins w:id="39668" w:author="Le Minh Nghia" w:date="2019-10-09T10:54:00Z">
              <w:r w:rsidRPr="00B41112">
                <w:rPr>
                  <w:sz w:val="26"/>
                  <w:szCs w:val="26"/>
                  <w:rPrChange w:id="39669" w:author="Le Minh Nghia" w:date="2019-10-09T10:56:00Z">
                    <w:rPr/>
                  </w:rPrChange>
                </w:rPr>
                <w:t>Đảm</w:t>
              </w:r>
              <w:proofErr w:type="spellEnd"/>
              <w:r w:rsidRPr="00B41112">
                <w:rPr>
                  <w:sz w:val="26"/>
                  <w:szCs w:val="26"/>
                  <w:rPrChange w:id="39670" w:author="Le Minh Nghia" w:date="2019-10-09T10:56:00Z">
                    <w:rPr/>
                  </w:rPrChange>
                </w:rPr>
                <w:t xml:space="preserve"> </w:t>
              </w:r>
              <w:proofErr w:type="spellStart"/>
              <w:r w:rsidRPr="00B41112">
                <w:rPr>
                  <w:sz w:val="26"/>
                  <w:szCs w:val="26"/>
                  <w:rPrChange w:id="39671" w:author="Le Minh Nghia" w:date="2019-10-09T10:56:00Z">
                    <w:rPr/>
                  </w:rPrChange>
                </w:rPr>
                <w:t>bảo</w:t>
              </w:r>
              <w:proofErr w:type="spellEnd"/>
              <w:r w:rsidRPr="00B41112">
                <w:rPr>
                  <w:sz w:val="26"/>
                  <w:szCs w:val="26"/>
                  <w:rPrChange w:id="39672" w:author="Le Minh Nghia" w:date="2019-10-09T10:56:00Z">
                    <w:rPr/>
                  </w:rPrChange>
                </w:rPr>
                <w:t xml:space="preserve"> </w:t>
              </w:r>
              <w:proofErr w:type="spellStart"/>
              <w:r w:rsidRPr="00B41112">
                <w:rPr>
                  <w:sz w:val="26"/>
                  <w:szCs w:val="26"/>
                  <w:rPrChange w:id="39673" w:author="Le Minh Nghia" w:date="2019-10-09T10:56:00Z">
                    <w:rPr/>
                  </w:rPrChange>
                </w:rPr>
                <w:t>các</w:t>
              </w:r>
              <w:proofErr w:type="spellEnd"/>
              <w:r w:rsidRPr="00B41112">
                <w:rPr>
                  <w:sz w:val="26"/>
                  <w:szCs w:val="26"/>
                  <w:rPrChange w:id="39674" w:author="Le Minh Nghia" w:date="2019-10-09T10:56:00Z">
                    <w:rPr/>
                  </w:rPrChange>
                </w:rPr>
                <w:t xml:space="preserve"> </w:t>
              </w:r>
              <w:proofErr w:type="spellStart"/>
              <w:r w:rsidRPr="00B41112">
                <w:rPr>
                  <w:sz w:val="26"/>
                  <w:szCs w:val="26"/>
                  <w:rPrChange w:id="39675" w:author="Le Minh Nghia" w:date="2019-10-09T10:56:00Z">
                    <w:rPr/>
                  </w:rPrChange>
                </w:rPr>
                <w:t>tiêu</w:t>
              </w:r>
              <w:proofErr w:type="spellEnd"/>
              <w:r w:rsidRPr="00B41112">
                <w:rPr>
                  <w:sz w:val="26"/>
                  <w:szCs w:val="26"/>
                  <w:rPrChange w:id="39676" w:author="Le Minh Nghia" w:date="2019-10-09T10:56:00Z">
                    <w:rPr/>
                  </w:rPrChange>
                </w:rPr>
                <w:t xml:space="preserve"> </w:t>
              </w:r>
              <w:proofErr w:type="spellStart"/>
              <w:r w:rsidRPr="00B41112">
                <w:rPr>
                  <w:sz w:val="26"/>
                  <w:szCs w:val="26"/>
                  <w:rPrChange w:id="39677" w:author="Le Minh Nghia" w:date="2019-10-09T10:56:00Z">
                    <w:rPr/>
                  </w:rPrChange>
                </w:rPr>
                <w:t>chí</w:t>
              </w:r>
              <w:proofErr w:type="spellEnd"/>
              <w:r w:rsidRPr="00B41112">
                <w:rPr>
                  <w:sz w:val="26"/>
                  <w:szCs w:val="26"/>
                  <w:rPrChange w:id="39678" w:author="Le Minh Nghia" w:date="2019-10-09T10:56:00Z">
                    <w:rPr/>
                  </w:rPrChange>
                </w:rPr>
                <w:t xml:space="preserve"> </w:t>
              </w:r>
              <w:proofErr w:type="spellStart"/>
              <w:r w:rsidRPr="00B41112">
                <w:rPr>
                  <w:sz w:val="26"/>
                  <w:szCs w:val="26"/>
                  <w:rPrChange w:id="39679" w:author="Le Minh Nghia" w:date="2019-10-09T10:56:00Z">
                    <w:rPr/>
                  </w:rPrChange>
                </w:rPr>
                <w:t>về</w:t>
              </w:r>
              <w:proofErr w:type="spellEnd"/>
              <w:r w:rsidRPr="00B41112">
                <w:rPr>
                  <w:sz w:val="26"/>
                  <w:szCs w:val="26"/>
                  <w:rPrChange w:id="39680" w:author="Le Minh Nghia" w:date="2019-10-09T10:56:00Z">
                    <w:rPr/>
                  </w:rPrChange>
                </w:rPr>
                <w:t xml:space="preserve"> </w:t>
              </w:r>
              <w:proofErr w:type="spellStart"/>
              <w:r w:rsidRPr="00B41112">
                <w:rPr>
                  <w:sz w:val="26"/>
                  <w:szCs w:val="26"/>
                  <w:rPrChange w:id="39681" w:author="Le Minh Nghia" w:date="2019-10-09T10:56:00Z">
                    <w:rPr/>
                  </w:rPrChange>
                </w:rPr>
                <w:t>chính</w:t>
              </w:r>
              <w:proofErr w:type="spellEnd"/>
              <w:r w:rsidRPr="00B41112">
                <w:rPr>
                  <w:sz w:val="26"/>
                  <w:szCs w:val="26"/>
                  <w:rPrChange w:id="39682" w:author="Le Minh Nghia" w:date="2019-10-09T10:56:00Z">
                    <w:rPr/>
                  </w:rPrChange>
                </w:rPr>
                <w:t xml:space="preserve"> </w:t>
              </w:r>
              <w:proofErr w:type="spellStart"/>
              <w:r w:rsidRPr="00B41112">
                <w:rPr>
                  <w:sz w:val="26"/>
                  <w:szCs w:val="26"/>
                  <w:rPrChange w:id="39683" w:author="Le Minh Nghia" w:date="2019-10-09T10:56:00Z">
                    <w:rPr/>
                  </w:rPrChange>
                </w:rPr>
                <w:t>trị</w:t>
              </w:r>
              <w:proofErr w:type="spellEnd"/>
              <w:r w:rsidRPr="00B41112">
                <w:rPr>
                  <w:sz w:val="26"/>
                  <w:szCs w:val="26"/>
                  <w:rPrChange w:id="39684" w:author="Le Minh Nghia" w:date="2019-10-09T10:56:00Z">
                    <w:rPr/>
                  </w:rPrChange>
                </w:rPr>
                <w:t xml:space="preserve"> </w:t>
              </w:r>
              <w:proofErr w:type="spellStart"/>
              <w:r w:rsidRPr="00B41112">
                <w:rPr>
                  <w:sz w:val="26"/>
                  <w:szCs w:val="26"/>
                  <w:rPrChange w:id="39685" w:author="Le Minh Nghia" w:date="2019-10-09T10:56:00Z">
                    <w:rPr/>
                  </w:rPrChange>
                </w:rPr>
                <w:t>và</w:t>
              </w:r>
              <w:proofErr w:type="spellEnd"/>
              <w:r w:rsidRPr="00B41112">
                <w:rPr>
                  <w:sz w:val="26"/>
                  <w:szCs w:val="26"/>
                  <w:rPrChange w:id="39686" w:author="Le Minh Nghia" w:date="2019-10-09T10:56:00Z">
                    <w:rPr/>
                  </w:rPrChange>
                </w:rPr>
                <w:t xml:space="preserve"> </w:t>
              </w:r>
              <w:proofErr w:type="spellStart"/>
              <w:r w:rsidRPr="00B41112">
                <w:rPr>
                  <w:sz w:val="26"/>
                  <w:szCs w:val="26"/>
                  <w:rPrChange w:id="39687" w:author="Le Minh Nghia" w:date="2019-10-09T10:56:00Z">
                    <w:rPr/>
                  </w:rPrChange>
                </w:rPr>
                <w:t>văn</w:t>
              </w:r>
              <w:proofErr w:type="spellEnd"/>
              <w:r w:rsidRPr="00B41112">
                <w:rPr>
                  <w:sz w:val="26"/>
                  <w:szCs w:val="26"/>
                  <w:rPrChange w:id="39688" w:author="Le Minh Nghia" w:date="2019-10-09T10:56:00Z">
                    <w:rPr/>
                  </w:rPrChange>
                </w:rPr>
                <w:t xml:space="preserve"> </w:t>
              </w:r>
              <w:proofErr w:type="spellStart"/>
              <w:r w:rsidRPr="00B41112">
                <w:rPr>
                  <w:sz w:val="26"/>
                  <w:szCs w:val="26"/>
                  <w:rPrChange w:id="39689" w:author="Le Minh Nghia" w:date="2019-10-09T10:56:00Z">
                    <w:rPr/>
                  </w:rPrChange>
                </w:rPr>
                <w:t>hóa</w:t>
              </w:r>
              <w:proofErr w:type="spellEnd"/>
              <w:r w:rsidRPr="00B41112">
                <w:rPr>
                  <w:sz w:val="26"/>
                  <w:szCs w:val="26"/>
                  <w:rPrChange w:id="39690" w:author="Le Minh Nghia" w:date="2019-10-09T10:56:00Z">
                    <w:rPr/>
                  </w:rPrChange>
                </w:rPr>
                <w:t>.</w:t>
              </w:r>
            </w:ins>
          </w:p>
        </w:tc>
      </w:tr>
      <w:tr w:rsidR="00B41112" w:rsidRPr="00B41112" w:rsidTr="00B41112">
        <w:trPr>
          <w:trHeight w:val="24"/>
          <w:ins w:id="39691" w:author="Le Minh Nghia" w:date="2019-10-09T10:54:00Z"/>
        </w:trPr>
        <w:tc>
          <w:tcPr>
            <w:tcW w:w="10458" w:type="dxa"/>
            <w:gridSpan w:val="11"/>
            <w:tcBorders>
              <w:top w:val="single" w:sz="4" w:space="0" w:color="auto"/>
              <w:left w:val="single" w:sz="4" w:space="0" w:color="auto"/>
              <w:bottom w:val="single" w:sz="4" w:space="0" w:color="auto"/>
              <w:right w:val="single" w:sz="4" w:space="0" w:color="auto"/>
            </w:tcBorders>
            <w:noWrap/>
            <w:hideMark/>
          </w:tcPr>
          <w:p w:rsidR="00B41112" w:rsidRPr="00B41112" w:rsidRDefault="00B41112">
            <w:pPr>
              <w:spacing w:before="120" w:line="264" w:lineRule="auto"/>
              <w:jc w:val="both"/>
              <w:rPr>
                <w:ins w:id="39692" w:author="Le Minh Nghia" w:date="2019-10-09T10:54:00Z"/>
                <w:b/>
                <w:bCs/>
                <w:sz w:val="26"/>
                <w:szCs w:val="26"/>
                <w:rPrChange w:id="39693" w:author="Le Minh Nghia" w:date="2019-10-09T10:56:00Z">
                  <w:rPr>
                    <w:ins w:id="39694" w:author="Le Minh Nghia" w:date="2019-10-09T10:54:00Z"/>
                    <w:b/>
                    <w:bCs/>
                  </w:rPr>
                </w:rPrChange>
              </w:rPr>
            </w:pPr>
            <w:ins w:id="39695" w:author="Le Minh Nghia" w:date="2019-10-09T10:54:00Z">
              <w:r w:rsidRPr="00B41112">
                <w:rPr>
                  <w:b/>
                  <w:bCs/>
                  <w:sz w:val="26"/>
                  <w:szCs w:val="26"/>
                  <w:rPrChange w:id="39696" w:author="Le Minh Nghia" w:date="2019-10-09T10:56:00Z">
                    <w:rPr>
                      <w:b/>
                      <w:bCs/>
                    </w:rPr>
                  </w:rPrChange>
                </w:rPr>
                <w:t>17. PHƯƠNG THỨC CHUYỂN GIAO KẾT QUẢ NGHIÊN CỨU VÀ ĐỊA CHỈ ỨNG DỤNG</w:t>
              </w:r>
            </w:ins>
          </w:p>
          <w:p w:rsidR="00B41112" w:rsidRPr="00B41112" w:rsidRDefault="00B41112">
            <w:pPr>
              <w:spacing w:before="120" w:line="264" w:lineRule="auto"/>
              <w:jc w:val="both"/>
              <w:rPr>
                <w:ins w:id="39697" w:author="Le Minh Nghia" w:date="2019-10-09T10:54:00Z"/>
                <w:sz w:val="26"/>
                <w:szCs w:val="26"/>
                <w:rPrChange w:id="39698" w:author="Le Minh Nghia" w:date="2019-10-09T10:56:00Z">
                  <w:rPr>
                    <w:ins w:id="39699" w:author="Le Minh Nghia" w:date="2019-10-09T10:54:00Z"/>
                  </w:rPr>
                </w:rPrChange>
              </w:rPr>
            </w:pPr>
            <w:ins w:id="39700" w:author="Le Minh Nghia" w:date="2019-10-09T10:54:00Z">
              <w:r w:rsidRPr="00B41112">
                <w:rPr>
                  <w:sz w:val="26"/>
                  <w:szCs w:val="26"/>
                  <w:rPrChange w:id="39701" w:author="Le Minh Nghia" w:date="2019-10-09T10:56:00Z">
                    <w:rPr/>
                  </w:rPrChange>
                </w:rPr>
                <w:t xml:space="preserve">17.1. </w:t>
              </w:r>
              <w:proofErr w:type="spellStart"/>
              <w:r w:rsidRPr="00B41112">
                <w:rPr>
                  <w:sz w:val="26"/>
                  <w:szCs w:val="26"/>
                  <w:rPrChange w:id="39702" w:author="Le Minh Nghia" w:date="2019-10-09T10:56:00Z">
                    <w:rPr/>
                  </w:rPrChange>
                </w:rPr>
                <w:t>Phương</w:t>
              </w:r>
              <w:proofErr w:type="spellEnd"/>
              <w:r w:rsidRPr="00B41112">
                <w:rPr>
                  <w:sz w:val="26"/>
                  <w:szCs w:val="26"/>
                  <w:rPrChange w:id="39703" w:author="Le Minh Nghia" w:date="2019-10-09T10:56:00Z">
                    <w:rPr/>
                  </w:rPrChange>
                </w:rPr>
                <w:t xml:space="preserve"> </w:t>
              </w:r>
              <w:proofErr w:type="spellStart"/>
              <w:r w:rsidRPr="00B41112">
                <w:rPr>
                  <w:sz w:val="26"/>
                  <w:szCs w:val="26"/>
                  <w:rPrChange w:id="39704" w:author="Le Minh Nghia" w:date="2019-10-09T10:56:00Z">
                    <w:rPr/>
                  </w:rPrChange>
                </w:rPr>
                <w:t>thức</w:t>
              </w:r>
              <w:proofErr w:type="spellEnd"/>
              <w:r w:rsidRPr="00B41112">
                <w:rPr>
                  <w:sz w:val="26"/>
                  <w:szCs w:val="26"/>
                  <w:rPrChange w:id="39705" w:author="Le Minh Nghia" w:date="2019-10-09T10:56:00Z">
                    <w:rPr/>
                  </w:rPrChange>
                </w:rPr>
                <w:t xml:space="preserve"> </w:t>
              </w:r>
              <w:proofErr w:type="spellStart"/>
              <w:r w:rsidRPr="00B41112">
                <w:rPr>
                  <w:sz w:val="26"/>
                  <w:szCs w:val="26"/>
                  <w:rPrChange w:id="39706" w:author="Le Minh Nghia" w:date="2019-10-09T10:56:00Z">
                    <w:rPr/>
                  </w:rPrChange>
                </w:rPr>
                <w:t>chuyển</w:t>
              </w:r>
              <w:proofErr w:type="spellEnd"/>
              <w:r w:rsidRPr="00B41112">
                <w:rPr>
                  <w:sz w:val="26"/>
                  <w:szCs w:val="26"/>
                  <w:rPrChange w:id="39707" w:author="Le Minh Nghia" w:date="2019-10-09T10:56:00Z">
                    <w:rPr/>
                  </w:rPrChange>
                </w:rPr>
                <w:t xml:space="preserve"> </w:t>
              </w:r>
              <w:proofErr w:type="spellStart"/>
              <w:r w:rsidRPr="00B41112">
                <w:rPr>
                  <w:sz w:val="26"/>
                  <w:szCs w:val="26"/>
                  <w:rPrChange w:id="39708" w:author="Le Minh Nghia" w:date="2019-10-09T10:56:00Z">
                    <w:rPr/>
                  </w:rPrChange>
                </w:rPr>
                <w:t>giao</w:t>
              </w:r>
              <w:proofErr w:type="spellEnd"/>
            </w:ins>
          </w:p>
          <w:p w:rsidR="00B41112" w:rsidRPr="00B41112" w:rsidRDefault="00B41112" w:rsidP="00B41112">
            <w:pPr>
              <w:numPr>
                <w:ilvl w:val="0"/>
                <w:numId w:val="54"/>
              </w:numPr>
              <w:spacing w:before="120" w:after="0" w:line="264" w:lineRule="auto"/>
              <w:jc w:val="both"/>
              <w:rPr>
                <w:ins w:id="39709" w:author="Le Minh Nghia" w:date="2019-10-09T10:54:00Z"/>
                <w:sz w:val="26"/>
                <w:szCs w:val="26"/>
                <w:rPrChange w:id="39710" w:author="Le Minh Nghia" w:date="2019-10-09T10:56:00Z">
                  <w:rPr>
                    <w:ins w:id="39711" w:author="Le Minh Nghia" w:date="2019-10-09T10:54:00Z"/>
                  </w:rPr>
                </w:rPrChange>
              </w:rPr>
            </w:pPr>
            <w:proofErr w:type="spellStart"/>
            <w:ins w:id="39712" w:author="Le Minh Nghia" w:date="2019-10-09T10:54:00Z">
              <w:r w:rsidRPr="00B41112">
                <w:rPr>
                  <w:sz w:val="26"/>
                  <w:szCs w:val="26"/>
                  <w:rPrChange w:id="39713" w:author="Le Minh Nghia" w:date="2019-10-09T10:56:00Z">
                    <w:rPr/>
                  </w:rPrChange>
                </w:rPr>
                <w:t>Chuyển</w:t>
              </w:r>
              <w:proofErr w:type="spellEnd"/>
              <w:r w:rsidRPr="00B41112">
                <w:rPr>
                  <w:sz w:val="26"/>
                  <w:szCs w:val="26"/>
                  <w:rPrChange w:id="39714" w:author="Le Minh Nghia" w:date="2019-10-09T10:56:00Z">
                    <w:rPr/>
                  </w:rPrChange>
                </w:rPr>
                <w:t xml:space="preserve"> </w:t>
              </w:r>
              <w:proofErr w:type="spellStart"/>
              <w:r w:rsidRPr="00B41112">
                <w:rPr>
                  <w:sz w:val="26"/>
                  <w:szCs w:val="26"/>
                  <w:rPrChange w:id="39715" w:author="Le Minh Nghia" w:date="2019-10-09T10:56:00Z">
                    <w:rPr/>
                  </w:rPrChange>
                </w:rPr>
                <w:t>giao</w:t>
              </w:r>
              <w:proofErr w:type="spellEnd"/>
              <w:r w:rsidRPr="00B41112">
                <w:rPr>
                  <w:sz w:val="26"/>
                  <w:szCs w:val="26"/>
                  <w:rPrChange w:id="39716" w:author="Le Minh Nghia" w:date="2019-10-09T10:56:00Z">
                    <w:rPr/>
                  </w:rPrChange>
                </w:rPr>
                <w:t xml:space="preserve"> </w:t>
              </w:r>
              <w:proofErr w:type="spellStart"/>
              <w:r w:rsidRPr="00B41112">
                <w:rPr>
                  <w:sz w:val="26"/>
                  <w:szCs w:val="26"/>
                  <w:rPrChange w:id="39717" w:author="Le Minh Nghia" w:date="2019-10-09T10:56:00Z">
                    <w:rPr/>
                  </w:rPrChange>
                </w:rPr>
                <w:t>sản</w:t>
              </w:r>
              <w:proofErr w:type="spellEnd"/>
              <w:r w:rsidRPr="00B41112">
                <w:rPr>
                  <w:sz w:val="26"/>
                  <w:szCs w:val="26"/>
                  <w:rPrChange w:id="39718" w:author="Le Minh Nghia" w:date="2019-10-09T10:56:00Z">
                    <w:rPr/>
                  </w:rPrChange>
                </w:rPr>
                <w:t xml:space="preserve"> </w:t>
              </w:r>
              <w:proofErr w:type="spellStart"/>
              <w:r w:rsidRPr="00B41112">
                <w:rPr>
                  <w:sz w:val="26"/>
                  <w:szCs w:val="26"/>
                  <w:rPrChange w:id="39719" w:author="Le Minh Nghia" w:date="2019-10-09T10:56:00Z">
                    <w:rPr/>
                  </w:rPrChange>
                </w:rPr>
                <w:t>phẩm</w:t>
              </w:r>
              <w:proofErr w:type="spellEnd"/>
              <w:r w:rsidRPr="00B41112">
                <w:rPr>
                  <w:sz w:val="26"/>
                  <w:szCs w:val="26"/>
                  <w:rPrChange w:id="39720" w:author="Le Minh Nghia" w:date="2019-10-09T10:56:00Z">
                    <w:rPr/>
                  </w:rPrChange>
                </w:rPr>
                <w:t xml:space="preserve"> </w:t>
              </w:r>
              <w:proofErr w:type="spellStart"/>
              <w:r w:rsidRPr="00B41112">
                <w:rPr>
                  <w:sz w:val="26"/>
                  <w:szCs w:val="26"/>
                  <w:rPrChange w:id="39721" w:author="Le Minh Nghia" w:date="2019-10-09T10:56:00Z">
                    <w:rPr/>
                  </w:rPrChange>
                </w:rPr>
                <w:t>phần</w:t>
              </w:r>
              <w:proofErr w:type="spellEnd"/>
              <w:r w:rsidRPr="00B41112">
                <w:rPr>
                  <w:sz w:val="26"/>
                  <w:szCs w:val="26"/>
                  <w:rPrChange w:id="39722" w:author="Le Minh Nghia" w:date="2019-10-09T10:56:00Z">
                    <w:rPr/>
                  </w:rPrChange>
                </w:rPr>
                <w:t xml:space="preserve"> </w:t>
              </w:r>
              <w:proofErr w:type="spellStart"/>
              <w:r w:rsidRPr="00B41112">
                <w:rPr>
                  <w:sz w:val="26"/>
                  <w:szCs w:val="26"/>
                  <w:rPrChange w:id="39723" w:author="Le Minh Nghia" w:date="2019-10-09T10:56:00Z">
                    <w:rPr/>
                  </w:rPrChange>
                </w:rPr>
                <w:t>mềm</w:t>
              </w:r>
              <w:proofErr w:type="spellEnd"/>
              <w:r w:rsidRPr="00B41112">
                <w:rPr>
                  <w:sz w:val="26"/>
                  <w:szCs w:val="26"/>
                  <w:rPrChange w:id="39724" w:author="Le Minh Nghia" w:date="2019-10-09T10:56:00Z">
                    <w:rPr/>
                  </w:rPrChange>
                </w:rPr>
                <w:t>.</w:t>
              </w:r>
            </w:ins>
          </w:p>
          <w:p w:rsidR="00B41112" w:rsidRPr="00B41112" w:rsidRDefault="00B41112" w:rsidP="00B41112">
            <w:pPr>
              <w:numPr>
                <w:ilvl w:val="0"/>
                <w:numId w:val="54"/>
              </w:numPr>
              <w:spacing w:before="120" w:after="0" w:line="264" w:lineRule="auto"/>
              <w:jc w:val="both"/>
              <w:rPr>
                <w:ins w:id="39725" w:author="Le Minh Nghia" w:date="2019-10-09T10:54:00Z"/>
                <w:sz w:val="26"/>
                <w:szCs w:val="26"/>
                <w:rPrChange w:id="39726" w:author="Le Minh Nghia" w:date="2019-10-09T10:56:00Z">
                  <w:rPr>
                    <w:ins w:id="39727" w:author="Le Minh Nghia" w:date="2019-10-09T10:54:00Z"/>
                  </w:rPr>
                </w:rPrChange>
              </w:rPr>
            </w:pPr>
            <w:proofErr w:type="spellStart"/>
            <w:ins w:id="39728" w:author="Le Minh Nghia" w:date="2019-10-09T10:54:00Z">
              <w:r w:rsidRPr="00B41112">
                <w:rPr>
                  <w:sz w:val="26"/>
                  <w:szCs w:val="26"/>
                  <w:rPrChange w:id="39729" w:author="Le Minh Nghia" w:date="2019-10-09T10:56:00Z">
                    <w:rPr/>
                  </w:rPrChange>
                </w:rPr>
                <w:t>Chuyển</w:t>
              </w:r>
              <w:proofErr w:type="spellEnd"/>
              <w:r w:rsidRPr="00B41112">
                <w:rPr>
                  <w:sz w:val="26"/>
                  <w:szCs w:val="26"/>
                  <w:rPrChange w:id="39730" w:author="Le Minh Nghia" w:date="2019-10-09T10:56:00Z">
                    <w:rPr/>
                  </w:rPrChange>
                </w:rPr>
                <w:t xml:space="preserve"> </w:t>
              </w:r>
              <w:proofErr w:type="spellStart"/>
              <w:r w:rsidRPr="00B41112">
                <w:rPr>
                  <w:sz w:val="26"/>
                  <w:szCs w:val="26"/>
                  <w:rPrChange w:id="39731" w:author="Le Minh Nghia" w:date="2019-10-09T10:56:00Z">
                    <w:rPr/>
                  </w:rPrChange>
                </w:rPr>
                <w:t>giao</w:t>
              </w:r>
              <w:proofErr w:type="spellEnd"/>
              <w:r w:rsidRPr="00B41112">
                <w:rPr>
                  <w:sz w:val="26"/>
                  <w:szCs w:val="26"/>
                  <w:rPrChange w:id="39732" w:author="Le Minh Nghia" w:date="2019-10-09T10:56:00Z">
                    <w:rPr/>
                  </w:rPrChange>
                </w:rPr>
                <w:t xml:space="preserve"> </w:t>
              </w:r>
              <w:proofErr w:type="spellStart"/>
              <w:r w:rsidRPr="00B41112">
                <w:rPr>
                  <w:sz w:val="26"/>
                  <w:szCs w:val="26"/>
                  <w:rPrChange w:id="39733" w:author="Le Minh Nghia" w:date="2019-10-09T10:56:00Z">
                    <w:rPr/>
                  </w:rPrChange>
                </w:rPr>
                <w:t>tài</w:t>
              </w:r>
              <w:proofErr w:type="spellEnd"/>
              <w:r w:rsidRPr="00B41112">
                <w:rPr>
                  <w:sz w:val="26"/>
                  <w:szCs w:val="26"/>
                  <w:rPrChange w:id="39734" w:author="Le Minh Nghia" w:date="2019-10-09T10:56:00Z">
                    <w:rPr/>
                  </w:rPrChange>
                </w:rPr>
                <w:t xml:space="preserve"> </w:t>
              </w:r>
              <w:proofErr w:type="spellStart"/>
              <w:r w:rsidRPr="00B41112">
                <w:rPr>
                  <w:sz w:val="26"/>
                  <w:szCs w:val="26"/>
                  <w:rPrChange w:id="39735" w:author="Le Minh Nghia" w:date="2019-10-09T10:56:00Z">
                    <w:rPr/>
                  </w:rPrChange>
                </w:rPr>
                <w:t>liệu</w:t>
              </w:r>
              <w:proofErr w:type="spellEnd"/>
              <w:r w:rsidRPr="00B41112">
                <w:rPr>
                  <w:sz w:val="26"/>
                  <w:szCs w:val="26"/>
                  <w:rPrChange w:id="39736" w:author="Le Minh Nghia" w:date="2019-10-09T10:56:00Z">
                    <w:rPr/>
                  </w:rPrChange>
                </w:rPr>
                <w:t xml:space="preserve"> </w:t>
              </w:r>
              <w:proofErr w:type="spellStart"/>
              <w:r w:rsidRPr="00B41112">
                <w:rPr>
                  <w:sz w:val="26"/>
                  <w:szCs w:val="26"/>
                  <w:rPrChange w:id="39737" w:author="Le Minh Nghia" w:date="2019-10-09T10:56:00Z">
                    <w:rPr/>
                  </w:rPrChange>
                </w:rPr>
                <w:t>phân</w:t>
              </w:r>
              <w:proofErr w:type="spellEnd"/>
              <w:r w:rsidRPr="00B41112">
                <w:rPr>
                  <w:sz w:val="26"/>
                  <w:szCs w:val="26"/>
                  <w:rPrChange w:id="39738" w:author="Le Minh Nghia" w:date="2019-10-09T10:56:00Z">
                    <w:rPr/>
                  </w:rPrChange>
                </w:rPr>
                <w:t xml:space="preserve"> </w:t>
              </w:r>
              <w:proofErr w:type="spellStart"/>
              <w:r w:rsidRPr="00B41112">
                <w:rPr>
                  <w:sz w:val="26"/>
                  <w:szCs w:val="26"/>
                  <w:rPrChange w:id="39739" w:author="Le Minh Nghia" w:date="2019-10-09T10:56:00Z">
                    <w:rPr/>
                  </w:rPrChange>
                </w:rPr>
                <w:t>tích</w:t>
              </w:r>
              <w:proofErr w:type="spellEnd"/>
              <w:r w:rsidRPr="00B41112">
                <w:rPr>
                  <w:sz w:val="26"/>
                  <w:szCs w:val="26"/>
                  <w:rPrChange w:id="39740" w:author="Le Minh Nghia" w:date="2019-10-09T10:56:00Z">
                    <w:rPr/>
                  </w:rPrChange>
                </w:rPr>
                <w:t xml:space="preserve">, </w:t>
              </w:r>
              <w:proofErr w:type="spellStart"/>
              <w:r w:rsidRPr="00B41112">
                <w:rPr>
                  <w:sz w:val="26"/>
                  <w:szCs w:val="26"/>
                  <w:rPrChange w:id="39741" w:author="Le Minh Nghia" w:date="2019-10-09T10:56:00Z">
                    <w:rPr/>
                  </w:rPrChange>
                </w:rPr>
                <w:t>đặc</w:t>
              </w:r>
              <w:proofErr w:type="spellEnd"/>
              <w:r w:rsidRPr="00B41112">
                <w:rPr>
                  <w:sz w:val="26"/>
                  <w:szCs w:val="26"/>
                  <w:rPrChange w:id="39742" w:author="Le Minh Nghia" w:date="2019-10-09T10:56:00Z">
                    <w:rPr/>
                  </w:rPrChange>
                </w:rPr>
                <w:t xml:space="preserve"> </w:t>
              </w:r>
              <w:proofErr w:type="spellStart"/>
              <w:r w:rsidRPr="00B41112">
                <w:rPr>
                  <w:sz w:val="26"/>
                  <w:szCs w:val="26"/>
                  <w:rPrChange w:id="39743" w:author="Le Minh Nghia" w:date="2019-10-09T10:56:00Z">
                    <w:rPr/>
                  </w:rPrChange>
                </w:rPr>
                <w:t>tả</w:t>
              </w:r>
              <w:proofErr w:type="spellEnd"/>
              <w:r w:rsidRPr="00B41112">
                <w:rPr>
                  <w:sz w:val="26"/>
                  <w:szCs w:val="26"/>
                  <w:rPrChange w:id="39744" w:author="Le Minh Nghia" w:date="2019-10-09T10:56:00Z">
                    <w:rPr/>
                  </w:rPrChange>
                </w:rPr>
                <w:t xml:space="preserve">, </w:t>
              </w:r>
              <w:proofErr w:type="spellStart"/>
              <w:r w:rsidRPr="00B41112">
                <w:rPr>
                  <w:sz w:val="26"/>
                  <w:szCs w:val="26"/>
                  <w:rPrChange w:id="39745" w:author="Le Minh Nghia" w:date="2019-10-09T10:56:00Z">
                    <w:rPr/>
                  </w:rPrChange>
                </w:rPr>
                <w:t>thiết</w:t>
              </w:r>
              <w:proofErr w:type="spellEnd"/>
              <w:r w:rsidRPr="00B41112">
                <w:rPr>
                  <w:sz w:val="26"/>
                  <w:szCs w:val="26"/>
                  <w:rPrChange w:id="39746" w:author="Le Minh Nghia" w:date="2019-10-09T10:56:00Z">
                    <w:rPr/>
                  </w:rPrChange>
                </w:rPr>
                <w:t xml:space="preserve"> </w:t>
              </w:r>
              <w:proofErr w:type="spellStart"/>
              <w:r w:rsidRPr="00B41112">
                <w:rPr>
                  <w:sz w:val="26"/>
                  <w:szCs w:val="26"/>
                  <w:rPrChange w:id="39747" w:author="Le Minh Nghia" w:date="2019-10-09T10:56:00Z">
                    <w:rPr/>
                  </w:rPrChange>
                </w:rPr>
                <w:t>kế</w:t>
              </w:r>
              <w:proofErr w:type="spellEnd"/>
              <w:r w:rsidRPr="00B41112">
                <w:rPr>
                  <w:sz w:val="26"/>
                  <w:szCs w:val="26"/>
                  <w:rPrChange w:id="39748" w:author="Le Minh Nghia" w:date="2019-10-09T10:56:00Z">
                    <w:rPr/>
                  </w:rPrChange>
                </w:rPr>
                <w:t xml:space="preserve">, </w:t>
              </w:r>
              <w:proofErr w:type="spellStart"/>
              <w:r w:rsidRPr="00B41112">
                <w:rPr>
                  <w:sz w:val="26"/>
                  <w:szCs w:val="26"/>
                  <w:rPrChange w:id="39749" w:author="Le Minh Nghia" w:date="2019-10-09T10:56:00Z">
                    <w:rPr/>
                  </w:rPrChange>
                </w:rPr>
                <w:t>khiểm</w:t>
              </w:r>
              <w:proofErr w:type="spellEnd"/>
              <w:r w:rsidRPr="00B41112">
                <w:rPr>
                  <w:sz w:val="26"/>
                  <w:szCs w:val="26"/>
                  <w:rPrChange w:id="39750" w:author="Le Minh Nghia" w:date="2019-10-09T10:56:00Z">
                    <w:rPr/>
                  </w:rPrChange>
                </w:rPr>
                <w:t xml:space="preserve"> </w:t>
              </w:r>
              <w:proofErr w:type="spellStart"/>
              <w:r w:rsidRPr="00B41112">
                <w:rPr>
                  <w:sz w:val="26"/>
                  <w:szCs w:val="26"/>
                  <w:rPrChange w:id="39751" w:author="Le Minh Nghia" w:date="2019-10-09T10:56:00Z">
                    <w:rPr/>
                  </w:rPrChange>
                </w:rPr>
                <w:t>thử</w:t>
              </w:r>
              <w:proofErr w:type="spellEnd"/>
              <w:r w:rsidRPr="00B41112">
                <w:rPr>
                  <w:sz w:val="26"/>
                  <w:szCs w:val="26"/>
                  <w:rPrChange w:id="39752" w:author="Le Minh Nghia" w:date="2019-10-09T10:56:00Z">
                    <w:rPr/>
                  </w:rPrChange>
                </w:rPr>
                <w:t xml:space="preserve"> </w:t>
              </w:r>
              <w:proofErr w:type="spellStart"/>
              <w:r w:rsidRPr="00B41112">
                <w:rPr>
                  <w:sz w:val="26"/>
                  <w:szCs w:val="26"/>
                  <w:rPrChange w:id="39753" w:author="Le Minh Nghia" w:date="2019-10-09T10:56:00Z">
                    <w:rPr/>
                  </w:rPrChange>
                </w:rPr>
                <w:t>sản</w:t>
              </w:r>
              <w:proofErr w:type="spellEnd"/>
              <w:r w:rsidRPr="00B41112">
                <w:rPr>
                  <w:sz w:val="26"/>
                  <w:szCs w:val="26"/>
                  <w:rPrChange w:id="39754" w:author="Le Minh Nghia" w:date="2019-10-09T10:56:00Z">
                    <w:rPr/>
                  </w:rPrChange>
                </w:rPr>
                <w:t xml:space="preserve"> </w:t>
              </w:r>
              <w:proofErr w:type="spellStart"/>
              <w:r w:rsidRPr="00B41112">
                <w:rPr>
                  <w:sz w:val="26"/>
                  <w:szCs w:val="26"/>
                  <w:rPrChange w:id="39755" w:author="Le Minh Nghia" w:date="2019-10-09T10:56:00Z">
                    <w:rPr/>
                  </w:rPrChange>
                </w:rPr>
                <w:t>phẩm</w:t>
              </w:r>
              <w:proofErr w:type="spellEnd"/>
              <w:r w:rsidRPr="00B41112">
                <w:rPr>
                  <w:sz w:val="26"/>
                  <w:szCs w:val="26"/>
                  <w:rPrChange w:id="39756" w:author="Le Minh Nghia" w:date="2019-10-09T10:56:00Z">
                    <w:rPr/>
                  </w:rPrChange>
                </w:rPr>
                <w:t xml:space="preserve"> </w:t>
              </w:r>
              <w:proofErr w:type="spellStart"/>
              <w:r w:rsidRPr="00B41112">
                <w:rPr>
                  <w:sz w:val="26"/>
                  <w:szCs w:val="26"/>
                  <w:rPrChange w:id="39757" w:author="Le Minh Nghia" w:date="2019-10-09T10:56:00Z">
                    <w:rPr/>
                  </w:rPrChange>
                </w:rPr>
                <w:t>phần</w:t>
              </w:r>
              <w:proofErr w:type="spellEnd"/>
              <w:r w:rsidRPr="00B41112">
                <w:rPr>
                  <w:sz w:val="26"/>
                  <w:szCs w:val="26"/>
                  <w:rPrChange w:id="39758" w:author="Le Minh Nghia" w:date="2019-10-09T10:56:00Z">
                    <w:rPr/>
                  </w:rPrChange>
                </w:rPr>
                <w:t xml:space="preserve"> </w:t>
              </w:r>
              <w:proofErr w:type="spellStart"/>
              <w:r w:rsidRPr="00B41112">
                <w:rPr>
                  <w:sz w:val="26"/>
                  <w:szCs w:val="26"/>
                  <w:rPrChange w:id="39759" w:author="Le Minh Nghia" w:date="2019-10-09T10:56:00Z">
                    <w:rPr/>
                  </w:rPrChange>
                </w:rPr>
                <w:t>mềm</w:t>
              </w:r>
              <w:proofErr w:type="spellEnd"/>
              <w:r w:rsidRPr="00B41112">
                <w:rPr>
                  <w:sz w:val="26"/>
                  <w:szCs w:val="26"/>
                  <w:rPrChange w:id="39760" w:author="Le Minh Nghia" w:date="2019-10-09T10:56:00Z">
                    <w:rPr/>
                  </w:rPrChange>
                </w:rPr>
                <w:t>.</w:t>
              </w:r>
            </w:ins>
          </w:p>
          <w:p w:rsidR="00B41112" w:rsidRPr="00B41112" w:rsidRDefault="00B41112">
            <w:pPr>
              <w:spacing w:before="120" w:line="264" w:lineRule="auto"/>
              <w:jc w:val="both"/>
              <w:rPr>
                <w:ins w:id="39761" w:author="Le Minh Nghia" w:date="2019-10-09T10:54:00Z"/>
                <w:sz w:val="26"/>
                <w:szCs w:val="26"/>
                <w:rPrChange w:id="39762" w:author="Le Minh Nghia" w:date="2019-10-09T10:56:00Z">
                  <w:rPr>
                    <w:ins w:id="39763" w:author="Le Minh Nghia" w:date="2019-10-09T10:54:00Z"/>
                  </w:rPr>
                </w:rPrChange>
              </w:rPr>
            </w:pPr>
            <w:ins w:id="39764" w:author="Le Minh Nghia" w:date="2019-10-09T10:54:00Z">
              <w:r w:rsidRPr="00B41112">
                <w:rPr>
                  <w:sz w:val="26"/>
                  <w:szCs w:val="26"/>
                  <w:rPrChange w:id="39765" w:author="Le Minh Nghia" w:date="2019-10-09T10:56:00Z">
                    <w:rPr/>
                  </w:rPrChange>
                </w:rPr>
                <w:t xml:space="preserve">17.2. </w:t>
              </w:r>
              <w:proofErr w:type="spellStart"/>
              <w:r w:rsidRPr="00B41112">
                <w:rPr>
                  <w:sz w:val="26"/>
                  <w:szCs w:val="26"/>
                  <w:rPrChange w:id="39766" w:author="Le Minh Nghia" w:date="2019-10-09T10:56:00Z">
                    <w:rPr/>
                  </w:rPrChange>
                </w:rPr>
                <w:t>Địa</w:t>
              </w:r>
              <w:proofErr w:type="spellEnd"/>
              <w:r w:rsidRPr="00B41112">
                <w:rPr>
                  <w:sz w:val="26"/>
                  <w:szCs w:val="26"/>
                  <w:rPrChange w:id="39767" w:author="Le Minh Nghia" w:date="2019-10-09T10:56:00Z">
                    <w:rPr/>
                  </w:rPrChange>
                </w:rPr>
                <w:t xml:space="preserve"> </w:t>
              </w:r>
              <w:proofErr w:type="spellStart"/>
              <w:r w:rsidRPr="00B41112">
                <w:rPr>
                  <w:sz w:val="26"/>
                  <w:szCs w:val="26"/>
                  <w:rPrChange w:id="39768" w:author="Le Minh Nghia" w:date="2019-10-09T10:56:00Z">
                    <w:rPr/>
                  </w:rPrChange>
                </w:rPr>
                <w:t>chỉ</w:t>
              </w:r>
              <w:proofErr w:type="spellEnd"/>
              <w:r w:rsidRPr="00B41112">
                <w:rPr>
                  <w:sz w:val="26"/>
                  <w:szCs w:val="26"/>
                  <w:rPrChange w:id="39769" w:author="Le Minh Nghia" w:date="2019-10-09T10:56:00Z">
                    <w:rPr/>
                  </w:rPrChange>
                </w:rPr>
                <w:t xml:space="preserve"> </w:t>
              </w:r>
              <w:proofErr w:type="spellStart"/>
              <w:r w:rsidRPr="00B41112">
                <w:rPr>
                  <w:sz w:val="26"/>
                  <w:szCs w:val="26"/>
                  <w:rPrChange w:id="39770" w:author="Le Minh Nghia" w:date="2019-10-09T10:56:00Z">
                    <w:rPr/>
                  </w:rPrChange>
                </w:rPr>
                <w:t>ứng</w:t>
              </w:r>
              <w:proofErr w:type="spellEnd"/>
              <w:r w:rsidRPr="00B41112">
                <w:rPr>
                  <w:sz w:val="26"/>
                  <w:szCs w:val="26"/>
                  <w:rPrChange w:id="39771" w:author="Le Minh Nghia" w:date="2019-10-09T10:56:00Z">
                    <w:rPr/>
                  </w:rPrChange>
                </w:rPr>
                <w:t xml:space="preserve"> </w:t>
              </w:r>
              <w:proofErr w:type="spellStart"/>
              <w:r w:rsidRPr="00B41112">
                <w:rPr>
                  <w:sz w:val="26"/>
                  <w:szCs w:val="26"/>
                  <w:rPrChange w:id="39772" w:author="Le Minh Nghia" w:date="2019-10-09T10:56:00Z">
                    <w:rPr/>
                  </w:rPrChange>
                </w:rPr>
                <w:t>dụng</w:t>
              </w:r>
              <w:proofErr w:type="spellEnd"/>
            </w:ins>
          </w:p>
          <w:p w:rsidR="00B41112" w:rsidRPr="00B41112" w:rsidRDefault="00B41112">
            <w:pPr>
              <w:spacing w:before="120" w:line="264" w:lineRule="auto"/>
              <w:rPr>
                <w:ins w:id="39773" w:author="Le Minh Nghia" w:date="2019-10-09T10:54:00Z"/>
                <w:sz w:val="26"/>
                <w:szCs w:val="26"/>
                <w:rPrChange w:id="39774" w:author="Le Minh Nghia" w:date="2019-10-09T10:56:00Z">
                  <w:rPr>
                    <w:ins w:id="39775" w:author="Le Minh Nghia" w:date="2019-10-09T10:54:00Z"/>
                  </w:rPr>
                </w:rPrChange>
              </w:rPr>
            </w:pPr>
            <w:ins w:id="39776" w:author="Le Minh Nghia" w:date="2019-10-09T10:54:00Z">
              <w:r w:rsidRPr="00B41112">
                <w:rPr>
                  <w:sz w:val="26"/>
                  <w:szCs w:val="26"/>
                  <w:rPrChange w:id="39777" w:author="Le Minh Nghia" w:date="2019-10-09T10:56:00Z">
                    <w:rPr/>
                  </w:rPrChange>
                </w:rPr>
                <w:t xml:space="preserve"> Khoa </w:t>
              </w:r>
              <w:proofErr w:type="spellStart"/>
              <w:r w:rsidRPr="00B41112">
                <w:rPr>
                  <w:sz w:val="26"/>
                  <w:szCs w:val="26"/>
                  <w:rPrChange w:id="39778" w:author="Le Minh Nghia" w:date="2019-10-09T10:56:00Z">
                    <w:rPr/>
                  </w:rPrChange>
                </w:rPr>
                <w:t>Công</w:t>
              </w:r>
              <w:proofErr w:type="spellEnd"/>
              <w:r w:rsidRPr="00B41112">
                <w:rPr>
                  <w:sz w:val="26"/>
                  <w:szCs w:val="26"/>
                  <w:rPrChange w:id="39779" w:author="Le Minh Nghia" w:date="2019-10-09T10:56:00Z">
                    <w:rPr/>
                  </w:rPrChange>
                </w:rPr>
                <w:t xml:space="preserve"> </w:t>
              </w:r>
              <w:proofErr w:type="spellStart"/>
              <w:r w:rsidRPr="00B41112">
                <w:rPr>
                  <w:sz w:val="26"/>
                  <w:szCs w:val="26"/>
                  <w:rPrChange w:id="39780" w:author="Le Minh Nghia" w:date="2019-10-09T10:56:00Z">
                    <w:rPr/>
                  </w:rPrChange>
                </w:rPr>
                <w:t>nghệ</w:t>
              </w:r>
              <w:proofErr w:type="spellEnd"/>
              <w:r w:rsidRPr="00B41112">
                <w:rPr>
                  <w:sz w:val="26"/>
                  <w:szCs w:val="26"/>
                  <w:rPrChange w:id="39781" w:author="Le Minh Nghia" w:date="2019-10-09T10:56:00Z">
                    <w:rPr/>
                  </w:rPrChange>
                </w:rPr>
                <w:t xml:space="preserve"> </w:t>
              </w:r>
              <w:proofErr w:type="spellStart"/>
              <w:r w:rsidRPr="00B41112">
                <w:rPr>
                  <w:sz w:val="26"/>
                  <w:szCs w:val="26"/>
                  <w:rPrChange w:id="39782" w:author="Le Minh Nghia" w:date="2019-10-09T10:56:00Z">
                    <w:rPr/>
                  </w:rPrChange>
                </w:rPr>
                <w:t>Thông</w:t>
              </w:r>
              <w:proofErr w:type="spellEnd"/>
              <w:r w:rsidRPr="00B41112">
                <w:rPr>
                  <w:sz w:val="26"/>
                  <w:szCs w:val="26"/>
                  <w:rPrChange w:id="39783" w:author="Le Minh Nghia" w:date="2019-10-09T10:56:00Z">
                    <w:rPr/>
                  </w:rPrChange>
                </w:rPr>
                <w:t xml:space="preserve"> tin </w:t>
              </w:r>
              <w:proofErr w:type="spellStart"/>
              <w:r w:rsidRPr="00B41112">
                <w:rPr>
                  <w:sz w:val="26"/>
                  <w:szCs w:val="26"/>
                  <w:rPrChange w:id="39784" w:author="Le Minh Nghia" w:date="2019-10-09T10:56:00Z">
                    <w:rPr/>
                  </w:rPrChange>
                </w:rPr>
                <w:t>và</w:t>
              </w:r>
              <w:proofErr w:type="spellEnd"/>
              <w:r w:rsidRPr="00B41112">
                <w:rPr>
                  <w:sz w:val="26"/>
                  <w:szCs w:val="26"/>
                  <w:rPrChange w:id="39785" w:author="Le Minh Nghia" w:date="2019-10-09T10:56:00Z">
                    <w:rPr/>
                  </w:rPrChange>
                </w:rPr>
                <w:t xml:space="preserve"> </w:t>
              </w:r>
              <w:proofErr w:type="spellStart"/>
              <w:r w:rsidRPr="00B41112">
                <w:rPr>
                  <w:sz w:val="26"/>
                  <w:szCs w:val="26"/>
                  <w:rPrChange w:id="39786" w:author="Le Minh Nghia" w:date="2019-10-09T10:56:00Z">
                    <w:rPr/>
                  </w:rPrChange>
                </w:rPr>
                <w:t>Truyền</w:t>
              </w:r>
              <w:proofErr w:type="spellEnd"/>
              <w:r w:rsidRPr="00B41112">
                <w:rPr>
                  <w:sz w:val="26"/>
                  <w:szCs w:val="26"/>
                  <w:rPrChange w:id="39787" w:author="Le Minh Nghia" w:date="2019-10-09T10:56:00Z">
                    <w:rPr/>
                  </w:rPrChange>
                </w:rPr>
                <w:t xml:space="preserve"> </w:t>
              </w:r>
              <w:proofErr w:type="spellStart"/>
              <w:r w:rsidRPr="00B41112">
                <w:rPr>
                  <w:sz w:val="26"/>
                  <w:szCs w:val="26"/>
                  <w:rPrChange w:id="39788" w:author="Le Minh Nghia" w:date="2019-10-09T10:56:00Z">
                    <w:rPr/>
                  </w:rPrChange>
                </w:rPr>
                <w:t>thông</w:t>
              </w:r>
              <w:proofErr w:type="spellEnd"/>
              <w:r w:rsidRPr="00B41112">
                <w:rPr>
                  <w:sz w:val="26"/>
                  <w:szCs w:val="26"/>
                  <w:rPrChange w:id="39789" w:author="Le Minh Nghia" w:date="2019-10-09T10:56:00Z">
                    <w:rPr/>
                  </w:rPrChange>
                </w:rPr>
                <w:t xml:space="preserve"> </w:t>
              </w:r>
              <w:proofErr w:type="spellStart"/>
              <w:r w:rsidRPr="00B41112">
                <w:rPr>
                  <w:sz w:val="26"/>
                  <w:szCs w:val="26"/>
                  <w:rPrChange w:id="39790" w:author="Le Minh Nghia" w:date="2019-10-09T10:56:00Z">
                    <w:rPr/>
                  </w:rPrChange>
                </w:rPr>
                <w:t>Trường</w:t>
              </w:r>
              <w:proofErr w:type="spellEnd"/>
              <w:r w:rsidRPr="00B41112">
                <w:rPr>
                  <w:sz w:val="26"/>
                  <w:szCs w:val="26"/>
                  <w:rPrChange w:id="39791" w:author="Le Minh Nghia" w:date="2019-10-09T10:56:00Z">
                    <w:rPr/>
                  </w:rPrChange>
                </w:rPr>
                <w:t xml:space="preserve"> </w:t>
              </w:r>
              <w:proofErr w:type="spellStart"/>
              <w:r w:rsidRPr="00B41112">
                <w:rPr>
                  <w:sz w:val="26"/>
                  <w:szCs w:val="26"/>
                  <w:rPrChange w:id="39792" w:author="Le Minh Nghia" w:date="2019-10-09T10:56:00Z">
                    <w:rPr/>
                  </w:rPrChange>
                </w:rPr>
                <w:t>Đại</w:t>
              </w:r>
              <w:proofErr w:type="spellEnd"/>
              <w:r w:rsidRPr="00B41112">
                <w:rPr>
                  <w:sz w:val="26"/>
                  <w:szCs w:val="26"/>
                  <w:rPrChange w:id="39793" w:author="Le Minh Nghia" w:date="2019-10-09T10:56:00Z">
                    <w:rPr/>
                  </w:rPrChange>
                </w:rPr>
                <w:t xml:space="preserve"> </w:t>
              </w:r>
              <w:proofErr w:type="spellStart"/>
              <w:r w:rsidRPr="00B41112">
                <w:rPr>
                  <w:sz w:val="26"/>
                  <w:szCs w:val="26"/>
                  <w:rPrChange w:id="39794" w:author="Le Minh Nghia" w:date="2019-10-09T10:56:00Z">
                    <w:rPr/>
                  </w:rPrChange>
                </w:rPr>
                <w:t>học</w:t>
              </w:r>
              <w:proofErr w:type="spellEnd"/>
              <w:r w:rsidRPr="00B41112">
                <w:rPr>
                  <w:sz w:val="26"/>
                  <w:szCs w:val="26"/>
                  <w:rPrChange w:id="39795" w:author="Le Minh Nghia" w:date="2019-10-09T10:56:00Z">
                    <w:rPr/>
                  </w:rPrChange>
                </w:rPr>
                <w:t xml:space="preserve"> </w:t>
              </w:r>
              <w:proofErr w:type="spellStart"/>
              <w:r w:rsidRPr="00B41112">
                <w:rPr>
                  <w:sz w:val="26"/>
                  <w:szCs w:val="26"/>
                  <w:rPrChange w:id="39796" w:author="Le Minh Nghia" w:date="2019-10-09T10:56:00Z">
                    <w:rPr/>
                  </w:rPrChange>
                </w:rPr>
                <w:t>Cần</w:t>
              </w:r>
              <w:proofErr w:type="spellEnd"/>
              <w:r w:rsidRPr="00B41112">
                <w:rPr>
                  <w:sz w:val="26"/>
                  <w:szCs w:val="26"/>
                  <w:rPrChange w:id="39797" w:author="Le Minh Nghia" w:date="2019-10-09T10:56:00Z">
                    <w:rPr/>
                  </w:rPrChange>
                </w:rPr>
                <w:t xml:space="preserve"> </w:t>
              </w:r>
              <w:proofErr w:type="spellStart"/>
              <w:r w:rsidRPr="00B41112">
                <w:rPr>
                  <w:sz w:val="26"/>
                  <w:szCs w:val="26"/>
                  <w:rPrChange w:id="39798" w:author="Le Minh Nghia" w:date="2019-10-09T10:56:00Z">
                    <w:rPr/>
                  </w:rPrChange>
                </w:rPr>
                <w:t>Thơ</w:t>
              </w:r>
              <w:proofErr w:type="spellEnd"/>
              <w:r w:rsidRPr="00B41112">
                <w:rPr>
                  <w:sz w:val="26"/>
                  <w:szCs w:val="26"/>
                  <w:rPrChange w:id="39799" w:author="Le Minh Nghia" w:date="2019-10-09T10:56:00Z">
                    <w:rPr/>
                  </w:rPrChange>
                </w:rPr>
                <w:t xml:space="preserve"> (Can </w:t>
              </w:r>
              <w:proofErr w:type="spellStart"/>
              <w:r w:rsidRPr="00B41112">
                <w:rPr>
                  <w:sz w:val="26"/>
                  <w:szCs w:val="26"/>
                  <w:rPrChange w:id="39800" w:author="Le Minh Nghia" w:date="2019-10-09T10:56:00Z">
                    <w:rPr/>
                  </w:rPrChange>
                </w:rPr>
                <w:t>Tho</w:t>
              </w:r>
              <w:proofErr w:type="spellEnd"/>
              <w:r w:rsidRPr="00B41112">
                <w:rPr>
                  <w:sz w:val="26"/>
                  <w:szCs w:val="26"/>
                  <w:rPrChange w:id="39801" w:author="Le Minh Nghia" w:date="2019-10-09T10:56:00Z">
                    <w:rPr/>
                  </w:rPrChange>
                </w:rPr>
                <w:t xml:space="preserve"> University)</w:t>
              </w:r>
            </w:ins>
          </w:p>
          <w:p w:rsidR="00B41112" w:rsidRPr="00B41112" w:rsidRDefault="00B41112">
            <w:pPr>
              <w:spacing w:before="120" w:line="264" w:lineRule="auto"/>
              <w:jc w:val="both"/>
              <w:rPr>
                <w:ins w:id="39802" w:author="Le Minh Nghia" w:date="2019-10-09T10:54:00Z"/>
                <w:b/>
                <w:bCs/>
                <w:sz w:val="26"/>
                <w:szCs w:val="26"/>
                <w:rPrChange w:id="39803" w:author="Le Minh Nghia" w:date="2019-10-09T10:56:00Z">
                  <w:rPr>
                    <w:ins w:id="39804" w:author="Le Minh Nghia" w:date="2019-10-09T10:54:00Z"/>
                    <w:b/>
                    <w:bCs/>
                  </w:rPr>
                </w:rPrChange>
              </w:rPr>
            </w:pPr>
            <w:ins w:id="39805" w:author="Le Minh Nghia" w:date="2019-10-09T10:54:00Z">
              <w:r w:rsidRPr="00B41112">
                <w:rPr>
                  <w:b/>
                  <w:bCs/>
                  <w:sz w:val="26"/>
                  <w:szCs w:val="26"/>
                  <w:rPrChange w:id="39806" w:author="Le Minh Nghia" w:date="2019-10-09T10:56:00Z">
                    <w:rPr>
                      <w:b/>
                      <w:bCs/>
                    </w:rPr>
                  </w:rPrChange>
                </w:rPr>
                <w:t>18. TÁC ĐỘNG VÀ LỢI ÍCH MANG LẠI CỦA KẾT QUẢ NGHIÊN CỨU</w:t>
              </w:r>
            </w:ins>
          </w:p>
          <w:p w:rsidR="00B41112" w:rsidRPr="00B41112" w:rsidRDefault="00B41112">
            <w:pPr>
              <w:spacing w:before="120" w:line="264" w:lineRule="auto"/>
              <w:jc w:val="both"/>
              <w:rPr>
                <w:ins w:id="39807" w:author="Le Minh Nghia" w:date="2019-10-09T10:54:00Z"/>
                <w:bCs/>
                <w:sz w:val="26"/>
                <w:szCs w:val="26"/>
                <w:rPrChange w:id="39808" w:author="Le Minh Nghia" w:date="2019-10-09T10:56:00Z">
                  <w:rPr>
                    <w:ins w:id="39809" w:author="Le Minh Nghia" w:date="2019-10-09T10:54:00Z"/>
                    <w:bCs/>
                  </w:rPr>
                </w:rPrChange>
              </w:rPr>
            </w:pPr>
            <w:ins w:id="39810" w:author="Le Minh Nghia" w:date="2019-10-09T10:54:00Z">
              <w:r w:rsidRPr="00B41112">
                <w:rPr>
                  <w:bCs/>
                  <w:sz w:val="26"/>
                  <w:szCs w:val="26"/>
                  <w:rPrChange w:id="39811" w:author="Le Minh Nghia" w:date="2019-10-09T10:56:00Z">
                    <w:rPr>
                      <w:bCs/>
                    </w:rPr>
                  </w:rPrChange>
                </w:rPr>
                <w:t xml:space="preserve">18.1. </w:t>
              </w:r>
              <w:proofErr w:type="spellStart"/>
              <w:r w:rsidRPr="00B41112">
                <w:rPr>
                  <w:bCs/>
                  <w:sz w:val="26"/>
                  <w:szCs w:val="26"/>
                  <w:rPrChange w:id="39812" w:author="Le Minh Nghia" w:date="2019-10-09T10:56:00Z">
                    <w:rPr>
                      <w:bCs/>
                    </w:rPr>
                  </w:rPrChange>
                </w:rPr>
                <w:t>Đối</w:t>
              </w:r>
              <w:proofErr w:type="spellEnd"/>
              <w:r w:rsidRPr="00B41112">
                <w:rPr>
                  <w:bCs/>
                  <w:sz w:val="26"/>
                  <w:szCs w:val="26"/>
                  <w:rPrChange w:id="39813" w:author="Le Minh Nghia" w:date="2019-10-09T10:56:00Z">
                    <w:rPr>
                      <w:bCs/>
                    </w:rPr>
                  </w:rPrChange>
                </w:rPr>
                <w:t xml:space="preserve"> </w:t>
              </w:r>
              <w:proofErr w:type="spellStart"/>
              <w:r w:rsidRPr="00B41112">
                <w:rPr>
                  <w:bCs/>
                  <w:sz w:val="26"/>
                  <w:szCs w:val="26"/>
                  <w:rPrChange w:id="39814" w:author="Le Minh Nghia" w:date="2019-10-09T10:56:00Z">
                    <w:rPr>
                      <w:bCs/>
                    </w:rPr>
                  </w:rPrChange>
                </w:rPr>
                <w:t>với</w:t>
              </w:r>
              <w:proofErr w:type="spellEnd"/>
              <w:r w:rsidRPr="00B41112">
                <w:rPr>
                  <w:bCs/>
                  <w:sz w:val="26"/>
                  <w:szCs w:val="26"/>
                  <w:rPrChange w:id="39815" w:author="Le Minh Nghia" w:date="2019-10-09T10:56:00Z">
                    <w:rPr>
                      <w:bCs/>
                    </w:rPr>
                  </w:rPrChange>
                </w:rPr>
                <w:t xml:space="preserve"> </w:t>
              </w:r>
              <w:proofErr w:type="spellStart"/>
              <w:r w:rsidRPr="00B41112">
                <w:rPr>
                  <w:bCs/>
                  <w:sz w:val="26"/>
                  <w:szCs w:val="26"/>
                  <w:rPrChange w:id="39816" w:author="Le Minh Nghia" w:date="2019-10-09T10:56:00Z">
                    <w:rPr>
                      <w:bCs/>
                    </w:rPr>
                  </w:rPrChange>
                </w:rPr>
                <w:t>lĩnh</w:t>
              </w:r>
              <w:proofErr w:type="spellEnd"/>
              <w:r w:rsidRPr="00B41112">
                <w:rPr>
                  <w:bCs/>
                  <w:sz w:val="26"/>
                  <w:szCs w:val="26"/>
                  <w:rPrChange w:id="39817" w:author="Le Minh Nghia" w:date="2019-10-09T10:56:00Z">
                    <w:rPr>
                      <w:bCs/>
                    </w:rPr>
                  </w:rPrChange>
                </w:rPr>
                <w:t xml:space="preserve"> </w:t>
              </w:r>
              <w:proofErr w:type="spellStart"/>
              <w:r w:rsidRPr="00B41112">
                <w:rPr>
                  <w:bCs/>
                  <w:sz w:val="26"/>
                  <w:szCs w:val="26"/>
                  <w:rPrChange w:id="39818" w:author="Le Minh Nghia" w:date="2019-10-09T10:56:00Z">
                    <w:rPr>
                      <w:bCs/>
                    </w:rPr>
                  </w:rPrChange>
                </w:rPr>
                <w:t>vực</w:t>
              </w:r>
              <w:proofErr w:type="spellEnd"/>
              <w:r w:rsidRPr="00B41112">
                <w:rPr>
                  <w:bCs/>
                  <w:sz w:val="26"/>
                  <w:szCs w:val="26"/>
                  <w:rPrChange w:id="39819" w:author="Le Minh Nghia" w:date="2019-10-09T10:56:00Z">
                    <w:rPr>
                      <w:bCs/>
                    </w:rPr>
                  </w:rPrChange>
                </w:rPr>
                <w:t xml:space="preserve"> </w:t>
              </w:r>
              <w:proofErr w:type="spellStart"/>
              <w:r w:rsidRPr="00B41112">
                <w:rPr>
                  <w:bCs/>
                  <w:sz w:val="26"/>
                  <w:szCs w:val="26"/>
                  <w:rPrChange w:id="39820" w:author="Le Minh Nghia" w:date="2019-10-09T10:56:00Z">
                    <w:rPr>
                      <w:bCs/>
                    </w:rPr>
                  </w:rPrChange>
                </w:rPr>
                <w:t>giáo</w:t>
              </w:r>
              <w:proofErr w:type="spellEnd"/>
              <w:r w:rsidRPr="00B41112">
                <w:rPr>
                  <w:bCs/>
                  <w:sz w:val="26"/>
                  <w:szCs w:val="26"/>
                  <w:rPrChange w:id="39821" w:author="Le Minh Nghia" w:date="2019-10-09T10:56:00Z">
                    <w:rPr>
                      <w:bCs/>
                    </w:rPr>
                  </w:rPrChange>
                </w:rPr>
                <w:t xml:space="preserve"> </w:t>
              </w:r>
              <w:proofErr w:type="spellStart"/>
              <w:r w:rsidRPr="00B41112">
                <w:rPr>
                  <w:bCs/>
                  <w:sz w:val="26"/>
                  <w:szCs w:val="26"/>
                  <w:rPrChange w:id="39822" w:author="Le Minh Nghia" w:date="2019-10-09T10:56:00Z">
                    <w:rPr>
                      <w:bCs/>
                    </w:rPr>
                  </w:rPrChange>
                </w:rPr>
                <w:t>dục</w:t>
              </w:r>
              <w:proofErr w:type="spellEnd"/>
              <w:r w:rsidRPr="00B41112">
                <w:rPr>
                  <w:bCs/>
                  <w:sz w:val="26"/>
                  <w:szCs w:val="26"/>
                  <w:rPrChange w:id="39823" w:author="Le Minh Nghia" w:date="2019-10-09T10:56:00Z">
                    <w:rPr>
                      <w:bCs/>
                    </w:rPr>
                  </w:rPrChange>
                </w:rPr>
                <w:t xml:space="preserve"> </w:t>
              </w:r>
              <w:proofErr w:type="spellStart"/>
              <w:r w:rsidRPr="00B41112">
                <w:rPr>
                  <w:bCs/>
                  <w:sz w:val="26"/>
                  <w:szCs w:val="26"/>
                  <w:rPrChange w:id="39824" w:author="Le Minh Nghia" w:date="2019-10-09T10:56:00Z">
                    <w:rPr>
                      <w:bCs/>
                    </w:rPr>
                  </w:rPrChange>
                </w:rPr>
                <w:t>và</w:t>
              </w:r>
              <w:proofErr w:type="spellEnd"/>
              <w:r w:rsidRPr="00B41112">
                <w:rPr>
                  <w:bCs/>
                  <w:sz w:val="26"/>
                  <w:szCs w:val="26"/>
                  <w:rPrChange w:id="39825" w:author="Le Minh Nghia" w:date="2019-10-09T10:56:00Z">
                    <w:rPr>
                      <w:bCs/>
                    </w:rPr>
                  </w:rPrChange>
                </w:rPr>
                <w:t xml:space="preserve"> </w:t>
              </w:r>
              <w:proofErr w:type="spellStart"/>
              <w:r w:rsidRPr="00B41112">
                <w:rPr>
                  <w:bCs/>
                  <w:sz w:val="26"/>
                  <w:szCs w:val="26"/>
                  <w:rPrChange w:id="39826" w:author="Le Minh Nghia" w:date="2019-10-09T10:56:00Z">
                    <w:rPr>
                      <w:bCs/>
                    </w:rPr>
                  </w:rPrChange>
                </w:rPr>
                <w:t>đào</w:t>
              </w:r>
              <w:proofErr w:type="spellEnd"/>
              <w:r w:rsidRPr="00B41112">
                <w:rPr>
                  <w:bCs/>
                  <w:sz w:val="26"/>
                  <w:szCs w:val="26"/>
                  <w:rPrChange w:id="39827" w:author="Le Minh Nghia" w:date="2019-10-09T10:56:00Z">
                    <w:rPr>
                      <w:bCs/>
                    </w:rPr>
                  </w:rPrChange>
                </w:rPr>
                <w:t xml:space="preserve"> </w:t>
              </w:r>
              <w:proofErr w:type="spellStart"/>
              <w:r w:rsidRPr="00B41112">
                <w:rPr>
                  <w:bCs/>
                  <w:sz w:val="26"/>
                  <w:szCs w:val="26"/>
                  <w:rPrChange w:id="39828" w:author="Le Minh Nghia" w:date="2019-10-09T10:56:00Z">
                    <w:rPr>
                      <w:bCs/>
                    </w:rPr>
                  </w:rPrChange>
                </w:rPr>
                <w:t>tạo</w:t>
              </w:r>
              <w:proofErr w:type="spellEnd"/>
            </w:ins>
          </w:p>
          <w:p w:rsidR="00B41112" w:rsidRPr="00B41112" w:rsidRDefault="00B41112" w:rsidP="00B41112">
            <w:pPr>
              <w:numPr>
                <w:ilvl w:val="0"/>
                <w:numId w:val="55"/>
              </w:numPr>
              <w:spacing w:after="0" w:line="264" w:lineRule="auto"/>
              <w:jc w:val="both"/>
              <w:rPr>
                <w:ins w:id="39829" w:author="Le Minh Nghia" w:date="2019-10-09T10:54:00Z"/>
                <w:bCs/>
                <w:sz w:val="26"/>
                <w:szCs w:val="26"/>
                <w:rPrChange w:id="39830" w:author="Le Minh Nghia" w:date="2019-10-09T10:56:00Z">
                  <w:rPr>
                    <w:ins w:id="39831" w:author="Le Minh Nghia" w:date="2019-10-09T10:54:00Z"/>
                    <w:bCs/>
                  </w:rPr>
                </w:rPrChange>
              </w:rPr>
            </w:pPr>
            <w:proofErr w:type="spellStart"/>
            <w:ins w:id="39832" w:author="Le Minh Nghia" w:date="2019-10-09T10:54:00Z">
              <w:r w:rsidRPr="00B41112">
                <w:rPr>
                  <w:bCs/>
                  <w:sz w:val="26"/>
                  <w:szCs w:val="26"/>
                  <w:rPrChange w:id="39833" w:author="Le Minh Nghia" w:date="2019-10-09T10:56:00Z">
                    <w:rPr>
                      <w:bCs/>
                    </w:rPr>
                  </w:rPrChange>
                </w:rPr>
                <w:t>Nâng</w:t>
              </w:r>
              <w:proofErr w:type="spellEnd"/>
              <w:r w:rsidRPr="00B41112">
                <w:rPr>
                  <w:bCs/>
                  <w:sz w:val="26"/>
                  <w:szCs w:val="26"/>
                  <w:rPrChange w:id="39834" w:author="Le Minh Nghia" w:date="2019-10-09T10:56:00Z">
                    <w:rPr>
                      <w:bCs/>
                    </w:rPr>
                  </w:rPrChange>
                </w:rPr>
                <w:t xml:space="preserve"> </w:t>
              </w:r>
              <w:proofErr w:type="spellStart"/>
              <w:r w:rsidRPr="00B41112">
                <w:rPr>
                  <w:bCs/>
                  <w:sz w:val="26"/>
                  <w:szCs w:val="26"/>
                  <w:rPrChange w:id="39835" w:author="Le Minh Nghia" w:date="2019-10-09T10:56:00Z">
                    <w:rPr>
                      <w:bCs/>
                    </w:rPr>
                  </w:rPrChange>
                </w:rPr>
                <w:t>cao</w:t>
              </w:r>
              <w:proofErr w:type="spellEnd"/>
              <w:r w:rsidRPr="00B41112">
                <w:rPr>
                  <w:bCs/>
                  <w:sz w:val="26"/>
                  <w:szCs w:val="26"/>
                  <w:rPrChange w:id="39836" w:author="Le Minh Nghia" w:date="2019-10-09T10:56:00Z">
                    <w:rPr>
                      <w:bCs/>
                    </w:rPr>
                  </w:rPrChange>
                </w:rPr>
                <w:t xml:space="preserve"> </w:t>
              </w:r>
              <w:proofErr w:type="spellStart"/>
              <w:r w:rsidRPr="00B41112">
                <w:rPr>
                  <w:bCs/>
                  <w:sz w:val="26"/>
                  <w:szCs w:val="26"/>
                  <w:rPrChange w:id="39837" w:author="Le Minh Nghia" w:date="2019-10-09T10:56:00Z">
                    <w:rPr>
                      <w:bCs/>
                    </w:rPr>
                  </w:rPrChange>
                </w:rPr>
                <w:t>chất</w:t>
              </w:r>
              <w:proofErr w:type="spellEnd"/>
              <w:r w:rsidRPr="00B41112">
                <w:rPr>
                  <w:bCs/>
                  <w:sz w:val="26"/>
                  <w:szCs w:val="26"/>
                  <w:rPrChange w:id="39838" w:author="Le Minh Nghia" w:date="2019-10-09T10:56:00Z">
                    <w:rPr>
                      <w:bCs/>
                    </w:rPr>
                  </w:rPrChange>
                </w:rPr>
                <w:t xml:space="preserve"> </w:t>
              </w:r>
              <w:proofErr w:type="spellStart"/>
              <w:r w:rsidRPr="00B41112">
                <w:rPr>
                  <w:bCs/>
                  <w:sz w:val="26"/>
                  <w:szCs w:val="26"/>
                  <w:rPrChange w:id="39839" w:author="Le Minh Nghia" w:date="2019-10-09T10:56:00Z">
                    <w:rPr>
                      <w:bCs/>
                    </w:rPr>
                  </w:rPrChange>
                </w:rPr>
                <w:t>lượng</w:t>
              </w:r>
              <w:proofErr w:type="spellEnd"/>
              <w:r w:rsidRPr="00B41112">
                <w:rPr>
                  <w:bCs/>
                  <w:sz w:val="26"/>
                  <w:szCs w:val="26"/>
                  <w:rPrChange w:id="39840" w:author="Le Minh Nghia" w:date="2019-10-09T10:56:00Z">
                    <w:rPr>
                      <w:bCs/>
                    </w:rPr>
                  </w:rPrChange>
                </w:rPr>
                <w:t xml:space="preserve"> </w:t>
              </w:r>
              <w:proofErr w:type="spellStart"/>
              <w:r w:rsidRPr="00B41112">
                <w:rPr>
                  <w:bCs/>
                  <w:sz w:val="26"/>
                  <w:szCs w:val="26"/>
                  <w:rPrChange w:id="39841" w:author="Le Minh Nghia" w:date="2019-10-09T10:56:00Z">
                    <w:rPr>
                      <w:bCs/>
                    </w:rPr>
                  </w:rPrChange>
                </w:rPr>
                <w:t>giáo</w:t>
              </w:r>
              <w:proofErr w:type="spellEnd"/>
              <w:r w:rsidRPr="00B41112">
                <w:rPr>
                  <w:bCs/>
                  <w:sz w:val="26"/>
                  <w:szCs w:val="26"/>
                  <w:rPrChange w:id="39842" w:author="Le Minh Nghia" w:date="2019-10-09T10:56:00Z">
                    <w:rPr>
                      <w:bCs/>
                    </w:rPr>
                  </w:rPrChange>
                </w:rPr>
                <w:t xml:space="preserve"> </w:t>
              </w:r>
              <w:proofErr w:type="spellStart"/>
              <w:r w:rsidRPr="00B41112">
                <w:rPr>
                  <w:bCs/>
                  <w:sz w:val="26"/>
                  <w:szCs w:val="26"/>
                  <w:rPrChange w:id="39843" w:author="Le Minh Nghia" w:date="2019-10-09T10:56:00Z">
                    <w:rPr>
                      <w:bCs/>
                    </w:rPr>
                  </w:rPrChange>
                </w:rPr>
                <w:t>dục</w:t>
              </w:r>
              <w:proofErr w:type="spellEnd"/>
              <w:r w:rsidRPr="00B41112">
                <w:rPr>
                  <w:bCs/>
                  <w:sz w:val="26"/>
                  <w:szCs w:val="26"/>
                  <w:rPrChange w:id="39844" w:author="Le Minh Nghia" w:date="2019-10-09T10:56:00Z">
                    <w:rPr>
                      <w:bCs/>
                    </w:rPr>
                  </w:rPrChange>
                </w:rPr>
                <w:t xml:space="preserve"> </w:t>
              </w:r>
              <w:proofErr w:type="spellStart"/>
              <w:r w:rsidRPr="00B41112">
                <w:rPr>
                  <w:bCs/>
                  <w:sz w:val="26"/>
                  <w:szCs w:val="26"/>
                  <w:rPrChange w:id="39845" w:author="Le Minh Nghia" w:date="2019-10-09T10:56:00Z">
                    <w:rPr>
                      <w:bCs/>
                    </w:rPr>
                  </w:rPrChange>
                </w:rPr>
                <w:t>đào</w:t>
              </w:r>
              <w:proofErr w:type="spellEnd"/>
              <w:r w:rsidRPr="00B41112">
                <w:rPr>
                  <w:bCs/>
                  <w:sz w:val="26"/>
                  <w:szCs w:val="26"/>
                  <w:rPrChange w:id="39846" w:author="Le Minh Nghia" w:date="2019-10-09T10:56:00Z">
                    <w:rPr>
                      <w:bCs/>
                    </w:rPr>
                  </w:rPrChange>
                </w:rPr>
                <w:t xml:space="preserve"> </w:t>
              </w:r>
              <w:proofErr w:type="spellStart"/>
              <w:r w:rsidRPr="00B41112">
                <w:rPr>
                  <w:bCs/>
                  <w:sz w:val="26"/>
                  <w:szCs w:val="26"/>
                  <w:rPrChange w:id="39847" w:author="Le Minh Nghia" w:date="2019-10-09T10:56:00Z">
                    <w:rPr>
                      <w:bCs/>
                    </w:rPr>
                  </w:rPrChange>
                </w:rPr>
                <w:t>tạo</w:t>
              </w:r>
              <w:proofErr w:type="spellEnd"/>
              <w:r w:rsidRPr="00B41112">
                <w:rPr>
                  <w:bCs/>
                  <w:sz w:val="26"/>
                  <w:szCs w:val="26"/>
                  <w:rPrChange w:id="39848" w:author="Le Minh Nghia" w:date="2019-10-09T10:56:00Z">
                    <w:rPr>
                      <w:bCs/>
                    </w:rPr>
                  </w:rPrChange>
                </w:rPr>
                <w:t>.</w:t>
              </w:r>
            </w:ins>
          </w:p>
          <w:p w:rsidR="00B41112" w:rsidRPr="00B41112" w:rsidRDefault="00B41112">
            <w:pPr>
              <w:spacing w:before="120" w:line="264" w:lineRule="auto"/>
              <w:jc w:val="both"/>
              <w:rPr>
                <w:ins w:id="39849" w:author="Le Minh Nghia" w:date="2019-10-09T10:54:00Z"/>
                <w:bCs/>
                <w:sz w:val="26"/>
                <w:szCs w:val="26"/>
                <w:rPrChange w:id="39850" w:author="Le Minh Nghia" w:date="2019-10-09T10:56:00Z">
                  <w:rPr>
                    <w:ins w:id="39851" w:author="Le Minh Nghia" w:date="2019-10-09T10:54:00Z"/>
                    <w:bCs/>
                  </w:rPr>
                </w:rPrChange>
              </w:rPr>
            </w:pPr>
            <w:ins w:id="39852" w:author="Le Minh Nghia" w:date="2019-10-09T10:54:00Z">
              <w:r w:rsidRPr="00B41112">
                <w:rPr>
                  <w:bCs/>
                  <w:sz w:val="26"/>
                  <w:szCs w:val="26"/>
                  <w:rPrChange w:id="39853" w:author="Le Minh Nghia" w:date="2019-10-09T10:56:00Z">
                    <w:rPr>
                      <w:bCs/>
                    </w:rPr>
                  </w:rPrChange>
                </w:rPr>
                <w:t xml:space="preserve">18.2. </w:t>
              </w:r>
              <w:proofErr w:type="spellStart"/>
              <w:r w:rsidRPr="00B41112">
                <w:rPr>
                  <w:bCs/>
                  <w:sz w:val="26"/>
                  <w:szCs w:val="26"/>
                  <w:rPrChange w:id="39854" w:author="Le Minh Nghia" w:date="2019-10-09T10:56:00Z">
                    <w:rPr>
                      <w:bCs/>
                    </w:rPr>
                  </w:rPrChange>
                </w:rPr>
                <w:t>Đối</w:t>
              </w:r>
              <w:proofErr w:type="spellEnd"/>
              <w:r w:rsidRPr="00B41112">
                <w:rPr>
                  <w:bCs/>
                  <w:sz w:val="26"/>
                  <w:szCs w:val="26"/>
                  <w:rPrChange w:id="39855" w:author="Le Minh Nghia" w:date="2019-10-09T10:56:00Z">
                    <w:rPr>
                      <w:bCs/>
                    </w:rPr>
                  </w:rPrChange>
                </w:rPr>
                <w:t xml:space="preserve"> </w:t>
              </w:r>
              <w:proofErr w:type="spellStart"/>
              <w:r w:rsidRPr="00B41112">
                <w:rPr>
                  <w:bCs/>
                  <w:sz w:val="26"/>
                  <w:szCs w:val="26"/>
                  <w:rPrChange w:id="39856" w:author="Le Minh Nghia" w:date="2019-10-09T10:56:00Z">
                    <w:rPr>
                      <w:bCs/>
                    </w:rPr>
                  </w:rPrChange>
                </w:rPr>
                <w:t>với</w:t>
              </w:r>
              <w:proofErr w:type="spellEnd"/>
              <w:r w:rsidRPr="00B41112">
                <w:rPr>
                  <w:bCs/>
                  <w:sz w:val="26"/>
                  <w:szCs w:val="26"/>
                  <w:rPrChange w:id="39857" w:author="Le Minh Nghia" w:date="2019-10-09T10:56:00Z">
                    <w:rPr>
                      <w:bCs/>
                    </w:rPr>
                  </w:rPrChange>
                </w:rPr>
                <w:t xml:space="preserve"> </w:t>
              </w:r>
              <w:proofErr w:type="spellStart"/>
              <w:r w:rsidRPr="00B41112">
                <w:rPr>
                  <w:bCs/>
                  <w:sz w:val="26"/>
                  <w:szCs w:val="26"/>
                  <w:rPrChange w:id="39858" w:author="Le Minh Nghia" w:date="2019-10-09T10:56:00Z">
                    <w:rPr>
                      <w:bCs/>
                    </w:rPr>
                  </w:rPrChange>
                </w:rPr>
                <w:t>lĩnh</w:t>
              </w:r>
              <w:proofErr w:type="spellEnd"/>
              <w:r w:rsidRPr="00B41112">
                <w:rPr>
                  <w:bCs/>
                  <w:sz w:val="26"/>
                  <w:szCs w:val="26"/>
                  <w:rPrChange w:id="39859" w:author="Le Minh Nghia" w:date="2019-10-09T10:56:00Z">
                    <w:rPr>
                      <w:bCs/>
                    </w:rPr>
                  </w:rPrChange>
                </w:rPr>
                <w:t xml:space="preserve"> </w:t>
              </w:r>
              <w:proofErr w:type="spellStart"/>
              <w:r w:rsidRPr="00B41112">
                <w:rPr>
                  <w:bCs/>
                  <w:sz w:val="26"/>
                  <w:szCs w:val="26"/>
                  <w:rPrChange w:id="39860" w:author="Le Minh Nghia" w:date="2019-10-09T10:56:00Z">
                    <w:rPr>
                      <w:bCs/>
                    </w:rPr>
                  </w:rPrChange>
                </w:rPr>
                <w:t>vực</w:t>
              </w:r>
              <w:proofErr w:type="spellEnd"/>
              <w:r w:rsidRPr="00B41112">
                <w:rPr>
                  <w:bCs/>
                  <w:sz w:val="26"/>
                  <w:szCs w:val="26"/>
                  <w:rPrChange w:id="39861" w:author="Le Minh Nghia" w:date="2019-10-09T10:56:00Z">
                    <w:rPr>
                      <w:bCs/>
                    </w:rPr>
                  </w:rPrChange>
                </w:rPr>
                <w:t xml:space="preserve"> khoa </w:t>
              </w:r>
              <w:proofErr w:type="spellStart"/>
              <w:r w:rsidRPr="00B41112">
                <w:rPr>
                  <w:bCs/>
                  <w:sz w:val="26"/>
                  <w:szCs w:val="26"/>
                  <w:rPrChange w:id="39862" w:author="Le Minh Nghia" w:date="2019-10-09T10:56:00Z">
                    <w:rPr>
                      <w:bCs/>
                    </w:rPr>
                  </w:rPrChange>
                </w:rPr>
                <w:t>học</w:t>
              </w:r>
              <w:proofErr w:type="spellEnd"/>
              <w:r w:rsidRPr="00B41112">
                <w:rPr>
                  <w:bCs/>
                  <w:sz w:val="26"/>
                  <w:szCs w:val="26"/>
                  <w:rPrChange w:id="39863" w:author="Le Minh Nghia" w:date="2019-10-09T10:56:00Z">
                    <w:rPr>
                      <w:bCs/>
                    </w:rPr>
                  </w:rPrChange>
                </w:rPr>
                <w:t xml:space="preserve"> </w:t>
              </w:r>
              <w:proofErr w:type="spellStart"/>
              <w:r w:rsidRPr="00B41112">
                <w:rPr>
                  <w:bCs/>
                  <w:sz w:val="26"/>
                  <w:szCs w:val="26"/>
                  <w:rPrChange w:id="39864" w:author="Le Minh Nghia" w:date="2019-10-09T10:56:00Z">
                    <w:rPr>
                      <w:bCs/>
                    </w:rPr>
                  </w:rPrChange>
                </w:rPr>
                <w:t>và</w:t>
              </w:r>
              <w:proofErr w:type="spellEnd"/>
              <w:r w:rsidRPr="00B41112">
                <w:rPr>
                  <w:bCs/>
                  <w:sz w:val="26"/>
                  <w:szCs w:val="26"/>
                  <w:rPrChange w:id="39865" w:author="Le Minh Nghia" w:date="2019-10-09T10:56:00Z">
                    <w:rPr>
                      <w:bCs/>
                    </w:rPr>
                  </w:rPrChange>
                </w:rPr>
                <w:t xml:space="preserve"> </w:t>
              </w:r>
              <w:proofErr w:type="spellStart"/>
              <w:r w:rsidRPr="00B41112">
                <w:rPr>
                  <w:bCs/>
                  <w:sz w:val="26"/>
                  <w:szCs w:val="26"/>
                  <w:rPrChange w:id="39866" w:author="Le Minh Nghia" w:date="2019-10-09T10:56:00Z">
                    <w:rPr>
                      <w:bCs/>
                    </w:rPr>
                  </w:rPrChange>
                </w:rPr>
                <w:t>công</w:t>
              </w:r>
              <w:proofErr w:type="spellEnd"/>
              <w:r w:rsidRPr="00B41112">
                <w:rPr>
                  <w:bCs/>
                  <w:sz w:val="26"/>
                  <w:szCs w:val="26"/>
                  <w:rPrChange w:id="39867" w:author="Le Minh Nghia" w:date="2019-10-09T10:56:00Z">
                    <w:rPr>
                      <w:bCs/>
                    </w:rPr>
                  </w:rPrChange>
                </w:rPr>
                <w:t xml:space="preserve"> </w:t>
              </w:r>
              <w:proofErr w:type="spellStart"/>
              <w:r w:rsidRPr="00B41112">
                <w:rPr>
                  <w:bCs/>
                  <w:sz w:val="26"/>
                  <w:szCs w:val="26"/>
                  <w:rPrChange w:id="39868" w:author="Le Minh Nghia" w:date="2019-10-09T10:56:00Z">
                    <w:rPr>
                      <w:bCs/>
                    </w:rPr>
                  </w:rPrChange>
                </w:rPr>
                <w:t>nghệ</w:t>
              </w:r>
              <w:proofErr w:type="spellEnd"/>
              <w:r w:rsidRPr="00B41112">
                <w:rPr>
                  <w:bCs/>
                  <w:sz w:val="26"/>
                  <w:szCs w:val="26"/>
                  <w:rPrChange w:id="39869" w:author="Le Minh Nghia" w:date="2019-10-09T10:56:00Z">
                    <w:rPr>
                      <w:bCs/>
                    </w:rPr>
                  </w:rPrChange>
                </w:rPr>
                <w:t xml:space="preserve"> </w:t>
              </w:r>
              <w:proofErr w:type="spellStart"/>
              <w:r w:rsidRPr="00B41112">
                <w:rPr>
                  <w:bCs/>
                  <w:sz w:val="26"/>
                  <w:szCs w:val="26"/>
                  <w:rPrChange w:id="39870" w:author="Le Minh Nghia" w:date="2019-10-09T10:56:00Z">
                    <w:rPr>
                      <w:bCs/>
                    </w:rPr>
                  </w:rPrChange>
                </w:rPr>
                <w:t>có</w:t>
              </w:r>
              <w:proofErr w:type="spellEnd"/>
              <w:r w:rsidRPr="00B41112">
                <w:rPr>
                  <w:bCs/>
                  <w:sz w:val="26"/>
                  <w:szCs w:val="26"/>
                  <w:rPrChange w:id="39871" w:author="Le Minh Nghia" w:date="2019-10-09T10:56:00Z">
                    <w:rPr>
                      <w:bCs/>
                    </w:rPr>
                  </w:rPrChange>
                </w:rPr>
                <w:t xml:space="preserve"> </w:t>
              </w:r>
              <w:proofErr w:type="spellStart"/>
              <w:r w:rsidRPr="00B41112">
                <w:rPr>
                  <w:bCs/>
                  <w:sz w:val="26"/>
                  <w:szCs w:val="26"/>
                  <w:rPrChange w:id="39872" w:author="Le Minh Nghia" w:date="2019-10-09T10:56:00Z">
                    <w:rPr>
                      <w:bCs/>
                    </w:rPr>
                  </w:rPrChange>
                </w:rPr>
                <w:t>liên</w:t>
              </w:r>
              <w:proofErr w:type="spellEnd"/>
              <w:r w:rsidRPr="00B41112">
                <w:rPr>
                  <w:bCs/>
                  <w:sz w:val="26"/>
                  <w:szCs w:val="26"/>
                  <w:rPrChange w:id="39873" w:author="Le Minh Nghia" w:date="2019-10-09T10:56:00Z">
                    <w:rPr>
                      <w:bCs/>
                    </w:rPr>
                  </w:rPrChange>
                </w:rPr>
                <w:t xml:space="preserve"> </w:t>
              </w:r>
              <w:proofErr w:type="spellStart"/>
              <w:r w:rsidRPr="00B41112">
                <w:rPr>
                  <w:bCs/>
                  <w:sz w:val="26"/>
                  <w:szCs w:val="26"/>
                  <w:rPrChange w:id="39874" w:author="Le Minh Nghia" w:date="2019-10-09T10:56:00Z">
                    <w:rPr>
                      <w:bCs/>
                    </w:rPr>
                  </w:rPrChange>
                </w:rPr>
                <w:t>quan</w:t>
              </w:r>
              <w:proofErr w:type="spellEnd"/>
            </w:ins>
          </w:p>
          <w:p w:rsidR="00B41112" w:rsidRPr="00B41112" w:rsidRDefault="00B41112" w:rsidP="00B41112">
            <w:pPr>
              <w:numPr>
                <w:ilvl w:val="0"/>
                <w:numId w:val="56"/>
              </w:numPr>
              <w:spacing w:after="0" w:line="264" w:lineRule="auto"/>
              <w:jc w:val="both"/>
              <w:rPr>
                <w:ins w:id="39875" w:author="Le Minh Nghia" w:date="2019-10-09T10:54:00Z"/>
                <w:bCs/>
                <w:sz w:val="26"/>
                <w:szCs w:val="26"/>
                <w:rPrChange w:id="39876" w:author="Le Minh Nghia" w:date="2019-10-09T10:56:00Z">
                  <w:rPr>
                    <w:ins w:id="39877" w:author="Le Minh Nghia" w:date="2019-10-09T10:54:00Z"/>
                    <w:bCs/>
                  </w:rPr>
                </w:rPrChange>
              </w:rPr>
            </w:pPr>
            <w:proofErr w:type="spellStart"/>
            <w:ins w:id="39878" w:author="Le Minh Nghia" w:date="2019-10-09T10:54:00Z">
              <w:r w:rsidRPr="00B41112">
                <w:rPr>
                  <w:bCs/>
                  <w:sz w:val="26"/>
                  <w:szCs w:val="26"/>
                  <w:rPrChange w:id="39879" w:author="Le Minh Nghia" w:date="2019-10-09T10:56:00Z">
                    <w:rPr>
                      <w:bCs/>
                    </w:rPr>
                  </w:rPrChange>
                </w:rPr>
                <w:t>Góp</w:t>
              </w:r>
              <w:proofErr w:type="spellEnd"/>
              <w:r w:rsidRPr="00B41112">
                <w:rPr>
                  <w:bCs/>
                  <w:sz w:val="26"/>
                  <w:szCs w:val="26"/>
                  <w:rPrChange w:id="39880" w:author="Le Minh Nghia" w:date="2019-10-09T10:56:00Z">
                    <w:rPr>
                      <w:bCs/>
                    </w:rPr>
                  </w:rPrChange>
                </w:rPr>
                <w:t xml:space="preserve"> </w:t>
              </w:r>
              <w:proofErr w:type="spellStart"/>
              <w:r w:rsidRPr="00B41112">
                <w:rPr>
                  <w:bCs/>
                  <w:sz w:val="26"/>
                  <w:szCs w:val="26"/>
                  <w:rPrChange w:id="39881" w:author="Le Minh Nghia" w:date="2019-10-09T10:56:00Z">
                    <w:rPr>
                      <w:bCs/>
                    </w:rPr>
                  </w:rPrChange>
                </w:rPr>
                <w:t>phần</w:t>
              </w:r>
              <w:proofErr w:type="spellEnd"/>
              <w:r w:rsidRPr="00B41112">
                <w:rPr>
                  <w:bCs/>
                  <w:sz w:val="26"/>
                  <w:szCs w:val="26"/>
                  <w:rPrChange w:id="39882" w:author="Le Minh Nghia" w:date="2019-10-09T10:56:00Z">
                    <w:rPr>
                      <w:bCs/>
                    </w:rPr>
                  </w:rPrChange>
                </w:rPr>
                <w:t xml:space="preserve"> </w:t>
              </w:r>
              <w:proofErr w:type="spellStart"/>
              <w:r w:rsidRPr="00B41112">
                <w:rPr>
                  <w:bCs/>
                  <w:sz w:val="26"/>
                  <w:szCs w:val="26"/>
                  <w:rPrChange w:id="39883" w:author="Le Minh Nghia" w:date="2019-10-09T10:56:00Z">
                    <w:rPr>
                      <w:bCs/>
                    </w:rPr>
                  </w:rPrChange>
                </w:rPr>
                <w:t>nghiên</w:t>
              </w:r>
              <w:proofErr w:type="spellEnd"/>
              <w:r w:rsidRPr="00B41112">
                <w:rPr>
                  <w:bCs/>
                  <w:sz w:val="26"/>
                  <w:szCs w:val="26"/>
                  <w:rPrChange w:id="39884" w:author="Le Minh Nghia" w:date="2019-10-09T10:56:00Z">
                    <w:rPr>
                      <w:bCs/>
                    </w:rPr>
                  </w:rPrChange>
                </w:rPr>
                <w:t xml:space="preserve"> </w:t>
              </w:r>
              <w:proofErr w:type="spellStart"/>
              <w:r w:rsidRPr="00B41112">
                <w:rPr>
                  <w:bCs/>
                  <w:sz w:val="26"/>
                  <w:szCs w:val="26"/>
                  <w:rPrChange w:id="39885" w:author="Le Minh Nghia" w:date="2019-10-09T10:56:00Z">
                    <w:rPr>
                      <w:bCs/>
                    </w:rPr>
                  </w:rPrChange>
                </w:rPr>
                <w:t>cứu</w:t>
              </w:r>
              <w:proofErr w:type="spellEnd"/>
              <w:r w:rsidRPr="00B41112">
                <w:rPr>
                  <w:bCs/>
                  <w:sz w:val="26"/>
                  <w:szCs w:val="26"/>
                  <w:rPrChange w:id="39886" w:author="Le Minh Nghia" w:date="2019-10-09T10:56:00Z">
                    <w:rPr>
                      <w:bCs/>
                    </w:rPr>
                  </w:rPrChange>
                </w:rPr>
                <w:t xml:space="preserve"> </w:t>
              </w:r>
              <w:proofErr w:type="spellStart"/>
              <w:r w:rsidRPr="00B41112">
                <w:rPr>
                  <w:bCs/>
                  <w:sz w:val="26"/>
                  <w:szCs w:val="26"/>
                  <w:rPrChange w:id="39887" w:author="Le Minh Nghia" w:date="2019-10-09T10:56:00Z">
                    <w:rPr>
                      <w:bCs/>
                    </w:rPr>
                  </w:rPrChange>
                </w:rPr>
                <w:t>triển</w:t>
              </w:r>
              <w:proofErr w:type="spellEnd"/>
              <w:r w:rsidRPr="00B41112">
                <w:rPr>
                  <w:bCs/>
                  <w:sz w:val="26"/>
                  <w:szCs w:val="26"/>
                  <w:rPrChange w:id="39888" w:author="Le Minh Nghia" w:date="2019-10-09T10:56:00Z">
                    <w:rPr>
                      <w:bCs/>
                    </w:rPr>
                  </w:rPrChange>
                </w:rPr>
                <w:t xml:space="preserve"> </w:t>
              </w:r>
              <w:proofErr w:type="spellStart"/>
              <w:r w:rsidRPr="00B41112">
                <w:rPr>
                  <w:bCs/>
                  <w:sz w:val="26"/>
                  <w:szCs w:val="26"/>
                  <w:rPrChange w:id="39889" w:author="Le Minh Nghia" w:date="2019-10-09T10:56:00Z">
                    <w:rPr>
                      <w:bCs/>
                    </w:rPr>
                  </w:rPrChange>
                </w:rPr>
                <w:t>khai</w:t>
              </w:r>
              <w:proofErr w:type="spellEnd"/>
              <w:r w:rsidRPr="00B41112">
                <w:rPr>
                  <w:bCs/>
                  <w:sz w:val="26"/>
                  <w:szCs w:val="26"/>
                  <w:rPrChange w:id="39890" w:author="Le Minh Nghia" w:date="2019-10-09T10:56:00Z">
                    <w:rPr>
                      <w:bCs/>
                    </w:rPr>
                  </w:rPrChange>
                </w:rPr>
                <w:t xml:space="preserve"> </w:t>
              </w:r>
              <w:proofErr w:type="spellStart"/>
              <w:r w:rsidRPr="00B41112">
                <w:rPr>
                  <w:bCs/>
                  <w:sz w:val="26"/>
                  <w:szCs w:val="26"/>
                  <w:rPrChange w:id="39891" w:author="Le Minh Nghia" w:date="2019-10-09T10:56:00Z">
                    <w:rPr>
                      <w:bCs/>
                    </w:rPr>
                  </w:rPrChange>
                </w:rPr>
                <w:t>ứng</w:t>
              </w:r>
              <w:proofErr w:type="spellEnd"/>
              <w:r w:rsidRPr="00B41112">
                <w:rPr>
                  <w:bCs/>
                  <w:sz w:val="26"/>
                  <w:szCs w:val="26"/>
                  <w:rPrChange w:id="39892" w:author="Le Minh Nghia" w:date="2019-10-09T10:56:00Z">
                    <w:rPr>
                      <w:bCs/>
                    </w:rPr>
                  </w:rPrChange>
                </w:rPr>
                <w:t xml:space="preserve"> </w:t>
              </w:r>
              <w:proofErr w:type="spellStart"/>
              <w:r w:rsidRPr="00B41112">
                <w:rPr>
                  <w:bCs/>
                  <w:sz w:val="26"/>
                  <w:szCs w:val="26"/>
                  <w:rPrChange w:id="39893" w:author="Le Minh Nghia" w:date="2019-10-09T10:56:00Z">
                    <w:rPr>
                      <w:bCs/>
                    </w:rPr>
                  </w:rPrChange>
                </w:rPr>
                <w:t>dụng</w:t>
              </w:r>
              <w:proofErr w:type="spellEnd"/>
              <w:r w:rsidRPr="00B41112">
                <w:rPr>
                  <w:bCs/>
                  <w:sz w:val="26"/>
                  <w:szCs w:val="26"/>
                  <w:rPrChange w:id="39894" w:author="Le Minh Nghia" w:date="2019-10-09T10:56:00Z">
                    <w:rPr>
                      <w:bCs/>
                    </w:rPr>
                  </w:rPrChange>
                </w:rPr>
                <w:t xml:space="preserve"> </w:t>
              </w:r>
              <w:proofErr w:type="spellStart"/>
              <w:r w:rsidRPr="00B41112">
                <w:rPr>
                  <w:bCs/>
                  <w:sz w:val="26"/>
                  <w:szCs w:val="26"/>
                  <w:rPrChange w:id="39895" w:author="Le Minh Nghia" w:date="2019-10-09T10:56:00Z">
                    <w:rPr>
                      <w:bCs/>
                    </w:rPr>
                  </w:rPrChange>
                </w:rPr>
                <w:t>công</w:t>
              </w:r>
              <w:proofErr w:type="spellEnd"/>
              <w:r w:rsidRPr="00B41112">
                <w:rPr>
                  <w:bCs/>
                  <w:sz w:val="26"/>
                  <w:szCs w:val="26"/>
                  <w:rPrChange w:id="39896" w:author="Le Minh Nghia" w:date="2019-10-09T10:56:00Z">
                    <w:rPr>
                      <w:bCs/>
                    </w:rPr>
                  </w:rPrChange>
                </w:rPr>
                <w:t xml:space="preserve"> </w:t>
              </w:r>
              <w:proofErr w:type="spellStart"/>
              <w:r w:rsidRPr="00B41112">
                <w:rPr>
                  <w:bCs/>
                  <w:sz w:val="26"/>
                  <w:szCs w:val="26"/>
                  <w:rPrChange w:id="39897" w:author="Le Minh Nghia" w:date="2019-10-09T10:56:00Z">
                    <w:rPr>
                      <w:bCs/>
                    </w:rPr>
                  </w:rPrChange>
                </w:rPr>
                <w:t>nghệ</w:t>
              </w:r>
              <w:proofErr w:type="spellEnd"/>
              <w:r w:rsidRPr="00B41112">
                <w:rPr>
                  <w:bCs/>
                  <w:sz w:val="26"/>
                  <w:szCs w:val="26"/>
                  <w:rPrChange w:id="39898" w:author="Le Minh Nghia" w:date="2019-10-09T10:56:00Z">
                    <w:rPr>
                      <w:bCs/>
                    </w:rPr>
                  </w:rPrChange>
                </w:rPr>
                <w:t xml:space="preserve"> </w:t>
              </w:r>
              <w:proofErr w:type="spellStart"/>
              <w:r w:rsidRPr="00B41112">
                <w:rPr>
                  <w:bCs/>
                  <w:sz w:val="26"/>
                  <w:szCs w:val="26"/>
                  <w:rPrChange w:id="39899" w:author="Le Minh Nghia" w:date="2019-10-09T10:56:00Z">
                    <w:rPr>
                      <w:bCs/>
                    </w:rPr>
                  </w:rPrChange>
                </w:rPr>
                <w:t>hóa</w:t>
              </w:r>
              <w:proofErr w:type="spellEnd"/>
              <w:r w:rsidRPr="00B41112">
                <w:rPr>
                  <w:bCs/>
                  <w:sz w:val="26"/>
                  <w:szCs w:val="26"/>
                  <w:rPrChange w:id="39900" w:author="Le Minh Nghia" w:date="2019-10-09T10:56:00Z">
                    <w:rPr>
                      <w:bCs/>
                    </w:rPr>
                  </w:rPrChange>
                </w:rPr>
                <w:t xml:space="preserve">, tin </w:t>
              </w:r>
              <w:proofErr w:type="spellStart"/>
              <w:r w:rsidRPr="00B41112">
                <w:rPr>
                  <w:bCs/>
                  <w:sz w:val="26"/>
                  <w:szCs w:val="26"/>
                  <w:rPrChange w:id="39901" w:author="Le Minh Nghia" w:date="2019-10-09T10:56:00Z">
                    <w:rPr>
                      <w:bCs/>
                    </w:rPr>
                  </w:rPrChange>
                </w:rPr>
                <w:t>học</w:t>
              </w:r>
              <w:proofErr w:type="spellEnd"/>
              <w:r w:rsidRPr="00B41112">
                <w:rPr>
                  <w:bCs/>
                  <w:sz w:val="26"/>
                  <w:szCs w:val="26"/>
                  <w:rPrChange w:id="39902" w:author="Le Minh Nghia" w:date="2019-10-09T10:56:00Z">
                    <w:rPr>
                      <w:bCs/>
                    </w:rPr>
                  </w:rPrChange>
                </w:rPr>
                <w:t xml:space="preserve"> </w:t>
              </w:r>
              <w:proofErr w:type="spellStart"/>
              <w:r w:rsidRPr="00B41112">
                <w:rPr>
                  <w:bCs/>
                  <w:sz w:val="26"/>
                  <w:szCs w:val="26"/>
                  <w:rPrChange w:id="39903" w:author="Le Minh Nghia" w:date="2019-10-09T10:56:00Z">
                    <w:rPr>
                      <w:bCs/>
                    </w:rPr>
                  </w:rPrChange>
                </w:rPr>
                <w:t>hóa</w:t>
              </w:r>
              <w:proofErr w:type="spellEnd"/>
              <w:r w:rsidRPr="00B41112">
                <w:rPr>
                  <w:bCs/>
                  <w:sz w:val="26"/>
                  <w:szCs w:val="26"/>
                  <w:rPrChange w:id="39904" w:author="Le Minh Nghia" w:date="2019-10-09T10:56:00Z">
                    <w:rPr>
                      <w:bCs/>
                    </w:rPr>
                  </w:rPrChange>
                </w:rPr>
                <w:t>.</w:t>
              </w:r>
            </w:ins>
          </w:p>
          <w:p w:rsidR="00B41112" w:rsidRPr="00B41112" w:rsidRDefault="00B41112" w:rsidP="00B41112">
            <w:pPr>
              <w:numPr>
                <w:ilvl w:val="0"/>
                <w:numId w:val="56"/>
              </w:numPr>
              <w:spacing w:after="0" w:line="264" w:lineRule="auto"/>
              <w:jc w:val="both"/>
              <w:rPr>
                <w:ins w:id="39905" w:author="Le Minh Nghia" w:date="2019-10-09T10:54:00Z"/>
                <w:bCs/>
                <w:sz w:val="26"/>
                <w:szCs w:val="26"/>
                <w:rPrChange w:id="39906" w:author="Le Minh Nghia" w:date="2019-10-09T10:56:00Z">
                  <w:rPr>
                    <w:ins w:id="39907" w:author="Le Minh Nghia" w:date="2019-10-09T10:54:00Z"/>
                    <w:bCs/>
                  </w:rPr>
                </w:rPrChange>
              </w:rPr>
            </w:pPr>
            <w:proofErr w:type="spellStart"/>
            <w:ins w:id="39908" w:author="Le Minh Nghia" w:date="2019-10-09T10:54:00Z">
              <w:r w:rsidRPr="00B41112">
                <w:rPr>
                  <w:bCs/>
                  <w:sz w:val="26"/>
                  <w:szCs w:val="26"/>
                  <w:rPrChange w:id="39909" w:author="Le Minh Nghia" w:date="2019-10-09T10:56:00Z">
                    <w:rPr>
                      <w:bCs/>
                    </w:rPr>
                  </w:rPrChange>
                </w:rPr>
                <w:t>Tạo</w:t>
              </w:r>
              <w:proofErr w:type="spellEnd"/>
              <w:r w:rsidRPr="00B41112">
                <w:rPr>
                  <w:bCs/>
                  <w:sz w:val="26"/>
                  <w:szCs w:val="26"/>
                  <w:rPrChange w:id="39910" w:author="Le Minh Nghia" w:date="2019-10-09T10:56:00Z">
                    <w:rPr>
                      <w:bCs/>
                    </w:rPr>
                  </w:rPrChange>
                </w:rPr>
                <w:t xml:space="preserve"> </w:t>
              </w:r>
              <w:proofErr w:type="spellStart"/>
              <w:r w:rsidRPr="00B41112">
                <w:rPr>
                  <w:bCs/>
                  <w:sz w:val="26"/>
                  <w:szCs w:val="26"/>
                  <w:rPrChange w:id="39911" w:author="Le Minh Nghia" w:date="2019-10-09T10:56:00Z">
                    <w:rPr>
                      <w:bCs/>
                    </w:rPr>
                  </w:rPrChange>
                </w:rPr>
                <w:t>tiền</w:t>
              </w:r>
              <w:proofErr w:type="spellEnd"/>
              <w:r w:rsidRPr="00B41112">
                <w:rPr>
                  <w:bCs/>
                  <w:sz w:val="26"/>
                  <w:szCs w:val="26"/>
                  <w:rPrChange w:id="39912" w:author="Le Minh Nghia" w:date="2019-10-09T10:56:00Z">
                    <w:rPr>
                      <w:bCs/>
                    </w:rPr>
                  </w:rPrChange>
                </w:rPr>
                <w:t xml:space="preserve"> </w:t>
              </w:r>
              <w:proofErr w:type="spellStart"/>
              <w:r w:rsidRPr="00B41112">
                <w:rPr>
                  <w:bCs/>
                  <w:sz w:val="26"/>
                  <w:szCs w:val="26"/>
                  <w:rPrChange w:id="39913" w:author="Le Minh Nghia" w:date="2019-10-09T10:56:00Z">
                    <w:rPr>
                      <w:bCs/>
                    </w:rPr>
                  </w:rPrChange>
                </w:rPr>
                <w:t>đề</w:t>
              </w:r>
              <w:proofErr w:type="spellEnd"/>
              <w:r w:rsidRPr="00B41112">
                <w:rPr>
                  <w:bCs/>
                  <w:sz w:val="26"/>
                  <w:szCs w:val="26"/>
                  <w:rPrChange w:id="39914" w:author="Le Minh Nghia" w:date="2019-10-09T10:56:00Z">
                    <w:rPr>
                      <w:bCs/>
                    </w:rPr>
                  </w:rPrChange>
                </w:rPr>
                <w:t xml:space="preserve"> </w:t>
              </w:r>
              <w:proofErr w:type="spellStart"/>
              <w:r w:rsidRPr="00B41112">
                <w:rPr>
                  <w:bCs/>
                  <w:sz w:val="26"/>
                  <w:szCs w:val="26"/>
                  <w:rPrChange w:id="39915" w:author="Le Minh Nghia" w:date="2019-10-09T10:56:00Z">
                    <w:rPr>
                      <w:bCs/>
                    </w:rPr>
                  </w:rPrChange>
                </w:rPr>
                <w:t>cho</w:t>
              </w:r>
              <w:proofErr w:type="spellEnd"/>
              <w:r w:rsidRPr="00B41112">
                <w:rPr>
                  <w:bCs/>
                  <w:sz w:val="26"/>
                  <w:szCs w:val="26"/>
                  <w:rPrChange w:id="39916" w:author="Le Minh Nghia" w:date="2019-10-09T10:56:00Z">
                    <w:rPr>
                      <w:bCs/>
                    </w:rPr>
                  </w:rPrChange>
                </w:rPr>
                <w:t xml:space="preserve"> </w:t>
              </w:r>
              <w:proofErr w:type="spellStart"/>
              <w:r w:rsidRPr="00B41112">
                <w:rPr>
                  <w:bCs/>
                  <w:sz w:val="26"/>
                  <w:szCs w:val="26"/>
                  <w:rPrChange w:id="39917" w:author="Le Minh Nghia" w:date="2019-10-09T10:56:00Z">
                    <w:rPr>
                      <w:bCs/>
                    </w:rPr>
                  </w:rPrChange>
                </w:rPr>
                <w:t>các</w:t>
              </w:r>
              <w:proofErr w:type="spellEnd"/>
              <w:r w:rsidRPr="00B41112">
                <w:rPr>
                  <w:bCs/>
                  <w:sz w:val="26"/>
                  <w:szCs w:val="26"/>
                  <w:rPrChange w:id="39918" w:author="Le Minh Nghia" w:date="2019-10-09T10:56:00Z">
                    <w:rPr>
                      <w:bCs/>
                    </w:rPr>
                  </w:rPrChange>
                </w:rPr>
                <w:t xml:space="preserve"> </w:t>
              </w:r>
              <w:proofErr w:type="spellStart"/>
              <w:r w:rsidRPr="00B41112">
                <w:rPr>
                  <w:bCs/>
                  <w:sz w:val="26"/>
                  <w:szCs w:val="26"/>
                  <w:rPrChange w:id="39919" w:author="Le Minh Nghia" w:date="2019-10-09T10:56:00Z">
                    <w:rPr>
                      <w:bCs/>
                    </w:rPr>
                  </w:rPrChange>
                </w:rPr>
                <w:t>hệ</w:t>
              </w:r>
              <w:proofErr w:type="spellEnd"/>
              <w:r w:rsidRPr="00B41112">
                <w:rPr>
                  <w:bCs/>
                  <w:sz w:val="26"/>
                  <w:szCs w:val="26"/>
                  <w:rPrChange w:id="39920" w:author="Le Minh Nghia" w:date="2019-10-09T10:56:00Z">
                    <w:rPr>
                      <w:bCs/>
                    </w:rPr>
                  </w:rPrChange>
                </w:rPr>
                <w:t xml:space="preserve"> </w:t>
              </w:r>
              <w:proofErr w:type="spellStart"/>
              <w:r w:rsidRPr="00B41112">
                <w:rPr>
                  <w:bCs/>
                  <w:sz w:val="26"/>
                  <w:szCs w:val="26"/>
                  <w:rPrChange w:id="39921" w:author="Le Minh Nghia" w:date="2019-10-09T10:56:00Z">
                    <w:rPr>
                      <w:bCs/>
                    </w:rPr>
                  </w:rPrChange>
                </w:rPr>
                <w:t>thống</w:t>
              </w:r>
              <w:proofErr w:type="spellEnd"/>
              <w:r w:rsidRPr="00B41112">
                <w:rPr>
                  <w:bCs/>
                  <w:sz w:val="26"/>
                  <w:szCs w:val="26"/>
                  <w:rPrChange w:id="39922" w:author="Le Minh Nghia" w:date="2019-10-09T10:56:00Z">
                    <w:rPr>
                      <w:bCs/>
                    </w:rPr>
                  </w:rPrChange>
                </w:rPr>
                <w:t xml:space="preserve"> </w:t>
              </w:r>
              <w:proofErr w:type="spellStart"/>
              <w:r w:rsidRPr="00B41112">
                <w:rPr>
                  <w:bCs/>
                  <w:sz w:val="26"/>
                  <w:szCs w:val="26"/>
                  <w:rPrChange w:id="39923" w:author="Le Minh Nghia" w:date="2019-10-09T10:56:00Z">
                    <w:rPr>
                      <w:bCs/>
                    </w:rPr>
                  </w:rPrChange>
                </w:rPr>
                <w:t>cải</w:t>
              </w:r>
              <w:proofErr w:type="spellEnd"/>
              <w:r w:rsidRPr="00B41112">
                <w:rPr>
                  <w:bCs/>
                  <w:sz w:val="26"/>
                  <w:szCs w:val="26"/>
                  <w:rPrChange w:id="39924" w:author="Le Minh Nghia" w:date="2019-10-09T10:56:00Z">
                    <w:rPr>
                      <w:bCs/>
                    </w:rPr>
                  </w:rPrChange>
                </w:rPr>
                <w:t xml:space="preserve"> </w:t>
              </w:r>
              <w:proofErr w:type="spellStart"/>
              <w:r w:rsidRPr="00B41112">
                <w:rPr>
                  <w:bCs/>
                  <w:sz w:val="26"/>
                  <w:szCs w:val="26"/>
                  <w:rPrChange w:id="39925" w:author="Le Minh Nghia" w:date="2019-10-09T10:56:00Z">
                    <w:rPr>
                      <w:bCs/>
                    </w:rPr>
                  </w:rPrChange>
                </w:rPr>
                <w:t>tiến</w:t>
              </w:r>
              <w:proofErr w:type="spellEnd"/>
              <w:r w:rsidRPr="00B41112">
                <w:rPr>
                  <w:bCs/>
                  <w:sz w:val="26"/>
                  <w:szCs w:val="26"/>
                  <w:rPrChange w:id="39926" w:author="Le Minh Nghia" w:date="2019-10-09T10:56:00Z">
                    <w:rPr>
                      <w:bCs/>
                    </w:rPr>
                  </w:rPrChange>
                </w:rPr>
                <w:t xml:space="preserve"> </w:t>
              </w:r>
              <w:proofErr w:type="spellStart"/>
              <w:r w:rsidRPr="00B41112">
                <w:rPr>
                  <w:bCs/>
                  <w:sz w:val="26"/>
                  <w:szCs w:val="26"/>
                  <w:rPrChange w:id="39927" w:author="Le Minh Nghia" w:date="2019-10-09T10:56:00Z">
                    <w:rPr>
                      <w:bCs/>
                    </w:rPr>
                  </w:rPrChange>
                </w:rPr>
                <w:t>nâng</w:t>
              </w:r>
              <w:proofErr w:type="spellEnd"/>
              <w:r w:rsidRPr="00B41112">
                <w:rPr>
                  <w:bCs/>
                  <w:sz w:val="26"/>
                  <w:szCs w:val="26"/>
                  <w:rPrChange w:id="39928" w:author="Le Minh Nghia" w:date="2019-10-09T10:56:00Z">
                    <w:rPr>
                      <w:bCs/>
                    </w:rPr>
                  </w:rPrChange>
                </w:rPr>
                <w:t xml:space="preserve"> </w:t>
              </w:r>
              <w:proofErr w:type="spellStart"/>
              <w:r w:rsidRPr="00B41112">
                <w:rPr>
                  <w:bCs/>
                  <w:sz w:val="26"/>
                  <w:szCs w:val="26"/>
                  <w:rPrChange w:id="39929" w:author="Le Minh Nghia" w:date="2019-10-09T10:56:00Z">
                    <w:rPr>
                      <w:bCs/>
                    </w:rPr>
                  </w:rPrChange>
                </w:rPr>
                <w:t>cấp</w:t>
              </w:r>
              <w:proofErr w:type="spellEnd"/>
              <w:r w:rsidRPr="00B41112">
                <w:rPr>
                  <w:bCs/>
                  <w:sz w:val="26"/>
                  <w:szCs w:val="26"/>
                  <w:rPrChange w:id="39930" w:author="Le Minh Nghia" w:date="2019-10-09T10:56:00Z">
                    <w:rPr>
                      <w:bCs/>
                    </w:rPr>
                  </w:rPrChange>
                </w:rPr>
                <w:t xml:space="preserve"> </w:t>
              </w:r>
              <w:proofErr w:type="spellStart"/>
              <w:r w:rsidRPr="00B41112">
                <w:rPr>
                  <w:bCs/>
                  <w:sz w:val="26"/>
                  <w:szCs w:val="26"/>
                  <w:rPrChange w:id="39931" w:author="Le Minh Nghia" w:date="2019-10-09T10:56:00Z">
                    <w:rPr>
                      <w:bCs/>
                    </w:rPr>
                  </w:rPrChange>
                </w:rPr>
                <w:t>về</w:t>
              </w:r>
              <w:proofErr w:type="spellEnd"/>
              <w:r w:rsidRPr="00B41112">
                <w:rPr>
                  <w:bCs/>
                  <w:sz w:val="26"/>
                  <w:szCs w:val="26"/>
                  <w:rPrChange w:id="39932" w:author="Le Minh Nghia" w:date="2019-10-09T10:56:00Z">
                    <w:rPr>
                      <w:bCs/>
                    </w:rPr>
                  </w:rPrChange>
                </w:rPr>
                <w:t xml:space="preserve"> </w:t>
              </w:r>
              <w:proofErr w:type="spellStart"/>
              <w:r w:rsidRPr="00B41112">
                <w:rPr>
                  <w:bCs/>
                  <w:sz w:val="26"/>
                  <w:szCs w:val="26"/>
                  <w:rPrChange w:id="39933" w:author="Le Minh Nghia" w:date="2019-10-09T10:56:00Z">
                    <w:rPr>
                      <w:bCs/>
                    </w:rPr>
                  </w:rPrChange>
                </w:rPr>
                <w:t>sau</w:t>
              </w:r>
              <w:proofErr w:type="spellEnd"/>
              <w:r w:rsidRPr="00B41112">
                <w:rPr>
                  <w:bCs/>
                  <w:sz w:val="26"/>
                  <w:szCs w:val="26"/>
                  <w:rPrChange w:id="39934" w:author="Le Minh Nghia" w:date="2019-10-09T10:56:00Z">
                    <w:rPr>
                      <w:bCs/>
                    </w:rPr>
                  </w:rPrChange>
                </w:rPr>
                <w:t>.</w:t>
              </w:r>
            </w:ins>
          </w:p>
          <w:p w:rsidR="00B41112" w:rsidRPr="00B41112" w:rsidRDefault="00B41112" w:rsidP="00B41112">
            <w:pPr>
              <w:numPr>
                <w:ilvl w:val="0"/>
                <w:numId w:val="56"/>
              </w:numPr>
              <w:spacing w:after="0" w:line="264" w:lineRule="auto"/>
              <w:jc w:val="both"/>
              <w:rPr>
                <w:ins w:id="39935" w:author="Le Minh Nghia" w:date="2019-10-09T10:54:00Z"/>
                <w:bCs/>
                <w:sz w:val="26"/>
                <w:szCs w:val="26"/>
                <w:rPrChange w:id="39936" w:author="Le Minh Nghia" w:date="2019-10-09T10:56:00Z">
                  <w:rPr>
                    <w:ins w:id="39937" w:author="Le Minh Nghia" w:date="2019-10-09T10:54:00Z"/>
                    <w:bCs/>
                  </w:rPr>
                </w:rPrChange>
              </w:rPr>
            </w:pPr>
            <w:proofErr w:type="spellStart"/>
            <w:ins w:id="39938" w:author="Le Minh Nghia" w:date="2019-10-09T10:54:00Z">
              <w:r w:rsidRPr="00B41112">
                <w:rPr>
                  <w:bCs/>
                  <w:sz w:val="26"/>
                  <w:szCs w:val="26"/>
                  <w:rPrChange w:id="39939" w:author="Le Minh Nghia" w:date="2019-10-09T10:56:00Z">
                    <w:rPr>
                      <w:bCs/>
                    </w:rPr>
                  </w:rPrChange>
                </w:rPr>
                <w:t>Kế</w:t>
              </w:r>
              <w:proofErr w:type="spellEnd"/>
              <w:r w:rsidRPr="00B41112">
                <w:rPr>
                  <w:bCs/>
                  <w:sz w:val="26"/>
                  <w:szCs w:val="26"/>
                  <w:rPrChange w:id="39940" w:author="Le Minh Nghia" w:date="2019-10-09T10:56:00Z">
                    <w:rPr>
                      <w:bCs/>
                    </w:rPr>
                  </w:rPrChange>
                </w:rPr>
                <w:t xml:space="preserve"> </w:t>
              </w:r>
              <w:proofErr w:type="spellStart"/>
              <w:r w:rsidRPr="00B41112">
                <w:rPr>
                  <w:bCs/>
                  <w:sz w:val="26"/>
                  <w:szCs w:val="26"/>
                  <w:rPrChange w:id="39941" w:author="Le Minh Nghia" w:date="2019-10-09T10:56:00Z">
                    <w:rPr>
                      <w:bCs/>
                    </w:rPr>
                  </w:rPrChange>
                </w:rPr>
                <w:t>thừa</w:t>
              </w:r>
              <w:proofErr w:type="spellEnd"/>
              <w:r w:rsidRPr="00B41112">
                <w:rPr>
                  <w:bCs/>
                  <w:sz w:val="26"/>
                  <w:szCs w:val="26"/>
                  <w:rPrChange w:id="39942" w:author="Le Minh Nghia" w:date="2019-10-09T10:56:00Z">
                    <w:rPr>
                      <w:bCs/>
                    </w:rPr>
                  </w:rPrChange>
                </w:rPr>
                <w:t xml:space="preserve"> </w:t>
              </w:r>
              <w:proofErr w:type="spellStart"/>
              <w:r w:rsidRPr="00B41112">
                <w:rPr>
                  <w:bCs/>
                  <w:sz w:val="26"/>
                  <w:szCs w:val="26"/>
                  <w:rPrChange w:id="39943" w:author="Le Minh Nghia" w:date="2019-10-09T10:56:00Z">
                    <w:rPr>
                      <w:bCs/>
                    </w:rPr>
                  </w:rPrChange>
                </w:rPr>
                <w:t>sự</w:t>
              </w:r>
              <w:proofErr w:type="spellEnd"/>
              <w:r w:rsidRPr="00B41112">
                <w:rPr>
                  <w:bCs/>
                  <w:sz w:val="26"/>
                  <w:szCs w:val="26"/>
                  <w:rPrChange w:id="39944" w:author="Le Minh Nghia" w:date="2019-10-09T10:56:00Z">
                    <w:rPr>
                      <w:bCs/>
                    </w:rPr>
                  </w:rPrChange>
                </w:rPr>
                <w:t xml:space="preserve"> </w:t>
              </w:r>
              <w:proofErr w:type="spellStart"/>
              <w:r w:rsidRPr="00B41112">
                <w:rPr>
                  <w:bCs/>
                  <w:sz w:val="26"/>
                  <w:szCs w:val="26"/>
                  <w:rPrChange w:id="39945" w:author="Le Minh Nghia" w:date="2019-10-09T10:56:00Z">
                    <w:rPr>
                      <w:bCs/>
                    </w:rPr>
                  </w:rPrChange>
                </w:rPr>
                <w:t>tiên</w:t>
              </w:r>
              <w:proofErr w:type="spellEnd"/>
              <w:r w:rsidRPr="00B41112">
                <w:rPr>
                  <w:bCs/>
                  <w:sz w:val="26"/>
                  <w:szCs w:val="26"/>
                  <w:rPrChange w:id="39946" w:author="Le Minh Nghia" w:date="2019-10-09T10:56:00Z">
                    <w:rPr>
                      <w:bCs/>
                    </w:rPr>
                  </w:rPrChange>
                </w:rPr>
                <w:t xml:space="preserve"> </w:t>
              </w:r>
              <w:proofErr w:type="spellStart"/>
              <w:r w:rsidRPr="00B41112">
                <w:rPr>
                  <w:bCs/>
                  <w:sz w:val="26"/>
                  <w:szCs w:val="26"/>
                  <w:rPrChange w:id="39947" w:author="Le Minh Nghia" w:date="2019-10-09T10:56:00Z">
                    <w:rPr>
                      <w:bCs/>
                    </w:rPr>
                  </w:rPrChange>
                </w:rPr>
                <w:t>bộ</w:t>
              </w:r>
              <w:proofErr w:type="spellEnd"/>
              <w:r w:rsidRPr="00B41112">
                <w:rPr>
                  <w:bCs/>
                  <w:sz w:val="26"/>
                  <w:szCs w:val="26"/>
                  <w:rPrChange w:id="39948" w:author="Le Minh Nghia" w:date="2019-10-09T10:56:00Z">
                    <w:rPr>
                      <w:bCs/>
                    </w:rPr>
                  </w:rPrChange>
                </w:rPr>
                <w:t xml:space="preserve">, </w:t>
              </w:r>
              <w:proofErr w:type="spellStart"/>
              <w:r w:rsidRPr="00B41112">
                <w:rPr>
                  <w:bCs/>
                  <w:sz w:val="26"/>
                  <w:szCs w:val="26"/>
                  <w:rPrChange w:id="39949" w:author="Le Minh Nghia" w:date="2019-10-09T10:56:00Z">
                    <w:rPr>
                      <w:bCs/>
                    </w:rPr>
                  </w:rPrChange>
                </w:rPr>
                <w:t>kỹ</w:t>
              </w:r>
              <w:proofErr w:type="spellEnd"/>
              <w:r w:rsidRPr="00B41112">
                <w:rPr>
                  <w:bCs/>
                  <w:sz w:val="26"/>
                  <w:szCs w:val="26"/>
                  <w:rPrChange w:id="39950" w:author="Le Minh Nghia" w:date="2019-10-09T10:56:00Z">
                    <w:rPr>
                      <w:bCs/>
                    </w:rPr>
                  </w:rPrChange>
                </w:rPr>
                <w:t xml:space="preserve"> </w:t>
              </w:r>
              <w:proofErr w:type="spellStart"/>
              <w:r w:rsidRPr="00B41112">
                <w:rPr>
                  <w:bCs/>
                  <w:sz w:val="26"/>
                  <w:szCs w:val="26"/>
                  <w:rPrChange w:id="39951" w:author="Le Minh Nghia" w:date="2019-10-09T10:56:00Z">
                    <w:rPr>
                      <w:bCs/>
                    </w:rPr>
                  </w:rPrChange>
                </w:rPr>
                <w:t>thuật</w:t>
              </w:r>
              <w:proofErr w:type="spellEnd"/>
              <w:r w:rsidRPr="00B41112">
                <w:rPr>
                  <w:bCs/>
                  <w:sz w:val="26"/>
                  <w:szCs w:val="26"/>
                  <w:rPrChange w:id="39952" w:author="Le Minh Nghia" w:date="2019-10-09T10:56:00Z">
                    <w:rPr>
                      <w:bCs/>
                    </w:rPr>
                  </w:rPrChange>
                </w:rPr>
                <w:t xml:space="preserve"> </w:t>
              </w:r>
              <w:proofErr w:type="spellStart"/>
              <w:r w:rsidRPr="00B41112">
                <w:rPr>
                  <w:bCs/>
                  <w:sz w:val="26"/>
                  <w:szCs w:val="26"/>
                  <w:rPrChange w:id="39953" w:author="Le Minh Nghia" w:date="2019-10-09T10:56:00Z">
                    <w:rPr>
                      <w:bCs/>
                    </w:rPr>
                  </w:rPrChange>
                </w:rPr>
                <w:t>thiết</w:t>
              </w:r>
              <w:proofErr w:type="spellEnd"/>
              <w:r w:rsidRPr="00B41112">
                <w:rPr>
                  <w:bCs/>
                  <w:sz w:val="26"/>
                  <w:szCs w:val="26"/>
                  <w:rPrChange w:id="39954" w:author="Le Minh Nghia" w:date="2019-10-09T10:56:00Z">
                    <w:rPr>
                      <w:bCs/>
                    </w:rPr>
                  </w:rPrChange>
                </w:rPr>
                <w:t xml:space="preserve"> </w:t>
              </w:r>
              <w:proofErr w:type="spellStart"/>
              <w:r w:rsidRPr="00B41112">
                <w:rPr>
                  <w:bCs/>
                  <w:sz w:val="26"/>
                  <w:szCs w:val="26"/>
                  <w:rPrChange w:id="39955" w:author="Le Minh Nghia" w:date="2019-10-09T10:56:00Z">
                    <w:rPr>
                      <w:bCs/>
                    </w:rPr>
                  </w:rPrChange>
                </w:rPr>
                <w:t>kế</w:t>
              </w:r>
              <w:proofErr w:type="spellEnd"/>
              <w:r w:rsidRPr="00B41112">
                <w:rPr>
                  <w:bCs/>
                  <w:sz w:val="26"/>
                  <w:szCs w:val="26"/>
                  <w:rPrChange w:id="39956" w:author="Le Minh Nghia" w:date="2019-10-09T10:56:00Z">
                    <w:rPr>
                      <w:bCs/>
                    </w:rPr>
                  </w:rPrChange>
                </w:rPr>
                <w:t xml:space="preserve"> </w:t>
              </w:r>
              <w:proofErr w:type="spellStart"/>
              <w:r w:rsidRPr="00B41112">
                <w:rPr>
                  <w:bCs/>
                  <w:sz w:val="26"/>
                  <w:szCs w:val="26"/>
                  <w:rPrChange w:id="39957" w:author="Le Minh Nghia" w:date="2019-10-09T10:56:00Z">
                    <w:rPr>
                      <w:bCs/>
                    </w:rPr>
                  </w:rPrChange>
                </w:rPr>
                <w:t>dữ</w:t>
              </w:r>
              <w:proofErr w:type="spellEnd"/>
              <w:r w:rsidRPr="00B41112">
                <w:rPr>
                  <w:bCs/>
                  <w:sz w:val="26"/>
                  <w:szCs w:val="26"/>
                  <w:rPrChange w:id="39958" w:author="Le Minh Nghia" w:date="2019-10-09T10:56:00Z">
                    <w:rPr>
                      <w:bCs/>
                    </w:rPr>
                  </w:rPrChange>
                </w:rPr>
                <w:t xml:space="preserve"> </w:t>
              </w:r>
              <w:proofErr w:type="spellStart"/>
              <w:r w:rsidRPr="00B41112">
                <w:rPr>
                  <w:bCs/>
                  <w:sz w:val="26"/>
                  <w:szCs w:val="26"/>
                  <w:rPrChange w:id="39959" w:author="Le Minh Nghia" w:date="2019-10-09T10:56:00Z">
                    <w:rPr>
                      <w:bCs/>
                    </w:rPr>
                  </w:rPrChange>
                </w:rPr>
                <w:t>liệu</w:t>
              </w:r>
              <w:proofErr w:type="spellEnd"/>
              <w:r w:rsidRPr="00B41112">
                <w:rPr>
                  <w:bCs/>
                  <w:sz w:val="26"/>
                  <w:szCs w:val="26"/>
                  <w:rPrChange w:id="39960" w:author="Le Minh Nghia" w:date="2019-10-09T10:56:00Z">
                    <w:rPr>
                      <w:bCs/>
                    </w:rPr>
                  </w:rPrChange>
                </w:rPr>
                <w:t xml:space="preserve"> </w:t>
              </w:r>
              <w:proofErr w:type="spellStart"/>
              <w:r w:rsidRPr="00B41112">
                <w:rPr>
                  <w:bCs/>
                  <w:sz w:val="26"/>
                  <w:szCs w:val="26"/>
                  <w:rPrChange w:id="39961" w:author="Le Minh Nghia" w:date="2019-10-09T10:56:00Z">
                    <w:rPr>
                      <w:bCs/>
                    </w:rPr>
                  </w:rPrChange>
                </w:rPr>
                <w:t>trong</w:t>
              </w:r>
              <w:proofErr w:type="spellEnd"/>
              <w:r w:rsidRPr="00B41112">
                <w:rPr>
                  <w:bCs/>
                  <w:sz w:val="26"/>
                  <w:szCs w:val="26"/>
                  <w:rPrChange w:id="39962" w:author="Le Minh Nghia" w:date="2019-10-09T10:56:00Z">
                    <w:rPr>
                      <w:bCs/>
                    </w:rPr>
                  </w:rPrChange>
                </w:rPr>
                <w:t xml:space="preserve"> </w:t>
              </w:r>
              <w:proofErr w:type="spellStart"/>
              <w:r w:rsidRPr="00B41112">
                <w:rPr>
                  <w:bCs/>
                  <w:sz w:val="26"/>
                  <w:szCs w:val="26"/>
                  <w:rPrChange w:id="39963" w:author="Le Minh Nghia" w:date="2019-10-09T10:56:00Z">
                    <w:rPr>
                      <w:bCs/>
                    </w:rPr>
                  </w:rPrChange>
                </w:rPr>
                <w:t>lĩnh</w:t>
              </w:r>
              <w:proofErr w:type="spellEnd"/>
              <w:r w:rsidRPr="00B41112">
                <w:rPr>
                  <w:bCs/>
                  <w:sz w:val="26"/>
                  <w:szCs w:val="26"/>
                  <w:rPrChange w:id="39964" w:author="Le Minh Nghia" w:date="2019-10-09T10:56:00Z">
                    <w:rPr>
                      <w:bCs/>
                    </w:rPr>
                  </w:rPrChange>
                </w:rPr>
                <w:t xml:space="preserve"> </w:t>
              </w:r>
              <w:proofErr w:type="spellStart"/>
              <w:r w:rsidRPr="00B41112">
                <w:rPr>
                  <w:bCs/>
                  <w:sz w:val="26"/>
                  <w:szCs w:val="26"/>
                  <w:rPrChange w:id="39965" w:author="Le Minh Nghia" w:date="2019-10-09T10:56:00Z">
                    <w:rPr>
                      <w:bCs/>
                    </w:rPr>
                  </w:rPrChange>
                </w:rPr>
                <w:t>vực</w:t>
              </w:r>
              <w:proofErr w:type="spellEnd"/>
              <w:r w:rsidRPr="00B41112">
                <w:rPr>
                  <w:bCs/>
                  <w:sz w:val="26"/>
                  <w:szCs w:val="26"/>
                  <w:rPrChange w:id="39966" w:author="Le Minh Nghia" w:date="2019-10-09T10:56:00Z">
                    <w:rPr>
                      <w:bCs/>
                    </w:rPr>
                  </w:rPrChange>
                </w:rPr>
                <w:t xml:space="preserve"> tin </w:t>
              </w:r>
              <w:proofErr w:type="spellStart"/>
              <w:r w:rsidRPr="00B41112">
                <w:rPr>
                  <w:bCs/>
                  <w:sz w:val="26"/>
                  <w:szCs w:val="26"/>
                  <w:rPrChange w:id="39967" w:author="Le Minh Nghia" w:date="2019-10-09T10:56:00Z">
                    <w:rPr>
                      <w:bCs/>
                    </w:rPr>
                  </w:rPrChange>
                </w:rPr>
                <w:t>học</w:t>
              </w:r>
              <w:proofErr w:type="spellEnd"/>
              <w:r w:rsidRPr="00B41112">
                <w:rPr>
                  <w:bCs/>
                  <w:sz w:val="26"/>
                  <w:szCs w:val="26"/>
                  <w:rPrChange w:id="39968" w:author="Le Minh Nghia" w:date="2019-10-09T10:56:00Z">
                    <w:rPr>
                      <w:bCs/>
                    </w:rPr>
                  </w:rPrChange>
                </w:rPr>
                <w:t xml:space="preserve"> </w:t>
              </w:r>
              <w:proofErr w:type="spellStart"/>
              <w:r w:rsidRPr="00B41112">
                <w:rPr>
                  <w:bCs/>
                  <w:sz w:val="26"/>
                  <w:szCs w:val="26"/>
                  <w:rPrChange w:id="39969" w:author="Le Minh Nghia" w:date="2019-10-09T10:56:00Z">
                    <w:rPr>
                      <w:bCs/>
                    </w:rPr>
                  </w:rPrChange>
                </w:rPr>
                <w:t>của</w:t>
              </w:r>
              <w:proofErr w:type="spellEnd"/>
              <w:r w:rsidRPr="00B41112">
                <w:rPr>
                  <w:bCs/>
                  <w:sz w:val="26"/>
                  <w:szCs w:val="26"/>
                  <w:rPrChange w:id="39970" w:author="Le Minh Nghia" w:date="2019-10-09T10:56:00Z">
                    <w:rPr>
                      <w:bCs/>
                    </w:rPr>
                  </w:rPrChange>
                </w:rPr>
                <w:t xml:space="preserve"> </w:t>
              </w:r>
              <w:proofErr w:type="spellStart"/>
              <w:r w:rsidRPr="00B41112">
                <w:rPr>
                  <w:bCs/>
                  <w:sz w:val="26"/>
                  <w:szCs w:val="26"/>
                  <w:rPrChange w:id="39971" w:author="Le Minh Nghia" w:date="2019-10-09T10:56:00Z">
                    <w:rPr>
                      <w:bCs/>
                    </w:rPr>
                  </w:rPrChange>
                </w:rPr>
                <w:t>nhà</w:t>
              </w:r>
              <w:proofErr w:type="spellEnd"/>
              <w:r w:rsidRPr="00B41112">
                <w:rPr>
                  <w:bCs/>
                  <w:sz w:val="26"/>
                  <w:szCs w:val="26"/>
                  <w:rPrChange w:id="39972" w:author="Le Minh Nghia" w:date="2019-10-09T10:56:00Z">
                    <w:rPr>
                      <w:bCs/>
                    </w:rPr>
                  </w:rPrChange>
                </w:rPr>
                <w:t xml:space="preserve"> </w:t>
              </w:r>
              <w:proofErr w:type="spellStart"/>
              <w:r w:rsidRPr="00B41112">
                <w:rPr>
                  <w:bCs/>
                  <w:sz w:val="26"/>
                  <w:szCs w:val="26"/>
                  <w:rPrChange w:id="39973" w:author="Le Minh Nghia" w:date="2019-10-09T10:56:00Z">
                    <w:rPr>
                      <w:bCs/>
                    </w:rPr>
                  </w:rPrChange>
                </w:rPr>
                <w:t>trường</w:t>
              </w:r>
              <w:proofErr w:type="spellEnd"/>
              <w:r w:rsidRPr="00B41112">
                <w:rPr>
                  <w:bCs/>
                  <w:sz w:val="26"/>
                  <w:szCs w:val="26"/>
                  <w:rPrChange w:id="39974" w:author="Le Minh Nghia" w:date="2019-10-09T10:56:00Z">
                    <w:rPr>
                      <w:bCs/>
                    </w:rPr>
                  </w:rPrChange>
                </w:rPr>
                <w:t xml:space="preserve"> </w:t>
              </w:r>
              <w:proofErr w:type="spellStart"/>
              <w:r w:rsidRPr="00B41112">
                <w:rPr>
                  <w:bCs/>
                  <w:sz w:val="26"/>
                  <w:szCs w:val="26"/>
                  <w:rPrChange w:id="39975" w:author="Le Minh Nghia" w:date="2019-10-09T10:56:00Z">
                    <w:rPr>
                      <w:bCs/>
                    </w:rPr>
                  </w:rPrChange>
                </w:rPr>
                <w:t>đã</w:t>
              </w:r>
              <w:proofErr w:type="spellEnd"/>
              <w:r w:rsidRPr="00B41112">
                <w:rPr>
                  <w:bCs/>
                  <w:sz w:val="26"/>
                  <w:szCs w:val="26"/>
                  <w:rPrChange w:id="39976" w:author="Le Minh Nghia" w:date="2019-10-09T10:56:00Z">
                    <w:rPr>
                      <w:bCs/>
                    </w:rPr>
                  </w:rPrChange>
                </w:rPr>
                <w:t xml:space="preserve"> </w:t>
              </w:r>
              <w:proofErr w:type="spellStart"/>
              <w:r w:rsidRPr="00B41112">
                <w:rPr>
                  <w:bCs/>
                  <w:sz w:val="26"/>
                  <w:szCs w:val="26"/>
                  <w:rPrChange w:id="39977" w:author="Le Minh Nghia" w:date="2019-10-09T10:56:00Z">
                    <w:rPr>
                      <w:bCs/>
                    </w:rPr>
                  </w:rPrChange>
                </w:rPr>
                <w:t>có</w:t>
              </w:r>
              <w:proofErr w:type="spellEnd"/>
              <w:r w:rsidRPr="00B41112">
                <w:rPr>
                  <w:bCs/>
                  <w:sz w:val="26"/>
                  <w:szCs w:val="26"/>
                  <w:rPrChange w:id="39978" w:author="Le Minh Nghia" w:date="2019-10-09T10:56:00Z">
                    <w:rPr>
                      <w:bCs/>
                    </w:rPr>
                  </w:rPrChange>
                </w:rPr>
                <w:t xml:space="preserve"> </w:t>
              </w:r>
              <w:proofErr w:type="spellStart"/>
              <w:r w:rsidRPr="00B41112">
                <w:rPr>
                  <w:bCs/>
                  <w:sz w:val="26"/>
                  <w:szCs w:val="26"/>
                  <w:rPrChange w:id="39979" w:author="Le Minh Nghia" w:date="2019-10-09T10:56:00Z">
                    <w:rPr>
                      <w:bCs/>
                    </w:rPr>
                  </w:rPrChange>
                </w:rPr>
                <w:t>từ</w:t>
              </w:r>
              <w:proofErr w:type="spellEnd"/>
              <w:r w:rsidRPr="00B41112">
                <w:rPr>
                  <w:bCs/>
                  <w:sz w:val="26"/>
                  <w:szCs w:val="26"/>
                  <w:rPrChange w:id="39980" w:author="Le Minh Nghia" w:date="2019-10-09T10:56:00Z">
                    <w:rPr>
                      <w:bCs/>
                    </w:rPr>
                  </w:rPrChange>
                </w:rPr>
                <w:t xml:space="preserve"> </w:t>
              </w:r>
              <w:proofErr w:type="spellStart"/>
              <w:r w:rsidRPr="00B41112">
                <w:rPr>
                  <w:bCs/>
                  <w:sz w:val="26"/>
                  <w:szCs w:val="26"/>
                  <w:rPrChange w:id="39981" w:author="Le Minh Nghia" w:date="2019-10-09T10:56:00Z">
                    <w:rPr>
                      <w:bCs/>
                    </w:rPr>
                  </w:rPrChange>
                </w:rPr>
                <w:t>nhiều</w:t>
              </w:r>
              <w:proofErr w:type="spellEnd"/>
              <w:r w:rsidRPr="00B41112">
                <w:rPr>
                  <w:bCs/>
                  <w:sz w:val="26"/>
                  <w:szCs w:val="26"/>
                  <w:rPrChange w:id="39982" w:author="Le Minh Nghia" w:date="2019-10-09T10:56:00Z">
                    <w:rPr>
                      <w:bCs/>
                    </w:rPr>
                  </w:rPrChange>
                </w:rPr>
                <w:t xml:space="preserve"> </w:t>
              </w:r>
              <w:proofErr w:type="spellStart"/>
              <w:r w:rsidRPr="00B41112">
                <w:rPr>
                  <w:bCs/>
                  <w:sz w:val="26"/>
                  <w:szCs w:val="26"/>
                  <w:rPrChange w:id="39983" w:author="Le Minh Nghia" w:date="2019-10-09T10:56:00Z">
                    <w:rPr>
                      <w:bCs/>
                    </w:rPr>
                  </w:rPrChange>
                </w:rPr>
                <w:t>ứng</w:t>
              </w:r>
              <w:proofErr w:type="spellEnd"/>
              <w:r w:rsidRPr="00B41112">
                <w:rPr>
                  <w:bCs/>
                  <w:sz w:val="26"/>
                  <w:szCs w:val="26"/>
                  <w:rPrChange w:id="39984" w:author="Le Minh Nghia" w:date="2019-10-09T10:56:00Z">
                    <w:rPr>
                      <w:bCs/>
                    </w:rPr>
                  </w:rPrChange>
                </w:rPr>
                <w:t xml:space="preserve"> </w:t>
              </w:r>
              <w:proofErr w:type="spellStart"/>
              <w:r w:rsidRPr="00B41112">
                <w:rPr>
                  <w:bCs/>
                  <w:sz w:val="26"/>
                  <w:szCs w:val="26"/>
                  <w:rPrChange w:id="39985" w:author="Le Minh Nghia" w:date="2019-10-09T10:56:00Z">
                    <w:rPr>
                      <w:bCs/>
                    </w:rPr>
                  </w:rPrChange>
                </w:rPr>
                <w:t>dụng</w:t>
              </w:r>
              <w:proofErr w:type="spellEnd"/>
              <w:r w:rsidRPr="00B41112">
                <w:rPr>
                  <w:bCs/>
                  <w:sz w:val="26"/>
                  <w:szCs w:val="26"/>
                  <w:rPrChange w:id="39986" w:author="Le Minh Nghia" w:date="2019-10-09T10:56:00Z">
                    <w:rPr>
                      <w:bCs/>
                    </w:rPr>
                  </w:rPrChange>
                </w:rPr>
                <w:t xml:space="preserve">, </w:t>
              </w:r>
              <w:proofErr w:type="spellStart"/>
              <w:r w:rsidRPr="00B41112">
                <w:rPr>
                  <w:bCs/>
                  <w:sz w:val="26"/>
                  <w:szCs w:val="26"/>
                  <w:rPrChange w:id="39987" w:author="Le Minh Nghia" w:date="2019-10-09T10:56:00Z">
                    <w:rPr>
                      <w:bCs/>
                    </w:rPr>
                  </w:rPrChange>
                </w:rPr>
                <w:t>trang</w:t>
              </w:r>
              <w:proofErr w:type="spellEnd"/>
              <w:r w:rsidRPr="00B41112">
                <w:rPr>
                  <w:bCs/>
                  <w:sz w:val="26"/>
                  <w:szCs w:val="26"/>
                  <w:rPrChange w:id="39988" w:author="Le Minh Nghia" w:date="2019-10-09T10:56:00Z">
                    <w:rPr>
                      <w:bCs/>
                    </w:rPr>
                  </w:rPrChange>
                </w:rPr>
                <w:t xml:space="preserve"> web </w:t>
              </w:r>
              <w:proofErr w:type="spellStart"/>
              <w:r w:rsidRPr="00B41112">
                <w:rPr>
                  <w:bCs/>
                  <w:sz w:val="26"/>
                  <w:szCs w:val="26"/>
                  <w:rPrChange w:id="39989" w:author="Le Minh Nghia" w:date="2019-10-09T10:56:00Z">
                    <w:rPr>
                      <w:bCs/>
                    </w:rPr>
                  </w:rPrChange>
                </w:rPr>
                <w:t>đã</w:t>
              </w:r>
              <w:proofErr w:type="spellEnd"/>
              <w:r w:rsidRPr="00B41112">
                <w:rPr>
                  <w:bCs/>
                  <w:sz w:val="26"/>
                  <w:szCs w:val="26"/>
                  <w:rPrChange w:id="39990" w:author="Le Minh Nghia" w:date="2019-10-09T10:56:00Z">
                    <w:rPr>
                      <w:bCs/>
                    </w:rPr>
                  </w:rPrChange>
                </w:rPr>
                <w:t xml:space="preserve"> </w:t>
              </w:r>
              <w:proofErr w:type="spellStart"/>
              <w:r w:rsidRPr="00B41112">
                <w:rPr>
                  <w:bCs/>
                  <w:sz w:val="26"/>
                  <w:szCs w:val="26"/>
                  <w:rPrChange w:id="39991" w:author="Le Minh Nghia" w:date="2019-10-09T10:56:00Z">
                    <w:rPr>
                      <w:bCs/>
                    </w:rPr>
                  </w:rPrChange>
                </w:rPr>
                <w:t>có</w:t>
              </w:r>
              <w:proofErr w:type="spellEnd"/>
              <w:r w:rsidRPr="00B41112">
                <w:rPr>
                  <w:bCs/>
                  <w:sz w:val="26"/>
                  <w:szCs w:val="26"/>
                  <w:rPrChange w:id="39992" w:author="Le Minh Nghia" w:date="2019-10-09T10:56:00Z">
                    <w:rPr>
                      <w:bCs/>
                    </w:rPr>
                  </w:rPrChange>
                </w:rPr>
                <w:t xml:space="preserve"> </w:t>
              </w:r>
              <w:proofErr w:type="spellStart"/>
              <w:r w:rsidRPr="00B41112">
                <w:rPr>
                  <w:bCs/>
                  <w:sz w:val="26"/>
                  <w:szCs w:val="26"/>
                  <w:rPrChange w:id="39993" w:author="Le Minh Nghia" w:date="2019-10-09T10:56:00Z">
                    <w:rPr>
                      <w:bCs/>
                    </w:rPr>
                  </w:rPrChange>
                </w:rPr>
                <w:t>từ</w:t>
              </w:r>
              <w:proofErr w:type="spellEnd"/>
              <w:r w:rsidRPr="00B41112">
                <w:rPr>
                  <w:bCs/>
                  <w:sz w:val="26"/>
                  <w:szCs w:val="26"/>
                  <w:rPrChange w:id="39994" w:author="Le Minh Nghia" w:date="2019-10-09T10:56:00Z">
                    <w:rPr>
                      <w:bCs/>
                    </w:rPr>
                  </w:rPrChange>
                </w:rPr>
                <w:t xml:space="preserve"> </w:t>
              </w:r>
              <w:proofErr w:type="spellStart"/>
              <w:r w:rsidRPr="00B41112">
                <w:rPr>
                  <w:bCs/>
                  <w:sz w:val="26"/>
                  <w:szCs w:val="26"/>
                  <w:rPrChange w:id="39995" w:author="Le Minh Nghia" w:date="2019-10-09T10:56:00Z">
                    <w:rPr>
                      <w:bCs/>
                    </w:rPr>
                  </w:rPrChange>
                </w:rPr>
                <w:t>trước</w:t>
              </w:r>
              <w:proofErr w:type="spellEnd"/>
              <w:r w:rsidRPr="00B41112">
                <w:rPr>
                  <w:bCs/>
                  <w:sz w:val="26"/>
                  <w:szCs w:val="26"/>
                  <w:rPrChange w:id="39996" w:author="Le Minh Nghia" w:date="2019-10-09T10:56:00Z">
                    <w:rPr>
                      <w:bCs/>
                    </w:rPr>
                  </w:rPrChange>
                </w:rPr>
                <w:t>.</w:t>
              </w:r>
            </w:ins>
          </w:p>
          <w:p w:rsidR="00B41112" w:rsidRPr="00B41112" w:rsidRDefault="00B41112">
            <w:pPr>
              <w:spacing w:line="264" w:lineRule="auto"/>
              <w:jc w:val="both"/>
              <w:rPr>
                <w:ins w:id="39997" w:author="Le Minh Nghia" w:date="2019-10-09T10:54:00Z"/>
                <w:bCs/>
                <w:sz w:val="26"/>
                <w:szCs w:val="26"/>
                <w:rPrChange w:id="39998" w:author="Le Minh Nghia" w:date="2019-10-09T10:56:00Z">
                  <w:rPr>
                    <w:ins w:id="39999" w:author="Le Minh Nghia" w:date="2019-10-09T10:54:00Z"/>
                    <w:bCs/>
                  </w:rPr>
                </w:rPrChange>
              </w:rPr>
            </w:pPr>
            <w:ins w:id="40000" w:author="Le Minh Nghia" w:date="2019-10-09T10:54:00Z">
              <w:r w:rsidRPr="00B41112">
                <w:rPr>
                  <w:bCs/>
                  <w:sz w:val="26"/>
                  <w:szCs w:val="26"/>
                  <w:rPrChange w:id="40001" w:author="Le Minh Nghia" w:date="2019-10-09T10:56:00Z">
                    <w:rPr>
                      <w:bCs/>
                    </w:rPr>
                  </w:rPrChange>
                </w:rPr>
                <w:t xml:space="preserve">18.3. </w:t>
              </w:r>
              <w:proofErr w:type="spellStart"/>
              <w:r w:rsidRPr="00B41112">
                <w:rPr>
                  <w:bCs/>
                  <w:sz w:val="26"/>
                  <w:szCs w:val="26"/>
                  <w:rPrChange w:id="40002" w:author="Le Minh Nghia" w:date="2019-10-09T10:56:00Z">
                    <w:rPr>
                      <w:bCs/>
                    </w:rPr>
                  </w:rPrChange>
                </w:rPr>
                <w:t>Đối</w:t>
              </w:r>
              <w:proofErr w:type="spellEnd"/>
              <w:r w:rsidRPr="00B41112">
                <w:rPr>
                  <w:bCs/>
                  <w:sz w:val="26"/>
                  <w:szCs w:val="26"/>
                  <w:rPrChange w:id="40003" w:author="Le Minh Nghia" w:date="2019-10-09T10:56:00Z">
                    <w:rPr>
                      <w:bCs/>
                    </w:rPr>
                  </w:rPrChange>
                </w:rPr>
                <w:t xml:space="preserve"> </w:t>
              </w:r>
              <w:proofErr w:type="spellStart"/>
              <w:r w:rsidRPr="00B41112">
                <w:rPr>
                  <w:bCs/>
                  <w:sz w:val="26"/>
                  <w:szCs w:val="26"/>
                  <w:rPrChange w:id="40004" w:author="Le Minh Nghia" w:date="2019-10-09T10:56:00Z">
                    <w:rPr>
                      <w:bCs/>
                    </w:rPr>
                  </w:rPrChange>
                </w:rPr>
                <w:t>với</w:t>
              </w:r>
              <w:proofErr w:type="spellEnd"/>
              <w:r w:rsidRPr="00B41112">
                <w:rPr>
                  <w:bCs/>
                  <w:sz w:val="26"/>
                  <w:szCs w:val="26"/>
                  <w:rPrChange w:id="40005" w:author="Le Minh Nghia" w:date="2019-10-09T10:56:00Z">
                    <w:rPr>
                      <w:bCs/>
                    </w:rPr>
                  </w:rPrChange>
                </w:rPr>
                <w:t xml:space="preserve"> </w:t>
              </w:r>
              <w:proofErr w:type="spellStart"/>
              <w:r w:rsidRPr="00B41112">
                <w:rPr>
                  <w:bCs/>
                  <w:sz w:val="26"/>
                  <w:szCs w:val="26"/>
                  <w:rPrChange w:id="40006" w:author="Le Minh Nghia" w:date="2019-10-09T10:56:00Z">
                    <w:rPr>
                      <w:bCs/>
                    </w:rPr>
                  </w:rPrChange>
                </w:rPr>
                <w:t>phát</w:t>
              </w:r>
              <w:proofErr w:type="spellEnd"/>
              <w:r w:rsidRPr="00B41112">
                <w:rPr>
                  <w:bCs/>
                  <w:sz w:val="26"/>
                  <w:szCs w:val="26"/>
                  <w:rPrChange w:id="40007" w:author="Le Minh Nghia" w:date="2019-10-09T10:56:00Z">
                    <w:rPr>
                      <w:bCs/>
                    </w:rPr>
                  </w:rPrChange>
                </w:rPr>
                <w:t xml:space="preserve"> </w:t>
              </w:r>
              <w:proofErr w:type="spellStart"/>
              <w:r w:rsidRPr="00B41112">
                <w:rPr>
                  <w:bCs/>
                  <w:sz w:val="26"/>
                  <w:szCs w:val="26"/>
                  <w:rPrChange w:id="40008" w:author="Le Minh Nghia" w:date="2019-10-09T10:56:00Z">
                    <w:rPr>
                      <w:bCs/>
                    </w:rPr>
                  </w:rPrChange>
                </w:rPr>
                <w:t>triển</w:t>
              </w:r>
              <w:proofErr w:type="spellEnd"/>
              <w:r w:rsidRPr="00B41112">
                <w:rPr>
                  <w:bCs/>
                  <w:sz w:val="26"/>
                  <w:szCs w:val="26"/>
                  <w:rPrChange w:id="40009" w:author="Le Minh Nghia" w:date="2019-10-09T10:56:00Z">
                    <w:rPr>
                      <w:bCs/>
                    </w:rPr>
                  </w:rPrChange>
                </w:rPr>
                <w:t xml:space="preserve"> </w:t>
              </w:r>
              <w:proofErr w:type="spellStart"/>
              <w:r w:rsidRPr="00B41112">
                <w:rPr>
                  <w:bCs/>
                  <w:sz w:val="26"/>
                  <w:szCs w:val="26"/>
                  <w:rPrChange w:id="40010" w:author="Le Minh Nghia" w:date="2019-10-09T10:56:00Z">
                    <w:rPr>
                      <w:bCs/>
                    </w:rPr>
                  </w:rPrChange>
                </w:rPr>
                <w:t>kinh</w:t>
              </w:r>
              <w:proofErr w:type="spellEnd"/>
              <w:r w:rsidRPr="00B41112">
                <w:rPr>
                  <w:bCs/>
                  <w:sz w:val="26"/>
                  <w:szCs w:val="26"/>
                  <w:rPrChange w:id="40011" w:author="Le Minh Nghia" w:date="2019-10-09T10:56:00Z">
                    <w:rPr>
                      <w:bCs/>
                    </w:rPr>
                  </w:rPrChange>
                </w:rPr>
                <w:t xml:space="preserve"> </w:t>
              </w:r>
              <w:proofErr w:type="spellStart"/>
              <w:r w:rsidRPr="00B41112">
                <w:rPr>
                  <w:bCs/>
                  <w:sz w:val="26"/>
                  <w:szCs w:val="26"/>
                  <w:rPrChange w:id="40012" w:author="Le Minh Nghia" w:date="2019-10-09T10:56:00Z">
                    <w:rPr>
                      <w:bCs/>
                    </w:rPr>
                  </w:rPrChange>
                </w:rPr>
                <w:t>tế</w:t>
              </w:r>
              <w:proofErr w:type="spellEnd"/>
              <w:r w:rsidRPr="00B41112">
                <w:rPr>
                  <w:bCs/>
                  <w:sz w:val="26"/>
                  <w:szCs w:val="26"/>
                  <w:rPrChange w:id="40013" w:author="Le Minh Nghia" w:date="2019-10-09T10:56:00Z">
                    <w:rPr>
                      <w:bCs/>
                    </w:rPr>
                  </w:rPrChange>
                </w:rPr>
                <w:t xml:space="preserve"> - </w:t>
              </w:r>
              <w:proofErr w:type="spellStart"/>
              <w:r w:rsidRPr="00B41112">
                <w:rPr>
                  <w:bCs/>
                  <w:sz w:val="26"/>
                  <w:szCs w:val="26"/>
                  <w:rPrChange w:id="40014" w:author="Le Minh Nghia" w:date="2019-10-09T10:56:00Z">
                    <w:rPr>
                      <w:bCs/>
                    </w:rPr>
                  </w:rPrChange>
                </w:rPr>
                <w:t>xã</w:t>
              </w:r>
              <w:proofErr w:type="spellEnd"/>
              <w:r w:rsidRPr="00B41112">
                <w:rPr>
                  <w:bCs/>
                  <w:sz w:val="26"/>
                  <w:szCs w:val="26"/>
                  <w:rPrChange w:id="40015" w:author="Le Minh Nghia" w:date="2019-10-09T10:56:00Z">
                    <w:rPr>
                      <w:bCs/>
                    </w:rPr>
                  </w:rPrChange>
                </w:rPr>
                <w:t xml:space="preserve"> </w:t>
              </w:r>
              <w:proofErr w:type="spellStart"/>
              <w:r w:rsidRPr="00B41112">
                <w:rPr>
                  <w:bCs/>
                  <w:sz w:val="26"/>
                  <w:szCs w:val="26"/>
                  <w:rPrChange w:id="40016" w:author="Le Minh Nghia" w:date="2019-10-09T10:56:00Z">
                    <w:rPr>
                      <w:bCs/>
                    </w:rPr>
                  </w:rPrChange>
                </w:rPr>
                <w:t>hội</w:t>
              </w:r>
              <w:proofErr w:type="spellEnd"/>
            </w:ins>
          </w:p>
          <w:p w:rsidR="00B41112" w:rsidRPr="00B41112" w:rsidRDefault="00B41112">
            <w:pPr>
              <w:spacing w:before="120" w:line="264" w:lineRule="auto"/>
              <w:jc w:val="both"/>
              <w:rPr>
                <w:ins w:id="40017" w:author="Le Minh Nghia" w:date="2019-10-09T10:54:00Z"/>
                <w:bCs/>
                <w:sz w:val="26"/>
                <w:szCs w:val="26"/>
                <w:rPrChange w:id="40018" w:author="Le Minh Nghia" w:date="2019-10-09T10:56:00Z">
                  <w:rPr>
                    <w:ins w:id="40019" w:author="Le Minh Nghia" w:date="2019-10-09T10:54:00Z"/>
                    <w:bCs/>
                  </w:rPr>
                </w:rPrChange>
              </w:rPr>
            </w:pPr>
            <w:proofErr w:type="spellStart"/>
            <w:ins w:id="40020" w:author="Le Minh Nghia" w:date="2019-10-09T10:54:00Z">
              <w:r w:rsidRPr="00B41112">
                <w:rPr>
                  <w:bCs/>
                  <w:sz w:val="26"/>
                  <w:szCs w:val="26"/>
                  <w:rPrChange w:id="40021" w:author="Le Minh Nghia" w:date="2019-10-09T10:56:00Z">
                    <w:rPr>
                      <w:bCs/>
                    </w:rPr>
                  </w:rPrChange>
                </w:rPr>
                <w:t>Góp</w:t>
              </w:r>
              <w:proofErr w:type="spellEnd"/>
              <w:r w:rsidRPr="00B41112">
                <w:rPr>
                  <w:bCs/>
                  <w:sz w:val="26"/>
                  <w:szCs w:val="26"/>
                  <w:rPrChange w:id="40022" w:author="Le Minh Nghia" w:date="2019-10-09T10:56:00Z">
                    <w:rPr>
                      <w:bCs/>
                    </w:rPr>
                  </w:rPrChange>
                </w:rPr>
                <w:t xml:space="preserve"> </w:t>
              </w:r>
              <w:proofErr w:type="spellStart"/>
              <w:r w:rsidRPr="00B41112">
                <w:rPr>
                  <w:bCs/>
                  <w:sz w:val="26"/>
                  <w:szCs w:val="26"/>
                  <w:rPrChange w:id="40023" w:author="Le Minh Nghia" w:date="2019-10-09T10:56:00Z">
                    <w:rPr>
                      <w:bCs/>
                    </w:rPr>
                  </w:rPrChange>
                </w:rPr>
                <w:t>phần</w:t>
              </w:r>
              <w:proofErr w:type="spellEnd"/>
              <w:r w:rsidRPr="00B41112">
                <w:rPr>
                  <w:bCs/>
                  <w:sz w:val="26"/>
                  <w:szCs w:val="26"/>
                  <w:rPrChange w:id="40024" w:author="Le Minh Nghia" w:date="2019-10-09T10:56:00Z">
                    <w:rPr>
                      <w:bCs/>
                    </w:rPr>
                  </w:rPrChange>
                </w:rPr>
                <w:t>:</w:t>
              </w:r>
            </w:ins>
          </w:p>
          <w:p w:rsidR="00B41112" w:rsidRPr="00B41112" w:rsidRDefault="00B41112" w:rsidP="00B41112">
            <w:pPr>
              <w:numPr>
                <w:ilvl w:val="0"/>
                <w:numId w:val="57"/>
              </w:numPr>
              <w:spacing w:after="0" w:line="264" w:lineRule="auto"/>
              <w:jc w:val="both"/>
              <w:rPr>
                <w:ins w:id="40025" w:author="Le Minh Nghia" w:date="2019-10-09T10:54:00Z"/>
                <w:bCs/>
                <w:sz w:val="26"/>
                <w:szCs w:val="26"/>
                <w:rPrChange w:id="40026" w:author="Le Minh Nghia" w:date="2019-10-09T10:56:00Z">
                  <w:rPr>
                    <w:ins w:id="40027" w:author="Le Minh Nghia" w:date="2019-10-09T10:54:00Z"/>
                    <w:bCs/>
                  </w:rPr>
                </w:rPrChange>
              </w:rPr>
            </w:pPr>
            <w:proofErr w:type="spellStart"/>
            <w:ins w:id="40028" w:author="Le Minh Nghia" w:date="2019-10-09T10:54:00Z">
              <w:r w:rsidRPr="00B41112">
                <w:rPr>
                  <w:bCs/>
                  <w:sz w:val="26"/>
                  <w:szCs w:val="26"/>
                  <w:rPrChange w:id="40029" w:author="Le Minh Nghia" w:date="2019-10-09T10:56:00Z">
                    <w:rPr>
                      <w:bCs/>
                    </w:rPr>
                  </w:rPrChange>
                </w:rPr>
                <w:t>Tiết</w:t>
              </w:r>
              <w:proofErr w:type="spellEnd"/>
              <w:r w:rsidRPr="00B41112">
                <w:rPr>
                  <w:bCs/>
                  <w:sz w:val="26"/>
                  <w:szCs w:val="26"/>
                  <w:rPrChange w:id="40030" w:author="Le Minh Nghia" w:date="2019-10-09T10:56:00Z">
                    <w:rPr>
                      <w:bCs/>
                    </w:rPr>
                  </w:rPrChange>
                </w:rPr>
                <w:t xml:space="preserve"> </w:t>
              </w:r>
              <w:proofErr w:type="spellStart"/>
              <w:r w:rsidRPr="00B41112">
                <w:rPr>
                  <w:bCs/>
                  <w:sz w:val="26"/>
                  <w:szCs w:val="26"/>
                  <w:rPrChange w:id="40031" w:author="Le Minh Nghia" w:date="2019-10-09T10:56:00Z">
                    <w:rPr>
                      <w:bCs/>
                    </w:rPr>
                  </w:rPrChange>
                </w:rPr>
                <w:t>kiệm</w:t>
              </w:r>
              <w:proofErr w:type="spellEnd"/>
              <w:r w:rsidRPr="00B41112">
                <w:rPr>
                  <w:bCs/>
                  <w:sz w:val="26"/>
                  <w:szCs w:val="26"/>
                  <w:rPrChange w:id="40032" w:author="Le Minh Nghia" w:date="2019-10-09T10:56:00Z">
                    <w:rPr>
                      <w:bCs/>
                    </w:rPr>
                  </w:rPrChange>
                </w:rPr>
                <w:t xml:space="preserve"> </w:t>
              </w:r>
              <w:proofErr w:type="spellStart"/>
              <w:r w:rsidRPr="00B41112">
                <w:rPr>
                  <w:bCs/>
                  <w:sz w:val="26"/>
                  <w:szCs w:val="26"/>
                  <w:rPrChange w:id="40033" w:author="Le Minh Nghia" w:date="2019-10-09T10:56:00Z">
                    <w:rPr>
                      <w:bCs/>
                    </w:rPr>
                  </w:rPrChange>
                </w:rPr>
                <w:t>kinh</w:t>
              </w:r>
              <w:proofErr w:type="spellEnd"/>
              <w:r w:rsidRPr="00B41112">
                <w:rPr>
                  <w:bCs/>
                  <w:sz w:val="26"/>
                  <w:szCs w:val="26"/>
                  <w:rPrChange w:id="40034" w:author="Le Minh Nghia" w:date="2019-10-09T10:56:00Z">
                    <w:rPr>
                      <w:bCs/>
                    </w:rPr>
                  </w:rPrChange>
                </w:rPr>
                <w:t xml:space="preserve"> </w:t>
              </w:r>
              <w:proofErr w:type="spellStart"/>
              <w:r w:rsidRPr="00B41112">
                <w:rPr>
                  <w:bCs/>
                  <w:sz w:val="26"/>
                  <w:szCs w:val="26"/>
                  <w:rPrChange w:id="40035" w:author="Le Minh Nghia" w:date="2019-10-09T10:56:00Z">
                    <w:rPr>
                      <w:bCs/>
                    </w:rPr>
                  </w:rPrChange>
                </w:rPr>
                <w:t>phí</w:t>
              </w:r>
              <w:proofErr w:type="spellEnd"/>
              <w:r w:rsidRPr="00B41112">
                <w:rPr>
                  <w:bCs/>
                  <w:sz w:val="26"/>
                  <w:szCs w:val="26"/>
                  <w:rPrChange w:id="40036" w:author="Le Minh Nghia" w:date="2019-10-09T10:56:00Z">
                    <w:rPr>
                      <w:bCs/>
                    </w:rPr>
                  </w:rPrChange>
                </w:rPr>
                <w:t xml:space="preserve"> </w:t>
              </w:r>
              <w:proofErr w:type="spellStart"/>
              <w:r w:rsidRPr="00B41112">
                <w:rPr>
                  <w:bCs/>
                  <w:sz w:val="26"/>
                  <w:szCs w:val="26"/>
                  <w:rPrChange w:id="40037" w:author="Le Minh Nghia" w:date="2019-10-09T10:56:00Z">
                    <w:rPr>
                      <w:bCs/>
                    </w:rPr>
                  </w:rPrChange>
                </w:rPr>
                <w:t>và</w:t>
              </w:r>
              <w:proofErr w:type="spellEnd"/>
              <w:r w:rsidRPr="00B41112">
                <w:rPr>
                  <w:bCs/>
                  <w:sz w:val="26"/>
                  <w:szCs w:val="26"/>
                  <w:rPrChange w:id="40038" w:author="Le Minh Nghia" w:date="2019-10-09T10:56:00Z">
                    <w:rPr>
                      <w:bCs/>
                    </w:rPr>
                  </w:rPrChange>
                </w:rPr>
                <w:t xml:space="preserve"> </w:t>
              </w:r>
              <w:proofErr w:type="spellStart"/>
              <w:r w:rsidRPr="00B41112">
                <w:rPr>
                  <w:bCs/>
                  <w:sz w:val="26"/>
                  <w:szCs w:val="26"/>
                  <w:rPrChange w:id="40039" w:author="Le Minh Nghia" w:date="2019-10-09T10:56:00Z">
                    <w:rPr>
                      <w:bCs/>
                    </w:rPr>
                  </w:rPrChange>
                </w:rPr>
                <w:t>thời</w:t>
              </w:r>
              <w:proofErr w:type="spellEnd"/>
              <w:r w:rsidRPr="00B41112">
                <w:rPr>
                  <w:bCs/>
                  <w:sz w:val="26"/>
                  <w:szCs w:val="26"/>
                  <w:rPrChange w:id="40040" w:author="Le Minh Nghia" w:date="2019-10-09T10:56:00Z">
                    <w:rPr>
                      <w:bCs/>
                    </w:rPr>
                  </w:rPrChange>
                </w:rPr>
                <w:t xml:space="preserve"> </w:t>
              </w:r>
              <w:proofErr w:type="spellStart"/>
              <w:r w:rsidRPr="00B41112">
                <w:rPr>
                  <w:bCs/>
                  <w:sz w:val="26"/>
                  <w:szCs w:val="26"/>
                  <w:rPrChange w:id="40041" w:author="Le Minh Nghia" w:date="2019-10-09T10:56:00Z">
                    <w:rPr>
                      <w:bCs/>
                    </w:rPr>
                  </w:rPrChange>
                </w:rPr>
                <w:t>gian</w:t>
              </w:r>
              <w:proofErr w:type="spellEnd"/>
              <w:r w:rsidRPr="00B41112">
                <w:rPr>
                  <w:bCs/>
                  <w:sz w:val="26"/>
                  <w:szCs w:val="26"/>
                  <w:rPrChange w:id="40042" w:author="Le Minh Nghia" w:date="2019-10-09T10:56:00Z">
                    <w:rPr>
                      <w:bCs/>
                    </w:rPr>
                  </w:rPrChange>
                </w:rPr>
                <w:t xml:space="preserve"> </w:t>
              </w:r>
              <w:proofErr w:type="spellStart"/>
              <w:r w:rsidRPr="00B41112">
                <w:rPr>
                  <w:bCs/>
                  <w:sz w:val="26"/>
                  <w:szCs w:val="26"/>
                  <w:rPrChange w:id="40043" w:author="Le Minh Nghia" w:date="2019-10-09T10:56:00Z">
                    <w:rPr>
                      <w:bCs/>
                    </w:rPr>
                  </w:rPrChange>
                </w:rPr>
                <w:t>trong</w:t>
              </w:r>
              <w:proofErr w:type="spellEnd"/>
              <w:r w:rsidRPr="00B41112">
                <w:rPr>
                  <w:bCs/>
                  <w:sz w:val="26"/>
                  <w:szCs w:val="26"/>
                  <w:rPrChange w:id="40044" w:author="Le Minh Nghia" w:date="2019-10-09T10:56:00Z">
                    <w:rPr>
                      <w:bCs/>
                    </w:rPr>
                  </w:rPrChange>
                </w:rPr>
                <w:t xml:space="preserve"> </w:t>
              </w:r>
              <w:proofErr w:type="spellStart"/>
              <w:r w:rsidRPr="00B41112">
                <w:rPr>
                  <w:bCs/>
                  <w:sz w:val="26"/>
                  <w:szCs w:val="26"/>
                  <w:rPrChange w:id="40045" w:author="Le Minh Nghia" w:date="2019-10-09T10:56:00Z">
                    <w:rPr>
                      <w:bCs/>
                    </w:rPr>
                  </w:rPrChange>
                </w:rPr>
                <w:t>liên</w:t>
              </w:r>
              <w:proofErr w:type="spellEnd"/>
              <w:r w:rsidRPr="00B41112">
                <w:rPr>
                  <w:bCs/>
                  <w:sz w:val="26"/>
                  <w:szCs w:val="26"/>
                  <w:rPrChange w:id="40046" w:author="Le Minh Nghia" w:date="2019-10-09T10:56:00Z">
                    <w:rPr>
                      <w:bCs/>
                    </w:rPr>
                  </w:rPrChange>
                </w:rPr>
                <w:t xml:space="preserve"> </w:t>
              </w:r>
              <w:proofErr w:type="spellStart"/>
              <w:r w:rsidRPr="00B41112">
                <w:rPr>
                  <w:bCs/>
                  <w:sz w:val="26"/>
                  <w:szCs w:val="26"/>
                  <w:rPrChange w:id="40047" w:author="Le Minh Nghia" w:date="2019-10-09T10:56:00Z">
                    <w:rPr>
                      <w:bCs/>
                    </w:rPr>
                  </w:rPrChange>
                </w:rPr>
                <w:t>lạc</w:t>
              </w:r>
              <w:proofErr w:type="spellEnd"/>
              <w:r w:rsidRPr="00B41112">
                <w:rPr>
                  <w:bCs/>
                  <w:sz w:val="26"/>
                  <w:szCs w:val="26"/>
                  <w:rPrChange w:id="40048" w:author="Le Minh Nghia" w:date="2019-10-09T10:56:00Z">
                    <w:rPr>
                      <w:bCs/>
                    </w:rPr>
                  </w:rPrChange>
                </w:rPr>
                <w:t xml:space="preserve">, </w:t>
              </w:r>
              <w:proofErr w:type="spellStart"/>
              <w:r w:rsidRPr="00B41112">
                <w:rPr>
                  <w:bCs/>
                  <w:sz w:val="26"/>
                  <w:szCs w:val="26"/>
                  <w:rPrChange w:id="40049" w:author="Le Minh Nghia" w:date="2019-10-09T10:56:00Z">
                    <w:rPr>
                      <w:bCs/>
                    </w:rPr>
                  </w:rPrChange>
                </w:rPr>
                <w:t>thông</w:t>
              </w:r>
              <w:proofErr w:type="spellEnd"/>
              <w:r w:rsidRPr="00B41112">
                <w:rPr>
                  <w:bCs/>
                  <w:sz w:val="26"/>
                  <w:szCs w:val="26"/>
                  <w:rPrChange w:id="40050" w:author="Le Minh Nghia" w:date="2019-10-09T10:56:00Z">
                    <w:rPr>
                      <w:bCs/>
                    </w:rPr>
                  </w:rPrChange>
                </w:rPr>
                <w:t xml:space="preserve"> </w:t>
              </w:r>
              <w:proofErr w:type="spellStart"/>
              <w:r w:rsidRPr="00B41112">
                <w:rPr>
                  <w:bCs/>
                  <w:sz w:val="26"/>
                  <w:szCs w:val="26"/>
                  <w:rPrChange w:id="40051" w:author="Le Minh Nghia" w:date="2019-10-09T10:56:00Z">
                    <w:rPr>
                      <w:bCs/>
                    </w:rPr>
                  </w:rPrChange>
                </w:rPr>
                <w:t>báo</w:t>
              </w:r>
              <w:proofErr w:type="spellEnd"/>
              <w:r w:rsidRPr="00B41112">
                <w:rPr>
                  <w:bCs/>
                  <w:sz w:val="26"/>
                  <w:szCs w:val="26"/>
                  <w:rPrChange w:id="40052" w:author="Le Minh Nghia" w:date="2019-10-09T10:56:00Z">
                    <w:rPr>
                      <w:bCs/>
                    </w:rPr>
                  </w:rPrChange>
                </w:rPr>
                <w:t xml:space="preserve">, </w:t>
              </w:r>
              <w:proofErr w:type="spellStart"/>
              <w:r w:rsidRPr="00B41112">
                <w:rPr>
                  <w:bCs/>
                  <w:sz w:val="26"/>
                  <w:szCs w:val="26"/>
                  <w:rPrChange w:id="40053" w:author="Le Minh Nghia" w:date="2019-10-09T10:56:00Z">
                    <w:rPr>
                      <w:bCs/>
                    </w:rPr>
                  </w:rPrChange>
                </w:rPr>
                <w:t>thống</w:t>
              </w:r>
              <w:proofErr w:type="spellEnd"/>
              <w:r w:rsidRPr="00B41112">
                <w:rPr>
                  <w:bCs/>
                  <w:sz w:val="26"/>
                  <w:szCs w:val="26"/>
                  <w:rPrChange w:id="40054" w:author="Le Minh Nghia" w:date="2019-10-09T10:56:00Z">
                    <w:rPr>
                      <w:bCs/>
                    </w:rPr>
                  </w:rPrChange>
                </w:rPr>
                <w:t xml:space="preserve"> </w:t>
              </w:r>
              <w:proofErr w:type="spellStart"/>
              <w:r w:rsidRPr="00B41112">
                <w:rPr>
                  <w:bCs/>
                  <w:sz w:val="26"/>
                  <w:szCs w:val="26"/>
                  <w:rPrChange w:id="40055" w:author="Le Minh Nghia" w:date="2019-10-09T10:56:00Z">
                    <w:rPr>
                      <w:bCs/>
                    </w:rPr>
                  </w:rPrChange>
                </w:rPr>
                <w:t>kê</w:t>
              </w:r>
              <w:proofErr w:type="spellEnd"/>
              <w:r w:rsidRPr="00B41112">
                <w:rPr>
                  <w:bCs/>
                  <w:sz w:val="26"/>
                  <w:szCs w:val="26"/>
                  <w:rPrChange w:id="40056" w:author="Le Minh Nghia" w:date="2019-10-09T10:56:00Z">
                    <w:rPr>
                      <w:bCs/>
                    </w:rPr>
                  </w:rPrChange>
                </w:rPr>
                <w:t xml:space="preserve">, </w:t>
              </w:r>
              <w:proofErr w:type="spellStart"/>
              <w:r w:rsidRPr="00B41112">
                <w:rPr>
                  <w:bCs/>
                  <w:sz w:val="26"/>
                  <w:szCs w:val="26"/>
                  <w:rPrChange w:id="40057" w:author="Le Minh Nghia" w:date="2019-10-09T10:56:00Z">
                    <w:rPr>
                      <w:bCs/>
                    </w:rPr>
                  </w:rPrChange>
                </w:rPr>
                <w:t>kêu</w:t>
              </w:r>
              <w:proofErr w:type="spellEnd"/>
              <w:r w:rsidRPr="00B41112">
                <w:rPr>
                  <w:bCs/>
                  <w:sz w:val="26"/>
                  <w:szCs w:val="26"/>
                  <w:rPrChange w:id="40058" w:author="Le Minh Nghia" w:date="2019-10-09T10:56:00Z">
                    <w:rPr>
                      <w:bCs/>
                    </w:rPr>
                  </w:rPrChange>
                </w:rPr>
                <w:t xml:space="preserve"> </w:t>
              </w:r>
              <w:proofErr w:type="spellStart"/>
              <w:r w:rsidRPr="00B41112">
                <w:rPr>
                  <w:bCs/>
                  <w:sz w:val="26"/>
                  <w:szCs w:val="26"/>
                  <w:rPrChange w:id="40059" w:author="Le Minh Nghia" w:date="2019-10-09T10:56:00Z">
                    <w:rPr>
                      <w:bCs/>
                    </w:rPr>
                  </w:rPrChange>
                </w:rPr>
                <w:t>gọi</w:t>
              </w:r>
              <w:proofErr w:type="spellEnd"/>
              <w:r w:rsidRPr="00B41112">
                <w:rPr>
                  <w:bCs/>
                  <w:sz w:val="26"/>
                  <w:szCs w:val="26"/>
                  <w:rPrChange w:id="40060" w:author="Le Minh Nghia" w:date="2019-10-09T10:56:00Z">
                    <w:rPr>
                      <w:bCs/>
                    </w:rPr>
                  </w:rPrChange>
                </w:rPr>
                <w:t xml:space="preserve"> </w:t>
              </w:r>
              <w:proofErr w:type="spellStart"/>
              <w:r w:rsidRPr="00B41112">
                <w:rPr>
                  <w:bCs/>
                  <w:sz w:val="26"/>
                  <w:szCs w:val="26"/>
                  <w:rPrChange w:id="40061" w:author="Le Minh Nghia" w:date="2019-10-09T10:56:00Z">
                    <w:rPr>
                      <w:bCs/>
                    </w:rPr>
                  </w:rPrChange>
                </w:rPr>
                <w:t>được</w:t>
              </w:r>
              <w:proofErr w:type="spellEnd"/>
              <w:r w:rsidRPr="00B41112">
                <w:rPr>
                  <w:bCs/>
                  <w:sz w:val="26"/>
                  <w:szCs w:val="26"/>
                  <w:rPrChange w:id="40062" w:author="Le Minh Nghia" w:date="2019-10-09T10:56:00Z">
                    <w:rPr>
                      <w:bCs/>
                    </w:rPr>
                  </w:rPrChange>
                </w:rPr>
                <w:t xml:space="preserve"> </w:t>
              </w:r>
              <w:proofErr w:type="spellStart"/>
              <w:r w:rsidRPr="00B41112">
                <w:rPr>
                  <w:bCs/>
                  <w:sz w:val="26"/>
                  <w:szCs w:val="26"/>
                  <w:rPrChange w:id="40063" w:author="Le Minh Nghia" w:date="2019-10-09T10:56:00Z">
                    <w:rPr>
                      <w:bCs/>
                    </w:rPr>
                  </w:rPrChange>
                </w:rPr>
                <w:t>sự</w:t>
              </w:r>
              <w:proofErr w:type="spellEnd"/>
              <w:r w:rsidRPr="00B41112">
                <w:rPr>
                  <w:bCs/>
                  <w:sz w:val="26"/>
                  <w:szCs w:val="26"/>
                  <w:rPrChange w:id="40064" w:author="Le Minh Nghia" w:date="2019-10-09T10:56:00Z">
                    <w:rPr>
                      <w:bCs/>
                    </w:rPr>
                  </w:rPrChange>
                </w:rPr>
                <w:t xml:space="preserve"> </w:t>
              </w:r>
              <w:proofErr w:type="spellStart"/>
              <w:r w:rsidRPr="00B41112">
                <w:rPr>
                  <w:bCs/>
                  <w:sz w:val="26"/>
                  <w:szCs w:val="26"/>
                  <w:rPrChange w:id="40065" w:author="Le Minh Nghia" w:date="2019-10-09T10:56:00Z">
                    <w:rPr>
                      <w:bCs/>
                    </w:rPr>
                  </w:rPrChange>
                </w:rPr>
                <w:t>hỗ</w:t>
              </w:r>
              <w:proofErr w:type="spellEnd"/>
              <w:r w:rsidRPr="00B41112">
                <w:rPr>
                  <w:bCs/>
                  <w:sz w:val="26"/>
                  <w:szCs w:val="26"/>
                  <w:rPrChange w:id="40066" w:author="Le Minh Nghia" w:date="2019-10-09T10:56:00Z">
                    <w:rPr>
                      <w:bCs/>
                    </w:rPr>
                  </w:rPrChange>
                </w:rPr>
                <w:t xml:space="preserve"> </w:t>
              </w:r>
              <w:proofErr w:type="spellStart"/>
              <w:r w:rsidRPr="00B41112">
                <w:rPr>
                  <w:bCs/>
                  <w:sz w:val="26"/>
                  <w:szCs w:val="26"/>
                  <w:rPrChange w:id="40067" w:author="Le Minh Nghia" w:date="2019-10-09T10:56:00Z">
                    <w:rPr>
                      <w:bCs/>
                    </w:rPr>
                  </w:rPrChange>
                </w:rPr>
                <w:t>trợ</w:t>
              </w:r>
              <w:proofErr w:type="spellEnd"/>
              <w:r w:rsidRPr="00B41112">
                <w:rPr>
                  <w:bCs/>
                  <w:sz w:val="26"/>
                  <w:szCs w:val="26"/>
                  <w:rPrChange w:id="40068" w:author="Le Minh Nghia" w:date="2019-10-09T10:56:00Z">
                    <w:rPr>
                      <w:bCs/>
                    </w:rPr>
                  </w:rPrChange>
                </w:rPr>
                <w:t xml:space="preserve"> </w:t>
              </w:r>
              <w:proofErr w:type="spellStart"/>
              <w:r w:rsidRPr="00B41112">
                <w:rPr>
                  <w:bCs/>
                  <w:sz w:val="26"/>
                  <w:szCs w:val="26"/>
                  <w:rPrChange w:id="40069" w:author="Le Minh Nghia" w:date="2019-10-09T10:56:00Z">
                    <w:rPr>
                      <w:bCs/>
                    </w:rPr>
                  </w:rPrChange>
                </w:rPr>
                <w:t>từ</w:t>
              </w:r>
              <w:proofErr w:type="spellEnd"/>
              <w:r w:rsidRPr="00B41112">
                <w:rPr>
                  <w:bCs/>
                  <w:sz w:val="26"/>
                  <w:szCs w:val="26"/>
                  <w:rPrChange w:id="40070" w:author="Le Minh Nghia" w:date="2019-10-09T10:56:00Z">
                    <w:rPr>
                      <w:bCs/>
                    </w:rPr>
                  </w:rPrChange>
                </w:rPr>
                <w:t xml:space="preserve"> </w:t>
              </w:r>
              <w:proofErr w:type="spellStart"/>
              <w:r w:rsidRPr="00B41112">
                <w:rPr>
                  <w:bCs/>
                  <w:sz w:val="26"/>
                  <w:szCs w:val="26"/>
                  <w:rPrChange w:id="40071" w:author="Le Minh Nghia" w:date="2019-10-09T10:56:00Z">
                    <w:rPr>
                      <w:bCs/>
                    </w:rPr>
                  </w:rPrChange>
                </w:rPr>
                <w:t>hội</w:t>
              </w:r>
              <w:proofErr w:type="spellEnd"/>
              <w:r w:rsidRPr="00B41112">
                <w:rPr>
                  <w:bCs/>
                  <w:sz w:val="26"/>
                  <w:szCs w:val="26"/>
                  <w:rPrChange w:id="40072" w:author="Le Minh Nghia" w:date="2019-10-09T10:56:00Z">
                    <w:rPr>
                      <w:bCs/>
                    </w:rPr>
                  </w:rPrChange>
                </w:rPr>
                <w:t xml:space="preserve"> </w:t>
              </w:r>
              <w:proofErr w:type="spellStart"/>
              <w:r w:rsidRPr="00B41112">
                <w:rPr>
                  <w:bCs/>
                  <w:sz w:val="26"/>
                  <w:szCs w:val="26"/>
                  <w:rPrChange w:id="40073" w:author="Le Minh Nghia" w:date="2019-10-09T10:56:00Z">
                    <w:rPr>
                      <w:bCs/>
                    </w:rPr>
                  </w:rPrChange>
                </w:rPr>
                <w:t>cựu</w:t>
              </w:r>
              <w:proofErr w:type="spellEnd"/>
              <w:r w:rsidRPr="00B41112">
                <w:rPr>
                  <w:bCs/>
                  <w:sz w:val="26"/>
                  <w:szCs w:val="26"/>
                  <w:rPrChange w:id="40074" w:author="Le Minh Nghia" w:date="2019-10-09T10:56:00Z">
                    <w:rPr>
                      <w:bCs/>
                    </w:rPr>
                  </w:rPrChange>
                </w:rPr>
                <w:t xml:space="preserve"> </w:t>
              </w:r>
              <w:proofErr w:type="spellStart"/>
              <w:r w:rsidRPr="00B41112">
                <w:rPr>
                  <w:bCs/>
                  <w:sz w:val="26"/>
                  <w:szCs w:val="26"/>
                  <w:rPrChange w:id="40075" w:author="Le Minh Nghia" w:date="2019-10-09T10:56:00Z">
                    <w:rPr>
                      <w:bCs/>
                    </w:rPr>
                  </w:rPrChange>
                </w:rPr>
                <w:t>sinh</w:t>
              </w:r>
              <w:proofErr w:type="spellEnd"/>
              <w:r w:rsidRPr="00B41112">
                <w:rPr>
                  <w:bCs/>
                  <w:sz w:val="26"/>
                  <w:szCs w:val="26"/>
                  <w:rPrChange w:id="40076" w:author="Le Minh Nghia" w:date="2019-10-09T10:56:00Z">
                    <w:rPr>
                      <w:bCs/>
                    </w:rPr>
                  </w:rPrChange>
                </w:rPr>
                <w:t xml:space="preserve"> </w:t>
              </w:r>
              <w:proofErr w:type="spellStart"/>
              <w:r w:rsidRPr="00B41112">
                <w:rPr>
                  <w:bCs/>
                  <w:sz w:val="26"/>
                  <w:szCs w:val="26"/>
                  <w:rPrChange w:id="40077" w:author="Le Minh Nghia" w:date="2019-10-09T10:56:00Z">
                    <w:rPr>
                      <w:bCs/>
                    </w:rPr>
                  </w:rPrChange>
                </w:rPr>
                <w:t>viên</w:t>
              </w:r>
              <w:proofErr w:type="spellEnd"/>
              <w:r w:rsidRPr="00B41112">
                <w:rPr>
                  <w:bCs/>
                  <w:sz w:val="26"/>
                  <w:szCs w:val="26"/>
                  <w:rPrChange w:id="40078" w:author="Le Minh Nghia" w:date="2019-10-09T10:56:00Z">
                    <w:rPr>
                      <w:bCs/>
                    </w:rPr>
                  </w:rPrChange>
                </w:rPr>
                <w:t xml:space="preserve"> </w:t>
              </w:r>
              <w:proofErr w:type="spellStart"/>
              <w:r w:rsidRPr="00B41112">
                <w:rPr>
                  <w:bCs/>
                  <w:sz w:val="26"/>
                  <w:szCs w:val="26"/>
                  <w:rPrChange w:id="40079" w:author="Le Minh Nghia" w:date="2019-10-09T10:56:00Z">
                    <w:rPr>
                      <w:bCs/>
                    </w:rPr>
                  </w:rPrChange>
                </w:rPr>
                <w:t>một</w:t>
              </w:r>
              <w:proofErr w:type="spellEnd"/>
              <w:r w:rsidRPr="00B41112">
                <w:rPr>
                  <w:bCs/>
                  <w:sz w:val="26"/>
                  <w:szCs w:val="26"/>
                  <w:rPrChange w:id="40080" w:author="Le Minh Nghia" w:date="2019-10-09T10:56:00Z">
                    <w:rPr>
                      <w:bCs/>
                    </w:rPr>
                  </w:rPrChange>
                </w:rPr>
                <w:t xml:space="preserve"> </w:t>
              </w:r>
              <w:proofErr w:type="spellStart"/>
              <w:r w:rsidRPr="00B41112">
                <w:rPr>
                  <w:bCs/>
                  <w:sz w:val="26"/>
                  <w:szCs w:val="26"/>
                  <w:rPrChange w:id="40081" w:author="Le Minh Nghia" w:date="2019-10-09T10:56:00Z">
                    <w:rPr>
                      <w:bCs/>
                    </w:rPr>
                  </w:rPrChange>
                </w:rPr>
                <w:t>cách</w:t>
              </w:r>
              <w:proofErr w:type="spellEnd"/>
              <w:r w:rsidRPr="00B41112">
                <w:rPr>
                  <w:bCs/>
                  <w:sz w:val="26"/>
                  <w:szCs w:val="26"/>
                  <w:rPrChange w:id="40082" w:author="Le Minh Nghia" w:date="2019-10-09T10:56:00Z">
                    <w:rPr>
                      <w:bCs/>
                    </w:rPr>
                  </w:rPrChange>
                </w:rPr>
                <w:t xml:space="preserve"> </w:t>
              </w:r>
              <w:proofErr w:type="spellStart"/>
              <w:r w:rsidRPr="00B41112">
                <w:rPr>
                  <w:bCs/>
                  <w:sz w:val="26"/>
                  <w:szCs w:val="26"/>
                  <w:rPrChange w:id="40083" w:author="Le Minh Nghia" w:date="2019-10-09T10:56:00Z">
                    <w:rPr>
                      <w:bCs/>
                    </w:rPr>
                  </w:rPrChange>
                </w:rPr>
                <w:t>nhanh</w:t>
              </w:r>
              <w:proofErr w:type="spellEnd"/>
              <w:r w:rsidRPr="00B41112">
                <w:rPr>
                  <w:bCs/>
                  <w:sz w:val="26"/>
                  <w:szCs w:val="26"/>
                  <w:rPrChange w:id="40084" w:author="Le Minh Nghia" w:date="2019-10-09T10:56:00Z">
                    <w:rPr>
                      <w:bCs/>
                    </w:rPr>
                  </w:rPrChange>
                </w:rPr>
                <w:t xml:space="preserve"> </w:t>
              </w:r>
              <w:proofErr w:type="spellStart"/>
              <w:r w:rsidRPr="00B41112">
                <w:rPr>
                  <w:bCs/>
                  <w:sz w:val="26"/>
                  <w:szCs w:val="26"/>
                  <w:rPrChange w:id="40085" w:author="Le Minh Nghia" w:date="2019-10-09T10:56:00Z">
                    <w:rPr>
                      <w:bCs/>
                    </w:rPr>
                  </w:rPrChange>
                </w:rPr>
                <w:t>chóng</w:t>
              </w:r>
              <w:proofErr w:type="spellEnd"/>
              <w:r w:rsidRPr="00B41112">
                <w:rPr>
                  <w:bCs/>
                  <w:sz w:val="26"/>
                  <w:szCs w:val="26"/>
                  <w:rPrChange w:id="40086" w:author="Le Minh Nghia" w:date="2019-10-09T10:56:00Z">
                    <w:rPr>
                      <w:bCs/>
                    </w:rPr>
                  </w:rPrChange>
                </w:rPr>
                <w:t>.</w:t>
              </w:r>
            </w:ins>
          </w:p>
          <w:p w:rsidR="00B41112" w:rsidRPr="00B41112" w:rsidRDefault="00B41112" w:rsidP="00B41112">
            <w:pPr>
              <w:numPr>
                <w:ilvl w:val="0"/>
                <w:numId w:val="57"/>
              </w:numPr>
              <w:spacing w:after="0" w:line="264" w:lineRule="auto"/>
              <w:jc w:val="both"/>
              <w:rPr>
                <w:ins w:id="40087" w:author="Le Minh Nghia" w:date="2019-10-09T10:54:00Z"/>
                <w:sz w:val="26"/>
                <w:szCs w:val="26"/>
                <w:lang w:val="nl-NL"/>
                <w:rPrChange w:id="40088" w:author="Le Minh Nghia" w:date="2019-10-09T10:56:00Z">
                  <w:rPr>
                    <w:ins w:id="40089" w:author="Le Minh Nghia" w:date="2019-10-09T10:54:00Z"/>
                    <w:lang w:val="nl-NL"/>
                  </w:rPr>
                </w:rPrChange>
              </w:rPr>
            </w:pPr>
            <w:proofErr w:type="spellStart"/>
            <w:ins w:id="40090" w:author="Le Minh Nghia" w:date="2019-10-09T10:54:00Z">
              <w:r w:rsidRPr="00B41112">
                <w:rPr>
                  <w:bCs/>
                  <w:sz w:val="26"/>
                  <w:szCs w:val="26"/>
                  <w:rPrChange w:id="40091" w:author="Le Minh Nghia" w:date="2019-10-09T10:56:00Z">
                    <w:rPr>
                      <w:bCs/>
                    </w:rPr>
                  </w:rPrChange>
                </w:rPr>
                <w:t>Giúp</w:t>
              </w:r>
              <w:proofErr w:type="spellEnd"/>
              <w:r w:rsidRPr="00B41112">
                <w:rPr>
                  <w:bCs/>
                  <w:sz w:val="26"/>
                  <w:szCs w:val="26"/>
                  <w:rPrChange w:id="40092" w:author="Le Minh Nghia" w:date="2019-10-09T10:56:00Z">
                    <w:rPr>
                      <w:bCs/>
                    </w:rPr>
                  </w:rPrChange>
                </w:rPr>
                <w:t xml:space="preserve"> </w:t>
              </w:r>
              <w:proofErr w:type="spellStart"/>
              <w:r w:rsidRPr="00B41112">
                <w:rPr>
                  <w:bCs/>
                  <w:sz w:val="26"/>
                  <w:szCs w:val="26"/>
                  <w:rPrChange w:id="40093" w:author="Le Minh Nghia" w:date="2019-10-09T10:56:00Z">
                    <w:rPr>
                      <w:bCs/>
                    </w:rPr>
                  </w:rPrChange>
                </w:rPr>
                <w:t>quản</w:t>
              </w:r>
              <w:proofErr w:type="spellEnd"/>
              <w:r w:rsidRPr="00B41112">
                <w:rPr>
                  <w:bCs/>
                  <w:sz w:val="26"/>
                  <w:szCs w:val="26"/>
                  <w:rPrChange w:id="40094" w:author="Le Minh Nghia" w:date="2019-10-09T10:56:00Z">
                    <w:rPr>
                      <w:bCs/>
                    </w:rPr>
                  </w:rPrChange>
                </w:rPr>
                <w:t xml:space="preserve"> </w:t>
              </w:r>
              <w:proofErr w:type="spellStart"/>
              <w:r w:rsidRPr="00B41112">
                <w:rPr>
                  <w:bCs/>
                  <w:sz w:val="26"/>
                  <w:szCs w:val="26"/>
                  <w:rPrChange w:id="40095" w:author="Le Minh Nghia" w:date="2019-10-09T10:56:00Z">
                    <w:rPr>
                      <w:bCs/>
                    </w:rPr>
                  </w:rPrChange>
                </w:rPr>
                <w:t>lý</w:t>
              </w:r>
              <w:proofErr w:type="spellEnd"/>
              <w:r w:rsidRPr="00B41112">
                <w:rPr>
                  <w:bCs/>
                  <w:sz w:val="26"/>
                  <w:szCs w:val="26"/>
                  <w:rPrChange w:id="40096" w:author="Le Minh Nghia" w:date="2019-10-09T10:56:00Z">
                    <w:rPr>
                      <w:bCs/>
                    </w:rPr>
                  </w:rPrChange>
                </w:rPr>
                <w:t xml:space="preserve"> </w:t>
              </w:r>
              <w:proofErr w:type="spellStart"/>
              <w:r w:rsidRPr="00B41112">
                <w:rPr>
                  <w:bCs/>
                  <w:sz w:val="26"/>
                  <w:szCs w:val="26"/>
                  <w:rPrChange w:id="40097" w:author="Le Minh Nghia" w:date="2019-10-09T10:56:00Z">
                    <w:rPr>
                      <w:bCs/>
                    </w:rPr>
                  </w:rPrChange>
                </w:rPr>
                <w:t>thông</w:t>
              </w:r>
              <w:proofErr w:type="spellEnd"/>
              <w:r w:rsidRPr="00B41112">
                <w:rPr>
                  <w:bCs/>
                  <w:sz w:val="26"/>
                  <w:szCs w:val="26"/>
                  <w:rPrChange w:id="40098" w:author="Le Minh Nghia" w:date="2019-10-09T10:56:00Z">
                    <w:rPr>
                      <w:bCs/>
                    </w:rPr>
                  </w:rPrChange>
                </w:rPr>
                <w:t xml:space="preserve"> tin </w:t>
              </w:r>
              <w:proofErr w:type="spellStart"/>
              <w:r w:rsidRPr="00B41112">
                <w:rPr>
                  <w:bCs/>
                  <w:sz w:val="26"/>
                  <w:szCs w:val="26"/>
                  <w:rPrChange w:id="40099" w:author="Le Minh Nghia" w:date="2019-10-09T10:56:00Z">
                    <w:rPr>
                      <w:bCs/>
                    </w:rPr>
                  </w:rPrChange>
                </w:rPr>
                <w:t>cựu</w:t>
              </w:r>
              <w:proofErr w:type="spellEnd"/>
              <w:r w:rsidRPr="00B41112">
                <w:rPr>
                  <w:bCs/>
                  <w:sz w:val="26"/>
                  <w:szCs w:val="26"/>
                  <w:rPrChange w:id="40100" w:author="Le Minh Nghia" w:date="2019-10-09T10:56:00Z">
                    <w:rPr>
                      <w:bCs/>
                    </w:rPr>
                  </w:rPrChange>
                </w:rPr>
                <w:t xml:space="preserve"> </w:t>
              </w:r>
              <w:proofErr w:type="spellStart"/>
              <w:r w:rsidRPr="00B41112">
                <w:rPr>
                  <w:bCs/>
                  <w:sz w:val="26"/>
                  <w:szCs w:val="26"/>
                  <w:rPrChange w:id="40101" w:author="Le Minh Nghia" w:date="2019-10-09T10:56:00Z">
                    <w:rPr>
                      <w:bCs/>
                    </w:rPr>
                  </w:rPrChange>
                </w:rPr>
                <w:t>sinh</w:t>
              </w:r>
              <w:proofErr w:type="spellEnd"/>
              <w:r w:rsidRPr="00B41112">
                <w:rPr>
                  <w:bCs/>
                  <w:sz w:val="26"/>
                  <w:szCs w:val="26"/>
                  <w:rPrChange w:id="40102" w:author="Le Minh Nghia" w:date="2019-10-09T10:56:00Z">
                    <w:rPr>
                      <w:bCs/>
                    </w:rPr>
                  </w:rPrChange>
                </w:rPr>
                <w:t xml:space="preserve"> </w:t>
              </w:r>
              <w:proofErr w:type="spellStart"/>
              <w:r w:rsidRPr="00B41112">
                <w:rPr>
                  <w:bCs/>
                  <w:sz w:val="26"/>
                  <w:szCs w:val="26"/>
                  <w:rPrChange w:id="40103" w:author="Le Minh Nghia" w:date="2019-10-09T10:56:00Z">
                    <w:rPr>
                      <w:bCs/>
                    </w:rPr>
                  </w:rPrChange>
                </w:rPr>
                <w:t>viên</w:t>
              </w:r>
              <w:proofErr w:type="spellEnd"/>
              <w:r w:rsidRPr="00B41112">
                <w:rPr>
                  <w:bCs/>
                  <w:sz w:val="26"/>
                  <w:szCs w:val="26"/>
                  <w:rPrChange w:id="40104" w:author="Le Minh Nghia" w:date="2019-10-09T10:56:00Z">
                    <w:rPr>
                      <w:bCs/>
                    </w:rPr>
                  </w:rPrChange>
                </w:rPr>
                <w:t xml:space="preserve"> </w:t>
              </w:r>
              <w:proofErr w:type="spellStart"/>
              <w:r w:rsidRPr="00B41112">
                <w:rPr>
                  <w:bCs/>
                  <w:sz w:val="26"/>
                  <w:szCs w:val="26"/>
                  <w:rPrChange w:id="40105" w:author="Le Minh Nghia" w:date="2019-10-09T10:56:00Z">
                    <w:rPr>
                      <w:bCs/>
                    </w:rPr>
                  </w:rPrChange>
                </w:rPr>
                <w:t>một</w:t>
              </w:r>
              <w:proofErr w:type="spellEnd"/>
              <w:r w:rsidRPr="00B41112">
                <w:rPr>
                  <w:bCs/>
                  <w:sz w:val="26"/>
                  <w:szCs w:val="26"/>
                  <w:rPrChange w:id="40106" w:author="Le Minh Nghia" w:date="2019-10-09T10:56:00Z">
                    <w:rPr>
                      <w:bCs/>
                    </w:rPr>
                  </w:rPrChange>
                </w:rPr>
                <w:t xml:space="preserve"> </w:t>
              </w:r>
              <w:proofErr w:type="spellStart"/>
              <w:r w:rsidRPr="00B41112">
                <w:rPr>
                  <w:bCs/>
                  <w:sz w:val="26"/>
                  <w:szCs w:val="26"/>
                  <w:rPrChange w:id="40107" w:author="Le Minh Nghia" w:date="2019-10-09T10:56:00Z">
                    <w:rPr>
                      <w:bCs/>
                    </w:rPr>
                  </w:rPrChange>
                </w:rPr>
                <w:t>cách</w:t>
              </w:r>
              <w:proofErr w:type="spellEnd"/>
              <w:r w:rsidRPr="00B41112">
                <w:rPr>
                  <w:bCs/>
                  <w:sz w:val="26"/>
                  <w:szCs w:val="26"/>
                  <w:rPrChange w:id="40108" w:author="Le Minh Nghia" w:date="2019-10-09T10:56:00Z">
                    <w:rPr>
                      <w:bCs/>
                    </w:rPr>
                  </w:rPrChange>
                </w:rPr>
                <w:t xml:space="preserve"> </w:t>
              </w:r>
              <w:proofErr w:type="spellStart"/>
              <w:r w:rsidRPr="00B41112">
                <w:rPr>
                  <w:bCs/>
                  <w:sz w:val="26"/>
                  <w:szCs w:val="26"/>
                  <w:rPrChange w:id="40109" w:author="Le Minh Nghia" w:date="2019-10-09T10:56:00Z">
                    <w:rPr>
                      <w:bCs/>
                    </w:rPr>
                  </w:rPrChange>
                </w:rPr>
                <w:t>đầy</w:t>
              </w:r>
              <w:proofErr w:type="spellEnd"/>
              <w:r w:rsidRPr="00B41112">
                <w:rPr>
                  <w:bCs/>
                  <w:sz w:val="26"/>
                  <w:szCs w:val="26"/>
                  <w:rPrChange w:id="40110" w:author="Le Minh Nghia" w:date="2019-10-09T10:56:00Z">
                    <w:rPr>
                      <w:bCs/>
                    </w:rPr>
                  </w:rPrChange>
                </w:rPr>
                <w:t xml:space="preserve"> </w:t>
              </w:r>
              <w:proofErr w:type="spellStart"/>
              <w:r w:rsidRPr="00B41112">
                <w:rPr>
                  <w:bCs/>
                  <w:sz w:val="26"/>
                  <w:szCs w:val="26"/>
                  <w:rPrChange w:id="40111" w:author="Le Minh Nghia" w:date="2019-10-09T10:56:00Z">
                    <w:rPr>
                      <w:bCs/>
                    </w:rPr>
                  </w:rPrChange>
                </w:rPr>
                <w:t>đủ</w:t>
              </w:r>
              <w:proofErr w:type="spellEnd"/>
              <w:r w:rsidRPr="00B41112">
                <w:rPr>
                  <w:bCs/>
                  <w:sz w:val="26"/>
                  <w:szCs w:val="26"/>
                  <w:rPrChange w:id="40112" w:author="Le Minh Nghia" w:date="2019-10-09T10:56:00Z">
                    <w:rPr>
                      <w:bCs/>
                    </w:rPr>
                  </w:rPrChange>
                </w:rPr>
                <w:t xml:space="preserve">, </w:t>
              </w:r>
              <w:proofErr w:type="spellStart"/>
              <w:r w:rsidRPr="00B41112">
                <w:rPr>
                  <w:bCs/>
                  <w:sz w:val="26"/>
                  <w:szCs w:val="26"/>
                  <w:rPrChange w:id="40113" w:author="Le Minh Nghia" w:date="2019-10-09T10:56:00Z">
                    <w:rPr>
                      <w:bCs/>
                    </w:rPr>
                  </w:rPrChange>
                </w:rPr>
                <w:t>thống</w:t>
              </w:r>
              <w:proofErr w:type="spellEnd"/>
              <w:r w:rsidRPr="00B41112">
                <w:rPr>
                  <w:bCs/>
                  <w:sz w:val="26"/>
                  <w:szCs w:val="26"/>
                  <w:rPrChange w:id="40114" w:author="Le Minh Nghia" w:date="2019-10-09T10:56:00Z">
                    <w:rPr>
                      <w:bCs/>
                    </w:rPr>
                  </w:rPrChange>
                </w:rPr>
                <w:t xml:space="preserve"> </w:t>
              </w:r>
              <w:proofErr w:type="spellStart"/>
              <w:r w:rsidRPr="00B41112">
                <w:rPr>
                  <w:bCs/>
                  <w:sz w:val="26"/>
                  <w:szCs w:val="26"/>
                  <w:rPrChange w:id="40115" w:author="Le Minh Nghia" w:date="2019-10-09T10:56:00Z">
                    <w:rPr>
                      <w:bCs/>
                    </w:rPr>
                  </w:rPrChange>
                </w:rPr>
                <w:t>nhất</w:t>
              </w:r>
              <w:proofErr w:type="spellEnd"/>
              <w:r w:rsidRPr="00B41112">
                <w:rPr>
                  <w:bCs/>
                  <w:sz w:val="26"/>
                  <w:szCs w:val="26"/>
                  <w:rPrChange w:id="40116" w:author="Le Minh Nghia" w:date="2019-10-09T10:56:00Z">
                    <w:rPr>
                      <w:bCs/>
                    </w:rPr>
                  </w:rPrChange>
                </w:rPr>
                <w:t xml:space="preserve"> </w:t>
              </w:r>
              <w:proofErr w:type="spellStart"/>
              <w:r w:rsidRPr="00B41112">
                <w:rPr>
                  <w:bCs/>
                  <w:sz w:val="26"/>
                  <w:szCs w:val="26"/>
                  <w:rPrChange w:id="40117" w:author="Le Minh Nghia" w:date="2019-10-09T10:56:00Z">
                    <w:rPr>
                      <w:bCs/>
                    </w:rPr>
                  </w:rPrChange>
                </w:rPr>
                <w:t>và</w:t>
              </w:r>
              <w:proofErr w:type="spellEnd"/>
              <w:r w:rsidRPr="00B41112">
                <w:rPr>
                  <w:bCs/>
                  <w:sz w:val="26"/>
                  <w:szCs w:val="26"/>
                  <w:rPrChange w:id="40118" w:author="Le Minh Nghia" w:date="2019-10-09T10:56:00Z">
                    <w:rPr>
                      <w:bCs/>
                    </w:rPr>
                  </w:rPrChange>
                </w:rPr>
                <w:t xml:space="preserve"> </w:t>
              </w:r>
              <w:proofErr w:type="spellStart"/>
              <w:r w:rsidRPr="00B41112">
                <w:rPr>
                  <w:bCs/>
                  <w:sz w:val="26"/>
                  <w:szCs w:val="26"/>
                  <w:rPrChange w:id="40119" w:author="Le Minh Nghia" w:date="2019-10-09T10:56:00Z">
                    <w:rPr>
                      <w:bCs/>
                    </w:rPr>
                  </w:rPrChange>
                </w:rPr>
                <w:t>chính</w:t>
              </w:r>
              <w:proofErr w:type="spellEnd"/>
              <w:r w:rsidRPr="00B41112">
                <w:rPr>
                  <w:bCs/>
                  <w:sz w:val="26"/>
                  <w:szCs w:val="26"/>
                  <w:rPrChange w:id="40120" w:author="Le Minh Nghia" w:date="2019-10-09T10:56:00Z">
                    <w:rPr>
                      <w:bCs/>
                    </w:rPr>
                  </w:rPrChange>
                </w:rPr>
                <w:t xml:space="preserve"> </w:t>
              </w:r>
              <w:proofErr w:type="spellStart"/>
              <w:r w:rsidRPr="00B41112">
                <w:rPr>
                  <w:bCs/>
                  <w:sz w:val="26"/>
                  <w:szCs w:val="26"/>
                  <w:rPrChange w:id="40121" w:author="Le Minh Nghia" w:date="2019-10-09T10:56:00Z">
                    <w:rPr>
                      <w:bCs/>
                    </w:rPr>
                  </w:rPrChange>
                </w:rPr>
                <w:t>xác</w:t>
              </w:r>
              <w:proofErr w:type="spellEnd"/>
              <w:r w:rsidRPr="00B41112">
                <w:rPr>
                  <w:bCs/>
                  <w:sz w:val="26"/>
                  <w:szCs w:val="26"/>
                  <w:rPrChange w:id="40122" w:author="Le Minh Nghia" w:date="2019-10-09T10:56:00Z">
                    <w:rPr>
                      <w:bCs/>
                    </w:rPr>
                  </w:rPrChange>
                </w:rPr>
                <w:t xml:space="preserve"> </w:t>
              </w:r>
            </w:ins>
          </w:p>
          <w:p w:rsidR="00B41112" w:rsidRPr="00B41112" w:rsidRDefault="00B41112">
            <w:pPr>
              <w:spacing w:before="120" w:line="264" w:lineRule="auto"/>
              <w:jc w:val="both"/>
              <w:rPr>
                <w:ins w:id="40123" w:author="Le Minh Nghia" w:date="2019-10-09T10:54:00Z"/>
                <w:sz w:val="26"/>
                <w:szCs w:val="26"/>
                <w:lang w:val="nl-NL"/>
                <w:rPrChange w:id="40124" w:author="Le Minh Nghia" w:date="2019-10-09T10:56:00Z">
                  <w:rPr>
                    <w:ins w:id="40125" w:author="Le Minh Nghia" w:date="2019-10-09T10:54:00Z"/>
                    <w:lang w:val="nl-NL"/>
                  </w:rPr>
                </w:rPrChange>
              </w:rPr>
            </w:pPr>
            <w:ins w:id="40126" w:author="Le Minh Nghia" w:date="2019-10-09T10:54:00Z">
              <w:r w:rsidRPr="00B41112">
                <w:rPr>
                  <w:bCs/>
                  <w:sz w:val="26"/>
                  <w:szCs w:val="26"/>
                  <w:rPrChange w:id="40127" w:author="Le Minh Nghia" w:date="2019-10-09T10:56:00Z">
                    <w:rPr>
                      <w:bCs/>
                    </w:rPr>
                  </w:rPrChange>
                </w:rPr>
                <w:t xml:space="preserve">18.4. </w:t>
              </w:r>
              <w:r w:rsidRPr="00B41112">
                <w:rPr>
                  <w:sz w:val="26"/>
                  <w:szCs w:val="26"/>
                  <w:lang w:val="nl-NL"/>
                  <w:rPrChange w:id="40128" w:author="Le Minh Nghia" w:date="2019-10-09T10:56:00Z">
                    <w:rPr>
                      <w:lang w:val="nl-NL"/>
                    </w:rPr>
                  </w:rPrChange>
                </w:rPr>
                <w:t>Đối với tổ chức chủ trì và các cơ sở ứng dụng kết quả nghiên cứu</w:t>
              </w:r>
            </w:ins>
          </w:p>
          <w:p w:rsidR="00B41112" w:rsidRPr="00B41112" w:rsidRDefault="00B41112" w:rsidP="00B41112">
            <w:pPr>
              <w:numPr>
                <w:ilvl w:val="0"/>
                <w:numId w:val="57"/>
              </w:numPr>
              <w:spacing w:after="0" w:line="264" w:lineRule="auto"/>
              <w:jc w:val="both"/>
              <w:rPr>
                <w:ins w:id="40129" w:author="Le Minh Nghia" w:date="2019-10-09T10:54:00Z"/>
                <w:bCs/>
                <w:sz w:val="26"/>
                <w:szCs w:val="26"/>
                <w:rPrChange w:id="40130" w:author="Le Minh Nghia" w:date="2019-10-09T10:56:00Z">
                  <w:rPr>
                    <w:ins w:id="40131" w:author="Le Minh Nghia" w:date="2019-10-09T10:54:00Z"/>
                    <w:bCs/>
                  </w:rPr>
                </w:rPrChange>
              </w:rPr>
            </w:pPr>
            <w:ins w:id="40132" w:author="Le Minh Nghia" w:date="2019-10-09T10:54:00Z">
              <w:r w:rsidRPr="00B41112">
                <w:rPr>
                  <w:sz w:val="26"/>
                  <w:szCs w:val="26"/>
                  <w:lang w:val="nl-NL"/>
                  <w:rPrChange w:id="40133" w:author="Le Minh Nghia" w:date="2019-10-09T10:56:00Z">
                    <w:rPr>
                      <w:lang w:val="nl-NL"/>
                    </w:rPr>
                  </w:rPrChange>
                </w:rPr>
                <w:t>Tăng tính tiện lợi của việc quản lý thông tin của cựu sinh viên.</w:t>
              </w:r>
            </w:ins>
          </w:p>
          <w:p w:rsidR="00B41112" w:rsidRPr="00B41112" w:rsidRDefault="00B41112" w:rsidP="00B41112">
            <w:pPr>
              <w:numPr>
                <w:ilvl w:val="0"/>
                <w:numId w:val="57"/>
              </w:numPr>
              <w:spacing w:after="0" w:line="264" w:lineRule="auto"/>
              <w:jc w:val="both"/>
              <w:rPr>
                <w:ins w:id="40134" w:author="Le Minh Nghia" w:date="2019-10-09T10:54:00Z"/>
                <w:bCs/>
                <w:sz w:val="26"/>
                <w:szCs w:val="26"/>
                <w:rPrChange w:id="40135" w:author="Le Minh Nghia" w:date="2019-10-09T10:56:00Z">
                  <w:rPr>
                    <w:ins w:id="40136" w:author="Le Minh Nghia" w:date="2019-10-09T10:54:00Z"/>
                    <w:bCs/>
                  </w:rPr>
                </w:rPrChange>
              </w:rPr>
            </w:pPr>
            <w:proofErr w:type="spellStart"/>
            <w:ins w:id="40137" w:author="Le Minh Nghia" w:date="2019-10-09T10:54:00Z">
              <w:r w:rsidRPr="00B41112">
                <w:rPr>
                  <w:bCs/>
                  <w:sz w:val="26"/>
                  <w:szCs w:val="26"/>
                  <w:rPrChange w:id="40138" w:author="Le Minh Nghia" w:date="2019-10-09T10:56:00Z">
                    <w:rPr>
                      <w:bCs/>
                    </w:rPr>
                  </w:rPrChange>
                </w:rPr>
                <w:t>Hỗ</w:t>
              </w:r>
              <w:proofErr w:type="spellEnd"/>
              <w:r w:rsidRPr="00B41112">
                <w:rPr>
                  <w:bCs/>
                  <w:sz w:val="26"/>
                  <w:szCs w:val="26"/>
                  <w:rPrChange w:id="40139" w:author="Le Minh Nghia" w:date="2019-10-09T10:56:00Z">
                    <w:rPr>
                      <w:bCs/>
                    </w:rPr>
                  </w:rPrChange>
                </w:rPr>
                <w:t xml:space="preserve"> </w:t>
              </w:r>
              <w:proofErr w:type="spellStart"/>
              <w:r w:rsidRPr="00B41112">
                <w:rPr>
                  <w:bCs/>
                  <w:sz w:val="26"/>
                  <w:szCs w:val="26"/>
                  <w:rPrChange w:id="40140" w:author="Le Minh Nghia" w:date="2019-10-09T10:56:00Z">
                    <w:rPr>
                      <w:bCs/>
                    </w:rPr>
                  </w:rPrChange>
                </w:rPr>
                <w:t>trợ</w:t>
              </w:r>
              <w:proofErr w:type="spellEnd"/>
              <w:r w:rsidRPr="00B41112">
                <w:rPr>
                  <w:bCs/>
                  <w:sz w:val="26"/>
                  <w:szCs w:val="26"/>
                  <w:rPrChange w:id="40141" w:author="Le Minh Nghia" w:date="2019-10-09T10:56:00Z">
                    <w:rPr>
                      <w:bCs/>
                    </w:rPr>
                  </w:rPrChange>
                </w:rPr>
                <w:t xml:space="preserve"> </w:t>
              </w:r>
              <w:proofErr w:type="spellStart"/>
              <w:r w:rsidRPr="00B41112">
                <w:rPr>
                  <w:bCs/>
                  <w:sz w:val="26"/>
                  <w:szCs w:val="26"/>
                  <w:rPrChange w:id="40142" w:author="Le Minh Nghia" w:date="2019-10-09T10:56:00Z">
                    <w:rPr>
                      <w:bCs/>
                    </w:rPr>
                  </w:rPrChange>
                </w:rPr>
                <w:t>lưu</w:t>
              </w:r>
              <w:proofErr w:type="spellEnd"/>
              <w:r w:rsidRPr="00B41112">
                <w:rPr>
                  <w:bCs/>
                  <w:sz w:val="26"/>
                  <w:szCs w:val="26"/>
                  <w:rPrChange w:id="40143" w:author="Le Minh Nghia" w:date="2019-10-09T10:56:00Z">
                    <w:rPr>
                      <w:bCs/>
                    </w:rPr>
                  </w:rPrChange>
                </w:rPr>
                <w:t xml:space="preserve"> </w:t>
              </w:r>
              <w:proofErr w:type="spellStart"/>
              <w:r w:rsidRPr="00B41112">
                <w:rPr>
                  <w:bCs/>
                  <w:sz w:val="26"/>
                  <w:szCs w:val="26"/>
                  <w:rPrChange w:id="40144" w:author="Le Minh Nghia" w:date="2019-10-09T10:56:00Z">
                    <w:rPr>
                      <w:bCs/>
                    </w:rPr>
                  </w:rPrChange>
                </w:rPr>
                <w:t>trữ</w:t>
              </w:r>
              <w:proofErr w:type="spellEnd"/>
              <w:r w:rsidRPr="00B41112">
                <w:rPr>
                  <w:bCs/>
                  <w:sz w:val="26"/>
                  <w:szCs w:val="26"/>
                  <w:rPrChange w:id="40145" w:author="Le Minh Nghia" w:date="2019-10-09T10:56:00Z">
                    <w:rPr>
                      <w:bCs/>
                    </w:rPr>
                  </w:rPrChange>
                </w:rPr>
                <w:t xml:space="preserve"> </w:t>
              </w:r>
              <w:proofErr w:type="spellStart"/>
              <w:r w:rsidRPr="00B41112">
                <w:rPr>
                  <w:bCs/>
                  <w:sz w:val="26"/>
                  <w:szCs w:val="26"/>
                  <w:rPrChange w:id="40146" w:author="Le Minh Nghia" w:date="2019-10-09T10:56:00Z">
                    <w:rPr>
                      <w:bCs/>
                    </w:rPr>
                  </w:rPrChange>
                </w:rPr>
                <w:t>lâu</w:t>
              </w:r>
              <w:proofErr w:type="spellEnd"/>
              <w:r w:rsidRPr="00B41112">
                <w:rPr>
                  <w:bCs/>
                  <w:sz w:val="26"/>
                  <w:szCs w:val="26"/>
                  <w:rPrChange w:id="40147" w:author="Le Minh Nghia" w:date="2019-10-09T10:56:00Z">
                    <w:rPr>
                      <w:bCs/>
                    </w:rPr>
                  </w:rPrChange>
                </w:rPr>
                <w:t xml:space="preserve"> </w:t>
              </w:r>
              <w:proofErr w:type="spellStart"/>
              <w:r w:rsidRPr="00B41112">
                <w:rPr>
                  <w:bCs/>
                  <w:sz w:val="26"/>
                  <w:szCs w:val="26"/>
                  <w:rPrChange w:id="40148" w:author="Le Minh Nghia" w:date="2019-10-09T10:56:00Z">
                    <w:rPr>
                      <w:bCs/>
                    </w:rPr>
                  </w:rPrChange>
                </w:rPr>
                <w:t>dài</w:t>
              </w:r>
              <w:proofErr w:type="spellEnd"/>
              <w:r w:rsidRPr="00B41112">
                <w:rPr>
                  <w:bCs/>
                  <w:sz w:val="26"/>
                  <w:szCs w:val="26"/>
                  <w:rPrChange w:id="40149" w:author="Le Minh Nghia" w:date="2019-10-09T10:56:00Z">
                    <w:rPr>
                      <w:bCs/>
                    </w:rPr>
                  </w:rPrChange>
                </w:rPr>
                <w:t xml:space="preserve">, </w:t>
              </w:r>
              <w:proofErr w:type="spellStart"/>
              <w:r w:rsidRPr="00B41112">
                <w:rPr>
                  <w:bCs/>
                  <w:sz w:val="26"/>
                  <w:szCs w:val="26"/>
                  <w:rPrChange w:id="40150" w:author="Le Minh Nghia" w:date="2019-10-09T10:56:00Z">
                    <w:rPr>
                      <w:bCs/>
                    </w:rPr>
                  </w:rPrChange>
                </w:rPr>
                <w:t>tránh</w:t>
              </w:r>
              <w:proofErr w:type="spellEnd"/>
              <w:r w:rsidRPr="00B41112">
                <w:rPr>
                  <w:bCs/>
                  <w:sz w:val="26"/>
                  <w:szCs w:val="26"/>
                  <w:rPrChange w:id="40151" w:author="Le Minh Nghia" w:date="2019-10-09T10:56:00Z">
                    <w:rPr>
                      <w:bCs/>
                    </w:rPr>
                  </w:rPrChange>
                </w:rPr>
                <w:t xml:space="preserve"> </w:t>
              </w:r>
              <w:proofErr w:type="spellStart"/>
              <w:r w:rsidRPr="00B41112">
                <w:rPr>
                  <w:bCs/>
                  <w:sz w:val="26"/>
                  <w:szCs w:val="26"/>
                  <w:rPrChange w:id="40152" w:author="Le Minh Nghia" w:date="2019-10-09T10:56:00Z">
                    <w:rPr>
                      <w:bCs/>
                    </w:rPr>
                  </w:rPrChange>
                </w:rPr>
                <w:t>mất</w:t>
              </w:r>
              <w:proofErr w:type="spellEnd"/>
              <w:r w:rsidRPr="00B41112">
                <w:rPr>
                  <w:bCs/>
                  <w:sz w:val="26"/>
                  <w:szCs w:val="26"/>
                  <w:rPrChange w:id="40153" w:author="Le Minh Nghia" w:date="2019-10-09T10:56:00Z">
                    <w:rPr>
                      <w:bCs/>
                    </w:rPr>
                  </w:rPrChange>
                </w:rPr>
                <w:t xml:space="preserve"> </w:t>
              </w:r>
              <w:proofErr w:type="spellStart"/>
              <w:r w:rsidRPr="00B41112">
                <w:rPr>
                  <w:bCs/>
                  <w:sz w:val="26"/>
                  <w:szCs w:val="26"/>
                  <w:rPrChange w:id="40154" w:author="Le Minh Nghia" w:date="2019-10-09T10:56:00Z">
                    <w:rPr>
                      <w:bCs/>
                    </w:rPr>
                  </w:rPrChange>
                </w:rPr>
                <w:t>mát</w:t>
              </w:r>
              <w:proofErr w:type="spellEnd"/>
              <w:r w:rsidRPr="00B41112">
                <w:rPr>
                  <w:bCs/>
                  <w:sz w:val="26"/>
                  <w:szCs w:val="26"/>
                  <w:rPrChange w:id="40155" w:author="Le Minh Nghia" w:date="2019-10-09T10:56:00Z">
                    <w:rPr>
                      <w:bCs/>
                    </w:rPr>
                  </w:rPrChange>
                </w:rPr>
                <w:t xml:space="preserve"> </w:t>
              </w:r>
              <w:proofErr w:type="spellStart"/>
              <w:r w:rsidRPr="00B41112">
                <w:rPr>
                  <w:bCs/>
                  <w:sz w:val="26"/>
                  <w:szCs w:val="26"/>
                  <w:rPrChange w:id="40156" w:author="Le Minh Nghia" w:date="2019-10-09T10:56:00Z">
                    <w:rPr>
                      <w:bCs/>
                    </w:rPr>
                  </w:rPrChange>
                </w:rPr>
                <w:t>sai</w:t>
              </w:r>
              <w:proofErr w:type="spellEnd"/>
              <w:r w:rsidRPr="00B41112">
                <w:rPr>
                  <w:bCs/>
                  <w:sz w:val="26"/>
                  <w:szCs w:val="26"/>
                  <w:rPrChange w:id="40157" w:author="Le Minh Nghia" w:date="2019-10-09T10:56:00Z">
                    <w:rPr>
                      <w:bCs/>
                    </w:rPr>
                  </w:rPrChange>
                </w:rPr>
                <w:t xml:space="preserve"> </w:t>
              </w:r>
              <w:proofErr w:type="spellStart"/>
              <w:r w:rsidRPr="00B41112">
                <w:rPr>
                  <w:bCs/>
                  <w:sz w:val="26"/>
                  <w:szCs w:val="26"/>
                  <w:rPrChange w:id="40158" w:author="Le Minh Nghia" w:date="2019-10-09T10:56:00Z">
                    <w:rPr>
                      <w:bCs/>
                    </w:rPr>
                  </w:rPrChange>
                </w:rPr>
                <w:t>lệnh</w:t>
              </w:r>
              <w:proofErr w:type="spellEnd"/>
              <w:r w:rsidRPr="00B41112">
                <w:rPr>
                  <w:bCs/>
                  <w:sz w:val="26"/>
                  <w:szCs w:val="26"/>
                  <w:rPrChange w:id="40159" w:author="Le Minh Nghia" w:date="2019-10-09T10:56:00Z">
                    <w:rPr>
                      <w:bCs/>
                    </w:rPr>
                  </w:rPrChange>
                </w:rPr>
                <w:t xml:space="preserve">, </w:t>
              </w:r>
              <w:proofErr w:type="spellStart"/>
              <w:r w:rsidRPr="00B41112">
                <w:rPr>
                  <w:bCs/>
                  <w:sz w:val="26"/>
                  <w:szCs w:val="26"/>
                  <w:rPrChange w:id="40160" w:author="Le Minh Nghia" w:date="2019-10-09T10:56:00Z">
                    <w:rPr>
                      <w:bCs/>
                    </w:rPr>
                  </w:rPrChange>
                </w:rPr>
                <w:t>hư</w:t>
              </w:r>
              <w:proofErr w:type="spellEnd"/>
              <w:r w:rsidRPr="00B41112">
                <w:rPr>
                  <w:bCs/>
                  <w:sz w:val="26"/>
                  <w:szCs w:val="26"/>
                  <w:rPrChange w:id="40161" w:author="Le Minh Nghia" w:date="2019-10-09T10:56:00Z">
                    <w:rPr>
                      <w:bCs/>
                    </w:rPr>
                  </w:rPrChange>
                </w:rPr>
                <w:t xml:space="preserve"> </w:t>
              </w:r>
              <w:proofErr w:type="spellStart"/>
              <w:r w:rsidRPr="00B41112">
                <w:rPr>
                  <w:bCs/>
                  <w:sz w:val="26"/>
                  <w:szCs w:val="26"/>
                  <w:rPrChange w:id="40162" w:author="Le Minh Nghia" w:date="2019-10-09T10:56:00Z">
                    <w:rPr>
                      <w:bCs/>
                    </w:rPr>
                  </w:rPrChange>
                </w:rPr>
                <w:t>hỏng</w:t>
              </w:r>
              <w:proofErr w:type="spellEnd"/>
              <w:r w:rsidRPr="00B41112">
                <w:rPr>
                  <w:bCs/>
                  <w:sz w:val="26"/>
                  <w:szCs w:val="26"/>
                  <w:rPrChange w:id="40163" w:author="Le Minh Nghia" w:date="2019-10-09T10:56:00Z">
                    <w:rPr>
                      <w:bCs/>
                    </w:rPr>
                  </w:rPrChange>
                </w:rPr>
                <w:t xml:space="preserve"> </w:t>
              </w:r>
              <w:proofErr w:type="spellStart"/>
              <w:r w:rsidRPr="00B41112">
                <w:rPr>
                  <w:bCs/>
                  <w:sz w:val="26"/>
                  <w:szCs w:val="26"/>
                  <w:rPrChange w:id="40164" w:author="Le Minh Nghia" w:date="2019-10-09T10:56:00Z">
                    <w:rPr>
                      <w:bCs/>
                    </w:rPr>
                  </w:rPrChange>
                </w:rPr>
                <w:t>tài</w:t>
              </w:r>
              <w:proofErr w:type="spellEnd"/>
              <w:r w:rsidRPr="00B41112">
                <w:rPr>
                  <w:bCs/>
                  <w:sz w:val="26"/>
                  <w:szCs w:val="26"/>
                  <w:rPrChange w:id="40165" w:author="Le Minh Nghia" w:date="2019-10-09T10:56:00Z">
                    <w:rPr>
                      <w:bCs/>
                    </w:rPr>
                  </w:rPrChange>
                </w:rPr>
                <w:t xml:space="preserve"> </w:t>
              </w:r>
              <w:proofErr w:type="spellStart"/>
              <w:r w:rsidRPr="00B41112">
                <w:rPr>
                  <w:bCs/>
                  <w:sz w:val="26"/>
                  <w:szCs w:val="26"/>
                  <w:rPrChange w:id="40166" w:author="Le Minh Nghia" w:date="2019-10-09T10:56:00Z">
                    <w:rPr>
                      <w:bCs/>
                    </w:rPr>
                  </w:rPrChange>
                </w:rPr>
                <w:t>liệu</w:t>
              </w:r>
              <w:proofErr w:type="spellEnd"/>
              <w:r w:rsidRPr="00B41112">
                <w:rPr>
                  <w:bCs/>
                  <w:sz w:val="26"/>
                  <w:szCs w:val="26"/>
                  <w:rPrChange w:id="40167" w:author="Le Minh Nghia" w:date="2019-10-09T10:56:00Z">
                    <w:rPr>
                      <w:bCs/>
                    </w:rPr>
                  </w:rPrChange>
                </w:rPr>
                <w:t>.</w:t>
              </w:r>
            </w:ins>
          </w:p>
          <w:p w:rsidR="00B41112" w:rsidRPr="00B41112" w:rsidRDefault="00B41112" w:rsidP="00B41112">
            <w:pPr>
              <w:numPr>
                <w:ilvl w:val="0"/>
                <w:numId w:val="57"/>
              </w:numPr>
              <w:spacing w:after="0" w:line="264" w:lineRule="auto"/>
              <w:jc w:val="both"/>
              <w:rPr>
                <w:ins w:id="40168" w:author="Le Minh Nghia" w:date="2019-10-09T10:54:00Z"/>
                <w:bCs/>
                <w:sz w:val="26"/>
                <w:szCs w:val="26"/>
                <w:rPrChange w:id="40169" w:author="Le Minh Nghia" w:date="2019-10-09T10:56:00Z">
                  <w:rPr>
                    <w:ins w:id="40170" w:author="Le Minh Nghia" w:date="2019-10-09T10:54:00Z"/>
                    <w:bCs/>
                  </w:rPr>
                </w:rPrChange>
              </w:rPr>
            </w:pPr>
            <w:proofErr w:type="spellStart"/>
            <w:ins w:id="40171" w:author="Le Minh Nghia" w:date="2019-10-09T10:54:00Z">
              <w:r w:rsidRPr="00B41112">
                <w:rPr>
                  <w:bCs/>
                  <w:sz w:val="26"/>
                  <w:szCs w:val="26"/>
                  <w:rPrChange w:id="40172" w:author="Le Minh Nghia" w:date="2019-10-09T10:56:00Z">
                    <w:rPr>
                      <w:bCs/>
                    </w:rPr>
                  </w:rPrChange>
                </w:rPr>
                <w:t>Tạo</w:t>
              </w:r>
              <w:proofErr w:type="spellEnd"/>
              <w:r w:rsidRPr="00B41112">
                <w:rPr>
                  <w:bCs/>
                  <w:sz w:val="26"/>
                  <w:szCs w:val="26"/>
                  <w:rPrChange w:id="40173" w:author="Le Minh Nghia" w:date="2019-10-09T10:56:00Z">
                    <w:rPr>
                      <w:bCs/>
                    </w:rPr>
                  </w:rPrChange>
                </w:rPr>
                <w:t xml:space="preserve"> </w:t>
              </w:r>
              <w:proofErr w:type="spellStart"/>
              <w:r w:rsidRPr="00B41112">
                <w:rPr>
                  <w:bCs/>
                  <w:sz w:val="26"/>
                  <w:szCs w:val="26"/>
                  <w:rPrChange w:id="40174" w:author="Le Minh Nghia" w:date="2019-10-09T10:56:00Z">
                    <w:rPr>
                      <w:bCs/>
                    </w:rPr>
                  </w:rPrChange>
                </w:rPr>
                <w:t>sự</w:t>
              </w:r>
              <w:proofErr w:type="spellEnd"/>
              <w:r w:rsidRPr="00B41112">
                <w:rPr>
                  <w:bCs/>
                  <w:sz w:val="26"/>
                  <w:szCs w:val="26"/>
                  <w:rPrChange w:id="40175" w:author="Le Minh Nghia" w:date="2019-10-09T10:56:00Z">
                    <w:rPr>
                      <w:bCs/>
                    </w:rPr>
                  </w:rPrChange>
                </w:rPr>
                <w:t xml:space="preserve"> </w:t>
              </w:r>
              <w:proofErr w:type="spellStart"/>
              <w:r w:rsidRPr="00B41112">
                <w:rPr>
                  <w:bCs/>
                  <w:sz w:val="26"/>
                  <w:szCs w:val="26"/>
                  <w:rPrChange w:id="40176" w:author="Le Minh Nghia" w:date="2019-10-09T10:56:00Z">
                    <w:rPr>
                      <w:bCs/>
                    </w:rPr>
                  </w:rPrChange>
                </w:rPr>
                <w:t>thống</w:t>
              </w:r>
              <w:proofErr w:type="spellEnd"/>
              <w:r w:rsidRPr="00B41112">
                <w:rPr>
                  <w:bCs/>
                  <w:sz w:val="26"/>
                  <w:szCs w:val="26"/>
                  <w:rPrChange w:id="40177" w:author="Le Minh Nghia" w:date="2019-10-09T10:56:00Z">
                    <w:rPr>
                      <w:bCs/>
                    </w:rPr>
                  </w:rPrChange>
                </w:rPr>
                <w:t xml:space="preserve"> </w:t>
              </w:r>
              <w:proofErr w:type="spellStart"/>
              <w:r w:rsidRPr="00B41112">
                <w:rPr>
                  <w:bCs/>
                  <w:sz w:val="26"/>
                  <w:szCs w:val="26"/>
                  <w:rPrChange w:id="40178" w:author="Le Minh Nghia" w:date="2019-10-09T10:56:00Z">
                    <w:rPr>
                      <w:bCs/>
                    </w:rPr>
                  </w:rPrChange>
                </w:rPr>
                <w:t>nhất</w:t>
              </w:r>
              <w:proofErr w:type="spellEnd"/>
              <w:r w:rsidRPr="00B41112">
                <w:rPr>
                  <w:bCs/>
                  <w:sz w:val="26"/>
                  <w:szCs w:val="26"/>
                  <w:rPrChange w:id="40179" w:author="Le Minh Nghia" w:date="2019-10-09T10:56:00Z">
                    <w:rPr>
                      <w:bCs/>
                    </w:rPr>
                  </w:rPrChange>
                </w:rPr>
                <w:t xml:space="preserve"> </w:t>
              </w:r>
              <w:proofErr w:type="spellStart"/>
              <w:r w:rsidRPr="00B41112">
                <w:rPr>
                  <w:bCs/>
                  <w:sz w:val="26"/>
                  <w:szCs w:val="26"/>
                  <w:rPrChange w:id="40180" w:author="Le Minh Nghia" w:date="2019-10-09T10:56:00Z">
                    <w:rPr>
                      <w:bCs/>
                    </w:rPr>
                  </w:rPrChange>
                </w:rPr>
                <w:t>trong</w:t>
              </w:r>
              <w:proofErr w:type="spellEnd"/>
              <w:r w:rsidRPr="00B41112">
                <w:rPr>
                  <w:bCs/>
                  <w:sz w:val="26"/>
                  <w:szCs w:val="26"/>
                  <w:rPrChange w:id="40181" w:author="Le Minh Nghia" w:date="2019-10-09T10:56:00Z">
                    <w:rPr>
                      <w:bCs/>
                    </w:rPr>
                  </w:rPrChange>
                </w:rPr>
                <w:t xml:space="preserve"> </w:t>
              </w:r>
              <w:proofErr w:type="spellStart"/>
              <w:r w:rsidRPr="00B41112">
                <w:rPr>
                  <w:bCs/>
                  <w:sz w:val="26"/>
                  <w:szCs w:val="26"/>
                  <w:rPrChange w:id="40182" w:author="Le Minh Nghia" w:date="2019-10-09T10:56:00Z">
                    <w:rPr>
                      <w:bCs/>
                    </w:rPr>
                  </w:rPrChange>
                </w:rPr>
                <w:t>việc</w:t>
              </w:r>
              <w:proofErr w:type="spellEnd"/>
              <w:r w:rsidRPr="00B41112">
                <w:rPr>
                  <w:bCs/>
                  <w:sz w:val="26"/>
                  <w:szCs w:val="26"/>
                  <w:rPrChange w:id="40183" w:author="Le Minh Nghia" w:date="2019-10-09T10:56:00Z">
                    <w:rPr>
                      <w:bCs/>
                    </w:rPr>
                  </w:rPrChange>
                </w:rPr>
                <w:t xml:space="preserve"> </w:t>
              </w:r>
              <w:proofErr w:type="spellStart"/>
              <w:r w:rsidRPr="00B41112">
                <w:rPr>
                  <w:bCs/>
                  <w:sz w:val="26"/>
                  <w:szCs w:val="26"/>
                  <w:rPrChange w:id="40184" w:author="Le Minh Nghia" w:date="2019-10-09T10:56:00Z">
                    <w:rPr>
                      <w:bCs/>
                    </w:rPr>
                  </w:rPrChange>
                </w:rPr>
                <w:t>quản</w:t>
              </w:r>
              <w:proofErr w:type="spellEnd"/>
              <w:r w:rsidRPr="00B41112">
                <w:rPr>
                  <w:bCs/>
                  <w:sz w:val="26"/>
                  <w:szCs w:val="26"/>
                  <w:rPrChange w:id="40185" w:author="Le Minh Nghia" w:date="2019-10-09T10:56:00Z">
                    <w:rPr>
                      <w:bCs/>
                    </w:rPr>
                  </w:rPrChange>
                </w:rPr>
                <w:t xml:space="preserve"> </w:t>
              </w:r>
              <w:proofErr w:type="spellStart"/>
              <w:r w:rsidRPr="00B41112">
                <w:rPr>
                  <w:bCs/>
                  <w:sz w:val="26"/>
                  <w:szCs w:val="26"/>
                  <w:rPrChange w:id="40186" w:author="Le Minh Nghia" w:date="2019-10-09T10:56:00Z">
                    <w:rPr>
                      <w:bCs/>
                    </w:rPr>
                  </w:rPrChange>
                </w:rPr>
                <w:t>lý</w:t>
              </w:r>
              <w:proofErr w:type="spellEnd"/>
              <w:r w:rsidRPr="00B41112">
                <w:rPr>
                  <w:bCs/>
                  <w:sz w:val="26"/>
                  <w:szCs w:val="26"/>
                  <w:rPrChange w:id="40187" w:author="Le Minh Nghia" w:date="2019-10-09T10:56:00Z">
                    <w:rPr>
                      <w:bCs/>
                    </w:rPr>
                  </w:rPrChange>
                </w:rPr>
                <w:t xml:space="preserve"> </w:t>
              </w:r>
              <w:proofErr w:type="spellStart"/>
              <w:r w:rsidRPr="00B41112">
                <w:rPr>
                  <w:bCs/>
                  <w:sz w:val="26"/>
                  <w:szCs w:val="26"/>
                  <w:rPrChange w:id="40188" w:author="Le Minh Nghia" w:date="2019-10-09T10:56:00Z">
                    <w:rPr>
                      <w:bCs/>
                    </w:rPr>
                  </w:rPrChange>
                </w:rPr>
                <w:t>thông</w:t>
              </w:r>
              <w:proofErr w:type="spellEnd"/>
              <w:r w:rsidRPr="00B41112">
                <w:rPr>
                  <w:bCs/>
                  <w:sz w:val="26"/>
                  <w:szCs w:val="26"/>
                  <w:rPrChange w:id="40189" w:author="Le Minh Nghia" w:date="2019-10-09T10:56:00Z">
                    <w:rPr>
                      <w:bCs/>
                    </w:rPr>
                  </w:rPrChange>
                </w:rPr>
                <w:t xml:space="preserve"> tin </w:t>
              </w:r>
              <w:proofErr w:type="spellStart"/>
              <w:r w:rsidRPr="00B41112">
                <w:rPr>
                  <w:bCs/>
                  <w:sz w:val="26"/>
                  <w:szCs w:val="26"/>
                  <w:rPrChange w:id="40190" w:author="Le Minh Nghia" w:date="2019-10-09T10:56:00Z">
                    <w:rPr>
                      <w:bCs/>
                    </w:rPr>
                  </w:rPrChange>
                </w:rPr>
                <w:t>giữa</w:t>
              </w:r>
              <w:proofErr w:type="spellEnd"/>
              <w:r w:rsidRPr="00B41112">
                <w:rPr>
                  <w:bCs/>
                  <w:sz w:val="26"/>
                  <w:szCs w:val="26"/>
                  <w:rPrChange w:id="40191" w:author="Le Minh Nghia" w:date="2019-10-09T10:56:00Z">
                    <w:rPr>
                      <w:bCs/>
                    </w:rPr>
                  </w:rPrChange>
                </w:rPr>
                <w:t xml:space="preserve"> </w:t>
              </w:r>
              <w:proofErr w:type="spellStart"/>
              <w:r w:rsidRPr="00B41112">
                <w:rPr>
                  <w:bCs/>
                  <w:sz w:val="26"/>
                  <w:szCs w:val="26"/>
                  <w:rPrChange w:id="40192" w:author="Le Minh Nghia" w:date="2019-10-09T10:56:00Z">
                    <w:rPr>
                      <w:bCs/>
                    </w:rPr>
                  </w:rPrChange>
                </w:rPr>
                <w:t>các</w:t>
              </w:r>
              <w:proofErr w:type="spellEnd"/>
              <w:r w:rsidRPr="00B41112">
                <w:rPr>
                  <w:bCs/>
                  <w:sz w:val="26"/>
                  <w:szCs w:val="26"/>
                  <w:rPrChange w:id="40193" w:author="Le Minh Nghia" w:date="2019-10-09T10:56:00Z">
                    <w:rPr>
                      <w:bCs/>
                    </w:rPr>
                  </w:rPrChange>
                </w:rPr>
                <w:t xml:space="preserve"> khoa </w:t>
              </w:r>
              <w:proofErr w:type="spellStart"/>
              <w:r w:rsidRPr="00B41112">
                <w:rPr>
                  <w:bCs/>
                  <w:sz w:val="26"/>
                  <w:szCs w:val="26"/>
                  <w:rPrChange w:id="40194" w:author="Le Minh Nghia" w:date="2019-10-09T10:56:00Z">
                    <w:rPr>
                      <w:bCs/>
                    </w:rPr>
                  </w:rPrChange>
                </w:rPr>
                <w:t>viện</w:t>
              </w:r>
              <w:proofErr w:type="spellEnd"/>
              <w:r w:rsidRPr="00B41112">
                <w:rPr>
                  <w:bCs/>
                  <w:sz w:val="26"/>
                  <w:szCs w:val="26"/>
                  <w:rPrChange w:id="40195" w:author="Le Minh Nghia" w:date="2019-10-09T10:56:00Z">
                    <w:rPr>
                      <w:bCs/>
                    </w:rPr>
                  </w:rPrChange>
                </w:rPr>
                <w:t xml:space="preserve">, </w:t>
              </w:r>
              <w:proofErr w:type="spellStart"/>
              <w:r w:rsidRPr="00B41112">
                <w:rPr>
                  <w:bCs/>
                  <w:sz w:val="26"/>
                  <w:szCs w:val="26"/>
                  <w:rPrChange w:id="40196" w:author="Le Minh Nghia" w:date="2019-10-09T10:56:00Z">
                    <w:rPr>
                      <w:bCs/>
                    </w:rPr>
                  </w:rPrChange>
                </w:rPr>
                <w:t>đơn</w:t>
              </w:r>
              <w:proofErr w:type="spellEnd"/>
              <w:r w:rsidRPr="00B41112">
                <w:rPr>
                  <w:bCs/>
                  <w:sz w:val="26"/>
                  <w:szCs w:val="26"/>
                  <w:rPrChange w:id="40197" w:author="Le Minh Nghia" w:date="2019-10-09T10:56:00Z">
                    <w:rPr>
                      <w:bCs/>
                    </w:rPr>
                  </w:rPrChange>
                </w:rPr>
                <w:t xml:space="preserve"> </w:t>
              </w:r>
              <w:proofErr w:type="spellStart"/>
              <w:r w:rsidRPr="00B41112">
                <w:rPr>
                  <w:bCs/>
                  <w:sz w:val="26"/>
                  <w:szCs w:val="26"/>
                  <w:rPrChange w:id="40198" w:author="Le Minh Nghia" w:date="2019-10-09T10:56:00Z">
                    <w:rPr>
                      <w:bCs/>
                    </w:rPr>
                  </w:rPrChange>
                </w:rPr>
                <w:t>vị</w:t>
              </w:r>
              <w:proofErr w:type="spellEnd"/>
              <w:r w:rsidRPr="00B41112">
                <w:rPr>
                  <w:bCs/>
                  <w:sz w:val="26"/>
                  <w:szCs w:val="26"/>
                  <w:rPrChange w:id="40199" w:author="Le Minh Nghia" w:date="2019-10-09T10:56:00Z">
                    <w:rPr>
                      <w:bCs/>
                    </w:rPr>
                  </w:rPrChange>
                </w:rPr>
                <w:t xml:space="preserve"> </w:t>
              </w:r>
              <w:proofErr w:type="spellStart"/>
              <w:r w:rsidRPr="00B41112">
                <w:rPr>
                  <w:bCs/>
                  <w:sz w:val="26"/>
                  <w:szCs w:val="26"/>
                  <w:rPrChange w:id="40200" w:author="Le Minh Nghia" w:date="2019-10-09T10:56:00Z">
                    <w:rPr>
                      <w:bCs/>
                    </w:rPr>
                  </w:rPrChange>
                </w:rPr>
                <w:t>trong</w:t>
              </w:r>
              <w:proofErr w:type="spellEnd"/>
              <w:r w:rsidRPr="00B41112">
                <w:rPr>
                  <w:bCs/>
                  <w:sz w:val="26"/>
                  <w:szCs w:val="26"/>
                  <w:rPrChange w:id="40201" w:author="Le Minh Nghia" w:date="2019-10-09T10:56:00Z">
                    <w:rPr>
                      <w:bCs/>
                    </w:rPr>
                  </w:rPrChange>
                </w:rPr>
                <w:t xml:space="preserve"> </w:t>
              </w:r>
              <w:proofErr w:type="spellStart"/>
              <w:r w:rsidRPr="00B41112">
                <w:rPr>
                  <w:bCs/>
                  <w:sz w:val="26"/>
                  <w:szCs w:val="26"/>
                  <w:rPrChange w:id="40202" w:author="Le Minh Nghia" w:date="2019-10-09T10:56:00Z">
                    <w:rPr>
                      <w:bCs/>
                    </w:rPr>
                  </w:rPrChange>
                </w:rPr>
                <w:t>nhà</w:t>
              </w:r>
              <w:proofErr w:type="spellEnd"/>
              <w:r w:rsidRPr="00B41112">
                <w:rPr>
                  <w:bCs/>
                  <w:sz w:val="26"/>
                  <w:szCs w:val="26"/>
                  <w:rPrChange w:id="40203" w:author="Le Minh Nghia" w:date="2019-10-09T10:56:00Z">
                    <w:rPr>
                      <w:bCs/>
                    </w:rPr>
                  </w:rPrChange>
                </w:rPr>
                <w:t xml:space="preserve"> </w:t>
              </w:r>
              <w:proofErr w:type="spellStart"/>
              <w:r w:rsidRPr="00B41112">
                <w:rPr>
                  <w:bCs/>
                  <w:sz w:val="26"/>
                  <w:szCs w:val="26"/>
                  <w:rPrChange w:id="40204" w:author="Le Minh Nghia" w:date="2019-10-09T10:56:00Z">
                    <w:rPr>
                      <w:bCs/>
                    </w:rPr>
                  </w:rPrChange>
                </w:rPr>
                <w:t>trường</w:t>
              </w:r>
              <w:proofErr w:type="spellEnd"/>
              <w:r w:rsidRPr="00B41112">
                <w:rPr>
                  <w:bCs/>
                  <w:sz w:val="26"/>
                  <w:szCs w:val="26"/>
                  <w:rPrChange w:id="40205" w:author="Le Minh Nghia" w:date="2019-10-09T10:56:00Z">
                    <w:rPr>
                      <w:bCs/>
                    </w:rPr>
                  </w:rPrChange>
                </w:rPr>
                <w:t>.</w:t>
              </w:r>
            </w:ins>
          </w:p>
        </w:tc>
      </w:tr>
    </w:tbl>
    <w:p w:rsidR="00B41112" w:rsidRPr="00B41112" w:rsidRDefault="00B41112" w:rsidP="00B41112">
      <w:pPr>
        <w:rPr>
          <w:ins w:id="40206" w:author="Le Minh Nghia" w:date="2019-10-09T10:54:00Z"/>
          <w:sz w:val="26"/>
          <w:szCs w:val="26"/>
          <w:rPrChange w:id="40207" w:author="Le Minh Nghia" w:date="2019-10-09T10:56:00Z">
            <w:rPr>
              <w:ins w:id="40208" w:author="Le Minh Nghia" w:date="2019-10-09T10:54:00Z"/>
            </w:rPr>
          </w:rPrChange>
        </w:rPr>
      </w:pPr>
    </w:p>
    <w:tbl>
      <w:tblPr>
        <w:tblW w:w="10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1"/>
        <w:gridCol w:w="4165"/>
        <w:gridCol w:w="1350"/>
        <w:gridCol w:w="2789"/>
        <w:gridCol w:w="1620"/>
      </w:tblGrid>
      <w:tr w:rsidR="00B41112" w:rsidRPr="00B41112" w:rsidTr="00B41112">
        <w:trPr>
          <w:trHeight w:val="2117"/>
          <w:ins w:id="40209" w:author="Le Minh Nghia" w:date="2019-10-09T10:54:00Z"/>
        </w:trPr>
        <w:tc>
          <w:tcPr>
            <w:tcW w:w="10458" w:type="dxa"/>
            <w:gridSpan w:val="5"/>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120" w:line="264" w:lineRule="auto"/>
              <w:jc w:val="both"/>
              <w:outlineLvl w:val="0"/>
              <w:rPr>
                <w:ins w:id="40210" w:author="Le Minh Nghia" w:date="2019-10-09T10:54:00Z"/>
                <w:b/>
                <w:bCs/>
                <w:sz w:val="26"/>
                <w:szCs w:val="26"/>
                <w:rPrChange w:id="40211" w:author="Le Minh Nghia" w:date="2019-10-09T10:56:00Z">
                  <w:rPr>
                    <w:ins w:id="40212" w:author="Le Minh Nghia" w:date="2019-10-09T10:54:00Z"/>
                    <w:b/>
                    <w:bCs/>
                  </w:rPr>
                </w:rPrChange>
              </w:rPr>
            </w:pPr>
            <w:ins w:id="40213" w:author="Le Minh Nghia" w:date="2019-10-09T10:54:00Z">
              <w:r w:rsidRPr="00B41112">
                <w:rPr>
                  <w:b/>
                  <w:bCs/>
                  <w:sz w:val="26"/>
                  <w:szCs w:val="26"/>
                  <w:rPrChange w:id="40214" w:author="Le Minh Nghia" w:date="2019-10-09T10:56:00Z">
                    <w:rPr>
                      <w:b/>
                      <w:bCs/>
                    </w:rPr>
                  </w:rPrChange>
                </w:rPr>
                <w:lastRenderedPageBreak/>
                <w:t xml:space="preserve">19. KINH PHÍ THỰC HIỆN ĐỀ TÀI VÀ NGUỒN KINH PHÍ </w:t>
              </w:r>
            </w:ins>
          </w:p>
          <w:p w:rsidR="00B41112" w:rsidRPr="00B41112" w:rsidRDefault="00B41112">
            <w:pPr>
              <w:spacing w:before="120" w:line="264" w:lineRule="auto"/>
              <w:jc w:val="both"/>
              <w:rPr>
                <w:ins w:id="40215" w:author="Le Minh Nghia" w:date="2019-10-09T10:54:00Z"/>
                <w:b/>
                <w:bCs/>
                <w:sz w:val="26"/>
                <w:szCs w:val="26"/>
                <w:rPrChange w:id="40216" w:author="Le Minh Nghia" w:date="2019-10-09T10:56:00Z">
                  <w:rPr>
                    <w:ins w:id="40217" w:author="Le Minh Nghia" w:date="2019-10-09T10:54:00Z"/>
                    <w:b/>
                    <w:bCs/>
                  </w:rPr>
                </w:rPrChange>
              </w:rPr>
            </w:pPr>
            <w:proofErr w:type="spellStart"/>
            <w:ins w:id="40218" w:author="Le Minh Nghia" w:date="2019-10-09T10:54:00Z">
              <w:r w:rsidRPr="00B41112">
                <w:rPr>
                  <w:b/>
                  <w:bCs/>
                  <w:sz w:val="26"/>
                  <w:szCs w:val="26"/>
                  <w:rPrChange w:id="40219" w:author="Le Minh Nghia" w:date="2019-10-09T10:56:00Z">
                    <w:rPr>
                      <w:b/>
                      <w:bCs/>
                    </w:rPr>
                  </w:rPrChange>
                </w:rPr>
                <w:t>Kinh</w:t>
              </w:r>
              <w:proofErr w:type="spellEnd"/>
              <w:r w:rsidRPr="00B41112">
                <w:rPr>
                  <w:b/>
                  <w:bCs/>
                  <w:sz w:val="26"/>
                  <w:szCs w:val="26"/>
                  <w:rPrChange w:id="40220" w:author="Le Minh Nghia" w:date="2019-10-09T10:56:00Z">
                    <w:rPr>
                      <w:b/>
                      <w:bCs/>
                    </w:rPr>
                  </w:rPrChange>
                </w:rPr>
                <w:t xml:space="preserve"> </w:t>
              </w:r>
              <w:proofErr w:type="spellStart"/>
              <w:r w:rsidRPr="00B41112">
                <w:rPr>
                  <w:b/>
                  <w:bCs/>
                  <w:sz w:val="26"/>
                  <w:szCs w:val="26"/>
                  <w:rPrChange w:id="40221" w:author="Le Minh Nghia" w:date="2019-10-09T10:56:00Z">
                    <w:rPr>
                      <w:b/>
                      <w:bCs/>
                    </w:rPr>
                  </w:rPrChange>
                </w:rPr>
                <w:t>phí</w:t>
              </w:r>
              <w:proofErr w:type="spellEnd"/>
              <w:r w:rsidRPr="00B41112">
                <w:rPr>
                  <w:b/>
                  <w:bCs/>
                  <w:sz w:val="26"/>
                  <w:szCs w:val="26"/>
                  <w:rPrChange w:id="40222" w:author="Le Minh Nghia" w:date="2019-10-09T10:56:00Z">
                    <w:rPr>
                      <w:b/>
                      <w:bCs/>
                    </w:rPr>
                  </w:rPrChange>
                </w:rPr>
                <w:t xml:space="preserve"> </w:t>
              </w:r>
              <w:proofErr w:type="spellStart"/>
              <w:r w:rsidRPr="00B41112">
                <w:rPr>
                  <w:b/>
                  <w:bCs/>
                  <w:sz w:val="26"/>
                  <w:szCs w:val="26"/>
                  <w:rPrChange w:id="40223" w:author="Le Minh Nghia" w:date="2019-10-09T10:56:00Z">
                    <w:rPr>
                      <w:b/>
                      <w:bCs/>
                    </w:rPr>
                  </w:rPrChange>
                </w:rPr>
                <w:t>thực</w:t>
              </w:r>
              <w:proofErr w:type="spellEnd"/>
              <w:r w:rsidRPr="00B41112">
                <w:rPr>
                  <w:b/>
                  <w:bCs/>
                  <w:sz w:val="26"/>
                  <w:szCs w:val="26"/>
                  <w:rPrChange w:id="40224" w:author="Le Minh Nghia" w:date="2019-10-09T10:56:00Z">
                    <w:rPr>
                      <w:b/>
                      <w:bCs/>
                    </w:rPr>
                  </w:rPrChange>
                </w:rPr>
                <w:t xml:space="preserve"> </w:t>
              </w:r>
              <w:proofErr w:type="spellStart"/>
              <w:r w:rsidRPr="00B41112">
                <w:rPr>
                  <w:b/>
                  <w:bCs/>
                  <w:sz w:val="26"/>
                  <w:szCs w:val="26"/>
                  <w:rPrChange w:id="40225" w:author="Le Minh Nghia" w:date="2019-10-09T10:56:00Z">
                    <w:rPr>
                      <w:b/>
                      <w:bCs/>
                    </w:rPr>
                  </w:rPrChange>
                </w:rPr>
                <w:t>hiện</w:t>
              </w:r>
              <w:proofErr w:type="spellEnd"/>
              <w:r w:rsidRPr="00B41112">
                <w:rPr>
                  <w:b/>
                  <w:bCs/>
                  <w:sz w:val="26"/>
                  <w:szCs w:val="26"/>
                  <w:rPrChange w:id="40226" w:author="Le Minh Nghia" w:date="2019-10-09T10:56:00Z">
                    <w:rPr>
                      <w:b/>
                      <w:bCs/>
                    </w:rPr>
                  </w:rPrChange>
                </w:rPr>
                <w:t xml:space="preserve"> </w:t>
              </w:r>
              <w:proofErr w:type="spellStart"/>
              <w:r w:rsidRPr="00B41112">
                <w:rPr>
                  <w:b/>
                  <w:bCs/>
                  <w:sz w:val="26"/>
                  <w:szCs w:val="26"/>
                  <w:rPrChange w:id="40227" w:author="Le Minh Nghia" w:date="2019-10-09T10:56:00Z">
                    <w:rPr>
                      <w:b/>
                      <w:bCs/>
                    </w:rPr>
                  </w:rPrChange>
                </w:rPr>
                <w:t>đề</w:t>
              </w:r>
              <w:proofErr w:type="spellEnd"/>
              <w:r w:rsidRPr="00B41112">
                <w:rPr>
                  <w:b/>
                  <w:bCs/>
                  <w:sz w:val="26"/>
                  <w:szCs w:val="26"/>
                  <w:rPrChange w:id="40228" w:author="Le Minh Nghia" w:date="2019-10-09T10:56:00Z">
                    <w:rPr>
                      <w:b/>
                      <w:bCs/>
                    </w:rPr>
                  </w:rPrChange>
                </w:rPr>
                <w:t xml:space="preserve"> </w:t>
              </w:r>
              <w:proofErr w:type="spellStart"/>
              <w:r w:rsidRPr="00B41112">
                <w:rPr>
                  <w:b/>
                  <w:bCs/>
                  <w:sz w:val="26"/>
                  <w:szCs w:val="26"/>
                  <w:rPrChange w:id="40229" w:author="Le Minh Nghia" w:date="2019-10-09T10:56:00Z">
                    <w:rPr>
                      <w:b/>
                      <w:bCs/>
                    </w:rPr>
                  </w:rPrChange>
                </w:rPr>
                <w:t>tài</w:t>
              </w:r>
              <w:proofErr w:type="spellEnd"/>
              <w:r w:rsidRPr="00B41112">
                <w:rPr>
                  <w:b/>
                  <w:bCs/>
                  <w:sz w:val="26"/>
                  <w:szCs w:val="26"/>
                  <w:rPrChange w:id="40230" w:author="Le Minh Nghia" w:date="2019-10-09T10:56:00Z">
                    <w:rPr>
                      <w:b/>
                      <w:bCs/>
                    </w:rPr>
                  </w:rPrChange>
                </w:rPr>
                <w:t xml:space="preserve">: </w:t>
              </w:r>
              <w:r w:rsidRPr="00B41112">
                <w:rPr>
                  <w:bCs/>
                  <w:sz w:val="26"/>
                  <w:szCs w:val="26"/>
                  <w:rPrChange w:id="40231" w:author="Le Minh Nghia" w:date="2019-10-09T10:56:00Z">
                    <w:rPr>
                      <w:bCs/>
                    </w:rPr>
                  </w:rPrChange>
                </w:rPr>
                <w:t xml:space="preserve">12.000.000 </w:t>
              </w:r>
              <w:proofErr w:type="spellStart"/>
              <w:r w:rsidRPr="00B41112">
                <w:rPr>
                  <w:bCs/>
                  <w:sz w:val="26"/>
                  <w:szCs w:val="26"/>
                  <w:rPrChange w:id="40232" w:author="Le Minh Nghia" w:date="2019-10-09T10:56:00Z">
                    <w:rPr>
                      <w:bCs/>
                    </w:rPr>
                  </w:rPrChange>
                </w:rPr>
                <w:t>đồng</w:t>
              </w:r>
              <w:proofErr w:type="spellEnd"/>
              <w:r w:rsidRPr="00B41112">
                <w:rPr>
                  <w:bCs/>
                  <w:sz w:val="26"/>
                  <w:szCs w:val="26"/>
                  <w:rPrChange w:id="40233" w:author="Le Minh Nghia" w:date="2019-10-09T10:56:00Z">
                    <w:rPr>
                      <w:bCs/>
                    </w:rPr>
                  </w:rPrChange>
                </w:rPr>
                <w:t>.</w:t>
              </w:r>
            </w:ins>
          </w:p>
          <w:p w:rsidR="00B41112" w:rsidRPr="00B41112" w:rsidRDefault="00B41112">
            <w:pPr>
              <w:spacing w:before="120" w:line="264" w:lineRule="auto"/>
              <w:jc w:val="both"/>
              <w:rPr>
                <w:ins w:id="40234" w:author="Le Minh Nghia" w:date="2019-10-09T10:54:00Z"/>
                <w:sz w:val="26"/>
                <w:szCs w:val="26"/>
                <w:rPrChange w:id="40235" w:author="Le Minh Nghia" w:date="2019-10-09T10:56:00Z">
                  <w:rPr>
                    <w:ins w:id="40236" w:author="Le Minh Nghia" w:date="2019-10-09T10:54:00Z"/>
                  </w:rPr>
                </w:rPrChange>
              </w:rPr>
            </w:pPr>
            <w:proofErr w:type="spellStart"/>
            <w:ins w:id="40237" w:author="Le Minh Nghia" w:date="2019-10-09T10:54:00Z">
              <w:r w:rsidRPr="00B41112">
                <w:rPr>
                  <w:sz w:val="26"/>
                  <w:szCs w:val="26"/>
                  <w:rPrChange w:id="40238" w:author="Le Minh Nghia" w:date="2019-10-09T10:56:00Z">
                    <w:rPr/>
                  </w:rPrChange>
                </w:rPr>
                <w:t>Trong</w:t>
              </w:r>
              <w:proofErr w:type="spellEnd"/>
              <w:r w:rsidRPr="00B41112">
                <w:rPr>
                  <w:sz w:val="26"/>
                  <w:szCs w:val="26"/>
                  <w:rPrChange w:id="40239" w:author="Le Minh Nghia" w:date="2019-10-09T10:56:00Z">
                    <w:rPr/>
                  </w:rPrChange>
                </w:rPr>
                <w:t xml:space="preserve"> </w:t>
              </w:r>
              <w:proofErr w:type="spellStart"/>
              <w:r w:rsidRPr="00B41112">
                <w:rPr>
                  <w:sz w:val="26"/>
                  <w:szCs w:val="26"/>
                  <w:rPrChange w:id="40240" w:author="Le Minh Nghia" w:date="2019-10-09T10:56:00Z">
                    <w:rPr/>
                  </w:rPrChange>
                </w:rPr>
                <w:t>đó</w:t>
              </w:r>
              <w:proofErr w:type="spellEnd"/>
              <w:r w:rsidRPr="00B41112">
                <w:rPr>
                  <w:sz w:val="26"/>
                  <w:szCs w:val="26"/>
                  <w:rPrChange w:id="40241" w:author="Le Minh Nghia" w:date="2019-10-09T10:56:00Z">
                    <w:rPr/>
                  </w:rPrChange>
                </w:rPr>
                <w:t>:</w:t>
              </w:r>
            </w:ins>
          </w:p>
          <w:p w:rsidR="00B41112" w:rsidRPr="00B41112" w:rsidRDefault="00B41112">
            <w:pPr>
              <w:spacing w:before="120" w:line="264" w:lineRule="auto"/>
              <w:jc w:val="both"/>
              <w:rPr>
                <w:ins w:id="40242" w:author="Le Minh Nghia" w:date="2019-10-09T10:54:00Z"/>
                <w:sz w:val="26"/>
                <w:szCs w:val="26"/>
                <w:rPrChange w:id="40243" w:author="Le Minh Nghia" w:date="2019-10-09T10:56:00Z">
                  <w:rPr>
                    <w:ins w:id="40244" w:author="Le Minh Nghia" w:date="2019-10-09T10:54:00Z"/>
                  </w:rPr>
                </w:rPrChange>
              </w:rPr>
            </w:pPr>
            <w:ins w:id="40245" w:author="Le Minh Nghia" w:date="2019-10-09T10:54:00Z">
              <w:r w:rsidRPr="00B41112">
                <w:rPr>
                  <w:sz w:val="26"/>
                  <w:szCs w:val="26"/>
                  <w:rPrChange w:id="40246" w:author="Le Minh Nghia" w:date="2019-10-09T10:56:00Z">
                    <w:rPr/>
                  </w:rPrChange>
                </w:rPr>
                <w:t xml:space="preserve">    </w:t>
              </w:r>
              <w:proofErr w:type="spellStart"/>
              <w:r w:rsidRPr="00B41112">
                <w:rPr>
                  <w:sz w:val="26"/>
                  <w:szCs w:val="26"/>
                  <w:rPrChange w:id="40247" w:author="Le Minh Nghia" w:date="2019-10-09T10:56:00Z">
                    <w:rPr/>
                  </w:rPrChange>
                </w:rPr>
                <w:t>Kinh</w:t>
              </w:r>
              <w:proofErr w:type="spellEnd"/>
              <w:r w:rsidRPr="00B41112">
                <w:rPr>
                  <w:sz w:val="26"/>
                  <w:szCs w:val="26"/>
                  <w:rPrChange w:id="40248" w:author="Le Minh Nghia" w:date="2019-10-09T10:56:00Z">
                    <w:rPr/>
                  </w:rPrChange>
                </w:rPr>
                <w:t xml:space="preserve"> </w:t>
              </w:r>
              <w:proofErr w:type="spellStart"/>
              <w:r w:rsidRPr="00B41112">
                <w:rPr>
                  <w:sz w:val="26"/>
                  <w:szCs w:val="26"/>
                  <w:rPrChange w:id="40249" w:author="Le Minh Nghia" w:date="2019-10-09T10:56:00Z">
                    <w:rPr/>
                  </w:rPrChange>
                </w:rPr>
                <w:t>phí</w:t>
              </w:r>
              <w:proofErr w:type="spellEnd"/>
              <w:r w:rsidRPr="00B41112">
                <w:rPr>
                  <w:sz w:val="26"/>
                  <w:szCs w:val="26"/>
                  <w:rPrChange w:id="40250" w:author="Le Minh Nghia" w:date="2019-10-09T10:56:00Z">
                    <w:rPr/>
                  </w:rPrChange>
                </w:rPr>
                <w:t xml:space="preserve"> </w:t>
              </w:r>
              <w:proofErr w:type="spellStart"/>
              <w:r w:rsidRPr="00B41112">
                <w:rPr>
                  <w:sz w:val="26"/>
                  <w:szCs w:val="26"/>
                  <w:rPrChange w:id="40251" w:author="Le Minh Nghia" w:date="2019-10-09T10:56:00Z">
                    <w:rPr/>
                  </w:rPrChange>
                </w:rPr>
                <w:t>Trường</w:t>
              </w:r>
              <w:proofErr w:type="spellEnd"/>
              <w:r w:rsidRPr="00B41112">
                <w:rPr>
                  <w:sz w:val="26"/>
                  <w:szCs w:val="26"/>
                  <w:rPrChange w:id="40252" w:author="Le Minh Nghia" w:date="2019-10-09T10:56:00Z">
                    <w:rPr/>
                  </w:rPrChange>
                </w:rPr>
                <w:t xml:space="preserve"> </w:t>
              </w:r>
              <w:proofErr w:type="spellStart"/>
              <w:r w:rsidRPr="00B41112">
                <w:rPr>
                  <w:sz w:val="26"/>
                  <w:szCs w:val="26"/>
                  <w:rPrChange w:id="40253" w:author="Le Minh Nghia" w:date="2019-10-09T10:56:00Z">
                    <w:rPr/>
                  </w:rPrChange>
                </w:rPr>
                <w:t>cấp</w:t>
              </w:r>
              <w:proofErr w:type="spellEnd"/>
              <w:r w:rsidRPr="00B41112">
                <w:rPr>
                  <w:sz w:val="26"/>
                  <w:szCs w:val="26"/>
                  <w:rPrChange w:id="40254" w:author="Le Minh Nghia" w:date="2019-10-09T10:56:00Z">
                    <w:rPr/>
                  </w:rPrChange>
                </w:rPr>
                <w:t xml:space="preserve">: 12.000.000 </w:t>
              </w:r>
              <w:proofErr w:type="spellStart"/>
              <w:r w:rsidRPr="00B41112">
                <w:rPr>
                  <w:sz w:val="26"/>
                  <w:szCs w:val="26"/>
                  <w:rPrChange w:id="40255" w:author="Le Minh Nghia" w:date="2019-10-09T10:56:00Z">
                    <w:rPr/>
                  </w:rPrChange>
                </w:rPr>
                <w:t>đồng</w:t>
              </w:r>
              <w:proofErr w:type="spellEnd"/>
              <w:r w:rsidRPr="00B41112">
                <w:rPr>
                  <w:sz w:val="26"/>
                  <w:szCs w:val="26"/>
                  <w:rPrChange w:id="40256" w:author="Le Minh Nghia" w:date="2019-10-09T10:56:00Z">
                    <w:rPr/>
                  </w:rPrChange>
                </w:rPr>
                <w:t xml:space="preserve">.                              </w:t>
              </w:r>
            </w:ins>
          </w:p>
          <w:p w:rsidR="00B41112" w:rsidRPr="00B41112" w:rsidRDefault="00B41112">
            <w:pPr>
              <w:spacing w:before="120" w:line="264" w:lineRule="auto"/>
              <w:jc w:val="both"/>
              <w:rPr>
                <w:ins w:id="40257" w:author="Le Minh Nghia" w:date="2019-10-09T10:54:00Z"/>
                <w:sz w:val="26"/>
                <w:szCs w:val="26"/>
                <w:rPrChange w:id="40258" w:author="Le Minh Nghia" w:date="2019-10-09T10:56:00Z">
                  <w:rPr>
                    <w:ins w:id="40259" w:author="Le Minh Nghia" w:date="2019-10-09T10:54:00Z"/>
                  </w:rPr>
                </w:rPrChange>
              </w:rPr>
            </w:pPr>
            <w:ins w:id="40260" w:author="Le Minh Nghia" w:date="2019-10-09T10:54:00Z">
              <w:r w:rsidRPr="00B41112">
                <w:rPr>
                  <w:sz w:val="26"/>
                  <w:szCs w:val="26"/>
                  <w:rPrChange w:id="40261" w:author="Le Minh Nghia" w:date="2019-10-09T10:56:00Z">
                    <w:rPr/>
                  </w:rPrChange>
                </w:rPr>
                <w:t xml:space="preserve">    </w:t>
              </w:r>
              <w:proofErr w:type="spellStart"/>
              <w:r w:rsidRPr="00B41112">
                <w:rPr>
                  <w:sz w:val="26"/>
                  <w:szCs w:val="26"/>
                  <w:rPrChange w:id="40262" w:author="Le Minh Nghia" w:date="2019-10-09T10:56:00Z">
                    <w:rPr/>
                  </w:rPrChange>
                </w:rPr>
                <w:t>Các</w:t>
              </w:r>
              <w:proofErr w:type="spellEnd"/>
              <w:r w:rsidRPr="00B41112">
                <w:rPr>
                  <w:sz w:val="26"/>
                  <w:szCs w:val="26"/>
                  <w:rPrChange w:id="40263" w:author="Le Minh Nghia" w:date="2019-10-09T10:56:00Z">
                    <w:rPr/>
                  </w:rPrChange>
                </w:rPr>
                <w:t xml:space="preserve"> </w:t>
              </w:r>
              <w:proofErr w:type="spellStart"/>
              <w:r w:rsidRPr="00B41112">
                <w:rPr>
                  <w:sz w:val="26"/>
                  <w:szCs w:val="26"/>
                  <w:rPrChange w:id="40264" w:author="Le Minh Nghia" w:date="2019-10-09T10:56:00Z">
                    <w:rPr/>
                  </w:rPrChange>
                </w:rPr>
                <w:t>nguồn</w:t>
              </w:r>
              <w:proofErr w:type="spellEnd"/>
              <w:r w:rsidRPr="00B41112">
                <w:rPr>
                  <w:sz w:val="26"/>
                  <w:szCs w:val="26"/>
                  <w:rPrChange w:id="40265" w:author="Le Minh Nghia" w:date="2019-10-09T10:56:00Z">
                    <w:rPr/>
                  </w:rPrChange>
                </w:rPr>
                <w:t xml:space="preserve"> </w:t>
              </w:r>
              <w:proofErr w:type="spellStart"/>
              <w:r w:rsidRPr="00B41112">
                <w:rPr>
                  <w:sz w:val="26"/>
                  <w:szCs w:val="26"/>
                  <w:rPrChange w:id="40266" w:author="Le Minh Nghia" w:date="2019-10-09T10:56:00Z">
                    <w:rPr/>
                  </w:rPrChange>
                </w:rPr>
                <w:t>khác</w:t>
              </w:r>
              <w:proofErr w:type="spellEnd"/>
              <w:r w:rsidRPr="00B41112">
                <w:rPr>
                  <w:sz w:val="26"/>
                  <w:szCs w:val="26"/>
                  <w:rPrChange w:id="40267" w:author="Le Minh Nghia" w:date="2019-10-09T10:56:00Z">
                    <w:rPr/>
                  </w:rPrChange>
                </w:rPr>
                <w:t xml:space="preserve">: 0 </w:t>
              </w:r>
              <w:proofErr w:type="spellStart"/>
              <w:r w:rsidRPr="00B41112">
                <w:rPr>
                  <w:sz w:val="26"/>
                  <w:szCs w:val="26"/>
                  <w:rPrChange w:id="40268" w:author="Le Minh Nghia" w:date="2019-10-09T10:56:00Z">
                    <w:rPr/>
                  </w:rPrChange>
                </w:rPr>
                <w:t>đồng</w:t>
              </w:r>
              <w:proofErr w:type="spellEnd"/>
              <w:r w:rsidRPr="00B41112">
                <w:rPr>
                  <w:sz w:val="26"/>
                  <w:szCs w:val="26"/>
                  <w:rPrChange w:id="40269" w:author="Le Minh Nghia" w:date="2019-10-09T10:56:00Z">
                    <w:rPr/>
                  </w:rPrChange>
                </w:rPr>
                <w:t>.</w:t>
              </w:r>
            </w:ins>
          </w:p>
          <w:p w:rsidR="00B41112" w:rsidRPr="00B41112" w:rsidRDefault="00B41112">
            <w:pPr>
              <w:spacing w:before="120" w:line="264" w:lineRule="auto"/>
              <w:jc w:val="right"/>
              <w:rPr>
                <w:ins w:id="40270" w:author="Le Minh Nghia" w:date="2019-10-09T10:54:00Z"/>
                <w:i/>
                <w:sz w:val="26"/>
                <w:szCs w:val="26"/>
                <w:rPrChange w:id="40271" w:author="Le Minh Nghia" w:date="2019-10-09T10:56:00Z">
                  <w:rPr>
                    <w:ins w:id="40272" w:author="Le Minh Nghia" w:date="2019-10-09T10:54:00Z"/>
                    <w:i/>
                  </w:rPr>
                </w:rPrChange>
              </w:rPr>
            </w:pPr>
            <w:proofErr w:type="spellStart"/>
            <w:ins w:id="40273" w:author="Le Minh Nghia" w:date="2019-10-09T10:54:00Z">
              <w:r w:rsidRPr="00B41112">
                <w:rPr>
                  <w:i/>
                  <w:sz w:val="26"/>
                  <w:szCs w:val="26"/>
                  <w:rPrChange w:id="40274" w:author="Le Minh Nghia" w:date="2019-10-09T10:56:00Z">
                    <w:rPr>
                      <w:i/>
                    </w:rPr>
                  </w:rPrChange>
                </w:rPr>
                <w:t>Đơn</w:t>
              </w:r>
              <w:proofErr w:type="spellEnd"/>
              <w:r w:rsidRPr="00B41112">
                <w:rPr>
                  <w:i/>
                  <w:sz w:val="26"/>
                  <w:szCs w:val="26"/>
                  <w:rPrChange w:id="40275" w:author="Le Minh Nghia" w:date="2019-10-09T10:56:00Z">
                    <w:rPr>
                      <w:i/>
                    </w:rPr>
                  </w:rPrChange>
                </w:rPr>
                <w:t xml:space="preserve"> </w:t>
              </w:r>
              <w:proofErr w:type="spellStart"/>
              <w:r w:rsidRPr="00B41112">
                <w:rPr>
                  <w:i/>
                  <w:sz w:val="26"/>
                  <w:szCs w:val="26"/>
                  <w:rPrChange w:id="40276" w:author="Le Minh Nghia" w:date="2019-10-09T10:56:00Z">
                    <w:rPr>
                      <w:i/>
                    </w:rPr>
                  </w:rPrChange>
                </w:rPr>
                <w:t>vị</w:t>
              </w:r>
              <w:proofErr w:type="spellEnd"/>
              <w:r w:rsidRPr="00B41112">
                <w:rPr>
                  <w:i/>
                  <w:sz w:val="26"/>
                  <w:szCs w:val="26"/>
                  <w:rPrChange w:id="40277" w:author="Le Minh Nghia" w:date="2019-10-09T10:56:00Z">
                    <w:rPr>
                      <w:i/>
                    </w:rPr>
                  </w:rPrChange>
                </w:rPr>
                <w:t xml:space="preserve"> </w:t>
              </w:r>
              <w:proofErr w:type="spellStart"/>
              <w:r w:rsidRPr="00B41112">
                <w:rPr>
                  <w:i/>
                  <w:sz w:val="26"/>
                  <w:szCs w:val="26"/>
                  <w:rPrChange w:id="40278" w:author="Le Minh Nghia" w:date="2019-10-09T10:56:00Z">
                    <w:rPr>
                      <w:i/>
                    </w:rPr>
                  </w:rPrChange>
                </w:rPr>
                <w:t>tính</w:t>
              </w:r>
              <w:proofErr w:type="spellEnd"/>
              <w:r w:rsidRPr="00B41112">
                <w:rPr>
                  <w:i/>
                  <w:sz w:val="26"/>
                  <w:szCs w:val="26"/>
                  <w:rPrChange w:id="40279" w:author="Le Minh Nghia" w:date="2019-10-09T10:56:00Z">
                    <w:rPr>
                      <w:i/>
                    </w:rPr>
                  </w:rPrChange>
                </w:rPr>
                <w:t xml:space="preserve">: </w:t>
              </w:r>
              <w:proofErr w:type="spellStart"/>
              <w:r w:rsidRPr="00B41112">
                <w:rPr>
                  <w:i/>
                  <w:sz w:val="26"/>
                  <w:szCs w:val="26"/>
                  <w:rPrChange w:id="40280" w:author="Le Minh Nghia" w:date="2019-10-09T10:56:00Z">
                    <w:rPr>
                      <w:i/>
                    </w:rPr>
                  </w:rPrChange>
                </w:rPr>
                <w:t>đồng</w:t>
              </w:r>
              <w:proofErr w:type="spellEnd"/>
            </w:ins>
          </w:p>
        </w:tc>
      </w:tr>
      <w:tr w:rsidR="00B41112" w:rsidRPr="00B41112" w:rsidTr="00B41112">
        <w:trPr>
          <w:cantSplit/>
          <w:trHeight w:val="319"/>
          <w:ins w:id="40281" w:author="Le Minh Nghia" w:date="2019-10-09T10:54:00Z"/>
        </w:trPr>
        <w:tc>
          <w:tcPr>
            <w:tcW w:w="532" w:type="dxa"/>
            <w:vMerge w:val="restart"/>
            <w:tcBorders>
              <w:top w:val="single" w:sz="4" w:space="0" w:color="auto"/>
              <w:left w:val="single" w:sz="4" w:space="0" w:color="auto"/>
              <w:bottom w:val="single" w:sz="4" w:space="0" w:color="auto"/>
              <w:right w:val="single" w:sz="4" w:space="0" w:color="auto"/>
            </w:tcBorders>
            <w:noWrap/>
            <w:vAlign w:val="center"/>
            <w:hideMark/>
          </w:tcPr>
          <w:p w:rsidR="00B41112" w:rsidRPr="00B41112" w:rsidRDefault="00B41112">
            <w:pPr>
              <w:keepNext/>
              <w:spacing w:line="360" w:lineRule="auto"/>
              <w:jc w:val="center"/>
              <w:outlineLvl w:val="0"/>
              <w:rPr>
                <w:ins w:id="40282" w:author="Le Minh Nghia" w:date="2019-10-09T10:54:00Z"/>
                <w:b/>
                <w:bCs/>
                <w:sz w:val="26"/>
                <w:szCs w:val="26"/>
                <w:rPrChange w:id="40283" w:author="Le Minh Nghia" w:date="2019-10-09T10:56:00Z">
                  <w:rPr>
                    <w:ins w:id="40284" w:author="Le Minh Nghia" w:date="2019-10-09T10:54:00Z"/>
                    <w:b/>
                    <w:bCs/>
                  </w:rPr>
                </w:rPrChange>
              </w:rPr>
            </w:pPr>
            <w:proofErr w:type="spellStart"/>
            <w:ins w:id="40285" w:author="Le Minh Nghia" w:date="2019-10-09T10:54:00Z">
              <w:r w:rsidRPr="00B41112">
                <w:rPr>
                  <w:b/>
                  <w:bCs/>
                  <w:sz w:val="26"/>
                  <w:szCs w:val="26"/>
                  <w:rPrChange w:id="40286" w:author="Le Minh Nghia" w:date="2019-10-09T10:56:00Z">
                    <w:rPr>
                      <w:b/>
                      <w:bCs/>
                    </w:rPr>
                  </w:rPrChange>
                </w:rPr>
                <w:t>Stt</w:t>
              </w:r>
              <w:proofErr w:type="spellEnd"/>
            </w:ins>
          </w:p>
        </w:tc>
        <w:tc>
          <w:tcPr>
            <w:tcW w:w="4166" w:type="dxa"/>
            <w:vMerge w:val="restart"/>
            <w:tcBorders>
              <w:top w:val="single" w:sz="4" w:space="0" w:color="auto"/>
              <w:left w:val="single" w:sz="4" w:space="0" w:color="auto"/>
              <w:bottom w:val="single" w:sz="4" w:space="0" w:color="auto"/>
              <w:right w:val="single" w:sz="4" w:space="0" w:color="auto"/>
            </w:tcBorders>
            <w:vAlign w:val="center"/>
            <w:hideMark/>
          </w:tcPr>
          <w:p w:rsidR="00B41112" w:rsidRPr="00B41112" w:rsidRDefault="00B41112">
            <w:pPr>
              <w:keepNext/>
              <w:jc w:val="center"/>
              <w:outlineLvl w:val="0"/>
              <w:rPr>
                <w:ins w:id="40287" w:author="Le Minh Nghia" w:date="2019-10-09T10:54:00Z"/>
                <w:b/>
                <w:bCs/>
                <w:sz w:val="26"/>
                <w:szCs w:val="26"/>
                <w:rPrChange w:id="40288" w:author="Le Minh Nghia" w:date="2019-10-09T10:56:00Z">
                  <w:rPr>
                    <w:ins w:id="40289" w:author="Le Minh Nghia" w:date="2019-10-09T10:54:00Z"/>
                    <w:b/>
                    <w:bCs/>
                  </w:rPr>
                </w:rPrChange>
              </w:rPr>
            </w:pPr>
            <w:proofErr w:type="spellStart"/>
            <w:ins w:id="40290" w:author="Le Minh Nghia" w:date="2019-10-09T10:54:00Z">
              <w:r w:rsidRPr="00B41112">
                <w:rPr>
                  <w:b/>
                  <w:bCs/>
                  <w:sz w:val="26"/>
                  <w:szCs w:val="26"/>
                  <w:rPrChange w:id="40291" w:author="Le Minh Nghia" w:date="2019-10-09T10:56:00Z">
                    <w:rPr>
                      <w:b/>
                      <w:bCs/>
                    </w:rPr>
                  </w:rPrChange>
                </w:rPr>
                <w:t>Khoản</w:t>
              </w:r>
              <w:proofErr w:type="spellEnd"/>
              <w:r w:rsidRPr="00B41112">
                <w:rPr>
                  <w:b/>
                  <w:bCs/>
                  <w:sz w:val="26"/>
                  <w:szCs w:val="26"/>
                  <w:rPrChange w:id="40292" w:author="Le Minh Nghia" w:date="2019-10-09T10:56:00Z">
                    <w:rPr>
                      <w:b/>
                      <w:bCs/>
                    </w:rPr>
                  </w:rPrChange>
                </w:rPr>
                <w:t xml:space="preserve"> chi, </w:t>
              </w:r>
              <w:proofErr w:type="spellStart"/>
              <w:r w:rsidRPr="00B41112">
                <w:rPr>
                  <w:b/>
                  <w:bCs/>
                  <w:sz w:val="26"/>
                  <w:szCs w:val="26"/>
                  <w:rPrChange w:id="40293" w:author="Le Minh Nghia" w:date="2019-10-09T10:56:00Z">
                    <w:rPr>
                      <w:b/>
                      <w:bCs/>
                    </w:rPr>
                  </w:rPrChange>
                </w:rPr>
                <w:t>nội</w:t>
              </w:r>
              <w:proofErr w:type="spellEnd"/>
              <w:r w:rsidRPr="00B41112">
                <w:rPr>
                  <w:b/>
                  <w:bCs/>
                  <w:sz w:val="26"/>
                  <w:szCs w:val="26"/>
                  <w:rPrChange w:id="40294" w:author="Le Minh Nghia" w:date="2019-10-09T10:56:00Z">
                    <w:rPr>
                      <w:b/>
                      <w:bCs/>
                    </w:rPr>
                  </w:rPrChange>
                </w:rPr>
                <w:t xml:space="preserve"> dung chi</w:t>
              </w:r>
            </w:ins>
          </w:p>
        </w:tc>
        <w:tc>
          <w:tcPr>
            <w:tcW w:w="1350" w:type="dxa"/>
            <w:vMerge w:val="restart"/>
            <w:tcBorders>
              <w:top w:val="single" w:sz="4" w:space="0" w:color="auto"/>
              <w:left w:val="single" w:sz="4" w:space="0" w:color="auto"/>
              <w:bottom w:val="single" w:sz="4" w:space="0" w:color="auto"/>
              <w:right w:val="single" w:sz="4" w:space="0" w:color="auto"/>
            </w:tcBorders>
            <w:vAlign w:val="center"/>
            <w:hideMark/>
          </w:tcPr>
          <w:p w:rsidR="00B41112" w:rsidRPr="00B41112" w:rsidRDefault="00B41112">
            <w:pPr>
              <w:keepNext/>
              <w:jc w:val="center"/>
              <w:outlineLvl w:val="0"/>
              <w:rPr>
                <w:ins w:id="40295" w:author="Le Minh Nghia" w:date="2019-10-09T10:54:00Z"/>
                <w:b/>
                <w:bCs/>
                <w:sz w:val="26"/>
                <w:szCs w:val="26"/>
                <w:rPrChange w:id="40296" w:author="Le Minh Nghia" w:date="2019-10-09T10:56:00Z">
                  <w:rPr>
                    <w:ins w:id="40297" w:author="Le Minh Nghia" w:date="2019-10-09T10:54:00Z"/>
                    <w:b/>
                    <w:bCs/>
                  </w:rPr>
                </w:rPrChange>
              </w:rPr>
            </w:pPr>
            <w:proofErr w:type="spellStart"/>
            <w:ins w:id="40298" w:author="Le Minh Nghia" w:date="2019-10-09T10:54:00Z">
              <w:r w:rsidRPr="00B41112">
                <w:rPr>
                  <w:b/>
                  <w:bCs/>
                  <w:sz w:val="26"/>
                  <w:szCs w:val="26"/>
                  <w:rPrChange w:id="40299" w:author="Le Minh Nghia" w:date="2019-10-09T10:56:00Z">
                    <w:rPr>
                      <w:b/>
                      <w:bCs/>
                    </w:rPr>
                  </w:rPrChange>
                </w:rPr>
                <w:t>Tổng</w:t>
              </w:r>
              <w:proofErr w:type="spellEnd"/>
              <w:r w:rsidRPr="00B41112">
                <w:rPr>
                  <w:b/>
                  <w:bCs/>
                  <w:sz w:val="26"/>
                  <w:szCs w:val="26"/>
                  <w:rPrChange w:id="40300" w:author="Le Minh Nghia" w:date="2019-10-09T10:56:00Z">
                    <w:rPr>
                      <w:b/>
                      <w:bCs/>
                    </w:rPr>
                  </w:rPrChange>
                </w:rPr>
                <w:t xml:space="preserve"> </w:t>
              </w:r>
              <w:proofErr w:type="spellStart"/>
              <w:r w:rsidRPr="00B41112">
                <w:rPr>
                  <w:b/>
                  <w:bCs/>
                  <w:sz w:val="26"/>
                  <w:szCs w:val="26"/>
                  <w:rPrChange w:id="40301" w:author="Le Minh Nghia" w:date="2019-10-09T10:56:00Z">
                    <w:rPr>
                      <w:b/>
                      <w:bCs/>
                    </w:rPr>
                  </w:rPrChange>
                </w:rPr>
                <w:t>kinh</w:t>
              </w:r>
              <w:proofErr w:type="spellEnd"/>
              <w:r w:rsidRPr="00B41112">
                <w:rPr>
                  <w:b/>
                  <w:bCs/>
                  <w:sz w:val="26"/>
                  <w:szCs w:val="26"/>
                  <w:rPrChange w:id="40302" w:author="Le Minh Nghia" w:date="2019-10-09T10:56:00Z">
                    <w:rPr>
                      <w:b/>
                      <w:bCs/>
                    </w:rPr>
                  </w:rPrChange>
                </w:rPr>
                <w:t xml:space="preserve"> </w:t>
              </w:r>
              <w:proofErr w:type="spellStart"/>
              <w:r w:rsidRPr="00B41112">
                <w:rPr>
                  <w:b/>
                  <w:bCs/>
                  <w:sz w:val="26"/>
                  <w:szCs w:val="26"/>
                  <w:rPrChange w:id="40303" w:author="Le Minh Nghia" w:date="2019-10-09T10:56:00Z">
                    <w:rPr>
                      <w:b/>
                      <w:bCs/>
                    </w:rPr>
                  </w:rPrChange>
                </w:rPr>
                <w:t>phí</w:t>
              </w:r>
              <w:proofErr w:type="spellEnd"/>
            </w:ins>
          </w:p>
        </w:tc>
        <w:tc>
          <w:tcPr>
            <w:tcW w:w="4410" w:type="dxa"/>
            <w:gridSpan w:val="2"/>
            <w:tcBorders>
              <w:top w:val="single" w:sz="4" w:space="0" w:color="auto"/>
              <w:left w:val="single" w:sz="4" w:space="0" w:color="auto"/>
              <w:bottom w:val="single" w:sz="4" w:space="0" w:color="auto"/>
              <w:right w:val="single" w:sz="4" w:space="0" w:color="auto"/>
            </w:tcBorders>
            <w:vAlign w:val="center"/>
            <w:hideMark/>
          </w:tcPr>
          <w:p w:rsidR="00B41112" w:rsidRPr="00B41112" w:rsidRDefault="00B41112">
            <w:pPr>
              <w:keepNext/>
              <w:spacing w:line="360" w:lineRule="auto"/>
              <w:jc w:val="center"/>
              <w:outlineLvl w:val="0"/>
              <w:rPr>
                <w:ins w:id="40304" w:author="Le Minh Nghia" w:date="2019-10-09T10:54:00Z"/>
                <w:b/>
                <w:bCs/>
                <w:sz w:val="26"/>
                <w:szCs w:val="26"/>
                <w:rPrChange w:id="40305" w:author="Le Minh Nghia" w:date="2019-10-09T10:56:00Z">
                  <w:rPr>
                    <w:ins w:id="40306" w:author="Le Minh Nghia" w:date="2019-10-09T10:54:00Z"/>
                    <w:b/>
                    <w:bCs/>
                  </w:rPr>
                </w:rPrChange>
              </w:rPr>
            </w:pPr>
            <w:proofErr w:type="spellStart"/>
            <w:ins w:id="40307" w:author="Le Minh Nghia" w:date="2019-10-09T10:54:00Z">
              <w:r w:rsidRPr="00B41112">
                <w:rPr>
                  <w:b/>
                  <w:bCs/>
                  <w:sz w:val="26"/>
                  <w:szCs w:val="26"/>
                  <w:rPrChange w:id="40308" w:author="Le Minh Nghia" w:date="2019-10-09T10:56:00Z">
                    <w:rPr>
                      <w:b/>
                      <w:bCs/>
                    </w:rPr>
                  </w:rPrChange>
                </w:rPr>
                <w:t>Nguồn</w:t>
              </w:r>
              <w:proofErr w:type="spellEnd"/>
              <w:r w:rsidRPr="00B41112">
                <w:rPr>
                  <w:b/>
                  <w:bCs/>
                  <w:sz w:val="26"/>
                  <w:szCs w:val="26"/>
                  <w:rPrChange w:id="40309" w:author="Le Minh Nghia" w:date="2019-10-09T10:56:00Z">
                    <w:rPr>
                      <w:b/>
                      <w:bCs/>
                    </w:rPr>
                  </w:rPrChange>
                </w:rPr>
                <w:t xml:space="preserve"> </w:t>
              </w:r>
              <w:proofErr w:type="spellStart"/>
              <w:r w:rsidRPr="00B41112">
                <w:rPr>
                  <w:b/>
                  <w:bCs/>
                  <w:sz w:val="26"/>
                  <w:szCs w:val="26"/>
                  <w:rPrChange w:id="40310" w:author="Le Minh Nghia" w:date="2019-10-09T10:56:00Z">
                    <w:rPr>
                      <w:b/>
                      <w:bCs/>
                    </w:rPr>
                  </w:rPrChange>
                </w:rPr>
                <w:t>kinh</w:t>
              </w:r>
              <w:proofErr w:type="spellEnd"/>
              <w:r w:rsidRPr="00B41112">
                <w:rPr>
                  <w:b/>
                  <w:bCs/>
                  <w:sz w:val="26"/>
                  <w:szCs w:val="26"/>
                  <w:rPrChange w:id="40311" w:author="Le Minh Nghia" w:date="2019-10-09T10:56:00Z">
                    <w:rPr>
                      <w:b/>
                      <w:bCs/>
                    </w:rPr>
                  </w:rPrChange>
                </w:rPr>
                <w:t xml:space="preserve"> </w:t>
              </w:r>
              <w:proofErr w:type="spellStart"/>
              <w:r w:rsidRPr="00B41112">
                <w:rPr>
                  <w:b/>
                  <w:bCs/>
                  <w:sz w:val="26"/>
                  <w:szCs w:val="26"/>
                  <w:rPrChange w:id="40312" w:author="Le Minh Nghia" w:date="2019-10-09T10:56:00Z">
                    <w:rPr>
                      <w:b/>
                      <w:bCs/>
                    </w:rPr>
                  </w:rPrChange>
                </w:rPr>
                <w:t>phí</w:t>
              </w:r>
              <w:proofErr w:type="spellEnd"/>
            </w:ins>
          </w:p>
        </w:tc>
      </w:tr>
      <w:tr w:rsidR="00B41112" w:rsidRPr="00B41112" w:rsidTr="00B41112">
        <w:trPr>
          <w:cantSplit/>
          <w:trHeight w:val="445"/>
          <w:ins w:id="40313" w:author="Le Minh Nghia" w:date="2019-10-09T10:54:00Z"/>
        </w:trPr>
        <w:tc>
          <w:tcPr>
            <w:tcW w:w="10458" w:type="dxa"/>
            <w:vMerge/>
            <w:tcBorders>
              <w:top w:val="single" w:sz="4" w:space="0" w:color="auto"/>
              <w:left w:val="single" w:sz="4" w:space="0" w:color="auto"/>
              <w:bottom w:val="single" w:sz="4" w:space="0" w:color="auto"/>
              <w:right w:val="single" w:sz="4" w:space="0" w:color="auto"/>
            </w:tcBorders>
            <w:vAlign w:val="center"/>
            <w:hideMark/>
          </w:tcPr>
          <w:p w:rsidR="00B41112" w:rsidRPr="00B41112" w:rsidRDefault="00B41112">
            <w:pPr>
              <w:rPr>
                <w:ins w:id="40314" w:author="Le Minh Nghia" w:date="2019-10-09T10:54:00Z"/>
                <w:b/>
                <w:bCs/>
                <w:sz w:val="26"/>
                <w:szCs w:val="26"/>
                <w:rPrChange w:id="40315" w:author="Le Minh Nghia" w:date="2019-10-09T10:56:00Z">
                  <w:rPr>
                    <w:ins w:id="40316" w:author="Le Minh Nghia" w:date="2019-10-09T10:54:00Z"/>
                    <w:b/>
                    <w:bCs/>
                    <w:sz w:val="24"/>
                    <w:szCs w:val="24"/>
                  </w:rPr>
                </w:rPrChange>
              </w:rPr>
            </w:pPr>
          </w:p>
        </w:tc>
        <w:tc>
          <w:tcPr>
            <w:tcW w:w="4166" w:type="dxa"/>
            <w:vMerge/>
            <w:tcBorders>
              <w:top w:val="single" w:sz="4" w:space="0" w:color="auto"/>
              <w:left w:val="single" w:sz="4" w:space="0" w:color="auto"/>
              <w:bottom w:val="single" w:sz="4" w:space="0" w:color="auto"/>
              <w:right w:val="single" w:sz="4" w:space="0" w:color="auto"/>
            </w:tcBorders>
            <w:vAlign w:val="center"/>
            <w:hideMark/>
          </w:tcPr>
          <w:p w:rsidR="00B41112" w:rsidRPr="00B41112" w:rsidRDefault="00B41112">
            <w:pPr>
              <w:rPr>
                <w:ins w:id="40317" w:author="Le Minh Nghia" w:date="2019-10-09T10:54:00Z"/>
                <w:b/>
                <w:bCs/>
                <w:sz w:val="26"/>
                <w:szCs w:val="26"/>
                <w:rPrChange w:id="40318" w:author="Le Minh Nghia" w:date="2019-10-09T10:56:00Z">
                  <w:rPr>
                    <w:ins w:id="40319" w:author="Le Minh Nghia" w:date="2019-10-09T10:54:00Z"/>
                    <w:b/>
                    <w:bCs/>
                    <w:sz w:val="24"/>
                    <w:szCs w:val="24"/>
                  </w:rPr>
                </w:rPrChange>
              </w:rPr>
            </w:pPr>
          </w:p>
        </w:tc>
        <w:tc>
          <w:tcPr>
            <w:tcW w:w="1350" w:type="dxa"/>
            <w:vMerge/>
            <w:tcBorders>
              <w:top w:val="single" w:sz="4" w:space="0" w:color="auto"/>
              <w:left w:val="single" w:sz="4" w:space="0" w:color="auto"/>
              <w:bottom w:val="single" w:sz="4" w:space="0" w:color="auto"/>
              <w:right w:val="single" w:sz="4" w:space="0" w:color="auto"/>
            </w:tcBorders>
            <w:vAlign w:val="center"/>
            <w:hideMark/>
          </w:tcPr>
          <w:p w:rsidR="00B41112" w:rsidRPr="00B41112" w:rsidRDefault="00B41112">
            <w:pPr>
              <w:rPr>
                <w:ins w:id="40320" w:author="Le Minh Nghia" w:date="2019-10-09T10:54:00Z"/>
                <w:b/>
                <w:bCs/>
                <w:sz w:val="26"/>
                <w:szCs w:val="26"/>
                <w:rPrChange w:id="40321" w:author="Le Minh Nghia" w:date="2019-10-09T10:56:00Z">
                  <w:rPr>
                    <w:ins w:id="40322" w:author="Le Minh Nghia" w:date="2019-10-09T10:54:00Z"/>
                    <w:b/>
                    <w:bCs/>
                    <w:sz w:val="24"/>
                    <w:szCs w:val="24"/>
                  </w:rPr>
                </w:rPrChange>
              </w:rPr>
            </w:pPr>
          </w:p>
        </w:tc>
        <w:tc>
          <w:tcPr>
            <w:tcW w:w="2790" w:type="dxa"/>
            <w:tcBorders>
              <w:top w:val="single" w:sz="4" w:space="0" w:color="auto"/>
              <w:left w:val="single" w:sz="4" w:space="0" w:color="auto"/>
              <w:bottom w:val="single" w:sz="4" w:space="0" w:color="auto"/>
              <w:right w:val="single" w:sz="4" w:space="0" w:color="auto"/>
            </w:tcBorders>
            <w:vAlign w:val="center"/>
            <w:hideMark/>
          </w:tcPr>
          <w:p w:rsidR="00B41112" w:rsidRPr="00B41112" w:rsidRDefault="00B41112">
            <w:pPr>
              <w:keepNext/>
              <w:jc w:val="center"/>
              <w:outlineLvl w:val="0"/>
              <w:rPr>
                <w:ins w:id="40323" w:author="Le Minh Nghia" w:date="2019-10-09T10:54:00Z"/>
                <w:b/>
                <w:bCs/>
                <w:sz w:val="26"/>
                <w:szCs w:val="26"/>
                <w:rPrChange w:id="40324" w:author="Le Minh Nghia" w:date="2019-10-09T10:56:00Z">
                  <w:rPr>
                    <w:ins w:id="40325" w:author="Le Minh Nghia" w:date="2019-10-09T10:54:00Z"/>
                    <w:b/>
                    <w:bCs/>
                  </w:rPr>
                </w:rPrChange>
              </w:rPr>
            </w:pPr>
            <w:proofErr w:type="spellStart"/>
            <w:ins w:id="40326" w:author="Le Minh Nghia" w:date="2019-10-09T10:54:00Z">
              <w:r w:rsidRPr="00B41112">
                <w:rPr>
                  <w:b/>
                  <w:sz w:val="26"/>
                  <w:szCs w:val="26"/>
                  <w:rPrChange w:id="40327" w:author="Le Minh Nghia" w:date="2019-10-09T10:56:00Z">
                    <w:rPr>
                      <w:b/>
                    </w:rPr>
                  </w:rPrChange>
                </w:rPr>
                <w:t>Kinh</w:t>
              </w:r>
              <w:proofErr w:type="spellEnd"/>
              <w:r w:rsidRPr="00B41112">
                <w:rPr>
                  <w:b/>
                  <w:sz w:val="26"/>
                  <w:szCs w:val="26"/>
                  <w:rPrChange w:id="40328" w:author="Le Minh Nghia" w:date="2019-10-09T10:56:00Z">
                    <w:rPr>
                      <w:b/>
                    </w:rPr>
                  </w:rPrChange>
                </w:rPr>
                <w:t xml:space="preserve"> </w:t>
              </w:r>
              <w:proofErr w:type="spellStart"/>
              <w:r w:rsidRPr="00B41112">
                <w:rPr>
                  <w:b/>
                  <w:sz w:val="26"/>
                  <w:szCs w:val="26"/>
                  <w:rPrChange w:id="40329" w:author="Le Minh Nghia" w:date="2019-10-09T10:56:00Z">
                    <w:rPr>
                      <w:b/>
                    </w:rPr>
                  </w:rPrChange>
                </w:rPr>
                <w:t>phí</w:t>
              </w:r>
              <w:proofErr w:type="spellEnd"/>
              <w:r w:rsidRPr="00B41112">
                <w:rPr>
                  <w:b/>
                  <w:sz w:val="26"/>
                  <w:szCs w:val="26"/>
                  <w:rPrChange w:id="40330" w:author="Le Minh Nghia" w:date="2019-10-09T10:56:00Z">
                    <w:rPr>
                      <w:b/>
                    </w:rPr>
                  </w:rPrChange>
                </w:rPr>
                <w:t xml:space="preserve"> </w:t>
              </w:r>
              <w:proofErr w:type="spellStart"/>
              <w:r w:rsidRPr="00B41112">
                <w:rPr>
                  <w:b/>
                  <w:sz w:val="26"/>
                  <w:szCs w:val="26"/>
                  <w:rPrChange w:id="40331" w:author="Le Minh Nghia" w:date="2019-10-09T10:56:00Z">
                    <w:rPr>
                      <w:b/>
                    </w:rPr>
                  </w:rPrChange>
                </w:rPr>
                <w:t>Trường</w:t>
              </w:r>
              <w:proofErr w:type="spellEnd"/>
              <w:r w:rsidRPr="00B41112">
                <w:rPr>
                  <w:b/>
                  <w:sz w:val="26"/>
                  <w:szCs w:val="26"/>
                  <w:rPrChange w:id="40332" w:author="Le Minh Nghia" w:date="2019-10-09T10:56:00Z">
                    <w:rPr>
                      <w:b/>
                    </w:rPr>
                  </w:rPrChange>
                </w:rPr>
                <w:t xml:space="preserve"> </w:t>
              </w:r>
              <w:proofErr w:type="spellStart"/>
              <w:r w:rsidRPr="00B41112">
                <w:rPr>
                  <w:b/>
                  <w:sz w:val="26"/>
                  <w:szCs w:val="26"/>
                  <w:rPrChange w:id="40333" w:author="Le Minh Nghia" w:date="2019-10-09T10:56:00Z">
                    <w:rPr>
                      <w:b/>
                    </w:rPr>
                  </w:rPrChange>
                </w:rPr>
                <w:t>cấp</w:t>
              </w:r>
              <w:proofErr w:type="spellEnd"/>
            </w:ins>
          </w:p>
        </w:tc>
        <w:tc>
          <w:tcPr>
            <w:tcW w:w="1620" w:type="dxa"/>
            <w:tcBorders>
              <w:top w:val="single" w:sz="4" w:space="0" w:color="auto"/>
              <w:left w:val="single" w:sz="4" w:space="0" w:color="auto"/>
              <w:bottom w:val="single" w:sz="4" w:space="0" w:color="auto"/>
              <w:right w:val="single" w:sz="4" w:space="0" w:color="auto"/>
            </w:tcBorders>
            <w:vAlign w:val="center"/>
            <w:hideMark/>
          </w:tcPr>
          <w:p w:rsidR="00B41112" w:rsidRPr="00B41112" w:rsidRDefault="00B41112">
            <w:pPr>
              <w:keepNext/>
              <w:jc w:val="center"/>
              <w:outlineLvl w:val="0"/>
              <w:rPr>
                <w:ins w:id="40334" w:author="Le Minh Nghia" w:date="2019-10-09T10:54:00Z"/>
                <w:b/>
                <w:bCs/>
                <w:sz w:val="26"/>
                <w:szCs w:val="26"/>
                <w:rPrChange w:id="40335" w:author="Le Minh Nghia" w:date="2019-10-09T10:56:00Z">
                  <w:rPr>
                    <w:ins w:id="40336" w:author="Le Minh Nghia" w:date="2019-10-09T10:54:00Z"/>
                    <w:b/>
                    <w:bCs/>
                  </w:rPr>
                </w:rPrChange>
              </w:rPr>
            </w:pPr>
            <w:proofErr w:type="spellStart"/>
            <w:ins w:id="40337" w:author="Le Minh Nghia" w:date="2019-10-09T10:54:00Z">
              <w:r w:rsidRPr="00B41112">
                <w:rPr>
                  <w:b/>
                  <w:bCs/>
                  <w:sz w:val="26"/>
                  <w:szCs w:val="26"/>
                  <w:rPrChange w:id="40338" w:author="Le Minh Nghia" w:date="2019-10-09T10:56:00Z">
                    <w:rPr>
                      <w:b/>
                      <w:bCs/>
                    </w:rPr>
                  </w:rPrChange>
                </w:rPr>
                <w:t>Các</w:t>
              </w:r>
              <w:proofErr w:type="spellEnd"/>
              <w:r w:rsidRPr="00B41112">
                <w:rPr>
                  <w:b/>
                  <w:bCs/>
                  <w:sz w:val="26"/>
                  <w:szCs w:val="26"/>
                  <w:rPrChange w:id="40339" w:author="Le Minh Nghia" w:date="2019-10-09T10:56:00Z">
                    <w:rPr>
                      <w:b/>
                      <w:bCs/>
                    </w:rPr>
                  </w:rPrChange>
                </w:rPr>
                <w:t xml:space="preserve"> </w:t>
              </w:r>
              <w:proofErr w:type="spellStart"/>
              <w:r w:rsidRPr="00B41112">
                <w:rPr>
                  <w:b/>
                  <w:bCs/>
                  <w:sz w:val="26"/>
                  <w:szCs w:val="26"/>
                  <w:rPrChange w:id="40340" w:author="Le Minh Nghia" w:date="2019-10-09T10:56:00Z">
                    <w:rPr>
                      <w:b/>
                      <w:bCs/>
                    </w:rPr>
                  </w:rPrChange>
                </w:rPr>
                <w:t>nguồn</w:t>
              </w:r>
              <w:proofErr w:type="spellEnd"/>
              <w:r w:rsidRPr="00B41112">
                <w:rPr>
                  <w:b/>
                  <w:bCs/>
                  <w:sz w:val="26"/>
                  <w:szCs w:val="26"/>
                  <w:rPrChange w:id="40341" w:author="Le Minh Nghia" w:date="2019-10-09T10:56:00Z">
                    <w:rPr>
                      <w:b/>
                      <w:bCs/>
                    </w:rPr>
                  </w:rPrChange>
                </w:rPr>
                <w:t xml:space="preserve"> </w:t>
              </w:r>
              <w:proofErr w:type="spellStart"/>
              <w:r w:rsidRPr="00B41112">
                <w:rPr>
                  <w:b/>
                  <w:bCs/>
                  <w:sz w:val="26"/>
                  <w:szCs w:val="26"/>
                  <w:rPrChange w:id="40342" w:author="Le Minh Nghia" w:date="2019-10-09T10:56:00Z">
                    <w:rPr>
                      <w:b/>
                      <w:bCs/>
                    </w:rPr>
                  </w:rPrChange>
                </w:rPr>
                <w:t>khác</w:t>
              </w:r>
              <w:proofErr w:type="spellEnd"/>
            </w:ins>
          </w:p>
        </w:tc>
      </w:tr>
      <w:tr w:rsidR="00B41112" w:rsidRPr="00B41112" w:rsidTr="00B41112">
        <w:trPr>
          <w:trHeight w:val="150"/>
          <w:ins w:id="40343" w:author="Le Minh Nghia" w:date="2019-10-09T10:54:00Z"/>
        </w:trPr>
        <w:tc>
          <w:tcPr>
            <w:tcW w:w="532"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60" w:after="60"/>
              <w:jc w:val="center"/>
              <w:outlineLvl w:val="0"/>
              <w:rPr>
                <w:ins w:id="40344" w:author="Le Minh Nghia" w:date="2019-10-09T10:54:00Z"/>
                <w:bCs/>
                <w:sz w:val="26"/>
                <w:szCs w:val="26"/>
                <w:rPrChange w:id="40345" w:author="Le Minh Nghia" w:date="2019-10-09T10:56:00Z">
                  <w:rPr>
                    <w:ins w:id="40346" w:author="Le Minh Nghia" w:date="2019-10-09T10:54:00Z"/>
                    <w:bCs/>
                  </w:rPr>
                </w:rPrChange>
              </w:rPr>
            </w:pPr>
            <w:ins w:id="40347" w:author="Le Minh Nghia" w:date="2019-10-09T10:54:00Z">
              <w:r w:rsidRPr="00B41112">
                <w:rPr>
                  <w:bCs/>
                  <w:sz w:val="26"/>
                  <w:szCs w:val="26"/>
                  <w:rPrChange w:id="40348" w:author="Le Minh Nghia" w:date="2019-10-09T10:56:00Z">
                    <w:rPr>
                      <w:bCs/>
                    </w:rPr>
                  </w:rPrChange>
                </w:rPr>
                <w:t>1</w:t>
              </w:r>
            </w:ins>
          </w:p>
        </w:tc>
        <w:tc>
          <w:tcPr>
            <w:tcW w:w="4166"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outlineLvl w:val="0"/>
              <w:rPr>
                <w:ins w:id="40349" w:author="Le Minh Nghia" w:date="2019-10-09T10:54:00Z"/>
                <w:b/>
                <w:bCs/>
                <w:sz w:val="26"/>
                <w:szCs w:val="26"/>
                <w:rPrChange w:id="40350" w:author="Le Minh Nghia" w:date="2019-10-09T10:56:00Z">
                  <w:rPr>
                    <w:ins w:id="40351" w:author="Le Minh Nghia" w:date="2019-10-09T10:54:00Z"/>
                    <w:b/>
                    <w:bCs/>
                  </w:rPr>
                </w:rPrChange>
              </w:rPr>
            </w:pPr>
            <w:ins w:id="40352" w:author="Le Minh Nghia" w:date="2019-10-09T10:54:00Z">
              <w:r w:rsidRPr="00B41112">
                <w:rPr>
                  <w:bCs/>
                  <w:sz w:val="26"/>
                  <w:szCs w:val="26"/>
                  <w:rPrChange w:id="40353" w:author="Le Minh Nghia" w:date="2019-10-09T10:56:00Z">
                    <w:rPr>
                      <w:bCs/>
                    </w:rPr>
                  </w:rPrChange>
                </w:rPr>
                <w:t xml:space="preserve">Chi </w:t>
              </w:r>
              <w:proofErr w:type="spellStart"/>
              <w:r w:rsidRPr="00B41112">
                <w:rPr>
                  <w:bCs/>
                  <w:sz w:val="26"/>
                  <w:szCs w:val="26"/>
                  <w:rPrChange w:id="40354" w:author="Le Minh Nghia" w:date="2019-10-09T10:56:00Z">
                    <w:rPr>
                      <w:bCs/>
                    </w:rPr>
                  </w:rPrChange>
                </w:rPr>
                <w:t>mua</w:t>
              </w:r>
              <w:proofErr w:type="spellEnd"/>
              <w:r w:rsidRPr="00B41112">
                <w:rPr>
                  <w:bCs/>
                  <w:sz w:val="26"/>
                  <w:szCs w:val="26"/>
                  <w:rPrChange w:id="40355" w:author="Le Minh Nghia" w:date="2019-10-09T10:56:00Z">
                    <w:rPr>
                      <w:bCs/>
                    </w:rPr>
                  </w:rPrChange>
                </w:rPr>
                <w:t xml:space="preserve"> </w:t>
              </w:r>
              <w:proofErr w:type="spellStart"/>
              <w:r w:rsidRPr="00B41112">
                <w:rPr>
                  <w:bCs/>
                  <w:sz w:val="26"/>
                  <w:szCs w:val="26"/>
                  <w:rPrChange w:id="40356" w:author="Le Minh Nghia" w:date="2019-10-09T10:56:00Z">
                    <w:rPr>
                      <w:bCs/>
                    </w:rPr>
                  </w:rPrChange>
                </w:rPr>
                <w:t>vật</w:t>
              </w:r>
              <w:proofErr w:type="spellEnd"/>
              <w:r w:rsidRPr="00B41112">
                <w:rPr>
                  <w:bCs/>
                  <w:sz w:val="26"/>
                  <w:szCs w:val="26"/>
                  <w:rPrChange w:id="40357" w:author="Le Minh Nghia" w:date="2019-10-09T10:56:00Z">
                    <w:rPr>
                      <w:bCs/>
                    </w:rPr>
                  </w:rPrChange>
                </w:rPr>
                <w:t xml:space="preserve"> </w:t>
              </w:r>
              <w:proofErr w:type="spellStart"/>
              <w:r w:rsidRPr="00B41112">
                <w:rPr>
                  <w:bCs/>
                  <w:sz w:val="26"/>
                  <w:szCs w:val="26"/>
                  <w:rPrChange w:id="40358" w:author="Le Minh Nghia" w:date="2019-10-09T10:56:00Z">
                    <w:rPr>
                      <w:bCs/>
                    </w:rPr>
                  </w:rPrChange>
                </w:rPr>
                <w:t>tư</w:t>
              </w:r>
              <w:proofErr w:type="spellEnd"/>
              <w:r w:rsidRPr="00B41112">
                <w:rPr>
                  <w:bCs/>
                  <w:sz w:val="26"/>
                  <w:szCs w:val="26"/>
                  <w:rPrChange w:id="40359" w:author="Le Minh Nghia" w:date="2019-10-09T10:56:00Z">
                    <w:rPr>
                      <w:bCs/>
                    </w:rPr>
                  </w:rPrChange>
                </w:rPr>
                <w:t xml:space="preserve">, </w:t>
              </w:r>
              <w:proofErr w:type="spellStart"/>
              <w:r w:rsidRPr="00B41112">
                <w:rPr>
                  <w:bCs/>
                  <w:sz w:val="26"/>
                  <w:szCs w:val="26"/>
                  <w:rPrChange w:id="40360" w:author="Le Minh Nghia" w:date="2019-10-09T10:56:00Z">
                    <w:rPr>
                      <w:bCs/>
                    </w:rPr>
                  </w:rPrChange>
                </w:rPr>
                <w:t>nguyên</w:t>
              </w:r>
              <w:proofErr w:type="spellEnd"/>
              <w:r w:rsidRPr="00B41112">
                <w:rPr>
                  <w:bCs/>
                  <w:sz w:val="26"/>
                  <w:szCs w:val="26"/>
                  <w:rPrChange w:id="40361" w:author="Le Minh Nghia" w:date="2019-10-09T10:56:00Z">
                    <w:rPr>
                      <w:bCs/>
                    </w:rPr>
                  </w:rPrChange>
                </w:rPr>
                <w:t xml:space="preserve">, </w:t>
              </w:r>
              <w:proofErr w:type="spellStart"/>
              <w:r w:rsidRPr="00B41112">
                <w:rPr>
                  <w:bCs/>
                  <w:sz w:val="26"/>
                  <w:szCs w:val="26"/>
                  <w:rPrChange w:id="40362" w:author="Le Minh Nghia" w:date="2019-10-09T10:56:00Z">
                    <w:rPr>
                      <w:bCs/>
                    </w:rPr>
                  </w:rPrChange>
                </w:rPr>
                <w:t>nhiên</w:t>
              </w:r>
              <w:proofErr w:type="spellEnd"/>
              <w:r w:rsidRPr="00B41112">
                <w:rPr>
                  <w:bCs/>
                  <w:sz w:val="26"/>
                  <w:szCs w:val="26"/>
                  <w:rPrChange w:id="40363" w:author="Le Minh Nghia" w:date="2019-10-09T10:56:00Z">
                    <w:rPr>
                      <w:bCs/>
                    </w:rPr>
                  </w:rPrChange>
                </w:rPr>
                <w:t xml:space="preserve">, </w:t>
              </w:r>
              <w:proofErr w:type="spellStart"/>
              <w:r w:rsidRPr="00B41112">
                <w:rPr>
                  <w:bCs/>
                  <w:sz w:val="26"/>
                  <w:szCs w:val="26"/>
                  <w:rPrChange w:id="40364" w:author="Le Minh Nghia" w:date="2019-10-09T10:56:00Z">
                    <w:rPr>
                      <w:bCs/>
                    </w:rPr>
                  </w:rPrChange>
                </w:rPr>
                <w:t>vật</w:t>
              </w:r>
              <w:proofErr w:type="spellEnd"/>
              <w:r w:rsidRPr="00B41112">
                <w:rPr>
                  <w:bCs/>
                  <w:sz w:val="26"/>
                  <w:szCs w:val="26"/>
                  <w:rPrChange w:id="40365" w:author="Le Minh Nghia" w:date="2019-10-09T10:56:00Z">
                    <w:rPr>
                      <w:bCs/>
                    </w:rPr>
                  </w:rPrChange>
                </w:rPr>
                <w:t xml:space="preserve"> </w:t>
              </w:r>
              <w:proofErr w:type="spellStart"/>
              <w:r w:rsidRPr="00B41112">
                <w:rPr>
                  <w:bCs/>
                  <w:sz w:val="26"/>
                  <w:szCs w:val="26"/>
                  <w:rPrChange w:id="40366" w:author="Le Minh Nghia" w:date="2019-10-09T10:56:00Z">
                    <w:rPr>
                      <w:bCs/>
                    </w:rPr>
                  </w:rPrChange>
                </w:rPr>
                <w:t>liệu</w:t>
              </w:r>
              <w:proofErr w:type="spellEnd"/>
              <w:r w:rsidRPr="00B41112">
                <w:rPr>
                  <w:bCs/>
                  <w:sz w:val="26"/>
                  <w:szCs w:val="26"/>
                  <w:rPrChange w:id="40367" w:author="Le Minh Nghia" w:date="2019-10-09T10:56:00Z">
                    <w:rPr>
                      <w:bCs/>
                    </w:rPr>
                  </w:rPrChange>
                </w:rPr>
                <w:t xml:space="preserve"> </w:t>
              </w:r>
            </w:ins>
          </w:p>
        </w:tc>
        <w:tc>
          <w:tcPr>
            <w:tcW w:w="135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368" w:author="Le Minh Nghia" w:date="2019-10-09T10:54:00Z"/>
                <w:bCs/>
                <w:sz w:val="26"/>
                <w:szCs w:val="26"/>
                <w:rPrChange w:id="40369" w:author="Le Minh Nghia" w:date="2019-10-09T10:56:00Z">
                  <w:rPr>
                    <w:ins w:id="40370" w:author="Le Minh Nghia" w:date="2019-10-09T10:54:00Z"/>
                    <w:bCs/>
                  </w:rPr>
                </w:rPrChange>
              </w:rPr>
            </w:pPr>
            <w:ins w:id="40371" w:author="Le Minh Nghia" w:date="2019-10-09T10:54:00Z">
              <w:r w:rsidRPr="00B41112">
                <w:rPr>
                  <w:bCs/>
                  <w:sz w:val="26"/>
                  <w:szCs w:val="26"/>
                  <w:rPrChange w:id="40372" w:author="Le Minh Nghia" w:date="2019-10-09T10:56:00Z">
                    <w:rPr>
                      <w:bCs/>
                    </w:rPr>
                  </w:rPrChange>
                </w:rPr>
                <w:t>0</w:t>
              </w:r>
            </w:ins>
          </w:p>
        </w:tc>
        <w:tc>
          <w:tcPr>
            <w:tcW w:w="279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373" w:author="Le Minh Nghia" w:date="2019-10-09T10:54:00Z"/>
                <w:bCs/>
                <w:sz w:val="26"/>
                <w:szCs w:val="26"/>
                <w:rPrChange w:id="40374" w:author="Le Minh Nghia" w:date="2019-10-09T10:56:00Z">
                  <w:rPr>
                    <w:ins w:id="40375" w:author="Le Minh Nghia" w:date="2019-10-09T10:54:00Z"/>
                    <w:bCs/>
                  </w:rPr>
                </w:rPrChange>
              </w:rPr>
            </w:pPr>
            <w:ins w:id="40376" w:author="Le Minh Nghia" w:date="2019-10-09T10:54:00Z">
              <w:r w:rsidRPr="00B41112">
                <w:rPr>
                  <w:bCs/>
                  <w:sz w:val="26"/>
                  <w:szCs w:val="26"/>
                  <w:rPrChange w:id="40377" w:author="Le Minh Nghia" w:date="2019-10-09T10:56:00Z">
                    <w:rPr>
                      <w:bCs/>
                    </w:rPr>
                  </w:rPrChange>
                </w:rPr>
                <w:t>0</w:t>
              </w:r>
            </w:ins>
          </w:p>
        </w:tc>
        <w:tc>
          <w:tcPr>
            <w:tcW w:w="162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378" w:author="Le Minh Nghia" w:date="2019-10-09T10:54:00Z"/>
                <w:bCs/>
                <w:sz w:val="26"/>
                <w:szCs w:val="26"/>
                <w:rPrChange w:id="40379" w:author="Le Minh Nghia" w:date="2019-10-09T10:56:00Z">
                  <w:rPr>
                    <w:ins w:id="40380" w:author="Le Minh Nghia" w:date="2019-10-09T10:54:00Z"/>
                    <w:bCs/>
                  </w:rPr>
                </w:rPrChange>
              </w:rPr>
            </w:pPr>
            <w:ins w:id="40381" w:author="Le Minh Nghia" w:date="2019-10-09T10:54:00Z">
              <w:r w:rsidRPr="00B41112">
                <w:rPr>
                  <w:bCs/>
                  <w:sz w:val="26"/>
                  <w:szCs w:val="26"/>
                  <w:rPrChange w:id="40382" w:author="Le Minh Nghia" w:date="2019-10-09T10:56:00Z">
                    <w:rPr>
                      <w:bCs/>
                    </w:rPr>
                  </w:rPrChange>
                </w:rPr>
                <w:t>0</w:t>
              </w:r>
            </w:ins>
          </w:p>
        </w:tc>
      </w:tr>
      <w:tr w:rsidR="00B41112" w:rsidRPr="00B41112" w:rsidTr="00B41112">
        <w:trPr>
          <w:trHeight w:val="150"/>
          <w:ins w:id="40383" w:author="Le Minh Nghia" w:date="2019-10-09T10:54:00Z"/>
        </w:trPr>
        <w:tc>
          <w:tcPr>
            <w:tcW w:w="532"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60" w:after="60"/>
              <w:jc w:val="center"/>
              <w:outlineLvl w:val="0"/>
              <w:rPr>
                <w:ins w:id="40384" w:author="Le Minh Nghia" w:date="2019-10-09T10:54:00Z"/>
                <w:bCs/>
                <w:sz w:val="26"/>
                <w:szCs w:val="26"/>
                <w:rPrChange w:id="40385" w:author="Le Minh Nghia" w:date="2019-10-09T10:56:00Z">
                  <w:rPr>
                    <w:ins w:id="40386" w:author="Le Minh Nghia" w:date="2019-10-09T10:54:00Z"/>
                    <w:bCs/>
                  </w:rPr>
                </w:rPrChange>
              </w:rPr>
            </w:pPr>
            <w:ins w:id="40387" w:author="Le Minh Nghia" w:date="2019-10-09T10:54:00Z">
              <w:r w:rsidRPr="00B41112">
                <w:rPr>
                  <w:bCs/>
                  <w:sz w:val="26"/>
                  <w:szCs w:val="26"/>
                  <w:rPrChange w:id="40388" w:author="Le Minh Nghia" w:date="2019-10-09T10:56:00Z">
                    <w:rPr>
                      <w:bCs/>
                    </w:rPr>
                  </w:rPrChange>
                </w:rPr>
                <w:t>2</w:t>
              </w:r>
            </w:ins>
          </w:p>
        </w:tc>
        <w:tc>
          <w:tcPr>
            <w:tcW w:w="4166"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outlineLvl w:val="0"/>
              <w:rPr>
                <w:ins w:id="40389" w:author="Le Minh Nghia" w:date="2019-10-09T10:54:00Z"/>
                <w:b/>
                <w:bCs/>
                <w:sz w:val="26"/>
                <w:szCs w:val="26"/>
                <w:rPrChange w:id="40390" w:author="Le Minh Nghia" w:date="2019-10-09T10:56:00Z">
                  <w:rPr>
                    <w:ins w:id="40391" w:author="Le Minh Nghia" w:date="2019-10-09T10:54:00Z"/>
                    <w:b/>
                    <w:bCs/>
                  </w:rPr>
                </w:rPrChange>
              </w:rPr>
            </w:pPr>
            <w:ins w:id="40392" w:author="Le Minh Nghia" w:date="2019-10-09T10:54:00Z">
              <w:r w:rsidRPr="00B41112">
                <w:rPr>
                  <w:bCs/>
                  <w:sz w:val="26"/>
                  <w:szCs w:val="26"/>
                  <w:rPrChange w:id="40393" w:author="Le Minh Nghia" w:date="2019-10-09T10:56:00Z">
                    <w:rPr>
                      <w:bCs/>
                    </w:rPr>
                  </w:rPrChange>
                </w:rPr>
                <w:t xml:space="preserve">Chi </w:t>
              </w:r>
              <w:proofErr w:type="spellStart"/>
              <w:r w:rsidRPr="00B41112">
                <w:rPr>
                  <w:bCs/>
                  <w:sz w:val="26"/>
                  <w:szCs w:val="26"/>
                  <w:rPrChange w:id="40394" w:author="Le Minh Nghia" w:date="2019-10-09T10:56:00Z">
                    <w:rPr>
                      <w:bCs/>
                    </w:rPr>
                  </w:rPrChange>
                </w:rPr>
                <w:t>tiền</w:t>
              </w:r>
              <w:proofErr w:type="spellEnd"/>
              <w:r w:rsidRPr="00B41112">
                <w:rPr>
                  <w:bCs/>
                  <w:sz w:val="26"/>
                  <w:szCs w:val="26"/>
                  <w:rPrChange w:id="40395" w:author="Le Minh Nghia" w:date="2019-10-09T10:56:00Z">
                    <w:rPr>
                      <w:bCs/>
                    </w:rPr>
                  </w:rPrChange>
                </w:rPr>
                <w:t xml:space="preserve"> </w:t>
              </w:r>
              <w:proofErr w:type="spellStart"/>
              <w:r w:rsidRPr="00B41112">
                <w:rPr>
                  <w:bCs/>
                  <w:sz w:val="26"/>
                  <w:szCs w:val="26"/>
                  <w:rPrChange w:id="40396" w:author="Le Minh Nghia" w:date="2019-10-09T10:56:00Z">
                    <w:rPr>
                      <w:bCs/>
                    </w:rPr>
                  </w:rPrChange>
                </w:rPr>
                <w:t>công</w:t>
              </w:r>
              <w:proofErr w:type="spellEnd"/>
              <w:r w:rsidRPr="00B41112">
                <w:rPr>
                  <w:bCs/>
                  <w:sz w:val="26"/>
                  <w:szCs w:val="26"/>
                  <w:rPrChange w:id="40397" w:author="Le Minh Nghia" w:date="2019-10-09T10:56:00Z">
                    <w:rPr>
                      <w:bCs/>
                    </w:rPr>
                  </w:rPrChange>
                </w:rPr>
                <w:t xml:space="preserve"> lao </w:t>
              </w:r>
              <w:proofErr w:type="spellStart"/>
              <w:r w:rsidRPr="00B41112">
                <w:rPr>
                  <w:bCs/>
                  <w:sz w:val="26"/>
                  <w:szCs w:val="26"/>
                  <w:rPrChange w:id="40398" w:author="Le Minh Nghia" w:date="2019-10-09T10:56:00Z">
                    <w:rPr>
                      <w:bCs/>
                    </w:rPr>
                  </w:rPrChange>
                </w:rPr>
                <w:t>động</w:t>
              </w:r>
              <w:proofErr w:type="spellEnd"/>
              <w:r w:rsidRPr="00B41112">
                <w:rPr>
                  <w:bCs/>
                  <w:sz w:val="26"/>
                  <w:szCs w:val="26"/>
                  <w:rPrChange w:id="40399" w:author="Le Minh Nghia" w:date="2019-10-09T10:56:00Z">
                    <w:rPr>
                      <w:bCs/>
                    </w:rPr>
                  </w:rPrChange>
                </w:rPr>
                <w:t xml:space="preserve"> </w:t>
              </w:r>
              <w:proofErr w:type="spellStart"/>
              <w:r w:rsidRPr="00B41112">
                <w:rPr>
                  <w:bCs/>
                  <w:sz w:val="26"/>
                  <w:szCs w:val="26"/>
                  <w:rPrChange w:id="40400" w:author="Le Minh Nghia" w:date="2019-10-09T10:56:00Z">
                    <w:rPr>
                      <w:bCs/>
                    </w:rPr>
                  </w:rPrChange>
                </w:rPr>
                <w:t>trực</w:t>
              </w:r>
              <w:proofErr w:type="spellEnd"/>
              <w:r w:rsidRPr="00B41112">
                <w:rPr>
                  <w:bCs/>
                  <w:sz w:val="26"/>
                  <w:szCs w:val="26"/>
                  <w:rPrChange w:id="40401" w:author="Le Minh Nghia" w:date="2019-10-09T10:56:00Z">
                    <w:rPr>
                      <w:bCs/>
                    </w:rPr>
                  </w:rPrChange>
                </w:rPr>
                <w:t xml:space="preserve"> </w:t>
              </w:r>
              <w:proofErr w:type="spellStart"/>
              <w:r w:rsidRPr="00B41112">
                <w:rPr>
                  <w:bCs/>
                  <w:sz w:val="26"/>
                  <w:szCs w:val="26"/>
                  <w:rPrChange w:id="40402" w:author="Le Minh Nghia" w:date="2019-10-09T10:56:00Z">
                    <w:rPr>
                      <w:bCs/>
                    </w:rPr>
                  </w:rPrChange>
                </w:rPr>
                <w:t>tiếp</w:t>
              </w:r>
              <w:proofErr w:type="spellEnd"/>
            </w:ins>
          </w:p>
        </w:tc>
        <w:tc>
          <w:tcPr>
            <w:tcW w:w="135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403" w:author="Le Minh Nghia" w:date="2019-10-09T10:54:00Z"/>
                <w:bCs/>
                <w:sz w:val="26"/>
                <w:szCs w:val="26"/>
                <w:rPrChange w:id="40404" w:author="Le Minh Nghia" w:date="2019-10-09T10:56:00Z">
                  <w:rPr>
                    <w:ins w:id="40405" w:author="Le Minh Nghia" w:date="2019-10-09T10:54:00Z"/>
                    <w:bCs/>
                  </w:rPr>
                </w:rPrChange>
              </w:rPr>
            </w:pPr>
            <w:ins w:id="40406" w:author="Le Minh Nghia" w:date="2019-10-09T10:54:00Z">
              <w:r w:rsidRPr="00B41112">
                <w:rPr>
                  <w:bCs/>
                  <w:sz w:val="26"/>
                  <w:szCs w:val="26"/>
                  <w:rPrChange w:id="40407" w:author="Le Minh Nghia" w:date="2019-10-09T10:56:00Z">
                    <w:rPr>
                      <w:bCs/>
                    </w:rPr>
                  </w:rPrChange>
                </w:rPr>
                <w:t>6.970.000</w:t>
              </w:r>
            </w:ins>
          </w:p>
        </w:tc>
        <w:tc>
          <w:tcPr>
            <w:tcW w:w="279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408" w:author="Le Minh Nghia" w:date="2019-10-09T10:54:00Z"/>
                <w:bCs/>
                <w:sz w:val="26"/>
                <w:szCs w:val="26"/>
                <w:rPrChange w:id="40409" w:author="Le Minh Nghia" w:date="2019-10-09T10:56:00Z">
                  <w:rPr>
                    <w:ins w:id="40410" w:author="Le Minh Nghia" w:date="2019-10-09T10:54:00Z"/>
                    <w:bCs/>
                  </w:rPr>
                </w:rPrChange>
              </w:rPr>
            </w:pPr>
            <w:ins w:id="40411" w:author="Le Minh Nghia" w:date="2019-10-09T10:54:00Z">
              <w:r w:rsidRPr="00B41112">
                <w:rPr>
                  <w:bCs/>
                  <w:sz w:val="26"/>
                  <w:szCs w:val="26"/>
                  <w:rPrChange w:id="40412" w:author="Le Minh Nghia" w:date="2019-10-09T10:56:00Z">
                    <w:rPr>
                      <w:bCs/>
                    </w:rPr>
                  </w:rPrChange>
                </w:rPr>
                <w:t>6.970.000</w:t>
              </w:r>
            </w:ins>
          </w:p>
        </w:tc>
        <w:tc>
          <w:tcPr>
            <w:tcW w:w="162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413" w:author="Le Minh Nghia" w:date="2019-10-09T10:54:00Z"/>
                <w:bCs/>
                <w:sz w:val="26"/>
                <w:szCs w:val="26"/>
                <w:rPrChange w:id="40414" w:author="Le Minh Nghia" w:date="2019-10-09T10:56:00Z">
                  <w:rPr>
                    <w:ins w:id="40415" w:author="Le Minh Nghia" w:date="2019-10-09T10:54:00Z"/>
                    <w:bCs/>
                  </w:rPr>
                </w:rPrChange>
              </w:rPr>
            </w:pPr>
            <w:ins w:id="40416" w:author="Le Minh Nghia" w:date="2019-10-09T10:54:00Z">
              <w:r w:rsidRPr="00B41112">
                <w:rPr>
                  <w:bCs/>
                  <w:sz w:val="26"/>
                  <w:szCs w:val="26"/>
                  <w:rPrChange w:id="40417" w:author="Le Minh Nghia" w:date="2019-10-09T10:56:00Z">
                    <w:rPr>
                      <w:bCs/>
                    </w:rPr>
                  </w:rPrChange>
                </w:rPr>
                <w:t>0</w:t>
              </w:r>
            </w:ins>
          </w:p>
        </w:tc>
      </w:tr>
      <w:tr w:rsidR="00B41112" w:rsidRPr="00B41112" w:rsidTr="00B41112">
        <w:trPr>
          <w:trHeight w:val="150"/>
          <w:ins w:id="40418" w:author="Le Minh Nghia" w:date="2019-10-09T10:54:00Z"/>
        </w:trPr>
        <w:tc>
          <w:tcPr>
            <w:tcW w:w="532"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60" w:after="60"/>
              <w:jc w:val="center"/>
              <w:outlineLvl w:val="0"/>
              <w:rPr>
                <w:ins w:id="40419" w:author="Le Minh Nghia" w:date="2019-10-09T10:54:00Z"/>
                <w:bCs/>
                <w:sz w:val="26"/>
                <w:szCs w:val="26"/>
                <w:rPrChange w:id="40420" w:author="Le Minh Nghia" w:date="2019-10-09T10:56:00Z">
                  <w:rPr>
                    <w:ins w:id="40421" w:author="Le Minh Nghia" w:date="2019-10-09T10:54:00Z"/>
                    <w:bCs/>
                  </w:rPr>
                </w:rPrChange>
              </w:rPr>
            </w:pPr>
            <w:ins w:id="40422" w:author="Le Minh Nghia" w:date="2019-10-09T10:54:00Z">
              <w:r w:rsidRPr="00B41112">
                <w:rPr>
                  <w:bCs/>
                  <w:sz w:val="26"/>
                  <w:szCs w:val="26"/>
                  <w:rPrChange w:id="40423" w:author="Le Minh Nghia" w:date="2019-10-09T10:56:00Z">
                    <w:rPr>
                      <w:bCs/>
                    </w:rPr>
                  </w:rPrChange>
                </w:rPr>
                <w:t>3</w:t>
              </w:r>
            </w:ins>
          </w:p>
        </w:tc>
        <w:tc>
          <w:tcPr>
            <w:tcW w:w="4166"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outlineLvl w:val="0"/>
              <w:rPr>
                <w:ins w:id="40424" w:author="Le Minh Nghia" w:date="2019-10-09T10:54:00Z"/>
                <w:b/>
                <w:bCs/>
                <w:sz w:val="26"/>
                <w:szCs w:val="26"/>
                <w:rPrChange w:id="40425" w:author="Le Minh Nghia" w:date="2019-10-09T10:56:00Z">
                  <w:rPr>
                    <w:ins w:id="40426" w:author="Le Minh Nghia" w:date="2019-10-09T10:54:00Z"/>
                    <w:b/>
                    <w:bCs/>
                  </w:rPr>
                </w:rPrChange>
              </w:rPr>
            </w:pPr>
            <w:ins w:id="40427" w:author="Le Minh Nghia" w:date="2019-10-09T10:54:00Z">
              <w:r w:rsidRPr="00B41112">
                <w:rPr>
                  <w:sz w:val="26"/>
                  <w:szCs w:val="26"/>
                  <w:rPrChange w:id="40428" w:author="Le Minh Nghia" w:date="2019-10-09T10:56:00Z">
                    <w:rPr/>
                  </w:rPrChange>
                </w:rPr>
                <w:t xml:space="preserve">Chi </w:t>
              </w:r>
              <w:proofErr w:type="spellStart"/>
              <w:r w:rsidRPr="00B41112">
                <w:rPr>
                  <w:sz w:val="26"/>
                  <w:szCs w:val="26"/>
                  <w:rPrChange w:id="40429" w:author="Le Minh Nghia" w:date="2019-10-09T10:56:00Z">
                    <w:rPr/>
                  </w:rPrChange>
                </w:rPr>
                <w:t>văn</w:t>
              </w:r>
              <w:proofErr w:type="spellEnd"/>
              <w:r w:rsidRPr="00B41112">
                <w:rPr>
                  <w:sz w:val="26"/>
                  <w:szCs w:val="26"/>
                  <w:rPrChange w:id="40430" w:author="Le Minh Nghia" w:date="2019-10-09T10:56:00Z">
                    <w:rPr/>
                  </w:rPrChange>
                </w:rPr>
                <w:t xml:space="preserve"> </w:t>
              </w:r>
              <w:proofErr w:type="spellStart"/>
              <w:r w:rsidRPr="00B41112">
                <w:rPr>
                  <w:sz w:val="26"/>
                  <w:szCs w:val="26"/>
                  <w:rPrChange w:id="40431" w:author="Le Minh Nghia" w:date="2019-10-09T10:56:00Z">
                    <w:rPr/>
                  </w:rPrChange>
                </w:rPr>
                <w:t>phòng</w:t>
              </w:r>
              <w:proofErr w:type="spellEnd"/>
              <w:r w:rsidRPr="00B41112">
                <w:rPr>
                  <w:sz w:val="26"/>
                  <w:szCs w:val="26"/>
                  <w:rPrChange w:id="40432" w:author="Le Minh Nghia" w:date="2019-10-09T10:56:00Z">
                    <w:rPr/>
                  </w:rPrChange>
                </w:rPr>
                <w:t xml:space="preserve">, </w:t>
              </w:r>
              <w:proofErr w:type="spellStart"/>
              <w:r w:rsidRPr="00B41112">
                <w:rPr>
                  <w:sz w:val="26"/>
                  <w:szCs w:val="26"/>
                  <w:rPrChange w:id="40433" w:author="Le Minh Nghia" w:date="2019-10-09T10:56:00Z">
                    <w:rPr/>
                  </w:rPrChange>
                </w:rPr>
                <w:t>phẩm</w:t>
              </w:r>
              <w:proofErr w:type="spellEnd"/>
              <w:r w:rsidRPr="00B41112">
                <w:rPr>
                  <w:sz w:val="26"/>
                  <w:szCs w:val="26"/>
                  <w:rPrChange w:id="40434" w:author="Le Minh Nghia" w:date="2019-10-09T10:56:00Z">
                    <w:rPr/>
                  </w:rPrChange>
                </w:rPr>
                <w:t xml:space="preserve">, </w:t>
              </w:r>
              <w:proofErr w:type="spellStart"/>
              <w:r w:rsidRPr="00B41112">
                <w:rPr>
                  <w:sz w:val="26"/>
                  <w:szCs w:val="26"/>
                  <w:rPrChange w:id="40435" w:author="Le Minh Nghia" w:date="2019-10-09T10:56:00Z">
                    <w:rPr/>
                  </w:rPrChange>
                </w:rPr>
                <w:t>thông</w:t>
              </w:r>
              <w:proofErr w:type="spellEnd"/>
              <w:r w:rsidRPr="00B41112">
                <w:rPr>
                  <w:sz w:val="26"/>
                  <w:szCs w:val="26"/>
                  <w:rPrChange w:id="40436" w:author="Le Minh Nghia" w:date="2019-10-09T10:56:00Z">
                    <w:rPr/>
                  </w:rPrChange>
                </w:rPr>
                <w:t xml:space="preserve"> tin </w:t>
              </w:r>
              <w:proofErr w:type="spellStart"/>
              <w:r w:rsidRPr="00B41112">
                <w:rPr>
                  <w:sz w:val="26"/>
                  <w:szCs w:val="26"/>
                  <w:rPrChange w:id="40437" w:author="Le Minh Nghia" w:date="2019-10-09T10:56:00Z">
                    <w:rPr/>
                  </w:rPrChange>
                </w:rPr>
                <w:t>liên</w:t>
              </w:r>
              <w:proofErr w:type="spellEnd"/>
              <w:r w:rsidRPr="00B41112">
                <w:rPr>
                  <w:sz w:val="26"/>
                  <w:szCs w:val="26"/>
                  <w:rPrChange w:id="40438" w:author="Le Minh Nghia" w:date="2019-10-09T10:56:00Z">
                    <w:rPr/>
                  </w:rPrChange>
                </w:rPr>
                <w:t xml:space="preserve"> </w:t>
              </w:r>
              <w:proofErr w:type="spellStart"/>
              <w:r w:rsidRPr="00B41112">
                <w:rPr>
                  <w:sz w:val="26"/>
                  <w:szCs w:val="26"/>
                  <w:rPrChange w:id="40439" w:author="Le Minh Nghia" w:date="2019-10-09T10:56:00Z">
                    <w:rPr/>
                  </w:rPrChange>
                </w:rPr>
                <w:t>lạc</w:t>
              </w:r>
              <w:proofErr w:type="spellEnd"/>
              <w:r w:rsidRPr="00B41112">
                <w:rPr>
                  <w:sz w:val="26"/>
                  <w:szCs w:val="26"/>
                  <w:rPrChange w:id="40440" w:author="Le Minh Nghia" w:date="2019-10-09T10:56:00Z">
                    <w:rPr/>
                  </w:rPrChange>
                </w:rPr>
                <w:t xml:space="preserve">, in </w:t>
              </w:r>
              <w:proofErr w:type="spellStart"/>
              <w:r w:rsidRPr="00B41112">
                <w:rPr>
                  <w:sz w:val="26"/>
                  <w:szCs w:val="26"/>
                  <w:rPrChange w:id="40441" w:author="Le Minh Nghia" w:date="2019-10-09T10:56:00Z">
                    <w:rPr/>
                  </w:rPrChange>
                </w:rPr>
                <w:t>ấn</w:t>
              </w:r>
              <w:proofErr w:type="spellEnd"/>
            </w:ins>
          </w:p>
        </w:tc>
        <w:tc>
          <w:tcPr>
            <w:tcW w:w="135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442" w:author="Le Minh Nghia" w:date="2019-10-09T10:54:00Z"/>
                <w:bCs/>
                <w:sz w:val="26"/>
                <w:szCs w:val="26"/>
                <w:rPrChange w:id="40443" w:author="Le Minh Nghia" w:date="2019-10-09T10:56:00Z">
                  <w:rPr>
                    <w:ins w:id="40444" w:author="Le Minh Nghia" w:date="2019-10-09T10:54:00Z"/>
                    <w:bCs/>
                  </w:rPr>
                </w:rPrChange>
              </w:rPr>
            </w:pPr>
            <w:ins w:id="40445" w:author="Le Minh Nghia" w:date="2019-10-09T10:54:00Z">
              <w:r w:rsidRPr="00B41112">
                <w:rPr>
                  <w:bCs/>
                  <w:sz w:val="26"/>
                  <w:szCs w:val="26"/>
                  <w:rPrChange w:id="40446" w:author="Le Minh Nghia" w:date="2019-10-09T10:56:00Z">
                    <w:rPr>
                      <w:bCs/>
                    </w:rPr>
                  </w:rPrChange>
                </w:rPr>
                <w:t>1.705.000</w:t>
              </w:r>
            </w:ins>
          </w:p>
        </w:tc>
        <w:tc>
          <w:tcPr>
            <w:tcW w:w="279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447" w:author="Le Minh Nghia" w:date="2019-10-09T10:54:00Z"/>
                <w:bCs/>
                <w:sz w:val="26"/>
                <w:szCs w:val="26"/>
                <w:rPrChange w:id="40448" w:author="Le Minh Nghia" w:date="2019-10-09T10:56:00Z">
                  <w:rPr>
                    <w:ins w:id="40449" w:author="Le Minh Nghia" w:date="2019-10-09T10:54:00Z"/>
                    <w:bCs/>
                  </w:rPr>
                </w:rPrChange>
              </w:rPr>
            </w:pPr>
            <w:ins w:id="40450" w:author="Le Minh Nghia" w:date="2019-10-09T10:54:00Z">
              <w:r w:rsidRPr="00B41112">
                <w:rPr>
                  <w:bCs/>
                  <w:sz w:val="26"/>
                  <w:szCs w:val="26"/>
                  <w:rPrChange w:id="40451" w:author="Le Minh Nghia" w:date="2019-10-09T10:56:00Z">
                    <w:rPr>
                      <w:bCs/>
                    </w:rPr>
                  </w:rPrChange>
                </w:rPr>
                <w:t>1.705.000</w:t>
              </w:r>
            </w:ins>
          </w:p>
        </w:tc>
        <w:tc>
          <w:tcPr>
            <w:tcW w:w="162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452" w:author="Le Minh Nghia" w:date="2019-10-09T10:54:00Z"/>
                <w:bCs/>
                <w:sz w:val="26"/>
                <w:szCs w:val="26"/>
                <w:rPrChange w:id="40453" w:author="Le Minh Nghia" w:date="2019-10-09T10:56:00Z">
                  <w:rPr>
                    <w:ins w:id="40454" w:author="Le Minh Nghia" w:date="2019-10-09T10:54:00Z"/>
                    <w:bCs/>
                  </w:rPr>
                </w:rPrChange>
              </w:rPr>
            </w:pPr>
            <w:ins w:id="40455" w:author="Le Minh Nghia" w:date="2019-10-09T10:54:00Z">
              <w:r w:rsidRPr="00B41112">
                <w:rPr>
                  <w:bCs/>
                  <w:sz w:val="26"/>
                  <w:szCs w:val="26"/>
                  <w:rPrChange w:id="40456" w:author="Le Minh Nghia" w:date="2019-10-09T10:56:00Z">
                    <w:rPr>
                      <w:bCs/>
                    </w:rPr>
                  </w:rPrChange>
                </w:rPr>
                <w:t>0</w:t>
              </w:r>
            </w:ins>
          </w:p>
        </w:tc>
      </w:tr>
      <w:tr w:rsidR="00B41112" w:rsidRPr="00B41112" w:rsidTr="00B41112">
        <w:trPr>
          <w:trHeight w:val="150"/>
          <w:ins w:id="40457" w:author="Le Minh Nghia" w:date="2019-10-09T10:54:00Z"/>
        </w:trPr>
        <w:tc>
          <w:tcPr>
            <w:tcW w:w="532"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60" w:after="60"/>
              <w:jc w:val="center"/>
              <w:outlineLvl w:val="0"/>
              <w:rPr>
                <w:ins w:id="40458" w:author="Le Minh Nghia" w:date="2019-10-09T10:54:00Z"/>
                <w:bCs/>
                <w:sz w:val="26"/>
                <w:szCs w:val="26"/>
                <w:rPrChange w:id="40459" w:author="Le Minh Nghia" w:date="2019-10-09T10:56:00Z">
                  <w:rPr>
                    <w:ins w:id="40460" w:author="Le Minh Nghia" w:date="2019-10-09T10:54:00Z"/>
                    <w:bCs/>
                  </w:rPr>
                </w:rPrChange>
              </w:rPr>
            </w:pPr>
            <w:ins w:id="40461" w:author="Le Minh Nghia" w:date="2019-10-09T10:54:00Z">
              <w:r w:rsidRPr="00B41112">
                <w:rPr>
                  <w:bCs/>
                  <w:sz w:val="26"/>
                  <w:szCs w:val="26"/>
                  <w:rPrChange w:id="40462" w:author="Le Minh Nghia" w:date="2019-10-09T10:56:00Z">
                    <w:rPr>
                      <w:bCs/>
                    </w:rPr>
                  </w:rPrChange>
                </w:rPr>
                <w:t>4</w:t>
              </w:r>
            </w:ins>
          </w:p>
        </w:tc>
        <w:tc>
          <w:tcPr>
            <w:tcW w:w="4166"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outlineLvl w:val="0"/>
              <w:rPr>
                <w:ins w:id="40463" w:author="Le Minh Nghia" w:date="2019-10-09T10:54:00Z"/>
                <w:b/>
                <w:bCs/>
                <w:sz w:val="26"/>
                <w:szCs w:val="26"/>
                <w:rPrChange w:id="40464" w:author="Le Minh Nghia" w:date="2019-10-09T10:56:00Z">
                  <w:rPr>
                    <w:ins w:id="40465" w:author="Le Minh Nghia" w:date="2019-10-09T10:54:00Z"/>
                    <w:b/>
                    <w:bCs/>
                  </w:rPr>
                </w:rPrChange>
              </w:rPr>
            </w:pPr>
            <w:ins w:id="40466" w:author="Le Minh Nghia" w:date="2019-10-09T10:54:00Z">
              <w:r w:rsidRPr="00B41112">
                <w:rPr>
                  <w:sz w:val="26"/>
                  <w:szCs w:val="26"/>
                  <w:rPrChange w:id="40467" w:author="Le Minh Nghia" w:date="2019-10-09T10:56:00Z">
                    <w:rPr/>
                  </w:rPrChange>
                </w:rPr>
                <w:t xml:space="preserve">Chi </w:t>
              </w:r>
              <w:proofErr w:type="spellStart"/>
              <w:r w:rsidRPr="00B41112">
                <w:rPr>
                  <w:sz w:val="26"/>
                  <w:szCs w:val="26"/>
                  <w:rPrChange w:id="40468" w:author="Le Minh Nghia" w:date="2019-10-09T10:56:00Z">
                    <w:rPr/>
                  </w:rPrChange>
                </w:rPr>
                <w:t>họp</w:t>
              </w:r>
              <w:proofErr w:type="spellEnd"/>
              <w:r w:rsidRPr="00B41112">
                <w:rPr>
                  <w:sz w:val="26"/>
                  <w:szCs w:val="26"/>
                  <w:rPrChange w:id="40469" w:author="Le Minh Nghia" w:date="2019-10-09T10:56:00Z">
                    <w:rPr/>
                  </w:rPrChange>
                </w:rPr>
                <w:t xml:space="preserve"> </w:t>
              </w:r>
              <w:proofErr w:type="spellStart"/>
              <w:r w:rsidRPr="00B41112">
                <w:rPr>
                  <w:sz w:val="26"/>
                  <w:szCs w:val="26"/>
                  <w:rPrChange w:id="40470" w:author="Le Minh Nghia" w:date="2019-10-09T10:56:00Z">
                    <w:rPr/>
                  </w:rPrChange>
                </w:rPr>
                <w:t>hội</w:t>
              </w:r>
              <w:proofErr w:type="spellEnd"/>
              <w:r w:rsidRPr="00B41112">
                <w:rPr>
                  <w:sz w:val="26"/>
                  <w:szCs w:val="26"/>
                  <w:rPrChange w:id="40471" w:author="Le Minh Nghia" w:date="2019-10-09T10:56:00Z">
                    <w:rPr/>
                  </w:rPrChange>
                </w:rPr>
                <w:t xml:space="preserve"> </w:t>
              </w:r>
              <w:proofErr w:type="spellStart"/>
              <w:r w:rsidRPr="00B41112">
                <w:rPr>
                  <w:sz w:val="26"/>
                  <w:szCs w:val="26"/>
                  <w:rPrChange w:id="40472" w:author="Le Minh Nghia" w:date="2019-10-09T10:56:00Z">
                    <w:rPr/>
                  </w:rPrChange>
                </w:rPr>
                <w:t>đồng</w:t>
              </w:r>
              <w:proofErr w:type="spellEnd"/>
              <w:r w:rsidRPr="00B41112">
                <w:rPr>
                  <w:sz w:val="26"/>
                  <w:szCs w:val="26"/>
                  <w:rPrChange w:id="40473" w:author="Le Minh Nghia" w:date="2019-10-09T10:56:00Z">
                    <w:rPr/>
                  </w:rPrChange>
                </w:rPr>
                <w:t xml:space="preserve"> </w:t>
              </w:r>
              <w:proofErr w:type="spellStart"/>
              <w:r w:rsidRPr="00B41112">
                <w:rPr>
                  <w:sz w:val="26"/>
                  <w:szCs w:val="26"/>
                  <w:rPrChange w:id="40474" w:author="Le Minh Nghia" w:date="2019-10-09T10:56:00Z">
                    <w:rPr/>
                  </w:rPrChange>
                </w:rPr>
                <w:t>đánh</w:t>
              </w:r>
              <w:proofErr w:type="spellEnd"/>
              <w:r w:rsidRPr="00B41112">
                <w:rPr>
                  <w:sz w:val="26"/>
                  <w:szCs w:val="26"/>
                  <w:rPrChange w:id="40475" w:author="Le Minh Nghia" w:date="2019-10-09T10:56:00Z">
                    <w:rPr/>
                  </w:rPrChange>
                </w:rPr>
                <w:t xml:space="preserve"> </w:t>
              </w:r>
              <w:proofErr w:type="spellStart"/>
              <w:r w:rsidRPr="00B41112">
                <w:rPr>
                  <w:sz w:val="26"/>
                  <w:szCs w:val="26"/>
                  <w:rPrChange w:id="40476" w:author="Le Minh Nghia" w:date="2019-10-09T10:56:00Z">
                    <w:rPr/>
                  </w:rPrChange>
                </w:rPr>
                <w:t>giá</w:t>
              </w:r>
              <w:proofErr w:type="spellEnd"/>
              <w:r w:rsidRPr="00B41112">
                <w:rPr>
                  <w:sz w:val="26"/>
                  <w:szCs w:val="26"/>
                  <w:rPrChange w:id="40477" w:author="Le Minh Nghia" w:date="2019-10-09T10:56:00Z">
                    <w:rPr/>
                  </w:rPrChange>
                </w:rPr>
                <w:t xml:space="preserve">, </w:t>
              </w:r>
              <w:proofErr w:type="spellStart"/>
              <w:r w:rsidRPr="00B41112">
                <w:rPr>
                  <w:sz w:val="26"/>
                  <w:szCs w:val="26"/>
                  <w:rPrChange w:id="40478" w:author="Le Minh Nghia" w:date="2019-10-09T10:56:00Z">
                    <w:rPr/>
                  </w:rPrChange>
                </w:rPr>
                <w:t>nghiệm</w:t>
              </w:r>
              <w:proofErr w:type="spellEnd"/>
              <w:r w:rsidRPr="00B41112">
                <w:rPr>
                  <w:sz w:val="26"/>
                  <w:szCs w:val="26"/>
                  <w:rPrChange w:id="40479" w:author="Le Minh Nghia" w:date="2019-10-09T10:56:00Z">
                    <w:rPr/>
                  </w:rPrChange>
                </w:rPr>
                <w:t xml:space="preserve"> </w:t>
              </w:r>
              <w:proofErr w:type="spellStart"/>
              <w:r w:rsidRPr="00B41112">
                <w:rPr>
                  <w:sz w:val="26"/>
                  <w:szCs w:val="26"/>
                  <w:rPrChange w:id="40480" w:author="Le Minh Nghia" w:date="2019-10-09T10:56:00Z">
                    <w:rPr/>
                  </w:rPrChange>
                </w:rPr>
                <w:t>thu</w:t>
              </w:r>
              <w:proofErr w:type="spellEnd"/>
            </w:ins>
          </w:p>
        </w:tc>
        <w:tc>
          <w:tcPr>
            <w:tcW w:w="135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481" w:author="Le Minh Nghia" w:date="2019-10-09T10:54:00Z"/>
                <w:bCs/>
                <w:sz w:val="26"/>
                <w:szCs w:val="26"/>
                <w:rPrChange w:id="40482" w:author="Le Minh Nghia" w:date="2019-10-09T10:56:00Z">
                  <w:rPr>
                    <w:ins w:id="40483" w:author="Le Minh Nghia" w:date="2019-10-09T10:54:00Z"/>
                    <w:bCs/>
                  </w:rPr>
                </w:rPrChange>
              </w:rPr>
            </w:pPr>
            <w:ins w:id="40484" w:author="Le Minh Nghia" w:date="2019-10-09T10:54:00Z">
              <w:r w:rsidRPr="00B41112">
                <w:rPr>
                  <w:bCs/>
                  <w:sz w:val="26"/>
                  <w:szCs w:val="26"/>
                  <w:rPrChange w:id="40485" w:author="Le Minh Nghia" w:date="2019-10-09T10:56:00Z">
                    <w:rPr>
                      <w:bCs/>
                    </w:rPr>
                  </w:rPrChange>
                </w:rPr>
                <w:t>2.725.000</w:t>
              </w:r>
            </w:ins>
          </w:p>
        </w:tc>
        <w:tc>
          <w:tcPr>
            <w:tcW w:w="279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486" w:author="Le Minh Nghia" w:date="2019-10-09T10:54:00Z"/>
                <w:bCs/>
                <w:sz w:val="26"/>
                <w:szCs w:val="26"/>
                <w:rPrChange w:id="40487" w:author="Le Minh Nghia" w:date="2019-10-09T10:56:00Z">
                  <w:rPr>
                    <w:ins w:id="40488" w:author="Le Minh Nghia" w:date="2019-10-09T10:54:00Z"/>
                    <w:bCs/>
                  </w:rPr>
                </w:rPrChange>
              </w:rPr>
            </w:pPr>
            <w:ins w:id="40489" w:author="Le Minh Nghia" w:date="2019-10-09T10:54:00Z">
              <w:r w:rsidRPr="00B41112">
                <w:rPr>
                  <w:bCs/>
                  <w:sz w:val="26"/>
                  <w:szCs w:val="26"/>
                  <w:rPrChange w:id="40490" w:author="Le Minh Nghia" w:date="2019-10-09T10:56:00Z">
                    <w:rPr>
                      <w:bCs/>
                    </w:rPr>
                  </w:rPrChange>
                </w:rPr>
                <w:t>2.725.000</w:t>
              </w:r>
            </w:ins>
          </w:p>
        </w:tc>
        <w:tc>
          <w:tcPr>
            <w:tcW w:w="162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491" w:author="Le Minh Nghia" w:date="2019-10-09T10:54:00Z"/>
                <w:bCs/>
                <w:sz w:val="26"/>
                <w:szCs w:val="26"/>
                <w:rPrChange w:id="40492" w:author="Le Minh Nghia" w:date="2019-10-09T10:56:00Z">
                  <w:rPr>
                    <w:ins w:id="40493" w:author="Le Minh Nghia" w:date="2019-10-09T10:54:00Z"/>
                    <w:bCs/>
                  </w:rPr>
                </w:rPrChange>
              </w:rPr>
            </w:pPr>
            <w:ins w:id="40494" w:author="Le Minh Nghia" w:date="2019-10-09T10:54:00Z">
              <w:r w:rsidRPr="00B41112">
                <w:rPr>
                  <w:bCs/>
                  <w:sz w:val="26"/>
                  <w:szCs w:val="26"/>
                  <w:rPrChange w:id="40495" w:author="Le Minh Nghia" w:date="2019-10-09T10:56:00Z">
                    <w:rPr>
                      <w:bCs/>
                    </w:rPr>
                  </w:rPrChange>
                </w:rPr>
                <w:t>0</w:t>
              </w:r>
            </w:ins>
          </w:p>
        </w:tc>
      </w:tr>
      <w:tr w:rsidR="00B41112" w:rsidRPr="00B41112" w:rsidTr="00B41112">
        <w:trPr>
          <w:trHeight w:val="150"/>
          <w:ins w:id="40496" w:author="Le Minh Nghia" w:date="2019-10-09T10:54:00Z"/>
        </w:trPr>
        <w:tc>
          <w:tcPr>
            <w:tcW w:w="532" w:type="dxa"/>
            <w:tcBorders>
              <w:top w:val="single" w:sz="4" w:space="0" w:color="auto"/>
              <w:left w:val="single" w:sz="4" w:space="0" w:color="auto"/>
              <w:bottom w:val="single" w:sz="4" w:space="0" w:color="auto"/>
              <w:right w:val="single" w:sz="4" w:space="0" w:color="auto"/>
            </w:tcBorders>
            <w:noWrap/>
            <w:hideMark/>
          </w:tcPr>
          <w:p w:rsidR="00B41112" w:rsidRPr="00B41112" w:rsidRDefault="00B41112">
            <w:pPr>
              <w:keepNext/>
              <w:spacing w:before="60" w:after="60"/>
              <w:jc w:val="center"/>
              <w:outlineLvl w:val="0"/>
              <w:rPr>
                <w:ins w:id="40497" w:author="Le Minh Nghia" w:date="2019-10-09T10:54:00Z"/>
                <w:bCs/>
                <w:sz w:val="26"/>
                <w:szCs w:val="26"/>
                <w:rPrChange w:id="40498" w:author="Le Minh Nghia" w:date="2019-10-09T10:56:00Z">
                  <w:rPr>
                    <w:ins w:id="40499" w:author="Le Minh Nghia" w:date="2019-10-09T10:54:00Z"/>
                    <w:bCs/>
                  </w:rPr>
                </w:rPrChange>
              </w:rPr>
            </w:pPr>
            <w:ins w:id="40500" w:author="Le Minh Nghia" w:date="2019-10-09T10:54:00Z">
              <w:r w:rsidRPr="00B41112">
                <w:rPr>
                  <w:bCs/>
                  <w:sz w:val="26"/>
                  <w:szCs w:val="26"/>
                  <w:rPrChange w:id="40501" w:author="Le Minh Nghia" w:date="2019-10-09T10:56:00Z">
                    <w:rPr>
                      <w:bCs/>
                    </w:rPr>
                  </w:rPrChange>
                </w:rPr>
                <w:t>5</w:t>
              </w:r>
            </w:ins>
          </w:p>
        </w:tc>
        <w:tc>
          <w:tcPr>
            <w:tcW w:w="4166"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outlineLvl w:val="0"/>
              <w:rPr>
                <w:ins w:id="40502" w:author="Le Minh Nghia" w:date="2019-10-09T10:54:00Z"/>
                <w:b/>
                <w:bCs/>
                <w:sz w:val="26"/>
                <w:szCs w:val="26"/>
                <w:rPrChange w:id="40503" w:author="Le Minh Nghia" w:date="2019-10-09T10:56:00Z">
                  <w:rPr>
                    <w:ins w:id="40504" w:author="Le Minh Nghia" w:date="2019-10-09T10:54:00Z"/>
                    <w:b/>
                    <w:bCs/>
                  </w:rPr>
                </w:rPrChange>
              </w:rPr>
            </w:pPr>
            <w:ins w:id="40505" w:author="Le Minh Nghia" w:date="2019-10-09T10:54:00Z">
              <w:r w:rsidRPr="00B41112">
                <w:rPr>
                  <w:sz w:val="26"/>
                  <w:szCs w:val="26"/>
                  <w:rPrChange w:id="40506" w:author="Le Minh Nghia" w:date="2019-10-09T10:56:00Z">
                    <w:rPr/>
                  </w:rPrChange>
                </w:rPr>
                <w:t xml:space="preserve">Chi </w:t>
              </w:r>
              <w:proofErr w:type="spellStart"/>
              <w:r w:rsidRPr="00B41112">
                <w:rPr>
                  <w:sz w:val="26"/>
                  <w:szCs w:val="26"/>
                  <w:rPrChange w:id="40507" w:author="Le Minh Nghia" w:date="2019-10-09T10:56:00Z">
                    <w:rPr/>
                  </w:rPrChange>
                </w:rPr>
                <w:t>quản</w:t>
              </w:r>
              <w:proofErr w:type="spellEnd"/>
              <w:r w:rsidRPr="00B41112">
                <w:rPr>
                  <w:sz w:val="26"/>
                  <w:szCs w:val="26"/>
                  <w:rPrChange w:id="40508" w:author="Le Minh Nghia" w:date="2019-10-09T10:56:00Z">
                    <w:rPr/>
                  </w:rPrChange>
                </w:rPr>
                <w:t xml:space="preserve"> </w:t>
              </w:r>
              <w:proofErr w:type="spellStart"/>
              <w:r w:rsidRPr="00B41112">
                <w:rPr>
                  <w:sz w:val="26"/>
                  <w:szCs w:val="26"/>
                  <w:rPrChange w:id="40509" w:author="Le Minh Nghia" w:date="2019-10-09T10:56:00Z">
                    <w:rPr/>
                  </w:rPrChange>
                </w:rPr>
                <w:t>lý</w:t>
              </w:r>
              <w:proofErr w:type="spellEnd"/>
              <w:r w:rsidRPr="00B41112">
                <w:rPr>
                  <w:sz w:val="26"/>
                  <w:szCs w:val="26"/>
                  <w:rPrChange w:id="40510" w:author="Le Minh Nghia" w:date="2019-10-09T10:56:00Z">
                    <w:rPr/>
                  </w:rPrChange>
                </w:rPr>
                <w:t xml:space="preserve"> </w:t>
              </w:r>
              <w:proofErr w:type="spellStart"/>
              <w:r w:rsidRPr="00B41112">
                <w:rPr>
                  <w:sz w:val="26"/>
                  <w:szCs w:val="26"/>
                  <w:rPrChange w:id="40511" w:author="Le Minh Nghia" w:date="2019-10-09T10:56:00Z">
                    <w:rPr/>
                  </w:rPrChange>
                </w:rPr>
                <w:t>chung</w:t>
              </w:r>
              <w:proofErr w:type="spellEnd"/>
              <w:r w:rsidRPr="00B41112">
                <w:rPr>
                  <w:sz w:val="26"/>
                  <w:szCs w:val="26"/>
                  <w:rPrChange w:id="40512" w:author="Le Minh Nghia" w:date="2019-10-09T10:56:00Z">
                    <w:rPr/>
                  </w:rPrChange>
                </w:rPr>
                <w:t xml:space="preserve"> (5%)</w:t>
              </w:r>
            </w:ins>
          </w:p>
        </w:tc>
        <w:tc>
          <w:tcPr>
            <w:tcW w:w="135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513" w:author="Le Minh Nghia" w:date="2019-10-09T10:54:00Z"/>
                <w:bCs/>
                <w:sz w:val="26"/>
                <w:szCs w:val="26"/>
                <w:rPrChange w:id="40514" w:author="Le Minh Nghia" w:date="2019-10-09T10:56:00Z">
                  <w:rPr>
                    <w:ins w:id="40515" w:author="Le Minh Nghia" w:date="2019-10-09T10:54:00Z"/>
                    <w:bCs/>
                  </w:rPr>
                </w:rPrChange>
              </w:rPr>
            </w:pPr>
            <w:ins w:id="40516" w:author="Le Minh Nghia" w:date="2019-10-09T10:54:00Z">
              <w:r w:rsidRPr="00B41112">
                <w:rPr>
                  <w:bCs/>
                  <w:sz w:val="26"/>
                  <w:szCs w:val="26"/>
                  <w:rPrChange w:id="40517" w:author="Le Minh Nghia" w:date="2019-10-09T10:56:00Z">
                    <w:rPr>
                      <w:bCs/>
                    </w:rPr>
                  </w:rPrChange>
                </w:rPr>
                <w:t>600.000</w:t>
              </w:r>
            </w:ins>
          </w:p>
        </w:tc>
        <w:tc>
          <w:tcPr>
            <w:tcW w:w="279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518" w:author="Le Minh Nghia" w:date="2019-10-09T10:54:00Z"/>
                <w:bCs/>
                <w:sz w:val="26"/>
                <w:szCs w:val="26"/>
                <w:rPrChange w:id="40519" w:author="Le Minh Nghia" w:date="2019-10-09T10:56:00Z">
                  <w:rPr>
                    <w:ins w:id="40520" w:author="Le Minh Nghia" w:date="2019-10-09T10:54:00Z"/>
                    <w:bCs/>
                  </w:rPr>
                </w:rPrChange>
              </w:rPr>
            </w:pPr>
            <w:ins w:id="40521" w:author="Le Minh Nghia" w:date="2019-10-09T10:54:00Z">
              <w:r w:rsidRPr="00B41112">
                <w:rPr>
                  <w:bCs/>
                  <w:sz w:val="26"/>
                  <w:szCs w:val="26"/>
                  <w:rPrChange w:id="40522" w:author="Le Minh Nghia" w:date="2019-10-09T10:56:00Z">
                    <w:rPr>
                      <w:bCs/>
                    </w:rPr>
                  </w:rPrChange>
                </w:rPr>
                <w:t>600.000</w:t>
              </w:r>
            </w:ins>
          </w:p>
        </w:tc>
        <w:tc>
          <w:tcPr>
            <w:tcW w:w="162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523" w:author="Le Minh Nghia" w:date="2019-10-09T10:54:00Z"/>
                <w:bCs/>
                <w:sz w:val="26"/>
                <w:szCs w:val="26"/>
                <w:rPrChange w:id="40524" w:author="Le Minh Nghia" w:date="2019-10-09T10:56:00Z">
                  <w:rPr>
                    <w:ins w:id="40525" w:author="Le Minh Nghia" w:date="2019-10-09T10:54:00Z"/>
                    <w:bCs/>
                  </w:rPr>
                </w:rPrChange>
              </w:rPr>
            </w:pPr>
            <w:ins w:id="40526" w:author="Le Minh Nghia" w:date="2019-10-09T10:54:00Z">
              <w:r w:rsidRPr="00B41112">
                <w:rPr>
                  <w:bCs/>
                  <w:sz w:val="26"/>
                  <w:szCs w:val="26"/>
                  <w:rPrChange w:id="40527" w:author="Le Minh Nghia" w:date="2019-10-09T10:56:00Z">
                    <w:rPr>
                      <w:bCs/>
                    </w:rPr>
                  </w:rPrChange>
                </w:rPr>
                <w:t>0</w:t>
              </w:r>
            </w:ins>
          </w:p>
        </w:tc>
      </w:tr>
      <w:tr w:rsidR="00B41112" w:rsidRPr="00B41112" w:rsidTr="00B41112">
        <w:trPr>
          <w:trHeight w:val="150"/>
          <w:ins w:id="40528" w:author="Le Minh Nghia" w:date="2019-10-09T10:54:00Z"/>
        </w:trPr>
        <w:tc>
          <w:tcPr>
            <w:tcW w:w="532" w:type="dxa"/>
            <w:tcBorders>
              <w:top w:val="single" w:sz="4" w:space="0" w:color="auto"/>
              <w:left w:val="single" w:sz="4" w:space="0" w:color="auto"/>
              <w:bottom w:val="single" w:sz="4" w:space="0" w:color="auto"/>
              <w:right w:val="single" w:sz="4" w:space="0" w:color="auto"/>
            </w:tcBorders>
            <w:noWrap/>
          </w:tcPr>
          <w:p w:rsidR="00B41112" w:rsidRPr="00B41112" w:rsidRDefault="00B41112">
            <w:pPr>
              <w:keepNext/>
              <w:spacing w:before="60" w:after="60"/>
              <w:jc w:val="center"/>
              <w:outlineLvl w:val="0"/>
              <w:rPr>
                <w:ins w:id="40529" w:author="Le Minh Nghia" w:date="2019-10-09T10:54:00Z"/>
                <w:bCs/>
                <w:sz w:val="26"/>
                <w:szCs w:val="26"/>
                <w:rPrChange w:id="40530" w:author="Le Minh Nghia" w:date="2019-10-09T10:56:00Z">
                  <w:rPr>
                    <w:ins w:id="40531" w:author="Le Minh Nghia" w:date="2019-10-09T10:54:00Z"/>
                    <w:bCs/>
                  </w:rPr>
                </w:rPrChange>
              </w:rPr>
            </w:pPr>
          </w:p>
        </w:tc>
        <w:tc>
          <w:tcPr>
            <w:tcW w:w="4166"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outlineLvl w:val="0"/>
              <w:rPr>
                <w:ins w:id="40532" w:author="Le Minh Nghia" w:date="2019-10-09T10:54:00Z"/>
                <w:b/>
                <w:bCs/>
                <w:sz w:val="26"/>
                <w:szCs w:val="26"/>
                <w:rPrChange w:id="40533" w:author="Le Minh Nghia" w:date="2019-10-09T10:56:00Z">
                  <w:rPr>
                    <w:ins w:id="40534" w:author="Le Minh Nghia" w:date="2019-10-09T10:54:00Z"/>
                    <w:b/>
                    <w:bCs/>
                  </w:rPr>
                </w:rPrChange>
              </w:rPr>
            </w:pPr>
            <w:proofErr w:type="spellStart"/>
            <w:ins w:id="40535" w:author="Le Minh Nghia" w:date="2019-10-09T10:54:00Z">
              <w:r w:rsidRPr="00B41112">
                <w:rPr>
                  <w:b/>
                  <w:sz w:val="26"/>
                  <w:szCs w:val="26"/>
                  <w:rPrChange w:id="40536" w:author="Le Minh Nghia" w:date="2019-10-09T10:56:00Z">
                    <w:rPr>
                      <w:b/>
                    </w:rPr>
                  </w:rPrChange>
                </w:rPr>
                <w:t>Tổng</w:t>
              </w:r>
              <w:proofErr w:type="spellEnd"/>
              <w:r w:rsidRPr="00B41112">
                <w:rPr>
                  <w:b/>
                  <w:sz w:val="26"/>
                  <w:szCs w:val="26"/>
                  <w:rPrChange w:id="40537" w:author="Le Minh Nghia" w:date="2019-10-09T10:56:00Z">
                    <w:rPr>
                      <w:b/>
                    </w:rPr>
                  </w:rPrChange>
                </w:rPr>
                <w:t xml:space="preserve"> </w:t>
              </w:r>
              <w:proofErr w:type="spellStart"/>
              <w:r w:rsidRPr="00B41112">
                <w:rPr>
                  <w:b/>
                  <w:sz w:val="26"/>
                  <w:szCs w:val="26"/>
                  <w:rPrChange w:id="40538" w:author="Le Minh Nghia" w:date="2019-10-09T10:56:00Z">
                    <w:rPr>
                      <w:b/>
                    </w:rPr>
                  </w:rPrChange>
                </w:rPr>
                <w:t>cộng</w:t>
              </w:r>
              <w:proofErr w:type="spellEnd"/>
            </w:ins>
          </w:p>
        </w:tc>
        <w:tc>
          <w:tcPr>
            <w:tcW w:w="135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539" w:author="Le Minh Nghia" w:date="2019-10-09T10:54:00Z"/>
                <w:b/>
                <w:bCs/>
                <w:sz w:val="26"/>
                <w:szCs w:val="26"/>
                <w:rPrChange w:id="40540" w:author="Le Minh Nghia" w:date="2019-10-09T10:56:00Z">
                  <w:rPr>
                    <w:ins w:id="40541" w:author="Le Minh Nghia" w:date="2019-10-09T10:54:00Z"/>
                    <w:b/>
                    <w:bCs/>
                  </w:rPr>
                </w:rPrChange>
              </w:rPr>
            </w:pPr>
            <w:ins w:id="40542" w:author="Le Minh Nghia" w:date="2019-10-09T10:54:00Z">
              <w:r w:rsidRPr="00B41112">
                <w:rPr>
                  <w:b/>
                  <w:bCs/>
                  <w:sz w:val="26"/>
                  <w:szCs w:val="26"/>
                  <w:rPrChange w:id="40543" w:author="Le Minh Nghia" w:date="2019-10-09T10:56:00Z">
                    <w:rPr>
                      <w:b/>
                      <w:bCs/>
                    </w:rPr>
                  </w:rPrChange>
                </w:rPr>
                <w:t>12.000.000</w:t>
              </w:r>
            </w:ins>
          </w:p>
        </w:tc>
        <w:tc>
          <w:tcPr>
            <w:tcW w:w="279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544" w:author="Le Minh Nghia" w:date="2019-10-09T10:54:00Z"/>
                <w:b/>
                <w:bCs/>
                <w:sz w:val="26"/>
                <w:szCs w:val="26"/>
                <w:rPrChange w:id="40545" w:author="Le Minh Nghia" w:date="2019-10-09T10:56:00Z">
                  <w:rPr>
                    <w:ins w:id="40546" w:author="Le Minh Nghia" w:date="2019-10-09T10:54:00Z"/>
                    <w:b/>
                    <w:bCs/>
                  </w:rPr>
                </w:rPrChange>
              </w:rPr>
            </w:pPr>
            <w:ins w:id="40547" w:author="Le Minh Nghia" w:date="2019-10-09T10:54:00Z">
              <w:r w:rsidRPr="00B41112">
                <w:rPr>
                  <w:b/>
                  <w:bCs/>
                  <w:sz w:val="26"/>
                  <w:szCs w:val="26"/>
                  <w:rPrChange w:id="40548" w:author="Le Minh Nghia" w:date="2019-10-09T10:56:00Z">
                    <w:rPr>
                      <w:b/>
                      <w:bCs/>
                    </w:rPr>
                  </w:rPrChange>
                </w:rPr>
                <w:t>12.000.000</w:t>
              </w:r>
            </w:ins>
          </w:p>
        </w:tc>
        <w:tc>
          <w:tcPr>
            <w:tcW w:w="1620" w:type="dxa"/>
            <w:tcBorders>
              <w:top w:val="single" w:sz="4" w:space="0" w:color="auto"/>
              <w:left w:val="single" w:sz="4" w:space="0" w:color="auto"/>
              <w:bottom w:val="single" w:sz="4" w:space="0" w:color="auto"/>
              <w:right w:val="single" w:sz="4" w:space="0" w:color="auto"/>
            </w:tcBorders>
            <w:hideMark/>
          </w:tcPr>
          <w:p w:rsidR="00B41112" w:rsidRPr="00B41112" w:rsidRDefault="00B41112">
            <w:pPr>
              <w:keepNext/>
              <w:spacing w:before="60" w:after="60"/>
              <w:jc w:val="right"/>
              <w:outlineLvl w:val="0"/>
              <w:rPr>
                <w:ins w:id="40549" w:author="Le Minh Nghia" w:date="2019-10-09T10:54:00Z"/>
                <w:b/>
                <w:bCs/>
                <w:sz w:val="26"/>
                <w:szCs w:val="26"/>
                <w:rPrChange w:id="40550" w:author="Le Minh Nghia" w:date="2019-10-09T10:56:00Z">
                  <w:rPr>
                    <w:ins w:id="40551" w:author="Le Minh Nghia" w:date="2019-10-09T10:54:00Z"/>
                    <w:b/>
                    <w:bCs/>
                  </w:rPr>
                </w:rPrChange>
              </w:rPr>
            </w:pPr>
            <w:ins w:id="40552" w:author="Le Minh Nghia" w:date="2019-10-09T10:54:00Z">
              <w:r w:rsidRPr="00B41112">
                <w:rPr>
                  <w:b/>
                  <w:bCs/>
                  <w:sz w:val="26"/>
                  <w:szCs w:val="26"/>
                  <w:rPrChange w:id="40553" w:author="Le Minh Nghia" w:date="2019-10-09T10:56:00Z">
                    <w:rPr>
                      <w:b/>
                      <w:bCs/>
                    </w:rPr>
                  </w:rPrChange>
                </w:rPr>
                <w:t>0</w:t>
              </w:r>
            </w:ins>
          </w:p>
        </w:tc>
      </w:tr>
    </w:tbl>
    <w:p w:rsidR="00B41112" w:rsidRPr="00B41112" w:rsidRDefault="00B41112" w:rsidP="00B41112">
      <w:pPr>
        <w:pStyle w:val="Title"/>
        <w:tabs>
          <w:tab w:val="center" w:pos="1276"/>
          <w:tab w:val="center" w:pos="4395"/>
          <w:tab w:val="center" w:pos="7938"/>
        </w:tabs>
        <w:spacing w:before="120" w:after="0"/>
        <w:jc w:val="both"/>
        <w:rPr>
          <w:ins w:id="40554" w:author="Le Minh Nghia" w:date="2019-10-09T10:54:00Z"/>
          <w:b w:val="0"/>
          <w:i/>
          <w:sz w:val="26"/>
          <w:szCs w:val="26"/>
          <w:lang w:val="nl-NL"/>
          <w:rPrChange w:id="40555" w:author="Le Minh Nghia" w:date="2019-10-09T10:56:00Z">
            <w:rPr>
              <w:ins w:id="40556" w:author="Le Minh Nghia" w:date="2019-10-09T10:54:00Z"/>
              <w:b w:val="0"/>
              <w:i/>
              <w:sz w:val="26"/>
              <w:szCs w:val="26"/>
              <w:lang w:val="nl-NL"/>
            </w:rPr>
          </w:rPrChange>
        </w:rPr>
      </w:pPr>
      <w:ins w:id="40557" w:author="Le Minh Nghia" w:date="2019-10-09T10:54:00Z">
        <w:r w:rsidRPr="00B41112">
          <w:rPr>
            <w:b w:val="0"/>
            <w:sz w:val="26"/>
            <w:szCs w:val="26"/>
            <w:lang w:val="nl-NL"/>
            <w:rPrChange w:id="40558" w:author="Le Minh Nghia" w:date="2019-10-09T10:56:00Z">
              <w:rPr>
                <w:b w:val="0"/>
                <w:sz w:val="26"/>
                <w:szCs w:val="26"/>
                <w:lang w:val="nl-NL"/>
              </w:rPr>
            </w:rPrChange>
          </w:rPr>
          <w:tab/>
        </w:r>
        <w:r w:rsidRPr="00B41112">
          <w:rPr>
            <w:b w:val="0"/>
            <w:sz w:val="26"/>
            <w:szCs w:val="26"/>
            <w:lang w:val="nl-NL"/>
            <w:rPrChange w:id="40559" w:author="Le Minh Nghia" w:date="2019-10-09T10:56:00Z">
              <w:rPr>
                <w:b w:val="0"/>
                <w:sz w:val="26"/>
                <w:szCs w:val="26"/>
                <w:lang w:val="nl-NL"/>
              </w:rPr>
            </w:rPrChange>
          </w:rPr>
          <w:tab/>
        </w:r>
        <w:r w:rsidRPr="00B41112">
          <w:rPr>
            <w:b w:val="0"/>
            <w:sz w:val="26"/>
            <w:szCs w:val="26"/>
            <w:lang w:val="nl-NL"/>
            <w:rPrChange w:id="40560" w:author="Le Minh Nghia" w:date="2019-10-09T10:56:00Z">
              <w:rPr>
                <w:b w:val="0"/>
                <w:sz w:val="26"/>
                <w:szCs w:val="26"/>
                <w:lang w:val="nl-NL"/>
              </w:rPr>
            </w:rPrChange>
          </w:rPr>
          <w:tab/>
        </w:r>
        <w:r w:rsidRPr="00B41112">
          <w:rPr>
            <w:b w:val="0"/>
            <w:i/>
            <w:sz w:val="26"/>
            <w:szCs w:val="26"/>
            <w:lang w:val="nl-NL"/>
            <w:rPrChange w:id="40561" w:author="Le Minh Nghia" w:date="2019-10-09T10:56:00Z">
              <w:rPr>
                <w:b w:val="0"/>
                <w:i/>
                <w:sz w:val="26"/>
                <w:szCs w:val="26"/>
                <w:lang w:val="nl-NL"/>
              </w:rPr>
            </w:rPrChange>
          </w:rPr>
          <w:t>Ngày 02 tháng 05 năm 2019</w:t>
        </w:r>
      </w:ins>
    </w:p>
    <w:p w:rsidR="00B41112" w:rsidRPr="00B41112" w:rsidRDefault="00B41112" w:rsidP="00B41112">
      <w:pPr>
        <w:pStyle w:val="Title"/>
        <w:tabs>
          <w:tab w:val="center" w:pos="1276"/>
          <w:tab w:val="center" w:pos="4395"/>
          <w:tab w:val="center" w:pos="7938"/>
        </w:tabs>
        <w:spacing w:before="120" w:after="0"/>
        <w:jc w:val="both"/>
        <w:rPr>
          <w:ins w:id="40562" w:author="Le Minh Nghia" w:date="2019-10-09T10:54:00Z"/>
          <w:b w:val="0"/>
          <w:i/>
          <w:sz w:val="26"/>
          <w:szCs w:val="26"/>
          <w:lang w:val="nl-NL"/>
          <w:rPrChange w:id="40563" w:author="Le Minh Nghia" w:date="2019-10-09T10:56:00Z">
            <w:rPr>
              <w:ins w:id="40564" w:author="Le Minh Nghia" w:date="2019-10-09T10:54:00Z"/>
              <w:b w:val="0"/>
              <w:i/>
              <w:sz w:val="26"/>
              <w:szCs w:val="26"/>
              <w:lang w:val="nl-NL"/>
            </w:rPr>
          </w:rPrChange>
        </w:rPr>
      </w:pPr>
    </w:p>
    <w:p w:rsidR="00B41112" w:rsidRPr="00B41112" w:rsidRDefault="00B41112" w:rsidP="00B41112">
      <w:pPr>
        <w:pStyle w:val="Title"/>
        <w:tabs>
          <w:tab w:val="center" w:pos="1890"/>
          <w:tab w:val="center" w:pos="5040"/>
          <w:tab w:val="center" w:pos="8280"/>
        </w:tabs>
        <w:spacing w:after="0"/>
        <w:jc w:val="both"/>
        <w:rPr>
          <w:ins w:id="40565" w:author="Le Minh Nghia" w:date="2019-10-09T10:54:00Z"/>
          <w:sz w:val="26"/>
          <w:szCs w:val="26"/>
          <w:lang w:val="nl-NL"/>
          <w:rPrChange w:id="40566" w:author="Le Minh Nghia" w:date="2019-10-09T10:56:00Z">
            <w:rPr>
              <w:ins w:id="40567" w:author="Le Minh Nghia" w:date="2019-10-09T10:54:00Z"/>
              <w:sz w:val="26"/>
              <w:szCs w:val="26"/>
              <w:lang w:val="nl-NL"/>
            </w:rPr>
          </w:rPrChange>
        </w:rPr>
      </w:pPr>
      <w:ins w:id="40568" w:author="Le Minh Nghia" w:date="2019-10-09T10:54:00Z">
        <w:r w:rsidRPr="00B41112">
          <w:rPr>
            <w:b w:val="0"/>
            <w:sz w:val="26"/>
            <w:szCs w:val="26"/>
            <w:lang w:val="nl-NL"/>
            <w:rPrChange w:id="40569" w:author="Le Minh Nghia" w:date="2019-10-09T10:56:00Z">
              <w:rPr>
                <w:b w:val="0"/>
                <w:sz w:val="26"/>
                <w:szCs w:val="26"/>
                <w:lang w:val="nl-NL"/>
              </w:rPr>
            </w:rPrChange>
          </w:rPr>
          <w:tab/>
        </w:r>
        <w:r w:rsidRPr="00B41112">
          <w:rPr>
            <w:sz w:val="26"/>
            <w:szCs w:val="26"/>
            <w:lang w:val="nl-NL"/>
            <w:rPrChange w:id="40570" w:author="Le Minh Nghia" w:date="2019-10-09T10:56:00Z">
              <w:rPr>
                <w:sz w:val="26"/>
                <w:szCs w:val="26"/>
                <w:lang w:val="nl-NL"/>
              </w:rPr>
            </w:rPrChange>
          </w:rPr>
          <w:t xml:space="preserve">KHOA CÔNG NGHỆ  </w:t>
        </w:r>
        <w:r w:rsidRPr="00B41112">
          <w:rPr>
            <w:sz w:val="26"/>
            <w:szCs w:val="26"/>
            <w:lang w:val="nl-NL"/>
            <w:rPrChange w:id="40571" w:author="Le Minh Nghia" w:date="2019-10-09T10:56:00Z">
              <w:rPr>
                <w:sz w:val="26"/>
                <w:szCs w:val="26"/>
                <w:lang w:val="nl-NL"/>
              </w:rPr>
            </w:rPrChange>
          </w:rPr>
          <w:tab/>
          <w:t xml:space="preserve">CÁN BỘ HƯỚNG DẪN </w:t>
        </w:r>
        <w:r w:rsidRPr="00B41112">
          <w:rPr>
            <w:sz w:val="26"/>
            <w:szCs w:val="26"/>
            <w:lang w:val="nl-NL"/>
            <w:rPrChange w:id="40572" w:author="Le Minh Nghia" w:date="2019-10-09T10:56:00Z">
              <w:rPr>
                <w:sz w:val="26"/>
                <w:szCs w:val="26"/>
                <w:lang w:val="nl-NL"/>
              </w:rPr>
            </w:rPrChange>
          </w:rPr>
          <w:tab/>
          <w:t>CHỦ NHIỆM ĐỀ TÀI</w:t>
        </w:r>
      </w:ins>
    </w:p>
    <w:p w:rsidR="00B41112" w:rsidRPr="00B41112" w:rsidRDefault="00B41112" w:rsidP="00B41112">
      <w:pPr>
        <w:pStyle w:val="Title"/>
        <w:tabs>
          <w:tab w:val="center" w:pos="2127"/>
          <w:tab w:val="center" w:pos="4962"/>
          <w:tab w:val="center" w:pos="7655"/>
        </w:tabs>
        <w:spacing w:after="0"/>
        <w:jc w:val="left"/>
        <w:rPr>
          <w:ins w:id="40573" w:author="Le Minh Nghia" w:date="2019-10-09T10:54:00Z"/>
          <w:sz w:val="26"/>
          <w:szCs w:val="26"/>
          <w:lang w:val="nl-NL"/>
          <w:rPrChange w:id="40574" w:author="Le Minh Nghia" w:date="2019-10-09T10:56:00Z">
            <w:rPr>
              <w:ins w:id="40575" w:author="Le Minh Nghia" w:date="2019-10-09T10:54:00Z"/>
              <w:sz w:val="26"/>
              <w:szCs w:val="26"/>
              <w:lang w:val="nl-NL"/>
            </w:rPr>
          </w:rPrChange>
        </w:rPr>
      </w:pPr>
      <w:ins w:id="40576" w:author="Le Minh Nghia" w:date="2019-10-09T10:54:00Z">
        <w:r w:rsidRPr="00B41112">
          <w:rPr>
            <w:sz w:val="26"/>
            <w:szCs w:val="26"/>
            <w:lang w:val="nl-NL"/>
            <w:rPrChange w:id="40577" w:author="Le Minh Nghia" w:date="2019-10-09T10:56:00Z">
              <w:rPr>
                <w:sz w:val="26"/>
                <w:szCs w:val="26"/>
                <w:lang w:val="nl-NL"/>
              </w:rPr>
            </w:rPrChange>
          </w:rPr>
          <w:t xml:space="preserve">              THÔNG TIN VÀ</w:t>
        </w:r>
      </w:ins>
    </w:p>
    <w:p w:rsidR="00B41112" w:rsidRPr="00B41112" w:rsidRDefault="00B41112" w:rsidP="00B41112">
      <w:pPr>
        <w:pStyle w:val="Title"/>
        <w:tabs>
          <w:tab w:val="center" w:pos="2127"/>
          <w:tab w:val="center" w:pos="4962"/>
          <w:tab w:val="center" w:pos="7655"/>
        </w:tabs>
        <w:spacing w:after="0"/>
        <w:jc w:val="left"/>
        <w:rPr>
          <w:ins w:id="40578" w:author="Le Minh Nghia" w:date="2019-10-09T10:54:00Z"/>
          <w:sz w:val="26"/>
          <w:szCs w:val="26"/>
          <w:lang w:val="nl-NL"/>
          <w:rPrChange w:id="40579" w:author="Le Minh Nghia" w:date="2019-10-09T10:56:00Z">
            <w:rPr>
              <w:ins w:id="40580" w:author="Le Minh Nghia" w:date="2019-10-09T10:54:00Z"/>
              <w:sz w:val="26"/>
              <w:szCs w:val="26"/>
              <w:lang w:val="nl-NL"/>
            </w:rPr>
          </w:rPrChange>
        </w:rPr>
      </w:pPr>
      <w:ins w:id="40581" w:author="Le Minh Nghia" w:date="2019-10-09T10:54:00Z">
        <w:r w:rsidRPr="00B41112">
          <w:rPr>
            <w:sz w:val="26"/>
            <w:szCs w:val="26"/>
            <w:lang w:val="nl-NL"/>
            <w:rPrChange w:id="40582" w:author="Le Minh Nghia" w:date="2019-10-09T10:56:00Z">
              <w:rPr>
                <w:sz w:val="26"/>
                <w:szCs w:val="26"/>
                <w:lang w:val="nl-NL"/>
              </w:rPr>
            </w:rPrChange>
          </w:rPr>
          <w:t xml:space="preserve">            TRUYỀN THÔNG</w:t>
        </w:r>
      </w:ins>
    </w:p>
    <w:p w:rsidR="00B41112" w:rsidRPr="00B41112" w:rsidRDefault="00B41112" w:rsidP="00B41112">
      <w:pPr>
        <w:pStyle w:val="Title"/>
        <w:tabs>
          <w:tab w:val="center" w:pos="2127"/>
          <w:tab w:val="center" w:pos="4962"/>
          <w:tab w:val="center" w:pos="7655"/>
        </w:tabs>
        <w:spacing w:after="0"/>
        <w:jc w:val="both"/>
        <w:rPr>
          <w:ins w:id="40583" w:author="Le Minh Nghia" w:date="2019-10-09T10:54:00Z"/>
          <w:b w:val="0"/>
          <w:sz w:val="26"/>
          <w:szCs w:val="26"/>
          <w:lang w:val="nl-NL"/>
          <w:rPrChange w:id="40584" w:author="Le Minh Nghia" w:date="2019-10-09T10:56:00Z">
            <w:rPr>
              <w:ins w:id="40585" w:author="Le Minh Nghia" w:date="2019-10-09T10:54:00Z"/>
              <w:b w:val="0"/>
              <w:sz w:val="26"/>
              <w:szCs w:val="26"/>
              <w:lang w:val="nl-NL"/>
            </w:rPr>
          </w:rPrChange>
        </w:rPr>
      </w:pPr>
    </w:p>
    <w:p w:rsidR="00B41112" w:rsidRPr="00B41112" w:rsidRDefault="00B41112" w:rsidP="00B41112">
      <w:pPr>
        <w:pStyle w:val="Title"/>
        <w:tabs>
          <w:tab w:val="center" w:pos="2127"/>
          <w:tab w:val="center" w:pos="4962"/>
          <w:tab w:val="center" w:pos="7655"/>
        </w:tabs>
        <w:spacing w:after="0"/>
        <w:jc w:val="both"/>
        <w:rPr>
          <w:ins w:id="40586" w:author="Le Minh Nghia" w:date="2019-10-09T10:54:00Z"/>
          <w:b w:val="0"/>
          <w:sz w:val="26"/>
          <w:szCs w:val="26"/>
          <w:lang w:val="nl-NL"/>
          <w:rPrChange w:id="40587" w:author="Le Minh Nghia" w:date="2019-10-09T10:56:00Z">
            <w:rPr>
              <w:ins w:id="40588" w:author="Le Minh Nghia" w:date="2019-10-09T10:54:00Z"/>
              <w:b w:val="0"/>
              <w:sz w:val="26"/>
              <w:szCs w:val="26"/>
              <w:lang w:val="nl-NL"/>
            </w:rPr>
          </w:rPrChange>
        </w:rPr>
      </w:pPr>
    </w:p>
    <w:p w:rsidR="00B41112" w:rsidRPr="00B41112" w:rsidRDefault="00B41112" w:rsidP="00B41112">
      <w:pPr>
        <w:pStyle w:val="Title"/>
        <w:tabs>
          <w:tab w:val="center" w:pos="2127"/>
          <w:tab w:val="center" w:pos="4962"/>
          <w:tab w:val="center" w:pos="7655"/>
        </w:tabs>
        <w:spacing w:after="0"/>
        <w:jc w:val="both"/>
        <w:rPr>
          <w:ins w:id="40589" w:author="Le Minh Nghia" w:date="2019-10-09T10:54:00Z"/>
          <w:b w:val="0"/>
          <w:sz w:val="26"/>
          <w:szCs w:val="26"/>
          <w:lang w:val="nl-NL"/>
          <w:rPrChange w:id="40590" w:author="Le Minh Nghia" w:date="2019-10-09T10:56:00Z">
            <w:rPr>
              <w:ins w:id="40591" w:author="Le Minh Nghia" w:date="2019-10-09T10:54:00Z"/>
              <w:b w:val="0"/>
              <w:sz w:val="26"/>
              <w:szCs w:val="26"/>
              <w:lang w:val="nl-NL"/>
            </w:rPr>
          </w:rPrChange>
        </w:rPr>
      </w:pPr>
    </w:p>
    <w:p w:rsidR="00B41112" w:rsidRPr="00B41112" w:rsidRDefault="00B41112" w:rsidP="00B41112">
      <w:pPr>
        <w:pStyle w:val="Title"/>
        <w:tabs>
          <w:tab w:val="center" w:pos="2127"/>
          <w:tab w:val="center" w:pos="4962"/>
          <w:tab w:val="center" w:pos="7655"/>
        </w:tabs>
        <w:spacing w:after="0"/>
        <w:jc w:val="both"/>
        <w:rPr>
          <w:ins w:id="40592" w:author="Le Minh Nghia" w:date="2019-10-09T10:54:00Z"/>
          <w:b w:val="0"/>
          <w:sz w:val="26"/>
          <w:szCs w:val="26"/>
          <w:lang w:val="nl-NL"/>
          <w:rPrChange w:id="40593" w:author="Le Minh Nghia" w:date="2019-10-09T10:56:00Z">
            <w:rPr>
              <w:ins w:id="40594" w:author="Le Minh Nghia" w:date="2019-10-09T10:54:00Z"/>
              <w:b w:val="0"/>
              <w:sz w:val="26"/>
              <w:szCs w:val="26"/>
              <w:lang w:val="nl-NL"/>
            </w:rPr>
          </w:rPrChange>
        </w:rPr>
      </w:pPr>
    </w:p>
    <w:p w:rsidR="00B41112" w:rsidRPr="00B41112" w:rsidRDefault="00B41112" w:rsidP="00B41112">
      <w:pPr>
        <w:pStyle w:val="Title"/>
        <w:tabs>
          <w:tab w:val="center" w:pos="2127"/>
          <w:tab w:val="center" w:pos="4962"/>
          <w:tab w:val="center" w:pos="7655"/>
        </w:tabs>
        <w:spacing w:after="0"/>
        <w:jc w:val="both"/>
        <w:rPr>
          <w:ins w:id="40595" w:author="Le Minh Nghia" w:date="2019-10-09T10:54:00Z"/>
          <w:b w:val="0"/>
          <w:sz w:val="26"/>
          <w:szCs w:val="26"/>
          <w:lang w:val="nl-NL"/>
          <w:rPrChange w:id="40596" w:author="Le Minh Nghia" w:date="2019-10-09T10:56:00Z">
            <w:rPr>
              <w:ins w:id="40597" w:author="Le Minh Nghia" w:date="2019-10-09T10:54:00Z"/>
              <w:b w:val="0"/>
              <w:sz w:val="26"/>
              <w:szCs w:val="26"/>
              <w:lang w:val="nl-NL"/>
            </w:rPr>
          </w:rPrChange>
        </w:rPr>
      </w:pPr>
    </w:p>
    <w:p w:rsidR="00B41112" w:rsidRPr="00B41112" w:rsidRDefault="00B41112" w:rsidP="00B41112">
      <w:pPr>
        <w:pStyle w:val="Title"/>
        <w:tabs>
          <w:tab w:val="center" w:pos="2127"/>
          <w:tab w:val="center" w:pos="4962"/>
          <w:tab w:val="center" w:pos="7655"/>
        </w:tabs>
        <w:spacing w:after="0"/>
        <w:jc w:val="left"/>
        <w:rPr>
          <w:ins w:id="40598" w:author="Le Minh Nghia" w:date="2019-10-09T10:54:00Z"/>
          <w:b w:val="0"/>
          <w:sz w:val="26"/>
          <w:szCs w:val="26"/>
          <w:lang w:val="nl-NL"/>
          <w:rPrChange w:id="40599" w:author="Le Minh Nghia" w:date="2019-10-09T10:56:00Z">
            <w:rPr>
              <w:ins w:id="40600" w:author="Le Minh Nghia" w:date="2019-10-09T10:54:00Z"/>
              <w:b w:val="0"/>
              <w:sz w:val="26"/>
              <w:szCs w:val="26"/>
              <w:lang w:val="nl-NL"/>
            </w:rPr>
          </w:rPrChange>
        </w:rPr>
      </w:pPr>
      <w:ins w:id="40601" w:author="Le Minh Nghia" w:date="2019-10-09T10:54:00Z">
        <w:r w:rsidRPr="00B41112">
          <w:rPr>
            <w:b w:val="0"/>
            <w:sz w:val="26"/>
            <w:szCs w:val="26"/>
            <w:lang w:val="nl-NL"/>
            <w:rPrChange w:id="40602" w:author="Le Minh Nghia" w:date="2019-10-09T10:56:00Z">
              <w:rPr>
                <w:b w:val="0"/>
                <w:sz w:val="26"/>
                <w:szCs w:val="26"/>
                <w:lang w:val="nl-NL"/>
              </w:rPr>
            </w:rPrChange>
          </w:rPr>
          <w:tab/>
        </w:r>
        <w:r w:rsidRPr="00B41112">
          <w:rPr>
            <w:b w:val="0"/>
            <w:sz w:val="26"/>
            <w:szCs w:val="26"/>
            <w:lang w:val="nl-NL"/>
            <w:rPrChange w:id="40603" w:author="Le Minh Nghia" w:date="2019-10-09T10:56:00Z">
              <w:rPr>
                <w:b w:val="0"/>
                <w:sz w:val="26"/>
                <w:szCs w:val="26"/>
                <w:lang w:val="nl-NL"/>
              </w:rPr>
            </w:rPrChange>
          </w:rPr>
          <w:tab/>
          <w:t xml:space="preserve">Trương Thị Thanh Tuyền </w:t>
        </w:r>
        <w:r w:rsidRPr="00B41112">
          <w:rPr>
            <w:b w:val="0"/>
            <w:sz w:val="26"/>
            <w:szCs w:val="26"/>
            <w:lang w:val="nl-NL"/>
            <w:rPrChange w:id="40604" w:author="Le Minh Nghia" w:date="2019-10-09T10:56:00Z">
              <w:rPr>
                <w:b w:val="0"/>
                <w:sz w:val="26"/>
                <w:szCs w:val="26"/>
                <w:lang w:val="nl-NL"/>
              </w:rPr>
            </w:rPrChange>
          </w:rPr>
          <w:tab/>
          <w:t xml:space="preserve">           Hồ Hửu Khánh</w:t>
        </w:r>
      </w:ins>
    </w:p>
    <w:p w:rsidR="00B41112" w:rsidRPr="00B41112" w:rsidRDefault="00B41112" w:rsidP="00B41112">
      <w:pPr>
        <w:pStyle w:val="Title"/>
        <w:tabs>
          <w:tab w:val="center" w:pos="2127"/>
          <w:tab w:val="center" w:pos="4962"/>
          <w:tab w:val="center" w:pos="7655"/>
        </w:tabs>
        <w:spacing w:after="0"/>
        <w:jc w:val="both"/>
        <w:rPr>
          <w:ins w:id="40605" w:author="Le Minh Nghia" w:date="2019-10-09T10:54:00Z"/>
          <w:b w:val="0"/>
          <w:sz w:val="26"/>
          <w:szCs w:val="26"/>
          <w:lang w:val="nl-NL"/>
          <w:rPrChange w:id="40606" w:author="Le Minh Nghia" w:date="2019-10-09T10:56:00Z">
            <w:rPr>
              <w:ins w:id="40607" w:author="Le Minh Nghia" w:date="2019-10-09T10:54:00Z"/>
              <w:b w:val="0"/>
              <w:sz w:val="26"/>
              <w:szCs w:val="26"/>
              <w:lang w:val="nl-NL"/>
            </w:rPr>
          </w:rPrChange>
        </w:rPr>
      </w:pPr>
    </w:p>
    <w:p w:rsidR="00B41112" w:rsidRPr="00B41112" w:rsidRDefault="00B41112" w:rsidP="00B41112">
      <w:pPr>
        <w:pStyle w:val="Title"/>
        <w:tabs>
          <w:tab w:val="center" w:pos="2127"/>
          <w:tab w:val="center" w:pos="4962"/>
          <w:tab w:val="center" w:pos="7655"/>
        </w:tabs>
        <w:spacing w:after="0"/>
        <w:jc w:val="both"/>
        <w:rPr>
          <w:ins w:id="40608" w:author="Le Minh Nghia" w:date="2019-10-09T10:54:00Z"/>
          <w:b w:val="0"/>
          <w:sz w:val="26"/>
          <w:szCs w:val="26"/>
          <w:lang w:val="nl-NL"/>
          <w:rPrChange w:id="40609" w:author="Le Minh Nghia" w:date="2019-10-09T10:56:00Z">
            <w:rPr>
              <w:ins w:id="40610" w:author="Le Minh Nghia" w:date="2019-10-09T10:54:00Z"/>
              <w:b w:val="0"/>
              <w:sz w:val="26"/>
              <w:szCs w:val="26"/>
              <w:lang w:val="nl-NL"/>
            </w:rPr>
          </w:rPrChange>
        </w:rPr>
      </w:pPr>
    </w:p>
    <w:p w:rsidR="00B41112" w:rsidRPr="00B41112" w:rsidRDefault="00B41112" w:rsidP="00B41112">
      <w:pPr>
        <w:pStyle w:val="Title"/>
        <w:tabs>
          <w:tab w:val="center" w:pos="2127"/>
          <w:tab w:val="center" w:pos="4962"/>
          <w:tab w:val="center" w:pos="7655"/>
        </w:tabs>
        <w:spacing w:after="0"/>
        <w:jc w:val="both"/>
        <w:rPr>
          <w:ins w:id="40611" w:author="Le Minh Nghia" w:date="2019-10-09T10:54:00Z"/>
          <w:b w:val="0"/>
          <w:sz w:val="26"/>
          <w:szCs w:val="26"/>
          <w:lang w:val="nl-NL"/>
          <w:rPrChange w:id="40612" w:author="Le Minh Nghia" w:date="2019-10-09T10:56:00Z">
            <w:rPr>
              <w:ins w:id="40613" w:author="Le Minh Nghia" w:date="2019-10-09T10:54:00Z"/>
              <w:b w:val="0"/>
              <w:sz w:val="26"/>
              <w:szCs w:val="26"/>
              <w:lang w:val="nl-NL"/>
            </w:rPr>
          </w:rPrChange>
        </w:rPr>
      </w:pPr>
    </w:p>
    <w:p w:rsidR="00B41112" w:rsidRPr="00B41112" w:rsidRDefault="00B41112" w:rsidP="00B41112">
      <w:pPr>
        <w:pStyle w:val="Title"/>
        <w:tabs>
          <w:tab w:val="center" w:pos="2127"/>
          <w:tab w:val="center" w:pos="4962"/>
          <w:tab w:val="center" w:pos="7655"/>
        </w:tabs>
        <w:spacing w:after="0"/>
        <w:rPr>
          <w:ins w:id="40614" w:author="Le Minh Nghia" w:date="2019-10-09T10:54:00Z"/>
          <w:sz w:val="26"/>
          <w:szCs w:val="26"/>
          <w:lang w:val="nl-NL"/>
          <w:rPrChange w:id="40615" w:author="Le Minh Nghia" w:date="2019-10-09T10:56:00Z">
            <w:rPr>
              <w:ins w:id="40616" w:author="Le Minh Nghia" w:date="2019-10-09T10:54:00Z"/>
              <w:sz w:val="26"/>
              <w:szCs w:val="26"/>
              <w:lang w:val="nl-NL"/>
            </w:rPr>
          </w:rPrChange>
        </w:rPr>
      </w:pPr>
      <w:ins w:id="40617" w:author="Le Minh Nghia" w:date="2019-10-09T10:54:00Z">
        <w:r w:rsidRPr="00B41112">
          <w:rPr>
            <w:sz w:val="26"/>
            <w:szCs w:val="26"/>
            <w:lang w:val="nl-NL"/>
            <w:rPrChange w:id="40618" w:author="Le Minh Nghia" w:date="2019-10-09T10:56:00Z">
              <w:rPr>
                <w:sz w:val="26"/>
                <w:szCs w:val="26"/>
                <w:lang w:val="nl-NL"/>
              </w:rPr>
            </w:rPrChange>
          </w:rPr>
          <w:lastRenderedPageBreak/>
          <w:t>TL. HIỆU TRƯỞNG</w:t>
        </w:r>
      </w:ins>
    </w:p>
    <w:p w:rsidR="00B41112" w:rsidRPr="00B41112" w:rsidRDefault="00B41112" w:rsidP="00B41112">
      <w:pPr>
        <w:pStyle w:val="Title"/>
        <w:tabs>
          <w:tab w:val="center" w:pos="2127"/>
          <w:tab w:val="center" w:pos="4962"/>
          <w:tab w:val="center" w:pos="7655"/>
        </w:tabs>
        <w:spacing w:after="0"/>
        <w:rPr>
          <w:ins w:id="40619" w:author="Le Minh Nghia" w:date="2019-10-09T10:54:00Z"/>
          <w:sz w:val="26"/>
          <w:szCs w:val="26"/>
          <w:lang w:val="nl-NL"/>
          <w:rPrChange w:id="40620" w:author="Le Minh Nghia" w:date="2019-10-09T10:56:00Z">
            <w:rPr>
              <w:ins w:id="40621" w:author="Le Minh Nghia" w:date="2019-10-09T10:54:00Z"/>
              <w:sz w:val="26"/>
              <w:szCs w:val="26"/>
              <w:lang w:val="nl-NL"/>
            </w:rPr>
          </w:rPrChange>
        </w:rPr>
      </w:pPr>
      <w:ins w:id="40622" w:author="Le Minh Nghia" w:date="2019-10-09T10:54:00Z">
        <w:r w:rsidRPr="00B41112">
          <w:rPr>
            <w:sz w:val="26"/>
            <w:szCs w:val="26"/>
            <w:lang w:val="nl-NL"/>
            <w:rPrChange w:id="40623" w:author="Le Minh Nghia" w:date="2019-10-09T10:56:00Z">
              <w:rPr>
                <w:sz w:val="26"/>
                <w:szCs w:val="26"/>
                <w:lang w:val="nl-NL"/>
              </w:rPr>
            </w:rPrChange>
          </w:rPr>
          <w:t>TRƯỞNG PHÒNG QUẢN LÝ KHOA HỌC</w:t>
        </w:r>
      </w:ins>
    </w:p>
    <w:p w:rsidR="00B41112" w:rsidRPr="00B41112" w:rsidRDefault="00B41112" w:rsidP="00B41112">
      <w:pPr>
        <w:pStyle w:val="Title"/>
        <w:tabs>
          <w:tab w:val="center" w:pos="2127"/>
          <w:tab w:val="center" w:pos="4962"/>
          <w:tab w:val="center" w:pos="7655"/>
        </w:tabs>
        <w:jc w:val="both"/>
        <w:rPr>
          <w:ins w:id="40624" w:author="Le Minh Nghia" w:date="2019-10-09T10:54:00Z"/>
          <w:sz w:val="26"/>
          <w:szCs w:val="26"/>
          <w:lang w:val="nl-NL"/>
          <w:rPrChange w:id="40625" w:author="Le Minh Nghia" w:date="2019-10-09T10:56:00Z">
            <w:rPr>
              <w:ins w:id="40626" w:author="Le Minh Nghia" w:date="2019-10-09T10:54:00Z"/>
              <w:sz w:val="26"/>
              <w:szCs w:val="26"/>
              <w:lang w:val="nl-NL"/>
            </w:rPr>
          </w:rPrChange>
        </w:rPr>
      </w:pPr>
    </w:p>
    <w:bookmarkEnd w:id="31757"/>
    <w:p w:rsidR="00B41112" w:rsidRPr="00B41112" w:rsidRDefault="00B41112" w:rsidP="00B41112">
      <w:pPr>
        <w:tabs>
          <w:tab w:val="center" w:pos="1985"/>
        </w:tabs>
        <w:jc w:val="both"/>
        <w:rPr>
          <w:ins w:id="40627" w:author="Le Minh Nghia" w:date="2019-10-09T10:54:00Z"/>
          <w:b/>
          <w:sz w:val="26"/>
          <w:szCs w:val="26"/>
          <w:rPrChange w:id="40628" w:author="Le Minh Nghia" w:date="2019-10-09T10:56:00Z">
            <w:rPr>
              <w:ins w:id="40629" w:author="Le Minh Nghia" w:date="2019-10-09T10:54:00Z"/>
              <w:b/>
              <w:sz w:val="26"/>
              <w:szCs w:val="24"/>
            </w:rPr>
          </w:rPrChange>
        </w:rPr>
      </w:pPr>
    </w:p>
    <w:p w:rsidR="005049FC" w:rsidRPr="00B41112" w:rsidDel="00B41112" w:rsidRDefault="005049FC" w:rsidP="005049FC">
      <w:pPr>
        <w:rPr>
          <w:del w:id="40630" w:author="Le Minh Nghia" w:date="2019-10-09T10:54:00Z"/>
          <w:sz w:val="26"/>
          <w:szCs w:val="26"/>
          <w:rPrChange w:id="40631" w:author="Le Minh Nghia" w:date="2019-10-09T10:56:00Z">
            <w:rPr>
              <w:del w:id="40632" w:author="Le Minh Nghia" w:date="2019-10-09T10:54:00Z"/>
              <w:sz w:val="26"/>
              <w:szCs w:val="26"/>
            </w:rPr>
          </w:rPrChange>
        </w:rPr>
      </w:pPr>
    </w:p>
    <w:p w:rsidR="00596A15" w:rsidRPr="00B41112" w:rsidDel="00B41112" w:rsidRDefault="00596A15" w:rsidP="00596A15">
      <w:pPr>
        <w:pStyle w:val="Heading1"/>
        <w:ind w:left="720"/>
        <w:rPr>
          <w:del w:id="40633" w:author="Le Minh Nghia" w:date="2019-10-09T10:53:00Z"/>
          <w:rFonts w:ascii="Times New Roman" w:hAnsi="Times New Roman" w:cs="Times New Roman"/>
          <w:sz w:val="26"/>
          <w:szCs w:val="26"/>
          <w:rPrChange w:id="40634" w:author="Le Minh Nghia" w:date="2019-10-09T10:56:00Z">
            <w:rPr>
              <w:del w:id="40635" w:author="Le Minh Nghia" w:date="2019-10-09T10:53:00Z"/>
              <w:sz w:val="26"/>
              <w:szCs w:val="26"/>
            </w:rPr>
          </w:rPrChange>
        </w:rPr>
      </w:pPr>
    </w:p>
    <w:p w:rsidR="00596A15" w:rsidRPr="00B41112" w:rsidDel="00CE3A23" w:rsidRDefault="00596A15" w:rsidP="00596A15">
      <w:pPr>
        <w:rPr>
          <w:del w:id="40636" w:author="Le Minh Nghia" w:date="2019-10-09T10:43:00Z"/>
          <w:sz w:val="26"/>
          <w:szCs w:val="26"/>
          <w:rPrChange w:id="40637" w:author="Le Minh Nghia" w:date="2019-10-09T10:56:00Z">
            <w:rPr>
              <w:del w:id="40638" w:author="Le Minh Nghia" w:date="2019-10-09T10:43:00Z"/>
              <w:sz w:val="26"/>
              <w:szCs w:val="26"/>
            </w:rPr>
          </w:rPrChange>
        </w:rPr>
      </w:pPr>
    </w:p>
    <w:p w:rsidR="00596A15" w:rsidRPr="00B41112" w:rsidRDefault="00596A15" w:rsidP="0094370E">
      <w:pPr>
        <w:rPr>
          <w:sz w:val="26"/>
          <w:szCs w:val="26"/>
          <w:rPrChange w:id="40639" w:author="Le Minh Nghia" w:date="2019-10-09T10:56:00Z">
            <w:rPr>
              <w:sz w:val="26"/>
              <w:szCs w:val="26"/>
            </w:rPr>
          </w:rPrChange>
        </w:rPr>
      </w:pPr>
    </w:p>
    <w:sectPr w:rsidR="00596A15" w:rsidRPr="00B41112" w:rsidSect="000F4865">
      <w:footerReference w:type="default" r:id="rId73"/>
      <w:pgSz w:w="12240" w:h="15840" w:code="1"/>
      <w:pgMar w:top="1134" w:right="1134" w:bottom="1134" w:left="1701" w:header="720" w:footer="720" w:gutter="0"/>
      <w:pgBorders w:display="firstPage">
        <w:top w:val="double" w:sz="12" w:space="1" w:color="auto"/>
        <w:left w:val="double" w:sz="12" w:space="4" w:color="auto"/>
        <w:bottom w:val="double" w:sz="12" w:space="1" w:color="auto"/>
        <w:right w:val="double" w:sz="12"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4049" w:rsidRDefault="00F04049" w:rsidP="007E319C">
      <w:pPr>
        <w:spacing w:after="0" w:line="240" w:lineRule="auto"/>
      </w:pPr>
      <w:r>
        <w:separator/>
      </w:r>
    </w:p>
  </w:endnote>
  <w:endnote w:type="continuationSeparator" w:id="0">
    <w:p w:rsidR="00F04049" w:rsidRDefault="00F04049" w:rsidP="007E3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5347316"/>
      <w:docPartObj>
        <w:docPartGallery w:val="Page Numbers (Bottom of Page)"/>
        <w:docPartUnique/>
      </w:docPartObj>
    </w:sdtPr>
    <w:sdtEndPr>
      <w:rPr>
        <w:noProof/>
      </w:rPr>
    </w:sdtEndPr>
    <w:sdtContent>
      <w:p w:rsidR="00B41112" w:rsidRDefault="00B41112">
        <w:pPr>
          <w:pStyle w:val="Footer"/>
          <w:jc w:val="right"/>
        </w:pPr>
        <w:r>
          <w:fldChar w:fldCharType="begin"/>
        </w:r>
        <w:r>
          <w:instrText xml:space="preserve"> PAGE   \* MERGEFORMAT </w:instrText>
        </w:r>
        <w:r>
          <w:fldChar w:fldCharType="separate"/>
        </w:r>
        <w:r>
          <w:rPr>
            <w:noProof/>
          </w:rPr>
          <w:t>95</w:t>
        </w:r>
        <w:r>
          <w:rPr>
            <w:noProof/>
          </w:rPr>
          <w:fldChar w:fldCharType="end"/>
        </w:r>
      </w:p>
    </w:sdtContent>
  </w:sdt>
  <w:p w:rsidR="00B41112" w:rsidRDefault="00B411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4049" w:rsidRDefault="00F04049" w:rsidP="007E319C">
      <w:pPr>
        <w:spacing w:after="0" w:line="240" w:lineRule="auto"/>
      </w:pPr>
      <w:r>
        <w:separator/>
      </w:r>
    </w:p>
  </w:footnote>
  <w:footnote w:type="continuationSeparator" w:id="0">
    <w:p w:rsidR="00F04049" w:rsidRDefault="00F04049" w:rsidP="007E319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86748"/>
    <w:multiLevelType w:val="hybridMultilevel"/>
    <w:tmpl w:val="50683470"/>
    <w:lvl w:ilvl="0" w:tplc="28F482D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645FFB"/>
    <w:multiLevelType w:val="hybridMultilevel"/>
    <w:tmpl w:val="1A324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F65DB"/>
    <w:multiLevelType w:val="hybridMultilevel"/>
    <w:tmpl w:val="CB645A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E90DFE"/>
    <w:multiLevelType w:val="hybridMultilevel"/>
    <w:tmpl w:val="A4E08D32"/>
    <w:lvl w:ilvl="0" w:tplc="08305D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253AE6"/>
    <w:multiLevelType w:val="hybridMultilevel"/>
    <w:tmpl w:val="B7D4B3B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8EE35FA"/>
    <w:multiLevelType w:val="hybridMultilevel"/>
    <w:tmpl w:val="E3FA8680"/>
    <w:lvl w:ilvl="0" w:tplc="1FF45B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F91602"/>
    <w:multiLevelType w:val="hybridMultilevel"/>
    <w:tmpl w:val="DF184D22"/>
    <w:lvl w:ilvl="0" w:tplc="04090009">
      <w:start w:val="1"/>
      <w:numFmt w:val="bullet"/>
      <w:lvlText w:val=""/>
      <w:lvlJc w:val="left"/>
      <w:pPr>
        <w:ind w:left="2563" w:hanging="360"/>
      </w:pPr>
      <w:rPr>
        <w:rFonts w:ascii="Wingdings" w:hAnsi="Wingdings"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7" w15:restartNumberingAfterBreak="0">
    <w:nsid w:val="118256C6"/>
    <w:multiLevelType w:val="hybridMultilevel"/>
    <w:tmpl w:val="5C1CF5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240400"/>
    <w:multiLevelType w:val="hybridMultilevel"/>
    <w:tmpl w:val="CBECB8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327789"/>
    <w:multiLevelType w:val="hybridMultilevel"/>
    <w:tmpl w:val="3B0C9A84"/>
    <w:lvl w:ilvl="0" w:tplc="352AE2DE">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60F78AC"/>
    <w:multiLevelType w:val="hybridMultilevel"/>
    <w:tmpl w:val="7B7A6BC2"/>
    <w:lvl w:ilvl="0" w:tplc="E05EF0B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76712A0"/>
    <w:multiLevelType w:val="hybridMultilevel"/>
    <w:tmpl w:val="FBA48A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4340EF"/>
    <w:multiLevelType w:val="hybridMultilevel"/>
    <w:tmpl w:val="859A0CCE"/>
    <w:lvl w:ilvl="0" w:tplc="A33E0984">
      <w:start w:val="1"/>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C7B5E0A"/>
    <w:multiLevelType w:val="hybridMultilevel"/>
    <w:tmpl w:val="DD50E4A2"/>
    <w:lvl w:ilvl="0" w:tplc="A89AA3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DAF68F6"/>
    <w:multiLevelType w:val="hybridMultilevel"/>
    <w:tmpl w:val="E078DB68"/>
    <w:lvl w:ilvl="0" w:tplc="29889CF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1395212"/>
    <w:multiLevelType w:val="hybridMultilevel"/>
    <w:tmpl w:val="3F2CD0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2A5526"/>
    <w:multiLevelType w:val="hybridMultilevel"/>
    <w:tmpl w:val="A50431FE"/>
    <w:lvl w:ilvl="0" w:tplc="04090009">
      <w:start w:val="1"/>
      <w:numFmt w:val="bullet"/>
      <w:lvlText w:val=""/>
      <w:lvlJc w:val="left"/>
      <w:pPr>
        <w:ind w:left="2563" w:hanging="360"/>
      </w:pPr>
      <w:rPr>
        <w:rFonts w:ascii="Wingdings" w:hAnsi="Wingdings" w:hint="default"/>
      </w:rPr>
    </w:lvl>
    <w:lvl w:ilvl="1" w:tplc="04090003" w:tentative="1">
      <w:start w:val="1"/>
      <w:numFmt w:val="bullet"/>
      <w:lvlText w:val="o"/>
      <w:lvlJc w:val="left"/>
      <w:pPr>
        <w:ind w:left="3283" w:hanging="360"/>
      </w:pPr>
      <w:rPr>
        <w:rFonts w:ascii="Courier New" w:hAnsi="Courier New" w:cs="Courier New" w:hint="default"/>
      </w:rPr>
    </w:lvl>
    <w:lvl w:ilvl="2" w:tplc="04090005" w:tentative="1">
      <w:start w:val="1"/>
      <w:numFmt w:val="bullet"/>
      <w:lvlText w:val=""/>
      <w:lvlJc w:val="left"/>
      <w:pPr>
        <w:ind w:left="4003" w:hanging="360"/>
      </w:pPr>
      <w:rPr>
        <w:rFonts w:ascii="Wingdings" w:hAnsi="Wingdings" w:hint="default"/>
      </w:rPr>
    </w:lvl>
    <w:lvl w:ilvl="3" w:tplc="04090001" w:tentative="1">
      <w:start w:val="1"/>
      <w:numFmt w:val="bullet"/>
      <w:lvlText w:val=""/>
      <w:lvlJc w:val="left"/>
      <w:pPr>
        <w:ind w:left="4723" w:hanging="360"/>
      </w:pPr>
      <w:rPr>
        <w:rFonts w:ascii="Symbol" w:hAnsi="Symbol" w:hint="default"/>
      </w:rPr>
    </w:lvl>
    <w:lvl w:ilvl="4" w:tplc="04090003" w:tentative="1">
      <w:start w:val="1"/>
      <w:numFmt w:val="bullet"/>
      <w:lvlText w:val="o"/>
      <w:lvlJc w:val="left"/>
      <w:pPr>
        <w:ind w:left="5443" w:hanging="360"/>
      </w:pPr>
      <w:rPr>
        <w:rFonts w:ascii="Courier New" w:hAnsi="Courier New" w:cs="Courier New" w:hint="default"/>
      </w:rPr>
    </w:lvl>
    <w:lvl w:ilvl="5" w:tplc="04090005" w:tentative="1">
      <w:start w:val="1"/>
      <w:numFmt w:val="bullet"/>
      <w:lvlText w:val=""/>
      <w:lvlJc w:val="left"/>
      <w:pPr>
        <w:ind w:left="6163" w:hanging="360"/>
      </w:pPr>
      <w:rPr>
        <w:rFonts w:ascii="Wingdings" w:hAnsi="Wingdings" w:hint="default"/>
      </w:rPr>
    </w:lvl>
    <w:lvl w:ilvl="6" w:tplc="04090001" w:tentative="1">
      <w:start w:val="1"/>
      <w:numFmt w:val="bullet"/>
      <w:lvlText w:val=""/>
      <w:lvlJc w:val="left"/>
      <w:pPr>
        <w:ind w:left="6883" w:hanging="360"/>
      </w:pPr>
      <w:rPr>
        <w:rFonts w:ascii="Symbol" w:hAnsi="Symbol" w:hint="default"/>
      </w:rPr>
    </w:lvl>
    <w:lvl w:ilvl="7" w:tplc="04090003" w:tentative="1">
      <w:start w:val="1"/>
      <w:numFmt w:val="bullet"/>
      <w:lvlText w:val="o"/>
      <w:lvlJc w:val="left"/>
      <w:pPr>
        <w:ind w:left="7603" w:hanging="360"/>
      </w:pPr>
      <w:rPr>
        <w:rFonts w:ascii="Courier New" w:hAnsi="Courier New" w:cs="Courier New" w:hint="default"/>
      </w:rPr>
    </w:lvl>
    <w:lvl w:ilvl="8" w:tplc="04090005" w:tentative="1">
      <w:start w:val="1"/>
      <w:numFmt w:val="bullet"/>
      <w:lvlText w:val=""/>
      <w:lvlJc w:val="left"/>
      <w:pPr>
        <w:ind w:left="8323" w:hanging="360"/>
      </w:pPr>
      <w:rPr>
        <w:rFonts w:ascii="Wingdings" w:hAnsi="Wingdings" w:hint="default"/>
      </w:rPr>
    </w:lvl>
  </w:abstractNum>
  <w:abstractNum w:abstractNumId="17" w15:restartNumberingAfterBreak="0">
    <w:nsid w:val="275B0D64"/>
    <w:multiLevelType w:val="hybridMultilevel"/>
    <w:tmpl w:val="6B3653C4"/>
    <w:lvl w:ilvl="0" w:tplc="F85226D2">
      <w:start w:val="1"/>
      <w:numFmt w:val="decimal"/>
      <w:pStyle w:val="Heading2"/>
      <w:lvlText w:val="%1."/>
      <w:lvlJc w:val="left"/>
      <w:pPr>
        <w:ind w:left="720" w:hanging="360"/>
      </w:pPr>
      <w:rPr>
        <w:i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27C2085B"/>
    <w:multiLevelType w:val="hybridMultilevel"/>
    <w:tmpl w:val="97262028"/>
    <w:lvl w:ilvl="0" w:tplc="A33E0984">
      <w:start w:val="1"/>
      <w:numFmt w:val="bullet"/>
      <w:lvlText w:val="-"/>
      <w:lvlJc w:val="left"/>
      <w:pPr>
        <w:ind w:left="1080" w:hanging="360"/>
      </w:pPr>
      <w:rPr>
        <w:rFonts w:ascii="Times New Roman" w:eastAsiaTheme="minorHAnsi" w:hAnsi="Times New Roman" w:cs="Times New Roman"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959036C"/>
    <w:multiLevelType w:val="hybridMultilevel"/>
    <w:tmpl w:val="5FF0DD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F442D5"/>
    <w:multiLevelType w:val="hybridMultilevel"/>
    <w:tmpl w:val="B5285832"/>
    <w:lvl w:ilvl="0" w:tplc="A33E0984">
      <w:start w:val="1"/>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CE22819"/>
    <w:multiLevelType w:val="hybridMultilevel"/>
    <w:tmpl w:val="45FE6F26"/>
    <w:lvl w:ilvl="0" w:tplc="04EC4D8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26172EE"/>
    <w:multiLevelType w:val="hybridMultilevel"/>
    <w:tmpl w:val="95AA06C6"/>
    <w:lvl w:ilvl="0" w:tplc="31062520">
      <w:start w:val="1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34195EAA"/>
    <w:multiLevelType w:val="multilevel"/>
    <w:tmpl w:val="C0CCC90E"/>
    <w:lvl w:ilvl="0">
      <w:start w:val="1"/>
      <w:numFmt w:val="decimal"/>
      <w:lvlText w:val="%1."/>
      <w:lvlJc w:val="left"/>
      <w:pPr>
        <w:ind w:left="720" w:hanging="360"/>
      </w:pPr>
      <w:rPr>
        <w:rFonts w:hint="default"/>
        <w:sz w:val="32"/>
        <w:szCs w:val="32"/>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341F5962"/>
    <w:multiLevelType w:val="hybridMultilevel"/>
    <w:tmpl w:val="610690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3D7369"/>
    <w:multiLevelType w:val="hybridMultilevel"/>
    <w:tmpl w:val="C76895C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92174B7"/>
    <w:multiLevelType w:val="hybridMultilevel"/>
    <w:tmpl w:val="C46AB7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E50F8C"/>
    <w:multiLevelType w:val="hybridMultilevel"/>
    <w:tmpl w:val="5F608042"/>
    <w:lvl w:ilvl="0" w:tplc="F5D45AA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FEE400C"/>
    <w:multiLevelType w:val="hybridMultilevel"/>
    <w:tmpl w:val="53427CD2"/>
    <w:lvl w:ilvl="0" w:tplc="94783E4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40B05258"/>
    <w:multiLevelType w:val="hybridMultilevel"/>
    <w:tmpl w:val="9C862B72"/>
    <w:lvl w:ilvl="0" w:tplc="B2725A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3445229"/>
    <w:multiLevelType w:val="hybridMultilevel"/>
    <w:tmpl w:val="365A7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9324882"/>
    <w:multiLevelType w:val="hybridMultilevel"/>
    <w:tmpl w:val="67C44DD0"/>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4CB15CA7"/>
    <w:multiLevelType w:val="hybridMultilevel"/>
    <w:tmpl w:val="C058A60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F07116B"/>
    <w:multiLevelType w:val="hybridMultilevel"/>
    <w:tmpl w:val="AF087682"/>
    <w:lvl w:ilvl="0" w:tplc="B2725A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4F8E513F"/>
    <w:multiLevelType w:val="hybridMultilevel"/>
    <w:tmpl w:val="2F788A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0771C5C"/>
    <w:multiLevelType w:val="hybridMultilevel"/>
    <w:tmpl w:val="459A8E38"/>
    <w:lvl w:ilvl="0" w:tplc="2EEA196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49518FA"/>
    <w:multiLevelType w:val="hybridMultilevel"/>
    <w:tmpl w:val="A5F06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72A2829"/>
    <w:multiLevelType w:val="hybridMultilevel"/>
    <w:tmpl w:val="23C0D9B2"/>
    <w:lvl w:ilvl="0" w:tplc="E2F6BDF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15:restartNumberingAfterBreak="0">
    <w:nsid w:val="577F74AD"/>
    <w:multiLevelType w:val="hybridMultilevel"/>
    <w:tmpl w:val="C9B265BA"/>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E92C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1373CC1"/>
    <w:multiLevelType w:val="hybridMultilevel"/>
    <w:tmpl w:val="EE2A7A2C"/>
    <w:lvl w:ilvl="0" w:tplc="B2725A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633B1080"/>
    <w:multiLevelType w:val="multilevel"/>
    <w:tmpl w:val="800825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2" w15:restartNumberingAfterBreak="0">
    <w:nsid w:val="64B40ACE"/>
    <w:multiLevelType w:val="hybridMultilevel"/>
    <w:tmpl w:val="685E7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8635889"/>
    <w:multiLevelType w:val="hybridMultilevel"/>
    <w:tmpl w:val="444EFA6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460A35"/>
    <w:multiLevelType w:val="hybridMultilevel"/>
    <w:tmpl w:val="49CA6248"/>
    <w:lvl w:ilvl="0" w:tplc="9F18EAC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EB148B9"/>
    <w:multiLevelType w:val="hybridMultilevel"/>
    <w:tmpl w:val="1D94F960"/>
    <w:lvl w:ilvl="0" w:tplc="0ED2F7F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F316CF6"/>
    <w:multiLevelType w:val="hybridMultilevel"/>
    <w:tmpl w:val="B154874A"/>
    <w:lvl w:ilvl="0" w:tplc="BE8E02E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1BC0C29"/>
    <w:multiLevelType w:val="hybridMultilevel"/>
    <w:tmpl w:val="A386F2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49112F"/>
    <w:multiLevelType w:val="hybridMultilevel"/>
    <w:tmpl w:val="F3C0A4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49833F9"/>
    <w:multiLevelType w:val="hybridMultilevel"/>
    <w:tmpl w:val="A1CCA046"/>
    <w:lvl w:ilvl="0" w:tplc="B2725AC4">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74B76BFF"/>
    <w:multiLevelType w:val="hybridMultilevel"/>
    <w:tmpl w:val="C3A8BBEE"/>
    <w:lvl w:ilvl="0" w:tplc="3CAAB346">
      <w:start w:val="1"/>
      <w:numFmt w:val="bullet"/>
      <w:lvlText w:val="•"/>
      <w:lvlJc w:val="left"/>
      <w:pPr>
        <w:tabs>
          <w:tab w:val="num" w:pos="720"/>
        </w:tabs>
        <w:ind w:left="720" w:hanging="360"/>
      </w:pPr>
      <w:rPr>
        <w:rFonts w:ascii="Times New Roman" w:hAnsi="Times New Roman" w:cs="Times New Roman" w:hint="default"/>
      </w:rPr>
    </w:lvl>
    <w:lvl w:ilvl="1" w:tplc="F18082B4">
      <w:start w:val="1"/>
      <w:numFmt w:val="bullet"/>
      <w:lvlText w:val="•"/>
      <w:lvlJc w:val="left"/>
      <w:pPr>
        <w:tabs>
          <w:tab w:val="num" w:pos="1440"/>
        </w:tabs>
        <w:ind w:left="1440" w:hanging="360"/>
      </w:pPr>
      <w:rPr>
        <w:rFonts w:ascii="Times New Roman" w:hAnsi="Times New Roman" w:cs="Times New Roman" w:hint="default"/>
      </w:rPr>
    </w:lvl>
    <w:lvl w:ilvl="2" w:tplc="AC48C51A">
      <w:start w:val="1"/>
      <w:numFmt w:val="bullet"/>
      <w:lvlText w:val="•"/>
      <w:lvlJc w:val="left"/>
      <w:pPr>
        <w:tabs>
          <w:tab w:val="num" w:pos="2160"/>
        </w:tabs>
        <w:ind w:left="2160" w:hanging="360"/>
      </w:pPr>
      <w:rPr>
        <w:rFonts w:ascii="Times New Roman" w:hAnsi="Times New Roman" w:cs="Times New Roman" w:hint="default"/>
      </w:rPr>
    </w:lvl>
    <w:lvl w:ilvl="3" w:tplc="2E3621B0">
      <w:start w:val="1"/>
      <w:numFmt w:val="bullet"/>
      <w:lvlText w:val="•"/>
      <w:lvlJc w:val="left"/>
      <w:pPr>
        <w:tabs>
          <w:tab w:val="num" w:pos="2880"/>
        </w:tabs>
        <w:ind w:left="2880" w:hanging="360"/>
      </w:pPr>
      <w:rPr>
        <w:rFonts w:ascii="Times New Roman" w:hAnsi="Times New Roman" w:cs="Times New Roman" w:hint="default"/>
      </w:rPr>
    </w:lvl>
    <w:lvl w:ilvl="4" w:tplc="C0A2A03A">
      <w:start w:val="1"/>
      <w:numFmt w:val="bullet"/>
      <w:lvlText w:val="•"/>
      <w:lvlJc w:val="left"/>
      <w:pPr>
        <w:tabs>
          <w:tab w:val="num" w:pos="3600"/>
        </w:tabs>
        <w:ind w:left="3600" w:hanging="360"/>
      </w:pPr>
      <w:rPr>
        <w:rFonts w:ascii="Times New Roman" w:hAnsi="Times New Roman" w:cs="Times New Roman" w:hint="default"/>
      </w:rPr>
    </w:lvl>
    <w:lvl w:ilvl="5" w:tplc="64D6CE58">
      <w:start w:val="1"/>
      <w:numFmt w:val="bullet"/>
      <w:lvlText w:val="•"/>
      <w:lvlJc w:val="left"/>
      <w:pPr>
        <w:tabs>
          <w:tab w:val="num" w:pos="4320"/>
        </w:tabs>
        <w:ind w:left="4320" w:hanging="360"/>
      </w:pPr>
      <w:rPr>
        <w:rFonts w:ascii="Times New Roman" w:hAnsi="Times New Roman" w:cs="Times New Roman" w:hint="default"/>
      </w:rPr>
    </w:lvl>
    <w:lvl w:ilvl="6" w:tplc="8A3CADCA">
      <w:start w:val="1"/>
      <w:numFmt w:val="bullet"/>
      <w:lvlText w:val="•"/>
      <w:lvlJc w:val="left"/>
      <w:pPr>
        <w:tabs>
          <w:tab w:val="num" w:pos="5040"/>
        </w:tabs>
        <w:ind w:left="5040" w:hanging="360"/>
      </w:pPr>
      <w:rPr>
        <w:rFonts w:ascii="Times New Roman" w:hAnsi="Times New Roman" w:cs="Times New Roman" w:hint="default"/>
      </w:rPr>
    </w:lvl>
    <w:lvl w:ilvl="7" w:tplc="B868E0B0">
      <w:start w:val="1"/>
      <w:numFmt w:val="bullet"/>
      <w:lvlText w:val="•"/>
      <w:lvlJc w:val="left"/>
      <w:pPr>
        <w:tabs>
          <w:tab w:val="num" w:pos="5760"/>
        </w:tabs>
        <w:ind w:left="5760" w:hanging="360"/>
      </w:pPr>
      <w:rPr>
        <w:rFonts w:ascii="Times New Roman" w:hAnsi="Times New Roman" w:cs="Times New Roman" w:hint="default"/>
      </w:rPr>
    </w:lvl>
    <w:lvl w:ilvl="8" w:tplc="7D6E562E">
      <w:start w:val="1"/>
      <w:numFmt w:val="bullet"/>
      <w:lvlText w:val="•"/>
      <w:lvlJc w:val="left"/>
      <w:pPr>
        <w:tabs>
          <w:tab w:val="num" w:pos="6480"/>
        </w:tabs>
        <w:ind w:left="6480" w:hanging="360"/>
      </w:pPr>
      <w:rPr>
        <w:rFonts w:ascii="Times New Roman" w:hAnsi="Times New Roman" w:cs="Times New Roman" w:hint="default"/>
      </w:rPr>
    </w:lvl>
  </w:abstractNum>
  <w:abstractNum w:abstractNumId="51" w15:restartNumberingAfterBreak="0">
    <w:nsid w:val="76796274"/>
    <w:multiLevelType w:val="hybridMultilevel"/>
    <w:tmpl w:val="47DAF806"/>
    <w:lvl w:ilvl="0" w:tplc="8E725580">
      <w:start w:val="1"/>
      <w:numFmt w:val="lowerLetter"/>
      <w:pStyle w:val="Heading3"/>
      <w:lvlText w:val="%1."/>
      <w:lvlJc w:val="left"/>
      <w:pPr>
        <w:ind w:left="720" w:hanging="360"/>
      </w:pPr>
      <w:rPr>
        <w:i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D20B6E"/>
    <w:multiLevelType w:val="hybridMultilevel"/>
    <w:tmpl w:val="AABC59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9755A3F"/>
    <w:multiLevelType w:val="hybridMultilevel"/>
    <w:tmpl w:val="40E4DABA"/>
    <w:lvl w:ilvl="0" w:tplc="9D4C14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A683518"/>
    <w:multiLevelType w:val="hybridMultilevel"/>
    <w:tmpl w:val="536A9D88"/>
    <w:lvl w:ilvl="0" w:tplc="B2725A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7A944DC6"/>
    <w:multiLevelType w:val="hybridMultilevel"/>
    <w:tmpl w:val="D88E7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ACF333B"/>
    <w:multiLevelType w:val="hybridMultilevel"/>
    <w:tmpl w:val="249E060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7EBB2E15"/>
    <w:multiLevelType w:val="hybridMultilevel"/>
    <w:tmpl w:val="3BD00AC8"/>
    <w:lvl w:ilvl="0" w:tplc="B2725AC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4"/>
  </w:num>
  <w:num w:numId="2">
    <w:abstractNumId w:val="14"/>
  </w:num>
  <w:num w:numId="3">
    <w:abstractNumId w:val="12"/>
  </w:num>
  <w:num w:numId="4">
    <w:abstractNumId w:val="49"/>
  </w:num>
  <w:num w:numId="5">
    <w:abstractNumId w:val="20"/>
  </w:num>
  <w:num w:numId="6">
    <w:abstractNumId w:val="8"/>
  </w:num>
  <w:num w:numId="7">
    <w:abstractNumId w:val="35"/>
  </w:num>
  <w:num w:numId="8">
    <w:abstractNumId w:val="27"/>
  </w:num>
  <w:num w:numId="9">
    <w:abstractNumId w:val="5"/>
  </w:num>
  <w:num w:numId="10">
    <w:abstractNumId w:val="21"/>
  </w:num>
  <w:num w:numId="11">
    <w:abstractNumId w:val="3"/>
  </w:num>
  <w:num w:numId="12">
    <w:abstractNumId w:val="13"/>
  </w:num>
  <w:num w:numId="13">
    <w:abstractNumId w:val="7"/>
  </w:num>
  <w:num w:numId="14">
    <w:abstractNumId w:val="10"/>
  </w:num>
  <w:num w:numId="15">
    <w:abstractNumId w:val="23"/>
  </w:num>
  <w:num w:numId="16">
    <w:abstractNumId w:val="39"/>
  </w:num>
  <w:num w:numId="17">
    <w:abstractNumId w:val="19"/>
  </w:num>
  <w:num w:numId="18">
    <w:abstractNumId w:val="41"/>
  </w:num>
  <w:num w:numId="19">
    <w:abstractNumId w:val="4"/>
  </w:num>
  <w:num w:numId="20">
    <w:abstractNumId w:val="16"/>
  </w:num>
  <w:num w:numId="21">
    <w:abstractNumId w:val="6"/>
  </w:num>
  <w:num w:numId="22">
    <w:abstractNumId w:val="31"/>
  </w:num>
  <w:num w:numId="23">
    <w:abstractNumId w:val="48"/>
  </w:num>
  <w:num w:numId="24">
    <w:abstractNumId w:val="45"/>
  </w:num>
  <w:num w:numId="25">
    <w:abstractNumId w:val="38"/>
  </w:num>
  <w:num w:numId="26">
    <w:abstractNumId w:val="30"/>
  </w:num>
  <w:num w:numId="27">
    <w:abstractNumId w:val="0"/>
  </w:num>
  <w:num w:numId="28">
    <w:abstractNumId w:val="11"/>
  </w:num>
  <w:num w:numId="29">
    <w:abstractNumId w:val="55"/>
  </w:num>
  <w:num w:numId="30">
    <w:abstractNumId w:val="51"/>
  </w:num>
  <w:num w:numId="31">
    <w:abstractNumId w:val="51"/>
    <w:lvlOverride w:ilvl="0">
      <w:startOverride w:val="1"/>
    </w:lvlOverride>
  </w:num>
  <w:num w:numId="32">
    <w:abstractNumId w:val="53"/>
  </w:num>
  <w:num w:numId="33">
    <w:abstractNumId w:val="18"/>
  </w:num>
  <w:num w:numId="34">
    <w:abstractNumId w:val="36"/>
  </w:num>
  <w:num w:numId="35">
    <w:abstractNumId w:val="52"/>
  </w:num>
  <w:num w:numId="36">
    <w:abstractNumId w:val="37"/>
  </w:num>
  <w:num w:numId="37">
    <w:abstractNumId w:val="42"/>
  </w:num>
  <w:num w:numId="38">
    <w:abstractNumId w:val="28"/>
  </w:num>
  <w:num w:numId="39">
    <w:abstractNumId w:val="15"/>
  </w:num>
  <w:num w:numId="40">
    <w:abstractNumId w:val="34"/>
  </w:num>
  <w:num w:numId="41">
    <w:abstractNumId w:val="1"/>
  </w:num>
  <w:num w:numId="42">
    <w:abstractNumId w:val="9"/>
  </w:num>
  <w:num w:numId="43">
    <w:abstractNumId w:val="25"/>
  </w:num>
  <w:num w:numId="44">
    <w:abstractNumId w:val="47"/>
  </w:num>
  <w:num w:numId="45">
    <w:abstractNumId w:val="26"/>
  </w:num>
  <w:num w:numId="46">
    <w:abstractNumId w:val="43"/>
  </w:num>
  <w:num w:numId="47">
    <w:abstractNumId w:val="46"/>
  </w:num>
  <w:num w:numId="48">
    <w:abstractNumId w:val="44"/>
  </w:num>
  <w:num w:numId="49">
    <w:abstractNumId w:val="56"/>
  </w:num>
  <w:num w:numId="50">
    <w:abstractNumId w:val="32"/>
  </w:num>
  <w:num w:numId="51">
    <w:abstractNumId w:val="22"/>
    <w:lvlOverride w:ilvl="0"/>
    <w:lvlOverride w:ilvl="1"/>
    <w:lvlOverride w:ilvl="2"/>
    <w:lvlOverride w:ilvl="3"/>
    <w:lvlOverride w:ilvl="4"/>
    <w:lvlOverride w:ilvl="5"/>
    <w:lvlOverride w:ilvl="6"/>
    <w:lvlOverride w:ilvl="7"/>
    <w:lvlOverride w:ilvl="8"/>
  </w:num>
  <w:num w:numId="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50"/>
    <w:lvlOverride w:ilvl="0"/>
    <w:lvlOverride w:ilvl="1"/>
    <w:lvlOverride w:ilvl="2"/>
    <w:lvlOverride w:ilvl="3"/>
    <w:lvlOverride w:ilvl="4"/>
    <w:lvlOverride w:ilvl="5"/>
    <w:lvlOverride w:ilvl="6"/>
    <w:lvlOverride w:ilvl="7"/>
    <w:lvlOverride w:ilvl="8"/>
  </w:num>
  <w:num w:numId="54">
    <w:abstractNumId w:val="54"/>
    <w:lvlOverride w:ilvl="0"/>
    <w:lvlOverride w:ilvl="1"/>
    <w:lvlOverride w:ilvl="2"/>
    <w:lvlOverride w:ilvl="3"/>
    <w:lvlOverride w:ilvl="4"/>
    <w:lvlOverride w:ilvl="5"/>
    <w:lvlOverride w:ilvl="6"/>
    <w:lvlOverride w:ilvl="7"/>
    <w:lvlOverride w:ilvl="8"/>
  </w:num>
  <w:num w:numId="55">
    <w:abstractNumId w:val="40"/>
    <w:lvlOverride w:ilvl="0"/>
    <w:lvlOverride w:ilvl="1"/>
    <w:lvlOverride w:ilvl="2"/>
    <w:lvlOverride w:ilvl="3"/>
    <w:lvlOverride w:ilvl="4"/>
    <w:lvlOverride w:ilvl="5"/>
    <w:lvlOverride w:ilvl="6"/>
    <w:lvlOverride w:ilvl="7"/>
    <w:lvlOverride w:ilvl="8"/>
  </w:num>
  <w:num w:numId="56">
    <w:abstractNumId w:val="29"/>
    <w:lvlOverride w:ilvl="0"/>
    <w:lvlOverride w:ilvl="1"/>
    <w:lvlOverride w:ilvl="2"/>
    <w:lvlOverride w:ilvl="3"/>
    <w:lvlOverride w:ilvl="4"/>
    <w:lvlOverride w:ilvl="5"/>
    <w:lvlOverride w:ilvl="6"/>
    <w:lvlOverride w:ilvl="7"/>
    <w:lvlOverride w:ilvl="8"/>
  </w:num>
  <w:num w:numId="57">
    <w:abstractNumId w:val="57"/>
    <w:lvlOverride w:ilvl="0"/>
    <w:lvlOverride w:ilvl="1"/>
    <w:lvlOverride w:ilvl="2"/>
    <w:lvlOverride w:ilvl="3"/>
    <w:lvlOverride w:ilvl="4"/>
    <w:lvlOverride w:ilvl="5"/>
    <w:lvlOverride w:ilvl="6"/>
    <w:lvlOverride w:ilvl="7"/>
    <w:lvlOverride w:ilvl="8"/>
  </w:num>
  <w:num w:numId="5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33"/>
    <w:lvlOverride w:ilvl="0"/>
    <w:lvlOverride w:ilvl="1"/>
    <w:lvlOverride w:ilvl="2"/>
    <w:lvlOverride w:ilvl="3"/>
    <w:lvlOverride w:ilvl="4"/>
    <w:lvlOverride w:ilvl="5"/>
    <w:lvlOverride w:ilvl="6"/>
    <w:lvlOverride w:ilvl="7"/>
    <w:lvlOverride w:ilvl="8"/>
  </w:num>
  <w:numIdMacAtCleanup w:val="6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 Minh Nghia">
    <w15:presenceInfo w15:providerId="Windows Live" w15:userId="c36a3dca293538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3BE5"/>
    <w:rsid w:val="000011C5"/>
    <w:rsid w:val="000049A6"/>
    <w:rsid w:val="000917F1"/>
    <w:rsid w:val="00097A61"/>
    <w:rsid w:val="000B287D"/>
    <w:rsid w:val="000B68E9"/>
    <w:rsid w:val="000D0058"/>
    <w:rsid w:val="000F4865"/>
    <w:rsid w:val="001114E6"/>
    <w:rsid w:val="00116EBE"/>
    <w:rsid w:val="001251A6"/>
    <w:rsid w:val="001308DA"/>
    <w:rsid w:val="001634FD"/>
    <w:rsid w:val="00171D9D"/>
    <w:rsid w:val="001A2226"/>
    <w:rsid w:val="001A5FC8"/>
    <w:rsid w:val="001B6500"/>
    <w:rsid w:val="001C0B21"/>
    <w:rsid w:val="001C0C90"/>
    <w:rsid w:val="001E5AEE"/>
    <w:rsid w:val="00203FCD"/>
    <w:rsid w:val="00207334"/>
    <w:rsid w:val="002419AC"/>
    <w:rsid w:val="0027644E"/>
    <w:rsid w:val="00282D83"/>
    <w:rsid w:val="0028370D"/>
    <w:rsid w:val="00284EFE"/>
    <w:rsid w:val="002A4A3B"/>
    <w:rsid w:val="002D2F91"/>
    <w:rsid w:val="002D448E"/>
    <w:rsid w:val="002E7E89"/>
    <w:rsid w:val="00313980"/>
    <w:rsid w:val="003153C2"/>
    <w:rsid w:val="0033025F"/>
    <w:rsid w:val="00332911"/>
    <w:rsid w:val="00334D9A"/>
    <w:rsid w:val="00336648"/>
    <w:rsid w:val="00345AED"/>
    <w:rsid w:val="00353231"/>
    <w:rsid w:val="00370EC3"/>
    <w:rsid w:val="0037383B"/>
    <w:rsid w:val="003906A3"/>
    <w:rsid w:val="00392DD4"/>
    <w:rsid w:val="003A3BE5"/>
    <w:rsid w:val="003F389D"/>
    <w:rsid w:val="004052F2"/>
    <w:rsid w:val="00411963"/>
    <w:rsid w:val="00414E5B"/>
    <w:rsid w:val="004260AA"/>
    <w:rsid w:val="00430A6D"/>
    <w:rsid w:val="0043428E"/>
    <w:rsid w:val="00435CDE"/>
    <w:rsid w:val="004400CA"/>
    <w:rsid w:val="00445F94"/>
    <w:rsid w:val="00465648"/>
    <w:rsid w:val="004852DB"/>
    <w:rsid w:val="004B514B"/>
    <w:rsid w:val="00503B1D"/>
    <w:rsid w:val="005049FC"/>
    <w:rsid w:val="00555D29"/>
    <w:rsid w:val="00577F92"/>
    <w:rsid w:val="00592B6D"/>
    <w:rsid w:val="00596A15"/>
    <w:rsid w:val="005A4B7B"/>
    <w:rsid w:val="005B13F8"/>
    <w:rsid w:val="006017B1"/>
    <w:rsid w:val="00612349"/>
    <w:rsid w:val="00623818"/>
    <w:rsid w:val="00633DE2"/>
    <w:rsid w:val="006874F0"/>
    <w:rsid w:val="006911A9"/>
    <w:rsid w:val="006B0903"/>
    <w:rsid w:val="006C6E71"/>
    <w:rsid w:val="006D6759"/>
    <w:rsid w:val="007318BE"/>
    <w:rsid w:val="00745F0B"/>
    <w:rsid w:val="00755134"/>
    <w:rsid w:val="00795E30"/>
    <w:rsid w:val="007C5B8D"/>
    <w:rsid w:val="007D736C"/>
    <w:rsid w:val="007E319C"/>
    <w:rsid w:val="007E4B01"/>
    <w:rsid w:val="007F14E9"/>
    <w:rsid w:val="00823092"/>
    <w:rsid w:val="00833C9A"/>
    <w:rsid w:val="00834AAF"/>
    <w:rsid w:val="00834FB4"/>
    <w:rsid w:val="0083775E"/>
    <w:rsid w:val="00837916"/>
    <w:rsid w:val="008551E6"/>
    <w:rsid w:val="008662E2"/>
    <w:rsid w:val="00876404"/>
    <w:rsid w:val="008A4705"/>
    <w:rsid w:val="008C0C1E"/>
    <w:rsid w:val="009006FB"/>
    <w:rsid w:val="00901D9F"/>
    <w:rsid w:val="00905896"/>
    <w:rsid w:val="00917EF7"/>
    <w:rsid w:val="0094370E"/>
    <w:rsid w:val="009A31CA"/>
    <w:rsid w:val="009D0080"/>
    <w:rsid w:val="009D02D2"/>
    <w:rsid w:val="00A22430"/>
    <w:rsid w:val="00A25775"/>
    <w:rsid w:val="00A452D4"/>
    <w:rsid w:val="00A60B0B"/>
    <w:rsid w:val="00A76402"/>
    <w:rsid w:val="00AC20BC"/>
    <w:rsid w:val="00AC27D6"/>
    <w:rsid w:val="00AC3724"/>
    <w:rsid w:val="00AD08D6"/>
    <w:rsid w:val="00AF6CF9"/>
    <w:rsid w:val="00B060A7"/>
    <w:rsid w:val="00B0614A"/>
    <w:rsid w:val="00B14ABA"/>
    <w:rsid w:val="00B20CDD"/>
    <w:rsid w:val="00B33F3E"/>
    <w:rsid w:val="00B35741"/>
    <w:rsid w:val="00B41112"/>
    <w:rsid w:val="00B94AAD"/>
    <w:rsid w:val="00B96D1A"/>
    <w:rsid w:val="00BA3CB3"/>
    <w:rsid w:val="00BA4695"/>
    <w:rsid w:val="00BE046C"/>
    <w:rsid w:val="00BE2CD3"/>
    <w:rsid w:val="00BF34C0"/>
    <w:rsid w:val="00BF7065"/>
    <w:rsid w:val="00C30814"/>
    <w:rsid w:val="00C4393C"/>
    <w:rsid w:val="00C45958"/>
    <w:rsid w:val="00CD119A"/>
    <w:rsid w:val="00CE3A23"/>
    <w:rsid w:val="00CE3DA8"/>
    <w:rsid w:val="00D1087B"/>
    <w:rsid w:val="00D14ED4"/>
    <w:rsid w:val="00D42B08"/>
    <w:rsid w:val="00D600A7"/>
    <w:rsid w:val="00D96661"/>
    <w:rsid w:val="00DA0E22"/>
    <w:rsid w:val="00DA0E4F"/>
    <w:rsid w:val="00DB2CD1"/>
    <w:rsid w:val="00DE3A13"/>
    <w:rsid w:val="00DF22D9"/>
    <w:rsid w:val="00E11D36"/>
    <w:rsid w:val="00E142EB"/>
    <w:rsid w:val="00E16380"/>
    <w:rsid w:val="00E20E52"/>
    <w:rsid w:val="00E65F68"/>
    <w:rsid w:val="00E70C55"/>
    <w:rsid w:val="00E87E91"/>
    <w:rsid w:val="00E903F2"/>
    <w:rsid w:val="00EB587D"/>
    <w:rsid w:val="00ED0DF5"/>
    <w:rsid w:val="00F04049"/>
    <w:rsid w:val="00F47903"/>
    <w:rsid w:val="00F8419E"/>
    <w:rsid w:val="00FD666C"/>
    <w:rsid w:val="00FD7D09"/>
    <w:rsid w:val="00FF268F"/>
    <w:rsid w:val="00FF64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EFC5D9"/>
  <w15:chartTrackingRefBased/>
  <w15:docId w15:val="{C6A22765-47CC-4797-AFA6-DDF999CC9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40"/>
        <w:szCs w:val="40"/>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6A1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4111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6C6E71"/>
    <w:pPr>
      <w:keepNext/>
      <w:keepLines/>
      <w:numPr>
        <w:numId w:val="30"/>
      </w:numPr>
      <w:spacing w:before="40" w:after="0" w:line="264" w:lineRule="auto"/>
      <w:jc w:val="both"/>
      <w:outlineLvl w:val="2"/>
    </w:pPr>
    <w:rPr>
      <w:rFonts w:eastAsiaTheme="majorEastAsia" w:cstheme="majorBidi"/>
      <w:b/>
      <w:sz w:val="28"/>
      <w:szCs w:val="24"/>
    </w:rPr>
  </w:style>
  <w:style w:type="paragraph" w:styleId="Heading7">
    <w:name w:val="heading 7"/>
    <w:basedOn w:val="Normal"/>
    <w:next w:val="Normal"/>
    <w:link w:val="Heading7Char"/>
    <w:uiPriority w:val="9"/>
    <w:semiHidden/>
    <w:unhideWhenUsed/>
    <w:qFormat/>
    <w:rsid w:val="00B41112"/>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E31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319C"/>
  </w:style>
  <w:style w:type="paragraph" w:styleId="Footer">
    <w:name w:val="footer"/>
    <w:basedOn w:val="Normal"/>
    <w:link w:val="FooterChar"/>
    <w:uiPriority w:val="99"/>
    <w:unhideWhenUsed/>
    <w:rsid w:val="007E31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319C"/>
  </w:style>
  <w:style w:type="table" w:styleId="TableGrid">
    <w:name w:val="Table Grid"/>
    <w:basedOn w:val="TableNormal"/>
    <w:uiPriority w:val="39"/>
    <w:rsid w:val="00D966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92B6D"/>
    <w:pPr>
      <w:ind w:left="720"/>
      <w:contextualSpacing/>
    </w:pPr>
  </w:style>
  <w:style w:type="character" w:styleId="Hyperlink">
    <w:name w:val="Hyperlink"/>
    <w:basedOn w:val="DefaultParagraphFont"/>
    <w:uiPriority w:val="99"/>
    <w:unhideWhenUsed/>
    <w:rsid w:val="00745F0B"/>
    <w:rPr>
      <w:color w:val="0563C1" w:themeColor="hyperlink"/>
      <w:u w:val="single"/>
    </w:rPr>
  </w:style>
  <w:style w:type="character" w:styleId="Strong">
    <w:name w:val="Strong"/>
    <w:basedOn w:val="DefaultParagraphFont"/>
    <w:uiPriority w:val="22"/>
    <w:qFormat/>
    <w:rsid w:val="00745F0B"/>
    <w:rPr>
      <w:b/>
      <w:bCs/>
    </w:rPr>
  </w:style>
  <w:style w:type="paragraph" w:styleId="NormalWeb">
    <w:name w:val="Normal (Web)"/>
    <w:basedOn w:val="Normal"/>
    <w:unhideWhenUsed/>
    <w:rsid w:val="00745F0B"/>
    <w:pPr>
      <w:spacing w:before="100" w:beforeAutospacing="1" w:after="100" w:afterAutospacing="1" w:line="240" w:lineRule="auto"/>
    </w:pPr>
    <w:rPr>
      <w:rFonts w:eastAsia="Times New Roman"/>
      <w:sz w:val="24"/>
      <w:szCs w:val="24"/>
    </w:rPr>
  </w:style>
  <w:style w:type="character" w:customStyle="1" w:styleId="Heading3Char">
    <w:name w:val="Heading 3 Char"/>
    <w:basedOn w:val="DefaultParagraphFont"/>
    <w:link w:val="Heading3"/>
    <w:uiPriority w:val="9"/>
    <w:rsid w:val="006C6E71"/>
    <w:rPr>
      <w:rFonts w:eastAsiaTheme="majorEastAsia" w:cstheme="majorBidi"/>
      <w:b/>
      <w:sz w:val="28"/>
      <w:szCs w:val="24"/>
    </w:rPr>
  </w:style>
  <w:style w:type="character" w:customStyle="1" w:styleId="Heading1Char">
    <w:name w:val="Heading 1 Char"/>
    <w:basedOn w:val="DefaultParagraphFont"/>
    <w:link w:val="Heading1"/>
    <w:uiPriority w:val="9"/>
    <w:rsid w:val="00596A15"/>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596A15"/>
    <w:pPr>
      <w:spacing w:after="0" w:line="240" w:lineRule="auto"/>
    </w:pPr>
    <w:rPr>
      <w:rFonts w:asciiTheme="minorHAnsi" w:hAnsiTheme="minorHAnsi" w:cstheme="minorBidi"/>
      <w:sz w:val="22"/>
      <w:szCs w:val="22"/>
    </w:rPr>
  </w:style>
  <w:style w:type="character" w:customStyle="1" w:styleId="Heading7Char">
    <w:name w:val="Heading 7 Char"/>
    <w:basedOn w:val="DefaultParagraphFont"/>
    <w:link w:val="Heading7"/>
    <w:uiPriority w:val="9"/>
    <w:semiHidden/>
    <w:rsid w:val="00B41112"/>
    <w:rPr>
      <w:rFonts w:asciiTheme="majorHAnsi" w:eastAsiaTheme="majorEastAsia" w:hAnsiTheme="majorHAnsi" w:cstheme="majorBidi"/>
      <w:i/>
      <w:iCs/>
      <w:color w:val="1F4D78" w:themeColor="accent1" w:themeShade="7F"/>
    </w:rPr>
  </w:style>
  <w:style w:type="paragraph" w:styleId="Title">
    <w:name w:val="Title"/>
    <w:basedOn w:val="Normal"/>
    <w:link w:val="TitleChar"/>
    <w:qFormat/>
    <w:rsid w:val="00B41112"/>
    <w:pPr>
      <w:spacing w:after="120" w:line="240" w:lineRule="auto"/>
      <w:jc w:val="center"/>
    </w:pPr>
    <w:rPr>
      <w:rFonts w:eastAsia="Times New Roman"/>
      <w:b/>
      <w:bCs/>
      <w:sz w:val="28"/>
      <w:szCs w:val="28"/>
    </w:rPr>
  </w:style>
  <w:style w:type="character" w:customStyle="1" w:styleId="TitleChar">
    <w:name w:val="Title Char"/>
    <w:basedOn w:val="DefaultParagraphFont"/>
    <w:link w:val="Title"/>
    <w:rsid w:val="00B41112"/>
    <w:rPr>
      <w:rFonts w:eastAsia="Times New Roman"/>
      <w:b/>
      <w:bCs/>
      <w:sz w:val="28"/>
      <w:szCs w:val="28"/>
    </w:rPr>
  </w:style>
  <w:style w:type="character" w:customStyle="1" w:styleId="apple-converted-space">
    <w:name w:val="apple-converted-space"/>
    <w:rsid w:val="00B41112"/>
  </w:style>
  <w:style w:type="character" w:customStyle="1" w:styleId="Heading2Char">
    <w:name w:val="Heading 2 Char"/>
    <w:basedOn w:val="DefaultParagraphFont"/>
    <w:link w:val="Heading2"/>
    <w:uiPriority w:val="9"/>
    <w:rsid w:val="00B41112"/>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69020">
      <w:bodyDiv w:val="1"/>
      <w:marLeft w:val="0"/>
      <w:marRight w:val="0"/>
      <w:marTop w:val="0"/>
      <w:marBottom w:val="0"/>
      <w:divBdr>
        <w:top w:val="none" w:sz="0" w:space="0" w:color="auto"/>
        <w:left w:val="none" w:sz="0" w:space="0" w:color="auto"/>
        <w:bottom w:val="none" w:sz="0" w:space="0" w:color="auto"/>
        <w:right w:val="none" w:sz="0" w:space="0" w:color="auto"/>
      </w:divBdr>
    </w:div>
    <w:div w:id="864103415">
      <w:bodyDiv w:val="1"/>
      <w:marLeft w:val="0"/>
      <w:marRight w:val="0"/>
      <w:marTop w:val="0"/>
      <w:marBottom w:val="0"/>
      <w:divBdr>
        <w:top w:val="none" w:sz="0" w:space="0" w:color="auto"/>
        <w:left w:val="none" w:sz="0" w:space="0" w:color="auto"/>
        <w:bottom w:val="none" w:sz="0" w:space="0" w:color="auto"/>
        <w:right w:val="none" w:sz="0" w:space="0" w:color="auto"/>
      </w:divBdr>
    </w:div>
    <w:div w:id="957949025">
      <w:bodyDiv w:val="1"/>
      <w:marLeft w:val="0"/>
      <w:marRight w:val="0"/>
      <w:marTop w:val="0"/>
      <w:marBottom w:val="0"/>
      <w:divBdr>
        <w:top w:val="none" w:sz="0" w:space="0" w:color="auto"/>
        <w:left w:val="none" w:sz="0" w:space="0" w:color="auto"/>
        <w:bottom w:val="none" w:sz="0" w:space="0" w:color="auto"/>
        <w:right w:val="none" w:sz="0" w:space="0" w:color="auto"/>
      </w:divBdr>
    </w:div>
    <w:div w:id="1303854559">
      <w:bodyDiv w:val="1"/>
      <w:marLeft w:val="0"/>
      <w:marRight w:val="0"/>
      <w:marTop w:val="0"/>
      <w:marBottom w:val="0"/>
      <w:divBdr>
        <w:top w:val="none" w:sz="0" w:space="0" w:color="auto"/>
        <w:left w:val="none" w:sz="0" w:space="0" w:color="auto"/>
        <w:bottom w:val="none" w:sz="0" w:space="0" w:color="auto"/>
        <w:right w:val="none" w:sz="0" w:space="0" w:color="auto"/>
      </w:divBdr>
    </w:div>
    <w:div w:id="133669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6DDE22-CE1F-4D1C-B07A-04C4F7EE6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113</Pages>
  <Words>16550</Words>
  <Characters>94335</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Huu Khanh</dc:creator>
  <cp:keywords/>
  <dc:description/>
  <cp:lastModifiedBy>Le Minh Nghia</cp:lastModifiedBy>
  <cp:revision>3</cp:revision>
  <dcterms:created xsi:type="dcterms:W3CDTF">2019-10-09T04:03:00Z</dcterms:created>
  <dcterms:modified xsi:type="dcterms:W3CDTF">2019-10-09T04:08:00Z</dcterms:modified>
</cp:coreProperties>
</file>